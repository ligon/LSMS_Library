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0808DA" w14:textId="62082D49" w:rsidR="000A0CDC" w:rsidRPr="005A7BEF" w:rsidRDefault="000A0CDC" w:rsidP="005A7BEF">
      <w:pPr>
        <w:ind w:left="720"/>
        <w:jc w:val="center"/>
        <w:rPr>
          <w:rFonts w:ascii="Arial" w:hAnsi="Arial" w:cs="Arial"/>
          <w:b/>
          <w:sz w:val="36"/>
          <w:szCs w:val="36"/>
        </w:rPr>
      </w:pPr>
      <w:bookmarkStart w:id="0" w:name="_Hlk515914316"/>
      <w:r w:rsidRPr="005A7BEF">
        <w:rPr>
          <w:rFonts w:ascii="Arial" w:hAnsi="Arial" w:cs="Arial"/>
          <w:b/>
          <w:sz w:val="36"/>
          <w:szCs w:val="36"/>
        </w:rPr>
        <w:t>GLOBAL POVERTY RESEARCH LAB (GPRL),</w:t>
      </w:r>
    </w:p>
    <w:p w14:paraId="13485091" w14:textId="77777777" w:rsidR="000A0CDC" w:rsidRPr="005A7BEF" w:rsidRDefault="000A0CDC" w:rsidP="005A7BEF">
      <w:pPr>
        <w:jc w:val="center"/>
        <w:rPr>
          <w:rFonts w:ascii="Arial" w:hAnsi="Arial" w:cs="Arial"/>
          <w:b/>
          <w:sz w:val="36"/>
          <w:szCs w:val="36"/>
        </w:rPr>
      </w:pPr>
      <w:r w:rsidRPr="005A7BEF">
        <w:rPr>
          <w:rFonts w:ascii="Arial" w:hAnsi="Arial" w:cs="Arial"/>
          <w:b/>
          <w:sz w:val="36"/>
          <w:szCs w:val="36"/>
        </w:rPr>
        <w:t xml:space="preserve">NORTHWESTERN UNIVERSITY, USA </w:t>
      </w:r>
    </w:p>
    <w:p w14:paraId="58477516" w14:textId="77777777" w:rsidR="000A0CDC" w:rsidRPr="005A7BEF" w:rsidRDefault="000A0CDC" w:rsidP="005A7BEF">
      <w:pPr>
        <w:jc w:val="center"/>
        <w:rPr>
          <w:rFonts w:ascii="Arial" w:hAnsi="Arial" w:cs="Arial"/>
          <w:b/>
          <w:sz w:val="36"/>
          <w:szCs w:val="36"/>
        </w:rPr>
      </w:pPr>
      <w:r w:rsidRPr="005A7BEF">
        <w:rPr>
          <w:rFonts w:ascii="Arial" w:hAnsi="Arial" w:cs="Arial"/>
          <w:b/>
          <w:sz w:val="36"/>
          <w:szCs w:val="36"/>
        </w:rPr>
        <w:t>&amp;</w:t>
      </w:r>
    </w:p>
    <w:p w14:paraId="48639F7D" w14:textId="77777777" w:rsidR="000A0CDC" w:rsidRPr="005A7BEF" w:rsidRDefault="000A0CDC" w:rsidP="005A7BEF">
      <w:pPr>
        <w:jc w:val="center"/>
        <w:rPr>
          <w:rFonts w:ascii="Arial" w:hAnsi="Arial" w:cs="Arial"/>
          <w:b/>
          <w:sz w:val="36"/>
          <w:szCs w:val="36"/>
        </w:rPr>
      </w:pPr>
      <w:r w:rsidRPr="005A7BEF">
        <w:rPr>
          <w:rFonts w:ascii="Arial" w:hAnsi="Arial" w:cs="Arial"/>
          <w:b/>
          <w:sz w:val="36"/>
          <w:szCs w:val="36"/>
        </w:rPr>
        <w:t>INSTITUTE OF STATISTICAL, SOCIAL &amp; ECONOMIC RESEARCH (ISSER),</w:t>
      </w:r>
    </w:p>
    <w:p w14:paraId="30EA57BA" w14:textId="77777777" w:rsidR="000A0CDC" w:rsidRPr="005A7BEF" w:rsidRDefault="000A0CDC" w:rsidP="005A7BEF">
      <w:pPr>
        <w:jc w:val="center"/>
        <w:rPr>
          <w:rFonts w:ascii="Arial" w:hAnsi="Arial" w:cs="Arial"/>
          <w:b/>
          <w:sz w:val="36"/>
          <w:szCs w:val="36"/>
        </w:rPr>
      </w:pPr>
      <w:r w:rsidRPr="005A7BEF">
        <w:rPr>
          <w:rFonts w:ascii="Arial" w:hAnsi="Arial" w:cs="Arial"/>
          <w:b/>
          <w:sz w:val="36"/>
          <w:szCs w:val="36"/>
        </w:rPr>
        <w:t>UNIVERSITY OF GHANA, LEGON</w:t>
      </w:r>
    </w:p>
    <w:p w14:paraId="293441D4" w14:textId="77777777" w:rsidR="000A0CDC" w:rsidRPr="005A7BEF" w:rsidRDefault="000A0CDC" w:rsidP="005A7BEF">
      <w:pPr>
        <w:jc w:val="center"/>
        <w:rPr>
          <w:rFonts w:ascii="Arial" w:hAnsi="Arial" w:cs="Arial"/>
          <w:b/>
          <w:sz w:val="36"/>
          <w:szCs w:val="36"/>
        </w:rPr>
      </w:pPr>
    </w:p>
    <w:p w14:paraId="54CE31E3" w14:textId="77777777" w:rsidR="000A0CDC" w:rsidRPr="005A7BEF" w:rsidRDefault="000A0CDC" w:rsidP="005A7BEF">
      <w:pPr>
        <w:jc w:val="center"/>
        <w:rPr>
          <w:rFonts w:ascii="Arial" w:hAnsi="Arial" w:cs="Arial"/>
          <w:b/>
          <w:sz w:val="36"/>
          <w:szCs w:val="36"/>
        </w:rPr>
      </w:pPr>
    </w:p>
    <w:p w14:paraId="055CC36F" w14:textId="77777777" w:rsidR="000A0CDC" w:rsidRPr="005A7BEF" w:rsidRDefault="000A0CDC" w:rsidP="005A7BEF">
      <w:pPr>
        <w:jc w:val="center"/>
        <w:rPr>
          <w:rFonts w:ascii="Arial" w:hAnsi="Arial" w:cs="Arial"/>
          <w:b/>
          <w:sz w:val="36"/>
          <w:szCs w:val="36"/>
        </w:rPr>
      </w:pPr>
      <w:r w:rsidRPr="005A7BEF">
        <w:rPr>
          <w:rFonts w:ascii="Arial" w:hAnsi="Arial" w:cs="Arial"/>
          <w:b/>
          <w:sz w:val="36"/>
          <w:szCs w:val="36"/>
        </w:rPr>
        <w:t>GHANA SOCIO-ECONOMIC PANEL SURVEY</w:t>
      </w:r>
    </w:p>
    <w:p w14:paraId="52C2375D" w14:textId="77777777" w:rsidR="000A0CDC" w:rsidRPr="005A7BEF" w:rsidRDefault="000A0CDC" w:rsidP="005A7BEF">
      <w:pPr>
        <w:jc w:val="center"/>
        <w:rPr>
          <w:rFonts w:ascii="Arial" w:hAnsi="Arial" w:cs="Arial"/>
          <w:b/>
          <w:sz w:val="36"/>
          <w:szCs w:val="36"/>
        </w:rPr>
      </w:pPr>
      <w:bookmarkStart w:id="1" w:name="_Hlk510519187"/>
      <w:r w:rsidRPr="005A7BEF">
        <w:rPr>
          <w:rFonts w:ascii="Arial" w:hAnsi="Arial" w:cs="Arial"/>
          <w:b/>
          <w:sz w:val="36"/>
          <w:szCs w:val="36"/>
        </w:rPr>
        <w:t>HOUSEHOLD INSTRUMENT</w:t>
      </w:r>
    </w:p>
    <w:p w14:paraId="7FD2D3E8" w14:textId="77777777" w:rsidR="000A0CDC" w:rsidRPr="005A7BEF" w:rsidRDefault="000A0CDC" w:rsidP="005A7BEF">
      <w:pPr>
        <w:jc w:val="center"/>
        <w:rPr>
          <w:rFonts w:ascii="Arial" w:hAnsi="Arial" w:cs="Arial"/>
          <w:b/>
          <w:sz w:val="36"/>
          <w:szCs w:val="36"/>
        </w:rPr>
      </w:pPr>
      <w:r w:rsidRPr="005A7BEF">
        <w:rPr>
          <w:rFonts w:ascii="Arial" w:hAnsi="Arial" w:cs="Arial"/>
          <w:b/>
          <w:sz w:val="36"/>
          <w:szCs w:val="36"/>
        </w:rPr>
        <w:t>WAVE 3 (2018-2019)</w:t>
      </w:r>
      <w:bookmarkEnd w:id="1"/>
    </w:p>
    <w:bookmarkEnd w:id="0"/>
    <w:p w14:paraId="5618656A" w14:textId="77777777" w:rsidR="000A0CDC" w:rsidRPr="005A7BEF" w:rsidRDefault="000A0CDC" w:rsidP="005A7BEF">
      <w:pPr>
        <w:jc w:val="center"/>
        <w:rPr>
          <w:rFonts w:ascii="Arial" w:hAnsi="Arial" w:cs="Arial"/>
          <w:b/>
          <w:sz w:val="36"/>
          <w:szCs w:val="36"/>
        </w:rPr>
      </w:pPr>
    </w:p>
    <w:p w14:paraId="2F9DBBD5" w14:textId="291DC03D" w:rsidR="000A0CDC" w:rsidRPr="005A7BEF" w:rsidRDefault="000A0CDC" w:rsidP="005A7BEF">
      <w:pPr>
        <w:jc w:val="center"/>
        <w:rPr>
          <w:rFonts w:ascii="Arial" w:hAnsi="Arial" w:cs="Arial"/>
          <w:b/>
          <w:sz w:val="40"/>
          <w:szCs w:val="40"/>
        </w:rPr>
      </w:pPr>
    </w:p>
    <w:p w14:paraId="7564B0A9" w14:textId="77777777" w:rsidR="00EA0076" w:rsidRPr="005A7BEF" w:rsidRDefault="00EA0076" w:rsidP="005A7BEF">
      <w:pPr>
        <w:jc w:val="center"/>
        <w:rPr>
          <w:rFonts w:ascii="Arial" w:hAnsi="Arial" w:cs="Arial"/>
          <w:b/>
          <w:sz w:val="28"/>
          <w:szCs w:val="28"/>
        </w:rPr>
      </w:pPr>
    </w:p>
    <w:p w14:paraId="513BA861" w14:textId="77777777" w:rsidR="000A0CDC" w:rsidRPr="005A7BEF" w:rsidRDefault="000A0CDC" w:rsidP="005A7BEF">
      <w:pPr>
        <w:jc w:val="center"/>
        <w:rPr>
          <w:rFonts w:ascii="Arial" w:hAnsi="Arial" w:cs="Arial"/>
          <w:b/>
          <w:sz w:val="28"/>
          <w:szCs w:val="28"/>
        </w:rPr>
      </w:pPr>
    </w:p>
    <w:p w14:paraId="78B779F3" w14:textId="77777777" w:rsidR="000A0CDC" w:rsidRPr="005A7BEF" w:rsidRDefault="000A0CDC" w:rsidP="005A7BEF">
      <w:pPr>
        <w:ind w:left="720" w:firstLine="720"/>
        <w:jc w:val="both"/>
        <w:rPr>
          <w:rFonts w:ascii="Arial" w:hAnsi="Arial" w:cs="Arial"/>
          <w:b/>
          <w:sz w:val="28"/>
          <w:szCs w:val="28"/>
        </w:rPr>
      </w:pPr>
      <w:r w:rsidRPr="005A7BEF">
        <w:rPr>
          <w:rFonts w:ascii="Arial" w:hAnsi="Arial" w:cs="Arial"/>
          <w:b/>
        </w:rPr>
        <w:t>REGION:</w:t>
      </w:r>
      <w:r w:rsidRPr="005A7BEF">
        <w:rPr>
          <w:rFonts w:ascii="Arial" w:hAnsi="Arial" w:cs="Arial"/>
          <w:b/>
          <w:sz w:val="28"/>
          <w:szCs w:val="28"/>
        </w:rPr>
        <w:t xml:space="preserve"> </w:t>
      </w:r>
      <w:r w:rsidRPr="005A7BEF">
        <w:rPr>
          <w:rFonts w:ascii="Arial" w:hAnsi="Arial" w:cs="Arial"/>
          <w:b/>
          <w:sz w:val="28"/>
          <w:szCs w:val="28"/>
        </w:rPr>
        <w:tab/>
      </w:r>
      <w:r w:rsidRPr="005A7BEF">
        <w:rPr>
          <w:rFonts w:ascii="Arial" w:hAnsi="Arial" w:cs="Arial"/>
          <w:b/>
          <w:sz w:val="28"/>
          <w:szCs w:val="28"/>
        </w:rPr>
        <w:tab/>
      </w:r>
      <w:r w:rsidRPr="005A7BEF">
        <w:rPr>
          <w:rFonts w:ascii="Arial" w:hAnsi="Arial" w:cs="Arial"/>
          <w:b/>
          <w:sz w:val="28"/>
          <w:szCs w:val="28"/>
        </w:rPr>
        <w:tab/>
        <w:t>|_________________|</w:t>
      </w:r>
      <w:r w:rsidRPr="005A7BEF">
        <w:rPr>
          <w:rFonts w:ascii="Arial" w:hAnsi="Arial" w:cs="Arial"/>
          <w:b/>
          <w:sz w:val="28"/>
          <w:szCs w:val="28"/>
        </w:rPr>
        <w:tab/>
      </w:r>
      <w:r w:rsidRPr="005A7BEF">
        <w:rPr>
          <w:rFonts w:ascii="Arial" w:hAnsi="Arial" w:cs="Arial"/>
          <w:b/>
          <w:sz w:val="28"/>
          <w:szCs w:val="28"/>
        </w:rPr>
        <w:tab/>
      </w:r>
      <w:r w:rsidRPr="005A7BEF">
        <w:rPr>
          <w:rFonts w:ascii="Arial" w:hAnsi="Arial" w:cs="Arial"/>
          <w:b/>
        </w:rPr>
        <w:t>E.A. NO.:</w:t>
      </w:r>
      <w:r w:rsidRPr="005A7BEF">
        <w:rPr>
          <w:rFonts w:ascii="Arial" w:hAnsi="Arial" w:cs="Arial"/>
          <w:b/>
          <w:sz w:val="28"/>
          <w:szCs w:val="28"/>
        </w:rPr>
        <w:t xml:space="preserve"> </w:t>
      </w:r>
      <w:r w:rsidRPr="005A7BEF">
        <w:rPr>
          <w:rFonts w:ascii="Arial" w:hAnsi="Arial" w:cs="Arial"/>
          <w:b/>
          <w:sz w:val="28"/>
          <w:szCs w:val="28"/>
        </w:rPr>
        <w:tab/>
      </w:r>
      <w:r w:rsidRPr="005A7BEF">
        <w:rPr>
          <w:rFonts w:ascii="Arial" w:hAnsi="Arial" w:cs="Arial"/>
          <w:b/>
          <w:sz w:val="28"/>
          <w:szCs w:val="28"/>
        </w:rPr>
        <w:tab/>
        <w:t>|_________________|</w:t>
      </w:r>
    </w:p>
    <w:p w14:paraId="31CE463B" w14:textId="77777777" w:rsidR="000A0CDC" w:rsidRPr="005A7BEF" w:rsidRDefault="000A0CDC" w:rsidP="005A7BEF">
      <w:pPr>
        <w:rPr>
          <w:rFonts w:ascii="Arial" w:hAnsi="Arial" w:cs="Arial"/>
          <w:b/>
        </w:rPr>
      </w:pPr>
    </w:p>
    <w:p w14:paraId="51690F16" w14:textId="77777777" w:rsidR="000A0CDC" w:rsidRPr="005A7BEF" w:rsidRDefault="000A0CDC" w:rsidP="005A7BEF">
      <w:pPr>
        <w:rPr>
          <w:rFonts w:ascii="Arial" w:hAnsi="Arial" w:cs="Arial"/>
          <w:b/>
        </w:rPr>
      </w:pPr>
    </w:p>
    <w:p w14:paraId="4674AE09" w14:textId="77777777" w:rsidR="000A0CDC" w:rsidRPr="005A7BEF" w:rsidRDefault="000A0CDC" w:rsidP="005A7BEF">
      <w:pPr>
        <w:ind w:left="720" w:firstLine="720"/>
        <w:jc w:val="both"/>
        <w:rPr>
          <w:rFonts w:ascii="Arial" w:hAnsi="Arial" w:cs="Arial"/>
          <w:b/>
          <w:sz w:val="28"/>
          <w:szCs w:val="28"/>
        </w:rPr>
      </w:pPr>
      <w:r w:rsidRPr="005A7BEF">
        <w:rPr>
          <w:rFonts w:ascii="Arial" w:hAnsi="Arial" w:cs="Arial"/>
          <w:b/>
        </w:rPr>
        <w:t>DISTRICT:</w:t>
      </w:r>
      <w:r w:rsidRPr="005A7BEF">
        <w:rPr>
          <w:rFonts w:ascii="Arial" w:hAnsi="Arial" w:cs="Arial"/>
          <w:b/>
          <w:sz w:val="28"/>
          <w:szCs w:val="28"/>
        </w:rPr>
        <w:t xml:space="preserve"> </w:t>
      </w:r>
      <w:r w:rsidRPr="005A7BEF">
        <w:rPr>
          <w:rFonts w:ascii="Arial" w:hAnsi="Arial" w:cs="Arial"/>
          <w:b/>
          <w:sz w:val="28"/>
          <w:szCs w:val="28"/>
        </w:rPr>
        <w:tab/>
      </w:r>
      <w:r w:rsidRPr="005A7BEF">
        <w:rPr>
          <w:rFonts w:ascii="Arial" w:hAnsi="Arial" w:cs="Arial"/>
          <w:b/>
          <w:sz w:val="28"/>
          <w:szCs w:val="28"/>
        </w:rPr>
        <w:tab/>
      </w:r>
      <w:r w:rsidRPr="005A7BEF">
        <w:rPr>
          <w:rFonts w:ascii="Arial" w:hAnsi="Arial" w:cs="Arial"/>
          <w:b/>
          <w:sz w:val="28"/>
          <w:szCs w:val="28"/>
        </w:rPr>
        <w:tab/>
        <w:t>|_________________|</w:t>
      </w:r>
      <w:r w:rsidRPr="005A7BEF">
        <w:rPr>
          <w:rFonts w:ascii="Arial" w:hAnsi="Arial" w:cs="Arial"/>
          <w:b/>
          <w:sz w:val="28"/>
          <w:szCs w:val="28"/>
        </w:rPr>
        <w:tab/>
      </w:r>
      <w:r w:rsidRPr="005A7BEF">
        <w:rPr>
          <w:rFonts w:ascii="Arial" w:hAnsi="Arial" w:cs="Arial"/>
          <w:b/>
          <w:sz w:val="28"/>
          <w:szCs w:val="28"/>
        </w:rPr>
        <w:tab/>
      </w:r>
      <w:r w:rsidRPr="005A7BEF">
        <w:rPr>
          <w:rFonts w:ascii="Arial" w:hAnsi="Arial" w:cs="Arial"/>
          <w:b/>
        </w:rPr>
        <w:t>HH ID:</w:t>
      </w:r>
      <w:r w:rsidRPr="005A7BEF">
        <w:rPr>
          <w:rFonts w:ascii="Arial" w:hAnsi="Arial" w:cs="Arial"/>
          <w:b/>
        </w:rPr>
        <w:tab/>
      </w:r>
      <w:r w:rsidRPr="005A7BEF">
        <w:rPr>
          <w:rFonts w:ascii="Arial" w:hAnsi="Arial" w:cs="Arial"/>
          <w:b/>
        </w:rPr>
        <w:tab/>
      </w:r>
      <w:r w:rsidRPr="005A7BEF">
        <w:rPr>
          <w:rFonts w:ascii="Arial" w:hAnsi="Arial" w:cs="Arial"/>
          <w:b/>
          <w:sz w:val="28"/>
          <w:szCs w:val="28"/>
        </w:rPr>
        <w:t>|_________________|</w:t>
      </w:r>
    </w:p>
    <w:p w14:paraId="05457075" w14:textId="77777777" w:rsidR="000A0CDC" w:rsidRPr="005A7BEF" w:rsidRDefault="000A0CDC" w:rsidP="005A7BEF">
      <w:pPr>
        <w:jc w:val="both"/>
        <w:rPr>
          <w:rFonts w:ascii="Arial" w:hAnsi="Arial" w:cs="Arial"/>
          <w:b/>
          <w:sz w:val="20"/>
          <w:szCs w:val="20"/>
        </w:rPr>
      </w:pPr>
    </w:p>
    <w:p w14:paraId="53F7DC2B" w14:textId="77777777" w:rsidR="000A0CDC" w:rsidRPr="005A7BEF" w:rsidRDefault="000A0CDC" w:rsidP="005A7BEF">
      <w:pPr>
        <w:jc w:val="both"/>
        <w:rPr>
          <w:rFonts w:ascii="Arial" w:hAnsi="Arial" w:cs="Arial"/>
          <w:b/>
          <w:sz w:val="20"/>
          <w:szCs w:val="20"/>
        </w:rPr>
      </w:pPr>
      <w:r w:rsidRPr="005A7BEF">
        <w:rPr>
          <w:rFonts w:ascii="Arial" w:hAnsi="Arial" w:cs="Arial"/>
          <w:b/>
          <w:sz w:val="20"/>
          <w:szCs w:val="20"/>
        </w:rPr>
        <w:tab/>
      </w:r>
    </w:p>
    <w:p w14:paraId="66C64924" w14:textId="6F7E5B58" w:rsidR="000A0CDC" w:rsidRDefault="000A0CDC" w:rsidP="005A7BEF">
      <w:pPr>
        <w:ind w:left="720" w:firstLine="720"/>
        <w:jc w:val="both"/>
        <w:rPr>
          <w:rFonts w:ascii="Arial" w:hAnsi="Arial" w:cs="Arial"/>
          <w:b/>
          <w:sz w:val="28"/>
          <w:szCs w:val="28"/>
        </w:rPr>
      </w:pPr>
      <w:r w:rsidRPr="005A7BEF">
        <w:rPr>
          <w:rFonts w:ascii="Arial" w:hAnsi="Arial" w:cs="Arial"/>
          <w:b/>
        </w:rPr>
        <w:t xml:space="preserve">INTERVIEWER ID: </w:t>
      </w:r>
      <w:r w:rsidRPr="005A7BEF">
        <w:rPr>
          <w:rFonts w:ascii="Arial" w:hAnsi="Arial" w:cs="Arial"/>
          <w:b/>
          <w:sz w:val="28"/>
          <w:szCs w:val="28"/>
        </w:rPr>
        <w:tab/>
        <w:t xml:space="preserve">         |_________________|</w:t>
      </w:r>
      <w:r w:rsidRPr="005A7BEF">
        <w:rPr>
          <w:rFonts w:ascii="Arial" w:hAnsi="Arial" w:cs="Arial"/>
          <w:b/>
          <w:sz w:val="28"/>
          <w:szCs w:val="28"/>
        </w:rPr>
        <w:tab/>
      </w:r>
      <w:r w:rsidRPr="005A7BEF">
        <w:rPr>
          <w:rFonts w:ascii="Arial" w:hAnsi="Arial" w:cs="Arial"/>
          <w:b/>
          <w:sz w:val="28"/>
          <w:szCs w:val="28"/>
        </w:rPr>
        <w:tab/>
      </w:r>
    </w:p>
    <w:p w14:paraId="6E7F3171" w14:textId="20989F55" w:rsidR="009E5F4E" w:rsidRDefault="009E5F4E" w:rsidP="005A7BEF">
      <w:pPr>
        <w:ind w:left="720" w:firstLine="720"/>
        <w:jc w:val="both"/>
        <w:rPr>
          <w:rFonts w:ascii="Arial" w:hAnsi="Arial" w:cs="Arial"/>
          <w:b/>
          <w:sz w:val="28"/>
          <w:szCs w:val="28"/>
        </w:rPr>
      </w:pPr>
    </w:p>
    <w:p w14:paraId="46AC5EBD" w14:textId="1872497E" w:rsidR="00DB19E7" w:rsidRDefault="009E5F4E" w:rsidP="00DB19E7">
      <w:pPr>
        <w:ind w:left="720" w:firstLine="720"/>
        <w:jc w:val="both"/>
        <w:rPr>
          <w:rFonts w:ascii="Arial" w:hAnsi="Arial" w:cs="Arial"/>
          <w:b/>
          <w:sz w:val="28"/>
          <w:szCs w:val="28"/>
        </w:rPr>
      </w:pPr>
      <w:r w:rsidRPr="008D4F63">
        <w:rPr>
          <w:rFonts w:ascii="Arial" w:hAnsi="Arial" w:cs="Arial"/>
          <w:b/>
        </w:rPr>
        <w:t>COMMUNITY ID</w:t>
      </w:r>
      <w:r>
        <w:rPr>
          <w:rFonts w:ascii="Arial" w:hAnsi="Arial" w:cs="Arial"/>
          <w:b/>
        </w:rPr>
        <w:t>:</w:t>
      </w:r>
      <w:r>
        <w:rPr>
          <w:rFonts w:ascii="Arial" w:hAnsi="Arial" w:cs="Arial"/>
          <w:b/>
        </w:rPr>
        <w:tab/>
      </w:r>
      <w:r>
        <w:rPr>
          <w:rFonts w:ascii="Arial" w:hAnsi="Arial" w:cs="Arial"/>
          <w:b/>
        </w:rPr>
        <w:tab/>
      </w:r>
      <w:r w:rsidRPr="005A7BEF">
        <w:rPr>
          <w:rFonts w:ascii="Arial" w:hAnsi="Arial" w:cs="Arial"/>
          <w:b/>
          <w:sz w:val="28"/>
          <w:szCs w:val="28"/>
        </w:rPr>
        <w:t>|_________________|</w:t>
      </w:r>
      <w:r w:rsidRPr="005A7BEF">
        <w:rPr>
          <w:rFonts w:ascii="Arial" w:hAnsi="Arial" w:cs="Arial"/>
          <w:b/>
          <w:sz w:val="28"/>
          <w:szCs w:val="28"/>
        </w:rPr>
        <w:tab/>
      </w:r>
      <w:r w:rsidR="00DB19E7">
        <w:rPr>
          <w:rFonts w:ascii="Arial" w:hAnsi="Arial" w:cs="Arial"/>
          <w:b/>
          <w:sz w:val="28"/>
          <w:szCs w:val="28"/>
        </w:rPr>
        <w:tab/>
      </w:r>
      <w:r w:rsidR="00DB19E7">
        <w:rPr>
          <w:rFonts w:ascii="Arial" w:hAnsi="Arial" w:cs="Arial"/>
          <w:b/>
          <w:sz w:val="28"/>
          <w:szCs w:val="28"/>
        </w:rPr>
        <w:tab/>
      </w:r>
      <w:r w:rsidR="00DB19E7" w:rsidRPr="005A7BEF">
        <w:rPr>
          <w:rFonts w:ascii="Arial" w:hAnsi="Arial" w:cs="Arial"/>
          <w:b/>
        </w:rPr>
        <w:t>SUPERVISOR ID:</w:t>
      </w:r>
      <w:r w:rsidR="00DB19E7" w:rsidRPr="005A7BEF">
        <w:rPr>
          <w:rFonts w:ascii="Arial" w:hAnsi="Arial" w:cs="Arial"/>
          <w:b/>
          <w:sz w:val="28"/>
          <w:szCs w:val="28"/>
        </w:rPr>
        <w:tab/>
        <w:t>|_________________|</w:t>
      </w:r>
    </w:p>
    <w:p w14:paraId="1A254D48" w14:textId="1526228A" w:rsidR="009E5F4E" w:rsidRPr="008D4F63" w:rsidRDefault="009E5F4E" w:rsidP="009E5F4E">
      <w:pPr>
        <w:ind w:left="720" w:firstLine="720"/>
        <w:jc w:val="both"/>
        <w:rPr>
          <w:rFonts w:ascii="Arial" w:hAnsi="Arial" w:cs="Arial"/>
          <w:b/>
        </w:rPr>
      </w:pPr>
    </w:p>
    <w:p w14:paraId="365BD4B8" w14:textId="71F23F59" w:rsidR="000E4DCC" w:rsidRPr="00537733" w:rsidRDefault="000E4DCC" w:rsidP="008D4F63">
      <w:pPr>
        <w:tabs>
          <w:tab w:val="right" w:pos="3330"/>
          <w:tab w:val="left" w:pos="3870"/>
          <w:tab w:val="right" w:pos="10260"/>
          <w:tab w:val="left" w:pos="10620"/>
        </w:tabs>
        <w:rPr>
          <w:rFonts w:ascii="Arial" w:hAnsi="Arial" w:cs="Arial"/>
          <w:sz w:val="18"/>
          <w:szCs w:val="18"/>
        </w:rPr>
      </w:pPr>
    </w:p>
    <w:p w14:paraId="0CFB7D46" w14:textId="77777777" w:rsidR="008739BE" w:rsidRPr="00537733" w:rsidRDefault="008739BE" w:rsidP="005A7BEF">
      <w:pPr>
        <w:tabs>
          <w:tab w:val="right" w:pos="3330"/>
          <w:tab w:val="left" w:pos="3870"/>
          <w:tab w:val="right" w:pos="10260"/>
          <w:tab w:val="left" w:pos="10620"/>
        </w:tabs>
        <w:jc w:val="center"/>
        <w:rPr>
          <w:rFonts w:ascii="Arial" w:hAnsi="Arial" w:cs="Arial"/>
          <w:sz w:val="18"/>
          <w:szCs w:val="18"/>
        </w:rPr>
        <w:sectPr w:rsidR="008739BE" w:rsidRPr="00537733" w:rsidSect="00A006F1">
          <w:headerReference w:type="default" r:id="rId8"/>
          <w:footerReference w:type="default" r:id="rId9"/>
          <w:pgSz w:w="16834" w:h="11909" w:orient="landscape" w:code="9"/>
          <w:pgMar w:top="1701" w:right="1077" w:bottom="1134" w:left="1077" w:header="720" w:footer="720" w:gutter="0"/>
          <w:pgNumType w:fmt="lowerRoman" w:start="1"/>
          <w:cols w:space="720"/>
          <w:docGrid w:linePitch="360"/>
        </w:sectPr>
      </w:pPr>
    </w:p>
    <w:bookmarkStart w:id="4" w:name="_Toc516617774" w:displacedByCustomXml="next"/>
    <w:sdt>
      <w:sdtPr>
        <w:rPr>
          <w:rFonts w:ascii="Arial" w:hAnsi="Arial" w:cs="Arial"/>
          <w:b w:val="0"/>
          <w:bCs w:val="0"/>
          <w:kern w:val="0"/>
          <w:sz w:val="18"/>
          <w:szCs w:val="18"/>
        </w:rPr>
        <w:id w:val="376434988"/>
        <w:docPartObj>
          <w:docPartGallery w:val="Table of Contents"/>
          <w:docPartUnique/>
        </w:docPartObj>
      </w:sdtPr>
      <w:sdtEndPr>
        <w:rPr>
          <w:noProof/>
        </w:rPr>
      </w:sdtEndPr>
      <w:sdtContent>
        <w:p w14:paraId="4E361EFF" w14:textId="1534A979" w:rsidR="002554FD" w:rsidRPr="00537733" w:rsidRDefault="008D4EC9" w:rsidP="00972A18">
          <w:pPr>
            <w:pStyle w:val="Heading1"/>
            <w:spacing w:before="0" w:after="0" w:line="240" w:lineRule="auto"/>
            <w:jc w:val="center"/>
            <w:rPr>
              <w:rFonts w:ascii="Arial" w:hAnsi="Arial" w:cs="Arial"/>
              <w:sz w:val="18"/>
              <w:szCs w:val="18"/>
            </w:rPr>
          </w:pPr>
          <w:r w:rsidRPr="00537733">
            <w:rPr>
              <w:rFonts w:ascii="Arial" w:hAnsi="Arial" w:cs="Arial"/>
              <w:sz w:val="18"/>
              <w:szCs w:val="18"/>
            </w:rPr>
            <w:t>TABLE OF CONTENTS</w:t>
          </w:r>
          <w:bookmarkEnd w:id="4"/>
        </w:p>
        <w:p w14:paraId="0D3C8D57" w14:textId="0635C8EF" w:rsidR="00972A18" w:rsidRPr="00537733" w:rsidRDefault="002554FD" w:rsidP="00972A18">
          <w:pPr>
            <w:pStyle w:val="TOC1"/>
            <w:rPr>
              <w:rFonts w:asciiTheme="minorHAnsi" w:eastAsiaTheme="minorEastAsia" w:hAnsiTheme="minorHAnsi" w:cstheme="minorBidi"/>
              <w:noProof/>
              <w:sz w:val="18"/>
              <w:szCs w:val="18"/>
              <w:lang w:val="en-GB" w:eastAsia="en-GB"/>
            </w:rPr>
          </w:pPr>
          <w:r w:rsidRPr="00537733">
            <w:rPr>
              <w:rFonts w:ascii="Arial" w:hAnsi="Arial" w:cs="Arial"/>
              <w:b/>
              <w:bCs/>
              <w:noProof/>
              <w:sz w:val="18"/>
              <w:szCs w:val="18"/>
            </w:rPr>
            <w:fldChar w:fldCharType="begin"/>
          </w:r>
          <w:r w:rsidRPr="00537733">
            <w:rPr>
              <w:rFonts w:ascii="Arial" w:hAnsi="Arial" w:cs="Arial"/>
              <w:b/>
              <w:bCs/>
              <w:noProof/>
              <w:sz w:val="18"/>
              <w:szCs w:val="18"/>
            </w:rPr>
            <w:instrText xml:space="preserve"> TOC \o "1-3" \h \z \u </w:instrText>
          </w:r>
          <w:r w:rsidRPr="00537733">
            <w:rPr>
              <w:rFonts w:ascii="Arial" w:hAnsi="Arial" w:cs="Arial"/>
              <w:b/>
              <w:bCs/>
              <w:noProof/>
              <w:sz w:val="18"/>
              <w:szCs w:val="18"/>
            </w:rPr>
            <w:fldChar w:fldCharType="separate"/>
          </w:r>
          <w:hyperlink w:anchor="_Toc516617774" w:history="1">
            <w:r w:rsidR="00972A18" w:rsidRPr="00537733">
              <w:rPr>
                <w:rStyle w:val="Hyperlink"/>
                <w:rFonts w:ascii="Arial" w:hAnsi="Arial" w:cs="Arial"/>
                <w:noProof/>
                <w:sz w:val="18"/>
                <w:szCs w:val="18"/>
              </w:rPr>
              <w:t>TABLE OF CONTENTS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_Toc516617774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ii</w:t>
            </w:r>
            <w:r w:rsidR="00972A18" w:rsidRPr="00537733">
              <w:rPr>
                <w:noProof/>
                <w:webHidden/>
                <w:sz w:val="18"/>
                <w:szCs w:val="18"/>
              </w:rPr>
              <w:fldChar w:fldCharType="end"/>
            </w:r>
          </w:hyperlink>
        </w:p>
        <w:p w14:paraId="6706FFF8" w14:textId="710864FA"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775" w:history="1">
            <w:r w:rsidR="00972A18" w:rsidRPr="00537733">
              <w:rPr>
                <w:rStyle w:val="Hyperlink"/>
                <w:rFonts w:ascii="Arial" w:hAnsi="Arial" w:cs="Arial"/>
                <w:noProof/>
                <w:sz w:val="18"/>
                <w:szCs w:val="18"/>
              </w:rPr>
              <w:t>HOUSEHOLD INFORMATION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_Toc516617775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v</w:t>
            </w:r>
            <w:r w:rsidR="00972A18" w:rsidRPr="00537733">
              <w:rPr>
                <w:noProof/>
                <w:webHidden/>
                <w:sz w:val="18"/>
                <w:szCs w:val="18"/>
              </w:rPr>
              <w:fldChar w:fldCharType="end"/>
            </w:r>
          </w:hyperlink>
        </w:p>
        <w:p w14:paraId="1296C43C" w14:textId="44C97A62"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776" w:history="1">
            <w:r w:rsidR="00972A18" w:rsidRPr="00537733">
              <w:rPr>
                <w:rStyle w:val="Hyperlink"/>
                <w:rFonts w:ascii="Arial" w:hAnsi="Arial" w:cs="Arial"/>
                <w:noProof/>
                <w:sz w:val="18"/>
                <w:szCs w:val="18"/>
              </w:rPr>
              <w:t>SECTION 1: HOUSEHOLD BACKGROUND</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_Toc516617776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w:t>
            </w:r>
            <w:r w:rsidR="00972A18" w:rsidRPr="00537733">
              <w:rPr>
                <w:noProof/>
                <w:webHidden/>
                <w:sz w:val="18"/>
                <w:szCs w:val="18"/>
              </w:rPr>
              <w:fldChar w:fldCharType="end"/>
            </w:r>
          </w:hyperlink>
        </w:p>
        <w:p w14:paraId="3CF2DDEE" w14:textId="479ED840"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77" w:history="1">
            <w:r w:rsidR="00972A18" w:rsidRPr="00537733">
              <w:rPr>
                <w:rStyle w:val="Hyperlink"/>
                <w:rFonts w:ascii="Arial" w:hAnsi="Arial" w:cs="Arial"/>
                <w:noProof/>
                <w:sz w:val="18"/>
                <w:szCs w:val="18"/>
              </w:rPr>
              <w:t>PART A: CONSENT FORM</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_Toc516617777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w:t>
            </w:r>
            <w:r w:rsidR="00972A18" w:rsidRPr="00537733">
              <w:rPr>
                <w:noProof/>
                <w:webHidden/>
                <w:sz w:val="18"/>
                <w:szCs w:val="18"/>
              </w:rPr>
              <w:fldChar w:fldCharType="end"/>
            </w:r>
          </w:hyperlink>
        </w:p>
        <w:p w14:paraId="4C38CCC6" w14:textId="5F8C66A4"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78" w:history="1">
            <w:r w:rsidR="00972A18" w:rsidRPr="00537733">
              <w:rPr>
                <w:rStyle w:val="Hyperlink"/>
                <w:rFonts w:ascii="Arial" w:hAnsi="Arial" w:cs="Arial"/>
                <w:noProof/>
                <w:sz w:val="18"/>
                <w:szCs w:val="18"/>
              </w:rPr>
              <w:t>PART B1: FUTURE CONTACT INFORMATION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_Toc516617778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4</w:t>
            </w:r>
            <w:r w:rsidR="00972A18" w:rsidRPr="00537733">
              <w:rPr>
                <w:noProof/>
                <w:webHidden/>
                <w:sz w:val="18"/>
                <w:szCs w:val="18"/>
              </w:rPr>
              <w:fldChar w:fldCharType="end"/>
            </w:r>
          </w:hyperlink>
        </w:p>
        <w:p w14:paraId="3A14B58D" w14:textId="50E59612"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79" w:history="1">
            <w:r w:rsidR="00972A18" w:rsidRPr="00537733">
              <w:rPr>
                <w:rStyle w:val="Hyperlink"/>
                <w:rFonts w:ascii="Arial" w:hAnsi="Arial" w:cs="Arial"/>
                <w:noProof/>
                <w:sz w:val="18"/>
                <w:szCs w:val="18"/>
              </w:rPr>
              <w:t>PART 1B2: HOUSEHOLD PRE-ROSTER</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_Toc516617779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5</w:t>
            </w:r>
            <w:r w:rsidR="00972A18" w:rsidRPr="00537733">
              <w:rPr>
                <w:noProof/>
                <w:webHidden/>
                <w:sz w:val="18"/>
                <w:szCs w:val="18"/>
              </w:rPr>
              <w:fldChar w:fldCharType="end"/>
            </w:r>
          </w:hyperlink>
        </w:p>
        <w:p w14:paraId="4785B219" w14:textId="2DE2ED64"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80" w:history="1">
            <w:r w:rsidR="00972A18" w:rsidRPr="00537733">
              <w:rPr>
                <w:rStyle w:val="Hyperlink"/>
                <w:rFonts w:ascii="Arial" w:hAnsi="Arial" w:cs="Arial"/>
                <w:noProof/>
                <w:sz w:val="18"/>
                <w:szCs w:val="18"/>
              </w:rPr>
              <w:t>PART B2: HOUSEHOLD ROSTER</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6</w:t>
            </w:r>
            <w:r w:rsidR="00972A18" w:rsidRPr="00537733">
              <w:rPr>
                <w:noProof/>
                <w:webHidden/>
                <w:sz w:val="18"/>
                <w:szCs w:val="18"/>
              </w:rPr>
              <w:fldChar w:fldCharType="end"/>
            </w:r>
          </w:hyperlink>
        </w:p>
        <w:p w14:paraId="6F0E34AF" w14:textId="79A8CFD3"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81" w:history="1">
            <w:r w:rsidR="00972A18" w:rsidRPr="00537733">
              <w:rPr>
                <w:rStyle w:val="Hyperlink"/>
                <w:rFonts w:ascii="Arial" w:hAnsi="Arial" w:cs="Arial"/>
                <w:noProof/>
                <w:sz w:val="18"/>
                <w:szCs w:val="18"/>
              </w:rPr>
              <w:t>Part C: CONSENT FOR ALL HOUSEHOLD MEMBERS UNDER AGE 18</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13</w:t>
            </w:r>
            <w:r w:rsidR="00972A18" w:rsidRPr="00537733">
              <w:rPr>
                <w:noProof/>
                <w:webHidden/>
                <w:sz w:val="18"/>
                <w:szCs w:val="18"/>
              </w:rPr>
              <w:fldChar w:fldCharType="end"/>
            </w:r>
          </w:hyperlink>
        </w:p>
        <w:p w14:paraId="0F0801FB" w14:textId="2F0129A8"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82" w:history="1">
            <w:r w:rsidR="00972A18" w:rsidRPr="00537733">
              <w:rPr>
                <w:rStyle w:val="Hyperlink"/>
                <w:rFonts w:ascii="Arial" w:hAnsi="Arial" w:cs="Arial"/>
                <w:noProof/>
                <w:sz w:val="18"/>
                <w:szCs w:val="18"/>
              </w:rPr>
              <w:t>PART D: BACKGROUND INFORMATION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_Toc516617782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14</w:t>
            </w:r>
            <w:r w:rsidR="00972A18" w:rsidRPr="00537733">
              <w:rPr>
                <w:noProof/>
                <w:webHidden/>
                <w:sz w:val="18"/>
                <w:szCs w:val="18"/>
              </w:rPr>
              <w:fldChar w:fldCharType="end"/>
            </w:r>
          </w:hyperlink>
        </w:p>
        <w:p w14:paraId="4140BCF2" w14:textId="729B6F06"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83" w:history="1">
            <w:r w:rsidR="00972A18" w:rsidRPr="00537733">
              <w:rPr>
                <w:rStyle w:val="Hyperlink"/>
                <w:rFonts w:ascii="Arial" w:hAnsi="Arial" w:cs="Arial"/>
                <w:noProof/>
                <w:sz w:val="18"/>
                <w:szCs w:val="18"/>
              </w:rPr>
              <w:t>INTERLUDE: OPEN-ENDED QUESTIONS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19</w:t>
            </w:r>
            <w:r w:rsidR="00972A18" w:rsidRPr="00537733">
              <w:rPr>
                <w:noProof/>
                <w:webHidden/>
                <w:sz w:val="18"/>
                <w:szCs w:val="18"/>
              </w:rPr>
              <w:fldChar w:fldCharType="end"/>
            </w:r>
          </w:hyperlink>
        </w:p>
        <w:p w14:paraId="6B9D63AE" w14:textId="0B2FAE76"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84" w:history="1">
            <w:r w:rsidR="00972A18" w:rsidRPr="00537733">
              <w:rPr>
                <w:rStyle w:val="Hyperlink"/>
                <w:rFonts w:ascii="Arial" w:hAnsi="Arial" w:cs="Arial"/>
                <w:noProof/>
                <w:sz w:val="18"/>
                <w:szCs w:val="18"/>
              </w:rPr>
              <w:t>PART E: TESTING</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20</w:t>
            </w:r>
            <w:r w:rsidR="00972A18" w:rsidRPr="00537733">
              <w:rPr>
                <w:noProof/>
                <w:webHidden/>
                <w:sz w:val="18"/>
                <w:szCs w:val="18"/>
              </w:rPr>
              <w:fldChar w:fldCharType="end"/>
            </w:r>
          </w:hyperlink>
        </w:p>
        <w:p w14:paraId="10060D44" w14:textId="46055499"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85" w:history="1">
            <w:r w:rsidR="00972A18" w:rsidRPr="00537733">
              <w:rPr>
                <w:rStyle w:val="Hyperlink"/>
                <w:rFonts w:ascii="Arial" w:hAnsi="Arial" w:cs="Arial"/>
                <w:noProof/>
                <w:sz w:val="18"/>
                <w:szCs w:val="18"/>
              </w:rPr>
              <w:t>I. RAVEN’S PATTERN COGNITIVE ASSESSMENT</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20</w:t>
            </w:r>
            <w:r w:rsidR="00972A18" w:rsidRPr="00537733">
              <w:rPr>
                <w:noProof/>
                <w:webHidden/>
                <w:sz w:val="18"/>
                <w:szCs w:val="18"/>
              </w:rPr>
              <w:fldChar w:fldCharType="end"/>
            </w:r>
          </w:hyperlink>
        </w:p>
        <w:p w14:paraId="53379157" w14:textId="5AB12D3A"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86" w:history="1">
            <w:r w:rsidR="00972A18" w:rsidRPr="00537733">
              <w:rPr>
                <w:rStyle w:val="Hyperlink"/>
                <w:rFonts w:ascii="Arial" w:hAnsi="Arial" w:cs="Arial"/>
                <w:noProof/>
                <w:sz w:val="18"/>
                <w:szCs w:val="18"/>
              </w:rPr>
              <w:t>II. RETRIEVAL FLUENCY TASK</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28</w:t>
            </w:r>
            <w:r w:rsidR="00972A18" w:rsidRPr="00537733">
              <w:rPr>
                <w:noProof/>
                <w:webHidden/>
                <w:sz w:val="18"/>
                <w:szCs w:val="18"/>
              </w:rPr>
              <w:fldChar w:fldCharType="end"/>
            </w:r>
          </w:hyperlink>
        </w:p>
        <w:p w14:paraId="15CF93D2" w14:textId="3B21CFD3"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87" w:history="1">
            <w:r w:rsidR="00972A18" w:rsidRPr="00537733">
              <w:rPr>
                <w:rStyle w:val="Hyperlink"/>
                <w:rFonts w:ascii="Arial" w:hAnsi="Arial" w:cs="Arial"/>
                <w:noProof/>
                <w:sz w:val="18"/>
                <w:szCs w:val="18"/>
              </w:rPr>
              <w:t>III. MATH QUESTIONS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31</w:t>
            </w:r>
            <w:r w:rsidR="00972A18" w:rsidRPr="00537733">
              <w:rPr>
                <w:noProof/>
                <w:webHidden/>
                <w:sz w:val="18"/>
                <w:szCs w:val="18"/>
              </w:rPr>
              <w:fldChar w:fldCharType="end"/>
            </w:r>
          </w:hyperlink>
        </w:p>
        <w:p w14:paraId="57669144" w14:textId="68F72CA0"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88" w:history="1">
            <w:r w:rsidR="00972A18" w:rsidRPr="00537733">
              <w:rPr>
                <w:rStyle w:val="Hyperlink"/>
                <w:rFonts w:ascii="Arial" w:hAnsi="Arial" w:cs="Arial"/>
                <w:noProof/>
                <w:sz w:val="18"/>
                <w:szCs w:val="18"/>
              </w:rPr>
              <w:t>IV. NEPSY</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33</w:t>
            </w:r>
            <w:r w:rsidR="00972A18" w:rsidRPr="00537733">
              <w:rPr>
                <w:noProof/>
                <w:webHidden/>
                <w:sz w:val="18"/>
                <w:szCs w:val="18"/>
              </w:rPr>
              <w:fldChar w:fldCharType="end"/>
            </w:r>
          </w:hyperlink>
        </w:p>
        <w:p w14:paraId="14DFBD77" w14:textId="29551E30"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89" w:history="1">
            <w:r w:rsidR="00972A18" w:rsidRPr="00537733">
              <w:rPr>
                <w:rStyle w:val="Hyperlink"/>
                <w:rFonts w:ascii="Arial" w:hAnsi="Arial" w:cs="Arial"/>
                <w:noProof/>
                <w:sz w:val="18"/>
                <w:szCs w:val="18"/>
              </w:rPr>
              <w:t>V. DIGIT SPAN TESTING</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_Toc516617789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40</w:t>
            </w:r>
            <w:r w:rsidR="00972A18" w:rsidRPr="00537733">
              <w:rPr>
                <w:noProof/>
                <w:webHidden/>
                <w:sz w:val="18"/>
                <w:szCs w:val="18"/>
              </w:rPr>
              <w:fldChar w:fldCharType="end"/>
            </w:r>
          </w:hyperlink>
        </w:p>
        <w:p w14:paraId="667436F3" w14:textId="1521E351"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90" w:history="1">
            <w:r w:rsidR="00972A18" w:rsidRPr="00537733">
              <w:rPr>
                <w:rStyle w:val="Hyperlink"/>
                <w:rFonts w:ascii="Arial" w:hAnsi="Arial" w:cs="Arial"/>
                <w:noProof/>
                <w:sz w:val="18"/>
                <w:szCs w:val="18"/>
              </w:rPr>
              <w:t>VI. ENGLISH READING QUESTIONS.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45</w:t>
            </w:r>
            <w:r w:rsidR="00972A18" w:rsidRPr="00537733">
              <w:rPr>
                <w:noProof/>
                <w:webHidden/>
                <w:sz w:val="18"/>
                <w:szCs w:val="18"/>
              </w:rPr>
              <w:fldChar w:fldCharType="end"/>
            </w:r>
          </w:hyperlink>
        </w:p>
        <w:p w14:paraId="136CF560" w14:textId="1DBDD67D"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91" w:history="1">
            <w:r w:rsidR="00972A18" w:rsidRPr="00537733">
              <w:rPr>
                <w:rStyle w:val="Hyperlink"/>
                <w:rFonts w:ascii="Arial" w:hAnsi="Arial" w:cs="Arial"/>
                <w:noProof/>
                <w:sz w:val="18"/>
                <w:szCs w:val="18"/>
              </w:rPr>
              <w:t>VII. ANTHROPOMETRY</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47</w:t>
            </w:r>
            <w:r w:rsidR="00972A18" w:rsidRPr="00537733">
              <w:rPr>
                <w:noProof/>
                <w:webHidden/>
                <w:sz w:val="18"/>
                <w:szCs w:val="18"/>
              </w:rPr>
              <w:fldChar w:fldCharType="end"/>
            </w:r>
          </w:hyperlink>
        </w:p>
        <w:p w14:paraId="560E2955" w14:textId="4AAE1580"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92" w:history="1">
            <w:r w:rsidR="00972A18" w:rsidRPr="00537733">
              <w:rPr>
                <w:rStyle w:val="Hyperlink"/>
                <w:rFonts w:ascii="Arial" w:hAnsi="Arial" w:cs="Arial"/>
                <w:noProof/>
                <w:sz w:val="18"/>
                <w:szCs w:val="18"/>
              </w:rPr>
              <w:t>VIII. INDIVIDUAL CONSUMPTION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_Toc516617792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48</w:t>
            </w:r>
            <w:r w:rsidR="00972A18" w:rsidRPr="00537733">
              <w:rPr>
                <w:noProof/>
                <w:webHidden/>
                <w:sz w:val="18"/>
                <w:szCs w:val="18"/>
              </w:rPr>
              <w:fldChar w:fldCharType="end"/>
            </w:r>
          </w:hyperlink>
        </w:p>
        <w:p w14:paraId="78548A53" w14:textId="08DA4EC4"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93" w:history="1">
            <w:r w:rsidR="00972A18" w:rsidRPr="00537733">
              <w:rPr>
                <w:rStyle w:val="Hyperlink"/>
                <w:rFonts w:ascii="Arial" w:hAnsi="Arial" w:cs="Arial"/>
                <w:noProof/>
                <w:sz w:val="18"/>
                <w:szCs w:val="18"/>
              </w:rPr>
              <w:t>PART F: EMPLOYMENT</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50</w:t>
            </w:r>
            <w:r w:rsidR="00972A18" w:rsidRPr="00537733">
              <w:rPr>
                <w:noProof/>
                <w:webHidden/>
                <w:sz w:val="18"/>
                <w:szCs w:val="18"/>
              </w:rPr>
              <w:fldChar w:fldCharType="end"/>
            </w:r>
          </w:hyperlink>
        </w:p>
        <w:p w14:paraId="5E4B9A4C" w14:textId="09356B98"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94" w:history="1">
            <w:r w:rsidR="00972A18" w:rsidRPr="00537733">
              <w:rPr>
                <w:rStyle w:val="Hyperlink"/>
                <w:rFonts w:ascii="Arial" w:hAnsi="Arial" w:cs="Arial"/>
                <w:noProof/>
                <w:sz w:val="18"/>
                <w:szCs w:val="18"/>
              </w:rPr>
              <w:t>0. EMPLOYMENT SCREENER.</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50</w:t>
            </w:r>
            <w:r w:rsidR="00972A18" w:rsidRPr="00537733">
              <w:rPr>
                <w:noProof/>
                <w:webHidden/>
                <w:sz w:val="18"/>
                <w:szCs w:val="18"/>
              </w:rPr>
              <w:fldChar w:fldCharType="end"/>
            </w:r>
          </w:hyperlink>
        </w:p>
        <w:p w14:paraId="156B311A" w14:textId="3A985907"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95" w:history="1">
            <w:r w:rsidR="00972A18" w:rsidRPr="00537733">
              <w:rPr>
                <w:rStyle w:val="Hyperlink"/>
                <w:rFonts w:ascii="Arial" w:hAnsi="Arial" w:cs="Arial"/>
                <w:noProof/>
                <w:sz w:val="18"/>
                <w:szCs w:val="18"/>
              </w:rPr>
              <w:t>I. MAIN PAID OCCUPATION LAST 7 DAYS.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51</w:t>
            </w:r>
            <w:r w:rsidR="00972A18" w:rsidRPr="00537733">
              <w:rPr>
                <w:noProof/>
                <w:webHidden/>
                <w:sz w:val="18"/>
                <w:szCs w:val="18"/>
              </w:rPr>
              <w:fldChar w:fldCharType="end"/>
            </w:r>
          </w:hyperlink>
        </w:p>
        <w:p w14:paraId="4C475D9B" w14:textId="5FFB4327"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96" w:history="1">
            <w:r w:rsidR="00972A18" w:rsidRPr="00537733">
              <w:rPr>
                <w:rStyle w:val="Hyperlink"/>
                <w:rFonts w:ascii="Arial" w:hAnsi="Arial" w:cs="Arial"/>
                <w:noProof/>
                <w:sz w:val="18"/>
                <w:szCs w:val="18"/>
              </w:rPr>
              <w:t>II. CHARACTERISTICS OF SECONDARY OCCUPATION FOR THE LAST 7 DAYS.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53</w:t>
            </w:r>
            <w:r w:rsidR="00972A18" w:rsidRPr="00537733">
              <w:rPr>
                <w:noProof/>
                <w:webHidden/>
                <w:sz w:val="18"/>
                <w:szCs w:val="18"/>
              </w:rPr>
              <w:fldChar w:fldCharType="end"/>
            </w:r>
          </w:hyperlink>
        </w:p>
        <w:p w14:paraId="68DECEC2" w14:textId="14DF4261"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97" w:history="1">
            <w:r w:rsidR="00972A18" w:rsidRPr="00537733">
              <w:rPr>
                <w:rStyle w:val="Hyperlink"/>
                <w:rFonts w:ascii="Arial" w:hAnsi="Arial" w:cs="Arial"/>
                <w:noProof/>
                <w:sz w:val="18"/>
                <w:szCs w:val="18"/>
              </w:rPr>
              <w:t>III. NON-EMPLOYEES DURING THE LAST 7 DAYS.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55</w:t>
            </w:r>
            <w:r w:rsidR="00972A18" w:rsidRPr="00537733">
              <w:rPr>
                <w:noProof/>
                <w:webHidden/>
                <w:sz w:val="18"/>
                <w:szCs w:val="18"/>
              </w:rPr>
              <w:fldChar w:fldCharType="end"/>
            </w:r>
          </w:hyperlink>
        </w:p>
        <w:p w14:paraId="46AEE54F" w14:textId="72FA07A9"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798" w:history="1">
            <w:r w:rsidR="00972A18" w:rsidRPr="00537733">
              <w:rPr>
                <w:rStyle w:val="Hyperlink"/>
                <w:rFonts w:ascii="Arial" w:hAnsi="Arial" w:cs="Arial"/>
                <w:noProof/>
                <w:sz w:val="18"/>
                <w:szCs w:val="18"/>
              </w:rPr>
              <w:t>PART G: EDUCATION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56</w:t>
            </w:r>
            <w:r w:rsidR="00972A18" w:rsidRPr="00537733">
              <w:rPr>
                <w:noProof/>
                <w:webHidden/>
                <w:sz w:val="18"/>
                <w:szCs w:val="18"/>
              </w:rPr>
              <w:fldChar w:fldCharType="end"/>
            </w:r>
          </w:hyperlink>
        </w:p>
        <w:p w14:paraId="3E9FD2B4" w14:textId="3C446321"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799" w:history="1">
            <w:r w:rsidR="00972A18" w:rsidRPr="00537733">
              <w:rPr>
                <w:rStyle w:val="Hyperlink"/>
                <w:rFonts w:ascii="Arial" w:hAnsi="Arial" w:cs="Arial"/>
                <w:noProof/>
                <w:sz w:val="18"/>
                <w:szCs w:val="18"/>
              </w:rPr>
              <w:t>I. GENERAL EDUCATION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_Toc516617799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56</w:t>
            </w:r>
            <w:r w:rsidR="00972A18" w:rsidRPr="00537733">
              <w:rPr>
                <w:noProof/>
                <w:webHidden/>
                <w:sz w:val="18"/>
                <w:szCs w:val="18"/>
              </w:rPr>
              <w:fldChar w:fldCharType="end"/>
            </w:r>
          </w:hyperlink>
        </w:p>
        <w:p w14:paraId="1463166A" w14:textId="3F6E9D9F"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00" w:history="1">
            <w:r w:rsidR="00972A18" w:rsidRPr="00537733">
              <w:rPr>
                <w:rStyle w:val="Hyperlink"/>
                <w:rFonts w:ascii="Arial" w:hAnsi="Arial" w:cs="Arial"/>
                <w:noProof/>
                <w:sz w:val="18"/>
                <w:szCs w:val="18"/>
              </w:rPr>
              <w:t>II. EDUCATIONAL CAREER</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61</w:t>
            </w:r>
            <w:r w:rsidR="00972A18" w:rsidRPr="00537733">
              <w:rPr>
                <w:noProof/>
                <w:webHidden/>
                <w:sz w:val="18"/>
                <w:szCs w:val="18"/>
              </w:rPr>
              <w:fldChar w:fldCharType="end"/>
            </w:r>
          </w:hyperlink>
        </w:p>
        <w:p w14:paraId="385F9DE0" w14:textId="025A5578"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01" w:history="1">
            <w:r w:rsidR="00972A18" w:rsidRPr="00537733">
              <w:rPr>
                <w:rStyle w:val="Hyperlink"/>
                <w:rFonts w:ascii="Arial" w:hAnsi="Arial" w:cs="Arial"/>
                <w:noProof/>
                <w:sz w:val="18"/>
                <w:szCs w:val="18"/>
              </w:rPr>
              <w:t>III. LITERACY.</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64</w:t>
            </w:r>
            <w:r w:rsidR="00972A18" w:rsidRPr="00537733">
              <w:rPr>
                <w:noProof/>
                <w:webHidden/>
                <w:sz w:val="18"/>
                <w:szCs w:val="18"/>
              </w:rPr>
              <w:fldChar w:fldCharType="end"/>
            </w:r>
          </w:hyperlink>
        </w:p>
        <w:p w14:paraId="47386B26" w14:textId="76C8E0A0"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02" w:history="1">
            <w:r w:rsidR="00972A18" w:rsidRPr="00537733">
              <w:rPr>
                <w:rStyle w:val="Hyperlink"/>
                <w:rFonts w:ascii="Arial" w:hAnsi="Arial" w:cs="Arial"/>
                <w:noProof/>
                <w:sz w:val="18"/>
                <w:szCs w:val="18"/>
              </w:rPr>
              <w:t>IV TRUFFA AND WONG, PART 1 (PRE-INTERVENTION)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_Toc516617802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65</w:t>
            </w:r>
            <w:r w:rsidR="00972A18" w:rsidRPr="00537733">
              <w:rPr>
                <w:noProof/>
                <w:webHidden/>
                <w:sz w:val="18"/>
                <w:szCs w:val="18"/>
              </w:rPr>
              <w:fldChar w:fldCharType="end"/>
            </w:r>
          </w:hyperlink>
        </w:p>
        <w:p w14:paraId="5A73634D" w14:textId="252980C9"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03" w:history="1">
            <w:r w:rsidR="00972A18" w:rsidRPr="00537733">
              <w:rPr>
                <w:rStyle w:val="Hyperlink"/>
                <w:rFonts w:ascii="Arial" w:hAnsi="Arial" w:cs="Arial"/>
                <w:noProof/>
                <w:sz w:val="18"/>
                <w:szCs w:val="18"/>
              </w:rPr>
              <w:t>PART H: MIGRATION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96</w:t>
            </w:r>
            <w:r w:rsidR="00972A18" w:rsidRPr="00537733">
              <w:rPr>
                <w:noProof/>
                <w:webHidden/>
                <w:sz w:val="18"/>
                <w:szCs w:val="18"/>
              </w:rPr>
              <w:fldChar w:fldCharType="end"/>
            </w:r>
          </w:hyperlink>
        </w:p>
        <w:p w14:paraId="17B55A4A" w14:textId="289EA4E7"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04" w:history="1">
            <w:r w:rsidR="00972A18" w:rsidRPr="00537733">
              <w:rPr>
                <w:rStyle w:val="Hyperlink"/>
                <w:rFonts w:ascii="Arial" w:hAnsi="Arial" w:cs="Arial"/>
                <w:noProof/>
                <w:sz w:val="18"/>
                <w:szCs w:val="18"/>
              </w:rPr>
              <w:t>I. IMMIGRATION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96</w:t>
            </w:r>
            <w:r w:rsidR="00972A18" w:rsidRPr="00537733">
              <w:rPr>
                <w:noProof/>
                <w:webHidden/>
                <w:sz w:val="18"/>
                <w:szCs w:val="18"/>
              </w:rPr>
              <w:fldChar w:fldCharType="end"/>
            </w:r>
          </w:hyperlink>
        </w:p>
        <w:p w14:paraId="23559024" w14:textId="62C3F08A"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05" w:history="1">
            <w:r w:rsidR="00972A18" w:rsidRPr="00537733">
              <w:rPr>
                <w:rStyle w:val="Hyperlink"/>
                <w:rFonts w:ascii="Arial" w:hAnsi="Arial" w:cs="Arial"/>
                <w:noProof/>
                <w:sz w:val="18"/>
                <w:szCs w:val="18"/>
              </w:rPr>
              <w:t>II. MIGRATION HISTORY</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97</w:t>
            </w:r>
            <w:r w:rsidR="00972A18" w:rsidRPr="00537733">
              <w:rPr>
                <w:noProof/>
                <w:webHidden/>
                <w:sz w:val="18"/>
                <w:szCs w:val="18"/>
              </w:rPr>
              <w:fldChar w:fldCharType="end"/>
            </w:r>
          </w:hyperlink>
        </w:p>
        <w:p w14:paraId="248784F4" w14:textId="386E0F38"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06" w:history="1">
            <w:r w:rsidR="00972A18" w:rsidRPr="00537733">
              <w:rPr>
                <w:rStyle w:val="Hyperlink"/>
                <w:rFonts w:ascii="Arial" w:hAnsi="Arial" w:cs="Arial"/>
                <w:noProof/>
                <w:sz w:val="18"/>
                <w:szCs w:val="18"/>
              </w:rPr>
              <w:t>SECTION 2: NON-RESIDENT RELATIVES AND SPOUSES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100</w:t>
            </w:r>
            <w:r w:rsidR="00972A18" w:rsidRPr="00537733">
              <w:rPr>
                <w:noProof/>
                <w:webHidden/>
                <w:sz w:val="18"/>
                <w:szCs w:val="18"/>
              </w:rPr>
              <w:fldChar w:fldCharType="end"/>
            </w:r>
          </w:hyperlink>
        </w:p>
        <w:p w14:paraId="7E04503D" w14:textId="58A49372"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07" w:history="1">
            <w:r w:rsidR="00972A18" w:rsidRPr="00537733">
              <w:rPr>
                <w:rStyle w:val="Hyperlink"/>
                <w:rFonts w:ascii="Arial" w:hAnsi="Arial" w:cs="Arial"/>
                <w:noProof/>
                <w:sz w:val="18"/>
                <w:szCs w:val="18"/>
              </w:rPr>
              <w:t>PART A: NON-RESIDENT RELATIVES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101</w:t>
            </w:r>
            <w:r w:rsidR="00972A18" w:rsidRPr="00537733">
              <w:rPr>
                <w:noProof/>
                <w:webHidden/>
                <w:sz w:val="18"/>
                <w:szCs w:val="18"/>
              </w:rPr>
              <w:fldChar w:fldCharType="end"/>
            </w:r>
          </w:hyperlink>
        </w:p>
        <w:p w14:paraId="06873EEE" w14:textId="2D73CA2F"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08" w:history="1">
            <w:r w:rsidR="00972A18" w:rsidRPr="00537733">
              <w:rPr>
                <w:rStyle w:val="Hyperlink"/>
                <w:rFonts w:ascii="Arial" w:hAnsi="Arial" w:cs="Arial"/>
                <w:noProof/>
                <w:sz w:val="18"/>
                <w:szCs w:val="18"/>
              </w:rPr>
              <w:t>PART B: NON-RESIDENT SPOUSES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103</w:t>
            </w:r>
            <w:r w:rsidR="00972A18" w:rsidRPr="00537733">
              <w:rPr>
                <w:noProof/>
                <w:webHidden/>
                <w:sz w:val="18"/>
                <w:szCs w:val="18"/>
              </w:rPr>
              <w:fldChar w:fldCharType="end"/>
            </w:r>
          </w:hyperlink>
        </w:p>
        <w:p w14:paraId="0D85F33A" w14:textId="43E937BC"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09" w:history="1">
            <w:r w:rsidR="00972A18" w:rsidRPr="00537733">
              <w:rPr>
                <w:rStyle w:val="Hyperlink"/>
                <w:rFonts w:ascii="Arial" w:hAnsi="Arial" w:cs="Arial"/>
                <w:noProof/>
                <w:sz w:val="18"/>
                <w:szCs w:val="18"/>
              </w:rPr>
              <w:t>SECTION 3: HOUSEHOLD ASSETS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_Toc516617809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108</w:t>
            </w:r>
            <w:r w:rsidR="00972A18" w:rsidRPr="00537733">
              <w:rPr>
                <w:noProof/>
                <w:webHidden/>
                <w:sz w:val="18"/>
                <w:szCs w:val="18"/>
              </w:rPr>
              <w:fldChar w:fldCharType="end"/>
            </w:r>
          </w:hyperlink>
        </w:p>
        <w:p w14:paraId="66D0A57A" w14:textId="1B0CD0F0"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10" w:history="1">
            <w:r w:rsidR="00972A18" w:rsidRPr="00537733">
              <w:rPr>
                <w:rStyle w:val="Hyperlink"/>
                <w:rFonts w:ascii="Arial" w:hAnsi="Arial" w:cs="Arial"/>
                <w:noProof/>
                <w:sz w:val="18"/>
                <w:szCs w:val="18"/>
              </w:rPr>
              <w:t>PART A: FARM ASSETS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109</w:t>
            </w:r>
            <w:r w:rsidR="00972A18" w:rsidRPr="00537733">
              <w:rPr>
                <w:noProof/>
                <w:webHidden/>
                <w:sz w:val="18"/>
                <w:szCs w:val="18"/>
              </w:rPr>
              <w:fldChar w:fldCharType="end"/>
            </w:r>
          </w:hyperlink>
        </w:p>
        <w:p w14:paraId="6D691601" w14:textId="19BA85E5"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11" w:history="1">
            <w:r w:rsidR="00972A18" w:rsidRPr="00537733">
              <w:rPr>
                <w:rStyle w:val="Hyperlink"/>
                <w:rFonts w:ascii="Arial" w:hAnsi="Arial" w:cs="Arial"/>
                <w:noProof/>
                <w:sz w:val="18"/>
                <w:szCs w:val="18"/>
              </w:rPr>
              <w:t>I. ANIMAL</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109</w:t>
            </w:r>
            <w:r w:rsidR="00972A18" w:rsidRPr="00537733">
              <w:rPr>
                <w:noProof/>
                <w:webHidden/>
                <w:sz w:val="18"/>
                <w:szCs w:val="18"/>
              </w:rPr>
              <w:fldChar w:fldCharType="end"/>
            </w:r>
          </w:hyperlink>
        </w:p>
        <w:p w14:paraId="737E18A6" w14:textId="1AFA35D4"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12" w:history="1">
            <w:r w:rsidR="00972A18" w:rsidRPr="00537733">
              <w:rPr>
                <w:rStyle w:val="Hyperlink"/>
                <w:rFonts w:ascii="Arial" w:hAnsi="Arial" w:cs="Arial"/>
                <w:noProof/>
                <w:sz w:val="18"/>
                <w:szCs w:val="18"/>
              </w:rPr>
              <w:t>II. TOOLS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_Toc516617812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111</w:t>
            </w:r>
            <w:r w:rsidR="00972A18" w:rsidRPr="00537733">
              <w:rPr>
                <w:noProof/>
                <w:webHidden/>
                <w:sz w:val="18"/>
                <w:szCs w:val="18"/>
              </w:rPr>
              <w:fldChar w:fldCharType="end"/>
            </w:r>
          </w:hyperlink>
        </w:p>
        <w:p w14:paraId="478494E9" w14:textId="063EAD5D"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13" w:history="1">
            <w:r w:rsidR="00972A18" w:rsidRPr="00537733">
              <w:rPr>
                <w:rStyle w:val="Hyperlink"/>
                <w:rFonts w:ascii="Arial" w:hAnsi="Arial" w:cs="Arial"/>
                <w:noProof/>
                <w:sz w:val="18"/>
                <w:szCs w:val="18"/>
              </w:rPr>
              <w:t>PART A1: HOUSEHOLD DURABLE GOODS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113</w:t>
            </w:r>
            <w:r w:rsidR="00972A18" w:rsidRPr="00537733">
              <w:rPr>
                <w:noProof/>
                <w:webHidden/>
                <w:sz w:val="18"/>
                <w:szCs w:val="18"/>
              </w:rPr>
              <w:fldChar w:fldCharType="end"/>
            </w:r>
          </w:hyperlink>
        </w:p>
        <w:p w14:paraId="44518B2E" w14:textId="284C635C"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14" w:history="1">
            <w:r w:rsidR="00972A18" w:rsidRPr="00537733">
              <w:rPr>
                <w:rStyle w:val="Hyperlink"/>
                <w:rFonts w:ascii="Arial" w:hAnsi="Arial" w:cs="Arial"/>
                <w:noProof/>
                <w:sz w:val="18"/>
                <w:szCs w:val="18"/>
              </w:rPr>
              <w:t>PART B: FINANCIAL ASSETS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116</w:t>
            </w:r>
            <w:r w:rsidR="00972A18" w:rsidRPr="00537733">
              <w:rPr>
                <w:noProof/>
                <w:webHidden/>
                <w:sz w:val="18"/>
                <w:szCs w:val="18"/>
              </w:rPr>
              <w:fldChar w:fldCharType="end"/>
            </w:r>
          </w:hyperlink>
        </w:p>
        <w:p w14:paraId="07554A11" w14:textId="48F94835"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15" w:history="1">
            <w:r w:rsidR="00972A18" w:rsidRPr="00537733">
              <w:rPr>
                <w:rStyle w:val="Hyperlink"/>
                <w:rFonts w:ascii="Arial" w:hAnsi="Arial" w:cs="Arial"/>
                <w:noProof/>
                <w:sz w:val="18"/>
                <w:szCs w:val="18"/>
              </w:rPr>
              <w:t>I. BORROWING</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116</w:t>
            </w:r>
            <w:r w:rsidR="00972A18" w:rsidRPr="00537733">
              <w:rPr>
                <w:noProof/>
                <w:webHidden/>
                <w:sz w:val="18"/>
                <w:szCs w:val="18"/>
              </w:rPr>
              <w:fldChar w:fldCharType="end"/>
            </w:r>
          </w:hyperlink>
        </w:p>
        <w:p w14:paraId="6E07264B" w14:textId="17849BAB"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16" w:history="1">
            <w:r w:rsidR="00972A18" w:rsidRPr="00537733">
              <w:rPr>
                <w:rStyle w:val="Hyperlink"/>
                <w:rFonts w:ascii="Arial" w:hAnsi="Arial" w:cs="Arial"/>
                <w:noProof/>
                <w:sz w:val="18"/>
                <w:szCs w:val="18"/>
              </w:rPr>
              <w:t>IA. BORROWING 1</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118</w:t>
            </w:r>
            <w:r w:rsidR="00972A18" w:rsidRPr="00537733">
              <w:rPr>
                <w:noProof/>
                <w:webHidden/>
                <w:sz w:val="18"/>
                <w:szCs w:val="18"/>
              </w:rPr>
              <w:fldChar w:fldCharType="end"/>
            </w:r>
          </w:hyperlink>
        </w:p>
        <w:p w14:paraId="23550D53" w14:textId="2A985D23"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17" w:history="1">
            <w:r w:rsidR="00972A18" w:rsidRPr="00537733">
              <w:rPr>
                <w:rStyle w:val="Hyperlink"/>
                <w:rFonts w:ascii="Arial" w:hAnsi="Arial" w:cs="Arial"/>
                <w:noProof/>
                <w:sz w:val="18"/>
                <w:szCs w:val="18"/>
              </w:rPr>
              <w:t>II. LENDING</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120</w:t>
            </w:r>
            <w:r w:rsidR="00972A18" w:rsidRPr="00537733">
              <w:rPr>
                <w:noProof/>
                <w:webHidden/>
                <w:sz w:val="18"/>
                <w:szCs w:val="18"/>
              </w:rPr>
              <w:fldChar w:fldCharType="end"/>
            </w:r>
          </w:hyperlink>
        </w:p>
        <w:p w14:paraId="10ECE938" w14:textId="6D058A81"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18" w:history="1">
            <w:r w:rsidR="00972A18" w:rsidRPr="00537733">
              <w:rPr>
                <w:rStyle w:val="Hyperlink"/>
                <w:rFonts w:ascii="Arial" w:hAnsi="Arial" w:cs="Arial"/>
                <w:noProof/>
                <w:sz w:val="18"/>
                <w:szCs w:val="18"/>
              </w:rPr>
              <w:t>III. OUT-TRANSFERS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121</w:t>
            </w:r>
            <w:r w:rsidR="00972A18" w:rsidRPr="00537733">
              <w:rPr>
                <w:noProof/>
                <w:webHidden/>
                <w:sz w:val="18"/>
                <w:szCs w:val="18"/>
              </w:rPr>
              <w:fldChar w:fldCharType="end"/>
            </w:r>
          </w:hyperlink>
        </w:p>
        <w:p w14:paraId="6BBBC86E" w14:textId="65210187"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19" w:history="1">
            <w:r w:rsidR="00972A18" w:rsidRPr="00537733">
              <w:rPr>
                <w:rStyle w:val="Hyperlink"/>
                <w:rFonts w:ascii="Arial" w:hAnsi="Arial" w:cs="Arial"/>
                <w:noProof/>
                <w:sz w:val="18"/>
                <w:szCs w:val="18"/>
              </w:rPr>
              <w:t>IV. IN-TRANSFERS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_Toc516617819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123</w:t>
            </w:r>
            <w:r w:rsidR="00972A18" w:rsidRPr="00537733">
              <w:rPr>
                <w:noProof/>
                <w:webHidden/>
                <w:sz w:val="18"/>
                <w:szCs w:val="18"/>
              </w:rPr>
              <w:fldChar w:fldCharType="end"/>
            </w:r>
          </w:hyperlink>
        </w:p>
        <w:p w14:paraId="1E0521EB" w14:textId="67FEE127"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20" w:history="1">
            <w:r w:rsidR="00972A18" w:rsidRPr="00537733">
              <w:rPr>
                <w:rStyle w:val="Hyperlink"/>
                <w:rFonts w:ascii="Arial" w:hAnsi="Arial" w:cs="Arial"/>
                <w:noProof/>
                <w:sz w:val="18"/>
                <w:szCs w:val="18"/>
              </w:rPr>
              <w:t>V. SAVINGS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127</w:t>
            </w:r>
            <w:r w:rsidR="00972A18" w:rsidRPr="00537733">
              <w:rPr>
                <w:noProof/>
                <w:webHidden/>
                <w:sz w:val="18"/>
                <w:szCs w:val="18"/>
              </w:rPr>
              <w:fldChar w:fldCharType="end"/>
            </w:r>
          </w:hyperlink>
        </w:p>
        <w:p w14:paraId="45F2F4E2" w14:textId="6C2E727D"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21" w:history="1">
            <w:r w:rsidR="00972A18" w:rsidRPr="00537733">
              <w:rPr>
                <w:rStyle w:val="Hyperlink"/>
                <w:rFonts w:ascii="Arial" w:hAnsi="Arial" w:cs="Arial"/>
                <w:noProof/>
                <w:sz w:val="18"/>
                <w:szCs w:val="18"/>
              </w:rPr>
              <w:t>VI. MOBILE MONEY ACCOUNT/SERVICES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129</w:t>
            </w:r>
            <w:r w:rsidR="00972A18" w:rsidRPr="00537733">
              <w:rPr>
                <w:noProof/>
                <w:webHidden/>
                <w:sz w:val="18"/>
                <w:szCs w:val="18"/>
              </w:rPr>
              <w:fldChar w:fldCharType="end"/>
            </w:r>
          </w:hyperlink>
        </w:p>
        <w:p w14:paraId="14A96B01" w14:textId="701DD719"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22" w:history="1">
            <w:r w:rsidR="00972A18" w:rsidRPr="00537733">
              <w:rPr>
                <w:rStyle w:val="Hyperlink"/>
                <w:rFonts w:ascii="Arial" w:hAnsi="Arial" w:cs="Arial"/>
                <w:noProof/>
                <w:sz w:val="18"/>
                <w:szCs w:val="18"/>
              </w:rPr>
              <w:t>SECTION 4: HOUSEHOLD PRODUCTION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_Toc516617822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137</w:t>
            </w:r>
            <w:r w:rsidR="00972A18" w:rsidRPr="00537733">
              <w:rPr>
                <w:noProof/>
                <w:webHidden/>
                <w:sz w:val="18"/>
                <w:szCs w:val="18"/>
              </w:rPr>
              <w:fldChar w:fldCharType="end"/>
            </w:r>
          </w:hyperlink>
        </w:p>
        <w:p w14:paraId="427AC43A" w14:textId="62ECA8A5"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23" w:history="1">
            <w:r w:rsidR="00972A18" w:rsidRPr="00537733">
              <w:rPr>
                <w:rStyle w:val="Hyperlink"/>
                <w:rFonts w:ascii="Arial" w:hAnsi="Arial" w:cs="Arial"/>
                <w:noProof/>
                <w:sz w:val="18"/>
                <w:szCs w:val="18"/>
              </w:rPr>
              <w:t>SECTION H: PLOTS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137</w:t>
            </w:r>
            <w:r w:rsidR="00972A18" w:rsidRPr="00537733">
              <w:rPr>
                <w:noProof/>
                <w:webHidden/>
                <w:sz w:val="18"/>
                <w:szCs w:val="18"/>
              </w:rPr>
              <w:fldChar w:fldCharType="end"/>
            </w:r>
          </w:hyperlink>
        </w:p>
        <w:p w14:paraId="7AC6CE1E" w14:textId="48BA2AF9"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24" w:history="1">
            <w:r w:rsidR="00972A18" w:rsidRPr="00537733">
              <w:rPr>
                <w:rStyle w:val="Hyperlink"/>
                <w:rFonts w:ascii="Arial" w:hAnsi="Arial" w:cs="Arial"/>
                <w:noProof/>
                <w:sz w:val="18"/>
                <w:szCs w:val="18"/>
              </w:rPr>
              <w:t>SECTION I: LAND TENURE</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142</w:t>
            </w:r>
            <w:r w:rsidR="00972A18" w:rsidRPr="00537733">
              <w:rPr>
                <w:noProof/>
                <w:webHidden/>
                <w:sz w:val="18"/>
                <w:szCs w:val="18"/>
              </w:rPr>
              <w:fldChar w:fldCharType="end"/>
            </w:r>
          </w:hyperlink>
        </w:p>
        <w:p w14:paraId="37DE4810" w14:textId="50194D03"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25" w:history="1">
            <w:r w:rsidR="00972A18" w:rsidRPr="00537733">
              <w:rPr>
                <w:rStyle w:val="Hyperlink"/>
                <w:rFonts w:ascii="Arial" w:hAnsi="Arial" w:cs="Arial"/>
                <w:noProof/>
                <w:sz w:val="18"/>
                <w:szCs w:val="18"/>
              </w:rPr>
              <w:t>SECTION J: TRACTOR AND PLOUGH USE</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148</w:t>
            </w:r>
            <w:r w:rsidR="00972A18" w:rsidRPr="00537733">
              <w:rPr>
                <w:noProof/>
                <w:webHidden/>
                <w:sz w:val="18"/>
                <w:szCs w:val="18"/>
              </w:rPr>
              <w:fldChar w:fldCharType="end"/>
            </w:r>
          </w:hyperlink>
        </w:p>
        <w:p w14:paraId="657F6EB1" w14:textId="6F900FC6"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26" w:history="1">
            <w:r w:rsidR="00972A18" w:rsidRPr="00537733">
              <w:rPr>
                <w:rStyle w:val="Hyperlink"/>
                <w:rFonts w:ascii="Arial" w:hAnsi="Arial" w:cs="Arial"/>
                <w:noProof/>
                <w:sz w:val="18"/>
                <w:szCs w:val="18"/>
              </w:rPr>
              <w:t>SECTION K: SEEDS (PLOT A)</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150</w:t>
            </w:r>
            <w:r w:rsidR="00972A18" w:rsidRPr="00537733">
              <w:rPr>
                <w:noProof/>
                <w:webHidden/>
                <w:sz w:val="18"/>
                <w:szCs w:val="18"/>
              </w:rPr>
              <w:fldChar w:fldCharType="end"/>
            </w:r>
          </w:hyperlink>
        </w:p>
        <w:p w14:paraId="64C6772E" w14:textId="71048738"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27" w:history="1">
            <w:r w:rsidR="00972A18" w:rsidRPr="00537733">
              <w:rPr>
                <w:rStyle w:val="Hyperlink"/>
                <w:rFonts w:ascii="Arial" w:hAnsi="Arial" w:cs="Arial"/>
                <w:noProof/>
                <w:sz w:val="18"/>
                <w:szCs w:val="18"/>
              </w:rPr>
              <w:t>SECTION L: INPUTS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152</w:t>
            </w:r>
            <w:r w:rsidR="00972A18" w:rsidRPr="00537733">
              <w:rPr>
                <w:noProof/>
                <w:webHidden/>
                <w:sz w:val="18"/>
                <w:szCs w:val="18"/>
              </w:rPr>
              <w:fldChar w:fldCharType="end"/>
            </w:r>
          </w:hyperlink>
        </w:p>
        <w:p w14:paraId="2CD71BB8" w14:textId="6B378832" w:rsidR="00972A18" w:rsidRPr="00537733" w:rsidRDefault="003E332F" w:rsidP="00972A18">
          <w:pPr>
            <w:pStyle w:val="TOC2"/>
            <w:tabs>
              <w:tab w:val="left" w:pos="880"/>
              <w:tab w:val="right" w:leader="dot" w:pos="14520"/>
            </w:tabs>
            <w:spacing w:after="0"/>
            <w:rPr>
              <w:rFonts w:asciiTheme="minorHAnsi" w:eastAsiaTheme="minorEastAsia" w:hAnsiTheme="minorHAnsi" w:cstheme="minorBidi"/>
              <w:noProof/>
              <w:sz w:val="18"/>
              <w:szCs w:val="18"/>
              <w:lang w:val="en-GB" w:eastAsia="en-GB"/>
            </w:rPr>
          </w:pPr>
          <w:hyperlink w:anchor="_Toc516617828" w:history="1">
            <w:r w:rsidR="00972A18" w:rsidRPr="00537733">
              <w:rPr>
                <w:rStyle w:val="Hyperlink"/>
                <w:rFonts w:ascii="Arial" w:hAnsi="Arial" w:cs="Arial"/>
                <w:noProof/>
                <w:sz w:val="18"/>
                <w:szCs w:val="18"/>
              </w:rPr>
              <w:t>a.</w:t>
            </w:r>
            <w:r w:rsidR="00972A18" w:rsidRPr="00537733">
              <w:rPr>
                <w:rFonts w:asciiTheme="minorHAnsi" w:eastAsiaTheme="minorEastAsia" w:hAnsiTheme="minorHAnsi" w:cstheme="minorBidi"/>
                <w:noProof/>
                <w:sz w:val="18"/>
                <w:szCs w:val="18"/>
                <w:lang w:val="en-GB" w:eastAsia="en-GB"/>
              </w:rPr>
              <w:tab/>
            </w:r>
            <w:r w:rsidR="00972A18" w:rsidRPr="00537733">
              <w:rPr>
                <w:rStyle w:val="Hyperlink"/>
                <w:rFonts w:ascii="Arial" w:hAnsi="Arial" w:cs="Arial"/>
                <w:noProof/>
                <w:sz w:val="18"/>
                <w:szCs w:val="18"/>
              </w:rPr>
              <w:t>CHEMICAL</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152</w:t>
            </w:r>
            <w:r w:rsidR="00972A18" w:rsidRPr="00537733">
              <w:rPr>
                <w:noProof/>
                <w:webHidden/>
                <w:sz w:val="18"/>
                <w:szCs w:val="18"/>
              </w:rPr>
              <w:fldChar w:fldCharType="end"/>
            </w:r>
          </w:hyperlink>
        </w:p>
        <w:p w14:paraId="534F2CEC" w14:textId="1D93CBE7" w:rsidR="00972A18" w:rsidRPr="00537733" w:rsidRDefault="003E332F" w:rsidP="00972A18">
          <w:pPr>
            <w:pStyle w:val="TOC2"/>
            <w:tabs>
              <w:tab w:val="left" w:pos="880"/>
              <w:tab w:val="right" w:leader="dot" w:pos="14520"/>
            </w:tabs>
            <w:spacing w:after="0"/>
            <w:rPr>
              <w:rFonts w:asciiTheme="minorHAnsi" w:eastAsiaTheme="minorEastAsia" w:hAnsiTheme="minorHAnsi" w:cstheme="minorBidi"/>
              <w:noProof/>
              <w:sz w:val="18"/>
              <w:szCs w:val="18"/>
              <w:lang w:val="en-GB" w:eastAsia="en-GB"/>
            </w:rPr>
          </w:pPr>
          <w:hyperlink w:anchor="_Toc516617829" w:history="1">
            <w:r w:rsidR="00972A18" w:rsidRPr="00537733">
              <w:rPr>
                <w:rStyle w:val="Hyperlink"/>
                <w:rFonts w:ascii="Arial" w:hAnsi="Arial" w:cs="Arial"/>
                <w:noProof/>
                <w:sz w:val="18"/>
                <w:szCs w:val="18"/>
              </w:rPr>
              <w:t>b.</w:t>
            </w:r>
            <w:r w:rsidR="00972A18" w:rsidRPr="00537733">
              <w:rPr>
                <w:rFonts w:asciiTheme="minorHAnsi" w:eastAsiaTheme="minorEastAsia" w:hAnsiTheme="minorHAnsi" w:cstheme="minorBidi"/>
                <w:noProof/>
                <w:sz w:val="18"/>
                <w:szCs w:val="18"/>
                <w:lang w:val="en-GB" w:eastAsia="en-GB"/>
              </w:rPr>
              <w:tab/>
            </w:r>
            <w:r w:rsidR="00972A18" w:rsidRPr="00537733">
              <w:rPr>
                <w:rStyle w:val="Hyperlink"/>
                <w:rFonts w:ascii="Arial" w:hAnsi="Arial" w:cs="Arial"/>
                <w:noProof/>
                <w:sz w:val="18"/>
                <w:szCs w:val="18"/>
              </w:rPr>
              <w:t>ORGANIC</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_Toc516617829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155</w:t>
            </w:r>
            <w:r w:rsidR="00972A18" w:rsidRPr="00537733">
              <w:rPr>
                <w:noProof/>
                <w:webHidden/>
                <w:sz w:val="18"/>
                <w:szCs w:val="18"/>
              </w:rPr>
              <w:fldChar w:fldCharType="end"/>
            </w:r>
          </w:hyperlink>
        </w:p>
        <w:p w14:paraId="1F7B33BA" w14:textId="4D135AAA"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30" w:history="1">
            <w:r w:rsidR="00972A18" w:rsidRPr="00537733">
              <w:rPr>
                <w:rStyle w:val="Hyperlink"/>
                <w:rFonts w:ascii="Arial" w:hAnsi="Arial" w:cs="Arial"/>
                <w:noProof/>
                <w:sz w:val="18"/>
                <w:szCs w:val="18"/>
              </w:rPr>
              <w:t>SECTION M: AGRICULTURAL LABOUR</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156</w:t>
            </w:r>
            <w:r w:rsidR="00972A18" w:rsidRPr="00537733">
              <w:rPr>
                <w:noProof/>
                <w:webHidden/>
                <w:sz w:val="18"/>
                <w:szCs w:val="18"/>
              </w:rPr>
              <w:fldChar w:fldCharType="end"/>
            </w:r>
          </w:hyperlink>
        </w:p>
        <w:p w14:paraId="547C1FD1" w14:textId="1BA0F4C8"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31" w:history="1">
            <w:r w:rsidR="00972A18" w:rsidRPr="00537733">
              <w:rPr>
                <w:rStyle w:val="Hyperlink"/>
                <w:rFonts w:ascii="Arial" w:hAnsi="Arial" w:cs="Arial"/>
                <w:noProof/>
                <w:sz w:val="18"/>
                <w:szCs w:val="18"/>
              </w:rPr>
              <w:t>SECTION N: HARVEST</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172</w:t>
            </w:r>
            <w:r w:rsidR="00972A18" w:rsidRPr="00537733">
              <w:rPr>
                <w:noProof/>
                <w:webHidden/>
                <w:sz w:val="18"/>
                <w:szCs w:val="18"/>
              </w:rPr>
              <w:fldChar w:fldCharType="end"/>
            </w:r>
          </w:hyperlink>
        </w:p>
        <w:p w14:paraId="38DD6613" w14:textId="64EDC85C"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32" w:history="1">
            <w:r w:rsidR="00972A18" w:rsidRPr="00537733">
              <w:rPr>
                <w:rStyle w:val="Hyperlink"/>
                <w:rFonts w:ascii="Arial" w:hAnsi="Arial" w:cs="Arial"/>
                <w:noProof/>
                <w:sz w:val="18"/>
                <w:szCs w:val="18"/>
              </w:rPr>
              <w:t>SECTION O: CROP STORES AND SALES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_Toc516617832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176</w:t>
            </w:r>
            <w:r w:rsidR="00972A18" w:rsidRPr="00537733">
              <w:rPr>
                <w:noProof/>
                <w:webHidden/>
                <w:sz w:val="18"/>
                <w:szCs w:val="18"/>
              </w:rPr>
              <w:fldChar w:fldCharType="end"/>
            </w:r>
          </w:hyperlink>
        </w:p>
        <w:p w14:paraId="20A1B5E1" w14:textId="6F8EAA20"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33" w:history="1">
            <w:r w:rsidR="00972A18" w:rsidRPr="00537733">
              <w:rPr>
                <w:rStyle w:val="Hyperlink"/>
                <w:rFonts w:ascii="Arial" w:hAnsi="Arial" w:cs="Arial"/>
                <w:noProof/>
                <w:sz w:val="18"/>
                <w:szCs w:val="18"/>
              </w:rPr>
              <w:t>SECTION 5: NON-FARM HOUSEHOLD ENTERPRISE</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183</w:t>
            </w:r>
            <w:r w:rsidR="00972A18" w:rsidRPr="00537733">
              <w:rPr>
                <w:noProof/>
                <w:webHidden/>
                <w:sz w:val="18"/>
                <w:szCs w:val="18"/>
              </w:rPr>
              <w:fldChar w:fldCharType="end"/>
            </w:r>
          </w:hyperlink>
        </w:p>
        <w:p w14:paraId="76CB3D72" w14:textId="51BE78A1"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34" w:history="1">
            <w:r w:rsidR="00972A18" w:rsidRPr="00537733">
              <w:rPr>
                <w:rStyle w:val="Hyperlink"/>
                <w:rFonts w:ascii="Arial" w:hAnsi="Arial" w:cs="Arial"/>
                <w:noProof/>
                <w:sz w:val="18"/>
                <w:szCs w:val="18"/>
              </w:rPr>
              <w:t>PART A: BASIC INFORMATION AND ASSETS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183</w:t>
            </w:r>
            <w:r w:rsidR="00972A18" w:rsidRPr="00537733">
              <w:rPr>
                <w:noProof/>
                <w:webHidden/>
                <w:sz w:val="18"/>
                <w:szCs w:val="18"/>
              </w:rPr>
              <w:fldChar w:fldCharType="end"/>
            </w:r>
          </w:hyperlink>
        </w:p>
        <w:p w14:paraId="6E012DE8" w14:textId="4A720A8F"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35" w:history="1">
            <w:r w:rsidR="00972A18" w:rsidRPr="00537733">
              <w:rPr>
                <w:rStyle w:val="Hyperlink"/>
                <w:rFonts w:ascii="Arial" w:hAnsi="Arial" w:cs="Arial"/>
                <w:noProof/>
                <w:sz w:val="18"/>
                <w:szCs w:val="18"/>
              </w:rPr>
              <w:t>I. BASIC INFORMATION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183</w:t>
            </w:r>
            <w:r w:rsidR="00972A18" w:rsidRPr="00537733">
              <w:rPr>
                <w:noProof/>
                <w:webHidden/>
                <w:sz w:val="18"/>
                <w:szCs w:val="18"/>
              </w:rPr>
              <w:fldChar w:fldCharType="end"/>
            </w:r>
          </w:hyperlink>
        </w:p>
        <w:p w14:paraId="3E4B01E9" w14:textId="26123335"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36" w:history="1">
            <w:r w:rsidR="00972A18" w:rsidRPr="00537733">
              <w:rPr>
                <w:rStyle w:val="Hyperlink"/>
                <w:rFonts w:ascii="Arial" w:hAnsi="Arial" w:cs="Arial"/>
                <w:noProof/>
                <w:sz w:val="18"/>
                <w:szCs w:val="18"/>
              </w:rPr>
              <w:t>II. ENTERPRISE ASSETS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188</w:t>
            </w:r>
            <w:r w:rsidR="00972A18" w:rsidRPr="00537733">
              <w:rPr>
                <w:noProof/>
                <w:webHidden/>
                <w:sz w:val="18"/>
                <w:szCs w:val="18"/>
              </w:rPr>
              <w:fldChar w:fldCharType="end"/>
            </w:r>
          </w:hyperlink>
        </w:p>
        <w:p w14:paraId="5E951F62" w14:textId="64308840"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37" w:history="1">
            <w:r w:rsidR="00972A18" w:rsidRPr="00537733">
              <w:rPr>
                <w:rStyle w:val="Hyperlink"/>
                <w:rFonts w:ascii="Arial" w:hAnsi="Arial" w:cs="Arial"/>
                <w:noProof/>
                <w:sz w:val="18"/>
                <w:szCs w:val="18"/>
              </w:rPr>
              <w:t>PART B: INFORMATION ABOUT EMPLOYEES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189</w:t>
            </w:r>
            <w:r w:rsidR="00972A18" w:rsidRPr="00537733">
              <w:rPr>
                <w:noProof/>
                <w:webHidden/>
                <w:sz w:val="18"/>
                <w:szCs w:val="18"/>
              </w:rPr>
              <w:fldChar w:fldCharType="end"/>
            </w:r>
          </w:hyperlink>
        </w:p>
        <w:p w14:paraId="19E1E758" w14:textId="3DDEF4C3"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38" w:history="1">
            <w:r w:rsidR="00972A18" w:rsidRPr="00537733">
              <w:rPr>
                <w:rStyle w:val="Hyperlink"/>
                <w:rFonts w:ascii="Arial" w:hAnsi="Arial" w:cs="Arial"/>
                <w:noProof/>
                <w:sz w:val="18"/>
                <w:szCs w:val="18"/>
              </w:rPr>
              <w:t>I. ALL EMPLOYEES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189</w:t>
            </w:r>
            <w:r w:rsidR="00972A18" w:rsidRPr="00537733">
              <w:rPr>
                <w:noProof/>
                <w:webHidden/>
                <w:sz w:val="18"/>
                <w:szCs w:val="18"/>
              </w:rPr>
              <w:fldChar w:fldCharType="end"/>
            </w:r>
          </w:hyperlink>
        </w:p>
        <w:p w14:paraId="0A74CE4C" w14:textId="6F19C7BD"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39" w:history="1">
            <w:r w:rsidR="00972A18" w:rsidRPr="00537733">
              <w:rPr>
                <w:rStyle w:val="Hyperlink"/>
                <w:rFonts w:ascii="Arial" w:hAnsi="Arial" w:cs="Arial"/>
                <w:noProof/>
                <w:sz w:val="18"/>
                <w:szCs w:val="18"/>
              </w:rPr>
              <w:t>II. FOUR IMPORTANT EMPLOYEES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_Toc516617839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190</w:t>
            </w:r>
            <w:r w:rsidR="00972A18" w:rsidRPr="00537733">
              <w:rPr>
                <w:noProof/>
                <w:webHidden/>
                <w:sz w:val="18"/>
                <w:szCs w:val="18"/>
              </w:rPr>
              <w:fldChar w:fldCharType="end"/>
            </w:r>
          </w:hyperlink>
        </w:p>
        <w:p w14:paraId="3E1AFD58" w14:textId="553D7336"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40" w:history="1">
            <w:r w:rsidR="00972A18" w:rsidRPr="00537733">
              <w:rPr>
                <w:rStyle w:val="Hyperlink"/>
                <w:rFonts w:ascii="Arial" w:hAnsi="Arial" w:cs="Arial"/>
                <w:noProof/>
                <w:sz w:val="18"/>
                <w:szCs w:val="18"/>
              </w:rPr>
              <w:t>SECTION 6: HOUSEHOLD HEALTH</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_Toc516617840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194</w:t>
            </w:r>
            <w:r w:rsidR="00972A18" w:rsidRPr="00537733">
              <w:rPr>
                <w:noProof/>
                <w:webHidden/>
                <w:sz w:val="18"/>
                <w:szCs w:val="18"/>
              </w:rPr>
              <w:fldChar w:fldCharType="end"/>
            </w:r>
          </w:hyperlink>
        </w:p>
        <w:p w14:paraId="2C75FA9A" w14:textId="24785FC2"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41" w:history="1">
            <w:r w:rsidR="00972A18" w:rsidRPr="00537733">
              <w:rPr>
                <w:rStyle w:val="Hyperlink"/>
                <w:rFonts w:ascii="Arial" w:hAnsi="Arial" w:cs="Arial"/>
                <w:noProof/>
                <w:sz w:val="18"/>
                <w:szCs w:val="18"/>
              </w:rPr>
              <w:t>PART A: INSURANCE</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_Toc516617841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194</w:t>
            </w:r>
            <w:r w:rsidR="00972A18" w:rsidRPr="00537733">
              <w:rPr>
                <w:noProof/>
                <w:webHidden/>
                <w:sz w:val="18"/>
                <w:szCs w:val="18"/>
              </w:rPr>
              <w:fldChar w:fldCharType="end"/>
            </w:r>
          </w:hyperlink>
        </w:p>
        <w:p w14:paraId="451BB36C" w14:textId="0712A37A"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42" w:history="1">
            <w:r w:rsidR="003B00F0">
              <w:rPr>
                <w:rStyle w:val="Hyperlink"/>
                <w:rFonts w:ascii="Arial" w:hAnsi="Arial" w:cs="Arial"/>
                <w:noProof/>
                <w:sz w:val="18"/>
                <w:szCs w:val="18"/>
              </w:rPr>
              <w:t>PART</w:t>
            </w:r>
            <w:r w:rsidR="003B00F0" w:rsidRPr="00537733">
              <w:rPr>
                <w:rStyle w:val="Hyperlink"/>
                <w:rFonts w:ascii="Arial" w:hAnsi="Arial" w:cs="Arial"/>
                <w:noProof/>
                <w:sz w:val="18"/>
                <w:szCs w:val="18"/>
              </w:rPr>
              <w:t xml:space="preserve"> C: IMMUNIZATION</w:t>
            </w:r>
            <w:r w:rsidR="003B00F0" w:rsidRPr="00537733">
              <w:rPr>
                <w:noProof/>
                <w:webHidden/>
                <w:sz w:val="18"/>
                <w:szCs w:val="18"/>
              </w:rPr>
              <w:tab/>
            </w:r>
            <w:r w:rsidR="003B00F0" w:rsidRPr="00537733">
              <w:rPr>
                <w:noProof/>
                <w:webHidden/>
                <w:sz w:val="18"/>
                <w:szCs w:val="18"/>
              </w:rPr>
              <w:fldChar w:fldCharType="begin"/>
            </w:r>
            <w:r w:rsidR="003B00F0" w:rsidRPr="00537733">
              <w:rPr>
                <w:noProof/>
                <w:webHidden/>
                <w:sz w:val="18"/>
                <w:szCs w:val="18"/>
              </w:rPr>
              <w:instrText xml:space="preserve"> PAGEREF _Toc516617842 \h </w:instrText>
            </w:r>
            <w:r w:rsidR="003B00F0" w:rsidRPr="00537733">
              <w:rPr>
                <w:noProof/>
                <w:webHidden/>
                <w:sz w:val="18"/>
                <w:szCs w:val="18"/>
              </w:rPr>
            </w:r>
            <w:r w:rsidR="003B00F0" w:rsidRPr="00537733">
              <w:rPr>
                <w:noProof/>
                <w:webHidden/>
                <w:sz w:val="18"/>
                <w:szCs w:val="18"/>
              </w:rPr>
              <w:fldChar w:fldCharType="separate"/>
            </w:r>
            <w:r w:rsidR="00630C9F">
              <w:rPr>
                <w:noProof/>
                <w:webHidden/>
                <w:sz w:val="18"/>
                <w:szCs w:val="18"/>
              </w:rPr>
              <w:t>198</w:t>
            </w:r>
            <w:r w:rsidR="003B00F0" w:rsidRPr="00537733">
              <w:rPr>
                <w:noProof/>
                <w:webHidden/>
                <w:sz w:val="18"/>
                <w:szCs w:val="18"/>
              </w:rPr>
              <w:fldChar w:fldCharType="end"/>
            </w:r>
          </w:hyperlink>
        </w:p>
        <w:p w14:paraId="52BF0908" w14:textId="26EA7D14"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43" w:history="1">
            <w:r w:rsidR="003B00F0">
              <w:rPr>
                <w:rStyle w:val="Hyperlink"/>
                <w:rFonts w:ascii="Arial" w:hAnsi="Arial" w:cs="Arial"/>
                <w:noProof/>
                <w:sz w:val="18"/>
                <w:szCs w:val="18"/>
              </w:rPr>
              <w:t>PART</w:t>
            </w:r>
            <w:r w:rsidR="00972A18" w:rsidRPr="00537733">
              <w:rPr>
                <w:rStyle w:val="Hyperlink"/>
                <w:rFonts w:ascii="Arial" w:hAnsi="Arial" w:cs="Arial"/>
                <w:noProof/>
                <w:sz w:val="18"/>
                <w:szCs w:val="18"/>
              </w:rPr>
              <w:t xml:space="preserve"> D: ACTIVITIES OF DAILY LIVING</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_Toc516617843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200</w:t>
            </w:r>
            <w:r w:rsidR="00972A18" w:rsidRPr="00537733">
              <w:rPr>
                <w:noProof/>
                <w:webHidden/>
                <w:sz w:val="18"/>
                <w:szCs w:val="18"/>
              </w:rPr>
              <w:fldChar w:fldCharType="end"/>
            </w:r>
          </w:hyperlink>
        </w:p>
        <w:p w14:paraId="05CA46BC" w14:textId="38B5DFC2"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44" w:history="1">
            <w:r w:rsidR="00972A18" w:rsidRPr="00537733">
              <w:rPr>
                <w:rStyle w:val="Hyperlink"/>
                <w:rFonts w:ascii="Arial" w:hAnsi="Arial" w:cs="Arial"/>
                <w:noProof/>
                <w:sz w:val="18"/>
                <w:szCs w:val="18"/>
              </w:rPr>
              <w:t>PART F: HEALTH IN THE LAST 2 WEEKS OF ALL HOUSEHOLD MEMBERS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_Toc516617844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201</w:t>
            </w:r>
            <w:r w:rsidR="00972A18" w:rsidRPr="00537733">
              <w:rPr>
                <w:noProof/>
                <w:webHidden/>
                <w:sz w:val="18"/>
                <w:szCs w:val="18"/>
              </w:rPr>
              <w:fldChar w:fldCharType="end"/>
            </w:r>
          </w:hyperlink>
        </w:p>
        <w:p w14:paraId="3C085112" w14:textId="5F019126"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45" w:history="1">
            <w:r w:rsidR="00972A18" w:rsidRPr="00537733">
              <w:rPr>
                <w:rStyle w:val="Hyperlink"/>
                <w:rFonts w:ascii="Arial" w:hAnsi="Arial" w:cs="Arial"/>
                <w:noProof/>
                <w:sz w:val="18"/>
                <w:szCs w:val="18"/>
              </w:rPr>
              <w:t>PART G: HEALTH IN LAST 12 MONTHS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_Toc516617845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205</w:t>
            </w:r>
            <w:r w:rsidR="00972A18" w:rsidRPr="00537733">
              <w:rPr>
                <w:noProof/>
                <w:webHidden/>
                <w:sz w:val="18"/>
                <w:szCs w:val="18"/>
              </w:rPr>
              <w:fldChar w:fldCharType="end"/>
            </w:r>
          </w:hyperlink>
        </w:p>
        <w:p w14:paraId="261AF0EA" w14:textId="486B62FF"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46" w:history="1">
            <w:r w:rsidR="003B00F0">
              <w:rPr>
                <w:rStyle w:val="Hyperlink"/>
                <w:rFonts w:ascii="Arial" w:hAnsi="Arial" w:cs="Arial"/>
                <w:noProof/>
                <w:sz w:val="18"/>
                <w:szCs w:val="18"/>
              </w:rPr>
              <w:t>PART</w:t>
            </w:r>
            <w:r w:rsidR="00972A18" w:rsidRPr="00537733">
              <w:rPr>
                <w:rStyle w:val="Hyperlink"/>
                <w:rFonts w:ascii="Arial" w:hAnsi="Arial" w:cs="Arial"/>
                <w:noProof/>
                <w:sz w:val="18"/>
                <w:szCs w:val="18"/>
              </w:rPr>
              <w:t xml:space="preserve"> E: MISCELLANEOUS HEALTH</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_Toc516617846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206</w:t>
            </w:r>
            <w:r w:rsidR="00972A18" w:rsidRPr="00537733">
              <w:rPr>
                <w:noProof/>
                <w:webHidden/>
                <w:sz w:val="18"/>
                <w:szCs w:val="18"/>
              </w:rPr>
              <w:fldChar w:fldCharType="end"/>
            </w:r>
          </w:hyperlink>
        </w:p>
        <w:p w14:paraId="7298FE85" w14:textId="5411AC58"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47" w:history="1">
            <w:r w:rsidR="00972A18" w:rsidRPr="00537733">
              <w:rPr>
                <w:rStyle w:val="Hyperlink"/>
                <w:rFonts w:ascii="Arial" w:hAnsi="Arial" w:cs="Arial"/>
                <w:noProof/>
                <w:sz w:val="18"/>
                <w:szCs w:val="18"/>
              </w:rPr>
              <w:t>SECTION 7: WOMEN’S HEALTH</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_Toc516617847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208</w:t>
            </w:r>
            <w:r w:rsidR="00972A18" w:rsidRPr="00537733">
              <w:rPr>
                <w:noProof/>
                <w:webHidden/>
                <w:sz w:val="18"/>
                <w:szCs w:val="18"/>
              </w:rPr>
              <w:fldChar w:fldCharType="end"/>
            </w:r>
          </w:hyperlink>
        </w:p>
        <w:p w14:paraId="72693963" w14:textId="424D5DF3"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48" w:history="1">
            <w:r w:rsidR="003B00F0">
              <w:rPr>
                <w:rStyle w:val="Hyperlink"/>
                <w:rFonts w:ascii="Arial" w:hAnsi="Arial" w:cs="Arial"/>
                <w:noProof/>
                <w:sz w:val="18"/>
                <w:szCs w:val="18"/>
              </w:rPr>
              <w:t>PART</w:t>
            </w:r>
            <w:r w:rsidR="00972A18" w:rsidRPr="00537733">
              <w:rPr>
                <w:rStyle w:val="Hyperlink"/>
                <w:rFonts w:ascii="Arial" w:hAnsi="Arial" w:cs="Arial"/>
                <w:noProof/>
                <w:sz w:val="18"/>
                <w:szCs w:val="18"/>
              </w:rPr>
              <w:t xml:space="preserve"> A: FERTILITY</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_Toc516617848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209</w:t>
            </w:r>
            <w:r w:rsidR="00972A18" w:rsidRPr="00537733">
              <w:rPr>
                <w:noProof/>
                <w:webHidden/>
                <w:sz w:val="18"/>
                <w:szCs w:val="18"/>
              </w:rPr>
              <w:fldChar w:fldCharType="end"/>
            </w:r>
          </w:hyperlink>
        </w:p>
        <w:p w14:paraId="49CB7B95" w14:textId="5970A0D9"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49" w:history="1">
            <w:r w:rsidR="00972A18" w:rsidRPr="00537733">
              <w:rPr>
                <w:rStyle w:val="Hyperlink"/>
                <w:rFonts w:ascii="Arial" w:hAnsi="Arial" w:cs="Arial"/>
                <w:noProof/>
                <w:sz w:val="18"/>
                <w:szCs w:val="18"/>
              </w:rPr>
              <w:t>PART B:  AUTHORITY IN THE HOUSEHOLD</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_Toc516617849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217</w:t>
            </w:r>
            <w:r w:rsidR="00972A18" w:rsidRPr="00537733">
              <w:rPr>
                <w:noProof/>
                <w:webHidden/>
                <w:sz w:val="18"/>
                <w:szCs w:val="18"/>
              </w:rPr>
              <w:fldChar w:fldCharType="end"/>
            </w:r>
          </w:hyperlink>
        </w:p>
        <w:p w14:paraId="1E50DD45" w14:textId="780088AF"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50" w:history="1">
            <w:r w:rsidR="00972A18" w:rsidRPr="00537733">
              <w:rPr>
                <w:rStyle w:val="Hyperlink"/>
                <w:rFonts w:ascii="Arial" w:hAnsi="Arial" w:cs="Arial"/>
                <w:noProof/>
                <w:sz w:val="18"/>
                <w:szCs w:val="18"/>
              </w:rPr>
              <w:t>IDS QUESTIONS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221</w:t>
            </w:r>
            <w:r w:rsidR="00972A18" w:rsidRPr="00537733">
              <w:rPr>
                <w:noProof/>
                <w:webHidden/>
                <w:sz w:val="18"/>
                <w:szCs w:val="18"/>
              </w:rPr>
              <w:fldChar w:fldCharType="end"/>
            </w:r>
          </w:hyperlink>
        </w:p>
        <w:p w14:paraId="1F456740" w14:textId="609916B1"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51" w:history="1">
            <w:r w:rsidR="00972A18" w:rsidRPr="00537733">
              <w:rPr>
                <w:rStyle w:val="Hyperlink"/>
                <w:rFonts w:ascii="Arial" w:hAnsi="Arial" w:cs="Arial"/>
                <w:noProof/>
                <w:sz w:val="18"/>
                <w:szCs w:val="18"/>
              </w:rPr>
              <w:t>SECTION 8: MEN’S HEALTH</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227</w:t>
            </w:r>
            <w:r w:rsidR="00972A18" w:rsidRPr="00537733">
              <w:rPr>
                <w:noProof/>
                <w:webHidden/>
                <w:sz w:val="18"/>
                <w:szCs w:val="18"/>
              </w:rPr>
              <w:fldChar w:fldCharType="end"/>
            </w:r>
          </w:hyperlink>
        </w:p>
        <w:p w14:paraId="4496CB28" w14:textId="1B60569A"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52" w:history="1">
            <w:r w:rsidR="00972A18" w:rsidRPr="00537733">
              <w:rPr>
                <w:rStyle w:val="Hyperlink"/>
                <w:rFonts w:ascii="Arial" w:eastAsiaTheme="majorEastAsia" w:hAnsi="Arial" w:cs="Arial"/>
                <w:noProof/>
                <w:sz w:val="18"/>
                <w:szCs w:val="18"/>
              </w:rPr>
              <w:t>PART A: REPRODUCTIVE HEALTH</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_Toc516617852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228</w:t>
            </w:r>
            <w:r w:rsidR="00972A18" w:rsidRPr="00537733">
              <w:rPr>
                <w:noProof/>
                <w:webHidden/>
                <w:sz w:val="18"/>
                <w:szCs w:val="18"/>
              </w:rPr>
              <w:fldChar w:fldCharType="end"/>
            </w:r>
          </w:hyperlink>
        </w:p>
        <w:p w14:paraId="67FC8D41" w14:textId="10827DFE"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53" w:history="1">
            <w:r w:rsidR="00972A18" w:rsidRPr="00537733">
              <w:rPr>
                <w:rStyle w:val="Hyperlink"/>
                <w:rFonts w:ascii="Arial" w:hAnsi="Arial" w:cs="Arial"/>
                <w:noProof/>
                <w:sz w:val="18"/>
                <w:szCs w:val="18"/>
              </w:rPr>
              <w:t>PART B: AUTHORITY IN THE HOUSEHOLD</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229</w:t>
            </w:r>
            <w:r w:rsidR="00972A18" w:rsidRPr="00537733">
              <w:rPr>
                <w:noProof/>
                <w:webHidden/>
                <w:sz w:val="18"/>
                <w:szCs w:val="18"/>
              </w:rPr>
              <w:fldChar w:fldCharType="end"/>
            </w:r>
          </w:hyperlink>
        </w:p>
        <w:p w14:paraId="5EC3DAA4" w14:textId="17D8F5F0"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54" w:history="1">
            <w:r w:rsidR="00972A18" w:rsidRPr="00537733">
              <w:rPr>
                <w:rStyle w:val="Hyperlink"/>
                <w:rFonts w:ascii="Arial" w:hAnsi="Arial" w:cs="Arial"/>
                <w:noProof/>
                <w:sz w:val="18"/>
                <w:szCs w:val="18"/>
              </w:rPr>
              <w:t>SECTION 9: CHILDREN’S MODULE</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232</w:t>
            </w:r>
            <w:r w:rsidR="00972A18" w:rsidRPr="00537733">
              <w:rPr>
                <w:noProof/>
                <w:webHidden/>
                <w:sz w:val="18"/>
                <w:szCs w:val="18"/>
              </w:rPr>
              <w:fldChar w:fldCharType="end"/>
            </w:r>
          </w:hyperlink>
        </w:p>
        <w:p w14:paraId="1AA7B23A" w14:textId="69294952"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55" w:history="1">
            <w:r w:rsidR="00972A18" w:rsidRPr="00537733">
              <w:rPr>
                <w:rStyle w:val="Hyperlink"/>
                <w:rFonts w:ascii="Arial" w:eastAsiaTheme="majorEastAsia" w:hAnsi="Arial" w:cs="Arial"/>
                <w:noProof/>
                <w:sz w:val="18"/>
                <w:szCs w:val="18"/>
              </w:rPr>
              <w:t>PART A: YOUNG CHILD HEALTH</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233</w:t>
            </w:r>
            <w:r w:rsidR="00972A18" w:rsidRPr="00537733">
              <w:rPr>
                <w:noProof/>
                <w:webHidden/>
                <w:sz w:val="18"/>
                <w:szCs w:val="18"/>
              </w:rPr>
              <w:fldChar w:fldCharType="end"/>
            </w:r>
          </w:hyperlink>
        </w:p>
        <w:p w14:paraId="2E6D1D15" w14:textId="349C5992"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56" w:history="1">
            <w:r w:rsidR="00972A18" w:rsidRPr="00537733">
              <w:rPr>
                <w:rStyle w:val="Hyperlink"/>
                <w:rFonts w:eastAsiaTheme="majorEastAsia"/>
                <w:noProof/>
                <w:sz w:val="18"/>
                <w:szCs w:val="18"/>
              </w:rPr>
              <w:t>PART B. TRUFFA AND WONG PART 2</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236</w:t>
            </w:r>
            <w:r w:rsidR="00972A18" w:rsidRPr="00537733">
              <w:rPr>
                <w:noProof/>
                <w:webHidden/>
                <w:sz w:val="18"/>
                <w:szCs w:val="18"/>
              </w:rPr>
              <w:fldChar w:fldCharType="end"/>
            </w:r>
          </w:hyperlink>
        </w:p>
        <w:p w14:paraId="2B018972" w14:textId="416C0195"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57" w:history="1">
            <w:r w:rsidR="00972A18" w:rsidRPr="00537733">
              <w:rPr>
                <w:rStyle w:val="Hyperlink"/>
                <w:rFonts w:ascii="Arial" w:hAnsi="Arial" w:cs="Arial"/>
                <w:noProof/>
                <w:sz w:val="18"/>
                <w:szCs w:val="18"/>
              </w:rPr>
              <w:t>SECTION 10: PSYCHOLOGY/ PARENTING/ SOCIAL NETWORKING</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259</w:t>
            </w:r>
            <w:r w:rsidR="00972A18" w:rsidRPr="00537733">
              <w:rPr>
                <w:noProof/>
                <w:webHidden/>
                <w:sz w:val="18"/>
                <w:szCs w:val="18"/>
              </w:rPr>
              <w:fldChar w:fldCharType="end"/>
            </w:r>
          </w:hyperlink>
        </w:p>
        <w:p w14:paraId="75029395" w14:textId="0ADA8AA1"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58" w:history="1">
            <w:r w:rsidR="00972A18" w:rsidRPr="00537733">
              <w:rPr>
                <w:rStyle w:val="Hyperlink"/>
                <w:rFonts w:ascii="Arial" w:hAnsi="Arial" w:cs="Arial"/>
                <w:noProof/>
                <w:sz w:val="18"/>
                <w:szCs w:val="18"/>
                <w:lang w:val="en-GB"/>
              </w:rPr>
              <w:t>Part A: PSYCHOLOGY</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260</w:t>
            </w:r>
            <w:r w:rsidR="00972A18" w:rsidRPr="00537733">
              <w:rPr>
                <w:noProof/>
                <w:webHidden/>
                <w:sz w:val="18"/>
                <w:szCs w:val="18"/>
              </w:rPr>
              <w:fldChar w:fldCharType="end"/>
            </w:r>
          </w:hyperlink>
        </w:p>
        <w:p w14:paraId="7EE4ABAB" w14:textId="42E11074"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59" w:history="1">
            <w:r w:rsidR="00972A18" w:rsidRPr="00537733">
              <w:rPr>
                <w:rStyle w:val="Hyperlink"/>
                <w:rFonts w:ascii="Arial" w:hAnsi="Arial" w:cs="Arial"/>
                <w:noProof/>
                <w:sz w:val="18"/>
                <w:szCs w:val="18"/>
                <w:lang w:val="en-GB"/>
              </w:rPr>
              <w:t>I. DEPRESSION</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_Toc516617859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260</w:t>
            </w:r>
            <w:r w:rsidR="00972A18" w:rsidRPr="00537733">
              <w:rPr>
                <w:noProof/>
                <w:webHidden/>
                <w:sz w:val="18"/>
                <w:szCs w:val="18"/>
              </w:rPr>
              <w:fldChar w:fldCharType="end"/>
            </w:r>
          </w:hyperlink>
        </w:p>
        <w:p w14:paraId="259AB8BB" w14:textId="0DBA6AC1"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60" w:history="1">
            <w:r w:rsidR="00972A18" w:rsidRPr="00537733">
              <w:rPr>
                <w:rStyle w:val="Hyperlink"/>
                <w:rFonts w:ascii="Arial" w:hAnsi="Arial" w:cs="Arial"/>
                <w:noProof/>
                <w:sz w:val="18"/>
                <w:szCs w:val="18"/>
              </w:rPr>
              <w:t>II.</w:t>
            </w:r>
            <w:r w:rsidR="00972A18" w:rsidRPr="00537733">
              <w:rPr>
                <w:rStyle w:val="Hyperlink"/>
                <w:rFonts w:ascii="Arial" w:hAnsi="Arial" w:cs="Arial"/>
                <w:noProof/>
                <w:sz w:val="18"/>
                <w:szCs w:val="18"/>
                <w:lang w:val="en-GB"/>
              </w:rPr>
              <w:t>SUBJECTIVE SOCIAL WELFARE</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262</w:t>
            </w:r>
            <w:r w:rsidR="00972A18" w:rsidRPr="00537733">
              <w:rPr>
                <w:noProof/>
                <w:webHidden/>
                <w:sz w:val="18"/>
                <w:szCs w:val="18"/>
              </w:rPr>
              <w:fldChar w:fldCharType="end"/>
            </w:r>
          </w:hyperlink>
        </w:p>
        <w:p w14:paraId="3BADB048" w14:textId="26D7145F"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61" w:history="1">
            <w:r w:rsidR="00972A18" w:rsidRPr="00537733">
              <w:rPr>
                <w:rStyle w:val="Hyperlink"/>
                <w:rFonts w:ascii="Arial" w:hAnsi="Arial" w:cs="Arial"/>
                <w:noProof/>
                <w:sz w:val="18"/>
                <w:szCs w:val="18"/>
              </w:rPr>
              <w:t>IV. TOWNSEND QUESTIONS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263</w:t>
            </w:r>
            <w:r w:rsidR="00972A18" w:rsidRPr="00537733">
              <w:rPr>
                <w:noProof/>
                <w:webHidden/>
                <w:sz w:val="18"/>
                <w:szCs w:val="18"/>
              </w:rPr>
              <w:fldChar w:fldCharType="end"/>
            </w:r>
          </w:hyperlink>
        </w:p>
        <w:p w14:paraId="1150858A" w14:textId="2A90A622"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62" w:history="1">
            <w:r w:rsidR="00972A18" w:rsidRPr="00537733">
              <w:rPr>
                <w:rStyle w:val="Hyperlink"/>
                <w:rFonts w:ascii="Arial" w:hAnsi="Arial" w:cs="Arial"/>
                <w:noProof/>
                <w:sz w:val="18"/>
                <w:szCs w:val="18"/>
              </w:rPr>
              <w:t>V. TRUST AND SOLIDARITY</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_Toc516617862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264</w:t>
            </w:r>
            <w:r w:rsidR="00972A18" w:rsidRPr="00537733">
              <w:rPr>
                <w:noProof/>
                <w:webHidden/>
                <w:sz w:val="18"/>
                <w:szCs w:val="18"/>
              </w:rPr>
              <w:fldChar w:fldCharType="end"/>
            </w:r>
          </w:hyperlink>
        </w:p>
        <w:p w14:paraId="591FA844" w14:textId="26F0D427"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63" w:history="1">
            <w:r w:rsidR="00972A18" w:rsidRPr="00537733">
              <w:rPr>
                <w:rStyle w:val="Hyperlink"/>
                <w:rFonts w:ascii="Arial" w:hAnsi="Arial" w:cs="Arial"/>
                <w:noProof/>
                <w:sz w:val="18"/>
                <w:szCs w:val="18"/>
              </w:rPr>
              <w:t>VI. TIME USE</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265</w:t>
            </w:r>
            <w:r w:rsidR="00972A18" w:rsidRPr="00537733">
              <w:rPr>
                <w:noProof/>
                <w:webHidden/>
                <w:sz w:val="18"/>
                <w:szCs w:val="18"/>
              </w:rPr>
              <w:fldChar w:fldCharType="end"/>
            </w:r>
          </w:hyperlink>
        </w:p>
        <w:p w14:paraId="2E872E31" w14:textId="3FA261A5"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64" w:history="1">
            <w:r w:rsidR="00972A18" w:rsidRPr="00537733">
              <w:rPr>
                <w:rStyle w:val="Hyperlink"/>
                <w:rFonts w:ascii="Arial" w:hAnsi="Arial" w:cs="Arial"/>
                <w:noProof/>
                <w:sz w:val="18"/>
                <w:szCs w:val="18"/>
              </w:rPr>
              <w:t>PART B. RISK PREFERENCES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268</w:t>
            </w:r>
            <w:r w:rsidR="00972A18" w:rsidRPr="00537733">
              <w:rPr>
                <w:noProof/>
                <w:webHidden/>
                <w:sz w:val="18"/>
                <w:szCs w:val="18"/>
              </w:rPr>
              <w:fldChar w:fldCharType="end"/>
            </w:r>
          </w:hyperlink>
        </w:p>
        <w:p w14:paraId="1303E073" w14:textId="42512CE1"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65" w:history="1">
            <w:r w:rsidR="00972A18" w:rsidRPr="00537733">
              <w:rPr>
                <w:rStyle w:val="Hyperlink"/>
                <w:rFonts w:ascii="Arial" w:hAnsi="Arial" w:cs="Arial"/>
                <w:noProof/>
                <w:sz w:val="18"/>
                <w:szCs w:val="18"/>
              </w:rPr>
              <w:t>VII. BEHAVIOR QUESTIONS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270</w:t>
            </w:r>
            <w:r w:rsidR="00972A18" w:rsidRPr="00537733">
              <w:rPr>
                <w:noProof/>
                <w:webHidden/>
                <w:sz w:val="18"/>
                <w:szCs w:val="18"/>
              </w:rPr>
              <w:fldChar w:fldCharType="end"/>
            </w:r>
          </w:hyperlink>
        </w:p>
        <w:p w14:paraId="16C65CAB" w14:textId="3888EFE7"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66" w:history="1">
            <w:r w:rsidR="00972A18" w:rsidRPr="00537733">
              <w:rPr>
                <w:rStyle w:val="Hyperlink"/>
                <w:rFonts w:ascii="Arial" w:hAnsi="Arial" w:cs="Arial"/>
                <w:noProof/>
                <w:sz w:val="18"/>
                <w:szCs w:val="18"/>
              </w:rPr>
              <w:t>IX. ACCESSING SERVICES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311</w:t>
            </w:r>
            <w:r w:rsidR="00972A18" w:rsidRPr="00537733">
              <w:rPr>
                <w:noProof/>
                <w:webHidden/>
                <w:sz w:val="18"/>
                <w:szCs w:val="18"/>
              </w:rPr>
              <w:fldChar w:fldCharType="end"/>
            </w:r>
          </w:hyperlink>
        </w:p>
        <w:p w14:paraId="52DDCB23" w14:textId="53734CDF"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67" w:history="1">
            <w:r w:rsidR="00972A18" w:rsidRPr="00537733">
              <w:rPr>
                <w:rStyle w:val="Hyperlink"/>
                <w:rFonts w:ascii="Arial" w:hAnsi="Arial" w:cs="Arial"/>
                <w:noProof/>
                <w:sz w:val="18"/>
                <w:szCs w:val="18"/>
              </w:rPr>
              <w:t>PART C: SOCIAL NETWORKING</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313</w:t>
            </w:r>
            <w:r w:rsidR="00972A18" w:rsidRPr="00537733">
              <w:rPr>
                <w:noProof/>
                <w:webHidden/>
                <w:sz w:val="18"/>
                <w:szCs w:val="18"/>
              </w:rPr>
              <w:fldChar w:fldCharType="end"/>
            </w:r>
          </w:hyperlink>
        </w:p>
        <w:p w14:paraId="21C6CE57" w14:textId="3509B696"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68" w:history="1">
            <w:r w:rsidR="00972A18" w:rsidRPr="00537733">
              <w:rPr>
                <w:rStyle w:val="Hyperlink"/>
                <w:rFonts w:ascii="Arial" w:hAnsi="Arial" w:cs="Arial"/>
                <w:noProof/>
                <w:sz w:val="18"/>
                <w:szCs w:val="18"/>
                <w:lang w:val="en-GB"/>
              </w:rPr>
              <w:t>PART D: INFORMATION SEEKING</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315</w:t>
            </w:r>
            <w:r w:rsidR="00972A18" w:rsidRPr="00537733">
              <w:rPr>
                <w:noProof/>
                <w:webHidden/>
                <w:sz w:val="18"/>
                <w:szCs w:val="18"/>
              </w:rPr>
              <w:fldChar w:fldCharType="end"/>
            </w:r>
          </w:hyperlink>
        </w:p>
        <w:p w14:paraId="62E6A42A" w14:textId="507EABE0"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69" w:history="1">
            <w:r w:rsidR="00972A18" w:rsidRPr="00537733">
              <w:rPr>
                <w:rStyle w:val="Hyperlink"/>
                <w:rFonts w:ascii="Arial" w:hAnsi="Arial" w:cs="Arial"/>
                <w:noProof/>
                <w:sz w:val="18"/>
                <w:szCs w:val="18"/>
              </w:rPr>
              <w:t>I. INTERACTIONS WITH ORGANIZATIONS and EXTENSION SERVICES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_Toc516617869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315</w:t>
            </w:r>
            <w:r w:rsidR="00972A18" w:rsidRPr="00537733">
              <w:rPr>
                <w:noProof/>
                <w:webHidden/>
                <w:sz w:val="18"/>
                <w:szCs w:val="18"/>
              </w:rPr>
              <w:fldChar w:fldCharType="end"/>
            </w:r>
          </w:hyperlink>
        </w:p>
        <w:p w14:paraId="4534C0D1" w14:textId="2E2D9322" w:rsidR="00972A18" w:rsidRPr="00537733" w:rsidRDefault="003E332F" w:rsidP="00972A18">
          <w:pPr>
            <w:pStyle w:val="TOC3"/>
            <w:tabs>
              <w:tab w:val="right" w:leader="dot" w:pos="14520"/>
            </w:tabs>
            <w:spacing w:after="0"/>
            <w:rPr>
              <w:rFonts w:asciiTheme="minorHAnsi" w:eastAsiaTheme="minorEastAsia" w:hAnsiTheme="minorHAnsi" w:cstheme="minorBidi"/>
              <w:noProof/>
              <w:sz w:val="18"/>
              <w:szCs w:val="18"/>
              <w:lang w:val="en-GB" w:eastAsia="en-GB"/>
            </w:rPr>
          </w:pPr>
          <w:hyperlink w:anchor="_Toc516617870" w:history="1">
            <w:r w:rsidR="00972A18" w:rsidRPr="00537733">
              <w:rPr>
                <w:rStyle w:val="Hyperlink"/>
                <w:rFonts w:ascii="Arial" w:hAnsi="Arial" w:cs="Arial"/>
                <w:noProof/>
                <w:sz w:val="18"/>
                <w:szCs w:val="18"/>
                <w:lang w:val="en-GB"/>
              </w:rPr>
              <w:t>iii. VOLUNTEERISM</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_Toc516617870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319</w:t>
            </w:r>
            <w:r w:rsidR="00972A18" w:rsidRPr="00537733">
              <w:rPr>
                <w:noProof/>
                <w:webHidden/>
                <w:sz w:val="18"/>
                <w:szCs w:val="18"/>
              </w:rPr>
              <w:fldChar w:fldCharType="end"/>
            </w:r>
          </w:hyperlink>
        </w:p>
        <w:p w14:paraId="13D5D870" w14:textId="2CBDD687"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71" w:history="1">
            <w:r w:rsidR="00972A18" w:rsidRPr="00537733">
              <w:rPr>
                <w:rStyle w:val="Hyperlink"/>
                <w:rFonts w:ascii="Arial" w:hAnsi="Arial" w:cs="Arial"/>
                <w:noProof/>
                <w:sz w:val="18"/>
                <w:szCs w:val="18"/>
              </w:rPr>
              <w:t>SECTION 11: CONSUMPTION MODULE</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_Toc516617871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321</w:t>
            </w:r>
            <w:r w:rsidR="00972A18" w:rsidRPr="00537733">
              <w:rPr>
                <w:noProof/>
                <w:webHidden/>
                <w:sz w:val="18"/>
                <w:szCs w:val="18"/>
              </w:rPr>
              <w:fldChar w:fldCharType="end"/>
            </w:r>
          </w:hyperlink>
        </w:p>
        <w:p w14:paraId="0DDCF13F" w14:textId="5107FBD8"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72" w:history="1">
            <w:r w:rsidR="00972A18" w:rsidRPr="00537733">
              <w:rPr>
                <w:rStyle w:val="Hyperlink"/>
                <w:rFonts w:ascii="Arial" w:hAnsi="Arial" w:cs="Arial"/>
                <w:noProof/>
                <w:sz w:val="18"/>
                <w:szCs w:val="18"/>
              </w:rPr>
              <w:t>PART A: FOOD ITEMS CONSUMED</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_Toc516617872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322</w:t>
            </w:r>
            <w:r w:rsidR="00972A18" w:rsidRPr="00537733">
              <w:rPr>
                <w:noProof/>
                <w:webHidden/>
                <w:sz w:val="18"/>
                <w:szCs w:val="18"/>
              </w:rPr>
              <w:fldChar w:fldCharType="end"/>
            </w:r>
          </w:hyperlink>
        </w:p>
        <w:p w14:paraId="701FA5F9" w14:textId="77B9E6C4"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73" w:history="1">
            <w:r w:rsidR="00972A18" w:rsidRPr="00537733">
              <w:rPr>
                <w:rStyle w:val="Hyperlink"/>
                <w:rFonts w:ascii="Arial" w:hAnsi="Arial" w:cs="Arial"/>
                <w:noProof/>
                <w:sz w:val="18"/>
                <w:szCs w:val="18"/>
              </w:rPr>
              <w:t>PART B. CLOTHING AND FOOTWEAR</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_Toc516617873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329</w:t>
            </w:r>
            <w:r w:rsidR="00972A18" w:rsidRPr="00537733">
              <w:rPr>
                <w:noProof/>
                <w:webHidden/>
                <w:sz w:val="18"/>
                <w:szCs w:val="18"/>
              </w:rPr>
              <w:fldChar w:fldCharType="end"/>
            </w:r>
          </w:hyperlink>
        </w:p>
        <w:p w14:paraId="092F221E" w14:textId="1DF3F9CE"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74" w:history="1">
            <w:r w:rsidR="00972A18" w:rsidRPr="00537733">
              <w:rPr>
                <w:rStyle w:val="Hyperlink"/>
                <w:rFonts w:ascii="Arial" w:hAnsi="Arial" w:cs="Arial"/>
                <w:noProof/>
                <w:sz w:val="18"/>
                <w:szCs w:val="18"/>
              </w:rPr>
              <w:t>PART C. EXPENDITURE ON OTHER ITEMS IN THE LAST 12 MONTHS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_Toc516617874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331</w:t>
            </w:r>
            <w:r w:rsidR="00972A18" w:rsidRPr="00537733">
              <w:rPr>
                <w:noProof/>
                <w:webHidden/>
                <w:sz w:val="18"/>
                <w:szCs w:val="18"/>
              </w:rPr>
              <w:fldChar w:fldCharType="end"/>
            </w:r>
          </w:hyperlink>
        </w:p>
        <w:p w14:paraId="703C98A9" w14:textId="5F57D310"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75" w:history="1">
            <w:r w:rsidR="00972A18" w:rsidRPr="00537733">
              <w:rPr>
                <w:rStyle w:val="Hyperlink"/>
                <w:rFonts w:ascii="Arial" w:hAnsi="Arial" w:cs="Arial"/>
                <w:noProof/>
                <w:sz w:val="18"/>
                <w:szCs w:val="18"/>
              </w:rPr>
              <w:t>PART D: FUEL AND OTHER LUBRICANTS USED IN THE LAST 12 MONTHS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_Toc516617875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333</w:t>
            </w:r>
            <w:r w:rsidR="00972A18" w:rsidRPr="00537733">
              <w:rPr>
                <w:noProof/>
                <w:webHidden/>
                <w:sz w:val="18"/>
                <w:szCs w:val="18"/>
              </w:rPr>
              <w:fldChar w:fldCharType="end"/>
            </w:r>
          </w:hyperlink>
        </w:p>
        <w:p w14:paraId="5FB97B56" w14:textId="57C48CCA"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76" w:history="1">
            <w:r w:rsidR="00972A18" w:rsidRPr="00537733">
              <w:rPr>
                <w:rStyle w:val="Hyperlink"/>
                <w:rFonts w:ascii="Arial" w:hAnsi="Arial" w:cs="Arial"/>
                <w:noProof/>
                <w:sz w:val="18"/>
                <w:szCs w:val="18"/>
              </w:rPr>
              <w:t>SECTION 12: HOUSING CHARACTERISTICS</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_Toc516617876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335</w:t>
            </w:r>
            <w:r w:rsidR="00972A18" w:rsidRPr="00537733">
              <w:rPr>
                <w:noProof/>
                <w:webHidden/>
                <w:sz w:val="18"/>
                <w:szCs w:val="18"/>
              </w:rPr>
              <w:fldChar w:fldCharType="end"/>
            </w:r>
          </w:hyperlink>
        </w:p>
        <w:p w14:paraId="69BD7A77" w14:textId="5A189F17"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77" w:history="1">
            <w:r w:rsidR="00972A18" w:rsidRPr="00537733">
              <w:rPr>
                <w:rStyle w:val="Hyperlink"/>
                <w:rFonts w:ascii="Arial" w:hAnsi="Arial" w:cs="Arial"/>
                <w:noProof/>
                <w:sz w:val="18"/>
                <w:szCs w:val="18"/>
              </w:rPr>
              <w:t>PART A: HOUSING CHARACTERISTICS 1</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_Toc516617877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336</w:t>
            </w:r>
            <w:r w:rsidR="00972A18" w:rsidRPr="00537733">
              <w:rPr>
                <w:noProof/>
                <w:webHidden/>
                <w:sz w:val="18"/>
                <w:szCs w:val="18"/>
              </w:rPr>
              <w:fldChar w:fldCharType="end"/>
            </w:r>
          </w:hyperlink>
        </w:p>
        <w:p w14:paraId="25101A79" w14:textId="6B806EF9" w:rsidR="00972A18" w:rsidRPr="00537733" w:rsidRDefault="003E332F" w:rsidP="00972A18">
          <w:pPr>
            <w:pStyle w:val="TOC2"/>
            <w:tabs>
              <w:tab w:val="right" w:leader="dot" w:pos="14520"/>
            </w:tabs>
            <w:spacing w:after="0"/>
            <w:rPr>
              <w:rFonts w:asciiTheme="minorHAnsi" w:eastAsiaTheme="minorEastAsia" w:hAnsiTheme="minorHAnsi" w:cstheme="minorBidi"/>
              <w:noProof/>
              <w:sz w:val="18"/>
              <w:szCs w:val="18"/>
              <w:lang w:val="en-GB" w:eastAsia="en-GB"/>
            </w:rPr>
          </w:pPr>
          <w:hyperlink w:anchor="_Toc516617878" w:history="1">
            <w:r w:rsidR="00972A18" w:rsidRPr="00537733">
              <w:rPr>
                <w:rStyle w:val="Hyperlink"/>
                <w:rFonts w:ascii="Arial" w:hAnsi="Arial" w:cs="Arial"/>
                <w:noProof/>
                <w:sz w:val="18"/>
                <w:szCs w:val="18"/>
              </w:rPr>
              <w:t>PART B- HOUSING CHARACTERISTICS II</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_Toc516617878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343</w:t>
            </w:r>
            <w:r w:rsidR="00972A18" w:rsidRPr="00537733">
              <w:rPr>
                <w:noProof/>
                <w:webHidden/>
                <w:sz w:val="18"/>
                <w:szCs w:val="18"/>
              </w:rPr>
              <w:fldChar w:fldCharType="end"/>
            </w:r>
          </w:hyperlink>
        </w:p>
        <w:p w14:paraId="75D4555E" w14:textId="3EDB18D5" w:rsidR="00972A18" w:rsidRPr="00537733" w:rsidRDefault="003E332F" w:rsidP="00972A18">
          <w:pPr>
            <w:pStyle w:val="TOC1"/>
            <w:rPr>
              <w:rFonts w:asciiTheme="minorHAnsi" w:eastAsiaTheme="minorEastAsia" w:hAnsiTheme="minorHAnsi" w:cstheme="minorBidi"/>
              <w:noProof/>
              <w:sz w:val="18"/>
              <w:szCs w:val="18"/>
              <w:lang w:val="en-GB" w:eastAsia="en-GB"/>
            </w:rPr>
          </w:pPr>
          <w:hyperlink w:anchor="_Toc516617879" w:history="1">
            <w:r w:rsidR="00972A18" w:rsidRPr="00537733">
              <w:rPr>
                <w:rStyle w:val="Hyperlink"/>
                <w:rFonts w:ascii="Arial" w:hAnsi="Arial" w:cs="Arial"/>
                <w:noProof/>
                <w:sz w:val="18"/>
                <w:szCs w:val="18"/>
              </w:rPr>
              <w:t>SURVEY OUTCOME</w:t>
            </w:r>
            <w:r w:rsidR="00972A18" w:rsidRPr="00537733">
              <w:rPr>
                <w:noProof/>
                <w:webHidden/>
                <w:sz w:val="18"/>
                <w:szCs w:val="18"/>
              </w:rPr>
              <w:tab/>
            </w:r>
            <w:r w:rsidR="00972A18" w:rsidRPr="00537733">
              <w:rPr>
                <w:noProof/>
                <w:webHidden/>
                <w:sz w:val="18"/>
                <w:szCs w:val="18"/>
              </w:rPr>
              <w:fldChar w:fldCharType="begin"/>
            </w:r>
            <w:r w:rsidR="00972A18" w:rsidRPr="00537733">
              <w:rPr>
                <w:noProof/>
                <w:webHidden/>
                <w:sz w:val="18"/>
                <w:szCs w:val="18"/>
              </w:rPr>
              <w:instrText xml:space="preserve"> PAGEREF _Toc516617879 \h </w:instrText>
            </w:r>
            <w:r w:rsidR="00972A18" w:rsidRPr="00537733">
              <w:rPr>
                <w:noProof/>
                <w:webHidden/>
                <w:sz w:val="18"/>
                <w:szCs w:val="18"/>
              </w:rPr>
            </w:r>
            <w:r w:rsidR="00972A18" w:rsidRPr="00537733">
              <w:rPr>
                <w:noProof/>
                <w:webHidden/>
                <w:sz w:val="18"/>
                <w:szCs w:val="18"/>
              </w:rPr>
              <w:fldChar w:fldCharType="separate"/>
            </w:r>
            <w:r w:rsidR="00630C9F">
              <w:rPr>
                <w:noProof/>
                <w:webHidden/>
                <w:sz w:val="18"/>
                <w:szCs w:val="18"/>
              </w:rPr>
              <w:t>346</w:t>
            </w:r>
            <w:r w:rsidR="00972A18" w:rsidRPr="00537733">
              <w:rPr>
                <w:noProof/>
                <w:webHidden/>
                <w:sz w:val="18"/>
                <w:szCs w:val="18"/>
              </w:rPr>
              <w:fldChar w:fldCharType="end"/>
            </w:r>
          </w:hyperlink>
        </w:p>
        <w:p w14:paraId="0D4FFC19" w14:textId="6104B0A8" w:rsidR="002554FD" w:rsidRPr="00537733" w:rsidRDefault="002554FD" w:rsidP="00972A18">
          <w:pPr>
            <w:rPr>
              <w:rFonts w:ascii="Arial" w:hAnsi="Arial" w:cs="Arial"/>
              <w:sz w:val="18"/>
              <w:szCs w:val="18"/>
            </w:rPr>
          </w:pPr>
          <w:r w:rsidRPr="00537733">
            <w:rPr>
              <w:rFonts w:ascii="Arial" w:hAnsi="Arial" w:cs="Arial"/>
              <w:b/>
              <w:bCs/>
              <w:noProof/>
              <w:sz w:val="18"/>
              <w:szCs w:val="18"/>
            </w:rPr>
            <w:fldChar w:fldCharType="end"/>
          </w:r>
        </w:p>
      </w:sdtContent>
    </w:sdt>
    <w:p w14:paraId="73830F1D" w14:textId="77777777" w:rsidR="002554FD" w:rsidRPr="00537733" w:rsidRDefault="002554FD" w:rsidP="00972A18">
      <w:pPr>
        <w:tabs>
          <w:tab w:val="right" w:pos="3330"/>
          <w:tab w:val="left" w:pos="3870"/>
          <w:tab w:val="right" w:pos="10260"/>
          <w:tab w:val="left" w:pos="10620"/>
        </w:tabs>
        <w:rPr>
          <w:rFonts w:ascii="Arial" w:hAnsi="Arial" w:cs="Arial"/>
          <w:sz w:val="18"/>
          <w:szCs w:val="18"/>
        </w:rPr>
      </w:pPr>
    </w:p>
    <w:p w14:paraId="7BFC70C1" w14:textId="3A1B8408" w:rsidR="001A66FE" w:rsidRPr="00537733" w:rsidRDefault="001A66FE" w:rsidP="00972A18">
      <w:pPr>
        <w:tabs>
          <w:tab w:val="right" w:pos="3330"/>
          <w:tab w:val="left" w:pos="3870"/>
          <w:tab w:val="right" w:pos="10260"/>
          <w:tab w:val="left" w:pos="10620"/>
        </w:tabs>
        <w:jc w:val="center"/>
        <w:rPr>
          <w:rFonts w:ascii="Arial" w:hAnsi="Arial" w:cs="Arial"/>
          <w:sz w:val="18"/>
          <w:szCs w:val="18"/>
        </w:rPr>
      </w:pPr>
    </w:p>
    <w:p w14:paraId="1A83409B" w14:textId="77777777" w:rsidR="001A66FE" w:rsidRPr="00537733" w:rsidRDefault="001A66FE" w:rsidP="00972A18">
      <w:pPr>
        <w:rPr>
          <w:rFonts w:ascii="Arial" w:hAnsi="Arial" w:cs="Arial"/>
          <w:sz w:val="18"/>
          <w:szCs w:val="18"/>
        </w:rPr>
      </w:pPr>
    </w:p>
    <w:p w14:paraId="47569FCA" w14:textId="77777777" w:rsidR="001A66FE" w:rsidRPr="00972A18" w:rsidRDefault="001A66FE" w:rsidP="00972A18">
      <w:pPr>
        <w:rPr>
          <w:rFonts w:ascii="Arial" w:hAnsi="Arial" w:cs="Arial"/>
          <w:sz w:val="16"/>
          <w:szCs w:val="16"/>
        </w:rPr>
      </w:pPr>
    </w:p>
    <w:p w14:paraId="78CDAA38" w14:textId="77777777" w:rsidR="001A66FE" w:rsidRPr="00972A18" w:rsidRDefault="001A66FE" w:rsidP="00972A18">
      <w:pPr>
        <w:rPr>
          <w:rFonts w:ascii="Arial" w:hAnsi="Arial" w:cs="Arial"/>
          <w:sz w:val="16"/>
          <w:szCs w:val="16"/>
        </w:rPr>
      </w:pPr>
    </w:p>
    <w:p w14:paraId="241AA1DA" w14:textId="77777777" w:rsidR="001A66FE" w:rsidRPr="005A7BEF" w:rsidRDefault="001A66FE" w:rsidP="005A7BEF">
      <w:pPr>
        <w:rPr>
          <w:rFonts w:ascii="Arial" w:hAnsi="Arial" w:cs="Arial"/>
          <w:szCs w:val="28"/>
        </w:rPr>
      </w:pPr>
    </w:p>
    <w:p w14:paraId="586C3ADE" w14:textId="77777777" w:rsidR="001A66FE" w:rsidRPr="005A7BEF" w:rsidRDefault="001A66FE" w:rsidP="005A7BEF">
      <w:pPr>
        <w:rPr>
          <w:rFonts w:ascii="Arial" w:hAnsi="Arial" w:cs="Arial"/>
          <w:szCs w:val="28"/>
        </w:rPr>
      </w:pPr>
    </w:p>
    <w:p w14:paraId="71A0A938" w14:textId="77777777" w:rsidR="001A66FE" w:rsidRPr="005A7BEF" w:rsidRDefault="001A66FE" w:rsidP="005A7BEF">
      <w:pPr>
        <w:rPr>
          <w:rFonts w:ascii="Arial" w:hAnsi="Arial" w:cs="Arial"/>
          <w:szCs w:val="28"/>
        </w:rPr>
      </w:pPr>
    </w:p>
    <w:p w14:paraId="09277781" w14:textId="37EAF2CC" w:rsidR="001A66FE" w:rsidRPr="005A7BEF" w:rsidRDefault="001A66FE" w:rsidP="005A7BEF">
      <w:pPr>
        <w:tabs>
          <w:tab w:val="left" w:pos="7920"/>
        </w:tabs>
        <w:rPr>
          <w:rFonts w:ascii="Arial" w:hAnsi="Arial" w:cs="Arial"/>
          <w:szCs w:val="28"/>
        </w:rPr>
      </w:pPr>
      <w:r w:rsidRPr="005A7BEF">
        <w:rPr>
          <w:rFonts w:ascii="Arial" w:hAnsi="Arial" w:cs="Arial"/>
          <w:szCs w:val="28"/>
        </w:rPr>
        <w:tab/>
      </w:r>
    </w:p>
    <w:p w14:paraId="53D545FE" w14:textId="07DD61C8" w:rsidR="001A66FE" w:rsidRDefault="001A66FE" w:rsidP="005A7BEF">
      <w:pPr>
        <w:rPr>
          <w:rFonts w:ascii="Arial" w:hAnsi="Arial" w:cs="Arial"/>
          <w:szCs w:val="28"/>
        </w:rPr>
      </w:pPr>
    </w:p>
    <w:p w14:paraId="24C1080A" w14:textId="5BBA0014" w:rsidR="00B62E0F" w:rsidRPr="008D4F63" w:rsidRDefault="001B3ECF" w:rsidP="008D4F63">
      <w:pPr>
        <w:pStyle w:val="Heading1"/>
        <w:spacing w:before="0" w:after="0"/>
        <w:jc w:val="center"/>
        <w:rPr>
          <w:rFonts w:ascii="Arial" w:hAnsi="Arial" w:cs="Arial"/>
          <w:sz w:val="20"/>
          <w:szCs w:val="20"/>
          <w:u w:val="single"/>
        </w:rPr>
      </w:pPr>
      <w:bookmarkStart w:id="5" w:name="_Toc516617775"/>
      <w:r w:rsidRPr="008D4F63">
        <w:rPr>
          <w:rFonts w:ascii="Arial" w:hAnsi="Arial" w:cs="Arial"/>
          <w:sz w:val="20"/>
          <w:szCs w:val="20"/>
          <w:u w:val="single"/>
        </w:rPr>
        <w:lastRenderedPageBreak/>
        <w:t xml:space="preserve">SECTION 1: </w:t>
      </w:r>
      <w:r w:rsidR="000E4DCC" w:rsidRPr="008D4F63">
        <w:rPr>
          <w:rFonts w:ascii="Arial" w:hAnsi="Arial" w:cs="Arial"/>
          <w:sz w:val="20"/>
          <w:szCs w:val="20"/>
          <w:u w:val="single"/>
        </w:rPr>
        <w:t>HOUSEHOLD INFORMATION</w:t>
      </w:r>
      <w:bookmarkEnd w:id="5"/>
    </w:p>
    <w:p w14:paraId="5FC2AF73" w14:textId="21FF1897" w:rsidR="00007569" w:rsidRPr="00635A25" w:rsidRDefault="00007569">
      <w:pPr>
        <w:tabs>
          <w:tab w:val="right" w:pos="4648"/>
        </w:tabs>
        <w:rPr>
          <w:rFonts w:ascii="Arial" w:hAnsi="Arial" w:cs="Arial"/>
          <w:sz w:val="20"/>
          <w:szCs w:val="20"/>
        </w:rPr>
      </w:pPr>
    </w:p>
    <w:tbl>
      <w:tblPr>
        <w:tblStyle w:val="TableGrid"/>
        <w:tblW w:w="5000" w:type="pct"/>
        <w:tblLook w:val="04A0" w:firstRow="1" w:lastRow="0" w:firstColumn="1" w:lastColumn="0" w:noHBand="0" w:noVBand="1"/>
      </w:tblPr>
      <w:tblGrid>
        <w:gridCol w:w="13016"/>
        <w:gridCol w:w="1504"/>
      </w:tblGrid>
      <w:tr w:rsidR="00007569" w:rsidRPr="00635A25" w14:paraId="7AA1C27D" w14:textId="77777777" w:rsidTr="00981A3A">
        <w:tc>
          <w:tcPr>
            <w:tcW w:w="4482" w:type="pct"/>
          </w:tcPr>
          <w:p w14:paraId="5C3106F8" w14:textId="2704B496" w:rsidR="00007569" w:rsidRPr="008D4F63" w:rsidRDefault="00007569" w:rsidP="008D4F63">
            <w:pPr>
              <w:tabs>
                <w:tab w:val="right" w:pos="4648"/>
              </w:tabs>
              <w:rPr>
                <w:rFonts w:ascii="Arial" w:hAnsi="Arial" w:cs="Arial"/>
                <w:sz w:val="20"/>
                <w:szCs w:val="20"/>
              </w:rPr>
            </w:pPr>
            <w:r w:rsidRPr="00635A25">
              <w:rPr>
                <w:rFonts w:ascii="Arial" w:hAnsi="Arial" w:cs="Arial"/>
                <w:sz w:val="20"/>
                <w:szCs w:val="20"/>
              </w:rPr>
              <w:t>Please select your</w:t>
            </w:r>
            <w:r w:rsidR="002260A7">
              <w:rPr>
                <w:rFonts w:ascii="Arial" w:hAnsi="Arial" w:cs="Arial"/>
                <w:b/>
                <w:sz w:val="20"/>
                <w:szCs w:val="20"/>
              </w:rPr>
              <w:t xml:space="preserve"> the team's ID.</w:t>
            </w:r>
            <w:r w:rsidRPr="00635A25">
              <w:rPr>
                <w:rFonts w:ascii="Arial" w:hAnsi="Arial" w:cs="Arial"/>
                <w:b/>
                <w:sz w:val="20"/>
                <w:szCs w:val="20"/>
              </w:rPr>
              <w:t xml:space="preserve"> </w:t>
            </w:r>
            <w:r w:rsidRPr="00635A25">
              <w:rPr>
                <w:rFonts w:ascii="Arial" w:hAnsi="Arial" w:cs="Arial"/>
                <w:sz w:val="20"/>
                <w:szCs w:val="20"/>
              </w:rPr>
              <w:t>[IDs appear for selection]</w:t>
            </w:r>
          </w:p>
        </w:tc>
        <w:tc>
          <w:tcPr>
            <w:tcW w:w="518" w:type="pct"/>
          </w:tcPr>
          <w:p w14:paraId="5FE54C02" w14:textId="77777777" w:rsidR="00007569" w:rsidRPr="008D4F63" w:rsidRDefault="00007569" w:rsidP="00981A3A">
            <w:pPr>
              <w:rPr>
                <w:rFonts w:ascii="Arial" w:hAnsi="Arial" w:cs="Arial"/>
                <w:b/>
                <w:sz w:val="20"/>
                <w:szCs w:val="20"/>
              </w:rPr>
            </w:pPr>
          </w:p>
        </w:tc>
      </w:tr>
      <w:tr w:rsidR="00007569" w:rsidRPr="00635A25" w14:paraId="6DF21099" w14:textId="77777777" w:rsidTr="00981A3A">
        <w:tc>
          <w:tcPr>
            <w:tcW w:w="4482" w:type="pct"/>
          </w:tcPr>
          <w:p w14:paraId="1C63F3E9" w14:textId="46C5B113" w:rsidR="00007569" w:rsidRPr="008D4F63" w:rsidRDefault="00007569" w:rsidP="00981A3A">
            <w:pPr>
              <w:rPr>
                <w:rFonts w:ascii="Arial" w:hAnsi="Arial" w:cs="Arial"/>
                <w:sz w:val="20"/>
                <w:szCs w:val="20"/>
              </w:rPr>
            </w:pPr>
            <w:r w:rsidRPr="008D4F63">
              <w:rPr>
                <w:rFonts w:ascii="Arial" w:hAnsi="Arial" w:cs="Arial"/>
                <w:sz w:val="20"/>
                <w:szCs w:val="20"/>
              </w:rPr>
              <w:t>Please select (you)</w:t>
            </w:r>
            <w:r w:rsidRPr="008D4F63">
              <w:rPr>
                <w:rFonts w:ascii="Arial" w:hAnsi="Arial" w:cs="Arial"/>
                <w:b/>
                <w:sz w:val="20"/>
                <w:szCs w:val="20"/>
              </w:rPr>
              <w:t xml:space="preserve"> the interviewer's ID</w:t>
            </w:r>
            <w:r w:rsidR="00635A25">
              <w:rPr>
                <w:rFonts w:ascii="Arial" w:hAnsi="Arial" w:cs="Arial"/>
                <w:sz w:val="20"/>
                <w:szCs w:val="20"/>
              </w:rPr>
              <w:t xml:space="preserve">. </w:t>
            </w:r>
            <w:r w:rsidRPr="008D4F63">
              <w:rPr>
                <w:rFonts w:ascii="Arial" w:hAnsi="Arial" w:cs="Arial"/>
                <w:sz w:val="20"/>
                <w:szCs w:val="20"/>
              </w:rPr>
              <w:t xml:space="preserve">                                                             </w:t>
            </w:r>
          </w:p>
        </w:tc>
        <w:tc>
          <w:tcPr>
            <w:tcW w:w="518" w:type="pct"/>
          </w:tcPr>
          <w:p w14:paraId="4190E01A" w14:textId="77777777" w:rsidR="00007569" w:rsidRPr="008D4F63" w:rsidRDefault="00007569" w:rsidP="00981A3A">
            <w:pPr>
              <w:rPr>
                <w:rFonts w:ascii="Arial" w:hAnsi="Arial" w:cs="Arial"/>
                <w:b/>
                <w:sz w:val="20"/>
                <w:szCs w:val="20"/>
              </w:rPr>
            </w:pPr>
          </w:p>
        </w:tc>
      </w:tr>
      <w:tr w:rsidR="00007569" w:rsidRPr="00635A25" w14:paraId="1118FD76" w14:textId="77777777" w:rsidTr="00981A3A">
        <w:tc>
          <w:tcPr>
            <w:tcW w:w="4482" w:type="pct"/>
          </w:tcPr>
          <w:p w14:paraId="2DA7B265" w14:textId="04682EC0" w:rsidR="00007569" w:rsidRPr="008D4F63" w:rsidRDefault="00007569">
            <w:pPr>
              <w:rPr>
                <w:rFonts w:ascii="Arial" w:hAnsi="Arial" w:cs="Arial"/>
                <w:sz w:val="20"/>
                <w:szCs w:val="20"/>
              </w:rPr>
            </w:pPr>
            <w:r w:rsidRPr="008D4F63">
              <w:rPr>
                <w:rFonts w:ascii="Arial" w:hAnsi="Arial" w:cs="Arial"/>
                <w:sz w:val="20"/>
                <w:szCs w:val="20"/>
              </w:rPr>
              <w:t>Please select</w:t>
            </w:r>
            <w:r w:rsidRPr="008D4F63">
              <w:rPr>
                <w:rFonts w:ascii="Arial" w:hAnsi="Arial" w:cs="Arial"/>
                <w:b/>
                <w:sz w:val="20"/>
                <w:szCs w:val="20"/>
              </w:rPr>
              <w:t xml:space="preserve"> </w:t>
            </w:r>
            <w:r w:rsidRPr="008D4F63">
              <w:rPr>
                <w:rFonts w:ascii="Arial" w:hAnsi="Arial" w:cs="Arial"/>
                <w:sz w:val="20"/>
                <w:szCs w:val="20"/>
              </w:rPr>
              <w:t>the</w:t>
            </w:r>
            <w:r w:rsidRPr="008D4F63">
              <w:rPr>
                <w:rFonts w:ascii="Arial" w:hAnsi="Arial" w:cs="Arial"/>
                <w:b/>
                <w:sz w:val="20"/>
                <w:szCs w:val="20"/>
              </w:rPr>
              <w:t xml:space="preserve"> supervisor’s ID</w:t>
            </w:r>
            <w:r w:rsidR="00635A25">
              <w:rPr>
                <w:rFonts w:ascii="Arial" w:hAnsi="Arial" w:cs="Arial"/>
                <w:sz w:val="20"/>
                <w:szCs w:val="20"/>
              </w:rPr>
              <w:t>.</w:t>
            </w:r>
          </w:p>
        </w:tc>
        <w:tc>
          <w:tcPr>
            <w:tcW w:w="518" w:type="pct"/>
          </w:tcPr>
          <w:p w14:paraId="1573A8A2" w14:textId="77777777" w:rsidR="00007569" w:rsidRPr="008D4F63" w:rsidRDefault="00007569" w:rsidP="00981A3A">
            <w:pPr>
              <w:rPr>
                <w:rFonts w:ascii="Arial" w:hAnsi="Arial" w:cs="Arial"/>
                <w:b/>
                <w:sz w:val="20"/>
                <w:szCs w:val="20"/>
              </w:rPr>
            </w:pPr>
          </w:p>
        </w:tc>
      </w:tr>
      <w:tr w:rsidR="00007569" w:rsidRPr="00635A25" w14:paraId="4D823AF5" w14:textId="77777777" w:rsidTr="00981A3A">
        <w:tc>
          <w:tcPr>
            <w:tcW w:w="4482" w:type="pct"/>
          </w:tcPr>
          <w:p w14:paraId="2A50723A" w14:textId="1E1361B8" w:rsidR="00007569" w:rsidRPr="008D4F63" w:rsidRDefault="00DF05F5" w:rsidP="008D4F63">
            <w:pPr>
              <w:tabs>
                <w:tab w:val="right" w:pos="4648"/>
              </w:tabs>
              <w:rPr>
                <w:rFonts w:ascii="Arial" w:hAnsi="Arial" w:cs="Arial"/>
                <w:sz w:val="20"/>
                <w:szCs w:val="20"/>
              </w:rPr>
            </w:pPr>
            <w:r w:rsidRPr="00635A25">
              <w:rPr>
                <w:rFonts w:ascii="Arial" w:hAnsi="Arial" w:cs="Arial"/>
                <w:sz w:val="20"/>
                <w:szCs w:val="20"/>
              </w:rPr>
              <w:t xml:space="preserve">Please select the </w:t>
            </w:r>
            <w:r w:rsidRPr="00635A25">
              <w:rPr>
                <w:rFonts w:ascii="Arial" w:hAnsi="Arial" w:cs="Arial"/>
                <w:b/>
                <w:sz w:val="20"/>
                <w:szCs w:val="20"/>
              </w:rPr>
              <w:t>household's region</w:t>
            </w:r>
            <w:r w:rsidRPr="00635A25">
              <w:rPr>
                <w:rFonts w:ascii="Arial" w:hAnsi="Arial" w:cs="Arial"/>
                <w:sz w:val="20"/>
                <w:szCs w:val="20"/>
              </w:rPr>
              <w:t xml:space="preserve"> based on where it was located in the last surveying period.</w:t>
            </w:r>
          </w:p>
        </w:tc>
        <w:tc>
          <w:tcPr>
            <w:tcW w:w="518" w:type="pct"/>
          </w:tcPr>
          <w:p w14:paraId="6B3AE579" w14:textId="77777777" w:rsidR="00007569" w:rsidRPr="008D4F63" w:rsidRDefault="00007569" w:rsidP="00981A3A">
            <w:pPr>
              <w:rPr>
                <w:rFonts w:ascii="Arial" w:hAnsi="Arial" w:cs="Arial"/>
                <w:b/>
                <w:sz w:val="20"/>
                <w:szCs w:val="20"/>
              </w:rPr>
            </w:pPr>
          </w:p>
        </w:tc>
      </w:tr>
      <w:tr w:rsidR="00007569" w:rsidRPr="00635A25" w14:paraId="1978E04B" w14:textId="77777777" w:rsidTr="00981A3A">
        <w:tc>
          <w:tcPr>
            <w:tcW w:w="4482" w:type="pct"/>
          </w:tcPr>
          <w:p w14:paraId="0EFE62CC" w14:textId="194B3183" w:rsidR="00007569" w:rsidRPr="008D4F63" w:rsidRDefault="00DF05F5" w:rsidP="008D4F63">
            <w:pPr>
              <w:tabs>
                <w:tab w:val="right" w:pos="4648"/>
              </w:tabs>
              <w:rPr>
                <w:rFonts w:ascii="Arial" w:hAnsi="Arial" w:cs="Arial"/>
                <w:sz w:val="20"/>
                <w:szCs w:val="20"/>
              </w:rPr>
            </w:pPr>
            <w:r w:rsidRPr="00635A25">
              <w:rPr>
                <w:rFonts w:ascii="Arial" w:hAnsi="Arial" w:cs="Arial"/>
                <w:sz w:val="20"/>
                <w:szCs w:val="20"/>
              </w:rPr>
              <w:t xml:space="preserve">Please select the </w:t>
            </w:r>
            <w:r w:rsidRPr="00635A25">
              <w:rPr>
                <w:rFonts w:ascii="Arial" w:hAnsi="Arial" w:cs="Arial"/>
                <w:b/>
                <w:sz w:val="20"/>
                <w:szCs w:val="20"/>
              </w:rPr>
              <w:t>household's district</w:t>
            </w:r>
            <w:r w:rsidRPr="00635A25">
              <w:rPr>
                <w:rFonts w:ascii="Arial" w:hAnsi="Arial" w:cs="Arial"/>
                <w:sz w:val="20"/>
                <w:szCs w:val="20"/>
              </w:rPr>
              <w:t xml:space="preserve"> based on where it was located in the last surveying period.</w:t>
            </w:r>
          </w:p>
        </w:tc>
        <w:tc>
          <w:tcPr>
            <w:tcW w:w="518" w:type="pct"/>
          </w:tcPr>
          <w:p w14:paraId="5020E834" w14:textId="77777777" w:rsidR="00007569" w:rsidRPr="008D4F63" w:rsidRDefault="00007569" w:rsidP="00981A3A">
            <w:pPr>
              <w:rPr>
                <w:rFonts w:ascii="Arial" w:hAnsi="Arial" w:cs="Arial"/>
                <w:b/>
                <w:sz w:val="20"/>
                <w:szCs w:val="20"/>
              </w:rPr>
            </w:pPr>
          </w:p>
        </w:tc>
      </w:tr>
      <w:tr w:rsidR="00007569" w:rsidRPr="00635A25" w14:paraId="7D1500B5" w14:textId="77777777" w:rsidTr="00981A3A">
        <w:tc>
          <w:tcPr>
            <w:tcW w:w="4482" w:type="pct"/>
          </w:tcPr>
          <w:p w14:paraId="057B5D12" w14:textId="6C0416EA" w:rsidR="00007569" w:rsidRPr="008D4F63" w:rsidRDefault="00DF05F5" w:rsidP="008D4F63">
            <w:pPr>
              <w:tabs>
                <w:tab w:val="right" w:pos="4648"/>
              </w:tabs>
              <w:rPr>
                <w:rFonts w:ascii="Arial" w:hAnsi="Arial" w:cs="Arial"/>
                <w:sz w:val="20"/>
                <w:szCs w:val="20"/>
              </w:rPr>
            </w:pPr>
            <w:r w:rsidRPr="00635A25">
              <w:rPr>
                <w:rFonts w:ascii="Arial" w:hAnsi="Arial" w:cs="Arial"/>
                <w:sz w:val="20"/>
                <w:szCs w:val="20"/>
              </w:rPr>
              <w:t xml:space="preserve">Please select the </w:t>
            </w:r>
            <w:r w:rsidRPr="00635A25">
              <w:rPr>
                <w:rFonts w:ascii="Arial" w:hAnsi="Arial" w:cs="Arial"/>
                <w:b/>
                <w:sz w:val="20"/>
                <w:szCs w:val="20"/>
              </w:rPr>
              <w:t>household's community</w:t>
            </w:r>
            <w:r w:rsidRPr="00635A25">
              <w:rPr>
                <w:rFonts w:ascii="Arial" w:hAnsi="Arial" w:cs="Arial"/>
                <w:sz w:val="20"/>
                <w:szCs w:val="20"/>
              </w:rPr>
              <w:t xml:space="preserve"> based on where it was located in the last surveying period.</w:t>
            </w:r>
          </w:p>
        </w:tc>
        <w:tc>
          <w:tcPr>
            <w:tcW w:w="518" w:type="pct"/>
          </w:tcPr>
          <w:p w14:paraId="68AE2D84" w14:textId="77777777" w:rsidR="00007569" w:rsidRPr="008D4F63" w:rsidRDefault="00007569" w:rsidP="00981A3A">
            <w:pPr>
              <w:rPr>
                <w:rFonts w:ascii="Arial" w:hAnsi="Arial" w:cs="Arial"/>
                <w:b/>
                <w:sz w:val="20"/>
                <w:szCs w:val="20"/>
              </w:rPr>
            </w:pPr>
          </w:p>
        </w:tc>
      </w:tr>
      <w:tr w:rsidR="00007569" w:rsidRPr="00635A25" w14:paraId="2E14C04B" w14:textId="77777777" w:rsidTr="00981A3A">
        <w:tc>
          <w:tcPr>
            <w:tcW w:w="4482" w:type="pct"/>
          </w:tcPr>
          <w:p w14:paraId="190130F6" w14:textId="3B15204D" w:rsidR="00007569" w:rsidRPr="008D4F63" w:rsidRDefault="00201189" w:rsidP="00981A3A">
            <w:pPr>
              <w:rPr>
                <w:rFonts w:ascii="Arial" w:hAnsi="Arial" w:cs="Arial"/>
                <w:sz w:val="20"/>
                <w:szCs w:val="20"/>
              </w:rPr>
            </w:pPr>
            <w:r w:rsidRPr="008D4F63">
              <w:rPr>
                <w:rFonts w:ascii="Arial" w:hAnsi="Arial" w:cs="Arial"/>
                <w:sz w:val="20"/>
                <w:szCs w:val="20"/>
              </w:rPr>
              <w:t xml:space="preserve">Please select the </w:t>
            </w:r>
            <w:r w:rsidRPr="008D4F63">
              <w:rPr>
                <w:rFonts w:ascii="Arial" w:hAnsi="Arial" w:cs="Arial"/>
                <w:b/>
                <w:sz w:val="20"/>
                <w:szCs w:val="20"/>
              </w:rPr>
              <w:t>ID of the household</w:t>
            </w:r>
            <w:r w:rsidRPr="008D4F63">
              <w:rPr>
                <w:rFonts w:ascii="Arial" w:hAnsi="Arial" w:cs="Arial"/>
                <w:sz w:val="20"/>
                <w:szCs w:val="20"/>
              </w:rPr>
              <w:t xml:space="preserve"> you are attempting to survey.</w:t>
            </w:r>
          </w:p>
        </w:tc>
        <w:tc>
          <w:tcPr>
            <w:tcW w:w="518" w:type="pct"/>
          </w:tcPr>
          <w:p w14:paraId="5DC01C91" w14:textId="77777777" w:rsidR="00007569" w:rsidRPr="008D4F63" w:rsidRDefault="00007569" w:rsidP="00981A3A">
            <w:pPr>
              <w:rPr>
                <w:rFonts w:ascii="Arial" w:hAnsi="Arial" w:cs="Arial"/>
                <w:b/>
                <w:sz w:val="20"/>
                <w:szCs w:val="20"/>
              </w:rPr>
            </w:pPr>
          </w:p>
        </w:tc>
      </w:tr>
      <w:tr w:rsidR="00201189" w:rsidRPr="00635A25" w14:paraId="0119ABC5" w14:textId="77777777" w:rsidTr="00981A3A">
        <w:tc>
          <w:tcPr>
            <w:tcW w:w="4482" w:type="pct"/>
          </w:tcPr>
          <w:p w14:paraId="4731BDE0" w14:textId="774251E8" w:rsidR="00201189" w:rsidRPr="008D4F63" w:rsidRDefault="00201189" w:rsidP="008D4F63">
            <w:pPr>
              <w:tabs>
                <w:tab w:val="right" w:pos="4648"/>
              </w:tabs>
              <w:rPr>
                <w:rFonts w:ascii="Arial" w:hAnsi="Arial" w:cs="Arial"/>
                <w:sz w:val="20"/>
                <w:szCs w:val="20"/>
              </w:rPr>
            </w:pPr>
            <w:r w:rsidRPr="00635A25">
              <w:rPr>
                <w:rFonts w:ascii="Arial" w:hAnsi="Arial" w:cs="Arial"/>
                <w:sz w:val="20"/>
                <w:szCs w:val="20"/>
              </w:rPr>
              <w:t>Please confirm the</w:t>
            </w:r>
            <w:r w:rsidRPr="00635A25">
              <w:rPr>
                <w:rFonts w:ascii="Arial" w:hAnsi="Arial" w:cs="Arial"/>
                <w:b/>
                <w:sz w:val="20"/>
                <w:szCs w:val="20"/>
              </w:rPr>
              <w:t xml:space="preserve"> ID of the household</w:t>
            </w:r>
            <w:r w:rsidRPr="00635A25">
              <w:rPr>
                <w:rFonts w:ascii="Arial" w:hAnsi="Arial" w:cs="Arial"/>
                <w:sz w:val="20"/>
                <w:szCs w:val="20"/>
              </w:rPr>
              <w:t xml:space="preserve"> you are attempting to survey.</w:t>
            </w:r>
          </w:p>
        </w:tc>
        <w:tc>
          <w:tcPr>
            <w:tcW w:w="518" w:type="pct"/>
          </w:tcPr>
          <w:p w14:paraId="5A4E18C9" w14:textId="77777777" w:rsidR="00201189" w:rsidRPr="008D4F63" w:rsidRDefault="00201189" w:rsidP="00981A3A">
            <w:pPr>
              <w:rPr>
                <w:rFonts w:ascii="Arial" w:hAnsi="Arial" w:cs="Arial"/>
                <w:b/>
                <w:sz w:val="20"/>
                <w:szCs w:val="20"/>
              </w:rPr>
            </w:pPr>
          </w:p>
        </w:tc>
      </w:tr>
    </w:tbl>
    <w:p w14:paraId="008B582E" w14:textId="2754AEE7" w:rsidR="006B5A70" w:rsidRDefault="006B5A70">
      <w:pPr>
        <w:tabs>
          <w:tab w:val="right" w:pos="4648"/>
        </w:tabs>
        <w:rPr>
          <w:rFonts w:ascii="Arial" w:hAnsi="Arial" w:cs="Arial"/>
          <w:sz w:val="20"/>
          <w:szCs w:val="20"/>
        </w:rPr>
      </w:pPr>
    </w:p>
    <w:p w14:paraId="76C689CA" w14:textId="79D8FE4D" w:rsidR="008D4F63" w:rsidRDefault="008D4F63">
      <w:pPr>
        <w:tabs>
          <w:tab w:val="right" w:pos="4648"/>
        </w:tabs>
        <w:rPr>
          <w:rFonts w:ascii="Arial" w:hAnsi="Arial" w:cs="Arial"/>
          <w:sz w:val="20"/>
          <w:szCs w:val="20"/>
        </w:rPr>
      </w:pPr>
    </w:p>
    <w:p w14:paraId="55B1516D" w14:textId="77777777" w:rsidR="008D4F63" w:rsidRDefault="008D4F63" w:rsidP="008D4F63">
      <w:pPr>
        <w:tabs>
          <w:tab w:val="right" w:pos="4648"/>
        </w:tabs>
        <w:rPr>
          <w:rFonts w:ascii="Arial" w:hAnsi="Arial" w:cs="Arial"/>
          <w:sz w:val="20"/>
          <w:szCs w:val="20"/>
        </w:rPr>
      </w:pPr>
      <w:r w:rsidRPr="008D4F63">
        <w:rPr>
          <w:rFonts w:ascii="Arial" w:hAnsi="Arial" w:cs="Arial"/>
          <w:b/>
          <w:sz w:val="20"/>
          <w:szCs w:val="20"/>
        </w:rPr>
        <w:t>Interviewer</w:t>
      </w:r>
      <w:r w:rsidRPr="008D4F63">
        <w:rPr>
          <w:rFonts w:ascii="Arial" w:hAnsi="Arial" w:cs="Arial"/>
          <w:sz w:val="20"/>
          <w:szCs w:val="20"/>
        </w:rPr>
        <w:t>: Are you completing this form for a moved household after it has been successfully tracked in its new location?</w:t>
      </w:r>
      <w:r>
        <w:rPr>
          <w:rFonts w:ascii="Arial" w:hAnsi="Arial" w:cs="Arial"/>
          <w:sz w:val="20"/>
          <w:szCs w:val="20"/>
        </w:rPr>
        <w:t xml:space="preserve"> _______________</w:t>
      </w:r>
    </w:p>
    <w:p w14:paraId="0E8D9639" w14:textId="77777777" w:rsidR="008D4F63" w:rsidRDefault="008D4F63" w:rsidP="008D4F63">
      <w:pPr>
        <w:tabs>
          <w:tab w:val="right" w:pos="4648"/>
        </w:tabs>
        <w:rPr>
          <w:rFonts w:ascii="Arial" w:hAnsi="Arial" w:cs="Arial"/>
          <w:sz w:val="20"/>
          <w:szCs w:val="20"/>
        </w:rPr>
      </w:pPr>
      <w:r>
        <w:rPr>
          <w:rFonts w:ascii="Arial" w:hAnsi="Arial" w:cs="Arial"/>
          <w:sz w:val="20"/>
          <w:szCs w:val="20"/>
        </w:rPr>
        <w:t>1-Yes</w:t>
      </w:r>
    </w:p>
    <w:p w14:paraId="68C8B117" w14:textId="37F3A584" w:rsidR="008D4F63" w:rsidRPr="008D4F63" w:rsidRDefault="008D4F63" w:rsidP="008D4F63">
      <w:pPr>
        <w:tabs>
          <w:tab w:val="right" w:pos="4648"/>
        </w:tabs>
        <w:rPr>
          <w:rFonts w:ascii="Arial" w:hAnsi="Arial" w:cs="Arial"/>
          <w:sz w:val="20"/>
          <w:szCs w:val="20"/>
        </w:rPr>
      </w:pPr>
      <w:r>
        <w:rPr>
          <w:rFonts w:ascii="Arial" w:hAnsi="Arial" w:cs="Arial"/>
          <w:sz w:val="20"/>
          <w:szCs w:val="20"/>
        </w:rPr>
        <w:t>2-No &gt;&gt; Skip  following matrix</w:t>
      </w:r>
    </w:p>
    <w:p w14:paraId="14A0D8F2" w14:textId="0C54A19A" w:rsidR="008D4F63" w:rsidRDefault="008D4F63">
      <w:pPr>
        <w:tabs>
          <w:tab w:val="right" w:pos="4648"/>
        </w:tabs>
        <w:rPr>
          <w:rFonts w:ascii="Arial" w:hAnsi="Arial" w:cs="Arial"/>
          <w:sz w:val="20"/>
          <w:szCs w:val="20"/>
        </w:rPr>
      </w:pPr>
    </w:p>
    <w:p w14:paraId="45EDF470" w14:textId="235A4C81" w:rsidR="008D4F63" w:rsidRDefault="008D4F63">
      <w:pPr>
        <w:tabs>
          <w:tab w:val="right" w:pos="4648"/>
        </w:tabs>
        <w:rPr>
          <w:rFonts w:ascii="Arial" w:hAnsi="Arial" w:cs="Arial"/>
          <w:sz w:val="20"/>
          <w:szCs w:val="20"/>
        </w:rPr>
      </w:pPr>
    </w:p>
    <w:tbl>
      <w:tblPr>
        <w:tblStyle w:val="TableGrid"/>
        <w:tblW w:w="5000" w:type="pct"/>
        <w:tblLook w:val="04A0" w:firstRow="1" w:lastRow="0" w:firstColumn="1" w:lastColumn="0" w:noHBand="0" w:noVBand="1"/>
      </w:tblPr>
      <w:tblGrid>
        <w:gridCol w:w="13016"/>
        <w:gridCol w:w="1504"/>
      </w:tblGrid>
      <w:tr w:rsidR="008D4F63" w:rsidRPr="008D4F63" w14:paraId="506A829B" w14:textId="77777777" w:rsidTr="008D4F63">
        <w:tc>
          <w:tcPr>
            <w:tcW w:w="4482" w:type="pct"/>
          </w:tcPr>
          <w:p w14:paraId="35AD54FE" w14:textId="1FB09B55" w:rsidR="008D4F63" w:rsidRPr="008D4F63" w:rsidRDefault="008D4F63" w:rsidP="008D4F63">
            <w:pPr>
              <w:rPr>
                <w:rFonts w:ascii="Arial" w:hAnsi="Arial" w:cs="Arial"/>
                <w:sz w:val="20"/>
                <w:szCs w:val="20"/>
              </w:rPr>
            </w:pPr>
            <w:r w:rsidRPr="008D4F63">
              <w:rPr>
                <w:rFonts w:ascii="Arial" w:hAnsi="Arial" w:cs="Arial"/>
                <w:sz w:val="20"/>
                <w:szCs w:val="20"/>
              </w:rPr>
              <w:t xml:space="preserve">Please select the </w:t>
            </w:r>
            <w:r w:rsidRPr="00842F8E">
              <w:rPr>
                <w:rFonts w:ascii="Arial" w:hAnsi="Arial" w:cs="Arial"/>
                <w:b/>
                <w:sz w:val="20"/>
                <w:szCs w:val="20"/>
              </w:rPr>
              <w:t>household's region</w:t>
            </w:r>
            <w:r w:rsidRPr="008D4F63">
              <w:rPr>
                <w:rFonts w:ascii="Arial" w:hAnsi="Arial" w:cs="Arial"/>
                <w:sz w:val="20"/>
                <w:szCs w:val="20"/>
              </w:rPr>
              <w:t xml:space="preserve"> based on its new location.</w:t>
            </w:r>
          </w:p>
        </w:tc>
        <w:tc>
          <w:tcPr>
            <w:tcW w:w="518" w:type="pct"/>
          </w:tcPr>
          <w:p w14:paraId="55A25A2E" w14:textId="77777777" w:rsidR="008D4F63" w:rsidRPr="008D4F63" w:rsidRDefault="008D4F63" w:rsidP="008D4F63">
            <w:pPr>
              <w:rPr>
                <w:rFonts w:ascii="Arial" w:hAnsi="Arial" w:cs="Arial"/>
                <w:b/>
                <w:sz w:val="20"/>
                <w:szCs w:val="20"/>
              </w:rPr>
            </w:pPr>
          </w:p>
        </w:tc>
      </w:tr>
      <w:tr w:rsidR="008D4F63" w:rsidRPr="008D4F63" w14:paraId="0B3E1739" w14:textId="77777777" w:rsidTr="008D4F63">
        <w:tc>
          <w:tcPr>
            <w:tcW w:w="4482" w:type="pct"/>
          </w:tcPr>
          <w:p w14:paraId="212163BB" w14:textId="4C2BD29E" w:rsidR="008D4F63" w:rsidRPr="008D4F63" w:rsidRDefault="008D4F63" w:rsidP="008D4F63">
            <w:pPr>
              <w:tabs>
                <w:tab w:val="right" w:pos="4648"/>
              </w:tabs>
              <w:rPr>
                <w:rFonts w:ascii="Arial" w:hAnsi="Arial" w:cs="Arial"/>
                <w:sz w:val="20"/>
                <w:szCs w:val="20"/>
              </w:rPr>
            </w:pPr>
            <w:r w:rsidRPr="008D4F63">
              <w:rPr>
                <w:rFonts w:ascii="Arial" w:hAnsi="Arial" w:cs="Arial"/>
                <w:sz w:val="20"/>
                <w:szCs w:val="20"/>
              </w:rPr>
              <w:t xml:space="preserve">Please select the </w:t>
            </w:r>
            <w:r w:rsidRPr="00842F8E">
              <w:rPr>
                <w:rFonts w:ascii="Arial" w:hAnsi="Arial" w:cs="Arial"/>
                <w:b/>
                <w:sz w:val="20"/>
                <w:szCs w:val="20"/>
              </w:rPr>
              <w:t>household's district</w:t>
            </w:r>
            <w:r w:rsidRPr="008D4F63">
              <w:rPr>
                <w:rFonts w:ascii="Arial" w:hAnsi="Arial" w:cs="Arial"/>
                <w:sz w:val="20"/>
                <w:szCs w:val="20"/>
              </w:rPr>
              <w:t xml:space="preserve"> based on its new location.</w:t>
            </w:r>
          </w:p>
        </w:tc>
        <w:tc>
          <w:tcPr>
            <w:tcW w:w="518" w:type="pct"/>
          </w:tcPr>
          <w:p w14:paraId="18FBB43C" w14:textId="77777777" w:rsidR="008D4F63" w:rsidRPr="008D4F63" w:rsidRDefault="008D4F63" w:rsidP="008D4F63">
            <w:pPr>
              <w:rPr>
                <w:rFonts w:ascii="Arial" w:hAnsi="Arial" w:cs="Arial"/>
                <w:b/>
                <w:sz w:val="20"/>
                <w:szCs w:val="20"/>
              </w:rPr>
            </w:pPr>
          </w:p>
        </w:tc>
      </w:tr>
      <w:tr w:rsidR="008D4F63" w:rsidRPr="008D4F63" w14:paraId="70C9E2A3" w14:textId="77777777" w:rsidTr="008D4F63">
        <w:tc>
          <w:tcPr>
            <w:tcW w:w="4482" w:type="pct"/>
          </w:tcPr>
          <w:p w14:paraId="23D2722F" w14:textId="1E171459" w:rsidR="008D4F63" w:rsidRPr="008D4F63" w:rsidRDefault="008D4F63" w:rsidP="008D4F63">
            <w:pPr>
              <w:tabs>
                <w:tab w:val="right" w:pos="4648"/>
              </w:tabs>
              <w:rPr>
                <w:rFonts w:ascii="Arial" w:hAnsi="Arial" w:cs="Arial"/>
                <w:sz w:val="20"/>
                <w:szCs w:val="20"/>
              </w:rPr>
            </w:pPr>
            <w:r w:rsidRPr="008D4F63">
              <w:rPr>
                <w:rFonts w:ascii="Arial" w:hAnsi="Arial" w:cs="Arial"/>
                <w:sz w:val="20"/>
                <w:szCs w:val="20"/>
              </w:rPr>
              <w:t xml:space="preserve">Please select the </w:t>
            </w:r>
            <w:r w:rsidRPr="00842F8E">
              <w:rPr>
                <w:rFonts w:ascii="Arial" w:hAnsi="Arial" w:cs="Arial"/>
                <w:b/>
                <w:sz w:val="20"/>
                <w:szCs w:val="20"/>
              </w:rPr>
              <w:t xml:space="preserve">household's community </w:t>
            </w:r>
            <w:r w:rsidRPr="008D4F63">
              <w:rPr>
                <w:rFonts w:ascii="Arial" w:hAnsi="Arial" w:cs="Arial"/>
                <w:sz w:val="20"/>
                <w:szCs w:val="20"/>
              </w:rPr>
              <w:t>based on its new location.</w:t>
            </w:r>
          </w:p>
        </w:tc>
        <w:tc>
          <w:tcPr>
            <w:tcW w:w="518" w:type="pct"/>
          </w:tcPr>
          <w:p w14:paraId="5B734924" w14:textId="77777777" w:rsidR="008D4F63" w:rsidRPr="008D4F63" w:rsidRDefault="008D4F63" w:rsidP="008D4F63">
            <w:pPr>
              <w:rPr>
                <w:rFonts w:ascii="Arial" w:hAnsi="Arial" w:cs="Arial"/>
                <w:b/>
                <w:sz w:val="20"/>
                <w:szCs w:val="20"/>
              </w:rPr>
            </w:pPr>
          </w:p>
        </w:tc>
      </w:tr>
    </w:tbl>
    <w:p w14:paraId="6C099BA8" w14:textId="442774B8" w:rsidR="008D4F63" w:rsidRDefault="008D4F63">
      <w:pPr>
        <w:tabs>
          <w:tab w:val="right" w:pos="4648"/>
        </w:tabs>
        <w:rPr>
          <w:rFonts w:ascii="Arial" w:hAnsi="Arial" w:cs="Arial"/>
          <w:sz w:val="20"/>
          <w:szCs w:val="20"/>
        </w:rPr>
      </w:pPr>
    </w:p>
    <w:p w14:paraId="38B59A59" w14:textId="2CE9F419" w:rsidR="008D4F63" w:rsidRDefault="008D4F63">
      <w:pPr>
        <w:tabs>
          <w:tab w:val="right" w:pos="4648"/>
        </w:tabs>
        <w:rPr>
          <w:rFonts w:ascii="Arial" w:hAnsi="Arial" w:cs="Arial"/>
          <w:sz w:val="20"/>
          <w:szCs w:val="20"/>
        </w:rPr>
      </w:pPr>
    </w:p>
    <w:tbl>
      <w:tblPr>
        <w:tblStyle w:val="TableGrid"/>
        <w:tblW w:w="5000" w:type="pct"/>
        <w:tblLook w:val="04A0" w:firstRow="1" w:lastRow="0" w:firstColumn="1" w:lastColumn="0" w:noHBand="0" w:noVBand="1"/>
      </w:tblPr>
      <w:tblGrid>
        <w:gridCol w:w="10074"/>
        <w:gridCol w:w="4446"/>
      </w:tblGrid>
      <w:tr w:rsidR="008D4F63" w:rsidRPr="008D4F63" w14:paraId="3FD96D98" w14:textId="77777777" w:rsidTr="00842F8E">
        <w:trPr>
          <w:trHeight w:val="1322"/>
        </w:trPr>
        <w:tc>
          <w:tcPr>
            <w:tcW w:w="3469" w:type="pct"/>
          </w:tcPr>
          <w:p w14:paraId="0FE03A07" w14:textId="533E764C" w:rsidR="008D4F63" w:rsidRPr="008D4F63" w:rsidRDefault="008D4F63" w:rsidP="008D4F63">
            <w:pPr>
              <w:tabs>
                <w:tab w:val="right" w:pos="4648"/>
              </w:tabs>
              <w:rPr>
                <w:rFonts w:ascii="Arial" w:hAnsi="Arial" w:cs="Arial"/>
                <w:sz w:val="20"/>
                <w:szCs w:val="20"/>
              </w:rPr>
            </w:pPr>
            <w:r w:rsidRPr="008D4F63">
              <w:rPr>
                <w:rFonts w:ascii="Arial" w:hAnsi="Arial" w:cs="Arial"/>
                <w:sz w:val="20"/>
                <w:szCs w:val="20"/>
              </w:rPr>
              <w:t>Please describe this household's address with as much detail as you can (or any other locating information such as street names, landmarks, additional phone numbers, etc.).</w:t>
            </w:r>
          </w:p>
        </w:tc>
        <w:tc>
          <w:tcPr>
            <w:tcW w:w="1531" w:type="pct"/>
          </w:tcPr>
          <w:p w14:paraId="281EC788" w14:textId="77777777" w:rsidR="008D4F63" w:rsidRPr="008D4F63" w:rsidRDefault="008D4F63" w:rsidP="008D4F63">
            <w:pPr>
              <w:rPr>
                <w:rFonts w:ascii="Arial" w:hAnsi="Arial" w:cs="Arial"/>
                <w:b/>
                <w:sz w:val="20"/>
                <w:szCs w:val="20"/>
              </w:rPr>
            </w:pPr>
          </w:p>
        </w:tc>
      </w:tr>
    </w:tbl>
    <w:p w14:paraId="26461CDB" w14:textId="77777777" w:rsidR="008D4F63" w:rsidRPr="008D4F63" w:rsidRDefault="008D4F63">
      <w:pPr>
        <w:tabs>
          <w:tab w:val="right" w:pos="4648"/>
        </w:tabs>
        <w:rPr>
          <w:rFonts w:ascii="Arial" w:hAnsi="Arial" w:cs="Arial"/>
          <w:sz w:val="20"/>
          <w:szCs w:val="20"/>
        </w:rPr>
      </w:pPr>
    </w:p>
    <w:p w14:paraId="41C8EED6" w14:textId="77777777" w:rsidR="007C4B77" w:rsidRDefault="007C4B77">
      <w:pPr>
        <w:tabs>
          <w:tab w:val="right" w:pos="4648"/>
        </w:tabs>
        <w:rPr>
          <w:rFonts w:ascii="Arial" w:hAnsi="Arial" w:cs="Arial"/>
          <w:b/>
          <w:sz w:val="20"/>
          <w:szCs w:val="20"/>
        </w:rPr>
      </w:pPr>
    </w:p>
    <w:p w14:paraId="680EFFB1" w14:textId="77777777" w:rsidR="007C4B77" w:rsidRPr="008D4F63" w:rsidRDefault="007C4B77" w:rsidP="007C4B77">
      <w:pPr>
        <w:tabs>
          <w:tab w:val="right" w:pos="4648"/>
        </w:tabs>
        <w:rPr>
          <w:rFonts w:ascii="Arial" w:hAnsi="Arial" w:cs="Arial"/>
          <w:sz w:val="20"/>
          <w:szCs w:val="20"/>
        </w:rPr>
      </w:pPr>
      <w:r w:rsidRPr="008D4F63">
        <w:rPr>
          <w:rFonts w:ascii="Arial" w:hAnsi="Arial" w:cs="Arial"/>
          <w:b/>
          <w:sz w:val="20"/>
          <w:szCs w:val="20"/>
        </w:rPr>
        <w:t>Interviewer</w:t>
      </w:r>
      <w:r w:rsidRPr="008D4F63">
        <w:rPr>
          <w:rFonts w:ascii="Arial" w:hAnsi="Arial" w:cs="Arial"/>
          <w:sz w:val="20"/>
          <w:szCs w:val="20"/>
        </w:rPr>
        <w:t>: Are you able to speak with the household head (or another household member) in order to conduct this survey?</w:t>
      </w:r>
      <w:r>
        <w:rPr>
          <w:rFonts w:ascii="Arial" w:hAnsi="Arial" w:cs="Arial"/>
          <w:sz w:val="20"/>
          <w:szCs w:val="20"/>
        </w:rPr>
        <w:t xml:space="preserve">  _______________</w:t>
      </w:r>
    </w:p>
    <w:p w14:paraId="2274248F" w14:textId="77777777" w:rsidR="007C4B77" w:rsidRPr="008D4F63" w:rsidRDefault="007C4B77" w:rsidP="007C4B77">
      <w:pPr>
        <w:tabs>
          <w:tab w:val="right" w:pos="4648"/>
        </w:tabs>
        <w:rPr>
          <w:rFonts w:ascii="Arial" w:hAnsi="Arial" w:cs="Arial"/>
          <w:sz w:val="20"/>
          <w:szCs w:val="20"/>
        </w:rPr>
      </w:pPr>
      <w:r w:rsidRPr="008D4F63">
        <w:rPr>
          <w:rFonts w:ascii="Arial" w:hAnsi="Arial" w:cs="Arial"/>
          <w:sz w:val="20"/>
          <w:szCs w:val="20"/>
        </w:rPr>
        <w:t>1-Yes</w:t>
      </w:r>
    </w:p>
    <w:p w14:paraId="5CAB5412" w14:textId="77777777" w:rsidR="007C4B77" w:rsidRPr="008D4F63" w:rsidRDefault="007C4B77" w:rsidP="007C4B77">
      <w:pPr>
        <w:tabs>
          <w:tab w:val="right" w:pos="4648"/>
        </w:tabs>
        <w:rPr>
          <w:rFonts w:ascii="Arial" w:hAnsi="Arial" w:cs="Arial"/>
          <w:sz w:val="20"/>
          <w:szCs w:val="20"/>
        </w:rPr>
      </w:pPr>
      <w:r w:rsidRPr="008D4F63">
        <w:rPr>
          <w:rFonts w:ascii="Arial" w:hAnsi="Arial" w:cs="Arial"/>
          <w:sz w:val="20"/>
          <w:szCs w:val="20"/>
        </w:rPr>
        <w:t>5-No &gt;&gt; Interview Status</w:t>
      </w:r>
    </w:p>
    <w:p w14:paraId="0756EA50" w14:textId="77777777" w:rsidR="007C4B77" w:rsidRDefault="007C4B77">
      <w:pPr>
        <w:tabs>
          <w:tab w:val="right" w:pos="4648"/>
        </w:tabs>
        <w:rPr>
          <w:rFonts w:ascii="Arial" w:hAnsi="Arial" w:cs="Arial"/>
          <w:b/>
          <w:sz w:val="20"/>
          <w:szCs w:val="20"/>
        </w:rPr>
      </w:pPr>
    </w:p>
    <w:p w14:paraId="25CD50A5" w14:textId="77777777" w:rsidR="007C4B77" w:rsidRDefault="007C4B77">
      <w:pPr>
        <w:tabs>
          <w:tab w:val="right" w:pos="4648"/>
        </w:tabs>
        <w:rPr>
          <w:rFonts w:ascii="Arial" w:hAnsi="Arial" w:cs="Arial"/>
          <w:b/>
          <w:sz w:val="20"/>
          <w:szCs w:val="20"/>
        </w:rPr>
      </w:pPr>
    </w:p>
    <w:tbl>
      <w:tblPr>
        <w:tblStyle w:val="TableGrid"/>
        <w:tblW w:w="5000" w:type="pct"/>
        <w:tblLook w:val="04A0" w:firstRow="1" w:lastRow="0" w:firstColumn="1" w:lastColumn="0" w:noHBand="0" w:noVBand="1"/>
      </w:tblPr>
      <w:tblGrid>
        <w:gridCol w:w="13016"/>
        <w:gridCol w:w="1504"/>
      </w:tblGrid>
      <w:tr w:rsidR="007C4B77" w:rsidRPr="008D4F63" w14:paraId="2163190C" w14:textId="77777777" w:rsidTr="00F213CB">
        <w:tc>
          <w:tcPr>
            <w:tcW w:w="4482" w:type="pct"/>
          </w:tcPr>
          <w:p w14:paraId="2D58600E" w14:textId="661ED81B" w:rsidR="007C4B77" w:rsidRPr="008D4F63" w:rsidRDefault="007C4B77" w:rsidP="00F213CB">
            <w:pPr>
              <w:tabs>
                <w:tab w:val="right" w:pos="4648"/>
              </w:tabs>
              <w:rPr>
                <w:rFonts w:ascii="Arial" w:hAnsi="Arial" w:cs="Arial"/>
                <w:sz w:val="20"/>
                <w:szCs w:val="20"/>
              </w:rPr>
            </w:pPr>
            <w:r w:rsidRPr="007C4B77">
              <w:rPr>
                <w:rFonts w:ascii="Arial" w:hAnsi="Arial" w:cs="Arial"/>
                <w:sz w:val="20"/>
                <w:szCs w:val="20"/>
              </w:rPr>
              <w:lastRenderedPageBreak/>
              <w:t>Please select the name of the respondent (i.e. the person with whom you are currently speaking).</w:t>
            </w:r>
          </w:p>
        </w:tc>
        <w:tc>
          <w:tcPr>
            <w:tcW w:w="518" w:type="pct"/>
          </w:tcPr>
          <w:p w14:paraId="3269D6D3" w14:textId="3353A0EE" w:rsidR="007C4B77" w:rsidRPr="00842F8E" w:rsidRDefault="007C4B77" w:rsidP="00F213CB">
            <w:pPr>
              <w:rPr>
                <w:rFonts w:ascii="Arial" w:hAnsi="Arial" w:cs="Arial"/>
                <w:sz w:val="20"/>
                <w:szCs w:val="20"/>
              </w:rPr>
            </w:pPr>
            <w:r>
              <w:rPr>
                <w:rFonts w:ascii="Arial" w:hAnsi="Arial" w:cs="Arial"/>
                <w:sz w:val="20"/>
                <w:szCs w:val="20"/>
              </w:rPr>
              <w:t>[Names appear for selection]</w:t>
            </w:r>
          </w:p>
        </w:tc>
      </w:tr>
    </w:tbl>
    <w:p w14:paraId="1E0E3E96" w14:textId="77777777" w:rsidR="004972FF" w:rsidRPr="008D4F63" w:rsidRDefault="004972FF">
      <w:pPr>
        <w:tabs>
          <w:tab w:val="right" w:pos="4648"/>
        </w:tabs>
        <w:rPr>
          <w:rFonts w:ascii="Arial" w:hAnsi="Arial" w:cs="Arial"/>
          <w:sz w:val="20"/>
          <w:szCs w:val="20"/>
        </w:rPr>
      </w:pPr>
    </w:p>
    <w:p w14:paraId="13FA7BC9" w14:textId="0D452393" w:rsidR="00A60E35" w:rsidRDefault="004972FF">
      <w:pPr>
        <w:tabs>
          <w:tab w:val="right" w:pos="4648"/>
        </w:tabs>
        <w:rPr>
          <w:rFonts w:ascii="Arial" w:hAnsi="Arial" w:cs="Arial"/>
          <w:sz w:val="20"/>
          <w:szCs w:val="20"/>
        </w:rPr>
      </w:pPr>
      <w:r w:rsidRPr="008D4F63">
        <w:rPr>
          <w:rFonts w:ascii="Arial" w:hAnsi="Arial" w:cs="Arial"/>
          <w:b/>
          <w:sz w:val="20"/>
          <w:szCs w:val="20"/>
        </w:rPr>
        <w:t>Interviewer</w:t>
      </w:r>
      <w:r w:rsidRPr="008D4F63">
        <w:rPr>
          <w:rFonts w:ascii="Arial" w:hAnsi="Arial" w:cs="Arial"/>
          <w:sz w:val="20"/>
          <w:szCs w:val="20"/>
        </w:rPr>
        <w:t>: Can you confirm that the information for this household is fully correct? [Information appears for confirmation]</w:t>
      </w:r>
      <w:r w:rsidR="00F619E6">
        <w:rPr>
          <w:rFonts w:ascii="Arial" w:hAnsi="Arial" w:cs="Arial"/>
          <w:sz w:val="20"/>
          <w:szCs w:val="20"/>
        </w:rPr>
        <w:t xml:space="preserve"> _______________</w:t>
      </w:r>
    </w:p>
    <w:p w14:paraId="30727C38" w14:textId="28C506AC" w:rsidR="00F619E6" w:rsidRDefault="00F619E6">
      <w:pPr>
        <w:tabs>
          <w:tab w:val="right" w:pos="4648"/>
        </w:tabs>
        <w:rPr>
          <w:rFonts w:ascii="Arial" w:hAnsi="Arial" w:cs="Arial"/>
          <w:sz w:val="20"/>
          <w:szCs w:val="20"/>
        </w:rPr>
      </w:pPr>
      <w:r>
        <w:rPr>
          <w:rFonts w:ascii="Arial" w:hAnsi="Arial" w:cs="Arial"/>
          <w:sz w:val="20"/>
          <w:szCs w:val="20"/>
        </w:rPr>
        <w:t>1-Yes</w:t>
      </w:r>
    </w:p>
    <w:p w14:paraId="299DAB8F" w14:textId="10B662FA" w:rsidR="00F619E6" w:rsidRPr="008D4F63" w:rsidRDefault="00F619E6">
      <w:pPr>
        <w:tabs>
          <w:tab w:val="right" w:pos="4648"/>
        </w:tabs>
        <w:rPr>
          <w:rFonts w:ascii="Arial" w:hAnsi="Arial" w:cs="Arial"/>
          <w:sz w:val="20"/>
          <w:szCs w:val="20"/>
        </w:rPr>
      </w:pPr>
      <w:r>
        <w:rPr>
          <w:rFonts w:ascii="Arial" w:hAnsi="Arial" w:cs="Arial"/>
          <w:sz w:val="20"/>
          <w:szCs w:val="20"/>
        </w:rPr>
        <w:t>5-No</w:t>
      </w:r>
      <w:r w:rsidR="009D78DD">
        <w:rPr>
          <w:rFonts w:ascii="Arial" w:hAnsi="Arial" w:cs="Arial"/>
          <w:sz w:val="20"/>
          <w:szCs w:val="20"/>
        </w:rPr>
        <w:t xml:space="preserve"> &gt;&gt; [Correct as needed]</w:t>
      </w:r>
    </w:p>
    <w:p w14:paraId="15E99D36" w14:textId="77777777" w:rsidR="00A60E35" w:rsidRPr="008D4F63" w:rsidRDefault="00A60E35">
      <w:pPr>
        <w:tabs>
          <w:tab w:val="right" w:pos="4648"/>
        </w:tabs>
        <w:rPr>
          <w:rFonts w:ascii="Arial" w:hAnsi="Arial" w:cs="Arial"/>
          <w:sz w:val="20"/>
          <w:szCs w:val="20"/>
        </w:rPr>
      </w:pPr>
    </w:p>
    <w:p w14:paraId="3A793C79" w14:textId="67A6D535" w:rsidR="000E4DCC" w:rsidRPr="00E22258" w:rsidRDefault="00A60E35" w:rsidP="008D4F63">
      <w:pPr>
        <w:tabs>
          <w:tab w:val="right" w:pos="4648"/>
        </w:tabs>
        <w:rPr>
          <w:rFonts w:ascii="Arial" w:hAnsi="Arial" w:cs="Arial"/>
          <w:b/>
          <w:sz w:val="20"/>
          <w:szCs w:val="20"/>
        </w:rPr>
      </w:pPr>
      <w:r w:rsidRPr="008D4F63">
        <w:rPr>
          <w:rFonts w:ascii="Arial" w:hAnsi="Arial" w:cs="Arial"/>
          <w:sz w:val="20"/>
          <w:szCs w:val="20"/>
        </w:rPr>
        <w:t>Please take the Household's GPS location.</w:t>
      </w:r>
      <w:r w:rsidR="00523908">
        <w:rPr>
          <w:rFonts w:ascii="Arial" w:hAnsi="Arial" w:cs="Arial"/>
          <w:b/>
          <w:sz w:val="20"/>
          <w:szCs w:val="20"/>
        </w:rPr>
        <w:t xml:space="preserve"> </w:t>
      </w:r>
      <w:r w:rsidR="00523908">
        <w:rPr>
          <w:rFonts w:ascii="Arial" w:hAnsi="Arial" w:cs="Arial"/>
          <w:sz w:val="20"/>
          <w:szCs w:val="20"/>
        </w:rPr>
        <w:t>________________</w:t>
      </w:r>
    </w:p>
    <w:p w14:paraId="7374B407" w14:textId="75FA9B4F" w:rsidR="003565F9" w:rsidRPr="008D4F63" w:rsidRDefault="003565F9" w:rsidP="005A7BEF">
      <w:pPr>
        <w:outlineLvl w:val="0"/>
        <w:rPr>
          <w:rFonts w:ascii="Arial" w:hAnsi="Arial" w:cs="Arial"/>
          <w:sz w:val="20"/>
          <w:szCs w:val="20"/>
        </w:rPr>
        <w:sectPr w:rsidR="003565F9" w:rsidRPr="008D4F63" w:rsidSect="00A85AA4">
          <w:footerReference w:type="default" r:id="rId10"/>
          <w:type w:val="continuous"/>
          <w:pgSz w:w="16834" w:h="11909" w:orient="landscape" w:code="9"/>
          <w:pgMar w:top="1152" w:right="1152" w:bottom="1152" w:left="1152" w:header="720" w:footer="720" w:gutter="0"/>
          <w:cols w:space="720"/>
          <w:docGrid w:linePitch="360"/>
        </w:sectPr>
      </w:pPr>
    </w:p>
    <w:p w14:paraId="78EC5A08" w14:textId="75DDEDB6" w:rsidR="00642B7A" w:rsidRPr="005A7BEF" w:rsidRDefault="00642B7A" w:rsidP="005A7BEF">
      <w:pPr>
        <w:pStyle w:val="Heading1"/>
        <w:spacing w:before="0" w:after="0"/>
        <w:rPr>
          <w:rFonts w:ascii="Arial" w:hAnsi="Arial" w:cs="Arial"/>
          <w:sz w:val="20"/>
          <w:szCs w:val="20"/>
        </w:rPr>
      </w:pPr>
      <w:bookmarkStart w:id="6" w:name="_Toc516617776"/>
      <w:bookmarkStart w:id="7" w:name="_Ref512421325"/>
      <w:r w:rsidRPr="005A7BEF">
        <w:rPr>
          <w:rFonts w:ascii="Arial" w:hAnsi="Arial" w:cs="Arial"/>
          <w:sz w:val="20"/>
          <w:szCs w:val="20"/>
        </w:rPr>
        <w:lastRenderedPageBreak/>
        <w:t>SECTION 1</w:t>
      </w:r>
      <w:r w:rsidR="004A33DB" w:rsidRPr="005A7BEF">
        <w:rPr>
          <w:rFonts w:ascii="Arial" w:hAnsi="Arial" w:cs="Arial"/>
          <w:sz w:val="20"/>
          <w:szCs w:val="20"/>
        </w:rPr>
        <w:t>:</w:t>
      </w:r>
      <w:r w:rsidRPr="005A7BEF">
        <w:rPr>
          <w:rFonts w:ascii="Arial" w:hAnsi="Arial" w:cs="Arial"/>
          <w:sz w:val="20"/>
          <w:szCs w:val="20"/>
        </w:rPr>
        <w:t xml:space="preserve"> HOUSEHOLD BACKGROUND</w:t>
      </w:r>
      <w:bookmarkEnd w:id="6"/>
      <w:r w:rsidRPr="005A7BEF">
        <w:rPr>
          <w:rFonts w:ascii="Arial" w:hAnsi="Arial" w:cs="Arial"/>
          <w:sz w:val="20"/>
          <w:szCs w:val="20"/>
        </w:rPr>
        <w:t xml:space="preserve"> </w:t>
      </w:r>
    </w:p>
    <w:p w14:paraId="7F740A81" w14:textId="61F12B64" w:rsidR="00642B7A" w:rsidRPr="005A7BEF" w:rsidRDefault="00642B7A" w:rsidP="005A7BEF">
      <w:pPr>
        <w:rPr>
          <w:rFonts w:ascii="Arial" w:hAnsi="Arial" w:cs="Arial"/>
          <w:sz w:val="20"/>
          <w:szCs w:val="20"/>
        </w:rPr>
      </w:pPr>
      <w:r w:rsidRPr="005A7BEF">
        <w:rPr>
          <w:rFonts w:ascii="Arial" w:hAnsi="Arial" w:cs="Arial"/>
          <w:i/>
          <w:sz w:val="20"/>
          <w:szCs w:val="20"/>
        </w:rPr>
        <w:t>(To be asked of HH head or most knowledgeable person on each subject)</w:t>
      </w:r>
    </w:p>
    <w:bookmarkEnd w:id="7"/>
    <w:p w14:paraId="1DE0DEFA" w14:textId="77777777" w:rsidR="00A05163" w:rsidRPr="005A7BEF" w:rsidRDefault="00A05163" w:rsidP="005A7BEF">
      <w:pPr>
        <w:rPr>
          <w:rFonts w:ascii="Arial" w:hAnsi="Arial" w:cs="Arial"/>
          <w:sz w:val="16"/>
          <w:szCs w:val="16"/>
          <w:u w:val="single"/>
        </w:rPr>
      </w:pPr>
    </w:p>
    <w:p w14:paraId="2CF53317" w14:textId="19645503" w:rsidR="00642B7A" w:rsidRPr="005A7BEF" w:rsidRDefault="00642B7A" w:rsidP="005A7BEF">
      <w:pPr>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_Ref512421393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PART A: CONSENT FORM</w:t>
      </w:r>
      <w:r w:rsidRPr="005A7BEF">
        <w:rPr>
          <w:rFonts w:ascii="Arial" w:hAnsi="Arial" w:cs="Arial"/>
          <w:sz w:val="16"/>
          <w:szCs w:val="16"/>
          <w:u w:val="single"/>
        </w:rPr>
        <w:fldChar w:fldCharType="end"/>
      </w:r>
    </w:p>
    <w:p w14:paraId="55B5BE83" w14:textId="77777777" w:rsidR="00642B7A" w:rsidRPr="005A7BEF" w:rsidRDefault="00642B7A" w:rsidP="005A7BEF">
      <w:pPr>
        <w:rPr>
          <w:rFonts w:ascii="Arial" w:hAnsi="Arial" w:cs="Arial"/>
          <w:b/>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_Ref512421404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PART B1: FUTURE CONTACT INFORMATION</w:t>
      </w:r>
      <w:r w:rsidRPr="005A7BEF">
        <w:rPr>
          <w:rFonts w:ascii="Arial" w:hAnsi="Arial" w:cs="Arial"/>
          <w:sz w:val="16"/>
          <w:szCs w:val="16"/>
          <w:u w:val="single"/>
        </w:rPr>
        <w:fldChar w:fldCharType="end"/>
      </w:r>
      <w:r w:rsidRPr="005A7BEF" w:rsidDel="00526CE2">
        <w:rPr>
          <w:rFonts w:ascii="Arial" w:hAnsi="Arial" w:cs="Arial"/>
          <w:sz w:val="16"/>
          <w:szCs w:val="16"/>
          <w:u w:val="single"/>
        </w:rPr>
        <w:t xml:space="preserve"> </w:t>
      </w:r>
    </w:p>
    <w:p w14:paraId="385A9A88" w14:textId="680A88D6" w:rsidR="00642B7A" w:rsidRDefault="00642B7A" w:rsidP="005A7BEF">
      <w:pPr>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_Ref512421577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PART B2: HOUSEHOLD ROSTER</w:t>
      </w:r>
      <w:r w:rsidRPr="005A7BEF">
        <w:rPr>
          <w:rFonts w:ascii="Arial" w:hAnsi="Arial" w:cs="Arial"/>
          <w:sz w:val="16"/>
          <w:szCs w:val="16"/>
          <w:u w:val="single"/>
        </w:rPr>
        <w:fldChar w:fldCharType="end"/>
      </w:r>
    </w:p>
    <w:p w14:paraId="77305FB7" w14:textId="10C254F3" w:rsidR="0025640C" w:rsidRPr="0025640C" w:rsidRDefault="0025640C" w:rsidP="005A7BEF">
      <w:pPr>
        <w:rPr>
          <w:rFonts w:ascii="Arial" w:hAnsi="Arial" w:cs="Arial"/>
          <w:b/>
          <w:sz w:val="16"/>
          <w:szCs w:val="16"/>
          <w:u w:val="single"/>
        </w:rPr>
      </w:pPr>
      <w:r w:rsidRPr="0025640C">
        <w:rPr>
          <w:rFonts w:ascii="Arial" w:hAnsi="Arial" w:cs="Arial"/>
          <w:b/>
          <w:sz w:val="16"/>
          <w:szCs w:val="16"/>
          <w:u w:val="single"/>
        </w:rPr>
        <w:t>PART 1B2: HOUSEHOLD PRE-ROSTER</w:t>
      </w:r>
    </w:p>
    <w:p w14:paraId="06E71F50" w14:textId="3A1038F3" w:rsidR="00642B7A" w:rsidRPr="005A7BEF" w:rsidRDefault="00642B7A" w:rsidP="005A7BEF">
      <w:pPr>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_Ref512421588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PART C: CONSENT FOR ALL HOUSEHOLD MEMBERS UNDER AGE 18.</w:t>
      </w:r>
      <w:r w:rsidRPr="005A7BEF">
        <w:rPr>
          <w:rFonts w:ascii="Arial" w:hAnsi="Arial" w:cs="Arial"/>
          <w:sz w:val="16"/>
          <w:szCs w:val="16"/>
          <w:u w:val="single"/>
        </w:rPr>
        <w:fldChar w:fldCharType="end"/>
      </w:r>
    </w:p>
    <w:p w14:paraId="6BA8F39C" w14:textId="77777777" w:rsidR="00642B7A" w:rsidRPr="005A7BEF" w:rsidRDefault="00642B7A" w:rsidP="005A7BEF">
      <w:pPr>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_Ref512425152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PART D: BACKGROUND INFORMATION</w:t>
      </w:r>
      <w:r w:rsidRPr="005A7BEF">
        <w:rPr>
          <w:rFonts w:ascii="Arial" w:hAnsi="Arial" w:cs="Arial"/>
          <w:sz w:val="16"/>
          <w:szCs w:val="16"/>
          <w:u w:val="single"/>
        </w:rPr>
        <w:fldChar w:fldCharType="end"/>
      </w:r>
    </w:p>
    <w:p w14:paraId="4B96A6AD" w14:textId="3500385B" w:rsidR="00642B7A" w:rsidRPr="005A7BEF" w:rsidRDefault="00B33652" w:rsidP="005A7BEF">
      <w:pPr>
        <w:rPr>
          <w:rFonts w:ascii="Arial" w:hAnsi="Arial" w:cs="Arial"/>
          <w:b/>
          <w:sz w:val="16"/>
          <w:szCs w:val="16"/>
          <w:u w:val="single"/>
        </w:rPr>
      </w:pPr>
      <w:r w:rsidRPr="005A7BEF">
        <w:rPr>
          <w:rFonts w:ascii="Arial" w:hAnsi="Arial" w:cs="Arial"/>
          <w:b/>
          <w:sz w:val="16"/>
          <w:szCs w:val="16"/>
          <w:u w:val="single"/>
        </w:rPr>
        <w:t>INTERLUDE: OPEN-ENDED QUESTIONS (FOR RANDOMLY SELECTED 50% OF HOUSEHOLDS)</w:t>
      </w:r>
    </w:p>
    <w:p w14:paraId="6D851030" w14:textId="77777777" w:rsidR="00642B7A" w:rsidRPr="005A7BEF" w:rsidRDefault="00642B7A" w:rsidP="005A7BEF">
      <w:pPr>
        <w:rPr>
          <w:rFonts w:ascii="Arial" w:hAnsi="Arial" w:cs="Arial"/>
          <w:b/>
          <w:sz w:val="16"/>
          <w:szCs w:val="16"/>
          <w:u w:val="single"/>
        </w:rPr>
      </w:pPr>
      <w:r w:rsidRPr="005A7BEF">
        <w:rPr>
          <w:rFonts w:ascii="Arial" w:hAnsi="Arial" w:cs="Arial"/>
          <w:b/>
          <w:sz w:val="16"/>
          <w:szCs w:val="16"/>
          <w:u w:val="single"/>
        </w:rPr>
        <w:t>PART E: TESTING</w:t>
      </w:r>
    </w:p>
    <w:p w14:paraId="24CAFD5F" w14:textId="71913FC3" w:rsidR="00642B7A" w:rsidRPr="005A7BEF" w:rsidRDefault="00642B7A" w:rsidP="005A7BEF">
      <w:pPr>
        <w:ind w:left="720"/>
        <w:rPr>
          <w:rFonts w:ascii="Arial" w:hAnsi="Arial" w:cs="Arial"/>
          <w:b/>
          <w:sz w:val="16"/>
          <w:szCs w:val="16"/>
        </w:rPr>
      </w:pPr>
      <w:r w:rsidRPr="005A7BEF">
        <w:rPr>
          <w:rFonts w:ascii="Arial" w:hAnsi="Arial" w:cs="Arial"/>
          <w:b/>
          <w:sz w:val="16"/>
          <w:szCs w:val="16"/>
        </w:rPr>
        <w:t>I. RAVEN’S PATTERN COGNITIVE ASSESSMENT</w:t>
      </w:r>
    </w:p>
    <w:p w14:paraId="0047C7C5" w14:textId="74D1C5D8" w:rsidR="005C3284" w:rsidRPr="005A7BEF" w:rsidRDefault="00642B7A" w:rsidP="005A7BEF">
      <w:pPr>
        <w:rPr>
          <w:rFonts w:ascii="Arial" w:hAnsi="Arial" w:cs="Arial"/>
          <w:b/>
          <w:sz w:val="16"/>
          <w:szCs w:val="16"/>
        </w:rPr>
      </w:pPr>
      <w:r w:rsidRPr="005A7BEF">
        <w:rPr>
          <w:rFonts w:ascii="Arial" w:hAnsi="Arial" w:cs="Arial"/>
          <w:b/>
          <w:sz w:val="16"/>
          <w:szCs w:val="16"/>
        </w:rPr>
        <w:tab/>
        <w:t>II. RETRIEVAL FLUENCY</w:t>
      </w:r>
      <w:r w:rsidRPr="005A7BEF">
        <w:rPr>
          <w:rFonts w:ascii="Arial" w:hAnsi="Arial" w:cs="Arial"/>
          <w:b/>
          <w:sz w:val="16"/>
          <w:szCs w:val="16"/>
        </w:rPr>
        <w:tab/>
      </w:r>
      <w:r w:rsidRPr="005A7BEF">
        <w:rPr>
          <w:rFonts w:ascii="Arial" w:hAnsi="Arial" w:cs="Arial"/>
          <w:b/>
          <w:sz w:val="16"/>
          <w:szCs w:val="16"/>
        </w:rPr>
        <w:tab/>
      </w:r>
      <w:r w:rsidRPr="005A7BEF">
        <w:rPr>
          <w:rFonts w:ascii="Arial" w:hAnsi="Arial" w:cs="Arial"/>
          <w:b/>
          <w:sz w:val="16"/>
          <w:szCs w:val="16"/>
        </w:rPr>
        <w:tab/>
      </w:r>
    </w:p>
    <w:p w14:paraId="7923169C" w14:textId="13781199" w:rsidR="00642B7A" w:rsidRPr="005A7BEF" w:rsidRDefault="00642B7A" w:rsidP="005A7BEF">
      <w:pPr>
        <w:ind w:firstLine="720"/>
        <w:rPr>
          <w:rFonts w:ascii="Arial" w:hAnsi="Arial" w:cs="Arial"/>
          <w:b/>
          <w:sz w:val="16"/>
          <w:szCs w:val="16"/>
        </w:rPr>
      </w:pPr>
      <w:r w:rsidRPr="005A7BEF">
        <w:rPr>
          <w:rFonts w:ascii="Arial" w:hAnsi="Arial" w:cs="Arial"/>
          <w:b/>
          <w:sz w:val="16"/>
          <w:szCs w:val="16"/>
        </w:rPr>
        <w:t>III. MATH QUESTIONS</w:t>
      </w:r>
    </w:p>
    <w:p w14:paraId="52275C07" w14:textId="35F25594" w:rsidR="00642B7A" w:rsidRPr="005A7BEF" w:rsidRDefault="00642B7A" w:rsidP="005A7BEF">
      <w:pPr>
        <w:ind w:firstLine="720"/>
        <w:rPr>
          <w:rFonts w:ascii="Arial" w:hAnsi="Arial" w:cs="Arial"/>
          <w:b/>
          <w:sz w:val="16"/>
          <w:szCs w:val="16"/>
        </w:rPr>
      </w:pPr>
      <w:r w:rsidRPr="005A7BEF">
        <w:rPr>
          <w:rFonts w:ascii="Arial" w:hAnsi="Arial" w:cs="Arial"/>
          <w:b/>
          <w:sz w:val="16"/>
          <w:szCs w:val="16"/>
        </w:rPr>
        <w:t>IV. NEPSY</w:t>
      </w:r>
    </w:p>
    <w:p w14:paraId="4B024E09" w14:textId="77777777" w:rsidR="00642B7A" w:rsidRPr="005A7BEF" w:rsidRDefault="00642B7A" w:rsidP="005A7BEF">
      <w:pPr>
        <w:ind w:firstLine="720"/>
        <w:rPr>
          <w:rFonts w:ascii="Arial" w:hAnsi="Arial" w:cs="Arial"/>
          <w:b/>
          <w:sz w:val="16"/>
          <w:szCs w:val="16"/>
        </w:rPr>
      </w:pPr>
      <w:r w:rsidRPr="005A7BEF">
        <w:rPr>
          <w:rFonts w:ascii="Arial" w:hAnsi="Arial" w:cs="Arial"/>
          <w:b/>
          <w:sz w:val="16"/>
          <w:szCs w:val="16"/>
        </w:rPr>
        <w:t xml:space="preserve">V. DIGIT SPAN </w:t>
      </w:r>
    </w:p>
    <w:p w14:paraId="327892C7" w14:textId="0BA81207" w:rsidR="00642B7A" w:rsidRPr="005A7BEF" w:rsidRDefault="00642B7A" w:rsidP="005A7BEF">
      <w:pPr>
        <w:rPr>
          <w:rFonts w:ascii="Arial" w:hAnsi="Arial" w:cs="Arial"/>
          <w:b/>
          <w:sz w:val="16"/>
          <w:szCs w:val="16"/>
        </w:rPr>
      </w:pPr>
      <w:r w:rsidRPr="005A7BEF">
        <w:rPr>
          <w:rFonts w:ascii="Arial" w:hAnsi="Arial" w:cs="Arial"/>
          <w:b/>
          <w:sz w:val="16"/>
          <w:szCs w:val="16"/>
        </w:rPr>
        <w:tab/>
        <w:t>VI. ENGLISH READING QUESTIONS</w:t>
      </w:r>
    </w:p>
    <w:p w14:paraId="56A39829" w14:textId="33EBA9E2" w:rsidR="00642B7A" w:rsidRPr="005A7BEF" w:rsidRDefault="00642B7A" w:rsidP="005A7BEF">
      <w:pPr>
        <w:rPr>
          <w:rFonts w:ascii="Arial" w:hAnsi="Arial" w:cs="Arial"/>
          <w:b/>
          <w:sz w:val="16"/>
          <w:szCs w:val="16"/>
        </w:rPr>
      </w:pPr>
      <w:r w:rsidRPr="005A7BEF">
        <w:rPr>
          <w:rFonts w:ascii="Arial" w:hAnsi="Arial" w:cs="Arial"/>
          <w:b/>
          <w:sz w:val="16"/>
          <w:szCs w:val="16"/>
        </w:rPr>
        <w:tab/>
        <w:t>VII. ANTHROPOMETRY</w:t>
      </w:r>
    </w:p>
    <w:p w14:paraId="792E334D" w14:textId="2DC99529" w:rsidR="00642B7A" w:rsidRPr="005A7BEF" w:rsidRDefault="00642B7A" w:rsidP="005A7BEF">
      <w:pPr>
        <w:rPr>
          <w:rFonts w:ascii="Arial" w:hAnsi="Arial" w:cs="Arial"/>
          <w:b/>
          <w:sz w:val="16"/>
          <w:szCs w:val="16"/>
        </w:rPr>
      </w:pPr>
      <w:r w:rsidRPr="005A7BEF">
        <w:rPr>
          <w:rFonts w:ascii="Arial" w:hAnsi="Arial" w:cs="Arial"/>
          <w:b/>
          <w:sz w:val="16"/>
          <w:szCs w:val="16"/>
        </w:rPr>
        <w:tab/>
        <w:t>VIII. INDIVIDUAL CONSUMPTION</w:t>
      </w:r>
    </w:p>
    <w:p w14:paraId="7C730927" w14:textId="77777777" w:rsidR="00642B7A" w:rsidRPr="005A7BEF" w:rsidRDefault="00642B7A" w:rsidP="005A7BEF">
      <w:pPr>
        <w:rPr>
          <w:rFonts w:ascii="Arial" w:hAnsi="Arial" w:cs="Arial"/>
          <w:b/>
          <w:sz w:val="16"/>
          <w:szCs w:val="16"/>
          <w:u w:val="single"/>
        </w:rPr>
      </w:pPr>
      <w:r w:rsidRPr="005A7BEF">
        <w:rPr>
          <w:rFonts w:ascii="Arial" w:hAnsi="Arial" w:cs="Arial"/>
          <w:b/>
          <w:sz w:val="16"/>
          <w:szCs w:val="16"/>
          <w:u w:val="single"/>
        </w:rPr>
        <w:fldChar w:fldCharType="begin"/>
      </w:r>
      <w:r w:rsidRPr="005A7BEF">
        <w:rPr>
          <w:rFonts w:ascii="Arial" w:hAnsi="Arial" w:cs="Arial"/>
          <w:b/>
          <w:sz w:val="16"/>
          <w:szCs w:val="16"/>
          <w:u w:val="single"/>
        </w:rPr>
        <w:instrText xml:space="preserve"> REF _Ref512425161 \h  \* MERGEFORMAT </w:instrText>
      </w:r>
      <w:r w:rsidRPr="005A7BEF">
        <w:rPr>
          <w:rFonts w:ascii="Arial" w:hAnsi="Arial" w:cs="Arial"/>
          <w:b/>
          <w:sz w:val="16"/>
          <w:szCs w:val="16"/>
          <w:u w:val="single"/>
        </w:rPr>
      </w:r>
      <w:r w:rsidRPr="005A7BEF">
        <w:rPr>
          <w:rFonts w:ascii="Arial" w:hAnsi="Arial" w:cs="Arial"/>
          <w:b/>
          <w:sz w:val="16"/>
          <w:szCs w:val="16"/>
          <w:u w:val="single"/>
        </w:rPr>
        <w:fldChar w:fldCharType="separate"/>
      </w:r>
      <w:r w:rsidRPr="005A7BEF">
        <w:rPr>
          <w:rFonts w:ascii="Arial" w:hAnsi="Arial" w:cs="Arial"/>
          <w:b/>
          <w:sz w:val="16"/>
          <w:szCs w:val="16"/>
          <w:u w:val="single"/>
        </w:rPr>
        <w:t>PART F: EMPLOYMENT</w:t>
      </w:r>
      <w:r w:rsidRPr="005A7BEF">
        <w:rPr>
          <w:rFonts w:ascii="Arial" w:hAnsi="Arial" w:cs="Arial"/>
          <w:b/>
          <w:sz w:val="16"/>
          <w:szCs w:val="16"/>
          <w:u w:val="single"/>
        </w:rPr>
        <w:fldChar w:fldCharType="end"/>
      </w:r>
    </w:p>
    <w:p w14:paraId="64332ADB" w14:textId="77777777" w:rsidR="00642B7A" w:rsidRPr="005A7BEF" w:rsidRDefault="00642B7A" w:rsidP="005A7BEF">
      <w:pPr>
        <w:ind w:firstLine="720"/>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_Ref512425360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0. EMPLOYMENT SCREENER.</w:t>
      </w:r>
      <w:r w:rsidRPr="005A7BEF">
        <w:rPr>
          <w:rFonts w:ascii="Arial" w:hAnsi="Arial" w:cs="Arial"/>
          <w:sz w:val="16"/>
          <w:szCs w:val="16"/>
          <w:u w:val="single"/>
        </w:rPr>
        <w:fldChar w:fldCharType="end"/>
      </w:r>
    </w:p>
    <w:p w14:paraId="19FFFFFC" w14:textId="77777777" w:rsidR="00642B7A" w:rsidRPr="005A7BEF" w:rsidRDefault="00642B7A" w:rsidP="005A7BEF">
      <w:pPr>
        <w:ind w:firstLine="720"/>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_Ref512425374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sz w:val="16"/>
          <w:szCs w:val="16"/>
          <w:u w:val="single"/>
        </w:rPr>
        <w:t xml:space="preserve">I. </w:t>
      </w:r>
      <w:r w:rsidRPr="005A7BEF">
        <w:rPr>
          <w:rFonts w:ascii="Arial" w:hAnsi="Arial" w:cs="Arial"/>
          <w:b/>
          <w:sz w:val="16"/>
          <w:szCs w:val="16"/>
          <w:u w:val="single"/>
        </w:rPr>
        <w:t>MAIN PAID OCCUPATION LAST 7 DAYS.</w:t>
      </w:r>
      <w:r w:rsidRPr="005A7BEF">
        <w:rPr>
          <w:rFonts w:ascii="Arial" w:hAnsi="Arial" w:cs="Arial"/>
          <w:sz w:val="16"/>
          <w:szCs w:val="16"/>
          <w:u w:val="single"/>
        </w:rPr>
        <w:fldChar w:fldCharType="end"/>
      </w:r>
    </w:p>
    <w:p w14:paraId="0D0C13A8" w14:textId="77777777" w:rsidR="00642B7A" w:rsidRPr="005A7BEF" w:rsidRDefault="00642B7A" w:rsidP="005A7BEF">
      <w:pPr>
        <w:ind w:firstLine="720"/>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_Ref512425420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eastAsiaTheme="majorEastAsia" w:hAnsi="Arial" w:cs="Arial"/>
          <w:b/>
          <w:bCs/>
          <w:sz w:val="16"/>
          <w:szCs w:val="16"/>
          <w:u w:val="single"/>
        </w:rPr>
        <w:t>II. CHARACTERISTICS OF SECONDARY OCCUPATION FOR THE LAST 7 DAYS.</w:t>
      </w:r>
      <w:r w:rsidRPr="005A7BEF">
        <w:rPr>
          <w:rFonts w:ascii="Arial" w:hAnsi="Arial" w:cs="Arial"/>
          <w:sz w:val="16"/>
          <w:szCs w:val="16"/>
          <w:u w:val="single"/>
        </w:rPr>
        <w:fldChar w:fldCharType="end"/>
      </w:r>
    </w:p>
    <w:p w14:paraId="235AD4D9" w14:textId="77777777" w:rsidR="00642B7A" w:rsidRPr="005A7BEF" w:rsidRDefault="00642B7A" w:rsidP="005A7BEF">
      <w:pPr>
        <w:ind w:firstLine="720"/>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_Ref512425439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III</w:t>
      </w:r>
      <w:r w:rsidRPr="005A7BEF">
        <w:rPr>
          <w:rFonts w:ascii="Arial" w:hAnsi="Arial" w:cs="Arial"/>
          <w:sz w:val="16"/>
          <w:szCs w:val="16"/>
          <w:u w:val="single"/>
        </w:rPr>
        <w:t xml:space="preserve">. </w:t>
      </w:r>
      <w:r w:rsidRPr="005A7BEF">
        <w:rPr>
          <w:rFonts w:ascii="Arial" w:hAnsi="Arial" w:cs="Arial"/>
          <w:b/>
          <w:sz w:val="16"/>
          <w:szCs w:val="16"/>
          <w:u w:val="single"/>
        </w:rPr>
        <w:t>NON-EMPLOYEES DURING THE LAST 7 DAYS.</w:t>
      </w:r>
      <w:r w:rsidRPr="005A7BEF">
        <w:rPr>
          <w:rFonts w:ascii="Arial" w:hAnsi="Arial" w:cs="Arial"/>
          <w:sz w:val="16"/>
          <w:szCs w:val="16"/>
          <w:u w:val="single"/>
        </w:rPr>
        <w:fldChar w:fldCharType="end"/>
      </w:r>
    </w:p>
    <w:p w14:paraId="6EA440E0" w14:textId="77777777" w:rsidR="00642B7A" w:rsidRPr="005A7BEF" w:rsidRDefault="00642B7A" w:rsidP="005A7BEF">
      <w:pPr>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_Ref512425447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PART G: EDUCATION</w:t>
      </w:r>
      <w:r w:rsidRPr="005A7BEF">
        <w:rPr>
          <w:rFonts w:ascii="Arial" w:hAnsi="Arial" w:cs="Arial"/>
          <w:sz w:val="16"/>
          <w:szCs w:val="16"/>
          <w:u w:val="single"/>
        </w:rPr>
        <w:fldChar w:fldCharType="end"/>
      </w:r>
    </w:p>
    <w:p w14:paraId="2E59CC7C" w14:textId="77777777" w:rsidR="00642B7A" w:rsidRPr="005A7BEF" w:rsidRDefault="00642B7A" w:rsidP="005A7BEF">
      <w:pPr>
        <w:ind w:firstLine="720"/>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_Ref512425459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I. GENERAL EDUCATION</w:t>
      </w:r>
      <w:r w:rsidRPr="005A7BEF">
        <w:rPr>
          <w:rFonts w:ascii="Arial" w:hAnsi="Arial" w:cs="Arial"/>
          <w:sz w:val="16"/>
          <w:szCs w:val="16"/>
          <w:u w:val="single"/>
        </w:rPr>
        <w:fldChar w:fldCharType="end"/>
      </w:r>
    </w:p>
    <w:p w14:paraId="4606754E" w14:textId="77777777" w:rsidR="00642B7A" w:rsidRPr="005A7BEF" w:rsidRDefault="00642B7A" w:rsidP="005A7BEF">
      <w:pPr>
        <w:ind w:firstLine="720"/>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_Ref512425466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sz w:val="16"/>
          <w:szCs w:val="16"/>
          <w:u w:val="single"/>
        </w:rPr>
        <w:t>II</w:t>
      </w:r>
      <w:r w:rsidRPr="005A7BEF">
        <w:rPr>
          <w:rFonts w:ascii="Arial" w:hAnsi="Arial" w:cs="Arial"/>
          <w:b/>
          <w:sz w:val="16"/>
          <w:szCs w:val="16"/>
          <w:u w:val="single"/>
        </w:rPr>
        <w:t>. EDUCATIONAL CAREER</w:t>
      </w:r>
      <w:r w:rsidRPr="005A7BEF">
        <w:rPr>
          <w:rFonts w:ascii="Arial" w:hAnsi="Arial" w:cs="Arial"/>
          <w:sz w:val="16"/>
          <w:szCs w:val="16"/>
          <w:u w:val="single"/>
        </w:rPr>
        <w:fldChar w:fldCharType="end"/>
      </w:r>
    </w:p>
    <w:p w14:paraId="24A70F98" w14:textId="1CB85EF0" w:rsidR="00642B7A" w:rsidRPr="005A7BEF" w:rsidRDefault="00642B7A" w:rsidP="005A7BEF">
      <w:pPr>
        <w:ind w:firstLine="720"/>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_Ref512425472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III. LITERACY.</w:t>
      </w:r>
      <w:r w:rsidRPr="005A7BEF">
        <w:rPr>
          <w:rFonts w:ascii="Arial" w:hAnsi="Arial" w:cs="Arial"/>
          <w:sz w:val="16"/>
          <w:szCs w:val="16"/>
          <w:u w:val="single"/>
        </w:rPr>
        <w:fldChar w:fldCharType="end"/>
      </w:r>
    </w:p>
    <w:p w14:paraId="2BEB5281" w14:textId="4FB97802" w:rsidR="00642B7A" w:rsidRPr="005A7BEF" w:rsidRDefault="00642B7A" w:rsidP="005A7BEF">
      <w:pPr>
        <w:rPr>
          <w:rFonts w:ascii="Arial" w:hAnsi="Arial" w:cs="Arial"/>
          <w:b/>
          <w:sz w:val="16"/>
          <w:szCs w:val="16"/>
          <w:u w:val="single"/>
        </w:rPr>
      </w:pPr>
      <w:r w:rsidRPr="005A7BEF">
        <w:rPr>
          <w:rFonts w:ascii="Arial" w:hAnsi="Arial" w:cs="Arial"/>
          <w:sz w:val="16"/>
          <w:szCs w:val="16"/>
        </w:rPr>
        <w:tab/>
      </w:r>
      <w:r w:rsidRPr="005A7BEF">
        <w:rPr>
          <w:rFonts w:ascii="Arial" w:hAnsi="Arial" w:cs="Arial"/>
          <w:b/>
          <w:sz w:val="16"/>
          <w:szCs w:val="16"/>
          <w:u w:val="single"/>
        </w:rPr>
        <w:t>IV. TRUFFA AND WONG PART 1</w:t>
      </w:r>
    </w:p>
    <w:p w14:paraId="380E0FA4" w14:textId="77777777" w:rsidR="00642B7A" w:rsidRPr="005A7BEF" w:rsidRDefault="00642B7A" w:rsidP="005A7BEF">
      <w:pPr>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_Ref512425479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PART H: MIGRATION</w:t>
      </w:r>
      <w:r w:rsidRPr="005A7BEF">
        <w:rPr>
          <w:rFonts w:ascii="Arial" w:hAnsi="Arial" w:cs="Arial"/>
          <w:sz w:val="16"/>
          <w:szCs w:val="16"/>
          <w:u w:val="single"/>
        </w:rPr>
        <w:fldChar w:fldCharType="end"/>
      </w:r>
    </w:p>
    <w:p w14:paraId="0E7AC842" w14:textId="77777777" w:rsidR="00642B7A" w:rsidRPr="005A7BEF" w:rsidRDefault="00642B7A" w:rsidP="005A7BEF">
      <w:pPr>
        <w:ind w:firstLine="720"/>
        <w:rPr>
          <w:rFonts w:ascii="Arial" w:hAnsi="Arial" w:cs="Arial"/>
          <w:b/>
          <w:sz w:val="16"/>
          <w:szCs w:val="16"/>
          <w:u w:val="single"/>
        </w:rPr>
      </w:pPr>
      <w:r w:rsidRPr="005A7BEF">
        <w:rPr>
          <w:rFonts w:ascii="Arial" w:hAnsi="Arial" w:cs="Arial"/>
          <w:b/>
          <w:sz w:val="16"/>
          <w:szCs w:val="16"/>
          <w:u w:val="single"/>
        </w:rPr>
        <w:fldChar w:fldCharType="begin"/>
      </w:r>
      <w:r w:rsidRPr="005A7BEF">
        <w:rPr>
          <w:rFonts w:ascii="Arial" w:hAnsi="Arial" w:cs="Arial"/>
          <w:b/>
          <w:sz w:val="16"/>
          <w:szCs w:val="16"/>
          <w:u w:val="single"/>
        </w:rPr>
        <w:instrText xml:space="preserve"> REF _Ref512425523 \h  \* MERGEFORMAT </w:instrText>
      </w:r>
      <w:r w:rsidRPr="005A7BEF">
        <w:rPr>
          <w:rFonts w:ascii="Arial" w:hAnsi="Arial" w:cs="Arial"/>
          <w:b/>
          <w:sz w:val="16"/>
          <w:szCs w:val="16"/>
          <w:u w:val="single"/>
        </w:rPr>
      </w:r>
      <w:r w:rsidRPr="005A7BEF">
        <w:rPr>
          <w:rFonts w:ascii="Arial" w:hAnsi="Arial" w:cs="Arial"/>
          <w:b/>
          <w:sz w:val="16"/>
          <w:szCs w:val="16"/>
          <w:u w:val="single"/>
        </w:rPr>
        <w:fldChar w:fldCharType="separate"/>
      </w:r>
      <w:r w:rsidRPr="005A7BEF">
        <w:rPr>
          <w:rFonts w:ascii="Arial" w:hAnsi="Arial" w:cs="Arial"/>
          <w:b/>
          <w:sz w:val="16"/>
          <w:szCs w:val="16"/>
          <w:u w:val="single"/>
        </w:rPr>
        <w:t>I. IMMIGRATION</w:t>
      </w:r>
      <w:r w:rsidRPr="005A7BEF">
        <w:rPr>
          <w:rFonts w:ascii="Arial" w:hAnsi="Arial" w:cs="Arial"/>
          <w:b/>
          <w:sz w:val="16"/>
          <w:szCs w:val="16"/>
          <w:u w:val="single"/>
        </w:rPr>
        <w:fldChar w:fldCharType="end"/>
      </w:r>
    </w:p>
    <w:p w14:paraId="1761344A" w14:textId="77777777" w:rsidR="00642B7A" w:rsidRPr="005A7BEF" w:rsidRDefault="00642B7A" w:rsidP="005A7BEF">
      <w:pPr>
        <w:ind w:firstLine="720"/>
        <w:rPr>
          <w:rFonts w:ascii="Arial" w:hAnsi="Arial" w:cs="Arial"/>
          <w:sz w:val="16"/>
          <w:szCs w:val="16"/>
          <w:u w:val="single"/>
        </w:rPr>
      </w:pPr>
      <w:r w:rsidRPr="005A7BEF">
        <w:rPr>
          <w:rFonts w:ascii="Arial" w:hAnsi="Arial" w:cs="Arial"/>
          <w:sz w:val="16"/>
          <w:szCs w:val="16"/>
          <w:u w:val="single"/>
        </w:rPr>
        <w:fldChar w:fldCharType="begin"/>
      </w:r>
      <w:r w:rsidRPr="005A7BEF">
        <w:rPr>
          <w:rFonts w:ascii="Arial" w:hAnsi="Arial" w:cs="Arial"/>
          <w:sz w:val="16"/>
          <w:szCs w:val="16"/>
          <w:u w:val="single"/>
        </w:rPr>
        <w:instrText xml:space="preserve"> REF _Ref512425533 \h  \* MERGEFORMAT </w:instrText>
      </w:r>
      <w:r w:rsidRPr="005A7BEF">
        <w:rPr>
          <w:rFonts w:ascii="Arial" w:hAnsi="Arial" w:cs="Arial"/>
          <w:sz w:val="16"/>
          <w:szCs w:val="16"/>
          <w:u w:val="single"/>
        </w:rPr>
      </w:r>
      <w:r w:rsidRPr="005A7BEF">
        <w:rPr>
          <w:rFonts w:ascii="Arial" w:hAnsi="Arial" w:cs="Arial"/>
          <w:sz w:val="16"/>
          <w:szCs w:val="16"/>
          <w:u w:val="single"/>
        </w:rPr>
        <w:fldChar w:fldCharType="separate"/>
      </w:r>
      <w:r w:rsidRPr="005A7BEF">
        <w:rPr>
          <w:rFonts w:ascii="Arial" w:hAnsi="Arial" w:cs="Arial"/>
          <w:b/>
          <w:sz w:val="16"/>
          <w:szCs w:val="16"/>
          <w:u w:val="single"/>
        </w:rPr>
        <w:t>II. MIGRATION HISTORY</w:t>
      </w:r>
      <w:r w:rsidRPr="005A7BEF">
        <w:rPr>
          <w:rFonts w:ascii="Arial" w:hAnsi="Arial" w:cs="Arial"/>
          <w:sz w:val="16"/>
          <w:szCs w:val="16"/>
          <w:u w:val="single"/>
        </w:rPr>
        <w:fldChar w:fldCharType="end"/>
      </w:r>
    </w:p>
    <w:p w14:paraId="534C373A" w14:textId="77777777" w:rsidR="00CE3643" w:rsidRPr="005A7BEF" w:rsidRDefault="00CE3643" w:rsidP="005A7BEF">
      <w:pPr>
        <w:ind w:left="720" w:firstLine="720"/>
        <w:rPr>
          <w:rFonts w:ascii="Arial" w:hAnsi="Arial" w:cs="Arial"/>
          <w:sz w:val="16"/>
          <w:szCs w:val="16"/>
        </w:rPr>
      </w:pPr>
    </w:p>
    <w:p w14:paraId="2DEF99EB" w14:textId="77777777" w:rsidR="00CE3643" w:rsidRPr="005A7BEF" w:rsidRDefault="00CE3643" w:rsidP="005A7BEF">
      <w:pPr>
        <w:rPr>
          <w:rFonts w:ascii="Arial" w:hAnsi="Arial" w:cs="Arial"/>
          <w:sz w:val="16"/>
          <w:szCs w:val="16"/>
        </w:rPr>
      </w:pPr>
    </w:p>
    <w:p w14:paraId="5BF08AC9" w14:textId="77777777" w:rsidR="00A85AA4" w:rsidRPr="005A7BEF" w:rsidRDefault="00A85AA4" w:rsidP="005A7BEF">
      <w:pPr>
        <w:ind w:left="720" w:firstLine="720"/>
        <w:rPr>
          <w:rFonts w:ascii="Arial" w:hAnsi="Arial" w:cs="Arial"/>
          <w:sz w:val="16"/>
          <w:szCs w:val="16"/>
        </w:rPr>
        <w:sectPr w:rsidR="00A85AA4" w:rsidRPr="005A7BEF" w:rsidSect="001A66FE">
          <w:footerReference w:type="default" r:id="rId11"/>
          <w:pgSz w:w="16834" w:h="11909" w:orient="landscape" w:code="9"/>
          <w:pgMar w:top="1152" w:right="1152" w:bottom="1152" w:left="1152" w:header="720" w:footer="720" w:gutter="0"/>
          <w:pgNumType w:start="1"/>
          <w:cols w:space="720"/>
          <w:docGrid w:linePitch="360"/>
        </w:sectPr>
      </w:pPr>
    </w:p>
    <w:p w14:paraId="291165AC" w14:textId="77777777" w:rsidR="002260A7" w:rsidRDefault="002260A7" w:rsidP="008D4F63">
      <w:pPr>
        <w:pStyle w:val="Heading2"/>
        <w:jc w:val="center"/>
        <w:rPr>
          <w:rFonts w:ascii="Arial" w:hAnsi="Arial" w:cs="Arial"/>
          <w:color w:val="auto"/>
          <w:sz w:val="20"/>
          <w:szCs w:val="20"/>
          <w:u w:val="single"/>
        </w:rPr>
      </w:pPr>
      <w:bookmarkStart w:id="8" w:name="_Ref512421393"/>
      <w:bookmarkStart w:id="9" w:name="_Toc516617777"/>
      <w:bookmarkStart w:id="10" w:name="consent"/>
    </w:p>
    <w:p w14:paraId="360926A0" w14:textId="2E6BB404" w:rsidR="00A85AA4" w:rsidRPr="00842F8E" w:rsidRDefault="008230E4" w:rsidP="008D4F63">
      <w:pPr>
        <w:pStyle w:val="Heading2"/>
        <w:jc w:val="center"/>
        <w:rPr>
          <w:rFonts w:ascii="Arial" w:hAnsi="Arial" w:cs="Arial"/>
          <w:color w:val="auto"/>
          <w:sz w:val="20"/>
          <w:szCs w:val="20"/>
        </w:rPr>
      </w:pPr>
      <w:r w:rsidRPr="00842F8E">
        <w:rPr>
          <w:rFonts w:ascii="Arial" w:hAnsi="Arial" w:cs="Arial"/>
          <w:noProof/>
          <w:color w:val="auto"/>
          <w:sz w:val="20"/>
          <w:szCs w:val="20"/>
          <w:u w:val="single"/>
        </w:rPr>
        <mc:AlternateContent>
          <mc:Choice Requires="wps">
            <w:drawing>
              <wp:anchor distT="0" distB="0" distL="114300" distR="114300" simplePos="0" relativeHeight="251657728" behindDoc="0" locked="0" layoutInCell="1" allowOverlap="1" wp14:anchorId="3661571C" wp14:editId="4F57A18B">
                <wp:simplePos x="0" y="0"/>
                <wp:positionH relativeFrom="column">
                  <wp:posOffset>-571500</wp:posOffset>
                </wp:positionH>
                <wp:positionV relativeFrom="paragraph">
                  <wp:posOffset>-415290</wp:posOffset>
                </wp:positionV>
                <wp:extent cx="0" cy="571500"/>
                <wp:effectExtent l="64770" t="11430" r="59055" b="26670"/>
                <wp:wrapNone/>
                <wp:docPr id="6" name="Lin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1908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0B0C9" id="Line 69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32.7pt" to="-4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" strokeweight=".53mm">
                <v:stroke endarrow="block" joinstyle="miter"/>
              </v:line>
            </w:pict>
          </mc:Fallback>
        </mc:AlternateContent>
      </w:r>
      <w:bookmarkEnd w:id="8"/>
      <w:bookmarkEnd w:id="9"/>
      <w:r w:rsidR="00A60E35" w:rsidRPr="002D2E1D">
        <w:rPr>
          <w:rFonts w:ascii="Arial" w:hAnsi="Arial" w:cs="Arial"/>
          <w:color w:val="auto"/>
          <w:sz w:val="20"/>
          <w:szCs w:val="20"/>
          <w:u w:val="single"/>
        </w:rPr>
        <w:t>Part A: Consent Form</w:t>
      </w:r>
    </w:p>
    <w:bookmarkEnd w:id="10"/>
    <w:p w14:paraId="181B874B" w14:textId="2D0BD1C0" w:rsidR="00A85AA4" w:rsidRPr="002D2E1D" w:rsidRDefault="00A85AA4">
      <w:pPr>
        <w:rPr>
          <w:rFonts w:ascii="Arial" w:hAnsi="Arial" w:cs="Arial"/>
          <w:b/>
          <w:sz w:val="20"/>
          <w:szCs w:val="20"/>
        </w:rPr>
      </w:pPr>
    </w:p>
    <w:p w14:paraId="7B375DBC" w14:textId="77777777" w:rsidR="002260A7" w:rsidRPr="002D2E1D" w:rsidRDefault="002260A7">
      <w:pPr>
        <w:rPr>
          <w:rFonts w:ascii="Arial" w:hAnsi="Arial" w:cs="Arial"/>
          <w:b/>
          <w:sz w:val="20"/>
          <w:szCs w:val="20"/>
        </w:rPr>
      </w:pPr>
    </w:p>
    <w:p w14:paraId="6E9065AA" w14:textId="18D97472" w:rsidR="002D2E1D" w:rsidRPr="00842F8E" w:rsidRDefault="002D2E1D" w:rsidP="005A7BEF">
      <w:pPr>
        <w:rPr>
          <w:rFonts w:ascii="Arial" w:hAnsi="Arial" w:cs="Arial"/>
          <w:b/>
          <w:i/>
          <w:sz w:val="20"/>
          <w:szCs w:val="20"/>
        </w:rPr>
      </w:pPr>
      <w:r>
        <w:rPr>
          <w:rFonts w:ascii="Arial" w:hAnsi="Arial" w:cs="Arial"/>
          <w:b/>
          <w:i/>
          <w:sz w:val="20"/>
          <w:szCs w:val="20"/>
        </w:rPr>
        <w:t>INTERVIEWER READS:</w:t>
      </w:r>
    </w:p>
    <w:p w14:paraId="41B2CA8D" w14:textId="77777777" w:rsidR="002D2E1D" w:rsidRDefault="002D2E1D" w:rsidP="005A7BEF">
      <w:pPr>
        <w:rPr>
          <w:rFonts w:ascii="Arial" w:hAnsi="Arial" w:cs="Arial"/>
          <w:b/>
          <w:sz w:val="20"/>
          <w:szCs w:val="20"/>
        </w:rPr>
      </w:pPr>
    </w:p>
    <w:p w14:paraId="73220071" w14:textId="6D2354B0" w:rsidR="00A85AA4" w:rsidRPr="00842F8E" w:rsidRDefault="00A85AA4" w:rsidP="005A7BEF">
      <w:pPr>
        <w:rPr>
          <w:rFonts w:ascii="Arial" w:hAnsi="Arial" w:cs="Arial"/>
          <w:b/>
          <w:sz w:val="20"/>
          <w:szCs w:val="20"/>
        </w:rPr>
      </w:pPr>
      <w:r w:rsidRPr="002D2E1D">
        <w:rPr>
          <w:rFonts w:ascii="Arial" w:hAnsi="Arial" w:cs="Arial"/>
          <w:b/>
          <w:sz w:val="20"/>
          <w:szCs w:val="20"/>
        </w:rPr>
        <w:t xml:space="preserve">Title of the Study: </w:t>
      </w:r>
      <w:r w:rsidR="00297E30" w:rsidRPr="00842F8E">
        <w:rPr>
          <w:rFonts w:ascii="Arial" w:hAnsi="Arial" w:cs="Arial"/>
          <w:b/>
          <w:sz w:val="20"/>
          <w:szCs w:val="20"/>
        </w:rPr>
        <w:t>Ghana Socioecono</w:t>
      </w:r>
      <w:r w:rsidR="00DF1BC5" w:rsidRPr="00842F8E">
        <w:rPr>
          <w:rFonts w:ascii="Arial" w:hAnsi="Arial" w:cs="Arial"/>
          <w:b/>
          <w:sz w:val="20"/>
          <w:szCs w:val="20"/>
        </w:rPr>
        <w:t>m</w:t>
      </w:r>
      <w:r w:rsidR="00297E30" w:rsidRPr="00842F8E">
        <w:rPr>
          <w:rFonts w:ascii="Arial" w:hAnsi="Arial" w:cs="Arial"/>
          <w:b/>
          <w:sz w:val="20"/>
          <w:szCs w:val="20"/>
        </w:rPr>
        <w:t>ic Panel Survey</w:t>
      </w:r>
    </w:p>
    <w:p w14:paraId="7A77D1BA" w14:textId="46B4507C" w:rsidR="00A85AA4" w:rsidRPr="00842F8E" w:rsidRDefault="00A85AA4" w:rsidP="005A7BEF">
      <w:pPr>
        <w:rPr>
          <w:rFonts w:ascii="Arial" w:hAnsi="Arial" w:cs="Arial"/>
          <w:b/>
          <w:sz w:val="20"/>
          <w:szCs w:val="20"/>
        </w:rPr>
      </w:pPr>
      <w:r w:rsidRPr="002D2E1D">
        <w:rPr>
          <w:rFonts w:ascii="Arial" w:hAnsi="Arial" w:cs="Arial"/>
          <w:b/>
          <w:sz w:val="20"/>
          <w:szCs w:val="20"/>
        </w:rPr>
        <w:t xml:space="preserve">Research Partners: </w:t>
      </w:r>
      <w:r w:rsidR="0062091F" w:rsidRPr="00842F8E">
        <w:rPr>
          <w:rFonts w:ascii="Arial" w:hAnsi="Arial" w:cs="Arial"/>
          <w:b/>
          <w:sz w:val="20"/>
          <w:szCs w:val="20"/>
        </w:rPr>
        <w:t>Global Poverty Research Lab (GPRL) at Northwestern University</w:t>
      </w:r>
      <w:r w:rsidR="00297E30" w:rsidRPr="00842F8E">
        <w:rPr>
          <w:rFonts w:ascii="Arial" w:hAnsi="Arial" w:cs="Arial"/>
          <w:b/>
          <w:sz w:val="20"/>
          <w:szCs w:val="20"/>
        </w:rPr>
        <w:t xml:space="preserve"> &amp;</w:t>
      </w:r>
      <w:r w:rsidRPr="00842F8E">
        <w:rPr>
          <w:rFonts w:ascii="Arial" w:hAnsi="Arial" w:cs="Arial"/>
          <w:b/>
          <w:sz w:val="20"/>
          <w:szCs w:val="20"/>
        </w:rPr>
        <w:t xml:space="preserve"> Institute of Statistical, Social and Economic Research (ISSER) at the University of Ghana</w:t>
      </w:r>
    </w:p>
    <w:p w14:paraId="61B5D550" w14:textId="77777777" w:rsidR="00A85AA4" w:rsidRPr="00842F8E" w:rsidRDefault="00A85AA4" w:rsidP="005A7BEF">
      <w:pPr>
        <w:rPr>
          <w:rFonts w:ascii="Arial" w:hAnsi="Arial" w:cs="Arial"/>
          <w:b/>
          <w:sz w:val="20"/>
          <w:szCs w:val="20"/>
        </w:rPr>
      </w:pPr>
    </w:p>
    <w:p w14:paraId="17C54AF0" w14:textId="3EBDB4BA" w:rsidR="00A85AA4" w:rsidRPr="00842F8E" w:rsidRDefault="00A85AA4" w:rsidP="005A7BEF">
      <w:pPr>
        <w:jc w:val="both"/>
        <w:rPr>
          <w:rFonts w:ascii="Arial" w:hAnsi="Arial" w:cs="Arial"/>
          <w:b/>
          <w:sz w:val="20"/>
          <w:szCs w:val="20"/>
        </w:rPr>
      </w:pPr>
      <w:r w:rsidRPr="00842F8E">
        <w:rPr>
          <w:rFonts w:ascii="Arial" w:hAnsi="Arial" w:cs="Arial"/>
          <w:b/>
          <w:sz w:val="20"/>
          <w:szCs w:val="20"/>
        </w:rPr>
        <w:t>My name is</w:t>
      </w:r>
      <w:r w:rsidR="005D45B2" w:rsidRPr="00842F8E">
        <w:rPr>
          <w:rFonts w:ascii="Arial" w:hAnsi="Arial" w:cs="Arial"/>
          <w:b/>
          <w:sz w:val="20"/>
          <w:szCs w:val="20"/>
        </w:rPr>
        <w:t xml:space="preserve"> [Enumerator Name]</w:t>
      </w:r>
      <w:r w:rsidRPr="00842F8E">
        <w:rPr>
          <w:rFonts w:ascii="Arial" w:hAnsi="Arial" w:cs="Arial"/>
          <w:b/>
          <w:sz w:val="20"/>
          <w:szCs w:val="20"/>
        </w:rPr>
        <w:t>. I am from the Institute of Statistical, Social and Economic Research at the University of Ghana. I am collecting data for a research study to see how the lives of individuals and households in Ghana are affected by the process of economic change. You have been chosen randomly as one of the participants for this study in Ghana.</w:t>
      </w:r>
      <w:r w:rsidR="00DF1BC5" w:rsidRPr="00842F8E">
        <w:rPr>
          <w:rFonts w:ascii="Arial" w:hAnsi="Arial" w:cs="Arial"/>
          <w:b/>
          <w:sz w:val="20"/>
          <w:szCs w:val="20"/>
        </w:rPr>
        <w:t xml:space="preserve"> </w:t>
      </w:r>
      <w:r w:rsidRPr="00842F8E">
        <w:rPr>
          <w:rFonts w:ascii="Arial" w:hAnsi="Arial" w:cs="Arial"/>
          <w:b/>
          <w:sz w:val="20"/>
          <w:szCs w:val="20"/>
        </w:rPr>
        <w:t xml:space="preserve">We expect that the results from this survey will help the Ghanaian government as well as other governments in low-income countries and international organizations to develop policies and procedures that improve the lives of people. </w:t>
      </w:r>
    </w:p>
    <w:p w14:paraId="06D889BF" w14:textId="77777777" w:rsidR="00A85AA4" w:rsidRPr="002D2E1D" w:rsidRDefault="00A85AA4" w:rsidP="005A7BEF">
      <w:pPr>
        <w:jc w:val="both"/>
        <w:rPr>
          <w:rFonts w:ascii="Arial" w:hAnsi="Arial" w:cs="Arial"/>
          <w:b/>
          <w:sz w:val="20"/>
          <w:szCs w:val="20"/>
        </w:rPr>
      </w:pPr>
    </w:p>
    <w:p w14:paraId="3C290C79" w14:textId="57D7851E" w:rsidR="00A85AA4" w:rsidRPr="00842F8E" w:rsidRDefault="00A85AA4" w:rsidP="008D4F63">
      <w:pPr>
        <w:jc w:val="both"/>
        <w:rPr>
          <w:rFonts w:ascii="Arial" w:hAnsi="Arial" w:cs="Arial"/>
          <w:b/>
          <w:sz w:val="20"/>
          <w:szCs w:val="20"/>
        </w:rPr>
      </w:pPr>
      <w:r w:rsidRPr="00842F8E">
        <w:rPr>
          <w:rFonts w:ascii="Arial" w:hAnsi="Arial" w:cs="Arial"/>
          <w:b/>
          <w:sz w:val="20"/>
          <w:szCs w:val="20"/>
        </w:rPr>
        <w:t>Because many parts of your lives are likely to have been affected by economic change, if you agree to participate in this study we will ask you many detailed questions about such things as who lives in your household, your education and health, your children and others in the household, employment and sources of income, the types and amounts of goods you buy, possible disputes in the village that you are aware of, and your sense of the problems in the village as well as the role of various organizations in remedying those problems. The health questions include history of medical care you have received, your use of methods to prevent pregnancy and mental health. We will also obtain measures</w:t>
      </w:r>
      <w:r w:rsidR="00EE6372" w:rsidRPr="00842F8E">
        <w:rPr>
          <w:rFonts w:ascii="Arial" w:hAnsi="Arial" w:cs="Arial"/>
          <w:b/>
          <w:sz w:val="20"/>
          <w:szCs w:val="20"/>
        </w:rPr>
        <w:t xml:space="preserve"> of household members’</w:t>
      </w:r>
      <w:r w:rsidRPr="00842F8E">
        <w:rPr>
          <w:rFonts w:ascii="Arial" w:hAnsi="Arial" w:cs="Arial"/>
          <w:b/>
          <w:sz w:val="20"/>
          <w:szCs w:val="20"/>
        </w:rPr>
        <w:t xml:space="preserve"> height and weight and will provide them with simple tests to assess their knowledge and skills. [For women only: You will also be asked questions about your previous pregnancies; including care you received before giving birth,  live births, stillbirths and aborted births, as well as questions about your use of contraceptives.] </w:t>
      </w:r>
    </w:p>
    <w:p w14:paraId="0DD05E9E" w14:textId="77777777" w:rsidR="00A85AA4" w:rsidRPr="002D2E1D" w:rsidRDefault="00A85AA4" w:rsidP="005A7BEF">
      <w:pPr>
        <w:ind w:firstLine="720"/>
        <w:jc w:val="both"/>
        <w:rPr>
          <w:rFonts w:ascii="Arial" w:hAnsi="Arial" w:cs="Arial"/>
          <w:b/>
          <w:sz w:val="20"/>
          <w:szCs w:val="20"/>
        </w:rPr>
      </w:pPr>
    </w:p>
    <w:p w14:paraId="0DCA9304" w14:textId="59790F9A" w:rsidR="00A85AA4" w:rsidRPr="00842F8E" w:rsidRDefault="00A85AA4" w:rsidP="008D4F63">
      <w:pPr>
        <w:jc w:val="both"/>
        <w:rPr>
          <w:rFonts w:ascii="Arial" w:hAnsi="Arial" w:cs="Arial"/>
          <w:b/>
          <w:sz w:val="20"/>
          <w:szCs w:val="20"/>
        </w:rPr>
      </w:pPr>
      <w:r w:rsidRPr="00842F8E">
        <w:rPr>
          <w:rFonts w:ascii="Arial" w:hAnsi="Arial" w:cs="Arial"/>
          <w:b/>
          <w:sz w:val="20"/>
          <w:szCs w:val="20"/>
        </w:rPr>
        <w:t xml:space="preserve">If you choose to take the survey, you are free to refuse to answer any of the questions that may make you uncomfortable and you also have the option to end the interview at anytime. You can stop me at anytime to clarify the questions or ask me to repeat something if you don’t understand. We will work with you to find convenient times for us to meet about seven times over the next few weeks. The question sessions will last for about 1-2 hours at a place of your comfort and convenience. Because we are interested in long term changes in your household and your community we will try to re-contact you every 3 years for at least 10 years, even if you move, to conduct follow-up surveys. We realized that your time is valuable and that it may not be easy for you to devote this much time to our survey. We would like you to know that your participation is greatly appreciated and is extremely valuable to the success of our efforts to develop better policies and procedures to improve the lives of Ghanaians and people in other low-income countries.  </w:t>
      </w:r>
    </w:p>
    <w:p w14:paraId="2F76BC19" w14:textId="77777777" w:rsidR="00A85AA4" w:rsidRPr="00842F8E" w:rsidRDefault="00A85AA4" w:rsidP="005A7BEF">
      <w:pPr>
        <w:ind w:firstLine="720"/>
        <w:jc w:val="both"/>
        <w:rPr>
          <w:rFonts w:ascii="Arial" w:hAnsi="Arial" w:cs="Arial"/>
          <w:b/>
          <w:sz w:val="20"/>
          <w:szCs w:val="20"/>
        </w:rPr>
      </w:pPr>
    </w:p>
    <w:p w14:paraId="791AD508" w14:textId="145874A5" w:rsidR="00A85AA4" w:rsidRPr="00842F8E" w:rsidRDefault="00A85AA4" w:rsidP="008D4F63">
      <w:pPr>
        <w:jc w:val="both"/>
        <w:rPr>
          <w:rFonts w:ascii="Arial" w:hAnsi="Arial" w:cs="Arial"/>
          <w:b/>
          <w:sz w:val="20"/>
          <w:szCs w:val="20"/>
        </w:rPr>
      </w:pPr>
      <w:r w:rsidRPr="00842F8E">
        <w:rPr>
          <w:rFonts w:ascii="Arial" w:hAnsi="Arial" w:cs="Arial"/>
          <w:b/>
          <w:sz w:val="20"/>
          <w:szCs w:val="20"/>
        </w:rPr>
        <w:t xml:space="preserve">Your participation in this study will not affect you in anyway as the study is solely for research purposes. The answers you provide will be stored securely in the offices of ISSER and </w:t>
      </w:r>
      <w:r w:rsidR="0062091F" w:rsidRPr="00842F8E">
        <w:rPr>
          <w:rFonts w:ascii="Arial" w:hAnsi="Arial" w:cs="Arial"/>
          <w:b/>
          <w:sz w:val="20"/>
          <w:szCs w:val="20"/>
        </w:rPr>
        <w:t>GPRL</w:t>
      </w:r>
      <w:r w:rsidR="00211891" w:rsidRPr="00842F8E">
        <w:rPr>
          <w:rFonts w:ascii="Arial" w:hAnsi="Arial" w:cs="Arial"/>
          <w:b/>
          <w:sz w:val="20"/>
          <w:szCs w:val="20"/>
        </w:rPr>
        <w:t xml:space="preserve">, </w:t>
      </w:r>
      <w:r w:rsidRPr="00842F8E">
        <w:rPr>
          <w:rFonts w:ascii="Arial" w:hAnsi="Arial" w:cs="Arial"/>
          <w:b/>
          <w:sz w:val="20"/>
          <w:szCs w:val="20"/>
        </w:rPr>
        <w:t xml:space="preserve">and confidentiality will be maintained at all times. Your name and any other identifying information will be accessible only to the researchers and will never appear in any sort of report that might be published. </w:t>
      </w:r>
    </w:p>
    <w:p w14:paraId="156B9ED4" w14:textId="77777777" w:rsidR="00A85AA4" w:rsidRPr="00842F8E" w:rsidRDefault="00A85AA4" w:rsidP="005A7BEF">
      <w:pPr>
        <w:jc w:val="both"/>
        <w:rPr>
          <w:rFonts w:ascii="Arial" w:hAnsi="Arial" w:cs="Arial"/>
          <w:b/>
          <w:sz w:val="20"/>
          <w:szCs w:val="20"/>
        </w:rPr>
      </w:pPr>
    </w:p>
    <w:p w14:paraId="5CB8D580" w14:textId="77777777" w:rsidR="00A85AA4" w:rsidRPr="00842F8E" w:rsidRDefault="00A85AA4" w:rsidP="005A7BEF">
      <w:pPr>
        <w:jc w:val="both"/>
        <w:rPr>
          <w:rFonts w:ascii="Arial" w:hAnsi="Arial" w:cs="Arial"/>
          <w:b/>
          <w:sz w:val="20"/>
          <w:szCs w:val="20"/>
        </w:rPr>
      </w:pPr>
      <w:r w:rsidRPr="00842F8E">
        <w:rPr>
          <w:rFonts w:ascii="Arial" w:hAnsi="Arial" w:cs="Arial"/>
          <w:b/>
          <w:sz w:val="20"/>
          <w:szCs w:val="20"/>
        </w:rPr>
        <w:t>Your decision to participate or not participate will not affect you. You can contact the research organization that has hired us to conduct this survey at the address below with any problems or questions you may have:</w:t>
      </w:r>
    </w:p>
    <w:p w14:paraId="39E368F7" w14:textId="77777777" w:rsidR="00A85AA4" w:rsidRPr="002D2E1D" w:rsidRDefault="00A85AA4" w:rsidP="005A7BEF">
      <w:pPr>
        <w:jc w:val="both"/>
        <w:rPr>
          <w:rFonts w:ascii="Arial" w:hAnsi="Arial" w:cs="Arial"/>
          <w:b/>
          <w:sz w:val="20"/>
          <w:szCs w:val="20"/>
        </w:rPr>
      </w:pPr>
    </w:p>
    <w:p w14:paraId="643EA0EC" w14:textId="77777777" w:rsidR="00C74505" w:rsidRPr="002D2E1D" w:rsidRDefault="00C74505" w:rsidP="008D4F63">
      <w:pPr>
        <w:jc w:val="both"/>
        <w:rPr>
          <w:rFonts w:ascii="Arial" w:hAnsi="Arial" w:cs="Arial"/>
          <w:b/>
          <w:sz w:val="20"/>
          <w:szCs w:val="20"/>
        </w:rPr>
      </w:pPr>
      <w:r w:rsidRPr="002D2E1D">
        <w:rPr>
          <w:rFonts w:ascii="Arial" w:hAnsi="Arial" w:cs="Arial"/>
          <w:b/>
          <w:sz w:val="20"/>
          <w:szCs w:val="20"/>
        </w:rPr>
        <w:t>Robert Osei Darko</w:t>
      </w:r>
      <w:r w:rsidRPr="00842F8E">
        <w:rPr>
          <w:rFonts w:ascii="Arial" w:hAnsi="Arial" w:cs="Arial"/>
          <w:b/>
          <w:sz w:val="20"/>
          <w:szCs w:val="20"/>
        </w:rPr>
        <w:t xml:space="preserve"> at the Institute of Statistical, Social and Economic Research University of Ghana, Legon: 0302 501182</w:t>
      </w:r>
    </w:p>
    <w:p w14:paraId="51B06BBA" w14:textId="77777777" w:rsidR="00A85AA4" w:rsidRPr="002D2E1D" w:rsidRDefault="00A85AA4" w:rsidP="005A7BEF">
      <w:pPr>
        <w:jc w:val="both"/>
        <w:rPr>
          <w:rFonts w:ascii="Arial" w:hAnsi="Arial" w:cs="Arial"/>
          <w:b/>
          <w:sz w:val="20"/>
          <w:szCs w:val="20"/>
        </w:rPr>
      </w:pPr>
    </w:p>
    <w:p w14:paraId="7821B148" w14:textId="77777777" w:rsidR="00A85AA4" w:rsidRPr="00842F8E" w:rsidRDefault="00A85AA4" w:rsidP="005A7BEF">
      <w:pPr>
        <w:jc w:val="both"/>
        <w:rPr>
          <w:rFonts w:ascii="Arial" w:hAnsi="Arial" w:cs="Arial"/>
          <w:b/>
          <w:sz w:val="20"/>
          <w:szCs w:val="20"/>
        </w:rPr>
      </w:pPr>
      <w:r w:rsidRPr="00842F8E">
        <w:rPr>
          <w:rFonts w:ascii="Arial" w:hAnsi="Arial" w:cs="Arial"/>
          <w:b/>
          <w:sz w:val="20"/>
          <w:szCs w:val="20"/>
        </w:rPr>
        <w:t>Or you may contact the Principal Investigator of the study:</w:t>
      </w:r>
    </w:p>
    <w:p w14:paraId="3F9B1AE1" w14:textId="77777777" w:rsidR="00A85AA4" w:rsidRPr="002D2E1D" w:rsidRDefault="00A85AA4" w:rsidP="005A7BEF">
      <w:pPr>
        <w:jc w:val="both"/>
        <w:rPr>
          <w:rFonts w:ascii="Arial" w:hAnsi="Arial" w:cs="Arial"/>
          <w:b/>
          <w:sz w:val="20"/>
          <w:szCs w:val="20"/>
        </w:rPr>
      </w:pPr>
    </w:p>
    <w:p w14:paraId="3EA96520" w14:textId="7C5753B8" w:rsidR="00EC79C1" w:rsidRPr="00842F8E" w:rsidRDefault="00EC79C1" w:rsidP="008D4F63">
      <w:pPr>
        <w:jc w:val="both"/>
        <w:rPr>
          <w:rFonts w:ascii="Arial" w:hAnsi="Arial" w:cs="Arial"/>
          <w:b/>
          <w:sz w:val="20"/>
          <w:szCs w:val="20"/>
        </w:rPr>
      </w:pPr>
      <w:r w:rsidRPr="002D2E1D">
        <w:rPr>
          <w:rFonts w:ascii="Arial" w:hAnsi="Arial" w:cs="Arial"/>
          <w:b/>
          <w:sz w:val="20"/>
          <w:szCs w:val="20"/>
        </w:rPr>
        <w:t>Christopher Udry</w:t>
      </w:r>
      <w:r w:rsidRPr="00842F8E">
        <w:rPr>
          <w:rFonts w:ascii="Arial" w:hAnsi="Arial" w:cs="Arial"/>
          <w:b/>
          <w:sz w:val="20"/>
          <w:szCs w:val="20"/>
        </w:rPr>
        <w:t xml:space="preserve"> at Northwestern University Department of Economics, Kellogg Global Hub, 2211 Campus Dr., Evanston, IL  60208, USA, (+001) (847) 491-8235</w:t>
      </w:r>
    </w:p>
    <w:p w14:paraId="3F7000B6" w14:textId="77777777" w:rsidR="00A85AA4" w:rsidRPr="00842F8E" w:rsidRDefault="00A85AA4" w:rsidP="005A7BEF">
      <w:pPr>
        <w:jc w:val="both"/>
        <w:rPr>
          <w:rFonts w:ascii="Arial" w:hAnsi="Arial" w:cs="Arial"/>
          <w:b/>
          <w:sz w:val="20"/>
          <w:szCs w:val="20"/>
        </w:rPr>
      </w:pPr>
    </w:p>
    <w:p w14:paraId="46D81DB5" w14:textId="09621AD3" w:rsidR="00A85AA4" w:rsidRPr="00842F8E" w:rsidRDefault="00A85AA4" w:rsidP="005A7BEF">
      <w:pPr>
        <w:jc w:val="both"/>
        <w:rPr>
          <w:rFonts w:ascii="Arial" w:hAnsi="Arial" w:cs="Arial"/>
          <w:b/>
          <w:sz w:val="20"/>
          <w:szCs w:val="20"/>
        </w:rPr>
      </w:pPr>
      <w:r w:rsidRPr="00842F8E">
        <w:rPr>
          <w:rFonts w:ascii="Arial" w:hAnsi="Arial" w:cs="Arial"/>
          <w:b/>
          <w:sz w:val="20"/>
          <w:szCs w:val="20"/>
        </w:rPr>
        <w:t>If you think I have answered all your doubts and questions about this study and have received a satisfactory answer, please sign or make a thumb imprint if you</w:t>
      </w:r>
      <w:r w:rsidR="00C74505" w:rsidRPr="00842F8E">
        <w:rPr>
          <w:rFonts w:ascii="Arial" w:hAnsi="Arial" w:cs="Arial"/>
          <w:b/>
          <w:sz w:val="20"/>
          <w:szCs w:val="20"/>
        </w:rPr>
        <w:t xml:space="preserve"> </w:t>
      </w:r>
      <w:r w:rsidRPr="00842F8E">
        <w:rPr>
          <w:rFonts w:ascii="Arial" w:hAnsi="Arial" w:cs="Arial"/>
          <w:b/>
          <w:sz w:val="20"/>
          <w:szCs w:val="20"/>
        </w:rPr>
        <w:t xml:space="preserve">consent to participate in the study. Your participation in this study is completely voluntary. We are very grateful if you participate. </w:t>
      </w:r>
      <w:r w:rsidR="003B4AA2" w:rsidRPr="00842F8E">
        <w:rPr>
          <w:rFonts w:ascii="Arial" w:hAnsi="Arial" w:cs="Arial"/>
          <w:b/>
          <w:sz w:val="20"/>
          <w:szCs w:val="20"/>
        </w:rPr>
        <w:t>Do you agree to participate in the study</w:t>
      </w:r>
      <w:r w:rsidRPr="00842F8E">
        <w:rPr>
          <w:rFonts w:ascii="Arial" w:hAnsi="Arial" w:cs="Arial"/>
          <w:b/>
          <w:sz w:val="20"/>
          <w:szCs w:val="20"/>
        </w:rPr>
        <w:t>?</w:t>
      </w:r>
      <w:r w:rsidR="002260A7" w:rsidRPr="00842F8E">
        <w:rPr>
          <w:rFonts w:ascii="Arial" w:hAnsi="Arial" w:cs="Arial"/>
          <w:b/>
          <w:sz w:val="20"/>
          <w:szCs w:val="20"/>
        </w:rPr>
        <w:t xml:space="preserve"> _______________</w:t>
      </w:r>
    </w:p>
    <w:p w14:paraId="6BF88F8E" w14:textId="77777777" w:rsidR="00A85AA4" w:rsidRPr="00842F8E" w:rsidRDefault="00A85AA4" w:rsidP="005A7BEF">
      <w:pPr>
        <w:rPr>
          <w:rFonts w:ascii="Arial" w:hAnsi="Arial" w:cs="Arial"/>
          <w:b/>
          <w:sz w:val="20"/>
          <w:szCs w:val="20"/>
        </w:rPr>
      </w:pPr>
    </w:p>
    <w:p w14:paraId="5834A1A9" w14:textId="207F8E6C" w:rsidR="00E22258" w:rsidRPr="00842F8E" w:rsidRDefault="00E22258" w:rsidP="005A7BEF">
      <w:pPr>
        <w:rPr>
          <w:rFonts w:ascii="Arial" w:hAnsi="Arial" w:cs="Arial"/>
          <w:b/>
          <w:sz w:val="20"/>
          <w:szCs w:val="20"/>
        </w:rPr>
      </w:pPr>
      <w:r w:rsidRPr="00842F8E">
        <w:rPr>
          <w:rFonts w:ascii="Arial" w:hAnsi="Arial" w:cs="Arial"/>
          <w:b/>
          <w:sz w:val="20"/>
          <w:szCs w:val="20"/>
        </w:rPr>
        <w:t>1-</w:t>
      </w:r>
      <w:r w:rsidR="003B4AA2" w:rsidRPr="00842F8E">
        <w:rPr>
          <w:rFonts w:ascii="Arial" w:hAnsi="Arial" w:cs="Arial"/>
          <w:b/>
          <w:sz w:val="20"/>
          <w:szCs w:val="20"/>
        </w:rPr>
        <w:t xml:space="preserve">Yes </w:t>
      </w:r>
    </w:p>
    <w:p w14:paraId="39A81C85" w14:textId="58878CB7" w:rsidR="003B4AA2" w:rsidRPr="00842F8E" w:rsidRDefault="00E22258" w:rsidP="005A7BEF">
      <w:pPr>
        <w:rPr>
          <w:rFonts w:ascii="Arial" w:hAnsi="Arial" w:cs="Arial"/>
          <w:b/>
          <w:sz w:val="20"/>
          <w:szCs w:val="20"/>
        </w:rPr>
      </w:pPr>
      <w:r w:rsidRPr="00842F8E">
        <w:rPr>
          <w:rFonts w:ascii="Arial" w:hAnsi="Arial" w:cs="Arial"/>
          <w:b/>
          <w:sz w:val="20"/>
          <w:szCs w:val="20"/>
        </w:rPr>
        <w:t>5-</w:t>
      </w:r>
      <w:r w:rsidR="003B4AA2" w:rsidRPr="00842F8E">
        <w:rPr>
          <w:rFonts w:ascii="Arial" w:hAnsi="Arial" w:cs="Arial"/>
          <w:b/>
          <w:sz w:val="20"/>
          <w:szCs w:val="20"/>
        </w:rPr>
        <w:t xml:space="preserve">No </w:t>
      </w:r>
    </w:p>
    <w:p w14:paraId="1C643E75" w14:textId="4AF8B313" w:rsidR="00FF422C" w:rsidRPr="00842F8E" w:rsidRDefault="00FF422C" w:rsidP="005A7BEF">
      <w:pPr>
        <w:rPr>
          <w:rFonts w:ascii="Arial" w:hAnsi="Arial" w:cs="Arial"/>
          <w:b/>
          <w:sz w:val="20"/>
          <w:szCs w:val="20"/>
        </w:rPr>
      </w:pPr>
    </w:p>
    <w:p w14:paraId="41FABA91" w14:textId="2C6A51E0" w:rsidR="00FF422C" w:rsidRPr="00842F8E" w:rsidRDefault="00FF422C" w:rsidP="005A7BEF">
      <w:pPr>
        <w:rPr>
          <w:rFonts w:ascii="Arial" w:hAnsi="Arial" w:cs="Arial"/>
          <w:b/>
          <w:sz w:val="20"/>
          <w:szCs w:val="20"/>
        </w:rPr>
      </w:pPr>
    </w:p>
    <w:p w14:paraId="3E3362B8" w14:textId="2111985F" w:rsidR="00FF422C" w:rsidRPr="00842F8E" w:rsidRDefault="00FF422C" w:rsidP="00FF422C">
      <w:pPr>
        <w:rPr>
          <w:rFonts w:ascii="Arial" w:hAnsi="Arial" w:cs="Arial"/>
          <w:b/>
          <w:sz w:val="20"/>
          <w:szCs w:val="20"/>
        </w:rPr>
      </w:pPr>
      <w:r w:rsidRPr="00842F8E">
        <w:rPr>
          <w:rFonts w:ascii="Arial" w:hAnsi="Arial" w:cs="Arial"/>
          <w:b/>
          <w:sz w:val="20"/>
          <w:szCs w:val="20"/>
        </w:rPr>
        <w:t xml:space="preserve"> </w:t>
      </w:r>
      <w:r w:rsidR="00303BED" w:rsidRPr="00842F8E">
        <w:rPr>
          <w:rFonts w:ascii="Arial" w:hAnsi="Arial" w:cs="Arial"/>
          <w:b/>
          <w:sz w:val="20"/>
          <w:szCs w:val="20"/>
        </w:rPr>
        <w:t>As part of data quality checks, I would like to record some sections of this interview. This recording will be used for data quality purposes only and will not be played or used for any other reason. Additionally, there is one section containing four open-ended questions for which we would like to record your responses for research purposes. Please note that this recording is optional and this interview can continue without the audio recording.</w:t>
      </w:r>
    </w:p>
    <w:p w14:paraId="26422744" w14:textId="77777777" w:rsidR="00303BED" w:rsidRPr="00842F8E" w:rsidRDefault="00303BED" w:rsidP="00FF422C">
      <w:pPr>
        <w:rPr>
          <w:rFonts w:ascii="Arial" w:hAnsi="Arial" w:cs="Arial"/>
          <w:b/>
          <w:sz w:val="20"/>
          <w:szCs w:val="20"/>
        </w:rPr>
      </w:pPr>
    </w:p>
    <w:p w14:paraId="7670FD99" w14:textId="3C52DE41" w:rsidR="00FF422C" w:rsidRPr="00842F8E" w:rsidRDefault="00FF422C" w:rsidP="00FF422C">
      <w:pPr>
        <w:rPr>
          <w:rFonts w:ascii="Arial" w:hAnsi="Arial" w:cs="Arial"/>
          <w:b/>
          <w:sz w:val="20"/>
          <w:szCs w:val="20"/>
        </w:rPr>
      </w:pPr>
      <w:r w:rsidRPr="00842F8E">
        <w:rPr>
          <w:rFonts w:ascii="Arial" w:hAnsi="Arial" w:cs="Arial"/>
          <w:b/>
          <w:sz w:val="20"/>
          <w:szCs w:val="20"/>
        </w:rPr>
        <w:t>Do you agree to</w:t>
      </w:r>
      <w:r w:rsidR="00303BED" w:rsidRPr="00842F8E">
        <w:rPr>
          <w:rFonts w:ascii="Arial" w:hAnsi="Arial" w:cs="Arial"/>
          <w:b/>
          <w:sz w:val="20"/>
          <w:szCs w:val="20"/>
        </w:rPr>
        <w:t xml:space="preserve"> a possible</w:t>
      </w:r>
      <w:r w:rsidRPr="00842F8E">
        <w:rPr>
          <w:rFonts w:ascii="Arial" w:hAnsi="Arial" w:cs="Arial"/>
          <w:b/>
          <w:sz w:val="20"/>
          <w:szCs w:val="20"/>
        </w:rPr>
        <w:t xml:space="preserve"> audio recording?</w:t>
      </w:r>
      <w:r w:rsidR="00E942A6" w:rsidRPr="00842F8E">
        <w:rPr>
          <w:rFonts w:ascii="Arial" w:hAnsi="Arial" w:cs="Arial"/>
          <w:b/>
          <w:sz w:val="20"/>
          <w:szCs w:val="20"/>
        </w:rPr>
        <w:t xml:space="preserve"> _______________</w:t>
      </w:r>
    </w:p>
    <w:p w14:paraId="05D3CD81" w14:textId="48B58AF5" w:rsidR="00FF422C" w:rsidRPr="00842F8E" w:rsidRDefault="00FF422C">
      <w:pPr>
        <w:rPr>
          <w:rFonts w:ascii="Arial" w:hAnsi="Arial" w:cs="Arial"/>
          <w:b/>
          <w:sz w:val="20"/>
          <w:szCs w:val="20"/>
        </w:rPr>
      </w:pPr>
      <w:r w:rsidRPr="00842F8E">
        <w:rPr>
          <w:rFonts w:ascii="Arial" w:hAnsi="Arial" w:cs="Arial"/>
          <w:b/>
          <w:sz w:val="20"/>
          <w:szCs w:val="20"/>
        </w:rPr>
        <w:t xml:space="preserve"> </w:t>
      </w:r>
    </w:p>
    <w:p w14:paraId="5AC18BC5" w14:textId="4CAB4496" w:rsidR="00E22258" w:rsidRPr="00842F8E" w:rsidRDefault="00E22258" w:rsidP="00E22258">
      <w:pPr>
        <w:rPr>
          <w:rFonts w:ascii="Arial" w:hAnsi="Arial" w:cs="Arial"/>
          <w:b/>
          <w:sz w:val="20"/>
          <w:szCs w:val="20"/>
        </w:rPr>
      </w:pPr>
      <w:r w:rsidRPr="00842F8E">
        <w:rPr>
          <w:rFonts w:ascii="Arial" w:hAnsi="Arial" w:cs="Arial"/>
          <w:b/>
          <w:sz w:val="20"/>
          <w:szCs w:val="20"/>
        </w:rPr>
        <w:t>1-</w:t>
      </w:r>
      <w:r w:rsidR="00E942A6" w:rsidRPr="00842F8E">
        <w:rPr>
          <w:rFonts w:ascii="Arial" w:hAnsi="Arial" w:cs="Arial"/>
          <w:b/>
          <w:sz w:val="20"/>
          <w:szCs w:val="20"/>
        </w:rPr>
        <w:t>Yes</w:t>
      </w:r>
      <w:r w:rsidRPr="00842F8E">
        <w:rPr>
          <w:rFonts w:ascii="Arial" w:hAnsi="Arial" w:cs="Arial"/>
          <w:b/>
          <w:sz w:val="20"/>
          <w:szCs w:val="20"/>
        </w:rPr>
        <w:t xml:space="preserve"> </w:t>
      </w:r>
    </w:p>
    <w:p w14:paraId="4E1BF1F6" w14:textId="77777777" w:rsidR="00E22258" w:rsidRPr="00842F8E" w:rsidRDefault="00E22258" w:rsidP="00E22258">
      <w:pPr>
        <w:rPr>
          <w:rFonts w:ascii="Arial" w:hAnsi="Arial" w:cs="Arial"/>
          <w:b/>
          <w:sz w:val="20"/>
          <w:szCs w:val="20"/>
        </w:rPr>
      </w:pPr>
      <w:r w:rsidRPr="00842F8E">
        <w:rPr>
          <w:rFonts w:ascii="Arial" w:hAnsi="Arial" w:cs="Arial"/>
          <w:b/>
          <w:sz w:val="20"/>
          <w:szCs w:val="20"/>
        </w:rPr>
        <w:t xml:space="preserve">5-No </w:t>
      </w:r>
    </w:p>
    <w:p w14:paraId="473B8986" w14:textId="13CB0564" w:rsidR="00FF422C" w:rsidRPr="00842F8E" w:rsidRDefault="00FF422C" w:rsidP="00FF422C">
      <w:pPr>
        <w:rPr>
          <w:rFonts w:ascii="Arial" w:hAnsi="Arial" w:cs="Arial"/>
          <w:b/>
          <w:sz w:val="20"/>
          <w:szCs w:val="20"/>
        </w:rPr>
      </w:pPr>
    </w:p>
    <w:p w14:paraId="015ADD62" w14:textId="77777777" w:rsidR="003B4AA2" w:rsidRPr="00842F8E" w:rsidRDefault="003B4AA2" w:rsidP="005A7BEF">
      <w:pPr>
        <w:rPr>
          <w:rFonts w:ascii="Arial" w:hAnsi="Arial" w:cs="Arial"/>
          <w:b/>
          <w:sz w:val="20"/>
          <w:szCs w:val="20"/>
        </w:rPr>
      </w:pPr>
    </w:p>
    <w:p w14:paraId="15EB9B85" w14:textId="77777777" w:rsidR="003B4AA2" w:rsidRPr="00842F8E" w:rsidRDefault="003B4AA2" w:rsidP="005A7BEF">
      <w:pPr>
        <w:rPr>
          <w:rFonts w:ascii="Arial" w:hAnsi="Arial" w:cs="Arial"/>
          <w:b/>
          <w:sz w:val="20"/>
          <w:szCs w:val="20"/>
        </w:rPr>
      </w:pPr>
    </w:p>
    <w:p w14:paraId="4F53A508" w14:textId="38F2E902" w:rsidR="00E16D1B" w:rsidRPr="00842F8E" w:rsidRDefault="00A85AA4" w:rsidP="005A7BEF">
      <w:pPr>
        <w:rPr>
          <w:rFonts w:ascii="Arial" w:hAnsi="Arial" w:cs="Arial"/>
          <w:b/>
          <w:sz w:val="20"/>
          <w:szCs w:val="20"/>
        </w:rPr>
      </w:pPr>
      <w:r w:rsidRPr="00842F8E">
        <w:rPr>
          <w:rFonts w:ascii="Arial" w:hAnsi="Arial" w:cs="Arial"/>
          <w:b/>
          <w:sz w:val="20"/>
          <w:szCs w:val="20"/>
        </w:rPr>
        <w:t>Signature</w:t>
      </w:r>
      <w:r w:rsidR="003B4AA2" w:rsidRPr="00842F8E">
        <w:rPr>
          <w:rFonts w:ascii="Arial" w:hAnsi="Arial" w:cs="Arial"/>
          <w:b/>
          <w:sz w:val="20"/>
          <w:szCs w:val="20"/>
        </w:rPr>
        <w:t xml:space="preserve"> (thumbprint if respondent is not a literate) </w:t>
      </w:r>
      <w:r w:rsidR="00E16D1B" w:rsidRPr="00842F8E">
        <w:rPr>
          <w:rFonts w:ascii="Arial" w:hAnsi="Arial" w:cs="Arial"/>
          <w:b/>
          <w:sz w:val="20"/>
          <w:szCs w:val="20"/>
        </w:rPr>
        <w:t>______________________________</w:t>
      </w:r>
    </w:p>
    <w:p w14:paraId="72151E13" w14:textId="59E1C246" w:rsidR="00E942A6" w:rsidRPr="00842F8E" w:rsidRDefault="00E942A6" w:rsidP="005A7BEF">
      <w:pPr>
        <w:rPr>
          <w:rFonts w:ascii="Arial" w:hAnsi="Arial" w:cs="Arial"/>
          <w:b/>
          <w:sz w:val="20"/>
          <w:szCs w:val="20"/>
        </w:rPr>
      </w:pPr>
    </w:p>
    <w:p w14:paraId="473D819A" w14:textId="77777777" w:rsidR="00E942A6" w:rsidRPr="00842F8E" w:rsidRDefault="00E942A6" w:rsidP="005A7BEF">
      <w:pPr>
        <w:rPr>
          <w:rFonts w:ascii="Arial" w:hAnsi="Arial" w:cs="Arial"/>
          <w:b/>
          <w:sz w:val="20"/>
          <w:szCs w:val="20"/>
        </w:rPr>
      </w:pPr>
    </w:p>
    <w:p w14:paraId="1E0C0E3F" w14:textId="7A2BA449" w:rsidR="00BA67A1" w:rsidRPr="00842F8E" w:rsidRDefault="00A85AA4" w:rsidP="005A7BEF">
      <w:pPr>
        <w:rPr>
          <w:rFonts w:ascii="Arial" w:hAnsi="Arial" w:cs="Arial"/>
          <w:b/>
          <w:sz w:val="20"/>
          <w:szCs w:val="20"/>
        </w:rPr>
      </w:pPr>
      <w:r w:rsidRPr="00842F8E">
        <w:rPr>
          <w:rFonts w:ascii="Arial" w:hAnsi="Arial" w:cs="Arial"/>
          <w:b/>
          <w:sz w:val="20"/>
          <w:szCs w:val="20"/>
        </w:rPr>
        <w:t>Date</w:t>
      </w:r>
      <w:r w:rsidR="003B4AA2" w:rsidRPr="00842F8E">
        <w:rPr>
          <w:rFonts w:ascii="Arial" w:hAnsi="Arial" w:cs="Arial"/>
          <w:b/>
          <w:sz w:val="20"/>
          <w:szCs w:val="20"/>
        </w:rPr>
        <w:t>:</w:t>
      </w:r>
      <w:r w:rsidR="00E16D1B" w:rsidRPr="00842F8E">
        <w:rPr>
          <w:rFonts w:ascii="Arial" w:hAnsi="Arial" w:cs="Arial"/>
          <w:b/>
          <w:sz w:val="20"/>
          <w:szCs w:val="20"/>
        </w:rPr>
        <w:t xml:space="preserve"> ______________________________</w:t>
      </w:r>
    </w:p>
    <w:p w14:paraId="4F8B3754" w14:textId="08D6AD0E" w:rsidR="00BA67A1" w:rsidRPr="00842F8E" w:rsidRDefault="00BA67A1" w:rsidP="005A7BEF">
      <w:pPr>
        <w:rPr>
          <w:rFonts w:ascii="Arial" w:hAnsi="Arial" w:cs="Arial"/>
          <w:b/>
          <w:sz w:val="20"/>
          <w:szCs w:val="20"/>
        </w:rPr>
      </w:pPr>
    </w:p>
    <w:p w14:paraId="2EB99C59" w14:textId="77777777" w:rsidR="00E16D1B" w:rsidRPr="00842F8E" w:rsidRDefault="00E16D1B" w:rsidP="005A7BEF">
      <w:pPr>
        <w:rPr>
          <w:rFonts w:ascii="Arial" w:hAnsi="Arial" w:cs="Arial"/>
          <w:b/>
          <w:sz w:val="20"/>
          <w:szCs w:val="20"/>
        </w:rPr>
      </w:pPr>
    </w:p>
    <w:p w14:paraId="717BBCC0" w14:textId="7B792698" w:rsidR="00E942A6" w:rsidRPr="00842F8E" w:rsidRDefault="00293F2F" w:rsidP="005A7BEF">
      <w:pPr>
        <w:rPr>
          <w:rFonts w:ascii="Arial" w:hAnsi="Arial" w:cs="Arial"/>
          <w:b/>
          <w:sz w:val="20"/>
          <w:szCs w:val="20"/>
        </w:rPr>
      </w:pPr>
      <w:r w:rsidRPr="00842F8E">
        <w:rPr>
          <w:rFonts w:ascii="Arial" w:hAnsi="Arial" w:cs="Arial"/>
          <w:b/>
          <w:sz w:val="20"/>
          <w:szCs w:val="20"/>
        </w:rPr>
        <w:t>Nam</w:t>
      </w:r>
      <w:r w:rsidR="00E16D1B" w:rsidRPr="00842F8E">
        <w:rPr>
          <w:rFonts w:ascii="Arial" w:hAnsi="Arial" w:cs="Arial"/>
          <w:b/>
          <w:sz w:val="20"/>
          <w:szCs w:val="20"/>
        </w:rPr>
        <w:t>e ______________________________</w:t>
      </w:r>
      <w:r w:rsidR="00BA67A1" w:rsidRPr="00842F8E">
        <w:rPr>
          <w:rFonts w:ascii="Arial" w:hAnsi="Arial" w:cs="Arial"/>
          <w:b/>
          <w:sz w:val="20"/>
          <w:szCs w:val="20"/>
        </w:rPr>
        <w:t xml:space="preserve">    </w:t>
      </w:r>
    </w:p>
    <w:p w14:paraId="363ED767" w14:textId="74794825" w:rsidR="00E942A6" w:rsidRPr="00842F8E" w:rsidRDefault="00E942A6" w:rsidP="005A7BEF">
      <w:pPr>
        <w:rPr>
          <w:rFonts w:ascii="Arial" w:hAnsi="Arial" w:cs="Arial"/>
          <w:b/>
          <w:sz w:val="20"/>
          <w:szCs w:val="20"/>
        </w:rPr>
      </w:pPr>
    </w:p>
    <w:p w14:paraId="6BD1991E" w14:textId="77777777" w:rsidR="00E16D1B" w:rsidRPr="00842F8E" w:rsidRDefault="00E16D1B" w:rsidP="005A7BEF">
      <w:pPr>
        <w:rPr>
          <w:rFonts w:ascii="Arial" w:hAnsi="Arial" w:cs="Arial"/>
          <w:b/>
          <w:sz w:val="20"/>
          <w:szCs w:val="20"/>
        </w:rPr>
      </w:pPr>
    </w:p>
    <w:p w14:paraId="2AD668B2" w14:textId="04F737ED" w:rsidR="00A85AA4" w:rsidRPr="00842F8E" w:rsidRDefault="00293F2F" w:rsidP="005A7BEF">
      <w:pPr>
        <w:rPr>
          <w:rFonts w:ascii="Arial" w:hAnsi="Arial" w:cs="Arial"/>
          <w:b/>
          <w:sz w:val="20"/>
          <w:szCs w:val="20"/>
        </w:rPr>
      </w:pPr>
      <w:r w:rsidRPr="00842F8E">
        <w:rPr>
          <w:rFonts w:ascii="Arial" w:hAnsi="Arial" w:cs="Arial"/>
          <w:b/>
          <w:sz w:val="20"/>
          <w:szCs w:val="20"/>
        </w:rPr>
        <w:t>HHMID</w:t>
      </w:r>
      <w:r w:rsidR="00E16D1B" w:rsidRPr="00842F8E">
        <w:rPr>
          <w:rFonts w:ascii="Arial" w:hAnsi="Arial" w:cs="Arial"/>
          <w:b/>
          <w:sz w:val="20"/>
          <w:szCs w:val="20"/>
        </w:rPr>
        <w:t xml:space="preserve"> ______________________________</w:t>
      </w:r>
    </w:p>
    <w:p w14:paraId="41D95A8D" w14:textId="77777777" w:rsidR="00E16D1B" w:rsidRPr="00842F8E" w:rsidRDefault="00E16D1B" w:rsidP="005A7BEF">
      <w:pPr>
        <w:rPr>
          <w:rFonts w:ascii="Arial" w:hAnsi="Arial" w:cs="Arial"/>
          <w:b/>
          <w:sz w:val="20"/>
          <w:szCs w:val="20"/>
        </w:rPr>
      </w:pPr>
    </w:p>
    <w:p w14:paraId="5A90E745" w14:textId="77777777" w:rsidR="003B4AA2" w:rsidRPr="00842F8E" w:rsidRDefault="003B4AA2" w:rsidP="005A7BEF">
      <w:pPr>
        <w:rPr>
          <w:rFonts w:ascii="Arial" w:hAnsi="Arial" w:cs="Arial"/>
          <w:b/>
          <w:sz w:val="20"/>
          <w:szCs w:val="20"/>
        </w:rPr>
      </w:pPr>
    </w:p>
    <w:p w14:paraId="082DE469" w14:textId="1B2927DC" w:rsidR="00E942A6" w:rsidRPr="00842F8E" w:rsidRDefault="00A85AA4" w:rsidP="005A7BEF">
      <w:pPr>
        <w:rPr>
          <w:rFonts w:ascii="Arial" w:hAnsi="Arial" w:cs="Arial"/>
          <w:b/>
          <w:sz w:val="20"/>
          <w:szCs w:val="20"/>
        </w:rPr>
      </w:pPr>
      <w:r w:rsidRPr="00842F8E">
        <w:rPr>
          <w:rFonts w:ascii="Arial" w:hAnsi="Arial" w:cs="Arial"/>
          <w:b/>
          <w:sz w:val="20"/>
          <w:szCs w:val="20"/>
        </w:rPr>
        <w:t xml:space="preserve">Signature of the Enumerator: </w:t>
      </w:r>
      <w:r w:rsidR="00E16D1B" w:rsidRPr="00842F8E">
        <w:rPr>
          <w:rFonts w:ascii="Arial" w:hAnsi="Arial" w:cs="Arial"/>
          <w:b/>
          <w:sz w:val="20"/>
          <w:szCs w:val="20"/>
        </w:rPr>
        <w:t>______________________________</w:t>
      </w:r>
      <w:r w:rsidRPr="00842F8E">
        <w:rPr>
          <w:rFonts w:ascii="Arial" w:hAnsi="Arial" w:cs="Arial"/>
          <w:b/>
          <w:sz w:val="20"/>
          <w:szCs w:val="20"/>
        </w:rPr>
        <w:tab/>
      </w:r>
    </w:p>
    <w:p w14:paraId="3D595284" w14:textId="693742CF" w:rsidR="00E942A6" w:rsidRPr="00842F8E" w:rsidRDefault="00E942A6" w:rsidP="005A7BEF">
      <w:pPr>
        <w:rPr>
          <w:rFonts w:ascii="Arial" w:hAnsi="Arial" w:cs="Arial"/>
          <w:b/>
          <w:sz w:val="20"/>
          <w:szCs w:val="20"/>
        </w:rPr>
      </w:pPr>
    </w:p>
    <w:p w14:paraId="080ADF56" w14:textId="77777777" w:rsidR="00E16D1B" w:rsidRPr="00842F8E" w:rsidRDefault="00E16D1B" w:rsidP="005A7BEF">
      <w:pPr>
        <w:rPr>
          <w:rFonts w:ascii="Arial" w:hAnsi="Arial" w:cs="Arial"/>
          <w:b/>
          <w:sz w:val="20"/>
          <w:szCs w:val="20"/>
        </w:rPr>
      </w:pPr>
    </w:p>
    <w:p w14:paraId="7055E347" w14:textId="14EAF592" w:rsidR="003E3E9F" w:rsidRPr="00842F8E" w:rsidRDefault="00A85AA4" w:rsidP="005A7BEF">
      <w:pPr>
        <w:rPr>
          <w:rFonts w:ascii="Arial" w:hAnsi="Arial" w:cs="Arial"/>
          <w:b/>
          <w:sz w:val="20"/>
          <w:szCs w:val="20"/>
        </w:rPr>
        <w:sectPr w:rsidR="003E3E9F" w:rsidRPr="00842F8E" w:rsidSect="00A85AA4">
          <w:headerReference w:type="default" r:id="rId12"/>
          <w:pgSz w:w="16834" w:h="11909" w:orient="landscape" w:code="9"/>
          <w:pgMar w:top="1152" w:right="1152" w:bottom="1152" w:left="1152" w:header="720" w:footer="720" w:gutter="0"/>
          <w:cols w:space="720"/>
          <w:docGrid w:linePitch="360"/>
        </w:sectPr>
      </w:pPr>
      <w:r w:rsidRPr="00842F8E">
        <w:rPr>
          <w:rFonts w:ascii="Arial" w:hAnsi="Arial" w:cs="Arial"/>
          <w:b/>
          <w:sz w:val="20"/>
          <w:szCs w:val="20"/>
        </w:rPr>
        <w:t xml:space="preserve">Date: </w:t>
      </w:r>
      <w:r w:rsidR="00E16D1B" w:rsidRPr="00842F8E">
        <w:rPr>
          <w:rFonts w:ascii="Arial" w:hAnsi="Arial" w:cs="Arial"/>
          <w:b/>
          <w:sz w:val="20"/>
          <w:szCs w:val="20"/>
        </w:rPr>
        <w:t>______________________________</w:t>
      </w:r>
    </w:p>
    <w:p w14:paraId="5909A5E0" w14:textId="1765D39E" w:rsidR="00FF422C" w:rsidRDefault="00FF422C" w:rsidP="005A7BEF">
      <w:pPr>
        <w:pStyle w:val="Heading2"/>
        <w:rPr>
          <w:rFonts w:ascii="Arial" w:hAnsi="Arial" w:cs="Arial"/>
          <w:color w:val="auto"/>
          <w:sz w:val="20"/>
          <w:szCs w:val="20"/>
        </w:rPr>
      </w:pPr>
      <w:bookmarkStart w:id="11" w:name="_Ref512421404"/>
      <w:bookmarkStart w:id="12" w:name="_Toc516617778"/>
      <w:bookmarkStart w:id="13" w:name="ContactRoster"/>
    </w:p>
    <w:p w14:paraId="69920D64" w14:textId="4906437A" w:rsidR="00A85AA4" w:rsidRPr="00B33652" w:rsidRDefault="00FB3D93" w:rsidP="008D4F63">
      <w:pPr>
        <w:pStyle w:val="Heading2"/>
        <w:jc w:val="center"/>
        <w:rPr>
          <w:rFonts w:ascii="Arial" w:hAnsi="Arial" w:cs="Arial"/>
          <w:color w:val="auto"/>
          <w:sz w:val="20"/>
          <w:szCs w:val="20"/>
        </w:rPr>
      </w:pPr>
      <w:r>
        <w:rPr>
          <w:rFonts w:ascii="Arial" w:hAnsi="Arial" w:cs="Arial"/>
          <w:color w:val="auto"/>
          <w:sz w:val="20"/>
          <w:szCs w:val="20"/>
        </w:rPr>
        <w:t>Part</w:t>
      </w:r>
      <w:r w:rsidRPr="005A7BEF">
        <w:rPr>
          <w:rFonts w:ascii="Arial" w:hAnsi="Arial" w:cs="Arial"/>
          <w:color w:val="auto"/>
          <w:sz w:val="20"/>
          <w:szCs w:val="20"/>
        </w:rPr>
        <w:t xml:space="preserve"> </w:t>
      </w:r>
      <w:r w:rsidR="00DB6DDE" w:rsidRPr="005A7BEF">
        <w:rPr>
          <w:rFonts w:ascii="Arial" w:hAnsi="Arial" w:cs="Arial"/>
          <w:color w:val="auto"/>
          <w:sz w:val="20"/>
          <w:szCs w:val="20"/>
        </w:rPr>
        <w:t xml:space="preserve">B1: </w:t>
      </w:r>
      <w:bookmarkEnd w:id="11"/>
      <w:bookmarkEnd w:id="12"/>
      <w:r>
        <w:rPr>
          <w:rFonts w:ascii="Arial" w:hAnsi="Arial" w:cs="Arial"/>
          <w:color w:val="auto"/>
          <w:sz w:val="20"/>
          <w:szCs w:val="20"/>
        </w:rPr>
        <w:t>Future Contact Information</w:t>
      </w:r>
    </w:p>
    <w:bookmarkEnd w:id="13"/>
    <w:p w14:paraId="23189F47" w14:textId="77777777" w:rsidR="00A85AA4" w:rsidRPr="005A7BEF" w:rsidRDefault="00A85AA4" w:rsidP="005A7BEF">
      <w:pPr>
        <w:rPr>
          <w:rFonts w:ascii="Arial" w:hAnsi="Arial" w:cs="Arial"/>
          <w:sz w:val="16"/>
          <w:szCs w:val="16"/>
        </w:rPr>
      </w:pPr>
    </w:p>
    <w:p w14:paraId="3BDB14A9" w14:textId="31AB1876" w:rsidR="00E56033" w:rsidRDefault="00303BED" w:rsidP="005A7BEF">
      <w:pPr>
        <w:rPr>
          <w:rFonts w:ascii="Arial" w:hAnsi="Arial" w:cs="Arial"/>
          <w:sz w:val="20"/>
          <w:szCs w:val="20"/>
        </w:rPr>
      </w:pPr>
      <w:r>
        <w:rPr>
          <w:rFonts w:ascii="Arial" w:hAnsi="Arial" w:cs="Arial"/>
          <w:b/>
          <w:sz w:val="20"/>
          <w:szCs w:val="20"/>
        </w:rPr>
        <w:t>Interviewer</w:t>
      </w:r>
      <w:r w:rsidR="00A85AA4" w:rsidRPr="005A7BEF">
        <w:rPr>
          <w:rFonts w:ascii="Arial" w:hAnsi="Arial" w:cs="Arial"/>
          <w:sz w:val="20"/>
          <w:szCs w:val="20"/>
        </w:rPr>
        <w:t>:</w:t>
      </w:r>
      <w:r w:rsidRPr="00303BED">
        <w:t xml:space="preserve"> </w:t>
      </w:r>
      <w:r w:rsidRPr="00303BED">
        <w:rPr>
          <w:rFonts w:ascii="Arial" w:hAnsi="Arial" w:cs="Arial"/>
          <w:sz w:val="20"/>
          <w:szCs w:val="20"/>
        </w:rPr>
        <w:t>Please remind the household that it will be interviewed multiple times over the next 10 years, so having a way to contact them in the future is critical to the success of the survey. We therefore ask them for a minimum of one person (maximum of two) who can be contacted in the future should the family move from the community.</w:t>
      </w:r>
    </w:p>
    <w:p w14:paraId="2646F553" w14:textId="77777777" w:rsidR="00E56033" w:rsidRDefault="00E56033" w:rsidP="005A7BEF">
      <w:pPr>
        <w:rPr>
          <w:rFonts w:ascii="Arial" w:hAnsi="Arial" w:cs="Arial"/>
          <w:sz w:val="20"/>
          <w:szCs w:val="20"/>
        </w:rPr>
      </w:pPr>
    </w:p>
    <w:p w14:paraId="03C93C9B" w14:textId="7A922855" w:rsidR="00E56033" w:rsidRDefault="00E56033" w:rsidP="005A7BEF">
      <w:pPr>
        <w:rPr>
          <w:rFonts w:ascii="Arial" w:hAnsi="Arial" w:cs="Arial"/>
          <w:sz w:val="20"/>
          <w:szCs w:val="20"/>
        </w:rPr>
      </w:pPr>
      <w:r w:rsidRPr="00E56033">
        <w:rPr>
          <w:rFonts w:ascii="Arial" w:hAnsi="Arial" w:cs="Arial"/>
          <w:sz w:val="20"/>
          <w:szCs w:val="20"/>
        </w:rPr>
        <w:t xml:space="preserve">The next contact in our records is </w:t>
      </w:r>
      <w:r w:rsidR="008276BD">
        <w:rPr>
          <w:rFonts w:ascii="Arial" w:hAnsi="Arial" w:cs="Arial"/>
          <w:sz w:val="20"/>
          <w:szCs w:val="20"/>
        </w:rPr>
        <w:t>[Future Contact Name]</w:t>
      </w:r>
      <w:r w:rsidRPr="00E56033">
        <w:rPr>
          <w:rFonts w:ascii="Arial" w:hAnsi="Arial" w:cs="Arial"/>
          <w:sz w:val="20"/>
          <w:szCs w:val="20"/>
        </w:rPr>
        <w:t>. Is this person still a reliable contact who would know the whereabouts of the household if it were to move from this community?</w:t>
      </w:r>
    </w:p>
    <w:p w14:paraId="05925224" w14:textId="77777777" w:rsidR="00E56033" w:rsidRDefault="00E56033" w:rsidP="005A7BEF">
      <w:pPr>
        <w:rPr>
          <w:rFonts w:ascii="Arial" w:hAnsi="Arial" w:cs="Arial"/>
          <w:sz w:val="20"/>
          <w:szCs w:val="20"/>
        </w:rPr>
      </w:pPr>
      <w:r>
        <w:rPr>
          <w:rFonts w:ascii="Arial" w:hAnsi="Arial" w:cs="Arial"/>
          <w:sz w:val="20"/>
          <w:szCs w:val="20"/>
        </w:rPr>
        <w:t>1-Yes</w:t>
      </w:r>
    </w:p>
    <w:p w14:paraId="01E3A83E" w14:textId="77777777" w:rsidR="00582E88" w:rsidRDefault="00E56033" w:rsidP="005A7BEF">
      <w:pPr>
        <w:rPr>
          <w:rFonts w:ascii="Arial" w:hAnsi="Arial" w:cs="Arial"/>
          <w:sz w:val="20"/>
          <w:szCs w:val="20"/>
        </w:rPr>
      </w:pPr>
      <w:r>
        <w:rPr>
          <w:rFonts w:ascii="Arial" w:hAnsi="Arial" w:cs="Arial"/>
          <w:sz w:val="20"/>
          <w:szCs w:val="20"/>
        </w:rPr>
        <w:t>2-No &gt;&gt;</w:t>
      </w:r>
      <w:r w:rsidR="009375E2">
        <w:rPr>
          <w:rFonts w:ascii="Arial" w:hAnsi="Arial" w:cs="Arial"/>
          <w:sz w:val="20"/>
          <w:szCs w:val="20"/>
        </w:rPr>
        <w:t xml:space="preserve"> n</w:t>
      </w:r>
      <w:r>
        <w:rPr>
          <w:rFonts w:ascii="Arial" w:hAnsi="Arial" w:cs="Arial"/>
          <w:sz w:val="20"/>
          <w:szCs w:val="20"/>
        </w:rPr>
        <w:t>ext contact</w:t>
      </w:r>
    </w:p>
    <w:p w14:paraId="5D59C694" w14:textId="77777777" w:rsidR="00582E88" w:rsidRDefault="00582E88" w:rsidP="005A7BEF">
      <w:pPr>
        <w:rPr>
          <w:rFonts w:ascii="Arial" w:hAnsi="Arial" w:cs="Arial"/>
          <w:sz w:val="20"/>
          <w:szCs w:val="20"/>
        </w:rPr>
      </w:pPr>
    </w:p>
    <w:p w14:paraId="02A33A7E" w14:textId="406A4424" w:rsidR="00A85AA4" w:rsidRPr="005A7BEF" w:rsidRDefault="00582E88" w:rsidP="005A7BEF">
      <w:pPr>
        <w:rPr>
          <w:rFonts w:ascii="Arial" w:hAnsi="Arial" w:cs="Arial"/>
          <w:sz w:val="20"/>
          <w:szCs w:val="20"/>
        </w:rPr>
      </w:pPr>
      <w:r w:rsidRPr="008D4F63">
        <w:rPr>
          <w:rFonts w:ascii="Arial" w:hAnsi="Arial" w:cs="Arial"/>
          <w:b/>
          <w:sz w:val="20"/>
          <w:szCs w:val="20"/>
        </w:rPr>
        <w:t>Interviewer</w:t>
      </w:r>
      <w:r w:rsidRPr="00582E88">
        <w:rPr>
          <w:rFonts w:ascii="Arial" w:hAnsi="Arial" w:cs="Arial"/>
          <w:sz w:val="20"/>
          <w:szCs w:val="20"/>
        </w:rPr>
        <w:t xml:space="preserve">: Is the following information for </w:t>
      </w:r>
      <w:r>
        <w:rPr>
          <w:rFonts w:ascii="Arial" w:hAnsi="Arial" w:cs="Arial"/>
          <w:sz w:val="20"/>
          <w:szCs w:val="20"/>
        </w:rPr>
        <w:t xml:space="preserve">[Future Contact Name] </w:t>
      </w:r>
      <w:r w:rsidRPr="00582E88">
        <w:rPr>
          <w:rFonts w:ascii="Arial" w:hAnsi="Arial" w:cs="Arial"/>
          <w:sz w:val="20"/>
          <w:szCs w:val="20"/>
        </w:rPr>
        <w:t>correct/complete? You will automatically be asked to update responses with missing information.</w:t>
      </w:r>
    </w:p>
    <w:p w14:paraId="4B07A321" w14:textId="71F84DE7" w:rsidR="00A85AA4" w:rsidRDefault="00A85AA4" w:rsidP="005A7BEF">
      <w:pPr>
        <w:rPr>
          <w:rFonts w:ascii="Arial" w:hAnsi="Arial" w:cs="Arial"/>
          <w:sz w:val="20"/>
          <w:szCs w:val="20"/>
        </w:rPr>
      </w:pPr>
    </w:p>
    <w:p w14:paraId="41BFE3A6" w14:textId="2741EAFF" w:rsidR="00CA245C" w:rsidRPr="00CA245C" w:rsidRDefault="00BA1522" w:rsidP="00CA245C">
      <w:pPr>
        <w:rPr>
          <w:rFonts w:ascii="Arial" w:hAnsi="Arial" w:cs="Arial"/>
          <w:sz w:val="20"/>
          <w:szCs w:val="20"/>
        </w:rPr>
      </w:pPr>
      <w:r>
        <w:rPr>
          <w:rFonts w:ascii="Arial" w:hAnsi="Arial" w:cs="Arial"/>
          <w:sz w:val="20"/>
          <w:szCs w:val="20"/>
        </w:rPr>
        <w:t>1-</w:t>
      </w:r>
      <w:r w:rsidR="00CA245C" w:rsidRPr="00CA245C">
        <w:rPr>
          <w:rFonts w:ascii="Arial" w:hAnsi="Arial" w:cs="Arial"/>
          <w:sz w:val="20"/>
          <w:szCs w:val="20"/>
        </w:rPr>
        <w:t>Yes, all the information is correct</w:t>
      </w:r>
    </w:p>
    <w:p w14:paraId="798D3377" w14:textId="5A6ACA56" w:rsidR="00CA245C" w:rsidRPr="00CA245C" w:rsidRDefault="00BA1522" w:rsidP="00CA245C">
      <w:pPr>
        <w:rPr>
          <w:rFonts w:ascii="Arial" w:hAnsi="Arial" w:cs="Arial"/>
          <w:sz w:val="20"/>
          <w:szCs w:val="20"/>
        </w:rPr>
      </w:pPr>
      <w:r>
        <w:rPr>
          <w:rFonts w:ascii="Arial" w:hAnsi="Arial" w:cs="Arial"/>
          <w:sz w:val="20"/>
          <w:szCs w:val="20"/>
        </w:rPr>
        <w:t>2-</w:t>
      </w:r>
      <w:r w:rsidR="00CA245C" w:rsidRPr="00CA245C">
        <w:rPr>
          <w:rFonts w:ascii="Arial" w:hAnsi="Arial" w:cs="Arial"/>
          <w:sz w:val="20"/>
          <w:szCs w:val="20"/>
        </w:rPr>
        <w:t>The name is wrong</w:t>
      </w:r>
    </w:p>
    <w:p w14:paraId="38FC461B" w14:textId="3BDB5072" w:rsidR="00CA245C" w:rsidRPr="00CA245C" w:rsidRDefault="00BA1522" w:rsidP="00CA245C">
      <w:pPr>
        <w:rPr>
          <w:rFonts w:ascii="Arial" w:hAnsi="Arial" w:cs="Arial"/>
          <w:sz w:val="20"/>
          <w:szCs w:val="20"/>
        </w:rPr>
      </w:pPr>
      <w:r>
        <w:rPr>
          <w:rFonts w:ascii="Arial" w:hAnsi="Arial" w:cs="Arial"/>
          <w:sz w:val="20"/>
          <w:szCs w:val="20"/>
        </w:rPr>
        <w:t>3-</w:t>
      </w:r>
      <w:r w:rsidR="00CA245C" w:rsidRPr="00CA245C">
        <w:rPr>
          <w:rFonts w:ascii="Arial" w:hAnsi="Arial" w:cs="Arial"/>
          <w:sz w:val="20"/>
          <w:szCs w:val="20"/>
        </w:rPr>
        <w:t>The cell phone number(s) need(s) to be updated</w:t>
      </w:r>
    </w:p>
    <w:p w14:paraId="5DD1880F" w14:textId="52A84555" w:rsidR="00CA245C" w:rsidRPr="00CA245C" w:rsidRDefault="00BA1522" w:rsidP="00CA245C">
      <w:pPr>
        <w:rPr>
          <w:rFonts w:ascii="Arial" w:hAnsi="Arial" w:cs="Arial"/>
          <w:sz w:val="20"/>
          <w:szCs w:val="20"/>
        </w:rPr>
      </w:pPr>
      <w:r>
        <w:rPr>
          <w:rFonts w:ascii="Arial" w:hAnsi="Arial" w:cs="Arial"/>
          <w:sz w:val="20"/>
          <w:szCs w:val="20"/>
        </w:rPr>
        <w:t>4-</w:t>
      </w:r>
      <w:r w:rsidR="00CA245C" w:rsidRPr="00CA245C">
        <w:rPr>
          <w:rFonts w:ascii="Arial" w:hAnsi="Arial" w:cs="Arial"/>
          <w:sz w:val="20"/>
          <w:szCs w:val="20"/>
        </w:rPr>
        <w:t>The address information needs to be updated</w:t>
      </w:r>
    </w:p>
    <w:p w14:paraId="39EDAF3F" w14:textId="28733E47" w:rsidR="00CA245C" w:rsidRDefault="00CA245C" w:rsidP="005A7BEF">
      <w:pPr>
        <w:rPr>
          <w:rFonts w:ascii="Arial" w:hAnsi="Arial" w:cs="Arial"/>
          <w:sz w:val="20"/>
          <w:szCs w:val="20"/>
        </w:rPr>
      </w:pPr>
    </w:p>
    <w:p w14:paraId="479CEBB8" w14:textId="31FDEB47" w:rsidR="0004406E" w:rsidRPr="0004406E" w:rsidRDefault="0004406E" w:rsidP="0004406E">
      <w:pPr>
        <w:rPr>
          <w:rFonts w:ascii="Arial" w:hAnsi="Arial" w:cs="Arial"/>
          <w:sz w:val="20"/>
          <w:szCs w:val="20"/>
        </w:rPr>
      </w:pPr>
      <w:r w:rsidRPr="0004406E">
        <w:rPr>
          <w:rFonts w:ascii="Arial" w:hAnsi="Arial" w:cs="Arial"/>
          <w:sz w:val="20"/>
          <w:szCs w:val="20"/>
        </w:rPr>
        <w:t>Ple</w:t>
      </w:r>
      <w:r>
        <w:rPr>
          <w:rFonts w:ascii="Arial" w:hAnsi="Arial" w:cs="Arial"/>
          <w:sz w:val="20"/>
          <w:szCs w:val="20"/>
        </w:rPr>
        <w:t>ase select the relationship of [</w:t>
      </w:r>
      <w:r w:rsidR="00B26289">
        <w:rPr>
          <w:rFonts w:ascii="Arial" w:hAnsi="Arial" w:cs="Arial"/>
          <w:sz w:val="20"/>
          <w:szCs w:val="20"/>
        </w:rPr>
        <w:t>Fut</w:t>
      </w:r>
      <w:r>
        <w:rPr>
          <w:rFonts w:ascii="Arial" w:hAnsi="Arial" w:cs="Arial"/>
          <w:sz w:val="20"/>
          <w:szCs w:val="20"/>
        </w:rPr>
        <w:t>u</w:t>
      </w:r>
      <w:r w:rsidR="00B26289">
        <w:rPr>
          <w:rFonts w:ascii="Arial" w:hAnsi="Arial" w:cs="Arial"/>
          <w:sz w:val="20"/>
          <w:szCs w:val="20"/>
        </w:rPr>
        <w:t>r</w:t>
      </w:r>
      <w:r>
        <w:rPr>
          <w:rFonts w:ascii="Arial" w:hAnsi="Arial" w:cs="Arial"/>
          <w:sz w:val="20"/>
          <w:szCs w:val="20"/>
        </w:rPr>
        <w:t>e Contact Name]</w:t>
      </w:r>
      <w:r w:rsidRPr="0004406E">
        <w:rPr>
          <w:rFonts w:ascii="Arial" w:hAnsi="Arial" w:cs="Arial"/>
          <w:sz w:val="20"/>
          <w:szCs w:val="20"/>
        </w:rPr>
        <w:t xml:space="preserve"> to the head of the household.</w:t>
      </w:r>
    </w:p>
    <w:p w14:paraId="6A0BD113" w14:textId="262B7F33" w:rsidR="0004406E" w:rsidRPr="008D4F63" w:rsidRDefault="0004406E" w:rsidP="0004406E">
      <w:pPr>
        <w:rPr>
          <w:rFonts w:ascii="Arial" w:hAnsi="Arial" w:cs="Arial"/>
          <w:i/>
          <w:sz w:val="20"/>
          <w:szCs w:val="20"/>
        </w:rPr>
      </w:pPr>
    </w:p>
    <w:p w14:paraId="6260C0EF" w14:textId="6D762A45" w:rsidR="0004406E" w:rsidRPr="0004406E" w:rsidRDefault="00020CE3" w:rsidP="0004406E">
      <w:pPr>
        <w:rPr>
          <w:rFonts w:ascii="Arial" w:hAnsi="Arial" w:cs="Arial"/>
          <w:sz w:val="20"/>
          <w:szCs w:val="20"/>
        </w:rPr>
      </w:pPr>
      <w:r>
        <w:rPr>
          <w:rFonts w:ascii="Arial" w:hAnsi="Arial" w:cs="Arial"/>
          <w:sz w:val="20"/>
          <w:szCs w:val="20"/>
        </w:rPr>
        <w:t>2-</w:t>
      </w:r>
      <w:r w:rsidR="0004406E" w:rsidRPr="0004406E">
        <w:rPr>
          <w:rFonts w:ascii="Arial" w:hAnsi="Arial" w:cs="Arial"/>
          <w:sz w:val="20"/>
          <w:szCs w:val="20"/>
        </w:rPr>
        <w:t>Spouse</w:t>
      </w:r>
    </w:p>
    <w:p w14:paraId="34D67468" w14:textId="65FA1026" w:rsidR="0004406E" w:rsidRPr="0004406E" w:rsidRDefault="00020CE3" w:rsidP="0004406E">
      <w:pPr>
        <w:rPr>
          <w:rFonts w:ascii="Arial" w:hAnsi="Arial" w:cs="Arial"/>
          <w:sz w:val="20"/>
          <w:szCs w:val="20"/>
        </w:rPr>
      </w:pPr>
      <w:r>
        <w:rPr>
          <w:rFonts w:ascii="Arial" w:hAnsi="Arial" w:cs="Arial"/>
          <w:sz w:val="20"/>
          <w:szCs w:val="20"/>
        </w:rPr>
        <w:t>3-</w:t>
      </w:r>
      <w:r w:rsidR="0004406E" w:rsidRPr="0004406E">
        <w:rPr>
          <w:rFonts w:ascii="Arial" w:hAnsi="Arial" w:cs="Arial"/>
          <w:sz w:val="20"/>
          <w:szCs w:val="20"/>
        </w:rPr>
        <w:t>Child</w:t>
      </w:r>
    </w:p>
    <w:p w14:paraId="223C7C9F" w14:textId="26651C82" w:rsidR="0004406E" w:rsidRPr="0004406E" w:rsidRDefault="00020CE3" w:rsidP="0004406E">
      <w:pPr>
        <w:rPr>
          <w:rFonts w:ascii="Arial" w:hAnsi="Arial" w:cs="Arial"/>
          <w:sz w:val="20"/>
          <w:szCs w:val="20"/>
        </w:rPr>
      </w:pPr>
      <w:r>
        <w:rPr>
          <w:rFonts w:ascii="Arial" w:hAnsi="Arial" w:cs="Arial"/>
          <w:sz w:val="20"/>
          <w:szCs w:val="20"/>
        </w:rPr>
        <w:t>4-</w:t>
      </w:r>
      <w:r w:rsidR="0004406E" w:rsidRPr="0004406E">
        <w:rPr>
          <w:rFonts w:ascii="Arial" w:hAnsi="Arial" w:cs="Arial"/>
          <w:sz w:val="20"/>
          <w:szCs w:val="20"/>
        </w:rPr>
        <w:t>Grandchild</w:t>
      </w:r>
    </w:p>
    <w:p w14:paraId="05859424" w14:textId="0E6CBB33" w:rsidR="0004406E" w:rsidRPr="0004406E" w:rsidRDefault="00020CE3" w:rsidP="0004406E">
      <w:pPr>
        <w:rPr>
          <w:rFonts w:ascii="Arial" w:hAnsi="Arial" w:cs="Arial"/>
          <w:sz w:val="20"/>
          <w:szCs w:val="20"/>
        </w:rPr>
      </w:pPr>
      <w:r>
        <w:rPr>
          <w:rFonts w:ascii="Arial" w:hAnsi="Arial" w:cs="Arial"/>
          <w:sz w:val="20"/>
          <w:szCs w:val="20"/>
        </w:rPr>
        <w:t>5-</w:t>
      </w:r>
      <w:r w:rsidR="0004406E" w:rsidRPr="0004406E">
        <w:rPr>
          <w:rFonts w:ascii="Arial" w:hAnsi="Arial" w:cs="Arial"/>
          <w:sz w:val="20"/>
          <w:szCs w:val="20"/>
        </w:rPr>
        <w:t>Parent or parent-in-law</w:t>
      </w:r>
    </w:p>
    <w:p w14:paraId="7090DB47" w14:textId="13345123" w:rsidR="0004406E" w:rsidRPr="0004406E" w:rsidRDefault="00020CE3" w:rsidP="0004406E">
      <w:pPr>
        <w:rPr>
          <w:rFonts w:ascii="Arial" w:hAnsi="Arial" w:cs="Arial"/>
          <w:sz w:val="20"/>
          <w:szCs w:val="20"/>
        </w:rPr>
      </w:pPr>
      <w:r>
        <w:rPr>
          <w:rFonts w:ascii="Arial" w:hAnsi="Arial" w:cs="Arial"/>
          <w:sz w:val="20"/>
          <w:szCs w:val="20"/>
        </w:rPr>
        <w:t>6-</w:t>
      </w:r>
      <w:r w:rsidR="0004406E" w:rsidRPr="0004406E">
        <w:rPr>
          <w:rFonts w:ascii="Arial" w:hAnsi="Arial" w:cs="Arial"/>
          <w:sz w:val="20"/>
          <w:szCs w:val="20"/>
        </w:rPr>
        <w:t>Son or daughter in-law</w:t>
      </w:r>
    </w:p>
    <w:p w14:paraId="00392776" w14:textId="4BBBEEB6" w:rsidR="0004406E" w:rsidRPr="0004406E" w:rsidRDefault="00020CE3" w:rsidP="0004406E">
      <w:pPr>
        <w:rPr>
          <w:rFonts w:ascii="Arial" w:hAnsi="Arial" w:cs="Arial"/>
          <w:sz w:val="20"/>
          <w:szCs w:val="20"/>
        </w:rPr>
      </w:pPr>
      <w:r>
        <w:rPr>
          <w:rFonts w:ascii="Arial" w:hAnsi="Arial" w:cs="Arial"/>
          <w:sz w:val="20"/>
          <w:szCs w:val="20"/>
        </w:rPr>
        <w:t>7-</w:t>
      </w:r>
      <w:r w:rsidR="0004406E" w:rsidRPr="0004406E">
        <w:rPr>
          <w:rFonts w:ascii="Arial" w:hAnsi="Arial" w:cs="Arial"/>
          <w:sz w:val="20"/>
          <w:szCs w:val="20"/>
        </w:rPr>
        <w:t>Other relative</w:t>
      </w:r>
    </w:p>
    <w:p w14:paraId="2BAB864D" w14:textId="6F4017FF" w:rsidR="0004406E" w:rsidRPr="0004406E" w:rsidRDefault="00020CE3" w:rsidP="0004406E">
      <w:pPr>
        <w:rPr>
          <w:rFonts w:ascii="Arial" w:hAnsi="Arial" w:cs="Arial"/>
          <w:sz w:val="20"/>
          <w:szCs w:val="20"/>
        </w:rPr>
      </w:pPr>
      <w:r>
        <w:rPr>
          <w:rFonts w:ascii="Arial" w:hAnsi="Arial" w:cs="Arial"/>
          <w:sz w:val="20"/>
          <w:szCs w:val="20"/>
        </w:rPr>
        <w:t>8-</w:t>
      </w:r>
      <w:r w:rsidR="0004406E" w:rsidRPr="0004406E">
        <w:rPr>
          <w:rFonts w:ascii="Arial" w:hAnsi="Arial" w:cs="Arial"/>
          <w:sz w:val="20"/>
          <w:szCs w:val="20"/>
        </w:rPr>
        <w:t>Adopted, foster, or stepchild</w:t>
      </w:r>
    </w:p>
    <w:p w14:paraId="6E4C06CC" w14:textId="617B8452" w:rsidR="0004406E" w:rsidRPr="0004406E" w:rsidRDefault="00020CE3" w:rsidP="0004406E">
      <w:pPr>
        <w:rPr>
          <w:rFonts w:ascii="Arial" w:hAnsi="Arial" w:cs="Arial"/>
          <w:sz w:val="20"/>
          <w:szCs w:val="20"/>
        </w:rPr>
      </w:pPr>
      <w:r>
        <w:rPr>
          <w:rFonts w:ascii="Arial" w:hAnsi="Arial" w:cs="Arial"/>
          <w:sz w:val="20"/>
          <w:szCs w:val="20"/>
        </w:rPr>
        <w:t>9-</w:t>
      </w:r>
      <w:r w:rsidR="0004406E" w:rsidRPr="0004406E">
        <w:rPr>
          <w:rFonts w:ascii="Arial" w:hAnsi="Arial" w:cs="Arial"/>
          <w:sz w:val="20"/>
          <w:szCs w:val="20"/>
        </w:rPr>
        <w:t>Househelp</w:t>
      </w:r>
    </w:p>
    <w:p w14:paraId="6828EA01" w14:textId="26096772" w:rsidR="0004406E" w:rsidRDefault="00020CE3" w:rsidP="0004406E">
      <w:pPr>
        <w:rPr>
          <w:rFonts w:ascii="Arial" w:hAnsi="Arial" w:cs="Arial"/>
          <w:sz w:val="20"/>
          <w:szCs w:val="20"/>
        </w:rPr>
      </w:pPr>
      <w:r>
        <w:rPr>
          <w:rFonts w:ascii="Arial" w:hAnsi="Arial" w:cs="Arial"/>
          <w:sz w:val="20"/>
          <w:szCs w:val="20"/>
        </w:rPr>
        <w:t>10-</w:t>
      </w:r>
      <w:r w:rsidR="0004406E" w:rsidRPr="0004406E">
        <w:rPr>
          <w:rFonts w:ascii="Arial" w:hAnsi="Arial" w:cs="Arial"/>
          <w:sz w:val="20"/>
          <w:szCs w:val="20"/>
        </w:rPr>
        <w:t>Non-relative</w:t>
      </w:r>
    </w:p>
    <w:p w14:paraId="19B90843" w14:textId="7190B08C" w:rsidR="0004406E" w:rsidRDefault="0004406E" w:rsidP="0004406E">
      <w:pPr>
        <w:rPr>
          <w:rFonts w:ascii="Arial" w:hAnsi="Arial" w:cs="Arial"/>
          <w:sz w:val="20"/>
          <w:szCs w:val="20"/>
        </w:rPr>
      </w:pPr>
    </w:p>
    <w:p w14:paraId="56D1E00C" w14:textId="77777777" w:rsidR="0004406E" w:rsidRDefault="0004406E" w:rsidP="0004406E">
      <w:pPr>
        <w:rPr>
          <w:rFonts w:ascii="Arial" w:hAnsi="Arial" w:cs="Arial"/>
          <w:sz w:val="20"/>
          <w:szCs w:val="20"/>
        </w:rPr>
      </w:pPr>
    </w:p>
    <w:p w14:paraId="14C62207" w14:textId="77610BC6" w:rsidR="0004406E" w:rsidRDefault="004F2D1E" w:rsidP="005A7BEF">
      <w:pPr>
        <w:rPr>
          <w:rFonts w:ascii="Arial" w:hAnsi="Arial" w:cs="Arial"/>
          <w:sz w:val="20"/>
          <w:szCs w:val="20"/>
        </w:rPr>
      </w:pPr>
      <w:r w:rsidRPr="004F2D1E">
        <w:rPr>
          <w:rFonts w:ascii="Arial" w:hAnsi="Arial" w:cs="Arial"/>
          <w:sz w:val="20"/>
          <w:szCs w:val="20"/>
        </w:rPr>
        <w:t xml:space="preserve">Please select the correct region in which </w:t>
      </w:r>
      <w:r>
        <w:rPr>
          <w:rFonts w:ascii="Arial" w:hAnsi="Arial" w:cs="Arial"/>
          <w:sz w:val="20"/>
          <w:szCs w:val="20"/>
        </w:rPr>
        <w:t>[Future Contact Name]</w:t>
      </w:r>
      <w:r w:rsidRPr="004F2D1E">
        <w:rPr>
          <w:rFonts w:ascii="Arial" w:hAnsi="Arial" w:cs="Arial"/>
          <w:sz w:val="20"/>
          <w:szCs w:val="20"/>
        </w:rPr>
        <w:t xml:space="preserve"> lives.</w:t>
      </w:r>
    </w:p>
    <w:p w14:paraId="1ADA0D1E" w14:textId="594058A0" w:rsidR="004F2D1E" w:rsidRDefault="004F2D1E" w:rsidP="005A7BEF">
      <w:pPr>
        <w:rPr>
          <w:rFonts w:ascii="Arial" w:hAnsi="Arial" w:cs="Arial"/>
          <w:sz w:val="20"/>
          <w:szCs w:val="20"/>
        </w:rPr>
      </w:pPr>
    </w:p>
    <w:p w14:paraId="1494D615" w14:textId="3475A063" w:rsidR="004F2D1E" w:rsidRDefault="004F2D1E" w:rsidP="005A7BEF">
      <w:pPr>
        <w:rPr>
          <w:rFonts w:ascii="Arial" w:hAnsi="Arial" w:cs="Arial"/>
          <w:sz w:val="20"/>
          <w:szCs w:val="20"/>
        </w:rPr>
      </w:pPr>
      <w:r w:rsidRPr="004F2D1E">
        <w:rPr>
          <w:rFonts w:ascii="Arial" w:hAnsi="Arial" w:cs="Arial"/>
          <w:sz w:val="20"/>
          <w:szCs w:val="20"/>
        </w:rPr>
        <w:t xml:space="preserve">Please select the correct community in which </w:t>
      </w:r>
      <w:r>
        <w:rPr>
          <w:rFonts w:ascii="Arial" w:hAnsi="Arial" w:cs="Arial"/>
          <w:sz w:val="20"/>
          <w:szCs w:val="20"/>
        </w:rPr>
        <w:t>[Future Contact Name]</w:t>
      </w:r>
      <w:r w:rsidRPr="004F2D1E">
        <w:rPr>
          <w:rFonts w:ascii="Arial" w:hAnsi="Arial" w:cs="Arial"/>
          <w:sz w:val="20"/>
          <w:szCs w:val="20"/>
        </w:rPr>
        <w:t xml:space="preserve"> lives.</w:t>
      </w:r>
    </w:p>
    <w:p w14:paraId="1F96C5C4" w14:textId="6C57372C" w:rsidR="00A50B71" w:rsidRDefault="00A50B71" w:rsidP="005A7BEF">
      <w:pPr>
        <w:rPr>
          <w:rFonts w:ascii="Arial" w:hAnsi="Arial" w:cs="Arial"/>
          <w:sz w:val="20"/>
          <w:szCs w:val="20"/>
        </w:rPr>
      </w:pPr>
    </w:p>
    <w:p w14:paraId="1D0269E2" w14:textId="77777777" w:rsidR="00A50B71" w:rsidRPr="00A50B71" w:rsidRDefault="00A50B71" w:rsidP="00A50B71">
      <w:pPr>
        <w:rPr>
          <w:rFonts w:ascii="Arial" w:hAnsi="Arial" w:cs="Arial"/>
          <w:sz w:val="20"/>
          <w:szCs w:val="20"/>
        </w:rPr>
      </w:pPr>
      <w:r w:rsidRPr="00A50B71">
        <w:rPr>
          <w:rFonts w:ascii="Arial" w:hAnsi="Arial" w:cs="Arial"/>
          <w:sz w:val="20"/>
          <w:szCs w:val="20"/>
        </w:rPr>
        <w:t>Can you provide another contact for this household?</w:t>
      </w:r>
    </w:p>
    <w:p w14:paraId="00A4C3EB" w14:textId="19000378" w:rsidR="00A50B71" w:rsidRPr="00A50B71" w:rsidRDefault="00A50B71" w:rsidP="00A50B71">
      <w:pPr>
        <w:rPr>
          <w:rFonts w:ascii="Arial" w:hAnsi="Arial" w:cs="Arial"/>
          <w:sz w:val="20"/>
          <w:szCs w:val="20"/>
        </w:rPr>
      </w:pPr>
      <w:r>
        <w:rPr>
          <w:rFonts w:ascii="Arial" w:hAnsi="Arial" w:cs="Arial"/>
          <w:sz w:val="20"/>
          <w:szCs w:val="20"/>
        </w:rPr>
        <w:t>1-</w:t>
      </w:r>
      <w:r w:rsidRPr="00A50B71">
        <w:rPr>
          <w:rFonts w:ascii="Arial" w:hAnsi="Arial" w:cs="Arial"/>
          <w:sz w:val="20"/>
          <w:szCs w:val="20"/>
        </w:rPr>
        <w:t>Yes</w:t>
      </w:r>
      <w:r w:rsidR="00A879E9">
        <w:rPr>
          <w:rFonts w:ascii="Arial" w:hAnsi="Arial" w:cs="Arial"/>
          <w:sz w:val="20"/>
          <w:szCs w:val="20"/>
        </w:rPr>
        <w:t xml:space="preserve"> &gt;&gt;</w:t>
      </w:r>
    </w:p>
    <w:p w14:paraId="68EC9668" w14:textId="5CCA5245" w:rsidR="00A50B71" w:rsidRDefault="00A50B71" w:rsidP="00A50B71">
      <w:pPr>
        <w:rPr>
          <w:rFonts w:ascii="Arial" w:hAnsi="Arial" w:cs="Arial"/>
          <w:sz w:val="20"/>
          <w:szCs w:val="20"/>
        </w:rPr>
      </w:pPr>
      <w:r>
        <w:rPr>
          <w:rFonts w:ascii="Arial" w:hAnsi="Arial" w:cs="Arial"/>
          <w:sz w:val="20"/>
          <w:szCs w:val="20"/>
        </w:rPr>
        <w:t>5-</w:t>
      </w:r>
      <w:r w:rsidRPr="00A50B71">
        <w:rPr>
          <w:rFonts w:ascii="Arial" w:hAnsi="Arial" w:cs="Arial"/>
          <w:sz w:val="20"/>
          <w:szCs w:val="20"/>
        </w:rPr>
        <w:t>No</w:t>
      </w:r>
      <w:r w:rsidR="00B6468F">
        <w:rPr>
          <w:rFonts w:ascii="Arial" w:hAnsi="Arial" w:cs="Arial"/>
          <w:sz w:val="20"/>
          <w:szCs w:val="20"/>
        </w:rPr>
        <w:t xml:space="preserve"> &gt;&gt; Next section</w:t>
      </w:r>
    </w:p>
    <w:p w14:paraId="58C300C0" w14:textId="0430DA16" w:rsidR="00A879E9" w:rsidRDefault="00A879E9" w:rsidP="00A50B71">
      <w:pPr>
        <w:rPr>
          <w:rFonts w:ascii="Arial" w:hAnsi="Arial" w:cs="Arial"/>
          <w:sz w:val="20"/>
          <w:szCs w:val="20"/>
        </w:rPr>
      </w:pPr>
    </w:p>
    <w:p w14:paraId="7F09FB09" w14:textId="7613CABA" w:rsidR="00A85AA4" w:rsidRPr="005A7BEF" w:rsidRDefault="00A85AA4" w:rsidP="005A7BEF">
      <w:pPr>
        <w:rPr>
          <w:rFonts w:ascii="Arial" w:hAnsi="Arial" w:cs="Arial"/>
          <w:b/>
          <w:sz w:val="20"/>
          <w:szCs w:val="20"/>
        </w:rPr>
      </w:pPr>
      <w:r w:rsidRPr="005A7BEF">
        <w:rPr>
          <w:rFonts w:ascii="Arial" w:hAnsi="Arial" w:cs="Arial"/>
          <w:b/>
          <w:sz w:val="20"/>
          <w:szCs w:val="20"/>
        </w:rPr>
        <w:t xml:space="preserve"> </w:t>
      </w:r>
    </w:p>
    <w:p w14:paraId="6377294B" w14:textId="77777777" w:rsidR="00720C87" w:rsidRPr="005A7BEF" w:rsidRDefault="00720C87" w:rsidP="005A7BEF">
      <w:pPr>
        <w:rPr>
          <w:rFonts w:ascii="Arial" w:hAnsi="Arial" w:cs="Arial"/>
          <w:b/>
          <w:sz w:val="16"/>
          <w:szCs w:val="16"/>
        </w:rPr>
      </w:pPr>
    </w:p>
    <w:tbl>
      <w:tblPr>
        <w:tblW w:w="5000" w:type="pct"/>
        <w:tblCellMar>
          <w:top w:w="55" w:type="dxa"/>
          <w:left w:w="55" w:type="dxa"/>
          <w:bottom w:w="55" w:type="dxa"/>
          <w:right w:w="55" w:type="dxa"/>
        </w:tblCellMar>
        <w:tblLook w:val="0000" w:firstRow="0" w:lastRow="0" w:firstColumn="0" w:lastColumn="0" w:noHBand="0" w:noVBand="0"/>
      </w:tblPr>
      <w:tblGrid>
        <w:gridCol w:w="4841"/>
        <w:gridCol w:w="4841"/>
        <w:gridCol w:w="4838"/>
      </w:tblGrid>
      <w:tr w:rsidR="00A85AA4" w:rsidRPr="005A7BEF" w14:paraId="3497038B" w14:textId="77777777" w:rsidTr="004859F0">
        <w:tc>
          <w:tcPr>
            <w:tcW w:w="1667" w:type="pct"/>
            <w:tcBorders>
              <w:top w:val="single" w:sz="2" w:space="0" w:color="000000"/>
              <w:left w:val="single" w:sz="4" w:space="0" w:color="auto"/>
              <w:bottom w:val="single" w:sz="2" w:space="0" w:color="000000"/>
              <w:right w:val="single" w:sz="4" w:space="0" w:color="auto"/>
            </w:tcBorders>
            <w:shd w:val="clear" w:color="auto" w:fill="A6A6A6" w:themeFill="background1" w:themeFillShade="A6"/>
            <w:vAlign w:val="center"/>
          </w:tcPr>
          <w:p w14:paraId="3CF07524" w14:textId="77777777" w:rsidR="00A85AA4" w:rsidRPr="005A7BEF" w:rsidRDefault="00A85AA4" w:rsidP="005A7BEF">
            <w:pPr>
              <w:autoSpaceDE w:val="0"/>
              <w:snapToGrid w:val="0"/>
              <w:spacing w:line="276" w:lineRule="auto"/>
              <w:rPr>
                <w:rFonts w:ascii="Arial" w:hAnsi="Arial" w:cs="Arial"/>
                <w:bCs/>
                <w:sz w:val="20"/>
                <w:szCs w:val="20"/>
              </w:rPr>
            </w:pPr>
          </w:p>
        </w:tc>
        <w:tc>
          <w:tcPr>
            <w:tcW w:w="1667" w:type="pct"/>
            <w:tcBorders>
              <w:top w:val="single" w:sz="2" w:space="0" w:color="000000"/>
              <w:left w:val="single" w:sz="4" w:space="0" w:color="auto"/>
              <w:bottom w:val="single" w:sz="2" w:space="0" w:color="000000"/>
              <w:right w:val="single" w:sz="4" w:space="0" w:color="auto"/>
            </w:tcBorders>
            <w:shd w:val="clear" w:color="auto" w:fill="A6A6A6" w:themeFill="background1" w:themeFillShade="A6"/>
            <w:vAlign w:val="center"/>
          </w:tcPr>
          <w:p w14:paraId="6FCABD11" w14:textId="77777777" w:rsidR="00A85AA4" w:rsidRPr="005A7BEF" w:rsidRDefault="00A85AA4" w:rsidP="005A7BEF">
            <w:pPr>
              <w:autoSpaceDE w:val="0"/>
              <w:snapToGrid w:val="0"/>
              <w:spacing w:line="276" w:lineRule="auto"/>
              <w:rPr>
                <w:rFonts w:ascii="Arial" w:hAnsi="Arial" w:cs="Arial"/>
                <w:b/>
                <w:bCs/>
                <w:sz w:val="20"/>
                <w:szCs w:val="20"/>
              </w:rPr>
            </w:pPr>
            <w:r w:rsidRPr="005A7BEF">
              <w:rPr>
                <w:rFonts w:ascii="Arial" w:hAnsi="Arial" w:cs="Arial"/>
                <w:b/>
                <w:bCs/>
                <w:sz w:val="20"/>
                <w:szCs w:val="20"/>
              </w:rPr>
              <w:t>Contact 1</w:t>
            </w:r>
          </w:p>
        </w:tc>
        <w:tc>
          <w:tcPr>
            <w:tcW w:w="1666" w:type="pct"/>
            <w:tcBorders>
              <w:top w:val="single" w:sz="2" w:space="0" w:color="000000"/>
              <w:left w:val="single" w:sz="4" w:space="0" w:color="auto"/>
              <w:bottom w:val="single" w:sz="2" w:space="0" w:color="000000"/>
              <w:right w:val="single" w:sz="4" w:space="0" w:color="auto"/>
            </w:tcBorders>
            <w:shd w:val="clear" w:color="auto" w:fill="A6A6A6" w:themeFill="background1" w:themeFillShade="A6"/>
            <w:vAlign w:val="center"/>
          </w:tcPr>
          <w:p w14:paraId="4FC430F5" w14:textId="77777777" w:rsidR="00A85AA4" w:rsidRPr="005A7BEF" w:rsidRDefault="00A85AA4" w:rsidP="005A7BEF">
            <w:pPr>
              <w:autoSpaceDE w:val="0"/>
              <w:snapToGrid w:val="0"/>
              <w:spacing w:line="276" w:lineRule="auto"/>
              <w:rPr>
                <w:rFonts w:ascii="Arial" w:hAnsi="Arial" w:cs="Arial"/>
                <w:b/>
                <w:bCs/>
                <w:sz w:val="20"/>
                <w:szCs w:val="20"/>
              </w:rPr>
            </w:pPr>
            <w:r w:rsidRPr="005A7BEF">
              <w:rPr>
                <w:rFonts w:ascii="Arial" w:hAnsi="Arial" w:cs="Arial"/>
                <w:b/>
                <w:bCs/>
                <w:sz w:val="20"/>
                <w:szCs w:val="20"/>
              </w:rPr>
              <w:t>Contact 2</w:t>
            </w:r>
          </w:p>
        </w:tc>
      </w:tr>
      <w:tr w:rsidR="00C2163D" w:rsidRPr="005A7BEF" w14:paraId="46584BA7" w14:textId="77777777" w:rsidTr="004859F0">
        <w:trPr>
          <w:trHeight w:val="395"/>
        </w:trPr>
        <w:tc>
          <w:tcPr>
            <w:tcW w:w="1667" w:type="pct"/>
            <w:tcBorders>
              <w:top w:val="single" w:sz="2" w:space="0" w:color="000000"/>
              <w:left w:val="single" w:sz="4" w:space="0" w:color="auto"/>
              <w:bottom w:val="single" w:sz="4" w:space="0" w:color="auto"/>
              <w:right w:val="single" w:sz="4" w:space="0" w:color="auto"/>
            </w:tcBorders>
            <w:vAlign w:val="center"/>
          </w:tcPr>
          <w:p w14:paraId="206FAB7D" w14:textId="68C1F5C1" w:rsidR="00A85AA4" w:rsidRPr="00303BED" w:rsidRDefault="00303BED" w:rsidP="00303BED">
            <w:pPr>
              <w:autoSpaceDE w:val="0"/>
              <w:snapToGrid w:val="0"/>
              <w:spacing w:line="276" w:lineRule="auto"/>
              <w:rPr>
                <w:rFonts w:ascii="Arial" w:hAnsi="Arial" w:cs="Arial"/>
                <w:sz w:val="20"/>
                <w:szCs w:val="20"/>
              </w:rPr>
            </w:pPr>
            <w:r>
              <w:rPr>
                <w:rFonts w:ascii="Arial" w:hAnsi="Arial" w:cs="Arial"/>
                <w:bCs/>
                <w:sz w:val="20"/>
                <w:szCs w:val="20"/>
              </w:rPr>
              <w:t xml:space="preserve">Please specify the </w:t>
            </w:r>
            <w:r>
              <w:rPr>
                <w:rFonts w:ascii="Arial" w:hAnsi="Arial" w:cs="Arial"/>
                <w:b/>
                <w:bCs/>
                <w:sz w:val="20"/>
                <w:szCs w:val="20"/>
              </w:rPr>
              <w:t>first name</w:t>
            </w:r>
            <w:r>
              <w:rPr>
                <w:rFonts w:ascii="Arial" w:hAnsi="Arial" w:cs="Arial"/>
                <w:bCs/>
                <w:sz w:val="20"/>
                <w:szCs w:val="20"/>
              </w:rPr>
              <w:t xml:space="preserve"> of </w:t>
            </w:r>
            <w:r w:rsidR="00A15C92">
              <w:rPr>
                <w:rFonts w:ascii="Arial" w:hAnsi="Arial" w:cs="Arial"/>
                <w:bCs/>
                <w:sz w:val="20"/>
                <w:szCs w:val="20"/>
              </w:rPr>
              <w:t>[Future Contact Name]</w:t>
            </w:r>
            <w:r>
              <w:rPr>
                <w:rFonts w:ascii="Arial" w:hAnsi="Arial" w:cs="Arial"/>
                <w:bCs/>
                <w:sz w:val="20"/>
                <w:szCs w:val="20"/>
              </w:rPr>
              <w:t>.</w:t>
            </w:r>
          </w:p>
        </w:tc>
        <w:tc>
          <w:tcPr>
            <w:tcW w:w="1667" w:type="pct"/>
            <w:tcBorders>
              <w:top w:val="single" w:sz="2" w:space="0" w:color="000000"/>
              <w:left w:val="single" w:sz="4" w:space="0" w:color="auto"/>
              <w:bottom w:val="single" w:sz="4" w:space="0" w:color="auto"/>
              <w:right w:val="single" w:sz="4" w:space="0" w:color="auto"/>
            </w:tcBorders>
            <w:vAlign w:val="center"/>
          </w:tcPr>
          <w:p w14:paraId="77129287" w14:textId="77777777" w:rsidR="00A85AA4" w:rsidRPr="005A7BEF" w:rsidRDefault="00A85AA4" w:rsidP="005A7BEF">
            <w:pPr>
              <w:autoSpaceDE w:val="0"/>
              <w:snapToGrid w:val="0"/>
              <w:spacing w:line="276" w:lineRule="auto"/>
              <w:rPr>
                <w:rFonts w:ascii="Arial" w:hAnsi="Arial" w:cs="Arial"/>
                <w:b/>
                <w:bCs/>
                <w:sz w:val="20"/>
                <w:szCs w:val="20"/>
              </w:rPr>
            </w:pPr>
          </w:p>
        </w:tc>
        <w:tc>
          <w:tcPr>
            <w:tcW w:w="1666" w:type="pct"/>
            <w:tcBorders>
              <w:top w:val="single" w:sz="2" w:space="0" w:color="000000"/>
              <w:left w:val="single" w:sz="4" w:space="0" w:color="auto"/>
              <w:bottom w:val="single" w:sz="4" w:space="0" w:color="auto"/>
              <w:right w:val="single" w:sz="4" w:space="0" w:color="auto"/>
            </w:tcBorders>
            <w:vAlign w:val="center"/>
          </w:tcPr>
          <w:p w14:paraId="1E8C471F" w14:textId="77777777" w:rsidR="00A85AA4" w:rsidRPr="005A7BEF" w:rsidRDefault="00A85AA4" w:rsidP="005A7BEF">
            <w:pPr>
              <w:autoSpaceDE w:val="0"/>
              <w:snapToGrid w:val="0"/>
              <w:spacing w:line="276" w:lineRule="auto"/>
              <w:rPr>
                <w:rFonts w:ascii="Arial" w:hAnsi="Arial" w:cs="Arial"/>
                <w:b/>
                <w:bCs/>
                <w:sz w:val="20"/>
                <w:szCs w:val="20"/>
              </w:rPr>
            </w:pPr>
          </w:p>
        </w:tc>
      </w:tr>
      <w:tr w:rsidR="00303BED" w:rsidRPr="005A7BEF" w14:paraId="05C4018D" w14:textId="77777777" w:rsidTr="004859F0">
        <w:trPr>
          <w:trHeight w:val="395"/>
        </w:trPr>
        <w:tc>
          <w:tcPr>
            <w:tcW w:w="1667" w:type="pct"/>
            <w:tcBorders>
              <w:top w:val="single" w:sz="4" w:space="0" w:color="auto"/>
              <w:left w:val="single" w:sz="4" w:space="0" w:color="auto"/>
              <w:bottom w:val="single" w:sz="4" w:space="0" w:color="auto"/>
              <w:right w:val="single" w:sz="4" w:space="0" w:color="auto"/>
            </w:tcBorders>
            <w:vAlign w:val="center"/>
          </w:tcPr>
          <w:p w14:paraId="6A015F5C" w14:textId="73FDDD21" w:rsidR="00303BED" w:rsidRPr="00303BED" w:rsidRDefault="00303BED" w:rsidP="005A7BEF">
            <w:pPr>
              <w:autoSpaceDE w:val="0"/>
              <w:snapToGrid w:val="0"/>
              <w:spacing w:line="276" w:lineRule="auto"/>
              <w:rPr>
                <w:rFonts w:ascii="Arial" w:hAnsi="Arial" w:cs="Arial"/>
                <w:sz w:val="20"/>
                <w:szCs w:val="20"/>
              </w:rPr>
            </w:pPr>
            <w:r>
              <w:rPr>
                <w:rFonts w:ascii="Arial" w:hAnsi="Arial" w:cs="Arial"/>
                <w:sz w:val="20"/>
                <w:szCs w:val="20"/>
              </w:rPr>
              <w:t xml:space="preserve">Please specify the </w:t>
            </w:r>
            <w:r>
              <w:rPr>
                <w:rFonts w:ascii="Arial" w:hAnsi="Arial" w:cs="Arial"/>
                <w:b/>
                <w:sz w:val="20"/>
                <w:szCs w:val="20"/>
              </w:rPr>
              <w:t xml:space="preserve">last name </w:t>
            </w:r>
            <w:r>
              <w:rPr>
                <w:rFonts w:ascii="Arial" w:hAnsi="Arial" w:cs="Arial"/>
                <w:sz w:val="20"/>
                <w:szCs w:val="20"/>
              </w:rPr>
              <w:t xml:space="preserve">of </w:t>
            </w:r>
            <w:r w:rsidR="00A15C92">
              <w:rPr>
                <w:rFonts w:ascii="Arial" w:hAnsi="Arial" w:cs="Arial"/>
                <w:bCs/>
                <w:sz w:val="20"/>
                <w:szCs w:val="20"/>
              </w:rPr>
              <w:t>[Future Contact Name]</w:t>
            </w:r>
            <w:r>
              <w:rPr>
                <w:rFonts w:ascii="Arial" w:hAnsi="Arial" w:cs="Arial"/>
                <w:sz w:val="20"/>
                <w:szCs w:val="20"/>
              </w:rPr>
              <w:t>.</w:t>
            </w:r>
          </w:p>
        </w:tc>
        <w:tc>
          <w:tcPr>
            <w:tcW w:w="1667" w:type="pct"/>
            <w:tcBorders>
              <w:top w:val="single" w:sz="4" w:space="0" w:color="auto"/>
              <w:left w:val="single" w:sz="4" w:space="0" w:color="auto"/>
              <w:bottom w:val="single" w:sz="4" w:space="0" w:color="auto"/>
              <w:right w:val="single" w:sz="4" w:space="0" w:color="auto"/>
            </w:tcBorders>
            <w:vAlign w:val="center"/>
          </w:tcPr>
          <w:p w14:paraId="51B44EA6" w14:textId="77777777" w:rsidR="00303BED" w:rsidRPr="005A7BEF" w:rsidRDefault="00303BED" w:rsidP="005A7BEF">
            <w:pPr>
              <w:autoSpaceDE w:val="0"/>
              <w:snapToGrid w:val="0"/>
              <w:spacing w:line="276" w:lineRule="auto"/>
              <w:rPr>
                <w:rFonts w:ascii="Arial" w:hAnsi="Arial" w:cs="Arial"/>
                <w:b/>
                <w:bCs/>
                <w:sz w:val="20"/>
                <w:szCs w:val="20"/>
              </w:rPr>
            </w:pPr>
          </w:p>
        </w:tc>
        <w:tc>
          <w:tcPr>
            <w:tcW w:w="1666" w:type="pct"/>
            <w:tcBorders>
              <w:top w:val="single" w:sz="4" w:space="0" w:color="auto"/>
              <w:left w:val="single" w:sz="4" w:space="0" w:color="auto"/>
              <w:bottom w:val="single" w:sz="4" w:space="0" w:color="auto"/>
              <w:right w:val="single" w:sz="4" w:space="0" w:color="auto"/>
            </w:tcBorders>
            <w:vAlign w:val="center"/>
          </w:tcPr>
          <w:p w14:paraId="0D3A044F" w14:textId="77777777" w:rsidR="00303BED" w:rsidRPr="005A7BEF" w:rsidRDefault="00303BED" w:rsidP="005A7BEF">
            <w:pPr>
              <w:autoSpaceDE w:val="0"/>
              <w:snapToGrid w:val="0"/>
              <w:spacing w:line="276" w:lineRule="auto"/>
              <w:rPr>
                <w:rFonts w:ascii="Arial" w:hAnsi="Arial" w:cs="Arial"/>
                <w:b/>
                <w:bCs/>
                <w:sz w:val="20"/>
                <w:szCs w:val="20"/>
              </w:rPr>
            </w:pPr>
          </w:p>
        </w:tc>
      </w:tr>
      <w:tr w:rsidR="00C2163D" w:rsidRPr="005A7BEF" w14:paraId="77056DB2" w14:textId="77777777" w:rsidTr="004859F0">
        <w:trPr>
          <w:trHeight w:val="395"/>
        </w:trPr>
        <w:tc>
          <w:tcPr>
            <w:tcW w:w="1667" w:type="pct"/>
            <w:tcBorders>
              <w:top w:val="single" w:sz="4" w:space="0" w:color="auto"/>
              <w:left w:val="single" w:sz="4" w:space="0" w:color="auto"/>
              <w:bottom w:val="single" w:sz="4" w:space="0" w:color="auto"/>
              <w:right w:val="single" w:sz="4" w:space="0" w:color="auto"/>
            </w:tcBorders>
            <w:vAlign w:val="center"/>
          </w:tcPr>
          <w:p w14:paraId="04E1FA80" w14:textId="77777777" w:rsidR="00842F8E" w:rsidRDefault="00842F8E" w:rsidP="00842F8E">
            <w:pPr>
              <w:autoSpaceDE w:val="0"/>
              <w:snapToGrid w:val="0"/>
              <w:spacing w:line="276" w:lineRule="auto"/>
              <w:rPr>
                <w:ins w:id="14" w:author="Andre J Nickow" w:date="2018-10-23T11:42:00Z"/>
                <w:rFonts w:ascii="Arial" w:hAnsi="Arial" w:cs="Arial"/>
                <w:bCs/>
                <w:i/>
                <w:sz w:val="20"/>
                <w:szCs w:val="20"/>
              </w:rPr>
            </w:pPr>
            <w:ins w:id="15" w:author="Andre J Nickow" w:date="2018-10-23T11:42:00Z">
              <w:r>
                <w:rPr>
                  <w:rFonts w:ascii="Arial" w:hAnsi="Arial" w:cs="Arial"/>
                  <w:bCs/>
                  <w:sz w:val="20"/>
                  <w:szCs w:val="20"/>
                </w:rPr>
                <w:t>Please select the relationship of [Future Contact Name] to the household’s head.</w:t>
              </w:r>
              <w:r w:rsidRPr="008D4F63">
                <w:rPr>
                  <w:rFonts w:ascii="Arial" w:hAnsi="Arial" w:cs="Arial"/>
                  <w:bCs/>
                  <w:sz w:val="20"/>
                  <w:szCs w:val="20"/>
                </w:rPr>
                <w:t xml:space="preserve"> </w:t>
              </w:r>
            </w:ins>
          </w:p>
          <w:p w14:paraId="6C53C6A1" w14:textId="77777777" w:rsidR="00842F8E" w:rsidRPr="00A15C92" w:rsidRDefault="00842F8E" w:rsidP="00842F8E">
            <w:pPr>
              <w:autoSpaceDE w:val="0"/>
              <w:snapToGrid w:val="0"/>
              <w:spacing w:line="276" w:lineRule="auto"/>
              <w:rPr>
                <w:ins w:id="16" w:author="Andre J Nickow" w:date="2018-10-23T11:42:00Z"/>
                <w:rFonts w:ascii="Arial" w:hAnsi="Arial" w:cs="Arial"/>
                <w:bCs/>
                <w:sz w:val="20"/>
                <w:szCs w:val="20"/>
              </w:rPr>
            </w:pPr>
            <w:ins w:id="17" w:author="Andre J Nickow" w:date="2018-10-23T11:42:00Z">
              <w:r>
                <w:rPr>
                  <w:rFonts w:ascii="Arial" w:hAnsi="Arial" w:cs="Arial"/>
                  <w:bCs/>
                  <w:sz w:val="20"/>
                  <w:szCs w:val="20"/>
                </w:rPr>
                <w:t>2-</w:t>
              </w:r>
              <w:r w:rsidRPr="00A15C92">
                <w:rPr>
                  <w:rFonts w:ascii="Arial" w:hAnsi="Arial" w:cs="Arial"/>
                  <w:bCs/>
                  <w:sz w:val="20"/>
                  <w:szCs w:val="20"/>
                </w:rPr>
                <w:t>Spouse</w:t>
              </w:r>
            </w:ins>
          </w:p>
          <w:p w14:paraId="64F80F4A" w14:textId="77777777" w:rsidR="00842F8E" w:rsidRPr="00A15C92" w:rsidRDefault="00842F8E" w:rsidP="00842F8E">
            <w:pPr>
              <w:autoSpaceDE w:val="0"/>
              <w:snapToGrid w:val="0"/>
              <w:spacing w:line="276" w:lineRule="auto"/>
              <w:rPr>
                <w:ins w:id="18" w:author="Andre J Nickow" w:date="2018-10-23T11:42:00Z"/>
                <w:rFonts w:ascii="Arial" w:hAnsi="Arial" w:cs="Arial"/>
                <w:bCs/>
                <w:sz w:val="20"/>
                <w:szCs w:val="20"/>
              </w:rPr>
            </w:pPr>
            <w:ins w:id="19" w:author="Andre J Nickow" w:date="2018-10-23T11:42:00Z">
              <w:r>
                <w:rPr>
                  <w:rFonts w:ascii="Arial" w:hAnsi="Arial" w:cs="Arial"/>
                  <w:bCs/>
                  <w:sz w:val="20"/>
                  <w:szCs w:val="20"/>
                </w:rPr>
                <w:t>3-</w:t>
              </w:r>
              <w:r w:rsidRPr="00A15C92">
                <w:rPr>
                  <w:rFonts w:ascii="Arial" w:hAnsi="Arial" w:cs="Arial"/>
                  <w:bCs/>
                  <w:sz w:val="20"/>
                  <w:szCs w:val="20"/>
                </w:rPr>
                <w:t>Child</w:t>
              </w:r>
            </w:ins>
          </w:p>
          <w:p w14:paraId="1B6F6D04" w14:textId="77777777" w:rsidR="00842F8E" w:rsidRPr="00A15C92" w:rsidRDefault="00842F8E" w:rsidP="00842F8E">
            <w:pPr>
              <w:autoSpaceDE w:val="0"/>
              <w:snapToGrid w:val="0"/>
              <w:spacing w:line="276" w:lineRule="auto"/>
              <w:rPr>
                <w:ins w:id="20" w:author="Andre J Nickow" w:date="2018-10-23T11:42:00Z"/>
                <w:rFonts w:ascii="Arial" w:hAnsi="Arial" w:cs="Arial"/>
                <w:bCs/>
                <w:sz w:val="20"/>
                <w:szCs w:val="20"/>
              </w:rPr>
            </w:pPr>
            <w:ins w:id="21" w:author="Andre J Nickow" w:date="2018-10-23T11:42:00Z">
              <w:r>
                <w:rPr>
                  <w:rFonts w:ascii="Arial" w:hAnsi="Arial" w:cs="Arial"/>
                  <w:bCs/>
                  <w:sz w:val="20"/>
                  <w:szCs w:val="20"/>
                </w:rPr>
                <w:t>4-</w:t>
              </w:r>
              <w:r w:rsidRPr="00A15C92">
                <w:rPr>
                  <w:rFonts w:ascii="Arial" w:hAnsi="Arial" w:cs="Arial"/>
                  <w:bCs/>
                  <w:sz w:val="20"/>
                  <w:szCs w:val="20"/>
                </w:rPr>
                <w:t>Grandchild</w:t>
              </w:r>
            </w:ins>
          </w:p>
          <w:p w14:paraId="1CB5F1D8" w14:textId="77777777" w:rsidR="00842F8E" w:rsidRPr="00A15C92" w:rsidRDefault="00842F8E" w:rsidP="00842F8E">
            <w:pPr>
              <w:autoSpaceDE w:val="0"/>
              <w:snapToGrid w:val="0"/>
              <w:spacing w:line="276" w:lineRule="auto"/>
              <w:rPr>
                <w:ins w:id="22" w:author="Andre J Nickow" w:date="2018-10-23T11:42:00Z"/>
                <w:rFonts w:ascii="Arial" w:hAnsi="Arial" w:cs="Arial"/>
                <w:bCs/>
                <w:sz w:val="20"/>
                <w:szCs w:val="20"/>
              </w:rPr>
            </w:pPr>
            <w:ins w:id="23" w:author="Andre J Nickow" w:date="2018-10-23T11:42:00Z">
              <w:r>
                <w:rPr>
                  <w:rFonts w:ascii="Arial" w:hAnsi="Arial" w:cs="Arial"/>
                  <w:bCs/>
                  <w:sz w:val="20"/>
                  <w:szCs w:val="20"/>
                </w:rPr>
                <w:t>5-</w:t>
              </w:r>
              <w:r w:rsidRPr="00A15C92">
                <w:rPr>
                  <w:rFonts w:ascii="Arial" w:hAnsi="Arial" w:cs="Arial"/>
                  <w:bCs/>
                  <w:sz w:val="20"/>
                  <w:szCs w:val="20"/>
                </w:rPr>
                <w:t>Parent or parent-in-law</w:t>
              </w:r>
            </w:ins>
          </w:p>
          <w:p w14:paraId="0B0BB893" w14:textId="77777777" w:rsidR="00842F8E" w:rsidRPr="00A15C92" w:rsidRDefault="00842F8E" w:rsidP="00842F8E">
            <w:pPr>
              <w:autoSpaceDE w:val="0"/>
              <w:snapToGrid w:val="0"/>
              <w:spacing w:line="276" w:lineRule="auto"/>
              <w:rPr>
                <w:ins w:id="24" w:author="Andre J Nickow" w:date="2018-10-23T11:42:00Z"/>
                <w:rFonts w:ascii="Arial" w:hAnsi="Arial" w:cs="Arial"/>
                <w:bCs/>
                <w:sz w:val="20"/>
                <w:szCs w:val="20"/>
              </w:rPr>
            </w:pPr>
            <w:ins w:id="25" w:author="Andre J Nickow" w:date="2018-10-23T11:42:00Z">
              <w:r>
                <w:rPr>
                  <w:rFonts w:ascii="Arial" w:hAnsi="Arial" w:cs="Arial"/>
                  <w:bCs/>
                  <w:sz w:val="20"/>
                  <w:szCs w:val="20"/>
                </w:rPr>
                <w:t>6-</w:t>
              </w:r>
              <w:r w:rsidRPr="00A15C92">
                <w:rPr>
                  <w:rFonts w:ascii="Arial" w:hAnsi="Arial" w:cs="Arial"/>
                  <w:bCs/>
                  <w:sz w:val="20"/>
                  <w:szCs w:val="20"/>
                </w:rPr>
                <w:t>Son or daughter in-law</w:t>
              </w:r>
            </w:ins>
          </w:p>
          <w:p w14:paraId="5BB48F5B" w14:textId="77777777" w:rsidR="00842F8E" w:rsidRPr="00A15C92" w:rsidRDefault="00842F8E" w:rsidP="00842F8E">
            <w:pPr>
              <w:autoSpaceDE w:val="0"/>
              <w:snapToGrid w:val="0"/>
              <w:spacing w:line="276" w:lineRule="auto"/>
              <w:rPr>
                <w:ins w:id="26" w:author="Andre J Nickow" w:date="2018-10-23T11:42:00Z"/>
                <w:rFonts w:ascii="Arial" w:hAnsi="Arial" w:cs="Arial"/>
                <w:bCs/>
                <w:sz w:val="20"/>
                <w:szCs w:val="20"/>
              </w:rPr>
            </w:pPr>
            <w:ins w:id="27" w:author="Andre J Nickow" w:date="2018-10-23T11:42:00Z">
              <w:r>
                <w:rPr>
                  <w:rFonts w:ascii="Arial" w:hAnsi="Arial" w:cs="Arial"/>
                  <w:bCs/>
                  <w:sz w:val="20"/>
                  <w:szCs w:val="20"/>
                </w:rPr>
                <w:t>7-</w:t>
              </w:r>
              <w:r w:rsidRPr="00A15C92">
                <w:rPr>
                  <w:rFonts w:ascii="Arial" w:hAnsi="Arial" w:cs="Arial"/>
                  <w:bCs/>
                  <w:sz w:val="20"/>
                  <w:szCs w:val="20"/>
                </w:rPr>
                <w:t>Other relative</w:t>
              </w:r>
              <w:r>
                <w:rPr>
                  <w:rFonts w:ascii="Arial" w:hAnsi="Arial" w:cs="Arial"/>
                  <w:bCs/>
                  <w:sz w:val="20"/>
                  <w:szCs w:val="20"/>
                </w:rPr>
                <w:t xml:space="preserve"> (please specify relationship)</w:t>
              </w:r>
            </w:ins>
          </w:p>
          <w:p w14:paraId="38EC797D" w14:textId="77777777" w:rsidR="00842F8E" w:rsidRPr="00A15C92" w:rsidRDefault="00842F8E" w:rsidP="00842F8E">
            <w:pPr>
              <w:autoSpaceDE w:val="0"/>
              <w:snapToGrid w:val="0"/>
              <w:spacing w:line="276" w:lineRule="auto"/>
              <w:rPr>
                <w:ins w:id="28" w:author="Andre J Nickow" w:date="2018-10-23T11:42:00Z"/>
                <w:rFonts w:ascii="Arial" w:hAnsi="Arial" w:cs="Arial"/>
                <w:bCs/>
                <w:sz w:val="20"/>
                <w:szCs w:val="20"/>
              </w:rPr>
            </w:pPr>
            <w:ins w:id="29" w:author="Andre J Nickow" w:date="2018-10-23T11:42:00Z">
              <w:r>
                <w:rPr>
                  <w:rFonts w:ascii="Arial" w:hAnsi="Arial" w:cs="Arial"/>
                  <w:bCs/>
                  <w:sz w:val="20"/>
                  <w:szCs w:val="20"/>
                </w:rPr>
                <w:t>8-</w:t>
              </w:r>
              <w:r w:rsidRPr="00A15C92">
                <w:rPr>
                  <w:rFonts w:ascii="Arial" w:hAnsi="Arial" w:cs="Arial"/>
                  <w:bCs/>
                  <w:sz w:val="20"/>
                  <w:szCs w:val="20"/>
                </w:rPr>
                <w:t>Adopted, foster, or stepchild</w:t>
              </w:r>
            </w:ins>
          </w:p>
          <w:p w14:paraId="62FD8BAC" w14:textId="57DE1608" w:rsidR="00842F8E" w:rsidRPr="00A15C92" w:rsidRDefault="00842F8E" w:rsidP="00842F8E">
            <w:pPr>
              <w:autoSpaceDE w:val="0"/>
              <w:snapToGrid w:val="0"/>
              <w:spacing w:line="276" w:lineRule="auto"/>
              <w:rPr>
                <w:ins w:id="30" w:author="Andre J Nickow" w:date="2018-10-23T11:42:00Z"/>
                <w:rFonts w:ascii="Arial" w:hAnsi="Arial" w:cs="Arial"/>
                <w:bCs/>
                <w:sz w:val="20"/>
                <w:szCs w:val="20"/>
              </w:rPr>
            </w:pPr>
            <w:ins w:id="31" w:author="Andre J Nickow" w:date="2018-10-23T11:42:00Z">
              <w:r>
                <w:rPr>
                  <w:rFonts w:ascii="Arial" w:hAnsi="Arial" w:cs="Arial"/>
                  <w:bCs/>
                  <w:sz w:val="20"/>
                  <w:szCs w:val="20"/>
                </w:rPr>
                <w:t>9-</w:t>
              </w:r>
              <w:r w:rsidRPr="00A15C92">
                <w:rPr>
                  <w:rFonts w:ascii="Arial" w:hAnsi="Arial" w:cs="Arial"/>
                  <w:bCs/>
                  <w:sz w:val="20"/>
                  <w:szCs w:val="20"/>
                </w:rPr>
                <w:t>Househelp</w:t>
              </w:r>
            </w:ins>
          </w:p>
          <w:p w14:paraId="7C6CE71A" w14:textId="4BB057A1" w:rsidR="000A5591" w:rsidDel="00842F8E" w:rsidRDefault="00842F8E" w:rsidP="00842F8E">
            <w:pPr>
              <w:autoSpaceDE w:val="0"/>
              <w:snapToGrid w:val="0"/>
              <w:spacing w:line="276" w:lineRule="auto"/>
              <w:rPr>
                <w:del w:id="32" w:author="Andre J Nickow" w:date="2018-10-23T11:42:00Z"/>
                <w:rFonts w:ascii="Arial" w:hAnsi="Arial" w:cs="Arial"/>
                <w:bCs/>
                <w:i/>
                <w:sz w:val="20"/>
                <w:szCs w:val="20"/>
              </w:rPr>
            </w:pPr>
            <w:ins w:id="33" w:author="Andre J Nickow" w:date="2018-10-23T11:42:00Z">
              <w:r>
                <w:rPr>
                  <w:rFonts w:ascii="Arial" w:hAnsi="Arial" w:cs="Arial"/>
                  <w:bCs/>
                  <w:sz w:val="20"/>
                  <w:szCs w:val="20"/>
                </w:rPr>
                <w:t>10-</w:t>
              </w:r>
              <w:r w:rsidRPr="00A15C92">
                <w:rPr>
                  <w:rFonts w:ascii="Arial" w:hAnsi="Arial" w:cs="Arial"/>
                  <w:bCs/>
                  <w:sz w:val="20"/>
                  <w:szCs w:val="20"/>
                </w:rPr>
                <w:t>Non-relative</w:t>
              </w:r>
              <w:r>
                <w:rPr>
                  <w:rFonts w:ascii="Arial" w:hAnsi="Arial" w:cs="Arial"/>
                  <w:bCs/>
                  <w:sz w:val="20"/>
                  <w:szCs w:val="20"/>
                </w:rPr>
                <w:t xml:space="preserve"> (please specify relationship)</w:t>
              </w:r>
            </w:ins>
            <w:del w:id="34" w:author="Andre J Nickow" w:date="2018-10-23T11:42:00Z">
              <w:r w:rsidR="00303BED" w:rsidDel="00842F8E">
                <w:rPr>
                  <w:rFonts w:ascii="Arial" w:hAnsi="Arial" w:cs="Arial"/>
                  <w:bCs/>
                  <w:sz w:val="20"/>
                  <w:szCs w:val="20"/>
                </w:rPr>
                <w:delText>Please select the relationship of [</w:delText>
              </w:r>
              <w:r w:rsidR="00A15C92" w:rsidDel="00842F8E">
                <w:rPr>
                  <w:rFonts w:ascii="Arial" w:hAnsi="Arial" w:cs="Arial"/>
                  <w:bCs/>
                  <w:sz w:val="20"/>
                  <w:szCs w:val="20"/>
                </w:rPr>
                <w:delText>Future Contact Name</w:delText>
              </w:r>
              <w:r w:rsidR="00303BED" w:rsidDel="00842F8E">
                <w:rPr>
                  <w:rFonts w:ascii="Arial" w:hAnsi="Arial" w:cs="Arial"/>
                  <w:bCs/>
                  <w:sz w:val="20"/>
                  <w:szCs w:val="20"/>
                </w:rPr>
                <w:delText>] to the household’s head.</w:delText>
              </w:r>
              <w:r w:rsidR="00CD54F1" w:rsidRPr="008D4F63" w:rsidDel="00842F8E">
                <w:rPr>
                  <w:rFonts w:ascii="Arial" w:hAnsi="Arial" w:cs="Arial"/>
                  <w:bCs/>
                  <w:sz w:val="20"/>
                  <w:szCs w:val="20"/>
                </w:rPr>
                <w:delText xml:space="preserve"> </w:delText>
              </w:r>
              <w:r w:rsidR="00CD54F1" w:rsidRPr="00303BED" w:rsidDel="00842F8E">
                <w:rPr>
                  <w:rFonts w:ascii="Arial" w:hAnsi="Arial" w:cs="Arial"/>
                  <w:bCs/>
                  <w:i/>
                  <w:sz w:val="20"/>
                  <w:szCs w:val="20"/>
                </w:rPr>
                <w:delText>(See codes below)</w:delText>
              </w:r>
            </w:del>
          </w:p>
          <w:p w14:paraId="392D7BA9" w14:textId="09D69DCA" w:rsidR="00A15C92" w:rsidRPr="00A15C92" w:rsidDel="00842F8E" w:rsidRDefault="00A15C92" w:rsidP="00A15C92">
            <w:pPr>
              <w:autoSpaceDE w:val="0"/>
              <w:snapToGrid w:val="0"/>
              <w:spacing w:line="276" w:lineRule="auto"/>
              <w:rPr>
                <w:del w:id="35" w:author="Andre J Nickow" w:date="2018-10-23T11:42:00Z"/>
                <w:rFonts w:ascii="Arial" w:hAnsi="Arial" w:cs="Arial"/>
                <w:bCs/>
                <w:sz w:val="20"/>
                <w:szCs w:val="20"/>
              </w:rPr>
            </w:pPr>
            <w:del w:id="36" w:author="Andre J Nickow" w:date="2018-10-23T11:42:00Z">
              <w:r w:rsidRPr="00A15C92" w:rsidDel="00842F8E">
                <w:rPr>
                  <w:rFonts w:ascii="Arial" w:hAnsi="Arial" w:cs="Arial"/>
                  <w:bCs/>
                  <w:sz w:val="20"/>
                  <w:szCs w:val="20"/>
                </w:rPr>
                <w:delText>Spouse</w:delText>
              </w:r>
            </w:del>
          </w:p>
          <w:p w14:paraId="20EDD0FF" w14:textId="2B236E27" w:rsidR="00A15C92" w:rsidRPr="00A15C92" w:rsidDel="00842F8E" w:rsidRDefault="00A15C92" w:rsidP="00A15C92">
            <w:pPr>
              <w:autoSpaceDE w:val="0"/>
              <w:snapToGrid w:val="0"/>
              <w:spacing w:line="276" w:lineRule="auto"/>
              <w:rPr>
                <w:del w:id="37" w:author="Andre J Nickow" w:date="2018-10-23T11:42:00Z"/>
                <w:rFonts w:ascii="Arial" w:hAnsi="Arial" w:cs="Arial"/>
                <w:bCs/>
                <w:sz w:val="20"/>
                <w:szCs w:val="20"/>
              </w:rPr>
            </w:pPr>
            <w:del w:id="38" w:author="Andre J Nickow" w:date="2018-10-23T11:42:00Z">
              <w:r w:rsidRPr="00A15C92" w:rsidDel="00842F8E">
                <w:rPr>
                  <w:rFonts w:ascii="Arial" w:hAnsi="Arial" w:cs="Arial"/>
                  <w:bCs/>
                  <w:sz w:val="20"/>
                  <w:szCs w:val="20"/>
                </w:rPr>
                <w:delText xml:space="preserve"> Child</w:delText>
              </w:r>
            </w:del>
          </w:p>
          <w:p w14:paraId="5E778EDE" w14:textId="4E7C5B38" w:rsidR="00A15C92" w:rsidRPr="00A15C92" w:rsidDel="00842F8E" w:rsidRDefault="00A15C92" w:rsidP="00A15C92">
            <w:pPr>
              <w:autoSpaceDE w:val="0"/>
              <w:snapToGrid w:val="0"/>
              <w:spacing w:line="276" w:lineRule="auto"/>
              <w:rPr>
                <w:del w:id="39" w:author="Andre J Nickow" w:date="2018-10-23T11:42:00Z"/>
                <w:rFonts w:ascii="Arial" w:hAnsi="Arial" w:cs="Arial"/>
                <w:bCs/>
                <w:sz w:val="20"/>
                <w:szCs w:val="20"/>
              </w:rPr>
            </w:pPr>
            <w:del w:id="40" w:author="Andre J Nickow" w:date="2018-10-23T11:42:00Z">
              <w:r w:rsidRPr="00A15C92" w:rsidDel="00842F8E">
                <w:rPr>
                  <w:rFonts w:ascii="Arial" w:hAnsi="Arial" w:cs="Arial"/>
                  <w:bCs/>
                  <w:sz w:val="20"/>
                  <w:szCs w:val="20"/>
                </w:rPr>
                <w:delText xml:space="preserve"> Grandchild</w:delText>
              </w:r>
            </w:del>
          </w:p>
          <w:p w14:paraId="2BB0B863" w14:textId="6E72A2FE" w:rsidR="00A15C92" w:rsidRPr="00A15C92" w:rsidDel="00842F8E" w:rsidRDefault="00A15C92" w:rsidP="00A15C92">
            <w:pPr>
              <w:autoSpaceDE w:val="0"/>
              <w:snapToGrid w:val="0"/>
              <w:spacing w:line="276" w:lineRule="auto"/>
              <w:rPr>
                <w:del w:id="41" w:author="Andre J Nickow" w:date="2018-10-23T11:42:00Z"/>
                <w:rFonts w:ascii="Arial" w:hAnsi="Arial" w:cs="Arial"/>
                <w:bCs/>
                <w:sz w:val="20"/>
                <w:szCs w:val="20"/>
              </w:rPr>
            </w:pPr>
            <w:del w:id="42" w:author="Andre J Nickow" w:date="2018-10-23T11:42:00Z">
              <w:r w:rsidRPr="00A15C92" w:rsidDel="00842F8E">
                <w:rPr>
                  <w:rFonts w:ascii="Arial" w:hAnsi="Arial" w:cs="Arial"/>
                  <w:bCs/>
                  <w:sz w:val="20"/>
                  <w:szCs w:val="20"/>
                </w:rPr>
                <w:delText xml:space="preserve"> Parent or parent-in-law</w:delText>
              </w:r>
            </w:del>
          </w:p>
          <w:p w14:paraId="359E6A5C" w14:textId="4545E312" w:rsidR="00A15C92" w:rsidRPr="00A15C92" w:rsidDel="00842F8E" w:rsidRDefault="00A15C92" w:rsidP="00A15C92">
            <w:pPr>
              <w:autoSpaceDE w:val="0"/>
              <w:snapToGrid w:val="0"/>
              <w:spacing w:line="276" w:lineRule="auto"/>
              <w:rPr>
                <w:del w:id="43" w:author="Andre J Nickow" w:date="2018-10-23T11:42:00Z"/>
                <w:rFonts w:ascii="Arial" w:hAnsi="Arial" w:cs="Arial"/>
                <w:bCs/>
                <w:sz w:val="20"/>
                <w:szCs w:val="20"/>
              </w:rPr>
            </w:pPr>
            <w:del w:id="44" w:author="Andre J Nickow" w:date="2018-10-23T11:42:00Z">
              <w:r w:rsidRPr="00A15C92" w:rsidDel="00842F8E">
                <w:rPr>
                  <w:rFonts w:ascii="Arial" w:hAnsi="Arial" w:cs="Arial"/>
                  <w:bCs/>
                  <w:sz w:val="20"/>
                  <w:szCs w:val="20"/>
                </w:rPr>
                <w:delText xml:space="preserve"> Son or daughter in-law</w:delText>
              </w:r>
            </w:del>
          </w:p>
          <w:p w14:paraId="19630E56" w14:textId="637938A3" w:rsidR="00A15C92" w:rsidRPr="00A15C92" w:rsidDel="00842F8E" w:rsidRDefault="00A15C92" w:rsidP="00A15C92">
            <w:pPr>
              <w:autoSpaceDE w:val="0"/>
              <w:snapToGrid w:val="0"/>
              <w:spacing w:line="276" w:lineRule="auto"/>
              <w:rPr>
                <w:del w:id="45" w:author="Andre J Nickow" w:date="2018-10-23T11:42:00Z"/>
                <w:rFonts w:ascii="Arial" w:hAnsi="Arial" w:cs="Arial"/>
                <w:bCs/>
                <w:sz w:val="20"/>
                <w:szCs w:val="20"/>
              </w:rPr>
            </w:pPr>
            <w:del w:id="46" w:author="Andre J Nickow" w:date="2018-10-23T11:42:00Z">
              <w:r w:rsidRPr="00A15C92" w:rsidDel="00842F8E">
                <w:rPr>
                  <w:rFonts w:ascii="Arial" w:hAnsi="Arial" w:cs="Arial"/>
                  <w:bCs/>
                  <w:sz w:val="20"/>
                  <w:szCs w:val="20"/>
                </w:rPr>
                <w:delText xml:space="preserve"> Other relative</w:delText>
              </w:r>
              <w:r w:rsidDel="00842F8E">
                <w:rPr>
                  <w:rFonts w:ascii="Arial" w:hAnsi="Arial" w:cs="Arial"/>
                  <w:bCs/>
                  <w:sz w:val="20"/>
                  <w:szCs w:val="20"/>
                </w:rPr>
                <w:delText xml:space="preserve"> (please specify relationship)</w:delText>
              </w:r>
            </w:del>
          </w:p>
          <w:p w14:paraId="0829B497" w14:textId="6160A57B" w:rsidR="00A15C92" w:rsidRPr="00A15C92" w:rsidDel="00842F8E" w:rsidRDefault="00A15C92" w:rsidP="00A15C92">
            <w:pPr>
              <w:autoSpaceDE w:val="0"/>
              <w:snapToGrid w:val="0"/>
              <w:spacing w:line="276" w:lineRule="auto"/>
              <w:rPr>
                <w:del w:id="47" w:author="Andre J Nickow" w:date="2018-10-23T11:42:00Z"/>
                <w:rFonts w:ascii="Arial" w:hAnsi="Arial" w:cs="Arial"/>
                <w:bCs/>
                <w:sz w:val="20"/>
                <w:szCs w:val="20"/>
              </w:rPr>
            </w:pPr>
            <w:del w:id="48" w:author="Andre J Nickow" w:date="2018-10-23T11:42:00Z">
              <w:r w:rsidRPr="00A15C92" w:rsidDel="00842F8E">
                <w:rPr>
                  <w:rFonts w:ascii="Arial" w:hAnsi="Arial" w:cs="Arial"/>
                  <w:bCs/>
                  <w:sz w:val="20"/>
                  <w:szCs w:val="20"/>
                </w:rPr>
                <w:delText xml:space="preserve"> Adopted, foster, or stepchild</w:delText>
              </w:r>
            </w:del>
          </w:p>
          <w:p w14:paraId="4301B2F0" w14:textId="048753DB" w:rsidR="00A15C92" w:rsidRPr="00A15C92" w:rsidDel="00842F8E" w:rsidRDefault="00A15C92" w:rsidP="00A15C92">
            <w:pPr>
              <w:autoSpaceDE w:val="0"/>
              <w:snapToGrid w:val="0"/>
              <w:spacing w:line="276" w:lineRule="auto"/>
              <w:rPr>
                <w:del w:id="49" w:author="Andre J Nickow" w:date="2018-10-23T11:42:00Z"/>
                <w:rFonts w:ascii="Arial" w:hAnsi="Arial" w:cs="Arial"/>
                <w:bCs/>
                <w:sz w:val="20"/>
                <w:szCs w:val="20"/>
              </w:rPr>
            </w:pPr>
            <w:del w:id="50" w:author="Andre J Nickow" w:date="2018-10-23T11:42:00Z">
              <w:r w:rsidRPr="00A15C92" w:rsidDel="00842F8E">
                <w:rPr>
                  <w:rFonts w:ascii="Arial" w:hAnsi="Arial" w:cs="Arial"/>
                  <w:bCs/>
                  <w:sz w:val="20"/>
                  <w:szCs w:val="20"/>
                </w:rPr>
                <w:delText xml:space="preserve"> Househelp</w:delText>
              </w:r>
            </w:del>
          </w:p>
          <w:p w14:paraId="0AF7C59C" w14:textId="1E7836FB" w:rsidR="00A15C92" w:rsidRPr="008D4F63" w:rsidRDefault="00A15C92">
            <w:pPr>
              <w:autoSpaceDE w:val="0"/>
              <w:snapToGrid w:val="0"/>
              <w:spacing w:line="276" w:lineRule="auto"/>
              <w:rPr>
                <w:rFonts w:ascii="Arial" w:hAnsi="Arial" w:cs="Arial"/>
                <w:bCs/>
                <w:sz w:val="20"/>
                <w:szCs w:val="20"/>
              </w:rPr>
            </w:pPr>
            <w:del w:id="51" w:author="Andre J Nickow" w:date="2018-10-23T11:42:00Z">
              <w:r w:rsidRPr="00A15C92" w:rsidDel="00842F8E">
                <w:rPr>
                  <w:rFonts w:ascii="Arial" w:hAnsi="Arial" w:cs="Arial"/>
                  <w:bCs/>
                  <w:sz w:val="20"/>
                  <w:szCs w:val="20"/>
                </w:rPr>
                <w:delText xml:space="preserve"> Non-relative</w:delText>
              </w:r>
              <w:r w:rsidDel="00842F8E">
                <w:rPr>
                  <w:rFonts w:ascii="Arial" w:hAnsi="Arial" w:cs="Arial"/>
                  <w:bCs/>
                  <w:sz w:val="20"/>
                  <w:szCs w:val="20"/>
                </w:rPr>
                <w:delText xml:space="preserve"> (please specify relationship)</w:delText>
              </w:r>
            </w:del>
          </w:p>
        </w:tc>
        <w:tc>
          <w:tcPr>
            <w:tcW w:w="1667" w:type="pct"/>
            <w:tcBorders>
              <w:top w:val="single" w:sz="4" w:space="0" w:color="auto"/>
              <w:left w:val="single" w:sz="4" w:space="0" w:color="auto"/>
              <w:bottom w:val="single" w:sz="4" w:space="0" w:color="auto"/>
              <w:right w:val="single" w:sz="4" w:space="0" w:color="auto"/>
            </w:tcBorders>
            <w:vAlign w:val="center"/>
          </w:tcPr>
          <w:p w14:paraId="5E64A2E6" w14:textId="77777777" w:rsidR="00A85AA4" w:rsidRPr="005A7BEF" w:rsidRDefault="00A85AA4" w:rsidP="005A7BEF">
            <w:pPr>
              <w:autoSpaceDE w:val="0"/>
              <w:snapToGrid w:val="0"/>
              <w:spacing w:line="276" w:lineRule="auto"/>
              <w:rPr>
                <w:rFonts w:ascii="Arial" w:hAnsi="Arial" w:cs="Arial"/>
                <w:b/>
                <w:bCs/>
                <w:sz w:val="20"/>
                <w:szCs w:val="20"/>
              </w:rPr>
            </w:pPr>
          </w:p>
        </w:tc>
        <w:tc>
          <w:tcPr>
            <w:tcW w:w="1666" w:type="pct"/>
            <w:tcBorders>
              <w:top w:val="single" w:sz="4" w:space="0" w:color="auto"/>
              <w:left w:val="single" w:sz="4" w:space="0" w:color="auto"/>
              <w:bottom w:val="single" w:sz="4" w:space="0" w:color="auto"/>
              <w:right w:val="single" w:sz="4" w:space="0" w:color="auto"/>
            </w:tcBorders>
            <w:vAlign w:val="center"/>
          </w:tcPr>
          <w:p w14:paraId="55CA385B" w14:textId="77777777" w:rsidR="00A85AA4" w:rsidRPr="005A7BEF" w:rsidRDefault="00A85AA4" w:rsidP="005A7BEF">
            <w:pPr>
              <w:autoSpaceDE w:val="0"/>
              <w:snapToGrid w:val="0"/>
              <w:spacing w:line="276" w:lineRule="auto"/>
              <w:rPr>
                <w:rFonts w:ascii="Arial" w:hAnsi="Arial" w:cs="Arial"/>
                <w:b/>
                <w:bCs/>
                <w:sz w:val="20"/>
                <w:szCs w:val="20"/>
              </w:rPr>
            </w:pPr>
          </w:p>
        </w:tc>
      </w:tr>
      <w:tr w:rsidR="00303BED" w:rsidRPr="005A7BEF" w14:paraId="52862A9D" w14:textId="77777777" w:rsidTr="004859F0">
        <w:trPr>
          <w:trHeight w:val="395"/>
        </w:trPr>
        <w:tc>
          <w:tcPr>
            <w:tcW w:w="1667" w:type="pct"/>
            <w:tcBorders>
              <w:top w:val="single" w:sz="4" w:space="0" w:color="auto"/>
              <w:left w:val="single" w:sz="4" w:space="0" w:color="auto"/>
              <w:bottom w:val="single" w:sz="4" w:space="0" w:color="auto"/>
              <w:right w:val="single" w:sz="4" w:space="0" w:color="auto"/>
            </w:tcBorders>
            <w:vAlign w:val="center"/>
          </w:tcPr>
          <w:p w14:paraId="429B0C14" w14:textId="18EF3A34" w:rsidR="00303BED" w:rsidRPr="00303BED" w:rsidRDefault="00303BED">
            <w:pPr>
              <w:autoSpaceDE w:val="0"/>
              <w:snapToGrid w:val="0"/>
              <w:spacing w:line="276" w:lineRule="auto"/>
              <w:rPr>
                <w:rFonts w:ascii="Arial" w:hAnsi="Arial" w:cs="Arial"/>
                <w:sz w:val="20"/>
                <w:szCs w:val="20"/>
              </w:rPr>
            </w:pPr>
            <w:r>
              <w:rPr>
                <w:rFonts w:ascii="Arial" w:hAnsi="Arial" w:cs="Arial"/>
                <w:sz w:val="20"/>
                <w:szCs w:val="20"/>
              </w:rPr>
              <w:t xml:space="preserve">Please </w:t>
            </w:r>
            <w:r w:rsidR="00FC07A2">
              <w:rPr>
                <w:rFonts w:ascii="Arial" w:hAnsi="Arial" w:cs="Arial"/>
                <w:sz w:val="20"/>
                <w:szCs w:val="20"/>
              </w:rPr>
              <w:t>select</w:t>
            </w:r>
            <w:r>
              <w:rPr>
                <w:rFonts w:ascii="Arial" w:hAnsi="Arial" w:cs="Arial"/>
                <w:sz w:val="20"/>
                <w:szCs w:val="20"/>
              </w:rPr>
              <w:t xml:space="preserve"> the </w:t>
            </w:r>
            <w:r w:rsidRPr="00842F8E">
              <w:rPr>
                <w:rFonts w:ascii="Arial" w:hAnsi="Arial" w:cs="Arial"/>
                <w:sz w:val="20"/>
                <w:szCs w:val="20"/>
              </w:rPr>
              <w:t>region</w:t>
            </w:r>
            <w:r>
              <w:rPr>
                <w:rFonts w:ascii="Arial" w:hAnsi="Arial" w:cs="Arial"/>
                <w:b/>
                <w:sz w:val="20"/>
                <w:szCs w:val="20"/>
              </w:rPr>
              <w:t xml:space="preserve"> </w:t>
            </w:r>
            <w:r>
              <w:rPr>
                <w:rFonts w:ascii="Arial" w:hAnsi="Arial" w:cs="Arial"/>
                <w:sz w:val="20"/>
                <w:szCs w:val="20"/>
              </w:rPr>
              <w:t xml:space="preserve">in which </w:t>
            </w:r>
            <w:r w:rsidR="0095107E">
              <w:rPr>
                <w:rFonts w:ascii="Arial" w:hAnsi="Arial" w:cs="Arial"/>
                <w:bCs/>
                <w:sz w:val="20"/>
                <w:szCs w:val="20"/>
              </w:rPr>
              <w:t>[Future Contact Name]</w:t>
            </w:r>
            <w:r>
              <w:rPr>
                <w:rFonts w:ascii="Arial" w:hAnsi="Arial" w:cs="Arial"/>
                <w:sz w:val="20"/>
                <w:szCs w:val="20"/>
              </w:rPr>
              <w:t xml:space="preserve"> lives.</w:t>
            </w:r>
          </w:p>
        </w:tc>
        <w:tc>
          <w:tcPr>
            <w:tcW w:w="1667" w:type="pct"/>
            <w:tcBorders>
              <w:top w:val="single" w:sz="4" w:space="0" w:color="auto"/>
              <w:left w:val="single" w:sz="4" w:space="0" w:color="auto"/>
              <w:bottom w:val="single" w:sz="4" w:space="0" w:color="auto"/>
              <w:right w:val="single" w:sz="4" w:space="0" w:color="auto"/>
            </w:tcBorders>
            <w:vAlign w:val="center"/>
          </w:tcPr>
          <w:p w14:paraId="512B2B23" w14:textId="77777777" w:rsidR="00303BED" w:rsidRPr="005A7BEF" w:rsidRDefault="00303BED" w:rsidP="005A7BEF">
            <w:pPr>
              <w:autoSpaceDE w:val="0"/>
              <w:snapToGrid w:val="0"/>
              <w:spacing w:line="276" w:lineRule="auto"/>
              <w:rPr>
                <w:rFonts w:ascii="Arial" w:hAnsi="Arial" w:cs="Arial"/>
                <w:bCs/>
                <w:sz w:val="20"/>
                <w:szCs w:val="20"/>
              </w:rPr>
            </w:pPr>
          </w:p>
        </w:tc>
        <w:tc>
          <w:tcPr>
            <w:tcW w:w="1666" w:type="pct"/>
            <w:tcBorders>
              <w:top w:val="single" w:sz="4" w:space="0" w:color="auto"/>
              <w:left w:val="single" w:sz="4" w:space="0" w:color="auto"/>
              <w:bottom w:val="single" w:sz="4" w:space="0" w:color="auto"/>
              <w:right w:val="single" w:sz="4" w:space="0" w:color="auto"/>
            </w:tcBorders>
            <w:vAlign w:val="center"/>
          </w:tcPr>
          <w:p w14:paraId="0022CFAF" w14:textId="77777777" w:rsidR="00303BED" w:rsidRPr="005A7BEF" w:rsidRDefault="00303BED" w:rsidP="005A7BEF">
            <w:pPr>
              <w:autoSpaceDE w:val="0"/>
              <w:snapToGrid w:val="0"/>
              <w:spacing w:line="276" w:lineRule="auto"/>
              <w:rPr>
                <w:rFonts w:ascii="Arial" w:hAnsi="Arial" w:cs="Arial"/>
                <w:bCs/>
                <w:sz w:val="20"/>
                <w:szCs w:val="20"/>
              </w:rPr>
            </w:pPr>
          </w:p>
        </w:tc>
      </w:tr>
      <w:tr w:rsidR="00C2163D" w:rsidRPr="005A7BEF" w14:paraId="24C9BCBD" w14:textId="77777777" w:rsidTr="004859F0">
        <w:trPr>
          <w:trHeight w:val="395"/>
        </w:trPr>
        <w:tc>
          <w:tcPr>
            <w:tcW w:w="1667" w:type="pct"/>
            <w:tcBorders>
              <w:top w:val="single" w:sz="4" w:space="0" w:color="auto"/>
              <w:left w:val="single" w:sz="4" w:space="0" w:color="auto"/>
              <w:bottom w:val="single" w:sz="4" w:space="0" w:color="auto"/>
              <w:right w:val="single" w:sz="4" w:space="0" w:color="auto"/>
            </w:tcBorders>
            <w:vAlign w:val="center"/>
          </w:tcPr>
          <w:p w14:paraId="52258452" w14:textId="2C98A0DA" w:rsidR="00A85AA4" w:rsidRPr="005A7BEF" w:rsidRDefault="00303BED">
            <w:pPr>
              <w:autoSpaceDE w:val="0"/>
              <w:snapToGrid w:val="0"/>
              <w:spacing w:line="276" w:lineRule="auto"/>
              <w:rPr>
                <w:rFonts w:ascii="Arial" w:hAnsi="Arial" w:cs="Arial"/>
                <w:bCs/>
                <w:sz w:val="20"/>
                <w:szCs w:val="20"/>
              </w:rPr>
            </w:pPr>
            <w:r>
              <w:rPr>
                <w:rFonts w:ascii="Arial" w:hAnsi="Arial" w:cs="Arial"/>
                <w:sz w:val="20"/>
                <w:szCs w:val="20"/>
              </w:rPr>
              <w:t xml:space="preserve">Please </w:t>
            </w:r>
            <w:r w:rsidR="00FC07A2">
              <w:rPr>
                <w:rFonts w:ascii="Arial" w:hAnsi="Arial" w:cs="Arial"/>
                <w:sz w:val="20"/>
                <w:szCs w:val="20"/>
              </w:rPr>
              <w:t>select</w:t>
            </w:r>
            <w:r>
              <w:rPr>
                <w:rFonts w:ascii="Arial" w:hAnsi="Arial" w:cs="Arial"/>
                <w:sz w:val="20"/>
                <w:szCs w:val="20"/>
              </w:rPr>
              <w:t xml:space="preserve"> the </w:t>
            </w:r>
            <w:r w:rsidRPr="00842F8E">
              <w:rPr>
                <w:rFonts w:ascii="Arial" w:hAnsi="Arial" w:cs="Arial"/>
                <w:sz w:val="20"/>
                <w:szCs w:val="20"/>
              </w:rPr>
              <w:t>community</w:t>
            </w:r>
            <w:r>
              <w:rPr>
                <w:rFonts w:ascii="Arial" w:hAnsi="Arial" w:cs="Arial"/>
                <w:b/>
                <w:sz w:val="20"/>
                <w:szCs w:val="20"/>
              </w:rPr>
              <w:t xml:space="preserve"> </w:t>
            </w:r>
            <w:r>
              <w:rPr>
                <w:rFonts w:ascii="Arial" w:hAnsi="Arial" w:cs="Arial"/>
                <w:sz w:val="20"/>
                <w:szCs w:val="20"/>
              </w:rPr>
              <w:t>in which</w:t>
            </w:r>
            <w:r w:rsidR="00FC07A2">
              <w:rPr>
                <w:rFonts w:ascii="Arial" w:hAnsi="Arial" w:cs="Arial"/>
                <w:sz w:val="20"/>
                <w:szCs w:val="20"/>
              </w:rPr>
              <w:t xml:space="preserve"> </w:t>
            </w:r>
            <w:r w:rsidR="0095107E">
              <w:rPr>
                <w:rFonts w:ascii="Arial" w:hAnsi="Arial" w:cs="Arial"/>
                <w:bCs/>
                <w:sz w:val="20"/>
                <w:szCs w:val="20"/>
              </w:rPr>
              <w:t>[Future Contact Name]</w:t>
            </w:r>
            <w:r>
              <w:rPr>
                <w:rFonts w:ascii="Arial" w:hAnsi="Arial" w:cs="Arial"/>
                <w:sz w:val="20"/>
                <w:szCs w:val="20"/>
              </w:rPr>
              <w:t xml:space="preserve"> lives.</w:t>
            </w:r>
          </w:p>
        </w:tc>
        <w:tc>
          <w:tcPr>
            <w:tcW w:w="1667" w:type="pct"/>
            <w:tcBorders>
              <w:top w:val="single" w:sz="4" w:space="0" w:color="auto"/>
              <w:left w:val="single" w:sz="4" w:space="0" w:color="auto"/>
              <w:bottom w:val="single" w:sz="4" w:space="0" w:color="auto"/>
              <w:right w:val="single" w:sz="4" w:space="0" w:color="auto"/>
            </w:tcBorders>
            <w:vAlign w:val="center"/>
          </w:tcPr>
          <w:p w14:paraId="3D39AB3D" w14:textId="0E214C1B" w:rsidR="00A85AA4" w:rsidRPr="005A7BEF" w:rsidRDefault="00A85AA4">
            <w:pPr>
              <w:autoSpaceDE w:val="0"/>
              <w:snapToGrid w:val="0"/>
              <w:spacing w:line="276" w:lineRule="auto"/>
              <w:rPr>
                <w:rFonts w:ascii="Arial" w:hAnsi="Arial" w:cs="Arial"/>
                <w:b/>
                <w:bCs/>
                <w:sz w:val="20"/>
                <w:szCs w:val="20"/>
              </w:rPr>
            </w:pPr>
          </w:p>
        </w:tc>
        <w:tc>
          <w:tcPr>
            <w:tcW w:w="1666" w:type="pct"/>
            <w:tcBorders>
              <w:top w:val="single" w:sz="4" w:space="0" w:color="auto"/>
              <w:left w:val="single" w:sz="4" w:space="0" w:color="auto"/>
              <w:bottom w:val="single" w:sz="4" w:space="0" w:color="auto"/>
              <w:right w:val="single" w:sz="4" w:space="0" w:color="auto"/>
            </w:tcBorders>
            <w:vAlign w:val="center"/>
          </w:tcPr>
          <w:p w14:paraId="583DFAC6" w14:textId="4DCAB110" w:rsidR="00A85AA4" w:rsidRPr="005A7BEF" w:rsidRDefault="00A85AA4" w:rsidP="005A7BEF">
            <w:pPr>
              <w:autoSpaceDE w:val="0"/>
              <w:snapToGrid w:val="0"/>
              <w:spacing w:line="276" w:lineRule="auto"/>
              <w:rPr>
                <w:rFonts w:ascii="Arial" w:hAnsi="Arial" w:cs="Arial"/>
                <w:b/>
                <w:bCs/>
                <w:sz w:val="20"/>
                <w:szCs w:val="20"/>
              </w:rPr>
            </w:pPr>
          </w:p>
        </w:tc>
      </w:tr>
      <w:tr w:rsidR="00C2163D" w:rsidRPr="005A7BEF" w14:paraId="288EDD8C" w14:textId="77777777" w:rsidTr="004859F0">
        <w:trPr>
          <w:trHeight w:val="395"/>
        </w:trPr>
        <w:tc>
          <w:tcPr>
            <w:tcW w:w="1667" w:type="pct"/>
            <w:tcBorders>
              <w:top w:val="single" w:sz="4" w:space="0" w:color="auto"/>
              <w:left w:val="single" w:sz="4" w:space="0" w:color="auto"/>
              <w:bottom w:val="single" w:sz="4" w:space="0" w:color="auto"/>
              <w:right w:val="single" w:sz="4" w:space="0" w:color="auto"/>
            </w:tcBorders>
            <w:vAlign w:val="center"/>
          </w:tcPr>
          <w:p w14:paraId="339BED3F" w14:textId="765F9B5E" w:rsidR="005C3E8C" w:rsidRPr="005A7BEF" w:rsidRDefault="00303BED" w:rsidP="005A7BEF">
            <w:pPr>
              <w:autoSpaceDE w:val="0"/>
              <w:snapToGrid w:val="0"/>
              <w:spacing w:line="276" w:lineRule="auto"/>
              <w:rPr>
                <w:rFonts w:ascii="Arial" w:hAnsi="Arial" w:cs="Arial"/>
                <w:sz w:val="20"/>
                <w:szCs w:val="20"/>
              </w:rPr>
            </w:pPr>
            <w:r>
              <w:rPr>
                <w:rFonts w:ascii="Arial" w:hAnsi="Arial" w:cs="Arial"/>
                <w:sz w:val="20"/>
                <w:szCs w:val="20"/>
              </w:rPr>
              <w:t xml:space="preserve">Please specify the </w:t>
            </w:r>
            <w:r w:rsidR="00FC07A2">
              <w:rPr>
                <w:rFonts w:ascii="Arial" w:hAnsi="Arial" w:cs="Arial"/>
                <w:b/>
                <w:sz w:val="20"/>
                <w:szCs w:val="20"/>
              </w:rPr>
              <w:t xml:space="preserve">primary/secondary/additional </w:t>
            </w:r>
            <w:r>
              <w:rPr>
                <w:rFonts w:ascii="Arial" w:hAnsi="Arial" w:cs="Arial"/>
                <w:b/>
                <w:sz w:val="20"/>
                <w:szCs w:val="20"/>
              </w:rPr>
              <w:t>phone number</w:t>
            </w:r>
            <w:r w:rsidR="00FC07A2">
              <w:rPr>
                <w:rFonts w:ascii="Arial" w:hAnsi="Arial" w:cs="Arial"/>
                <w:b/>
                <w:sz w:val="20"/>
                <w:szCs w:val="20"/>
              </w:rPr>
              <w:t>[</w:t>
            </w:r>
            <w:r>
              <w:rPr>
                <w:rFonts w:ascii="Arial" w:hAnsi="Arial" w:cs="Arial"/>
                <w:b/>
                <w:sz w:val="20"/>
                <w:szCs w:val="20"/>
              </w:rPr>
              <w:t>s</w:t>
            </w:r>
            <w:r w:rsidR="00FC07A2">
              <w:rPr>
                <w:rFonts w:ascii="Arial" w:hAnsi="Arial" w:cs="Arial"/>
                <w:b/>
                <w:sz w:val="20"/>
                <w:szCs w:val="20"/>
              </w:rPr>
              <w:t>]</w:t>
            </w:r>
            <w:r>
              <w:rPr>
                <w:rFonts w:ascii="Arial" w:hAnsi="Arial" w:cs="Arial"/>
                <w:b/>
                <w:sz w:val="20"/>
                <w:szCs w:val="20"/>
              </w:rPr>
              <w:t xml:space="preserve"> </w:t>
            </w:r>
            <w:r>
              <w:rPr>
                <w:rFonts w:ascii="Arial" w:hAnsi="Arial" w:cs="Arial"/>
                <w:sz w:val="20"/>
                <w:szCs w:val="20"/>
              </w:rPr>
              <w:t xml:space="preserve">for </w:t>
            </w:r>
            <w:r w:rsidR="00FC07A2">
              <w:rPr>
                <w:rFonts w:ascii="Arial" w:hAnsi="Arial" w:cs="Arial"/>
                <w:bCs/>
                <w:sz w:val="20"/>
                <w:szCs w:val="20"/>
              </w:rPr>
              <w:t>[Future Contact Name]</w:t>
            </w:r>
            <w:r>
              <w:rPr>
                <w:rFonts w:ascii="Arial" w:hAnsi="Arial" w:cs="Arial"/>
                <w:sz w:val="20"/>
                <w:szCs w:val="20"/>
              </w:rPr>
              <w:t xml:space="preserve">. </w:t>
            </w:r>
            <w:r>
              <w:rPr>
                <w:rFonts w:ascii="Arial" w:hAnsi="Arial" w:cs="Arial"/>
                <w:i/>
                <w:sz w:val="20"/>
                <w:szCs w:val="20"/>
              </w:rPr>
              <w:t>If this contact person does not have a cell phone number or if you do not know this contact person’s c</w:t>
            </w:r>
            <w:r w:rsidR="00FC07A2">
              <w:rPr>
                <w:rFonts w:ascii="Arial" w:hAnsi="Arial" w:cs="Arial"/>
                <w:i/>
                <w:sz w:val="20"/>
                <w:szCs w:val="20"/>
              </w:rPr>
              <w:t>ell phone number, please enter zero</w:t>
            </w:r>
            <w:r>
              <w:rPr>
                <w:rFonts w:ascii="Arial" w:hAnsi="Arial" w:cs="Arial"/>
                <w:i/>
                <w:sz w:val="20"/>
                <w:szCs w:val="20"/>
              </w:rPr>
              <w:t>.</w:t>
            </w:r>
          </w:p>
        </w:tc>
        <w:tc>
          <w:tcPr>
            <w:tcW w:w="1667" w:type="pct"/>
            <w:tcBorders>
              <w:top w:val="single" w:sz="4" w:space="0" w:color="auto"/>
              <w:left w:val="single" w:sz="4" w:space="0" w:color="auto"/>
              <w:bottom w:val="single" w:sz="4" w:space="0" w:color="auto"/>
              <w:right w:val="single" w:sz="4" w:space="0" w:color="auto"/>
            </w:tcBorders>
            <w:vAlign w:val="center"/>
          </w:tcPr>
          <w:p w14:paraId="344B0EC8" w14:textId="163CA824" w:rsidR="005C3E8C" w:rsidRPr="005A7BEF" w:rsidRDefault="00FC07A2" w:rsidP="005A7BEF">
            <w:pPr>
              <w:autoSpaceDE w:val="0"/>
              <w:snapToGrid w:val="0"/>
              <w:spacing w:line="276" w:lineRule="auto"/>
              <w:rPr>
                <w:rFonts w:ascii="Arial" w:hAnsi="Arial" w:cs="Arial"/>
                <w:bCs/>
                <w:sz w:val="20"/>
                <w:szCs w:val="20"/>
              </w:rPr>
            </w:pPr>
            <w:r>
              <w:rPr>
                <w:rFonts w:ascii="Arial" w:hAnsi="Arial" w:cs="Arial"/>
                <w:bCs/>
                <w:sz w:val="20"/>
                <w:szCs w:val="20"/>
              </w:rPr>
              <w:t xml:space="preserve">1. </w:t>
            </w:r>
            <w:r w:rsidR="005C3E8C" w:rsidRPr="005A7BEF">
              <w:rPr>
                <w:rFonts w:ascii="Arial" w:hAnsi="Arial" w:cs="Arial"/>
                <w:bCs/>
                <w:sz w:val="20"/>
                <w:szCs w:val="20"/>
              </w:rPr>
              <w:t>__________________</w:t>
            </w:r>
          </w:p>
          <w:p w14:paraId="3E82E87F" w14:textId="77777777" w:rsidR="005C3E8C" w:rsidRPr="005A7BEF" w:rsidRDefault="005C3E8C" w:rsidP="005A7BEF">
            <w:pPr>
              <w:autoSpaceDE w:val="0"/>
              <w:snapToGrid w:val="0"/>
              <w:spacing w:line="276" w:lineRule="auto"/>
              <w:rPr>
                <w:rFonts w:ascii="Arial" w:hAnsi="Arial" w:cs="Arial"/>
                <w:bCs/>
                <w:sz w:val="20"/>
                <w:szCs w:val="20"/>
              </w:rPr>
            </w:pPr>
          </w:p>
          <w:p w14:paraId="2A739F0D" w14:textId="72DD3E93" w:rsidR="005C3E8C" w:rsidRPr="005A7BEF" w:rsidRDefault="005C3E8C" w:rsidP="005A7BEF">
            <w:pPr>
              <w:autoSpaceDE w:val="0"/>
              <w:snapToGrid w:val="0"/>
              <w:spacing w:line="276" w:lineRule="auto"/>
              <w:rPr>
                <w:rFonts w:ascii="Arial" w:hAnsi="Arial" w:cs="Arial"/>
                <w:bCs/>
                <w:sz w:val="20"/>
                <w:szCs w:val="20"/>
              </w:rPr>
            </w:pPr>
            <w:r w:rsidRPr="005A7BEF">
              <w:rPr>
                <w:rFonts w:ascii="Arial" w:hAnsi="Arial" w:cs="Arial"/>
                <w:bCs/>
                <w:sz w:val="20"/>
                <w:szCs w:val="20"/>
              </w:rPr>
              <w:t>2.__________________</w:t>
            </w:r>
          </w:p>
          <w:p w14:paraId="53B4FC84" w14:textId="77777777" w:rsidR="00BB358E" w:rsidRPr="005A7BEF" w:rsidRDefault="00BB358E" w:rsidP="005A7BEF">
            <w:pPr>
              <w:autoSpaceDE w:val="0"/>
              <w:snapToGrid w:val="0"/>
              <w:spacing w:line="276" w:lineRule="auto"/>
              <w:rPr>
                <w:rFonts w:ascii="Arial" w:hAnsi="Arial" w:cs="Arial"/>
                <w:bCs/>
                <w:sz w:val="20"/>
                <w:szCs w:val="20"/>
              </w:rPr>
            </w:pPr>
          </w:p>
          <w:p w14:paraId="3F1E21CF" w14:textId="59456A29" w:rsidR="00BB358E" w:rsidRPr="005A7BEF" w:rsidRDefault="00BB358E" w:rsidP="005A7BEF">
            <w:pPr>
              <w:autoSpaceDE w:val="0"/>
              <w:snapToGrid w:val="0"/>
              <w:spacing w:line="276" w:lineRule="auto"/>
              <w:rPr>
                <w:rFonts w:ascii="Arial" w:hAnsi="Arial" w:cs="Arial"/>
                <w:b/>
                <w:bCs/>
                <w:sz w:val="20"/>
                <w:szCs w:val="20"/>
              </w:rPr>
            </w:pPr>
            <w:r w:rsidRPr="005A7BEF">
              <w:rPr>
                <w:rFonts w:ascii="Arial" w:hAnsi="Arial" w:cs="Arial"/>
                <w:bCs/>
                <w:sz w:val="20"/>
                <w:szCs w:val="20"/>
              </w:rPr>
              <w:t>3. __________________</w:t>
            </w:r>
          </w:p>
        </w:tc>
        <w:tc>
          <w:tcPr>
            <w:tcW w:w="1666" w:type="pct"/>
            <w:tcBorders>
              <w:top w:val="single" w:sz="4" w:space="0" w:color="auto"/>
              <w:left w:val="single" w:sz="4" w:space="0" w:color="auto"/>
              <w:bottom w:val="single" w:sz="4" w:space="0" w:color="auto"/>
              <w:right w:val="single" w:sz="4" w:space="0" w:color="auto"/>
            </w:tcBorders>
            <w:vAlign w:val="center"/>
          </w:tcPr>
          <w:p w14:paraId="14255291" w14:textId="77777777" w:rsidR="00BB358E" w:rsidRPr="005A7BEF" w:rsidRDefault="00BB358E" w:rsidP="005A7BEF">
            <w:pPr>
              <w:autoSpaceDE w:val="0"/>
              <w:snapToGrid w:val="0"/>
              <w:spacing w:line="276" w:lineRule="auto"/>
              <w:rPr>
                <w:rFonts w:ascii="Arial" w:hAnsi="Arial" w:cs="Arial"/>
                <w:bCs/>
                <w:sz w:val="20"/>
                <w:szCs w:val="20"/>
              </w:rPr>
            </w:pPr>
            <w:r w:rsidRPr="005A7BEF">
              <w:rPr>
                <w:rFonts w:ascii="Arial" w:hAnsi="Arial" w:cs="Arial"/>
                <w:bCs/>
                <w:sz w:val="20"/>
                <w:szCs w:val="20"/>
              </w:rPr>
              <w:t>1.__________________</w:t>
            </w:r>
          </w:p>
          <w:p w14:paraId="76DD305B" w14:textId="77777777" w:rsidR="00BB358E" w:rsidRPr="005A7BEF" w:rsidRDefault="00BB358E" w:rsidP="005A7BEF">
            <w:pPr>
              <w:autoSpaceDE w:val="0"/>
              <w:snapToGrid w:val="0"/>
              <w:spacing w:line="276" w:lineRule="auto"/>
              <w:rPr>
                <w:rFonts w:ascii="Arial" w:hAnsi="Arial" w:cs="Arial"/>
                <w:bCs/>
                <w:sz w:val="20"/>
                <w:szCs w:val="20"/>
              </w:rPr>
            </w:pPr>
          </w:p>
          <w:p w14:paraId="1E950F4B" w14:textId="77777777" w:rsidR="00BB358E" w:rsidRPr="005A7BEF" w:rsidRDefault="00BB358E" w:rsidP="005A7BEF">
            <w:pPr>
              <w:autoSpaceDE w:val="0"/>
              <w:snapToGrid w:val="0"/>
              <w:spacing w:line="276" w:lineRule="auto"/>
              <w:rPr>
                <w:rFonts w:ascii="Arial" w:hAnsi="Arial" w:cs="Arial"/>
                <w:bCs/>
                <w:sz w:val="20"/>
                <w:szCs w:val="20"/>
              </w:rPr>
            </w:pPr>
            <w:r w:rsidRPr="005A7BEF">
              <w:rPr>
                <w:rFonts w:ascii="Arial" w:hAnsi="Arial" w:cs="Arial"/>
                <w:bCs/>
                <w:sz w:val="20"/>
                <w:szCs w:val="20"/>
              </w:rPr>
              <w:t>2.__________________</w:t>
            </w:r>
          </w:p>
          <w:p w14:paraId="57786A04" w14:textId="77777777" w:rsidR="00BB358E" w:rsidRPr="005A7BEF" w:rsidRDefault="00BB358E" w:rsidP="005A7BEF">
            <w:pPr>
              <w:autoSpaceDE w:val="0"/>
              <w:snapToGrid w:val="0"/>
              <w:spacing w:line="276" w:lineRule="auto"/>
              <w:rPr>
                <w:rFonts w:ascii="Arial" w:hAnsi="Arial" w:cs="Arial"/>
                <w:bCs/>
                <w:sz w:val="20"/>
                <w:szCs w:val="20"/>
              </w:rPr>
            </w:pPr>
          </w:p>
          <w:p w14:paraId="249C8D95" w14:textId="0E8FBBE1" w:rsidR="005C3E8C" w:rsidRPr="005A7BEF" w:rsidRDefault="00BB358E" w:rsidP="005A7BEF">
            <w:pPr>
              <w:autoSpaceDE w:val="0"/>
              <w:snapToGrid w:val="0"/>
              <w:spacing w:line="276" w:lineRule="auto"/>
              <w:rPr>
                <w:rFonts w:ascii="Arial" w:hAnsi="Arial" w:cs="Arial"/>
                <w:b/>
                <w:bCs/>
                <w:sz w:val="20"/>
                <w:szCs w:val="20"/>
              </w:rPr>
            </w:pPr>
            <w:r w:rsidRPr="005A7BEF">
              <w:rPr>
                <w:rFonts w:ascii="Arial" w:hAnsi="Arial" w:cs="Arial"/>
                <w:bCs/>
                <w:sz w:val="20"/>
                <w:szCs w:val="20"/>
              </w:rPr>
              <w:t>3. __________________</w:t>
            </w:r>
          </w:p>
        </w:tc>
      </w:tr>
      <w:tr w:rsidR="00303BED" w:rsidRPr="005A7BEF" w14:paraId="21D080DE" w14:textId="77777777" w:rsidTr="004859F0">
        <w:trPr>
          <w:trHeight w:val="395"/>
        </w:trPr>
        <w:tc>
          <w:tcPr>
            <w:tcW w:w="1667" w:type="pct"/>
            <w:tcBorders>
              <w:top w:val="single" w:sz="4" w:space="0" w:color="auto"/>
              <w:left w:val="single" w:sz="4" w:space="0" w:color="auto"/>
              <w:bottom w:val="single" w:sz="4" w:space="0" w:color="auto"/>
              <w:right w:val="single" w:sz="4" w:space="0" w:color="auto"/>
            </w:tcBorders>
            <w:vAlign w:val="center"/>
          </w:tcPr>
          <w:p w14:paraId="50990668" w14:textId="4CD84CA0" w:rsidR="00303BED" w:rsidRPr="005A7BEF" w:rsidRDefault="00303BED" w:rsidP="005A7BEF">
            <w:pPr>
              <w:autoSpaceDE w:val="0"/>
              <w:snapToGrid w:val="0"/>
              <w:spacing w:line="276" w:lineRule="auto"/>
              <w:rPr>
                <w:rFonts w:ascii="Arial" w:hAnsi="Arial" w:cs="Arial"/>
                <w:sz w:val="20"/>
                <w:szCs w:val="20"/>
              </w:rPr>
            </w:pPr>
            <w:r w:rsidRPr="00303BED">
              <w:rPr>
                <w:rFonts w:ascii="Arial" w:hAnsi="Arial" w:cs="Arial"/>
                <w:sz w:val="20"/>
                <w:szCs w:val="20"/>
              </w:rPr>
              <w:t>Please specify any</w:t>
            </w:r>
            <w:r w:rsidRPr="008D4F63">
              <w:rPr>
                <w:rFonts w:ascii="Arial" w:hAnsi="Arial" w:cs="Arial"/>
                <w:b/>
                <w:sz w:val="20"/>
                <w:szCs w:val="20"/>
              </w:rPr>
              <w:t xml:space="preserve"> additional information</w:t>
            </w:r>
            <w:r w:rsidRPr="00303BED">
              <w:rPr>
                <w:rFonts w:ascii="Arial" w:hAnsi="Arial" w:cs="Arial"/>
                <w:sz w:val="20"/>
                <w:szCs w:val="20"/>
              </w:rPr>
              <w:t xml:space="preserve"> that would</w:t>
            </w:r>
            <w:r>
              <w:rPr>
                <w:rFonts w:ascii="Arial" w:hAnsi="Arial" w:cs="Arial"/>
                <w:sz w:val="20"/>
                <w:szCs w:val="20"/>
              </w:rPr>
              <w:t xml:space="preserve"> help us get in contact with </w:t>
            </w:r>
            <w:r w:rsidR="00FC07A2">
              <w:rPr>
                <w:rFonts w:ascii="Arial" w:hAnsi="Arial" w:cs="Arial"/>
                <w:bCs/>
                <w:sz w:val="20"/>
                <w:szCs w:val="20"/>
              </w:rPr>
              <w:t>[Future Contact Name]</w:t>
            </w:r>
            <w:r w:rsidR="00FC07A2" w:rsidRPr="00303BED">
              <w:rPr>
                <w:rFonts w:ascii="Arial" w:hAnsi="Arial" w:cs="Arial"/>
                <w:sz w:val="20"/>
                <w:szCs w:val="20"/>
              </w:rPr>
              <w:t xml:space="preserve"> </w:t>
            </w:r>
            <w:r w:rsidRPr="00303BED">
              <w:rPr>
                <w:rFonts w:ascii="Arial" w:hAnsi="Arial" w:cs="Arial"/>
                <w:sz w:val="20"/>
                <w:szCs w:val="20"/>
              </w:rPr>
              <w:t>(e.g. contact address, landmarks, street numbers, nicknames etc.).</w:t>
            </w:r>
          </w:p>
        </w:tc>
        <w:tc>
          <w:tcPr>
            <w:tcW w:w="1667" w:type="pct"/>
            <w:tcBorders>
              <w:top w:val="single" w:sz="4" w:space="0" w:color="auto"/>
              <w:left w:val="single" w:sz="4" w:space="0" w:color="auto"/>
              <w:bottom w:val="single" w:sz="4" w:space="0" w:color="auto"/>
              <w:right w:val="single" w:sz="4" w:space="0" w:color="auto"/>
            </w:tcBorders>
            <w:vAlign w:val="center"/>
          </w:tcPr>
          <w:p w14:paraId="199795FB" w14:textId="77777777" w:rsidR="00303BED" w:rsidRPr="005A7BEF" w:rsidRDefault="00303BED" w:rsidP="005A7BEF">
            <w:pPr>
              <w:autoSpaceDE w:val="0"/>
              <w:snapToGrid w:val="0"/>
              <w:spacing w:line="276" w:lineRule="auto"/>
              <w:rPr>
                <w:rFonts w:ascii="Arial" w:hAnsi="Arial" w:cs="Arial"/>
                <w:b/>
                <w:bCs/>
                <w:sz w:val="20"/>
                <w:szCs w:val="20"/>
              </w:rPr>
            </w:pPr>
          </w:p>
        </w:tc>
        <w:tc>
          <w:tcPr>
            <w:tcW w:w="1666" w:type="pct"/>
            <w:tcBorders>
              <w:top w:val="single" w:sz="4" w:space="0" w:color="auto"/>
              <w:left w:val="single" w:sz="4" w:space="0" w:color="auto"/>
              <w:bottom w:val="single" w:sz="4" w:space="0" w:color="auto"/>
              <w:right w:val="single" w:sz="4" w:space="0" w:color="auto"/>
            </w:tcBorders>
            <w:vAlign w:val="center"/>
          </w:tcPr>
          <w:p w14:paraId="67617B9F" w14:textId="77777777" w:rsidR="00303BED" w:rsidRPr="005A7BEF" w:rsidRDefault="00303BED" w:rsidP="005A7BEF">
            <w:pPr>
              <w:autoSpaceDE w:val="0"/>
              <w:snapToGrid w:val="0"/>
              <w:spacing w:line="276" w:lineRule="auto"/>
              <w:rPr>
                <w:rFonts w:ascii="Arial" w:hAnsi="Arial" w:cs="Arial"/>
                <w:b/>
                <w:bCs/>
                <w:sz w:val="20"/>
                <w:szCs w:val="20"/>
              </w:rPr>
            </w:pPr>
          </w:p>
        </w:tc>
      </w:tr>
    </w:tbl>
    <w:p w14:paraId="332ABA55" w14:textId="77777777" w:rsidR="00720C87" w:rsidRPr="005A7BEF" w:rsidRDefault="00720C87" w:rsidP="005A7BEF">
      <w:pPr>
        <w:rPr>
          <w:rFonts w:ascii="Arial" w:hAnsi="Arial" w:cs="Arial"/>
          <w:b/>
          <w:i/>
          <w:sz w:val="20"/>
          <w:szCs w:val="20"/>
        </w:rPr>
      </w:pPr>
    </w:p>
    <w:p w14:paraId="0F23BB2D" w14:textId="0A14BDEC" w:rsidR="007566F4" w:rsidRPr="005A7BEF" w:rsidRDefault="007566F4" w:rsidP="005A7BEF">
      <w:pPr>
        <w:outlineLvl w:val="0"/>
        <w:rPr>
          <w:rFonts w:ascii="Arial" w:hAnsi="Arial" w:cs="Arial"/>
          <w:sz w:val="16"/>
          <w:szCs w:val="16"/>
        </w:rPr>
        <w:sectPr w:rsidR="007566F4" w:rsidRPr="005A7BEF" w:rsidSect="00A85AA4">
          <w:headerReference w:type="default" r:id="rId13"/>
          <w:pgSz w:w="16834" w:h="11909" w:orient="landscape" w:code="9"/>
          <w:pgMar w:top="1152" w:right="1152" w:bottom="1152" w:left="1152" w:header="720" w:footer="720" w:gutter="0"/>
          <w:cols w:space="720"/>
          <w:docGrid w:linePitch="360"/>
        </w:sectPr>
      </w:pPr>
    </w:p>
    <w:p w14:paraId="61BFBC74" w14:textId="76A16C3E" w:rsidR="008276BD" w:rsidRDefault="008276BD" w:rsidP="00BA3B45">
      <w:pPr>
        <w:pStyle w:val="Heading2"/>
        <w:spacing w:before="0"/>
        <w:rPr>
          <w:rFonts w:ascii="Arial" w:hAnsi="Arial" w:cs="Arial"/>
          <w:b w:val="0"/>
          <w:color w:val="auto"/>
          <w:sz w:val="20"/>
          <w:szCs w:val="20"/>
        </w:rPr>
      </w:pPr>
      <w:bookmarkStart w:id="52" w:name="_Ref512421556"/>
      <w:bookmarkStart w:id="53" w:name="_Toc516617779"/>
      <w:r w:rsidRPr="008276BD">
        <w:rPr>
          <w:rFonts w:ascii="Arial" w:hAnsi="Arial" w:cs="Arial"/>
          <w:b w:val="0"/>
          <w:color w:val="auto"/>
          <w:sz w:val="20"/>
          <w:szCs w:val="20"/>
        </w:rPr>
        <w:lastRenderedPageBreak/>
        <w:t>Can you provide another contact for this household?</w:t>
      </w:r>
    </w:p>
    <w:p w14:paraId="29C280A9" w14:textId="6659EE61" w:rsidR="008276BD" w:rsidRDefault="008276BD" w:rsidP="00842F8E">
      <w:r>
        <w:t>1-Yes &gt;&gt; repeat section</w:t>
      </w:r>
    </w:p>
    <w:p w14:paraId="7A4191BB" w14:textId="20875E71" w:rsidR="008276BD" w:rsidRPr="00842F8E" w:rsidRDefault="008276BD" w:rsidP="00842F8E">
      <w:r>
        <w:t>5-No</w:t>
      </w:r>
    </w:p>
    <w:p w14:paraId="7C4AF6E9" w14:textId="77777777" w:rsidR="008276BD" w:rsidRDefault="008276BD" w:rsidP="00BA3B45">
      <w:pPr>
        <w:pStyle w:val="Heading2"/>
        <w:spacing w:before="0"/>
        <w:rPr>
          <w:rFonts w:ascii="Arial" w:hAnsi="Arial" w:cs="Arial"/>
          <w:color w:val="auto"/>
          <w:sz w:val="20"/>
          <w:szCs w:val="20"/>
        </w:rPr>
      </w:pPr>
    </w:p>
    <w:p w14:paraId="68D063AB" w14:textId="44BA578B" w:rsidR="007566F4" w:rsidRPr="00BA3B45" w:rsidRDefault="007C5AD5" w:rsidP="00BA3B45">
      <w:pPr>
        <w:pStyle w:val="Heading2"/>
        <w:spacing w:before="0"/>
        <w:rPr>
          <w:rFonts w:ascii="Arial" w:hAnsi="Arial" w:cs="Arial"/>
          <w:color w:val="auto"/>
          <w:sz w:val="20"/>
          <w:szCs w:val="20"/>
        </w:rPr>
      </w:pPr>
      <w:r>
        <w:rPr>
          <w:rFonts w:ascii="Arial" w:hAnsi="Arial" w:cs="Arial"/>
          <w:color w:val="auto"/>
          <w:sz w:val="20"/>
          <w:szCs w:val="20"/>
        </w:rPr>
        <w:t>ADDITIONAL CONSENT QUESTIONS</w:t>
      </w:r>
      <w:bookmarkEnd w:id="52"/>
      <w:bookmarkEnd w:id="53"/>
    </w:p>
    <w:p w14:paraId="3C996C40" w14:textId="77777777" w:rsidR="00C279C8" w:rsidRPr="005A7BEF" w:rsidRDefault="00C279C8" w:rsidP="005A7BEF">
      <w:pPr>
        <w:rPr>
          <w:rFonts w:ascii="Arial" w:hAnsi="Arial" w:cs="Arial"/>
          <w:sz w:val="20"/>
          <w:szCs w:val="20"/>
        </w:rPr>
      </w:pPr>
    </w:p>
    <w:p w14:paraId="5C0F431B" w14:textId="3A3C8799" w:rsidR="00FC07A2" w:rsidRDefault="00FC07A2" w:rsidP="005A7BEF">
      <w:pPr>
        <w:rPr>
          <w:rFonts w:ascii="Arial" w:hAnsi="Arial" w:cs="Arial"/>
          <w:sz w:val="20"/>
          <w:szCs w:val="20"/>
        </w:rPr>
      </w:pPr>
      <w:r>
        <w:rPr>
          <w:rFonts w:ascii="Arial" w:hAnsi="Arial" w:cs="Arial"/>
          <w:b/>
          <w:sz w:val="20"/>
          <w:szCs w:val="20"/>
        </w:rPr>
        <w:t xml:space="preserve">Interviewer: </w:t>
      </w:r>
      <w:r w:rsidR="007566F4" w:rsidRPr="008D4F63">
        <w:rPr>
          <w:rFonts w:ascii="Arial" w:hAnsi="Arial" w:cs="Arial"/>
          <w:sz w:val="20"/>
          <w:szCs w:val="20"/>
        </w:rPr>
        <w:t>Have you read all of the consent and privacy information to the household head and made sure they understand their rights?</w:t>
      </w:r>
      <w:r w:rsidR="00404AB1" w:rsidRPr="00303BED">
        <w:rPr>
          <w:rFonts w:ascii="Arial" w:hAnsi="Arial" w:cs="Arial"/>
          <w:sz w:val="20"/>
          <w:szCs w:val="20"/>
        </w:rPr>
        <w:t xml:space="preserve"> </w:t>
      </w:r>
    </w:p>
    <w:p w14:paraId="512837FB" w14:textId="696B7FB5" w:rsidR="007566F4" w:rsidRPr="005A7BEF" w:rsidRDefault="007566F4" w:rsidP="005A7BEF">
      <w:pPr>
        <w:rPr>
          <w:rFonts w:ascii="Arial" w:hAnsi="Arial" w:cs="Arial"/>
          <w:sz w:val="20"/>
          <w:szCs w:val="20"/>
        </w:rPr>
      </w:pPr>
      <w:r w:rsidRPr="00303BED">
        <w:rPr>
          <w:rFonts w:ascii="Arial" w:hAnsi="Arial" w:cs="Arial"/>
          <w:sz w:val="20"/>
          <w:szCs w:val="20"/>
        </w:rPr>
        <w:t>1……Yes</w:t>
      </w:r>
      <w:r w:rsidRPr="00303BED">
        <w:rPr>
          <w:rFonts w:ascii="Arial" w:hAnsi="Arial" w:cs="Arial"/>
          <w:sz w:val="20"/>
          <w:szCs w:val="20"/>
        </w:rPr>
        <w:tab/>
        <w:t>5……….No</w:t>
      </w:r>
    </w:p>
    <w:p w14:paraId="0EF87ACB" w14:textId="77777777" w:rsidR="007566F4" w:rsidRPr="005A7BEF" w:rsidRDefault="007566F4" w:rsidP="005A7BEF">
      <w:pPr>
        <w:rPr>
          <w:rFonts w:ascii="Arial" w:hAnsi="Arial" w:cs="Arial"/>
          <w:sz w:val="20"/>
          <w:szCs w:val="20"/>
        </w:rPr>
      </w:pPr>
    </w:p>
    <w:p w14:paraId="6D8B72B8" w14:textId="7EDDDC36" w:rsidR="007566F4" w:rsidRPr="00303BED" w:rsidRDefault="00FC07A2" w:rsidP="005A7BEF">
      <w:pPr>
        <w:rPr>
          <w:rFonts w:ascii="Arial" w:hAnsi="Arial" w:cs="Arial"/>
          <w:sz w:val="20"/>
          <w:szCs w:val="20"/>
        </w:rPr>
      </w:pPr>
      <w:r>
        <w:rPr>
          <w:rFonts w:ascii="Arial" w:hAnsi="Arial" w:cs="Arial"/>
          <w:b/>
          <w:sz w:val="20"/>
          <w:szCs w:val="20"/>
        </w:rPr>
        <w:t>Interviewer</w:t>
      </w:r>
      <w:r>
        <w:rPr>
          <w:rFonts w:ascii="Arial" w:hAnsi="Arial" w:cs="Arial"/>
          <w:sz w:val="20"/>
          <w:szCs w:val="20"/>
        </w:rPr>
        <w:t xml:space="preserve">: </w:t>
      </w:r>
      <w:r w:rsidR="007566F4" w:rsidRPr="008D4F63">
        <w:rPr>
          <w:rFonts w:ascii="Arial" w:hAnsi="Arial" w:cs="Arial"/>
          <w:sz w:val="20"/>
          <w:szCs w:val="20"/>
        </w:rPr>
        <w:t>Has an adult household member given consent for you to interview the household?</w:t>
      </w:r>
      <w:r w:rsidR="007566F4" w:rsidRPr="00303BED">
        <w:rPr>
          <w:rFonts w:ascii="Arial" w:hAnsi="Arial" w:cs="Arial"/>
          <w:sz w:val="20"/>
          <w:szCs w:val="20"/>
        </w:rPr>
        <w:tab/>
      </w:r>
      <w:r w:rsidR="007566F4" w:rsidRPr="00303BED">
        <w:rPr>
          <w:rFonts w:ascii="Arial" w:hAnsi="Arial" w:cs="Arial"/>
          <w:sz w:val="20"/>
          <w:szCs w:val="20"/>
        </w:rPr>
        <w:tab/>
      </w:r>
      <w:r w:rsidR="007566F4" w:rsidRPr="00303BED">
        <w:rPr>
          <w:rFonts w:ascii="Arial" w:hAnsi="Arial" w:cs="Arial"/>
          <w:sz w:val="20"/>
          <w:szCs w:val="20"/>
        </w:rPr>
        <w:tab/>
      </w:r>
      <w:r w:rsidR="007566F4" w:rsidRPr="00303BED">
        <w:rPr>
          <w:rFonts w:ascii="Arial" w:hAnsi="Arial" w:cs="Arial"/>
          <w:sz w:val="20"/>
          <w:szCs w:val="20"/>
        </w:rPr>
        <w:tab/>
      </w:r>
      <w:r w:rsidR="007566F4" w:rsidRPr="00303BED">
        <w:rPr>
          <w:rFonts w:ascii="Arial" w:hAnsi="Arial" w:cs="Arial"/>
          <w:sz w:val="20"/>
          <w:szCs w:val="20"/>
        </w:rPr>
        <w:tab/>
      </w:r>
      <w:r w:rsidR="00AE45B7" w:rsidRPr="00303BED">
        <w:rPr>
          <w:rFonts w:ascii="Arial" w:hAnsi="Arial" w:cs="Arial"/>
          <w:sz w:val="20"/>
          <w:szCs w:val="20"/>
        </w:rPr>
        <w:t xml:space="preserve">       </w:t>
      </w:r>
      <w:r w:rsidR="007566F4" w:rsidRPr="00303BED">
        <w:rPr>
          <w:rFonts w:ascii="Arial" w:hAnsi="Arial" w:cs="Arial"/>
          <w:sz w:val="20"/>
          <w:szCs w:val="20"/>
        </w:rPr>
        <w:t>1</w:t>
      </w:r>
      <w:r w:rsidR="00AE45B7" w:rsidRPr="00303BED">
        <w:rPr>
          <w:rFonts w:ascii="Arial" w:hAnsi="Arial" w:cs="Arial"/>
          <w:sz w:val="20"/>
          <w:szCs w:val="20"/>
        </w:rPr>
        <w:t>.</w:t>
      </w:r>
      <w:r w:rsidR="007566F4" w:rsidRPr="00303BED">
        <w:rPr>
          <w:rFonts w:ascii="Arial" w:hAnsi="Arial" w:cs="Arial"/>
          <w:sz w:val="20"/>
          <w:szCs w:val="20"/>
        </w:rPr>
        <w:t xml:space="preserve">……Yes </w:t>
      </w:r>
      <w:r w:rsidR="007566F4" w:rsidRPr="00303BED">
        <w:rPr>
          <w:rFonts w:ascii="Arial" w:hAnsi="Arial" w:cs="Arial"/>
          <w:sz w:val="20"/>
          <w:szCs w:val="20"/>
        </w:rPr>
        <w:tab/>
        <w:t>5……….No</w:t>
      </w:r>
    </w:p>
    <w:p w14:paraId="19BCE6CC" w14:textId="6B124550" w:rsidR="007566F4" w:rsidRDefault="007566F4" w:rsidP="005A7BEF">
      <w:pPr>
        <w:rPr>
          <w:rFonts w:ascii="Arial" w:hAnsi="Arial" w:cs="Arial"/>
          <w:sz w:val="20"/>
          <w:szCs w:val="20"/>
        </w:rPr>
      </w:pPr>
    </w:p>
    <w:p w14:paraId="36FA001B" w14:textId="069C60E9" w:rsidR="007C5AD5" w:rsidRDefault="007C5AD5" w:rsidP="005A7BEF">
      <w:pPr>
        <w:rPr>
          <w:rFonts w:ascii="Arial" w:hAnsi="Arial" w:cs="Arial"/>
          <w:sz w:val="20"/>
          <w:szCs w:val="20"/>
        </w:rPr>
      </w:pPr>
    </w:p>
    <w:p w14:paraId="383E701C" w14:textId="7208C653" w:rsidR="007C5AD5" w:rsidRDefault="007C5AD5" w:rsidP="005A7BEF">
      <w:pPr>
        <w:rPr>
          <w:rFonts w:ascii="Arial" w:hAnsi="Arial" w:cs="Arial"/>
          <w:sz w:val="20"/>
          <w:szCs w:val="20"/>
        </w:rPr>
      </w:pPr>
    </w:p>
    <w:p w14:paraId="55AD61BA" w14:textId="5195C30C" w:rsidR="007C5AD5" w:rsidRPr="00842F8E" w:rsidRDefault="007C5AD5" w:rsidP="005A7BEF">
      <w:pPr>
        <w:rPr>
          <w:rFonts w:ascii="Arial" w:hAnsi="Arial" w:cs="Arial"/>
          <w:b/>
          <w:sz w:val="20"/>
          <w:szCs w:val="20"/>
        </w:rPr>
      </w:pPr>
      <w:r w:rsidRPr="00842F8E">
        <w:rPr>
          <w:rFonts w:ascii="Arial" w:hAnsi="Arial" w:cs="Arial"/>
          <w:b/>
          <w:sz w:val="20"/>
          <w:szCs w:val="20"/>
        </w:rPr>
        <w:t>PART 1B2: HOUSEHOLD PRE-ROSTER</w:t>
      </w:r>
    </w:p>
    <w:p w14:paraId="31BA3843" w14:textId="77777777" w:rsidR="007C5AD5" w:rsidRPr="005A7BEF" w:rsidRDefault="007C5AD5" w:rsidP="005A7BEF">
      <w:pPr>
        <w:rPr>
          <w:rFonts w:ascii="Arial" w:hAnsi="Arial" w:cs="Arial"/>
          <w:sz w:val="20"/>
          <w:szCs w:val="20"/>
        </w:rPr>
      </w:pPr>
    </w:p>
    <w:p w14:paraId="1183B3ED" w14:textId="4F760D0E" w:rsidR="009548C1" w:rsidRDefault="007566F4" w:rsidP="005A7BEF">
      <w:pPr>
        <w:rPr>
          <w:rFonts w:ascii="Arial" w:hAnsi="Arial" w:cs="Arial"/>
          <w:b/>
          <w:sz w:val="20"/>
          <w:szCs w:val="20"/>
        </w:rPr>
      </w:pPr>
      <w:r w:rsidRPr="008D4F63">
        <w:rPr>
          <w:rFonts w:ascii="Arial" w:hAnsi="Arial" w:cs="Arial"/>
          <w:sz w:val="20"/>
          <w:szCs w:val="20"/>
        </w:rPr>
        <w:t xml:space="preserve">What is the main </w:t>
      </w:r>
      <w:r w:rsidR="00D1160D">
        <w:rPr>
          <w:rFonts w:ascii="Arial" w:hAnsi="Arial" w:cs="Arial"/>
          <w:sz w:val="20"/>
          <w:szCs w:val="20"/>
        </w:rPr>
        <w:t>L</w:t>
      </w:r>
      <w:r w:rsidRPr="008D4F63">
        <w:rPr>
          <w:rFonts w:ascii="Arial" w:hAnsi="Arial" w:cs="Arial"/>
          <w:sz w:val="20"/>
          <w:szCs w:val="20"/>
        </w:rPr>
        <w:t>anguage spoken</w:t>
      </w:r>
      <w:r w:rsidR="00D1160D">
        <w:rPr>
          <w:rFonts w:ascii="Arial" w:hAnsi="Arial" w:cs="Arial"/>
          <w:sz w:val="20"/>
          <w:szCs w:val="20"/>
        </w:rPr>
        <w:t xml:space="preserve"> at </w:t>
      </w:r>
      <w:del w:id="54" w:author="Andre J Nickow" w:date="2018-10-23T11:50:00Z">
        <w:r w:rsidR="00D1160D" w:rsidDel="00737A5C">
          <w:rPr>
            <w:rFonts w:ascii="Arial" w:hAnsi="Arial" w:cs="Arial"/>
            <w:sz w:val="20"/>
            <w:szCs w:val="20"/>
          </w:rPr>
          <w:delText>home</w:delText>
        </w:r>
        <w:r w:rsidRPr="008D4F63" w:rsidDel="00737A5C">
          <w:rPr>
            <w:rFonts w:ascii="Arial" w:hAnsi="Arial" w:cs="Arial"/>
            <w:sz w:val="20"/>
            <w:szCs w:val="20"/>
          </w:rPr>
          <w:delText xml:space="preserve"> </w:delText>
        </w:r>
      </w:del>
      <w:r w:rsidRPr="008D4F63">
        <w:rPr>
          <w:rFonts w:ascii="Arial" w:hAnsi="Arial" w:cs="Arial"/>
          <w:sz w:val="20"/>
          <w:szCs w:val="20"/>
        </w:rPr>
        <w:t>home?</w:t>
      </w:r>
      <w:r w:rsidR="00197F67">
        <w:rPr>
          <w:rFonts w:ascii="Arial" w:hAnsi="Arial" w:cs="Arial"/>
          <w:b/>
          <w:sz w:val="20"/>
          <w:szCs w:val="20"/>
        </w:rPr>
        <w:tab/>
      </w:r>
      <w:r w:rsidR="00197F67">
        <w:rPr>
          <w:rFonts w:ascii="Arial" w:hAnsi="Arial" w:cs="Arial"/>
          <w:b/>
          <w:sz w:val="20"/>
          <w:szCs w:val="20"/>
        </w:rPr>
        <w:tab/>
      </w:r>
      <w:r w:rsidR="00197F67">
        <w:rPr>
          <w:rFonts w:ascii="Arial" w:hAnsi="Arial" w:cs="Arial"/>
          <w:b/>
          <w:sz w:val="20"/>
          <w:szCs w:val="20"/>
        </w:rPr>
        <w:tab/>
      </w:r>
      <w:r w:rsidR="00197F67">
        <w:rPr>
          <w:rFonts w:ascii="Arial" w:hAnsi="Arial" w:cs="Arial"/>
          <w:b/>
          <w:sz w:val="20"/>
          <w:szCs w:val="20"/>
        </w:rPr>
        <w:tab/>
      </w:r>
      <w:r w:rsidR="00197F67">
        <w:rPr>
          <w:rFonts w:ascii="Arial" w:hAnsi="Arial" w:cs="Arial"/>
          <w:b/>
          <w:sz w:val="20"/>
          <w:szCs w:val="20"/>
        </w:rPr>
        <w:tab/>
      </w:r>
      <w:r w:rsidR="00197F67">
        <w:rPr>
          <w:rFonts w:ascii="Arial" w:hAnsi="Arial" w:cs="Arial"/>
          <w:b/>
          <w:sz w:val="20"/>
          <w:szCs w:val="20"/>
        </w:rPr>
        <w:tab/>
      </w:r>
      <w:r w:rsidR="00197F67">
        <w:rPr>
          <w:rFonts w:ascii="Arial" w:hAnsi="Arial" w:cs="Arial"/>
          <w:b/>
          <w:sz w:val="20"/>
          <w:szCs w:val="20"/>
        </w:rPr>
        <w:tab/>
      </w:r>
      <w:r w:rsidR="00197F67">
        <w:rPr>
          <w:rFonts w:ascii="Arial" w:hAnsi="Arial" w:cs="Arial"/>
          <w:b/>
          <w:sz w:val="20"/>
          <w:szCs w:val="20"/>
        </w:rPr>
        <w:tab/>
      </w:r>
      <w:r w:rsidR="00197F67">
        <w:rPr>
          <w:rFonts w:ascii="Arial" w:hAnsi="Arial" w:cs="Arial"/>
          <w:b/>
          <w:sz w:val="20"/>
          <w:szCs w:val="20"/>
        </w:rPr>
        <w:tab/>
        <w:t>________</w:t>
      </w:r>
    </w:p>
    <w:p w14:paraId="76C59DFF" w14:textId="4C7C0C10" w:rsidR="00197F67" w:rsidRDefault="00197F67" w:rsidP="005A7BEF">
      <w:pPr>
        <w:rPr>
          <w:rFonts w:ascii="Arial" w:hAnsi="Arial" w:cs="Arial"/>
          <w:b/>
          <w:sz w:val="20"/>
          <w:szCs w:val="20"/>
        </w:rPr>
      </w:pPr>
    </w:p>
    <w:p w14:paraId="4DE79342" w14:textId="77777777" w:rsidR="00197F67" w:rsidRPr="005A7BEF" w:rsidRDefault="00197F67" w:rsidP="005A7BEF">
      <w:pPr>
        <w:rPr>
          <w:rFonts w:ascii="Arial" w:hAnsi="Arial" w:cs="Arial"/>
          <w:b/>
          <w:sz w:val="20"/>
          <w:szCs w:val="20"/>
        </w:rPr>
      </w:pPr>
    </w:p>
    <w:tbl>
      <w:tblPr>
        <w:tblW w:w="5000" w:type="pct"/>
        <w:tblLook w:val="01E0" w:firstRow="1" w:lastRow="1" w:firstColumn="1" w:lastColumn="1" w:noHBand="0" w:noVBand="0"/>
      </w:tblPr>
      <w:tblGrid>
        <w:gridCol w:w="2407"/>
        <w:gridCol w:w="2820"/>
        <w:gridCol w:w="3317"/>
        <w:gridCol w:w="2993"/>
        <w:gridCol w:w="2993"/>
      </w:tblGrid>
      <w:tr w:rsidR="00E5709C" w:rsidRPr="005A7BEF" w14:paraId="106FB6C4" w14:textId="6E8A665E" w:rsidTr="0096016B">
        <w:trPr>
          <w:trHeight w:hRule="exact" w:val="350"/>
        </w:trPr>
        <w:tc>
          <w:tcPr>
            <w:tcW w:w="828" w:type="pct"/>
            <w:tcBorders>
              <w:top w:val="single" w:sz="4" w:space="0" w:color="auto"/>
              <w:left w:val="nil"/>
              <w:bottom w:val="nil"/>
              <w:right w:val="nil"/>
            </w:tcBorders>
            <w:hideMark/>
          </w:tcPr>
          <w:p w14:paraId="2A51FD83"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01 English</w:t>
            </w:r>
          </w:p>
        </w:tc>
        <w:tc>
          <w:tcPr>
            <w:tcW w:w="970" w:type="pct"/>
            <w:tcBorders>
              <w:top w:val="single" w:sz="4" w:space="0" w:color="auto"/>
              <w:left w:val="nil"/>
              <w:bottom w:val="nil"/>
              <w:right w:val="nil"/>
            </w:tcBorders>
            <w:hideMark/>
          </w:tcPr>
          <w:p w14:paraId="2677548C"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08 Nzema</w:t>
            </w:r>
          </w:p>
        </w:tc>
        <w:tc>
          <w:tcPr>
            <w:tcW w:w="1141" w:type="pct"/>
            <w:tcBorders>
              <w:top w:val="single" w:sz="4" w:space="0" w:color="auto"/>
              <w:left w:val="nil"/>
              <w:bottom w:val="nil"/>
            </w:tcBorders>
            <w:hideMark/>
          </w:tcPr>
          <w:p w14:paraId="4AF33D0D"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15 Frafra/ Gruni</w:t>
            </w:r>
          </w:p>
        </w:tc>
        <w:tc>
          <w:tcPr>
            <w:tcW w:w="1030" w:type="pct"/>
            <w:tcBorders>
              <w:top w:val="single" w:sz="4" w:space="0" w:color="auto"/>
              <w:bottom w:val="nil"/>
            </w:tcBorders>
            <w:hideMark/>
          </w:tcPr>
          <w:p w14:paraId="7079EC6B"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24 Gonja</w:t>
            </w:r>
          </w:p>
        </w:tc>
        <w:tc>
          <w:tcPr>
            <w:tcW w:w="1030" w:type="pct"/>
            <w:tcBorders>
              <w:top w:val="single" w:sz="4" w:space="0" w:color="auto"/>
              <w:bottom w:val="nil"/>
              <w:right w:val="nil"/>
            </w:tcBorders>
          </w:tcPr>
          <w:p w14:paraId="4E860A5A" w14:textId="0B12E92C" w:rsidR="00E5709C" w:rsidRPr="005A7BEF" w:rsidRDefault="007C674D" w:rsidP="005A7BEF">
            <w:pPr>
              <w:spacing w:after="200" w:line="276" w:lineRule="auto"/>
              <w:rPr>
                <w:rFonts w:ascii="Arial" w:hAnsi="Arial" w:cs="Arial"/>
                <w:sz w:val="20"/>
                <w:szCs w:val="20"/>
              </w:rPr>
            </w:pPr>
            <w:r w:rsidRPr="005A7BEF">
              <w:rPr>
                <w:rFonts w:ascii="Arial" w:hAnsi="Arial" w:cs="Arial"/>
                <w:sz w:val="20"/>
                <w:szCs w:val="20"/>
              </w:rPr>
              <w:t>-888</w:t>
            </w:r>
            <w:r w:rsidR="00E5709C" w:rsidRPr="005A7BEF">
              <w:rPr>
                <w:rFonts w:ascii="Arial" w:hAnsi="Arial" w:cs="Arial"/>
                <w:sz w:val="20"/>
                <w:szCs w:val="20"/>
              </w:rPr>
              <w:t xml:space="preserve"> Refuse to answer</w:t>
            </w:r>
          </w:p>
        </w:tc>
      </w:tr>
      <w:tr w:rsidR="00E5709C" w:rsidRPr="005A7BEF" w14:paraId="6B2D7076" w14:textId="0747EF3F" w:rsidTr="0096016B">
        <w:trPr>
          <w:trHeight w:hRule="exact" w:val="303"/>
        </w:trPr>
        <w:tc>
          <w:tcPr>
            <w:tcW w:w="828" w:type="pct"/>
            <w:hideMark/>
          </w:tcPr>
          <w:p w14:paraId="28C33447"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02 French</w:t>
            </w:r>
          </w:p>
        </w:tc>
        <w:tc>
          <w:tcPr>
            <w:tcW w:w="970" w:type="pct"/>
            <w:hideMark/>
          </w:tcPr>
          <w:p w14:paraId="63B94EAC"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09 Ga</w:t>
            </w:r>
          </w:p>
        </w:tc>
        <w:tc>
          <w:tcPr>
            <w:tcW w:w="1141" w:type="pct"/>
            <w:tcBorders>
              <w:top w:val="nil"/>
              <w:left w:val="nil"/>
              <w:bottom w:val="nil"/>
            </w:tcBorders>
            <w:hideMark/>
          </w:tcPr>
          <w:p w14:paraId="570C163E"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16 Kassene Nankana</w:t>
            </w:r>
          </w:p>
        </w:tc>
        <w:tc>
          <w:tcPr>
            <w:tcW w:w="1030" w:type="pct"/>
            <w:tcBorders>
              <w:top w:val="nil"/>
              <w:bottom w:val="nil"/>
            </w:tcBorders>
            <w:hideMark/>
          </w:tcPr>
          <w:p w14:paraId="05BE28BC"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25 Kusasi</w:t>
            </w:r>
          </w:p>
        </w:tc>
        <w:tc>
          <w:tcPr>
            <w:tcW w:w="1030" w:type="pct"/>
            <w:tcBorders>
              <w:top w:val="nil"/>
              <w:bottom w:val="nil"/>
              <w:right w:val="nil"/>
            </w:tcBorders>
          </w:tcPr>
          <w:p w14:paraId="6DB2017A" w14:textId="3D8F9CE1" w:rsidR="00E5709C" w:rsidRPr="005A7BEF" w:rsidRDefault="002B2116" w:rsidP="005A7BEF">
            <w:pPr>
              <w:spacing w:after="200" w:line="276" w:lineRule="auto"/>
              <w:rPr>
                <w:rFonts w:ascii="Arial" w:hAnsi="Arial" w:cs="Arial"/>
                <w:sz w:val="20"/>
                <w:szCs w:val="20"/>
              </w:rPr>
            </w:pPr>
            <w:r w:rsidRPr="005A7BEF">
              <w:rPr>
                <w:rFonts w:ascii="Arial" w:hAnsi="Arial" w:cs="Arial"/>
                <w:sz w:val="20"/>
                <w:szCs w:val="20"/>
              </w:rPr>
              <w:t>-999</w:t>
            </w:r>
            <w:r w:rsidR="00E5709C" w:rsidRPr="005A7BEF">
              <w:rPr>
                <w:rFonts w:ascii="Arial" w:hAnsi="Arial" w:cs="Arial"/>
                <w:sz w:val="20"/>
                <w:szCs w:val="20"/>
              </w:rPr>
              <w:t xml:space="preserve"> Don’t know</w:t>
            </w:r>
          </w:p>
        </w:tc>
      </w:tr>
      <w:tr w:rsidR="00E5709C" w:rsidRPr="005A7BEF" w14:paraId="121D60DD" w14:textId="60EF8AFF" w:rsidTr="0096016B">
        <w:trPr>
          <w:trHeight w:hRule="exact" w:val="303"/>
        </w:trPr>
        <w:tc>
          <w:tcPr>
            <w:tcW w:w="828" w:type="pct"/>
            <w:hideMark/>
          </w:tcPr>
          <w:p w14:paraId="49405999"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03 Asante</w:t>
            </w:r>
          </w:p>
        </w:tc>
        <w:tc>
          <w:tcPr>
            <w:tcW w:w="970" w:type="pct"/>
            <w:hideMark/>
          </w:tcPr>
          <w:p w14:paraId="44BA30CD"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10 Dangme</w:t>
            </w:r>
          </w:p>
        </w:tc>
        <w:tc>
          <w:tcPr>
            <w:tcW w:w="1141" w:type="pct"/>
            <w:tcBorders>
              <w:top w:val="nil"/>
              <w:left w:val="nil"/>
              <w:bottom w:val="nil"/>
            </w:tcBorders>
            <w:hideMark/>
          </w:tcPr>
          <w:p w14:paraId="35EF09BB"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17 Dagbani</w:t>
            </w:r>
          </w:p>
        </w:tc>
        <w:tc>
          <w:tcPr>
            <w:tcW w:w="1030" w:type="pct"/>
            <w:tcBorders>
              <w:top w:val="nil"/>
              <w:bottom w:val="nil"/>
            </w:tcBorders>
            <w:hideMark/>
          </w:tcPr>
          <w:p w14:paraId="2E551BEF"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26 Ahanta</w:t>
            </w:r>
          </w:p>
        </w:tc>
        <w:tc>
          <w:tcPr>
            <w:tcW w:w="1030" w:type="pct"/>
            <w:tcBorders>
              <w:top w:val="nil"/>
              <w:bottom w:val="nil"/>
              <w:right w:val="nil"/>
            </w:tcBorders>
          </w:tcPr>
          <w:p w14:paraId="60B44535" w14:textId="6486389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00 None</w:t>
            </w:r>
          </w:p>
        </w:tc>
      </w:tr>
      <w:tr w:rsidR="00E5709C" w:rsidRPr="005A7BEF" w14:paraId="0751ED5C" w14:textId="7ECFE3A8" w:rsidTr="0096016B">
        <w:trPr>
          <w:trHeight w:hRule="exact" w:val="303"/>
        </w:trPr>
        <w:tc>
          <w:tcPr>
            <w:tcW w:w="828" w:type="pct"/>
            <w:hideMark/>
          </w:tcPr>
          <w:p w14:paraId="0C19CB3D"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04 Fanti</w:t>
            </w:r>
          </w:p>
        </w:tc>
        <w:tc>
          <w:tcPr>
            <w:tcW w:w="970" w:type="pct"/>
            <w:hideMark/>
          </w:tcPr>
          <w:p w14:paraId="5496AB8A"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11 Ewe</w:t>
            </w:r>
          </w:p>
        </w:tc>
        <w:tc>
          <w:tcPr>
            <w:tcW w:w="1141" w:type="pct"/>
            <w:tcBorders>
              <w:top w:val="nil"/>
              <w:left w:val="nil"/>
              <w:bottom w:val="nil"/>
            </w:tcBorders>
            <w:hideMark/>
          </w:tcPr>
          <w:p w14:paraId="333FB8CE"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18 Wali/ Dagari</w:t>
            </w:r>
          </w:p>
        </w:tc>
        <w:tc>
          <w:tcPr>
            <w:tcW w:w="1030" w:type="pct"/>
            <w:tcBorders>
              <w:top w:val="nil"/>
              <w:bottom w:val="nil"/>
            </w:tcBorders>
            <w:hideMark/>
          </w:tcPr>
          <w:p w14:paraId="2EA1915A"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27 Assin/ Asen</w:t>
            </w:r>
          </w:p>
        </w:tc>
        <w:tc>
          <w:tcPr>
            <w:tcW w:w="1030" w:type="pct"/>
            <w:tcBorders>
              <w:top w:val="nil"/>
              <w:bottom w:val="nil"/>
              <w:right w:val="nil"/>
            </w:tcBorders>
          </w:tcPr>
          <w:p w14:paraId="085DA955" w14:textId="77777777" w:rsidR="00E5709C" w:rsidRPr="005A7BEF" w:rsidRDefault="00E5709C" w:rsidP="005A7BEF">
            <w:pPr>
              <w:spacing w:after="200" w:line="276" w:lineRule="auto"/>
              <w:rPr>
                <w:rFonts w:ascii="Arial" w:hAnsi="Arial" w:cs="Arial"/>
                <w:sz w:val="20"/>
                <w:szCs w:val="20"/>
              </w:rPr>
            </w:pPr>
          </w:p>
        </w:tc>
      </w:tr>
      <w:tr w:rsidR="00E5709C" w:rsidRPr="005A7BEF" w14:paraId="470BC44B" w14:textId="0C35DAC1" w:rsidTr="0096016B">
        <w:trPr>
          <w:trHeight w:hRule="exact" w:val="303"/>
        </w:trPr>
        <w:tc>
          <w:tcPr>
            <w:tcW w:w="828" w:type="pct"/>
            <w:hideMark/>
          </w:tcPr>
          <w:p w14:paraId="6D0B96B8"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05 Akuapem</w:t>
            </w:r>
          </w:p>
        </w:tc>
        <w:tc>
          <w:tcPr>
            <w:tcW w:w="970" w:type="pct"/>
            <w:hideMark/>
          </w:tcPr>
          <w:p w14:paraId="70A208CD"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12 Guan</w:t>
            </w:r>
          </w:p>
        </w:tc>
        <w:tc>
          <w:tcPr>
            <w:tcW w:w="1141" w:type="pct"/>
            <w:tcBorders>
              <w:top w:val="nil"/>
              <w:left w:val="nil"/>
              <w:bottom w:val="nil"/>
            </w:tcBorders>
            <w:hideMark/>
          </w:tcPr>
          <w:p w14:paraId="13389956"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19 Sissala</w:t>
            </w:r>
          </w:p>
        </w:tc>
        <w:tc>
          <w:tcPr>
            <w:tcW w:w="1030" w:type="pct"/>
            <w:tcBorders>
              <w:top w:val="nil"/>
              <w:bottom w:val="nil"/>
            </w:tcBorders>
            <w:hideMark/>
          </w:tcPr>
          <w:p w14:paraId="7D5F2B44"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28 Hausa</w:t>
            </w:r>
          </w:p>
        </w:tc>
        <w:tc>
          <w:tcPr>
            <w:tcW w:w="1030" w:type="pct"/>
            <w:tcBorders>
              <w:top w:val="nil"/>
              <w:bottom w:val="nil"/>
              <w:right w:val="nil"/>
            </w:tcBorders>
          </w:tcPr>
          <w:p w14:paraId="0915CC6C" w14:textId="77777777" w:rsidR="00E5709C" w:rsidRPr="005A7BEF" w:rsidRDefault="00E5709C" w:rsidP="005A7BEF">
            <w:pPr>
              <w:spacing w:after="200" w:line="276" w:lineRule="auto"/>
              <w:rPr>
                <w:rFonts w:ascii="Arial" w:hAnsi="Arial" w:cs="Arial"/>
                <w:sz w:val="20"/>
                <w:szCs w:val="20"/>
              </w:rPr>
            </w:pPr>
          </w:p>
        </w:tc>
      </w:tr>
      <w:tr w:rsidR="00E5709C" w:rsidRPr="005A7BEF" w14:paraId="31BF4C4A" w14:textId="24500874" w:rsidTr="0096016B">
        <w:trPr>
          <w:trHeight w:hRule="exact" w:val="303"/>
        </w:trPr>
        <w:tc>
          <w:tcPr>
            <w:tcW w:w="828" w:type="pct"/>
            <w:hideMark/>
          </w:tcPr>
          <w:p w14:paraId="29763D00"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06 Kwahu</w:t>
            </w:r>
          </w:p>
        </w:tc>
        <w:tc>
          <w:tcPr>
            <w:tcW w:w="970" w:type="pct"/>
            <w:hideMark/>
          </w:tcPr>
          <w:p w14:paraId="380EF4FA"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13 Buli</w:t>
            </w:r>
          </w:p>
        </w:tc>
        <w:tc>
          <w:tcPr>
            <w:tcW w:w="1141" w:type="pct"/>
            <w:tcBorders>
              <w:top w:val="nil"/>
              <w:left w:val="nil"/>
              <w:bottom w:val="nil"/>
            </w:tcBorders>
            <w:hideMark/>
          </w:tcPr>
          <w:p w14:paraId="30D8FBB4"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20 Kokomba</w:t>
            </w:r>
          </w:p>
        </w:tc>
        <w:tc>
          <w:tcPr>
            <w:tcW w:w="1030" w:type="pct"/>
            <w:tcBorders>
              <w:top w:val="nil"/>
            </w:tcBorders>
            <w:hideMark/>
          </w:tcPr>
          <w:p w14:paraId="0F3CFCEA"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29 Sefwi</w:t>
            </w:r>
          </w:p>
        </w:tc>
        <w:tc>
          <w:tcPr>
            <w:tcW w:w="1030" w:type="pct"/>
            <w:tcBorders>
              <w:top w:val="nil"/>
              <w:right w:val="nil"/>
            </w:tcBorders>
          </w:tcPr>
          <w:p w14:paraId="2D610CFA" w14:textId="77777777" w:rsidR="00E5709C" w:rsidRPr="005A7BEF" w:rsidRDefault="00E5709C" w:rsidP="005A7BEF">
            <w:pPr>
              <w:spacing w:after="200" w:line="276" w:lineRule="auto"/>
              <w:rPr>
                <w:rFonts w:ascii="Arial" w:hAnsi="Arial" w:cs="Arial"/>
                <w:sz w:val="20"/>
                <w:szCs w:val="20"/>
              </w:rPr>
            </w:pPr>
          </w:p>
        </w:tc>
      </w:tr>
      <w:tr w:rsidR="00E5709C" w:rsidRPr="005A7BEF" w14:paraId="447DE50A" w14:textId="7F3BAD8E" w:rsidTr="0096016B">
        <w:trPr>
          <w:trHeight w:hRule="exact" w:val="303"/>
        </w:trPr>
        <w:tc>
          <w:tcPr>
            <w:tcW w:w="828" w:type="pct"/>
            <w:tcBorders>
              <w:bottom w:val="single" w:sz="4" w:space="0" w:color="auto"/>
            </w:tcBorders>
            <w:hideMark/>
          </w:tcPr>
          <w:p w14:paraId="12DE7DF7"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07 Brong/ Banda</w:t>
            </w:r>
          </w:p>
        </w:tc>
        <w:tc>
          <w:tcPr>
            <w:tcW w:w="970" w:type="pct"/>
            <w:tcBorders>
              <w:bottom w:val="single" w:sz="4" w:space="0" w:color="auto"/>
            </w:tcBorders>
            <w:hideMark/>
          </w:tcPr>
          <w:p w14:paraId="7C93205A"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14 Mamprusi</w:t>
            </w:r>
          </w:p>
        </w:tc>
        <w:tc>
          <w:tcPr>
            <w:tcW w:w="1141" w:type="pct"/>
            <w:tcBorders>
              <w:top w:val="nil"/>
              <w:left w:val="nil"/>
              <w:bottom w:val="single" w:sz="4" w:space="0" w:color="auto"/>
            </w:tcBorders>
            <w:hideMark/>
          </w:tcPr>
          <w:p w14:paraId="334D22AB" w14:textId="77777777" w:rsidR="00E5709C" w:rsidRPr="005A7BEF" w:rsidRDefault="00E5709C" w:rsidP="005A7BEF">
            <w:pPr>
              <w:spacing w:after="200" w:line="276" w:lineRule="auto"/>
              <w:rPr>
                <w:rFonts w:ascii="Arial" w:hAnsi="Arial" w:cs="Arial"/>
                <w:sz w:val="20"/>
                <w:szCs w:val="20"/>
              </w:rPr>
            </w:pPr>
            <w:r w:rsidRPr="005A7BEF">
              <w:rPr>
                <w:rFonts w:ascii="Arial" w:hAnsi="Arial" w:cs="Arial"/>
                <w:sz w:val="20"/>
                <w:szCs w:val="20"/>
              </w:rPr>
              <w:t>22 Nanumba</w:t>
            </w:r>
          </w:p>
        </w:tc>
        <w:tc>
          <w:tcPr>
            <w:tcW w:w="1030" w:type="pct"/>
            <w:tcBorders>
              <w:top w:val="nil"/>
              <w:bottom w:val="single" w:sz="4" w:space="0" w:color="auto"/>
            </w:tcBorders>
            <w:hideMark/>
          </w:tcPr>
          <w:p w14:paraId="3137CB45" w14:textId="2E07298C" w:rsidR="00E5709C" w:rsidRPr="005A7BEF" w:rsidRDefault="00367107" w:rsidP="005A7BEF">
            <w:pPr>
              <w:spacing w:after="200" w:line="276" w:lineRule="auto"/>
              <w:rPr>
                <w:rFonts w:ascii="Arial" w:hAnsi="Arial" w:cs="Arial"/>
                <w:sz w:val="20"/>
                <w:szCs w:val="20"/>
              </w:rPr>
            </w:pPr>
            <w:r w:rsidRPr="005A7BEF">
              <w:rPr>
                <w:rFonts w:ascii="Arial" w:hAnsi="Arial" w:cs="Arial"/>
                <w:sz w:val="20"/>
                <w:szCs w:val="20"/>
              </w:rPr>
              <w:t>-</w:t>
            </w:r>
            <w:r w:rsidR="002B2116" w:rsidRPr="005A7BEF">
              <w:rPr>
                <w:rFonts w:ascii="Arial" w:hAnsi="Arial" w:cs="Arial"/>
                <w:sz w:val="20"/>
                <w:szCs w:val="20"/>
              </w:rPr>
              <w:t>666</w:t>
            </w:r>
            <w:r w:rsidR="00E5709C" w:rsidRPr="005A7BEF">
              <w:rPr>
                <w:rFonts w:ascii="Arial" w:hAnsi="Arial" w:cs="Arial"/>
                <w:sz w:val="20"/>
                <w:szCs w:val="20"/>
              </w:rPr>
              <w:t xml:space="preserve"> Other </w:t>
            </w:r>
          </w:p>
        </w:tc>
        <w:tc>
          <w:tcPr>
            <w:tcW w:w="1030" w:type="pct"/>
            <w:tcBorders>
              <w:top w:val="nil"/>
              <w:bottom w:val="single" w:sz="4" w:space="0" w:color="auto"/>
              <w:right w:val="nil"/>
            </w:tcBorders>
          </w:tcPr>
          <w:p w14:paraId="2F7E1F84" w14:textId="77777777" w:rsidR="00E5709C" w:rsidRPr="005A7BEF" w:rsidRDefault="00E5709C" w:rsidP="005A7BEF">
            <w:pPr>
              <w:spacing w:after="200" w:line="276" w:lineRule="auto"/>
              <w:rPr>
                <w:rFonts w:ascii="Arial" w:hAnsi="Arial" w:cs="Arial"/>
                <w:sz w:val="20"/>
                <w:szCs w:val="20"/>
              </w:rPr>
            </w:pPr>
          </w:p>
        </w:tc>
      </w:tr>
    </w:tbl>
    <w:p w14:paraId="2CC89BB5" w14:textId="77777777" w:rsidR="007566F4" w:rsidRPr="005A7BEF" w:rsidRDefault="007566F4" w:rsidP="005A7BEF">
      <w:pPr>
        <w:jc w:val="both"/>
        <w:rPr>
          <w:rFonts w:ascii="Arial" w:hAnsi="Arial" w:cs="Arial"/>
          <w:b/>
          <w:sz w:val="20"/>
          <w:szCs w:val="20"/>
        </w:rPr>
      </w:pPr>
    </w:p>
    <w:p w14:paraId="270A37E3" w14:textId="77777777" w:rsidR="007566F4" w:rsidRPr="005A7BEF" w:rsidRDefault="007566F4" w:rsidP="005A7BEF">
      <w:pPr>
        <w:jc w:val="both"/>
        <w:rPr>
          <w:rFonts w:ascii="Arial" w:hAnsi="Arial" w:cs="Arial"/>
          <w:b/>
          <w:i/>
          <w:sz w:val="20"/>
          <w:szCs w:val="20"/>
        </w:rPr>
      </w:pPr>
    </w:p>
    <w:p w14:paraId="57DFC0E2" w14:textId="77777777" w:rsidR="00197F67" w:rsidRDefault="00197F67" w:rsidP="005A7BEF">
      <w:pPr>
        <w:rPr>
          <w:rFonts w:ascii="Arial" w:hAnsi="Arial" w:cs="Arial"/>
          <w:b/>
          <w:i/>
          <w:sz w:val="20"/>
          <w:szCs w:val="20"/>
        </w:rPr>
      </w:pPr>
    </w:p>
    <w:p w14:paraId="2691869A" w14:textId="6D861252" w:rsidR="007566F4" w:rsidRPr="005A7BEF" w:rsidRDefault="007566F4" w:rsidP="005A7BEF">
      <w:pPr>
        <w:rPr>
          <w:rFonts w:ascii="Arial" w:hAnsi="Arial" w:cs="Arial"/>
          <w:sz w:val="20"/>
          <w:szCs w:val="20"/>
        </w:rPr>
      </w:pPr>
      <w:r w:rsidRPr="00842F8E">
        <w:rPr>
          <w:rFonts w:ascii="Arial" w:hAnsi="Arial" w:cs="Arial"/>
          <w:sz w:val="20"/>
          <w:szCs w:val="20"/>
        </w:rPr>
        <w:t>How many times has this household moved since we last spoke to you</w:t>
      </w:r>
      <w:r w:rsidRPr="00AE4E18">
        <w:rPr>
          <w:rFonts w:ascii="Arial" w:hAnsi="Arial" w:cs="Arial"/>
          <w:sz w:val="20"/>
          <w:szCs w:val="20"/>
        </w:rPr>
        <w:t xml:space="preserve">?   </w:t>
      </w:r>
      <w:r w:rsidRPr="005A7BEF">
        <w:rPr>
          <w:rFonts w:ascii="Arial" w:hAnsi="Arial" w:cs="Arial"/>
          <w:sz w:val="20"/>
          <w:szCs w:val="20"/>
        </w:rPr>
        <w:t xml:space="preserve"> ………..</w:t>
      </w:r>
    </w:p>
    <w:p w14:paraId="37E5895A" w14:textId="77777777" w:rsidR="00042A5C" w:rsidRPr="005A7BEF" w:rsidRDefault="00042A5C" w:rsidP="005A7BEF">
      <w:pPr>
        <w:rPr>
          <w:rFonts w:ascii="Arial" w:hAnsi="Arial" w:cs="Arial"/>
          <w:sz w:val="20"/>
          <w:szCs w:val="20"/>
        </w:rPr>
      </w:pPr>
    </w:p>
    <w:p w14:paraId="2532699A" w14:textId="77777777" w:rsidR="001B6836" w:rsidRPr="005A7BEF" w:rsidRDefault="001B6836" w:rsidP="005A7BEF">
      <w:pPr>
        <w:rPr>
          <w:rFonts w:ascii="Arial" w:hAnsi="Arial" w:cs="Arial"/>
          <w:b/>
          <w:sz w:val="20"/>
          <w:szCs w:val="20"/>
        </w:rPr>
      </w:pPr>
    </w:p>
    <w:p w14:paraId="32556559" w14:textId="77777777" w:rsidR="00AE4E18" w:rsidRDefault="004600B4" w:rsidP="00842F8E">
      <w:pPr>
        <w:rPr>
          <w:rFonts w:ascii="Arial" w:hAnsi="Arial" w:cs="Arial"/>
          <w:sz w:val="20"/>
          <w:szCs w:val="20"/>
        </w:rPr>
      </w:pPr>
      <w:r w:rsidRPr="005A7BEF">
        <w:rPr>
          <w:rFonts w:ascii="Arial" w:hAnsi="Arial" w:cs="Arial"/>
          <w:b/>
          <w:sz w:val="20"/>
          <w:szCs w:val="20"/>
        </w:rPr>
        <w:t>Q</w:t>
      </w:r>
      <w:r w:rsidR="007566F4" w:rsidRPr="005A7BEF">
        <w:rPr>
          <w:rFonts w:ascii="Arial" w:hAnsi="Arial" w:cs="Arial"/>
          <w:b/>
          <w:sz w:val="20"/>
          <w:szCs w:val="20"/>
        </w:rPr>
        <w:t>0. Are you happy wi</w:t>
      </w:r>
      <w:r w:rsidR="00042A5C" w:rsidRPr="005A7BEF">
        <w:rPr>
          <w:rFonts w:ascii="Arial" w:hAnsi="Arial" w:cs="Arial"/>
          <w:b/>
          <w:sz w:val="20"/>
          <w:szCs w:val="20"/>
        </w:rPr>
        <w:t>th your life?</w:t>
      </w:r>
      <w:r w:rsidR="00042A5C" w:rsidRPr="005A7BEF">
        <w:rPr>
          <w:rFonts w:ascii="Arial" w:hAnsi="Arial" w:cs="Arial"/>
          <w:sz w:val="20"/>
          <w:szCs w:val="20"/>
        </w:rPr>
        <w:tab/>
      </w:r>
      <w:r w:rsidR="00042A5C" w:rsidRPr="005A7BEF">
        <w:rPr>
          <w:rFonts w:ascii="Arial" w:hAnsi="Arial" w:cs="Arial"/>
          <w:sz w:val="20"/>
          <w:szCs w:val="20"/>
        </w:rPr>
        <w:tab/>
      </w:r>
      <w:r w:rsidR="001F0D42" w:rsidRPr="005A7BEF">
        <w:rPr>
          <w:rFonts w:ascii="Arial" w:hAnsi="Arial" w:cs="Arial"/>
          <w:sz w:val="20"/>
          <w:szCs w:val="20"/>
        </w:rPr>
        <w:t>1……..</w:t>
      </w:r>
      <w:r w:rsidR="007566F4" w:rsidRPr="005A7BEF">
        <w:rPr>
          <w:rFonts w:ascii="Arial" w:hAnsi="Arial" w:cs="Arial"/>
          <w:sz w:val="20"/>
          <w:szCs w:val="20"/>
        </w:rPr>
        <w:t>Yes</w:t>
      </w:r>
      <w:r w:rsidR="00042A5C" w:rsidRPr="005A7BEF">
        <w:rPr>
          <w:rFonts w:ascii="Arial" w:hAnsi="Arial" w:cs="Arial"/>
          <w:sz w:val="20"/>
          <w:szCs w:val="20"/>
        </w:rPr>
        <w:tab/>
      </w:r>
      <w:r w:rsidR="007566F4" w:rsidRPr="005A7BEF">
        <w:rPr>
          <w:rFonts w:ascii="Arial" w:hAnsi="Arial" w:cs="Arial"/>
          <w:sz w:val="20"/>
          <w:szCs w:val="20"/>
        </w:rPr>
        <w:t>5</w:t>
      </w:r>
      <w:r w:rsidR="001F0D42" w:rsidRPr="005A7BEF">
        <w:rPr>
          <w:rFonts w:ascii="Arial" w:hAnsi="Arial" w:cs="Arial"/>
          <w:sz w:val="20"/>
          <w:szCs w:val="20"/>
        </w:rPr>
        <w:t>…………</w:t>
      </w:r>
      <w:r w:rsidR="007566F4" w:rsidRPr="005A7BEF">
        <w:rPr>
          <w:rFonts w:ascii="Arial" w:hAnsi="Arial" w:cs="Arial"/>
          <w:sz w:val="20"/>
          <w:szCs w:val="20"/>
        </w:rPr>
        <w:t xml:space="preserve">. No </w:t>
      </w:r>
      <w:r w:rsidR="001F0D42" w:rsidRPr="005A7BEF">
        <w:rPr>
          <w:rFonts w:ascii="Arial" w:hAnsi="Arial" w:cs="Arial"/>
          <w:sz w:val="20"/>
          <w:szCs w:val="20"/>
        </w:rPr>
        <w:tab/>
      </w:r>
      <w:r w:rsidR="001F0D42" w:rsidRPr="005A7BEF">
        <w:rPr>
          <w:rFonts w:ascii="Arial" w:hAnsi="Arial" w:cs="Arial"/>
          <w:sz w:val="20"/>
          <w:szCs w:val="20"/>
        </w:rPr>
        <w:tab/>
      </w:r>
      <w:r w:rsidR="007566F4" w:rsidRPr="005A7BEF">
        <w:rPr>
          <w:rFonts w:ascii="Arial" w:hAnsi="Arial" w:cs="Arial"/>
          <w:sz w:val="20"/>
          <w:szCs w:val="20"/>
        </w:rPr>
        <w:t>3</w:t>
      </w:r>
      <w:r w:rsidR="001F0D42" w:rsidRPr="005A7BEF">
        <w:rPr>
          <w:rFonts w:ascii="Arial" w:hAnsi="Arial" w:cs="Arial"/>
          <w:sz w:val="20"/>
          <w:szCs w:val="20"/>
        </w:rPr>
        <w:t>………………..</w:t>
      </w:r>
      <w:r w:rsidR="007566F4" w:rsidRPr="005A7BEF">
        <w:rPr>
          <w:rFonts w:ascii="Arial" w:hAnsi="Arial" w:cs="Arial"/>
          <w:sz w:val="20"/>
          <w:szCs w:val="20"/>
        </w:rPr>
        <w:t xml:space="preserve">. </w:t>
      </w:r>
      <w:r w:rsidR="00990A60">
        <w:rPr>
          <w:rFonts w:ascii="Arial" w:hAnsi="Arial" w:cs="Arial"/>
          <w:sz w:val="20"/>
          <w:szCs w:val="20"/>
        </w:rPr>
        <w:t>Household h</w:t>
      </w:r>
      <w:r w:rsidR="007566F4" w:rsidRPr="005A7BEF">
        <w:rPr>
          <w:rFonts w:ascii="Arial" w:hAnsi="Arial" w:cs="Arial"/>
          <w:sz w:val="20"/>
          <w:szCs w:val="20"/>
        </w:rPr>
        <w:t>ead is not prese</w:t>
      </w:r>
      <w:r w:rsidR="00AE4E18">
        <w:rPr>
          <w:rFonts w:ascii="Arial" w:hAnsi="Arial" w:cs="Arial"/>
          <w:sz w:val="20"/>
          <w:szCs w:val="20"/>
        </w:rPr>
        <w:t>nt</w:t>
      </w:r>
    </w:p>
    <w:p w14:paraId="1D50477A" w14:textId="256F3490" w:rsidR="00026CF8" w:rsidRPr="00842F8E" w:rsidRDefault="00AE4E18" w:rsidP="00842F8E">
      <w:pPr>
        <w:rPr>
          <w:rFonts w:ascii="Arial" w:hAnsi="Arial" w:cs="Arial"/>
          <w:i/>
          <w:sz w:val="20"/>
          <w:szCs w:val="20"/>
        </w:rPr>
      </w:pPr>
      <w:r w:rsidRPr="00842F8E">
        <w:rPr>
          <w:rFonts w:ascii="Arial" w:hAnsi="Arial" w:cs="Arial"/>
          <w:i/>
          <w:sz w:val="20"/>
          <w:szCs w:val="20"/>
        </w:rPr>
        <w:t>Interviewer: You must ask this question to the household head if he/she is the main respondent for this survey.</w:t>
      </w:r>
      <w:r w:rsidRPr="00842F8E" w:rsidDel="00AE4E18">
        <w:rPr>
          <w:rFonts w:ascii="Arial" w:hAnsi="Arial" w:cs="Arial"/>
          <w:i/>
          <w:sz w:val="20"/>
          <w:szCs w:val="20"/>
        </w:rPr>
        <w:t xml:space="preserve"> </w:t>
      </w:r>
      <w:bookmarkStart w:id="55" w:name="_Ref512421577"/>
      <w:bookmarkStart w:id="56" w:name="_Toc516617780"/>
    </w:p>
    <w:p w14:paraId="47EC205A" w14:textId="77777777" w:rsidR="00026CF8" w:rsidRDefault="00026CF8" w:rsidP="005A7BEF">
      <w:pPr>
        <w:pStyle w:val="Heading2"/>
        <w:rPr>
          <w:rFonts w:ascii="Arial" w:hAnsi="Arial" w:cs="Arial"/>
          <w:color w:val="auto"/>
          <w:sz w:val="20"/>
          <w:szCs w:val="20"/>
        </w:rPr>
      </w:pPr>
    </w:p>
    <w:p w14:paraId="377F4226" w14:textId="2F546DFA" w:rsidR="00A85AA4" w:rsidRPr="00842F8E" w:rsidRDefault="009B7E72">
      <w:pPr>
        <w:pStyle w:val="Heading2"/>
        <w:rPr>
          <w:rFonts w:ascii="Arial" w:hAnsi="Arial" w:cs="Arial"/>
          <w:color w:val="auto"/>
          <w:sz w:val="20"/>
          <w:szCs w:val="20"/>
        </w:rPr>
      </w:pPr>
      <w:r w:rsidRPr="00842F8E">
        <w:rPr>
          <w:rFonts w:ascii="Arial" w:hAnsi="Arial" w:cs="Arial"/>
          <w:color w:val="auto"/>
          <w:sz w:val="20"/>
          <w:szCs w:val="20"/>
        </w:rPr>
        <w:t>PART B2: HOUSEHOLD ROSTER</w:t>
      </w:r>
      <w:bookmarkEnd w:id="55"/>
      <w:bookmarkEnd w:id="56"/>
    </w:p>
    <w:p w14:paraId="31FBB373" w14:textId="7A6D53E6" w:rsidR="00A30F5D" w:rsidRDefault="00A30F5D" w:rsidP="005A7BEF">
      <w:pPr>
        <w:rPr>
          <w:rFonts w:ascii="Arial" w:hAnsi="Arial" w:cs="Arial"/>
        </w:rPr>
      </w:pPr>
    </w:p>
    <w:p w14:paraId="4F389923" w14:textId="7CF9E4D5" w:rsidR="001D1AE8" w:rsidRDefault="001D1AE8" w:rsidP="005A7BEF">
      <w:pPr>
        <w:rPr>
          <w:rFonts w:ascii="Arial" w:hAnsi="Arial" w:cs="Arial"/>
        </w:rPr>
      </w:pPr>
    </w:p>
    <w:p w14:paraId="5D5A7917" w14:textId="01964469" w:rsidR="00630C9F" w:rsidRDefault="00DF217A" w:rsidP="001D1AE8">
      <w:pPr>
        <w:rPr>
          <w:rFonts w:ascii="Arial" w:hAnsi="Arial" w:cs="Arial"/>
          <w:b/>
        </w:rPr>
      </w:pPr>
      <w:r>
        <w:rPr>
          <w:rFonts w:ascii="Arial" w:hAnsi="Arial" w:cs="Arial"/>
          <w:i/>
        </w:rPr>
        <w:t>Interviewer r</w:t>
      </w:r>
      <w:r w:rsidR="003664E9">
        <w:rPr>
          <w:rFonts w:ascii="Arial" w:hAnsi="Arial" w:cs="Arial"/>
          <w:i/>
        </w:rPr>
        <w:t>ead</w:t>
      </w:r>
      <w:r>
        <w:rPr>
          <w:rFonts w:ascii="Arial" w:hAnsi="Arial" w:cs="Arial"/>
          <w:i/>
        </w:rPr>
        <w:t>s</w:t>
      </w:r>
      <w:r w:rsidR="001D1AE8">
        <w:rPr>
          <w:rFonts w:ascii="Arial" w:hAnsi="Arial" w:cs="Arial"/>
        </w:rPr>
        <w:t xml:space="preserve">: </w:t>
      </w:r>
      <w:r w:rsidR="001D1AE8" w:rsidRPr="001403DE">
        <w:rPr>
          <w:rFonts w:ascii="Arial" w:hAnsi="Arial" w:cs="Arial"/>
          <w:b/>
        </w:rPr>
        <w:t>“I would now like to ask you about the members of your household. We will start with the household members that have been surveyed in the past and then move on to any new household members. I will read you the information we have from the last round of data collection, and you can let us know if the person is still a member of the household/correct any mistakes.</w:t>
      </w:r>
      <w:r w:rsidR="001D1AE8">
        <w:rPr>
          <w:rFonts w:ascii="Arial" w:hAnsi="Arial" w:cs="Arial"/>
          <w:b/>
        </w:rPr>
        <w:t xml:space="preserve"> </w:t>
      </w:r>
      <w:r w:rsidR="001D1AE8">
        <w:rPr>
          <w:rFonts w:ascii="Arial" w:hAnsi="Arial" w:cs="Arial"/>
          <w:b/>
        </w:rPr>
        <w:tab/>
      </w:r>
    </w:p>
    <w:p w14:paraId="630C9DF9" w14:textId="77777777" w:rsidR="00630C9F" w:rsidRDefault="00630C9F" w:rsidP="001D1AE8">
      <w:pPr>
        <w:rPr>
          <w:rFonts w:ascii="Arial" w:hAnsi="Arial" w:cs="Arial"/>
          <w:b/>
        </w:rPr>
      </w:pPr>
    </w:p>
    <w:p w14:paraId="19CCC8CD" w14:textId="33683F31" w:rsidR="001D1AE8" w:rsidRPr="001403DE" w:rsidRDefault="00630C9F" w:rsidP="001D1AE8">
      <w:pPr>
        <w:rPr>
          <w:rFonts w:ascii="Arial" w:hAnsi="Arial" w:cs="Arial"/>
          <w:b/>
        </w:rPr>
      </w:pPr>
      <w:r>
        <w:rPr>
          <w:rFonts w:ascii="Arial" w:hAnsi="Arial" w:cs="Arial"/>
          <w:b/>
        </w:rPr>
        <w:t>“</w:t>
      </w:r>
      <w:r w:rsidR="001D1AE8" w:rsidRPr="001403DE">
        <w:rPr>
          <w:rFonts w:ascii="Arial" w:hAnsi="Arial" w:cs="Arial"/>
          <w:b/>
        </w:rPr>
        <w:t>Please note that a household consists of a person or group of related or unrelated persons who live together in the same housing unit, share the same housekeeping and cooking arrangements, and are considered as one unit under one recognized head. A person qualifies as a member of a household if he/she in the last 6 months regularly participated in this living arrangement with the household.”</w:t>
      </w:r>
    </w:p>
    <w:p w14:paraId="0C42FC5C" w14:textId="28ADF211" w:rsidR="001D1AE8" w:rsidRDefault="001D1AE8" w:rsidP="005A7BEF">
      <w:pPr>
        <w:rPr>
          <w:rFonts w:ascii="Arial" w:hAnsi="Arial" w:cs="Arial"/>
        </w:rPr>
      </w:pPr>
    </w:p>
    <w:p w14:paraId="3C95A09D" w14:textId="77777777" w:rsidR="00785B54" w:rsidRPr="00842F8E" w:rsidRDefault="00785B54" w:rsidP="005A7BEF">
      <w:pPr>
        <w:rPr>
          <w:rFonts w:ascii="Arial" w:hAnsi="Arial" w:cs="Arial"/>
          <w:b/>
        </w:rPr>
      </w:pPr>
      <w:bookmarkStart w:id="57" w:name="Checklist"/>
    </w:p>
    <w:p w14:paraId="45997B72" w14:textId="3C5F26F9" w:rsidR="00197F67" w:rsidRPr="00842F8E" w:rsidRDefault="003664E9" w:rsidP="00197F67">
      <w:pPr>
        <w:rPr>
          <w:rFonts w:ascii="Arial" w:hAnsi="Arial" w:cs="Arial"/>
        </w:rPr>
      </w:pPr>
      <w:r w:rsidRPr="00842F8E">
        <w:rPr>
          <w:rFonts w:ascii="Arial" w:hAnsi="Arial" w:cs="Arial"/>
          <w:b/>
        </w:rPr>
        <w:t xml:space="preserve">Interviewer: </w:t>
      </w:r>
      <w:r w:rsidR="00197F67" w:rsidRPr="00842F8E">
        <w:rPr>
          <w:rFonts w:ascii="Arial" w:hAnsi="Arial" w:cs="Arial"/>
        </w:rPr>
        <w:t>Information about the previously recorded household head will be asked first. Note that the household head should not change unless the person who was captured in the last wave has died. If that is the case, only then should a new household head be chosen.</w:t>
      </w:r>
    </w:p>
    <w:p w14:paraId="3B162926" w14:textId="53FCC1C1" w:rsidR="00197F67" w:rsidRPr="00842F8E" w:rsidRDefault="00197F67" w:rsidP="00197F67">
      <w:pPr>
        <w:rPr>
          <w:rFonts w:ascii="Arial" w:hAnsi="Arial" w:cs="Arial"/>
        </w:rPr>
      </w:pPr>
    </w:p>
    <w:p w14:paraId="5C355944" w14:textId="77777777" w:rsidR="00197F67" w:rsidRPr="00842F8E" w:rsidRDefault="00197F67" w:rsidP="00197F67">
      <w:pPr>
        <w:rPr>
          <w:rFonts w:ascii="Arial" w:hAnsi="Arial" w:cs="Arial"/>
        </w:rPr>
      </w:pPr>
      <w:r w:rsidRPr="00842F8E">
        <w:rPr>
          <w:rFonts w:ascii="Arial" w:hAnsi="Arial" w:cs="Arial"/>
        </w:rPr>
        <w:t>The rules for selecting a successor if the household head is gone are as follows:</w:t>
      </w:r>
    </w:p>
    <w:p w14:paraId="7236978F" w14:textId="74EE6759" w:rsidR="00197F67" w:rsidRPr="00842F8E" w:rsidRDefault="00197F67" w:rsidP="00197F67">
      <w:pPr>
        <w:rPr>
          <w:rFonts w:ascii="Arial" w:hAnsi="Arial" w:cs="Arial"/>
        </w:rPr>
      </w:pPr>
    </w:p>
    <w:p w14:paraId="33612D48" w14:textId="77777777" w:rsidR="00197F67" w:rsidRPr="00842F8E" w:rsidRDefault="00197F67" w:rsidP="00197F67">
      <w:pPr>
        <w:rPr>
          <w:rFonts w:ascii="Arial" w:hAnsi="Arial" w:cs="Arial"/>
        </w:rPr>
      </w:pPr>
      <w:r w:rsidRPr="00842F8E">
        <w:rPr>
          <w:rFonts w:ascii="Arial" w:hAnsi="Arial" w:cs="Arial"/>
        </w:rPr>
        <w:t>If this is a single member household, then the household is lost. Please go back and state that you are unable to speak with this household to end the survey.</w:t>
      </w:r>
    </w:p>
    <w:p w14:paraId="3212DF06" w14:textId="77777777" w:rsidR="00197F67" w:rsidRPr="00842F8E" w:rsidRDefault="00197F67" w:rsidP="00197F67">
      <w:pPr>
        <w:rPr>
          <w:rFonts w:ascii="Arial" w:hAnsi="Arial" w:cs="Arial"/>
        </w:rPr>
      </w:pPr>
      <w:r w:rsidRPr="00842F8E">
        <w:rPr>
          <w:rFonts w:ascii="Arial" w:hAnsi="Arial" w:cs="Arial"/>
        </w:rPr>
        <w:t>If this is a two member household, identify the next person on the roster.</w:t>
      </w:r>
    </w:p>
    <w:p w14:paraId="1902C80B" w14:textId="77777777" w:rsidR="00197F67" w:rsidRPr="00842F8E" w:rsidRDefault="00197F67" w:rsidP="00197F67">
      <w:pPr>
        <w:rPr>
          <w:rFonts w:ascii="Arial" w:hAnsi="Arial" w:cs="Arial"/>
        </w:rPr>
      </w:pPr>
      <w:r w:rsidRPr="00842F8E">
        <w:rPr>
          <w:rFonts w:ascii="Arial" w:hAnsi="Arial" w:cs="Arial"/>
        </w:rPr>
        <w:t>If this is a multi-member household:</w:t>
      </w:r>
    </w:p>
    <w:p w14:paraId="1AC0FFD3" w14:textId="77777777" w:rsidR="00197F67" w:rsidRPr="00842F8E" w:rsidRDefault="00197F67" w:rsidP="00197F67">
      <w:pPr>
        <w:rPr>
          <w:rFonts w:ascii="Arial" w:hAnsi="Arial" w:cs="Arial"/>
        </w:rPr>
      </w:pPr>
      <w:r w:rsidRPr="00842F8E">
        <w:rPr>
          <w:rFonts w:ascii="Arial" w:hAnsi="Arial" w:cs="Arial"/>
        </w:rPr>
        <w:t>i. If there is no living spouse, identify the child(ren) of the former household head.</w:t>
      </w:r>
    </w:p>
    <w:p w14:paraId="79231379" w14:textId="77777777" w:rsidR="00197F67" w:rsidRPr="00842F8E" w:rsidRDefault="00197F67" w:rsidP="00197F67">
      <w:pPr>
        <w:rPr>
          <w:rFonts w:ascii="Arial" w:hAnsi="Arial" w:cs="Arial"/>
        </w:rPr>
      </w:pPr>
      <w:r w:rsidRPr="00842F8E">
        <w:rPr>
          <w:rFonts w:ascii="Arial" w:hAnsi="Arial" w:cs="Arial"/>
        </w:rPr>
        <w:t>ii. If there is one living spouse, identify the spouse.</w:t>
      </w:r>
    </w:p>
    <w:p w14:paraId="51AEF048" w14:textId="77777777" w:rsidR="00197F67" w:rsidRPr="00842F8E" w:rsidRDefault="00197F67" w:rsidP="00197F67">
      <w:pPr>
        <w:rPr>
          <w:rFonts w:ascii="Arial" w:hAnsi="Arial" w:cs="Arial"/>
        </w:rPr>
      </w:pPr>
      <w:r w:rsidRPr="00842F8E">
        <w:rPr>
          <w:rFonts w:ascii="Arial" w:hAnsi="Arial" w:cs="Arial"/>
        </w:rPr>
        <w:t>iii. If there are multiple living spouses:</w:t>
      </w:r>
    </w:p>
    <w:p w14:paraId="3F44E694" w14:textId="77777777" w:rsidR="00197F67" w:rsidRPr="00842F8E" w:rsidRDefault="00197F67" w:rsidP="00197F67">
      <w:pPr>
        <w:rPr>
          <w:rFonts w:ascii="Arial" w:hAnsi="Arial" w:cs="Arial"/>
        </w:rPr>
      </w:pPr>
      <w:r w:rsidRPr="00842F8E">
        <w:rPr>
          <w:rFonts w:ascii="Arial" w:hAnsi="Arial" w:cs="Arial"/>
        </w:rPr>
        <w:t>a. If all spouses live in the household, identify the spouse acclaimed as the head.</w:t>
      </w:r>
    </w:p>
    <w:p w14:paraId="09430316" w14:textId="514E8F3C" w:rsidR="009B270A" w:rsidRPr="00842F8E" w:rsidRDefault="00197F67" w:rsidP="00197F67">
      <w:pPr>
        <w:rPr>
          <w:rFonts w:ascii="Arial" w:hAnsi="Arial" w:cs="Arial"/>
        </w:rPr>
      </w:pPr>
      <w:r w:rsidRPr="00842F8E">
        <w:rPr>
          <w:rFonts w:ascii="Arial" w:hAnsi="Arial" w:cs="Arial"/>
        </w:rPr>
        <w:t>b. If only one spouse lives in the household, identify the spouse.</w:t>
      </w:r>
    </w:p>
    <w:p w14:paraId="4BDC086C" w14:textId="533BE2B0" w:rsidR="009B270A" w:rsidRPr="00842F8E" w:rsidRDefault="009B270A" w:rsidP="005A7BEF">
      <w:pPr>
        <w:rPr>
          <w:rFonts w:ascii="Arial" w:hAnsi="Arial" w:cs="Arial"/>
          <w:i/>
        </w:rPr>
      </w:pPr>
    </w:p>
    <w:p w14:paraId="3B745068" w14:textId="783D70C8" w:rsidR="009B270A" w:rsidRPr="005A7BEF" w:rsidRDefault="009B270A" w:rsidP="005A7BEF">
      <w:pPr>
        <w:rPr>
          <w:rFonts w:ascii="Arial" w:hAnsi="Arial" w:cs="Arial"/>
          <w:i/>
          <w:sz w:val="20"/>
          <w:szCs w:val="20"/>
        </w:rPr>
      </w:pPr>
    </w:p>
    <w:p w14:paraId="681CA20A" w14:textId="2D813D5D" w:rsidR="009B270A" w:rsidRPr="005A7BEF" w:rsidRDefault="009B270A" w:rsidP="005A7BEF">
      <w:pPr>
        <w:rPr>
          <w:rFonts w:ascii="Arial" w:hAnsi="Arial" w:cs="Arial"/>
          <w:i/>
          <w:sz w:val="20"/>
          <w:szCs w:val="20"/>
        </w:rPr>
      </w:pPr>
    </w:p>
    <w:p w14:paraId="521BE98F" w14:textId="13DBE573" w:rsidR="009B270A" w:rsidRPr="005A7BEF" w:rsidRDefault="009B270A" w:rsidP="005A7BEF">
      <w:pPr>
        <w:rPr>
          <w:rFonts w:ascii="Arial" w:hAnsi="Arial" w:cs="Arial"/>
          <w:i/>
          <w:sz w:val="20"/>
          <w:szCs w:val="20"/>
        </w:rPr>
      </w:pPr>
    </w:p>
    <w:p w14:paraId="75FE1FBA" w14:textId="1A56D3B2" w:rsidR="009B270A" w:rsidRDefault="009B270A" w:rsidP="005A7BEF">
      <w:pPr>
        <w:rPr>
          <w:rFonts w:ascii="Arial" w:hAnsi="Arial" w:cs="Arial"/>
          <w:i/>
          <w:sz w:val="20"/>
          <w:szCs w:val="20"/>
        </w:rPr>
      </w:pPr>
    </w:p>
    <w:p w14:paraId="10042424" w14:textId="4C9183C6" w:rsidR="00197F67" w:rsidRDefault="00197F67" w:rsidP="005A7BEF">
      <w:pPr>
        <w:rPr>
          <w:rFonts w:ascii="Arial" w:hAnsi="Arial" w:cs="Arial"/>
          <w:i/>
          <w:sz w:val="20"/>
          <w:szCs w:val="20"/>
        </w:rPr>
      </w:pPr>
    </w:p>
    <w:p w14:paraId="05792311" w14:textId="2EE15EF6" w:rsidR="00197F67" w:rsidRDefault="00197F67" w:rsidP="005A7BEF">
      <w:pPr>
        <w:rPr>
          <w:rFonts w:ascii="Arial" w:hAnsi="Arial" w:cs="Arial"/>
          <w:i/>
          <w:sz w:val="20"/>
          <w:szCs w:val="20"/>
        </w:rPr>
      </w:pPr>
    </w:p>
    <w:p w14:paraId="1704D74A" w14:textId="461215AD" w:rsidR="00197F67" w:rsidRDefault="00197F67" w:rsidP="005A7BEF">
      <w:pPr>
        <w:rPr>
          <w:rFonts w:ascii="Arial" w:hAnsi="Arial" w:cs="Arial"/>
          <w:i/>
          <w:sz w:val="20"/>
          <w:szCs w:val="20"/>
        </w:rPr>
      </w:pPr>
    </w:p>
    <w:p w14:paraId="3ED6588D" w14:textId="754A114A" w:rsidR="00197F67" w:rsidRDefault="00197F67" w:rsidP="005A7BEF">
      <w:pPr>
        <w:rPr>
          <w:rFonts w:ascii="Arial" w:hAnsi="Arial" w:cs="Arial"/>
          <w:i/>
          <w:sz w:val="20"/>
          <w:szCs w:val="20"/>
        </w:rPr>
      </w:pPr>
    </w:p>
    <w:p w14:paraId="35862DC2" w14:textId="14C81D6F" w:rsidR="00197F67" w:rsidRPr="00197F67" w:rsidRDefault="00197F67" w:rsidP="005A7BEF">
      <w:pPr>
        <w:rPr>
          <w:rFonts w:ascii="Arial" w:hAnsi="Arial" w:cs="Arial"/>
          <w:i/>
          <w:sz w:val="20"/>
          <w:szCs w:val="20"/>
        </w:rPr>
      </w:pPr>
    </w:p>
    <w:tbl>
      <w:tblPr>
        <w:tblStyle w:val="TableGrid"/>
        <w:tblW w:w="4060" w:type="pct"/>
        <w:tblLook w:val="04A0" w:firstRow="1" w:lastRow="0" w:firstColumn="1" w:lastColumn="0" w:noHBand="0" w:noVBand="1"/>
      </w:tblPr>
      <w:tblGrid>
        <w:gridCol w:w="418"/>
        <w:gridCol w:w="1354"/>
        <w:gridCol w:w="1370"/>
        <w:gridCol w:w="1806"/>
        <w:gridCol w:w="1370"/>
        <w:gridCol w:w="1368"/>
        <w:gridCol w:w="1368"/>
        <w:gridCol w:w="1368"/>
        <w:gridCol w:w="1368"/>
      </w:tblGrid>
      <w:tr w:rsidR="00F64894" w:rsidRPr="00197F67" w14:paraId="5074805F" w14:textId="3A67D488" w:rsidTr="00F64894">
        <w:trPr>
          <w:trHeight w:val="591"/>
        </w:trPr>
        <w:tc>
          <w:tcPr>
            <w:tcW w:w="177" w:type="pct"/>
          </w:tcPr>
          <w:p w14:paraId="0DE87908" w14:textId="77777777" w:rsidR="00F64894" w:rsidRPr="008D4F63" w:rsidRDefault="00F64894" w:rsidP="004432E6">
            <w:pPr>
              <w:jc w:val="center"/>
              <w:rPr>
                <w:rFonts w:ascii="Arial" w:hAnsi="Arial" w:cs="Arial"/>
                <w:sz w:val="18"/>
                <w:szCs w:val="18"/>
              </w:rPr>
            </w:pPr>
            <w:r w:rsidRPr="008D4F63">
              <w:rPr>
                <w:rFonts w:ascii="Arial" w:hAnsi="Arial" w:cs="Arial"/>
                <w:sz w:val="18"/>
                <w:szCs w:val="18"/>
              </w:rPr>
              <w:t>ID</w:t>
            </w:r>
          </w:p>
        </w:tc>
        <w:tc>
          <w:tcPr>
            <w:tcW w:w="574" w:type="pct"/>
          </w:tcPr>
          <w:p w14:paraId="2A77E965" w14:textId="3A52C4A7" w:rsidR="00F64894" w:rsidRPr="008D4F63" w:rsidRDefault="00F64894" w:rsidP="004432E6">
            <w:pPr>
              <w:rPr>
                <w:rFonts w:ascii="Arial" w:hAnsi="Arial" w:cs="Arial"/>
                <w:sz w:val="18"/>
                <w:szCs w:val="18"/>
              </w:rPr>
            </w:pPr>
            <w:r>
              <w:rPr>
                <w:rFonts w:ascii="Arial" w:hAnsi="Arial" w:cs="Arial"/>
                <w:sz w:val="18"/>
                <w:szCs w:val="18"/>
              </w:rPr>
              <w:t xml:space="preserve">Listed </w:t>
            </w:r>
            <w:r w:rsidRPr="008D4F63">
              <w:rPr>
                <w:rFonts w:ascii="Arial" w:hAnsi="Arial" w:cs="Arial"/>
                <w:sz w:val="18"/>
                <w:szCs w:val="18"/>
              </w:rPr>
              <w:t xml:space="preserve">Name  </w:t>
            </w:r>
          </w:p>
          <w:p w14:paraId="55419817" w14:textId="77777777" w:rsidR="00F64894" w:rsidRPr="008D4F63" w:rsidRDefault="00F64894" w:rsidP="004432E6">
            <w:pPr>
              <w:rPr>
                <w:rFonts w:ascii="Arial" w:hAnsi="Arial" w:cs="Arial"/>
                <w:sz w:val="18"/>
                <w:szCs w:val="18"/>
              </w:rPr>
            </w:pPr>
            <w:r w:rsidRPr="008D4F63">
              <w:rPr>
                <w:rFonts w:ascii="Arial" w:hAnsi="Arial" w:cs="Arial"/>
                <w:sz w:val="18"/>
                <w:szCs w:val="18"/>
              </w:rPr>
              <w:t>(Both names of the person)</w:t>
            </w:r>
          </w:p>
        </w:tc>
        <w:tc>
          <w:tcPr>
            <w:tcW w:w="581" w:type="pct"/>
          </w:tcPr>
          <w:p w14:paraId="68317693" w14:textId="7D847675" w:rsidR="00F64894" w:rsidRDefault="00F64894" w:rsidP="004432E6">
            <w:pPr>
              <w:rPr>
                <w:rFonts w:ascii="Arial" w:hAnsi="Arial" w:cs="Arial"/>
                <w:sz w:val="20"/>
                <w:szCs w:val="18"/>
              </w:rPr>
            </w:pPr>
            <w:r w:rsidRPr="008D4F63">
              <w:rPr>
                <w:rFonts w:ascii="Arial" w:hAnsi="Arial" w:cs="Arial"/>
                <w:sz w:val="20"/>
                <w:szCs w:val="18"/>
              </w:rPr>
              <w:t>The next person in our records is [Name]. Is this person still a household member?</w:t>
            </w:r>
          </w:p>
          <w:p w14:paraId="5DC153E6" w14:textId="77777777" w:rsidR="00F64894" w:rsidRPr="008D4F63" w:rsidRDefault="00F64894" w:rsidP="004432E6">
            <w:pPr>
              <w:rPr>
                <w:rFonts w:ascii="Arial" w:hAnsi="Arial" w:cs="Arial"/>
                <w:sz w:val="20"/>
                <w:szCs w:val="18"/>
              </w:rPr>
            </w:pPr>
          </w:p>
          <w:p w14:paraId="6EEE5A4D" w14:textId="77777777" w:rsidR="00F64894" w:rsidRDefault="00F64894" w:rsidP="008D4F63">
            <w:pPr>
              <w:spacing w:line="276" w:lineRule="auto"/>
              <w:rPr>
                <w:rFonts w:ascii="Arial" w:hAnsi="Arial" w:cs="Arial"/>
                <w:sz w:val="16"/>
                <w:szCs w:val="16"/>
              </w:rPr>
            </w:pPr>
            <w:r w:rsidRPr="005A7BEF">
              <w:rPr>
                <w:rFonts w:ascii="Arial" w:hAnsi="Arial" w:cs="Arial"/>
                <w:sz w:val="16"/>
                <w:szCs w:val="16"/>
              </w:rPr>
              <w:t xml:space="preserve">1.Yes  &gt;&gt; </w:t>
            </w:r>
            <w:r>
              <w:rPr>
                <w:rFonts w:ascii="Arial" w:hAnsi="Arial" w:cs="Arial"/>
                <w:sz w:val="16"/>
                <w:szCs w:val="16"/>
              </w:rPr>
              <w:t>confirm data on name, popular name, sex, date of birth, relationship to household head, marital status, and cell phone number</w:t>
            </w:r>
          </w:p>
          <w:p w14:paraId="3DFD2084" w14:textId="5CB03501" w:rsidR="00F64894" w:rsidRPr="008D4F63" w:rsidRDefault="00F64894" w:rsidP="008D4F63">
            <w:pPr>
              <w:spacing w:line="276" w:lineRule="auto"/>
              <w:rPr>
                <w:rFonts w:ascii="Arial" w:hAnsi="Arial" w:cs="Arial"/>
                <w:sz w:val="18"/>
                <w:szCs w:val="18"/>
              </w:rPr>
            </w:pPr>
            <w:r w:rsidRPr="005A7BEF">
              <w:rPr>
                <w:rFonts w:ascii="Arial" w:hAnsi="Arial" w:cs="Arial"/>
                <w:sz w:val="16"/>
                <w:szCs w:val="16"/>
              </w:rPr>
              <w:t>5.No &gt;&gt; Q6a</w:t>
            </w:r>
          </w:p>
        </w:tc>
        <w:tc>
          <w:tcPr>
            <w:tcW w:w="766" w:type="pct"/>
          </w:tcPr>
          <w:p w14:paraId="57BA6936" w14:textId="4800658B" w:rsidR="00F64894" w:rsidRDefault="00F64894">
            <w:pPr>
              <w:rPr>
                <w:rFonts w:ascii="Arial" w:hAnsi="Arial" w:cs="Arial"/>
                <w:sz w:val="20"/>
                <w:szCs w:val="20"/>
              </w:rPr>
            </w:pPr>
            <w:r w:rsidRPr="008D4F63">
              <w:rPr>
                <w:rFonts w:ascii="Arial" w:hAnsi="Arial" w:cs="Arial"/>
                <w:b/>
                <w:sz w:val="20"/>
                <w:szCs w:val="20"/>
              </w:rPr>
              <w:t>Interviewer</w:t>
            </w:r>
            <w:r w:rsidRPr="003951C7">
              <w:rPr>
                <w:rFonts w:ascii="Arial" w:hAnsi="Arial" w:cs="Arial"/>
                <w:sz w:val="20"/>
                <w:szCs w:val="20"/>
              </w:rPr>
              <w:t xml:space="preserve">: Is the following information for </w:t>
            </w:r>
            <w:r>
              <w:rPr>
                <w:rFonts w:ascii="Arial" w:hAnsi="Arial" w:cs="Arial"/>
                <w:sz w:val="20"/>
                <w:szCs w:val="20"/>
              </w:rPr>
              <w:t xml:space="preserve">[Name] </w:t>
            </w:r>
            <w:r w:rsidRPr="003951C7">
              <w:rPr>
                <w:rFonts w:ascii="Arial" w:hAnsi="Arial" w:cs="Arial"/>
                <w:sz w:val="20"/>
                <w:szCs w:val="20"/>
              </w:rPr>
              <w:t>correct/complete?</w:t>
            </w:r>
            <w:r>
              <w:rPr>
                <w:rFonts w:ascii="Arial" w:hAnsi="Arial" w:cs="Arial"/>
                <w:sz w:val="20"/>
                <w:szCs w:val="20"/>
              </w:rPr>
              <w:t xml:space="preserve"> [Name, Popular Name, Sex, Date/year of birth, Relationship to household head, Marital status, and cell phone number appear for confirmation]</w:t>
            </w:r>
          </w:p>
          <w:p w14:paraId="4D2C3C8E" w14:textId="77777777" w:rsidR="00F64894" w:rsidRPr="008D4F63" w:rsidRDefault="00F64894" w:rsidP="003951C7">
            <w:pPr>
              <w:rPr>
                <w:rFonts w:ascii="Arial" w:hAnsi="Arial" w:cs="Arial"/>
                <w:sz w:val="16"/>
                <w:szCs w:val="16"/>
              </w:rPr>
            </w:pPr>
            <w:r w:rsidRPr="008D4F63">
              <w:rPr>
                <w:rFonts w:ascii="Arial" w:hAnsi="Arial" w:cs="Arial"/>
                <w:sz w:val="16"/>
                <w:szCs w:val="16"/>
              </w:rPr>
              <w:t>Yes, all the information is correct</w:t>
            </w:r>
          </w:p>
          <w:p w14:paraId="351BEE06" w14:textId="77777777" w:rsidR="00F64894" w:rsidRPr="008D4F63" w:rsidRDefault="00F64894" w:rsidP="003951C7">
            <w:pPr>
              <w:rPr>
                <w:rFonts w:ascii="Arial" w:hAnsi="Arial" w:cs="Arial"/>
                <w:sz w:val="16"/>
                <w:szCs w:val="16"/>
              </w:rPr>
            </w:pPr>
            <w:r w:rsidRPr="008D4F63">
              <w:rPr>
                <w:rFonts w:ascii="Arial" w:hAnsi="Arial" w:cs="Arial"/>
                <w:sz w:val="16"/>
                <w:szCs w:val="16"/>
              </w:rPr>
              <w:t xml:space="preserve"> The name is wrong</w:t>
            </w:r>
          </w:p>
          <w:p w14:paraId="0B873F3D" w14:textId="77777777" w:rsidR="00F64894" w:rsidRPr="008D4F63" w:rsidRDefault="00F64894" w:rsidP="003951C7">
            <w:pPr>
              <w:rPr>
                <w:rFonts w:ascii="Arial" w:hAnsi="Arial" w:cs="Arial"/>
                <w:sz w:val="16"/>
                <w:szCs w:val="16"/>
              </w:rPr>
            </w:pPr>
            <w:r w:rsidRPr="008D4F63">
              <w:rPr>
                <w:rFonts w:ascii="Arial" w:hAnsi="Arial" w:cs="Arial"/>
                <w:sz w:val="16"/>
                <w:szCs w:val="16"/>
              </w:rPr>
              <w:t xml:space="preserve"> The popular name needs to be updated</w:t>
            </w:r>
          </w:p>
          <w:p w14:paraId="5E91BF94" w14:textId="77777777" w:rsidR="00F64894" w:rsidRPr="008D4F63" w:rsidRDefault="00F64894" w:rsidP="003951C7">
            <w:pPr>
              <w:rPr>
                <w:rFonts w:ascii="Arial" w:hAnsi="Arial" w:cs="Arial"/>
                <w:sz w:val="16"/>
                <w:szCs w:val="16"/>
              </w:rPr>
            </w:pPr>
            <w:r w:rsidRPr="008D4F63">
              <w:rPr>
                <w:rFonts w:ascii="Arial" w:hAnsi="Arial" w:cs="Arial"/>
                <w:sz w:val="16"/>
                <w:szCs w:val="16"/>
              </w:rPr>
              <w:t xml:space="preserve"> The gender needs to be updated</w:t>
            </w:r>
          </w:p>
          <w:p w14:paraId="186F885B" w14:textId="77777777" w:rsidR="00F64894" w:rsidRPr="008D4F63" w:rsidRDefault="00F64894" w:rsidP="003951C7">
            <w:pPr>
              <w:rPr>
                <w:rFonts w:ascii="Arial" w:hAnsi="Arial" w:cs="Arial"/>
                <w:sz w:val="16"/>
                <w:szCs w:val="16"/>
              </w:rPr>
            </w:pPr>
            <w:r w:rsidRPr="008D4F63">
              <w:rPr>
                <w:rFonts w:ascii="Arial" w:hAnsi="Arial" w:cs="Arial"/>
                <w:sz w:val="16"/>
                <w:szCs w:val="16"/>
              </w:rPr>
              <w:t xml:space="preserve"> The date of birth needs to be updated</w:t>
            </w:r>
          </w:p>
          <w:p w14:paraId="09CEBAA4" w14:textId="77777777" w:rsidR="00F64894" w:rsidRPr="008D4F63" w:rsidRDefault="00F64894" w:rsidP="003951C7">
            <w:pPr>
              <w:rPr>
                <w:rFonts w:ascii="Arial" w:hAnsi="Arial" w:cs="Arial"/>
                <w:sz w:val="16"/>
                <w:szCs w:val="16"/>
              </w:rPr>
            </w:pPr>
            <w:r w:rsidRPr="008D4F63">
              <w:rPr>
                <w:rFonts w:ascii="Arial" w:hAnsi="Arial" w:cs="Arial"/>
                <w:sz w:val="16"/>
                <w:szCs w:val="16"/>
              </w:rPr>
              <w:t xml:space="preserve"> The relationship to household head needs to be updated</w:t>
            </w:r>
          </w:p>
          <w:p w14:paraId="5ADAE62A" w14:textId="77777777" w:rsidR="00F64894" w:rsidRPr="008D4F63" w:rsidRDefault="00F64894" w:rsidP="003951C7">
            <w:pPr>
              <w:rPr>
                <w:rFonts w:ascii="Arial" w:hAnsi="Arial" w:cs="Arial"/>
                <w:sz w:val="16"/>
                <w:szCs w:val="16"/>
              </w:rPr>
            </w:pPr>
            <w:r w:rsidRPr="008D4F63">
              <w:rPr>
                <w:rFonts w:ascii="Arial" w:hAnsi="Arial" w:cs="Arial"/>
                <w:sz w:val="16"/>
                <w:szCs w:val="16"/>
              </w:rPr>
              <w:t xml:space="preserve"> The marital status needs to be updated</w:t>
            </w:r>
          </w:p>
          <w:p w14:paraId="1ABCC921" w14:textId="77777777" w:rsidR="00F64894" w:rsidRPr="008D4F63" w:rsidRDefault="00F64894" w:rsidP="003951C7">
            <w:pPr>
              <w:rPr>
                <w:rFonts w:ascii="Arial" w:hAnsi="Arial" w:cs="Arial"/>
                <w:sz w:val="16"/>
                <w:szCs w:val="16"/>
              </w:rPr>
            </w:pPr>
            <w:r w:rsidRPr="008D4F63">
              <w:rPr>
                <w:rFonts w:ascii="Arial" w:hAnsi="Arial" w:cs="Arial"/>
                <w:sz w:val="16"/>
                <w:szCs w:val="16"/>
              </w:rPr>
              <w:t xml:space="preserve"> The cell phone number needs to be updated</w:t>
            </w:r>
          </w:p>
          <w:p w14:paraId="35BDDB17" w14:textId="577CB1BB" w:rsidR="00F64894" w:rsidRPr="00D02662" w:rsidRDefault="00F64894" w:rsidP="003951C7">
            <w:pPr>
              <w:rPr>
                <w:rFonts w:ascii="Arial" w:hAnsi="Arial" w:cs="Arial"/>
                <w:sz w:val="20"/>
                <w:szCs w:val="20"/>
              </w:rPr>
            </w:pPr>
            <w:r w:rsidRPr="008D4F63">
              <w:rPr>
                <w:rFonts w:ascii="Arial" w:hAnsi="Arial" w:cs="Arial"/>
                <w:sz w:val="16"/>
                <w:szCs w:val="16"/>
              </w:rPr>
              <w:t xml:space="preserve"> Not applicable (he/she is not a member of this household)</w:t>
            </w:r>
          </w:p>
        </w:tc>
        <w:tc>
          <w:tcPr>
            <w:tcW w:w="581" w:type="pct"/>
          </w:tcPr>
          <w:p w14:paraId="57835E8F" w14:textId="359F2792" w:rsidR="00F64894" w:rsidRPr="008D4F63" w:rsidRDefault="00F64894">
            <w:pPr>
              <w:rPr>
                <w:rFonts w:ascii="Arial" w:hAnsi="Arial" w:cs="Arial"/>
                <w:sz w:val="20"/>
                <w:szCs w:val="20"/>
              </w:rPr>
            </w:pPr>
            <w:r w:rsidRPr="008D4F63">
              <w:rPr>
                <w:rFonts w:ascii="Arial" w:hAnsi="Arial" w:cs="Arial"/>
                <w:sz w:val="20"/>
                <w:szCs w:val="20"/>
              </w:rPr>
              <w:t>Based on the date of birth information provided, we have calculated [Name]’s age in years to be [age]. Is this correct?</w:t>
            </w:r>
          </w:p>
          <w:p w14:paraId="474A39D5" w14:textId="77777777" w:rsidR="00F64894" w:rsidRDefault="00F64894">
            <w:pPr>
              <w:rPr>
                <w:rFonts w:ascii="Arial" w:hAnsi="Arial" w:cs="Arial"/>
                <w:sz w:val="18"/>
                <w:szCs w:val="18"/>
              </w:rPr>
            </w:pPr>
          </w:p>
          <w:p w14:paraId="57950390" w14:textId="1A98EC7E" w:rsidR="00F64894" w:rsidRPr="005A7BEF" w:rsidRDefault="00F64894" w:rsidP="00197F67">
            <w:pPr>
              <w:spacing w:line="276" w:lineRule="auto"/>
              <w:rPr>
                <w:rFonts w:ascii="Arial" w:hAnsi="Arial" w:cs="Arial"/>
                <w:sz w:val="16"/>
                <w:szCs w:val="16"/>
              </w:rPr>
            </w:pPr>
            <w:r>
              <w:rPr>
                <w:rFonts w:ascii="Arial" w:hAnsi="Arial" w:cs="Arial"/>
                <w:sz w:val="18"/>
                <w:szCs w:val="18"/>
              </w:rPr>
              <w:t>1.</w:t>
            </w:r>
            <w:r>
              <w:rPr>
                <w:rFonts w:ascii="Arial" w:hAnsi="Arial" w:cs="Arial"/>
                <w:sz w:val="16"/>
                <w:szCs w:val="16"/>
              </w:rPr>
              <w:t xml:space="preserve"> Yes&gt;&gt; Next household member</w:t>
            </w:r>
          </w:p>
          <w:p w14:paraId="2348BED2" w14:textId="700D8425" w:rsidR="00F64894" w:rsidRPr="005A7BEF" w:rsidRDefault="00F64894" w:rsidP="00197F67">
            <w:pPr>
              <w:spacing w:line="276" w:lineRule="auto"/>
              <w:rPr>
                <w:rFonts w:ascii="Arial" w:hAnsi="Arial" w:cs="Arial"/>
                <w:sz w:val="16"/>
                <w:szCs w:val="16"/>
              </w:rPr>
            </w:pPr>
            <w:r>
              <w:rPr>
                <w:rFonts w:ascii="Arial" w:hAnsi="Arial" w:cs="Arial"/>
                <w:sz w:val="16"/>
                <w:szCs w:val="16"/>
              </w:rPr>
              <w:t>5.No &gt;&gt; update info as needed</w:t>
            </w:r>
          </w:p>
          <w:p w14:paraId="481DF419" w14:textId="1532F9B0" w:rsidR="00F64894" w:rsidRDefault="00F64894">
            <w:pPr>
              <w:rPr>
                <w:rFonts w:ascii="Arial" w:hAnsi="Arial" w:cs="Arial"/>
                <w:sz w:val="18"/>
                <w:szCs w:val="18"/>
              </w:rPr>
            </w:pPr>
          </w:p>
        </w:tc>
        <w:tc>
          <w:tcPr>
            <w:tcW w:w="580" w:type="pct"/>
          </w:tcPr>
          <w:p w14:paraId="08C564CD" w14:textId="669ADFB8" w:rsidR="00F64894" w:rsidRDefault="00F64894">
            <w:pPr>
              <w:rPr>
                <w:rFonts w:ascii="Arial" w:hAnsi="Arial" w:cs="Arial"/>
                <w:sz w:val="20"/>
                <w:szCs w:val="20"/>
              </w:rPr>
            </w:pPr>
            <w:r w:rsidRPr="008D4F63">
              <w:rPr>
                <w:rFonts w:ascii="Arial" w:hAnsi="Arial" w:cs="Arial"/>
                <w:sz w:val="20"/>
                <w:szCs w:val="20"/>
              </w:rPr>
              <w:t>What is the main reason [Name] is no longer considered a member of this household?</w:t>
            </w:r>
          </w:p>
          <w:p w14:paraId="5E858E8D" w14:textId="77777777" w:rsidR="00F64894" w:rsidRPr="008D4F63" w:rsidRDefault="00F64894">
            <w:pPr>
              <w:rPr>
                <w:rFonts w:ascii="Arial" w:hAnsi="Arial" w:cs="Arial"/>
                <w:sz w:val="20"/>
                <w:szCs w:val="20"/>
              </w:rPr>
            </w:pPr>
          </w:p>
          <w:p w14:paraId="03D00A84" w14:textId="77777777" w:rsidR="00F64894" w:rsidRPr="008D4F63" w:rsidRDefault="00F64894" w:rsidP="00D02662">
            <w:pPr>
              <w:rPr>
                <w:rFonts w:ascii="Arial" w:hAnsi="Arial" w:cs="Arial"/>
                <w:sz w:val="16"/>
                <w:szCs w:val="16"/>
              </w:rPr>
            </w:pPr>
            <w:r w:rsidRPr="008D4F63">
              <w:rPr>
                <w:rFonts w:ascii="Arial" w:hAnsi="Arial" w:cs="Arial"/>
                <w:sz w:val="16"/>
                <w:szCs w:val="16"/>
              </w:rPr>
              <w:t xml:space="preserve">1....Moved for work    </w:t>
            </w:r>
          </w:p>
          <w:p w14:paraId="5F302838" w14:textId="77777777" w:rsidR="00F64894" w:rsidRPr="008D4F63" w:rsidRDefault="00F64894" w:rsidP="00D02662">
            <w:pPr>
              <w:rPr>
                <w:rFonts w:ascii="Arial" w:hAnsi="Arial" w:cs="Arial"/>
                <w:sz w:val="16"/>
                <w:szCs w:val="16"/>
              </w:rPr>
            </w:pPr>
            <w:r w:rsidRPr="008D4F63">
              <w:rPr>
                <w:rFonts w:ascii="Arial" w:hAnsi="Arial" w:cs="Arial"/>
                <w:sz w:val="16"/>
                <w:szCs w:val="16"/>
              </w:rPr>
              <w:t xml:space="preserve">2....Moved for school  </w:t>
            </w:r>
          </w:p>
          <w:p w14:paraId="5583C402" w14:textId="77777777" w:rsidR="00F64894" w:rsidRPr="008D4F63" w:rsidRDefault="00F64894" w:rsidP="00D02662">
            <w:pPr>
              <w:rPr>
                <w:rFonts w:ascii="Arial" w:hAnsi="Arial" w:cs="Arial"/>
                <w:sz w:val="16"/>
                <w:szCs w:val="16"/>
              </w:rPr>
            </w:pPr>
            <w:r w:rsidRPr="008D4F63">
              <w:rPr>
                <w:rFonts w:ascii="Arial" w:hAnsi="Arial" w:cs="Arial"/>
                <w:sz w:val="16"/>
                <w:szCs w:val="16"/>
              </w:rPr>
              <w:t xml:space="preserve">3....Moved to live with relatives </w:t>
            </w:r>
          </w:p>
          <w:p w14:paraId="3B036E7F" w14:textId="77777777" w:rsidR="00F64894" w:rsidRPr="008D4F63" w:rsidRDefault="00F64894" w:rsidP="00D02662">
            <w:pPr>
              <w:rPr>
                <w:rFonts w:ascii="Arial" w:hAnsi="Arial" w:cs="Arial"/>
                <w:sz w:val="16"/>
                <w:szCs w:val="16"/>
              </w:rPr>
            </w:pPr>
            <w:r w:rsidRPr="008D4F63">
              <w:rPr>
                <w:rFonts w:ascii="Arial" w:hAnsi="Arial" w:cs="Arial"/>
                <w:sz w:val="16"/>
                <w:szCs w:val="16"/>
              </w:rPr>
              <w:t>4....Death of caregiver(s) residing in this household</w:t>
            </w:r>
          </w:p>
          <w:p w14:paraId="0DB2DBF3" w14:textId="77777777" w:rsidR="00F64894" w:rsidRPr="008D4F63" w:rsidRDefault="00F64894" w:rsidP="00D02662">
            <w:pPr>
              <w:rPr>
                <w:rFonts w:ascii="Arial" w:hAnsi="Arial" w:cs="Arial"/>
                <w:sz w:val="16"/>
                <w:szCs w:val="16"/>
              </w:rPr>
            </w:pPr>
            <w:r w:rsidRPr="008D4F63">
              <w:rPr>
                <w:rFonts w:ascii="Arial" w:hAnsi="Arial" w:cs="Arial"/>
                <w:sz w:val="16"/>
                <w:szCs w:val="16"/>
              </w:rPr>
              <w:t>5....Death of person living outside this household</w:t>
            </w:r>
          </w:p>
          <w:p w14:paraId="21ACBCA4" w14:textId="77777777" w:rsidR="00F64894" w:rsidRPr="008D4F63" w:rsidRDefault="00F64894" w:rsidP="00D02662">
            <w:pPr>
              <w:rPr>
                <w:rFonts w:ascii="Arial" w:hAnsi="Arial" w:cs="Arial"/>
                <w:sz w:val="16"/>
                <w:szCs w:val="16"/>
              </w:rPr>
            </w:pPr>
            <w:r w:rsidRPr="008D4F63">
              <w:rPr>
                <w:rFonts w:ascii="Arial" w:hAnsi="Arial" w:cs="Arial"/>
                <w:sz w:val="16"/>
                <w:szCs w:val="16"/>
              </w:rPr>
              <w:t>6....Person died  &gt;&gt;(move to Q6b)</w:t>
            </w:r>
          </w:p>
          <w:p w14:paraId="7ACD9E5D" w14:textId="77777777" w:rsidR="00F64894" w:rsidRPr="008D4F63" w:rsidRDefault="00F64894" w:rsidP="00D02662">
            <w:pPr>
              <w:rPr>
                <w:rFonts w:ascii="Arial" w:hAnsi="Arial" w:cs="Arial"/>
                <w:sz w:val="16"/>
                <w:szCs w:val="16"/>
              </w:rPr>
            </w:pPr>
            <w:r w:rsidRPr="008D4F63">
              <w:rPr>
                <w:rFonts w:ascii="Arial" w:hAnsi="Arial" w:cs="Arial"/>
                <w:sz w:val="16"/>
                <w:szCs w:val="16"/>
              </w:rPr>
              <w:t xml:space="preserve">7....Marriage </w:t>
            </w:r>
          </w:p>
          <w:p w14:paraId="3D415E3B" w14:textId="77777777" w:rsidR="00F64894" w:rsidRPr="008D4F63" w:rsidRDefault="00F64894" w:rsidP="00D02662">
            <w:pPr>
              <w:rPr>
                <w:rFonts w:ascii="Arial" w:hAnsi="Arial" w:cs="Arial"/>
                <w:sz w:val="16"/>
                <w:szCs w:val="16"/>
              </w:rPr>
            </w:pPr>
            <w:r w:rsidRPr="008D4F63">
              <w:rPr>
                <w:rFonts w:ascii="Arial" w:hAnsi="Arial" w:cs="Arial"/>
                <w:sz w:val="16"/>
                <w:szCs w:val="16"/>
              </w:rPr>
              <w:t xml:space="preserve">8....Pregnancy </w:t>
            </w:r>
          </w:p>
          <w:p w14:paraId="0FC8CE6F" w14:textId="77777777" w:rsidR="00F64894" w:rsidRPr="008D4F63" w:rsidRDefault="00F64894" w:rsidP="00D02662">
            <w:pPr>
              <w:rPr>
                <w:rFonts w:ascii="Arial" w:hAnsi="Arial" w:cs="Arial"/>
                <w:sz w:val="16"/>
                <w:szCs w:val="16"/>
              </w:rPr>
            </w:pPr>
            <w:r w:rsidRPr="008D4F63">
              <w:rPr>
                <w:rFonts w:ascii="Arial" w:hAnsi="Arial" w:cs="Arial"/>
                <w:sz w:val="16"/>
                <w:szCs w:val="16"/>
              </w:rPr>
              <w:t>9....Set up new household</w:t>
            </w:r>
          </w:p>
          <w:p w14:paraId="25A4395D" w14:textId="77777777" w:rsidR="00F64894" w:rsidRPr="008D4F63" w:rsidRDefault="00F64894" w:rsidP="00D02662">
            <w:pPr>
              <w:rPr>
                <w:rFonts w:ascii="Arial" w:hAnsi="Arial" w:cs="Arial"/>
                <w:sz w:val="16"/>
                <w:szCs w:val="16"/>
              </w:rPr>
            </w:pPr>
            <w:r w:rsidRPr="008D4F63">
              <w:rPr>
                <w:rFonts w:ascii="Arial" w:hAnsi="Arial" w:cs="Arial"/>
                <w:sz w:val="16"/>
                <w:szCs w:val="16"/>
              </w:rPr>
              <w:t>10...Moved with other household members</w:t>
            </w:r>
          </w:p>
          <w:p w14:paraId="283971BD" w14:textId="77777777" w:rsidR="00F64894" w:rsidRPr="008D4F63" w:rsidRDefault="00F64894" w:rsidP="00D02662">
            <w:pPr>
              <w:rPr>
                <w:rFonts w:ascii="Arial" w:hAnsi="Arial" w:cs="Arial"/>
                <w:sz w:val="16"/>
                <w:szCs w:val="16"/>
              </w:rPr>
            </w:pPr>
            <w:r w:rsidRPr="008D4F63">
              <w:rPr>
                <w:rFonts w:ascii="Arial" w:hAnsi="Arial" w:cs="Arial"/>
                <w:sz w:val="16"/>
                <w:szCs w:val="16"/>
              </w:rPr>
              <w:t xml:space="preserve">11...Break-up of household </w:t>
            </w:r>
          </w:p>
          <w:p w14:paraId="3ECD280B" w14:textId="77777777" w:rsidR="00F64894" w:rsidRPr="008D4F63" w:rsidRDefault="00F64894" w:rsidP="00D02662">
            <w:pPr>
              <w:rPr>
                <w:rFonts w:ascii="Arial" w:hAnsi="Arial" w:cs="Arial"/>
                <w:sz w:val="16"/>
                <w:szCs w:val="16"/>
              </w:rPr>
            </w:pPr>
            <w:r w:rsidRPr="008D4F63">
              <w:rPr>
                <w:rFonts w:ascii="Arial" w:hAnsi="Arial" w:cs="Arial"/>
                <w:sz w:val="16"/>
                <w:szCs w:val="16"/>
              </w:rPr>
              <w:t xml:space="preserve">12...Left to give birth    </w:t>
            </w:r>
          </w:p>
          <w:p w14:paraId="5F85F34E" w14:textId="77777777" w:rsidR="00F64894" w:rsidRPr="008D4F63" w:rsidRDefault="00F64894" w:rsidP="00D02662">
            <w:pPr>
              <w:rPr>
                <w:rFonts w:ascii="Arial" w:hAnsi="Arial" w:cs="Arial"/>
                <w:sz w:val="16"/>
                <w:szCs w:val="16"/>
              </w:rPr>
            </w:pPr>
            <w:r w:rsidRPr="008D4F63">
              <w:rPr>
                <w:rFonts w:ascii="Arial" w:hAnsi="Arial" w:cs="Arial"/>
                <w:sz w:val="16"/>
                <w:szCs w:val="16"/>
              </w:rPr>
              <w:t>13. Became ill</w:t>
            </w:r>
          </w:p>
          <w:p w14:paraId="30D3D1DA" w14:textId="77777777" w:rsidR="00F64894" w:rsidRPr="008D4F63" w:rsidRDefault="00F64894" w:rsidP="00D02662">
            <w:pPr>
              <w:rPr>
                <w:rFonts w:ascii="Arial" w:hAnsi="Arial" w:cs="Arial"/>
                <w:sz w:val="16"/>
                <w:szCs w:val="16"/>
              </w:rPr>
            </w:pPr>
            <w:r w:rsidRPr="008D4F63">
              <w:rPr>
                <w:rFonts w:ascii="Arial" w:hAnsi="Arial" w:cs="Arial"/>
                <w:sz w:val="16"/>
                <w:szCs w:val="16"/>
              </w:rPr>
              <w:t xml:space="preserve">14. Recovered from illness </w:t>
            </w:r>
          </w:p>
          <w:p w14:paraId="49265BDB" w14:textId="77777777" w:rsidR="00F64894" w:rsidRPr="008D4F63" w:rsidRDefault="00F64894" w:rsidP="00D02662">
            <w:pPr>
              <w:rPr>
                <w:rFonts w:ascii="Arial" w:hAnsi="Arial" w:cs="Arial"/>
                <w:sz w:val="16"/>
                <w:szCs w:val="16"/>
              </w:rPr>
            </w:pPr>
            <w:r w:rsidRPr="008D4F63">
              <w:rPr>
                <w:rFonts w:ascii="Arial" w:hAnsi="Arial" w:cs="Arial"/>
                <w:sz w:val="16"/>
                <w:szCs w:val="16"/>
              </w:rPr>
              <w:t>15. Should not have been listed last time, never lived here&gt;&gt;(move to next person)</w:t>
            </w:r>
          </w:p>
          <w:p w14:paraId="5F9EBB38" w14:textId="77777777" w:rsidR="00F64894" w:rsidRPr="008D4F63" w:rsidRDefault="00F64894" w:rsidP="00D02662">
            <w:pPr>
              <w:rPr>
                <w:rFonts w:ascii="Arial" w:hAnsi="Arial" w:cs="Arial"/>
                <w:sz w:val="16"/>
                <w:szCs w:val="16"/>
              </w:rPr>
            </w:pPr>
            <w:r w:rsidRPr="008D4F63">
              <w:rPr>
                <w:rFonts w:ascii="Arial" w:hAnsi="Arial" w:cs="Arial"/>
                <w:sz w:val="16"/>
                <w:szCs w:val="16"/>
              </w:rPr>
              <w:lastRenderedPageBreak/>
              <w:t>-666. Other (Specify)</w:t>
            </w:r>
          </w:p>
          <w:p w14:paraId="67814B4D" w14:textId="77777777" w:rsidR="00F64894" w:rsidRPr="008D4F63" w:rsidRDefault="00F64894" w:rsidP="00D02662">
            <w:pPr>
              <w:rPr>
                <w:rFonts w:ascii="Arial" w:hAnsi="Arial" w:cs="Arial"/>
                <w:sz w:val="16"/>
                <w:szCs w:val="16"/>
              </w:rPr>
            </w:pPr>
            <w:r w:rsidRPr="008D4F63">
              <w:rPr>
                <w:rFonts w:ascii="Arial" w:hAnsi="Arial" w:cs="Arial"/>
                <w:sz w:val="16"/>
                <w:szCs w:val="16"/>
              </w:rPr>
              <w:t>-888. Refuse to Answer</w:t>
            </w:r>
          </w:p>
          <w:p w14:paraId="6632C1C1" w14:textId="77777777" w:rsidR="00F64894" w:rsidRPr="008D4F63" w:rsidRDefault="00F64894" w:rsidP="00D02662">
            <w:pPr>
              <w:rPr>
                <w:rFonts w:ascii="Arial" w:hAnsi="Arial" w:cs="Arial"/>
                <w:sz w:val="16"/>
                <w:szCs w:val="16"/>
              </w:rPr>
            </w:pPr>
            <w:r w:rsidRPr="008D4F63">
              <w:rPr>
                <w:rFonts w:ascii="Arial" w:hAnsi="Arial" w:cs="Arial"/>
                <w:sz w:val="16"/>
                <w:szCs w:val="16"/>
              </w:rPr>
              <w:t>-999. Don’t know</w:t>
            </w:r>
          </w:p>
          <w:p w14:paraId="402A4A09" w14:textId="444001D3" w:rsidR="00F64894" w:rsidRDefault="00F64894">
            <w:pPr>
              <w:rPr>
                <w:rFonts w:ascii="Arial" w:hAnsi="Arial" w:cs="Arial"/>
                <w:sz w:val="18"/>
                <w:szCs w:val="18"/>
              </w:rPr>
            </w:pPr>
            <w:r w:rsidRPr="008D4F63">
              <w:rPr>
                <w:rFonts w:ascii="Arial" w:hAnsi="Arial" w:cs="Arial"/>
                <w:sz w:val="16"/>
                <w:szCs w:val="16"/>
              </w:rPr>
              <w:t>(Move on to Q7 unless response is 6)</w:t>
            </w:r>
          </w:p>
        </w:tc>
        <w:tc>
          <w:tcPr>
            <w:tcW w:w="580" w:type="pct"/>
          </w:tcPr>
          <w:p w14:paraId="429F9F92" w14:textId="77777777" w:rsidR="00F64894" w:rsidRDefault="00F64894" w:rsidP="00D02662">
            <w:pPr>
              <w:rPr>
                <w:rFonts w:ascii="Arial" w:hAnsi="Arial" w:cs="Arial"/>
                <w:sz w:val="20"/>
                <w:szCs w:val="20"/>
              </w:rPr>
            </w:pPr>
            <w:r>
              <w:rPr>
                <w:rFonts w:ascii="Arial" w:hAnsi="Arial" w:cs="Arial"/>
                <w:sz w:val="20"/>
                <w:szCs w:val="20"/>
              </w:rPr>
              <w:lastRenderedPageBreak/>
              <w:t>How did [Name] die?</w:t>
            </w:r>
          </w:p>
          <w:p w14:paraId="77CFAE16" w14:textId="77777777" w:rsidR="00F64894" w:rsidRDefault="00F64894" w:rsidP="00D02662">
            <w:pPr>
              <w:rPr>
                <w:rFonts w:ascii="Arial" w:hAnsi="Arial" w:cs="Arial"/>
                <w:sz w:val="20"/>
                <w:szCs w:val="20"/>
              </w:rPr>
            </w:pPr>
          </w:p>
          <w:p w14:paraId="766D45DD" w14:textId="77777777" w:rsidR="00F64894" w:rsidRPr="00D02662" w:rsidRDefault="00F64894" w:rsidP="00D02662">
            <w:pPr>
              <w:rPr>
                <w:rFonts w:ascii="Arial" w:hAnsi="Arial" w:cs="Arial"/>
                <w:sz w:val="16"/>
                <w:szCs w:val="16"/>
              </w:rPr>
            </w:pPr>
            <w:r w:rsidRPr="00D02662">
              <w:rPr>
                <w:rFonts w:ascii="Arial" w:hAnsi="Arial" w:cs="Arial"/>
                <w:sz w:val="16"/>
                <w:szCs w:val="16"/>
              </w:rPr>
              <w:t>1…Medical condition</w:t>
            </w:r>
          </w:p>
          <w:p w14:paraId="591E2E40" w14:textId="77777777" w:rsidR="00F64894" w:rsidRPr="00D02662" w:rsidRDefault="00F64894" w:rsidP="00D02662">
            <w:pPr>
              <w:rPr>
                <w:rFonts w:ascii="Arial" w:hAnsi="Arial" w:cs="Arial"/>
                <w:sz w:val="16"/>
                <w:szCs w:val="16"/>
              </w:rPr>
            </w:pPr>
            <w:r w:rsidRPr="00D02662">
              <w:rPr>
                <w:rFonts w:ascii="Arial" w:hAnsi="Arial" w:cs="Arial"/>
                <w:sz w:val="16"/>
                <w:szCs w:val="16"/>
              </w:rPr>
              <w:t>2….Accident</w:t>
            </w:r>
          </w:p>
          <w:p w14:paraId="75E13253" w14:textId="77777777" w:rsidR="00F64894" w:rsidRPr="00D02662" w:rsidRDefault="00F64894" w:rsidP="00D02662">
            <w:pPr>
              <w:rPr>
                <w:rFonts w:ascii="Arial" w:hAnsi="Arial" w:cs="Arial"/>
                <w:sz w:val="16"/>
                <w:szCs w:val="16"/>
              </w:rPr>
            </w:pPr>
            <w:r w:rsidRPr="00D02662">
              <w:rPr>
                <w:rFonts w:ascii="Arial" w:hAnsi="Arial" w:cs="Arial"/>
                <w:sz w:val="16"/>
                <w:szCs w:val="16"/>
              </w:rPr>
              <w:t>3…Other (please specify)</w:t>
            </w:r>
          </w:p>
          <w:p w14:paraId="383A3A7C" w14:textId="5B549BA1" w:rsidR="00F64894" w:rsidRPr="008D4F63" w:rsidRDefault="00F64894" w:rsidP="00D02662">
            <w:pPr>
              <w:rPr>
                <w:rFonts w:ascii="Arial" w:hAnsi="Arial" w:cs="Arial"/>
                <w:sz w:val="16"/>
                <w:szCs w:val="16"/>
              </w:rPr>
            </w:pPr>
            <w:r w:rsidRPr="00D02662">
              <w:rPr>
                <w:rFonts w:ascii="Arial" w:hAnsi="Arial" w:cs="Arial"/>
                <w:sz w:val="16"/>
                <w:szCs w:val="16"/>
              </w:rPr>
              <w:t>-999. Don’t know</w:t>
            </w:r>
          </w:p>
        </w:tc>
        <w:tc>
          <w:tcPr>
            <w:tcW w:w="580" w:type="pct"/>
          </w:tcPr>
          <w:p w14:paraId="4BA5428D" w14:textId="77777777" w:rsidR="00F64894" w:rsidRDefault="00F64894" w:rsidP="00D02662">
            <w:pPr>
              <w:rPr>
                <w:rFonts w:ascii="Arial" w:hAnsi="Arial" w:cs="Arial"/>
                <w:sz w:val="20"/>
                <w:szCs w:val="20"/>
              </w:rPr>
            </w:pPr>
            <w:r w:rsidRPr="00D02662">
              <w:rPr>
                <w:rFonts w:ascii="Arial" w:hAnsi="Arial" w:cs="Arial"/>
                <w:sz w:val="20"/>
                <w:szCs w:val="20"/>
              </w:rPr>
              <w:t>For how long has [Name] not been a member of this household?</w:t>
            </w:r>
          </w:p>
          <w:p w14:paraId="3ADC9A2E" w14:textId="77777777" w:rsidR="00F64894" w:rsidRDefault="00F64894" w:rsidP="00D02662">
            <w:pPr>
              <w:rPr>
                <w:rFonts w:ascii="Arial" w:hAnsi="Arial" w:cs="Arial"/>
                <w:sz w:val="20"/>
                <w:szCs w:val="20"/>
              </w:rPr>
            </w:pPr>
          </w:p>
          <w:p w14:paraId="4FA4F494" w14:textId="5DF631DB" w:rsidR="00F64894" w:rsidRPr="008D4F63" w:rsidRDefault="00F64894" w:rsidP="00D02662">
            <w:pPr>
              <w:rPr>
                <w:rFonts w:ascii="Arial" w:hAnsi="Arial" w:cs="Arial"/>
                <w:sz w:val="16"/>
                <w:szCs w:val="16"/>
              </w:rPr>
            </w:pPr>
            <w:r>
              <w:rPr>
                <w:rFonts w:ascii="Arial" w:hAnsi="Arial" w:cs="Arial"/>
                <w:sz w:val="16"/>
                <w:szCs w:val="16"/>
              </w:rPr>
              <w:t>1...L</w:t>
            </w:r>
            <w:r w:rsidRPr="008D4F63">
              <w:rPr>
                <w:rFonts w:ascii="Arial" w:hAnsi="Arial" w:cs="Arial"/>
                <w:sz w:val="16"/>
                <w:szCs w:val="16"/>
              </w:rPr>
              <w:t xml:space="preserve">ess than 6 months  </w:t>
            </w:r>
          </w:p>
          <w:p w14:paraId="0647BC64" w14:textId="4135CB46" w:rsidR="00F64894" w:rsidRPr="008D4F63" w:rsidRDefault="00F64894" w:rsidP="00D02662">
            <w:pPr>
              <w:rPr>
                <w:rFonts w:ascii="Arial" w:hAnsi="Arial" w:cs="Arial"/>
                <w:sz w:val="16"/>
                <w:szCs w:val="16"/>
              </w:rPr>
            </w:pPr>
            <w:r w:rsidRPr="008D4F63">
              <w:rPr>
                <w:rFonts w:ascii="Arial" w:hAnsi="Arial" w:cs="Arial"/>
                <w:sz w:val="16"/>
                <w:szCs w:val="16"/>
              </w:rPr>
              <w:t>2....</w:t>
            </w:r>
            <w:r>
              <w:rPr>
                <w:rFonts w:ascii="Arial" w:hAnsi="Arial" w:cs="Arial"/>
                <w:sz w:val="16"/>
                <w:szCs w:val="16"/>
              </w:rPr>
              <w:t xml:space="preserve">Between 6 and </w:t>
            </w:r>
            <w:r w:rsidRPr="008D4F63">
              <w:rPr>
                <w:rFonts w:ascii="Arial" w:hAnsi="Arial" w:cs="Arial"/>
                <w:sz w:val="16"/>
                <w:szCs w:val="16"/>
              </w:rPr>
              <w:t>12 months</w:t>
            </w:r>
          </w:p>
          <w:p w14:paraId="09130E04" w14:textId="4FA53C2A" w:rsidR="00F64894" w:rsidRPr="008D4F63" w:rsidRDefault="00F64894" w:rsidP="00D02662">
            <w:pPr>
              <w:rPr>
                <w:rFonts w:ascii="Arial" w:hAnsi="Arial" w:cs="Arial"/>
                <w:sz w:val="16"/>
                <w:szCs w:val="16"/>
              </w:rPr>
            </w:pPr>
            <w:r>
              <w:rPr>
                <w:rFonts w:ascii="Arial" w:hAnsi="Arial" w:cs="Arial"/>
                <w:sz w:val="16"/>
                <w:szCs w:val="16"/>
              </w:rPr>
              <w:t>3... M</w:t>
            </w:r>
            <w:r w:rsidRPr="008D4F63">
              <w:rPr>
                <w:rFonts w:ascii="Arial" w:hAnsi="Arial" w:cs="Arial"/>
                <w:sz w:val="16"/>
                <w:szCs w:val="16"/>
              </w:rPr>
              <w:t>ore than 12 months</w:t>
            </w:r>
          </w:p>
          <w:p w14:paraId="2CE2836F" w14:textId="3B0D6015" w:rsidR="00F64894" w:rsidRPr="00D02662" w:rsidRDefault="00F64894" w:rsidP="00D02662">
            <w:pPr>
              <w:rPr>
                <w:rFonts w:ascii="Arial" w:hAnsi="Arial" w:cs="Arial"/>
                <w:sz w:val="20"/>
                <w:szCs w:val="20"/>
              </w:rPr>
            </w:pPr>
            <w:r w:rsidRPr="008D4F63">
              <w:rPr>
                <w:rFonts w:ascii="Arial" w:hAnsi="Arial" w:cs="Arial"/>
                <w:sz w:val="16"/>
                <w:szCs w:val="16"/>
              </w:rPr>
              <w:t>-999. Don’t know</w:t>
            </w:r>
          </w:p>
        </w:tc>
        <w:tc>
          <w:tcPr>
            <w:tcW w:w="580" w:type="pct"/>
          </w:tcPr>
          <w:p w14:paraId="410E2510" w14:textId="77777777" w:rsidR="00F64894" w:rsidRDefault="00F64894" w:rsidP="00D02662">
            <w:pPr>
              <w:rPr>
                <w:rFonts w:ascii="Arial" w:hAnsi="Arial" w:cs="Arial"/>
                <w:sz w:val="20"/>
                <w:szCs w:val="20"/>
              </w:rPr>
            </w:pPr>
            <w:r>
              <w:rPr>
                <w:rFonts w:ascii="Arial" w:hAnsi="Arial" w:cs="Arial"/>
                <w:sz w:val="20"/>
                <w:szCs w:val="20"/>
              </w:rPr>
              <w:t>Who did [Name] go to live with?</w:t>
            </w:r>
          </w:p>
          <w:p w14:paraId="2643926A" w14:textId="77777777" w:rsidR="00F64894" w:rsidRDefault="00F64894" w:rsidP="00D02662">
            <w:pPr>
              <w:rPr>
                <w:rFonts w:ascii="Arial" w:hAnsi="Arial" w:cs="Arial"/>
                <w:sz w:val="20"/>
                <w:szCs w:val="20"/>
              </w:rPr>
            </w:pPr>
          </w:p>
          <w:p w14:paraId="71405DAB" w14:textId="2E764465" w:rsidR="00F64894" w:rsidRPr="00D02662" w:rsidRDefault="00F64894" w:rsidP="00D02662">
            <w:pPr>
              <w:rPr>
                <w:rFonts w:ascii="Arial" w:hAnsi="Arial" w:cs="Arial"/>
                <w:sz w:val="16"/>
                <w:szCs w:val="16"/>
              </w:rPr>
            </w:pPr>
            <w:r w:rsidRPr="00D02662">
              <w:rPr>
                <w:rFonts w:ascii="Arial" w:hAnsi="Arial" w:cs="Arial"/>
                <w:sz w:val="16"/>
                <w:szCs w:val="16"/>
              </w:rPr>
              <w:t xml:space="preserve">1..With other family members in </w:t>
            </w:r>
            <w:r>
              <w:rPr>
                <w:rFonts w:ascii="Arial" w:hAnsi="Arial" w:cs="Arial"/>
                <w:sz w:val="16"/>
                <w:szCs w:val="16"/>
              </w:rPr>
              <w:t xml:space="preserve">the same </w:t>
            </w:r>
            <w:r w:rsidRPr="00D02662">
              <w:rPr>
                <w:rFonts w:ascii="Arial" w:hAnsi="Arial" w:cs="Arial"/>
                <w:sz w:val="16"/>
                <w:szCs w:val="16"/>
              </w:rPr>
              <w:t>community  (&gt;&gt; next person)</w:t>
            </w:r>
          </w:p>
          <w:p w14:paraId="4D565C5C" w14:textId="6525DFB7" w:rsidR="00F64894" w:rsidRPr="00D02662" w:rsidRDefault="00F64894" w:rsidP="00D02662">
            <w:pPr>
              <w:rPr>
                <w:rFonts w:ascii="Arial" w:hAnsi="Arial" w:cs="Arial"/>
                <w:sz w:val="16"/>
                <w:szCs w:val="16"/>
              </w:rPr>
            </w:pPr>
            <w:r w:rsidRPr="00D02662">
              <w:rPr>
                <w:rFonts w:ascii="Arial" w:hAnsi="Arial" w:cs="Arial"/>
                <w:sz w:val="16"/>
                <w:szCs w:val="16"/>
              </w:rPr>
              <w:t xml:space="preserve">2..With </w:t>
            </w:r>
            <w:r>
              <w:rPr>
                <w:rFonts w:ascii="Arial" w:hAnsi="Arial" w:cs="Arial"/>
                <w:sz w:val="16"/>
                <w:szCs w:val="16"/>
              </w:rPr>
              <w:t>non-family members  in the same</w:t>
            </w:r>
            <w:r w:rsidRPr="00D02662">
              <w:rPr>
                <w:rFonts w:ascii="Arial" w:hAnsi="Arial" w:cs="Arial"/>
                <w:sz w:val="16"/>
                <w:szCs w:val="16"/>
              </w:rPr>
              <w:t xml:space="preserve"> community  (&gt;&gt; next person)</w:t>
            </w:r>
          </w:p>
          <w:p w14:paraId="05221D5A" w14:textId="1A622280" w:rsidR="00F64894" w:rsidRPr="00D02662" w:rsidRDefault="00F64894" w:rsidP="00D02662">
            <w:pPr>
              <w:rPr>
                <w:rFonts w:ascii="Arial" w:hAnsi="Arial" w:cs="Arial"/>
                <w:sz w:val="16"/>
                <w:szCs w:val="16"/>
              </w:rPr>
            </w:pPr>
            <w:r>
              <w:rPr>
                <w:rFonts w:ascii="Arial" w:hAnsi="Arial" w:cs="Arial"/>
                <w:sz w:val="16"/>
                <w:szCs w:val="16"/>
              </w:rPr>
              <w:t>3..Alone in the</w:t>
            </w:r>
            <w:r w:rsidRPr="00D02662">
              <w:rPr>
                <w:rFonts w:ascii="Arial" w:hAnsi="Arial" w:cs="Arial"/>
                <w:sz w:val="16"/>
                <w:szCs w:val="16"/>
              </w:rPr>
              <w:t xml:space="preserve"> community</w:t>
            </w:r>
          </w:p>
          <w:p w14:paraId="08CCB6B4" w14:textId="38959F96" w:rsidR="00F64894" w:rsidRPr="00D02662" w:rsidRDefault="00F64894" w:rsidP="00D02662">
            <w:pPr>
              <w:rPr>
                <w:rFonts w:ascii="Arial" w:hAnsi="Arial" w:cs="Arial"/>
                <w:sz w:val="16"/>
                <w:szCs w:val="16"/>
              </w:rPr>
            </w:pPr>
            <w:r>
              <w:rPr>
                <w:rFonts w:ascii="Arial" w:hAnsi="Arial" w:cs="Arial"/>
                <w:sz w:val="16"/>
                <w:szCs w:val="16"/>
              </w:rPr>
              <w:t>4...With family members outside</w:t>
            </w:r>
            <w:r w:rsidRPr="00D02662">
              <w:rPr>
                <w:rFonts w:ascii="Arial" w:hAnsi="Arial" w:cs="Arial"/>
                <w:sz w:val="16"/>
                <w:szCs w:val="16"/>
              </w:rPr>
              <w:t xml:space="preserve"> this community (&gt;&gt; Q8b)</w:t>
            </w:r>
          </w:p>
          <w:p w14:paraId="3089C2ED" w14:textId="7CEDA88D" w:rsidR="00F64894" w:rsidRPr="00D02662" w:rsidRDefault="00F64894" w:rsidP="00D02662">
            <w:pPr>
              <w:rPr>
                <w:rFonts w:ascii="Arial" w:hAnsi="Arial" w:cs="Arial"/>
                <w:sz w:val="16"/>
                <w:szCs w:val="16"/>
              </w:rPr>
            </w:pPr>
            <w:r>
              <w:rPr>
                <w:rFonts w:ascii="Arial" w:hAnsi="Arial" w:cs="Arial"/>
                <w:sz w:val="16"/>
                <w:szCs w:val="16"/>
              </w:rPr>
              <w:t>5...With non-family members outside</w:t>
            </w:r>
            <w:r w:rsidRPr="00D02662">
              <w:rPr>
                <w:rFonts w:ascii="Arial" w:hAnsi="Arial" w:cs="Arial"/>
                <w:sz w:val="16"/>
                <w:szCs w:val="16"/>
              </w:rPr>
              <w:t xml:space="preserve"> this community  (&gt;&gt; Q8b)</w:t>
            </w:r>
          </w:p>
          <w:p w14:paraId="3007C608" w14:textId="608FA7A7" w:rsidR="00F64894" w:rsidRPr="00D02662" w:rsidRDefault="00F64894" w:rsidP="00D02662">
            <w:pPr>
              <w:rPr>
                <w:rFonts w:ascii="Arial" w:hAnsi="Arial" w:cs="Arial"/>
                <w:sz w:val="16"/>
                <w:szCs w:val="16"/>
              </w:rPr>
            </w:pPr>
            <w:r>
              <w:rPr>
                <w:rFonts w:ascii="Arial" w:hAnsi="Arial" w:cs="Arial"/>
                <w:sz w:val="16"/>
                <w:szCs w:val="16"/>
              </w:rPr>
              <w:t>6…Alone, outside</w:t>
            </w:r>
            <w:r w:rsidRPr="00D02662">
              <w:rPr>
                <w:rFonts w:ascii="Arial" w:hAnsi="Arial" w:cs="Arial"/>
                <w:sz w:val="16"/>
                <w:szCs w:val="16"/>
              </w:rPr>
              <w:t xml:space="preserve"> this community (&gt;&gt;Q8b)</w:t>
            </w:r>
          </w:p>
          <w:p w14:paraId="3C51385A" w14:textId="3544E2C5" w:rsidR="00F64894" w:rsidRPr="008D4F63" w:rsidRDefault="00F64894" w:rsidP="00D02662">
            <w:pPr>
              <w:rPr>
                <w:rFonts w:ascii="Arial" w:hAnsi="Arial" w:cs="Arial"/>
                <w:sz w:val="16"/>
                <w:szCs w:val="16"/>
              </w:rPr>
            </w:pPr>
            <w:r w:rsidRPr="00D02662">
              <w:rPr>
                <w:rFonts w:ascii="Arial" w:hAnsi="Arial" w:cs="Arial"/>
                <w:sz w:val="16"/>
                <w:szCs w:val="16"/>
              </w:rPr>
              <w:t>-999. Don’t know  (&gt;&gt; Q8b)</w:t>
            </w:r>
          </w:p>
        </w:tc>
      </w:tr>
      <w:tr w:rsidR="00F64894" w:rsidRPr="005A7BEF" w14:paraId="14BCE63D" w14:textId="7703AA65" w:rsidTr="00F64894">
        <w:trPr>
          <w:trHeight w:val="305"/>
        </w:trPr>
        <w:tc>
          <w:tcPr>
            <w:tcW w:w="177" w:type="pct"/>
          </w:tcPr>
          <w:p w14:paraId="206DAA6F"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w:t>
            </w:r>
          </w:p>
        </w:tc>
        <w:tc>
          <w:tcPr>
            <w:tcW w:w="574" w:type="pct"/>
          </w:tcPr>
          <w:p w14:paraId="2A3029B6" w14:textId="77777777" w:rsidR="00F64894" w:rsidRPr="005A7BEF" w:rsidRDefault="00F64894" w:rsidP="004432E6">
            <w:pPr>
              <w:rPr>
                <w:rFonts w:ascii="Arial" w:hAnsi="Arial" w:cs="Arial"/>
                <w:b/>
                <w:sz w:val="18"/>
                <w:szCs w:val="18"/>
              </w:rPr>
            </w:pPr>
          </w:p>
        </w:tc>
        <w:tc>
          <w:tcPr>
            <w:tcW w:w="581" w:type="pct"/>
          </w:tcPr>
          <w:p w14:paraId="3A669920" w14:textId="77777777" w:rsidR="00F64894" w:rsidRPr="005A7BEF" w:rsidRDefault="00F64894" w:rsidP="004432E6">
            <w:pPr>
              <w:rPr>
                <w:rFonts w:ascii="Arial" w:hAnsi="Arial" w:cs="Arial"/>
                <w:b/>
                <w:sz w:val="18"/>
                <w:szCs w:val="18"/>
              </w:rPr>
            </w:pPr>
          </w:p>
        </w:tc>
        <w:tc>
          <w:tcPr>
            <w:tcW w:w="766" w:type="pct"/>
          </w:tcPr>
          <w:p w14:paraId="1AE89748" w14:textId="77777777" w:rsidR="00F64894" w:rsidRPr="005A7BEF" w:rsidRDefault="00F64894" w:rsidP="004432E6">
            <w:pPr>
              <w:rPr>
                <w:rFonts w:ascii="Arial" w:hAnsi="Arial" w:cs="Arial"/>
                <w:b/>
                <w:sz w:val="18"/>
                <w:szCs w:val="18"/>
              </w:rPr>
            </w:pPr>
          </w:p>
        </w:tc>
        <w:tc>
          <w:tcPr>
            <w:tcW w:w="581" w:type="pct"/>
          </w:tcPr>
          <w:p w14:paraId="582F0109" w14:textId="4F8ACD08" w:rsidR="00F64894" w:rsidRPr="005A7BEF" w:rsidRDefault="00F64894" w:rsidP="004432E6">
            <w:pPr>
              <w:rPr>
                <w:rFonts w:ascii="Arial" w:hAnsi="Arial" w:cs="Arial"/>
                <w:b/>
                <w:sz w:val="18"/>
                <w:szCs w:val="18"/>
              </w:rPr>
            </w:pPr>
          </w:p>
        </w:tc>
        <w:tc>
          <w:tcPr>
            <w:tcW w:w="580" w:type="pct"/>
          </w:tcPr>
          <w:p w14:paraId="1E479FB2" w14:textId="77777777" w:rsidR="00F64894" w:rsidRPr="005A7BEF" w:rsidRDefault="00F64894" w:rsidP="004432E6">
            <w:pPr>
              <w:rPr>
                <w:rFonts w:ascii="Arial" w:hAnsi="Arial" w:cs="Arial"/>
                <w:b/>
                <w:sz w:val="18"/>
                <w:szCs w:val="18"/>
              </w:rPr>
            </w:pPr>
          </w:p>
        </w:tc>
        <w:tc>
          <w:tcPr>
            <w:tcW w:w="580" w:type="pct"/>
          </w:tcPr>
          <w:p w14:paraId="0A8A6664" w14:textId="77777777" w:rsidR="00F64894" w:rsidRPr="005A7BEF" w:rsidRDefault="00F64894" w:rsidP="004432E6">
            <w:pPr>
              <w:rPr>
                <w:rFonts w:ascii="Arial" w:hAnsi="Arial" w:cs="Arial"/>
                <w:b/>
                <w:sz w:val="18"/>
                <w:szCs w:val="18"/>
              </w:rPr>
            </w:pPr>
          </w:p>
        </w:tc>
        <w:tc>
          <w:tcPr>
            <w:tcW w:w="580" w:type="pct"/>
          </w:tcPr>
          <w:p w14:paraId="7A86BEED" w14:textId="77777777" w:rsidR="00F64894" w:rsidRPr="005A7BEF" w:rsidRDefault="00F64894" w:rsidP="004432E6">
            <w:pPr>
              <w:rPr>
                <w:rFonts w:ascii="Arial" w:hAnsi="Arial" w:cs="Arial"/>
                <w:b/>
                <w:sz w:val="18"/>
                <w:szCs w:val="18"/>
              </w:rPr>
            </w:pPr>
          </w:p>
        </w:tc>
        <w:tc>
          <w:tcPr>
            <w:tcW w:w="580" w:type="pct"/>
          </w:tcPr>
          <w:p w14:paraId="62ACDD2D" w14:textId="77777777" w:rsidR="00F64894" w:rsidRPr="005A7BEF" w:rsidRDefault="00F64894" w:rsidP="004432E6">
            <w:pPr>
              <w:rPr>
                <w:rFonts w:ascii="Arial" w:hAnsi="Arial" w:cs="Arial"/>
                <w:b/>
                <w:sz w:val="18"/>
                <w:szCs w:val="18"/>
              </w:rPr>
            </w:pPr>
          </w:p>
        </w:tc>
      </w:tr>
      <w:tr w:rsidR="00F64894" w:rsidRPr="005A7BEF" w14:paraId="33744941" w14:textId="5617BAEF" w:rsidTr="00F64894">
        <w:trPr>
          <w:trHeight w:val="260"/>
        </w:trPr>
        <w:tc>
          <w:tcPr>
            <w:tcW w:w="177" w:type="pct"/>
          </w:tcPr>
          <w:p w14:paraId="2DD971B3"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2</w:t>
            </w:r>
          </w:p>
        </w:tc>
        <w:tc>
          <w:tcPr>
            <w:tcW w:w="574" w:type="pct"/>
          </w:tcPr>
          <w:p w14:paraId="09EBBB12" w14:textId="77777777" w:rsidR="00F64894" w:rsidRPr="005A7BEF" w:rsidRDefault="00F64894" w:rsidP="004432E6">
            <w:pPr>
              <w:rPr>
                <w:rFonts w:ascii="Arial" w:hAnsi="Arial" w:cs="Arial"/>
                <w:b/>
                <w:sz w:val="18"/>
                <w:szCs w:val="18"/>
              </w:rPr>
            </w:pPr>
          </w:p>
        </w:tc>
        <w:tc>
          <w:tcPr>
            <w:tcW w:w="581" w:type="pct"/>
          </w:tcPr>
          <w:p w14:paraId="4F0A3E98" w14:textId="77777777" w:rsidR="00F64894" w:rsidRPr="005A7BEF" w:rsidRDefault="00F64894" w:rsidP="004432E6">
            <w:pPr>
              <w:rPr>
                <w:rFonts w:ascii="Arial" w:hAnsi="Arial" w:cs="Arial"/>
                <w:b/>
                <w:sz w:val="18"/>
                <w:szCs w:val="18"/>
              </w:rPr>
            </w:pPr>
          </w:p>
        </w:tc>
        <w:tc>
          <w:tcPr>
            <w:tcW w:w="766" w:type="pct"/>
          </w:tcPr>
          <w:p w14:paraId="72015D40" w14:textId="77777777" w:rsidR="00F64894" w:rsidRPr="005A7BEF" w:rsidRDefault="00F64894" w:rsidP="004432E6">
            <w:pPr>
              <w:rPr>
                <w:rFonts w:ascii="Arial" w:hAnsi="Arial" w:cs="Arial"/>
                <w:b/>
                <w:sz w:val="18"/>
                <w:szCs w:val="18"/>
              </w:rPr>
            </w:pPr>
          </w:p>
        </w:tc>
        <w:tc>
          <w:tcPr>
            <w:tcW w:w="581" w:type="pct"/>
          </w:tcPr>
          <w:p w14:paraId="1B83681E" w14:textId="680063CB" w:rsidR="00F64894" w:rsidRPr="005A7BEF" w:rsidRDefault="00F64894" w:rsidP="004432E6">
            <w:pPr>
              <w:rPr>
                <w:rFonts w:ascii="Arial" w:hAnsi="Arial" w:cs="Arial"/>
                <w:b/>
                <w:sz w:val="18"/>
                <w:szCs w:val="18"/>
              </w:rPr>
            </w:pPr>
          </w:p>
        </w:tc>
        <w:tc>
          <w:tcPr>
            <w:tcW w:w="580" w:type="pct"/>
          </w:tcPr>
          <w:p w14:paraId="1B3E1653" w14:textId="77777777" w:rsidR="00F64894" w:rsidRPr="005A7BEF" w:rsidRDefault="00F64894" w:rsidP="004432E6">
            <w:pPr>
              <w:rPr>
                <w:rFonts w:ascii="Arial" w:hAnsi="Arial" w:cs="Arial"/>
                <w:b/>
                <w:sz w:val="18"/>
                <w:szCs w:val="18"/>
              </w:rPr>
            </w:pPr>
          </w:p>
        </w:tc>
        <w:tc>
          <w:tcPr>
            <w:tcW w:w="580" w:type="pct"/>
          </w:tcPr>
          <w:p w14:paraId="1C92DE0E" w14:textId="77777777" w:rsidR="00F64894" w:rsidRPr="005A7BEF" w:rsidRDefault="00F64894" w:rsidP="004432E6">
            <w:pPr>
              <w:rPr>
                <w:rFonts w:ascii="Arial" w:hAnsi="Arial" w:cs="Arial"/>
                <w:b/>
                <w:sz w:val="18"/>
                <w:szCs w:val="18"/>
              </w:rPr>
            </w:pPr>
          </w:p>
        </w:tc>
        <w:tc>
          <w:tcPr>
            <w:tcW w:w="580" w:type="pct"/>
          </w:tcPr>
          <w:p w14:paraId="495D7389" w14:textId="77777777" w:rsidR="00F64894" w:rsidRPr="005A7BEF" w:rsidRDefault="00F64894" w:rsidP="004432E6">
            <w:pPr>
              <w:rPr>
                <w:rFonts w:ascii="Arial" w:hAnsi="Arial" w:cs="Arial"/>
                <w:b/>
                <w:sz w:val="18"/>
                <w:szCs w:val="18"/>
              </w:rPr>
            </w:pPr>
          </w:p>
        </w:tc>
        <w:tc>
          <w:tcPr>
            <w:tcW w:w="580" w:type="pct"/>
          </w:tcPr>
          <w:p w14:paraId="676B5730" w14:textId="77777777" w:rsidR="00F64894" w:rsidRPr="005A7BEF" w:rsidRDefault="00F64894" w:rsidP="004432E6">
            <w:pPr>
              <w:rPr>
                <w:rFonts w:ascii="Arial" w:hAnsi="Arial" w:cs="Arial"/>
                <w:b/>
                <w:sz w:val="18"/>
                <w:szCs w:val="18"/>
              </w:rPr>
            </w:pPr>
          </w:p>
        </w:tc>
      </w:tr>
      <w:tr w:rsidR="00F64894" w:rsidRPr="005A7BEF" w14:paraId="765CD4D7" w14:textId="47051DA5" w:rsidTr="00F64894">
        <w:trPr>
          <w:trHeight w:val="260"/>
        </w:trPr>
        <w:tc>
          <w:tcPr>
            <w:tcW w:w="177" w:type="pct"/>
          </w:tcPr>
          <w:p w14:paraId="0F2B006F"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3</w:t>
            </w:r>
          </w:p>
        </w:tc>
        <w:tc>
          <w:tcPr>
            <w:tcW w:w="574" w:type="pct"/>
          </w:tcPr>
          <w:p w14:paraId="7FBC502D" w14:textId="77777777" w:rsidR="00F64894" w:rsidRPr="005A7BEF" w:rsidRDefault="00F64894" w:rsidP="004432E6">
            <w:pPr>
              <w:rPr>
                <w:rFonts w:ascii="Arial" w:hAnsi="Arial" w:cs="Arial"/>
                <w:b/>
                <w:sz w:val="18"/>
                <w:szCs w:val="18"/>
              </w:rPr>
            </w:pPr>
          </w:p>
        </w:tc>
        <w:tc>
          <w:tcPr>
            <w:tcW w:w="581" w:type="pct"/>
          </w:tcPr>
          <w:p w14:paraId="20138F01" w14:textId="77777777" w:rsidR="00F64894" w:rsidRPr="005A7BEF" w:rsidRDefault="00F64894" w:rsidP="004432E6">
            <w:pPr>
              <w:rPr>
                <w:rFonts w:ascii="Arial" w:hAnsi="Arial" w:cs="Arial"/>
                <w:b/>
                <w:sz w:val="18"/>
                <w:szCs w:val="18"/>
              </w:rPr>
            </w:pPr>
          </w:p>
        </w:tc>
        <w:tc>
          <w:tcPr>
            <w:tcW w:w="766" w:type="pct"/>
          </w:tcPr>
          <w:p w14:paraId="345E3521" w14:textId="77777777" w:rsidR="00F64894" w:rsidRPr="005A7BEF" w:rsidRDefault="00F64894" w:rsidP="004432E6">
            <w:pPr>
              <w:rPr>
                <w:rFonts w:ascii="Arial" w:hAnsi="Arial" w:cs="Arial"/>
                <w:b/>
                <w:sz w:val="18"/>
                <w:szCs w:val="18"/>
              </w:rPr>
            </w:pPr>
          </w:p>
        </w:tc>
        <w:tc>
          <w:tcPr>
            <w:tcW w:w="581" w:type="pct"/>
          </w:tcPr>
          <w:p w14:paraId="558F4B77" w14:textId="39635FC7" w:rsidR="00F64894" w:rsidRPr="005A7BEF" w:rsidRDefault="00F64894" w:rsidP="004432E6">
            <w:pPr>
              <w:rPr>
                <w:rFonts w:ascii="Arial" w:hAnsi="Arial" w:cs="Arial"/>
                <w:b/>
                <w:sz w:val="18"/>
                <w:szCs w:val="18"/>
              </w:rPr>
            </w:pPr>
          </w:p>
        </w:tc>
        <w:tc>
          <w:tcPr>
            <w:tcW w:w="580" w:type="pct"/>
          </w:tcPr>
          <w:p w14:paraId="754EFB1B" w14:textId="77777777" w:rsidR="00F64894" w:rsidRPr="005A7BEF" w:rsidRDefault="00F64894" w:rsidP="004432E6">
            <w:pPr>
              <w:rPr>
                <w:rFonts w:ascii="Arial" w:hAnsi="Arial" w:cs="Arial"/>
                <w:b/>
                <w:sz w:val="18"/>
                <w:szCs w:val="18"/>
              </w:rPr>
            </w:pPr>
          </w:p>
        </w:tc>
        <w:tc>
          <w:tcPr>
            <w:tcW w:w="580" w:type="pct"/>
          </w:tcPr>
          <w:p w14:paraId="50CB3084" w14:textId="77777777" w:rsidR="00F64894" w:rsidRPr="005A7BEF" w:rsidRDefault="00F64894" w:rsidP="004432E6">
            <w:pPr>
              <w:rPr>
                <w:rFonts w:ascii="Arial" w:hAnsi="Arial" w:cs="Arial"/>
                <w:b/>
                <w:sz w:val="18"/>
                <w:szCs w:val="18"/>
              </w:rPr>
            </w:pPr>
          </w:p>
        </w:tc>
        <w:tc>
          <w:tcPr>
            <w:tcW w:w="580" w:type="pct"/>
          </w:tcPr>
          <w:p w14:paraId="1E110B0D" w14:textId="77777777" w:rsidR="00F64894" w:rsidRPr="005A7BEF" w:rsidRDefault="00F64894" w:rsidP="004432E6">
            <w:pPr>
              <w:rPr>
                <w:rFonts w:ascii="Arial" w:hAnsi="Arial" w:cs="Arial"/>
                <w:b/>
                <w:sz w:val="18"/>
                <w:szCs w:val="18"/>
              </w:rPr>
            </w:pPr>
          </w:p>
        </w:tc>
        <w:tc>
          <w:tcPr>
            <w:tcW w:w="580" w:type="pct"/>
          </w:tcPr>
          <w:p w14:paraId="2A4F22B4" w14:textId="77777777" w:rsidR="00F64894" w:rsidRPr="005A7BEF" w:rsidRDefault="00F64894" w:rsidP="004432E6">
            <w:pPr>
              <w:rPr>
                <w:rFonts w:ascii="Arial" w:hAnsi="Arial" w:cs="Arial"/>
                <w:b/>
                <w:sz w:val="18"/>
                <w:szCs w:val="18"/>
              </w:rPr>
            </w:pPr>
          </w:p>
        </w:tc>
      </w:tr>
      <w:tr w:rsidR="00F64894" w:rsidRPr="005A7BEF" w14:paraId="04E60727" w14:textId="5F247B44" w:rsidTr="00F64894">
        <w:trPr>
          <w:trHeight w:val="260"/>
        </w:trPr>
        <w:tc>
          <w:tcPr>
            <w:tcW w:w="177" w:type="pct"/>
          </w:tcPr>
          <w:p w14:paraId="625E3E1B"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4</w:t>
            </w:r>
          </w:p>
        </w:tc>
        <w:tc>
          <w:tcPr>
            <w:tcW w:w="574" w:type="pct"/>
          </w:tcPr>
          <w:p w14:paraId="54817157" w14:textId="77777777" w:rsidR="00F64894" w:rsidRPr="005A7BEF" w:rsidRDefault="00F64894" w:rsidP="004432E6">
            <w:pPr>
              <w:rPr>
                <w:rFonts w:ascii="Arial" w:hAnsi="Arial" w:cs="Arial"/>
                <w:b/>
                <w:sz w:val="18"/>
                <w:szCs w:val="18"/>
              </w:rPr>
            </w:pPr>
          </w:p>
        </w:tc>
        <w:tc>
          <w:tcPr>
            <w:tcW w:w="581" w:type="pct"/>
          </w:tcPr>
          <w:p w14:paraId="2BD8F94A" w14:textId="77777777" w:rsidR="00F64894" w:rsidRPr="005A7BEF" w:rsidRDefault="00F64894" w:rsidP="004432E6">
            <w:pPr>
              <w:rPr>
                <w:rFonts w:ascii="Arial" w:hAnsi="Arial" w:cs="Arial"/>
                <w:b/>
                <w:sz w:val="18"/>
                <w:szCs w:val="18"/>
              </w:rPr>
            </w:pPr>
          </w:p>
        </w:tc>
        <w:tc>
          <w:tcPr>
            <w:tcW w:w="766" w:type="pct"/>
          </w:tcPr>
          <w:p w14:paraId="46F2BFD2" w14:textId="77777777" w:rsidR="00F64894" w:rsidRPr="005A7BEF" w:rsidRDefault="00F64894" w:rsidP="004432E6">
            <w:pPr>
              <w:rPr>
                <w:rFonts w:ascii="Arial" w:hAnsi="Arial" w:cs="Arial"/>
                <w:b/>
                <w:sz w:val="18"/>
                <w:szCs w:val="18"/>
              </w:rPr>
            </w:pPr>
          </w:p>
        </w:tc>
        <w:tc>
          <w:tcPr>
            <w:tcW w:w="581" w:type="pct"/>
          </w:tcPr>
          <w:p w14:paraId="23DABBFC" w14:textId="1D28F2AE" w:rsidR="00F64894" w:rsidRPr="005A7BEF" w:rsidRDefault="00F64894" w:rsidP="004432E6">
            <w:pPr>
              <w:rPr>
                <w:rFonts w:ascii="Arial" w:hAnsi="Arial" w:cs="Arial"/>
                <w:b/>
                <w:sz w:val="18"/>
                <w:szCs w:val="18"/>
              </w:rPr>
            </w:pPr>
          </w:p>
        </w:tc>
        <w:tc>
          <w:tcPr>
            <w:tcW w:w="580" w:type="pct"/>
          </w:tcPr>
          <w:p w14:paraId="196A7550" w14:textId="77777777" w:rsidR="00F64894" w:rsidRPr="005A7BEF" w:rsidRDefault="00F64894" w:rsidP="004432E6">
            <w:pPr>
              <w:rPr>
                <w:rFonts w:ascii="Arial" w:hAnsi="Arial" w:cs="Arial"/>
                <w:b/>
                <w:sz w:val="18"/>
                <w:szCs w:val="18"/>
              </w:rPr>
            </w:pPr>
          </w:p>
        </w:tc>
        <w:tc>
          <w:tcPr>
            <w:tcW w:w="580" w:type="pct"/>
          </w:tcPr>
          <w:p w14:paraId="04122A1B" w14:textId="77777777" w:rsidR="00F64894" w:rsidRPr="005A7BEF" w:rsidRDefault="00F64894" w:rsidP="004432E6">
            <w:pPr>
              <w:rPr>
                <w:rFonts w:ascii="Arial" w:hAnsi="Arial" w:cs="Arial"/>
                <w:b/>
                <w:sz w:val="18"/>
                <w:szCs w:val="18"/>
              </w:rPr>
            </w:pPr>
          </w:p>
        </w:tc>
        <w:tc>
          <w:tcPr>
            <w:tcW w:w="580" w:type="pct"/>
          </w:tcPr>
          <w:p w14:paraId="47E5FA51" w14:textId="77777777" w:rsidR="00F64894" w:rsidRPr="005A7BEF" w:rsidRDefault="00F64894" w:rsidP="004432E6">
            <w:pPr>
              <w:rPr>
                <w:rFonts w:ascii="Arial" w:hAnsi="Arial" w:cs="Arial"/>
                <w:b/>
                <w:sz w:val="18"/>
                <w:szCs w:val="18"/>
              </w:rPr>
            </w:pPr>
          </w:p>
        </w:tc>
        <w:tc>
          <w:tcPr>
            <w:tcW w:w="580" w:type="pct"/>
          </w:tcPr>
          <w:p w14:paraId="1599CB87" w14:textId="77777777" w:rsidR="00F64894" w:rsidRPr="005A7BEF" w:rsidRDefault="00F64894" w:rsidP="004432E6">
            <w:pPr>
              <w:rPr>
                <w:rFonts w:ascii="Arial" w:hAnsi="Arial" w:cs="Arial"/>
                <w:b/>
                <w:sz w:val="18"/>
                <w:szCs w:val="18"/>
              </w:rPr>
            </w:pPr>
          </w:p>
        </w:tc>
      </w:tr>
      <w:tr w:rsidR="00F64894" w:rsidRPr="005A7BEF" w14:paraId="7FCCEB43" w14:textId="513B1FC5" w:rsidTr="00F64894">
        <w:trPr>
          <w:trHeight w:val="260"/>
        </w:trPr>
        <w:tc>
          <w:tcPr>
            <w:tcW w:w="177" w:type="pct"/>
          </w:tcPr>
          <w:p w14:paraId="07AD0FE7"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5</w:t>
            </w:r>
          </w:p>
        </w:tc>
        <w:tc>
          <w:tcPr>
            <w:tcW w:w="574" w:type="pct"/>
          </w:tcPr>
          <w:p w14:paraId="1547D541" w14:textId="77777777" w:rsidR="00F64894" w:rsidRPr="005A7BEF" w:rsidRDefault="00F64894" w:rsidP="004432E6">
            <w:pPr>
              <w:rPr>
                <w:rFonts w:ascii="Arial" w:hAnsi="Arial" w:cs="Arial"/>
                <w:b/>
                <w:sz w:val="18"/>
                <w:szCs w:val="18"/>
              </w:rPr>
            </w:pPr>
          </w:p>
        </w:tc>
        <w:tc>
          <w:tcPr>
            <w:tcW w:w="581" w:type="pct"/>
          </w:tcPr>
          <w:p w14:paraId="64DEF98D" w14:textId="77777777" w:rsidR="00F64894" w:rsidRPr="005A7BEF" w:rsidRDefault="00F64894" w:rsidP="004432E6">
            <w:pPr>
              <w:rPr>
                <w:rFonts w:ascii="Arial" w:hAnsi="Arial" w:cs="Arial"/>
                <w:b/>
                <w:sz w:val="18"/>
                <w:szCs w:val="18"/>
              </w:rPr>
            </w:pPr>
          </w:p>
        </w:tc>
        <w:tc>
          <w:tcPr>
            <w:tcW w:w="766" w:type="pct"/>
          </w:tcPr>
          <w:p w14:paraId="7DB2C4F9" w14:textId="77777777" w:rsidR="00F64894" w:rsidRPr="005A7BEF" w:rsidRDefault="00F64894" w:rsidP="004432E6">
            <w:pPr>
              <w:rPr>
                <w:rFonts w:ascii="Arial" w:hAnsi="Arial" w:cs="Arial"/>
                <w:b/>
                <w:sz w:val="18"/>
                <w:szCs w:val="18"/>
              </w:rPr>
            </w:pPr>
          </w:p>
        </w:tc>
        <w:tc>
          <w:tcPr>
            <w:tcW w:w="581" w:type="pct"/>
          </w:tcPr>
          <w:p w14:paraId="74477747" w14:textId="69B5C77C" w:rsidR="00F64894" w:rsidRPr="005A7BEF" w:rsidRDefault="00F64894" w:rsidP="004432E6">
            <w:pPr>
              <w:rPr>
                <w:rFonts w:ascii="Arial" w:hAnsi="Arial" w:cs="Arial"/>
                <w:b/>
                <w:sz w:val="18"/>
                <w:szCs w:val="18"/>
              </w:rPr>
            </w:pPr>
          </w:p>
        </w:tc>
        <w:tc>
          <w:tcPr>
            <w:tcW w:w="580" w:type="pct"/>
          </w:tcPr>
          <w:p w14:paraId="74B7D314" w14:textId="77777777" w:rsidR="00F64894" w:rsidRPr="005A7BEF" w:rsidRDefault="00F64894" w:rsidP="004432E6">
            <w:pPr>
              <w:rPr>
                <w:rFonts w:ascii="Arial" w:hAnsi="Arial" w:cs="Arial"/>
                <w:b/>
                <w:sz w:val="18"/>
                <w:szCs w:val="18"/>
              </w:rPr>
            </w:pPr>
          </w:p>
        </w:tc>
        <w:tc>
          <w:tcPr>
            <w:tcW w:w="580" w:type="pct"/>
          </w:tcPr>
          <w:p w14:paraId="6B40FC5B" w14:textId="77777777" w:rsidR="00F64894" w:rsidRPr="005A7BEF" w:rsidRDefault="00F64894" w:rsidP="004432E6">
            <w:pPr>
              <w:rPr>
                <w:rFonts w:ascii="Arial" w:hAnsi="Arial" w:cs="Arial"/>
                <w:b/>
                <w:sz w:val="18"/>
                <w:szCs w:val="18"/>
              </w:rPr>
            </w:pPr>
          </w:p>
        </w:tc>
        <w:tc>
          <w:tcPr>
            <w:tcW w:w="580" w:type="pct"/>
          </w:tcPr>
          <w:p w14:paraId="371E272B" w14:textId="77777777" w:rsidR="00F64894" w:rsidRPr="005A7BEF" w:rsidRDefault="00F64894" w:rsidP="004432E6">
            <w:pPr>
              <w:rPr>
                <w:rFonts w:ascii="Arial" w:hAnsi="Arial" w:cs="Arial"/>
                <w:b/>
                <w:sz w:val="18"/>
                <w:szCs w:val="18"/>
              </w:rPr>
            </w:pPr>
          </w:p>
        </w:tc>
        <w:tc>
          <w:tcPr>
            <w:tcW w:w="580" w:type="pct"/>
          </w:tcPr>
          <w:p w14:paraId="643EA3FA" w14:textId="77777777" w:rsidR="00F64894" w:rsidRPr="005A7BEF" w:rsidRDefault="00F64894" w:rsidP="004432E6">
            <w:pPr>
              <w:rPr>
                <w:rFonts w:ascii="Arial" w:hAnsi="Arial" w:cs="Arial"/>
                <w:b/>
                <w:sz w:val="18"/>
                <w:szCs w:val="18"/>
              </w:rPr>
            </w:pPr>
          </w:p>
        </w:tc>
      </w:tr>
      <w:tr w:rsidR="00F64894" w:rsidRPr="005A7BEF" w14:paraId="6A7351FE" w14:textId="0847883D" w:rsidTr="00F64894">
        <w:trPr>
          <w:trHeight w:val="260"/>
        </w:trPr>
        <w:tc>
          <w:tcPr>
            <w:tcW w:w="177" w:type="pct"/>
          </w:tcPr>
          <w:p w14:paraId="736A6292"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6</w:t>
            </w:r>
          </w:p>
        </w:tc>
        <w:tc>
          <w:tcPr>
            <w:tcW w:w="574" w:type="pct"/>
          </w:tcPr>
          <w:p w14:paraId="53547758" w14:textId="77777777" w:rsidR="00F64894" w:rsidRPr="005A7BEF" w:rsidRDefault="00F64894" w:rsidP="004432E6">
            <w:pPr>
              <w:rPr>
                <w:rFonts w:ascii="Arial" w:hAnsi="Arial" w:cs="Arial"/>
                <w:b/>
                <w:sz w:val="18"/>
                <w:szCs w:val="18"/>
              </w:rPr>
            </w:pPr>
          </w:p>
        </w:tc>
        <w:tc>
          <w:tcPr>
            <w:tcW w:w="581" w:type="pct"/>
          </w:tcPr>
          <w:p w14:paraId="19E063DE" w14:textId="77777777" w:rsidR="00F64894" w:rsidRPr="005A7BEF" w:rsidRDefault="00F64894" w:rsidP="004432E6">
            <w:pPr>
              <w:rPr>
                <w:rFonts w:ascii="Arial" w:hAnsi="Arial" w:cs="Arial"/>
                <w:b/>
                <w:sz w:val="18"/>
                <w:szCs w:val="18"/>
              </w:rPr>
            </w:pPr>
          </w:p>
        </w:tc>
        <w:tc>
          <w:tcPr>
            <w:tcW w:w="766" w:type="pct"/>
          </w:tcPr>
          <w:p w14:paraId="5A774F12" w14:textId="77777777" w:rsidR="00F64894" w:rsidRPr="005A7BEF" w:rsidRDefault="00F64894" w:rsidP="004432E6">
            <w:pPr>
              <w:rPr>
                <w:rFonts w:ascii="Arial" w:hAnsi="Arial" w:cs="Arial"/>
                <w:b/>
                <w:sz w:val="18"/>
                <w:szCs w:val="18"/>
              </w:rPr>
            </w:pPr>
          </w:p>
        </w:tc>
        <w:tc>
          <w:tcPr>
            <w:tcW w:w="581" w:type="pct"/>
          </w:tcPr>
          <w:p w14:paraId="175A218D" w14:textId="4E3B77FF" w:rsidR="00F64894" w:rsidRPr="005A7BEF" w:rsidRDefault="00F64894" w:rsidP="004432E6">
            <w:pPr>
              <w:rPr>
                <w:rFonts w:ascii="Arial" w:hAnsi="Arial" w:cs="Arial"/>
                <w:b/>
                <w:sz w:val="18"/>
                <w:szCs w:val="18"/>
              </w:rPr>
            </w:pPr>
          </w:p>
        </w:tc>
        <w:tc>
          <w:tcPr>
            <w:tcW w:w="580" w:type="pct"/>
          </w:tcPr>
          <w:p w14:paraId="77C5DE35" w14:textId="77777777" w:rsidR="00F64894" w:rsidRPr="005A7BEF" w:rsidRDefault="00F64894" w:rsidP="004432E6">
            <w:pPr>
              <w:rPr>
                <w:rFonts w:ascii="Arial" w:hAnsi="Arial" w:cs="Arial"/>
                <w:b/>
                <w:sz w:val="18"/>
                <w:szCs w:val="18"/>
              </w:rPr>
            </w:pPr>
          </w:p>
        </w:tc>
        <w:tc>
          <w:tcPr>
            <w:tcW w:w="580" w:type="pct"/>
          </w:tcPr>
          <w:p w14:paraId="71B75328" w14:textId="77777777" w:rsidR="00F64894" w:rsidRPr="005A7BEF" w:rsidRDefault="00F64894" w:rsidP="004432E6">
            <w:pPr>
              <w:rPr>
                <w:rFonts w:ascii="Arial" w:hAnsi="Arial" w:cs="Arial"/>
                <w:b/>
                <w:sz w:val="18"/>
                <w:szCs w:val="18"/>
              </w:rPr>
            </w:pPr>
          </w:p>
        </w:tc>
        <w:tc>
          <w:tcPr>
            <w:tcW w:w="580" w:type="pct"/>
          </w:tcPr>
          <w:p w14:paraId="20FE13E7" w14:textId="77777777" w:rsidR="00F64894" w:rsidRPr="005A7BEF" w:rsidRDefault="00F64894" w:rsidP="004432E6">
            <w:pPr>
              <w:rPr>
                <w:rFonts w:ascii="Arial" w:hAnsi="Arial" w:cs="Arial"/>
                <w:b/>
                <w:sz w:val="18"/>
                <w:szCs w:val="18"/>
              </w:rPr>
            </w:pPr>
          </w:p>
        </w:tc>
        <w:tc>
          <w:tcPr>
            <w:tcW w:w="580" w:type="pct"/>
          </w:tcPr>
          <w:p w14:paraId="3B423BE4" w14:textId="77777777" w:rsidR="00F64894" w:rsidRPr="005A7BEF" w:rsidRDefault="00F64894" w:rsidP="004432E6">
            <w:pPr>
              <w:rPr>
                <w:rFonts w:ascii="Arial" w:hAnsi="Arial" w:cs="Arial"/>
                <w:b/>
                <w:sz w:val="18"/>
                <w:szCs w:val="18"/>
              </w:rPr>
            </w:pPr>
          </w:p>
        </w:tc>
      </w:tr>
      <w:tr w:rsidR="00F64894" w:rsidRPr="005A7BEF" w14:paraId="27436F55" w14:textId="65B02C52" w:rsidTr="00F64894">
        <w:trPr>
          <w:trHeight w:val="260"/>
        </w:trPr>
        <w:tc>
          <w:tcPr>
            <w:tcW w:w="177" w:type="pct"/>
          </w:tcPr>
          <w:p w14:paraId="651D741C"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7</w:t>
            </w:r>
          </w:p>
        </w:tc>
        <w:tc>
          <w:tcPr>
            <w:tcW w:w="574" w:type="pct"/>
          </w:tcPr>
          <w:p w14:paraId="35FC3329" w14:textId="77777777" w:rsidR="00F64894" w:rsidRPr="005A7BEF" w:rsidRDefault="00F64894" w:rsidP="004432E6">
            <w:pPr>
              <w:rPr>
                <w:rFonts w:ascii="Arial" w:hAnsi="Arial" w:cs="Arial"/>
                <w:b/>
                <w:sz w:val="18"/>
                <w:szCs w:val="18"/>
              </w:rPr>
            </w:pPr>
          </w:p>
        </w:tc>
        <w:tc>
          <w:tcPr>
            <w:tcW w:w="581" w:type="pct"/>
          </w:tcPr>
          <w:p w14:paraId="24BCB198" w14:textId="77777777" w:rsidR="00F64894" w:rsidRPr="005A7BEF" w:rsidRDefault="00F64894" w:rsidP="004432E6">
            <w:pPr>
              <w:rPr>
                <w:rFonts w:ascii="Arial" w:hAnsi="Arial" w:cs="Arial"/>
                <w:b/>
                <w:sz w:val="18"/>
                <w:szCs w:val="18"/>
              </w:rPr>
            </w:pPr>
          </w:p>
        </w:tc>
        <w:tc>
          <w:tcPr>
            <w:tcW w:w="766" w:type="pct"/>
          </w:tcPr>
          <w:p w14:paraId="4F71BC6A" w14:textId="77777777" w:rsidR="00F64894" w:rsidRPr="005A7BEF" w:rsidRDefault="00F64894" w:rsidP="004432E6">
            <w:pPr>
              <w:rPr>
                <w:rFonts w:ascii="Arial" w:hAnsi="Arial" w:cs="Arial"/>
                <w:b/>
                <w:sz w:val="18"/>
                <w:szCs w:val="18"/>
              </w:rPr>
            </w:pPr>
          </w:p>
        </w:tc>
        <w:tc>
          <w:tcPr>
            <w:tcW w:w="581" w:type="pct"/>
          </w:tcPr>
          <w:p w14:paraId="4F736D3B" w14:textId="2E2152C9" w:rsidR="00F64894" w:rsidRPr="005A7BEF" w:rsidRDefault="00F64894" w:rsidP="004432E6">
            <w:pPr>
              <w:rPr>
                <w:rFonts w:ascii="Arial" w:hAnsi="Arial" w:cs="Arial"/>
                <w:b/>
                <w:sz w:val="18"/>
                <w:szCs w:val="18"/>
              </w:rPr>
            </w:pPr>
          </w:p>
        </w:tc>
        <w:tc>
          <w:tcPr>
            <w:tcW w:w="580" w:type="pct"/>
          </w:tcPr>
          <w:p w14:paraId="1A325DE8" w14:textId="77777777" w:rsidR="00F64894" w:rsidRPr="005A7BEF" w:rsidRDefault="00F64894" w:rsidP="004432E6">
            <w:pPr>
              <w:rPr>
                <w:rFonts w:ascii="Arial" w:hAnsi="Arial" w:cs="Arial"/>
                <w:b/>
                <w:sz w:val="18"/>
                <w:szCs w:val="18"/>
              </w:rPr>
            </w:pPr>
          </w:p>
        </w:tc>
        <w:tc>
          <w:tcPr>
            <w:tcW w:w="580" w:type="pct"/>
          </w:tcPr>
          <w:p w14:paraId="2D0C6761" w14:textId="77777777" w:rsidR="00F64894" w:rsidRPr="005A7BEF" w:rsidRDefault="00F64894" w:rsidP="004432E6">
            <w:pPr>
              <w:rPr>
                <w:rFonts w:ascii="Arial" w:hAnsi="Arial" w:cs="Arial"/>
                <w:b/>
                <w:sz w:val="18"/>
                <w:szCs w:val="18"/>
              </w:rPr>
            </w:pPr>
          </w:p>
        </w:tc>
        <w:tc>
          <w:tcPr>
            <w:tcW w:w="580" w:type="pct"/>
          </w:tcPr>
          <w:p w14:paraId="4FE6B1E7" w14:textId="77777777" w:rsidR="00F64894" w:rsidRPr="005A7BEF" w:rsidRDefault="00F64894" w:rsidP="004432E6">
            <w:pPr>
              <w:rPr>
                <w:rFonts w:ascii="Arial" w:hAnsi="Arial" w:cs="Arial"/>
                <w:b/>
                <w:sz w:val="18"/>
                <w:szCs w:val="18"/>
              </w:rPr>
            </w:pPr>
          </w:p>
        </w:tc>
        <w:tc>
          <w:tcPr>
            <w:tcW w:w="580" w:type="pct"/>
          </w:tcPr>
          <w:p w14:paraId="32A127B9" w14:textId="77777777" w:rsidR="00F64894" w:rsidRPr="005A7BEF" w:rsidRDefault="00F64894" w:rsidP="004432E6">
            <w:pPr>
              <w:rPr>
                <w:rFonts w:ascii="Arial" w:hAnsi="Arial" w:cs="Arial"/>
                <w:b/>
                <w:sz w:val="18"/>
                <w:szCs w:val="18"/>
              </w:rPr>
            </w:pPr>
          </w:p>
        </w:tc>
      </w:tr>
      <w:tr w:rsidR="00F64894" w:rsidRPr="005A7BEF" w14:paraId="0ACC0BA6" w14:textId="4E83EB7A" w:rsidTr="00F64894">
        <w:trPr>
          <w:trHeight w:val="260"/>
        </w:trPr>
        <w:tc>
          <w:tcPr>
            <w:tcW w:w="177" w:type="pct"/>
          </w:tcPr>
          <w:p w14:paraId="6112D5A3"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8</w:t>
            </w:r>
          </w:p>
        </w:tc>
        <w:tc>
          <w:tcPr>
            <w:tcW w:w="574" w:type="pct"/>
          </w:tcPr>
          <w:p w14:paraId="2A9AAC2D" w14:textId="77777777" w:rsidR="00F64894" w:rsidRPr="005A7BEF" w:rsidRDefault="00F64894" w:rsidP="004432E6">
            <w:pPr>
              <w:rPr>
                <w:rFonts w:ascii="Arial" w:hAnsi="Arial" w:cs="Arial"/>
                <w:b/>
                <w:sz w:val="18"/>
                <w:szCs w:val="18"/>
              </w:rPr>
            </w:pPr>
          </w:p>
        </w:tc>
        <w:tc>
          <w:tcPr>
            <w:tcW w:w="581" w:type="pct"/>
          </w:tcPr>
          <w:p w14:paraId="7156C532" w14:textId="77777777" w:rsidR="00F64894" w:rsidRPr="005A7BEF" w:rsidRDefault="00F64894" w:rsidP="004432E6">
            <w:pPr>
              <w:rPr>
                <w:rFonts w:ascii="Arial" w:hAnsi="Arial" w:cs="Arial"/>
                <w:b/>
                <w:sz w:val="18"/>
                <w:szCs w:val="18"/>
              </w:rPr>
            </w:pPr>
          </w:p>
        </w:tc>
        <w:tc>
          <w:tcPr>
            <w:tcW w:w="766" w:type="pct"/>
          </w:tcPr>
          <w:p w14:paraId="557F6503" w14:textId="77777777" w:rsidR="00F64894" w:rsidRPr="005A7BEF" w:rsidRDefault="00F64894" w:rsidP="004432E6">
            <w:pPr>
              <w:rPr>
                <w:rFonts w:ascii="Arial" w:hAnsi="Arial" w:cs="Arial"/>
                <w:b/>
                <w:sz w:val="18"/>
                <w:szCs w:val="18"/>
              </w:rPr>
            </w:pPr>
          </w:p>
        </w:tc>
        <w:tc>
          <w:tcPr>
            <w:tcW w:w="581" w:type="pct"/>
          </w:tcPr>
          <w:p w14:paraId="2C70EB31" w14:textId="59560EB7" w:rsidR="00F64894" w:rsidRPr="005A7BEF" w:rsidRDefault="00F64894" w:rsidP="004432E6">
            <w:pPr>
              <w:rPr>
                <w:rFonts w:ascii="Arial" w:hAnsi="Arial" w:cs="Arial"/>
                <w:b/>
                <w:sz w:val="18"/>
                <w:szCs w:val="18"/>
              </w:rPr>
            </w:pPr>
          </w:p>
        </w:tc>
        <w:tc>
          <w:tcPr>
            <w:tcW w:w="580" w:type="pct"/>
          </w:tcPr>
          <w:p w14:paraId="02FB7419" w14:textId="77777777" w:rsidR="00F64894" w:rsidRPr="005A7BEF" w:rsidRDefault="00F64894" w:rsidP="004432E6">
            <w:pPr>
              <w:rPr>
                <w:rFonts w:ascii="Arial" w:hAnsi="Arial" w:cs="Arial"/>
                <w:b/>
                <w:sz w:val="18"/>
                <w:szCs w:val="18"/>
              </w:rPr>
            </w:pPr>
          </w:p>
        </w:tc>
        <w:tc>
          <w:tcPr>
            <w:tcW w:w="580" w:type="pct"/>
          </w:tcPr>
          <w:p w14:paraId="25B197B1" w14:textId="77777777" w:rsidR="00F64894" w:rsidRPr="005A7BEF" w:rsidRDefault="00F64894" w:rsidP="004432E6">
            <w:pPr>
              <w:rPr>
                <w:rFonts w:ascii="Arial" w:hAnsi="Arial" w:cs="Arial"/>
                <w:b/>
                <w:sz w:val="18"/>
                <w:szCs w:val="18"/>
              </w:rPr>
            </w:pPr>
          </w:p>
        </w:tc>
        <w:tc>
          <w:tcPr>
            <w:tcW w:w="580" w:type="pct"/>
          </w:tcPr>
          <w:p w14:paraId="291515C1" w14:textId="77777777" w:rsidR="00F64894" w:rsidRPr="005A7BEF" w:rsidRDefault="00F64894" w:rsidP="004432E6">
            <w:pPr>
              <w:rPr>
                <w:rFonts w:ascii="Arial" w:hAnsi="Arial" w:cs="Arial"/>
                <w:b/>
                <w:sz w:val="18"/>
                <w:szCs w:val="18"/>
              </w:rPr>
            </w:pPr>
          </w:p>
        </w:tc>
        <w:tc>
          <w:tcPr>
            <w:tcW w:w="580" w:type="pct"/>
          </w:tcPr>
          <w:p w14:paraId="35ED77B8" w14:textId="77777777" w:rsidR="00F64894" w:rsidRPr="005A7BEF" w:rsidRDefault="00F64894" w:rsidP="004432E6">
            <w:pPr>
              <w:rPr>
                <w:rFonts w:ascii="Arial" w:hAnsi="Arial" w:cs="Arial"/>
                <w:b/>
                <w:sz w:val="18"/>
                <w:szCs w:val="18"/>
              </w:rPr>
            </w:pPr>
          </w:p>
        </w:tc>
      </w:tr>
      <w:tr w:rsidR="00F64894" w:rsidRPr="005A7BEF" w14:paraId="6783696C" w14:textId="69991CD7" w:rsidTr="00F64894">
        <w:trPr>
          <w:trHeight w:val="260"/>
        </w:trPr>
        <w:tc>
          <w:tcPr>
            <w:tcW w:w="177" w:type="pct"/>
          </w:tcPr>
          <w:p w14:paraId="50E795DA"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9</w:t>
            </w:r>
          </w:p>
        </w:tc>
        <w:tc>
          <w:tcPr>
            <w:tcW w:w="574" w:type="pct"/>
          </w:tcPr>
          <w:p w14:paraId="5F6CAF06" w14:textId="77777777" w:rsidR="00F64894" w:rsidRPr="005A7BEF" w:rsidRDefault="00F64894" w:rsidP="004432E6">
            <w:pPr>
              <w:rPr>
                <w:rFonts w:ascii="Arial" w:hAnsi="Arial" w:cs="Arial"/>
                <w:b/>
                <w:sz w:val="18"/>
                <w:szCs w:val="18"/>
              </w:rPr>
            </w:pPr>
          </w:p>
        </w:tc>
        <w:tc>
          <w:tcPr>
            <w:tcW w:w="581" w:type="pct"/>
          </w:tcPr>
          <w:p w14:paraId="0142F863" w14:textId="77777777" w:rsidR="00F64894" w:rsidRPr="005A7BEF" w:rsidRDefault="00F64894" w:rsidP="004432E6">
            <w:pPr>
              <w:rPr>
                <w:rFonts w:ascii="Arial" w:hAnsi="Arial" w:cs="Arial"/>
                <w:b/>
                <w:sz w:val="18"/>
                <w:szCs w:val="18"/>
              </w:rPr>
            </w:pPr>
          </w:p>
        </w:tc>
        <w:tc>
          <w:tcPr>
            <w:tcW w:w="766" w:type="pct"/>
          </w:tcPr>
          <w:p w14:paraId="71128E92" w14:textId="77777777" w:rsidR="00F64894" w:rsidRPr="005A7BEF" w:rsidRDefault="00F64894" w:rsidP="004432E6">
            <w:pPr>
              <w:rPr>
                <w:rFonts w:ascii="Arial" w:hAnsi="Arial" w:cs="Arial"/>
                <w:b/>
                <w:sz w:val="18"/>
                <w:szCs w:val="18"/>
              </w:rPr>
            </w:pPr>
          </w:p>
        </w:tc>
        <w:tc>
          <w:tcPr>
            <w:tcW w:w="581" w:type="pct"/>
          </w:tcPr>
          <w:p w14:paraId="66B2994C" w14:textId="1352F876" w:rsidR="00F64894" w:rsidRPr="005A7BEF" w:rsidRDefault="00F64894" w:rsidP="004432E6">
            <w:pPr>
              <w:rPr>
                <w:rFonts w:ascii="Arial" w:hAnsi="Arial" w:cs="Arial"/>
                <w:b/>
                <w:sz w:val="18"/>
                <w:szCs w:val="18"/>
              </w:rPr>
            </w:pPr>
          </w:p>
        </w:tc>
        <w:tc>
          <w:tcPr>
            <w:tcW w:w="580" w:type="pct"/>
          </w:tcPr>
          <w:p w14:paraId="6CAFE88A" w14:textId="77777777" w:rsidR="00F64894" w:rsidRPr="005A7BEF" w:rsidRDefault="00F64894" w:rsidP="004432E6">
            <w:pPr>
              <w:rPr>
                <w:rFonts w:ascii="Arial" w:hAnsi="Arial" w:cs="Arial"/>
                <w:b/>
                <w:sz w:val="18"/>
                <w:szCs w:val="18"/>
              </w:rPr>
            </w:pPr>
          </w:p>
        </w:tc>
        <w:tc>
          <w:tcPr>
            <w:tcW w:w="580" w:type="pct"/>
          </w:tcPr>
          <w:p w14:paraId="24C528B3" w14:textId="77777777" w:rsidR="00F64894" w:rsidRPr="005A7BEF" w:rsidRDefault="00F64894" w:rsidP="004432E6">
            <w:pPr>
              <w:rPr>
                <w:rFonts w:ascii="Arial" w:hAnsi="Arial" w:cs="Arial"/>
                <w:b/>
                <w:sz w:val="18"/>
                <w:szCs w:val="18"/>
              </w:rPr>
            </w:pPr>
          </w:p>
        </w:tc>
        <w:tc>
          <w:tcPr>
            <w:tcW w:w="580" w:type="pct"/>
          </w:tcPr>
          <w:p w14:paraId="3AB72E20" w14:textId="77777777" w:rsidR="00F64894" w:rsidRPr="005A7BEF" w:rsidRDefault="00F64894" w:rsidP="004432E6">
            <w:pPr>
              <w:rPr>
                <w:rFonts w:ascii="Arial" w:hAnsi="Arial" w:cs="Arial"/>
                <w:b/>
                <w:sz w:val="18"/>
                <w:szCs w:val="18"/>
              </w:rPr>
            </w:pPr>
          </w:p>
        </w:tc>
        <w:tc>
          <w:tcPr>
            <w:tcW w:w="580" w:type="pct"/>
          </w:tcPr>
          <w:p w14:paraId="31F44FEE" w14:textId="77777777" w:rsidR="00F64894" w:rsidRPr="005A7BEF" w:rsidRDefault="00F64894" w:rsidP="004432E6">
            <w:pPr>
              <w:rPr>
                <w:rFonts w:ascii="Arial" w:hAnsi="Arial" w:cs="Arial"/>
                <w:b/>
                <w:sz w:val="18"/>
                <w:szCs w:val="18"/>
              </w:rPr>
            </w:pPr>
          </w:p>
        </w:tc>
      </w:tr>
      <w:tr w:rsidR="00F64894" w:rsidRPr="005A7BEF" w14:paraId="77DA6F52" w14:textId="33E61FA4" w:rsidTr="00F64894">
        <w:trPr>
          <w:trHeight w:val="260"/>
        </w:trPr>
        <w:tc>
          <w:tcPr>
            <w:tcW w:w="177" w:type="pct"/>
          </w:tcPr>
          <w:p w14:paraId="377031D2"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10</w:t>
            </w:r>
          </w:p>
        </w:tc>
        <w:tc>
          <w:tcPr>
            <w:tcW w:w="574" w:type="pct"/>
          </w:tcPr>
          <w:p w14:paraId="66341A1B" w14:textId="77777777" w:rsidR="00F64894" w:rsidRPr="005A7BEF" w:rsidRDefault="00F64894" w:rsidP="004432E6">
            <w:pPr>
              <w:rPr>
                <w:rFonts w:ascii="Arial" w:hAnsi="Arial" w:cs="Arial"/>
                <w:b/>
                <w:sz w:val="18"/>
                <w:szCs w:val="18"/>
              </w:rPr>
            </w:pPr>
          </w:p>
        </w:tc>
        <w:tc>
          <w:tcPr>
            <w:tcW w:w="581" w:type="pct"/>
          </w:tcPr>
          <w:p w14:paraId="7F2FF418" w14:textId="77777777" w:rsidR="00F64894" w:rsidRPr="005A7BEF" w:rsidRDefault="00F64894" w:rsidP="004432E6">
            <w:pPr>
              <w:rPr>
                <w:rFonts w:ascii="Arial" w:hAnsi="Arial" w:cs="Arial"/>
                <w:b/>
                <w:sz w:val="18"/>
                <w:szCs w:val="18"/>
              </w:rPr>
            </w:pPr>
          </w:p>
        </w:tc>
        <w:tc>
          <w:tcPr>
            <w:tcW w:w="766" w:type="pct"/>
          </w:tcPr>
          <w:p w14:paraId="0F954273" w14:textId="77777777" w:rsidR="00F64894" w:rsidRPr="005A7BEF" w:rsidRDefault="00F64894" w:rsidP="004432E6">
            <w:pPr>
              <w:rPr>
                <w:rFonts w:ascii="Arial" w:hAnsi="Arial" w:cs="Arial"/>
                <w:b/>
                <w:sz w:val="18"/>
                <w:szCs w:val="18"/>
              </w:rPr>
            </w:pPr>
          </w:p>
        </w:tc>
        <w:tc>
          <w:tcPr>
            <w:tcW w:w="581" w:type="pct"/>
          </w:tcPr>
          <w:p w14:paraId="4266D4CD" w14:textId="6FF470B8" w:rsidR="00F64894" w:rsidRPr="005A7BEF" w:rsidRDefault="00F64894" w:rsidP="004432E6">
            <w:pPr>
              <w:rPr>
                <w:rFonts w:ascii="Arial" w:hAnsi="Arial" w:cs="Arial"/>
                <w:b/>
                <w:sz w:val="18"/>
                <w:szCs w:val="18"/>
              </w:rPr>
            </w:pPr>
          </w:p>
        </w:tc>
        <w:tc>
          <w:tcPr>
            <w:tcW w:w="580" w:type="pct"/>
          </w:tcPr>
          <w:p w14:paraId="7DFE89CC" w14:textId="77777777" w:rsidR="00F64894" w:rsidRPr="005A7BEF" w:rsidRDefault="00F64894" w:rsidP="004432E6">
            <w:pPr>
              <w:rPr>
                <w:rFonts w:ascii="Arial" w:hAnsi="Arial" w:cs="Arial"/>
                <w:b/>
                <w:sz w:val="18"/>
                <w:szCs w:val="18"/>
              </w:rPr>
            </w:pPr>
          </w:p>
        </w:tc>
        <w:tc>
          <w:tcPr>
            <w:tcW w:w="580" w:type="pct"/>
          </w:tcPr>
          <w:p w14:paraId="3495BB05" w14:textId="77777777" w:rsidR="00F64894" w:rsidRPr="005A7BEF" w:rsidRDefault="00F64894" w:rsidP="004432E6">
            <w:pPr>
              <w:rPr>
                <w:rFonts w:ascii="Arial" w:hAnsi="Arial" w:cs="Arial"/>
                <w:b/>
                <w:sz w:val="18"/>
                <w:szCs w:val="18"/>
              </w:rPr>
            </w:pPr>
          </w:p>
        </w:tc>
        <w:tc>
          <w:tcPr>
            <w:tcW w:w="580" w:type="pct"/>
          </w:tcPr>
          <w:p w14:paraId="6F3481AF" w14:textId="77777777" w:rsidR="00F64894" w:rsidRPr="005A7BEF" w:rsidRDefault="00F64894" w:rsidP="004432E6">
            <w:pPr>
              <w:rPr>
                <w:rFonts w:ascii="Arial" w:hAnsi="Arial" w:cs="Arial"/>
                <w:b/>
                <w:sz w:val="18"/>
                <w:szCs w:val="18"/>
              </w:rPr>
            </w:pPr>
          </w:p>
        </w:tc>
        <w:tc>
          <w:tcPr>
            <w:tcW w:w="580" w:type="pct"/>
          </w:tcPr>
          <w:p w14:paraId="1E58B1FE" w14:textId="77777777" w:rsidR="00F64894" w:rsidRPr="005A7BEF" w:rsidRDefault="00F64894" w:rsidP="004432E6">
            <w:pPr>
              <w:rPr>
                <w:rFonts w:ascii="Arial" w:hAnsi="Arial" w:cs="Arial"/>
                <w:b/>
                <w:sz w:val="18"/>
                <w:szCs w:val="18"/>
              </w:rPr>
            </w:pPr>
          </w:p>
        </w:tc>
      </w:tr>
      <w:tr w:rsidR="00F64894" w:rsidRPr="005A7BEF" w14:paraId="59F561A8" w14:textId="6651BF96" w:rsidTr="00F64894">
        <w:trPr>
          <w:trHeight w:val="260"/>
        </w:trPr>
        <w:tc>
          <w:tcPr>
            <w:tcW w:w="177" w:type="pct"/>
          </w:tcPr>
          <w:p w14:paraId="11EDA41D"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11</w:t>
            </w:r>
          </w:p>
        </w:tc>
        <w:tc>
          <w:tcPr>
            <w:tcW w:w="574" w:type="pct"/>
          </w:tcPr>
          <w:p w14:paraId="64BDA1CF" w14:textId="77777777" w:rsidR="00F64894" w:rsidRPr="005A7BEF" w:rsidRDefault="00F64894" w:rsidP="004432E6">
            <w:pPr>
              <w:rPr>
                <w:rFonts w:ascii="Arial" w:hAnsi="Arial" w:cs="Arial"/>
                <w:b/>
                <w:sz w:val="18"/>
                <w:szCs w:val="18"/>
              </w:rPr>
            </w:pPr>
          </w:p>
        </w:tc>
        <w:tc>
          <w:tcPr>
            <w:tcW w:w="581" w:type="pct"/>
          </w:tcPr>
          <w:p w14:paraId="35D59CFD" w14:textId="77777777" w:rsidR="00F64894" w:rsidRPr="005A7BEF" w:rsidRDefault="00F64894" w:rsidP="004432E6">
            <w:pPr>
              <w:rPr>
                <w:rFonts w:ascii="Arial" w:hAnsi="Arial" w:cs="Arial"/>
                <w:b/>
                <w:sz w:val="18"/>
                <w:szCs w:val="18"/>
              </w:rPr>
            </w:pPr>
          </w:p>
        </w:tc>
        <w:tc>
          <w:tcPr>
            <w:tcW w:w="766" w:type="pct"/>
          </w:tcPr>
          <w:p w14:paraId="14499E0B" w14:textId="77777777" w:rsidR="00F64894" w:rsidRPr="005A7BEF" w:rsidRDefault="00F64894" w:rsidP="004432E6">
            <w:pPr>
              <w:rPr>
                <w:rFonts w:ascii="Arial" w:hAnsi="Arial" w:cs="Arial"/>
                <w:b/>
                <w:sz w:val="18"/>
                <w:szCs w:val="18"/>
              </w:rPr>
            </w:pPr>
          </w:p>
        </w:tc>
        <w:tc>
          <w:tcPr>
            <w:tcW w:w="581" w:type="pct"/>
          </w:tcPr>
          <w:p w14:paraId="7D728E04" w14:textId="6C22F623" w:rsidR="00F64894" w:rsidRPr="005A7BEF" w:rsidRDefault="00F64894" w:rsidP="004432E6">
            <w:pPr>
              <w:rPr>
                <w:rFonts w:ascii="Arial" w:hAnsi="Arial" w:cs="Arial"/>
                <w:b/>
                <w:sz w:val="18"/>
                <w:szCs w:val="18"/>
              </w:rPr>
            </w:pPr>
          </w:p>
        </w:tc>
        <w:tc>
          <w:tcPr>
            <w:tcW w:w="580" w:type="pct"/>
          </w:tcPr>
          <w:p w14:paraId="2EBF392C" w14:textId="77777777" w:rsidR="00F64894" w:rsidRPr="005A7BEF" w:rsidRDefault="00F64894" w:rsidP="004432E6">
            <w:pPr>
              <w:rPr>
                <w:rFonts w:ascii="Arial" w:hAnsi="Arial" w:cs="Arial"/>
                <w:b/>
                <w:sz w:val="18"/>
                <w:szCs w:val="18"/>
              </w:rPr>
            </w:pPr>
          </w:p>
        </w:tc>
        <w:tc>
          <w:tcPr>
            <w:tcW w:w="580" w:type="pct"/>
          </w:tcPr>
          <w:p w14:paraId="1CBB6907" w14:textId="77777777" w:rsidR="00F64894" w:rsidRPr="005A7BEF" w:rsidRDefault="00F64894" w:rsidP="004432E6">
            <w:pPr>
              <w:rPr>
                <w:rFonts w:ascii="Arial" w:hAnsi="Arial" w:cs="Arial"/>
                <w:b/>
                <w:sz w:val="18"/>
                <w:szCs w:val="18"/>
              </w:rPr>
            </w:pPr>
          </w:p>
        </w:tc>
        <w:tc>
          <w:tcPr>
            <w:tcW w:w="580" w:type="pct"/>
          </w:tcPr>
          <w:p w14:paraId="5CB8E3E5" w14:textId="77777777" w:rsidR="00F64894" w:rsidRPr="005A7BEF" w:rsidRDefault="00F64894" w:rsidP="004432E6">
            <w:pPr>
              <w:rPr>
                <w:rFonts w:ascii="Arial" w:hAnsi="Arial" w:cs="Arial"/>
                <w:b/>
                <w:sz w:val="18"/>
                <w:szCs w:val="18"/>
              </w:rPr>
            </w:pPr>
          </w:p>
        </w:tc>
        <w:tc>
          <w:tcPr>
            <w:tcW w:w="580" w:type="pct"/>
          </w:tcPr>
          <w:p w14:paraId="692FD9F2" w14:textId="77777777" w:rsidR="00F64894" w:rsidRPr="005A7BEF" w:rsidRDefault="00F64894" w:rsidP="004432E6">
            <w:pPr>
              <w:rPr>
                <w:rFonts w:ascii="Arial" w:hAnsi="Arial" w:cs="Arial"/>
                <w:b/>
                <w:sz w:val="18"/>
                <w:szCs w:val="18"/>
              </w:rPr>
            </w:pPr>
          </w:p>
        </w:tc>
      </w:tr>
      <w:tr w:rsidR="00F64894" w:rsidRPr="005A7BEF" w14:paraId="13795702" w14:textId="1B23591A" w:rsidTr="00F64894">
        <w:trPr>
          <w:trHeight w:val="260"/>
        </w:trPr>
        <w:tc>
          <w:tcPr>
            <w:tcW w:w="177" w:type="pct"/>
          </w:tcPr>
          <w:p w14:paraId="35B0539B"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12</w:t>
            </w:r>
          </w:p>
        </w:tc>
        <w:tc>
          <w:tcPr>
            <w:tcW w:w="574" w:type="pct"/>
          </w:tcPr>
          <w:p w14:paraId="48843886" w14:textId="77777777" w:rsidR="00F64894" w:rsidRPr="005A7BEF" w:rsidRDefault="00F64894" w:rsidP="004432E6">
            <w:pPr>
              <w:rPr>
                <w:rFonts w:ascii="Arial" w:hAnsi="Arial" w:cs="Arial"/>
                <w:b/>
                <w:sz w:val="18"/>
                <w:szCs w:val="18"/>
              </w:rPr>
            </w:pPr>
          </w:p>
        </w:tc>
        <w:tc>
          <w:tcPr>
            <w:tcW w:w="581" w:type="pct"/>
          </w:tcPr>
          <w:p w14:paraId="5FC3C933" w14:textId="77777777" w:rsidR="00F64894" w:rsidRPr="005A7BEF" w:rsidRDefault="00F64894" w:rsidP="004432E6">
            <w:pPr>
              <w:rPr>
                <w:rFonts w:ascii="Arial" w:hAnsi="Arial" w:cs="Arial"/>
                <w:b/>
                <w:sz w:val="18"/>
                <w:szCs w:val="18"/>
              </w:rPr>
            </w:pPr>
          </w:p>
        </w:tc>
        <w:tc>
          <w:tcPr>
            <w:tcW w:w="766" w:type="pct"/>
          </w:tcPr>
          <w:p w14:paraId="3CF5347D" w14:textId="77777777" w:rsidR="00F64894" w:rsidRPr="005A7BEF" w:rsidRDefault="00F64894" w:rsidP="004432E6">
            <w:pPr>
              <w:rPr>
                <w:rFonts w:ascii="Arial" w:hAnsi="Arial" w:cs="Arial"/>
                <w:b/>
                <w:sz w:val="18"/>
                <w:szCs w:val="18"/>
              </w:rPr>
            </w:pPr>
          </w:p>
        </w:tc>
        <w:tc>
          <w:tcPr>
            <w:tcW w:w="581" w:type="pct"/>
          </w:tcPr>
          <w:p w14:paraId="3B6C47A3" w14:textId="6740D340" w:rsidR="00F64894" w:rsidRPr="005A7BEF" w:rsidRDefault="00F64894" w:rsidP="004432E6">
            <w:pPr>
              <w:rPr>
                <w:rFonts w:ascii="Arial" w:hAnsi="Arial" w:cs="Arial"/>
                <w:b/>
                <w:sz w:val="18"/>
                <w:szCs w:val="18"/>
              </w:rPr>
            </w:pPr>
          </w:p>
        </w:tc>
        <w:tc>
          <w:tcPr>
            <w:tcW w:w="580" w:type="pct"/>
          </w:tcPr>
          <w:p w14:paraId="44050790" w14:textId="77777777" w:rsidR="00F64894" w:rsidRPr="005A7BEF" w:rsidRDefault="00F64894" w:rsidP="004432E6">
            <w:pPr>
              <w:rPr>
                <w:rFonts w:ascii="Arial" w:hAnsi="Arial" w:cs="Arial"/>
                <w:b/>
                <w:sz w:val="18"/>
                <w:szCs w:val="18"/>
              </w:rPr>
            </w:pPr>
          </w:p>
        </w:tc>
        <w:tc>
          <w:tcPr>
            <w:tcW w:w="580" w:type="pct"/>
          </w:tcPr>
          <w:p w14:paraId="25AFDA71" w14:textId="77777777" w:rsidR="00F64894" w:rsidRPr="005A7BEF" w:rsidRDefault="00F64894" w:rsidP="004432E6">
            <w:pPr>
              <w:rPr>
                <w:rFonts w:ascii="Arial" w:hAnsi="Arial" w:cs="Arial"/>
                <w:b/>
                <w:sz w:val="18"/>
                <w:szCs w:val="18"/>
              </w:rPr>
            </w:pPr>
          </w:p>
        </w:tc>
        <w:tc>
          <w:tcPr>
            <w:tcW w:w="580" w:type="pct"/>
          </w:tcPr>
          <w:p w14:paraId="665BE9A7" w14:textId="77777777" w:rsidR="00F64894" w:rsidRPr="005A7BEF" w:rsidRDefault="00F64894" w:rsidP="004432E6">
            <w:pPr>
              <w:rPr>
                <w:rFonts w:ascii="Arial" w:hAnsi="Arial" w:cs="Arial"/>
                <w:b/>
                <w:sz w:val="18"/>
                <w:szCs w:val="18"/>
              </w:rPr>
            </w:pPr>
          </w:p>
        </w:tc>
        <w:tc>
          <w:tcPr>
            <w:tcW w:w="580" w:type="pct"/>
          </w:tcPr>
          <w:p w14:paraId="361DF604" w14:textId="77777777" w:rsidR="00F64894" w:rsidRPr="005A7BEF" w:rsidRDefault="00F64894" w:rsidP="004432E6">
            <w:pPr>
              <w:rPr>
                <w:rFonts w:ascii="Arial" w:hAnsi="Arial" w:cs="Arial"/>
                <w:b/>
                <w:sz w:val="18"/>
                <w:szCs w:val="18"/>
              </w:rPr>
            </w:pPr>
          </w:p>
        </w:tc>
      </w:tr>
      <w:tr w:rsidR="00F64894" w:rsidRPr="005A7BEF" w14:paraId="27D770CF" w14:textId="10C4435E" w:rsidTr="00F64894">
        <w:trPr>
          <w:trHeight w:val="260"/>
        </w:trPr>
        <w:tc>
          <w:tcPr>
            <w:tcW w:w="177" w:type="pct"/>
          </w:tcPr>
          <w:p w14:paraId="310B918A"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13</w:t>
            </w:r>
          </w:p>
        </w:tc>
        <w:tc>
          <w:tcPr>
            <w:tcW w:w="574" w:type="pct"/>
          </w:tcPr>
          <w:p w14:paraId="23DB1C3F" w14:textId="77777777" w:rsidR="00F64894" w:rsidRPr="005A7BEF" w:rsidRDefault="00F64894" w:rsidP="004432E6">
            <w:pPr>
              <w:rPr>
                <w:rFonts w:ascii="Arial" w:hAnsi="Arial" w:cs="Arial"/>
                <w:b/>
                <w:sz w:val="18"/>
                <w:szCs w:val="18"/>
              </w:rPr>
            </w:pPr>
          </w:p>
        </w:tc>
        <w:tc>
          <w:tcPr>
            <w:tcW w:w="581" w:type="pct"/>
          </w:tcPr>
          <w:p w14:paraId="328EDA18" w14:textId="77777777" w:rsidR="00F64894" w:rsidRPr="005A7BEF" w:rsidRDefault="00F64894" w:rsidP="004432E6">
            <w:pPr>
              <w:rPr>
                <w:rFonts w:ascii="Arial" w:hAnsi="Arial" w:cs="Arial"/>
                <w:b/>
                <w:sz w:val="18"/>
                <w:szCs w:val="18"/>
              </w:rPr>
            </w:pPr>
          </w:p>
        </w:tc>
        <w:tc>
          <w:tcPr>
            <w:tcW w:w="766" w:type="pct"/>
          </w:tcPr>
          <w:p w14:paraId="5375367E" w14:textId="77777777" w:rsidR="00F64894" w:rsidRPr="005A7BEF" w:rsidRDefault="00F64894" w:rsidP="004432E6">
            <w:pPr>
              <w:rPr>
                <w:rFonts w:ascii="Arial" w:hAnsi="Arial" w:cs="Arial"/>
                <w:b/>
                <w:sz w:val="18"/>
                <w:szCs w:val="18"/>
              </w:rPr>
            </w:pPr>
          </w:p>
        </w:tc>
        <w:tc>
          <w:tcPr>
            <w:tcW w:w="581" w:type="pct"/>
          </w:tcPr>
          <w:p w14:paraId="6C14272C" w14:textId="25EB6B04" w:rsidR="00F64894" w:rsidRPr="005A7BEF" w:rsidRDefault="00F64894" w:rsidP="004432E6">
            <w:pPr>
              <w:rPr>
                <w:rFonts w:ascii="Arial" w:hAnsi="Arial" w:cs="Arial"/>
                <w:b/>
                <w:sz w:val="18"/>
                <w:szCs w:val="18"/>
              </w:rPr>
            </w:pPr>
          </w:p>
        </w:tc>
        <w:tc>
          <w:tcPr>
            <w:tcW w:w="580" w:type="pct"/>
          </w:tcPr>
          <w:p w14:paraId="5C2FA97C" w14:textId="77777777" w:rsidR="00F64894" w:rsidRPr="005A7BEF" w:rsidRDefault="00F64894" w:rsidP="004432E6">
            <w:pPr>
              <w:rPr>
                <w:rFonts w:ascii="Arial" w:hAnsi="Arial" w:cs="Arial"/>
                <w:b/>
                <w:sz w:val="18"/>
                <w:szCs w:val="18"/>
              </w:rPr>
            </w:pPr>
          </w:p>
        </w:tc>
        <w:tc>
          <w:tcPr>
            <w:tcW w:w="580" w:type="pct"/>
          </w:tcPr>
          <w:p w14:paraId="2D1FBB0A" w14:textId="77777777" w:rsidR="00F64894" w:rsidRPr="005A7BEF" w:rsidRDefault="00F64894" w:rsidP="004432E6">
            <w:pPr>
              <w:rPr>
                <w:rFonts w:ascii="Arial" w:hAnsi="Arial" w:cs="Arial"/>
                <w:b/>
                <w:sz w:val="18"/>
                <w:szCs w:val="18"/>
              </w:rPr>
            </w:pPr>
          </w:p>
        </w:tc>
        <w:tc>
          <w:tcPr>
            <w:tcW w:w="580" w:type="pct"/>
          </w:tcPr>
          <w:p w14:paraId="3557337E" w14:textId="77777777" w:rsidR="00F64894" w:rsidRPr="005A7BEF" w:rsidRDefault="00F64894" w:rsidP="004432E6">
            <w:pPr>
              <w:rPr>
                <w:rFonts w:ascii="Arial" w:hAnsi="Arial" w:cs="Arial"/>
                <w:b/>
                <w:sz w:val="18"/>
                <w:szCs w:val="18"/>
              </w:rPr>
            </w:pPr>
          </w:p>
        </w:tc>
        <w:tc>
          <w:tcPr>
            <w:tcW w:w="580" w:type="pct"/>
          </w:tcPr>
          <w:p w14:paraId="5459171B" w14:textId="77777777" w:rsidR="00F64894" w:rsidRPr="005A7BEF" w:rsidRDefault="00F64894" w:rsidP="004432E6">
            <w:pPr>
              <w:rPr>
                <w:rFonts w:ascii="Arial" w:hAnsi="Arial" w:cs="Arial"/>
                <w:b/>
                <w:sz w:val="18"/>
                <w:szCs w:val="18"/>
              </w:rPr>
            </w:pPr>
          </w:p>
        </w:tc>
      </w:tr>
      <w:tr w:rsidR="00F64894" w:rsidRPr="005A7BEF" w14:paraId="00E51D38" w14:textId="1F56C263" w:rsidTr="00F64894">
        <w:trPr>
          <w:trHeight w:val="260"/>
        </w:trPr>
        <w:tc>
          <w:tcPr>
            <w:tcW w:w="177" w:type="pct"/>
          </w:tcPr>
          <w:p w14:paraId="0F0F7976"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14</w:t>
            </w:r>
          </w:p>
        </w:tc>
        <w:tc>
          <w:tcPr>
            <w:tcW w:w="574" w:type="pct"/>
          </w:tcPr>
          <w:p w14:paraId="5FB3698D" w14:textId="77777777" w:rsidR="00F64894" w:rsidRPr="005A7BEF" w:rsidRDefault="00F64894" w:rsidP="004432E6">
            <w:pPr>
              <w:rPr>
                <w:rFonts w:ascii="Arial" w:hAnsi="Arial" w:cs="Arial"/>
                <w:b/>
                <w:sz w:val="18"/>
                <w:szCs w:val="18"/>
              </w:rPr>
            </w:pPr>
          </w:p>
        </w:tc>
        <w:tc>
          <w:tcPr>
            <w:tcW w:w="581" w:type="pct"/>
          </w:tcPr>
          <w:p w14:paraId="2D2BF5C4" w14:textId="77777777" w:rsidR="00F64894" w:rsidRPr="005A7BEF" w:rsidRDefault="00F64894" w:rsidP="004432E6">
            <w:pPr>
              <w:rPr>
                <w:rFonts w:ascii="Arial" w:hAnsi="Arial" w:cs="Arial"/>
                <w:b/>
                <w:sz w:val="18"/>
                <w:szCs w:val="18"/>
              </w:rPr>
            </w:pPr>
          </w:p>
        </w:tc>
        <w:tc>
          <w:tcPr>
            <w:tcW w:w="766" w:type="pct"/>
          </w:tcPr>
          <w:p w14:paraId="079D1354" w14:textId="77777777" w:rsidR="00F64894" w:rsidRPr="005A7BEF" w:rsidRDefault="00F64894" w:rsidP="004432E6">
            <w:pPr>
              <w:rPr>
                <w:rFonts w:ascii="Arial" w:hAnsi="Arial" w:cs="Arial"/>
                <w:b/>
                <w:sz w:val="18"/>
                <w:szCs w:val="18"/>
              </w:rPr>
            </w:pPr>
          </w:p>
        </w:tc>
        <w:tc>
          <w:tcPr>
            <w:tcW w:w="581" w:type="pct"/>
          </w:tcPr>
          <w:p w14:paraId="4AE75D10" w14:textId="52B868E6" w:rsidR="00F64894" w:rsidRPr="005A7BEF" w:rsidRDefault="00F64894" w:rsidP="004432E6">
            <w:pPr>
              <w:rPr>
                <w:rFonts w:ascii="Arial" w:hAnsi="Arial" w:cs="Arial"/>
                <w:b/>
                <w:sz w:val="18"/>
                <w:szCs w:val="18"/>
              </w:rPr>
            </w:pPr>
          </w:p>
        </w:tc>
        <w:tc>
          <w:tcPr>
            <w:tcW w:w="580" w:type="pct"/>
          </w:tcPr>
          <w:p w14:paraId="28EA15FE" w14:textId="77777777" w:rsidR="00F64894" w:rsidRPr="005A7BEF" w:rsidRDefault="00F64894" w:rsidP="004432E6">
            <w:pPr>
              <w:rPr>
                <w:rFonts w:ascii="Arial" w:hAnsi="Arial" w:cs="Arial"/>
                <w:b/>
                <w:sz w:val="18"/>
                <w:szCs w:val="18"/>
              </w:rPr>
            </w:pPr>
          </w:p>
        </w:tc>
        <w:tc>
          <w:tcPr>
            <w:tcW w:w="580" w:type="pct"/>
          </w:tcPr>
          <w:p w14:paraId="7A20F77D" w14:textId="77777777" w:rsidR="00F64894" w:rsidRPr="005A7BEF" w:rsidRDefault="00F64894" w:rsidP="004432E6">
            <w:pPr>
              <w:rPr>
                <w:rFonts w:ascii="Arial" w:hAnsi="Arial" w:cs="Arial"/>
                <w:b/>
                <w:sz w:val="18"/>
                <w:szCs w:val="18"/>
              </w:rPr>
            </w:pPr>
          </w:p>
        </w:tc>
        <w:tc>
          <w:tcPr>
            <w:tcW w:w="580" w:type="pct"/>
          </w:tcPr>
          <w:p w14:paraId="5DC37543" w14:textId="77777777" w:rsidR="00F64894" w:rsidRPr="005A7BEF" w:rsidRDefault="00F64894" w:rsidP="004432E6">
            <w:pPr>
              <w:rPr>
                <w:rFonts w:ascii="Arial" w:hAnsi="Arial" w:cs="Arial"/>
                <w:b/>
                <w:sz w:val="18"/>
                <w:szCs w:val="18"/>
              </w:rPr>
            </w:pPr>
          </w:p>
        </w:tc>
        <w:tc>
          <w:tcPr>
            <w:tcW w:w="580" w:type="pct"/>
          </w:tcPr>
          <w:p w14:paraId="5E6C151F" w14:textId="77777777" w:rsidR="00F64894" w:rsidRPr="005A7BEF" w:rsidRDefault="00F64894" w:rsidP="004432E6">
            <w:pPr>
              <w:rPr>
                <w:rFonts w:ascii="Arial" w:hAnsi="Arial" w:cs="Arial"/>
                <w:b/>
                <w:sz w:val="18"/>
                <w:szCs w:val="18"/>
              </w:rPr>
            </w:pPr>
          </w:p>
        </w:tc>
      </w:tr>
      <w:tr w:rsidR="00F64894" w:rsidRPr="005A7BEF" w14:paraId="0B8F7FD3" w14:textId="26664BCB" w:rsidTr="00F64894">
        <w:trPr>
          <w:trHeight w:val="260"/>
        </w:trPr>
        <w:tc>
          <w:tcPr>
            <w:tcW w:w="177" w:type="pct"/>
          </w:tcPr>
          <w:p w14:paraId="709E9C65"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15</w:t>
            </w:r>
          </w:p>
        </w:tc>
        <w:tc>
          <w:tcPr>
            <w:tcW w:w="574" w:type="pct"/>
          </w:tcPr>
          <w:p w14:paraId="0FE2D198" w14:textId="77777777" w:rsidR="00F64894" w:rsidRPr="005A7BEF" w:rsidRDefault="00F64894" w:rsidP="004432E6">
            <w:pPr>
              <w:rPr>
                <w:rFonts w:ascii="Arial" w:hAnsi="Arial" w:cs="Arial"/>
                <w:b/>
                <w:sz w:val="18"/>
                <w:szCs w:val="18"/>
              </w:rPr>
            </w:pPr>
          </w:p>
        </w:tc>
        <w:tc>
          <w:tcPr>
            <w:tcW w:w="581" w:type="pct"/>
          </w:tcPr>
          <w:p w14:paraId="707F74DC" w14:textId="77777777" w:rsidR="00F64894" w:rsidRPr="005A7BEF" w:rsidRDefault="00F64894" w:rsidP="004432E6">
            <w:pPr>
              <w:rPr>
                <w:rFonts w:ascii="Arial" w:hAnsi="Arial" w:cs="Arial"/>
                <w:b/>
                <w:sz w:val="18"/>
                <w:szCs w:val="18"/>
              </w:rPr>
            </w:pPr>
          </w:p>
        </w:tc>
        <w:tc>
          <w:tcPr>
            <w:tcW w:w="766" w:type="pct"/>
          </w:tcPr>
          <w:p w14:paraId="53008D08" w14:textId="77777777" w:rsidR="00F64894" w:rsidRPr="005A7BEF" w:rsidRDefault="00F64894" w:rsidP="004432E6">
            <w:pPr>
              <w:rPr>
                <w:rFonts w:ascii="Arial" w:hAnsi="Arial" w:cs="Arial"/>
                <w:b/>
                <w:sz w:val="18"/>
                <w:szCs w:val="18"/>
              </w:rPr>
            </w:pPr>
          </w:p>
        </w:tc>
        <w:tc>
          <w:tcPr>
            <w:tcW w:w="581" w:type="pct"/>
          </w:tcPr>
          <w:p w14:paraId="22874389" w14:textId="2FFB33D7" w:rsidR="00F64894" w:rsidRPr="005A7BEF" w:rsidRDefault="00F64894" w:rsidP="004432E6">
            <w:pPr>
              <w:rPr>
                <w:rFonts w:ascii="Arial" w:hAnsi="Arial" w:cs="Arial"/>
                <w:b/>
                <w:sz w:val="18"/>
                <w:szCs w:val="18"/>
              </w:rPr>
            </w:pPr>
          </w:p>
        </w:tc>
        <w:tc>
          <w:tcPr>
            <w:tcW w:w="580" w:type="pct"/>
          </w:tcPr>
          <w:p w14:paraId="3A36A2F4" w14:textId="77777777" w:rsidR="00F64894" w:rsidRPr="005A7BEF" w:rsidRDefault="00F64894" w:rsidP="004432E6">
            <w:pPr>
              <w:rPr>
                <w:rFonts w:ascii="Arial" w:hAnsi="Arial" w:cs="Arial"/>
                <w:b/>
                <w:sz w:val="18"/>
                <w:szCs w:val="18"/>
              </w:rPr>
            </w:pPr>
          </w:p>
        </w:tc>
        <w:tc>
          <w:tcPr>
            <w:tcW w:w="580" w:type="pct"/>
          </w:tcPr>
          <w:p w14:paraId="121104FC" w14:textId="77777777" w:rsidR="00F64894" w:rsidRPr="005A7BEF" w:rsidRDefault="00F64894" w:rsidP="004432E6">
            <w:pPr>
              <w:rPr>
                <w:rFonts w:ascii="Arial" w:hAnsi="Arial" w:cs="Arial"/>
                <w:b/>
                <w:sz w:val="18"/>
                <w:szCs w:val="18"/>
              </w:rPr>
            </w:pPr>
          </w:p>
        </w:tc>
        <w:tc>
          <w:tcPr>
            <w:tcW w:w="580" w:type="pct"/>
          </w:tcPr>
          <w:p w14:paraId="31F8FAE9" w14:textId="77777777" w:rsidR="00F64894" w:rsidRPr="005A7BEF" w:rsidRDefault="00F64894" w:rsidP="004432E6">
            <w:pPr>
              <w:rPr>
                <w:rFonts w:ascii="Arial" w:hAnsi="Arial" w:cs="Arial"/>
                <w:b/>
                <w:sz w:val="18"/>
                <w:szCs w:val="18"/>
              </w:rPr>
            </w:pPr>
          </w:p>
        </w:tc>
        <w:tc>
          <w:tcPr>
            <w:tcW w:w="580" w:type="pct"/>
          </w:tcPr>
          <w:p w14:paraId="3D7684BC" w14:textId="77777777" w:rsidR="00F64894" w:rsidRPr="005A7BEF" w:rsidRDefault="00F64894" w:rsidP="004432E6">
            <w:pPr>
              <w:rPr>
                <w:rFonts w:ascii="Arial" w:hAnsi="Arial" w:cs="Arial"/>
                <w:b/>
                <w:sz w:val="18"/>
                <w:szCs w:val="18"/>
              </w:rPr>
            </w:pPr>
          </w:p>
        </w:tc>
      </w:tr>
      <w:tr w:rsidR="00F64894" w:rsidRPr="005A7BEF" w14:paraId="0EB0335F" w14:textId="4E3C386E" w:rsidTr="00F64894">
        <w:trPr>
          <w:trHeight w:val="260"/>
        </w:trPr>
        <w:tc>
          <w:tcPr>
            <w:tcW w:w="177" w:type="pct"/>
          </w:tcPr>
          <w:p w14:paraId="1B277FB2"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16</w:t>
            </w:r>
          </w:p>
        </w:tc>
        <w:tc>
          <w:tcPr>
            <w:tcW w:w="574" w:type="pct"/>
          </w:tcPr>
          <w:p w14:paraId="555A926D" w14:textId="77777777" w:rsidR="00F64894" w:rsidRPr="005A7BEF" w:rsidRDefault="00F64894" w:rsidP="004432E6">
            <w:pPr>
              <w:rPr>
                <w:rFonts w:ascii="Arial" w:hAnsi="Arial" w:cs="Arial"/>
                <w:b/>
                <w:sz w:val="18"/>
                <w:szCs w:val="18"/>
              </w:rPr>
            </w:pPr>
          </w:p>
        </w:tc>
        <w:tc>
          <w:tcPr>
            <w:tcW w:w="581" w:type="pct"/>
          </w:tcPr>
          <w:p w14:paraId="4587522A" w14:textId="77777777" w:rsidR="00F64894" w:rsidRPr="005A7BEF" w:rsidRDefault="00F64894" w:rsidP="004432E6">
            <w:pPr>
              <w:rPr>
                <w:rFonts w:ascii="Arial" w:hAnsi="Arial" w:cs="Arial"/>
                <w:b/>
                <w:sz w:val="18"/>
                <w:szCs w:val="18"/>
              </w:rPr>
            </w:pPr>
          </w:p>
        </w:tc>
        <w:tc>
          <w:tcPr>
            <w:tcW w:w="766" w:type="pct"/>
          </w:tcPr>
          <w:p w14:paraId="4B098844" w14:textId="77777777" w:rsidR="00F64894" w:rsidRPr="005A7BEF" w:rsidRDefault="00F64894" w:rsidP="004432E6">
            <w:pPr>
              <w:rPr>
                <w:rFonts w:ascii="Arial" w:hAnsi="Arial" w:cs="Arial"/>
                <w:b/>
                <w:sz w:val="18"/>
                <w:szCs w:val="18"/>
              </w:rPr>
            </w:pPr>
          </w:p>
        </w:tc>
        <w:tc>
          <w:tcPr>
            <w:tcW w:w="581" w:type="pct"/>
          </w:tcPr>
          <w:p w14:paraId="3BFD20F5" w14:textId="572F4226" w:rsidR="00F64894" w:rsidRPr="005A7BEF" w:rsidRDefault="00F64894" w:rsidP="004432E6">
            <w:pPr>
              <w:rPr>
                <w:rFonts w:ascii="Arial" w:hAnsi="Arial" w:cs="Arial"/>
                <w:b/>
                <w:sz w:val="18"/>
                <w:szCs w:val="18"/>
              </w:rPr>
            </w:pPr>
          </w:p>
        </w:tc>
        <w:tc>
          <w:tcPr>
            <w:tcW w:w="580" w:type="pct"/>
          </w:tcPr>
          <w:p w14:paraId="78E62C0B" w14:textId="77777777" w:rsidR="00F64894" w:rsidRPr="005A7BEF" w:rsidRDefault="00F64894" w:rsidP="004432E6">
            <w:pPr>
              <w:rPr>
                <w:rFonts w:ascii="Arial" w:hAnsi="Arial" w:cs="Arial"/>
                <w:b/>
                <w:sz w:val="18"/>
                <w:szCs w:val="18"/>
              </w:rPr>
            </w:pPr>
          </w:p>
        </w:tc>
        <w:tc>
          <w:tcPr>
            <w:tcW w:w="580" w:type="pct"/>
          </w:tcPr>
          <w:p w14:paraId="21923368" w14:textId="77777777" w:rsidR="00F64894" w:rsidRPr="005A7BEF" w:rsidRDefault="00F64894" w:rsidP="004432E6">
            <w:pPr>
              <w:rPr>
                <w:rFonts w:ascii="Arial" w:hAnsi="Arial" w:cs="Arial"/>
                <w:b/>
                <w:sz w:val="18"/>
                <w:szCs w:val="18"/>
              </w:rPr>
            </w:pPr>
          </w:p>
        </w:tc>
        <w:tc>
          <w:tcPr>
            <w:tcW w:w="580" w:type="pct"/>
          </w:tcPr>
          <w:p w14:paraId="00CAEDB5" w14:textId="77777777" w:rsidR="00F64894" w:rsidRPr="005A7BEF" w:rsidRDefault="00F64894" w:rsidP="004432E6">
            <w:pPr>
              <w:rPr>
                <w:rFonts w:ascii="Arial" w:hAnsi="Arial" w:cs="Arial"/>
                <w:b/>
                <w:sz w:val="18"/>
                <w:szCs w:val="18"/>
              </w:rPr>
            </w:pPr>
          </w:p>
        </w:tc>
        <w:tc>
          <w:tcPr>
            <w:tcW w:w="580" w:type="pct"/>
          </w:tcPr>
          <w:p w14:paraId="774DA2EF" w14:textId="77777777" w:rsidR="00F64894" w:rsidRPr="005A7BEF" w:rsidRDefault="00F64894" w:rsidP="004432E6">
            <w:pPr>
              <w:rPr>
                <w:rFonts w:ascii="Arial" w:hAnsi="Arial" w:cs="Arial"/>
                <w:b/>
                <w:sz w:val="18"/>
                <w:szCs w:val="18"/>
              </w:rPr>
            </w:pPr>
          </w:p>
        </w:tc>
      </w:tr>
      <w:tr w:rsidR="00F64894" w:rsidRPr="005A7BEF" w14:paraId="58A87A5D" w14:textId="123361C3" w:rsidTr="00F64894">
        <w:trPr>
          <w:trHeight w:val="260"/>
        </w:trPr>
        <w:tc>
          <w:tcPr>
            <w:tcW w:w="177" w:type="pct"/>
          </w:tcPr>
          <w:p w14:paraId="18AF79D6"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17</w:t>
            </w:r>
          </w:p>
        </w:tc>
        <w:tc>
          <w:tcPr>
            <w:tcW w:w="574" w:type="pct"/>
          </w:tcPr>
          <w:p w14:paraId="1EE1D4AC" w14:textId="77777777" w:rsidR="00F64894" w:rsidRPr="005A7BEF" w:rsidRDefault="00F64894" w:rsidP="004432E6">
            <w:pPr>
              <w:rPr>
                <w:rFonts w:ascii="Arial" w:hAnsi="Arial" w:cs="Arial"/>
                <w:b/>
                <w:sz w:val="18"/>
                <w:szCs w:val="18"/>
              </w:rPr>
            </w:pPr>
          </w:p>
        </w:tc>
        <w:tc>
          <w:tcPr>
            <w:tcW w:w="581" w:type="pct"/>
          </w:tcPr>
          <w:p w14:paraId="7806E453" w14:textId="77777777" w:rsidR="00F64894" w:rsidRPr="005A7BEF" w:rsidRDefault="00F64894" w:rsidP="004432E6">
            <w:pPr>
              <w:rPr>
                <w:rFonts w:ascii="Arial" w:hAnsi="Arial" w:cs="Arial"/>
                <w:b/>
                <w:sz w:val="18"/>
                <w:szCs w:val="18"/>
              </w:rPr>
            </w:pPr>
          </w:p>
        </w:tc>
        <w:tc>
          <w:tcPr>
            <w:tcW w:w="766" w:type="pct"/>
          </w:tcPr>
          <w:p w14:paraId="4AB4C699" w14:textId="77777777" w:rsidR="00F64894" w:rsidRPr="005A7BEF" w:rsidRDefault="00F64894" w:rsidP="004432E6">
            <w:pPr>
              <w:rPr>
                <w:rFonts w:ascii="Arial" w:hAnsi="Arial" w:cs="Arial"/>
                <w:b/>
                <w:sz w:val="18"/>
                <w:szCs w:val="18"/>
              </w:rPr>
            </w:pPr>
          </w:p>
        </w:tc>
        <w:tc>
          <w:tcPr>
            <w:tcW w:w="581" w:type="pct"/>
          </w:tcPr>
          <w:p w14:paraId="4C2DE59D" w14:textId="47BD7816" w:rsidR="00F64894" w:rsidRPr="005A7BEF" w:rsidRDefault="00F64894" w:rsidP="004432E6">
            <w:pPr>
              <w:rPr>
                <w:rFonts w:ascii="Arial" w:hAnsi="Arial" w:cs="Arial"/>
                <w:b/>
                <w:sz w:val="18"/>
                <w:szCs w:val="18"/>
              </w:rPr>
            </w:pPr>
          </w:p>
        </w:tc>
        <w:tc>
          <w:tcPr>
            <w:tcW w:w="580" w:type="pct"/>
          </w:tcPr>
          <w:p w14:paraId="17CEA296" w14:textId="77777777" w:rsidR="00F64894" w:rsidRPr="005A7BEF" w:rsidRDefault="00F64894" w:rsidP="004432E6">
            <w:pPr>
              <w:rPr>
                <w:rFonts w:ascii="Arial" w:hAnsi="Arial" w:cs="Arial"/>
                <w:b/>
                <w:sz w:val="18"/>
                <w:szCs w:val="18"/>
              </w:rPr>
            </w:pPr>
          </w:p>
        </w:tc>
        <w:tc>
          <w:tcPr>
            <w:tcW w:w="580" w:type="pct"/>
          </w:tcPr>
          <w:p w14:paraId="262959BA" w14:textId="77777777" w:rsidR="00F64894" w:rsidRPr="005A7BEF" w:rsidRDefault="00F64894" w:rsidP="004432E6">
            <w:pPr>
              <w:rPr>
                <w:rFonts w:ascii="Arial" w:hAnsi="Arial" w:cs="Arial"/>
                <w:b/>
                <w:sz w:val="18"/>
                <w:szCs w:val="18"/>
              </w:rPr>
            </w:pPr>
          </w:p>
        </w:tc>
        <w:tc>
          <w:tcPr>
            <w:tcW w:w="580" w:type="pct"/>
          </w:tcPr>
          <w:p w14:paraId="1B640813" w14:textId="77777777" w:rsidR="00F64894" w:rsidRPr="005A7BEF" w:rsidRDefault="00F64894" w:rsidP="004432E6">
            <w:pPr>
              <w:rPr>
                <w:rFonts w:ascii="Arial" w:hAnsi="Arial" w:cs="Arial"/>
                <w:b/>
                <w:sz w:val="18"/>
                <w:szCs w:val="18"/>
              </w:rPr>
            </w:pPr>
          </w:p>
        </w:tc>
        <w:tc>
          <w:tcPr>
            <w:tcW w:w="580" w:type="pct"/>
          </w:tcPr>
          <w:p w14:paraId="583A3B26" w14:textId="77777777" w:rsidR="00F64894" w:rsidRPr="005A7BEF" w:rsidRDefault="00F64894" w:rsidP="004432E6">
            <w:pPr>
              <w:rPr>
                <w:rFonts w:ascii="Arial" w:hAnsi="Arial" w:cs="Arial"/>
                <w:b/>
                <w:sz w:val="18"/>
                <w:szCs w:val="18"/>
              </w:rPr>
            </w:pPr>
          </w:p>
        </w:tc>
      </w:tr>
      <w:tr w:rsidR="00F64894" w:rsidRPr="005A7BEF" w14:paraId="6F52D7AB" w14:textId="79E53C72" w:rsidTr="00F64894">
        <w:trPr>
          <w:trHeight w:val="260"/>
        </w:trPr>
        <w:tc>
          <w:tcPr>
            <w:tcW w:w="177" w:type="pct"/>
          </w:tcPr>
          <w:p w14:paraId="526B1E3F" w14:textId="77777777" w:rsidR="00F64894" w:rsidRPr="005A7BEF" w:rsidRDefault="00F64894" w:rsidP="004432E6">
            <w:pPr>
              <w:jc w:val="center"/>
              <w:rPr>
                <w:rFonts w:ascii="Arial" w:hAnsi="Arial" w:cs="Arial"/>
                <w:b/>
                <w:sz w:val="18"/>
                <w:szCs w:val="18"/>
              </w:rPr>
            </w:pPr>
            <w:r w:rsidRPr="005A7BEF">
              <w:rPr>
                <w:rFonts w:ascii="Arial" w:hAnsi="Arial" w:cs="Arial"/>
                <w:b/>
                <w:sz w:val="18"/>
                <w:szCs w:val="18"/>
              </w:rPr>
              <w:t>18</w:t>
            </w:r>
          </w:p>
        </w:tc>
        <w:tc>
          <w:tcPr>
            <w:tcW w:w="574" w:type="pct"/>
          </w:tcPr>
          <w:p w14:paraId="72743645" w14:textId="77777777" w:rsidR="00F64894" w:rsidRPr="005A7BEF" w:rsidRDefault="00F64894" w:rsidP="004432E6">
            <w:pPr>
              <w:rPr>
                <w:rFonts w:ascii="Arial" w:hAnsi="Arial" w:cs="Arial"/>
                <w:b/>
                <w:sz w:val="18"/>
                <w:szCs w:val="18"/>
              </w:rPr>
            </w:pPr>
          </w:p>
        </w:tc>
        <w:tc>
          <w:tcPr>
            <w:tcW w:w="581" w:type="pct"/>
          </w:tcPr>
          <w:p w14:paraId="290E704F" w14:textId="77777777" w:rsidR="00F64894" w:rsidRPr="005A7BEF" w:rsidRDefault="00F64894" w:rsidP="004432E6">
            <w:pPr>
              <w:rPr>
                <w:rFonts w:ascii="Arial" w:hAnsi="Arial" w:cs="Arial"/>
                <w:b/>
                <w:sz w:val="18"/>
                <w:szCs w:val="18"/>
              </w:rPr>
            </w:pPr>
          </w:p>
        </w:tc>
        <w:tc>
          <w:tcPr>
            <w:tcW w:w="766" w:type="pct"/>
          </w:tcPr>
          <w:p w14:paraId="1EFD3F52" w14:textId="77777777" w:rsidR="00F64894" w:rsidRPr="005A7BEF" w:rsidRDefault="00F64894" w:rsidP="004432E6">
            <w:pPr>
              <w:rPr>
                <w:rFonts w:ascii="Arial" w:hAnsi="Arial" w:cs="Arial"/>
                <w:b/>
                <w:sz w:val="18"/>
                <w:szCs w:val="18"/>
              </w:rPr>
            </w:pPr>
          </w:p>
        </w:tc>
        <w:tc>
          <w:tcPr>
            <w:tcW w:w="581" w:type="pct"/>
          </w:tcPr>
          <w:p w14:paraId="4E2DB35E" w14:textId="1433B6EC" w:rsidR="00F64894" w:rsidRPr="005A7BEF" w:rsidRDefault="00F64894" w:rsidP="004432E6">
            <w:pPr>
              <w:rPr>
                <w:rFonts w:ascii="Arial" w:hAnsi="Arial" w:cs="Arial"/>
                <w:b/>
                <w:sz w:val="18"/>
                <w:szCs w:val="18"/>
              </w:rPr>
            </w:pPr>
          </w:p>
        </w:tc>
        <w:tc>
          <w:tcPr>
            <w:tcW w:w="580" w:type="pct"/>
          </w:tcPr>
          <w:p w14:paraId="4A46F231" w14:textId="77777777" w:rsidR="00F64894" w:rsidRPr="005A7BEF" w:rsidRDefault="00F64894" w:rsidP="004432E6">
            <w:pPr>
              <w:rPr>
                <w:rFonts w:ascii="Arial" w:hAnsi="Arial" w:cs="Arial"/>
                <w:b/>
                <w:sz w:val="18"/>
                <w:szCs w:val="18"/>
              </w:rPr>
            </w:pPr>
          </w:p>
        </w:tc>
        <w:tc>
          <w:tcPr>
            <w:tcW w:w="580" w:type="pct"/>
          </w:tcPr>
          <w:p w14:paraId="163B7DF7" w14:textId="77777777" w:rsidR="00F64894" w:rsidRPr="005A7BEF" w:rsidRDefault="00F64894" w:rsidP="004432E6">
            <w:pPr>
              <w:rPr>
                <w:rFonts w:ascii="Arial" w:hAnsi="Arial" w:cs="Arial"/>
                <w:b/>
                <w:sz w:val="18"/>
                <w:szCs w:val="18"/>
              </w:rPr>
            </w:pPr>
          </w:p>
        </w:tc>
        <w:tc>
          <w:tcPr>
            <w:tcW w:w="580" w:type="pct"/>
          </w:tcPr>
          <w:p w14:paraId="035C19B1" w14:textId="77777777" w:rsidR="00F64894" w:rsidRPr="005A7BEF" w:rsidRDefault="00F64894" w:rsidP="004432E6">
            <w:pPr>
              <w:rPr>
                <w:rFonts w:ascii="Arial" w:hAnsi="Arial" w:cs="Arial"/>
                <w:b/>
                <w:sz w:val="18"/>
                <w:szCs w:val="18"/>
              </w:rPr>
            </w:pPr>
          </w:p>
        </w:tc>
        <w:tc>
          <w:tcPr>
            <w:tcW w:w="580" w:type="pct"/>
          </w:tcPr>
          <w:p w14:paraId="6A4CE270" w14:textId="77777777" w:rsidR="00F64894" w:rsidRPr="005A7BEF" w:rsidRDefault="00F64894" w:rsidP="004432E6">
            <w:pPr>
              <w:rPr>
                <w:rFonts w:ascii="Arial" w:hAnsi="Arial" w:cs="Arial"/>
                <w:b/>
                <w:sz w:val="18"/>
                <w:szCs w:val="18"/>
              </w:rPr>
            </w:pPr>
          </w:p>
        </w:tc>
      </w:tr>
    </w:tbl>
    <w:p w14:paraId="5C1DE29F" w14:textId="77777777" w:rsidR="00197F67" w:rsidRPr="005A7BEF" w:rsidRDefault="00197F67" w:rsidP="005A7BEF">
      <w:pPr>
        <w:rPr>
          <w:rFonts w:ascii="Arial" w:hAnsi="Arial" w:cs="Arial"/>
          <w:i/>
          <w:sz w:val="20"/>
          <w:szCs w:val="20"/>
        </w:rPr>
      </w:pPr>
    </w:p>
    <w:p w14:paraId="1606BE4B" w14:textId="1BBF0E40" w:rsidR="009B270A" w:rsidRPr="005A7BEF" w:rsidRDefault="009B270A" w:rsidP="005A7BEF">
      <w:pPr>
        <w:rPr>
          <w:rFonts w:ascii="Arial" w:hAnsi="Arial" w:cs="Arial"/>
          <w:i/>
          <w:sz w:val="20"/>
          <w:szCs w:val="20"/>
        </w:rPr>
      </w:pPr>
    </w:p>
    <w:p w14:paraId="0B928046" w14:textId="67373CA8" w:rsidR="009B270A" w:rsidRDefault="009B270A" w:rsidP="005A7BEF">
      <w:pPr>
        <w:rPr>
          <w:rFonts w:ascii="Arial" w:hAnsi="Arial" w:cs="Arial"/>
          <w:i/>
          <w:sz w:val="20"/>
          <w:szCs w:val="20"/>
        </w:rPr>
      </w:pPr>
    </w:p>
    <w:tbl>
      <w:tblPr>
        <w:tblStyle w:val="TableGrid"/>
        <w:tblW w:w="5000" w:type="pct"/>
        <w:tblLook w:val="04A0" w:firstRow="1" w:lastRow="0" w:firstColumn="1" w:lastColumn="0" w:noHBand="0" w:noVBand="1"/>
      </w:tblPr>
      <w:tblGrid>
        <w:gridCol w:w="4841"/>
        <w:gridCol w:w="4841"/>
        <w:gridCol w:w="4838"/>
      </w:tblGrid>
      <w:tr w:rsidR="00F64894" w:rsidRPr="00D02662" w14:paraId="237F0A73" w14:textId="5567812B" w:rsidTr="008D4F63">
        <w:trPr>
          <w:trHeight w:val="591"/>
        </w:trPr>
        <w:tc>
          <w:tcPr>
            <w:tcW w:w="1667" w:type="pct"/>
          </w:tcPr>
          <w:p w14:paraId="3337A70D" w14:textId="77777777" w:rsidR="00F64894" w:rsidRPr="003951C7" w:rsidRDefault="00F64894" w:rsidP="00EF59EA">
            <w:pPr>
              <w:rPr>
                <w:rFonts w:ascii="Arial" w:hAnsi="Arial" w:cs="Arial"/>
                <w:sz w:val="20"/>
                <w:szCs w:val="20"/>
              </w:rPr>
            </w:pPr>
            <w:r w:rsidRPr="003951C7">
              <w:rPr>
                <w:rFonts w:ascii="Arial" w:hAnsi="Arial" w:cs="Arial"/>
                <w:sz w:val="20"/>
                <w:szCs w:val="20"/>
              </w:rPr>
              <w:t>Please p</w:t>
            </w:r>
            <w:r>
              <w:rPr>
                <w:rFonts w:ascii="Arial" w:hAnsi="Arial" w:cs="Arial"/>
                <w:sz w:val="20"/>
                <w:szCs w:val="20"/>
              </w:rPr>
              <w:t>rovide a cell phone number for [Name]</w:t>
            </w:r>
            <w:r w:rsidRPr="003951C7">
              <w:rPr>
                <w:rFonts w:ascii="Arial" w:hAnsi="Arial" w:cs="Arial"/>
                <w:sz w:val="20"/>
                <w:szCs w:val="20"/>
              </w:rPr>
              <w:t xml:space="preserve"> that will best enable us to get in contact with him/her.</w:t>
            </w:r>
          </w:p>
          <w:p w14:paraId="79106799" w14:textId="77777777" w:rsidR="00F64894" w:rsidRPr="003951C7" w:rsidRDefault="00F64894" w:rsidP="00EF59EA">
            <w:pPr>
              <w:rPr>
                <w:rFonts w:ascii="Arial" w:hAnsi="Arial" w:cs="Arial"/>
                <w:sz w:val="20"/>
                <w:szCs w:val="20"/>
              </w:rPr>
            </w:pPr>
          </w:p>
          <w:p w14:paraId="05635C89" w14:textId="77777777" w:rsidR="00F64894" w:rsidRPr="008D4F63" w:rsidRDefault="00F64894">
            <w:pPr>
              <w:rPr>
                <w:rFonts w:ascii="Arial" w:hAnsi="Arial" w:cs="Arial"/>
                <w:i/>
                <w:sz w:val="20"/>
                <w:szCs w:val="20"/>
              </w:rPr>
            </w:pPr>
            <w:r w:rsidRPr="008D4F63">
              <w:rPr>
                <w:rFonts w:ascii="Arial" w:hAnsi="Arial" w:cs="Arial"/>
                <w:i/>
                <w:sz w:val="20"/>
                <w:szCs w:val="20"/>
              </w:rPr>
              <w:t>If [Name] does not have a cell phone or if you do not know [Name]'s cell phone number, please enter zero.</w:t>
            </w:r>
          </w:p>
        </w:tc>
        <w:tc>
          <w:tcPr>
            <w:tcW w:w="1667" w:type="pct"/>
          </w:tcPr>
          <w:p w14:paraId="4FE1A24D" w14:textId="77777777" w:rsidR="00F64894" w:rsidRDefault="00F64894" w:rsidP="00EF59EA">
            <w:pPr>
              <w:rPr>
                <w:rFonts w:ascii="Arial" w:hAnsi="Arial" w:cs="Arial"/>
                <w:sz w:val="20"/>
                <w:szCs w:val="20"/>
              </w:rPr>
            </w:pPr>
            <w:r w:rsidRPr="003951C7">
              <w:rPr>
                <w:rFonts w:ascii="Arial" w:hAnsi="Arial" w:cs="Arial"/>
                <w:sz w:val="20"/>
                <w:szCs w:val="20"/>
              </w:rPr>
              <w:t xml:space="preserve">Please provide </w:t>
            </w:r>
            <w:r w:rsidRPr="008D4F63">
              <w:rPr>
                <w:rFonts w:ascii="Arial" w:hAnsi="Arial" w:cs="Arial"/>
                <w:b/>
                <w:sz w:val="20"/>
                <w:szCs w:val="20"/>
              </w:rPr>
              <w:t>address</w:t>
            </w:r>
            <w:r w:rsidRPr="003951C7">
              <w:rPr>
                <w:rFonts w:ascii="Arial" w:hAnsi="Arial" w:cs="Arial"/>
                <w:sz w:val="20"/>
                <w:szCs w:val="20"/>
              </w:rPr>
              <w:t xml:space="preserve"> information for </w:t>
            </w:r>
            <w:r>
              <w:rPr>
                <w:rFonts w:ascii="Arial" w:hAnsi="Arial" w:cs="Arial"/>
                <w:sz w:val="20"/>
                <w:szCs w:val="20"/>
              </w:rPr>
              <w:t>[</w:t>
            </w:r>
            <w:r w:rsidRPr="008D4F63">
              <w:rPr>
                <w:rFonts w:ascii="Arial" w:hAnsi="Arial" w:cs="Arial"/>
                <w:b/>
                <w:sz w:val="20"/>
                <w:szCs w:val="20"/>
              </w:rPr>
              <w:t>Name</w:t>
            </w:r>
            <w:r>
              <w:rPr>
                <w:rFonts w:ascii="Arial" w:hAnsi="Arial" w:cs="Arial"/>
                <w:sz w:val="20"/>
                <w:szCs w:val="20"/>
              </w:rPr>
              <w:t>]</w:t>
            </w:r>
            <w:r w:rsidRPr="003951C7">
              <w:rPr>
                <w:rFonts w:ascii="Arial" w:hAnsi="Arial" w:cs="Arial"/>
                <w:sz w:val="20"/>
                <w:szCs w:val="20"/>
              </w:rPr>
              <w:t xml:space="preserve"> (e.g. contact address, landmarks, street numbers, additional phone numbers etc.).</w:t>
            </w:r>
          </w:p>
          <w:p w14:paraId="1E1C3619" w14:textId="77777777" w:rsidR="00F64894" w:rsidRDefault="00F64894" w:rsidP="00EF59EA">
            <w:pPr>
              <w:rPr>
                <w:rFonts w:ascii="Arial" w:hAnsi="Arial" w:cs="Arial"/>
                <w:sz w:val="20"/>
                <w:szCs w:val="20"/>
              </w:rPr>
            </w:pPr>
          </w:p>
          <w:p w14:paraId="3B54138E" w14:textId="77777777" w:rsidR="00F64894" w:rsidRPr="00D02662" w:rsidRDefault="00F64894" w:rsidP="00EF59EA">
            <w:pPr>
              <w:rPr>
                <w:rFonts w:ascii="Arial" w:hAnsi="Arial" w:cs="Arial"/>
                <w:sz w:val="20"/>
                <w:szCs w:val="20"/>
              </w:rPr>
            </w:pPr>
            <w:r>
              <w:rPr>
                <w:rFonts w:ascii="Arial" w:hAnsi="Arial" w:cs="Arial"/>
                <w:sz w:val="20"/>
                <w:szCs w:val="20"/>
              </w:rPr>
              <w:t>&gt;&gt; next household member</w:t>
            </w:r>
          </w:p>
        </w:tc>
        <w:tc>
          <w:tcPr>
            <w:tcW w:w="1666" w:type="pct"/>
          </w:tcPr>
          <w:p w14:paraId="7ED32D41" w14:textId="054F1794" w:rsidR="00F64894" w:rsidRPr="003951C7" w:rsidRDefault="00F64894">
            <w:pPr>
              <w:rPr>
                <w:rFonts w:ascii="Arial" w:hAnsi="Arial" w:cs="Arial"/>
                <w:sz w:val="20"/>
                <w:szCs w:val="20"/>
              </w:rPr>
            </w:pPr>
            <w:r w:rsidRPr="00F64894">
              <w:rPr>
                <w:rFonts w:ascii="Arial" w:hAnsi="Arial" w:cs="Arial"/>
                <w:sz w:val="20"/>
                <w:szCs w:val="20"/>
              </w:rPr>
              <w:t xml:space="preserve">Please provide </w:t>
            </w:r>
            <w:r w:rsidRPr="008D4F63">
              <w:rPr>
                <w:rFonts w:ascii="Arial" w:hAnsi="Arial" w:cs="Arial"/>
                <w:b/>
                <w:sz w:val="20"/>
                <w:szCs w:val="20"/>
              </w:rPr>
              <w:t>employer</w:t>
            </w:r>
            <w:r w:rsidRPr="00F64894">
              <w:rPr>
                <w:rFonts w:ascii="Arial" w:hAnsi="Arial" w:cs="Arial"/>
                <w:sz w:val="20"/>
                <w:szCs w:val="20"/>
              </w:rPr>
              <w:t xml:space="preserve"> information for </w:t>
            </w:r>
            <w:r>
              <w:rPr>
                <w:rFonts w:ascii="Arial" w:hAnsi="Arial" w:cs="Arial"/>
                <w:sz w:val="20"/>
                <w:szCs w:val="20"/>
              </w:rPr>
              <w:t>[</w:t>
            </w:r>
            <w:r w:rsidRPr="008D4F63">
              <w:rPr>
                <w:rFonts w:ascii="Arial" w:hAnsi="Arial" w:cs="Arial"/>
                <w:b/>
                <w:sz w:val="20"/>
                <w:szCs w:val="20"/>
              </w:rPr>
              <w:t>Name</w:t>
            </w:r>
            <w:r>
              <w:rPr>
                <w:rFonts w:ascii="Arial" w:hAnsi="Arial" w:cs="Arial"/>
                <w:sz w:val="20"/>
                <w:szCs w:val="20"/>
              </w:rPr>
              <w:t xml:space="preserve">] </w:t>
            </w:r>
            <w:r w:rsidRPr="00F64894">
              <w:rPr>
                <w:rFonts w:ascii="Arial" w:hAnsi="Arial" w:cs="Arial"/>
                <w:sz w:val="20"/>
                <w:szCs w:val="20"/>
              </w:rPr>
              <w:t>(e.g. company name, employer name, office location, etc.).</w:t>
            </w:r>
          </w:p>
        </w:tc>
      </w:tr>
      <w:tr w:rsidR="00F64894" w:rsidRPr="005A7BEF" w14:paraId="2D210335" w14:textId="067C0044" w:rsidTr="008D4F63">
        <w:trPr>
          <w:trHeight w:val="305"/>
        </w:trPr>
        <w:tc>
          <w:tcPr>
            <w:tcW w:w="1667" w:type="pct"/>
          </w:tcPr>
          <w:p w14:paraId="5BC0ABC7" w14:textId="77777777" w:rsidR="00F64894" w:rsidRPr="005A7BEF" w:rsidRDefault="00F64894" w:rsidP="00EF59EA">
            <w:pPr>
              <w:rPr>
                <w:rFonts w:ascii="Arial" w:hAnsi="Arial" w:cs="Arial"/>
                <w:b/>
                <w:sz w:val="18"/>
                <w:szCs w:val="18"/>
              </w:rPr>
            </w:pPr>
          </w:p>
        </w:tc>
        <w:tc>
          <w:tcPr>
            <w:tcW w:w="1667" w:type="pct"/>
          </w:tcPr>
          <w:p w14:paraId="098ACE82" w14:textId="77777777" w:rsidR="00F64894" w:rsidRPr="005A7BEF" w:rsidRDefault="00F64894" w:rsidP="00EF59EA">
            <w:pPr>
              <w:rPr>
                <w:rFonts w:ascii="Arial" w:hAnsi="Arial" w:cs="Arial"/>
                <w:b/>
                <w:sz w:val="18"/>
                <w:szCs w:val="18"/>
              </w:rPr>
            </w:pPr>
          </w:p>
        </w:tc>
        <w:tc>
          <w:tcPr>
            <w:tcW w:w="1666" w:type="pct"/>
          </w:tcPr>
          <w:p w14:paraId="5E22E8AC" w14:textId="77777777" w:rsidR="00F64894" w:rsidRPr="005A7BEF" w:rsidRDefault="00F64894" w:rsidP="00EF59EA">
            <w:pPr>
              <w:rPr>
                <w:rFonts w:ascii="Arial" w:hAnsi="Arial" w:cs="Arial"/>
                <w:b/>
                <w:sz w:val="18"/>
                <w:szCs w:val="18"/>
              </w:rPr>
            </w:pPr>
          </w:p>
        </w:tc>
      </w:tr>
      <w:tr w:rsidR="00F64894" w:rsidRPr="005A7BEF" w14:paraId="11E4AF10" w14:textId="7C45029F" w:rsidTr="008D4F63">
        <w:trPr>
          <w:trHeight w:val="260"/>
        </w:trPr>
        <w:tc>
          <w:tcPr>
            <w:tcW w:w="1667" w:type="pct"/>
          </w:tcPr>
          <w:p w14:paraId="6684C1A6" w14:textId="77777777" w:rsidR="00F64894" w:rsidRPr="005A7BEF" w:rsidRDefault="00F64894" w:rsidP="00EF59EA">
            <w:pPr>
              <w:rPr>
                <w:rFonts w:ascii="Arial" w:hAnsi="Arial" w:cs="Arial"/>
                <w:b/>
                <w:sz w:val="18"/>
                <w:szCs w:val="18"/>
              </w:rPr>
            </w:pPr>
          </w:p>
        </w:tc>
        <w:tc>
          <w:tcPr>
            <w:tcW w:w="1667" w:type="pct"/>
          </w:tcPr>
          <w:p w14:paraId="0E05DC64" w14:textId="77777777" w:rsidR="00F64894" w:rsidRPr="005A7BEF" w:rsidRDefault="00F64894" w:rsidP="00EF59EA">
            <w:pPr>
              <w:rPr>
                <w:rFonts w:ascii="Arial" w:hAnsi="Arial" w:cs="Arial"/>
                <w:b/>
                <w:sz w:val="18"/>
                <w:szCs w:val="18"/>
              </w:rPr>
            </w:pPr>
          </w:p>
        </w:tc>
        <w:tc>
          <w:tcPr>
            <w:tcW w:w="1666" w:type="pct"/>
          </w:tcPr>
          <w:p w14:paraId="7E827C6D" w14:textId="77777777" w:rsidR="00F64894" w:rsidRPr="005A7BEF" w:rsidRDefault="00F64894" w:rsidP="00EF59EA">
            <w:pPr>
              <w:rPr>
                <w:rFonts w:ascii="Arial" w:hAnsi="Arial" w:cs="Arial"/>
                <w:b/>
                <w:sz w:val="18"/>
                <w:szCs w:val="18"/>
              </w:rPr>
            </w:pPr>
          </w:p>
        </w:tc>
      </w:tr>
      <w:tr w:rsidR="00F64894" w:rsidRPr="005A7BEF" w14:paraId="2BC3BABC" w14:textId="6EEC6CBD" w:rsidTr="008D4F63">
        <w:trPr>
          <w:trHeight w:val="260"/>
        </w:trPr>
        <w:tc>
          <w:tcPr>
            <w:tcW w:w="1667" w:type="pct"/>
          </w:tcPr>
          <w:p w14:paraId="0D1CBE46" w14:textId="77777777" w:rsidR="00F64894" w:rsidRPr="005A7BEF" w:rsidRDefault="00F64894" w:rsidP="00EF59EA">
            <w:pPr>
              <w:rPr>
                <w:rFonts w:ascii="Arial" w:hAnsi="Arial" w:cs="Arial"/>
                <w:b/>
                <w:sz w:val="18"/>
                <w:szCs w:val="18"/>
              </w:rPr>
            </w:pPr>
          </w:p>
        </w:tc>
        <w:tc>
          <w:tcPr>
            <w:tcW w:w="1667" w:type="pct"/>
          </w:tcPr>
          <w:p w14:paraId="22BC4585" w14:textId="77777777" w:rsidR="00F64894" w:rsidRPr="005A7BEF" w:rsidRDefault="00F64894" w:rsidP="00EF59EA">
            <w:pPr>
              <w:rPr>
                <w:rFonts w:ascii="Arial" w:hAnsi="Arial" w:cs="Arial"/>
                <w:b/>
                <w:sz w:val="18"/>
                <w:szCs w:val="18"/>
              </w:rPr>
            </w:pPr>
          </w:p>
        </w:tc>
        <w:tc>
          <w:tcPr>
            <w:tcW w:w="1666" w:type="pct"/>
          </w:tcPr>
          <w:p w14:paraId="7F147456" w14:textId="77777777" w:rsidR="00F64894" w:rsidRPr="005A7BEF" w:rsidRDefault="00F64894" w:rsidP="00EF59EA">
            <w:pPr>
              <w:rPr>
                <w:rFonts w:ascii="Arial" w:hAnsi="Arial" w:cs="Arial"/>
                <w:b/>
                <w:sz w:val="18"/>
                <w:szCs w:val="18"/>
              </w:rPr>
            </w:pPr>
          </w:p>
        </w:tc>
      </w:tr>
      <w:tr w:rsidR="00F64894" w:rsidRPr="005A7BEF" w14:paraId="5398870F" w14:textId="4EBFF3D0" w:rsidTr="008D4F63">
        <w:trPr>
          <w:trHeight w:val="260"/>
        </w:trPr>
        <w:tc>
          <w:tcPr>
            <w:tcW w:w="1667" w:type="pct"/>
          </w:tcPr>
          <w:p w14:paraId="0EDF99B6" w14:textId="77777777" w:rsidR="00F64894" w:rsidRPr="005A7BEF" w:rsidRDefault="00F64894" w:rsidP="00EF59EA">
            <w:pPr>
              <w:rPr>
                <w:rFonts w:ascii="Arial" w:hAnsi="Arial" w:cs="Arial"/>
                <w:b/>
                <w:sz w:val="18"/>
                <w:szCs w:val="18"/>
              </w:rPr>
            </w:pPr>
          </w:p>
        </w:tc>
        <w:tc>
          <w:tcPr>
            <w:tcW w:w="1667" w:type="pct"/>
          </w:tcPr>
          <w:p w14:paraId="3318A5AC" w14:textId="77777777" w:rsidR="00F64894" w:rsidRPr="005A7BEF" w:rsidRDefault="00F64894" w:rsidP="00EF59EA">
            <w:pPr>
              <w:rPr>
                <w:rFonts w:ascii="Arial" w:hAnsi="Arial" w:cs="Arial"/>
                <w:b/>
                <w:sz w:val="18"/>
                <w:szCs w:val="18"/>
              </w:rPr>
            </w:pPr>
          </w:p>
        </w:tc>
        <w:tc>
          <w:tcPr>
            <w:tcW w:w="1666" w:type="pct"/>
          </w:tcPr>
          <w:p w14:paraId="34F9540C" w14:textId="77777777" w:rsidR="00F64894" w:rsidRPr="005A7BEF" w:rsidRDefault="00F64894" w:rsidP="00EF59EA">
            <w:pPr>
              <w:rPr>
                <w:rFonts w:ascii="Arial" w:hAnsi="Arial" w:cs="Arial"/>
                <w:b/>
                <w:sz w:val="18"/>
                <w:szCs w:val="18"/>
              </w:rPr>
            </w:pPr>
          </w:p>
        </w:tc>
      </w:tr>
      <w:tr w:rsidR="00F64894" w:rsidRPr="005A7BEF" w14:paraId="1142FE72" w14:textId="5C1A0FE6" w:rsidTr="008D4F63">
        <w:trPr>
          <w:trHeight w:val="260"/>
        </w:trPr>
        <w:tc>
          <w:tcPr>
            <w:tcW w:w="1667" w:type="pct"/>
          </w:tcPr>
          <w:p w14:paraId="1D82208B" w14:textId="77777777" w:rsidR="00F64894" w:rsidRPr="005A7BEF" w:rsidRDefault="00F64894" w:rsidP="00EF59EA">
            <w:pPr>
              <w:rPr>
                <w:rFonts w:ascii="Arial" w:hAnsi="Arial" w:cs="Arial"/>
                <w:b/>
                <w:sz w:val="18"/>
                <w:szCs w:val="18"/>
              </w:rPr>
            </w:pPr>
          </w:p>
        </w:tc>
        <w:tc>
          <w:tcPr>
            <w:tcW w:w="1667" w:type="pct"/>
          </w:tcPr>
          <w:p w14:paraId="24274306" w14:textId="77777777" w:rsidR="00F64894" w:rsidRPr="005A7BEF" w:rsidRDefault="00F64894" w:rsidP="00EF59EA">
            <w:pPr>
              <w:rPr>
                <w:rFonts w:ascii="Arial" w:hAnsi="Arial" w:cs="Arial"/>
                <w:b/>
                <w:sz w:val="18"/>
                <w:szCs w:val="18"/>
              </w:rPr>
            </w:pPr>
          </w:p>
        </w:tc>
        <w:tc>
          <w:tcPr>
            <w:tcW w:w="1666" w:type="pct"/>
          </w:tcPr>
          <w:p w14:paraId="6EE0C597" w14:textId="77777777" w:rsidR="00F64894" w:rsidRPr="005A7BEF" w:rsidRDefault="00F64894" w:rsidP="00EF59EA">
            <w:pPr>
              <w:rPr>
                <w:rFonts w:ascii="Arial" w:hAnsi="Arial" w:cs="Arial"/>
                <w:b/>
                <w:sz w:val="18"/>
                <w:szCs w:val="18"/>
              </w:rPr>
            </w:pPr>
          </w:p>
        </w:tc>
      </w:tr>
      <w:tr w:rsidR="00F64894" w:rsidRPr="005A7BEF" w14:paraId="11D0D432" w14:textId="4009264B" w:rsidTr="008D4F63">
        <w:trPr>
          <w:trHeight w:val="260"/>
        </w:trPr>
        <w:tc>
          <w:tcPr>
            <w:tcW w:w="1667" w:type="pct"/>
          </w:tcPr>
          <w:p w14:paraId="522816E8" w14:textId="77777777" w:rsidR="00F64894" w:rsidRPr="005A7BEF" w:rsidRDefault="00F64894" w:rsidP="00EF59EA">
            <w:pPr>
              <w:rPr>
                <w:rFonts w:ascii="Arial" w:hAnsi="Arial" w:cs="Arial"/>
                <w:b/>
                <w:sz w:val="18"/>
                <w:szCs w:val="18"/>
              </w:rPr>
            </w:pPr>
          </w:p>
        </w:tc>
        <w:tc>
          <w:tcPr>
            <w:tcW w:w="1667" w:type="pct"/>
          </w:tcPr>
          <w:p w14:paraId="6703A4A9" w14:textId="77777777" w:rsidR="00F64894" w:rsidRPr="005A7BEF" w:rsidRDefault="00F64894" w:rsidP="00EF59EA">
            <w:pPr>
              <w:rPr>
                <w:rFonts w:ascii="Arial" w:hAnsi="Arial" w:cs="Arial"/>
                <w:b/>
                <w:sz w:val="18"/>
                <w:szCs w:val="18"/>
              </w:rPr>
            </w:pPr>
          </w:p>
        </w:tc>
        <w:tc>
          <w:tcPr>
            <w:tcW w:w="1666" w:type="pct"/>
          </w:tcPr>
          <w:p w14:paraId="3A0EEF93" w14:textId="77777777" w:rsidR="00F64894" w:rsidRPr="005A7BEF" w:rsidRDefault="00F64894" w:rsidP="00EF59EA">
            <w:pPr>
              <w:rPr>
                <w:rFonts w:ascii="Arial" w:hAnsi="Arial" w:cs="Arial"/>
                <w:b/>
                <w:sz w:val="18"/>
                <w:szCs w:val="18"/>
              </w:rPr>
            </w:pPr>
          </w:p>
        </w:tc>
      </w:tr>
      <w:tr w:rsidR="00F64894" w:rsidRPr="005A7BEF" w14:paraId="1D172513" w14:textId="6A09BC8E" w:rsidTr="008D4F63">
        <w:trPr>
          <w:trHeight w:val="260"/>
        </w:trPr>
        <w:tc>
          <w:tcPr>
            <w:tcW w:w="1667" w:type="pct"/>
          </w:tcPr>
          <w:p w14:paraId="13692BC1" w14:textId="77777777" w:rsidR="00F64894" w:rsidRPr="005A7BEF" w:rsidRDefault="00F64894" w:rsidP="00EF59EA">
            <w:pPr>
              <w:rPr>
                <w:rFonts w:ascii="Arial" w:hAnsi="Arial" w:cs="Arial"/>
                <w:b/>
                <w:sz w:val="18"/>
                <w:szCs w:val="18"/>
              </w:rPr>
            </w:pPr>
          </w:p>
        </w:tc>
        <w:tc>
          <w:tcPr>
            <w:tcW w:w="1667" w:type="pct"/>
          </w:tcPr>
          <w:p w14:paraId="44C03752" w14:textId="77777777" w:rsidR="00F64894" w:rsidRPr="005A7BEF" w:rsidRDefault="00F64894" w:rsidP="00EF59EA">
            <w:pPr>
              <w:rPr>
                <w:rFonts w:ascii="Arial" w:hAnsi="Arial" w:cs="Arial"/>
                <w:b/>
                <w:sz w:val="18"/>
                <w:szCs w:val="18"/>
              </w:rPr>
            </w:pPr>
          </w:p>
        </w:tc>
        <w:tc>
          <w:tcPr>
            <w:tcW w:w="1666" w:type="pct"/>
          </w:tcPr>
          <w:p w14:paraId="129391D8" w14:textId="77777777" w:rsidR="00F64894" w:rsidRPr="005A7BEF" w:rsidRDefault="00F64894" w:rsidP="00EF59EA">
            <w:pPr>
              <w:rPr>
                <w:rFonts w:ascii="Arial" w:hAnsi="Arial" w:cs="Arial"/>
                <w:b/>
                <w:sz w:val="18"/>
                <w:szCs w:val="18"/>
              </w:rPr>
            </w:pPr>
          </w:p>
        </w:tc>
      </w:tr>
      <w:tr w:rsidR="00F64894" w:rsidRPr="005A7BEF" w14:paraId="5DE48E2E" w14:textId="424EC16B" w:rsidTr="008D4F63">
        <w:trPr>
          <w:trHeight w:val="260"/>
        </w:trPr>
        <w:tc>
          <w:tcPr>
            <w:tcW w:w="1667" w:type="pct"/>
          </w:tcPr>
          <w:p w14:paraId="1BF60D0A" w14:textId="77777777" w:rsidR="00F64894" w:rsidRPr="005A7BEF" w:rsidRDefault="00F64894" w:rsidP="00EF59EA">
            <w:pPr>
              <w:rPr>
                <w:rFonts w:ascii="Arial" w:hAnsi="Arial" w:cs="Arial"/>
                <w:b/>
                <w:sz w:val="18"/>
                <w:szCs w:val="18"/>
              </w:rPr>
            </w:pPr>
          </w:p>
        </w:tc>
        <w:tc>
          <w:tcPr>
            <w:tcW w:w="1667" w:type="pct"/>
          </w:tcPr>
          <w:p w14:paraId="495F08E1" w14:textId="77777777" w:rsidR="00F64894" w:rsidRPr="005A7BEF" w:rsidRDefault="00F64894" w:rsidP="00EF59EA">
            <w:pPr>
              <w:rPr>
                <w:rFonts w:ascii="Arial" w:hAnsi="Arial" w:cs="Arial"/>
                <w:b/>
                <w:sz w:val="18"/>
                <w:szCs w:val="18"/>
              </w:rPr>
            </w:pPr>
          </w:p>
        </w:tc>
        <w:tc>
          <w:tcPr>
            <w:tcW w:w="1666" w:type="pct"/>
          </w:tcPr>
          <w:p w14:paraId="625EF751" w14:textId="77777777" w:rsidR="00F64894" w:rsidRPr="005A7BEF" w:rsidRDefault="00F64894" w:rsidP="00EF59EA">
            <w:pPr>
              <w:rPr>
                <w:rFonts w:ascii="Arial" w:hAnsi="Arial" w:cs="Arial"/>
                <w:b/>
                <w:sz w:val="18"/>
                <w:szCs w:val="18"/>
              </w:rPr>
            </w:pPr>
          </w:p>
        </w:tc>
      </w:tr>
      <w:tr w:rsidR="00F64894" w:rsidRPr="005A7BEF" w14:paraId="5A956340" w14:textId="7042C945" w:rsidTr="008D4F63">
        <w:trPr>
          <w:trHeight w:val="260"/>
        </w:trPr>
        <w:tc>
          <w:tcPr>
            <w:tcW w:w="1667" w:type="pct"/>
          </w:tcPr>
          <w:p w14:paraId="242F70E0" w14:textId="77777777" w:rsidR="00F64894" w:rsidRPr="005A7BEF" w:rsidRDefault="00F64894" w:rsidP="00EF59EA">
            <w:pPr>
              <w:rPr>
                <w:rFonts w:ascii="Arial" w:hAnsi="Arial" w:cs="Arial"/>
                <w:b/>
                <w:sz w:val="18"/>
                <w:szCs w:val="18"/>
              </w:rPr>
            </w:pPr>
          </w:p>
        </w:tc>
        <w:tc>
          <w:tcPr>
            <w:tcW w:w="1667" w:type="pct"/>
          </w:tcPr>
          <w:p w14:paraId="4B0A0602" w14:textId="77777777" w:rsidR="00F64894" w:rsidRPr="005A7BEF" w:rsidRDefault="00F64894" w:rsidP="00EF59EA">
            <w:pPr>
              <w:rPr>
                <w:rFonts w:ascii="Arial" w:hAnsi="Arial" w:cs="Arial"/>
                <w:b/>
                <w:sz w:val="18"/>
                <w:szCs w:val="18"/>
              </w:rPr>
            </w:pPr>
          </w:p>
        </w:tc>
        <w:tc>
          <w:tcPr>
            <w:tcW w:w="1666" w:type="pct"/>
          </w:tcPr>
          <w:p w14:paraId="4D305D04" w14:textId="77777777" w:rsidR="00F64894" w:rsidRPr="005A7BEF" w:rsidRDefault="00F64894" w:rsidP="00EF59EA">
            <w:pPr>
              <w:rPr>
                <w:rFonts w:ascii="Arial" w:hAnsi="Arial" w:cs="Arial"/>
                <w:b/>
                <w:sz w:val="18"/>
                <w:szCs w:val="18"/>
              </w:rPr>
            </w:pPr>
          </w:p>
        </w:tc>
      </w:tr>
      <w:tr w:rsidR="00F64894" w:rsidRPr="005A7BEF" w14:paraId="4B19922D" w14:textId="536D5385" w:rsidTr="008D4F63">
        <w:trPr>
          <w:trHeight w:val="260"/>
        </w:trPr>
        <w:tc>
          <w:tcPr>
            <w:tcW w:w="1667" w:type="pct"/>
          </w:tcPr>
          <w:p w14:paraId="300D7700" w14:textId="77777777" w:rsidR="00F64894" w:rsidRPr="005A7BEF" w:rsidRDefault="00F64894" w:rsidP="00EF59EA">
            <w:pPr>
              <w:rPr>
                <w:rFonts w:ascii="Arial" w:hAnsi="Arial" w:cs="Arial"/>
                <w:b/>
                <w:sz w:val="18"/>
                <w:szCs w:val="18"/>
              </w:rPr>
            </w:pPr>
          </w:p>
        </w:tc>
        <w:tc>
          <w:tcPr>
            <w:tcW w:w="1667" w:type="pct"/>
          </w:tcPr>
          <w:p w14:paraId="0F9B124B" w14:textId="77777777" w:rsidR="00F64894" w:rsidRPr="005A7BEF" w:rsidRDefault="00F64894" w:rsidP="00EF59EA">
            <w:pPr>
              <w:rPr>
                <w:rFonts w:ascii="Arial" w:hAnsi="Arial" w:cs="Arial"/>
                <w:b/>
                <w:sz w:val="18"/>
                <w:szCs w:val="18"/>
              </w:rPr>
            </w:pPr>
          </w:p>
        </w:tc>
        <w:tc>
          <w:tcPr>
            <w:tcW w:w="1666" w:type="pct"/>
          </w:tcPr>
          <w:p w14:paraId="2429F2D4" w14:textId="77777777" w:rsidR="00F64894" w:rsidRPr="005A7BEF" w:rsidRDefault="00F64894" w:rsidP="00EF59EA">
            <w:pPr>
              <w:rPr>
                <w:rFonts w:ascii="Arial" w:hAnsi="Arial" w:cs="Arial"/>
                <w:b/>
                <w:sz w:val="18"/>
                <w:szCs w:val="18"/>
              </w:rPr>
            </w:pPr>
          </w:p>
        </w:tc>
      </w:tr>
      <w:tr w:rsidR="00F64894" w:rsidRPr="005A7BEF" w14:paraId="105638AF" w14:textId="78557CDD" w:rsidTr="008D4F63">
        <w:trPr>
          <w:trHeight w:val="260"/>
        </w:trPr>
        <w:tc>
          <w:tcPr>
            <w:tcW w:w="1667" w:type="pct"/>
          </w:tcPr>
          <w:p w14:paraId="2F099467" w14:textId="77777777" w:rsidR="00F64894" w:rsidRPr="005A7BEF" w:rsidRDefault="00F64894" w:rsidP="00EF59EA">
            <w:pPr>
              <w:rPr>
                <w:rFonts w:ascii="Arial" w:hAnsi="Arial" w:cs="Arial"/>
                <w:b/>
                <w:sz w:val="18"/>
                <w:szCs w:val="18"/>
              </w:rPr>
            </w:pPr>
          </w:p>
        </w:tc>
        <w:tc>
          <w:tcPr>
            <w:tcW w:w="1667" w:type="pct"/>
          </w:tcPr>
          <w:p w14:paraId="1D8EF4E8" w14:textId="77777777" w:rsidR="00F64894" w:rsidRPr="005A7BEF" w:rsidRDefault="00F64894" w:rsidP="00EF59EA">
            <w:pPr>
              <w:rPr>
                <w:rFonts w:ascii="Arial" w:hAnsi="Arial" w:cs="Arial"/>
                <w:b/>
                <w:sz w:val="18"/>
                <w:szCs w:val="18"/>
              </w:rPr>
            </w:pPr>
          </w:p>
        </w:tc>
        <w:tc>
          <w:tcPr>
            <w:tcW w:w="1666" w:type="pct"/>
          </w:tcPr>
          <w:p w14:paraId="02A41FED" w14:textId="77777777" w:rsidR="00F64894" w:rsidRPr="005A7BEF" w:rsidRDefault="00F64894" w:rsidP="00EF59EA">
            <w:pPr>
              <w:rPr>
                <w:rFonts w:ascii="Arial" w:hAnsi="Arial" w:cs="Arial"/>
                <w:b/>
                <w:sz w:val="18"/>
                <w:szCs w:val="18"/>
              </w:rPr>
            </w:pPr>
          </w:p>
        </w:tc>
      </w:tr>
      <w:tr w:rsidR="00F64894" w:rsidRPr="005A7BEF" w14:paraId="5F8244A8" w14:textId="6D698177" w:rsidTr="008D4F63">
        <w:trPr>
          <w:trHeight w:val="260"/>
        </w:trPr>
        <w:tc>
          <w:tcPr>
            <w:tcW w:w="1667" w:type="pct"/>
          </w:tcPr>
          <w:p w14:paraId="56C9413A" w14:textId="77777777" w:rsidR="00F64894" w:rsidRPr="005A7BEF" w:rsidRDefault="00F64894" w:rsidP="00EF59EA">
            <w:pPr>
              <w:rPr>
                <w:rFonts w:ascii="Arial" w:hAnsi="Arial" w:cs="Arial"/>
                <w:b/>
                <w:sz w:val="18"/>
                <w:szCs w:val="18"/>
              </w:rPr>
            </w:pPr>
          </w:p>
        </w:tc>
        <w:tc>
          <w:tcPr>
            <w:tcW w:w="1667" w:type="pct"/>
          </w:tcPr>
          <w:p w14:paraId="01D83BFF" w14:textId="77777777" w:rsidR="00F64894" w:rsidRPr="005A7BEF" w:rsidRDefault="00F64894" w:rsidP="00EF59EA">
            <w:pPr>
              <w:rPr>
                <w:rFonts w:ascii="Arial" w:hAnsi="Arial" w:cs="Arial"/>
                <w:b/>
                <w:sz w:val="18"/>
                <w:szCs w:val="18"/>
              </w:rPr>
            </w:pPr>
          </w:p>
        </w:tc>
        <w:tc>
          <w:tcPr>
            <w:tcW w:w="1666" w:type="pct"/>
          </w:tcPr>
          <w:p w14:paraId="03989F2F" w14:textId="77777777" w:rsidR="00F64894" w:rsidRPr="005A7BEF" w:rsidRDefault="00F64894" w:rsidP="00EF59EA">
            <w:pPr>
              <w:rPr>
                <w:rFonts w:ascii="Arial" w:hAnsi="Arial" w:cs="Arial"/>
                <w:b/>
                <w:sz w:val="18"/>
                <w:szCs w:val="18"/>
              </w:rPr>
            </w:pPr>
          </w:p>
        </w:tc>
      </w:tr>
      <w:tr w:rsidR="00F64894" w:rsidRPr="005A7BEF" w14:paraId="574F921B" w14:textId="111F7650" w:rsidTr="008D4F63">
        <w:trPr>
          <w:trHeight w:val="260"/>
        </w:trPr>
        <w:tc>
          <w:tcPr>
            <w:tcW w:w="1667" w:type="pct"/>
          </w:tcPr>
          <w:p w14:paraId="2390C284" w14:textId="77777777" w:rsidR="00F64894" w:rsidRPr="005A7BEF" w:rsidRDefault="00F64894" w:rsidP="00EF59EA">
            <w:pPr>
              <w:rPr>
                <w:rFonts w:ascii="Arial" w:hAnsi="Arial" w:cs="Arial"/>
                <w:b/>
                <w:sz w:val="18"/>
                <w:szCs w:val="18"/>
              </w:rPr>
            </w:pPr>
          </w:p>
        </w:tc>
        <w:tc>
          <w:tcPr>
            <w:tcW w:w="1667" w:type="pct"/>
          </w:tcPr>
          <w:p w14:paraId="03831880" w14:textId="77777777" w:rsidR="00F64894" w:rsidRPr="005A7BEF" w:rsidRDefault="00F64894" w:rsidP="00EF59EA">
            <w:pPr>
              <w:rPr>
                <w:rFonts w:ascii="Arial" w:hAnsi="Arial" w:cs="Arial"/>
                <w:b/>
                <w:sz w:val="18"/>
                <w:szCs w:val="18"/>
              </w:rPr>
            </w:pPr>
          </w:p>
        </w:tc>
        <w:tc>
          <w:tcPr>
            <w:tcW w:w="1666" w:type="pct"/>
          </w:tcPr>
          <w:p w14:paraId="7F0AA34A" w14:textId="77777777" w:rsidR="00F64894" w:rsidRPr="005A7BEF" w:rsidRDefault="00F64894" w:rsidP="00EF59EA">
            <w:pPr>
              <w:rPr>
                <w:rFonts w:ascii="Arial" w:hAnsi="Arial" w:cs="Arial"/>
                <w:b/>
                <w:sz w:val="18"/>
                <w:szCs w:val="18"/>
              </w:rPr>
            </w:pPr>
          </w:p>
        </w:tc>
      </w:tr>
      <w:tr w:rsidR="00F64894" w:rsidRPr="005A7BEF" w14:paraId="01C7A832" w14:textId="562751FB" w:rsidTr="008D4F63">
        <w:trPr>
          <w:trHeight w:val="260"/>
        </w:trPr>
        <w:tc>
          <w:tcPr>
            <w:tcW w:w="1667" w:type="pct"/>
          </w:tcPr>
          <w:p w14:paraId="22A50B13" w14:textId="77777777" w:rsidR="00F64894" w:rsidRPr="005A7BEF" w:rsidRDefault="00F64894" w:rsidP="00EF59EA">
            <w:pPr>
              <w:rPr>
                <w:rFonts w:ascii="Arial" w:hAnsi="Arial" w:cs="Arial"/>
                <w:b/>
                <w:sz w:val="18"/>
                <w:szCs w:val="18"/>
              </w:rPr>
            </w:pPr>
          </w:p>
        </w:tc>
        <w:tc>
          <w:tcPr>
            <w:tcW w:w="1667" w:type="pct"/>
          </w:tcPr>
          <w:p w14:paraId="30A695A5" w14:textId="77777777" w:rsidR="00F64894" w:rsidRPr="005A7BEF" w:rsidRDefault="00F64894" w:rsidP="00EF59EA">
            <w:pPr>
              <w:rPr>
                <w:rFonts w:ascii="Arial" w:hAnsi="Arial" w:cs="Arial"/>
                <w:b/>
                <w:sz w:val="18"/>
                <w:szCs w:val="18"/>
              </w:rPr>
            </w:pPr>
          </w:p>
        </w:tc>
        <w:tc>
          <w:tcPr>
            <w:tcW w:w="1666" w:type="pct"/>
          </w:tcPr>
          <w:p w14:paraId="3D80ED04" w14:textId="77777777" w:rsidR="00F64894" w:rsidRPr="005A7BEF" w:rsidRDefault="00F64894" w:rsidP="00EF59EA">
            <w:pPr>
              <w:rPr>
                <w:rFonts w:ascii="Arial" w:hAnsi="Arial" w:cs="Arial"/>
                <w:b/>
                <w:sz w:val="18"/>
                <w:szCs w:val="18"/>
              </w:rPr>
            </w:pPr>
          </w:p>
        </w:tc>
      </w:tr>
      <w:tr w:rsidR="00F64894" w:rsidRPr="005A7BEF" w14:paraId="1B137872" w14:textId="16117C56" w:rsidTr="008D4F63">
        <w:trPr>
          <w:trHeight w:val="260"/>
        </w:trPr>
        <w:tc>
          <w:tcPr>
            <w:tcW w:w="1667" w:type="pct"/>
          </w:tcPr>
          <w:p w14:paraId="638C440E" w14:textId="77777777" w:rsidR="00F64894" w:rsidRPr="005A7BEF" w:rsidRDefault="00F64894" w:rsidP="00EF59EA">
            <w:pPr>
              <w:rPr>
                <w:rFonts w:ascii="Arial" w:hAnsi="Arial" w:cs="Arial"/>
                <w:b/>
                <w:sz w:val="18"/>
                <w:szCs w:val="18"/>
              </w:rPr>
            </w:pPr>
          </w:p>
        </w:tc>
        <w:tc>
          <w:tcPr>
            <w:tcW w:w="1667" w:type="pct"/>
          </w:tcPr>
          <w:p w14:paraId="171BA847" w14:textId="77777777" w:rsidR="00F64894" w:rsidRPr="005A7BEF" w:rsidRDefault="00F64894" w:rsidP="00EF59EA">
            <w:pPr>
              <w:rPr>
                <w:rFonts w:ascii="Arial" w:hAnsi="Arial" w:cs="Arial"/>
                <w:b/>
                <w:sz w:val="18"/>
                <w:szCs w:val="18"/>
              </w:rPr>
            </w:pPr>
          </w:p>
        </w:tc>
        <w:tc>
          <w:tcPr>
            <w:tcW w:w="1666" w:type="pct"/>
          </w:tcPr>
          <w:p w14:paraId="37DBA677" w14:textId="77777777" w:rsidR="00F64894" w:rsidRPr="005A7BEF" w:rsidRDefault="00F64894" w:rsidP="00EF59EA">
            <w:pPr>
              <w:rPr>
                <w:rFonts w:ascii="Arial" w:hAnsi="Arial" w:cs="Arial"/>
                <w:b/>
                <w:sz w:val="18"/>
                <w:szCs w:val="18"/>
              </w:rPr>
            </w:pPr>
          </w:p>
        </w:tc>
      </w:tr>
      <w:tr w:rsidR="00F64894" w:rsidRPr="005A7BEF" w14:paraId="16044415" w14:textId="008DF80E" w:rsidTr="008D4F63">
        <w:trPr>
          <w:trHeight w:val="260"/>
        </w:trPr>
        <w:tc>
          <w:tcPr>
            <w:tcW w:w="1667" w:type="pct"/>
          </w:tcPr>
          <w:p w14:paraId="55008049" w14:textId="77777777" w:rsidR="00F64894" w:rsidRPr="005A7BEF" w:rsidRDefault="00F64894" w:rsidP="00EF59EA">
            <w:pPr>
              <w:rPr>
                <w:rFonts w:ascii="Arial" w:hAnsi="Arial" w:cs="Arial"/>
                <w:b/>
                <w:sz w:val="18"/>
                <w:szCs w:val="18"/>
              </w:rPr>
            </w:pPr>
          </w:p>
        </w:tc>
        <w:tc>
          <w:tcPr>
            <w:tcW w:w="1667" w:type="pct"/>
          </w:tcPr>
          <w:p w14:paraId="0F464651" w14:textId="77777777" w:rsidR="00F64894" w:rsidRPr="005A7BEF" w:rsidRDefault="00F64894" w:rsidP="00EF59EA">
            <w:pPr>
              <w:rPr>
                <w:rFonts w:ascii="Arial" w:hAnsi="Arial" w:cs="Arial"/>
                <w:b/>
                <w:sz w:val="18"/>
                <w:szCs w:val="18"/>
              </w:rPr>
            </w:pPr>
          </w:p>
        </w:tc>
        <w:tc>
          <w:tcPr>
            <w:tcW w:w="1666" w:type="pct"/>
          </w:tcPr>
          <w:p w14:paraId="6171D5E0" w14:textId="77777777" w:rsidR="00F64894" w:rsidRPr="005A7BEF" w:rsidRDefault="00F64894" w:rsidP="00EF59EA">
            <w:pPr>
              <w:rPr>
                <w:rFonts w:ascii="Arial" w:hAnsi="Arial" w:cs="Arial"/>
                <w:b/>
                <w:sz w:val="18"/>
                <w:szCs w:val="18"/>
              </w:rPr>
            </w:pPr>
          </w:p>
        </w:tc>
      </w:tr>
      <w:tr w:rsidR="00F64894" w:rsidRPr="005A7BEF" w14:paraId="143499E2" w14:textId="6726D355" w:rsidTr="008D4F63">
        <w:trPr>
          <w:trHeight w:val="260"/>
        </w:trPr>
        <w:tc>
          <w:tcPr>
            <w:tcW w:w="1667" w:type="pct"/>
          </w:tcPr>
          <w:p w14:paraId="3CB48503" w14:textId="77777777" w:rsidR="00F64894" w:rsidRPr="005A7BEF" w:rsidRDefault="00F64894" w:rsidP="00EF59EA">
            <w:pPr>
              <w:rPr>
                <w:rFonts w:ascii="Arial" w:hAnsi="Arial" w:cs="Arial"/>
                <w:b/>
                <w:sz w:val="18"/>
                <w:szCs w:val="18"/>
              </w:rPr>
            </w:pPr>
          </w:p>
        </w:tc>
        <w:tc>
          <w:tcPr>
            <w:tcW w:w="1667" w:type="pct"/>
          </w:tcPr>
          <w:p w14:paraId="745FA472" w14:textId="77777777" w:rsidR="00F64894" w:rsidRPr="005A7BEF" w:rsidRDefault="00F64894" w:rsidP="00EF59EA">
            <w:pPr>
              <w:rPr>
                <w:rFonts w:ascii="Arial" w:hAnsi="Arial" w:cs="Arial"/>
                <w:b/>
                <w:sz w:val="18"/>
                <w:szCs w:val="18"/>
              </w:rPr>
            </w:pPr>
          </w:p>
        </w:tc>
        <w:tc>
          <w:tcPr>
            <w:tcW w:w="1666" w:type="pct"/>
          </w:tcPr>
          <w:p w14:paraId="57864AD4" w14:textId="77777777" w:rsidR="00F64894" w:rsidRPr="005A7BEF" w:rsidRDefault="00F64894" w:rsidP="00EF59EA">
            <w:pPr>
              <w:rPr>
                <w:rFonts w:ascii="Arial" w:hAnsi="Arial" w:cs="Arial"/>
                <w:b/>
                <w:sz w:val="18"/>
                <w:szCs w:val="18"/>
              </w:rPr>
            </w:pPr>
          </w:p>
        </w:tc>
      </w:tr>
      <w:tr w:rsidR="00F64894" w:rsidRPr="005A7BEF" w14:paraId="4E9E9AFF" w14:textId="55F196E2" w:rsidTr="008D4F63">
        <w:trPr>
          <w:trHeight w:val="260"/>
        </w:trPr>
        <w:tc>
          <w:tcPr>
            <w:tcW w:w="1667" w:type="pct"/>
          </w:tcPr>
          <w:p w14:paraId="41003F4E" w14:textId="77777777" w:rsidR="00F64894" w:rsidRPr="005A7BEF" w:rsidRDefault="00F64894" w:rsidP="00EF59EA">
            <w:pPr>
              <w:rPr>
                <w:rFonts w:ascii="Arial" w:hAnsi="Arial" w:cs="Arial"/>
                <w:b/>
                <w:sz w:val="18"/>
                <w:szCs w:val="18"/>
              </w:rPr>
            </w:pPr>
          </w:p>
        </w:tc>
        <w:tc>
          <w:tcPr>
            <w:tcW w:w="1667" w:type="pct"/>
          </w:tcPr>
          <w:p w14:paraId="418962C3" w14:textId="77777777" w:rsidR="00F64894" w:rsidRPr="005A7BEF" w:rsidRDefault="00F64894" w:rsidP="00EF59EA">
            <w:pPr>
              <w:rPr>
                <w:rFonts w:ascii="Arial" w:hAnsi="Arial" w:cs="Arial"/>
                <w:b/>
                <w:sz w:val="18"/>
                <w:szCs w:val="18"/>
              </w:rPr>
            </w:pPr>
          </w:p>
        </w:tc>
        <w:tc>
          <w:tcPr>
            <w:tcW w:w="1666" w:type="pct"/>
          </w:tcPr>
          <w:p w14:paraId="30363D36" w14:textId="77777777" w:rsidR="00F64894" w:rsidRPr="005A7BEF" w:rsidRDefault="00F64894" w:rsidP="00EF59EA">
            <w:pPr>
              <w:rPr>
                <w:rFonts w:ascii="Arial" w:hAnsi="Arial" w:cs="Arial"/>
                <w:b/>
                <w:sz w:val="18"/>
                <w:szCs w:val="18"/>
              </w:rPr>
            </w:pPr>
          </w:p>
        </w:tc>
      </w:tr>
    </w:tbl>
    <w:p w14:paraId="4D1EF9AF" w14:textId="20C0F7A4" w:rsidR="00F64894" w:rsidRDefault="00F64894" w:rsidP="005A7BEF">
      <w:pPr>
        <w:rPr>
          <w:rFonts w:ascii="Arial" w:hAnsi="Arial" w:cs="Arial"/>
          <w:i/>
          <w:sz w:val="20"/>
          <w:szCs w:val="20"/>
        </w:rPr>
      </w:pPr>
    </w:p>
    <w:p w14:paraId="25E90ECB" w14:textId="42512BC6" w:rsidR="00F64894" w:rsidRDefault="00F64894" w:rsidP="005A7BEF">
      <w:pPr>
        <w:rPr>
          <w:rFonts w:ascii="Arial" w:hAnsi="Arial" w:cs="Arial"/>
          <w:i/>
          <w:sz w:val="20"/>
          <w:szCs w:val="20"/>
        </w:rPr>
      </w:pPr>
    </w:p>
    <w:p w14:paraId="3F092A9D" w14:textId="3F7B33AD" w:rsidR="00F64894" w:rsidRDefault="00F64894" w:rsidP="005A7BEF">
      <w:pPr>
        <w:rPr>
          <w:rFonts w:ascii="Arial" w:hAnsi="Arial" w:cs="Arial"/>
          <w:i/>
          <w:sz w:val="20"/>
          <w:szCs w:val="20"/>
        </w:rPr>
      </w:pPr>
    </w:p>
    <w:p w14:paraId="747A4FC8" w14:textId="77777777" w:rsidR="00F64894" w:rsidRPr="005A7BEF" w:rsidRDefault="00F64894" w:rsidP="005A7BEF">
      <w:pPr>
        <w:rPr>
          <w:rFonts w:ascii="Arial" w:hAnsi="Arial" w:cs="Arial"/>
          <w:i/>
          <w:sz w:val="20"/>
          <w:szCs w:val="20"/>
        </w:rPr>
      </w:pPr>
    </w:p>
    <w:p w14:paraId="1AC24C18" w14:textId="2AEDF4C9" w:rsidR="009B270A" w:rsidRPr="005A7BEF" w:rsidRDefault="009B270A" w:rsidP="005A7BEF">
      <w:pPr>
        <w:rPr>
          <w:rFonts w:ascii="Arial" w:hAnsi="Arial" w:cs="Arial"/>
          <w:b/>
          <w:sz w:val="16"/>
          <w:szCs w:val="16"/>
        </w:rPr>
      </w:pPr>
    </w:p>
    <w:p w14:paraId="3D90EF08" w14:textId="03096C68" w:rsidR="0095210C" w:rsidRDefault="0095210C" w:rsidP="005A7BEF">
      <w:pPr>
        <w:rPr>
          <w:rFonts w:ascii="Arial" w:hAnsi="Arial" w:cs="Arial"/>
          <w:sz w:val="20"/>
          <w:szCs w:val="20"/>
        </w:rPr>
      </w:pPr>
      <w:r w:rsidRPr="008D4F63">
        <w:rPr>
          <w:rFonts w:ascii="Arial" w:hAnsi="Arial" w:cs="Arial"/>
          <w:sz w:val="20"/>
          <w:szCs w:val="20"/>
        </w:rPr>
        <w:t xml:space="preserve">In addition to those listed </w:t>
      </w:r>
      <w:r w:rsidR="00E91AA3">
        <w:rPr>
          <w:rFonts w:ascii="Arial" w:hAnsi="Arial" w:cs="Arial"/>
          <w:sz w:val="20"/>
          <w:szCs w:val="20"/>
        </w:rPr>
        <w:t>below</w:t>
      </w:r>
      <w:r w:rsidRPr="008D4F63">
        <w:rPr>
          <w:rFonts w:ascii="Arial" w:hAnsi="Arial" w:cs="Arial"/>
          <w:sz w:val="20"/>
          <w:szCs w:val="20"/>
        </w:rPr>
        <w:t>, does this household have any new members that we have not already gone over?</w:t>
      </w:r>
      <w:r w:rsidR="001F544F" w:rsidRPr="005A7BEF">
        <w:rPr>
          <w:rFonts w:ascii="Arial" w:hAnsi="Arial" w:cs="Arial"/>
          <w:b/>
          <w:sz w:val="20"/>
          <w:szCs w:val="20"/>
        </w:rPr>
        <w:t xml:space="preserve"> </w:t>
      </w:r>
      <w:r w:rsidR="00E91AA3">
        <w:rPr>
          <w:rFonts w:ascii="Arial" w:hAnsi="Arial" w:cs="Arial"/>
          <w:sz w:val="20"/>
          <w:szCs w:val="20"/>
        </w:rPr>
        <w:t>[List of household members appears for confirmation]</w:t>
      </w:r>
    </w:p>
    <w:p w14:paraId="7894B24B" w14:textId="1907B339" w:rsidR="0095210C" w:rsidRDefault="0095210C" w:rsidP="005A7BEF">
      <w:pPr>
        <w:rPr>
          <w:rFonts w:ascii="Arial" w:hAnsi="Arial" w:cs="Arial"/>
          <w:sz w:val="20"/>
          <w:szCs w:val="20"/>
        </w:rPr>
      </w:pPr>
    </w:p>
    <w:p w14:paraId="400D0AD1" w14:textId="6584B3CC" w:rsidR="0095210C" w:rsidRDefault="0095210C">
      <w:pPr>
        <w:spacing w:line="276" w:lineRule="auto"/>
        <w:rPr>
          <w:rFonts w:ascii="Arial" w:hAnsi="Arial" w:cs="Arial"/>
          <w:sz w:val="16"/>
          <w:szCs w:val="16"/>
        </w:rPr>
      </w:pPr>
      <w:r>
        <w:rPr>
          <w:rFonts w:ascii="Arial" w:hAnsi="Arial" w:cs="Arial"/>
          <w:sz w:val="18"/>
          <w:szCs w:val="18"/>
        </w:rPr>
        <w:t>1.</w:t>
      </w:r>
      <w:r>
        <w:rPr>
          <w:rFonts w:ascii="Arial" w:hAnsi="Arial" w:cs="Arial"/>
          <w:sz w:val="16"/>
          <w:szCs w:val="16"/>
        </w:rPr>
        <w:t xml:space="preserve"> Yes</w:t>
      </w:r>
    </w:p>
    <w:p w14:paraId="4F64DBB3" w14:textId="5F14C35F" w:rsidR="0095210C" w:rsidRDefault="0095210C" w:rsidP="0095210C">
      <w:pPr>
        <w:spacing w:line="276" w:lineRule="auto"/>
        <w:rPr>
          <w:rFonts w:ascii="Arial" w:hAnsi="Arial" w:cs="Arial"/>
          <w:sz w:val="16"/>
          <w:szCs w:val="16"/>
        </w:rPr>
      </w:pPr>
      <w:r>
        <w:rPr>
          <w:rFonts w:ascii="Arial" w:hAnsi="Arial" w:cs="Arial"/>
          <w:sz w:val="16"/>
          <w:szCs w:val="16"/>
        </w:rPr>
        <w:t xml:space="preserve">5.No &gt;&gt; Next section </w:t>
      </w:r>
    </w:p>
    <w:p w14:paraId="3A980C72" w14:textId="5A74DFC5" w:rsidR="0095210C" w:rsidRDefault="0095210C" w:rsidP="0095210C">
      <w:pPr>
        <w:spacing w:line="276" w:lineRule="auto"/>
        <w:rPr>
          <w:rFonts w:ascii="Arial" w:hAnsi="Arial" w:cs="Arial"/>
          <w:sz w:val="16"/>
          <w:szCs w:val="16"/>
        </w:rPr>
      </w:pPr>
    </w:p>
    <w:p w14:paraId="50B9785C" w14:textId="0776EF74" w:rsidR="0095210C" w:rsidRDefault="0095210C" w:rsidP="0095210C">
      <w:pPr>
        <w:spacing w:line="276" w:lineRule="auto"/>
        <w:rPr>
          <w:rFonts w:ascii="Arial" w:hAnsi="Arial" w:cs="Arial"/>
          <w:sz w:val="16"/>
          <w:szCs w:val="16"/>
        </w:rPr>
      </w:pPr>
    </w:p>
    <w:p w14:paraId="78CCE385" w14:textId="6F811685" w:rsidR="0095210C" w:rsidRPr="008D4F63" w:rsidRDefault="0095210C" w:rsidP="0095210C">
      <w:pPr>
        <w:spacing w:line="276" w:lineRule="auto"/>
        <w:rPr>
          <w:rFonts w:ascii="Arial" w:hAnsi="Arial" w:cs="Arial"/>
          <w:sz w:val="20"/>
          <w:szCs w:val="20"/>
        </w:rPr>
      </w:pPr>
      <w:r w:rsidRPr="0095210C">
        <w:rPr>
          <w:rFonts w:ascii="Arial" w:hAnsi="Arial" w:cs="Arial"/>
          <w:sz w:val="20"/>
          <w:szCs w:val="20"/>
        </w:rPr>
        <w:t>How many new members are there for this household?</w:t>
      </w:r>
      <w:r>
        <w:rPr>
          <w:rFonts w:ascii="Arial" w:hAnsi="Arial" w:cs="Arial"/>
          <w:sz w:val="20"/>
          <w:szCs w:val="20"/>
        </w:rPr>
        <w:t xml:space="preserve">     ___________</w:t>
      </w:r>
    </w:p>
    <w:p w14:paraId="5BB08BB8" w14:textId="37CDE591" w:rsidR="0095210C" w:rsidRDefault="0095210C" w:rsidP="0095210C">
      <w:pPr>
        <w:spacing w:line="276" w:lineRule="auto"/>
        <w:rPr>
          <w:rFonts w:ascii="Arial" w:hAnsi="Arial" w:cs="Arial"/>
          <w:sz w:val="16"/>
          <w:szCs w:val="16"/>
        </w:rPr>
      </w:pPr>
    </w:p>
    <w:p w14:paraId="70ECB63A" w14:textId="6DA58EFD" w:rsidR="0051039E" w:rsidRDefault="0051039E" w:rsidP="0095210C">
      <w:pPr>
        <w:spacing w:line="276" w:lineRule="auto"/>
        <w:rPr>
          <w:rFonts w:ascii="Arial" w:hAnsi="Arial" w:cs="Arial"/>
          <w:sz w:val="16"/>
          <w:szCs w:val="16"/>
        </w:rPr>
      </w:pPr>
    </w:p>
    <w:p w14:paraId="036B7853" w14:textId="4D3F1424" w:rsidR="0051039E" w:rsidRDefault="0051039E" w:rsidP="0095210C">
      <w:pPr>
        <w:spacing w:line="276" w:lineRule="auto"/>
        <w:rPr>
          <w:rFonts w:ascii="Arial" w:hAnsi="Arial" w:cs="Arial"/>
          <w:i/>
          <w:sz w:val="20"/>
          <w:szCs w:val="20"/>
        </w:rPr>
      </w:pPr>
      <w:r w:rsidRPr="008D4F63">
        <w:rPr>
          <w:rFonts w:ascii="Arial" w:hAnsi="Arial" w:cs="Arial"/>
          <w:b/>
          <w:sz w:val="20"/>
          <w:szCs w:val="20"/>
        </w:rPr>
        <w:t>Interviewer</w:t>
      </w:r>
      <w:r>
        <w:rPr>
          <w:rFonts w:ascii="Arial" w:hAnsi="Arial" w:cs="Arial"/>
          <w:i/>
          <w:sz w:val="20"/>
          <w:szCs w:val="20"/>
        </w:rPr>
        <w:t>:</w:t>
      </w:r>
    </w:p>
    <w:p w14:paraId="63A5DB56" w14:textId="2C380D27" w:rsidR="0051039E" w:rsidRPr="0051039E" w:rsidRDefault="0051039E" w:rsidP="0051039E">
      <w:pPr>
        <w:spacing w:line="276" w:lineRule="auto"/>
        <w:rPr>
          <w:rFonts w:ascii="Arial" w:hAnsi="Arial" w:cs="Arial"/>
          <w:sz w:val="20"/>
          <w:szCs w:val="20"/>
        </w:rPr>
      </w:pPr>
      <w:r w:rsidRPr="0051039E">
        <w:rPr>
          <w:rFonts w:ascii="Arial" w:hAnsi="Arial" w:cs="Arial"/>
          <w:sz w:val="20"/>
          <w:szCs w:val="20"/>
        </w:rPr>
        <w:t xml:space="preserve">Please pay attention to the order in which new members are added to the household roster. New members should be listed in the following order: </w:t>
      </w:r>
    </w:p>
    <w:p w14:paraId="6DC75BCF" w14:textId="20821404" w:rsidR="0051039E" w:rsidRPr="0051039E" w:rsidRDefault="0051039E" w:rsidP="0051039E">
      <w:pPr>
        <w:spacing w:line="276" w:lineRule="auto"/>
        <w:rPr>
          <w:rFonts w:ascii="Arial" w:hAnsi="Arial" w:cs="Arial"/>
          <w:sz w:val="20"/>
          <w:szCs w:val="20"/>
        </w:rPr>
      </w:pPr>
      <w:r w:rsidRPr="0051039E">
        <w:rPr>
          <w:rFonts w:ascii="Arial" w:hAnsi="Arial" w:cs="Arial"/>
          <w:sz w:val="20"/>
          <w:szCs w:val="20"/>
        </w:rPr>
        <w:t>1. If there is a new household head and/or survey respondent, that person should be listed first.</w:t>
      </w:r>
    </w:p>
    <w:p w14:paraId="3991AE4F" w14:textId="5ADB8D85" w:rsidR="0051039E" w:rsidRPr="0051039E" w:rsidRDefault="0051039E" w:rsidP="0051039E">
      <w:pPr>
        <w:spacing w:line="276" w:lineRule="auto"/>
        <w:rPr>
          <w:rFonts w:ascii="Arial" w:hAnsi="Arial" w:cs="Arial"/>
          <w:sz w:val="20"/>
          <w:szCs w:val="20"/>
        </w:rPr>
      </w:pPr>
      <w:r w:rsidRPr="0051039E">
        <w:rPr>
          <w:rFonts w:ascii="Arial" w:hAnsi="Arial" w:cs="Arial"/>
          <w:sz w:val="20"/>
          <w:szCs w:val="20"/>
        </w:rPr>
        <w:t>2. If there are new spouses or children of the household head, they should be listed second (if the head has more than one new spouse, record the name of the first new spouse followed by the names of his/her new children then the second new spouse followed by the names of his/her new children, and so on in that order).</w:t>
      </w:r>
    </w:p>
    <w:p w14:paraId="1FBACC10" w14:textId="78EE0F1D" w:rsidR="0051039E" w:rsidRPr="0051039E" w:rsidRDefault="0051039E" w:rsidP="0051039E">
      <w:pPr>
        <w:spacing w:line="276" w:lineRule="auto"/>
        <w:rPr>
          <w:rFonts w:ascii="Arial" w:hAnsi="Arial" w:cs="Arial"/>
          <w:sz w:val="20"/>
          <w:szCs w:val="20"/>
        </w:rPr>
      </w:pPr>
      <w:r w:rsidRPr="0051039E">
        <w:rPr>
          <w:rFonts w:ascii="Arial" w:hAnsi="Arial" w:cs="Arial"/>
          <w:sz w:val="20"/>
          <w:szCs w:val="20"/>
        </w:rPr>
        <w:t>3. If there are other new relatives of the household head, they should be listed third.</w:t>
      </w:r>
    </w:p>
    <w:p w14:paraId="333CCD4E" w14:textId="73CE89E3" w:rsidR="0051039E" w:rsidRPr="0051039E" w:rsidRDefault="0051039E" w:rsidP="0051039E">
      <w:pPr>
        <w:spacing w:line="276" w:lineRule="auto"/>
        <w:rPr>
          <w:rFonts w:ascii="Arial" w:hAnsi="Arial" w:cs="Arial"/>
          <w:sz w:val="20"/>
          <w:szCs w:val="20"/>
        </w:rPr>
      </w:pPr>
      <w:r w:rsidRPr="0051039E">
        <w:rPr>
          <w:rFonts w:ascii="Arial" w:hAnsi="Arial" w:cs="Arial"/>
          <w:sz w:val="20"/>
          <w:szCs w:val="20"/>
        </w:rPr>
        <w:t>4. If there are other new non-relatives (including house</w:t>
      </w:r>
      <w:r>
        <w:rPr>
          <w:rFonts w:ascii="Arial" w:hAnsi="Arial" w:cs="Arial"/>
          <w:sz w:val="20"/>
          <w:szCs w:val="20"/>
        </w:rPr>
        <w:t xml:space="preserve"> </w:t>
      </w:r>
      <w:r w:rsidRPr="0051039E">
        <w:rPr>
          <w:rFonts w:ascii="Arial" w:hAnsi="Arial" w:cs="Arial"/>
          <w:sz w:val="20"/>
          <w:szCs w:val="20"/>
        </w:rPr>
        <w:t>hel</w:t>
      </w:r>
      <w:r>
        <w:rPr>
          <w:rFonts w:ascii="Arial" w:hAnsi="Arial" w:cs="Arial"/>
          <w:sz w:val="20"/>
          <w:szCs w:val="20"/>
        </w:rPr>
        <w:t>p), they should be listed last.</w:t>
      </w:r>
    </w:p>
    <w:p w14:paraId="407C9E27" w14:textId="3E9D0726" w:rsidR="0051039E" w:rsidRPr="008D4F63" w:rsidRDefault="0051039E" w:rsidP="0051039E">
      <w:pPr>
        <w:spacing w:line="276" w:lineRule="auto"/>
        <w:rPr>
          <w:rFonts w:ascii="Arial" w:hAnsi="Arial" w:cs="Arial"/>
          <w:b/>
          <w:sz w:val="20"/>
          <w:szCs w:val="20"/>
        </w:rPr>
      </w:pPr>
      <w:r w:rsidRPr="008D4F63">
        <w:rPr>
          <w:rFonts w:ascii="Arial" w:hAnsi="Arial" w:cs="Arial"/>
          <w:b/>
          <w:sz w:val="20"/>
          <w:szCs w:val="20"/>
        </w:rPr>
        <w:t>Please make sure no names are repeated. Use prefixes/suffixes to distinguish members with the same given name (e.g. Jr./Junior, Sr./Senior).</w:t>
      </w:r>
    </w:p>
    <w:p w14:paraId="518E0191" w14:textId="77777777" w:rsidR="0051039E" w:rsidRDefault="0051039E" w:rsidP="0095210C">
      <w:pPr>
        <w:spacing w:line="276" w:lineRule="auto"/>
        <w:rPr>
          <w:rFonts w:ascii="Arial" w:hAnsi="Arial" w:cs="Arial"/>
          <w:sz w:val="16"/>
          <w:szCs w:val="16"/>
        </w:rPr>
      </w:pPr>
    </w:p>
    <w:p w14:paraId="0127C855" w14:textId="77777777" w:rsidR="005E21FE" w:rsidRPr="005A7BEF" w:rsidRDefault="005E21FE" w:rsidP="005A7BEF">
      <w:pPr>
        <w:rPr>
          <w:rFonts w:ascii="Arial" w:hAnsi="Arial" w:cs="Arial"/>
          <w:b/>
          <w:sz w:val="20"/>
          <w:szCs w:val="20"/>
        </w:rPr>
      </w:pPr>
    </w:p>
    <w:tbl>
      <w:tblPr>
        <w:tblStyle w:val="TableGrid"/>
        <w:tblW w:w="1815" w:type="pct"/>
        <w:tblLook w:val="04A0" w:firstRow="1" w:lastRow="0" w:firstColumn="1" w:lastColumn="0" w:noHBand="0" w:noVBand="1"/>
      </w:tblPr>
      <w:tblGrid>
        <w:gridCol w:w="1083"/>
        <w:gridCol w:w="1815"/>
        <w:gridCol w:w="2373"/>
      </w:tblGrid>
      <w:tr w:rsidR="0068372D" w:rsidRPr="005A7BEF" w14:paraId="436B2B3D" w14:textId="77777777" w:rsidTr="0068372D">
        <w:trPr>
          <w:trHeight w:val="591"/>
        </w:trPr>
        <w:tc>
          <w:tcPr>
            <w:tcW w:w="1027" w:type="pct"/>
          </w:tcPr>
          <w:p w14:paraId="2BFE2F29" w14:textId="77777777" w:rsidR="0068372D" w:rsidRPr="005A7BEF" w:rsidRDefault="0068372D" w:rsidP="005A7BEF">
            <w:pPr>
              <w:spacing w:line="276" w:lineRule="auto"/>
              <w:jc w:val="center"/>
              <w:rPr>
                <w:rFonts w:ascii="Arial" w:hAnsi="Arial" w:cs="Arial"/>
                <w:b/>
                <w:sz w:val="16"/>
                <w:szCs w:val="16"/>
              </w:rPr>
            </w:pPr>
            <w:r w:rsidRPr="005A7BEF">
              <w:rPr>
                <w:rFonts w:ascii="Arial" w:hAnsi="Arial" w:cs="Arial"/>
                <w:b/>
                <w:sz w:val="16"/>
                <w:szCs w:val="16"/>
              </w:rPr>
              <w:t>ID (continue from last ID number for old members, assuming two members in last round, start from 3)</w:t>
            </w:r>
          </w:p>
        </w:tc>
        <w:tc>
          <w:tcPr>
            <w:tcW w:w="1722" w:type="pct"/>
          </w:tcPr>
          <w:p w14:paraId="51640AFD" w14:textId="1C44E07A" w:rsidR="0068372D" w:rsidRPr="008D4F63" w:rsidRDefault="0068372D" w:rsidP="005A7BEF">
            <w:pPr>
              <w:spacing w:line="276" w:lineRule="auto"/>
              <w:rPr>
                <w:rFonts w:ascii="Arial" w:hAnsi="Arial" w:cs="Arial"/>
                <w:sz w:val="16"/>
                <w:szCs w:val="16"/>
              </w:rPr>
            </w:pPr>
            <w:r w:rsidRPr="008D4F63">
              <w:rPr>
                <w:rFonts w:ascii="Arial" w:hAnsi="Arial" w:cs="Arial"/>
                <w:sz w:val="16"/>
                <w:szCs w:val="16"/>
              </w:rPr>
              <w:t>Please specify th</w:t>
            </w:r>
            <w:r>
              <w:rPr>
                <w:rFonts w:ascii="Arial" w:hAnsi="Arial" w:cs="Arial"/>
                <w:sz w:val="16"/>
                <w:szCs w:val="16"/>
              </w:rPr>
              <w:t xml:space="preserve">e </w:t>
            </w:r>
            <w:r>
              <w:rPr>
                <w:rFonts w:ascii="Arial" w:hAnsi="Arial" w:cs="Arial"/>
                <w:b/>
                <w:sz w:val="16"/>
                <w:szCs w:val="16"/>
              </w:rPr>
              <w:t>first name</w:t>
            </w:r>
            <w:r>
              <w:rPr>
                <w:rFonts w:ascii="Arial" w:hAnsi="Arial" w:cs="Arial"/>
                <w:sz w:val="16"/>
                <w:szCs w:val="16"/>
              </w:rPr>
              <w:t xml:space="preserve"> for new household member [</w:t>
            </w:r>
            <w:r w:rsidRPr="008D4F63">
              <w:rPr>
                <w:rFonts w:ascii="Arial" w:hAnsi="Arial" w:cs="Arial"/>
                <w:b/>
                <w:sz w:val="16"/>
                <w:szCs w:val="16"/>
              </w:rPr>
              <w:t>#</w:t>
            </w:r>
            <w:r>
              <w:rPr>
                <w:rFonts w:ascii="Arial" w:hAnsi="Arial" w:cs="Arial"/>
                <w:sz w:val="16"/>
                <w:szCs w:val="16"/>
              </w:rPr>
              <w:t>].</w:t>
            </w:r>
          </w:p>
        </w:tc>
        <w:tc>
          <w:tcPr>
            <w:tcW w:w="2251" w:type="pct"/>
          </w:tcPr>
          <w:p w14:paraId="0606769D" w14:textId="196464A4" w:rsidR="0068372D" w:rsidRPr="005A7BEF" w:rsidRDefault="0068372D">
            <w:pPr>
              <w:spacing w:line="276" w:lineRule="auto"/>
              <w:rPr>
                <w:rFonts w:ascii="Arial" w:hAnsi="Arial" w:cs="Arial"/>
                <w:b/>
                <w:sz w:val="16"/>
                <w:szCs w:val="16"/>
              </w:rPr>
            </w:pPr>
            <w:r w:rsidRPr="00BE7012">
              <w:rPr>
                <w:rFonts w:ascii="Arial" w:hAnsi="Arial" w:cs="Arial"/>
                <w:sz w:val="16"/>
                <w:szCs w:val="16"/>
              </w:rPr>
              <w:t>Please specify th</w:t>
            </w:r>
            <w:r>
              <w:rPr>
                <w:rFonts w:ascii="Arial" w:hAnsi="Arial" w:cs="Arial"/>
                <w:sz w:val="16"/>
                <w:szCs w:val="16"/>
              </w:rPr>
              <w:t xml:space="preserve">e </w:t>
            </w:r>
            <w:r>
              <w:rPr>
                <w:rFonts w:ascii="Arial" w:hAnsi="Arial" w:cs="Arial"/>
                <w:b/>
                <w:sz w:val="16"/>
                <w:szCs w:val="16"/>
              </w:rPr>
              <w:t>last name</w:t>
            </w:r>
            <w:r>
              <w:rPr>
                <w:rFonts w:ascii="Arial" w:hAnsi="Arial" w:cs="Arial"/>
                <w:sz w:val="16"/>
                <w:szCs w:val="16"/>
              </w:rPr>
              <w:t xml:space="preserve"> for new household member [</w:t>
            </w:r>
            <w:r w:rsidRPr="008D4F63">
              <w:rPr>
                <w:rFonts w:ascii="Arial" w:hAnsi="Arial" w:cs="Arial"/>
                <w:b/>
                <w:sz w:val="16"/>
                <w:szCs w:val="16"/>
              </w:rPr>
              <w:t>#</w:t>
            </w:r>
            <w:r>
              <w:rPr>
                <w:rFonts w:ascii="Arial" w:hAnsi="Arial" w:cs="Arial"/>
                <w:sz w:val="16"/>
                <w:szCs w:val="16"/>
              </w:rPr>
              <w:t>].</w:t>
            </w:r>
          </w:p>
        </w:tc>
      </w:tr>
      <w:tr w:rsidR="0068372D" w:rsidRPr="005A7BEF" w14:paraId="50CDC0F3" w14:textId="77777777" w:rsidTr="0068372D">
        <w:trPr>
          <w:trHeight w:val="179"/>
        </w:trPr>
        <w:tc>
          <w:tcPr>
            <w:tcW w:w="1027" w:type="pct"/>
          </w:tcPr>
          <w:p w14:paraId="0166A7B8"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w:t>
            </w:r>
          </w:p>
        </w:tc>
        <w:tc>
          <w:tcPr>
            <w:tcW w:w="1722" w:type="pct"/>
          </w:tcPr>
          <w:p w14:paraId="5A3CE82D" w14:textId="77777777" w:rsidR="0068372D" w:rsidRPr="005A7BEF" w:rsidRDefault="0068372D" w:rsidP="005A7BEF">
            <w:pPr>
              <w:spacing w:line="360" w:lineRule="auto"/>
              <w:rPr>
                <w:rFonts w:ascii="Arial" w:hAnsi="Arial" w:cs="Arial"/>
                <w:b/>
                <w:sz w:val="16"/>
                <w:szCs w:val="16"/>
              </w:rPr>
            </w:pPr>
          </w:p>
        </w:tc>
        <w:tc>
          <w:tcPr>
            <w:tcW w:w="2251" w:type="pct"/>
          </w:tcPr>
          <w:p w14:paraId="6DA3F83D" w14:textId="77777777" w:rsidR="0068372D" w:rsidRPr="005A7BEF" w:rsidRDefault="0068372D" w:rsidP="005A7BEF">
            <w:pPr>
              <w:spacing w:line="360" w:lineRule="auto"/>
              <w:rPr>
                <w:rFonts w:ascii="Arial" w:hAnsi="Arial" w:cs="Arial"/>
                <w:b/>
                <w:sz w:val="16"/>
                <w:szCs w:val="16"/>
              </w:rPr>
            </w:pPr>
          </w:p>
        </w:tc>
      </w:tr>
      <w:tr w:rsidR="0068372D" w:rsidRPr="005A7BEF" w14:paraId="1F7FD7AE" w14:textId="77777777" w:rsidTr="0068372D">
        <w:trPr>
          <w:trHeight w:val="202"/>
        </w:trPr>
        <w:tc>
          <w:tcPr>
            <w:tcW w:w="1027" w:type="pct"/>
          </w:tcPr>
          <w:p w14:paraId="007007CB"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2</w:t>
            </w:r>
          </w:p>
        </w:tc>
        <w:tc>
          <w:tcPr>
            <w:tcW w:w="1722" w:type="pct"/>
          </w:tcPr>
          <w:p w14:paraId="64E79E3B" w14:textId="77777777" w:rsidR="0068372D" w:rsidRPr="005A7BEF" w:rsidRDefault="0068372D" w:rsidP="005A7BEF">
            <w:pPr>
              <w:spacing w:line="360" w:lineRule="auto"/>
              <w:rPr>
                <w:rFonts w:ascii="Arial" w:hAnsi="Arial" w:cs="Arial"/>
                <w:b/>
                <w:sz w:val="16"/>
                <w:szCs w:val="16"/>
              </w:rPr>
            </w:pPr>
          </w:p>
        </w:tc>
        <w:tc>
          <w:tcPr>
            <w:tcW w:w="2251" w:type="pct"/>
          </w:tcPr>
          <w:p w14:paraId="24AE3313" w14:textId="77777777" w:rsidR="0068372D" w:rsidRPr="005A7BEF" w:rsidRDefault="0068372D" w:rsidP="005A7BEF">
            <w:pPr>
              <w:spacing w:line="360" w:lineRule="auto"/>
              <w:rPr>
                <w:rFonts w:ascii="Arial" w:hAnsi="Arial" w:cs="Arial"/>
                <w:b/>
                <w:sz w:val="16"/>
                <w:szCs w:val="16"/>
              </w:rPr>
            </w:pPr>
          </w:p>
        </w:tc>
      </w:tr>
      <w:tr w:rsidR="0068372D" w:rsidRPr="005A7BEF" w14:paraId="58D17000" w14:textId="77777777" w:rsidTr="0068372D">
        <w:trPr>
          <w:trHeight w:val="202"/>
        </w:trPr>
        <w:tc>
          <w:tcPr>
            <w:tcW w:w="1027" w:type="pct"/>
          </w:tcPr>
          <w:p w14:paraId="0681ED4E"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3</w:t>
            </w:r>
          </w:p>
        </w:tc>
        <w:tc>
          <w:tcPr>
            <w:tcW w:w="1722" w:type="pct"/>
          </w:tcPr>
          <w:p w14:paraId="41797A90" w14:textId="77777777" w:rsidR="0068372D" w:rsidRPr="005A7BEF" w:rsidRDefault="0068372D" w:rsidP="005A7BEF">
            <w:pPr>
              <w:spacing w:line="360" w:lineRule="auto"/>
              <w:rPr>
                <w:rFonts w:ascii="Arial" w:hAnsi="Arial" w:cs="Arial"/>
                <w:b/>
                <w:sz w:val="16"/>
                <w:szCs w:val="16"/>
              </w:rPr>
            </w:pPr>
          </w:p>
        </w:tc>
        <w:tc>
          <w:tcPr>
            <w:tcW w:w="2251" w:type="pct"/>
          </w:tcPr>
          <w:p w14:paraId="6C5FCD1D" w14:textId="77777777" w:rsidR="0068372D" w:rsidRPr="005A7BEF" w:rsidRDefault="0068372D" w:rsidP="005A7BEF">
            <w:pPr>
              <w:spacing w:line="360" w:lineRule="auto"/>
              <w:rPr>
                <w:rFonts w:ascii="Arial" w:hAnsi="Arial" w:cs="Arial"/>
                <w:b/>
                <w:sz w:val="16"/>
                <w:szCs w:val="16"/>
              </w:rPr>
            </w:pPr>
          </w:p>
        </w:tc>
      </w:tr>
      <w:tr w:rsidR="0068372D" w:rsidRPr="005A7BEF" w14:paraId="3635ABEB" w14:textId="77777777" w:rsidTr="0068372D">
        <w:trPr>
          <w:trHeight w:val="202"/>
        </w:trPr>
        <w:tc>
          <w:tcPr>
            <w:tcW w:w="1027" w:type="pct"/>
          </w:tcPr>
          <w:p w14:paraId="75C294C7"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4</w:t>
            </w:r>
          </w:p>
        </w:tc>
        <w:tc>
          <w:tcPr>
            <w:tcW w:w="1722" w:type="pct"/>
          </w:tcPr>
          <w:p w14:paraId="44D27BE5" w14:textId="77777777" w:rsidR="0068372D" w:rsidRPr="005A7BEF" w:rsidRDefault="0068372D" w:rsidP="005A7BEF">
            <w:pPr>
              <w:spacing w:line="360" w:lineRule="auto"/>
              <w:rPr>
                <w:rFonts w:ascii="Arial" w:hAnsi="Arial" w:cs="Arial"/>
                <w:b/>
                <w:sz w:val="16"/>
                <w:szCs w:val="16"/>
              </w:rPr>
            </w:pPr>
          </w:p>
        </w:tc>
        <w:tc>
          <w:tcPr>
            <w:tcW w:w="2251" w:type="pct"/>
          </w:tcPr>
          <w:p w14:paraId="59E7E5B8" w14:textId="77777777" w:rsidR="0068372D" w:rsidRPr="005A7BEF" w:rsidRDefault="0068372D" w:rsidP="005A7BEF">
            <w:pPr>
              <w:spacing w:line="360" w:lineRule="auto"/>
              <w:rPr>
                <w:rFonts w:ascii="Arial" w:hAnsi="Arial" w:cs="Arial"/>
                <w:b/>
                <w:sz w:val="16"/>
                <w:szCs w:val="16"/>
              </w:rPr>
            </w:pPr>
          </w:p>
        </w:tc>
      </w:tr>
      <w:tr w:rsidR="0068372D" w:rsidRPr="005A7BEF" w14:paraId="64D3211E" w14:textId="77777777" w:rsidTr="0068372D">
        <w:trPr>
          <w:trHeight w:val="202"/>
        </w:trPr>
        <w:tc>
          <w:tcPr>
            <w:tcW w:w="1027" w:type="pct"/>
          </w:tcPr>
          <w:p w14:paraId="441124BF"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5</w:t>
            </w:r>
          </w:p>
        </w:tc>
        <w:tc>
          <w:tcPr>
            <w:tcW w:w="1722" w:type="pct"/>
          </w:tcPr>
          <w:p w14:paraId="60BB8D13" w14:textId="77777777" w:rsidR="0068372D" w:rsidRPr="005A7BEF" w:rsidRDefault="0068372D" w:rsidP="005A7BEF">
            <w:pPr>
              <w:spacing w:line="360" w:lineRule="auto"/>
              <w:rPr>
                <w:rFonts w:ascii="Arial" w:hAnsi="Arial" w:cs="Arial"/>
                <w:b/>
                <w:sz w:val="16"/>
                <w:szCs w:val="16"/>
              </w:rPr>
            </w:pPr>
          </w:p>
        </w:tc>
        <w:tc>
          <w:tcPr>
            <w:tcW w:w="2251" w:type="pct"/>
          </w:tcPr>
          <w:p w14:paraId="161FFC01" w14:textId="77777777" w:rsidR="0068372D" w:rsidRPr="005A7BEF" w:rsidRDefault="0068372D" w:rsidP="005A7BEF">
            <w:pPr>
              <w:spacing w:line="360" w:lineRule="auto"/>
              <w:rPr>
                <w:rFonts w:ascii="Arial" w:hAnsi="Arial" w:cs="Arial"/>
                <w:b/>
                <w:sz w:val="16"/>
                <w:szCs w:val="16"/>
              </w:rPr>
            </w:pPr>
          </w:p>
        </w:tc>
      </w:tr>
      <w:tr w:rsidR="0068372D" w:rsidRPr="005A7BEF" w14:paraId="65D9ADF4" w14:textId="77777777" w:rsidTr="0068372D">
        <w:trPr>
          <w:trHeight w:val="202"/>
        </w:trPr>
        <w:tc>
          <w:tcPr>
            <w:tcW w:w="1027" w:type="pct"/>
          </w:tcPr>
          <w:p w14:paraId="12AA7390"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6</w:t>
            </w:r>
          </w:p>
        </w:tc>
        <w:tc>
          <w:tcPr>
            <w:tcW w:w="1722" w:type="pct"/>
          </w:tcPr>
          <w:p w14:paraId="302011DD" w14:textId="77777777" w:rsidR="0068372D" w:rsidRPr="005A7BEF" w:rsidRDefault="0068372D" w:rsidP="005A7BEF">
            <w:pPr>
              <w:spacing w:line="360" w:lineRule="auto"/>
              <w:rPr>
                <w:rFonts w:ascii="Arial" w:hAnsi="Arial" w:cs="Arial"/>
                <w:b/>
                <w:sz w:val="16"/>
                <w:szCs w:val="16"/>
              </w:rPr>
            </w:pPr>
          </w:p>
        </w:tc>
        <w:tc>
          <w:tcPr>
            <w:tcW w:w="2251" w:type="pct"/>
          </w:tcPr>
          <w:p w14:paraId="595A07C0" w14:textId="77777777" w:rsidR="0068372D" w:rsidRPr="005A7BEF" w:rsidRDefault="0068372D" w:rsidP="005A7BEF">
            <w:pPr>
              <w:spacing w:line="360" w:lineRule="auto"/>
              <w:rPr>
                <w:rFonts w:ascii="Arial" w:hAnsi="Arial" w:cs="Arial"/>
                <w:b/>
                <w:sz w:val="16"/>
                <w:szCs w:val="16"/>
              </w:rPr>
            </w:pPr>
          </w:p>
        </w:tc>
      </w:tr>
      <w:tr w:rsidR="0068372D" w:rsidRPr="005A7BEF" w14:paraId="21E33BD9" w14:textId="77777777" w:rsidTr="0068372D">
        <w:trPr>
          <w:trHeight w:val="202"/>
        </w:trPr>
        <w:tc>
          <w:tcPr>
            <w:tcW w:w="1027" w:type="pct"/>
          </w:tcPr>
          <w:p w14:paraId="6AF36160"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7</w:t>
            </w:r>
          </w:p>
        </w:tc>
        <w:tc>
          <w:tcPr>
            <w:tcW w:w="1722" w:type="pct"/>
          </w:tcPr>
          <w:p w14:paraId="15EB83C2" w14:textId="77777777" w:rsidR="0068372D" w:rsidRPr="005A7BEF" w:rsidRDefault="0068372D" w:rsidP="005A7BEF">
            <w:pPr>
              <w:spacing w:line="360" w:lineRule="auto"/>
              <w:rPr>
                <w:rFonts w:ascii="Arial" w:hAnsi="Arial" w:cs="Arial"/>
                <w:b/>
                <w:sz w:val="16"/>
                <w:szCs w:val="16"/>
              </w:rPr>
            </w:pPr>
          </w:p>
        </w:tc>
        <w:tc>
          <w:tcPr>
            <w:tcW w:w="2251" w:type="pct"/>
          </w:tcPr>
          <w:p w14:paraId="072A61E7" w14:textId="77777777" w:rsidR="0068372D" w:rsidRPr="005A7BEF" w:rsidRDefault="0068372D" w:rsidP="005A7BEF">
            <w:pPr>
              <w:spacing w:line="360" w:lineRule="auto"/>
              <w:rPr>
                <w:rFonts w:ascii="Arial" w:hAnsi="Arial" w:cs="Arial"/>
                <w:b/>
                <w:sz w:val="16"/>
                <w:szCs w:val="16"/>
              </w:rPr>
            </w:pPr>
          </w:p>
        </w:tc>
      </w:tr>
      <w:tr w:rsidR="0068372D" w:rsidRPr="005A7BEF" w14:paraId="790C9941" w14:textId="77777777" w:rsidTr="0068372D">
        <w:trPr>
          <w:trHeight w:val="202"/>
        </w:trPr>
        <w:tc>
          <w:tcPr>
            <w:tcW w:w="1027" w:type="pct"/>
          </w:tcPr>
          <w:p w14:paraId="257BBE17"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8</w:t>
            </w:r>
          </w:p>
        </w:tc>
        <w:tc>
          <w:tcPr>
            <w:tcW w:w="1722" w:type="pct"/>
          </w:tcPr>
          <w:p w14:paraId="17382C0F" w14:textId="77777777" w:rsidR="0068372D" w:rsidRPr="005A7BEF" w:rsidRDefault="0068372D" w:rsidP="005A7BEF">
            <w:pPr>
              <w:spacing w:line="360" w:lineRule="auto"/>
              <w:rPr>
                <w:rFonts w:ascii="Arial" w:hAnsi="Arial" w:cs="Arial"/>
                <w:b/>
                <w:sz w:val="16"/>
                <w:szCs w:val="16"/>
              </w:rPr>
            </w:pPr>
          </w:p>
        </w:tc>
        <w:tc>
          <w:tcPr>
            <w:tcW w:w="2251" w:type="pct"/>
          </w:tcPr>
          <w:p w14:paraId="60FEFBA9" w14:textId="77777777" w:rsidR="0068372D" w:rsidRPr="005A7BEF" w:rsidRDefault="0068372D" w:rsidP="005A7BEF">
            <w:pPr>
              <w:spacing w:line="360" w:lineRule="auto"/>
              <w:rPr>
                <w:rFonts w:ascii="Arial" w:hAnsi="Arial" w:cs="Arial"/>
                <w:b/>
                <w:sz w:val="16"/>
                <w:szCs w:val="16"/>
              </w:rPr>
            </w:pPr>
          </w:p>
        </w:tc>
      </w:tr>
      <w:tr w:rsidR="0068372D" w:rsidRPr="005A7BEF" w14:paraId="5956B555" w14:textId="77777777" w:rsidTr="0068372D">
        <w:trPr>
          <w:trHeight w:val="202"/>
        </w:trPr>
        <w:tc>
          <w:tcPr>
            <w:tcW w:w="1027" w:type="pct"/>
          </w:tcPr>
          <w:p w14:paraId="73603EF5"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9</w:t>
            </w:r>
          </w:p>
        </w:tc>
        <w:tc>
          <w:tcPr>
            <w:tcW w:w="1722" w:type="pct"/>
          </w:tcPr>
          <w:p w14:paraId="4E5C3005" w14:textId="77777777" w:rsidR="0068372D" w:rsidRPr="005A7BEF" w:rsidRDefault="0068372D" w:rsidP="005A7BEF">
            <w:pPr>
              <w:spacing w:line="360" w:lineRule="auto"/>
              <w:rPr>
                <w:rFonts w:ascii="Arial" w:hAnsi="Arial" w:cs="Arial"/>
                <w:b/>
                <w:sz w:val="16"/>
                <w:szCs w:val="16"/>
              </w:rPr>
            </w:pPr>
          </w:p>
        </w:tc>
        <w:tc>
          <w:tcPr>
            <w:tcW w:w="2251" w:type="pct"/>
          </w:tcPr>
          <w:p w14:paraId="41AB02C3" w14:textId="77777777" w:rsidR="0068372D" w:rsidRPr="005A7BEF" w:rsidRDefault="0068372D" w:rsidP="005A7BEF">
            <w:pPr>
              <w:spacing w:line="360" w:lineRule="auto"/>
              <w:rPr>
                <w:rFonts w:ascii="Arial" w:hAnsi="Arial" w:cs="Arial"/>
                <w:b/>
                <w:sz w:val="16"/>
                <w:szCs w:val="16"/>
              </w:rPr>
            </w:pPr>
          </w:p>
        </w:tc>
      </w:tr>
      <w:tr w:rsidR="0068372D" w:rsidRPr="005A7BEF" w14:paraId="7F41D653" w14:textId="77777777" w:rsidTr="0068372D">
        <w:trPr>
          <w:trHeight w:val="202"/>
        </w:trPr>
        <w:tc>
          <w:tcPr>
            <w:tcW w:w="1027" w:type="pct"/>
          </w:tcPr>
          <w:p w14:paraId="6E775A43"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10</w:t>
            </w:r>
          </w:p>
        </w:tc>
        <w:tc>
          <w:tcPr>
            <w:tcW w:w="1722" w:type="pct"/>
          </w:tcPr>
          <w:p w14:paraId="73CEBB1E" w14:textId="77777777" w:rsidR="0068372D" w:rsidRPr="005A7BEF" w:rsidRDefault="0068372D" w:rsidP="005A7BEF">
            <w:pPr>
              <w:spacing w:line="360" w:lineRule="auto"/>
              <w:rPr>
                <w:rFonts w:ascii="Arial" w:hAnsi="Arial" w:cs="Arial"/>
                <w:b/>
                <w:sz w:val="16"/>
                <w:szCs w:val="16"/>
              </w:rPr>
            </w:pPr>
          </w:p>
        </w:tc>
        <w:tc>
          <w:tcPr>
            <w:tcW w:w="2251" w:type="pct"/>
          </w:tcPr>
          <w:p w14:paraId="5CED54A0" w14:textId="77777777" w:rsidR="0068372D" w:rsidRPr="005A7BEF" w:rsidRDefault="0068372D" w:rsidP="005A7BEF">
            <w:pPr>
              <w:spacing w:line="360" w:lineRule="auto"/>
              <w:rPr>
                <w:rFonts w:ascii="Arial" w:hAnsi="Arial" w:cs="Arial"/>
                <w:b/>
                <w:sz w:val="16"/>
                <w:szCs w:val="16"/>
              </w:rPr>
            </w:pPr>
          </w:p>
        </w:tc>
      </w:tr>
      <w:tr w:rsidR="0068372D" w:rsidRPr="005A7BEF" w14:paraId="03625B52" w14:textId="77777777" w:rsidTr="0068372D">
        <w:trPr>
          <w:trHeight w:val="202"/>
        </w:trPr>
        <w:tc>
          <w:tcPr>
            <w:tcW w:w="1027" w:type="pct"/>
          </w:tcPr>
          <w:p w14:paraId="1BC82BBC"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11</w:t>
            </w:r>
          </w:p>
        </w:tc>
        <w:tc>
          <w:tcPr>
            <w:tcW w:w="1722" w:type="pct"/>
          </w:tcPr>
          <w:p w14:paraId="69428F41" w14:textId="77777777" w:rsidR="0068372D" w:rsidRPr="005A7BEF" w:rsidRDefault="0068372D" w:rsidP="005A7BEF">
            <w:pPr>
              <w:spacing w:line="360" w:lineRule="auto"/>
              <w:rPr>
                <w:rFonts w:ascii="Arial" w:hAnsi="Arial" w:cs="Arial"/>
                <w:b/>
                <w:sz w:val="16"/>
                <w:szCs w:val="16"/>
              </w:rPr>
            </w:pPr>
          </w:p>
        </w:tc>
        <w:tc>
          <w:tcPr>
            <w:tcW w:w="2251" w:type="pct"/>
          </w:tcPr>
          <w:p w14:paraId="397EA727" w14:textId="77777777" w:rsidR="0068372D" w:rsidRPr="005A7BEF" w:rsidRDefault="0068372D" w:rsidP="005A7BEF">
            <w:pPr>
              <w:spacing w:line="360" w:lineRule="auto"/>
              <w:rPr>
                <w:rFonts w:ascii="Arial" w:hAnsi="Arial" w:cs="Arial"/>
                <w:b/>
                <w:sz w:val="16"/>
                <w:szCs w:val="16"/>
              </w:rPr>
            </w:pPr>
          </w:p>
        </w:tc>
      </w:tr>
      <w:tr w:rsidR="0068372D" w:rsidRPr="005A7BEF" w14:paraId="77EBC12E" w14:textId="77777777" w:rsidTr="0068372D">
        <w:trPr>
          <w:trHeight w:val="202"/>
        </w:trPr>
        <w:tc>
          <w:tcPr>
            <w:tcW w:w="1027" w:type="pct"/>
          </w:tcPr>
          <w:p w14:paraId="6F55FC4D"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12</w:t>
            </w:r>
          </w:p>
        </w:tc>
        <w:tc>
          <w:tcPr>
            <w:tcW w:w="1722" w:type="pct"/>
          </w:tcPr>
          <w:p w14:paraId="50BD19EC" w14:textId="77777777" w:rsidR="0068372D" w:rsidRPr="005A7BEF" w:rsidRDefault="0068372D" w:rsidP="005A7BEF">
            <w:pPr>
              <w:spacing w:line="360" w:lineRule="auto"/>
              <w:rPr>
                <w:rFonts w:ascii="Arial" w:hAnsi="Arial" w:cs="Arial"/>
                <w:b/>
                <w:sz w:val="16"/>
                <w:szCs w:val="16"/>
              </w:rPr>
            </w:pPr>
          </w:p>
        </w:tc>
        <w:tc>
          <w:tcPr>
            <w:tcW w:w="2251" w:type="pct"/>
          </w:tcPr>
          <w:p w14:paraId="019847A2" w14:textId="77777777" w:rsidR="0068372D" w:rsidRPr="005A7BEF" w:rsidRDefault="0068372D" w:rsidP="005A7BEF">
            <w:pPr>
              <w:spacing w:line="360" w:lineRule="auto"/>
              <w:rPr>
                <w:rFonts w:ascii="Arial" w:hAnsi="Arial" w:cs="Arial"/>
                <w:b/>
                <w:sz w:val="16"/>
                <w:szCs w:val="16"/>
              </w:rPr>
            </w:pPr>
          </w:p>
        </w:tc>
      </w:tr>
      <w:tr w:rsidR="0068372D" w:rsidRPr="005A7BEF" w14:paraId="24A7B3BF" w14:textId="77777777" w:rsidTr="0068372D">
        <w:trPr>
          <w:trHeight w:val="202"/>
        </w:trPr>
        <w:tc>
          <w:tcPr>
            <w:tcW w:w="1027" w:type="pct"/>
          </w:tcPr>
          <w:p w14:paraId="2A5F02F7"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13</w:t>
            </w:r>
          </w:p>
        </w:tc>
        <w:tc>
          <w:tcPr>
            <w:tcW w:w="1722" w:type="pct"/>
          </w:tcPr>
          <w:p w14:paraId="1A017DF2" w14:textId="77777777" w:rsidR="0068372D" w:rsidRPr="005A7BEF" w:rsidRDefault="0068372D" w:rsidP="005A7BEF">
            <w:pPr>
              <w:spacing w:line="360" w:lineRule="auto"/>
              <w:rPr>
                <w:rFonts w:ascii="Arial" w:hAnsi="Arial" w:cs="Arial"/>
                <w:b/>
                <w:sz w:val="16"/>
                <w:szCs w:val="16"/>
              </w:rPr>
            </w:pPr>
          </w:p>
        </w:tc>
        <w:tc>
          <w:tcPr>
            <w:tcW w:w="2251" w:type="pct"/>
          </w:tcPr>
          <w:p w14:paraId="464979F1" w14:textId="77777777" w:rsidR="0068372D" w:rsidRPr="005A7BEF" w:rsidRDefault="0068372D" w:rsidP="005A7BEF">
            <w:pPr>
              <w:spacing w:line="360" w:lineRule="auto"/>
              <w:rPr>
                <w:rFonts w:ascii="Arial" w:hAnsi="Arial" w:cs="Arial"/>
                <w:b/>
                <w:sz w:val="16"/>
                <w:szCs w:val="16"/>
              </w:rPr>
            </w:pPr>
          </w:p>
        </w:tc>
      </w:tr>
      <w:tr w:rsidR="0068372D" w:rsidRPr="005A7BEF" w14:paraId="29E50887" w14:textId="77777777" w:rsidTr="0068372D">
        <w:trPr>
          <w:trHeight w:val="202"/>
        </w:trPr>
        <w:tc>
          <w:tcPr>
            <w:tcW w:w="1027" w:type="pct"/>
          </w:tcPr>
          <w:p w14:paraId="50A76699"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14</w:t>
            </w:r>
          </w:p>
        </w:tc>
        <w:tc>
          <w:tcPr>
            <w:tcW w:w="1722" w:type="pct"/>
          </w:tcPr>
          <w:p w14:paraId="4117EEF9" w14:textId="77777777" w:rsidR="0068372D" w:rsidRPr="005A7BEF" w:rsidRDefault="0068372D" w:rsidP="005A7BEF">
            <w:pPr>
              <w:spacing w:line="360" w:lineRule="auto"/>
              <w:rPr>
                <w:rFonts w:ascii="Arial" w:hAnsi="Arial" w:cs="Arial"/>
                <w:b/>
                <w:sz w:val="16"/>
                <w:szCs w:val="16"/>
              </w:rPr>
            </w:pPr>
          </w:p>
        </w:tc>
        <w:tc>
          <w:tcPr>
            <w:tcW w:w="2251" w:type="pct"/>
          </w:tcPr>
          <w:p w14:paraId="4E3795CE" w14:textId="77777777" w:rsidR="0068372D" w:rsidRPr="005A7BEF" w:rsidRDefault="0068372D" w:rsidP="005A7BEF">
            <w:pPr>
              <w:spacing w:line="360" w:lineRule="auto"/>
              <w:rPr>
                <w:rFonts w:ascii="Arial" w:hAnsi="Arial" w:cs="Arial"/>
                <w:b/>
                <w:sz w:val="16"/>
                <w:szCs w:val="16"/>
              </w:rPr>
            </w:pPr>
          </w:p>
        </w:tc>
      </w:tr>
      <w:tr w:rsidR="0068372D" w:rsidRPr="005A7BEF" w14:paraId="64720EC1" w14:textId="77777777" w:rsidTr="0068372D">
        <w:trPr>
          <w:trHeight w:val="202"/>
        </w:trPr>
        <w:tc>
          <w:tcPr>
            <w:tcW w:w="1027" w:type="pct"/>
          </w:tcPr>
          <w:p w14:paraId="5284E73A"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15</w:t>
            </w:r>
          </w:p>
        </w:tc>
        <w:tc>
          <w:tcPr>
            <w:tcW w:w="1722" w:type="pct"/>
          </w:tcPr>
          <w:p w14:paraId="4FA78126" w14:textId="77777777" w:rsidR="0068372D" w:rsidRPr="005A7BEF" w:rsidRDefault="0068372D" w:rsidP="005A7BEF">
            <w:pPr>
              <w:spacing w:line="360" w:lineRule="auto"/>
              <w:rPr>
                <w:rFonts w:ascii="Arial" w:hAnsi="Arial" w:cs="Arial"/>
                <w:b/>
                <w:sz w:val="16"/>
                <w:szCs w:val="16"/>
              </w:rPr>
            </w:pPr>
          </w:p>
        </w:tc>
        <w:tc>
          <w:tcPr>
            <w:tcW w:w="2251" w:type="pct"/>
          </w:tcPr>
          <w:p w14:paraId="681269EA" w14:textId="77777777" w:rsidR="0068372D" w:rsidRPr="005A7BEF" w:rsidRDefault="0068372D" w:rsidP="005A7BEF">
            <w:pPr>
              <w:spacing w:line="360" w:lineRule="auto"/>
              <w:rPr>
                <w:rFonts w:ascii="Arial" w:hAnsi="Arial" w:cs="Arial"/>
                <w:b/>
                <w:sz w:val="16"/>
                <w:szCs w:val="16"/>
              </w:rPr>
            </w:pPr>
          </w:p>
        </w:tc>
      </w:tr>
      <w:tr w:rsidR="0068372D" w:rsidRPr="005A7BEF" w14:paraId="39D26853" w14:textId="77777777" w:rsidTr="0068372D">
        <w:trPr>
          <w:trHeight w:val="202"/>
        </w:trPr>
        <w:tc>
          <w:tcPr>
            <w:tcW w:w="1027" w:type="pct"/>
          </w:tcPr>
          <w:p w14:paraId="06ACF954"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16</w:t>
            </w:r>
          </w:p>
        </w:tc>
        <w:tc>
          <w:tcPr>
            <w:tcW w:w="1722" w:type="pct"/>
          </w:tcPr>
          <w:p w14:paraId="34E5BE9E" w14:textId="77777777" w:rsidR="0068372D" w:rsidRPr="005A7BEF" w:rsidRDefault="0068372D" w:rsidP="005A7BEF">
            <w:pPr>
              <w:spacing w:line="360" w:lineRule="auto"/>
              <w:rPr>
                <w:rFonts w:ascii="Arial" w:hAnsi="Arial" w:cs="Arial"/>
                <w:b/>
                <w:sz w:val="16"/>
                <w:szCs w:val="16"/>
              </w:rPr>
            </w:pPr>
          </w:p>
        </w:tc>
        <w:tc>
          <w:tcPr>
            <w:tcW w:w="2251" w:type="pct"/>
          </w:tcPr>
          <w:p w14:paraId="6CCE8897" w14:textId="77777777" w:rsidR="0068372D" w:rsidRPr="005A7BEF" w:rsidRDefault="0068372D" w:rsidP="005A7BEF">
            <w:pPr>
              <w:spacing w:line="360" w:lineRule="auto"/>
              <w:rPr>
                <w:rFonts w:ascii="Arial" w:hAnsi="Arial" w:cs="Arial"/>
                <w:b/>
                <w:sz w:val="16"/>
                <w:szCs w:val="16"/>
              </w:rPr>
            </w:pPr>
          </w:p>
        </w:tc>
      </w:tr>
      <w:tr w:rsidR="0068372D" w:rsidRPr="005A7BEF" w14:paraId="42BA91C9" w14:textId="77777777" w:rsidTr="0068372D">
        <w:trPr>
          <w:trHeight w:val="202"/>
        </w:trPr>
        <w:tc>
          <w:tcPr>
            <w:tcW w:w="1027" w:type="pct"/>
          </w:tcPr>
          <w:p w14:paraId="57F8FDFC"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17</w:t>
            </w:r>
          </w:p>
        </w:tc>
        <w:tc>
          <w:tcPr>
            <w:tcW w:w="1722" w:type="pct"/>
          </w:tcPr>
          <w:p w14:paraId="0634917B" w14:textId="77777777" w:rsidR="0068372D" w:rsidRPr="005A7BEF" w:rsidRDefault="0068372D" w:rsidP="005A7BEF">
            <w:pPr>
              <w:spacing w:line="360" w:lineRule="auto"/>
              <w:rPr>
                <w:rFonts w:ascii="Arial" w:hAnsi="Arial" w:cs="Arial"/>
                <w:b/>
                <w:sz w:val="16"/>
                <w:szCs w:val="16"/>
              </w:rPr>
            </w:pPr>
          </w:p>
        </w:tc>
        <w:tc>
          <w:tcPr>
            <w:tcW w:w="2251" w:type="pct"/>
          </w:tcPr>
          <w:p w14:paraId="29BDC280" w14:textId="77777777" w:rsidR="0068372D" w:rsidRPr="005A7BEF" w:rsidRDefault="0068372D" w:rsidP="005A7BEF">
            <w:pPr>
              <w:spacing w:line="360" w:lineRule="auto"/>
              <w:rPr>
                <w:rFonts w:ascii="Arial" w:hAnsi="Arial" w:cs="Arial"/>
                <w:b/>
                <w:sz w:val="16"/>
                <w:szCs w:val="16"/>
              </w:rPr>
            </w:pPr>
          </w:p>
        </w:tc>
      </w:tr>
      <w:tr w:rsidR="0068372D" w:rsidRPr="005A7BEF" w14:paraId="0E543819" w14:textId="77777777" w:rsidTr="0068372D">
        <w:trPr>
          <w:trHeight w:val="202"/>
        </w:trPr>
        <w:tc>
          <w:tcPr>
            <w:tcW w:w="1027" w:type="pct"/>
          </w:tcPr>
          <w:p w14:paraId="0A779D18" w14:textId="77777777" w:rsidR="0068372D" w:rsidRPr="005A7BEF" w:rsidRDefault="0068372D" w:rsidP="005A7BEF">
            <w:pPr>
              <w:spacing w:line="360" w:lineRule="auto"/>
              <w:jc w:val="center"/>
              <w:rPr>
                <w:rFonts w:ascii="Arial" w:hAnsi="Arial" w:cs="Arial"/>
                <w:b/>
                <w:sz w:val="16"/>
                <w:szCs w:val="16"/>
              </w:rPr>
            </w:pPr>
            <w:r w:rsidRPr="005A7BEF">
              <w:rPr>
                <w:rFonts w:ascii="Arial" w:hAnsi="Arial" w:cs="Arial"/>
                <w:b/>
                <w:sz w:val="16"/>
                <w:szCs w:val="16"/>
              </w:rPr>
              <w:t>18</w:t>
            </w:r>
          </w:p>
        </w:tc>
        <w:tc>
          <w:tcPr>
            <w:tcW w:w="1722" w:type="pct"/>
          </w:tcPr>
          <w:p w14:paraId="29D269BA" w14:textId="77777777" w:rsidR="0068372D" w:rsidRPr="005A7BEF" w:rsidRDefault="0068372D" w:rsidP="005A7BEF">
            <w:pPr>
              <w:spacing w:line="360" w:lineRule="auto"/>
              <w:rPr>
                <w:rFonts w:ascii="Arial" w:hAnsi="Arial" w:cs="Arial"/>
                <w:b/>
                <w:sz w:val="16"/>
                <w:szCs w:val="16"/>
              </w:rPr>
            </w:pPr>
          </w:p>
        </w:tc>
        <w:tc>
          <w:tcPr>
            <w:tcW w:w="2251" w:type="pct"/>
          </w:tcPr>
          <w:p w14:paraId="082ECD68" w14:textId="77777777" w:rsidR="0068372D" w:rsidRPr="005A7BEF" w:rsidRDefault="0068372D" w:rsidP="005A7BEF">
            <w:pPr>
              <w:spacing w:line="360" w:lineRule="auto"/>
              <w:rPr>
                <w:rFonts w:ascii="Arial" w:hAnsi="Arial" w:cs="Arial"/>
                <w:b/>
                <w:sz w:val="16"/>
                <w:szCs w:val="16"/>
              </w:rPr>
            </w:pPr>
          </w:p>
        </w:tc>
      </w:tr>
    </w:tbl>
    <w:p w14:paraId="4FF8C9F5" w14:textId="77777777" w:rsidR="001F544F" w:rsidRPr="005A7BEF" w:rsidRDefault="001F544F" w:rsidP="005A7BEF">
      <w:pPr>
        <w:rPr>
          <w:rFonts w:ascii="Arial" w:hAnsi="Arial" w:cs="Arial"/>
          <w:b/>
          <w:sz w:val="16"/>
          <w:szCs w:val="16"/>
        </w:rPr>
      </w:pPr>
    </w:p>
    <w:p w14:paraId="7DA045CC" w14:textId="75C8AA2F" w:rsidR="00537D36" w:rsidRPr="005A7BEF" w:rsidRDefault="00537D36" w:rsidP="005A7BEF">
      <w:pPr>
        <w:rPr>
          <w:rFonts w:ascii="Arial" w:hAnsi="Arial" w:cs="Arial"/>
          <w:b/>
          <w:sz w:val="16"/>
          <w:szCs w:val="16"/>
        </w:rPr>
      </w:pPr>
    </w:p>
    <w:p w14:paraId="1DFA0BAD" w14:textId="2E105E43" w:rsidR="00B70561" w:rsidRPr="008D4F63" w:rsidRDefault="00DF217A" w:rsidP="005A7BEF">
      <w:pPr>
        <w:rPr>
          <w:rFonts w:ascii="Arial" w:hAnsi="Arial" w:cs="Arial"/>
          <w:b/>
          <w:sz w:val="20"/>
          <w:szCs w:val="20"/>
        </w:rPr>
      </w:pPr>
      <w:r>
        <w:rPr>
          <w:rFonts w:ascii="Arial" w:hAnsi="Arial" w:cs="Arial"/>
          <w:i/>
          <w:sz w:val="20"/>
          <w:szCs w:val="20"/>
        </w:rPr>
        <w:t>Interviewer reads</w:t>
      </w:r>
      <w:r>
        <w:rPr>
          <w:rFonts w:ascii="Arial" w:hAnsi="Arial" w:cs="Arial"/>
          <w:sz w:val="20"/>
          <w:szCs w:val="20"/>
        </w:rPr>
        <w:t>:</w:t>
      </w:r>
      <w:r w:rsidR="0068372D">
        <w:rPr>
          <w:rFonts w:ascii="Arial" w:hAnsi="Arial" w:cs="Arial"/>
          <w:sz w:val="20"/>
          <w:szCs w:val="20"/>
        </w:rPr>
        <w:t xml:space="preserve"> </w:t>
      </w:r>
      <w:r w:rsidR="0068372D" w:rsidRPr="008D4F63">
        <w:rPr>
          <w:rFonts w:ascii="Arial" w:hAnsi="Arial" w:cs="Arial"/>
          <w:b/>
          <w:sz w:val="20"/>
          <w:szCs w:val="20"/>
        </w:rPr>
        <w:t xml:space="preserve">I would now like to ask for some </w:t>
      </w:r>
      <w:r w:rsidR="0068372D">
        <w:rPr>
          <w:rFonts w:ascii="Arial" w:hAnsi="Arial" w:cs="Arial"/>
          <w:b/>
          <w:sz w:val="20"/>
          <w:szCs w:val="20"/>
        </w:rPr>
        <w:t>additional information about [Name]</w:t>
      </w:r>
      <w:r w:rsidR="0068372D" w:rsidRPr="008D4F63">
        <w:rPr>
          <w:rFonts w:ascii="Arial" w:hAnsi="Arial" w:cs="Arial"/>
          <w:b/>
          <w:sz w:val="20"/>
          <w:szCs w:val="20"/>
        </w:rPr>
        <w:t>, one of the new household members.</w:t>
      </w:r>
    </w:p>
    <w:p w14:paraId="60176446" w14:textId="0A9594C7" w:rsidR="0068372D" w:rsidRDefault="0068372D" w:rsidP="005A7BEF">
      <w:pPr>
        <w:rPr>
          <w:rFonts w:ascii="Arial" w:hAnsi="Arial" w:cs="Arial"/>
          <w:b/>
          <w:sz w:val="16"/>
          <w:szCs w:val="16"/>
        </w:rPr>
      </w:pPr>
    </w:p>
    <w:p w14:paraId="27793CBC" w14:textId="700B1773" w:rsidR="0068372D" w:rsidRDefault="0068372D" w:rsidP="005A7BEF">
      <w:pPr>
        <w:rPr>
          <w:rFonts w:ascii="Arial" w:hAnsi="Arial" w:cs="Arial"/>
          <w:b/>
          <w:sz w:val="16"/>
          <w:szCs w:val="16"/>
        </w:rPr>
      </w:pPr>
    </w:p>
    <w:tbl>
      <w:tblPr>
        <w:tblStyle w:val="TableGrid"/>
        <w:tblW w:w="4750" w:type="pct"/>
        <w:tblLook w:val="04A0" w:firstRow="1" w:lastRow="0" w:firstColumn="1" w:lastColumn="0" w:noHBand="0" w:noVBand="1"/>
      </w:tblPr>
      <w:tblGrid>
        <w:gridCol w:w="2159"/>
        <w:gridCol w:w="2280"/>
        <w:gridCol w:w="951"/>
        <w:gridCol w:w="951"/>
        <w:gridCol w:w="951"/>
        <w:gridCol w:w="1141"/>
        <w:gridCol w:w="1124"/>
        <w:gridCol w:w="937"/>
        <w:gridCol w:w="1185"/>
        <w:gridCol w:w="1061"/>
        <w:gridCol w:w="1054"/>
      </w:tblGrid>
      <w:tr w:rsidR="00E91AA3" w:rsidRPr="005A7BEF" w14:paraId="335DF992" w14:textId="1A1E91C2" w:rsidTr="008D4F63">
        <w:trPr>
          <w:trHeight w:val="591"/>
        </w:trPr>
        <w:tc>
          <w:tcPr>
            <w:tcW w:w="784" w:type="pct"/>
          </w:tcPr>
          <w:p w14:paraId="55D67504" w14:textId="2BFAF983" w:rsidR="00E91AA3" w:rsidRPr="008D4F63" w:rsidRDefault="00E91AA3" w:rsidP="004432E6">
            <w:pPr>
              <w:spacing w:line="276" w:lineRule="auto"/>
              <w:rPr>
                <w:rFonts w:ascii="Arial" w:hAnsi="Arial" w:cs="Arial"/>
                <w:sz w:val="16"/>
                <w:szCs w:val="16"/>
              </w:rPr>
            </w:pPr>
            <w:r w:rsidRPr="0068372D">
              <w:rPr>
                <w:rFonts w:ascii="Arial" w:hAnsi="Arial" w:cs="Arial"/>
                <w:sz w:val="16"/>
                <w:szCs w:val="16"/>
              </w:rPr>
              <w:lastRenderedPageBreak/>
              <w:t xml:space="preserve">Please specify the </w:t>
            </w:r>
            <w:r w:rsidRPr="008D4F63">
              <w:rPr>
                <w:rFonts w:ascii="Arial" w:hAnsi="Arial" w:cs="Arial"/>
                <w:b/>
                <w:sz w:val="16"/>
                <w:szCs w:val="16"/>
              </w:rPr>
              <w:t>popular name</w:t>
            </w:r>
            <w:r>
              <w:rPr>
                <w:rFonts w:ascii="Arial" w:hAnsi="Arial" w:cs="Arial"/>
                <w:sz w:val="16"/>
                <w:szCs w:val="16"/>
              </w:rPr>
              <w:t xml:space="preserve"> for [</w:t>
            </w:r>
            <w:r w:rsidRPr="008D4F63">
              <w:rPr>
                <w:rFonts w:ascii="Arial" w:hAnsi="Arial" w:cs="Arial"/>
                <w:b/>
                <w:sz w:val="16"/>
                <w:szCs w:val="16"/>
              </w:rPr>
              <w:t>Name</w:t>
            </w:r>
            <w:r>
              <w:rPr>
                <w:rFonts w:ascii="Arial" w:hAnsi="Arial" w:cs="Arial"/>
                <w:sz w:val="16"/>
                <w:szCs w:val="16"/>
              </w:rPr>
              <w:t>]</w:t>
            </w:r>
            <w:r w:rsidRPr="0068372D">
              <w:rPr>
                <w:rFonts w:ascii="Arial" w:hAnsi="Arial" w:cs="Arial"/>
                <w:sz w:val="16"/>
                <w:szCs w:val="16"/>
              </w:rPr>
              <w:t>. If he/she does not have one, leave this question unanswered.</w:t>
            </w:r>
            <w:r w:rsidRPr="008D4F63">
              <w:rPr>
                <w:rFonts w:ascii="Arial" w:hAnsi="Arial" w:cs="Arial"/>
                <w:sz w:val="16"/>
                <w:szCs w:val="16"/>
              </w:rPr>
              <w:t xml:space="preserve"> </w:t>
            </w:r>
          </w:p>
        </w:tc>
        <w:tc>
          <w:tcPr>
            <w:tcW w:w="828" w:type="pct"/>
          </w:tcPr>
          <w:p w14:paraId="1F53F019" w14:textId="77777777" w:rsidR="00E91AA3" w:rsidRPr="005A7BEF" w:rsidRDefault="00E91AA3" w:rsidP="004432E6">
            <w:pPr>
              <w:spacing w:line="276" w:lineRule="auto"/>
              <w:rPr>
                <w:rFonts w:ascii="Arial" w:hAnsi="Arial" w:cs="Arial"/>
                <w:b/>
                <w:sz w:val="16"/>
                <w:szCs w:val="16"/>
              </w:rPr>
            </w:pPr>
            <w:r w:rsidRPr="005A7BEF">
              <w:rPr>
                <w:rFonts w:ascii="Arial" w:hAnsi="Arial" w:cs="Arial"/>
                <w:b/>
                <w:sz w:val="16"/>
                <w:szCs w:val="16"/>
              </w:rPr>
              <w:t>Fixed name  (Created by combining first name and last name)</w:t>
            </w:r>
          </w:p>
        </w:tc>
        <w:tc>
          <w:tcPr>
            <w:tcW w:w="346" w:type="pct"/>
          </w:tcPr>
          <w:p w14:paraId="05A890E3" w14:textId="5D69337B" w:rsidR="00E91AA3" w:rsidRDefault="00E91AA3" w:rsidP="004432E6">
            <w:pPr>
              <w:spacing w:line="276" w:lineRule="auto"/>
              <w:rPr>
                <w:rFonts w:ascii="Arial" w:hAnsi="Arial" w:cs="Arial"/>
                <w:sz w:val="16"/>
                <w:szCs w:val="16"/>
              </w:rPr>
            </w:pPr>
            <w:r>
              <w:rPr>
                <w:rFonts w:ascii="Arial" w:hAnsi="Arial" w:cs="Arial"/>
                <w:sz w:val="16"/>
                <w:szCs w:val="16"/>
              </w:rPr>
              <w:t xml:space="preserve">Please specify the </w:t>
            </w:r>
            <w:r>
              <w:rPr>
                <w:rFonts w:ascii="Arial" w:hAnsi="Arial" w:cs="Arial"/>
                <w:b/>
                <w:sz w:val="16"/>
                <w:szCs w:val="16"/>
              </w:rPr>
              <w:t>gender</w:t>
            </w:r>
            <w:r>
              <w:rPr>
                <w:rFonts w:ascii="Arial" w:hAnsi="Arial" w:cs="Arial"/>
                <w:sz w:val="16"/>
                <w:szCs w:val="16"/>
              </w:rPr>
              <w:t xml:space="preserve"> for [Name].</w:t>
            </w:r>
          </w:p>
          <w:p w14:paraId="27E8EC86" w14:textId="77777777" w:rsidR="00E91AA3" w:rsidRPr="008D4F63" w:rsidRDefault="00E91AA3" w:rsidP="004432E6">
            <w:pPr>
              <w:spacing w:line="276" w:lineRule="auto"/>
              <w:rPr>
                <w:rFonts w:ascii="Arial" w:hAnsi="Arial" w:cs="Arial"/>
                <w:sz w:val="16"/>
                <w:szCs w:val="16"/>
              </w:rPr>
            </w:pPr>
          </w:p>
          <w:p w14:paraId="2ECB0DC9" w14:textId="77777777" w:rsidR="00E91AA3" w:rsidRPr="008D4F63" w:rsidRDefault="00E91AA3" w:rsidP="004432E6">
            <w:pPr>
              <w:spacing w:line="276" w:lineRule="auto"/>
              <w:rPr>
                <w:rFonts w:ascii="Arial" w:hAnsi="Arial" w:cs="Arial"/>
                <w:sz w:val="16"/>
                <w:szCs w:val="16"/>
              </w:rPr>
            </w:pPr>
            <w:r w:rsidRPr="008D4F63">
              <w:rPr>
                <w:rFonts w:ascii="Arial" w:hAnsi="Arial" w:cs="Arial"/>
                <w:sz w:val="16"/>
                <w:szCs w:val="16"/>
              </w:rPr>
              <w:t xml:space="preserve">1. Male    </w:t>
            </w:r>
          </w:p>
          <w:p w14:paraId="3EDCB023" w14:textId="77777777" w:rsidR="00E91AA3" w:rsidRPr="005A7BEF" w:rsidRDefault="00E91AA3" w:rsidP="004432E6">
            <w:pPr>
              <w:spacing w:line="276" w:lineRule="auto"/>
              <w:rPr>
                <w:rFonts w:ascii="Arial" w:hAnsi="Arial" w:cs="Arial"/>
                <w:b/>
                <w:sz w:val="16"/>
                <w:szCs w:val="16"/>
              </w:rPr>
            </w:pPr>
            <w:r w:rsidRPr="008D4F63">
              <w:rPr>
                <w:rFonts w:ascii="Arial" w:hAnsi="Arial" w:cs="Arial"/>
                <w:sz w:val="16"/>
                <w:szCs w:val="16"/>
              </w:rPr>
              <w:t xml:space="preserve">5. Female </w:t>
            </w:r>
          </w:p>
        </w:tc>
        <w:tc>
          <w:tcPr>
            <w:tcW w:w="346" w:type="pct"/>
          </w:tcPr>
          <w:p w14:paraId="75374A72" w14:textId="77777777" w:rsidR="00E91AA3" w:rsidRDefault="00E91AA3" w:rsidP="004432E6">
            <w:pPr>
              <w:spacing w:line="276" w:lineRule="auto"/>
              <w:rPr>
                <w:rFonts w:ascii="Arial" w:hAnsi="Arial" w:cs="Arial"/>
                <w:sz w:val="16"/>
                <w:szCs w:val="16"/>
              </w:rPr>
            </w:pPr>
            <w:r>
              <w:rPr>
                <w:rFonts w:ascii="Arial" w:hAnsi="Arial" w:cs="Arial"/>
                <w:sz w:val="16"/>
                <w:szCs w:val="16"/>
              </w:rPr>
              <w:t>Is [Name]’s date of birth known?</w:t>
            </w:r>
          </w:p>
          <w:p w14:paraId="4AC314F3" w14:textId="77777777" w:rsidR="00E91AA3" w:rsidRDefault="00E91AA3" w:rsidP="004432E6">
            <w:pPr>
              <w:spacing w:line="276" w:lineRule="auto"/>
              <w:rPr>
                <w:rFonts w:ascii="Arial" w:hAnsi="Arial" w:cs="Arial"/>
                <w:sz w:val="16"/>
                <w:szCs w:val="16"/>
              </w:rPr>
            </w:pPr>
          </w:p>
          <w:p w14:paraId="49DD1EC3" w14:textId="77F21FA9" w:rsidR="00E91AA3" w:rsidRPr="00BE7012" w:rsidRDefault="00E91AA3" w:rsidP="003F02E8">
            <w:pPr>
              <w:spacing w:line="276" w:lineRule="auto"/>
              <w:rPr>
                <w:rFonts w:ascii="Arial" w:hAnsi="Arial" w:cs="Arial"/>
                <w:sz w:val="16"/>
                <w:szCs w:val="16"/>
              </w:rPr>
            </w:pPr>
            <w:r>
              <w:rPr>
                <w:rFonts w:ascii="Arial" w:hAnsi="Arial" w:cs="Arial"/>
                <w:sz w:val="16"/>
                <w:szCs w:val="16"/>
              </w:rPr>
              <w:t>1. Yes</w:t>
            </w:r>
            <w:r w:rsidRPr="00BE7012">
              <w:rPr>
                <w:rFonts w:ascii="Arial" w:hAnsi="Arial" w:cs="Arial"/>
                <w:sz w:val="16"/>
                <w:szCs w:val="16"/>
              </w:rPr>
              <w:t xml:space="preserve">    </w:t>
            </w:r>
          </w:p>
          <w:p w14:paraId="661EBF08" w14:textId="77777777" w:rsidR="00E91AA3" w:rsidRDefault="00E91AA3" w:rsidP="003F02E8">
            <w:pPr>
              <w:spacing w:line="276" w:lineRule="auto"/>
              <w:rPr>
                <w:rFonts w:ascii="Arial" w:hAnsi="Arial" w:cs="Arial"/>
                <w:sz w:val="16"/>
                <w:szCs w:val="16"/>
              </w:rPr>
            </w:pPr>
            <w:r>
              <w:rPr>
                <w:rFonts w:ascii="Arial" w:hAnsi="Arial" w:cs="Arial"/>
                <w:sz w:val="16"/>
                <w:szCs w:val="16"/>
              </w:rPr>
              <w:t>5. No</w:t>
            </w:r>
          </w:p>
          <w:p w14:paraId="52889A24" w14:textId="7535B297" w:rsidR="00E91AA3" w:rsidRDefault="00E91AA3" w:rsidP="003F02E8">
            <w:pPr>
              <w:spacing w:line="276" w:lineRule="auto"/>
              <w:rPr>
                <w:rFonts w:ascii="Arial" w:hAnsi="Arial" w:cs="Arial"/>
                <w:sz w:val="16"/>
                <w:szCs w:val="16"/>
              </w:rPr>
            </w:pPr>
            <w:r>
              <w:rPr>
                <w:rFonts w:ascii="Arial" w:hAnsi="Arial" w:cs="Arial"/>
                <w:sz w:val="16"/>
                <w:szCs w:val="16"/>
              </w:rPr>
              <w:t>&gt;&gt; year of birth</w:t>
            </w:r>
          </w:p>
        </w:tc>
        <w:tc>
          <w:tcPr>
            <w:tcW w:w="346" w:type="pct"/>
          </w:tcPr>
          <w:p w14:paraId="20728351" w14:textId="77777777" w:rsidR="00E91AA3" w:rsidRDefault="00E91AA3" w:rsidP="004432E6">
            <w:pPr>
              <w:spacing w:line="276" w:lineRule="auto"/>
              <w:rPr>
                <w:rFonts w:ascii="Arial" w:hAnsi="Arial" w:cs="Arial"/>
                <w:sz w:val="16"/>
                <w:szCs w:val="16"/>
              </w:rPr>
            </w:pPr>
            <w:r>
              <w:rPr>
                <w:rFonts w:ascii="Arial" w:hAnsi="Arial" w:cs="Arial"/>
                <w:sz w:val="16"/>
                <w:szCs w:val="16"/>
              </w:rPr>
              <w:t xml:space="preserve">Please specify the </w:t>
            </w:r>
            <w:r>
              <w:rPr>
                <w:rFonts w:ascii="Arial" w:hAnsi="Arial" w:cs="Arial"/>
                <w:b/>
                <w:sz w:val="16"/>
                <w:szCs w:val="16"/>
              </w:rPr>
              <w:t>date of birth</w:t>
            </w:r>
            <w:r>
              <w:rPr>
                <w:rFonts w:ascii="Arial" w:hAnsi="Arial" w:cs="Arial"/>
                <w:sz w:val="16"/>
                <w:szCs w:val="16"/>
              </w:rPr>
              <w:t xml:space="preserve"> for [Name].</w:t>
            </w:r>
          </w:p>
          <w:p w14:paraId="68D4B989" w14:textId="77777777" w:rsidR="00E91AA3" w:rsidRDefault="00E91AA3" w:rsidP="004432E6">
            <w:pPr>
              <w:spacing w:line="276" w:lineRule="auto"/>
              <w:rPr>
                <w:rFonts w:ascii="Arial" w:hAnsi="Arial" w:cs="Arial"/>
                <w:sz w:val="16"/>
                <w:szCs w:val="16"/>
              </w:rPr>
            </w:pPr>
          </w:p>
          <w:p w14:paraId="5D8E43CC" w14:textId="0C2B480B" w:rsidR="00E91AA3" w:rsidRPr="008D4F63" w:rsidRDefault="00E91AA3" w:rsidP="004432E6">
            <w:pPr>
              <w:spacing w:line="276" w:lineRule="auto"/>
              <w:rPr>
                <w:rFonts w:ascii="Arial" w:hAnsi="Arial" w:cs="Arial"/>
                <w:i/>
                <w:sz w:val="16"/>
                <w:szCs w:val="16"/>
              </w:rPr>
            </w:pPr>
            <w:r>
              <w:rPr>
                <w:rFonts w:ascii="Arial" w:hAnsi="Arial" w:cs="Arial"/>
                <w:i/>
                <w:sz w:val="16"/>
                <w:szCs w:val="16"/>
              </w:rPr>
              <w:t>Write in dd-mm-yyyy format</w:t>
            </w:r>
          </w:p>
        </w:tc>
        <w:tc>
          <w:tcPr>
            <w:tcW w:w="404" w:type="pct"/>
          </w:tcPr>
          <w:p w14:paraId="1CA84F3E" w14:textId="77777777" w:rsidR="00E91AA3" w:rsidRDefault="00E91AA3">
            <w:pPr>
              <w:spacing w:line="276" w:lineRule="auto"/>
              <w:rPr>
                <w:rFonts w:ascii="Arial" w:hAnsi="Arial" w:cs="Arial"/>
                <w:sz w:val="16"/>
                <w:szCs w:val="16"/>
              </w:rPr>
            </w:pPr>
            <w:r w:rsidRPr="00E91AA3">
              <w:rPr>
                <w:rFonts w:ascii="Arial" w:hAnsi="Arial" w:cs="Arial"/>
                <w:sz w:val="16"/>
                <w:szCs w:val="16"/>
              </w:rPr>
              <w:t xml:space="preserve">Please specify the </w:t>
            </w:r>
            <w:r w:rsidRPr="008D4F63">
              <w:rPr>
                <w:rFonts w:ascii="Arial" w:hAnsi="Arial" w:cs="Arial"/>
                <w:b/>
                <w:sz w:val="16"/>
                <w:szCs w:val="16"/>
              </w:rPr>
              <w:t>year</w:t>
            </w:r>
            <w:r w:rsidRPr="00E91AA3">
              <w:rPr>
                <w:rFonts w:ascii="Arial" w:hAnsi="Arial" w:cs="Arial"/>
                <w:sz w:val="16"/>
                <w:szCs w:val="16"/>
              </w:rPr>
              <w:t xml:space="preserve"> of birth for [Name].</w:t>
            </w:r>
          </w:p>
          <w:p w14:paraId="2988B9E5" w14:textId="7FA355B4" w:rsidR="00E91AA3" w:rsidRPr="008D4F63" w:rsidRDefault="00E91AA3">
            <w:pPr>
              <w:spacing w:line="276" w:lineRule="auto"/>
              <w:rPr>
                <w:rFonts w:ascii="Arial" w:hAnsi="Arial" w:cs="Arial"/>
                <w:i/>
                <w:sz w:val="16"/>
                <w:szCs w:val="16"/>
              </w:rPr>
            </w:pPr>
            <w:r w:rsidRPr="008D4F63">
              <w:rPr>
                <w:rFonts w:ascii="Arial" w:hAnsi="Arial" w:cs="Arial"/>
                <w:i/>
                <w:sz w:val="16"/>
                <w:szCs w:val="16"/>
              </w:rPr>
              <w:t>If you do not know the year of birth, use the list of historical events in the codebook to approximate.</w:t>
            </w:r>
          </w:p>
        </w:tc>
        <w:tc>
          <w:tcPr>
            <w:tcW w:w="404" w:type="pct"/>
          </w:tcPr>
          <w:p w14:paraId="3FF91F09" w14:textId="38EE9ABB" w:rsidR="00E91AA3" w:rsidRDefault="00E91AA3" w:rsidP="004432E6">
            <w:pPr>
              <w:spacing w:line="276" w:lineRule="auto"/>
              <w:rPr>
                <w:rFonts w:ascii="Arial" w:hAnsi="Arial" w:cs="Arial"/>
                <w:sz w:val="16"/>
                <w:szCs w:val="16"/>
              </w:rPr>
            </w:pPr>
            <w:r>
              <w:rPr>
                <w:rFonts w:ascii="Arial" w:hAnsi="Arial" w:cs="Arial"/>
                <w:sz w:val="16"/>
                <w:szCs w:val="16"/>
              </w:rPr>
              <w:t>Based on the date of birth information provided, we have calculated [</w:t>
            </w:r>
            <w:r w:rsidRPr="008D4F63">
              <w:rPr>
                <w:rFonts w:ascii="Arial" w:hAnsi="Arial" w:cs="Arial"/>
                <w:b/>
                <w:sz w:val="16"/>
                <w:szCs w:val="16"/>
              </w:rPr>
              <w:t>Name</w:t>
            </w:r>
            <w:r>
              <w:rPr>
                <w:rFonts w:ascii="Arial" w:hAnsi="Arial" w:cs="Arial"/>
                <w:sz w:val="16"/>
                <w:szCs w:val="16"/>
              </w:rPr>
              <w:t xml:space="preserve">]’sage in years to be </w:t>
            </w:r>
            <w:r w:rsidRPr="008D4F63">
              <w:rPr>
                <w:rFonts w:ascii="Arial" w:hAnsi="Arial" w:cs="Arial"/>
                <w:b/>
                <w:sz w:val="16"/>
                <w:szCs w:val="16"/>
              </w:rPr>
              <w:t>[#].</w:t>
            </w:r>
            <w:r>
              <w:rPr>
                <w:rFonts w:ascii="Arial" w:hAnsi="Arial" w:cs="Arial"/>
                <w:sz w:val="16"/>
                <w:szCs w:val="16"/>
              </w:rPr>
              <w:t xml:space="preserve"> Is this correct?</w:t>
            </w:r>
          </w:p>
          <w:p w14:paraId="21978889" w14:textId="77777777" w:rsidR="00E91AA3" w:rsidRDefault="00E91AA3" w:rsidP="004432E6">
            <w:pPr>
              <w:spacing w:line="276" w:lineRule="auto"/>
              <w:rPr>
                <w:rFonts w:ascii="Arial" w:hAnsi="Arial" w:cs="Arial"/>
                <w:sz w:val="16"/>
                <w:szCs w:val="16"/>
              </w:rPr>
            </w:pPr>
          </w:p>
          <w:p w14:paraId="540F4992" w14:textId="77777777" w:rsidR="00E91AA3" w:rsidRPr="00BE7012" w:rsidRDefault="00E91AA3" w:rsidP="008A6A04">
            <w:pPr>
              <w:spacing w:line="276" w:lineRule="auto"/>
              <w:rPr>
                <w:rFonts w:ascii="Arial" w:hAnsi="Arial" w:cs="Arial"/>
                <w:sz w:val="16"/>
                <w:szCs w:val="16"/>
              </w:rPr>
            </w:pPr>
            <w:r>
              <w:rPr>
                <w:rFonts w:ascii="Arial" w:hAnsi="Arial" w:cs="Arial"/>
                <w:sz w:val="16"/>
                <w:szCs w:val="16"/>
              </w:rPr>
              <w:t>1. Yes</w:t>
            </w:r>
            <w:r w:rsidRPr="00BE7012">
              <w:rPr>
                <w:rFonts w:ascii="Arial" w:hAnsi="Arial" w:cs="Arial"/>
                <w:sz w:val="16"/>
                <w:szCs w:val="16"/>
              </w:rPr>
              <w:t xml:space="preserve">    </w:t>
            </w:r>
          </w:p>
          <w:p w14:paraId="6CFDC9C8" w14:textId="380A147E" w:rsidR="00E91AA3" w:rsidRDefault="00E91AA3" w:rsidP="008A6A04">
            <w:pPr>
              <w:spacing w:line="276" w:lineRule="auto"/>
              <w:rPr>
                <w:rFonts w:ascii="Arial" w:hAnsi="Arial" w:cs="Arial"/>
                <w:sz w:val="16"/>
                <w:szCs w:val="16"/>
              </w:rPr>
            </w:pPr>
            <w:r>
              <w:rPr>
                <w:rFonts w:ascii="Arial" w:hAnsi="Arial" w:cs="Arial"/>
                <w:sz w:val="16"/>
                <w:szCs w:val="16"/>
              </w:rPr>
              <w:t>5. No &gt;&gt; Correct date of birth info</w:t>
            </w:r>
          </w:p>
        </w:tc>
        <w:tc>
          <w:tcPr>
            <w:tcW w:w="341" w:type="pct"/>
          </w:tcPr>
          <w:p w14:paraId="2FFECCA2" w14:textId="222F0B40" w:rsidR="00E91AA3" w:rsidRDefault="00E91AA3" w:rsidP="004432E6">
            <w:pPr>
              <w:spacing w:line="276" w:lineRule="auto"/>
              <w:rPr>
                <w:rFonts w:ascii="Arial" w:hAnsi="Arial" w:cs="Arial"/>
                <w:sz w:val="16"/>
                <w:szCs w:val="16"/>
              </w:rPr>
            </w:pPr>
            <w:r>
              <w:rPr>
                <w:rFonts w:ascii="Arial" w:hAnsi="Arial" w:cs="Arial"/>
                <w:sz w:val="16"/>
                <w:szCs w:val="16"/>
              </w:rPr>
              <w:t>[If under 5]</w:t>
            </w:r>
          </w:p>
          <w:p w14:paraId="5F32FADC" w14:textId="76FBABE8" w:rsidR="00E91AA3" w:rsidRPr="0050372F" w:rsidRDefault="00E91AA3" w:rsidP="004432E6">
            <w:pPr>
              <w:spacing w:line="276" w:lineRule="auto"/>
              <w:rPr>
                <w:rFonts w:ascii="Arial" w:hAnsi="Arial" w:cs="Arial"/>
                <w:sz w:val="16"/>
                <w:szCs w:val="16"/>
              </w:rPr>
            </w:pPr>
            <w:r>
              <w:rPr>
                <w:rFonts w:ascii="Arial" w:hAnsi="Arial" w:cs="Arial"/>
                <w:sz w:val="16"/>
                <w:szCs w:val="16"/>
              </w:rPr>
              <w:t xml:space="preserve">In addition to the number of years how many </w:t>
            </w:r>
            <w:r>
              <w:rPr>
                <w:rFonts w:ascii="Arial" w:hAnsi="Arial" w:cs="Arial"/>
                <w:b/>
                <w:sz w:val="16"/>
                <w:szCs w:val="16"/>
              </w:rPr>
              <w:t xml:space="preserve">months </w:t>
            </w:r>
            <w:r w:rsidRPr="00E91AA3">
              <w:rPr>
                <w:rFonts w:ascii="Arial" w:hAnsi="Arial" w:cs="Arial"/>
                <w:b/>
                <w:sz w:val="16"/>
                <w:szCs w:val="16"/>
              </w:rPr>
              <w:t>old</w:t>
            </w:r>
            <w:r>
              <w:rPr>
                <w:rFonts w:ascii="Arial" w:hAnsi="Arial" w:cs="Arial"/>
                <w:sz w:val="16"/>
                <w:szCs w:val="16"/>
              </w:rPr>
              <w:t xml:space="preserve"> is [Name]?</w:t>
            </w:r>
          </w:p>
        </w:tc>
        <w:tc>
          <w:tcPr>
            <w:tcW w:w="431" w:type="pct"/>
          </w:tcPr>
          <w:p w14:paraId="415AAB3E" w14:textId="77777777" w:rsidR="00E91AA3" w:rsidRDefault="00E91AA3" w:rsidP="004432E6">
            <w:pPr>
              <w:spacing w:line="276" w:lineRule="auto"/>
              <w:rPr>
                <w:rFonts w:ascii="Arial" w:hAnsi="Arial" w:cs="Arial"/>
                <w:sz w:val="16"/>
                <w:szCs w:val="16"/>
              </w:rPr>
            </w:pPr>
            <w:r>
              <w:rPr>
                <w:rFonts w:ascii="Arial" w:hAnsi="Arial" w:cs="Arial"/>
                <w:sz w:val="16"/>
                <w:szCs w:val="16"/>
              </w:rPr>
              <w:t xml:space="preserve">Please specify the </w:t>
            </w:r>
            <w:r>
              <w:rPr>
                <w:rFonts w:ascii="Arial" w:hAnsi="Arial" w:cs="Arial"/>
                <w:b/>
                <w:sz w:val="16"/>
                <w:szCs w:val="16"/>
              </w:rPr>
              <w:t>relationship to the household head</w:t>
            </w:r>
            <w:r>
              <w:rPr>
                <w:rFonts w:ascii="Arial" w:hAnsi="Arial" w:cs="Arial"/>
                <w:sz w:val="16"/>
                <w:szCs w:val="16"/>
              </w:rPr>
              <w:t xml:space="preserve"> for [</w:t>
            </w:r>
            <w:r w:rsidRPr="008D4F63">
              <w:rPr>
                <w:rFonts w:ascii="Arial" w:hAnsi="Arial" w:cs="Arial"/>
                <w:b/>
                <w:sz w:val="16"/>
                <w:szCs w:val="16"/>
              </w:rPr>
              <w:t>Name</w:t>
            </w:r>
            <w:r>
              <w:rPr>
                <w:rFonts w:ascii="Arial" w:hAnsi="Arial" w:cs="Arial"/>
                <w:sz w:val="16"/>
                <w:szCs w:val="16"/>
              </w:rPr>
              <w:t>].</w:t>
            </w:r>
          </w:p>
          <w:p w14:paraId="352B1D26" w14:textId="77777777" w:rsidR="00E91AA3" w:rsidRDefault="00E91AA3" w:rsidP="004432E6">
            <w:pPr>
              <w:spacing w:line="276" w:lineRule="auto"/>
              <w:rPr>
                <w:rFonts w:ascii="Arial" w:hAnsi="Arial" w:cs="Arial"/>
                <w:sz w:val="16"/>
                <w:szCs w:val="16"/>
              </w:rPr>
            </w:pPr>
          </w:p>
          <w:p w14:paraId="76D0FC5A" w14:textId="6347C87F" w:rsidR="00E91AA3" w:rsidRDefault="00E91AA3" w:rsidP="004432E6">
            <w:pPr>
              <w:spacing w:line="276" w:lineRule="auto"/>
              <w:rPr>
                <w:rFonts w:ascii="Arial" w:hAnsi="Arial" w:cs="Arial"/>
                <w:sz w:val="16"/>
                <w:szCs w:val="16"/>
              </w:rPr>
            </w:pPr>
            <w:r w:rsidRPr="0050372F">
              <w:rPr>
                <w:rFonts w:ascii="Arial" w:hAnsi="Arial" w:cs="Arial"/>
                <w:sz w:val="16"/>
                <w:szCs w:val="16"/>
              </w:rPr>
              <w:t xml:space="preserve">1. </w:t>
            </w:r>
            <w:r>
              <w:rPr>
                <w:rFonts w:ascii="Arial" w:hAnsi="Arial" w:cs="Arial"/>
                <w:sz w:val="16"/>
                <w:szCs w:val="16"/>
              </w:rPr>
              <w:t>Household head</w:t>
            </w:r>
          </w:p>
          <w:p w14:paraId="22725037" w14:textId="3364AA7E" w:rsidR="00E91AA3" w:rsidRPr="0050372F" w:rsidRDefault="00E91AA3" w:rsidP="004432E6">
            <w:pPr>
              <w:spacing w:line="276" w:lineRule="auto"/>
              <w:rPr>
                <w:rFonts w:ascii="Arial" w:hAnsi="Arial" w:cs="Arial"/>
                <w:sz w:val="16"/>
                <w:szCs w:val="16"/>
              </w:rPr>
            </w:pPr>
            <w:r>
              <w:rPr>
                <w:rFonts w:ascii="Arial" w:hAnsi="Arial" w:cs="Arial"/>
                <w:sz w:val="16"/>
                <w:szCs w:val="16"/>
              </w:rPr>
              <w:t>2. Spouse       3. Child      4. Grandchild       5</w:t>
            </w:r>
            <w:r w:rsidRPr="0050372F">
              <w:rPr>
                <w:rFonts w:ascii="Arial" w:hAnsi="Arial" w:cs="Arial"/>
                <w:sz w:val="16"/>
                <w:szCs w:val="16"/>
              </w:rPr>
              <w:t>. Pa</w:t>
            </w:r>
            <w:r>
              <w:rPr>
                <w:rFonts w:ascii="Arial" w:hAnsi="Arial" w:cs="Arial"/>
                <w:sz w:val="16"/>
                <w:szCs w:val="16"/>
              </w:rPr>
              <w:t>rent or parent-in-law          6</w:t>
            </w:r>
            <w:r w:rsidRPr="0050372F">
              <w:rPr>
                <w:rFonts w:ascii="Arial" w:hAnsi="Arial" w:cs="Arial"/>
                <w:sz w:val="16"/>
                <w:szCs w:val="16"/>
              </w:rPr>
              <w:t>.</w:t>
            </w:r>
            <w:r>
              <w:rPr>
                <w:rFonts w:ascii="Arial" w:hAnsi="Arial" w:cs="Arial"/>
                <w:sz w:val="16"/>
                <w:szCs w:val="16"/>
              </w:rPr>
              <w:t xml:space="preserve"> Son or daughter in-law        7</w:t>
            </w:r>
            <w:r w:rsidRPr="0050372F">
              <w:rPr>
                <w:rFonts w:ascii="Arial" w:hAnsi="Arial" w:cs="Arial"/>
                <w:sz w:val="16"/>
                <w:szCs w:val="16"/>
              </w:rPr>
              <w:t>. Other r</w:t>
            </w:r>
            <w:r>
              <w:rPr>
                <w:rFonts w:ascii="Arial" w:hAnsi="Arial" w:cs="Arial"/>
                <w:sz w:val="16"/>
                <w:szCs w:val="16"/>
              </w:rPr>
              <w:t>elative (please specify)              8</w:t>
            </w:r>
            <w:r w:rsidRPr="0050372F">
              <w:rPr>
                <w:rFonts w:ascii="Arial" w:hAnsi="Arial" w:cs="Arial"/>
                <w:sz w:val="16"/>
                <w:szCs w:val="16"/>
              </w:rPr>
              <w:t>. Adop</w:t>
            </w:r>
            <w:r>
              <w:rPr>
                <w:rFonts w:ascii="Arial" w:hAnsi="Arial" w:cs="Arial"/>
                <w:sz w:val="16"/>
                <w:szCs w:val="16"/>
              </w:rPr>
              <w:t>ted, foster, or stepchild      9. Househelp        10. Non-relative (please s</w:t>
            </w:r>
            <w:r w:rsidRPr="0050372F">
              <w:rPr>
                <w:rFonts w:ascii="Arial" w:hAnsi="Arial" w:cs="Arial"/>
                <w:sz w:val="16"/>
                <w:szCs w:val="16"/>
              </w:rPr>
              <w:t>pecify)</w:t>
            </w:r>
          </w:p>
        </w:tc>
        <w:tc>
          <w:tcPr>
            <w:tcW w:w="385" w:type="pct"/>
          </w:tcPr>
          <w:p w14:paraId="3ACBEB6C" w14:textId="77777777" w:rsidR="00E91AA3" w:rsidRDefault="00E91AA3" w:rsidP="004432E6">
            <w:pPr>
              <w:spacing w:line="276" w:lineRule="auto"/>
              <w:rPr>
                <w:rFonts w:ascii="Arial" w:hAnsi="Arial" w:cs="Arial"/>
                <w:sz w:val="16"/>
                <w:szCs w:val="16"/>
              </w:rPr>
            </w:pPr>
            <w:r>
              <w:rPr>
                <w:rFonts w:ascii="Arial" w:hAnsi="Arial" w:cs="Arial"/>
                <w:sz w:val="16"/>
                <w:szCs w:val="16"/>
              </w:rPr>
              <w:t xml:space="preserve">Please specify the </w:t>
            </w:r>
            <w:r>
              <w:rPr>
                <w:rFonts w:ascii="Arial" w:hAnsi="Arial" w:cs="Arial"/>
                <w:b/>
                <w:sz w:val="16"/>
                <w:szCs w:val="16"/>
              </w:rPr>
              <w:t>marital status</w:t>
            </w:r>
            <w:r>
              <w:rPr>
                <w:rFonts w:ascii="Arial" w:hAnsi="Arial" w:cs="Arial"/>
                <w:sz w:val="16"/>
                <w:szCs w:val="16"/>
              </w:rPr>
              <w:t xml:space="preserve"> for [Name].</w:t>
            </w:r>
          </w:p>
          <w:p w14:paraId="223DB795" w14:textId="77777777" w:rsidR="00E91AA3" w:rsidRDefault="00E91AA3" w:rsidP="004432E6">
            <w:pPr>
              <w:spacing w:line="276" w:lineRule="auto"/>
              <w:rPr>
                <w:rFonts w:ascii="Arial" w:hAnsi="Arial" w:cs="Arial"/>
                <w:sz w:val="16"/>
                <w:szCs w:val="16"/>
              </w:rPr>
            </w:pPr>
          </w:p>
          <w:p w14:paraId="261054E9" w14:textId="47BBB8BD" w:rsidR="00E91AA3" w:rsidRPr="008D4F63" w:rsidRDefault="00E91AA3" w:rsidP="008D4F63">
            <w:pPr>
              <w:rPr>
                <w:rFonts w:ascii="Arial" w:hAnsi="Arial" w:cs="Arial"/>
                <w:sz w:val="16"/>
                <w:szCs w:val="16"/>
              </w:rPr>
            </w:pPr>
            <w:r>
              <w:rPr>
                <w:rFonts w:ascii="Arial" w:hAnsi="Arial" w:cs="Arial"/>
                <w:sz w:val="16"/>
                <w:szCs w:val="16"/>
              </w:rPr>
              <w:t>1-</w:t>
            </w:r>
            <w:r w:rsidRPr="008D4F63">
              <w:rPr>
                <w:rFonts w:ascii="Arial" w:hAnsi="Arial" w:cs="Arial"/>
                <w:sz w:val="16"/>
                <w:szCs w:val="16"/>
              </w:rPr>
              <w:t>Married</w:t>
            </w:r>
          </w:p>
          <w:p w14:paraId="098031D4" w14:textId="77777777" w:rsidR="00E91AA3" w:rsidRDefault="00E91AA3" w:rsidP="008D4F63">
            <w:pPr>
              <w:rPr>
                <w:rFonts w:ascii="Arial" w:hAnsi="Arial" w:cs="Arial"/>
                <w:sz w:val="16"/>
                <w:szCs w:val="16"/>
              </w:rPr>
            </w:pPr>
            <w:r>
              <w:rPr>
                <w:rFonts w:ascii="Arial" w:hAnsi="Arial" w:cs="Arial"/>
                <w:sz w:val="16"/>
                <w:szCs w:val="16"/>
              </w:rPr>
              <w:t>2-Consensual union</w:t>
            </w:r>
          </w:p>
          <w:p w14:paraId="2F7B7FEE" w14:textId="77777777" w:rsidR="00E91AA3" w:rsidRDefault="00E91AA3" w:rsidP="008D4F63">
            <w:pPr>
              <w:rPr>
                <w:rFonts w:ascii="Arial" w:hAnsi="Arial" w:cs="Arial"/>
                <w:sz w:val="16"/>
                <w:szCs w:val="16"/>
              </w:rPr>
            </w:pPr>
            <w:r>
              <w:rPr>
                <w:rFonts w:ascii="Arial" w:hAnsi="Arial" w:cs="Arial"/>
                <w:sz w:val="16"/>
                <w:szCs w:val="16"/>
              </w:rPr>
              <w:t>3-Separated</w:t>
            </w:r>
          </w:p>
          <w:p w14:paraId="775CE0DD" w14:textId="77777777" w:rsidR="00E91AA3" w:rsidRDefault="00E91AA3" w:rsidP="008D4F63">
            <w:pPr>
              <w:rPr>
                <w:rFonts w:ascii="Arial" w:hAnsi="Arial" w:cs="Arial"/>
                <w:sz w:val="16"/>
                <w:szCs w:val="16"/>
              </w:rPr>
            </w:pPr>
            <w:r>
              <w:rPr>
                <w:rFonts w:ascii="Arial" w:hAnsi="Arial" w:cs="Arial"/>
                <w:sz w:val="16"/>
                <w:szCs w:val="16"/>
              </w:rPr>
              <w:t>4-Divorced</w:t>
            </w:r>
          </w:p>
          <w:p w14:paraId="017D4053" w14:textId="77777777" w:rsidR="00E91AA3" w:rsidRDefault="00E91AA3" w:rsidP="008D4F63">
            <w:pPr>
              <w:rPr>
                <w:rFonts w:ascii="Arial" w:hAnsi="Arial" w:cs="Arial"/>
                <w:sz w:val="16"/>
                <w:szCs w:val="16"/>
              </w:rPr>
            </w:pPr>
            <w:r>
              <w:rPr>
                <w:rFonts w:ascii="Arial" w:hAnsi="Arial" w:cs="Arial"/>
                <w:sz w:val="16"/>
                <w:szCs w:val="16"/>
              </w:rPr>
              <w:t>5-Widowed</w:t>
            </w:r>
          </w:p>
          <w:p w14:paraId="63BC7368" w14:textId="77777777" w:rsidR="00E91AA3" w:rsidRDefault="00E91AA3" w:rsidP="008D4F63">
            <w:pPr>
              <w:rPr>
                <w:rFonts w:ascii="Arial" w:hAnsi="Arial" w:cs="Arial"/>
                <w:sz w:val="16"/>
                <w:szCs w:val="16"/>
              </w:rPr>
            </w:pPr>
            <w:r>
              <w:rPr>
                <w:rFonts w:ascii="Arial" w:hAnsi="Arial" w:cs="Arial"/>
                <w:sz w:val="16"/>
                <w:szCs w:val="16"/>
              </w:rPr>
              <w:t>6-Never married</w:t>
            </w:r>
          </w:p>
          <w:p w14:paraId="167C153D" w14:textId="71738EC7" w:rsidR="00E91AA3" w:rsidRPr="0050372F" w:rsidRDefault="00E91AA3" w:rsidP="008D4F63">
            <w:pPr>
              <w:rPr>
                <w:rFonts w:ascii="Arial" w:hAnsi="Arial" w:cs="Arial"/>
                <w:sz w:val="16"/>
                <w:szCs w:val="16"/>
              </w:rPr>
            </w:pPr>
            <w:r>
              <w:rPr>
                <w:rFonts w:ascii="Arial" w:hAnsi="Arial" w:cs="Arial"/>
                <w:sz w:val="16"/>
                <w:szCs w:val="16"/>
              </w:rPr>
              <w:t>7-Betrothed</w:t>
            </w:r>
          </w:p>
        </w:tc>
        <w:tc>
          <w:tcPr>
            <w:tcW w:w="384" w:type="pct"/>
          </w:tcPr>
          <w:p w14:paraId="4E3538F0" w14:textId="77777777" w:rsidR="00E91AA3" w:rsidRDefault="00E91AA3" w:rsidP="004432E6">
            <w:pPr>
              <w:spacing w:line="276" w:lineRule="auto"/>
              <w:rPr>
                <w:rFonts w:ascii="Arial" w:hAnsi="Arial" w:cs="Arial"/>
                <w:sz w:val="16"/>
                <w:szCs w:val="16"/>
              </w:rPr>
            </w:pPr>
            <w:r>
              <w:rPr>
                <w:rFonts w:ascii="Arial" w:hAnsi="Arial" w:cs="Arial"/>
                <w:sz w:val="16"/>
                <w:szCs w:val="16"/>
              </w:rPr>
              <w:t xml:space="preserve">Please specify the </w:t>
            </w:r>
            <w:r>
              <w:rPr>
                <w:rFonts w:ascii="Arial" w:hAnsi="Arial" w:cs="Arial"/>
                <w:b/>
                <w:sz w:val="16"/>
                <w:szCs w:val="16"/>
              </w:rPr>
              <w:t>cell phone number</w:t>
            </w:r>
            <w:r>
              <w:rPr>
                <w:rFonts w:ascii="Arial" w:hAnsi="Arial" w:cs="Arial"/>
                <w:sz w:val="16"/>
                <w:szCs w:val="16"/>
              </w:rPr>
              <w:t xml:space="preserve"> for [Name}.</w:t>
            </w:r>
          </w:p>
          <w:p w14:paraId="4A85DB70" w14:textId="77777777" w:rsidR="00E91AA3" w:rsidRDefault="00E91AA3" w:rsidP="004432E6">
            <w:pPr>
              <w:spacing w:line="276" w:lineRule="auto"/>
              <w:rPr>
                <w:rFonts w:ascii="Arial" w:hAnsi="Arial" w:cs="Arial"/>
                <w:sz w:val="16"/>
                <w:szCs w:val="16"/>
              </w:rPr>
            </w:pPr>
          </w:p>
          <w:p w14:paraId="21CA8D08" w14:textId="059DCE5F" w:rsidR="00E91AA3" w:rsidRPr="008D4F63" w:rsidRDefault="00E91AA3">
            <w:pPr>
              <w:spacing w:line="276" w:lineRule="auto"/>
              <w:rPr>
                <w:rFonts w:ascii="Arial" w:hAnsi="Arial" w:cs="Arial"/>
                <w:i/>
                <w:sz w:val="16"/>
                <w:szCs w:val="16"/>
              </w:rPr>
            </w:pPr>
            <w:r w:rsidRPr="008D4F63">
              <w:rPr>
                <w:rFonts w:ascii="Arial" w:hAnsi="Arial" w:cs="Arial"/>
                <w:i/>
                <w:sz w:val="16"/>
                <w:szCs w:val="16"/>
              </w:rPr>
              <w:t>If [Name] does not have a cell phone or if you do not know a a's cell phone number, please enter zero.</w:t>
            </w:r>
          </w:p>
        </w:tc>
      </w:tr>
      <w:tr w:rsidR="00E91AA3" w:rsidRPr="005A7BEF" w14:paraId="60A22AD4" w14:textId="446AE467" w:rsidTr="008D4F63">
        <w:trPr>
          <w:trHeight w:val="179"/>
        </w:trPr>
        <w:tc>
          <w:tcPr>
            <w:tcW w:w="784" w:type="pct"/>
          </w:tcPr>
          <w:p w14:paraId="373C1B20" w14:textId="77777777" w:rsidR="00E91AA3" w:rsidRPr="005A7BEF" w:rsidRDefault="00E91AA3" w:rsidP="004432E6">
            <w:pPr>
              <w:spacing w:line="360" w:lineRule="auto"/>
              <w:rPr>
                <w:rFonts w:ascii="Arial" w:hAnsi="Arial" w:cs="Arial"/>
                <w:b/>
                <w:sz w:val="16"/>
                <w:szCs w:val="16"/>
              </w:rPr>
            </w:pPr>
          </w:p>
        </w:tc>
        <w:tc>
          <w:tcPr>
            <w:tcW w:w="828" w:type="pct"/>
          </w:tcPr>
          <w:p w14:paraId="17E9603C" w14:textId="77777777" w:rsidR="00E91AA3" w:rsidRPr="005A7BEF" w:rsidRDefault="00E91AA3" w:rsidP="004432E6">
            <w:pPr>
              <w:spacing w:line="360" w:lineRule="auto"/>
              <w:rPr>
                <w:rFonts w:ascii="Arial" w:hAnsi="Arial" w:cs="Arial"/>
                <w:b/>
                <w:sz w:val="16"/>
                <w:szCs w:val="16"/>
              </w:rPr>
            </w:pPr>
          </w:p>
        </w:tc>
        <w:tc>
          <w:tcPr>
            <w:tcW w:w="346" w:type="pct"/>
          </w:tcPr>
          <w:p w14:paraId="6F1DADD1" w14:textId="77777777" w:rsidR="00E91AA3" w:rsidRPr="005A7BEF" w:rsidRDefault="00E91AA3" w:rsidP="004432E6">
            <w:pPr>
              <w:spacing w:line="360" w:lineRule="auto"/>
              <w:rPr>
                <w:rFonts w:ascii="Arial" w:hAnsi="Arial" w:cs="Arial"/>
                <w:b/>
                <w:sz w:val="16"/>
                <w:szCs w:val="16"/>
              </w:rPr>
            </w:pPr>
          </w:p>
        </w:tc>
        <w:tc>
          <w:tcPr>
            <w:tcW w:w="346" w:type="pct"/>
          </w:tcPr>
          <w:p w14:paraId="683BB0D5" w14:textId="77777777" w:rsidR="00E91AA3" w:rsidRPr="005A7BEF" w:rsidRDefault="00E91AA3" w:rsidP="004432E6">
            <w:pPr>
              <w:spacing w:line="360" w:lineRule="auto"/>
              <w:rPr>
                <w:rFonts w:ascii="Arial" w:hAnsi="Arial" w:cs="Arial"/>
                <w:b/>
                <w:sz w:val="16"/>
                <w:szCs w:val="16"/>
              </w:rPr>
            </w:pPr>
          </w:p>
        </w:tc>
        <w:tc>
          <w:tcPr>
            <w:tcW w:w="346" w:type="pct"/>
          </w:tcPr>
          <w:p w14:paraId="54FBBB49" w14:textId="77777777" w:rsidR="00E91AA3" w:rsidRPr="005A7BEF" w:rsidRDefault="00E91AA3" w:rsidP="004432E6">
            <w:pPr>
              <w:spacing w:line="360" w:lineRule="auto"/>
              <w:rPr>
                <w:rFonts w:ascii="Arial" w:hAnsi="Arial" w:cs="Arial"/>
                <w:b/>
                <w:sz w:val="16"/>
                <w:szCs w:val="16"/>
              </w:rPr>
            </w:pPr>
          </w:p>
        </w:tc>
        <w:tc>
          <w:tcPr>
            <w:tcW w:w="404" w:type="pct"/>
          </w:tcPr>
          <w:p w14:paraId="0EDD0BF4" w14:textId="77777777" w:rsidR="00E91AA3" w:rsidRPr="005A7BEF" w:rsidRDefault="00E91AA3" w:rsidP="004432E6">
            <w:pPr>
              <w:spacing w:line="360" w:lineRule="auto"/>
              <w:rPr>
                <w:rFonts w:ascii="Arial" w:hAnsi="Arial" w:cs="Arial"/>
                <w:b/>
                <w:sz w:val="16"/>
                <w:szCs w:val="16"/>
              </w:rPr>
            </w:pPr>
          </w:p>
        </w:tc>
        <w:tc>
          <w:tcPr>
            <w:tcW w:w="404" w:type="pct"/>
          </w:tcPr>
          <w:p w14:paraId="326F9EDA" w14:textId="7D505BC2" w:rsidR="00E91AA3" w:rsidRPr="005A7BEF" w:rsidRDefault="00E91AA3" w:rsidP="004432E6">
            <w:pPr>
              <w:spacing w:line="360" w:lineRule="auto"/>
              <w:rPr>
                <w:rFonts w:ascii="Arial" w:hAnsi="Arial" w:cs="Arial"/>
                <w:b/>
                <w:sz w:val="16"/>
                <w:szCs w:val="16"/>
              </w:rPr>
            </w:pPr>
          </w:p>
        </w:tc>
        <w:tc>
          <w:tcPr>
            <w:tcW w:w="341" w:type="pct"/>
          </w:tcPr>
          <w:p w14:paraId="7F2DF2AC" w14:textId="77777777" w:rsidR="00E91AA3" w:rsidRPr="005A7BEF" w:rsidRDefault="00E91AA3" w:rsidP="004432E6">
            <w:pPr>
              <w:spacing w:line="360" w:lineRule="auto"/>
              <w:rPr>
                <w:rFonts w:ascii="Arial" w:hAnsi="Arial" w:cs="Arial"/>
                <w:b/>
                <w:sz w:val="16"/>
                <w:szCs w:val="16"/>
              </w:rPr>
            </w:pPr>
          </w:p>
        </w:tc>
        <w:tc>
          <w:tcPr>
            <w:tcW w:w="431" w:type="pct"/>
          </w:tcPr>
          <w:p w14:paraId="222D45E0" w14:textId="77777777" w:rsidR="00E91AA3" w:rsidRPr="005A7BEF" w:rsidRDefault="00E91AA3" w:rsidP="004432E6">
            <w:pPr>
              <w:spacing w:line="360" w:lineRule="auto"/>
              <w:rPr>
                <w:rFonts w:ascii="Arial" w:hAnsi="Arial" w:cs="Arial"/>
                <w:b/>
                <w:sz w:val="16"/>
                <w:szCs w:val="16"/>
              </w:rPr>
            </w:pPr>
          </w:p>
        </w:tc>
        <w:tc>
          <w:tcPr>
            <w:tcW w:w="385" w:type="pct"/>
          </w:tcPr>
          <w:p w14:paraId="3DDE606B" w14:textId="77777777" w:rsidR="00E91AA3" w:rsidRPr="005A7BEF" w:rsidRDefault="00E91AA3" w:rsidP="004432E6">
            <w:pPr>
              <w:spacing w:line="360" w:lineRule="auto"/>
              <w:rPr>
                <w:rFonts w:ascii="Arial" w:hAnsi="Arial" w:cs="Arial"/>
                <w:b/>
                <w:sz w:val="16"/>
                <w:szCs w:val="16"/>
              </w:rPr>
            </w:pPr>
          </w:p>
        </w:tc>
        <w:tc>
          <w:tcPr>
            <w:tcW w:w="384" w:type="pct"/>
          </w:tcPr>
          <w:p w14:paraId="53C92101" w14:textId="77777777" w:rsidR="00E91AA3" w:rsidRPr="005A7BEF" w:rsidRDefault="00E91AA3" w:rsidP="004432E6">
            <w:pPr>
              <w:spacing w:line="360" w:lineRule="auto"/>
              <w:rPr>
                <w:rFonts w:ascii="Arial" w:hAnsi="Arial" w:cs="Arial"/>
                <w:b/>
                <w:sz w:val="16"/>
                <w:szCs w:val="16"/>
              </w:rPr>
            </w:pPr>
          </w:p>
        </w:tc>
      </w:tr>
      <w:tr w:rsidR="00E91AA3" w:rsidRPr="005A7BEF" w14:paraId="397CBE5E" w14:textId="4154EE3A" w:rsidTr="008D4F63">
        <w:trPr>
          <w:trHeight w:val="202"/>
        </w:trPr>
        <w:tc>
          <w:tcPr>
            <w:tcW w:w="784" w:type="pct"/>
          </w:tcPr>
          <w:p w14:paraId="4851E341" w14:textId="77777777" w:rsidR="00E91AA3" w:rsidRPr="005A7BEF" w:rsidRDefault="00E91AA3" w:rsidP="004432E6">
            <w:pPr>
              <w:spacing w:line="360" w:lineRule="auto"/>
              <w:rPr>
                <w:rFonts w:ascii="Arial" w:hAnsi="Arial" w:cs="Arial"/>
                <w:b/>
                <w:sz w:val="16"/>
                <w:szCs w:val="16"/>
              </w:rPr>
            </w:pPr>
          </w:p>
        </w:tc>
        <w:tc>
          <w:tcPr>
            <w:tcW w:w="828" w:type="pct"/>
          </w:tcPr>
          <w:p w14:paraId="0887FF19" w14:textId="77777777" w:rsidR="00E91AA3" w:rsidRPr="005A7BEF" w:rsidRDefault="00E91AA3" w:rsidP="004432E6">
            <w:pPr>
              <w:spacing w:line="360" w:lineRule="auto"/>
              <w:rPr>
                <w:rFonts w:ascii="Arial" w:hAnsi="Arial" w:cs="Arial"/>
                <w:b/>
                <w:sz w:val="16"/>
                <w:szCs w:val="16"/>
              </w:rPr>
            </w:pPr>
          </w:p>
        </w:tc>
        <w:tc>
          <w:tcPr>
            <w:tcW w:w="346" w:type="pct"/>
          </w:tcPr>
          <w:p w14:paraId="64520453" w14:textId="77777777" w:rsidR="00E91AA3" w:rsidRPr="005A7BEF" w:rsidRDefault="00E91AA3" w:rsidP="004432E6">
            <w:pPr>
              <w:spacing w:line="360" w:lineRule="auto"/>
              <w:rPr>
                <w:rFonts w:ascii="Arial" w:hAnsi="Arial" w:cs="Arial"/>
                <w:b/>
                <w:sz w:val="16"/>
                <w:szCs w:val="16"/>
              </w:rPr>
            </w:pPr>
          </w:p>
        </w:tc>
        <w:tc>
          <w:tcPr>
            <w:tcW w:w="346" w:type="pct"/>
          </w:tcPr>
          <w:p w14:paraId="154FAEFD" w14:textId="77777777" w:rsidR="00E91AA3" w:rsidRPr="005A7BEF" w:rsidRDefault="00E91AA3" w:rsidP="004432E6">
            <w:pPr>
              <w:spacing w:line="360" w:lineRule="auto"/>
              <w:rPr>
                <w:rFonts w:ascii="Arial" w:hAnsi="Arial" w:cs="Arial"/>
                <w:b/>
                <w:sz w:val="16"/>
                <w:szCs w:val="16"/>
              </w:rPr>
            </w:pPr>
          </w:p>
        </w:tc>
        <w:tc>
          <w:tcPr>
            <w:tcW w:w="346" w:type="pct"/>
          </w:tcPr>
          <w:p w14:paraId="2CF8E61F" w14:textId="77777777" w:rsidR="00E91AA3" w:rsidRPr="005A7BEF" w:rsidRDefault="00E91AA3" w:rsidP="004432E6">
            <w:pPr>
              <w:spacing w:line="360" w:lineRule="auto"/>
              <w:rPr>
                <w:rFonts w:ascii="Arial" w:hAnsi="Arial" w:cs="Arial"/>
                <w:b/>
                <w:sz w:val="16"/>
                <w:szCs w:val="16"/>
              </w:rPr>
            </w:pPr>
          </w:p>
        </w:tc>
        <w:tc>
          <w:tcPr>
            <w:tcW w:w="404" w:type="pct"/>
          </w:tcPr>
          <w:p w14:paraId="5E626011" w14:textId="77777777" w:rsidR="00E91AA3" w:rsidRPr="005A7BEF" w:rsidRDefault="00E91AA3" w:rsidP="004432E6">
            <w:pPr>
              <w:spacing w:line="360" w:lineRule="auto"/>
              <w:rPr>
                <w:rFonts w:ascii="Arial" w:hAnsi="Arial" w:cs="Arial"/>
                <w:b/>
                <w:sz w:val="16"/>
                <w:szCs w:val="16"/>
              </w:rPr>
            </w:pPr>
          </w:p>
        </w:tc>
        <w:tc>
          <w:tcPr>
            <w:tcW w:w="404" w:type="pct"/>
          </w:tcPr>
          <w:p w14:paraId="102CECCB" w14:textId="51204776" w:rsidR="00E91AA3" w:rsidRPr="005A7BEF" w:rsidRDefault="00E91AA3" w:rsidP="004432E6">
            <w:pPr>
              <w:spacing w:line="360" w:lineRule="auto"/>
              <w:rPr>
                <w:rFonts w:ascii="Arial" w:hAnsi="Arial" w:cs="Arial"/>
                <w:b/>
                <w:sz w:val="16"/>
                <w:szCs w:val="16"/>
              </w:rPr>
            </w:pPr>
          </w:p>
        </w:tc>
        <w:tc>
          <w:tcPr>
            <w:tcW w:w="341" w:type="pct"/>
          </w:tcPr>
          <w:p w14:paraId="2684CF76" w14:textId="77777777" w:rsidR="00E91AA3" w:rsidRPr="005A7BEF" w:rsidRDefault="00E91AA3" w:rsidP="004432E6">
            <w:pPr>
              <w:spacing w:line="360" w:lineRule="auto"/>
              <w:rPr>
                <w:rFonts w:ascii="Arial" w:hAnsi="Arial" w:cs="Arial"/>
                <w:b/>
                <w:sz w:val="16"/>
                <w:szCs w:val="16"/>
              </w:rPr>
            </w:pPr>
          </w:p>
        </w:tc>
        <w:tc>
          <w:tcPr>
            <w:tcW w:w="431" w:type="pct"/>
          </w:tcPr>
          <w:p w14:paraId="1B3639A0" w14:textId="77777777" w:rsidR="00E91AA3" w:rsidRPr="005A7BEF" w:rsidRDefault="00E91AA3" w:rsidP="004432E6">
            <w:pPr>
              <w:spacing w:line="360" w:lineRule="auto"/>
              <w:rPr>
                <w:rFonts w:ascii="Arial" w:hAnsi="Arial" w:cs="Arial"/>
                <w:b/>
                <w:sz w:val="16"/>
                <w:szCs w:val="16"/>
              </w:rPr>
            </w:pPr>
          </w:p>
        </w:tc>
        <w:tc>
          <w:tcPr>
            <w:tcW w:w="385" w:type="pct"/>
          </w:tcPr>
          <w:p w14:paraId="0A4D6574" w14:textId="77777777" w:rsidR="00E91AA3" w:rsidRPr="005A7BEF" w:rsidRDefault="00E91AA3" w:rsidP="004432E6">
            <w:pPr>
              <w:spacing w:line="360" w:lineRule="auto"/>
              <w:rPr>
                <w:rFonts w:ascii="Arial" w:hAnsi="Arial" w:cs="Arial"/>
                <w:b/>
                <w:sz w:val="16"/>
                <w:szCs w:val="16"/>
              </w:rPr>
            </w:pPr>
          </w:p>
        </w:tc>
        <w:tc>
          <w:tcPr>
            <w:tcW w:w="384" w:type="pct"/>
          </w:tcPr>
          <w:p w14:paraId="72440806" w14:textId="77777777" w:rsidR="00E91AA3" w:rsidRPr="005A7BEF" w:rsidRDefault="00E91AA3" w:rsidP="004432E6">
            <w:pPr>
              <w:spacing w:line="360" w:lineRule="auto"/>
              <w:rPr>
                <w:rFonts w:ascii="Arial" w:hAnsi="Arial" w:cs="Arial"/>
                <w:b/>
                <w:sz w:val="16"/>
                <w:szCs w:val="16"/>
              </w:rPr>
            </w:pPr>
          </w:p>
        </w:tc>
      </w:tr>
      <w:tr w:rsidR="00E91AA3" w:rsidRPr="005A7BEF" w14:paraId="6F80DD85" w14:textId="68DD9480" w:rsidTr="008D4F63">
        <w:trPr>
          <w:trHeight w:val="202"/>
        </w:trPr>
        <w:tc>
          <w:tcPr>
            <w:tcW w:w="784" w:type="pct"/>
          </w:tcPr>
          <w:p w14:paraId="019FEA4E" w14:textId="77777777" w:rsidR="00E91AA3" w:rsidRPr="005A7BEF" w:rsidRDefault="00E91AA3" w:rsidP="004432E6">
            <w:pPr>
              <w:spacing w:line="360" w:lineRule="auto"/>
              <w:rPr>
                <w:rFonts w:ascii="Arial" w:hAnsi="Arial" w:cs="Arial"/>
                <w:b/>
                <w:sz w:val="16"/>
                <w:szCs w:val="16"/>
              </w:rPr>
            </w:pPr>
          </w:p>
        </w:tc>
        <w:tc>
          <w:tcPr>
            <w:tcW w:w="828" w:type="pct"/>
          </w:tcPr>
          <w:p w14:paraId="6EEC50C1" w14:textId="77777777" w:rsidR="00E91AA3" w:rsidRPr="005A7BEF" w:rsidRDefault="00E91AA3" w:rsidP="004432E6">
            <w:pPr>
              <w:spacing w:line="360" w:lineRule="auto"/>
              <w:rPr>
                <w:rFonts w:ascii="Arial" w:hAnsi="Arial" w:cs="Arial"/>
                <w:b/>
                <w:sz w:val="16"/>
                <w:szCs w:val="16"/>
              </w:rPr>
            </w:pPr>
          </w:p>
        </w:tc>
        <w:tc>
          <w:tcPr>
            <w:tcW w:w="346" w:type="pct"/>
          </w:tcPr>
          <w:p w14:paraId="7AE2F293" w14:textId="77777777" w:rsidR="00E91AA3" w:rsidRPr="005A7BEF" w:rsidRDefault="00E91AA3" w:rsidP="004432E6">
            <w:pPr>
              <w:spacing w:line="360" w:lineRule="auto"/>
              <w:rPr>
                <w:rFonts w:ascii="Arial" w:hAnsi="Arial" w:cs="Arial"/>
                <w:b/>
                <w:sz w:val="16"/>
                <w:szCs w:val="16"/>
              </w:rPr>
            </w:pPr>
          </w:p>
        </w:tc>
        <w:tc>
          <w:tcPr>
            <w:tcW w:w="346" w:type="pct"/>
          </w:tcPr>
          <w:p w14:paraId="2FE30545" w14:textId="77777777" w:rsidR="00E91AA3" w:rsidRPr="005A7BEF" w:rsidRDefault="00E91AA3" w:rsidP="004432E6">
            <w:pPr>
              <w:spacing w:line="360" w:lineRule="auto"/>
              <w:rPr>
                <w:rFonts w:ascii="Arial" w:hAnsi="Arial" w:cs="Arial"/>
                <w:b/>
                <w:sz w:val="16"/>
                <w:szCs w:val="16"/>
              </w:rPr>
            </w:pPr>
          </w:p>
        </w:tc>
        <w:tc>
          <w:tcPr>
            <w:tcW w:w="346" w:type="pct"/>
          </w:tcPr>
          <w:p w14:paraId="334E073A" w14:textId="77777777" w:rsidR="00E91AA3" w:rsidRPr="005A7BEF" w:rsidRDefault="00E91AA3" w:rsidP="004432E6">
            <w:pPr>
              <w:spacing w:line="360" w:lineRule="auto"/>
              <w:rPr>
                <w:rFonts w:ascii="Arial" w:hAnsi="Arial" w:cs="Arial"/>
                <w:b/>
                <w:sz w:val="16"/>
                <w:szCs w:val="16"/>
              </w:rPr>
            </w:pPr>
          </w:p>
        </w:tc>
        <w:tc>
          <w:tcPr>
            <w:tcW w:w="404" w:type="pct"/>
          </w:tcPr>
          <w:p w14:paraId="194226F3" w14:textId="77777777" w:rsidR="00E91AA3" w:rsidRPr="005A7BEF" w:rsidRDefault="00E91AA3" w:rsidP="004432E6">
            <w:pPr>
              <w:spacing w:line="360" w:lineRule="auto"/>
              <w:rPr>
                <w:rFonts w:ascii="Arial" w:hAnsi="Arial" w:cs="Arial"/>
                <w:b/>
                <w:sz w:val="16"/>
                <w:szCs w:val="16"/>
              </w:rPr>
            </w:pPr>
          </w:p>
        </w:tc>
        <w:tc>
          <w:tcPr>
            <w:tcW w:w="404" w:type="pct"/>
          </w:tcPr>
          <w:p w14:paraId="3555D0CB" w14:textId="7F0C6315" w:rsidR="00E91AA3" w:rsidRPr="005A7BEF" w:rsidRDefault="00E91AA3" w:rsidP="004432E6">
            <w:pPr>
              <w:spacing w:line="360" w:lineRule="auto"/>
              <w:rPr>
                <w:rFonts w:ascii="Arial" w:hAnsi="Arial" w:cs="Arial"/>
                <w:b/>
                <w:sz w:val="16"/>
                <w:szCs w:val="16"/>
              </w:rPr>
            </w:pPr>
          </w:p>
        </w:tc>
        <w:tc>
          <w:tcPr>
            <w:tcW w:w="341" w:type="pct"/>
          </w:tcPr>
          <w:p w14:paraId="3837DBE1" w14:textId="77777777" w:rsidR="00E91AA3" w:rsidRPr="005A7BEF" w:rsidRDefault="00E91AA3" w:rsidP="004432E6">
            <w:pPr>
              <w:spacing w:line="360" w:lineRule="auto"/>
              <w:rPr>
                <w:rFonts w:ascii="Arial" w:hAnsi="Arial" w:cs="Arial"/>
                <w:b/>
                <w:sz w:val="16"/>
                <w:szCs w:val="16"/>
              </w:rPr>
            </w:pPr>
          </w:p>
        </w:tc>
        <w:tc>
          <w:tcPr>
            <w:tcW w:w="431" w:type="pct"/>
          </w:tcPr>
          <w:p w14:paraId="7FBC61A1" w14:textId="77777777" w:rsidR="00E91AA3" w:rsidRPr="005A7BEF" w:rsidRDefault="00E91AA3" w:rsidP="004432E6">
            <w:pPr>
              <w:spacing w:line="360" w:lineRule="auto"/>
              <w:rPr>
                <w:rFonts w:ascii="Arial" w:hAnsi="Arial" w:cs="Arial"/>
                <w:b/>
                <w:sz w:val="16"/>
                <w:szCs w:val="16"/>
              </w:rPr>
            </w:pPr>
          </w:p>
        </w:tc>
        <w:tc>
          <w:tcPr>
            <w:tcW w:w="385" w:type="pct"/>
          </w:tcPr>
          <w:p w14:paraId="78FA604F" w14:textId="77777777" w:rsidR="00E91AA3" w:rsidRPr="005A7BEF" w:rsidRDefault="00E91AA3" w:rsidP="004432E6">
            <w:pPr>
              <w:spacing w:line="360" w:lineRule="auto"/>
              <w:rPr>
                <w:rFonts w:ascii="Arial" w:hAnsi="Arial" w:cs="Arial"/>
                <w:b/>
                <w:sz w:val="16"/>
                <w:szCs w:val="16"/>
              </w:rPr>
            </w:pPr>
          </w:p>
        </w:tc>
        <w:tc>
          <w:tcPr>
            <w:tcW w:w="384" w:type="pct"/>
          </w:tcPr>
          <w:p w14:paraId="1796EB4A" w14:textId="77777777" w:rsidR="00E91AA3" w:rsidRPr="005A7BEF" w:rsidRDefault="00E91AA3" w:rsidP="004432E6">
            <w:pPr>
              <w:spacing w:line="360" w:lineRule="auto"/>
              <w:rPr>
                <w:rFonts w:ascii="Arial" w:hAnsi="Arial" w:cs="Arial"/>
                <w:b/>
                <w:sz w:val="16"/>
                <w:szCs w:val="16"/>
              </w:rPr>
            </w:pPr>
          </w:p>
        </w:tc>
      </w:tr>
      <w:tr w:rsidR="00E91AA3" w:rsidRPr="005A7BEF" w14:paraId="13E02E99" w14:textId="3F990D07" w:rsidTr="008D4F63">
        <w:trPr>
          <w:trHeight w:val="202"/>
        </w:trPr>
        <w:tc>
          <w:tcPr>
            <w:tcW w:w="784" w:type="pct"/>
          </w:tcPr>
          <w:p w14:paraId="3DBF3BB7" w14:textId="77777777" w:rsidR="00E91AA3" w:rsidRPr="005A7BEF" w:rsidRDefault="00E91AA3" w:rsidP="004432E6">
            <w:pPr>
              <w:spacing w:line="360" w:lineRule="auto"/>
              <w:rPr>
                <w:rFonts w:ascii="Arial" w:hAnsi="Arial" w:cs="Arial"/>
                <w:b/>
                <w:sz w:val="16"/>
                <w:szCs w:val="16"/>
              </w:rPr>
            </w:pPr>
          </w:p>
        </w:tc>
        <w:tc>
          <w:tcPr>
            <w:tcW w:w="828" w:type="pct"/>
          </w:tcPr>
          <w:p w14:paraId="6C62B3D2" w14:textId="77777777" w:rsidR="00E91AA3" w:rsidRPr="005A7BEF" w:rsidRDefault="00E91AA3" w:rsidP="004432E6">
            <w:pPr>
              <w:spacing w:line="360" w:lineRule="auto"/>
              <w:rPr>
                <w:rFonts w:ascii="Arial" w:hAnsi="Arial" w:cs="Arial"/>
                <w:b/>
                <w:sz w:val="16"/>
                <w:szCs w:val="16"/>
              </w:rPr>
            </w:pPr>
          </w:p>
        </w:tc>
        <w:tc>
          <w:tcPr>
            <w:tcW w:w="346" w:type="pct"/>
          </w:tcPr>
          <w:p w14:paraId="21995F0D" w14:textId="77777777" w:rsidR="00E91AA3" w:rsidRPr="005A7BEF" w:rsidRDefault="00E91AA3" w:rsidP="004432E6">
            <w:pPr>
              <w:spacing w:line="360" w:lineRule="auto"/>
              <w:rPr>
                <w:rFonts w:ascii="Arial" w:hAnsi="Arial" w:cs="Arial"/>
                <w:b/>
                <w:sz w:val="16"/>
                <w:szCs w:val="16"/>
              </w:rPr>
            </w:pPr>
          </w:p>
        </w:tc>
        <w:tc>
          <w:tcPr>
            <w:tcW w:w="346" w:type="pct"/>
          </w:tcPr>
          <w:p w14:paraId="3F1BB244" w14:textId="77777777" w:rsidR="00E91AA3" w:rsidRPr="005A7BEF" w:rsidRDefault="00E91AA3" w:rsidP="004432E6">
            <w:pPr>
              <w:spacing w:line="360" w:lineRule="auto"/>
              <w:rPr>
                <w:rFonts w:ascii="Arial" w:hAnsi="Arial" w:cs="Arial"/>
                <w:b/>
                <w:sz w:val="16"/>
                <w:szCs w:val="16"/>
              </w:rPr>
            </w:pPr>
          </w:p>
        </w:tc>
        <w:tc>
          <w:tcPr>
            <w:tcW w:w="346" w:type="pct"/>
          </w:tcPr>
          <w:p w14:paraId="2492C388" w14:textId="77777777" w:rsidR="00E91AA3" w:rsidRPr="005A7BEF" w:rsidRDefault="00E91AA3" w:rsidP="004432E6">
            <w:pPr>
              <w:spacing w:line="360" w:lineRule="auto"/>
              <w:rPr>
                <w:rFonts w:ascii="Arial" w:hAnsi="Arial" w:cs="Arial"/>
                <w:b/>
                <w:sz w:val="16"/>
                <w:szCs w:val="16"/>
              </w:rPr>
            </w:pPr>
          </w:p>
        </w:tc>
        <w:tc>
          <w:tcPr>
            <w:tcW w:w="404" w:type="pct"/>
          </w:tcPr>
          <w:p w14:paraId="4D190818" w14:textId="77777777" w:rsidR="00E91AA3" w:rsidRPr="005A7BEF" w:rsidRDefault="00E91AA3" w:rsidP="004432E6">
            <w:pPr>
              <w:spacing w:line="360" w:lineRule="auto"/>
              <w:rPr>
                <w:rFonts w:ascii="Arial" w:hAnsi="Arial" w:cs="Arial"/>
                <w:b/>
                <w:sz w:val="16"/>
                <w:szCs w:val="16"/>
              </w:rPr>
            </w:pPr>
          </w:p>
        </w:tc>
        <w:tc>
          <w:tcPr>
            <w:tcW w:w="404" w:type="pct"/>
          </w:tcPr>
          <w:p w14:paraId="2A5FBC77" w14:textId="19DCF7BF" w:rsidR="00E91AA3" w:rsidRPr="005A7BEF" w:rsidRDefault="00E91AA3" w:rsidP="004432E6">
            <w:pPr>
              <w:spacing w:line="360" w:lineRule="auto"/>
              <w:rPr>
                <w:rFonts w:ascii="Arial" w:hAnsi="Arial" w:cs="Arial"/>
                <w:b/>
                <w:sz w:val="16"/>
                <w:szCs w:val="16"/>
              </w:rPr>
            </w:pPr>
          </w:p>
        </w:tc>
        <w:tc>
          <w:tcPr>
            <w:tcW w:w="341" w:type="pct"/>
          </w:tcPr>
          <w:p w14:paraId="35CDE890" w14:textId="77777777" w:rsidR="00E91AA3" w:rsidRPr="005A7BEF" w:rsidRDefault="00E91AA3" w:rsidP="004432E6">
            <w:pPr>
              <w:spacing w:line="360" w:lineRule="auto"/>
              <w:rPr>
                <w:rFonts w:ascii="Arial" w:hAnsi="Arial" w:cs="Arial"/>
                <w:b/>
                <w:sz w:val="16"/>
                <w:szCs w:val="16"/>
              </w:rPr>
            </w:pPr>
          </w:p>
        </w:tc>
        <w:tc>
          <w:tcPr>
            <w:tcW w:w="431" w:type="pct"/>
          </w:tcPr>
          <w:p w14:paraId="194903D7" w14:textId="77777777" w:rsidR="00E91AA3" w:rsidRPr="005A7BEF" w:rsidRDefault="00E91AA3" w:rsidP="004432E6">
            <w:pPr>
              <w:spacing w:line="360" w:lineRule="auto"/>
              <w:rPr>
                <w:rFonts w:ascii="Arial" w:hAnsi="Arial" w:cs="Arial"/>
                <w:b/>
                <w:sz w:val="16"/>
                <w:szCs w:val="16"/>
              </w:rPr>
            </w:pPr>
          </w:p>
        </w:tc>
        <w:tc>
          <w:tcPr>
            <w:tcW w:w="385" w:type="pct"/>
          </w:tcPr>
          <w:p w14:paraId="212502CF" w14:textId="77777777" w:rsidR="00E91AA3" w:rsidRPr="005A7BEF" w:rsidRDefault="00E91AA3" w:rsidP="004432E6">
            <w:pPr>
              <w:spacing w:line="360" w:lineRule="auto"/>
              <w:rPr>
                <w:rFonts w:ascii="Arial" w:hAnsi="Arial" w:cs="Arial"/>
                <w:b/>
                <w:sz w:val="16"/>
                <w:szCs w:val="16"/>
              </w:rPr>
            </w:pPr>
          </w:p>
        </w:tc>
        <w:tc>
          <w:tcPr>
            <w:tcW w:w="384" w:type="pct"/>
          </w:tcPr>
          <w:p w14:paraId="6D95950A" w14:textId="77777777" w:rsidR="00E91AA3" w:rsidRPr="005A7BEF" w:rsidRDefault="00E91AA3" w:rsidP="004432E6">
            <w:pPr>
              <w:spacing w:line="360" w:lineRule="auto"/>
              <w:rPr>
                <w:rFonts w:ascii="Arial" w:hAnsi="Arial" w:cs="Arial"/>
                <w:b/>
                <w:sz w:val="16"/>
                <w:szCs w:val="16"/>
              </w:rPr>
            </w:pPr>
          </w:p>
        </w:tc>
      </w:tr>
      <w:tr w:rsidR="00E91AA3" w:rsidRPr="005A7BEF" w14:paraId="700608E6" w14:textId="3922F5E9" w:rsidTr="008D4F63">
        <w:trPr>
          <w:trHeight w:val="202"/>
        </w:trPr>
        <w:tc>
          <w:tcPr>
            <w:tcW w:w="784" w:type="pct"/>
          </w:tcPr>
          <w:p w14:paraId="1A6851E4" w14:textId="77777777" w:rsidR="00E91AA3" w:rsidRPr="005A7BEF" w:rsidRDefault="00E91AA3" w:rsidP="004432E6">
            <w:pPr>
              <w:spacing w:line="360" w:lineRule="auto"/>
              <w:rPr>
                <w:rFonts w:ascii="Arial" w:hAnsi="Arial" w:cs="Arial"/>
                <w:b/>
                <w:sz w:val="16"/>
                <w:szCs w:val="16"/>
              </w:rPr>
            </w:pPr>
          </w:p>
        </w:tc>
        <w:tc>
          <w:tcPr>
            <w:tcW w:w="828" w:type="pct"/>
          </w:tcPr>
          <w:p w14:paraId="2F1A550C" w14:textId="77777777" w:rsidR="00E91AA3" w:rsidRPr="005A7BEF" w:rsidRDefault="00E91AA3" w:rsidP="004432E6">
            <w:pPr>
              <w:spacing w:line="360" w:lineRule="auto"/>
              <w:rPr>
                <w:rFonts w:ascii="Arial" w:hAnsi="Arial" w:cs="Arial"/>
                <w:b/>
                <w:sz w:val="16"/>
                <w:szCs w:val="16"/>
              </w:rPr>
            </w:pPr>
          </w:p>
        </w:tc>
        <w:tc>
          <w:tcPr>
            <w:tcW w:w="346" w:type="pct"/>
          </w:tcPr>
          <w:p w14:paraId="203D7033" w14:textId="77777777" w:rsidR="00E91AA3" w:rsidRPr="005A7BEF" w:rsidRDefault="00E91AA3" w:rsidP="004432E6">
            <w:pPr>
              <w:spacing w:line="360" w:lineRule="auto"/>
              <w:rPr>
                <w:rFonts w:ascii="Arial" w:hAnsi="Arial" w:cs="Arial"/>
                <w:b/>
                <w:sz w:val="16"/>
                <w:szCs w:val="16"/>
              </w:rPr>
            </w:pPr>
          </w:p>
        </w:tc>
        <w:tc>
          <w:tcPr>
            <w:tcW w:w="346" w:type="pct"/>
          </w:tcPr>
          <w:p w14:paraId="6E06A724" w14:textId="77777777" w:rsidR="00E91AA3" w:rsidRPr="005A7BEF" w:rsidRDefault="00E91AA3" w:rsidP="004432E6">
            <w:pPr>
              <w:spacing w:line="360" w:lineRule="auto"/>
              <w:rPr>
                <w:rFonts w:ascii="Arial" w:hAnsi="Arial" w:cs="Arial"/>
                <w:b/>
                <w:sz w:val="16"/>
                <w:szCs w:val="16"/>
              </w:rPr>
            </w:pPr>
          </w:p>
        </w:tc>
        <w:tc>
          <w:tcPr>
            <w:tcW w:w="346" w:type="pct"/>
          </w:tcPr>
          <w:p w14:paraId="104702DF" w14:textId="77777777" w:rsidR="00E91AA3" w:rsidRPr="005A7BEF" w:rsidRDefault="00E91AA3" w:rsidP="004432E6">
            <w:pPr>
              <w:spacing w:line="360" w:lineRule="auto"/>
              <w:rPr>
                <w:rFonts w:ascii="Arial" w:hAnsi="Arial" w:cs="Arial"/>
                <w:b/>
                <w:sz w:val="16"/>
                <w:szCs w:val="16"/>
              </w:rPr>
            </w:pPr>
          </w:p>
        </w:tc>
        <w:tc>
          <w:tcPr>
            <w:tcW w:w="404" w:type="pct"/>
          </w:tcPr>
          <w:p w14:paraId="5B71BED0" w14:textId="77777777" w:rsidR="00E91AA3" w:rsidRPr="005A7BEF" w:rsidRDefault="00E91AA3" w:rsidP="004432E6">
            <w:pPr>
              <w:spacing w:line="360" w:lineRule="auto"/>
              <w:rPr>
                <w:rFonts w:ascii="Arial" w:hAnsi="Arial" w:cs="Arial"/>
                <w:b/>
                <w:sz w:val="16"/>
                <w:szCs w:val="16"/>
              </w:rPr>
            </w:pPr>
          </w:p>
        </w:tc>
        <w:tc>
          <w:tcPr>
            <w:tcW w:w="404" w:type="pct"/>
          </w:tcPr>
          <w:p w14:paraId="6D68CD03" w14:textId="545852EA" w:rsidR="00E91AA3" w:rsidRPr="005A7BEF" w:rsidRDefault="00E91AA3" w:rsidP="004432E6">
            <w:pPr>
              <w:spacing w:line="360" w:lineRule="auto"/>
              <w:rPr>
                <w:rFonts w:ascii="Arial" w:hAnsi="Arial" w:cs="Arial"/>
                <w:b/>
                <w:sz w:val="16"/>
                <w:szCs w:val="16"/>
              </w:rPr>
            </w:pPr>
          </w:p>
        </w:tc>
        <w:tc>
          <w:tcPr>
            <w:tcW w:w="341" w:type="pct"/>
          </w:tcPr>
          <w:p w14:paraId="688DD0DE" w14:textId="77777777" w:rsidR="00E91AA3" w:rsidRPr="005A7BEF" w:rsidRDefault="00E91AA3" w:rsidP="004432E6">
            <w:pPr>
              <w:spacing w:line="360" w:lineRule="auto"/>
              <w:rPr>
                <w:rFonts w:ascii="Arial" w:hAnsi="Arial" w:cs="Arial"/>
                <w:b/>
                <w:sz w:val="16"/>
                <w:szCs w:val="16"/>
              </w:rPr>
            </w:pPr>
          </w:p>
        </w:tc>
        <w:tc>
          <w:tcPr>
            <w:tcW w:w="431" w:type="pct"/>
          </w:tcPr>
          <w:p w14:paraId="4FC9D289" w14:textId="77777777" w:rsidR="00E91AA3" w:rsidRPr="005A7BEF" w:rsidRDefault="00E91AA3" w:rsidP="004432E6">
            <w:pPr>
              <w:spacing w:line="360" w:lineRule="auto"/>
              <w:rPr>
                <w:rFonts w:ascii="Arial" w:hAnsi="Arial" w:cs="Arial"/>
                <w:b/>
                <w:sz w:val="16"/>
                <w:szCs w:val="16"/>
              </w:rPr>
            </w:pPr>
          </w:p>
        </w:tc>
        <w:tc>
          <w:tcPr>
            <w:tcW w:w="385" w:type="pct"/>
          </w:tcPr>
          <w:p w14:paraId="0C9EA11F" w14:textId="77777777" w:rsidR="00E91AA3" w:rsidRPr="005A7BEF" w:rsidRDefault="00E91AA3" w:rsidP="004432E6">
            <w:pPr>
              <w:spacing w:line="360" w:lineRule="auto"/>
              <w:rPr>
                <w:rFonts w:ascii="Arial" w:hAnsi="Arial" w:cs="Arial"/>
                <w:b/>
                <w:sz w:val="16"/>
                <w:szCs w:val="16"/>
              </w:rPr>
            </w:pPr>
          </w:p>
        </w:tc>
        <w:tc>
          <w:tcPr>
            <w:tcW w:w="384" w:type="pct"/>
          </w:tcPr>
          <w:p w14:paraId="0D40AC89" w14:textId="77777777" w:rsidR="00E91AA3" w:rsidRPr="005A7BEF" w:rsidRDefault="00E91AA3" w:rsidP="004432E6">
            <w:pPr>
              <w:spacing w:line="360" w:lineRule="auto"/>
              <w:rPr>
                <w:rFonts w:ascii="Arial" w:hAnsi="Arial" w:cs="Arial"/>
                <w:b/>
                <w:sz w:val="16"/>
                <w:szCs w:val="16"/>
              </w:rPr>
            </w:pPr>
          </w:p>
        </w:tc>
      </w:tr>
      <w:tr w:rsidR="00E91AA3" w:rsidRPr="005A7BEF" w14:paraId="47302AB9" w14:textId="616869A4" w:rsidTr="008D4F63">
        <w:trPr>
          <w:trHeight w:val="202"/>
        </w:trPr>
        <w:tc>
          <w:tcPr>
            <w:tcW w:w="784" w:type="pct"/>
          </w:tcPr>
          <w:p w14:paraId="32905E7C" w14:textId="77777777" w:rsidR="00E91AA3" w:rsidRPr="005A7BEF" w:rsidRDefault="00E91AA3" w:rsidP="004432E6">
            <w:pPr>
              <w:spacing w:line="360" w:lineRule="auto"/>
              <w:rPr>
                <w:rFonts w:ascii="Arial" w:hAnsi="Arial" w:cs="Arial"/>
                <w:b/>
                <w:sz w:val="16"/>
                <w:szCs w:val="16"/>
              </w:rPr>
            </w:pPr>
          </w:p>
        </w:tc>
        <w:tc>
          <w:tcPr>
            <w:tcW w:w="828" w:type="pct"/>
          </w:tcPr>
          <w:p w14:paraId="6785897F" w14:textId="77777777" w:rsidR="00E91AA3" w:rsidRPr="005A7BEF" w:rsidRDefault="00E91AA3" w:rsidP="004432E6">
            <w:pPr>
              <w:spacing w:line="360" w:lineRule="auto"/>
              <w:rPr>
                <w:rFonts w:ascii="Arial" w:hAnsi="Arial" w:cs="Arial"/>
                <w:b/>
                <w:sz w:val="16"/>
                <w:szCs w:val="16"/>
              </w:rPr>
            </w:pPr>
          </w:p>
        </w:tc>
        <w:tc>
          <w:tcPr>
            <w:tcW w:w="346" w:type="pct"/>
          </w:tcPr>
          <w:p w14:paraId="08F8ADCC" w14:textId="77777777" w:rsidR="00E91AA3" w:rsidRPr="005A7BEF" w:rsidRDefault="00E91AA3" w:rsidP="004432E6">
            <w:pPr>
              <w:spacing w:line="360" w:lineRule="auto"/>
              <w:rPr>
                <w:rFonts w:ascii="Arial" w:hAnsi="Arial" w:cs="Arial"/>
                <w:b/>
                <w:sz w:val="16"/>
                <w:szCs w:val="16"/>
              </w:rPr>
            </w:pPr>
          </w:p>
        </w:tc>
        <w:tc>
          <w:tcPr>
            <w:tcW w:w="346" w:type="pct"/>
          </w:tcPr>
          <w:p w14:paraId="072172FB" w14:textId="77777777" w:rsidR="00E91AA3" w:rsidRPr="005A7BEF" w:rsidRDefault="00E91AA3" w:rsidP="004432E6">
            <w:pPr>
              <w:spacing w:line="360" w:lineRule="auto"/>
              <w:rPr>
                <w:rFonts w:ascii="Arial" w:hAnsi="Arial" w:cs="Arial"/>
                <w:b/>
                <w:sz w:val="16"/>
                <w:szCs w:val="16"/>
              </w:rPr>
            </w:pPr>
          </w:p>
        </w:tc>
        <w:tc>
          <w:tcPr>
            <w:tcW w:w="346" w:type="pct"/>
          </w:tcPr>
          <w:p w14:paraId="2944B8B7" w14:textId="77777777" w:rsidR="00E91AA3" w:rsidRPr="005A7BEF" w:rsidRDefault="00E91AA3" w:rsidP="004432E6">
            <w:pPr>
              <w:spacing w:line="360" w:lineRule="auto"/>
              <w:rPr>
                <w:rFonts w:ascii="Arial" w:hAnsi="Arial" w:cs="Arial"/>
                <w:b/>
                <w:sz w:val="16"/>
                <w:szCs w:val="16"/>
              </w:rPr>
            </w:pPr>
          </w:p>
        </w:tc>
        <w:tc>
          <w:tcPr>
            <w:tcW w:w="404" w:type="pct"/>
          </w:tcPr>
          <w:p w14:paraId="0A1BC3B7" w14:textId="77777777" w:rsidR="00E91AA3" w:rsidRPr="005A7BEF" w:rsidRDefault="00E91AA3" w:rsidP="004432E6">
            <w:pPr>
              <w:spacing w:line="360" w:lineRule="auto"/>
              <w:rPr>
                <w:rFonts w:ascii="Arial" w:hAnsi="Arial" w:cs="Arial"/>
                <w:b/>
                <w:sz w:val="16"/>
                <w:szCs w:val="16"/>
              </w:rPr>
            </w:pPr>
          </w:p>
        </w:tc>
        <w:tc>
          <w:tcPr>
            <w:tcW w:w="404" w:type="pct"/>
          </w:tcPr>
          <w:p w14:paraId="4F02EEA6" w14:textId="35B2094E" w:rsidR="00E91AA3" w:rsidRPr="005A7BEF" w:rsidRDefault="00E91AA3" w:rsidP="004432E6">
            <w:pPr>
              <w:spacing w:line="360" w:lineRule="auto"/>
              <w:rPr>
                <w:rFonts w:ascii="Arial" w:hAnsi="Arial" w:cs="Arial"/>
                <w:b/>
                <w:sz w:val="16"/>
                <w:szCs w:val="16"/>
              </w:rPr>
            </w:pPr>
          </w:p>
        </w:tc>
        <w:tc>
          <w:tcPr>
            <w:tcW w:w="341" w:type="pct"/>
          </w:tcPr>
          <w:p w14:paraId="3E8A30BE" w14:textId="77777777" w:rsidR="00E91AA3" w:rsidRPr="005A7BEF" w:rsidRDefault="00E91AA3" w:rsidP="004432E6">
            <w:pPr>
              <w:spacing w:line="360" w:lineRule="auto"/>
              <w:rPr>
                <w:rFonts w:ascii="Arial" w:hAnsi="Arial" w:cs="Arial"/>
                <w:b/>
                <w:sz w:val="16"/>
                <w:szCs w:val="16"/>
              </w:rPr>
            </w:pPr>
          </w:p>
        </w:tc>
        <w:tc>
          <w:tcPr>
            <w:tcW w:w="431" w:type="pct"/>
          </w:tcPr>
          <w:p w14:paraId="29FD8DAB" w14:textId="77777777" w:rsidR="00E91AA3" w:rsidRPr="005A7BEF" w:rsidRDefault="00E91AA3" w:rsidP="004432E6">
            <w:pPr>
              <w:spacing w:line="360" w:lineRule="auto"/>
              <w:rPr>
                <w:rFonts w:ascii="Arial" w:hAnsi="Arial" w:cs="Arial"/>
                <w:b/>
                <w:sz w:val="16"/>
                <w:szCs w:val="16"/>
              </w:rPr>
            </w:pPr>
          </w:p>
        </w:tc>
        <w:tc>
          <w:tcPr>
            <w:tcW w:w="385" w:type="pct"/>
          </w:tcPr>
          <w:p w14:paraId="7F309942" w14:textId="77777777" w:rsidR="00E91AA3" w:rsidRPr="005A7BEF" w:rsidRDefault="00E91AA3" w:rsidP="004432E6">
            <w:pPr>
              <w:spacing w:line="360" w:lineRule="auto"/>
              <w:rPr>
                <w:rFonts w:ascii="Arial" w:hAnsi="Arial" w:cs="Arial"/>
                <w:b/>
                <w:sz w:val="16"/>
                <w:szCs w:val="16"/>
              </w:rPr>
            </w:pPr>
          </w:p>
        </w:tc>
        <w:tc>
          <w:tcPr>
            <w:tcW w:w="384" w:type="pct"/>
          </w:tcPr>
          <w:p w14:paraId="7DA9A37F" w14:textId="77777777" w:rsidR="00E91AA3" w:rsidRPr="005A7BEF" w:rsidRDefault="00E91AA3" w:rsidP="004432E6">
            <w:pPr>
              <w:spacing w:line="360" w:lineRule="auto"/>
              <w:rPr>
                <w:rFonts w:ascii="Arial" w:hAnsi="Arial" w:cs="Arial"/>
                <w:b/>
                <w:sz w:val="16"/>
                <w:szCs w:val="16"/>
              </w:rPr>
            </w:pPr>
          </w:p>
        </w:tc>
      </w:tr>
      <w:tr w:rsidR="00E91AA3" w:rsidRPr="005A7BEF" w14:paraId="7A73EAEF" w14:textId="3C9CD11B" w:rsidTr="008D4F63">
        <w:trPr>
          <w:trHeight w:val="202"/>
        </w:trPr>
        <w:tc>
          <w:tcPr>
            <w:tcW w:w="784" w:type="pct"/>
          </w:tcPr>
          <w:p w14:paraId="1DE3DD37" w14:textId="77777777" w:rsidR="00E91AA3" w:rsidRPr="005A7BEF" w:rsidRDefault="00E91AA3" w:rsidP="004432E6">
            <w:pPr>
              <w:spacing w:line="360" w:lineRule="auto"/>
              <w:rPr>
                <w:rFonts w:ascii="Arial" w:hAnsi="Arial" w:cs="Arial"/>
                <w:b/>
                <w:sz w:val="16"/>
                <w:szCs w:val="16"/>
              </w:rPr>
            </w:pPr>
          </w:p>
        </w:tc>
        <w:tc>
          <w:tcPr>
            <w:tcW w:w="828" w:type="pct"/>
          </w:tcPr>
          <w:p w14:paraId="49AA50EF" w14:textId="77777777" w:rsidR="00E91AA3" w:rsidRPr="005A7BEF" w:rsidRDefault="00E91AA3" w:rsidP="004432E6">
            <w:pPr>
              <w:spacing w:line="360" w:lineRule="auto"/>
              <w:rPr>
                <w:rFonts w:ascii="Arial" w:hAnsi="Arial" w:cs="Arial"/>
                <w:b/>
                <w:sz w:val="16"/>
                <w:szCs w:val="16"/>
              </w:rPr>
            </w:pPr>
          </w:p>
        </w:tc>
        <w:tc>
          <w:tcPr>
            <w:tcW w:w="346" w:type="pct"/>
          </w:tcPr>
          <w:p w14:paraId="25EFC561" w14:textId="77777777" w:rsidR="00E91AA3" w:rsidRPr="005A7BEF" w:rsidRDefault="00E91AA3" w:rsidP="004432E6">
            <w:pPr>
              <w:spacing w:line="360" w:lineRule="auto"/>
              <w:rPr>
                <w:rFonts w:ascii="Arial" w:hAnsi="Arial" w:cs="Arial"/>
                <w:b/>
                <w:sz w:val="16"/>
                <w:szCs w:val="16"/>
              </w:rPr>
            </w:pPr>
          </w:p>
        </w:tc>
        <w:tc>
          <w:tcPr>
            <w:tcW w:w="346" w:type="pct"/>
          </w:tcPr>
          <w:p w14:paraId="588A1F68" w14:textId="77777777" w:rsidR="00E91AA3" w:rsidRPr="005A7BEF" w:rsidRDefault="00E91AA3" w:rsidP="004432E6">
            <w:pPr>
              <w:spacing w:line="360" w:lineRule="auto"/>
              <w:rPr>
                <w:rFonts w:ascii="Arial" w:hAnsi="Arial" w:cs="Arial"/>
                <w:b/>
                <w:sz w:val="16"/>
                <w:szCs w:val="16"/>
              </w:rPr>
            </w:pPr>
          </w:p>
        </w:tc>
        <w:tc>
          <w:tcPr>
            <w:tcW w:w="346" w:type="pct"/>
          </w:tcPr>
          <w:p w14:paraId="45E3C3A1" w14:textId="77777777" w:rsidR="00E91AA3" w:rsidRPr="005A7BEF" w:rsidRDefault="00E91AA3" w:rsidP="004432E6">
            <w:pPr>
              <w:spacing w:line="360" w:lineRule="auto"/>
              <w:rPr>
                <w:rFonts w:ascii="Arial" w:hAnsi="Arial" w:cs="Arial"/>
                <w:b/>
                <w:sz w:val="16"/>
                <w:szCs w:val="16"/>
              </w:rPr>
            </w:pPr>
          </w:p>
        </w:tc>
        <w:tc>
          <w:tcPr>
            <w:tcW w:w="404" w:type="pct"/>
          </w:tcPr>
          <w:p w14:paraId="591C26EF" w14:textId="77777777" w:rsidR="00E91AA3" w:rsidRPr="005A7BEF" w:rsidRDefault="00E91AA3" w:rsidP="004432E6">
            <w:pPr>
              <w:spacing w:line="360" w:lineRule="auto"/>
              <w:rPr>
                <w:rFonts w:ascii="Arial" w:hAnsi="Arial" w:cs="Arial"/>
                <w:b/>
                <w:sz w:val="16"/>
                <w:szCs w:val="16"/>
              </w:rPr>
            </w:pPr>
          </w:p>
        </w:tc>
        <w:tc>
          <w:tcPr>
            <w:tcW w:w="404" w:type="pct"/>
          </w:tcPr>
          <w:p w14:paraId="0CADFA0E" w14:textId="662FF6CE" w:rsidR="00E91AA3" w:rsidRPr="005A7BEF" w:rsidRDefault="00E91AA3" w:rsidP="004432E6">
            <w:pPr>
              <w:spacing w:line="360" w:lineRule="auto"/>
              <w:rPr>
                <w:rFonts w:ascii="Arial" w:hAnsi="Arial" w:cs="Arial"/>
                <w:b/>
                <w:sz w:val="16"/>
                <w:szCs w:val="16"/>
              </w:rPr>
            </w:pPr>
          </w:p>
        </w:tc>
        <w:tc>
          <w:tcPr>
            <w:tcW w:w="341" w:type="pct"/>
          </w:tcPr>
          <w:p w14:paraId="095E95F3" w14:textId="77777777" w:rsidR="00E91AA3" w:rsidRPr="005A7BEF" w:rsidRDefault="00E91AA3" w:rsidP="004432E6">
            <w:pPr>
              <w:spacing w:line="360" w:lineRule="auto"/>
              <w:rPr>
                <w:rFonts w:ascii="Arial" w:hAnsi="Arial" w:cs="Arial"/>
                <w:b/>
                <w:sz w:val="16"/>
                <w:szCs w:val="16"/>
              </w:rPr>
            </w:pPr>
          </w:p>
        </w:tc>
        <w:tc>
          <w:tcPr>
            <w:tcW w:w="431" w:type="pct"/>
          </w:tcPr>
          <w:p w14:paraId="3A62CD9A" w14:textId="77777777" w:rsidR="00E91AA3" w:rsidRPr="005A7BEF" w:rsidRDefault="00E91AA3" w:rsidP="004432E6">
            <w:pPr>
              <w:spacing w:line="360" w:lineRule="auto"/>
              <w:rPr>
                <w:rFonts w:ascii="Arial" w:hAnsi="Arial" w:cs="Arial"/>
                <w:b/>
                <w:sz w:val="16"/>
                <w:szCs w:val="16"/>
              </w:rPr>
            </w:pPr>
          </w:p>
        </w:tc>
        <w:tc>
          <w:tcPr>
            <w:tcW w:w="385" w:type="pct"/>
          </w:tcPr>
          <w:p w14:paraId="7B7654B9" w14:textId="77777777" w:rsidR="00E91AA3" w:rsidRPr="005A7BEF" w:rsidRDefault="00E91AA3" w:rsidP="004432E6">
            <w:pPr>
              <w:spacing w:line="360" w:lineRule="auto"/>
              <w:rPr>
                <w:rFonts w:ascii="Arial" w:hAnsi="Arial" w:cs="Arial"/>
                <w:b/>
                <w:sz w:val="16"/>
                <w:szCs w:val="16"/>
              </w:rPr>
            </w:pPr>
          </w:p>
        </w:tc>
        <w:tc>
          <w:tcPr>
            <w:tcW w:w="384" w:type="pct"/>
          </w:tcPr>
          <w:p w14:paraId="670EDDBC" w14:textId="77777777" w:rsidR="00E91AA3" w:rsidRPr="005A7BEF" w:rsidRDefault="00E91AA3" w:rsidP="004432E6">
            <w:pPr>
              <w:spacing w:line="360" w:lineRule="auto"/>
              <w:rPr>
                <w:rFonts w:ascii="Arial" w:hAnsi="Arial" w:cs="Arial"/>
                <w:b/>
                <w:sz w:val="16"/>
                <w:szCs w:val="16"/>
              </w:rPr>
            </w:pPr>
          </w:p>
        </w:tc>
      </w:tr>
      <w:tr w:rsidR="00E91AA3" w:rsidRPr="005A7BEF" w14:paraId="040BFC03" w14:textId="5A8BB707" w:rsidTr="008D4F63">
        <w:trPr>
          <w:trHeight w:val="202"/>
        </w:trPr>
        <w:tc>
          <w:tcPr>
            <w:tcW w:w="784" w:type="pct"/>
          </w:tcPr>
          <w:p w14:paraId="4C08C4B7" w14:textId="77777777" w:rsidR="00E91AA3" w:rsidRPr="005A7BEF" w:rsidRDefault="00E91AA3" w:rsidP="004432E6">
            <w:pPr>
              <w:spacing w:line="360" w:lineRule="auto"/>
              <w:rPr>
                <w:rFonts w:ascii="Arial" w:hAnsi="Arial" w:cs="Arial"/>
                <w:b/>
                <w:sz w:val="16"/>
                <w:szCs w:val="16"/>
              </w:rPr>
            </w:pPr>
          </w:p>
        </w:tc>
        <w:tc>
          <w:tcPr>
            <w:tcW w:w="828" w:type="pct"/>
          </w:tcPr>
          <w:p w14:paraId="076F7DEB" w14:textId="77777777" w:rsidR="00E91AA3" w:rsidRPr="005A7BEF" w:rsidRDefault="00E91AA3" w:rsidP="004432E6">
            <w:pPr>
              <w:spacing w:line="360" w:lineRule="auto"/>
              <w:rPr>
                <w:rFonts w:ascii="Arial" w:hAnsi="Arial" w:cs="Arial"/>
                <w:b/>
                <w:sz w:val="16"/>
                <w:szCs w:val="16"/>
              </w:rPr>
            </w:pPr>
          </w:p>
        </w:tc>
        <w:tc>
          <w:tcPr>
            <w:tcW w:w="346" w:type="pct"/>
          </w:tcPr>
          <w:p w14:paraId="5B3E6740" w14:textId="77777777" w:rsidR="00E91AA3" w:rsidRPr="005A7BEF" w:rsidRDefault="00E91AA3" w:rsidP="004432E6">
            <w:pPr>
              <w:spacing w:line="360" w:lineRule="auto"/>
              <w:rPr>
                <w:rFonts w:ascii="Arial" w:hAnsi="Arial" w:cs="Arial"/>
                <w:b/>
                <w:sz w:val="16"/>
                <w:szCs w:val="16"/>
              </w:rPr>
            </w:pPr>
          </w:p>
        </w:tc>
        <w:tc>
          <w:tcPr>
            <w:tcW w:w="346" w:type="pct"/>
          </w:tcPr>
          <w:p w14:paraId="788C13E4" w14:textId="77777777" w:rsidR="00E91AA3" w:rsidRPr="005A7BEF" w:rsidRDefault="00E91AA3" w:rsidP="004432E6">
            <w:pPr>
              <w:spacing w:line="360" w:lineRule="auto"/>
              <w:rPr>
                <w:rFonts w:ascii="Arial" w:hAnsi="Arial" w:cs="Arial"/>
                <w:b/>
                <w:sz w:val="16"/>
                <w:szCs w:val="16"/>
              </w:rPr>
            </w:pPr>
          </w:p>
        </w:tc>
        <w:tc>
          <w:tcPr>
            <w:tcW w:w="346" w:type="pct"/>
          </w:tcPr>
          <w:p w14:paraId="30E40EBC" w14:textId="77777777" w:rsidR="00E91AA3" w:rsidRPr="005A7BEF" w:rsidRDefault="00E91AA3" w:rsidP="004432E6">
            <w:pPr>
              <w:spacing w:line="360" w:lineRule="auto"/>
              <w:rPr>
                <w:rFonts w:ascii="Arial" w:hAnsi="Arial" w:cs="Arial"/>
                <w:b/>
                <w:sz w:val="16"/>
                <w:szCs w:val="16"/>
              </w:rPr>
            </w:pPr>
          </w:p>
        </w:tc>
        <w:tc>
          <w:tcPr>
            <w:tcW w:w="404" w:type="pct"/>
          </w:tcPr>
          <w:p w14:paraId="4F62D5FB" w14:textId="77777777" w:rsidR="00E91AA3" w:rsidRPr="005A7BEF" w:rsidRDefault="00E91AA3" w:rsidP="004432E6">
            <w:pPr>
              <w:spacing w:line="360" w:lineRule="auto"/>
              <w:rPr>
                <w:rFonts w:ascii="Arial" w:hAnsi="Arial" w:cs="Arial"/>
                <w:b/>
                <w:sz w:val="16"/>
                <w:szCs w:val="16"/>
              </w:rPr>
            </w:pPr>
          </w:p>
        </w:tc>
        <w:tc>
          <w:tcPr>
            <w:tcW w:w="404" w:type="pct"/>
          </w:tcPr>
          <w:p w14:paraId="1FFDCA83" w14:textId="280E8075" w:rsidR="00E91AA3" w:rsidRPr="005A7BEF" w:rsidRDefault="00E91AA3" w:rsidP="004432E6">
            <w:pPr>
              <w:spacing w:line="360" w:lineRule="auto"/>
              <w:rPr>
                <w:rFonts w:ascii="Arial" w:hAnsi="Arial" w:cs="Arial"/>
                <w:b/>
                <w:sz w:val="16"/>
                <w:szCs w:val="16"/>
              </w:rPr>
            </w:pPr>
          </w:p>
        </w:tc>
        <w:tc>
          <w:tcPr>
            <w:tcW w:w="341" w:type="pct"/>
          </w:tcPr>
          <w:p w14:paraId="664ECD18" w14:textId="77777777" w:rsidR="00E91AA3" w:rsidRPr="005A7BEF" w:rsidRDefault="00E91AA3" w:rsidP="004432E6">
            <w:pPr>
              <w:spacing w:line="360" w:lineRule="auto"/>
              <w:rPr>
                <w:rFonts w:ascii="Arial" w:hAnsi="Arial" w:cs="Arial"/>
                <w:b/>
                <w:sz w:val="16"/>
                <w:szCs w:val="16"/>
              </w:rPr>
            </w:pPr>
          </w:p>
        </w:tc>
        <w:tc>
          <w:tcPr>
            <w:tcW w:w="431" w:type="pct"/>
          </w:tcPr>
          <w:p w14:paraId="7C5AF61D" w14:textId="77777777" w:rsidR="00E91AA3" w:rsidRPr="005A7BEF" w:rsidRDefault="00E91AA3" w:rsidP="004432E6">
            <w:pPr>
              <w:spacing w:line="360" w:lineRule="auto"/>
              <w:rPr>
                <w:rFonts w:ascii="Arial" w:hAnsi="Arial" w:cs="Arial"/>
                <w:b/>
                <w:sz w:val="16"/>
                <w:szCs w:val="16"/>
              </w:rPr>
            </w:pPr>
          </w:p>
        </w:tc>
        <w:tc>
          <w:tcPr>
            <w:tcW w:w="385" w:type="pct"/>
          </w:tcPr>
          <w:p w14:paraId="48A0A488" w14:textId="77777777" w:rsidR="00E91AA3" w:rsidRPr="005A7BEF" w:rsidRDefault="00E91AA3" w:rsidP="004432E6">
            <w:pPr>
              <w:spacing w:line="360" w:lineRule="auto"/>
              <w:rPr>
                <w:rFonts w:ascii="Arial" w:hAnsi="Arial" w:cs="Arial"/>
                <w:b/>
                <w:sz w:val="16"/>
                <w:szCs w:val="16"/>
              </w:rPr>
            </w:pPr>
          </w:p>
        </w:tc>
        <w:tc>
          <w:tcPr>
            <w:tcW w:w="384" w:type="pct"/>
          </w:tcPr>
          <w:p w14:paraId="3CF966DA" w14:textId="77777777" w:rsidR="00E91AA3" w:rsidRPr="005A7BEF" w:rsidRDefault="00E91AA3" w:rsidP="004432E6">
            <w:pPr>
              <w:spacing w:line="360" w:lineRule="auto"/>
              <w:rPr>
                <w:rFonts w:ascii="Arial" w:hAnsi="Arial" w:cs="Arial"/>
                <w:b/>
                <w:sz w:val="16"/>
                <w:szCs w:val="16"/>
              </w:rPr>
            </w:pPr>
          </w:p>
        </w:tc>
      </w:tr>
      <w:tr w:rsidR="00E91AA3" w:rsidRPr="005A7BEF" w14:paraId="7196A1D1" w14:textId="56B98ED6" w:rsidTr="008D4F63">
        <w:trPr>
          <w:trHeight w:val="202"/>
        </w:trPr>
        <w:tc>
          <w:tcPr>
            <w:tcW w:w="784" w:type="pct"/>
          </w:tcPr>
          <w:p w14:paraId="5ACFB8EF" w14:textId="77777777" w:rsidR="00E91AA3" w:rsidRPr="005A7BEF" w:rsidRDefault="00E91AA3" w:rsidP="004432E6">
            <w:pPr>
              <w:spacing w:line="360" w:lineRule="auto"/>
              <w:rPr>
                <w:rFonts w:ascii="Arial" w:hAnsi="Arial" w:cs="Arial"/>
                <w:b/>
                <w:sz w:val="16"/>
                <w:szCs w:val="16"/>
              </w:rPr>
            </w:pPr>
          </w:p>
        </w:tc>
        <w:tc>
          <w:tcPr>
            <w:tcW w:w="828" w:type="pct"/>
          </w:tcPr>
          <w:p w14:paraId="6DF68B5A" w14:textId="77777777" w:rsidR="00E91AA3" w:rsidRPr="005A7BEF" w:rsidRDefault="00E91AA3" w:rsidP="004432E6">
            <w:pPr>
              <w:spacing w:line="360" w:lineRule="auto"/>
              <w:rPr>
                <w:rFonts w:ascii="Arial" w:hAnsi="Arial" w:cs="Arial"/>
                <w:b/>
                <w:sz w:val="16"/>
                <w:szCs w:val="16"/>
              </w:rPr>
            </w:pPr>
          </w:p>
        </w:tc>
        <w:tc>
          <w:tcPr>
            <w:tcW w:w="346" w:type="pct"/>
          </w:tcPr>
          <w:p w14:paraId="264CF66E" w14:textId="77777777" w:rsidR="00E91AA3" w:rsidRPr="005A7BEF" w:rsidRDefault="00E91AA3" w:rsidP="004432E6">
            <w:pPr>
              <w:spacing w:line="360" w:lineRule="auto"/>
              <w:rPr>
                <w:rFonts w:ascii="Arial" w:hAnsi="Arial" w:cs="Arial"/>
                <w:b/>
                <w:sz w:val="16"/>
                <w:szCs w:val="16"/>
              </w:rPr>
            </w:pPr>
          </w:p>
        </w:tc>
        <w:tc>
          <w:tcPr>
            <w:tcW w:w="346" w:type="pct"/>
          </w:tcPr>
          <w:p w14:paraId="421749D6" w14:textId="77777777" w:rsidR="00E91AA3" w:rsidRPr="005A7BEF" w:rsidRDefault="00E91AA3" w:rsidP="004432E6">
            <w:pPr>
              <w:spacing w:line="360" w:lineRule="auto"/>
              <w:rPr>
                <w:rFonts w:ascii="Arial" w:hAnsi="Arial" w:cs="Arial"/>
                <w:b/>
                <w:sz w:val="16"/>
                <w:szCs w:val="16"/>
              </w:rPr>
            </w:pPr>
          </w:p>
        </w:tc>
        <w:tc>
          <w:tcPr>
            <w:tcW w:w="346" w:type="pct"/>
          </w:tcPr>
          <w:p w14:paraId="127876BA" w14:textId="77777777" w:rsidR="00E91AA3" w:rsidRPr="005A7BEF" w:rsidRDefault="00E91AA3" w:rsidP="004432E6">
            <w:pPr>
              <w:spacing w:line="360" w:lineRule="auto"/>
              <w:rPr>
                <w:rFonts w:ascii="Arial" w:hAnsi="Arial" w:cs="Arial"/>
                <w:b/>
                <w:sz w:val="16"/>
                <w:szCs w:val="16"/>
              </w:rPr>
            </w:pPr>
          </w:p>
        </w:tc>
        <w:tc>
          <w:tcPr>
            <w:tcW w:w="404" w:type="pct"/>
          </w:tcPr>
          <w:p w14:paraId="2FD8FC02" w14:textId="77777777" w:rsidR="00E91AA3" w:rsidRPr="005A7BEF" w:rsidRDefault="00E91AA3" w:rsidP="004432E6">
            <w:pPr>
              <w:spacing w:line="360" w:lineRule="auto"/>
              <w:rPr>
                <w:rFonts w:ascii="Arial" w:hAnsi="Arial" w:cs="Arial"/>
                <w:b/>
                <w:sz w:val="16"/>
                <w:szCs w:val="16"/>
              </w:rPr>
            </w:pPr>
          </w:p>
        </w:tc>
        <w:tc>
          <w:tcPr>
            <w:tcW w:w="404" w:type="pct"/>
          </w:tcPr>
          <w:p w14:paraId="56567213" w14:textId="1DB7D0FB" w:rsidR="00E91AA3" w:rsidRPr="005A7BEF" w:rsidRDefault="00E91AA3" w:rsidP="004432E6">
            <w:pPr>
              <w:spacing w:line="360" w:lineRule="auto"/>
              <w:rPr>
                <w:rFonts w:ascii="Arial" w:hAnsi="Arial" w:cs="Arial"/>
                <w:b/>
                <w:sz w:val="16"/>
                <w:szCs w:val="16"/>
              </w:rPr>
            </w:pPr>
          </w:p>
        </w:tc>
        <w:tc>
          <w:tcPr>
            <w:tcW w:w="341" w:type="pct"/>
          </w:tcPr>
          <w:p w14:paraId="4D63329F" w14:textId="77777777" w:rsidR="00E91AA3" w:rsidRPr="005A7BEF" w:rsidRDefault="00E91AA3" w:rsidP="004432E6">
            <w:pPr>
              <w:spacing w:line="360" w:lineRule="auto"/>
              <w:rPr>
                <w:rFonts w:ascii="Arial" w:hAnsi="Arial" w:cs="Arial"/>
                <w:b/>
                <w:sz w:val="16"/>
                <w:szCs w:val="16"/>
              </w:rPr>
            </w:pPr>
          </w:p>
        </w:tc>
        <w:tc>
          <w:tcPr>
            <w:tcW w:w="431" w:type="pct"/>
          </w:tcPr>
          <w:p w14:paraId="5E1A0CD6" w14:textId="77777777" w:rsidR="00E91AA3" w:rsidRPr="005A7BEF" w:rsidRDefault="00E91AA3" w:rsidP="004432E6">
            <w:pPr>
              <w:spacing w:line="360" w:lineRule="auto"/>
              <w:rPr>
                <w:rFonts w:ascii="Arial" w:hAnsi="Arial" w:cs="Arial"/>
                <w:b/>
                <w:sz w:val="16"/>
                <w:szCs w:val="16"/>
              </w:rPr>
            </w:pPr>
          </w:p>
        </w:tc>
        <w:tc>
          <w:tcPr>
            <w:tcW w:w="385" w:type="pct"/>
          </w:tcPr>
          <w:p w14:paraId="286B5405" w14:textId="77777777" w:rsidR="00E91AA3" w:rsidRPr="005A7BEF" w:rsidRDefault="00E91AA3" w:rsidP="004432E6">
            <w:pPr>
              <w:spacing w:line="360" w:lineRule="auto"/>
              <w:rPr>
                <w:rFonts w:ascii="Arial" w:hAnsi="Arial" w:cs="Arial"/>
                <w:b/>
                <w:sz w:val="16"/>
                <w:szCs w:val="16"/>
              </w:rPr>
            </w:pPr>
          </w:p>
        </w:tc>
        <w:tc>
          <w:tcPr>
            <w:tcW w:w="384" w:type="pct"/>
          </w:tcPr>
          <w:p w14:paraId="27A99151" w14:textId="77777777" w:rsidR="00E91AA3" w:rsidRPr="005A7BEF" w:rsidRDefault="00E91AA3" w:rsidP="004432E6">
            <w:pPr>
              <w:spacing w:line="360" w:lineRule="auto"/>
              <w:rPr>
                <w:rFonts w:ascii="Arial" w:hAnsi="Arial" w:cs="Arial"/>
                <w:b/>
                <w:sz w:val="16"/>
                <w:szCs w:val="16"/>
              </w:rPr>
            </w:pPr>
          </w:p>
        </w:tc>
      </w:tr>
      <w:tr w:rsidR="00E91AA3" w:rsidRPr="005A7BEF" w14:paraId="3C977F49" w14:textId="2B8428E7" w:rsidTr="008D4F63">
        <w:trPr>
          <w:trHeight w:val="202"/>
        </w:trPr>
        <w:tc>
          <w:tcPr>
            <w:tcW w:w="784" w:type="pct"/>
          </w:tcPr>
          <w:p w14:paraId="3ACAB02F" w14:textId="77777777" w:rsidR="00E91AA3" w:rsidRPr="005A7BEF" w:rsidRDefault="00E91AA3" w:rsidP="004432E6">
            <w:pPr>
              <w:spacing w:line="360" w:lineRule="auto"/>
              <w:rPr>
                <w:rFonts w:ascii="Arial" w:hAnsi="Arial" w:cs="Arial"/>
                <w:b/>
                <w:sz w:val="16"/>
                <w:szCs w:val="16"/>
              </w:rPr>
            </w:pPr>
          </w:p>
        </w:tc>
        <w:tc>
          <w:tcPr>
            <w:tcW w:w="828" w:type="pct"/>
          </w:tcPr>
          <w:p w14:paraId="0CD5CC3A" w14:textId="77777777" w:rsidR="00E91AA3" w:rsidRPr="005A7BEF" w:rsidRDefault="00E91AA3" w:rsidP="004432E6">
            <w:pPr>
              <w:spacing w:line="360" w:lineRule="auto"/>
              <w:rPr>
                <w:rFonts w:ascii="Arial" w:hAnsi="Arial" w:cs="Arial"/>
                <w:b/>
                <w:sz w:val="16"/>
                <w:szCs w:val="16"/>
              </w:rPr>
            </w:pPr>
          </w:p>
        </w:tc>
        <w:tc>
          <w:tcPr>
            <w:tcW w:w="346" w:type="pct"/>
          </w:tcPr>
          <w:p w14:paraId="010875B0" w14:textId="77777777" w:rsidR="00E91AA3" w:rsidRPr="005A7BEF" w:rsidRDefault="00E91AA3" w:rsidP="004432E6">
            <w:pPr>
              <w:spacing w:line="360" w:lineRule="auto"/>
              <w:rPr>
                <w:rFonts w:ascii="Arial" w:hAnsi="Arial" w:cs="Arial"/>
                <w:b/>
                <w:sz w:val="16"/>
                <w:szCs w:val="16"/>
              </w:rPr>
            </w:pPr>
          </w:p>
        </w:tc>
        <w:tc>
          <w:tcPr>
            <w:tcW w:w="346" w:type="pct"/>
          </w:tcPr>
          <w:p w14:paraId="7C3BDDE5" w14:textId="77777777" w:rsidR="00E91AA3" w:rsidRPr="005A7BEF" w:rsidRDefault="00E91AA3" w:rsidP="004432E6">
            <w:pPr>
              <w:spacing w:line="360" w:lineRule="auto"/>
              <w:rPr>
                <w:rFonts w:ascii="Arial" w:hAnsi="Arial" w:cs="Arial"/>
                <w:b/>
                <w:sz w:val="16"/>
                <w:szCs w:val="16"/>
              </w:rPr>
            </w:pPr>
          </w:p>
        </w:tc>
        <w:tc>
          <w:tcPr>
            <w:tcW w:w="346" w:type="pct"/>
          </w:tcPr>
          <w:p w14:paraId="1FBC8724" w14:textId="77777777" w:rsidR="00E91AA3" w:rsidRPr="005A7BEF" w:rsidRDefault="00E91AA3" w:rsidP="004432E6">
            <w:pPr>
              <w:spacing w:line="360" w:lineRule="auto"/>
              <w:rPr>
                <w:rFonts w:ascii="Arial" w:hAnsi="Arial" w:cs="Arial"/>
                <w:b/>
                <w:sz w:val="16"/>
                <w:szCs w:val="16"/>
              </w:rPr>
            </w:pPr>
          </w:p>
        </w:tc>
        <w:tc>
          <w:tcPr>
            <w:tcW w:w="404" w:type="pct"/>
          </w:tcPr>
          <w:p w14:paraId="2A75B0A9" w14:textId="77777777" w:rsidR="00E91AA3" w:rsidRPr="005A7BEF" w:rsidRDefault="00E91AA3" w:rsidP="004432E6">
            <w:pPr>
              <w:spacing w:line="360" w:lineRule="auto"/>
              <w:rPr>
                <w:rFonts w:ascii="Arial" w:hAnsi="Arial" w:cs="Arial"/>
                <w:b/>
                <w:sz w:val="16"/>
                <w:szCs w:val="16"/>
              </w:rPr>
            </w:pPr>
          </w:p>
        </w:tc>
        <w:tc>
          <w:tcPr>
            <w:tcW w:w="404" w:type="pct"/>
          </w:tcPr>
          <w:p w14:paraId="34F12C21" w14:textId="3248B5DD" w:rsidR="00E91AA3" w:rsidRPr="005A7BEF" w:rsidRDefault="00E91AA3" w:rsidP="004432E6">
            <w:pPr>
              <w:spacing w:line="360" w:lineRule="auto"/>
              <w:rPr>
                <w:rFonts w:ascii="Arial" w:hAnsi="Arial" w:cs="Arial"/>
                <w:b/>
                <w:sz w:val="16"/>
                <w:szCs w:val="16"/>
              </w:rPr>
            </w:pPr>
          </w:p>
        </w:tc>
        <w:tc>
          <w:tcPr>
            <w:tcW w:w="341" w:type="pct"/>
          </w:tcPr>
          <w:p w14:paraId="2336B699" w14:textId="77777777" w:rsidR="00E91AA3" w:rsidRPr="005A7BEF" w:rsidRDefault="00E91AA3" w:rsidP="004432E6">
            <w:pPr>
              <w:spacing w:line="360" w:lineRule="auto"/>
              <w:rPr>
                <w:rFonts w:ascii="Arial" w:hAnsi="Arial" w:cs="Arial"/>
                <w:b/>
                <w:sz w:val="16"/>
                <w:szCs w:val="16"/>
              </w:rPr>
            </w:pPr>
          </w:p>
        </w:tc>
        <w:tc>
          <w:tcPr>
            <w:tcW w:w="431" w:type="pct"/>
          </w:tcPr>
          <w:p w14:paraId="18BC6BB7" w14:textId="77777777" w:rsidR="00E91AA3" w:rsidRPr="005A7BEF" w:rsidRDefault="00E91AA3" w:rsidP="004432E6">
            <w:pPr>
              <w:spacing w:line="360" w:lineRule="auto"/>
              <w:rPr>
                <w:rFonts w:ascii="Arial" w:hAnsi="Arial" w:cs="Arial"/>
                <w:b/>
                <w:sz w:val="16"/>
                <w:szCs w:val="16"/>
              </w:rPr>
            </w:pPr>
          </w:p>
        </w:tc>
        <w:tc>
          <w:tcPr>
            <w:tcW w:w="385" w:type="pct"/>
          </w:tcPr>
          <w:p w14:paraId="0F7D0B2C" w14:textId="77777777" w:rsidR="00E91AA3" w:rsidRPr="005A7BEF" w:rsidRDefault="00E91AA3" w:rsidP="004432E6">
            <w:pPr>
              <w:spacing w:line="360" w:lineRule="auto"/>
              <w:rPr>
                <w:rFonts w:ascii="Arial" w:hAnsi="Arial" w:cs="Arial"/>
                <w:b/>
                <w:sz w:val="16"/>
                <w:szCs w:val="16"/>
              </w:rPr>
            </w:pPr>
          </w:p>
        </w:tc>
        <w:tc>
          <w:tcPr>
            <w:tcW w:w="384" w:type="pct"/>
          </w:tcPr>
          <w:p w14:paraId="0821F618" w14:textId="77777777" w:rsidR="00E91AA3" w:rsidRPr="005A7BEF" w:rsidRDefault="00E91AA3" w:rsidP="004432E6">
            <w:pPr>
              <w:spacing w:line="360" w:lineRule="auto"/>
              <w:rPr>
                <w:rFonts w:ascii="Arial" w:hAnsi="Arial" w:cs="Arial"/>
                <w:b/>
                <w:sz w:val="16"/>
                <w:szCs w:val="16"/>
              </w:rPr>
            </w:pPr>
          </w:p>
        </w:tc>
      </w:tr>
      <w:tr w:rsidR="00E91AA3" w:rsidRPr="005A7BEF" w14:paraId="61F32A73" w14:textId="5C9B3A4C" w:rsidTr="008D4F63">
        <w:trPr>
          <w:trHeight w:val="202"/>
        </w:trPr>
        <w:tc>
          <w:tcPr>
            <w:tcW w:w="784" w:type="pct"/>
          </w:tcPr>
          <w:p w14:paraId="1AFADCA7" w14:textId="77777777" w:rsidR="00E91AA3" w:rsidRPr="005A7BEF" w:rsidRDefault="00E91AA3" w:rsidP="004432E6">
            <w:pPr>
              <w:spacing w:line="360" w:lineRule="auto"/>
              <w:rPr>
                <w:rFonts w:ascii="Arial" w:hAnsi="Arial" w:cs="Arial"/>
                <w:b/>
                <w:sz w:val="16"/>
                <w:szCs w:val="16"/>
              </w:rPr>
            </w:pPr>
          </w:p>
        </w:tc>
        <w:tc>
          <w:tcPr>
            <w:tcW w:w="828" w:type="pct"/>
          </w:tcPr>
          <w:p w14:paraId="24EFBC66" w14:textId="77777777" w:rsidR="00E91AA3" w:rsidRPr="005A7BEF" w:rsidRDefault="00E91AA3" w:rsidP="004432E6">
            <w:pPr>
              <w:spacing w:line="360" w:lineRule="auto"/>
              <w:rPr>
                <w:rFonts w:ascii="Arial" w:hAnsi="Arial" w:cs="Arial"/>
                <w:b/>
                <w:sz w:val="16"/>
                <w:szCs w:val="16"/>
              </w:rPr>
            </w:pPr>
          </w:p>
        </w:tc>
        <w:tc>
          <w:tcPr>
            <w:tcW w:w="346" w:type="pct"/>
          </w:tcPr>
          <w:p w14:paraId="1C1B64B5" w14:textId="77777777" w:rsidR="00E91AA3" w:rsidRPr="005A7BEF" w:rsidRDefault="00E91AA3" w:rsidP="004432E6">
            <w:pPr>
              <w:spacing w:line="360" w:lineRule="auto"/>
              <w:rPr>
                <w:rFonts w:ascii="Arial" w:hAnsi="Arial" w:cs="Arial"/>
                <w:b/>
                <w:sz w:val="16"/>
                <w:szCs w:val="16"/>
              </w:rPr>
            </w:pPr>
          </w:p>
        </w:tc>
        <w:tc>
          <w:tcPr>
            <w:tcW w:w="346" w:type="pct"/>
          </w:tcPr>
          <w:p w14:paraId="7496C903" w14:textId="77777777" w:rsidR="00E91AA3" w:rsidRPr="005A7BEF" w:rsidRDefault="00E91AA3" w:rsidP="004432E6">
            <w:pPr>
              <w:spacing w:line="360" w:lineRule="auto"/>
              <w:rPr>
                <w:rFonts w:ascii="Arial" w:hAnsi="Arial" w:cs="Arial"/>
                <w:b/>
                <w:sz w:val="16"/>
                <w:szCs w:val="16"/>
              </w:rPr>
            </w:pPr>
          </w:p>
        </w:tc>
        <w:tc>
          <w:tcPr>
            <w:tcW w:w="346" w:type="pct"/>
          </w:tcPr>
          <w:p w14:paraId="57AA773E" w14:textId="77777777" w:rsidR="00E91AA3" w:rsidRPr="005A7BEF" w:rsidRDefault="00E91AA3" w:rsidP="004432E6">
            <w:pPr>
              <w:spacing w:line="360" w:lineRule="auto"/>
              <w:rPr>
                <w:rFonts w:ascii="Arial" w:hAnsi="Arial" w:cs="Arial"/>
                <w:b/>
                <w:sz w:val="16"/>
                <w:szCs w:val="16"/>
              </w:rPr>
            </w:pPr>
          </w:p>
        </w:tc>
        <w:tc>
          <w:tcPr>
            <w:tcW w:w="404" w:type="pct"/>
          </w:tcPr>
          <w:p w14:paraId="27BAC95B" w14:textId="77777777" w:rsidR="00E91AA3" w:rsidRPr="005A7BEF" w:rsidRDefault="00E91AA3" w:rsidP="004432E6">
            <w:pPr>
              <w:spacing w:line="360" w:lineRule="auto"/>
              <w:rPr>
                <w:rFonts w:ascii="Arial" w:hAnsi="Arial" w:cs="Arial"/>
                <w:b/>
                <w:sz w:val="16"/>
                <w:szCs w:val="16"/>
              </w:rPr>
            </w:pPr>
          </w:p>
        </w:tc>
        <w:tc>
          <w:tcPr>
            <w:tcW w:w="404" w:type="pct"/>
          </w:tcPr>
          <w:p w14:paraId="1547D37A" w14:textId="000700EA" w:rsidR="00E91AA3" w:rsidRPr="005A7BEF" w:rsidRDefault="00E91AA3" w:rsidP="004432E6">
            <w:pPr>
              <w:spacing w:line="360" w:lineRule="auto"/>
              <w:rPr>
                <w:rFonts w:ascii="Arial" w:hAnsi="Arial" w:cs="Arial"/>
                <w:b/>
                <w:sz w:val="16"/>
                <w:szCs w:val="16"/>
              </w:rPr>
            </w:pPr>
          </w:p>
        </w:tc>
        <w:tc>
          <w:tcPr>
            <w:tcW w:w="341" w:type="pct"/>
          </w:tcPr>
          <w:p w14:paraId="7F88B41A" w14:textId="77777777" w:rsidR="00E91AA3" w:rsidRPr="005A7BEF" w:rsidRDefault="00E91AA3" w:rsidP="004432E6">
            <w:pPr>
              <w:spacing w:line="360" w:lineRule="auto"/>
              <w:rPr>
                <w:rFonts w:ascii="Arial" w:hAnsi="Arial" w:cs="Arial"/>
                <w:b/>
                <w:sz w:val="16"/>
                <w:szCs w:val="16"/>
              </w:rPr>
            </w:pPr>
          </w:p>
        </w:tc>
        <w:tc>
          <w:tcPr>
            <w:tcW w:w="431" w:type="pct"/>
          </w:tcPr>
          <w:p w14:paraId="7FD40869" w14:textId="77777777" w:rsidR="00E91AA3" w:rsidRPr="005A7BEF" w:rsidRDefault="00E91AA3" w:rsidP="004432E6">
            <w:pPr>
              <w:spacing w:line="360" w:lineRule="auto"/>
              <w:rPr>
                <w:rFonts w:ascii="Arial" w:hAnsi="Arial" w:cs="Arial"/>
                <w:b/>
                <w:sz w:val="16"/>
                <w:szCs w:val="16"/>
              </w:rPr>
            </w:pPr>
          </w:p>
        </w:tc>
        <w:tc>
          <w:tcPr>
            <w:tcW w:w="385" w:type="pct"/>
          </w:tcPr>
          <w:p w14:paraId="0453AF71" w14:textId="77777777" w:rsidR="00E91AA3" w:rsidRPr="005A7BEF" w:rsidRDefault="00E91AA3" w:rsidP="004432E6">
            <w:pPr>
              <w:spacing w:line="360" w:lineRule="auto"/>
              <w:rPr>
                <w:rFonts w:ascii="Arial" w:hAnsi="Arial" w:cs="Arial"/>
                <w:b/>
                <w:sz w:val="16"/>
                <w:szCs w:val="16"/>
              </w:rPr>
            </w:pPr>
          </w:p>
        </w:tc>
        <w:tc>
          <w:tcPr>
            <w:tcW w:w="384" w:type="pct"/>
          </w:tcPr>
          <w:p w14:paraId="4A18603B" w14:textId="77777777" w:rsidR="00E91AA3" w:rsidRPr="005A7BEF" w:rsidRDefault="00E91AA3" w:rsidP="004432E6">
            <w:pPr>
              <w:spacing w:line="360" w:lineRule="auto"/>
              <w:rPr>
                <w:rFonts w:ascii="Arial" w:hAnsi="Arial" w:cs="Arial"/>
                <w:b/>
                <w:sz w:val="16"/>
                <w:szCs w:val="16"/>
              </w:rPr>
            </w:pPr>
          </w:p>
        </w:tc>
      </w:tr>
      <w:tr w:rsidR="00E91AA3" w:rsidRPr="005A7BEF" w14:paraId="16843FBC" w14:textId="78FC7CAC" w:rsidTr="008D4F63">
        <w:trPr>
          <w:trHeight w:val="202"/>
        </w:trPr>
        <w:tc>
          <w:tcPr>
            <w:tcW w:w="784" w:type="pct"/>
          </w:tcPr>
          <w:p w14:paraId="48B06E8B" w14:textId="77777777" w:rsidR="00E91AA3" w:rsidRPr="005A7BEF" w:rsidRDefault="00E91AA3" w:rsidP="004432E6">
            <w:pPr>
              <w:spacing w:line="360" w:lineRule="auto"/>
              <w:rPr>
                <w:rFonts w:ascii="Arial" w:hAnsi="Arial" w:cs="Arial"/>
                <w:b/>
                <w:sz w:val="16"/>
                <w:szCs w:val="16"/>
              </w:rPr>
            </w:pPr>
          </w:p>
        </w:tc>
        <w:tc>
          <w:tcPr>
            <w:tcW w:w="828" w:type="pct"/>
          </w:tcPr>
          <w:p w14:paraId="338DB27F" w14:textId="77777777" w:rsidR="00E91AA3" w:rsidRPr="005A7BEF" w:rsidRDefault="00E91AA3" w:rsidP="004432E6">
            <w:pPr>
              <w:spacing w:line="360" w:lineRule="auto"/>
              <w:rPr>
                <w:rFonts w:ascii="Arial" w:hAnsi="Arial" w:cs="Arial"/>
                <w:b/>
                <w:sz w:val="16"/>
                <w:szCs w:val="16"/>
              </w:rPr>
            </w:pPr>
          </w:p>
        </w:tc>
        <w:tc>
          <w:tcPr>
            <w:tcW w:w="346" w:type="pct"/>
          </w:tcPr>
          <w:p w14:paraId="5E059078" w14:textId="77777777" w:rsidR="00E91AA3" w:rsidRPr="005A7BEF" w:rsidRDefault="00E91AA3" w:rsidP="004432E6">
            <w:pPr>
              <w:spacing w:line="360" w:lineRule="auto"/>
              <w:rPr>
                <w:rFonts w:ascii="Arial" w:hAnsi="Arial" w:cs="Arial"/>
                <w:b/>
                <w:sz w:val="16"/>
                <w:szCs w:val="16"/>
              </w:rPr>
            </w:pPr>
          </w:p>
        </w:tc>
        <w:tc>
          <w:tcPr>
            <w:tcW w:w="346" w:type="pct"/>
          </w:tcPr>
          <w:p w14:paraId="349A742A" w14:textId="77777777" w:rsidR="00E91AA3" w:rsidRPr="005A7BEF" w:rsidRDefault="00E91AA3" w:rsidP="004432E6">
            <w:pPr>
              <w:spacing w:line="360" w:lineRule="auto"/>
              <w:rPr>
                <w:rFonts w:ascii="Arial" w:hAnsi="Arial" w:cs="Arial"/>
                <w:b/>
                <w:sz w:val="16"/>
                <w:szCs w:val="16"/>
              </w:rPr>
            </w:pPr>
          </w:p>
        </w:tc>
        <w:tc>
          <w:tcPr>
            <w:tcW w:w="346" w:type="pct"/>
          </w:tcPr>
          <w:p w14:paraId="2467341E" w14:textId="77777777" w:rsidR="00E91AA3" w:rsidRPr="005A7BEF" w:rsidRDefault="00E91AA3" w:rsidP="004432E6">
            <w:pPr>
              <w:spacing w:line="360" w:lineRule="auto"/>
              <w:rPr>
                <w:rFonts w:ascii="Arial" w:hAnsi="Arial" w:cs="Arial"/>
                <w:b/>
                <w:sz w:val="16"/>
                <w:szCs w:val="16"/>
              </w:rPr>
            </w:pPr>
          </w:p>
        </w:tc>
        <w:tc>
          <w:tcPr>
            <w:tcW w:w="404" w:type="pct"/>
          </w:tcPr>
          <w:p w14:paraId="6EED4EC3" w14:textId="77777777" w:rsidR="00E91AA3" w:rsidRPr="005A7BEF" w:rsidRDefault="00E91AA3" w:rsidP="004432E6">
            <w:pPr>
              <w:spacing w:line="360" w:lineRule="auto"/>
              <w:rPr>
                <w:rFonts w:ascii="Arial" w:hAnsi="Arial" w:cs="Arial"/>
                <w:b/>
                <w:sz w:val="16"/>
                <w:szCs w:val="16"/>
              </w:rPr>
            </w:pPr>
          </w:p>
        </w:tc>
        <w:tc>
          <w:tcPr>
            <w:tcW w:w="404" w:type="pct"/>
          </w:tcPr>
          <w:p w14:paraId="4C0A87DD" w14:textId="43CB7250" w:rsidR="00E91AA3" w:rsidRPr="005A7BEF" w:rsidRDefault="00E91AA3" w:rsidP="004432E6">
            <w:pPr>
              <w:spacing w:line="360" w:lineRule="auto"/>
              <w:rPr>
                <w:rFonts w:ascii="Arial" w:hAnsi="Arial" w:cs="Arial"/>
                <w:b/>
                <w:sz w:val="16"/>
                <w:szCs w:val="16"/>
              </w:rPr>
            </w:pPr>
          </w:p>
        </w:tc>
        <w:tc>
          <w:tcPr>
            <w:tcW w:w="341" w:type="pct"/>
          </w:tcPr>
          <w:p w14:paraId="4B0B084B" w14:textId="77777777" w:rsidR="00E91AA3" w:rsidRPr="005A7BEF" w:rsidRDefault="00E91AA3" w:rsidP="004432E6">
            <w:pPr>
              <w:spacing w:line="360" w:lineRule="auto"/>
              <w:rPr>
                <w:rFonts w:ascii="Arial" w:hAnsi="Arial" w:cs="Arial"/>
                <w:b/>
                <w:sz w:val="16"/>
                <w:szCs w:val="16"/>
              </w:rPr>
            </w:pPr>
          </w:p>
        </w:tc>
        <w:tc>
          <w:tcPr>
            <w:tcW w:w="431" w:type="pct"/>
          </w:tcPr>
          <w:p w14:paraId="17F56372" w14:textId="77777777" w:rsidR="00E91AA3" w:rsidRPr="005A7BEF" w:rsidRDefault="00E91AA3" w:rsidP="004432E6">
            <w:pPr>
              <w:spacing w:line="360" w:lineRule="auto"/>
              <w:rPr>
                <w:rFonts w:ascii="Arial" w:hAnsi="Arial" w:cs="Arial"/>
                <w:b/>
                <w:sz w:val="16"/>
                <w:szCs w:val="16"/>
              </w:rPr>
            </w:pPr>
          </w:p>
        </w:tc>
        <w:tc>
          <w:tcPr>
            <w:tcW w:w="385" w:type="pct"/>
          </w:tcPr>
          <w:p w14:paraId="3BF4C13D" w14:textId="77777777" w:rsidR="00E91AA3" w:rsidRPr="005A7BEF" w:rsidRDefault="00E91AA3" w:rsidP="004432E6">
            <w:pPr>
              <w:spacing w:line="360" w:lineRule="auto"/>
              <w:rPr>
                <w:rFonts w:ascii="Arial" w:hAnsi="Arial" w:cs="Arial"/>
                <w:b/>
                <w:sz w:val="16"/>
                <w:szCs w:val="16"/>
              </w:rPr>
            </w:pPr>
          </w:p>
        </w:tc>
        <w:tc>
          <w:tcPr>
            <w:tcW w:w="384" w:type="pct"/>
          </w:tcPr>
          <w:p w14:paraId="0947CE45" w14:textId="77777777" w:rsidR="00E91AA3" w:rsidRPr="005A7BEF" w:rsidRDefault="00E91AA3" w:rsidP="004432E6">
            <w:pPr>
              <w:spacing w:line="360" w:lineRule="auto"/>
              <w:rPr>
                <w:rFonts w:ascii="Arial" w:hAnsi="Arial" w:cs="Arial"/>
                <w:b/>
                <w:sz w:val="16"/>
                <w:szCs w:val="16"/>
              </w:rPr>
            </w:pPr>
          </w:p>
        </w:tc>
      </w:tr>
      <w:tr w:rsidR="00E91AA3" w:rsidRPr="005A7BEF" w14:paraId="112DD1D7" w14:textId="5CDA8183" w:rsidTr="008D4F63">
        <w:trPr>
          <w:trHeight w:val="202"/>
        </w:trPr>
        <w:tc>
          <w:tcPr>
            <w:tcW w:w="784" w:type="pct"/>
          </w:tcPr>
          <w:p w14:paraId="6A8DD79A" w14:textId="77777777" w:rsidR="00E91AA3" w:rsidRPr="005A7BEF" w:rsidRDefault="00E91AA3" w:rsidP="004432E6">
            <w:pPr>
              <w:spacing w:line="360" w:lineRule="auto"/>
              <w:rPr>
                <w:rFonts w:ascii="Arial" w:hAnsi="Arial" w:cs="Arial"/>
                <w:b/>
                <w:sz w:val="16"/>
                <w:szCs w:val="16"/>
              </w:rPr>
            </w:pPr>
          </w:p>
        </w:tc>
        <w:tc>
          <w:tcPr>
            <w:tcW w:w="828" w:type="pct"/>
          </w:tcPr>
          <w:p w14:paraId="5E9513A6" w14:textId="77777777" w:rsidR="00E91AA3" w:rsidRPr="005A7BEF" w:rsidRDefault="00E91AA3" w:rsidP="004432E6">
            <w:pPr>
              <w:spacing w:line="360" w:lineRule="auto"/>
              <w:rPr>
                <w:rFonts w:ascii="Arial" w:hAnsi="Arial" w:cs="Arial"/>
                <w:b/>
                <w:sz w:val="16"/>
                <w:szCs w:val="16"/>
              </w:rPr>
            </w:pPr>
          </w:p>
        </w:tc>
        <w:tc>
          <w:tcPr>
            <w:tcW w:w="346" w:type="pct"/>
          </w:tcPr>
          <w:p w14:paraId="181FA5F1" w14:textId="77777777" w:rsidR="00E91AA3" w:rsidRPr="005A7BEF" w:rsidRDefault="00E91AA3" w:rsidP="004432E6">
            <w:pPr>
              <w:spacing w:line="360" w:lineRule="auto"/>
              <w:rPr>
                <w:rFonts w:ascii="Arial" w:hAnsi="Arial" w:cs="Arial"/>
                <w:b/>
                <w:sz w:val="16"/>
                <w:szCs w:val="16"/>
              </w:rPr>
            </w:pPr>
          </w:p>
        </w:tc>
        <w:tc>
          <w:tcPr>
            <w:tcW w:w="346" w:type="pct"/>
          </w:tcPr>
          <w:p w14:paraId="1587951F" w14:textId="77777777" w:rsidR="00E91AA3" w:rsidRPr="005A7BEF" w:rsidRDefault="00E91AA3" w:rsidP="004432E6">
            <w:pPr>
              <w:spacing w:line="360" w:lineRule="auto"/>
              <w:rPr>
                <w:rFonts w:ascii="Arial" w:hAnsi="Arial" w:cs="Arial"/>
                <w:b/>
                <w:sz w:val="16"/>
                <w:szCs w:val="16"/>
              </w:rPr>
            </w:pPr>
          </w:p>
        </w:tc>
        <w:tc>
          <w:tcPr>
            <w:tcW w:w="346" w:type="pct"/>
          </w:tcPr>
          <w:p w14:paraId="0D707851" w14:textId="77777777" w:rsidR="00E91AA3" w:rsidRPr="005A7BEF" w:rsidRDefault="00E91AA3" w:rsidP="004432E6">
            <w:pPr>
              <w:spacing w:line="360" w:lineRule="auto"/>
              <w:rPr>
                <w:rFonts w:ascii="Arial" w:hAnsi="Arial" w:cs="Arial"/>
                <w:b/>
                <w:sz w:val="16"/>
                <w:szCs w:val="16"/>
              </w:rPr>
            </w:pPr>
          </w:p>
        </w:tc>
        <w:tc>
          <w:tcPr>
            <w:tcW w:w="404" w:type="pct"/>
          </w:tcPr>
          <w:p w14:paraId="37429318" w14:textId="77777777" w:rsidR="00E91AA3" w:rsidRPr="005A7BEF" w:rsidRDefault="00E91AA3" w:rsidP="004432E6">
            <w:pPr>
              <w:spacing w:line="360" w:lineRule="auto"/>
              <w:rPr>
                <w:rFonts w:ascii="Arial" w:hAnsi="Arial" w:cs="Arial"/>
                <w:b/>
                <w:sz w:val="16"/>
                <w:szCs w:val="16"/>
              </w:rPr>
            </w:pPr>
          </w:p>
        </w:tc>
        <w:tc>
          <w:tcPr>
            <w:tcW w:w="404" w:type="pct"/>
          </w:tcPr>
          <w:p w14:paraId="10A32B75" w14:textId="20F377AB" w:rsidR="00E91AA3" w:rsidRPr="005A7BEF" w:rsidRDefault="00E91AA3" w:rsidP="004432E6">
            <w:pPr>
              <w:spacing w:line="360" w:lineRule="auto"/>
              <w:rPr>
                <w:rFonts w:ascii="Arial" w:hAnsi="Arial" w:cs="Arial"/>
                <w:b/>
                <w:sz w:val="16"/>
                <w:szCs w:val="16"/>
              </w:rPr>
            </w:pPr>
          </w:p>
        </w:tc>
        <w:tc>
          <w:tcPr>
            <w:tcW w:w="341" w:type="pct"/>
          </w:tcPr>
          <w:p w14:paraId="5EC6E937" w14:textId="77777777" w:rsidR="00E91AA3" w:rsidRPr="005A7BEF" w:rsidRDefault="00E91AA3" w:rsidP="004432E6">
            <w:pPr>
              <w:spacing w:line="360" w:lineRule="auto"/>
              <w:rPr>
                <w:rFonts w:ascii="Arial" w:hAnsi="Arial" w:cs="Arial"/>
                <w:b/>
                <w:sz w:val="16"/>
                <w:szCs w:val="16"/>
              </w:rPr>
            </w:pPr>
          </w:p>
        </w:tc>
        <w:tc>
          <w:tcPr>
            <w:tcW w:w="431" w:type="pct"/>
          </w:tcPr>
          <w:p w14:paraId="7AB9FCEB" w14:textId="77777777" w:rsidR="00E91AA3" w:rsidRPr="005A7BEF" w:rsidRDefault="00E91AA3" w:rsidP="004432E6">
            <w:pPr>
              <w:spacing w:line="360" w:lineRule="auto"/>
              <w:rPr>
                <w:rFonts w:ascii="Arial" w:hAnsi="Arial" w:cs="Arial"/>
                <w:b/>
                <w:sz w:val="16"/>
                <w:szCs w:val="16"/>
              </w:rPr>
            </w:pPr>
          </w:p>
        </w:tc>
        <w:tc>
          <w:tcPr>
            <w:tcW w:w="385" w:type="pct"/>
          </w:tcPr>
          <w:p w14:paraId="4C28BEB4" w14:textId="77777777" w:rsidR="00E91AA3" w:rsidRPr="005A7BEF" w:rsidRDefault="00E91AA3" w:rsidP="004432E6">
            <w:pPr>
              <w:spacing w:line="360" w:lineRule="auto"/>
              <w:rPr>
                <w:rFonts w:ascii="Arial" w:hAnsi="Arial" w:cs="Arial"/>
                <w:b/>
                <w:sz w:val="16"/>
                <w:szCs w:val="16"/>
              </w:rPr>
            </w:pPr>
          </w:p>
        </w:tc>
        <w:tc>
          <w:tcPr>
            <w:tcW w:w="384" w:type="pct"/>
          </w:tcPr>
          <w:p w14:paraId="45A75D13" w14:textId="77777777" w:rsidR="00E91AA3" w:rsidRPr="005A7BEF" w:rsidRDefault="00E91AA3" w:rsidP="004432E6">
            <w:pPr>
              <w:spacing w:line="360" w:lineRule="auto"/>
              <w:rPr>
                <w:rFonts w:ascii="Arial" w:hAnsi="Arial" w:cs="Arial"/>
                <w:b/>
                <w:sz w:val="16"/>
                <w:szCs w:val="16"/>
              </w:rPr>
            </w:pPr>
          </w:p>
        </w:tc>
      </w:tr>
      <w:tr w:rsidR="00E91AA3" w:rsidRPr="005A7BEF" w14:paraId="72B20A45" w14:textId="67A1D676" w:rsidTr="008D4F63">
        <w:trPr>
          <w:trHeight w:val="202"/>
        </w:trPr>
        <w:tc>
          <w:tcPr>
            <w:tcW w:w="784" w:type="pct"/>
          </w:tcPr>
          <w:p w14:paraId="25D7DCEE" w14:textId="77777777" w:rsidR="00E91AA3" w:rsidRPr="005A7BEF" w:rsidRDefault="00E91AA3" w:rsidP="004432E6">
            <w:pPr>
              <w:spacing w:line="360" w:lineRule="auto"/>
              <w:rPr>
                <w:rFonts w:ascii="Arial" w:hAnsi="Arial" w:cs="Arial"/>
                <w:b/>
                <w:sz w:val="16"/>
                <w:szCs w:val="16"/>
              </w:rPr>
            </w:pPr>
          </w:p>
        </w:tc>
        <w:tc>
          <w:tcPr>
            <w:tcW w:w="828" w:type="pct"/>
          </w:tcPr>
          <w:p w14:paraId="6543564C" w14:textId="77777777" w:rsidR="00E91AA3" w:rsidRPr="005A7BEF" w:rsidRDefault="00E91AA3" w:rsidP="004432E6">
            <w:pPr>
              <w:spacing w:line="360" w:lineRule="auto"/>
              <w:rPr>
                <w:rFonts w:ascii="Arial" w:hAnsi="Arial" w:cs="Arial"/>
                <w:b/>
                <w:sz w:val="16"/>
                <w:szCs w:val="16"/>
              </w:rPr>
            </w:pPr>
          </w:p>
        </w:tc>
        <w:tc>
          <w:tcPr>
            <w:tcW w:w="346" w:type="pct"/>
          </w:tcPr>
          <w:p w14:paraId="63529885" w14:textId="77777777" w:rsidR="00E91AA3" w:rsidRPr="005A7BEF" w:rsidRDefault="00E91AA3" w:rsidP="004432E6">
            <w:pPr>
              <w:spacing w:line="360" w:lineRule="auto"/>
              <w:rPr>
                <w:rFonts w:ascii="Arial" w:hAnsi="Arial" w:cs="Arial"/>
                <w:b/>
                <w:sz w:val="16"/>
                <w:szCs w:val="16"/>
              </w:rPr>
            </w:pPr>
          </w:p>
        </w:tc>
        <w:tc>
          <w:tcPr>
            <w:tcW w:w="346" w:type="pct"/>
          </w:tcPr>
          <w:p w14:paraId="42CDCF59" w14:textId="77777777" w:rsidR="00E91AA3" w:rsidRPr="005A7BEF" w:rsidRDefault="00E91AA3" w:rsidP="004432E6">
            <w:pPr>
              <w:spacing w:line="360" w:lineRule="auto"/>
              <w:rPr>
                <w:rFonts w:ascii="Arial" w:hAnsi="Arial" w:cs="Arial"/>
                <w:b/>
                <w:sz w:val="16"/>
                <w:szCs w:val="16"/>
              </w:rPr>
            </w:pPr>
          </w:p>
        </w:tc>
        <w:tc>
          <w:tcPr>
            <w:tcW w:w="346" w:type="pct"/>
          </w:tcPr>
          <w:p w14:paraId="6C985070" w14:textId="77777777" w:rsidR="00E91AA3" w:rsidRPr="005A7BEF" w:rsidRDefault="00E91AA3" w:rsidP="004432E6">
            <w:pPr>
              <w:spacing w:line="360" w:lineRule="auto"/>
              <w:rPr>
                <w:rFonts w:ascii="Arial" w:hAnsi="Arial" w:cs="Arial"/>
                <w:b/>
                <w:sz w:val="16"/>
                <w:szCs w:val="16"/>
              </w:rPr>
            </w:pPr>
          </w:p>
        </w:tc>
        <w:tc>
          <w:tcPr>
            <w:tcW w:w="404" w:type="pct"/>
          </w:tcPr>
          <w:p w14:paraId="16054972" w14:textId="77777777" w:rsidR="00E91AA3" w:rsidRPr="005A7BEF" w:rsidRDefault="00E91AA3" w:rsidP="004432E6">
            <w:pPr>
              <w:spacing w:line="360" w:lineRule="auto"/>
              <w:rPr>
                <w:rFonts w:ascii="Arial" w:hAnsi="Arial" w:cs="Arial"/>
                <w:b/>
                <w:sz w:val="16"/>
                <w:szCs w:val="16"/>
              </w:rPr>
            </w:pPr>
          </w:p>
        </w:tc>
        <w:tc>
          <w:tcPr>
            <w:tcW w:w="404" w:type="pct"/>
          </w:tcPr>
          <w:p w14:paraId="31E29E49" w14:textId="1011CD7F" w:rsidR="00E91AA3" w:rsidRPr="005A7BEF" w:rsidRDefault="00E91AA3" w:rsidP="004432E6">
            <w:pPr>
              <w:spacing w:line="360" w:lineRule="auto"/>
              <w:rPr>
                <w:rFonts w:ascii="Arial" w:hAnsi="Arial" w:cs="Arial"/>
                <w:b/>
                <w:sz w:val="16"/>
                <w:szCs w:val="16"/>
              </w:rPr>
            </w:pPr>
          </w:p>
        </w:tc>
        <w:tc>
          <w:tcPr>
            <w:tcW w:w="341" w:type="pct"/>
          </w:tcPr>
          <w:p w14:paraId="5DDF2F4F" w14:textId="77777777" w:rsidR="00E91AA3" w:rsidRPr="005A7BEF" w:rsidRDefault="00E91AA3" w:rsidP="004432E6">
            <w:pPr>
              <w:spacing w:line="360" w:lineRule="auto"/>
              <w:rPr>
                <w:rFonts w:ascii="Arial" w:hAnsi="Arial" w:cs="Arial"/>
                <w:b/>
                <w:sz w:val="16"/>
                <w:szCs w:val="16"/>
              </w:rPr>
            </w:pPr>
          </w:p>
        </w:tc>
        <w:tc>
          <w:tcPr>
            <w:tcW w:w="431" w:type="pct"/>
          </w:tcPr>
          <w:p w14:paraId="040B7F25" w14:textId="77777777" w:rsidR="00E91AA3" w:rsidRPr="005A7BEF" w:rsidRDefault="00E91AA3" w:rsidP="004432E6">
            <w:pPr>
              <w:spacing w:line="360" w:lineRule="auto"/>
              <w:rPr>
                <w:rFonts w:ascii="Arial" w:hAnsi="Arial" w:cs="Arial"/>
                <w:b/>
                <w:sz w:val="16"/>
                <w:szCs w:val="16"/>
              </w:rPr>
            </w:pPr>
          </w:p>
        </w:tc>
        <w:tc>
          <w:tcPr>
            <w:tcW w:w="385" w:type="pct"/>
          </w:tcPr>
          <w:p w14:paraId="48195C13" w14:textId="77777777" w:rsidR="00E91AA3" w:rsidRPr="005A7BEF" w:rsidRDefault="00E91AA3" w:rsidP="004432E6">
            <w:pPr>
              <w:spacing w:line="360" w:lineRule="auto"/>
              <w:rPr>
                <w:rFonts w:ascii="Arial" w:hAnsi="Arial" w:cs="Arial"/>
                <w:b/>
                <w:sz w:val="16"/>
                <w:szCs w:val="16"/>
              </w:rPr>
            </w:pPr>
          </w:p>
        </w:tc>
        <w:tc>
          <w:tcPr>
            <w:tcW w:w="384" w:type="pct"/>
          </w:tcPr>
          <w:p w14:paraId="46AD5252" w14:textId="77777777" w:rsidR="00E91AA3" w:rsidRPr="005A7BEF" w:rsidRDefault="00E91AA3" w:rsidP="004432E6">
            <w:pPr>
              <w:spacing w:line="360" w:lineRule="auto"/>
              <w:rPr>
                <w:rFonts w:ascii="Arial" w:hAnsi="Arial" w:cs="Arial"/>
                <w:b/>
                <w:sz w:val="16"/>
                <w:szCs w:val="16"/>
              </w:rPr>
            </w:pPr>
          </w:p>
        </w:tc>
      </w:tr>
      <w:tr w:rsidR="00E91AA3" w:rsidRPr="005A7BEF" w14:paraId="27CE8410" w14:textId="4FC1CF0A" w:rsidTr="008D4F63">
        <w:trPr>
          <w:trHeight w:val="202"/>
        </w:trPr>
        <w:tc>
          <w:tcPr>
            <w:tcW w:w="784" w:type="pct"/>
          </w:tcPr>
          <w:p w14:paraId="3340DEBF" w14:textId="77777777" w:rsidR="00E91AA3" w:rsidRPr="005A7BEF" w:rsidRDefault="00E91AA3" w:rsidP="004432E6">
            <w:pPr>
              <w:spacing w:line="360" w:lineRule="auto"/>
              <w:rPr>
                <w:rFonts w:ascii="Arial" w:hAnsi="Arial" w:cs="Arial"/>
                <w:b/>
                <w:sz w:val="16"/>
                <w:szCs w:val="16"/>
              </w:rPr>
            </w:pPr>
          </w:p>
        </w:tc>
        <w:tc>
          <w:tcPr>
            <w:tcW w:w="828" w:type="pct"/>
          </w:tcPr>
          <w:p w14:paraId="5AAE0B98" w14:textId="77777777" w:rsidR="00E91AA3" w:rsidRPr="005A7BEF" w:rsidRDefault="00E91AA3" w:rsidP="004432E6">
            <w:pPr>
              <w:spacing w:line="360" w:lineRule="auto"/>
              <w:rPr>
                <w:rFonts w:ascii="Arial" w:hAnsi="Arial" w:cs="Arial"/>
                <w:b/>
                <w:sz w:val="16"/>
                <w:szCs w:val="16"/>
              </w:rPr>
            </w:pPr>
          </w:p>
        </w:tc>
        <w:tc>
          <w:tcPr>
            <w:tcW w:w="346" w:type="pct"/>
          </w:tcPr>
          <w:p w14:paraId="61FFA7A0" w14:textId="77777777" w:rsidR="00E91AA3" w:rsidRPr="005A7BEF" w:rsidRDefault="00E91AA3" w:rsidP="004432E6">
            <w:pPr>
              <w:spacing w:line="360" w:lineRule="auto"/>
              <w:rPr>
                <w:rFonts w:ascii="Arial" w:hAnsi="Arial" w:cs="Arial"/>
                <w:b/>
                <w:sz w:val="16"/>
                <w:szCs w:val="16"/>
              </w:rPr>
            </w:pPr>
          </w:p>
        </w:tc>
        <w:tc>
          <w:tcPr>
            <w:tcW w:w="346" w:type="pct"/>
          </w:tcPr>
          <w:p w14:paraId="43C27DC1" w14:textId="77777777" w:rsidR="00E91AA3" w:rsidRPr="005A7BEF" w:rsidRDefault="00E91AA3" w:rsidP="004432E6">
            <w:pPr>
              <w:spacing w:line="360" w:lineRule="auto"/>
              <w:rPr>
                <w:rFonts w:ascii="Arial" w:hAnsi="Arial" w:cs="Arial"/>
                <w:b/>
                <w:sz w:val="16"/>
                <w:szCs w:val="16"/>
              </w:rPr>
            </w:pPr>
          </w:p>
        </w:tc>
        <w:tc>
          <w:tcPr>
            <w:tcW w:w="346" w:type="pct"/>
          </w:tcPr>
          <w:p w14:paraId="175F38C5" w14:textId="77777777" w:rsidR="00E91AA3" w:rsidRPr="005A7BEF" w:rsidRDefault="00E91AA3" w:rsidP="004432E6">
            <w:pPr>
              <w:spacing w:line="360" w:lineRule="auto"/>
              <w:rPr>
                <w:rFonts w:ascii="Arial" w:hAnsi="Arial" w:cs="Arial"/>
                <w:b/>
                <w:sz w:val="16"/>
                <w:szCs w:val="16"/>
              </w:rPr>
            </w:pPr>
          </w:p>
        </w:tc>
        <w:tc>
          <w:tcPr>
            <w:tcW w:w="404" w:type="pct"/>
          </w:tcPr>
          <w:p w14:paraId="0A5CC2C0" w14:textId="77777777" w:rsidR="00E91AA3" w:rsidRPr="005A7BEF" w:rsidRDefault="00E91AA3" w:rsidP="004432E6">
            <w:pPr>
              <w:spacing w:line="360" w:lineRule="auto"/>
              <w:rPr>
                <w:rFonts w:ascii="Arial" w:hAnsi="Arial" w:cs="Arial"/>
                <w:b/>
                <w:sz w:val="16"/>
                <w:szCs w:val="16"/>
              </w:rPr>
            </w:pPr>
          </w:p>
        </w:tc>
        <w:tc>
          <w:tcPr>
            <w:tcW w:w="404" w:type="pct"/>
          </w:tcPr>
          <w:p w14:paraId="298FA6A4" w14:textId="63DF58C1" w:rsidR="00E91AA3" w:rsidRPr="005A7BEF" w:rsidRDefault="00E91AA3" w:rsidP="004432E6">
            <w:pPr>
              <w:spacing w:line="360" w:lineRule="auto"/>
              <w:rPr>
                <w:rFonts w:ascii="Arial" w:hAnsi="Arial" w:cs="Arial"/>
                <w:b/>
                <w:sz w:val="16"/>
                <w:szCs w:val="16"/>
              </w:rPr>
            </w:pPr>
          </w:p>
        </w:tc>
        <w:tc>
          <w:tcPr>
            <w:tcW w:w="341" w:type="pct"/>
          </w:tcPr>
          <w:p w14:paraId="06F8AA90" w14:textId="77777777" w:rsidR="00E91AA3" w:rsidRPr="005A7BEF" w:rsidRDefault="00E91AA3" w:rsidP="004432E6">
            <w:pPr>
              <w:spacing w:line="360" w:lineRule="auto"/>
              <w:rPr>
                <w:rFonts w:ascii="Arial" w:hAnsi="Arial" w:cs="Arial"/>
                <w:b/>
                <w:sz w:val="16"/>
                <w:szCs w:val="16"/>
              </w:rPr>
            </w:pPr>
          </w:p>
        </w:tc>
        <w:tc>
          <w:tcPr>
            <w:tcW w:w="431" w:type="pct"/>
          </w:tcPr>
          <w:p w14:paraId="3AEDA9EA" w14:textId="77777777" w:rsidR="00E91AA3" w:rsidRPr="005A7BEF" w:rsidRDefault="00E91AA3" w:rsidP="004432E6">
            <w:pPr>
              <w:spacing w:line="360" w:lineRule="auto"/>
              <w:rPr>
                <w:rFonts w:ascii="Arial" w:hAnsi="Arial" w:cs="Arial"/>
                <w:b/>
                <w:sz w:val="16"/>
                <w:szCs w:val="16"/>
              </w:rPr>
            </w:pPr>
          </w:p>
        </w:tc>
        <w:tc>
          <w:tcPr>
            <w:tcW w:w="385" w:type="pct"/>
          </w:tcPr>
          <w:p w14:paraId="4A9C4D60" w14:textId="77777777" w:rsidR="00E91AA3" w:rsidRPr="005A7BEF" w:rsidRDefault="00E91AA3" w:rsidP="004432E6">
            <w:pPr>
              <w:spacing w:line="360" w:lineRule="auto"/>
              <w:rPr>
                <w:rFonts w:ascii="Arial" w:hAnsi="Arial" w:cs="Arial"/>
                <w:b/>
                <w:sz w:val="16"/>
                <w:szCs w:val="16"/>
              </w:rPr>
            </w:pPr>
          </w:p>
        </w:tc>
        <w:tc>
          <w:tcPr>
            <w:tcW w:w="384" w:type="pct"/>
          </w:tcPr>
          <w:p w14:paraId="59309491" w14:textId="77777777" w:rsidR="00E91AA3" w:rsidRPr="005A7BEF" w:rsidRDefault="00E91AA3" w:rsidP="004432E6">
            <w:pPr>
              <w:spacing w:line="360" w:lineRule="auto"/>
              <w:rPr>
                <w:rFonts w:ascii="Arial" w:hAnsi="Arial" w:cs="Arial"/>
                <w:b/>
                <w:sz w:val="16"/>
                <w:szCs w:val="16"/>
              </w:rPr>
            </w:pPr>
          </w:p>
        </w:tc>
      </w:tr>
      <w:tr w:rsidR="00E91AA3" w:rsidRPr="005A7BEF" w14:paraId="7A188C70" w14:textId="6916515D" w:rsidTr="008D4F63">
        <w:trPr>
          <w:trHeight w:val="202"/>
        </w:trPr>
        <w:tc>
          <w:tcPr>
            <w:tcW w:w="784" w:type="pct"/>
          </w:tcPr>
          <w:p w14:paraId="38AD129C" w14:textId="77777777" w:rsidR="00E91AA3" w:rsidRPr="005A7BEF" w:rsidRDefault="00E91AA3" w:rsidP="004432E6">
            <w:pPr>
              <w:spacing w:line="360" w:lineRule="auto"/>
              <w:rPr>
                <w:rFonts w:ascii="Arial" w:hAnsi="Arial" w:cs="Arial"/>
                <w:b/>
                <w:sz w:val="16"/>
                <w:szCs w:val="16"/>
              </w:rPr>
            </w:pPr>
          </w:p>
        </w:tc>
        <w:tc>
          <w:tcPr>
            <w:tcW w:w="828" w:type="pct"/>
          </w:tcPr>
          <w:p w14:paraId="62AFB85F" w14:textId="77777777" w:rsidR="00E91AA3" w:rsidRPr="005A7BEF" w:rsidRDefault="00E91AA3" w:rsidP="004432E6">
            <w:pPr>
              <w:spacing w:line="360" w:lineRule="auto"/>
              <w:rPr>
                <w:rFonts w:ascii="Arial" w:hAnsi="Arial" w:cs="Arial"/>
                <w:b/>
                <w:sz w:val="16"/>
                <w:szCs w:val="16"/>
              </w:rPr>
            </w:pPr>
          </w:p>
        </w:tc>
        <w:tc>
          <w:tcPr>
            <w:tcW w:w="346" w:type="pct"/>
          </w:tcPr>
          <w:p w14:paraId="0A40FC37" w14:textId="77777777" w:rsidR="00E91AA3" w:rsidRPr="005A7BEF" w:rsidRDefault="00E91AA3" w:rsidP="004432E6">
            <w:pPr>
              <w:spacing w:line="360" w:lineRule="auto"/>
              <w:rPr>
                <w:rFonts w:ascii="Arial" w:hAnsi="Arial" w:cs="Arial"/>
                <w:b/>
                <w:sz w:val="16"/>
                <w:szCs w:val="16"/>
              </w:rPr>
            </w:pPr>
          </w:p>
        </w:tc>
        <w:tc>
          <w:tcPr>
            <w:tcW w:w="346" w:type="pct"/>
          </w:tcPr>
          <w:p w14:paraId="2F4EBE21" w14:textId="77777777" w:rsidR="00E91AA3" w:rsidRPr="005A7BEF" w:rsidRDefault="00E91AA3" w:rsidP="004432E6">
            <w:pPr>
              <w:spacing w:line="360" w:lineRule="auto"/>
              <w:rPr>
                <w:rFonts w:ascii="Arial" w:hAnsi="Arial" w:cs="Arial"/>
                <w:b/>
                <w:sz w:val="16"/>
                <w:szCs w:val="16"/>
              </w:rPr>
            </w:pPr>
          </w:p>
        </w:tc>
        <w:tc>
          <w:tcPr>
            <w:tcW w:w="346" w:type="pct"/>
          </w:tcPr>
          <w:p w14:paraId="7AE0D0ED" w14:textId="77777777" w:rsidR="00E91AA3" w:rsidRPr="005A7BEF" w:rsidRDefault="00E91AA3" w:rsidP="004432E6">
            <w:pPr>
              <w:spacing w:line="360" w:lineRule="auto"/>
              <w:rPr>
                <w:rFonts w:ascii="Arial" w:hAnsi="Arial" w:cs="Arial"/>
                <w:b/>
                <w:sz w:val="16"/>
                <w:szCs w:val="16"/>
              </w:rPr>
            </w:pPr>
          </w:p>
        </w:tc>
        <w:tc>
          <w:tcPr>
            <w:tcW w:w="404" w:type="pct"/>
          </w:tcPr>
          <w:p w14:paraId="7F894E73" w14:textId="77777777" w:rsidR="00E91AA3" w:rsidRPr="005A7BEF" w:rsidRDefault="00E91AA3" w:rsidP="004432E6">
            <w:pPr>
              <w:spacing w:line="360" w:lineRule="auto"/>
              <w:rPr>
                <w:rFonts w:ascii="Arial" w:hAnsi="Arial" w:cs="Arial"/>
                <w:b/>
                <w:sz w:val="16"/>
                <w:szCs w:val="16"/>
              </w:rPr>
            </w:pPr>
          </w:p>
        </w:tc>
        <w:tc>
          <w:tcPr>
            <w:tcW w:w="404" w:type="pct"/>
          </w:tcPr>
          <w:p w14:paraId="716FA17C" w14:textId="23A8030A" w:rsidR="00E91AA3" w:rsidRPr="005A7BEF" w:rsidRDefault="00E91AA3" w:rsidP="004432E6">
            <w:pPr>
              <w:spacing w:line="360" w:lineRule="auto"/>
              <w:rPr>
                <w:rFonts w:ascii="Arial" w:hAnsi="Arial" w:cs="Arial"/>
                <w:b/>
                <w:sz w:val="16"/>
                <w:szCs w:val="16"/>
              </w:rPr>
            </w:pPr>
          </w:p>
        </w:tc>
        <w:tc>
          <w:tcPr>
            <w:tcW w:w="341" w:type="pct"/>
          </w:tcPr>
          <w:p w14:paraId="6292FF11" w14:textId="77777777" w:rsidR="00E91AA3" w:rsidRPr="005A7BEF" w:rsidRDefault="00E91AA3" w:rsidP="004432E6">
            <w:pPr>
              <w:spacing w:line="360" w:lineRule="auto"/>
              <w:rPr>
                <w:rFonts w:ascii="Arial" w:hAnsi="Arial" w:cs="Arial"/>
                <w:b/>
                <w:sz w:val="16"/>
                <w:szCs w:val="16"/>
              </w:rPr>
            </w:pPr>
          </w:p>
        </w:tc>
        <w:tc>
          <w:tcPr>
            <w:tcW w:w="431" w:type="pct"/>
          </w:tcPr>
          <w:p w14:paraId="6A55CCDC" w14:textId="77777777" w:rsidR="00E91AA3" w:rsidRPr="005A7BEF" w:rsidRDefault="00E91AA3" w:rsidP="004432E6">
            <w:pPr>
              <w:spacing w:line="360" w:lineRule="auto"/>
              <w:rPr>
                <w:rFonts w:ascii="Arial" w:hAnsi="Arial" w:cs="Arial"/>
                <w:b/>
                <w:sz w:val="16"/>
                <w:szCs w:val="16"/>
              </w:rPr>
            </w:pPr>
          </w:p>
        </w:tc>
        <w:tc>
          <w:tcPr>
            <w:tcW w:w="385" w:type="pct"/>
          </w:tcPr>
          <w:p w14:paraId="78A0FC25" w14:textId="77777777" w:rsidR="00E91AA3" w:rsidRPr="005A7BEF" w:rsidRDefault="00E91AA3" w:rsidP="004432E6">
            <w:pPr>
              <w:spacing w:line="360" w:lineRule="auto"/>
              <w:rPr>
                <w:rFonts w:ascii="Arial" w:hAnsi="Arial" w:cs="Arial"/>
                <w:b/>
                <w:sz w:val="16"/>
                <w:szCs w:val="16"/>
              </w:rPr>
            </w:pPr>
          </w:p>
        </w:tc>
        <w:tc>
          <w:tcPr>
            <w:tcW w:w="384" w:type="pct"/>
          </w:tcPr>
          <w:p w14:paraId="183C544C" w14:textId="77777777" w:rsidR="00E91AA3" w:rsidRPr="005A7BEF" w:rsidRDefault="00E91AA3" w:rsidP="004432E6">
            <w:pPr>
              <w:spacing w:line="360" w:lineRule="auto"/>
              <w:rPr>
                <w:rFonts w:ascii="Arial" w:hAnsi="Arial" w:cs="Arial"/>
                <w:b/>
                <w:sz w:val="16"/>
                <w:szCs w:val="16"/>
              </w:rPr>
            </w:pPr>
          </w:p>
        </w:tc>
      </w:tr>
      <w:tr w:rsidR="00E91AA3" w:rsidRPr="005A7BEF" w14:paraId="1421E3CD" w14:textId="47BB5D34" w:rsidTr="008D4F63">
        <w:trPr>
          <w:trHeight w:val="202"/>
        </w:trPr>
        <w:tc>
          <w:tcPr>
            <w:tcW w:w="784" w:type="pct"/>
          </w:tcPr>
          <w:p w14:paraId="1AD0A950" w14:textId="77777777" w:rsidR="00E91AA3" w:rsidRPr="005A7BEF" w:rsidRDefault="00E91AA3" w:rsidP="004432E6">
            <w:pPr>
              <w:spacing w:line="360" w:lineRule="auto"/>
              <w:rPr>
                <w:rFonts w:ascii="Arial" w:hAnsi="Arial" w:cs="Arial"/>
                <w:b/>
                <w:sz w:val="16"/>
                <w:szCs w:val="16"/>
              </w:rPr>
            </w:pPr>
          </w:p>
        </w:tc>
        <w:tc>
          <w:tcPr>
            <w:tcW w:w="828" w:type="pct"/>
          </w:tcPr>
          <w:p w14:paraId="51FC2905" w14:textId="77777777" w:rsidR="00E91AA3" w:rsidRPr="005A7BEF" w:rsidRDefault="00E91AA3" w:rsidP="004432E6">
            <w:pPr>
              <w:spacing w:line="360" w:lineRule="auto"/>
              <w:rPr>
                <w:rFonts w:ascii="Arial" w:hAnsi="Arial" w:cs="Arial"/>
                <w:b/>
                <w:sz w:val="16"/>
                <w:szCs w:val="16"/>
              </w:rPr>
            </w:pPr>
          </w:p>
        </w:tc>
        <w:tc>
          <w:tcPr>
            <w:tcW w:w="346" w:type="pct"/>
          </w:tcPr>
          <w:p w14:paraId="51BE7F2E" w14:textId="77777777" w:rsidR="00E91AA3" w:rsidRPr="005A7BEF" w:rsidRDefault="00E91AA3" w:rsidP="004432E6">
            <w:pPr>
              <w:spacing w:line="360" w:lineRule="auto"/>
              <w:rPr>
                <w:rFonts w:ascii="Arial" w:hAnsi="Arial" w:cs="Arial"/>
                <w:b/>
                <w:sz w:val="16"/>
                <w:szCs w:val="16"/>
              </w:rPr>
            </w:pPr>
          </w:p>
        </w:tc>
        <w:tc>
          <w:tcPr>
            <w:tcW w:w="346" w:type="pct"/>
          </w:tcPr>
          <w:p w14:paraId="5121D9CA" w14:textId="77777777" w:rsidR="00E91AA3" w:rsidRPr="005A7BEF" w:rsidRDefault="00E91AA3" w:rsidP="004432E6">
            <w:pPr>
              <w:spacing w:line="360" w:lineRule="auto"/>
              <w:rPr>
                <w:rFonts w:ascii="Arial" w:hAnsi="Arial" w:cs="Arial"/>
                <w:b/>
                <w:sz w:val="16"/>
                <w:szCs w:val="16"/>
              </w:rPr>
            </w:pPr>
          </w:p>
        </w:tc>
        <w:tc>
          <w:tcPr>
            <w:tcW w:w="346" w:type="pct"/>
          </w:tcPr>
          <w:p w14:paraId="1AACF20D" w14:textId="77777777" w:rsidR="00E91AA3" w:rsidRPr="005A7BEF" w:rsidRDefault="00E91AA3" w:rsidP="004432E6">
            <w:pPr>
              <w:spacing w:line="360" w:lineRule="auto"/>
              <w:rPr>
                <w:rFonts w:ascii="Arial" w:hAnsi="Arial" w:cs="Arial"/>
                <w:b/>
                <w:sz w:val="16"/>
                <w:szCs w:val="16"/>
              </w:rPr>
            </w:pPr>
          </w:p>
        </w:tc>
        <w:tc>
          <w:tcPr>
            <w:tcW w:w="404" w:type="pct"/>
          </w:tcPr>
          <w:p w14:paraId="272E6685" w14:textId="77777777" w:rsidR="00E91AA3" w:rsidRPr="005A7BEF" w:rsidRDefault="00E91AA3" w:rsidP="004432E6">
            <w:pPr>
              <w:spacing w:line="360" w:lineRule="auto"/>
              <w:rPr>
                <w:rFonts w:ascii="Arial" w:hAnsi="Arial" w:cs="Arial"/>
                <w:b/>
                <w:sz w:val="16"/>
                <w:szCs w:val="16"/>
              </w:rPr>
            </w:pPr>
          </w:p>
        </w:tc>
        <w:tc>
          <w:tcPr>
            <w:tcW w:w="404" w:type="pct"/>
          </w:tcPr>
          <w:p w14:paraId="67201CFC" w14:textId="51939E58" w:rsidR="00E91AA3" w:rsidRPr="005A7BEF" w:rsidRDefault="00E91AA3" w:rsidP="004432E6">
            <w:pPr>
              <w:spacing w:line="360" w:lineRule="auto"/>
              <w:rPr>
                <w:rFonts w:ascii="Arial" w:hAnsi="Arial" w:cs="Arial"/>
                <w:b/>
                <w:sz w:val="16"/>
                <w:szCs w:val="16"/>
              </w:rPr>
            </w:pPr>
          </w:p>
        </w:tc>
        <w:tc>
          <w:tcPr>
            <w:tcW w:w="341" w:type="pct"/>
          </w:tcPr>
          <w:p w14:paraId="5604CCD5" w14:textId="77777777" w:rsidR="00E91AA3" w:rsidRPr="005A7BEF" w:rsidRDefault="00E91AA3" w:rsidP="004432E6">
            <w:pPr>
              <w:spacing w:line="360" w:lineRule="auto"/>
              <w:rPr>
                <w:rFonts w:ascii="Arial" w:hAnsi="Arial" w:cs="Arial"/>
                <w:b/>
                <w:sz w:val="16"/>
                <w:szCs w:val="16"/>
              </w:rPr>
            </w:pPr>
          </w:p>
        </w:tc>
        <w:tc>
          <w:tcPr>
            <w:tcW w:w="431" w:type="pct"/>
          </w:tcPr>
          <w:p w14:paraId="44049D23" w14:textId="77777777" w:rsidR="00E91AA3" w:rsidRPr="005A7BEF" w:rsidRDefault="00E91AA3" w:rsidP="004432E6">
            <w:pPr>
              <w:spacing w:line="360" w:lineRule="auto"/>
              <w:rPr>
                <w:rFonts w:ascii="Arial" w:hAnsi="Arial" w:cs="Arial"/>
                <w:b/>
                <w:sz w:val="16"/>
                <w:szCs w:val="16"/>
              </w:rPr>
            </w:pPr>
          </w:p>
        </w:tc>
        <w:tc>
          <w:tcPr>
            <w:tcW w:w="385" w:type="pct"/>
          </w:tcPr>
          <w:p w14:paraId="000D1F16" w14:textId="77777777" w:rsidR="00E91AA3" w:rsidRPr="005A7BEF" w:rsidRDefault="00E91AA3" w:rsidP="004432E6">
            <w:pPr>
              <w:spacing w:line="360" w:lineRule="auto"/>
              <w:rPr>
                <w:rFonts w:ascii="Arial" w:hAnsi="Arial" w:cs="Arial"/>
                <w:b/>
                <w:sz w:val="16"/>
                <w:szCs w:val="16"/>
              </w:rPr>
            </w:pPr>
          </w:p>
        </w:tc>
        <w:tc>
          <w:tcPr>
            <w:tcW w:w="384" w:type="pct"/>
          </w:tcPr>
          <w:p w14:paraId="79F35D04" w14:textId="77777777" w:rsidR="00E91AA3" w:rsidRPr="005A7BEF" w:rsidRDefault="00E91AA3" w:rsidP="004432E6">
            <w:pPr>
              <w:spacing w:line="360" w:lineRule="auto"/>
              <w:rPr>
                <w:rFonts w:ascii="Arial" w:hAnsi="Arial" w:cs="Arial"/>
                <w:b/>
                <w:sz w:val="16"/>
                <w:szCs w:val="16"/>
              </w:rPr>
            </w:pPr>
          </w:p>
        </w:tc>
      </w:tr>
      <w:tr w:rsidR="00E91AA3" w:rsidRPr="005A7BEF" w14:paraId="1DD3ACC8" w14:textId="44278628" w:rsidTr="008D4F63">
        <w:trPr>
          <w:trHeight w:val="202"/>
        </w:trPr>
        <w:tc>
          <w:tcPr>
            <w:tcW w:w="784" w:type="pct"/>
          </w:tcPr>
          <w:p w14:paraId="138431BC" w14:textId="77777777" w:rsidR="00E91AA3" w:rsidRPr="005A7BEF" w:rsidRDefault="00E91AA3" w:rsidP="004432E6">
            <w:pPr>
              <w:spacing w:line="360" w:lineRule="auto"/>
              <w:rPr>
                <w:rFonts w:ascii="Arial" w:hAnsi="Arial" w:cs="Arial"/>
                <w:b/>
                <w:sz w:val="16"/>
                <w:szCs w:val="16"/>
              </w:rPr>
            </w:pPr>
          </w:p>
        </w:tc>
        <w:tc>
          <w:tcPr>
            <w:tcW w:w="828" w:type="pct"/>
          </w:tcPr>
          <w:p w14:paraId="5174B610" w14:textId="77777777" w:rsidR="00E91AA3" w:rsidRPr="005A7BEF" w:rsidRDefault="00E91AA3" w:rsidP="004432E6">
            <w:pPr>
              <w:spacing w:line="360" w:lineRule="auto"/>
              <w:rPr>
                <w:rFonts w:ascii="Arial" w:hAnsi="Arial" w:cs="Arial"/>
                <w:b/>
                <w:sz w:val="16"/>
                <w:szCs w:val="16"/>
              </w:rPr>
            </w:pPr>
          </w:p>
        </w:tc>
        <w:tc>
          <w:tcPr>
            <w:tcW w:w="346" w:type="pct"/>
          </w:tcPr>
          <w:p w14:paraId="05796992" w14:textId="77777777" w:rsidR="00E91AA3" w:rsidRPr="005A7BEF" w:rsidRDefault="00E91AA3" w:rsidP="004432E6">
            <w:pPr>
              <w:spacing w:line="360" w:lineRule="auto"/>
              <w:rPr>
                <w:rFonts w:ascii="Arial" w:hAnsi="Arial" w:cs="Arial"/>
                <w:b/>
                <w:sz w:val="16"/>
                <w:szCs w:val="16"/>
              </w:rPr>
            </w:pPr>
          </w:p>
        </w:tc>
        <w:tc>
          <w:tcPr>
            <w:tcW w:w="346" w:type="pct"/>
          </w:tcPr>
          <w:p w14:paraId="4D7B63CC" w14:textId="77777777" w:rsidR="00E91AA3" w:rsidRPr="005A7BEF" w:rsidRDefault="00E91AA3" w:rsidP="004432E6">
            <w:pPr>
              <w:spacing w:line="360" w:lineRule="auto"/>
              <w:rPr>
                <w:rFonts w:ascii="Arial" w:hAnsi="Arial" w:cs="Arial"/>
                <w:b/>
                <w:sz w:val="16"/>
                <w:szCs w:val="16"/>
              </w:rPr>
            </w:pPr>
          </w:p>
        </w:tc>
        <w:tc>
          <w:tcPr>
            <w:tcW w:w="346" w:type="pct"/>
          </w:tcPr>
          <w:p w14:paraId="11B072D6" w14:textId="77777777" w:rsidR="00E91AA3" w:rsidRPr="005A7BEF" w:rsidRDefault="00E91AA3" w:rsidP="004432E6">
            <w:pPr>
              <w:spacing w:line="360" w:lineRule="auto"/>
              <w:rPr>
                <w:rFonts w:ascii="Arial" w:hAnsi="Arial" w:cs="Arial"/>
                <w:b/>
                <w:sz w:val="16"/>
                <w:szCs w:val="16"/>
              </w:rPr>
            </w:pPr>
          </w:p>
        </w:tc>
        <w:tc>
          <w:tcPr>
            <w:tcW w:w="404" w:type="pct"/>
          </w:tcPr>
          <w:p w14:paraId="6E2BDEF5" w14:textId="77777777" w:rsidR="00E91AA3" w:rsidRPr="005A7BEF" w:rsidRDefault="00E91AA3" w:rsidP="004432E6">
            <w:pPr>
              <w:spacing w:line="360" w:lineRule="auto"/>
              <w:rPr>
                <w:rFonts w:ascii="Arial" w:hAnsi="Arial" w:cs="Arial"/>
                <w:b/>
                <w:sz w:val="16"/>
                <w:szCs w:val="16"/>
              </w:rPr>
            </w:pPr>
          </w:p>
        </w:tc>
        <w:tc>
          <w:tcPr>
            <w:tcW w:w="404" w:type="pct"/>
          </w:tcPr>
          <w:p w14:paraId="68C8C993" w14:textId="3A1FB9E8" w:rsidR="00E91AA3" w:rsidRPr="005A7BEF" w:rsidRDefault="00E91AA3" w:rsidP="004432E6">
            <w:pPr>
              <w:spacing w:line="360" w:lineRule="auto"/>
              <w:rPr>
                <w:rFonts w:ascii="Arial" w:hAnsi="Arial" w:cs="Arial"/>
                <w:b/>
                <w:sz w:val="16"/>
                <w:szCs w:val="16"/>
              </w:rPr>
            </w:pPr>
          </w:p>
        </w:tc>
        <w:tc>
          <w:tcPr>
            <w:tcW w:w="341" w:type="pct"/>
          </w:tcPr>
          <w:p w14:paraId="79E9EBDC" w14:textId="77777777" w:rsidR="00E91AA3" w:rsidRPr="005A7BEF" w:rsidRDefault="00E91AA3" w:rsidP="004432E6">
            <w:pPr>
              <w:spacing w:line="360" w:lineRule="auto"/>
              <w:rPr>
                <w:rFonts w:ascii="Arial" w:hAnsi="Arial" w:cs="Arial"/>
                <w:b/>
                <w:sz w:val="16"/>
                <w:szCs w:val="16"/>
              </w:rPr>
            </w:pPr>
          </w:p>
        </w:tc>
        <w:tc>
          <w:tcPr>
            <w:tcW w:w="431" w:type="pct"/>
          </w:tcPr>
          <w:p w14:paraId="29C814FA" w14:textId="77777777" w:rsidR="00E91AA3" w:rsidRPr="005A7BEF" w:rsidRDefault="00E91AA3" w:rsidP="004432E6">
            <w:pPr>
              <w:spacing w:line="360" w:lineRule="auto"/>
              <w:rPr>
                <w:rFonts w:ascii="Arial" w:hAnsi="Arial" w:cs="Arial"/>
                <w:b/>
                <w:sz w:val="16"/>
                <w:szCs w:val="16"/>
              </w:rPr>
            </w:pPr>
          </w:p>
        </w:tc>
        <w:tc>
          <w:tcPr>
            <w:tcW w:w="385" w:type="pct"/>
          </w:tcPr>
          <w:p w14:paraId="7BD98A56" w14:textId="77777777" w:rsidR="00E91AA3" w:rsidRPr="005A7BEF" w:rsidRDefault="00E91AA3" w:rsidP="004432E6">
            <w:pPr>
              <w:spacing w:line="360" w:lineRule="auto"/>
              <w:rPr>
                <w:rFonts w:ascii="Arial" w:hAnsi="Arial" w:cs="Arial"/>
                <w:b/>
                <w:sz w:val="16"/>
                <w:szCs w:val="16"/>
              </w:rPr>
            </w:pPr>
          </w:p>
        </w:tc>
        <w:tc>
          <w:tcPr>
            <w:tcW w:w="384" w:type="pct"/>
          </w:tcPr>
          <w:p w14:paraId="3B527AE8" w14:textId="77777777" w:rsidR="00E91AA3" w:rsidRPr="005A7BEF" w:rsidRDefault="00E91AA3" w:rsidP="004432E6">
            <w:pPr>
              <w:spacing w:line="360" w:lineRule="auto"/>
              <w:rPr>
                <w:rFonts w:ascii="Arial" w:hAnsi="Arial" w:cs="Arial"/>
                <w:b/>
                <w:sz w:val="16"/>
                <w:szCs w:val="16"/>
              </w:rPr>
            </w:pPr>
          </w:p>
        </w:tc>
      </w:tr>
      <w:tr w:rsidR="00E91AA3" w:rsidRPr="005A7BEF" w14:paraId="7A72004C" w14:textId="77777777" w:rsidTr="008D4F63">
        <w:trPr>
          <w:trHeight w:val="202"/>
        </w:trPr>
        <w:tc>
          <w:tcPr>
            <w:tcW w:w="784" w:type="pct"/>
          </w:tcPr>
          <w:p w14:paraId="1C23B253" w14:textId="5C5A5954" w:rsidR="00E91AA3" w:rsidRPr="005A7BEF" w:rsidRDefault="00E91AA3" w:rsidP="004432E6">
            <w:pPr>
              <w:spacing w:line="360" w:lineRule="auto"/>
              <w:rPr>
                <w:rFonts w:ascii="Arial" w:hAnsi="Arial" w:cs="Arial"/>
                <w:b/>
                <w:sz w:val="16"/>
                <w:szCs w:val="16"/>
              </w:rPr>
            </w:pPr>
          </w:p>
        </w:tc>
        <w:tc>
          <w:tcPr>
            <w:tcW w:w="828" w:type="pct"/>
          </w:tcPr>
          <w:p w14:paraId="207CE9F4" w14:textId="77777777" w:rsidR="00E91AA3" w:rsidRPr="005A7BEF" w:rsidRDefault="00E91AA3" w:rsidP="004432E6">
            <w:pPr>
              <w:spacing w:line="360" w:lineRule="auto"/>
              <w:rPr>
                <w:rFonts w:ascii="Arial" w:hAnsi="Arial" w:cs="Arial"/>
                <w:b/>
                <w:sz w:val="16"/>
                <w:szCs w:val="16"/>
              </w:rPr>
            </w:pPr>
          </w:p>
        </w:tc>
        <w:tc>
          <w:tcPr>
            <w:tcW w:w="346" w:type="pct"/>
          </w:tcPr>
          <w:p w14:paraId="7327FA46" w14:textId="77777777" w:rsidR="00E91AA3" w:rsidRPr="005A7BEF" w:rsidRDefault="00E91AA3" w:rsidP="004432E6">
            <w:pPr>
              <w:spacing w:line="360" w:lineRule="auto"/>
              <w:rPr>
                <w:rFonts w:ascii="Arial" w:hAnsi="Arial" w:cs="Arial"/>
                <w:b/>
                <w:sz w:val="16"/>
                <w:szCs w:val="16"/>
              </w:rPr>
            </w:pPr>
          </w:p>
        </w:tc>
        <w:tc>
          <w:tcPr>
            <w:tcW w:w="346" w:type="pct"/>
          </w:tcPr>
          <w:p w14:paraId="5FB937F4" w14:textId="77777777" w:rsidR="00E91AA3" w:rsidRPr="005A7BEF" w:rsidRDefault="00E91AA3" w:rsidP="004432E6">
            <w:pPr>
              <w:spacing w:line="360" w:lineRule="auto"/>
              <w:rPr>
                <w:rFonts w:ascii="Arial" w:hAnsi="Arial" w:cs="Arial"/>
                <w:b/>
                <w:sz w:val="16"/>
                <w:szCs w:val="16"/>
              </w:rPr>
            </w:pPr>
          </w:p>
        </w:tc>
        <w:tc>
          <w:tcPr>
            <w:tcW w:w="346" w:type="pct"/>
          </w:tcPr>
          <w:p w14:paraId="5FA47477" w14:textId="77777777" w:rsidR="00E91AA3" w:rsidRPr="005A7BEF" w:rsidRDefault="00E91AA3" w:rsidP="004432E6">
            <w:pPr>
              <w:spacing w:line="360" w:lineRule="auto"/>
              <w:rPr>
                <w:rFonts w:ascii="Arial" w:hAnsi="Arial" w:cs="Arial"/>
                <w:b/>
                <w:sz w:val="16"/>
                <w:szCs w:val="16"/>
              </w:rPr>
            </w:pPr>
          </w:p>
        </w:tc>
        <w:tc>
          <w:tcPr>
            <w:tcW w:w="404" w:type="pct"/>
          </w:tcPr>
          <w:p w14:paraId="5FB18DF0" w14:textId="77777777" w:rsidR="00E91AA3" w:rsidRPr="005A7BEF" w:rsidRDefault="00E91AA3" w:rsidP="004432E6">
            <w:pPr>
              <w:spacing w:line="360" w:lineRule="auto"/>
              <w:rPr>
                <w:rFonts w:ascii="Arial" w:hAnsi="Arial" w:cs="Arial"/>
                <w:b/>
                <w:sz w:val="16"/>
                <w:szCs w:val="16"/>
              </w:rPr>
            </w:pPr>
          </w:p>
        </w:tc>
        <w:tc>
          <w:tcPr>
            <w:tcW w:w="404" w:type="pct"/>
          </w:tcPr>
          <w:p w14:paraId="4314D77E" w14:textId="24154981" w:rsidR="00E91AA3" w:rsidRPr="005A7BEF" w:rsidRDefault="00E91AA3" w:rsidP="004432E6">
            <w:pPr>
              <w:spacing w:line="360" w:lineRule="auto"/>
              <w:rPr>
                <w:rFonts w:ascii="Arial" w:hAnsi="Arial" w:cs="Arial"/>
                <w:b/>
                <w:sz w:val="16"/>
                <w:szCs w:val="16"/>
              </w:rPr>
            </w:pPr>
          </w:p>
        </w:tc>
        <w:tc>
          <w:tcPr>
            <w:tcW w:w="341" w:type="pct"/>
          </w:tcPr>
          <w:p w14:paraId="119BC395" w14:textId="77777777" w:rsidR="00E91AA3" w:rsidRPr="005A7BEF" w:rsidRDefault="00E91AA3" w:rsidP="004432E6">
            <w:pPr>
              <w:spacing w:line="360" w:lineRule="auto"/>
              <w:rPr>
                <w:rFonts w:ascii="Arial" w:hAnsi="Arial" w:cs="Arial"/>
                <w:b/>
                <w:sz w:val="16"/>
                <w:szCs w:val="16"/>
              </w:rPr>
            </w:pPr>
          </w:p>
        </w:tc>
        <w:tc>
          <w:tcPr>
            <w:tcW w:w="431" w:type="pct"/>
          </w:tcPr>
          <w:p w14:paraId="1FAAF78F" w14:textId="77777777" w:rsidR="00E91AA3" w:rsidRPr="005A7BEF" w:rsidRDefault="00E91AA3" w:rsidP="004432E6">
            <w:pPr>
              <w:spacing w:line="360" w:lineRule="auto"/>
              <w:rPr>
                <w:rFonts w:ascii="Arial" w:hAnsi="Arial" w:cs="Arial"/>
                <w:b/>
                <w:sz w:val="16"/>
                <w:szCs w:val="16"/>
              </w:rPr>
            </w:pPr>
          </w:p>
        </w:tc>
        <w:tc>
          <w:tcPr>
            <w:tcW w:w="385" w:type="pct"/>
          </w:tcPr>
          <w:p w14:paraId="7CE7E6E9" w14:textId="77777777" w:rsidR="00E91AA3" w:rsidRPr="005A7BEF" w:rsidRDefault="00E91AA3" w:rsidP="004432E6">
            <w:pPr>
              <w:spacing w:line="360" w:lineRule="auto"/>
              <w:rPr>
                <w:rFonts w:ascii="Arial" w:hAnsi="Arial" w:cs="Arial"/>
                <w:b/>
                <w:sz w:val="16"/>
                <w:szCs w:val="16"/>
              </w:rPr>
            </w:pPr>
          </w:p>
        </w:tc>
        <w:tc>
          <w:tcPr>
            <w:tcW w:w="384" w:type="pct"/>
          </w:tcPr>
          <w:p w14:paraId="67928129" w14:textId="77777777" w:rsidR="00E91AA3" w:rsidRPr="005A7BEF" w:rsidRDefault="00E91AA3" w:rsidP="004432E6">
            <w:pPr>
              <w:spacing w:line="360" w:lineRule="auto"/>
              <w:rPr>
                <w:rFonts w:ascii="Arial" w:hAnsi="Arial" w:cs="Arial"/>
                <w:b/>
                <w:sz w:val="16"/>
                <w:szCs w:val="16"/>
              </w:rPr>
            </w:pPr>
          </w:p>
        </w:tc>
      </w:tr>
    </w:tbl>
    <w:p w14:paraId="20FAC107" w14:textId="77777777" w:rsidR="00CF1E5C" w:rsidRDefault="00CF1E5C" w:rsidP="00CF1E5C">
      <w:pPr>
        <w:spacing w:line="276" w:lineRule="auto"/>
        <w:rPr>
          <w:rFonts w:ascii="Arial" w:hAnsi="Arial" w:cs="Arial"/>
          <w:b/>
          <w:sz w:val="16"/>
          <w:szCs w:val="16"/>
        </w:rPr>
      </w:pPr>
    </w:p>
    <w:p w14:paraId="347C214E" w14:textId="77777777" w:rsidR="00CF1E5C" w:rsidRDefault="00CF1E5C" w:rsidP="00CF1E5C">
      <w:pPr>
        <w:spacing w:line="276" w:lineRule="auto"/>
        <w:rPr>
          <w:rFonts w:ascii="Arial" w:hAnsi="Arial" w:cs="Arial"/>
          <w:b/>
          <w:sz w:val="16"/>
          <w:szCs w:val="16"/>
        </w:rPr>
      </w:pPr>
    </w:p>
    <w:p w14:paraId="21A910F2" w14:textId="0B12AE45" w:rsidR="00CF1E5C" w:rsidRPr="008D4F63" w:rsidRDefault="00CF1E5C" w:rsidP="00CF1E5C">
      <w:pPr>
        <w:spacing w:line="276" w:lineRule="auto"/>
        <w:rPr>
          <w:rFonts w:ascii="Arial" w:hAnsi="Arial" w:cs="Arial"/>
          <w:b/>
          <w:sz w:val="20"/>
          <w:szCs w:val="20"/>
        </w:rPr>
      </w:pPr>
    </w:p>
    <w:tbl>
      <w:tblPr>
        <w:tblStyle w:val="TableGrid"/>
        <w:tblW w:w="4213" w:type="pct"/>
        <w:tblLook w:val="04A0" w:firstRow="1" w:lastRow="0" w:firstColumn="1" w:lastColumn="0" w:noHBand="0" w:noVBand="1"/>
      </w:tblPr>
      <w:tblGrid>
        <w:gridCol w:w="3071"/>
        <w:gridCol w:w="2288"/>
        <w:gridCol w:w="2293"/>
        <w:gridCol w:w="2293"/>
        <w:gridCol w:w="2290"/>
      </w:tblGrid>
      <w:tr w:rsidR="00B55F06" w:rsidRPr="00CF1E5C" w14:paraId="1444454A" w14:textId="3DF887A7" w:rsidTr="008D4F63">
        <w:trPr>
          <w:trHeight w:val="591"/>
        </w:trPr>
        <w:tc>
          <w:tcPr>
            <w:tcW w:w="1255" w:type="pct"/>
          </w:tcPr>
          <w:p w14:paraId="5F79286F" w14:textId="5340D169" w:rsidR="00B55F06" w:rsidRPr="008D4F63" w:rsidRDefault="00B55F06" w:rsidP="00CF1E5C">
            <w:pPr>
              <w:spacing w:line="276" w:lineRule="auto"/>
              <w:rPr>
                <w:rFonts w:ascii="Arial" w:hAnsi="Arial" w:cs="Arial"/>
                <w:sz w:val="20"/>
                <w:szCs w:val="20"/>
              </w:rPr>
            </w:pPr>
            <w:r w:rsidRPr="008D4F63">
              <w:rPr>
                <w:rFonts w:ascii="Arial" w:hAnsi="Arial" w:cs="Arial"/>
                <w:sz w:val="20"/>
                <w:szCs w:val="20"/>
              </w:rPr>
              <w:t>Why did [Name] join this household?</w:t>
            </w:r>
          </w:p>
          <w:p w14:paraId="46110463" w14:textId="4F6C12AE" w:rsidR="00B55F06" w:rsidRPr="008D4F63" w:rsidRDefault="00B55F06" w:rsidP="00CF1E5C">
            <w:pPr>
              <w:spacing w:line="276" w:lineRule="auto"/>
              <w:rPr>
                <w:rFonts w:ascii="Arial" w:hAnsi="Arial" w:cs="Arial"/>
                <w:i/>
                <w:sz w:val="20"/>
                <w:szCs w:val="20"/>
              </w:rPr>
            </w:pPr>
            <w:r w:rsidRPr="008D4F63">
              <w:rPr>
                <w:rFonts w:ascii="Arial" w:hAnsi="Arial" w:cs="Arial"/>
                <w:i/>
                <w:sz w:val="20"/>
                <w:szCs w:val="20"/>
              </w:rPr>
              <w:t>Select all that apply</w:t>
            </w:r>
          </w:p>
          <w:p w14:paraId="15E2308B"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 xml:space="preserve">1....Moved for work     </w:t>
            </w:r>
          </w:p>
          <w:p w14:paraId="216D1186"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 xml:space="preserve">2....Moved for school  </w:t>
            </w:r>
          </w:p>
          <w:p w14:paraId="70461107"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 xml:space="preserve">3....Moved to live with relatives </w:t>
            </w:r>
          </w:p>
          <w:p w14:paraId="4B082118"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4...Death of caregiver residing in former household</w:t>
            </w:r>
          </w:p>
          <w:p w14:paraId="11EA70C2"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5...Death of person living in this household</w:t>
            </w:r>
          </w:p>
          <w:p w14:paraId="69F4908D"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 xml:space="preserve">6....Marriage </w:t>
            </w:r>
          </w:p>
          <w:p w14:paraId="665A5566"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7....Pregnancy</w:t>
            </w:r>
          </w:p>
          <w:p w14:paraId="328B24A3"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8…Moved with other household members</w:t>
            </w:r>
          </w:p>
          <w:p w14:paraId="1F09615A"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9...Break-up of former household</w:t>
            </w:r>
          </w:p>
          <w:p w14:paraId="45E86EE5"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10.....Came to give birth</w:t>
            </w:r>
          </w:p>
          <w:p w14:paraId="00F31FB0"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11…Born (hh member is new baby)</w:t>
            </w:r>
          </w:p>
          <w:p w14:paraId="0A1343E9"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12. Became ill</w:t>
            </w:r>
          </w:p>
          <w:p w14:paraId="2020F220"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13...Recovered from an illness</w:t>
            </w:r>
          </w:p>
          <w:p w14:paraId="2AF5889C" w14:textId="0E916688" w:rsidR="00B55F06" w:rsidRPr="00CF1E5C" w:rsidRDefault="00B55F06" w:rsidP="00CF1E5C">
            <w:pPr>
              <w:spacing w:line="276" w:lineRule="auto"/>
              <w:rPr>
                <w:rFonts w:ascii="Arial" w:hAnsi="Arial" w:cs="Arial"/>
                <w:sz w:val="16"/>
                <w:szCs w:val="16"/>
              </w:rPr>
            </w:pPr>
            <w:r>
              <w:rPr>
                <w:rFonts w:ascii="Arial" w:hAnsi="Arial" w:cs="Arial"/>
                <w:sz w:val="16"/>
                <w:szCs w:val="16"/>
              </w:rPr>
              <w:t>14. Was always a member of this household (left out by mistake)</w:t>
            </w:r>
          </w:p>
          <w:p w14:paraId="288695BD"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-666. Other (Specify)</w:t>
            </w:r>
          </w:p>
          <w:p w14:paraId="4E2B3350" w14:textId="77777777" w:rsidR="00B55F06" w:rsidRPr="00CF1E5C" w:rsidRDefault="00B55F06" w:rsidP="00CF1E5C">
            <w:pPr>
              <w:spacing w:line="276" w:lineRule="auto"/>
              <w:rPr>
                <w:rFonts w:ascii="Arial" w:hAnsi="Arial" w:cs="Arial"/>
                <w:sz w:val="16"/>
                <w:szCs w:val="16"/>
              </w:rPr>
            </w:pPr>
            <w:r w:rsidRPr="00CF1E5C">
              <w:rPr>
                <w:rFonts w:ascii="Arial" w:hAnsi="Arial" w:cs="Arial"/>
                <w:sz w:val="16"/>
                <w:szCs w:val="16"/>
              </w:rPr>
              <w:t>-888. Refuse to Answer</w:t>
            </w:r>
          </w:p>
          <w:p w14:paraId="47654CE8" w14:textId="6A5C565E" w:rsidR="00B55F06" w:rsidRPr="008D4F63" w:rsidRDefault="00B55F06" w:rsidP="00CF1E5C">
            <w:pPr>
              <w:spacing w:line="276" w:lineRule="auto"/>
              <w:rPr>
                <w:rFonts w:ascii="Arial" w:hAnsi="Arial" w:cs="Arial"/>
                <w:sz w:val="20"/>
                <w:szCs w:val="20"/>
              </w:rPr>
            </w:pPr>
            <w:r w:rsidRPr="00CF1E5C">
              <w:rPr>
                <w:rFonts w:ascii="Arial" w:hAnsi="Arial" w:cs="Arial"/>
                <w:sz w:val="16"/>
                <w:szCs w:val="16"/>
              </w:rPr>
              <w:t>-999. Don’t know</w:t>
            </w:r>
          </w:p>
        </w:tc>
        <w:tc>
          <w:tcPr>
            <w:tcW w:w="935" w:type="pct"/>
          </w:tcPr>
          <w:p w14:paraId="0F81FEEF" w14:textId="77777777" w:rsidR="00B55F06" w:rsidRPr="00983D07" w:rsidRDefault="00B55F06" w:rsidP="00983D07">
            <w:pPr>
              <w:spacing w:line="276" w:lineRule="auto"/>
              <w:rPr>
                <w:rFonts w:ascii="Arial" w:hAnsi="Arial" w:cs="Arial"/>
                <w:sz w:val="20"/>
                <w:szCs w:val="20"/>
              </w:rPr>
            </w:pPr>
            <w:r w:rsidRPr="00983D07">
              <w:rPr>
                <w:rFonts w:ascii="Arial" w:hAnsi="Arial" w:cs="Arial"/>
                <w:sz w:val="20"/>
                <w:szCs w:val="20"/>
              </w:rPr>
              <w:t>For how long has [Name] been a member of this household?</w:t>
            </w:r>
          </w:p>
          <w:p w14:paraId="091DC91B" w14:textId="77777777" w:rsidR="00B55F06" w:rsidRPr="00983D07" w:rsidRDefault="00B55F06" w:rsidP="00983D07">
            <w:pPr>
              <w:spacing w:line="276" w:lineRule="auto"/>
              <w:rPr>
                <w:rFonts w:ascii="Arial" w:hAnsi="Arial" w:cs="Arial"/>
                <w:sz w:val="20"/>
                <w:szCs w:val="20"/>
              </w:rPr>
            </w:pPr>
          </w:p>
          <w:p w14:paraId="56B8BFB6" w14:textId="77777777" w:rsidR="00B55F06" w:rsidRPr="008D4F63" w:rsidRDefault="00B55F06" w:rsidP="00983D07">
            <w:pPr>
              <w:spacing w:line="276" w:lineRule="auto"/>
              <w:rPr>
                <w:rFonts w:ascii="Arial" w:hAnsi="Arial" w:cs="Arial"/>
                <w:sz w:val="16"/>
                <w:szCs w:val="16"/>
              </w:rPr>
            </w:pPr>
            <w:r w:rsidRPr="008D4F63">
              <w:rPr>
                <w:rFonts w:ascii="Arial" w:hAnsi="Arial" w:cs="Arial"/>
                <w:sz w:val="16"/>
                <w:szCs w:val="16"/>
              </w:rPr>
              <w:t xml:space="preserve">1...Less than 6 months  </w:t>
            </w:r>
          </w:p>
          <w:p w14:paraId="089F9E15" w14:textId="77777777" w:rsidR="00B55F06" w:rsidRPr="008D4F63" w:rsidRDefault="00B55F06" w:rsidP="00983D07">
            <w:pPr>
              <w:spacing w:line="276" w:lineRule="auto"/>
              <w:rPr>
                <w:rFonts w:ascii="Arial" w:hAnsi="Arial" w:cs="Arial"/>
                <w:sz w:val="16"/>
                <w:szCs w:val="16"/>
              </w:rPr>
            </w:pPr>
            <w:r w:rsidRPr="008D4F63">
              <w:rPr>
                <w:rFonts w:ascii="Arial" w:hAnsi="Arial" w:cs="Arial"/>
                <w:sz w:val="16"/>
                <w:szCs w:val="16"/>
              </w:rPr>
              <w:t>2....Between 6 and 12 months</w:t>
            </w:r>
          </w:p>
          <w:p w14:paraId="6E8053DB" w14:textId="77777777" w:rsidR="00B55F06" w:rsidRPr="008D4F63" w:rsidRDefault="00B55F06" w:rsidP="00983D07">
            <w:pPr>
              <w:spacing w:line="276" w:lineRule="auto"/>
              <w:rPr>
                <w:rFonts w:ascii="Arial" w:hAnsi="Arial" w:cs="Arial"/>
                <w:sz w:val="16"/>
                <w:szCs w:val="16"/>
              </w:rPr>
            </w:pPr>
            <w:r w:rsidRPr="008D4F63">
              <w:rPr>
                <w:rFonts w:ascii="Arial" w:hAnsi="Arial" w:cs="Arial"/>
                <w:sz w:val="16"/>
                <w:szCs w:val="16"/>
              </w:rPr>
              <w:t>3... More than 12 months</w:t>
            </w:r>
          </w:p>
          <w:p w14:paraId="138A0DFC" w14:textId="4C1DFCA8" w:rsidR="00B55F06" w:rsidRPr="00CF1E5C" w:rsidRDefault="00B55F06" w:rsidP="00983D07">
            <w:pPr>
              <w:spacing w:line="276" w:lineRule="auto"/>
              <w:rPr>
                <w:rFonts w:ascii="Arial" w:hAnsi="Arial" w:cs="Arial"/>
                <w:sz w:val="20"/>
                <w:szCs w:val="20"/>
              </w:rPr>
            </w:pPr>
            <w:r w:rsidRPr="008D4F63">
              <w:rPr>
                <w:rFonts w:ascii="Arial" w:hAnsi="Arial" w:cs="Arial"/>
                <w:sz w:val="16"/>
                <w:szCs w:val="16"/>
              </w:rPr>
              <w:t>-999. Don’t know</w:t>
            </w:r>
          </w:p>
        </w:tc>
        <w:tc>
          <w:tcPr>
            <w:tcW w:w="937" w:type="pct"/>
          </w:tcPr>
          <w:p w14:paraId="68CCF58A" w14:textId="563CA888" w:rsidR="00B55F06" w:rsidRPr="00983D07" w:rsidRDefault="00B55F06" w:rsidP="00983D07">
            <w:pPr>
              <w:spacing w:line="276" w:lineRule="auto"/>
              <w:rPr>
                <w:rFonts w:ascii="Arial" w:hAnsi="Arial" w:cs="Arial"/>
                <w:sz w:val="20"/>
                <w:szCs w:val="20"/>
              </w:rPr>
            </w:pPr>
            <w:r w:rsidRPr="00983D07">
              <w:rPr>
                <w:rFonts w:ascii="Arial" w:hAnsi="Arial" w:cs="Arial"/>
                <w:sz w:val="20"/>
                <w:szCs w:val="20"/>
              </w:rPr>
              <w:t>Who was [Name] living with before he/she moved here?</w:t>
            </w:r>
          </w:p>
          <w:p w14:paraId="19F49809" w14:textId="77777777" w:rsidR="00B55F06" w:rsidRPr="00983D07" w:rsidRDefault="00B55F06" w:rsidP="00983D07">
            <w:pPr>
              <w:spacing w:line="276" w:lineRule="auto"/>
              <w:rPr>
                <w:rFonts w:ascii="Arial" w:hAnsi="Arial" w:cs="Arial"/>
                <w:sz w:val="20"/>
                <w:szCs w:val="20"/>
              </w:rPr>
            </w:pPr>
          </w:p>
          <w:p w14:paraId="57795022" w14:textId="18D55173" w:rsidR="00B55F06" w:rsidRPr="00983D07" w:rsidRDefault="00B55F06" w:rsidP="00983D07">
            <w:pPr>
              <w:spacing w:line="276" w:lineRule="auto"/>
              <w:rPr>
                <w:rFonts w:ascii="Arial" w:hAnsi="Arial" w:cs="Arial"/>
                <w:sz w:val="20"/>
                <w:szCs w:val="20"/>
              </w:rPr>
            </w:pPr>
            <w:r w:rsidRPr="00983D07">
              <w:rPr>
                <w:rFonts w:ascii="Arial" w:hAnsi="Arial" w:cs="Arial"/>
                <w:sz w:val="20"/>
                <w:szCs w:val="20"/>
              </w:rPr>
              <w:t xml:space="preserve">1..With other family members in </w:t>
            </w:r>
            <w:r>
              <w:rPr>
                <w:rFonts w:ascii="Arial" w:hAnsi="Arial" w:cs="Arial"/>
                <w:sz w:val="20"/>
                <w:szCs w:val="20"/>
              </w:rPr>
              <w:t>the same</w:t>
            </w:r>
            <w:r w:rsidRPr="00983D07">
              <w:rPr>
                <w:rFonts w:ascii="Arial" w:hAnsi="Arial" w:cs="Arial"/>
                <w:sz w:val="20"/>
                <w:szCs w:val="20"/>
              </w:rPr>
              <w:t xml:space="preserve">   community  (&gt;&gt; next person)</w:t>
            </w:r>
          </w:p>
          <w:p w14:paraId="64041166" w14:textId="64C31EA9" w:rsidR="00B55F06" w:rsidRPr="00983D07" w:rsidRDefault="00B55F06" w:rsidP="00983D07">
            <w:pPr>
              <w:spacing w:line="276" w:lineRule="auto"/>
              <w:rPr>
                <w:rFonts w:ascii="Arial" w:hAnsi="Arial" w:cs="Arial"/>
                <w:sz w:val="20"/>
                <w:szCs w:val="20"/>
              </w:rPr>
            </w:pPr>
            <w:r w:rsidRPr="00983D07">
              <w:rPr>
                <w:rFonts w:ascii="Arial" w:hAnsi="Arial" w:cs="Arial"/>
                <w:sz w:val="20"/>
                <w:szCs w:val="20"/>
              </w:rPr>
              <w:t xml:space="preserve">2..With </w:t>
            </w:r>
            <w:r>
              <w:rPr>
                <w:rFonts w:ascii="Arial" w:hAnsi="Arial" w:cs="Arial"/>
                <w:sz w:val="20"/>
                <w:szCs w:val="20"/>
              </w:rPr>
              <w:t>non</w:t>
            </w:r>
            <w:r w:rsidRPr="00983D07">
              <w:rPr>
                <w:rFonts w:ascii="Arial" w:hAnsi="Arial" w:cs="Arial"/>
                <w:sz w:val="20"/>
                <w:szCs w:val="20"/>
              </w:rPr>
              <w:t xml:space="preserve">-family members  in </w:t>
            </w:r>
            <w:r>
              <w:rPr>
                <w:rFonts w:ascii="Arial" w:hAnsi="Arial" w:cs="Arial"/>
                <w:sz w:val="20"/>
                <w:szCs w:val="20"/>
              </w:rPr>
              <w:t>the same</w:t>
            </w:r>
            <w:r w:rsidRPr="00983D07">
              <w:rPr>
                <w:rFonts w:ascii="Arial" w:hAnsi="Arial" w:cs="Arial"/>
                <w:sz w:val="20"/>
                <w:szCs w:val="20"/>
              </w:rPr>
              <w:t xml:space="preserve"> community  (&gt;&gt; next person)</w:t>
            </w:r>
          </w:p>
          <w:p w14:paraId="0B1C6939" w14:textId="0C1843A2" w:rsidR="00B55F06" w:rsidRPr="00983D07" w:rsidRDefault="00B55F06" w:rsidP="00983D07">
            <w:pPr>
              <w:spacing w:line="276" w:lineRule="auto"/>
              <w:rPr>
                <w:rFonts w:ascii="Arial" w:hAnsi="Arial" w:cs="Arial"/>
                <w:sz w:val="20"/>
                <w:szCs w:val="20"/>
              </w:rPr>
            </w:pPr>
            <w:r>
              <w:rPr>
                <w:rFonts w:ascii="Arial" w:hAnsi="Arial" w:cs="Arial"/>
                <w:sz w:val="20"/>
                <w:szCs w:val="20"/>
              </w:rPr>
              <w:t>3..Alone, in this</w:t>
            </w:r>
            <w:r w:rsidRPr="00983D07">
              <w:rPr>
                <w:rFonts w:ascii="Arial" w:hAnsi="Arial" w:cs="Arial"/>
                <w:sz w:val="20"/>
                <w:szCs w:val="20"/>
              </w:rPr>
              <w:t xml:space="preserve"> community (&gt;&gt; next person)</w:t>
            </w:r>
          </w:p>
          <w:p w14:paraId="5BFD6A26" w14:textId="6A62D203" w:rsidR="00B55F06" w:rsidRPr="00983D07" w:rsidRDefault="00B55F06" w:rsidP="00983D07">
            <w:pPr>
              <w:spacing w:line="276" w:lineRule="auto"/>
              <w:rPr>
                <w:rFonts w:ascii="Arial" w:hAnsi="Arial" w:cs="Arial"/>
                <w:sz w:val="20"/>
                <w:szCs w:val="20"/>
              </w:rPr>
            </w:pPr>
            <w:r>
              <w:rPr>
                <w:rFonts w:ascii="Arial" w:hAnsi="Arial" w:cs="Arial"/>
                <w:sz w:val="20"/>
                <w:szCs w:val="20"/>
              </w:rPr>
              <w:t>4...With family members outside</w:t>
            </w:r>
            <w:r w:rsidRPr="00983D07">
              <w:rPr>
                <w:rFonts w:ascii="Arial" w:hAnsi="Arial" w:cs="Arial"/>
                <w:sz w:val="20"/>
                <w:szCs w:val="20"/>
              </w:rPr>
              <w:t xml:space="preserve"> this community ( &gt;&gt; Q16b)</w:t>
            </w:r>
          </w:p>
          <w:p w14:paraId="23DE27B9" w14:textId="61504684" w:rsidR="00B55F06" w:rsidRPr="00983D07" w:rsidRDefault="00B55F06" w:rsidP="00983D07">
            <w:pPr>
              <w:spacing w:line="276" w:lineRule="auto"/>
              <w:rPr>
                <w:rFonts w:ascii="Arial" w:hAnsi="Arial" w:cs="Arial"/>
                <w:sz w:val="20"/>
                <w:szCs w:val="20"/>
              </w:rPr>
            </w:pPr>
            <w:r>
              <w:rPr>
                <w:rFonts w:ascii="Arial" w:hAnsi="Arial" w:cs="Arial"/>
                <w:sz w:val="20"/>
                <w:szCs w:val="20"/>
              </w:rPr>
              <w:t>5...With non-</w:t>
            </w:r>
            <w:r w:rsidRPr="00983D07">
              <w:rPr>
                <w:rFonts w:ascii="Arial" w:hAnsi="Arial" w:cs="Arial"/>
                <w:sz w:val="20"/>
                <w:szCs w:val="20"/>
              </w:rPr>
              <w:t xml:space="preserve">family members </w:t>
            </w:r>
            <w:r>
              <w:rPr>
                <w:rFonts w:ascii="Arial" w:hAnsi="Arial" w:cs="Arial"/>
                <w:sz w:val="20"/>
                <w:szCs w:val="20"/>
              </w:rPr>
              <w:t>outside</w:t>
            </w:r>
            <w:r w:rsidRPr="00983D07">
              <w:rPr>
                <w:rFonts w:ascii="Arial" w:hAnsi="Arial" w:cs="Arial"/>
                <w:sz w:val="20"/>
                <w:szCs w:val="20"/>
              </w:rPr>
              <w:t xml:space="preserve"> this community ( &gt;&gt; Q16b)</w:t>
            </w:r>
          </w:p>
          <w:p w14:paraId="1CA6979C" w14:textId="404B8EBC" w:rsidR="00B55F06" w:rsidRPr="00983D07" w:rsidRDefault="00B55F06" w:rsidP="00983D07">
            <w:pPr>
              <w:spacing w:line="276" w:lineRule="auto"/>
              <w:rPr>
                <w:rFonts w:ascii="Arial" w:hAnsi="Arial" w:cs="Arial"/>
                <w:sz w:val="20"/>
                <w:szCs w:val="20"/>
              </w:rPr>
            </w:pPr>
            <w:r w:rsidRPr="00983D07">
              <w:rPr>
                <w:rFonts w:ascii="Arial" w:hAnsi="Arial" w:cs="Arial"/>
                <w:sz w:val="20"/>
                <w:szCs w:val="20"/>
              </w:rPr>
              <w:t xml:space="preserve">6…Alone, </w:t>
            </w:r>
            <w:r>
              <w:rPr>
                <w:rFonts w:ascii="Arial" w:hAnsi="Arial" w:cs="Arial"/>
                <w:sz w:val="20"/>
                <w:szCs w:val="20"/>
              </w:rPr>
              <w:t>outisde</w:t>
            </w:r>
            <w:r w:rsidRPr="00983D07">
              <w:rPr>
                <w:rFonts w:ascii="Arial" w:hAnsi="Arial" w:cs="Arial"/>
                <w:sz w:val="20"/>
                <w:szCs w:val="20"/>
              </w:rPr>
              <w:t xml:space="preserve"> this community ( &gt;&gt; Q16b)</w:t>
            </w:r>
          </w:p>
          <w:p w14:paraId="32474454" w14:textId="3E130660" w:rsidR="00B55F06" w:rsidRPr="00CF1E5C" w:rsidRDefault="00B55F06" w:rsidP="00983D07">
            <w:pPr>
              <w:spacing w:line="276" w:lineRule="auto"/>
              <w:rPr>
                <w:rFonts w:ascii="Arial" w:hAnsi="Arial" w:cs="Arial"/>
                <w:sz w:val="20"/>
                <w:szCs w:val="20"/>
              </w:rPr>
            </w:pPr>
            <w:r w:rsidRPr="00983D07">
              <w:rPr>
                <w:rFonts w:ascii="Arial" w:hAnsi="Arial" w:cs="Arial"/>
                <w:sz w:val="20"/>
                <w:szCs w:val="20"/>
              </w:rPr>
              <w:t>-999. Don’t know ( &gt;&gt; Q16b)</w:t>
            </w:r>
          </w:p>
        </w:tc>
        <w:tc>
          <w:tcPr>
            <w:tcW w:w="937" w:type="pct"/>
          </w:tcPr>
          <w:p w14:paraId="28B871E1" w14:textId="287BFE30" w:rsidR="00B55F06" w:rsidRPr="008D4F63" w:rsidRDefault="00B55F06" w:rsidP="00983D07">
            <w:pPr>
              <w:spacing w:line="276" w:lineRule="auto"/>
              <w:rPr>
                <w:rFonts w:ascii="Arial" w:hAnsi="Arial" w:cs="Arial"/>
                <w:sz w:val="16"/>
                <w:szCs w:val="16"/>
              </w:rPr>
            </w:pPr>
            <w:r w:rsidRPr="008D4F63">
              <w:rPr>
                <w:rFonts w:ascii="Arial" w:hAnsi="Arial" w:cs="Arial"/>
                <w:sz w:val="16"/>
                <w:szCs w:val="16"/>
              </w:rPr>
              <w:t>[If new member was living outside community] What is the location [Name] moved from?</w:t>
            </w:r>
          </w:p>
          <w:p w14:paraId="6DC924FC" w14:textId="77777777" w:rsidR="00B55F06" w:rsidRDefault="00B55F06" w:rsidP="00983D07">
            <w:pPr>
              <w:spacing w:line="276" w:lineRule="auto"/>
              <w:rPr>
                <w:rFonts w:ascii="Arial" w:hAnsi="Arial" w:cs="Arial"/>
                <w:b/>
                <w:sz w:val="16"/>
                <w:szCs w:val="16"/>
              </w:rPr>
            </w:pPr>
          </w:p>
          <w:p w14:paraId="77EDBE53" w14:textId="0D771D26" w:rsidR="00B55F06" w:rsidRPr="001403DE" w:rsidRDefault="00B55F06" w:rsidP="00983D07">
            <w:pPr>
              <w:spacing w:line="276" w:lineRule="auto"/>
              <w:rPr>
                <w:rFonts w:ascii="Arial" w:hAnsi="Arial" w:cs="Arial"/>
                <w:sz w:val="16"/>
                <w:szCs w:val="16"/>
              </w:rPr>
            </w:pPr>
            <w:r>
              <w:rPr>
                <w:rFonts w:ascii="Arial" w:hAnsi="Arial" w:cs="Arial"/>
                <w:sz w:val="16"/>
                <w:szCs w:val="16"/>
              </w:rPr>
              <w:t>What is the region/district/community [Name] moved from?</w:t>
            </w:r>
          </w:p>
          <w:p w14:paraId="76AB62F2" w14:textId="77777777" w:rsidR="00B55F06" w:rsidRPr="001403DE" w:rsidRDefault="00B55F06" w:rsidP="00983D07">
            <w:pPr>
              <w:spacing w:line="276" w:lineRule="auto"/>
              <w:rPr>
                <w:rFonts w:ascii="Arial" w:hAnsi="Arial" w:cs="Arial"/>
                <w:sz w:val="16"/>
                <w:szCs w:val="16"/>
              </w:rPr>
            </w:pPr>
          </w:p>
          <w:p w14:paraId="27FFD43A" w14:textId="77777777" w:rsidR="00B55F06" w:rsidRPr="001403DE" w:rsidRDefault="00B55F06" w:rsidP="00983D07">
            <w:pPr>
              <w:spacing w:line="276" w:lineRule="auto"/>
              <w:rPr>
                <w:rFonts w:ascii="Arial" w:hAnsi="Arial" w:cs="Arial"/>
                <w:sz w:val="16"/>
                <w:szCs w:val="16"/>
              </w:rPr>
            </w:pPr>
            <w:r w:rsidRPr="001403DE">
              <w:rPr>
                <w:rFonts w:ascii="Arial" w:hAnsi="Arial" w:cs="Arial"/>
                <w:sz w:val="16"/>
                <w:szCs w:val="16"/>
              </w:rPr>
              <w:t>If not in Ghana, what country?</w:t>
            </w:r>
          </w:p>
          <w:p w14:paraId="1C7D87B8" w14:textId="77777777" w:rsidR="00B55F06" w:rsidRPr="001403DE" w:rsidRDefault="00B55F06" w:rsidP="00983D07">
            <w:pPr>
              <w:spacing w:line="276" w:lineRule="auto"/>
              <w:rPr>
                <w:rFonts w:ascii="Arial" w:hAnsi="Arial" w:cs="Arial"/>
                <w:sz w:val="16"/>
                <w:szCs w:val="16"/>
              </w:rPr>
            </w:pPr>
          </w:p>
          <w:p w14:paraId="16CC5EBC" w14:textId="77777777" w:rsidR="00B55F06" w:rsidRPr="00630C9F" w:rsidRDefault="00B55F06" w:rsidP="00983D07">
            <w:pPr>
              <w:rPr>
                <w:rFonts w:ascii="Arial" w:hAnsi="Arial" w:cs="Arial"/>
                <w:sz w:val="16"/>
                <w:szCs w:val="16"/>
              </w:rPr>
            </w:pPr>
            <w:r w:rsidRPr="00630C9F">
              <w:rPr>
                <w:rFonts w:ascii="Arial" w:hAnsi="Arial" w:cs="Arial"/>
                <w:sz w:val="16"/>
                <w:szCs w:val="16"/>
              </w:rPr>
              <w:t xml:space="preserve">&gt;&gt; next person; </w:t>
            </w:r>
          </w:p>
          <w:p w14:paraId="395B1150" w14:textId="77777777" w:rsidR="00B55F06" w:rsidRPr="00630C9F" w:rsidRDefault="00B55F06" w:rsidP="00983D07">
            <w:pPr>
              <w:rPr>
                <w:rFonts w:ascii="Arial" w:hAnsi="Arial" w:cs="Arial"/>
                <w:sz w:val="16"/>
                <w:szCs w:val="16"/>
              </w:rPr>
            </w:pPr>
          </w:p>
          <w:p w14:paraId="75B3FAAF" w14:textId="77777777" w:rsidR="00B55F06" w:rsidRPr="00630C9F" w:rsidRDefault="00B55F06" w:rsidP="00983D07">
            <w:pPr>
              <w:rPr>
                <w:rFonts w:ascii="Arial" w:hAnsi="Arial" w:cs="Arial"/>
                <w:sz w:val="16"/>
                <w:szCs w:val="16"/>
              </w:rPr>
            </w:pPr>
            <w:r w:rsidRPr="00630C9F">
              <w:rPr>
                <w:rFonts w:ascii="Arial" w:hAnsi="Arial" w:cs="Arial"/>
                <w:sz w:val="16"/>
                <w:szCs w:val="16"/>
              </w:rPr>
              <w:t xml:space="preserve">After last person: &gt;&gt; Q17 </w:t>
            </w:r>
          </w:p>
          <w:p w14:paraId="325D1458" w14:textId="12840539" w:rsidR="00B55F06" w:rsidRPr="00983D07" w:rsidRDefault="00B55F06" w:rsidP="00983D07">
            <w:pPr>
              <w:spacing w:line="276" w:lineRule="auto"/>
              <w:rPr>
                <w:rFonts w:ascii="Arial" w:hAnsi="Arial" w:cs="Arial"/>
                <w:sz w:val="20"/>
                <w:szCs w:val="20"/>
              </w:rPr>
            </w:pPr>
          </w:p>
        </w:tc>
        <w:tc>
          <w:tcPr>
            <w:tcW w:w="937" w:type="pct"/>
          </w:tcPr>
          <w:p w14:paraId="0278EAD6" w14:textId="373B3452" w:rsidR="00B55F06" w:rsidRPr="00E91AA3" w:rsidRDefault="00B55F06" w:rsidP="00983D07">
            <w:pPr>
              <w:spacing w:line="276" w:lineRule="auto"/>
              <w:rPr>
                <w:rFonts w:ascii="Arial" w:hAnsi="Arial" w:cs="Arial"/>
                <w:sz w:val="16"/>
                <w:szCs w:val="16"/>
              </w:rPr>
            </w:pPr>
            <w:r>
              <w:rPr>
                <w:rFonts w:ascii="Arial" w:hAnsi="Arial" w:cs="Arial"/>
                <w:sz w:val="16"/>
                <w:szCs w:val="16"/>
              </w:rPr>
              <w:t>[If outside Ghana] To what country did [</w:t>
            </w:r>
            <w:r w:rsidRPr="008D4F63">
              <w:rPr>
                <w:rFonts w:ascii="Arial" w:hAnsi="Arial" w:cs="Arial"/>
                <w:b/>
                <w:sz w:val="16"/>
                <w:szCs w:val="16"/>
              </w:rPr>
              <w:t>Name</w:t>
            </w:r>
            <w:r>
              <w:rPr>
                <w:rFonts w:ascii="Arial" w:hAnsi="Arial" w:cs="Arial"/>
                <w:sz w:val="16"/>
                <w:szCs w:val="16"/>
              </w:rPr>
              <w:t>] move?</w:t>
            </w:r>
          </w:p>
        </w:tc>
      </w:tr>
      <w:tr w:rsidR="00B55F06" w:rsidRPr="005A7BEF" w14:paraId="456BB3EC" w14:textId="6C28B6EE" w:rsidTr="008D4F63">
        <w:trPr>
          <w:trHeight w:val="179"/>
        </w:trPr>
        <w:tc>
          <w:tcPr>
            <w:tcW w:w="1255" w:type="pct"/>
          </w:tcPr>
          <w:p w14:paraId="1A22D5AB" w14:textId="77777777" w:rsidR="00B55F06" w:rsidRPr="005A7BEF" w:rsidRDefault="00B55F06" w:rsidP="004432E6">
            <w:pPr>
              <w:spacing w:line="360" w:lineRule="auto"/>
              <w:rPr>
                <w:rFonts w:ascii="Arial" w:hAnsi="Arial" w:cs="Arial"/>
                <w:b/>
                <w:sz w:val="16"/>
                <w:szCs w:val="16"/>
              </w:rPr>
            </w:pPr>
          </w:p>
        </w:tc>
        <w:tc>
          <w:tcPr>
            <w:tcW w:w="935" w:type="pct"/>
          </w:tcPr>
          <w:p w14:paraId="0D31C7F5" w14:textId="77777777" w:rsidR="00B55F06" w:rsidRPr="005A7BEF" w:rsidRDefault="00B55F06" w:rsidP="004432E6">
            <w:pPr>
              <w:spacing w:line="360" w:lineRule="auto"/>
              <w:rPr>
                <w:rFonts w:ascii="Arial" w:hAnsi="Arial" w:cs="Arial"/>
                <w:b/>
                <w:sz w:val="16"/>
                <w:szCs w:val="16"/>
              </w:rPr>
            </w:pPr>
          </w:p>
        </w:tc>
        <w:tc>
          <w:tcPr>
            <w:tcW w:w="937" w:type="pct"/>
          </w:tcPr>
          <w:p w14:paraId="49D0C2AB" w14:textId="77777777" w:rsidR="00B55F06" w:rsidRPr="005A7BEF" w:rsidRDefault="00B55F06" w:rsidP="004432E6">
            <w:pPr>
              <w:spacing w:line="360" w:lineRule="auto"/>
              <w:rPr>
                <w:rFonts w:ascii="Arial" w:hAnsi="Arial" w:cs="Arial"/>
                <w:b/>
                <w:sz w:val="16"/>
                <w:szCs w:val="16"/>
              </w:rPr>
            </w:pPr>
          </w:p>
        </w:tc>
        <w:tc>
          <w:tcPr>
            <w:tcW w:w="937" w:type="pct"/>
          </w:tcPr>
          <w:p w14:paraId="4156A3AD" w14:textId="77777777" w:rsidR="00B55F06" w:rsidRPr="005A7BEF" w:rsidRDefault="00B55F06" w:rsidP="004432E6">
            <w:pPr>
              <w:spacing w:line="360" w:lineRule="auto"/>
              <w:rPr>
                <w:rFonts w:ascii="Arial" w:hAnsi="Arial" w:cs="Arial"/>
                <w:b/>
                <w:sz w:val="16"/>
                <w:szCs w:val="16"/>
              </w:rPr>
            </w:pPr>
          </w:p>
        </w:tc>
        <w:tc>
          <w:tcPr>
            <w:tcW w:w="937" w:type="pct"/>
          </w:tcPr>
          <w:p w14:paraId="70FEAA64" w14:textId="77777777" w:rsidR="00B55F06" w:rsidRPr="005A7BEF" w:rsidRDefault="00B55F06" w:rsidP="004432E6">
            <w:pPr>
              <w:spacing w:line="360" w:lineRule="auto"/>
              <w:rPr>
                <w:rFonts w:ascii="Arial" w:hAnsi="Arial" w:cs="Arial"/>
                <w:b/>
                <w:sz w:val="16"/>
                <w:szCs w:val="16"/>
              </w:rPr>
            </w:pPr>
          </w:p>
        </w:tc>
      </w:tr>
      <w:tr w:rsidR="00B55F06" w:rsidRPr="005A7BEF" w14:paraId="366794FD" w14:textId="29BF6078" w:rsidTr="008D4F63">
        <w:trPr>
          <w:trHeight w:val="202"/>
        </w:trPr>
        <w:tc>
          <w:tcPr>
            <w:tcW w:w="1255" w:type="pct"/>
          </w:tcPr>
          <w:p w14:paraId="4FE2446B" w14:textId="77777777" w:rsidR="00B55F06" w:rsidRPr="005A7BEF" w:rsidRDefault="00B55F06" w:rsidP="004432E6">
            <w:pPr>
              <w:spacing w:line="360" w:lineRule="auto"/>
              <w:rPr>
                <w:rFonts w:ascii="Arial" w:hAnsi="Arial" w:cs="Arial"/>
                <w:b/>
                <w:sz w:val="16"/>
                <w:szCs w:val="16"/>
              </w:rPr>
            </w:pPr>
          </w:p>
        </w:tc>
        <w:tc>
          <w:tcPr>
            <w:tcW w:w="935" w:type="pct"/>
          </w:tcPr>
          <w:p w14:paraId="7EDCA634" w14:textId="77777777" w:rsidR="00B55F06" w:rsidRPr="005A7BEF" w:rsidRDefault="00B55F06" w:rsidP="004432E6">
            <w:pPr>
              <w:spacing w:line="360" w:lineRule="auto"/>
              <w:rPr>
                <w:rFonts w:ascii="Arial" w:hAnsi="Arial" w:cs="Arial"/>
                <w:b/>
                <w:sz w:val="16"/>
                <w:szCs w:val="16"/>
              </w:rPr>
            </w:pPr>
          </w:p>
        </w:tc>
        <w:tc>
          <w:tcPr>
            <w:tcW w:w="937" w:type="pct"/>
          </w:tcPr>
          <w:p w14:paraId="71E102B0" w14:textId="77777777" w:rsidR="00B55F06" w:rsidRPr="005A7BEF" w:rsidRDefault="00B55F06" w:rsidP="004432E6">
            <w:pPr>
              <w:spacing w:line="360" w:lineRule="auto"/>
              <w:rPr>
                <w:rFonts w:ascii="Arial" w:hAnsi="Arial" w:cs="Arial"/>
                <w:b/>
                <w:sz w:val="16"/>
                <w:szCs w:val="16"/>
              </w:rPr>
            </w:pPr>
          </w:p>
        </w:tc>
        <w:tc>
          <w:tcPr>
            <w:tcW w:w="937" w:type="pct"/>
          </w:tcPr>
          <w:p w14:paraId="624C664D" w14:textId="77777777" w:rsidR="00B55F06" w:rsidRPr="005A7BEF" w:rsidRDefault="00B55F06" w:rsidP="004432E6">
            <w:pPr>
              <w:spacing w:line="360" w:lineRule="auto"/>
              <w:rPr>
                <w:rFonts w:ascii="Arial" w:hAnsi="Arial" w:cs="Arial"/>
                <w:b/>
                <w:sz w:val="16"/>
                <w:szCs w:val="16"/>
              </w:rPr>
            </w:pPr>
          </w:p>
        </w:tc>
        <w:tc>
          <w:tcPr>
            <w:tcW w:w="937" w:type="pct"/>
          </w:tcPr>
          <w:p w14:paraId="2DE4AED7" w14:textId="77777777" w:rsidR="00B55F06" w:rsidRPr="005A7BEF" w:rsidRDefault="00B55F06" w:rsidP="004432E6">
            <w:pPr>
              <w:spacing w:line="360" w:lineRule="auto"/>
              <w:rPr>
                <w:rFonts w:ascii="Arial" w:hAnsi="Arial" w:cs="Arial"/>
                <w:b/>
                <w:sz w:val="16"/>
                <w:szCs w:val="16"/>
              </w:rPr>
            </w:pPr>
          </w:p>
        </w:tc>
      </w:tr>
      <w:tr w:rsidR="00B55F06" w:rsidRPr="005A7BEF" w14:paraId="1EE4BC4A" w14:textId="58F68DA6" w:rsidTr="008D4F63">
        <w:trPr>
          <w:trHeight w:val="202"/>
        </w:trPr>
        <w:tc>
          <w:tcPr>
            <w:tcW w:w="1255" w:type="pct"/>
          </w:tcPr>
          <w:p w14:paraId="3ECB78C4" w14:textId="77777777" w:rsidR="00B55F06" w:rsidRPr="005A7BEF" w:rsidRDefault="00B55F06" w:rsidP="004432E6">
            <w:pPr>
              <w:spacing w:line="360" w:lineRule="auto"/>
              <w:rPr>
                <w:rFonts w:ascii="Arial" w:hAnsi="Arial" w:cs="Arial"/>
                <w:b/>
                <w:sz w:val="16"/>
                <w:szCs w:val="16"/>
              </w:rPr>
            </w:pPr>
          </w:p>
        </w:tc>
        <w:tc>
          <w:tcPr>
            <w:tcW w:w="935" w:type="pct"/>
          </w:tcPr>
          <w:p w14:paraId="53C24B7C" w14:textId="77777777" w:rsidR="00B55F06" w:rsidRPr="005A7BEF" w:rsidRDefault="00B55F06" w:rsidP="004432E6">
            <w:pPr>
              <w:spacing w:line="360" w:lineRule="auto"/>
              <w:rPr>
                <w:rFonts w:ascii="Arial" w:hAnsi="Arial" w:cs="Arial"/>
                <w:b/>
                <w:sz w:val="16"/>
                <w:szCs w:val="16"/>
              </w:rPr>
            </w:pPr>
          </w:p>
        </w:tc>
        <w:tc>
          <w:tcPr>
            <w:tcW w:w="937" w:type="pct"/>
          </w:tcPr>
          <w:p w14:paraId="5FD6AC50" w14:textId="77777777" w:rsidR="00B55F06" w:rsidRPr="005A7BEF" w:rsidRDefault="00B55F06" w:rsidP="004432E6">
            <w:pPr>
              <w:spacing w:line="360" w:lineRule="auto"/>
              <w:rPr>
                <w:rFonts w:ascii="Arial" w:hAnsi="Arial" w:cs="Arial"/>
                <w:b/>
                <w:sz w:val="16"/>
                <w:szCs w:val="16"/>
              </w:rPr>
            </w:pPr>
          </w:p>
        </w:tc>
        <w:tc>
          <w:tcPr>
            <w:tcW w:w="937" w:type="pct"/>
          </w:tcPr>
          <w:p w14:paraId="4AD25765" w14:textId="77777777" w:rsidR="00B55F06" w:rsidRPr="005A7BEF" w:rsidRDefault="00B55F06" w:rsidP="004432E6">
            <w:pPr>
              <w:spacing w:line="360" w:lineRule="auto"/>
              <w:rPr>
                <w:rFonts w:ascii="Arial" w:hAnsi="Arial" w:cs="Arial"/>
                <w:b/>
                <w:sz w:val="16"/>
                <w:szCs w:val="16"/>
              </w:rPr>
            </w:pPr>
          </w:p>
        </w:tc>
        <w:tc>
          <w:tcPr>
            <w:tcW w:w="937" w:type="pct"/>
          </w:tcPr>
          <w:p w14:paraId="05A4ECEE" w14:textId="77777777" w:rsidR="00B55F06" w:rsidRPr="005A7BEF" w:rsidRDefault="00B55F06" w:rsidP="004432E6">
            <w:pPr>
              <w:spacing w:line="360" w:lineRule="auto"/>
              <w:rPr>
                <w:rFonts w:ascii="Arial" w:hAnsi="Arial" w:cs="Arial"/>
                <w:b/>
                <w:sz w:val="16"/>
                <w:szCs w:val="16"/>
              </w:rPr>
            </w:pPr>
          </w:p>
        </w:tc>
      </w:tr>
      <w:tr w:rsidR="00B55F06" w:rsidRPr="005A7BEF" w14:paraId="61D639CC" w14:textId="6CA070FF" w:rsidTr="008D4F63">
        <w:trPr>
          <w:trHeight w:val="202"/>
        </w:trPr>
        <w:tc>
          <w:tcPr>
            <w:tcW w:w="1255" w:type="pct"/>
          </w:tcPr>
          <w:p w14:paraId="4818287E" w14:textId="77777777" w:rsidR="00B55F06" w:rsidRPr="005A7BEF" w:rsidRDefault="00B55F06" w:rsidP="004432E6">
            <w:pPr>
              <w:spacing w:line="360" w:lineRule="auto"/>
              <w:rPr>
                <w:rFonts w:ascii="Arial" w:hAnsi="Arial" w:cs="Arial"/>
                <w:b/>
                <w:sz w:val="16"/>
                <w:szCs w:val="16"/>
              </w:rPr>
            </w:pPr>
          </w:p>
        </w:tc>
        <w:tc>
          <w:tcPr>
            <w:tcW w:w="935" w:type="pct"/>
          </w:tcPr>
          <w:p w14:paraId="3359FB67" w14:textId="77777777" w:rsidR="00B55F06" w:rsidRPr="005A7BEF" w:rsidRDefault="00B55F06" w:rsidP="004432E6">
            <w:pPr>
              <w:spacing w:line="360" w:lineRule="auto"/>
              <w:rPr>
                <w:rFonts w:ascii="Arial" w:hAnsi="Arial" w:cs="Arial"/>
                <w:b/>
                <w:sz w:val="16"/>
                <w:szCs w:val="16"/>
              </w:rPr>
            </w:pPr>
          </w:p>
        </w:tc>
        <w:tc>
          <w:tcPr>
            <w:tcW w:w="937" w:type="pct"/>
          </w:tcPr>
          <w:p w14:paraId="1E0E64C7" w14:textId="77777777" w:rsidR="00B55F06" w:rsidRPr="005A7BEF" w:rsidRDefault="00B55F06" w:rsidP="004432E6">
            <w:pPr>
              <w:spacing w:line="360" w:lineRule="auto"/>
              <w:rPr>
                <w:rFonts w:ascii="Arial" w:hAnsi="Arial" w:cs="Arial"/>
                <w:b/>
                <w:sz w:val="16"/>
                <w:szCs w:val="16"/>
              </w:rPr>
            </w:pPr>
          </w:p>
        </w:tc>
        <w:tc>
          <w:tcPr>
            <w:tcW w:w="937" w:type="pct"/>
          </w:tcPr>
          <w:p w14:paraId="5E4060A2" w14:textId="77777777" w:rsidR="00B55F06" w:rsidRPr="005A7BEF" w:rsidRDefault="00B55F06" w:rsidP="004432E6">
            <w:pPr>
              <w:spacing w:line="360" w:lineRule="auto"/>
              <w:rPr>
                <w:rFonts w:ascii="Arial" w:hAnsi="Arial" w:cs="Arial"/>
                <w:b/>
                <w:sz w:val="16"/>
                <w:szCs w:val="16"/>
              </w:rPr>
            </w:pPr>
          </w:p>
        </w:tc>
        <w:tc>
          <w:tcPr>
            <w:tcW w:w="937" w:type="pct"/>
          </w:tcPr>
          <w:p w14:paraId="621BE27E" w14:textId="77777777" w:rsidR="00B55F06" w:rsidRPr="005A7BEF" w:rsidRDefault="00B55F06" w:rsidP="004432E6">
            <w:pPr>
              <w:spacing w:line="360" w:lineRule="auto"/>
              <w:rPr>
                <w:rFonts w:ascii="Arial" w:hAnsi="Arial" w:cs="Arial"/>
                <w:b/>
                <w:sz w:val="16"/>
                <w:szCs w:val="16"/>
              </w:rPr>
            </w:pPr>
          </w:p>
        </w:tc>
      </w:tr>
      <w:tr w:rsidR="00B55F06" w:rsidRPr="005A7BEF" w14:paraId="6C155C77" w14:textId="68A168E4" w:rsidTr="008D4F63">
        <w:trPr>
          <w:trHeight w:val="202"/>
        </w:trPr>
        <w:tc>
          <w:tcPr>
            <w:tcW w:w="1255" w:type="pct"/>
          </w:tcPr>
          <w:p w14:paraId="727420A5" w14:textId="77777777" w:rsidR="00B55F06" w:rsidRPr="005A7BEF" w:rsidRDefault="00B55F06" w:rsidP="004432E6">
            <w:pPr>
              <w:spacing w:line="360" w:lineRule="auto"/>
              <w:rPr>
                <w:rFonts w:ascii="Arial" w:hAnsi="Arial" w:cs="Arial"/>
                <w:b/>
                <w:sz w:val="16"/>
                <w:szCs w:val="16"/>
              </w:rPr>
            </w:pPr>
          </w:p>
        </w:tc>
        <w:tc>
          <w:tcPr>
            <w:tcW w:w="935" w:type="pct"/>
          </w:tcPr>
          <w:p w14:paraId="21B42720" w14:textId="77777777" w:rsidR="00B55F06" w:rsidRPr="005A7BEF" w:rsidRDefault="00B55F06" w:rsidP="004432E6">
            <w:pPr>
              <w:spacing w:line="360" w:lineRule="auto"/>
              <w:rPr>
                <w:rFonts w:ascii="Arial" w:hAnsi="Arial" w:cs="Arial"/>
                <w:b/>
                <w:sz w:val="16"/>
                <w:szCs w:val="16"/>
              </w:rPr>
            </w:pPr>
          </w:p>
        </w:tc>
        <w:tc>
          <w:tcPr>
            <w:tcW w:w="937" w:type="pct"/>
          </w:tcPr>
          <w:p w14:paraId="174DB02C" w14:textId="77777777" w:rsidR="00B55F06" w:rsidRPr="005A7BEF" w:rsidRDefault="00B55F06" w:rsidP="004432E6">
            <w:pPr>
              <w:spacing w:line="360" w:lineRule="auto"/>
              <w:rPr>
                <w:rFonts w:ascii="Arial" w:hAnsi="Arial" w:cs="Arial"/>
                <w:b/>
                <w:sz w:val="16"/>
                <w:szCs w:val="16"/>
              </w:rPr>
            </w:pPr>
          </w:p>
        </w:tc>
        <w:tc>
          <w:tcPr>
            <w:tcW w:w="937" w:type="pct"/>
          </w:tcPr>
          <w:p w14:paraId="25E64E14" w14:textId="77777777" w:rsidR="00B55F06" w:rsidRPr="005A7BEF" w:rsidRDefault="00B55F06" w:rsidP="004432E6">
            <w:pPr>
              <w:spacing w:line="360" w:lineRule="auto"/>
              <w:rPr>
                <w:rFonts w:ascii="Arial" w:hAnsi="Arial" w:cs="Arial"/>
                <w:b/>
                <w:sz w:val="16"/>
                <w:szCs w:val="16"/>
              </w:rPr>
            </w:pPr>
          </w:p>
        </w:tc>
        <w:tc>
          <w:tcPr>
            <w:tcW w:w="937" w:type="pct"/>
          </w:tcPr>
          <w:p w14:paraId="1341F3EF" w14:textId="77777777" w:rsidR="00B55F06" w:rsidRPr="005A7BEF" w:rsidRDefault="00B55F06" w:rsidP="004432E6">
            <w:pPr>
              <w:spacing w:line="360" w:lineRule="auto"/>
              <w:rPr>
                <w:rFonts w:ascii="Arial" w:hAnsi="Arial" w:cs="Arial"/>
                <w:b/>
                <w:sz w:val="16"/>
                <w:szCs w:val="16"/>
              </w:rPr>
            </w:pPr>
          </w:p>
        </w:tc>
      </w:tr>
      <w:tr w:rsidR="00B55F06" w:rsidRPr="005A7BEF" w14:paraId="4B4D375A" w14:textId="4B4E3CD8" w:rsidTr="008D4F63">
        <w:trPr>
          <w:trHeight w:val="202"/>
        </w:trPr>
        <w:tc>
          <w:tcPr>
            <w:tcW w:w="1255" w:type="pct"/>
          </w:tcPr>
          <w:p w14:paraId="0A892B42" w14:textId="77777777" w:rsidR="00B55F06" w:rsidRPr="005A7BEF" w:rsidRDefault="00B55F06" w:rsidP="004432E6">
            <w:pPr>
              <w:spacing w:line="360" w:lineRule="auto"/>
              <w:rPr>
                <w:rFonts w:ascii="Arial" w:hAnsi="Arial" w:cs="Arial"/>
                <w:b/>
                <w:sz w:val="16"/>
                <w:szCs w:val="16"/>
              </w:rPr>
            </w:pPr>
          </w:p>
        </w:tc>
        <w:tc>
          <w:tcPr>
            <w:tcW w:w="935" w:type="pct"/>
          </w:tcPr>
          <w:p w14:paraId="4811CE6E" w14:textId="77777777" w:rsidR="00B55F06" w:rsidRPr="005A7BEF" w:rsidRDefault="00B55F06" w:rsidP="004432E6">
            <w:pPr>
              <w:spacing w:line="360" w:lineRule="auto"/>
              <w:rPr>
                <w:rFonts w:ascii="Arial" w:hAnsi="Arial" w:cs="Arial"/>
                <w:b/>
                <w:sz w:val="16"/>
                <w:szCs w:val="16"/>
              </w:rPr>
            </w:pPr>
          </w:p>
        </w:tc>
        <w:tc>
          <w:tcPr>
            <w:tcW w:w="937" w:type="pct"/>
          </w:tcPr>
          <w:p w14:paraId="6E293E88" w14:textId="77777777" w:rsidR="00B55F06" w:rsidRPr="005A7BEF" w:rsidRDefault="00B55F06" w:rsidP="004432E6">
            <w:pPr>
              <w:spacing w:line="360" w:lineRule="auto"/>
              <w:rPr>
                <w:rFonts w:ascii="Arial" w:hAnsi="Arial" w:cs="Arial"/>
                <w:b/>
                <w:sz w:val="16"/>
                <w:szCs w:val="16"/>
              </w:rPr>
            </w:pPr>
          </w:p>
        </w:tc>
        <w:tc>
          <w:tcPr>
            <w:tcW w:w="937" w:type="pct"/>
          </w:tcPr>
          <w:p w14:paraId="3D5BB11E" w14:textId="77777777" w:rsidR="00B55F06" w:rsidRPr="005A7BEF" w:rsidRDefault="00B55F06" w:rsidP="004432E6">
            <w:pPr>
              <w:spacing w:line="360" w:lineRule="auto"/>
              <w:rPr>
                <w:rFonts w:ascii="Arial" w:hAnsi="Arial" w:cs="Arial"/>
                <w:b/>
                <w:sz w:val="16"/>
                <w:szCs w:val="16"/>
              </w:rPr>
            </w:pPr>
          </w:p>
        </w:tc>
        <w:tc>
          <w:tcPr>
            <w:tcW w:w="937" w:type="pct"/>
          </w:tcPr>
          <w:p w14:paraId="1380FD31" w14:textId="77777777" w:rsidR="00B55F06" w:rsidRPr="005A7BEF" w:rsidRDefault="00B55F06" w:rsidP="004432E6">
            <w:pPr>
              <w:spacing w:line="360" w:lineRule="auto"/>
              <w:rPr>
                <w:rFonts w:ascii="Arial" w:hAnsi="Arial" w:cs="Arial"/>
                <w:b/>
                <w:sz w:val="16"/>
                <w:szCs w:val="16"/>
              </w:rPr>
            </w:pPr>
          </w:p>
        </w:tc>
      </w:tr>
      <w:tr w:rsidR="00B55F06" w:rsidRPr="005A7BEF" w14:paraId="0680E8A5" w14:textId="3C1EF64A" w:rsidTr="008D4F63">
        <w:trPr>
          <w:trHeight w:val="202"/>
        </w:trPr>
        <w:tc>
          <w:tcPr>
            <w:tcW w:w="1255" w:type="pct"/>
          </w:tcPr>
          <w:p w14:paraId="6C515042" w14:textId="77777777" w:rsidR="00B55F06" w:rsidRPr="005A7BEF" w:rsidRDefault="00B55F06" w:rsidP="004432E6">
            <w:pPr>
              <w:spacing w:line="360" w:lineRule="auto"/>
              <w:rPr>
                <w:rFonts w:ascii="Arial" w:hAnsi="Arial" w:cs="Arial"/>
                <w:b/>
                <w:sz w:val="16"/>
                <w:szCs w:val="16"/>
              </w:rPr>
            </w:pPr>
          </w:p>
        </w:tc>
        <w:tc>
          <w:tcPr>
            <w:tcW w:w="935" w:type="pct"/>
          </w:tcPr>
          <w:p w14:paraId="1934B280" w14:textId="77777777" w:rsidR="00B55F06" w:rsidRPr="005A7BEF" w:rsidRDefault="00B55F06" w:rsidP="004432E6">
            <w:pPr>
              <w:spacing w:line="360" w:lineRule="auto"/>
              <w:rPr>
                <w:rFonts w:ascii="Arial" w:hAnsi="Arial" w:cs="Arial"/>
                <w:b/>
                <w:sz w:val="16"/>
                <w:szCs w:val="16"/>
              </w:rPr>
            </w:pPr>
          </w:p>
        </w:tc>
        <w:tc>
          <w:tcPr>
            <w:tcW w:w="937" w:type="pct"/>
          </w:tcPr>
          <w:p w14:paraId="15B0914C" w14:textId="77777777" w:rsidR="00B55F06" w:rsidRPr="005A7BEF" w:rsidRDefault="00B55F06" w:rsidP="004432E6">
            <w:pPr>
              <w:spacing w:line="360" w:lineRule="auto"/>
              <w:rPr>
                <w:rFonts w:ascii="Arial" w:hAnsi="Arial" w:cs="Arial"/>
                <w:b/>
                <w:sz w:val="16"/>
                <w:szCs w:val="16"/>
              </w:rPr>
            </w:pPr>
          </w:p>
        </w:tc>
        <w:tc>
          <w:tcPr>
            <w:tcW w:w="937" w:type="pct"/>
          </w:tcPr>
          <w:p w14:paraId="4256FF74" w14:textId="77777777" w:rsidR="00B55F06" w:rsidRPr="005A7BEF" w:rsidRDefault="00B55F06" w:rsidP="004432E6">
            <w:pPr>
              <w:spacing w:line="360" w:lineRule="auto"/>
              <w:rPr>
                <w:rFonts w:ascii="Arial" w:hAnsi="Arial" w:cs="Arial"/>
                <w:b/>
                <w:sz w:val="16"/>
                <w:szCs w:val="16"/>
              </w:rPr>
            </w:pPr>
          </w:p>
        </w:tc>
        <w:tc>
          <w:tcPr>
            <w:tcW w:w="937" w:type="pct"/>
          </w:tcPr>
          <w:p w14:paraId="0ADB45E2" w14:textId="77777777" w:rsidR="00B55F06" w:rsidRPr="005A7BEF" w:rsidRDefault="00B55F06" w:rsidP="004432E6">
            <w:pPr>
              <w:spacing w:line="360" w:lineRule="auto"/>
              <w:rPr>
                <w:rFonts w:ascii="Arial" w:hAnsi="Arial" w:cs="Arial"/>
                <w:b/>
                <w:sz w:val="16"/>
                <w:szCs w:val="16"/>
              </w:rPr>
            </w:pPr>
          </w:p>
        </w:tc>
      </w:tr>
      <w:tr w:rsidR="00B55F06" w:rsidRPr="005A7BEF" w14:paraId="635367B3" w14:textId="49B62207" w:rsidTr="008D4F63">
        <w:trPr>
          <w:trHeight w:val="202"/>
        </w:trPr>
        <w:tc>
          <w:tcPr>
            <w:tcW w:w="1255" w:type="pct"/>
          </w:tcPr>
          <w:p w14:paraId="1A69AE60" w14:textId="77777777" w:rsidR="00B55F06" w:rsidRPr="005A7BEF" w:rsidRDefault="00B55F06" w:rsidP="004432E6">
            <w:pPr>
              <w:spacing w:line="360" w:lineRule="auto"/>
              <w:rPr>
                <w:rFonts w:ascii="Arial" w:hAnsi="Arial" w:cs="Arial"/>
                <w:b/>
                <w:sz w:val="16"/>
                <w:szCs w:val="16"/>
              </w:rPr>
            </w:pPr>
          </w:p>
        </w:tc>
        <w:tc>
          <w:tcPr>
            <w:tcW w:w="935" w:type="pct"/>
          </w:tcPr>
          <w:p w14:paraId="1BD76467" w14:textId="77777777" w:rsidR="00B55F06" w:rsidRPr="005A7BEF" w:rsidRDefault="00B55F06" w:rsidP="004432E6">
            <w:pPr>
              <w:spacing w:line="360" w:lineRule="auto"/>
              <w:rPr>
                <w:rFonts w:ascii="Arial" w:hAnsi="Arial" w:cs="Arial"/>
                <w:b/>
                <w:sz w:val="16"/>
                <w:szCs w:val="16"/>
              </w:rPr>
            </w:pPr>
          </w:p>
        </w:tc>
        <w:tc>
          <w:tcPr>
            <w:tcW w:w="937" w:type="pct"/>
          </w:tcPr>
          <w:p w14:paraId="313385E1" w14:textId="77777777" w:rsidR="00B55F06" w:rsidRPr="005A7BEF" w:rsidRDefault="00B55F06" w:rsidP="004432E6">
            <w:pPr>
              <w:spacing w:line="360" w:lineRule="auto"/>
              <w:rPr>
                <w:rFonts w:ascii="Arial" w:hAnsi="Arial" w:cs="Arial"/>
                <w:b/>
                <w:sz w:val="16"/>
                <w:szCs w:val="16"/>
              </w:rPr>
            </w:pPr>
          </w:p>
        </w:tc>
        <w:tc>
          <w:tcPr>
            <w:tcW w:w="937" w:type="pct"/>
          </w:tcPr>
          <w:p w14:paraId="53539FE0" w14:textId="77777777" w:rsidR="00B55F06" w:rsidRPr="005A7BEF" w:rsidRDefault="00B55F06" w:rsidP="004432E6">
            <w:pPr>
              <w:spacing w:line="360" w:lineRule="auto"/>
              <w:rPr>
                <w:rFonts w:ascii="Arial" w:hAnsi="Arial" w:cs="Arial"/>
                <w:b/>
                <w:sz w:val="16"/>
                <w:szCs w:val="16"/>
              </w:rPr>
            </w:pPr>
          </w:p>
        </w:tc>
        <w:tc>
          <w:tcPr>
            <w:tcW w:w="937" w:type="pct"/>
          </w:tcPr>
          <w:p w14:paraId="6B445549" w14:textId="77777777" w:rsidR="00B55F06" w:rsidRPr="005A7BEF" w:rsidRDefault="00B55F06" w:rsidP="004432E6">
            <w:pPr>
              <w:spacing w:line="360" w:lineRule="auto"/>
              <w:rPr>
                <w:rFonts w:ascii="Arial" w:hAnsi="Arial" w:cs="Arial"/>
                <w:b/>
                <w:sz w:val="16"/>
                <w:szCs w:val="16"/>
              </w:rPr>
            </w:pPr>
          </w:p>
        </w:tc>
      </w:tr>
      <w:tr w:rsidR="00B55F06" w:rsidRPr="005A7BEF" w14:paraId="4524EBA1" w14:textId="13CEDB64" w:rsidTr="008D4F63">
        <w:trPr>
          <w:trHeight w:val="202"/>
        </w:trPr>
        <w:tc>
          <w:tcPr>
            <w:tcW w:w="1255" w:type="pct"/>
          </w:tcPr>
          <w:p w14:paraId="11BE1B2B" w14:textId="77777777" w:rsidR="00B55F06" w:rsidRPr="005A7BEF" w:rsidRDefault="00B55F06" w:rsidP="004432E6">
            <w:pPr>
              <w:spacing w:line="360" w:lineRule="auto"/>
              <w:rPr>
                <w:rFonts w:ascii="Arial" w:hAnsi="Arial" w:cs="Arial"/>
                <w:b/>
                <w:sz w:val="16"/>
                <w:szCs w:val="16"/>
              </w:rPr>
            </w:pPr>
          </w:p>
        </w:tc>
        <w:tc>
          <w:tcPr>
            <w:tcW w:w="935" w:type="pct"/>
          </w:tcPr>
          <w:p w14:paraId="4AE1B1CF" w14:textId="77777777" w:rsidR="00B55F06" w:rsidRPr="005A7BEF" w:rsidRDefault="00B55F06" w:rsidP="004432E6">
            <w:pPr>
              <w:spacing w:line="360" w:lineRule="auto"/>
              <w:rPr>
                <w:rFonts w:ascii="Arial" w:hAnsi="Arial" w:cs="Arial"/>
                <w:b/>
                <w:sz w:val="16"/>
                <w:szCs w:val="16"/>
              </w:rPr>
            </w:pPr>
          </w:p>
        </w:tc>
        <w:tc>
          <w:tcPr>
            <w:tcW w:w="937" w:type="pct"/>
          </w:tcPr>
          <w:p w14:paraId="4F6F1EA0" w14:textId="77777777" w:rsidR="00B55F06" w:rsidRPr="005A7BEF" w:rsidRDefault="00B55F06" w:rsidP="004432E6">
            <w:pPr>
              <w:spacing w:line="360" w:lineRule="auto"/>
              <w:rPr>
                <w:rFonts w:ascii="Arial" w:hAnsi="Arial" w:cs="Arial"/>
                <w:b/>
                <w:sz w:val="16"/>
                <w:szCs w:val="16"/>
              </w:rPr>
            </w:pPr>
          </w:p>
        </w:tc>
        <w:tc>
          <w:tcPr>
            <w:tcW w:w="937" w:type="pct"/>
          </w:tcPr>
          <w:p w14:paraId="5752ECEB" w14:textId="77777777" w:rsidR="00B55F06" w:rsidRPr="005A7BEF" w:rsidRDefault="00B55F06" w:rsidP="004432E6">
            <w:pPr>
              <w:spacing w:line="360" w:lineRule="auto"/>
              <w:rPr>
                <w:rFonts w:ascii="Arial" w:hAnsi="Arial" w:cs="Arial"/>
                <w:b/>
                <w:sz w:val="16"/>
                <w:szCs w:val="16"/>
              </w:rPr>
            </w:pPr>
          </w:p>
        </w:tc>
        <w:tc>
          <w:tcPr>
            <w:tcW w:w="937" w:type="pct"/>
          </w:tcPr>
          <w:p w14:paraId="01C355F6" w14:textId="77777777" w:rsidR="00B55F06" w:rsidRPr="005A7BEF" w:rsidRDefault="00B55F06" w:rsidP="004432E6">
            <w:pPr>
              <w:spacing w:line="360" w:lineRule="auto"/>
              <w:rPr>
                <w:rFonts w:ascii="Arial" w:hAnsi="Arial" w:cs="Arial"/>
                <w:b/>
                <w:sz w:val="16"/>
                <w:szCs w:val="16"/>
              </w:rPr>
            </w:pPr>
          </w:p>
        </w:tc>
      </w:tr>
      <w:tr w:rsidR="00B55F06" w:rsidRPr="005A7BEF" w14:paraId="56A0EBDB" w14:textId="5A2EC2D5" w:rsidTr="008D4F63">
        <w:trPr>
          <w:trHeight w:val="202"/>
        </w:trPr>
        <w:tc>
          <w:tcPr>
            <w:tcW w:w="1255" w:type="pct"/>
          </w:tcPr>
          <w:p w14:paraId="3470635E" w14:textId="77777777" w:rsidR="00B55F06" w:rsidRPr="005A7BEF" w:rsidRDefault="00B55F06" w:rsidP="004432E6">
            <w:pPr>
              <w:spacing w:line="360" w:lineRule="auto"/>
              <w:rPr>
                <w:rFonts w:ascii="Arial" w:hAnsi="Arial" w:cs="Arial"/>
                <w:b/>
                <w:sz w:val="16"/>
                <w:szCs w:val="16"/>
              </w:rPr>
            </w:pPr>
          </w:p>
        </w:tc>
        <w:tc>
          <w:tcPr>
            <w:tcW w:w="935" w:type="pct"/>
          </w:tcPr>
          <w:p w14:paraId="39DB784C" w14:textId="77777777" w:rsidR="00B55F06" w:rsidRPr="005A7BEF" w:rsidRDefault="00B55F06" w:rsidP="004432E6">
            <w:pPr>
              <w:spacing w:line="360" w:lineRule="auto"/>
              <w:rPr>
                <w:rFonts w:ascii="Arial" w:hAnsi="Arial" w:cs="Arial"/>
                <w:b/>
                <w:sz w:val="16"/>
                <w:szCs w:val="16"/>
              </w:rPr>
            </w:pPr>
          </w:p>
        </w:tc>
        <w:tc>
          <w:tcPr>
            <w:tcW w:w="937" w:type="pct"/>
          </w:tcPr>
          <w:p w14:paraId="33A2D3A7" w14:textId="77777777" w:rsidR="00B55F06" w:rsidRPr="005A7BEF" w:rsidRDefault="00B55F06" w:rsidP="004432E6">
            <w:pPr>
              <w:spacing w:line="360" w:lineRule="auto"/>
              <w:rPr>
                <w:rFonts w:ascii="Arial" w:hAnsi="Arial" w:cs="Arial"/>
                <w:b/>
                <w:sz w:val="16"/>
                <w:szCs w:val="16"/>
              </w:rPr>
            </w:pPr>
          </w:p>
        </w:tc>
        <w:tc>
          <w:tcPr>
            <w:tcW w:w="937" w:type="pct"/>
          </w:tcPr>
          <w:p w14:paraId="4233D5D5" w14:textId="77777777" w:rsidR="00B55F06" w:rsidRPr="005A7BEF" w:rsidRDefault="00B55F06" w:rsidP="004432E6">
            <w:pPr>
              <w:spacing w:line="360" w:lineRule="auto"/>
              <w:rPr>
                <w:rFonts w:ascii="Arial" w:hAnsi="Arial" w:cs="Arial"/>
                <w:b/>
                <w:sz w:val="16"/>
                <w:szCs w:val="16"/>
              </w:rPr>
            </w:pPr>
          </w:p>
        </w:tc>
        <w:tc>
          <w:tcPr>
            <w:tcW w:w="937" w:type="pct"/>
          </w:tcPr>
          <w:p w14:paraId="4EF54B48" w14:textId="77777777" w:rsidR="00B55F06" w:rsidRPr="005A7BEF" w:rsidRDefault="00B55F06" w:rsidP="004432E6">
            <w:pPr>
              <w:spacing w:line="360" w:lineRule="auto"/>
              <w:rPr>
                <w:rFonts w:ascii="Arial" w:hAnsi="Arial" w:cs="Arial"/>
                <w:b/>
                <w:sz w:val="16"/>
                <w:szCs w:val="16"/>
              </w:rPr>
            </w:pPr>
          </w:p>
        </w:tc>
      </w:tr>
      <w:tr w:rsidR="00B55F06" w:rsidRPr="005A7BEF" w14:paraId="6C569569" w14:textId="0120203E" w:rsidTr="008D4F63">
        <w:trPr>
          <w:trHeight w:val="202"/>
        </w:trPr>
        <w:tc>
          <w:tcPr>
            <w:tcW w:w="1255" w:type="pct"/>
          </w:tcPr>
          <w:p w14:paraId="7685212C" w14:textId="77777777" w:rsidR="00B55F06" w:rsidRPr="005A7BEF" w:rsidRDefault="00B55F06" w:rsidP="004432E6">
            <w:pPr>
              <w:spacing w:line="360" w:lineRule="auto"/>
              <w:rPr>
                <w:rFonts w:ascii="Arial" w:hAnsi="Arial" w:cs="Arial"/>
                <w:b/>
                <w:sz w:val="16"/>
                <w:szCs w:val="16"/>
              </w:rPr>
            </w:pPr>
          </w:p>
        </w:tc>
        <w:tc>
          <w:tcPr>
            <w:tcW w:w="935" w:type="pct"/>
          </w:tcPr>
          <w:p w14:paraId="41771DCB" w14:textId="77777777" w:rsidR="00B55F06" w:rsidRPr="005A7BEF" w:rsidRDefault="00B55F06" w:rsidP="004432E6">
            <w:pPr>
              <w:spacing w:line="360" w:lineRule="auto"/>
              <w:rPr>
                <w:rFonts w:ascii="Arial" w:hAnsi="Arial" w:cs="Arial"/>
                <w:b/>
                <w:sz w:val="16"/>
                <w:szCs w:val="16"/>
              </w:rPr>
            </w:pPr>
          </w:p>
        </w:tc>
        <w:tc>
          <w:tcPr>
            <w:tcW w:w="937" w:type="pct"/>
          </w:tcPr>
          <w:p w14:paraId="11BEB9FC" w14:textId="77777777" w:rsidR="00B55F06" w:rsidRPr="005A7BEF" w:rsidRDefault="00B55F06" w:rsidP="004432E6">
            <w:pPr>
              <w:spacing w:line="360" w:lineRule="auto"/>
              <w:rPr>
                <w:rFonts w:ascii="Arial" w:hAnsi="Arial" w:cs="Arial"/>
                <w:b/>
                <w:sz w:val="16"/>
                <w:szCs w:val="16"/>
              </w:rPr>
            </w:pPr>
          </w:p>
        </w:tc>
        <w:tc>
          <w:tcPr>
            <w:tcW w:w="937" w:type="pct"/>
          </w:tcPr>
          <w:p w14:paraId="56E0EB86" w14:textId="77777777" w:rsidR="00B55F06" w:rsidRPr="005A7BEF" w:rsidRDefault="00B55F06" w:rsidP="004432E6">
            <w:pPr>
              <w:spacing w:line="360" w:lineRule="auto"/>
              <w:rPr>
                <w:rFonts w:ascii="Arial" w:hAnsi="Arial" w:cs="Arial"/>
                <w:b/>
                <w:sz w:val="16"/>
                <w:szCs w:val="16"/>
              </w:rPr>
            </w:pPr>
          </w:p>
        </w:tc>
        <w:tc>
          <w:tcPr>
            <w:tcW w:w="937" w:type="pct"/>
          </w:tcPr>
          <w:p w14:paraId="4881A857" w14:textId="77777777" w:rsidR="00B55F06" w:rsidRPr="005A7BEF" w:rsidRDefault="00B55F06" w:rsidP="004432E6">
            <w:pPr>
              <w:spacing w:line="360" w:lineRule="auto"/>
              <w:rPr>
                <w:rFonts w:ascii="Arial" w:hAnsi="Arial" w:cs="Arial"/>
                <w:b/>
                <w:sz w:val="16"/>
                <w:szCs w:val="16"/>
              </w:rPr>
            </w:pPr>
          </w:p>
        </w:tc>
      </w:tr>
      <w:tr w:rsidR="00B55F06" w:rsidRPr="005A7BEF" w14:paraId="5B9D1D0C" w14:textId="4934BB40" w:rsidTr="008D4F63">
        <w:trPr>
          <w:trHeight w:val="202"/>
        </w:trPr>
        <w:tc>
          <w:tcPr>
            <w:tcW w:w="1255" w:type="pct"/>
          </w:tcPr>
          <w:p w14:paraId="50AEC3DF" w14:textId="77777777" w:rsidR="00B55F06" w:rsidRPr="005A7BEF" w:rsidRDefault="00B55F06" w:rsidP="004432E6">
            <w:pPr>
              <w:spacing w:line="360" w:lineRule="auto"/>
              <w:rPr>
                <w:rFonts w:ascii="Arial" w:hAnsi="Arial" w:cs="Arial"/>
                <w:b/>
                <w:sz w:val="16"/>
                <w:szCs w:val="16"/>
              </w:rPr>
            </w:pPr>
          </w:p>
        </w:tc>
        <w:tc>
          <w:tcPr>
            <w:tcW w:w="935" w:type="pct"/>
          </w:tcPr>
          <w:p w14:paraId="3D6FBEB7" w14:textId="77777777" w:rsidR="00B55F06" w:rsidRPr="005A7BEF" w:rsidRDefault="00B55F06" w:rsidP="004432E6">
            <w:pPr>
              <w:spacing w:line="360" w:lineRule="auto"/>
              <w:rPr>
                <w:rFonts w:ascii="Arial" w:hAnsi="Arial" w:cs="Arial"/>
                <w:b/>
                <w:sz w:val="16"/>
                <w:szCs w:val="16"/>
              </w:rPr>
            </w:pPr>
          </w:p>
        </w:tc>
        <w:tc>
          <w:tcPr>
            <w:tcW w:w="937" w:type="pct"/>
          </w:tcPr>
          <w:p w14:paraId="02F44CC6" w14:textId="77777777" w:rsidR="00B55F06" w:rsidRPr="005A7BEF" w:rsidRDefault="00B55F06" w:rsidP="004432E6">
            <w:pPr>
              <w:spacing w:line="360" w:lineRule="auto"/>
              <w:rPr>
                <w:rFonts w:ascii="Arial" w:hAnsi="Arial" w:cs="Arial"/>
                <w:b/>
                <w:sz w:val="16"/>
                <w:szCs w:val="16"/>
              </w:rPr>
            </w:pPr>
          </w:p>
        </w:tc>
        <w:tc>
          <w:tcPr>
            <w:tcW w:w="937" w:type="pct"/>
          </w:tcPr>
          <w:p w14:paraId="197D25B4" w14:textId="77777777" w:rsidR="00B55F06" w:rsidRPr="005A7BEF" w:rsidRDefault="00B55F06" w:rsidP="004432E6">
            <w:pPr>
              <w:spacing w:line="360" w:lineRule="auto"/>
              <w:rPr>
                <w:rFonts w:ascii="Arial" w:hAnsi="Arial" w:cs="Arial"/>
                <w:b/>
                <w:sz w:val="16"/>
                <w:szCs w:val="16"/>
              </w:rPr>
            </w:pPr>
          </w:p>
        </w:tc>
        <w:tc>
          <w:tcPr>
            <w:tcW w:w="937" w:type="pct"/>
          </w:tcPr>
          <w:p w14:paraId="070059CD" w14:textId="77777777" w:rsidR="00B55F06" w:rsidRPr="005A7BEF" w:rsidRDefault="00B55F06" w:rsidP="004432E6">
            <w:pPr>
              <w:spacing w:line="360" w:lineRule="auto"/>
              <w:rPr>
                <w:rFonts w:ascii="Arial" w:hAnsi="Arial" w:cs="Arial"/>
                <w:b/>
                <w:sz w:val="16"/>
                <w:szCs w:val="16"/>
              </w:rPr>
            </w:pPr>
          </w:p>
        </w:tc>
      </w:tr>
      <w:tr w:rsidR="00B55F06" w:rsidRPr="005A7BEF" w14:paraId="2FCBFB4A" w14:textId="111F3B1F" w:rsidTr="008D4F63">
        <w:trPr>
          <w:trHeight w:val="202"/>
        </w:trPr>
        <w:tc>
          <w:tcPr>
            <w:tcW w:w="1255" w:type="pct"/>
          </w:tcPr>
          <w:p w14:paraId="357049CD" w14:textId="77777777" w:rsidR="00B55F06" w:rsidRPr="005A7BEF" w:rsidRDefault="00B55F06" w:rsidP="004432E6">
            <w:pPr>
              <w:spacing w:line="360" w:lineRule="auto"/>
              <w:rPr>
                <w:rFonts w:ascii="Arial" w:hAnsi="Arial" w:cs="Arial"/>
                <w:b/>
                <w:sz w:val="16"/>
                <w:szCs w:val="16"/>
              </w:rPr>
            </w:pPr>
          </w:p>
        </w:tc>
        <w:tc>
          <w:tcPr>
            <w:tcW w:w="935" w:type="pct"/>
          </w:tcPr>
          <w:p w14:paraId="24D17E9B" w14:textId="77777777" w:rsidR="00B55F06" w:rsidRPr="005A7BEF" w:rsidRDefault="00B55F06" w:rsidP="004432E6">
            <w:pPr>
              <w:spacing w:line="360" w:lineRule="auto"/>
              <w:rPr>
                <w:rFonts w:ascii="Arial" w:hAnsi="Arial" w:cs="Arial"/>
                <w:b/>
                <w:sz w:val="16"/>
                <w:szCs w:val="16"/>
              </w:rPr>
            </w:pPr>
          </w:p>
        </w:tc>
        <w:tc>
          <w:tcPr>
            <w:tcW w:w="937" w:type="pct"/>
          </w:tcPr>
          <w:p w14:paraId="13F2C16D" w14:textId="77777777" w:rsidR="00B55F06" w:rsidRPr="005A7BEF" w:rsidRDefault="00B55F06" w:rsidP="004432E6">
            <w:pPr>
              <w:spacing w:line="360" w:lineRule="auto"/>
              <w:rPr>
                <w:rFonts w:ascii="Arial" w:hAnsi="Arial" w:cs="Arial"/>
                <w:b/>
                <w:sz w:val="16"/>
                <w:szCs w:val="16"/>
              </w:rPr>
            </w:pPr>
          </w:p>
        </w:tc>
        <w:tc>
          <w:tcPr>
            <w:tcW w:w="937" w:type="pct"/>
          </w:tcPr>
          <w:p w14:paraId="774DC106" w14:textId="77777777" w:rsidR="00B55F06" w:rsidRPr="005A7BEF" w:rsidRDefault="00B55F06" w:rsidP="004432E6">
            <w:pPr>
              <w:spacing w:line="360" w:lineRule="auto"/>
              <w:rPr>
                <w:rFonts w:ascii="Arial" w:hAnsi="Arial" w:cs="Arial"/>
                <w:b/>
                <w:sz w:val="16"/>
                <w:szCs w:val="16"/>
              </w:rPr>
            </w:pPr>
          </w:p>
        </w:tc>
        <w:tc>
          <w:tcPr>
            <w:tcW w:w="937" w:type="pct"/>
          </w:tcPr>
          <w:p w14:paraId="762BC304" w14:textId="77777777" w:rsidR="00B55F06" w:rsidRPr="005A7BEF" w:rsidRDefault="00B55F06" w:rsidP="004432E6">
            <w:pPr>
              <w:spacing w:line="360" w:lineRule="auto"/>
              <w:rPr>
                <w:rFonts w:ascii="Arial" w:hAnsi="Arial" w:cs="Arial"/>
                <w:b/>
                <w:sz w:val="16"/>
                <w:szCs w:val="16"/>
              </w:rPr>
            </w:pPr>
          </w:p>
        </w:tc>
      </w:tr>
      <w:tr w:rsidR="00B55F06" w:rsidRPr="005A7BEF" w14:paraId="641A3794" w14:textId="0459DA3C" w:rsidTr="008D4F63">
        <w:trPr>
          <w:trHeight w:val="202"/>
        </w:trPr>
        <w:tc>
          <w:tcPr>
            <w:tcW w:w="1255" w:type="pct"/>
          </w:tcPr>
          <w:p w14:paraId="3F741A1A" w14:textId="77777777" w:rsidR="00B55F06" w:rsidRPr="005A7BEF" w:rsidRDefault="00B55F06" w:rsidP="004432E6">
            <w:pPr>
              <w:spacing w:line="360" w:lineRule="auto"/>
              <w:rPr>
                <w:rFonts w:ascii="Arial" w:hAnsi="Arial" w:cs="Arial"/>
                <w:b/>
                <w:sz w:val="16"/>
                <w:szCs w:val="16"/>
              </w:rPr>
            </w:pPr>
          </w:p>
        </w:tc>
        <w:tc>
          <w:tcPr>
            <w:tcW w:w="935" w:type="pct"/>
          </w:tcPr>
          <w:p w14:paraId="242562CB" w14:textId="77777777" w:rsidR="00B55F06" w:rsidRPr="005A7BEF" w:rsidRDefault="00B55F06" w:rsidP="004432E6">
            <w:pPr>
              <w:spacing w:line="360" w:lineRule="auto"/>
              <w:rPr>
                <w:rFonts w:ascii="Arial" w:hAnsi="Arial" w:cs="Arial"/>
                <w:b/>
                <w:sz w:val="16"/>
                <w:szCs w:val="16"/>
              </w:rPr>
            </w:pPr>
          </w:p>
        </w:tc>
        <w:tc>
          <w:tcPr>
            <w:tcW w:w="937" w:type="pct"/>
          </w:tcPr>
          <w:p w14:paraId="494BCB6E" w14:textId="77777777" w:rsidR="00B55F06" w:rsidRPr="005A7BEF" w:rsidRDefault="00B55F06" w:rsidP="004432E6">
            <w:pPr>
              <w:spacing w:line="360" w:lineRule="auto"/>
              <w:rPr>
                <w:rFonts w:ascii="Arial" w:hAnsi="Arial" w:cs="Arial"/>
                <w:b/>
                <w:sz w:val="16"/>
                <w:szCs w:val="16"/>
              </w:rPr>
            </w:pPr>
          </w:p>
        </w:tc>
        <w:tc>
          <w:tcPr>
            <w:tcW w:w="937" w:type="pct"/>
          </w:tcPr>
          <w:p w14:paraId="36E30EAD" w14:textId="77777777" w:rsidR="00B55F06" w:rsidRPr="005A7BEF" w:rsidRDefault="00B55F06" w:rsidP="004432E6">
            <w:pPr>
              <w:spacing w:line="360" w:lineRule="auto"/>
              <w:rPr>
                <w:rFonts w:ascii="Arial" w:hAnsi="Arial" w:cs="Arial"/>
                <w:b/>
                <w:sz w:val="16"/>
                <w:szCs w:val="16"/>
              </w:rPr>
            </w:pPr>
          </w:p>
        </w:tc>
        <w:tc>
          <w:tcPr>
            <w:tcW w:w="937" w:type="pct"/>
          </w:tcPr>
          <w:p w14:paraId="0615ED64" w14:textId="77777777" w:rsidR="00B55F06" w:rsidRPr="005A7BEF" w:rsidRDefault="00B55F06" w:rsidP="004432E6">
            <w:pPr>
              <w:spacing w:line="360" w:lineRule="auto"/>
              <w:rPr>
                <w:rFonts w:ascii="Arial" w:hAnsi="Arial" w:cs="Arial"/>
                <w:b/>
                <w:sz w:val="16"/>
                <w:szCs w:val="16"/>
              </w:rPr>
            </w:pPr>
          </w:p>
        </w:tc>
      </w:tr>
      <w:tr w:rsidR="00B55F06" w:rsidRPr="005A7BEF" w14:paraId="2659E302" w14:textId="5C2A8413" w:rsidTr="008D4F63">
        <w:trPr>
          <w:trHeight w:val="202"/>
        </w:trPr>
        <w:tc>
          <w:tcPr>
            <w:tcW w:w="1255" w:type="pct"/>
          </w:tcPr>
          <w:p w14:paraId="5CD30454" w14:textId="77777777" w:rsidR="00B55F06" w:rsidRPr="005A7BEF" w:rsidRDefault="00B55F06" w:rsidP="004432E6">
            <w:pPr>
              <w:spacing w:line="360" w:lineRule="auto"/>
              <w:rPr>
                <w:rFonts w:ascii="Arial" w:hAnsi="Arial" w:cs="Arial"/>
                <w:b/>
                <w:sz w:val="16"/>
                <w:szCs w:val="16"/>
              </w:rPr>
            </w:pPr>
          </w:p>
        </w:tc>
        <w:tc>
          <w:tcPr>
            <w:tcW w:w="935" w:type="pct"/>
          </w:tcPr>
          <w:p w14:paraId="4565930F" w14:textId="77777777" w:rsidR="00B55F06" w:rsidRPr="005A7BEF" w:rsidRDefault="00B55F06" w:rsidP="004432E6">
            <w:pPr>
              <w:spacing w:line="360" w:lineRule="auto"/>
              <w:rPr>
                <w:rFonts w:ascii="Arial" w:hAnsi="Arial" w:cs="Arial"/>
                <w:b/>
                <w:sz w:val="16"/>
                <w:szCs w:val="16"/>
              </w:rPr>
            </w:pPr>
          </w:p>
        </w:tc>
        <w:tc>
          <w:tcPr>
            <w:tcW w:w="937" w:type="pct"/>
          </w:tcPr>
          <w:p w14:paraId="64C782FC" w14:textId="77777777" w:rsidR="00B55F06" w:rsidRPr="005A7BEF" w:rsidRDefault="00B55F06" w:rsidP="004432E6">
            <w:pPr>
              <w:spacing w:line="360" w:lineRule="auto"/>
              <w:rPr>
                <w:rFonts w:ascii="Arial" w:hAnsi="Arial" w:cs="Arial"/>
                <w:b/>
                <w:sz w:val="16"/>
                <w:szCs w:val="16"/>
              </w:rPr>
            </w:pPr>
          </w:p>
        </w:tc>
        <w:tc>
          <w:tcPr>
            <w:tcW w:w="937" w:type="pct"/>
          </w:tcPr>
          <w:p w14:paraId="1612EE1D" w14:textId="77777777" w:rsidR="00B55F06" w:rsidRPr="005A7BEF" w:rsidRDefault="00B55F06" w:rsidP="004432E6">
            <w:pPr>
              <w:spacing w:line="360" w:lineRule="auto"/>
              <w:rPr>
                <w:rFonts w:ascii="Arial" w:hAnsi="Arial" w:cs="Arial"/>
                <w:b/>
                <w:sz w:val="16"/>
                <w:szCs w:val="16"/>
              </w:rPr>
            </w:pPr>
          </w:p>
        </w:tc>
        <w:tc>
          <w:tcPr>
            <w:tcW w:w="937" w:type="pct"/>
          </w:tcPr>
          <w:p w14:paraId="6619A757" w14:textId="77777777" w:rsidR="00B55F06" w:rsidRPr="005A7BEF" w:rsidRDefault="00B55F06" w:rsidP="004432E6">
            <w:pPr>
              <w:spacing w:line="360" w:lineRule="auto"/>
              <w:rPr>
                <w:rFonts w:ascii="Arial" w:hAnsi="Arial" w:cs="Arial"/>
                <w:b/>
                <w:sz w:val="16"/>
                <w:szCs w:val="16"/>
              </w:rPr>
            </w:pPr>
          </w:p>
        </w:tc>
      </w:tr>
      <w:tr w:rsidR="00B55F06" w:rsidRPr="005A7BEF" w14:paraId="35F1954B" w14:textId="00080D2F" w:rsidTr="008D4F63">
        <w:trPr>
          <w:trHeight w:val="202"/>
        </w:trPr>
        <w:tc>
          <w:tcPr>
            <w:tcW w:w="1255" w:type="pct"/>
          </w:tcPr>
          <w:p w14:paraId="61668B0E" w14:textId="77777777" w:rsidR="00B55F06" w:rsidRPr="005A7BEF" w:rsidRDefault="00B55F06" w:rsidP="004432E6">
            <w:pPr>
              <w:spacing w:line="360" w:lineRule="auto"/>
              <w:rPr>
                <w:rFonts w:ascii="Arial" w:hAnsi="Arial" w:cs="Arial"/>
                <w:b/>
                <w:sz w:val="16"/>
                <w:szCs w:val="16"/>
              </w:rPr>
            </w:pPr>
          </w:p>
        </w:tc>
        <w:tc>
          <w:tcPr>
            <w:tcW w:w="935" w:type="pct"/>
          </w:tcPr>
          <w:p w14:paraId="6B4BCD09" w14:textId="77777777" w:rsidR="00B55F06" w:rsidRPr="005A7BEF" w:rsidRDefault="00B55F06" w:rsidP="004432E6">
            <w:pPr>
              <w:spacing w:line="360" w:lineRule="auto"/>
              <w:rPr>
                <w:rFonts w:ascii="Arial" w:hAnsi="Arial" w:cs="Arial"/>
                <w:b/>
                <w:sz w:val="16"/>
                <w:szCs w:val="16"/>
              </w:rPr>
            </w:pPr>
          </w:p>
        </w:tc>
        <w:tc>
          <w:tcPr>
            <w:tcW w:w="937" w:type="pct"/>
          </w:tcPr>
          <w:p w14:paraId="5605D458" w14:textId="77777777" w:rsidR="00B55F06" w:rsidRPr="005A7BEF" w:rsidRDefault="00B55F06" w:rsidP="004432E6">
            <w:pPr>
              <w:spacing w:line="360" w:lineRule="auto"/>
              <w:rPr>
                <w:rFonts w:ascii="Arial" w:hAnsi="Arial" w:cs="Arial"/>
                <w:b/>
                <w:sz w:val="16"/>
                <w:szCs w:val="16"/>
              </w:rPr>
            </w:pPr>
          </w:p>
        </w:tc>
        <w:tc>
          <w:tcPr>
            <w:tcW w:w="937" w:type="pct"/>
          </w:tcPr>
          <w:p w14:paraId="76209290" w14:textId="77777777" w:rsidR="00B55F06" w:rsidRPr="005A7BEF" w:rsidRDefault="00B55F06" w:rsidP="004432E6">
            <w:pPr>
              <w:spacing w:line="360" w:lineRule="auto"/>
              <w:rPr>
                <w:rFonts w:ascii="Arial" w:hAnsi="Arial" w:cs="Arial"/>
                <w:b/>
                <w:sz w:val="16"/>
                <w:szCs w:val="16"/>
              </w:rPr>
            </w:pPr>
          </w:p>
        </w:tc>
        <w:tc>
          <w:tcPr>
            <w:tcW w:w="937" w:type="pct"/>
          </w:tcPr>
          <w:p w14:paraId="4FEE6EEF" w14:textId="77777777" w:rsidR="00B55F06" w:rsidRPr="005A7BEF" w:rsidRDefault="00B55F06" w:rsidP="004432E6">
            <w:pPr>
              <w:spacing w:line="360" w:lineRule="auto"/>
              <w:rPr>
                <w:rFonts w:ascii="Arial" w:hAnsi="Arial" w:cs="Arial"/>
                <w:b/>
                <w:sz w:val="16"/>
                <w:szCs w:val="16"/>
              </w:rPr>
            </w:pPr>
          </w:p>
        </w:tc>
      </w:tr>
      <w:tr w:rsidR="00B55F06" w:rsidRPr="005A7BEF" w14:paraId="64293559" w14:textId="119E1970" w:rsidTr="008D4F63">
        <w:trPr>
          <w:trHeight w:val="202"/>
        </w:trPr>
        <w:tc>
          <w:tcPr>
            <w:tcW w:w="1255" w:type="pct"/>
          </w:tcPr>
          <w:p w14:paraId="0FF925BB" w14:textId="77777777" w:rsidR="00B55F06" w:rsidRPr="005A7BEF" w:rsidRDefault="00B55F06" w:rsidP="004432E6">
            <w:pPr>
              <w:spacing w:line="360" w:lineRule="auto"/>
              <w:rPr>
                <w:rFonts w:ascii="Arial" w:hAnsi="Arial" w:cs="Arial"/>
                <w:b/>
                <w:sz w:val="16"/>
                <w:szCs w:val="16"/>
              </w:rPr>
            </w:pPr>
          </w:p>
        </w:tc>
        <w:tc>
          <w:tcPr>
            <w:tcW w:w="935" w:type="pct"/>
          </w:tcPr>
          <w:p w14:paraId="56F17A25" w14:textId="77777777" w:rsidR="00B55F06" w:rsidRPr="005A7BEF" w:rsidRDefault="00B55F06" w:rsidP="004432E6">
            <w:pPr>
              <w:spacing w:line="360" w:lineRule="auto"/>
              <w:rPr>
                <w:rFonts w:ascii="Arial" w:hAnsi="Arial" w:cs="Arial"/>
                <w:b/>
                <w:sz w:val="16"/>
                <w:szCs w:val="16"/>
              </w:rPr>
            </w:pPr>
          </w:p>
        </w:tc>
        <w:tc>
          <w:tcPr>
            <w:tcW w:w="937" w:type="pct"/>
          </w:tcPr>
          <w:p w14:paraId="08E7B509" w14:textId="77777777" w:rsidR="00B55F06" w:rsidRPr="005A7BEF" w:rsidRDefault="00B55F06" w:rsidP="004432E6">
            <w:pPr>
              <w:spacing w:line="360" w:lineRule="auto"/>
              <w:rPr>
                <w:rFonts w:ascii="Arial" w:hAnsi="Arial" w:cs="Arial"/>
                <w:b/>
                <w:sz w:val="16"/>
                <w:szCs w:val="16"/>
              </w:rPr>
            </w:pPr>
          </w:p>
        </w:tc>
        <w:tc>
          <w:tcPr>
            <w:tcW w:w="937" w:type="pct"/>
          </w:tcPr>
          <w:p w14:paraId="6BDAABCC" w14:textId="77777777" w:rsidR="00B55F06" w:rsidRPr="005A7BEF" w:rsidRDefault="00B55F06" w:rsidP="004432E6">
            <w:pPr>
              <w:spacing w:line="360" w:lineRule="auto"/>
              <w:rPr>
                <w:rFonts w:ascii="Arial" w:hAnsi="Arial" w:cs="Arial"/>
                <w:b/>
                <w:sz w:val="16"/>
                <w:szCs w:val="16"/>
              </w:rPr>
            </w:pPr>
          </w:p>
        </w:tc>
        <w:tc>
          <w:tcPr>
            <w:tcW w:w="937" w:type="pct"/>
          </w:tcPr>
          <w:p w14:paraId="7942A444" w14:textId="77777777" w:rsidR="00B55F06" w:rsidRPr="005A7BEF" w:rsidRDefault="00B55F06" w:rsidP="004432E6">
            <w:pPr>
              <w:spacing w:line="360" w:lineRule="auto"/>
              <w:rPr>
                <w:rFonts w:ascii="Arial" w:hAnsi="Arial" w:cs="Arial"/>
                <w:b/>
                <w:sz w:val="16"/>
                <w:szCs w:val="16"/>
              </w:rPr>
            </w:pPr>
          </w:p>
        </w:tc>
      </w:tr>
      <w:tr w:rsidR="00B55F06" w:rsidRPr="005A7BEF" w14:paraId="73F5C259" w14:textId="28BE030C" w:rsidTr="008D4F63">
        <w:trPr>
          <w:trHeight w:val="202"/>
        </w:trPr>
        <w:tc>
          <w:tcPr>
            <w:tcW w:w="1255" w:type="pct"/>
          </w:tcPr>
          <w:p w14:paraId="1BF07CF0" w14:textId="77777777" w:rsidR="00B55F06" w:rsidRPr="005A7BEF" w:rsidRDefault="00B55F06" w:rsidP="004432E6">
            <w:pPr>
              <w:spacing w:line="360" w:lineRule="auto"/>
              <w:rPr>
                <w:rFonts w:ascii="Arial" w:hAnsi="Arial" w:cs="Arial"/>
                <w:b/>
                <w:sz w:val="16"/>
                <w:szCs w:val="16"/>
              </w:rPr>
            </w:pPr>
          </w:p>
        </w:tc>
        <w:tc>
          <w:tcPr>
            <w:tcW w:w="935" w:type="pct"/>
          </w:tcPr>
          <w:p w14:paraId="208B33B0" w14:textId="77777777" w:rsidR="00B55F06" w:rsidRPr="005A7BEF" w:rsidRDefault="00B55F06" w:rsidP="004432E6">
            <w:pPr>
              <w:spacing w:line="360" w:lineRule="auto"/>
              <w:rPr>
                <w:rFonts w:ascii="Arial" w:hAnsi="Arial" w:cs="Arial"/>
                <w:b/>
                <w:sz w:val="16"/>
                <w:szCs w:val="16"/>
              </w:rPr>
            </w:pPr>
          </w:p>
        </w:tc>
        <w:tc>
          <w:tcPr>
            <w:tcW w:w="937" w:type="pct"/>
          </w:tcPr>
          <w:p w14:paraId="174AA9ED" w14:textId="77777777" w:rsidR="00B55F06" w:rsidRPr="005A7BEF" w:rsidRDefault="00B55F06" w:rsidP="004432E6">
            <w:pPr>
              <w:spacing w:line="360" w:lineRule="auto"/>
              <w:rPr>
                <w:rFonts w:ascii="Arial" w:hAnsi="Arial" w:cs="Arial"/>
                <w:b/>
                <w:sz w:val="16"/>
                <w:szCs w:val="16"/>
              </w:rPr>
            </w:pPr>
          </w:p>
        </w:tc>
        <w:tc>
          <w:tcPr>
            <w:tcW w:w="937" w:type="pct"/>
          </w:tcPr>
          <w:p w14:paraId="3AAB2B46" w14:textId="77777777" w:rsidR="00B55F06" w:rsidRPr="005A7BEF" w:rsidRDefault="00B55F06" w:rsidP="004432E6">
            <w:pPr>
              <w:spacing w:line="360" w:lineRule="auto"/>
              <w:rPr>
                <w:rFonts w:ascii="Arial" w:hAnsi="Arial" w:cs="Arial"/>
                <w:b/>
                <w:sz w:val="16"/>
                <w:szCs w:val="16"/>
              </w:rPr>
            </w:pPr>
          </w:p>
        </w:tc>
        <w:tc>
          <w:tcPr>
            <w:tcW w:w="937" w:type="pct"/>
          </w:tcPr>
          <w:p w14:paraId="1C87A500" w14:textId="77777777" w:rsidR="00B55F06" w:rsidRPr="005A7BEF" w:rsidRDefault="00B55F06" w:rsidP="004432E6">
            <w:pPr>
              <w:spacing w:line="360" w:lineRule="auto"/>
              <w:rPr>
                <w:rFonts w:ascii="Arial" w:hAnsi="Arial" w:cs="Arial"/>
                <w:b/>
                <w:sz w:val="16"/>
                <w:szCs w:val="16"/>
              </w:rPr>
            </w:pPr>
          </w:p>
        </w:tc>
      </w:tr>
      <w:tr w:rsidR="00B55F06" w:rsidRPr="005A7BEF" w14:paraId="175B0172" w14:textId="784C263B" w:rsidTr="008D4F63">
        <w:trPr>
          <w:trHeight w:val="202"/>
        </w:trPr>
        <w:tc>
          <w:tcPr>
            <w:tcW w:w="1255" w:type="pct"/>
          </w:tcPr>
          <w:p w14:paraId="362DD541" w14:textId="77777777" w:rsidR="00B55F06" w:rsidRPr="005A7BEF" w:rsidRDefault="00B55F06" w:rsidP="004432E6">
            <w:pPr>
              <w:spacing w:line="360" w:lineRule="auto"/>
              <w:rPr>
                <w:rFonts w:ascii="Arial" w:hAnsi="Arial" w:cs="Arial"/>
                <w:b/>
                <w:sz w:val="16"/>
                <w:szCs w:val="16"/>
              </w:rPr>
            </w:pPr>
          </w:p>
        </w:tc>
        <w:tc>
          <w:tcPr>
            <w:tcW w:w="935" w:type="pct"/>
          </w:tcPr>
          <w:p w14:paraId="256DAB78" w14:textId="77777777" w:rsidR="00B55F06" w:rsidRPr="005A7BEF" w:rsidRDefault="00B55F06" w:rsidP="004432E6">
            <w:pPr>
              <w:spacing w:line="360" w:lineRule="auto"/>
              <w:rPr>
                <w:rFonts w:ascii="Arial" w:hAnsi="Arial" w:cs="Arial"/>
                <w:b/>
                <w:sz w:val="16"/>
                <w:szCs w:val="16"/>
              </w:rPr>
            </w:pPr>
          </w:p>
        </w:tc>
        <w:tc>
          <w:tcPr>
            <w:tcW w:w="937" w:type="pct"/>
          </w:tcPr>
          <w:p w14:paraId="7B57E9A4" w14:textId="77777777" w:rsidR="00B55F06" w:rsidRPr="005A7BEF" w:rsidRDefault="00B55F06" w:rsidP="004432E6">
            <w:pPr>
              <w:spacing w:line="360" w:lineRule="auto"/>
              <w:rPr>
                <w:rFonts w:ascii="Arial" w:hAnsi="Arial" w:cs="Arial"/>
                <w:b/>
                <w:sz w:val="16"/>
                <w:szCs w:val="16"/>
              </w:rPr>
            </w:pPr>
          </w:p>
        </w:tc>
        <w:tc>
          <w:tcPr>
            <w:tcW w:w="937" w:type="pct"/>
          </w:tcPr>
          <w:p w14:paraId="204B169B" w14:textId="77777777" w:rsidR="00B55F06" w:rsidRPr="005A7BEF" w:rsidRDefault="00B55F06" w:rsidP="004432E6">
            <w:pPr>
              <w:spacing w:line="360" w:lineRule="auto"/>
              <w:rPr>
                <w:rFonts w:ascii="Arial" w:hAnsi="Arial" w:cs="Arial"/>
                <w:b/>
                <w:sz w:val="16"/>
                <w:szCs w:val="16"/>
              </w:rPr>
            </w:pPr>
          </w:p>
        </w:tc>
        <w:tc>
          <w:tcPr>
            <w:tcW w:w="937" w:type="pct"/>
          </w:tcPr>
          <w:p w14:paraId="5164EA3A" w14:textId="77777777" w:rsidR="00B55F06" w:rsidRPr="005A7BEF" w:rsidRDefault="00B55F06" w:rsidP="004432E6">
            <w:pPr>
              <w:spacing w:line="360" w:lineRule="auto"/>
              <w:rPr>
                <w:rFonts w:ascii="Arial" w:hAnsi="Arial" w:cs="Arial"/>
                <w:b/>
                <w:sz w:val="16"/>
                <w:szCs w:val="16"/>
              </w:rPr>
            </w:pPr>
          </w:p>
        </w:tc>
      </w:tr>
    </w:tbl>
    <w:p w14:paraId="66B433CD" w14:textId="16BB88E2" w:rsidR="00CF1E5C" w:rsidRDefault="00CF1E5C" w:rsidP="00CF1E5C">
      <w:pPr>
        <w:spacing w:line="276" w:lineRule="auto"/>
        <w:rPr>
          <w:rFonts w:ascii="Arial" w:hAnsi="Arial" w:cs="Arial"/>
          <w:b/>
          <w:sz w:val="16"/>
          <w:szCs w:val="16"/>
        </w:rPr>
      </w:pPr>
    </w:p>
    <w:p w14:paraId="337F0A36" w14:textId="77777777" w:rsidR="00CF1E5C" w:rsidRDefault="00CF1E5C" w:rsidP="00CF1E5C">
      <w:pPr>
        <w:spacing w:line="276" w:lineRule="auto"/>
        <w:rPr>
          <w:rFonts w:ascii="Arial" w:hAnsi="Arial" w:cs="Arial"/>
          <w:b/>
          <w:sz w:val="16"/>
          <w:szCs w:val="16"/>
        </w:rPr>
      </w:pPr>
    </w:p>
    <w:p w14:paraId="65A9CD03" w14:textId="77777777" w:rsidR="00983D07" w:rsidRDefault="00983D07" w:rsidP="005A7BEF">
      <w:pPr>
        <w:rPr>
          <w:rFonts w:ascii="Arial" w:hAnsi="Arial" w:cs="Arial"/>
          <w:b/>
          <w:i/>
          <w:sz w:val="20"/>
          <w:szCs w:val="20"/>
        </w:rPr>
      </w:pPr>
    </w:p>
    <w:p w14:paraId="1A5D836F" w14:textId="77777777" w:rsidR="00983D07" w:rsidRDefault="00983D07" w:rsidP="005A7BEF">
      <w:pPr>
        <w:rPr>
          <w:rFonts w:ascii="Arial" w:hAnsi="Arial" w:cs="Arial"/>
          <w:b/>
          <w:sz w:val="20"/>
          <w:szCs w:val="20"/>
        </w:rPr>
      </w:pPr>
      <w:r>
        <w:rPr>
          <w:rFonts w:ascii="Arial" w:hAnsi="Arial" w:cs="Arial"/>
          <w:b/>
          <w:sz w:val="20"/>
          <w:szCs w:val="20"/>
        </w:rPr>
        <w:t>Based on the information you just provided, there is a total of [#] current member(s) in this household. Is this correct?</w:t>
      </w:r>
    </w:p>
    <w:p w14:paraId="1E3AA1FA" w14:textId="77777777" w:rsidR="001F544F" w:rsidRPr="005A7BEF" w:rsidRDefault="001F544F" w:rsidP="005A7BEF">
      <w:pPr>
        <w:rPr>
          <w:rFonts w:ascii="Arial" w:hAnsi="Arial" w:cs="Arial"/>
          <w:b/>
          <w:sz w:val="16"/>
          <w:szCs w:val="16"/>
        </w:rPr>
      </w:pPr>
    </w:p>
    <w:p w14:paraId="53615ED6" w14:textId="7BC3D67A" w:rsidR="00983D07" w:rsidRPr="008D4F63" w:rsidRDefault="00983D07" w:rsidP="008D4F63">
      <w:pPr>
        <w:pStyle w:val="ListParagraph"/>
        <w:numPr>
          <w:ilvl w:val="0"/>
          <w:numId w:val="162"/>
        </w:numPr>
        <w:rPr>
          <w:rFonts w:ascii="Arial" w:hAnsi="Arial" w:cs="Arial"/>
          <w:sz w:val="16"/>
          <w:szCs w:val="16"/>
        </w:rPr>
      </w:pPr>
      <w:r w:rsidRPr="008D4F63">
        <w:rPr>
          <w:rFonts w:ascii="Arial" w:hAnsi="Arial" w:cs="Arial"/>
          <w:sz w:val="16"/>
          <w:szCs w:val="16"/>
        </w:rPr>
        <w:t xml:space="preserve">Yes   </w:t>
      </w:r>
    </w:p>
    <w:p w14:paraId="6F58C9D5" w14:textId="28378A24" w:rsidR="00E51DFC" w:rsidRDefault="00983D07" w:rsidP="00983D07">
      <w:pPr>
        <w:rPr>
          <w:rFonts w:ascii="Arial" w:hAnsi="Arial" w:cs="Arial"/>
          <w:sz w:val="16"/>
          <w:szCs w:val="16"/>
        </w:rPr>
      </w:pPr>
      <w:r>
        <w:rPr>
          <w:rFonts w:ascii="Arial" w:hAnsi="Arial" w:cs="Arial"/>
          <w:sz w:val="16"/>
          <w:szCs w:val="16"/>
        </w:rPr>
        <w:t>5. No &gt;&gt; Correct as needed</w:t>
      </w:r>
      <w:r w:rsidRPr="008D4F63">
        <w:rPr>
          <w:rFonts w:ascii="Arial" w:hAnsi="Arial" w:cs="Arial"/>
          <w:sz w:val="16"/>
          <w:szCs w:val="16"/>
        </w:rPr>
        <w:t xml:space="preserve"> </w:t>
      </w:r>
    </w:p>
    <w:p w14:paraId="75BB5F7E" w14:textId="77777777" w:rsidR="00E51DFC" w:rsidRDefault="00E51DFC">
      <w:pPr>
        <w:rPr>
          <w:rFonts w:ascii="Arial" w:hAnsi="Arial" w:cs="Arial"/>
          <w:sz w:val="16"/>
          <w:szCs w:val="16"/>
        </w:rPr>
      </w:pPr>
      <w:r>
        <w:rPr>
          <w:rFonts w:ascii="Arial" w:hAnsi="Arial" w:cs="Arial"/>
          <w:sz w:val="16"/>
          <w:szCs w:val="16"/>
        </w:rPr>
        <w:br w:type="page"/>
      </w:r>
    </w:p>
    <w:p w14:paraId="3C43D36F" w14:textId="2DC53144" w:rsidR="00815D17" w:rsidRPr="005A7BEF" w:rsidRDefault="002542E2" w:rsidP="005A7BEF">
      <w:pPr>
        <w:pStyle w:val="Heading2"/>
        <w:rPr>
          <w:rFonts w:ascii="Arial" w:hAnsi="Arial" w:cs="Arial"/>
          <w:color w:val="auto"/>
          <w:sz w:val="20"/>
          <w:szCs w:val="20"/>
        </w:rPr>
      </w:pPr>
      <w:bookmarkStart w:id="58" w:name="_Toc516617781"/>
      <w:bookmarkStart w:id="59" w:name="_Ref512421588"/>
      <w:r w:rsidRPr="005A7BEF">
        <w:rPr>
          <w:rFonts w:ascii="Arial" w:hAnsi="Arial" w:cs="Arial"/>
          <w:color w:val="auto"/>
          <w:sz w:val="20"/>
          <w:szCs w:val="20"/>
        </w:rPr>
        <w:lastRenderedPageBreak/>
        <w:t xml:space="preserve">Part </w:t>
      </w:r>
      <w:r w:rsidR="00526CE2" w:rsidRPr="005A7BEF">
        <w:rPr>
          <w:rFonts w:ascii="Arial" w:hAnsi="Arial" w:cs="Arial"/>
          <w:color w:val="auto"/>
          <w:sz w:val="20"/>
          <w:szCs w:val="20"/>
        </w:rPr>
        <w:t>C</w:t>
      </w:r>
      <w:r w:rsidR="004A175A" w:rsidRPr="005A7BEF">
        <w:rPr>
          <w:rFonts w:ascii="Arial" w:hAnsi="Arial" w:cs="Arial"/>
          <w:color w:val="auto"/>
          <w:sz w:val="20"/>
          <w:szCs w:val="20"/>
        </w:rPr>
        <w:t>: CONSENT</w:t>
      </w:r>
      <w:r w:rsidR="00815D17" w:rsidRPr="005A7BEF">
        <w:rPr>
          <w:rFonts w:ascii="Arial" w:hAnsi="Arial" w:cs="Arial"/>
          <w:color w:val="auto"/>
          <w:sz w:val="20"/>
          <w:szCs w:val="20"/>
        </w:rPr>
        <w:t xml:space="preserve"> FOR ALL HOUSEHOLD MEMBERS </w:t>
      </w:r>
      <w:r w:rsidR="00A74C76">
        <w:rPr>
          <w:rFonts w:ascii="Arial" w:hAnsi="Arial" w:cs="Arial"/>
          <w:color w:val="auto"/>
          <w:sz w:val="20"/>
          <w:szCs w:val="20"/>
        </w:rPr>
        <w:t>A</w:t>
      </w:r>
      <w:r w:rsidR="00B23F55" w:rsidRPr="005A7BEF">
        <w:rPr>
          <w:rFonts w:ascii="Arial" w:hAnsi="Arial" w:cs="Arial"/>
          <w:color w:val="auto"/>
          <w:sz w:val="20"/>
          <w:szCs w:val="20"/>
        </w:rPr>
        <w:t>GE</w:t>
      </w:r>
      <w:r w:rsidR="00A74C76">
        <w:rPr>
          <w:rFonts w:ascii="Arial" w:hAnsi="Arial" w:cs="Arial"/>
          <w:color w:val="auto"/>
          <w:sz w:val="20"/>
          <w:szCs w:val="20"/>
        </w:rPr>
        <w:t>D</w:t>
      </w:r>
      <w:r w:rsidR="00B23F55" w:rsidRPr="005A7BEF">
        <w:rPr>
          <w:rFonts w:ascii="Arial" w:hAnsi="Arial" w:cs="Arial"/>
          <w:color w:val="auto"/>
          <w:sz w:val="20"/>
          <w:szCs w:val="20"/>
        </w:rPr>
        <w:t xml:space="preserve"> 18</w:t>
      </w:r>
      <w:bookmarkEnd w:id="58"/>
      <w:r w:rsidR="00A74C76">
        <w:rPr>
          <w:rFonts w:ascii="Arial" w:hAnsi="Arial" w:cs="Arial"/>
          <w:color w:val="auto"/>
          <w:sz w:val="20"/>
          <w:szCs w:val="20"/>
        </w:rPr>
        <w:t xml:space="preserve"> AND UNDER</w:t>
      </w:r>
      <w:r w:rsidR="00961313" w:rsidRPr="005A7BEF">
        <w:rPr>
          <w:rFonts w:ascii="Arial" w:hAnsi="Arial" w:cs="Arial"/>
          <w:color w:val="auto"/>
          <w:sz w:val="20"/>
          <w:szCs w:val="20"/>
        </w:rPr>
        <w:t xml:space="preserve"> </w:t>
      </w:r>
      <w:bookmarkEnd w:id="59"/>
      <w:r w:rsidR="00815D17" w:rsidRPr="005A7BEF">
        <w:rPr>
          <w:rFonts w:ascii="Arial" w:hAnsi="Arial" w:cs="Arial"/>
          <w:color w:val="auto"/>
          <w:sz w:val="20"/>
          <w:szCs w:val="20"/>
        </w:rPr>
        <w:t xml:space="preserve">  </w:t>
      </w:r>
    </w:p>
    <w:p w14:paraId="11132843" w14:textId="5B17ECA3" w:rsidR="00F47059" w:rsidRPr="005A7BEF" w:rsidRDefault="00F47059" w:rsidP="005A7BEF">
      <w:pPr>
        <w:rPr>
          <w:rFonts w:ascii="Arial" w:hAnsi="Arial" w:cs="Arial"/>
          <w:sz w:val="20"/>
          <w:szCs w:val="20"/>
        </w:rPr>
      </w:pPr>
    </w:p>
    <w:tbl>
      <w:tblPr>
        <w:tblStyle w:val="TableGrid"/>
        <w:tblW w:w="5000" w:type="pct"/>
        <w:tblLook w:val="04A0" w:firstRow="1" w:lastRow="0" w:firstColumn="1" w:lastColumn="0" w:noHBand="0" w:noVBand="1"/>
      </w:tblPr>
      <w:tblGrid>
        <w:gridCol w:w="3151"/>
        <w:gridCol w:w="11369"/>
      </w:tblGrid>
      <w:tr w:rsidR="00F47059" w:rsidRPr="004F5C2A" w14:paraId="71131F13" w14:textId="77777777" w:rsidTr="00D94BDE">
        <w:tc>
          <w:tcPr>
            <w:tcW w:w="1085" w:type="pct"/>
          </w:tcPr>
          <w:p w14:paraId="26FC4B23" w14:textId="77777777" w:rsidR="00F47059" w:rsidRPr="004F5C2A" w:rsidRDefault="00F47059" w:rsidP="005A7BEF">
            <w:pPr>
              <w:spacing w:line="360" w:lineRule="auto"/>
              <w:jc w:val="center"/>
              <w:rPr>
                <w:rFonts w:ascii="Arial" w:hAnsi="Arial" w:cs="Arial"/>
                <w:b/>
                <w:sz w:val="18"/>
                <w:szCs w:val="18"/>
              </w:rPr>
            </w:pPr>
            <w:r w:rsidRPr="004F5C2A">
              <w:rPr>
                <w:rFonts w:ascii="Arial" w:hAnsi="Arial" w:cs="Arial"/>
                <w:b/>
                <w:sz w:val="18"/>
                <w:szCs w:val="18"/>
              </w:rPr>
              <w:t>ID</w:t>
            </w:r>
          </w:p>
        </w:tc>
        <w:tc>
          <w:tcPr>
            <w:tcW w:w="3915" w:type="pct"/>
          </w:tcPr>
          <w:p w14:paraId="24497065" w14:textId="4ACEBD27" w:rsidR="00B17B7F" w:rsidRDefault="00CD0F01" w:rsidP="008D4F63">
            <w:pPr>
              <w:spacing w:line="360" w:lineRule="auto"/>
              <w:rPr>
                <w:rFonts w:ascii="Arial" w:hAnsi="Arial" w:cs="Arial"/>
                <w:b/>
                <w:sz w:val="18"/>
                <w:szCs w:val="18"/>
              </w:rPr>
            </w:pPr>
            <w:r>
              <w:rPr>
                <w:rFonts w:ascii="Arial" w:hAnsi="Arial" w:cs="Arial"/>
                <w:b/>
                <w:sz w:val="18"/>
                <w:szCs w:val="18"/>
              </w:rPr>
              <w:t>[For each member under 18]:</w:t>
            </w:r>
            <w:r w:rsidR="00560207">
              <w:rPr>
                <w:rFonts w:ascii="Arial" w:hAnsi="Arial" w:cs="Arial"/>
                <w:b/>
                <w:sz w:val="18"/>
                <w:szCs w:val="18"/>
              </w:rPr>
              <w:t xml:space="preserve"> </w:t>
            </w:r>
            <w:r w:rsidR="00A74C76" w:rsidRPr="00A74C76">
              <w:rPr>
                <w:rFonts w:ascii="Arial" w:hAnsi="Arial" w:cs="Arial"/>
                <w:b/>
                <w:sz w:val="18"/>
                <w:szCs w:val="18"/>
              </w:rPr>
              <w:t xml:space="preserve">You have indicated that </w:t>
            </w:r>
            <w:r w:rsidR="00A74C76">
              <w:rPr>
                <w:rFonts w:ascii="Arial" w:hAnsi="Arial" w:cs="Arial"/>
                <w:b/>
                <w:sz w:val="18"/>
                <w:szCs w:val="18"/>
              </w:rPr>
              <w:t xml:space="preserve">[Name] </w:t>
            </w:r>
            <w:r w:rsidR="00A74C76" w:rsidRPr="00A74C76">
              <w:rPr>
                <w:rFonts w:ascii="Arial" w:hAnsi="Arial" w:cs="Arial"/>
                <w:b/>
                <w:sz w:val="18"/>
                <w:szCs w:val="18"/>
              </w:rPr>
              <w:t xml:space="preserve">is 18 years of age or younger. Please confirm that </w:t>
            </w:r>
            <w:r w:rsidR="00B17B7F">
              <w:rPr>
                <w:rFonts w:ascii="Arial" w:hAnsi="Arial" w:cs="Arial"/>
                <w:b/>
                <w:sz w:val="18"/>
                <w:szCs w:val="18"/>
              </w:rPr>
              <w:t>[Name]’s</w:t>
            </w:r>
            <w:r w:rsidR="00A74C76" w:rsidRPr="00A74C76">
              <w:rPr>
                <w:rFonts w:ascii="Arial" w:hAnsi="Arial" w:cs="Arial"/>
                <w:b/>
                <w:sz w:val="18"/>
                <w:szCs w:val="18"/>
              </w:rPr>
              <w:t xml:space="preserve"> guardian consents to him/her responding to some questions that will be asked later in the survey to children in the household.</w:t>
            </w:r>
          </w:p>
          <w:p w14:paraId="3BAA2C90" w14:textId="4C08DFBD" w:rsidR="00B17B7F" w:rsidRDefault="00B17B7F" w:rsidP="008D4F63">
            <w:pPr>
              <w:spacing w:line="360" w:lineRule="auto"/>
              <w:rPr>
                <w:rFonts w:ascii="Arial" w:hAnsi="Arial" w:cs="Arial"/>
                <w:b/>
                <w:sz w:val="18"/>
                <w:szCs w:val="18"/>
              </w:rPr>
            </w:pPr>
            <w:r>
              <w:rPr>
                <w:rFonts w:ascii="Arial" w:hAnsi="Arial" w:cs="Arial"/>
                <w:b/>
                <w:sz w:val="18"/>
                <w:szCs w:val="18"/>
              </w:rPr>
              <w:t>1-Consent</w:t>
            </w:r>
          </w:p>
          <w:p w14:paraId="72E90935" w14:textId="42323EC3" w:rsidR="00F47059" w:rsidRPr="004F5C2A" w:rsidRDefault="00F47059" w:rsidP="008D4F63">
            <w:pPr>
              <w:spacing w:line="360" w:lineRule="auto"/>
              <w:rPr>
                <w:rFonts w:ascii="Arial" w:hAnsi="Arial" w:cs="Arial"/>
                <w:b/>
                <w:sz w:val="18"/>
                <w:szCs w:val="18"/>
              </w:rPr>
            </w:pPr>
            <w:r w:rsidRPr="004F5C2A">
              <w:rPr>
                <w:rFonts w:ascii="Arial" w:hAnsi="Arial" w:cs="Arial"/>
                <w:b/>
                <w:sz w:val="18"/>
                <w:szCs w:val="18"/>
              </w:rPr>
              <w:t>5</w:t>
            </w:r>
            <w:r w:rsidR="00B17B7F">
              <w:rPr>
                <w:rFonts w:ascii="Arial" w:hAnsi="Arial" w:cs="Arial"/>
                <w:b/>
                <w:sz w:val="18"/>
                <w:szCs w:val="18"/>
              </w:rPr>
              <w:t>-</w:t>
            </w:r>
            <w:r w:rsidRPr="004F5C2A">
              <w:rPr>
                <w:rFonts w:ascii="Arial" w:hAnsi="Arial" w:cs="Arial"/>
                <w:b/>
                <w:sz w:val="18"/>
                <w:szCs w:val="18"/>
              </w:rPr>
              <w:t xml:space="preserve">Does not consent </w:t>
            </w:r>
          </w:p>
        </w:tc>
      </w:tr>
      <w:tr w:rsidR="00F47059" w:rsidRPr="004F5C2A" w14:paraId="55CF3E62" w14:textId="77777777" w:rsidTr="00D94BDE">
        <w:tc>
          <w:tcPr>
            <w:tcW w:w="1085" w:type="pct"/>
          </w:tcPr>
          <w:p w14:paraId="059C209B" w14:textId="77777777" w:rsidR="00F47059" w:rsidRPr="004F5C2A" w:rsidRDefault="00F47059" w:rsidP="005A7BEF">
            <w:pPr>
              <w:spacing w:line="360" w:lineRule="auto"/>
              <w:jc w:val="center"/>
              <w:rPr>
                <w:rFonts w:ascii="Arial" w:hAnsi="Arial" w:cs="Arial"/>
                <w:b/>
                <w:sz w:val="18"/>
                <w:szCs w:val="18"/>
              </w:rPr>
            </w:pPr>
            <w:r w:rsidRPr="004F5C2A">
              <w:rPr>
                <w:rFonts w:ascii="Arial" w:hAnsi="Arial" w:cs="Arial"/>
                <w:b/>
                <w:sz w:val="18"/>
                <w:szCs w:val="18"/>
              </w:rPr>
              <w:t>1</w:t>
            </w:r>
          </w:p>
        </w:tc>
        <w:tc>
          <w:tcPr>
            <w:tcW w:w="3915" w:type="pct"/>
          </w:tcPr>
          <w:p w14:paraId="519B81CC" w14:textId="77777777" w:rsidR="00F47059" w:rsidRPr="004F5C2A" w:rsidRDefault="00F47059" w:rsidP="005A7BEF">
            <w:pPr>
              <w:spacing w:line="360" w:lineRule="auto"/>
              <w:rPr>
                <w:rFonts w:ascii="Arial" w:hAnsi="Arial" w:cs="Arial"/>
                <w:sz w:val="18"/>
                <w:szCs w:val="18"/>
              </w:rPr>
            </w:pPr>
          </w:p>
        </w:tc>
      </w:tr>
      <w:tr w:rsidR="00F47059" w:rsidRPr="004F5C2A" w14:paraId="277853C2" w14:textId="77777777" w:rsidTr="00D94BDE">
        <w:tc>
          <w:tcPr>
            <w:tcW w:w="1085" w:type="pct"/>
          </w:tcPr>
          <w:p w14:paraId="0A991630" w14:textId="77777777" w:rsidR="00F47059" w:rsidRPr="004F5C2A" w:rsidRDefault="00F47059" w:rsidP="005A7BEF">
            <w:pPr>
              <w:spacing w:line="360" w:lineRule="auto"/>
              <w:jc w:val="center"/>
              <w:rPr>
                <w:rFonts w:ascii="Arial" w:hAnsi="Arial" w:cs="Arial"/>
                <w:b/>
                <w:sz w:val="18"/>
                <w:szCs w:val="18"/>
              </w:rPr>
            </w:pPr>
            <w:r w:rsidRPr="004F5C2A">
              <w:rPr>
                <w:rFonts w:ascii="Arial" w:hAnsi="Arial" w:cs="Arial"/>
                <w:b/>
                <w:sz w:val="18"/>
                <w:szCs w:val="18"/>
              </w:rPr>
              <w:t>2</w:t>
            </w:r>
          </w:p>
        </w:tc>
        <w:tc>
          <w:tcPr>
            <w:tcW w:w="3915" w:type="pct"/>
          </w:tcPr>
          <w:p w14:paraId="2DF4E816" w14:textId="77777777" w:rsidR="00F47059" w:rsidRPr="004F5C2A" w:rsidRDefault="00F47059" w:rsidP="005A7BEF">
            <w:pPr>
              <w:spacing w:line="360" w:lineRule="auto"/>
              <w:rPr>
                <w:rFonts w:ascii="Arial" w:hAnsi="Arial" w:cs="Arial"/>
                <w:sz w:val="18"/>
                <w:szCs w:val="18"/>
              </w:rPr>
            </w:pPr>
          </w:p>
        </w:tc>
      </w:tr>
      <w:tr w:rsidR="00827E1D" w:rsidRPr="004F5C2A" w14:paraId="3827C233" w14:textId="77777777" w:rsidTr="00D94BDE">
        <w:tc>
          <w:tcPr>
            <w:tcW w:w="1085" w:type="pct"/>
          </w:tcPr>
          <w:p w14:paraId="4E32030E"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3</w:t>
            </w:r>
          </w:p>
        </w:tc>
        <w:tc>
          <w:tcPr>
            <w:tcW w:w="3915" w:type="pct"/>
          </w:tcPr>
          <w:p w14:paraId="6FAC1829" w14:textId="77777777" w:rsidR="00827E1D" w:rsidRPr="004F5C2A" w:rsidRDefault="00827E1D" w:rsidP="005A7BEF">
            <w:pPr>
              <w:spacing w:line="360" w:lineRule="auto"/>
              <w:rPr>
                <w:rFonts w:ascii="Arial" w:hAnsi="Arial" w:cs="Arial"/>
                <w:sz w:val="18"/>
                <w:szCs w:val="18"/>
              </w:rPr>
            </w:pPr>
          </w:p>
        </w:tc>
      </w:tr>
      <w:tr w:rsidR="00827E1D" w:rsidRPr="004F5C2A" w14:paraId="5B469C4B" w14:textId="77777777" w:rsidTr="00D94BDE">
        <w:tc>
          <w:tcPr>
            <w:tcW w:w="1085" w:type="pct"/>
          </w:tcPr>
          <w:p w14:paraId="6851E82E"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4</w:t>
            </w:r>
          </w:p>
        </w:tc>
        <w:tc>
          <w:tcPr>
            <w:tcW w:w="3915" w:type="pct"/>
          </w:tcPr>
          <w:p w14:paraId="29451BC2" w14:textId="77777777" w:rsidR="00827E1D" w:rsidRPr="004F5C2A" w:rsidRDefault="00827E1D" w:rsidP="005A7BEF">
            <w:pPr>
              <w:spacing w:line="360" w:lineRule="auto"/>
              <w:rPr>
                <w:rFonts w:ascii="Arial" w:hAnsi="Arial" w:cs="Arial"/>
                <w:sz w:val="18"/>
                <w:szCs w:val="18"/>
              </w:rPr>
            </w:pPr>
          </w:p>
        </w:tc>
      </w:tr>
      <w:tr w:rsidR="00827E1D" w:rsidRPr="004F5C2A" w14:paraId="3B3F783D" w14:textId="77777777" w:rsidTr="00D94BDE">
        <w:tc>
          <w:tcPr>
            <w:tcW w:w="1085" w:type="pct"/>
          </w:tcPr>
          <w:p w14:paraId="3EE6D9A4"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5</w:t>
            </w:r>
          </w:p>
        </w:tc>
        <w:tc>
          <w:tcPr>
            <w:tcW w:w="3915" w:type="pct"/>
          </w:tcPr>
          <w:p w14:paraId="39382DBD" w14:textId="77777777" w:rsidR="00827E1D" w:rsidRPr="004F5C2A" w:rsidRDefault="00827E1D" w:rsidP="005A7BEF">
            <w:pPr>
              <w:spacing w:line="360" w:lineRule="auto"/>
              <w:rPr>
                <w:rFonts w:ascii="Arial" w:hAnsi="Arial" w:cs="Arial"/>
                <w:sz w:val="18"/>
                <w:szCs w:val="18"/>
              </w:rPr>
            </w:pPr>
          </w:p>
        </w:tc>
      </w:tr>
      <w:tr w:rsidR="00827E1D" w:rsidRPr="004F5C2A" w14:paraId="5F736335" w14:textId="77777777" w:rsidTr="00D94BDE">
        <w:tc>
          <w:tcPr>
            <w:tcW w:w="1085" w:type="pct"/>
          </w:tcPr>
          <w:p w14:paraId="0CF48811"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6</w:t>
            </w:r>
          </w:p>
        </w:tc>
        <w:tc>
          <w:tcPr>
            <w:tcW w:w="3915" w:type="pct"/>
          </w:tcPr>
          <w:p w14:paraId="1C14A7BB" w14:textId="77777777" w:rsidR="00827E1D" w:rsidRPr="004F5C2A" w:rsidRDefault="00827E1D" w:rsidP="005A7BEF">
            <w:pPr>
              <w:spacing w:line="360" w:lineRule="auto"/>
              <w:rPr>
                <w:rFonts w:ascii="Arial" w:hAnsi="Arial" w:cs="Arial"/>
                <w:sz w:val="18"/>
                <w:szCs w:val="18"/>
              </w:rPr>
            </w:pPr>
          </w:p>
        </w:tc>
      </w:tr>
      <w:tr w:rsidR="00827E1D" w:rsidRPr="004F5C2A" w14:paraId="53A63668" w14:textId="77777777" w:rsidTr="00D94BDE">
        <w:tc>
          <w:tcPr>
            <w:tcW w:w="1085" w:type="pct"/>
          </w:tcPr>
          <w:p w14:paraId="68B1E3E2"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7</w:t>
            </w:r>
          </w:p>
        </w:tc>
        <w:tc>
          <w:tcPr>
            <w:tcW w:w="3915" w:type="pct"/>
          </w:tcPr>
          <w:p w14:paraId="0B804A11" w14:textId="77777777" w:rsidR="00827E1D" w:rsidRPr="004F5C2A" w:rsidRDefault="00827E1D" w:rsidP="005A7BEF">
            <w:pPr>
              <w:spacing w:line="360" w:lineRule="auto"/>
              <w:rPr>
                <w:rFonts w:ascii="Arial" w:hAnsi="Arial" w:cs="Arial"/>
                <w:sz w:val="18"/>
                <w:szCs w:val="18"/>
              </w:rPr>
            </w:pPr>
          </w:p>
        </w:tc>
      </w:tr>
      <w:tr w:rsidR="00827E1D" w:rsidRPr="004F5C2A" w14:paraId="64EE2407" w14:textId="77777777" w:rsidTr="00D94BDE">
        <w:tc>
          <w:tcPr>
            <w:tcW w:w="1085" w:type="pct"/>
          </w:tcPr>
          <w:p w14:paraId="2A821185"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8</w:t>
            </w:r>
          </w:p>
        </w:tc>
        <w:tc>
          <w:tcPr>
            <w:tcW w:w="3915" w:type="pct"/>
          </w:tcPr>
          <w:p w14:paraId="5AE6D7B5" w14:textId="77777777" w:rsidR="00827E1D" w:rsidRPr="004F5C2A" w:rsidRDefault="00827E1D" w:rsidP="005A7BEF">
            <w:pPr>
              <w:spacing w:line="360" w:lineRule="auto"/>
              <w:rPr>
                <w:rFonts w:ascii="Arial" w:hAnsi="Arial" w:cs="Arial"/>
                <w:sz w:val="18"/>
                <w:szCs w:val="18"/>
              </w:rPr>
            </w:pPr>
          </w:p>
        </w:tc>
      </w:tr>
      <w:tr w:rsidR="00827E1D" w:rsidRPr="004F5C2A" w14:paraId="0F9AEC58" w14:textId="77777777" w:rsidTr="00D94BDE">
        <w:tc>
          <w:tcPr>
            <w:tcW w:w="1085" w:type="pct"/>
          </w:tcPr>
          <w:p w14:paraId="1EE90240"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9</w:t>
            </w:r>
          </w:p>
        </w:tc>
        <w:tc>
          <w:tcPr>
            <w:tcW w:w="3915" w:type="pct"/>
          </w:tcPr>
          <w:p w14:paraId="6C0825B1" w14:textId="77777777" w:rsidR="00827E1D" w:rsidRPr="004F5C2A" w:rsidRDefault="00827E1D" w:rsidP="005A7BEF">
            <w:pPr>
              <w:spacing w:line="360" w:lineRule="auto"/>
              <w:rPr>
                <w:rFonts w:ascii="Arial" w:hAnsi="Arial" w:cs="Arial"/>
                <w:sz w:val="18"/>
                <w:szCs w:val="18"/>
              </w:rPr>
            </w:pPr>
          </w:p>
        </w:tc>
      </w:tr>
      <w:tr w:rsidR="00827E1D" w:rsidRPr="004F5C2A" w14:paraId="3205FEB1" w14:textId="77777777" w:rsidTr="00D94BDE">
        <w:tc>
          <w:tcPr>
            <w:tcW w:w="1085" w:type="pct"/>
          </w:tcPr>
          <w:p w14:paraId="456994F4"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10</w:t>
            </w:r>
          </w:p>
        </w:tc>
        <w:tc>
          <w:tcPr>
            <w:tcW w:w="3915" w:type="pct"/>
          </w:tcPr>
          <w:p w14:paraId="7E843C30" w14:textId="77777777" w:rsidR="00827E1D" w:rsidRPr="004F5C2A" w:rsidRDefault="00827E1D" w:rsidP="005A7BEF">
            <w:pPr>
              <w:spacing w:line="360" w:lineRule="auto"/>
              <w:rPr>
                <w:rFonts w:ascii="Arial" w:hAnsi="Arial" w:cs="Arial"/>
                <w:sz w:val="18"/>
                <w:szCs w:val="18"/>
              </w:rPr>
            </w:pPr>
          </w:p>
        </w:tc>
      </w:tr>
      <w:tr w:rsidR="00827E1D" w:rsidRPr="004F5C2A" w14:paraId="59121C88" w14:textId="77777777" w:rsidTr="00D94BDE">
        <w:tc>
          <w:tcPr>
            <w:tcW w:w="1085" w:type="pct"/>
          </w:tcPr>
          <w:p w14:paraId="2B088C84"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11</w:t>
            </w:r>
          </w:p>
        </w:tc>
        <w:tc>
          <w:tcPr>
            <w:tcW w:w="3915" w:type="pct"/>
          </w:tcPr>
          <w:p w14:paraId="020370FC" w14:textId="77777777" w:rsidR="00827E1D" w:rsidRPr="004F5C2A" w:rsidRDefault="00827E1D" w:rsidP="005A7BEF">
            <w:pPr>
              <w:spacing w:line="360" w:lineRule="auto"/>
              <w:rPr>
                <w:rFonts w:ascii="Arial" w:hAnsi="Arial" w:cs="Arial"/>
                <w:sz w:val="18"/>
                <w:szCs w:val="18"/>
              </w:rPr>
            </w:pPr>
          </w:p>
        </w:tc>
      </w:tr>
      <w:tr w:rsidR="00827E1D" w:rsidRPr="004F5C2A" w14:paraId="69AD4AA0" w14:textId="77777777" w:rsidTr="00D94BDE">
        <w:tc>
          <w:tcPr>
            <w:tcW w:w="1085" w:type="pct"/>
          </w:tcPr>
          <w:p w14:paraId="26DD74F6"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12</w:t>
            </w:r>
          </w:p>
        </w:tc>
        <w:tc>
          <w:tcPr>
            <w:tcW w:w="3915" w:type="pct"/>
          </w:tcPr>
          <w:p w14:paraId="18DCCCE6" w14:textId="77777777" w:rsidR="00827E1D" w:rsidRPr="004F5C2A" w:rsidRDefault="00827E1D" w:rsidP="005A7BEF">
            <w:pPr>
              <w:spacing w:line="360" w:lineRule="auto"/>
              <w:rPr>
                <w:rFonts w:ascii="Arial" w:hAnsi="Arial" w:cs="Arial"/>
                <w:sz w:val="18"/>
                <w:szCs w:val="18"/>
              </w:rPr>
            </w:pPr>
          </w:p>
        </w:tc>
      </w:tr>
      <w:tr w:rsidR="00827E1D" w:rsidRPr="004F5C2A" w14:paraId="4FF4E87D" w14:textId="77777777" w:rsidTr="00D94BDE">
        <w:tc>
          <w:tcPr>
            <w:tcW w:w="1085" w:type="pct"/>
          </w:tcPr>
          <w:p w14:paraId="3814C95F"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13</w:t>
            </w:r>
          </w:p>
        </w:tc>
        <w:tc>
          <w:tcPr>
            <w:tcW w:w="3915" w:type="pct"/>
          </w:tcPr>
          <w:p w14:paraId="107E14E9" w14:textId="77777777" w:rsidR="00827E1D" w:rsidRPr="004F5C2A" w:rsidRDefault="00827E1D" w:rsidP="005A7BEF">
            <w:pPr>
              <w:spacing w:line="360" w:lineRule="auto"/>
              <w:rPr>
                <w:rFonts w:ascii="Arial" w:hAnsi="Arial" w:cs="Arial"/>
                <w:sz w:val="18"/>
                <w:szCs w:val="18"/>
              </w:rPr>
            </w:pPr>
          </w:p>
        </w:tc>
      </w:tr>
      <w:tr w:rsidR="00827E1D" w:rsidRPr="004F5C2A" w14:paraId="22817F72" w14:textId="77777777" w:rsidTr="00D94BDE">
        <w:tc>
          <w:tcPr>
            <w:tcW w:w="1085" w:type="pct"/>
          </w:tcPr>
          <w:p w14:paraId="0187E5F2"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14</w:t>
            </w:r>
          </w:p>
        </w:tc>
        <w:tc>
          <w:tcPr>
            <w:tcW w:w="3915" w:type="pct"/>
          </w:tcPr>
          <w:p w14:paraId="558D22EB" w14:textId="77777777" w:rsidR="00827E1D" w:rsidRPr="004F5C2A" w:rsidRDefault="00827E1D" w:rsidP="005A7BEF">
            <w:pPr>
              <w:spacing w:line="360" w:lineRule="auto"/>
              <w:rPr>
                <w:rFonts w:ascii="Arial" w:hAnsi="Arial" w:cs="Arial"/>
                <w:sz w:val="18"/>
                <w:szCs w:val="18"/>
              </w:rPr>
            </w:pPr>
          </w:p>
        </w:tc>
      </w:tr>
      <w:tr w:rsidR="00827E1D" w:rsidRPr="004F5C2A" w14:paraId="668A63AC" w14:textId="77777777" w:rsidTr="00D94BDE">
        <w:tc>
          <w:tcPr>
            <w:tcW w:w="1085" w:type="pct"/>
          </w:tcPr>
          <w:p w14:paraId="5D02F0D5"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15</w:t>
            </w:r>
          </w:p>
        </w:tc>
        <w:tc>
          <w:tcPr>
            <w:tcW w:w="3915" w:type="pct"/>
          </w:tcPr>
          <w:p w14:paraId="54DE12F7" w14:textId="77777777" w:rsidR="00827E1D" w:rsidRPr="004F5C2A" w:rsidRDefault="00827E1D" w:rsidP="005A7BEF">
            <w:pPr>
              <w:spacing w:line="360" w:lineRule="auto"/>
              <w:rPr>
                <w:rFonts w:ascii="Arial" w:hAnsi="Arial" w:cs="Arial"/>
                <w:sz w:val="18"/>
                <w:szCs w:val="18"/>
              </w:rPr>
            </w:pPr>
          </w:p>
        </w:tc>
      </w:tr>
      <w:tr w:rsidR="00827E1D" w:rsidRPr="004F5C2A" w14:paraId="01A106E9" w14:textId="77777777" w:rsidTr="00D94BDE">
        <w:tc>
          <w:tcPr>
            <w:tcW w:w="1085" w:type="pct"/>
          </w:tcPr>
          <w:p w14:paraId="661EA46F"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16</w:t>
            </w:r>
          </w:p>
        </w:tc>
        <w:tc>
          <w:tcPr>
            <w:tcW w:w="3915" w:type="pct"/>
          </w:tcPr>
          <w:p w14:paraId="40972631" w14:textId="77777777" w:rsidR="00827E1D" w:rsidRPr="004F5C2A" w:rsidRDefault="00827E1D" w:rsidP="005A7BEF">
            <w:pPr>
              <w:spacing w:line="360" w:lineRule="auto"/>
              <w:rPr>
                <w:rFonts w:ascii="Arial" w:hAnsi="Arial" w:cs="Arial"/>
                <w:sz w:val="18"/>
                <w:szCs w:val="18"/>
              </w:rPr>
            </w:pPr>
          </w:p>
        </w:tc>
      </w:tr>
      <w:tr w:rsidR="00827E1D" w:rsidRPr="004F5C2A" w14:paraId="4A20C8F9" w14:textId="77777777" w:rsidTr="00D94BDE">
        <w:tc>
          <w:tcPr>
            <w:tcW w:w="1085" w:type="pct"/>
          </w:tcPr>
          <w:p w14:paraId="1992DBB5"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17</w:t>
            </w:r>
          </w:p>
        </w:tc>
        <w:tc>
          <w:tcPr>
            <w:tcW w:w="3915" w:type="pct"/>
          </w:tcPr>
          <w:p w14:paraId="32037809" w14:textId="77777777" w:rsidR="00827E1D" w:rsidRPr="004F5C2A" w:rsidRDefault="00827E1D" w:rsidP="005A7BEF">
            <w:pPr>
              <w:spacing w:line="360" w:lineRule="auto"/>
              <w:rPr>
                <w:rFonts w:ascii="Arial" w:hAnsi="Arial" w:cs="Arial"/>
                <w:sz w:val="18"/>
                <w:szCs w:val="18"/>
              </w:rPr>
            </w:pPr>
          </w:p>
        </w:tc>
      </w:tr>
      <w:tr w:rsidR="00827E1D" w:rsidRPr="004F5C2A" w14:paraId="0192B570" w14:textId="77777777" w:rsidTr="00D94BDE">
        <w:tc>
          <w:tcPr>
            <w:tcW w:w="1085" w:type="pct"/>
          </w:tcPr>
          <w:p w14:paraId="66CAD687" w14:textId="77777777" w:rsidR="00827E1D" w:rsidRPr="004F5C2A" w:rsidRDefault="00827E1D" w:rsidP="005A7BEF">
            <w:pPr>
              <w:spacing w:line="360" w:lineRule="auto"/>
              <w:jc w:val="center"/>
              <w:rPr>
                <w:rFonts w:ascii="Arial" w:hAnsi="Arial" w:cs="Arial"/>
                <w:b/>
                <w:sz w:val="18"/>
                <w:szCs w:val="18"/>
              </w:rPr>
            </w:pPr>
            <w:r w:rsidRPr="004F5C2A">
              <w:rPr>
                <w:rFonts w:ascii="Arial" w:hAnsi="Arial" w:cs="Arial"/>
                <w:b/>
                <w:sz w:val="18"/>
                <w:szCs w:val="18"/>
              </w:rPr>
              <w:t>18</w:t>
            </w:r>
          </w:p>
        </w:tc>
        <w:tc>
          <w:tcPr>
            <w:tcW w:w="3915" w:type="pct"/>
          </w:tcPr>
          <w:p w14:paraId="0E94E7F1" w14:textId="77777777" w:rsidR="00827E1D" w:rsidRPr="004F5C2A" w:rsidRDefault="00827E1D" w:rsidP="005A7BEF">
            <w:pPr>
              <w:spacing w:line="360" w:lineRule="auto"/>
              <w:rPr>
                <w:rFonts w:ascii="Arial" w:hAnsi="Arial" w:cs="Arial"/>
                <w:sz w:val="18"/>
                <w:szCs w:val="18"/>
              </w:rPr>
            </w:pPr>
          </w:p>
        </w:tc>
      </w:tr>
    </w:tbl>
    <w:p w14:paraId="74473598" w14:textId="4B61F2E4" w:rsidR="00FB4619" w:rsidRPr="005A7BEF" w:rsidRDefault="00FB4619" w:rsidP="005A7BEF">
      <w:pPr>
        <w:rPr>
          <w:rFonts w:ascii="Arial" w:hAnsi="Arial" w:cs="Arial"/>
        </w:rPr>
      </w:pPr>
    </w:p>
    <w:p w14:paraId="07AFF26B" w14:textId="77777777" w:rsidR="00FB4619" w:rsidRPr="005A7BEF" w:rsidRDefault="00FB4619" w:rsidP="005A7BEF">
      <w:pPr>
        <w:rPr>
          <w:rFonts w:ascii="Arial" w:hAnsi="Arial" w:cs="Arial"/>
          <w:b/>
          <w:bCs/>
          <w:sz w:val="16"/>
          <w:szCs w:val="16"/>
        </w:rPr>
      </w:pPr>
      <w:r w:rsidRPr="005A7BEF">
        <w:rPr>
          <w:rFonts w:ascii="Arial" w:hAnsi="Arial" w:cs="Arial"/>
          <w:sz w:val="16"/>
          <w:szCs w:val="16"/>
        </w:rPr>
        <w:br w:type="page"/>
      </w:r>
    </w:p>
    <w:p w14:paraId="47D6972F" w14:textId="3B1805AA" w:rsidR="000528D2" w:rsidRPr="005A7BEF" w:rsidRDefault="00C721C0" w:rsidP="005A7BEF">
      <w:pPr>
        <w:pStyle w:val="Heading2"/>
        <w:rPr>
          <w:rFonts w:ascii="Arial" w:hAnsi="Arial" w:cs="Arial"/>
          <w:color w:val="auto"/>
          <w:sz w:val="20"/>
          <w:szCs w:val="20"/>
        </w:rPr>
      </w:pPr>
      <w:bookmarkStart w:id="60" w:name="_Ref512425152"/>
      <w:bookmarkStart w:id="61" w:name="_Toc516617782"/>
      <w:bookmarkStart w:id="62" w:name="Background"/>
      <w:bookmarkStart w:id="63" w:name="nonHHrelatives"/>
      <w:bookmarkEnd w:id="57"/>
      <w:r w:rsidRPr="005A7BEF">
        <w:rPr>
          <w:rFonts w:ascii="Arial" w:hAnsi="Arial" w:cs="Arial"/>
          <w:color w:val="auto"/>
          <w:sz w:val="20"/>
          <w:szCs w:val="20"/>
        </w:rPr>
        <w:lastRenderedPageBreak/>
        <w:t>PART D: BACKGROUND INFORMATION</w:t>
      </w:r>
      <w:bookmarkEnd w:id="60"/>
      <w:bookmarkEnd w:id="61"/>
      <w:r w:rsidRPr="005A7BEF">
        <w:rPr>
          <w:rFonts w:ascii="Arial" w:hAnsi="Arial" w:cs="Arial"/>
          <w:color w:val="auto"/>
          <w:sz w:val="20"/>
          <w:szCs w:val="20"/>
        </w:rPr>
        <w:t xml:space="preserve">  </w:t>
      </w:r>
    </w:p>
    <w:p w14:paraId="6E04487C" w14:textId="5B6B7157" w:rsidR="00CA6E2A" w:rsidRDefault="00C47047" w:rsidP="005A7BEF">
      <w:pPr>
        <w:rPr>
          <w:rFonts w:ascii="Arial" w:hAnsi="Arial" w:cs="Arial"/>
          <w:i/>
          <w:sz w:val="20"/>
          <w:szCs w:val="20"/>
        </w:rPr>
      </w:pPr>
      <w:r w:rsidRPr="005A7BEF">
        <w:rPr>
          <w:rFonts w:ascii="Arial" w:hAnsi="Arial" w:cs="Arial"/>
          <w:i/>
          <w:sz w:val="20"/>
          <w:szCs w:val="20"/>
        </w:rPr>
        <w:t>(To be asked about all household members)</w:t>
      </w:r>
    </w:p>
    <w:p w14:paraId="43E7F577" w14:textId="1F44569C" w:rsidR="004432E6" w:rsidRDefault="004432E6" w:rsidP="005A7BEF">
      <w:pPr>
        <w:rPr>
          <w:rFonts w:ascii="Arial" w:hAnsi="Arial" w:cs="Arial"/>
          <w:i/>
          <w:sz w:val="20"/>
          <w:szCs w:val="20"/>
        </w:rPr>
      </w:pPr>
    </w:p>
    <w:p w14:paraId="1BBB5094" w14:textId="7D40CF0A" w:rsidR="004432E6" w:rsidRDefault="004432E6" w:rsidP="005A7BEF">
      <w:pPr>
        <w:rPr>
          <w:rFonts w:ascii="Arial" w:hAnsi="Arial" w:cs="Arial"/>
          <w:i/>
          <w:sz w:val="20"/>
          <w:szCs w:val="20"/>
        </w:rPr>
      </w:pPr>
    </w:p>
    <w:p w14:paraId="3A53BCE0" w14:textId="41C9FFA4" w:rsidR="004432E6" w:rsidRPr="008D4F63" w:rsidRDefault="004432E6" w:rsidP="005A7BEF">
      <w:pPr>
        <w:rPr>
          <w:rFonts w:ascii="Arial" w:hAnsi="Arial" w:cs="Arial"/>
          <w:sz w:val="20"/>
          <w:szCs w:val="20"/>
        </w:rPr>
      </w:pPr>
      <w:r w:rsidRPr="00842F8E">
        <w:rPr>
          <w:rFonts w:ascii="Arial" w:hAnsi="Arial" w:cs="Arial"/>
          <w:i/>
          <w:sz w:val="20"/>
          <w:szCs w:val="20"/>
        </w:rPr>
        <w:t>Interviewer reads</w:t>
      </w:r>
      <w:r>
        <w:rPr>
          <w:rFonts w:ascii="Arial" w:hAnsi="Arial" w:cs="Arial"/>
          <w:sz w:val="20"/>
          <w:szCs w:val="20"/>
        </w:rPr>
        <w:t xml:space="preserve">: </w:t>
      </w:r>
      <w:r>
        <w:rPr>
          <w:rFonts w:ascii="Arial" w:hAnsi="Arial" w:cs="Arial"/>
          <w:b/>
          <w:sz w:val="20"/>
          <w:szCs w:val="20"/>
        </w:rPr>
        <w:t xml:space="preserve">I would now like to ask some </w:t>
      </w:r>
      <w:r w:rsidRPr="00842F8E">
        <w:rPr>
          <w:rFonts w:ascii="Arial" w:hAnsi="Arial" w:cs="Arial"/>
          <w:b/>
          <w:i/>
          <w:sz w:val="20"/>
          <w:szCs w:val="20"/>
        </w:rPr>
        <w:t>more background questions</w:t>
      </w:r>
      <w:r>
        <w:rPr>
          <w:rFonts w:ascii="Arial" w:hAnsi="Arial" w:cs="Arial"/>
          <w:b/>
          <w:sz w:val="20"/>
          <w:szCs w:val="20"/>
        </w:rPr>
        <w:t xml:space="preserve"> about [Name]</w:t>
      </w:r>
      <w:r>
        <w:rPr>
          <w:rFonts w:ascii="Arial" w:hAnsi="Arial" w:cs="Arial"/>
          <w:sz w:val="20"/>
          <w:szCs w:val="20"/>
        </w:rPr>
        <w:t>.</w:t>
      </w:r>
    </w:p>
    <w:p w14:paraId="54D97520" w14:textId="77777777" w:rsidR="004010FA" w:rsidRPr="005A7BEF" w:rsidRDefault="004010FA" w:rsidP="005A7BEF">
      <w:pPr>
        <w:rPr>
          <w:rStyle w:val="Emphasis"/>
          <w:rFonts w:ascii="Arial" w:hAnsi="Arial" w:cs="Arial"/>
          <w:iCs w:val="0"/>
          <w:sz w:val="20"/>
          <w:szCs w:val="20"/>
        </w:rPr>
      </w:pPr>
    </w:p>
    <w:tbl>
      <w:tblPr>
        <w:tblStyle w:val="TableGrid"/>
        <w:tblW w:w="5000" w:type="pct"/>
        <w:tblLook w:val="04A0" w:firstRow="1" w:lastRow="0" w:firstColumn="1" w:lastColumn="0" w:noHBand="0" w:noVBand="1"/>
      </w:tblPr>
      <w:tblGrid>
        <w:gridCol w:w="721"/>
        <w:gridCol w:w="2498"/>
        <w:gridCol w:w="2056"/>
        <w:gridCol w:w="1809"/>
        <w:gridCol w:w="2410"/>
        <w:gridCol w:w="1548"/>
        <w:gridCol w:w="1739"/>
        <w:gridCol w:w="1739"/>
      </w:tblGrid>
      <w:tr w:rsidR="00663641" w:rsidRPr="005A7BEF" w14:paraId="34EC2BF4" w14:textId="54B2D906" w:rsidTr="0043221A">
        <w:trPr>
          <w:trHeight w:val="1866"/>
        </w:trPr>
        <w:tc>
          <w:tcPr>
            <w:tcW w:w="248" w:type="pct"/>
          </w:tcPr>
          <w:p w14:paraId="355D9D1B" w14:textId="77777777" w:rsidR="00663641" w:rsidRPr="005A7BEF" w:rsidRDefault="00663641" w:rsidP="005A7BEF">
            <w:pPr>
              <w:spacing w:line="276" w:lineRule="auto"/>
              <w:jc w:val="center"/>
              <w:rPr>
                <w:rFonts w:ascii="Arial" w:hAnsi="Arial" w:cs="Arial"/>
                <w:b/>
                <w:sz w:val="16"/>
                <w:szCs w:val="16"/>
              </w:rPr>
            </w:pPr>
            <w:r w:rsidRPr="005A7BEF">
              <w:rPr>
                <w:rFonts w:ascii="Arial" w:hAnsi="Arial" w:cs="Arial"/>
                <w:b/>
                <w:sz w:val="16"/>
                <w:szCs w:val="16"/>
              </w:rPr>
              <w:t>ID</w:t>
            </w:r>
          </w:p>
        </w:tc>
        <w:tc>
          <w:tcPr>
            <w:tcW w:w="860" w:type="pct"/>
          </w:tcPr>
          <w:p w14:paraId="23836EF9" w14:textId="2AA9EDA4" w:rsidR="00663641" w:rsidRPr="00842F8E" w:rsidRDefault="00663641" w:rsidP="005A7BEF">
            <w:pPr>
              <w:spacing w:line="276" w:lineRule="auto"/>
              <w:rPr>
                <w:rFonts w:ascii="Arial" w:hAnsi="Arial" w:cs="Arial"/>
                <w:sz w:val="16"/>
                <w:szCs w:val="16"/>
              </w:rPr>
            </w:pPr>
            <w:r w:rsidRPr="00842F8E">
              <w:rPr>
                <w:rFonts w:ascii="Arial" w:hAnsi="Arial" w:cs="Arial"/>
                <w:sz w:val="16"/>
                <w:szCs w:val="16"/>
              </w:rPr>
              <w:t xml:space="preserve">Who is the person answering these questions about </w:t>
            </w:r>
            <w:r w:rsidR="00630C9F" w:rsidRPr="00842F8E">
              <w:rPr>
                <w:rFonts w:ascii="Arial" w:hAnsi="Arial" w:cs="Arial"/>
                <w:sz w:val="16"/>
                <w:szCs w:val="16"/>
              </w:rPr>
              <w:t>[</w:t>
            </w:r>
            <w:r w:rsidRPr="00842F8E">
              <w:rPr>
                <w:rFonts w:ascii="Arial" w:hAnsi="Arial" w:cs="Arial"/>
                <w:sz w:val="16"/>
                <w:szCs w:val="16"/>
              </w:rPr>
              <w:t>Name</w:t>
            </w:r>
            <w:r w:rsidR="00630C9F" w:rsidRPr="00842F8E">
              <w:rPr>
                <w:rFonts w:ascii="Arial" w:hAnsi="Arial" w:cs="Arial"/>
                <w:sz w:val="16"/>
                <w:szCs w:val="16"/>
              </w:rPr>
              <w:t>]</w:t>
            </w:r>
            <w:r w:rsidRPr="00842F8E">
              <w:rPr>
                <w:rFonts w:ascii="Arial" w:hAnsi="Arial" w:cs="Arial"/>
                <w:sz w:val="16"/>
                <w:szCs w:val="16"/>
              </w:rPr>
              <w:t xml:space="preserve">? </w:t>
            </w:r>
          </w:p>
          <w:p w14:paraId="6831B518" w14:textId="77777777" w:rsidR="00663641" w:rsidRPr="00842F8E" w:rsidRDefault="00663641" w:rsidP="005A7BEF">
            <w:pPr>
              <w:spacing w:line="276" w:lineRule="auto"/>
              <w:rPr>
                <w:rFonts w:ascii="Arial" w:hAnsi="Arial" w:cs="Arial"/>
                <w:sz w:val="16"/>
                <w:szCs w:val="16"/>
              </w:rPr>
            </w:pPr>
          </w:p>
          <w:p w14:paraId="427773A4" w14:textId="1C9E9396" w:rsidR="00663641" w:rsidRPr="00842F8E" w:rsidRDefault="00021F48" w:rsidP="005A7BEF">
            <w:pPr>
              <w:spacing w:line="276" w:lineRule="auto"/>
              <w:rPr>
                <w:rFonts w:ascii="Arial" w:hAnsi="Arial" w:cs="Arial"/>
                <w:sz w:val="16"/>
                <w:szCs w:val="16"/>
              </w:rPr>
            </w:pPr>
            <w:r w:rsidRPr="00842F8E">
              <w:rPr>
                <w:rFonts w:ascii="Arial" w:hAnsi="Arial" w:cs="Arial"/>
                <w:sz w:val="16"/>
                <w:szCs w:val="16"/>
              </w:rPr>
              <w:t>[List of names appears for selection]</w:t>
            </w:r>
          </w:p>
          <w:p w14:paraId="7405B9D8" w14:textId="77777777" w:rsidR="00663641" w:rsidRPr="00842F8E" w:rsidRDefault="00663641" w:rsidP="005A7BEF">
            <w:pPr>
              <w:spacing w:line="276" w:lineRule="auto"/>
              <w:rPr>
                <w:rFonts w:ascii="Arial" w:hAnsi="Arial" w:cs="Arial"/>
                <w:sz w:val="16"/>
                <w:szCs w:val="16"/>
              </w:rPr>
            </w:pPr>
          </w:p>
          <w:p w14:paraId="6360E98D" w14:textId="764CA257" w:rsidR="00663641" w:rsidRPr="00842F8E" w:rsidRDefault="00663641" w:rsidP="005A7BEF">
            <w:pPr>
              <w:spacing w:line="276" w:lineRule="auto"/>
              <w:rPr>
                <w:rFonts w:ascii="Arial" w:hAnsi="Arial" w:cs="Arial"/>
                <w:sz w:val="16"/>
                <w:szCs w:val="16"/>
              </w:rPr>
            </w:pPr>
          </w:p>
        </w:tc>
        <w:tc>
          <w:tcPr>
            <w:tcW w:w="708" w:type="pct"/>
          </w:tcPr>
          <w:p w14:paraId="4592FE56" w14:textId="6A30C2EC" w:rsidR="00663641" w:rsidRPr="00842F8E" w:rsidRDefault="00CE456B" w:rsidP="005A7BEF">
            <w:pPr>
              <w:rPr>
                <w:rFonts w:ascii="Arial" w:hAnsi="Arial" w:cs="Arial"/>
                <w:bCs/>
                <w:sz w:val="16"/>
                <w:szCs w:val="16"/>
              </w:rPr>
            </w:pPr>
            <w:r w:rsidRPr="00842F8E">
              <w:rPr>
                <w:rFonts w:ascii="Arial" w:hAnsi="Arial" w:cs="Arial"/>
                <w:sz w:val="16"/>
                <w:szCs w:val="16"/>
              </w:rPr>
              <w:t>[I</w:t>
            </w:r>
            <w:r w:rsidR="00663641" w:rsidRPr="00842F8E">
              <w:rPr>
                <w:rFonts w:ascii="Arial" w:hAnsi="Arial" w:cs="Arial"/>
                <w:sz w:val="16"/>
                <w:szCs w:val="16"/>
              </w:rPr>
              <w:t>f the marital status of this person is married, in a consensual union, or betrothed</w:t>
            </w:r>
            <w:r w:rsidR="00C4554C" w:rsidRPr="00842F8E">
              <w:rPr>
                <w:rFonts w:ascii="Arial" w:hAnsi="Arial" w:cs="Arial"/>
                <w:sz w:val="16"/>
                <w:szCs w:val="16"/>
              </w:rPr>
              <w:t>]</w:t>
            </w:r>
          </w:p>
          <w:p w14:paraId="6BFCDE98" w14:textId="77777777" w:rsidR="00663641" w:rsidRPr="00842F8E" w:rsidRDefault="00663641" w:rsidP="005A7BEF">
            <w:pPr>
              <w:rPr>
                <w:rFonts w:ascii="Arial" w:hAnsi="Arial" w:cs="Arial"/>
                <w:bCs/>
                <w:sz w:val="16"/>
                <w:szCs w:val="16"/>
              </w:rPr>
            </w:pPr>
          </w:p>
          <w:p w14:paraId="5F593989" w14:textId="77777777" w:rsidR="00663641" w:rsidRPr="00842F8E" w:rsidRDefault="00663641" w:rsidP="005A7BEF">
            <w:pPr>
              <w:rPr>
                <w:rFonts w:ascii="Arial" w:hAnsi="Arial" w:cs="Arial"/>
                <w:bCs/>
                <w:sz w:val="16"/>
                <w:szCs w:val="16"/>
              </w:rPr>
            </w:pPr>
          </w:p>
          <w:p w14:paraId="6699555C" w14:textId="691A661C" w:rsidR="00663641" w:rsidRPr="00842F8E" w:rsidRDefault="00663641" w:rsidP="005A7BEF">
            <w:pPr>
              <w:rPr>
                <w:rFonts w:ascii="Arial" w:hAnsi="Arial" w:cs="Arial"/>
                <w:sz w:val="16"/>
                <w:szCs w:val="16"/>
              </w:rPr>
            </w:pPr>
            <w:r w:rsidRPr="00842F8E">
              <w:rPr>
                <w:rFonts w:ascii="Arial" w:hAnsi="Arial" w:cs="Arial"/>
                <w:bCs/>
                <w:sz w:val="16"/>
                <w:szCs w:val="16"/>
              </w:rPr>
              <w:t>Q7. D</w:t>
            </w:r>
            <w:r w:rsidRPr="00842F8E">
              <w:rPr>
                <w:rFonts w:ascii="Arial" w:hAnsi="Arial" w:cs="Arial"/>
                <w:sz w:val="16"/>
                <w:szCs w:val="16"/>
              </w:rPr>
              <w:t xml:space="preserve">oes </w:t>
            </w:r>
            <w:r w:rsidR="004432E6" w:rsidRPr="00842F8E">
              <w:rPr>
                <w:rFonts w:ascii="Arial" w:hAnsi="Arial" w:cs="Arial"/>
                <w:sz w:val="16"/>
                <w:szCs w:val="16"/>
              </w:rPr>
              <w:t xml:space="preserve">[Name’s] </w:t>
            </w:r>
            <w:r w:rsidRPr="00842F8E">
              <w:rPr>
                <w:rFonts w:ascii="Arial" w:hAnsi="Arial" w:cs="Arial"/>
                <w:sz w:val="16"/>
                <w:szCs w:val="16"/>
              </w:rPr>
              <w:t xml:space="preserve">spouse </w:t>
            </w:r>
            <w:r w:rsidR="004432E6" w:rsidRPr="00842F8E">
              <w:rPr>
                <w:rFonts w:ascii="Arial" w:hAnsi="Arial" w:cs="Arial"/>
                <w:sz w:val="16"/>
                <w:szCs w:val="16"/>
              </w:rPr>
              <w:t xml:space="preserve">currently </w:t>
            </w:r>
            <w:r w:rsidRPr="00842F8E">
              <w:rPr>
                <w:rFonts w:ascii="Arial" w:hAnsi="Arial" w:cs="Arial"/>
                <w:sz w:val="16"/>
                <w:szCs w:val="16"/>
              </w:rPr>
              <w:t>live in the household?</w:t>
            </w:r>
          </w:p>
          <w:p w14:paraId="236CA768" w14:textId="77777777" w:rsidR="00663641" w:rsidRPr="00842F8E" w:rsidRDefault="00663641" w:rsidP="005A7BEF">
            <w:pPr>
              <w:rPr>
                <w:rFonts w:ascii="Arial" w:hAnsi="Arial" w:cs="Arial"/>
                <w:sz w:val="16"/>
                <w:szCs w:val="16"/>
              </w:rPr>
            </w:pPr>
          </w:p>
          <w:p w14:paraId="1A5EF35C" w14:textId="77777777" w:rsidR="00663641" w:rsidRPr="0079762D" w:rsidRDefault="00663641" w:rsidP="005A7BEF">
            <w:pPr>
              <w:rPr>
                <w:rFonts w:ascii="Arial" w:hAnsi="Arial" w:cs="Arial"/>
                <w:sz w:val="16"/>
                <w:szCs w:val="16"/>
              </w:rPr>
            </w:pPr>
            <w:r w:rsidRPr="0079762D">
              <w:rPr>
                <w:rFonts w:ascii="Arial" w:hAnsi="Arial" w:cs="Arial"/>
                <w:sz w:val="16"/>
                <w:szCs w:val="16"/>
              </w:rPr>
              <w:t>1. Yes</w:t>
            </w:r>
          </w:p>
          <w:p w14:paraId="0833C6E9" w14:textId="20418BD1" w:rsidR="00663641" w:rsidRPr="0079762D" w:rsidRDefault="00663641" w:rsidP="005A7BEF">
            <w:pPr>
              <w:spacing w:line="276" w:lineRule="auto"/>
              <w:rPr>
                <w:rFonts w:ascii="Arial" w:hAnsi="Arial" w:cs="Arial"/>
                <w:sz w:val="16"/>
                <w:szCs w:val="16"/>
              </w:rPr>
            </w:pPr>
            <w:r w:rsidRPr="0079762D">
              <w:rPr>
                <w:rFonts w:ascii="Arial" w:hAnsi="Arial" w:cs="Arial"/>
                <w:sz w:val="16"/>
                <w:szCs w:val="16"/>
              </w:rPr>
              <w:t>5. No (&gt;&gt;Q9)</w:t>
            </w:r>
          </w:p>
          <w:p w14:paraId="1E54446B" w14:textId="77777777" w:rsidR="00663641" w:rsidRPr="00842F8E" w:rsidRDefault="00663641" w:rsidP="005A7BEF">
            <w:pPr>
              <w:spacing w:line="276" w:lineRule="auto"/>
              <w:rPr>
                <w:rFonts w:ascii="Arial" w:hAnsi="Arial" w:cs="Arial"/>
                <w:sz w:val="16"/>
                <w:szCs w:val="16"/>
              </w:rPr>
            </w:pPr>
          </w:p>
          <w:p w14:paraId="01F3E28C" w14:textId="460BC722" w:rsidR="00663641" w:rsidRPr="00842F8E" w:rsidRDefault="00663641" w:rsidP="005A7BEF">
            <w:pPr>
              <w:pStyle w:val="CommentText"/>
              <w:rPr>
                <w:rFonts w:ascii="Arial" w:hAnsi="Arial" w:cs="Arial"/>
                <w:sz w:val="16"/>
                <w:szCs w:val="16"/>
              </w:rPr>
            </w:pPr>
          </w:p>
        </w:tc>
        <w:tc>
          <w:tcPr>
            <w:tcW w:w="623" w:type="pct"/>
          </w:tcPr>
          <w:p w14:paraId="0AFE7EEA" w14:textId="77777777" w:rsidR="00CE456B" w:rsidRPr="00842F8E" w:rsidRDefault="00CE456B" w:rsidP="00CE456B">
            <w:pPr>
              <w:rPr>
                <w:rFonts w:ascii="Arial" w:hAnsi="Arial" w:cs="Arial"/>
                <w:bCs/>
                <w:sz w:val="16"/>
                <w:szCs w:val="16"/>
              </w:rPr>
            </w:pPr>
            <w:r w:rsidRPr="00842F8E">
              <w:rPr>
                <w:rFonts w:ascii="Arial" w:hAnsi="Arial" w:cs="Arial"/>
                <w:sz w:val="16"/>
                <w:szCs w:val="16"/>
              </w:rPr>
              <w:t>[If the marital status of this person is married, in a consensual union, or betrothed]</w:t>
            </w:r>
          </w:p>
          <w:p w14:paraId="08553FDB" w14:textId="77777777" w:rsidR="00CE456B" w:rsidRPr="00842F8E" w:rsidRDefault="00CE456B" w:rsidP="005A7BEF">
            <w:pPr>
              <w:rPr>
                <w:rFonts w:ascii="Arial" w:hAnsi="Arial" w:cs="Arial"/>
                <w:bCs/>
                <w:sz w:val="16"/>
                <w:szCs w:val="16"/>
              </w:rPr>
            </w:pPr>
          </w:p>
          <w:p w14:paraId="6C12AF6C" w14:textId="3BE92E6B" w:rsidR="00CE456B" w:rsidRPr="00842F8E" w:rsidRDefault="00663641" w:rsidP="00CE456B">
            <w:pPr>
              <w:rPr>
                <w:rFonts w:ascii="Arial" w:hAnsi="Arial" w:cs="Arial"/>
                <w:sz w:val="16"/>
                <w:szCs w:val="16"/>
              </w:rPr>
            </w:pPr>
            <w:r w:rsidRPr="00842F8E">
              <w:rPr>
                <w:rFonts w:ascii="Arial" w:hAnsi="Arial" w:cs="Arial"/>
                <w:bCs/>
                <w:sz w:val="16"/>
                <w:szCs w:val="16"/>
              </w:rPr>
              <w:t xml:space="preserve">Q8. </w:t>
            </w:r>
            <w:r w:rsidR="00CE456B" w:rsidRPr="00842F8E">
              <w:rPr>
                <w:rFonts w:ascii="Arial" w:hAnsi="Arial" w:cs="Arial"/>
                <w:sz w:val="16"/>
                <w:szCs w:val="16"/>
              </w:rPr>
              <w:t>Please select the name(s) of [Name]’s spouse(s) from the household roster.</w:t>
            </w:r>
          </w:p>
          <w:p w14:paraId="23E0A2E5" w14:textId="77777777" w:rsidR="00CE456B" w:rsidRPr="00842F8E" w:rsidRDefault="00CE456B" w:rsidP="00CE456B">
            <w:pPr>
              <w:rPr>
                <w:rFonts w:ascii="Arial" w:hAnsi="Arial" w:cs="Arial"/>
                <w:sz w:val="16"/>
                <w:szCs w:val="16"/>
              </w:rPr>
            </w:pPr>
          </w:p>
          <w:p w14:paraId="6D50004A" w14:textId="1C43269C" w:rsidR="00663641" w:rsidRPr="00842F8E" w:rsidRDefault="00CE456B" w:rsidP="005A7BEF">
            <w:pPr>
              <w:spacing w:line="276" w:lineRule="auto"/>
              <w:rPr>
                <w:rFonts w:ascii="Arial" w:hAnsi="Arial" w:cs="Arial"/>
                <w:sz w:val="16"/>
                <w:szCs w:val="16"/>
              </w:rPr>
            </w:pPr>
            <w:r w:rsidRPr="00842F8E">
              <w:rPr>
                <w:rFonts w:ascii="Arial" w:hAnsi="Arial" w:cs="Arial"/>
                <w:i/>
                <w:sz w:val="16"/>
                <w:szCs w:val="16"/>
              </w:rPr>
              <w:t>Select all that apply.</w:t>
            </w:r>
          </w:p>
        </w:tc>
        <w:tc>
          <w:tcPr>
            <w:tcW w:w="830" w:type="pct"/>
          </w:tcPr>
          <w:p w14:paraId="17463B03" w14:textId="226EB8AE" w:rsidR="00663641" w:rsidRPr="00842F8E" w:rsidRDefault="00CE456B" w:rsidP="005A7BEF">
            <w:pPr>
              <w:spacing w:line="276" w:lineRule="auto"/>
              <w:rPr>
                <w:rFonts w:ascii="Arial" w:hAnsi="Arial" w:cs="Arial"/>
                <w:sz w:val="16"/>
                <w:szCs w:val="16"/>
              </w:rPr>
            </w:pPr>
            <w:r w:rsidRPr="00842F8E">
              <w:rPr>
                <w:rFonts w:ascii="Arial" w:hAnsi="Arial" w:cs="Arial"/>
                <w:sz w:val="16"/>
                <w:szCs w:val="16"/>
              </w:rPr>
              <w:t>[I</w:t>
            </w:r>
            <w:r w:rsidR="00663641" w:rsidRPr="00842F8E">
              <w:rPr>
                <w:rFonts w:ascii="Arial" w:hAnsi="Arial" w:cs="Arial"/>
                <w:sz w:val="16"/>
                <w:szCs w:val="16"/>
              </w:rPr>
              <w:t>f the marital status is NOT never married</w:t>
            </w:r>
            <w:r w:rsidRPr="00842F8E">
              <w:rPr>
                <w:rFonts w:ascii="Arial" w:hAnsi="Arial" w:cs="Arial"/>
                <w:sz w:val="16"/>
                <w:szCs w:val="16"/>
              </w:rPr>
              <w:t>]</w:t>
            </w:r>
          </w:p>
          <w:p w14:paraId="08D5FB1E" w14:textId="77777777" w:rsidR="00663641" w:rsidRPr="00842F8E" w:rsidRDefault="00663641" w:rsidP="005A7BEF">
            <w:pPr>
              <w:spacing w:line="276" w:lineRule="auto"/>
              <w:rPr>
                <w:rFonts w:ascii="Arial" w:hAnsi="Arial" w:cs="Arial"/>
                <w:sz w:val="16"/>
                <w:szCs w:val="16"/>
              </w:rPr>
            </w:pPr>
          </w:p>
          <w:p w14:paraId="1C0FF8A2" w14:textId="0CAFB2C5" w:rsidR="00663641" w:rsidRPr="00842F8E" w:rsidRDefault="00663641" w:rsidP="005A7BEF">
            <w:pPr>
              <w:spacing w:line="276" w:lineRule="auto"/>
              <w:rPr>
                <w:rFonts w:ascii="Arial" w:hAnsi="Arial" w:cs="Arial"/>
                <w:sz w:val="16"/>
                <w:szCs w:val="16"/>
              </w:rPr>
            </w:pPr>
            <w:r w:rsidRPr="00842F8E">
              <w:rPr>
                <w:rFonts w:ascii="Arial" w:hAnsi="Arial" w:cs="Arial"/>
                <w:sz w:val="16"/>
                <w:szCs w:val="16"/>
              </w:rPr>
              <w:t>Q9. At what age did [</w:t>
            </w:r>
            <w:r w:rsidR="00630C9F" w:rsidRPr="00842F8E">
              <w:rPr>
                <w:rFonts w:ascii="Arial" w:hAnsi="Arial" w:cs="Arial"/>
                <w:sz w:val="16"/>
                <w:szCs w:val="16"/>
              </w:rPr>
              <w:t>N</w:t>
            </w:r>
            <w:r w:rsidRPr="00842F8E">
              <w:rPr>
                <w:rFonts w:ascii="Arial" w:hAnsi="Arial" w:cs="Arial"/>
                <w:sz w:val="16"/>
                <w:szCs w:val="16"/>
              </w:rPr>
              <w:t>ame] get married or start living with a partner?</w:t>
            </w:r>
          </w:p>
          <w:p w14:paraId="31486844" w14:textId="77777777" w:rsidR="00663641" w:rsidRPr="00842F8E" w:rsidRDefault="00663641" w:rsidP="005A7BEF">
            <w:pPr>
              <w:spacing w:line="276" w:lineRule="auto"/>
              <w:rPr>
                <w:rFonts w:ascii="Arial" w:hAnsi="Arial" w:cs="Arial"/>
                <w:sz w:val="16"/>
                <w:szCs w:val="16"/>
              </w:rPr>
            </w:pPr>
          </w:p>
          <w:p w14:paraId="73F6CC18" w14:textId="338687E1" w:rsidR="00663641" w:rsidRPr="00842F8E" w:rsidRDefault="00663641" w:rsidP="005A7BEF">
            <w:pPr>
              <w:spacing w:line="276" w:lineRule="auto"/>
              <w:rPr>
                <w:rFonts w:ascii="Arial" w:hAnsi="Arial" w:cs="Arial"/>
                <w:sz w:val="16"/>
                <w:szCs w:val="16"/>
              </w:rPr>
            </w:pPr>
          </w:p>
          <w:p w14:paraId="17ECB0C6" w14:textId="3FDE224D" w:rsidR="00663641" w:rsidRPr="00842F8E" w:rsidRDefault="00663641">
            <w:pPr>
              <w:spacing w:line="276" w:lineRule="auto"/>
              <w:rPr>
                <w:rFonts w:ascii="Arial" w:hAnsi="Arial" w:cs="Arial"/>
                <w:sz w:val="16"/>
                <w:szCs w:val="16"/>
              </w:rPr>
            </w:pPr>
            <w:r w:rsidRPr="00842F8E">
              <w:rPr>
                <w:rFonts w:ascii="Arial" w:hAnsi="Arial" w:cs="Arial"/>
                <w:sz w:val="16"/>
                <w:szCs w:val="16"/>
              </w:rPr>
              <w:t>&gt;&gt;Q 13 if</w:t>
            </w:r>
            <w:r w:rsidR="0079762D">
              <w:rPr>
                <w:rFonts w:ascii="Arial" w:hAnsi="Arial" w:cs="Arial"/>
                <w:sz w:val="16"/>
                <w:szCs w:val="16"/>
              </w:rPr>
              <w:t xml:space="preserve"> status is</w:t>
            </w:r>
            <w:r w:rsidRPr="00842F8E">
              <w:rPr>
                <w:rFonts w:ascii="Arial" w:hAnsi="Arial" w:cs="Arial"/>
                <w:sz w:val="16"/>
                <w:szCs w:val="16"/>
              </w:rPr>
              <w:t xml:space="preserve"> consensual, betrothed, or never married </w:t>
            </w:r>
          </w:p>
        </w:tc>
        <w:tc>
          <w:tcPr>
            <w:tcW w:w="533" w:type="pct"/>
          </w:tcPr>
          <w:p w14:paraId="0B182273" w14:textId="2407C9EA" w:rsidR="00663641" w:rsidRPr="00842F8E" w:rsidRDefault="00663641" w:rsidP="005A7BEF">
            <w:pPr>
              <w:spacing w:line="276" w:lineRule="auto"/>
              <w:rPr>
                <w:rFonts w:ascii="Arial" w:hAnsi="Arial" w:cs="Arial"/>
                <w:sz w:val="16"/>
                <w:szCs w:val="16"/>
              </w:rPr>
            </w:pPr>
            <w:r w:rsidRPr="00842F8E">
              <w:rPr>
                <w:rFonts w:ascii="Arial" w:hAnsi="Arial" w:cs="Arial"/>
                <w:sz w:val="16"/>
                <w:szCs w:val="16"/>
              </w:rPr>
              <w:t>Q10. In what year did [</w:t>
            </w:r>
            <w:r w:rsidR="00630C9F" w:rsidRPr="00842F8E">
              <w:rPr>
                <w:rFonts w:ascii="Arial" w:hAnsi="Arial" w:cs="Arial"/>
                <w:sz w:val="16"/>
                <w:szCs w:val="16"/>
              </w:rPr>
              <w:t>N</w:t>
            </w:r>
            <w:r w:rsidRPr="00842F8E">
              <w:rPr>
                <w:rFonts w:ascii="Arial" w:hAnsi="Arial" w:cs="Arial"/>
                <w:sz w:val="16"/>
                <w:szCs w:val="16"/>
              </w:rPr>
              <w:t>ame] get married</w:t>
            </w:r>
            <w:r w:rsidR="004432E6" w:rsidRPr="00842F8E">
              <w:rPr>
                <w:rFonts w:ascii="Arial" w:hAnsi="Arial" w:cs="Arial"/>
                <w:sz w:val="16"/>
                <w:szCs w:val="16"/>
              </w:rPr>
              <w:t xml:space="preserve"> or start living with a partner?</w:t>
            </w:r>
          </w:p>
          <w:p w14:paraId="4B9CB2DD" w14:textId="77777777" w:rsidR="00663641" w:rsidRPr="00842F8E" w:rsidRDefault="00663641" w:rsidP="005A7BEF">
            <w:pPr>
              <w:spacing w:line="276" w:lineRule="auto"/>
              <w:rPr>
                <w:rFonts w:ascii="Arial" w:hAnsi="Arial" w:cs="Arial"/>
                <w:sz w:val="16"/>
                <w:szCs w:val="16"/>
              </w:rPr>
            </w:pPr>
          </w:p>
          <w:p w14:paraId="6E465AA4" w14:textId="10DD5037" w:rsidR="00663641" w:rsidRPr="0079762D" w:rsidRDefault="00663641" w:rsidP="005A7BEF">
            <w:pPr>
              <w:spacing w:line="276" w:lineRule="auto"/>
              <w:rPr>
                <w:rFonts w:ascii="Arial" w:hAnsi="Arial" w:cs="Arial"/>
                <w:sz w:val="16"/>
                <w:szCs w:val="16"/>
              </w:rPr>
            </w:pPr>
            <w:r w:rsidRPr="0079762D">
              <w:rPr>
                <w:rFonts w:ascii="Arial" w:hAnsi="Arial" w:cs="Arial"/>
                <w:sz w:val="16"/>
                <w:szCs w:val="16"/>
              </w:rPr>
              <w:t>Enter year.</w:t>
            </w:r>
          </w:p>
        </w:tc>
        <w:tc>
          <w:tcPr>
            <w:tcW w:w="599" w:type="pct"/>
          </w:tcPr>
          <w:p w14:paraId="3C32605A" w14:textId="47D6ABD4" w:rsidR="00663641" w:rsidRPr="00842F8E" w:rsidRDefault="00663641" w:rsidP="005A7BEF">
            <w:pPr>
              <w:spacing w:line="276" w:lineRule="auto"/>
              <w:rPr>
                <w:rFonts w:ascii="Arial" w:hAnsi="Arial" w:cs="Arial"/>
                <w:sz w:val="16"/>
                <w:szCs w:val="16"/>
              </w:rPr>
            </w:pPr>
            <w:r w:rsidRPr="00842F8E">
              <w:rPr>
                <w:rFonts w:ascii="Arial" w:hAnsi="Arial" w:cs="Arial"/>
                <w:sz w:val="16"/>
                <w:szCs w:val="16"/>
              </w:rPr>
              <w:t>Q11a.How much money did [</w:t>
            </w:r>
            <w:r w:rsidR="00630C9F" w:rsidRPr="00842F8E">
              <w:rPr>
                <w:rFonts w:ascii="Arial" w:hAnsi="Arial" w:cs="Arial"/>
                <w:sz w:val="16"/>
                <w:szCs w:val="16"/>
              </w:rPr>
              <w:t>N</w:t>
            </w:r>
            <w:r w:rsidRPr="00842F8E">
              <w:rPr>
                <w:rFonts w:ascii="Arial" w:hAnsi="Arial" w:cs="Arial"/>
                <w:sz w:val="16"/>
                <w:szCs w:val="16"/>
              </w:rPr>
              <w:t xml:space="preserve">ame]'s family contribute in bride price/dowry for </w:t>
            </w:r>
            <w:r w:rsidR="00365C60">
              <w:rPr>
                <w:rFonts w:ascii="Arial" w:hAnsi="Arial" w:cs="Arial"/>
                <w:sz w:val="16"/>
                <w:szCs w:val="16"/>
              </w:rPr>
              <w:t>his/her</w:t>
            </w:r>
            <w:r w:rsidRPr="00842F8E">
              <w:rPr>
                <w:rFonts w:ascii="Arial" w:hAnsi="Arial" w:cs="Arial"/>
                <w:sz w:val="16"/>
                <w:szCs w:val="16"/>
              </w:rPr>
              <w:t xml:space="preserve"> marriage?</w:t>
            </w:r>
          </w:p>
          <w:p w14:paraId="2D289FE2" w14:textId="118AC547" w:rsidR="00663641" w:rsidRPr="0079762D" w:rsidRDefault="004432E6">
            <w:pPr>
              <w:spacing w:line="276" w:lineRule="auto"/>
              <w:rPr>
                <w:rFonts w:ascii="Arial" w:hAnsi="Arial" w:cs="Arial"/>
                <w:sz w:val="16"/>
                <w:szCs w:val="16"/>
              </w:rPr>
            </w:pPr>
            <w:r w:rsidRPr="0079762D">
              <w:rPr>
                <w:rFonts w:ascii="Arial" w:hAnsi="Arial" w:cs="Arial"/>
                <w:i/>
                <w:sz w:val="16"/>
                <w:szCs w:val="16"/>
              </w:rPr>
              <w:t xml:space="preserve">Indicate amount as a decimal value (in whatever currency was used at the time of payment). For example, enter 2.50 for 2 Ghana cedis and 50 pesewas. </w:t>
            </w:r>
          </w:p>
        </w:tc>
        <w:tc>
          <w:tcPr>
            <w:tcW w:w="599" w:type="pct"/>
          </w:tcPr>
          <w:p w14:paraId="7262463D" w14:textId="0BCB6035" w:rsidR="00663641" w:rsidRPr="00842F8E" w:rsidRDefault="005829CE" w:rsidP="005A7BEF">
            <w:pPr>
              <w:spacing w:line="276" w:lineRule="auto"/>
              <w:rPr>
                <w:rFonts w:ascii="Arial" w:hAnsi="Arial" w:cs="Arial"/>
                <w:sz w:val="16"/>
                <w:szCs w:val="16"/>
              </w:rPr>
            </w:pPr>
            <w:r w:rsidRPr="00842F8E">
              <w:rPr>
                <w:rFonts w:ascii="Arial" w:hAnsi="Arial" w:cs="Arial"/>
                <w:sz w:val="16"/>
                <w:szCs w:val="16"/>
              </w:rPr>
              <w:t>What currency was this amount paid in?</w:t>
            </w:r>
          </w:p>
          <w:p w14:paraId="3F2D86F9" w14:textId="77777777" w:rsidR="00663641" w:rsidRPr="00842F8E" w:rsidRDefault="00663641" w:rsidP="005A7BEF">
            <w:pPr>
              <w:spacing w:line="276" w:lineRule="auto"/>
              <w:rPr>
                <w:rFonts w:ascii="Arial" w:hAnsi="Arial" w:cs="Arial"/>
                <w:sz w:val="16"/>
                <w:szCs w:val="16"/>
              </w:rPr>
            </w:pPr>
          </w:p>
          <w:p w14:paraId="509FDF30" w14:textId="77777777" w:rsidR="00663641" w:rsidRPr="0079762D" w:rsidRDefault="00663641" w:rsidP="005A7BEF">
            <w:pPr>
              <w:spacing w:line="276" w:lineRule="auto"/>
              <w:rPr>
                <w:rFonts w:ascii="Arial" w:hAnsi="Arial" w:cs="Arial"/>
                <w:sz w:val="16"/>
                <w:szCs w:val="16"/>
              </w:rPr>
            </w:pPr>
            <w:r w:rsidRPr="0079762D">
              <w:rPr>
                <w:rFonts w:ascii="Arial" w:hAnsi="Arial" w:cs="Arial"/>
                <w:sz w:val="16"/>
                <w:szCs w:val="16"/>
              </w:rPr>
              <w:t>1 – GHS</w:t>
            </w:r>
          </w:p>
          <w:p w14:paraId="0A8A5C39" w14:textId="03EEED98" w:rsidR="00663641" w:rsidRPr="00842F8E" w:rsidRDefault="00663641" w:rsidP="005A7BEF">
            <w:pPr>
              <w:spacing w:line="276" w:lineRule="auto"/>
              <w:rPr>
                <w:rFonts w:ascii="Arial" w:hAnsi="Arial" w:cs="Arial"/>
                <w:sz w:val="16"/>
                <w:szCs w:val="16"/>
              </w:rPr>
            </w:pPr>
            <w:r w:rsidRPr="0079762D">
              <w:rPr>
                <w:rFonts w:ascii="Arial" w:hAnsi="Arial" w:cs="Arial"/>
                <w:sz w:val="16"/>
                <w:szCs w:val="16"/>
              </w:rPr>
              <w:t>5 – Other (</w:t>
            </w:r>
            <w:r w:rsidR="00D15DFD">
              <w:rPr>
                <w:rFonts w:ascii="Arial" w:hAnsi="Arial" w:cs="Arial"/>
                <w:sz w:val="16"/>
                <w:szCs w:val="16"/>
              </w:rPr>
              <w:t xml:space="preserve">please </w:t>
            </w:r>
            <w:r w:rsidRPr="0079762D">
              <w:rPr>
                <w:rFonts w:ascii="Arial" w:hAnsi="Arial" w:cs="Arial"/>
                <w:sz w:val="16"/>
                <w:szCs w:val="16"/>
              </w:rPr>
              <w:t>specify</w:t>
            </w:r>
            <w:r w:rsidRPr="00842F8E">
              <w:rPr>
                <w:rFonts w:ascii="Arial" w:hAnsi="Arial" w:cs="Arial"/>
                <w:sz w:val="16"/>
                <w:szCs w:val="16"/>
              </w:rPr>
              <w:t xml:space="preserve">) </w:t>
            </w:r>
          </w:p>
        </w:tc>
      </w:tr>
      <w:tr w:rsidR="00663641" w:rsidRPr="005A7BEF" w14:paraId="21B937DB" w14:textId="6CDCDF16" w:rsidTr="0043221A">
        <w:trPr>
          <w:trHeight w:val="186"/>
        </w:trPr>
        <w:tc>
          <w:tcPr>
            <w:tcW w:w="248" w:type="pct"/>
          </w:tcPr>
          <w:p w14:paraId="635F0C40"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w:t>
            </w:r>
          </w:p>
        </w:tc>
        <w:tc>
          <w:tcPr>
            <w:tcW w:w="860" w:type="pct"/>
          </w:tcPr>
          <w:p w14:paraId="5065E092" w14:textId="77777777" w:rsidR="00663641" w:rsidRPr="005A7BEF" w:rsidRDefault="00663641" w:rsidP="005A7BEF">
            <w:pPr>
              <w:spacing w:line="360" w:lineRule="auto"/>
              <w:rPr>
                <w:rFonts w:ascii="Arial" w:hAnsi="Arial" w:cs="Arial"/>
                <w:sz w:val="16"/>
                <w:szCs w:val="16"/>
              </w:rPr>
            </w:pPr>
          </w:p>
        </w:tc>
        <w:tc>
          <w:tcPr>
            <w:tcW w:w="708" w:type="pct"/>
          </w:tcPr>
          <w:p w14:paraId="2C57C7B5" w14:textId="77777777" w:rsidR="00663641" w:rsidRPr="005A7BEF" w:rsidRDefault="00663641" w:rsidP="005A7BEF">
            <w:pPr>
              <w:spacing w:line="360" w:lineRule="auto"/>
              <w:rPr>
                <w:rFonts w:ascii="Arial" w:hAnsi="Arial" w:cs="Arial"/>
                <w:sz w:val="16"/>
                <w:szCs w:val="16"/>
              </w:rPr>
            </w:pPr>
          </w:p>
        </w:tc>
        <w:tc>
          <w:tcPr>
            <w:tcW w:w="623" w:type="pct"/>
          </w:tcPr>
          <w:p w14:paraId="675B7792" w14:textId="0446D4A1" w:rsidR="00663641" w:rsidRPr="005A7BEF" w:rsidRDefault="00663641" w:rsidP="005A7BEF">
            <w:pPr>
              <w:spacing w:line="360" w:lineRule="auto"/>
              <w:rPr>
                <w:rFonts w:ascii="Arial" w:hAnsi="Arial" w:cs="Arial"/>
                <w:sz w:val="16"/>
                <w:szCs w:val="16"/>
              </w:rPr>
            </w:pPr>
          </w:p>
        </w:tc>
        <w:tc>
          <w:tcPr>
            <w:tcW w:w="830" w:type="pct"/>
          </w:tcPr>
          <w:p w14:paraId="6F651B66" w14:textId="3128052E" w:rsidR="00663641" w:rsidRPr="005A7BEF" w:rsidRDefault="00663641" w:rsidP="005A7BEF">
            <w:pPr>
              <w:spacing w:line="360" w:lineRule="auto"/>
              <w:rPr>
                <w:rFonts w:ascii="Arial" w:hAnsi="Arial" w:cs="Arial"/>
                <w:sz w:val="16"/>
                <w:szCs w:val="16"/>
              </w:rPr>
            </w:pPr>
          </w:p>
        </w:tc>
        <w:tc>
          <w:tcPr>
            <w:tcW w:w="533" w:type="pct"/>
          </w:tcPr>
          <w:p w14:paraId="14D91A82" w14:textId="77777777" w:rsidR="00663641" w:rsidRPr="005A7BEF" w:rsidRDefault="00663641" w:rsidP="005A7BEF">
            <w:pPr>
              <w:spacing w:line="360" w:lineRule="auto"/>
              <w:rPr>
                <w:rFonts w:ascii="Arial" w:hAnsi="Arial" w:cs="Arial"/>
                <w:sz w:val="16"/>
                <w:szCs w:val="16"/>
              </w:rPr>
            </w:pPr>
          </w:p>
        </w:tc>
        <w:tc>
          <w:tcPr>
            <w:tcW w:w="599" w:type="pct"/>
          </w:tcPr>
          <w:p w14:paraId="2B5C69ED" w14:textId="77777777" w:rsidR="00663641" w:rsidRPr="005A7BEF" w:rsidRDefault="00663641" w:rsidP="005A7BEF">
            <w:pPr>
              <w:spacing w:line="360" w:lineRule="auto"/>
              <w:rPr>
                <w:rFonts w:ascii="Arial" w:hAnsi="Arial" w:cs="Arial"/>
                <w:sz w:val="16"/>
                <w:szCs w:val="16"/>
              </w:rPr>
            </w:pPr>
          </w:p>
        </w:tc>
        <w:tc>
          <w:tcPr>
            <w:tcW w:w="599" w:type="pct"/>
          </w:tcPr>
          <w:p w14:paraId="13587740" w14:textId="77777777" w:rsidR="00663641" w:rsidRPr="005A7BEF" w:rsidRDefault="00663641" w:rsidP="005A7BEF">
            <w:pPr>
              <w:spacing w:line="360" w:lineRule="auto"/>
              <w:rPr>
                <w:rFonts w:ascii="Arial" w:hAnsi="Arial" w:cs="Arial"/>
                <w:sz w:val="16"/>
                <w:szCs w:val="16"/>
              </w:rPr>
            </w:pPr>
          </w:p>
        </w:tc>
      </w:tr>
      <w:tr w:rsidR="00663641" w:rsidRPr="005A7BEF" w14:paraId="4F592150" w14:textId="459E0B30" w:rsidTr="0043221A">
        <w:trPr>
          <w:trHeight w:val="213"/>
        </w:trPr>
        <w:tc>
          <w:tcPr>
            <w:tcW w:w="248" w:type="pct"/>
          </w:tcPr>
          <w:p w14:paraId="59A090AB"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2</w:t>
            </w:r>
          </w:p>
        </w:tc>
        <w:tc>
          <w:tcPr>
            <w:tcW w:w="860" w:type="pct"/>
          </w:tcPr>
          <w:p w14:paraId="7FDACE3A" w14:textId="77777777" w:rsidR="00663641" w:rsidRPr="005A7BEF" w:rsidRDefault="00663641" w:rsidP="005A7BEF">
            <w:pPr>
              <w:spacing w:line="360" w:lineRule="auto"/>
              <w:rPr>
                <w:rFonts w:ascii="Arial" w:hAnsi="Arial" w:cs="Arial"/>
                <w:sz w:val="16"/>
                <w:szCs w:val="16"/>
              </w:rPr>
            </w:pPr>
          </w:p>
        </w:tc>
        <w:tc>
          <w:tcPr>
            <w:tcW w:w="708" w:type="pct"/>
          </w:tcPr>
          <w:p w14:paraId="7F49D2DA" w14:textId="77777777" w:rsidR="00663641" w:rsidRPr="005A7BEF" w:rsidRDefault="00663641" w:rsidP="005A7BEF">
            <w:pPr>
              <w:spacing w:line="360" w:lineRule="auto"/>
              <w:rPr>
                <w:rFonts w:ascii="Arial" w:hAnsi="Arial" w:cs="Arial"/>
                <w:sz w:val="16"/>
                <w:szCs w:val="16"/>
              </w:rPr>
            </w:pPr>
          </w:p>
        </w:tc>
        <w:tc>
          <w:tcPr>
            <w:tcW w:w="623" w:type="pct"/>
          </w:tcPr>
          <w:p w14:paraId="18E1FE92" w14:textId="3E954376" w:rsidR="00663641" w:rsidRPr="005A7BEF" w:rsidRDefault="00663641" w:rsidP="005A7BEF">
            <w:pPr>
              <w:spacing w:line="360" w:lineRule="auto"/>
              <w:rPr>
                <w:rFonts w:ascii="Arial" w:hAnsi="Arial" w:cs="Arial"/>
                <w:sz w:val="16"/>
                <w:szCs w:val="16"/>
              </w:rPr>
            </w:pPr>
          </w:p>
        </w:tc>
        <w:tc>
          <w:tcPr>
            <w:tcW w:w="830" w:type="pct"/>
          </w:tcPr>
          <w:p w14:paraId="08268CAC" w14:textId="3B070F48" w:rsidR="00663641" w:rsidRPr="005A7BEF" w:rsidRDefault="00663641" w:rsidP="005A7BEF">
            <w:pPr>
              <w:spacing w:line="360" w:lineRule="auto"/>
              <w:rPr>
                <w:rFonts w:ascii="Arial" w:hAnsi="Arial" w:cs="Arial"/>
                <w:sz w:val="16"/>
                <w:szCs w:val="16"/>
              </w:rPr>
            </w:pPr>
          </w:p>
        </w:tc>
        <w:tc>
          <w:tcPr>
            <w:tcW w:w="533" w:type="pct"/>
          </w:tcPr>
          <w:p w14:paraId="49EF50DD" w14:textId="77777777" w:rsidR="00663641" w:rsidRPr="005A7BEF" w:rsidRDefault="00663641" w:rsidP="005A7BEF">
            <w:pPr>
              <w:spacing w:line="360" w:lineRule="auto"/>
              <w:rPr>
                <w:rFonts w:ascii="Arial" w:hAnsi="Arial" w:cs="Arial"/>
                <w:sz w:val="16"/>
                <w:szCs w:val="16"/>
              </w:rPr>
            </w:pPr>
          </w:p>
        </w:tc>
        <w:tc>
          <w:tcPr>
            <w:tcW w:w="599" w:type="pct"/>
          </w:tcPr>
          <w:p w14:paraId="0D26045F" w14:textId="77777777" w:rsidR="00663641" w:rsidRPr="005A7BEF" w:rsidRDefault="00663641" w:rsidP="005A7BEF">
            <w:pPr>
              <w:spacing w:line="360" w:lineRule="auto"/>
              <w:rPr>
                <w:rFonts w:ascii="Arial" w:hAnsi="Arial" w:cs="Arial"/>
                <w:sz w:val="16"/>
                <w:szCs w:val="16"/>
              </w:rPr>
            </w:pPr>
          </w:p>
        </w:tc>
        <w:tc>
          <w:tcPr>
            <w:tcW w:w="599" w:type="pct"/>
          </w:tcPr>
          <w:p w14:paraId="06826AA9" w14:textId="77777777" w:rsidR="00663641" w:rsidRPr="005A7BEF" w:rsidRDefault="00663641" w:rsidP="005A7BEF">
            <w:pPr>
              <w:spacing w:line="360" w:lineRule="auto"/>
              <w:rPr>
                <w:rFonts w:ascii="Arial" w:hAnsi="Arial" w:cs="Arial"/>
                <w:sz w:val="16"/>
                <w:szCs w:val="16"/>
              </w:rPr>
            </w:pPr>
          </w:p>
        </w:tc>
      </w:tr>
      <w:tr w:rsidR="00663641" w:rsidRPr="005A7BEF" w14:paraId="7967C233" w14:textId="777C145C" w:rsidTr="0043221A">
        <w:trPr>
          <w:trHeight w:val="213"/>
        </w:trPr>
        <w:tc>
          <w:tcPr>
            <w:tcW w:w="248" w:type="pct"/>
          </w:tcPr>
          <w:p w14:paraId="295FD600"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3</w:t>
            </w:r>
          </w:p>
        </w:tc>
        <w:tc>
          <w:tcPr>
            <w:tcW w:w="860" w:type="pct"/>
          </w:tcPr>
          <w:p w14:paraId="5CA192F8" w14:textId="77777777" w:rsidR="00663641" w:rsidRPr="005A7BEF" w:rsidRDefault="00663641" w:rsidP="005A7BEF">
            <w:pPr>
              <w:spacing w:line="360" w:lineRule="auto"/>
              <w:rPr>
                <w:rFonts w:ascii="Arial" w:hAnsi="Arial" w:cs="Arial"/>
                <w:sz w:val="16"/>
                <w:szCs w:val="16"/>
              </w:rPr>
            </w:pPr>
          </w:p>
        </w:tc>
        <w:tc>
          <w:tcPr>
            <w:tcW w:w="708" w:type="pct"/>
          </w:tcPr>
          <w:p w14:paraId="61DB72CD" w14:textId="77777777" w:rsidR="00663641" w:rsidRPr="005A7BEF" w:rsidRDefault="00663641" w:rsidP="005A7BEF">
            <w:pPr>
              <w:spacing w:line="360" w:lineRule="auto"/>
              <w:rPr>
                <w:rFonts w:ascii="Arial" w:hAnsi="Arial" w:cs="Arial"/>
                <w:sz w:val="16"/>
                <w:szCs w:val="16"/>
              </w:rPr>
            </w:pPr>
          </w:p>
        </w:tc>
        <w:tc>
          <w:tcPr>
            <w:tcW w:w="623" w:type="pct"/>
          </w:tcPr>
          <w:p w14:paraId="7FE905BB" w14:textId="4E2AFA91" w:rsidR="00663641" w:rsidRPr="005A7BEF" w:rsidRDefault="00663641" w:rsidP="005A7BEF">
            <w:pPr>
              <w:spacing w:line="360" w:lineRule="auto"/>
              <w:rPr>
                <w:rFonts w:ascii="Arial" w:hAnsi="Arial" w:cs="Arial"/>
                <w:sz w:val="16"/>
                <w:szCs w:val="16"/>
              </w:rPr>
            </w:pPr>
          </w:p>
        </w:tc>
        <w:tc>
          <w:tcPr>
            <w:tcW w:w="830" w:type="pct"/>
          </w:tcPr>
          <w:p w14:paraId="3D900D2F" w14:textId="30EFF078" w:rsidR="00663641" w:rsidRPr="005A7BEF" w:rsidRDefault="00663641" w:rsidP="005A7BEF">
            <w:pPr>
              <w:spacing w:line="360" w:lineRule="auto"/>
              <w:rPr>
                <w:rFonts w:ascii="Arial" w:hAnsi="Arial" w:cs="Arial"/>
                <w:sz w:val="16"/>
                <w:szCs w:val="16"/>
              </w:rPr>
            </w:pPr>
          </w:p>
        </w:tc>
        <w:tc>
          <w:tcPr>
            <w:tcW w:w="533" w:type="pct"/>
          </w:tcPr>
          <w:p w14:paraId="5A569CCA" w14:textId="77777777" w:rsidR="00663641" w:rsidRPr="005A7BEF" w:rsidRDefault="00663641" w:rsidP="005A7BEF">
            <w:pPr>
              <w:spacing w:line="360" w:lineRule="auto"/>
              <w:rPr>
                <w:rFonts w:ascii="Arial" w:hAnsi="Arial" w:cs="Arial"/>
                <w:sz w:val="16"/>
                <w:szCs w:val="16"/>
              </w:rPr>
            </w:pPr>
          </w:p>
        </w:tc>
        <w:tc>
          <w:tcPr>
            <w:tcW w:w="599" w:type="pct"/>
          </w:tcPr>
          <w:p w14:paraId="1744A7CA" w14:textId="77777777" w:rsidR="00663641" w:rsidRPr="005A7BEF" w:rsidRDefault="00663641" w:rsidP="005A7BEF">
            <w:pPr>
              <w:spacing w:line="360" w:lineRule="auto"/>
              <w:rPr>
                <w:rFonts w:ascii="Arial" w:hAnsi="Arial" w:cs="Arial"/>
                <w:sz w:val="16"/>
                <w:szCs w:val="16"/>
              </w:rPr>
            </w:pPr>
          </w:p>
        </w:tc>
        <w:tc>
          <w:tcPr>
            <w:tcW w:w="599" w:type="pct"/>
          </w:tcPr>
          <w:p w14:paraId="3FE5B997" w14:textId="77777777" w:rsidR="00663641" w:rsidRPr="005A7BEF" w:rsidRDefault="00663641" w:rsidP="005A7BEF">
            <w:pPr>
              <w:spacing w:line="360" w:lineRule="auto"/>
              <w:rPr>
                <w:rFonts w:ascii="Arial" w:hAnsi="Arial" w:cs="Arial"/>
                <w:sz w:val="16"/>
                <w:szCs w:val="16"/>
              </w:rPr>
            </w:pPr>
          </w:p>
        </w:tc>
      </w:tr>
      <w:tr w:rsidR="00663641" w:rsidRPr="005A7BEF" w14:paraId="5772A7C4" w14:textId="41816BEE" w:rsidTr="0043221A">
        <w:trPr>
          <w:trHeight w:val="213"/>
        </w:trPr>
        <w:tc>
          <w:tcPr>
            <w:tcW w:w="248" w:type="pct"/>
          </w:tcPr>
          <w:p w14:paraId="1C92130B"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4</w:t>
            </w:r>
          </w:p>
        </w:tc>
        <w:tc>
          <w:tcPr>
            <w:tcW w:w="860" w:type="pct"/>
          </w:tcPr>
          <w:p w14:paraId="2AF151DB" w14:textId="77777777" w:rsidR="00663641" w:rsidRPr="005A7BEF" w:rsidRDefault="00663641" w:rsidP="005A7BEF">
            <w:pPr>
              <w:spacing w:line="360" w:lineRule="auto"/>
              <w:rPr>
                <w:rFonts w:ascii="Arial" w:hAnsi="Arial" w:cs="Arial"/>
                <w:sz w:val="16"/>
                <w:szCs w:val="16"/>
              </w:rPr>
            </w:pPr>
          </w:p>
        </w:tc>
        <w:tc>
          <w:tcPr>
            <w:tcW w:w="708" w:type="pct"/>
          </w:tcPr>
          <w:p w14:paraId="5B5F5495" w14:textId="77777777" w:rsidR="00663641" w:rsidRPr="005A7BEF" w:rsidRDefault="00663641" w:rsidP="005A7BEF">
            <w:pPr>
              <w:spacing w:line="360" w:lineRule="auto"/>
              <w:rPr>
                <w:rFonts w:ascii="Arial" w:hAnsi="Arial" w:cs="Arial"/>
                <w:sz w:val="16"/>
                <w:szCs w:val="16"/>
              </w:rPr>
            </w:pPr>
          </w:p>
        </w:tc>
        <w:tc>
          <w:tcPr>
            <w:tcW w:w="623" w:type="pct"/>
          </w:tcPr>
          <w:p w14:paraId="3EB76BBD" w14:textId="3AD0126B" w:rsidR="00663641" w:rsidRPr="005A7BEF" w:rsidRDefault="00663641" w:rsidP="005A7BEF">
            <w:pPr>
              <w:spacing w:line="360" w:lineRule="auto"/>
              <w:rPr>
                <w:rFonts w:ascii="Arial" w:hAnsi="Arial" w:cs="Arial"/>
                <w:sz w:val="16"/>
                <w:szCs w:val="16"/>
              </w:rPr>
            </w:pPr>
          </w:p>
        </w:tc>
        <w:tc>
          <w:tcPr>
            <w:tcW w:w="830" w:type="pct"/>
          </w:tcPr>
          <w:p w14:paraId="06DE15A1" w14:textId="298DC47B" w:rsidR="00663641" w:rsidRPr="005A7BEF" w:rsidRDefault="00663641" w:rsidP="005A7BEF">
            <w:pPr>
              <w:spacing w:line="360" w:lineRule="auto"/>
              <w:rPr>
                <w:rFonts w:ascii="Arial" w:hAnsi="Arial" w:cs="Arial"/>
                <w:sz w:val="16"/>
                <w:szCs w:val="16"/>
              </w:rPr>
            </w:pPr>
          </w:p>
        </w:tc>
        <w:tc>
          <w:tcPr>
            <w:tcW w:w="533" w:type="pct"/>
          </w:tcPr>
          <w:p w14:paraId="10F07784" w14:textId="77777777" w:rsidR="00663641" w:rsidRPr="005A7BEF" w:rsidRDefault="00663641" w:rsidP="005A7BEF">
            <w:pPr>
              <w:spacing w:line="360" w:lineRule="auto"/>
              <w:rPr>
                <w:rFonts w:ascii="Arial" w:hAnsi="Arial" w:cs="Arial"/>
                <w:sz w:val="16"/>
                <w:szCs w:val="16"/>
              </w:rPr>
            </w:pPr>
          </w:p>
        </w:tc>
        <w:tc>
          <w:tcPr>
            <w:tcW w:w="599" w:type="pct"/>
          </w:tcPr>
          <w:p w14:paraId="040394E8" w14:textId="77777777" w:rsidR="00663641" w:rsidRPr="005A7BEF" w:rsidRDefault="00663641" w:rsidP="005A7BEF">
            <w:pPr>
              <w:spacing w:line="360" w:lineRule="auto"/>
              <w:rPr>
                <w:rFonts w:ascii="Arial" w:hAnsi="Arial" w:cs="Arial"/>
                <w:sz w:val="16"/>
                <w:szCs w:val="16"/>
              </w:rPr>
            </w:pPr>
          </w:p>
        </w:tc>
        <w:tc>
          <w:tcPr>
            <w:tcW w:w="599" w:type="pct"/>
          </w:tcPr>
          <w:p w14:paraId="187429C7" w14:textId="77777777" w:rsidR="00663641" w:rsidRPr="005A7BEF" w:rsidRDefault="00663641" w:rsidP="005A7BEF">
            <w:pPr>
              <w:spacing w:line="360" w:lineRule="auto"/>
              <w:rPr>
                <w:rFonts w:ascii="Arial" w:hAnsi="Arial" w:cs="Arial"/>
                <w:sz w:val="16"/>
                <w:szCs w:val="16"/>
              </w:rPr>
            </w:pPr>
          </w:p>
        </w:tc>
      </w:tr>
      <w:tr w:rsidR="00663641" w:rsidRPr="005A7BEF" w14:paraId="3C16D88B" w14:textId="7CB32C3F" w:rsidTr="0043221A">
        <w:trPr>
          <w:trHeight w:val="213"/>
        </w:trPr>
        <w:tc>
          <w:tcPr>
            <w:tcW w:w="248" w:type="pct"/>
          </w:tcPr>
          <w:p w14:paraId="649AEE88"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5</w:t>
            </w:r>
          </w:p>
        </w:tc>
        <w:tc>
          <w:tcPr>
            <w:tcW w:w="860" w:type="pct"/>
          </w:tcPr>
          <w:p w14:paraId="26BDB990" w14:textId="77777777" w:rsidR="00663641" w:rsidRPr="005A7BEF" w:rsidRDefault="00663641" w:rsidP="005A7BEF">
            <w:pPr>
              <w:spacing w:line="360" w:lineRule="auto"/>
              <w:rPr>
                <w:rFonts w:ascii="Arial" w:hAnsi="Arial" w:cs="Arial"/>
                <w:sz w:val="16"/>
                <w:szCs w:val="16"/>
              </w:rPr>
            </w:pPr>
          </w:p>
        </w:tc>
        <w:tc>
          <w:tcPr>
            <w:tcW w:w="708" w:type="pct"/>
          </w:tcPr>
          <w:p w14:paraId="7C3C14FA" w14:textId="77777777" w:rsidR="00663641" w:rsidRPr="005A7BEF" w:rsidRDefault="00663641" w:rsidP="005A7BEF">
            <w:pPr>
              <w:spacing w:line="360" w:lineRule="auto"/>
              <w:rPr>
                <w:rFonts w:ascii="Arial" w:hAnsi="Arial" w:cs="Arial"/>
                <w:sz w:val="16"/>
                <w:szCs w:val="16"/>
              </w:rPr>
            </w:pPr>
          </w:p>
        </w:tc>
        <w:tc>
          <w:tcPr>
            <w:tcW w:w="623" w:type="pct"/>
          </w:tcPr>
          <w:p w14:paraId="13319894" w14:textId="733CBD6E" w:rsidR="00663641" w:rsidRPr="005A7BEF" w:rsidRDefault="00663641" w:rsidP="005A7BEF">
            <w:pPr>
              <w:spacing w:line="360" w:lineRule="auto"/>
              <w:rPr>
                <w:rFonts w:ascii="Arial" w:hAnsi="Arial" w:cs="Arial"/>
                <w:sz w:val="16"/>
                <w:szCs w:val="16"/>
              </w:rPr>
            </w:pPr>
          </w:p>
        </w:tc>
        <w:tc>
          <w:tcPr>
            <w:tcW w:w="830" w:type="pct"/>
          </w:tcPr>
          <w:p w14:paraId="5784A134" w14:textId="1DAD0F53" w:rsidR="00663641" w:rsidRPr="005A7BEF" w:rsidRDefault="00663641" w:rsidP="005A7BEF">
            <w:pPr>
              <w:spacing w:line="360" w:lineRule="auto"/>
              <w:rPr>
                <w:rFonts w:ascii="Arial" w:hAnsi="Arial" w:cs="Arial"/>
                <w:sz w:val="16"/>
                <w:szCs w:val="16"/>
              </w:rPr>
            </w:pPr>
          </w:p>
        </w:tc>
        <w:tc>
          <w:tcPr>
            <w:tcW w:w="533" w:type="pct"/>
          </w:tcPr>
          <w:p w14:paraId="16292435" w14:textId="77777777" w:rsidR="00663641" w:rsidRPr="005A7BEF" w:rsidRDefault="00663641" w:rsidP="005A7BEF">
            <w:pPr>
              <w:spacing w:line="360" w:lineRule="auto"/>
              <w:rPr>
                <w:rFonts w:ascii="Arial" w:hAnsi="Arial" w:cs="Arial"/>
                <w:sz w:val="16"/>
                <w:szCs w:val="16"/>
              </w:rPr>
            </w:pPr>
          </w:p>
        </w:tc>
        <w:tc>
          <w:tcPr>
            <w:tcW w:w="599" w:type="pct"/>
          </w:tcPr>
          <w:p w14:paraId="56F06C6F" w14:textId="77777777" w:rsidR="00663641" w:rsidRPr="005A7BEF" w:rsidRDefault="00663641" w:rsidP="005A7BEF">
            <w:pPr>
              <w:spacing w:line="360" w:lineRule="auto"/>
              <w:rPr>
                <w:rFonts w:ascii="Arial" w:hAnsi="Arial" w:cs="Arial"/>
                <w:sz w:val="16"/>
                <w:szCs w:val="16"/>
              </w:rPr>
            </w:pPr>
          </w:p>
        </w:tc>
        <w:tc>
          <w:tcPr>
            <w:tcW w:w="599" w:type="pct"/>
          </w:tcPr>
          <w:p w14:paraId="607CC5B9" w14:textId="77777777" w:rsidR="00663641" w:rsidRPr="005A7BEF" w:rsidRDefault="00663641" w:rsidP="005A7BEF">
            <w:pPr>
              <w:spacing w:line="360" w:lineRule="auto"/>
              <w:rPr>
                <w:rFonts w:ascii="Arial" w:hAnsi="Arial" w:cs="Arial"/>
                <w:sz w:val="16"/>
                <w:szCs w:val="16"/>
              </w:rPr>
            </w:pPr>
          </w:p>
        </w:tc>
      </w:tr>
      <w:tr w:rsidR="00663641" w:rsidRPr="005A7BEF" w14:paraId="2B71E396" w14:textId="4CA24C08" w:rsidTr="0043221A">
        <w:trPr>
          <w:trHeight w:val="213"/>
        </w:trPr>
        <w:tc>
          <w:tcPr>
            <w:tcW w:w="248" w:type="pct"/>
          </w:tcPr>
          <w:p w14:paraId="537E230A"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6</w:t>
            </w:r>
          </w:p>
        </w:tc>
        <w:tc>
          <w:tcPr>
            <w:tcW w:w="860" w:type="pct"/>
          </w:tcPr>
          <w:p w14:paraId="2913089B" w14:textId="77777777" w:rsidR="00663641" w:rsidRPr="005A7BEF" w:rsidRDefault="00663641" w:rsidP="005A7BEF">
            <w:pPr>
              <w:spacing w:line="360" w:lineRule="auto"/>
              <w:rPr>
                <w:rFonts w:ascii="Arial" w:hAnsi="Arial" w:cs="Arial"/>
                <w:sz w:val="16"/>
                <w:szCs w:val="16"/>
              </w:rPr>
            </w:pPr>
          </w:p>
        </w:tc>
        <w:tc>
          <w:tcPr>
            <w:tcW w:w="708" w:type="pct"/>
          </w:tcPr>
          <w:p w14:paraId="496D446A" w14:textId="77777777" w:rsidR="00663641" w:rsidRPr="005A7BEF" w:rsidRDefault="00663641" w:rsidP="005A7BEF">
            <w:pPr>
              <w:spacing w:line="360" w:lineRule="auto"/>
              <w:rPr>
                <w:rFonts w:ascii="Arial" w:hAnsi="Arial" w:cs="Arial"/>
                <w:sz w:val="16"/>
                <w:szCs w:val="16"/>
              </w:rPr>
            </w:pPr>
          </w:p>
        </w:tc>
        <w:tc>
          <w:tcPr>
            <w:tcW w:w="623" w:type="pct"/>
          </w:tcPr>
          <w:p w14:paraId="3E3E6F71" w14:textId="27FDA9F1" w:rsidR="00663641" w:rsidRPr="005A7BEF" w:rsidRDefault="00663641" w:rsidP="005A7BEF">
            <w:pPr>
              <w:spacing w:line="360" w:lineRule="auto"/>
              <w:rPr>
                <w:rFonts w:ascii="Arial" w:hAnsi="Arial" w:cs="Arial"/>
                <w:sz w:val="16"/>
                <w:szCs w:val="16"/>
              </w:rPr>
            </w:pPr>
          </w:p>
        </w:tc>
        <w:tc>
          <w:tcPr>
            <w:tcW w:w="830" w:type="pct"/>
          </w:tcPr>
          <w:p w14:paraId="5A3DF135" w14:textId="70B72CCC" w:rsidR="00663641" w:rsidRPr="005A7BEF" w:rsidRDefault="00663641" w:rsidP="005A7BEF">
            <w:pPr>
              <w:spacing w:line="360" w:lineRule="auto"/>
              <w:rPr>
                <w:rFonts w:ascii="Arial" w:hAnsi="Arial" w:cs="Arial"/>
                <w:sz w:val="16"/>
                <w:szCs w:val="16"/>
              </w:rPr>
            </w:pPr>
          </w:p>
        </w:tc>
        <w:tc>
          <w:tcPr>
            <w:tcW w:w="533" w:type="pct"/>
          </w:tcPr>
          <w:p w14:paraId="155B625C" w14:textId="77777777" w:rsidR="00663641" w:rsidRPr="005A7BEF" w:rsidRDefault="00663641" w:rsidP="005A7BEF">
            <w:pPr>
              <w:spacing w:line="360" w:lineRule="auto"/>
              <w:rPr>
                <w:rFonts w:ascii="Arial" w:hAnsi="Arial" w:cs="Arial"/>
                <w:sz w:val="16"/>
                <w:szCs w:val="16"/>
              </w:rPr>
            </w:pPr>
          </w:p>
        </w:tc>
        <w:tc>
          <w:tcPr>
            <w:tcW w:w="599" w:type="pct"/>
          </w:tcPr>
          <w:p w14:paraId="5CD7060F" w14:textId="77777777" w:rsidR="00663641" w:rsidRPr="005A7BEF" w:rsidRDefault="00663641" w:rsidP="005A7BEF">
            <w:pPr>
              <w:spacing w:line="360" w:lineRule="auto"/>
              <w:rPr>
                <w:rFonts w:ascii="Arial" w:hAnsi="Arial" w:cs="Arial"/>
                <w:sz w:val="16"/>
                <w:szCs w:val="16"/>
              </w:rPr>
            </w:pPr>
          </w:p>
        </w:tc>
        <w:tc>
          <w:tcPr>
            <w:tcW w:w="599" w:type="pct"/>
          </w:tcPr>
          <w:p w14:paraId="4010591F" w14:textId="77777777" w:rsidR="00663641" w:rsidRPr="005A7BEF" w:rsidRDefault="00663641" w:rsidP="005A7BEF">
            <w:pPr>
              <w:spacing w:line="360" w:lineRule="auto"/>
              <w:rPr>
                <w:rFonts w:ascii="Arial" w:hAnsi="Arial" w:cs="Arial"/>
                <w:sz w:val="16"/>
                <w:szCs w:val="16"/>
              </w:rPr>
            </w:pPr>
          </w:p>
        </w:tc>
      </w:tr>
      <w:tr w:rsidR="00663641" w:rsidRPr="005A7BEF" w14:paraId="0C7EB2B0" w14:textId="3687252C" w:rsidTr="0043221A">
        <w:trPr>
          <w:trHeight w:val="213"/>
        </w:trPr>
        <w:tc>
          <w:tcPr>
            <w:tcW w:w="248" w:type="pct"/>
          </w:tcPr>
          <w:p w14:paraId="4B34C530"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7</w:t>
            </w:r>
          </w:p>
        </w:tc>
        <w:tc>
          <w:tcPr>
            <w:tcW w:w="860" w:type="pct"/>
          </w:tcPr>
          <w:p w14:paraId="427D9828" w14:textId="77777777" w:rsidR="00663641" w:rsidRPr="005A7BEF" w:rsidRDefault="00663641" w:rsidP="005A7BEF">
            <w:pPr>
              <w:spacing w:line="360" w:lineRule="auto"/>
              <w:rPr>
                <w:rFonts w:ascii="Arial" w:hAnsi="Arial" w:cs="Arial"/>
                <w:sz w:val="16"/>
                <w:szCs w:val="16"/>
              </w:rPr>
            </w:pPr>
          </w:p>
        </w:tc>
        <w:tc>
          <w:tcPr>
            <w:tcW w:w="708" w:type="pct"/>
          </w:tcPr>
          <w:p w14:paraId="447F8E61" w14:textId="77777777" w:rsidR="00663641" w:rsidRPr="005A7BEF" w:rsidRDefault="00663641" w:rsidP="005A7BEF">
            <w:pPr>
              <w:spacing w:line="360" w:lineRule="auto"/>
              <w:rPr>
                <w:rFonts w:ascii="Arial" w:hAnsi="Arial" w:cs="Arial"/>
                <w:sz w:val="16"/>
                <w:szCs w:val="16"/>
              </w:rPr>
            </w:pPr>
          </w:p>
        </w:tc>
        <w:tc>
          <w:tcPr>
            <w:tcW w:w="623" w:type="pct"/>
          </w:tcPr>
          <w:p w14:paraId="2863CE9B" w14:textId="7FE66361" w:rsidR="00663641" w:rsidRPr="005A7BEF" w:rsidRDefault="00663641" w:rsidP="005A7BEF">
            <w:pPr>
              <w:spacing w:line="360" w:lineRule="auto"/>
              <w:rPr>
                <w:rFonts w:ascii="Arial" w:hAnsi="Arial" w:cs="Arial"/>
                <w:sz w:val="16"/>
                <w:szCs w:val="16"/>
              </w:rPr>
            </w:pPr>
          </w:p>
        </w:tc>
        <w:tc>
          <w:tcPr>
            <w:tcW w:w="830" w:type="pct"/>
          </w:tcPr>
          <w:p w14:paraId="67430893" w14:textId="7C461A17" w:rsidR="00663641" w:rsidRPr="005A7BEF" w:rsidRDefault="00663641" w:rsidP="005A7BEF">
            <w:pPr>
              <w:spacing w:line="360" w:lineRule="auto"/>
              <w:rPr>
                <w:rFonts w:ascii="Arial" w:hAnsi="Arial" w:cs="Arial"/>
                <w:sz w:val="16"/>
                <w:szCs w:val="16"/>
              </w:rPr>
            </w:pPr>
          </w:p>
        </w:tc>
        <w:tc>
          <w:tcPr>
            <w:tcW w:w="533" w:type="pct"/>
          </w:tcPr>
          <w:p w14:paraId="11ACEBA3" w14:textId="77777777" w:rsidR="00663641" w:rsidRPr="005A7BEF" w:rsidRDefault="00663641" w:rsidP="005A7BEF">
            <w:pPr>
              <w:spacing w:line="360" w:lineRule="auto"/>
              <w:rPr>
                <w:rFonts w:ascii="Arial" w:hAnsi="Arial" w:cs="Arial"/>
                <w:sz w:val="16"/>
                <w:szCs w:val="16"/>
              </w:rPr>
            </w:pPr>
          </w:p>
        </w:tc>
        <w:tc>
          <w:tcPr>
            <w:tcW w:w="599" w:type="pct"/>
          </w:tcPr>
          <w:p w14:paraId="4EEA99F4" w14:textId="77777777" w:rsidR="00663641" w:rsidRPr="005A7BEF" w:rsidRDefault="00663641" w:rsidP="005A7BEF">
            <w:pPr>
              <w:spacing w:line="360" w:lineRule="auto"/>
              <w:rPr>
                <w:rFonts w:ascii="Arial" w:hAnsi="Arial" w:cs="Arial"/>
                <w:sz w:val="16"/>
                <w:szCs w:val="16"/>
              </w:rPr>
            </w:pPr>
          </w:p>
        </w:tc>
        <w:tc>
          <w:tcPr>
            <w:tcW w:w="599" w:type="pct"/>
          </w:tcPr>
          <w:p w14:paraId="1921004E" w14:textId="77777777" w:rsidR="00663641" w:rsidRPr="005A7BEF" w:rsidRDefault="00663641" w:rsidP="005A7BEF">
            <w:pPr>
              <w:spacing w:line="360" w:lineRule="auto"/>
              <w:rPr>
                <w:rFonts w:ascii="Arial" w:hAnsi="Arial" w:cs="Arial"/>
                <w:sz w:val="16"/>
                <w:szCs w:val="16"/>
              </w:rPr>
            </w:pPr>
          </w:p>
        </w:tc>
      </w:tr>
      <w:tr w:rsidR="00663641" w:rsidRPr="005A7BEF" w14:paraId="2E7C921A" w14:textId="01817798" w:rsidTr="0043221A">
        <w:trPr>
          <w:trHeight w:val="213"/>
        </w:trPr>
        <w:tc>
          <w:tcPr>
            <w:tcW w:w="248" w:type="pct"/>
          </w:tcPr>
          <w:p w14:paraId="7399C175"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8</w:t>
            </w:r>
          </w:p>
        </w:tc>
        <w:tc>
          <w:tcPr>
            <w:tcW w:w="860" w:type="pct"/>
          </w:tcPr>
          <w:p w14:paraId="6C9F9632" w14:textId="77777777" w:rsidR="00663641" w:rsidRPr="005A7BEF" w:rsidRDefault="00663641" w:rsidP="005A7BEF">
            <w:pPr>
              <w:spacing w:line="360" w:lineRule="auto"/>
              <w:rPr>
                <w:rFonts w:ascii="Arial" w:hAnsi="Arial" w:cs="Arial"/>
                <w:sz w:val="16"/>
                <w:szCs w:val="16"/>
              </w:rPr>
            </w:pPr>
          </w:p>
        </w:tc>
        <w:tc>
          <w:tcPr>
            <w:tcW w:w="708" w:type="pct"/>
          </w:tcPr>
          <w:p w14:paraId="683EA221" w14:textId="77777777" w:rsidR="00663641" w:rsidRPr="005A7BEF" w:rsidRDefault="00663641" w:rsidP="005A7BEF">
            <w:pPr>
              <w:spacing w:line="360" w:lineRule="auto"/>
              <w:rPr>
                <w:rFonts w:ascii="Arial" w:hAnsi="Arial" w:cs="Arial"/>
                <w:sz w:val="16"/>
                <w:szCs w:val="16"/>
              </w:rPr>
            </w:pPr>
          </w:p>
        </w:tc>
        <w:tc>
          <w:tcPr>
            <w:tcW w:w="623" w:type="pct"/>
          </w:tcPr>
          <w:p w14:paraId="672021ED" w14:textId="6C85E8BE" w:rsidR="00663641" w:rsidRPr="005A7BEF" w:rsidRDefault="00663641" w:rsidP="005A7BEF">
            <w:pPr>
              <w:spacing w:line="360" w:lineRule="auto"/>
              <w:rPr>
                <w:rFonts w:ascii="Arial" w:hAnsi="Arial" w:cs="Arial"/>
                <w:sz w:val="16"/>
                <w:szCs w:val="16"/>
              </w:rPr>
            </w:pPr>
          </w:p>
        </w:tc>
        <w:tc>
          <w:tcPr>
            <w:tcW w:w="830" w:type="pct"/>
          </w:tcPr>
          <w:p w14:paraId="4151DD32" w14:textId="17F9D9AB" w:rsidR="00663641" w:rsidRPr="005A7BEF" w:rsidRDefault="00663641" w:rsidP="005A7BEF">
            <w:pPr>
              <w:spacing w:line="360" w:lineRule="auto"/>
              <w:rPr>
                <w:rFonts w:ascii="Arial" w:hAnsi="Arial" w:cs="Arial"/>
                <w:sz w:val="16"/>
                <w:szCs w:val="16"/>
              </w:rPr>
            </w:pPr>
          </w:p>
        </w:tc>
        <w:tc>
          <w:tcPr>
            <w:tcW w:w="533" w:type="pct"/>
          </w:tcPr>
          <w:p w14:paraId="7C9FA9B1" w14:textId="77777777" w:rsidR="00663641" w:rsidRPr="005A7BEF" w:rsidRDefault="00663641" w:rsidP="005A7BEF">
            <w:pPr>
              <w:spacing w:line="360" w:lineRule="auto"/>
              <w:rPr>
                <w:rFonts w:ascii="Arial" w:hAnsi="Arial" w:cs="Arial"/>
                <w:sz w:val="16"/>
                <w:szCs w:val="16"/>
              </w:rPr>
            </w:pPr>
          </w:p>
        </w:tc>
        <w:tc>
          <w:tcPr>
            <w:tcW w:w="599" w:type="pct"/>
          </w:tcPr>
          <w:p w14:paraId="2E26803F" w14:textId="77777777" w:rsidR="00663641" w:rsidRPr="005A7BEF" w:rsidRDefault="00663641" w:rsidP="005A7BEF">
            <w:pPr>
              <w:spacing w:line="360" w:lineRule="auto"/>
              <w:rPr>
                <w:rFonts w:ascii="Arial" w:hAnsi="Arial" w:cs="Arial"/>
                <w:sz w:val="16"/>
                <w:szCs w:val="16"/>
              </w:rPr>
            </w:pPr>
          </w:p>
        </w:tc>
        <w:tc>
          <w:tcPr>
            <w:tcW w:w="599" w:type="pct"/>
          </w:tcPr>
          <w:p w14:paraId="1612C33C" w14:textId="77777777" w:rsidR="00663641" w:rsidRPr="005A7BEF" w:rsidRDefault="00663641" w:rsidP="005A7BEF">
            <w:pPr>
              <w:spacing w:line="360" w:lineRule="auto"/>
              <w:rPr>
                <w:rFonts w:ascii="Arial" w:hAnsi="Arial" w:cs="Arial"/>
                <w:sz w:val="16"/>
                <w:szCs w:val="16"/>
              </w:rPr>
            </w:pPr>
          </w:p>
        </w:tc>
      </w:tr>
      <w:tr w:rsidR="00663641" w:rsidRPr="005A7BEF" w14:paraId="6780E4C0" w14:textId="4546DAC1" w:rsidTr="0043221A">
        <w:trPr>
          <w:trHeight w:val="213"/>
        </w:trPr>
        <w:tc>
          <w:tcPr>
            <w:tcW w:w="248" w:type="pct"/>
          </w:tcPr>
          <w:p w14:paraId="7BFDB07B"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9</w:t>
            </w:r>
          </w:p>
        </w:tc>
        <w:tc>
          <w:tcPr>
            <w:tcW w:w="860" w:type="pct"/>
          </w:tcPr>
          <w:p w14:paraId="4E6851FF" w14:textId="77777777" w:rsidR="00663641" w:rsidRPr="005A7BEF" w:rsidRDefault="00663641" w:rsidP="005A7BEF">
            <w:pPr>
              <w:spacing w:line="360" w:lineRule="auto"/>
              <w:rPr>
                <w:rFonts w:ascii="Arial" w:hAnsi="Arial" w:cs="Arial"/>
                <w:sz w:val="16"/>
                <w:szCs w:val="16"/>
              </w:rPr>
            </w:pPr>
          </w:p>
        </w:tc>
        <w:tc>
          <w:tcPr>
            <w:tcW w:w="708" w:type="pct"/>
          </w:tcPr>
          <w:p w14:paraId="0BE26CCB" w14:textId="77777777" w:rsidR="00663641" w:rsidRPr="005A7BEF" w:rsidRDefault="00663641" w:rsidP="005A7BEF">
            <w:pPr>
              <w:spacing w:line="360" w:lineRule="auto"/>
              <w:rPr>
                <w:rFonts w:ascii="Arial" w:hAnsi="Arial" w:cs="Arial"/>
                <w:sz w:val="16"/>
                <w:szCs w:val="16"/>
              </w:rPr>
            </w:pPr>
          </w:p>
        </w:tc>
        <w:tc>
          <w:tcPr>
            <w:tcW w:w="623" w:type="pct"/>
          </w:tcPr>
          <w:p w14:paraId="7CB991BB" w14:textId="45DEB56A" w:rsidR="00663641" w:rsidRPr="005A7BEF" w:rsidRDefault="00663641" w:rsidP="005A7BEF">
            <w:pPr>
              <w:spacing w:line="360" w:lineRule="auto"/>
              <w:rPr>
                <w:rFonts w:ascii="Arial" w:hAnsi="Arial" w:cs="Arial"/>
                <w:sz w:val="16"/>
                <w:szCs w:val="16"/>
              </w:rPr>
            </w:pPr>
          </w:p>
        </w:tc>
        <w:tc>
          <w:tcPr>
            <w:tcW w:w="830" w:type="pct"/>
          </w:tcPr>
          <w:p w14:paraId="131E9275" w14:textId="56C272C3" w:rsidR="00663641" w:rsidRPr="005A7BEF" w:rsidRDefault="00663641" w:rsidP="005A7BEF">
            <w:pPr>
              <w:spacing w:line="360" w:lineRule="auto"/>
              <w:rPr>
                <w:rFonts w:ascii="Arial" w:hAnsi="Arial" w:cs="Arial"/>
                <w:sz w:val="16"/>
                <w:szCs w:val="16"/>
              </w:rPr>
            </w:pPr>
          </w:p>
        </w:tc>
        <w:tc>
          <w:tcPr>
            <w:tcW w:w="533" w:type="pct"/>
          </w:tcPr>
          <w:p w14:paraId="16E55EC9" w14:textId="77777777" w:rsidR="00663641" w:rsidRPr="005A7BEF" w:rsidRDefault="00663641" w:rsidP="005A7BEF">
            <w:pPr>
              <w:spacing w:line="360" w:lineRule="auto"/>
              <w:rPr>
                <w:rFonts w:ascii="Arial" w:hAnsi="Arial" w:cs="Arial"/>
                <w:sz w:val="16"/>
                <w:szCs w:val="16"/>
              </w:rPr>
            </w:pPr>
          </w:p>
        </w:tc>
        <w:tc>
          <w:tcPr>
            <w:tcW w:w="599" w:type="pct"/>
          </w:tcPr>
          <w:p w14:paraId="5985ADD8" w14:textId="77777777" w:rsidR="00663641" w:rsidRPr="005A7BEF" w:rsidRDefault="00663641" w:rsidP="005A7BEF">
            <w:pPr>
              <w:spacing w:line="360" w:lineRule="auto"/>
              <w:rPr>
                <w:rFonts w:ascii="Arial" w:hAnsi="Arial" w:cs="Arial"/>
                <w:sz w:val="16"/>
                <w:szCs w:val="16"/>
              </w:rPr>
            </w:pPr>
          </w:p>
        </w:tc>
        <w:tc>
          <w:tcPr>
            <w:tcW w:w="599" w:type="pct"/>
          </w:tcPr>
          <w:p w14:paraId="786B2CF4" w14:textId="77777777" w:rsidR="00663641" w:rsidRPr="005A7BEF" w:rsidRDefault="00663641" w:rsidP="005A7BEF">
            <w:pPr>
              <w:spacing w:line="360" w:lineRule="auto"/>
              <w:rPr>
                <w:rFonts w:ascii="Arial" w:hAnsi="Arial" w:cs="Arial"/>
                <w:sz w:val="16"/>
                <w:szCs w:val="16"/>
              </w:rPr>
            </w:pPr>
          </w:p>
        </w:tc>
      </w:tr>
      <w:tr w:rsidR="00663641" w:rsidRPr="005A7BEF" w14:paraId="7212EA52" w14:textId="0688394F" w:rsidTr="0043221A">
        <w:trPr>
          <w:trHeight w:val="213"/>
        </w:trPr>
        <w:tc>
          <w:tcPr>
            <w:tcW w:w="248" w:type="pct"/>
          </w:tcPr>
          <w:p w14:paraId="56D49468"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10</w:t>
            </w:r>
          </w:p>
        </w:tc>
        <w:tc>
          <w:tcPr>
            <w:tcW w:w="860" w:type="pct"/>
          </w:tcPr>
          <w:p w14:paraId="344E40E2" w14:textId="77777777" w:rsidR="00663641" w:rsidRPr="005A7BEF" w:rsidRDefault="00663641" w:rsidP="005A7BEF">
            <w:pPr>
              <w:spacing w:line="360" w:lineRule="auto"/>
              <w:rPr>
                <w:rFonts w:ascii="Arial" w:hAnsi="Arial" w:cs="Arial"/>
                <w:sz w:val="16"/>
                <w:szCs w:val="16"/>
              </w:rPr>
            </w:pPr>
          </w:p>
        </w:tc>
        <w:tc>
          <w:tcPr>
            <w:tcW w:w="708" w:type="pct"/>
          </w:tcPr>
          <w:p w14:paraId="70D142EA" w14:textId="77777777" w:rsidR="00663641" w:rsidRPr="005A7BEF" w:rsidRDefault="00663641" w:rsidP="005A7BEF">
            <w:pPr>
              <w:spacing w:line="360" w:lineRule="auto"/>
              <w:rPr>
                <w:rFonts w:ascii="Arial" w:hAnsi="Arial" w:cs="Arial"/>
                <w:sz w:val="16"/>
                <w:szCs w:val="16"/>
              </w:rPr>
            </w:pPr>
          </w:p>
        </w:tc>
        <w:tc>
          <w:tcPr>
            <w:tcW w:w="623" w:type="pct"/>
          </w:tcPr>
          <w:p w14:paraId="2BA022D8" w14:textId="08744D97" w:rsidR="00663641" w:rsidRPr="005A7BEF" w:rsidRDefault="00663641" w:rsidP="005A7BEF">
            <w:pPr>
              <w:spacing w:line="360" w:lineRule="auto"/>
              <w:rPr>
                <w:rFonts w:ascii="Arial" w:hAnsi="Arial" w:cs="Arial"/>
                <w:sz w:val="16"/>
                <w:szCs w:val="16"/>
              </w:rPr>
            </w:pPr>
          </w:p>
        </w:tc>
        <w:tc>
          <w:tcPr>
            <w:tcW w:w="830" w:type="pct"/>
          </w:tcPr>
          <w:p w14:paraId="391BF58B" w14:textId="7618AC8A" w:rsidR="00663641" w:rsidRPr="005A7BEF" w:rsidRDefault="00663641" w:rsidP="005A7BEF">
            <w:pPr>
              <w:spacing w:line="360" w:lineRule="auto"/>
              <w:rPr>
                <w:rFonts w:ascii="Arial" w:hAnsi="Arial" w:cs="Arial"/>
                <w:sz w:val="16"/>
                <w:szCs w:val="16"/>
              </w:rPr>
            </w:pPr>
          </w:p>
        </w:tc>
        <w:tc>
          <w:tcPr>
            <w:tcW w:w="533" w:type="pct"/>
          </w:tcPr>
          <w:p w14:paraId="00A7AE5E" w14:textId="77777777" w:rsidR="00663641" w:rsidRPr="005A7BEF" w:rsidRDefault="00663641" w:rsidP="005A7BEF">
            <w:pPr>
              <w:spacing w:line="360" w:lineRule="auto"/>
              <w:rPr>
                <w:rFonts w:ascii="Arial" w:hAnsi="Arial" w:cs="Arial"/>
                <w:sz w:val="16"/>
                <w:szCs w:val="16"/>
              </w:rPr>
            </w:pPr>
          </w:p>
        </w:tc>
        <w:tc>
          <w:tcPr>
            <w:tcW w:w="599" w:type="pct"/>
          </w:tcPr>
          <w:p w14:paraId="561C18A1" w14:textId="77777777" w:rsidR="00663641" w:rsidRPr="005A7BEF" w:rsidRDefault="00663641" w:rsidP="005A7BEF">
            <w:pPr>
              <w:spacing w:line="360" w:lineRule="auto"/>
              <w:rPr>
                <w:rFonts w:ascii="Arial" w:hAnsi="Arial" w:cs="Arial"/>
                <w:sz w:val="16"/>
                <w:szCs w:val="16"/>
              </w:rPr>
            </w:pPr>
          </w:p>
        </w:tc>
        <w:tc>
          <w:tcPr>
            <w:tcW w:w="599" w:type="pct"/>
          </w:tcPr>
          <w:p w14:paraId="0EE9C4D7" w14:textId="77777777" w:rsidR="00663641" w:rsidRPr="005A7BEF" w:rsidRDefault="00663641" w:rsidP="005A7BEF">
            <w:pPr>
              <w:spacing w:line="360" w:lineRule="auto"/>
              <w:rPr>
                <w:rFonts w:ascii="Arial" w:hAnsi="Arial" w:cs="Arial"/>
                <w:sz w:val="16"/>
                <w:szCs w:val="16"/>
              </w:rPr>
            </w:pPr>
          </w:p>
        </w:tc>
      </w:tr>
      <w:tr w:rsidR="00663641" w:rsidRPr="005A7BEF" w14:paraId="6C288E3F" w14:textId="4F8C69A7" w:rsidTr="0043221A">
        <w:trPr>
          <w:trHeight w:val="213"/>
        </w:trPr>
        <w:tc>
          <w:tcPr>
            <w:tcW w:w="248" w:type="pct"/>
          </w:tcPr>
          <w:p w14:paraId="5AB4531C"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11</w:t>
            </w:r>
          </w:p>
        </w:tc>
        <w:tc>
          <w:tcPr>
            <w:tcW w:w="860" w:type="pct"/>
          </w:tcPr>
          <w:p w14:paraId="52E534CF" w14:textId="77777777" w:rsidR="00663641" w:rsidRPr="005A7BEF" w:rsidRDefault="00663641" w:rsidP="005A7BEF">
            <w:pPr>
              <w:spacing w:line="360" w:lineRule="auto"/>
              <w:rPr>
                <w:rFonts w:ascii="Arial" w:hAnsi="Arial" w:cs="Arial"/>
                <w:sz w:val="16"/>
                <w:szCs w:val="16"/>
              </w:rPr>
            </w:pPr>
          </w:p>
        </w:tc>
        <w:tc>
          <w:tcPr>
            <w:tcW w:w="708" w:type="pct"/>
          </w:tcPr>
          <w:p w14:paraId="6B7186E2" w14:textId="77777777" w:rsidR="00663641" w:rsidRPr="005A7BEF" w:rsidRDefault="00663641" w:rsidP="005A7BEF">
            <w:pPr>
              <w:spacing w:line="360" w:lineRule="auto"/>
              <w:rPr>
                <w:rFonts w:ascii="Arial" w:hAnsi="Arial" w:cs="Arial"/>
                <w:sz w:val="16"/>
                <w:szCs w:val="16"/>
              </w:rPr>
            </w:pPr>
          </w:p>
        </w:tc>
        <w:tc>
          <w:tcPr>
            <w:tcW w:w="623" w:type="pct"/>
          </w:tcPr>
          <w:p w14:paraId="0682CB35" w14:textId="2700F987" w:rsidR="00663641" w:rsidRPr="005A7BEF" w:rsidRDefault="00663641" w:rsidP="005A7BEF">
            <w:pPr>
              <w:spacing w:line="360" w:lineRule="auto"/>
              <w:rPr>
                <w:rFonts w:ascii="Arial" w:hAnsi="Arial" w:cs="Arial"/>
                <w:sz w:val="16"/>
                <w:szCs w:val="16"/>
              </w:rPr>
            </w:pPr>
          </w:p>
        </w:tc>
        <w:tc>
          <w:tcPr>
            <w:tcW w:w="830" w:type="pct"/>
          </w:tcPr>
          <w:p w14:paraId="3E27C8A9" w14:textId="396583EC" w:rsidR="00663641" w:rsidRPr="005A7BEF" w:rsidRDefault="00663641" w:rsidP="005A7BEF">
            <w:pPr>
              <w:spacing w:line="360" w:lineRule="auto"/>
              <w:rPr>
                <w:rFonts w:ascii="Arial" w:hAnsi="Arial" w:cs="Arial"/>
                <w:sz w:val="16"/>
                <w:szCs w:val="16"/>
              </w:rPr>
            </w:pPr>
          </w:p>
        </w:tc>
        <w:tc>
          <w:tcPr>
            <w:tcW w:w="533" w:type="pct"/>
          </w:tcPr>
          <w:p w14:paraId="1749BE9C" w14:textId="77777777" w:rsidR="00663641" w:rsidRPr="005A7BEF" w:rsidRDefault="00663641" w:rsidP="005A7BEF">
            <w:pPr>
              <w:spacing w:line="360" w:lineRule="auto"/>
              <w:rPr>
                <w:rFonts w:ascii="Arial" w:hAnsi="Arial" w:cs="Arial"/>
                <w:sz w:val="16"/>
                <w:szCs w:val="16"/>
              </w:rPr>
            </w:pPr>
          </w:p>
        </w:tc>
        <w:tc>
          <w:tcPr>
            <w:tcW w:w="599" w:type="pct"/>
          </w:tcPr>
          <w:p w14:paraId="2A95BFD3" w14:textId="77777777" w:rsidR="00663641" w:rsidRPr="005A7BEF" w:rsidRDefault="00663641" w:rsidP="005A7BEF">
            <w:pPr>
              <w:spacing w:line="360" w:lineRule="auto"/>
              <w:rPr>
                <w:rFonts w:ascii="Arial" w:hAnsi="Arial" w:cs="Arial"/>
                <w:sz w:val="16"/>
                <w:szCs w:val="16"/>
              </w:rPr>
            </w:pPr>
          </w:p>
        </w:tc>
        <w:tc>
          <w:tcPr>
            <w:tcW w:w="599" w:type="pct"/>
          </w:tcPr>
          <w:p w14:paraId="4DECB953" w14:textId="77777777" w:rsidR="00663641" w:rsidRPr="005A7BEF" w:rsidRDefault="00663641" w:rsidP="005A7BEF">
            <w:pPr>
              <w:spacing w:line="360" w:lineRule="auto"/>
              <w:rPr>
                <w:rFonts w:ascii="Arial" w:hAnsi="Arial" w:cs="Arial"/>
                <w:sz w:val="16"/>
                <w:szCs w:val="16"/>
              </w:rPr>
            </w:pPr>
          </w:p>
        </w:tc>
      </w:tr>
      <w:tr w:rsidR="00663641" w:rsidRPr="005A7BEF" w14:paraId="74BAC5BB" w14:textId="0BACCC00" w:rsidTr="0043221A">
        <w:trPr>
          <w:trHeight w:val="213"/>
        </w:trPr>
        <w:tc>
          <w:tcPr>
            <w:tcW w:w="248" w:type="pct"/>
          </w:tcPr>
          <w:p w14:paraId="6AE5F81A"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12</w:t>
            </w:r>
          </w:p>
        </w:tc>
        <w:tc>
          <w:tcPr>
            <w:tcW w:w="860" w:type="pct"/>
          </w:tcPr>
          <w:p w14:paraId="136BE8F8" w14:textId="77777777" w:rsidR="00663641" w:rsidRPr="005A7BEF" w:rsidRDefault="00663641" w:rsidP="005A7BEF">
            <w:pPr>
              <w:spacing w:line="360" w:lineRule="auto"/>
              <w:rPr>
                <w:rFonts w:ascii="Arial" w:hAnsi="Arial" w:cs="Arial"/>
                <w:sz w:val="16"/>
                <w:szCs w:val="16"/>
              </w:rPr>
            </w:pPr>
          </w:p>
        </w:tc>
        <w:tc>
          <w:tcPr>
            <w:tcW w:w="708" w:type="pct"/>
          </w:tcPr>
          <w:p w14:paraId="13631DD8" w14:textId="77777777" w:rsidR="00663641" w:rsidRPr="005A7BEF" w:rsidRDefault="00663641" w:rsidP="005A7BEF">
            <w:pPr>
              <w:spacing w:line="360" w:lineRule="auto"/>
              <w:rPr>
                <w:rFonts w:ascii="Arial" w:hAnsi="Arial" w:cs="Arial"/>
                <w:sz w:val="16"/>
                <w:szCs w:val="16"/>
              </w:rPr>
            </w:pPr>
          </w:p>
        </w:tc>
        <w:tc>
          <w:tcPr>
            <w:tcW w:w="623" w:type="pct"/>
          </w:tcPr>
          <w:p w14:paraId="2157A837" w14:textId="7D5079F1" w:rsidR="00663641" w:rsidRPr="005A7BEF" w:rsidRDefault="00663641" w:rsidP="005A7BEF">
            <w:pPr>
              <w:spacing w:line="360" w:lineRule="auto"/>
              <w:rPr>
                <w:rFonts w:ascii="Arial" w:hAnsi="Arial" w:cs="Arial"/>
                <w:sz w:val="16"/>
                <w:szCs w:val="16"/>
              </w:rPr>
            </w:pPr>
          </w:p>
        </w:tc>
        <w:tc>
          <w:tcPr>
            <w:tcW w:w="830" w:type="pct"/>
          </w:tcPr>
          <w:p w14:paraId="2DD53EBF" w14:textId="62BA54E4" w:rsidR="00663641" w:rsidRPr="005A7BEF" w:rsidRDefault="00663641" w:rsidP="005A7BEF">
            <w:pPr>
              <w:spacing w:line="360" w:lineRule="auto"/>
              <w:rPr>
                <w:rFonts w:ascii="Arial" w:hAnsi="Arial" w:cs="Arial"/>
                <w:sz w:val="16"/>
                <w:szCs w:val="16"/>
              </w:rPr>
            </w:pPr>
          </w:p>
        </w:tc>
        <w:tc>
          <w:tcPr>
            <w:tcW w:w="533" w:type="pct"/>
          </w:tcPr>
          <w:p w14:paraId="68D4F841" w14:textId="77777777" w:rsidR="00663641" w:rsidRPr="005A7BEF" w:rsidRDefault="00663641" w:rsidP="005A7BEF">
            <w:pPr>
              <w:spacing w:line="360" w:lineRule="auto"/>
              <w:rPr>
                <w:rFonts w:ascii="Arial" w:hAnsi="Arial" w:cs="Arial"/>
                <w:sz w:val="16"/>
                <w:szCs w:val="16"/>
              </w:rPr>
            </w:pPr>
          </w:p>
        </w:tc>
        <w:tc>
          <w:tcPr>
            <w:tcW w:w="599" w:type="pct"/>
          </w:tcPr>
          <w:p w14:paraId="2E6E4AAA" w14:textId="77777777" w:rsidR="00663641" w:rsidRPr="005A7BEF" w:rsidRDefault="00663641" w:rsidP="005A7BEF">
            <w:pPr>
              <w:spacing w:line="360" w:lineRule="auto"/>
              <w:rPr>
                <w:rFonts w:ascii="Arial" w:hAnsi="Arial" w:cs="Arial"/>
                <w:sz w:val="16"/>
                <w:szCs w:val="16"/>
              </w:rPr>
            </w:pPr>
          </w:p>
        </w:tc>
        <w:tc>
          <w:tcPr>
            <w:tcW w:w="599" w:type="pct"/>
          </w:tcPr>
          <w:p w14:paraId="58331899" w14:textId="77777777" w:rsidR="00663641" w:rsidRPr="005A7BEF" w:rsidRDefault="00663641" w:rsidP="005A7BEF">
            <w:pPr>
              <w:spacing w:line="360" w:lineRule="auto"/>
              <w:rPr>
                <w:rFonts w:ascii="Arial" w:hAnsi="Arial" w:cs="Arial"/>
                <w:sz w:val="16"/>
                <w:szCs w:val="16"/>
              </w:rPr>
            </w:pPr>
          </w:p>
        </w:tc>
      </w:tr>
      <w:tr w:rsidR="00663641" w:rsidRPr="005A7BEF" w14:paraId="4E994694" w14:textId="40D8C10A" w:rsidTr="0043221A">
        <w:trPr>
          <w:trHeight w:val="213"/>
        </w:trPr>
        <w:tc>
          <w:tcPr>
            <w:tcW w:w="248" w:type="pct"/>
          </w:tcPr>
          <w:p w14:paraId="3C408767"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13</w:t>
            </w:r>
          </w:p>
        </w:tc>
        <w:tc>
          <w:tcPr>
            <w:tcW w:w="860" w:type="pct"/>
          </w:tcPr>
          <w:p w14:paraId="129746A0" w14:textId="77777777" w:rsidR="00663641" w:rsidRPr="005A7BEF" w:rsidRDefault="00663641" w:rsidP="005A7BEF">
            <w:pPr>
              <w:spacing w:line="360" w:lineRule="auto"/>
              <w:rPr>
                <w:rFonts w:ascii="Arial" w:hAnsi="Arial" w:cs="Arial"/>
                <w:sz w:val="16"/>
                <w:szCs w:val="16"/>
              </w:rPr>
            </w:pPr>
          </w:p>
        </w:tc>
        <w:tc>
          <w:tcPr>
            <w:tcW w:w="708" w:type="pct"/>
          </w:tcPr>
          <w:p w14:paraId="372DDB19" w14:textId="77777777" w:rsidR="00663641" w:rsidRPr="005A7BEF" w:rsidRDefault="00663641" w:rsidP="005A7BEF">
            <w:pPr>
              <w:spacing w:line="360" w:lineRule="auto"/>
              <w:rPr>
                <w:rFonts w:ascii="Arial" w:hAnsi="Arial" w:cs="Arial"/>
                <w:sz w:val="16"/>
                <w:szCs w:val="16"/>
              </w:rPr>
            </w:pPr>
          </w:p>
        </w:tc>
        <w:tc>
          <w:tcPr>
            <w:tcW w:w="623" w:type="pct"/>
          </w:tcPr>
          <w:p w14:paraId="4BD63E1B" w14:textId="5C7CB4B8" w:rsidR="00663641" w:rsidRPr="005A7BEF" w:rsidRDefault="00663641" w:rsidP="005A7BEF">
            <w:pPr>
              <w:spacing w:line="360" w:lineRule="auto"/>
              <w:rPr>
                <w:rFonts w:ascii="Arial" w:hAnsi="Arial" w:cs="Arial"/>
                <w:sz w:val="16"/>
                <w:szCs w:val="16"/>
              </w:rPr>
            </w:pPr>
          </w:p>
        </w:tc>
        <w:tc>
          <w:tcPr>
            <w:tcW w:w="830" w:type="pct"/>
          </w:tcPr>
          <w:p w14:paraId="507D112F" w14:textId="3ADD0359" w:rsidR="00663641" w:rsidRPr="005A7BEF" w:rsidRDefault="00663641" w:rsidP="005A7BEF">
            <w:pPr>
              <w:spacing w:line="360" w:lineRule="auto"/>
              <w:rPr>
                <w:rFonts w:ascii="Arial" w:hAnsi="Arial" w:cs="Arial"/>
                <w:sz w:val="16"/>
                <w:szCs w:val="16"/>
              </w:rPr>
            </w:pPr>
          </w:p>
        </w:tc>
        <w:tc>
          <w:tcPr>
            <w:tcW w:w="533" w:type="pct"/>
          </w:tcPr>
          <w:p w14:paraId="69092697" w14:textId="77777777" w:rsidR="00663641" w:rsidRPr="005A7BEF" w:rsidRDefault="00663641" w:rsidP="005A7BEF">
            <w:pPr>
              <w:spacing w:line="360" w:lineRule="auto"/>
              <w:rPr>
                <w:rFonts w:ascii="Arial" w:hAnsi="Arial" w:cs="Arial"/>
                <w:sz w:val="16"/>
                <w:szCs w:val="16"/>
              </w:rPr>
            </w:pPr>
          </w:p>
        </w:tc>
        <w:tc>
          <w:tcPr>
            <w:tcW w:w="599" w:type="pct"/>
          </w:tcPr>
          <w:p w14:paraId="2A508351" w14:textId="77777777" w:rsidR="00663641" w:rsidRPr="005A7BEF" w:rsidRDefault="00663641" w:rsidP="005A7BEF">
            <w:pPr>
              <w:spacing w:line="360" w:lineRule="auto"/>
              <w:rPr>
                <w:rFonts w:ascii="Arial" w:hAnsi="Arial" w:cs="Arial"/>
                <w:sz w:val="16"/>
                <w:szCs w:val="16"/>
              </w:rPr>
            </w:pPr>
          </w:p>
        </w:tc>
        <w:tc>
          <w:tcPr>
            <w:tcW w:w="599" w:type="pct"/>
          </w:tcPr>
          <w:p w14:paraId="6DCA911E" w14:textId="77777777" w:rsidR="00663641" w:rsidRPr="005A7BEF" w:rsidRDefault="00663641" w:rsidP="005A7BEF">
            <w:pPr>
              <w:spacing w:line="360" w:lineRule="auto"/>
              <w:rPr>
                <w:rFonts w:ascii="Arial" w:hAnsi="Arial" w:cs="Arial"/>
                <w:sz w:val="16"/>
                <w:szCs w:val="16"/>
              </w:rPr>
            </w:pPr>
          </w:p>
        </w:tc>
      </w:tr>
      <w:tr w:rsidR="00663641" w:rsidRPr="005A7BEF" w14:paraId="7D189B4A" w14:textId="7E26E96C" w:rsidTr="0043221A">
        <w:trPr>
          <w:trHeight w:val="213"/>
        </w:trPr>
        <w:tc>
          <w:tcPr>
            <w:tcW w:w="248" w:type="pct"/>
          </w:tcPr>
          <w:p w14:paraId="693584D0"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14</w:t>
            </w:r>
          </w:p>
        </w:tc>
        <w:tc>
          <w:tcPr>
            <w:tcW w:w="860" w:type="pct"/>
          </w:tcPr>
          <w:p w14:paraId="453512BA" w14:textId="77777777" w:rsidR="00663641" w:rsidRPr="005A7BEF" w:rsidRDefault="00663641" w:rsidP="005A7BEF">
            <w:pPr>
              <w:spacing w:line="360" w:lineRule="auto"/>
              <w:rPr>
                <w:rFonts w:ascii="Arial" w:hAnsi="Arial" w:cs="Arial"/>
                <w:sz w:val="16"/>
                <w:szCs w:val="16"/>
              </w:rPr>
            </w:pPr>
          </w:p>
        </w:tc>
        <w:tc>
          <w:tcPr>
            <w:tcW w:w="708" w:type="pct"/>
          </w:tcPr>
          <w:p w14:paraId="79AB1813" w14:textId="77777777" w:rsidR="00663641" w:rsidRPr="005A7BEF" w:rsidRDefault="00663641" w:rsidP="005A7BEF">
            <w:pPr>
              <w:spacing w:line="360" w:lineRule="auto"/>
              <w:rPr>
                <w:rFonts w:ascii="Arial" w:hAnsi="Arial" w:cs="Arial"/>
                <w:sz w:val="16"/>
                <w:szCs w:val="16"/>
              </w:rPr>
            </w:pPr>
          </w:p>
        </w:tc>
        <w:tc>
          <w:tcPr>
            <w:tcW w:w="623" w:type="pct"/>
          </w:tcPr>
          <w:p w14:paraId="6A29DDA6" w14:textId="753B2944" w:rsidR="00663641" w:rsidRPr="005A7BEF" w:rsidRDefault="00663641" w:rsidP="005A7BEF">
            <w:pPr>
              <w:spacing w:line="360" w:lineRule="auto"/>
              <w:rPr>
                <w:rFonts w:ascii="Arial" w:hAnsi="Arial" w:cs="Arial"/>
                <w:sz w:val="16"/>
                <w:szCs w:val="16"/>
              </w:rPr>
            </w:pPr>
          </w:p>
        </w:tc>
        <w:tc>
          <w:tcPr>
            <w:tcW w:w="830" w:type="pct"/>
          </w:tcPr>
          <w:p w14:paraId="201C4A61" w14:textId="7519644D" w:rsidR="00663641" w:rsidRPr="005A7BEF" w:rsidRDefault="00663641" w:rsidP="005A7BEF">
            <w:pPr>
              <w:spacing w:line="360" w:lineRule="auto"/>
              <w:rPr>
                <w:rFonts w:ascii="Arial" w:hAnsi="Arial" w:cs="Arial"/>
                <w:sz w:val="16"/>
                <w:szCs w:val="16"/>
              </w:rPr>
            </w:pPr>
          </w:p>
        </w:tc>
        <w:tc>
          <w:tcPr>
            <w:tcW w:w="533" w:type="pct"/>
          </w:tcPr>
          <w:p w14:paraId="785E38C9" w14:textId="77777777" w:rsidR="00663641" w:rsidRPr="005A7BEF" w:rsidRDefault="00663641" w:rsidP="005A7BEF">
            <w:pPr>
              <w:spacing w:line="360" w:lineRule="auto"/>
              <w:rPr>
                <w:rFonts w:ascii="Arial" w:hAnsi="Arial" w:cs="Arial"/>
                <w:sz w:val="16"/>
                <w:szCs w:val="16"/>
              </w:rPr>
            </w:pPr>
          </w:p>
        </w:tc>
        <w:tc>
          <w:tcPr>
            <w:tcW w:w="599" w:type="pct"/>
          </w:tcPr>
          <w:p w14:paraId="7487CADB" w14:textId="77777777" w:rsidR="00663641" w:rsidRPr="005A7BEF" w:rsidRDefault="00663641" w:rsidP="005A7BEF">
            <w:pPr>
              <w:spacing w:line="360" w:lineRule="auto"/>
              <w:rPr>
                <w:rFonts w:ascii="Arial" w:hAnsi="Arial" w:cs="Arial"/>
                <w:sz w:val="16"/>
                <w:szCs w:val="16"/>
              </w:rPr>
            </w:pPr>
          </w:p>
        </w:tc>
        <w:tc>
          <w:tcPr>
            <w:tcW w:w="599" w:type="pct"/>
          </w:tcPr>
          <w:p w14:paraId="187E186A" w14:textId="77777777" w:rsidR="00663641" w:rsidRPr="005A7BEF" w:rsidRDefault="00663641" w:rsidP="005A7BEF">
            <w:pPr>
              <w:spacing w:line="360" w:lineRule="auto"/>
              <w:rPr>
                <w:rFonts w:ascii="Arial" w:hAnsi="Arial" w:cs="Arial"/>
                <w:sz w:val="16"/>
                <w:szCs w:val="16"/>
              </w:rPr>
            </w:pPr>
          </w:p>
        </w:tc>
      </w:tr>
      <w:tr w:rsidR="00663641" w:rsidRPr="005A7BEF" w14:paraId="7C45DA48" w14:textId="65D96EBA" w:rsidTr="0043221A">
        <w:trPr>
          <w:trHeight w:val="213"/>
        </w:trPr>
        <w:tc>
          <w:tcPr>
            <w:tcW w:w="248" w:type="pct"/>
          </w:tcPr>
          <w:p w14:paraId="340A5C45"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15</w:t>
            </w:r>
          </w:p>
        </w:tc>
        <w:tc>
          <w:tcPr>
            <w:tcW w:w="860" w:type="pct"/>
          </w:tcPr>
          <w:p w14:paraId="0C829C9C" w14:textId="77777777" w:rsidR="00663641" w:rsidRPr="005A7BEF" w:rsidRDefault="00663641" w:rsidP="005A7BEF">
            <w:pPr>
              <w:spacing w:line="360" w:lineRule="auto"/>
              <w:rPr>
                <w:rFonts w:ascii="Arial" w:hAnsi="Arial" w:cs="Arial"/>
                <w:sz w:val="16"/>
                <w:szCs w:val="16"/>
              </w:rPr>
            </w:pPr>
          </w:p>
        </w:tc>
        <w:tc>
          <w:tcPr>
            <w:tcW w:w="708" w:type="pct"/>
          </w:tcPr>
          <w:p w14:paraId="0A6706F0" w14:textId="77777777" w:rsidR="00663641" w:rsidRPr="005A7BEF" w:rsidRDefault="00663641" w:rsidP="005A7BEF">
            <w:pPr>
              <w:spacing w:line="360" w:lineRule="auto"/>
              <w:rPr>
                <w:rFonts w:ascii="Arial" w:hAnsi="Arial" w:cs="Arial"/>
                <w:sz w:val="16"/>
                <w:szCs w:val="16"/>
              </w:rPr>
            </w:pPr>
          </w:p>
        </w:tc>
        <w:tc>
          <w:tcPr>
            <w:tcW w:w="623" w:type="pct"/>
          </w:tcPr>
          <w:p w14:paraId="3A6151F9" w14:textId="33C79334" w:rsidR="00663641" w:rsidRPr="005A7BEF" w:rsidRDefault="00663641" w:rsidP="005A7BEF">
            <w:pPr>
              <w:spacing w:line="360" w:lineRule="auto"/>
              <w:rPr>
                <w:rFonts w:ascii="Arial" w:hAnsi="Arial" w:cs="Arial"/>
                <w:sz w:val="16"/>
                <w:szCs w:val="16"/>
              </w:rPr>
            </w:pPr>
          </w:p>
        </w:tc>
        <w:tc>
          <w:tcPr>
            <w:tcW w:w="830" w:type="pct"/>
          </w:tcPr>
          <w:p w14:paraId="09BEC279" w14:textId="632916EC" w:rsidR="00663641" w:rsidRPr="005A7BEF" w:rsidRDefault="00663641" w:rsidP="005A7BEF">
            <w:pPr>
              <w:spacing w:line="360" w:lineRule="auto"/>
              <w:rPr>
                <w:rFonts w:ascii="Arial" w:hAnsi="Arial" w:cs="Arial"/>
                <w:sz w:val="16"/>
                <w:szCs w:val="16"/>
              </w:rPr>
            </w:pPr>
          </w:p>
        </w:tc>
        <w:tc>
          <w:tcPr>
            <w:tcW w:w="533" w:type="pct"/>
          </w:tcPr>
          <w:p w14:paraId="76375F77" w14:textId="77777777" w:rsidR="00663641" w:rsidRPr="005A7BEF" w:rsidRDefault="00663641" w:rsidP="005A7BEF">
            <w:pPr>
              <w:spacing w:line="360" w:lineRule="auto"/>
              <w:rPr>
                <w:rFonts w:ascii="Arial" w:hAnsi="Arial" w:cs="Arial"/>
                <w:sz w:val="16"/>
                <w:szCs w:val="16"/>
              </w:rPr>
            </w:pPr>
          </w:p>
        </w:tc>
        <w:tc>
          <w:tcPr>
            <w:tcW w:w="599" w:type="pct"/>
          </w:tcPr>
          <w:p w14:paraId="703FEDA0" w14:textId="77777777" w:rsidR="00663641" w:rsidRPr="005A7BEF" w:rsidRDefault="00663641" w:rsidP="005A7BEF">
            <w:pPr>
              <w:spacing w:line="360" w:lineRule="auto"/>
              <w:rPr>
                <w:rFonts w:ascii="Arial" w:hAnsi="Arial" w:cs="Arial"/>
                <w:sz w:val="16"/>
                <w:szCs w:val="16"/>
              </w:rPr>
            </w:pPr>
          </w:p>
        </w:tc>
        <w:tc>
          <w:tcPr>
            <w:tcW w:w="599" w:type="pct"/>
          </w:tcPr>
          <w:p w14:paraId="5F8C102E" w14:textId="77777777" w:rsidR="00663641" w:rsidRPr="005A7BEF" w:rsidRDefault="00663641" w:rsidP="005A7BEF">
            <w:pPr>
              <w:spacing w:line="360" w:lineRule="auto"/>
              <w:rPr>
                <w:rFonts w:ascii="Arial" w:hAnsi="Arial" w:cs="Arial"/>
                <w:sz w:val="16"/>
                <w:szCs w:val="16"/>
              </w:rPr>
            </w:pPr>
          </w:p>
        </w:tc>
      </w:tr>
      <w:tr w:rsidR="00663641" w:rsidRPr="005A7BEF" w14:paraId="43B971BE" w14:textId="1858D222" w:rsidTr="0043221A">
        <w:trPr>
          <w:trHeight w:val="213"/>
        </w:trPr>
        <w:tc>
          <w:tcPr>
            <w:tcW w:w="248" w:type="pct"/>
          </w:tcPr>
          <w:p w14:paraId="1ED3F0BF"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16</w:t>
            </w:r>
          </w:p>
        </w:tc>
        <w:tc>
          <w:tcPr>
            <w:tcW w:w="860" w:type="pct"/>
          </w:tcPr>
          <w:p w14:paraId="43C79B24" w14:textId="77777777" w:rsidR="00663641" w:rsidRPr="005A7BEF" w:rsidRDefault="00663641" w:rsidP="005A7BEF">
            <w:pPr>
              <w:spacing w:line="360" w:lineRule="auto"/>
              <w:rPr>
                <w:rFonts w:ascii="Arial" w:hAnsi="Arial" w:cs="Arial"/>
                <w:sz w:val="16"/>
                <w:szCs w:val="16"/>
              </w:rPr>
            </w:pPr>
          </w:p>
        </w:tc>
        <w:tc>
          <w:tcPr>
            <w:tcW w:w="708" w:type="pct"/>
          </w:tcPr>
          <w:p w14:paraId="6A5058B1" w14:textId="77777777" w:rsidR="00663641" w:rsidRPr="005A7BEF" w:rsidRDefault="00663641" w:rsidP="005A7BEF">
            <w:pPr>
              <w:spacing w:line="360" w:lineRule="auto"/>
              <w:rPr>
                <w:rFonts w:ascii="Arial" w:hAnsi="Arial" w:cs="Arial"/>
                <w:sz w:val="16"/>
                <w:szCs w:val="16"/>
              </w:rPr>
            </w:pPr>
          </w:p>
        </w:tc>
        <w:tc>
          <w:tcPr>
            <w:tcW w:w="623" w:type="pct"/>
          </w:tcPr>
          <w:p w14:paraId="0AA0E8DB" w14:textId="2D81DEE2" w:rsidR="00663641" w:rsidRPr="005A7BEF" w:rsidRDefault="00663641" w:rsidP="005A7BEF">
            <w:pPr>
              <w:spacing w:line="360" w:lineRule="auto"/>
              <w:rPr>
                <w:rFonts w:ascii="Arial" w:hAnsi="Arial" w:cs="Arial"/>
                <w:sz w:val="16"/>
                <w:szCs w:val="16"/>
              </w:rPr>
            </w:pPr>
          </w:p>
        </w:tc>
        <w:tc>
          <w:tcPr>
            <w:tcW w:w="830" w:type="pct"/>
          </w:tcPr>
          <w:p w14:paraId="5B97800E" w14:textId="4292890F" w:rsidR="00663641" w:rsidRPr="005A7BEF" w:rsidRDefault="00663641" w:rsidP="005A7BEF">
            <w:pPr>
              <w:spacing w:line="360" w:lineRule="auto"/>
              <w:rPr>
                <w:rFonts w:ascii="Arial" w:hAnsi="Arial" w:cs="Arial"/>
                <w:sz w:val="16"/>
                <w:szCs w:val="16"/>
              </w:rPr>
            </w:pPr>
          </w:p>
        </w:tc>
        <w:tc>
          <w:tcPr>
            <w:tcW w:w="533" w:type="pct"/>
          </w:tcPr>
          <w:p w14:paraId="5E1879F7" w14:textId="77777777" w:rsidR="00663641" w:rsidRPr="005A7BEF" w:rsidRDefault="00663641" w:rsidP="005A7BEF">
            <w:pPr>
              <w:spacing w:line="360" w:lineRule="auto"/>
              <w:rPr>
                <w:rFonts w:ascii="Arial" w:hAnsi="Arial" w:cs="Arial"/>
                <w:sz w:val="16"/>
                <w:szCs w:val="16"/>
              </w:rPr>
            </w:pPr>
          </w:p>
        </w:tc>
        <w:tc>
          <w:tcPr>
            <w:tcW w:w="599" w:type="pct"/>
          </w:tcPr>
          <w:p w14:paraId="3D363E4A" w14:textId="77777777" w:rsidR="00663641" w:rsidRPr="005A7BEF" w:rsidRDefault="00663641" w:rsidP="005A7BEF">
            <w:pPr>
              <w:spacing w:line="360" w:lineRule="auto"/>
              <w:rPr>
                <w:rFonts w:ascii="Arial" w:hAnsi="Arial" w:cs="Arial"/>
                <w:sz w:val="16"/>
                <w:szCs w:val="16"/>
              </w:rPr>
            </w:pPr>
          </w:p>
        </w:tc>
        <w:tc>
          <w:tcPr>
            <w:tcW w:w="599" w:type="pct"/>
          </w:tcPr>
          <w:p w14:paraId="65007D9D" w14:textId="77777777" w:rsidR="00663641" w:rsidRPr="005A7BEF" w:rsidRDefault="00663641" w:rsidP="005A7BEF">
            <w:pPr>
              <w:spacing w:line="360" w:lineRule="auto"/>
              <w:rPr>
                <w:rFonts w:ascii="Arial" w:hAnsi="Arial" w:cs="Arial"/>
                <w:sz w:val="16"/>
                <w:szCs w:val="16"/>
              </w:rPr>
            </w:pPr>
          </w:p>
        </w:tc>
      </w:tr>
      <w:tr w:rsidR="00663641" w:rsidRPr="005A7BEF" w14:paraId="7A57F135" w14:textId="74BFC9D9" w:rsidTr="0043221A">
        <w:trPr>
          <w:trHeight w:val="213"/>
        </w:trPr>
        <w:tc>
          <w:tcPr>
            <w:tcW w:w="248" w:type="pct"/>
          </w:tcPr>
          <w:p w14:paraId="3C4D6183"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17</w:t>
            </w:r>
          </w:p>
        </w:tc>
        <w:tc>
          <w:tcPr>
            <w:tcW w:w="860" w:type="pct"/>
          </w:tcPr>
          <w:p w14:paraId="7FA2B01C" w14:textId="77777777" w:rsidR="00663641" w:rsidRPr="005A7BEF" w:rsidRDefault="00663641" w:rsidP="005A7BEF">
            <w:pPr>
              <w:spacing w:line="360" w:lineRule="auto"/>
              <w:rPr>
                <w:rFonts w:ascii="Arial" w:hAnsi="Arial" w:cs="Arial"/>
                <w:sz w:val="16"/>
                <w:szCs w:val="16"/>
              </w:rPr>
            </w:pPr>
          </w:p>
        </w:tc>
        <w:tc>
          <w:tcPr>
            <w:tcW w:w="708" w:type="pct"/>
          </w:tcPr>
          <w:p w14:paraId="48D747C0" w14:textId="77777777" w:rsidR="00663641" w:rsidRPr="005A7BEF" w:rsidRDefault="00663641" w:rsidP="005A7BEF">
            <w:pPr>
              <w:spacing w:line="360" w:lineRule="auto"/>
              <w:rPr>
                <w:rFonts w:ascii="Arial" w:hAnsi="Arial" w:cs="Arial"/>
                <w:sz w:val="16"/>
                <w:szCs w:val="16"/>
              </w:rPr>
            </w:pPr>
          </w:p>
        </w:tc>
        <w:tc>
          <w:tcPr>
            <w:tcW w:w="623" w:type="pct"/>
          </w:tcPr>
          <w:p w14:paraId="7A3E098E" w14:textId="27678147" w:rsidR="00663641" w:rsidRPr="005A7BEF" w:rsidRDefault="00663641" w:rsidP="005A7BEF">
            <w:pPr>
              <w:spacing w:line="360" w:lineRule="auto"/>
              <w:rPr>
                <w:rFonts w:ascii="Arial" w:hAnsi="Arial" w:cs="Arial"/>
                <w:sz w:val="16"/>
                <w:szCs w:val="16"/>
              </w:rPr>
            </w:pPr>
          </w:p>
        </w:tc>
        <w:tc>
          <w:tcPr>
            <w:tcW w:w="830" w:type="pct"/>
          </w:tcPr>
          <w:p w14:paraId="1F4B13FE" w14:textId="5A11DC52" w:rsidR="00663641" w:rsidRPr="005A7BEF" w:rsidRDefault="00663641" w:rsidP="005A7BEF">
            <w:pPr>
              <w:spacing w:line="360" w:lineRule="auto"/>
              <w:rPr>
                <w:rFonts w:ascii="Arial" w:hAnsi="Arial" w:cs="Arial"/>
                <w:sz w:val="16"/>
                <w:szCs w:val="16"/>
              </w:rPr>
            </w:pPr>
          </w:p>
        </w:tc>
        <w:tc>
          <w:tcPr>
            <w:tcW w:w="533" w:type="pct"/>
          </w:tcPr>
          <w:p w14:paraId="1E4AA774" w14:textId="77777777" w:rsidR="00663641" w:rsidRPr="005A7BEF" w:rsidRDefault="00663641" w:rsidP="005A7BEF">
            <w:pPr>
              <w:spacing w:line="360" w:lineRule="auto"/>
              <w:rPr>
                <w:rFonts w:ascii="Arial" w:hAnsi="Arial" w:cs="Arial"/>
                <w:sz w:val="16"/>
                <w:szCs w:val="16"/>
              </w:rPr>
            </w:pPr>
          </w:p>
        </w:tc>
        <w:tc>
          <w:tcPr>
            <w:tcW w:w="599" w:type="pct"/>
          </w:tcPr>
          <w:p w14:paraId="4D2D6711" w14:textId="77777777" w:rsidR="00663641" w:rsidRPr="005A7BEF" w:rsidRDefault="00663641" w:rsidP="005A7BEF">
            <w:pPr>
              <w:spacing w:line="360" w:lineRule="auto"/>
              <w:rPr>
                <w:rFonts w:ascii="Arial" w:hAnsi="Arial" w:cs="Arial"/>
                <w:sz w:val="16"/>
                <w:szCs w:val="16"/>
              </w:rPr>
            </w:pPr>
          </w:p>
        </w:tc>
        <w:tc>
          <w:tcPr>
            <w:tcW w:w="599" w:type="pct"/>
          </w:tcPr>
          <w:p w14:paraId="61D7E7DE" w14:textId="77777777" w:rsidR="00663641" w:rsidRPr="005A7BEF" w:rsidRDefault="00663641" w:rsidP="005A7BEF">
            <w:pPr>
              <w:spacing w:line="360" w:lineRule="auto"/>
              <w:rPr>
                <w:rFonts w:ascii="Arial" w:hAnsi="Arial" w:cs="Arial"/>
                <w:sz w:val="16"/>
                <w:szCs w:val="16"/>
              </w:rPr>
            </w:pPr>
          </w:p>
        </w:tc>
      </w:tr>
      <w:tr w:rsidR="00663641" w:rsidRPr="005A7BEF" w14:paraId="75F8F964" w14:textId="7266CE6F" w:rsidTr="0043221A">
        <w:trPr>
          <w:trHeight w:val="213"/>
        </w:trPr>
        <w:tc>
          <w:tcPr>
            <w:tcW w:w="248" w:type="pct"/>
          </w:tcPr>
          <w:p w14:paraId="1ACD88F3" w14:textId="77777777" w:rsidR="00663641" w:rsidRPr="005A7BEF" w:rsidRDefault="00663641" w:rsidP="005A7BEF">
            <w:pPr>
              <w:spacing w:line="360" w:lineRule="auto"/>
              <w:jc w:val="center"/>
              <w:rPr>
                <w:rFonts w:ascii="Arial" w:hAnsi="Arial" w:cs="Arial"/>
                <w:b/>
                <w:sz w:val="16"/>
                <w:szCs w:val="16"/>
              </w:rPr>
            </w:pPr>
            <w:r w:rsidRPr="005A7BEF">
              <w:rPr>
                <w:rFonts w:ascii="Arial" w:hAnsi="Arial" w:cs="Arial"/>
                <w:b/>
                <w:sz w:val="16"/>
                <w:szCs w:val="16"/>
              </w:rPr>
              <w:t>18</w:t>
            </w:r>
          </w:p>
        </w:tc>
        <w:tc>
          <w:tcPr>
            <w:tcW w:w="860" w:type="pct"/>
          </w:tcPr>
          <w:p w14:paraId="5A0B8E25" w14:textId="77777777" w:rsidR="00663641" w:rsidRPr="005A7BEF" w:rsidRDefault="00663641" w:rsidP="005A7BEF">
            <w:pPr>
              <w:spacing w:line="360" w:lineRule="auto"/>
              <w:rPr>
                <w:rFonts w:ascii="Arial" w:hAnsi="Arial" w:cs="Arial"/>
                <w:sz w:val="16"/>
                <w:szCs w:val="16"/>
              </w:rPr>
            </w:pPr>
          </w:p>
        </w:tc>
        <w:tc>
          <w:tcPr>
            <w:tcW w:w="708" w:type="pct"/>
          </w:tcPr>
          <w:p w14:paraId="4062139F" w14:textId="77777777" w:rsidR="00663641" w:rsidRPr="005A7BEF" w:rsidRDefault="00663641" w:rsidP="005A7BEF">
            <w:pPr>
              <w:spacing w:line="360" w:lineRule="auto"/>
              <w:rPr>
                <w:rFonts w:ascii="Arial" w:hAnsi="Arial" w:cs="Arial"/>
                <w:sz w:val="16"/>
                <w:szCs w:val="16"/>
              </w:rPr>
            </w:pPr>
          </w:p>
        </w:tc>
        <w:tc>
          <w:tcPr>
            <w:tcW w:w="623" w:type="pct"/>
          </w:tcPr>
          <w:p w14:paraId="0BF02E38" w14:textId="05E86B1E" w:rsidR="00663641" w:rsidRPr="005A7BEF" w:rsidRDefault="00663641" w:rsidP="005A7BEF">
            <w:pPr>
              <w:spacing w:line="360" w:lineRule="auto"/>
              <w:rPr>
                <w:rFonts w:ascii="Arial" w:hAnsi="Arial" w:cs="Arial"/>
                <w:sz w:val="16"/>
                <w:szCs w:val="16"/>
              </w:rPr>
            </w:pPr>
          </w:p>
        </w:tc>
        <w:tc>
          <w:tcPr>
            <w:tcW w:w="830" w:type="pct"/>
          </w:tcPr>
          <w:p w14:paraId="0859004E" w14:textId="39018FA3" w:rsidR="00663641" w:rsidRPr="005A7BEF" w:rsidRDefault="00663641" w:rsidP="005A7BEF">
            <w:pPr>
              <w:spacing w:line="360" w:lineRule="auto"/>
              <w:rPr>
                <w:rFonts w:ascii="Arial" w:hAnsi="Arial" w:cs="Arial"/>
                <w:sz w:val="16"/>
                <w:szCs w:val="16"/>
              </w:rPr>
            </w:pPr>
          </w:p>
        </w:tc>
        <w:tc>
          <w:tcPr>
            <w:tcW w:w="533" w:type="pct"/>
          </w:tcPr>
          <w:p w14:paraId="596D6229" w14:textId="77777777" w:rsidR="00663641" w:rsidRPr="005A7BEF" w:rsidRDefault="00663641" w:rsidP="005A7BEF">
            <w:pPr>
              <w:spacing w:line="360" w:lineRule="auto"/>
              <w:rPr>
                <w:rFonts w:ascii="Arial" w:hAnsi="Arial" w:cs="Arial"/>
                <w:sz w:val="16"/>
                <w:szCs w:val="16"/>
              </w:rPr>
            </w:pPr>
          </w:p>
        </w:tc>
        <w:tc>
          <w:tcPr>
            <w:tcW w:w="599" w:type="pct"/>
          </w:tcPr>
          <w:p w14:paraId="6577C5AA" w14:textId="77777777" w:rsidR="00663641" w:rsidRPr="005A7BEF" w:rsidRDefault="00663641" w:rsidP="005A7BEF">
            <w:pPr>
              <w:spacing w:line="360" w:lineRule="auto"/>
              <w:rPr>
                <w:rFonts w:ascii="Arial" w:hAnsi="Arial" w:cs="Arial"/>
                <w:sz w:val="16"/>
                <w:szCs w:val="16"/>
              </w:rPr>
            </w:pPr>
          </w:p>
        </w:tc>
        <w:tc>
          <w:tcPr>
            <w:tcW w:w="599" w:type="pct"/>
          </w:tcPr>
          <w:p w14:paraId="3EE6FE86" w14:textId="77777777" w:rsidR="00663641" w:rsidRPr="005A7BEF" w:rsidRDefault="00663641" w:rsidP="005A7BEF">
            <w:pPr>
              <w:spacing w:line="360" w:lineRule="auto"/>
              <w:rPr>
                <w:rFonts w:ascii="Arial" w:hAnsi="Arial" w:cs="Arial"/>
                <w:sz w:val="16"/>
                <w:szCs w:val="16"/>
              </w:rPr>
            </w:pPr>
          </w:p>
        </w:tc>
      </w:tr>
    </w:tbl>
    <w:p w14:paraId="6B845CA0" w14:textId="77777777" w:rsidR="00CA6E2A" w:rsidRPr="005A7BEF" w:rsidRDefault="00CA6E2A" w:rsidP="005A7BEF">
      <w:pPr>
        <w:rPr>
          <w:rFonts w:ascii="Arial" w:hAnsi="Arial" w:cs="Arial"/>
          <w:sz w:val="16"/>
          <w:szCs w:val="16"/>
        </w:rPr>
      </w:pPr>
    </w:p>
    <w:p w14:paraId="4FE24429" w14:textId="77777777" w:rsidR="00CA6E2A" w:rsidRPr="005A7BEF" w:rsidRDefault="00CA6E2A" w:rsidP="005A7BEF">
      <w:pPr>
        <w:rPr>
          <w:rFonts w:ascii="Arial" w:hAnsi="Arial" w:cs="Arial"/>
          <w:sz w:val="16"/>
          <w:szCs w:val="16"/>
        </w:rPr>
      </w:pPr>
    </w:p>
    <w:p w14:paraId="225CFFD2" w14:textId="77777777" w:rsidR="00827E1D" w:rsidRPr="005A7BEF" w:rsidRDefault="00827E1D" w:rsidP="005A7BEF">
      <w:pPr>
        <w:rPr>
          <w:rFonts w:ascii="Arial" w:hAnsi="Arial" w:cs="Arial"/>
          <w:sz w:val="16"/>
          <w:szCs w:val="16"/>
        </w:rPr>
      </w:pPr>
    </w:p>
    <w:tbl>
      <w:tblPr>
        <w:tblStyle w:val="TableGrid"/>
        <w:tblW w:w="2990" w:type="pct"/>
        <w:tblLook w:val="04A0" w:firstRow="1" w:lastRow="0" w:firstColumn="1" w:lastColumn="0" w:noHBand="0" w:noVBand="1"/>
      </w:tblPr>
      <w:tblGrid>
        <w:gridCol w:w="585"/>
        <w:gridCol w:w="2205"/>
        <w:gridCol w:w="1744"/>
        <w:gridCol w:w="2204"/>
        <w:gridCol w:w="1945"/>
      </w:tblGrid>
      <w:tr w:rsidR="00E87DDC" w:rsidRPr="005A7BEF" w14:paraId="34EA9B7C" w14:textId="22A82FEE" w:rsidTr="00E87DDC">
        <w:trPr>
          <w:trHeight w:val="1866"/>
        </w:trPr>
        <w:tc>
          <w:tcPr>
            <w:tcW w:w="337" w:type="pct"/>
          </w:tcPr>
          <w:p w14:paraId="392A9EB6" w14:textId="77777777" w:rsidR="00E87DDC" w:rsidRPr="005A7BEF" w:rsidRDefault="00E87DDC" w:rsidP="005A7BEF">
            <w:pPr>
              <w:spacing w:line="276" w:lineRule="auto"/>
              <w:jc w:val="center"/>
              <w:rPr>
                <w:rFonts w:ascii="Arial" w:hAnsi="Arial" w:cs="Arial"/>
                <w:b/>
                <w:sz w:val="16"/>
                <w:szCs w:val="16"/>
              </w:rPr>
            </w:pPr>
            <w:r w:rsidRPr="005A7BEF">
              <w:rPr>
                <w:rFonts w:ascii="Arial" w:hAnsi="Arial" w:cs="Arial"/>
                <w:b/>
                <w:sz w:val="16"/>
                <w:szCs w:val="16"/>
              </w:rPr>
              <w:t>ID</w:t>
            </w:r>
          </w:p>
        </w:tc>
        <w:tc>
          <w:tcPr>
            <w:tcW w:w="1270" w:type="pct"/>
          </w:tcPr>
          <w:p w14:paraId="5501455B" w14:textId="14367E10" w:rsidR="00E87DDC" w:rsidRPr="005A7BEF" w:rsidRDefault="00E87DDC" w:rsidP="005A7BEF">
            <w:pPr>
              <w:spacing w:line="276" w:lineRule="auto"/>
              <w:rPr>
                <w:rFonts w:ascii="Arial" w:hAnsi="Arial" w:cs="Arial"/>
                <w:b/>
                <w:sz w:val="16"/>
                <w:szCs w:val="16"/>
              </w:rPr>
            </w:pPr>
            <w:r w:rsidRPr="005A7BEF">
              <w:rPr>
                <w:rFonts w:ascii="Arial" w:hAnsi="Arial" w:cs="Arial"/>
                <w:b/>
                <w:sz w:val="16"/>
                <w:szCs w:val="16"/>
              </w:rPr>
              <w:t>Q11b.How much money did [</w:t>
            </w:r>
            <w:r>
              <w:rPr>
                <w:rFonts w:ascii="Arial" w:hAnsi="Arial" w:cs="Arial"/>
                <w:b/>
                <w:sz w:val="16"/>
                <w:szCs w:val="16"/>
              </w:rPr>
              <w:t>N</w:t>
            </w:r>
            <w:r w:rsidRPr="005A7BEF">
              <w:rPr>
                <w:rFonts w:ascii="Arial" w:hAnsi="Arial" w:cs="Arial"/>
                <w:b/>
                <w:sz w:val="16"/>
                <w:szCs w:val="16"/>
              </w:rPr>
              <w:t xml:space="preserve">ame]'s family receive in bride price/dowry for </w:t>
            </w:r>
            <w:r>
              <w:rPr>
                <w:rFonts w:ascii="Arial" w:hAnsi="Arial" w:cs="Arial"/>
                <w:b/>
                <w:sz w:val="16"/>
                <w:szCs w:val="16"/>
              </w:rPr>
              <w:t>his/her</w:t>
            </w:r>
            <w:r w:rsidRPr="005A7BEF">
              <w:rPr>
                <w:rFonts w:ascii="Arial" w:hAnsi="Arial" w:cs="Arial"/>
                <w:b/>
                <w:sz w:val="16"/>
                <w:szCs w:val="16"/>
              </w:rPr>
              <w:t xml:space="preserve"> marriage? </w:t>
            </w:r>
          </w:p>
          <w:p w14:paraId="2CCE8D86" w14:textId="1C8E4000" w:rsidR="00E87DDC" w:rsidRPr="005A7BEF" w:rsidRDefault="00E87DDC">
            <w:pPr>
              <w:spacing w:line="276" w:lineRule="auto"/>
              <w:rPr>
                <w:rFonts w:ascii="Arial" w:hAnsi="Arial" w:cs="Arial"/>
                <w:b/>
                <w:sz w:val="16"/>
                <w:szCs w:val="16"/>
              </w:rPr>
            </w:pPr>
            <w:r w:rsidRPr="00522C91">
              <w:rPr>
                <w:rFonts w:ascii="Arial" w:hAnsi="Arial" w:cs="Arial"/>
                <w:b/>
                <w:i/>
                <w:sz w:val="16"/>
                <w:szCs w:val="16"/>
              </w:rPr>
              <w:t xml:space="preserve">Indicate amount as a decimal value (in whatever currency was used at the time of payment). For example, enter 2.50 for 2 Ghana cedis and 50 pesewas. </w:t>
            </w:r>
          </w:p>
        </w:tc>
        <w:tc>
          <w:tcPr>
            <w:tcW w:w="1004" w:type="pct"/>
          </w:tcPr>
          <w:p w14:paraId="0B1822E0" w14:textId="57890935" w:rsidR="00E87DDC" w:rsidRPr="005A7BEF" w:rsidRDefault="00E87DDC" w:rsidP="005A7BEF">
            <w:pPr>
              <w:spacing w:line="276" w:lineRule="auto"/>
              <w:rPr>
                <w:rFonts w:ascii="Arial" w:hAnsi="Arial" w:cs="Arial"/>
                <w:b/>
                <w:sz w:val="16"/>
                <w:szCs w:val="16"/>
              </w:rPr>
            </w:pPr>
            <w:r w:rsidRPr="005829CE">
              <w:rPr>
                <w:rFonts w:ascii="Arial" w:hAnsi="Arial" w:cs="Arial"/>
                <w:b/>
                <w:sz w:val="16"/>
                <w:szCs w:val="16"/>
              </w:rPr>
              <w:t>What currency was this amount paid in?</w:t>
            </w:r>
          </w:p>
          <w:p w14:paraId="37FEB302" w14:textId="77777777" w:rsidR="00E87DDC" w:rsidRPr="005A7BEF" w:rsidRDefault="00E87DDC" w:rsidP="005A7BEF">
            <w:pPr>
              <w:spacing w:line="276" w:lineRule="auto"/>
              <w:rPr>
                <w:rFonts w:ascii="Arial" w:hAnsi="Arial" w:cs="Arial"/>
                <w:b/>
                <w:sz w:val="16"/>
                <w:szCs w:val="16"/>
              </w:rPr>
            </w:pPr>
          </w:p>
          <w:p w14:paraId="41262014" w14:textId="77777777" w:rsidR="00E87DDC" w:rsidRPr="001403DE" w:rsidRDefault="00E87DDC" w:rsidP="005A7BEF">
            <w:pPr>
              <w:spacing w:line="276" w:lineRule="auto"/>
              <w:rPr>
                <w:rFonts w:ascii="Arial" w:hAnsi="Arial" w:cs="Arial"/>
                <w:sz w:val="16"/>
                <w:szCs w:val="16"/>
              </w:rPr>
            </w:pPr>
            <w:r w:rsidRPr="001403DE">
              <w:rPr>
                <w:rFonts w:ascii="Arial" w:hAnsi="Arial" w:cs="Arial"/>
                <w:sz w:val="16"/>
                <w:szCs w:val="16"/>
              </w:rPr>
              <w:t>1 – GHS</w:t>
            </w:r>
          </w:p>
          <w:p w14:paraId="6EA97CA0" w14:textId="77777777" w:rsidR="00E87DDC" w:rsidRPr="005A7BEF" w:rsidRDefault="00E87DDC" w:rsidP="005A7BEF">
            <w:pPr>
              <w:spacing w:line="276" w:lineRule="auto"/>
              <w:rPr>
                <w:rFonts w:ascii="Arial" w:hAnsi="Arial" w:cs="Arial"/>
                <w:b/>
                <w:sz w:val="16"/>
                <w:szCs w:val="16"/>
              </w:rPr>
            </w:pPr>
            <w:r w:rsidRPr="001403DE">
              <w:rPr>
                <w:rFonts w:ascii="Arial" w:hAnsi="Arial" w:cs="Arial"/>
                <w:sz w:val="16"/>
                <w:szCs w:val="16"/>
              </w:rPr>
              <w:t>5 – Other (specify)</w:t>
            </w:r>
          </w:p>
        </w:tc>
        <w:tc>
          <w:tcPr>
            <w:tcW w:w="1269" w:type="pct"/>
          </w:tcPr>
          <w:p w14:paraId="771EEC66" w14:textId="2B0E6D12" w:rsidR="00E87DDC" w:rsidRPr="005A7BEF" w:rsidRDefault="00E87DDC" w:rsidP="005A7BEF">
            <w:pPr>
              <w:spacing w:line="276" w:lineRule="auto"/>
              <w:rPr>
                <w:rFonts w:ascii="Arial" w:hAnsi="Arial" w:cs="Arial"/>
                <w:b/>
                <w:sz w:val="16"/>
                <w:szCs w:val="16"/>
              </w:rPr>
            </w:pPr>
            <w:r w:rsidRPr="005A7BEF">
              <w:rPr>
                <w:rFonts w:ascii="Arial" w:hAnsi="Arial" w:cs="Arial"/>
                <w:b/>
                <w:sz w:val="16"/>
                <w:szCs w:val="16"/>
              </w:rPr>
              <w:t>Q12. How much did [</w:t>
            </w:r>
            <w:r>
              <w:rPr>
                <w:rFonts w:ascii="Arial" w:hAnsi="Arial" w:cs="Arial"/>
                <w:b/>
                <w:sz w:val="16"/>
                <w:szCs w:val="16"/>
              </w:rPr>
              <w:t>N</w:t>
            </w:r>
            <w:r w:rsidRPr="005A7BEF">
              <w:rPr>
                <w:rFonts w:ascii="Arial" w:hAnsi="Arial" w:cs="Arial"/>
                <w:b/>
                <w:sz w:val="16"/>
                <w:szCs w:val="16"/>
              </w:rPr>
              <w:t xml:space="preserve">ame]'s family contribute towards </w:t>
            </w:r>
            <w:r w:rsidR="00D15DFD">
              <w:rPr>
                <w:rFonts w:ascii="Arial" w:hAnsi="Arial" w:cs="Arial"/>
                <w:b/>
                <w:sz w:val="16"/>
                <w:szCs w:val="16"/>
              </w:rPr>
              <w:t xml:space="preserve">the </w:t>
            </w:r>
            <w:r>
              <w:rPr>
                <w:rFonts w:ascii="Arial" w:hAnsi="Arial" w:cs="Arial"/>
                <w:b/>
                <w:sz w:val="16"/>
                <w:szCs w:val="16"/>
              </w:rPr>
              <w:t xml:space="preserve">expenses of </w:t>
            </w:r>
            <w:r w:rsidRPr="005A7BEF">
              <w:rPr>
                <w:rFonts w:ascii="Arial" w:hAnsi="Arial" w:cs="Arial"/>
                <w:b/>
                <w:sz w:val="16"/>
                <w:szCs w:val="16"/>
              </w:rPr>
              <w:t xml:space="preserve">the ceremony for </w:t>
            </w:r>
            <w:r>
              <w:rPr>
                <w:rFonts w:ascii="Arial" w:hAnsi="Arial" w:cs="Arial"/>
                <w:b/>
                <w:sz w:val="16"/>
                <w:szCs w:val="16"/>
              </w:rPr>
              <w:t>his/her most recent</w:t>
            </w:r>
            <w:r w:rsidRPr="005A7BEF">
              <w:rPr>
                <w:rFonts w:ascii="Arial" w:hAnsi="Arial" w:cs="Arial"/>
                <w:b/>
                <w:sz w:val="16"/>
                <w:szCs w:val="16"/>
              </w:rPr>
              <w:t xml:space="preserve"> marriage (e</w:t>
            </w:r>
            <w:r w:rsidR="00D15DFD">
              <w:rPr>
                <w:rFonts w:ascii="Arial" w:hAnsi="Arial" w:cs="Arial"/>
                <w:b/>
                <w:sz w:val="16"/>
                <w:szCs w:val="16"/>
              </w:rPr>
              <w:t>.</w:t>
            </w:r>
            <w:r w:rsidRPr="005A7BEF">
              <w:rPr>
                <w:rFonts w:ascii="Arial" w:hAnsi="Arial" w:cs="Arial"/>
                <w:b/>
                <w:sz w:val="16"/>
                <w:szCs w:val="16"/>
              </w:rPr>
              <w:t>g. wedding)?</w:t>
            </w:r>
          </w:p>
          <w:p w14:paraId="0224C14E" w14:textId="77777777" w:rsidR="00E87DDC" w:rsidRDefault="00E87DDC" w:rsidP="005A7BEF">
            <w:pPr>
              <w:spacing w:line="276" w:lineRule="auto"/>
              <w:rPr>
                <w:rFonts w:ascii="Arial" w:hAnsi="Arial" w:cs="Arial"/>
                <w:b/>
                <w:i/>
                <w:sz w:val="16"/>
                <w:szCs w:val="16"/>
              </w:rPr>
            </w:pPr>
          </w:p>
          <w:p w14:paraId="78600302" w14:textId="183A0CF4" w:rsidR="00E87DDC" w:rsidRPr="008D4F63" w:rsidRDefault="00E87DDC">
            <w:pPr>
              <w:spacing w:line="276" w:lineRule="auto"/>
              <w:rPr>
                <w:rFonts w:ascii="Arial" w:hAnsi="Arial" w:cs="Arial"/>
                <w:sz w:val="16"/>
                <w:szCs w:val="16"/>
              </w:rPr>
            </w:pPr>
            <w:r w:rsidRPr="008D4F63">
              <w:rPr>
                <w:rFonts w:ascii="Arial" w:hAnsi="Arial" w:cs="Arial"/>
                <w:i/>
                <w:sz w:val="16"/>
                <w:szCs w:val="16"/>
              </w:rPr>
              <w:t xml:space="preserve">Indicate amount as a decimal value (in whatever currency was used at the time of payment). For example, enter 2.50 for 2 Ghana cedis and 50 pesewas. </w:t>
            </w:r>
          </w:p>
        </w:tc>
        <w:tc>
          <w:tcPr>
            <w:tcW w:w="1120" w:type="pct"/>
          </w:tcPr>
          <w:p w14:paraId="16604A9B" w14:textId="576B15AC" w:rsidR="00E87DDC" w:rsidRPr="005A7BEF" w:rsidRDefault="00E87DDC" w:rsidP="005A7BEF">
            <w:pPr>
              <w:spacing w:line="276" w:lineRule="auto"/>
              <w:rPr>
                <w:rFonts w:ascii="Arial" w:hAnsi="Arial" w:cs="Arial"/>
                <w:b/>
                <w:sz w:val="16"/>
                <w:szCs w:val="16"/>
              </w:rPr>
            </w:pPr>
            <w:r>
              <w:rPr>
                <w:rFonts w:ascii="Arial" w:hAnsi="Arial" w:cs="Arial"/>
                <w:b/>
                <w:sz w:val="16"/>
                <w:szCs w:val="16"/>
              </w:rPr>
              <w:t>What currency was this amount paid in?</w:t>
            </w:r>
          </w:p>
          <w:p w14:paraId="071ADEEC" w14:textId="77777777" w:rsidR="00E87DDC" w:rsidRPr="005A7BEF" w:rsidRDefault="00E87DDC" w:rsidP="005A7BEF">
            <w:pPr>
              <w:spacing w:line="276" w:lineRule="auto"/>
              <w:rPr>
                <w:rFonts w:ascii="Arial" w:hAnsi="Arial" w:cs="Arial"/>
                <w:b/>
                <w:sz w:val="16"/>
                <w:szCs w:val="16"/>
              </w:rPr>
            </w:pPr>
          </w:p>
          <w:p w14:paraId="2CE6C992" w14:textId="77777777" w:rsidR="00E87DDC" w:rsidRPr="001403DE" w:rsidRDefault="00E87DDC" w:rsidP="005A7BEF">
            <w:pPr>
              <w:spacing w:line="276" w:lineRule="auto"/>
              <w:rPr>
                <w:rFonts w:ascii="Arial" w:hAnsi="Arial" w:cs="Arial"/>
                <w:sz w:val="16"/>
                <w:szCs w:val="16"/>
              </w:rPr>
            </w:pPr>
            <w:r w:rsidRPr="001403DE">
              <w:rPr>
                <w:rFonts w:ascii="Arial" w:hAnsi="Arial" w:cs="Arial"/>
                <w:sz w:val="16"/>
                <w:szCs w:val="16"/>
              </w:rPr>
              <w:t>1 – GHS</w:t>
            </w:r>
          </w:p>
          <w:p w14:paraId="2CCFA49B" w14:textId="77777777" w:rsidR="00E87DDC" w:rsidRPr="005A7BEF" w:rsidRDefault="00E87DDC" w:rsidP="005A7BEF">
            <w:pPr>
              <w:spacing w:line="276" w:lineRule="auto"/>
              <w:rPr>
                <w:rFonts w:ascii="Arial" w:hAnsi="Arial" w:cs="Arial"/>
                <w:b/>
                <w:sz w:val="16"/>
                <w:szCs w:val="16"/>
              </w:rPr>
            </w:pPr>
            <w:r w:rsidRPr="001403DE">
              <w:rPr>
                <w:rFonts w:ascii="Arial" w:hAnsi="Arial" w:cs="Arial"/>
                <w:sz w:val="16"/>
                <w:szCs w:val="16"/>
              </w:rPr>
              <w:t>5 – Other (specify</w:t>
            </w:r>
            <w:r w:rsidRPr="005A7BEF">
              <w:rPr>
                <w:rFonts w:ascii="Arial" w:hAnsi="Arial" w:cs="Arial"/>
                <w:b/>
                <w:sz w:val="16"/>
                <w:szCs w:val="16"/>
              </w:rPr>
              <w:t>)</w:t>
            </w:r>
          </w:p>
        </w:tc>
      </w:tr>
      <w:tr w:rsidR="00E87DDC" w:rsidRPr="005A7BEF" w14:paraId="5FB544F9" w14:textId="44210157" w:rsidTr="00E87DDC">
        <w:trPr>
          <w:trHeight w:val="186"/>
        </w:trPr>
        <w:tc>
          <w:tcPr>
            <w:tcW w:w="337" w:type="pct"/>
          </w:tcPr>
          <w:p w14:paraId="275BC156"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w:t>
            </w:r>
          </w:p>
        </w:tc>
        <w:tc>
          <w:tcPr>
            <w:tcW w:w="1270" w:type="pct"/>
          </w:tcPr>
          <w:p w14:paraId="789102E2" w14:textId="77777777" w:rsidR="00E87DDC" w:rsidRPr="005A7BEF" w:rsidRDefault="00E87DDC" w:rsidP="005A7BEF">
            <w:pPr>
              <w:spacing w:line="360" w:lineRule="auto"/>
              <w:rPr>
                <w:rFonts w:ascii="Arial" w:hAnsi="Arial" w:cs="Arial"/>
                <w:sz w:val="16"/>
                <w:szCs w:val="16"/>
              </w:rPr>
            </w:pPr>
          </w:p>
        </w:tc>
        <w:tc>
          <w:tcPr>
            <w:tcW w:w="1004" w:type="pct"/>
          </w:tcPr>
          <w:p w14:paraId="6E289262" w14:textId="77777777" w:rsidR="00E87DDC" w:rsidRPr="005A7BEF" w:rsidRDefault="00E87DDC" w:rsidP="005A7BEF">
            <w:pPr>
              <w:spacing w:line="360" w:lineRule="auto"/>
              <w:rPr>
                <w:rFonts w:ascii="Arial" w:hAnsi="Arial" w:cs="Arial"/>
                <w:sz w:val="16"/>
                <w:szCs w:val="16"/>
              </w:rPr>
            </w:pPr>
          </w:p>
        </w:tc>
        <w:tc>
          <w:tcPr>
            <w:tcW w:w="1269" w:type="pct"/>
          </w:tcPr>
          <w:p w14:paraId="2584A43A" w14:textId="77777777" w:rsidR="00E87DDC" w:rsidRPr="005A7BEF" w:rsidRDefault="00E87DDC" w:rsidP="005A7BEF">
            <w:pPr>
              <w:spacing w:line="360" w:lineRule="auto"/>
              <w:rPr>
                <w:rFonts w:ascii="Arial" w:hAnsi="Arial" w:cs="Arial"/>
                <w:sz w:val="16"/>
                <w:szCs w:val="16"/>
              </w:rPr>
            </w:pPr>
          </w:p>
        </w:tc>
        <w:tc>
          <w:tcPr>
            <w:tcW w:w="1120" w:type="pct"/>
          </w:tcPr>
          <w:p w14:paraId="6C9D0AD3" w14:textId="77777777" w:rsidR="00E87DDC" w:rsidRPr="005A7BEF" w:rsidRDefault="00E87DDC" w:rsidP="005A7BEF">
            <w:pPr>
              <w:spacing w:line="360" w:lineRule="auto"/>
              <w:rPr>
                <w:rFonts w:ascii="Arial" w:hAnsi="Arial" w:cs="Arial"/>
                <w:sz w:val="16"/>
                <w:szCs w:val="16"/>
              </w:rPr>
            </w:pPr>
          </w:p>
        </w:tc>
      </w:tr>
      <w:tr w:rsidR="00E87DDC" w:rsidRPr="005A7BEF" w14:paraId="498D88BC" w14:textId="3F4D9B8F" w:rsidTr="00E87DDC">
        <w:trPr>
          <w:trHeight w:val="213"/>
        </w:trPr>
        <w:tc>
          <w:tcPr>
            <w:tcW w:w="337" w:type="pct"/>
          </w:tcPr>
          <w:p w14:paraId="4823FC44"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2</w:t>
            </w:r>
          </w:p>
        </w:tc>
        <w:tc>
          <w:tcPr>
            <w:tcW w:w="1270" w:type="pct"/>
          </w:tcPr>
          <w:p w14:paraId="1DBCCCD2" w14:textId="77777777" w:rsidR="00E87DDC" w:rsidRPr="005A7BEF" w:rsidRDefault="00E87DDC" w:rsidP="005A7BEF">
            <w:pPr>
              <w:spacing w:line="360" w:lineRule="auto"/>
              <w:rPr>
                <w:rFonts w:ascii="Arial" w:hAnsi="Arial" w:cs="Arial"/>
                <w:sz w:val="16"/>
                <w:szCs w:val="16"/>
              </w:rPr>
            </w:pPr>
          </w:p>
        </w:tc>
        <w:tc>
          <w:tcPr>
            <w:tcW w:w="1004" w:type="pct"/>
          </w:tcPr>
          <w:p w14:paraId="6F0A4A29" w14:textId="77777777" w:rsidR="00E87DDC" w:rsidRPr="005A7BEF" w:rsidRDefault="00E87DDC" w:rsidP="005A7BEF">
            <w:pPr>
              <w:spacing w:line="360" w:lineRule="auto"/>
              <w:rPr>
                <w:rFonts w:ascii="Arial" w:hAnsi="Arial" w:cs="Arial"/>
                <w:sz w:val="16"/>
                <w:szCs w:val="16"/>
              </w:rPr>
            </w:pPr>
          </w:p>
        </w:tc>
        <w:tc>
          <w:tcPr>
            <w:tcW w:w="1269" w:type="pct"/>
          </w:tcPr>
          <w:p w14:paraId="78CBF7BC" w14:textId="77777777" w:rsidR="00E87DDC" w:rsidRPr="005A7BEF" w:rsidRDefault="00E87DDC" w:rsidP="005A7BEF">
            <w:pPr>
              <w:spacing w:line="360" w:lineRule="auto"/>
              <w:rPr>
                <w:rFonts w:ascii="Arial" w:hAnsi="Arial" w:cs="Arial"/>
                <w:sz w:val="16"/>
                <w:szCs w:val="16"/>
              </w:rPr>
            </w:pPr>
          </w:p>
        </w:tc>
        <w:tc>
          <w:tcPr>
            <w:tcW w:w="1120" w:type="pct"/>
          </w:tcPr>
          <w:p w14:paraId="43EBD66A" w14:textId="77777777" w:rsidR="00E87DDC" w:rsidRPr="005A7BEF" w:rsidRDefault="00E87DDC" w:rsidP="005A7BEF">
            <w:pPr>
              <w:spacing w:line="360" w:lineRule="auto"/>
              <w:rPr>
                <w:rFonts w:ascii="Arial" w:hAnsi="Arial" w:cs="Arial"/>
                <w:sz w:val="16"/>
                <w:szCs w:val="16"/>
              </w:rPr>
            </w:pPr>
          </w:p>
        </w:tc>
      </w:tr>
      <w:tr w:rsidR="00E87DDC" w:rsidRPr="005A7BEF" w14:paraId="33F125EF" w14:textId="08807CC2" w:rsidTr="00E87DDC">
        <w:trPr>
          <w:trHeight w:val="213"/>
        </w:trPr>
        <w:tc>
          <w:tcPr>
            <w:tcW w:w="337" w:type="pct"/>
          </w:tcPr>
          <w:p w14:paraId="55C3612C"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3</w:t>
            </w:r>
          </w:p>
        </w:tc>
        <w:tc>
          <w:tcPr>
            <w:tcW w:w="1270" w:type="pct"/>
          </w:tcPr>
          <w:p w14:paraId="53444569" w14:textId="77777777" w:rsidR="00E87DDC" w:rsidRPr="005A7BEF" w:rsidRDefault="00E87DDC" w:rsidP="005A7BEF">
            <w:pPr>
              <w:spacing w:line="360" w:lineRule="auto"/>
              <w:rPr>
                <w:rFonts w:ascii="Arial" w:hAnsi="Arial" w:cs="Arial"/>
                <w:sz w:val="16"/>
                <w:szCs w:val="16"/>
              </w:rPr>
            </w:pPr>
          </w:p>
        </w:tc>
        <w:tc>
          <w:tcPr>
            <w:tcW w:w="1004" w:type="pct"/>
          </w:tcPr>
          <w:p w14:paraId="7D27B584" w14:textId="77777777" w:rsidR="00E87DDC" w:rsidRPr="005A7BEF" w:rsidRDefault="00E87DDC" w:rsidP="005A7BEF">
            <w:pPr>
              <w:spacing w:line="360" w:lineRule="auto"/>
              <w:rPr>
                <w:rFonts w:ascii="Arial" w:hAnsi="Arial" w:cs="Arial"/>
                <w:sz w:val="16"/>
                <w:szCs w:val="16"/>
              </w:rPr>
            </w:pPr>
          </w:p>
        </w:tc>
        <w:tc>
          <w:tcPr>
            <w:tcW w:w="1269" w:type="pct"/>
          </w:tcPr>
          <w:p w14:paraId="776B8A20" w14:textId="77777777" w:rsidR="00E87DDC" w:rsidRPr="005A7BEF" w:rsidRDefault="00E87DDC" w:rsidP="005A7BEF">
            <w:pPr>
              <w:spacing w:line="360" w:lineRule="auto"/>
              <w:rPr>
                <w:rFonts w:ascii="Arial" w:hAnsi="Arial" w:cs="Arial"/>
                <w:sz w:val="16"/>
                <w:szCs w:val="16"/>
              </w:rPr>
            </w:pPr>
          </w:p>
        </w:tc>
        <w:tc>
          <w:tcPr>
            <w:tcW w:w="1120" w:type="pct"/>
          </w:tcPr>
          <w:p w14:paraId="739EF385" w14:textId="77777777" w:rsidR="00E87DDC" w:rsidRPr="005A7BEF" w:rsidRDefault="00E87DDC" w:rsidP="005A7BEF">
            <w:pPr>
              <w:spacing w:line="360" w:lineRule="auto"/>
              <w:rPr>
                <w:rFonts w:ascii="Arial" w:hAnsi="Arial" w:cs="Arial"/>
                <w:sz w:val="16"/>
                <w:szCs w:val="16"/>
              </w:rPr>
            </w:pPr>
          </w:p>
        </w:tc>
      </w:tr>
      <w:tr w:rsidR="00E87DDC" w:rsidRPr="005A7BEF" w14:paraId="4FCEA2C3" w14:textId="12158B36" w:rsidTr="00E87DDC">
        <w:trPr>
          <w:trHeight w:val="213"/>
        </w:trPr>
        <w:tc>
          <w:tcPr>
            <w:tcW w:w="337" w:type="pct"/>
          </w:tcPr>
          <w:p w14:paraId="45491BF7"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4</w:t>
            </w:r>
          </w:p>
        </w:tc>
        <w:tc>
          <w:tcPr>
            <w:tcW w:w="1270" w:type="pct"/>
          </w:tcPr>
          <w:p w14:paraId="22770550" w14:textId="77777777" w:rsidR="00E87DDC" w:rsidRPr="005A7BEF" w:rsidRDefault="00E87DDC" w:rsidP="005A7BEF">
            <w:pPr>
              <w:spacing w:line="360" w:lineRule="auto"/>
              <w:rPr>
                <w:rFonts w:ascii="Arial" w:hAnsi="Arial" w:cs="Arial"/>
                <w:sz w:val="16"/>
                <w:szCs w:val="16"/>
              </w:rPr>
            </w:pPr>
          </w:p>
        </w:tc>
        <w:tc>
          <w:tcPr>
            <w:tcW w:w="1004" w:type="pct"/>
          </w:tcPr>
          <w:p w14:paraId="4B1398FE" w14:textId="77777777" w:rsidR="00E87DDC" w:rsidRPr="005A7BEF" w:rsidRDefault="00E87DDC" w:rsidP="005A7BEF">
            <w:pPr>
              <w:spacing w:line="360" w:lineRule="auto"/>
              <w:rPr>
                <w:rFonts w:ascii="Arial" w:hAnsi="Arial" w:cs="Arial"/>
                <w:sz w:val="16"/>
                <w:szCs w:val="16"/>
              </w:rPr>
            </w:pPr>
          </w:p>
        </w:tc>
        <w:tc>
          <w:tcPr>
            <w:tcW w:w="1269" w:type="pct"/>
          </w:tcPr>
          <w:p w14:paraId="49E11453" w14:textId="77777777" w:rsidR="00E87DDC" w:rsidRPr="005A7BEF" w:rsidRDefault="00E87DDC" w:rsidP="005A7BEF">
            <w:pPr>
              <w:spacing w:line="360" w:lineRule="auto"/>
              <w:rPr>
                <w:rFonts w:ascii="Arial" w:hAnsi="Arial" w:cs="Arial"/>
                <w:sz w:val="16"/>
                <w:szCs w:val="16"/>
              </w:rPr>
            </w:pPr>
          </w:p>
        </w:tc>
        <w:tc>
          <w:tcPr>
            <w:tcW w:w="1120" w:type="pct"/>
          </w:tcPr>
          <w:p w14:paraId="5AD59C00" w14:textId="77777777" w:rsidR="00E87DDC" w:rsidRPr="005A7BEF" w:rsidRDefault="00E87DDC" w:rsidP="005A7BEF">
            <w:pPr>
              <w:spacing w:line="360" w:lineRule="auto"/>
              <w:rPr>
                <w:rFonts w:ascii="Arial" w:hAnsi="Arial" w:cs="Arial"/>
                <w:sz w:val="16"/>
                <w:szCs w:val="16"/>
              </w:rPr>
            </w:pPr>
          </w:p>
        </w:tc>
      </w:tr>
      <w:tr w:rsidR="00E87DDC" w:rsidRPr="005A7BEF" w14:paraId="4213541F" w14:textId="10FB8F58" w:rsidTr="00E87DDC">
        <w:trPr>
          <w:trHeight w:val="213"/>
        </w:trPr>
        <w:tc>
          <w:tcPr>
            <w:tcW w:w="337" w:type="pct"/>
          </w:tcPr>
          <w:p w14:paraId="4546E8DC"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5</w:t>
            </w:r>
          </w:p>
        </w:tc>
        <w:tc>
          <w:tcPr>
            <w:tcW w:w="1270" w:type="pct"/>
          </w:tcPr>
          <w:p w14:paraId="5754A62A" w14:textId="77777777" w:rsidR="00E87DDC" w:rsidRPr="005A7BEF" w:rsidRDefault="00E87DDC" w:rsidP="005A7BEF">
            <w:pPr>
              <w:spacing w:line="360" w:lineRule="auto"/>
              <w:rPr>
                <w:rFonts w:ascii="Arial" w:hAnsi="Arial" w:cs="Arial"/>
                <w:sz w:val="16"/>
                <w:szCs w:val="16"/>
              </w:rPr>
            </w:pPr>
          </w:p>
        </w:tc>
        <w:tc>
          <w:tcPr>
            <w:tcW w:w="1004" w:type="pct"/>
          </w:tcPr>
          <w:p w14:paraId="65777964" w14:textId="77777777" w:rsidR="00E87DDC" w:rsidRPr="005A7BEF" w:rsidRDefault="00E87DDC" w:rsidP="005A7BEF">
            <w:pPr>
              <w:spacing w:line="360" w:lineRule="auto"/>
              <w:rPr>
                <w:rFonts w:ascii="Arial" w:hAnsi="Arial" w:cs="Arial"/>
                <w:sz w:val="16"/>
                <w:szCs w:val="16"/>
              </w:rPr>
            </w:pPr>
          </w:p>
        </w:tc>
        <w:tc>
          <w:tcPr>
            <w:tcW w:w="1269" w:type="pct"/>
          </w:tcPr>
          <w:p w14:paraId="3378CCE4" w14:textId="77777777" w:rsidR="00E87DDC" w:rsidRPr="005A7BEF" w:rsidRDefault="00E87DDC" w:rsidP="005A7BEF">
            <w:pPr>
              <w:spacing w:line="360" w:lineRule="auto"/>
              <w:rPr>
                <w:rFonts w:ascii="Arial" w:hAnsi="Arial" w:cs="Arial"/>
                <w:sz w:val="16"/>
                <w:szCs w:val="16"/>
              </w:rPr>
            </w:pPr>
          </w:p>
        </w:tc>
        <w:tc>
          <w:tcPr>
            <w:tcW w:w="1120" w:type="pct"/>
          </w:tcPr>
          <w:p w14:paraId="3C591F52" w14:textId="77777777" w:rsidR="00E87DDC" w:rsidRPr="005A7BEF" w:rsidRDefault="00E87DDC" w:rsidP="005A7BEF">
            <w:pPr>
              <w:spacing w:line="360" w:lineRule="auto"/>
              <w:rPr>
                <w:rFonts w:ascii="Arial" w:hAnsi="Arial" w:cs="Arial"/>
                <w:sz w:val="16"/>
                <w:szCs w:val="16"/>
              </w:rPr>
            </w:pPr>
          </w:p>
        </w:tc>
      </w:tr>
      <w:tr w:rsidR="00E87DDC" w:rsidRPr="005A7BEF" w14:paraId="7FC4445C" w14:textId="0106CDB1" w:rsidTr="00E87DDC">
        <w:trPr>
          <w:trHeight w:val="213"/>
        </w:trPr>
        <w:tc>
          <w:tcPr>
            <w:tcW w:w="337" w:type="pct"/>
          </w:tcPr>
          <w:p w14:paraId="7A8F001A"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6</w:t>
            </w:r>
          </w:p>
        </w:tc>
        <w:tc>
          <w:tcPr>
            <w:tcW w:w="1270" w:type="pct"/>
          </w:tcPr>
          <w:p w14:paraId="0E494053" w14:textId="77777777" w:rsidR="00E87DDC" w:rsidRPr="005A7BEF" w:rsidRDefault="00E87DDC" w:rsidP="005A7BEF">
            <w:pPr>
              <w:spacing w:line="360" w:lineRule="auto"/>
              <w:rPr>
                <w:rFonts w:ascii="Arial" w:hAnsi="Arial" w:cs="Arial"/>
                <w:sz w:val="16"/>
                <w:szCs w:val="16"/>
              </w:rPr>
            </w:pPr>
          </w:p>
        </w:tc>
        <w:tc>
          <w:tcPr>
            <w:tcW w:w="1004" w:type="pct"/>
          </w:tcPr>
          <w:p w14:paraId="2B356EF2" w14:textId="77777777" w:rsidR="00E87DDC" w:rsidRPr="005A7BEF" w:rsidRDefault="00E87DDC" w:rsidP="005A7BEF">
            <w:pPr>
              <w:spacing w:line="360" w:lineRule="auto"/>
              <w:rPr>
                <w:rFonts w:ascii="Arial" w:hAnsi="Arial" w:cs="Arial"/>
                <w:sz w:val="16"/>
                <w:szCs w:val="16"/>
              </w:rPr>
            </w:pPr>
          </w:p>
        </w:tc>
        <w:tc>
          <w:tcPr>
            <w:tcW w:w="1269" w:type="pct"/>
          </w:tcPr>
          <w:p w14:paraId="3BEDF5A2" w14:textId="77777777" w:rsidR="00E87DDC" w:rsidRPr="005A7BEF" w:rsidRDefault="00E87DDC" w:rsidP="005A7BEF">
            <w:pPr>
              <w:spacing w:line="360" w:lineRule="auto"/>
              <w:rPr>
                <w:rFonts w:ascii="Arial" w:hAnsi="Arial" w:cs="Arial"/>
                <w:sz w:val="16"/>
                <w:szCs w:val="16"/>
              </w:rPr>
            </w:pPr>
          </w:p>
        </w:tc>
        <w:tc>
          <w:tcPr>
            <w:tcW w:w="1120" w:type="pct"/>
          </w:tcPr>
          <w:p w14:paraId="32F518C6" w14:textId="77777777" w:rsidR="00E87DDC" w:rsidRPr="005A7BEF" w:rsidRDefault="00E87DDC" w:rsidP="005A7BEF">
            <w:pPr>
              <w:spacing w:line="360" w:lineRule="auto"/>
              <w:rPr>
                <w:rFonts w:ascii="Arial" w:hAnsi="Arial" w:cs="Arial"/>
                <w:sz w:val="16"/>
                <w:szCs w:val="16"/>
              </w:rPr>
            </w:pPr>
          </w:p>
        </w:tc>
      </w:tr>
      <w:tr w:rsidR="00E87DDC" w:rsidRPr="005A7BEF" w14:paraId="7CED7053" w14:textId="2A144CDF" w:rsidTr="00E87DDC">
        <w:trPr>
          <w:trHeight w:val="213"/>
        </w:trPr>
        <w:tc>
          <w:tcPr>
            <w:tcW w:w="337" w:type="pct"/>
          </w:tcPr>
          <w:p w14:paraId="277F74DC"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7</w:t>
            </w:r>
          </w:p>
        </w:tc>
        <w:tc>
          <w:tcPr>
            <w:tcW w:w="1270" w:type="pct"/>
          </w:tcPr>
          <w:p w14:paraId="5E22F0EB" w14:textId="77777777" w:rsidR="00E87DDC" w:rsidRPr="005A7BEF" w:rsidRDefault="00E87DDC" w:rsidP="005A7BEF">
            <w:pPr>
              <w:spacing w:line="360" w:lineRule="auto"/>
              <w:rPr>
                <w:rFonts w:ascii="Arial" w:hAnsi="Arial" w:cs="Arial"/>
                <w:sz w:val="16"/>
                <w:szCs w:val="16"/>
              </w:rPr>
            </w:pPr>
          </w:p>
        </w:tc>
        <w:tc>
          <w:tcPr>
            <w:tcW w:w="1004" w:type="pct"/>
          </w:tcPr>
          <w:p w14:paraId="7D8146AD" w14:textId="77777777" w:rsidR="00E87DDC" w:rsidRPr="005A7BEF" w:rsidRDefault="00E87DDC" w:rsidP="005A7BEF">
            <w:pPr>
              <w:spacing w:line="360" w:lineRule="auto"/>
              <w:rPr>
                <w:rFonts w:ascii="Arial" w:hAnsi="Arial" w:cs="Arial"/>
                <w:sz w:val="16"/>
                <w:szCs w:val="16"/>
              </w:rPr>
            </w:pPr>
          </w:p>
        </w:tc>
        <w:tc>
          <w:tcPr>
            <w:tcW w:w="1269" w:type="pct"/>
          </w:tcPr>
          <w:p w14:paraId="63815CD9" w14:textId="77777777" w:rsidR="00E87DDC" w:rsidRPr="005A7BEF" w:rsidRDefault="00E87DDC" w:rsidP="005A7BEF">
            <w:pPr>
              <w:spacing w:line="360" w:lineRule="auto"/>
              <w:rPr>
                <w:rFonts w:ascii="Arial" w:hAnsi="Arial" w:cs="Arial"/>
                <w:sz w:val="16"/>
                <w:szCs w:val="16"/>
              </w:rPr>
            </w:pPr>
          </w:p>
        </w:tc>
        <w:tc>
          <w:tcPr>
            <w:tcW w:w="1120" w:type="pct"/>
          </w:tcPr>
          <w:p w14:paraId="74D3D05D" w14:textId="77777777" w:rsidR="00E87DDC" w:rsidRPr="005A7BEF" w:rsidRDefault="00E87DDC" w:rsidP="005A7BEF">
            <w:pPr>
              <w:spacing w:line="360" w:lineRule="auto"/>
              <w:rPr>
                <w:rFonts w:ascii="Arial" w:hAnsi="Arial" w:cs="Arial"/>
                <w:sz w:val="16"/>
                <w:szCs w:val="16"/>
              </w:rPr>
            </w:pPr>
          </w:p>
        </w:tc>
      </w:tr>
      <w:tr w:rsidR="00E87DDC" w:rsidRPr="005A7BEF" w14:paraId="26DED5C6" w14:textId="6123764F" w:rsidTr="00E87DDC">
        <w:trPr>
          <w:trHeight w:val="213"/>
        </w:trPr>
        <w:tc>
          <w:tcPr>
            <w:tcW w:w="337" w:type="pct"/>
          </w:tcPr>
          <w:p w14:paraId="3BFB19C3"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8</w:t>
            </w:r>
          </w:p>
        </w:tc>
        <w:tc>
          <w:tcPr>
            <w:tcW w:w="1270" w:type="pct"/>
          </w:tcPr>
          <w:p w14:paraId="3A0A945F" w14:textId="77777777" w:rsidR="00E87DDC" w:rsidRPr="005A7BEF" w:rsidRDefault="00E87DDC" w:rsidP="005A7BEF">
            <w:pPr>
              <w:spacing w:line="360" w:lineRule="auto"/>
              <w:rPr>
                <w:rFonts w:ascii="Arial" w:hAnsi="Arial" w:cs="Arial"/>
                <w:sz w:val="16"/>
                <w:szCs w:val="16"/>
              </w:rPr>
            </w:pPr>
          </w:p>
        </w:tc>
        <w:tc>
          <w:tcPr>
            <w:tcW w:w="1004" w:type="pct"/>
          </w:tcPr>
          <w:p w14:paraId="42EAC512" w14:textId="77777777" w:rsidR="00E87DDC" w:rsidRPr="005A7BEF" w:rsidRDefault="00E87DDC" w:rsidP="005A7BEF">
            <w:pPr>
              <w:spacing w:line="360" w:lineRule="auto"/>
              <w:rPr>
                <w:rFonts w:ascii="Arial" w:hAnsi="Arial" w:cs="Arial"/>
                <w:sz w:val="16"/>
                <w:szCs w:val="16"/>
              </w:rPr>
            </w:pPr>
          </w:p>
        </w:tc>
        <w:tc>
          <w:tcPr>
            <w:tcW w:w="1269" w:type="pct"/>
          </w:tcPr>
          <w:p w14:paraId="43972519" w14:textId="77777777" w:rsidR="00E87DDC" w:rsidRPr="005A7BEF" w:rsidRDefault="00E87DDC" w:rsidP="005A7BEF">
            <w:pPr>
              <w:spacing w:line="360" w:lineRule="auto"/>
              <w:rPr>
                <w:rFonts w:ascii="Arial" w:hAnsi="Arial" w:cs="Arial"/>
                <w:sz w:val="16"/>
                <w:szCs w:val="16"/>
              </w:rPr>
            </w:pPr>
          </w:p>
        </w:tc>
        <w:tc>
          <w:tcPr>
            <w:tcW w:w="1120" w:type="pct"/>
          </w:tcPr>
          <w:p w14:paraId="1876F698" w14:textId="77777777" w:rsidR="00E87DDC" w:rsidRPr="005A7BEF" w:rsidRDefault="00E87DDC" w:rsidP="005A7BEF">
            <w:pPr>
              <w:spacing w:line="360" w:lineRule="auto"/>
              <w:rPr>
                <w:rFonts w:ascii="Arial" w:hAnsi="Arial" w:cs="Arial"/>
                <w:sz w:val="16"/>
                <w:szCs w:val="16"/>
              </w:rPr>
            </w:pPr>
          </w:p>
        </w:tc>
      </w:tr>
      <w:tr w:rsidR="00E87DDC" w:rsidRPr="005A7BEF" w14:paraId="57EF346C" w14:textId="0298C56A" w:rsidTr="00E87DDC">
        <w:trPr>
          <w:trHeight w:val="213"/>
        </w:trPr>
        <w:tc>
          <w:tcPr>
            <w:tcW w:w="337" w:type="pct"/>
          </w:tcPr>
          <w:p w14:paraId="4DBBDB61"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9</w:t>
            </w:r>
          </w:p>
        </w:tc>
        <w:tc>
          <w:tcPr>
            <w:tcW w:w="1270" w:type="pct"/>
          </w:tcPr>
          <w:p w14:paraId="56CE80D4" w14:textId="77777777" w:rsidR="00E87DDC" w:rsidRPr="005A7BEF" w:rsidRDefault="00E87DDC" w:rsidP="005A7BEF">
            <w:pPr>
              <w:spacing w:line="360" w:lineRule="auto"/>
              <w:rPr>
                <w:rFonts w:ascii="Arial" w:hAnsi="Arial" w:cs="Arial"/>
                <w:sz w:val="16"/>
                <w:szCs w:val="16"/>
              </w:rPr>
            </w:pPr>
          </w:p>
        </w:tc>
        <w:tc>
          <w:tcPr>
            <w:tcW w:w="1004" w:type="pct"/>
          </w:tcPr>
          <w:p w14:paraId="4B313303" w14:textId="77777777" w:rsidR="00E87DDC" w:rsidRPr="005A7BEF" w:rsidRDefault="00E87DDC" w:rsidP="005A7BEF">
            <w:pPr>
              <w:spacing w:line="360" w:lineRule="auto"/>
              <w:rPr>
                <w:rFonts w:ascii="Arial" w:hAnsi="Arial" w:cs="Arial"/>
                <w:sz w:val="16"/>
                <w:szCs w:val="16"/>
              </w:rPr>
            </w:pPr>
          </w:p>
        </w:tc>
        <w:tc>
          <w:tcPr>
            <w:tcW w:w="1269" w:type="pct"/>
          </w:tcPr>
          <w:p w14:paraId="397EC671" w14:textId="77777777" w:rsidR="00E87DDC" w:rsidRPr="005A7BEF" w:rsidRDefault="00E87DDC" w:rsidP="005A7BEF">
            <w:pPr>
              <w:spacing w:line="360" w:lineRule="auto"/>
              <w:rPr>
                <w:rFonts w:ascii="Arial" w:hAnsi="Arial" w:cs="Arial"/>
                <w:sz w:val="16"/>
                <w:szCs w:val="16"/>
              </w:rPr>
            </w:pPr>
          </w:p>
        </w:tc>
        <w:tc>
          <w:tcPr>
            <w:tcW w:w="1120" w:type="pct"/>
          </w:tcPr>
          <w:p w14:paraId="4F8FBA69" w14:textId="77777777" w:rsidR="00E87DDC" w:rsidRPr="005A7BEF" w:rsidRDefault="00E87DDC" w:rsidP="005A7BEF">
            <w:pPr>
              <w:spacing w:line="360" w:lineRule="auto"/>
              <w:rPr>
                <w:rFonts w:ascii="Arial" w:hAnsi="Arial" w:cs="Arial"/>
                <w:sz w:val="16"/>
                <w:szCs w:val="16"/>
              </w:rPr>
            </w:pPr>
          </w:p>
        </w:tc>
      </w:tr>
      <w:tr w:rsidR="00E87DDC" w:rsidRPr="005A7BEF" w14:paraId="0736DBBE" w14:textId="1EE2429A" w:rsidTr="00E87DDC">
        <w:trPr>
          <w:trHeight w:val="213"/>
        </w:trPr>
        <w:tc>
          <w:tcPr>
            <w:tcW w:w="337" w:type="pct"/>
          </w:tcPr>
          <w:p w14:paraId="0EBAEAC1"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10</w:t>
            </w:r>
          </w:p>
        </w:tc>
        <w:tc>
          <w:tcPr>
            <w:tcW w:w="1270" w:type="pct"/>
          </w:tcPr>
          <w:p w14:paraId="327269CF" w14:textId="77777777" w:rsidR="00E87DDC" w:rsidRPr="005A7BEF" w:rsidRDefault="00E87DDC" w:rsidP="005A7BEF">
            <w:pPr>
              <w:spacing w:line="360" w:lineRule="auto"/>
              <w:rPr>
                <w:rFonts w:ascii="Arial" w:hAnsi="Arial" w:cs="Arial"/>
                <w:sz w:val="16"/>
                <w:szCs w:val="16"/>
              </w:rPr>
            </w:pPr>
          </w:p>
        </w:tc>
        <w:tc>
          <w:tcPr>
            <w:tcW w:w="1004" w:type="pct"/>
          </w:tcPr>
          <w:p w14:paraId="6A52028A" w14:textId="77777777" w:rsidR="00E87DDC" w:rsidRPr="005A7BEF" w:rsidRDefault="00E87DDC" w:rsidP="005A7BEF">
            <w:pPr>
              <w:spacing w:line="360" w:lineRule="auto"/>
              <w:rPr>
                <w:rFonts w:ascii="Arial" w:hAnsi="Arial" w:cs="Arial"/>
                <w:sz w:val="16"/>
                <w:szCs w:val="16"/>
              </w:rPr>
            </w:pPr>
          </w:p>
        </w:tc>
        <w:tc>
          <w:tcPr>
            <w:tcW w:w="1269" w:type="pct"/>
          </w:tcPr>
          <w:p w14:paraId="673847E4" w14:textId="77777777" w:rsidR="00E87DDC" w:rsidRPr="005A7BEF" w:rsidRDefault="00E87DDC" w:rsidP="005A7BEF">
            <w:pPr>
              <w:spacing w:line="360" w:lineRule="auto"/>
              <w:rPr>
                <w:rFonts w:ascii="Arial" w:hAnsi="Arial" w:cs="Arial"/>
                <w:sz w:val="16"/>
                <w:szCs w:val="16"/>
              </w:rPr>
            </w:pPr>
          </w:p>
        </w:tc>
        <w:tc>
          <w:tcPr>
            <w:tcW w:w="1120" w:type="pct"/>
          </w:tcPr>
          <w:p w14:paraId="752AD4E9" w14:textId="77777777" w:rsidR="00E87DDC" w:rsidRPr="005A7BEF" w:rsidRDefault="00E87DDC" w:rsidP="005A7BEF">
            <w:pPr>
              <w:spacing w:line="360" w:lineRule="auto"/>
              <w:rPr>
                <w:rFonts w:ascii="Arial" w:hAnsi="Arial" w:cs="Arial"/>
                <w:sz w:val="16"/>
                <w:szCs w:val="16"/>
              </w:rPr>
            </w:pPr>
          </w:p>
        </w:tc>
      </w:tr>
      <w:tr w:rsidR="00E87DDC" w:rsidRPr="005A7BEF" w14:paraId="4C5E517E" w14:textId="37671912" w:rsidTr="00E87DDC">
        <w:trPr>
          <w:trHeight w:val="213"/>
        </w:trPr>
        <w:tc>
          <w:tcPr>
            <w:tcW w:w="337" w:type="pct"/>
          </w:tcPr>
          <w:p w14:paraId="5E98CD7B"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11</w:t>
            </w:r>
          </w:p>
        </w:tc>
        <w:tc>
          <w:tcPr>
            <w:tcW w:w="1270" w:type="pct"/>
          </w:tcPr>
          <w:p w14:paraId="50E6FF46" w14:textId="77777777" w:rsidR="00E87DDC" w:rsidRPr="005A7BEF" w:rsidRDefault="00E87DDC" w:rsidP="005A7BEF">
            <w:pPr>
              <w:spacing w:line="360" w:lineRule="auto"/>
              <w:rPr>
                <w:rFonts w:ascii="Arial" w:hAnsi="Arial" w:cs="Arial"/>
                <w:sz w:val="16"/>
                <w:szCs w:val="16"/>
              </w:rPr>
            </w:pPr>
          </w:p>
        </w:tc>
        <w:tc>
          <w:tcPr>
            <w:tcW w:w="1004" w:type="pct"/>
          </w:tcPr>
          <w:p w14:paraId="48DBFE2A" w14:textId="77777777" w:rsidR="00E87DDC" w:rsidRPr="005A7BEF" w:rsidRDefault="00E87DDC" w:rsidP="005A7BEF">
            <w:pPr>
              <w:spacing w:line="360" w:lineRule="auto"/>
              <w:rPr>
                <w:rFonts w:ascii="Arial" w:hAnsi="Arial" w:cs="Arial"/>
                <w:sz w:val="16"/>
                <w:szCs w:val="16"/>
              </w:rPr>
            </w:pPr>
          </w:p>
        </w:tc>
        <w:tc>
          <w:tcPr>
            <w:tcW w:w="1269" w:type="pct"/>
          </w:tcPr>
          <w:p w14:paraId="3AB27404" w14:textId="77777777" w:rsidR="00E87DDC" w:rsidRPr="005A7BEF" w:rsidRDefault="00E87DDC" w:rsidP="005A7BEF">
            <w:pPr>
              <w:spacing w:line="360" w:lineRule="auto"/>
              <w:rPr>
                <w:rFonts w:ascii="Arial" w:hAnsi="Arial" w:cs="Arial"/>
                <w:sz w:val="16"/>
                <w:szCs w:val="16"/>
              </w:rPr>
            </w:pPr>
          </w:p>
        </w:tc>
        <w:tc>
          <w:tcPr>
            <w:tcW w:w="1120" w:type="pct"/>
          </w:tcPr>
          <w:p w14:paraId="6B19805D" w14:textId="77777777" w:rsidR="00E87DDC" w:rsidRPr="005A7BEF" w:rsidRDefault="00E87DDC" w:rsidP="005A7BEF">
            <w:pPr>
              <w:spacing w:line="360" w:lineRule="auto"/>
              <w:rPr>
                <w:rFonts w:ascii="Arial" w:hAnsi="Arial" w:cs="Arial"/>
                <w:sz w:val="16"/>
                <w:szCs w:val="16"/>
              </w:rPr>
            </w:pPr>
          </w:p>
        </w:tc>
      </w:tr>
      <w:tr w:rsidR="00E87DDC" w:rsidRPr="005A7BEF" w14:paraId="0AE1A65A" w14:textId="24A4C396" w:rsidTr="00E87DDC">
        <w:trPr>
          <w:trHeight w:val="213"/>
        </w:trPr>
        <w:tc>
          <w:tcPr>
            <w:tcW w:w="337" w:type="pct"/>
          </w:tcPr>
          <w:p w14:paraId="59692337"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12</w:t>
            </w:r>
          </w:p>
        </w:tc>
        <w:tc>
          <w:tcPr>
            <w:tcW w:w="1270" w:type="pct"/>
          </w:tcPr>
          <w:p w14:paraId="2AE905AB" w14:textId="77777777" w:rsidR="00E87DDC" w:rsidRPr="005A7BEF" w:rsidRDefault="00E87DDC" w:rsidP="005A7BEF">
            <w:pPr>
              <w:spacing w:line="360" w:lineRule="auto"/>
              <w:rPr>
                <w:rFonts w:ascii="Arial" w:hAnsi="Arial" w:cs="Arial"/>
                <w:sz w:val="16"/>
                <w:szCs w:val="16"/>
              </w:rPr>
            </w:pPr>
          </w:p>
        </w:tc>
        <w:tc>
          <w:tcPr>
            <w:tcW w:w="1004" w:type="pct"/>
          </w:tcPr>
          <w:p w14:paraId="488B28F1" w14:textId="77777777" w:rsidR="00E87DDC" w:rsidRPr="005A7BEF" w:rsidRDefault="00E87DDC" w:rsidP="005A7BEF">
            <w:pPr>
              <w:spacing w:line="360" w:lineRule="auto"/>
              <w:rPr>
                <w:rFonts w:ascii="Arial" w:hAnsi="Arial" w:cs="Arial"/>
                <w:sz w:val="16"/>
                <w:szCs w:val="16"/>
              </w:rPr>
            </w:pPr>
          </w:p>
        </w:tc>
        <w:tc>
          <w:tcPr>
            <w:tcW w:w="1269" w:type="pct"/>
          </w:tcPr>
          <w:p w14:paraId="1DAE8BC1" w14:textId="77777777" w:rsidR="00E87DDC" w:rsidRPr="005A7BEF" w:rsidRDefault="00E87DDC" w:rsidP="005A7BEF">
            <w:pPr>
              <w:spacing w:line="360" w:lineRule="auto"/>
              <w:rPr>
                <w:rFonts w:ascii="Arial" w:hAnsi="Arial" w:cs="Arial"/>
                <w:sz w:val="16"/>
                <w:szCs w:val="16"/>
              </w:rPr>
            </w:pPr>
          </w:p>
        </w:tc>
        <w:tc>
          <w:tcPr>
            <w:tcW w:w="1120" w:type="pct"/>
          </w:tcPr>
          <w:p w14:paraId="4C343BA9" w14:textId="77777777" w:rsidR="00E87DDC" w:rsidRPr="005A7BEF" w:rsidRDefault="00E87DDC" w:rsidP="005A7BEF">
            <w:pPr>
              <w:spacing w:line="360" w:lineRule="auto"/>
              <w:rPr>
                <w:rFonts w:ascii="Arial" w:hAnsi="Arial" w:cs="Arial"/>
                <w:sz w:val="16"/>
                <w:szCs w:val="16"/>
              </w:rPr>
            </w:pPr>
          </w:p>
        </w:tc>
      </w:tr>
      <w:tr w:rsidR="00E87DDC" w:rsidRPr="005A7BEF" w14:paraId="49E79E37" w14:textId="7090334D" w:rsidTr="00E87DDC">
        <w:trPr>
          <w:trHeight w:val="213"/>
        </w:trPr>
        <w:tc>
          <w:tcPr>
            <w:tcW w:w="337" w:type="pct"/>
          </w:tcPr>
          <w:p w14:paraId="0DB78A03"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13</w:t>
            </w:r>
          </w:p>
        </w:tc>
        <w:tc>
          <w:tcPr>
            <w:tcW w:w="1270" w:type="pct"/>
          </w:tcPr>
          <w:p w14:paraId="1B8AF207" w14:textId="77777777" w:rsidR="00E87DDC" w:rsidRPr="005A7BEF" w:rsidRDefault="00E87DDC" w:rsidP="005A7BEF">
            <w:pPr>
              <w:spacing w:line="360" w:lineRule="auto"/>
              <w:rPr>
                <w:rFonts w:ascii="Arial" w:hAnsi="Arial" w:cs="Arial"/>
                <w:sz w:val="16"/>
                <w:szCs w:val="16"/>
              </w:rPr>
            </w:pPr>
          </w:p>
        </w:tc>
        <w:tc>
          <w:tcPr>
            <w:tcW w:w="1004" w:type="pct"/>
          </w:tcPr>
          <w:p w14:paraId="3C73AD2B" w14:textId="77777777" w:rsidR="00E87DDC" w:rsidRPr="005A7BEF" w:rsidRDefault="00E87DDC" w:rsidP="005A7BEF">
            <w:pPr>
              <w:spacing w:line="360" w:lineRule="auto"/>
              <w:rPr>
                <w:rFonts w:ascii="Arial" w:hAnsi="Arial" w:cs="Arial"/>
                <w:sz w:val="16"/>
                <w:szCs w:val="16"/>
              </w:rPr>
            </w:pPr>
          </w:p>
        </w:tc>
        <w:tc>
          <w:tcPr>
            <w:tcW w:w="1269" w:type="pct"/>
          </w:tcPr>
          <w:p w14:paraId="3CC70E0F" w14:textId="77777777" w:rsidR="00E87DDC" w:rsidRPr="005A7BEF" w:rsidRDefault="00E87DDC" w:rsidP="005A7BEF">
            <w:pPr>
              <w:spacing w:line="360" w:lineRule="auto"/>
              <w:rPr>
                <w:rFonts w:ascii="Arial" w:hAnsi="Arial" w:cs="Arial"/>
                <w:sz w:val="16"/>
                <w:szCs w:val="16"/>
              </w:rPr>
            </w:pPr>
          </w:p>
        </w:tc>
        <w:tc>
          <w:tcPr>
            <w:tcW w:w="1120" w:type="pct"/>
          </w:tcPr>
          <w:p w14:paraId="3B731B35" w14:textId="77777777" w:rsidR="00E87DDC" w:rsidRPr="005A7BEF" w:rsidRDefault="00E87DDC" w:rsidP="005A7BEF">
            <w:pPr>
              <w:spacing w:line="360" w:lineRule="auto"/>
              <w:rPr>
                <w:rFonts w:ascii="Arial" w:hAnsi="Arial" w:cs="Arial"/>
                <w:sz w:val="16"/>
                <w:szCs w:val="16"/>
              </w:rPr>
            </w:pPr>
          </w:p>
        </w:tc>
      </w:tr>
      <w:tr w:rsidR="00E87DDC" w:rsidRPr="005A7BEF" w14:paraId="39EF9940" w14:textId="58038E5B" w:rsidTr="00E87DDC">
        <w:trPr>
          <w:trHeight w:val="213"/>
        </w:trPr>
        <w:tc>
          <w:tcPr>
            <w:tcW w:w="337" w:type="pct"/>
          </w:tcPr>
          <w:p w14:paraId="55AD7547"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14</w:t>
            </w:r>
          </w:p>
        </w:tc>
        <w:tc>
          <w:tcPr>
            <w:tcW w:w="1270" w:type="pct"/>
          </w:tcPr>
          <w:p w14:paraId="4D5A0373" w14:textId="77777777" w:rsidR="00E87DDC" w:rsidRPr="005A7BEF" w:rsidRDefault="00E87DDC" w:rsidP="005A7BEF">
            <w:pPr>
              <w:spacing w:line="360" w:lineRule="auto"/>
              <w:rPr>
                <w:rFonts w:ascii="Arial" w:hAnsi="Arial" w:cs="Arial"/>
                <w:sz w:val="16"/>
                <w:szCs w:val="16"/>
              </w:rPr>
            </w:pPr>
          </w:p>
        </w:tc>
        <w:tc>
          <w:tcPr>
            <w:tcW w:w="1004" w:type="pct"/>
          </w:tcPr>
          <w:p w14:paraId="1143262D" w14:textId="77777777" w:rsidR="00E87DDC" w:rsidRPr="005A7BEF" w:rsidRDefault="00E87DDC" w:rsidP="005A7BEF">
            <w:pPr>
              <w:spacing w:line="360" w:lineRule="auto"/>
              <w:rPr>
                <w:rFonts w:ascii="Arial" w:hAnsi="Arial" w:cs="Arial"/>
                <w:sz w:val="16"/>
                <w:szCs w:val="16"/>
              </w:rPr>
            </w:pPr>
          </w:p>
        </w:tc>
        <w:tc>
          <w:tcPr>
            <w:tcW w:w="1269" w:type="pct"/>
          </w:tcPr>
          <w:p w14:paraId="581C4631" w14:textId="77777777" w:rsidR="00E87DDC" w:rsidRPr="005A7BEF" w:rsidRDefault="00E87DDC" w:rsidP="005A7BEF">
            <w:pPr>
              <w:spacing w:line="360" w:lineRule="auto"/>
              <w:rPr>
                <w:rFonts w:ascii="Arial" w:hAnsi="Arial" w:cs="Arial"/>
                <w:sz w:val="16"/>
                <w:szCs w:val="16"/>
              </w:rPr>
            </w:pPr>
          </w:p>
        </w:tc>
        <w:tc>
          <w:tcPr>
            <w:tcW w:w="1120" w:type="pct"/>
          </w:tcPr>
          <w:p w14:paraId="4FBDA855" w14:textId="77777777" w:rsidR="00E87DDC" w:rsidRPr="005A7BEF" w:rsidRDefault="00E87DDC" w:rsidP="005A7BEF">
            <w:pPr>
              <w:spacing w:line="360" w:lineRule="auto"/>
              <w:rPr>
                <w:rFonts w:ascii="Arial" w:hAnsi="Arial" w:cs="Arial"/>
                <w:sz w:val="16"/>
                <w:szCs w:val="16"/>
              </w:rPr>
            </w:pPr>
          </w:p>
        </w:tc>
      </w:tr>
      <w:tr w:rsidR="00E87DDC" w:rsidRPr="005A7BEF" w14:paraId="2465489F" w14:textId="046E344A" w:rsidTr="00E87DDC">
        <w:trPr>
          <w:trHeight w:val="213"/>
        </w:trPr>
        <w:tc>
          <w:tcPr>
            <w:tcW w:w="337" w:type="pct"/>
          </w:tcPr>
          <w:p w14:paraId="37D6F3F5"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15</w:t>
            </w:r>
          </w:p>
        </w:tc>
        <w:tc>
          <w:tcPr>
            <w:tcW w:w="1270" w:type="pct"/>
          </w:tcPr>
          <w:p w14:paraId="5896DCE4" w14:textId="77777777" w:rsidR="00E87DDC" w:rsidRPr="005A7BEF" w:rsidRDefault="00E87DDC" w:rsidP="005A7BEF">
            <w:pPr>
              <w:spacing w:line="360" w:lineRule="auto"/>
              <w:rPr>
                <w:rFonts w:ascii="Arial" w:hAnsi="Arial" w:cs="Arial"/>
                <w:sz w:val="16"/>
                <w:szCs w:val="16"/>
              </w:rPr>
            </w:pPr>
          </w:p>
        </w:tc>
        <w:tc>
          <w:tcPr>
            <w:tcW w:w="1004" w:type="pct"/>
          </w:tcPr>
          <w:p w14:paraId="2EA50307" w14:textId="77777777" w:rsidR="00E87DDC" w:rsidRPr="005A7BEF" w:rsidRDefault="00E87DDC" w:rsidP="005A7BEF">
            <w:pPr>
              <w:spacing w:line="360" w:lineRule="auto"/>
              <w:rPr>
                <w:rFonts w:ascii="Arial" w:hAnsi="Arial" w:cs="Arial"/>
                <w:sz w:val="16"/>
                <w:szCs w:val="16"/>
              </w:rPr>
            </w:pPr>
          </w:p>
        </w:tc>
        <w:tc>
          <w:tcPr>
            <w:tcW w:w="1269" w:type="pct"/>
          </w:tcPr>
          <w:p w14:paraId="0B71E21D" w14:textId="77777777" w:rsidR="00E87DDC" w:rsidRPr="005A7BEF" w:rsidRDefault="00E87DDC" w:rsidP="005A7BEF">
            <w:pPr>
              <w:spacing w:line="360" w:lineRule="auto"/>
              <w:rPr>
                <w:rFonts w:ascii="Arial" w:hAnsi="Arial" w:cs="Arial"/>
                <w:sz w:val="16"/>
                <w:szCs w:val="16"/>
              </w:rPr>
            </w:pPr>
          </w:p>
        </w:tc>
        <w:tc>
          <w:tcPr>
            <w:tcW w:w="1120" w:type="pct"/>
          </w:tcPr>
          <w:p w14:paraId="2AFC195A" w14:textId="77777777" w:rsidR="00E87DDC" w:rsidRPr="005A7BEF" w:rsidRDefault="00E87DDC" w:rsidP="005A7BEF">
            <w:pPr>
              <w:spacing w:line="360" w:lineRule="auto"/>
              <w:rPr>
                <w:rFonts w:ascii="Arial" w:hAnsi="Arial" w:cs="Arial"/>
                <w:sz w:val="16"/>
                <w:szCs w:val="16"/>
              </w:rPr>
            </w:pPr>
          </w:p>
        </w:tc>
      </w:tr>
      <w:tr w:rsidR="00E87DDC" w:rsidRPr="005A7BEF" w14:paraId="56C25AE2" w14:textId="67469134" w:rsidTr="00E87DDC">
        <w:trPr>
          <w:trHeight w:val="213"/>
        </w:trPr>
        <w:tc>
          <w:tcPr>
            <w:tcW w:w="337" w:type="pct"/>
          </w:tcPr>
          <w:p w14:paraId="5C9FB4B5"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16</w:t>
            </w:r>
          </w:p>
        </w:tc>
        <w:tc>
          <w:tcPr>
            <w:tcW w:w="1270" w:type="pct"/>
          </w:tcPr>
          <w:p w14:paraId="3CD27ED8" w14:textId="77777777" w:rsidR="00E87DDC" w:rsidRPr="005A7BEF" w:rsidRDefault="00E87DDC" w:rsidP="005A7BEF">
            <w:pPr>
              <w:spacing w:line="360" w:lineRule="auto"/>
              <w:rPr>
                <w:rFonts w:ascii="Arial" w:hAnsi="Arial" w:cs="Arial"/>
                <w:sz w:val="16"/>
                <w:szCs w:val="16"/>
              </w:rPr>
            </w:pPr>
          </w:p>
        </w:tc>
        <w:tc>
          <w:tcPr>
            <w:tcW w:w="1004" w:type="pct"/>
          </w:tcPr>
          <w:p w14:paraId="7258EC79" w14:textId="77777777" w:rsidR="00E87DDC" w:rsidRPr="005A7BEF" w:rsidRDefault="00E87DDC" w:rsidP="005A7BEF">
            <w:pPr>
              <w:spacing w:line="360" w:lineRule="auto"/>
              <w:rPr>
                <w:rFonts w:ascii="Arial" w:hAnsi="Arial" w:cs="Arial"/>
                <w:sz w:val="16"/>
                <w:szCs w:val="16"/>
              </w:rPr>
            </w:pPr>
          </w:p>
        </w:tc>
        <w:tc>
          <w:tcPr>
            <w:tcW w:w="1269" w:type="pct"/>
          </w:tcPr>
          <w:p w14:paraId="5874CD26" w14:textId="77777777" w:rsidR="00E87DDC" w:rsidRPr="005A7BEF" w:rsidRDefault="00E87DDC" w:rsidP="005A7BEF">
            <w:pPr>
              <w:spacing w:line="360" w:lineRule="auto"/>
              <w:rPr>
                <w:rFonts w:ascii="Arial" w:hAnsi="Arial" w:cs="Arial"/>
                <w:sz w:val="16"/>
                <w:szCs w:val="16"/>
              </w:rPr>
            </w:pPr>
          </w:p>
        </w:tc>
        <w:tc>
          <w:tcPr>
            <w:tcW w:w="1120" w:type="pct"/>
          </w:tcPr>
          <w:p w14:paraId="13EF19ED" w14:textId="77777777" w:rsidR="00E87DDC" w:rsidRPr="005A7BEF" w:rsidRDefault="00E87DDC" w:rsidP="005A7BEF">
            <w:pPr>
              <w:spacing w:line="360" w:lineRule="auto"/>
              <w:rPr>
                <w:rFonts w:ascii="Arial" w:hAnsi="Arial" w:cs="Arial"/>
                <w:sz w:val="16"/>
                <w:szCs w:val="16"/>
              </w:rPr>
            </w:pPr>
          </w:p>
        </w:tc>
      </w:tr>
      <w:tr w:rsidR="00E87DDC" w:rsidRPr="005A7BEF" w14:paraId="38D5A5D2" w14:textId="47852AA6" w:rsidTr="00E87DDC">
        <w:trPr>
          <w:trHeight w:val="213"/>
        </w:trPr>
        <w:tc>
          <w:tcPr>
            <w:tcW w:w="337" w:type="pct"/>
          </w:tcPr>
          <w:p w14:paraId="79257C5F"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17</w:t>
            </w:r>
          </w:p>
        </w:tc>
        <w:tc>
          <w:tcPr>
            <w:tcW w:w="1270" w:type="pct"/>
          </w:tcPr>
          <w:p w14:paraId="1D038F42" w14:textId="77777777" w:rsidR="00E87DDC" w:rsidRPr="005A7BEF" w:rsidRDefault="00E87DDC" w:rsidP="005A7BEF">
            <w:pPr>
              <w:spacing w:line="360" w:lineRule="auto"/>
              <w:rPr>
                <w:rFonts w:ascii="Arial" w:hAnsi="Arial" w:cs="Arial"/>
                <w:sz w:val="16"/>
                <w:szCs w:val="16"/>
              </w:rPr>
            </w:pPr>
          </w:p>
        </w:tc>
        <w:tc>
          <w:tcPr>
            <w:tcW w:w="1004" w:type="pct"/>
          </w:tcPr>
          <w:p w14:paraId="2C9BA44E" w14:textId="77777777" w:rsidR="00E87DDC" w:rsidRPr="005A7BEF" w:rsidRDefault="00E87DDC" w:rsidP="005A7BEF">
            <w:pPr>
              <w:spacing w:line="360" w:lineRule="auto"/>
              <w:rPr>
                <w:rFonts w:ascii="Arial" w:hAnsi="Arial" w:cs="Arial"/>
                <w:sz w:val="16"/>
                <w:szCs w:val="16"/>
              </w:rPr>
            </w:pPr>
          </w:p>
        </w:tc>
        <w:tc>
          <w:tcPr>
            <w:tcW w:w="1269" w:type="pct"/>
          </w:tcPr>
          <w:p w14:paraId="69FB0931" w14:textId="77777777" w:rsidR="00E87DDC" w:rsidRPr="005A7BEF" w:rsidRDefault="00E87DDC" w:rsidP="005A7BEF">
            <w:pPr>
              <w:spacing w:line="360" w:lineRule="auto"/>
              <w:rPr>
                <w:rFonts w:ascii="Arial" w:hAnsi="Arial" w:cs="Arial"/>
                <w:sz w:val="16"/>
                <w:szCs w:val="16"/>
              </w:rPr>
            </w:pPr>
          </w:p>
        </w:tc>
        <w:tc>
          <w:tcPr>
            <w:tcW w:w="1120" w:type="pct"/>
          </w:tcPr>
          <w:p w14:paraId="5E9C9A3B" w14:textId="77777777" w:rsidR="00E87DDC" w:rsidRPr="005A7BEF" w:rsidRDefault="00E87DDC" w:rsidP="005A7BEF">
            <w:pPr>
              <w:spacing w:line="360" w:lineRule="auto"/>
              <w:rPr>
                <w:rFonts w:ascii="Arial" w:hAnsi="Arial" w:cs="Arial"/>
                <w:sz w:val="16"/>
                <w:szCs w:val="16"/>
              </w:rPr>
            </w:pPr>
          </w:p>
        </w:tc>
      </w:tr>
      <w:tr w:rsidR="00E87DDC" w:rsidRPr="005A7BEF" w14:paraId="7B726560" w14:textId="7A098C48" w:rsidTr="00E87DDC">
        <w:trPr>
          <w:trHeight w:val="213"/>
        </w:trPr>
        <w:tc>
          <w:tcPr>
            <w:tcW w:w="337" w:type="pct"/>
          </w:tcPr>
          <w:p w14:paraId="774741B4" w14:textId="77777777" w:rsidR="00E87DDC" w:rsidRPr="005A7BEF" w:rsidRDefault="00E87DDC" w:rsidP="005A7BEF">
            <w:pPr>
              <w:spacing w:line="360" w:lineRule="auto"/>
              <w:jc w:val="center"/>
              <w:rPr>
                <w:rFonts w:ascii="Arial" w:hAnsi="Arial" w:cs="Arial"/>
                <w:b/>
                <w:sz w:val="16"/>
                <w:szCs w:val="16"/>
              </w:rPr>
            </w:pPr>
            <w:r w:rsidRPr="005A7BEF">
              <w:rPr>
                <w:rFonts w:ascii="Arial" w:hAnsi="Arial" w:cs="Arial"/>
                <w:b/>
                <w:sz w:val="16"/>
                <w:szCs w:val="16"/>
              </w:rPr>
              <w:t>18</w:t>
            </w:r>
          </w:p>
        </w:tc>
        <w:tc>
          <w:tcPr>
            <w:tcW w:w="1270" w:type="pct"/>
          </w:tcPr>
          <w:p w14:paraId="1774D661" w14:textId="77777777" w:rsidR="00E87DDC" w:rsidRPr="005A7BEF" w:rsidRDefault="00E87DDC" w:rsidP="005A7BEF">
            <w:pPr>
              <w:spacing w:line="360" w:lineRule="auto"/>
              <w:rPr>
                <w:rFonts w:ascii="Arial" w:hAnsi="Arial" w:cs="Arial"/>
                <w:sz w:val="16"/>
                <w:szCs w:val="16"/>
              </w:rPr>
            </w:pPr>
          </w:p>
        </w:tc>
        <w:tc>
          <w:tcPr>
            <w:tcW w:w="1004" w:type="pct"/>
          </w:tcPr>
          <w:p w14:paraId="78510B0C" w14:textId="77777777" w:rsidR="00E87DDC" w:rsidRPr="005A7BEF" w:rsidRDefault="00E87DDC" w:rsidP="005A7BEF">
            <w:pPr>
              <w:spacing w:line="360" w:lineRule="auto"/>
              <w:rPr>
                <w:rFonts w:ascii="Arial" w:hAnsi="Arial" w:cs="Arial"/>
                <w:sz w:val="16"/>
                <w:szCs w:val="16"/>
              </w:rPr>
            </w:pPr>
          </w:p>
        </w:tc>
        <w:tc>
          <w:tcPr>
            <w:tcW w:w="1269" w:type="pct"/>
          </w:tcPr>
          <w:p w14:paraId="5821B3F5" w14:textId="77777777" w:rsidR="00E87DDC" w:rsidRPr="005A7BEF" w:rsidRDefault="00E87DDC" w:rsidP="005A7BEF">
            <w:pPr>
              <w:spacing w:line="360" w:lineRule="auto"/>
              <w:rPr>
                <w:rFonts w:ascii="Arial" w:hAnsi="Arial" w:cs="Arial"/>
                <w:sz w:val="16"/>
                <w:szCs w:val="16"/>
              </w:rPr>
            </w:pPr>
          </w:p>
        </w:tc>
        <w:tc>
          <w:tcPr>
            <w:tcW w:w="1120" w:type="pct"/>
          </w:tcPr>
          <w:p w14:paraId="2001ADB9" w14:textId="77777777" w:rsidR="00E87DDC" w:rsidRPr="005A7BEF" w:rsidRDefault="00E87DDC" w:rsidP="005A7BEF">
            <w:pPr>
              <w:spacing w:line="360" w:lineRule="auto"/>
              <w:rPr>
                <w:rFonts w:ascii="Arial" w:hAnsi="Arial" w:cs="Arial"/>
                <w:sz w:val="16"/>
                <w:szCs w:val="16"/>
              </w:rPr>
            </w:pPr>
          </w:p>
        </w:tc>
      </w:tr>
    </w:tbl>
    <w:p w14:paraId="365DB13C" w14:textId="783C7128" w:rsidR="00B06D1C" w:rsidRDefault="00B06D1C" w:rsidP="005A7BEF">
      <w:pPr>
        <w:rPr>
          <w:rFonts w:ascii="Arial" w:hAnsi="Arial" w:cs="Arial"/>
          <w:sz w:val="16"/>
          <w:szCs w:val="16"/>
        </w:rPr>
      </w:pPr>
    </w:p>
    <w:p w14:paraId="41CDFD7F" w14:textId="37DF3840" w:rsidR="00E87DDC" w:rsidRDefault="00E87DDC" w:rsidP="005A7BEF">
      <w:pPr>
        <w:rPr>
          <w:rFonts w:ascii="Arial" w:hAnsi="Arial" w:cs="Arial"/>
          <w:sz w:val="16"/>
          <w:szCs w:val="16"/>
        </w:rPr>
      </w:pPr>
    </w:p>
    <w:p w14:paraId="097DB28A" w14:textId="19D1FC45" w:rsidR="00E87DDC" w:rsidRDefault="00E87DDC" w:rsidP="005A7BEF">
      <w:pPr>
        <w:rPr>
          <w:rFonts w:ascii="Arial" w:hAnsi="Arial" w:cs="Arial"/>
          <w:sz w:val="16"/>
          <w:szCs w:val="16"/>
        </w:rPr>
      </w:pPr>
    </w:p>
    <w:tbl>
      <w:tblPr>
        <w:tblStyle w:val="TableGrid"/>
        <w:tblW w:w="4286" w:type="pct"/>
        <w:tblLook w:val="04A0" w:firstRow="1" w:lastRow="0" w:firstColumn="1" w:lastColumn="0" w:noHBand="0" w:noVBand="1"/>
      </w:tblPr>
      <w:tblGrid>
        <w:gridCol w:w="2075"/>
        <w:gridCol w:w="2076"/>
        <w:gridCol w:w="2074"/>
        <w:gridCol w:w="2074"/>
        <w:gridCol w:w="2074"/>
        <w:gridCol w:w="2074"/>
      </w:tblGrid>
      <w:tr w:rsidR="00E87DDC" w:rsidRPr="005A7BEF" w14:paraId="6923C853" w14:textId="0F1ED685" w:rsidTr="008D4F63">
        <w:trPr>
          <w:trHeight w:val="1866"/>
        </w:trPr>
        <w:tc>
          <w:tcPr>
            <w:tcW w:w="834" w:type="pct"/>
          </w:tcPr>
          <w:p w14:paraId="768B6054" w14:textId="77777777" w:rsidR="00E87DDC" w:rsidRPr="00842F8E" w:rsidRDefault="00E87DDC" w:rsidP="00EF59EA">
            <w:pPr>
              <w:spacing w:line="276" w:lineRule="auto"/>
              <w:rPr>
                <w:rFonts w:ascii="Arial" w:hAnsi="Arial" w:cs="Arial"/>
                <w:sz w:val="16"/>
                <w:szCs w:val="16"/>
              </w:rPr>
            </w:pPr>
            <w:r w:rsidRPr="00842F8E">
              <w:rPr>
                <w:rFonts w:ascii="Arial" w:hAnsi="Arial" w:cs="Arial"/>
                <w:sz w:val="16"/>
                <w:szCs w:val="16"/>
              </w:rPr>
              <w:lastRenderedPageBreak/>
              <w:t xml:space="preserve">Q13a. What religion does [Name] belong to? </w:t>
            </w:r>
          </w:p>
          <w:p w14:paraId="5BFB6D5A" w14:textId="77777777" w:rsidR="00E87DDC" w:rsidRPr="00842F8E" w:rsidRDefault="00E87DDC" w:rsidP="00EF59EA">
            <w:pPr>
              <w:spacing w:line="276" w:lineRule="auto"/>
              <w:rPr>
                <w:rFonts w:ascii="Arial" w:hAnsi="Arial" w:cs="Arial"/>
                <w:sz w:val="16"/>
                <w:szCs w:val="16"/>
              </w:rPr>
            </w:pPr>
          </w:p>
          <w:p w14:paraId="579EF2D4" w14:textId="77777777" w:rsidR="00E87DDC" w:rsidRPr="00D15DFD" w:rsidRDefault="00E87DDC" w:rsidP="00EF59EA">
            <w:pPr>
              <w:rPr>
                <w:rFonts w:ascii="Arial" w:hAnsi="Arial" w:cs="Arial"/>
                <w:sz w:val="16"/>
                <w:szCs w:val="16"/>
              </w:rPr>
            </w:pPr>
            <w:r w:rsidRPr="00D15DFD">
              <w:rPr>
                <w:rFonts w:ascii="Arial" w:hAnsi="Arial" w:cs="Arial"/>
                <w:sz w:val="16"/>
                <w:szCs w:val="16"/>
              </w:rPr>
              <w:t>0. None (&gt;&gt;Q14)</w:t>
            </w:r>
          </w:p>
          <w:p w14:paraId="07D6A6C1" w14:textId="77777777" w:rsidR="00E87DDC" w:rsidRPr="00D15DFD" w:rsidRDefault="00E87DDC" w:rsidP="00EF59EA">
            <w:pPr>
              <w:rPr>
                <w:rFonts w:ascii="Arial" w:hAnsi="Arial" w:cs="Arial"/>
                <w:sz w:val="16"/>
                <w:szCs w:val="16"/>
              </w:rPr>
            </w:pPr>
            <w:r w:rsidRPr="00D15DFD">
              <w:rPr>
                <w:rFonts w:ascii="Arial" w:hAnsi="Arial" w:cs="Arial"/>
                <w:sz w:val="16"/>
                <w:szCs w:val="16"/>
              </w:rPr>
              <w:t>1. Christian (&gt;&gt;Q13b)</w:t>
            </w:r>
          </w:p>
          <w:p w14:paraId="50C7F7A1" w14:textId="77777777" w:rsidR="00E87DDC" w:rsidRPr="00D15DFD" w:rsidRDefault="00E87DDC" w:rsidP="00EF59EA">
            <w:pPr>
              <w:rPr>
                <w:rFonts w:ascii="Arial" w:hAnsi="Arial" w:cs="Arial"/>
                <w:sz w:val="16"/>
                <w:szCs w:val="16"/>
              </w:rPr>
            </w:pPr>
            <w:r w:rsidRPr="00D15DFD">
              <w:rPr>
                <w:rFonts w:ascii="Arial" w:hAnsi="Arial" w:cs="Arial"/>
                <w:sz w:val="16"/>
                <w:szCs w:val="16"/>
              </w:rPr>
              <w:t>2. Muslim (&gt;&gt;Q13c)</w:t>
            </w:r>
          </w:p>
          <w:p w14:paraId="2273BA33" w14:textId="77777777" w:rsidR="00E87DDC" w:rsidRPr="00D15DFD" w:rsidRDefault="00E87DDC" w:rsidP="00EF59EA">
            <w:pPr>
              <w:rPr>
                <w:rFonts w:ascii="Arial" w:hAnsi="Arial" w:cs="Arial"/>
                <w:sz w:val="16"/>
                <w:szCs w:val="16"/>
              </w:rPr>
            </w:pPr>
            <w:r w:rsidRPr="00D15DFD">
              <w:rPr>
                <w:rFonts w:ascii="Arial" w:hAnsi="Arial" w:cs="Arial"/>
                <w:sz w:val="16"/>
                <w:szCs w:val="16"/>
              </w:rPr>
              <w:t>3. Traditional</w:t>
            </w:r>
          </w:p>
          <w:p w14:paraId="4CBB00C8" w14:textId="77777777" w:rsidR="00E87DDC" w:rsidRPr="00D15DFD" w:rsidRDefault="00E87DDC" w:rsidP="00EF59EA">
            <w:pPr>
              <w:rPr>
                <w:rFonts w:ascii="Arial" w:hAnsi="Arial" w:cs="Arial"/>
                <w:sz w:val="16"/>
                <w:szCs w:val="16"/>
              </w:rPr>
            </w:pPr>
            <w:r w:rsidRPr="00D15DFD">
              <w:rPr>
                <w:rFonts w:ascii="Arial" w:hAnsi="Arial" w:cs="Arial"/>
                <w:sz w:val="16"/>
                <w:szCs w:val="16"/>
              </w:rPr>
              <w:t>(&gt;&gt;Q14)</w:t>
            </w:r>
          </w:p>
          <w:p w14:paraId="3D19D2B8" w14:textId="77777777" w:rsidR="00E87DDC" w:rsidRPr="00D15DFD" w:rsidRDefault="00E87DDC" w:rsidP="00EF59EA">
            <w:pPr>
              <w:rPr>
                <w:rFonts w:ascii="Arial" w:hAnsi="Arial" w:cs="Arial"/>
                <w:sz w:val="16"/>
                <w:szCs w:val="16"/>
              </w:rPr>
            </w:pPr>
            <w:r w:rsidRPr="00D15DFD">
              <w:rPr>
                <w:rFonts w:ascii="Arial" w:hAnsi="Arial" w:cs="Arial"/>
                <w:sz w:val="16"/>
                <w:szCs w:val="16"/>
              </w:rPr>
              <w:t>-666. Other (Specify)</w:t>
            </w:r>
          </w:p>
          <w:p w14:paraId="22B5C36C" w14:textId="77777777" w:rsidR="00E87DDC" w:rsidRPr="00D15DFD" w:rsidRDefault="00E87DDC" w:rsidP="00EF59EA">
            <w:pPr>
              <w:rPr>
                <w:rFonts w:ascii="Arial" w:hAnsi="Arial" w:cs="Arial"/>
                <w:sz w:val="16"/>
                <w:szCs w:val="16"/>
              </w:rPr>
            </w:pPr>
            <w:r w:rsidRPr="00D15DFD">
              <w:rPr>
                <w:rFonts w:ascii="Arial" w:hAnsi="Arial" w:cs="Arial"/>
                <w:sz w:val="16"/>
                <w:szCs w:val="16"/>
              </w:rPr>
              <w:t>(&gt;&gt;Q14)</w:t>
            </w:r>
          </w:p>
          <w:p w14:paraId="3216D343" w14:textId="77777777" w:rsidR="00E87DDC" w:rsidRPr="00D15DFD" w:rsidRDefault="00E87DDC" w:rsidP="00EF59EA">
            <w:pPr>
              <w:rPr>
                <w:rFonts w:ascii="Arial" w:hAnsi="Arial" w:cs="Arial"/>
                <w:sz w:val="16"/>
                <w:szCs w:val="16"/>
              </w:rPr>
            </w:pPr>
            <w:r w:rsidRPr="00D15DFD">
              <w:rPr>
                <w:rFonts w:ascii="Arial" w:hAnsi="Arial" w:cs="Arial"/>
                <w:sz w:val="16"/>
                <w:szCs w:val="16"/>
              </w:rPr>
              <w:t>-888. Refuse to Answer</w:t>
            </w:r>
          </w:p>
          <w:p w14:paraId="30B380B1" w14:textId="77777777" w:rsidR="00E87DDC" w:rsidRPr="00D15DFD" w:rsidRDefault="00E87DDC" w:rsidP="00EF59EA">
            <w:pPr>
              <w:rPr>
                <w:rFonts w:ascii="Arial" w:hAnsi="Arial" w:cs="Arial"/>
                <w:sz w:val="16"/>
                <w:szCs w:val="16"/>
              </w:rPr>
            </w:pPr>
            <w:r w:rsidRPr="00D15DFD">
              <w:rPr>
                <w:rFonts w:ascii="Arial" w:hAnsi="Arial" w:cs="Arial"/>
                <w:sz w:val="16"/>
                <w:szCs w:val="16"/>
              </w:rPr>
              <w:t>(&gt;&gt;Q14)</w:t>
            </w:r>
          </w:p>
          <w:p w14:paraId="715CC77C" w14:textId="77777777" w:rsidR="00E87DDC" w:rsidRPr="00D15DFD" w:rsidRDefault="00E87DDC" w:rsidP="00EF59EA">
            <w:pPr>
              <w:rPr>
                <w:rFonts w:ascii="Arial" w:hAnsi="Arial" w:cs="Arial"/>
                <w:sz w:val="16"/>
                <w:szCs w:val="16"/>
              </w:rPr>
            </w:pPr>
            <w:r w:rsidRPr="00D15DFD">
              <w:rPr>
                <w:rFonts w:ascii="Arial" w:hAnsi="Arial" w:cs="Arial"/>
                <w:sz w:val="16"/>
                <w:szCs w:val="16"/>
              </w:rPr>
              <w:t>-999. Don’t know</w:t>
            </w:r>
          </w:p>
          <w:p w14:paraId="0F5DE14D" w14:textId="77777777" w:rsidR="00E87DDC" w:rsidRPr="00842F8E" w:rsidRDefault="00E87DDC" w:rsidP="00EF59EA">
            <w:pPr>
              <w:spacing w:line="276" w:lineRule="auto"/>
              <w:rPr>
                <w:rFonts w:ascii="Arial" w:hAnsi="Arial" w:cs="Arial"/>
                <w:sz w:val="16"/>
                <w:szCs w:val="16"/>
              </w:rPr>
            </w:pPr>
            <w:r w:rsidRPr="00D15DFD">
              <w:rPr>
                <w:rFonts w:ascii="Arial" w:hAnsi="Arial" w:cs="Arial"/>
                <w:sz w:val="16"/>
                <w:szCs w:val="16"/>
              </w:rPr>
              <w:t>(&gt;&gt;Q14)</w:t>
            </w:r>
          </w:p>
        </w:tc>
        <w:tc>
          <w:tcPr>
            <w:tcW w:w="834" w:type="pct"/>
          </w:tcPr>
          <w:p w14:paraId="1F990730" w14:textId="422B4B10" w:rsidR="00E87DDC" w:rsidRPr="00842F8E" w:rsidRDefault="00E87DDC" w:rsidP="00EF59EA">
            <w:pPr>
              <w:spacing w:line="276" w:lineRule="auto"/>
              <w:rPr>
                <w:rFonts w:ascii="Arial" w:hAnsi="Arial" w:cs="Arial"/>
                <w:sz w:val="16"/>
                <w:szCs w:val="16"/>
              </w:rPr>
            </w:pPr>
            <w:r w:rsidRPr="00842F8E">
              <w:rPr>
                <w:rFonts w:ascii="Arial" w:hAnsi="Arial" w:cs="Arial"/>
                <w:sz w:val="16"/>
                <w:szCs w:val="16"/>
              </w:rPr>
              <w:t xml:space="preserve">Q13b. What Christian denomination does [Name] belong to? </w:t>
            </w:r>
          </w:p>
          <w:p w14:paraId="4CB58977" w14:textId="77777777" w:rsidR="00E87DDC" w:rsidRPr="00842F8E" w:rsidRDefault="00E87DDC" w:rsidP="00EF59EA">
            <w:pPr>
              <w:spacing w:line="276" w:lineRule="auto"/>
              <w:rPr>
                <w:rFonts w:ascii="Arial" w:hAnsi="Arial" w:cs="Arial"/>
                <w:sz w:val="16"/>
                <w:szCs w:val="16"/>
              </w:rPr>
            </w:pPr>
          </w:p>
          <w:p w14:paraId="6B676994"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1. Catholic</w:t>
            </w:r>
          </w:p>
          <w:p w14:paraId="794A3A50"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2. Anglican</w:t>
            </w:r>
          </w:p>
          <w:p w14:paraId="2FAC1077"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3. Presbyterian</w:t>
            </w:r>
          </w:p>
          <w:p w14:paraId="77007361"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 xml:space="preserve">4. Methodist </w:t>
            </w:r>
          </w:p>
          <w:p w14:paraId="67573B62"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 xml:space="preserve">5. Pentecost </w:t>
            </w:r>
          </w:p>
          <w:p w14:paraId="188E1537"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 xml:space="preserve">5. Baptist </w:t>
            </w:r>
          </w:p>
          <w:p w14:paraId="1DD0A710"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6. SDA</w:t>
            </w:r>
          </w:p>
          <w:p w14:paraId="68A5E09C"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 xml:space="preserve">7. Charismatic  </w:t>
            </w:r>
          </w:p>
          <w:p w14:paraId="3EA6ABAB"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8. Jehovah’s Witness</w:t>
            </w:r>
          </w:p>
          <w:p w14:paraId="1B14A7A6"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-666. Other (Specify)</w:t>
            </w:r>
          </w:p>
          <w:p w14:paraId="02704DB2"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-888. Refuse to Answer</w:t>
            </w:r>
          </w:p>
          <w:p w14:paraId="29615698" w14:textId="77777777" w:rsidR="00E87DDC" w:rsidRPr="00842F8E" w:rsidRDefault="00E87DDC" w:rsidP="00EF59EA">
            <w:pPr>
              <w:spacing w:line="276" w:lineRule="auto"/>
              <w:rPr>
                <w:rFonts w:ascii="Arial" w:hAnsi="Arial" w:cs="Arial"/>
                <w:sz w:val="16"/>
                <w:szCs w:val="16"/>
              </w:rPr>
            </w:pPr>
            <w:r w:rsidRPr="00D15DFD">
              <w:rPr>
                <w:rFonts w:ascii="Arial" w:hAnsi="Arial" w:cs="Arial"/>
                <w:sz w:val="16"/>
                <w:szCs w:val="16"/>
              </w:rPr>
              <w:t>-999. Don’t know</w:t>
            </w:r>
          </w:p>
        </w:tc>
        <w:tc>
          <w:tcPr>
            <w:tcW w:w="833" w:type="pct"/>
          </w:tcPr>
          <w:p w14:paraId="1643D027" w14:textId="11EB8E04" w:rsidR="00E87DDC" w:rsidRPr="00842F8E" w:rsidRDefault="00E87DDC" w:rsidP="00EF59EA">
            <w:pPr>
              <w:spacing w:line="276" w:lineRule="auto"/>
              <w:rPr>
                <w:rFonts w:ascii="Arial" w:hAnsi="Arial" w:cs="Arial"/>
                <w:sz w:val="16"/>
                <w:szCs w:val="16"/>
              </w:rPr>
            </w:pPr>
            <w:r w:rsidRPr="00842F8E">
              <w:rPr>
                <w:rFonts w:ascii="Arial" w:hAnsi="Arial" w:cs="Arial"/>
                <w:sz w:val="16"/>
                <w:szCs w:val="16"/>
              </w:rPr>
              <w:t>Q13c. What Muslim denomination does [Name] belong to?</w:t>
            </w:r>
          </w:p>
          <w:p w14:paraId="429524DC" w14:textId="77777777" w:rsidR="00E87DDC" w:rsidRPr="00842F8E" w:rsidRDefault="00E87DDC" w:rsidP="00EF59EA">
            <w:pPr>
              <w:spacing w:line="276" w:lineRule="auto"/>
              <w:rPr>
                <w:rFonts w:ascii="Arial" w:hAnsi="Arial" w:cs="Arial"/>
                <w:bCs/>
                <w:sz w:val="16"/>
                <w:szCs w:val="16"/>
              </w:rPr>
            </w:pPr>
          </w:p>
          <w:p w14:paraId="6EB3EAB4" w14:textId="77777777" w:rsidR="00E87DDC" w:rsidRPr="00D15DFD" w:rsidRDefault="00E87DDC" w:rsidP="00EF59EA">
            <w:pPr>
              <w:spacing w:line="276" w:lineRule="auto"/>
              <w:rPr>
                <w:rFonts w:ascii="Arial" w:hAnsi="Arial" w:cs="Arial"/>
                <w:bCs/>
                <w:sz w:val="16"/>
                <w:szCs w:val="16"/>
              </w:rPr>
            </w:pPr>
            <w:r w:rsidRPr="00D15DFD">
              <w:rPr>
                <w:rFonts w:ascii="Arial" w:hAnsi="Arial" w:cs="Arial"/>
                <w:bCs/>
                <w:sz w:val="16"/>
                <w:szCs w:val="16"/>
              </w:rPr>
              <w:t>1. Sunni</w:t>
            </w:r>
          </w:p>
          <w:p w14:paraId="073FF2FB" w14:textId="77777777" w:rsidR="00E87DDC" w:rsidRPr="00D15DFD" w:rsidRDefault="00E87DDC" w:rsidP="00EF59EA">
            <w:pPr>
              <w:spacing w:line="276" w:lineRule="auto"/>
              <w:rPr>
                <w:rFonts w:ascii="Arial" w:hAnsi="Arial" w:cs="Arial"/>
                <w:bCs/>
                <w:sz w:val="16"/>
                <w:szCs w:val="16"/>
              </w:rPr>
            </w:pPr>
            <w:r w:rsidRPr="00D15DFD">
              <w:rPr>
                <w:rFonts w:ascii="Arial" w:hAnsi="Arial" w:cs="Arial"/>
                <w:bCs/>
                <w:sz w:val="16"/>
                <w:szCs w:val="16"/>
              </w:rPr>
              <w:t>2. Ahmadiyya</w:t>
            </w:r>
          </w:p>
          <w:p w14:paraId="3B5936C4" w14:textId="77777777" w:rsidR="00E87DDC" w:rsidRPr="00D15DFD" w:rsidRDefault="00E87DDC" w:rsidP="00EF59EA">
            <w:pPr>
              <w:spacing w:line="276" w:lineRule="auto"/>
              <w:rPr>
                <w:rFonts w:ascii="Arial" w:hAnsi="Arial" w:cs="Arial"/>
                <w:bCs/>
                <w:sz w:val="16"/>
                <w:szCs w:val="16"/>
              </w:rPr>
            </w:pPr>
            <w:r w:rsidRPr="00D15DFD">
              <w:rPr>
                <w:rFonts w:ascii="Arial" w:hAnsi="Arial" w:cs="Arial"/>
                <w:bCs/>
                <w:sz w:val="16"/>
                <w:szCs w:val="16"/>
              </w:rPr>
              <w:t>3. Shia</w:t>
            </w:r>
          </w:p>
          <w:p w14:paraId="6896BDCA" w14:textId="77777777" w:rsidR="00E87DDC" w:rsidRPr="00D15DFD" w:rsidRDefault="00E87DDC" w:rsidP="00EF59EA">
            <w:pPr>
              <w:spacing w:line="276" w:lineRule="auto"/>
              <w:rPr>
                <w:rFonts w:ascii="Arial" w:hAnsi="Arial" w:cs="Arial"/>
                <w:bCs/>
                <w:sz w:val="16"/>
                <w:szCs w:val="16"/>
              </w:rPr>
            </w:pPr>
            <w:r w:rsidRPr="00D15DFD">
              <w:rPr>
                <w:rFonts w:ascii="Arial" w:hAnsi="Arial" w:cs="Arial"/>
                <w:bCs/>
                <w:sz w:val="16"/>
                <w:szCs w:val="16"/>
              </w:rPr>
              <w:t>4. Tijaniya</w:t>
            </w:r>
          </w:p>
          <w:p w14:paraId="79FBDE3F"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-666. Other (Specify)</w:t>
            </w:r>
          </w:p>
          <w:p w14:paraId="4E8A1E5B" w14:textId="77777777" w:rsidR="00E87DDC" w:rsidRPr="00D15DFD" w:rsidRDefault="00E87DDC" w:rsidP="00EF59EA">
            <w:pPr>
              <w:spacing w:line="276" w:lineRule="auto"/>
              <w:rPr>
                <w:rFonts w:ascii="Arial" w:hAnsi="Arial" w:cs="Arial"/>
                <w:sz w:val="16"/>
                <w:szCs w:val="16"/>
              </w:rPr>
            </w:pPr>
            <w:r w:rsidRPr="00D15DFD">
              <w:rPr>
                <w:rFonts w:ascii="Arial" w:hAnsi="Arial" w:cs="Arial"/>
                <w:sz w:val="16"/>
                <w:szCs w:val="16"/>
              </w:rPr>
              <w:t>-888. Refuse to Answer</w:t>
            </w:r>
          </w:p>
          <w:p w14:paraId="23BB727C" w14:textId="77777777" w:rsidR="00E87DDC" w:rsidRPr="00842F8E" w:rsidRDefault="00E87DDC" w:rsidP="00EF59EA">
            <w:pPr>
              <w:spacing w:line="276" w:lineRule="auto"/>
              <w:rPr>
                <w:rFonts w:ascii="Arial" w:hAnsi="Arial" w:cs="Arial"/>
                <w:sz w:val="16"/>
                <w:szCs w:val="16"/>
              </w:rPr>
            </w:pPr>
            <w:r w:rsidRPr="00D15DFD">
              <w:rPr>
                <w:rFonts w:ascii="Arial" w:hAnsi="Arial" w:cs="Arial"/>
                <w:sz w:val="16"/>
                <w:szCs w:val="16"/>
              </w:rPr>
              <w:t>-999. Don’t know</w:t>
            </w:r>
          </w:p>
        </w:tc>
        <w:tc>
          <w:tcPr>
            <w:tcW w:w="833" w:type="pct"/>
          </w:tcPr>
          <w:p w14:paraId="301541C3" w14:textId="7301618C" w:rsidR="00E87DDC" w:rsidRPr="00842F8E" w:rsidRDefault="00E87DDC" w:rsidP="00EF59EA">
            <w:pPr>
              <w:spacing w:line="276" w:lineRule="auto"/>
              <w:rPr>
                <w:rFonts w:ascii="Arial" w:hAnsi="Arial" w:cs="Arial"/>
                <w:sz w:val="16"/>
                <w:szCs w:val="16"/>
              </w:rPr>
            </w:pPr>
            <w:r w:rsidRPr="00842F8E">
              <w:rPr>
                <w:rFonts w:ascii="Arial" w:hAnsi="Arial" w:cs="Arial"/>
                <w:sz w:val="16"/>
                <w:szCs w:val="16"/>
              </w:rPr>
              <w:t>Q14a - In what region was [Name] born?</w:t>
            </w:r>
          </w:p>
        </w:tc>
        <w:tc>
          <w:tcPr>
            <w:tcW w:w="833" w:type="pct"/>
          </w:tcPr>
          <w:p w14:paraId="3A88AD0F" w14:textId="7D772C3B" w:rsidR="00E87DDC" w:rsidRPr="00842F8E" w:rsidRDefault="00E87DDC" w:rsidP="00EF59EA">
            <w:pPr>
              <w:spacing w:line="276" w:lineRule="auto"/>
              <w:rPr>
                <w:rFonts w:ascii="Arial" w:hAnsi="Arial" w:cs="Arial"/>
                <w:sz w:val="16"/>
                <w:szCs w:val="16"/>
              </w:rPr>
            </w:pPr>
            <w:r w:rsidRPr="00842F8E">
              <w:rPr>
                <w:rFonts w:ascii="Arial" w:hAnsi="Arial" w:cs="Arial"/>
                <w:sz w:val="16"/>
                <w:szCs w:val="16"/>
              </w:rPr>
              <w:t>Q14b - In what district was [Name]</w:t>
            </w:r>
            <w:r w:rsidR="00D15DFD" w:rsidRPr="00842F8E">
              <w:rPr>
                <w:rFonts w:ascii="Arial" w:hAnsi="Arial" w:cs="Arial"/>
                <w:sz w:val="16"/>
                <w:szCs w:val="16"/>
              </w:rPr>
              <w:t xml:space="preserve"> </w:t>
            </w:r>
            <w:r w:rsidRPr="00842F8E">
              <w:rPr>
                <w:rFonts w:ascii="Arial" w:hAnsi="Arial" w:cs="Arial"/>
                <w:sz w:val="16"/>
                <w:szCs w:val="16"/>
              </w:rPr>
              <w:t>born?</w:t>
            </w:r>
          </w:p>
        </w:tc>
        <w:tc>
          <w:tcPr>
            <w:tcW w:w="833" w:type="pct"/>
          </w:tcPr>
          <w:p w14:paraId="2D185EE5" w14:textId="37B83F40" w:rsidR="00E87DDC" w:rsidRPr="00842F8E" w:rsidRDefault="00E87DDC" w:rsidP="00EF59EA">
            <w:pPr>
              <w:spacing w:line="276" w:lineRule="auto"/>
              <w:rPr>
                <w:rFonts w:ascii="Arial" w:hAnsi="Arial" w:cs="Arial"/>
                <w:sz w:val="16"/>
                <w:szCs w:val="16"/>
              </w:rPr>
            </w:pPr>
            <w:r w:rsidRPr="00842F8E">
              <w:rPr>
                <w:rFonts w:ascii="Arial" w:hAnsi="Arial" w:cs="Arial"/>
                <w:sz w:val="16"/>
                <w:szCs w:val="16"/>
              </w:rPr>
              <w:t>Q14c - In what community was [Name] born?</w:t>
            </w:r>
          </w:p>
        </w:tc>
      </w:tr>
      <w:tr w:rsidR="00E87DDC" w:rsidRPr="005A7BEF" w14:paraId="7FE1C878" w14:textId="00D8AB94" w:rsidTr="008D4F63">
        <w:trPr>
          <w:trHeight w:val="186"/>
        </w:trPr>
        <w:tc>
          <w:tcPr>
            <w:tcW w:w="834" w:type="pct"/>
          </w:tcPr>
          <w:p w14:paraId="1CC90AB8" w14:textId="77777777" w:rsidR="00E87DDC" w:rsidRPr="005A7BEF" w:rsidRDefault="00E87DDC" w:rsidP="00EF59EA">
            <w:pPr>
              <w:spacing w:line="360" w:lineRule="auto"/>
              <w:rPr>
                <w:rFonts w:ascii="Arial" w:hAnsi="Arial" w:cs="Arial"/>
                <w:sz w:val="16"/>
                <w:szCs w:val="16"/>
              </w:rPr>
            </w:pPr>
          </w:p>
        </w:tc>
        <w:tc>
          <w:tcPr>
            <w:tcW w:w="834" w:type="pct"/>
          </w:tcPr>
          <w:p w14:paraId="67AD0444" w14:textId="77777777" w:rsidR="00E87DDC" w:rsidRPr="005A7BEF" w:rsidRDefault="00E87DDC" w:rsidP="00EF59EA">
            <w:pPr>
              <w:spacing w:line="360" w:lineRule="auto"/>
              <w:rPr>
                <w:rFonts w:ascii="Arial" w:hAnsi="Arial" w:cs="Arial"/>
                <w:sz w:val="16"/>
                <w:szCs w:val="16"/>
              </w:rPr>
            </w:pPr>
          </w:p>
        </w:tc>
        <w:tc>
          <w:tcPr>
            <w:tcW w:w="833" w:type="pct"/>
          </w:tcPr>
          <w:p w14:paraId="73899338" w14:textId="77777777" w:rsidR="00E87DDC" w:rsidRPr="005A7BEF" w:rsidRDefault="00E87DDC" w:rsidP="00EF59EA">
            <w:pPr>
              <w:spacing w:line="360" w:lineRule="auto"/>
              <w:rPr>
                <w:rFonts w:ascii="Arial" w:hAnsi="Arial" w:cs="Arial"/>
                <w:sz w:val="16"/>
                <w:szCs w:val="16"/>
              </w:rPr>
            </w:pPr>
          </w:p>
        </w:tc>
        <w:tc>
          <w:tcPr>
            <w:tcW w:w="833" w:type="pct"/>
          </w:tcPr>
          <w:p w14:paraId="1A0B7852" w14:textId="77777777" w:rsidR="00E87DDC" w:rsidRPr="005A7BEF" w:rsidRDefault="00E87DDC" w:rsidP="00EF59EA">
            <w:pPr>
              <w:spacing w:line="360" w:lineRule="auto"/>
              <w:rPr>
                <w:rFonts w:ascii="Arial" w:hAnsi="Arial" w:cs="Arial"/>
                <w:sz w:val="16"/>
                <w:szCs w:val="16"/>
              </w:rPr>
            </w:pPr>
          </w:p>
        </w:tc>
        <w:tc>
          <w:tcPr>
            <w:tcW w:w="833" w:type="pct"/>
          </w:tcPr>
          <w:p w14:paraId="4513A2E7" w14:textId="77777777" w:rsidR="00E87DDC" w:rsidRPr="005A7BEF" w:rsidRDefault="00E87DDC" w:rsidP="00EF59EA">
            <w:pPr>
              <w:spacing w:line="360" w:lineRule="auto"/>
              <w:rPr>
                <w:rFonts w:ascii="Arial" w:hAnsi="Arial" w:cs="Arial"/>
                <w:sz w:val="16"/>
                <w:szCs w:val="16"/>
              </w:rPr>
            </w:pPr>
          </w:p>
        </w:tc>
        <w:tc>
          <w:tcPr>
            <w:tcW w:w="833" w:type="pct"/>
          </w:tcPr>
          <w:p w14:paraId="133AF023" w14:textId="77777777" w:rsidR="00E87DDC" w:rsidRPr="005A7BEF" w:rsidRDefault="00E87DDC" w:rsidP="00EF59EA">
            <w:pPr>
              <w:spacing w:line="360" w:lineRule="auto"/>
              <w:rPr>
                <w:rFonts w:ascii="Arial" w:hAnsi="Arial" w:cs="Arial"/>
                <w:sz w:val="16"/>
                <w:szCs w:val="16"/>
              </w:rPr>
            </w:pPr>
          </w:p>
        </w:tc>
      </w:tr>
      <w:tr w:rsidR="00E87DDC" w:rsidRPr="005A7BEF" w14:paraId="1D2D5C2A" w14:textId="4574A090" w:rsidTr="008D4F63">
        <w:trPr>
          <w:trHeight w:val="213"/>
        </w:trPr>
        <w:tc>
          <w:tcPr>
            <w:tcW w:w="834" w:type="pct"/>
          </w:tcPr>
          <w:p w14:paraId="13D4B0FD" w14:textId="77777777" w:rsidR="00E87DDC" w:rsidRPr="005A7BEF" w:rsidRDefault="00E87DDC" w:rsidP="00EF59EA">
            <w:pPr>
              <w:spacing w:line="360" w:lineRule="auto"/>
              <w:rPr>
                <w:rFonts w:ascii="Arial" w:hAnsi="Arial" w:cs="Arial"/>
                <w:sz w:val="16"/>
                <w:szCs w:val="16"/>
              </w:rPr>
            </w:pPr>
          </w:p>
        </w:tc>
        <w:tc>
          <w:tcPr>
            <w:tcW w:w="834" w:type="pct"/>
          </w:tcPr>
          <w:p w14:paraId="61968418" w14:textId="77777777" w:rsidR="00E87DDC" w:rsidRPr="005A7BEF" w:rsidRDefault="00E87DDC" w:rsidP="00EF59EA">
            <w:pPr>
              <w:spacing w:line="360" w:lineRule="auto"/>
              <w:rPr>
                <w:rFonts w:ascii="Arial" w:hAnsi="Arial" w:cs="Arial"/>
                <w:sz w:val="16"/>
                <w:szCs w:val="16"/>
              </w:rPr>
            </w:pPr>
          </w:p>
        </w:tc>
        <w:tc>
          <w:tcPr>
            <w:tcW w:w="833" w:type="pct"/>
          </w:tcPr>
          <w:p w14:paraId="665670AC" w14:textId="77777777" w:rsidR="00E87DDC" w:rsidRPr="005A7BEF" w:rsidRDefault="00E87DDC" w:rsidP="00EF59EA">
            <w:pPr>
              <w:spacing w:line="360" w:lineRule="auto"/>
              <w:rPr>
                <w:rFonts w:ascii="Arial" w:hAnsi="Arial" w:cs="Arial"/>
                <w:sz w:val="16"/>
                <w:szCs w:val="16"/>
              </w:rPr>
            </w:pPr>
          </w:p>
        </w:tc>
        <w:tc>
          <w:tcPr>
            <w:tcW w:w="833" w:type="pct"/>
          </w:tcPr>
          <w:p w14:paraId="1F333B5E" w14:textId="77777777" w:rsidR="00E87DDC" w:rsidRPr="005A7BEF" w:rsidRDefault="00E87DDC" w:rsidP="00EF59EA">
            <w:pPr>
              <w:spacing w:line="360" w:lineRule="auto"/>
              <w:rPr>
                <w:rFonts w:ascii="Arial" w:hAnsi="Arial" w:cs="Arial"/>
                <w:sz w:val="16"/>
                <w:szCs w:val="16"/>
              </w:rPr>
            </w:pPr>
          </w:p>
        </w:tc>
        <w:tc>
          <w:tcPr>
            <w:tcW w:w="833" w:type="pct"/>
          </w:tcPr>
          <w:p w14:paraId="0B794AD6" w14:textId="77777777" w:rsidR="00E87DDC" w:rsidRPr="005A7BEF" w:rsidRDefault="00E87DDC" w:rsidP="00EF59EA">
            <w:pPr>
              <w:spacing w:line="360" w:lineRule="auto"/>
              <w:rPr>
                <w:rFonts w:ascii="Arial" w:hAnsi="Arial" w:cs="Arial"/>
                <w:sz w:val="16"/>
                <w:szCs w:val="16"/>
              </w:rPr>
            </w:pPr>
          </w:p>
        </w:tc>
        <w:tc>
          <w:tcPr>
            <w:tcW w:w="833" w:type="pct"/>
          </w:tcPr>
          <w:p w14:paraId="26408D54" w14:textId="77777777" w:rsidR="00E87DDC" w:rsidRPr="005A7BEF" w:rsidRDefault="00E87DDC" w:rsidP="00EF59EA">
            <w:pPr>
              <w:spacing w:line="360" w:lineRule="auto"/>
              <w:rPr>
                <w:rFonts w:ascii="Arial" w:hAnsi="Arial" w:cs="Arial"/>
                <w:sz w:val="16"/>
                <w:szCs w:val="16"/>
              </w:rPr>
            </w:pPr>
          </w:p>
        </w:tc>
      </w:tr>
      <w:tr w:rsidR="00E87DDC" w:rsidRPr="005A7BEF" w14:paraId="40CC13A2" w14:textId="1C8967B3" w:rsidTr="008D4F63">
        <w:trPr>
          <w:trHeight w:val="213"/>
        </w:trPr>
        <w:tc>
          <w:tcPr>
            <w:tcW w:w="834" w:type="pct"/>
          </w:tcPr>
          <w:p w14:paraId="70357D63" w14:textId="77777777" w:rsidR="00E87DDC" w:rsidRPr="005A7BEF" w:rsidRDefault="00E87DDC" w:rsidP="00EF59EA">
            <w:pPr>
              <w:spacing w:line="360" w:lineRule="auto"/>
              <w:rPr>
                <w:rFonts w:ascii="Arial" w:hAnsi="Arial" w:cs="Arial"/>
                <w:sz w:val="16"/>
                <w:szCs w:val="16"/>
              </w:rPr>
            </w:pPr>
          </w:p>
        </w:tc>
        <w:tc>
          <w:tcPr>
            <w:tcW w:w="834" w:type="pct"/>
          </w:tcPr>
          <w:p w14:paraId="4F183FC4" w14:textId="77777777" w:rsidR="00E87DDC" w:rsidRPr="005A7BEF" w:rsidRDefault="00E87DDC" w:rsidP="00EF59EA">
            <w:pPr>
              <w:spacing w:line="360" w:lineRule="auto"/>
              <w:rPr>
                <w:rFonts w:ascii="Arial" w:hAnsi="Arial" w:cs="Arial"/>
                <w:sz w:val="16"/>
                <w:szCs w:val="16"/>
              </w:rPr>
            </w:pPr>
          </w:p>
        </w:tc>
        <w:tc>
          <w:tcPr>
            <w:tcW w:w="833" w:type="pct"/>
          </w:tcPr>
          <w:p w14:paraId="70532555" w14:textId="77777777" w:rsidR="00E87DDC" w:rsidRPr="005A7BEF" w:rsidRDefault="00E87DDC" w:rsidP="00EF59EA">
            <w:pPr>
              <w:spacing w:line="360" w:lineRule="auto"/>
              <w:rPr>
                <w:rFonts w:ascii="Arial" w:hAnsi="Arial" w:cs="Arial"/>
                <w:sz w:val="16"/>
                <w:szCs w:val="16"/>
              </w:rPr>
            </w:pPr>
          </w:p>
        </w:tc>
        <w:tc>
          <w:tcPr>
            <w:tcW w:w="833" w:type="pct"/>
          </w:tcPr>
          <w:p w14:paraId="6306A5EE" w14:textId="77777777" w:rsidR="00E87DDC" w:rsidRPr="005A7BEF" w:rsidRDefault="00E87DDC" w:rsidP="00EF59EA">
            <w:pPr>
              <w:spacing w:line="360" w:lineRule="auto"/>
              <w:rPr>
                <w:rFonts w:ascii="Arial" w:hAnsi="Arial" w:cs="Arial"/>
                <w:sz w:val="16"/>
                <w:szCs w:val="16"/>
              </w:rPr>
            </w:pPr>
          </w:p>
        </w:tc>
        <w:tc>
          <w:tcPr>
            <w:tcW w:w="833" w:type="pct"/>
          </w:tcPr>
          <w:p w14:paraId="11187800" w14:textId="77777777" w:rsidR="00E87DDC" w:rsidRPr="005A7BEF" w:rsidRDefault="00E87DDC" w:rsidP="00EF59EA">
            <w:pPr>
              <w:spacing w:line="360" w:lineRule="auto"/>
              <w:rPr>
                <w:rFonts w:ascii="Arial" w:hAnsi="Arial" w:cs="Arial"/>
                <w:sz w:val="16"/>
                <w:szCs w:val="16"/>
              </w:rPr>
            </w:pPr>
          </w:p>
        </w:tc>
        <w:tc>
          <w:tcPr>
            <w:tcW w:w="833" w:type="pct"/>
          </w:tcPr>
          <w:p w14:paraId="5E5C0821" w14:textId="77777777" w:rsidR="00E87DDC" w:rsidRPr="005A7BEF" w:rsidRDefault="00E87DDC" w:rsidP="00EF59EA">
            <w:pPr>
              <w:spacing w:line="360" w:lineRule="auto"/>
              <w:rPr>
                <w:rFonts w:ascii="Arial" w:hAnsi="Arial" w:cs="Arial"/>
                <w:sz w:val="16"/>
                <w:szCs w:val="16"/>
              </w:rPr>
            </w:pPr>
          </w:p>
        </w:tc>
      </w:tr>
      <w:tr w:rsidR="00E87DDC" w:rsidRPr="005A7BEF" w14:paraId="5585C7BC" w14:textId="18A15324" w:rsidTr="008D4F63">
        <w:trPr>
          <w:trHeight w:val="213"/>
        </w:trPr>
        <w:tc>
          <w:tcPr>
            <w:tcW w:w="834" w:type="pct"/>
          </w:tcPr>
          <w:p w14:paraId="7019FB1A" w14:textId="77777777" w:rsidR="00E87DDC" w:rsidRPr="005A7BEF" w:rsidRDefault="00E87DDC" w:rsidP="00EF59EA">
            <w:pPr>
              <w:spacing w:line="360" w:lineRule="auto"/>
              <w:rPr>
                <w:rFonts w:ascii="Arial" w:hAnsi="Arial" w:cs="Arial"/>
                <w:sz w:val="16"/>
                <w:szCs w:val="16"/>
              </w:rPr>
            </w:pPr>
          </w:p>
        </w:tc>
        <w:tc>
          <w:tcPr>
            <w:tcW w:w="834" w:type="pct"/>
          </w:tcPr>
          <w:p w14:paraId="2FC2F8B3" w14:textId="77777777" w:rsidR="00E87DDC" w:rsidRPr="005A7BEF" w:rsidRDefault="00E87DDC" w:rsidP="00EF59EA">
            <w:pPr>
              <w:spacing w:line="360" w:lineRule="auto"/>
              <w:rPr>
                <w:rFonts w:ascii="Arial" w:hAnsi="Arial" w:cs="Arial"/>
                <w:sz w:val="16"/>
                <w:szCs w:val="16"/>
              </w:rPr>
            </w:pPr>
          </w:p>
        </w:tc>
        <w:tc>
          <w:tcPr>
            <w:tcW w:w="833" w:type="pct"/>
          </w:tcPr>
          <w:p w14:paraId="65CBC65D" w14:textId="77777777" w:rsidR="00E87DDC" w:rsidRPr="005A7BEF" w:rsidRDefault="00E87DDC" w:rsidP="00EF59EA">
            <w:pPr>
              <w:spacing w:line="360" w:lineRule="auto"/>
              <w:rPr>
                <w:rFonts w:ascii="Arial" w:hAnsi="Arial" w:cs="Arial"/>
                <w:sz w:val="16"/>
                <w:szCs w:val="16"/>
              </w:rPr>
            </w:pPr>
          </w:p>
        </w:tc>
        <w:tc>
          <w:tcPr>
            <w:tcW w:w="833" w:type="pct"/>
          </w:tcPr>
          <w:p w14:paraId="57FC6365" w14:textId="77777777" w:rsidR="00E87DDC" w:rsidRPr="005A7BEF" w:rsidRDefault="00E87DDC" w:rsidP="00EF59EA">
            <w:pPr>
              <w:spacing w:line="360" w:lineRule="auto"/>
              <w:rPr>
                <w:rFonts w:ascii="Arial" w:hAnsi="Arial" w:cs="Arial"/>
                <w:sz w:val="16"/>
                <w:szCs w:val="16"/>
              </w:rPr>
            </w:pPr>
          </w:p>
        </w:tc>
        <w:tc>
          <w:tcPr>
            <w:tcW w:w="833" w:type="pct"/>
          </w:tcPr>
          <w:p w14:paraId="087DF57B" w14:textId="77777777" w:rsidR="00E87DDC" w:rsidRPr="005A7BEF" w:rsidRDefault="00E87DDC" w:rsidP="00EF59EA">
            <w:pPr>
              <w:spacing w:line="360" w:lineRule="auto"/>
              <w:rPr>
                <w:rFonts w:ascii="Arial" w:hAnsi="Arial" w:cs="Arial"/>
                <w:sz w:val="16"/>
                <w:szCs w:val="16"/>
              </w:rPr>
            </w:pPr>
          </w:p>
        </w:tc>
        <w:tc>
          <w:tcPr>
            <w:tcW w:w="833" w:type="pct"/>
          </w:tcPr>
          <w:p w14:paraId="7FFF585A" w14:textId="77777777" w:rsidR="00E87DDC" w:rsidRPr="005A7BEF" w:rsidRDefault="00E87DDC" w:rsidP="00EF59EA">
            <w:pPr>
              <w:spacing w:line="360" w:lineRule="auto"/>
              <w:rPr>
                <w:rFonts w:ascii="Arial" w:hAnsi="Arial" w:cs="Arial"/>
                <w:sz w:val="16"/>
                <w:szCs w:val="16"/>
              </w:rPr>
            </w:pPr>
          </w:p>
        </w:tc>
      </w:tr>
      <w:tr w:rsidR="00E87DDC" w:rsidRPr="005A7BEF" w14:paraId="147578BC" w14:textId="0D263341" w:rsidTr="008D4F63">
        <w:trPr>
          <w:trHeight w:val="213"/>
        </w:trPr>
        <w:tc>
          <w:tcPr>
            <w:tcW w:w="834" w:type="pct"/>
          </w:tcPr>
          <w:p w14:paraId="084C4AFF" w14:textId="77777777" w:rsidR="00E87DDC" w:rsidRPr="005A7BEF" w:rsidRDefault="00E87DDC" w:rsidP="00EF59EA">
            <w:pPr>
              <w:spacing w:line="360" w:lineRule="auto"/>
              <w:rPr>
                <w:rFonts w:ascii="Arial" w:hAnsi="Arial" w:cs="Arial"/>
                <w:sz w:val="16"/>
                <w:szCs w:val="16"/>
              </w:rPr>
            </w:pPr>
          </w:p>
        </w:tc>
        <w:tc>
          <w:tcPr>
            <w:tcW w:w="834" w:type="pct"/>
          </w:tcPr>
          <w:p w14:paraId="71E5C7FD" w14:textId="77777777" w:rsidR="00E87DDC" w:rsidRPr="005A7BEF" w:rsidRDefault="00E87DDC" w:rsidP="00EF59EA">
            <w:pPr>
              <w:spacing w:line="360" w:lineRule="auto"/>
              <w:rPr>
                <w:rFonts w:ascii="Arial" w:hAnsi="Arial" w:cs="Arial"/>
                <w:sz w:val="16"/>
                <w:szCs w:val="16"/>
              </w:rPr>
            </w:pPr>
          </w:p>
        </w:tc>
        <w:tc>
          <w:tcPr>
            <w:tcW w:w="833" w:type="pct"/>
          </w:tcPr>
          <w:p w14:paraId="17362D53" w14:textId="77777777" w:rsidR="00E87DDC" w:rsidRPr="005A7BEF" w:rsidRDefault="00E87DDC" w:rsidP="00EF59EA">
            <w:pPr>
              <w:spacing w:line="360" w:lineRule="auto"/>
              <w:rPr>
                <w:rFonts w:ascii="Arial" w:hAnsi="Arial" w:cs="Arial"/>
                <w:sz w:val="16"/>
                <w:szCs w:val="16"/>
              </w:rPr>
            </w:pPr>
          </w:p>
        </w:tc>
        <w:tc>
          <w:tcPr>
            <w:tcW w:w="833" w:type="pct"/>
          </w:tcPr>
          <w:p w14:paraId="0B22EBD1" w14:textId="77777777" w:rsidR="00E87DDC" w:rsidRPr="005A7BEF" w:rsidRDefault="00E87DDC" w:rsidP="00EF59EA">
            <w:pPr>
              <w:spacing w:line="360" w:lineRule="auto"/>
              <w:rPr>
                <w:rFonts w:ascii="Arial" w:hAnsi="Arial" w:cs="Arial"/>
                <w:sz w:val="16"/>
                <w:szCs w:val="16"/>
              </w:rPr>
            </w:pPr>
          </w:p>
        </w:tc>
        <w:tc>
          <w:tcPr>
            <w:tcW w:w="833" w:type="pct"/>
          </w:tcPr>
          <w:p w14:paraId="55BD6287" w14:textId="77777777" w:rsidR="00E87DDC" w:rsidRPr="005A7BEF" w:rsidRDefault="00E87DDC" w:rsidP="00EF59EA">
            <w:pPr>
              <w:spacing w:line="360" w:lineRule="auto"/>
              <w:rPr>
                <w:rFonts w:ascii="Arial" w:hAnsi="Arial" w:cs="Arial"/>
                <w:sz w:val="16"/>
                <w:szCs w:val="16"/>
              </w:rPr>
            </w:pPr>
          </w:p>
        </w:tc>
        <w:tc>
          <w:tcPr>
            <w:tcW w:w="833" w:type="pct"/>
          </w:tcPr>
          <w:p w14:paraId="0D88FC5E" w14:textId="77777777" w:rsidR="00E87DDC" w:rsidRPr="005A7BEF" w:rsidRDefault="00E87DDC" w:rsidP="00EF59EA">
            <w:pPr>
              <w:spacing w:line="360" w:lineRule="auto"/>
              <w:rPr>
                <w:rFonts w:ascii="Arial" w:hAnsi="Arial" w:cs="Arial"/>
                <w:sz w:val="16"/>
                <w:szCs w:val="16"/>
              </w:rPr>
            </w:pPr>
          </w:p>
        </w:tc>
      </w:tr>
      <w:tr w:rsidR="00E87DDC" w:rsidRPr="005A7BEF" w14:paraId="3D5AF5D3" w14:textId="32D10206" w:rsidTr="008D4F63">
        <w:trPr>
          <w:trHeight w:val="213"/>
        </w:trPr>
        <w:tc>
          <w:tcPr>
            <w:tcW w:w="834" w:type="pct"/>
          </w:tcPr>
          <w:p w14:paraId="79A584E2" w14:textId="77777777" w:rsidR="00E87DDC" w:rsidRPr="005A7BEF" w:rsidRDefault="00E87DDC" w:rsidP="00EF59EA">
            <w:pPr>
              <w:spacing w:line="360" w:lineRule="auto"/>
              <w:rPr>
                <w:rFonts w:ascii="Arial" w:hAnsi="Arial" w:cs="Arial"/>
                <w:sz w:val="16"/>
                <w:szCs w:val="16"/>
              </w:rPr>
            </w:pPr>
          </w:p>
        </w:tc>
        <w:tc>
          <w:tcPr>
            <w:tcW w:w="834" w:type="pct"/>
          </w:tcPr>
          <w:p w14:paraId="5DE7C1F8" w14:textId="77777777" w:rsidR="00E87DDC" w:rsidRPr="005A7BEF" w:rsidRDefault="00E87DDC" w:rsidP="00EF59EA">
            <w:pPr>
              <w:spacing w:line="360" w:lineRule="auto"/>
              <w:rPr>
                <w:rFonts w:ascii="Arial" w:hAnsi="Arial" w:cs="Arial"/>
                <w:sz w:val="16"/>
                <w:szCs w:val="16"/>
              </w:rPr>
            </w:pPr>
          </w:p>
        </w:tc>
        <w:tc>
          <w:tcPr>
            <w:tcW w:w="833" w:type="pct"/>
          </w:tcPr>
          <w:p w14:paraId="1F092847" w14:textId="77777777" w:rsidR="00E87DDC" w:rsidRPr="005A7BEF" w:rsidRDefault="00E87DDC" w:rsidP="00EF59EA">
            <w:pPr>
              <w:spacing w:line="360" w:lineRule="auto"/>
              <w:rPr>
                <w:rFonts w:ascii="Arial" w:hAnsi="Arial" w:cs="Arial"/>
                <w:sz w:val="16"/>
                <w:szCs w:val="16"/>
              </w:rPr>
            </w:pPr>
          </w:p>
        </w:tc>
        <w:tc>
          <w:tcPr>
            <w:tcW w:w="833" w:type="pct"/>
          </w:tcPr>
          <w:p w14:paraId="21A1157B" w14:textId="77777777" w:rsidR="00E87DDC" w:rsidRPr="005A7BEF" w:rsidRDefault="00E87DDC" w:rsidP="00EF59EA">
            <w:pPr>
              <w:spacing w:line="360" w:lineRule="auto"/>
              <w:rPr>
                <w:rFonts w:ascii="Arial" w:hAnsi="Arial" w:cs="Arial"/>
                <w:sz w:val="16"/>
                <w:szCs w:val="16"/>
              </w:rPr>
            </w:pPr>
          </w:p>
        </w:tc>
        <w:tc>
          <w:tcPr>
            <w:tcW w:w="833" w:type="pct"/>
          </w:tcPr>
          <w:p w14:paraId="3BC1D48B" w14:textId="77777777" w:rsidR="00E87DDC" w:rsidRPr="005A7BEF" w:rsidRDefault="00E87DDC" w:rsidP="00EF59EA">
            <w:pPr>
              <w:spacing w:line="360" w:lineRule="auto"/>
              <w:rPr>
                <w:rFonts w:ascii="Arial" w:hAnsi="Arial" w:cs="Arial"/>
                <w:sz w:val="16"/>
                <w:szCs w:val="16"/>
              </w:rPr>
            </w:pPr>
          </w:p>
        </w:tc>
        <w:tc>
          <w:tcPr>
            <w:tcW w:w="833" w:type="pct"/>
          </w:tcPr>
          <w:p w14:paraId="174772C1" w14:textId="77777777" w:rsidR="00E87DDC" w:rsidRPr="005A7BEF" w:rsidRDefault="00E87DDC" w:rsidP="00EF59EA">
            <w:pPr>
              <w:spacing w:line="360" w:lineRule="auto"/>
              <w:rPr>
                <w:rFonts w:ascii="Arial" w:hAnsi="Arial" w:cs="Arial"/>
                <w:sz w:val="16"/>
                <w:szCs w:val="16"/>
              </w:rPr>
            </w:pPr>
          </w:p>
        </w:tc>
      </w:tr>
      <w:tr w:rsidR="00E87DDC" w:rsidRPr="005A7BEF" w14:paraId="1596931A" w14:textId="3C15EC68" w:rsidTr="008D4F63">
        <w:trPr>
          <w:trHeight w:val="213"/>
        </w:trPr>
        <w:tc>
          <w:tcPr>
            <w:tcW w:w="834" w:type="pct"/>
          </w:tcPr>
          <w:p w14:paraId="659564CF" w14:textId="77777777" w:rsidR="00E87DDC" w:rsidRPr="005A7BEF" w:rsidRDefault="00E87DDC" w:rsidP="00EF59EA">
            <w:pPr>
              <w:spacing w:line="360" w:lineRule="auto"/>
              <w:rPr>
                <w:rFonts w:ascii="Arial" w:hAnsi="Arial" w:cs="Arial"/>
                <w:sz w:val="16"/>
                <w:szCs w:val="16"/>
              </w:rPr>
            </w:pPr>
          </w:p>
        </w:tc>
        <w:tc>
          <w:tcPr>
            <w:tcW w:w="834" w:type="pct"/>
          </w:tcPr>
          <w:p w14:paraId="2F494C24" w14:textId="77777777" w:rsidR="00E87DDC" w:rsidRPr="005A7BEF" w:rsidRDefault="00E87DDC" w:rsidP="00EF59EA">
            <w:pPr>
              <w:spacing w:line="360" w:lineRule="auto"/>
              <w:rPr>
                <w:rFonts w:ascii="Arial" w:hAnsi="Arial" w:cs="Arial"/>
                <w:sz w:val="16"/>
                <w:szCs w:val="16"/>
              </w:rPr>
            </w:pPr>
          </w:p>
        </w:tc>
        <w:tc>
          <w:tcPr>
            <w:tcW w:w="833" w:type="pct"/>
          </w:tcPr>
          <w:p w14:paraId="29FACCFB" w14:textId="77777777" w:rsidR="00E87DDC" w:rsidRPr="005A7BEF" w:rsidRDefault="00E87DDC" w:rsidP="00EF59EA">
            <w:pPr>
              <w:spacing w:line="360" w:lineRule="auto"/>
              <w:rPr>
                <w:rFonts w:ascii="Arial" w:hAnsi="Arial" w:cs="Arial"/>
                <w:sz w:val="16"/>
                <w:szCs w:val="16"/>
              </w:rPr>
            </w:pPr>
          </w:p>
        </w:tc>
        <w:tc>
          <w:tcPr>
            <w:tcW w:w="833" w:type="pct"/>
          </w:tcPr>
          <w:p w14:paraId="267303B3" w14:textId="77777777" w:rsidR="00E87DDC" w:rsidRPr="005A7BEF" w:rsidRDefault="00E87DDC" w:rsidP="00EF59EA">
            <w:pPr>
              <w:spacing w:line="360" w:lineRule="auto"/>
              <w:rPr>
                <w:rFonts w:ascii="Arial" w:hAnsi="Arial" w:cs="Arial"/>
                <w:sz w:val="16"/>
                <w:szCs w:val="16"/>
              </w:rPr>
            </w:pPr>
          </w:p>
        </w:tc>
        <w:tc>
          <w:tcPr>
            <w:tcW w:w="833" w:type="pct"/>
          </w:tcPr>
          <w:p w14:paraId="2561C272" w14:textId="77777777" w:rsidR="00E87DDC" w:rsidRPr="005A7BEF" w:rsidRDefault="00E87DDC" w:rsidP="00EF59EA">
            <w:pPr>
              <w:spacing w:line="360" w:lineRule="auto"/>
              <w:rPr>
                <w:rFonts w:ascii="Arial" w:hAnsi="Arial" w:cs="Arial"/>
                <w:sz w:val="16"/>
                <w:szCs w:val="16"/>
              </w:rPr>
            </w:pPr>
          </w:p>
        </w:tc>
        <w:tc>
          <w:tcPr>
            <w:tcW w:w="833" w:type="pct"/>
          </w:tcPr>
          <w:p w14:paraId="301B2208" w14:textId="77777777" w:rsidR="00E87DDC" w:rsidRPr="005A7BEF" w:rsidRDefault="00E87DDC" w:rsidP="00EF59EA">
            <w:pPr>
              <w:spacing w:line="360" w:lineRule="auto"/>
              <w:rPr>
                <w:rFonts w:ascii="Arial" w:hAnsi="Arial" w:cs="Arial"/>
                <w:sz w:val="16"/>
                <w:szCs w:val="16"/>
              </w:rPr>
            </w:pPr>
          </w:p>
        </w:tc>
      </w:tr>
      <w:tr w:rsidR="00E87DDC" w:rsidRPr="005A7BEF" w14:paraId="4FCA97F7" w14:textId="2DCA3DB6" w:rsidTr="008D4F63">
        <w:trPr>
          <w:trHeight w:val="213"/>
        </w:trPr>
        <w:tc>
          <w:tcPr>
            <w:tcW w:w="834" w:type="pct"/>
          </w:tcPr>
          <w:p w14:paraId="4C95FEB9" w14:textId="77777777" w:rsidR="00E87DDC" w:rsidRPr="005A7BEF" w:rsidRDefault="00E87DDC" w:rsidP="00EF59EA">
            <w:pPr>
              <w:spacing w:line="360" w:lineRule="auto"/>
              <w:rPr>
                <w:rFonts w:ascii="Arial" w:hAnsi="Arial" w:cs="Arial"/>
                <w:sz w:val="16"/>
                <w:szCs w:val="16"/>
              </w:rPr>
            </w:pPr>
          </w:p>
        </w:tc>
        <w:tc>
          <w:tcPr>
            <w:tcW w:w="834" w:type="pct"/>
          </w:tcPr>
          <w:p w14:paraId="3159D47A" w14:textId="77777777" w:rsidR="00E87DDC" w:rsidRPr="005A7BEF" w:rsidRDefault="00E87DDC" w:rsidP="00EF59EA">
            <w:pPr>
              <w:spacing w:line="360" w:lineRule="auto"/>
              <w:rPr>
                <w:rFonts w:ascii="Arial" w:hAnsi="Arial" w:cs="Arial"/>
                <w:sz w:val="16"/>
                <w:szCs w:val="16"/>
              </w:rPr>
            </w:pPr>
          </w:p>
        </w:tc>
        <w:tc>
          <w:tcPr>
            <w:tcW w:w="833" w:type="pct"/>
          </w:tcPr>
          <w:p w14:paraId="5E391AEB" w14:textId="77777777" w:rsidR="00E87DDC" w:rsidRPr="005A7BEF" w:rsidRDefault="00E87DDC" w:rsidP="00EF59EA">
            <w:pPr>
              <w:spacing w:line="360" w:lineRule="auto"/>
              <w:rPr>
                <w:rFonts w:ascii="Arial" w:hAnsi="Arial" w:cs="Arial"/>
                <w:sz w:val="16"/>
                <w:szCs w:val="16"/>
              </w:rPr>
            </w:pPr>
          </w:p>
        </w:tc>
        <w:tc>
          <w:tcPr>
            <w:tcW w:w="833" w:type="pct"/>
          </w:tcPr>
          <w:p w14:paraId="269A6042" w14:textId="77777777" w:rsidR="00E87DDC" w:rsidRPr="005A7BEF" w:rsidRDefault="00E87DDC" w:rsidP="00EF59EA">
            <w:pPr>
              <w:spacing w:line="360" w:lineRule="auto"/>
              <w:rPr>
                <w:rFonts w:ascii="Arial" w:hAnsi="Arial" w:cs="Arial"/>
                <w:sz w:val="16"/>
                <w:szCs w:val="16"/>
              </w:rPr>
            </w:pPr>
          </w:p>
        </w:tc>
        <w:tc>
          <w:tcPr>
            <w:tcW w:w="833" w:type="pct"/>
          </w:tcPr>
          <w:p w14:paraId="0B6B8B16" w14:textId="77777777" w:rsidR="00E87DDC" w:rsidRPr="005A7BEF" w:rsidRDefault="00E87DDC" w:rsidP="00EF59EA">
            <w:pPr>
              <w:spacing w:line="360" w:lineRule="auto"/>
              <w:rPr>
                <w:rFonts w:ascii="Arial" w:hAnsi="Arial" w:cs="Arial"/>
                <w:sz w:val="16"/>
                <w:szCs w:val="16"/>
              </w:rPr>
            </w:pPr>
          </w:p>
        </w:tc>
        <w:tc>
          <w:tcPr>
            <w:tcW w:w="833" w:type="pct"/>
          </w:tcPr>
          <w:p w14:paraId="42AE33C0" w14:textId="77777777" w:rsidR="00E87DDC" w:rsidRPr="005A7BEF" w:rsidRDefault="00E87DDC" w:rsidP="00EF59EA">
            <w:pPr>
              <w:spacing w:line="360" w:lineRule="auto"/>
              <w:rPr>
                <w:rFonts w:ascii="Arial" w:hAnsi="Arial" w:cs="Arial"/>
                <w:sz w:val="16"/>
                <w:szCs w:val="16"/>
              </w:rPr>
            </w:pPr>
          </w:p>
        </w:tc>
      </w:tr>
      <w:tr w:rsidR="00E87DDC" w:rsidRPr="005A7BEF" w14:paraId="7D3D30FE" w14:textId="2C7CA72E" w:rsidTr="008D4F63">
        <w:trPr>
          <w:trHeight w:val="213"/>
        </w:trPr>
        <w:tc>
          <w:tcPr>
            <w:tcW w:w="834" w:type="pct"/>
          </w:tcPr>
          <w:p w14:paraId="2A34BC78" w14:textId="77777777" w:rsidR="00E87DDC" w:rsidRPr="005A7BEF" w:rsidRDefault="00E87DDC" w:rsidP="00EF59EA">
            <w:pPr>
              <w:spacing w:line="360" w:lineRule="auto"/>
              <w:rPr>
                <w:rFonts w:ascii="Arial" w:hAnsi="Arial" w:cs="Arial"/>
                <w:sz w:val="16"/>
                <w:szCs w:val="16"/>
              </w:rPr>
            </w:pPr>
          </w:p>
        </w:tc>
        <w:tc>
          <w:tcPr>
            <w:tcW w:w="834" w:type="pct"/>
          </w:tcPr>
          <w:p w14:paraId="442F03FC" w14:textId="77777777" w:rsidR="00E87DDC" w:rsidRPr="005A7BEF" w:rsidRDefault="00E87DDC" w:rsidP="00EF59EA">
            <w:pPr>
              <w:spacing w:line="360" w:lineRule="auto"/>
              <w:rPr>
                <w:rFonts w:ascii="Arial" w:hAnsi="Arial" w:cs="Arial"/>
                <w:sz w:val="16"/>
                <w:szCs w:val="16"/>
              </w:rPr>
            </w:pPr>
          </w:p>
        </w:tc>
        <w:tc>
          <w:tcPr>
            <w:tcW w:w="833" w:type="pct"/>
          </w:tcPr>
          <w:p w14:paraId="5AB8C3D2" w14:textId="77777777" w:rsidR="00E87DDC" w:rsidRPr="005A7BEF" w:rsidRDefault="00E87DDC" w:rsidP="00EF59EA">
            <w:pPr>
              <w:spacing w:line="360" w:lineRule="auto"/>
              <w:rPr>
                <w:rFonts w:ascii="Arial" w:hAnsi="Arial" w:cs="Arial"/>
                <w:sz w:val="16"/>
                <w:szCs w:val="16"/>
              </w:rPr>
            </w:pPr>
          </w:p>
        </w:tc>
        <w:tc>
          <w:tcPr>
            <w:tcW w:w="833" w:type="pct"/>
          </w:tcPr>
          <w:p w14:paraId="64025A4E" w14:textId="77777777" w:rsidR="00E87DDC" w:rsidRPr="005A7BEF" w:rsidRDefault="00E87DDC" w:rsidP="00EF59EA">
            <w:pPr>
              <w:spacing w:line="360" w:lineRule="auto"/>
              <w:rPr>
                <w:rFonts w:ascii="Arial" w:hAnsi="Arial" w:cs="Arial"/>
                <w:sz w:val="16"/>
                <w:szCs w:val="16"/>
              </w:rPr>
            </w:pPr>
          </w:p>
        </w:tc>
        <w:tc>
          <w:tcPr>
            <w:tcW w:w="833" w:type="pct"/>
          </w:tcPr>
          <w:p w14:paraId="494F45FE" w14:textId="77777777" w:rsidR="00E87DDC" w:rsidRPr="005A7BEF" w:rsidRDefault="00E87DDC" w:rsidP="00EF59EA">
            <w:pPr>
              <w:spacing w:line="360" w:lineRule="auto"/>
              <w:rPr>
                <w:rFonts w:ascii="Arial" w:hAnsi="Arial" w:cs="Arial"/>
                <w:sz w:val="16"/>
                <w:szCs w:val="16"/>
              </w:rPr>
            </w:pPr>
          </w:p>
        </w:tc>
        <w:tc>
          <w:tcPr>
            <w:tcW w:w="833" w:type="pct"/>
          </w:tcPr>
          <w:p w14:paraId="45266701" w14:textId="77777777" w:rsidR="00E87DDC" w:rsidRPr="005A7BEF" w:rsidRDefault="00E87DDC" w:rsidP="00EF59EA">
            <w:pPr>
              <w:spacing w:line="360" w:lineRule="auto"/>
              <w:rPr>
                <w:rFonts w:ascii="Arial" w:hAnsi="Arial" w:cs="Arial"/>
                <w:sz w:val="16"/>
                <w:szCs w:val="16"/>
              </w:rPr>
            </w:pPr>
          </w:p>
        </w:tc>
      </w:tr>
      <w:tr w:rsidR="00E87DDC" w:rsidRPr="005A7BEF" w14:paraId="6DADE946" w14:textId="58C3754C" w:rsidTr="008D4F63">
        <w:trPr>
          <w:trHeight w:val="213"/>
        </w:trPr>
        <w:tc>
          <w:tcPr>
            <w:tcW w:w="834" w:type="pct"/>
          </w:tcPr>
          <w:p w14:paraId="2F8D7B15" w14:textId="77777777" w:rsidR="00E87DDC" w:rsidRPr="005A7BEF" w:rsidRDefault="00E87DDC" w:rsidP="00EF59EA">
            <w:pPr>
              <w:spacing w:line="360" w:lineRule="auto"/>
              <w:rPr>
                <w:rFonts w:ascii="Arial" w:hAnsi="Arial" w:cs="Arial"/>
                <w:sz w:val="16"/>
                <w:szCs w:val="16"/>
              </w:rPr>
            </w:pPr>
          </w:p>
        </w:tc>
        <w:tc>
          <w:tcPr>
            <w:tcW w:w="834" w:type="pct"/>
          </w:tcPr>
          <w:p w14:paraId="61B7A360" w14:textId="77777777" w:rsidR="00E87DDC" w:rsidRPr="005A7BEF" w:rsidRDefault="00E87DDC" w:rsidP="00EF59EA">
            <w:pPr>
              <w:spacing w:line="360" w:lineRule="auto"/>
              <w:rPr>
                <w:rFonts w:ascii="Arial" w:hAnsi="Arial" w:cs="Arial"/>
                <w:sz w:val="16"/>
                <w:szCs w:val="16"/>
              </w:rPr>
            </w:pPr>
          </w:p>
        </w:tc>
        <w:tc>
          <w:tcPr>
            <w:tcW w:w="833" w:type="pct"/>
          </w:tcPr>
          <w:p w14:paraId="5D039668" w14:textId="77777777" w:rsidR="00E87DDC" w:rsidRPr="005A7BEF" w:rsidRDefault="00E87DDC" w:rsidP="00EF59EA">
            <w:pPr>
              <w:spacing w:line="360" w:lineRule="auto"/>
              <w:rPr>
                <w:rFonts w:ascii="Arial" w:hAnsi="Arial" w:cs="Arial"/>
                <w:sz w:val="16"/>
                <w:szCs w:val="16"/>
              </w:rPr>
            </w:pPr>
          </w:p>
        </w:tc>
        <w:tc>
          <w:tcPr>
            <w:tcW w:w="833" w:type="pct"/>
          </w:tcPr>
          <w:p w14:paraId="191334E3" w14:textId="77777777" w:rsidR="00E87DDC" w:rsidRPr="005A7BEF" w:rsidRDefault="00E87DDC" w:rsidP="00EF59EA">
            <w:pPr>
              <w:spacing w:line="360" w:lineRule="auto"/>
              <w:rPr>
                <w:rFonts w:ascii="Arial" w:hAnsi="Arial" w:cs="Arial"/>
                <w:sz w:val="16"/>
                <w:szCs w:val="16"/>
              </w:rPr>
            </w:pPr>
          </w:p>
        </w:tc>
        <w:tc>
          <w:tcPr>
            <w:tcW w:w="833" w:type="pct"/>
          </w:tcPr>
          <w:p w14:paraId="10E09B0C" w14:textId="77777777" w:rsidR="00E87DDC" w:rsidRPr="005A7BEF" w:rsidRDefault="00E87DDC" w:rsidP="00EF59EA">
            <w:pPr>
              <w:spacing w:line="360" w:lineRule="auto"/>
              <w:rPr>
                <w:rFonts w:ascii="Arial" w:hAnsi="Arial" w:cs="Arial"/>
                <w:sz w:val="16"/>
                <w:szCs w:val="16"/>
              </w:rPr>
            </w:pPr>
          </w:p>
        </w:tc>
        <w:tc>
          <w:tcPr>
            <w:tcW w:w="833" w:type="pct"/>
          </w:tcPr>
          <w:p w14:paraId="5D77CC89" w14:textId="77777777" w:rsidR="00E87DDC" w:rsidRPr="005A7BEF" w:rsidRDefault="00E87DDC" w:rsidP="00EF59EA">
            <w:pPr>
              <w:spacing w:line="360" w:lineRule="auto"/>
              <w:rPr>
                <w:rFonts w:ascii="Arial" w:hAnsi="Arial" w:cs="Arial"/>
                <w:sz w:val="16"/>
                <w:szCs w:val="16"/>
              </w:rPr>
            </w:pPr>
          </w:p>
        </w:tc>
      </w:tr>
      <w:tr w:rsidR="00E87DDC" w:rsidRPr="005A7BEF" w14:paraId="10DD7B1C" w14:textId="72F6BF9C" w:rsidTr="008D4F63">
        <w:trPr>
          <w:trHeight w:val="213"/>
        </w:trPr>
        <w:tc>
          <w:tcPr>
            <w:tcW w:w="834" w:type="pct"/>
          </w:tcPr>
          <w:p w14:paraId="43DB05EF" w14:textId="77777777" w:rsidR="00E87DDC" w:rsidRPr="005A7BEF" w:rsidRDefault="00E87DDC" w:rsidP="00EF59EA">
            <w:pPr>
              <w:spacing w:line="360" w:lineRule="auto"/>
              <w:rPr>
                <w:rFonts w:ascii="Arial" w:hAnsi="Arial" w:cs="Arial"/>
                <w:sz w:val="16"/>
                <w:szCs w:val="16"/>
              </w:rPr>
            </w:pPr>
          </w:p>
        </w:tc>
        <w:tc>
          <w:tcPr>
            <w:tcW w:w="834" w:type="pct"/>
          </w:tcPr>
          <w:p w14:paraId="447F840E" w14:textId="77777777" w:rsidR="00E87DDC" w:rsidRPr="005A7BEF" w:rsidRDefault="00E87DDC" w:rsidP="00EF59EA">
            <w:pPr>
              <w:spacing w:line="360" w:lineRule="auto"/>
              <w:rPr>
                <w:rFonts w:ascii="Arial" w:hAnsi="Arial" w:cs="Arial"/>
                <w:sz w:val="16"/>
                <w:szCs w:val="16"/>
              </w:rPr>
            </w:pPr>
          </w:p>
        </w:tc>
        <w:tc>
          <w:tcPr>
            <w:tcW w:w="833" w:type="pct"/>
          </w:tcPr>
          <w:p w14:paraId="6AF9EBF1" w14:textId="77777777" w:rsidR="00E87DDC" w:rsidRPr="005A7BEF" w:rsidRDefault="00E87DDC" w:rsidP="00EF59EA">
            <w:pPr>
              <w:spacing w:line="360" w:lineRule="auto"/>
              <w:rPr>
                <w:rFonts w:ascii="Arial" w:hAnsi="Arial" w:cs="Arial"/>
                <w:sz w:val="16"/>
                <w:szCs w:val="16"/>
              </w:rPr>
            </w:pPr>
          </w:p>
        </w:tc>
        <w:tc>
          <w:tcPr>
            <w:tcW w:w="833" w:type="pct"/>
          </w:tcPr>
          <w:p w14:paraId="4D8B2F8E" w14:textId="77777777" w:rsidR="00E87DDC" w:rsidRPr="005A7BEF" w:rsidRDefault="00E87DDC" w:rsidP="00EF59EA">
            <w:pPr>
              <w:spacing w:line="360" w:lineRule="auto"/>
              <w:rPr>
                <w:rFonts w:ascii="Arial" w:hAnsi="Arial" w:cs="Arial"/>
                <w:sz w:val="16"/>
                <w:szCs w:val="16"/>
              </w:rPr>
            </w:pPr>
          </w:p>
        </w:tc>
        <w:tc>
          <w:tcPr>
            <w:tcW w:w="833" w:type="pct"/>
          </w:tcPr>
          <w:p w14:paraId="6FAC4B17" w14:textId="77777777" w:rsidR="00E87DDC" w:rsidRPr="005A7BEF" w:rsidRDefault="00E87DDC" w:rsidP="00EF59EA">
            <w:pPr>
              <w:spacing w:line="360" w:lineRule="auto"/>
              <w:rPr>
                <w:rFonts w:ascii="Arial" w:hAnsi="Arial" w:cs="Arial"/>
                <w:sz w:val="16"/>
                <w:szCs w:val="16"/>
              </w:rPr>
            </w:pPr>
          </w:p>
        </w:tc>
        <w:tc>
          <w:tcPr>
            <w:tcW w:w="833" w:type="pct"/>
          </w:tcPr>
          <w:p w14:paraId="7F21B1F6" w14:textId="77777777" w:rsidR="00E87DDC" w:rsidRPr="005A7BEF" w:rsidRDefault="00E87DDC" w:rsidP="00EF59EA">
            <w:pPr>
              <w:spacing w:line="360" w:lineRule="auto"/>
              <w:rPr>
                <w:rFonts w:ascii="Arial" w:hAnsi="Arial" w:cs="Arial"/>
                <w:sz w:val="16"/>
                <w:szCs w:val="16"/>
              </w:rPr>
            </w:pPr>
          </w:p>
        </w:tc>
      </w:tr>
      <w:tr w:rsidR="00E87DDC" w:rsidRPr="005A7BEF" w14:paraId="04729D6E" w14:textId="2556DBF5" w:rsidTr="008D4F63">
        <w:trPr>
          <w:trHeight w:val="213"/>
        </w:trPr>
        <w:tc>
          <w:tcPr>
            <w:tcW w:w="834" w:type="pct"/>
          </w:tcPr>
          <w:p w14:paraId="1BC88CB5" w14:textId="77777777" w:rsidR="00E87DDC" w:rsidRPr="005A7BEF" w:rsidRDefault="00E87DDC" w:rsidP="00EF59EA">
            <w:pPr>
              <w:spacing w:line="360" w:lineRule="auto"/>
              <w:rPr>
                <w:rFonts w:ascii="Arial" w:hAnsi="Arial" w:cs="Arial"/>
                <w:sz w:val="16"/>
                <w:szCs w:val="16"/>
              </w:rPr>
            </w:pPr>
          </w:p>
        </w:tc>
        <w:tc>
          <w:tcPr>
            <w:tcW w:w="834" w:type="pct"/>
          </w:tcPr>
          <w:p w14:paraId="77CAC3AF" w14:textId="77777777" w:rsidR="00E87DDC" w:rsidRPr="005A7BEF" w:rsidRDefault="00E87DDC" w:rsidP="00EF59EA">
            <w:pPr>
              <w:spacing w:line="360" w:lineRule="auto"/>
              <w:rPr>
                <w:rFonts w:ascii="Arial" w:hAnsi="Arial" w:cs="Arial"/>
                <w:sz w:val="16"/>
                <w:szCs w:val="16"/>
              </w:rPr>
            </w:pPr>
          </w:p>
        </w:tc>
        <w:tc>
          <w:tcPr>
            <w:tcW w:w="833" w:type="pct"/>
          </w:tcPr>
          <w:p w14:paraId="38C1F8CD" w14:textId="77777777" w:rsidR="00E87DDC" w:rsidRPr="005A7BEF" w:rsidRDefault="00E87DDC" w:rsidP="00EF59EA">
            <w:pPr>
              <w:spacing w:line="360" w:lineRule="auto"/>
              <w:rPr>
                <w:rFonts w:ascii="Arial" w:hAnsi="Arial" w:cs="Arial"/>
                <w:sz w:val="16"/>
                <w:szCs w:val="16"/>
              </w:rPr>
            </w:pPr>
          </w:p>
        </w:tc>
        <w:tc>
          <w:tcPr>
            <w:tcW w:w="833" w:type="pct"/>
          </w:tcPr>
          <w:p w14:paraId="4590D53D" w14:textId="77777777" w:rsidR="00E87DDC" w:rsidRPr="005A7BEF" w:rsidRDefault="00E87DDC" w:rsidP="00EF59EA">
            <w:pPr>
              <w:spacing w:line="360" w:lineRule="auto"/>
              <w:rPr>
                <w:rFonts w:ascii="Arial" w:hAnsi="Arial" w:cs="Arial"/>
                <w:sz w:val="16"/>
                <w:szCs w:val="16"/>
              </w:rPr>
            </w:pPr>
          </w:p>
        </w:tc>
        <w:tc>
          <w:tcPr>
            <w:tcW w:w="833" w:type="pct"/>
          </w:tcPr>
          <w:p w14:paraId="4DE5B9DD" w14:textId="77777777" w:rsidR="00E87DDC" w:rsidRPr="005A7BEF" w:rsidRDefault="00E87DDC" w:rsidP="00EF59EA">
            <w:pPr>
              <w:spacing w:line="360" w:lineRule="auto"/>
              <w:rPr>
                <w:rFonts w:ascii="Arial" w:hAnsi="Arial" w:cs="Arial"/>
                <w:sz w:val="16"/>
                <w:szCs w:val="16"/>
              </w:rPr>
            </w:pPr>
          </w:p>
        </w:tc>
        <w:tc>
          <w:tcPr>
            <w:tcW w:w="833" w:type="pct"/>
          </w:tcPr>
          <w:p w14:paraId="10410E63" w14:textId="77777777" w:rsidR="00E87DDC" w:rsidRPr="005A7BEF" w:rsidRDefault="00E87DDC" w:rsidP="00EF59EA">
            <w:pPr>
              <w:spacing w:line="360" w:lineRule="auto"/>
              <w:rPr>
                <w:rFonts w:ascii="Arial" w:hAnsi="Arial" w:cs="Arial"/>
                <w:sz w:val="16"/>
                <w:szCs w:val="16"/>
              </w:rPr>
            </w:pPr>
          </w:p>
        </w:tc>
      </w:tr>
      <w:tr w:rsidR="00E87DDC" w:rsidRPr="005A7BEF" w14:paraId="6266D68B" w14:textId="498AA4F1" w:rsidTr="008D4F63">
        <w:trPr>
          <w:trHeight w:val="213"/>
        </w:trPr>
        <w:tc>
          <w:tcPr>
            <w:tcW w:w="834" w:type="pct"/>
          </w:tcPr>
          <w:p w14:paraId="3C0E26FB" w14:textId="77777777" w:rsidR="00E87DDC" w:rsidRPr="005A7BEF" w:rsidRDefault="00E87DDC" w:rsidP="00EF59EA">
            <w:pPr>
              <w:spacing w:line="360" w:lineRule="auto"/>
              <w:rPr>
                <w:rFonts w:ascii="Arial" w:hAnsi="Arial" w:cs="Arial"/>
                <w:sz w:val="16"/>
                <w:szCs w:val="16"/>
              </w:rPr>
            </w:pPr>
          </w:p>
        </w:tc>
        <w:tc>
          <w:tcPr>
            <w:tcW w:w="834" w:type="pct"/>
          </w:tcPr>
          <w:p w14:paraId="05FA307F" w14:textId="77777777" w:rsidR="00E87DDC" w:rsidRPr="005A7BEF" w:rsidRDefault="00E87DDC" w:rsidP="00EF59EA">
            <w:pPr>
              <w:spacing w:line="360" w:lineRule="auto"/>
              <w:rPr>
                <w:rFonts w:ascii="Arial" w:hAnsi="Arial" w:cs="Arial"/>
                <w:sz w:val="16"/>
                <w:szCs w:val="16"/>
              </w:rPr>
            </w:pPr>
          </w:p>
        </w:tc>
        <w:tc>
          <w:tcPr>
            <w:tcW w:w="833" w:type="pct"/>
          </w:tcPr>
          <w:p w14:paraId="6A232C49" w14:textId="77777777" w:rsidR="00E87DDC" w:rsidRPr="005A7BEF" w:rsidRDefault="00E87DDC" w:rsidP="00EF59EA">
            <w:pPr>
              <w:spacing w:line="360" w:lineRule="auto"/>
              <w:rPr>
                <w:rFonts w:ascii="Arial" w:hAnsi="Arial" w:cs="Arial"/>
                <w:sz w:val="16"/>
                <w:szCs w:val="16"/>
              </w:rPr>
            </w:pPr>
          </w:p>
        </w:tc>
        <w:tc>
          <w:tcPr>
            <w:tcW w:w="833" w:type="pct"/>
          </w:tcPr>
          <w:p w14:paraId="157CCDD6" w14:textId="77777777" w:rsidR="00E87DDC" w:rsidRPr="005A7BEF" w:rsidRDefault="00E87DDC" w:rsidP="00EF59EA">
            <w:pPr>
              <w:spacing w:line="360" w:lineRule="auto"/>
              <w:rPr>
                <w:rFonts w:ascii="Arial" w:hAnsi="Arial" w:cs="Arial"/>
                <w:sz w:val="16"/>
                <w:szCs w:val="16"/>
              </w:rPr>
            </w:pPr>
          </w:p>
        </w:tc>
        <w:tc>
          <w:tcPr>
            <w:tcW w:w="833" w:type="pct"/>
          </w:tcPr>
          <w:p w14:paraId="6FF152E6" w14:textId="77777777" w:rsidR="00E87DDC" w:rsidRPr="005A7BEF" w:rsidRDefault="00E87DDC" w:rsidP="00EF59EA">
            <w:pPr>
              <w:spacing w:line="360" w:lineRule="auto"/>
              <w:rPr>
                <w:rFonts w:ascii="Arial" w:hAnsi="Arial" w:cs="Arial"/>
                <w:sz w:val="16"/>
                <w:szCs w:val="16"/>
              </w:rPr>
            </w:pPr>
          </w:p>
        </w:tc>
        <w:tc>
          <w:tcPr>
            <w:tcW w:w="833" w:type="pct"/>
          </w:tcPr>
          <w:p w14:paraId="66E69B92" w14:textId="77777777" w:rsidR="00E87DDC" w:rsidRPr="005A7BEF" w:rsidRDefault="00E87DDC" w:rsidP="00EF59EA">
            <w:pPr>
              <w:spacing w:line="360" w:lineRule="auto"/>
              <w:rPr>
                <w:rFonts w:ascii="Arial" w:hAnsi="Arial" w:cs="Arial"/>
                <w:sz w:val="16"/>
                <w:szCs w:val="16"/>
              </w:rPr>
            </w:pPr>
          </w:p>
        </w:tc>
      </w:tr>
      <w:tr w:rsidR="00E87DDC" w:rsidRPr="005A7BEF" w14:paraId="0140FB84" w14:textId="54C62AC6" w:rsidTr="008D4F63">
        <w:trPr>
          <w:trHeight w:val="213"/>
        </w:trPr>
        <w:tc>
          <w:tcPr>
            <w:tcW w:w="834" w:type="pct"/>
          </w:tcPr>
          <w:p w14:paraId="1E416D29" w14:textId="77777777" w:rsidR="00E87DDC" w:rsidRPr="005A7BEF" w:rsidRDefault="00E87DDC" w:rsidP="00EF59EA">
            <w:pPr>
              <w:spacing w:line="360" w:lineRule="auto"/>
              <w:rPr>
                <w:rFonts w:ascii="Arial" w:hAnsi="Arial" w:cs="Arial"/>
                <w:sz w:val="16"/>
                <w:szCs w:val="16"/>
              </w:rPr>
            </w:pPr>
          </w:p>
        </w:tc>
        <w:tc>
          <w:tcPr>
            <w:tcW w:w="834" w:type="pct"/>
          </w:tcPr>
          <w:p w14:paraId="4F058F7E" w14:textId="77777777" w:rsidR="00E87DDC" w:rsidRPr="005A7BEF" w:rsidRDefault="00E87DDC" w:rsidP="00EF59EA">
            <w:pPr>
              <w:spacing w:line="360" w:lineRule="auto"/>
              <w:rPr>
                <w:rFonts w:ascii="Arial" w:hAnsi="Arial" w:cs="Arial"/>
                <w:sz w:val="16"/>
                <w:szCs w:val="16"/>
              </w:rPr>
            </w:pPr>
          </w:p>
        </w:tc>
        <w:tc>
          <w:tcPr>
            <w:tcW w:w="833" w:type="pct"/>
          </w:tcPr>
          <w:p w14:paraId="235EA732" w14:textId="77777777" w:rsidR="00E87DDC" w:rsidRPr="005A7BEF" w:rsidRDefault="00E87DDC" w:rsidP="00EF59EA">
            <w:pPr>
              <w:spacing w:line="360" w:lineRule="auto"/>
              <w:rPr>
                <w:rFonts w:ascii="Arial" w:hAnsi="Arial" w:cs="Arial"/>
                <w:sz w:val="16"/>
                <w:szCs w:val="16"/>
              </w:rPr>
            </w:pPr>
          </w:p>
        </w:tc>
        <w:tc>
          <w:tcPr>
            <w:tcW w:w="833" w:type="pct"/>
          </w:tcPr>
          <w:p w14:paraId="3E9924DA" w14:textId="77777777" w:rsidR="00E87DDC" w:rsidRPr="005A7BEF" w:rsidRDefault="00E87DDC" w:rsidP="00EF59EA">
            <w:pPr>
              <w:spacing w:line="360" w:lineRule="auto"/>
              <w:rPr>
                <w:rFonts w:ascii="Arial" w:hAnsi="Arial" w:cs="Arial"/>
                <w:sz w:val="16"/>
                <w:szCs w:val="16"/>
              </w:rPr>
            </w:pPr>
          </w:p>
        </w:tc>
        <w:tc>
          <w:tcPr>
            <w:tcW w:w="833" w:type="pct"/>
          </w:tcPr>
          <w:p w14:paraId="142798D0" w14:textId="77777777" w:rsidR="00E87DDC" w:rsidRPr="005A7BEF" w:rsidRDefault="00E87DDC" w:rsidP="00EF59EA">
            <w:pPr>
              <w:spacing w:line="360" w:lineRule="auto"/>
              <w:rPr>
                <w:rFonts w:ascii="Arial" w:hAnsi="Arial" w:cs="Arial"/>
                <w:sz w:val="16"/>
                <w:szCs w:val="16"/>
              </w:rPr>
            </w:pPr>
          </w:p>
        </w:tc>
        <w:tc>
          <w:tcPr>
            <w:tcW w:w="833" w:type="pct"/>
          </w:tcPr>
          <w:p w14:paraId="5163C05A" w14:textId="77777777" w:rsidR="00E87DDC" w:rsidRPr="005A7BEF" w:rsidRDefault="00E87DDC" w:rsidP="00EF59EA">
            <w:pPr>
              <w:spacing w:line="360" w:lineRule="auto"/>
              <w:rPr>
                <w:rFonts w:ascii="Arial" w:hAnsi="Arial" w:cs="Arial"/>
                <w:sz w:val="16"/>
                <w:szCs w:val="16"/>
              </w:rPr>
            </w:pPr>
          </w:p>
        </w:tc>
      </w:tr>
      <w:tr w:rsidR="00E87DDC" w:rsidRPr="005A7BEF" w14:paraId="322244C4" w14:textId="2768E460" w:rsidTr="008D4F63">
        <w:trPr>
          <w:trHeight w:val="213"/>
        </w:trPr>
        <w:tc>
          <w:tcPr>
            <w:tcW w:w="834" w:type="pct"/>
          </w:tcPr>
          <w:p w14:paraId="34FD9BF8" w14:textId="77777777" w:rsidR="00E87DDC" w:rsidRPr="005A7BEF" w:rsidRDefault="00E87DDC" w:rsidP="00EF59EA">
            <w:pPr>
              <w:spacing w:line="360" w:lineRule="auto"/>
              <w:rPr>
                <w:rFonts w:ascii="Arial" w:hAnsi="Arial" w:cs="Arial"/>
                <w:sz w:val="16"/>
                <w:szCs w:val="16"/>
              </w:rPr>
            </w:pPr>
          </w:p>
        </w:tc>
        <w:tc>
          <w:tcPr>
            <w:tcW w:w="834" w:type="pct"/>
          </w:tcPr>
          <w:p w14:paraId="00554899" w14:textId="77777777" w:rsidR="00E87DDC" w:rsidRPr="005A7BEF" w:rsidRDefault="00E87DDC" w:rsidP="00EF59EA">
            <w:pPr>
              <w:spacing w:line="360" w:lineRule="auto"/>
              <w:rPr>
                <w:rFonts w:ascii="Arial" w:hAnsi="Arial" w:cs="Arial"/>
                <w:sz w:val="16"/>
                <w:szCs w:val="16"/>
              </w:rPr>
            </w:pPr>
          </w:p>
        </w:tc>
        <w:tc>
          <w:tcPr>
            <w:tcW w:w="833" w:type="pct"/>
          </w:tcPr>
          <w:p w14:paraId="62CEC9D8" w14:textId="77777777" w:rsidR="00E87DDC" w:rsidRPr="005A7BEF" w:rsidRDefault="00E87DDC" w:rsidP="00EF59EA">
            <w:pPr>
              <w:spacing w:line="360" w:lineRule="auto"/>
              <w:rPr>
                <w:rFonts w:ascii="Arial" w:hAnsi="Arial" w:cs="Arial"/>
                <w:sz w:val="16"/>
                <w:szCs w:val="16"/>
              </w:rPr>
            </w:pPr>
          </w:p>
        </w:tc>
        <w:tc>
          <w:tcPr>
            <w:tcW w:w="833" w:type="pct"/>
          </w:tcPr>
          <w:p w14:paraId="74CB1C44" w14:textId="77777777" w:rsidR="00E87DDC" w:rsidRPr="005A7BEF" w:rsidRDefault="00E87DDC" w:rsidP="00EF59EA">
            <w:pPr>
              <w:spacing w:line="360" w:lineRule="auto"/>
              <w:rPr>
                <w:rFonts w:ascii="Arial" w:hAnsi="Arial" w:cs="Arial"/>
                <w:sz w:val="16"/>
                <w:szCs w:val="16"/>
              </w:rPr>
            </w:pPr>
          </w:p>
        </w:tc>
        <w:tc>
          <w:tcPr>
            <w:tcW w:w="833" w:type="pct"/>
          </w:tcPr>
          <w:p w14:paraId="2F08502B" w14:textId="77777777" w:rsidR="00E87DDC" w:rsidRPr="005A7BEF" w:rsidRDefault="00E87DDC" w:rsidP="00EF59EA">
            <w:pPr>
              <w:spacing w:line="360" w:lineRule="auto"/>
              <w:rPr>
                <w:rFonts w:ascii="Arial" w:hAnsi="Arial" w:cs="Arial"/>
                <w:sz w:val="16"/>
                <w:szCs w:val="16"/>
              </w:rPr>
            </w:pPr>
          </w:p>
        </w:tc>
        <w:tc>
          <w:tcPr>
            <w:tcW w:w="833" w:type="pct"/>
          </w:tcPr>
          <w:p w14:paraId="7E0E0685" w14:textId="77777777" w:rsidR="00E87DDC" w:rsidRPr="005A7BEF" w:rsidRDefault="00E87DDC" w:rsidP="00EF59EA">
            <w:pPr>
              <w:spacing w:line="360" w:lineRule="auto"/>
              <w:rPr>
                <w:rFonts w:ascii="Arial" w:hAnsi="Arial" w:cs="Arial"/>
                <w:sz w:val="16"/>
                <w:szCs w:val="16"/>
              </w:rPr>
            </w:pPr>
          </w:p>
        </w:tc>
      </w:tr>
      <w:tr w:rsidR="00E87DDC" w:rsidRPr="005A7BEF" w14:paraId="596CD93D" w14:textId="27578694" w:rsidTr="008D4F63">
        <w:trPr>
          <w:trHeight w:val="213"/>
        </w:trPr>
        <w:tc>
          <w:tcPr>
            <w:tcW w:w="834" w:type="pct"/>
          </w:tcPr>
          <w:p w14:paraId="67B4E2DA" w14:textId="77777777" w:rsidR="00E87DDC" w:rsidRPr="005A7BEF" w:rsidRDefault="00E87DDC" w:rsidP="00EF59EA">
            <w:pPr>
              <w:spacing w:line="360" w:lineRule="auto"/>
              <w:rPr>
                <w:rFonts w:ascii="Arial" w:hAnsi="Arial" w:cs="Arial"/>
                <w:sz w:val="16"/>
                <w:szCs w:val="16"/>
              </w:rPr>
            </w:pPr>
          </w:p>
        </w:tc>
        <w:tc>
          <w:tcPr>
            <w:tcW w:w="834" w:type="pct"/>
          </w:tcPr>
          <w:p w14:paraId="216FA242" w14:textId="77777777" w:rsidR="00E87DDC" w:rsidRPr="005A7BEF" w:rsidRDefault="00E87DDC" w:rsidP="00EF59EA">
            <w:pPr>
              <w:spacing w:line="360" w:lineRule="auto"/>
              <w:rPr>
                <w:rFonts w:ascii="Arial" w:hAnsi="Arial" w:cs="Arial"/>
                <w:sz w:val="16"/>
                <w:szCs w:val="16"/>
              </w:rPr>
            </w:pPr>
          </w:p>
        </w:tc>
        <w:tc>
          <w:tcPr>
            <w:tcW w:w="833" w:type="pct"/>
          </w:tcPr>
          <w:p w14:paraId="52B08861" w14:textId="77777777" w:rsidR="00E87DDC" w:rsidRPr="005A7BEF" w:rsidRDefault="00E87DDC" w:rsidP="00EF59EA">
            <w:pPr>
              <w:spacing w:line="360" w:lineRule="auto"/>
              <w:rPr>
                <w:rFonts w:ascii="Arial" w:hAnsi="Arial" w:cs="Arial"/>
                <w:sz w:val="16"/>
                <w:szCs w:val="16"/>
              </w:rPr>
            </w:pPr>
          </w:p>
        </w:tc>
        <w:tc>
          <w:tcPr>
            <w:tcW w:w="833" w:type="pct"/>
          </w:tcPr>
          <w:p w14:paraId="0E55557E" w14:textId="77777777" w:rsidR="00E87DDC" w:rsidRPr="005A7BEF" w:rsidRDefault="00E87DDC" w:rsidP="00EF59EA">
            <w:pPr>
              <w:spacing w:line="360" w:lineRule="auto"/>
              <w:rPr>
                <w:rFonts w:ascii="Arial" w:hAnsi="Arial" w:cs="Arial"/>
                <w:sz w:val="16"/>
                <w:szCs w:val="16"/>
              </w:rPr>
            </w:pPr>
          </w:p>
        </w:tc>
        <w:tc>
          <w:tcPr>
            <w:tcW w:w="833" w:type="pct"/>
          </w:tcPr>
          <w:p w14:paraId="7ABD738C" w14:textId="77777777" w:rsidR="00E87DDC" w:rsidRPr="005A7BEF" w:rsidRDefault="00E87DDC" w:rsidP="00EF59EA">
            <w:pPr>
              <w:spacing w:line="360" w:lineRule="auto"/>
              <w:rPr>
                <w:rFonts w:ascii="Arial" w:hAnsi="Arial" w:cs="Arial"/>
                <w:sz w:val="16"/>
                <w:szCs w:val="16"/>
              </w:rPr>
            </w:pPr>
          </w:p>
        </w:tc>
        <w:tc>
          <w:tcPr>
            <w:tcW w:w="833" w:type="pct"/>
          </w:tcPr>
          <w:p w14:paraId="63D2AB6A" w14:textId="77777777" w:rsidR="00E87DDC" w:rsidRPr="005A7BEF" w:rsidRDefault="00E87DDC" w:rsidP="00EF59EA">
            <w:pPr>
              <w:spacing w:line="360" w:lineRule="auto"/>
              <w:rPr>
                <w:rFonts w:ascii="Arial" w:hAnsi="Arial" w:cs="Arial"/>
                <w:sz w:val="16"/>
                <w:szCs w:val="16"/>
              </w:rPr>
            </w:pPr>
          </w:p>
        </w:tc>
      </w:tr>
      <w:tr w:rsidR="00E87DDC" w:rsidRPr="005A7BEF" w14:paraId="191A26C5" w14:textId="36955172" w:rsidTr="008D4F63">
        <w:trPr>
          <w:trHeight w:val="213"/>
        </w:trPr>
        <w:tc>
          <w:tcPr>
            <w:tcW w:w="834" w:type="pct"/>
          </w:tcPr>
          <w:p w14:paraId="3FD6D77F" w14:textId="77777777" w:rsidR="00E87DDC" w:rsidRPr="005A7BEF" w:rsidRDefault="00E87DDC" w:rsidP="00EF59EA">
            <w:pPr>
              <w:spacing w:line="360" w:lineRule="auto"/>
              <w:rPr>
                <w:rFonts w:ascii="Arial" w:hAnsi="Arial" w:cs="Arial"/>
                <w:sz w:val="16"/>
                <w:szCs w:val="16"/>
              </w:rPr>
            </w:pPr>
          </w:p>
        </w:tc>
        <w:tc>
          <w:tcPr>
            <w:tcW w:w="834" w:type="pct"/>
          </w:tcPr>
          <w:p w14:paraId="3015F0EA" w14:textId="77777777" w:rsidR="00E87DDC" w:rsidRPr="005A7BEF" w:rsidRDefault="00E87DDC" w:rsidP="00EF59EA">
            <w:pPr>
              <w:spacing w:line="360" w:lineRule="auto"/>
              <w:rPr>
                <w:rFonts w:ascii="Arial" w:hAnsi="Arial" w:cs="Arial"/>
                <w:sz w:val="16"/>
                <w:szCs w:val="16"/>
              </w:rPr>
            </w:pPr>
          </w:p>
        </w:tc>
        <w:tc>
          <w:tcPr>
            <w:tcW w:w="833" w:type="pct"/>
          </w:tcPr>
          <w:p w14:paraId="54C80950" w14:textId="77777777" w:rsidR="00E87DDC" w:rsidRPr="005A7BEF" w:rsidRDefault="00E87DDC" w:rsidP="00EF59EA">
            <w:pPr>
              <w:spacing w:line="360" w:lineRule="auto"/>
              <w:rPr>
                <w:rFonts w:ascii="Arial" w:hAnsi="Arial" w:cs="Arial"/>
                <w:sz w:val="16"/>
                <w:szCs w:val="16"/>
              </w:rPr>
            </w:pPr>
          </w:p>
        </w:tc>
        <w:tc>
          <w:tcPr>
            <w:tcW w:w="833" w:type="pct"/>
          </w:tcPr>
          <w:p w14:paraId="0CBCC137" w14:textId="77777777" w:rsidR="00E87DDC" w:rsidRPr="005A7BEF" w:rsidRDefault="00E87DDC" w:rsidP="00EF59EA">
            <w:pPr>
              <w:spacing w:line="360" w:lineRule="auto"/>
              <w:rPr>
                <w:rFonts w:ascii="Arial" w:hAnsi="Arial" w:cs="Arial"/>
                <w:sz w:val="16"/>
                <w:szCs w:val="16"/>
              </w:rPr>
            </w:pPr>
          </w:p>
        </w:tc>
        <w:tc>
          <w:tcPr>
            <w:tcW w:w="833" w:type="pct"/>
          </w:tcPr>
          <w:p w14:paraId="404D034B" w14:textId="77777777" w:rsidR="00E87DDC" w:rsidRPr="005A7BEF" w:rsidRDefault="00E87DDC" w:rsidP="00EF59EA">
            <w:pPr>
              <w:spacing w:line="360" w:lineRule="auto"/>
              <w:rPr>
                <w:rFonts w:ascii="Arial" w:hAnsi="Arial" w:cs="Arial"/>
                <w:sz w:val="16"/>
                <w:szCs w:val="16"/>
              </w:rPr>
            </w:pPr>
          </w:p>
        </w:tc>
        <w:tc>
          <w:tcPr>
            <w:tcW w:w="833" w:type="pct"/>
          </w:tcPr>
          <w:p w14:paraId="1962440E" w14:textId="77777777" w:rsidR="00E87DDC" w:rsidRPr="005A7BEF" w:rsidRDefault="00E87DDC" w:rsidP="00EF59EA">
            <w:pPr>
              <w:spacing w:line="360" w:lineRule="auto"/>
              <w:rPr>
                <w:rFonts w:ascii="Arial" w:hAnsi="Arial" w:cs="Arial"/>
                <w:sz w:val="16"/>
                <w:szCs w:val="16"/>
              </w:rPr>
            </w:pPr>
          </w:p>
        </w:tc>
      </w:tr>
      <w:tr w:rsidR="00E87DDC" w:rsidRPr="005A7BEF" w14:paraId="795903CA" w14:textId="58D25E39" w:rsidTr="008D4F63">
        <w:trPr>
          <w:trHeight w:val="213"/>
        </w:trPr>
        <w:tc>
          <w:tcPr>
            <w:tcW w:w="834" w:type="pct"/>
          </w:tcPr>
          <w:p w14:paraId="1B4E0BD7" w14:textId="77777777" w:rsidR="00E87DDC" w:rsidRPr="005A7BEF" w:rsidRDefault="00E87DDC" w:rsidP="00EF59EA">
            <w:pPr>
              <w:spacing w:line="360" w:lineRule="auto"/>
              <w:rPr>
                <w:rFonts w:ascii="Arial" w:hAnsi="Arial" w:cs="Arial"/>
                <w:sz w:val="16"/>
                <w:szCs w:val="16"/>
              </w:rPr>
            </w:pPr>
          </w:p>
        </w:tc>
        <w:tc>
          <w:tcPr>
            <w:tcW w:w="834" w:type="pct"/>
          </w:tcPr>
          <w:p w14:paraId="1C28FA65" w14:textId="77777777" w:rsidR="00E87DDC" w:rsidRPr="005A7BEF" w:rsidRDefault="00E87DDC" w:rsidP="00EF59EA">
            <w:pPr>
              <w:spacing w:line="360" w:lineRule="auto"/>
              <w:rPr>
                <w:rFonts w:ascii="Arial" w:hAnsi="Arial" w:cs="Arial"/>
                <w:sz w:val="16"/>
                <w:szCs w:val="16"/>
              </w:rPr>
            </w:pPr>
          </w:p>
        </w:tc>
        <w:tc>
          <w:tcPr>
            <w:tcW w:w="833" w:type="pct"/>
          </w:tcPr>
          <w:p w14:paraId="6B1AAC83" w14:textId="77777777" w:rsidR="00E87DDC" w:rsidRPr="005A7BEF" w:rsidRDefault="00E87DDC" w:rsidP="00EF59EA">
            <w:pPr>
              <w:spacing w:line="360" w:lineRule="auto"/>
              <w:rPr>
                <w:rFonts w:ascii="Arial" w:hAnsi="Arial" w:cs="Arial"/>
                <w:sz w:val="16"/>
                <w:szCs w:val="16"/>
              </w:rPr>
            </w:pPr>
          </w:p>
        </w:tc>
        <w:tc>
          <w:tcPr>
            <w:tcW w:w="833" w:type="pct"/>
          </w:tcPr>
          <w:p w14:paraId="1950A608" w14:textId="77777777" w:rsidR="00E87DDC" w:rsidRPr="005A7BEF" w:rsidRDefault="00E87DDC" w:rsidP="00EF59EA">
            <w:pPr>
              <w:spacing w:line="360" w:lineRule="auto"/>
              <w:rPr>
                <w:rFonts w:ascii="Arial" w:hAnsi="Arial" w:cs="Arial"/>
                <w:sz w:val="16"/>
                <w:szCs w:val="16"/>
              </w:rPr>
            </w:pPr>
          </w:p>
        </w:tc>
        <w:tc>
          <w:tcPr>
            <w:tcW w:w="833" w:type="pct"/>
          </w:tcPr>
          <w:p w14:paraId="45FE3DAC" w14:textId="77777777" w:rsidR="00E87DDC" w:rsidRPr="005A7BEF" w:rsidRDefault="00E87DDC" w:rsidP="00EF59EA">
            <w:pPr>
              <w:spacing w:line="360" w:lineRule="auto"/>
              <w:rPr>
                <w:rFonts w:ascii="Arial" w:hAnsi="Arial" w:cs="Arial"/>
                <w:sz w:val="16"/>
                <w:szCs w:val="16"/>
              </w:rPr>
            </w:pPr>
          </w:p>
        </w:tc>
        <w:tc>
          <w:tcPr>
            <w:tcW w:w="833" w:type="pct"/>
          </w:tcPr>
          <w:p w14:paraId="19759F61" w14:textId="77777777" w:rsidR="00E87DDC" w:rsidRPr="005A7BEF" w:rsidRDefault="00E87DDC" w:rsidP="00EF59EA">
            <w:pPr>
              <w:spacing w:line="360" w:lineRule="auto"/>
              <w:rPr>
                <w:rFonts w:ascii="Arial" w:hAnsi="Arial" w:cs="Arial"/>
                <w:sz w:val="16"/>
                <w:szCs w:val="16"/>
              </w:rPr>
            </w:pPr>
          </w:p>
        </w:tc>
      </w:tr>
    </w:tbl>
    <w:p w14:paraId="27C790D9" w14:textId="749D15A6" w:rsidR="00E87DDC" w:rsidRDefault="00E87DDC" w:rsidP="005A7BEF">
      <w:pPr>
        <w:rPr>
          <w:rFonts w:ascii="Arial" w:hAnsi="Arial" w:cs="Arial"/>
          <w:sz w:val="16"/>
          <w:szCs w:val="16"/>
        </w:rPr>
      </w:pPr>
    </w:p>
    <w:p w14:paraId="49548135" w14:textId="556533A4" w:rsidR="00E87DDC" w:rsidRDefault="00E87DDC" w:rsidP="005A7BEF">
      <w:pPr>
        <w:rPr>
          <w:rFonts w:ascii="Arial" w:hAnsi="Arial" w:cs="Arial"/>
          <w:sz w:val="16"/>
          <w:szCs w:val="16"/>
        </w:rPr>
      </w:pPr>
    </w:p>
    <w:p w14:paraId="267B0B32" w14:textId="77777777" w:rsidR="00E87DDC" w:rsidRDefault="00E87DDC" w:rsidP="005A7BEF">
      <w:pPr>
        <w:rPr>
          <w:rFonts w:ascii="Arial" w:hAnsi="Arial" w:cs="Arial"/>
          <w:sz w:val="16"/>
          <w:szCs w:val="16"/>
        </w:rPr>
      </w:pPr>
    </w:p>
    <w:p w14:paraId="20006A01" w14:textId="3BEE7CE0" w:rsidR="00E87DDC" w:rsidRDefault="00E87DDC" w:rsidP="005A7BEF">
      <w:pPr>
        <w:rPr>
          <w:rFonts w:ascii="Arial" w:hAnsi="Arial" w:cs="Arial"/>
          <w:sz w:val="16"/>
          <w:szCs w:val="16"/>
        </w:rPr>
      </w:pPr>
    </w:p>
    <w:p w14:paraId="473977BD" w14:textId="177E7008" w:rsidR="00E87DDC" w:rsidRDefault="00E87DDC" w:rsidP="005A7BEF">
      <w:pPr>
        <w:rPr>
          <w:rFonts w:ascii="Arial" w:hAnsi="Arial" w:cs="Arial"/>
          <w:sz w:val="16"/>
          <w:szCs w:val="16"/>
        </w:rPr>
      </w:pPr>
    </w:p>
    <w:tbl>
      <w:tblPr>
        <w:tblStyle w:val="TableGrid"/>
        <w:tblW w:w="1192" w:type="pct"/>
        <w:tblLook w:val="04A0" w:firstRow="1" w:lastRow="0" w:firstColumn="1" w:lastColumn="0" w:noHBand="0" w:noVBand="1"/>
      </w:tblPr>
      <w:tblGrid>
        <w:gridCol w:w="1802"/>
        <w:gridCol w:w="1660"/>
      </w:tblGrid>
      <w:tr w:rsidR="00383864" w:rsidRPr="00D15DFD" w14:paraId="3472B516" w14:textId="77777777" w:rsidTr="00383864">
        <w:tc>
          <w:tcPr>
            <w:tcW w:w="2603" w:type="pct"/>
            <w:tcBorders>
              <w:bottom w:val="nil"/>
            </w:tcBorders>
          </w:tcPr>
          <w:p w14:paraId="0E619991" w14:textId="77777777" w:rsidR="00383864" w:rsidRPr="00842F8E" w:rsidRDefault="00383864" w:rsidP="00EF59EA">
            <w:pPr>
              <w:rPr>
                <w:rFonts w:ascii="Arial" w:hAnsi="Arial" w:cs="Arial"/>
                <w:sz w:val="16"/>
                <w:szCs w:val="16"/>
              </w:rPr>
            </w:pPr>
            <w:r w:rsidRPr="00842F8E">
              <w:rPr>
                <w:rFonts w:ascii="Arial" w:hAnsi="Arial" w:cs="Arial"/>
                <w:sz w:val="16"/>
                <w:szCs w:val="16"/>
              </w:rPr>
              <w:lastRenderedPageBreak/>
              <w:t>Q15.What is [Name]'s nationality?</w:t>
            </w:r>
          </w:p>
          <w:p w14:paraId="514CFA9C" w14:textId="77777777" w:rsidR="00383864" w:rsidRPr="00842F8E" w:rsidRDefault="00383864" w:rsidP="00EF59EA">
            <w:pPr>
              <w:rPr>
                <w:rFonts w:ascii="Arial" w:hAnsi="Arial" w:cs="Arial"/>
                <w:sz w:val="16"/>
                <w:szCs w:val="16"/>
              </w:rPr>
            </w:pPr>
          </w:p>
          <w:p w14:paraId="11370F96" w14:textId="77777777" w:rsidR="00383864" w:rsidRPr="00D15DFD" w:rsidRDefault="00383864" w:rsidP="00EF59EA">
            <w:pPr>
              <w:rPr>
                <w:rFonts w:ascii="Arial" w:hAnsi="Arial" w:cs="Arial"/>
                <w:sz w:val="16"/>
                <w:szCs w:val="16"/>
              </w:rPr>
            </w:pPr>
            <w:r w:rsidRPr="00D15DFD">
              <w:rPr>
                <w:rFonts w:ascii="Arial" w:hAnsi="Arial" w:cs="Arial"/>
                <w:sz w:val="16"/>
                <w:szCs w:val="16"/>
              </w:rPr>
              <w:t xml:space="preserve">1. Ghanaian (birth) </w:t>
            </w:r>
          </w:p>
          <w:p w14:paraId="085DA9F7" w14:textId="77777777" w:rsidR="00383864" w:rsidRPr="00D15DFD" w:rsidRDefault="00383864" w:rsidP="00EF59EA">
            <w:pPr>
              <w:rPr>
                <w:rFonts w:ascii="Arial" w:hAnsi="Arial" w:cs="Arial"/>
                <w:sz w:val="16"/>
                <w:szCs w:val="16"/>
              </w:rPr>
            </w:pPr>
            <w:r w:rsidRPr="00D15DFD">
              <w:rPr>
                <w:rFonts w:ascii="Arial" w:hAnsi="Arial" w:cs="Arial"/>
                <w:sz w:val="16"/>
                <w:szCs w:val="16"/>
              </w:rPr>
              <w:t xml:space="preserve">2. Ghanaian (naturalized) </w:t>
            </w:r>
          </w:p>
          <w:p w14:paraId="0C4E0C40" w14:textId="77777777" w:rsidR="00383864" w:rsidRPr="00D15DFD" w:rsidRDefault="00383864" w:rsidP="00EF59EA">
            <w:pPr>
              <w:rPr>
                <w:rFonts w:ascii="Arial" w:hAnsi="Arial" w:cs="Arial"/>
                <w:sz w:val="16"/>
                <w:szCs w:val="16"/>
              </w:rPr>
            </w:pPr>
            <w:r w:rsidRPr="00D15DFD">
              <w:rPr>
                <w:rFonts w:ascii="Arial" w:hAnsi="Arial" w:cs="Arial"/>
                <w:sz w:val="16"/>
                <w:szCs w:val="16"/>
              </w:rPr>
              <w:t xml:space="preserve">3. Burkinabe </w:t>
            </w:r>
          </w:p>
          <w:p w14:paraId="2938AA79" w14:textId="77777777" w:rsidR="00383864" w:rsidRPr="00D15DFD" w:rsidRDefault="00383864" w:rsidP="00EF59EA">
            <w:pPr>
              <w:rPr>
                <w:rFonts w:ascii="Arial" w:hAnsi="Arial" w:cs="Arial"/>
                <w:sz w:val="16"/>
                <w:szCs w:val="16"/>
              </w:rPr>
            </w:pPr>
            <w:r w:rsidRPr="00D15DFD">
              <w:rPr>
                <w:rFonts w:ascii="Arial" w:hAnsi="Arial" w:cs="Arial"/>
                <w:sz w:val="16"/>
                <w:szCs w:val="16"/>
              </w:rPr>
              <w:t xml:space="preserve">4. Malian </w:t>
            </w:r>
          </w:p>
          <w:p w14:paraId="7DF0B8C6" w14:textId="77777777" w:rsidR="00383864" w:rsidRPr="00D15DFD" w:rsidRDefault="00383864" w:rsidP="00EF59EA">
            <w:pPr>
              <w:rPr>
                <w:rFonts w:ascii="Arial" w:hAnsi="Arial" w:cs="Arial"/>
                <w:sz w:val="16"/>
                <w:szCs w:val="16"/>
              </w:rPr>
            </w:pPr>
            <w:r w:rsidRPr="00D15DFD">
              <w:rPr>
                <w:rFonts w:ascii="Arial" w:hAnsi="Arial" w:cs="Arial"/>
                <w:sz w:val="16"/>
                <w:szCs w:val="16"/>
              </w:rPr>
              <w:t xml:space="preserve">5. Nigerian </w:t>
            </w:r>
          </w:p>
          <w:p w14:paraId="16ED7573" w14:textId="77777777" w:rsidR="00383864" w:rsidRPr="00D15DFD" w:rsidRDefault="00383864" w:rsidP="00EF59EA">
            <w:pPr>
              <w:rPr>
                <w:rFonts w:ascii="Arial" w:hAnsi="Arial" w:cs="Arial"/>
                <w:sz w:val="16"/>
                <w:szCs w:val="16"/>
              </w:rPr>
            </w:pPr>
            <w:r w:rsidRPr="00D15DFD">
              <w:rPr>
                <w:rFonts w:ascii="Arial" w:hAnsi="Arial" w:cs="Arial"/>
                <w:sz w:val="16"/>
                <w:szCs w:val="16"/>
              </w:rPr>
              <w:t xml:space="preserve">6. Ivorian </w:t>
            </w:r>
          </w:p>
          <w:p w14:paraId="2EBF7773" w14:textId="77777777" w:rsidR="00383864" w:rsidRPr="00D15DFD" w:rsidRDefault="00383864" w:rsidP="00EF59EA">
            <w:pPr>
              <w:rPr>
                <w:rFonts w:ascii="Arial" w:hAnsi="Arial" w:cs="Arial"/>
                <w:sz w:val="16"/>
                <w:szCs w:val="16"/>
              </w:rPr>
            </w:pPr>
            <w:r w:rsidRPr="00D15DFD">
              <w:rPr>
                <w:rFonts w:ascii="Arial" w:hAnsi="Arial" w:cs="Arial"/>
                <w:sz w:val="16"/>
                <w:szCs w:val="16"/>
              </w:rPr>
              <w:t xml:space="preserve">7. Togolese </w:t>
            </w:r>
          </w:p>
          <w:p w14:paraId="025632E0" w14:textId="77777777" w:rsidR="00383864" w:rsidRPr="00D15DFD" w:rsidRDefault="00383864" w:rsidP="00EF59EA">
            <w:pPr>
              <w:rPr>
                <w:rFonts w:ascii="Arial" w:hAnsi="Arial" w:cs="Arial"/>
                <w:sz w:val="16"/>
                <w:szCs w:val="16"/>
              </w:rPr>
            </w:pPr>
            <w:r w:rsidRPr="00D15DFD">
              <w:rPr>
                <w:rFonts w:ascii="Arial" w:hAnsi="Arial" w:cs="Arial"/>
                <w:sz w:val="16"/>
                <w:szCs w:val="16"/>
              </w:rPr>
              <w:t xml:space="preserve">8. Liberian </w:t>
            </w:r>
          </w:p>
          <w:p w14:paraId="3FEA626A" w14:textId="77777777" w:rsidR="00383864" w:rsidRPr="00D15DFD" w:rsidRDefault="00383864" w:rsidP="00EF59EA">
            <w:pPr>
              <w:rPr>
                <w:rFonts w:ascii="Arial" w:hAnsi="Arial" w:cs="Arial"/>
                <w:sz w:val="16"/>
                <w:szCs w:val="16"/>
              </w:rPr>
            </w:pPr>
            <w:r w:rsidRPr="00D15DFD">
              <w:rPr>
                <w:rFonts w:ascii="Arial" w:hAnsi="Arial" w:cs="Arial"/>
                <w:sz w:val="16"/>
                <w:szCs w:val="16"/>
              </w:rPr>
              <w:t>9. Other Non-African ECOWAS (Specify)</w:t>
            </w:r>
          </w:p>
          <w:p w14:paraId="1DCE4857" w14:textId="77777777" w:rsidR="00383864" w:rsidRPr="00D15DFD" w:rsidRDefault="00383864" w:rsidP="00EF59EA">
            <w:pPr>
              <w:rPr>
                <w:rFonts w:ascii="Arial" w:hAnsi="Arial" w:cs="Arial"/>
                <w:sz w:val="16"/>
                <w:szCs w:val="16"/>
              </w:rPr>
            </w:pPr>
            <w:r w:rsidRPr="00D15DFD">
              <w:rPr>
                <w:rFonts w:ascii="Arial" w:hAnsi="Arial" w:cs="Arial"/>
                <w:sz w:val="16"/>
                <w:szCs w:val="16"/>
              </w:rPr>
              <w:t>10. Other African (Specify)</w:t>
            </w:r>
          </w:p>
          <w:p w14:paraId="0DB9F532" w14:textId="77777777" w:rsidR="00383864" w:rsidRPr="00D15DFD" w:rsidRDefault="00383864" w:rsidP="00EF59EA">
            <w:pPr>
              <w:spacing w:line="276" w:lineRule="auto"/>
              <w:rPr>
                <w:rFonts w:ascii="Arial" w:hAnsi="Arial" w:cs="Arial"/>
                <w:sz w:val="16"/>
                <w:szCs w:val="16"/>
              </w:rPr>
            </w:pPr>
            <w:r w:rsidRPr="00D15DFD">
              <w:rPr>
                <w:rFonts w:ascii="Arial" w:hAnsi="Arial" w:cs="Arial"/>
                <w:sz w:val="16"/>
                <w:szCs w:val="16"/>
              </w:rPr>
              <w:t>-666. Other (Specify)</w:t>
            </w:r>
          </w:p>
          <w:p w14:paraId="32002C7F" w14:textId="77777777" w:rsidR="00383864" w:rsidRPr="00D15DFD" w:rsidRDefault="00383864" w:rsidP="00EF59EA">
            <w:pPr>
              <w:spacing w:line="276" w:lineRule="auto"/>
              <w:rPr>
                <w:rFonts w:ascii="Arial" w:hAnsi="Arial" w:cs="Arial"/>
                <w:sz w:val="16"/>
                <w:szCs w:val="16"/>
              </w:rPr>
            </w:pPr>
            <w:r w:rsidRPr="00D15DFD">
              <w:rPr>
                <w:rFonts w:ascii="Arial" w:hAnsi="Arial" w:cs="Arial"/>
                <w:sz w:val="16"/>
                <w:szCs w:val="16"/>
              </w:rPr>
              <w:t>-888. Refuse to Answer</w:t>
            </w:r>
          </w:p>
          <w:p w14:paraId="4BB7D9DB" w14:textId="77777777" w:rsidR="00383864" w:rsidRPr="00842F8E" w:rsidRDefault="00383864" w:rsidP="00EF59EA">
            <w:pPr>
              <w:rPr>
                <w:rFonts w:ascii="Arial" w:hAnsi="Arial" w:cs="Arial"/>
                <w:sz w:val="16"/>
                <w:szCs w:val="16"/>
              </w:rPr>
            </w:pPr>
            <w:r w:rsidRPr="00D15DFD">
              <w:rPr>
                <w:rFonts w:ascii="Arial" w:hAnsi="Arial" w:cs="Arial"/>
                <w:sz w:val="16"/>
                <w:szCs w:val="16"/>
              </w:rPr>
              <w:t>-999. Don’t know</w:t>
            </w:r>
          </w:p>
        </w:tc>
        <w:tc>
          <w:tcPr>
            <w:tcW w:w="2397" w:type="pct"/>
            <w:tcBorders>
              <w:bottom w:val="nil"/>
            </w:tcBorders>
          </w:tcPr>
          <w:p w14:paraId="672D789A" w14:textId="77777777" w:rsidR="00383864" w:rsidRPr="00842F8E" w:rsidRDefault="00383864" w:rsidP="00EF59EA">
            <w:pPr>
              <w:rPr>
                <w:rFonts w:ascii="Arial" w:hAnsi="Arial" w:cs="Arial"/>
                <w:sz w:val="16"/>
                <w:szCs w:val="16"/>
              </w:rPr>
            </w:pPr>
            <w:r w:rsidRPr="00842F8E">
              <w:rPr>
                <w:rFonts w:ascii="Arial" w:hAnsi="Arial" w:cs="Arial"/>
                <w:bCs/>
                <w:sz w:val="16"/>
                <w:szCs w:val="16"/>
              </w:rPr>
              <w:t xml:space="preserve">Q16. </w:t>
            </w:r>
            <w:r w:rsidRPr="00842F8E">
              <w:rPr>
                <w:rFonts w:ascii="Arial" w:hAnsi="Arial" w:cs="Arial"/>
                <w:sz w:val="16"/>
                <w:szCs w:val="16"/>
              </w:rPr>
              <w:t>To what ethnic group does [Name] belong?</w:t>
            </w:r>
          </w:p>
          <w:p w14:paraId="5678A82D" w14:textId="77777777" w:rsidR="00383864" w:rsidRPr="00842F8E" w:rsidRDefault="00383864" w:rsidP="00EF59EA">
            <w:pPr>
              <w:rPr>
                <w:rFonts w:ascii="Arial" w:hAnsi="Arial" w:cs="Arial"/>
                <w:sz w:val="16"/>
                <w:szCs w:val="16"/>
              </w:rPr>
            </w:pPr>
          </w:p>
          <w:p w14:paraId="6DD8A654" w14:textId="5C831A9A" w:rsidR="00383864" w:rsidRPr="00D15DFD" w:rsidRDefault="00383864" w:rsidP="00EF59EA">
            <w:pPr>
              <w:rPr>
                <w:rFonts w:ascii="Arial" w:hAnsi="Arial" w:cs="Arial"/>
                <w:sz w:val="16"/>
                <w:szCs w:val="16"/>
              </w:rPr>
            </w:pPr>
            <w:r w:rsidRPr="00D15DFD">
              <w:rPr>
                <w:rFonts w:ascii="Arial" w:hAnsi="Arial" w:cs="Arial"/>
                <w:sz w:val="16"/>
                <w:szCs w:val="16"/>
              </w:rPr>
              <w:t>[List appears for selection]</w:t>
            </w:r>
          </w:p>
        </w:tc>
      </w:tr>
      <w:tr w:rsidR="00383864" w:rsidRPr="005A7BEF" w14:paraId="310E4912" w14:textId="77777777" w:rsidTr="00383864">
        <w:tc>
          <w:tcPr>
            <w:tcW w:w="2603" w:type="pct"/>
            <w:tcBorders>
              <w:top w:val="nil"/>
            </w:tcBorders>
          </w:tcPr>
          <w:p w14:paraId="2F99D6DF" w14:textId="77777777" w:rsidR="00383864" w:rsidRPr="005A7BEF" w:rsidRDefault="00383864" w:rsidP="00EF59EA">
            <w:pPr>
              <w:rPr>
                <w:rFonts w:ascii="Arial" w:hAnsi="Arial" w:cs="Arial"/>
                <w:sz w:val="16"/>
                <w:szCs w:val="16"/>
              </w:rPr>
            </w:pPr>
          </w:p>
        </w:tc>
        <w:tc>
          <w:tcPr>
            <w:tcW w:w="2397" w:type="pct"/>
            <w:tcBorders>
              <w:top w:val="nil"/>
            </w:tcBorders>
          </w:tcPr>
          <w:p w14:paraId="3BD50699" w14:textId="77777777" w:rsidR="00383864" w:rsidRPr="005A7BEF" w:rsidRDefault="00383864" w:rsidP="00EF59EA">
            <w:pPr>
              <w:rPr>
                <w:rFonts w:ascii="Arial" w:hAnsi="Arial" w:cs="Arial"/>
                <w:b/>
                <w:bCs/>
                <w:sz w:val="16"/>
                <w:szCs w:val="16"/>
              </w:rPr>
            </w:pPr>
          </w:p>
        </w:tc>
      </w:tr>
      <w:tr w:rsidR="00383864" w:rsidRPr="005A7BEF" w14:paraId="0E5233A3" w14:textId="77777777" w:rsidTr="00383864">
        <w:tc>
          <w:tcPr>
            <w:tcW w:w="2603" w:type="pct"/>
          </w:tcPr>
          <w:p w14:paraId="0C160BE9" w14:textId="77777777" w:rsidR="00383864" w:rsidRPr="005A7BEF" w:rsidRDefault="00383864" w:rsidP="00EF59EA">
            <w:pPr>
              <w:spacing w:line="360" w:lineRule="auto"/>
              <w:rPr>
                <w:rFonts w:ascii="Arial" w:hAnsi="Arial" w:cs="Arial"/>
                <w:sz w:val="16"/>
                <w:szCs w:val="16"/>
              </w:rPr>
            </w:pPr>
          </w:p>
        </w:tc>
        <w:tc>
          <w:tcPr>
            <w:tcW w:w="2397" w:type="pct"/>
          </w:tcPr>
          <w:p w14:paraId="44D3B15A" w14:textId="77777777" w:rsidR="00383864" w:rsidRPr="005A7BEF" w:rsidRDefault="00383864" w:rsidP="00EF59EA">
            <w:pPr>
              <w:spacing w:line="360" w:lineRule="auto"/>
              <w:rPr>
                <w:rFonts w:ascii="Arial" w:hAnsi="Arial" w:cs="Arial"/>
                <w:b/>
                <w:bCs/>
                <w:sz w:val="16"/>
                <w:szCs w:val="16"/>
              </w:rPr>
            </w:pPr>
          </w:p>
        </w:tc>
      </w:tr>
      <w:tr w:rsidR="00383864" w:rsidRPr="005A7BEF" w14:paraId="47FD286C" w14:textId="77777777" w:rsidTr="00383864">
        <w:tc>
          <w:tcPr>
            <w:tcW w:w="2603" w:type="pct"/>
          </w:tcPr>
          <w:p w14:paraId="0293BF86" w14:textId="77777777" w:rsidR="00383864" w:rsidRPr="005A7BEF" w:rsidRDefault="00383864" w:rsidP="00EF59EA">
            <w:pPr>
              <w:spacing w:line="360" w:lineRule="auto"/>
              <w:rPr>
                <w:rFonts w:ascii="Arial" w:hAnsi="Arial" w:cs="Arial"/>
                <w:sz w:val="16"/>
                <w:szCs w:val="16"/>
              </w:rPr>
            </w:pPr>
          </w:p>
        </w:tc>
        <w:tc>
          <w:tcPr>
            <w:tcW w:w="2397" w:type="pct"/>
          </w:tcPr>
          <w:p w14:paraId="792719D8" w14:textId="77777777" w:rsidR="00383864" w:rsidRPr="005A7BEF" w:rsidRDefault="00383864" w:rsidP="00EF59EA">
            <w:pPr>
              <w:spacing w:line="360" w:lineRule="auto"/>
              <w:rPr>
                <w:rFonts w:ascii="Arial" w:hAnsi="Arial" w:cs="Arial"/>
                <w:b/>
                <w:bCs/>
                <w:sz w:val="16"/>
                <w:szCs w:val="16"/>
              </w:rPr>
            </w:pPr>
          </w:p>
        </w:tc>
      </w:tr>
      <w:tr w:rsidR="00383864" w:rsidRPr="005A7BEF" w14:paraId="168CE6C2" w14:textId="77777777" w:rsidTr="00383864">
        <w:tc>
          <w:tcPr>
            <w:tcW w:w="2603" w:type="pct"/>
          </w:tcPr>
          <w:p w14:paraId="560481C9" w14:textId="77777777" w:rsidR="00383864" w:rsidRPr="005A7BEF" w:rsidRDefault="00383864" w:rsidP="00EF59EA">
            <w:pPr>
              <w:spacing w:line="360" w:lineRule="auto"/>
              <w:rPr>
                <w:rFonts w:ascii="Arial" w:hAnsi="Arial" w:cs="Arial"/>
                <w:sz w:val="16"/>
                <w:szCs w:val="16"/>
              </w:rPr>
            </w:pPr>
          </w:p>
        </w:tc>
        <w:tc>
          <w:tcPr>
            <w:tcW w:w="2397" w:type="pct"/>
          </w:tcPr>
          <w:p w14:paraId="05F3F1F6" w14:textId="77777777" w:rsidR="00383864" w:rsidRPr="005A7BEF" w:rsidRDefault="00383864" w:rsidP="00EF59EA">
            <w:pPr>
              <w:spacing w:line="360" w:lineRule="auto"/>
              <w:rPr>
                <w:rFonts w:ascii="Arial" w:hAnsi="Arial" w:cs="Arial"/>
                <w:b/>
                <w:bCs/>
                <w:sz w:val="16"/>
                <w:szCs w:val="16"/>
              </w:rPr>
            </w:pPr>
          </w:p>
        </w:tc>
      </w:tr>
      <w:tr w:rsidR="00383864" w:rsidRPr="005A7BEF" w14:paraId="6791F787" w14:textId="77777777" w:rsidTr="00383864">
        <w:tc>
          <w:tcPr>
            <w:tcW w:w="2603" w:type="pct"/>
          </w:tcPr>
          <w:p w14:paraId="367D6377" w14:textId="77777777" w:rsidR="00383864" w:rsidRPr="005A7BEF" w:rsidRDefault="00383864" w:rsidP="00EF59EA">
            <w:pPr>
              <w:spacing w:line="360" w:lineRule="auto"/>
              <w:rPr>
                <w:rFonts w:ascii="Arial" w:hAnsi="Arial" w:cs="Arial"/>
                <w:sz w:val="16"/>
                <w:szCs w:val="16"/>
              </w:rPr>
            </w:pPr>
          </w:p>
        </w:tc>
        <w:tc>
          <w:tcPr>
            <w:tcW w:w="2397" w:type="pct"/>
          </w:tcPr>
          <w:p w14:paraId="035D8E8C" w14:textId="77777777" w:rsidR="00383864" w:rsidRPr="005A7BEF" w:rsidRDefault="00383864" w:rsidP="00EF59EA">
            <w:pPr>
              <w:spacing w:line="360" w:lineRule="auto"/>
              <w:rPr>
                <w:rFonts w:ascii="Arial" w:hAnsi="Arial" w:cs="Arial"/>
                <w:b/>
                <w:bCs/>
                <w:sz w:val="16"/>
                <w:szCs w:val="16"/>
              </w:rPr>
            </w:pPr>
          </w:p>
        </w:tc>
      </w:tr>
      <w:tr w:rsidR="00383864" w:rsidRPr="005A7BEF" w14:paraId="0664524B" w14:textId="77777777" w:rsidTr="00383864">
        <w:tc>
          <w:tcPr>
            <w:tcW w:w="2603" w:type="pct"/>
          </w:tcPr>
          <w:p w14:paraId="65D1DB0B" w14:textId="77777777" w:rsidR="00383864" w:rsidRPr="005A7BEF" w:rsidRDefault="00383864" w:rsidP="00EF59EA">
            <w:pPr>
              <w:spacing w:line="360" w:lineRule="auto"/>
              <w:rPr>
                <w:rFonts w:ascii="Arial" w:hAnsi="Arial" w:cs="Arial"/>
                <w:sz w:val="16"/>
                <w:szCs w:val="16"/>
              </w:rPr>
            </w:pPr>
          </w:p>
        </w:tc>
        <w:tc>
          <w:tcPr>
            <w:tcW w:w="2397" w:type="pct"/>
          </w:tcPr>
          <w:p w14:paraId="3ECD2F81" w14:textId="77777777" w:rsidR="00383864" w:rsidRPr="005A7BEF" w:rsidRDefault="00383864" w:rsidP="00EF59EA">
            <w:pPr>
              <w:spacing w:line="360" w:lineRule="auto"/>
              <w:rPr>
                <w:rFonts w:ascii="Arial" w:hAnsi="Arial" w:cs="Arial"/>
                <w:b/>
                <w:bCs/>
                <w:sz w:val="16"/>
                <w:szCs w:val="16"/>
              </w:rPr>
            </w:pPr>
          </w:p>
        </w:tc>
      </w:tr>
      <w:tr w:rsidR="00383864" w:rsidRPr="005A7BEF" w14:paraId="5057194A" w14:textId="77777777" w:rsidTr="00383864">
        <w:tc>
          <w:tcPr>
            <w:tcW w:w="2603" w:type="pct"/>
          </w:tcPr>
          <w:p w14:paraId="51B5CC54" w14:textId="77777777" w:rsidR="00383864" w:rsidRPr="005A7BEF" w:rsidRDefault="00383864" w:rsidP="00EF59EA">
            <w:pPr>
              <w:spacing w:line="360" w:lineRule="auto"/>
              <w:rPr>
                <w:rFonts w:ascii="Arial" w:hAnsi="Arial" w:cs="Arial"/>
                <w:sz w:val="16"/>
                <w:szCs w:val="16"/>
              </w:rPr>
            </w:pPr>
          </w:p>
        </w:tc>
        <w:tc>
          <w:tcPr>
            <w:tcW w:w="2397" w:type="pct"/>
          </w:tcPr>
          <w:p w14:paraId="466C9E7D" w14:textId="77777777" w:rsidR="00383864" w:rsidRPr="005A7BEF" w:rsidRDefault="00383864" w:rsidP="00EF59EA">
            <w:pPr>
              <w:spacing w:line="360" w:lineRule="auto"/>
              <w:rPr>
                <w:rFonts w:ascii="Arial" w:hAnsi="Arial" w:cs="Arial"/>
                <w:b/>
                <w:bCs/>
                <w:sz w:val="16"/>
                <w:szCs w:val="16"/>
              </w:rPr>
            </w:pPr>
          </w:p>
        </w:tc>
      </w:tr>
      <w:tr w:rsidR="00383864" w:rsidRPr="005A7BEF" w14:paraId="0C979CEE" w14:textId="77777777" w:rsidTr="00383864">
        <w:tc>
          <w:tcPr>
            <w:tcW w:w="2603" w:type="pct"/>
          </w:tcPr>
          <w:p w14:paraId="38720F9D" w14:textId="77777777" w:rsidR="00383864" w:rsidRPr="005A7BEF" w:rsidRDefault="00383864" w:rsidP="00EF59EA">
            <w:pPr>
              <w:spacing w:line="360" w:lineRule="auto"/>
              <w:rPr>
                <w:rFonts w:ascii="Arial" w:hAnsi="Arial" w:cs="Arial"/>
                <w:sz w:val="16"/>
                <w:szCs w:val="16"/>
              </w:rPr>
            </w:pPr>
          </w:p>
        </w:tc>
        <w:tc>
          <w:tcPr>
            <w:tcW w:w="2397" w:type="pct"/>
          </w:tcPr>
          <w:p w14:paraId="0ACDCAD0" w14:textId="77777777" w:rsidR="00383864" w:rsidRPr="005A7BEF" w:rsidRDefault="00383864" w:rsidP="00EF59EA">
            <w:pPr>
              <w:spacing w:line="360" w:lineRule="auto"/>
              <w:rPr>
                <w:rFonts w:ascii="Arial" w:hAnsi="Arial" w:cs="Arial"/>
                <w:b/>
                <w:bCs/>
                <w:sz w:val="16"/>
                <w:szCs w:val="16"/>
              </w:rPr>
            </w:pPr>
          </w:p>
        </w:tc>
      </w:tr>
      <w:tr w:rsidR="00383864" w:rsidRPr="005A7BEF" w14:paraId="21B445C9" w14:textId="77777777" w:rsidTr="00383864">
        <w:tc>
          <w:tcPr>
            <w:tcW w:w="2603" w:type="pct"/>
          </w:tcPr>
          <w:p w14:paraId="2F6BFBDA" w14:textId="77777777" w:rsidR="00383864" w:rsidRPr="005A7BEF" w:rsidRDefault="00383864" w:rsidP="00EF59EA">
            <w:pPr>
              <w:spacing w:line="360" w:lineRule="auto"/>
              <w:rPr>
                <w:rFonts w:ascii="Arial" w:hAnsi="Arial" w:cs="Arial"/>
                <w:sz w:val="16"/>
                <w:szCs w:val="16"/>
              </w:rPr>
            </w:pPr>
          </w:p>
        </w:tc>
        <w:tc>
          <w:tcPr>
            <w:tcW w:w="2397" w:type="pct"/>
          </w:tcPr>
          <w:p w14:paraId="5CA9A62C" w14:textId="77777777" w:rsidR="00383864" w:rsidRPr="005A7BEF" w:rsidRDefault="00383864" w:rsidP="00EF59EA">
            <w:pPr>
              <w:spacing w:line="360" w:lineRule="auto"/>
              <w:rPr>
                <w:rFonts w:ascii="Arial" w:hAnsi="Arial" w:cs="Arial"/>
                <w:b/>
                <w:bCs/>
                <w:sz w:val="16"/>
                <w:szCs w:val="16"/>
              </w:rPr>
            </w:pPr>
          </w:p>
        </w:tc>
      </w:tr>
      <w:tr w:rsidR="00383864" w:rsidRPr="005A7BEF" w14:paraId="745F5B77" w14:textId="77777777" w:rsidTr="00383864">
        <w:tc>
          <w:tcPr>
            <w:tcW w:w="2603" w:type="pct"/>
          </w:tcPr>
          <w:p w14:paraId="1BE5E3A6" w14:textId="77777777" w:rsidR="00383864" w:rsidRPr="005A7BEF" w:rsidRDefault="00383864" w:rsidP="00EF59EA">
            <w:pPr>
              <w:spacing w:line="360" w:lineRule="auto"/>
              <w:rPr>
                <w:rFonts w:ascii="Arial" w:hAnsi="Arial" w:cs="Arial"/>
                <w:sz w:val="16"/>
                <w:szCs w:val="16"/>
              </w:rPr>
            </w:pPr>
          </w:p>
        </w:tc>
        <w:tc>
          <w:tcPr>
            <w:tcW w:w="2397" w:type="pct"/>
          </w:tcPr>
          <w:p w14:paraId="5D5B108C" w14:textId="77777777" w:rsidR="00383864" w:rsidRPr="005A7BEF" w:rsidRDefault="00383864" w:rsidP="00EF59EA">
            <w:pPr>
              <w:spacing w:line="360" w:lineRule="auto"/>
              <w:rPr>
                <w:rFonts w:ascii="Arial" w:hAnsi="Arial" w:cs="Arial"/>
                <w:b/>
                <w:bCs/>
                <w:sz w:val="16"/>
                <w:szCs w:val="16"/>
              </w:rPr>
            </w:pPr>
          </w:p>
        </w:tc>
      </w:tr>
      <w:tr w:rsidR="00383864" w:rsidRPr="005A7BEF" w14:paraId="367D147F" w14:textId="77777777" w:rsidTr="00383864">
        <w:tc>
          <w:tcPr>
            <w:tcW w:w="2603" w:type="pct"/>
          </w:tcPr>
          <w:p w14:paraId="0944CFD5" w14:textId="77777777" w:rsidR="00383864" w:rsidRPr="005A7BEF" w:rsidRDefault="00383864" w:rsidP="00EF59EA">
            <w:pPr>
              <w:spacing w:line="360" w:lineRule="auto"/>
              <w:rPr>
                <w:rFonts w:ascii="Arial" w:hAnsi="Arial" w:cs="Arial"/>
                <w:sz w:val="16"/>
                <w:szCs w:val="16"/>
              </w:rPr>
            </w:pPr>
          </w:p>
        </w:tc>
        <w:tc>
          <w:tcPr>
            <w:tcW w:w="2397" w:type="pct"/>
          </w:tcPr>
          <w:p w14:paraId="2FE5CB90" w14:textId="77777777" w:rsidR="00383864" w:rsidRPr="005A7BEF" w:rsidRDefault="00383864" w:rsidP="00EF59EA">
            <w:pPr>
              <w:spacing w:line="360" w:lineRule="auto"/>
              <w:rPr>
                <w:rFonts w:ascii="Arial" w:hAnsi="Arial" w:cs="Arial"/>
                <w:b/>
                <w:bCs/>
                <w:sz w:val="16"/>
                <w:szCs w:val="16"/>
              </w:rPr>
            </w:pPr>
          </w:p>
        </w:tc>
      </w:tr>
      <w:tr w:rsidR="00383864" w:rsidRPr="005A7BEF" w14:paraId="4146F912" w14:textId="77777777" w:rsidTr="00383864">
        <w:tc>
          <w:tcPr>
            <w:tcW w:w="2603" w:type="pct"/>
          </w:tcPr>
          <w:p w14:paraId="77881CAE" w14:textId="77777777" w:rsidR="00383864" w:rsidRPr="005A7BEF" w:rsidRDefault="00383864" w:rsidP="00EF59EA">
            <w:pPr>
              <w:spacing w:line="360" w:lineRule="auto"/>
              <w:rPr>
                <w:rFonts w:ascii="Arial" w:hAnsi="Arial" w:cs="Arial"/>
                <w:sz w:val="16"/>
                <w:szCs w:val="16"/>
              </w:rPr>
            </w:pPr>
          </w:p>
        </w:tc>
        <w:tc>
          <w:tcPr>
            <w:tcW w:w="2397" w:type="pct"/>
          </w:tcPr>
          <w:p w14:paraId="3BC14987" w14:textId="77777777" w:rsidR="00383864" w:rsidRPr="005A7BEF" w:rsidRDefault="00383864" w:rsidP="00EF59EA">
            <w:pPr>
              <w:spacing w:line="360" w:lineRule="auto"/>
              <w:rPr>
                <w:rFonts w:ascii="Arial" w:hAnsi="Arial" w:cs="Arial"/>
                <w:b/>
                <w:bCs/>
                <w:sz w:val="16"/>
                <w:szCs w:val="16"/>
              </w:rPr>
            </w:pPr>
          </w:p>
        </w:tc>
      </w:tr>
      <w:tr w:rsidR="00383864" w:rsidRPr="005A7BEF" w14:paraId="3463CC09" w14:textId="77777777" w:rsidTr="00383864">
        <w:tc>
          <w:tcPr>
            <w:tcW w:w="2603" w:type="pct"/>
          </w:tcPr>
          <w:p w14:paraId="5ACE0533" w14:textId="77777777" w:rsidR="00383864" w:rsidRPr="005A7BEF" w:rsidRDefault="00383864" w:rsidP="00EF59EA">
            <w:pPr>
              <w:spacing w:line="360" w:lineRule="auto"/>
              <w:rPr>
                <w:rFonts w:ascii="Arial" w:hAnsi="Arial" w:cs="Arial"/>
                <w:sz w:val="16"/>
                <w:szCs w:val="16"/>
              </w:rPr>
            </w:pPr>
          </w:p>
        </w:tc>
        <w:tc>
          <w:tcPr>
            <w:tcW w:w="2397" w:type="pct"/>
          </w:tcPr>
          <w:p w14:paraId="2CAA5151" w14:textId="77777777" w:rsidR="00383864" w:rsidRPr="005A7BEF" w:rsidRDefault="00383864" w:rsidP="00EF59EA">
            <w:pPr>
              <w:spacing w:line="360" w:lineRule="auto"/>
              <w:rPr>
                <w:rFonts w:ascii="Arial" w:hAnsi="Arial" w:cs="Arial"/>
                <w:b/>
                <w:bCs/>
                <w:sz w:val="16"/>
                <w:szCs w:val="16"/>
              </w:rPr>
            </w:pPr>
          </w:p>
        </w:tc>
      </w:tr>
      <w:tr w:rsidR="00383864" w:rsidRPr="005A7BEF" w14:paraId="6D415F74" w14:textId="77777777" w:rsidTr="00383864">
        <w:tc>
          <w:tcPr>
            <w:tcW w:w="2603" w:type="pct"/>
          </w:tcPr>
          <w:p w14:paraId="739742AB" w14:textId="77777777" w:rsidR="00383864" w:rsidRPr="005A7BEF" w:rsidRDefault="00383864" w:rsidP="00EF59EA">
            <w:pPr>
              <w:spacing w:line="360" w:lineRule="auto"/>
              <w:rPr>
                <w:rFonts w:ascii="Arial" w:hAnsi="Arial" w:cs="Arial"/>
                <w:sz w:val="16"/>
                <w:szCs w:val="16"/>
              </w:rPr>
            </w:pPr>
          </w:p>
        </w:tc>
        <w:tc>
          <w:tcPr>
            <w:tcW w:w="2397" w:type="pct"/>
          </w:tcPr>
          <w:p w14:paraId="0CE58C51" w14:textId="77777777" w:rsidR="00383864" w:rsidRPr="005A7BEF" w:rsidRDefault="00383864" w:rsidP="00EF59EA">
            <w:pPr>
              <w:spacing w:line="360" w:lineRule="auto"/>
              <w:rPr>
                <w:rFonts w:ascii="Arial" w:hAnsi="Arial" w:cs="Arial"/>
                <w:b/>
                <w:bCs/>
                <w:sz w:val="16"/>
                <w:szCs w:val="16"/>
              </w:rPr>
            </w:pPr>
          </w:p>
        </w:tc>
      </w:tr>
      <w:tr w:rsidR="00383864" w:rsidRPr="005A7BEF" w14:paraId="75FF834D" w14:textId="77777777" w:rsidTr="00383864">
        <w:tc>
          <w:tcPr>
            <w:tcW w:w="2603" w:type="pct"/>
          </w:tcPr>
          <w:p w14:paraId="7FF7E856" w14:textId="77777777" w:rsidR="00383864" w:rsidRPr="005A7BEF" w:rsidRDefault="00383864" w:rsidP="00EF59EA">
            <w:pPr>
              <w:spacing w:line="360" w:lineRule="auto"/>
              <w:rPr>
                <w:rFonts w:ascii="Arial" w:hAnsi="Arial" w:cs="Arial"/>
                <w:sz w:val="16"/>
                <w:szCs w:val="16"/>
              </w:rPr>
            </w:pPr>
          </w:p>
        </w:tc>
        <w:tc>
          <w:tcPr>
            <w:tcW w:w="2397" w:type="pct"/>
          </w:tcPr>
          <w:p w14:paraId="64992D8A" w14:textId="77777777" w:rsidR="00383864" w:rsidRPr="005A7BEF" w:rsidRDefault="00383864" w:rsidP="00EF59EA">
            <w:pPr>
              <w:spacing w:line="360" w:lineRule="auto"/>
              <w:rPr>
                <w:rFonts w:ascii="Arial" w:hAnsi="Arial" w:cs="Arial"/>
                <w:b/>
                <w:bCs/>
                <w:sz w:val="16"/>
                <w:szCs w:val="16"/>
              </w:rPr>
            </w:pPr>
          </w:p>
        </w:tc>
      </w:tr>
      <w:tr w:rsidR="00383864" w:rsidRPr="005A7BEF" w14:paraId="417DB29C" w14:textId="77777777" w:rsidTr="00383864">
        <w:tc>
          <w:tcPr>
            <w:tcW w:w="2603" w:type="pct"/>
          </w:tcPr>
          <w:p w14:paraId="665D0E4B" w14:textId="77777777" w:rsidR="00383864" w:rsidRPr="005A7BEF" w:rsidRDefault="00383864" w:rsidP="00EF59EA">
            <w:pPr>
              <w:spacing w:line="360" w:lineRule="auto"/>
              <w:rPr>
                <w:rFonts w:ascii="Arial" w:hAnsi="Arial" w:cs="Arial"/>
                <w:sz w:val="16"/>
                <w:szCs w:val="16"/>
              </w:rPr>
            </w:pPr>
          </w:p>
        </w:tc>
        <w:tc>
          <w:tcPr>
            <w:tcW w:w="2397" w:type="pct"/>
          </w:tcPr>
          <w:p w14:paraId="1AFA2DB0" w14:textId="77777777" w:rsidR="00383864" w:rsidRPr="005A7BEF" w:rsidRDefault="00383864" w:rsidP="00EF59EA">
            <w:pPr>
              <w:spacing w:line="360" w:lineRule="auto"/>
              <w:rPr>
                <w:rFonts w:ascii="Arial" w:hAnsi="Arial" w:cs="Arial"/>
                <w:b/>
                <w:bCs/>
                <w:sz w:val="16"/>
                <w:szCs w:val="16"/>
              </w:rPr>
            </w:pPr>
          </w:p>
        </w:tc>
      </w:tr>
      <w:tr w:rsidR="00383864" w:rsidRPr="005A7BEF" w14:paraId="1EB672E9" w14:textId="77777777" w:rsidTr="00383864">
        <w:tc>
          <w:tcPr>
            <w:tcW w:w="2603" w:type="pct"/>
          </w:tcPr>
          <w:p w14:paraId="0E39F1A0" w14:textId="77777777" w:rsidR="00383864" w:rsidRPr="005A7BEF" w:rsidRDefault="00383864" w:rsidP="00EF59EA">
            <w:pPr>
              <w:spacing w:line="360" w:lineRule="auto"/>
              <w:rPr>
                <w:rFonts w:ascii="Arial" w:hAnsi="Arial" w:cs="Arial"/>
                <w:sz w:val="16"/>
                <w:szCs w:val="16"/>
              </w:rPr>
            </w:pPr>
          </w:p>
        </w:tc>
        <w:tc>
          <w:tcPr>
            <w:tcW w:w="2397" w:type="pct"/>
          </w:tcPr>
          <w:p w14:paraId="5FF750A1" w14:textId="77777777" w:rsidR="00383864" w:rsidRPr="005A7BEF" w:rsidRDefault="00383864" w:rsidP="00EF59EA">
            <w:pPr>
              <w:spacing w:line="360" w:lineRule="auto"/>
              <w:rPr>
                <w:rFonts w:ascii="Arial" w:hAnsi="Arial" w:cs="Arial"/>
                <w:b/>
                <w:bCs/>
                <w:sz w:val="16"/>
                <w:szCs w:val="16"/>
              </w:rPr>
            </w:pPr>
          </w:p>
        </w:tc>
      </w:tr>
      <w:tr w:rsidR="00383864" w:rsidRPr="005A7BEF" w14:paraId="289F8D97" w14:textId="77777777" w:rsidTr="00383864">
        <w:tc>
          <w:tcPr>
            <w:tcW w:w="2603" w:type="pct"/>
          </w:tcPr>
          <w:p w14:paraId="58632411" w14:textId="77777777" w:rsidR="00383864" w:rsidRPr="005A7BEF" w:rsidRDefault="00383864" w:rsidP="00EF59EA">
            <w:pPr>
              <w:spacing w:line="360" w:lineRule="auto"/>
              <w:rPr>
                <w:rFonts w:ascii="Arial" w:hAnsi="Arial" w:cs="Arial"/>
                <w:sz w:val="16"/>
                <w:szCs w:val="16"/>
              </w:rPr>
            </w:pPr>
          </w:p>
        </w:tc>
        <w:tc>
          <w:tcPr>
            <w:tcW w:w="2397" w:type="pct"/>
          </w:tcPr>
          <w:p w14:paraId="6E6B8EB1" w14:textId="77777777" w:rsidR="00383864" w:rsidRPr="005A7BEF" w:rsidRDefault="00383864" w:rsidP="00EF59EA">
            <w:pPr>
              <w:spacing w:line="360" w:lineRule="auto"/>
              <w:rPr>
                <w:rFonts w:ascii="Arial" w:hAnsi="Arial" w:cs="Arial"/>
                <w:b/>
                <w:bCs/>
                <w:sz w:val="16"/>
                <w:szCs w:val="16"/>
              </w:rPr>
            </w:pPr>
          </w:p>
        </w:tc>
      </w:tr>
      <w:tr w:rsidR="00383864" w:rsidRPr="005A7BEF" w14:paraId="6DFFE3C4" w14:textId="77777777" w:rsidTr="00383864">
        <w:tc>
          <w:tcPr>
            <w:tcW w:w="2603" w:type="pct"/>
          </w:tcPr>
          <w:p w14:paraId="0C079D4B" w14:textId="77777777" w:rsidR="00383864" w:rsidRPr="005A7BEF" w:rsidRDefault="00383864" w:rsidP="00EF59EA">
            <w:pPr>
              <w:spacing w:line="360" w:lineRule="auto"/>
              <w:rPr>
                <w:rFonts w:ascii="Arial" w:hAnsi="Arial" w:cs="Arial"/>
                <w:sz w:val="16"/>
                <w:szCs w:val="16"/>
              </w:rPr>
            </w:pPr>
          </w:p>
        </w:tc>
        <w:tc>
          <w:tcPr>
            <w:tcW w:w="2397" w:type="pct"/>
          </w:tcPr>
          <w:p w14:paraId="1B2A0C02" w14:textId="77777777" w:rsidR="00383864" w:rsidRPr="005A7BEF" w:rsidRDefault="00383864" w:rsidP="00EF59EA">
            <w:pPr>
              <w:spacing w:line="360" w:lineRule="auto"/>
              <w:rPr>
                <w:rFonts w:ascii="Arial" w:hAnsi="Arial" w:cs="Arial"/>
                <w:b/>
                <w:bCs/>
                <w:sz w:val="16"/>
                <w:szCs w:val="16"/>
              </w:rPr>
            </w:pPr>
          </w:p>
        </w:tc>
      </w:tr>
      <w:tr w:rsidR="00383864" w:rsidRPr="005A7BEF" w14:paraId="54DB6F29" w14:textId="77777777" w:rsidTr="00383864">
        <w:tc>
          <w:tcPr>
            <w:tcW w:w="2603" w:type="pct"/>
          </w:tcPr>
          <w:p w14:paraId="5028FC9A" w14:textId="78EEA8A1" w:rsidR="00383864" w:rsidRPr="005A7BEF" w:rsidRDefault="00383864" w:rsidP="00EF59EA">
            <w:pPr>
              <w:spacing w:line="360" w:lineRule="auto"/>
              <w:rPr>
                <w:rFonts w:ascii="Arial" w:hAnsi="Arial" w:cs="Arial"/>
                <w:sz w:val="16"/>
                <w:szCs w:val="16"/>
              </w:rPr>
            </w:pPr>
          </w:p>
        </w:tc>
        <w:tc>
          <w:tcPr>
            <w:tcW w:w="2397" w:type="pct"/>
          </w:tcPr>
          <w:p w14:paraId="4F6F8E2A" w14:textId="77777777" w:rsidR="00383864" w:rsidRPr="005A7BEF" w:rsidRDefault="00383864" w:rsidP="00EF59EA">
            <w:pPr>
              <w:spacing w:line="360" w:lineRule="auto"/>
              <w:rPr>
                <w:rFonts w:ascii="Arial" w:hAnsi="Arial" w:cs="Arial"/>
                <w:b/>
                <w:bCs/>
                <w:sz w:val="16"/>
                <w:szCs w:val="16"/>
              </w:rPr>
            </w:pPr>
          </w:p>
        </w:tc>
      </w:tr>
    </w:tbl>
    <w:p w14:paraId="2113A9C5" w14:textId="03C01471" w:rsidR="00383864" w:rsidRDefault="00383864" w:rsidP="005A7BEF">
      <w:pPr>
        <w:rPr>
          <w:rFonts w:ascii="Arial" w:hAnsi="Arial" w:cs="Arial"/>
          <w:sz w:val="16"/>
          <w:szCs w:val="16"/>
        </w:rPr>
      </w:pPr>
    </w:p>
    <w:p w14:paraId="7ADCE3F5" w14:textId="1CBE5FF2" w:rsidR="00383864" w:rsidRDefault="00383864" w:rsidP="005A7BEF">
      <w:pPr>
        <w:rPr>
          <w:rFonts w:ascii="Arial" w:hAnsi="Arial" w:cs="Arial"/>
          <w:sz w:val="16"/>
          <w:szCs w:val="16"/>
        </w:rPr>
      </w:pPr>
    </w:p>
    <w:p w14:paraId="4E739AAF" w14:textId="3D85B868" w:rsidR="00383864" w:rsidRDefault="00383864" w:rsidP="005A7BEF">
      <w:pPr>
        <w:rPr>
          <w:rFonts w:ascii="Arial" w:hAnsi="Arial" w:cs="Arial"/>
          <w:sz w:val="16"/>
          <w:szCs w:val="16"/>
        </w:rPr>
      </w:pPr>
    </w:p>
    <w:p w14:paraId="75BBFDDB" w14:textId="24A8E221" w:rsidR="00383864" w:rsidRDefault="00383864" w:rsidP="005A7BEF">
      <w:pPr>
        <w:rPr>
          <w:rFonts w:ascii="Arial" w:hAnsi="Arial" w:cs="Arial"/>
          <w:sz w:val="16"/>
          <w:szCs w:val="16"/>
        </w:rPr>
      </w:pPr>
    </w:p>
    <w:p w14:paraId="7DF7D437" w14:textId="34066678" w:rsidR="00383864" w:rsidRDefault="00383864" w:rsidP="005A7BEF">
      <w:pPr>
        <w:rPr>
          <w:rFonts w:ascii="Arial" w:hAnsi="Arial" w:cs="Arial"/>
          <w:sz w:val="16"/>
          <w:szCs w:val="16"/>
        </w:rPr>
      </w:pPr>
    </w:p>
    <w:tbl>
      <w:tblPr>
        <w:tblStyle w:val="TableGrid"/>
        <w:tblW w:w="3656" w:type="pct"/>
        <w:tblLook w:val="04A0" w:firstRow="1" w:lastRow="0" w:firstColumn="1" w:lastColumn="0" w:noHBand="0" w:noVBand="1"/>
      </w:tblPr>
      <w:tblGrid>
        <w:gridCol w:w="2817"/>
        <w:gridCol w:w="2386"/>
        <w:gridCol w:w="3225"/>
        <w:gridCol w:w="2189"/>
      </w:tblGrid>
      <w:tr w:rsidR="00C32446" w:rsidRPr="005A7BEF" w14:paraId="3AC9610E" w14:textId="095AB2D1" w:rsidTr="00C32446">
        <w:tc>
          <w:tcPr>
            <w:tcW w:w="1326" w:type="pct"/>
            <w:tcBorders>
              <w:bottom w:val="nil"/>
            </w:tcBorders>
          </w:tcPr>
          <w:p w14:paraId="69151A12" w14:textId="77777777" w:rsidR="00C32446" w:rsidRPr="00842F8E" w:rsidRDefault="00C32446" w:rsidP="00C32446">
            <w:pPr>
              <w:rPr>
                <w:rFonts w:ascii="Arial" w:hAnsi="Arial" w:cs="Arial"/>
                <w:sz w:val="16"/>
                <w:szCs w:val="16"/>
              </w:rPr>
            </w:pPr>
            <w:r w:rsidRPr="00842F8E">
              <w:rPr>
                <w:rFonts w:ascii="Arial" w:hAnsi="Arial" w:cs="Arial"/>
                <w:bCs/>
                <w:sz w:val="16"/>
                <w:szCs w:val="16"/>
              </w:rPr>
              <w:t xml:space="preserve">Q17a. </w:t>
            </w:r>
            <w:r w:rsidRPr="00842F8E">
              <w:rPr>
                <w:rFonts w:ascii="Arial" w:hAnsi="Arial" w:cs="Arial"/>
                <w:sz w:val="16"/>
                <w:szCs w:val="16"/>
              </w:rPr>
              <w:t>Does [Name]’s father currently live in this household?</w:t>
            </w:r>
          </w:p>
          <w:p w14:paraId="699601AC" w14:textId="77777777" w:rsidR="00C32446" w:rsidRPr="00842F8E" w:rsidRDefault="00C32446" w:rsidP="00C32446">
            <w:pPr>
              <w:rPr>
                <w:rFonts w:ascii="Arial" w:hAnsi="Arial" w:cs="Arial"/>
                <w:sz w:val="16"/>
                <w:szCs w:val="16"/>
              </w:rPr>
            </w:pPr>
          </w:p>
          <w:p w14:paraId="3ACB1B38" w14:textId="14B3E3D5" w:rsidR="00C32446" w:rsidRPr="00D15DFD" w:rsidRDefault="00C32446" w:rsidP="00C32446">
            <w:pPr>
              <w:rPr>
                <w:rFonts w:ascii="Arial" w:hAnsi="Arial" w:cs="Arial"/>
                <w:sz w:val="16"/>
                <w:szCs w:val="16"/>
              </w:rPr>
            </w:pPr>
            <w:r w:rsidRPr="00D15DFD">
              <w:rPr>
                <w:rFonts w:ascii="Arial" w:hAnsi="Arial" w:cs="Arial"/>
                <w:sz w:val="16"/>
                <w:szCs w:val="16"/>
              </w:rPr>
              <w:t xml:space="preserve">1. Yes </w:t>
            </w:r>
          </w:p>
          <w:p w14:paraId="1CE0173A" w14:textId="77777777" w:rsidR="00C32446" w:rsidRPr="00D15DFD" w:rsidRDefault="00C32446" w:rsidP="00C32446">
            <w:pPr>
              <w:rPr>
                <w:rFonts w:ascii="Arial" w:hAnsi="Arial" w:cs="Arial"/>
                <w:sz w:val="16"/>
                <w:szCs w:val="16"/>
              </w:rPr>
            </w:pPr>
          </w:p>
          <w:p w14:paraId="761DB683" w14:textId="69CF2D94" w:rsidR="00C32446" w:rsidRPr="00D15DFD" w:rsidRDefault="00C32446" w:rsidP="00C32446">
            <w:pPr>
              <w:rPr>
                <w:rFonts w:ascii="Arial" w:hAnsi="Arial" w:cs="Arial"/>
                <w:sz w:val="16"/>
                <w:szCs w:val="16"/>
              </w:rPr>
            </w:pPr>
            <w:r w:rsidRPr="00D15DFD">
              <w:rPr>
                <w:rFonts w:ascii="Arial" w:hAnsi="Arial" w:cs="Arial"/>
                <w:sz w:val="16"/>
                <w:szCs w:val="16"/>
              </w:rPr>
              <w:t>3. No, he/she is deceased</w:t>
            </w:r>
          </w:p>
          <w:p w14:paraId="6CEFB2FA" w14:textId="77777777" w:rsidR="00C32446" w:rsidRPr="00D15DFD" w:rsidRDefault="00C32446" w:rsidP="00C32446">
            <w:pPr>
              <w:rPr>
                <w:rFonts w:ascii="Arial" w:hAnsi="Arial" w:cs="Arial"/>
                <w:sz w:val="16"/>
                <w:szCs w:val="16"/>
              </w:rPr>
            </w:pPr>
            <w:r w:rsidRPr="00D15DFD">
              <w:rPr>
                <w:rFonts w:ascii="Arial" w:hAnsi="Arial" w:cs="Arial"/>
                <w:sz w:val="16"/>
                <w:szCs w:val="16"/>
              </w:rPr>
              <w:t>&gt;&gt;Q18</w:t>
            </w:r>
          </w:p>
          <w:p w14:paraId="42B21688" w14:textId="77777777" w:rsidR="00C32446" w:rsidRPr="00D15DFD" w:rsidRDefault="00C32446" w:rsidP="00C32446">
            <w:pPr>
              <w:rPr>
                <w:rFonts w:ascii="Arial" w:hAnsi="Arial" w:cs="Arial"/>
                <w:sz w:val="16"/>
                <w:szCs w:val="16"/>
              </w:rPr>
            </w:pPr>
          </w:p>
          <w:p w14:paraId="45174708" w14:textId="1628966C" w:rsidR="00C32446" w:rsidRPr="00D15DFD" w:rsidRDefault="00C32446" w:rsidP="00C32446">
            <w:pPr>
              <w:rPr>
                <w:rFonts w:ascii="Arial" w:hAnsi="Arial" w:cs="Arial"/>
                <w:sz w:val="16"/>
                <w:szCs w:val="16"/>
              </w:rPr>
            </w:pPr>
            <w:r w:rsidRPr="00D15DFD">
              <w:rPr>
                <w:rFonts w:ascii="Arial" w:hAnsi="Arial" w:cs="Arial"/>
                <w:sz w:val="16"/>
                <w:szCs w:val="16"/>
              </w:rPr>
              <w:t>5. No, he/she lives in another household</w:t>
            </w:r>
          </w:p>
          <w:p w14:paraId="290CDFC4" w14:textId="77777777" w:rsidR="00C32446" w:rsidRPr="00D15DFD" w:rsidRDefault="00C32446" w:rsidP="00C32446">
            <w:pPr>
              <w:rPr>
                <w:rFonts w:ascii="Arial" w:hAnsi="Arial" w:cs="Arial"/>
                <w:sz w:val="16"/>
                <w:szCs w:val="16"/>
              </w:rPr>
            </w:pPr>
            <w:r w:rsidRPr="00D15DFD">
              <w:rPr>
                <w:rFonts w:ascii="Arial" w:hAnsi="Arial" w:cs="Arial"/>
                <w:sz w:val="16"/>
                <w:szCs w:val="16"/>
              </w:rPr>
              <w:t>&gt;&gt;Q18</w:t>
            </w:r>
          </w:p>
          <w:p w14:paraId="6DF11E38" w14:textId="77777777" w:rsidR="00C32446" w:rsidRPr="00D15DFD" w:rsidRDefault="00C32446" w:rsidP="00C32446">
            <w:pPr>
              <w:rPr>
                <w:rFonts w:ascii="Arial" w:hAnsi="Arial" w:cs="Arial"/>
                <w:sz w:val="16"/>
                <w:szCs w:val="16"/>
              </w:rPr>
            </w:pPr>
            <w:r w:rsidRPr="00D15DFD">
              <w:rPr>
                <w:rFonts w:ascii="Arial" w:hAnsi="Arial" w:cs="Arial"/>
                <w:sz w:val="16"/>
                <w:szCs w:val="16"/>
              </w:rPr>
              <w:t>.</w:t>
            </w:r>
          </w:p>
          <w:p w14:paraId="53384F1D" w14:textId="77777777" w:rsidR="00C32446" w:rsidRPr="00842F8E" w:rsidRDefault="00C32446">
            <w:pPr>
              <w:rPr>
                <w:rFonts w:ascii="Arial" w:hAnsi="Arial" w:cs="Arial"/>
                <w:bCs/>
                <w:sz w:val="16"/>
                <w:szCs w:val="16"/>
              </w:rPr>
            </w:pPr>
          </w:p>
        </w:tc>
        <w:tc>
          <w:tcPr>
            <w:tcW w:w="1123" w:type="pct"/>
            <w:tcBorders>
              <w:bottom w:val="nil"/>
            </w:tcBorders>
          </w:tcPr>
          <w:p w14:paraId="323FEBD2" w14:textId="77777777" w:rsidR="00C32446" w:rsidRPr="00842F8E" w:rsidRDefault="00C32446" w:rsidP="00C32446">
            <w:pPr>
              <w:rPr>
                <w:rFonts w:ascii="Arial" w:hAnsi="Arial" w:cs="Arial"/>
                <w:bCs/>
                <w:sz w:val="16"/>
                <w:szCs w:val="16"/>
              </w:rPr>
            </w:pPr>
            <w:r w:rsidRPr="00842F8E">
              <w:rPr>
                <w:rFonts w:ascii="Arial" w:hAnsi="Arial" w:cs="Arial"/>
                <w:bCs/>
                <w:sz w:val="16"/>
                <w:szCs w:val="16"/>
              </w:rPr>
              <w:t xml:space="preserve">Q17b. Please select the name of [Name’s] father from the household roster. </w:t>
            </w:r>
          </w:p>
          <w:p w14:paraId="59469A6C" w14:textId="60FC7508" w:rsidR="00C32446" w:rsidRPr="00842F8E" w:rsidRDefault="00C32446" w:rsidP="00C32446">
            <w:pPr>
              <w:rPr>
                <w:rFonts w:ascii="Arial" w:hAnsi="Arial" w:cs="Arial"/>
                <w:bCs/>
                <w:sz w:val="16"/>
                <w:szCs w:val="16"/>
              </w:rPr>
            </w:pPr>
          </w:p>
          <w:p w14:paraId="502297B6" w14:textId="0C2895DA" w:rsidR="00C32446" w:rsidRPr="00842F8E" w:rsidRDefault="00C32446" w:rsidP="00C32446">
            <w:pPr>
              <w:rPr>
                <w:rFonts w:ascii="Arial" w:hAnsi="Arial" w:cs="Arial"/>
                <w:bCs/>
                <w:sz w:val="16"/>
                <w:szCs w:val="16"/>
              </w:rPr>
            </w:pPr>
          </w:p>
          <w:p w14:paraId="0C0974A9" w14:textId="14871D10" w:rsidR="00C32446" w:rsidRPr="00D15DFD" w:rsidRDefault="00C32446" w:rsidP="00C32446">
            <w:pPr>
              <w:rPr>
                <w:rFonts w:ascii="Arial" w:hAnsi="Arial" w:cs="Arial"/>
                <w:bCs/>
                <w:sz w:val="16"/>
                <w:szCs w:val="16"/>
              </w:rPr>
            </w:pPr>
            <w:r w:rsidRPr="00D15DFD">
              <w:rPr>
                <w:rFonts w:ascii="Arial" w:hAnsi="Arial" w:cs="Arial"/>
                <w:bCs/>
                <w:sz w:val="16"/>
                <w:szCs w:val="16"/>
              </w:rPr>
              <w:t>[names appear for selection]</w:t>
            </w:r>
          </w:p>
          <w:p w14:paraId="3D313B51" w14:textId="77777777" w:rsidR="00C32446" w:rsidRPr="00842F8E" w:rsidRDefault="00C32446" w:rsidP="00C32446">
            <w:pPr>
              <w:rPr>
                <w:rFonts w:ascii="Arial" w:hAnsi="Arial" w:cs="Arial"/>
                <w:bCs/>
                <w:sz w:val="16"/>
                <w:szCs w:val="16"/>
              </w:rPr>
            </w:pPr>
          </w:p>
          <w:p w14:paraId="049F17DA" w14:textId="5BFBA1D0" w:rsidR="00C32446" w:rsidRPr="00D15DFD" w:rsidRDefault="00C32446">
            <w:pPr>
              <w:rPr>
                <w:rFonts w:ascii="Arial" w:hAnsi="Arial" w:cs="Arial"/>
                <w:bCs/>
                <w:sz w:val="16"/>
                <w:szCs w:val="16"/>
              </w:rPr>
            </w:pPr>
          </w:p>
        </w:tc>
        <w:tc>
          <w:tcPr>
            <w:tcW w:w="1519" w:type="pct"/>
            <w:tcBorders>
              <w:bottom w:val="nil"/>
            </w:tcBorders>
          </w:tcPr>
          <w:p w14:paraId="6662A7E9" w14:textId="77777777" w:rsidR="00C32446" w:rsidRPr="00842F8E" w:rsidRDefault="00C32446" w:rsidP="00C32446">
            <w:pPr>
              <w:rPr>
                <w:rFonts w:ascii="Arial" w:hAnsi="Arial" w:cs="Arial"/>
                <w:sz w:val="16"/>
                <w:szCs w:val="16"/>
              </w:rPr>
            </w:pPr>
            <w:r w:rsidRPr="00842F8E">
              <w:rPr>
                <w:rFonts w:ascii="Arial" w:hAnsi="Arial" w:cs="Arial"/>
                <w:bCs/>
                <w:sz w:val="16"/>
                <w:szCs w:val="16"/>
              </w:rPr>
              <w:t xml:space="preserve">Q18. </w:t>
            </w:r>
            <w:r w:rsidRPr="00842F8E">
              <w:rPr>
                <w:rFonts w:ascii="Arial" w:hAnsi="Arial" w:cs="Arial"/>
                <w:sz w:val="16"/>
                <w:szCs w:val="16"/>
              </w:rPr>
              <w:t>What was [Name]’s father’s highest level of education completed?</w:t>
            </w:r>
          </w:p>
          <w:p w14:paraId="71D08BCE" w14:textId="77777777" w:rsidR="00C32446" w:rsidRPr="00842F8E" w:rsidRDefault="00C32446" w:rsidP="00C32446">
            <w:pPr>
              <w:rPr>
                <w:rFonts w:ascii="Arial" w:hAnsi="Arial" w:cs="Arial"/>
                <w:sz w:val="16"/>
                <w:szCs w:val="16"/>
              </w:rPr>
            </w:pPr>
          </w:p>
          <w:p w14:paraId="689048D5" w14:textId="23A06C7E" w:rsidR="00C32446" w:rsidRPr="00D15DFD" w:rsidRDefault="00C32446" w:rsidP="00C32446">
            <w:pPr>
              <w:rPr>
                <w:rFonts w:ascii="Arial" w:hAnsi="Arial" w:cs="Arial"/>
                <w:sz w:val="16"/>
                <w:szCs w:val="16"/>
              </w:rPr>
            </w:pPr>
            <w:r w:rsidRPr="00D15DFD">
              <w:rPr>
                <w:rFonts w:ascii="Arial" w:hAnsi="Arial" w:cs="Arial"/>
                <w:sz w:val="16"/>
                <w:szCs w:val="16"/>
              </w:rPr>
              <w:t xml:space="preserve">1. None </w:t>
            </w:r>
          </w:p>
          <w:p w14:paraId="4E30BEE9" w14:textId="5C6ED1EC" w:rsidR="00C32446" w:rsidRPr="00D15DFD" w:rsidRDefault="00C32446" w:rsidP="00C32446">
            <w:pPr>
              <w:rPr>
                <w:rFonts w:ascii="Arial" w:hAnsi="Arial" w:cs="Arial"/>
                <w:sz w:val="16"/>
                <w:szCs w:val="16"/>
              </w:rPr>
            </w:pPr>
            <w:r w:rsidRPr="00D15DFD">
              <w:rPr>
                <w:rFonts w:ascii="Arial" w:hAnsi="Arial" w:cs="Arial"/>
                <w:sz w:val="16"/>
                <w:szCs w:val="16"/>
              </w:rPr>
              <w:t>2. Primary</w:t>
            </w:r>
          </w:p>
          <w:p w14:paraId="3F18C3D1" w14:textId="77777777" w:rsidR="00C32446" w:rsidRPr="00D15DFD" w:rsidRDefault="00C32446" w:rsidP="00C32446">
            <w:pPr>
              <w:rPr>
                <w:rFonts w:ascii="Arial" w:hAnsi="Arial" w:cs="Arial"/>
                <w:sz w:val="16"/>
                <w:szCs w:val="16"/>
              </w:rPr>
            </w:pPr>
            <w:r w:rsidRPr="00D15DFD">
              <w:rPr>
                <w:rFonts w:ascii="Arial" w:hAnsi="Arial" w:cs="Arial"/>
                <w:sz w:val="16"/>
                <w:szCs w:val="16"/>
              </w:rPr>
              <w:t xml:space="preserve">3. Middle/JSS </w:t>
            </w:r>
          </w:p>
          <w:p w14:paraId="341CF43B" w14:textId="77777777" w:rsidR="00C32446" w:rsidRPr="00D15DFD" w:rsidRDefault="00C32446" w:rsidP="00C32446">
            <w:pPr>
              <w:rPr>
                <w:rFonts w:ascii="Arial" w:hAnsi="Arial" w:cs="Arial"/>
                <w:sz w:val="16"/>
                <w:szCs w:val="16"/>
              </w:rPr>
            </w:pPr>
            <w:r w:rsidRPr="00D15DFD">
              <w:rPr>
                <w:rFonts w:ascii="Arial" w:hAnsi="Arial" w:cs="Arial"/>
                <w:sz w:val="16"/>
                <w:szCs w:val="16"/>
              </w:rPr>
              <w:t xml:space="preserve">4. Voc/Comm </w:t>
            </w:r>
          </w:p>
          <w:p w14:paraId="55D243F7" w14:textId="77777777" w:rsidR="00C32446" w:rsidRPr="00D15DFD" w:rsidRDefault="00C32446" w:rsidP="00C32446">
            <w:pPr>
              <w:rPr>
                <w:rFonts w:ascii="Arial" w:hAnsi="Arial" w:cs="Arial"/>
                <w:sz w:val="16"/>
                <w:szCs w:val="16"/>
              </w:rPr>
            </w:pPr>
            <w:r w:rsidRPr="00D15DFD">
              <w:rPr>
                <w:rFonts w:ascii="Arial" w:hAnsi="Arial" w:cs="Arial"/>
                <w:sz w:val="16"/>
                <w:szCs w:val="16"/>
              </w:rPr>
              <w:t xml:space="preserve">5. 'O' level </w:t>
            </w:r>
          </w:p>
          <w:p w14:paraId="7E862DF9" w14:textId="227834C3" w:rsidR="00C32446" w:rsidRPr="00D15DFD" w:rsidRDefault="00C32446" w:rsidP="00C32446">
            <w:pPr>
              <w:rPr>
                <w:rFonts w:ascii="Arial" w:hAnsi="Arial" w:cs="Arial"/>
                <w:sz w:val="16"/>
                <w:szCs w:val="16"/>
              </w:rPr>
            </w:pPr>
            <w:r w:rsidRPr="00D15DFD">
              <w:rPr>
                <w:rFonts w:ascii="Arial" w:hAnsi="Arial" w:cs="Arial"/>
                <w:sz w:val="16"/>
                <w:szCs w:val="16"/>
              </w:rPr>
              <w:t xml:space="preserve">6. SSS </w:t>
            </w:r>
          </w:p>
          <w:p w14:paraId="7C9EA217" w14:textId="77777777" w:rsidR="00C32446" w:rsidRPr="00D15DFD" w:rsidRDefault="00C32446" w:rsidP="00C32446">
            <w:pPr>
              <w:rPr>
                <w:rFonts w:ascii="Arial" w:hAnsi="Arial" w:cs="Arial"/>
                <w:sz w:val="16"/>
                <w:szCs w:val="16"/>
              </w:rPr>
            </w:pPr>
            <w:r w:rsidRPr="00D15DFD">
              <w:rPr>
                <w:rFonts w:ascii="Arial" w:hAnsi="Arial" w:cs="Arial"/>
                <w:sz w:val="16"/>
                <w:szCs w:val="16"/>
              </w:rPr>
              <w:t xml:space="preserve">7. 'A' level </w:t>
            </w:r>
          </w:p>
          <w:p w14:paraId="6CBD3747" w14:textId="77777777" w:rsidR="00C32446" w:rsidRPr="00D15DFD" w:rsidRDefault="00C32446" w:rsidP="00C32446">
            <w:pPr>
              <w:rPr>
                <w:rFonts w:ascii="Arial" w:hAnsi="Arial" w:cs="Arial"/>
                <w:sz w:val="16"/>
                <w:szCs w:val="16"/>
              </w:rPr>
            </w:pPr>
            <w:r w:rsidRPr="00D15DFD">
              <w:rPr>
                <w:rFonts w:ascii="Arial" w:hAnsi="Arial" w:cs="Arial"/>
                <w:sz w:val="16"/>
                <w:szCs w:val="16"/>
              </w:rPr>
              <w:t>8. Training college</w:t>
            </w:r>
          </w:p>
          <w:p w14:paraId="31FE806D" w14:textId="54CE6829" w:rsidR="00C32446" w:rsidRPr="00D15DFD" w:rsidRDefault="00C32446" w:rsidP="00C32446">
            <w:pPr>
              <w:rPr>
                <w:rFonts w:ascii="Arial" w:hAnsi="Arial" w:cs="Arial"/>
                <w:sz w:val="16"/>
                <w:szCs w:val="16"/>
              </w:rPr>
            </w:pPr>
            <w:r w:rsidRPr="00D15DFD">
              <w:rPr>
                <w:rFonts w:ascii="Arial" w:hAnsi="Arial" w:cs="Arial"/>
                <w:sz w:val="16"/>
                <w:szCs w:val="16"/>
              </w:rPr>
              <w:t>9. Tech</w:t>
            </w:r>
            <w:r w:rsidR="00D15DFD">
              <w:rPr>
                <w:rFonts w:ascii="Arial" w:hAnsi="Arial" w:cs="Arial"/>
                <w:sz w:val="16"/>
                <w:szCs w:val="16"/>
              </w:rPr>
              <w:t>nical</w:t>
            </w:r>
            <w:r w:rsidRPr="00D15DFD">
              <w:rPr>
                <w:rFonts w:ascii="Arial" w:hAnsi="Arial" w:cs="Arial"/>
                <w:sz w:val="16"/>
                <w:szCs w:val="16"/>
              </w:rPr>
              <w:t>/prof</w:t>
            </w:r>
            <w:r w:rsidR="00D15DFD">
              <w:rPr>
                <w:rFonts w:ascii="Arial" w:hAnsi="Arial" w:cs="Arial"/>
                <w:sz w:val="16"/>
                <w:szCs w:val="16"/>
              </w:rPr>
              <w:t>essional</w:t>
            </w:r>
          </w:p>
          <w:p w14:paraId="0B91A327" w14:textId="77777777" w:rsidR="00C32446" w:rsidRPr="00D15DFD" w:rsidRDefault="00C32446" w:rsidP="00C32446">
            <w:pPr>
              <w:rPr>
                <w:rFonts w:ascii="Arial" w:hAnsi="Arial" w:cs="Arial"/>
                <w:sz w:val="16"/>
                <w:szCs w:val="16"/>
              </w:rPr>
            </w:pPr>
            <w:r w:rsidRPr="00D15DFD">
              <w:rPr>
                <w:rFonts w:ascii="Arial" w:hAnsi="Arial" w:cs="Arial"/>
                <w:sz w:val="16"/>
                <w:szCs w:val="16"/>
              </w:rPr>
              <w:t>10. Tertiary</w:t>
            </w:r>
          </w:p>
          <w:p w14:paraId="6D2CC291" w14:textId="77777777" w:rsidR="00C32446" w:rsidRPr="00D15DFD" w:rsidRDefault="00C32446" w:rsidP="00C32446">
            <w:pPr>
              <w:rPr>
                <w:rFonts w:ascii="Arial" w:hAnsi="Arial" w:cs="Arial"/>
                <w:sz w:val="16"/>
                <w:szCs w:val="16"/>
              </w:rPr>
            </w:pPr>
            <w:r w:rsidRPr="00D15DFD">
              <w:rPr>
                <w:rFonts w:ascii="Arial" w:hAnsi="Arial" w:cs="Arial"/>
                <w:sz w:val="16"/>
                <w:szCs w:val="16"/>
              </w:rPr>
              <w:t>11. Koranic</w:t>
            </w:r>
          </w:p>
          <w:p w14:paraId="4AF52CED" w14:textId="56B9E748" w:rsidR="00C32446" w:rsidRPr="00842F8E" w:rsidRDefault="00C32446" w:rsidP="00C32446">
            <w:pPr>
              <w:rPr>
                <w:rFonts w:ascii="Arial" w:hAnsi="Arial" w:cs="Arial"/>
                <w:bCs/>
                <w:sz w:val="16"/>
                <w:szCs w:val="16"/>
              </w:rPr>
            </w:pPr>
          </w:p>
        </w:tc>
        <w:tc>
          <w:tcPr>
            <w:tcW w:w="1031" w:type="pct"/>
          </w:tcPr>
          <w:p w14:paraId="1E1EB81A" w14:textId="77777777" w:rsidR="00C32446" w:rsidRPr="00842F8E" w:rsidRDefault="00C32446" w:rsidP="00C32446">
            <w:pPr>
              <w:rPr>
                <w:rFonts w:ascii="Arial" w:hAnsi="Arial" w:cs="Arial"/>
                <w:sz w:val="16"/>
                <w:szCs w:val="16"/>
              </w:rPr>
            </w:pPr>
            <w:r w:rsidRPr="00842F8E">
              <w:rPr>
                <w:rFonts w:ascii="Arial" w:hAnsi="Arial" w:cs="Arial"/>
                <w:bCs/>
                <w:sz w:val="16"/>
                <w:szCs w:val="16"/>
              </w:rPr>
              <w:t xml:space="preserve">Q19. </w:t>
            </w:r>
            <w:r w:rsidRPr="00842F8E">
              <w:rPr>
                <w:rFonts w:ascii="Arial" w:hAnsi="Arial" w:cs="Arial"/>
                <w:sz w:val="16"/>
                <w:szCs w:val="16"/>
              </w:rPr>
              <w:t>What kind of work has [Name]’s father done for most of his life?</w:t>
            </w:r>
          </w:p>
          <w:p w14:paraId="1B897D36" w14:textId="77777777" w:rsidR="00C32446" w:rsidRPr="00842F8E" w:rsidRDefault="00C32446" w:rsidP="00C32446">
            <w:pPr>
              <w:rPr>
                <w:rFonts w:ascii="Arial" w:hAnsi="Arial" w:cs="Arial"/>
                <w:sz w:val="16"/>
                <w:szCs w:val="16"/>
              </w:rPr>
            </w:pPr>
          </w:p>
          <w:p w14:paraId="04954A33" w14:textId="77777777" w:rsidR="00C32446" w:rsidRPr="00D15DFD" w:rsidRDefault="00C32446" w:rsidP="00C32446">
            <w:pPr>
              <w:rPr>
                <w:rFonts w:ascii="Arial" w:hAnsi="Arial" w:cs="Arial"/>
                <w:sz w:val="16"/>
                <w:szCs w:val="16"/>
              </w:rPr>
            </w:pPr>
            <w:r w:rsidRPr="00D15DFD">
              <w:rPr>
                <w:rFonts w:ascii="Arial" w:hAnsi="Arial" w:cs="Arial"/>
                <w:sz w:val="16"/>
                <w:szCs w:val="16"/>
              </w:rPr>
              <w:t>0. Has no occupation</w:t>
            </w:r>
          </w:p>
          <w:p w14:paraId="6E4C483D"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 xml:space="preserve">1. Legislator, senior officials &amp; managers </w:t>
            </w:r>
          </w:p>
          <w:p w14:paraId="7F7C3176"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 xml:space="preserve">2. Professionals </w:t>
            </w:r>
          </w:p>
          <w:p w14:paraId="5A826BE2"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 xml:space="preserve">3.Technicians &amp; associate professionals </w:t>
            </w:r>
          </w:p>
          <w:p w14:paraId="5871AC38"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4. Clerks</w:t>
            </w:r>
          </w:p>
          <w:p w14:paraId="1BE8C87F"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 xml:space="preserve">5. Craft &amp; related trade workers  </w:t>
            </w:r>
          </w:p>
          <w:p w14:paraId="4C60760B"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 xml:space="preserve">6.Plant &amp; machine operators &amp; assemblers </w:t>
            </w:r>
          </w:p>
          <w:p w14:paraId="2B9D6FE5"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 xml:space="preserve">7.Elementary occupations </w:t>
            </w:r>
          </w:p>
          <w:p w14:paraId="51DA6D3F"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 xml:space="preserve">8. Armed forces &amp; other security personnel </w:t>
            </w:r>
          </w:p>
          <w:p w14:paraId="439DE78C"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 xml:space="preserve">9.Homemaker </w:t>
            </w:r>
          </w:p>
          <w:p w14:paraId="1BC8C1A6" w14:textId="77777777" w:rsidR="00C32446" w:rsidRPr="00D15DFD" w:rsidRDefault="00C32446" w:rsidP="00C32446">
            <w:pPr>
              <w:contextualSpacing/>
              <w:rPr>
                <w:rFonts w:ascii="Arial" w:hAnsi="Arial" w:cs="Arial"/>
                <w:sz w:val="16"/>
                <w:szCs w:val="16"/>
              </w:rPr>
            </w:pPr>
            <w:r w:rsidRPr="00D15DFD">
              <w:rPr>
                <w:rFonts w:ascii="Arial" w:hAnsi="Arial" w:cs="Arial"/>
                <w:sz w:val="16"/>
                <w:szCs w:val="16"/>
              </w:rPr>
              <w:t xml:space="preserve">10.In school </w:t>
            </w:r>
          </w:p>
          <w:p w14:paraId="7FB9C455" w14:textId="77777777" w:rsidR="00C32446" w:rsidRPr="00D15DFD" w:rsidRDefault="00C32446" w:rsidP="00C32446">
            <w:pPr>
              <w:autoSpaceDE w:val="0"/>
              <w:autoSpaceDN w:val="0"/>
              <w:adjustRightInd w:val="0"/>
              <w:contextualSpacing/>
              <w:rPr>
                <w:rFonts w:ascii="Arial" w:hAnsi="Arial" w:cs="Arial"/>
                <w:sz w:val="16"/>
                <w:szCs w:val="16"/>
              </w:rPr>
            </w:pPr>
            <w:r w:rsidRPr="00D15DFD">
              <w:rPr>
                <w:rFonts w:ascii="Arial" w:hAnsi="Arial" w:cs="Arial"/>
                <w:sz w:val="16"/>
                <w:szCs w:val="16"/>
              </w:rPr>
              <w:t>11. Self employed farmer</w:t>
            </w:r>
          </w:p>
          <w:p w14:paraId="14ADF894" w14:textId="77777777" w:rsidR="00C32446" w:rsidRPr="00D15DFD" w:rsidRDefault="00C32446" w:rsidP="00C32446">
            <w:pPr>
              <w:autoSpaceDE w:val="0"/>
              <w:autoSpaceDN w:val="0"/>
              <w:adjustRightInd w:val="0"/>
              <w:rPr>
                <w:rFonts w:ascii="Arial" w:hAnsi="Arial" w:cs="Arial"/>
                <w:sz w:val="16"/>
                <w:szCs w:val="16"/>
              </w:rPr>
            </w:pPr>
            <w:r w:rsidRPr="00D15DFD">
              <w:rPr>
                <w:rFonts w:ascii="Arial" w:hAnsi="Arial" w:cs="Arial"/>
                <w:sz w:val="16"/>
                <w:szCs w:val="16"/>
              </w:rPr>
              <w:t>12. Forestry worker</w:t>
            </w:r>
          </w:p>
          <w:p w14:paraId="7125F771" w14:textId="14680E8D" w:rsidR="00C32446" w:rsidRPr="00D15DFD" w:rsidRDefault="00C32446" w:rsidP="00C32446">
            <w:pPr>
              <w:autoSpaceDE w:val="0"/>
              <w:autoSpaceDN w:val="0"/>
              <w:adjustRightInd w:val="0"/>
              <w:rPr>
                <w:rFonts w:ascii="Arial" w:hAnsi="Arial" w:cs="Arial"/>
                <w:sz w:val="16"/>
                <w:szCs w:val="16"/>
              </w:rPr>
            </w:pPr>
            <w:r w:rsidRPr="00D15DFD">
              <w:rPr>
                <w:rFonts w:ascii="Arial" w:hAnsi="Arial" w:cs="Arial"/>
                <w:sz w:val="16"/>
                <w:szCs w:val="16"/>
              </w:rPr>
              <w:t>13. Fisherman</w:t>
            </w:r>
            <w:r w:rsidR="00D15DFD">
              <w:rPr>
                <w:rFonts w:ascii="Arial" w:hAnsi="Arial" w:cs="Arial"/>
                <w:sz w:val="16"/>
                <w:szCs w:val="16"/>
              </w:rPr>
              <w:t>/fishmonger</w:t>
            </w:r>
          </w:p>
          <w:p w14:paraId="5892944C" w14:textId="77777777" w:rsidR="00C32446" w:rsidRPr="00D15DFD" w:rsidRDefault="00C32446" w:rsidP="00C32446">
            <w:pPr>
              <w:autoSpaceDE w:val="0"/>
              <w:autoSpaceDN w:val="0"/>
              <w:adjustRightInd w:val="0"/>
              <w:rPr>
                <w:rFonts w:ascii="Arial" w:hAnsi="Arial" w:cs="Arial"/>
                <w:sz w:val="16"/>
                <w:szCs w:val="16"/>
              </w:rPr>
            </w:pPr>
            <w:r w:rsidRPr="00D15DFD">
              <w:rPr>
                <w:rFonts w:ascii="Arial" w:hAnsi="Arial" w:cs="Arial"/>
                <w:sz w:val="16"/>
                <w:szCs w:val="16"/>
              </w:rPr>
              <w:t>14. Self employed trader</w:t>
            </w:r>
          </w:p>
          <w:p w14:paraId="778AAD13" w14:textId="3F380A19" w:rsidR="00C32446" w:rsidRPr="00D15DFD" w:rsidRDefault="00C32446" w:rsidP="008D4F63">
            <w:pPr>
              <w:autoSpaceDE w:val="0"/>
              <w:autoSpaceDN w:val="0"/>
              <w:adjustRightInd w:val="0"/>
              <w:rPr>
                <w:rFonts w:ascii="Arial" w:hAnsi="Arial" w:cs="Arial"/>
                <w:sz w:val="16"/>
                <w:szCs w:val="16"/>
              </w:rPr>
            </w:pPr>
            <w:r w:rsidRPr="00D15DFD">
              <w:rPr>
                <w:rFonts w:ascii="Arial" w:hAnsi="Arial" w:cs="Arial"/>
                <w:sz w:val="16"/>
                <w:szCs w:val="16"/>
              </w:rPr>
              <w:t>15. Employed shop attendant</w:t>
            </w:r>
          </w:p>
        </w:tc>
      </w:tr>
      <w:tr w:rsidR="00C32446" w:rsidRPr="005A7BEF" w14:paraId="4D9637B0" w14:textId="7B906A54" w:rsidTr="00C32446">
        <w:tc>
          <w:tcPr>
            <w:tcW w:w="1326" w:type="pct"/>
            <w:tcBorders>
              <w:top w:val="nil"/>
            </w:tcBorders>
          </w:tcPr>
          <w:p w14:paraId="5A9D3192" w14:textId="77777777" w:rsidR="00C32446" w:rsidRPr="005A7BEF" w:rsidRDefault="00C32446" w:rsidP="00C32446">
            <w:pPr>
              <w:rPr>
                <w:rFonts w:ascii="Arial" w:hAnsi="Arial" w:cs="Arial"/>
                <w:b/>
                <w:bCs/>
                <w:sz w:val="16"/>
                <w:szCs w:val="16"/>
              </w:rPr>
            </w:pPr>
          </w:p>
        </w:tc>
        <w:tc>
          <w:tcPr>
            <w:tcW w:w="1123" w:type="pct"/>
            <w:tcBorders>
              <w:top w:val="nil"/>
            </w:tcBorders>
          </w:tcPr>
          <w:p w14:paraId="5B83A5EC" w14:textId="77777777" w:rsidR="00C32446" w:rsidRPr="005A7BEF" w:rsidRDefault="00C32446" w:rsidP="00C32446">
            <w:pPr>
              <w:rPr>
                <w:rFonts w:ascii="Arial" w:hAnsi="Arial" w:cs="Arial"/>
                <w:b/>
                <w:bCs/>
                <w:sz w:val="16"/>
                <w:szCs w:val="16"/>
              </w:rPr>
            </w:pPr>
          </w:p>
        </w:tc>
        <w:tc>
          <w:tcPr>
            <w:tcW w:w="1519" w:type="pct"/>
            <w:tcBorders>
              <w:top w:val="nil"/>
            </w:tcBorders>
          </w:tcPr>
          <w:p w14:paraId="6481408C" w14:textId="77777777" w:rsidR="00C32446" w:rsidRPr="005A7BEF" w:rsidRDefault="00C32446" w:rsidP="00C32446">
            <w:pPr>
              <w:rPr>
                <w:rFonts w:ascii="Arial" w:hAnsi="Arial" w:cs="Arial"/>
                <w:b/>
                <w:bCs/>
                <w:sz w:val="16"/>
                <w:szCs w:val="16"/>
              </w:rPr>
            </w:pPr>
          </w:p>
        </w:tc>
        <w:tc>
          <w:tcPr>
            <w:tcW w:w="1031" w:type="pct"/>
          </w:tcPr>
          <w:p w14:paraId="6E4C1126" w14:textId="77777777" w:rsidR="00C32446" w:rsidRPr="005A7BEF" w:rsidRDefault="00C32446" w:rsidP="00C32446">
            <w:pPr>
              <w:rPr>
                <w:rFonts w:ascii="Arial" w:hAnsi="Arial" w:cs="Arial"/>
                <w:b/>
                <w:bCs/>
                <w:sz w:val="16"/>
                <w:szCs w:val="16"/>
              </w:rPr>
            </w:pPr>
          </w:p>
        </w:tc>
      </w:tr>
      <w:tr w:rsidR="00C32446" w:rsidRPr="005A7BEF" w14:paraId="29781B28" w14:textId="773AC9B9" w:rsidTr="00C32446">
        <w:tc>
          <w:tcPr>
            <w:tcW w:w="1326" w:type="pct"/>
          </w:tcPr>
          <w:p w14:paraId="16E34C4F" w14:textId="77777777" w:rsidR="00C32446" w:rsidRPr="005A7BEF" w:rsidRDefault="00C32446" w:rsidP="00C32446">
            <w:pPr>
              <w:spacing w:line="360" w:lineRule="auto"/>
              <w:rPr>
                <w:rFonts w:ascii="Arial" w:hAnsi="Arial" w:cs="Arial"/>
                <w:b/>
                <w:bCs/>
                <w:sz w:val="16"/>
                <w:szCs w:val="16"/>
              </w:rPr>
            </w:pPr>
          </w:p>
        </w:tc>
        <w:tc>
          <w:tcPr>
            <w:tcW w:w="1123" w:type="pct"/>
          </w:tcPr>
          <w:p w14:paraId="28F31F5C" w14:textId="77777777" w:rsidR="00C32446" w:rsidRPr="005A7BEF" w:rsidRDefault="00C32446" w:rsidP="00C32446">
            <w:pPr>
              <w:spacing w:line="360" w:lineRule="auto"/>
              <w:rPr>
                <w:rFonts w:ascii="Arial" w:hAnsi="Arial" w:cs="Arial"/>
                <w:b/>
                <w:bCs/>
                <w:sz w:val="16"/>
                <w:szCs w:val="16"/>
              </w:rPr>
            </w:pPr>
          </w:p>
        </w:tc>
        <w:tc>
          <w:tcPr>
            <w:tcW w:w="1519" w:type="pct"/>
          </w:tcPr>
          <w:p w14:paraId="1206C9CB" w14:textId="77777777" w:rsidR="00C32446" w:rsidRPr="005A7BEF" w:rsidRDefault="00C32446" w:rsidP="00C32446">
            <w:pPr>
              <w:spacing w:line="360" w:lineRule="auto"/>
              <w:rPr>
                <w:rFonts w:ascii="Arial" w:hAnsi="Arial" w:cs="Arial"/>
                <w:b/>
                <w:bCs/>
                <w:sz w:val="16"/>
                <w:szCs w:val="16"/>
              </w:rPr>
            </w:pPr>
          </w:p>
        </w:tc>
        <w:tc>
          <w:tcPr>
            <w:tcW w:w="1031" w:type="pct"/>
          </w:tcPr>
          <w:p w14:paraId="2559C634" w14:textId="77777777" w:rsidR="00C32446" w:rsidRPr="005A7BEF" w:rsidRDefault="00C32446" w:rsidP="00C32446">
            <w:pPr>
              <w:rPr>
                <w:rFonts w:ascii="Arial" w:hAnsi="Arial" w:cs="Arial"/>
                <w:b/>
                <w:bCs/>
                <w:sz w:val="16"/>
                <w:szCs w:val="16"/>
              </w:rPr>
            </w:pPr>
          </w:p>
        </w:tc>
      </w:tr>
      <w:tr w:rsidR="00C32446" w:rsidRPr="005A7BEF" w14:paraId="2B970496" w14:textId="00158672" w:rsidTr="00C32446">
        <w:tc>
          <w:tcPr>
            <w:tcW w:w="1326" w:type="pct"/>
          </w:tcPr>
          <w:p w14:paraId="7FB6A006" w14:textId="77777777" w:rsidR="00C32446" w:rsidRPr="005A7BEF" w:rsidRDefault="00C32446" w:rsidP="00C32446">
            <w:pPr>
              <w:spacing w:line="360" w:lineRule="auto"/>
              <w:rPr>
                <w:rFonts w:ascii="Arial" w:hAnsi="Arial" w:cs="Arial"/>
                <w:b/>
                <w:bCs/>
                <w:sz w:val="16"/>
                <w:szCs w:val="16"/>
              </w:rPr>
            </w:pPr>
          </w:p>
        </w:tc>
        <w:tc>
          <w:tcPr>
            <w:tcW w:w="1123" w:type="pct"/>
          </w:tcPr>
          <w:p w14:paraId="1C2605DC" w14:textId="77777777" w:rsidR="00C32446" w:rsidRPr="005A7BEF" w:rsidRDefault="00C32446" w:rsidP="00C32446">
            <w:pPr>
              <w:spacing w:line="360" w:lineRule="auto"/>
              <w:rPr>
                <w:rFonts w:ascii="Arial" w:hAnsi="Arial" w:cs="Arial"/>
                <w:b/>
                <w:bCs/>
                <w:sz w:val="16"/>
                <w:szCs w:val="16"/>
              </w:rPr>
            </w:pPr>
          </w:p>
        </w:tc>
        <w:tc>
          <w:tcPr>
            <w:tcW w:w="1519" w:type="pct"/>
          </w:tcPr>
          <w:p w14:paraId="79BB902D" w14:textId="77777777" w:rsidR="00C32446" w:rsidRPr="005A7BEF" w:rsidRDefault="00C32446" w:rsidP="00C32446">
            <w:pPr>
              <w:spacing w:line="360" w:lineRule="auto"/>
              <w:rPr>
                <w:rFonts w:ascii="Arial" w:hAnsi="Arial" w:cs="Arial"/>
                <w:b/>
                <w:bCs/>
                <w:sz w:val="16"/>
                <w:szCs w:val="16"/>
              </w:rPr>
            </w:pPr>
          </w:p>
        </w:tc>
        <w:tc>
          <w:tcPr>
            <w:tcW w:w="1031" w:type="pct"/>
          </w:tcPr>
          <w:p w14:paraId="54D376D0" w14:textId="77777777" w:rsidR="00C32446" w:rsidRPr="005A7BEF" w:rsidRDefault="00C32446" w:rsidP="00C32446">
            <w:pPr>
              <w:rPr>
                <w:rFonts w:ascii="Arial" w:hAnsi="Arial" w:cs="Arial"/>
                <w:b/>
                <w:bCs/>
                <w:sz w:val="16"/>
                <w:szCs w:val="16"/>
              </w:rPr>
            </w:pPr>
          </w:p>
        </w:tc>
      </w:tr>
      <w:tr w:rsidR="00C32446" w:rsidRPr="005A7BEF" w14:paraId="62AAA723" w14:textId="4F81FAA1" w:rsidTr="00C32446">
        <w:tc>
          <w:tcPr>
            <w:tcW w:w="1326" w:type="pct"/>
          </w:tcPr>
          <w:p w14:paraId="5B97BA3E" w14:textId="77777777" w:rsidR="00C32446" w:rsidRPr="005A7BEF" w:rsidRDefault="00C32446" w:rsidP="00C32446">
            <w:pPr>
              <w:spacing w:line="360" w:lineRule="auto"/>
              <w:rPr>
                <w:rFonts w:ascii="Arial" w:hAnsi="Arial" w:cs="Arial"/>
                <w:b/>
                <w:bCs/>
                <w:sz w:val="16"/>
                <w:szCs w:val="16"/>
              </w:rPr>
            </w:pPr>
          </w:p>
        </w:tc>
        <w:tc>
          <w:tcPr>
            <w:tcW w:w="1123" w:type="pct"/>
          </w:tcPr>
          <w:p w14:paraId="66D0CEDD" w14:textId="77777777" w:rsidR="00C32446" w:rsidRPr="005A7BEF" w:rsidRDefault="00C32446" w:rsidP="00C32446">
            <w:pPr>
              <w:spacing w:line="360" w:lineRule="auto"/>
              <w:rPr>
                <w:rFonts w:ascii="Arial" w:hAnsi="Arial" w:cs="Arial"/>
                <w:b/>
                <w:bCs/>
                <w:sz w:val="16"/>
                <w:szCs w:val="16"/>
              </w:rPr>
            </w:pPr>
          </w:p>
        </w:tc>
        <w:tc>
          <w:tcPr>
            <w:tcW w:w="1519" w:type="pct"/>
          </w:tcPr>
          <w:p w14:paraId="739CD52A" w14:textId="77777777" w:rsidR="00C32446" w:rsidRPr="005A7BEF" w:rsidRDefault="00C32446" w:rsidP="00C32446">
            <w:pPr>
              <w:spacing w:line="360" w:lineRule="auto"/>
              <w:rPr>
                <w:rFonts w:ascii="Arial" w:hAnsi="Arial" w:cs="Arial"/>
                <w:b/>
                <w:bCs/>
                <w:sz w:val="16"/>
                <w:szCs w:val="16"/>
              </w:rPr>
            </w:pPr>
          </w:p>
        </w:tc>
        <w:tc>
          <w:tcPr>
            <w:tcW w:w="1031" w:type="pct"/>
          </w:tcPr>
          <w:p w14:paraId="4878DDA3" w14:textId="77777777" w:rsidR="00C32446" w:rsidRPr="005A7BEF" w:rsidRDefault="00C32446" w:rsidP="00C32446">
            <w:pPr>
              <w:rPr>
                <w:rFonts w:ascii="Arial" w:hAnsi="Arial" w:cs="Arial"/>
                <w:b/>
                <w:bCs/>
                <w:sz w:val="16"/>
                <w:szCs w:val="16"/>
              </w:rPr>
            </w:pPr>
          </w:p>
        </w:tc>
      </w:tr>
      <w:tr w:rsidR="00C32446" w:rsidRPr="005A7BEF" w14:paraId="5C32D9D5" w14:textId="5FDB8650" w:rsidTr="00C32446">
        <w:tc>
          <w:tcPr>
            <w:tcW w:w="1326" w:type="pct"/>
          </w:tcPr>
          <w:p w14:paraId="47DAE5B9" w14:textId="77777777" w:rsidR="00C32446" w:rsidRPr="005A7BEF" w:rsidRDefault="00C32446" w:rsidP="00C32446">
            <w:pPr>
              <w:spacing w:line="360" w:lineRule="auto"/>
              <w:rPr>
                <w:rFonts w:ascii="Arial" w:hAnsi="Arial" w:cs="Arial"/>
                <w:b/>
                <w:bCs/>
                <w:sz w:val="16"/>
                <w:szCs w:val="16"/>
              </w:rPr>
            </w:pPr>
          </w:p>
        </w:tc>
        <w:tc>
          <w:tcPr>
            <w:tcW w:w="1123" w:type="pct"/>
          </w:tcPr>
          <w:p w14:paraId="33ABB549" w14:textId="77777777" w:rsidR="00C32446" w:rsidRPr="005A7BEF" w:rsidRDefault="00C32446" w:rsidP="00C32446">
            <w:pPr>
              <w:spacing w:line="360" w:lineRule="auto"/>
              <w:rPr>
                <w:rFonts w:ascii="Arial" w:hAnsi="Arial" w:cs="Arial"/>
                <w:b/>
                <w:bCs/>
                <w:sz w:val="16"/>
                <w:szCs w:val="16"/>
              </w:rPr>
            </w:pPr>
          </w:p>
        </w:tc>
        <w:tc>
          <w:tcPr>
            <w:tcW w:w="1519" w:type="pct"/>
          </w:tcPr>
          <w:p w14:paraId="5D568B82" w14:textId="77777777" w:rsidR="00C32446" w:rsidRPr="005A7BEF" w:rsidRDefault="00C32446" w:rsidP="00C32446">
            <w:pPr>
              <w:spacing w:line="360" w:lineRule="auto"/>
              <w:rPr>
                <w:rFonts w:ascii="Arial" w:hAnsi="Arial" w:cs="Arial"/>
                <w:b/>
                <w:bCs/>
                <w:sz w:val="16"/>
                <w:szCs w:val="16"/>
              </w:rPr>
            </w:pPr>
          </w:p>
        </w:tc>
        <w:tc>
          <w:tcPr>
            <w:tcW w:w="1031" w:type="pct"/>
          </w:tcPr>
          <w:p w14:paraId="03BC8B93" w14:textId="77777777" w:rsidR="00C32446" w:rsidRPr="005A7BEF" w:rsidRDefault="00C32446" w:rsidP="00C32446">
            <w:pPr>
              <w:rPr>
                <w:rFonts w:ascii="Arial" w:hAnsi="Arial" w:cs="Arial"/>
                <w:b/>
                <w:bCs/>
                <w:sz w:val="16"/>
                <w:szCs w:val="16"/>
              </w:rPr>
            </w:pPr>
          </w:p>
        </w:tc>
      </w:tr>
      <w:tr w:rsidR="00C32446" w:rsidRPr="005A7BEF" w14:paraId="7A270F10" w14:textId="73433814" w:rsidTr="00C32446">
        <w:tc>
          <w:tcPr>
            <w:tcW w:w="1326" w:type="pct"/>
          </w:tcPr>
          <w:p w14:paraId="25DBB7E4" w14:textId="77777777" w:rsidR="00C32446" w:rsidRPr="005A7BEF" w:rsidRDefault="00C32446" w:rsidP="00C32446">
            <w:pPr>
              <w:spacing w:line="360" w:lineRule="auto"/>
              <w:rPr>
                <w:rFonts w:ascii="Arial" w:hAnsi="Arial" w:cs="Arial"/>
                <w:b/>
                <w:bCs/>
                <w:sz w:val="16"/>
                <w:szCs w:val="16"/>
              </w:rPr>
            </w:pPr>
          </w:p>
        </w:tc>
        <w:tc>
          <w:tcPr>
            <w:tcW w:w="1123" w:type="pct"/>
          </w:tcPr>
          <w:p w14:paraId="792A74CD" w14:textId="77777777" w:rsidR="00C32446" w:rsidRPr="005A7BEF" w:rsidRDefault="00C32446" w:rsidP="00C32446">
            <w:pPr>
              <w:spacing w:line="360" w:lineRule="auto"/>
              <w:rPr>
                <w:rFonts w:ascii="Arial" w:hAnsi="Arial" w:cs="Arial"/>
                <w:b/>
                <w:bCs/>
                <w:sz w:val="16"/>
                <w:szCs w:val="16"/>
              </w:rPr>
            </w:pPr>
          </w:p>
        </w:tc>
        <w:tc>
          <w:tcPr>
            <w:tcW w:w="1519" w:type="pct"/>
          </w:tcPr>
          <w:p w14:paraId="6CCFC78B" w14:textId="77777777" w:rsidR="00C32446" w:rsidRPr="005A7BEF" w:rsidRDefault="00C32446" w:rsidP="00C32446">
            <w:pPr>
              <w:spacing w:line="360" w:lineRule="auto"/>
              <w:rPr>
                <w:rFonts w:ascii="Arial" w:hAnsi="Arial" w:cs="Arial"/>
                <w:b/>
                <w:bCs/>
                <w:sz w:val="16"/>
                <w:szCs w:val="16"/>
              </w:rPr>
            </w:pPr>
          </w:p>
        </w:tc>
        <w:tc>
          <w:tcPr>
            <w:tcW w:w="1031" w:type="pct"/>
          </w:tcPr>
          <w:p w14:paraId="74CB4183" w14:textId="77777777" w:rsidR="00C32446" w:rsidRPr="005A7BEF" w:rsidRDefault="00C32446" w:rsidP="00C32446">
            <w:pPr>
              <w:rPr>
                <w:rFonts w:ascii="Arial" w:hAnsi="Arial" w:cs="Arial"/>
                <w:b/>
                <w:bCs/>
                <w:sz w:val="16"/>
                <w:szCs w:val="16"/>
              </w:rPr>
            </w:pPr>
          </w:p>
        </w:tc>
      </w:tr>
      <w:tr w:rsidR="00C32446" w:rsidRPr="005A7BEF" w14:paraId="61FE2B02" w14:textId="349D2E4F" w:rsidTr="00C32446">
        <w:tc>
          <w:tcPr>
            <w:tcW w:w="1326" w:type="pct"/>
          </w:tcPr>
          <w:p w14:paraId="4779C47C" w14:textId="77777777" w:rsidR="00C32446" w:rsidRPr="005A7BEF" w:rsidRDefault="00C32446" w:rsidP="00C32446">
            <w:pPr>
              <w:spacing w:line="360" w:lineRule="auto"/>
              <w:rPr>
                <w:rFonts w:ascii="Arial" w:hAnsi="Arial" w:cs="Arial"/>
                <w:b/>
                <w:bCs/>
                <w:sz w:val="16"/>
                <w:szCs w:val="16"/>
              </w:rPr>
            </w:pPr>
          </w:p>
        </w:tc>
        <w:tc>
          <w:tcPr>
            <w:tcW w:w="1123" w:type="pct"/>
          </w:tcPr>
          <w:p w14:paraId="2573A3A3" w14:textId="77777777" w:rsidR="00C32446" w:rsidRPr="005A7BEF" w:rsidRDefault="00C32446" w:rsidP="00C32446">
            <w:pPr>
              <w:spacing w:line="360" w:lineRule="auto"/>
              <w:rPr>
                <w:rFonts w:ascii="Arial" w:hAnsi="Arial" w:cs="Arial"/>
                <w:b/>
                <w:bCs/>
                <w:sz w:val="16"/>
                <w:szCs w:val="16"/>
              </w:rPr>
            </w:pPr>
          </w:p>
        </w:tc>
        <w:tc>
          <w:tcPr>
            <w:tcW w:w="1519" w:type="pct"/>
          </w:tcPr>
          <w:p w14:paraId="60596ED7" w14:textId="77777777" w:rsidR="00C32446" w:rsidRPr="005A7BEF" w:rsidRDefault="00C32446" w:rsidP="00C32446">
            <w:pPr>
              <w:spacing w:line="360" w:lineRule="auto"/>
              <w:rPr>
                <w:rFonts w:ascii="Arial" w:hAnsi="Arial" w:cs="Arial"/>
                <w:b/>
                <w:bCs/>
                <w:sz w:val="16"/>
                <w:szCs w:val="16"/>
              </w:rPr>
            </w:pPr>
          </w:p>
        </w:tc>
        <w:tc>
          <w:tcPr>
            <w:tcW w:w="1031" w:type="pct"/>
          </w:tcPr>
          <w:p w14:paraId="0D065FF3" w14:textId="77777777" w:rsidR="00C32446" w:rsidRPr="005A7BEF" w:rsidRDefault="00C32446" w:rsidP="00C32446">
            <w:pPr>
              <w:rPr>
                <w:rFonts w:ascii="Arial" w:hAnsi="Arial" w:cs="Arial"/>
                <w:b/>
                <w:bCs/>
                <w:sz w:val="16"/>
                <w:szCs w:val="16"/>
              </w:rPr>
            </w:pPr>
          </w:p>
        </w:tc>
      </w:tr>
      <w:tr w:rsidR="00C32446" w:rsidRPr="005A7BEF" w14:paraId="1B37C1D5" w14:textId="489B992F" w:rsidTr="00C32446">
        <w:tc>
          <w:tcPr>
            <w:tcW w:w="1326" w:type="pct"/>
          </w:tcPr>
          <w:p w14:paraId="6EC4E40F" w14:textId="77777777" w:rsidR="00C32446" w:rsidRPr="005A7BEF" w:rsidRDefault="00C32446" w:rsidP="00C32446">
            <w:pPr>
              <w:spacing w:line="360" w:lineRule="auto"/>
              <w:rPr>
                <w:rFonts w:ascii="Arial" w:hAnsi="Arial" w:cs="Arial"/>
                <w:b/>
                <w:bCs/>
                <w:sz w:val="16"/>
                <w:szCs w:val="16"/>
              </w:rPr>
            </w:pPr>
          </w:p>
        </w:tc>
        <w:tc>
          <w:tcPr>
            <w:tcW w:w="1123" w:type="pct"/>
          </w:tcPr>
          <w:p w14:paraId="126E08B7" w14:textId="77777777" w:rsidR="00C32446" w:rsidRPr="005A7BEF" w:rsidRDefault="00C32446" w:rsidP="00C32446">
            <w:pPr>
              <w:spacing w:line="360" w:lineRule="auto"/>
              <w:rPr>
                <w:rFonts w:ascii="Arial" w:hAnsi="Arial" w:cs="Arial"/>
                <w:b/>
                <w:bCs/>
                <w:sz w:val="16"/>
                <w:szCs w:val="16"/>
              </w:rPr>
            </w:pPr>
          </w:p>
        </w:tc>
        <w:tc>
          <w:tcPr>
            <w:tcW w:w="1519" w:type="pct"/>
          </w:tcPr>
          <w:p w14:paraId="2251124C" w14:textId="77777777" w:rsidR="00C32446" w:rsidRPr="005A7BEF" w:rsidRDefault="00C32446" w:rsidP="00C32446">
            <w:pPr>
              <w:spacing w:line="360" w:lineRule="auto"/>
              <w:rPr>
                <w:rFonts w:ascii="Arial" w:hAnsi="Arial" w:cs="Arial"/>
                <w:b/>
                <w:bCs/>
                <w:sz w:val="16"/>
                <w:szCs w:val="16"/>
              </w:rPr>
            </w:pPr>
          </w:p>
        </w:tc>
        <w:tc>
          <w:tcPr>
            <w:tcW w:w="1031" w:type="pct"/>
          </w:tcPr>
          <w:p w14:paraId="14508ADA" w14:textId="77777777" w:rsidR="00C32446" w:rsidRPr="005A7BEF" w:rsidRDefault="00C32446" w:rsidP="00C32446">
            <w:pPr>
              <w:rPr>
                <w:rFonts w:ascii="Arial" w:hAnsi="Arial" w:cs="Arial"/>
                <w:b/>
                <w:bCs/>
                <w:sz w:val="16"/>
                <w:szCs w:val="16"/>
              </w:rPr>
            </w:pPr>
          </w:p>
        </w:tc>
      </w:tr>
      <w:tr w:rsidR="00C32446" w:rsidRPr="005A7BEF" w14:paraId="48DE4FE9" w14:textId="70EB7A73" w:rsidTr="00C32446">
        <w:tc>
          <w:tcPr>
            <w:tcW w:w="1326" w:type="pct"/>
          </w:tcPr>
          <w:p w14:paraId="4513C226" w14:textId="77777777" w:rsidR="00C32446" w:rsidRPr="005A7BEF" w:rsidRDefault="00C32446" w:rsidP="00C32446">
            <w:pPr>
              <w:spacing w:line="360" w:lineRule="auto"/>
              <w:rPr>
                <w:rFonts w:ascii="Arial" w:hAnsi="Arial" w:cs="Arial"/>
                <w:b/>
                <w:bCs/>
                <w:sz w:val="16"/>
                <w:szCs w:val="16"/>
              </w:rPr>
            </w:pPr>
          </w:p>
        </w:tc>
        <w:tc>
          <w:tcPr>
            <w:tcW w:w="1123" w:type="pct"/>
          </w:tcPr>
          <w:p w14:paraId="220C075F" w14:textId="77777777" w:rsidR="00C32446" w:rsidRPr="005A7BEF" w:rsidRDefault="00C32446" w:rsidP="00C32446">
            <w:pPr>
              <w:spacing w:line="360" w:lineRule="auto"/>
              <w:rPr>
                <w:rFonts w:ascii="Arial" w:hAnsi="Arial" w:cs="Arial"/>
                <w:b/>
                <w:bCs/>
                <w:sz w:val="16"/>
                <w:szCs w:val="16"/>
              </w:rPr>
            </w:pPr>
          </w:p>
        </w:tc>
        <w:tc>
          <w:tcPr>
            <w:tcW w:w="1519" w:type="pct"/>
          </w:tcPr>
          <w:p w14:paraId="428379A4" w14:textId="77777777" w:rsidR="00C32446" w:rsidRPr="005A7BEF" w:rsidRDefault="00C32446" w:rsidP="00C32446">
            <w:pPr>
              <w:spacing w:line="360" w:lineRule="auto"/>
              <w:rPr>
                <w:rFonts w:ascii="Arial" w:hAnsi="Arial" w:cs="Arial"/>
                <w:b/>
                <w:bCs/>
                <w:sz w:val="16"/>
                <w:szCs w:val="16"/>
              </w:rPr>
            </w:pPr>
          </w:p>
        </w:tc>
        <w:tc>
          <w:tcPr>
            <w:tcW w:w="1031" w:type="pct"/>
          </w:tcPr>
          <w:p w14:paraId="14C582E5" w14:textId="77777777" w:rsidR="00C32446" w:rsidRPr="005A7BEF" w:rsidRDefault="00C32446" w:rsidP="00C32446">
            <w:pPr>
              <w:rPr>
                <w:rFonts w:ascii="Arial" w:hAnsi="Arial" w:cs="Arial"/>
                <w:b/>
                <w:bCs/>
                <w:sz w:val="16"/>
                <w:szCs w:val="16"/>
              </w:rPr>
            </w:pPr>
          </w:p>
        </w:tc>
      </w:tr>
      <w:tr w:rsidR="00C32446" w:rsidRPr="005A7BEF" w14:paraId="3D2BE8E9" w14:textId="783B3B11" w:rsidTr="00C32446">
        <w:tc>
          <w:tcPr>
            <w:tcW w:w="1326" w:type="pct"/>
          </w:tcPr>
          <w:p w14:paraId="13AC747D" w14:textId="77777777" w:rsidR="00C32446" w:rsidRPr="005A7BEF" w:rsidRDefault="00C32446" w:rsidP="00C32446">
            <w:pPr>
              <w:spacing w:line="360" w:lineRule="auto"/>
              <w:rPr>
                <w:rFonts w:ascii="Arial" w:hAnsi="Arial" w:cs="Arial"/>
                <w:b/>
                <w:bCs/>
                <w:sz w:val="16"/>
                <w:szCs w:val="16"/>
              </w:rPr>
            </w:pPr>
          </w:p>
        </w:tc>
        <w:tc>
          <w:tcPr>
            <w:tcW w:w="1123" w:type="pct"/>
          </w:tcPr>
          <w:p w14:paraId="59FDA6E4" w14:textId="77777777" w:rsidR="00C32446" w:rsidRPr="005A7BEF" w:rsidRDefault="00C32446" w:rsidP="00C32446">
            <w:pPr>
              <w:spacing w:line="360" w:lineRule="auto"/>
              <w:rPr>
                <w:rFonts w:ascii="Arial" w:hAnsi="Arial" w:cs="Arial"/>
                <w:b/>
                <w:bCs/>
                <w:sz w:val="16"/>
                <w:szCs w:val="16"/>
              </w:rPr>
            </w:pPr>
          </w:p>
        </w:tc>
        <w:tc>
          <w:tcPr>
            <w:tcW w:w="1519" w:type="pct"/>
          </w:tcPr>
          <w:p w14:paraId="72F85D9B" w14:textId="77777777" w:rsidR="00C32446" w:rsidRPr="005A7BEF" w:rsidRDefault="00C32446" w:rsidP="00C32446">
            <w:pPr>
              <w:spacing w:line="360" w:lineRule="auto"/>
              <w:rPr>
                <w:rFonts w:ascii="Arial" w:hAnsi="Arial" w:cs="Arial"/>
                <w:b/>
                <w:bCs/>
                <w:sz w:val="16"/>
                <w:szCs w:val="16"/>
              </w:rPr>
            </w:pPr>
          </w:p>
        </w:tc>
        <w:tc>
          <w:tcPr>
            <w:tcW w:w="1031" w:type="pct"/>
          </w:tcPr>
          <w:p w14:paraId="1355FE01" w14:textId="77777777" w:rsidR="00C32446" w:rsidRPr="005A7BEF" w:rsidRDefault="00C32446" w:rsidP="00C32446">
            <w:pPr>
              <w:rPr>
                <w:rFonts w:ascii="Arial" w:hAnsi="Arial" w:cs="Arial"/>
                <w:b/>
                <w:bCs/>
                <w:sz w:val="16"/>
                <w:szCs w:val="16"/>
              </w:rPr>
            </w:pPr>
          </w:p>
        </w:tc>
      </w:tr>
      <w:tr w:rsidR="00C32446" w:rsidRPr="005A7BEF" w14:paraId="0F8239A8" w14:textId="64FE2588" w:rsidTr="00C32446">
        <w:tc>
          <w:tcPr>
            <w:tcW w:w="1326" w:type="pct"/>
          </w:tcPr>
          <w:p w14:paraId="5893182C" w14:textId="77777777" w:rsidR="00C32446" w:rsidRPr="005A7BEF" w:rsidRDefault="00C32446" w:rsidP="00C32446">
            <w:pPr>
              <w:spacing w:line="360" w:lineRule="auto"/>
              <w:rPr>
                <w:rFonts w:ascii="Arial" w:hAnsi="Arial" w:cs="Arial"/>
                <w:b/>
                <w:bCs/>
                <w:sz w:val="16"/>
                <w:szCs w:val="16"/>
              </w:rPr>
            </w:pPr>
          </w:p>
        </w:tc>
        <w:tc>
          <w:tcPr>
            <w:tcW w:w="1123" w:type="pct"/>
          </w:tcPr>
          <w:p w14:paraId="1E132E8C" w14:textId="77777777" w:rsidR="00C32446" w:rsidRPr="005A7BEF" w:rsidRDefault="00C32446" w:rsidP="00C32446">
            <w:pPr>
              <w:spacing w:line="360" w:lineRule="auto"/>
              <w:rPr>
                <w:rFonts w:ascii="Arial" w:hAnsi="Arial" w:cs="Arial"/>
                <w:b/>
                <w:bCs/>
                <w:sz w:val="16"/>
                <w:szCs w:val="16"/>
              </w:rPr>
            </w:pPr>
          </w:p>
        </w:tc>
        <w:tc>
          <w:tcPr>
            <w:tcW w:w="1519" w:type="pct"/>
          </w:tcPr>
          <w:p w14:paraId="60ED6D2D" w14:textId="77777777" w:rsidR="00C32446" w:rsidRPr="005A7BEF" w:rsidRDefault="00C32446" w:rsidP="00C32446">
            <w:pPr>
              <w:spacing w:line="360" w:lineRule="auto"/>
              <w:rPr>
                <w:rFonts w:ascii="Arial" w:hAnsi="Arial" w:cs="Arial"/>
                <w:b/>
                <w:bCs/>
                <w:sz w:val="16"/>
                <w:szCs w:val="16"/>
              </w:rPr>
            </w:pPr>
          </w:p>
        </w:tc>
        <w:tc>
          <w:tcPr>
            <w:tcW w:w="1031" w:type="pct"/>
          </w:tcPr>
          <w:p w14:paraId="04F2C2F4" w14:textId="77777777" w:rsidR="00C32446" w:rsidRPr="005A7BEF" w:rsidRDefault="00C32446" w:rsidP="00C32446">
            <w:pPr>
              <w:rPr>
                <w:rFonts w:ascii="Arial" w:hAnsi="Arial" w:cs="Arial"/>
                <w:b/>
                <w:bCs/>
                <w:sz w:val="16"/>
                <w:szCs w:val="16"/>
              </w:rPr>
            </w:pPr>
          </w:p>
        </w:tc>
      </w:tr>
      <w:tr w:rsidR="00C32446" w:rsidRPr="005A7BEF" w14:paraId="5667D7A8" w14:textId="702DB75F" w:rsidTr="00C32446">
        <w:tc>
          <w:tcPr>
            <w:tcW w:w="1326" w:type="pct"/>
          </w:tcPr>
          <w:p w14:paraId="11EAA180" w14:textId="77777777" w:rsidR="00C32446" w:rsidRPr="005A7BEF" w:rsidRDefault="00C32446" w:rsidP="00C32446">
            <w:pPr>
              <w:spacing w:line="360" w:lineRule="auto"/>
              <w:rPr>
                <w:rFonts w:ascii="Arial" w:hAnsi="Arial" w:cs="Arial"/>
                <w:b/>
                <w:bCs/>
                <w:sz w:val="16"/>
                <w:szCs w:val="16"/>
              </w:rPr>
            </w:pPr>
          </w:p>
        </w:tc>
        <w:tc>
          <w:tcPr>
            <w:tcW w:w="1123" w:type="pct"/>
          </w:tcPr>
          <w:p w14:paraId="71425934" w14:textId="77777777" w:rsidR="00C32446" w:rsidRPr="005A7BEF" w:rsidRDefault="00C32446" w:rsidP="00C32446">
            <w:pPr>
              <w:spacing w:line="360" w:lineRule="auto"/>
              <w:rPr>
                <w:rFonts w:ascii="Arial" w:hAnsi="Arial" w:cs="Arial"/>
                <w:b/>
                <w:bCs/>
                <w:sz w:val="16"/>
                <w:szCs w:val="16"/>
              </w:rPr>
            </w:pPr>
          </w:p>
        </w:tc>
        <w:tc>
          <w:tcPr>
            <w:tcW w:w="1519" w:type="pct"/>
          </w:tcPr>
          <w:p w14:paraId="19651874" w14:textId="77777777" w:rsidR="00C32446" w:rsidRPr="005A7BEF" w:rsidRDefault="00C32446" w:rsidP="00C32446">
            <w:pPr>
              <w:spacing w:line="360" w:lineRule="auto"/>
              <w:rPr>
                <w:rFonts w:ascii="Arial" w:hAnsi="Arial" w:cs="Arial"/>
                <w:b/>
                <w:bCs/>
                <w:sz w:val="16"/>
                <w:szCs w:val="16"/>
              </w:rPr>
            </w:pPr>
          </w:p>
        </w:tc>
        <w:tc>
          <w:tcPr>
            <w:tcW w:w="1031" w:type="pct"/>
          </w:tcPr>
          <w:p w14:paraId="24E0A236" w14:textId="77777777" w:rsidR="00C32446" w:rsidRPr="005A7BEF" w:rsidRDefault="00C32446" w:rsidP="00C32446">
            <w:pPr>
              <w:rPr>
                <w:rFonts w:ascii="Arial" w:hAnsi="Arial" w:cs="Arial"/>
                <w:b/>
                <w:bCs/>
                <w:sz w:val="16"/>
                <w:szCs w:val="16"/>
              </w:rPr>
            </w:pPr>
          </w:p>
        </w:tc>
      </w:tr>
      <w:tr w:rsidR="00C32446" w:rsidRPr="005A7BEF" w14:paraId="39BE7A23" w14:textId="58BBBE45" w:rsidTr="00C32446">
        <w:tc>
          <w:tcPr>
            <w:tcW w:w="1326" w:type="pct"/>
          </w:tcPr>
          <w:p w14:paraId="68C926BD" w14:textId="77777777" w:rsidR="00C32446" w:rsidRPr="005A7BEF" w:rsidRDefault="00C32446" w:rsidP="00C32446">
            <w:pPr>
              <w:spacing w:line="360" w:lineRule="auto"/>
              <w:rPr>
                <w:rFonts w:ascii="Arial" w:hAnsi="Arial" w:cs="Arial"/>
                <w:b/>
                <w:bCs/>
                <w:sz w:val="16"/>
                <w:szCs w:val="16"/>
              </w:rPr>
            </w:pPr>
          </w:p>
        </w:tc>
        <w:tc>
          <w:tcPr>
            <w:tcW w:w="1123" w:type="pct"/>
          </w:tcPr>
          <w:p w14:paraId="07E01148" w14:textId="77777777" w:rsidR="00C32446" w:rsidRPr="005A7BEF" w:rsidRDefault="00C32446" w:rsidP="00C32446">
            <w:pPr>
              <w:spacing w:line="360" w:lineRule="auto"/>
              <w:rPr>
                <w:rFonts w:ascii="Arial" w:hAnsi="Arial" w:cs="Arial"/>
                <w:b/>
                <w:bCs/>
                <w:sz w:val="16"/>
                <w:szCs w:val="16"/>
              </w:rPr>
            </w:pPr>
          </w:p>
        </w:tc>
        <w:tc>
          <w:tcPr>
            <w:tcW w:w="1519" w:type="pct"/>
          </w:tcPr>
          <w:p w14:paraId="3A03AADC" w14:textId="77777777" w:rsidR="00C32446" w:rsidRPr="005A7BEF" w:rsidRDefault="00C32446" w:rsidP="00C32446">
            <w:pPr>
              <w:spacing w:line="360" w:lineRule="auto"/>
              <w:rPr>
                <w:rFonts w:ascii="Arial" w:hAnsi="Arial" w:cs="Arial"/>
                <w:b/>
                <w:bCs/>
                <w:sz w:val="16"/>
                <w:szCs w:val="16"/>
              </w:rPr>
            </w:pPr>
          </w:p>
        </w:tc>
        <w:tc>
          <w:tcPr>
            <w:tcW w:w="1031" w:type="pct"/>
          </w:tcPr>
          <w:p w14:paraId="357F2FF0" w14:textId="77777777" w:rsidR="00C32446" w:rsidRPr="005A7BEF" w:rsidRDefault="00C32446" w:rsidP="00C32446">
            <w:pPr>
              <w:rPr>
                <w:rFonts w:ascii="Arial" w:hAnsi="Arial" w:cs="Arial"/>
                <w:b/>
                <w:bCs/>
                <w:sz w:val="16"/>
                <w:szCs w:val="16"/>
              </w:rPr>
            </w:pPr>
          </w:p>
        </w:tc>
      </w:tr>
      <w:tr w:rsidR="00C32446" w:rsidRPr="005A7BEF" w14:paraId="395EADB4" w14:textId="6B5EDFFA" w:rsidTr="00C32446">
        <w:tc>
          <w:tcPr>
            <w:tcW w:w="1326" w:type="pct"/>
          </w:tcPr>
          <w:p w14:paraId="5B605DBD" w14:textId="77777777" w:rsidR="00C32446" w:rsidRPr="005A7BEF" w:rsidRDefault="00C32446" w:rsidP="00C32446">
            <w:pPr>
              <w:spacing w:line="360" w:lineRule="auto"/>
              <w:rPr>
                <w:rFonts w:ascii="Arial" w:hAnsi="Arial" w:cs="Arial"/>
                <w:b/>
                <w:bCs/>
                <w:sz w:val="16"/>
                <w:szCs w:val="16"/>
              </w:rPr>
            </w:pPr>
          </w:p>
        </w:tc>
        <w:tc>
          <w:tcPr>
            <w:tcW w:w="1123" w:type="pct"/>
          </w:tcPr>
          <w:p w14:paraId="1AF91160" w14:textId="77777777" w:rsidR="00C32446" w:rsidRPr="005A7BEF" w:rsidRDefault="00C32446" w:rsidP="00C32446">
            <w:pPr>
              <w:spacing w:line="360" w:lineRule="auto"/>
              <w:rPr>
                <w:rFonts w:ascii="Arial" w:hAnsi="Arial" w:cs="Arial"/>
                <w:b/>
                <w:bCs/>
                <w:sz w:val="16"/>
                <w:szCs w:val="16"/>
              </w:rPr>
            </w:pPr>
          </w:p>
        </w:tc>
        <w:tc>
          <w:tcPr>
            <w:tcW w:w="1519" w:type="pct"/>
          </w:tcPr>
          <w:p w14:paraId="601C5110" w14:textId="77777777" w:rsidR="00C32446" w:rsidRPr="005A7BEF" w:rsidRDefault="00C32446" w:rsidP="00C32446">
            <w:pPr>
              <w:spacing w:line="360" w:lineRule="auto"/>
              <w:rPr>
                <w:rFonts w:ascii="Arial" w:hAnsi="Arial" w:cs="Arial"/>
                <w:b/>
                <w:bCs/>
                <w:sz w:val="16"/>
                <w:szCs w:val="16"/>
              </w:rPr>
            </w:pPr>
          </w:p>
        </w:tc>
        <w:tc>
          <w:tcPr>
            <w:tcW w:w="1031" w:type="pct"/>
          </w:tcPr>
          <w:p w14:paraId="31C37933" w14:textId="77777777" w:rsidR="00C32446" w:rsidRPr="005A7BEF" w:rsidRDefault="00C32446" w:rsidP="00C32446">
            <w:pPr>
              <w:rPr>
                <w:rFonts w:ascii="Arial" w:hAnsi="Arial" w:cs="Arial"/>
                <w:b/>
                <w:bCs/>
                <w:sz w:val="16"/>
                <w:szCs w:val="16"/>
              </w:rPr>
            </w:pPr>
          </w:p>
        </w:tc>
      </w:tr>
      <w:tr w:rsidR="00C32446" w:rsidRPr="005A7BEF" w14:paraId="7B424996" w14:textId="330D6B46" w:rsidTr="00C32446">
        <w:tc>
          <w:tcPr>
            <w:tcW w:w="1326" w:type="pct"/>
          </w:tcPr>
          <w:p w14:paraId="003A9289" w14:textId="77777777" w:rsidR="00C32446" w:rsidRPr="005A7BEF" w:rsidRDefault="00C32446" w:rsidP="00C32446">
            <w:pPr>
              <w:spacing w:line="360" w:lineRule="auto"/>
              <w:rPr>
                <w:rFonts w:ascii="Arial" w:hAnsi="Arial" w:cs="Arial"/>
                <w:b/>
                <w:bCs/>
                <w:sz w:val="16"/>
                <w:szCs w:val="16"/>
              </w:rPr>
            </w:pPr>
          </w:p>
        </w:tc>
        <w:tc>
          <w:tcPr>
            <w:tcW w:w="1123" w:type="pct"/>
          </w:tcPr>
          <w:p w14:paraId="62143176" w14:textId="77777777" w:rsidR="00C32446" w:rsidRPr="005A7BEF" w:rsidRDefault="00C32446" w:rsidP="00C32446">
            <w:pPr>
              <w:spacing w:line="360" w:lineRule="auto"/>
              <w:rPr>
                <w:rFonts w:ascii="Arial" w:hAnsi="Arial" w:cs="Arial"/>
                <w:b/>
                <w:bCs/>
                <w:sz w:val="16"/>
                <w:szCs w:val="16"/>
              </w:rPr>
            </w:pPr>
          </w:p>
        </w:tc>
        <w:tc>
          <w:tcPr>
            <w:tcW w:w="1519" w:type="pct"/>
          </w:tcPr>
          <w:p w14:paraId="3BBA75B4" w14:textId="77777777" w:rsidR="00C32446" w:rsidRPr="005A7BEF" w:rsidRDefault="00C32446" w:rsidP="00C32446">
            <w:pPr>
              <w:spacing w:line="360" w:lineRule="auto"/>
              <w:rPr>
                <w:rFonts w:ascii="Arial" w:hAnsi="Arial" w:cs="Arial"/>
                <w:b/>
                <w:bCs/>
                <w:sz w:val="16"/>
                <w:szCs w:val="16"/>
              </w:rPr>
            </w:pPr>
          </w:p>
        </w:tc>
        <w:tc>
          <w:tcPr>
            <w:tcW w:w="1031" w:type="pct"/>
          </w:tcPr>
          <w:p w14:paraId="24D93CCA" w14:textId="77777777" w:rsidR="00C32446" w:rsidRPr="005A7BEF" w:rsidRDefault="00C32446" w:rsidP="00C32446">
            <w:pPr>
              <w:rPr>
                <w:rFonts w:ascii="Arial" w:hAnsi="Arial" w:cs="Arial"/>
                <w:b/>
                <w:bCs/>
                <w:sz w:val="16"/>
                <w:szCs w:val="16"/>
              </w:rPr>
            </w:pPr>
          </w:p>
        </w:tc>
      </w:tr>
      <w:tr w:rsidR="00C32446" w:rsidRPr="005A7BEF" w14:paraId="71075977" w14:textId="3CFDDB7D" w:rsidTr="00C32446">
        <w:tc>
          <w:tcPr>
            <w:tcW w:w="1326" w:type="pct"/>
          </w:tcPr>
          <w:p w14:paraId="390DFF78" w14:textId="77777777" w:rsidR="00C32446" w:rsidRPr="005A7BEF" w:rsidRDefault="00C32446" w:rsidP="00C32446">
            <w:pPr>
              <w:spacing w:line="360" w:lineRule="auto"/>
              <w:rPr>
                <w:rFonts w:ascii="Arial" w:hAnsi="Arial" w:cs="Arial"/>
                <w:b/>
                <w:bCs/>
                <w:sz w:val="16"/>
                <w:szCs w:val="16"/>
              </w:rPr>
            </w:pPr>
          </w:p>
        </w:tc>
        <w:tc>
          <w:tcPr>
            <w:tcW w:w="1123" w:type="pct"/>
          </w:tcPr>
          <w:p w14:paraId="690E81B9" w14:textId="77777777" w:rsidR="00C32446" w:rsidRPr="005A7BEF" w:rsidRDefault="00C32446" w:rsidP="00C32446">
            <w:pPr>
              <w:spacing w:line="360" w:lineRule="auto"/>
              <w:rPr>
                <w:rFonts w:ascii="Arial" w:hAnsi="Arial" w:cs="Arial"/>
                <w:b/>
                <w:bCs/>
                <w:sz w:val="16"/>
                <w:szCs w:val="16"/>
              </w:rPr>
            </w:pPr>
          </w:p>
        </w:tc>
        <w:tc>
          <w:tcPr>
            <w:tcW w:w="1519" w:type="pct"/>
          </w:tcPr>
          <w:p w14:paraId="6C937BF5" w14:textId="77777777" w:rsidR="00C32446" w:rsidRPr="005A7BEF" w:rsidRDefault="00C32446" w:rsidP="00C32446">
            <w:pPr>
              <w:spacing w:line="360" w:lineRule="auto"/>
              <w:rPr>
                <w:rFonts w:ascii="Arial" w:hAnsi="Arial" w:cs="Arial"/>
                <w:b/>
                <w:bCs/>
                <w:sz w:val="16"/>
                <w:szCs w:val="16"/>
              </w:rPr>
            </w:pPr>
          </w:p>
        </w:tc>
        <w:tc>
          <w:tcPr>
            <w:tcW w:w="1031" w:type="pct"/>
          </w:tcPr>
          <w:p w14:paraId="71DA1689" w14:textId="77777777" w:rsidR="00C32446" w:rsidRPr="005A7BEF" w:rsidRDefault="00C32446" w:rsidP="00C32446">
            <w:pPr>
              <w:rPr>
                <w:rFonts w:ascii="Arial" w:hAnsi="Arial" w:cs="Arial"/>
                <w:b/>
                <w:bCs/>
                <w:sz w:val="16"/>
                <w:szCs w:val="16"/>
              </w:rPr>
            </w:pPr>
          </w:p>
        </w:tc>
      </w:tr>
      <w:tr w:rsidR="00C32446" w:rsidRPr="005A7BEF" w14:paraId="4561C855" w14:textId="569F7496" w:rsidTr="00C32446">
        <w:tc>
          <w:tcPr>
            <w:tcW w:w="1326" w:type="pct"/>
          </w:tcPr>
          <w:p w14:paraId="420026FC" w14:textId="77777777" w:rsidR="00C32446" w:rsidRPr="005A7BEF" w:rsidRDefault="00C32446" w:rsidP="00C32446">
            <w:pPr>
              <w:spacing w:line="360" w:lineRule="auto"/>
              <w:rPr>
                <w:rFonts w:ascii="Arial" w:hAnsi="Arial" w:cs="Arial"/>
                <w:b/>
                <w:bCs/>
                <w:sz w:val="16"/>
                <w:szCs w:val="16"/>
              </w:rPr>
            </w:pPr>
          </w:p>
        </w:tc>
        <w:tc>
          <w:tcPr>
            <w:tcW w:w="1123" w:type="pct"/>
          </w:tcPr>
          <w:p w14:paraId="1AE47C06" w14:textId="77777777" w:rsidR="00C32446" w:rsidRPr="005A7BEF" w:rsidRDefault="00C32446" w:rsidP="00C32446">
            <w:pPr>
              <w:spacing w:line="360" w:lineRule="auto"/>
              <w:rPr>
                <w:rFonts w:ascii="Arial" w:hAnsi="Arial" w:cs="Arial"/>
                <w:b/>
                <w:bCs/>
                <w:sz w:val="16"/>
                <w:szCs w:val="16"/>
              </w:rPr>
            </w:pPr>
          </w:p>
        </w:tc>
        <w:tc>
          <w:tcPr>
            <w:tcW w:w="1519" w:type="pct"/>
          </w:tcPr>
          <w:p w14:paraId="4A76A9ED" w14:textId="77777777" w:rsidR="00C32446" w:rsidRPr="005A7BEF" w:rsidRDefault="00C32446" w:rsidP="00C32446">
            <w:pPr>
              <w:spacing w:line="360" w:lineRule="auto"/>
              <w:rPr>
                <w:rFonts w:ascii="Arial" w:hAnsi="Arial" w:cs="Arial"/>
                <w:b/>
                <w:bCs/>
                <w:sz w:val="16"/>
                <w:szCs w:val="16"/>
              </w:rPr>
            </w:pPr>
          </w:p>
        </w:tc>
        <w:tc>
          <w:tcPr>
            <w:tcW w:w="1031" w:type="pct"/>
          </w:tcPr>
          <w:p w14:paraId="3E489135" w14:textId="77777777" w:rsidR="00C32446" w:rsidRPr="005A7BEF" w:rsidRDefault="00C32446" w:rsidP="00C32446">
            <w:pPr>
              <w:rPr>
                <w:rFonts w:ascii="Arial" w:hAnsi="Arial" w:cs="Arial"/>
                <w:b/>
                <w:bCs/>
                <w:sz w:val="16"/>
                <w:szCs w:val="16"/>
              </w:rPr>
            </w:pPr>
          </w:p>
        </w:tc>
      </w:tr>
      <w:tr w:rsidR="00C32446" w:rsidRPr="005A7BEF" w14:paraId="4DCF9734" w14:textId="00F77B9E" w:rsidTr="00C32446">
        <w:tc>
          <w:tcPr>
            <w:tcW w:w="1326" w:type="pct"/>
          </w:tcPr>
          <w:p w14:paraId="534F398C" w14:textId="77777777" w:rsidR="00C32446" w:rsidRPr="005A7BEF" w:rsidRDefault="00C32446" w:rsidP="00C32446">
            <w:pPr>
              <w:spacing w:line="360" w:lineRule="auto"/>
              <w:rPr>
                <w:rFonts w:ascii="Arial" w:hAnsi="Arial" w:cs="Arial"/>
                <w:b/>
                <w:bCs/>
                <w:sz w:val="16"/>
                <w:szCs w:val="16"/>
              </w:rPr>
            </w:pPr>
          </w:p>
        </w:tc>
        <w:tc>
          <w:tcPr>
            <w:tcW w:w="1123" w:type="pct"/>
          </w:tcPr>
          <w:p w14:paraId="215F9371" w14:textId="77777777" w:rsidR="00C32446" w:rsidRPr="005A7BEF" w:rsidRDefault="00C32446" w:rsidP="00C32446">
            <w:pPr>
              <w:spacing w:line="360" w:lineRule="auto"/>
              <w:rPr>
                <w:rFonts w:ascii="Arial" w:hAnsi="Arial" w:cs="Arial"/>
                <w:b/>
                <w:bCs/>
                <w:sz w:val="16"/>
                <w:szCs w:val="16"/>
              </w:rPr>
            </w:pPr>
          </w:p>
        </w:tc>
        <w:tc>
          <w:tcPr>
            <w:tcW w:w="1519" w:type="pct"/>
          </w:tcPr>
          <w:p w14:paraId="6AA818E2" w14:textId="77777777" w:rsidR="00C32446" w:rsidRPr="005A7BEF" w:rsidRDefault="00C32446" w:rsidP="00C32446">
            <w:pPr>
              <w:spacing w:line="360" w:lineRule="auto"/>
              <w:rPr>
                <w:rFonts w:ascii="Arial" w:hAnsi="Arial" w:cs="Arial"/>
                <w:b/>
                <w:bCs/>
                <w:sz w:val="16"/>
                <w:szCs w:val="16"/>
              </w:rPr>
            </w:pPr>
          </w:p>
        </w:tc>
        <w:tc>
          <w:tcPr>
            <w:tcW w:w="1031" w:type="pct"/>
          </w:tcPr>
          <w:p w14:paraId="314E1C50" w14:textId="77777777" w:rsidR="00C32446" w:rsidRPr="005A7BEF" w:rsidRDefault="00C32446" w:rsidP="00C32446">
            <w:pPr>
              <w:rPr>
                <w:rFonts w:ascii="Arial" w:hAnsi="Arial" w:cs="Arial"/>
                <w:b/>
                <w:bCs/>
                <w:sz w:val="16"/>
                <w:szCs w:val="16"/>
              </w:rPr>
            </w:pPr>
          </w:p>
        </w:tc>
      </w:tr>
      <w:tr w:rsidR="00C32446" w:rsidRPr="005A7BEF" w14:paraId="3C917ECE" w14:textId="77777777" w:rsidTr="00C32446">
        <w:trPr>
          <w:gridAfter w:val="1"/>
          <w:wAfter w:w="1031" w:type="pct"/>
        </w:trPr>
        <w:tc>
          <w:tcPr>
            <w:tcW w:w="1326" w:type="pct"/>
          </w:tcPr>
          <w:p w14:paraId="2FE87E75" w14:textId="77777777" w:rsidR="00C32446" w:rsidRPr="005A7BEF" w:rsidRDefault="00C32446" w:rsidP="00C32446">
            <w:pPr>
              <w:spacing w:line="360" w:lineRule="auto"/>
              <w:rPr>
                <w:rFonts w:ascii="Arial" w:hAnsi="Arial" w:cs="Arial"/>
                <w:b/>
                <w:bCs/>
                <w:sz w:val="16"/>
                <w:szCs w:val="16"/>
              </w:rPr>
            </w:pPr>
          </w:p>
        </w:tc>
        <w:tc>
          <w:tcPr>
            <w:tcW w:w="1123" w:type="pct"/>
          </w:tcPr>
          <w:p w14:paraId="05481CCF" w14:textId="77777777" w:rsidR="00C32446" w:rsidRPr="005A7BEF" w:rsidRDefault="00C32446" w:rsidP="00C32446">
            <w:pPr>
              <w:spacing w:line="360" w:lineRule="auto"/>
              <w:rPr>
                <w:rFonts w:ascii="Arial" w:hAnsi="Arial" w:cs="Arial"/>
                <w:b/>
                <w:bCs/>
                <w:sz w:val="16"/>
                <w:szCs w:val="16"/>
              </w:rPr>
            </w:pPr>
          </w:p>
        </w:tc>
        <w:tc>
          <w:tcPr>
            <w:tcW w:w="1519" w:type="pct"/>
          </w:tcPr>
          <w:p w14:paraId="3A85DD8F" w14:textId="77777777" w:rsidR="00C32446" w:rsidRPr="005A7BEF" w:rsidRDefault="00C32446" w:rsidP="00C32446">
            <w:pPr>
              <w:spacing w:line="360" w:lineRule="auto"/>
              <w:rPr>
                <w:rFonts w:ascii="Arial" w:hAnsi="Arial" w:cs="Arial"/>
                <w:b/>
                <w:bCs/>
                <w:sz w:val="16"/>
                <w:szCs w:val="16"/>
              </w:rPr>
            </w:pPr>
          </w:p>
        </w:tc>
      </w:tr>
      <w:tr w:rsidR="00C32446" w:rsidRPr="005A7BEF" w14:paraId="5BE2E10D" w14:textId="77777777" w:rsidTr="00C32446">
        <w:trPr>
          <w:gridAfter w:val="1"/>
          <w:wAfter w:w="1031" w:type="pct"/>
        </w:trPr>
        <w:tc>
          <w:tcPr>
            <w:tcW w:w="1326" w:type="pct"/>
          </w:tcPr>
          <w:p w14:paraId="34BA8618" w14:textId="77777777" w:rsidR="00C32446" w:rsidRPr="005A7BEF" w:rsidRDefault="00C32446" w:rsidP="00C32446">
            <w:pPr>
              <w:spacing w:line="360" w:lineRule="auto"/>
              <w:rPr>
                <w:rFonts w:ascii="Arial" w:hAnsi="Arial" w:cs="Arial"/>
                <w:b/>
                <w:bCs/>
                <w:sz w:val="16"/>
                <w:szCs w:val="16"/>
              </w:rPr>
            </w:pPr>
          </w:p>
        </w:tc>
        <w:tc>
          <w:tcPr>
            <w:tcW w:w="1123" w:type="pct"/>
          </w:tcPr>
          <w:p w14:paraId="72B717B7" w14:textId="77777777" w:rsidR="00C32446" w:rsidRPr="005A7BEF" w:rsidRDefault="00C32446" w:rsidP="00C32446">
            <w:pPr>
              <w:spacing w:line="360" w:lineRule="auto"/>
              <w:rPr>
                <w:rFonts w:ascii="Arial" w:hAnsi="Arial" w:cs="Arial"/>
                <w:b/>
                <w:bCs/>
                <w:sz w:val="16"/>
                <w:szCs w:val="16"/>
              </w:rPr>
            </w:pPr>
          </w:p>
        </w:tc>
        <w:tc>
          <w:tcPr>
            <w:tcW w:w="1519" w:type="pct"/>
          </w:tcPr>
          <w:p w14:paraId="7515AEE1" w14:textId="77777777" w:rsidR="00C32446" w:rsidRPr="005A7BEF" w:rsidRDefault="00C32446" w:rsidP="00C32446">
            <w:pPr>
              <w:spacing w:line="360" w:lineRule="auto"/>
              <w:rPr>
                <w:rFonts w:ascii="Arial" w:hAnsi="Arial" w:cs="Arial"/>
                <w:b/>
                <w:bCs/>
                <w:sz w:val="16"/>
                <w:szCs w:val="16"/>
              </w:rPr>
            </w:pPr>
          </w:p>
        </w:tc>
      </w:tr>
    </w:tbl>
    <w:p w14:paraId="7495DC03" w14:textId="18A8842A" w:rsidR="00383864" w:rsidRDefault="00383864" w:rsidP="005A7BEF">
      <w:pPr>
        <w:rPr>
          <w:rFonts w:ascii="Arial" w:hAnsi="Arial" w:cs="Arial"/>
          <w:sz w:val="16"/>
          <w:szCs w:val="16"/>
        </w:rPr>
      </w:pPr>
    </w:p>
    <w:p w14:paraId="13E2F86E" w14:textId="27018EC1" w:rsidR="00383864" w:rsidRDefault="00383864" w:rsidP="005A7BEF">
      <w:pPr>
        <w:rPr>
          <w:rFonts w:ascii="Arial" w:hAnsi="Arial" w:cs="Arial"/>
          <w:sz w:val="16"/>
          <w:szCs w:val="16"/>
        </w:rPr>
      </w:pPr>
    </w:p>
    <w:p w14:paraId="5EC60964" w14:textId="77777777" w:rsidR="00383864" w:rsidRDefault="00383864" w:rsidP="00383864">
      <w:pPr>
        <w:rPr>
          <w:rFonts w:ascii="Arial" w:hAnsi="Arial" w:cs="Arial"/>
          <w:sz w:val="16"/>
          <w:szCs w:val="16"/>
        </w:rPr>
      </w:pPr>
    </w:p>
    <w:p w14:paraId="6E632654" w14:textId="77777777" w:rsidR="00383864" w:rsidRDefault="00383864" w:rsidP="00383864">
      <w:pPr>
        <w:rPr>
          <w:rFonts w:ascii="Arial" w:hAnsi="Arial" w:cs="Arial"/>
          <w:sz w:val="16"/>
          <w:szCs w:val="16"/>
        </w:rPr>
      </w:pPr>
    </w:p>
    <w:p w14:paraId="6CC25F05" w14:textId="77777777" w:rsidR="00383864" w:rsidRDefault="00383864" w:rsidP="00383864">
      <w:pPr>
        <w:rPr>
          <w:rFonts w:ascii="Arial" w:hAnsi="Arial" w:cs="Arial"/>
          <w:sz w:val="16"/>
          <w:szCs w:val="16"/>
        </w:rPr>
      </w:pPr>
    </w:p>
    <w:p w14:paraId="77C4426B" w14:textId="77777777" w:rsidR="00383864" w:rsidRDefault="00383864" w:rsidP="00383864">
      <w:pPr>
        <w:rPr>
          <w:rFonts w:ascii="Arial" w:hAnsi="Arial" w:cs="Arial"/>
          <w:sz w:val="16"/>
          <w:szCs w:val="16"/>
        </w:rPr>
      </w:pPr>
    </w:p>
    <w:tbl>
      <w:tblPr>
        <w:tblStyle w:val="TableGrid"/>
        <w:tblW w:w="3656" w:type="pct"/>
        <w:tblLook w:val="04A0" w:firstRow="1" w:lastRow="0" w:firstColumn="1" w:lastColumn="0" w:noHBand="0" w:noVBand="1"/>
      </w:tblPr>
      <w:tblGrid>
        <w:gridCol w:w="2817"/>
        <w:gridCol w:w="2386"/>
        <w:gridCol w:w="3225"/>
        <w:gridCol w:w="2189"/>
      </w:tblGrid>
      <w:tr w:rsidR="00345905" w:rsidRPr="005A7BEF" w14:paraId="66DC32B4" w14:textId="10A4B171" w:rsidTr="00345905">
        <w:tc>
          <w:tcPr>
            <w:tcW w:w="1326" w:type="pct"/>
            <w:tcBorders>
              <w:bottom w:val="nil"/>
            </w:tcBorders>
          </w:tcPr>
          <w:p w14:paraId="3F34E999" w14:textId="28737C2B" w:rsidR="00345905" w:rsidRPr="00842F8E" w:rsidRDefault="00345905" w:rsidP="00345905">
            <w:pPr>
              <w:rPr>
                <w:rFonts w:ascii="Arial" w:hAnsi="Arial" w:cs="Arial"/>
                <w:sz w:val="16"/>
                <w:szCs w:val="16"/>
              </w:rPr>
            </w:pPr>
            <w:r w:rsidRPr="00842F8E">
              <w:rPr>
                <w:rFonts w:ascii="Arial" w:hAnsi="Arial" w:cs="Arial"/>
                <w:bCs/>
                <w:sz w:val="16"/>
                <w:szCs w:val="16"/>
              </w:rPr>
              <w:t xml:space="preserve">Q20a. </w:t>
            </w:r>
            <w:r w:rsidRPr="00842F8E">
              <w:rPr>
                <w:rFonts w:ascii="Arial" w:hAnsi="Arial" w:cs="Arial"/>
                <w:sz w:val="16"/>
                <w:szCs w:val="16"/>
              </w:rPr>
              <w:t xml:space="preserve">Does [Name]’s </w:t>
            </w:r>
            <w:r w:rsidR="00D15DFD">
              <w:rPr>
                <w:rFonts w:ascii="Arial" w:hAnsi="Arial" w:cs="Arial"/>
                <w:sz w:val="16"/>
                <w:szCs w:val="16"/>
              </w:rPr>
              <w:t>mother</w:t>
            </w:r>
            <w:r w:rsidR="00D15DFD" w:rsidRPr="00842F8E">
              <w:rPr>
                <w:rFonts w:ascii="Arial" w:hAnsi="Arial" w:cs="Arial"/>
                <w:sz w:val="16"/>
                <w:szCs w:val="16"/>
              </w:rPr>
              <w:t xml:space="preserve"> </w:t>
            </w:r>
            <w:r w:rsidRPr="00842F8E">
              <w:rPr>
                <w:rFonts w:ascii="Arial" w:hAnsi="Arial" w:cs="Arial"/>
                <w:sz w:val="16"/>
                <w:szCs w:val="16"/>
              </w:rPr>
              <w:t>currently live in this household?</w:t>
            </w:r>
          </w:p>
          <w:p w14:paraId="6BF26D9E" w14:textId="77777777" w:rsidR="00345905" w:rsidRPr="00842F8E" w:rsidRDefault="00345905" w:rsidP="00345905">
            <w:pPr>
              <w:rPr>
                <w:rFonts w:ascii="Arial" w:hAnsi="Arial" w:cs="Arial"/>
                <w:sz w:val="16"/>
                <w:szCs w:val="16"/>
              </w:rPr>
            </w:pPr>
          </w:p>
          <w:p w14:paraId="4E643AD6" w14:textId="77777777" w:rsidR="00345905" w:rsidRPr="00D15DFD" w:rsidRDefault="00345905" w:rsidP="00345905">
            <w:pPr>
              <w:rPr>
                <w:rFonts w:ascii="Arial" w:hAnsi="Arial" w:cs="Arial"/>
                <w:sz w:val="16"/>
                <w:szCs w:val="16"/>
              </w:rPr>
            </w:pPr>
            <w:r w:rsidRPr="00D15DFD">
              <w:rPr>
                <w:rFonts w:ascii="Arial" w:hAnsi="Arial" w:cs="Arial"/>
                <w:sz w:val="16"/>
                <w:szCs w:val="16"/>
              </w:rPr>
              <w:t xml:space="preserve">1. Yes </w:t>
            </w:r>
          </w:p>
          <w:p w14:paraId="76320811" w14:textId="77777777" w:rsidR="00345905" w:rsidRPr="00D15DFD" w:rsidRDefault="00345905" w:rsidP="00345905">
            <w:pPr>
              <w:rPr>
                <w:rFonts w:ascii="Arial" w:hAnsi="Arial" w:cs="Arial"/>
                <w:sz w:val="16"/>
                <w:szCs w:val="16"/>
              </w:rPr>
            </w:pPr>
          </w:p>
          <w:p w14:paraId="786C7CB1" w14:textId="77777777" w:rsidR="00345905" w:rsidRPr="00D15DFD" w:rsidRDefault="00345905" w:rsidP="00345905">
            <w:pPr>
              <w:rPr>
                <w:rFonts w:ascii="Arial" w:hAnsi="Arial" w:cs="Arial"/>
                <w:sz w:val="16"/>
                <w:szCs w:val="16"/>
              </w:rPr>
            </w:pPr>
            <w:r w:rsidRPr="00D15DFD">
              <w:rPr>
                <w:rFonts w:ascii="Arial" w:hAnsi="Arial" w:cs="Arial"/>
                <w:sz w:val="16"/>
                <w:szCs w:val="16"/>
              </w:rPr>
              <w:t>3. No, he/she is deceased</w:t>
            </w:r>
          </w:p>
          <w:p w14:paraId="74F890B4" w14:textId="3CDB124B" w:rsidR="00345905" w:rsidRPr="00D15DFD" w:rsidRDefault="00345905" w:rsidP="00345905">
            <w:pPr>
              <w:rPr>
                <w:rFonts w:ascii="Arial" w:hAnsi="Arial" w:cs="Arial"/>
                <w:sz w:val="16"/>
                <w:szCs w:val="16"/>
              </w:rPr>
            </w:pPr>
            <w:r w:rsidRPr="00D15DFD">
              <w:rPr>
                <w:rFonts w:ascii="Arial" w:hAnsi="Arial" w:cs="Arial"/>
                <w:sz w:val="16"/>
                <w:szCs w:val="16"/>
              </w:rPr>
              <w:t>&gt;&gt;Q21</w:t>
            </w:r>
          </w:p>
          <w:p w14:paraId="7ED433B6" w14:textId="77777777" w:rsidR="00345905" w:rsidRPr="00D15DFD" w:rsidRDefault="00345905" w:rsidP="00345905">
            <w:pPr>
              <w:rPr>
                <w:rFonts w:ascii="Arial" w:hAnsi="Arial" w:cs="Arial"/>
                <w:sz w:val="16"/>
                <w:szCs w:val="16"/>
              </w:rPr>
            </w:pPr>
          </w:p>
          <w:p w14:paraId="2DD0C3BB" w14:textId="77777777" w:rsidR="00345905" w:rsidRPr="00D15DFD" w:rsidRDefault="00345905" w:rsidP="00345905">
            <w:pPr>
              <w:rPr>
                <w:rFonts w:ascii="Arial" w:hAnsi="Arial" w:cs="Arial"/>
                <w:sz w:val="16"/>
                <w:szCs w:val="16"/>
              </w:rPr>
            </w:pPr>
            <w:r w:rsidRPr="00D15DFD">
              <w:rPr>
                <w:rFonts w:ascii="Arial" w:hAnsi="Arial" w:cs="Arial"/>
                <w:sz w:val="16"/>
                <w:szCs w:val="16"/>
              </w:rPr>
              <w:t>5. No, he/she lives in another household</w:t>
            </w:r>
          </w:p>
          <w:p w14:paraId="3CF1A517" w14:textId="708548B8" w:rsidR="00345905" w:rsidRPr="00D15DFD" w:rsidRDefault="00345905" w:rsidP="00345905">
            <w:pPr>
              <w:rPr>
                <w:rFonts w:ascii="Arial" w:hAnsi="Arial" w:cs="Arial"/>
                <w:sz w:val="16"/>
                <w:szCs w:val="16"/>
              </w:rPr>
            </w:pPr>
            <w:r w:rsidRPr="00D15DFD">
              <w:rPr>
                <w:rFonts w:ascii="Arial" w:hAnsi="Arial" w:cs="Arial"/>
                <w:sz w:val="16"/>
                <w:szCs w:val="16"/>
              </w:rPr>
              <w:t>&gt;&gt;Q21</w:t>
            </w:r>
          </w:p>
          <w:p w14:paraId="1D573A20" w14:textId="77777777" w:rsidR="00345905" w:rsidRPr="00D15DFD" w:rsidRDefault="00345905" w:rsidP="00345905">
            <w:pPr>
              <w:rPr>
                <w:rFonts w:ascii="Arial" w:hAnsi="Arial" w:cs="Arial"/>
                <w:sz w:val="16"/>
                <w:szCs w:val="16"/>
              </w:rPr>
            </w:pPr>
            <w:r w:rsidRPr="00D15DFD">
              <w:rPr>
                <w:rFonts w:ascii="Arial" w:hAnsi="Arial" w:cs="Arial"/>
                <w:sz w:val="16"/>
                <w:szCs w:val="16"/>
              </w:rPr>
              <w:t>.</w:t>
            </w:r>
          </w:p>
          <w:p w14:paraId="365D9E24" w14:textId="77777777" w:rsidR="00345905" w:rsidRPr="00842F8E" w:rsidRDefault="00345905" w:rsidP="00345905">
            <w:pPr>
              <w:rPr>
                <w:rFonts w:ascii="Arial" w:hAnsi="Arial" w:cs="Arial"/>
                <w:bCs/>
                <w:sz w:val="16"/>
                <w:szCs w:val="16"/>
              </w:rPr>
            </w:pPr>
          </w:p>
        </w:tc>
        <w:tc>
          <w:tcPr>
            <w:tcW w:w="1123" w:type="pct"/>
            <w:tcBorders>
              <w:bottom w:val="nil"/>
            </w:tcBorders>
          </w:tcPr>
          <w:p w14:paraId="40888D9D" w14:textId="4DEEBC97" w:rsidR="00345905" w:rsidRPr="00842F8E" w:rsidRDefault="00345905" w:rsidP="00345905">
            <w:pPr>
              <w:rPr>
                <w:rFonts w:ascii="Arial" w:hAnsi="Arial" w:cs="Arial"/>
                <w:bCs/>
                <w:sz w:val="16"/>
                <w:szCs w:val="16"/>
              </w:rPr>
            </w:pPr>
            <w:r w:rsidRPr="00842F8E">
              <w:rPr>
                <w:rFonts w:ascii="Arial" w:hAnsi="Arial" w:cs="Arial"/>
                <w:bCs/>
                <w:sz w:val="16"/>
                <w:szCs w:val="16"/>
              </w:rPr>
              <w:t xml:space="preserve">Q20b. Please select the name of [Name’s] mother from the household roster. </w:t>
            </w:r>
          </w:p>
          <w:p w14:paraId="51ADA543" w14:textId="77777777" w:rsidR="00345905" w:rsidRPr="00842F8E" w:rsidRDefault="00345905" w:rsidP="00345905">
            <w:pPr>
              <w:rPr>
                <w:rFonts w:ascii="Arial" w:hAnsi="Arial" w:cs="Arial"/>
                <w:bCs/>
                <w:sz w:val="16"/>
                <w:szCs w:val="16"/>
              </w:rPr>
            </w:pPr>
          </w:p>
          <w:p w14:paraId="0DA9E465" w14:textId="77777777" w:rsidR="00345905" w:rsidRPr="00842F8E" w:rsidRDefault="00345905" w:rsidP="00345905">
            <w:pPr>
              <w:rPr>
                <w:rFonts w:ascii="Arial" w:hAnsi="Arial" w:cs="Arial"/>
                <w:bCs/>
                <w:sz w:val="16"/>
                <w:szCs w:val="16"/>
              </w:rPr>
            </w:pPr>
          </w:p>
          <w:p w14:paraId="49AB9D21" w14:textId="77777777" w:rsidR="00345905" w:rsidRPr="00D15DFD" w:rsidRDefault="00345905" w:rsidP="00345905">
            <w:pPr>
              <w:rPr>
                <w:rFonts w:ascii="Arial" w:hAnsi="Arial" w:cs="Arial"/>
                <w:bCs/>
                <w:sz w:val="16"/>
                <w:szCs w:val="16"/>
              </w:rPr>
            </w:pPr>
            <w:r w:rsidRPr="00D15DFD">
              <w:rPr>
                <w:rFonts w:ascii="Arial" w:hAnsi="Arial" w:cs="Arial"/>
                <w:bCs/>
                <w:sz w:val="16"/>
                <w:szCs w:val="16"/>
              </w:rPr>
              <w:t>[names appear for selection]</w:t>
            </w:r>
          </w:p>
          <w:p w14:paraId="57B7DBCB" w14:textId="77777777" w:rsidR="00345905" w:rsidRPr="00842F8E" w:rsidRDefault="00345905" w:rsidP="00345905">
            <w:pPr>
              <w:rPr>
                <w:rFonts w:ascii="Arial" w:hAnsi="Arial" w:cs="Arial"/>
                <w:bCs/>
                <w:sz w:val="16"/>
                <w:szCs w:val="16"/>
              </w:rPr>
            </w:pPr>
          </w:p>
          <w:p w14:paraId="4377EEA9" w14:textId="77777777" w:rsidR="00345905" w:rsidRPr="00D15DFD" w:rsidRDefault="00345905" w:rsidP="00345905">
            <w:pPr>
              <w:rPr>
                <w:rFonts w:ascii="Arial" w:hAnsi="Arial" w:cs="Arial"/>
                <w:bCs/>
                <w:sz w:val="16"/>
                <w:szCs w:val="16"/>
              </w:rPr>
            </w:pPr>
          </w:p>
        </w:tc>
        <w:tc>
          <w:tcPr>
            <w:tcW w:w="1519" w:type="pct"/>
            <w:tcBorders>
              <w:bottom w:val="nil"/>
            </w:tcBorders>
          </w:tcPr>
          <w:p w14:paraId="6B0BA328" w14:textId="0F2C0210" w:rsidR="00345905" w:rsidRPr="00842F8E" w:rsidRDefault="00345905" w:rsidP="00345905">
            <w:pPr>
              <w:rPr>
                <w:rFonts w:ascii="Arial" w:hAnsi="Arial" w:cs="Arial"/>
                <w:sz w:val="16"/>
                <w:szCs w:val="16"/>
              </w:rPr>
            </w:pPr>
            <w:r w:rsidRPr="00842F8E">
              <w:rPr>
                <w:rFonts w:ascii="Arial" w:hAnsi="Arial" w:cs="Arial"/>
                <w:bCs/>
                <w:sz w:val="16"/>
                <w:szCs w:val="16"/>
              </w:rPr>
              <w:t xml:space="preserve">Q21. </w:t>
            </w:r>
            <w:r w:rsidRPr="00842F8E">
              <w:rPr>
                <w:rFonts w:ascii="Arial" w:hAnsi="Arial" w:cs="Arial"/>
                <w:sz w:val="16"/>
                <w:szCs w:val="16"/>
              </w:rPr>
              <w:t>What was [Name]’s mother’s highest level of education completed?</w:t>
            </w:r>
          </w:p>
          <w:p w14:paraId="387F2699" w14:textId="77777777" w:rsidR="00345905" w:rsidRPr="00842F8E" w:rsidRDefault="00345905" w:rsidP="00345905">
            <w:pPr>
              <w:rPr>
                <w:rFonts w:ascii="Arial" w:hAnsi="Arial" w:cs="Arial"/>
                <w:sz w:val="16"/>
                <w:szCs w:val="16"/>
              </w:rPr>
            </w:pPr>
          </w:p>
          <w:p w14:paraId="00F8992C" w14:textId="716F4939" w:rsidR="00345905" w:rsidRPr="00D15DFD" w:rsidRDefault="00345905" w:rsidP="00345905">
            <w:pPr>
              <w:rPr>
                <w:rFonts w:ascii="Arial" w:hAnsi="Arial" w:cs="Arial"/>
                <w:sz w:val="16"/>
                <w:szCs w:val="16"/>
              </w:rPr>
            </w:pPr>
            <w:r w:rsidRPr="00D15DFD">
              <w:rPr>
                <w:rFonts w:ascii="Arial" w:hAnsi="Arial" w:cs="Arial"/>
                <w:sz w:val="16"/>
                <w:szCs w:val="16"/>
              </w:rPr>
              <w:t>1. N</w:t>
            </w:r>
            <w:r w:rsidR="00D15DFD">
              <w:rPr>
                <w:rFonts w:ascii="Arial" w:hAnsi="Arial" w:cs="Arial"/>
                <w:sz w:val="16"/>
                <w:szCs w:val="16"/>
              </w:rPr>
              <w:t>one</w:t>
            </w:r>
          </w:p>
          <w:p w14:paraId="5C18DB70" w14:textId="5558F41C" w:rsidR="00345905" w:rsidRPr="00D15DFD" w:rsidRDefault="00345905" w:rsidP="00345905">
            <w:pPr>
              <w:rPr>
                <w:rFonts w:ascii="Arial" w:hAnsi="Arial" w:cs="Arial"/>
                <w:sz w:val="16"/>
                <w:szCs w:val="16"/>
              </w:rPr>
            </w:pPr>
            <w:r w:rsidRPr="00D15DFD">
              <w:rPr>
                <w:rFonts w:ascii="Arial" w:hAnsi="Arial" w:cs="Arial"/>
                <w:sz w:val="16"/>
                <w:szCs w:val="16"/>
              </w:rPr>
              <w:t xml:space="preserve">2. Primary </w:t>
            </w:r>
          </w:p>
          <w:p w14:paraId="40A74935" w14:textId="77777777" w:rsidR="00345905" w:rsidRPr="00D15DFD" w:rsidRDefault="00345905" w:rsidP="00345905">
            <w:pPr>
              <w:rPr>
                <w:rFonts w:ascii="Arial" w:hAnsi="Arial" w:cs="Arial"/>
                <w:sz w:val="16"/>
                <w:szCs w:val="16"/>
              </w:rPr>
            </w:pPr>
            <w:r w:rsidRPr="00D15DFD">
              <w:rPr>
                <w:rFonts w:ascii="Arial" w:hAnsi="Arial" w:cs="Arial"/>
                <w:sz w:val="16"/>
                <w:szCs w:val="16"/>
              </w:rPr>
              <w:t xml:space="preserve">3. Middle/JSS </w:t>
            </w:r>
          </w:p>
          <w:p w14:paraId="6CB03C4F" w14:textId="77777777" w:rsidR="00345905" w:rsidRPr="00D15DFD" w:rsidRDefault="00345905" w:rsidP="00345905">
            <w:pPr>
              <w:rPr>
                <w:rFonts w:ascii="Arial" w:hAnsi="Arial" w:cs="Arial"/>
                <w:sz w:val="16"/>
                <w:szCs w:val="16"/>
              </w:rPr>
            </w:pPr>
            <w:r w:rsidRPr="00D15DFD">
              <w:rPr>
                <w:rFonts w:ascii="Arial" w:hAnsi="Arial" w:cs="Arial"/>
                <w:sz w:val="16"/>
                <w:szCs w:val="16"/>
              </w:rPr>
              <w:t xml:space="preserve">4. Voc/Comm </w:t>
            </w:r>
          </w:p>
          <w:p w14:paraId="40069C88" w14:textId="77777777" w:rsidR="00345905" w:rsidRPr="00D15DFD" w:rsidRDefault="00345905" w:rsidP="00345905">
            <w:pPr>
              <w:rPr>
                <w:rFonts w:ascii="Arial" w:hAnsi="Arial" w:cs="Arial"/>
                <w:sz w:val="16"/>
                <w:szCs w:val="16"/>
              </w:rPr>
            </w:pPr>
            <w:r w:rsidRPr="00D15DFD">
              <w:rPr>
                <w:rFonts w:ascii="Arial" w:hAnsi="Arial" w:cs="Arial"/>
                <w:sz w:val="16"/>
                <w:szCs w:val="16"/>
              </w:rPr>
              <w:t xml:space="preserve">5. 'O' level </w:t>
            </w:r>
          </w:p>
          <w:p w14:paraId="58AFF4BB" w14:textId="5099BF4C" w:rsidR="00345905" w:rsidRPr="00D15DFD" w:rsidRDefault="00345905" w:rsidP="00345905">
            <w:pPr>
              <w:rPr>
                <w:rFonts w:ascii="Arial" w:hAnsi="Arial" w:cs="Arial"/>
                <w:sz w:val="16"/>
                <w:szCs w:val="16"/>
              </w:rPr>
            </w:pPr>
            <w:r w:rsidRPr="00D15DFD">
              <w:rPr>
                <w:rFonts w:ascii="Arial" w:hAnsi="Arial" w:cs="Arial"/>
                <w:sz w:val="16"/>
                <w:szCs w:val="16"/>
              </w:rPr>
              <w:t xml:space="preserve">6. SSS </w:t>
            </w:r>
          </w:p>
          <w:p w14:paraId="714C9647" w14:textId="77777777" w:rsidR="00345905" w:rsidRPr="00D15DFD" w:rsidRDefault="00345905" w:rsidP="00345905">
            <w:pPr>
              <w:rPr>
                <w:rFonts w:ascii="Arial" w:hAnsi="Arial" w:cs="Arial"/>
                <w:sz w:val="16"/>
                <w:szCs w:val="16"/>
              </w:rPr>
            </w:pPr>
            <w:r w:rsidRPr="00D15DFD">
              <w:rPr>
                <w:rFonts w:ascii="Arial" w:hAnsi="Arial" w:cs="Arial"/>
                <w:sz w:val="16"/>
                <w:szCs w:val="16"/>
              </w:rPr>
              <w:t xml:space="preserve">7. 'A' level </w:t>
            </w:r>
          </w:p>
          <w:p w14:paraId="222E14A9" w14:textId="77777777" w:rsidR="00345905" w:rsidRPr="00D15DFD" w:rsidRDefault="00345905" w:rsidP="00345905">
            <w:pPr>
              <w:rPr>
                <w:rFonts w:ascii="Arial" w:hAnsi="Arial" w:cs="Arial"/>
                <w:sz w:val="16"/>
                <w:szCs w:val="16"/>
              </w:rPr>
            </w:pPr>
            <w:r w:rsidRPr="00D15DFD">
              <w:rPr>
                <w:rFonts w:ascii="Arial" w:hAnsi="Arial" w:cs="Arial"/>
                <w:sz w:val="16"/>
                <w:szCs w:val="16"/>
              </w:rPr>
              <w:t>8. Training college</w:t>
            </w:r>
          </w:p>
          <w:p w14:paraId="5CDB5C67" w14:textId="77777777" w:rsidR="00345905" w:rsidRPr="00D15DFD" w:rsidRDefault="00345905" w:rsidP="00345905">
            <w:pPr>
              <w:rPr>
                <w:rFonts w:ascii="Arial" w:hAnsi="Arial" w:cs="Arial"/>
                <w:sz w:val="16"/>
                <w:szCs w:val="16"/>
              </w:rPr>
            </w:pPr>
            <w:r w:rsidRPr="00D15DFD">
              <w:rPr>
                <w:rFonts w:ascii="Arial" w:hAnsi="Arial" w:cs="Arial"/>
                <w:sz w:val="16"/>
                <w:szCs w:val="16"/>
              </w:rPr>
              <w:t>9. Tech/prof</w:t>
            </w:r>
          </w:p>
          <w:p w14:paraId="6674C06B" w14:textId="77777777" w:rsidR="00345905" w:rsidRPr="00D15DFD" w:rsidRDefault="00345905" w:rsidP="00345905">
            <w:pPr>
              <w:rPr>
                <w:rFonts w:ascii="Arial" w:hAnsi="Arial" w:cs="Arial"/>
                <w:sz w:val="16"/>
                <w:szCs w:val="16"/>
              </w:rPr>
            </w:pPr>
            <w:r w:rsidRPr="00D15DFD">
              <w:rPr>
                <w:rFonts w:ascii="Arial" w:hAnsi="Arial" w:cs="Arial"/>
                <w:sz w:val="16"/>
                <w:szCs w:val="16"/>
              </w:rPr>
              <w:t>10. Tertiary</w:t>
            </w:r>
          </w:p>
          <w:p w14:paraId="2806C361" w14:textId="77777777" w:rsidR="00345905" w:rsidRPr="00D15DFD" w:rsidRDefault="00345905" w:rsidP="00345905">
            <w:pPr>
              <w:rPr>
                <w:rFonts w:ascii="Arial" w:hAnsi="Arial" w:cs="Arial"/>
                <w:sz w:val="16"/>
                <w:szCs w:val="16"/>
              </w:rPr>
            </w:pPr>
            <w:r w:rsidRPr="00D15DFD">
              <w:rPr>
                <w:rFonts w:ascii="Arial" w:hAnsi="Arial" w:cs="Arial"/>
                <w:sz w:val="16"/>
                <w:szCs w:val="16"/>
              </w:rPr>
              <w:t>11. Koranic</w:t>
            </w:r>
          </w:p>
          <w:p w14:paraId="04E52C2B" w14:textId="55A9D56C" w:rsidR="00345905" w:rsidRPr="00842F8E" w:rsidRDefault="00345905" w:rsidP="00345905">
            <w:pPr>
              <w:rPr>
                <w:rFonts w:ascii="Arial" w:hAnsi="Arial" w:cs="Arial"/>
                <w:bCs/>
                <w:sz w:val="16"/>
                <w:szCs w:val="16"/>
              </w:rPr>
            </w:pPr>
          </w:p>
        </w:tc>
        <w:tc>
          <w:tcPr>
            <w:tcW w:w="1031" w:type="pct"/>
          </w:tcPr>
          <w:p w14:paraId="1511BB82" w14:textId="53EFC80C" w:rsidR="00345905" w:rsidRPr="00842F8E" w:rsidRDefault="00345905" w:rsidP="00345905">
            <w:pPr>
              <w:rPr>
                <w:rFonts w:ascii="Arial" w:hAnsi="Arial" w:cs="Arial"/>
                <w:sz w:val="16"/>
                <w:szCs w:val="16"/>
              </w:rPr>
            </w:pPr>
            <w:r w:rsidRPr="00842F8E">
              <w:rPr>
                <w:rFonts w:ascii="Arial" w:hAnsi="Arial" w:cs="Arial"/>
                <w:bCs/>
                <w:sz w:val="16"/>
                <w:szCs w:val="16"/>
              </w:rPr>
              <w:t xml:space="preserve">Q22. </w:t>
            </w:r>
            <w:r w:rsidRPr="00842F8E">
              <w:rPr>
                <w:rFonts w:ascii="Arial" w:hAnsi="Arial" w:cs="Arial"/>
                <w:sz w:val="16"/>
                <w:szCs w:val="16"/>
              </w:rPr>
              <w:t xml:space="preserve">What kind of work has [Name]’s </w:t>
            </w:r>
            <w:r w:rsidR="00D15DFD">
              <w:rPr>
                <w:rFonts w:ascii="Arial" w:hAnsi="Arial" w:cs="Arial"/>
                <w:sz w:val="16"/>
                <w:szCs w:val="16"/>
              </w:rPr>
              <w:t>mother</w:t>
            </w:r>
            <w:r w:rsidR="00D15DFD" w:rsidRPr="00842F8E">
              <w:rPr>
                <w:rFonts w:ascii="Arial" w:hAnsi="Arial" w:cs="Arial"/>
                <w:sz w:val="16"/>
                <w:szCs w:val="16"/>
              </w:rPr>
              <w:t xml:space="preserve"> </w:t>
            </w:r>
            <w:r w:rsidRPr="00842F8E">
              <w:rPr>
                <w:rFonts w:ascii="Arial" w:hAnsi="Arial" w:cs="Arial"/>
                <w:sz w:val="16"/>
                <w:szCs w:val="16"/>
              </w:rPr>
              <w:t xml:space="preserve">done for most of </w:t>
            </w:r>
            <w:r w:rsidR="00D15DFD">
              <w:rPr>
                <w:rFonts w:ascii="Arial" w:hAnsi="Arial" w:cs="Arial"/>
                <w:sz w:val="16"/>
                <w:szCs w:val="16"/>
              </w:rPr>
              <w:t>her</w:t>
            </w:r>
            <w:r w:rsidR="00D15DFD" w:rsidRPr="00842F8E">
              <w:rPr>
                <w:rFonts w:ascii="Arial" w:hAnsi="Arial" w:cs="Arial"/>
                <w:sz w:val="16"/>
                <w:szCs w:val="16"/>
              </w:rPr>
              <w:t xml:space="preserve"> </w:t>
            </w:r>
            <w:r w:rsidRPr="00842F8E">
              <w:rPr>
                <w:rFonts w:ascii="Arial" w:hAnsi="Arial" w:cs="Arial"/>
                <w:sz w:val="16"/>
                <w:szCs w:val="16"/>
              </w:rPr>
              <w:t>life?</w:t>
            </w:r>
          </w:p>
          <w:p w14:paraId="64531A41" w14:textId="77777777" w:rsidR="00345905" w:rsidRPr="00842F8E" w:rsidRDefault="00345905" w:rsidP="00345905">
            <w:pPr>
              <w:rPr>
                <w:rFonts w:ascii="Arial" w:hAnsi="Arial" w:cs="Arial"/>
                <w:sz w:val="16"/>
                <w:szCs w:val="16"/>
              </w:rPr>
            </w:pPr>
          </w:p>
          <w:p w14:paraId="63231A02" w14:textId="77777777" w:rsidR="00345905" w:rsidRPr="00D15DFD" w:rsidRDefault="00345905" w:rsidP="00345905">
            <w:pPr>
              <w:rPr>
                <w:rFonts w:ascii="Arial" w:hAnsi="Arial" w:cs="Arial"/>
                <w:sz w:val="16"/>
                <w:szCs w:val="16"/>
              </w:rPr>
            </w:pPr>
            <w:r w:rsidRPr="00D15DFD">
              <w:rPr>
                <w:rFonts w:ascii="Arial" w:hAnsi="Arial" w:cs="Arial"/>
                <w:sz w:val="16"/>
                <w:szCs w:val="16"/>
              </w:rPr>
              <w:t>0. Has no occupation</w:t>
            </w:r>
          </w:p>
          <w:p w14:paraId="54A9BC3B"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 xml:space="preserve">1. Legislator, senior officials &amp; managers </w:t>
            </w:r>
          </w:p>
          <w:p w14:paraId="0EA706CB"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 xml:space="preserve">2. Professionals </w:t>
            </w:r>
          </w:p>
          <w:p w14:paraId="38BC47AE"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 xml:space="preserve">3.Technicians &amp; associate professionals </w:t>
            </w:r>
          </w:p>
          <w:p w14:paraId="2A169EF3"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4. Clerks</w:t>
            </w:r>
          </w:p>
          <w:p w14:paraId="40DCA7B8"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 xml:space="preserve">5. Craft &amp; related trade workers  </w:t>
            </w:r>
          </w:p>
          <w:p w14:paraId="6C1B16B5"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 xml:space="preserve">6.Plant &amp; machine operators &amp; assemblers </w:t>
            </w:r>
          </w:p>
          <w:p w14:paraId="664307ED"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 xml:space="preserve">7.Elementary occupations </w:t>
            </w:r>
          </w:p>
          <w:p w14:paraId="3493F7C6"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 xml:space="preserve">8. Armed forces &amp; other security personnel </w:t>
            </w:r>
          </w:p>
          <w:p w14:paraId="2B953741"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 xml:space="preserve">9.Homemaker </w:t>
            </w:r>
          </w:p>
          <w:p w14:paraId="167587AA" w14:textId="77777777" w:rsidR="00345905" w:rsidRPr="00D15DFD" w:rsidRDefault="00345905" w:rsidP="00345905">
            <w:pPr>
              <w:contextualSpacing/>
              <w:rPr>
                <w:rFonts w:ascii="Arial" w:hAnsi="Arial" w:cs="Arial"/>
                <w:sz w:val="16"/>
                <w:szCs w:val="16"/>
              </w:rPr>
            </w:pPr>
            <w:r w:rsidRPr="00D15DFD">
              <w:rPr>
                <w:rFonts w:ascii="Arial" w:hAnsi="Arial" w:cs="Arial"/>
                <w:sz w:val="16"/>
                <w:szCs w:val="16"/>
              </w:rPr>
              <w:t xml:space="preserve">10.In school </w:t>
            </w:r>
          </w:p>
          <w:p w14:paraId="35E25070" w14:textId="77777777" w:rsidR="00345905" w:rsidRPr="00D15DFD" w:rsidRDefault="00345905" w:rsidP="00345905">
            <w:pPr>
              <w:autoSpaceDE w:val="0"/>
              <w:autoSpaceDN w:val="0"/>
              <w:adjustRightInd w:val="0"/>
              <w:contextualSpacing/>
              <w:rPr>
                <w:rFonts w:ascii="Arial" w:hAnsi="Arial" w:cs="Arial"/>
                <w:sz w:val="16"/>
                <w:szCs w:val="16"/>
              </w:rPr>
            </w:pPr>
            <w:r w:rsidRPr="00D15DFD">
              <w:rPr>
                <w:rFonts w:ascii="Arial" w:hAnsi="Arial" w:cs="Arial"/>
                <w:sz w:val="16"/>
                <w:szCs w:val="16"/>
              </w:rPr>
              <w:t>11. Self employed farmer</w:t>
            </w:r>
          </w:p>
          <w:p w14:paraId="46349DB2" w14:textId="77777777" w:rsidR="00345905" w:rsidRPr="00D15DFD" w:rsidRDefault="00345905" w:rsidP="00345905">
            <w:pPr>
              <w:autoSpaceDE w:val="0"/>
              <w:autoSpaceDN w:val="0"/>
              <w:adjustRightInd w:val="0"/>
              <w:rPr>
                <w:rFonts w:ascii="Arial" w:hAnsi="Arial" w:cs="Arial"/>
                <w:sz w:val="16"/>
                <w:szCs w:val="16"/>
              </w:rPr>
            </w:pPr>
            <w:r w:rsidRPr="00D15DFD">
              <w:rPr>
                <w:rFonts w:ascii="Arial" w:hAnsi="Arial" w:cs="Arial"/>
                <w:sz w:val="16"/>
                <w:szCs w:val="16"/>
              </w:rPr>
              <w:t>12. Forestry worker</w:t>
            </w:r>
          </w:p>
          <w:p w14:paraId="6B929AAA" w14:textId="49714304" w:rsidR="00345905" w:rsidRPr="00D15DFD" w:rsidRDefault="00345905" w:rsidP="00345905">
            <w:pPr>
              <w:autoSpaceDE w:val="0"/>
              <w:autoSpaceDN w:val="0"/>
              <w:adjustRightInd w:val="0"/>
              <w:rPr>
                <w:rFonts w:ascii="Arial" w:hAnsi="Arial" w:cs="Arial"/>
                <w:sz w:val="16"/>
                <w:szCs w:val="16"/>
              </w:rPr>
            </w:pPr>
            <w:r w:rsidRPr="00D15DFD">
              <w:rPr>
                <w:rFonts w:ascii="Arial" w:hAnsi="Arial" w:cs="Arial"/>
                <w:sz w:val="16"/>
                <w:szCs w:val="16"/>
              </w:rPr>
              <w:t>13. Fisherman</w:t>
            </w:r>
            <w:r w:rsidR="00D15DFD">
              <w:rPr>
                <w:rFonts w:ascii="Arial" w:hAnsi="Arial" w:cs="Arial"/>
                <w:sz w:val="16"/>
                <w:szCs w:val="16"/>
              </w:rPr>
              <w:t>/fishmonger</w:t>
            </w:r>
          </w:p>
          <w:p w14:paraId="72446643" w14:textId="77777777" w:rsidR="00345905" w:rsidRPr="00D15DFD" w:rsidRDefault="00345905" w:rsidP="00345905">
            <w:pPr>
              <w:autoSpaceDE w:val="0"/>
              <w:autoSpaceDN w:val="0"/>
              <w:adjustRightInd w:val="0"/>
              <w:rPr>
                <w:rFonts w:ascii="Arial" w:hAnsi="Arial" w:cs="Arial"/>
                <w:sz w:val="16"/>
                <w:szCs w:val="16"/>
              </w:rPr>
            </w:pPr>
            <w:r w:rsidRPr="00D15DFD">
              <w:rPr>
                <w:rFonts w:ascii="Arial" w:hAnsi="Arial" w:cs="Arial"/>
                <w:sz w:val="16"/>
                <w:szCs w:val="16"/>
              </w:rPr>
              <w:t>14. Self employed trader</w:t>
            </w:r>
          </w:p>
          <w:p w14:paraId="19380482" w14:textId="451417F1" w:rsidR="00345905" w:rsidRPr="00842F8E" w:rsidRDefault="00345905" w:rsidP="00345905">
            <w:pPr>
              <w:rPr>
                <w:rFonts w:ascii="Arial" w:hAnsi="Arial" w:cs="Arial"/>
                <w:bCs/>
                <w:sz w:val="16"/>
                <w:szCs w:val="16"/>
              </w:rPr>
            </w:pPr>
            <w:r w:rsidRPr="00D15DFD">
              <w:rPr>
                <w:rFonts w:ascii="Arial" w:hAnsi="Arial" w:cs="Arial"/>
                <w:sz w:val="16"/>
                <w:szCs w:val="16"/>
              </w:rPr>
              <w:t>15. Employed shop attendant</w:t>
            </w:r>
          </w:p>
        </w:tc>
      </w:tr>
      <w:tr w:rsidR="00345905" w:rsidRPr="005A7BEF" w14:paraId="48A216D2" w14:textId="2EE75F47" w:rsidTr="00345905">
        <w:tc>
          <w:tcPr>
            <w:tcW w:w="1326" w:type="pct"/>
            <w:tcBorders>
              <w:top w:val="nil"/>
            </w:tcBorders>
          </w:tcPr>
          <w:p w14:paraId="28920F5D" w14:textId="77777777" w:rsidR="00345905" w:rsidRPr="005A7BEF" w:rsidRDefault="00345905" w:rsidP="00345905">
            <w:pPr>
              <w:rPr>
                <w:rFonts w:ascii="Arial" w:hAnsi="Arial" w:cs="Arial"/>
                <w:b/>
                <w:bCs/>
                <w:sz w:val="16"/>
                <w:szCs w:val="16"/>
              </w:rPr>
            </w:pPr>
          </w:p>
        </w:tc>
        <w:tc>
          <w:tcPr>
            <w:tcW w:w="1123" w:type="pct"/>
            <w:tcBorders>
              <w:top w:val="nil"/>
            </w:tcBorders>
          </w:tcPr>
          <w:p w14:paraId="066432D0" w14:textId="77777777" w:rsidR="00345905" w:rsidRPr="005A7BEF" w:rsidRDefault="00345905" w:rsidP="00345905">
            <w:pPr>
              <w:rPr>
                <w:rFonts w:ascii="Arial" w:hAnsi="Arial" w:cs="Arial"/>
                <w:b/>
                <w:bCs/>
                <w:sz w:val="16"/>
                <w:szCs w:val="16"/>
              </w:rPr>
            </w:pPr>
          </w:p>
        </w:tc>
        <w:tc>
          <w:tcPr>
            <w:tcW w:w="1519" w:type="pct"/>
            <w:tcBorders>
              <w:top w:val="nil"/>
            </w:tcBorders>
          </w:tcPr>
          <w:p w14:paraId="4CFE08BD" w14:textId="77777777" w:rsidR="00345905" w:rsidRPr="005A7BEF" w:rsidRDefault="00345905" w:rsidP="00345905">
            <w:pPr>
              <w:rPr>
                <w:rFonts w:ascii="Arial" w:hAnsi="Arial" w:cs="Arial"/>
                <w:b/>
                <w:bCs/>
                <w:sz w:val="16"/>
                <w:szCs w:val="16"/>
              </w:rPr>
            </w:pPr>
          </w:p>
        </w:tc>
        <w:tc>
          <w:tcPr>
            <w:tcW w:w="1031" w:type="pct"/>
          </w:tcPr>
          <w:p w14:paraId="7D3F01C1" w14:textId="77777777" w:rsidR="00345905" w:rsidRPr="005A7BEF" w:rsidRDefault="00345905" w:rsidP="00345905">
            <w:pPr>
              <w:rPr>
                <w:rFonts w:ascii="Arial" w:hAnsi="Arial" w:cs="Arial"/>
                <w:b/>
                <w:bCs/>
                <w:sz w:val="16"/>
                <w:szCs w:val="16"/>
              </w:rPr>
            </w:pPr>
          </w:p>
        </w:tc>
      </w:tr>
      <w:tr w:rsidR="00345905" w:rsidRPr="005A7BEF" w14:paraId="40609FA3" w14:textId="75333695" w:rsidTr="00345905">
        <w:tc>
          <w:tcPr>
            <w:tcW w:w="1326" w:type="pct"/>
          </w:tcPr>
          <w:p w14:paraId="0D52602B" w14:textId="77777777" w:rsidR="00345905" w:rsidRPr="005A7BEF" w:rsidRDefault="00345905" w:rsidP="00345905">
            <w:pPr>
              <w:spacing w:line="360" w:lineRule="auto"/>
              <w:rPr>
                <w:rFonts w:ascii="Arial" w:hAnsi="Arial" w:cs="Arial"/>
                <w:b/>
                <w:bCs/>
                <w:sz w:val="16"/>
                <w:szCs w:val="16"/>
              </w:rPr>
            </w:pPr>
          </w:p>
        </w:tc>
        <w:tc>
          <w:tcPr>
            <w:tcW w:w="1123" w:type="pct"/>
          </w:tcPr>
          <w:p w14:paraId="2C3FF7FC" w14:textId="77777777" w:rsidR="00345905" w:rsidRPr="005A7BEF" w:rsidRDefault="00345905" w:rsidP="00345905">
            <w:pPr>
              <w:spacing w:line="360" w:lineRule="auto"/>
              <w:rPr>
                <w:rFonts w:ascii="Arial" w:hAnsi="Arial" w:cs="Arial"/>
                <w:b/>
                <w:bCs/>
                <w:sz w:val="16"/>
                <w:szCs w:val="16"/>
              </w:rPr>
            </w:pPr>
          </w:p>
        </w:tc>
        <w:tc>
          <w:tcPr>
            <w:tcW w:w="1519" w:type="pct"/>
          </w:tcPr>
          <w:p w14:paraId="2D195863" w14:textId="77777777" w:rsidR="00345905" w:rsidRPr="005A7BEF" w:rsidRDefault="00345905" w:rsidP="00345905">
            <w:pPr>
              <w:spacing w:line="360" w:lineRule="auto"/>
              <w:rPr>
                <w:rFonts w:ascii="Arial" w:hAnsi="Arial" w:cs="Arial"/>
                <w:b/>
                <w:bCs/>
                <w:sz w:val="16"/>
                <w:szCs w:val="16"/>
              </w:rPr>
            </w:pPr>
          </w:p>
        </w:tc>
        <w:tc>
          <w:tcPr>
            <w:tcW w:w="1031" w:type="pct"/>
          </w:tcPr>
          <w:p w14:paraId="48C1DA81" w14:textId="77777777" w:rsidR="00345905" w:rsidRPr="005A7BEF" w:rsidRDefault="00345905" w:rsidP="00345905">
            <w:pPr>
              <w:rPr>
                <w:rFonts w:ascii="Arial" w:hAnsi="Arial" w:cs="Arial"/>
                <w:b/>
                <w:bCs/>
                <w:sz w:val="16"/>
                <w:szCs w:val="16"/>
              </w:rPr>
            </w:pPr>
          </w:p>
        </w:tc>
      </w:tr>
      <w:tr w:rsidR="00345905" w:rsidRPr="005A7BEF" w14:paraId="71057CA8" w14:textId="4FE861C0" w:rsidTr="00345905">
        <w:tc>
          <w:tcPr>
            <w:tcW w:w="1326" w:type="pct"/>
          </w:tcPr>
          <w:p w14:paraId="55D9099A" w14:textId="77777777" w:rsidR="00345905" w:rsidRPr="005A7BEF" w:rsidRDefault="00345905" w:rsidP="00345905">
            <w:pPr>
              <w:spacing w:line="360" w:lineRule="auto"/>
              <w:rPr>
                <w:rFonts w:ascii="Arial" w:hAnsi="Arial" w:cs="Arial"/>
                <w:b/>
                <w:bCs/>
                <w:sz w:val="16"/>
                <w:szCs w:val="16"/>
              </w:rPr>
            </w:pPr>
          </w:p>
        </w:tc>
        <w:tc>
          <w:tcPr>
            <w:tcW w:w="1123" w:type="pct"/>
          </w:tcPr>
          <w:p w14:paraId="02524D8A" w14:textId="77777777" w:rsidR="00345905" w:rsidRPr="005A7BEF" w:rsidRDefault="00345905" w:rsidP="00345905">
            <w:pPr>
              <w:spacing w:line="360" w:lineRule="auto"/>
              <w:rPr>
                <w:rFonts w:ascii="Arial" w:hAnsi="Arial" w:cs="Arial"/>
                <w:b/>
                <w:bCs/>
                <w:sz w:val="16"/>
                <w:szCs w:val="16"/>
              </w:rPr>
            </w:pPr>
          </w:p>
        </w:tc>
        <w:tc>
          <w:tcPr>
            <w:tcW w:w="1519" w:type="pct"/>
          </w:tcPr>
          <w:p w14:paraId="2A754C86" w14:textId="77777777" w:rsidR="00345905" w:rsidRPr="005A7BEF" w:rsidRDefault="00345905" w:rsidP="00345905">
            <w:pPr>
              <w:spacing w:line="360" w:lineRule="auto"/>
              <w:rPr>
                <w:rFonts w:ascii="Arial" w:hAnsi="Arial" w:cs="Arial"/>
                <w:b/>
                <w:bCs/>
                <w:sz w:val="16"/>
                <w:szCs w:val="16"/>
              </w:rPr>
            </w:pPr>
          </w:p>
        </w:tc>
        <w:tc>
          <w:tcPr>
            <w:tcW w:w="1031" w:type="pct"/>
          </w:tcPr>
          <w:p w14:paraId="20FAE941" w14:textId="77777777" w:rsidR="00345905" w:rsidRPr="005A7BEF" w:rsidRDefault="00345905" w:rsidP="00345905">
            <w:pPr>
              <w:rPr>
                <w:rFonts w:ascii="Arial" w:hAnsi="Arial" w:cs="Arial"/>
                <w:b/>
                <w:bCs/>
                <w:sz w:val="16"/>
                <w:szCs w:val="16"/>
              </w:rPr>
            </w:pPr>
          </w:p>
        </w:tc>
      </w:tr>
      <w:tr w:rsidR="00345905" w:rsidRPr="005A7BEF" w14:paraId="56015336" w14:textId="54D328AC" w:rsidTr="00345905">
        <w:tc>
          <w:tcPr>
            <w:tcW w:w="1326" w:type="pct"/>
          </w:tcPr>
          <w:p w14:paraId="7A8C30EA" w14:textId="77777777" w:rsidR="00345905" w:rsidRPr="005A7BEF" w:rsidRDefault="00345905" w:rsidP="00345905">
            <w:pPr>
              <w:spacing w:line="360" w:lineRule="auto"/>
              <w:rPr>
                <w:rFonts w:ascii="Arial" w:hAnsi="Arial" w:cs="Arial"/>
                <w:b/>
                <w:bCs/>
                <w:sz w:val="16"/>
                <w:szCs w:val="16"/>
              </w:rPr>
            </w:pPr>
          </w:p>
        </w:tc>
        <w:tc>
          <w:tcPr>
            <w:tcW w:w="1123" w:type="pct"/>
          </w:tcPr>
          <w:p w14:paraId="6F3D72D2" w14:textId="77777777" w:rsidR="00345905" w:rsidRPr="005A7BEF" w:rsidRDefault="00345905" w:rsidP="00345905">
            <w:pPr>
              <w:spacing w:line="360" w:lineRule="auto"/>
              <w:rPr>
                <w:rFonts w:ascii="Arial" w:hAnsi="Arial" w:cs="Arial"/>
                <w:b/>
                <w:bCs/>
                <w:sz w:val="16"/>
                <w:szCs w:val="16"/>
              </w:rPr>
            </w:pPr>
          </w:p>
        </w:tc>
        <w:tc>
          <w:tcPr>
            <w:tcW w:w="1519" w:type="pct"/>
          </w:tcPr>
          <w:p w14:paraId="236ADF32" w14:textId="77777777" w:rsidR="00345905" w:rsidRPr="005A7BEF" w:rsidRDefault="00345905" w:rsidP="00345905">
            <w:pPr>
              <w:spacing w:line="360" w:lineRule="auto"/>
              <w:rPr>
                <w:rFonts w:ascii="Arial" w:hAnsi="Arial" w:cs="Arial"/>
                <w:b/>
                <w:bCs/>
                <w:sz w:val="16"/>
                <w:szCs w:val="16"/>
              </w:rPr>
            </w:pPr>
          </w:p>
        </w:tc>
        <w:tc>
          <w:tcPr>
            <w:tcW w:w="1031" w:type="pct"/>
          </w:tcPr>
          <w:p w14:paraId="43CC21F4" w14:textId="77777777" w:rsidR="00345905" w:rsidRPr="005A7BEF" w:rsidRDefault="00345905" w:rsidP="00345905">
            <w:pPr>
              <w:rPr>
                <w:rFonts w:ascii="Arial" w:hAnsi="Arial" w:cs="Arial"/>
                <w:b/>
                <w:bCs/>
                <w:sz w:val="16"/>
                <w:szCs w:val="16"/>
              </w:rPr>
            </w:pPr>
          </w:p>
        </w:tc>
      </w:tr>
      <w:tr w:rsidR="00345905" w:rsidRPr="005A7BEF" w14:paraId="2A558324" w14:textId="093F74D2" w:rsidTr="00345905">
        <w:tc>
          <w:tcPr>
            <w:tcW w:w="1326" w:type="pct"/>
          </w:tcPr>
          <w:p w14:paraId="0BE2147D" w14:textId="77777777" w:rsidR="00345905" w:rsidRPr="005A7BEF" w:rsidRDefault="00345905" w:rsidP="00345905">
            <w:pPr>
              <w:spacing w:line="360" w:lineRule="auto"/>
              <w:rPr>
                <w:rFonts w:ascii="Arial" w:hAnsi="Arial" w:cs="Arial"/>
                <w:b/>
                <w:bCs/>
                <w:sz w:val="16"/>
                <w:szCs w:val="16"/>
              </w:rPr>
            </w:pPr>
          </w:p>
        </w:tc>
        <w:tc>
          <w:tcPr>
            <w:tcW w:w="1123" w:type="pct"/>
          </w:tcPr>
          <w:p w14:paraId="7B38B907" w14:textId="77777777" w:rsidR="00345905" w:rsidRPr="005A7BEF" w:rsidRDefault="00345905" w:rsidP="00345905">
            <w:pPr>
              <w:spacing w:line="360" w:lineRule="auto"/>
              <w:rPr>
                <w:rFonts w:ascii="Arial" w:hAnsi="Arial" w:cs="Arial"/>
                <w:b/>
                <w:bCs/>
                <w:sz w:val="16"/>
                <w:szCs w:val="16"/>
              </w:rPr>
            </w:pPr>
          </w:p>
        </w:tc>
        <w:tc>
          <w:tcPr>
            <w:tcW w:w="1519" w:type="pct"/>
          </w:tcPr>
          <w:p w14:paraId="4A1F3588" w14:textId="77777777" w:rsidR="00345905" w:rsidRPr="005A7BEF" w:rsidRDefault="00345905" w:rsidP="00345905">
            <w:pPr>
              <w:spacing w:line="360" w:lineRule="auto"/>
              <w:rPr>
                <w:rFonts w:ascii="Arial" w:hAnsi="Arial" w:cs="Arial"/>
                <w:b/>
                <w:bCs/>
                <w:sz w:val="16"/>
                <w:szCs w:val="16"/>
              </w:rPr>
            </w:pPr>
          </w:p>
        </w:tc>
        <w:tc>
          <w:tcPr>
            <w:tcW w:w="1031" w:type="pct"/>
          </w:tcPr>
          <w:p w14:paraId="62715455" w14:textId="77777777" w:rsidR="00345905" w:rsidRPr="005A7BEF" w:rsidRDefault="00345905" w:rsidP="00345905">
            <w:pPr>
              <w:rPr>
                <w:rFonts w:ascii="Arial" w:hAnsi="Arial" w:cs="Arial"/>
                <w:b/>
                <w:bCs/>
                <w:sz w:val="16"/>
                <w:szCs w:val="16"/>
              </w:rPr>
            </w:pPr>
          </w:p>
        </w:tc>
      </w:tr>
      <w:tr w:rsidR="00345905" w:rsidRPr="005A7BEF" w14:paraId="06497D15" w14:textId="30BD3BFD" w:rsidTr="00345905">
        <w:tc>
          <w:tcPr>
            <w:tcW w:w="1326" w:type="pct"/>
          </w:tcPr>
          <w:p w14:paraId="2D94C2A9" w14:textId="77777777" w:rsidR="00345905" w:rsidRPr="005A7BEF" w:rsidRDefault="00345905" w:rsidP="00345905">
            <w:pPr>
              <w:spacing w:line="360" w:lineRule="auto"/>
              <w:rPr>
                <w:rFonts w:ascii="Arial" w:hAnsi="Arial" w:cs="Arial"/>
                <w:b/>
                <w:bCs/>
                <w:sz w:val="16"/>
                <w:szCs w:val="16"/>
              </w:rPr>
            </w:pPr>
          </w:p>
        </w:tc>
        <w:tc>
          <w:tcPr>
            <w:tcW w:w="1123" w:type="pct"/>
          </w:tcPr>
          <w:p w14:paraId="3EFCAB48" w14:textId="77777777" w:rsidR="00345905" w:rsidRPr="005A7BEF" w:rsidRDefault="00345905" w:rsidP="00345905">
            <w:pPr>
              <w:spacing w:line="360" w:lineRule="auto"/>
              <w:rPr>
                <w:rFonts w:ascii="Arial" w:hAnsi="Arial" w:cs="Arial"/>
                <w:b/>
                <w:bCs/>
                <w:sz w:val="16"/>
                <w:szCs w:val="16"/>
              </w:rPr>
            </w:pPr>
          </w:p>
        </w:tc>
        <w:tc>
          <w:tcPr>
            <w:tcW w:w="1519" w:type="pct"/>
          </w:tcPr>
          <w:p w14:paraId="7E43B37B" w14:textId="77777777" w:rsidR="00345905" w:rsidRPr="005A7BEF" w:rsidRDefault="00345905" w:rsidP="00345905">
            <w:pPr>
              <w:spacing w:line="360" w:lineRule="auto"/>
              <w:rPr>
                <w:rFonts w:ascii="Arial" w:hAnsi="Arial" w:cs="Arial"/>
                <w:b/>
                <w:bCs/>
                <w:sz w:val="16"/>
                <w:szCs w:val="16"/>
              </w:rPr>
            </w:pPr>
          </w:p>
        </w:tc>
        <w:tc>
          <w:tcPr>
            <w:tcW w:w="1031" w:type="pct"/>
          </w:tcPr>
          <w:p w14:paraId="66B31D18" w14:textId="77777777" w:rsidR="00345905" w:rsidRPr="005A7BEF" w:rsidRDefault="00345905" w:rsidP="00345905">
            <w:pPr>
              <w:rPr>
                <w:rFonts w:ascii="Arial" w:hAnsi="Arial" w:cs="Arial"/>
                <w:b/>
                <w:bCs/>
                <w:sz w:val="16"/>
                <w:szCs w:val="16"/>
              </w:rPr>
            </w:pPr>
          </w:p>
        </w:tc>
      </w:tr>
      <w:tr w:rsidR="00345905" w:rsidRPr="005A7BEF" w14:paraId="1234BA8C" w14:textId="007006CD" w:rsidTr="00345905">
        <w:tc>
          <w:tcPr>
            <w:tcW w:w="1326" w:type="pct"/>
          </w:tcPr>
          <w:p w14:paraId="4C504ACC" w14:textId="77777777" w:rsidR="00345905" w:rsidRPr="005A7BEF" w:rsidRDefault="00345905" w:rsidP="00345905">
            <w:pPr>
              <w:spacing w:line="360" w:lineRule="auto"/>
              <w:rPr>
                <w:rFonts w:ascii="Arial" w:hAnsi="Arial" w:cs="Arial"/>
                <w:b/>
                <w:bCs/>
                <w:sz w:val="16"/>
                <w:szCs w:val="16"/>
              </w:rPr>
            </w:pPr>
          </w:p>
        </w:tc>
        <w:tc>
          <w:tcPr>
            <w:tcW w:w="1123" w:type="pct"/>
          </w:tcPr>
          <w:p w14:paraId="3F52487B" w14:textId="77777777" w:rsidR="00345905" w:rsidRPr="005A7BEF" w:rsidRDefault="00345905" w:rsidP="00345905">
            <w:pPr>
              <w:spacing w:line="360" w:lineRule="auto"/>
              <w:rPr>
                <w:rFonts w:ascii="Arial" w:hAnsi="Arial" w:cs="Arial"/>
                <w:b/>
                <w:bCs/>
                <w:sz w:val="16"/>
                <w:szCs w:val="16"/>
              </w:rPr>
            </w:pPr>
          </w:p>
        </w:tc>
        <w:tc>
          <w:tcPr>
            <w:tcW w:w="1519" w:type="pct"/>
          </w:tcPr>
          <w:p w14:paraId="52B35E64" w14:textId="77777777" w:rsidR="00345905" w:rsidRPr="005A7BEF" w:rsidRDefault="00345905" w:rsidP="00345905">
            <w:pPr>
              <w:spacing w:line="360" w:lineRule="auto"/>
              <w:rPr>
                <w:rFonts w:ascii="Arial" w:hAnsi="Arial" w:cs="Arial"/>
                <w:b/>
                <w:bCs/>
                <w:sz w:val="16"/>
                <w:szCs w:val="16"/>
              </w:rPr>
            </w:pPr>
          </w:p>
        </w:tc>
        <w:tc>
          <w:tcPr>
            <w:tcW w:w="1031" w:type="pct"/>
          </w:tcPr>
          <w:p w14:paraId="64C19B38" w14:textId="77777777" w:rsidR="00345905" w:rsidRPr="005A7BEF" w:rsidRDefault="00345905" w:rsidP="00345905">
            <w:pPr>
              <w:rPr>
                <w:rFonts w:ascii="Arial" w:hAnsi="Arial" w:cs="Arial"/>
                <w:b/>
                <w:bCs/>
                <w:sz w:val="16"/>
                <w:szCs w:val="16"/>
              </w:rPr>
            </w:pPr>
          </w:p>
        </w:tc>
      </w:tr>
      <w:tr w:rsidR="00345905" w:rsidRPr="005A7BEF" w14:paraId="6EC63FF3" w14:textId="726CAEC0" w:rsidTr="00345905">
        <w:tc>
          <w:tcPr>
            <w:tcW w:w="1326" w:type="pct"/>
          </w:tcPr>
          <w:p w14:paraId="0BE54D27" w14:textId="77777777" w:rsidR="00345905" w:rsidRPr="005A7BEF" w:rsidRDefault="00345905" w:rsidP="00345905">
            <w:pPr>
              <w:spacing w:line="360" w:lineRule="auto"/>
              <w:rPr>
                <w:rFonts w:ascii="Arial" w:hAnsi="Arial" w:cs="Arial"/>
                <w:b/>
                <w:bCs/>
                <w:sz w:val="16"/>
                <w:szCs w:val="16"/>
              </w:rPr>
            </w:pPr>
          </w:p>
        </w:tc>
        <w:tc>
          <w:tcPr>
            <w:tcW w:w="1123" w:type="pct"/>
          </w:tcPr>
          <w:p w14:paraId="76CD7ECC" w14:textId="77777777" w:rsidR="00345905" w:rsidRPr="005A7BEF" w:rsidRDefault="00345905" w:rsidP="00345905">
            <w:pPr>
              <w:spacing w:line="360" w:lineRule="auto"/>
              <w:rPr>
                <w:rFonts w:ascii="Arial" w:hAnsi="Arial" w:cs="Arial"/>
                <w:b/>
                <w:bCs/>
                <w:sz w:val="16"/>
                <w:szCs w:val="16"/>
              </w:rPr>
            </w:pPr>
          </w:p>
        </w:tc>
        <w:tc>
          <w:tcPr>
            <w:tcW w:w="1519" w:type="pct"/>
          </w:tcPr>
          <w:p w14:paraId="448649B3" w14:textId="77777777" w:rsidR="00345905" w:rsidRPr="005A7BEF" w:rsidRDefault="00345905" w:rsidP="00345905">
            <w:pPr>
              <w:spacing w:line="360" w:lineRule="auto"/>
              <w:rPr>
                <w:rFonts w:ascii="Arial" w:hAnsi="Arial" w:cs="Arial"/>
                <w:b/>
                <w:bCs/>
                <w:sz w:val="16"/>
                <w:szCs w:val="16"/>
              </w:rPr>
            </w:pPr>
          </w:p>
        </w:tc>
        <w:tc>
          <w:tcPr>
            <w:tcW w:w="1031" w:type="pct"/>
          </w:tcPr>
          <w:p w14:paraId="4E78E746" w14:textId="77777777" w:rsidR="00345905" w:rsidRPr="005A7BEF" w:rsidRDefault="00345905" w:rsidP="00345905">
            <w:pPr>
              <w:rPr>
                <w:rFonts w:ascii="Arial" w:hAnsi="Arial" w:cs="Arial"/>
                <w:b/>
                <w:bCs/>
                <w:sz w:val="16"/>
                <w:szCs w:val="16"/>
              </w:rPr>
            </w:pPr>
          </w:p>
        </w:tc>
      </w:tr>
      <w:tr w:rsidR="00345905" w:rsidRPr="005A7BEF" w14:paraId="039E5419" w14:textId="0F4D3516" w:rsidTr="00345905">
        <w:tc>
          <w:tcPr>
            <w:tcW w:w="1326" w:type="pct"/>
          </w:tcPr>
          <w:p w14:paraId="46904B02" w14:textId="77777777" w:rsidR="00345905" w:rsidRPr="005A7BEF" w:rsidRDefault="00345905" w:rsidP="00345905">
            <w:pPr>
              <w:spacing w:line="360" w:lineRule="auto"/>
              <w:rPr>
                <w:rFonts w:ascii="Arial" w:hAnsi="Arial" w:cs="Arial"/>
                <w:b/>
                <w:bCs/>
                <w:sz w:val="16"/>
                <w:szCs w:val="16"/>
              </w:rPr>
            </w:pPr>
          </w:p>
        </w:tc>
        <w:tc>
          <w:tcPr>
            <w:tcW w:w="1123" w:type="pct"/>
          </w:tcPr>
          <w:p w14:paraId="289A5DC6" w14:textId="77777777" w:rsidR="00345905" w:rsidRPr="005A7BEF" w:rsidRDefault="00345905" w:rsidP="00345905">
            <w:pPr>
              <w:spacing w:line="360" w:lineRule="auto"/>
              <w:rPr>
                <w:rFonts w:ascii="Arial" w:hAnsi="Arial" w:cs="Arial"/>
                <w:b/>
                <w:bCs/>
                <w:sz w:val="16"/>
                <w:szCs w:val="16"/>
              </w:rPr>
            </w:pPr>
          </w:p>
        </w:tc>
        <w:tc>
          <w:tcPr>
            <w:tcW w:w="1519" w:type="pct"/>
          </w:tcPr>
          <w:p w14:paraId="450C4ACC" w14:textId="77777777" w:rsidR="00345905" w:rsidRPr="005A7BEF" w:rsidRDefault="00345905" w:rsidP="00345905">
            <w:pPr>
              <w:spacing w:line="360" w:lineRule="auto"/>
              <w:rPr>
                <w:rFonts w:ascii="Arial" w:hAnsi="Arial" w:cs="Arial"/>
                <w:b/>
                <w:bCs/>
                <w:sz w:val="16"/>
                <w:szCs w:val="16"/>
              </w:rPr>
            </w:pPr>
          </w:p>
        </w:tc>
        <w:tc>
          <w:tcPr>
            <w:tcW w:w="1031" w:type="pct"/>
          </w:tcPr>
          <w:p w14:paraId="1FFA3980" w14:textId="77777777" w:rsidR="00345905" w:rsidRPr="005A7BEF" w:rsidRDefault="00345905" w:rsidP="00345905">
            <w:pPr>
              <w:rPr>
                <w:rFonts w:ascii="Arial" w:hAnsi="Arial" w:cs="Arial"/>
                <w:b/>
                <w:bCs/>
                <w:sz w:val="16"/>
                <w:szCs w:val="16"/>
              </w:rPr>
            </w:pPr>
          </w:p>
        </w:tc>
      </w:tr>
      <w:tr w:rsidR="00345905" w:rsidRPr="005A7BEF" w14:paraId="65569336" w14:textId="5D7CB94B" w:rsidTr="00345905">
        <w:tc>
          <w:tcPr>
            <w:tcW w:w="1326" w:type="pct"/>
          </w:tcPr>
          <w:p w14:paraId="6C0CEA58" w14:textId="77777777" w:rsidR="00345905" w:rsidRPr="005A7BEF" w:rsidRDefault="00345905" w:rsidP="00345905">
            <w:pPr>
              <w:spacing w:line="360" w:lineRule="auto"/>
              <w:rPr>
                <w:rFonts w:ascii="Arial" w:hAnsi="Arial" w:cs="Arial"/>
                <w:b/>
                <w:bCs/>
                <w:sz w:val="16"/>
                <w:szCs w:val="16"/>
              </w:rPr>
            </w:pPr>
          </w:p>
        </w:tc>
        <w:tc>
          <w:tcPr>
            <w:tcW w:w="1123" w:type="pct"/>
          </w:tcPr>
          <w:p w14:paraId="468712B3" w14:textId="77777777" w:rsidR="00345905" w:rsidRPr="005A7BEF" w:rsidRDefault="00345905" w:rsidP="00345905">
            <w:pPr>
              <w:spacing w:line="360" w:lineRule="auto"/>
              <w:rPr>
                <w:rFonts w:ascii="Arial" w:hAnsi="Arial" w:cs="Arial"/>
                <w:b/>
                <w:bCs/>
                <w:sz w:val="16"/>
                <w:szCs w:val="16"/>
              </w:rPr>
            </w:pPr>
          </w:p>
        </w:tc>
        <w:tc>
          <w:tcPr>
            <w:tcW w:w="1519" w:type="pct"/>
          </w:tcPr>
          <w:p w14:paraId="46E54A0C" w14:textId="77777777" w:rsidR="00345905" w:rsidRPr="005A7BEF" w:rsidRDefault="00345905" w:rsidP="00345905">
            <w:pPr>
              <w:spacing w:line="360" w:lineRule="auto"/>
              <w:rPr>
                <w:rFonts w:ascii="Arial" w:hAnsi="Arial" w:cs="Arial"/>
                <w:b/>
                <w:bCs/>
                <w:sz w:val="16"/>
                <w:szCs w:val="16"/>
              </w:rPr>
            </w:pPr>
          </w:p>
        </w:tc>
        <w:tc>
          <w:tcPr>
            <w:tcW w:w="1031" w:type="pct"/>
          </w:tcPr>
          <w:p w14:paraId="14DD4B44" w14:textId="77777777" w:rsidR="00345905" w:rsidRPr="005A7BEF" w:rsidRDefault="00345905" w:rsidP="00345905">
            <w:pPr>
              <w:rPr>
                <w:rFonts w:ascii="Arial" w:hAnsi="Arial" w:cs="Arial"/>
                <w:b/>
                <w:bCs/>
                <w:sz w:val="16"/>
                <w:szCs w:val="16"/>
              </w:rPr>
            </w:pPr>
          </w:p>
        </w:tc>
      </w:tr>
      <w:tr w:rsidR="00345905" w:rsidRPr="005A7BEF" w14:paraId="6301B093" w14:textId="089D1B17" w:rsidTr="00345905">
        <w:tc>
          <w:tcPr>
            <w:tcW w:w="1326" w:type="pct"/>
          </w:tcPr>
          <w:p w14:paraId="455A6B30" w14:textId="77777777" w:rsidR="00345905" w:rsidRPr="005A7BEF" w:rsidRDefault="00345905" w:rsidP="00345905">
            <w:pPr>
              <w:spacing w:line="360" w:lineRule="auto"/>
              <w:rPr>
                <w:rFonts w:ascii="Arial" w:hAnsi="Arial" w:cs="Arial"/>
                <w:b/>
                <w:bCs/>
                <w:sz w:val="16"/>
                <w:szCs w:val="16"/>
              </w:rPr>
            </w:pPr>
          </w:p>
        </w:tc>
        <w:tc>
          <w:tcPr>
            <w:tcW w:w="1123" w:type="pct"/>
          </w:tcPr>
          <w:p w14:paraId="38CEF1D8" w14:textId="77777777" w:rsidR="00345905" w:rsidRPr="005A7BEF" w:rsidRDefault="00345905" w:rsidP="00345905">
            <w:pPr>
              <w:spacing w:line="360" w:lineRule="auto"/>
              <w:rPr>
                <w:rFonts w:ascii="Arial" w:hAnsi="Arial" w:cs="Arial"/>
                <w:b/>
                <w:bCs/>
                <w:sz w:val="16"/>
                <w:szCs w:val="16"/>
              </w:rPr>
            </w:pPr>
          </w:p>
        </w:tc>
        <w:tc>
          <w:tcPr>
            <w:tcW w:w="1519" w:type="pct"/>
          </w:tcPr>
          <w:p w14:paraId="7620CA66" w14:textId="77777777" w:rsidR="00345905" w:rsidRPr="005A7BEF" w:rsidRDefault="00345905" w:rsidP="00345905">
            <w:pPr>
              <w:spacing w:line="360" w:lineRule="auto"/>
              <w:rPr>
                <w:rFonts w:ascii="Arial" w:hAnsi="Arial" w:cs="Arial"/>
                <w:b/>
                <w:bCs/>
                <w:sz w:val="16"/>
                <w:szCs w:val="16"/>
              </w:rPr>
            </w:pPr>
          </w:p>
        </w:tc>
        <w:tc>
          <w:tcPr>
            <w:tcW w:w="1031" w:type="pct"/>
          </w:tcPr>
          <w:p w14:paraId="0E24FB5A" w14:textId="77777777" w:rsidR="00345905" w:rsidRPr="005A7BEF" w:rsidRDefault="00345905" w:rsidP="00345905">
            <w:pPr>
              <w:rPr>
                <w:rFonts w:ascii="Arial" w:hAnsi="Arial" w:cs="Arial"/>
                <w:b/>
                <w:bCs/>
                <w:sz w:val="16"/>
                <w:szCs w:val="16"/>
              </w:rPr>
            </w:pPr>
          </w:p>
        </w:tc>
      </w:tr>
      <w:tr w:rsidR="00345905" w:rsidRPr="005A7BEF" w14:paraId="370D0943" w14:textId="3BCB75CD" w:rsidTr="00345905">
        <w:tc>
          <w:tcPr>
            <w:tcW w:w="1326" w:type="pct"/>
          </w:tcPr>
          <w:p w14:paraId="52DFEB9E" w14:textId="77777777" w:rsidR="00345905" w:rsidRPr="005A7BEF" w:rsidRDefault="00345905" w:rsidP="00345905">
            <w:pPr>
              <w:spacing w:line="360" w:lineRule="auto"/>
              <w:rPr>
                <w:rFonts w:ascii="Arial" w:hAnsi="Arial" w:cs="Arial"/>
                <w:b/>
                <w:bCs/>
                <w:sz w:val="16"/>
                <w:szCs w:val="16"/>
              </w:rPr>
            </w:pPr>
          </w:p>
        </w:tc>
        <w:tc>
          <w:tcPr>
            <w:tcW w:w="1123" w:type="pct"/>
          </w:tcPr>
          <w:p w14:paraId="735EDBAB" w14:textId="77777777" w:rsidR="00345905" w:rsidRPr="005A7BEF" w:rsidRDefault="00345905" w:rsidP="00345905">
            <w:pPr>
              <w:spacing w:line="360" w:lineRule="auto"/>
              <w:rPr>
                <w:rFonts w:ascii="Arial" w:hAnsi="Arial" w:cs="Arial"/>
                <w:b/>
                <w:bCs/>
                <w:sz w:val="16"/>
                <w:szCs w:val="16"/>
              </w:rPr>
            </w:pPr>
          </w:p>
        </w:tc>
        <w:tc>
          <w:tcPr>
            <w:tcW w:w="1519" w:type="pct"/>
          </w:tcPr>
          <w:p w14:paraId="191E3612" w14:textId="77777777" w:rsidR="00345905" w:rsidRPr="005A7BEF" w:rsidRDefault="00345905" w:rsidP="00345905">
            <w:pPr>
              <w:spacing w:line="360" w:lineRule="auto"/>
              <w:rPr>
                <w:rFonts w:ascii="Arial" w:hAnsi="Arial" w:cs="Arial"/>
                <w:b/>
                <w:bCs/>
                <w:sz w:val="16"/>
                <w:szCs w:val="16"/>
              </w:rPr>
            </w:pPr>
          </w:p>
        </w:tc>
        <w:tc>
          <w:tcPr>
            <w:tcW w:w="1031" w:type="pct"/>
          </w:tcPr>
          <w:p w14:paraId="0773059B" w14:textId="77777777" w:rsidR="00345905" w:rsidRPr="005A7BEF" w:rsidRDefault="00345905" w:rsidP="00345905">
            <w:pPr>
              <w:rPr>
                <w:rFonts w:ascii="Arial" w:hAnsi="Arial" w:cs="Arial"/>
                <w:b/>
                <w:bCs/>
                <w:sz w:val="16"/>
                <w:szCs w:val="16"/>
              </w:rPr>
            </w:pPr>
          </w:p>
        </w:tc>
      </w:tr>
      <w:tr w:rsidR="00345905" w:rsidRPr="005A7BEF" w14:paraId="010D15CC" w14:textId="62AAAD66" w:rsidTr="00345905">
        <w:tc>
          <w:tcPr>
            <w:tcW w:w="1326" w:type="pct"/>
          </w:tcPr>
          <w:p w14:paraId="0A291613" w14:textId="77777777" w:rsidR="00345905" w:rsidRPr="005A7BEF" w:rsidRDefault="00345905" w:rsidP="00345905">
            <w:pPr>
              <w:spacing w:line="360" w:lineRule="auto"/>
              <w:rPr>
                <w:rFonts w:ascii="Arial" w:hAnsi="Arial" w:cs="Arial"/>
                <w:b/>
                <w:bCs/>
                <w:sz w:val="16"/>
                <w:szCs w:val="16"/>
              </w:rPr>
            </w:pPr>
          </w:p>
        </w:tc>
        <w:tc>
          <w:tcPr>
            <w:tcW w:w="1123" w:type="pct"/>
          </w:tcPr>
          <w:p w14:paraId="65409C5C" w14:textId="77777777" w:rsidR="00345905" w:rsidRPr="005A7BEF" w:rsidRDefault="00345905" w:rsidP="00345905">
            <w:pPr>
              <w:spacing w:line="360" w:lineRule="auto"/>
              <w:rPr>
                <w:rFonts w:ascii="Arial" w:hAnsi="Arial" w:cs="Arial"/>
                <w:b/>
                <w:bCs/>
                <w:sz w:val="16"/>
                <w:szCs w:val="16"/>
              </w:rPr>
            </w:pPr>
          </w:p>
        </w:tc>
        <w:tc>
          <w:tcPr>
            <w:tcW w:w="1519" w:type="pct"/>
          </w:tcPr>
          <w:p w14:paraId="7ABB5DDE" w14:textId="77777777" w:rsidR="00345905" w:rsidRPr="005A7BEF" w:rsidRDefault="00345905" w:rsidP="00345905">
            <w:pPr>
              <w:spacing w:line="360" w:lineRule="auto"/>
              <w:rPr>
                <w:rFonts w:ascii="Arial" w:hAnsi="Arial" w:cs="Arial"/>
                <w:b/>
                <w:bCs/>
                <w:sz w:val="16"/>
                <w:szCs w:val="16"/>
              </w:rPr>
            </w:pPr>
          </w:p>
        </w:tc>
        <w:tc>
          <w:tcPr>
            <w:tcW w:w="1031" w:type="pct"/>
          </w:tcPr>
          <w:p w14:paraId="48CB14B2" w14:textId="77777777" w:rsidR="00345905" w:rsidRPr="005A7BEF" w:rsidRDefault="00345905" w:rsidP="00345905">
            <w:pPr>
              <w:rPr>
                <w:rFonts w:ascii="Arial" w:hAnsi="Arial" w:cs="Arial"/>
                <w:b/>
                <w:bCs/>
                <w:sz w:val="16"/>
                <w:szCs w:val="16"/>
              </w:rPr>
            </w:pPr>
          </w:p>
        </w:tc>
      </w:tr>
      <w:tr w:rsidR="00345905" w:rsidRPr="005A7BEF" w14:paraId="186F7D14" w14:textId="31E5C70F" w:rsidTr="00345905">
        <w:tc>
          <w:tcPr>
            <w:tcW w:w="1326" w:type="pct"/>
          </w:tcPr>
          <w:p w14:paraId="6E09E83B" w14:textId="77777777" w:rsidR="00345905" w:rsidRPr="005A7BEF" w:rsidRDefault="00345905" w:rsidP="00345905">
            <w:pPr>
              <w:spacing w:line="360" w:lineRule="auto"/>
              <w:rPr>
                <w:rFonts w:ascii="Arial" w:hAnsi="Arial" w:cs="Arial"/>
                <w:b/>
                <w:bCs/>
                <w:sz w:val="16"/>
                <w:szCs w:val="16"/>
              </w:rPr>
            </w:pPr>
          </w:p>
        </w:tc>
        <w:tc>
          <w:tcPr>
            <w:tcW w:w="1123" w:type="pct"/>
          </w:tcPr>
          <w:p w14:paraId="0D1F1753" w14:textId="77777777" w:rsidR="00345905" w:rsidRPr="005A7BEF" w:rsidRDefault="00345905" w:rsidP="00345905">
            <w:pPr>
              <w:spacing w:line="360" w:lineRule="auto"/>
              <w:rPr>
                <w:rFonts w:ascii="Arial" w:hAnsi="Arial" w:cs="Arial"/>
                <w:b/>
                <w:bCs/>
                <w:sz w:val="16"/>
                <w:szCs w:val="16"/>
              </w:rPr>
            </w:pPr>
          </w:p>
        </w:tc>
        <w:tc>
          <w:tcPr>
            <w:tcW w:w="1519" w:type="pct"/>
          </w:tcPr>
          <w:p w14:paraId="7CCE7BC7" w14:textId="77777777" w:rsidR="00345905" w:rsidRPr="005A7BEF" w:rsidRDefault="00345905" w:rsidP="00345905">
            <w:pPr>
              <w:spacing w:line="360" w:lineRule="auto"/>
              <w:rPr>
                <w:rFonts w:ascii="Arial" w:hAnsi="Arial" w:cs="Arial"/>
                <w:b/>
                <w:bCs/>
                <w:sz w:val="16"/>
                <w:szCs w:val="16"/>
              </w:rPr>
            </w:pPr>
          </w:p>
        </w:tc>
        <w:tc>
          <w:tcPr>
            <w:tcW w:w="1031" w:type="pct"/>
          </w:tcPr>
          <w:p w14:paraId="57124E7C" w14:textId="77777777" w:rsidR="00345905" w:rsidRPr="005A7BEF" w:rsidRDefault="00345905" w:rsidP="00345905">
            <w:pPr>
              <w:rPr>
                <w:rFonts w:ascii="Arial" w:hAnsi="Arial" w:cs="Arial"/>
                <w:b/>
                <w:bCs/>
                <w:sz w:val="16"/>
                <w:szCs w:val="16"/>
              </w:rPr>
            </w:pPr>
          </w:p>
        </w:tc>
      </w:tr>
      <w:tr w:rsidR="00345905" w:rsidRPr="005A7BEF" w14:paraId="40C57D9C" w14:textId="7459C230" w:rsidTr="00345905">
        <w:tc>
          <w:tcPr>
            <w:tcW w:w="1326" w:type="pct"/>
          </w:tcPr>
          <w:p w14:paraId="081E1E71" w14:textId="77777777" w:rsidR="00345905" w:rsidRPr="005A7BEF" w:rsidRDefault="00345905" w:rsidP="00345905">
            <w:pPr>
              <w:spacing w:line="360" w:lineRule="auto"/>
              <w:rPr>
                <w:rFonts w:ascii="Arial" w:hAnsi="Arial" w:cs="Arial"/>
                <w:b/>
                <w:bCs/>
                <w:sz w:val="16"/>
                <w:szCs w:val="16"/>
              </w:rPr>
            </w:pPr>
          </w:p>
        </w:tc>
        <w:tc>
          <w:tcPr>
            <w:tcW w:w="1123" w:type="pct"/>
          </w:tcPr>
          <w:p w14:paraId="0682950B" w14:textId="77777777" w:rsidR="00345905" w:rsidRPr="005A7BEF" w:rsidRDefault="00345905" w:rsidP="00345905">
            <w:pPr>
              <w:spacing w:line="360" w:lineRule="auto"/>
              <w:rPr>
                <w:rFonts w:ascii="Arial" w:hAnsi="Arial" w:cs="Arial"/>
                <w:b/>
                <w:bCs/>
                <w:sz w:val="16"/>
                <w:szCs w:val="16"/>
              </w:rPr>
            </w:pPr>
          </w:p>
        </w:tc>
        <w:tc>
          <w:tcPr>
            <w:tcW w:w="1519" w:type="pct"/>
          </w:tcPr>
          <w:p w14:paraId="5A9C7F1E" w14:textId="77777777" w:rsidR="00345905" w:rsidRPr="005A7BEF" w:rsidRDefault="00345905" w:rsidP="00345905">
            <w:pPr>
              <w:spacing w:line="360" w:lineRule="auto"/>
              <w:rPr>
                <w:rFonts w:ascii="Arial" w:hAnsi="Arial" w:cs="Arial"/>
                <w:b/>
                <w:bCs/>
                <w:sz w:val="16"/>
                <w:szCs w:val="16"/>
              </w:rPr>
            </w:pPr>
          </w:p>
        </w:tc>
        <w:tc>
          <w:tcPr>
            <w:tcW w:w="1031" w:type="pct"/>
          </w:tcPr>
          <w:p w14:paraId="327B8ECB" w14:textId="77777777" w:rsidR="00345905" w:rsidRPr="005A7BEF" w:rsidRDefault="00345905" w:rsidP="00345905">
            <w:pPr>
              <w:rPr>
                <w:rFonts w:ascii="Arial" w:hAnsi="Arial" w:cs="Arial"/>
                <w:b/>
                <w:bCs/>
                <w:sz w:val="16"/>
                <w:szCs w:val="16"/>
              </w:rPr>
            </w:pPr>
          </w:p>
        </w:tc>
      </w:tr>
      <w:tr w:rsidR="00345905" w:rsidRPr="005A7BEF" w14:paraId="2A3226F7" w14:textId="4921D631" w:rsidTr="00345905">
        <w:tc>
          <w:tcPr>
            <w:tcW w:w="1326" w:type="pct"/>
          </w:tcPr>
          <w:p w14:paraId="7370B019" w14:textId="77777777" w:rsidR="00345905" w:rsidRPr="005A7BEF" w:rsidRDefault="00345905" w:rsidP="00345905">
            <w:pPr>
              <w:spacing w:line="360" w:lineRule="auto"/>
              <w:rPr>
                <w:rFonts w:ascii="Arial" w:hAnsi="Arial" w:cs="Arial"/>
                <w:b/>
                <w:bCs/>
                <w:sz w:val="16"/>
                <w:szCs w:val="16"/>
              </w:rPr>
            </w:pPr>
          </w:p>
        </w:tc>
        <w:tc>
          <w:tcPr>
            <w:tcW w:w="1123" w:type="pct"/>
          </w:tcPr>
          <w:p w14:paraId="45209489" w14:textId="77777777" w:rsidR="00345905" w:rsidRPr="005A7BEF" w:rsidRDefault="00345905" w:rsidP="00345905">
            <w:pPr>
              <w:spacing w:line="360" w:lineRule="auto"/>
              <w:rPr>
                <w:rFonts w:ascii="Arial" w:hAnsi="Arial" w:cs="Arial"/>
                <w:b/>
                <w:bCs/>
                <w:sz w:val="16"/>
                <w:szCs w:val="16"/>
              </w:rPr>
            </w:pPr>
          </w:p>
        </w:tc>
        <w:tc>
          <w:tcPr>
            <w:tcW w:w="1519" w:type="pct"/>
          </w:tcPr>
          <w:p w14:paraId="0DEF2384" w14:textId="77777777" w:rsidR="00345905" w:rsidRPr="005A7BEF" w:rsidRDefault="00345905" w:rsidP="00345905">
            <w:pPr>
              <w:spacing w:line="360" w:lineRule="auto"/>
              <w:rPr>
                <w:rFonts w:ascii="Arial" w:hAnsi="Arial" w:cs="Arial"/>
                <w:b/>
                <w:bCs/>
                <w:sz w:val="16"/>
                <w:szCs w:val="16"/>
              </w:rPr>
            </w:pPr>
          </w:p>
        </w:tc>
        <w:tc>
          <w:tcPr>
            <w:tcW w:w="1031" w:type="pct"/>
          </w:tcPr>
          <w:p w14:paraId="3222E47A" w14:textId="77777777" w:rsidR="00345905" w:rsidRPr="005A7BEF" w:rsidRDefault="00345905" w:rsidP="00345905">
            <w:pPr>
              <w:rPr>
                <w:rFonts w:ascii="Arial" w:hAnsi="Arial" w:cs="Arial"/>
                <w:b/>
                <w:bCs/>
                <w:sz w:val="16"/>
                <w:szCs w:val="16"/>
              </w:rPr>
            </w:pPr>
          </w:p>
        </w:tc>
      </w:tr>
      <w:tr w:rsidR="00345905" w:rsidRPr="005A7BEF" w14:paraId="2439050C" w14:textId="7FA3EB84" w:rsidTr="00345905">
        <w:tc>
          <w:tcPr>
            <w:tcW w:w="1326" w:type="pct"/>
          </w:tcPr>
          <w:p w14:paraId="610DAB6B" w14:textId="77777777" w:rsidR="00345905" w:rsidRPr="005A7BEF" w:rsidRDefault="00345905" w:rsidP="00345905">
            <w:pPr>
              <w:spacing w:line="360" w:lineRule="auto"/>
              <w:rPr>
                <w:rFonts w:ascii="Arial" w:hAnsi="Arial" w:cs="Arial"/>
                <w:b/>
                <w:bCs/>
                <w:sz w:val="16"/>
                <w:szCs w:val="16"/>
              </w:rPr>
            </w:pPr>
          </w:p>
        </w:tc>
        <w:tc>
          <w:tcPr>
            <w:tcW w:w="1123" w:type="pct"/>
          </w:tcPr>
          <w:p w14:paraId="647611F8" w14:textId="77777777" w:rsidR="00345905" w:rsidRPr="005A7BEF" w:rsidRDefault="00345905" w:rsidP="00345905">
            <w:pPr>
              <w:spacing w:line="360" w:lineRule="auto"/>
              <w:rPr>
                <w:rFonts w:ascii="Arial" w:hAnsi="Arial" w:cs="Arial"/>
                <w:b/>
                <w:bCs/>
                <w:sz w:val="16"/>
                <w:szCs w:val="16"/>
              </w:rPr>
            </w:pPr>
          </w:p>
        </w:tc>
        <w:tc>
          <w:tcPr>
            <w:tcW w:w="1519" w:type="pct"/>
          </w:tcPr>
          <w:p w14:paraId="209C38BA" w14:textId="77777777" w:rsidR="00345905" w:rsidRPr="005A7BEF" w:rsidRDefault="00345905" w:rsidP="00345905">
            <w:pPr>
              <w:spacing w:line="360" w:lineRule="auto"/>
              <w:rPr>
                <w:rFonts w:ascii="Arial" w:hAnsi="Arial" w:cs="Arial"/>
                <w:b/>
                <w:bCs/>
                <w:sz w:val="16"/>
                <w:szCs w:val="16"/>
              </w:rPr>
            </w:pPr>
          </w:p>
        </w:tc>
        <w:tc>
          <w:tcPr>
            <w:tcW w:w="1031" w:type="pct"/>
          </w:tcPr>
          <w:p w14:paraId="4E8F26EE" w14:textId="77777777" w:rsidR="00345905" w:rsidRPr="005A7BEF" w:rsidRDefault="00345905" w:rsidP="00345905">
            <w:pPr>
              <w:rPr>
                <w:rFonts w:ascii="Arial" w:hAnsi="Arial" w:cs="Arial"/>
                <w:b/>
                <w:bCs/>
                <w:sz w:val="16"/>
                <w:szCs w:val="16"/>
              </w:rPr>
            </w:pPr>
          </w:p>
        </w:tc>
      </w:tr>
      <w:tr w:rsidR="00345905" w:rsidRPr="005A7BEF" w14:paraId="1CE1F48A" w14:textId="64D55B97" w:rsidTr="00345905">
        <w:tc>
          <w:tcPr>
            <w:tcW w:w="1326" w:type="pct"/>
          </w:tcPr>
          <w:p w14:paraId="3A837028" w14:textId="77777777" w:rsidR="00345905" w:rsidRPr="005A7BEF" w:rsidRDefault="00345905" w:rsidP="00345905">
            <w:pPr>
              <w:spacing w:line="360" w:lineRule="auto"/>
              <w:rPr>
                <w:rFonts w:ascii="Arial" w:hAnsi="Arial" w:cs="Arial"/>
                <w:b/>
                <w:bCs/>
                <w:sz w:val="16"/>
                <w:szCs w:val="16"/>
              </w:rPr>
            </w:pPr>
          </w:p>
        </w:tc>
        <w:tc>
          <w:tcPr>
            <w:tcW w:w="1123" w:type="pct"/>
          </w:tcPr>
          <w:p w14:paraId="5F727D5B" w14:textId="77777777" w:rsidR="00345905" w:rsidRPr="005A7BEF" w:rsidRDefault="00345905" w:rsidP="00345905">
            <w:pPr>
              <w:spacing w:line="360" w:lineRule="auto"/>
              <w:rPr>
                <w:rFonts w:ascii="Arial" w:hAnsi="Arial" w:cs="Arial"/>
                <w:b/>
                <w:bCs/>
                <w:sz w:val="16"/>
                <w:szCs w:val="16"/>
              </w:rPr>
            </w:pPr>
          </w:p>
        </w:tc>
        <w:tc>
          <w:tcPr>
            <w:tcW w:w="1519" w:type="pct"/>
          </w:tcPr>
          <w:p w14:paraId="463FE932" w14:textId="77777777" w:rsidR="00345905" w:rsidRPr="005A7BEF" w:rsidRDefault="00345905" w:rsidP="00345905">
            <w:pPr>
              <w:spacing w:line="360" w:lineRule="auto"/>
              <w:rPr>
                <w:rFonts w:ascii="Arial" w:hAnsi="Arial" w:cs="Arial"/>
                <w:b/>
                <w:bCs/>
                <w:sz w:val="16"/>
                <w:szCs w:val="16"/>
              </w:rPr>
            </w:pPr>
          </w:p>
        </w:tc>
        <w:tc>
          <w:tcPr>
            <w:tcW w:w="1031" w:type="pct"/>
          </w:tcPr>
          <w:p w14:paraId="6827959B" w14:textId="77777777" w:rsidR="00345905" w:rsidRPr="005A7BEF" w:rsidRDefault="00345905" w:rsidP="00345905">
            <w:pPr>
              <w:rPr>
                <w:rFonts w:ascii="Arial" w:hAnsi="Arial" w:cs="Arial"/>
                <w:b/>
                <w:bCs/>
                <w:sz w:val="16"/>
                <w:szCs w:val="16"/>
              </w:rPr>
            </w:pPr>
          </w:p>
        </w:tc>
      </w:tr>
      <w:tr w:rsidR="00345905" w:rsidRPr="005A7BEF" w14:paraId="6D4032E4" w14:textId="77777777" w:rsidTr="00345905">
        <w:trPr>
          <w:gridAfter w:val="1"/>
          <w:wAfter w:w="1031" w:type="pct"/>
        </w:trPr>
        <w:tc>
          <w:tcPr>
            <w:tcW w:w="1326" w:type="pct"/>
          </w:tcPr>
          <w:p w14:paraId="236F0FA7" w14:textId="77777777" w:rsidR="00345905" w:rsidRPr="005A7BEF" w:rsidRDefault="00345905" w:rsidP="00345905">
            <w:pPr>
              <w:spacing w:line="360" w:lineRule="auto"/>
              <w:rPr>
                <w:rFonts w:ascii="Arial" w:hAnsi="Arial" w:cs="Arial"/>
                <w:b/>
                <w:bCs/>
                <w:sz w:val="16"/>
                <w:szCs w:val="16"/>
              </w:rPr>
            </w:pPr>
          </w:p>
        </w:tc>
        <w:tc>
          <w:tcPr>
            <w:tcW w:w="1123" w:type="pct"/>
          </w:tcPr>
          <w:p w14:paraId="76B83203" w14:textId="77777777" w:rsidR="00345905" w:rsidRPr="005A7BEF" w:rsidRDefault="00345905" w:rsidP="00345905">
            <w:pPr>
              <w:spacing w:line="360" w:lineRule="auto"/>
              <w:rPr>
                <w:rFonts w:ascii="Arial" w:hAnsi="Arial" w:cs="Arial"/>
                <w:b/>
                <w:bCs/>
                <w:sz w:val="16"/>
                <w:szCs w:val="16"/>
              </w:rPr>
            </w:pPr>
          </w:p>
        </w:tc>
        <w:tc>
          <w:tcPr>
            <w:tcW w:w="1519" w:type="pct"/>
          </w:tcPr>
          <w:p w14:paraId="13638DB6" w14:textId="77777777" w:rsidR="00345905" w:rsidRPr="005A7BEF" w:rsidRDefault="00345905" w:rsidP="00345905">
            <w:pPr>
              <w:spacing w:line="360" w:lineRule="auto"/>
              <w:rPr>
                <w:rFonts w:ascii="Arial" w:hAnsi="Arial" w:cs="Arial"/>
                <w:b/>
                <w:bCs/>
                <w:sz w:val="16"/>
                <w:szCs w:val="16"/>
              </w:rPr>
            </w:pPr>
          </w:p>
        </w:tc>
      </w:tr>
      <w:tr w:rsidR="00345905" w:rsidRPr="005A7BEF" w14:paraId="7C28F632" w14:textId="77777777" w:rsidTr="00345905">
        <w:trPr>
          <w:gridAfter w:val="1"/>
          <w:wAfter w:w="1031" w:type="pct"/>
        </w:trPr>
        <w:tc>
          <w:tcPr>
            <w:tcW w:w="1326" w:type="pct"/>
          </w:tcPr>
          <w:p w14:paraId="52ED425F" w14:textId="77777777" w:rsidR="00345905" w:rsidRPr="005A7BEF" w:rsidRDefault="00345905" w:rsidP="00345905">
            <w:pPr>
              <w:spacing w:line="360" w:lineRule="auto"/>
              <w:rPr>
                <w:rFonts w:ascii="Arial" w:hAnsi="Arial" w:cs="Arial"/>
                <w:b/>
                <w:bCs/>
                <w:sz w:val="16"/>
                <w:szCs w:val="16"/>
              </w:rPr>
            </w:pPr>
          </w:p>
        </w:tc>
        <w:tc>
          <w:tcPr>
            <w:tcW w:w="1123" w:type="pct"/>
          </w:tcPr>
          <w:p w14:paraId="731825ED" w14:textId="77777777" w:rsidR="00345905" w:rsidRPr="005A7BEF" w:rsidRDefault="00345905" w:rsidP="00345905">
            <w:pPr>
              <w:spacing w:line="360" w:lineRule="auto"/>
              <w:rPr>
                <w:rFonts w:ascii="Arial" w:hAnsi="Arial" w:cs="Arial"/>
                <w:b/>
                <w:bCs/>
                <w:sz w:val="16"/>
                <w:szCs w:val="16"/>
              </w:rPr>
            </w:pPr>
          </w:p>
        </w:tc>
        <w:tc>
          <w:tcPr>
            <w:tcW w:w="1519" w:type="pct"/>
          </w:tcPr>
          <w:p w14:paraId="0073F920" w14:textId="77777777" w:rsidR="00345905" w:rsidRPr="005A7BEF" w:rsidRDefault="00345905" w:rsidP="00345905">
            <w:pPr>
              <w:spacing w:line="360" w:lineRule="auto"/>
              <w:rPr>
                <w:rFonts w:ascii="Arial" w:hAnsi="Arial" w:cs="Arial"/>
                <w:b/>
                <w:bCs/>
                <w:sz w:val="16"/>
                <w:szCs w:val="16"/>
              </w:rPr>
            </w:pPr>
          </w:p>
        </w:tc>
      </w:tr>
    </w:tbl>
    <w:p w14:paraId="1EA314DB" w14:textId="77777777" w:rsidR="00383864" w:rsidRDefault="00383864" w:rsidP="005A7BEF">
      <w:pPr>
        <w:rPr>
          <w:rFonts w:ascii="Arial" w:hAnsi="Arial" w:cs="Arial"/>
          <w:sz w:val="16"/>
          <w:szCs w:val="16"/>
        </w:rPr>
      </w:pPr>
    </w:p>
    <w:p w14:paraId="29C632C6" w14:textId="072379A8" w:rsidR="00383864" w:rsidRDefault="00383864" w:rsidP="005A7BEF">
      <w:pPr>
        <w:rPr>
          <w:rFonts w:ascii="Arial" w:hAnsi="Arial" w:cs="Arial"/>
          <w:sz w:val="16"/>
          <w:szCs w:val="16"/>
        </w:rPr>
      </w:pPr>
    </w:p>
    <w:p w14:paraId="76FED3C8" w14:textId="21AB0A8B" w:rsidR="00383864" w:rsidRDefault="00383864" w:rsidP="005A7BEF">
      <w:pPr>
        <w:rPr>
          <w:rFonts w:ascii="Arial" w:hAnsi="Arial" w:cs="Arial"/>
          <w:sz w:val="16"/>
          <w:szCs w:val="16"/>
        </w:rPr>
      </w:pPr>
    </w:p>
    <w:p w14:paraId="5FCDF976" w14:textId="77777777" w:rsidR="00EF59EA" w:rsidRPr="00EF59EA" w:rsidRDefault="00EF59EA" w:rsidP="005A7BEF">
      <w:pPr>
        <w:rPr>
          <w:rFonts w:ascii="Arial" w:hAnsi="Arial" w:cs="Arial"/>
          <w:sz w:val="16"/>
          <w:szCs w:val="16"/>
        </w:rPr>
      </w:pPr>
    </w:p>
    <w:p w14:paraId="63BDA637" w14:textId="0E1AA7D0" w:rsidR="00EF59EA" w:rsidRDefault="00EF59EA" w:rsidP="005A7BEF">
      <w:pPr>
        <w:rPr>
          <w:rFonts w:ascii="Arial" w:hAnsi="Arial" w:cs="Arial"/>
          <w:sz w:val="16"/>
          <w:szCs w:val="16"/>
        </w:rPr>
      </w:pPr>
    </w:p>
    <w:tbl>
      <w:tblPr>
        <w:tblStyle w:val="TableGrid"/>
        <w:tblW w:w="5000" w:type="pct"/>
        <w:tblLook w:val="04A0" w:firstRow="1" w:lastRow="0" w:firstColumn="1" w:lastColumn="0" w:noHBand="0" w:noVBand="1"/>
      </w:tblPr>
      <w:tblGrid>
        <w:gridCol w:w="3636"/>
        <w:gridCol w:w="3630"/>
        <w:gridCol w:w="3627"/>
        <w:gridCol w:w="3627"/>
      </w:tblGrid>
      <w:tr w:rsidR="009D3F22" w:rsidRPr="005A7BEF" w14:paraId="63AC876A" w14:textId="40384EAF" w:rsidTr="008D4F63">
        <w:tc>
          <w:tcPr>
            <w:tcW w:w="1252" w:type="pct"/>
          </w:tcPr>
          <w:p w14:paraId="6575E724" w14:textId="77777777" w:rsidR="009D3F22" w:rsidRPr="00842F8E" w:rsidRDefault="009D3F22" w:rsidP="009D3F22">
            <w:pPr>
              <w:rPr>
                <w:rFonts w:ascii="Arial" w:hAnsi="Arial" w:cs="Arial"/>
                <w:sz w:val="16"/>
                <w:szCs w:val="16"/>
              </w:rPr>
            </w:pPr>
            <w:r w:rsidRPr="00842F8E">
              <w:rPr>
                <w:rFonts w:ascii="Arial" w:hAnsi="Arial" w:cs="Arial"/>
                <w:sz w:val="16"/>
                <w:szCs w:val="16"/>
              </w:rPr>
              <w:t>Q23. Has [Name] ever held a political office?</w:t>
            </w:r>
          </w:p>
          <w:p w14:paraId="77312DBC" w14:textId="77777777" w:rsidR="009D3F22" w:rsidRPr="00842F8E" w:rsidRDefault="009D3F22" w:rsidP="009D3F22">
            <w:pPr>
              <w:spacing w:line="276" w:lineRule="auto"/>
              <w:rPr>
                <w:rFonts w:ascii="Arial" w:hAnsi="Arial" w:cs="Arial"/>
                <w:sz w:val="16"/>
                <w:szCs w:val="16"/>
              </w:rPr>
            </w:pPr>
          </w:p>
          <w:p w14:paraId="34B48773" w14:textId="09CBA5BD"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0. None &gt;&gt;Q25</w:t>
            </w:r>
          </w:p>
          <w:p w14:paraId="0CBD0DE3"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 xml:space="preserve">1. Member of parliament </w:t>
            </w:r>
          </w:p>
          <w:p w14:paraId="4BCA7F67"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2. District chief executive</w:t>
            </w:r>
          </w:p>
          <w:p w14:paraId="32866644"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3. Assembly man/woman</w:t>
            </w:r>
          </w:p>
          <w:p w14:paraId="690DFBFE"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 xml:space="preserve">4. Unit Committee Member </w:t>
            </w:r>
          </w:p>
          <w:p w14:paraId="58892F71"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5. National Political Office, Minister, Deputy Minister ,Political party officials etc.)</w:t>
            </w:r>
          </w:p>
          <w:p w14:paraId="21EDD8AC"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-666. Other (Specify)</w:t>
            </w:r>
          </w:p>
          <w:p w14:paraId="3C9DF110"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-888. Refuse to Answer&gt;&gt;Q25</w:t>
            </w:r>
          </w:p>
          <w:p w14:paraId="1235BD98" w14:textId="77777777" w:rsidR="009D3F22" w:rsidRPr="00842F8E" w:rsidRDefault="009D3F22" w:rsidP="009D3F22">
            <w:pPr>
              <w:rPr>
                <w:rFonts w:ascii="Arial" w:hAnsi="Arial" w:cs="Arial"/>
                <w:bCs/>
                <w:sz w:val="16"/>
                <w:szCs w:val="16"/>
              </w:rPr>
            </w:pPr>
            <w:r w:rsidRPr="00D15DFD">
              <w:rPr>
                <w:rFonts w:ascii="Arial" w:hAnsi="Arial" w:cs="Arial"/>
                <w:sz w:val="16"/>
                <w:szCs w:val="16"/>
              </w:rPr>
              <w:t>-999. Don’t know&gt;&gt;Q25</w:t>
            </w:r>
          </w:p>
        </w:tc>
        <w:tc>
          <w:tcPr>
            <w:tcW w:w="1250" w:type="pct"/>
          </w:tcPr>
          <w:p w14:paraId="32B72E56" w14:textId="77777777" w:rsidR="009D3F22" w:rsidRPr="00842F8E" w:rsidRDefault="009D3F22" w:rsidP="009D3F22">
            <w:pPr>
              <w:spacing w:line="276" w:lineRule="auto"/>
              <w:rPr>
                <w:rFonts w:ascii="Arial" w:hAnsi="Arial" w:cs="Arial"/>
                <w:sz w:val="16"/>
                <w:szCs w:val="16"/>
              </w:rPr>
            </w:pPr>
            <w:r w:rsidRPr="00842F8E">
              <w:rPr>
                <w:rFonts w:ascii="Arial" w:hAnsi="Arial" w:cs="Arial"/>
                <w:sz w:val="16"/>
                <w:szCs w:val="16"/>
              </w:rPr>
              <w:t>Q24. Does [Name] still hold this office?</w:t>
            </w:r>
          </w:p>
          <w:p w14:paraId="387962F9" w14:textId="77777777" w:rsidR="009D3F22" w:rsidRPr="00842F8E" w:rsidRDefault="009D3F22" w:rsidP="009D3F22">
            <w:pPr>
              <w:spacing w:line="276" w:lineRule="auto"/>
              <w:rPr>
                <w:rFonts w:ascii="Arial" w:hAnsi="Arial" w:cs="Arial"/>
                <w:sz w:val="16"/>
                <w:szCs w:val="16"/>
              </w:rPr>
            </w:pPr>
          </w:p>
          <w:p w14:paraId="23D6BA1C"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1. Yes</w:t>
            </w:r>
          </w:p>
          <w:p w14:paraId="7FAE7ADE" w14:textId="77777777" w:rsidR="009D3F22" w:rsidRPr="00842F8E" w:rsidRDefault="009D3F22" w:rsidP="009D3F22">
            <w:pPr>
              <w:rPr>
                <w:rFonts w:ascii="Arial" w:hAnsi="Arial" w:cs="Arial"/>
                <w:bCs/>
                <w:sz w:val="16"/>
                <w:szCs w:val="16"/>
              </w:rPr>
            </w:pPr>
            <w:r w:rsidRPr="00D15DFD">
              <w:rPr>
                <w:rFonts w:ascii="Arial" w:hAnsi="Arial" w:cs="Arial"/>
                <w:sz w:val="16"/>
                <w:szCs w:val="16"/>
              </w:rPr>
              <w:t>5. No</w:t>
            </w:r>
          </w:p>
        </w:tc>
        <w:tc>
          <w:tcPr>
            <w:tcW w:w="1249" w:type="pct"/>
          </w:tcPr>
          <w:p w14:paraId="245CB669" w14:textId="77777777" w:rsidR="009D3F22" w:rsidRPr="00842F8E" w:rsidRDefault="009D3F22" w:rsidP="009D3F22">
            <w:pPr>
              <w:spacing w:line="276" w:lineRule="auto"/>
              <w:rPr>
                <w:rFonts w:ascii="Arial" w:hAnsi="Arial" w:cs="Arial"/>
                <w:sz w:val="16"/>
                <w:szCs w:val="16"/>
              </w:rPr>
            </w:pPr>
            <w:r w:rsidRPr="00842F8E">
              <w:rPr>
                <w:rFonts w:ascii="Arial" w:hAnsi="Arial" w:cs="Arial"/>
                <w:sz w:val="16"/>
                <w:szCs w:val="16"/>
              </w:rPr>
              <w:t>Q25. Has [Name] ever held a traditional office?</w:t>
            </w:r>
          </w:p>
          <w:p w14:paraId="13CEA59A" w14:textId="77777777" w:rsidR="009D3F22" w:rsidRPr="00842F8E" w:rsidRDefault="009D3F22" w:rsidP="009D3F22">
            <w:pPr>
              <w:spacing w:line="276" w:lineRule="auto"/>
              <w:rPr>
                <w:rFonts w:ascii="Arial" w:hAnsi="Arial" w:cs="Arial"/>
                <w:sz w:val="16"/>
                <w:szCs w:val="16"/>
              </w:rPr>
            </w:pPr>
          </w:p>
          <w:p w14:paraId="79B3B50C" w14:textId="7B1DB05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0. None &gt;&gt;27</w:t>
            </w:r>
          </w:p>
          <w:p w14:paraId="7E357EB9"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 xml:space="preserve">1. Paramount Chief </w:t>
            </w:r>
          </w:p>
          <w:p w14:paraId="654B78AA"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2. Sub-chief</w:t>
            </w:r>
          </w:p>
          <w:p w14:paraId="1B60FC88"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 xml:space="preserve">3. Queen Mother </w:t>
            </w:r>
          </w:p>
          <w:p w14:paraId="72C4C106"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4. Head of Family</w:t>
            </w:r>
          </w:p>
          <w:p w14:paraId="012DF84C"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 xml:space="preserve">5.Chief’s Elders/ Linguist </w:t>
            </w:r>
          </w:p>
          <w:p w14:paraId="5B9B2B7D"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6. Other Palace Officials</w:t>
            </w:r>
          </w:p>
          <w:p w14:paraId="6AE036DF"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7. Community Spiritual Head/ Fetish</w:t>
            </w:r>
          </w:p>
          <w:p w14:paraId="36A5F3DC"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-666. Other (Specify)</w:t>
            </w:r>
          </w:p>
          <w:p w14:paraId="178919AA"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-888. Refuse to Answer&gt;&gt;20a</w:t>
            </w:r>
          </w:p>
          <w:p w14:paraId="01AA40F7"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&gt;&gt;27</w:t>
            </w:r>
          </w:p>
          <w:p w14:paraId="35AABFBA" w14:textId="7B8AEBAA" w:rsidR="009D3F22" w:rsidRPr="00842F8E" w:rsidRDefault="009D3F22" w:rsidP="009D3F22">
            <w:pPr>
              <w:spacing w:line="276" w:lineRule="auto"/>
              <w:rPr>
                <w:rFonts w:ascii="Arial" w:hAnsi="Arial" w:cs="Arial"/>
                <w:sz w:val="16"/>
                <w:szCs w:val="16"/>
              </w:rPr>
            </w:pPr>
            <w:r w:rsidRPr="00D15DFD">
              <w:rPr>
                <w:rFonts w:ascii="Arial" w:hAnsi="Arial" w:cs="Arial"/>
                <w:sz w:val="16"/>
                <w:szCs w:val="16"/>
              </w:rPr>
              <w:t>-999. Don’t know&gt;&gt;27</w:t>
            </w:r>
          </w:p>
        </w:tc>
        <w:tc>
          <w:tcPr>
            <w:tcW w:w="1249" w:type="pct"/>
          </w:tcPr>
          <w:p w14:paraId="04BD92BD" w14:textId="77777777" w:rsidR="009D3F22" w:rsidRPr="00842F8E" w:rsidRDefault="009D3F22" w:rsidP="009D3F22">
            <w:pPr>
              <w:spacing w:line="276" w:lineRule="auto"/>
              <w:rPr>
                <w:rFonts w:ascii="Arial" w:hAnsi="Arial" w:cs="Arial"/>
                <w:sz w:val="16"/>
                <w:szCs w:val="16"/>
              </w:rPr>
            </w:pPr>
            <w:r w:rsidRPr="00842F8E">
              <w:rPr>
                <w:rFonts w:ascii="Arial" w:hAnsi="Arial" w:cs="Arial"/>
                <w:sz w:val="16"/>
                <w:szCs w:val="16"/>
              </w:rPr>
              <w:t>Q26. Does [Name] still hold this office?</w:t>
            </w:r>
          </w:p>
          <w:p w14:paraId="77B3075E" w14:textId="77777777" w:rsidR="009D3F22" w:rsidRPr="00842F8E" w:rsidRDefault="009D3F22" w:rsidP="009D3F22">
            <w:pPr>
              <w:spacing w:line="276" w:lineRule="auto"/>
              <w:rPr>
                <w:rFonts w:ascii="Arial" w:hAnsi="Arial" w:cs="Arial"/>
                <w:sz w:val="16"/>
                <w:szCs w:val="16"/>
              </w:rPr>
            </w:pPr>
          </w:p>
          <w:p w14:paraId="2A2E8F85" w14:textId="77777777" w:rsidR="009D3F22" w:rsidRPr="00D15DFD" w:rsidRDefault="009D3F22" w:rsidP="009D3F22">
            <w:pPr>
              <w:spacing w:line="276" w:lineRule="auto"/>
              <w:rPr>
                <w:rFonts w:ascii="Arial" w:hAnsi="Arial" w:cs="Arial"/>
                <w:sz w:val="16"/>
                <w:szCs w:val="16"/>
              </w:rPr>
            </w:pPr>
            <w:r w:rsidRPr="00D15DFD">
              <w:rPr>
                <w:rFonts w:ascii="Arial" w:hAnsi="Arial" w:cs="Arial"/>
                <w:sz w:val="16"/>
                <w:szCs w:val="16"/>
              </w:rPr>
              <w:t>1.Yes</w:t>
            </w:r>
          </w:p>
          <w:p w14:paraId="4B2F6E82" w14:textId="5744AA38" w:rsidR="009D3F22" w:rsidRPr="00842F8E" w:rsidRDefault="009D3F22" w:rsidP="009D3F22">
            <w:pPr>
              <w:spacing w:line="276" w:lineRule="auto"/>
              <w:rPr>
                <w:rFonts w:ascii="Arial" w:hAnsi="Arial" w:cs="Arial"/>
                <w:sz w:val="16"/>
                <w:szCs w:val="16"/>
              </w:rPr>
            </w:pPr>
            <w:r w:rsidRPr="00D15DFD">
              <w:rPr>
                <w:rFonts w:ascii="Arial" w:hAnsi="Arial" w:cs="Arial"/>
                <w:sz w:val="16"/>
                <w:szCs w:val="16"/>
              </w:rPr>
              <w:t>5. No</w:t>
            </w:r>
          </w:p>
        </w:tc>
      </w:tr>
      <w:tr w:rsidR="009D3F22" w:rsidRPr="005A7BEF" w14:paraId="72F25DFA" w14:textId="75AF5062" w:rsidTr="008D4F63">
        <w:tc>
          <w:tcPr>
            <w:tcW w:w="1252" w:type="pct"/>
          </w:tcPr>
          <w:p w14:paraId="6CD3D595" w14:textId="77777777" w:rsidR="009D3F22" w:rsidRPr="005A7BEF" w:rsidRDefault="009D3F22" w:rsidP="009D3F22">
            <w:pPr>
              <w:rPr>
                <w:rFonts w:ascii="Arial" w:hAnsi="Arial" w:cs="Arial"/>
                <w:b/>
                <w:bCs/>
                <w:sz w:val="16"/>
                <w:szCs w:val="16"/>
              </w:rPr>
            </w:pPr>
          </w:p>
        </w:tc>
        <w:tc>
          <w:tcPr>
            <w:tcW w:w="1250" w:type="pct"/>
          </w:tcPr>
          <w:p w14:paraId="15B59A6F" w14:textId="77777777" w:rsidR="009D3F22" w:rsidRPr="005A7BEF" w:rsidRDefault="009D3F22" w:rsidP="009D3F22">
            <w:pPr>
              <w:rPr>
                <w:rFonts w:ascii="Arial" w:hAnsi="Arial" w:cs="Arial"/>
                <w:b/>
                <w:bCs/>
                <w:sz w:val="16"/>
                <w:szCs w:val="16"/>
              </w:rPr>
            </w:pPr>
          </w:p>
        </w:tc>
        <w:tc>
          <w:tcPr>
            <w:tcW w:w="1249" w:type="pct"/>
          </w:tcPr>
          <w:p w14:paraId="33D60355" w14:textId="77777777" w:rsidR="009D3F22" w:rsidRPr="005A7BEF" w:rsidRDefault="009D3F22" w:rsidP="009D3F22">
            <w:pPr>
              <w:rPr>
                <w:rFonts w:ascii="Arial" w:hAnsi="Arial" w:cs="Arial"/>
                <w:b/>
                <w:bCs/>
                <w:sz w:val="16"/>
                <w:szCs w:val="16"/>
              </w:rPr>
            </w:pPr>
          </w:p>
        </w:tc>
        <w:tc>
          <w:tcPr>
            <w:tcW w:w="1249" w:type="pct"/>
          </w:tcPr>
          <w:p w14:paraId="61ABB3AA" w14:textId="77777777" w:rsidR="009D3F22" w:rsidRPr="005A7BEF" w:rsidRDefault="009D3F22" w:rsidP="009D3F22">
            <w:pPr>
              <w:rPr>
                <w:rFonts w:ascii="Arial" w:hAnsi="Arial" w:cs="Arial"/>
                <w:b/>
                <w:bCs/>
                <w:sz w:val="16"/>
                <w:szCs w:val="16"/>
              </w:rPr>
            </w:pPr>
          </w:p>
        </w:tc>
      </w:tr>
      <w:tr w:rsidR="009D3F22" w:rsidRPr="005A7BEF" w14:paraId="773A465C" w14:textId="13186889" w:rsidTr="008D4F63">
        <w:tc>
          <w:tcPr>
            <w:tcW w:w="1252" w:type="pct"/>
          </w:tcPr>
          <w:p w14:paraId="570C2EDD" w14:textId="77777777" w:rsidR="009D3F22" w:rsidRPr="005A7BEF" w:rsidRDefault="009D3F22" w:rsidP="009D3F22">
            <w:pPr>
              <w:rPr>
                <w:rFonts w:ascii="Arial" w:hAnsi="Arial" w:cs="Arial"/>
                <w:b/>
                <w:bCs/>
                <w:sz w:val="16"/>
                <w:szCs w:val="16"/>
              </w:rPr>
            </w:pPr>
          </w:p>
        </w:tc>
        <w:tc>
          <w:tcPr>
            <w:tcW w:w="1250" w:type="pct"/>
          </w:tcPr>
          <w:p w14:paraId="096EB59F" w14:textId="77777777" w:rsidR="009D3F22" w:rsidRPr="005A7BEF" w:rsidRDefault="009D3F22" w:rsidP="009D3F22">
            <w:pPr>
              <w:rPr>
                <w:rFonts w:ascii="Arial" w:hAnsi="Arial" w:cs="Arial"/>
                <w:b/>
                <w:bCs/>
                <w:sz w:val="16"/>
                <w:szCs w:val="16"/>
              </w:rPr>
            </w:pPr>
          </w:p>
        </w:tc>
        <w:tc>
          <w:tcPr>
            <w:tcW w:w="1249" w:type="pct"/>
          </w:tcPr>
          <w:p w14:paraId="2CEF206F" w14:textId="77777777" w:rsidR="009D3F22" w:rsidRPr="005A7BEF" w:rsidRDefault="009D3F22" w:rsidP="009D3F22">
            <w:pPr>
              <w:rPr>
                <w:rFonts w:ascii="Arial" w:hAnsi="Arial" w:cs="Arial"/>
                <w:b/>
                <w:bCs/>
                <w:sz w:val="16"/>
                <w:szCs w:val="16"/>
              </w:rPr>
            </w:pPr>
          </w:p>
        </w:tc>
        <w:tc>
          <w:tcPr>
            <w:tcW w:w="1249" w:type="pct"/>
          </w:tcPr>
          <w:p w14:paraId="2A6F1933" w14:textId="77777777" w:rsidR="009D3F22" w:rsidRPr="005A7BEF" w:rsidRDefault="009D3F22" w:rsidP="009D3F22">
            <w:pPr>
              <w:rPr>
                <w:rFonts w:ascii="Arial" w:hAnsi="Arial" w:cs="Arial"/>
                <w:b/>
                <w:bCs/>
                <w:sz w:val="16"/>
                <w:szCs w:val="16"/>
              </w:rPr>
            </w:pPr>
          </w:p>
        </w:tc>
      </w:tr>
      <w:tr w:rsidR="009D3F22" w:rsidRPr="005A7BEF" w14:paraId="46965798" w14:textId="032693AC" w:rsidTr="008D4F63">
        <w:tc>
          <w:tcPr>
            <w:tcW w:w="1252" w:type="pct"/>
          </w:tcPr>
          <w:p w14:paraId="11AA4111" w14:textId="77777777" w:rsidR="009D3F22" w:rsidRPr="005A7BEF" w:rsidRDefault="009D3F22" w:rsidP="009D3F22">
            <w:pPr>
              <w:rPr>
                <w:rFonts w:ascii="Arial" w:hAnsi="Arial" w:cs="Arial"/>
                <w:b/>
                <w:bCs/>
                <w:sz w:val="16"/>
                <w:szCs w:val="16"/>
              </w:rPr>
            </w:pPr>
          </w:p>
        </w:tc>
        <w:tc>
          <w:tcPr>
            <w:tcW w:w="1250" w:type="pct"/>
          </w:tcPr>
          <w:p w14:paraId="4B8EF694" w14:textId="77777777" w:rsidR="009D3F22" w:rsidRPr="005A7BEF" w:rsidRDefault="009D3F22" w:rsidP="009D3F22">
            <w:pPr>
              <w:rPr>
                <w:rFonts w:ascii="Arial" w:hAnsi="Arial" w:cs="Arial"/>
                <w:b/>
                <w:bCs/>
                <w:sz w:val="16"/>
                <w:szCs w:val="16"/>
              </w:rPr>
            </w:pPr>
          </w:p>
        </w:tc>
        <w:tc>
          <w:tcPr>
            <w:tcW w:w="1249" w:type="pct"/>
          </w:tcPr>
          <w:p w14:paraId="0785C973" w14:textId="77777777" w:rsidR="009D3F22" w:rsidRPr="005A7BEF" w:rsidRDefault="009D3F22" w:rsidP="009D3F22">
            <w:pPr>
              <w:rPr>
                <w:rFonts w:ascii="Arial" w:hAnsi="Arial" w:cs="Arial"/>
                <w:b/>
                <w:bCs/>
                <w:sz w:val="16"/>
                <w:szCs w:val="16"/>
              </w:rPr>
            </w:pPr>
          </w:p>
        </w:tc>
        <w:tc>
          <w:tcPr>
            <w:tcW w:w="1249" w:type="pct"/>
          </w:tcPr>
          <w:p w14:paraId="79FBCE4D" w14:textId="77777777" w:rsidR="009D3F22" w:rsidRPr="005A7BEF" w:rsidRDefault="009D3F22" w:rsidP="009D3F22">
            <w:pPr>
              <w:rPr>
                <w:rFonts w:ascii="Arial" w:hAnsi="Arial" w:cs="Arial"/>
                <w:b/>
                <w:bCs/>
                <w:sz w:val="16"/>
                <w:szCs w:val="16"/>
              </w:rPr>
            </w:pPr>
          </w:p>
        </w:tc>
      </w:tr>
      <w:tr w:rsidR="009D3F22" w:rsidRPr="005A7BEF" w14:paraId="5080B9B6" w14:textId="4C264F3E" w:rsidTr="008D4F63">
        <w:tc>
          <w:tcPr>
            <w:tcW w:w="1252" w:type="pct"/>
          </w:tcPr>
          <w:p w14:paraId="10AB352B" w14:textId="77777777" w:rsidR="009D3F22" w:rsidRPr="005A7BEF" w:rsidRDefault="009D3F22" w:rsidP="009D3F22">
            <w:pPr>
              <w:rPr>
                <w:rFonts w:ascii="Arial" w:hAnsi="Arial" w:cs="Arial"/>
                <w:b/>
                <w:bCs/>
                <w:sz w:val="16"/>
                <w:szCs w:val="16"/>
              </w:rPr>
            </w:pPr>
          </w:p>
        </w:tc>
        <w:tc>
          <w:tcPr>
            <w:tcW w:w="1250" w:type="pct"/>
          </w:tcPr>
          <w:p w14:paraId="13236906" w14:textId="77777777" w:rsidR="009D3F22" w:rsidRPr="005A7BEF" w:rsidRDefault="009D3F22" w:rsidP="009D3F22">
            <w:pPr>
              <w:rPr>
                <w:rFonts w:ascii="Arial" w:hAnsi="Arial" w:cs="Arial"/>
                <w:b/>
                <w:bCs/>
                <w:sz w:val="16"/>
                <w:szCs w:val="16"/>
              </w:rPr>
            </w:pPr>
          </w:p>
        </w:tc>
        <w:tc>
          <w:tcPr>
            <w:tcW w:w="1249" w:type="pct"/>
          </w:tcPr>
          <w:p w14:paraId="0D4D175B" w14:textId="77777777" w:rsidR="009D3F22" w:rsidRPr="005A7BEF" w:rsidRDefault="009D3F22" w:rsidP="009D3F22">
            <w:pPr>
              <w:rPr>
                <w:rFonts w:ascii="Arial" w:hAnsi="Arial" w:cs="Arial"/>
                <w:b/>
                <w:bCs/>
                <w:sz w:val="16"/>
                <w:szCs w:val="16"/>
              </w:rPr>
            </w:pPr>
          </w:p>
        </w:tc>
        <w:tc>
          <w:tcPr>
            <w:tcW w:w="1249" w:type="pct"/>
          </w:tcPr>
          <w:p w14:paraId="74BAE43F" w14:textId="77777777" w:rsidR="009D3F22" w:rsidRPr="005A7BEF" w:rsidRDefault="009D3F22" w:rsidP="009D3F22">
            <w:pPr>
              <w:rPr>
                <w:rFonts w:ascii="Arial" w:hAnsi="Arial" w:cs="Arial"/>
                <w:b/>
                <w:bCs/>
                <w:sz w:val="16"/>
                <w:szCs w:val="16"/>
              </w:rPr>
            </w:pPr>
          </w:p>
        </w:tc>
      </w:tr>
      <w:tr w:rsidR="009D3F22" w:rsidRPr="005A7BEF" w14:paraId="286F8793" w14:textId="40D34637" w:rsidTr="008D4F63">
        <w:tc>
          <w:tcPr>
            <w:tcW w:w="1252" w:type="pct"/>
          </w:tcPr>
          <w:p w14:paraId="75614D3C" w14:textId="77777777" w:rsidR="009D3F22" w:rsidRPr="005A7BEF" w:rsidRDefault="009D3F22" w:rsidP="009D3F22">
            <w:pPr>
              <w:rPr>
                <w:rFonts w:ascii="Arial" w:hAnsi="Arial" w:cs="Arial"/>
                <w:b/>
                <w:bCs/>
                <w:sz w:val="16"/>
                <w:szCs w:val="16"/>
              </w:rPr>
            </w:pPr>
          </w:p>
        </w:tc>
        <w:tc>
          <w:tcPr>
            <w:tcW w:w="1250" w:type="pct"/>
          </w:tcPr>
          <w:p w14:paraId="30DCF9FF" w14:textId="77777777" w:rsidR="009D3F22" w:rsidRPr="005A7BEF" w:rsidRDefault="009D3F22" w:rsidP="009D3F22">
            <w:pPr>
              <w:rPr>
                <w:rFonts w:ascii="Arial" w:hAnsi="Arial" w:cs="Arial"/>
                <w:b/>
                <w:bCs/>
                <w:sz w:val="16"/>
                <w:szCs w:val="16"/>
              </w:rPr>
            </w:pPr>
          </w:p>
        </w:tc>
        <w:tc>
          <w:tcPr>
            <w:tcW w:w="1249" w:type="pct"/>
          </w:tcPr>
          <w:p w14:paraId="5FBC74AA" w14:textId="77777777" w:rsidR="009D3F22" w:rsidRPr="005A7BEF" w:rsidRDefault="009D3F22" w:rsidP="009D3F22">
            <w:pPr>
              <w:rPr>
                <w:rFonts w:ascii="Arial" w:hAnsi="Arial" w:cs="Arial"/>
                <w:b/>
                <w:bCs/>
                <w:sz w:val="16"/>
                <w:szCs w:val="16"/>
              </w:rPr>
            </w:pPr>
          </w:p>
        </w:tc>
        <w:tc>
          <w:tcPr>
            <w:tcW w:w="1249" w:type="pct"/>
          </w:tcPr>
          <w:p w14:paraId="0439733E" w14:textId="77777777" w:rsidR="009D3F22" w:rsidRPr="005A7BEF" w:rsidRDefault="009D3F22" w:rsidP="009D3F22">
            <w:pPr>
              <w:rPr>
                <w:rFonts w:ascii="Arial" w:hAnsi="Arial" w:cs="Arial"/>
                <w:b/>
                <w:bCs/>
                <w:sz w:val="16"/>
                <w:szCs w:val="16"/>
              </w:rPr>
            </w:pPr>
          </w:p>
        </w:tc>
      </w:tr>
      <w:tr w:rsidR="009D3F22" w:rsidRPr="005A7BEF" w14:paraId="5888ECA9" w14:textId="2B06BB09" w:rsidTr="008D4F63">
        <w:tc>
          <w:tcPr>
            <w:tcW w:w="1252" w:type="pct"/>
          </w:tcPr>
          <w:p w14:paraId="59B0E75F" w14:textId="77777777" w:rsidR="009D3F22" w:rsidRPr="005A7BEF" w:rsidRDefault="009D3F22" w:rsidP="009D3F22">
            <w:pPr>
              <w:rPr>
                <w:rFonts w:ascii="Arial" w:hAnsi="Arial" w:cs="Arial"/>
                <w:b/>
                <w:bCs/>
                <w:sz w:val="16"/>
                <w:szCs w:val="16"/>
              </w:rPr>
            </w:pPr>
          </w:p>
        </w:tc>
        <w:tc>
          <w:tcPr>
            <w:tcW w:w="1250" w:type="pct"/>
          </w:tcPr>
          <w:p w14:paraId="72A90099" w14:textId="77777777" w:rsidR="009D3F22" w:rsidRPr="005A7BEF" w:rsidRDefault="009D3F22" w:rsidP="009D3F22">
            <w:pPr>
              <w:rPr>
                <w:rFonts w:ascii="Arial" w:hAnsi="Arial" w:cs="Arial"/>
                <w:b/>
                <w:bCs/>
                <w:sz w:val="16"/>
                <w:szCs w:val="16"/>
              </w:rPr>
            </w:pPr>
          </w:p>
        </w:tc>
        <w:tc>
          <w:tcPr>
            <w:tcW w:w="1249" w:type="pct"/>
          </w:tcPr>
          <w:p w14:paraId="059D44FA" w14:textId="77777777" w:rsidR="009D3F22" w:rsidRPr="005A7BEF" w:rsidRDefault="009D3F22" w:rsidP="009D3F22">
            <w:pPr>
              <w:rPr>
                <w:rFonts w:ascii="Arial" w:hAnsi="Arial" w:cs="Arial"/>
                <w:b/>
                <w:bCs/>
                <w:sz w:val="16"/>
                <w:szCs w:val="16"/>
              </w:rPr>
            </w:pPr>
          </w:p>
        </w:tc>
        <w:tc>
          <w:tcPr>
            <w:tcW w:w="1249" w:type="pct"/>
          </w:tcPr>
          <w:p w14:paraId="3C4213DF" w14:textId="77777777" w:rsidR="009D3F22" w:rsidRPr="005A7BEF" w:rsidRDefault="009D3F22" w:rsidP="009D3F22">
            <w:pPr>
              <w:rPr>
                <w:rFonts w:ascii="Arial" w:hAnsi="Arial" w:cs="Arial"/>
                <w:b/>
                <w:bCs/>
                <w:sz w:val="16"/>
                <w:szCs w:val="16"/>
              </w:rPr>
            </w:pPr>
          </w:p>
        </w:tc>
      </w:tr>
      <w:tr w:rsidR="009D3F22" w:rsidRPr="005A7BEF" w14:paraId="41D1357C" w14:textId="4E01366A" w:rsidTr="008D4F63">
        <w:tc>
          <w:tcPr>
            <w:tcW w:w="1252" w:type="pct"/>
          </w:tcPr>
          <w:p w14:paraId="17EBEBA2" w14:textId="77777777" w:rsidR="009D3F22" w:rsidRPr="005A7BEF" w:rsidRDefault="009D3F22" w:rsidP="009D3F22">
            <w:pPr>
              <w:rPr>
                <w:rFonts w:ascii="Arial" w:hAnsi="Arial" w:cs="Arial"/>
                <w:b/>
                <w:bCs/>
                <w:sz w:val="16"/>
                <w:szCs w:val="16"/>
              </w:rPr>
            </w:pPr>
          </w:p>
        </w:tc>
        <w:tc>
          <w:tcPr>
            <w:tcW w:w="1250" w:type="pct"/>
          </w:tcPr>
          <w:p w14:paraId="50BB7054" w14:textId="77777777" w:rsidR="009D3F22" w:rsidRPr="005A7BEF" w:rsidRDefault="009D3F22" w:rsidP="009D3F22">
            <w:pPr>
              <w:rPr>
                <w:rFonts w:ascii="Arial" w:hAnsi="Arial" w:cs="Arial"/>
                <w:b/>
                <w:bCs/>
                <w:sz w:val="16"/>
                <w:szCs w:val="16"/>
              </w:rPr>
            </w:pPr>
          </w:p>
        </w:tc>
        <w:tc>
          <w:tcPr>
            <w:tcW w:w="1249" w:type="pct"/>
          </w:tcPr>
          <w:p w14:paraId="2CAF2D21" w14:textId="77777777" w:rsidR="009D3F22" w:rsidRPr="005A7BEF" w:rsidRDefault="009D3F22" w:rsidP="009D3F22">
            <w:pPr>
              <w:rPr>
                <w:rFonts w:ascii="Arial" w:hAnsi="Arial" w:cs="Arial"/>
                <w:b/>
                <w:bCs/>
                <w:sz w:val="16"/>
                <w:szCs w:val="16"/>
              </w:rPr>
            </w:pPr>
          </w:p>
        </w:tc>
        <w:tc>
          <w:tcPr>
            <w:tcW w:w="1249" w:type="pct"/>
          </w:tcPr>
          <w:p w14:paraId="1F9169A2" w14:textId="77777777" w:rsidR="009D3F22" w:rsidRPr="005A7BEF" w:rsidRDefault="009D3F22" w:rsidP="009D3F22">
            <w:pPr>
              <w:rPr>
                <w:rFonts w:ascii="Arial" w:hAnsi="Arial" w:cs="Arial"/>
                <w:b/>
                <w:bCs/>
                <w:sz w:val="16"/>
                <w:szCs w:val="16"/>
              </w:rPr>
            </w:pPr>
          </w:p>
        </w:tc>
      </w:tr>
      <w:tr w:rsidR="009D3F22" w:rsidRPr="005A7BEF" w14:paraId="119B4E90" w14:textId="288E3FA0" w:rsidTr="008D4F63">
        <w:tc>
          <w:tcPr>
            <w:tcW w:w="1252" w:type="pct"/>
          </w:tcPr>
          <w:p w14:paraId="11FDB044" w14:textId="77777777" w:rsidR="009D3F22" w:rsidRPr="005A7BEF" w:rsidRDefault="009D3F22" w:rsidP="009D3F22">
            <w:pPr>
              <w:rPr>
                <w:rFonts w:ascii="Arial" w:hAnsi="Arial" w:cs="Arial"/>
                <w:b/>
                <w:bCs/>
                <w:sz w:val="16"/>
                <w:szCs w:val="16"/>
              </w:rPr>
            </w:pPr>
          </w:p>
        </w:tc>
        <w:tc>
          <w:tcPr>
            <w:tcW w:w="1250" w:type="pct"/>
          </w:tcPr>
          <w:p w14:paraId="4C5FC87D" w14:textId="77777777" w:rsidR="009D3F22" w:rsidRPr="005A7BEF" w:rsidRDefault="009D3F22" w:rsidP="009D3F22">
            <w:pPr>
              <w:rPr>
                <w:rFonts w:ascii="Arial" w:hAnsi="Arial" w:cs="Arial"/>
                <w:b/>
                <w:bCs/>
                <w:sz w:val="16"/>
                <w:szCs w:val="16"/>
              </w:rPr>
            </w:pPr>
          </w:p>
        </w:tc>
        <w:tc>
          <w:tcPr>
            <w:tcW w:w="1249" w:type="pct"/>
          </w:tcPr>
          <w:p w14:paraId="1074B71B" w14:textId="77777777" w:rsidR="009D3F22" w:rsidRPr="005A7BEF" w:rsidRDefault="009D3F22" w:rsidP="009D3F22">
            <w:pPr>
              <w:rPr>
                <w:rFonts w:ascii="Arial" w:hAnsi="Arial" w:cs="Arial"/>
                <w:b/>
                <w:bCs/>
                <w:sz w:val="16"/>
                <w:szCs w:val="16"/>
              </w:rPr>
            </w:pPr>
          </w:p>
        </w:tc>
        <w:tc>
          <w:tcPr>
            <w:tcW w:w="1249" w:type="pct"/>
          </w:tcPr>
          <w:p w14:paraId="742B9372" w14:textId="77777777" w:rsidR="009D3F22" w:rsidRPr="005A7BEF" w:rsidRDefault="009D3F22" w:rsidP="009D3F22">
            <w:pPr>
              <w:rPr>
                <w:rFonts w:ascii="Arial" w:hAnsi="Arial" w:cs="Arial"/>
                <w:b/>
                <w:bCs/>
                <w:sz w:val="16"/>
                <w:szCs w:val="16"/>
              </w:rPr>
            </w:pPr>
          </w:p>
        </w:tc>
      </w:tr>
      <w:tr w:rsidR="009D3F22" w:rsidRPr="005A7BEF" w14:paraId="6BABCCB0" w14:textId="46C470B4" w:rsidTr="008D4F63">
        <w:tc>
          <w:tcPr>
            <w:tcW w:w="1252" w:type="pct"/>
          </w:tcPr>
          <w:p w14:paraId="0E21940D" w14:textId="77777777" w:rsidR="009D3F22" w:rsidRPr="005A7BEF" w:rsidRDefault="009D3F22" w:rsidP="009D3F22">
            <w:pPr>
              <w:rPr>
                <w:rFonts w:ascii="Arial" w:hAnsi="Arial" w:cs="Arial"/>
                <w:b/>
                <w:bCs/>
                <w:sz w:val="16"/>
                <w:szCs w:val="16"/>
              </w:rPr>
            </w:pPr>
          </w:p>
        </w:tc>
        <w:tc>
          <w:tcPr>
            <w:tcW w:w="1250" w:type="pct"/>
          </w:tcPr>
          <w:p w14:paraId="393970DE" w14:textId="77777777" w:rsidR="009D3F22" w:rsidRPr="005A7BEF" w:rsidRDefault="009D3F22" w:rsidP="009D3F22">
            <w:pPr>
              <w:rPr>
                <w:rFonts w:ascii="Arial" w:hAnsi="Arial" w:cs="Arial"/>
                <w:b/>
                <w:bCs/>
                <w:sz w:val="16"/>
                <w:szCs w:val="16"/>
              </w:rPr>
            </w:pPr>
          </w:p>
        </w:tc>
        <w:tc>
          <w:tcPr>
            <w:tcW w:w="1249" w:type="pct"/>
          </w:tcPr>
          <w:p w14:paraId="0E008047" w14:textId="77777777" w:rsidR="009D3F22" w:rsidRPr="005A7BEF" w:rsidRDefault="009D3F22" w:rsidP="009D3F22">
            <w:pPr>
              <w:rPr>
                <w:rFonts w:ascii="Arial" w:hAnsi="Arial" w:cs="Arial"/>
                <w:b/>
                <w:bCs/>
                <w:sz w:val="16"/>
                <w:szCs w:val="16"/>
              </w:rPr>
            </w:pPr>
          </w:p>
        </w:tc>
        <w:tc>
          <w:tcPr>
            <w:tcW w:w="1249" w:type="pct"/>
          </w:tcPr>
          <w:p w14:paraId="79247FA1" w14:textId="77777777" w:rsidR="009D3F22" w:rsidRPr="005A7BEF" w:rsidRDefault="009D3F22" w:rsidP="009D3F22">
            <w:pPr>
              <w:rPr>
                <w:rFonts w:ascii="Arial" w:hAnsi="Arial" w:cs="Arial"/>
                <w:b/>
                <w:bCs/>
                <w:sz w:val="16"/>
                <w:szCs w:val="16"/>
              </w:rPr>
            </w:pPr>
          </w:p>
        </w:tc>
      </w:tr>
      <w:tr w:rsidR="009D3F22" w:rsidRPr="005A7BEF" w14:paraId="67BF26EA" w14:textId="08414651" w:rsidTr="008D4F63">
        <w:tc>
          <w:tcPr>
            <w:tcW w:w="1252" w:type="pct"/>
          </w:tcPr>
          <w:p w14:paraId="38D86630" w14:textId="77777777" w:rsidR="009D3F22" w:rsidRPr="005A7BEF" w:rsidRDefault="009D3F22" w:rsidP="009D3F22">
            <w:pPr>
              <w:rPr>
                <w:rFonts w:ascii="Arial" w:hAnsi="Arial" w:cs="Arial"/>
                <w:b/>
                <w:bCs/>
                <w:sz w:val="16"/>
                <w:szCs w:val="16"/>
              </w:rPr>
            </w:pPr>
          </w:p>
        </w:tc>
        <w:tc>
          <w:tcPr>
            <w:tcW w:w="1250" w:type="pct"/>
          </w:tcPr>
          <w:p w14:paraId="60D508CA" w14:textId="77777777" w:rsidR="009D3F22" w:rsidRPr="005A7BEF" w:rsidRDefault="009D3F22" w:rsidP="009D3F22">
            <w:pPr>
              <w:rPr>
                <w:rFonts w:ascii="Arial" w:hAnsi="Arial" w:cs="Arial"/>
                <w:b/>
                <w:bCs/>
                <w:sz w:val="16"/>
                <w:szCs w:val="16"/>
              </w:rPr>
            </w:pPr>
          </w:p>
        </w:tc>
        <w:tc>
          <w:tcPr>
            <w:tcW w:w="1249" w:type="pct"/>
          </w:tcPr>
          <w:p w14:paraId="48EFA640" w14:textId="77777777" w:rsidR="009D3F22" w:rsidRPr="005A7BEF" w:rsidRDefault="009D3F22" w:rsidP="009D3F22">
            <w:pPr>
              <w:rPr>
                <w:rFonts w:ascii="Arial" w:hAnsi="Arial" w:cs="Arial"/>
                <w:b/>
                <w:bCs/>
                <w:sz w:val="16"/>
                <w:szCs w:val="16"/>
              </w:rPr>
            </w:pPr>
          </w:p>
        </w:tc>
        <w:tc>
          <w:tcPr>
            <w:tcW w:w="1249" w:type="pct"/>
          </w:tcPr>
          <w:p w14:paraId="4B334A99" w14:textId="77777777" w:rsidR="009D3F22" w:rsidRPr="005A7BEF" w:rsidRDefault="009D3F22" w:rsidP="009D3F22">
            <w:pPr>
              <w:rPr>
                <w:rFonts w:ascii="Arial" w:hAnsi="Arial" w:cs="Arial"/>
                <w:b/>
                <w:bCs/>
                <w:sz w:val="16"/>
                <w:szCs w:val="16"/>
              </w:rPr>
            </w:pPr>
          </w:p>
        </w:tc>
      </w:tr>
      <w:tr w:rsidR="009D3F22" w:rsidRPr="005A7BEF" w14:paraId="2DA06D7C" w14:textId="09C199C4" w:rsidTr="008D4F63">
        <w:tc>
          <w:tcPr>
            <w:tcW w:w="1252" w:type="pct"/>
          </w:tcPr>
          <w:p w14:paraId="2B44D0AD" w14:textId="77777777" w:rsidR="009D3F22" w:rsidRPr="005A7BEF" w:rsidRDefault="009D3F22" w:rsidP="009D3F22">
            <w:pPr>
              <w:rPr>
                <w:rFonts w:ascii="Arial" w:hAnsi="Arial" w:cs="Arial"/>
                <w:b/>
                <w:bCs/>
                <w:sz w:val="16"/>
                <w:szCs w:val="16"/>
              </w:rPr>
            </w:pPr>
          </w:p>
        </w:tc>
        <w:tc>
          <w:tcPr>
            <w:tcW w:w="1250" w:type="pct"/>
          </w:tcPr>
          <w:p w14:paraId="0A064562" w14:textId="77777777" w:rsidR="009D3F22" w:rsidRPr="005A7BEF" w:rsidRDefault="009D3F22" w:rsidP="009D3F22">
            <w:pPr>
              <w:rPr>
                <w:rFonts w:ascii="Arial" w:hAnsi="Arial" w:cs="Arial"/>
                <w:b/>
                <w:bCs/>
                <w:sz w:val="16"/>
                <w:szCs w:val="16"/>
              </w:rPr>
            </w:pPr>
          </w:p>
        </w:tc>
        <w:tc>
          <w:tcPr>
            <w:tcW w:w="1249" w:type="pct"/>
          </w:tcPr>
          <w:p w14:paraId="558EC62D" w14:textId="77777777" w:rsidR="009D3F22" w:rsidRPr="005A7BEF" w:rsidRDefault="009D3F22" w:rsidP="009D3F22">
            <w:pPr>
              <w:rPr>
                <w:rFonts w:ascii="Arial" w:hAnsi="Arial" w:cs="Arial"/>
                <w:b/>
                <w:bCs/>
                <w:sz w:val="16"/>
                <w:szCs w:val="16"/>
              </w:rPr>
            </w:pPr>
          </w:p>
        </w:tc>
        <w:tc>
          <w:tcPr>
            <w:tcW w:w="1249" w:type="pct"/>
          </w:tcPr>
          <w:p w14:paraId="6334A0EF" w14:textId="77777777" w:rsidR="009D3F22" w:rsidRPr="005A7BEF" w:rsidRDefault="009D3F22" w:rsidP="009D3F22">
            <w:pPr>
              <w:rPr>
                <w:rFonts w:ascii="Arial" w:hAnsi="Arial" w:cs="Arial"/>
                <w:b/>
                <w:bCs/>
                <w:sz w:val="16"/>
                <w:szCs w:val="16"/>
              </w:rPr>
            </w:pPr>
          </w:p>
        </w:tc>
      </w:tr>
      <w:tr w:rsidR="009D3F22" w:rsidRPr="005A7BEF" w14:paraId="0F3F8E3A" w14:textId="750EDB85" w:rsidTr="008D4F63">
        <w:tc>
          <w:tcPr>
            <w:tcW w:w="1252" w:type="pct"/>
          </w:tcPr>
          <w:p w14:paraId="7E950051" w14:textId="77777777" w:rsidR="009D3F22" w:rsidRPr="005A7BEF" w:rsidRDefault="009D3F22" w:rsidP="009D3F22">
            <w:pPr>
              <w:rPr>
                <w:rFonts w:ascii="Arial" w:hAnsi="Arial" w:cs="Arial"/>
                <w:b/>
                <w:bCs/>
                <w:sz w:val="16"/>
                <w:szCs w:val="16"/>
              </w:rPr>
            </w:pPr>
          </w:p>
        </w:tc>
        <w:tc>
          <w:tcPr>
            <w:tcW w:w="1250" w:type="pct"/>
          </w:tcPr>
          <w:p w14:paraId="353A0E33" w14:textId="77777777" w:rsidR="009D3F22" w:rsidRPr="005A7BEF" w:rsidRDefault="009D3F22" w:rsidP="009D3F22">
            <w:pPr>
              <w:rPr>
                <w:rFonts w:ascii="Arial" w:hAnsi="Arial" w:cs="Arial"/>
                <w:b/>
                <w:bCs/>
                <w:sz w:val="16"/>
                <w:szCs w:val="16"/>
              </w:rPr>
            </w:pPr>
          </w:p>
        </w:tc>
        <w:tc>
          <w:tcPr>
            <w:tcW w:w="1249" w:type="pct"/>
          </w:tcPr>
          <w:p w14:paraId="2D14828E" w14:textId="77777777" w:rsidR="009D3F22" w:rsidRPr="005A7BEF" w:rsidRDefault="009D3F22" w:rsidP="009D3F22">
            <w:pPr>
              <w:rPr>
                <w:rFonts w:ascii="Arial" w:hAnsi="Arial" w:cs="Arial"/>
                <w:b/>
                <w:bCs/>
                <w:sz w:val="16"/>
                <w:szCs w:val="16"/>
              </w:rPr>
            </w:pPr>
          </w:p>
        </w:tc>
        <w:tc>
          <w:tcPr>
            <w:tcW w:w="1249" w:type="pct"/>
          </w:tcPr>
          <w:p w14:paraId="56087055" w14:textId="77777777" w:rsidR="009D3F22" w:rsidRPr="005A7BEF" w:rsidRDefault="009D3F22" w:rsidP="009D3F22">
            <w:pPr>
              <w:rPr>
                <w:rFonts w:ascii="Arial" w:hAnsi="Arial" w:cs="Arial"/>
                <w:b/>
                <w:bCs/>
                <w:sz w:val="16"/>
                <w:szCs w:val="16"/>
              </w:rPr>
            </w:pPr>
          </w:p>
        </w:tc>
      </w:tr>
      <w:tr w:rsidR="009D3F22" w:rsidRPr="005A7BEF" w14:paraId="715CE0CE" w14:textId="1CCA3FD4" w:rsidTr="008D4F63">
        <w:tc>
          <w:tcPr>
            <w:tcW w:w="1252" w:type="pct"/>
          </w:tcPr>
          <w:p w14:paraId="143FF66E" w14:textId="77777777" w:rsidR="009D3F22" w:rsidRPr="005A7BEF" w:rsidRDefault="009D3F22" w:rsidP="009D3F22">
            <w:pPr>
              <w:rPr>
                <w:rFonts w:ascii="Arial" w:hAnsi="Arial" w:cs="Arial"/>
                <w:b/>
                <w:bCs/>
                <w:sz w:val="16"/>
                <w:szCs w:val="16"/>
              </w:rPr>
            </w:pPr>
          </w:p>
        </w:tc>
        <w:tc>
          <w:tcPr>
            <w:tcW w:w="1250" w:type="pct"/>
          </w:tcPr>
          <w:p w14:paraId="74DD85A4" w14:textId="77777777" w:rsidR="009D3F22" w:rsidRPr="005A7BEF" w:rsidRDefault="009D3F22" w:rsidP="009D3F22">
            <w:pPr>
              <w:rPr>
                <w:rFonts w:ascii="Arial" w:hAnsi="Arial" w:cs="Arial"/>
                <w:b/>
                <w:bCs/>
                <w:sz w:val="16"/>
                <w:szCs w:val="16"/>
              </w:rPr>
            </w:pPr>
          </w:p>
        </w:tc>
        <w:tc>
          <w:tcPr>
            <w:tcW w:w="1249" w:type="pct"/>
          </w:tcPr>
          <w:p w14:paraId="0A8F238A" w14:textId="77777777" w:rsidR="009D3F22" w:rsidRPr="005A7BEF" w:rsidRDefault="009D3F22" w:rsidP="009D3F22">
            <w:pPr>
              <w:rPr>
                <w:rFonts w:ascii="Arial" w:hAnsi="Arial" w:cs="Arial"/>
                <w:b/>
                <w:bCs/>
                <w:sz w:val="16"/>
                <w:szCs w:val="16"/>
              </w:rPr>
            </w:pPr>
          </w:p>
        </w:tc>
        <w:tc>
          <w:tcPr>
            <w:tcW w:w="1249" w:type="pct"/>
          </w:tcPr>
          <w:p w14:paraId="15FF5E6B" w14:textId="77777777" w:rsidR="009D3F22" w:rsidRPr="005A7BEF" w:rsidRDefault="009D3F22" w:rsidP="009D3F22">
            <w:pPr>
              <w:rPr>
                <w:rFonts w:ascii="Arial" w:hAnsi="Arial" w:cs="Arial"/>
                <w:b/>
                <w:bCs/>
                <w:sz w:val="16"/>
                <w:szCs w:val="16"/>
              </w:rPr>
            </w:pPr>
          </w:p>
        </w:tc>
      </w:tr>
      <w:tr w:rsidR="009D3F22" w:rsidRPr="005A7BEF" w14:paraId="3E550C6A" w14:textId="00D5DD68" w:rsidTr="008D4F63">
        <w:tc>
          <w:tcPr>
            <w:tcW w:w="1252" w:type="pct"/>
          </w:tcPr>
          <w:p w14:paraId="13294556" w14:textId="77777777" w:rsidR="009D3F22" w:rsidRPr="005A7BEF" w:rsidRDefault="009D3F22" w:rsidP="009D3F22">
            <w:pPr>
              <w:rPr>
                <w:rFonts w:ascii="Arial" w:hAnsi="Arial" w:cs="Arial"/>
                <w:b/>
                <w:bCs/>
                <w:sz w:val="16"/>
                <w:szCs w:val="16"/>
              </w:rPr>
            </w:pPr>
          </w:p>
        </w:tc>
        <w:tc>
          <w:tcPr>
            <w:tcW w:w="1250" w:type="pct"/>
          </w:tcPr>
          <w:p w14:paraId="3155A984" w14:textId="77777777" w:rsidR="009D3F22" w:rsidRPr="005A7BEF" w:rsidRDefault="009D3F22" w:rsidP="009D3F22">
            <w:pPr>
              <w:rPr>
                <w:rFonts w:ascii="Arial" w:hAnsi="Arial" w:cs="Arial"/>
                <w:b/>
                <w:bCs/>
                <w:sz w:val="16"/>
                <w:szCs w:val="16"/>
              </w:rPr>
            </w:pPr>
          </w:p>
        </w:tc>
        <w:tc>
          <w:tcPr>
            <w:tcW w:w="1249" w:type="pct"/>
          </w:tcPr>
          <w:p w14:paraId="7C8285C2" w14:textId="77777777" w:rsidR="009D3F22" w:rsidRPr="005A7BEF" w:rsidRDefault="009D3F22" w:rsidP="009D3F22">
            <w:pPr>
              <w:rPr>
                <w:rFonts w:ascii="Arial" w:hAnsi="Arial" w:cs="Arial"/>
                <w:b/>
                <w:bCs/>
                <w:sz w:val="16"/>
                <w:szCs w:val="16"/>
              </w:rPr>
            </w:pPr>
          </w:p>
        </w:tc>
        <w:tc>
          <w:tcPr>
            <w:tcW w:w="1249" w:type="pct"/>
          </w:tcPr>
          <w:p w14:paraId="279B8A8B" w14:textId="77777777" w:rsidR="009D3F22" w:rsidRPr="005A7BEF" w:rsidRDefault="009D3F22" w:rsidP="009D3F22">
            <w:pPr>
              <w:rPr>
                <w:rFonts w:ascii="Arial" w:hAnsi="Arial" w:cs="Arial"/>
                <w:b/>
                <w:bCs/>
                <w:sz w:val="16"/>
                <w:szCs w:val="16"/>
              </w:rPr>
            </w:pPr>
          </w:p>
        </w:tc>
      </w:tr>
      <w:tr w:rsidR="009D3F22" w:rsidRPr="005A7BEF" w14:paraId="0FD174C7" w14:textId="151EACF9" w:rsidTr="008D4F63">
        <w:tc>
          <w:tcPr>
            <w:tcW w:w="1252" w:type="pct"/>
          </w:tcPr>
          <w:p w14:paraId="5FCA01B8" w14:textId="77777777" w:rsidR="009D3F22" w:rsidRPr="005A7BEF" w:rsidRDefault="009D3F22" w:rsidP="009D3F22">
            <w:pPr>
              <w:rPr>
                <w:rFonts w:ascii="Arial" w:hAnsi="Arial" w:cs="Arial"/>
                <w:b/>
                <w:bCs/>
                <w:sz w:val="16"/>
                <w:szCs w:val="16"/>
              </w:rPr>
            </w:pPr>
          </w:p>
        </w:tc>
        <w:tc>
          <w:tcPr>
            <w:tcW w:w="1250" w:type="pct"/>
          </w:tcPr>
          <w:p w14:paraId="63B0C70F" w14:textId="77777777" w:rsidR="009D3F22" w:rsidRPr="005A7BEF" w:rsidRDefault="009D3F22" w:rsidP="009D3F22">
            <w:pPr>
              <w:rPr>
                <w:rFonts w:ascii="Arial" w:hAnsi="Arial" w:cs="Arial"/>
                <w:b/>
                <w:bCs/>
                <w:sz w:val="16"/>
                <w:szCs w:val="16"/>
              </w:rPr>
            </w:pPr>
          </w:p>
        </w:tc>
        <w:tc>
          <w:tcPr>
            <w:tcW w:w="1249" w:type="pct"/>
          </w:tcPr>
          <w:p w14:paraId="10682BBD" w14:textId="77777777" w:rsidR="009D3F22" w:rsidRPr="005A7BEF" w:rsidRDefault="009D3F22" w:rsidP="009D3F22">
            <w:pPr>
              <w:rPr>
                <w:rFonts w:ascii="Arial" w:hAnsi="Arial" w:cs="Arial"/>
                <w:b/>
                <w:bCs/>
                <w:sz w:val="16"/>
                <w:szCs w:val="16"/>
              </w:rPr>
            </w:pPr>
          </w:p>
        </w:tc>
        <w:tc>
          <w:tcPr>
            <w:tcW w:w="1249" w:type="pct"/>
          </w:tcPr>
          <w:p w14:paraId="54DE8D75" w14:textId="77777777" w:rsidR="009D3F22" w:rsidRPr="005A7BEF" w:rsidRDefault="009D3F22" w:rsidP="009D3F22">
            <w:pPr>
              <w:rPr>
                <w:rFonts w:ascii="Arial" w:hAnsi="Arial" w:cs="Arial"/>
                <w:b/>
                <w:bCs/>
                <w:sz w:val="16"/>
                <w:szCs w:val="16"/>
              </w:rPr>
            </w:pPr>
          </w:p>
        </w:tc>
      </w:tr>
      <w:tr w:rsidR="009D3F22" w:rsidRPr="005A7BEF" w14:paraId="3230EDBB" w14:textId="78E59E26" w:rsidTr="008D4F63">
        <w:tc>
          <w:tcPr>
            <w:tcW w:w="1252" w:type="pct"/>
          </w:tcPr>
          <w:p w14:paraId="7179A01A" w14:textId="77777777" w:rsidR="009D3F22" w:rsidRPr="005A7BEF" w:rsidRDefault="009D3F22" w:rsidP="009D3F22">
            <w:pPr>
              <w:rPr>
                <w:rFonts w:ascii="Arial" w:hAnsi="Arial" w:cs="Arial"/>
                <w:b/>
                <w:bCs/>
                <w:sz w:val="16"/>
                <w:szCs w:val="16"/>
              </w:rPr>
            </w:pPr>
          </w:p>
        </w:tc>
        <w:tc>
          <w:tcPr>
            <w:tcW w:w="1250" w:type="pct"/>
          </w:tcPr>
          <w:p w14:paraId="61FFECEB" w14:textId="77777777" w:rsidR="009D3F22" w:rsidRPr="005A7BEF" w:rsidRDefault="009D3F22" w:rsidP="009D3F22">
            <w:pPr>
              <w:rPr>
                <w:rFonts w:ascii="Arial" w:hAnsi="Arial" w:cs="Arial"/>
                <w:b/>
                <w:bCs/>
                <w:sz w:val="16"/>
                <w:szCs w:val="16"/>
              </w:rPr>
            </w:pPr>
          </w:p>
        </w:tc>
        <w:tc>
          <w:tcPr>
            <w:tcW w:w="1249" w:type="pct"/>
          </w:tcPr>
          <w:p w14:paraId="6FFB4F26" w14:textId="77777777" w:rsidR="009D3F22" w:rsidRPr="005A7BEF" w:rsidRDefault="009D3F22" w:rsidP="009D3F22">
            <w:pPr>
              <w:rPr>
                <w:rFonts w:ascii="Arial" w:hAnsi="Arial" w:cs="Arial"/>
                <w:b/>
                <w:bCs/>
                <w:sz w:val="16"/>
                <w:szCs w:val="16"/>
              </w:rPr>
            </w:pPr>
          </w:p>
        </w:tc>
        <w:tc>
          <w:tcPr>
            <w:tcW w:w="1249" w:type="pct"/>
          </w:tcPr>
          <w:p w14:paraId="1BF11BD5" w14:textId="77777777" w:rsidR="009D3F22" w:rsidRPr="005A7BEF" w:rsidRDefault="009D3F22" w:rsidP="009D3F22">
            <w:pPr>
              <w:rPr>
                <w:rFonts w:ascii="Arial" w:hAnsi="Arial" w:cs="Arial"/>
                <w:b/>
                <w:bCs/>
                <w:sz w:val="16"/>
                <w:szCs w:val="16"/>
              </w:rPr>
            </w:pPr>
          </w:p>
        </w:tc>
      </w:tr>
      <w:tr w:rsidR="009D3F22" w:rsidRPr="005A7BEF" w14:paraId="345565A8" w14:textId="0BC56FF5" w:rsidTr="008D4F63">
        <w:tc>
          <w:tcPr>
            <w:tcW w:w="1252" w:type="pct"/>
          </w:tcPr>
          <w:p w14:paraId="1A1CEA2A" w14:textId="77777777" w:rsidR="009D3F22" w:rsidRPr="005A7BEF" w:rsidRDefault="009D3F22" w:rsidP="009D3F22">
            <w:pPr>
              <w:rPr>
                <w:rFonts w:ascii="Arial" w:hAnsi="Arial" w:cs="Arial"/>
                <w:b/>
                <w:bCs/>
                <w:sz w:val="16"/>
                <w:szCs w:val="16"/>
              </w:rPr>
            </w:pPr>
          </w:p>
        </w:tc>
        <w:tc>
          <w:tcPr>
            <w:tcW w:w="1250" w:type="pct"/>
          </w:tcPr>
          <w:p w14:paraId="62500ED1" w14:textId="77777777" w:rsidR="009D3F22" w:rsidRPr="005A7BEF" w:rsidRDefault="009D3F22" w:rsidP="009D3F22">
            <w:pPr>
              <w:rPr>
                <w:rFonts w:ascii="Arial" w:hAnsi="Arial" w:cs="Arial"/>
                <w:b/>
                <w:bCs/>
                <w:sz w:val="16"/>
                <w:szCs w:val="16"/>
              </w:rPr>
            </w:pPr>
          </w:p>
        </w:tc>
        <w:tc>
          <w:tcPr>
            <w:tcW w:w="1249" w:type="pct"/>
          </w:tcPr>
          <w:p w14:paraId="1CFEFA07" w14:textId="77777777" w:rsidR="009D3F22" w:rsidRPr="005A7BEF" w:rsidRDefault="009D3F22" w:rsidP="009D3F22">
            <w:pPr>
              <w:rPr>
                <w:rFonts w:ascii="Arial" w:hAnsi="Arial" w:cs="Arial"/>
                <w:b/>
                <w:bCs/>
                <w:sz w:val="16"/>
                <w:szCs w:val="16"/>
              </w:rPr>
            </w:pPr>
          </w:p>
        </w:tc>
        <w:tc>
          <w:tcPr>
            <w:tcW w:w="1249" w:type="pct"/>
          </w:tcPr>
          <w:p w14:paraId="3064B89C" w14:textId="77777777" w:rsidR="009D3F22" w:rsidRPr="005A7BEF" w:rsidRDefault="009D3F22" w:rsidP="009D3F22">
            <w:pPr>
              <w:rPr>
                <w:rFonts w:ascii="Arial" w:hAnsi="Arial" w:cs="Arial"/>
                <w:b/>
                <w:bCs/>
                <w:sz w:val="16"/>
                <w:szCs w:val="16"/>
              </w:rPr>
            </w:pPr>
          </w:p>
        </w:tc>
      </w:tr>
      <w:tr w:rsidR="009D3F22" w:rsidRPr="005A7BEF" w14:paraId="078EB58F" w14:textId="230B11C4" w:rsidTr="008D4F63">
        <w:tc>
          <w:tcPr>
            <w:tcW w:w="1252" w:type="pct"/>
          </w:tcPr>
          <w:p w14:paraId="4B29AFED" w14:textId="77777777" w:rsidR="009D3F22" w:rsidRPr="005A7BEF" w:rsidRDefault="009D3F22" w:rsidP="009D3F22">
            <w:pPr>
              <w:rPr>
                <w:rFonts w:ascii="Arial" w:hAnsi="Arial" w:cs="Arial"/>
                <w:b/>
                <w:bCs/>
                <w:sz w:val="16"/>
                <w:szCs w:val="16"/>
              </w:rPr>
            </w:pPr>
          </w:p>
        </w:tc>
        <w:tc>
          <w:tcPr>
            <w:tcW w:w="1250" w:type="pct"/>
          </w:tcPr>
          <w:p w14:paraId="194F0565" w14:textId="77777777" w:rsidR="009D3F22" w:rsidRPr="005A7BEF" w:rsidRDefault="009D3F22" w:rsidP="009D3F22">
            <w:pPr>
              <w:rPr>
                <w:rFonts w:ascii="Arial" w:hAnsi="Arial" w:cs="Arial"/>
                <w:b/>
                <w:bCs/>
                <w:sz w:val="16"/>
                <w:szCs w:val="16"/>
              </w:rPr>
            </w:pPr>
          </w:p>
        </w:tc>
        <w:tc>
          <w:tcPr>
            <w:tcW w:w="1249" w:type="pct"/>
          </w:tcPr>
          <w:p w14:paraId="029E3800" w14:textId="77777777" w:rsidR="009D3F22" w:rsidRPr="005A7BEF" w:rsidRDefault="009D3F22" w:rsidP="009D3F22">
            <w:pPr>
              <w:rPr>
                <w:rFonts w:ascii="Arial" w:hAnsi="Arial" w:cs="Arial"/>
                <w:b/>
                <w:bCs/>
                <w:sz w:val="16"/>
                <w:szCs w:val="16"/>
              </w:rPr>
            </w:pPr>
          </w:p>
        </w:tc>
        <w:tc>
          <w:tcPr>
            <w:tcW w:w="1249" w:type="pct"/>
          </w:tcPr>
          <w:p w14:paraId="7AB53E8D" w14:textId="77777777" w:rsidR="009D3F22" w:rsidRPr="005A7BEF" w:rsidRDefault="009D3F22" w:rsidP="009D3F22">
            <w:pPr>
              <w:rPr>
                <w:rFonts w:ascii="Arial" w:hAnsi="Arial" w:cs="Arial"/>
                <w:b/>
                <w:bCs/>
                <w:sz w:val="16"/>
                <w:szCs w:val="16"/>
              </w:rPr>
            </w:pPr>
          </w:p>
        </w:tc>
      </w:tr>
    </w:tbl>
    <w:p w14:paraId="2FA4A038" w14:textId="77777777" w:rsidR="00EF59EA" w:rsidRDefault="00EF59EA" w:rsidP="005A7BEF">
      <w:pPr>
        <w:rPr>
          <w:rFonts w:ascii="Arial" w:hAnsi="Arial" w:cs="Arial"/>
          <w:sz w:val="16"/>
          <w:szCs w:val="16"/>
        </w:rPr>
      </w:pPr>
    </w:p>
    <w:p w14:paraId="67DD17F1" w14:textId="2174B596" w:rsidR="00EF59EA" w:rsidRDefault="00EF59EA" w:rsidP="005A7BEF">
      <w:pPr>
        <w:rPr>
          <w:rFonts w:ascii="Arial" w:hAnsi="Arial" w:cs="Arial"/>
          <w:sz w:val="16"/>
          <w:szCs w:val="16"/>
        </w:rPr>
      </w:pPr>
    </w:p>
    <w:p w14:paraId="51516DED" w14:textId="247DBC7D" w:rsidR="009D3F22" w:rsidRDefault="009D3F22" w:rsidP="005A7BEF">
      <w:pPr>
        <w:rPr>
          <w:rFonts w:ascii="Arial" w:hAnsi="Arial" w:cs="Arial"/>
          <w:sz w:val="16"/>
          <w:szCs w:val="16"/>
        </w:rPr>
      </w:pPr>
    </w:p>
    <w:p w14:paraId="06B4DD5B" w14:textId="576FC06C" w:rsidR="009D3F22" w:rsidRDefault="009D3F22" w:rsidP="005A7BEF">
      <w:pPr>
        <w:rPr>
          <w:rFonts w:ascii="Arial" w:hAnsi="Arial" w:cs="Arial"/>
          <w:sz w:val="16"/>
          <w:szCs w:val="16"/>
        </w:rPr>
      </w:pPr>
    </w:p>
    <w:p w14:paraId="7535E2C5" w14:textId="6226868C" w:rsidR="009D3F22" w:rsidRDefault="009D3F22" w:rsidP="005A7BEF">
      <w:pPr>
        <w:rPr>
          <w:rFonts w:ascii="Arial" w:hAnsi="Arial" w:cs="Arial"/>
          <w:sz w:val="16"/>
          <w:szCs w:val="16"/>
        </w:rPr>
      </w:pPr>
    </w:p>
    <w:p w14:paraId="7B049880" w14:textId="34A2BDEF" w:rsidR="009D3F22" w:rsidRDefault="009D3F22" w:rsidP="005A7BEF">
      <w:pPr>
        <w:rPr>
          <w:rFonts w:ascii="Arial" w:hAnsi="Arial" w:cs="Arial"/>
          <w:sz w:val="16"/>
          <w:szCs w:val="16"/>
        </w:rPr>
      </w:pPr>
    </w:p>
    <w:tbl>
      <w:tblPr>
        <w:tblStyle w:val="TableGrid"/>
        <w:tblW w:w="4168" w:type="pct"/>
        <w:tblLook w:val="04A0" w:firstRow="1" w:lastRow="0" w:firstColumn="1" w:lastColumn="0" w:noHBand="0" w:noVBand="1"/>
      </w:tblPr>
      <w:tblGrid>
        <w:gridCol w:w="2427"/>
        <w:gridCol w:w="2422"/>
        <w:gridCol w:w="2419"/>
        <w:gridCol w:w="2418"/>
        <w:gridCol w:w="2418"/>
      </w:tblGrid>
      <w:tr w:rsidR="00186E40" w:rsidRPr="005A7BEF" w14:paraId="272E94AC" w14:textId="7D512524" w:rsidTr="008D4F63">
        <w:tc>
          <w:tcPr>
            <w:tcW w:w="1002" w:type="pct"/>
          </w:tcPr>
          <w:p w14:paraId="02D51048" w14:textId="77777777" w:rsidR="00186E40" w:rsidRPr="00842F8E" w:rsidRDefault="00186E40" w:rsidP="009D3F22">
            <w:pPr>
              <w:spacing w:line="276" w:lineRule="auto"/>
              <w:rPr>
                <w:rFonts w:ascii="Arial" w:hAnsi="Arial" w:cs="Arial"/>
                <w:sz w:val="16"/>
                <w:szCs w:val="16"/>
              </w:rPr>
            </w:pPr>
            <w:r w:rsidRPr="00842F8E">
              <w:rPr>
                <w:rFonts w:ascii="Arial" w:hAnsi="Arial" w:cs="Arial"/>
                <w:sz w:val="16"/>
                <w:szCs w:val="16"/>
              </w:rPr>
              <w:t>Q27. For how many months has [Name] been away from this household in last 12 months?</w:t>
            </w:r>
          </w:p>
          <w:p w14:paraId="42DE3B46" w14:textId="77777777" w:rsidR="00186E40" w:rsidRPr="00842F8E" w:rsidRDefault="00186E40" w:rsidP="009D3F22">
            <w:pPr>
              <w:spacing w:line="276" w:lineRule="auto"/>
              <w:rPr>
                <w:rFonts w:ascii="Arial" w:hAnsi="Arial" w:cs="Arial"/>
                <w:sz w:val="16"/>
                <w:szCs w:val="16"/>
              </w:rPr>
            </w:pPr>
          </w:p>
          <w:p w14:paraId="022ADADD"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If less than 6 months (&gt;&gt;Next Person)</w:t>
            </w:r>
          </w:p>
          <w:p w14:paraId="0FF8A7CD" w14:textId="34BE9286" w:rsidR="00186E40" w:rsidRPr="005B763E" w:rsidRDefault="00186E40" w:rsidP="008D4F63">
            <w:pPr>
              <w:spacing w:line="276" w:lineRule="auto"/>
              <w:rPr>
                <w:rFonts w:ascii="Arial" w:hAnsi="Arial" w:cs="Arial"/>
                <w:sz w:val="16"/>
                <w:szCs w:val="16"/>
              </w:rPr>
            </w:pPr>
          </w:p>
        </w:tc>
        <w:tc>
          <w:tcPr>
            <w:tcW w:w="1000" w:type="pct"/>
          </w:tcPr>
          <w:p w14:paraId="27E0D3C0" w14:textId="77777777" w:rsidR="00186E40" w:rsidRPr="00842F8E" w:rsidRDefault="00186E40" w:rsidP="009D3F22">
            <w:pPr>
              <w:spacing w:line="276" w:lineRule="auto"/>
              <w:rPr>
                <w:rFonts w:ascii="Arial" w:hAnsi="Arial" w:cs="Arial"/>
                <w:sz w:val="16"/>
                <w:szCs w:val="16"/>
              </w:rPr>
            </w:pPr>
            <w:r w:rsidRPr="00842F8E">
              <w:rPr>
                <w:rFonts w:ascii="Arial" w:hAnsi="Arial" w:cs="Arial"/>
                <w:bCs/>
                <w:sz w:val="16"/>
                <w:szCs w:val="16"/>
              </w:rPr>
              <w:t xml:space="preserve">Q30. </w:t>
            </w:r>
            <w:r w:rsidRPr="00842F8E">
              <w:rPr>
                <w:rFonts w:ascii="Arial" w:hAnsi="Arial" w:cs="Arial"/>
                <w:sz w:val="16"/>
                <w:szCs w:val="16"/>
              </w:rPr>
              <w:t xml:space="preserve">For what reason did [Name] move away? </w:t>
            </w:r>
          </w:p>
          <w:p w14:paraId="77283E7E" w14:textId="77777777" w:rsidR="00186E40" w:rsidRPr="00842F8E" w:rsidRDefault="00186E40" w:rsidP="009D3F22">
            <w:pPr>
              <w:spacing w:line="276" w:lineRule="auto"/>
              <w:rPr>
                <w:rFonts w:ascii="Arial" w:hAnsi="Arial" w:cs="Arial"/>
                <w:sz w:val="16"/>
                <w:szCs w:val="16"/>
              </w:rPr>
            </w:pPr>
          </w:p>
          <w:p w14:paraId="5DF26E7E"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 xml:space="preserve">1. Job transfer </w:t>
            </w:r>
          </w:p>
          <w:p w14:paraId="3885C864"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 xml:space="preserve">2. Seeking employment </w:t>
            </w:r>
          </w:p>
          <w:p w14:paraId="7F657E63"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3. Own business</w:t>
            </w:r>
          </w:p>
          <w:p w14:paraId="73AEA8E7"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 xml:space="preserve">4.Spouse’semployment </w:t>
            </w:r>
          </w:p>
          <w:p w14:paraId="0E929963"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5. Accompanying parent</w:t>
            </w:r>
          </w:p>
          <w:p w14:paraId="29131AFF"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 xml:space="preserve">6. Marriage </w:t>
            </w:r>
          </w:p>
          <w:p w14:paraId="5CFF6CAC"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 xml:space="preserve">7. Other family reason </w:t>
            </w:r>
          </w:p>
          <w:p w14:paraId="4DF8D9A0" w14:textId="0E07F0E1"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 xml:space="preserve">8. </w:t>
            </w:r>
            <w:r w:rsidR="004F055E" w:rsidRPr="005B763E">
              <w:rPr>
                <w:rFonts w:ascii="Arial" w:hAnsi="Arial" w:cs="Arial"/>
                <w:sz w:val="16"/>
                <w:szCs w:val="16"/>
              </w:rPr>
              <w:t>Education</w:t>
            </w:r>
            <w:r w:rsidRPr="005B763E">
              <w:rPr>
                <w:rFonts w:ascii="Arial" w:hAnsi="Arial" w:cs="Arial"/>
                <w:sz w:val="16"/>
                <w:szCs w:val="16"/>
              </w:rPr>
              <w:t xml:space="preserve"> </w:t>
            </w:r>
          </w:p>
          <w:p w14:paraId="5EC1B27A" w14:textId="61B0A52E"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 xml:space="preserve">9. </w:t>
            </w:r>
            <w:r w:rsidR="004F055E" w:rsidRPr="005B763E">
              <w:rPr>
                <w:rFonts w:ascii="Arial" w:hAnsi="Arial" w:cs="Arial"/>
                <w:sz w:val="16"/>
                <w:szCs w:val="16"/>
              </w:rPr>
              <w:t>Political religious</w:t>
            </w:r>
          </w:p>
          <w:p w14:paraId="47E8ECFA"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10. War</w:t>
            </w:r>
          </w:p>
          <w:p w14:paraId="4DD819EC" w14:textId="77777777"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11. Fire</w:t>
            </w:r>
          </w:p>
          <w:p w14:paraId="76674A2C" w14:textId="323F2EB6" w:rsidR="00186E40" w:rsidRPr="005B763E" w:rsidRDefault="00186E40" w:rsidP="009D3F22">
            <w:pPr>
              <w:spacing w:line="276" w:lineRule="auto"/>
              <w:rPr>
                <w:rFonts w:ascii="Arial" w:hAnsi="Arial" w:cs="Arial"/>
                <w:sz w:val="16"/>
                <w:szCs w:val="16"/>
              </w:rPr>
            </w:pPr>
            <w:r w:rsidRPr="005B763E">
              <w:rPr>
                <w:rFonts w:ascii="Arial" w:hAnsi="Arial" w:cs="Arial"/>
                <w:sz w:val="16"/>
                <w:szCs w:val="16"/>
              </w:rPr>
              <w:t>12. Flood/famine/drought</w:t>
            </w:r>
          </w:p>
          <w:p w14:paraId="3CEFD79B" w14:textId="6B87BFF2" w:rsidR="004F055E" w:rsidRPr="005B763E" w:rsidRDefault="004F055E" w:rsidP="009D3F22">
            <w:pPr>
              <w:spacing w:line="276" w:lineRule="auto"/>
              <w:rPr>
                <w:rFonts w:ascii="Arial" w:hAnsi="Arial" w:cs="Arial"/>
                <w:sz w:val="16"/>
                <w:szCs w:val="16"/>
              </w:rPr>
            </w:pPr>
            <w:r w:rsidRPr="005B763E">
              <w:rPr>
                <w:rFonts w:ascii="Arial" w:hAnsi="Arial" w:cs="Arial"/>
                <w:sz w:val="16"/>
                <w:szCs w:val="16"/>
              </w:rPr>
              <w:t>13. Farming</w:t>
            </w:r>
          </w:p>
          <w:p w14:paraId="3A85582C" w14:textId="198F41ED" w:rsidR="00186E40" w:rsidRPr="00842F8E" w:rsidRDefault="00186E40" w:rsidP="008D4F63">
            <w:pPr>
              <w:spacing w:line="276" w:lineRule="auto"/>
              <w:rPr>
                <w:rFonts w:ascii="Arial" w:hAnsi="Arial" w:cs="Arial"/>
                <w:bCs/>
                <w:sz w:val="16"/>
                <w:szCs w:val="16"/>
              </w:rPr>
            </w:pPr>
          </w:p>
        </w:tc>
        <w:tc>
          <w:tcPr>
            <w:tcW w:w="999" w:type="pct"/>
          </w:tcPr>
          <w:p w14:paraId="58846548" w14:textId="1786F529" w:rsidR="00186E40" w:rsidRPr="00842F8E" w:rsidRDefault="00186E40">
            <w:pPr>
              <w:spacing w:line="276" w:lineRule="auto"/>
              <w:rPr>
                <w:rFonts w:ascii="Arial" w:hAnsi="Arial" w:cs="Arial"/>
                <w:sz w:val="16"/>
                <w:szCs w:val="16"/>
              </w:rPr>
            </w:pPr>
            <w:r w:rsidRPr="00842F8E">
              <w:rPr>
                <w:rFonts w:ascii="Arial" w:hAnsi="Arial" w:cs="Arial"/>
                <w:sz w:val="16"/>
                <w:szCs w:val="16"/>
              </w:rPr>
              <w:t>Q31a - To which region did [Name] move?</w:t>
            </w:r>
          </w:p>
        </w:tc>
        <w:tc>
          <w:tcPr>
            <w:tcW w:w="999" w:type="pct"/>
          </w:tcPr>
          <w:p w14:paraId="74D4EA54" w14:textId="3F2B67A8" w:rsidR="00186E40" w:rsidRPr="00842F8E" w:rsidRDefault="00186E40" w:rsidP="009D3F22">
            <w:pPr>
              <w:spacing w:line="276" w:lineRule="auto"/>
              <w:rPr>
                <w:rFonts w:ascii="Arial" w:hAnsi="Arial" w:cs="Arial"/>
                <w:sz w:val="16"/>
                <w:szCs w:val="16"/>
              </w:rPr>
            </w:pPr>
            <w:r w:rsidRPr="00842F8E">
              <w:rPr>
                <w:rFonts w:ascii="Arial" w:hAnsi="Arial" w:cs="Arial"/>
                <w:sz w:val="16"/>
                <w:szCs w:val="16"/>
              </w:rPr>
              <w:t>Q31b - To which district did [Name]  move?</w:t>
            </w:r>
          </w:p>
        </w:tc>
        <w:tc>
          <w:tcPr>
            <w:tcW w:w="999" w:type="pct"/>
          </w:tcPr>
          <w:p w14:paraId="2D0AC87F" w14:textId="4F0EE809" w:rsidR="00186E40" w:rsidRPr="00842F8E" w:rsidRDefault="00186E40" w:rsidP="009D3F22">
            <w:pPr>
              <w:spacing w:line="276" w:lineRule="auto"/>
              <w:rPr>
                <w:rFonts w:ascii="Arial" w:hAnsi="Arial" w:cs="Arial"/>
                <w:sz w:val="16"/>
                <w:szCs w:val="16"/>
              </w:rPr>
            </w:pPr>
            <w:r w:rsidRPr="00842F8E">
              <w:rPr>
                <w:rFonts w:ascii="Arial" w:hAnsi="Arial" w:cs="Arial"/>
                <w:sz w:val="16"/>
                <w:szCs w:val="16"/>
              </w:rPr>
              <w:t>Q31c - To which community did [Name] move?</w:t>
            </w:r>
          </w:p>
        </w:tc>
      </w:tr>
      <w:tr w:rsidR="00186E40" w:rsidRPr="005A7BEF" w14:paraId="21C531C6" w14:textId="38A8B765" w:rsidTr="008D4F63">
        <w:tc>
          <w:tcPr>
            <w:tcW w:w="1002" w:type="pct"/>
          </w:tcPr>
          <w:p w14:paraId="410A6393" w14:textId="77777777" w:rsidR="00186E40" w:rsidRPr="005A7BEF" w:rsidRDefault="00186E40" w:rsidP="008D4F63">
            <w:pPr>
              <w:rPr>
                <w:rFonts w:ascii="Arial" w:hAnsi="Arial" w:cs="Arial"/>
                <w:b/>
                <w:bCs/>
                <w:sz w:val="16"/>
                <w:szCs w:val="16"/>
              </w:rPr>
            </w:pPr>
          </w:p>
        </w:tc>
        <w:tc>
          <w:tcPr>
            <w:tcW w:w="1000" w:type="pct"/>
          </w:tcPr>
          <w:p w14:paraId="469AD71E" w14:textId="77777777" w:rsidR="00186E40" w:rsidRPr="005A7BEF" w:rsidRDefault="00186E40" w:rsidP="008D4F63">
            <w:pPr>
              <w:rPr>
                <w:rFonts w:ascii="Arial" w:hAnsi="Arial" w:cs="Arial"/>
                <w:b/>
                <w:bCs/>
                <w:sz w:val="16"/>
                <w:szCs w:val="16"/>
              </w:rPr>
            </w:pPr>
          </w:p>
        </w:tc>
        <w:tc>
          <w:tcPr>
            <w:tcW w:w="999" w:type="pct"/>
          </w:tcPr>
          <w:p w14:paraId="3D3B7623" w14:textId="77777777" w:rsidR="00186E40" w:rsidRPr="005A7BEF" w:rsidRDefault="00186E40" w:rsidP="008D4F63">
            <w:pPr>
              <w:rPr>
                <w:rFonts w:ascii="Arial" w:hAnsi="Arial" w:cs="Arial"/>
                <w:b/>
                <w:bCs/>
                <w:sz w:val="16"/>
                <w:szCs w:val="16"/>
              </w:rPr>
            </w:pPr>
          </w:p>
        </w:tc>
        <w:tc>
          <w:tcPr>
            <w:tcW w:w="999" w:type="pct"/>
          </w:tcPr>
          <w:p w14:paraId="2D2FE732" w14:textId="77777777" w:rsidR="00186E40" w:rsidRPr="005A7BEF" w:rsidRDefault="00186E40" w:rsidP="008D4F63">
            <w:pPr>
              <w:rPr>
                <w:rFonts w:ascii="Arial" w:hAnsi="Arial" w:cs="Arial"/>
                <w:b/>
                <w:bCs/>
                <w:sz w:val="16"/>
                <w:szCs w:val="16"/>
              </w:rPr>
            </w:pPr>
          </w:p>
        </w:tc>
        <w:tc>
          <w:tcPr>
            <w:tcW w:w="999" w:type="pct"/>
          </w:tcPr>
          <w:p w14:paraId="3B906F97" w14:textId="77777777" w:rsidR="00186E40" w:rsidRPr="005A7BEF" w:rsidRDefault="00186E40" w:rsidP="008D4F63">
            <w:pPr>
              <w:rPr>
                <w:rFonts w:ascii="Arial" w:hAnsi="Arial" w:cs="Arial"/>
                <w:b/>
                <w:bCs/>
                <w:sz w:val="16"/>
                <w:szCs w:val="16"/>
              </w:rPr>
            </w:pPr>
          </w:p>
        </w:tc>
      </w:tr>
      <w:tr w:rsidR="00186E40" w:rsidRPr="005A7BEF" w14:paraId="3E035C31" w14:textId="6FD1F63E" w:rsidTr="008D4F63">
        <w:tc>
          <w:tcPr>
            <w:tcW w:w="1002" w:type="pct"/>
          </w:tcPr>
          <w:p w14:paraId="25132CC8" w14:textId="77777777" w:rsidR="00186E40" w:rsidRPr="005A7BEF" w:rsidRDefault="00186E40" w:rsidP="008D4F63">
            <w:pPr>
              <w:rPr>
                <w:rFonts w:ascii="Arial" w:hAnsi="Arial" w:cs="Arial"/>
                <w:b/>
                <w:bCs/>
                <w:sz w:val="16"/>
                <w:szCs w:val="16"/>
              </w:rPr>
            </w:pPr>
          </w:p>
        </w:tc>
        <w:tc>
          <w:tcPr>
            <w:tcW w:w="1000" w:type="pct"/>
          </w:tcPr>
          <w:p w14:paraId="6BA9C2CE" w14:textId="77777777" w:rsidR="00186E40" w:rsidRPr="005A7BEF" w:rsidRDefault="00186E40" w:rsidP="008D4F63">
            <w:pPr>
              <w:rPr>
                <w:rFonts w:ascii="Arial" w:hAnsi="Arial" w:cs="Arial"/>
                <w:b/>
                <w:bCs/>
                <w:sz w:val="16"/>
                <w:szCs w:val="16"/>
              </w:rPr>
            </w:pPr>
          </w:p>
        </w:tc>
        <w:tc>
          <w:tcPr>
            <w:tcW w:w="999" w:type="pct"/>
          </w:tcPr>
          <w:p w14:paraId="6AA343FB" w14:textId="77777777" w:rsidR="00186E40" w:rsidRPr="005A7BEF" w:rsidRDefault="00186E40" w:rsidP="008D4F63">
            <w:pPr>
              <w:rPr>
                <w:rFonts w:ascii="Arial" w:hAnsi="Arial" w:cs="Arial"/>
                <w:b/>
                <w:bCs/>
                <w:sz w:val="16"/>
                <w:szCs w:val="16"/>
              </w:rPr>
            </w:pPr>
          </w:p>
        </w:tc>
        <w:tc>
          <w:tcPr>
            <w:tcW w:w="999" w:type="pct"/>
          </w:tcPr>
          <w:p w14:paraId="1473EACC" w14:textId="77777777" w:rsidR="00186E40" w:rsidRPr="005A7BEF" w:rsidRDefault="00186E40" w:rsidP="008D4F63">
            <w:pPr>
              <w:rPr>
                <w:rFonts w:ascii="Arial" w:hAnsi="Arial" w:cs="Arial"/>
                <w:b/>
                <w:bCs/>
                <w:sz w:val="16"/>
                <w:szCs w:val="16"/>
              </w:rPr>
            </w:pPr>
          </w:p>
        </w:tc>
        <w:tc>
          <w:tcPr>
            <w:tcW w:w="999" w:type="pct"/>
          </w:tcPr>
          <w:p w14:paraId="64E09BC3" w14:textId="77777777" w:rsidR="00186E40" w:rsidRPr="005A7BEF" w:rsidRDefault="00186E40" w:rsidP="008D4F63">
            <w:pPr>
              <w:rPr>
                <w:rFonts w:ascii="Arial" w:hAnsi="Arial" w:cs="Arial"/>
                <w:b/>
                <w:bCs/>
                <w:sz w:val="16"/>
                <w:szCs w:val="16"/>
              </w:rPr>
            </w:pPr>
          </w:p>
        </w:tc>
      </w:tr>
      <w:tr w:rsidR="00186E40" w:rsidRPr="005A7BEF" w14:paraId="32C54225" w14:textId="66008991" w:rsidTr="008D4F63">
        <w:tc>
          <w:tcPr>
            <w:tcW w:w="1002" w:type="pct"/>
          </w:tcPr>
          <w:p w14:paraId="21F4939A" w14:textId="77777777" w:rsidR="00186E40" w:rsidRPr="005A7BEF" w:rsidRDefault="00186E40" w:rsidP="008D4F63">
            <w:pPr>
              <w:rPr>
                <w:rFonts w:ascii="Arial" w:hAnsi="Arial" w:cs="Arial"/>
                <w:b/>
                <w:bCs/>
                <w:sz w:val="16"/>
                <w:szCs w:val="16"/>
              </w:rPr>
            </w:pPr>
          </w:p>
        </w:tc>
        <w:tc>
          <w:tcPr>
            <w:tcW w:w="1000" w:type="pct"/>
          </w:tcPr>
          <w:p w14:paraId="3ECF3F94" w14:textId="77777777" w:rsidR="00186E40" w:rsidRPr="005A7BEF" w:rsidRDefault="00186E40" w:rsidP="008D4F63">
            <w:pPr>
              <w:rPr>
                <w:rFonts w:ascii="Arial" w:hAnsi="Arial" w:cs="Arial"/>
                <w:b/>
                <w:bCs/>
                <w:sz w:val="16"/>
                <w:szCs w:val="16"/>
              </w:rPr>
            </w:pPr>
          </w:p>
        </w:tc>
        <w:tc>
          <w:tcPr>
            <w:tcW w:w="999" w:type="pct"/>
          </w:tcPr>
          <w:p w14:paraId="2FC6F94B" w14:textId="77777777" w:rsidR="00186E40" w:rsidRPr="005A7BEF" w:rsidRDefault="00186E40" w:rsidP="008D4F63">
            <w:pPr>
              <w:rPr>
                <w:rFonts w:ascii="Arial" w:hAnsi="Arial" w:cs="Arial"/>
                <w:b/>
                <w:bCs/>
                <w:sz w:val="16"/>
                <w:szCs w:val="16"/>
              </w:rPr>
            </w:pPr>
          </w:p>
        </w:tc>
        <w:tc>
          <w:tcPr>
            <w:tcW w:w="999" w:type="pct"/>
          </w:tcPr>
          <w:p w14:paraId="7F5674A1" w14:textId="77777777" w:rsidR="00186E40" w:rsidRPr="005A7BEF" w:rsidRDefault="00186E40" w:rsidP="008D4F63">
            <w:pPr>
              <w:rPr>
                <w:rFonts w:ascii="Arial" w:hAnsi="Arial" w:cs="Arial"/>
                <w:b/>
                <w:bCs/>
                <w:sz w:val="16"/>
                <w:szCs w:val="16"/>
              </w:rPr>
            </w:pPr>
          </w:p>
        </w:tc>
        <w:tc>
          <w:tcPr>
            <w:tcW w:w="999" w:type="pct"/>
          </w:tcPr>
          <w:p w14:paraId="3DAA77F0" w14:textId="77777777" w:rsidR="00186E40" w:rsidRPr="005A7BEF" w:rsidRDefault="00186E40" w:rsidP="008D4F63">
            <w:pPr>
              <w:rPr>
                <w:rFonts w:ascii="Arial" w:hAnsi="Arial" w:cs="Arial"/>
                <w:b/>
                <w:bCs/>
                <w:sz w:val="16"/>
                <w:szCs w:val="16"/>
              </w:rPr>
            </w:pPr>
          </w:p>
        </w:tc>
      </w:tr>
      <w:tr w:rsidR="00186E40" w:rsidRPr="005A7BEF" w14:paraId="46C87D6B" w14:textId="45D33920" w:rsidTr="008D4F63">
        <w:tc>
          <w:tcPr>
            <w:tcW w:w="1002" w:type="pct"/>
          </w:tcPr>
          <w:p w14:paraId="54875072" w14:textId="77777777" w:rsidR="00186E40" w:rsidRPr="005A7BEF" w:rsidRDefault="00186E40" w:rsidP="008D4F63">
            <w:pPr>
              <w:rPr>
                <w:rFonts w:ascii="Arial" w:hAnsi="Arial" w:cs="Arial"/>
                <w:b/>
                <w:bCs/>
                <w:sz w:val="16"/>
                <w:szCs w:val="16"/>
              </w:rPr>
            </w:pPr>
          </w:p>
        </w:tc>
        <w:tc>
          <w:tcPr>
            <w:tcW w:w="1000" w:type="pct"/>
          </w:tcPr>
          <w:p w14:paraId="6625F86F" w14:textId="77777777" w:rsidR="00186E40" w:rsidRPr="005A7BEF" w:rsidRDefault="00186E40" w:rsidP="008D4F63">
            <w:pPr>
              <w:rPr>
                <w:rFonts w:ascii="Arial" w:hAnsi="Arial" w:cs="Arial"/>
                <w:b/>
                <w:bCs/>
                <w:sz w:val="16"/>
                <w:szCs w:val="16"/>
              </w:rPr>
            </w:pPr>
          </w:p>
        </w:tc>
        <w:tc>
          <w:tcPr>
            <w:tcW w:w="999" w:type="pct"/>
          </w:tcPr>
          <w:p w14:paraId="59B89E0D" w14:textId="77777777" w:rsidR="00186E40" w:rsidRPr="005A7BEF" w:rsidRDefault="00186E40" w:rsidP="008D4F63">
            <w:pPr>
              <w:rPr>
                <w:rFonts w:ascii="Arial" w:hAnsi="Arial" w:cs="Arial"/>
                <w:b/>
                <w:bCs/>
                <w:sz w:val="16"/>
                <w:szCs w:val="16"/>
              </w:rPr>
            </w:pPr>
          </w:p>
        </w:tc>
        <w:tc>
          <w:tcPr>
            <w:tcW w:w="999" w:type="pct"/>
          </w:tcPr>
          <w:p w14:paraId="1A944FDC" w14:textId="77777777" w:rsidR="00186E40" w:rsidRPr="005A7BEF" w:rsidRDefault="00186E40" w:rsidP="008D4F63">
            <w:pPr>
              <w:rPr>
                <w:rFonts w:ascii="Arial" w:hAnsi="Arial" w:cs="Arial"/>
                <w:b/>
                <w:bCs/>
                <w:sz w:val="16"/>
                <w:szCs w:val="16"/>
              </w:rPr>
            </w:pPr>
          </w:p>
        </w:tc>
        <w:tc>
          <w:tcPr>
            <w:tcW w:w="999" w:type="pct"/>
          </w:tcPr>
          <w:p w14:paraId="53434D80" w14:textId="77777777" w:rsidR="00186E40" w:rsidRPr="005A7BEF" w:rsidRDefault="00186E40" w:rsidP="008D4F63">
            <w:pPr>
              <w:rPr>
                <w:rFonts w:ascii="Arial" w:hAnsi="Arial" w:cs="Arial"/>
                <w:b/>
                <w:bCs/>
                <w:sz w:val="16"/>
                <w:szCs w:val="16"/>
              </w:rPr>
            </w:pPr>
          </w:p>
        </w:tc>
      </w:tr>
      <w:tr w:rsidR="00186E40" w:rsidRPr="005A7BEF" w14:paraId="2EE274B4" w14:textId="3BB3E039" w:rsidTr="008D4F63">
        <w:tc>
          <w:tcPr>
            <w:tcW w:w="1002" w:type="pct"/>
          </w:tcPr>
          <w:p w14:paraId="14804B30" w14:textId="77777777" w:rsidR="00186E40" w:rsidRPr="005A7BEF" w:rsidRDefault="00186E40" w:rsidP="008D4F63">
            <w:pPr>
              <w:rPr>
                <w:rFonts w:ascii="Arial" w:hAnsi="Arial" w:cs="Arial"/>
                <w:b/>
                <w:bCs/>
                <w:sz w:val="16"/>
                <w:szCs w:val="16"/>
              </w:rPr>
            </w:pPr>
          </w:p>
        </w:tc>
        <w:tc>
          <w:tcPr>
            <w:tcW w:w="1000" w:type="pct"/>
          </w:tcPr>
          <w:p w14:paraId="18D137B2" w14:textId="77777777" w:rsidR="00186E40" w:rsidRPr="005A7BEF" w:rsidRDefault="00186E40" w:rsidP="008D4F63">
            <w:pPr>
              <w:rPr>
                <w:rFonts w:ascii="Arial" w:hAnsi="Arial" w:cs="Arial"/>
                <w:b/>
                <w:bCs/>
                <w:sz w:val="16"/>
                <w:szCs w:val="16"/>
              </w:rPr>
            </w:pPr>
          </w:p>
        </w:tc>
        <w:tc>
          <w:tcPr>
            <w:tcW w:w="999" w:type="pct"/>
          </w:tcPr>
          <w:p w14:paraId="2D52778A" w14:textId="77777777" w:rsidR="00186E40" w:rsidRPr="005A7BEF" w:rsidRDefault="00186E40" w:rsidP="008D4F63">
            <w:pPr>
              <w:rPr>
                <w:rFonts w:ascii="Arial" w:hAnsi="Arial" w:cs="Arial"/>
                <w:b/>
                <w:bCs/>
                <w:sz w:val="16"/>
                <w:szCs w:val="16"/>
              </w:rPr>
            </w:pPr>
          </w:p>
        </w:tc>
        <w:tc>
          <w:tcPr>
            <w:tcW w:w="999" w:type="pct"/>
          </w:tcPr>
          <w:p w14:paraId="4FC0B4BC" w14:textId="77777777" w:rsidR="00186E40" w:rsidRPr="005A7BEF" w:rsidRDefault="00186E40" w:rsidP="008D4F63">
            <w:pPr>
              <w:rPr>
                <w:rFonts w:ascii="Arial" w:hAnsi="Arial" w:cs="Arial"/>
                <w:b/>
                <w:bCs/>
                <w:sz w:val="16"/>
                <w:szCs w:val="16"/>
              </w:rPr>
            </w:pPr>
          </w:p>
        </w:tc>
        <w:tc>
          <w:tcPr>
            <w:tcW w:w="999" w:type="pct"/>
          </w:tcPr>
          <w:p w14:paraId="7EADC4D8" w14:textId="77777777" w:rsidR="00186E40" w:rsidRPr="005A7BEF" w:rsidRDefault="00186E40" w:rsidP="008D4F63">
            <w:pPr>
              <w:rPr>
                <w:rFonts w:ascii="Arial" w:hAnsi="Arial" w:cs="Arial"/>
                <w:b/>
                <w:bCs/>
                <w:sz w:val="16"/>
                <w:szCs w:val="16"/>
              </w:rPr>
            </w:pPr>
          </w:p>
        </w:tc>
      </w:tr>
      <w:tr w:rsidR="00186E40" w:rsidRPr="005A7BEF" w14:paraId="7206C536" w14:textId="2FECE282" w:rsidTr="008D4F63">
        <w:tc>
          <w:tcPr>
            <w:tcW w:w="1002" w:type="pct"/>
          </w:tcPr>
          <w:p w14:paraId="40A3E027" w14:textId="77777777" w:rsidR="00186E40" w:rsidRPr="005A7BEF" w:rsidRDefault="00186E40" w:rsidP="008D4F63">
            <w:pPr>
              <w:rPr>
                <w:rFonts w:ascii="Arial" w:hAnsi="Arial" w:cs="Arial"/>
                <w:b/>
                <w:bCs/>
                <w:sz w:val="16"/>
                <w:szCs w:val="16"/>
              </w:rPr>
            </w:pPr>
          </w:p>
        </w:tc>
        <w:tc>
          <w:tcPr>
            <w:tcW w:w="1000" w:type="pct"/>
          </w:tcPr>
          <w:p w14:paraId="69DB0BF0" w14:textId="77777777" w:rsidR="00186E40" w:rsidRPr="005A7BEF" w:rsidRDefault="00186E40" w:rsidP="008D4F63">
            <w:pPr>
              <w:rPr>
                <w:rFonts w:ascii="Arial" w:hAnsi="Arial" w:cs="Arial"/>
                <w:b/>
                <w:bCs/>
                <w:sz w:val="16"/>
                <w:szCs w:val="16"/>
              </w:rPr>
            </w:pPr>
          </w:p>
        </w:tc>
        <w:tc>
          <w:tcPr>
            <w:tcW w:w="999" w:type="pct"/>
          </w:tcPr>
          <w:p w14:paraId="1365D2E0" w14:textId="77777777" w:rsidR="00186E40" w:rsidRPr="005A7BEF" w:rsidRDefault="00186E40" w:rsidP="008D4F63">
            <w:pPr>
              <w:rPr>
                <w:rFonts w:ascii="Arial" w:hAnsi="Arial" w:cs="Arial"/>
                <w:b/>
                <w:bCs/>
                <w:sz w:val="16"/>
                <w:szCs w:val="16"/>
              </w:rPr>
            </w:pPr>
          </w:p>
        </w:tc>
        <w:tc>
          <w:tcPr>
            <w:tcW w:w="999" w:type="pct"/>
          </w:tcPr>
          <w:p w14:paraId="4457A94D" w14:textId="77777777" w:rsidR="00186E40" w:rsidRPr="005A7BEF" w:rsidRDefault="00186E40" w:rsidP="008D4F63">
            <w:pPr>
              <w:rPr>
                <w:rFonts w:ascii="Arial" w:hAnsi="Arial" w:cs="Arial"/>
                <w:b/>
                <w:bCs/>
                <w:sz w:val="16"/>
                <w:szCs w:val="16"/>
              </w:rPr>
            </w:pPr>
          </w:p>
        </w:tc>
        <w:tc>
          <w:tcPr>
            <w:tcW w:w="999" w:type="pct"/>
          </w:tcPr>
          <w:p w14:paraId="2DBA72F7" w14:textId="77777777" w:rsidR="00186E40" w:rsidRPr="005A7BEF" w:rsidRDefault="00186E40" w:rsidP="008D4F63">
            <w:pPr>
              <w:rPr>
                <w:rFonts w:ascii="Arial" w:hAnsi="Arial" w:cs="Arial"/>
                <w:b/>
                <w:bCs/>
                <w:sz w:val="16"/>
                <w:szCs w:val="16"/>
              </w:rPr>
            </w:pPr>
          </w:p>
        </w:tc>
      </w:tr>
      <w:tr w:rsidR="00186E40" w:rsidRPr="005A7BEF" w14:paraId="29E8B278" w14:textId="7A31D088" w:rsidTr="008D4F63">
        <w:tc>
          <w:tcPr>
            <w:tcW w:w="1002" w:type="pct"/>
          </w:tcPr>
          <w:p w14:paraId="08C8AB72" w14:textId="77777777" w:rsidR="00186E40" w:rsidRPr="005A7BEF" w:rsidRDefault="00186E40" w:rsidP="008D4F63">
            <w:pPr>
              <w:rPr>
                <w:rFonts w:ascii="Arial" w:hAnsi="Arial" w:cs="Arial"/>
                <w:b/>
                <w:bCs/>
                <w:sz w:val="16"/>
                <w:szCs w:val="16"/>
              </w:rPr>
            </w:pPr>
          </w:p>
        </w:tc>
        <w:tc>
          <w:tcPr>
            <w:tcW w:w="1000" w:type="pct"/>
          </w:tcPr>
          <w:p w14:paraId="1565ED96" w14:textId="77777777" w:rsidR="00186E40" w:rsidRPr="005A7BEF" w:rsidRDefault="00186E40" w:rsidP="008D4F63">
            <w:pPr>
              <w:rPr>
                <w:rFonts w:ascii="Arial" w:hAnsi="Arial" w:cs="Arial"/>
                <w:b/>
                <w:bCs/>
                <w:sz w:val="16"/>
                <w:szCs w:val="16"/>
              </w:rPr>
            </w:pPr>
          </w:p>
        </w:tc>
        <w:tc>
          <w:tcPr>
            <w:tcW w:w="999" w:type="pct"/>
          </w:tcPr>
          <w:p w14:paraId="02585DAD" w14:textId="77777777" w:rsidR="00186E40" w:rsidRPr="005A7BEF" w:rsidRDefault="00186E40" w:rsidP="008D4F63">
            <w:pPr>
              <w:rPr>
                <w:rFonts w:ascii="Arial" w:hAnsi="Arial" w:cs="Arial"/>
                <w:b/>
                <w:bCs/>
                <w:sz w:val="16"/>
                <w:szCs w:val="16"/>
              </w:rPr>
            </w:pPr>
          </w:p>
        </w:tc>
        <w:tc>
          <w:tcPr>
            <w:tcW w:w="999" w:type="pct"/>
          </w:tcPr>
          <w:p w14:paraId="130E6295" w14:textId="77777777" w:rsidR="00186E40" w:rsidRPr="005A7BEF" w:rsidRDefault="00186E40" w:rsidP="008D4F63">
            <w:pPr>
              <w:rPr>
                <w:rFonts w:ascii="Arial" w:hAnsi="Arial" w:cs="Arial"/>
                <w:b/>
                <w:bCs/>
                <w:sz w:val="16"/>
                <w:szCs w:val="16"/>
              </w:rPr>
            </w:pPr>
          </w:p>
        </w:tc>
        <w:tc>
          <w:tcPr>
            <w:tcW w:w="999" w:type="pct"/>
          </w:tcPr>
          <w:p w14:paraId="6419F979" w14:textId="77777777" w:rsidR="00186E40" w:rsidRPr="005A7BEF" w:rsidRDefault="00186E40" w:rsidP="008D4F63">
            <w:pPr>
              <w:rPr>
                <w:rFonts w:ascii="Arial" w:hAnsi="Arial" w:cs="Arial"/>
                <w:b/>
                <w:bCs/>
                <w:sz w:val="16"/>
                <w:szCs w:val="16"/>
              </w:rPr>
            </w:pPr>
          </w:p>
        </w:tc>
      </w:tr>
      <w:tr w:rsidR="00186E40" w:rsidRPr="005A7BEF" w14:paraId="478479BC" w14:textId="1FD8DAE1" w:rsidTr="008D4F63">
        <w:tc>
          <w:tcPr>
            <w:tcW w:w="1002" w:type="pct"/>
          </w:tcPr>
          <w:p w14:paraId="5F1362E2" w14:textId="77777777" w:rsidR="00186E40" w:rsidRPr="005A7BEF" w:rsidRDefault="00186E40" w:rsidP="008D4F63">
            <w:pPr>
              <w:rPr>
                <w:rFonts w:ascii="Arial" w:hAnsi="Arial" w:cs="Arial"/>
                <w:b/>
                <w:bCs/>
                <w:sz w:val="16"/>
                <w:szCs w:val="16"/>
              </w:rPr>
            </w:pPr>
          </w:p>
        </w:tc>
        <w:tc>
          <w:tcPr>
            <w:tcW w:w="1000" w:type="pct"/>
          </w:tcPr>
          <w:p w14:paraId="05C56846" w14:textId="77777777" w:rsidR="00186E40" w:rsidRPr="005A7BEF" w:rsidRDefault="00186E40" w:rsidP="008D4F63">
            <w:pPr>
              <w:rPr>
                <w:rFonts w:ascii="Arial" w:hAnsi="Arial" w:cs="Arial"/>
                <w:b/>
                <w:bCs/>
                <w:sz w:val="16"/>
                <w:szCs w:val="16"/>
              </w:rPr>
            </w:pPr>
          </w:p>
        </w:tc>
        <w:tc>
          <w:tcPr>
            <w:tcW w:w="999" w:type="pct"/>
          </w:tcPr>
          <w:p w14:paraId="013DF5B0" w14:textId="77777777" w:rsidR="00186E40" w:rsidRPr="005A7BEF" w:rsidRDefault="00186E40" w:rsidP="008D4F63">
            <w:pPr>
              <w:rPr>
                <w:rFonts w:ascii="Arial" w:hAnsi="Arial" w:cs="Arial"/>
                <w:b/>
                <w:bCs/>
                <w:sz w:val="16"/>
                <w:szCs w:val="16"/>
              </w:rPr>
            </w:pPr>
          </w:p>
        </w:tc>
        <w:tc>
          <w:tcPr>
            <w:tcW w:w="999" w:type="pct"/>
          </w:tcPr>
          <w:p w14:paraId="41071384" w14:textId="77777777" w:rsidR="00186E40" w:rsidRPr="005A7BEF" w:rsidRDefault="00186E40" w:rsidP="008D4F63">
            <w:pPr>
              <w:rPr>
                <w:rFonts w:ascii="Arial" w:hAnsi="Arial" w:cs="Arial"/>
                <w:b/>
                <w:bCs/>
                <w:sz w:val="16"/>
                <w:szCs w:val="16"/>
              </w:rPr>
            </w:pPr>
          </w:p>
        </w:tc>
        <w:tc>
          <w:tcPr>
            <w:tcW w:w="999" w:type="pct"/>
          </w:tcPr>
          <w:p w14:paraId="5D51B8F0" w14:textId="77777777" w:rsidR="00186E40" w:rsidRPr="005A7BEF" w:rsidRDefault="00186E40" w:rsidP="008D4F63">
            <w:pPr>
              <w:rPr>
                <w:rFonts w:ascii="Arial" w:hAnsi="Arial" w:cs="Arial"/>
                <w:b/>
                <w:bCs/>
                <w:sz w:val="16"/>
                <w:szCs w:val="16"/>
              </w:rPr>
            </w:pPr>
          </w:p>
        </w:tc>
      </w:tr>
      <w:tr w:rsidR="00186E40" w:rsidRPr="005A7BEF" w14:paraId="0A53DC34" w14:textId="1CC8A39B" w:rsidTr="008D4F63">
        <w:tc>
          <w:tcPr>
            <w:tcW w:w="1002" w:type="pct"/>
          </w:tcPr>
          <w:p w14:paraId="403EEAE0" w14:textId="77777777" w:rsidR="00186E40" w:rsidRPr="005A7BEF" w:rsidRDefault="00186E40" w:rsidP="008D4F63">
            <w:pPr>
              <w:rPr>
                <w:rFonts w:ascii="Arial" w:hAnsi="Arial" w:cs="Arial"/>
                <w:b/>
                <w:bCs/>
                <w:sz w:val="16"/>
                <w:szCs w:val="16"/>
              </w:rPr>
            </w:pPr>
          </w:p>
        </w:tc>
        <w:tc>
          <w:tcPr>
            <w:tcW w:w="1000" w:type="pct"/>
          </w:tcPr>
          <w:p w14:paraId="48C57B73" w14:textId="77777777" w:rsidR="00186E40" w:rsidRPr="005A7BEF" w:rsidRDefault="00186E40" w:rsidP="008D4F63">
            <w:pPr>
              <w:rPr>
                <w:rFonts w:ascii="Arial" w:hAnsi="Arial" w:cs="Arial"/>
                <w:b/>
                <w:bCs/>
                <w:sz w:val="16"/>
                <w:szCs w:val="16"/>
              </w:rPr>
            </w:pPr>
          </w:p>
        </w:tc>
        <w:tc>
          <w:tcPr>
            <w:tcW w:w="999" w:type="pct"/>
          </w:tcPr>
          <w:p w14:paraId="5B1DD014" w14:textId="77777777" w:rsidR="00186E40" w:rsidRPr="005A7BEF" w:rsidRDefault="00186E40" w:rsidP="008D4F63">
            <w:pPr>
              <w:rPr>
                <w:rFonts w:ascii="Arial" w:hAnsi="Arial" w:cs="Arial"/>
                <w:b/>
                <w:bCs/>
                <w:sz w:val="16"/>
                <w:szCs w:val="16"/>
              </w:rPr>
            </w:pPr>
          </w:p>
        </w:tc>
        <w:tc>
          <w:tcPr>
            <w:tcW w:w="999" w:type="pct"/>
          </w:tcPr>
          <w:p w14:paraId="21C47F49" w14:textId="77777777" w:rsidR="00186E40" w:rsidRPr="005A7BEF" w:rsidRDefault="00186E40" w:rsidP="008D4F63">
            <w:pPr>
              <w:rPr>
                <w:rFonts w:ascii="Arial" w:hAnsi="Arial" w:cs="Arial"/>
                <w:b/>
                <w:bCs/>
                <w:sz w:val="16"/>
                <w:szCs w:val="16"/>
              </w:rPr>
            </w:pPr>
          </w:p>
        </w:tc>
        <w:tc>
          <w:tcPr>
            <w:tcW w:w="999" w:type="pct"/>
          </w:tcPr>
          <w:p w14:paraId="583930B2" w14:textId="77777777" w:rsidR="00186E40" w:rsidRPr="005A7BEF" w:rsidRDefault="00186E40" w:rsidP="008D4F63">
            <w:pPr>
              <w:rPr>
                <w:rFonts w:ascii="Arial" w:hAnsi="Arial" w:cs="Arial"/>
                <w:b/>
                <w:bCs/>
                <w:sz w:val="16"/>
                <w:szCs w:val="16"/>
              </w:rPr>
            </w:pPr>
          </w:p>
        </w:tc>
      </w:tr>
      <w:tr w:rsidR="00186E40" w:rsidRPr="005A7BEF" w14:paraId="7C6C6999" w14:textId="278D984F" w:rsidTr="008D4F63">
        <w:tc>
          <w:tcPr>
            <w:tcW w:w="1002" w:type="pct"/>
          </w:tcPr>
          <w:p w14:paraId="4E3371B5" w14:textId="77777777" w:rsidR="00186E40" w:rsidRPr="005A7BEF" w:rsidRDefault="00186E40" w:rsidP="008D4F63">
            <w:pPr>
              <w:rPr>
                <w:rFonts w:ascii="Arial" w:hAnsi="Arial" w:cs="Arial"/>
                <w:b/>
                <w:bCs/>
                <w:sz w:val="16"/>
                <w:szCs w:val="16"/>
              </w:rPr>
            </w:pPr>
          </w:p>
        </w:tc>
        <w:tc>
          <w:tcPr>
            <w:tcW w:w="1000" w:type="pct"/>
          </w:tcPr>
          <w:p w14:paraId="269E1D26" w14:textId="77777777" w:rsidR="00186E40" w:rsidRPr="005A7BEF" w:rsidRDefault="00186E40" w:rsidP="008D4F63">
            <w:pPr>
              <w:rPr>
                <w:rFonts w:ascii="Arial" w:hAnsi="Arial" w:cs="Arial"/>
                <w:b/>
                <w:bCs/>
                <w:sz w:val="16"/>
                <w:szCs w:val="16"/>
              </w:rPr>
            </w:pPr>
          </w:p>
        </w:tc>
        <w:tc>
          <w:tcPr>
            <w:tcW w:w="999" w:type="pct"/>
          </w:tcPr>
          <w:p w14:paraId="1AD0FFF7" w14:textId="77777777" w:rsidR="00186E40" w:rsidRPr="005A7BEF" w:rsidRDefault="00186E40" w:rsidP="008D4F63">
            <w:pPr>
              <w:rPr>
                <w:rFonts w:ascii="Arial" w:hAnsi="Arial" w:cs="Arial"/>
                <w:b/>
                <w:bCs/>
                <w:sz w:val="16"/>
                <w:szCs w:val="16"/>
              </w:rPr>
            </w:pPr>
          </w:p>
        </w:tc>
        <w:tc>
          <w:tcPr>
            <w:tcW w:w="999" w:type="pct"/>
          </w:tcPr>
          <w:p w14:paraId="5EF8734E" w14:textId="77777777" w:rsidR="00186E40" w:rsidRPr="005A7BEF" w:rsidRDefault="00186E40" w:rsidP="008D4F63">
            <w:pPr>
              <w:rPr>
                <w:rFonts w:ascii="Arial" w:hAnsi="Arial" w:cs="Arial"/>
                <w:b/>
                <w:bCs/>
                <w:sz w:val="16"/>
                <w:szCs w:val="16"/>
              </w:rPr>
            </w:pPr>
          </w:p>
        </w:tc>
        <w:tc>
          <w:tcPr>
            <w:tcW w:w="999" w:type="pct"/>
          </w:tcPr>
          <w:p w14:paraId="7E18CBC3" w14:textId="77777777" w:rsidR="00186E40" w:rsidRPr="005A7BEF" w:rsidRDefault="00186E40" w:rsidP="008D4F63">
            <w:pPr>
              <w:rPr>
                <w:rFonts w:ascii="Arial" w:hAnsi="Arial" w:cs="Arial"/>
                <w:b/>
                <w:bCs/>
                <w:sz w:val="16"/>
                <w:szCs w:val="16"/>
              </w:rPr>
            </w:pPr>
          </w:p>
        </w:tc>
      </w:tr>
      <w:tr w:rsidR="00186E40" w:rsidRPr="005A7BEF" w14:paraId="650F5B2A" w14:textId="02682D5D" w:rsidTr="008D4F63">
        <w:tc>
          <w:tcPr>
            <w:tcW w:w="1002" w:type="pct"/>
          </w:tcPr>
          <w:p w14:paraId="661C12DB" w14:textId="77777777" w:rsidR="00186E40" w:rsidRPr="005A7BEF" w:rsidRDefault="00186E40" w:rsidP="008D4F63">
            <w:pPr>
              <w:rPr>
                <w:rFonts w:ascii="Arial" w:hAnsi="Arial" w:cs="Arial"/>
                <w:b/>
                <w:bCs/>
                <w:sz w:val="16"/>
                <w:szCs w:val="16"/>
              </w:rPr>
            </w:pPr>
          </w:p>
        </w:tc>
        <w:tc>
          <w:tcPr>
            <w:tcW w:w="1000" w:type="pct"/>
          </w:tcPr>
          <w:p w14:paraId="5E0C5A8F" w14:textId="77777777" w:rsidR="00186E40" w:rsidRPr="005A7BEF" w:rsidRDefault="00186E40" w:rsidP="008D4F63">
            <w:pPr>
              <w:rPr>
                <w:rFonts w:ascii="Arial" w:hAnsi="Arial" w:cs="Arial"/>
                <w:b/>
                <w:bCs/>
                <w:sz w:val="16"/>
                <w:szCs w:val="16"/>
              </w:rPr>
            </w:pPr>
          </w:p>
        </w:tc>
        <w:tc>
          <w:tcPr>
            <w:tcW w:w="999" w:type="pct"/>
          </w:tcPr>
          <w:p w14:paraId="1AFB1B95" w14:textId="77777777" w:rsidR="00186E40" w:rsidRPr="005A7BEF" w:rsidRDefault="00186E40" w:rsidP="008D4F63">
            <w:pPr>
              <w:rPr>
                <w:rFonts w:ascii="Arial" w:hAnsi="Arial" w:cs="Arial"/>
                <w:b/>
                <w:bCs/>
                <w:sz w:val="16"/>
                <w:szCs w:val="16"/>
              </w:rPr>
            </w:pPr>
          </w:p>
        </w:tc>
        <w:tc>
          <w:tcPr>
            <w:tcW w:w="999" w:type="pct"/>
          </w:tcPr>
          <w:p w14:paraId="2E5DF1BB" w14:textId="77777777" w:rsidR="00186E40" w:rsidRPr="005A7BEF" w:rsidRDefault="00186E40" w:rsidP="008D4F63">
            <w:pPr>
              <w:rPr>
                <w:rFonts w:ascii="Arial" w:hAnsi="Arial" w:cs="Arial"/>
                <w:b/>
                <w:bCs/>
                <w:sz w:val="16"/>
                <w:szCs w:val="16"/>
              </w:rPr>
            </w:pPr>
          </w:p>
        </w:tc>
        <w:tc>
          <w:tcPr>
            <w:tcW w:w="999" w:type="pct"/>
          </w:tcPr>
          <w:p w14:paraId="71A1082C" w14:textId="77777777" w:rsidR="00186E40" w:rsidRPr="005A7BEF" w:rsidRDefault="00186E40" w:rsidP="008D4F63">
            <w:pPr>
              <w:rPr>
                <w:rFonts w:ascii="Arial" w:hAnsi="Arial" w:cs="Arial"/>
                <w:b/>
                <w:bCs/>
                <w:sz w:val="16"/>
                <w:szCs w:val="16"/>
              </w:rPr>
            </w:pPr>
          </w:p>
        </w:tc>
      </w:tr>
      <w:tr w:rsidR="00186E40" w:rsidRPr="005A7BEF" w14:paraId="7F39A54B" w14:textId="6A30F018" w:rsidTr="008D4F63">
        <w:tc>
          <w:tcPr>
            <w:tcW w:w="1002" w:type="pct"/>
          </w:tcPr>
          <w:p w14:paraId="192937FF" w14:textId="77777777" w:rsidR="00186E40" w:rsidRPr="005A7BEF" w:rsidRDefault="00186E40" w:rsidP="008D4F63">
            <w:pPr>
              <w:rPr>
                <w:rFonts w:ascii="Arial" w:hAnsi="Arial" w:cs="Arial"/>
                <w:b/>
                <w:bCs/>
                <w:sz w:val="16"/>
                <w:szCs w:val="16"/>
              </w:rPr>
            </w:pPr>
          </w:p>
        </w:tc>
        <w:tc>
          <w:tcPr>
            <w:tcW w:w="1000" w:type="pct"/>
          </w:tcPr>
          <w:p w14:paraId="5D55EE07" w14:textId="77777777" w:rsidR="00186E40" w:rsidRPr="005A7BEF" w:rsidRDefault="00186E40" w:rsidP="008D4F63">
            <w:pPr>
              <w:rPr>
                <w:rFonts w:ascii="Arial" w:hAnsi="Arial" w:cs="Arial"/>
                <w:b/>
                <w:bCs/>
                <w:sz w:val="16"/>
                <w:szCs w:val="16"/>
              </w:rPr>
            </w:pPr>
          </w:p>
        </w:tc>
        <w:tc>
          <w:tcPr>
            <w:tcW w:w="999" w:type="pct"/>
          </w:tcPr>
          <w:p w14:paraId="44996BD1" w14:textId="77777777" w:rsidR="00186E40" w:rsidRPr="005A7BEF" w:rsidRDefault="00186E40" w:rsidP="008D4F63">
            <w:pPr>
              <w:rPr>
                <w:rFonts w:ascii="Arial" w:hAnsi="Arial" w:cs="Arial"/>
                <w:b/>
                <w:bCs/>
                <w:sz w:val="16"/>
                <w:szCs w:val="16"/>
              </w:rPr>
            </w:pPr>
          </w:p>
        </w:tc>
        <w:tc>
          <w:tcPr>
            <w:tcW w:w="999" w:type="pct"/>
          </w:tcPr>
          <w:p w14:paraId="4CCA12A2" w14:textId="77777777" w:rsidR="00186E40" w:rsidRPr="005A7BEF" w:rsidRDefault="00186E40" w:rsidP="008D4F63">
            <w:pPr>
              <w:rPr>
                <w:rFonts w:ascii="Arial" w:hAnsi="Arial" w:cs="Arial"/>
                <w:b/>
                <w:bCs/>
                <w:sz w:val="16"/>
                <w:szCs w:val="16"/>
              </w:rPr>
            </w:pPr>
          </w:p>
        </w:tc>
        <w:tc>
          <w:tcPr>
            <w:tcW w:w="999" w:type="pct"/>
          </w:tcPr>
          <w:p w14:paraId="7277C971" w14:textId="77777777" w:rsidR="00186E40" w:rsidRPr="005A7BEF" w:rsidRDefault="00186E40" w:rsidP="008D4F63">
            <w:pPr>
              <w:rPr>
                <w:rFonts w:ascii="Arial" w:hAnsi="Arial" w:cs="Arial"/>
                <w:b/>
                <w:bCs/>
                <w:sz w:val="16"/>
                <w:szCs w:val="16"/>
              </w:rPr>
            </w:pPr>
          </w:p>
        </w:tc>
      </w:tr>
      <w:tr w:rsidR="00186E40" w:rsidRPr="005A7BEF" w14:paraId="1E3CC616" w14:textId="2D386F7B" w:rsidTr="008D4F63">
        <w:tc>
          <w:tcPr>
            <w:tcW w:w="1002" w:type="pct"/>
          </w:tcPr>
          <w:p w14:paraId="61872348" w14:textId="77777777" w:rsidR="00186E40" w:rsidRPr="005A7BEF" w:rsidRDefault="00186E40" w:rsidP="008D4F63">
            <w:pPr>
              <w:rPr>
                <w:rFonts w:ascii="Arial" w:hAnsi="Arial" w:cs="Arial"/>
                <w:b/>
                <w:bCs/>
                <w:sz w:val="16"/>
                <w:szCs w:val="16"/>
              </w:rPr>
            </w:pPr>
          </w:p>
        </w:tc>
        <w:tc>
          <w:tcPr>
            <w:tcW w:w="1000" w:type="pct"/>
          </w:tcPr>
          <w:p w14:paraId="186176DF" w14:textId="77777777" w:rsidR="00186E40" w:rsidRPr="005A7BEF" w:rsidRDefault="00186E40" w:rsidP="008D4F63">
            <w:pPr>
              <w:rPr>
                <w:rFonts w:ascii="Arial" w:hAnsi="Arial" w:cs="Arial"/>
                <w:b/>
                <w:bCs/>
                <w:sz w:val="16"/>
                <w:szCs w:val="16"/>
              </w:rPr>
            </w:pPr>
          </w:p>
        </w:tc>
        <w:tc>
          <w:tcPr>
            <w:tcW w:w="999" w:type="pct"/>
          </w:tcPr>
          <w:p w14:paraId="6E1A0A32" w14:textId="77777777" w:rsidR="00186E40" w:rsidRPr="005A7BEF" w:rsidRDefault="00186E40" w:rsidP="008D4F63">
            <w:pPr>
              <w:rPr>
                <w:rFonts w:ascii="Arial" w:hAnsi="Arial" w:cs="Arial"/>
                <w:b/>
                <w:bCs/>
                <w:sz w:val="16"/>
                <w:szCs w:val="16"/>
              </w:rPr>
            </w:pPr>
          </w:p>
        </w:tc>
        <w:tc>
          <w:tcPr>
            <w:tcW w:w="999" w:type="pct"/>
          </w:tcPr>
          <w:p w14:paraId="7806216A" w14:textId="77777777" w:rsidR="00186E40" w:rsidRPr="005A7BEF" w:rsidRDefault="00186E40" w:rsidP="008D4F63">
            <w:pPr>
              <w:rPr>
                <w:rFonts w:ascii="Arial" w:hAnsi="Arial" w:cs="Arial"/>
                <w:b/>
                <w:bCs/>
                <w:sz w:val="16"/>
                <w:szCs w:val="16"/>
              </w:rPr>
            </w:pPr>
          </w:p>
        </w:tc>
        <w:tc>
          <w:tcPr>
            <w:tcW w:w="999" w:type="pct"/>
          </w:tcPr>
          <w:p w14:paraId="69199993" w14:textId="77777777" w:rsidR="00186E40" w:rsidRPr="005A7BEF" w:rsidRDefault="00186E40" w:rsidP="008D4F63">
            <w:pPr>
              <w:rPr>
                <w:rFonts w:ascii="Arial" w:hAnsi="Arial" w:cs="Arial"/>
                <w:b/>
                <w:bCs/>
                <w:sz w:val="16"/>
                <w:szCs w:val="16"/>
              </w:rPr>
            </w:pPr>
          </w:p>
        </w:tc>
      </w:tr>
      <w:tr w:rsidR="00186E40" w:rsidRPr="005A7BEF" w14:paraId="21B82E04" w14:textId="3694D5EE" w:rsidTr="008D4F63">
        <w:tc>
          <w:tcPr>
            <w:tcW w:w="1002" w:type="pct"/>
          </w:tcPr>
          <w:p w14:paraId="1C880719" w14:textId="77777777" w:rsidR="00186E40" w:rsidRPr="005A7BEF" w:rsidRDefault="00186E40" w:rsidP="008D4F63">
            <w:pPr>
              <w:rPr>
                <w:rFonts w:ascii="Arial" w:hAnsi="Arial" w:cs="Arial"/>
                <w:b/>
                <w:bCs/>
                <w:sz w:val="16"/>
                <w:szCs w:val="16"/>
              </w:rPr>
            </w:pPr>
          </w:p>
        </w:tc>
        <w:tc>
          <w:tcPr>
            <w:tcW w:w="1000" w:type="pct"/>
          </w:tcPr>
          <w:p w14:paraId="2984FA0A" w14:textId="77777777" w:rsidR="00186E40" w:rsidRPr="005A7BEF" w:rsidRDefault="00186E40" w:rsidP="008D4F63">
            <w:pPr>
              <w:rPr>
                <w:rFonts w:ascii="Arial" w:hAnsi="Arial" w:cs="Arial"/>
                <w:b/>
                <w:bCs/>
                <w:sz w:val="16"/>
                <w:szCs w:val="16"/>
              </w:rPr>
            </w:pPr>
          </w:p>
        </w:tc>
        <w:tc>
          <w:tcPr>
            <w:tcW w:w="999" w:type="pct"/>
          </w:tcPr>
          <w:p w14:paraId="6D790EB2" w14:textId="77777777" w:rsidR="00186E40" w:rsidRPr="005A7BEF" w:rsidRDefault="00186E40" w:rsidP="008D4F63">
            <w:pPr>
              <w:rPr>
                <w:rFonts w:ascii="Arial" w:hAnsi="Arial" w:cs="Arial"/>
                <w:b/>
                <w:bCs/>
                <w:sz w:val="16"/>
                <w:szCs w:val="16"/>
              </w:rPr>
            </w:pPr>
          </w:p>
        </w:tc>
        <w:tc>
          <w:tcPr>
            <w:tcW w:w="999" w:type="pct"/>
          </w:tcPr>
          <w:p w14:paraId="5835C44A" w14:textId="77777777" w:rsidR="00186E40" w:rsidRPr="005A7BEF" w:rsidRDefault="00186E40" w:rsidP="008D4F63">
            <w:pPr>
              <w:rPr>
                <w:rFonts w:ascii="Arial" w:hAnsi="Arial" w:cs="Arial"/>
                <w:b/>
                <w:bCs/>
                <w:sz w:val="16"/>
                <w:szCs w:val="16"/>
              </w:rPr>
            </w:pPr>
          </w:p>
        </w:tc>
        <w:tc>
          <w:tcPr>
            <w:tcW w:w="999" w:type="pct"/>
          </w:tcPr>
          <w:p w14:paraId="06DFCFF3" w14:textId="77777777" w:rsidR="00186E40" w:rsidRPr="005A7BEF" w:rsidRDefault="00186E40" w:rsidP="008D4F63">
            <w:pPr>
              <w:rPr>
                <w:rFonts w:ascii="Arial" w:hAnsi="Arial" w:cs="Arial"/>
                <w:b/>
                <w:bCs/>
                <w:sz w:val="16"/>
                <w:szCs w:val="16"/>
              </w:rPr>
            </w:pPr>
          </w:p>
        </w:tc>
      </w:tr>
      <w:tr w:rsidR="00186E40" w:rsidRPr="005A7BEF" w14:paraId="501438AC" w14:textId="58F88C7E" w:rsidTr="008D4F63">
        <w:tc>
          <w:tcPr>
            <w:tcW w:w="1002" w:type="pct"/>
          </w:tcPr>
          <w:p w14:paraId="31CA0ED8" w14:textId="77777777" w:rsidR="00186E40" w:rsidRPr="005A7BEF" w:rsidRDefault="00186E40" w:rsidP="008D4F63">
            <w:pPr>
              <w:rPr>
                <w:rFonts w:ascii="Arial" w:hAnsi="Arial" w:cs="Arial"/>
                <w:b/>
                <w:bCs/>
                <w:sz w:val="16"/>
                <w:szCs w:val="16"/>
              </w:rPr>
            </w:pPr>
          </w:p>
        </w:tc>
        <w:tc>
          <w:tcPr>
            <w:tcW w:w="1000" w:type="pct"/>
          </w:tcPr>
          <w:p w14:paraId="2FA84192" w14:textId="77777777" w:rsidR="00186E40" w:rsidRPr="005A7BEF" w:rsidRDefault="00186E40" w:rsidP="008D4F63">
            <w:pPr>
              <w:rPr>
                <w:rFonts w:ascii="Arial" w:hAnsi="Arial" w:cs="Arial"/>
                <w:b/>
                <w:bCs/>
                <w:sz w:val="16"/>
                <w:szCs w:val="16"/>
              </w:rPr>
            </w:pPr>
          </w:p>
        </w:tc>
        <w:tc>
          <w:tcPr>
            <w:tcW w:w="999" w:type="pct"/>
          </w:tcPr>
          <w:p w14:paraId="64E8545B" w14:textId="77777777" w:rsidR="00186E40" w:rsidRPr="005A7BEF" w:rsidRDefault="00186E40" w:rsidP="008D4F63">
            <w:pPr>
              <w:rPr>
                <w:rFonts w:ascii="Arial" w:hAnsi="Arial" w:cs="Arial"/>
                <w:b/>
                <w:bCs/>
                <w:sz w:val="16"/>
                <w:szCs w:val="16"/>
              </w:rPr>
            </w:pPr>
          </w:p>
        </w:tc>
        <w:tc>
          <w:tcPr>
            <w:tcW w:w="999" w:type="pct"/>
          </w:tcPr>
          <w:p w14:paraId="3FF90A7D" w14:textId="77777777" w:rsidR="00186E40" w:rsidRPr="005A7BEF" w:rsidRDefault="00186E40" w:rsidP="008D4F63">
            <w:pPr>
              <w:rPr>
                <w:rFonts w:ascii="Arial" w:hAnsi="Arial" w:cs="Arial"/>
                <w:b/>
                <w:bCs/>
                <w:sz w:val="16"/>
                <w:szCs w:val="16"/>
              </w:rPr>
            </w:pPr>
          </w:p>
        </w:tc>
        <w:tc>
          <w:tcPr>
            <w:tcW w:w="999" w:type="pct"/>
          </w:tcPr>
          <w:p w14:paraId="52329451" w14:textId="77777777" w:rsidR="00186E40" w:rsidRPr="005A7BEF" w:rsidRDefault="00186E40" w:rsidP="008D4F63">
            <w:pPr>
              <w:rPr>
                <w:rFonts w:ascii="Arial" w:hAnsi="Arial" w:cs="Arial"/>
                <w:b/>
                <w:bCs/>
                <w:sz w:val="16"/>
                <w:szCs w:val="16"/>
              </w:rPr>
            </w:pPr>
          </w:p>
        </w:tc>
      </w:tr>
      <w:tr w:rsidR="00186E40" w:rsidRPr="005A7BEF" w14:paraId="05BD12A1" w14:textId="74854CF4" w:rsidTr="008D4F63">
        <w:tc>
          <w:tcPr>
            <w:tcW w:w="1002" w:type="pct"/>
          </w:tcPr>
          <w:p w14:paraId="32CF0177" w14:textId="77777777" w:rsidR="00186E40" w:rsidRPr="005A7BEF" w:rsidRDefault="00186E40" w:rsidP="008D4F63">
            <w:pPr>
              <w:rPr>
                <w:rFonts w:ascii="Arial" w:hAnsi="Arial" w:cs="Arial"/>
                <w:b/>
                <w:bCs/>
                <w:sz w:val="16"/>
                <w:szCs w:val="16"/>
              </w:rPr>
            </w:pPr>
          </w:p>
        </w:tc>
        <w:tc>
          <w:tcPr>
            <w:tcW w:w="1000" w:type="pct"/>
          </w:tcPr>
          <w:p w14:paraId="4A780A0C" w14:textId="77777777" w:rsidR="00186E40" w:rsidRPr="005A7BEF" w:rsidRDefault="00186E40" w:rsidP="008D4F63">
            <w:pPr>
              <w:rPr>
                <w:rFonts w:ascii="Arial" w:hAnsi="Arial" w:cs="Arial"/>
                <w:b/>
                <w:bCs/>
                <w:sz w:val="16"/>
                <w:szCs w:val="16"/>
              </w:rPr>
            </w:pPr>
          </w:p>
        </w:tc>
        <w:tc>
          <w:tcPr>
            <w:tcW w:w="999" w:type="pct"/>
          </w:tcPr>
          <w:p w14:paraId="7A2643B3" w14:textId="77777777" w:rsidR="00186E40" w:rsidRPr="005A7BEF" w:rsidRDefault="00186E40" w:rsidP="008D4F63">
            <w:pPr>
              <w:rPr>
                <w:rFonts w:ascii="Arial" w:hAnsi="Arial" w:cs="Arial"/>
                <w:b/>
                <w:bCs/>
                <w:sz w:val="16"/>
                <w:szCs w:val="16"/>
              </w:rPr>
            </w:pPr>
          </w:p>
        </w:tc>
        <w:tc>
          <w:tcPr>
            <w:tcW w:w="999" w:type="pct"/>
          </w:tcPr>
          <w:p w14:paraId="290025F6" w14:textId="77777777" w:rsidR="00186E40" w:rsidRPr="005A7BEF" w:rsidRDefault="00186E40" w:rsidP="008D4F63">
            <w:pPr>
              <w:rPr>
                <w:rFonts w:ascii="Arial" w:hAnsi="Arial" w:cs="Arial"/>
                <w:b/>
                <w:bCs/>
                <w:sz w:val="16"/>
                <w:szCs w:val="16"/>
              </w:rPr>
            </w:pPr>
          </w:p>
        </w:tc>
        <w:tc>
          <w:tcPr>
            <w:tcW w:w="999" w:type="pct"/>
          </w:tcPr>
          <w:p w14:paraId="38E610D2" w14:textId="77777777" w:rsidR="00186E40" w:rsidRPr="005A7BEF" w:rsidRDefault="00186E40" w:rsidP="008D4F63">
            <w:pPr>
              <w:rPr>
                <w:rFonts w:ascii="Arial" w:hAnsi="Arial" w:cs="Arial"/>
                <w:b/>
                <w:bCs/>
                <w:sz w:val="16"/>
                <w:szCs w:val="16"/>
              </w:rPr>
            </w:pPr>
          </w:p>
        </w:tc>
      </w:tr>
      <w:tr w:rsidR="00186E40" w:rsidRPr="005A7BEF" w14:paraId="6CFBD504" w14:textId="03F5673C" w:rsidTr="008D4F63">
        <w:tc>
          <w:tcPr>
            <w:tcW w:w="1002" w:type="pct"/>
          </w:tcPr>
          <w:p w14:paraId="4180702C" w14:textId="77777777" w:rsidR="00186E40" w:rsidRPr="005A7BEF" w:rsidRDefault="00186E40" w:rsidP="008D4F63">
            <w:pPr>
              <w:rPr>
                <w:rFonts w:ascii="Arial" w:hAnsi="Arial" w:cs="Arial"/>
                <w:b/>
                <w:bCs/>
                <w:sz w:val="16"/>
                <w:szCs w:val="16"/>
              </w:rPr>
            </w:pPr>
          </w:p>
        </w:tc>
        <w:tc>
          <w:tcPr>
            <w:tcW w:w="1000" w:type="pct"/>
          </w:tcPr>
          <w:p w14:paraId="775C1EF9" w14:textId="77777777" w:rsidR="00186E40" w:rsidRPr="005A7BEF" w:rsidRDefault="00186E40" w:rsidP="008D4F63">
            <w:pPr>
              <w:rPr>
                <w:rFonts w:ascii="Arial" w:hAnsi="Arial" w:cs="Arial"/>
                <w:b/>
                <w:bCs/>
                <w:sz w:val="16"/>
                <w:szCs w:val="16"/>
              </w:rPr>
            </w:pPr>
          </w:p>
        </w:tc>
        <w:tc>
          <w:tcPr>
            <w:tcW w:w="999" w:type="pct"/>
          </w:tcPr>
          <w:p w14:paraId="241D323E" w14:textId="77777777" w:rsidR="00186E40" w:rsidRPr="005A7BEF" w:rsidRDefault="00186E40" w:rsidP="008D4F63">
            <w:pPr>
              <w:rPr>
                <w:rFonts w:ascii="Arial" w:hAnsi="Arial" w:cs="Arial"/>
                <w:b/>
                <w:bCs/>
                <w:sz w:val="16"/>
                <w:szCs w:val="16"/>
              </w:rPr>
            </w:pPr>
          </w:p>
        </w:tc>
        <w:tc>
          <w:tcPr>
            <w:tcW w:w="999" w:type="pct"/>
          </w:tcPr>
          <w:p w14:paraId="0F1D2AB3" w14:textId="77777777" w:rsidR="00186E40" w:rsidRPr="005A7BEF" w:rsidRDefault="00186E40" w:rsidP="008D4F63">
            <w:pPr>
              <w:rPr>
                <w:rFonts w:ascii="Arial" w:hAnsi="Arial" w:cs="Arial"/>
                <w:b/>
                <w:bCs/>
                <w:sz w:val="16"/>
                <w:szCs w:val="16"/>
              </w:rPr>
            </w:pPr>
          </w:p>
        </w:tc>
        <w:tc>
          <w:tcPr>
            <w:tcW w:w="999" w:type="pct"/>
          </w:tcPr>
          <w:p w14:paraId="788619DF" w14:textId="77777777" w:rsidR="00186E40" w:rsidRPr="005A7BEF" w:rsidRDefault="00186E40" w:rsidP="008D4F63">
            <w:pPr>
              <w:rPr>
                <w:rFonts w:ascii="Arial" w:hAnsi="Arial" w:cs="Arial"/>
                <w:b/>
                <w:bCs/>
                <w:sz w:val="16"/>
                <w:szCs w:val="16"/>
              </w:rPr>
            </w:pPr>
          </w:p>
        </w:tc>
      </w:tr>
      <w:tr w:rsidR="00186E40" w:rsidRPr="005A7BEF" w14:paraId="70634602" w14:textId="276D317C" w:rsidTr="008D4F63">
        <w:tc>
          <w:tcPr>
            <w:tcW w:w="1002" w:type="pct"/>
          </w:tcPr>
          <w:p w14:paraId="1427D8F1" w14:textId="77777777" w:rsidR="00186E40" w:rsidRPr="005A7BEF" w:rsidRDefault="00186E40" w:rsidP="008D4F63">
            <w:pPr>
              <w:rPr>
                <w:rFonts w:ascii="Arial" w:hAnsi="Arial" w:cs="Arial"/>
                <w:b/>
                <w:bCs/>
                <w:sz w:val="16"/>
                <w:szCs w:val="16"/>
              </w:rPr>
            </w:pPr>
          </w:p>
        </w:tc>
        <w:tc>
          <w:tcPr>
            <w:tcW w:w="1000" w:type="pct"/>
          </w:tcPr>
          <w:p w14:paraId="57BA4AF9" w14:textId="77777777" w:rsidR="00186E40" w:rsidRPr="005A7BEF" w:rsidRDefault="00186E40" w:rsidP="008D4F63">
            <w:pPr>
              <w:rPr>
                <w:rFonts w:ascii="Arial" w:hAnsi="Arial" w:cs="Arial"/>
                <w:b/>
                <w:bCs/>
                <w:sz w:val="16"/>
                <w:szCs w:val="16"/>
              </w:rPr>
            </w:pPr>
          </w:p>
        </w:tc>
        <w:tc>
          <w:tcPr>
            <w:tcW w:w="999" w:type="pct"/>
          </w:tcPr>
          <w:p w14:paraId="20DB1FDB" w14:textId="77777777" w:rsidR="00186E40" w:rsidRPr="005A7BEF" w:rsidRDefault="00186E40" w:rsidP="008D4F63">
            <w:pPr>
              <w:rPr>
                <w:rFonts w:ascii="Arial" w:hAnsi="Arial" w:cs="Arial"/>
                <w:b/>
                <w:bCs/>
                <w:sz w:val="16"/>
                <w:szCs w:val="16"/>
              </w:rPr>
            </w:pPr>
          </w:p>
        </w:tc>
        <w:tc>
          <w:tcPr>
            <w:tcW w:w="999" w:type="pct"/>
          </w:tcPr>
          <w:p w14:paraId="1161CF88" w14:textId="77777777" w:rsidR="00186E40" w:rsidRPr="005A7BEF" w:rsidRDefault="00186E40" w:rsidP="008D4F63">
            <w:pPr>
              <w:rPr>
                <w:rFonts w:ascii="Arial" w:hAnsi="Arial" w:cs="Arial"/>
                <w:b/>
                <w:bCs/>
                <w:sz w:val="16"/>
                <w:szCs w:val="16"/>
              </w:rPr>
            </w:pPr>
          </w:p>
        </w:tc>
        <w:tc>
          <w:tcPr>
            <w:tcW w:w="999" w:type="pct"/>
          </w:tcPr>
          <w:p w14:paraId="23103239" w14:textId="77777777" w:rsidR="00186E40" w:rsidRPr="005A7BEF" w:rsidRDefault="00186E40" w:rsidP="008D4F63">
            <w:pPr>
              <w:rPr>
                <w:rFonts w:ascii="Arial" w:hAnsi="Arial" w:cs="Arial"/>
                <w:b/>
                <w:bCs/>
                <w:sz w:val="16"/>
                <w:szCs w:val="16"/>
              </w:rPr>
            </w:pPr>
          </w:p>
        </w:tc>
      </w:tr>
    </w:tbl>
    <w:p w14:paraId="625D5024" w14:textId="0E23FEE5" w:rsidR="009D3F22" w:rsidRDefault="009D3F22" w:rsidP="005A7BEF">
      <w:pPr>
        <w:rPr>
          <w:rFonts w:ascii="Arial" w:hAnsi="Arial" w:cs="Arial"/>
          <w:sz w:val="16"/>
          <w:szCs w:val="16"/>
        </w:rPr>
      </w:pPr>
    </w:p>
    <w:p w14:paraId="15F65C94" w14:textId="65D2B334" w:rsidR="009D3F22" w:rsidRDefault="009D3F22" w:rsidP="005A7BEF">
      <w:pPr>
        <w:rPr>
          <w:rFonts w:ascii="Arial" w:hAnsi="Arial" w:cs="Arial"/>
          <w:sz w:val="16"/>
          <w:szCs w:val="16"/>
        </w:rPr>
      </w:pPr>
    </w:p>
    <w:p w14:paraId="5F31B11F" w14:textId="0D70B938" w:rsidR="009D3F22" w:rsidRDefault="009D3F22" w:rsidP="005A7BEF">
      <w:pPr>
        <w:rPr>
          <w:rFonts w:ascii="Arial" w:hAnsi="Arial" w:cs="Arial"/>
          <w:sz w:val="16"/>
          <w:szCs w:val="16"/>
        </w:rPr>
      </w:pPr>
    </w:p>
    <w:p w14:paraId="387E43FB" w14:textId="38412200" w:rsidR="009D3F22" w:rsidRDefault="00186E40" w:rsidP="005A7BEF">
      <w:pPr>
        <w:rPr>
          <w:rFonts w:ascii="Arial" w:hAnsi="Arial" w:cs="Arial"/>
          <w:sz w:val="16"/>
          <w:szCs w:val="16"/>
        </w:rPr>
      </w:pPr>
      <w:r>
        <w:rPr>
          <w:rFonts w:ascii="Arial" w:hAnsi="Arial" w:cs="Arial"/>
          <w:sz w:val="16"/>
          <w:szCs w:val="16"/>
        </w:rPr>
        <w:t>&gt;&gt; Next household member</w:t>
      </w:r>
    </w:p>
    <w:p w14:paraId="14611C3F" w14:textId="1069B45C" w:rsidR="009D3F22" w:rsidRDefault="009D3F22" w:rsidP="005A7BEF">
      <w:pPr>
        <w:rPr>
          <w:rFonts w:ascii="Arial" w:hAnsi="Arial" w:cs="Arial"/>
          <w:sz w:val="16"/>
          <w:szCs w:val="16"/>
        </w:rPr>
      </w:pPr>
    </w:p>
    <w:p w14:paraId="4EF7388C" w14:textId="63F4CB5C" w:rsidR="009D3F22" w:rsidRDefault="009D3F22" w:rsidP="005A7BEF">
      <w:pPr>
        <w:rPr>
          <w:rFonts w:ascii="Arial" w:hAnsi="Arial" w:cs="Arial"/>
          <w:sz w:val="16"/>
          <w:szCs w:val="16"/>
        </w:rPr>
      </w:pPr>
    </w:p>
    <w:p w14:paraId="412A7E0F" w14:textId="65702937" w:rsidR="009D3F22" w:rsidRDefault="009D3F22" w:rsidP="005A7BEF">
      <w:pPr>
        <w:rPr>
          <w:rFonts w:ascii="Arial" w:hAnsi="Arial" w:cs="Arial"/>
          <w:sz w:val="16"/>
          <w:szCs w:val="16"/>
        </w:rPr>
      </w:pPr>
    </w:p>
    <w:p w14:paraId="1AEA0F08" w14:textId="77777777" w:rsidR="009D3F22" w:rsidRDefault="009D3F22" w:rsidP="005A7BEF">
      <w:pPr>
        <w:rPr>
          <w:rFonts w:ascii="Arial" w:hAnsi="Arial" w:cs="Arial"/>
          <w:sz w:val="16"/>
          <w:szCs w:val="16"/>
        </w:rPr>
      </w:pPr>
    </w:p>
    <w:bookmarkEnd w:id="62"/>
    <w:p w14:paraId="48FD7EAD" w14:textId="77777777" w:rsidR="00E3101D" w:rsidRPr="005A7BEF" w:rsidRDefault="00E3101D" w:rsidP="005A7BEF">
      <w:pPr>
        <w:contextualSpacing/>
        <w:rPr>
          <w:rFonts w:ascii="Arial" w:hAnsi="Arial" w:cs="Arial"/>
          <w:sz w:val="16"/>
          <w:szCs w:val="16"/>
        </w:rPr>
        <w:sectPr w:rsidR="00E3101D" w:rsidRPr="005A7BEF" w:rsidSect="003960D3">
          <w:headerReference w:type="default" r:id="rId14"/>
          <w:pgSz w:w="16834" w:h="11909" w:orient="landscape" w:code="9"/>
          <w:pgMar w:top="1152" w:right="1152" w:bottom="1152" w:left="1152" w:header="720" w:footer="720" w:gutter="0"/>
          <w:cols w:space="720"/>
          <w:docGrid w:linePitch="360"/>
        </w:sectPr>
      </w:pPr>
    </w:p>
    <w:p w14:paraId="68E9866E" w14:textId="41646CCF" w:rsidR="006B1548" w:rsidRPr="00B33652" w:rsidRDefault="006B1548" w:rsidP="00B33652">
      <w:pPr>
        <w:pStyle w:val="Heading2"/>
        <w:spacing w:before="0"/>
        <w:rPr>
          <w:rFonts w:ascii="Arial" w:hAnsi="Arial" w:cs="Arial"/>
          <w:color w:val="auto"/>
          <w:sz w:val="20"/>
          <w:szCs w:val="20"/>
        </w:rPr>
      </w:pPr>
      <w:bookmarkStart w:id="64" w:name="_Toc516617783"/>
      <w:bookmarkStart w:id="65" w:name="_Ref512425161"/>
      <w:r w:rsidRPr="00B33652">
        <w:rPr>
          <w:rFonts w:ascii="Arial" w:hAnsi="Arial" w:cs="Arial"/>
          <w:color w:val="auto"/>
          <w:sz w:val="20"/>
          <w:szCs w:val="20"/>
        </w:rPr>
        <w:lastRenderedPageBreak/>
        <w:t>INTERLUDE: OPEN-ENDED QUESTIONS</w:t>
      </w:r>
      <w:bookmarkEnd w:id="64"/>
    </w:p>
    <w:p w14:paraId="07A179B0" w14:textId="77777777" w:rsidR="006B1548" w:rsidRPr="005A7BEF" w:rsidRDefault="006B1548" w:rsidP="005A7BEF">
      <w:pPr>
        <w:rPr>
          <w:rFonts w:ascii="Arial" w:hAnsi="Arial" w:cs="Arial"/>
          <w:sz w:val="20"/>
          <w:szCs w:val="20"/>
          <w:u w:val="single"/>
        </w:rPr>
      </w:pPr>
    </w:p>
    <w:p w14:paraId="63C57418" w14:textId="77777777" w:rsidR="006B1548" w:rsidRPr="005A7BEF" w:rsidRDefault="006B1548" w:rsidP="005A7BEF">
      <w:pPr>
        <w:rPr>
          <w:rFonts w:ascii="Arial" w:hAnsi="Arial" w:cs="Arial"/>
          <w:sz w:val="20"/>
          <w:szCs w:val="20"/>
        </w:rPr>
      </w:pPr>
      <w:r w:rsidRPr="005A7BEF">
        <w:rPr>
          <w:rFonts w:ascii="Arial" w:hAnsi="Arial" w:cs="Arial"/>
          <w:sz w:val="20"/>
          <w:szCs w:val="20"/>
        </w:rPr>
        <w:t>NOTE: A RANDOMLY SELECTED 50% OF HOUSEHOLDS WILL RECEIVE THE OPEN-ENDED QUESTIONS AT THIS POINT. THE REMAINNG 50% OF HOUSEHOLDS WILL RECEIVE THE OPEN-ENDED QUESTIONS AT THE VERY END OF THE QUESTIONNAIRE</w:t>
      </w:r>
    </w:p>
    <w:p w14:paraId="558DB06B" w14:textId="77777777" w:rsidR="006B1548" w:rsidRPr="005A7BEF" w:rsidRDefault="006B1548" w:rsidP="005A7BEF">
      <w:pPr>
        <w:rPr>
          <w:rFonts w:ascii="Arial" w:hAnsi="Arial" w:cs="Arial"/>
          <w:sz w:val="20"/>
          <w:szCs w:val="20"/>
        </w:rPr>
      </w:pPr>
    </w:p>
    <w:p w14:paraId="2E170D8D" w14:textId="66356B1B" w:rsidR="006B1548" w:rsidRDefault="006B1548" w:rsidP="005A7BEF">
      <w:pPr>
        <w:rPr>
          <w:rFonts w:ascii="Arial" w:hAnsi="Arial" w:cs="Arial"/>
          <w:sz w:val="20"/>
          <w:szCs w:val="20"/>
        </w:rPr>
      </w:pPr>
      <w:r w:rsidRPr="005A7BEF">
        <w:rPr>
          <w:rFonts w:ascii="Arial" w:hAnsi="Arial" w:cs="Arial"/>
          <w:sz w:val="20"/>
          <w:szCs w:val="20"/>
        </w:rPr>
        <w:t>RESPONSES TO THIS QUESTION TO BE RECORDED IN WHICHEVER LANGUAGE IS PREFERRED BY RESPONDENT.</w:t>
      </w:r>
    </w:p>
    <w:p w14:paraId="2A5AC759" w14:textId="27D7F3FE" w:rsidR="005B763E" w:rsidRDefault="005B763E" w:rsidP="005A7BEF">
      <w:pPr>
        <w:rPr>
          <w:rFonts w:ascii="Arial" w:hAnsi="Arial" w:cs="Arial"/>
          <w:sz w:val="20"/>
          <w:szCs w:val="20"/>
        </w:rPr>
      </w:pPr>
    </w:p>
    <w:p w14:paraId="22B81444" w14:textId="1DACB09F" w:rsidR="005B763E" w:rsidRDefault="005B763E" w:rsidP="005A7BEF">
      <w:pPr>
        <w:rPr>
          <w:rFonts w:ascii="Arial" w:hAnsi="Arial" w:cs="Arial"/>
          <w:sz w:val="20"/>
          <w:szCs w:val="20"/>
        </w:rPr>
      </w:pPr>
    </w:p>
    <w:p w14:paraId="05007CB6" w14:textId="281CC60A" w:rsidR="005B763E" w:rsidRDefault="005B763E" w:rsidP="005A7BEF">
      <w:pPr>
        <w:rPr>
          <w:rFonts w:ascii="Arial" w:hAnsi="Arial" w:cs="Arial"/>
          <w:sz w:val="20"/>
          <w:szCs w:val="20"/>
        </w:rPr>
      </w:pPr>
      <w:r w:rsidRPr="00842F8E">
        <w:rPr>
          <w:rFonts w:ascii="Arial" w:hAnsi="Arial" w:cs="Arial"/>
          <w:b/>
          <w:sz w:val="20"/>
          <w:szCs w:val="20"/>
        </w:rPr>
        <w:t>Interviewer</w:t>
      </w:r>
      <w:r w:rsidRPr="005B763E">
        <w:rPr>
          <w:rFonts w:ascii="Arial" w:hAnsi="Arial" w:cs="Arial"/>
          <w:sz w:val="20"/>
          <w:szCs w:val="20"/>
        </w:rPr>
        <w:t>: Please select one respondent from the household, preferably the household head. Their responses to these questions will be captured by an audio recording. They can respond in whichever language they feel most comfortable.</w:t>
      </w:r>
    </w:p>
    <w:p w14:paraId="527046D7" w14:textId="77777777" w:rsidR="005B763E" w:rsidRPr="005A7BEF" w:rsidRDefault="005B763E" w:rsidP="005A7BEF">
      <w:pPr>
        <w:rPr>
          <w:rFonts w:ascii="Arial" w:hAnsi="Arial" w:cs="Arial"/>
          <w:sz w:val="20"/>
          <w:szCs w:val="20"/>
        </w:rPr>
      </w:pPr>
    </w:p>
    <w:p w14:paraId="6E20330F" w14:textId="77777777" w:rsidR="006B1548" w:rsidRPr="005A7BEF" w:rsidRDefault="006B1548" w:rsidP="005A7BEF">
      <w:pPr>
        <w:rPr>
          <w:rFonts w:ascii="Arial" w:hAnsi="Arial" w:cs="Arial"/>
          <w:sz w:val="20"/>
          <w:szCs w:val="20"/>
        </w:rPr>
      </w:pPr>
    </w:p>
    <w:p w14:paraId="700E3FCE" w14:textId="50BDAD74" w:rsidR="006B1548" w:rsidRPr="005A7BEF" w:rsidRDefault="006B1548" w:rsidP="005A7BEF">
      <w:pPr>
        <w:rPr>
          <w:rFonts w:ascii="Arial" w:hAnsi="Arial" w:cs="Arial"/>
          <w:sz w:val="20"/>
          <w:szCs w:val="20"/>
        </w:rPr>
      </w:pPr>
      <w:r w:rsidRPr="005A7BEF">
        <w:rPr>
          <w:rFonts w:ascii="Arial" w:hAnsi="Arial" w:cs="Arial"/>
          <w:sz w:val="20"/>
          <w:szCs w:val="20"/>
        </w:rPr>
        <w:t xml:space="preserve">1.  Please describe your </w:t>
      </w:r>
      <w:r w:rsidR="00EE29DE" w:rsidRPr="005A7BEF">
        <w:rPr>
          <w:rFonts w:ascii="Arial" w:hAnsi="Arial" w:cs="Arial"/>
          <w:sz w:val="20"/>
          <w:szCs w:val="20"/>
        </w:rPr>
        <w:t>community</w:t>
      </w:r>
      <w:r w:rsidRPr="005A7BEF">
        <w:rPr>
          <w:rFonts w:ascii="Arial" w:hAnsi="Arial" w:cs="Arial"/>
          <w:sz w:val="20"/>
          <w:szCs w:val="20"/>
        </w:rPr>
        <w:t xml:space="preserve">. What does your </w:t>
      </w:r>
      <w:r w:rsidR="00EE29DE" w:rsidRPr="005A7BEF">
        <w:rPr>
          <w:rFonts w:ascii="Arial" w:hAnsi="Arial" w:cs="Arial"/>
          <w:sz w:val="20"/>
          <w:szCs w:val="20"/>
        </w:rPr>
        <w:t xml:space="preserve">community </w:t>
      </w:r>
      <w:r w:rsidRPr="005A7BEF">
        <w:rPr>
          <w:rFonts w:ascii="Arial" w:hAnsi="Arial" w:cs="Arial"/>
          <w:sz w:val="20"/>
          <w:szCs w:val="20"/>
        </w:rPr>
        <w:t xml:space="preserve">have?  (up to 1 minute) </w:t>
      </w:r>
    </w:p>
    <w:p w14:paraId="3928E14E" w14:textId="77777777" w:rsidR="006B1548" w:rsidRPr="005A7BEF" w:rsidRDefault="006B1548" w:rsidP="005A7BEF">
      <w:pPr>
        <w:rPr>
          <w:rFonts w:ascii="Arial" w:hAnsi="Arial" w:cs="Arial"/>
          <w:sz w:val="20"/>
          <w:szCs w:val="20"/>
        </w:rPr>
      </w:pPr>
    </w:p>
    <w:p w14:paraId="70584D2B" w14:textId="55DE6891" w:rsidR="006B1548" w:rsidRPr="005A7BEF" w:rsidRDefault="006B1548" w:rsidP="005A7BEF">
      <w:pPr>
        <w:rPr>
          <w:rFonts w:ascii="Arial" w:hAnsi="Arial" w:cs="Arial"/>
          <w:sz w:val="20"/>
          <w:szCs w:val="20"/>
        </w:rPr>
      </w:pPr>
      <w:r w:rsidRPr="005A7BEF">
        <w:rPr>
          <w:rFonts w:ascii="Arial" w:hAnsi="Arial" w:cs="Arial"/>
          <w:sz w:val="20"/>
          <w:szCs w:val="20"/>
        </w:rPr>
        <w:t>2.  When you go to sleep at night, what are the main things you think about? (up to 30 seconds)</w:t>
      </w:r>
    </w:p>
    <w:p w14:paraId="2944BF9C" w14:textId="77777777" w:rsidR="006B1548" w:rsidRPr="005A7BEF" w:rsidRDefault="006B1548" w:rsidP="005A7BEF">
      <w:pPr>
        <w:rPr>
          <w:rFonts w:ascii="Arial" w:hAnsi="Arial" w:cs="Arial"/>
          <w:sz w:val="20"/>
          <w:szCs w:val="20"/>
        </w:rPr>
      </w:pPr>
    </w:p>
    <w:p w14:paraId="4D779771" w14:textId="17B40985" w:rsidR="006B1548" w:rsidRPr="005A7BEF" w:rsidRDefault="006B1548" w:rsidP="005A7BEF">
      <w:pPr>
        <w:rPr>
          <w:rFonts w:ascii="Arial" w:hAnsi="Arial" w:cs="Arial"/>
          <w:sz w:val="20"/>
          <w:szCs w:val="20"/>
        </w:rPr>
      </w:pPr>
      <w:r w:rsidRPr="005A7BEF">
        <w:rPr>
          <w:rFonts w:ascii="Arial" w:hAnsi="Arial" w:cs="Arial"/>
          <w:sz w:val="20"/>
          <w:szCs w:val="20"/>
        </w:rPr>
        <w:t>3.  How would you describe your household economic situation</w:t>
      </w:r>
      <w:r w:rsidR="009866EA">
        <w:rPr>
          <w:rFonts w:ascii="Arial" w:hAnsi="Arial" w:cs="Arial"/>
          <w:sz w:val="20"/>
          <w:szCs w:val="20"/>
        </w:rPr>
        <w:t xml:space="preserve"> (capacity related to money)</w:t>
      </w:r>
      <w:r w:rsidRPr="005A7BEF">
        <w:rPr>
          <w:rFonts w:ascii="Arial" w:hAnsi="Arial" w:cs="Arial"/>
          <w:sz w:val="20"/>
          <w:szCs w:val="20"/>
        </w:rPr>
        <w:t xml:space="preserve"> now? (up to 30 sec) </w:t>
      </w:r>
    </w:p>
    <w:p w14:paraId="277E6E96" w14:textId="77777777" w:rsidR="006B1548" w:rsidRPr="005A7BEF" w:rsidRDefault="006B1548" w:rsidP="005A7BEF">
      <w:pPr>
        <w:rPr>
          <w:rFonts w:ascii="Arial" w:hAnsi="Arial" w:cs="Arial"/>
          <w:sz w:val="20"/>
          <w:szCs w:val="20"/>
        </w:rPr>
      </w:pPr>
    </w:p>
    <w:p w14:paraId="386546BC" w14:textId="231C7114" w:rsidR="006B1548" w:rsidRPr="005A7BEF" w:rsidRDefault="006B1548" w:rsidP="005A7BEF">
      <w:pPr>
        <w:rPr>
          <w:rFonts w:ascii="Arial" w:hAnsi="Arial" w:cs="Arial"/>
          <w:sz w:val="20"/>
          <w:szCs w:val="20"/>
        </w:rPr>
      </w:pPr>
      <w:r w:rsidRPr="005A7BEF">
        <w:rPr>
          <w:rFonts w:ascii="Arial" w:hAnsi="Arial" w:cs="Arial"/>
          <w:sz w:val="20"/>
          <w:szCs w:val="20"/>
        </w:rPr>
        <w:t xml:space="preserve">4.  How do you expect your household economic situation to be four years from now? Will it change?  (up to 30 sec) </w:t>
      </w:r>
    </w:p>
    <w:p w14:paraId="19916CFB" w14:textId="77777777" w:rsidR="006B1548" w:rsidRPr="005A7BEF" w:rsidRDefault="006B1548" w:rsidP="005A7BEF">
      <w:pPr>
        <w:rPr>
          <w:rFonts w:ascii="Arial" w:hAnsi="Arial" w:cs="Arial"/>
          <w:sz w:val="20"/>
          <w:szCs w:val="20"/>
        </w:rPr>
      </w:pPr>
      <w:r w:rsidRPr="005A7BEF">
        <w:rPr>
          <w:rFonts w:ascii="Arial" w:hAnsi="Arial" w:cs="Arial"/>
          <w:sz w:val="20"/>
          <w:szCs w:val="20"/>
        </w:rPr>
        <w:br w:type="page"/>
      </w:r>
    </w:p>
    <w:p w14:paraId="5F502C81" w14:textId="1A0F0E73" w:rsidR="007A2C57" w:rsidRDefault="00794623" w:rsidP="005A7BEF">
      <w:pPr>
        <w:pStyle w:val="Heading2"/>
        <w:rPr>
          <w:rFonts w:ascii="Arial" w:hAnsi="Arial" w:cs="Arial"/>
          <w:color w:val="auto"/>
          <w:sz w:val="20"/>
          <w:szCs w:val="20"/>
        </w:rPr>
      </w:pPr>
      <w:bookmarkStart w:id="66" w:name="_Toc516617784"/>
      <w:r w:rsidRPr="005A7BEF">
        <w:rPr>
          <w:rFonts w:ascii="Arial" w:hAnsi="Arial" w:cs="Arial"/>
          <w:color w:val="auto"/>
          <w:sz w:val="20"/>
          <w:szCs w:val="20"/>
        </w:rPr>
        <w:lastRenderedPageBreak/>
        <w:t xml:space="preserve">PART E: </w:t>
      </w:r>
      <w:r w:rsidR="007A2C57" w:rsidRPr="005A7BEF">
        <w:rPr>
          <w:rFonts w:ascii="Arial" w:hAnsi="Arial" w:cs="Arial"/>
          <w:color w:val="auto"/>
          <w:sz w:val="20"/>
          <w:szCs w:val="20"/>
        </w:rPr>
        <w:t>TESTING</w:t>
      </w:r>
      <w:bookmarkEnd w:id="66"/>
    </w:p>
    <w:p w14:paraId="4EAA1510" w14:textId="2CED3184" w:rsidR="00F10286" w:rsidRDefault="00F10286" w:rsidP="001403DE"/>
    <w:p w14:paraId="229151B9" w14:textId="0BE60BAE" w:rsidR="00F10286" w:rsidRPr="008D4F63" w:rsidRDefault="009866EA" w:rsidP="001403DE">
      <w:pPr>
        <w:rPr>
          <w:b/>
        </w:rPr>
      </w:pPr>
      <w:r>
        <w:rPr>
          <w:i/>
        </w:rPr>
        <w:t>INTERVIEWER READS</w:t>
      </w:r>
      <w:r w:rsidR="00F10286">
        <w:t xml:space="preserve">: </w:t>
      </w:r>
      <w:r w:rsidR="00F10286" w:rsidRPr="008D4F63">
        <w:rPr>
          <w:b/>
        </w:rPr>
        <w:t>“I would now like to ask some testing questions to [Name].”</w:t>
      </w:r>
    </w:p>
    <w:p w14:paraId="25314023" w14:textId="77777777" w:rsidR="00F10286" w:rsidRDefault="00F10286" w:rsidP="001403DE"/>
    <w:p w14:paraId="6BB085B3" w14:textId="5D18D26A" w:rsidR="00F10286" w:rsidRDefault="00F10286" w:rsidP="001403DE"/>
    <w:p w14:paraId="1C4D1569" w14:textId="1F6E9DD9" w:rsidR="006C0515" w:rsidRDefault="006C0515" w:rsidP="001403DE"/>
    <w:p w14:paraId="71AA4C2B" w14:textId="252DB107" w:rsidR="006C0515" w:rsidRDefault="006C0515" w:rsidP="008D4F63">
      <w:pPr>
        <w:pStyle w:val="ListParagraph"/>
        <w:numPr>
          <w:ilvl w:val="1"/>
          <w:numId w:val="164"/>
        </w:numPr>
      </w:pPr>
      <w:r>
        <w:t>Is [Name] available to participate?         ____________</w:t>
      </w:r>
    </w:p>
    <w:p w14:paraId="3555D25D" w14:textId="3B02710F" w:rsidR="006C0515" w:rsidRDefault="006C0515">
      <w:r>
        <w:t>1-Yes</w:t>
      </w:r>
    </w:p>
    <w:p w14:paraId="67B81A99" w14:textId="79FC0C83" w:rsidR="006C0515" w:rsidRPr="006C0515" w:rsidRDefault="006C0515">
      <w:r>
        <w:t>2-No</w:t>
      </w:r>
    </w:p>
    <w:p w14:paraId="79BAE36C" w14:textId="4002AC6F" w:rsidR="006C0515" w:rsidRDefault="006C0515" w:rsidP="001403DE"/>
    <w:p w14:paraId="419DF6E4" w14:textId="7621AEA9" w:rsidR="006C0515" w:rsidRDefault="006C0515" w:rsidP="001403DE">
      <w:r>
        <w:t>0.2 Has [Name] attended school before?</w:t>
      </w:r>
    </w:p>
    <w:p w14:paraId="5C211056" w14:textId="5277C99E" w:rsidR="006C0515" w:rsidRDefault="006C0515" w:rsidP="001403DE"/>
    <w:p w14:paraId="6FD4DED3" w14:textId="77777777" w:rsidR="006C0515" w:rsidRDefault="006C0515" w:rsidP="006C0515">
      <w:r>
        <w:t>1-Yes</w:t>
      </w:r>
    </w:p>
    <w:p w14:paraId="54754A19" w14:textId="77777777" w:rsidR="006C0515" w:rsidRPr="00BE7012" w:rsidRDefault="006C0515" w:rsidP="006C0515">
      <w:r>
        <w:t>2-No</w:t>
      </w:r>
    </w:p>
    <w:p w14:paraId="587E8F02" w14:textId="46812D90" w:rsidR="006C0515" w:rsidRDefault="006C0515" w:rsidP="001403DE"/>
    <w:p w14:paraId="64BDD3BD" w14:textId="7E258D62" w:rsidR="006C0515" w:rsidRDefault="006C0515" w:rsidP="001403DE"/>
    <w:p w14:paraId="01ADD494" w14:textId="77777777" w:rsidR="006C0515" w:rsidRPr="001403DE" w:rsidRDefault="006C0515" w:rsidP="001403DE"/>
    <w:p w14:paraId="78A15AD3" w14:textId="03DF2F37" w:rsidR="008703EC" w:rsidRPr="00B33652" w:rsidRDefault="00FB3A68" w:rsidP="005A7BEF">
      <w:pPr>
        <w:pStyle w:val="Heading3"/>
        <w:spacing w:before="0"/>
        <w:rPr>
          <w:rFonts w:ascii="Arial" w:hAnsi="Arial" w:cs="Arial"/>
          <w:color w:val="auto"/>
          <w:sz w:val="20"/>
          <w:szCs w:val="20"/>
        </w:rPr>
      </w:pPr>
      <w:bookmarkStart w:id="67" w:name="_Toc516617785"/>
      <w:r w:rsidRPr="00B33652">
        <w:rPr>
          <w:rFonts w:ascii="Arial" w:hAnsi="Arial" w:cs="Arial"/>
          <w:color w:val="auto"/>
          <w:sz w:val="20"/>
          <w:szCs w:val="20"/>
        </w:rPr>
        <w:t>I</w:t>
      </w:r>
      <w:r w:rsidR="008703EC" w:rsidRPr="00B33652">
        <w:rPr>
          <w:rFonts w:ascii="Arial" w:hAnsi="Arial" w:cs="Arial"/>
          <w:color w:val="auto"/>
          <w:sz w:val="20"/>
          <w:szCs w:val="20"/>
        </w:rPr>
        <w:t>. RAVEN’S PATTERN COGNITIVE ASSESSMENT</w:t>
      </w:r>
      <w:bookmarkEnd w:id="67"/>
    </w:p>
    <w:p w14:paraId="167FCD4E" w14:textId="57FF76C8" w:rsidR="008703EC" w:rsidRPr="005A7BEF" w:rsidRDefault="008703EC" w:rsidP="005A7BEF">
      <w:pPr>
        <w:rPr>
          <w:rFonts w:ascii="Arial" w:hAnsi="Arial" w:cs="Arial"/>
          <w:i/>
          <w:sz w:val="16"/>
          <w:szCs w:val="16"/>
        </w:rPr>
      </w:pPr>
    </w:p>
    <w:p w14:paraId="0F9D6895" w14:textId="25DE83EF" w:rsidR="00D10BE7" w:rsidRPr="008D4F63" w:rsidRDefault="00D10BE7" w:rsidP="005A7BEF">
      <w:pPr>
        <w:rPr>
          <w:rFonts w:ascii="Arial" w:hAnsi="Arial" w:cs="Arial"/>
          <w:i/>
          <w:sz w:val="20"/>
          <w:szCs w:val="20"/>
        </w:rPr>
      </w:pPr>
      <w:r w:rsidRPr="008D4F63">
        <w:rPr>
          <w:rFonts w:ascii="Arial" w:hAnsi="Arial" w:cs="Arial"/>
          <w:i/>
          <w:sz w:val="20"/>
          <w:szCs w:val="20"/>
        </w:rPr>
        <w:t xml:space="preserve">This section is administered to all household members, age 5 and </w:t>
      </w:r>
      <w:r w:rsidR="002624D9" w:rsidRPr="008D4F63">
        <w:rPr>
          <w:rFonts w:ascii="Arial" w:hAnsi="Arial" w:cs="Arial"/>
          <w:i/>
          <w:sz w:val="20"/>
          <w:szCs w:val="20"/>
        </w:rPr>
        <w:t>up</w:t>
      </w:r>
    </w:p>
    <w:p w14:paraId="2D32ACEE" w14:textId="190E211C" w:rsidR="00F10286" w:rsidRPr="008D4F63" w:rsidRDefault="00F10286" w:rsidP="005A7BEF">
      <w:pPr>
        <w:rPr>
          <w:rFonts w:ascii="Arial" w:hAnsi="Arial" w:cs="Arial"/>
          <w:i/>
          <w:sz w:val="20"/>
          <w:szCs w:val="20"/>
        </w:rPr>
      </w:pPr>
    </w:p>
    <w:p w14:paraId="6D51E117" w14:textId="77777777" w:rsidR="00F10286" w:rsidRPr="008D4F63" w:rsidRDefault="00F10286" w:rsidP="005A7BEF">
      <w:pPr>
        <w:rPr>
          <w:rFonts w:ascii="Arial" w:hAnsi="Arial" w:cs="Arial"/>
          <w:i/>
          <w:sz w:val="20"/>
          <w:szCs w:val="20"/>
        </w:rPr>
      </w:pPr>
    </w:p>
    <w:p w14:paraId="5C594CBC" w14:textId="5500E79E" w:rsidR="00D10BE7" w:rsidRPr="006C0515" w:rsidRDefault="00D10BE7" w:rsidP="005A7BEF">
      <w:pPr>
        <w:rPr>
          <w:rFonts w:ascii="Arial" w:hAnsi="Arial" w:cs="Arial"/>
          <w:i/>
          <w:sz w:val="16"/>
          <w:szCs w:val="16"/>
        </w:rPr>
      </w:pPr>
    </w:p>
    <w:p w14:paraId="2A24993E" w14:textId="20B85CAF" w:rsidR="008703EC" w:rsidRPr="008D4F63" w:rsidRDefault="00F10286" w:rsidP="005A7BEF">
      <w:pPr>
        <w:rPr>
          <w:rFonts w:ascii="Arial" w:hAnsi="Arial" w:cs="Arial"/>
          <w:i/>
          <w:iCs/>
          <w:sz w:val="20"/>
          <w:szCs w:val="20"/>
        </w:rPr>
      </w:pPr>
      <w:r w:rsidRPr="00842F8E">
        <w:rPr>
          <w:rFonts w:ascii="Arial" w:hAnsi="Arial" w:cs="Arial"/>
          <w:b/>
          <w:sz w:val="20"/>
          <w:szCs w:val="20"/>
        </w:rPr>
        <w:t>Interviewer</w:t>
      </w:r>
      <w:r w:rsidRPr="008D4F63">
        <w:rPr>
          <w:rFonts w:ascii="Arial" w:hAnsi="Arial" w:cs="Arial"/>
          <w:sz w:val="20"/>
          <w:szCs w:val="20"/>
        </w:rPr>
        <w:t xml:space="preserve">: Show the pictures below (as reported separately on the flash cards) to </w:t>
      </w:r>
      <w:r w:rsidR="00362F01" w:rsidRPr="008D4F63">
        <w:rPr>
          <w:rFonts w:ascii="Arial" w:hAnsi="Arial" w:cs="Arial"/>
          <w:sz w:val="20"/>
          <w:szCs w:val="20"/>
        </w:rPr>
        <w:t>[</w:t>
      </w:r>
      <w:r w:rsidRPr="008D4F63">
        <w:rPr>
          <w:rFonts w:ascii="Arial" w:hAnsi="Arial" w:cs="Arial"/>
          <w:sz w:val="20"/>
          <w:szCs w:val="20"/>
        </w:rPr>
        <w:t>Name] and have them choose the answer they think is best by pointing to one of the shapes. For each question, record the answer that [</w:t>
      </w:r>
      <w:r w:rsidR="006C0515">
        <w:rPr>
          <w:rFonts w:ascii="Arial" w:hAnsi="Arial" w:cs="Arial"/>
          <w:sz w:val="20"/>
          <w:szCs w:val="20"/>
        </w:rPr>
        <w:t>N</w:t>
      </w:r>
      <w:r w:rsidRPr="008D4F63">
        <w:rPr>
          <w:rFonts w:ascii="Arial" w:hAnsi="Arial" w:cs="Arial"/>
          <w:sz w:val="20"/>
          <w:szCs w:val="20"/>
        </w:rPr>
        <w:t>ame] chose.</w:t>
      </w:r>
    </w:p>
    <w:p w14:paraId="59179B17" w14:textId="77777777" w:rsidR="008703EC" w:rsidRPr="006C0515" w:rsidRDefault="008703EC" w:rsidP="005A7BEF">
      <w:pPr>
        <w:rPr>
          <w:rFonts w:ascii="Arial" w:hAnsi="Arial" w:cs="Arial"/>
          <w:i/>
          <w:iCs/>
          <w:sz w:val="16"/>
          <w:szCs w:val="16"/>
        </w:rPr>
      </w:pPr>
    </w:p>
    <w:p w14:paraId="6392A410" w14:textId="5C5550A9" w:rsidR="008703EC" w:rsidRPr="001403DE" w:rsidRDefault="000B5088" w:rsidP="005A7BEF">
      <w:pPr>
        <w:rPr>
          <w:rFonts w:ascii="Arial" w:hAnsi="Arial" w:cs="Arial"/>
          <w:iCs/>
          <w:sz w:val="20"/>
          <w:szCs w:val="20"/>
        </w:rPr>
      </w:pPr>
      <w:r w:rsidRPr="001403DE">
        <w:rPr>
          <w:rFonts w:ascii="Arial" w:hAnsi="Arial" w:cs="Arial"/>
          <w:i/>
          <w:iCs/>
          <w:noProof/>
          <w:sz w:val="20"/>
          <w:szCs w:val="20"/>
        </w:rPr>
        <w:lastRenderedPageBreak/>
        <w:drawing>
          <wp:anchor distT="0" distB="0" distL="114300" distR="114300" simplePos="0" relativeHeight="251688448" behindDoc="0" locked="0" layoutInCell="1" allowOverlap="1" wp14:anchorId="3EB9CC57" wp14:editId="0CB16FA8">
            <wp:simplePos x="0" y="0"/>
            <wp:positionH relativeFrom="margin">
              <wp:posOffset>201930</wp:posOffset>
            </wp:positionH>
            <wp:positionV relativeFrom="margin">
              <wp:posOffset>1592580</wp:posOffset>
            </wp:positionV>
            <wp:extent cx="8210550" cy="4533900"/>
            <wp:effectExtent l="0" t="0" r="0" b="0"/>
            <wp:wrapSquare wrapText="bothSides"/>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8210550" cy="4533900"/>
                    </a:xfrm>
                    <a:prstGeom prst="rect">
                      <a:avLst/>
                    </a:prstGeom>
                    <a:noFill/>
                    <a:ln w="9525">
                      <a:round/>
                      <a:headEnd/>
                      <a:tailEnd/>
                    </a:ln>
                  </pic:spPr>
                </pic:pic>
              </a:graphicData>
            </a:graphic>
            <wp14:sizeRelH relativeFrom="margin">
              <wp14:pctWidth>0</wp14:pctWidth>
            </wp14:sizeRelH>
            <wp14:sizeRelV relativeFrom="margin">
              <wp14:pctHeight>0</wp14:pctHeight>
            </wp14:sizeRelV>
          </wp:anchor>
        </w:drawing>
      </w:r>
      <w:r w:rsidR="000F5F46" w:rsidRPr="001403DE">
        <w:rPr>
          <w:rFonts w:ascii="Arial" w:hAnsi="Arial" w:cs="Arial"/>
          <w:iCs/>
          <w:sz w:val="20"/>
          <w:szCs w:val="20"/>
        </w:rPr>
        <w:t xml:space="preserve">Interviewer: To demonstrate how the participant should respond, show [Name] this picture and point to the correct response: </w:t>
      </w:r>
      <w:r w:rsidR="000F5F46" w:rsidRPr="001403DE">
        <w:rPr>
          <w:rFonts w:ascii="Arial" w:hAnsi="Arial" w:cs="Arial"/>
          <w:b/>
          <w:iCs/>
          <w:sz w:val="20"/>
          <w:szCs w:val="20"/>
        </w:rPr>
        <w:t>d</w:t>
      </w:r>
      <w:r w:rsidR="000F5F46" w:rsidRPr="001403DE">
        <w:rPr>
          <w:rFonts w:ascii="Arial" w:hAnsi="Arial" w:cs="Arial"/>
          <w:iCs/>
          <w:sz w:val="20"/>
          <w:szCs w:val="20"/>
        </w:rPr>
        <w:t xml:space="preserve">. </w:t>
      </w:r>
    </w:p>
    <w:p w14:paraId="0BACF094" w14:textId="77777777" w:rsidR="008703EC" w:rsidRPr="005A7BEF" w:rsidRDefault="008703EC" w:rsidP="005A7BEF">
      <w:pPr>
        <w:rPr>
          <w:rFonts w:ascii="Arial" w:hAnsi="Arial" w:cs="Arial"/>
          <w:iCs/>
          <w:sz w:val="16"/>
          <w:szCs w:val="16"/>
        </w:rPr>
        <w:sectPr w:rsidR="008703EC" w:rsidRPr="005A7BEF" w:rsidSect="001715AA">
          <w:headerReference w:type="default" r:id="rId16"/>
          <w:pgSz w:w="15840" w:h="12240" w:orient="landscape"/>
          <w:pgMar w:top="1152" w:right="1152" w:bottom="1152" w:left="1152" w:header="720" w:footer="720" w:gutter="0"/>
          <w:cols w:space="720"/>
          <w:docGrid w:linePitch="360"/>
        </w:sectPr>
      </w:pPr>
    </w:p>
    <w:p w14:paraId="04960D6D" w14:textId="77777777" w:rsidR="008703EC" w:rsidRPr="005A7BEF" w:rsidRDefault="008703EC" w:rsidP="005A7BEF">
      <w:pPr>
        <w:rPr>
          <w:rFonts w:ascii="Arial" w:hAnsi="Arial" w:cs="Arial"/>
          <w:sz w:val="16"/>
          <w:szCs w:val="16"/>
        </w:rPr>
      </w:pPr>
      <w:r w:rsidRPr="005A7BEF">
        <w:rPr>
          <w:rFonts w:ascii="Arial" w:hAnsi="Arial" w:cs="Arial"/>
          <w:noProof/>
        </w:rPr>
        <w:lastRenderedPageBreak/>
        <w:drawing>
          <wp:anchor distT="0" distB="0" distL="114300" distR="114300" simplePos="0" relativeHeight="251693568" behindDoc="0" locked="0" layoutInCell="1" allowOverlap="0" wp14:anchorId="69477A82" wp14:editId="7633BF57">
            <wp:simplePos x="0" y="0"/>
            <wp:positionH relativeFrom="column">
              <wp:posOffset>0</wp:posOffset>
            </wp:positionH>
            <wp:positionV relativeFrom="paragraph">
              <wp:posOffset>-313690</wp:posOffset>
            </wp:positionV>
            <wp:extent cx="8017510" cy="3396615"/>
            <wp:effectExtent l="19050" t="0" r="2540" b="0"/>
            <wp:wrapTopAndBottom/>
            <wp:docPr id="9"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17"/>
                    <a:srcRect/>
                    <a:stretch>
                      <a:fillRect/>
                    </a:stretch>
                  </pic:blipFill>
                  <pic:spPr bwMode="auto">
                    <a:xfrm>
                      <a:off x="0" y="0"/>
                      <a:ext cx="8017510" cy="3396615"/>
                    </a:xfrm>
                    <a:prstGeom prst="rect">
                      <a:avLst/>
                    </a:prstGeom>
                    <a:noFill/>
                  </pic:spPr>
                </pic:pic>
              </a:graphicData>
            </a:graphic>
          </wp:anchor>
        </w:drawing>
      </w:r>
    </w:p>
    <w:tbl>
      <w:tblPr>
        <w:tblpPr w:leftFromText="180" w:rightFromText="180" w:vertAnchor="page" w:horzAnchor="margin" w:tblpY="7126"/>
        <w:tblW w:w="5000" w:type="pct"/>
        <w:tblCellMar>
          <w:top w:w="55" w:type="dxa"/>
          <w:left w:w="55" w:type="dxa"/>
          <w:bottom w:w="55" w:type="dxa"/>
          <w:right w:w="55" w:type="dxa"/>
        </w:tblCellMar>
        <w:tblLook w:val="0000" w:firstRow="0" w:lastRow="0" w:firstColumn="0" w:lastColumn="0" w:noHBand="0" w:noVBand="0"/>
      </w:tblPr>
      <w:tblGrid>
        <w:gridCol w:w="3718"/>
        <w:gridCol w:w="1966"/>
        <w:gridCol w:w="2083"/>
        <w:gridCol w:w="1993"/>
        <w:gridCol w:w="2090"/>
        <w:gridCol w:w="2104"/>
      </w:tblGrid>
      <w:tr w:rsidR="00536D65" w:rsidRPr="005A7BEF" w14:paraId="329727DC" w14:textId="77777777" w:rsidTr="008703EC">
        <w:trPr>
          <w:trHeight w:val="557"/>
        </w:trPr>
        <w:tc>
          <w:tcPr>
            <w:tcW w:w="1332" w:type="pct"/>
          </w:tcPr>
          <w:p w14:paraId="0B8DAFCB" w14:textId="77777777" w:rsidR="008703EC" w:rsidRPr="005A7BEF" w:rsidRDefault="008703EC" w:rsidP="005A7BEF">
            <w:pPr>
              <w:pStyle w:val="TableContents"/>
              <w:snapToGrid w:val="0"/>
              <w:rPr>
                <w:rFonts w:ascii="Arial" w:hAnsi="Arial" w:cs="Arial"/>
                <w:b/>
                <w:sz w:val="16"/>
                <w:szCs w:val="16"/>
              </w:rPr>
            </w:pPr>
            <w:r w:rsidRPr="005A7BEF">
              <w:rPr>
                <w:rFonts w:ascii="Arial" w:hAnsi="Arial" w:cs="Arial"/>
                <w:sz w:val="16"/>
                <w:szCs w:val="16"/>
              </w:rPr>
              <w:t>Part 3: Raven’s Pattern Cognitive Assessment (I)</w:t>
            </w:r>
          </w:p>
        </w:tc>
        <w:tc>
          <w:tcPr>
            <w:tcW w:w="704" w:type="pct"/>
            <w:vAlign w:val="center"/>
          </w:tcPr>
          <w:p w14:paraId="559DC421" w14:textId="50045AC1" w:rsidR="008703EC" w:rsidRPr="005A7BEF" w:rsidRDefault="000F5F46" w:rsidP="005A7BEF">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Pr>
                <w:rFonts w:ascii="Arial" w:hAnsi="Arial" w:cs="Arial"/>
                <w:b/>
                <w:sz w:val="16"/>
                <w:szCs w:val="16"/>
              </w:rPr>
              <w:t xml:space="preserve"> </w:t>
            </w:r>
            <w:r w:rsidR="008703EC" w:rsidRPr="005A7BEF">
              <w:rPr>
                <w:rFonts w:ascii="Arial" w:hAnsi="Arial" w:cs="Arial"/>
                <w:b/>
                <w:sz w:val="16"/>
                <w:szCs w:val="16"/>
              </w:rPr>
              <w:t>1</w:t>
            </w:r>
          </w:p>
          <w:p w14:paraId="207A0779" w14:textId="77777777" w:rsidR="008703EC" w:rsidRPr="005A7BEF" w:rsidRDefault="008703EC" w:rsidP="005A7BEF">
            <w:pPr>
              <w:pStyle w:val="TableContents"/>
              <w:spacing w:after="120"/>
              <w:rPr>
                <w:rFonts w:ascii="Arial" w:hAnsi="Arial" w:cs="Arial"/>
                <w:sz w:val="16"/>
                <w:szCs w:val="16"/>
              </w:rPr>
            </w:pPr>
            <w:r w:rsidRPr="005A7BEF">
              <w:rPr>
                <w:rFonts w:ascii="Arial" w:hAnsi="Arial" w:cs="Arial"/>
                <w:sz w:val="16"/>
                <w:szCs w:val="16"/>
              </w:rPr>
              <w:t>Name:</w:t>
            </w:r>
          </w:p>
          <w:p w14:paraId="047D6C80" w14:textId="77777777" w:rsidR="008703EC" w:rsidRPr="005A7BEF" w:rsidRDefault="008703EC" w:rsidP="005A7BEF">
            <w:pPr>
              <w:pStyle w:val="TableContents"/>
              <w:snapToGrid w:val="0"/>
              <w:spacing w:after="120"/>
              <w:rPr>
                <w:rFonts w:ascii="Arial" w:hAnsi="Arial" w:cs="Arial"/>
                <w:sz w:val="16"/>
                <w:szCs w:val="16"/>
              </w:rPr>
            </w:pPr>
            <w:r w:rsidRPr="005A7BEF">
              <w:rPr>
                <w:rFonts w:ascii="Arial" w:hAnsi="Arial" w:cs="Arial"/>
                <w:sz w:val="16"/>
                <w:szCs w:val="16"/>
              </w:rPr>
              <w:t>ID: _______</w:t>
            </w:r>
          </w:p>
        </w:tc>
        <w:tc>
          <w:tcPr>
            <w:tcW w:w="746" w:type="pct"/>
            <w:vAlign w:val="center"/>
          </w:tcPr>
          <w:p w14:paraId="5AB81F2C" w14:textId="521A8583" w:rsidR="008703EC" w:rsidRPr="005A7BEF" w:rsidRDefault="000F5F46" w:rsidP="005A7BEF">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008703EC" w:rsidRPr="005A7BEF">
              <w:rPr>
                <w:rFonts w:ascii="Arial" w:hAnsi="Arial" w:cs="Arial"/>
                <w:b/>
                <w:sz w:val="16"/>
                <w:szCs w:val="16"/>
              </w:rPr>
              <w:t xml:space="preserve"> 2</w:t>
            </w:r>
          </w:p>
          <w:p w14:paraId="6490CF6C" w14:textId="77777777" w:rsidR="008703EC" w:rsidRPr="005A7BEF" w:rsidRDefault="008703EC" w:rsidP="005A7BEF">
            <w:pPr>
              <w:pStyle w:val="TableContents"/>
              <w:spacing w:after="120"/>
              <w:rPr>
                <w:rFonts w:ascii="Arial" w:hAnsi="Arial" w:cs="Arial"/>
                <w:sz w:val="16"/>
                <w:szCs w:val="16"/>
              </w:rPr>
            </w:pPr>
            <w:r w:rsidRPr="005A7BEF">
              <w:rPr>
                <w:rFonts w:ascii="Arial" w:hAnsi="Arial" w:cs="Arial"/>
                <w:sz w:val="16"/>
                <w:szCs w:val="16"/>
              </w:rPr>
              <w:t>Name:</w:t>
            </w:r>
          </w:p>
          <w:p w14:paraId="2272466A" w14:textId="77777777" w:rsidR="008703EC" w:rsidRPr="005A7BEF" w:rsidRDefault="008703EC" w:rsidP="005A7BEF">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14" w:type="pct"/>
            <w:vAlign w:val="center"/>
          </w:tcPr>
          <w:p w14:paraId="150424BB" w14:textId="5E80E5E7" w:rsidR="008703EC" w:rsidRPr="005A7BEF" w:rsidRDefault="000F5F46" w:rsidP="005A7BEF">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008703EC" w:rsidRPr="005A7BEF">
              <w:rPr>
                <w:rFonts w:ascii="Arial" w:hAnsi="Arial" w:cs="Arial"/>
                <w:b/>
                <w:sz w:val="16"/>
                <w:szCs w:val="16"/>
              </w:rPr>
              <w:t xml:space="preserve"> 3</w:t>
            </w:r>
          </w:p>
          <w:p w14:paraId="5B01D3B4" w14:textId="77777777" w:rsidR="008703EC" w:rsidRPr="005A7BEF" w:rsidRDefault="008703EC" w:rsidP="005A7BEF">
            <w:pPr>
              <w:pStyle w:val="TableContents"/>
              <w:spacing w:after="120"/>
              <w:rPr>
                <w:rFonts w:ascii="Arial" w:hAnsi="Arial" w:cs="Arial"/>
                <w:sz w:val="16"/>
                <w:szCs w:val="16"/>
              </w:rPr>
            </w:pPr>
            <w:r w:rsidRPr="005A7BEF">
              <w:rPr>
                <w:rFonts w:ascii="Arial" w:hAnsi="Arial" w:cs="Arial"/>
                <w:sz w:val="16"/>
                <w:szCs w:val="16"/>
              </w:rPr>
              <w:t>Name:</w:t>
            </w:r>
          </w:p>
          <w:p w14:paraId="70237BF3" w14:textId="77777777" w:rsidR="008703EC" w:rsidRPr="005A7BEF" w:rsidRDefault="008703EC" w:rsidP="005A7BEF">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49" w:type="pct"/>
            <w:vAlign w:val="center"/>
          </w:tcPr>
          <w:p w14:paraId="1C571822" w14:textId="1200BDAA" w:rsidR="008703EC" w:rsidRPr="005A7BEF" w:rsidRDefault="000F5F46" w:rsidP="005A7BEF">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008703EC" w:rsidRPr="005A7BEF">
              <w:rPr>
                <w:rFonts w:ascii="Arial" w:hAnsi="Arial" w:cs="Arial"/>
                <w:b/>
                <w:sz w:val="16"/>
                <w:szCs w:val="16"/>
              </w:rPr>
              <w:t xml:space="preserve"> 4</w:t>
            </w:r>
          </w:p>
          <w:p w14:paraId="544597C2" w14:textId="77777777" w:rsidR="008703EC" w:rsidRPr="005A7BEF" w:rsidRDefault="008703EC" w:rsidP="005A7BEF">
            <w:pPr>
              <w:pStyle w:val="TableContents"/>
              <w:spacing w:after="120"/>
              <w:rPr>
                <w:rFonts w:ascii="Arial" w:hAnsi="Arial" w:cs="Arial"/>
                <w:sz w:val="16"/>
                <w:szCs w:val="16"/>
              </w:rPr>
            </w:pPr>
            <w:r w:rsidRPr="005A7BEF">
              <w:rPr>
                <w:rFonts w:ascii="Arial" w:hAnsi="Arial" w:cs="Arial"/>
                <w:sz w:val="16"/>
                <w:szCs w:val="16"/>
              </w:rPr>
              <w:t>Name:</w:t>
            </w:r>
          </w:p>
          <w:p w14:paraId="0CDBCB4A" w14:textId="77777777" w:rsidR="008703EC" w:rsidRPr="005A7BEF" w:rsidRDefault="008703EC" w:rsidP="005A7BEF">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54" w:type="pct"/>
            <w:vAlign w:val="center"/>
          </w:tcPr>
          <w:p w14:paraId="6712993E" w14:textId="4178E811" w:rsidR="008703EC" w:rsidRPr="005A7BEF" w:rsidRDefault="000F5F46" w:rsidP="005A7BEF">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008703EC" w:rsidRPr="005A7BEF">
              <w:rPr>
                <w:rFonts w:ascii="Arial" w:hAnsi="Arial" w:cs="Arial"/>
                <w:b/>
                <w:sz w:val="16"/>
                <w:szCs w:val="16"/>
              </w:rPr>
              <w:t xml:space="preserve"> 5</w:t>
            </w:r>
          </w:p>
          <w:p w14:paraId="4F8DC4AD" w14:textId="77777777" w:rsidR="008703EC" w:rsidRPr="005A7BEF" w:rsidRDefault="008703EC" w:rsidP="005A7BEF">
            <w:pPr>
              <w:pStyle w:val="TableContents"/>
              <w:spacing w:after="120"/>
              <w:rPr>
                <w:rFonts w:ascii="Arial" w:hAnsi="Arial" w:cs="Arial"/>
                <w:sz w:val="16"/>
                <w:szCs w:val="16"/>
              </w:rPr>
            </w:pPr>
            <w:r w:rsidRPr="005A7BEF">
              <w:rPr>
                <w:rFonts w:ascii="Arial" w:hAnsi="Arial" w:cs="Arial"/>
                <w:sz w:val="16"/>
                <w:szCs w:val="16"/>
              </w:rPr>
              <w:t>Name:</w:t>
            </w:r>
          </w:p>
          <w:p w14:paraId="0CBF02EF" w14:textId="77777777" w:rsidR="008703EC" w:rsidRPr="005A7BEF" w:rsidRDefault="008703EC" w:rsidP="005A7BEF">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r>
      <w:tr w:rsidR="00536D65" w:rsidRPr="005A7BEF" w14:paraId="2EA4552A" w14:textId="77777777" w:rsidTr="008703EC">
        <w:trPr>
          <w:trHeight w:val="557"/>
        </w:trPr>
        <w:tc>
          <w:tcPr>
            <w:tcW w:w="1332" w:type="pct"/>
          </w:tcPr>
          <w:p w14:paraId="326CD109" w14:textId="2C649358"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1. </w:t>
            </w:r>
            <w:r w:rsidR="00C776CF">
              <w:rPr>
                <w:rFonts w:ascii="Arial" w:hAnsi="Arial" w:cs="Arial"/>
                <w:b/>
                <w:sz w:val="16"/>
                <w:szCs w:val="16"/>
              </w:rPr>
              <w:t>Which shape did [Name] point to for this picture?</w:t>
            </w:r>
          </w:p>
          <w:p w14:paraId="139C1758"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inEK1</w:t>
            </w:r>
          </w:p>
        </w:tc>
        <w:tc>
          <w:tcPr>
            <w:tcW w:w="704" w:type="pct"/>
            <w:vAlign w:val="center"/>
          </w:tcPr>
          <w:p w14:paraId="663852F9"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746" w:type="pct"/>
            <w:vAlign w:val="center"/>
          </w:tcPr>
          <w:p w14:paraId="19D409A7"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7683146C"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1DB35B63"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04C5AB07"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r w:rsidR="00536D65" w:rsidRPr="005A7BEF" w14:paraId="2220233A" w14:textId="77777777" w:rsidTr="008703EC">
        <w:trPr>
          <w:trHeight w:val="557"/>
        </w:trPr>
        <w:tc>
          <w:tcPr>
            <w:tcW w:w="1332" w:type="pct"/>
          </w:tcPr>
          <w:p w14:paraId="3C0A3F7B" w14:textId="37B90898"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2. </w:t>
            </w:r>
            <w:r w:rsidR="00C776CF">
              <w:rPr>
                <w:rFonts w:ascii="Arial" w:hAnsi="Arial" w:cs="Arial"/>
                <w:b/>
                <w:sz w:val="16"/>
                <w:szCs w:val="16"/>
              </w:rPr>
              <w:t xml:space="preserve"> Which shape did [Name] point to for this picture?</w:t>
            </w:r>
          </w:p>
          <w:p w14:paraId="70323017"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EK2</w:t>
            </w:r>
          </w:p>
        </w:tc>
        <w:tc>
          <w:tcPr>
            <w:tcW w:w="704" w:type="pct"/>
            <w:vAlign w:val="center"/>
          </w:tcPr>
          <w:p w14:paraId="506BDD76"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746" w:type="pct"/>
            <w:vAlign w:val="center"/>
          </w:tcPr>
          <w:p w14:paraId="551BE27D"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29CCC175"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2F267C7F"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7282E98D"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bl>
    <w:p w14:paraId="6D9E90B0" w14:textId="77777777" w:rsidR="008703EC" w:rsidRPr="005A7BEF" w:rsidRDefault="008703EC" w:rsidP="005A7BEF">
      <w:pPr>
        <w:rPr>
          <w:rFonts w:ascii="Arial" w:hAnsi="Arial" w:cs="Arial"/>
          <w:sz w:val="16"/>
          <w:szCs w:val="16"/>
        </w:rPr>
      </w:pPr>
      <w:r w:rsidRPr="005A7BEF">
        <w:rPr>
          <w:rFonts w:ascii="Arial" w:hAnsi="Arial" w:cs="Arial"/>
          <w:b/>
          <w:noProof/>
          <w:sz w:val="16"/>
          <w:szCs w:val="16"/>
        </w:rPr>
        <w:lastRenderedPageBreak/>
        <w:drawing>
          <wp:anchor distT="0" distB="0" distL="114300" distR="114300" simplePos="0" relativeHeight="251689472" behindDoc="0" locked="0" layoutInCell="1" allowOverlap="1" wp14:anchorId="3A405EF2" wp14:editId="52874AF2">
            <wp:simplePos x="0" y="0"/>
            <wp:positionH relativeFrom="column">
              <wp:posOffset>142875</wp:posOffset>
            </wp:positionH>
            <wp:positionV relativeFrom="paragraph">
              <wp:posOffset>-273685</wp:posOffset>
            </wp:positionV>
            <wp:extent cx="7987030" cy="3255010"/>
            <wp:effectExtent l="19050" t="0" r="0" b="0"/>
            <wp:wrapSquare wrapText="bothSides"/>
            <wp:docPr id="1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8"/>
                    <a:srcRect/>
                    <a:stretch>
                      <a:fillRect/>
                    </a:stretch>
                  </pic:blipFill>
                  <pic:spPr bwMode="auto">
                    <a:xfrm>
                      <a:off x="0" y="0"/>
                      <a:ext cx="7987030" cy="3255010"/>
                    </a:xfrm>
                    <a:prstGeom prst="rect">
                      <a:avLst/>
                    </a:prstGeom>
                    <a:noFill/>
                    <a:ln w="9525">
                      <a:round/>
                      <a:headEnd/>
                      <a:tailEnd/>
                    </a:ln>
                  </pic:spPr>
                </pic:pic>
              </a:graphicData>
            </a:graphic>
          </wp:anchor>
        </w:drawing>
      </w:r>
    </w:p>
    <w:p w14:paraId="77219563" w14:textId="77777777" w:rsidR="008703EC" w:rsidRPr="005A7BEF" w:rsidRDefault="008703EC" w:rsidP="005A7BEF">
      <w:pPr>
        <w:rPr>
          <w:rFonts w:ascii="Arial" w:hAnsi="Arial" w:cs="Arial"/>
          <w:b/>
          <w:sz w:val="16"/>
          <w:szCs w:val="16"/>
        </w:rPr>
      </w:pPr>
    </w:p>
    <w:p w14:paraId="5E6CF511" w14:textId="77777777" w:rsidR="008703EC" w:rsidRPr="005A7BEF" w:rsidRDefault="008703EC" w:rsidP="005A7BEF">
      <w:pPr>
        <w:rPr>
          <w:rFonts w:ascii="Arial" w:hAnsi="Arial" w:cs="Arial"/>
          <w:b/>
          <w:sz w:val="16"/>
          <w:szCs w:val="16"/>
        </w:rPr>
      </w:pPr>
    </w:p>
    <w:p w14:paraId="150281FE" w14:textId="77777777" w:rsidR="008703EC" w:rsidRPr="005A7BEF" w:rsidRDefault="008703EC" w:rsidP="005A7BEF">
      <w:pPr>
        <w:rPr>
          <w:rFonts w:ascii="Arial" w:hAnsi="Arial" w:cs="Arial"/>
          <w:b/>
          <w:sz w:val="16"/>
          <w:szCs w:val="16"/>
        </w:rPr>
      </w:pPr>
    </w:p>
    <w:p w14:paraId="1C41A792" w14:textId="77777777" w:rsidR="008703EC" w:rsidRPr="005A7BEF" w:rsidRDefault="008703EC" w:rsidP="005A7BEF">
      <w:pPr>
        <w:rPr>
          <w:rFonts w:ascii="Arial" w:hAnsi="Arial" w:cs="Arial"/>
          <w:b/>
          <w:sz w:val="16"/>
          <w:szCs w:val="16"/>
        </w:rPr>
      </w:pPr>
    </w:p>
    <w:p w14:paraId="1DC64BA8" w14:textId="77777777" w:rsidR="008703EC" w:rsidRPr="005A7BEF" w:rsidRDefault="008703EC" w:rsidP="005A7BEF">
      <w:pPr>
        <w:rPr>
          <w:rFonts w:ascii="Arial" w:hAnsi="Arial" w:cs="Arial"/>
          <w:b/>
          <w:sz w:val="16"/>
          <w:szCs w:val="16"/>
        </w:rPr>
      </w:pPr>
    </w:p>
    <w:p w14:paraId="5B5127AC" w14:textId="77777777" w:rsidR="008703EC" w:rsidRPr="005A7BEF" w:rsidRDefault="008703EC" w:rsidP="005A7BEF">
      <w:pPr>
        <w:rPr>
          <w:rFonts w:ascii="Arial" w:hAnsi="Arial" w:cs="Arial"/>
          <w:b/>
          <w:sz w:val="16"/>
          <w:szCs w:val="16"/>
        </w:rPr>
      </w:pPr>
    </w:p>
    <w:p w14:paraId="536BE1CD" w14:textId="77777777" w:rsidR="008703EC" w:rsidRPr="005A7BEF" w:rsidRDefault="008703EC" w:rsidP="005A7BEF">
      <w:pPr>
        <w:rPr>
          <w:rFonts w:ascii="Arial" w:hAnsi="Arial" w:cs="Arial"/>
          <w:b/>
          <w:sz w:val="16"/>
          <w:szCs w:val="16"/>
        </w:rPr>
      </w:pPr>
    </w:p>
    <w:p w14:paraId="6CC25A06" w14:textId="77777777" w:rsidR="008703EC" w:rsidRPr="005A7BEF" w:rsidRDefault="008703EC" w:rsidP="005A7BEF">
      <w:pPr>
        <w:rPr>
          <w:rFonts w:ascii="Arial" w:hAnsi="Arial" w:cs="Arial"/>
          <w:b/>
          <w:sz w:val="16"/>
          <w:szCs w:val="16"/>
        </w:rPr>
      </w:pPr>
    </w:p>
    <w:p w14:paraId="77048F3D" w14:textId="77777777" w:rsidR="008703EC" w:rsidRPr="005A7BEF" w:rsidRDefault="008703EC" w:rsidP="005A7BEF">
      <w:pPr>
        <w:rPr>
          <w:rFonts w:ascii="Arial" w:hAnsi="Arial" w:cs="Arial"/>
          <w:b/>
          <w:sz w:val="16"/>
          <w:szCs w:val="16"/>
        </w:rPr>
      </w:pPr>
    </w:p>
    <w:p w14:paraId="04F80921" w14:textId="77777777" w:rsidR="008703EC" w:rsidRPr="005A7BEF" w:rsidRDefault="008703EC" w:rsidP="005A7BEF">
      <w:pPr>
        <w:rPr>
          <w:rFonts w:ascii="Arial" w:hAnsi="Arial" w:cs="Arial"/>
          <w:b/>
          <w:sz w:val="16"/>
          <w:szCs w:val="16"/>
        </w:rPr>
      </w:pPr>
    </w:p>
    <w:p w14:paraId="3A82F51B" w14:textId="77777777" w:rsidR="008703EC" w:rsidRPr="005A7BEF" w:rsidRDefault="008703EC" w:rsidP="005A7BEF">
      <w:pPr>
        <w:rPr>
          <w:rFonts w:ascii="Arial" w:hAnsi="Arial" w:cs="Arial"/>
          <w:b/>
          <w:sz w:val="16"/>
          <w:szCs w:val="16"/>
        </w:rPr>
      </w:pPr>
    </w:p>
    <w:p w14:paraId="4D01D68A" w14:textId="77777777" w:rsidR="008703EC" w:rsidRPr="005A7BEF" w:rsidRDefault="008703EC" w:rsidP="005A7BEF">
      <w:pPr>
        <w:rPr>
          <w:rFonts w:ascii="Arial" w:hAnsi="Arial" w:cs="Arial"/>
          <w:b/>
          <w:sz w:val="16"/>
          <w:szCs w:val="16"/>
        </w:rPr>
      </w:pPr>
    </w:p>
    <w:p w14:paraId="5A903BC8" w14:textId="77777777" w:rsidR="008703EC" w:rsidRPr="005A7BEF" w:rsidRDefault="008703EC" w:rsidP="005A7BEF">
      <w:pPr>
        <w:rPr>
          <w:rFonts w:ascii="Arial" w:hAnsi="Arial" w:cs="Arial"/>
          <w:b/>
          <w:sz w:val="16"/>
          <w:szCs w:val="16"/>
        </w:rPr>
      </w:pPr>
    </w:p>
    <w:p w14:paraId="6A5244B7" w14:textId="77777777" w:rsidR="008703EC" w:rsidRPr="005A7BEF" w:rsidRDefault="008703EC" w:rsidP="005A7BEF">
      <w:pPr>
        <w:rPr>
          <w:rFonts w:ascii="Arial" w:hAnsi="Arial" w:cs="Arial"/>
          <w:b/>
          <w:sz w:val="16"/>
          <w:szCs w:val="16"/>
        </w:rPr>
      </w:pPr>
    </w:p>
    <w:p w14:paraId="7123113F" w14:textId="77777777" w:rsidR="008703EC" w:rsidRPr="005A7BEF" w:rsidRDefault="008703EC" w:rsidP="005A7BEF">
      <w:pPr>
        <w:rPr>
          <w:rFonts w:ascii="Arial" w:hAnsi="Arial" w:cs="Arial"/>
          <w:b/>
          <w:sz w:val="16"/>
          <w:szCs w:val="16"/>
        </w:rPr>
      </w:pPr>
    </w:p>
    <w:p w14:paraId="695985E3" w14:textId="77777777" w:rsidR="008703EC" w:rsidRPr="005A7BEF" w:rsidRDefault="008703EC" w:rsidP="005A7BEF">
      <w:pPr>
        <w:rPr>
          <w:rFonts w:ascii="Arial" w:hAnsi="Arial" w:cs="Arial"/>
          <w:b/>
          <w:sz w:val="16"/>
          <w:szCs w:val="16"/>
        </w:rPr>
      </w:pPr>
    </w:p>
    <w:p w14:paraId="2A7233CD" w14:textId="77777777" w:rsidR="008703EC" w:rsidRPr="005A7BEF" w:rsidRDefault="008703EC" w:rsidP="005A7BEF">
      <w:pPr>
        <w:rPr>
          <w:rFonts w:ascii="Arial" w:hAnsi="Arial" w:cs="Arial"/>
          <w:b/>
          <w:sz w:val="16"/>
          <w:szCs w:val="16"/>
        </w:rPr>
      </w:pPr>
    </w:p>
    <w:p w14:paraId="7A3A0D3F" w14:textId="77777777" w:rsidR="008703EC" w:rsidRPr="005A7BEF" w:rsidRDefault="008703EC" w:rsidP="005A7BEF">
      <w:pPr>
        <w:rPr>
          <w:rFonts w:ascii="Arial" w:hAnsi="Arial" w:cs="Arial"/>
          <w:b/>
          <w:sz w:val="16"/>
          <w:szCs w:val="16"/>
        </w:rPr>
      </w:pPr>
    </w:p>
    <w:p w14:paraId="201B188F" w14:textId="77777777" w:rsidR="008703EC" w:rsidRPr="005A7BEF" w:rsidRDefault="008703EC" w:rsidP="005A7BEF">
      <w:pPr>
        <w:rPr>
          <w:rFonts w:ascii="Arial" w:hAnsi="Arial" w:cs="Arial"/>
          <w:b/>
          <w:sz w:val="16"/>
          <w:szCs w:val="16"/>
        </w:rPr>
      </w:pPr>
    </w:p>
    <w:p w14:paraId="4A89E45D" w14:textId="77777777" w:rsidR="008703EC" w:rsidRPr="005A7BEF" w:rsidRDefault="008703EC" w:rsidP="005A7BEF">
      <w:pPr>
        <w:rPr>
          <w:rFonts w:ascii="Arial" w:hAnsi="Arial" w:cs="Arial"/>
          <w:b/>
          <w:sz w:val="16"/>
          <w:szCs w:val="16"/>
        </w:rPr>
      </w:pPr>
    </w:p>
    <w:p w14:paraId="270AA964" w14:textId="77777777" w:rsidR="008703EC" w:rsidRPr="005A7BEF" w:rsidRDefault="008703EC" w:rsidP="005A7BEF">
      <w:pPr>
        <w:rPr>
          <w:rFonts w:ascii="Arial" w:hAnsi="Arial" w:cs="Arial"/>
          <w:b/>
          <w:sz w:val="16"/>
          <w:szCs w:val="16"/>
        </w:rPr>
      </w:pPr>
    </w:p>
    <w:p w14:paraId="5F11207E" w14:textId="77777777" w:rsidR="008703EC" w:rsidRPr="005A7BEF" w:rsidRDefault="008703EC" w:rsidP="005A7BEF">
      <w:pPr>
        <w:rPr>
          <w:rFonts w:ascii="Arial" w:hAnsi="Arial" w:cs="Arial"/>
          <w:b/>
          <w:sz w:val="16"/>
          <w:szCs w:val="16"/>
        </w:rPr>
      </w:pPr>
    </w:p>
    <w:p w14:paraId="2F186056" w14:textId="77777777" w:rsidR="008703EC" w:rsidRPr="005A7BEF" w:rsidRDefault="008703EC" w:rsidP="005A7BEF">
      <w:pPr>
        <w:rPr>
          <w:rFonts w:ascii="Arial" w:hAnsi="Arial" w:cs="Arial"/>
          <w:b/>
          <w:sz w:val="16"/>
          <w:szCs w:val="16"/>
        </w:rPr>
      </w:pPr>
    </w:p>
    <w:p w14:paraId="55347F8F" w14:textId="77777777" w:rsidR="008703EC" w:rsidRPr="005A7BEF" w:rsidRDefault="008703EC" w:rsidP="005A7BEF">
      <w:pPr>
        <w:rPr>
          <w:rFonts w:ascii="Arial" w:hAnsi="Arial" w:cs="Arial"/>
          <w:b/>
          <w:sz w:val="16"/>
          <w:szCs w:val="16"/>
        </w:rPr>
      </w:pPr>
    </w:p>
    <w:p w14:paraId="5A0E7341" w14:textId="77777777" w:rsidR="008703EC" w:rsidRPr="005A7BEF" w:rsidRDefault="008703EC" w:rsidP="005A7BEF">
      <w:pPr>
        <w:rPr>
          <w:rFonts w:ascii="Arial" w:hAnsi="Arial" w:cs="Arial"/>
          <w:b/>
          <w:sz w:val="16"/>
          <w:szCs w:val="16"/>
        </w:rPr>
      </w:pPr>
    </w:p>
    <w:p w14:paraId="77686A70" w14:textId="77777777" w:rsidR="008703EC" w:rsidRPr="005A7BEF" w:rsidRDefault="008703EC" w:rsidP="005A7BEF">
      <w:pPr>
        <w:rPr>
          <w:rFonts w:ascii="Arial" w:hAnsi="Arial" w:cs="Arial"/>
          <w:b/>
          <w:sz w:val="16"/>
          <w:szCs w:val="16"/>
        </w:rPr>
      </w:pPr>
    </w:p>
    <w:p w14:paraId="7BC8451E" w14:textId="77777777" w:rsidR="008703EC" w:rsidRPr="005A7BEF" w:rsidRDefault="008703EC" w:rsidP="005A7BEF">
      <w:pPr>
        <w:rPr>
          <w:rFonts w:ascii="Arial" w:hAnsi="Arial" w:cs="Arial"/>
          <w:b/>
          <w:sz w:val="16"/>
          <w:szCs w:val="16"/>
        </w:rPr>
      </w:pPr>
    </w:p>
    <w:tbl>
      <w:tblPr>
        <w:tblpPr w:leftFromText="180" w:rightFromText="180" w:vertAnchor="page" w:horzAnchor="margin" w:tblpY="6946"/>
        <w:tblW w:w="5000" w:type="pct"/>
        <w:tblCellMar>
          <w:top w:w="55" w:type="dxa"/>
          <w:left w:w="55" w:type="dxa"/>
          <w:bottom w:w="55" w:type="dxa"/>
          <w:right w:w="55" w:type="dxa"/>
        </w:tblCellMar>
        <w:tblLook w:val="0000" w:firstRow="0" w:lastRow="0" w:firstColumn="0" w:lastColumn="0" w:noHBand="0" w:noVBand="0"/>
      </w:tblPr>
      <w:tblGrid>
        <w:gridCol w:w="3718"/>
        <w:gridCol w:w="1966"/>
        <w:gridCol w:w="2083"/>
        <w:gridCol w:w="1993"/>
        <w:gridCol w:w="2090"/>
        <w:gridCol w:w="2104"/>
      </w:tblGrid>
      <w:tr w:rsidR="000F5F46" w:rsidRPr="005A7BEF" w14:paraId="426F88E9" w14:textId="77777777" w:rsidTr="008703EC">
        <w:trPr>
          <w:trHeight w:val="454"/>
        </w:trPr>
        <w:tc>
          <w:tcPr>
            <w:tcW w:w="1332" w:type="pct"/>
          </w:tcPr>
          <w:p w14:paraId="4D10889C" w14:textId="77777777" w:rsidR="000F5F46" w:rsidRPr="005A7BEF" w:rsidRDefault="000F5F46" w:rsidP="000F5F46">
            <w:pPr>
              <w:pStyle w:val="TableContents"/>
              <w:snapToGrid w:val="0"/>
              <w:rPr>
                <w:rFonts w:ascii="Arial" w:hAnsi="Arial" w:cs="Arial"/>
                <w:b/>
                <w:sz w:val="16"/>
                <w:szCs w:val="16"/>
              </w:rPr>
            </w:pPr>
            <w:r w:rsidRPr="005A7BEF">
              <w:rPr>
                <w:rFonts w:ascii="Arial" w:hAnsi="Arial" w:cs="Arial"/>
                <w:sz w:val="16"/>
                <w:szCs w:val="16"/>
              </w:rPr>
              <w:t>Part 3: Raven’s Pattern Cognitive Assessment (II)</w:t>
            </w:r>
          </w:p>
        </w:tc>
        <w:tc>
          <w:tcPr>
            <w:tcW w:w="704" w:type="pct"/>
            <w:vAlign w:val="center"/>
          </w:tcPr>
          <w:p w14:paraId="10B4C085"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Pr>
                <w:rFonts w:ascii="Arial" w:hAnsi="Arial" w:cs="Arial"/>
                <w:b/>
                <w:sz w:val="16"/>
                <w:szCs w:val="16"/>
              </w:rPr>
              <w:t xml:space="preserve"> 1</w:t>
            </w:r>
          </w:p>
          <w:p w14:paraId="014A60D2"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69F971B8" w14:textId="7A681252" w:rsidR="000F5F46" w:rsidRPr="005A7BEF" w:rsidRDefault="000F5F46" w:rsidP="000F5F46">
            <w:pPr>
              <w:pStyle w:val="TableContents"/>
              <w:snapToGrid w:val="0"/>
              <w:spacing w:after="120"/>
              <w:rPr>
                <w:rFonts w:ascii="Arial" w:hAnsi="Arial" w:cs="Arial"/>
                <w:sz w:val="16"/>
                <w:szCs w:val="16"/>
              </w:rPr>
            </w:pPr>
            <w:r w:rsidRPr="005A7BEF">
              <w:rPr>
                <w:rFonts w:ascii="Arial" w:hAnsi="Arial" w:cs="Arial"/>
                <w:sz w:val="16"/>
                <w:szCs w:val="16"/>
              </w:rPr>
              <w:t>ID: _______</w:t>
            </w:r>
          </w:p>
        </w:tc>
        <w:tc>
          <w:tcPr>
            <w:tcW w:w="746" w:type="pct"/>
            <w:vAlign w:val="center"/>
          </w:tcPr>
          <w:p w14:paraId="240AAA69"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2</w:t>
            </w:r>
          </w:p>
          <w:p w14:paraId="48384A32"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71536E3E" w14:textId="78DC6B63"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14" w:type="pct"/>
            <w:vAlign w:val="center"/>
          </w:tcPr>
          <w:p w14:paraId="59EA6284"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3</w:t>
            </w:r>
          </w:p>
          <w:p w14:paraId="0FD24370"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49E60780" w14:textId="2D600C07"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49" w:type="pct"/>
            <w:vAlign w:val="center"/>
          </w:tcPr>
          <w:p w14:paraId="43383E1B"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4</w:t>
            </w:r>
          </w:p>
          <w:p w14:paraId="5FB37CE1"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244CB3BD" w14:textId="0277BA63"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54" w:type="pct"/>
            <w:vAlign w:val="center"/>
          </w:tcPr>
          <w:p w14:paraId="1638A22B"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5</w:t>
            </w:r>
          </w:p>
          <w:p w14:paraId="15B20EFC"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57531E23" w14:textId="43303A54"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r>
      <w:tr w:rsidR="00536D65" w:rsidRPr="005A7BEF" w14:paraId="08C84289" w14:textId="77777777" w:rsidTr="008703EC">
        <w:trPr>
          <w:trHeight w:val="557"/>
        </w:trPr>
        <w:tc>
          <w:tcPr>
            <w:tcW w:w="1332" w:type="pct"/>
          </w:tcPr>
          <w:p w14:paraId="6FB31EFF" w14:textId="1D66E69D"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3. </w:t>
            </w:r>
            <w:r w:rsidR="00C776CF">
              <w:rPr>
                <w:rFonts w:ascii="Arial" w:hAnsi="Arial" w:cs="Arial"/>
                <w:b/>
                <w:sz w:val="16"/>
                <w:szCs w:val="16"/>
              </w:rPr>
              <w:t xml:space="preserve"> Which shape did [Name] point to for this picture?</w:t>
            </w:r>
          </w:p>
          <w:p w14:paraId="45B91426"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EK3</w:t>
            </w:r>
          </w:p>
        </w:tc>
        <w:tc>
          <w:tcPr>
            <w:tcW w:w="704" w:type="pct"/>
            <w:vAlign w:val="center"/>
          </w:tcPr>
          <w:p w14:paraId="6846C4DA"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746" w:type="pct"/>
            <w:vAlign w:val="center"/>
          </w:tcPr>
          <w:p w14:paraId="7DFAD13C"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1A39D62C"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37DA14B3"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4458F224"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r w:rsidR="00536D65" w:rsidRPr="005A7BEF" w14:paraId="6341E824" w14:textId="77777777" w:rsidTr="008703EC">
        <w:trPr>
          <w:trHeight w:val="557"/>
        </w:trPr>
        <w:tc>
          <w:tcPr>
            <w:tcW w:w="1332" w:type="pct"/>
          </w:tcPr>
          <w:p w14:paraId="07CC9953" w14:textId="60EF3F86"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4. </w:t>
            </w:r>
            <w:r w:rsidR="00C776CF">
              <w:rPr>
                <w:rFonts w:ascii="Arial" w:hAnsi="Arial" w:cs="Arial"/>
                <w:b/>
                <w:sz w:val="16"/>
                <w:szCs w:val="16"/>
              </w:rPr>
              <w:t xml:space="preserve"> Which shape did [Name] point to for this picture?</w:t>
            </w:r>
          </w:p>
          <w:p w14:paraId="4F22B362"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EK4</w:t>
            </w:r>
          </w:p>
        </w:tc>
        <w:tc>
          <w:tcPr>
            <w:tcW w:w="704" w:type="pct"/>
            <w:vAlign w:val="center"/>
          </w:tcPr>
          <w:p w14:paraId="01489338"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746" w:type="pct"/>
            <w:vAlign w:val="center"/>
          </w:tcPr>
          <w:p w14:paraId="58446BF0"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53EDB08D"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609AF8C6"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34469ED2"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bl>
    <w:p w14:paraId="1A95A806" w14:textId="77777777" w:rsidR="008703EC" w:rsidRPr="005A7BEF" w:rsidRDefault="008703EC" w:rsidP="005A7BEF">
      <w:pPr>
        <w:rPr>
          <w:rFonts w:ascii="Arial" w:hAnsi="Arial" w:cs="Arial"/>
          <w:b/>
          <w:sz w:val="16"/>
          <w:szCs w:val="16"/>
        </w:rPr>
      </w:pPr>
    </w:p>
    <w:p w14:paraId="7A5B9B49" w14:textId="77777777" w:rsidR="008703EC" w:rsidRPr="005A7BEF" w:rsidRDefault="008703EC" w:rsidP="005A7BEF">
      <w:pPr>
        <w:rPr>
          <w:rFonts w:ascii="Arial" w:hAnsi="Arial" w:cs="Arial"/>
          <w:b/>
          <w:sz w:val="16"/>
          <w:szCs w:val="16"/>
        </w:rPr>
      </w:pPr>
      <w:r w:rsidRPr="005A7BEF">
        <w:rPr>
          <w:rFonts w:ascii="Arial" w:hAnsi="Arial" w:cs="Arial"/>
          <w:b/>
          <w:noProof/>
          <w:sz w:val="16"/>
          <w:szCs w:val="16"/>
        </w:rPr>
        <w:lastRenderedPageBreak/>
        <w:drawing>
          <wp:anchor distT="0" distB="0" distL="114300" distR="114300" simplePos="0" relativeHeight="251692544" behindDoc="0" locked="0" layoutInCell="1" allowOverlap="1" wp14:anchorId="2B53085F" wp14:editId="2B74F1EA">
            <wp:simplePos x="0" y="0"/>
            <wp:positionH relativeFrom="column">
              <wp:posOffset>807720</wp:posOffset>
            </wp:positionH>
            <wp:positionV relativeFrom="paragraph">
              <wp:posOffset>111125</wp:posOffset>
            </wp:positionV>
            <wp:extent cx="7267575" cy="2402840"/>
            <wp:effectExtent l="0" t="0" r="9525" b="0"/>
            <wp:wrapTopAndBottom/>
            <wp:docPr id="1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19"/>
                    <a:srcRect/>
                    <a:stretch>
                      <a:fillRect/>
                    </a:stretch>
                  </pic:blipFill>
                  <pic:spPr bwMode="auto">
                    <a:xfrm>
                      <a:off x="0" y="0"/>
                      <a:ext cx="7267575" cy="2402840"/>
                    </a:xfrm>
                    <a:prstGeom prst="rect">
                      <a:avLst/>
                    </a:prstGeom>
                    <a:noFill/>
                    <a:ln w="9525">
                      <a:round/>
                      <a:headEnd/>
                      <a:tailEnd/>
                    </a:ln>
                  </pic:spPr>
                </pic:pic>
              </a:graphicData>
            </a:graphic>
            <wp14:sizeRelV relativeFrom="margin">
              <wp14:pctHeight>0</wp14:pctHeight>
            </wp14:sizeRelV>
          </wp:anchor>
        </w:drawing>
      </w:r>
    </w:p>
    <w:p w14:paraId="276126B3" w14:textId="77777777" w:rsidR="008703EC" w:rsidRPr="005A7BEF" w:rsidRDefault="008703EC" w:rsidP="005A7BEF">
      <w:pPr>
        <w:rPr>
          <w:rFonts w:ascii="Arial" w:hAnsi="Arial" w:cs="Arial"/>
          <w:b/>
          <w:sz w:val="16"/>
          <w:szCs w:val="16"/>
        </w:rPr>
      </w:pPr>
    </w:p>
    <w:p w14:paraId="55165926" w14:textId="77777777" w:rsidR="008703EC" w:rsidRPr="005A7BEF" w:rsidRDefault="008703EC" w:rsidP="005A7BEF">
      <w:pPr>
        <w:rPr>
          <w:rFonts w:ascii="Arial" w:hAnsi="Arial" w:cs="Arial"/>
          <w:b/>
          <w:sz w:val="16"/>
          <w:szCs w:val="16"/>
        </w:rPr>
      </w:pPr>
    </w:p>
    <w:p w14:paraId="5566E284" w14:textId="77777777" w:rsidR="008703EC" w:rsidRPr="005A7BEF" w:rsidRDefault="008703EC" w:rsidP="005A7BEF">
      <w:pPr>
        <w:rPr>
          <w:rFonts w:ascii="Arial" w:hAnsi="Arial" w:cs="Arial"/>
          <w:b/>
          <w:sz w:val="16"/>
          <w:szCs w:val="16"/>
        </w:rPr>
      </w:pPr>
    </w:p>
    <w:p w14:paraId="670CC861" w14:textId="77777777" w:rsidR="008703EC" w:rsidRPr="005A7BEF" w:rsidRDefault="008703EC" w:rsidP="005A7BEF">
      <w:pPr>
        <w:rPr>
          <w:rFonts w:ascii="Arial" w:hAnsi="Arial" w:cs="Arial"/>
          <w:b/>
          <w:sz w:val="16"/>
          <w:szCs w:val="16"/>
        </w:rPr>
      </w:pPr>
    </w:p>
    <w:p w14:paraId="707016B0" w14:textId="77777777" w:rsidR="008703EC" w:rsidRPr="005A7BEF" w:rsidRDefault="008703EC" w:rsidP="005A7BEF">
      <w:pPr>
        <w:rPr>
          <w:rFonts w:ascii="Arial" w:hAnsi="Arial" w:cs="Arial"/>
          <w:b/>
          <w:sz w:val="16"/>
          <w:szCs w:val="16"/>
        </w:rPr>
      </w:pPr>
    </w:p>
    <w:p w14:paraId="17235BE5" w14:textId="77777777" w:rsidR="008703EC" w:rsidRPr="005A7BEF" w:rsidRDefault="008703EC" w:rsidP="005A7BEF">
      <w:pPr>
        <w:rPr>
          <w:rFonts w:ascii="Arial" w:hAnsi="Arial" w:cs="Arial"/>
          <w:b/>
          <w:sz w:val="16"/>
          <w:szCs w:val="16"/>
        </w:rPr>
      </w:pPr>
    </w:p>
    <w:tbl>
      <w:tblPr>
        <w:tblpPr w:leftFromText="180" w:rightFromText="180" w:vertAnchor="page" w:horzAnchor="margin" w:tblpY="6631"/>
        <w:tblW w:w="5000" w:type="pct"/>
        <w:tblCellMar>
          <w:top w:w="55" w:type="dxa"/>
          <w:left w:w="55" w:type="dxa"/>
          <w:bottom w:w="55" w:type="dxa"/>
          <w:right w:w="55" w:type="dxa"/>
        </w:tblCellMar>
        <w:tblLook w:val="0000" w:firstRow="0" w:lastRow="0" w:firstColumn="0" w:lastColumn="0" w:noHBand="0" w:noVBand="0"/>
      </w:tblPr>
      <w:tblGrid>
        <w:gridCol w:w="3718"/>
        <w:gridCol w:w="1966"/>
        <w:gridCol w:w="2083"/>
        <w:gridCol w:w="1993"/>
        <w:gridCol w:w="2090"/>
        <w:gridCol w:w="2104"/>
      </w:tblGrid>
      <w:tr w:rsidR="000F5F46" w:rsidRPr="005A7BEF" w14:paraId="5647E8D1" w14:textId="77777777" w:rsidTr="008703EC">
        <w:trPr>
          <w:trHeight w:val="557"/>
        </w:trPr>
        <w:tc>
          <w:tcPr>
            <w:tcW w:w="1332" w:type="pct"/>
          </w:tcPr>
          <w:p w14:paraId="428920B4" w14:textId="77777777" w:rsidR="000F5F46" w:rsidRPr="005A7BEF" w:rsidRDefault="000F5F46" w:rsidP="000F5F46">
            <w:pPr>
              <w:pStyle w:val="TableContents"/>
              <w:snapToGrid w:val="0"/>
              <w:rPr>
                <w:rFonts w:ascii="Arial" w:hAnsi="Arial" w:cs="Arial"/>
                <w:b/>
                <w:sz w:val="16"/>
                <w:szCs w:val="16"/>
              </w:rPr>
            </w:pPr>
            <w:r w:rsidRPr="005A7BEF">
              <w:rPr>
                <w:rFonts w:ascii="Arial" w:hAnsi="Arial" w:cs="Arial"/>
                <w:sz w:val="16"/>
                <w:szCs w:val="16"/>
              </w:rPr>
              <w:t>Part 3: Raven’s Pattern Cognitive Assessment (III)</w:t>
            </w:r>
          </w:p>
        </w:tc>
        <w:tc>
          <w:tcPr>
            <w:tcW w:w="704" w:type="pct"/>
            <w:vAlign w:val="center"/>
          </w:tcPr>
          <w:p w14:paraId="2D7B1879"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Pr>
                <w:rFonts w:ascii="Arial" w:hAnsi="Arial" w:cs="Arial"/>
                <w:b/>
                <w:sz w:val="16"/>
                <w:szCs w:val="16"/>
              </w:rPr>
              <w:t xml:space="preserve"> 1</w:t>
            </w:r>
          </w:p>
          <w:p w14:paraId="6666B478"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3207B939" w14:textId="3B1B3B79" w:rsidR="000F5F46" w:rsidRPr="005A7BEF" w:rsidRDefault="000F5F46" w:rsidP="000F5F46">
            <w:pPr>
              <w:pStyle w:val="TableContents"/>
              <w:snapToGrid w:val="0"/>
              <w:spacing w:after="120"/>
              <w:rPr>
                <w:rFonts w:ascii="Arial" w:hAnsi="Arial" w:cs="Arial"/>
                <w:sz w:val="16"/>
                <w:szCs w:val="16"/>
              </w:rPr>
            </w:pPr>
            <w:r w:rsidRPr="005A7BEF">
              <w:rPr>
                <w:rFonts w:ascii="Arial" w:hAnsi="Arial" w:cs="Arial"/>
                <w:sz w:val="16"/>
                <w:szCs w:val="16"/>
              </w:rPr>
              <w:t>ID: _______</w:t>
            </w:r>
          </w:p>
        </w:tc>
        <w:tc>
          <w:tcPr>
            <w:tcW w:w="746" w:type="pct"/>
            <w:vAlign w:val="center"/>
          </w:tcPr>
          <w:p w14:paraId="22BA9306"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2</w:t>
            </w:r>
          </w:p>
          <w:p w14:paraId="6AA7188E"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2F227ED2" w14:textId="0F7962A4"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14" w:type="pct"/>
            <w:vAlign w:val="center"/>
          </w:tcPr>
          <w:p w14:paraId="10104FB2"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3</w:t>
            </w:r>
          </w:p>
          <w:p w14:paraId="5CCE09EC"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19B871E5" w14:textId="7E2CC0D3"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49" w:type="pct"/>
            <w:vAlign w:val="center"/>
          </w:tcPr>
          <w:p w14:paraId="7B87F7D6"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4</w:t>
            </w:r>
          </w:p>
          <w:p w14:paraId="2A3BD3D7"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137A44A7" w14:textId="26C91524"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54" w:type="pct"/>
            <w:vAlign w:val="center"/>
          </w:tcPr>
          <w:p w14:paraId="2B174BCF"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5</w:t>
            </w:r>
          </w:p>
          <w:p w14:paraId="37C3FCFF"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46F9E361" w14:textId="087984B0"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r>
      <w:tr w:rsidR="00536D65" w:rsidRPr="005A7BEF" w14:paraId="7651EC7E" w14:textId="77777777" w:rsidTr="008703EC">
        <w:trPr>
          <w:trHeight w:val="557"/>
        </w:trPr>
        <w:tc>
          <w:tcPr>
            <w:tcW w:w="1332" w:type="pct"/>
          </w:tcPr>
          <w:p w14:paraId="1AA12A5E" w14:textId="3539AA41"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5. </w:t>
            </w:r>
            <w:r w:rsidR="00C776CF">
              <w:rPr>
                <w:rFonts w:ascii="Arial" w:hAnsi="Arial" w:cs="Arial"/>
                <w:b/>
                <w:sz w:val="16"/>
                <w:szCs w:val="16"/>
              </w:rPr>
              <w:t xml:space="preserve"> Which shape did [Name] point to for this picture?</w:t>
            </w:r>
          </w:p>
          <w:p w14:paraId="33E321CE"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EK5</w:t>
            </w:r>
          </w:p>
        </w:tc>
        <w:tc>
          <w:tcPr>
            <w:tcW w:w="704" w:type="pct"/>
            <w:vAlign w:val="center"/>
          </w:tcPr>
          <w:p w14:paraId="2B94A485"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746" w:type="pct"/>
            <w:vAlign w:val="center"/>
          </w:tcPr>
          <w:p w14:paraId="00783D24"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1FCE31BF"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4457318C"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60149FF0"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r w:rsidR="00536D65" w:rsidRPr="005A7BEF" w14:paraId="240F3059" w14:textId="77777777" w:rsidTr="008703EC">
        <w:trPr>
          <w:trHeight w:val="557"/>
        </w:trPr>
        <w:tc>
          <w:tcPr>
            <w:tcW w:w="1332" w:type="pct"/>
          </w:tcPr>
          <w:p w14:paraId="057D810E" w14:textId="27894697"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6. </w:t>
            </w:r>
            <w:r w:rsidR="00C776CF">
              <w:rPr>
                <w:rFonts w:ascii="Arial" w:hAnsi="Arial" w:cs="Arial"/>
                <w:b/>
                <w:sz w:val="16"/>
                <w:szCs w:val="16"/>
              </w:rPr>
              <w:t xml:space="preserve"> Which shape did [Name] point to for this picture?</w:t>
            </w:r>
          </w:p>
          <w:p w14:paraId="3ACCAA63"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EK6</w:t>
            </w:r>
          </w:p>
        </w:tc>
        <w:tc>
          <w:tcPr>
            <w:tcW w:w="704" w:type="pct"/>
            <w:vAlign w:val="center"/>
          </w:tcPr>
          <w:p w14:paraId="58B16990"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746" w:type="pct"/>
            <w:vAlign w:val="center"/>
          </w:tcPr>
          <w:p w14:paraId="292B8BBC"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069C7DA6"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3C8CEE52"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059F8F4B"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bl>
    <w:p w14:paraId="66B9F45F" w14:textId="77777777" w:rsidR="008703EC" w:rsidRPr="005A7BEF" w:rsidRDefault="008703EC" w:rsidP="005A7BEF">
      <w:pPr>
        <w:rPr>
          <w:rFonts w:ascii="Arial" w:hAnsi="Arial" w:cs="Arial"/>
          <w:b/>
          <w:sz w:val="16"/>
          <w:szCs w:val="16"/>
        </w:rPr>
      </w:pPr>
    </w:p>
    <w:p w14:paraId="06E0C7C4" w14:textId="77777777" w:rsidR="008703EC" w:rsidRPr="005A7BEF" w:rsidRDefault="008703EC" w:rsidP="005A7BEF">
      <w:pPr>
        <w:rPr>
          <w:rFonts w:ascii="Arial" w:hAnsi="Arial" w:cs="Arial"/>
          <w:b/>
          <w:sz w:val="16"/>
          <w:szCs w:val="16"/>
        </w:rPr>
      </w:pPr>
      <w:r w:rsidRPr="005A7BEF">
        <w:rPr>
          <w:rFonts w:ascii="Arial" w:hAnsi="Arial" w:cs="Arial"/>
          <w:noProof/>
        </w:rPr>
        <w:lastRenderedPageBreak/>
        <w:drawing>
          <wp:anchor distT="0" distB="0" distL="114300" distR="114300" simplePos="0" relativeHeight="251694592" behindDoc="1" locked="0" layoutInCell="1" allowOverlap="1" wp14:anchorId="407169D6" wp14:editId="59F609B0">
            <wp:simplePos x="0" y="0"/>
            <wp:positionH relativeFrom="column">
              <wp:posOffset>0</wp:posOffset>
            </wp:positionH>
            <wp:positionV relativeFrom="paragraph">
              <wp:posOffset>5080</wp:posOffset>
            </wp:positionV>
            <wp:extent cx="8032750" cy="2646680"/>
            <wp:effectExtent l="0" t="0" r="635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32750" cy="2646680"/>
                    </a:xfrm>
                    <a:prstGeom prst="rect">
                      <a:avLst/>
                    </a:prstGeom>
                    <a:noFill/>
                  </pic:spPr>
                </pic:pic>
              </a:graphicData>
            </a:graphic>
          </wp:anchor>
        </w:drawing>
      </w:r>
    </w:p>
    <w:p w14:paraId="785C6937" w14:textId="77777777" w:rsidR="008703EC" w:rsidRPr="005A7BEF" w:rsidRDefault="008703EC" w:rsidP="005A7BEF">
      <w:pPr>
        <w:rPr>
          <w:rFonts w:ascii="Arial" w:hAnsi="Arial" w:cs="Arial"/>
          <w:b/>
          <w:sz w:val="16"/>
          <w:szCs w:val="16"/>
        </w:rPr>
      </w:pPr>
    </w:p>
    <w:p w14:paraId="0C3D59F8" w14:textId="77777777" w:rsidR="008703EC" w:rsidRPr="005A7BEF" w:rsidRDefault="008703EC" w:rsidP="005A7BEF">
      <w:pPr>
        <w:rPr>
          <w:rFonts w:ascii="Arial" w:hAnsi="Arial" w:cs="Arial"/>
          <w:b/>
          <w:sz w:val="16"/>
          <w:szCs w:val="16"/>
        </w:rPr>
      </w:pPr>
    </w:p>
    <w:p w14:paraId="28B143A8" w14:textId="77777777" w:rsidR="008703EC" w:rsidRPr="005A7BEF" w:rsidRDefault="008703EC" w:rsidP="005A7BEF">
      <w:pPr>
        <w:rPr>
          <w:rFonts w:ascii="Arial" w:hAnsi="Arial" w:cs="Arial"/>
          <w:b/>
          <w:sz w:val="16"/>
          <w:szCs w:val="16"/>
        </w:rPr>
      </w:pPr>
    </w:p>
    <w:p w14:paraId="337D3F3A" w14:textId="77777777" w:rsidR="008703EC" w:rsidRPr="005A7BEF" w:rsidRDefault="008703EC" w:rsidP="005A7BEF">
      <w:pPr>
        <w:rPr>
          <w:rFonts w:ascii="Arial" w:hAnsi="Arial" w:cs="Arial"/>
          <w:b/>
          <w:sz w:val="16"/>
          <w:szCs w:val="16"/>
        </w:rPr>
      </w:pPr>
    </w:p>
    <w:p w14:paraId="66EF5A93" w14:textId="77777777" w:rsidR="008703EC" w:rsidRPr="005A7BEF" w:rsidRDefault="008703EC" w:rsidP="005A7BEF">
      <w:pPr>
        <w:rPr>
          <w:rFonts w:ascii="Arial" w:hAnsi="Arial" w:cs="Arial"/>
          <w:b/>
          <w:sz w:val="16"/>
          <w:szCs w:val="16"/>
        </w:rPr>
      </w:pPr>
    </w:p>
    <w:p w14:paraId="0772B6B0" w14:textId="77777777" w:rsidR="008703EC" w:rsidRPr="005A7BEF" w:rsidRDefault="008703EC" w:rsidP="005A7BEF">
      <w:pPr>
        <w:rPr>
          <w:rFonts w:ascii="Arial" w:hAnsi="Arial" w:cs="Arial"/>
          <w:b/>
          <w:sz w:val="16"/>
          <w:szCs w:val="16"/>
        </w:rPr>
      </w:pPr>
    </w:p>
    <w:p w14:paraId="56D72606" w14:textId="77777777" w:rsidR="008703EC" w:rsidRPr="005A7BEF" w:rsidRDefault="008703EC" w:rsidP="005A7BEF">
      <w:pPr>
        <w:rPr>
          <w:rFonts w:ascii="Arial" w:hAnsi="Arial" w:cs="Arial"/>
          <w:b/>
          <w:sz w:val="16"/>
          <w:szCs w:val="16"/>
        </w:rPr>
      </w:pPr>
    </w:p>
    <w:p w14:paraId="16DA94D7" w14:textId="77777777" w:rsidR="008703EC" w:rsidRPr="005A7BEF" w:rsidRDefault="008703EC" w:rsidP="005A7BEF">
      <w:pPr>
        <w:rPr>
          <w:rFonts w:ascii="Arial" w:hAnsi="Arial" w:cs="Arial"/>
          <w:b/>
          <w:sz w:val="16"/>
          <w:szCs w:val="16"/>
        </w:rPr>
      </w:pPr>
    </w:p>
    <w:p w14:paraId="5A8CBBB8" w14:textId="77777777" w:rsidR="008703EC" w:rsidRPr="005A7BEF" w:rsidRDefault="008703EC" w:rsidP="005A7BEF">
      <w:pPr>
        <w:rPr>
          <w:rFonts w:ascii="Arial" w:hAnsi="Arial" w:cs="Arial"/>
          <w:b/>
          <w:sz w:val="16"/>
          <w:szCs w:val="16"/>
        </w:rPr>
      </w:pPr>
    </w:p>
    <w:p w14:paraId="640A63D9" w14:textId="77777777" w:rsidR="008703EC" w:rsidRPr="005A7BEF" w:rsidRDefault="008703EC" w:rsidP="005A7BEF">
      <w:pPr>
        <w:rPr>
          <w:rFonts w:ascii="Arial" w:hAnsi="Arial" w:cs="Arial"/>
          <w:b/>
          <w:sz w:val="16"/>
          <w:szCs w:val="16"/>
        </w:rPr>
      </w:pPr>
    </w:p>
    <w:p w14:paraId="7DA56C25" w14:textId="77777777" w:rsidR="008703EC" w:rsidRPr="005A7BEF" w:rsidRDefault="008703EC" w:rsidP="005A7BEF">
      <w:pPr>
        <w:rPr>
          <w:rFonts w:ascii="Arial" w:hAnsi="Arial" w:cs="Arial"/>
          <w:b/>
          <w:sz w:val="16"/>
          <w:szCs w:val="16"/>
        </w:rPr>
      </w:pPr>
    </w:p>
    <w:p w14:paraId="4E32D25C" w14:textId="77777777" w:rsidR="008703EC" w:rsidRPr="005A7BEF" w:rsidRDefault="008703EC" w:rsidP="005A7BEF">
      <w:pPr>
        <w:rPr>
          <w:rFonts w:ascii="Arial" w:hAnsi="Arial" w:cs="Arial"/>
          <w:b/>
          <w:sz w:val="16"/>
          <w:szCs w:val="16"/>
        </w:rPr>
      </w:pPr>
    </w:p>
    <w:p w14:paraId="0EBCE446" w14:textId="77777777" w:rsidR="008703EC" w:rsidRPr="005A7BEF" w:rsidRDefault="008703EC" w:rsidP="005A7BEF">
      <w:pPr>
        <w:rPr>
          <w:rFonts w:ascii="Arial" w:hAnsi="Arial" w:cs="Arial"/>
          <w:b/>
          <w:sz w:val="16"/>
          <w:szCs w:val="16"/>
        </w:rPr>
      </w:pPr>
    </w:p>
    <w:p w14:paraId="7F8E0487" w14:textId="77777777" w:rsidR="008703EC" w:rsidRPr="005A7BEF" w:rsidRDefault="008703EC" w:rsidP="005A7BEF">
      <w:pPr>
        <w:rPr>
          <w:rFonts w:ascii="Arial" w:hAnsi="Arial" w:cs="Arial"/>
          <w:b/>
          <w:sz w:val="16"/>
          <w:szCs w:val="16"/>
        </w:rPr>
      </w:pPr>
    </w:p>
    <w:p w14:paraId="0650AA9B" w14:textId="77777777" w:rsidR="008703EC" w:rsidRPr="005A7BEF" w:rsidRDefault="008703EC" w:rsidP="005A7BEF">
      <w:pPr>
        <w:rPr>
          <w:rFonts w:ascii="Arial" w:hAnsi="Arial" w:cs="Arial"/>
          <w:b/>
          <w:sz w:val="16"/>
          <w:szCs w:val="16"/>
        </w:rPr>
      </w:pPr>
    </w:p>
    <w:p w14:paraId="5FAD9DA6" w14:textId="77777777" w:rsidR="008703EC" w:rsidRPr="005A7BEF" w:rsidRDefault="008703EC" w:rsidP="005A7BEF">
      <w:pPr>
        <w:rPr>
          <w:rFonts w:ascii="Arial" w:hAnsi="Arial" w:cs="Arial"/>
          <w:b/>
          <w:sz w:val="16"/>
          <w:szCs w:val="16"/>
        </w:rPr>
      </w:pPr>
    </w:p>
    <w:p w14:paraId="2285E2FE" w14:textId="77777777" w:rsidR="008703EC" w:rsidRPr="005A7BEF" w:rsidRDefault="008703EC" w:rsidP="005A7BEF">
      <w:pPr>
        <w:rPr>
          <w:rFonts w:ascii="Arial" w:hAnsi="Arial" w:cs="Arial"/>
          <w:b/>
          <w:sz w:val="16"/>
          <w:szCs w:val="16"/>
        </w:rPr>
      </w:pPr>
    </w:p>
    <w:p w14:paraId="0561DD27" w14:textId="77777777" w:rsidR="008703EC" w:rsidRPr="005A7BEF" w:rsidRDefault="008703EC" w:rsidP="005A7BEF">
      <w:pPr>
        <w:rPr>
          <w:rFonts w:ascii="Arial" w:hAnsi="Arial" w:cs="Arial"/>
          <w:b/>
          <w:sz w:val="16"/>
          <w:szCs w:val="16"/>
        </w:rPr>
      </w:pPr>
    </w:p>
    <w:p w14:paraId="166DE176" w14:textId="77777777" w:rsidR="008703EC" w:rsidRPr="005A7BEF" w:rsidRDefault="008703EC" w:rsidP="005A7BEF">
      <w:pPr>
        <w:rPr>
          <w:rFonts w:ascii="Arial" w:hAnsi="Arial" w:cs="Arial"/>
          <w:b/>
          <w:sz w:val="16"/>
          <w:szCs w:val="16"/>
        </w:rPr>
      </w:pPr>
    </w:p>
    <w:p w14:paraId="106F1980" w14:textId="77777777" w:rsidR="008703EC" w:rsidRPr="005A7BEF" w:rsidRDefault="008703EC" w:rsidP="005A7BEF">
      <w:pPr>
        <w:rPr>
          <w:rFonts w:ascii="Arial" w:hAnsi="Arial" w:cs="Arial"/>
          <w:b/>
          <w:sz w:val="16"/>
          <w:szCs w:val="16"/>
        </w:rPr>
      </w:pPr>
    </w:p>
    <w:p w14:paraId="11320EBB" w14:textId="77777777" w:rsidR="008703EC" w:rsidRPr="005A7BEF" w:rsidRDefault="008703EC" w:rsidP="005A7BEF">
      <w:pPr>
        <w:rPr>
          <w:rFonts w:ascii="Arial" w:hAnsi="Arial" w:cs="Arial"/>
          <w:b/>
          <w:sz w:val="16"/>
          <w:szCs w:val="16"/>
        </w:rPr>
      </w:pPr>
    </w:p>
    <w:p w14:paraId="486BDD7F" w14:textId="77777777" w:rsidR="008703EC" w:rsidRPr="005A7BEF" w:rsidRDefault="008703EC" w:rsidP="005A7BEF">
      <w:pPr>
        <w:rPr>
          <w:rFonts w:ascii="Arial" w:hAnsi="Arial" w:cs="Arial"/>
          <w:b/>
          <w:sz w:val="16"/>
          <w:szCs w:val="16"/>
        </w:rPr>
      </w:pPr>
    </w:p>
    <w:p w14:paraId="6D1D2880" w14:textId="77777777" w:rsidR="008703EC" w:rsidRPr="005A7BEF" w:rsidRDefault="008703EC" w:rsidP="005A7BEF">
      <w:pPr>
        <w:rPr>
          <w:rFonts w:ascii="Arial" w:hAnsi="Arial" w:cs="Arial"/>
          <w:b/>
          <w:sz w:val="16"/>
          <w:szCs w:val="16"/>
        </w:rPr>
      </w:pPr>
    </w:p>
    <w:tbl>
      <w:tblPr>
        <w:tblpPr w:leftFromText="180" w:rightFromText="180" w:vertAnchor="page" w:horzAnchor="margin" w:tblpY="7396"/>
        <w:tblW w:w="5000" w:type="pct"/>
        <w:tblCellMar>
          <w:top w:w="55" w:type="dxa"/>
          <w:left w:w="55" w:type="dxa"/>
          <w:bottom w:w="55" w:type="dxa"/>
          <w:right w:w="55" w:type="dxa"/>
        </w:tblCellMar>
        <w:tblLook w:val="0000" w:firstRow="0" w:lastRow="0" w:firstColumn="0" w:lastColumn="0" w:noHBand="0" w:noVBand="0"/>
      </w:tblPr>
      <w:tblGrid>
        <w:gridCol w:w="3718"/>
        <w:gridCol w:w="1966"/>
        <w:gridCol w:w="2083"/>
        <w:gridCol w:w="1993"/>
        <w:gridCol w:w="2090"/>
        <w:gridCol w:w="2104"/>
      </w:tblGrid>
      <w:tr w:rsidR="000F5F46" w:rsidRPr="005A7BEF" w14:paraId="2B8F7B1E" w14:textId="77777777" w:rsidTr="008703EC">
        <w:trPr>
          <w:trHeight w:val="557"/>
        </w:trPr>
        <w:tc>
          <w:tcPr>
            <w:tcW w:w="1332" w:type="pct"/>
          </w:tcPr>
          <w:p w14:paraId="12A7AEC3" w14:textId="77777777" w:rsidR="000F5F46" w:rsidRPr="005A7BEF" w:rsidRDefault="000F5F46" w:rsidP="000F5F46">
            <w:pPr>
              <w:pStyle w:val="TableContents"/>
              <w:snapToGrid w:val="0"/>
              <w:rPr>
                <w:rFonts w:ascii="Arial" w:hAnsi="Arial" w:cs="Arial"/>
                <w:b/>
                <w:sz w:val="16"/>
                <w:szCs w:val="16"/>
              </w:rPr>
            </w:pPr>
            <w:r w:rsidRPr="005A7BEF">
              <w:rPr>
                <w:rFonts w:ascii="Arial" w:hAnsi="Arial" w:cs="Arial"/>
                <w:sz w:val="16"/>
                <w:szCs w:val="16"/>
              </w:rPr>
              <w:t>Part 3: Raven’s Pattern Cognitive Assessment (III)</w:t>
            </w:r>
          </w:p>
        </w:tc>
        <w:tc>
          <w:tcPr>
            <w:tcW w:w="704" w:type="pct"/>
            <w:vAlign w:val="center"/>
          </w:tcPr>
          <w:p w14:paraId="11266B28"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Pr>
                <w:rFonts w:ascii="Arial" w:hAnsi="Arial" w:cs="Arial"/>
                <w:b/>
                <w:sz w:val="16"/>
                <w:szCs w:val="16"/>
              </w:rPr>
              <w:t xml:space="preserve"> 1</w:t>
            </w:r>
          </w:p>
          <w:p w14:paraId="09E99103"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5139A183" w14:textId="651C44DE" w:rsidR="000F5F46" w:rsidRPr="005A7BEF" w:rsidRDefault="000F5F46" w:rsidP="000F5F46">
            <w:pPr>
              <w:pStyle w:val="TableContents"/>
              <w:snapToGrid w:val="0"/>
              <w:spacing w:after="120"/>
              <w:rPr>
                <w:rFonts w:ascii="Arial" w:hAnsi="Arial" w:cs="Arial"/>
                <w:sz w:val="16"/>
                <w:szCs w:val="16"/>
              </w:rPr>
            </w:pPr>
            <w:r w:rsidRPr="005A7BEF">
              <w:rPr>
                <w:rFonts w:ascii="Arial" w:hAnsi="Arial" w:cs="Arial"/>
                <w:sz w:val="16"/>
                <w:szCs w:val="16"/>
              </w:rPr>
              <w:t>ID: _______</w:t>
            </w:r>
          </w:p>
        </w:tc>
        <w:tc>
          <w:tcPr>
            <w:tcW w:w="746" w:type="pct"/>
            <w:vAlign w:val="center"/>
          </w:tcPr>
          <w:p w14:paraId="2270ABDC"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2</w:t>
            </w:r>
          </w:p>
          <w:p w14:paraId="577DD171"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5E3F3C3F" w14:textId="4F3E8EA9"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14" w:type="pct"/>
            <w:vAlign w:val="center"/>
          </w:tcPr>
          <w:p w14:paraId="3D3614EC"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3</w:t>
            </w:r>
          </w:p>
          <w:p w14:paraId="5ECD7700"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5AF9E8E0" w14:textId="302F4028"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49" w:type="pct"/>
            <w:vAlign w:val="center"/>
          </w:tcPr>
          <w:p w14:paraId="18E35ECE"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4</w:t>
            </w:r>
          </w:p>
          <w:p w14:paraId="65B8C02D"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72432AC9" w14:textId="1DCD9DC5"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54" w:type="pct"/>
            <w:vAlign w:val="center"/>
          </w:tcPr>
          <w:p w14:paraId="55979C06"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5</w:t>
            </w:r>
          </w:p>
          <w:p w14:paraId="344978AF"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4D9FC1E8" w14:textId="23C01A47"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r>
      <w:tr w:rsidR="00536D65" w:rsidRPr="005A7BEF" w14:paraId="671150F4" w14:textId="77777777" w:rsidTr="008703EC">
        <w:trPr>
          <w:trHeight w:val="557"/>
        </w:trPr>
        <w:tc>
          <w:tcPr>
            <w:tcW w:w="1332" w:type="pct"/>
          </w:tcPr>
          <w:p w14:paraId="6F5BB8B7" w14:textId="0FC900C9"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7. </w:t>
            </w:r>
            <w:r w:rsidR="00C776CF">
              <w:rPr>
                <w:rFonts w:ascii="Arial" w:hAnsi="Arial" w:cs="Arial"/>
                <w:b/>
                <w:sz w:val="16"/>
                <w:szCs w:val="16"/>
              </w:rPr>
              <w:t xml:space="preserve"> Which shape did [Name] point to for this picture?</w:t>
            </w:r>
          </w:p>
          <w:p w14:paraId="2CCA321A"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EK7</w:t>
            </w:r>
          </w:p>
        </w:tc>
        <w:tc>
          <w:tcPr>
            <w:tcW w:w="704" w:type="pct"/>
            <w:vAlign w:val="center"/>
          </w:tcPr>
          <w:p w14:paraId="63F0DF64"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746" w:type="pct"/>
            <w:vAlign w:val="center"/>
          </w:tcPr>
          <w:p w14:paraId="2AB6F844"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485F029F"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7FF47742"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60901596"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r w:rsidR="00536D65" w:rsidRPr="005A7BEF" w14:paraId="3BBD9593" w14:textId="77777777" w:rsidTr="008703EC">
        <w:trPr>
          <w:trHeight w:val="557"/>
        </w:trPr>
        <w:tc>
          <w:tcPr>
            <w:tcW w:w="1332" w:type="pct"/>
          </w:tcPr>
          <w:p w14:paraId="1421EBDC" w14:textId="7343B752"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8. </w:t>
            </w:r>
            <w:r w:rsidR="00C776CF">
              <w:rPr>
                <w:rFonts w:ascii="Arial" w:hAnsi="Arial" w:cs="Arial"/>
                <w:b/>
                <w:sz w:val="16"/>
                <w:szCs w:val="16"/>
              </w:rPr>
              <w:t xml:space="preserve"> Which shape did [Name] point to for this picture?</w:t>
            </w:r>
          </w:p>
          <w:p w14:paraId="7462176F"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EK8</w:t>
            </w:r>
          </w:p>
        </w:tc>
        <w:tc>
          <w:tcPr>
            <w:tcW w:w="704" w:type="pct"/>
            <w:vAlign w:val="center"/>
          </w:tcPr>
          <w:p w14:paraId="7229E639"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746" w:type="pct"/>
            <w:vAlign w:val="center"/>
          </w:tcPr>
          <w:p w14:paraId="4C71FDEF"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4C27A2F3"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27A3180D"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36DE610C"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bl>
    <w:p w14:paraId="3B78E1C3" w14:textId="77777777" w:rsidR="008703EC" w:rsidRPr="005A7BEF" w:rsidRDefault="008703EC" w:rsidP="005A7BEF">
      <w:pPr>
        <w:rPr>
          <w:rFonts w:ascii="Arial" w:hAnsi="Arial" w:cs="Arial"/>
          <w:b/>
          <w:sz w:val="16"/>
          <w:szCs w:val="16"/>
        </w:rPr>
      </w:pPr>
    </w:p>
    <w:p w14:paraId="2779D24E" w14:textId="77777777" w:rsidR="008703EC" w:rsidRPr="005A7BEF" w:rsidRDefault="008703EC" w:rsidP="005A7BEF">
      <w:pPr>
        <w:rPr>
          <w:rFonts w:ascii="Arial" w:hAnsi="Arial" w:cs="Arial"/>
          <w:b/>
          <w:sz w:val="16"/>
          <w:szCs w:val="16"/>
        </w:rPr>
      </w:pPr>
    </w:p>
    <w:p w14:paraId="0785B35C" w14:textId="77777777" w:rsidR="008703EC" w:rsidRPr="005A7BEF" w:rsidRDefault="008703EC" w:rsidP="005A7BEF">
      <w:pPr>
        <w:rPr>
          <w:rFonts w:ascii="Arial" w:hAnsi="Arial" w:cs="Arial"/>
          <w:b/>
          <w:sz w:val="16"/>
          <w:szCs w:val="16"/>
        </w:rPr>
      </w:pPr>
    </w:p>
    <w:p w14:paraId="2F3E8CAA" w14:textId="77777777" w:rsidR="008703EC" w:rsidRPr="005A7BEF" w:rsidRDefault="008703EC" w:rsidP="005A7BEF">
      <w:pPr>
        <w:rPr>
          <w:rFonts w:ascii="Arial" w:hAnsi="Arial" w:cs="Arial"/>
          <w:b/>
          <w:sz w:val="16"/>
          <w:szCs w:val="16"/>
        </w:rPr>
      </w:pPr>
    </w:p>
    <w:p w14:paraId="0DA73119" w14:textId="77777777" w:rsidR="008703EC" w:rsidRPr="005A7BEF" w:rsidRDefault="008703EC" w:rsidP="005A7BEF">
      <w:pPr>
        <w:rPr>
          <w:rFonts w:ascii="Arial" w:hAnsi="Arial" w:cs="Arial"/>
          <w:b/>
          <w:sz w:val="16"/>
          <w:szCs w:val="16"/>
        </w:rPr>
      </w:pPr>
    </w:p>
    <w:p w14:paraId="62134FAA" w14:textId="77777777" w:rsidR="008703EC" w:rsidRPr="005A7BEF" w:rsidRDefault="008703EC" w:rsidP="005A7BEF">
      <w:pPr>
        <w:rPr>
          <w:rFonts w:ascii="Arial" w:hAnsi="Arial" w:cs="Arial"/>
          <w:b/>
          <w:sz w:val="16"/>
          <w:szCs w:val="16"/>
        </w:rPr>
      </w:pPr>
    </w:p>
    <w:p w14:paraId="19E426D2" w14:textId="77777777" w:rsidR="008703EC" w:rsidRPr="005A7BEF" w:rsidRDefault="008703EC" w:rsidP="005A7BEF">
      <w:pPr>
        <w:rPr>
          <w:rFonts w:ascii="Arial" w:hAnsi="Arial" w:cs="Arial"/>
          <w:b/>
          <w:sz w:val="16"/>
          <w:szCs w:val="16"/>
        </w:rPr>
      </w:pPr>
    </w:p>
    <w:p w14:paraId="60B1F5A4" w14:textId="77777777" w:rsidR="008703EC" w:rsidRPr="005A7BEF" w:rsidRDefault="008703EC" w:rsidP="005A7BEF">
      <w:pPr>
        <w:rPr>
          <w:rFonts w:ascii="Arial" w:hAnsi="Arial" w:cs="Arial"/>
          <w:b/>
          <w:sz w:val="16"/>
          <w:szCs w:val="16"/>
        </w:rPr>
      </w:pPr>
      <w:r w:rsidRPr="005A7BEF">
        <w:rPr>
          <w:rFonts w:ascii="Arial" w:hAnsi="Arial" w:cs="Arial"/>
          <w:b/>
          <w:noProof/>
          <w:sz w:val="16"/>
          <w:szCs w:val="16"/>
        </w:rPr>
        <w:lastRenderedPageBreak/>
        <w:drawing>
          <wp:anchor distT="0" distB="0" distL="114300" distR="114300" simplePos="0" relativeHeight="251690496" behindDoc="0" locked="0" layoutInCell="1" allowOverlap="0" wp14:anchorId="4EDE81B3" wp14:editId="492284EC">
            <wp:simplePos x="0" y="0"/>
            <wp:positionH relativeFrom="column">
              <wp:posOffset>163195</wp:posOffset>
            </wp:positionH>
            <wp:positionV relativeFrom="paragraph">
              <wp:posOffset>17145</wp:posOffset>
            </wp:positionV>
            <wp:extent cx="7891145" cy="3272155"/>
            <wp:effectExtent l="19050" t="0" r="0" b="0"/>
            <wp:wrapTopAndBottom/>
            <wp:docPr id="19"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21"/>
                    <a:srcRect/>
                    <a:stretch>
                      <a:fillRect/>
                    </a:stretch>
                  </pic:blipFill>
                  <pic:spPr bwMode="auto">
                    <a:xfrm>
                      <a:off x="0" y="0"/>
                      <a:ext cx="7891145" cy="3272155"/>
                    </a:xfrm>
                    <a:prstGeom prst="rect">
                      <a:avLst/>
                    </a:prstGeom>
                    <a:noFill/>
                    <a:ln w="9525">
                      <a:round/>
                      <a:headEnd/>
                      <a:tailEnd/>
                    </a:ln>
                  </pic:spPr>
                </pic:pic>
              </a:graphicData>
            </a:graphic>
          </wp:anchor>
        </w:drawing>
      </w:r>
    </w:p>
    <w:tbl>
      <w:tblPr>
        <w:tblpPr w:leftFromText="180" w:rightFromText="180" w:vertAnchor="page" w:horzAnchor="margin" w:tblpY="7006"/>
        <w:tblW w:w="4754" w:type="pct"/>
        <w:tblCellMar>
          <w:top w:w="55" w:type="dxa"/>
          <w:left w:w="55" w:type="dxa"/>
          <w:bottom w:w="55" w:type="dxa"/>
          <w:right w:w="55" w:type="dxa"/>
        </w:tblCellMar>
        <w:tblLook w:val="0000" w:firstRow="0" w:lastRow="0" w:firstColumn="0" w:lastColumn="0" w:noHBand="0" w:noVBand="0"/>
      </w:tblPr>
      <w:tblGrid>
        <w:gridCol w:w="4770"/>
        <w:gridCol w:w="1698"/>
        <w:gridCol w:w="1701"/>
        <w:gridCol w:w="1701"/>
        <w:gridCol w:w="1701"/>
        <w:gridCol w:w="1696"/>
      </w:tblGrid>
      <w:tr w:rsidR="000F5F46" w:rsidRPr="005A7BEF" w14:paraId="2B22F74E" w14:textId="77777777" w:rsidTr="008703EC">
        <w:trPr>
          <w:trHeight w:val="518"/>
        </w:trPr>
        <w:tc>
          <w:tcPr>
            <w:tcW w:w="1798" w:type="pct"/>
          </w:tcPr>
          <w:p w14:paraId="26298CFD" w14:textId="77777777" w:rsidR="000F5F46" w:rsidRPr="005A7BEF" w:rsidRDefault="000F5F46" w:rsidP="000F5F46">
            <w:pPr>
              <w:pStyle w:val="TableContents"/>
              <w:snapToGrid w:val="0"/>
              <w:rPr>
                <w:rFonts w:ascii="Arial" w:hAnsi="Arial" w:cs="Arial"/>
                <w:b/>
                <w:sz w:val="16"/>
                <w:szCs w:val="16"/>
              </w:rPr>
            </w:pPr>
            <w:r w:rsidRPr="005A7BEF">
              <w:rPr>
                <w:rFonts w:ascii="Arial" w:hAnsi="Arial" w:cs="Arial"/>
                <w:sz w:val="16"/>
                <w:szCs w:val="16"/>
              </w:rPr>
              <w:t>Part 3: Raven’s Pattern Cognitive Assessment (IV)</w:t>
            </w:r>
          </w:p>
        </w:tc>
        <w:tc>
          <w:tcPr>
            <w:tcW w:w="640" w:type="pct"/>
            <w:vAlign w:val="center"/>
          </w:tcPr>
          <w:p w14:paraId="70CCC810"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Pr>
                <w:rFonts w:ascii="Arial" w:hAnsi="Arial" w:cs="Arial"/>
                <w:b/>
                <w:sz w:val="16"/>
                <w:szCs w:val="16"/>
              </w:rPr>
              <w:t xml:space="preserve"> 1</w:t>
            </w:r>
          </w:p>
          <w:p w14:paraId="7B23F9C8"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3B10CE6B" w14:textId="6AAA0F46" w:rsidR="000F5F46" w:rsidRPr="005A7BEF" w:rsidRDefault="000F5F46" w:rsidP="000F5F46">
            <w:pPr>
              <w:pStyle w:val="TableContents"/>
              <w:snapToGrid w:val="0"/>
              <w:spacing w:after="120"/>
              <w:rPr>
                <w:rFonts w:ascii="Arial" w:hAnsi="Arial" w:cs="Arial"/>
                <w:sz w:val="16"/>
                <w:szCs w:val="16"/>
              </w:rPr>
            </w:pPr>
            <w:r w:rsidRPr="005A7BEF">
              <w:rPr>
                <w:rFonts w:ascii="Arial" w:hAnsi="Arial" w:cs="Arial"/>
                <w:sz w:val="16"/>
                <w:szCs w:val="16"/>
              </w:rPr>
              <w:t>ID: _______</w:t>
            </w:r>
          </w:p>
        </w:tc>
        <w:tc>
          <w:tcPr>
            <w:tcW w:w="641" w:type="pct"/>
            <w:vAlign w:val="center"/>
          </w:tcPr>
          <w:p w14:paraId="10D2758B"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2</w:t>
            </w:r>
          </w:p>
          <w:p w14:paraId="74F41735"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5A3EFFB6" w14:textId="0B0512AB"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641" w:type="pct"/>
            <w:vAlign w:val="center"/>
          </w:tcPr>
          <w:p w14:paraId="6802C7BF"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3</w:t>
            </w:r>
          </w:p>
          <w:p w14:paraId="4DB5D5E9"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720FA8E3" w14:textId="7029F03D"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641" w:type="pct"/>
            <w:vAlign w:val="center"/>
          </w:tcPr>
          <w:p w14:paraId="1345765D"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4</w:t>
            </w:r>
          </w:p>
          <w:p w14:paraId="6ADA9604"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22AEF429" w14:textId="7165E41C"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639" w:type="pct"/>
            <w:vAlign w:val="center"/>
          </w:tcPr>
          <w:p w14:paraId="790F8951"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5</w:t>
            </w:r>
          </w:p>
          <w:p w14:paraId="6413D9F1"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5EE3B836" w14:textId="6325FC3D"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r>
      <w:tr w:rsidR="00536D65" w:rsidRPr="005A7BEF" w14:paraId="0C5D42A6" w14:textId="77777777" w:rsidTr="008703EC">
        <w:trPr>
          <w:trHeight w:val="369"/>
        </w:trPr>
        <w:tc>
          <w:tcPr>
            <w:tcW w:w="1798" w:type="pct"/>
          </w:tcPr>
          <w:p w14:paraId="783F9B59" w14:textId="2A2029CD"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9. </w:t>
            </w:r>
            <w:r w:rsidR="00C776CF">
              <w:rPr>
                <w:rFonts w:ascii="Arial" w:hAnsi="Arial" w:cs="Arial"/>
                <w:b/>
                <w:sz w:val="16"/>
                <w:szCs w:val="16"/>
              </w:rPr>
              <w:t xml:space="preserve"> Which shape did [Name] point to for this picture?</w:t>
            </w:r>
          </w:p>
          <w:p w14:paraId="3B37AE74"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EK9</w:t>
            </w:r>
          </w:p>
        </w:tc>
        <w:tc>
          <w:tcPr>
            <w:tcW w:w="640" w:type="pct"/>
            <w:vAlign w:val="center"/>
          </w:tcPr>
          <w:p w14:paraId="622C5B33"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641" w:type="pct"/>
            <w:vAlign w:val="center"/>
          </w:tcPr>
          <w:p w14:paraId="5AB3A32B"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641" w:type="pct"/>
            <w:vAlign w:val="center"/>
          </w:tcPr>
          <w:p w14:paraId="38879B30"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641" w:type="pct"/>
            <w:vAlign w:val="center"/>
          </w:tcPr>
          <w:p w14:paraId="45594FDD"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639" w:type="pct"/>
            <w:vAlign w:val="center"/>
          </w:tcPr>
          <w:p w14:paraId="0E599972"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r w:rsidR="00536D65" w:rsidRPr="005A7BEF" w14:paraId="58230880" w14:textId="77777777" w:rsidTr="008703EC">
        <w:trPr>
          <w:trHeight w:val="369"/>
        </w:trPr>
        <w:tc>
          <w:tcPr>
            <w:tcW w:w="1798" w:type="pct"/>
          </w:tcPr>
          <w:p w14:paraId="7188EACD" w14:textId="7EA827C7"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10. </w:t>
            </w:r>
            <w:r w:rsidR="00C776CF">
              <w:rPr>
                <w:rFonts w:ascii="Arial" w:hAnsi="Arial" w:cs="Arial"/>
                <w:b/>
                <w:sz w:val="16"/>
                <w:szCs w:val="16"/>
              </w:rPr>
              <w:t xml:space="preserve"> Which shape did [Name] point to for this picture?</w:t>
            </w:r>
          </w:p>
          <w:p w14:paraId="2CA4A360"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EK10</w:t>
            </w:r>
          </w:p>
        </w:tc>
        <w:tc>
          <w:tcPr>
            <w:tcW w:w="640" w:type="pct"/>
            <w:vAlign w:val="center"/>
          </w:tcPr>
          <w:p w14:paraId="431C58BD"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641" w:type="pct"/>
            <w:vAlign w:val="center"/>
          </w:tcPr>
          <w:p w14:paraId="318533B6"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641" w:type="pct"/>
            <w:vAlign w:val="center"/>
          </w:tcPr>
          <w:p w14:paraId="5E1D99EB"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641" w:type="pct"/>
            <w:vAlign w:val="center"/>
          </w:tcPr>
          <w:p w14:paraId="30A6AD2E"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639" w:type="pct"/>
            <w:vAlign w:val="center"/>
          </w:tcPr>
          <w:p w14:paraId="054E8B44"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bl>
    <w:p w14:paraId="3483CD83" w14:textId="77777777" w:rsidR="008703EC" w:rsidRPr="005A7BEF" w:rsidRDefault="008703EC" w:rsidP="005A7BEF">
      <w:pPr>
        <w:rPr>
          <w:rFonts w:ascii="Arial" w:hAnsi="Arial" w:cs="Arial"/>
          <w:b/>
          <w:sz w:val="16"/>
          <w:szCs w:val="16"/>
        </w:rPr>
      </w:pPr>
    </w:p>
    <w:p w14:paraId="3F6FF81A" w14:textId="77777777" w:rsidR="008703EC" w:rsidRPr="005A7BEF" w:rsidRDefault="008703EC" w:rsidP="005A7BEF">
      <w:pPr>
        <w:rPr>
          <w:rFonts w:ascii="Arial" w:hAnsi="Arial" w:cs="Arial"/>
          <w:b/>
          <w:sz w:val="16"/>
          <w:szCs w:val="16"/>
        </w:rPr>
      </w:pPr>
    </w:p>
    <w:p w14:paraId="458DCB4C" w14:textId="77777777" w:rsidR="008703EC" w:rsidRPr="005A7BEF" w:rsidRDefault="008703EC" w:rsidP="005A7BEF">
      <w:pPr>
        <w:rPr>
          <w:rFonts w:ascii="Arial" w:hAnsi="Arial" w:cs="Arial"/>
          <w:b/>
          <w:sz w:val="16"/>
          <w:szCs w:val="16"/>
        </w:rPr>
      </w:pPr>
      <w:r w:rsidRPr="005A7BEF">
        <w:rPr>
          <w:rFonts w:ascii="Arial" w:hAnsi="Arial" w:cs="Arial"/>
          <w:b/>
          <w:noProof/>
          <w:sz w:val="16"/>
          <w:szCs w:val="16"/>
        </w:rPr>
        <w:lastRenderedPageBreak/>
        <w:drawing>
          <wp:anchor distT="0" distB="0" distL="114300" distR="114300" simplePos="0" relativeHeight="251691520" behindDoc="0" locked="0" layoutInCell="1" allowOverlap="0" wp14:anchorId="4C5223DB" wp14:editId="06366566">
            <wp:simplePos x="0" y="0"/>
            <wp:positionH relativeFrom="column">
              <wp:posOffset>457200</wp:posOffset>
            </wp:positionH>
            <wp:positionV relativeFrom="page">
              <wp:posOffset>967105</wp:posOffset>
            </wp:positionV>
            <wp:extent cx="8146415" cy="2955290"/>
            <wp:effectExtent l="0" t="0" r="6985" b="0"/>
            <wp:wrapTopAndBottom/>
            <wp:docPr id="20"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22"/>
                    <a:srcRect/>
                    <a:stretch>
                      <a:fillRect/>
                    </a:stretch>
                  </pic:blipFill>
                  <pic:spPr bwMode="auto">
                    <a:xfrm>
                      <a:off x="0" y="0"/>
                      <a:ext cx="8146415" cy="2955290"/>
                    </a:xfrm>
                    <a:prstGeom prst="rect">
                      <a:avLst/>
                    </a:prstGeom>
                    <a:noFill/>
                    <a:ln w="9525">
                      <a:round/>
                      <a:headEnd/>
                      <a:tailEnd/>
                    </a:ln>
                  </pic:spPr>
                </pic:pic>
              </a:graphicData>
            </a:graphic>
            <wp14:sizeRelV relativeFrom="margin">
              <wp14:pctHeight>0</wp14:pctHeight>
            </wp14:sizeRelV>
          </wp:anchor>
        </w:drawing>
      </w:r>
    </w:p>
    <w:p w14:paraId="6BBCF1E2" w14:textId="77777777" w:rsidR="008703EC" w:rsidRPr="005A7BEF" w:rsidRDefault="008703EC" w:rsidP="005A7BEF">
      <w:pPr>
        <w:rPr>
          <w:rFonts w:ascii="Arial" w:hAnsi="Arial" w:cs="Arial"/>
          <w:b/>
          <w:sz w:val="16"/>
          <w:szCs w:val="16"/>
        </w:rPr>
      </w:pPr>
    </w:p>
    <w:p w14:paraId="4A984BAF" w14:textId="77777777" w:rsidR="008703EC" w:rsidRPr="005A7BEF" w:rsidRDefault="008703EC" w:rsidP="005A7BEF">
      <w:pPr>
        <w:rPr>
          <w:rFonts w:ascii="Arial" w:hAnsi="Arial" w:cs="Arial"/>
          <w:b/>
          <w:sz w:val="16"/>
          <w:szCs w:val="16"/>
        </w:rPr>
      </w:pPr>
    </w:p>
    <w:p w14:paraId="4F9C57A8" w14:textId="77777777" w:rsidR="008703EC" w:rsidRPr="005A7BEF" w:rsidRDefault="008703EC" w:rsidP="005A7BEF">
      <w:pPr>
        <w:rPr>
          <w:rFonts w:ascii="Arial" w:hAnsi="Arial" w:cs="Arial"/>
          <w:b/>
          <w:sz w:val="16"/>
          <w:szCs w:val="16"/>
        </w:rPr>
      </w:pPr>
    </w:p>
    <w:p w14:paraId="3BDBB521" w14:textId="77777777" w:rsidR="008703EC" w:rsidRPr="005A7BEF" w:rsidRDefault="008703EC" w:rsidP="005A7BEF">
      <w:pPr>
        <w:rPr>
          <w:rFonts w:ascii="Arial" w:hAnsi="Arial" w:cs="Arial"/>
          <w:b/>
          <w:sz w:val="16"/>
          <w:szCs w:val="16"/>
        </w:rPr>
      </w:pPr>
    </w:p>
    <w:tbl>
      <w:tblPr>
        <w:tblpPr w:leftFromText="180" w:rightFromText="180" w:vertAnchor="text" w:horzAnchor="margin" w:tblpY="712"/>
        <w:tblW w:w="5107" w:type="pct"/>
        <w:tblCellMar>
          <w:top w:w="55" w:type="dxa"/>
          <w:left w:w="55" w:type="dxa"/>
          <w:bottom w:w="55" w:type="dxa"/>
          <w:right w:w="55" w:type="dxa"/>
        </w:tblCellMar>
        <w:tblLook w:val="0000" w:firstRow="0" w:lastRow="0" w:firstColumn="0" w:lastColumn="0" w:noHBand="0" w:noVBand="0"/>
      </w:tblPr>
      <w:tblGrid>
        <w:gridCol w:w="3798"/>
        <w:gridCol w:w="2007"/>
        <w:gridCol w:w="2129"/>
        <w:gridCol w:w="2035"/>
        <w:gridCol w:w="2135"/>
        <w:gridCol w:w="2149"/>
      </w:tblGrid>
      <w:tr w:rsidR="000F5F46" w:rsidRPr="005A7BEF" w14:paraId="40FF7823" w14:textId="77777777" w:rsidTr="000F5F46">
        <w:trPr>
          <w:trHeight w:val="780"/>
        </w:trPr>
        <w:tc>
          <w:tcPr>
            <w:tcW w:w="1332" w:type="pct"/>
          </w:tcPr>
          <w:p w14:paraId="76C07872" w14:textId="77777777" w:rsidR="000F5F46" w:rsidRPr="005A7BEF" w:rsidRDefault="000F5F46" w:rsidP="000F5F46">
            <w:pPr>
              <w:pStyle w:val="TableContents"/>
              <w:snapToGrid w:val="0"/>
              <w:rPr>
                <w:rFonts w:ascii="Arial" w:hAnsi="Arial" w:cs="Arial"/>
                <w:b/>
                <w:sz w:val="16"/>
                <w:szCs w:val="16"/>
              </w:rPr>
            </w:pPr>
            <w:r w:rsidRPr="005A7BEF">
              <w:rPr>
                <w:rFonts w:ascii="Arial" w:hAnsi="Arial" w:cs="Arial"/>
                <w:sz w:val="16"/>
                <w:szCs w:val="16"/>
              </w:rPr>
              <w:t>Part 3: Raven’s Pattern Cognitive Assessment (V)</w:t>
            </w:r>
          </w:p>
        </w:tc>
        <w:tc>
          <w:tcPr>
            <w:tcW w:w="704" w:type="pct"/>
            <w:vAlign w:val="center"/>
          </w:tcPr>
          <w:p w14:paraId="69BC98C8"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Pr>
                <w:rFonts w:ascii="Arial" w:hAnsi="Arial" w:cs="Arial"/>
                <w:b/>
                <w:sz w:val="16"/>
                <w:szCs w:val="16"/>
              </w:rPr>
              <w:t xml:space="preserve"> 1</w:t>
            </w:r>
          </w:p>
          <w:p w14:paraId="033E22DA"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17A22455" w14:textId="07150A61" w:rsidR="000F5F46" w:rsidRPr="005A7BEF" w:rsidRDefault="000F5F46" w:rsidP="000F5F46">
            <w:pPr>
              <w:pStyle w:val="TableContents"/>
              <w:snapToGrid w:val="0"/>
              <w:spacing w:after="120"/>
              <w:rPr>
                <w:rFonts w:ascii="Arial" w:hAnsi="Arial" w:cs="Arial"/>
                <w:sz w:val="16"/>
                <w:szCs w:val="16"/>
              </w:rPr>
            </w:pPr>
            <w:r w:rsidRPr="005A7BEF">
              <w:rPr>
                <w:rFonts w:ascii="Arial" w:hAnsi="Arial" w:cs="Arial"/>
                <w:sz w:val="16"/>
                <w:szCs w:val="16"/>
              </w:rPr>
              <w:t>ID: _______</w:t>
            </w:r>
          </w:p>
        </w:tc>
        <w:tc>
          <w:tcPr>
            <w:tcW w:w="747" w:type="pct"/>
            <w:vAlign w:val="center"/>
          </w:tcPr>
          <w:p w14:paraId="7037ACC0"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2</w:t>
            </w:r>
          </w:p>
          <w:p w14:paraId="22EB3A03"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18668DAD" w14:textId="750EDC83"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14" w:type="pct"/>
            <w:vAlign w:val="center"/>
          </w:tcPr>
          <w:p w14:paraId="49B8572E"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3</w:t>
            </w:r>
          </w:p>
          <w:p w14:paraId="3FF56B9C"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5A7310BA" w14:textId="4BF739F2"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49" w:type="pct"/>
            <w:vAlign w:val="center"/>
          </w:tcPr>
          <w:p w14:paraId="145E64FF"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4</w:t>
            </w:r>
          </w:p>
          <w:p w14:paraId="04553C51"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37DF85A0" w14:textId="623411C1"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c>
          <w:tcPr>
            <w:tcW w:w="754" w:type="pct"/>
            <w:vAlign w:val="center"/>
          </w:tcPr>
          <w:p w14:paraId="45037C19" w14:textId="77777777" w:rsidR="000F5F46" w:rsidRPr="005A7BEF" w:rsidRDefault="000F5F46" w:rsidP="000F5F46">
            <w:pPr>
              <w:pStyle w:val="TableContents"/>
              <w:snapToGrid w:val="0"/>
              <w:spacing w:after="120"/>
              <w:jc w:val="center"/>
              <w:rPr>
                <w:rFonts w:ascii="Arial" w:hAnsi="Arial" w:cs="Arial"/>
                <w:b/>
                <w:sz w:val="16"/>
                <w:szCs w:val="16"/>
              </w:rPr>
            </w:pPr>
            <w:r>
              <w:rPr>
                <w:rFonts w:ascii="Arial" w:hAnsi="Arial" w:cs="Arial"/>
                <w:b/>
                <w:sz w:val="16"/>
                <w:szCs w:val="16"/>
              </w:rPr>
              <w:t>Participant</w:t>
            </w:r>
            <w:r w:rsidRPr="005A7BEF" w:rsidDel="000F5F46">
              <w:rPr>
                <w:rFonts w:ascii="Arial" w:hAnsi="Arial" w:cs="Arial"/>
                <w:b/>
                <w:sz w:val="16"/>
                <w:szCs w:val="16"/>
              </w:rPr>
              <w:t xml:space="preserve"> </w:t>
            </w:r>
            <w:r w:rsidRPr="005A7BEF">
              <w:rPr>
                <w:rFonts w:ascii="Arial" w:hAnsi="Arial" w:cs="Arial"/>
                <w:b/>
                <w:sz w:val="16"/>
                <w:szCs w:val="16"/>
              </w:rPr>
              <w:t xml:space="preserve"> 5</w:t>
            </w:r>
          </w:p>
          <w:p w14:paraId="31BCA55F" w14:textId="77777777" w:rsidR="000F5F46" w:rsidRPr="005A7BEF" w:rsidRDefault="000F5F46" w:rsidP="000F5F46">
            <w:pPr>
              <w:pStyle w:val="TableContents"/>
              <w:spacing w:after="120"/>
              <w:rPr>
                <w:rFonts w:ascii="Arial" w:hAnsi="Arial" w:cs="Arial"/>
                <w:sz w:val="16"/>
                <w:szCs w:val="16"/>
              </w:rPr>
            </w:pPr>
            <w:r w:rsidRPr="005A7BEF">
              <w:rPr>
                <w:rFonts w:ascii="Arial" w:hAnsi="Arial" w:cs="Arial"/>
                <w:sz w:val="16"/>
                <w:szCs w:val="16"/>
              </w:rPr>
              <w:t>Name:</w:t>
            </w:r>
          </w:p>
          <w:p w14:paraId="3C776A53" w14:textId="0CAC13DC" w:rsidR="000F5F46" w:rsidRPr="005A7BEF" w:rsidRDefault="000F5F46" w:rsidP="000F5F46">
            <w:pPr>
              <w:pStyle w:val="TableContents"/>
              <w:snapToGrid w:val="0"/>
              <w:spacing w:after="120"/>
              <w:jc w:val="center"/>
              <w:rPr>
                <w:rFonts w:ascii="Arial" w:hAnsi="Arial" w:cs="Arial"/>
                <w:sz w:val="16"/>
                <w:szCs w:val="16"/>
              </w:rPr>
            </w:pPr>
            <w:r w:rsidRPr="005A7BEF">
              <w:rPr>
                <w:rFonts w:ascii="Arial" w:hAnsi="Arial" w:cs="Arial"/>
                <w:sz w:val="16"/>
                <w:szCs w:val="16"/>
              </w:rPr>
              <w:t>ID: _______</w:t>
            </w:r>
          </w:p>
        </w:tc>
      </w:tr>
      <w:tr w:rsidR="00536D65" w:rsidRPr="005A7BEF" w14:paraId="4CF6434F" w14:textId="77777777" w:rsidTr="000F5F46">
        <w:trPr>
          <w:trHeight w:val="294"/>
        </w:trPr>
        <w:tc>
          <w:tcPr>
            <w:tcW w:w="1332" w:type="pct"/>
          </w:tcPr>
          <w:p w14:paraId="6A3483DC" w14:textId="7E004CBE"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11. </w:t>
            </w:r>
            <w:r w:rsidR="00C776CF">
              <w:rPr>
                <w:rFonts w:ascii="Arial" w:hAnsi="Arial" w:cs="Arial"/>
                <w:b/>
                <w:sz w:val="16"/>
                <w:szCs w:val="16"/>
              </w:rPr>
              <w:t xml:space="preserve"> Which shape did [Name] point to for this picture?</w:t>
            </w:r>
          </w:p>
          <w:p w14:paraId="7BB38ED2"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t>1. letter of shape in EK11</w:t>
            </w:r>
          </w:p>
        </w:tc>
        <w:tc>
          <w:tcPr>
            <w:tcW w:w="704" w:type="pct"/>
            <w:vAlign w:val="center"/>
          </w:tcPr>
          <w:p w14:paraId="327B10D1"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t xml:space="preserve">               _______</w:t>
            </w:r>
          </w:p>
        </w:tc>
        <w:tc>
          <w:tcPr>
            <w:tcW w:w="747" w:type="pct"/>
            <w:vAlign w:val="center"/>
          </w:tcPr>
          <w:p w14:paraId="3640E596"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72B48627"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128B7E22"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0C728A7D"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r w:rsidR="00536D65" w:rsidRPr="005A7BEF" w14:paraId="575007B3" w14:textId="77777777" w:rsidTr="000F5F46">
        <w:trPr>
          <w:trHeight w:val="168"/>
        </w:trPr>
        <w:tc>
          <w:tcPr>
            <w:tcW w:w="1332" w:type="pct"/>
          </w:tcPr>
          <w:p w14:paraId="6BAA070A" w14:textId="1FD47ADF" w:rsidR="008703EC" w:rsidRPr="005A7BEF" w:rsidRDefault="000F5F46" w:rsidP="005A7BEF">
            <w:pPr>
              <w:pStyle w:val="TableContents"/>
              <w:snapToGrid w:val="0"/>
              <w:rPr>
                <w:rFonts w:ascii="Arial" w:hAnsi="Arial" w:cs="Arial"/>
                <w:b/>
                <w:sz w:val="16"/>
                <w:szCs w:val="16"/>
              </w:rPr>
            </w:pPr>
            <w:r>
              <w:rPr>
                <w:rFonts w:ascii="Arial" w:hAnsi="Arial" w:cs="Arial"/>
                <w:b/>
                <w:sz w:val="16"/>
                <w:szCs w:val="16"/>
              </w:rPr>
              <w:t>Q</w:t>
            </w:r>
            <w:r w:rsidR="008703EC" w:rsidRPr="005A7BEF">
              <w:rPr>
                <w:rFonts w:ascii="Arial" w:hAnsi="Arial" w:cs="Arial"/>
                <w:b/>
                <w:sz w:val="16"/>
                <w:szCs w:val="16"/>
              </w:rPr>
              <w:t xml:space="preserve">12. </w:t>
            </w:r>
            <w:r w:rsidR="00C776CF">
              <w:rPr>
                <w:rFonts w:ascii="Arial" w:hAnsi="Arial" w:cs="Arial"/>
                <w:b/>
                <w:sz w:val="16"/>
                <w:szCs w:val="16"/>
              </w:rPr>
              <w:t xml:space="preserve"> Which shape did [Name] point to for this picture?</w:t>
            </w:r>
          </w:p>
          <w:p w14:paraId="74DD00DE" w14:textId="77777777" w:rsidR="008703EC" w:rsidRPr="005A7BEF" w:rsidRDefault="008703EC" w:rsidP="005A7BEF">
            <w:pPr>
              <w:pStyle w:val="TableContents"/>
              <w:snapToGrid w:val="0"/>
              <w:rPr>
                <w:rFonts w:ascii="Arial" w:hAnsi="Arial" w:cs="Arial"/>
                <w:sz w:val="16"/>
                <w:szCs w:val="16"/>
              </w:rPr>
            </w:pPr>
            <w:r w:rsidRPr="005A7BEF">
              <w:rPr>
                <w:rFonts w:ascii="Arial" w:hAnsi="Arial" w:cs="Arial"/>
                <w:sz w:val="16"/>
                <w:szCs w:val="16"/>
              </w:rPr>
              <w:lastRenderedPageBreak/>
              <w:t>1. letter of shape in EK12</w:t>
            </w:r>
          </w:p>
        </w:tc>
        <w:tc>
          <w:tcPr>
            <w:tcW w:w="704" w:type="pct"/>
            <w:vAlign w:val="center"/>
          </w:tcPr>
          <w:p w14:paraId="5D7736C3" w14:textId="77777777" w:rsidR="008703EC" w:rsidRPr="005A7BEF" w:rsidRDefault="008703EC" w:rsidP="005A7BEF">
            <w:pPr>
              <w:pStyle w:val="TableContents"/>
              <w:snapToGrid w:val="0"/>
              <w:spacing w:after="120"/>
              <w:rPr>
                <w:rFonts w:ascii="Arial" w:hAnsi="Arial" w:cs="Arial"/>
                <w:b/>
                <w:sz w:val="16"/>
                <w:szCs w:val="16"/>
              </w:rPr>
            </w:pPr>
            <w:r w:rsidRPr="005A7BEF">
              <w:rPr>
                <w:rFonts w:ascii="Arial" w:hAnsi="Arial" w:cs="Arial"/>
                <w:sz w:val="16"/>
                <w:szCs w:val="16"/>
              </w:rPr>
              <w:lastRenderedPageBreak/>
              <w:t xml:space="preserve">               _______</w:t>
            </w:r>
          </w:p>
        </w:tc>
        <w:tc>
          <w:tcPr>
            <w:tcW w:w="747" w:type="pct"/>
            <w:vAlign w:val="center"/>
          </w:tcPr>
          <w:p w14:paraId="417CC941"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14" w:type="pct"/>
            <w:vAlign w:val="center"/>
          </w:tcPr>
          <w:p w14:paraId="6B41AA76"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49" w:type="pct"/>
            <w:vAlign w:val="center"/>
          </w:tcPr>
          <w:p w14:paraId="513567A1"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c>
          <w:tcPr>
            <w:tcW w:w="754" w:type="pct"/>
            <w:vAlign w:val="center"/>
          </w:tcPr>
          <w:p w14:paraId="08D56196" w14:textId="77777777" w:rsidR="008703EC" w:rsidRPr="005A7BEF" w:rsidRDefault="008703EC" w:rsidP="005A7BEF">
            <w:pPr>
              <w:pStyle w:val="TableContents"/>
              <w:snapToGrid w:val="0"/>
              <w:spacing w:after="120"/>
              <w:jc w:val="center"/>
              <w:rPr>
                <w:rFonts w:ascii="Arial" w:hAnsi="Arial" w:cs="Arial"/>
                <w:b/>
                <w:sz w:val="16"/>
                <w:szCs w:val="16"/>
              </w:rPr>
            </w:pPr>
            <w:r w:rsidRPr="005A7BEF">
              <w:rPr>
                <w:rFonts w:ascii="Arial" w:hAnsi="Arial" w:cs="Arial"/>
                <w:sz w:val="16"/>
                <w:szCs w:val="16"/>
              </w:rPr>
              <w:t>_______</w:t>
            </w:r>
          </w:p>
        </w:tc>
      </w:tr>
    </w:tbl>
    <w:p w14:paraId="051B714C" w14:textId="77777777" w:rsidR="008703EC" w:rsidRPr="005A7BEF" w:rsidRDefault="008703EC" w:rsidP="005A7BEF">
      <w:pPr>
        <w:rPr>
          <w:rFonts w:ascii="Arial" w:hAnsi="Arial" w:cs="Arial"/>
          <w:b/>
          <w:sz w:val="16"/>
          <w:szCs w:val="16"/>
        </w:rPr>
      </w:pPr>
    </w:p>
    <w:p w14:paraId="08D62C2E" w14:textId="77777777" w:rsidR="008703EC" w:rsidRPr="005A7BEF" w:rsidRDefault="008703EC" w:rsidP="005A7BEF">
      <w:pPr>
        <w:rPr>
          <w:rFonts w:ascii="Arial" w:hAnsi="Arial" w:cs="Arial"/>
          <w:b/>
          <w:sz w:val="16"/>
          <w:szCs w:val="16"/>
        </w:rPr>
      </w:pPr>
    </w:p>
    <w:p w14:paraId="1B69A3B3" w14:textId="77777777" w:rsidR="008703EC" w:rsidRPr="005A7BEF" w:rsidRDefault="008703EC" w:rsidP="005A7BEF">
      <w:pPr>
        <w:rPr>
          <w:rFonts w:ascii="Arial" w:hAnsi="Arial" w:cs="Arial"/>
          <w:b/>
          <w:sz w:val="16"/>
          <w:szCs w:val="16"/>
        </w:rPr>
      </w:pPr>
    </w:p>
    <w:p w14:paraId="08D0638C" w14:textId="51D37FD0" w:rsidR="008703EC" w:rsidRPr="00842F8E" w:rsidRDefault="00046AD4" w:rsidP="005A7BEF">
      <w:pPr>
        <w:pStyle w:val="Heading3"/>
        <w:spacing w:before="0"/>
        <w:rPr>
          <w:rFonts w:ascii="Arial" w:hAnsi="Arial" w:cs="Arial"/>
          <w:b w:val="0"/>
          <w:color w:val="auto"/>
          <w:sz w:val="28"/>
          <w:szCs w:val="28"/>
        </w:rPr>
      </w:pPr>
      <w:bookmarkStart w:id="68" w:name="_Toc516617786"/>
      <w:r w:rsidRPr="00842F8E">
        <w:rPr>
          <w:rFonts w:ascii="Arial" w:hAnsi="Arial" w:cs="Arial"/>
          <w:color w:val="auto"/>
          <w:sz w:val="28"/>
          <w:szCs w:val="28"/>
        </w:rPr>
        <w:t>II. RETRIEVAL FLUENCY TASK</w:t>
      </w:r>
      <w:bookmarkEnd w:id="68"/>
    </w:p>
    <w:p w14:paraId="574E8296" w14:textId="700A56DD" w:rsidR="00FB3A68" w:rsidRPr="00842F8E" w:rsidRDefault="00FB3A68" w:rsidP="005A7BEF">
      <w:pPr>
        <w:rPr>
          <w:rFonts w:ascii="Arial" w:hAnsi="Arial" w:cs="Arial"/>
          <w:b/>
          <w:i/>
          <w:sz w:val="28"/>
          <w:szCs w:val="28"/>
        </w:rPr>
      </w:pPr>
      <w:r w:rsidRPr="00842F8E">
        <w:rPr>
          <w:rFonts w:ascii="Arial" w:hAnsi="Arial" w:cs="Arial"/>
          <w:b/>
          <w:i/>
          <w:sz w:val="28"/>
          <w:szCs w:val="28"/>
        </w:rPr>
        <w:t>This section is administered to all household memb</w:t>
      </w:r>
      <w:r w:rsidR="002624D9" w:rsidRPr="00842F8E">
        <w:rPr>
          <w:rFonts w:ascii="Arial" w:hAnsi="Arial" w:cs="Arial"/>
          <w:b/>
          <w:i/>
          <w:sz w:val="28"/>
          <w:szCs w:val="28"/>
        </w:rPr>
        <w:t>ers, age 5 and up</w:t>
      </w:r>
    </w:p>
    <w:p w14:paraId="18232FAB" w14:textId="77C48F58" w:rsidR="00FB3A68" w:rsidRPr="00842F8E" w:rsidRDefault="00FB3A68" w:rsidP="005A7BEF">
      <w:pPr>
        <w:rPr>
          <w:rFonts w:ascii="Arial" w:hAnsi="Arial" w:cs="Arial"/>
          <w:b/>
          <w:sz w:val="28"/>
          <w:szCs w:val="28"/>
        </w:rPr>
      </w:pPr>
    </w:p>
    <w:p w14:paraId="4ABC1F80" w14:textId="12ECFCEB" w:rsidR="00CA17D3" w:rsidRPr="00842F8E" w:rsidRDefault="00CA17D3" w:rsidP="005A7BEF">
      <w:pPr>
        <w:rPr>
          <w:rFonts w:ascii="Arial" w:hAnsi="Arial" w:cs="Arial"/>
          <w:b/>
          <w:sz w:val="28"/>
          <w:szCs w:val="28"/>
        </w:rPr>
      </w:pPr>
    </w:p>
    <w:p w14:paraId="56E30E06" w14:textId="77777777" w:rsidR="00CA17D3" w:rsidRPr="00842F8E" w:rsidRDefault="00CA17D3" w:rsidP="00CA17D3">
      <w:pPr>
        <w:rPr>
          <w:rFonts w:ascii="Arial" w:hAnsi="Arial" w:cs="Arial"/>
          <w:sz w:val="28"/>
          <w:szCs w:val="28"/>
        </w:rPr>
      </w:pPr>
      <w:r w:rsidRPr="00842F8E">
        <w:rPr>
          <w:rFonts w:ascii="Arial" w:hAnsi="Arial" w:cs="Arial"/>
          <w:b/>
          <w:sz w:val="28"/>
          <w:szCs w:val="28"/>
        </w:rPr>
        <w:t>Interviewer</w:t>
      </w:r>
      <w:r w:rsidRPr="00842F8E">
        <w:rPr>
          <w:rFonts w:ascii="Arial" w:hAnsi="Arial" w:cs="Arial"/>
          <w:sz w:val="28"/>
          <w:szCs w:val="28"/>
        </w:rPr>
        <w:t xml:space="preserve">: For this test, there are three separate items you will administer to respondents. Each item has a one minute time limit. You will need to use a stopwatch or watch with a second hand to record the time. </w:t>
      </w:r>
    </w:p>
    <w:p w14:paraId="5F9DE6BA" w14:textId="77777777" w:rsidR="00CA17D3" w:rsidRPr="00842F8E" w:rsidRDefault="00CA17D3" w:rsidP="00CA17D3">
      <w:pPr>
        <w:rPr>
          <w:rFonts w:ascii="Arial" w:hAnsi="Arial" w:cs="Arial"/>
          <w:sz w:val="28"/>
          <w:szCs w:val="28"/>
        </w:rPr>
      </w:pPr>
    </w:p>
    <w:p w14:paraId="47A952A6" w14:textId="77777777" w:rsidR="00CA17D3" w:rsidRPr="00842F8E" w:rsidRDefault="00CA17D3" w:rsidP="00CA17D3">
      <w:pPr>
        <w:rPr>
          <w:rFonts w:ascii="Arial" w:hAnsi="Arial" w:cs="Arial"/>
          <w:sz w:val="28"/>
          <w:szCs w:val="28"/>
        </w:rPr>
      </w:pPr>
      <w:r w:rsidRPr="00842F8E">
        <w:rPr>
          <w:rFonts w:ascii="Arial" w:hAnsi="Arial" w:cs="Arial"/>
          <w:sz w:val="28"/>
          <w:szCs w:val="28"/>
        </w:rPr>
        <w:t xml:space="preserve">Respondents are required to name as many words as they can which fit into a given category. You will record the number of correct responses they give for each item. Use tally marks on a piece of paper to record the number of correct answers, and then enter the total number of correct answers into the form when prompted. </w:t>
      </w:r>
    </w:p>
    <w:p w14:paraId="45D4856B" w14:textId="77777777" w:rsidR="00CA17D3" w:rsidRPr="00842F8E" w:rsidRDefault="00CA17D3" w:rsidP="00CA17D3">
      <w:pPr>
        <w:rPr>
          <w:rFonts w:ascii="Arial" w:hAnsi="Arial" w:cs="Arial"/>
          <w:sz w:val="28"/>
          <w:szCs w:val="28"/>
        </w:rPr>
      </w:pPr>
    </w:p>
    <w:p w14:paraId="050F2EEB" w14:textId="77777777" w:rsidR="00CA17D3" w:rsidRPr="00842F8E" w:rsidRDefault="00CA17D3" w:rsidP="00CA17D3">
      <w:pPr>
        <w:rPr>
          <w:rFonts w:ascii="Arial" w:hAnsi="Arial" w:cs="Arial"/>
          <w:sz w:val="28"/>
          <w:szCs w:val="28"/>
        </w:rPr>
      </w:pPr>
      <w:r w:rsidRPr="00842F8E">
        <w:rPr>
          <w:rFonts w:ascii="Arial" w:hAnsi="Arial" w:cs="Arial"/>
          <w:sz w:val="28"/>
          <w:szCs w:val="28"/>
        </w:rPr>
        <w:t>Do not count duplicate answers. For example, if the respondent says "dog" three times, count it as one answer.</w:t>
      </w:r>
    </w:p>
    <w:p w14:paraId="3287A711" w14:textId="77777777" w:rsidR="00CA17D3" w:rsidRPr="00842F8E" w:rsidRDefault="00CA17D3" w:rsidP="00CA17D3">
      <w:pPr>
        <w:rPr>
          <w:rFonts w:ascii="Arial" w:hAnsi="Arial" w:cs="Arial"/>
          <w:sz w:val="28"/>
          <w:szCs w:val="28"/>
        </w:rPr>
      </w:pPr>
    </w:p>
    <w:p w14:paraId="19210BC6" w14:textId="77777777" w:rsidR="00CA17D3" w:rsidRPr="00842F8E" w:rsidRDefault="00CA17D3" w:rsidP="00CA17D3">
      <w:pPr>
        <w:rPr>
          <w:rFonts w:ascii="Arial" w:hAnsi="Arial" w:cs="Arial"/>
          <w:sz w:val="28"/>
          <w:szCs w:val="28"/>
        </w:rPr>
      </w:pPr>
      <w:r w:rsidRPr="00842F8E">
        <w:rPr>
          <w:rFonts w:ascii="Arial" w:hAnsi="Arial" w:cs="Arial"/>
          <w:sz w:val="28"/>
          <w:szCs w:val="28"/>
        </w:rPr>
        <w:t>The categories are below:</w:t>
      </w:r>
    </w:p>
    <w:p w14:paraId="23CD612E" w14:textId="77777777" w:rsidR="00CA17D3" w:rsidRPr="00842F8E" w:rsidRDefault="00CA17D3" w:rsidP="00CA17D3">
      <w:pPr>
        <w:rPr>
          <w:rFonts w:ascii="Arial" w:hAnsi="Arial" w:cs="Arial"/>
          <w:sz w:val="28"/>
          <w:szCs w:val="28"/>
        </w:rPr>
      </w:pPr>
    </w:p>
    <w:p w14:paraId="1915E8AC" w14:textId="77777777" w:rsidR="00CA17D3" w:rsidRPr="00842F8E" w:rsidRDefault="00CA17D3" w:rsidP="00CA17D3">
      <w:pPr>
        <w:rPr>
          <w:rFonts w:ascii="Arial" w:hAnsi="Arial" w:cs="Arial"/>
          <w:sz w:val="28"/>
          <w:szCs w:val="28"/>
        </w:rPr>
      </w:pPr>
      <w:r w:rsidRPr="00842F8E">
        <w:rPr>
          <w:rFonts w:ascii="Arial" w:hAnsi="Arial" w:cs="Arial"/>
          <w:sz w:val="28"/>
          <w:szCs w:val="28"/>
        </w:rPr>
        <w:t>Item 1: Names of foods or drinks, such as Coca Cola</w:t>
      </w:r>
    </w:p>
    <w:p w14:paraId="788BC27B" w14:textId="77777777" w:rsidR="00CA17D3" w:rsidRPr="00842F8E" w:rsidRDefault="00CA17D3" w:rsidP="00CA17D3">
      <w:pPr>
        <w:rPr>
          <w:rFonts w:ascii="Arial" w:hAnsi="Arial" w:cs="Arial"/>
          <w:sz w:val="28"/>
          <w:szCs w:val="28"/>
        </w:rPr>
      </w:pPr>
      <w:r w:rsidRPr="00842F8E">
        <w:rPr>
          <w:rFonts w:ascii="Arial" w:hAnsi="Arial" w:cs="Arial"/>
          <w:sz w:val="28"/>
          <w:szCs w:val="28"/>
        </w:rPr>
        <w:t>Item 2: First names of people</w:t>
      </w:r>
    </w:p>
    <w:p w14:paraId="28AF77F9" w14:textId="24B0EB23" w:rsidR="00CA17D3" w:rsidRPr="00842F8E" w:rsidRDefault="00CA17D3" w:rsidP="00CA17D3">
      <w:pPr>
        <w:rPr>
          <w:rFonts w:ascii="Arial" w:hAnsi="Arial" w:cs="Arial"/>
          <w:sz w:val="28"/>
          <w:szCs w:val="28"/>
        </w:rPr>
      </w:pPr>
      <w:r w:rsidRPr="00842F8E">
        <w:rPr>
          <w:rFonts w:ascii="Arial" w:hAnsi="Arial" w:cs="Arial"/>
          <w:sz w:val="28"/>
          <w:szCs w:val="28"/>
        </w:rPr>
        <w:t>Item 3: Animals</w:t>
      </w:r>
    </w:p>
    <w:p w14:paraId="795B504B" w14:textId="05A826A0" w:rsidR="00CA17D3" w:rsidRDefault="00CA17D3" w:rsidP="005A7BEF">
      <w:pPr>
        <w:rPr>
          <w:rFonts w:ascii="Arial" w:hAnsi="Arial" w:cs="Arial"/>
          <w:b/>
          <w:sz w:val="32"/>
          <w:szCs w:val="32"/>
        </w:rPr>
      </w:pPr>
    </w:p>
    <w:p w14:paraId="1EDE6893" w14:textId="32C46F69" w:rsidR="00CA17D3" w:rsidRDefault="00CA17D3" w:rsidP="005A7BEF">
      <w:pPr>
        <w:rPr>
          <w:rFonts w:ascii="Arial" w:hAnsi="Arial" w:cs="Arial"/>
          <w:b/>
          <w:sz w:val="32"/>
          <w:szCs w:val="32"/>
        </w:rPr>
      </w:pPr>
    </w:p>
    <w:p w14:paraId="48535951" w14:textId="0D1FF7AB" w:rsidR="00CA17D3" w:rsidRDefault="00CA17D3" w:rsidP="005A7BEF">
      <w:pPr>
        <w:rPr>
          <w:rFonts w:ascii="Arial" w:hAnsi="Arial" w:cs="Arial"/>
        </w:rPr>
      </w:pPr>
    </w:p>
    <w:p w14:paraId="7FD1D7D4" w14:textId="692F0ADB" w:rsidR="00CA17D3" w:rsidRDefault="00CA17D3" w:rsidP="005A7BEF">
      <w:pPr>
        <w:rPr>
          <w:rFonts w:ascii="Arial" w:hAnsi="Arial" w:cs="Arial"/>
        </w:rPr>
      </w:pPr>
    </w:p>
    <w:p w14:paraId="4CC06E11" w14:textId="77777777" w:rsidR="00CA17D3" w:rsidRPr="005A7BEF" w:rsidRDefault="00CA17D3" w:rsidP="005A7BEF">
      <w:pPr>
        <w:rPr>
          <w:rFonts w:ascii="Arial" w:hAnsi="Arial" w:cs="Arial"/>
        </w:rPr>
      </w:pPr>
    </w:p>
    <w:p w14:paraId="2EBF578B" w14:textId="77777777" w:rsidR="008703EC" w:rsidRPr="005A7BEF" w:rsidRDefault="008703EC" w:rsidP="005A7BEF">
      <w:pPr>
        <w:rPr>
          <w:rFonts w:ascii="Arial" w:hAnsi="Arial" w:cs="Arial"/>
          <w:b/>
          <w:u w:val="single"/>
        </w:rPr>
      </w:pPr>
    </w:p>
    <w:p w14:paraId="7D8E4B6E" w14:textId="77777777" w:rsidR="008703EC" w:rsidRPr="005A7BEF" w:rsidRDefault="008703EC" w:rsidP="005A7BEF">
      <w:pPr>
        <w:rPr>
          <w:rFonts w:ascii="Arial" w:hAnsi="Arial" w:cs="Arial"/>
          <w:b/>
          <w:u w:val="single"/>
        </w:rPr>
      </w:pPr>
      <w:r w:rsidRPr="005A7BEF">
        <w:rPr>
          <w:rFonts w:ascii="Arial" w:hAnsi="Arial" w:cs="Arial"/>
          <w:b/>
          <w:u w:val="single"/>
        </w:rPr>
        <w:t>Test Item 1:</w:t>
      </w:r>
    </w:p>
    <w:p w14:paraId="56F0B64B" w14:textId="135ACD7B" w:rsidR="008703EC" w:rsidRPr="005A7BEF" w:rsidRDefault="00B10248" w:rsidP="005A7BEF">
      <w:pPr>
        <w:rPr>
          <w:rFonts w:ascii="Arial" w:hAnsi="Arial" w:cs="Arial"/>
        </w:rPr>
      </w:pPr>
      <w:r>
        <w:rPr>
          <w:rFonts w:ascii="Arial" w:hAnsi="Arial" w:cs="Arial"/>
          <w:i/>
        </w:rPr>
        <w:t>INTERVIEWER READS</w:t>
      </w:r>
      <w:r w:rsidR="00C776CF">
        <w:rPr>
          <w:rFonts w:ascii="Arial" w:hAnsi="Arial" w:cs="Arial"/>
          <w:u w:val="single"/>
        </w:rPr>
        <w:t>:</w:t>
      </w:r>
      <w:r w:rsidR="008703EC" w:rsidRPr="005A7BEF">
        <w:rPr>
          <w:rFonts w:ascii="Arial" w:hAnsi="Arial" w:cs="Arial"/>
        </w:rPr>
        <w:t xml:space="preserve"> </w:t>
      </w:r>
      <w:r w:rsidR="00C776CF" w:rsidRPr="008D4F63">
        <w:rPr>
          <w:rFonts w:ascii="Arial" w:hAnsi="Arial" w:cs="Arial"/>
          <w:b/>
        </w:rPr>
        <w:t>I want you to say different things that you can eat or drink. You will have one minute to say as many words as you can. Say the words as quickly as you can.</w:t>
      </w:r>
      <w:r w:rsidR="00C776CF" w:rsidRPr="00C776CF">
        <w:rPr>
          <w:rFonts w:ascii="Arial" w:hAnsi="Arial" w:cs="Arial"/>
        </w:rPr>
        <w:t xml:space="preserve"> </w:t>
      </w:r>
      <w:r w:rsidR="008703EC" w:rsidRPr="005A7BEF">
        <w:rPr>
          <w:rFonts w:ascii="Arial" w:hAnsi="Arial" w:cs="Arial"/>
        </w:rPr>
        <w:t xml:space="preserve">(Pause) </w:t>
      </w:r>
      <w:r w:rsidR="00C776CF" w:rsidRPr="008D4F63">
        <w:rPr>
          <w:rFonts w:ascii="Arial" w:hAnsi="Arial" w:cs="Arial"/>
          <w:b/>
        </w:rPr>
        <w:t>Start now</w:t>
      </w:r>
      <w:r w:rsidR="00C776CF" w:rsidRPr="00C776CF">
        <w:rPr>
          <w:rFonts w:ascii="Arial" w:hAnsi="Arial" w:cs="Arial"/>
          <w:b/>
        </w:rPr>
        <w:t>.</w:t>
      </w:r>
      <w:r w:rsidR="008703EC" w:rsidRPr="005A7BEF">
        <w:rPr>
          <w:rFonts w:ascii="Arial" w:hAnsi="Arial" w:cs="Arial"/>
        </w:rPr>
        <w:t xml:space="preserve"> (Begin Timing 1 minute). </w:t>
      </w:r>
    </w:p>
    <w:p w14:paraId="40878110" w14:textId="77777777" w:rsidR="00C776CF" w:rsidRDefault="00C776CF" w:rsidP="005A7BEF">
      <w:pPr>
        <w:rPr>
          <w:rFonts w:ascii="Arial" w:hAnsi="Arial" w:cs="Arial"/>
        </w:rPr>
      </w:pPr>
    </w:p>
    <w:p w14:paraId="49805FB3" w14:textId="35EBCA78" w:rsidR="008703EC" w:rsidRDefault="00C776CF" w:rsidP="005A7BEF">
      <w:pPr>
        <w:rPr>
          <w:rFonts w:ascii="Arial" w:hAnsi="Arial" w:cs="Arial"/>
          <w:b/>
        </w:rPr>
      </w:pPr>
      <w:r w:rsidRPr="00842F8E">
        <w:rPr>
          <w:rFonts w:ascii="Arial" w:hAnsi="Arial" w:cs="Arial"/>
          <w:b/>
        </w:rPr>
        <w:t>Interviewer</w:t>
      </w:r>
      <w:r w:rsidRPr="00C776CF">
        <w:rPr>
          <w:rFonts w:ascii="Arial" w:hAnsi="Arial" w:cs="Arial"/>
        </w:rPr>
        <w:t>: Count brand names of foods or drinks, such as Coca Cola, as correct answers. After exactly one minute, tell the respondent to stop.</w:t>
      </w:r>
    </w:p>
    <w:p w14:paraId="391AB0F6" w14:textId="1D542BF6" w:rsidR="00CA17D3" w:rsidRDefault="00CA17D3" w:rsidP="005A7BEF">
      <w:pPr>
        <w:rPr>
          <w:rFonts w:ascii="Arial" w:hAnsi="Arial" w:cs="Arial"/>
          <w:b/>
        </w:rPr>
      </w:pPr>
    </w:p>
    <w:p w14:paraId="412738FC" w14:textId="77777777" w:rsidR="00CA17D3" w:rsidRPr="005A7BEF" w:rsidRDefault="00CA17D3" w:rsidP="005A7BEF">
      <w:pPr>
        <w:rPr>
          <w:rFonts w:ascii="Arial" w:hAnsi="Arial" w:cs="Arial"/>
          <w:b/>
        </w:rPr>
      </w:pPr>
    </w:p>
    <w:p w14:paraId="5CE42A2C" w14:textId="77777777" w:rsidR="008703EC" w:rsidRPr="005A7BEF" w:rsidRDefault="008703EC" w:rsidP="005A7BEF">
      <w:pPr>
        <w:rPr>
          <w:rFonts w:ascii="Arial" w:hAnsi="Arial" w:cs="Arial"/>
          <w:b/>
          <w:u w:val="single"/>
        </w:rPr>
      </w:pPr>
      <w:r w:rsidRPr="005A7BEF">
        <w:rPr>
          <w:rFonts w:ascii="Arial" w:hAnsi="Arial" w:cs="Arial"/>
          <w:b/>
          <w:u w:val="single"/>
        </w:rPr>
        <w:t>Test Item 2:</w:t>
      </w:r>
    </w:p>
    <w:p w14:paraId="3832B326" w14:textId="46F7B8B1" w:rsidR="008703EC" w:rsidRPr="005A7BEF" w:rsidRDefault="00B10248" w:rsidP="005A7BEF">
      <w:pPr>
        <w:rPr>
          <w:rFonts w:ascii="Arial" w:hAnsi="Arial" w:cs="Arial"/>
        </w:rPr>
      </w:pPr>
      <w:r>
        <w:rPr>
          <w:rFonts w:ascii="Arial" w:hAnsi="Arial" w:cs="Arial"/>
          <w:i/>
        </w:rPr>
        <w:t>INTERVIEWER READS</w:t>
      </w:r>
      <w:r>
        <w:rPr>
          <w:rFonts w:ascii="Arial" w:hAnsi="Arial" w:cs="Arial"/>
          <w:u w:val="single"/>
        </w:rPr>
        <w:t>:</w:t>
      </w:r>
      <w:r w:rsidR="008703EC" w:rsidRPr="005A7BEF">
        <w:rPr>
          <w:rFonts w:ascii="Arial" w:hAnsi="Arial" w:cs="Arial"/>
        </w:rPr>
        <w:t xml:space="preserve"> </w:t>
      </w:r>
      <w:r w:rsidR="00C776CF" w:rsidRPr="008D4F63">
        <w:rPr>
          <w:rFonts w:ascii="Arial" w:hAnsi="Arial" w:cs="Arial"/>
          <w:b/>
        </w:rPr>
        <w:t>Now I want you to say first names of people. You will have one minute to say as many words as you can. Say the words as quickly as you can.</w:t>
      </w:r>
      <w:r w:rsidR="008703EC" w:rsidRPr="005A7BEF">
        <w:rPr>
          <w:rFonts w:ascii="Arial" w:hAnsi="Arial" w:cs="Arial"/>
        </w:rPr>
        <w:t xml:space="preserve"> (Pause) </w:t>
      </w:r>
      <w:r w:rsidR="00C776CF">
        <w:rPr>
          <w:rFonts w:ascii="Arial" w:hAnsi="Arial" w:cs="Arial"/>
          <w:b/>
        </w:rPr>
        <w:t>Start now</w:t>
      </w:r>
      <w:r w:rsidR="008703EC" w:rsidRPr="005A7BEF">
        <w:rPr>
          <w:rFonts w:ascii="Arial" w:hAnsi="Arial" w:cs="Arial"/>
        </w:rPr>
        <w:t xml:space="preserve">.  </w:t>
      </w:r>
    </w:p>
    <w:p w14:paraId="0C0F987E" w14:textId="77777777" w:rsidR="008703EC" w:rsidRPr="005A7BEF" w:rsidRDefault="008703EC" w:rsidP="005A7BEF">
      <w:pPr>
        <w:rPr>
          <w:rFonts w:ascii="Arial" w:hAnsi="Arial" w:cs="Arial"/>
        </w:rPr>
      </w:pPr>
      <w:r w:rsidRPr="005A7BEF">
        <w:rPr>
          <w:rFonts w:ascii="Arial" w:hAnsi="Arial" w:cs="Arial"/>
        </w:rPr>
        <w:t xml:space="preserve">After exactly 1 minute, say: </w:t>
      </w:r>
      <w:r w:rsidRPr="001403DE">
        <w:rPr>
          <w:rFonts w:ascii="Arial" w:hAnsi="Arial" w:cs="Arial"/>
          <w:b/>
        </w:rPr>
        <w:t>Stop.</w:t>
      </w:r>
    </w:p>
    <w:p w14:paraId="4D59CB86" w14:textId="2264531F" w:rsidR="008703EC" w:rsidRDefault="008703EC" w:rsidP="005A7BEF">
      <w:pPr>
        <w:rPr>
          <w:rFonts w:ascii="Arial" w:hAnsi="Arial" w:cs="Arial"/>
          <w:b/>
        </w:rPr>
      </w:pPr>
    </w:p>
    <w:p w14:paraId="7DD593F7" w14:textId="12A065D2" w:rsidR="00C776CF" w:rsidRPr="008D4F63" w:rsidRDefault="00C776CF" w:rsidP="005A7BEF">
      <w:pPr>
        <w:rPr>
          <w:rFonts w:ascii="Arial" w:hAnsi="Arial" w:cs="Arial"/>
        </w:rPr>
      </w:pPr>
      <w:r w:rsidRPr="00842F8E">
        <w:rPr>
          <w:rFonts w:ascii="Arial" w:hAnsi="Arial" w:cs="Arial"/>
          <w:b/>
        </w:rPr>
        <w:t>Interviewer</w:t>
      </w:r>
      <w:r w:rsidRPr="008D4F63">
        <w:rPr>
          <w:rFonts w:ascii="Arial" w:hAnsi="Arial" w:cs="Arial"/>
        </w:rPr>
        <w:t>: Count variations of the same name, such as Bob, Bobby, and Robert, as separate correct answers. Count formal names, such as Mrs. Smith, as correct answers. After exactly one minute, tell the respondent to stop.</w:t>
      </w:r>
    </w:p>
    <w:p w14:paraId="6CD4F603" w14:textId="77777777" w:rsidR="00C776CF" w:rsidRPr="005A7BEF" w:rsidRDefault="00C776CF" w:rsidP="005A7BEF">
      <w:pPr>
        <w:rPr>
          <w:rFonts w:ascii="Arial" w:hAnsi="Arial" w:cs="Arial"/>
          <w:b/>
        </w:rPr>
      </w:pPr>
    </w:p>
    <w:p w14:paraId="61FE049F" w14:textId="77777777" w:rsidR="000B5088" w:rsidRPr="005A7BEF" w:rsidRDefault="000B5088" w:rsidP="005A7BEF">
      <w:pPr>
        <w:rPr>
          <w:rFonts w:ascii="Arial" w:hAnsi="Arial" w:cs="Arial"/>
          <w:b/>
          <w:u w:val="single"/>
        </w:rPr>
      </w:pPr>
    </w:p>
    <w:p w14:paraId="08E1C4E6" w14:textId="30EBD2AD" w:rsidR="008703EC" w:rsidRPr="005A7BEF" w:rsidRDefault="008703EC" w:rsidP="005A7BEF">
      <w:pPr>
        <w:rPr>
          <w:rFonts w:ascii="Arial" w:hAnsi="Arial" w:cs="Arial"/>
          <w:b/>
          <w:u w:val="single"/>
        </w:rPr>
      </w:pPr>
      <w:r w:rsidRPr="005A7BEF">
        <w:rPr>
          <w:rFonts w:ascii="Arial" w:hAnsi="Arial" w:cs="Arial"/>
          <w:b/>
          <w:u w:val="single"/>
        </w:rPr>
        <w:t>Test Item 3:</w:t>
      </w:r>
    </w:p>
    <w:p w14:paraId="32A41AA2" w14:textId="325101C3" w:rsidR="000B5088" w:rsidRPr="005A7BEF" w:rsidRDefault="00B10248" w:rsidP="005A7BEF">
      <w:pPr>
        <w:rPr>
          <w:rFonts w:ascii="Arial" w:hAnsi="Arial" w:cs="Arial"/>
        </w:rPr>
      </w:pPr>
      <w:r>
        <w:rPr>
          <w:rFonts w:ascii="Arial" w:hAnsi="Arial" w:cs="Arial"/>
          <w:i/>
        </w:rPr>
        <w:t>INTERVIEWER READS</w:t>
      </w:r>
      <w:r>
        <w:rPr>
          <w:rFonts w:ascii="Arial" w:hAnsi="Arial" w:cs="Arial"/>
          <w:u w:val="single"/>
        </w:rPr>
        <w:t>:</w:t>
      </w:r>
      <w:r w:rsidR="008703EC" w:rsidRPr="005A7BEF">
        <w:rPr>
          <w:rFonts w:ascii="Arial" w:hAnsi="Arial" w:cs="Arial"/>
        </w:rPr>
        <w:t xml:space="preserve"> </w:t>
      </w:r>
      <w:r w:rsidR="00C776CF" w:rsidRPr="008D4F63">
        <w:rPr>
          <w:rFonts w:ascii="Arial" w:hAnsi="Arial" w:cs="Arial"/>
          <w:b/>
        </w:rPr>
        <w:t>Now I want you to say different animals. You will have one minute to say as many words as you can. Say the words as quickly as you can.</w:t>
      </w:r>
      <w:r w:rsidR="008703EC" w:rsidRPr="005A7BEF">
        <w:rPr>
          <w:rFonts w:ascii="Arial" w:hAnsi="Arial" w:cs="Arial"/>
        </w:rPr>
        <w:t xml:space="preserve"> (Pause) </w:t>
      </w:r>
      <w:r w:rsidR="00C776CF">
        <w:rPr>
          <w:rFonts w:ascii="Arial" w:hAnsi="Arial" w:cs="Arial"/>
          <w:b/>
        </w:rPr>
        <w:t>Start now</w:t>
      </w:r>
      <w:r w:rsidR="008703EC" w:rsidRPr="005A7BEF">
        <w:rPr>
          <w:rFonts w:ascii="Arial" w:hAnsi="Arial" w:cs="Arial"/>
        </w:rPr>
        <w:t xml:space="preserve">. (Begin Timing 1 minute). </w:t>
      </w:r>
    </w:p>
    <w:p w14:paraId="1CC44575" w14:textId="77777777" w:rsidR="00C776CF" w:rsidRDefault="008703EC" w:rsidP="005A7BEF">
      <w:pPr>
        <w:rPr>
          <w:rFonts w:ascii="Arial" w:hAnsi="Arial" w:cs="Arial"/>
        </w:rPr>
      </w:pPr>
      <w:r w:rsidRPr="005A7BEF">
        <w:rPr>
          <w:rFonts w:ascii="Arial" w:hAnsi="Arial" w:cs="Arial"/>
        </w:rPr>
        <w:t xml:space="preserve">After exactly 1 minute, say: </w:t>
      </w:r>
    </w:p>
    <w:p w14:paraId="10E3457E" w14:textId="77777777" w:rsidR="00C776CF" w:rsidRDefault="00C776CF" w:rsidP="005A7BEF">
      <w:pPr>
        <w:rPr>
          <w:rFonts w:ascii="Arial" w:hAnsi="Arial" w:cs="Arial"/>
        </w:rPr>
      </w:pPr>
    </w:p>
    <w:p w14:paraId="612D092F" w14:textId="6A9591A0" w:rsidR="008703EC" w:rsidRPr="0047033B" w:rsidRDefault="00C776CF" w:rsidP="005A7BEF">
      <w:pPr>
        <w:rPr>
          <w:rFonts w:ascii="Arial" w:hAnsi="Arial" w:cs="Arial"/>
        </w:rPr>
      </w:pPr>
      <w:r w:rsidRPr="00842F8E">
        <w:rPr>
          <w:rFonts w:ascii="Arial" w:hAnsi="Arial" w:cs="Arial"/>
          <w:b/>
        </w:rPr>
        <w:t>Interviewer</w:t>
      </w:r>
      <w:r w:rsidRPr="008D4F63">
        <w:rPr>
          <w:rFonts w:ascii="Arial" w:hAnsi="Arial" w:cs="Arial"/>
        </w:rPr>
        <w:t>: After exactly one minute, tell the respondent to stop.</w:t>
      </w:r>
    </w:p>
    <w:p w14:paraId="63A56BFA" w14:textId="0C54ACA1" w:rsidR="00CA17D3" w:rsidRDefault="00CA17D3" w:rsidP="005A7BEF">
      <w:pPr>
        <w:rPr>
          <w:rFonts w:ascii="Arial" w:hAnsi="Arial" w:cs="Arial"/>
        </w:rPr>
      </w:pPr>
    </w:p>
    <w:p w14:paraId="276F44CD" w14:textId="79EDEA9B" w:rsidR="00CA17D3" w:rsidRDefault="00CA17D3" w:rsidP="005A7BEF">
      <w:pPr>
        <w:rPr>
          <w:rFonts w:ascii="Arial" w:hAnsi="Arial" w:cs="Arial"/>
        </w:rPr>
      </w:pPr>
    </w:p>
    <w:p w14:paraId="374E3A0A" w14:textId="77777777" w:rsidR="00CA17D3" w:rsidRDefault="00CA17D3" w:rsidP="005A7BEF">
      <w:pPr>
        <w:rPr>
          <w:rFonts w:ascii="Arial" w:hAnsi="Arial" w:cs="Arial"/>
        </w:rPr>
      </w:pPr>
    </w:p>
    <w:p w14:paraId="6CF7BE3A" w14:textId="43760339" w:rsidR="00CA17D3" w:rsidRDefault="00CA17D3" w:rsidP="005A7BEF">
      <w:pPr>
        <w:rPr>
          <w:rFonts w:ascii="Arial" w:hAnsi="Arial" w:cs="Arial"/>
        </w:rPr>
      </w:pPr>
    </w:p>
    <w:p w14:paraId="21667362" w14:textId="77777777" w:rsidR="00CA17D3" w:rsidRPr="005A7BEF" w:rsidRDefault="00CA17D3" w:rsidP="005A7BEF">
      <w:pPr>
        <w:rPr>
          <w:rFonts w:ascii="Arial" w:hAnsi="Arial" w:cs="Arial"/>
        </w:rPr>
      </w:pPr>
    </w:p>
    <w:p w14:paraId="2B94B994" w14:textId="2481E980" w:rsidR="004962CB" w:rsidRPr="005A7BEF" w:rsidRDefault="004962CB" w:rsidP="005A7BEF">
      <w:pPr>
        <w:jc w:val="center"/>
        <w:rPr>
          <w:rFonts w:ascii="Arial" w:hAnsi="Arial" w:cs="Arial"/>
          <w:u w:val="single"/>
        </w:rPr>
      </w:pPr>
      <w:r w:rsidRPr="005A7BEF">
        <w:rPr>
          <w:rFonts w:ascii="Arial" w:hAnsi="Arial" w:cs="Arial"/>
          <w:u w:val="single"/>
        </w:rPr>
        <w:t>Participant Score Sheet</w:t>
      </w:r>
    </w:p>
    <w:p w14:paraId="26E786AE" w14:textId="3C64B953" w:rsidR="000B5088" w:rsidRPr="005A7BEF" w:rsidRDefault="000B5088" w:rsidP="005A7BEF">
      <w:pPr>
        <w:rPr>
          <w:rFonts w:ascii="Arial" w:hAnsi="Arial" w:cs="Arial"/>
          <w:u w:val="single"/>
        </w:rPr>
      </w:pPr>
    </w:p>
    <w:p w14:paraId="7F2676D2" w14:textId="1E6D030F" w:rsidR="000B5088" w:rsidRPr="005A7BEF" w:rsidRDefault="000B5088" w:rsidP="005A7BEF">
      <w:pPr>
        <w:jc w:val="center"/>
        <w:rPr>
          <w:rFonts w:ascii="Arial" w:hAnsi="Arial" w:cs="Arial"/>
          <w:u w:val="single"/>
        </w:rPr>
      </w:pPr>
    </w:p>
    <w:p w14:paraId="25782DB1" w14:textId="6F82261E" w:rsidR="008703EC" w:rsidRPr="005A7BEF" w:rsidRDefault="00853C94" w:rsidP="005A7BEF">
      <w:pPr>
        <w:pStyle w:val="Heading3"/>
        <w:spacing w:before="0"/>
        <w:rPr>
          <w:rFonts w:ascii="Arial" w:hAnsi="Arial" w:cs="Arial"/>
          <w:color w:val="auto"/>
          <w:sz w:val="24"/>
          <w:szCs w:val="24"/>
        </w:rPr>
      </w:pPr>
      <w:r w:rsidRPr="005A7BEF">
        <w:rPr>
          <w:rFonts w:ascii="Arial" w:hAnsi="Arial" w:cs="Arial"/>
          <w:b w:val="0"/>
          <w:noProof/>
        </w:rPr>
        <w:drawing>
          <wp:inline distT="0" distB="0" distL="0" distR="0" wp14:anchorId="6EFD3F3D" wp14:editId="7A8BE710">
            <wp:extent cx="4143007" cy="463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trieval Fluency Task.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3007" cy="4635305"/>
                    </a:xfrm>
                    <a:prstGeom prst="rect">
                      <a:avLst/>
                    </a:prstGeom>
                  </pic:spPr>
                </pic:pic>
              </a:graphicData>
            </a:graphic>
          </wp:inline>
        </w:drawing>
      </w:r>
      <w:r w:rsidR="008703EC" w:rsidRPr="005A7BEF">
        <w:rPr>
          <w:rFonts w:ascii="Arial" w:hAnsi="Arial" w:cs="Arial"/>
          <w:color w:val="auto"/>
        </w:rPr>
        <w:br w:type="page"/>
      </w:r>
      <w:bookmarkStart w:id="69" w:name="_Toc516617787"/>
      <w:r w:rsidR="008703EC" w:rsidRPr="005A7BEF">
        <w:rPr>
          <w:rFonts w:ascii="Arial" w:hAnsi="Arial" w:cs="Arial"/>
          <w:color w:val="auto"/>
          <w:sz w:val="24"/>
          <w:szCs w:val="24"/>
        </w:rPr>
        <w:lastRenderedPageBreak/>
        <w:t>III. MATH QUESTIONS</w:t>
      </w:r>
      <w:bookmarkEnd w:id="69"/>
      <w:r w:rsidR="008703EC" w:rsidRPr="005A7BEF">
        <w:rPr>
          <w:rFonts w:ascii="Arial" w:hAnsi="Arial" w:cs="Arial"/>
          <w:color w:val="auto"/>
          <w:sz w:val="24"/>
          <w:szCs w:val="24"/>
        </w:rPr>
        <w:t xml:space="preserve">  </w:t>
      </w:r>
    </w:p>
    <w:p w14:paraId="3618FD3F" w14:textId="1E1C5A87" w:rsidR="00FB3A68" w:rsidRPr="005A7BEF" w:rsidRDefault="00FB3A68" w:rsidP="005A7BEF">
      <w:pPr>
        <w:rPr>
          <w:rFonts w:ascii="Arial" w:hAnsi="Arial" w:cs="Arial"/>
        </w:rPr>
      </w:pPr>
    </w:p>
    <w:p w14:paraId="0E61815C" w14:textId="0FDB1283" w:rsidR="00FB3A68" w:rsidRPr="005A7BEF" w:rsidRDefault="00FB3A68" w:rsidP="005A7BEF">
      <w:pPr>
        <w:rPr>
          <w:rFonts w:ascii="Arial" w:hAnsi="Arial" w:cs="Arial"/>
          <w:b/>
          <w:i/>
          <w:sz w:val="20"/>
          <w:szCs w:val="20"/>
        </w:rPr>
      </w:pPr>
      <w:bookmarkStart w:id="70" w:name="_Hlk515918869"/>
      <w:r w:rsidRPr="005A7BEF">
        <w:rPr>
          <w:rFonts w:ascii="Arial" w:hAnsi="Arial" w:cs="Arial"/>
          <w:b/>
          <w:i/>
          <w:sz w:val="20"/>
          <w:szCs w:val="20"/>
        </w:rPr>
        <w:t>This section is administered to</w:t>
      </w:r>
      <w:r w:rsidR="001E3B12" w:rsidRPr="005A7BEF">
        <w:rPr>
          <w:rFonts w:ascii="Arial" w:hAnsi="Arial" w:cs="Arial"/>
          <w:b/>
          <w:i/>
          <w:sz w:val="20"/>
          <w:szCs w:val="20"/>
        </w:rPr>
        <w:t xml:space="preserve"> each household member that is</w:t>
      </w:r>
      <w:r w:rsidR="002624D9" w:rsidRPr="005A7BEF">
        <w:rPr>
          <w:rFonts w:ascii="Arial" w:hAnsi="Arial" w:cs="Arial"/>
          <w:b/>
          <w:i/>
          <w:sz w:val="20"/>
          <w:szCs w:val="20"/>
        </w:rPr>
        <w:t xml:space="preserve"> age </w:t>
      </w:r>
      <w:r w:rsidR="006A4BD3" w:rsidRPr="005A7BEF">
        <w:rPr>
          <w:rFonts w:ascii="Arial" w:hAnsi="Arial" w:cs="Arial"/>
          <w:b/>
          <w:i/>
          <w:sz w:val="20"/>
          <w:szCs w:val="20"/>
        </w:rPr>
        <w:t>9</w:t>
      </w:r>
      <w:r w:rsidR="002624D9" w:rsidRPr="005A7BEF">
        <w:rPr>
          <w:rFonts w:ascii="Arial" w:hAnsi="Arial" w:cs="Arial"/>
          <w:b/>
          <w:i/>
          <w:sz w:val="20"/>
          <w:szCs w:val="20"/>
        </w:rPr>
        <w:t xml:space="preserve"> and up</w:t>
      </w:r>
      <w:r w:rsidR="006A4BD3" w:rsidRPr="005A7BEF">
        <w:rPr>
          <w:rFonts w:ascii="Arial" w:hAnsi="Arial" w:cs="Arial"/>
          <w:b/>
          <w:i/>
          <w:sz w:val="20"/>
          <w:szCs w:val="20"/>
        </w:rPr>
        <w:t xml:space="preserve"> </w:t>
      </w:r>
      <w:r w:rsidR="001E3B12" w:rsidRPr="005A7BEF">
        <w:rPr>
          <w:rFonts w:ascii="Arial" w:hAnsi="Arial" w:cs="Arial"/>
          <w:b/>
          <w:i/>
          <w:sz w:val="20"/>
          <w:szCs w:val="20"/>
        </w:rPr>
        <w:t>AND has attended</w:t>
      </w:r>
      <w:r w:rsidR="006A4BD3" w:rsidRPr="005A7BEF">
        <w:rPr>
          <w:rFonts w:ascii="Arial" w:hAnsi="Arial" w:cs="Arial"/>
          <w:b/>
          <w:i/>
          <w:sz w:val="20"/>
          <w:szCs w:val="20"/>
        </w:rPr>
        <w:t xml:space="preserve"> school.</w:t>
      </w:r>
    </w:p>
    <w:p w14:paraId="40C9BECA" w14:textId="05574F8F" w:rsidR="00FB3A68" w:rsidRPr="005A7BEF" w:rsidRDefault="00FB3A68" w:rsidP="005A7BEF">
      <w:pPr>
        <w:rPr>
          <w:rFonts w:ascii="Arial" w:hAnsi="Arial" w:cs="Arial"/>
        </w:rPr>
      </w:pPr>
    </w:p>
    <w:p w14:paraId="3C53FC0C" w14:textId="0700A90E" w:rsidR="008703EC" w:rsidRPr="00842F8E" w:rsidRDefault="00CA17D3" w:rsidP="005A7BEF">
      <w:pPr>
        <w:rPr>
          <w:rFonts w:ascii="Arial" w:hAnsi="Arial" w:cs="Arial"/>
          <w:sz w:val="16"/>
          <w:szCs w:val="16"/>
        </w:rPr>
      </w:pPr>
      <w:r w:rsidRPr="005C4BC0">
        <w:rPr>
          <w:rFonts w:ascii="Arial" w:hAnsi="Arial" w:cs="Arial"/>
          <w:b/>
          <w:sz w:val="16"/>
          <w:szCs w:val="16"/>
        </w:rPr>
        <w:t>Interviewer</w:t>
      </w:r>
      <w:r w:rsidRPr="00CA17D3">
        <w:rPr>
          <w:rFonts w:ascii="Arial" w:hAnsi="Arial" w:cs="Arial"/>
          <w:b/>
          <w:sz w:val="16"/>
          <w:szCs w:val="16"/>
        </w:rPr>
        <w:t xml:space="preserve">: </w:t>
      </w:r>
      <w:r w:rsidRPr="00842F8E">
        <w:rPr>
          <w:rFonts w:ascii="Arial" w:hAnsi="Arial" w:cs="Arial"/>
          <w:sz w:val="16"/>
          <w:szCs w:val="16"/>
        </w:rPr>
        <w:t>Show the math questions (as reported separately on the math cards) to [Name] and have them choose the answer they think is best. For each question, record the answer that [Name] chose.</w:t>
      </w:r>
    </w:p>
    <w:p w14:paraId="1C9617D4" w14:textId="77777777" w:rsidR="0047033B" w:rsidRPr="00842F8E" w:rsidRDefault="0047033B" w:rsidP="005A7BEF">
      <w:pPr>
        <w:rPr>
          <w:rFonts w:ascii="Arial" w:hAnsi="Arial" w:cs="Arial"/>
          <w:i/>
          <w:iCs/>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56"/>
        <w:gridCol w:w="1824"/>
        <w:gridCol w:w="1782"/>
        <w:gridCol w:w="1782"/>
      </w:tblGrid>
      <w:tr w:rsidR="008703EC" w:rsidRPr="005A7BEF" w14:paraId="2CAF4DE5" w14:textId="77777777" w:rsidTr="008703EC">
        <w:trPr>
          <w:trHeight w:val="368"/>
          <w:tblHeader/>
        </w:trPr>
        <w:tc>
          <w:tcPr>
            <w:tcW w:w="3068" w:type="pct"/>
            <w:shd w:val="clear" w:color="auto" w:fill="A6A6A6" w:themeFill="background1" w:themeFillShade="A6"/>
            <w:vAlign w:val="center"/>
          </w:tcPr>
          <w:p w14:paraId="7CF92D1A" w14:textId="77777777" w:rsidR="008703EC" w:rsidRPr="005A7BEF" w:rsidRDefault="008703EC" w:rsidP="005A7BEF">
            <w:pPr>
              <w:spacing w:line="276" w:lineRule="auto"/>
              <w:jc w:val="center"/>
              <w:rPr>
                <w:rFonts w:ascii="Arial" w:hAnsi="Arial" w:cs="Arial"/>
                <w:b/>
                <w:sz w:val="16"/>
                <w:szCs w:val="16"/>
              </w:rPr>
            </w:pPr>
            <w:r w:rsidRPr="005A7BEF">
              <w:rPr>
                <w:rFonts w:ascii="Arial" w:hAnsi="Arial" w:cs="Arial"/>
                <w:b/>
                <w:sz w:val="16"/>
                <w:szCs w:val="16"/>
              </w:rPr>
              <w:t>Member ID</w:t>
            </w:r>
          </w:p>
        </w:tc>
        <w:tc>
          <w:tcPr>
            <w:tcW w:w="654" w:type="pct"/>
            <w:shd w:val="clear" w:color="auto" w:fill="A6A6A6" w:themeFill="background1" w:themeFillShade="A6"/>
            <w:vAlign w:val="center"/>
          </w:tcPr>
          <w:p w14:paraId="7E4428FD" w14:textId="59E8CD5C" w:rsidR="008703EC" w:rsidRPr="005A7BEF" w:rsidRDefault="00CA17D3" w:rsidP="005A7BEF">
            <w:pPr>
              <w:spacing w:line="276" w:lineRule="auto"/>
              <w:jc w:val="center"/>
              <w:rPr>
                <w:rFonts w:ascii="Arial" w:hAnsi="Arial" w:cs="Arial"/>
                <w:b/>
                <w:sz w:val="16"/>
                <w:szCs w:val="16"/>
              </w:rPr>
            </w:pPr>
            <w:r>
              <w:rPr>
                <w:rFonts w:ascii="Arial" w:hAnsi="Arial" w:cs="Arial"/>
                <w:b/>
                <w:sz w:val="16"/>
                <w:szCs w:val="16"/>
              </w:rPr>
              <w:t>Participant</w:t>
            </w:r>
            <w:r w:rsidRPr="005A7BEF">
              <w:rPr>
                <w:rFonts w:ascii="Arial" w:hAnsi="Arial" w:cs="Arial"/>
                <w:b/>
                <w:sz w:val="16"/>
                <w:szCs w:val="16"/>
              </w:rPr>
              <w:t xml:space="preserve"> </w:t>
            </w:r>
            <w:r w:rsidR="008703EC" w:rsidRPr="005A7BEF">
              <w:rPr>
                <w:rFonts w:ascii="Arial" w:hAnsi="Arial" w:cs="Arial"/>
                <w:b/>
                <w:sz w:val="16"/>
                <w:szCs w:val="16"/>
              </w:rPr>
              <w:t>1</w:t>
            </w:r>
          </w:p>
        </w:tc>
        <w:tc>
          <w:tcPr>
            <w:tcW w:w="639" w:type="pct"/>
            <w:shd w:val="clear" w:color="auto" w:fill="A6A6A6" w:themeFill="background1" w:themeFillShade="A6"/>
            <w:vAlign w:val="center"/>
          </w:tcPr>
          <w:p w14:paraId="17E57D81" w14:textId="531B39C8" w:rsidR="008703EC" w:rsidRPr="005A7BEF" w:rsidRDefault="00CA17D3" w:rsidP="005A7BEF">
            <w:pPr>
              <w:spacing w:line="276" w:lineRule="auto"/>
              <w:jc w:val="center"/>
              <w:rPr>
                <w:rFonts w:ascii="Arial" w:hAnsi="Arial" w:cs="Arial"/>
                <w:b/>
                <w:sz w:val="16"/>
                <w:szCs w:val="16"/>
              </w:rPr>
            </w:pPr>
            <w:r>
              <w:rPr>
                <w:rFonts w:ascii="Arial" w:hAnsi="Arial" w:cs="Arial"/>
                <w:b/>
                <w:sz w:val="16"/>
                <w:szCs w:val="16"/>
              </w:rPr>
              <w:t>Participant</w:t>
            </w:r>
            <w:r w:rsidRPr="005A7BEF">
              <w:rPr>
                <w:rFonts w:ascii="Arial" w:hAnsi="Arial" w:cs="Arial"/>
                <w:b/>
                <w:sz w:val="16"/>
                <w:szCs w:val="16"/>
              </w:rPr>
              <w:t xml:space="preserve"> </w:t>
            </w:r>
            <w:r w:rsidR="008703EC" w:rsidRPr="005A7BEF">
              <w:rPr>
                <w:rFonts w:ascii="Arial" w:hAnsi="Arial" w:cs="Arial"/>
                <w:b/>
                <w:sz w:val="16"/>
                <w:szCs w:val="16"/>
              </w:rPr>
              <w:t>2</w:t>
            </w:r>
          </w:p>
        </w:tc>
        <w:tc>
          <w:tcPr>
            <w:tcW w:w="639" w:type="pct"/>
            <w:shd w:val="clear" w:color="auto" w:fill="A6A6A6" w:themeFill="background1" w:themeFillShade="A6"/>
            <w:vAlign w:val="center"/>
          </w:tcPr>
          <w:p w14:paraId="5A0C80A0" w14:textId="5684950E" w:rsidR="008703EC" w:rsidRPr="005A7BEF" w:rsidRDefault="00CA17D3" w:rsidP="005A7BEF">
            <w:pPr>
              <w:spacing w:line="276" w:lineRule="auto"/>
              <w:jc w:val="center"/>
              <w:rPr>
                <w:rFonts w:ascii="Arial" w:hAnsi="Arial" w:cs="Arial"/>
                <w:b/>
                <w:sz w:val="16"/>
                <w:szCs w:val="16"/>
              </w:rPr>
            </w:pPr>
            <w:r>
              <w:rPr>
                <w:rFonts w:ascii="Arial" w:hAnsi="Arial" w:cs="Arial"/>
                <w:b/>
                <w:sz w:val="16"/>
                <w:szCs w:val="16"/>
              </w:rPr>
              <w:t>Participant</w:t>
            </w:r>
            <w:r w:rsidRPr="005A7BEF">
              <w:rPr>
                <w:rFonts w:ascii="Arial" w:hAnsi="Arial" w:cs="Arial"/>
                <w:b/>
                <w:sz w:val="16"/>
                <w:szCs w:val="16"/>
              </w:rPr>
              <w:t xml:space="preserve"> </w:t>
            </w:r>
            <w:r w:rsidR="008703EC" w:rsidRPr="005A7BEF">
              <w:rPr>
                <w:rFonts w:ascii="Arial" w:hAnsi="Arial" w:cs="Arial"/>
                <w:b/>
                <w:sz w:val="16"/>
                <w:szCs w:val="16"/>
              </w:rPr>
              <w:t>3</w:t>
            </w:r>
          </w:p>
        </w:tc>
      </w:tr>
      <w:tr w:rsidR="008703EC" w:rsidRPr="005A7BEF" w14:paraId="5DDFC932" w14:textId="77777777" w:rsidTr="008703EC">
        <w:trPr>
          <w:trHeight w:val="582"/>
        </w:trPr>
        <w:tc>
          <w:tcPr>
            <w:tcW w:w="3068" w:type="pct"/>
            <w:vAlign w:val="center"/>
          </w:tcPr>
          <w:p w14:paraId="5C4C26E0" w14:textId="68BD6736" w:rsidR="008703EC" w:rsidRPr="005A7BEF" w:rsidRDefault="008703EC">
            <w:pPr>
              <w:rPr>
                <w:rFonts w:ascii="Arial" w:hAnsi="Arial" w:cs="Arial"/>
                <w:sz w:val="16"/>
                <w:szCs w:val="16"/>
              </w:rPr>
            </w:pPr>
            <w:r w:rsidRPr="005A7BEF">
              <w:rPr>
                <w:rFonts w:ascii="Arial" w:hAnsi="Arial" w:cs="Arial"/>
                <w:b/>
                <w:sz w:val="16"/>
                <w:szCs w:val="16"/>
              </w:rPr>
              <w:t xml:space="preserve">Please </w:t>
            </w:r>
            <w:r w:rsidR="005C4BC0">
              <w:rPr>
                <w:rFonts w:ascii="Arial" w:hAnsi="Arial" w:cs="Arial"/>
                <w:b/>
                <w:sz w:val="16"/>
                <w:szCs w:val="16"/>
              </w:rPr>
              <w:t>confirm</w:t>
            </w:r>
            <w:r w:rsidR="005C4BC0" w:rsidRPr="005A7BEF">
              <w:rPr>
                <w:rFonts w:ascii="Arial" w:hAnsi="Arial" w:cs="Arial"/>
                <w:b/>
                <w:sz w:val="16"/>
                <w:szCs w:val="16"/>
              </w:rPr>
              <w:t xml:space="preserve"> </w:t>
            </w:r>
            <w:r w:rsidRPr="005A7BEF">
              <w:rPr>
                <w:rFonts w:ascii="Arial" w:hAnsi="Arial" w:cs="Arial"/>
                <w:b/>
                <w:sz w:val="16"/>
                <w:szCs w:val="16"/>
              </w:rPr>
              <w:t xml:space="preserve">the exact time.   </w:t>
            </w:r>
            <w:r w:rsidRPr="005A7BEF">
              <w:rPr>
                <w:rFonts w:ascii="Arial" w:hAnsi="Arial" w:cs="Arial"/>
                <w:sz w:val="16"/>
                <w:szCs w:val="16"/>
              </w:rPr>
              <w:t>HH:MM</w:t>
            </w:r>
          </w:p>
        </w:tc>
        <w:tc>
          <w:tcPr>
            <w:tcW w:w="654" w:type="pct"/>
            <w:vAlign w:val="center"/>
          </w:tcPr>
          <w:p w14:paraId="707C53A9" w14:textId="77777777" w:rsidR="008703EC" w:rsidRPr="005A7BEF" w:rsidRDefault="008703EC" w:rsidP="005A7BEF">
            <w:pPr>
              <w:spacing w:line="276" w:lineRule="auto"/>
              <w:jc w:val="center"/>
              <w:rPr>
                <w:rFonts w:ascii="Arial" w:hAnsi="Arial" w:cs="Arial"/>
                <w:sz w:val="16"/>
                <w:szCs w:val="16"/>
              </w:rPr>
            </w:pPr>
          </w:p>
        </w:tc>
        <w:tc>
          <w:tcPr>
            <w:tcW w:w="639" w:type="pct"/>
          </w:tcPr>
          <w:p w14:paraId="6CA276FF"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2FBC178A" w14:textId="77777777" w:rsidR="008703EC" w:rsidRPr="005A7BEF" w:rsidRDefault="008703EC" w:rsidP="005A7BEF">
            <w:pPr>
              <w:spacing w:line="276" w:lineRule="auto"/>
              <w:jc w:val="center"/>
              <w:rPr>
                <w:rFonts w:ascii="Arial" w:hAnsi="Arial" w:cs="Arial"/>
                <w:sz w:val="16"/>
                <w:szCs w:val="16"/>
              </w:rPr>
            </w:pPr>
          </w:p>
        </w:tc>
      </w:tr>
      <w:tr w:rsidR="008703EC" w:rsidRPr="005A7BEF" w14:paraId="42D1D0DA" w14:textId="77777777" w:rsidTr="008703EC">
        <w:trPr>
          <w:trHeight w:val="156"/>
        </w:trPr>
        <w:tc>
          <w:tcPr>
            <w:tcW w:w="3068" w:type="pct"/>
          </w:tcPr>
          <w:p w14:paraId="6D36689D" w14:textId="7A60E4E0" w:rsidR="008703EC" w:rsidRPr="005A7BEF" w:rsidRDefault="00FB3851" w:rsidP="005A7BEF">
            <w:pPr>
              <w:spacing w:line="276" w:lineRule="auto"/>
              <w:rPr>
                <w:rFonts w:ascii="Arial" w:hAnsi="Arial" w:cs="Arial"/>
                <w:b/>
                <w:sz w:val="16"/>
                <w:szCs w:val="16"/>
              </w:rPr>
            </w:pPr>
            <w:r>
              <w:rPr>
                <w:rFonts w:ascii="Arial" w:hAnsi="Arial" w:cs="Arial"/>
              </w:rPr>
              <w:t>Q1</w:t>
            </w:r>
            <w:r w:rsidR="008703EC" w:rsidRPr="005A7BEF">
              <w:rPr>
                <w:rFonts w:ascii="Arial" w:hAnsi="Arial" w:cs="Arial"/>
              </w:rPr>
              <w:fldChar w:fldCharType="begin"/>
            </w:r>
            <w:r w:rsidR="008703EC" w:rsidRPr="005A7BEF">
              <w:rPr>
                <w:rFonts w:ascii="Arial" w:hAnsi="Arial" w:cs="Arial"/>
              </w:rPr>
              <w:instrText xml:space="preserve"> SEQ A \n \* MERGEFORMAT </w:instrText>
            </w:r>
            <w:r w:rsidR="008703EC" w:rsidRPr="005A7BEF">
              <w:rPr>
                <w:rFonts w:ascii="Arial" w:hAnsi="Arial" w:cs="Arial"/>
              </w:rPr>
              <w:fldChar w:fldCharType="separate"/>
            </w:r>
            <w:r w:rsidR="008703EC" w:rsidRPr="005A7BEF">
              <w:rPr>
                <w:rFonts w:ascii="Arial" w:hAnsi="Arial" w:cs="Arial"/>
                <w:b/>
                <w:noProof/>
                <w:sz w:val="16"/>
                <w:szCs w:val="16"/>
              </w:rPr>
              <w:t>27</w:t>
            </w:r>
            <w:r w:rsidR="008703EC" w:rsidRPr="005A7BEF">
              <w:rPr>
                <w:rFonts w:ascii="Arial" w:hAnsi="Arial" w:cs="Arial"/>
                <w:b/>
                <w:noProof/>
                <w:sz w:val="16"/>
                <w:szCs w:val="16"/>
              </w:rPr>
              <w:fldChar w:fldCharType="end"/>
            </w:r>
            <w:r w:rsidR="008703EC" w:rsidRPr="005A7BEF">
              <w:rPr>
                <w:rFonts w:ascii="Arial" w:hAnsi="Arial" w:cs="Arial"/>
                <w:b/>
                <w:sz w:val="16"/>
                <w:szCs w:val="16"/>
              </w:rPr>
              <w:t xml:space="preserve">. 1 + 2 =              Which </w:t>
            </w:r>
            <w:r w:rsidR="0047033B">
              <w:rPr>
                <w:rFonts w:ascii="Arial" w:hAnsi="Arial" w:cs="Arial"/>
                <w:b/>
                <w:sz w:val="16"/>
                <w:szCs w:val="16"/>
              </w:rPr>
              <w:t>answer</w:t>
            </w:r>
            <w:r w:rsidR="0047033B" w:rsidRPr="005A7BEF">
              <w:rPr>
                <w:rFonts w:ascii="Arial" w:hAnsi="Arial" w:cs="Arial"/>
                <w:b/>
                <w:sz w:val="16"/>
                <w:szCs w:val="16"/>
              </w:rPr>
              <w:t xml:space="preserve"> </w:t>
            </w:r>
            <w:r w:rsidR="008703EC" w:rsidRPr="005A7BEF">
              <w:rPr>
                <w:rFonts w:ascii="Arial" w:hAnsi="Arial" w:cs="Arial"/>
                <w:b/>
                <w:sz w:val="16"/>
                <w:szCs w:val="16"/>
              </w:rPr>
              <w:t xml:space="preserve">did Name choose for </w:t>
            </w:r>
            <w:r w:rsidR="0047033B">
              <w:rPr>
                <w:rFonts w:ascii="Arial" w:hAnsi="Arial" w:cs="Arial"/>
                <w:b/>
                <w:sz w:val="16"/>
                <w:szCs w:val="16"/>
              </w:rPr>
              <w:t>this equation</w:t>
            </w:r>
            <w:r w:rsidR="008703EC" w:rsidRPr="005A7BEF">
              <w:rPr>
                <w:rFonts w:ascii="Arial" w:hAnsi="Arial" w:cs="Arial"/>
                <w:b/>
                <w:sz w:val="16"/>
                <w:szCs w:val="16"/>
              </w:rPr>
              <w:t xml:space="preserve">?  </w:t>
            </w:r>
          </w:p>
          <w:p w14:paraId="5B584CFD" w14:textId="77777777" w:rsidR="008703EC" w:rsidRPr="005A7BEF" w:rsidRDefault="008703EC" w:rsidP="005A7BEF">
            <w:pPr>
              <w:numPr>
                <w:ilvl w:val="0"/>
                <w:numId w:val="38"/>
              </w:numPr>
              <w:spacing w:line="276" w:lineRule="auto"/>
              <w:ind w:left="450" w:hanging="180"/>
              <w:rPr>
                <w:rFonts w:ascii="Arial" w:hAnsi="Arial" w:cs="Arial"/>
                <w:b/>
                <w:sz w:val="16"/>
                <w:szCs w:val="16"/>
              </w:rPr>
            </w:pPr>
            <w:r w:rsidRPr="005A7BEF">
              <w:rPr>
                <w:rFonts w:ascii="Arial" w:hAnsi="Arial" w:cs="Arial"/>
                <w:b/>
                <w:sz w:val="16"/>
                <w:szCs w:val="16"/>
              </w:rPr>
              <w:t>4</w:t>
            </w:r>
          </w:p>
          <w:p w14:paraId="658E6CC9" w14:textId="77777777" w:rsidR="008703EC" w:rsidRPr="005A7BEF" w:rsidRDefault="008703EC" w:rsidP="005A7BEF">
            <w:pPr>
              <w:numPr>
                <w:ilvl w:val="0"/>
                <w:numId w:val="38"/>
              </w:numPr>
              <w:spacing w:line="276" w:lineRule="auto"/>
              <w:ind w:left="450" w:hanging="180"/>
              <w:rPr>
                <w:rFonts w:ascii="Arial" w:hAnsi="Arial" w:cs="Arial"/>
                <w:b/>
                <w:sz w:val="16"/>
                <w:szCs w:val="16"/>
              </w:rPr>
            </w:pPr>
            <w:r w:rsidRPr="005A7BEF">
              <w:rPr>
                <w:rFonts w:ascii="Arial" w:hAnsi="Arial" w:cs="Arial"/>
                <w:b/>
                <w:sz w:val="16"/>
                <w:szCs w:val="16"/>
              </w:rPr>
              <w:t>8</w:t>
            </w:r>
          </w:p>
          <w:p w14:paraId="23F043EC" w14:textId="77777777" w:rsidR="008703EC" w:rsidRPr="005A7BEF" w:rsidRDefault="008703EC" w:rsidP="005A7BEF">
            <w:pPr>
              <w:numPr>
                <w:ilvl w:val="0"/>
                <w:numId w:val="38"/>
              </w:numPr>
              <w:spacing w:line="276" w:lineRule="auto"/>
              <w:ind w:left="450" w:hanging="180"/>
              <w:rPr>
                <w:rFonts w:ascii="Arial" w:hAnsi="Arial" w:cs="Arial"/>
                <w:b/>
                <w:sz w:val="16"/>
                <w:szCs w:val="16"/>
              </w:rPr>
            </w:pPr>
            <w:r w:rsidRPr="005A7BEF">
              <w:rPr>
                <w:rFonts w:ascii="Arial" w:hAnsi="Arial" w:cs="Arial"/>
                <w:b/>
                <w:sz w:val="16"/>
                <w:szCs w:val="16"/>
              </w:rPr>
              <w:t>1</w:t>
            </w:r>
          </w:p>
          <w:p w14:paraId="536A7399" w14:textId="77777777" w:rsidR="008703EC" w:rsidRPr="005A7BEF" w:rsidRDefault="008703EC" w:rsidP="005A7BEF">
            <w:pPr>
              <w:numPr>
                <w:ilvl w:val="0"/>
                <w:numId w:val="38"/>
              </w:numPr>
              <w:spacing w:line="276" w:lineRule="auto"/>
              <w:ind w:left="450" w:hanging="180"/>
              <w:rPr>
                <w:rFonts w:ascii="Arial" w:hAnsi="Arial" w:cs="Arial"/>
                <w:b/>
                <w:sz w:val="16"/>
                <w:szCs w:val="16"/>
              </w:rPr>
            </w:pPr>
            <w:r w:rsidRPr="005A7BEF">
              <w:rPr>
                <w:rFonts w:ascii="Arial" w:hAnsi="Arial" w:cs="Arial"/>
                <w:b/>
                <w:sz w:val="16"/>
                <w:szCs w:val="16"/>
              </w:rPr>
              <w:t>3</w:t>
            </w:r>
          </w:p>
          <w:p w14:paraId="35E19DA2" w14:textId="77777777" w:rsidR="008703EC" w:rsidRPr="005A7BEF" w:rsidRDefault="008703EC" w:rsidP="005A7BEF">
            <w:pPr>
              <w:numPr>
                <w:ilvl w:val="0"/>
                <w:numId w:val="38"/>
              </w:numPr>
              <w:spacing w:line="276" w:lineRule="auto"/>
              <w:ind w:left="450" w:hanging="180"/>
              <w:rPr>
                <w:rFonts w:ascii="Arial" w:hAnsi="Arial" w:cs="Arial"/>
                <w:b/>
                <w:sz w:val="16"/>
                <w:szCs w:val="16"/>
              </w:rPr>
            </w:pPr>
            <w:r w:rsidRPr="005A7BEF">
              <w:rPr>
                <w:rFonts w:ascii="Arial" w:hAnsi="Arial" w:cs="Arial"/>
                <w:b/>
                <w:sz w:val="16"/>
                <w:szCs w:val="16"/>
              </w:rPr>
              <w:t>None of the above</w:t>
            </w:r>
          </w:p>
        </w:tc>
        <w:tc>
          <w:tcPr>
            <w:tcW w:w="654" w:type="pct"/>
            <w:vAlign w:val="center"/>
          </w:tcPr>
          <w:p w14:paraId="2B691CA8" w14:textId="77777777" w:rsidR="008703EC" w:rsidRPr="005A7BEF" w:rsidRDefault="008703EC" w:rsidP="005A7BEF">
            <w:pPr>
              <w:spacing w:line="276" w:lineRule="auto"/>
              <w:jc w:val="center"/>
              <w:rPr>
                <w:rFonts w:ascii="Arial" w:hAnsi="Arial" w:cs="Arial"/>
                <w:sz w:val="16"/>
                <w:szCs w:val="16"/>
              </w:rPr>
            </w:pPr>
          </w:p>
        </w:tc>
        <w:tc>
          <w:tcPr>
            <w:tcW w:w="639" w:type="pct"/>
          </w:tcPr>
          <w:p w14:paraId="7A7D1379"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2B60FCDF" w14:textId="77777777" w:rsidR="008703EC" w:rsidRPr="005A7BEF" w:rsidRDefault="008703EC" w:rsidP="005A7BEF">
            <w:pPr>
              <w:spacing w:line="276" w:lineRule="auto"/>
              <w:jc w:val="center"/>
              <w:rPr>
                <w:rFonts w:ascii="Arial" w:hAnsi="Arial" w:cs="Arial"/>
                <w:sz w:val="16"/>
                <w:szCs w:val="16"/>
              </w:rPr>
            </w:pPr>
          </w:p>
        </w:tc>
      </w:tr>
      <w:tr w:rsidR="008703EC" w:rsidRPr="005A7BEF" w14:paraId="0DC72529" w14:textId="77777777" w:rsidTr="008703EC">
        <w:trPr>
          <w:trHeight w:val="156"/>
        </w:trPr>
        <w:tc>
          <w:tcPr>
            <w:tcW w:w="3068" w:type="pct"/>
          </w:tcPr>
          <w:p w14:paraId="06460CDF" w14:textId="452D667F" w:rsidR="008703EC" w:rsidRPr="005A7BEF" w:rsidRDefault="00FB3851" w:rsidP="005A7BEF">
            <w:pPr>
              <w:spacing w:line="276" w:lineRule="auto"/>
              <w:rPr>
                <w:rFonts w:ascii="Arial" w:hAnsi="Arial" w:cs="Arial"/>
                <w:b/>
                <w:sz w:val="16"/>
                <w:szCs w:val="16"/>
              </w:rPr>
            </w:pPr>
            <w:r>
              <w:rPr>
                <w:rFonts w:ascii="Arial" w:hAnsi="Arial" w:cs="Arial"/>
              </w:rPr>
              <w:t>Q2</w:t>
            </w:r>
            <w:r w:rsidR="008703EC" w:rsidRPr="005A7BEF">
              <w:rPr>
                <w:rFonts w:ascii="Arial" w:hAnsi="Arial" w:cs="Arial"/>
                <w:b/>
                <w:sz w:val="16"/>
                <w:szCs w:val="16"/>
              </w:rPr>
              <w:t xml:space="preserve">. 5 – 2 =             </w:t>
            </w:r>
            <w:r w:rsidR="00E21FA8" w:rsidRPr="005A7BEF">
              <w:rPr>
                <w:rFonts w:ascii="Arial" w:hAnsi="Arial" w:cs="Arial"/>
                <w:b/>
                <w:sz w:val="16"/>
                <w:szCs w:val="16"/>
              </w:rPr>
              <w:t xml:space="preserve">  Which </w:t>
            </w:r>
            <w:r w:rsidR="00E21FA8">
              <w:rPr>
                <w:rFonts w:ascii="Arial" w:hAnsi="Arial" w:cs="Arial"/>
                <w:b/>
                <w:sz w:val="16"/>
                <w:szCs w:val="16"/>
              </w:rPr>
              <w:t>answer</w:t>
            </w:r>
            <w:r w:rsidR="00E21FA8" w:rsidRPr="005A7BEF">
              <w:rPr>
                <w:rFonts w:ascii="Arial" w:hAnsi="Arial" w:cs="Arial"/>
                <w:b/>
                <w:sz w:val="16"/>
                <w:szCs w:val="16"/>
              </w:rPr>
              <w:t xml:space="preserve"> did Name choose for </w:t>
            </w:r>
            <w:r w:rsidR="00E21FA8">
              <w:rPr>
                <w:rFonts w:ascii="Arial" w:hAnsi="Arial" w:cs="Arial"/>
                <w:b/>
                <w:sz w:val="16"/>
                <w:szCs w:val="16"/>
              </w:rPr>
              <w:t>this equation</w:t>
            </w:r>
            <w:r w:rsidR="00E21FA8" w:rsidRPr="005A7BEF">
              <w:rPr>
                <w:rFonts w:ascii="Arial" w:hAnsi="Arial" w:cs="Arial"/>
                <w:b/>
                <w:sz w:val="16"/>
                <w:szCs w:val="16"/>
              </w:rPr>
              <w:t xml:space="preserve">?  </w:t>
            </w:r>
          </w:p>
          <w:p w14:paraId="48687A0A" w14:textId="77777777" w:rsidR="008703EC" w:rsidRPr="005A7BEF" w:rsidRDefault="008703EC" w:rsidP="005A7BEF">
            <w:pPr>
              <w:numPr>
                <w:ilvl w:val="0"/>
                <w:numId w:val="40"/>
              </w:numPr>
              <w:spacing w:line="276" w:lineRule="auto"/>
              <w:rPr>
                <w:rFonts w:ascii="Arial" w:hAnsi="Arial" w:cs="Arial"/>
                <w:b/>
                <w:sz w:val="16"/>
                <w:szCs w:val="16"/>
              </w:rPr>
            </w:pPr>
            <w:r w:rsidRPr="005A7BEF">
              <w:rPr>
                <w:rFonts w:ascii="Arial" w:hAnsi="Arial" w:cs="Arial"/>
                <w:b/>
                <w:sz w:val="16"/>
                <w:szCs w:val="16"/>
              </w:rPr>
              <w:t>2</w:t>
            </w:r>
          </w:p>
          <w:p w14:paraId="6B1E9FDB" w14:textId="77777777" w:rsidR="008703EC" w:rsidRPr="005A7BEF" w:rsidRDefault="008703EC" w:rsidP="005A7BEF">
            <w:pPr>
              <w:numPr>
                <w:ilvl w:val="0"/>
                <w:numId w:val="40"/>
              </w:numPr>
              <w:spacing w:line="276" w:lineRule="auto"/>
              <w:rPr>
                <w:rFonts w:ascii="Arial" w:hAnsi="Arial" w:cs="Arial"/>
                <w:b/>
                <w:sz w:val="16"/>
                <w:szCs w:val="16"/>
              </w:rPr>
            </w:pPr>
            <w:r w:rsidRPr="005A7BEF">
              <w:rPr>
                <w:rFonts w:ascii="Arial" w:hAnsi="Arial" w:cs="Arial"/>
                <w:b/>
                <w:sz w:val="16"/>
                <w:szCs w:val="16"/>
              </w:rPr>
              <w:t>10</w:t>
            </w:r>
          </w:p>
          <w:p w14:paraId="10E786AD" w14:textId="77777777" w:rsidR="008703EC" w:rsidRPr="005A7BEF" w:rsidRDefault="008703EC" w:rsidP="005A7BEF">
            <w:pPr>
              <w:numPr>
                <w:ilvl w:val="0"/>
                <w:numId w:val="40"/>
              </w:numPr>
              <w:spacing w:line="276" w:lineRule="auto"/>
              <w:rPr>
                <w:rFonts w:ascii="Arial" w:hAnsi="Arial" w:cs="Arial"/>
                <w:b/>
                <w:sz w:val="16"/>
                <w:szCs w:val="16"/>
              </w:rPr>
            </w:pPr>
            <w:r w:rsidRPr="005A7BEF">
              <w:rPr>
                <w:rFonts w:ascii="Arial" w:hAnsi="Arial" w:cs="Arial"/>
                <w:b/>
                <w:sz w:val="16"/>
                <w:szCs w:val="16"/>
              </w:rPr>
              <w:t>3</w:t>
            </w:r>
          </w:p>
          <w:p w14:paraId="1D2666E7" w14:textId="77777777" w:rsidR="008703EC" w:rsidRPr="005A7BEF" w:rsidRDefault="008703EC" w:rsidP="005A7BEF">
            <w:pPr>
              <w:numPr>
                <w:ilvl w:val="0"/>
                <w:numId w:val="40"/>
              </w:numPr>
              <w:spacing w:line="276" w:lineRule="auto"/>
              <w:rPr>
                <w:rFonts w:ascii="Arial" w:hAnsi="Arial" w:cs="Arial"/>
                <w:b/>
                <w:sz w:val="16"/>
                <w:szCs w:val="16"/>
              </w:rPr>
            </w:pPr>
            <w:r w:rsidRPr="005A7BEF">
              <w:rPr>
                <w:rFonts w:ascii="Arial" w:hAnsi="Arial" w:cs="Arial"/>
                <w:b/>
                <w:sz w:val="16"/>
                <w:szCs w:val="16"/>
              </w:rPr>
              <w:t>1</w:t>
            </w:r>
          </w:p>
          <w:p w14:paraId="65466D67" w14:textId="77777777" w:rsidR="008703EC" w:rsidRPr="005A7BEF" w:rsidRDefault="008703EC" w:rsidP="005A7BEF">
            <w:pPr>
              <w:numPr>
                <w:ilvl w:val="0"/>
                <w:numId w:val="40"/>
              </w:numPr>
              <w:spacing w:line="276" w:lineRule="auto"/>
              <w:rPr>
                <w:rFonts w:ascii="Arial" w:hAnsi="Arial" w:cs="Arial"/>
                <w:b/>
                <w:sz w:val="16"/>
                <w:szCs w:val="16"/>
              </w:rPr>
            </w:pPr>
            <w:r w:rsidRPr="005A7BEF">
              <w:rPr>
                <w:rFonts w:ascii="Arial" w:hAnsi="Arial" w:cs="Arial"/>
                <w:b/>
                <w:sz w:val="16"/>
                <w:szCs w:val="16"/>
              </w:rPr>
              <w:t>None of the above</w:t>
            </w:r>
          </w:p>
        </w:tc>
        <w:tc>
          <w:tcPr>
            <w:tcW w:w="654" w:type="pct"/>
            <w:vAlign w:val="center"/>
          </w:tcPr>
          <w:p w14:paraId="59DFFF2E" w14:textId="77777777" w:rsidR="008703EC" w:rsidRPr="005A7BEF" w:rsidRDefault="008703EC" w:rsidP="005A7BEF">
            <w:pPr>
              <w:spacing w:line="276" w:lineRule="auto"/>
              <w:jc w:val="center"/>
              <w:rPr>
                <w:rFonts w:ascii="Arial" w:hAnsi="Arial" w:cs="Arial"/>
                <w:sz w:val="16"/>
                <w:szCs w:val="16"/>
              </w:rPr>
            </w:pPr>
          </w:p>
        </w:tc>
        <w:tc>
          <w:tcPr>
            <w:tcW w:w="639" w:type="pct"/>
          </w:tcPr>
          <w:p w14:paraId="014D5DBC"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1011967E" w14:textId="77777777" w:rsidR="008703EC" w:rsidRPr="005A7BEF" w:rsidRDefault="008703EC" w:rsidP="005A7BEF">
            <w:pPr>
              <w:spacing w:line="276" w:lineRule="auto"/>
              <w:jc w:val="center"/>
              <w:rPr>
                <w:rFonts w:ascii="Arial" w:hAnsi="Arial" w:cs="Arial"/>
                <w:sz w:val="16"/>
                <w:szCs w:val="16"/>
              </w:rPr>
            </w:pPr>
          </w:p>
        </w:tc>
      </w:tr>
      <w:tr w:rsidR="008703EC" w:rsidRPr="005A7BEF" w14:paraId="0BBC6696" w14:textId="77777777" w:rsidTr="008703EC">
        <w:trPr>
          <w:trHeight w:val="156"/>
        </w:trPr>
        <w:tc>
          <w:tcPr>
            <w:tcW w:w="3068" w:type="pct"/>
          </w:tcPr>
          <w:p w14:paraId="2BE95C84" w14:textId="79C1F4D8" w:rsidR="008703EC" w:rsidRPr="005A7BEF" w:rsidRDefault="00FB3851" w:rsidP="005A7BEF">
            <w:pPr>
              <w:spacing w:line="276" w:lineRule="auto"/>
              <w:rPr>
                <w:rFonts w:ascii="Arial" w:hAnsi="Arial" w:cs="Arial"/>
                <w:b/>
                <w:sz w:val="16"/>
                <w:szCs w:val="16"/>
              </w:rPr>
            </w:pPr>
            <w:r>
              <w:rPr>
                <w:rFonts w:ascii="Arial" w:hAnsi="Arial" w:cs="Arial"/>
              </w:rPr>
              <w:t>Q3</w:t>
            </w:r>
            <w:r w:rsidR="008703EC" w:rsidRPr="005A7BEF">
              <w:rPr>
                <w:rFonts w:ascii="Arial" w:hAnsi="Arial" w:cs="Arial"/>
                <w:b/>
                <w:sz w:val="16"/>
                <w:szCs w:val="16"/>
              </w:rPr>
              <w:t xml:space="preserve">. 2 × 3 =            </w:t>
            </w:r>
            <w:r w:rsidR="00E21FA8" w:rsidRPr="005A7BEF">
              <w:rPr>
                <w:rFonts w:ascii="Arial" w:hAnsi="Arial" w:cs="Arial"/>
                <w:b/>
                <w:sz w:val="16"/>
                <w:szCs w:val="16"/>
              </w:rPr>
              <w:t xml:space="preserve">  Which </w:t>
            </w:r>
            <w:r w:rsidR="00E21FA8">
              <w:rPr>
                <w:rFonts w:ascii="Arial" w:hAnsi="Arial" w:cs="Arial"/>
                <w:b/>
                <w:sz w:val="16"/>
                <w:szCs w:val="16"/>
              </w:rPr>
              <w:t>answer</w:t>
            </w:r>
            <w:r w:rsidR="00E21FA8" w:rsidRPr="005A7BEF">
              <w:rPr>
                <w:rFonts w:ascii="Arial" w:hAnsi="Arial" w:cs="Arial"/>
                <w:b/>
                <w:sz w:val="16"/>
                <w:szCs w:val="16"/>
              </w:rPr>
              <w:t xml:space="preserve"> did Name choose for </w:t>
            </w:r>
            <w:r w:rsidR="00E21FA8">
              <w:rPr>
                <w:rFonts w:ascii="Arial" w:hAnsi="Arial" w:cs="Arial"/>
                <w:b/>
                <w:sz w:val="16"/>
                <w:szCs w:val="16"/>
              </w:rPr>
              <w:t>this equation</w:t>
            </w:r>
            <w:r w:rsidR="00E21FA8" w:rsidRPr="005A7BEF">
              <w:rPr>
                <w:rFonts w:ascii="Arial" w:hAnsi="Arial" w:cs="Arial"/>
                <w:b/>
                <w:sz w:val="16"/>
                <w:szCs w:val="16"/>
              </w:rPr>
              <w:t xml:space="preserve">?  </w:t>
            </w:r>
          </w:p>
          <w:p w14:paraId="328F0224" w14:textId="77777777" w:rsidR="008703EC" w:rsidRPr="005A7BEF" w:rsidRDefault="008703EC" w:rsidP="005A7BEF">
            <w:pPr>
              <w:numPr>
                <w:ilvl w:val="0"/>
                <w:numId w:val="39"/>
              </w:numPr>
              <w:spacing w:line="276" w:lineRule="auto"/>
              <w:rPr>
                <w:rFonts w:ascii="Arial" w:hAnsi="Arial" w:cs="Arial"/>
                <w:sz w:val="16"/>
                <w:szCs w:val="16"/>
              </w:rPr>
            </w:pPr>
            <w:r w:rsidRPr="005A7BEF">
              <w:rPr>
                <w:rFonts w:ascii="Arial" w:hAnsi="Arial" w:cs="Arial"/>
                <w:sz w:val="16"/>
                <w:szCs w:val="16"/>
              </w:rPr>
              <w:t>5</w:t>
            </w:r>
          </w:p>
          <w:p w14:paraId="3351FA87" w14:textId="77777777" w:rsidR="008703EC" w:rsidRPr="005A7BEF" w:rsidRDefault="008703EC" w:rsidP="005A7BEF">
            <w:pPr>
              <w:numPr>
                <w:ilvl w:val="0"/>
                <w:numId w:val="39"/>
              </w:numPr>
              <w:spacing w:line="276" w:lineRule="auto"/>
              <w:rPr>
                <w:rFonts w:ascii="Arial" w:hAnsi="Arial" w:cs="Arial"/>
                <w:sz w:val="16"/>
                <w:szCs w:val="16"/>
              </w:rPr>
            </w:pPr>
            <w:r w:rsidRPr="005A7BEF">
              <w:rPr>
                <w:rFonts w:ascii="Arial" w:hAnsi="Arial" w:cs="Arial"/>
                <w:sz w:val="16"/>
                <w:szCs w:val="16"/>
              </w:rPr>
              <w:t>6</w:t>
            </w:r>
          </w:p>
          <w:p w14:paraId="6B04EE43" w14:textId="77777777" w:rsidR="008703EC" w:rsidRPr="005A7BEF" w:rsidRDefault="008703EC" w:rsidP="005A7BEF">
            <w:pPr>
              <w:numPr>
                <w:ilvl w:val="0"/>
                <w:numId w:val="39"/>
              </w:numPr>
              <w:spacing w:line="276" w:lineRule="auto"/>
              <w:rPr>
                <w:rFonts w:ascii="Arial" w:hAnsi="Arial" w:cs="Arial"/>
                <w:sz w:val="16"/>
                <w:szCs w:val="16"/>
              </w:rPr>
            </w:pPr>
            <w:r w:rsidRPr="005A7BEF">
              <w:rPr>
                <w:rFonts w:ascii="Arial" w:hAnsi="Arial" w:cs="Arial"/>
                <w:sz w:val="16"/>
                <w:szCs w:val="16"/>
              </w:rPr>
              <w:t>1</w:t>
            </w:r>
          </w:p>
          <w:p w14:paraId="37356109" w14:textId="77777777" w:rsidR="008703EC" w:rsidRPr="005A7BEF" w:rsidRDefault="008703EC" w:rsidP="005A7BEF">
            <w:pPr>
              <w:numPr>
                <w:ilvl w:val="0"/>
                <w:numId w:val="39"/>
              </w:numPr>
              <w:spacing w:line="276" w:lineRule="auto"/>
              <w:rPr>
                <w:rFonts w:ascii="Arial" w:hAnsi="Arial" w:cs="Arial"/>
                <w:sz w:val="16"/>
                <w:szCs w:val="16"/>
              </w:rPr>
            </w:pPr>
            <w:r w:rsidRPr="005A7BEF">
              <w:rPr>
                <w:rFonts w:ascii="Arial" w:hAnsi="Arial" w:cs="Arial"/>
                <w:sz w:val="16"/>
                <w:szCs w:val="16"/>
              </w:rPr>
              <w:t>8</w:t>
            </w:r>
          </w:p>
          <w:p w14:paraId="15D86CAA" w14:textId="77777777" w:rsidR="008703EC" w:rsidRPr="005A7BEF" w:rsidRDefault="008703EC" w:rsidP="005A7BEF">
            <w:pPr>
              <w:numPr>
                <w:ilvl w:val="0"/>
                <w:numId w:val="39"/>
              </w:numPr>
              <w:spacing w:line="276" w:lineRule="auto"/>
              <w:rPr>
                <w:rFonts w:ascii="Arial" w:hAnsi="Arial" w:cs="Arial"/>
                <w:sz w:val="16"/>
                <w:szCs w:val="16"/>
              </w:rPr>
            </w:pPr>
            <w:r w:rsidRPr="005A7BEF">
              <w:rPr>
                <w:rFonts w:ascii="Arial" w:hAnsi="Arial" w:cs="Arial"/>
                <w:b/>
                <w:sz w:val="16"/>
                <w:szCs w:val="16"/>
              </w:rPr>
              <w:t>None of the above</w:t>
            </w:r>
          </w:p>
        </w:tc>
        <w:tc>
          <w:tcPr>
            <w:tcW w:w="654" w:type="pct"/>
            <w:vAlign w:val="center"/>
          </w:tcPr>
          <w:p w14:paraId="2ACD79CB" w14:textId="77777777" w:rsidR="008703EC" w:rsidRPr="005A7BEF" w:rsidRDefault="008703EC" w:rsidP="005A7BEF">
            <w:pPr>
              <w:spacing w:line="276" w:lineRule="auto"/>
              <w:jc w:val="center"/>
              <w:rPr>
                <w:rFonts w:ascii="Arial" w:hAnsi="Arial" w:cs="Arial"/>
                <w:sz w:val="16"/>
                <w:szCs w:val="16"/>
              </w:rPr>
            </w:pPr>
          </w:p>
        </w:tc>
        <w:tc>
          <w:tcPr>
            <w:tcW w:w="639" w:type="pct"/>
          </w:tcPr>
          <w:p w14:paraId="27C637E4"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7A5AE2D1" w14:textId="77777777" w:rsidR="008703EC" w:rsidRPr="005A7BEF" w:rsidRDefault="008703EC" w:rsidP="005A7BEF">
            <w:pPr>
              <w:spacing w:line="276" w:lineRule="auto"/>
              <w:jc w:val="center"/>
              <w:rPr>
                <w:rFonts w:ascii="Arial" w:hAnsi="Arial" w:cs="Arial"/>
                <w:sz w:val="16"/>
                <w:szCs w:val="16"/>
              </w:rPr>
            </w:pPr>
          </w:p>
        </w:tc>
      </w:tr>
      <w:tr w:rsidR="008703EC" w:rsidRPr="005A7BEF" w14:paraId="212B0965" w14:textId="77777777" w:rsidTr="008703EC">
        <w:trPr>
          <w:trHeight w:val="156"/>
        </w:trPr>
        <w:tc>
          <w:tcPr>
            <w:tcW w:w="3068" w:type="pct"/>
          </w:tcPr>
          <w:p w14:paraId="55B8494E" w14:textId="20DAF317" w:rsidR="008703EC" w:rsidRPr="005A7BEF" w:rsidRDefault="00FB3851" w:rsidP="005A7BEF">
            <w:pPr>
              <w:spacing w:line="276" w:lineRule="auto"/>
              <w:rPr>
                <w:rFonts w:ascii="Arial" w:hAnsi="Arial" w:cs="Arial"/>
                <w:b/>
                <w:sz w:val="16"/>
                <w:szCs w:val="16"/>
              </w:rPr>
            </w:pPr>
            <w:r>
              <w:rPr>
                <w:rFonts w:ascii="Arial" w:hAnsi="Arial" w:cs="Arial"/>
              </w:rPr>
              <w:t>Q4</w:t>
            </w:r>
            <w:r w:rsidR="008703EC" w:rsidRPr="005A7BEF">
              <w:rPr>
                <w:rFonts w:ascii="Arial" w:hAnsi="Arial" w:cs="Arial"/>
                <w:b/>
                <w:sz w:val="16"/>
                <w:szCs w:val="16"/>
              </w:rPr>
              <w:t xml:space="preserve">. 10 ÷ 5 =           </w:t>
            </w:r>
            <w:r w:rsidR="00E21FA8" w:rsidRPr="005A7BEF">
              <w:rPr>
                <w:rFonts w:ascii="Arial" w:hAnsi="Arial" w:cs="Arial"/>
                <w:b/>
                <w:sz w:val="16"/>
                <w:szCs w:val="16"/>
              </w:rPr>
              <w:t xml:space="preserve">  Which </w:t>
            </w:r>
            <w:r w:rsidR="00E21FA8">
              <w:rPr>
                <w:rFonts w:ascii="Arial" w:hAnsi="Arial" w:cs="Arial"/>
                <w:b/>
                <w:sz w:val="16"/>
                <w:szCs w:val="16"/>
              </w:rPr>
              <w:t>answer</w:t>
            </w:r>
            <w:r w:rsidR="00E21FA8" w:rsidRPr="005A7BEF">
              <w:rPr>
                <w:rFonts w:ascii="Arial" w:hAnsi="Arial" w:cs="Arial"/>
                <w:b/>
                <w:sz w:val="16"/>
                <w:szCs w:val="16"/>
              </w:rPr>
              <w:t xml:space="preserve"> did Name choose for </w:t>
            </w:r>
            <w:r w:rsidR="00E21FA8">
              <w:rPr>
                <w:rFonts w:ascii="Arial" w:hAnsi="Arial" w:cs="Arial"/>
                <w:b/>
                <w:sz w:val="16"/>
                <w:szCs w:val="16"/>
              </w:rPr>
              <w:t>this equation</w:t>
            </w:r>
            <w:r w:rsidR="00E21FA8" w:rsidRPr="005A7BEF">
              <w:rPr>
                <w:rFonts w:ascii="Arial" w:hAnsi="Arial" w:cs="Arial"/>
                <w:b/>
                <w:sz w:val="16"/>
                <w:szCs w:val="16"/>
              </w:rPr>
              <w:t xml:space="preserve">?  </w:t>
            </w:r>
          </w:p>
          <w:p w14:paraId="19E113C0" w14:textId="77777777" w:rsidR="008703EC" w:rsidRPr="005A7BEF" w:rsidRDefault="008703EC" w:rsidP="005A7BEF">
            <w:pPr>
              <w:numPr>
                <w:ilvl w:val="0"/>
                <w:numId w:val="41"/>
              </w:numPr>
              <w:spacing w:line="276" w:lineRule="auto"/>
              <w:rPr>
                <w:rFonts w:ascii="Arial" w:hAnsi="Arial" w:cs="Arial"/>
                <w:sz w:val="16"/>
                <w:szCs w:val="16"/>
              </w:rPr>
            </w:pPr>
            <w:r w:rsidRPr="005A7BEF">
              <w:rPr>
                <w:rFonts w:ascii="Arial" w:hAnsi="Arial" w:cs="Arial"/>
                <w:sz w:val="16"/>
                <w:szCs w:val="16"/>
              </w:rPr>
              <w:t>5</w:t>
            </w:r>
          </w:p>
          <w:p w14:paraId="6ABF5B21" w14:textId="19FA4FE3" w:rsidR="008703EC" w:rsidRPr="005A7BEF" w:rsidRDefault="00783341" w:rsidP="005A7BEF">
            <w:pPr>
              <w:numPr>
                <w:ilvl w:val="0"/>
                <w:numId w:val="41"/>
              </w:numPr>
              <w:spacing w:line="276" w:lineRule="auto"/>
              <w:rPr>
                <w:rFonts w:ascii="Arial" w:hAnsi="Arial" w:cs="Arial"/>
                <w:sz w:val="16"/>
                <w:szCs w:val="16"/>
              </w:rPr>
            </w:pPr>
            <w:r w:rsidRPr="005A7BEF">
              <w:rPr>
                <w:rFonts w:ascii="Arial" w:hAnsi="Arial" w:cs="Arial"/>
                <w:sz w:val="16"/>
                <w:szCs w:val="16"/>
              </w:rPr>
              <w:t>1</w:t>
            </w:r>
            <w:r w:rsidR="008703EC" w:rsidRPr="005A7BEF">
              <w:rPr>
                <w:rFonts w:ascii="Arial" w:hAnsi="Arial" w:cs="Arial"/>
                <w:sz w:val="16"/>
                <w:szCs w:val="16"/>
              </w:rPr>
              <w:t>5</w:t>
            </w:r>
          </w:p>
          <w:p w14:paraId="4A17EB89" w14:textId="77777777" w:rsidR="008703EC" w:rsidRPr="005A7BEF" w:rsidRDefault="008703EC" w:rsidP="005A7BEF">
            <w:pPr>
              <w:numPr>
                <w:ilvl w:val="0"/>
                <w:numId w:val="41"/>
              </w:numPr>
              <w:spacing w:line="276" w:lineRule="auto"/>
              <w:rPr>
                <w:rFonts w:ascii="Arial" w:hAnsi="Arial" w:cs="Arial"/>
                <w:sz w:val="16"/>
                <w:szCs w:val="16"/>
              </w:rPr>
            </w:pPr>
            <w:r w:rsidRPr="005A7BEF">
              <w:rPr>
                <w:rFonts w:ascii="Arial" w:hAnsi="Arial" w:cs="Arial"/>
                <w:sz w:val="16"/>
                <w:szCs w:val="16"/>
              </w:rPr>
              <w:t>2</w:t>
            </w:r>
          </w:p>
          <w:p w14:paraId="12B3CBDA" w14:textId="77777777" w:rsidR="008703EC" w:rsidRPr="005A7BEF" w:rsidRDefault="008703EC" w:rsidP="005A7BEF">
            <w:pPr>
              <w:numPr>
                <w:ilvl w:val="0"/>
                <w:numId w:val="41"/>
              </w:numPr>
              <w:spacing w:line="276" w:lineRule="auto"/>
              <w:rPr>
                <w:rFonts w:ascii="Arial" w:hAnsi="Arial" w:cs="Arial"/>
                <w:sz w:val="16"/>
                <w:szCs w:val="16"/>
              </w:rPr>
            </w:pPr>
            <w:r w:rsidRPr="005A7BEF">
              <w:rPr>
                <w:rFonts w:ascii="Arial" w:hAnsi="Arial" w:cs="Arial"/>
                <w:sz w:val="16"/>
                <w:szCs w:val="16"/>
              </w:rPr>
              <w:t>50</w:t>
            </w:r>
          </w:p>
          <w:p w14:paraId="16A01EF3" w14:textId="77777777" w:rsidR="008703EC" w:rsidRPr="005A7BEF" w:rsidRDefault="008703EC" w:rsidP="005A7BEF">
            <w:pPr>
              <w:numPr>
                <w:ilvl w:val="0"/>
                <w:numId w:val="41"/>
              </w:numPr>
              <w:spacing w:line="276" w:lineRule="auto"/>
              <w:rPr>
                <w:rFonts w:ascii="Arial" w:hAnsi="Arial" w:cs="Arial"/>
                <w:sz w:val="16"/>
                <w:szCs w:val="16"/>
              </w:rPr>
            </w:pPr>
            <w:r w:rsidRPr="005A7BEF">
              <w:rPr>
                <w:rFonts w:ascii="Arial" w:hAnsi="Arial" w:cs="Arial"/>
                <w:b/>
                <w:sz w:val="16"/>
                <w:szCs w:val="16"/>
              </w:rPr>
              <w:t>None of the above</w:t>
            </w:r>
          </w:p>
        </w:tc>
        <w:tc>
          <w:tcPr>
            <w:tcW w:w="654" w:type="pct"/>
            <w:vAlign w:val="center"/>
          </w:tcPr>
          <w:p w14:paraId="17CFFEF6" w14:textId="77777777" w:rsidR="008703EC" w:rsidRPr="005A7BEF" w:rsidRDefault="008703EC" w:rsidP="005A7BEF">
            <w:pPr>
              <w:spacing w:line="276" w:lineRule="auto"/>
              <w:jc w:val="center"/>
              <w:rPr>
                <w:rFonts w:ascii="Arial" w:hAnsi="Arial" w:cs="Arial"/>
                <w:sz w:val="16"/>
                <w:szCs w:val="16"/>
              </w:rPr>
            </w:pPr>
          </w:p>
        </w:tc>
        <w:tc>
          <w:tcPr>
            <w:tcW w:w="639" w:type="pct"/>
          </w:tcPr>
          <w:p w14:paraId="2174DD10"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1B518369" w14:textId="77777777" w:rsidR="008703EC" w:rsidRPr="005A7BEF" w:rsidRDefault="008703EC" w:rsidP="005A7BEF">
            <w:pPr>
              <w:spacing w:line="276" w:lineRule="auto"/>
              <w:jc w:val="center"/>
              <w:rPr>
                <w:rFonts w:ascii="Arial" w:hAnsi="Arial" w:cs="Arial"/>
                <w:sz w:val="16"/>
                <w:szCs w:val="16"/>
              </w:rPr>
            </w:pPr>
          </w:p>
        </w:tc>
      </w:tr>
      <w:tr w:rsidR="008703EC" w:rsidRPr="005A7BEF" w14:paraId="787DF56B" w14:textId="77777777" w:rsidTr="008703EC">
        <w:trPr>
          <w:trHeight w:val="845"/>
        </w:trPr>
        <w:tc>
          <w:tcPr>
            <w:tcW w:w="3068" w:type="pct"/>
          </w:tcPr>
          <w:p w14:paraId="0B142EA7" w14:textId="0AAC6D22" w:rsidR="008703EC" w:rsidRPr="005A7BEF" w:rsidRDefault="00FB3851" w:rsidP="005A7BEF">
            <w:pPr>
              <w:spacing w:line="276" w:lineRule="auto"/>
              <w:rPr>
                <w:rFonts w:ascii="Arial" w:hAnsi="Arial" w:cs="Arial"/>
                <w:b/>
                <w:sz w:val="16"/>
                <w:szCs w:val="16"/>
              </w:rPr>
            </w:pPr>
            <w:r>
              <w:rPr>
                <w:rFonts w:ascii="Arial" w:hAnsi="Arial" w:cs="Arial"/>
              </w:rPr>
              <w:lastRenderedPageBreak/>
              <w:t>Q5</w:t>
            </w:r>
            <w:r w:rsidR="008703EC" w:rsidRPr="005A7BEF">
              <w:rPr>
                <w:rFonts w:ascii="Arial" w:hAnsi="Arial" w:cs="Arial"/>
                <w:b/>
                <w:sz w:val="16"/>
                <w:szCs w:val="16"/>
              </w:rPr>
              <w:t>. 5 + 17 =          Which letter did Name choose for equation 5?  (1 represents a, 2 for b in that order)</w:t>
            </w:r>
          </w:p>
          <w:p w14:paraId="204E70AC" w14:textId="77777777" w:rsidR="008703EC" w:rsidRPr="005A7BEF" w:rsidRDefault="008703EC" w:rsidP="005A7BEF">
            <w:pPr>
              <w:numPr>
                <w:ilvl w:val="0"/>
                <w:numId w:val="42"/>
              </w:numPr>
              <w:spacing w:line="276" w:lineRule="auto"/>
              <w:rPr>
                <w:rFonts w:ascii="Arial" w:hAnsi="Arial" w:cs="Arial"/>
                <w:sz w:val="16"/>
                <w:szCs w:val="16"/>
              </w:rPr>
            </w:pPr>
            <w:r w:rsidRPr="005A7BEF">
              <w:rPr>
                <w:rFonts w:ascii="Arial" w:hAnsi="Arial" w:cs="Arial"/>
                <w:sz w:val="16"/>
                <w:szCs w:val="16"/>
              </w:rPr>
              <w:t>15</w:t>
            </w:r>
          </w:p>
          <w:p w14:paraId="7C452C34" w14:textId="77777777" w:rsidR="008703EC" w:rsidRPr="005A7BEF" w:rsidRDefault="008703EC" w:rsidP="005A7BEF">
            <w:pPr>
              <w:numPr>
                <w:ilvl w:val="0"/>
                <w:numId w:val="42"/>
              </w:numPr>
              <w:spacing w:line="276" w:lineRule="auto"/>
              <w:rPr>
                <w:rFonts w:ascii="Arial" w:hAnsi="Arial" w:cs="Arial"/>
                <w:sz w:val="16"/>
                <w:szCs w:val="16"/>
              </w:rPr>
            </w:pPr>
            <w:r w:rsidRPr="005A7BEF">
              <w:rPr>
                <w:rFonts w:ascii="Arial" w:hAnsi="Arial" w:cs="Arial"/>
                <w:sz w:val="16"/>
                <w:szCs w:val="16"/>
              </w:rPr>
              <w:t>21</w:t>
            </w:r>
          </w:p>
          <w:p w14:paraId="04BDD02A" w14:textId="77777777" w:rsidR="008703EC" w:rsidRPr="005A7BEF" w:rsidRDefault="008703EC" w:rsidP="005A7BEF">
            <w:pPr>
              <w:numPr>
                <w:ilvl w:val="0"/>
                <w:numId w:val="42"/>
              </w:numPr>
              <w:spacing w:line="276" w:lineRule="auto"/>
              <w:rPr>
                <w:rFonts w:ascii="Arial" w:hAnsi="Arial" w:cs="Arial"/>
                <w:sz w:val="16"/>
                <w:szCs w:val="16"/>
              </w:rPr>
            </w:pPr>
            <w:r w:rsidRPr="005A7BEF">
              <w:rPr>
                <w:rFonts w:ascii="Arial" w:hAnsi="Arial" w:cs="Arial"/>
                <w:sz w:val="16"/>
                <w:szCs w:val="16"/>
              </w:rPr>
              <w:t>12</w:t>
            </w:r>
          </w:p>
          <w:p w14:paraId="00E785BF" w14:textId="77777777" w:rsidR="008703EC" w:rsidRPr="005A7BEF" w:rsidRDefault="008703EC" w:rsidP="005A7BEF">
            <w:pPr>
              <w:numPr>
                <w:ilvl w:val="0"/>
                <w:numId w:val="42"/>
              </w:numPr>
              <w:spacing w:line="276" w:lineRule="auto"/>
              <w:rPr>
                <w:rFonts w:ascii="Arial" w:hAnsi="Arial" w:cs="Arial"/>
                <w:sz w:val="16"/>
                <w:szCs w:val="16"/>
              </w:rPr>
            </w:pPr>
            <w:r w:rsidRPr="005A7BEF">
              <w:rPr>
                <w:rFonts w:ascii="Arial" w:hAnsi="Arial" w:cs="Arial"/>
                <w:sz w:val="16"/>
                <w:szCs w:val="16"/>
              </w:rPr>
              <w:t>22</w:t>
            </w:r>
          </w:p>
          <w:p w14:paraId="4D02A37D" w14:textId="77777777" w:rsidR="008703EC" w:rsidRPr="005A7BEF" w:rsidRDefault="008703EC" w:rsidP="005A7BEF">
            <w:pPr>
              <w:numPr>
                <w:ilvl w:val="0"/>
                <w:numId w:val="42"/>
              </w:numPr>
              <w:spacing w:line="276" w:lineRule="auto"/>
              <w:rPr>
                <w:rFonts w:ascii="Arial" w:hAnsi="Arial" w:cs="Arial"/>
                <w:sz w:val="16"/>
                <w:szCs w:val="16"/>
              </w:rPr>
            </w:pPr>
            <w:r w:rsidRPr="005A7BEF">
              <w:rPr>
                <w:rFonts w:ascii="Arial" w:hAnsi="Arial" w:cs="Arial"/>
                <w:b/>
                <w:sz w:val="16"/>
                <w:szCs w:val="16"/>
              </w:rPr>
              <w:t>None of the above</w:t>
            </w:r>
          </w:p>
        </w:tc>
        <w:tc>
          <w:tcPr>
            <w:tcW w:w="654" w:type="pct"/>
            <w:vAlign w:val="center"/>
          </w:tcPr>
          <w:p w14:paraId="7946C79A" w14:textId="77777777" w:rsidR="008703EC" w:rsidRPr="005A7BEF" w:rsidRDefault="008703EC" w:rsidP="005A7BEF">
            <w:pPr>
              <w:spacing w:line="276" w:lineRule="auto"/>
              <w:jc w:val="center"/>
              <w:rPr>
                <w:rFonts w:ascii="Arial" w:hAnsi="Arial" w:cs="Arial"/>
                <w:sz w:val="16"/>
                <w:szCs w:val="16"/>
              </w:rPr>
            </w:pPr>
          </w:p>
        </w:tc>
        <w:tc>
          <w:tcPr>
            <w:tcW w:w="639" w:type="pct"/>
          </w:tcPr>
          <w:p w14:paraId="2B645868"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43A05231" w14:textId="77777777" w:rsidR="008703EC" w:rsidRPr="005A7BEF" w:rsidRDefault="008703EC" w:rsidP="005A7BEF">
            <w:pPr>
              <w:spacing w:line="276" w:lineRule="auto"/>
              <w:jc w:val="center"/>
              <w:rPr>
                <w:rFonts w:ascii="Arial" w:hAnsi="Arial" w:cs="Arial"/>
                <w:sz w:val="16"/>
                <w:szCs w:val="16"/>
              </w:rPr>
            </w:pPr>
          </w:p>
        </w:tc>
      </w:tr>
      <w:tr w:rsidR="008703EC" w:rsidRPr="005A7BEF" w14:paraId="66433763" w14:textId="77777777" w:rsidTr="008703EC">
        <w:trPr>
          <w:trHeight w:val="1322"/>
        </w:trPr>
        <w:tc>
          <w:tcPr>
            <w:tcW w:w="3068" w:type="pct"/>
          </w:tcPr>
          <w:p w14:paraId="133CFEFD" w14:textId="13E37889" w:rsidR="008703EC" w:rsidRPr="005A7BEF" w:rsidRDefault="00FB3851" w:rsidP="005A7BEF">
            <w:pPr>
              <w:spacing w:line="276" w:lineRule="auto"/>
              <w:rPr>
                <w:rFonts w:ascii="Arial" w:hAnsi="Arial" w:cs="Arial"/>
                <w:b/>
                <w:sz w:val="16"/>
                <w:szCs w:val="16"/>
              </w:rPr>
            </w:pPr>
            <w:r>
              <w:rPr>
                <w:rFonts w:ascii="Arial" w:hAnsi="Arial" w:cs="Arial"/>
              </w:rPr>
              <w:t>Q6</w:t>
            </w:r>
            <w:r w:rsidR="008703EC" w:rsidRPr="005A7BEF">
              <w:rPr>
                <w:rFonts w:ascii="Arial" w:hAnsi="Arial" w:cs="Arial"/>
                <w:b/>
                <w:sz w:val="16"/>
                <w:szCs w:val="16"/>
              </w:rPr>
              <w:t>. 33 – 19 =         Which letter did Name choose for equation 6?  (1 represents a, 2 for b in that order)</w:t>
            </w:r>
          </w:p>
          <w:p w14:paraId="260EDFCB" w14:textId="77777777" w:rsidR="008703EC" w:rsidRPr="005A7BEF" w:rsidRDefault="008703EC" w:rsidP="005A7BEF">
            <w:pPr>
              <w:numPr>
                <w:ilvl w:val="0"/>
                <w:numId w:val="43"/>
              </w:numPr>
              <w:spacing w:line="276" w:lineRule="auto"/>
              <w:rPr>
                <w:rFonts w:ascii="Arial" w:hAnsi="Arial" w:cs="Arial"/>
                <w:sz w:val="16"/>
                <w:szCs w:val="16"/>
              </w:rPr>
            </w:pPr>
            <w:r w:rsidRPr="005A7BEF">
              <w:rPr>
                <w:rFonts w:ascii="Arial" w:hAnsi="Arial" w:cs="Arial"/>
                <w:sz w:val="16"/>
                <w:szCs w:val="16"/>
              </w:rPr>
              <w:t>10</w:t>
            </w:r>
          </w:p>
          <w:p w14:paraId="23AC24D9" w14:textId="77777777" w:rsidR="008703EC" w:rsidRPr="005A7BEF" w:rsidRDefault="008703EC" w:rsidP="005A7BEF">
            <w:pPr>
              <w:numPr>
                <w:ilvl w:val="0"/>
                <w:numId w:val="43"/>
              </w:numPr>
              <w:spacing w:line="276" w:lineRule="auto"/>
              <w:rPr>
                <w:rFonts w:ascii="Arial" w:hAnsi="Arial" w:cs="Arial"/>
                <w:sz w:val="16"/>
                <w:szCs w:val="16"/>
              </w:rPr>
            </w:pPr>
            <w:r w:rsidRPr="005A7BEF">
              <w:rPr>
                <w:rFonts w:ascii="Arial" w:hAnsi="Arial" w:cs="Arial"/>
                <w:sz w:val="16"/>
                <w:szCs w:val="16"/>
              </w:rPr>
              <w:t>14</w:t>
            </w:r>
          </w:p>
          <w:p w14:paraId="1E0E51DB" w14:textId="77777777" w:rsidR="008703EC" w:rsidRPr="005A7BEF" w:rsidRDefault="008703EC" w:rsidP="005A7BEF">
            <w:pPr>
              <w:numPr>
                <w:ilvl w:val="0"/>
                <w:numId w:val="43"/>
              </w:numPr>
              <w:spacing w:line="276" w:lineRule="auto"/>
              <w:rPr>
                <w:rFonts w:ascii="Arial" w:hAnsi="Arial" w:cs="Arial"/>
                <w:sz w:val="16"/>
                <w:szCs w:val="16"/>
              </w:rPr>
            </w:pPr>
            <w:r w:rsidRPr="005A7BEF">
              <w:rPr>
                <w:rFonts w:ascii="Arial" w:hAnsi="Arial" w:cs="Arial"/>
                <w:sz w:val="16"/>
                <w:szCs w:val="16"/>
              </w:rPr>
              <w:t>9</w:t>
            </w:r>
          </w:p>
          <w:p w14:paraId="2666FACE" w14:textId="77777777" w:rsidR="008703EC" w:rsidRPr="005A7BEF" w:rsidRDefault="008703EC" w:rsidP="005A7BEF">
            <w:pPr>
              <w:numPr>
                <w:ilvl w:val="0"/>
                <w:numId w:val="43"/>
              </w:numPr>
              <w:spacing w:line="276" w:lineRule="auto"/>
              <w:rPr>
                <w:rFonts w:ascii="Arial" w:hAnsi="Arial" w:cs="Arial"/>
                <w:sz w:val="16"/>
                <w:szCs w:val="16"/>
              </w:rPr>
            </w:pPr>
            <w:r w:rsidRPr="005A7BEF">
              <w:rPr>
                <w:rFonts w:ascii="Arial" w:hAnsi="Arial" w:cs="Arial"/>
                <w:sz w:val="16"/>
                <w:szCs w:val="16"/>
              </w:rPr>
              <w:t>13</w:t>
            </w:r>
          </w:p>
          <w:p w14:paraId="57B065CF" w14:textId="77777777" w:rsidR="008703EC" w:rsidRPr="005A7BEF" w:rsidRDefault="008703EC" w:rsidP="005A7BEF">
            <w:pPr>
              <w:numPr>
                <w:ilvl w:val="0"/>
                <w:numId w:val="43"/>
              </w:numPr>
              <w:spacing w:line="276" w:lineRule="auto"/>
              <w:rPr>
                <w:rFonts w:ascii="Arial" w:hAnsi="Arial" w:cs="Arial"/>
                <w:sz w:val="16"/>
                <w:szCs w:val="16"/>
              </w:rPr>
            </w:pPr>
            <w:r w:rsidRPr="005A7BEF">
              <w:rPr>
                <w:rFonts w:ascii="Arial" w:hAnsi="Arial" w:cs="Arial"/>
                <w:b/>
                <w:sz w:val="16"/>
                <w:szCs w:val="16"/>
              </w:rPr>
              <w:t>None of the above</w:t>
            </w:r>
          </w:p>
        </w:tc>
        <w:tc>
          <w:tcPr>
            <w:tcW w:w="654" w:type="pct"/>
            <w:vAlign w:val="center"/>
          </w:tcPr>
          <w:p w14:paraId="253EA026" w14:textId="77777777" w:rsidR="008703EC" w:rsidRPr="005A7BEF" w:rsidRDefault="008703EC" w:rsidP="005A7BEF">
            <w:pPr>
              <w:spacing w:line="276" w:lineRule="auto"/>
              <w:jc w:val="center"/>
              <w:rPr>
                <w:rFonts w:ascii="Arial" w:hAnsi="Arial" w:cs="Arial"/>
                <w:sz w:val="16"/>
                <w:szCs w:val="16"/>
              </w:rPr>
            </w:pPr>
          </w:p>
        </w:tc>
        <w:tc>
          <w:tcPr>
            <w:tcW w:w="639" w:type="pct"/>
          </w:tcPr>
          <w:p w14:paraId="6E92A57F"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0AE3F539" w14:textId="77777777" w:rsidR="008703EC" w:rsidRPr="005A7BEF" w:rsidRDefault="008703EC" w:rsidP="005A7BEF">
            <w:pPr>
              <w:spacing w:line="276" w:lineRule="auto"/>
              <w:jc w:val="center"/>
              <w:rPr>
                <w:rFonts w:ascii="Arial" w:hAnsi="Arial" w:cs="Arial"/>
                <w:sz w:val="16"/>
                <w:szCs w:val="16"/>
              </w:rPr>
            </w:pPr>
          </w:p>
        </w:tc>
      </w:tr>
      <w:tr w:rsidR="008703EC" w:rsidRPr="005A7BEF" w14:paraId="533DA979" w14:textId="77777777" w:rsidTr="008703EC">
        <w:trPr>
          <w:trHeight w:val="1232"/>
        </w:trPr>
        <w:tc>
          <w:tcPr>
            <w:tcW w:w="3068" w:type="pct"/>
          </w:tcPr>
          <w:p w14:paraId="3BB0CD32" w14:textId="1893E8AD" w:rsidR="008703EC" w:rsidRPr="005A7BEF" w:rsidRDefault="00FB3851" w:rsidP="005A7BEF">
            <w:pPr>
              <w:spacing w:line="276" w:lineRule="auto"/>
              <w:rPr>
                <w:rFonts w:ascii="Arial" w:hAnsi="Arial" w:cs="Arial"/>
                <w:b/>
                <w:sz w:val="16"/>
                <w:szCs w:val="16"/>
              </w:rPr>
            </w:pPr>
            <w:r>
              <w:rPr>
                <w:rFonts w:ascii="Arial" w:hAnsi="Arial" w:cs="Arial"/>
              </w:rPr>
              <w:t>Q7</w:t>
            </w:r>
            <w:r w:rsidR="008703EC" w:rsidRPr="005A7BEF">
              <w:rPr>
                <w:rFonts w:ascii="Arial" w:hAnsi="Arial" w:cs="Arial"/>
                <w:b/>
                <w:sz w:val="16"/>
                <w:szCs w:val="16"/>
              </w:rPr>
              <w:t>. 17 × 3 =         Which letter did Name choose for equation 7?  (1 represents a, 2 for b in that order)</w:t>
            </w:r>
          </w:p>
          <w:p w14:paraId="08BCD727" w14:textId="77777777" w:rsidR="008703EC" w:rsidRPr="005A7BEF" w:rsidRDefault="008703EC" w:rsidP="005A7BEF">
            <w:pPr>
              <w:numPr>
                <w:ilvl w:val="0"/>
                <w:numId w:val="44"/>
              </w:numPr>
              <w:spacing w:line="276" w:lineRule="auto"/>
              <w:rPr>
                <w:rFonts w:ascii="Arial" w:hAnsi="Arial" w:cs="Arial"/>
                <w:sz w:val="16"/>
                <w:szCs w:val="16"/>
              </w:rPr>
            </w:pPr>
            <w:r w:rsidRPr="005A7BEF">
              <w:rPr>
                <w:rFonts w:ascii="Arial" w:hAnsi="Arial" w:cs="Arial"/>
                <w:sz w:val="16"/>
                <w:szCs w:val="16"/>
              </w:rPr>
              <w:t>5.7</w:t>
            </w:r>
          </w:p>
          <w:p w14:paraId="4F969A6E" w14:textId="77777777" w:rsidR="008703EC" w:rsidRPr="005A7BEF" w:rsidRDefault="008703EC" w:rsidP="005A7BEF">
            <w:pPr>
              <w:numPr>
                <w:ilvl w:val="0"/>
                <w:numId w:val="44"/>
              </w:numPr>
              <w:spacing w:line="276" w:lineRule="auto"/>
              <w:rPr>
                <w:rFonts w:ascii="Arial" w:hAnsi="Arial" w:cs="Arial"/>
                <w:sz w:val="16"/>
                <w:szCs w:val="16"/>
              </w:rPr>
            </w:pPr>
            <w:r w:rsidRPr="005A7BEF">
              <w:rPr>
                <w:rFonts w:ascii="Arial" w:hAnsi="Arial" w:cs="Arial"/>
                <w:sz w:val="16"/>
                <w:szCs w:val="16"/>
              </w:rPr>
              <w:t>51</w:t>
            </w:r>
          </w:p>
          <w:p w14:paraId="5FAF4EB1" w14:textId="77777777" w:rsidR="008703EC" w:rsidRPr="005A7BEF" w:rsidRDefault="008703EC" w:rsidP="005A7BEF">
            <w:pPr>
              <w:numPr>
                <w:ilvl w:val="0"/>
                <w:numId w:val="44"/>
              </w:numPr>
              <w:spacing w:line="276" w:lineRule="auto"/>
              <w:rPr>
                <w:rFonts w:ascii="Arial" w:hAnsi="Arial" w:cs="Arial"/>
                <w:sz w:val="16"/>
                <w:szCs w:val="16"/>
              </w:rPr>
            </w:pPr>
            <w:r w:rsidRPr="005A7BEF">
              <w:rPr>
                <w:rFonts w:ascii="Arial" w:hAnsi="Arial" w:cs="Arial"/>
                <w:sz w:val="16"/>
                <w:szCs w:val="16"/>
              </w:rPr>
              <w:t>21</w:t>
            </w:r>
          </w:p>
          <w:p w14:paraId="636AC93F" w14:textId="77777777" w:rsidR="008703EC" w:rsidRPr="005A7BEF" w:rsidRDefault="008703EC" w:rsidP="005A7BEF">
            <w:pPr>
              <w:numPr>
                <w:ilvl w:val="0"/>
                <w:numId w:val="44"/>
              </w:numPr>
              <w:spacing w:line="276" w:lineRule="auto"/>
              <w:rPr>
                <w:rFonts w:ascii="Arial" w:hAnsi="Arial" w:cs="Arial"/>
                <w:sz w:val="16"/>
                <w:szCs w:val="16"/>
              </w:rPr>
            </w:pPr>
            <w:r w:rsidRPr="005A7BEF">
              <w:rPr>
                <w:rFonts w:ascii="Arial" w:hAnsi="Arial" w:cs="Arial"/>
                <w:sz w:val="16"/>
                <w:szCs w:val="16"/>
              </w:rPr>
              <w:t>5</w:t>
            </w:r>
          </w:p>
          <w:p w14:paraId="12B753C6" w14:textId="77777777" w:rsidR="008703EC" w:rsidRPr="005A7BEF" w:rsidRDefault="008703EC" w:rsidP="005A7BEF">
            <w:pPr>
              <w:numPr>
                <w:ilvl w:val="0"/>
                <w:numId w:val="44"/>
              </w:numPr>
              <w:spacing w:line="276" w:lineRule="auto"/>
              <w:rPr>
                <w:rFonts w:ascii="Arial" w:hAnsi="Arial" w:cs="Arial"/>
                <w:sz w:val="16"/>
                <w:szCs w:val="16"/>
              </w:rPr>
            </w:pPr>
            <w:r w:rsidRPr="005A7BEF">
              <w:rPr>
                <w:rFonts w:ascii="Arial" w:hAnsi="Arial" w:cs="Arial"/>
                <w:b/>
                <w:sz w:val="16"/>
                <w:szCs w:val="16"/>
              </w:rPr>
              <w:t>None of the above</w:t>
            </w:r>
          </w:p>
        </w:tc>
        <w:tc>
          <w:tcPr>
            <w:tcW w:w="654" w:type="pct"/>
            <w:vAlign w:val="center"/>
          </w:tcPr>
          <w:p w14:paraId="1E159D43" w14:textId="77777777" w:rsidR="008703EC" w:rsidRPr="005A7BEF" w:rsidRDefault="008703EC" w:rsidP="005A7BEF">
            <w:pPr>
              <w:spacing w:line="276" w:lineRule="auto"/>
              <w:jc w:val="center"/>
              <w:rPr>
                <w:rFonts w:ascii="Arial" w:hAnsi="Arial" w:cs="Arial"/>
                <w:sz w:val="16"/>
                <w:szCs w:val="16"/>
              </w:rPr>
            </w:pPr>
          </w:p>
        </w:tc>
        <w:tc>
          <w:tcPr>
            <w:tcW w:w="639" w:type="pct"/>
          </w:tcPr>
          <w:p w14:paraId="3E3ECE02"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0A720530" w14:textId="77777777" w:rsidR="008703EC" w:rsidRPr="005A7BEF" w:rsidRDefault="008703EC" w:rsidP="005A7BEF">
            <w:pPr>
              <w:spacing w:line="276" w:lineRule="auto"/>
              <w:jc w:val="center"/>
              <w:rPr>
                <w:rFonts w:ascii="Arial" w:hAnsi="Arial" w:cs="Arial"/>
                <w:sz w:val="16"/>
                <w:szCs w:val="16"/>
              </w:rPr>
            </w:pPr>
          </w:p>
        </w:tc>
      </w:tr>
      <w:tr w:rsidR="008703EC" w:rsidRPr="005A7BEF" w14:paraId="4E20819B" w14:textId="77777777" w:rsidTr="008703EC">
        <w:trPr>
          <w:trHeight w:val="1160"/>
        </w:trPr>
        <w:tc>
          <w:tcPr>
            <w:tcW w:w="3068" w:type="pct"/>
          </w:tcPr>
          <w:p w14:paraId="7F9B7925" w14:textId="7D520491" w:rsidR="008703EC" w:rsidRPr="005A7BEF" w:rsidRDefault="00FB3851" w:rsidP="005A7BEF">
            <w:pPr>
              <w:spacing w:line="276" w:lineRule="auto"/>
              <w:rPr>
                <w:rFonts w:ascii="Arial" w:hAnsi="Arial" w:cs="Arial"/>
                <w:b/>
                <w:sz w:val="16"/>
                <w:szCs w:val="16"/>
              </w:rPr>
            </w:pPr>
            <w:r>
              <w:rPr>
                <w:rFonts w:ascii="Arial" w:hAnsi="Arial" w:cs="Arial"/>
              </w:rPr>
              <w:t>Q8</w:t>
            </w:r>
            <w:r w:rsidR="008703EC" w:rsidRPr="005A7BEF">
              <w:rPr>
                <w:rFonts w:ascii="Arial" w:hAnsi="Arial" w:cs="Arial"/>
                <w:b/>
                <w:sz w:val="16"/>
                <w:szCs w:val="16"/>
              </w:rPr>
              <w:t>. 42 ÷ 7 =       Which letter did Name choose for equation 8?  (1 represents a, 2 for b in that order)</w:t>
            </w:r>
          </w:p>
          <w:p w14:paraId="0A8379C1" w14:textId="77777777" w:rsidR="008703EC" w:rsidRPr="005A7BEF" w:rsidRDefault="008703EC" w:rsidP="005A7BEF">
            <w:pPr>
              <w:numPr>
                <w:ilvl w:val="0"/>
                <w:numId w:val="45"/>
              </w:numPr>
              <w:spacing w:line="276" w:lineRule="auto"/>
              <w:rPr>
                <w:rFonts w:ascii="Arial" w:hAnsi="Arial" w:cs="Arial"/>
                <w:sz w:val="16"/>
                <w:szCs w:val="16"/>
              </w:rPr>
            </w:pPr>
            <w:r w:rsidRPr="005A7BEF">
              <w:rPr>
                <w:rFonts w:ascii="Arial" w:hAnsi="Arial" w:cs="Arial"/>
                <w:sz w:val="16"/>
                <w:szCs w:val="16"/>
              </w:rPr>
              <w:t>7</w:t>
            </w:r>
          </w:p>
          <w:p w14:paraId="70E29795" w14:textId="77777777" w:rsidR="008703EC" w:rsidRPr="005A7BEF" w:rsidRDefault="008703EC" w:rsidP="005A7BEF">
            <w:pPr>
              <w:numPr>
                <w:ilvl w:val="0"/>
                <w:numId w:val="45"/>
              </w:numPr>
              <w:spacing w:line="276" w:lineRule="auto"/>
              <w:rPr>
                <w:rFonts w:ascii="Arial" w:hAnsi="Arial" w:cs="Arial"/>
                <w:sz w:val="16"/>
                <w:szCs w:val="16"/>
              </w:rPr>
            </w:pPr>
            <w:r w:rsidRPr="005A7BEF">
              <w:rPr>
                <w:rFonts w:ascii="Arial" w:hAnsi="Arial" w:cs="Arial"/>
                <w:sz w:val="16"/>
                <w:szCs w:val="16"/>
              </w:rPr>
              <w:t>9</w:t>
            </w:r>
          </w:p>
          <w:p w14:paraId="3FDE315B" w14:textId="77777777" w:rsidR="008703EC" w:rsidRPr="005A7BEF" w:rsidRDefault="008703EC" w:rsidP="005A7BEF">
            <w:pPr>
              <w:numPr>
                <w:ilvl w:val="0"/>
                <w:numId w:val="45"/>
              </w:numPr>
              <w:spacing w:line="276" w:lineRule="auto"/>
              <w:rPr>
                <w:rFonts w:ascii="Arial" w:hAnsi="Arial" w:cs="Arial"/>
                <w:sz w:val="16"/>
                <w:szCs w:val="16"/>
              </w:rPr>
            </w:pPr>
            <w:r w:rsidRPr="005A7BEF">
              <w:rPr>
                <w:rFonts w:ascii="Arial" w:hAnsi="Arial" w:cs="Arial"/>
                <w:sz w:val="16"/>
                <w:szCs w:val="16"/>
              </w:rPr>
              <w:t>6</w:t>
            </w:r>
          </w:p>
          <w:p w14:paraId="4A183E35" w14:textId="77777777" w:rsidR="008703EC" w:rsidRPr="005A7BEF" w:rsidRDefault="008703EC" w:rsidP="005A7BEF">
            <w:pPr>
              <w:numPr>
                <w:ilvl w:val="0"/>
                <w:numId w:val="45"/>
              </w:numPr>
              <w:spacing w:line="276" w:lineRule="auto"/>
              <w:rPr>
                <w:rFonts w:ascii="Arial" w:hAnsi="Arial" w:cs="Arial"/>
                <w:sz w:val="16"/>
                <w:szCs w:val="16"/>
              </w:rPr>
            </w:pPr>
            <w:r w:rsidRPr="005A7BEF">
              <w:rPr>
                <w:rFonts w:ascii="Arial" w:hAnsi="Arial" w:cs="Arial"/>
                <w:sz w:val="16"/>
                <w:szCs w:val="16"/>
              </w:rPr>
              <w:t>5</w:t>
            </w:r>
          </w:p>
          <w:p w14:paraId="1F176267" w14:textId="77777777" w:rsidR="008703EC" w:rsidRPr="005A7BEF" w:rsidRDefault="008703EC" w:rsidP="005A7BEF">
            <w:pPr>
              <w:numPr>
                <w:ilvl w:val="0"/>
                <w:numId w:val="45"/>
              </w:numPr>
              <w:spacing w:line="276" w:lineRule="auto"/>
              <w:rPr>
                <w:rFonts w:ascii="Arial" w:hAnsi="Arial" w:cs="Arial"/>
                <w:sz w:val="16"/>
                <w:szCs w:val="16"/>
              </w:rPr>
            </w:pPr>
            <w:r w:rsidRPr="005A7BEF">
              <w:rPr>
                <w:rFonts w:ascii="Arial" w:hAnsi="Arial" w:cs="Arial"/>
                <w:b/>
                <w:sz w:val="16"/>
                <w:szCs w:val="16"/>
              </w:rPr>
              <w:t>None of the above</w:t>
            </w:r>
          </w:p>
        </w:tc>
        <w:tc>
          <w:tcPr>
            <w:tcW w:w="654" w:type="pct"/>
            <w:vAlign w:val="center"/>
          </w:tcPr>
          <w:p w14:paraId="5F26D984" w14:textId="77777777" w:rsidR="008703EC" w:rsidRPr="005A7BEF" w:rsidRDefault="008703EC" w:rsidP="005A7BEF">
            <w:pPr>
              <w:spacing w:line="276" w:lineRule="auto"/>
              <w:jc w:val="center"/>
              <w:rPr>
                <w:rFonts w:ascii="Arial" w:hAnsi="Arial" w:cs="Arial"/>
                <w:sz w:val="16"/>
                <w:szCs w:val="16"/>
              </w:rPr>
            </w:pPr>
          </w:p>
        </w:tc>
        <w:tc>
          <w:tcPr>
            <w:tcW w:w="639" w:type="pct"/>
          </w:tcPr>
          <w:p w14:paraId="70737D75"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19A0EFE9" w14:textId="77777777" w:rsidR="008703EC" w:rsidRPr="005A7BEF" w:rsidRDefault="008703EC" w:rsidP="005A7BEF">
            <w:pPr>
              <w:spacing w:line="276" w:lineRule="auto"/>
              <w:jc w:val="center"/>
              <w:rPr>
                <w:rFonts w:ascii="Arial" w:hAnsi="Arial" w:cs="Arial"/>
                <w:sz w:val="16"/>
                <w:szCs w:val="16"/>
              </w:rPr>
            </w:pPr>
          </w:p>
        </w:tc>
      </w:tr>
      <w:tr w:rsidR="008703EC" w:rsidRPr="005A7BEF" w14:paraId="7E6AF21E" w14:textId="77777777" w:rsidTr="008703EC">
        <w:trPr>
          <w:trHeight w:val="582"/>
        </w:trPr>
        <w:tc>
          <w:tcPr>
            <w:tcW w:w="3068" w:type="pct"/>
            <w:vAlign w:val="center"/>
          </w:tcPr>
          <w:p w14:paraId="5018E77B" w14:textId="4E863911" w:rsidR="008703EC" w:rsidRPr="005A7BEF" w:rsidRDefault="008703EC">
            <w:pPr>
              <w:rPr>
                <w:rFonts w:ascii="Arial" w:hAnsi="Arial" w:cs="Arial"/>
                <w:sz w:val="16"/>
                <w:szCs w:val="16"/>
              </w:rPr>
            </w:pPr>
            <w:r w:rsidRPr="005A7BEF">
              <w:rPr>
                <w:rFonts w:ascii="Arial" w:hAnsi="Arial" w:cs="Arial"/>
                <w:b/>
                <w:sz w:val="16"/>
                <w:szCs w:val="16"/>
              </w:rPr>
              <w:t xml:space="preserve">Please </w:t>
            </w:r>
            <w:r w:rsidR="00FB3851">
              <w:rPr>
                <w:rFonts w:ascii="Arial" w:hAnsi="Arial" w:cs="Arial"/>
                <w:b/>
                <w:sz w:val="16"/>
                <w:szCs w:val="16"/>
              </w:rPr>
              <w:t>confirm</w:t>
            </w:r>
            <w:r w:rsidR="00FB3851" w:rsidRPr="005A7BEF">
              <w:rPr>
                <w:rFonts w:ascii="Arial" w:hAnsi="Arial" w:cs="Arial"/>
                <w:b/>
                <w:sz w:val="16"/>
                <w:szCs w:val="16"/>
              </w:rPr>
              <w:t xml:space="preserve"> </w:t>
            </w:r>
            <w:r w:rsidRPr="005A7BEF">
              <w:rPr>
                <w:rFonts w:ascii="Arial" w:hAnsi="Arial" w:cs="Arial"/>
                <w:b/>
                <w:sz w:val="16"/>
                <w:szCs w:val="16"/>
              </w:rPr>
              <w:t xml:space="preserve">the exact time.  </w:t>
            </w:r>
            <w:r w:rsidRPr="005A7BEF">
              <w:rPr>
                <w:rFonts w:ascii="Arial" w:hAnsi="Arial" w:cs="Arial"/>
                <w:sz w:val="16"/>
                <w:szCs w:val="16"/>
              </w:rPr>
              <w:t>HH:MM</w:t>
            </w:r>
          </w:p>
        </w:tc>
        <w:tc>
          <w:tcPr>
            <w:tcW w:w="654" w:type="pct"/>
            <w:vAlign w:val="center"/>
          </w:tcPr>
          <w:p w14:paraId="66754128" w14:textId="77777777" w:rsidR="008703EC" w:rsidRPr="005A7BEF" w:rsidRDefault="008703EC" w:rsidP="005A7BEF">
            <w:pPr>
              <w:spacing w:line="276" w:lineRule="auto"/>
              <w:jc w:val="center"/>
              <w:rPr>
                <w:rFonts w:ascii="Arial" w:hAnsi="Arial" w:cs="Arial"/>
                <w:sz w:val="16"/>
                <w:szCs w:val="16"/>
              </w:rPr>
            </w:pPr>
          </w:p>
        </w:tc>
        <w:tc>
          <w:tcPr>
            <w:tcW w:w="639" w:type="pct"/>
          </w:tcPr>
          <w:p w14:paraId="3B5195D1" w14:textId="77777777" w:rsidR="008703EC" w:rsidRPr="005A7BEF" w:rsidRDefault="008703EC" w:rsidP="005A7BEF">
            <w:pPr>
              <w:spacing w:line="276" w:lineRule="auto"/>
              <w:jc w:val="center"/>
              <w:rPr>
                <w:rFonts w:ascii="Arial" w:hAnsi="Arial" w:cs="Arial"/>
                <w:sz w:val="16"/>
                <w:szCs w:val="16"/>
              </w:rPr>
            </w:pPr>
          </w:p>
        </w:tc>
        <w:tc>
          <w:tcPr>
            <w:tcW w:w="639" w:type="pct"/>
            <w:vAlign w:val="center"/>
          </w:tcPr>
          <w:p w14:paraId="43ED372F" w14:textId="77777777" w:rsidR="008703EC" w:rsidRPr="005A7BEF" w:rsidRDefault="008703EC" w:rsidP="005A7BEF">
            <w:pPr>
              <w:spacing w:line="276" w:lineRule="auto"/>
              <w:jc w:val="center"/>
              <w:rPr>
                <w:rFonts w:ascii="Arial" w:hAnsi="Arial" w:cs="Arial"/>
                <w:sz w:val="16"/>
                <w:szCs w:val="16"/>
              </w:rPr>
            </w:pPr>
          </w:p>
        </w:tc>
      </w:tr>
    </w:tbl>
    <w:p w14:paraId="67D76640" w14:textId="77777777" w:rsidR="008703EC" w:rsidRPr="005A7BEF" w:rsidRDefault="008703EC" w:rsidP="005A7BEF">
      <w:pPr>
        <w:rPr>
          <w:rFonts w:ascii="Arial" w:hAnsi="Arial" w:cs="Arial"/>
          <w:i/>
          <w:sz w:val="16"/>
          <w:szCs w:val="16"/>
        </w:rPr>
      </w:pPr>
    </w:p>
    <w:bookmarkEnd w:id="70"/>
    <w:p w14:paraId="4D7AA11B" w14:textId="77777777" w:rsidR="008703EC" w:rsidRPr="005A7BEF" w:rsidRDefault="008703EC" w:rsidP="005A7BEF">
      <w:pPr>
        <w:rPr>
          <w:rFonts w:ascii="Arial" w:hAnsi="Arial" w:cs="Arial"/>
          <w:i/>
          <w:sz w:val="16"/>
          <w:szCs w:val="16"/>
        </w:rPr>
      </w:pPr>
    </w:p>
    <w:p w14:paraId="74836C4F" w14:textId="324EAD1D" w:rsidR="002624D9" w:rsidRPr="005A7BEF" w:rsidRDefault="002624D9" w:rsidP="005A7BEF">
      <w:pPr>
        <w:rPr>
          <w:rFonts w:ascii="Arial" w:hAnsi="Arial" w:cs="Arial"/>
          <w:i/>
          <w:sz w:val="16"/>
          <w:szCs w:val="16"/>
        </w:rPr>
      </w:pPr>
      <w:r w:rsidRPr="005A7BEF">
        <w:rPr>
          <w:rFonts w:ascii="Arial" w:hAnsi="Arial" w:cs="Arial"/>
          <w:i/>
          <w:sz w:val="16"/>
          <w:szCs w:val="16"/>
        </w:rPr>
        <w:br w:type="page"/>
      </w:r>
    </w:p>
    <w:p w14:paraId="30E8A4C8" w14:textId="707BFBD3" w:rsidR="008703EC" w:rsidRPr="005A7BEF" w:rsidRDefault="00B553DD" w:rsidP="005A7BEF">
      <w:pPr>
        <w:pStyle w:val="Heading3"/>
        <w:rPr>
          <w:rFonts w:ascii="Arial" w:hAnsi="Arial" w:cs="Arial"/>
          <w:color w:val="auto"/>
          <w:sz w:val="24"/>
          <w:szCs w:val="24"/>
        </w:rPr>
      </w:pPr>
      <w:bookmarkStart w:id="71" w:name="_Toc516617788"/>
      <w:r>
        <w:rPr>
          <w:rFonts w:ascii="Arial" w:hAnsi="Arial" w:cs="Arial"/>
          <w:color w:val="auto"/>
          <w:sz w:val="24"/>
          <w:szCs w:val="24"/>
        </w:rPr>
        <w:lastRenderedPageBreak/>
        <w:t xml:space="preserve">PART </w:t>
      </w:r>
      <w:r w:rsidR="002624D9" w:rsidRPr="005A7BEF">
        <w:rPr>
          <w:rFonts w:ascii="Arial" w:hAnsi="Arial" w:cs="Arial"/>
          <w:color w:val="auto"/>
          <w:sz w:val="24"/>
          <w:szCs w:val="24"/>
        </w:rPr>
        <w:t>I</w:t>
      </w:r>
      <w:r w:rsidR="008703EC" w:rsidRPr="005A7BEF">
        <w:rPr>
          <w:rFonts w:ascii="Arial" w:hAnsi="Arial" w:cs="Arial"/>
          <w:color w:val="auto"/>
          <w:sz w:val="24"/>
          <w:szCs w:val="24"/>
        </w:rPr>
        <w:t>V. NEPSY</w:t>
      </w:r>
      <w:bookmarkEnd w:id="71"/>
      <w:r>
        <w:rPr>
          <w:rFonts w:ascii="Arial" w:hAnsi="Arial" w:cs="Arial"/>
          <w:color w:val="auto"/>
          <w:sz w:val="24"/>
          <w:szCs w:val="24"/>
        </w:rPr>
        <w:t xml:space="preserve"> Test</w:t>
      </w:r>
    </w:p>
    <w:p w14:paraId="68066418" w14:textId="012EBF17" w:rsidR="008703EC" w:rsidRPr="005A7BEF" w:rsidRDefault="008703EC" w:rsidP="005A7BEF">
      <w:pPr>
        <w:rPr>
          <w:rFonts w:ascii="Arial" w:hAnsi="Arial" w:cs="Arial"/>
          <w:b/>
          <w:u w:val="single"/>
        </w:rPr>
      </w:pPr>
    </w:p>
    <w:p w14:paraId="62846099" w14:textId="610EBAF3" w:rsidR="002624D9" w:rsidRPr="005A7BEF" w:rsidRDefault="002624D9" w:rsidP="005A7BEF">
      <w:pPr>
        <w:rPr>
          <w:rFonts w:ascii="Arial" w:hAnsi="Arial" w:cs="Arial"/>
          <w:b/>
          <w:i/>
          <w:sz w:val="20"/>
          <w:szCs w:val="20"/>
        </w:rPr>
      </w:pPr>
      <w:r w:rsidRPr="005A7BEF">
        <w:rPr>
          <w:rFonts w:ascii="Arial" w:hAnsi="Arial" w:cs="Arial"/>
          <w:b/>
          <w:i/>
          <w:sz w:val="20"/>
          <w:szCs w:val="20"/>
        </w:rPr>
        <w:t>This section is administered to all household members, age 5 and up.</w:t>
      </w:r>
    </w:p>
    <w:p w14:paraId="32BAC24F" w14:textId="77777777" w:rsidR="002624D9" w:rsidRPr="005A7BEF" w:rsidRDefault="002624D9" w:rsidP="005A7BEF">
      <w:pPr>
        <w:rPr>
          <w:rFonts w:ascii="Arial" w:hAnsi="Arial" w:cs="Arial"/>
          <w:b/>
          <w:u w:val="single"/>
        </w:rPr>
      </w:pPr>
    </w:p>
    <w:p w14:paraId="677A8D16" w14:textId="77777777" w:rsidR="008703EC" w:rsidRPr="005A7BEF" w:rsidRDefault="008703EC" w:rsidP="005A7BEF">
      <w:pPr>
        <w:rPr>
          <w:rFonts w:ascii="Arial" w:hAnsi="Arial" w:cs="Arial"/>
          <w:b/>
          <w:sz w:val="20"/>
          <w:szCs w:val="20"/>
        </w:rPr>
      </w:pPr>
      <w:r w:rsidRPr="005A7BEF">
        <w:rPr>
          <w:rFonts w:ascii="Arial" w:hAnsi="Arial" w:cs="Arial"/>
          <w:b/>
          <w:sz w:val="20"/>
          <w:szCs w:val="20"/>
        </w:rPr>
        <w:t>Overview</w:t>
      </w:r>
    </w:p>
    <w:p w14:paraId="2A51FFF9" w14:textId="14E510F5" w:rsidR="00E21FA8" w:rsidRDefault="008703EC" w:rsidP="005A7BEF">
      <w:pPr>
        <w:rPr>
          <w:rFonts w:ascii="Arial" w:hAnsi="Arial" w:cs="Arial"/>
          <w:sz w:val="20"/>
          <w:szCs w:val="20"/>
        </w:rPr>
      </w:pPr>
      <w:r w:rsidRPr="005A7BEF">
        <w:rPr>
          <w:rFonts w:ascii="Arial" w:hAnsi="Arial" w:cs="Arial"/>
          <w:sz w:val="20"/>
          <w:szCs w:val="20"/>
        </w:rPr>
        <w:t xml:space="preserve">There are two sections of this test </w:t>
      </w:r>
      <w:r w:rsidR="00ED20DC">
        <w:rPr>
          <w:rFonts w:ascii="Arial" w:hAnsi="Arial" w:cs="Arial"/>
          <w:sz w:val="20"/>
          <w:szCs w:val="20"/>
        </w:rPr>
        <w:t>1) a</w:t>
      </w:r>
      <w:r w:rsidRPr="005A7BEF">
        <w:rPr>
          <w:rFonts w:ascii="Arial" w:hAnsi="Arial" w:cs="Arial"/>
          <w:sz w:val="20"/>
          <w:szCs w:val="20"/>
        </w:rPr>
        <w:t xml:space="preserve">rrow </w:t>
      </w:r>
      <w:r w:rsidR="00ED20DC">
        <w:rPr>
          <w:rFonts w:ascii="Arial" w:hAnsi="Arial" w:cs="Arial"/>
          <w:sz w:val="20"/>
          <w:szCs w:val="20"/>
        </w:rPr>
        <w:t>n</w:t>
      </w:r>
      <w:r w:rsidRPr="005A7BEF">
        <w:rPr>
          <w:rFonts w:ascii="Arial" w:hAnsi="Arial" w:cs="Arial"/>
          <w:sz w:val="20"/>
          <w:szCs w:val="20"/>
        </w:rPr>
        <w:t xml:space="preserve">aming and </w:t>
      </w:r>
      <w:r w:rsidR="00ED20DC">
        <w:rPr>
          <w:rFonts w:ascii="Arial" w:hAnsi="Arial" w:cs="Arial"/>
          <w:sz w:val="20"/>
          <w:szCs w:val="20"/>
        </w:rPr>
        <w:t>2) a</w:t>
      </w:r>
      <w:r w:rsidRPr="005A7BEF">
        <w:rPr>
          <w:rFonts w:ascii="Arial" w:hAnsi="Arial" w:cs="Arial"/>
          <w:sz w:val="20"/>
          <w:szCs w:val="20"/>
        </w:rPr>
        <w:t xml:space="preserve">rrow </w:t>
      </w:r>
      <w:r w:rsidR="00ED20DC">
        <w:rPr>
          <w:rFonts w:ascii="Arial" w:hAnsi="Arial" w:cs="Arial"/>
          <w:sz w:val="20"/>
          <w:szCs w:val="20"/>
        </w:rPr>
        <w:t>i</w:t>
      </w:r>
      <w:r w:rsidRPr="005A7BEF">
        <w:rPr>
          <w:rFonts w:ascii="Arial" w:hAnsi="Arial" w:cs="Arial"/>
          <w:sz w:val="20"/>
          <w:szCs w:val="20"/>
        </w:rPr>
        <w:t>nhibition</w:t>
      </w:r>
    </w:p>
    <w:p w14:paraId="63836D97" w14:textId="0FD99C68" w:rsidR="008703EC" w:rsidRPr="005A7BEF" w:rsidRDefault="008703EC" w:rsidP="005A7BEF">
      <w:pPr>
        <w:rPr>
          <w:rFonts w:ascii="Arial" w:hAnsi="Arial" w:cs="Arial"/>
          <w:sz w:val="20"/>
          <w:szCs w:val="20"/>
        </w:rPr>
      </w:pPr>
      <w:r w:rsidRPr="005A7BEF">
        <w:rPr>
          <w:rFonts w:ascii="Arial" w:hAnsi="Arial" w:cs="Arial"/>
          <w:sz w:val="20"/>
          <w:szCs w:val="20"/>
        </w:rPr>
        <w:t xml:space="preserve">. </w:t>
      </w:r>
    </w:p>
    <w:p w14:paraId="44102993" w14:textId="2806CF51" w:rsidR="008703EC" w:rsidRPr="005A7BEF" w:rsidRDefault="008703EC" w:rsidP="005A7BEF">
      <w:pPr>
        <w:rPr>
          <w:rFonts w:ascii="Arial" w:hAnsi="Arial" w:cs="Arial"/>
          <w:sz w:val="20"/>
          <w:szCs w:val="20"/>
        </w:rPr>
      </w:pPr>
      <w:r w:rsidRPr="005A7BEF">
        <w:rPr>
          <w:rFonts w:ascii="Arial" w:hAnsi="Arial" w:cs="Arial"/>
          <w:sz w:val="20"/>
          <w:szCs w:val="20"/>
        </w:rPr>
        <w:t xml:space="preserve">Each task begins with teaching example where feedback is provided (see task instructions). The test item takes place immediately after the example. </w:t>
      </w:r>
    </w:p>
    <w:p w14:paraId="3B17BF93" w14:textId="77777777" w:rsidR="008703EC" w:rsidRPr="005A7BEF" w:rsidRDefault="008703EC" w:rsidP="005A7BEF">
      <w:pPr>
        <w:rPr>
          <w:rFonts w:ascii="Arial" w:hAnsi="Arial" w:cs="Arial"/>
          <w:sz w:val="20"/>
          <w:szCs w:val="20"/>
        </w:rPr>
      </w:pPr>
    </w:p>
    <w:p w14:paraId="191D35B5" w14:textId="77777777" w:rsidR="008703EC" w:rsidRPr="005A7BEF" w:rsidRDefault="008703EC" w:rsidP="005A7BEF">
      <w:pPr>
        <w:rPr>
          <w:rFonts w:ascii="Arial" w:hAnsi="Arial" w:cs="Arial"/>
          <w:b/>
          <w:sz w:val="20"/>
          <w:szCs w:val="20"/>
        </w:rPr>
      </w:pPr>
      <w:r w:rsidRPr="005A7BEF">
        <w:rPr>
          <w:rFonts w:ascii="Arial" w:hAnsi="Arial" w:cs="Arial"/>
          <w:b/>
          <w:sz w:val="20"/>
          <w:szCs w:val="20"/>
        </w:rPr>
        <w:t>Timing and Scoring the Tasks</w:t>
      </w:r>
    </w:p>
    <w:p w14:paraId="10A2294A" w14:textId="395DCCB0" w:rsidR="008703EC" w:rsidRDefault="008703EC" w:rsidP="005A7BEF">
      <w:pPr>
        <w:rPr>
          <w:rFonts w:ascii="Arial" w:hAnsi="Arial" w:cs="Arial"/>
          <w:sz w:val="20"/>
          <w:szCs w:val="20"/>
        </w:rPr>
      </w:pPr>
      <w:r w:rsidRPr="005A7BEF">
        <w:rPr>
          <w:rFonts w:ascii="Arial" w:hAnsi="Arial" w:cs="Arial"/>
          <w:sz w:val="20"/>
          <w:szCs w:val="20"/>
        </w:rPr>
        <w:t xml:space="preserve">For each task you must record the amount of time it takes the </w:t>
      </w:r>
      <w:r w:rsidR="006D4B99" w:rsidRPr="005A7BEF">
        <w:rPr>
          <w:rFonts w:ascii="Arial" w:hAnsi="Arial" w:cs="Arial"/>
          <w:sz w:val="20"/>
          <w:szCs w:val="20"/>
        </w:rPr>
        <w:t xml:space="preserve">respondent </w:t>
      </w:r>
      <w:r w:rsidRPr="005A7BEF">
        <w:rPr>
          <w:rFonts w:ascii="Arial" w:hAnsi="Arial" w:cs="Arial"/>
          <w:sz w:val="20"/>
          <w:szCs w:val="20"/>
        </w:rPr>
        <w:t xml:space="preserve">to complete as well as the number of errors that they have. This results in a time to completion variable. </w:t>
      </w:r>
    </w:p>
    <w:p w14:paraId="5E825D31" w14:textId="77777777" w:rsidR="00E21FA8" w:rsidRPr="005A7BEF" w:rsidRDefault="00E21FA8" w:rsidP="005A7BEF">
      <w:pPr>
        <w:rPr>
          <w:rFonts w:ascii="Arial" w:hAnsi="Arial" w:cs="Arial"/>
          <w:sz w:val="20"/>
          <w:szCs w:val="20"/>
        </w:rPr>
      </w:pPr>
    </w:p>
    <w:p w14:paraId="3816A8C4" w14:textId="77777777" w:rsidR="008703EC" w:rsidRPr="005A7BEF" w:rsidRDefault="008703EC" w:rsidP="005A7BEF">
      <w:pPr>
        <w:rPr>
          <w:rFonts w:ascii="Arial" w:hAnsi="Arial" w:cs="Arial"/>
          <w:b/>
          <w:i/>
          <w:sz w:val="20"/>
          <w:szCs w:val="20"/>
          <w:u w:val="single"/>
        </w:rPr>
      </w:pPr>
      <w:r w:rsidRPr="005A7BEF">
        <w:rPr>
          <w:rFonts w:ascii="Arial" w:hAnsi="Arial" w:cs="Arial"/>
          <w:b/>
          <w:i/>
          <w:sz w:val="20"/>
          <w:szCs w:val="20"/>
          <w:u w:val="single"/>
        </w:rPr>
        <w:t>Timing</w:t>
      </w:r>
    </w:p>
    <w:p w14:paraId="58553979" w14:textId="4ABB5B46" w:rsidR="008703EC" w:rsidRPr="005A7BEF" w:rsidRDefault="008703EC" w:rsidP="005A7BEF">
      <w:pPr>
        <w:pStyle w:val="ListParagraph"/>
        <w:numPr>
          <w:ilvl w:val="0"/>
          <w:numId w:val="46"/>
        </w:numPr>
        <w:spacing w:after="160" w:line="259" w:lineRule="auto"/>
        <w:rPr>
          <w:rFonts w:ascii="Arial" w:hAnsi="Arial" w:cs="Arial"/>
          <w:sz w:val="20"/>
          <w:szCs w:val="20"/>
        </w:rPr>
      </w:pPr>
      <w:r w:rsidRPr="005A7BEF">
        <w:rPr>
          <w:rFonts w:ascii="Arial" w:hAnsi="Arial" w:cs="Arial"/>
          <w:sz w:val="20"/>
          <w:szCs w:val="20"/>
        </w:rPr>
        <w:t xml:space="preserve">Begin timing for each item after saying the last word of instructions. Stop timing when the </w:t>
      </w:r>
      <w:r w:rsidR="006D4B99" w:rsidRPr="005A7BEF">
        <w:rPr>
          <w:rFonts w:ascii="Arial" w:hAnsi="Arial" w:cs="Arial"/>
          <w:sz w:val="20"/>
          <w:szCs w:val="20"/>
        </w:rPr>
        <w:t xml:space="preserve">respondent </w:t>
      </w:r>
      <w:r w:rsidRPr="005A7BEF">
        <w:rPr>
          <w:rFonts w:ascii="Arial" w:hAnsi="Arial" w:cs="Arial"/>
          <w:sz w:val="20"/>
          <w:szCs w:val="20"/>
        </w:rPr>
        <w:t xml:space="preserve">completes the item or the time limit expires. </w:t>
      </w:r>
    </w:p>
    <w:p w14:paraId="588AC1BB" w14:textId="668969B5" w:rsidR="008703EC" w:rsidRPr="005A7BEF" w:rsidRDefault="008703EC" w:rsidP="005A7BEF">
      <w:pPr>
        <w:pStyle w:val="ListParagraph"/>
        <w:numPr>
          <w:ilvl w:val="0"/>
          <w:numId w:val="46"/>
        </w:numPr>
        <w:spacing w:after="160" w:line="259" w:lineRule="auto"/>
        <w:rPr>
          <w:rFonts w:ascii="Arial" w:hAnsi="Arial" w:cs="Arial"/>
          <w:sz w:val="20"/>
          <w:szCs w:val="20"/>
        </w:rPr>
      </w:pPr>
      <w:r w:rsidRPr="005A7BEF">
        <w:rPr>
          <w:rFonts w:ascii="Arial" w:hAnsi="Arial" w:cs="Arial"/>
          <w:sz w:val="20"/>
          <w:szCs w:val="20"/>
        </w:rPr>
        <w:t xml:space="preserve">The </w:t>
      </w:r>
      <w:r w:rsidR="00ED20DC">
        <w:rPr>
          <w:rFonts w:ascii="Arial" w:hAnsi="Arial" w:cs="Arial"/>
          <w:sz w:val="20"/>
          <w:szCs w:val="20"/>
        </w:rPr>
        <w:t>n</w:t>
      </w:r>
      <w:r w:rsidRPr="005A7BEF">
        <w:rPr>
          <w:rFonts w:ascii="Arial" w:hAnsi="Arial" w:cs="Arial"/>
          <w:sz w:val="20"/>
          <w:szCs w:val="20"/>
        </w:rPr>
        <w:t xml:space="preserve">aming </w:t>
      </w:r>
      <w:r w:rsidR="00ED20DC">
        <w:rPr>
          <w:rFonts w:ascii="Arial" w:hAnsi="Arial" w:cs="Arial"/>
          <w:sz w:val="20"/>
          <w:szCs w:val="20"/>
        </w:rPr>
        <w:t>test</w:t>
      </w:r>
      <w:r w:rsidRPr="005A7BEF">
        <w:rPr>
          <w:rFonts w:ascii="Arial" w:hAnsi="Arial" w:cs="Arial"/>
          <w:sz w:val="20"/>
          <w:szCs w:val="20"/>
        </w:rPr>
        <w:t xml:space="preserve"> </w:t>
      </w:r>
      <w:r w:rsidR="00ED20DC">
        <w:rPr>
          <w:rFonts w:ascii="Arial" w:hAnsi="Arial" w:cs="Arial"/>
          <w:sz w:val="20"/>
          <w:szCs w:val="20"/>
        </w:rPr>
        <w:t>i</w:t>
      </w:r>
      <w:r w:rsidRPr="005A7BEF">
        <w:rPr>
          <w:rFonts w:ascii="Arial" w:hAnsi="Arial" w:cs="Arial"/>
          <w:sz w:val="20"/>
          <w:szCs w:val="20"/>
        </w:rPr>
        <w:t>tem ha</w:t>
      </w:r>
      <w:r w:rsidR="00ED20DC">
        <w:rPr>
          <w:rFonts w:ascii="Arial" w:hAnsi="Arial" w:cs="Arial"/>
          <w:sz w:val="20"/>
          <w:szCs w:val="20"/>
        </w:rPr>
        <w:t>s</w:t>
      </w:r>
      <w:r w:rsidRPr="005A7BEF">
        <w:rPr>
          <w:rFonts w:ascii="Arial" w:hAnsi="Arial" w:cs="Arial"/>
          <w:sz w:val="20"/>
          <w:szCs w:val="20"/>
        </w:rPr>
        <w:t xml:space="preserve"> a total allowed time of 180 seconds.</w:t>
      </w:r>
    </w:p>
    <w:p w14:paraId="5E36F68D" w14:textId="61851272" w:rsidR="008703EC" w:rsidRPr="005A7BEF" w:rsidRDefault="008703EC" w:rsidP="005A7BEF">
      <w:pPr>
        <w:pStyle w:val="ListParagraph"/>
        <w:numPr>
          <w:ilvl w:val="0"/>
          <w:numId w:val="46"/>
        </w:numPr>
        <w:spacing w:after="160" w:line="259" w:lineRule="auto"/>
        <w:rPr>
          <w:rFonts w:ascii="Arial" w:hAnsi="Arial" w:cs="Arial"/>
          <w:sz w:val="20"/>
          <w:szCs w:val="20"/>
        </w:rPr>
      </w:pPr>
      <w:r w:rsidRPr="005A7BEF">
        <w:rPr>
          <w:rFonts w:ascii="Arial" w:hAnsi="Arial" w:cs="Arial"/>
          <w:sz w:val="20"/>
          <w:szCs w:val="20"/>
        </w:rPr>
        <w:t>The</w:t>
      </w:r>
      <w:r w:rsidR="00ED20DC">
        <w:rPr>
          <w:rFonts w:ascii="Arial" w:hAnsi="Arial" w:cs="Arial"/>
          <w:sz w:val="20"/>
          <w:szCs w:val="20"/>
        </w:rPr>
        <w:t xml:space="preserve"> i</w:t>
      </w:r>
      <w:r w:rsidRPr="005A7BEF">
        <w:rPr>
          <w:rFonts w:ascii="Arial" w:hAnsi="Arial" w:cs="Arial"/>
          <w:sz w:val="20"/>
          <w:szCs w:val="20"/>
        </w:rPr>
        <w:t xml:space="preserve">nhibition </w:t>
      </w:r>
      <w:r w:rsidR="00ED20DC">
        <w:rPr>
          <w:rFonts w:ascii="Arial" w:hAnsi="Arial" w:cs="Arial"/>
          <w:sz w:val="20"/>
          <w:szCs w:val="20"/>
        </w:rPr>
        <w:t>test i</w:t>
      </w:r>
      <w:r w:rsidRPr="005A7BEF">
        <w:rPr>
          <w:rFonts w:ascii="Arial" w:hAnsi="Arial" w:cs="Arial"/>
          <w:sz w:val="20"/>
          <w:szCs w:val="20"/>
        </w:rPr>
        <w:t>tem ha</w:t>
      </w:r>
      <w:r w:rsidR="00ED20DC">
        <w:rPr>
          <w:rFonts w:ascii="Arial" w:hAnsi="Arial" w:cs="Arial"/>
          <w:sz w:val="20"/>
          <w:szCs w:val="20"/>
        </w:rPr>
        <w:t>s</w:t>
      </w:r>
      <w:r w:rsidRPr="005A7BEF">
        <w:rPr>
          <w:rFonts w:ascii="Arial" w:hAnsi="Arial" w:cs="Arial"/>
          <w:sz w:val="20"/>
          <w:szCs w:val="20"/>
        </w:rPr>
        <w:t xml:space="preserve"> a total allowed time of 240 seconds.</w:t>
      </w:r>
    </w:p>
    <w:p w14:paraId="7D9D7455" w14:textId="77777777" w:rsidR="008703EC" w:rsidRPr="005A7BEF" w:rsidRDefault="008703EC" w:rsidP="005A7BEF">
      <w:pPr>
        <w:pStyle w:val="ListParagraph"/>
        <w:numPr>
          <w:ilvl w:val="0"/>
          <w:numId w:val="46"/>
        </w:numPr>
        <w:spacing w:after="160" w:line="259" w:lineRule="auto"/>
        <w:rPr>
          <w:rFonts w:ascii="Arial" w:hAnsi="Arial" w:cs="Arial"/>
          <w:sz w:val="20"/>
          <w:szCs w:val="20"/>
        </w:rPr>
      </w:pPr>
      <w:r w:rsidRPr="005A7BEF">
        <w:rPr>
          <w:rFonts w:ascii="Arial" w:hAnsi="Arial" w:cs="Arial"/>
          <w:sz w:val="20"/>
          <w:szCs w:val="20"/>
        </w:rPr>
        <w:t>If the time limit expires, indicate the last shape or arrow attempted by marking it on the scoring sheet.</w:t>
      </w:r>
    </w:p>
    <w:p w14:paraId="1C84DD6A" w14:textId="77777777" w:rsidR="008703EC" w:rsidRPr="005A7BEF" w:rsidRDefault="008703EC" w:rsidP="005A7BEF">
      <w:pPr>
        <w:pStyle w:val="ListParagraph"/>
        <w:numPr>
          <w:ilvl w:val="0"/>
          <w:numId w:val="46"/>
        </w:numPr>
        <w:spacing w:after="160" w:line="259" w:lineRule="auto"/>
        <w:rPr>
          <w:rFonts w:ascii="Arial" w:hAnsi="Arial" w:cs="Arial"/>
          <w:sz w:val="20"/>
          <w:szCs w:val="20"/>
        </w:rPr>
      </w:pPr>
      <w:r w:rsidRPr="005A7BEF">
        <w:rPr>
          <w:rFonts w:ascii="Arial" w:hAnsi="Arial" w:cs="Arial"/>
          <w:sz w:val="20"/>
          <w:szCs w:val="20"/>
        </w:rPr>
        <w:t xml:space="preserve">When you record the time in seconds round up to nearest second. So if it is 47.67 record it as 48 seconds. </w:t>
      </w:r>
    </w:p>
    <w:p w14:paraId="302EDACA" w14:textId="77777777" w:rsidR="008703EC" w:rsidRPr="005A7BEF" w:rsidRDefault="008703EC" w:rsidP="005A7BEF">
      <w:pPr>
        <w:rPr>
          <w:rFonts w:ascii="Arial" w:hAnsi="Arial" w:cs="Arial"/>
          <w:b/>
          <w:i/>
          <w:sz w:val="20"/>
          <w:szCs w:val="20"/>
          <w:u w:val="single"/>
        </w:rPr>
      </w:pPr>
      <w:r w:rsidRPr="005A7BEF">
        <w:rPr>
          <w:rFonts w:ascii="Arial" w:hAnsi="Arial" w:cs="Arial"/>
          <w:b/>
          <w:i/>
          <w:sz w:val="20"/>
          <w:szCs w:val="20"/>
          <w:u w:val="single"/>
        </w:rPr>
        <w:t>Scoring</w:t>
      </w:r>
    </w:p>
    <w:p w14:paraId="59E797DA" w14:textId="77777777" w:rsidR="00ED20DC" w:rsidRDefault="00ED20DC" w:rsidP="005A7BEF">
      <w:pPr>
        <w:pStyle w:val="ListParagraph"/>
        <w:numPr>
          <w:ilvl w:val="0"/>
          <w:numId w:val="47"/>
        </w:numPr>
        <w:spacing w:after="160" w:line="259" w:lineRule="auto"/>
        <w:rPr>
          <w:rFonts w:ascii="Arial" w:hAnsi="Arial" w:cs="Arial"/>
          <w:sz w:val="20"/>
          <w:szCs w:val="20"/>
        </w:rPr>
      </w:pPr>
      <w:r w:rsidRPr="00ED20DC">
        <w:rPr>
          <w:rFonts w:ascii="Arial" w:hAnsi="Arial" w:cs="Arial"/>
          <w:sz w:val="20"/>
          <w:szCs w:val="20"/>
        </w:rPr>
        <w:t xml:space="preserve">On each task you will record the number of errors a person has by marking an X over the shape that was incorrect. </w:t>
      </w:r>
    </w:p>
    <w:p w14:paraId="6FDE82DA" w14:textId="77777777" w:rsidR="008703EC" w:rsidRPr="005A7BEF" w:rsidRDefault="008703EC" w:rsidP="005A7BEF">
      <w:pPr>
        <w:pStyle w:val="ListParagraph"/>
        <w:numPr>
          <w:ilvl w:val="0"/>
          <w:numId w:val="47"/>
        </w:numPr>
        <w:spacing w:after="160" w:line="259" w:lineRule="auto"/>
        <w:rPr>
          <w:rFonts w:ascii="Arial" w:hAnsi="Arial" w:cs="Arial"/>
          <w:sz w:val="20"/>
          <w:szCs w:val="20"/>
        </w:rPr>
      </w:pPr>
      <w:r w:rsidRPr="005A7BEF">
        <w:rPr>
          <w:rFonts w:ascii="Arial" w:hAnsi="Arial" w:cs="Arial"/>
          <w:sz w:val="20"/>
          <w:szCs w:val="20"/>
        </w:rPr>
        <w:t>There are two kind of errors, however both are recorded as errors</w:t>
      </w:r>
    </w:p>
    <w:p w14:paraId="464EEB2B" w14:textId="439C4C6B" w:rsidR="008703EC" w:rsidRPr="005A7BEF" w:rsidRDefault="008703EC" w:rsidP="005A7BEF">
      <w:pPr>
        <w:pStyle w:val="ListParagraph"/>
        <w:numPr>
          <w:ilvl w:val="1"/>
          <w:numId w:val="47"/>
        </w:numPr>
        <w:spacing w:after="160" w:line="259" w:lineRule="auto"/>
        <w:rPr>
          <w:rFonts w:ascii="Arial" w:hAnsi="Arial" w:cs="Arial"/>
          <w:sz w:val="20"/>
          <w:szCs w:val="20"/>
          <w:u w:val="single"/>
        </w:rPr>
      </w:pPr>
      <w:r w:rsidRPr="005A7BEF">
        <w:rPr>
          <w:rFonts w:ascii="Arial" w:hAnsi="Arial" w:cs="Arial"/>
          <w:sz w:val="20"/>
          <w:szCs w:val="20"/>
        </w:rPr>
        <w:t xml:space="preserve">Uncorrected Error: Occurs when the </w:t>
      </w:r>
      <w:r w:rsidR="006D4B99" w:rsidRPr="005A7BEF">
        <w:rPr>
          <w:rFonts w:ascii="Arial" w:hAnsi="Arial" w:cs="Arial"/>
          <w:sz w:val="20"/>
          <w:szCs w:val="20"/>
        </w:rPr>
        <w:t xml:space="preserve">respondent </w:t>
      </w:r>
      <w:r w:rsidRPr="005A7BEF">
        <w:rPr>
          <w:rFonts w:ascii="Arial" w:hAnsi="Arial" w:cs="Arial"/>
          <w:sz w:val="20"/>
          <w:szCs w:val="20"/>
        </w:rPr>
        <w:t xml:space="preserve">provides an incorrect response or skips a shape or arrow and does not correct the incorrect or skipped response. </w:t>
      </w:r>
      <w:r w:rsidRPr="00842F8E">
        <w:rPr>
          <w:rFonts w:ascii="Arial" w:hAnsi="Arial" w:cs="Arial"/>
          <w:sz w:val="20"/>
          <w:szCs w:val="20"/>
        </w:rPr>
        <w:t xml:space="preserve">Any shape or arrow not attempted by the </w:t>
      </w:r>
      <w:r w:rsidR="006D4B99" w:rsidRPr="00842F8E">
        <w:rPr>
          <w:rFonts w:ascii="Arial" w:hAnsi="Arial" w:cs="Arial"/>
          <w:sz w:val="20"/>
          <w:szCs w:val="20"/>
        </w:rPr>
        <w:t xml:space="preserve">respondent </w:t>
      </w:r>
      <w:r w:rsidRPr="00842F8E">
        <w:rPr>
          <w:rFonts w:ascii="Arial" w:hAnsi="Arial" w:cs="Arial"/>
          <w:sz w:val="20"/>
          <w:szCs w:val="20"/>
        </w:rPr>
        <w:t>due to the time limit should be considered an uncorrected error.</w:t>
      </w:r>
    </w:p>
    <w:p w14:paraId="5CA0A1C4" w14:textId="5E2C80E2" w:rsidR="008703EC" w:rsidRPr="005A7BEF" w:rsidRDefault="008703EC" w:rsidP="005A7BEF">
      <w:pPr>
        <w:pStyle w:val="ListParagraph"/>
        <w:numPr>
          <w:ilvl w:val="1"/>
          <w:numId w:val="47"/>
        </w:numPr>
        <w:spacing w:after="160" w:line="259" w:lineRule="auto"/>
        <w:rPr>
          <w:rFonts w:ascii="Arial" w:hAnsi="Arial" w:cs="Arial"/>
          <w:sz w:val="20"/>
          <w:szCs w:val="20"/>
        </w:rPr>
      </w:pPr>
      <w:r w:rsidRPr="005A7BEF">
        <w:rPr>
          <w:rFonts w:ascii="Arial" w:hAnsi="Arial" w:cs="Arial"/>
          <w:sz w:val="20"/>
          <w:szCs w:val="20"/>
        </w:rPr>
        <w:t xml:space="preserve">Self-Corrected Error: Occurs when the </w:t>
      </w:r>
      <w:r w:rsidR="006D4B99" w:rsidRPr="005A7BEF">
        <w:rPr>
          <w:rFonts w:ascii="Arial" w:hAnsi="Arial" w:cs="Arial"/>
          <w:sz w:val="20"/>
          <w:szCs w:val="20"/>
        </w:rPr>
        <w:t xml:space="preserve">respondent </w:t>
      </w:r>
      <w:r w:rsidRPr="005A7BEF">
        <w:rPr>
          <w:rFonts w:ascii="Arial" w:hAnsi="Arial" w:cs="Arial"/>
          <w:sz w:val="20"/>
          <w:szCs w:val="20"/>
        </w:rPr>
        <w:t>provides an incorrect response or skips a shape or arrow, but corrects the incorrect or skipped response.</w:t>
      </w:r>
    </w:p>
    <w:p w14:paraId="196AD18B" w14:textId="51192F1F" w:rsidR="008703EC" w:rsidRPr="005A7BEF" w:rsidRDefault="008703EC" w:rsidP="005A7BEF">
      <w:pPr>
        <w:pStyle w:val="ListParagraph"/>
        <w:numPr>
          <w:ilvl w:val="0"/>
          <w:numId w:val="48"/>
        </w:numPr>
        <w:spacing w:after="160" w:line="259" w:lineRule="auto"/>
        <w:rPr>
          <w:rFonts w:ascii="Arial" w:hAnsi="Arial" w:cs="Arial"/>
          <w:sz w:val="20"/>
          <w:szCs w:val="20"/>
        </w:rPr>
      </w:pPr>
      <w:r w:rsidRPr="005A7BEF">
        <w:rPr>
          <w:rFonts w:ascii="Arial" w:hAnsi="Arial" w:cs="Arial"/>
          <w:sz w:val="20"/>
          <w:szCs w:val="20"/>
        </w:rPr>
        <w:t xml:space="preserve">You will record the </w:t>
      </w:r>
      <w:r w:rsidR="00124981">
        <w:rPr>
          <w:rFonts w:ascii="Arial" w:hAnsi="Arial" w:cs="Arial"/>
          <w:sz w:val="20"/>
          <w:szCs w:val="20"/>
        </w:rPr>
        <w:t>t</w:t>
      </w:r>
      <w:r w:rsidRPr="005A7BEF">
        <w:rPr>
          <w:rFonts w:ascii="Arial" w:hAnsi="Arial" w:cs="Arial"/>
          <w:sz w:val="20"/>
          <w:szCs w:val="20"/>
        </w:rPr>
        <w:t xml:space="preserve">otal </w:t>
      </w:r>
      <w:r w:rsidR="00124981">
        <w:rPr>
          <w:rFonts w:ascii="Arial" w:hAnsi="Arial" w:cs="Arial"/>
          <w:sz w:val="20"/>
          <w:szCs w:val="20"/>
        </w:rPr>
        <w:t>e</w:t>
      </w:r>
      <w:r w:rsidRPr="005A7BEF">
        <w:rPr>
          <w:rFonts w:ascii="Arial" w:hAnsi="Arial" w:cs="Arial"/>
          <w:sz w:val="20"/>
          <w:szCs w:val="20"/>
        </w:rPr>
        <w:t xml:space="preserve">rrors </w:t>
      </w:r>
      <w:r w:rsidR="00124981">
        <w:rPr>
          <w:rFonts w:ascii="Arial" w:hAnsi="Arial" w:cs="Arial"/>
          <w:sz w:val="20"/>
          <w:szCs w:val="20"/>
        </w:rPr>
        <w:t>for</w:t>
      </w:r>
      <w:r w:rsidRPr="005A7BEF">
        <w:rPr>
          <w:rFonts w:ascii="Arial" w:hAnsi="Arial" w:cs="Arial"/>
          <w:sz w:val="20"/>
          <w:szCs w:val="20"/>
        </w:rPr>
        <w:t xml:space="preserve"> each task. The total errors is the </w:t>
      </w:r>
      <w:r w:rsidR="00124981">
        <w:rPr>
          <w:rFonts w:ascii="Arial" w:hAnsi="Arial" w:cs="Arial"/>
          <w:sz w:val="20"/>
          <w:szCs w:val="20"/>
        </w:rPr>
        <w:t>s</w:t>
      </w:r>
      <w:r w:rsidRPr="005A7BEF">
        <w:rPr>
          <w:rFonts w:ascii="Arial" w:hAnsi="Arial" w:cs="Arial"/>
          <w:sz w:val="20"/>
          <w:szCs w:val="20"/>
        </w:rPr>
        <w:t xml:space="preserve">um of </w:t>
      </w:r>
      <w:r w:rsidR="00124981">
        <w:rPr>
          <w:rFonts w:ascii="Arial" w:hAnsi="Arial" w:cs="Arial"/>
          <w:sz w:val="20"/>
          <w:szCs w:val="20"/>
        </w:rPr>
        <w:t>u</w:t>
      </w:r>
      <w:r w:rsidRPr="005A7BEF">
        <w:rPr>
          <w:rFonts w:ascii="Arial" w:hAnsi="Arial" w:cs="Arial"/>
          <w:sz w:val="20"/>
          <w:szCs w:val="20"/>
        </w:rPr>
        <w:t xml:space="preserve">ncorrected </w:t>
      </w:r>
      <w:r w:rsidR="00124981">
        <w:rPr>
          <w:rFonts w:ascii="Arial" w:hAnsi="Arial" w:cs="Arial"/>
          <w:sz w:val="20"/>
          <w:szCs w:val="20"/>
        </w:rPr>
        <w:t>e</w:t>
      </w:r>
      <w:r w:rsidRPr="005A7BEF">
        <w:rPr>
          <w:rFonts w:ascii="Arial" w:hAnsi="Arial" w:cs="Arial"/>
          <w:sz w:val="20"/>
          <w:szCs w:val="20"/>
        </w:rPr>
        <w:t xml:space="preserve">rrors and </w:t>
      </w:r>
      <w:r w:rsidR="00124981">
        <w:rPr>
          <w:rFonts w:ascii="Arial" w:hAnsi="Arial" w:cs="Arial"/>
          <w:sz w:val="20"/>
          <w:szCs w:val="20"/>
        </w:rPr>
        <w:t>s</w:t>
      </w:r>
      <w:r w:rsidRPr="005A7BEF">
        <w:rPr>
          <w:rFonts w:ascii="Arial" w:hAnsi="Arial" w:cs="Arial"/>
          <w:sz w:val="20"/>
          <w:szCs w:val="20"/>
        </w:rPr>
        <w:t>elf-</w:t>
      </w:r>
      <w:r w:rsidR="00124981">
        <w:rPr>
          <w:rFonts w:ascii="Arial" w:hAnsi="Arial" w:cs="Arial"/>
          <w:sz w:val="20"/>
          <w:szCs w:val="20"/>
        </w:rPr>
        <w:t>c</w:t>
      </w:r>
      <w:r w:rsidRPr="005A7BEF">
        <w:rPr>
          <w:rFonts w:ascii="Arial" w:hAnsi="Arial" w:cs="Arial"/>
          <w:sz w:val="20"/>
          <w:szCs w:val="20"/>
        </w:rPr>
        <w:t xml:space="preserve">orrected </w:t>
      </w:r>
      <w:r w:rsidR="00124981">
        <w:rPr>
          <w:rFonts w:ascii="Arial" w:hAnsi="Arial" w:cs="Arial"/>
          <w:sz w:val="20"/>
          <w:szCs w:val="20"/>
        </w:rPr>
        <w:t>e</w:t>
      </w:r>
      <w:r w:rsidRPr="005A7BEF">
        <w:rPr>
          <w:rFonts w:ascii="Arial" w:hAnsi="Arial" w:cs="Arial"/>
          <w:sz w:val="20"/>
          <w:szCs w:val="20"/>
        </w:rPr>
        <w:t>rrors.</w:t>
      </w:r>
    </w:p>
    <w:p w14:paraId="31F58635" w14:textId="77777777" w:rsidR="008703EC" w:rsidRPr="005A7BEF" w:rsidRDefault="008703EC" w:rsidP="005A7BEF">
      <w:pPr>
        <w:rPr>
          <w:rFonts w:ascii="Arial" w:hAnsi="Arial" w:cs="Arial"/>
          <w:sz w:val="20"/>
          <w:szCs w:val="20"/>
        </w:rPr>
      </w:pPr>
    </w:p>
    <w:p w14:paraId="332A6863" w14:textId="77777777" w:rsidR="008703EC" w:rsidRPr="005A7BEF" w:rsidRDefault="008703EC" w:rsidP="005A7BEF">
      <w:pPr>
        <w:rPr>
          <w:rFonts w:ascii="Arial" w:hAnsi="Arial" w:cs="Arial"/>
          <w:b/>
          <w:sz w:val="20"/>
          <w:szCs w:val="20"/>
        </w:rPr>
        <w:sectPr w:rsidR="008703EC" w:rsidRPr="005A7BEF" w:rsidSect="006B1548">
          <w:pgSz w:w="16834" w:h="11909" w:orient="landscape" w:code="9"/>
          <w:pgMar w:top="1800" w:right="1440" w:bottom="1800" w:left="1440" w:header="720" w:footer="720" w:gutter="0"/>
          <w:cols w:space="720"/>
          <w:docGrid w:linePitch="360"/>
        </w:sectPr>
      </w:pPr>
    </w:p>
    <w:p w14:paraId="7CF35C3A" w14:textId="21BFE52E" w:rsidR="008703EC" w:rsidRPr="005A7BEF" w:rsidRDefault="008703EC" w:rsidP="005A7BEF">
      <w:pPr>
        <w:rPr>
          <w:rFonts w:ascii="Arial" w:hAnsi="Arial" w:cs="Arial"/>
          <w:b/>
          <w:sz w:val="20"/>
          <w:szCs w:val="20"/>
        </w:rPr>
      </w:pPr>
      <w:r w:rsidRPr="005A7BEF">
        <w:rPr>
          <w:rFonts w:ascii="Arial" w:hAnsi="Arial" w:cs="Arial"/>
          <w:b/>
          <w:sz w:val="20"/>
          <w:szCs w:val="20"/>
        </w:rPr>
        <w:lastRenderedPageBreak/>
        <w:t>Item 1: Arrows Naming</w:t>
      </w:r>
    </w:p>
    <w:p w14:paraId="59C7CA9C" w14:textId="77777777" w:rsidR="00A62043" w:rsidRPr="005A7BEF" w:rsidRDefault="00A62043" w:rsidP="005A7BEF">
      <w:pPr>
        <w:rPr>
          <w:rFonts w:ascii="Arial" w:hAnsi="Arial" w:cs="Arial"/>
          <w:b/>
          <w:sz w:val="20"/>
          <w:szCs w:val="20"/>
        </w:rPr>
      </w:pPr>
    </w:p>
    <w:p w14:paraId="1F261B1A" w14:textId="77777777" w:rsidR="008703EC" w:rsidRPr="005A7BEF" w:rsidRDefault="008703EC" w:rsidP="005A7BEF">
      <w:pPr>
        <w:rPr>
          <w:rFonts w:ascii="Arial" w:hAnsi="Arial" w:cs="Arial"/>
          <w:b/>
          <w:sz w:val="20"/>
          <w:szCs w:val="20"/>
        </w:rPr>
      </w:pPr>
      <w:r w:rsidRPr="005A7BEF">
        <w:rPr>
          <w:rFonts w:ascii="Arial" w:hAnsi="Arial" w:cs="Arial"/>
          <w:b/>
          <w:sz w:val="20"/>
          <w:szCs w:val="20"/>
        </w:rPr>
        <w:t>Teaching Example Instructions</w:t>
      </w:r>
    </w:p>
    <w:p w14:paraId="13EA7C01" w14:textId="6C593A09" w:rsidR="008703EC" w:rsidRPr="005A7BEF" w:rsidRDefault="008703EC" w:rsidP="005A7BEF">
      <w:pPr>
        <w:pStyle w:val="ListParagraph"/>
        <w:numPr>
          <w:ilvl w:val="0"/>
          <w:numId w:val="36"/>
        </w:numPr>
        <w:spacing w:after="160" w:line="480" w:lineRule="auto"/>
        <w:rPr>
          <w:rFonts w:ascii="Arial" w:hAnsi="Arial" w:cs="Arial"/>
          <w:sz w:val="20"/>
          <w:szCs w:val="20"/>
        </w:rPr>
      </w:pPr>
      <w:r w:rsidRPr="005A7BEF">
        <w:rPr>
          <w:rFonts w:ascii="Arial" w:hAnsi="Arial" w:cs="Arial"/>
          <w:sz w:val="20"/>
          <w:szCs w:val="20"/>
        </w:rPr>
        <w:t xml:space="preserve">Put the teaching example stimulus in front of the </w:t>
      </w:r>
      <w:r w:rsidR="002624D9" w:rsidRPr="005A7BEF">
        <w:rPr>
          <w:rFonts w:ascii="Arial" w:hAnsi="Arial" w:cs="Arial"/>
          <w:sz w:val="20"/>
          <w:szCs w:val="20"/>
        </w:rPr>
        <w:t>respondent</w:t>
      </w:r>
      <w:r w:rsidRPr="005A7BEF">
        <w:rPr>
          <w:rFonts w:ascii="Arial" w:hAnsi="Arial" w:cs="Arial"/>
          <w:sz w:val="20"/>
          <w:szCs w:val="20"/>
        </w:rPr>
        <w:t>.</w:t>
      </w:r>
    </w:p>
    <w:p w14:paraId="25A3F7C0" w14:textId="1F9022A6" w:rsidR="008703EC" w:rsidRPr="005A7BEF" w:rsidRDefault="008703EC" w:rsidP="005A7BEF">
      <w:pPr>
        <w:pStyle w:val="ListParagraph"/>
        <w:numPr>
          <w:ilvl w:val="0"/>
          <w:numId w:val="36"/>
        </w:numPr>
        <w:spacing w:after="160" w:line="480" w:lineRule="auto"/>
        <w:rPr>
          <w:rFonts w:ascii="Arial" w:hAnsi="Arial" w:cs="Arial"/>
          <w:sz w:val="20"/>
          <w:szCs w:val="20"/>
        </w:rPr>
      </w:pPr>
      <w:r w:rsidRPr="005A7BEF">
        <w:rPr>
          <w:rFonts w:ascii="Arial" w:hAnsi="Arial" w:cs="Arial"/>
          <w:sz w:val="20"/>
          <w:szCs w:val="20"/>
        </w:rPr>
        <w:t xml:space="preserve">Say, “Tell me which way the arrows point, up or down. See, this one [point to first arrow] is pointing up, so say </w:t>
      </w:r>
      <w:r w:rsidRPr="005A7BEF">
        <w:rPr>
          <w:rFonts w:ascii="Arial" w:hAnsi="Arial" w:cs="Arial"/>
          <w:i/>
          <w:sz w:val="20"/>
          <w:szCs w:val="20"/>
        </w:rPr>
        <w:t>up</w:t>
      </w:r>
      <w:r w:rsidRPr="005A7BEF">
        <w:rPr>
          <w:rFonts w:ascii="Arial" w:hAnsi="Arial" w:cs="Arial"/>
          <w:sz w:val="20"/>
          <w:szCs w:val="20"/>
        </w:rPr>
        <w:t xml:space="preserve">. This one [point to third arrow] is pointing down, so say </w:t>
      </w:r>
      <w:r w:rsidRPr="005A7BEF">
        <w:rPr>
          <w:rFonts w:ascii="Arial" w:hAnsi="Arial" w:cs="Arial"/>
          <w:i/>
          <w:sz w:val="20"/>
          <w:szCs w:val="20"/>
        </w:rPr>
        <w:t>down</w:t>
      </w:r>
      <w:r w:rsidRPr="005A7BEF">
        <w:rPr>
          <w:rFonts w:ascii="Arial" w:hAnsi="Arial" w:cs="Arial"/>
          <w:sz w:val="20"/>
          <w:szCs w:val="20"/>
        </w:rPr>
        <w:t>. Tell me if the arrow is up or down as fast as you can without making</w:t>
      </w:r>
      <w:r w:rsidR="001C7C66">
        <w:rPr>
          <w:rFonts w:ascii="Arial" w:hAnsi="Arial" w:cs="Arial"/>
          <w:sz w:val="20"/>
          <w:szCs w:val="20"/>
        </w:rPr>
        <w:t xml:space="preserve"> any</w:t>
      </w:r>
      <w:r w:rsidRPr="005A7BEF">
        <w:rPr>
          <w:rFonts w:ascii="Arial" w:hAnsi="Arial" w:cs="Arial"/>
          <w:sz w:val="20"/>
          <w:szCs w:val="20"/>
        </w:rPr>
        <w:t xml:space="preserve"> mistakes. Watch me.” </w:t>
      </w:r>
    </w:p>
    <w:p w14:paraId="1E643BDF" w14:textId="3614669A" w:rsidR="008703EC" w:rsidRPr="005A7BEF" w:rsidRDefault="008703EC" w:rsidP="005A7BEF">
      <w:pPr>
        <w:pStyle w:val="ListParagraph"/>
        <w:numPr>
          <w:ilvl w:val="0"/>
          <w:numId w:val="36"/>
        </w:numPr>
        <w:spacing w:after="160" w:line="480" w:lineRule="auto"/>
        <w:rPr>
          <w:rFonts w:ascii="Arial" w:hAnsi="Arial" w:cs="Arial"/>
          <w:sz w:val="20"/>
          <w:szCs w:val="20"/>
        </w:rPr>
      </w:pPr>
      <w:r w:rsidRPr="005A7BEF">
        <w:rPr>
          <w:rFonts w:ascii="Arial" w:hAnsi="Arial" w:cs="Arial"/>
          <w:sz w:val="20"/>
          <w:szCs w:val="20"/>
        </w:rPr>
        <w:t xml:space="preserve">Demonstrate saying the direction of the arrow by reading the entire row to the </w:t>
      </w:r>
      <w:r w:rsidR="006D4B99" w:rsidRPr="005A7BEF">
        <w:rPr>
          <w:rFonts w:ascii="Arial" w:hAnsi="Arial" w:cs="Arial"/>
          <w:sz w:val="20"/>
          <w:szCs w:val="20"/>
        </w:rPr>
        <w:t xml:space="preserve">respondent </w:t>
      </w:r>
      <w:r w:rsidRPr="005A7BEF">
        <w:rPr>
          <w:rFonts w:ascii="Arial" w:hAnsi="Arial" w:cs="Arial"/>
          <w:sz w:val="20"/>
          <w:szCs w:val="20"/>
        </w:rPr>
        <w:t>as you point to each arrow.</w:t>
      </w:r>
    </w:p>
    <w:p w14:paraId="0659998E" w14:textId="77777777" w:rsidR="008703EC" w:rsidRPr="005A7BEF" w:rsidRDefault="008703EC" w:rsidP="005A7BEF">
      <w:pPr>
        <w:pStyle w:val="ListParagraph"/>
        <w:numPr>
          <w:ilvl w:val="0"/>
          <w:numId w:val="36"/>
        </w:numPr>
        <w:spacing w:after="160" w:line="480" w:lineRule="auto"/>
        <w:rPr>
          <w:rFonts w:ascii="Arial" w:hAnsi="Arial" w:cs="Arial"/>
          <w:sz w:val="20"/>
          <w:szCs w:val="20"/>
        </w:rPr>
      </w:pPr>
      <w:r w:rsidRPr="005A7BEF">
        <w:rPr>
          <w:rFonts w:ascii="Arial" w:hAnsi="Arial" w:cs="Arial"/>
          <w:sz w:val="20"/>
          <w:szCs w:val="20"/>
        </w:rPr>
        <w:t xml:space="preserve">Say, “Now you try. Tell me if the arrow is up or down as quickly as you can. Start now.” </w:t>
      </w:r>
    </w:p>
    <w:p w14:paraId="36649143" w14:textId="77777777" w:rsidR="008703EC" w:rsidRPr="005A7BEF" w:rsidRDefault="008703EC" w:rsidP="005A7BEF">
      <w:pPr>
        <w:pStyle w:val="ListParagraph"/>
        <w:numPr>
          <w:ilvl w:val="0"/>
          <w:numId w:val="36"/>
        </w:numPr>
        <w:spacing w:after="160" w:line="480" w:lineRule="auto"/>
        <w:rPr>
          <w:rFonts w:ascii="Arial" w:hAnsi="Arial" w:cs="Arial"/>
          <w:sz w:val="20"/>
          <w:szCs w:val="20"/>
        </w:rPr>
      </w:pPr>
      <w:r w:rsidRPr="005A7BEF">
        <w:rPr>
          <w:rFonts w:ascii="Arial" w:hAnsi="Arial" w:cs="Arial"/>
          <w:sz w:val="20"/>
          <w:szCs w:val="20"/>
        </w:rPr>
        <w:t>Correct any errors.</w:t>
      </w:r>
    </w:p>
    <w:p w14:paraId="4B25856A" w14:textId="47B0FB2F" w:rsidR="008703EC" w:rsidRPr="005A7BEF" w:rsidRDefault="008703EC" w:rsidP="005A7BEF">
      <w:pPr>
        <w:rPr>
          <w:rFonts w:ascii="Arial" w:hAnsi="Arial" w:cs="Arial"/>
          <w:sz w:val="20"/>
          <w:szCs w:val="20"/>
        </w:rPr>
      </w:pPr>
      <w:r w:rsidRPr="005A7BEF">
        <w:rPr>
          <w:rFonts w:ascii="Arial" w:hAnsi="Arial" w:cs="Arial"/>
          <w:sz w:val="20"/>
          <w:szCs w:val="20"/>
        </w:rPr>
        <w:t xml:space="preserve">If the </w:t>
      </w:r>
      <w:r w:rsidR="006D4B99" w:rsidRPr="005A7BEF">
        <w:rPr>
          <w:rFonts w:ascii="Arial" w:hAnsi="Arial" w:cs="Arial"/>
          <w:sz w:val="20"/>
          <w:szCs w:val="20"/>
        </w:rPr>
        <w:t xml:space="preserve">respondent </w:t>
      </w:r>
      <w:r w:rsidRPr="005A7BEF">
        <w:rPr>
          <w:rFonts w:ascii="Arial" w:hAnsi="Arial" w:cs="Arial"/>
          <w:sz w:val="20"/>
          <w:szCs w:val="20"/>
        </w:rPr>
        <w:t xml:space="preserve">ask about the black arrows, say, “Don’t worry if the arrows are black or white, just tell me </w:t>
      </w:r>
      <w:r w:rsidRPr="005A7BEF">
        <w:rPr>
          <w:rFonts w:ascii="Arial" w:hAnsi="Arial" w:cs="Arial"/>
          <w:i/>
          <w:sz w:val="20"/>
          <w:szCs w:val="20"/>
        </w:rPr>
        <w:t xml:space="preserve">up </w:t>
      </w:r>
      <w:r w:rsidRPr="005A7BEF">
        <w:rPr>
          <w:rFonts w:ascii="Arial" w:hAnsi="Arial" w:cs="Arial"/>
          <w:sz w:val="20"/>
          <w:szCs w:val="20"/>
        </w:rPr>
        <w:t xml:space="preserve">or </w:t>
      </w:r>
      <w:r w:rsidRPr="005A7BEF">
        <w:rPr>
          <w:rFonts w:ascii="Arial" w:hAnsi="Arial" w:cs="Arial"/>
          <w:i/>
          <w:sz w:val="20"/>
          <w:szCs w:val="20"/>
        </w:rPr>
        <w:t>down</w:t>
      </w:r>
      <w:r w:rsidRPr="005A7BEF">
        <w:rPr>
          <w:rFonts w:ascii="Arial" w:hAnsi="Arial" w:cs="Arial"/>
          <w:sz w:val="20"/>
          <w:szCs w:val="20"/>
        </w:rPr>
        <w:t>.”</w:t>
      </w:r>
    </w:p>
    <w:p w14:paraId="797C17AF" w14:textId="6BA120B9" w:rsidR="008703EC" w:rsidRPr="005A7BEF" w:rsidRDefault="008703EC" w:rsidP="005A7BEF">
      <w:pPr>
        <w:rPr>
          <w:rFonts w:ascii="Arial" w:hAnsi="Arial" w:cs="Arial"/>
          <w:sz w:val="20"/>
          <w:szCs w:val="20"/>
        </w:rPr>
      </w:pPr>
      <w:r w:rsidRPr="005A7BEF">
        <w:rPr>
          <w:rFonts w:ascii="Arial" w:hAnsi="Arial" w:cs="Arial"/>
          <w:sz w:val="20"/>
          <w:szCs w:val="20"/>
        </w:rPr>
        <w:t xml:space="preserve">If the </w:t>
      </w:r>
      <w:r w:rsidR="006D4B99" w:rsidRPr="005A7BEF">
        <w:rPr>
          <w:rFonts w:ascii="Arial" w:hAnsi="Arial" w:cs="Arial"/>
          <w:sz w:val="20"/>
          <w:szCs w:val="20"/>
        </w:rPr>
        <w:t xml:space="preserve">respondent </w:t>
      </w:r>
      <w:r w:rsidRPr="005A7BEF">
        <w:rPr>
          <w:rFonts w:ascii="Arial" w:hAnsi="Arial" w:cs="Arial"/>
          <w:sz w:val="20"/>
          <w:szCs w:val="20"/>
        </w:rPr>
        <w:t>makes five or more errors (do not include self-corrected errors), do not administer the Arrow Naming or Inhibition task.</w:t>
      </w:r>
    </w:p>
    <w:p w14:paraId="28A58F29" w14:textId="65EF4EB5" w:rsidR="008703EC" w:rsidRDefault="008703EC" w:rsidP="005A7BEF">
      <w:pPr>
        <w:rPr>
          <w:rFonts w:ascii="Arial" w:hAnsi="Arial" w:cs="Arial"/>
          <w:sz w:val="20"/>
          <w:szCs w:val="20"/>
        </w:rPr>
      </w:pPr>
      <w:r w:rsidRPr="005A7BEF">
        <w:rPr>
          <w:rFonts w:ascii="Arial" w:hAnsi="Arial" w:cs="Arial"/>
          <w:sz w:val="20"/>
          <w:szCs w:val="20"/>
        </w:rPr>
        <w:t xml:space="preserve">If the </w:t>
      </w:r>
      <w:r w:rsidR="006D4B99" w:rsidRPr="005A7BEF">
        <w:rPr>
          <w:rFonts w:ascii="Arial" w:hAnsi="Arial" w:cs="Arial"/>
          <w:sz w:val="20"/>
          <w:szCs w:val="20"/>
        </w:rPr>
        <w:t xml:space="preserve">respondent </w:t>
      </w:r>
      <w:r w:rsidRPr="005A7BEF">
        <w:rPr>
          <w:rFonts w:ascii="Arial" w:hAnsi="Arial" w:cs="Arial"/>
          <w:sz w:val="20"/>
          <w:szCs w:val="20"/>
        </w:rPr>
        <w:t>makes fewer than five errors, administer Item 3, Naming Test Items.</w:t>
      </w:r>
    </w:p>
    <w:p w14:paraId="28AB6267" w14:textId="5DD11634" w:rsidR="00913C2A" w:rsidRDefault="00913C2A" w:rsidP="005A7BEF">
      <w:pPr>
        <w:rPr>
          <w:rFonts w:ascii="Arial" w:hAnsi="Arial" w:cs="Arial"/>
          <w:sz w:val="20"/>
          <w:szCs w:val="20"/>
        </w:rPr>
      </w:pPr>
    </w:p>
    <w:p w14:paraId="06DC16D8" w14:textId="77777777" w:rsidR="00913C2A" w:rsidRDefault="00913C2A" w:rsidP="00913C2A">
      <w:pPr>
        <w:rPr>
          <w:rFonts w:ascii="Arial" w:hAnsi="Arial" w:cs="Arial"/>
          <w:sz w:val="20"/>
          <w:szCs w:val="20"/>
        </w:rPr>
      </w:pPr>
    </w:p>
    <w:p w14:paraId="273B9596" w14:textId="2C7B0784" w:rsidR="00913C2A" w:rsidRPr="00913C2A" w:rsidRDefault="00913C2A" w:rsidP="00913C2A">
      <w:pPr>
        <w:rPr>
          <w:rFonts w:ascii="Arial" w:hAnsi="Arial" w:cs="Arial"/>
          <w:sz w:val="20"/>
          <w:szCs w:val="20"/>
        </w:rPr>
      </w:pPr>
      <w:r w:rsidRPr="00913C2A">
        <w:rPr>
          <w:rFonts w:ascii="Arial" w:hAnsi="Arial" w:cs="Arial"/>
          <w:sz w:val="20"/>
          <w:szCs w:val="20"/>
        </w:rPr>
        <w:t xml:space="preserve">Interviewer: </w:t>
      </w:r>
    </w:p>
    <w:p w14:paraId="33E66F6A" w14:textId="77777777" w:rsidR="00913C2A" w:rsidRPr="00913C2A" w:rsidRDefault="00913C2A" w:rsidP="00913C2A">
      <w:pPr>
        <w:rPr>
          <w:rFonts w:ascii="Arial" w:hAnsi="Arial" w:cs="Arial"/>
          <w:sz w:val="20"/>
          <w:szCs w:val="20"/>
        </w:rPr>
      </w:pPr>
    </w:p>
    <w:p w14:paraId="2A4CF9C5" w14:textId="77777777" w:rsidR="00913C2A" w:rsidRPr="00913C2A" w:rsidRDefault="00913C2A" w:rsidP="00913C2A">
      <w:pPr>
        <w:rPr>
          <w:rFonts w:ascii="Arial" w:hAnsi="Arial" w:cs="Arial"/>
          <w:sz w:val="20"/>
          <w:szCs w:val="20"/>
        </w:rPr>
      </w:pPr>
      <w:r w:rsidRPr="00913C2A">
        <w:rPr>
          <w:rFonts w:ascii="Arial" w:hAnsi="Arial" w:cs="Arial"/>
          <w:sz w:val="20"/>
          <w:szCs w:val="20"/>
        </w:rPr>
        <w:t xml:space="preserve">If the respondent asks about the color of the arrows, say "Don't worry if the arrows are black or white. Just tell me if they are up or down." </w:t>
      </w:r>
    </w:p>
    <w:p w14:paraId="6616C03F" w14:textId="77777777" w:rsidR="00913C2A" w:rsidRPr="00913C2A" w:rsidRDefault="00913C2A" w:rsidP="00913C2A">
      <w:pPr>
        <w:rPr>
          <w:rFonts w:ascii="Arial" w:hAnsi="Arial" w:cs="Arial"/>
          <w:sz w:val="20"/>
          <w:szCs w:val="20"/>
        </w:rPr>
      </w:pPr>
    </w:p>
    <w:p w14:paraId="11DA2E3F" w14:textId="77777777" w:rsidR="00913C2A" w:rsidRPr="00913C2A" w:rsidRDefault="00913C2A" w:rsidP="00913C2A">
      <w:pPr>
        <w:rPr>
          <w:rFonts w:ascii="Arial" w:hAnsi="Arial" w:cs="Arial"/>
          <w:sz w:val="20"/>
          <w:szCs w:val="20"/>
        </w:rPr>
      </w:pPr>
      <w:r w:rsidRPr="00913C2A">
        <w:rPr>
          <w:rFonts w:ascii="Arial" w:hAnsi="Arial" w:cs="Arial"/>
          <w:sz w:val="20"/>
          <w:szCs w:val="20"/>
        </w:rPr>
        <w:t>If the respondent makes five or more errors (do NOT include self-corrected errors), do not administer the next two tasks.</w:t>
      </w:r>
    </w:p>
    <w:p w14:paraId="7A2CD5F0" w14:textId="77777777" w:rsidR="00913C2A" w:rsidRPr="00913C2A" w:rsidRDefault="00913C2A" w:rsidP="00913C2A">
      <w:pPr>
        <w:rPr>
          <w:rFonts w:ascii="Arial" w:hAnsi="Arial" w:cs="Arial"/>
          <w:sz w:val="20"/>
          <w:szCs w:val="20"/>
        </w:rPr>
      </w:pPr>
    </w:p>
    <w:p w14:paraId="394DA607" w14:textId="25185B17" w:rsidR="00913C2A" w:rsidRPr="005A7BEF" w:rsidRDefault="00913C2A" w:rsidP="00913C2A">
      <w:pPr>
        <w:rPr>
          <w:rFonts w:ascii="Arial" w:hAnsi="Arial" w:cs="Arial"/>
          <w:sz w:val="20"/>
          <w:szCs w:val="20"/>
        </w:rPr>
      </w:pPr>
      <w:r w:rsidRPr="00913C2A">
        <w:rPr>
          <w:rFonts w:ascii="Arial" w:hAnsi="Arial" w:cs="Arial"/>
          <w:sz w:val="20"/>
          <w:szCs w:val="20"/>
        </w:rPr>
        <w:t>If the respondent makes fewer than five errors, proceed by administering the next item.</w:t>
      </w:r>
    </w:p>
    <w:p w14:paraId="7271D1A9" w14:textId="77777777" w:rsidR="008703EC" w:rsidRPr="005A7BEF" w:rsidRDefault="008703EC" w:rsidP="005A7BEF">
      <w:pPr>
        <w:rPr>
          <w:rFonts w:ascii="Arial" w:hAnsi="Arial" w:cs="Arial"/>
          <w:sz w:val="20"/>
          <w:szCs w:val="20"/>
        </w:rPr>
      </w:pPr>
    </w:p>
    <w:p w14:paraId="13854253" w14:textId="77777777" w:rsidR="008703EC" w:rsidRPr="005A7BEF" w:rsidRDefault="008703EC" w:rsidP="005A7BEF">
      <w:pPr>
        <w:rPr>
          <w:rFonts w:ascii="Arial" w:hAnsi="Arial" w:cs="Arial"/>
          <w:sz w:val="20"/>
          <w:szCs w:val="20"/>
        </w:rPr>
      </w:pPr>
    </w:p>
    <w:p w14:paraId="7A4E1C6D" w14:textId="77777777" w:rsidR="008703EC" w:rsidRPr="005A7BEF" w:rsidRDefault="008703EC" w:rsidP="005A7BEF">
      <w:pPr>
        <w:rPr>
          <w:rFonts w:ascii="Arial" w:hAnsi="Arial" w:cs="Arial"/>
          <w:sz w:val="20"/>
          <w:szCs w:val="20"/>
        </w:rPr>
      </w:pPr>
    </w:p>
    <w:p w14:paraId="21A57D3B" w14:textId="77777777" w:rsidR="008703EC" w:rsidRPr="005A7BEF" w:rsidRDefault="008703EC" w:rsidP="005A7BEF">
      <w:pPr>
        <w:rPr>
          <w:rFonts w:ascii="Arial" w:hAnsi="Arial" w:cs="Arial"/>
          <w:sz w:val="20"/>
          <w:szCs w:val="20"/>
        </w:rPr>
      </w:pPr>
    </w:p>
    <w:p w14:paraId="64C20F2E" w14:textId="77777777" w:rsidR="008703EC" w:rsidRPr="005A7BEF" w:rsidRDefault="008703EC" w:rsidP="005A7BEF">
      <w:pPr>
        <w:rPr>
          <w:rFonts w:ascii="Arial" w:hAnsi="Arial" w:cs="Arial"/>
          <w:sz w:val="20"/>
          <w:szCs w:val="20"/>
        </w:rPr>
      </w:pPr>
    </w:p>
    <w:p w14:paraId="03CD543F" w14:textId="77777777" w:rsidR="008703EC" w:rsidRPr="005A7BEF" w:rsidRDefault="008703EC" w:rsidP="005A7BEF">
      <w:pPr>
        <w:rPr>
          <w:rFonts w:ascii="Arial" w:hAnsi="Arial" w:cs="Arial"/>
          <w:sz w:val="20"/>
          <w:szCs w:val="20"/>
        </w:rPr>
      </w:pPr>
    </w:p>
    <w:p w14:paraId="7725A403" w14:textId="77777777" w:rsidR="008703EC" w:rsidRPr="005A7BEF" w:rsidRDefault="008703EC" w:rsidP="005A7BEF">
      <w:pPr>
        <w:rPr>
          <w:rFonts w:ascii="Arial" w:hAnsi="Arial" w:cs="Arial"/>
          <w:sz w:val="20"/>
          <w:szCs w:val="20"/>
        </w:rPr>
      </w:pPr>
    </w:p>
    <w:p w14:paraId="7A1210F4" w14:textId="77777777" w:rsidR="008703EC" w:rsidRPr="005A7BEF" w:rsidRDefault="008703EC" w:rsidP="005A7BEF">
      <w:pPr>
        <w:rPr>
          <w:rFonts w:ascii="Arial" w:hAnsi="Arial" w:cs="Arial"/>
          <w:sz w:val="20"/>
          <w:szCs w:val="20"/>
        </w:rPr>
      </w:pPr>
    </w:p>
    <w:p w14:paraId="2221693D" w14:textId="77777777" w:rsidR="008703EC" w:rsidRPr="005A7BEF" w:rsidRDefault="008703EC" w:rsidP="005A7BEF">
      <w:pPr>
        <w:rPr>
          <w:rFonts w:ascii="Arial" w:hAnsi="Arial" w:cs="Arial"/>
          <w:sz w:val="20"/>
          <w:szCs w:val="20"/>
        </w:rPr>
      </w:pPr>
    </w:p>
    <w:p w14:paraId="76CF01BA" w14:textId="77CBFCE3" w:rsidR="008703EC" w:rsidRPr="005A7BEF" w:rsidRDefault="008703EC" w:rsidP="005A7BEF">
      <w:pPr>
        <w:rPr>
          <w:rFonts w:ascii="Arial" w:hAnsi="Arial" w:cs="Arial"/>
          <w:sz w:val="20"/>
          <w:szCs w:val="20"/>
        </w:rPr>
      </w:pPr>
    </w:p>
    <w:p w14:paraId="67B18ECB" w14:textId="77777777" w:rsidR="00A62043" w:rsidRPr="005A7BEF" w:rsidRDefault="00A62043" w:rsidP="005A7BEF">
      <w:pPr>
        <w:rPr>
          <w:rFonts w:ascii="Arial" w:hAnsi="Arial" w:cs="Arial"/>
          <w:sz w:val="20"/>
          <w:szCs w:val="20"/>
        </w:rPr>
      </w:pPr>
    </w:p>
    <w:p w14:paraId="7E824217" w14:textId="77777777" w:rsidR="008703EC" w:rsidRPr="005A7BEF" w:rsidRDefault="008703EC" w:rsidP="005A7BEF">
      <w:pPr>
        <w:rPr>
          <w:rFonts w:ascii="Arial" w:hAnsi="Arial" w:cs="Arial"/>
          <w:sz w:val="20"/>
          <w:szCs w:val="20"/>
        </w:rPr>
      </w:pPr>
    </w:p>
    <w:p w14:paraId="662E6091" w14:textId="77777777" w:rsidR="008703EC" w:rsidRPr="005A7BEF" w:rsidRDefault="008703EC" w:rsidP="005A7BEF">
      <w:pPr>
        <w:rPr>
          <w:rFonts w:ascii="Arial" w:hAnsi="Arial" w:cs="Arial"/>
          <w:sz w:val="20"/>
          <w:szCs w:val="20"/>
        </w:rPr>
      </w:pPr>
    </w:p>
    <w:p w14:paraId="1C3B9064" w14:textId="77777777" w:rsidR="008703EC" w:rsidRPr="005A7BEF" w:rsidRDefault="008703EC" w:rsidP="005A7BEF">
      <w:pPr>
        <w:rPr>
          <w:rFonts w:ascii="Arial" w:hAnsi="Arial" w:cs="Arial"/>
          <w:sz w:val="20"/>
          <w:szCs w:val="20"/>
        </w:rPr>
      </w:pPr>
    </w:p>
    <w:p w14:paraId="341F0D84" w14:textId="77777777" w:rsidR="008703EC" w:rsidRPr="005A7BEF" w:rsidRDefault="008703EC" w:rsidP="005A7BEF">
      <w:pPr>
        <w:rPr>
          <w:rFonts w:ascii="Arial" w:hAnsi="Arial" w:cs="Arial"/>
          <w:sz w:val="20"/>
          <w:szCs w:val="20"/>
        </w:rPr>
      </w:pPr>
    </w:p>
    <w:p w14:paraId="26565BD8" w14:textId="77777777" w:rsidR="008703EC" w:rsidRPr="005A7BEF" w:rsidRDefault="008703EC" w:rsidP="005A7BEF">
      <w:pPr>
        <w:rPr>
          <w:rFonts w:ascii="Arial" w:hAnsi="Arial" w:cs="Arial"/>
          <w:sz w:val="20"/>
          <w:szCs w:val="20"/>
        </w:rPr>
      </w:pPr>
    </w:p>
    <w:p w14:paraId="5A0E2D9B" w14:textId="77777777" w:rsidR="008703EC" w:rsidRPr="005A7BEF" w:rsidRDefault="008703EC" w:rsidP="005A7BEF">
      <w:pPr>
        <w:rPr>
          <w:rFonts w:ascii="Arial" w:hAnsi="Arial" w:cs="Arial"/>
          <w:sz w:val="20"/>
          <w:szCs w:val="20"/>
        </w:rPr>
      </w:pPr>
    </w:p>
    <w:p w14:paraId="6CF87FBA" w14:textId="77777777" w:rsidR="008703EC" w:rsidRPr="005A7BEF" w:rsidRDefault="008703EC" w:rsidP="005A7BEF">
      <w:pPr>
        <w:rPr>
          <w:rFonts w:ascii="Arial" w:hAnsi="Arial" w:cs="Arial"/>
          <w:sz w:val="20"/>
          <w:szCs w:val="20"/>
        </w:rPr>
      </w:pPr>
    </w:p>
    <w:p w14:paraId="7C927F5E" w14:textId="77777777" w:rsidR="008703EC" w:rsidRPr="005A7BEF" w:rsidRDefault="008703EC" w:rsidP="005A7BEF">
      <w:pPr>
        <w:jc w:val="center"/>
        <w:rPr>
          <w:rFonts w:ascii="Arial" w:hAnsi="Arial" w:cs="Arial"/>
          <w:sz w:val="20"/>
          <w:szCs w:val="20"/>
        </w:rPr>
      </w:pPr>
      <w:r w:rsidRPr="005A7BEF">
        <w:rPr>
          <w:rFonts w:ascii="Arial" w:hAnsi="Arial" w:cs="Arial"/>
          <w:b/>
          <w:sz w:val="20"/>
          <w:szCs w:val="20"/>
        </w:rPr>
        <w:t>Item 1: Arrows Naming</w:t>
      </w:r>
      <w:r w:rsidRPr="005A7BEF">
        <w:rPr>
          <w:rFonts w:ascii="Arial" w:hAnsi="Arial" w:cs="Arial"/>
          <w:sz w:val="20"/>
          <w:szCs w:val="20"/>
        </w:rPr>
        <w:t xml:space="preserve"> </w:t>
      </w:r>
    </w:p>
    <w:p w14:paraId="1B2D2C04" w14:textId="77777777" w:rsidR="008703EC" w:rsidRPr="005A7BEF" w:rsidRDefault="008703EC" w:rsidP="005A7BEF">
      <w:pPr>
        <w:jc w:val="center"/>
        <w:rPr>
          <w:rFonts w:ascii="Arial" w:hAnsi="Arial" w:cs="Arial"/>
          <w:b/>
          <w:sz w:val="20"/>
          <w:szCs w:val="20"/>
        </w:rPr>
      </w:pPr>
      <w:r w:rsidRPr="005A7BEF">
        <w:rPr>
          <w:rFonts w:ascii="Arial" w:hAnsi="Arial" w:cs="Arial"/>
          <w:b/>
          <w:sz w:val="20"/>
          <w:szCs w:val="20"/>
        </w:rPr>
        <w:t>Teaching Example Stimulus</w:t>
      </w:r>
    </w:p>
    <w:p w14:paraId="2EFE5A77" w14:textId="77777777" w:rsidR="008703EC" w:rsidRPr="005A7BEF" w:rsidRDefault="008703EC" w:rsidP="005A7BEF">
      <w:pPr>
        <w:rPr>
          <w:rFonts w:ascii="Arial" w:hAnsi="Arial" w:cs="Arial"/>
          <w:sz w:val="20"/>
          <w:szCs w:val="20"/>
        </w:rPr>
      </w:pPr>
      <w:r w:rsidRPr="005A7BEF">
        <w:rPr>
          <w:rFonts w:ascii="Arial" w:hAnsi="Arial" w:cs="Arial"/>
          <w:b/>
          <w:noProof/>
          <w:sz w:val="20"/>
          <w:szCs w:val="20"/>
        </w:rPr>
        <w:drawing>
          <wp:anchor distT="0" distB="0" distL="114300" distR="114300" simplePos="0" relativeHeight="251696640" behindDoc="0" locked="0" layoutInCell="1" allowOverlap="1" wp14:anchorId="5280EDF0" wp14:editId="3734FEDC">
            <wp:simplePos x="914400" y="1722474"/>
            <wp:positionH relativeFrom="margin">
              <wp:align>center</wp:align>
            </wp:positionH>
            <wp:positionV relativeFrom="margin">
              <wp:align>center</wp:align>
            </wp:positionV>
            <wp:extent cx="6882130" cy="3348990"/>
            <wp:effectExtent l="0" t="0" r="0" b="3810"/>
            <wp:wrapSquare wrapText="bothSides"/>
            <wp:docPr id="21" name="Picture 21" descr="C:\Users\eae1391\AppData\Local\Microsoft\Windows\INetCache\Content.Word\NEPSY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ae1391\AppData\Local\Microsoft\Windows\INetCache\Content.Word\NEPSY 1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82130" cy="3348990"/>
                    </a:xfrm>
                    <a:prstGeom prst="rect">
                      <a:avLst/>
                    </a:prstGeom>
                    <a:noFill/>
                    <a:ln>
                      <a:noFill/>
                    </a:ln>
                  </pic:spPr>
                </pic:pic>
              </a:graphicData>
            </a:graphic>
          </wp:anchor>
        </w:drawing>
      </w:r>
    </w:p>
    <w:p w14:paraId="6EE145DE" w14:textId="77777777" w:rsidR="008703EC" w:rsidRPr="005A7BEF" w:rsidRDefault="008703EC" w:rsidP="005A7BEF">
      <w:pPr>
        <w:rPr>
          <w:rFonts w:ascii="Arial" w:hAnsi="Arial" w:cs="Arial"/>
          <w:b/>
          <w:sz w:val="20"/>
          <w:szCs w:val="20"/>
        </w:rPr>
      </w:pPr>
    </w:p>
    <w:p w14:paraId="53425028" w14:textId="77777777" w:rsidR="008703EC" w:rsidRPr="005A7BEF" w:rsidRDefault="008703EC" w:rsidP="005A7BEF">
      <w:pPr>
        <w:rPr>
          <w:rFonts w:ascii="Arial" w:hAnsi="Arial" w:cs="Arial"/>
          <w:b/>
          <w:sz w:val="20"/>
          <w:szCs w:val="20"/>
        </w:rPr>
      </w:pPr>
    </w:p>
    <w:p w14:paraId="3209E7C6" w14:textId="77777777" w:rsidR="008703EC" w:rsidRPr="005A7BEF" w:rsidRDefault="008703EC" w:rsidP="005A7BEF">
      <w:pPr>
        <w:rPr>
          <w:rFonts w:ascii="Arial" w:hAnsi="Arial" w:cs="Arial"/>
          <w:b/>
          <w:sz w:val="20"/>
          <w:szCs w:val="20"/>
        </w:rPr>
      </w:pPr>
    </w:p>
    <w:p w14:paraId="410D5738" w14:textId="77777777" w:rsidR="008703EC" w:rsidRPr="005A7BEF" w:rsidRDefault="008703EC" w:rsidP="005A7BEF">
      <w:pPr>
        <w:rPr>
          <w:rFonts w:ascii="Arial" w:hAnsi="Arial" w:cs="Arial"/>
          <w:b/>
          <w:sz w:val="20"/>
          <w:szCs w:val="20"/>
        </w:rPr>
      </w:pPr>
    </w:p>
    <w:p w14:paraId="37D7D357" w14:textId="77777777" w:rsidR="008703EC" w:rsidRPr="005A7BEF" w:rsidRDefault="008703EC" w:rsidP="005A7BEF">
      <w:pPr>
        <w:rPr>
          <w:rFonts w:ascii="Arial" w:hAnsi="Arial" w:cs="Arial"/>
          <w:b/>
          <w:sz w:val="20"/>
          <w:szCs w:val="20"/>
        </w:rPr>
      </w:pPr>
    </w:p>
    <w:p w14:paraId="6DD37BD5" w14:textId="77777777" w:rsidR="008703EC" w:rsidRPr="005A7BEF" w:rsidRDefault="008703EC" w:rsidP="005A7BEF">
      <w:pPr>
        <w:rPr>
          <w:rFonts w:ascii="Arial" w:hAnsi="Arial" w:cs="Arial"/>
          <w:b/>
          <w:sz w:val="20"/>
          <w:szCs w:val="20"/>
        </w:rPr>
      </w:pPr>
    </w:p>
    <w:p w14:paraId="6542824D" w14:textId="77777777" w:rsidR="008703EC" w:rsidRPr="005A7BEF" w:rsidRDefault="008703EC" w:rsidP="005A7BEF">
      <w:pPr>
        <w:rPr>
          <w:rFonts w:ascii="Arial" w:hAnsi="Arial" w:cs="Arial"/>
          <w:b/>
          <w:sz w:val="20"/>
          <w:szCs w:val="20"/>
        </w:rPr>
      </w:pPr>
    </w:p>
    <w:p w14:paraId="438DC1C7" w14:textId="77777777" w:rsidR="008703EC" w:rsidRPr="005A7BEF" w:rsidRDefault="008703EC" w:rsidP="005A7BEF">
      <w:pPr>
        <w:rPr>
          <w:rFonts w:ascii="Arial" w:hAnsi="Arial" w:cs="Arial"/>
          <w:b/>
          <w:sz w:val="20"/>
          <w:szCs w:val="20"/>
        </w:rPr>
      </w:pPr>
      <w:r w:rsidRPr="005A7BEF">
        <w:rPr>
          <w:rFonts w:ascii="Arial" w:hAnsi="Arial" w:cs="Arial"/>
          <w:b/>
          <w:sz w:val="20"/>
          <w:szCs w:val="20"/>
        </w:rPr>
        <w:br w:type="page"/>
      </w:r>
    </w:p>
    <w:p w14:paraId="304FC829" w14:textId="77777777" w:rsidR="008703EC" w:rsidRPr="005A7BEF" w:rsidRDefault="008703EC" w:rsidP="005A7BEF">
      <w:pPr>
        <w:jc w:val="center"/>
        <w:rPr>
          <w:rFonts w:ascii="Arial" w:hAnsi="Arial" w:cs="Arial"/>
          <w:b/>
          <w:sz w:val="20"/>
          <w:szCs w:val="20"/>
        </w:rPr>
      </w:pPr>
      <w:r w:rsidRPr="005A7BEF">
        <w:rPr>
          <w:rFonts w:ascii="Arial" w:hAnsi="Arial" w:cs="Arial"/>
          <w:b/>
          <w:sz w:val="20"/>
          <w:szCs w:val="20"/>
        </w:rPr>
        <w:lastRenderedPageBreak/>
        <w:t>Item 1: Arrows Naming</w:t>
      </w:r>
    </w:p>
    <w:p w14:paraId="60F3BDC0" w14:textId="4E31A8BB" w:rsidR="00E21FA8" w:rsidRPr="008D4F63" w:rsidRDefault="001C7C66" w:rsidP="005A7BEF">
      <w:pPr>
        <w:rPr>
          <w:rFonts w:ascii="Arial" w:hAnsi="Arial" w:cs="Arial"/>
          <w:b/>
          <w:sz w:val="20"/>
          <w:szCs w:val="20"/>
        </w:rPr>
      </w:pPr>
      <w:r>
        <w:rPr>
          <w:rFonts w:ascii="Arial" w:hAnsi="Arial" w:cs="Arial"/>
          <w:i/>
          <w:sz w:val="20"/>
          <w:szCs w:val="20"/>
        </w:rPr>
        <w:t>INTERVIEWER READS</w:t>
      </w:r>
      <w:r w:rsidR="008703EC" w:rsidRPr="00E21FA8">
        <w:rPr>
          <w:rFonts w:ascii="Arial" w:hAnsi="Arial" w:cs="Arial"/>
          <w:sz w:val="20"/>
          <w:szCs w:val="20"/>
        </w:rPr>
        <w:t xml:space="preserve">, </w:t>
      </w:r>
      <w:r w:rsidR="008703EC" w:rsidRPr="008D4F63">
        <w:rPr>
          <w:rFonts w:ascii="Arial" w:hAnsi="Arial" w:cs="Arial"/>
          <w:b/>
          <w:sz w:val="20"/>
          <w:szCs w:val="20"/>
        </w:rPr>
        <w:t>“Now do the same thing you just did. Tell me if the arrow is up or down as quickly as you can without making mistakes. Start now.”</w:t>
      </w:r>
    </w:p>
    <w:p w14:paraId="2E07AE9F" w14:textId="77777777" w:rsidR="00E21FA8" w:rsidRDefault="00E21FA8" w:rsidP="005A7BEF">
      <w:pPr>
        <w:rPr>
          <w:rFonts w:ascii="Arial" w:hAnsi="Arial" w:cs="Arial"/>
          <w:sz w:val="20"/>
          <w:szCs w:val="20"/>
        </w:rPr>
      </w:pPr>
    </w:p>
    <w:p w14:paraId="685B0517" w14:textId="001B5747" w:rsidR="00E21FA8" w:rsidRDefault="00E21FA8" w:rsidP="005A7BEF">
      <w:pPr>
        <w:rPr>
          <w:rFonts w:ascii="Arial" w:hAnsi="Arial" w:cs="Arial"/>
          <w:sz w:val="20"/>
          <w:szCs w:val="20"/>
        </w:rPr>
      </w:pPr>
      <w:r w:rsidRPr="00842F8E">
        <w:rPr>
          <w:rFonts w:ascii="Arial" w:hAnsi="Arial" w:cs="Arial"/>
          <w:b/>
          <w:sz w:val="20"/>
          <w:szCs w:val="20"/>
        </w:rPr>
        <w:t>Interviewer</w:t>
      </w:r>
      <w:r w:rsidRPr="00E21FA8">
        <w:rPr>
          <w:rFonts w:ascii="Arial" w:hAnsi="Arial" w:cs="Arial"/>
          <w:sz w:val="20"/>
          <w:szCs w:val="20"/>
        </w:rPr>
        <w:t>: Start the timer as soon as you say "start now". End the timer when the respondent is finished or at 180 seconds, whichever comes first. Use tally marks on a piece of paper to record the number of errors made, and then enter the total number of errors into the form when prompted</w:t>
      </w:r>
    </w:p>
    <w:p w14:paraId="565D78B8" w14:textId="77777777" w:rsidR="00E21FA8" w:rsidRDefault="00E21FA8" w:rsidP="005A7BEF">
      <w:pPr>
        <w:rPr>
          <w:rFonts w:ascii="Arial" w:hAnsi="Arial" w:cs="Arial"/>
          <w:sz w:val="20"/>
          <w:szCs w:val="20"/>
        </w:rPr>
      </w:pPr>
    </w:p>
    <w:p w14:paraId="3A7941A9" w14:textId="7D465FC3" w:rsidR="008703EC" w:rsidRPr="005A7BEF" w:rsidRDefault="008703EC" w:rsidP="005A7BEF">
      <w:pPr>
        <w:rPr>
          <w:rFonts w:ascii="Arial" w:hAnsi="Arial" w:cs="Arial"/>
          <w:sz w:val="20"/>
          <w:szCs w:val="20"/>
        </w:rPr>
      </w:pPr>
      <w:r w:rsidRPr="005A7BEF">
        <w:rPr>
          <w:rFonts w:ascii="Arial" w:hAnsi="Arial" w:cs="Arial"/>
          <w:sz w:val="20"/>
          <w:szCs w:val="20"/>
        </w:rPr>
        <w:t xml:space="preserve"> </w:t>
      </w:r>
    </w:p>
    <w:p w14:paraId="58D8BBB2" w14:textId="77777777" w:rsidR="008703EC" w:rsidRPr="005A7BEF" w:rsidRDefault="008703EC" w:rsidP="005A7BEF">
      <w:pPr>
        <w:rPr>
          <w:rFonts w:ascii="Arial" w:hAnsi="Arial" w:cs="Arial"/>
          <w:b/>
          <w:sz w:val="20"/>
          <w:szCs w:val="20"/>
        </w:rPr>
      </w:pPr>
      <w:r w:rsidRPr="005A7BEF">
        <w:rPr>
          <w:rFonts w:ascii="Arial" w:hAnsi="Arial" w:cs="Arial"/>
          <w:b/>
          <w:sz w:val="20"/>
          <w:szCs w:val="20"/>
        </w:rPr>
        <w:t>Record the time to completion (Max 180 seconds): ________________________</w:t>
      </w:r>
    </w:p>
    <w:p w14:paraId="5D51D6B6" w14:textId="77777777" w:rsidR="00E21FA8" w:rsidRDefault="00E21FA8" w:rsidP="005A7BEF">
      <w:pPr>
        <w:rPr>
          <w:rFonts w:ascii="Arial" w:hAnsi="Arial" w:cs="Arial"/>
          <w:b/>
          <w:sz w:val="20"/>
          <w:szCs w:val="20"/>
          <w:u w:val="single"/>
        </w:rPr>
      </w:pPr>
    </w:p>
    <w:p w14:paraId="722E18CB" w14:textId="77777777" w:rsidR="00E21FA8" w:rsidRDefault="00E21FA8" w:rsidP="005A7BEF">
      <w:pPr>
        <w:rPr>
          <w:rFonts w:ascii="Arial" w:hAnsi="Arial" w:cs="Arial"/>
          <w:b/>
          <w:sz w:val="20"/>
          <w:szCs w:val="20"/>
          <w:u w:val="single"/>
        </w:rPr>
      </w:pPr>
    </w:p>
    <w:p w14:paraId="0DA58A90" w14:textId="6836D844" w:rsidR="008703EC" w:rsidRPr="005A7BEF" w:rsidRDefault="008703EC" w:rsidP="005A7BEF">
      <w:pPr>
        <w:rPr>
          <w:rFonts w:ascii="Arial" w:hAnsi="Arial" w:cs="Arial"/>
          <w:b/>
          <w:sz w:val="20"/>
          <w:szCs w:val="20"/>
          <w:u w:val="single"/>
        </w:rPr>
      </w:pPr>
      <w:r w:rsidRPr="005A7BEF">
        <w:rPr>
          <w:rFonts w:ascii="Arial" w:hAnsi="Arial" w:cs="Arial"/>
          <w:b/>
          <w:sz w:val="20"/>
          <w:szCs w:val="20"/>
          <w:u w:val="single"/>
        </w:rPr>
        <w:t>Scoring Sheet</w:t>
      </w:r>
    </w:p>
    <w:p w14:paraId="22C16332" w14:textId="77777777" w:rsidR="008703EC" w:rsidRPr="005A7BEF" w:rsidRDefault="008703EC" w:rsidP="005A7BEF">
      <w:pPr>
        <w:rPr>
          <w:rFonts w:ascii="Arial" w:hAnsi="Arial" w:cs="Arial"/>
          <w:sz w:val="20"/>
          <w:szCs w:val="20"/>
        </w:rPr>
      </w:pPr>
      <w:r w:rsidRPr="005A7BEF">
        <w:rPr>
          <w:rFonts w:ascii="Arial" w:hAnsi="Arial" w:cs="Arial"/>
          <w:sz w:val="20"/>
          <w:szCs w:val="20"/>
        </w:rPr>
        <w:t>Put an X over any shape that is incorrect. If they do not complete the task in 180 seconds mark the last arrow attempted.</w:t>
      </w:r>
    </w:p>
    <w:p w14:paraId="7007476F" w14:textId="77777777" w:rsidR="008703EC" w:rsidRPr="005A7BEF" w:rsidRDefault="008703EC" w:rsidP="005A7BEF">
      <w:pPr>
        <w:rPr>
          <w:rFonts w:ascii="Arial" w:hAnsi="Arial" w:cs="Arial"/>
          <w:sz w:val="20"/>
          <w:szCs w:val="20"/>
        </w:rPr>
      </w:pPr>
      <w:r w:rsidRPr="005A7BEF">
        <w:rPr>
          <w:rFonts w:ascii="Arial" w:hAnsi="Arial" w:cs="Arial"/>
          <w:noProof/>
          <w:sz w:val="20"/>
          <w:szCs w:val="20"/>
        </w:rPr>
        <w:lastRenderedPageBreak/>
        <w:drawing>
          <wp:inline distT="0" distB="0" distL="0" distR="0" wp14:anchorId="0721FC44" wp14:editId="3DD774FA">
            <wp:extent cx="8739963" cy="3614831"/>
            <wp:effectExtent l="0" t="0" r="4445" b="5080"/>
            <wp:docPr id="22" name="Picture 22" descr="NEPSY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PSY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748492" cy="3618358"/>
                    </a:xfrm>
                    <a:prstGeom prst="rect">
                      <a:avLst/>
                    </a:prstGeom>
                    <a:noFill/>
                    <a:ln>
                      <a:noFill/>
                    </a:ln>
                  </pic:spPr>
                </pic:pic>
              </a:graphicData>
            </a:graphic>
          </wp:inline>
        </w:drawing>
      </w:r>
    </w:p>
    <w:p w14:paraId="323DC75C" w14:textId="77777777" w:rsidR="007E563C" w:rsidRDefault="007E563C" w:rsidP="005A7BEF">
      <w:pPr>
        <w:jc w:val="center"/>
        <w:rPr>
          <w:rFonts w:ascii="Arial" w:hAnsi="Arial" w:cs="Arial"/>
          <w:b/>
          <w:sz w:val="20"/>
          <w:szCs w:val="20"/>
        </w:rPr>
      </w:pPr>
    </w:p>
    <w:p w14:paraId="00536D6E" w14:textId="78DFFC8F" w:rsidR="008703EC" w:rsidRPr="005A7BEF" w:rsidRDefault="007E563C" w:rsidP="005A7BEF">
      <w:pPr>
        <w:jc w:val="center"/>
        <w:rPr>
          <w:rFonts w:ascii="Arial" w:hAnsi="Arial" w:cs="Arial"/>
          <w:b/>
          <w:sz w:val="20"/>
          <w:szCs w:val="20"/>
        </w:rPr>
        <w:sectPr w:rsidR="008703EC" w:rsidRPr="005A7BEF" w:rsidSect="006B1548">
          <w:pgSz w:w="16834" w:h="11909" w:orient="landscape" w:code="9"/>
          <w:pgMar w:top="1800" w:right="1440" w:bottom="1800" w:left="1440" w:header="720" w:footer="720" w:gutter="0"/>
          <w:cols w:space="720"/>
          <w:docGrid w:linePitch="360"/>
        </w:sectPr>
      </w:pPr>
      <w:r>
        <w:rPr>
          <w:rFonts w:ascii="Helvetica" w:hAnsi="Helvetica" w:cs="Helvetica"/>
          <w:color w:val="333333"/>
          <w:shd w:val="clear" w:color="auto" w:fill="FFFFFF"/>
        </w:rPr>
        <w:t>Enter in the total number of errors </w:t>
      </w:r>
      <w:r>
        <w:rPr>
          <w:rStyle w:val="Strong"/>
          <w:rFonts w:ascii="Helvetica" w:hAnsi="Helvetica" w:cs="Helvetica"/>
          <w:color w:val="333333"/>
          <w:shd w:val="clear" w:color="auto" w:fill="FFFFFF"/>
        </w:rPr>
        <w:t>[</w:t>
      </w:r>
      <w:r w:rsidRPr="00842F8E">
        <w:rPr>
          <w:rStyle w:val="Strong"/>
          <w:rFonts w:ascii="Helvetica" w:hAnsi="Helvetica" w:cs="Helvetica"/>
          <w:b w:val="0"/>
          <w:color w:val="333333"/>
          <w:shd w:val="clear" w:color="auto" w:fill="FFFFFF"/>
        </w:rPr>
        <w:t>Name</w:t>
      </w:r>
      <w:r>
        <w:rPr>
          <w:rStyle w:val="Strong"/>
          <w:rFonts w:ascii="Helvetica" w:hAnsi="Helvetica" w:cs="Helvetica"/>
          <w:color w:val="333333"/>
          <w:shd w:val="clear" w:color="auto" w:fill="FFFFFF"/>
        </w:rPr>
        <w:t>]</w:t>
      </w:r>
      <w:r>
        <w:rPr>
          <w:rFonts w:ascii="Helvetica" w:hAnsi="Helvetica" w:cs="Helvetica"/>
          <w:color w:val="333333"/>
          <w:shd w:val="clear" w:color="auto" w:fill="FFFFFF"/>
        </w:rPr>
        <w:t> made (both uncorrected and self-corrected).</w:t>
      </w:r>
    </w:p>
    <w:p w14:paraId="1B99CFEF" w14:textId="77777777" w:rsidR="008703EC" w:rsidRPr="005A7BEF" w:rsidRDefault="008703EC" w:rsidP="005A7BEF">
      <w:pPr>
        <w:jc w:val="center"/>
        <w:rPr>
          <w:rFonts w:ascii="Arial" w:hAnsi="Arial" w:cs="Arial"/>
          <w:b/>
          <w:sz w:val="20"/>
          <w:szCs w:val="20"/>
        </w:rPr>
      </w:pPr>
      <w:r w:rsidRPr="005A7BEF">
        <w:rPr>
          <w:rFonts w:ascii="Arial" w:hAnsi="Arial" w:cs="Arial"/>
          <w:b/>
          <w:sz w:val="20"/>
          <w:szCs w:val="20"/>
        </w:rPr>
        <w:lastRenderedPageBreak/>
        <w:t>Item 2: Arrows Inhibition</w:t>
      </w:r>
    </w:p>
    <w:p w14:paraId="76CAB56D" w14:textId="77777777" w:rsidR="008703EC" w:rsidRPr="005A7BEF" w:rsidRDefault="008703EC" w:rsidP="005A7BEF">
      <w:pPr>
        <w:rPr>
          <w:rFonts w:ascii="Arial" w:hAnsi="Arial" w:cs="Arial"/>
          <w:b/>
          <w:sz w:val="20"/>
          <w:szCs w:val="20"/>
        </w:rPr>
      </w:pPr>
      <w:r w:rsidRPr="005A7BEF">
        <w:rPr>
          <w:rFonts w:ascii="Arial" w:hAnsi="Arial" w:cs="Arial"/>
          <w:b/>
          <w:sz w:val="20"/>
          <w:szCs w:val="20"/>
        </w:rPr>
        <w:t>Teaching Example Instructions</w:t>
      </w:r>
    </w:p>
    <w:p w14:paraId="599F0843" w14:textId="5DBBE1B6" w:rsidR="008703EC" w:rsidRPr="005A7BEF" w:rsidRDefault="008703EC" w:rsidP="005A7BEF">
      <w:pPr>
        <w:pStyle w:val="ListParagraph"/>
        <w:numPr>
          <w:ilvl w:val="0"/>
          <w:numId w:val="37"/>
        </w:numPr>
        <w:spacing w:after="160" w:line="480" w:lineRule="auto"/>
        <w:rPr>
          <w:rFonts w:ascii="Arial" w:hAnsi="Arial" w:cs="Arial"/>
          <w:sz w:val="20"/>
          <w:szCs w:val="20"/>
        </w:rPr>
      </w:pPr>
      <w:r w:rsidRPr="005A7BEF">
        <w:rPr>
          <w:rFonts w:ascii="Arial" w:hAnsi="Arial" w:cs="Arial"/>
          <w:sz w:val="20"/>
          <w:szCs w:val="20"/>
        </w:rPr>
        <w:t xml:space="preserve">Put the teaching example stimulus in front of the </w:t>
      </w:r>
      <w:r w:rsidR="006D4B99" w:rsidRPr="005A7BEF">
        <w:rPr>
          <w:rFonts w:ascii="Arial" w:hAnsi="Arial" w:cs="Arial"/>
          <w:sz w:val="20"/>
          <w:szCs w:val="20"/>
        </w:rPr>
        <w:t>respondent</w:t>
      </w:r>
      <w:r w:rsidRPr="005A7BEF">
        <w:rPr>
          <w:rFonts w:ascii="Arial" w:hAnsi="Arial" w:cs="Arial"/>
          <w:sz w:val="20"/>
          <w:szCs w:val="20"/>
        </w:rPr>
        <w:t>.</w:t>
      </w:r>
    </w:p>
    <w:p w14:paraId="450CE14F" w14:textId="5A338E89" w:rsidR="008703EC" w:rsidRPr="005A7BEF" w:rsidRDefault="001C7C66" w:rsidP="005A7BEF">
      <w:pPr>
        <w:pStyle w:val="ListParagraph"/>
        <w:numPr>
          <w:ilvl w:val="0"/>
          <w:numId w:val="37"/>
        </w:numPr>
        <w:spacing w:after="160" w:line="480" w:lineRule="auto"/>
        <w:rPr>
          <w:rFonts w:ascii="Arial" w:hAnsi="Arial" w:cs="Arial"/>
          <w:sz w:val="20"/>
          <w:szCs w:val="20"/>
        </w:rPr>
      </w:pPr>
      <w:r>
        <w:rPr>
          <w:rFonts w:ascii="Arial" w:hAnsi="Arial" w:cs="Arial"/>
          <w:i/>
          <w:sz w:val="20"/>
          <w:szCs w:val="20"/>
        </w:rPr>
        <w:t>INTERVIEWER READS</w:t>
      </w:r>
      <w:r w:rsidR="008703EC" w:rsidRPr="005A7BEF">
        <w:rPr>
          <w:rFonts w:ascii="Arial" w:hAnsi="Arial" w:cs="Arial"/>
          <w:sz w:val="20"/>
          <w:szCs w:val="20"/>
        </w:rPr>
        <w:t xml:space="preserve"> “</w:t>
      </w:r>
      <w:r w:rsidR="008703EC" w:rsidRPr="008D4F63">
        <w:rPr>
          <w:rFonts w:ascii="Arial" w:hAnsi="Arial" w:cs="Arial"/>
          <w:b/>
          <w:sz w:val="20"/>
          <w:szCs w:val="20"/>
        </w:rPr>
        <w:t xml:space="preserve">This time you will do something different. When you see an up arrow, say </w:t>
      </w:r>
      <w:r w:rsidR="008703EC" w:rsidRPr="008D4F63">
        <w:rPr>
          <w:rFonts w:ascii="Arial" w:hAnsi="Arial" w:cs="Arial"/>
          <w:b/>
          <w:i/>
          <w:sz w:val="20"/>
          <w:szCs w:val="20"/>
        </w:rPr>
        <w:t>down</w:t>
      </w:r>
      <w:r w:rsidR="008703EC" w:rsidRPr="008D4F63">
        <w:rPr>
          <w:rFonts w:ascii="Arial" w:hAnsi="Arial" w:cs="Arial"/>
          <w:b/>
          <w:sz w:val="20"/>
          <w:szCs w:val="20"/>
        </w:rPr>
        <w:t xml:space="preserve"> and when you see a down arrow, say </w:t>
      </w:r>
      <w:r w:rsidR="008703EC" w:rsidRPr="008D4F63">
        <w:rPr>
          <w:rFonts w:ascii="Arial" w:hAnsi="Arial" w:cs="Arial"/>
          <w:b/>
          <w:i/>
          <w:sz w:val="20"/>
          <w:szCs w:val="20"/>
        </w:rPr>
        <w:t>up</w:t>
      </w:r>
      <w:r w:rsidR="008703EC" w:rsidRPr="008D4F63">
        <w:rPr>
          <w:rFonts w:ascii="Arial" w:hAnsi="Arial" w:cs="Arial"/>
          <w:b/>
          <w:sz w:val="20"/>
          <w:szCs w:val="20"/>
        </w:rPr>
        <w:t xml:space="preserve">. Watch me.” </w:t>
      </w:r>
    </w:p>
    <w:p w14:paraId="1A2C6DEA" w14:textId="0BCEFCBB" w:rsidR="008703EC" w:rsidRPr="005A7BEF" w:rsidRDefault="008703EC" w:rsidP="005A7BEF">
      <w:pPr>
        <w:pStyle w:val="ListParagraph"/>
        <w:numPr>
          <w:ilvl w:val="0"/>
          <w:numId w:val="37"/>
        </w:numPr>
        <w:spacing w:after="160" w:line="480" w:lineRule="auto"/>
        <w:rPr>
          <w:rFonts w:ascii="Arial" w:hAnsi="Arial" w:cs="Arial"/>
          <w:sz w:val="20"/>
          <w:szCs w:val="20"/>
        </w:rPr>
      </w:pPr>
      <w:r w:rsidRPr="005A7BEF">
        <w:rPr>
          <w:rFonts w:ascii="Arial" w:hAnsi="Arial" w:cs="Arial"/>
          <w:sz w:val="20"/>
          <w:szCs w:val="20"/>
        </w:rPr>
        <w:t xml:space="preserve">Demonstrate saying the direction of the arrow by reading the entire row to the </w:t>
      </w:r>
      <w:r w:rsidR="006D4B99" w:rsidRPr="005A7BEF">
        <w:rPr>
          <w:rFonts w:ascii="Arial" w:hAnsi="Arial" w:cs="Arial"/>
          <w:sz w:val="20"/>
          <w:szCs w:val="20"/>
        </w:rPr>
        <w:t xml:space="preserve">respondent </w:t>
      </w:r>
      <w:r w:rsidRPr="005A7BEF">
        <w:rPr>
          <w:rFonts w:ascii="Arial" w:hAnsi="Arial" w:cs="Arial"/>
          <w:sz w:val="20"/>
          <w:szCs w:val="20"/>
        </w:rPr>
        <w:t>as you point to each arrow.</w:t>
      </w:r>
    </w:p>
    <w:p w14:paraId="35817829" w14:textId="42A6E30E" w:rsidR="008703EC" w:rsidRPr="008D4F63" w:rsidRDefault="0081577C" w:rsidP="005A7BEF">
      <w:pPr>
        <w:pStyle w:val="ListParagraph"/>
        <w:numPr>
          <w:ilvl w:val="0"/>
          <w:numId w:val="37"/>
        </w:numPr>
        <w:spacing w:after="160" w:line="480" w:lineRule="auto"/>
        <w:rPr>
          <w:rFonts w:ascii="Arial" w:hAnsi="Arial" w:cs="Arial"/>
          <w:b/>
          <w:sz w:val="20"/>
          <w:szCs w:val="20"/>
        </w:rPr>
      </w:pPr>
      <w:r>
        <w:rPr>
          <w:rFonts w:ascii="Arial" w:hAnsi="Arial" w:cs="Arial"/>
          <w:i/>
          <w:sz w:val="20"/>
          <w:szCs w:val="20"/>
        </w:rPr>
        <w:t>INTERVIEWER READS</w:t>
      </w:r>
      <w:r>
        <w:rPr>
          <w:rFonts w:ascii="Arial" w:hAnsi="Arial" w:cs="Arial"/>
          <w:sz w:val="20"/>
          <w:szCs w:val="20"/>
        </w:rPr>
        <w:t>:</w:t>
      </w:r>
      <w:r w:rsidR="008703EC" w:rsidRPr="005A7BEF">
        <w:rPr>
          <w:rFonts w:ascii="Arial" w:hAnsi="Arial" w:cs="Arial"/>
          <w:sz w:val="20"/>
          <w:szCs w:val="20"/>
        </w:rPr>
        <w:t xml:space="preserve"> “</w:t>
      </w:r>
      <w:r w:rsidR="008703EC" w:rsidRPr="008D4F63">
        <w:rPr>
          <w:rFonts w:ascii="Arial" w:hAnsi="Arial" w:cs="Arial"/>
          <w:b/>
          <w:sz w:val="20"/>
          <w:szCs w:val="20"/>
        </w:rPr>
        <w:t xml:space="preserve">Now you try. When you see an up arrow, say </w:t>
      </w:r>
      <w:r w:rsidR="008703EC" w:rsidRPr="008D4F63">
        <w:rPr>
          <w:rFonts w:ascii="Arial" w:hAnsi="Arial" w:cs="Arial"/>
          <w:b/>
          <w:i/>
          <w:sz w:val="20"/>
          <w:szCs w:val="20"/>
        </w:rPr>
        <w:t>down</w:t>
      </w:r>
      <w:r w:rsidR="008703EC" w:rsidRPr="008D4F63">
        <w:rPr>
          <w:rFonts w:ascii="Arial" w:hAnsi="Arial" w:cs="Arial"/>
          <w:b/>
          <w:sz w:val="20"/>
          <w:szCs w:val="20"/>
        </w:rPr>
        <w:t xml:space="preserve"> and when you see a down arrow, say </w:t>
      </w:r>
      <w:r w:rsidR="008703EC" w:rsidRPr="008D4F63">
        <w:rPr>
          <w:rFonts w:ascii="Arial" w:hAnsi="Arial" w:cs="Arial"/>
          <w:b/>
          <w:i/>
          <w:sz w:val="20"/>
          <w:szCs w:val="20"/>
        </w:rPr>
        <w:t>up</w:t>
      </w:r>
      <w:r w:rsidR="008703EC" w:rsidRPr="008D4F63">
        <w:rPr>
          <w:rFonts w:ascii="Arial" w:hAnsi="Arial" w:cs="Arial"/>
          <w:b/>
          <w:sz w:val="20"/>
          <w:szCs w:val="20"/>
        </w:rPr>
        <w:t xml:space="preserve">. Work as quickly as you can. Start now.” </w:t>
      </w:r>
    </w:p>
    <w:p w14:paraId="42EB81AE" w14:textId="77777777" w:rsidR="008703EC" w:rsidRPr="005A7BEF" w:rsidRDefault="008703EC" w:rsidP="005A7BEF">
      <w:pPr>
        <w:pStyle w:val="ListParagraph"/>
        <w:numPr>
          <w:ilvl w:val="0"/>
          <w:numId w:val="37"/>
        </w:numPr>
        <w:spacing w:after="160" w:line="480" w:lineRule="auto"/>
        <w:rPr>
          <w:rFonts w:ascii="Arial" w:hAnsi="Arial" w:cs="Arial"/>
          <w:sz w:val="20"/>
          <w:szCs w:val="20"/>
        </w:rPr>
      </w:pPr>
      <w:r w:rsidRPr="005A7BEF">
        <w:rPr>
          <w:rFonts w:ascii="Arial" w:hAnsi="Arial" w:cs="Arial"/>
          <w:sz w:val="20"/>
          <w:szCs w:val="20"/>
        </w:rPr>
        <w:t>Correct any errors.</w:t>
      </w:r>
    </w:p>
    <w:p w14:paraId="5FDAC04F" w14:textId="6B64A868" w:rsidR="008703EC" w:rsidRPr="005A7BEF" w:rsidRDefault="007B095C" w:rsidP="005A7BEF">
      <w:pPr>
        <w:rPr>
          <w:rFonts w:ascii="Arial" w:hAnsi="Arial" w:cs="Arial"/>
          <w:sz w:val="20"/>
          <w:szCs w:val="20"/>
        </w:rPr>
      </w:pPr>
      <w:r>
        <w:rPr>
          <w:rFonts w:ascii="Arial" w:hAnsi="Arial" w:cs="Arial"/>
          <w:b/>
          <w:sz w:val="20"/>
          <w:szCs w:val="20"/>
        </w:rPr>
        <w:t xml:space="preserve">Interviewer: </w:t>
      </w:r>
      <w:r w:rsidR="008703EC" w:rsidRPr="005A7BEF">
        <w:rPr>
          <w:rFonts w:ascii="Arial" w:hAnsi="Arial" w:cs="Arial"/>
          <w:sz w:val="20"/>
          <w:szCs w:val="20"/>
        </w:rPr>
        <w:t xml:space="preserve">If the </w:t>
      </w:r>
      <w:r w:rsidR="006D4B99" w:rsidRPr="005A7BEF">
        <w:rPr>
          <w:rFonts w:ascii="Arial" w:hAnsi="Arial" w:cs="Arial"/>
          <w:sz w:val="20"/>
          <w:szCs w:val="20"/>
        </w:rPr>
        <w:t xml:space="preserve">respondent </w:t>
      </w:r>
      <w:r w:rsidR="008703EC" w:rsidRPr="005A7BEF">
        <w:rPr>
          <w:rFonts w:ascii="Arial" w:hAnsi="Arial" w:cs="Arial"/>
          <w:sz w:val="20"/>
          <w:szCs w:val="20"/>
        </w:rPr>
        <w:t xml:space="preserve">asks about the black arrows, say, “Don’t worry if the arrows are black or white, just tell me </w:t>
      </w:r>
      <w:r w:rsidR="008703EC" w:rsidRPr="005A7BEF">
        <w:rPr>
          <w:rFonts w:ascii="Arial" w:hAnsi="Arial" w:cs="Arial"/>
          <w:i/>
          <w:sz w:val="20"/>
          <w:szCs w:val="20"/>
        </w:rPr>
        <w:t xml:space="preserve">up </w:t>
      </w:r>
      <w:r w:rsidR="008703EC" w:rsidRPr="005A7BEF">
        <w:rPr>
          <w:rFonts w:ascii="Arial" w:hAnsi="Arial" w:cs="Arial"/>
          <w:sz w:val="20"/>
          <w:szCs w:val="20"/>
        </w:rPr>
        <w:t xml:space="preserve">or </w:t>
      </w:r>
      <w:r w:rsidR="008703EC" w:rsidRPr="005A7BEF">
        <w:rPr>
          <w:rFonts w:ascii="Arial" w:hAnsi="Arial" w:cs="Arial"/>
          <w:i/>
          <w:sz w:val="20"/>
          <w:szCs w:val="20"/>
        </w:rPr>
        <w:t>down</w:t>
      </w:r>
      <w:r w:rsidR="008703EC" w:rsidRPr="005A7BEF">
        <w:rPr>
          <w:rFonts w:ascii="Arial" w:hAnsi="Arial" w:cs="Arial"/>
          <w:sz w:val="20"/>
          <w:szCs w:val="20"/>
        </w:rPr>
        <w:t>.”</w:t>
      </w:r>
    </w:p>
    <w:p w14:paraId="66107734" w14:textId="1CCB4BE1" w:rsidR="008703EC" w:rsidRPr="005A7BEF" w:rsidRDefault="008703EC" w:rsidP="005A7BEF">
      <w:pPr>
        <w:rPr>
          <w:rFonts w:ascii="Arial" w:hAnsi="Arial" w:cs="Arial"/>
          <w:sz w:val="20"/>
          <w:szCs w:val="20"/>
        </w:rPr>
      </w:pPr>
      <w:r w:rsidRPr="005A7BEF">
        <w:rPr>
          <w:rFonts w:ascii="Arial" w:hAnsi="Arial" w:cs="Arial"/>
          <w:sz w:val="20"/>
          <w:szCs w:val="20"/>
        </w:rPr>
        <w:t xml:space="preserve">If the </w:t>
      </w:r>
      <w:r w:rsidR="006D4B99" w:rsidRPr="005A7BEF">
        <w:rPr>
          <w:rFonts w:ascii="Arial" w:hAnsi="Arial" w:cs="Arial"/>
          <w:sz w:val="20"/>
          <w:szCs w:val="20"/>
        </w:rPr>
        <w:t xml:space="preserve">respondent </w:t>
      </w:r>
      <w:r w:rsidRPr="005A7BEF">
        <w:rPr>
          <w:rFonts w:ascii="Arial" w:hAnsi="Arial" w:cs="Arial"/>
          <w:sz w:val="20"/>
          <w:szCs w:val="20"/>
        </w:rPr>
        <w:t>makes five or more errors (do not include self-corrected errors), do not administer the Arrow Inhibition task.</w:t>
      </w:r>
    </w:p>
    <w:p w14:paraId="20BA044C" w14:textId="24E68D81" w:rsidR="008703EC" w:rsidRPr="005A7BEF" w:rsidRDefault="008703EC" w:rsidP="005A7BEF">
      <w:pPr>
        <w:rPr>
          <w:rFonts w:ascii="Arial" w:hAnsi="Arial" w:cs="Arial"/>
          <w:sz w:val="20"/>
          <w:szCs w:val="20"/>
        </w:rPr>
      </w:pPr>
      <w:r w:rsidRPr="005A7BEF">
        <w:rPr>
          <w:rFonts w:ascii="Arial" w:hAnsi="Arial" w:cs="Arial"/>
          <w:sz w:val="20"/>
          <w:szCs w:val="20"/>
        </w:rPr>
        <w:t xml:space="preserve">If the </w:t>
      </w:r>
      <w:r w:rsidR="006D4B99" w:rsidRPr="005A7BEF">
        <w:rPr>
          <w:rFonts w:ascii="Arial" w:hAnsi="Arial" w:cs="Arial"/>
          <w:sz w:val="20"/>
          <w:szCs w:val="20"/>
        </w:rPr>
        <w:t xml:space="preserve">respondent </w:t>
      </w:r>
      <w:r w:rsidRPr="005A7BEF">
        <w:rPr>
          <w:rFonts w:ascii="Arial" w:hAnsi="Arial" w:cs="Arial"/>
          <w:sz w:val="20"/>
          <w:szCs w:val="20"/>
        </w:rPr>
        <w:t xml:space="preserve">makes fewer than five errors, </w:t>
      </w:r>
      <w:r w:rsidR="00E21FA8">
        <w:rPr>
          <w:rFonts w:ascii="Arial" w:hAnsi="Arial" w:cs="Arial"/>
          <w:sz w:val="20"/>
          <w:szCs w:val="20"/>
        </w:rPr>
        <w:t>proceed by administering the next item</w:t>
      </w:r>
    </w:p>
    <w:p w14:paraId="1B439B7F" w14:textId="77777777" w:rsidR="008703EC" w:rsidRPr="005A7BEF" w:rsidRDefault="008703EC" w:rsidP="005A7BEF">
      <w:pPr>
        <w:rPr>
          <w:rFonts w:ascii="Arial" w:hAnsi="Arial" w:cs="Arial"/>
          <w:sz w:val="20"/>
          <w:szCs w:val="20"/>
        </w:rPr>
      </w:pPr>
    </w:p>
    <w:p w14:paraId="0BB12058" w14:textId="77777777" w:rsidR="008703EC" w:rsidRPr="005A7BEF" w:rsidRDefault="008703EC" w:rsidP="005A7BEF">
      <w:pPr>
        <w:rPr>
          <w:rFonts w:ascii="Arial" w:hAnsi="Arial" w:cs="Arial"/>
          <w:sz w:val="20"/>
          <w:szCs w:val="20"/>
        </w:rPr>
      </w:pPr>
    </w:p>
    <w:p w14:paraId="25329534" w14:textId="77777777" w:rsidR="008703EC" w:rsidRPr="005A7BEF" w:rsidRDefault="008703EC" w:rsidP="005A7BEF">
      <w:pPr>
        <w:rPr>
          <w:rFonts w:ascii="Arial" w:hAnsi="Arial" w:cs="Arial"/>
          <w:sz w:val="20"/>
          <w:szCs w:val="20"/>
        </w:rPr>
      </w:pPr>
    </w:p>
    <w:p w14:paraId="2092BF70" w14:textId="77777777" w:rsidR="008703EC" w:rsidRPr="005A7BEF" w:rsidRDefault="008703EC" w:rsidP="005A7BEF">
      <w:pPr>
        <w:rPr>
          <w:rFonts w:ascii="Arial" w:hAnsi="Arial" w:cs="Arial"/>
          <w:sz w:val="20"/>
          <w:szCs w:val="20"/>
        </w:rPr>
      </w:pPr>
    </w:p>
    <w:p w14:paraId="38C6F378" w14:textId="77777777" w:rsidR="008703EC" w:rsidRPr="005A7BEF" w:rsidRDefault="008703EC" w:rsidP="005A7BEF">
      <w:pPr>
        <w:rPr>
          <w:rFonts w:ascii="Arial" w:hAnsi="Arial" w:cs="Arial"/>
          <w:sz w:val="20"/>
          <w:szCs w:val="20"/>
        </w:rPr>
      </w:pPr>
    </w:p>
    <w:p w14:paraId="43771CE2" w14:textId="77777777" w:rsidR="008703EC" w:rsidRPr="005A7BEF" w:rsidRDefault="008703EC" w:rsidP="005A7BEF">
      <w:pPr>
        <w:rPr>
          <w:rFonts w:ascii="Arial" w:hAnsi="Arial" w:cs="Arial"/>
          <w:sz w:val="20"/>
          <w:szCs w:val="20"/>
        </w:rPr>
      </w:pPr>
    </w:p>
    <w:p w14:paraId="4B9BDF38" w14:textId="77777777" w:rsidR="008703EC" w:rsidRPr="005A7BEF" w:rsidRDefault="008703EC" w:rsidP="005A7BEF">
      <w:pPr>
        <w:rPr>
          <w:rFonts w:ascii="Arial" w:hAnsi="Arial" w:cs="Arial"/>
          <w:sz w:val="20"/>
          <w:szCs w:val="20"/>
        </w:rPr>
      </w:pPr>
    </w:p>
    <w:p w14:paraId="35CF4E5F" w14:textId="77777777" w:rsidR="008703EC" w:rsidRPr="005A7BEF" w:rsidRDefault="008703EC" w:rsidP="005A7BEF">
      <w:pPr>
        <w:rPr>
          <w:rFonts w:ascii="Arial" w:hAnsi="Arial" w:cs="Arial"/>
          <w:sz w:val="20"/>
          <w:szCs w:val="20"/>
        </w:rPr>
      </w:pPr>
    </w:p>
    <w:p w14:paraId="6CFE62FB" w14:textId="77777777" w:rsidR="008703EC" w:rsidRPr="005A7BEF" w:rsidRDefault="008703EC" w:rsidP="005A7BEF">
      <w:pPr>
        <w:jc w:val="center"/>
        <w:rPr>
          <w:rFonts w:ascii="Arial" w:hAnsi="Arial" w:cs="Arial"/>
          <w:b/>
          <w:sz w:val="20"/>
          <w:szCs w:val="20"/>
        </w:rPr>
        <w:sectPr w:rsidR="008703EC" w:rsidRPr="005A7BEF" w:rsidSect="006B1548">
          <w:pgSz w:w="16834" w:h="11909" w:orient="landscape" w:code="9"/>
          <w:pgMar w:top="1800" w:right="1440" w:bottom="1800" w:left="1440" w:header="720" w:footer="720" w:gutter="0"/>
          <w:cols w:space="720"/>
          <w:docGrid w:linePitch="360"/>
        </w:sectPr>
      </w:pPr>
    </w:p>
    <w:p w14:paraId="76283A88" w14:textId="77777777" w:rsidR="008703EC" w:rsidRPr="005A7BEF" w:rsidRDefault="008703EC" w:rsidP="005A7BEF">
      <w:pPr>
        <w:jc w:val="center"/>
        <w:rPr>
          <w:rFonts w:ascii="Arial" w:hAnsi="Arial" w:cs="Arial"/>
          <w:b/>
          <w:sz w:val="20"/>
          <w:szCs w:val="20"/>
        </w:rPr>
      </w:pPr>
      <w:r w:rsidRPr="005A7BEF">
        <w:rPr>
          <w:rFonts w:ascii="Arial" w:hAnsi="Arial" w:cs="Arial"/>
          <w:b/>
          <w:sz w:val="20"/>
          <w:szCs w:val="20"/>
        </w:rPr>
        <w:lastRenderedPageBreak/>
        <w:t>Item 2: Arrows Inhibition</w:t>
      </w:r>
    </w:p>
    <w:p w14:paraId="005A5D49" w14:textId="77777777" w:rsidR="008703EC" w:rsidRPr="005A7BEF" w:rsidRDefault="008703EC" w:rsidP="005A7BEF">
      <w:pPr>
        <w:jc w:val="center"/>
        <w:rPr>
          <w:rFonts w:ascii="Arial" w:hAnsi="Arial" w:cs="Arial"/>
          <w:b/>
          <w:sz w:val="20"/>
          <w:szCs w:val="20"/>
        </w:rPr>
      </w:pPr>
      <w:r w:rsidRPr="005A7BEF">
        <w:rPr>
          <w:rFonts w:ascii="Arial" w:hAnsi="Arial" w:cs="Arial"/>
          <w:b/>
          <w:sz w:val="20"/>
          <w:szCs w:val="20"/>
        </w:rPr>
        <w:t>Teaching Example Stimulus</w:t>
      </w:r>
    </w:p>
    <w:p w14:paraId="25B95FF6" w14:textId="77777777" w:rsidR="008703EC" w:rsidRPr="005A7BEF" w:rsidRDefault="008703EC" w:rsidP="005A7BEF">
      <w:pPr>
        <w:rPr>
          <w:rFonts w:ascii="Arial" w:hAnsi="Arial" w:cs="Arial"/>
          <w:sz w:val="20"/>
          <w:szCs w:val="20"/>
        </w:rPr>
      </w:pPr>
    </w:p>
    <w:p w14:paraId="53A31AD0" w14:textId="77777777" w:rsidR="008703EC" w:rsidRPr="005A7BEF" w:rsidRDefault="008703EC" w:rsidP="005A7BEF">
      <w:pPr>
        <w:rPr>
          <w:rFonts w:ascii="Arial" w:hAnsi="Arial" w:cs="Arial"/>
          <w:sz w:val="20"/>
          <w:szCs w:val="20"/>
        </w:rPr>
      </w:pPr>
      <w:r w:rsidRPr="005A7BEF">
        <w:rPr>
          <w:rFonts w:ascii="Arial" w:hAnsi="Arial" w:cs="Arial"/>
          <w:b/>
          <w:noProof/>
          <w:sz w:val="20"/>
          <w:szCs w:val="20"/>
        </w:rPr>
        <w:drawing>
          <wp:inline distT="0" distB="0" distL="0" distR="0" wp14:anchorId="4C04697A" wp14:editId="604F3DDE">
            <wp:extent cx="8260459" cy="4253023"/>
            <wp:effectExtent l="0" t="0" r="7620" b="0"/>
            <wp:docPr id="24" name="Picture 24" descr="C:\Users\eae1391\AppData\Local\Microsoft\Windows\INetCache\Content.Word\NEPSY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ae1391\AppData\Local\Microsoft\Windows\INetCache\Content.Word\NEPSY 1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308904" cy="4277966"/>
                    </a:xfrm>
                    <a:prstGeom prst="rect">
                      <a:avLst/>
                    </a:prstGeom>
                    <a:noFill/>
                    <a:ln>
                      <a:noFill/>
                    </a:ln>
                  </pic:spPr>
                </pic:pic>
              </a:graphicData>
            </a:graphic>
          </wp:inline>
        </w:drawing>
      </w:r>
    </w:p>
    <w:p w14:paraId="33487980" w14:textId="77777777" w:rsidR="008703EC" w:rsidRPr="005A7BEF" w:rsidRDefault="008703EC" w:rsidP="005A7BEF">
      <w:pPr>
        <w:rPr>
          <w:rFonts w:ascii="Arial" w:hAnsi="Arial" w:cs="Arial"/>
          <w:b/>
          <w:sz w:val="20"/>
          <w:szCs w:val="20"/>
        </w:rPr>
      </w:pPr>
    </w:p>
    <w:p w14:paraId="7E69F877" w14:textId="77777777" w:rsidR="008703EC" w:rsidRPr="005A7BEF" w:rsidRDefault="008703EC" w:rsidP="005A7BEF">
      <w:pPr>
        <w:jc w:val="center"/>
        <w:rPr>
          <w:rFonts w:ascii="Arial" w:hAnsi="Arial" w:cs="Arial"/>
          <w:b/>
          <w:sz w:val="20"/>
          <w:szCs w:val="20"/>
        </w:rPr>
        <w:sectPr w:rsidR="008703EC" w:rsidRPr="005A7BEF" w:rsidSect="006B1548">
          <w:pgSz w:w="16834" w:h="11909" w:orient="landscape" w:code="9"/>
          <w:pgMar w:top="1800" w:right="1440" w:bottom="1800" w:left="1440" w:header="720" w:footer="720" w:gutter="0"/>
          <w:cols w:space="720"/>
          <w:docGrid w:linePitch="360"/>
        </w:sectPr>
      </w:pPr>
    </w:p>
    <w:p w14:paraId="426DECAF" w14:textId="77777777" w:rsidR="008703EC" w:rsidRPr="005A7BEF" w:rsidRDefault="008703EC" w:rsidP="005A7BEF">
      <w:pPr>
        <w:jc w:val="center"/>
        <w:rPr>
          <w:rFonts w:ascii="Arial" w:hAnsi="Arial" w:cs="Arial"/>
          <w:b/>
          <w:sz w:val="20"/>
          <w:szCs w:val="20"/>
        </w:rPr>
      </w:pPr>
      <w:r w:rsidRPr="005A7BEF">
        <w:rPr>
          <w:rFonts w:ascii="Arial" w:hAnsi="Arial" w:cs="Arial"/>
          <w:b/>
          <w:sz w:val="20"/>
          <w:szCs w:val="20"/>
        </w:rPr>
        <w:lastRenderedPageBreak/>
        <w:t>Item 2: Arrows Inhibition</w:t>
      </w:r>
    </w:p>
    <w:p w14:paraId="0E1DCE5E" w14:textId="77777777" w:rsidR="008703EC" w:rsidRPr="005A7BEF" w:rsidRDefault="008703EC" w:rsidP="005A7BEF">
      <w:pPr>
        <w:jc w:val="center"/>
        <w:rPr>
          <w:rFonts w:ascii="Arial" w:hAnsi="Arial" w:cs="Arial"/>
          <w:b/>
          <w:sz w:val="20"/>
          <w:szCs w:val="20"/>
        </w:rPr>
      </w:pPr>
    </w:p>
    <w:p w14:paraId="3799DEA2" w14:textId="5BC6A57F" w:rsidR="008703EC" w:rsidRPr="005A7BEF" w:rsidRDefault="00852B35" w:rsidP="005A7BEF">
      <w:pPr>
        <w:rPr>
          <w:rFonts w:ascii="Arial" w:hAnsi="Arial" w:cs="Arial"/>
          <w:sz w:val="20"/>
          <w:szCs w:val="20"/>
        </w:rPr>
      </w:pPr>
      <w:r>
        <w:rPr>
          <w:rFonts w:ascii="Arial" w:hAnsi="Arial" w:cs="Arial"/>
          <w:i/>
          <w:sz w:val="20"/>
          <w:szCs w:val="20"/>
        </w:rPr>
        <w:t>INTERVIEWER READS</w:t>
      </w:r>
      <w:r>
        <w:rPr>
          <w:rFonts w:ascii="Arial" w:hAnsi="Arial" w:cs="Arial"/>
          <w:sz w:val="20"/>
          <w:szCs w:val="20"/>
        </w:rPr>
        <w:t>:</w:t>
      </w:r>
      <w:r w:rsidR="008703EC" w:rsidRPr="005A7BEF">
        <w:rPr>
          <w:rFonts w:ascii="Arial" w:hAnsi="Arial" w:cs="Arial"/>
          <w:sz w:val="20"/>
          <w:szCs w:val="20"/>
        </w:rPr>
        <w:t xml:space="preserve"> “Now do the same thing you just did. Say </w:t>
      </w:r>
      <w:r w:rsidR="00351B29">
        <w:rPr>
          <w:rFonts w:ascii="Arial" w:hAnsi="Arial" w:cs="Arial"/>
          <w:sz w:val="20"/>
          <w:szCs w:val="20"/>
        </w:rPr>
        <w:t>“down”</w:t>
      </w:r>
      <w:r w:rsidR="00351B29" w:rsidRPr="005A7BEF">
        <w:rPr>
          <w:rFonts w:ascii="Arial" w:hAnsi="Arial" w:cs="Arial"/>
          <w:sz w:val="20"/>
          <w:szCs w:val="20"/>
        </w:rPr>
        <w:t xml:space="preserve"> </w:t>
      </w:r>
      <w:r w:rsidR="008703EC" w:rsidRPr="005A7BEF">
        <w:rPr>
          <w:rFonts w:ascii="Arial" w:hAnsi="Arial" w:cs="Arial"/>
          <w:sz w:val="20"/>
          <w:szCs w:val="20"/>
        </w:rPr>
        <w:t xml:space="preserve">when you see an up arrow and say </w:t>
      </w:r>
      <w:r w:rsidR="007E563C">
        <w:rPr>
          <w:rFonts w:ascii="Arial" w:hAnsi="Arial" w:cs="Arial"/>
          <w:sz w:val="20"/>
          <w:szCs w:val="20"/>
        </w:rPr>
        <w:t>“up”</w:t>
      </w:r>
      <w:r w:rsidR="007E563C" w:rsidRPr="005A7BEF">
        <w:rPr>
          <w:rFonts w:ascii="Arial" w:hAnsi="Arial" w:cs="Arial"/>
          <w:sz w:val="20"/>
          <w:szCs w:val="20"/>
        </w:rPr>
        <w:t xml:space="preserve"> </w:t>
      </w:r>
      <w:r w:rsidR="008703EC" w:rsidRPr="005A7BEF">
        <w:rPr>
          <w:rFonts w:ascii="Arial" w:hAnsi="Arial" w:cs="Arial"/>
          <w:sz w:val="20"/>
          <w:szCs w:val="20"/>
        </w:rPr>
        <w:t>when you see a down arrow. Don’t worry if they are black or white, just tell me if they are up or down. Work as quickly as you can. Start now.”</w:t>
      </w:r>
      <w:r w:rsidR="008703EC" w:rsidRPr="005A7BEF">
        <w:rPr>
          <w:rFonts w:ascii="Arial" w:hAnsi="Arial" w:cs="Arial"/>
          <w:b/>
          <w:sz w:val="20"/>
          <w:szCs w:val="20"/>
        </w:rPr>
        <w:t xml:space="preserve"> </w:t>
      </w:r>
    </w:p>
    <w:p w14:paraId="76F14DB1" w14:textId="77777777" w:rsidR="007E563C" w:rsidRDefault="007E563C" w:rsidP="005A7BEF">
      <w:pPr>
        <w:rPr>
          <w:rFonts w:ascii="Arial" w:hAnsi="Arial" w:cs="Arial"/>
          <w:b/>
          <w:sz w:val="20"/>
          <w:szCs w:val="20"/>
        </w:rPr>
      </w:pPr>
    </w:p>
    <w:p w14:paraId="0BA41AE8" w14:textId="44D95FEC" w:rsidR="007E563C" w:rsidRPr="007E563C" w:rsidRDefault="007E563C" w:rsidP="007E563C">
      <w:pPr>
        <w:rPr>
          <w:rFonts w:ascii="Arial" w:hAnsi="Arial" w:cs="Arial"/>
          <w:sz w:val="20"/>
          <w:szCs w:val="20"/>
        </w:rPr>
      </w:pPr>
      <w:r>
        <w:rPr>
          <w:rFonts w:ascii="Arial" w:hAnsi="Arial" w:cs="Arial"/>
          <w:b/>
          <w:sz w:val="20"/>
          <w:szCs w:val="20"/>
        </w:rPr>
        <w:t>Interviewer:</w:t>
      </w:r>
      <w:r w:rsidR="008703EC" w:rsidRPr="005A7BEF">
        <w:rPr>
          <w:rFonts w:ascii="Arial" w:hAnsi="Arial" w:cs="Arial"/>
          <w:sz w:val="20"/>
          <w:szCs w:val="20"/>
        </w:rPr>
        <w:t xml:space="preserve">: Start the timer </w:t>
      </w:r>
      <w:r>
        <w:rPr>
          <w:rFonts w:ascii="Arial" w:hAnsi="Arial" w:cs="Arial"/>
          <w:sz w:val="20"/>
          <w:szCs w:val="20"/>
        </w:rPr>
        <w:t>as soon as</w:t>
      </w:r>
      <w:r w:rsidRPr="005A7BEF">
        <w:rPr>
          <w:rFonts w:ascii="Arial" w:hAnsi="Arial" w:cs="Arial"/>
          <w:sz w:val="20"/>
          <w:szCs w:val="20"/>
        </w:rPr>
        <w:t xml:space="preserve"> </w:t>
      </w:r>
      <w:r w:rsidR="008703EC" w:rsidRPr="005A7BEF">
        <w:rPr>
          <w:rFonts w:ascii="Arial" w:hAnsi="Arial" w:cs="Arial"/>
          <w:sz w:val="20"/>
          <w:szCs w:val="20"/>
        </w:rPr>
        <w:t xml:space="preserve">you say </w:t>
      </w:r>
      <w:r>
        <w:rPr>
          <w:rFonts w:ascii="Arial" w:hAnsi="Arial" w:cs="Arial"/>
          <w:sz w:val="20"/>
          <w:szCs w:val="20"/>
        </w:rPr>
        <w:t>“</w:t>
      </w:r>
      <w:r w:rsidR="008703EC" w:rsidRPr="005A7BEF">
        <w:rPr>
          <w:rFonts w:ascii="Arial" w:hAnsi="Arial" w:cs="Arial"/>
          <w:sz w:val="20"/>
          <w:szCs w:val="20"/>
        </w:rPr>
        <w:t>start now</w:t>
      </w:r>
      <w:r>
        <w:rPr>
          <w:rFonts w:ascii="Arial" w:hAnsi="Arial" w:cs="Arial"/>
          <w:sz w:val="20"/>
          <w:szCs w:val="20"/>
        </w:rPr>
        <w:t>”</w:t>
      </w:r>
      <w:r w:rsidR="008703EC" w:rsidRPr="005A7BEF">
        <w:rPr>
          <w:rFonts w:ascii="Arial" w:hAnsi="Arial" w:cs="Arial"/>
          <w:sz w:val="20"/>
          <w:szCs w:val="20"/>
        </w:rPr>
        <w:t xml:space="preserve">. End the timer when the </w:t>
      </w:r>
      <w:r w:rsidR="006D4B99" w:rsidRPr="005A7BEF">
        <w:rPr>
          <w:rFonts w:ascii="Arial" w:hAnsi="Arial" w:cs="Arial"/>
          <w:sz w:val="20"/>
          <w:szCs w:val="20"/>
        </w:rPr>
        <w:t xml:space="preserve">respondent </w:t>
      </w:r>
      <w:r w:rsidR="008703EC" w:rsidRPr="005A7BEF">
        <w:rPr>
          <w:rFonts w:ascii="Arial" w:hAnsi="Arial" w:cs="Arial"/>
          <w:sz w:val="20"/>
          <w:szCs w:val="20"/>
        </w:rPr>
        <w:t xml:space="preserve">is finished or at 240 seconds, whichever comes first. </w:t>
      </w:r>
      <w:r w:rsidRPr="007E563C">
        <w:rPr>
          <w:rFonts w:ascii="Arial" w:hAnsi="Arial" w:cs="Arial"/>
          <w:sz w:val="20"/>
          <w:szCs w:val="20"/>
        </w:rPr>
        <w:t>Use tally marks on a piece of paper to record the number of errors made, and then enter the total number of errors into the form when prompted.</w:t>
      </w:r>
    </w:p>
    <w:p w14:paraId="5A928312" w14:textId="2F1F3F87" w:rsidR="008703EC" w:rsidRPr="005A7BEF" w:rsidRDefault="008703EC" w:rsidP="005A7BEF">
      <w:pPr>
        <w:rPr>
          <w:rFonts w:ascii="Arial" w:hAnsi="Arial" w:cs="Arial"/>
          <w:sz w:val="20"/>
          <w:szCs w:val="20"/>
        </w:rPr>
      </w:pPr>
    </w:p>
    <w:p w14:paraId="41BB2973" w14:textId="77777777" w:rsidR="008703EC" w:rsidRPr="005A7BEF" w:rsidRDefault="008703EC" w:rsidP="005A7BEF">
      <w:pPr>
        <w:rPr>
          <w:rFonts w:ascii="Arial" w:hAnsi="Arial" w:cs="Arial"/>
          <w:b/>
          <w:sz w:val="20"/>
          <w:szCs w:val="20"/>
        </w:rPr>
      </w:pPr>
      <w:r w:rsidRPr="005A7BEF">
        <w:rPr>
          <w:rFonts w:ascii="Arial" w:hAnsi="Arial" w:cs="Arial"/>
          <w:b/>
          <w:sz w:val="20"/>
          <w:szCs w:val="20"/>
        </w:rPr>
        <w:t>Record the time to completion (Max 240 seconds): ________________________</w:t>
      </w:r>
    </w:p>
    <w:p w14:paraId="4431E76F" w14:textId="77777777" w:rsidR="008703EC" w:rsidRPr="005A7BEF" w:rsidRDefault="008703EC" w:rsidP="005A7BEF">
      <w:pPr>
        <w:rPr>
          <w:rFonts w:ascii="Arial" w:hAnsi="Arial" w:cs="Arial"/>
          <w:b/>
          <w:sz w:val="20"/>
          <w:szCs w:val="20"/>
          <w:u w:val="single"/>
        </w:rPr>
      </w:pPr>
      <w:r w:rsidRPr="005A7BEF">
        <w:rPr>
          <w:rFonts w:ascii="Arial" w:hAnsi="Arial" w:cs="Arial"/>
          <w:b/>
          <w:sz w:val="20"/>
          <w:szCs w:val="20"/>
          <w:u w:val="single"/>
        </w:rPr>
        <w:t>Scoring Sheet</w:t>
      </w:r>
    </w:p>
    <w:p w14:paraId="4988722D" w14:textId="77777777" w:rsidR="008703EC" w:rsidRPr="005A7BEF" w:rsidRDefault="008703EC" w:rsidP="005A7BEF">
      <w:pPr>
        <w:rPr>
          <w:rFonts w:ascii="Arial" w:hAnsi="Arial" w:cs="Arial"/>
          <w:sz w:val="20"/>
          <w:szCs w:val="20"/>
        </w:rPr>
      </w:pPr>
      <w:r w:rsidRPr="005A7BEF">
        <w:rPr>
          <w:rFonts w:ascii="Arial" w:hAnsi="Arial" w:cs="Arial"/>
          <w:sz w:val="20"/>
          <w:szCs w:val="20"/>
        </w:rPr>
        <w:t>Put an X over any shape that is incorrect. If they do not complete the task in 240 seconds mark the last arrow attempted.</w:t>
      </w:r>
    </w:p>
    <w:p w14:paraId="129114EC" w14:textId="77777777" w:rsidR="008703EC" w:rsidRPr="005A7BEF" w:rsidRDefault="008703EC" w:rsidP="005A7BEF">
      <w:pPr>
        <w:rPr>
          <w:rFonts w:ascii="Arial" w:hAnsi="Arial" w:cs="Arial"/>
          <w:sz w:val="20"/>
          <w:szCs w:val="20"/>
        </w:rPr>
      </w:pPr>
      <w:r w:rsidRPr="005A7BEF">
        <w:rPr>
          <w:rFonts w:ascii="Arial" w:hAnsi="Arial" w:cs="Arial"/>
          <w:b/>
          <w:noProof/>
          <w:sz w:val="20"/>
          <w:szCs w:val="20"/>
        </w:rPr>
        <w:drawing>
          <wp:inline distT="0" distB="0" distL="0" distR="0" wp14:anchorId="5B05519A" wp14:editId="7618669F">
            <wp:extent cx="8155172" cy="2923540"/>
            <wp:effectExtent l="0" t="0" r="0" b="0"/>
            <wp:docPr id="25" name="Picture 25" descr="C:\Users\eae1391\AppData\Local\Microsoft\Windows\INetCache\Content.Word\NEPSY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ae1391\AppData\Local\Microsoft\Windows\INetCache\Content.Word\NEPSY 1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162836" cy="2926288"/>
                    </a:xfrm>
                    <a:prstGeom prst="rect">
                      <a:avLst/>
                    </a:prstGeom>
                    <a:noFill/>
                    <a:ln>
                      <a:noFill/>
                    </a:ln>
                  </pic:spPr>
                </pic:pic>
              </a:graphicData>
            </a:graphic>
          </wp:inline>
        </w:drawing>
      </w:r>
    </w:p>
    <w:p w14:paraId="19865E8B" w14:textId="77777777" w:rsidR="007E563C" w:rsidRDefault="007E563C" w:rsidP="005A7BEF">
      <w:pPr>
        <w:rPr>
          <w:rFonts w:ascii="Arial" w:hAnsi="Arial" w:cs="Arial"/>
          <w:b/>
          <w:sz w:val="20"/>
          <w:szCs w:val="20"/>
        </w:rPr>
      </w:pPr>
    </w:p>
    <w:p w14:paraId="62DC5CC7" w14:textId="6788996E" w:rsidR="008703EC" w:rsidRPr="00842F8E" w:rsidRDefault="007E563C" w:rsidP="005A7BEF">
      <w:pPr>
        <w:rPr>
          <w:rFonts w:ascii="Arial" w:hAnsi="Arial" w:cs="Arial"/>
          <w:sz w:val="20"/>
          <w:szCs w:val="20"/>
        </w:rPr>
      </w:pPr>
      <w:r w:rsidRPr="00842F8E">
        <w:rPr>
          <w:rFonts w:ascii="Arial" w:hAnsi="Arial" w:cs="Arial"/>
          <w:sz w:val="20"/>
          <w:szCs w:val="20"/>
        </w:rPr>
        <w:t>Enter in the total number of errors [Name] made (both uncorrected and self-corrected).</w:t>
      </w:r>
      <w:r w:rsidR="008703EC" w:rsidRPr="00842F8E">
        <w:rPr>
          <w:rFonts w:ascii="Arial" w:hAnsi="Arial" w:cs="Arial"/>
          <w:sz w:val="20"/>
          <w:szCs w:val="20"/>
        </w:rPr>
        <w:t>: ________________________</w:t>
      </w:r>
    </w:p>
    <w:p w14:paraId="2E32F5DA" w14:textId="16326798" w:rsidR="008703EC" w:rsidRPr="005A7BEF" w:rsidRDefault="008703EC" w:rsidP="005A7BEF">
      <w:pPr>
        <w:rPr>
          <w:rFonts w:ascii="Arial" w:hAnsi="Arial" w:cs="Arial"/>
        </w:rPr>
      </w:pPr>
      <w:r w:rsidRPr="00842F8E">
        <w:rPr>
          <w:rFonts w:ascii="Arial" w:hAnsi="Arial" w:cs="Arial"/>
          <w:sz w:val="20"/>
          <w:szCs w:val="20"/>
        </w:rPr>
        <w:br w:type="page"/>
      </w:r>
      <w:r w:rsidR="00913C2A" w:rsidRPr="005A7BEF" w:rsidDel="00913C2A">
        <w:rPr>
          <w:rFonts w:ascii="Arial" w:hAnsi="Arial" w:cs="Arial"/>
          <w:b/>
          <w:sz w:val="20"/>
          <w:szCs w:val="20"/>
        </w:rPr>
        <w:lastRenderedPageBreak/>
        <w:t xml:space="preserve"> </w:t>
      </w:r>
    </w:p>
    <w:p w14:paraId="734A6014" w14:textId="235E2619" w:rsidR="007A2C57" w:rsidRPr="005A7BEF" w:rsidRDefault="003E332F" w:rsidP="008D4F63">
      <w:pPr>
        <w:pStyle w:val="Heading3"/>
        <w:ind w:left="720" w:hanging="720"/>
        <w:rPr>
          <w:rFonts w:ascii="Arial" w:hAnsi="Arial" w:cs="Arial"/>
          <w:color w:val="auto"/>
          <w:sz w:val="24"/>
          <w:szCs w:val="24"/>
        </w:rPr>
      </w:pPr>
      <w:hyperlink w:anchor="DigitSpan" w:history="1">
        <w:bookmarkStart w:id="72" w:name="_Toc516617789"/>
        <w:r w:rsidR="002624D9" w:rsidRPr="005A7BEF">
          <w:rPr>
            <w:rFonts w:ascii="Arial" w:hAnsi="Arial" w:cs="Arial"/>
            <w:color w:val="auto"/>
            <w:sz w:val="24"/>
            <w:szCs w:val="24"/>
          </w:rPr>
          <w:t>V.</w:t>
        </w:r>
        <w:r w:rsidR="007A2C57" w:rsidRPr="005A7BEF">
          <w:rPr>
            <w:rFonts w:ascii="Arial" w:hAnsi="Arial" w:cs="Arial"/>
            <w:color w:val="auto"/>
            <w:sz w:val="24"/>
            <w:szCs w:val="24"/>
          </w:rPr>
          <w:t xml:space="preserve"> DIGIT SPAN TEST</w:t>
        </w:r>
        <w:r w:rsidR="009C39E1">
          <w:rPr>
            <w:rFonts w:ascii="Arial" w:hAnsi="Arial" w:cs="Arial"/>
            <w:color w:val="auto"/>
            <w:sz w:val="24"/>
            <w:szCs w:val="24"/>
          </w:rPr>
          <w:t>IN</w:t>
        </w:r>
        <w:r w:rsidR="007A2C57" w:rsidRPr="005A7BEF">
          <w:rPr>
            <w:rFonts w:ascii="Arial" w:hAnsi="Arial" w:cs="Arial"/>
            <w:color w:val="auto"/>
            <w:sz w:val="24"/>
            <w:szCs w:val="24"/>
          </w:rPr>
          <w:t>G</w:t>
        </w:r>
        <w:bookmarkEnd w:id="72"/>
      </w:hyperlink>
      <w:r w:rsidR="007A2C57" w:rsidRPr="005A7BEF">
        <w:rPr>
          <w:rFonts w:ascii="Arial" w:hAnsi="Arial" w:cs="Arial"/>
          <w:color w:val="auto"/>
          <w:sz w:val="24"/>
          <w:szCs w:val="24"/>
        </w:rPr>
        <w:t xml:space="preserve">  </w:t>
      </w:r>
    </w:p>
    <w:p w14:paraId="42C183EC" w14:textId="77777777" w:rsidR="002624D9" w:rsidRPr="005A7BEF" w:rsidRDefault="002624D9" w:rsidP="005A7BEF">
      <w:pPr>
        <w:rPr>
          <w:rFonts w:ascii="Arial" w:hAnsi="Arial" w:cs="Arial"/>
          <w:i/>
          <w:sz w:val="20"/>
          <w:szCs w:val="20"/>
        </w:rPr>
      </w:pPr>
    </w:p>
    <w:p w14:paraId="0D39BEE2" w14:textId="77777777" w:rsidR="002624D9" w:rsidRPr="005A7BEF" w:rsidRDefault="002624D9" w:rsidP="005A7BEF">
      <w:pPr>
        <w:rPr>
          <w:rFonts w:ascii="Arial" w:hAnsi="Arial" w:cs="Arial"/>
          <w:b/>
          <w:i/>
          <w:sz w:val="20"/>
          <w:szCs w:val="20"/>
        </w:rPr>
      </w:pPr>
      <w:r w:rsidRPr="005A7BEF">
        <w:rPr>
          <w:rFonts w:ascii="Arial" w:hAnsi="Arial" w:cs="Arial"/>
          <w:b/>
          <w:i/>
          <w:sz w:val="20"/>
          <w:szCs w:val="20"/>
        </w:rPr>
        <w:t>This section is administered to all household members, age 5 and up.</w:t>
      </w:r>
    </w:p>
    <w:p w14:paraId="6DCB9719" w14:textId="77777777" w:rsidR="002624D9" w:rsidRPr="005A7BEF" w:rsidRDefault="002624D9" w:rsidP="005A7BEF">
      <w:pPr>
        <w:rPr>
          <w:rFonts w:ascii="Arial" w:hAnsi="Arial" w:cs="Arial"/>
          <w:i/>
          <w:sz w:val="20"/>
          <w:szCs w:val="20"/>
        </w:rPr>
      </w:pPr>
    </w:p>
    <w:p w14:paraId="00CE9C6A" w14:textId="563EB085" w:rsidR="002624D9" w:rsidRDefault="002624D9" w:rsidP="005A7BEF">
      <w:pPr>
        <w:rPr>
          <w:rFonts w:ascii="Arial" w:hAnsi="Arial" w:cs="Arial"/>
          <w:i/>
          <w:sz w:val="20"/>
          <w:szCs w:val="20"/>
        </w:rPr>
      </w:pPr>
    </w:p>
    <w:p w14:paraId="2C39FA0C" w14:textId="3B9C23CA" w:rsidR="007A2C57" w:rsidRPr="005A7BEF" w:rsidRDefault="007A2C57" w:rsidP="005A7BEF">
      <w:pPr>
        <w:rPr>
          <w:rFonts w:ascii="Arial" w:hAnsi="Arial" w:cs="Arial"/>
          <w:i/>
          <w:sz w:val="20"/>
          <w:szCs w:val="20"/>
        </w:rPr>
      </w:pPr>
    </w:p>
    <w:p w14:paraId="473A5FEC" w14:textId="77777777" w:rsidR="007A2C57" w:rsidRPr="005A7BEF" w:rsidRDefault="007A2C57" w:rsidP="005A7BEF">
      <w:pPr>
        <w:rPr>
          <w:rFonts w:ascii="Arial" w:hAnsi="Arial" w:cs="Arial"/>
          <w:i/>
          <w:sz w:val="20"/>
          <w:szCs w:val="20"/>
        </w:rPr>
      </w:pPr>
    </w:p>
    <w:p w14:paraId="4E9DF39E" w14:textId="0AEE1482" w:rsidR="007E563C" w:rsidRDefault="009C39E1" w:rsidP="008D4F63">
      <w:pPr>
        <w:rPr>
          <w:rFonts w:ascii="Arial" w:hAnsi="Arial" w:cs="Arial"/>
          <w:sz w:val="20"/>
          <w:szCs w:val="20"/>
        </w:rPr>
      </w:pPr>
      <w:r w:rsidRPr="00842F8E">
        <w:rPr>
          <w:rFonts w:ascii="Arial" w:hAnsi="Arial" w:cs="Arial"/>
          <w:b/>
          <w:sz w:val="20"/>
          <w:szCs w:val="20"/>
        </w:rPr>
        <w:t>Interviewer</w:t>
      </w:r>
      <w:r>
        <w:rPr>
          <w:rFonts w:ascii="Arial" w:hAnsi="Arial" w:cs="Arial"/>
          <w:sz w:val="20"/>
          <w:szCs w:val="20"/>
        </w:rPr>
        <w:t xml:space="preserve">: </w:t>
      </w:r>
    </w:p>
    <w:p w14:paraId="2C0F9B55" w14:textId="6A957339" w:rsidR="009C39E1" w:rsidRPr="00842F8E" w:rsidRDefault="007E563C" w:rsidP="00842F8E">
      <w:pPr>
        <w:ind w:firstLine="720"/>
        <w:rPr>
          <w:rFonts w:ascii="Arial" w:hAnsi="Arial" w:cs="Arial"/>
          <w:sz w:val="20"/>
          <w:szCs w:val="20"/>
        </w:rPr>
      </w:pPr>
      <w:r>
        <w:rPr>
          <w:rFonts w:ascii="Arial" w:hAnsi="Arial" w:cs="Arial"/>
          <w:sz w:val="20"/>
          <w:szCs w:val="20"/>
        </w:rPr>
        <w:t>-</w:t>
      </w:r>
      <w:r w:rsidR="007A2C57" w:rsidRPr="00842F8E">
        <w:rPr>
          <w:rFonts w:ascii="Arial" w:hAnsi="Arial" w:cs="Arial"/>
          <w:sz w:val="20"/>
          <w:szCs w:val="20"/>
        </w:rPr>
        <w:t>Read each digit span only once at an even rate of one digit per secon</w:t>
      </w:r>
      <w:r w:rsidR="009C39E1" w:rsidRPr="00842F8E">
        <w:rPr>
          <w:rFonts w:ascii="Arial" w:hAnsi="Arial" w:cs="Arial"/>
          <w:sz w:val="20"/>
          <w:szCs w:val="20"/>
        </w:rPr>
        <w:t>d.</w:t>
      </w:r>
    </w:p>
    <w:p w14:paraId="3FDF9B66" w14:textId="2523B957" w:rsidR="009C39E1" w:rsidRDefault="007E563C" w:rsidP="00842F8E">
      <w:pPr>
        <w:rPr>
          <w:rFonts w:ascii="Arial" w:hAnsi="Arial" w:cs="Arial"/>
          <w:sz w:val="20"/>
          <w:szCs w:val="20"/>
        </w:rPr>
      </w:pPr>
      <w:r>
        <w:rPr>
          <w:rFonts w:ascii="Arial" w:hAnsi="Arial" w:cs="Arial"/>
          <w:b/>
          <w:sz w:val="20"/>
          <w:szCs w:val="20"/>
        </w:rPr>
        <w:tab/>
        <w:t>-</w:t>
      </w:r>
      <w:r w:rsidR="007A2C57" w:rsidRPr="005A7BEF">
        <w:rPr>
          <w:rFonts w:ascii="Arial" w:hAnsi="Arial" w:cs="Arial"/>
          <w:sz w:val="20"/>
          <w:szCs w:val="20"/>
        </w:rPr>
        <w:t>Read and score part A first and then part B</w:t>
      </w:r>
      <w:r w:rsidR="009C39E1">
        <w:rPr>
          <w:rFonts w:ascii="Arial" w:hAnsi="Arial" w:cs="Arial"/>
          <w:sz w:val="20"/>
          <w:szCs w:val="20"/>
        </w:rPr>
        <w:t>.</w:t>
      </w:r>
      <w:r w:rsidR="007A2C57" w:rsidRPr="005A7BEF">
        <w:rPr>
          <w:rFonts w:ascii="Arial" w:hAnsi="Arial" w:cs="Arial"/>
          <w:sz w:val="20"/>
          <w:szCs w:val="20"/>
        </w:rPr>
        <w:t xml:space="preserve"> </w:t>
      </w:r>
    </w:p>
    <w:p w14:paraId="56E1F94F" w14:textId="668A0AF5" w:rsidR="009C39E1" w:rsidRDefault="007E563C" w:rsidP="00842F8E">
      <w:pPr>
        <w:rPr>
          <w:rFonts w:ascii="Arial" w:hAnsi="Arial" w:cs="Arial"/>
          <w:sz w:val="20"/>
          <w:szCs w:val="20"/>
        </w:rPr>
      </w:pPr>
      <w:r>
        <w:rPr>
          <w:rFonts w:ascii="Arial" w:hAnsi="Arial" w:cs="Arial"/>
          <w:sz w:val="20"/>
          <w:szCs w:val="20"/>
        </w:rPr>
        <w:tab/>
      </w:r>
      <w:r w:rsidR="009C39E1">
        <w:rPr>
          <w:rFonts w:ascii="Arial" w:hAnsi="Arial" w:cs="Arial"/>
          <w:sz w:val="20"/>
          <w:szCs w:val="20"/>
        </w:rPr>
        <w:t>-</w:t>
      </w:r>
      <w:r w:rsidR="007A2C57" w:rsidRPr="005A7BEF">
        <w:rPr>
          <w:rFonts w:ascii="Arial" w:hAnsi="Arial" w:cs="Arial"/>
          <w:sz w:val="20"/>
          <w:szCs w:val="20"/>
        </w:rPr>
        <w:t>If the</w:t>
      </w:r>
      <w:r w:rsidR="002624D9" w:rsidRPr="005A7BEF">
        <w:rPr>
          <w:rFonts w:ascii="Arial" w:hAnsi="Arial" w:cs="Arial"/>
          <w:sz w:val="20"/>
          <w:szCs w:val="20"/>
        </w:rPr>
        <w:t xml:space="preserve"> </w:t>
      </w:r>
      <w:r w:rsidR="009C39E1">
        <w:rPr>
          <w:rFonts w:ascii="Arial" w:hAnsi="Arial" w:cs="Arial"/>
          <w:sz w:val="20"/>
          <w:szCs w:val="20"/>
        </w:rPr>
        <w:t>child</w:t>
      </w:r>
      <w:r w:rsidR="007A2C57" w:rsidRPr="005A7BEF">
        <w:rPr>
          <w:rFonts w:ascii="Arial" w:hAnsi="Arial" w:cs="Arial"/>
          <w:sz w:val="20"/>
          <w:szCs w:val="20"/>
        </w:rPr>
        <w:t xml:space="preserve"> does not respond after reading the question, do </w:t>
      </w:r>
      <w:r w:rsidR="007A2C57" w:rsidRPr="00842F8E">
        <w:rPr>
          <w:rFonts w:ascii="Arial" w:hAnsi="Arial" w:cs="Arial"/>
          <w:b/>
          <w:sz w:val="20"/>
          <w:szCs w:val="20"/>
        </w:rPr>
        <w:t>NOT</w:t>
      </w:r>
      <w:r w:rsidR="007A2C57" w:rsidRPr="005A7BEF">
        <w:rPr>
          <w:rFonts w:ascii="Arial" w:hAnsi="Arial" w:cs="Arial"/>
          <w:sz w:val="20"/>
          <w:szCs w:val="20"/>
        </w:rPr>
        <w:t xml:space="preserve"> encourage furthe</w:t>
      </w:r>
      <w:r w:rsidR="009C39E1">
        <w:rPr>
          <w:rFonts w:ascii="Arial" w:hAnsi="Arial" w:cs="Arial"/>
          <w:sz w:val="20"/>
          <w:szCs w:val="20"/>
        </w:rPr>
        <w:t>r</w:t>
      </w:r>
    </w:p>
    <w:p w14:paraId="30AD5DA8" w14:textId="124FB3C3" w:rsidR="009C39E1" w:rsidRDefault="009C39E1" w:rsidP="008D4F63">
      <w:pPr>
        <w:ind w:left="720"/>
        <w:rPr>
          <w:rFonts w:ascii="Arial" w:hAnsi="Arial" w:cs="Arial"/>
          <w:sz w:val="20"/>
          <w:szCs w:val="20"/>
        </w:rPr>
      </w:pPr>
      <w:r>
        <w:rPr>
          <w:rFonts w:ascii="Arial" w:hAnsi="Arial" w:cs="Arial"/>
          <w:sz w:val="20"/>
          <w:szCs w:val="20"/>
        </w:rPr>
        <w:t>-</w:t>
      </w:r>
      <w:r w:rsidR="007A2C57" w:rsidRPr="005A7BEF">
        <w:rPr>
          <w:rFonts w:ascii="Arial" w:hAnsi="Arial" w:cs="Arial"/>
          <w:sz w:val="20"/>
          <w:szCs w:val="20"/>
        </w:rPr>
        <w:t xml:space="preserve">Stop the test when </w:t>
      </w:r>
      <w:r w:rsidR="002624D9" w:rsidRPr="005A7BEF">
        <w:rPr>
          <w:rFonts w:ascii="Arial" w:hAnsi="Arial" w:cs="Arial"/>
          <w:sz w:val="20"/>
          <w:szCs w:val="20"/>
        </w:rPr>
        <w:t xml:space="preserve">respondent </w:t>
      </w:r>
      <w:r w:rsidR="007A2C57" w:rsidRPr="005A7BEF">
        <w:rPr>
          <w:rFonts w:ascii="Arial" w:hAnsi="Arial" w:cs="Arial"/>
          <w:sz w:val="20"/>
          <w:szCs w:val="20"/>
        </w:rPr>
        <w:t xml:space="preserve">misses both part A and part B of any </w:t>
      </w:r>
      <w:r w:rsidR="007A2C57" w:rsidRPr="00842F8E">
        <w:rPr>
          <w:rFonts w:ascii="Arial" w:hAnsi="Arial" w:cs="Arial"/>
          <w:b/>
          <w:sz w:val="20"/>
          <w:szCs w:val="20"/>
        </w:rPr>
        <w:t>ONE</w:t>
      </w:r>
      <w:r w:rsidR="007A2C57" w:rsidRPr="005A7BEF">
        <w:rPr>
          <w:rFonts w:ascii="Arial" w:hAnsi="Arial" w:cs="Arial"/>
          <w:sz w:val="20"/>
          <w:szCs w:val="20"/>
        </w:rPr>
        <w:t xml:space="preserve"> question</w:t>
      </w:r>
    </w:p>
    <w:p w14:paraId="726E032E" w14:textId="16AFFFAE" w:rsidR="007A2C57" w:rsidRPr="005A7BEF" w:rsidRDefault="009C39E1" w:rsidP="008D4F63">
      <w:pPr>
        <w:ind w:left="720"/>
        <w:rPr>
          <w:rFonts w:ascii="Arial" w:hAnsi="Arial" w:cs="Arial"/>
          <w:sz w:val="20"/>
          <w:szCs w:val="20"/>
        </w:rPr>
      </w:pPr>
      <w:r>
        <w:rPr>
          <w:rFonts w:ascii="Arial" w:hAnsi="Arial" w:cs="Arial"/>
          <w:sz w:val="20"/>
          <w:szCs w:val="20"/>
        </w:rPr>
        <w:t>-</w:t>
      </w:r>
      <w:r w:rsidR="007A2C57" w:rsidRPr="005A7BEF">
        <w:rPr>
          <w:rFonts w:ascii="Arial" w:hAnsi="Arial" w:cs="Arial"/>
          <w:sz w:val="20"/>
          <w:szCs w:val="20"/>
        </w:rPr>
        <w:t>To be scored as “correct”, no digits may be omitted or be in different order from what is given here</w:t>
      </w:r>
    </w:p>
    <w:p w14:paraId="30638E01" w14:textId="77777777" w:rsidR="007A2C57" w:rsidRPr="005A7BEF" w:rsidRDefault="007A2C57" w:rsidP="005A7BEF">
      <w:pPr>
        <w:rPr>
          <w:rFonts w:ascii="Arial" w:hAnsi="Arial" w:cs="Arial"/>
          <w:sz w:val="20"/>
          <w:szCs w:val="20"/>
        </w:rPr>
      </w:pPr>
    </w:p>
    <w:p w14:paraId="764B838B" w14:textId="77777777" w:rsidR="007A2C57" w:rsidRPr="005A7BEF" w:rsidRDefault="007A2C57" w:rsidP="005A7BEF">
      <w:pPr>
        <w:ind w:left="1440"/>
        <w:rPr>
          <w:rFonts w:ascii="Arial" w:hAnsi="Arial" w:cs="Arial"/>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5206"/>
        <w:gridCol w:w="1810"/>
        <w:gridCol w:w="1810"/>
        <w:gridCol w:w="1810"/>
        <w:gridCol w:w="1810"/>
        <w:gridCol w:w="1804"/>
      </w:tblGrid>
      <w:tr w:rsidR="00536D65" w:rsidRPr="005A7BEF" w14:paraId="3A7BB62A" w14:textId="77777777" w:rsidTr="004E7EF3">
        <w:trPr>
          <w:trHeight w:val="258"/>
        </w:trPr>
        <w:tc>
          <w:tcPr>
            <w:tcW w:w="1827" w:type="pct"/>
            <w:shd w:val="clear" w:color="auto" w:fill="A6A6A6" w:themeFill="background1" w:themeFillShade="A6"/>
            <w:vAlign w:val="center"/>
          </w:tcPr>
          <w:p w14:paraId="4A026644" w14:textId="77777777" w:rsidR="006D4B99" w:rsidRPr="005A7BEF" w:rsidRDefault="006D4B99" w:rsidP="005A7BEF">
            <w:pPr>
              <w:pStyle w:val="TableContents"/>
              <w:snapToGrid w:val="0"/>
              <w:jc w:val="center"/>
              <w:rPr>
                <w:rFonts w:ascii="Arial" w:hAnsi="Arial" w:cs="Arial"/>
                <w:b/>
                <w:sz w:val="16"/>
                <w:szCs w:val="16"/>
              </w:rPr>
            </w:pPr>
            <w:r w:rsidRPr="005A7BEF">
              <w:rPr>
                <w:rFonts w:ascii="Arial" w:hAnsi="Arial" w:cs="Arial"/>
                <w:b/>
                <w:sz w:val="16"/>
                <w:szCs w:val="16"/>
              </w:rPr>
              <w:t>Part 1: Digits Forwards</w:t>
            </w:r>
          </w:p>
        </w:tc>
        <w:tc>
          <w:tcPr>
            <w:tcW w:w="635" w:type="pct"/>
            <w:shd w:val="clear" w:color="auto" w:fill="A6A6A6" w:themeFill="background1" w:themeFillShade="A6"/>
            <w:vAlign w:val="center"/>
          </w:tcPr>
          <w:p w14:paraId="591A1D30" w14:textId="24CE7E89" w:rsidR="006D4B99"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Respondent 1</w:t>
            </w:r>
          </w:p>
        </w:tc>
        <w:tc>
          <w:tcPr>
            <w:tcW w:w="635" w:type="pct"/>
            <w:shd w:val="clear" w:color="auto" w:fill="A6A6A6" w:themeFill="background1" w:themeFillShade="A6"/>
            <w:vAlign w:val="center"/>
          </w:tcPr>
          <w:p w14:paraId="59DE9626" w14:textId="20D907C4" w:rsidR="006D4B99"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Respondent 2</w:t>
            </w:r>
          </w:p>
        </w:tc>
        <w:tc>
          <w:tcPr>
            <w:tcW w:w="635" w:type="pct"/>
            <w:shd w:val="clear" w:color="auto" w:fill="A6A6A6" w:themeFill="background1" w:themeFillShade="A6"/>
            <w:vAlign w:val="center"/>
          </w:tcPr>
          <w:p w14:paraId="4B33163B" w14:textId="410BB44F" w:rsidR="006D4B99"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Respondent 3</w:t>
            </w:r>
          </w:p>
        </w:tc>
        <w:tc>
          <w:tcPr>
            <w:tcW w:w="635" w:type="pct"/>
            <w:shd w:val="clear" w:color="auto" w:fill="A6A6A6" w:themeFill="background1" w:themeFillShade="A6"/>
            <w:vAlign w:val="center"/>
          </w:tcPr>
          <w:p w14:paraId="01E8BAE4" w14:textId="791106D3" w:rsidR="006D4B99"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Respondent 4</w:t>
            </w:r>
          </w:p>
        </w:tc>
        <w:tc>
          <w:tcPr>
            <w:tcW w:w="633" w:type="pct"/>
            <w:shd w:val="clear" w:color="auto" w:fill="A6A6A6" w:themeFill="background1" w:themeFillShade="A6"/>
            <w:vAlign w:val="center"/>
          </w:tcPr>
          <w:p w14:paraId="58566E0E" w14:textId="1D3FBB79" w:rsidR="006D4B99"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Respondent 5</w:t>
            </w:r>
          </w:p>
        </w:tc>
      </w:tr>
      <w:tr w:rsidR="00536D65" w:rsidRPr="005A7BEF" w14:paraId="4FBB8D84" w14:textId="77777777" w:rsidTr="004E7EF3">
        <w:trPr>
          <w:trHeight w:val="43"/>
        </w:trPr>
        <w:tc>
          <w:tcPr>
            <w:tcW w:w="1827" w:type="pct"/>
            <w:vAlign w:val="center"/>
          </w:tcPr>
          <w:p w14:paraId="668DFE66" w14:textId="58D3365D" w:rsidR="007A2C57" w:rsidRPr="005A7BEF" w:rsidRDefault="007A2C57">
            <w:pPr>
              <w:autoSpaceDE w:val="0"/>
              <w:snapToGrid w:val="0"/>
              <w:rPr>
                <w:rFonts w:ascii="Arial" w:hAnsi="Arial" w:cs="Arial"/>
                <w:b/>
                <w:sz w:val="16"/>
                <w:szCs w:val="16"/>
              </w:rPr>
            </w:pPr>
            <w:r w:rsidRPr="005A7BEF">
              <w:rPr>
                <w:rFonts w:ascii="Arial" w:hAnsi="Arial" w:cs="Arial"/>
                <w:b/>
                <w:sz w:val="16"/>
                <w:szCs w:val="16"/>
              </w:rPr>
              <w:t xml:space="preserve">Please </w:t>
            </w:r>
            <w:r w:rsidR="007E563C">
              <w:rPr>
                <w:rFonts w:ascii="Arial" w:hAnsi="Arial" w:cs="Arial"/>
                <w:b/>
                <w:sz w:val="16"/>
                <w:szCs w:val="16"/>
              </w:rPr>
              <w:t>confirm</w:t>
            </w:r>
            <w:r w:rsidR="007E563C" w:rsidRPr="005A7BEF">
              <w:rPr>
                <w:rFonts w:ascii="Arial" w:hAnsi="Arial" w:cs="Arial"/>
                <w:b/>
                <w:sz w:val="16"/>
                <w:szCs w:val="16"/>
              </w:rPr>
              <w:t xml:space="preserve"> </w:t>
            </w:r>
            <w:r w:rsidRPr="005A7BEF">
              <w:rPr>
                <w:rFonts w:ascii="Arial" w:hAnsi="Arial" w:cs="Arial"/>
                <w:b/>
                <w:sz w:val="16"/>
                <w:szCs w:val="16"/>
              </w:rPr>
              <w:t xml:space="preserve">the exact time.  </w:t>
            </w:r>
            <w:r w:rsidRPr="005A7BEF">
              <w:rPr>
                <w:rFonts w:ascii="Arial" w:hAnsi="Arial" w:cs="Arial"/>
                <w:sz w:val="16"/>
                <w:szCs w:val="16"/>
              </w:rPr>
              <w:t>HH:MM</w:t>
            </w:r>
          </w:p>
        </w:tc>
        <w:tc>
          <w:tcPr>
            <w:tcW w:w="635" w:type="pct"/>
            <w:vAlign w:val="center"/>
          </w:tcPr>
          <w:p w14:paraId="70656F56" w14:textId="77777777" w:rsidR="007A2C57" w:rsidRPr="005A7BEF" w:rsidRDefault="007A2C57" w:rsidP="005A7BEF">
            <w:pPr>
              <w:pStyle w:val="TableContents"/>
              <w:snapToGrid w:val="0"/>
              <w:rPr>
                <w:rFonts w:ascii="Arial" w:hAnsi="Arial" w:cs="Arial"/>
                <w:sz w:val="16"/>
                <w:szCs w:val="16"/>
              </w:rPr>
            </w:pPr>
          </w:p>
        </w:tc>
        <w:tc>
          <w:tcPr>
            <w:tcW w:w="635" w:type="pct"/>
          </w:tcPr>
          <w:p w14:paraId="7E6D1FBD"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5" w:type="pct"/>
          </w:tcPr>
          <w:p w14:paraId="3B678C46"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5" w:type="pct"/>
          </w:tcPr>
          <w:p w14:paraId="0E7D2197"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3" w:type="pct"/>
          </w:tcPr>
          <w:p w14:paraId="717E4E42" w14:textId="77777777" w:rsidR="007A2C57" w:rsidRPr="005A7BEF" w:rsidRDefault="007A2C57" w:rsidP="005A7BEF">
            <w:pPr>
              <w:pStyle w:val="TableContents"/>
              <w:autoSpaceDE w:val="0"/>
              <w:snapToGrid w:val="0"/>
              <w:spacing w:after="80"/>
              <w:rPr>
                <w:rFonts w:ascii="Arial" w:hAnsi="Arial" w:cs="Arial"/>
                <w:sz w:val="16"/>
                <w:szCs w:val="16"/>
              </w:rPr>
            </w:pPr>
          </w:p>
        </w:tc>
      </w:tr>
      <w:tr w:rsidR="00536D65" w:rsidRPr="005A7BEF" w14:paraId="145197E2" w14:textId="77777777" w:rsidTr="004E7EF3">
        <w:trPr>
          <w:trHeight w:val="43"/>
        </w:trPr>
        <w:tc>
          <w:tcPr>
            <w:tcW w:w="1827" w:type="pct"/>
            <w:vAlign w:val="center"/>
          </w:tcPr>
          <w:p w14:paraId="6232342B" w14:textId="39D97410" w:rsidR="007A2C57" w:rsidRPr="005A7BEF" w:rsidRDefault="00555EBE" w:rsidP="005A7BEF">
            <w:pPr>
              <w:autoSpaceDE w:val="0"/>
              <w:snapToGrid w:val="0"/>
              <w:rPr>
                <w:rFonts w:ascii="Arial" w:hAnsi="Arial" w:cs="Arial"/>
                <w:sz w:val="16"/>
                <w:szCs w:val="16"/>
              </w:rPr>
            </w:pPr>
            <w:r>
              <w:rPr>
                <w:rFonts w:ascii="Arial" w:hAnsi="Arial" w:cs="Arial"/>
                <w:b/>
                <w:bCs/>
                <w:sz w:val="16"/>
                <w:szCs w:val="16"/>
              </w:rPr>
              <w:t>Q</w:t>
            </w:r>
            <w:r w:rsidR="007A2C57" w:rsidRPr="005A7BEF">
              <w:rPr>
                <w:rFonts w:ascii="Arial" w:hAnsi="Arial" w:cs="Arial"/>
                <w:b/>
                <w:bCs/>
                <w:sz w:val="16"/>
                <w:szCs w:val="16"/>
              </w:rPr>
              <w:t>1a.</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2-3-4-5-6-7-8-9” </w:t>
            </w:r>
            <w:r w:rsidR="007A2C57" w:rsidRPr="005A7BEF">
              <w:rPr>
                <w:rFonts w:ascii="Arial" w:hAnsi="Arial" w:cs="Arial"/>
                <w:sz w:val="16"/>
                <w:szCs w:val="16"/>
              </w:rPr>
              <w:t xml:space="preserve">Did </w:t>
            </w:r>
            <w:r w:rsidR="00030043">
              <w:rPr>
                <w:rFonts w:ascii="Arial" w:hAnsi="Arial" w:cs="Arial"/>
                <w:sz w:val="16"/>
                <w:szCs w:val="16"/>
              </w:rPr>
              <w:t>[</w:t>
            </w:r>
            <w:r w:rsidR="007A2C57" w:rsidRPr="005A7BEF">
              <w:rPr>
                <w:rFonts w:ascii="Arial" w:hAnsi="Arial" w:cs="Arial"/>
                <w:sz w:val="16"/>
                <w:szCs w:val="16"/>
              </w:rPr>
              <w:t>Name</w:t>
            </w:r>
            <w:r w:rsidR="00030043">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635" w:type="pct"/>
            <w:vAlign w:val="center"/>
          </w:tcPr>
          <w:p w14:paraId="3B0841D1" w14:textId="77777777" w:rsidR="007A2C57" w:rsidRPr="005A7BEF" w:rsidRDefault="007A2C57" w:rsidP="005A7BEF">
            <w:pPr>
              <w:autoSpaceDE w:val="0"/>
              <w:spacing w:after="80"/>
              <w:rPr>
                <w:rFonts w:ascii="Arial" w:hAnsi="Arial" w:cs="Arial"/>
                <w:sz w:val="16"/>
                <w:szCs w:val="16"/>
              </w:rPr>
            </w:pPr>
          </w:p>
        </w:tc>
        <w:tc>
          <w:tcPr>
            <w:tcW w:w="635" w:type="pct"/>
          </w:tcPr>
          <w:p w14:paraId="46D1D3DB" w14:textId="77777777" w:rsidR="007A2C57" w:rsidRPr="005A7BEF" w:rsidRDefault="007A2C57" w:rsidP="005A7BEF">
            <w:pPr>
              <w:autoSpaceDE w:val="0"/>
              <w:rPr>
                <w:rFonts w:ascii="Arial" w:hAnsi="Arial" w:cs="Arial"/>
                <w:sz w:val="16"/>
                <w:szCs w:val="16"/>
              </w:rPr>
            </w:pPr>
          </w:p>
        </w:tc>
        <w:tc>
          <w:tcPr>
            <w:tcW w:w="635" w:type="pct"/>
          </w:tcPr>
          <w:p w14:paraId="7AB945BB" w14:textId="77777777" w:rsidR="007A2C57" w:rsidRPr="005A7BEF" w:rsidRDefault="007A2C57" w:rsidP="005A7BEF">
            <w:pPr>
              <w:autoSpaceDE w:val="0"/>
              <w:rPr>
                <w:rFonts w:ascii="Arial" w:hAnsi="Arial" w:cs="Arial"/>
                <w:sz w:val="16"/>
                <w:szCs w:val="16"/>
              </w:rPr>
            </w:pPr>
          </w:p>
        </w:tc>
        <w:tc>
          <w:tcPr>
            <w:tcW w:w="635" w:type="pct"/>
          </w:tcPr>
          <w:p w14:paraId="30B51A95" w14:textId="77777777" w:rsidR="007A2C57" w:rsidRPr="005A7BEF" w:rsidRDefault="007A2C57" w:rsidP="005A7BEF">
            <w:pPr>
              <w:autoSpaceDE w:val="0"/>
              <w:rPr>
                <w:rFonts w:ascii="Arial" w:hAnsi="Arial" w:cs="Arial"/>
                <w:sz w:val="16"/>
                <w:szCs w:val="16"/>
              </w:rPr>
            </w:pPr>
          </w:p>
        </w:tc>
        <w:tc>
          <w:tcPr>
            <w:tcW w:w="633" w:type="pct"/>
          </w:tcPr>
          <w:p w14:paraId="2EC9A584" w14:textId="77777777" w:rsidR="007A2C57" w:rsidRPr="005A7BEF" w:rsidRDefault="007A2C57" w:rsidP="005A7BEF">
            <w:pPr>
              <w:autoSpaceDE w:val="0"/>
              <w:rPr>
                <w:rFonts w:ascii="Arial" w:hAnsi="Arial" w:cs="Arial"/>
                <w:sz w:val="16"/>
                <w:szCs w:val="16"/>
              </w:rPr>
            </w:pPr>
          </w:p>
        </w:tc>
      </w:tr>
      <w:tr w:rsidR="00536D65" w:rsidRPr="005A7BEF" w14:paraId="40A21E78" w14:textId="77777777" w:rsidTr="004E7EF3">
        <w:trPr>
          <w:trHeight w:val="43"/>
        </w:trPr>
        <w:tc>
          <w:tcPr>
            <w:tcW w:w="1827" w:type="pct"/>
            <w:vAlign w:val="center"/>
          </w:tcPr>
          <w:p w14:paraId="7F9FDA80" w14:textId="66466154" w:rsidR="007A2C57" w:rsidRPr="005A7BEF" w:rsidRDefault="00555EBE" w:rsidP="005A7BEF">
            <w:pPr>
              <w:autoSpaceDE w:val="0"/>
              <w:snapToGrid w:val="0"/>
              <w:rPr>
                <w:rFonts w:ascii="Arial" w:hAnsi="Arial" w:cs="Arial"/>
                <w:sz w:val="16"/>
                <w:szCs w:val="16"/>
              </w:rPr>
            </w:pPr>
            <w:r>
              <w:rPr>
                <w:rFonts w:ascii="Arial" w:hAnsi="Arial" w:cs="Arial"/>
                <w:b/>
                <w:bCs/>
                <w:sz w:val="16"/>
                <w:szCs w:val="16"/>
              </w:rPr>
              <w:t>Q</w:t>
            </w:r>
            <w:r w:rsidR="007A2C57" w:rsidRPr="005A7BEF">
              <w:rPr>
                <w:rFonts w:ascii="Arial" w:hAnsi="Arial" w:cs="Arial"/>
                <w:b/>
                <w:bCs/>
                <w:sz w:val="16"/>
                <w:szCs w:val="16"/>
              </w:rPr>
              <w:t>1b.</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4-5-6”     </w:t>
            </w:r>
            <w:r w:rsidR="007A2C57" w:rsidRPr="005A7BEF">
              <w:rPr>
                <w:rFonts w:ascii="Arial" w:hAnsi="Arial" w:cs="Arial"/>
                <w:sz w:val="16"/>
                <w:szCs w:val="16"/>
              </w:rPr>
              <w:t xml:space="preserve">Did </w:t>
            </w:r>
            <w:r w:rsidR="00030043">
              <w:rPr>
                <w:rFonts w:ascii="Arial" w:hAnsi="Arial" w:cs="Arial"/>
                <w:sz w:val="16"/>
                <w:szCs w:val="16"/>
              </w:rPr>
              <w:t>[</w:t>
            </w:r>
            <w:r w:rsidR="007A2C57" w:rsidRPr="005A7BEF">
              <w:rPr>
                <w:rFonts w:ascii="Arial" w:hAnsi="Arial" w:cs="Arial"/>
                <w:sz w:val="16"/>
                <w:szCs w:val="16"/>
              </w:rPr>
              <w:t>Name</w:t>
            </w:r>
            <w:r w:rsidR="00030043">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635" w:type="pct"/>
            <w:vAlign w:val="center"/>
          </w:tcPr>
          <w:p w14:paraId="328E4A73" w14:textId="77777777" w:rsidR="007A2C57" w:rsidRPr="005A7BEF" w:rsidRDefault="007A2C57" w:rsidP="005A7BEF">
            <w:pPr>
              <w:autoSpaceDE w:val="0"/>
              <w:spacing w:after="80"/>
              <w:rPr>
                <w:rFonts w:ascii="Arial" w:hAnsi="Arial" w:cs="Arial"/>
                <w:sz w:val="16"/>
                <w:szCs w:val="16"/>
              </w:rPr>
            </w:pPr>
          </w:p>
        </w:tc>
        <w:tc>
          <w:tcPr>
            <w:tcW w:w="635" w:type="pct"/>
          </w:tcPr>
          <w:p w14:paraId="17CAF1A0" w14:textId="77777777" w:rsidR="007A2C57" w:rsidRPr="005A7BEF" w:rsidRDefault="007A2C57" w:rsidP="005A7BEF">
            <w:pPr>
              <w:autoSpaceDE w:val="0"/>
              <w:rPr>
                <w:rFonts w:ascii="Arial" w:hAnsi="Arial" w:cs="Arial"/>
                <w:sz w:val="16"/>
                <w:szCs w:val="16"/>
              </w:rPr>
            </w:pPr>
          </w:p>
        </w:tc>
        <w:tc>
          <w:tcPr>
            <w:tcW w:w="635" w:type="pct"/>
          </w:tcPr>
          <w:p w14:paraId="5FA4446A" w14:textId="77777777" w:rsidR="007A2C57" w:rsidRPr="005A7BEF" w:rsidRDefault="007A2C57" w:rsidP="005A7BEF">
            <w:pPr>
              <w:autoSpaceDE w:val="0"/>
              <w:rPr>
                <w:rFonts w:ascii="Arial" w:hAnsi="Arial" w:cs="Arial"/>
                <w:sz w:val="16"/>
                <w:szCs w:val="16"/>
              </w:rPr>
            </w:pPr>
          </w:p>
        </w:tc>
        <w:tc>
          <w:tcPr>
            <w:tcW w:w="635" w:type="pct"/>
          </w:tcPr>
          <w:p w14:paraId="3BE186AD" w14:textId="77777777" w:rsidR="007A2C57" w:rsidRPr="005A7BEF" w:rsidRDefault="007A2C57" w:rsidP="005A7BEF">
            <w:pPr>
              <w:autoSpaceDE w:val="0"/>
              <w:rPr>
                <w:rFonts w:ascii="Arial" w:hAnsi="Arial" w:cs="Arial"/>
                <w:sz w:val="16"/>
                <w:szCs w:val="16"/>
              </w:rPr>
            </w:pPr>
          </w:p>
        </w:tc>
        <w:tc>
          <w:tcPr>
            <w:tcW w:w="633" w:type="pct"/>
          </w:tcPr>
          <w:p w14:paraId="55F87177" w14:textId="77777777" w:rsidR="007A2C57" w:rsidRPr="005A7BEF" w:rsidRDefault="007A2C57" w:rsidP="005A7BEF">
            <w:pPr>
              <w:autoSpaceDE w:val="0"/>
              <w:rPr>
                <w:rFonts w:ascii="Arial" w:hAnsi="Arial" w:cs="Arial"/>
                <w:sz w:val="16"/>
                <w:szCs w:val="16"/>
              </w:rPr>
            </w:pPr>
          </w:p>
        </w:tc>
      </w:tr>
      <w:tr w:rsidR="00536D65" w:rsidRPr="005A7BEF" w14:paraId="59F127E9" w14:textId="77777777" w:rsidTr="004E7EF3">
        <w:trPr>
          <w:trHeight w:val="43"/>
        </w:trPr>
        <w:tc>
          <w:tcPr>
            <w:tcW w:w="1827" w:type="pct"/>
            <w:vAlign w:val="center"/>
          </w:tcPr>
          <w:p w14:paraId="3D8A51C3" w14:textId="0E492CCC" w:rsidR="007A2C57" w:rsidRPr="005A7BEF" w:rsidRDefault="00555EBE" w:rsidP="005A7BEF">
            <w:pPr>
              <w:autoSpaceDE w:val="0"/>
              <w:snapToGrid w:val="0"/>
              <w:rPr>
                <w:rFonts w:ascii="Arial" w:hAnsi="Arial" w:cs="Arial"/>
                <w:b/>
                <w:sz w:val="16"/>
                <w:szCs w:val="16"/>
              </w:rPr>
            </w:pPr>
            <w:r>
              <w:rPr>
                <w:rFonts w:ascii="Arial" w:hAnsi="Arial" w:cs="Arial"/>
                <w:b/>
                <w:sz w:val="16"/>
                <w:szCs w:val="16"/>
              </w:rPr>
              <w:t>Q</w:t>
            </w:r>
            <w:r w:rsidR="007A2C57" w:rsidRPr="005A7BEF">
              <w:rPr>
                <w:rFonts w:ascii="Arial" w:hAnsi="Arial" w:cs="Arial"/>
                <w:b/>
                <w:sz w:val="16"/>
                <w:szCs w:val="16"/>
              </w:rPr>
              <w:t xml:space="preserve">1c. </w:t>
            </w:r>
            <w:r w:rsidR="00B806FE">
              <w:rPr>
                <w:rFonts w:ascii="Arial" w:hAnsi="Arial" w:cs="Arial"/>
                <w:b/>
                <w:sz w:val="16"/>
                <w:szCs w:val="16"/>
              </w:rPr>
              <w:t>[</w:t>
            </w:r>
            <w:r w:rsidR="007A2C57" w:rsidRPr="005A7BEF">
              <w:rPr>
                <w:rFonts w:ascii="Arial" w:hAnsi="Arial" w:cs="Arial"/>
                <w:b/>
                <w:sz w:val="16"/>
                <w:szCs w:val="16"/>
              </w:rPr>
              <w:t xml:space="preserve">Did </w:t>
            </w:r>
            <w:r w:rsidR="002624D9" w:rsidRPr="005A7BEF">
              <w:rPr>
                <w:rFonts w:ascii="Arial" w:hAnsi="Arial" w:cs="Arial"/>
                <w:b/>
                <w:sz w:val="16"/>
                <w:szCs w:val="16"/>
              </w:rPr>
              <w:t xml:space="preserve">respondent </w:t>
            </w:r>
            <w:r w:rsidR="007A2C57" w:rsidRPr="005A7BEF">
              <w:rPr>
                <w:rFonts w:ascii="Arial" w:hAnsi="Arial" w:cs="Arial"/>
                <w:b/>
                <w:sz w:val="16"/>
                <w:szCs w:val="16"/>
              </w:rPr>
              <w:t>get part 1a &amp; 1b wrong?  Response for this question is automatically filled in by the program and controls the skip</w:t>
            </w:r>
            <w:r w:rsidR="00B806FE">
              <w:rPr>
                <w:rFonts w:ascii="Arial" w:hAnsi="Arial" w:cs="Arial"/>
                <w:b/>
                <w:sz w:val="16"/>
                <w:szCs w:val="16"/>
              </w:rPr>
              <w:t>]</w:t>
            </w:r>
          </w:p>
        </w:tc>
        <w:tc>
          <w:tcPr>
            <w:tcW w:w="635" w:type="pct"/>
            <w:vAlign w:val="center"/>
          </w:tcPr>
          <w:p w14:paraId="7E6F8A51"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5" w:type="pct"/>
          </w:tcPr>
          <w:p w14:paraId="181A3585"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5" w:type="pct"/>
          </w:tcPr>
          <w:p w14:paraId="4083FEF7"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5" w:type="pct"/>
          </w:tcPr>
          <w:p w14:paraId="22D926CB"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3" w:type="pct"/>
          </w:tcPr>
          <w:p w14:paraId="7FB20425" w14:textId="77777777" w:rsidR="007A2C57" w:rsidRPr="005A7BEF" w:rsidRDefault="007A2C57" w:rsidP="005A7BEF">
            <w:pPr>
              <w:pStyle w:val="TableContents"/>
              <w:autoSpaceDE w:val="0"/>
              <w:snapToGrid w:val="0"/>
              <w:spacing w:after="80"/>
              <w:rPr>
                <w:rFonts w:ascii="Arial" w:hAnsi="Arial" w:cs="Arial"/>
                <w:sz w:val="16"/>
                <w:szCs w:val="16"/>
              </w:rPr>
            </w:pPr>
          </w:p>
        </w:tc>
      </w:tr>
      <w:tr w:rsidR="00536D65" w:rsidRPr="005A7BEF" w14:paraId="541BB510" w14:textId="77777777" w:rsidTr="004E7EF3">
        <w:trPr>
          <w:trHeight w:val="43"/>
        </w:trPr>
        <w:tc>
          <w:tcPr>
            <w:tcW w:w="1827" w:type="pct"/>
            <w:vAlign w:val="center"/>
          </w:tcPr>
          <w:p w14:paraId="5F5C762B" w14:textId="3510B35A" w:rsidR="007A2C57" w:rsidRPr="005A7BEF" w:rsidRDefault="00555EBE" w:rsidP="005A7BEF">
            <w:pPr>
              <w:autoSpaceDE w:val="0"/>
              <w:snapToGrid w:val="0"/>
              <w:rPr>
                <w:rFonts w:ascii="Arial" w:hAnsi="Arial" w:cs="Arial"/>
                <w:sz w:val="16"/>
                <w:szCs w:val="16"/>
              </w:rPr>
            </w:pPr>
            <w:r>
              <w:rPr>
                <w:rFonts w:ascii="Arial" w:hAnsi="Arial" w:cs="Arial"/>
                <w:b/>
                <w:bCs/>
                <w:sz w:val="16"/>
                <w:szCs w:val="16"/>
              </w:rPr>
              <w:t>Q</w:t>
            </w:r>
            <w:r w:rsidR="007A2C57" w:rsidRPr="005A7BEF">
              <w:rPr>
                <w:rFonts w:ascii="Arial" w:hAnsi="Arial" w:cs="Arial"/>
                <w:b/>
                <w:bCs/>
                <w:sz w:val="16"/>
                <w:szCs w:val="16"/>
              </w:rPr>
              <w:t>2a.</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3-8-6”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635" w:type="pct"/>
            <w:vAlign w:val="center"/>
          </w:tcPr>
          <w:p w14:paraId="792E43D5" w14:textId="77777777" w:rsidR="007A2C57" w:rsidRPr="005A7BEF" w:rsidRDefault="007A2C57" w:rsidP="005A7BEF">
            <w:pPr>
              <w:autoSpaceDE w:val="0"/>
              <w:spacing w:after="80"/>
              <w:rPr>
                <w:rFonts w:ascii="Arial" w:hAnsi="Arial" w:cs="Arial"/>
                <w:sz w:val="16"/>
                <w:szCs w:val="16"/>
              </w:rPr>
            </w:pPr>
          </w:p>
        </w:tc>
        <w:tc>
          <w:tcPr>
            <w:tcW w:w="635" w:type="pct"/>
          </w:tcPr>
          <w:p w14:paraId="7EED3803" w14:textId="77777777" w:rsidR="007A2C57" w:rsidRPr="005A7BEF" w:rsidRDefault="007A2C57" w:rsidP="005A7BEF">
            <w:pPr>
              <w:autoSpaceDE w:val="0"/>
              <w:rPr>
                <w:rFonts w:ascii="Arial" w:hAnsi="Arial" w:cs="Arial"/>
                <w:sz w:val="16"/>
                <w:szCs w:val="16"/>
              </w:rPr>
            </w:pPr>
          </w:p>
        </w:tc>
        <w:tc>
          <w:tcPr>
            <w:tcW w:w="635" w:type="pct"/>
          </w:tcPr>
          <w:p w14:paraId="6D8AD22F" w14:textId="77777777" w:rsidR="007A2C57" w:rsidRPr="005A7BEF" w:rsidRDefault="007A2C57" w:rsidP="005A7BEF">
            <w:pPr>
              <w:autoSpaceDE w:val="0"/>
              <w:rPr>
                <w:rFonts w:ascii="Arial" w:hAnsi="Arial" w:cs="Arial"/>
                <w:sz w:val="16"/>
                <w:szCs w:val="16"/>
              </w:rPr>
            </w:pPr>
          </w:p>
        </w:tc>
        <w:tc>
          <w:tcPr>
            <w:tcW w:w="635" w:type="pct"/>
          </w:tcPr>
          <w:p w14:paraId="01AE4219" w14:textId="77777777" w:rsidR="007A2C57" w:rsidRPr="005A7BEF" w:rsidRDefault="007A2C57" w:rsidP="005A7BEF">
            <w:pPr>
              <w:autoSpaceDE w:val="0"/>
              <w:rPr>
                <w:rFonts w:ascii="Arial" w:hAnsi="Arial" w:cs="Arial"/>
                <w:sz w:val="16"/>
                <w:szCs w:val="16"/>
              </w:rPr>
            </w:pPr>
          </w:p>
        </w:tc>
        <w:tc>
          <w:tcPr>
            <w:tcW w:w="633" w:type="pct"/>
          </w:tcPr>
          <w:p w14:paraId="152A77A6" w14:textId="77777777" w:rsidR="007A2C57" w:rsidRPr="005A7BEF" w:rsidRDefault="007A2C57" w:rsidP="005A7BEF">
            <w:pPr>
              <w:autoSpaceDE w:val="0"/>
              <w:rPr>
                <w:rFonts w:ascii="Arial" w:hAnsi="Arial" w:cs="Arial"/>
                <w:sz w:val="16"/>
                <w:szCs w:val="16"/>
              </w:rPr>
            </w:pPr>
          </w:p>
        </w:tc>
      </w:tr>
      <w:tr w:rsidR="00536D65" w:rsidRPr="005A7BEF" w14:paraId="3D1E1052" w14:textId="77777777" w:rsidTr="004E7EF3">
        <w:trPr>
          <w:trHeight w:val="43"/>
        </w:trPr>
        <w:tc>
          <w:tcPr>
            <w:tcW w:w="1827" w:type="pct"/>
            <w:vAlign w:val="center"/>
          </w:tcPr>
          <w:p w14:paraId="50AFAAF9" w14:textId="5CBD4362" w:rsidR="007A2C57" w:rsidRPr="005A7BEF" w:rsidRDefault="00555EBE" w:rsidP="005A7BEF">
            <w:pPr>
              <w:autoSpaceDE w:val="0"/>
              <w:snapToGrid w:val="0"/>
              <w:rPr>
                <w:rFonts w:ascii="Arial" w:hAnsi="Arial" w:cs="Arial"/>
                <w:sz w:val="16"/>
                <w:szCs w:val="16"/>
              </w:rPr>
            </w:pPr>
            <w:r>
              <w:rPr>
                <w:rFonts w:ascii="Arial" w:hAnsi="Arial" w:cs="Arial"/>
                <w:b/>
                <w:bCs/>
                <w:sz w:val="16"/>
                <w:szCs w:val="16"/>
              </w:rPr>
              <w:t>Q</w:t>
            </w:r>
            <w:r w:rsidR="007A2C57" w:rsidRPr="005A7BEF">
              <w:rPr>
                <w:rFonts w:ascii="Arial" w:hAnsi="Arial" w:cs="Arial"/>
                <w:b/>
                <w:bCs/>
                <w:sz w:val="16"/>
                <w:szCs w:val="16"/>
              </w:rPr>
              <w:t>2b.</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6-1-2”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635" w:type="pct"/>
            <w:vAlign w:val="center"/>
          </w:tcPr>
          <w:p w14:paraId="7E3EE8B2" w14:textId="77777777" w:rsidR="007A2C57" w:rsidRPr="005A7BEF" w:rsidRDefault="007A2C57" w:rsidP="005A7BEF">
            <w:pPr>
              <w:autoSpaceDE w:val="0"/>
              <w:spacing w:after="80"/>
              <w:rPr>
                <w:rFonts w:ascii="Arial" w:hAnsi="Arial" w:cs="Arial"/>
                <w:sz w:val="16"/>
                <w:szCs w:val="16"/>
              </w:rPr>
            </w:pPr>
          </w:p>
        </w:tc>
        <w:tc>
          <w:tcPr>
            <w:tcW w:w="635" w:type="pct"/>
          </w:tcPr>
          <w:p w14:paraId="4E71F77D" w14:textId="77777777" w:rsidR="007A2C57" w:rsidRPr="005A7BEF" w:rsidRDefault="007A2C57" w:rsidP="005A7BEF">
            <w:pPr>
              <w:autoSpaceDE w:val="0"/>
              <w:rPr>
                <w:rFonts w:ascii="Arial" w:hAnsi="Arial" w:cs="Arial"/>
                <w:sz w:val="16"/>
                <w:szCs w:val="16"/>
              </w:rPr>
            </w:pPr>
          </w:p>
        </w:tc>
        <w:tc>
          <w:tcPr>
            <w:tcW w:w="635" w:type="pct"/>
          </w:tcPr>
          <w:p w14:paraId="053055F3" w14:textId="77777777" w:rsidR="007A2C57" w:rsidRPr="005A7BEF" w:rsidRDefault="007A2C57" w:rsidP="005A7BEF">
            <w:pPr>
              <w:autoSpaceDE w:val="0"/>
              <w:rPr>
                <w:rFonts w:ascii="Arial" w:hAnsi="Arial" w:cs="Arial"/>
                <w:sz w:val="16"/>
                <w:szCs w:val="16"/>
              </w:rPr>
            </w:pPr>
          </w:p>
        </w:tc>
        <w:tc>
          <w:tcPr>
            <w:tcW w:w="635" w:type="pct"/>
          </w:tcPr>
          <w:p w14:paraId="2A5DEF18" w14:textId="77777777" w:rsidR="007A2C57" w:rsidRPr="005A7BEF" w:rsidRDefault="007A2C57" w:rsidP="005A7BEF">
            <w:pPr>
              <w:autoSpaceDE w:val="0"/>
              <w:rPr>
                <w:rFonts w:ascii="Arial" w:hAnsi="Arial" w:cs="Arial"/>
                <w:sz w:val="16"/>
                <w:szCs w:val="16"/>
              </w:rPr>
            </w:pPr>
          </w:p>
        </w:tc>
        <w:tc>
          <w:tcPr>
            <w:tcW w:w="633" w:type="pct"/>
          </w:tcPr>
          <w:p w14:paraId="70AA3ED0" w14:textId="77777777" w:rsidR="007A2C57" w:rsidRPr="005A7BEF" w:rsidRDefault="007A2C57" w:rsidP="005A7BEF">
            <w:pPr>
              <w:autoSpaceDE w:val="0"/>
              <w:rPr>
                <w:rFonts w:ascii="Arial" w:hAnsi="Arial" w:cs="Arial"/>
                <w:sz w:val="16"/>
                <w:szCs w:val="16"/>
              </w:rPr>
            </w:pPr>
          </w:p>
        </w:tc>
      </w:tr>
      <w:tr w:rsidR="00536D65" w:rsidRPr="005A7BEF" w14:paraId="4EC6236F" w14:textId="77777777" w:rsidTr="004E7EF3">
        <w:trPr>
          <w:trHeight w:val="43"/>
        </w:trPr>
        <w:tc>
          <w:tcPr>
            <w:tcW w:w="1827" w:type="pct"/>
            <w:vAlign w:val="center"/>
          </w:tcPr>
          <w:p w14:paraId="6CCF82FD" w14:textId="5F1BB2AE" w:rsidR="007A2C57" w:rsidRPr="005A7BEF" w:rsidRDefault="00555EBE" w:rsidP="005A7BEF">
            <w:pPr>
              <w:autoSpaceDE w:val="0"/>
              <w:snapToGrid w:val="0"/>
              <w:rPr>
                <w:rFonts w:ascii="Arial" w:hAnsi="Arial" w:cs="Arial"/>
                <w:b/>
                <w:sz w:val="16"/>
                <w:szCs w:val="16"/>
              </w:rPr>
            </w:pPr>
            <w:r>
              <w:rPr>
                <w:rFonts w:ascii="Arial" w:hAnsi="Arial" w:cs="Arial"/>
                <w:b/>
                <w:sz w:val="16"/>
                <w:szCs w:val="16"/>
              </w:rPr>
              <w:t>Q</w:t>
            </w:r>
            <w:r w:rsidR="007A2C57" w:rsidRPr="005A7BEF">
              <w:rPr>
                <w:rFonts w:ascii="Arial" w:hAnsi="Arial" w:cs="Arial"/>
                <w:b/>
                <w:sz w:val="16"/>
                <w:szCs w:val="16"/>
              </w:rPr>
              <w:t xml:space="preserve">2c. </w:t>
            </w:r>
            <w:r w:rsidR="00B806FE">
              <w:rPr>
                <w:rFonts w:ascii="Arial" w:hAnsi="Arial" w:cs="Arial"/>
                <w:b/>
                <w:sz w:val="16"/>
                <w:szCs w:val="16"/>
              </w:rPr>
              <w:t>[</w:t>
            </w:r>
            <w:r w:rsidR="007A2C57" w:rsidRPr="005A7BEF">
              <w:rPr>
                <w:rFonts w:ascii="Arial" w:hAnsi="Arial" w:cs="Arial"/>
                <w:b/>
                <w:sz w:val="16"/>
                <w:szCs w:val="16"/>
              </w:rPr>
              <w:t xml:space="preserve">Did </w:t>
            </w:r>
            <w:r w:rsidR="002624D9" w:rsidRPr="005A7BEF">
              <w:rPr>
                <w:rFonts w:ascii="Arial" w:hAnsi="Arial" w:cs="Arial"/>
                <w:b/>
                <w:sz w:val="16"/>
                <w:szCs w:val="16"/>
              </w:rPr>
              <w:t xml:space="preserve">respondent </w:t>
            </w:r>
            <w:r w:rsidR="007A2C57" w:rsidRPr="005A7BEF">
              <w:rPr>
                <w:rFonts w:ascii="Arial" w:hAnsi="Arial" w:cs="Arial"/>
                <w:b/>
                <w:sz w:val="16"/>
                <w:szCs w:val="16"/>
              </w:rPr>
              <w:t>get part 2a &amp; 2b wrong?   Response for this question is automatically filled in by the program and controls the skip</w:t>
            </w:r>
            <w:r w:rsidR="00B806FE">
              <w:rPr>
                <w:rFonts w:ascii="Arial" w:hAnsi="Arial" w:cs="Arial"/>
                <w:b/>
                <w:sz w:val="16"/>
                <w:szCs w:val="16"/>
              </w:rPr>
              <w:t>]</w:t>
            </w:r>
          </w:p>
        </w:tc>
        <w:tc>
          <w:tcPr>
            <w:tcW w:w="635" w:type="pct"/>
            <w:vAlign w:val="center"/>
          </w:tcPr>
          <w:p w14:paraId="6FE11D24" w14:textId="77777777" w:rsidR="007A2C57" w:rsidRPr="005A7BEF" w:rsidRDefault="007A2C57" w:rsidP="005A7BEF">
            <w:pPr>
              <w:pStyle w:val="TableContents"/>
              <w:snapToGrid w:val="0"/>
              <w:rPr>
                <w:rFonts w:ascii="Arial" w:hAnsi="Arial" w:cs="Arial"/>
                <w:sz w:val="16"/>
                <w:szCs w:val="16"/>
              </w:rPr>
            </w:pPr>
          </w:p>
        </w:tc>
        <w:tc>
          <w:tcPr>
            <w:tcW w:w="635" w:type="pct"/>
          </w:tcPr>
          <w:p w14:paraId="2A27EA63"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5" w:type="pct"/>
          </w:tcPr>
          <w:p w14:paraId="585798A0"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5" w:type="pct"/>
          </w:tcPr>
          <w:p w14:paraId="338728F6" w14:textId="77777777" w:rsidR="007A2C57" w:rsidRPr="005A7BEF" w:rsidRDefault="007A2C57" w:rsidP="005A7BEF">
            <w:pPr>
              <w:pStyle w:val="TableContents"/>
              <w:autoSpaceDE w:val="0"/>
              <w:snapToGrid w:val="0"/>
              <w:spacing w:after="80"/>
              <w:rPr>
                <w:rFonts w:ascii="Arial" w:hAnsi="Arial" w:cs="Arial"/>
                <w:sz w:val="16"/>
                <w:szCs w:val="16"/>
              </w:rPr>
            </w:pPr>
          </w:p>
        </w:tc>
        <w:tc>
          <w:tcPr>
            <w:tcW w:w="633" w:type="pct"/>
          </w:tcPr>
          <w:p w14:paraId="633B425A" w14:textId="77777777" w:rsidR="007A2C57" w:rsidRPr="005A7BEF" w:rsidRDefault="007A2C57" w:rsidP="005A7BEF">
            <w:pPr>
              <w:pStyle w:val="TableContents"/>
              <w:autoSpaceDE w:val="0"/>
              <w:snapToGrid w:val="0"/>
              <w:spacing w:after="80"/>
              <w:rPr>
                <w:rFonts w:ascii="Arial" w:hAnsi="Arial" w:cs="Arial"/>
                <w:sz w:val="16"/>
                <w:szCs w:val="16"/>
              </w:rPr>
            </w:pPr>
          </w:p>
        </w:tc>
      </w:tr>
    </w:tbl>
    <w:p w14:paraId="77B3C907" w14:textId="77777777" w:rsidR="007A2C57" w:rsidRPr="005A7BEF" w:rsidRDefault="007A2C57" w:rsidP="005A7BEF">
      <w:pPr>
        <w:rPr>
          <w:rFonts w:ascii="Arial" w:hAnsi="Arial" w:cs="Arial"/>
          <w:b/>
          <w:sz w:val="16"/>
          <w:szCs w:val="16"/>
        </w:rPr>
        <w:sectPr w:rsidR="007A2C57" w:rsidRPr="005A7BEF" w:rsidSect="006B1548">
          <w:pgSz w:w="16834" w:h="11909" w:orient="landscape" w:code="9"/>
          <w:pgMar w:top="1134" w:right="1440" w:bottom="1797" w:left="1134" w:header="720" w:footer="720" w:gutter="0"/>
          <w:cols w:space="720"/>
          <w:docGrid w:linePitch="360"/>
        </w:sectPr>
      </w:pPr>
    </w:p>
    <w:tbl>
      <w:tblPr>
        <w:tblStyle w:val="TableGrid"/>
        <w:tblW w:w="0" w:type="auto"/>
        <w:tblLook w:val="04A0" w:firstRow="1" w:lastRow="0" w:firstColumn="1" w:lastColumn="0" w:noHBand="0" w:noVBand="1"/>
      </w:tblPr>
      <w:tblGrid>
        <w:gridCol w:w="2965"/>
        <w:gridCol w:w="2070"/>
        <w:gridCol w:w="2250"/>
        <w:gridCol w:w="2520"/>
        <w:gridCol w:w="2070"/>
        <w:gridCol w:w="2375"/>
      </w:tblGrid>
      <w:tr w:rsidR="007A2C57" w:rsidRPr="005A7BEF" w14:paraId="5D2A0183" w14:textId="77777777" w:rsidTr="006B1548">
        <w:trPr>
          <w:trHeight w:val="692"/>
          <w:tblHeader/>
        </w:trPr>
        <w:tc>
          <w:tcPr>
            <w:tcW w:w="2965" w:type="dxa"/>
            <w:shd w:val="clear" w:color="auto" w:fill="D9D9D9" w:themeFill="background1" w:themeFillShade="D9"/>
            <w:vAlign w:val="center"/>
          </w:tcPr>
          <w:p w14:paraId="7FB3332B" w14:textId="77777777" w:rsidR="007A2C57" w:rsidRPr="005A7BEF" w:rsidRDefault="007A2C57" w:rsidP="005A7BEF">
            <w:pPr>
              <w:rPr>
                <w:rFonts w:ascii="Arial" w:hAnsi="Arial" w:cs="Arial"/>
                <w:sz w:val="16"/>
                <w:szCs w:val="16"/>
              </w:rPr>
            </w:pPr>
            <w:r w:rsidRPr="005A7BEF">
              <w:rPr>
                <w:rFonts w:ascii="Arial" w:hAnsi="Arial" w:cs="Arial"/>
                <w:b/>
              </w:rPr>
              <w:lastRenderedPageBreak/>
              <w:br w:type="page"/>
            </w:r>
            <w:r w:rsidRPr="005A7BEF">
              <w:rPr>
                <w:rFonts w:ascii="Arial" w:hAnsi="Arial" w:cs="Arial"/>
                <w:b/>
                <w:sz w:val="16"/>
                <w:szCs w:val="16"/>
              </w:rPr>
              <w:t>Part 1: Digits Forwards (II)</w:t>
            </w:r>
          </w:p>
        </w:tc>
        <w:tc>
          <w:tcPr>
            <w:tcW w:w="2070" w:type="dxa"/>
            <w:shd w:val="clear" w:color="auto" w:fill="D9D9D9" w:themeFill="background1" w:themeFillShade="D9"/>
            <w:vAlign w:val="center"/>
          </w:tcPr>
          <w:p w14:paraId="18BEF5AE" w14:textId="1C05CDFC" w:rsidR="007A2C57" w:rsidRPr="005A7BEF" w:rsidRDefault="006D4B99" w:rsidP="005A7BEF">
            <w:pPr>
              <w:rPr>
                <w:rFonts w:ascii="Arial" w:hAnsi="Arial" w:cs="Arial"/>
                <w:sz w:val="16"/>
                <w:szCs w:val="16"/>
              </w:rPr>
            </w:pPr>
            <w:r w:rsidRPr="005A7BEF">
              <w:rPr>
                <w:rFonts w:ascii="Arial" w:hAnsi="Arial" w:cs="Arial"/>
                <w:b/>
                <w:sz w:val="16"/>
                <w:szCs w:val="16"/>
              </w:rPr>
              <w:t>Respondent 1</w:t>
            </w:r>
          </w:p>
        </w:tc>
        <w:tc>
          <w:tcPr>
            <w:tcW w:w="2250" w:type="dxa"/>
            <w:shd w:val="clear" w:color="auto" w:fill="D9D9D9" w:themeFill="background1" w:themeFillShade="D9"/>
            <w:vAlign w:val="center"/>
          </w:tcPr>
          <w:p w14:paraId="70E3CDD4" w14:textId="25BBFB1D" w:rsidR="007A2C57" w:rsidRPr="005A7BEF" w:rsidRDefault="006D4B99" w:rsidP="005A7BEF">
            <w:pPr>
              <w:rPr>
                <w:rFonts w:ascii="Arial" w:hAnsi="Arial" w:cs="Arial"/>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2</w:t>
            </w:r>
          </w:p>
        </w:tc>
        <w:tc>
          <w:tcPr>
            <w:tcW w:w="2520" w:type="dxa"/>
            <w:shd w:val="clear" w:color="auto" w:fill="D9D9D9" w:themeFill="background1" w:themeFillShade="D9"/>
            <w:vAlign w:val="center"/>
          </w:tcPr>
          <w:p w14:paraId="6E5C3201" w14:textId="379D54B6" w:rsidR="007A2C57" w:rsidRPr="005A7BEF" w:rsidRDefault="006D4B99" w:rsidP="005A7BEF">
            <w:pPr>
              <w:rPr>
                <w:rFonts w:ascii="Arial" w:hAnsi="Arial" w:cs="Arial"/>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3</w:t>
            </w:r>
          </w:p>
        </w:tc>
        <w:tc>
          <w:tcPr>
            <w:tcW w:w="2070" w:type="dxa"/>
            <w:shd w:val="clear" w:color="auto" w:fill="D9D9D9" w:themeFill="background1" w:themeFillShade="D9"/>
            <w:vAlign w:val="center"/>
          </w:tcPr>
          <w:p w14:paraId="61F73118" w14:textId="29C7A768" w:rsidR="007A2C57" w:rsidRPr="005A7BEF" w:rsidRDefault="006D4B99" w:rsidP="005A7BEF">
            <w:pPr>
              <w:rPr>
                <w:rFonts w:ascii="Arial" w:hAnsi="Arial" w:cs="Arial"/>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4</w:t>
            </w:r>
          </w:p>
        </w:tc>
        <w:tc>
          <w:tcPr>
            <w:tcW w:w="2375" w:type="dxa"/>
            <w:shd w:val="clear" w:color="auto" w:fill="D9D9D9" w:themeFill="background1" w:themeFillShade="D9"/>
            <w:vAlign w:val="center"/>
          </w:tcPr>
          <w:p w14:paraId="632352BD" w14:textId="6B6DF9B9" w:rsidR="007A2C57" w:rsidRPr="005A7BEF" w:rsidRDefault="006D4B99" w:rsidP="005A7BEF">
            <w:pPr>
              <w:rPr>
                <w:rFonts w:ascii="Arial" w:hAnsi="Arial" w:cs="Arial"/>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5</w:t>
            </w:r>
          </w:p>
        </w:tc>
      </w:tr>
      <w:tr w:rsidR="007A2C57" w:rsidRPr="005A7BEF" w14:paraId="4D30BD8E" w14:textId="77777777" w:rsidTr="006B1548">
        <w:tc>
          <w:tcPr>
            <w:tcW w:w="2965" w:type="dxa"/>
            <w:vAlign w:val="center"/>
          </w:tcPr>
          <w:p w14:paraId="2F88EB2A" w14:textId="63CEEF93" w:rsidR="007A2C57" w:rsidRPr="005A7BEF" w:rsidRDefault="00555EBE" w:rsidP="005A7BEF">
            <w:pPr>
              <w:rPr>
                <w:rFonts w:ascii="Arial" w:hAnsi="Arial" w:cs="Arial"/>
                <w:sz w:val="16"/>
                <w:szCs w:val="16"/>
              </w:rPr>
            </w:pPr>
            <w:r>
              <w:rPr>
                <w:rFonts w:ascii="Arial" w:hAnsi="Arial" w:cs="Arial"/>
                <w:b/>
                <w:bCs/>
                <w:sz w:val="16"/>
                <w:szCs w:val="16"/>
              </w:rPr>
              <w:t>Q</w:t>
            </w:r>
            <w:r w:rsidR="007A2C57" w:rsidRPr="005A7BEF">
              <w:rPr>
                <w:rFonts w:ascii="Arial" w:hAnsi="Arial" w:cs="Arial"/>
                <w:b/>
                <w:bCs/>
                <w:sz w:val="16"/>
                <w:szCs w:val="16"/>
              </w:rPr>
              <w:t>3a.</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3-4-1-7”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32B2654D" w14:textId="77777777" w:rsidR="007A2C57" w:rsidRPr="005A7BEF" w:rsidRDefault="007A2C57" w:rsidP="005A7BEF">
            <w:pPr>
              <w:rPr>
                <w:rFonts w:ascii="Arial" w:hAnsi="Arial" w:cs="Arial"/>
                <w:sz w:val="16"/>
                <w:szCs w:val="16"/>
              </w:rPr>
            </w:pPr>
          </w:p>
        </w:tc>
        <w:tc>
          <w:tcPr>
            <w:tcW w:w="2250" w:type="dxa"/>
          </w:tcPr>
          <w:p w14:paraId="00E519E9" w14:textId="77777777" w:rsidR="007A2C57" w:rsidRPr="005A7BEF" w:rsidRDefault="007A2C57" w:rsidP="005A7BEF">
            <w:pPr>
              <w:rPr>
                <w:rFonts w:ascii="Arial" w:hAnsi="Arial" w:cs="Arial"/>
                <w:sz w:val="16"/>
                <w:szCs w:val="16"/>
              </w:rPr>
            </w:pPr>
          </w:p>
        </w:tc>
        <w:tc>
          <w:tcPr>
            <w:tcW w:w="2520" w:type="dxa"/>
          </w:tcPr>
          <w:p w14:paraId="701FB870" w14:textId="77777777" w:rsidR="007A2C57" w:rsidRPr="005A7BEF" w:rsidRDefault="007A2C57" w:rsidP="005A7BEF">
            <w:pPr>
              <w:rPr>
                <w:rFonts w:ascii="Arial" w:hAnsi="Arial" w:cs="Arial"/>
                <w:sz w:val="16"/>
                <w:szCs w:val="16"/>
              </w:rPr>
            </w:pPr>
          </w:p>
        </w:tc>
        <w:tc>
          <w:tcPr>
            <w:tcW w:w="2070" w:type="dxa"/>
          </w:tcPr>
          <w:p w14:paraId="0BF394C2" w14:textId="77777777" w:rsidR="007A2C57" w:rsidRPr="005A7BEF" w:rsidRDefault="007A2C57" w:rsidP="005A7BEF">
            <w:pPr>
              <w:rPr>
                <w:rFonts w:ascii="Arial" w:hAnsi="Arial" w:cs="Arial"/>
                <w:sz w:val="16"/>
                <w:szCs w:val="16"/>
              </w:rPr>
            </w:pPr>
          </w:p>
        </w:tc>
        <w:tc>
          <w:tcPr>
            <w:tcW w:w="2375" w:type="dxa"/>
          </w:tcPr>
          <w:p w14:paraId="1A9E7D11" w14:textId="77777777" w:rsidR="007A2C57" w:rsidRPr="005A7BEF" w:rsidRDefault="007A2C57" w:rsidP="005A7BEF">
            <w:pPr>
              <w:rPr>
                <w:rFonts w:ascii="Arial" w:hAnsi="Arial" w:cs="Arial"/>
                <w:sz w:val="16"/>
                <w:szCs w:val="16"/>
              </w:rPr>
            </w:pPr>
          </w:p>
        </w:tc>
      </w:tr>
      <w:tr w:rsidR="007A2C57" w:rsidRPr="005A7BEF" w14:paraId="138F18BB" w14:textId="77777777" w:rsidTr="006B1548">
        <w:tc>
          <w:tcPr>
            <w:tcW w:w="2965" w:type="dxa"/>
            <w:vAlign w:val="center"/>
          </w:tcPr>
          <w:p w14:paraId="61E4DC42" w14:textId="14C9C69A" w:rsidR="007A2C57" w:rsidRPr="005A7BEF" w:rsidRDefault="00555EBE" w:rsidP="005A7BEF">
            <w:pPr>
              <w:rPr>
                <w:rFonts w:ascii="Arial" w:hAnsi="Arial" w:cs="Arial"/>
                <w:sz w:val="16"/>
                <w:szCs w:val="16"/>
              </w:rPr>
            </w:pPr>
            <w:r>
              <w:rPr>
                <w:rFonts w:ascii="Arial" w:hAnsi="Arial" w:cs="Arial"/>
                <w:b/>
                <w:bCs/>
                <w:sz w:val="16"/>
                <w:szCs w:val="16"/>
              </w:rPr>
              <w:t>Q</w:t>
            </w:r>
            <w:r w:rsidR="007A2C57" w:rsidRPr="005A7BEF">
              <w:rPr>
                <w:rFonts w:ascii="Arial" w:hAnsi="Arial" w:cs="Arial"/>
                <w:b/>
                <w:bCs/>
                <w:sz w:val="16"/>
                <w:szCs w:val="16"/>
              </w:rPr>
              <w:t>3b.</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6-1-5-8”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23E2AA7E" w14:textId="77777777" w:rsidR="007A2C57" w:rsidRPr="005A7BEF" w:rsidRDefault="007A2C57" w:rsidP="005A7BEF">
            <w:pPr>
              <w:rPr>
                <w:rFonts w:ascii="Arial" w:hAnsi="Arial" w:cs="Arial"/>
                <w:sz w:val="16"/>
                <w:szCs w:val="16"/>
              </w:rPr>
            </w:pPr>
          </w:p>
        </w:tc>
        <w:tc>
          <w:tcPr>
            <w:tcW w:w="2250" w:type="dxa"/>
          </w:tcPr>
          <w:p w14:paraId="49B3676F" w14:textId="77777777" w:rsidR="007A2C57" w:rsidRPr="005A7BEF" w:rsidRDefault="007A2C57" w:rsidP="005A7BEF">
            <w:pPr>
              <w:rPr>
                <w:rFonts w:ascii="Arial" w:hAnsi="Arial" w:cs="Arial"/>
                <w:sz w:val="16"/>
                <w:szCs w:val="16"/>
              </w:rPr>
            </w:pPr>
          </w:p>
        </w:tc>
        <w:tc>
          <w:tcPr>
            <w:tcW w:w="2520" w:type="dxa"/>
          </w:tcPr>
          <w:p w14:paraId="0293E7FE" w14:textId="77777777" w:rsidR="007A2C57" w:rsidRPr="005A7BEF" w:rsidRDefault="007A2C57" w:rsidP="005A7BEF">
            <w:pPr>
              <w:rPr>
                <w:rFonts w:ascii="Arial" w:hAnsi="Arial" w:cs="Arial"/>
                <w:sz w:val="16"/>
                <w:szCs w:val="16"/>
              </w:rPr>
            </w:pPr>
          </w:p>
        </w:tc>
        <w:tc>
          <w:tcPr>
            <w:tcW w:w="2070" w:type="dxa"/>
          </w:tcPr>
          <w:p w14:paraId="7F37A681" w14:textId="77777777" w:rsidR="007A2C57" w:rsidRPr="005A7BEF" w:rsidRDefault="007A2C57" w:rsidP="005A7BEF">
            <w:pPr>
              <w:rPr>
                <w:rFonts w:ascii="Arial" w:hAnsi="Arial" w:cs="Arial"/>
                <w:sz w:val="16"/>
                <w:szCs w:val="16"/>
              </w:rPr>
            </w:pPr>
          </w:p>
        </w:tc>
        <w:tc>
          <w:tcPr>
            <w:tcW w:w="2375" w:type="dxa"/>
          </w:tcPr>
          <w:p w14:paraId="14FB9BA7" w14:textId="77777777" w:rsidR="007A2C57" w:rsidRPr="005A7BEF" w:rsidRDefault="007A2C57" w:rsidP="005A7BEF">
            <w:pPr>
              <w:rPr>
                <w:rFonts w:ascii="Arial" w:hAnsi="Arial" w:cs="Arial"/>
                <w:sz w:val="16"/>
                <w:szCs w:val="16"/>
              </w:rPr>
            </w:pPr>
          </w:p>
        </w:tc>
      </w:tr>
      <w:tr w:rsidR="007A2C57" w:rsidRPr="005A7BEF" w14:paraId="1EA80005" w14:textId="77777777" w:rsidTr="006B1548">
        <w:tc>
          <w:tcPr>
            <w:tcW w:w="2965" w:type="dxa"/>
            <w:vAlign w:val="center"/>
          </w:tcPr>
          <w:p w14:paraId="3966D5EE" w14:textId="6DAD3ADB" w:rsidR="002624D9" w:rsidRPr="005A7BEF" w:rsidRDefault="00B806FE" w:rsidP="005A7BEF">
            <w:pPr>
              <w:rPr>
                <w:rFonts w:ascii="Arial" w:hAnsi="Arial" w:cs="Arial"/>
                <w:b/>
                <w:sz w:val="16"/>
                <w:szCs w:val="16"/>
              </w:rPr>
            </w:pPr>
            <w:r>
              <w:rPr>
                <w:rFonts w:ascii="Arial" w:hAnsi="Arial" w:cs="Arial"/>
                <w:b/>
                <w:sz w:val="16"/>
                <w:szCs w:val="16"/>
              </w:rPr>
              <w:t>[</w:t>
            </w:r>
            <w:r w:rsidR="00555EBE">
              <w:rPr>
                <w:rFonts w:ascii="Arial" w:hAnsi="Arial" w:cs="Arial"/>
                <w:b/>
                <w:sz w:val="16"/>
                <w:szCs w:val="16"/>
              </w:rPr>
              <w:t>Q</w:t>
            </w:r>
            <w:r w:rsidR="007A2C57" w:rsidRPr="005A7BEF">
              <w:rPr>
                <w:rFonts w:ascii="Arial" w:hAnsi="Arial" w:cs="Arial"/>
                <w:b/>
                <w:sz w:val="16"/>
                <w:szCs w:val="16"/>
              </w:rPr>
              <w:t xml:space="preserve">3c. Did </w:t>
            </w:r>
            <w:r w:rsidR="002624D9" w:rsidRPr="005A7BEF">
              <w:rPr>
                <w:rFonts w:ascii="Arial" w:hAnsi="Arial" w:cs="Arial"/>
                <w:b/>
                <w:sz w:val="16"/>
                <w:szCs w:val="16"/>
              </w:rPr>
              <w:t xml:space="preserve">respondent </w:t>
            </w:r>
            <w:r w:rsidR="007A2C57" w:rsidRPr="005A7BEF">
              <w:rPr>
                <w:rFonts w:ascii="Arial" w:hAnsi="Arial" w:cs="Arial"/>
                <w:b/>
                <w:sz w:val="16"/>
                <w:szCs w:val="16"/>
              </w:rPr>
              <w:t xml:space="preserve">get part 3a &amp; 3b wrong?     </w:t>
            </w:r>
          </w:p>
          <w:p w14:paraId="73B48736" w14:textId="6E219775" w:rsidR="007A2C57" w:rsidRPr="005A7BEF" w:rsidRDefault="007A2C57" w:rsidP="005A7BEF">
            <w:pPr>
              <w:rPr>
                <w:rFonts w:ascii="Arial" w:hAnsi="Arial" w:cs="Arial"/>
                <w:sz w:val="16"/>
                <w:szCs w:val="16"/>
              </w:rPr>
            </w:pPr>
            <w:r w:rsidRPr="005A7BEF">
              <w:rPr>
                <w:rFonts w:ascii="Arial" w:hAnsi="Arial" w:cs="Arial"/>
                <w:b/>
                <w:sz w:val="16"/>
                <w:szCs w:val="16"/>
              </w:rPr>
              <w:t>Response for this question is automatically filled in by the program and controls the skip</w:t>
            </w:r>
            <w:r w:rsidR="00B806FE">
              <w:rPr>
                <w:rFonts w:ascii="Arial" w:hAnsi="Arial" w:cs="Arial"/>
                <w:b/>
                <w:sz w:val="16"/>
                <w:szCs w:val="16"/>
              </w:rPr>
              <w:t>]</w:t>
            </w:r>
          </w:p>
        </w:tc>
        <w:tc>
          <w:tcPr>
            <w:tcW w:w="2070" w:type="dxa"/>
            <w:vAlign w:val="center"/>
          </w:tcPr>
          <w:p w14:paraId="6FB4152E" w14:textId="77777777" w:rsidR="007A2C57" w:rsidRPr="005A7BEF" w:rsidRDefault="007A2C57" w:rsidP="005A7BEF">
            <w:pPr>
              <w:rPr>
                <w:rFonts w:ascii="Arial" w:hAnsi="Arial" w:cs="Arial"/>
                <w:sz w:val="16"/>
                <w:szCs w:val="16"/>
              </w:rPr>
            </w:pPr>
          </w:p>
        </w:tc>
        <w:tc>
          <w:tcPr>
            <w:tcW w:w="2250" w:type="dxa"/>
          </w:tcPr>
          <w:p w14:paraId="6A9D7B92" w14:textId="77777777" w:rsidR="007A2C57" w:rsidRPr="005A7BEF" w:rsidRDefault="007A2C57" w:rsidP="005A7BEF">
            <w:pPr>
              <w:rPr>
                <w:rFonts w:ascii="Arial" w:hAnsi="Arial" w:cs="Arial"/>
                <w:sz w:val="16"/>
                <w:szCs w:val="16"/>
              </w:rPr>
            </w:pPr>
          </w:p>
        </w:tc>
        <w:tc>
          <w:tcPr>
            <w:tcW w:w="2520" w:type="dxa"/>
          </w:tcPr>
          <w:p w14:paraId="369A859A" w14:textId="77777777" w:rsidR="007A2C57" w:rsidRPr="005A7BEF" w:rsidRDefault="007A2C57" w:rsidP="005A7BEF">
            <w:pPr>
              <w:rPr>
                <w:rFonts w:ascii="Arial" w:hAnsi="Arial" w:cs="Arial"/>
                <w:sz w:val="16"/>
                <w:szCs w:val="16"/>
              </w:rPr>
            </w:pPr>
          </w:p>
        </w:tc>
        <w:tc>
          <w:tcPr>
            <w:tcW w:w="2070" w:type="dxa"/>
          </w:tcPr>
          <w:p w14:paraId="61043E8F" w14:textId="77777777" w:rsidR="007A2C57" w:rsidRPr="005A7BEF" w:rsidRDefault="007A2C57" w:rsidP="005A7BEF">
            <w:pPr>
              <w:rPr>
                <w:rFonts w:ascii="Arial" w:hAnsi="Arial" w:cs="Arial"/>
                <w:sz w:val="16"/>
                <w:szCs w:val="16"/>
              </w:rPr>
            </w:pPr>
          </w:p>
        </w:tc>
        <w:tc>
          <w:tcPr>
            <w:tcW w:w="2375" w:type="dxa"/>
          </w:tcPr>
          <w:p w14:paraId="7AE0D713" w14:textId="77777777" w:rsidR="007A2C57" w:rsidRPr="005A7BEF" w:rsidRDefault="007A2C57" w:rsidP="005A7BEF">
            <w:pPr>
              <w:rPr>
                <w:rFonts w:ascii="Arial" w:hAnsi="Arial" w:cs="Arial"/>
                <w:sz w:val="16"/>
                <w:szCs w:val="16"/>
              </w:rPr>
            </w:pPr>
          </w:p>
        </w:tc>
      </w:tr>
      <w:tr w:rsidR="007A2C57" w:rsidRPr="005A7BEF" w14:paraId="27744F93" w14:textId="77777777" w:rsidTr="006B1548">
        <w:tc>
          <w:tcPr>
            <w:tcW w:w="2965" w:type="dxa"/>
            <w:vAlign w:val="center"/>
          </w:tcPr>
          <w:p w14:paraId="2E158D12" w14:textId="1BD4C083" w:rsidR="007A2C57" w:rsidRPr="005A7BEF" w:rsidRDefault="00555EBE" w:rsidP="005A7BEF">
            <w:pPr>
              <w:rPr>
                <w:rFonts w:ascii="Arial" w:hAnsi="Arial" w:cs="Arial"/>
                <w:sz w:val="16"/>
                <w:szCs w:val="16"/>
              </w:rPr>
            </w:pPr>
            <w:r>
              <w:rPr>
                <w:rFonts w:ascii="Arial" w:hAnsi="Arial" w:cs="Arial"/>
                <w:b/>
                <w:bCs/>
                <w:sz w:val="16"/>
                <w:szCs w:val="16"/>
              </w:rPr>
              <w:t>Q</w:t>
            </w:r>
            <w:r w:rsidR="007A2C57" w:rsidRPr="005A7BEF">
              <w:rPr>
                <w:rFonts w:ascii="Arial" w:hAnsi="Arial" w:cs="Arial"/>
                <w:b/>
                <w:bCs/>
                <w:sz w:val="16"/>
                <w:szCs w:val="16"/>
              </w:rPr>
              <w:t>4a.</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8-4-2-3-9”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0BD1A96F" w14:textId="77777777" w:rsidR="007A2C57" w:rsidRPr="005A7BEF" w:rsidRDefault="007A2C57" w:rsidP="005A7BEF">
            <w:pPr>
              <w:rPr>
                <w:rFonts w:ascii="Arial" w:hAnsi="Arial" w:cs="Arial"/>
                <w:sz w:val="16"/>
                <w:szCs w:val="16"/>
              </w:rPr>
            </w:pPr>
          </w:p>
        </w:tc>
        <w:tc>
          <w:tcPr>
            <w:tcW w:w="2250" w:type="dxa"/>
          </w:tcPr>
          <w:p w14:paraId="055DBC27" w14:textId="77777777" w:rsidR="007A2C57" w:rsidRPr="005A7BEF" w:rsidRDefault="007A2C57" w:rsidP="005A7BEF">
            <w:pPr>
              <w:rPr>
                <w:rFonts w:ascii="Arial" w:hAnsi="Arial" w:cs="Arial"/>
                <w:sz w:val="16"/>
                <w:szCs w:val="16"/>
              </w:rPr>
            </w:pPr>
          </w:p>
        </w:tc>
        <w:tc>
          <w:tcPr>
            <w:tcW w:w="2520" w:type="dxa"/>
          </w:tcPr>
          <w:p w14:paraId="7807D9D0" w14:textId="77777777" w:rsidR="007A2C57" w:rsidRPr="005A7BEF" w:rsidRDefault="007A2C57" w:rsidP="005A7BEF">
            <w:pPr>
              <w:rPr>
                <w:rFonts w:ascii="Arial" w:hAnsi="Arial" w:cs="Arial"/>
                <w:sz w:val="16"/>
                <w:szCs w:val="16"/>
              </w:rPr>
            </w:pPr>
          </w:p>
        </w:tc>
        <w:tc>
          <w:tcPr>
            <w:tcW w:w="2070" w:type="dxa"/>
          </w:tcPr>
          <w:p w14:paraId="603C02DC" w14:textId="77777777" w:rsidR="007A2C57" w:rsidRPr="005A7BEF" w:rsidRDefault="007A2C57" w:rsidP="005A7BEF">
            <w:pPr>
              <w:rPr>
                <w:rFonts w:ascii="Arial" w:hAnsi="Arial" w:cs="Arial"/>
                <w:sz w:val="16"/>
                <w:szCs w:val="16"/>
              </w:rPr>
            </w:pPr>
          </w:p>
        </w:tc>
        <w:tc>
          <w:tcPr>
            <w:tcW w:w="2375" w:type="dxa"/>
          </w:tcPr>
          <w:p w14:paraId="7946AD53" w14:textId="77777777" w:rsidR="007A2C57" w:rsidRPr="005A7BEF" w:rsidRDefault="007A2C57" w:rsidP="005A7BEF">
            <w:pPr>
              <w:rPr>
                <w:rFonts w:ascii="Arial" w:hAnsi="Arial" w:cs="Arial"/>
                <w:sz w:val="16"/>
                <w:szCs w:val="16"/>
              </w:rPr>
            </w:pPr>
          </w:p>
        </w:tc>
      </w:tr>
      <w:tr w:rsidR="007A2C57" w:rsidRPr="005A7BEF" w14:paraId="09282801" w14:textId="77777777" w:rsidTr="006B1548">
        <w:tc>
          <w:tcPr>
            <w:tcW w:w="2965" w:type="dxa"/>
            <w:vAlign w:val="center"/>
          </w:tcPr>
          <w:p w14:paraId="341D8F26" w14:textId="4BEA2EC4" w:rsidR="007A2C57" w:rsidRPr="005A7BEF" w:rsidRDefault="00555EBE" w:rsidP="005A7BEF">
            <w:pPr>
              <w:rPr>
                <w:rFonts w:ascii="Arial" w:hAnsi="Arial" w:cs="Arial"/>
                <w:sz w:val="16"/>
                <w:szCs w:val="16"/>
              </w:rPr>
            </w:pPr>
            <w:r>
              <w:rPr>
                <w:rFonts w:ascii="Arial" w:hAnsi="Arial" w:cs="Arial"/>
                <w:b/>
                <w:bCs/>
                <w:sz w:val="16"/>
                <w:szCs w:val="16"/>
              </w:rPr>
              <w:t>Q</w:t>
            </w:r>
            <w:r w:rsidR="007A2C57" w:rsidRPr="005A7BEF">
              <w:rPr>
                <w:rFonts w:ascii="Arial" w:hAnsi="Arial" w:cs="Arial"/>
                <w:b/>
                <w:bCs/>
                <w:sz w:val="16"/>
                <w:szCs w:val="16"/>
              </w:rPr>
              <w:t>4b.</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5-2-1-8-6”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6D0968FD" w14:textId="77777777" w:rsidR="007A2C57" w:rsidRPr="005A7BEF" w:rsidRDefault="007A2C57" w:rsidP="005A7BEF">
            <w:pPr>
              <w:rPr>
                <w:rFonts w:ascii="Arial" w:hAnsi="Arial" w:cs="Arial"/>
                <w:sz w:val="16"/>
                <w:szCs w:val="16"/>
              </w:rPr>
            </w:pPr>
          </w:p>
        </w:tc>
        <w:tc>
          <w:tcPr>
            <w:tcW w:w="2250" w:type="dxa"/>
          </w:tcPr>
          <w:p w14:paraId="1D0D96FE" w14:textId="77777777" w:rsidR="007A2C57" w:rsidRPr="005A7BEF" w:rsidRDefault="007A2C57" w:rsidP="005A7BEF">
            <w:pPr>
              <w:rPr>
                <w:rFonts w:ascii="Arial" w:hAnsi="Arial" w:cs="Arial"/>
                <w:sz w:val="16"/>
                <w:szCs w:val="16"/>
              </w:rPr>
            </w:pPr>
          </w:p>
        </w:tc>
        <w:tc>
          <w:tcPr>
            <w:tcW w:w="2520" w:type="dxa"/>
          </w:tcPr>
          <w:p w14:paraId="2D664319" w14:textId="77777777" w:rsidR="007A2C57" w:rsidRPr="005A7BEF" w:rsidRDefault="007A2C57" w:rsidP="005A7BEF">
            <w:pPr>
              <w:rPr>
                <w:rFonts w:ascii="Arial" w:hAnsi="Arial" w:cs="Arial"/>
                <w:sz w:val="16"/>
                <w:szCs w:val="16"/>
              </w:rPr>
            </w:pPr>
          </w:p>
        </w:tc>
        <w:tc>
          <w:tcPr>
            <w:tcW w:w="2070" w:type="dxa"/>
          </w:tcPr>
          <w:p w14:paraId="4728F218" w14:textId="77777777" w:rsidR="007A2C57" w:rsidRPr="005A7BEF" w:rsidRDefault="007A2C57" w:rsidP="005A7BEF">
            <w:pPr>
              <w:rPr>
                <w:rFonts w:ascii="Arial" w:hAnsi="Arial" w:cs="Arial"/>
                <w:sz w:val="16"/>
                <w:szCs w:val="16"/>
              </w:rPr>
            </w:pPr>
          </w:p>
        </w:tc>
        <w:tc>
          <w:tcPr>
            <w:tcW w:w="2375" w:type="dxa"/>
          </w:tcPr>
          <w:p w14:paraId="08DC5EA9" w14:textId="77777777" w:rsidR="007A2C57" w:rsidRPr="005A7BEF" w:rsidRDefault="007A2C57" w:rsidP="005A7BEF">
            <w:pPr>
              <w:rPr>
                <w:rFonts w:ascii="Arial" w:hAnsi="Arial" w:cs="Arial"/>
                <w:sz w:val="16"/>
                <w:szCs w:val="16"/>
              </w:rPr>
            </w:pPr>
          </w:p>
        </w:tc>
      </w:tr>
      <w:tr w:rsidR="007A2C57" w:rsidRPr="005A7BEF" w14:paraId="195300D9" w14:textId="77777777" w:rsidTr="006B1548">
        <w:tc>
          <w:tcPr>
            <w:tcW w:w="2965" w:type="dxa"/>
            <w:vAlign w:val="center"/>
          </w:tcPr>
          <w:p w14:paraId="3A574B27" w14:textId="3A099730" w:rsidR="002624D9" w:rsidRPr="005A7BEF" w:rsidRDefault="00B806FE" w:rsidP="005A7BEF">
            <w:pPr>
              <w:rPr>
                <w:rFonts w:ascii="Arial" w:hAnsi="Arial" w:cs="Arial"/>
                <w:b/>
                <w:sz w:val="16"/>
                <w:szCs w:val="16"/>
              </w:rPr>
            </w:pPr>
            <w:r>
              <w:rPr>
                <w:rFonts w:ascii="Arial" w:hAnsi="Arial" w:cs="Arial"/>
                <w:b/>
                <w:sz w:val="16"/>
                <w:szCs w:val="16"/>
              </w:rPr>
              <w:t>[</w:t>
            </w:r>
            <w:r w:rsidR="00555EBE">
              <w:rPr>
                <w:rFonts w:ascii="Arial" w:hAnsi="Arial" w:cs="Arial"/>
                <w:b/>
                <w:sz w:val="16"/>
                <w:szCs w:val="16"/>
              </w:rPr>
              <w:t>Q</w:t>
            </w:r>
            <w:r w:rsidR="007A2C57" w:rsidRPr="005A7BEF">
              <w:rPr>
                <w:rFonts w:ascii="Arial" w:hAnsi="Arial" w:cs="Arial"/>
                <w:b/>
                <w:sz w:val="16"/>
                <w:szCs w:val="16"/>
              </w:rPr>
              <w:t xml:space="preserve">4c. Did </w:t>
            </w:r>
            <w:r w:rsidR="002624D9" w:rsidRPr="005A7BEF">
              <w:rPr>
                <w:rFonts w:ascii="Arial" w:hAnsi="Arial" w:cs="Arial"/>
                <w:b/>
                <w:sz w:val="16"/>
                <w:szCs w:val="16"/>
              </w:rPr>
              <w:t xml:space="preserve">respondent </w:t>
            </w:r>
            <w:r w:rsidR="007A2C57" w:rsidRPr="005A7BEF">
              <w:rPr>
                <w:rFonts w:ascii="Arial" w:hAnsi="Arial" w:cs="Arial"/>
                <w:b/>
                <w:sz w:val="16"/>
                <w:szCs w:val="16"/>
              </w:rPr>
              <w:t xml:space="preserve">get part 4a &amp; 4b wrong?      </w:t>
            </w:r>
          </w:p>
          <w:p w14:paraId="64936116" w14:textId="5AE289CF" w:rsidR="007A2C57" w:rsidRPr="005A7BEF" w:rsidRDefault="007A2C57" w:rsidP="005A7BEF">
            <w:pPr>
              <w:rPr>
                <w:rFonts w:ascii="Arial" w:hAnsi="Arial" w:cs="Arial"/>
                <w:sz w:val="16"/>
                <w:szCs w:val="16"/>
              </w:rPr>
            </w:pPr>
            <w:r w:rsidRPr="005A7BEF">
              <w:rPr>
                <w:rFonts w:ascii="Arial" w:hAnsi="Arial" w:cs="Arial"/>
                <w:b/>
                <w:sz w:val="16"/>
                <w:szCs w:val="16"/>
              </w:rPr>
              <w:t>Response for this question is automatically filled in by the program and controls the skip</w:t>
            </w:r>
            <w:r w:rsidR="00B806FE">
              <w:rPr>
                <w:rFonts w:ascii="Arial" w:hAnsi="Arial" w:cs="Arial"/>
                <w:b/>
                <w:sz w:val="16"/>
                <w:szCs w:val="16"/>
              </w:rPr>
              <w:t>]</w:t>
            </w:r>
          </w:p>
        </w:tc>
        <w:tc>
          <w:tcPr>
            <w:tcW w:w="2070" w:type="dxa"/>
            <w:vAlign w:val="center"/>
          </w:tcPr>
          <w:p w14:paraId="05008813" w14:textId="77777777" w:rsidR="007A2C57" w:rsidRPr="005A7BEF" w:rsidRDefault="007A2C57" w:rsidP="005A7BEF">
            <w:pPr>
              <w:rPr>
                <w:rFonts w:ascii="Arial" w:hAnsi="Arial" w:cs="Arial"/>
                <w:sz w:val="16"/>
                <w:szCs w:val="16"/>
              </w:rPr>
            </w:pPr>
          </w:p>
        </w:tc>
        <w:tc>
          <w:tcPr>
            <w:tcW w:w="2250" w:type="dxa"/>
          </w:tcPr>
          <w:p w14:paraId="0070F6C8" w14:textId="77777777" w:rsidR="007A2C57" w:rsidRPr="005A7BEF" w:rsidRDefault="007A2C57" w:rsidP="005A7BEF">
            <w:pPr>
              <w:rPr>
                <w:rFonts w:ascii="Arial" w:hAnsi="Arial" w:cs="Arial"/>
                <w:sz w:val="16"/>
                <w:szCs w:val="16"/>
              </w:rPr>
            </w:pPr>
          </w:p>
        </w:tc>
        <w:tc>
          <w:tcPr>
            <w:tcW w:w="2520" w:type="dxa"/>
          </w:tcPr>
          <w:p w14:paraId="08B7FAC7" w14:textId="77777777" w:rsidR="007A2C57" w:rsidRPr="005A7BEF" w:rsidRDefault="007A2C57" w:rsidP="005A7BEF">
            <w:pPr>
              <w:rPr>
                <w:rFonts w:ascii="Arial" w:hAnsi="Arial" w:cs="Arial"/>
                <w:sz w:val="16"/>
                <w:szCs w:val="16"/>
              </w:rPr>
            </w:pPr>
          </w:p>
        </w:tc>
        <w:tc>
          <w:tcPr>
            <w:tcW w:w="2070" w:type="dxa"/>
          </w:tcPr>
          <w:p w14:paraId="151C468A" w14:textId="77777777" w:rsidR="007A2C57" w:rsidRPr="005A7BEF" w:rsidRDefault="007A2C57" w:rsidP="005A7BEF">
            <w:pPr>
              <w:rPr>
                <w:rFonts w:ascii="Arial" w:hAnsi="Arial" w:cs="Arial"/>
                <w:sz w:val="16"/>
                <w:szCs w:val="16"/>
              </w:rPr>
            </w:pPr>
          </w:p>
        </w:tc>
        <w:tc>
          <w:tcPr>
            <w:tcW w:w="2375" w:type="dxa"/>
          </w:tcPr>
          <w:p w14:paraId="78CADB7B" w14:textId="77777777" w:rsidR="007A2C57" w:rsidRPr="005A7BEF" w:rsidRDefault="007A2C57" w:rsidP="005A7BEF">
            <w:pPr>
              <w:rPr>
                <w:rFonts w:ascii="Arial" w:hAnsi="Arial" w:cs="Arial"/>
                <w:sz w:val="16"/>
                <w:szCs w:val="16"/>
              </w:rPr>
            </w:pPr>
          </w:p>
        </w:tc>
      </w:tr>
      <w:tr w:rsidR="007A2C57" w:rsidRPr="005A7BEF" w14:paraId="40B21060" w14:textId="77777777" w:rsidTr="006B1548">
        <w:tc>
          <w:tcPr>
            <w:tcW w:w="2965" w:type="dxa"/>
            <w:vAlign w:val="center"/>
          </w:tcPr>
          <w:p w14:paraId="20544A25" w14:textId="7210F27C" w:rsidR="007A2C57" w:rsidRPr="005A7BEF" w:rsidRDefault="00555EBE" w:rsidP="005A7BEF">
            <w:pPr>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5a.</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3-8-9-1-7-4”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5CAD2197" w14:textId="77777777" w:rsidR="007A2C57" w:rsidRPr="005A7BEF" w:rsidRDefault="007A2C57" w:rsidP="005A7BEF">
            <w:pPr>
              <w:rPr>
                <w:rFonts w:ascii="Arial" w:hAnsi="Arial" w:cs="Arial"/>
                <w:sz w:val="16"/>
                <w:szCs w:val="16"/>
              </w:rPr>
            </w:pPr>
          </w:p>
        </w:tc>
        <w:tc>
          <w:tcPr>
            <w:tcW w:w="2250" w:type="dxa"/>
          </w:tcPr>
          <w:p w14:paraId="78EE87E0" w14:textId="77777777" w:rsidR="007A2C57" w:rsidRPr="005A7BEF" w:rsidRDefault="007A2C57" w:rsidP="005A7BEF">
            <w:pPr>
              <w:rPr>
                <w:rFonts w:ascii="Arial" w:hAnsi="Arial" w:cs="Arial"/>
                <w:sz w:val="16"/>
                <w:szCs w:val="16"/>
              </w:rPr>
            </w:pPr>
          </w:p>
        </w:tc>
        <w:tc>
          <w:tcPr>
            <w:tcW w:w="2520" w:type="dxa"/>
          </w:tcPr>
          <w:p w14:paraId="71DF9D66" w14:textId="77777777" w:rsidR="007A2C57" w:rsidRPr="005A7BEF" w:rsidRDefault="007A2C57" w:rsidP="005A7BEF">
            <w:pPr>
              <w:rPr>
                <w:rFonts w:ascii="Arial" w:hAnsi="Arial" w:cs="Arial"/>
                <w:sz w:val="16"/>
                <w:szCs w:val="16"/>
              </w:rPr>
            </w:pPr>
          </w:p>
        </w:tc>
        <w:tc>
          <w:tcPr>
            <w:tcW w:w="2070" w:type="dxa"/>
          </w:tcPr>
          <w:p w14:paraId="2AA64A2B" w14:textId="77777777" w:rsidR="007A2C57" w:rsidRPr="005A7BEF" w:rsidRDefault="007A2C57" w:rsidP="005A7BEF">
            <w:pPr>
              <w:rPr>
                <w:rFonts w:ascii="Arial" w:hAnsi="Arial" w:cs="Arial"/>
                <w:sz w:val="16"/>
                <w:szCs w:val="16"/>
              </w:rPr>
            </w:pPr>
          </w:p>
        </w:tc>
        <w:tc>
          <w:tcPr>
            <w:tcW w:w="2375" w:type="dxa"/>
          </w:tcPr>
          <w:p w14:paraId="48780DB1" w14:textId="77777777" w:rsidR="007A2C57" w:rsidRPr="005A7BEF" w:rsidRDefault="007A2C57" w:rsidP="005A7BEF">
            <w:pPr>
              <w:rPr>
                <w:rFonts w:ascii="Arial" w:hAnsi="Arial" w:cs="Arial"/>
                <w:sz w:val="16"/>
                <w:szCs w:val="16"/>
              </w:rPr>
            </w:pPr>
          </w:p>
        </w:tc>
      </w:tr>
      <w:tr w:rsidR="007A2C57" w:rsidRPr="005A7BEF" w14:paraId="2624515C" w14:textId="77777777" w:rsidTr="006B1548">
        <w:tc>
          <w:tcPr>
            <w:tcW w:w="2965" w:type="dxa"/>
            <w:vAlign w:val="center"/>
          </w:tcPr>
          <w:p w14:paraId="0A2AFAE2" w14:textId="0F3384B9" w:rsidR="007A2C57" w:rsidRPr="005A7BEF" w:rsidRDefault="00555EBE" w:rsidP="005A7BEF">
            <w:pPr>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5b.</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7-9-6-4-8-3”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2DE778EF" w14:textId="77777777" w:rsidR="007A2C57" w:rsidRPr="005A7BEF" w:rsidRDefault="007A2C57" w:rsidP="005A7BEF">
            <w:pPr>
              <w:rPr>
                <w:rFonts w:ascii="Arial" w:hAnsi="Arial" w:cs="Arial"/>
                <w:sz w:val="16"/>
                <w:szCs w:val="16"/>
              </w:rPr>
            </w:pPr>
          </w:p>
        </w:tc>
        <w:tc>
          <w:tcPr>
            <w:tcW w:w="2250" w:type="dxa"/>
          </w:tcPr>
          <w:p w14:paraId="24173195" w14:textId="77777777" w:rsidR="007A2C57" w:rsidRPr="005A7BEF" w:rsidRDefault="007A2C57" w:rsidP="005A7BEF">
            <w:pPr>
              <w:rPr>
                <w:rFonts w:ascii="Arial" w:hAnsi="Arial" w:cs="Arial"/>
                <w:sz w:val="16"/>
                <w:szCs w:val="16"/>
              </w:rPr>
            </w:pPr>
          </w:p>
        </w:tc>
        <w:tc>
          <w:tcPr>
            <w:tcW w:w="2520" w:type="dxa"/>
          </w:tcPr>
          <w:p w14:paraId="28D5E2EB" w14:textId="77777777" w:rsidR="007A2C57" w:rsidRPr="005A7BEF" w:rsidRDefault="007A2C57" w:rsidP="005A7BEF">
            <w:pPr>
              <w:rPr>
                <w:rFonts w:ascii="Arial" w:hAnsi="Arial" w:cs="Arial"/>
                <w:sz w:val="16"/>
                <w:szCs w:val="16"/>
              </w:rPr>
            </w:pPr>
          </w:p>
        </w:tc>
        <w:tc>
          <w:tcPr>
            <w:tcW w:w="2070" w:type="dxa"/>
          </w:tcPr>
          <w:p w14:paraId="306F1748" w14:textId="77777777" w:rsidR="007A2C57" w:rsidRPr="005A7BEF" w:rsidRDefault="007A2C57" w:rsidP="005A7BEF">
            <w:pPr>
              <w:rPr>
                <w:rFonts w:ascii="Arial" w:hAnsi="Arial" w:cs="Arial"/>
                <w:sz w:val="16"/>
                <w:szCs w:val="16"/>
              </w:rPr>
            </w:pPr>
          </w:p>
        </w:tc>
        <w:tc>
          <w:tcPr>
            <w:tcW w:w="2375" w:type="dxa"/>
          </w:tcPr>
          <w:p w14:paraId="30DCEAB1" w14:textId="77777777" w:rsidR="007A2C57" w:rsidRPr="005A7BEF" w:rsidRDefault="007A2C57" w:rsidP="005A7BEF">
            <w:pPr>
              <w:rPr>
                <w:rFonts w:ascii="Arial" w:hAnsi="Arial" w:cs="Arial"/>
                <w:sz w:val="16"/>
                <w:szCs w:val="16"/>
              </w:rPr>
            </w:pPr>
          </w:p>
        </w:tc>
      </w:tr>
      <w:tr w:rsidR="007A2C57" w:rsidRPr="005A7BEF" w14:paraId="5D7E0795" w14:textId="77777777" w:rsidTr="006B1548">
        <w:tc>
          <w:tcPr>
            <w:tcW w:w="2965" w:type="dxa"/>
            <w:vAlign w:val="center"/>
          </w:tcPr>
          <w:p w14:paraId="40361C39" w14:textId="1BCFE539" w:rsidR="002624D9" w:rsidRPr="005A7BEF" w:rsidRDefault="00B806FE" w:rsidP="005A7BEF">
            <w:pPr>
              <w:rPr>
                <w:rFonts w:ascii="Arial" w:hAnsi="Arial" w:cs="Arial"/>
                <w:b/>
                <w:sz w:val="16"/>
                <w:szCs w:val="16"/>
              </w:rPr>
            </w:pPr>
            <w:r>
              <w:rPr>
                <w:rFonts w:ascii="Arial" w:hAnsi="Arial" w:cs="Arial"/>
                <w:b/>
                <w:sz w:val="16"/>
                <w:szCs w:val="16"/>
              </w:rPr>
              <w:t>[</w:t>
            </w:r>
            <w:r w:rsidR="00555EBE">
              <w:rPr>
                <w:rFonts w:ascii="Arial" w:hAnsi="Arial" w:cs="Arial"/>
                <w:b/>
                <w:sz w:val="16"/>
                <w:szCs w:val="16"/>
              </w:rPr>
              <w:t>Q</w:t>
            </w:r>
            <w:r w:rsidR="007A2C57" w:rsidRPr="005A7BEF">
              <w:rPr>
                <w:rFonts w:ascii="Arial" w:hAnsi="Arial" w:cs="Arial"/>
                <w:b/>
                <w:sz w:val="16"/>
                <w:szCs w:val="16"/>
              </w:rPr>
              <w:t xml:space="preserve">5c. Did </w:t>
            </w:r>
            <w:r w:rsidR="002624D9" w:rsidRPr="005A7BEF">
              <w:rPr>
                <w:rFonts w:ascii="Arial" w:hAnsi="Arial" w:cs="Arial"/>
                <w:b/>
                <w:sz w:val="16"/>
                <w:szCs w:val="16"/>
              </w:rPr>
              <w:t xml:space="preserve">respondent </w:t>
            </w:r>
            <w:r w:rsidR="007A2C57" w:rsidRPr="005A7BEF">
              <w:rPr>
                <w:rFonts w:ascii="Arial" w:hAnsi="Arial" w:cs="Arial"/>
                <w:b/>
                <w:sz w:val="16"/>
                <w:szCs w:val="16"/>
              </w:rPr>
              <w:t xml:space="preserve">get part 5a &amp; 5b wrong?     </w:t>
            </w:r>
          </w:p>
          <w:p w14:paraId="5A51EDB8" w14:textId="6C9CADAD" w:rsidR="007A2C57" w:rsidRPr="005A7BEF" w:rsidRDefault="007A2C57" w:rsidP="005A7BEF">
            <w:pPr>
              <w:rPr>
                <w:rFonts w:ascii="Arial" w:hAnsi="Arial" w:cs="Arial"/>
                <w:b/>
                <w:sz w:val="16"/>
                <w:szCs w:val="16"/>
              </w:rPr>
            </w:pPr>
            <w:r w:rsidRPr="005A7BEF">
              <w:rPr>
                <w:rFonts w:ascii="Arial" w:hAnsi="Arial" w:cs="Arial"/>
                <w:b/>
                <w:sz w:val="16"/>
                <w:szCs w:val="16"/>
              </w:rPr>
              <w:t>Response for this question is automatically filled in by the program and controls the skip</w:t>
            </w:r>
            <w:r w:rsidR="00B806FE">
              <w:rPr>
                <w:rFonts w:ascii="Arial" w:hAnsi="Arial" w:cs="Arial"/>
                <w:b/>
                <w:sz w:val="16"/>
                <w:szCs w:val="16"/>
              </w:rPr>
              <w:t>]</w:t>
            </w:r>
          </w:p>
        </w:tc>
        <w:tc>
          <w:tcPr>
            <w:tcW w:w="2070" w:type="dxa"/>
            <w:vAlign w:val="center"/>
          </w:tcPr>
          <w:p w14:paraId="141987A2" w14:textId="77777777" w:rsidR="007A2C57" w:rsidRPr="005A7BEF" w:rsidRDefault="007A2C57" w:rsidP="005A7BEF">
            <w:pPr>
              <w:rPr>
                <w:rFonts w:ascii="Arial" w:hAnsi="Arial" w:cs="Arial"/>
                <w:sz w:val="16"/>
                <w:szCs w:val="16"/>
              </w:rPr>
            </w:pPr>
          </w:p>
        </w:tc>
        <w:tc>
          <w:tcPr>
            <w:tcW w:w="2250" w:type="dxa"/>
          </w:tcPr>
          <w:p w14:paraId="327518E2" w14:textId="77777777" w:rsidR="007A2C57" w:rsidRPr="005A7BEF" w:rsidRDefault="007A2C57" w:rsidP="005A7BEF">
            <w:pPr>
              <w:rPr>
                <w:rFonts w:ascii="Arial" w:hAnsi="Arial" w:cs="Arial"/>
                <w:sz w:val="16"/>
                <w:szCs w:val="16"/>
              </w:rPr>
            </w:pPr>
          </w:p>
        </w:tc>
        <w:tc>
          <w:tcPr>
            <w:tcW w:w="2520" w:type="dxa"/>
          </w:tcPr>
          <w:p w14:paraId="5148776F" w14:textId="77777777" w:rsidR="007A2C57" w:rsidRPr="005A7BEF" w:rsidRDefault="007A2C57" w:rsidP="005A7BEF">
            <w:pPr>
              <w:rPr>
                <w:rFonts w:ascii="Arial" w:hAnsi="Arial" w:cs="Arial"/>
                <w:sz w:val="16"/>
                <w:szCs w:val="16"/>
              </w:rPr>
            </w:pPr>
          </w:p>
        </w:tc>
        <w:tc>
          <w:tcPr>
            <w:tcW w:w="2070" w:type="dxa"/>
          </w:tcPr>
          <w:p w14:paraId="641AB54A" w14:textId="77777777" w:rsidR="007A2C57" w:rsidRPr="005A7BEF" w:rsidRDefault="007A2C57" w:rsidP="005A7BEF">
            <w:pPr>
              <w:rPr>
                <w:rFonts w:ascii="Arial" w:hAnsi="Arial" w:cs="Arial"/>
                <w:sz w:val="16"/>
                <w:szCs w:val="16"/>
              </w:rPr>
            </w:pPr>
          </w:p>
        </w:tc>
        <w:tc>
          <w:tcPr>
            <w:tcW w:w="2375" w:type="dxa"/>
          </w:tcPr>
          <w:p w14:paraId="6FA9BB29" w14:textId="77777777" w:rsidR="007A2C57" w:rsidRPr="005A7BEF" w:rsidRDefault="007A2C57" w:rsidP="005A7BEF">
            <w:pPr>
              <w:rPr>
                <w:rFonts w:ascii="Arial" w:hAnsi="Arial" w:cs="Arial"/>
                <w:sz w:val="16"/>
                <w:szCs w:val="16"/>
              </w:rPr>
            </w:pPr>
          </w:p>
        </w:tc>
      </w:tr>
      <w:tr w:rsidR="007A2C57" w:rsidRPr="005A7BEF" w14:paraId="03C1BC4D" w14:textId="77777777" w:rsidTr="006B1548">
        <w:tc>
          <w:tcPr>
            <w:tcW w:w="2965" w:type="dxa"/>
            <w:vAlign w:val="center"/>
          </w:tcPr>
          <w:p w14:paraId="46F5CA5A" w14:textId="4677627B" w:rsidR="007A2C57" w:rsidRPr="005A7BEF" w:rsidRDefault="00555EBE" w:rsidP="005A7BEF">
            <w:pPr>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6a.</w:t>
            </w:r>
            <w:r w:rsidR="00B806FE">
              <w:rPr>
                <w:rFonts w:ascii="Arial" w:hAnsi="Arial" w:cs="Arial"/>
                <w:b/>
                <w:bCs/>
                <w:sz w:val="16"/>
                <w:szCs w:val="16"/>
              </w:rPr>
              <w:t xml:space="preserve"> </w:t>
            </w:r>
            <w:r w:rsidR="00B806FE">
              <w:rPr>
                <w:rFonts w:ascii="Arial" w:hAnsi="Arial" w:cs="Arial"/>
                <w:b/>
                <w:i/>
                <w:sz w:val="16"/>
                <w:szCs w:val="16"/>
              </w:rPr>
              <w:t>INTERVIEWER READS:</w:t>
            </w:r>
            <w:r w:rsidR="007A2C57" w:rsidRPr="005A7BEF">
              <w:rPr>
                <w:rFonts w:ascii="Arial" w:hAnsi="Arial" w:cs="Arial"/>
                <w:b/>
                <w:sz w:val="16"/>
                <w:szCs w:val="16"/>
              </w:rPr>
              <w:t xml:space="preserve"> </w:t>
            </w:r>
            <w:r w:rsidR="00B806FE">
              <w:rPr>
                <w:rFonts w:ascii="Arial" w:hAnsi="Arial" w:cs="Arial"/>
                <w:b/>
                <w:sz w:val="16"/>
                <w:szCs w:val="16"/>
              </w:rPr>
              <w:t>“</w:t>
            </w:r>
            <w:r w:rsidR="007A2C57" w:rsidRPr="005A7BEF">
              <w:rPr>
                <w:rFonts w:ascii="Arial" w:hAnsi="Arial" w:cs="Arial"/>
                <w:b/>
                <w:sz w:val="16"/>
                <w:szCs w:val="16"/>
              </w:rPr>
              <w:t xml:space="preserve">Ready? Repeat after me, 5-1-7-4-2-3-8”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5E60B5C3" w14:textId="77777777" w:rsidR="007A2C57" w:rsidRPr="005A7BEF" w:rsidRDefault="007A2C57" w:rsidP="005A7BEF">
            <w:pPr>
              <w:rPr>
                <w:rFonts w:ascii="Arial" w:hAnsi="Arial" w:cs="Arial"/>
                <w:sz w:val="16"/>
                <w:szCs w:val="16"/>
              </w:rPr>
            </w:pPr>
          </w:p>
        </w:tc>
        <w:tc>
          <w:tcPr>
            <w:tcW w:w="2250" w:type="dxa"/>
          </w:tcPr>
          <w:p w14:paraId="3F29D63A" w14:textId="77777777" w:rsidR="007A2C57" w:rsidRPr="005A7BEF" w:rsidRDefault="007A2C57" w:rsidP="005A7BEF">
            <w:pPr>
              <w:rPr>
                <w:rFonts w:ascii="Arial" w:hAnsi="Arial" w:cs="Arial"/>
                <w:sz w:val="16"/>
                <w:szCs w:val="16"/>
              </w:rPr>
            </w:pPr>
          </w:p>
        </w:tc>
        <w:tc>
          <w:tcPr>
            <w:tcW w:w="2520" w:type="dxa"/>
          </w:tcPr>
          <w:p w14:paraId="430C477C" w14:textId="77777777" w:rsidR="007A2C57" w:rsidRPr="005A7BEF" w:rsidRDefault="007A2C57" w:rsidP="005A7BEF">
            <w:pPr>
              <w:rPr>
                <w:rFonts w:ascii="Arial" w:hAnsi="Arial" w:cs="Arial"/>
                <w:sz w:val="16"/>
                <w:szCs w:val="16"/>
              </w:rPr>
            </w:pPr>
          </w:p>
        </w:tc>
        <w:tc>
          <w:tcPr>
            <w:tcW w:w="2070" w:type="dxa"/>
          </w:tcPr>
          <w:p w14:paraId="491F46C6" w14:textId="77777777" w:rsidR="007A2C57" w:rsidRPr="005A7BEF" w:rsidRDefault="007A2C57" w:rsidP="005A7BEF">
            <w:pPr>
              <w:rPr>
                <w:rFonts w:ascii="Arial" w:hAnsi="Arial" w:cs="Arial"/>
                <w:sz w:val="16"/>
                <w:szCs w:val="16"/>
              </w:rPr>
            </w:pPr>
          </w:p>
        </w:tc>
        <w:tc>
          <w:tcPr>
            <w:tcW w:w="2375" w:type="dxa"/>
          </w:tcPr>
          <w:p w14:paraId="4FEAF4E4" w14:textId="77777777" w:rsidR="007A2C57" w:rsidRPr="005A7BEF" w:rsidRDefault="007A2C57" w:rsidP="005A7BEF">
            <w:pPr>
              <w:rPr>
                <w:rFonts w:ascii="Arial" w:hAnsi="Arial" w:cs="Arial"/>
                <w:sz w:val="16"/>
                <w:szCs w:val="16"/>
              </w:rPr>
            </w:pPr>
          </w:p>
        </w:tc>
      </w:tr>
      <w:tr w:rsidR="007A2C57" w:rsidRPr="005A7BEF" w14:paraId="766AC249" w14:textId="77777777" w:rsidTr="006B1548">
        <w:tc>
          <w:tcPr>
            <w:tcW w:w="2965" w:type="dxa"/>
            <w:vAlign w:val="center"/>
          </w:tcPr>
          <w:p w14:paraId="3A6197E9" w14:textId="6D09E824" w:rsidR="007A2C57" w:rsidRPr="005A7BEF" w:rsidRDefault="00555EBE" w:rsidP="005A7BEF">
            <w:pPr>
              <w:rPr>
                <w:rFonts w:ascii="Arial" w:hAnsi="Arial" w:cs="Arial"/>
                <w:b/>
                <w:sz w:val="16"/>
                <w:szCs w:val="16"/>
              </w:rPr>
            </w:pPr>
            <w:r>
              <w:rPr>
                <w:rFonts w:ascii="Arial" w:hAnsi="Arial" w:cs="Arial"/>
                <w:b/>
                <w:bCs/>
                <w:sz w:val="16"/>
                <w:szCs w:val="16"/>
              </w:rPr>
              <w:lastRenderedPageBreak/>
              <w:t>Q</w:t>
            </w:r>
            <w:r w:rsidR="007A2C57" w:rsidRPr="005A7BEF">
              <w:rPr>
                <w:rFonts w:ascii="Arial" w:hAnsi="Arial" w:cs="Arial"/>
                <w:b/>
                <w:bCs/>
                <w:sz w:val="16"/>
                <w:szCs w:val="16"/>
              </w:rPr>
              <w:t>6b.</w:t>
            </w:r>
            <w:r w:rsidR="00B806FE">
              <w:rPr>
                <w:rFonts w:ascii="Arial" w:hAnsi="Arial" w:cs="Arial"/>
                <w:b/>
                <w:bCs/>
                <w:sz w:val="16"/>
                <w:szCs w:val="16"/>
              </w:rPr>
              <w:t xml:space="preserve"> </w:t>
            </w:r>
            <w:r w:rsidR="00B806FE">
              <w:rPr>
                <w:rFonts w:ascii="Arial" w:hAnsi="Arial" w:cs="Arial"/>
                <w:b/>
                <w:i/>
                <w:sz w:val="16"/>
                <w:szCs w:val="16"/>
              </w:rPr>
              <w:t>INTERVIEWER READS:</w:t>
            </w:r>
            <w:r w:rsidR="007A2C57" w:rsidRPr="005A7BEF">
              <w:rPr>
                <w:rFonts w:ascii="Arial" w:hAnsi="Arial" w:cs="Arial"/>
                <w:b/>
                <w:sz w:val="16"/>
                <w:szCs w:val="16"/>
              </w:rPr>
              <w:t xml:space="preserve"> </w:t>
            </w:r>
            <w:r w:rsidR="00B806FE">
              <w:rPr>
                <w:rFonts w:ascii="Arial" w:hAnsi="Arial" w:cs="Arial"/>
                <w:b/>
                <w:sz w:val="16"/>
                <w:szCs w:val="16"/>
              </w:rPr>
              <w:t>“</w:t>
            </w:r>
            <w:r w:rsidR="007A2C57" w:rsidRPr="005A7BEF">
              <w:rPr>
                <w:rFonts w:ascii="Arial" w:hAnsi="Arial" w:cs="Arial"/>
                <w:b/>
                <w:sz w:val="16"/>
                <w:szCs w:val="16"/>
              </w:rPr>
              <w:t xml:space="preserve">Ready? Repeat after me, 9-8-5-2-1-6-3”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4D0D997D" w14:textId="77777777" w:rsidR="007A2C57" w:rsidRPr="005A7BEF" w:rsidRDefault="007A2C57" w:rsidP="005A7BEF">
            <w:pPr>
              <w:rPr>
                <w:rFonts w:ascii="Arial" w:hAnsi="Arial" w:cs="Arial"/>
                <w:sz w:val="16"/>
                <w:szCs w:val="16"/>
              </w:rPr>
            </w:pPr>
          </w:p>
        </w:tc>
        <w:tc>
          <w:tcPr>
            <w:tcW w:w="2250" w:type="dxa"/>
          </w:tcPr>
          <w:p w14:paraId="1DC63411" w14:textId="77777777" w:rsidR="007A2C57" w:rsidRPr="005A7BEF" w:rsidRDefault="007A2C57" w:rsidP="005A7BEF">
            <w:pPr>
              <w:rPr>
                <w:rFonts w:ascii="Arial" w:hAnsi="Arial" w:cs="Arial"/>
                <w:sz w:val="16"/>
                <w:szCs w:val="16"/>
              </w:rPr>
            </w:pPr>
          </w:p>
        </w:tc>
        <w:tc>
          <w:tcPr>
            <w:tcW w:w="2520" w:type="dxa"/>
          </w:tcPr>
          <w:p w14:paraId="57C839FB" w14:textId="77777777" w:rsidR="007A2C57" w:rsidRPr="005A7BEF" w:rsidRDefault="007A2C57" w:rsidP="005A7BEF">
            <w:pPr>
              <w:rPr>
                <w:rFonts w:ascii="Arial" w:hAnsi="Arial" w:cs="Arial"/>
                <w:sz w:val="16"/>
                <w:szCs w:val="16"/>
              </w:rPr>
            </w:pPr>
          </w:p>
        </w:tc>
        <w:tc>
          <w:tcPr>
            <w:tcW w:w="2070" w:type="dxa"/>
          </w:tcPr>
          <w:p w14:paraId="376528CD" w14:textId="77777777" w:rsidR="007A2C57" w:rsidRPr="005A7BEF" w:rsidRDefault="007A2C57" w:rsidP="005A7BEF">
            <w:pPr>
              <w:rPr>
                <w:rFonts w:ascii="Arial" w:hAnsi="Arial" w:cs="Arial"/>
                <w:sz w:val="16"/>
                <w:szCs w:val="16"/>
              </w:rPr>
            </w:pPr>
          </w:p>
        </w:tc>
        <w:tc>
          <w:tcPr>
            <w:tcW w:w="2375" w:type="dxa"/>
          </w:tcPr>
          <w:p w14:paraId="3EDB196A" w14:textId="77777777" w:rsidR="007A2C57" w:rsidRPr="005A7BEF" w:rsidRDefault="007A2C57" w:rsidP="005A7BEF">
            <w:pPr>
              <w:rPr>
                <w:rFonts w:ascii="Arial" w:hAnsi="Arial" w:cs="Arial"/>
                <w:sz w:val="16"/>
                <w:szCs w:val="16"/>
              </w:rPr>
            </w:pPr>
          </w:p>
        </w:tc>
      </w:tr>
      <w:tr w:rsidR="007A2C57" w:rsidRPr="005A7BEF" w14:paraId="54862596" w14:textId="77777777" w:rsidTr="006B1548">
        <w:tc>
          <w:tcPr>
            <w:tcW w:w="2965" w:type="dxa"/>
            <w:vAlign w:val="center"/>
          </w:tcPr>
          <w:p w14:paraId="78AC4EFF" w14:textId="52909340" w:rsidR="007A2C57" w:rsidRPr="005A7BEF" w:rsidRDefault="00B806FE" w:rsidP="005A7BEF">
            <w:pPr>
              <w:rPr>
                <w:rFonts w:ascii="Arial" w:hAnsi="Arial" w:cs="Arial"/>
                <w:b/>
                <w:sz w:val="16"/>
                <w:szCs w:val="16"/>
              </w:rPr>
            </w:pPr>
            <w:r>
              <w:rPr>
                <w:rFonts w:ascii="Arial" w:hAnsi="Arial" w:cs="Arial"/>
                <w:b/>
                <w:sz w:val="16"/>
                <w:szCs w:val="16"/>
              </w:rPr>
              <w:t>[</w:t>
            </w:r>
            <w:r w:rsidR="00555EBE">
              <w:rPr>
                <w:rFonts w:ascii="Arial" w:hAnsi="Arial" w:cs="Arial"/>
                <w:b/>
                <w:sz w:val="16"/>
                <w:szCs w:val="16"/>
              </w:rPr>
              <w:t>Q</w:t>
            </w:r>
            <w:r w:rsidR="007A2C57" w:rsidRPr="005A7BEF">
              <w:rPr>
                <w:rFonts w:ascii="Arial" w:hAnsi="Arial" w:cs="Arial"/>
                <w:b/>
                <w:sz w:val="16"/>
                <w:szCs w:val="16"/>
              </w:rPr>
              <w:t xml:space="preserve">6c. Did </w:t>
            </w:r>
            <w:r w:rsidR="002624D9" w:rsidRPr="005A7BEF">
              <w:rPr>
                <w:rFonts w:ascii="Arial" w:hAnsi="Arial" w:cs="Arial"/>
                <w:b/>
                <w:sz w:val="16"/>
                <w:szCs w:val="16"/>
              </w:rPr>
              <w:t xml:space="preserve">respondent </w:t>
            </w:r>
            <w:r w:rsidR="007A2C57" w:rsidRPr="005A7BEF">
              <w:rPr>
                <w:rFonts w:ascii="Arial" w:hAnsi="Arial" w:cs="Arial"/>
                <w:b/>
                <w:sz w:val="16"/>
                <w:szCs w:val="16"/>
              </w:rPr>
              <w:t>get part 6a &amp; 6b wrong?     Response for this question is automatically filled in by the program and controls the skip</w:t>
            </w:r>
            <w:r>
              <w:rPr>
                <w:rFonts w:ascii="Arial" w:hAnsi="Arial" w:cs="Arial"/>
                <w:b/>
                <w:sz w:val="16"/>
                <w:szCs w:val="16"/>
              </w:rPr>
              <w:t>]</w:t>
            </w:r>
          </w:p>
        </w:tc>
        <w:tc>
          <w:tcPr>
            <w:tcW w:w="2070" w:type="dxa"/>
            <w:vAlign w:val="center"/>
          </w:tcPr>
          <w:p w14:paraId="055F7CCF" w14:textId="77777777" w:rsidR="007A2C57" w:rsidRPr="005A7BEF" w:rsidRDefault="007A2C57" w:rsidP="005A7BEF">
            <w:pPr>
              <w:rPr>
                <w:rFonts w:ascii="Arial" w:hAnsi="Arial" w:cs="Arial"/>
                <w:sz w:val="16"/>
                <w:szCs w:val="16"/>
              </w:rPr>
            </w:pPr>
          </w:p>
        </w:tc>
        <w:tc>
          <w:tcPr>
            <w:tcW w:w="2250" w:type="dxa"/>
          </w:tcPr>
          <w:p w14:paraId="3B43C187" w14:textId="77777777" w:rsidR="007A2C57" w:rsidRPr="005A7BEF" w:rsidRDefault="007A2C57" w:rsidP="005A7BEF">
            <w:pPr>
              <w:rPr>
                <w:rFonts w:ascii="Arial" w:hAnsi="Arial" w:cs="Arial"/>
                <w:sz w:val="16"/>
                <w:szCs w:val="16"/>
              </w:rPr>
            </w:pPr>
          </w:p>
        </w:tc>
        <w:tc>
          <w:tcPr>
            <w:tcW w:w="2520" w:type="dxa"/>
          </w:tcPr>
          <w:p w14:paraId="316437F4" w14:textId="77777777" w:rsidR="007A2C57" w:rsidRPr="005A7BEF" w:rsidRDefault="007A2C57" w:rsidP="005A7BEF">
            <w:pPr>
              <w:rPr>
                <w:rFonts w:ascii="Arial" w:hAnsi="Arial" w:cs="Arial"/>
                <w:sz w:val="16"/>
                <w:szCs w:val="16"/>
              </w:rPr>
            </w:pPr>
          </w:p>
        </w:tc>
        <w:tc>
          <w:tcPr>
            <w:tcW w:w="2070" w:type="dxa"/>
          </w:tcPr>
          <w:p w14:paraId="6CC3524C" w14:textId="77777777" w:rsidR="007A2C57" w:rsidRPr="005A7BEF" w:rsidRDefault="007A2C57" w:rsidP="005A7BEF">
            <w:pPr>
              <w:rPr>
                <w:rFonts w:ascii="Arial" w:hAnsi="Arial" w:cs="Arial"/>
                <w:sz w:val="16"/>
                <w:szCs w:val="16"/>
              </w:rPr>
            </w:pPr>
          </w:p>
        </w:tc>
        <w:tc>
          <w:tcPr>
            <w:tcW w:w="2375" w:type="dxa"/>
          </w:tcPr>
          <w:p w14:paraId="1C391277" w14:textId="77777777" w:rsidR="007A2C57" w:rsidRPr="005A7BEF" w:rsidRDefault="007A2C57" w:rsidP="005A7BEF">
            <w:pPr>
              <w:rPr>
                <w:rFonts w:ascii="Arial" w:hAnsi="Arial" w:cs="Arial"/>
                <w:sz w:val="16"/>
                <w:szCs w:val="16"/>
              </w:rPr>
            </w:pPr>
          </w:p>
        </w:tc>
      </w:tr>
      <w:tr w:rsidR="007A2C57" w:rsidRPr="005A7BEF" w14:paraId="63A3C9E0" w14:textId="77777777" w:rsidTr="006B1548">
        <w:tc>
          <w:tcPr>
            <w:tcW w:w="2965" w:type="dxa"/>
            <w:vAlign w:val="center"/>
          </w:tcPr>
          <w:p w14:paraId="395CDAD6" w14:textId="301B96A7" w:rsidR="007A2C57" w:rsidRPr="005A7BEF" w:rsidRDefault="00555EBE" w:rsidP="005A7BEF">
            <w:pPr>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7a.</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1-6-4-5-9-7-6-3”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3A441A6F" w14:textId="77777777" w:rsidR="007A2C57" w:rsidRPr="005A7BEF" w:rsidRDefault="007A2C57" w:rsidP="005A7BEF">
            <w:pPr>
              <w:rPr>
                <w:rFonts w:ascii="Arial" w:hAnsi="Arial" w:cs="Arial"/>
                <w:sz w:val="16"/>
                <w:szCs w:val="16"/>
              </w:rPr>
            </w:pPr>
          </w:p>
        </w:tc>
        <w:tc>
          <w:tcPr>
            <w:tcW w:w="2250" w:type="dxa"/>
          </w:tcPr>
          <w:p w14:paraId="61B6F43B" w14:textId="77777777" w:rsidR="007A2C57" w:rsidRPr="005A7BEF" w:rsidRDefault="007A2C57" w:rsidP="005A7BEF">
            <w:pPr>
              <w:rPr>
                <w:rFonts w:ascii="Arial" w:hAnsi="Arial" w:cs="Arial"/>
                <w:sz w:val="16"/>
                <w:szCs w:val="16"/>
              </w:rPr>
            </w:pPr>
          </w:p>
        </w:tc>
        <w:tc>
          <w:tcPr>
            <w:tcW w:w="2520" w:type="dxa"/>
          </w:tcPr>
          <w:p w14:paraId="42C46874" w14:textId="77777777" w:rsidR="007A2C57" w:rsidRPr="005A7BEF" w:rsidRDefault="007A2C57" w:rsidP="005A7BEF">
            <w:pPr>
              <w:rPr>
                <w:rFonts w:ascii="Arial" w:hAnsi="Arial" w:cs="Arial"/>
                <w:sz w:val="16"/>
                <w:szCs w:val="16"/>
              </w:rPr>
            </w:pPr>
          </w:p>
        </w:tc>
        <w:tc>
          <w:tcPr>
            <w:tcW w:w="2070" w:type="dxa"/>
          </w:tcPr>
          <w:p w14:paraId="03E80F00" w14:textId="77777777" w:rsidR="007A2C57" w:rsidRPr="005A7BEF" w:rsidRDefault="007A2C57" w:rsidP="005A7BEF">
            <w:pPr>
              <w:rPr>
                <w:rFonts w:ascii="Arial" w:hAnsi="Arial" w:cs="Arial"/>
                <w:sz w:val="16"/>
                <w:szCs w:val="16"/>
              </w:rPr>
            </w:pPr>
          </w:p>
        </w:tc>
        <w:tc>
          <w:tcPr>
            <w:tcW w:w="2375" w:type="dxa"/>
          </w:tcPr>
          <w:p w14:paraId="789412D7" w14:textId="77777777" w:rsidR="007A2C57" w:rsidRPr="005A7BEF" w:rsidRDefault="007A2C57" w:rsidP="005A7BEF">
            <w:pPr>
              <w:rPr>
                <w:rFonts w:ascii="Arial" w:hAnsi="Arial" w:cs="Arial"/>
                <w:sz w:val="16"/>
                <w:szCs w:val="16"/>
              </w:rPr>
            </w:pPr>
          </w:p>
        </w:tc>
      </w:tr>
      <w:tr w:rsidR="007A2C57" w:rsidRPr="005A7BEF" w14:paraId="7E510852" w14:textId="77777777" w:rsidTr="006B1548">
        <w:tc>
          <w:tcPr>
            <w:tcW w:w="2965" w:type="dxa"/>
            <w:vAlign w:val="center"/>
          </w:tcPr>
          <w:p w14:paraId="1D847550" w14:textId="2D6F5BF6" w:rsidR="007A2C57" w:rsidRPr="005A7BEF" w:rsidRDefault="00555EBE" w:rsidP="005A7BEF">
            <w:pPr>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7b.</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2-9-7-6-3-1-5-4”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7D9536DB" w14:textId="77777777" w:rsidR="007A2C57" w:rsidRPr="005A7BEF" w:rsidRDefault="007A2C57" w:rsidP="005A7BEF">
            <w:pPr>
              <w:rPr>
                <w:rFonts w:ascii="Arial" w:hAnsi="Arial" w:cs="Arial"/>
                <w:sz w:val="16"/>
                <w:szCs w:val="16"/>
              </w:rPr>
            </w:pPr>
          </w:p>
        </w:tc>
        <w:tc>
          <w:tcPr>
            <w:tcW w:w="2250" w:type="dxa"/>
          </w:tcPr>
          <w:p w14:paraId="6066639F" w14:textId="77777777" w:rsidR="007A2C57" w:rsidRPr="005A7BEF" w:rsidRDefault="007A2C57" w:rsidP="005A7BEF">
            <w:pPr>
              <w:rPr>
                <w:rFonts w:ascii="Arial" w:hAnsi="Arial" w:cs="Arial"/>
                <w:sz w:val="16"/>
                <w:szCs w:val="16"/>
              </w:rPr>
            </w:pPr>
          </w:p>
        </w:tc>
        <w:tc>
          <w:tcPr>
            <w:tcW w:w="2520" w:type="dxa"/>
          </w:tcPr>
          <w:p w14:paraId="5308B289" w14:textId="77777777" w:rsidR="007A2C57" w:rsidRPr="005A7BEF" w:rsidRDefault="007A2C57" w:rsidP="005A7BEF">
            <w:pPr>
              <w:rPr>
                <w:rFonts w:ascii="Arial" w:hAnsi="Arial" w:cs="Arial"/>
                <w:sz w:val="16"/>
                <w:szCs w:val="16"/>
              </w:rPr>
            </w:pPr>
          </w:p>
        </w:tc>
        <w:tc>
          <w:tcPr>
            <w:tcW w:w="2070" w:type="dxa"/>
          </w:tcPr>
          <w:p w14:paraId="0FB62191" w14:textId="77777777" w:rsidR="007A2C57" w:rsidRPr="005A7BEF" w:rsidRDefault="007A2C57" w:rsidP="005A7BEF">
            <w:pPr>
              <w:rPr>
                <w:rFonts w:ascii="Arial" w:hAnsi="Arial" w:cs="Arial"/>
                <w:sz w:val="16"/>
                <w:szCs w:val="16"/>
              </w:rPr>
            </w:pPr>
          </w:p>
        </w:tc>
        <w:tc>
          <w:tcPr>
            <w:tcW w:w="2375" w:type="dxa"/>
          </w:tcPr>
          <w:p w14:paraId="59326B73" w14:textId="77777777" w:rsidR="007A2C57" w:rsidRPr="005A7BEF" w:rsidRDefault="007A2C57" w:rsidP="005A7BEF">
            <w:pPr>
              <w:rPr>
                <w:rFonts w:ascii="Arial" w:hAnsi="Arial" w:cs="Arial"/>
                <w:sz w:val="16"/>
                <w:szCs w:val="16"/>
              </w:rPr>
            </w:pPr>
          </w:p>
        </w:tc>
      </w:tr>
      <w:tr w:rsidR="007A2C57" w:rsidRPr="005A7BEF" w14:paraId="22D853F1" w14:textId="77777777" w:rsidTr="006B1548">
        <w:tc>
          <w:tcPr>
            <w:tcW w:w="2965" w:type="dxa"/>
            <w:vAlign w:val="center"/>
          </w:tcPr>
          <w:p w14:paraId="05B92110" w14:textId="09855B37" w:rsidR="007A2C57" w:rsidRPr="005A7BEF" w:rsidRDefault="00B806FE" w:rsidP="005A7BEF">
            <w:pPr>
              <w:rPr>
                <w:rFonts w:ascii="Arial" w:hAnsi="Arial" w:cs="Arial"/>
                <w:b/>
                <w:sz w:val="16"/>
                <w:szCs w:val="16"/>
              </w:rPr>
            </w:pPr>
            <w:r>
              <w:rPr>
                <w:rFonts w:ascii="Arial" w:hAnsi="Arial" w:cs="Arial"/>
                <w:b/>
                <w:sz w:val="16"/>
                <w:szCs w:val="16"/>
              </w:rPr>
              <w:t>[</w:t>
            </w:r>
            <w:r w:rsidR="00555EBE">
              <w:rPr>
                <w:rFonts w:ascii="Arial" w:hAnsi="Arial" w:cs="Arial"/>
                <w:b/>
                <w:sz w:val="16"/>
                <w:szCs w:val="16"/>
              </w:rPr>
              <w:t>Q</w:t>
            </w:r>
            <w:r w:rsidR="007A2C57" w:rsidRPr="005A7BEF">
              <w:rPr>
                <w:rFonts w:ascii="Arial" w:hAnsi="Arial" w:cs="Arial"/>
                <w:b/>
                <w:sz w:val="16"/>
                <w:szCs w:val="16"/>
              </w:rPr>
              <w:t xml:space="preserve">7c. Did </w:t>
            </w:r>
            <w:r w:rsidR="002624D9" w:rsidRPr="005A7BEF">
              <w:rPr>
                <w:rFonts w:ascii="Arial" w:hAnsi="Arial" w:cs="Arial"/>
                <w:b/>
                <w:sz w:val="16"/>
                <w:szCs w:val="16"/>
              </w:rPr>
              <w:t xml:space="preserve">respondent </w:t>
            </w:r>
            <w:r w:rsidR="007A2C57" w:rsidRPr="005A7BEF">
              <w:rPr>
                <w:rFonts w:ascii="Arial" w:hAnsi="Arial" w:cs="Arial"/>
                <w:b/>
                <w:sz w:val="16"/>
                <w:szCs w:val="16"/>
              </w:rPr>
              <w:t>get part 7a &amp; 7b wrong?    Response for this question is automatically filled in by the program and controls the skip</w:t>
            </w:r>
            <w:r>
              <w:rPr>
                <w:rFonts w:ascii="Arial" w:hAnsi="Arial" w:cs="Arial"/>
                <w:b/>
                <w:sz w:val="16"/>
                <w:szCs w:val="16"/>
              </w:rPr>
              <w:t>]</w:t>
            </w:r>
          </w:p>
        </w:tc>
        <w:tc>
          <w:tcPr>
            <w:tcW w:w="2070" w:type="dxa"/>
            <w:vAlign w:val="center"/>
          </w:tcPr>
          <w:p w14:paraId="2A360C40" w14:textId="77777777" w:rsidR="007A2C57" w:rsidRPr="005A7BEF" w:rsidRDefault="007A2C57" w:rsidP="005A7BEF">
            <w:pPr>
              <w:rPr>
                <w:rFonts w:ascii="Arial" w:hAnsi="Arial" w:cs="Arial"/>
                <w:sz w:val="16"/>
                <w:szCs w:val="16"/>
              </w:rPr>
            </w:pPr>
          </w:p>
        </w:tc>
        <w:tc>
          <w:tcPr>
            <w:tcW w:w="2250" w:type="dxa"/>
          </w:tcPr>
          <w:p w14:paraId="7680B7E2" w14:textId="77777777" w:rsidR="007A2C57" w:rsidRPr="005A7BEF" w:rsidRDefault="007A2C57" w:rsidP="005A7BEF">
            <w:pPr>
              <w:rPr>
                <w:rFonts w:ascii="Arial" w:hAnsi="Arial" w:cs="Arial"/>
                <w:sz w:val="16"/>
                <w:szCs w:val="16"/>
              </w:rPr>
            </w:pPr>
          </w:p>
        </w:tc>
        <w:tc>
          <w:tcPr>
            <w:tcW w:w="2520" w:type="dxa"/>
          </w:tcPr>
          <w:p w14:paraId="431B41A0" w14:textId="77777777" w:rsidR="007A2C57" w:rsidRPr="005A7BEF" w:rsidRDefault="007A2C57" w:rsidP="005A7BEF">
            <w:pPr>
              <w:rPr>
                <w:rFonts w:ascii="Arial" w:hAnsi="Arial" w:cs="Arial"/>
                <w:sz w:val="16"/>
                <w:szCs w:val="16"/>
              </w:rPr>
            </w:pPr>
          </w:p>
        </w:tc>
        <w:tc>
          <w:tcPr>
            <w:tcW w:w="2070" w:type="dxa"/>
          </w:tcPr>
          <w:p w14:paraId="07B17FF4" w14:textId="77777777" w:rsidR="007A2C57" w:rsidRPr="005A7BEF" w:rsidRDefault="007A2C57" w:rsidP="005A7BEF">
            <w:pPr>
              <w:rPr>
                <w:rFonts w:ascii="Arial" w:hAnsi="Arial" w:cs="Arial"/>
                <w:sz w:val="16"/>
                <w:szCs w:val="16"/>
              </w:rPr>
            </w:pPr>
          </w:p>
        </w:tc>
        <w:tc>
          <w:tcPr>
            <w:tcW w:w="2375" w:type="dxa"/>
          </w:tcPr>
          <w:p w14:paraId="3F866B8A" w14:textId="77777777" w:rsidR="007A2C57" w:rsidRPr="005A7BEF" w:rsidRDefault="007A2C57" w:rsidP="005A7BEF">
            <w:pPr>
              <w:rPr>
                <w:rFonts w:ascii="Arial" w:hAnsi="Arial" w:cs="Arial"/>
                <w:sz w:val="16"/>
                <w:szCs w:val="16"/>
              </w:rPr>
            </w:pPr>
          </w:p>
        </w:tc>
      </w:tr>
      <w:tr w:rsidR="007A2C57" w:rsidRPr="005A7BEF" w14:paraId="6169E470" w14:textId="77777777" w:rsidTr="006B1548">
        <w:tc>
          <w:tcPr>
            <w:tcW w:w="2965" w:type="dxa"/>
            <w:vAlign w:val="center"/>
          </w:tcPr>
          <w:p w14:paraId="601910FA" w14:textId="2427B74C" w:rsidR="007A2C57" w:rsidRPr="005A7BEF" w:rsidRDefault="00555EBE" w:rsidP="005A7BEF">
            <w:pPr>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8a.</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5-3-8-7-1-2-4-6-9”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3CAD2B26" w14:textId="77777777" w:rsidR="007A2C57" w:rsidRPr="005A7BEF" w:rsidRDefault="007A2C57" w:rsidP="005A7BEF">
            <w:pPr>
              <w:rPr>
                <w:rFonts w:ascii="Arial" w:hAnsi="Arial" w:cs="Arial"/>
                <w:sz w:val="16"/>
                <w:szCs w:val="16"/>
              </w:rPr>
            </w:pPr>
          </w:p>
        </w:tc>
        <w:tc>
          <w:tcPr>
            <w:tcW w:w="2250" w:type="dxa"/>
          </w:tcPr>
          <w:p w14:paraId="5A5D32F6" w14:textId="77777777" w:rsidR="007A2C57" w:rsidRPr="005A7BEF" w:rsidRDefault="007A2C57" w:rsidP="005A7BEF">
            <w:pPr>
              <w:rPr>
                <w:rFonts w:ascii="Arial" w:hAnsi="Arial" w:cs="Arial"/>
                <w:sz w:val="16"/>
                <w:szCs w:val="16"/>
              </w:rPr>
            </w:pPr>
          </w:p>
        </w:tc>
        <w:tc>
          <w:tcPr>
            <w:tcW w:w="2520" w:type="dxa"/>
          </w:tcPr>
          <w:p w14:paraId="4478DF42" w14:textId="77777777" w:rsidR="007A2C57" w:rsidRPr="005A7BEF" w:rsidRDefault="007A2C57" w:rsidP="005A7BEF">
            <w:pPr>
              <w:rPr>
                <w:rFonts w:ascii="Arial" w:hAnsi="Arial" w:cs="Arial"/>
                <w:sz w:val="16"/>
                <w:szCs w:val="16"/>
              </w:rPr>
            </w:pPr>
          </w:p>
        </w:tc>
        <w:tc>
          <w:tcPr>
            <w:tcW w:w="2070" w:type="dxa"/>
          </w:tcPr>
          <w:p w14:paraId="6C19C349" w14:textId="77777777" w:rsidR="007A2C57" w:rsidRPr="005A7BEF" w:rsidRDefault="007A2C57" w:rsidP="005A7BEF">
            <w:pPr>
              <w:rPr>
                <w:rFonts w:ascii="Arial" w:hAnsi="Arial" w:cs="Arial"/>
                <w:sz w:val="16"/>
                <w:szCs w:val="16"/>
              </w:rPr>
            </w:pPr>
          </w:p>
        </w:tc>
        <w:tc>
          <w:tcPr>
            <w:tcW w:w="2375" w:type="dxa"/>
          </w:tcPr>
          <w:p w14:paraId="3365BF55" w14:textId="77777777" w:rsidR="007A2C57" w:rsidRPr="005A7BEF" w:rsidRDefault="007A2C57" w:rsidP="005A7BEF">
            <w:pPr>
              <w:rPr>
                <w:rFonts w:ascii="Arial" w:hAnsi="Arial" w:cs="Arial"/>
                <w:sz w:val="16"/>
                <w:szCs w:val="16"/>
              </w:rPr>
            </w:pPr>
          </w:p>
        </w:tc>
      </w:tr>
      <w:tr w:rsidR="007A2C57" w:rsidRPr="005A7BEF" w14:paraId="1A4D9B58" w14:textId="77777777" w:rsidTr="006B1548">
        <w:tc>
          <w:tcPr>
            <w:tcW w:w="2965" w:type="dxa"/>
            <w:vAlign w:val="center"/>
          </w:tcPr>
          <w:p w14:paraId="366D7E3F" w14:textId="22AFAAAA" w:rsidR="007A2C57" w:rsidRPr="005A7BEF" w:rsidRDefault="00555EBE" w:rsidP="005A7BEF">
            <w:pPr>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8b.</w:t>
            </w:r>
            <w:r w:rsidR="007A2C57" w:rsidRPr="005A7BEF">
              <w:rPr>
                <w:rFonts w:ascii="Arial" w:hAnsi="Arial" w:cs="Arial"/>
                <w:b/>
                <w:sz w:val="16"/>
                <w:szCs w:val="16"/>
              </w:rPr>
              <w:t xml:space="preserve"> </w:t>
            </w:r>
            <w:r w:rsidR="00B806FE">
              <w:rPr>
                <w:rFonts w:ascii="Arial" w:hAnsi="Arial" w:cs="Arial"/>
                <w:b/>
                <w:i/>
                <w:sz w:val="16"/>
                <w:szCs w:val="16"/>
              </w:rPr>
              <w:t>INTERVIEWER READS: “</w:t>
            </w:r>
            <w:r w:rsidR="007A2C57" w:rsidRPr="005A7BEF">
              <w:rPr>
                <w:rFonts w:ascii="Arial" w:hAnsi="Arial" w:cs="Arial"/>
                <w:b/>
                <w:sz w:val="16"/>
                <w:szCs w:val="16"/>
              </w:rPr>
              <w:t xml:space="preserve">Ready? Repeat after me, 4-2-6-9-1-7-8-3-5”                </w:t>
            </w:r>
            <w:r w:rsidR="007A2C57" w:rsidRPr="005A7BEF">
              <w:rPr>
                <w:rFonts w:ascii="Arial" w:hAnsi="Arial" w:cs="Arial"/>
                <w:sz w:val="16"/>
                <w:szCs w:val="16"/>
              </w:rPr>
              <w:t xml:space="preserve">Did </w:t>
            </w:r>
            <w:r w:rsidR="009077B1">
              <w:rPr>
                <w:rFonts w:ascii="Arial" w:hAnsi="Arial" w:cs="Arial"/>
                <w:sz w:val="16"/>
                <w:szCs w:val="16"/>
              </w:rPr>
              <w:t>[</w:t>
            </w:r>
            <w:r w:rsidR="007A2C57" w:rsidRPr="005A7BEF">
              <w:rPr>
                <w:rFonts w:ascii="Arial" w:hAnsi="Arial" w:cs="Arial"/>
                <w:sz w:val="16"/>
                <w:szCs w:val="16"/>
              </w:rPr>
              <w:t>Name</w:t>
            </w:r>
            <w:r w:rsidR="009077B1">
              <w:rPr>
                <w:rFonts w:ascii="Arial" w:hAnsi="Arial" w:cs="Arial"/>
                <w:sz w:val="16"/>
                <w:szCs w:val="16"/>
              </w:rPr>
              <w:t>]</w:t>
            </w:r>
            <w:r w:rsidR="007A2C57" w:rsidRPr="005A7BEF">
              <w:rPr>
                <w:rFonts w:ascii="Arial" w:hAnsi="Arial" w:cs="Arial"/>
                <w:sz w:val="16"/>
                <w:szCs w:val="16"/>
              </w:rPr>
              <w:t xml:space="preserve"> repeat these numbers correctly?           1. Yes     5. No</w:t>
            </w:r>
          </w:p>
        </w:tc>
        <w:tc>
          <w:tcPr>
            <w:tcW w:w="2070" w:type="dxa"/>
            <w:vAlign w:val="center"/>
          </w:tcPr>
          <w:p w14:paraId="2190FD65" w14:textId="77777777" w:rsidR="007A2C57" w:rsidRPr="005A7BEF" w:rsidRDefault="007A2C57" w:rsidP="005A7BEF">
            <w:pPr>
              <w:rPr>
                <w:rFonts w:ascii="Arial" w:hAnsi="Arial" w:cs="Arial"/>
                <w:sz w:val="16"/>
                <w:szCs w:val="16"/>
              </w:rPr>
            </w:pPr>
          </w:p>
        </w:tc>
        <w:tc>
          <w:tcPr>
            <w:tcW w:w="2250" w:type="dxa"/>
          </w:tcPr>
          <w:p w14:paraId="5255E29C" w14:textId="77777777" w:rsidR="007A2C57" w:rsidRPr="005A7BEF" w:rsidRDefault="007A2C57" w:rsidP="005A7BEF">
            <w:pPr>
              <w:rPr>
                <w:rFonts w:ascii="Arial" w:hAnsi="Arial" w:cs="Arial"/>
                <w:sz w:val="16"/>
                <w:szCs w:val="16"/>
              </w:rPr>
            </w:pPr>
          </w:p>
        </w:tc>
        <w:tc>
          <w:tcPr>
            <w:tcW w:w="2520" w:type="dxa"/>
          </w:tcPr>
          <w:p w14:paraId="43E3491F" w14:textId="77777777" w:rsidR="007A2C57" w:rsidRPr="005A7BEF" w:rsidRDefault="007A2C57" w:rsidP="005A7BEF">
            <w:pPr>
              <w:rPr>
                <w:rFonts w:ascii="Arial" w:hAnsi="Arial" w:cs="Arial"/>
                <w:sz w:val="16"/>
                <w:szCs w:val="16"/>
              </w:rPr>
            </w:pPr>
          </w:p>
        </w:tc>
        <w:tc>
          <w:tcPr>
            <w:tcW w:w="2070" w:type="dxa"/>
          </w:tcPr>
          <w:p w14:paraId="01790AEC" w14:textId="77777777" w:rsidR="007A2C57" w:rsidRPr="005A7BEF" w:rsidRDefault="007A2C57" w:rsidP="005A7BEF">
            <w:pPr>
              <w:rPr>
                <w:rFonts w:ascii="Arial" w:hAnsi="Arial" w:cs="Arial"/>
                <w:sz w:val="16"/>
                <w:szCs w:val="16"/>
              </w:rPr>
            </w:pPr>
          </w:p>
        </w:tc>
        <w:tc>
          <w:tcPr>
            <w:tcW w:w="2375" w:type="dxa"/>
          </w:tcPr>
          <w:p w14:paraId="1BA4BF5A" w14:textId="77777777" w:rsidR="007A2C57" w:rsidRPr="005A7BEF" w:rsidRDefault="007A2C57" w:rsidP="005A7BEF">
            <w:pPr>
              <w:rPr>
                <w:rFonts w:ascii="Arial" w:hAnsi="Arial" w:cs="Arial"/>
                <w:sz w:val="16"/>
                <w:szCs w:val="16"/>
              </w:rPr>
            </w:pPr>
          </w:p>
        </w:tc>
      </w:tr>
      <w:tr w:rsidR="007A2C57" w:rsidRPr="005A7BEF" w14:paraId="18FEB451" w14:textId="77777777" w:rsidTr="00ED0F54">
        <w:trPr>
          <w:trHeight w:val="342"/>
        </w:trPr>
        <w:tc>
          <w:tcPr>
            <w:tcW w:w="2965" w:type="dxa"/>
            <w:vAlign w:val="center"/>
          </w:tcPr>
          <w:p w14:paraId="2E4D2E10" w14:textId="4832FD3F" w:rsidR="007A2C57" w:rsidRPr="005A7BEF" w:rsidRDefault="007A2C57">
            <w:pPr>
              <w:rPr>
                <w:rFonts w:ascii="Arial" w:hAnsi="Arial" w:cs="Arial"/>
                <w:b/>
                <w:sz w:val="16"/>
                <w:szCs w:val="16"/>
              </w:rPr>
            </w:pPr>
            <w:r w:rsidRPr="00842F8E">
              <w:rPr>
                <w:rFonts w:ascii="Arial" w:hAnsi="Arial" w:cs="Arial"/>
                <w:sz w:val="16"/>
                <w:szCs w:val="16"/>
              </w:rPr>
              <w:t xml:space="preserve">Please </w:t>
            </w:r>
            <w:r w:rsidR="00B806FE" w:rsidRPr="00842F8E">
              <w:rPr>
                <w:rFonts w:ascii="Arial" w:hAnsi="Arial" w:cs="Arial"/>
                <w:sz w:val="16"/>
                <w:szCs w:val="16"/>
              </w:rPr>
              <w:t xml:space="preserve">confirm </w:t>
            </w:r>
            <w:r w:rsidRPr="00842F8E">
              <w:rPr>
                <w:rFonts w:ascii="Arial" w:hAnsi="Arial" w:cs="Arial"/>
                <w:sz w:val="16"/>
                <w:szCs w:val="16"/>
              </w:rPr>
              <w:t xml:space="preserve">the exact time.  </w:t>
            </w:r>
            <w:r w:rsidRPr="005A7BEF">
              <w:rPr>
                <w:rFonts w:ascii="Arial" w:hAnsi="Arial" w:cs="Arial"/>
                <w:sz w:val="16"/>
                <w:szCs w:val="16"/>
              </w:rPr>
              <w:t>HH:MM</w:t>
            </w:r>
          </w:p>
        </w:tc>
        <w:tc>
          <w:tcPr>
            <w:tcW w:w="2070" w:type="dxa"/>
            <w:vAlign w:val="center"/>
          </w:tcPr>
          <w:p w14:paraId="61ECE8A6" w14:textId="77777777" w:rsidR="007A2C57" w:rsidRPr="005A7BEF" w:rsidRDefault="007A2C57" w:rsidP="005A7BEF">
            <w:pPr>
              <w:rPr>
                <w:rFonts w:ascii="Arial" w:hAnsi="Arial" w:cs="Arial"/>
                <w:sz w:val="16"/>
                <w:szCs w:val="16"/>
              </w:rPr>
            </w:pPr>
          </w:p>
        </w:tc>
        <w:tc>
          <w:tcPr>
            <w:tcW w:w="2250" w:type="dxa"/>
          </w:tcPr>
          <w:p w14:paraId="58A61FC7" w14:textId="77777777" w:rsidR="007A2C57" w:rsidRPr="005A7BEF" w:rsidRDefault="007A2C57" w:rsidP="005A7BEF">
            <w:pPr>
              <w:rPr>
                <w:rFonts w:ascii="Arial" w:hAnsi="Arial" w:cs="Arial"/>
                <w:sz w:val="16"/>
                <w:szCs w:val="16"/>
              </w:rPr>
            </w:pPr>
          </w:p>
        </w:tc>
        <w:tc>
          <w:tcPr>
            <w:tcW w:w="2520" w:type="dxa"/>
          </w:tcPr>
          <w:p w14:paraId="781DF400" w14:textId="77777777" w:rsidR="007A2C57" w:rsidRPr="005A7BEF" w:rsidRDefault="007A2C57" w:rsidP="005A7BEF">
            <w:pPr>
              <w:rPr>
                <w:rFonts w:ascii="Arial" w:hAnsi="Arial" w:cs="Arial"/>
                <w:sz w:val="16"/>
                <w:szCs w:val="16"/>
              </w:rPr>
            </w:pPr>
          </w:p>
        </w:tc>
        <w:tc>
          <w:tcPr>
            <w:tcW w:w="2070" w:type="dxa"/>
          </w:tcPr>
          <w:p w14:paraId="3026949E" w14:textId="77777777" w:rsidR="007A2C57" w:rsidRPr="005A7BEF" w:rsidRDefault="007A2C57" w:rsidP="005A7BEF">
            <w:pPr>
              <w:rPr>
                <w:rFonts w:ascii="Arial" w:hAnsi="Arial" w:cs="Arial"/>
                <w:sz w:val="16"/>
                <w:szCs w:val="16"/>
              </w:rPr>
            </w:pPr>
          </w:p>
        </w:tc>
        <w:tc>
          <w:tcPr>
            <w:tcW w:w="2375" w:type="dxa"/>
          </w:tcPr>
          <w:p w14:paraId="53204B89" w14:textId="77777777" w:rsidR="007A2C57" w:rsidRPr="005A7BEF" w:rsidRDefault="007A2C57" w:rsidP="005A7BEF">
            <w:pPr>
              <w:rPr>
                <w:rFonts w:ascii="Arial" w:hAnsi="Arial" w:cs="Arial"/>
                <w:sz w:val="16"/>
                <w:szCs w:val="16"/>
              </w:rPr>
            </w:pPr>
          </w:p>
        </w:tc>
      </w:tr>
    </w:tbl>
    <w:p w14:paraId="0B782B50" w14:textId="77777777" w:rsidR="009E67FC" w:rsidRPr="005A7BEF" w:rsidRDefault="009E67FC" w:rsidP="005A7BEF">
      <w:pPr>
        <w:rPr>
          <w:rFonts w:ascii="Arial" w:hAnsi="Arial" w:cs="Arial"/>
          <w:b/>
          <w:sz w:val="16"/>
          <w:szCs w:val="16"/>
        </w:rPr>
      </w:pPr>
    </w:p>
    <w:p w14:paraId="6B357418" w14:textId="77777777" w:rsidR="009E67FC" w:rsidRPr="005A7BEF" w:rsidRDefault="009E67FC" w:rsidP="005A7BEF">
      <w:pPr>
        <w:rPr>
          <w:rFonts w:ascii="Arial" w:hAnsi="Arial" w:cs="Arial"/>
          <w:b/>
          <w:sz w:val="16"/>
          <w:szCs w:val="16"/>
        </w:rPr>
      </w:pPr>
    </w:p>
    <w:p w14:paraId="16BF7758" w14:textId="77777777" w:rsidR="009E67FC" w:rsidRPr="005A7BEF" w:rsidRDefault="009E67FC" w:rsidP="005A7BEF">
      <w:pPr>
        <w:rPr>
          <w:rFonts w:ascii="Arial" w:hAnsi="Arial" w:cs="Arial"/>
          <w:b/>
          <w:sz w:val="16"/>
          <w:szCs w:val="16"/>
        </w:rPr>
      </w:pPr>
    </w:p>
    <w:p w14:paraId="4F9F9C75" w14:textId="77777777" w:rsidR="009E67FC" w:rsidRPr="005A7BEF" w:rsidRDefault="009E67FC" w:rsidP="005A7BEF">
      <w:pPr>
        <w:rPr>
          <w:rFonts w:ascii="Arial" w:hAnsi="Arial" w:cs="Arial"/>
          <w:b/>
          <w:sz w:val="16"/>
          <w:szCs w:val="16"/>
        </w:rPr>
      </w:pPr>
    </w:p>
    <w:p w14:paraId="399CB011" w14:textId="77777777" w:rsidR="009E67FC" w:rsidRPr="005A7BEF" w:rsidRDefault="009E67FC" w:rsidP="005A7BEF">
      <w:pPr>
        <w:rPr>
          <w:rFonts w:ascii="Arial" w:hAnsi="Arial" w:cs="Arial"/>
          <w:b/>
          <w:sz w:val="16"/>
          <w:szCs w:val="16"/>
        </w:rPr>
      </w:pPr>
    </w:p>
    <w:p w14:paraId="736C215D" w14:textId="77777777" w:rsidR="009E67FC" w:rsidRPr="005A7BEF" w:rsidRDefault="009E67FC" w:rsidP="005A7BEF">
      <w:pPr>
        <w:rPr>
          <w:rFonts w:ascii="Arial" w:hAnsi="Arial" w:cs="Arial"/>
          <w:b/>
          <w:sz w:val="16"/>
          <w:szCs w:val="16"/>
        </w:rPr>
      </w:pPr>
    </w:p>
    <w:p w14:paraId="0417D5EC" w14:textId="77777777" w:rsidR="009E67FC" w:rsidRPr="005A7BEF" w:rsidRDefault="009E67FC" w:rsidP="005A7BEF">
      <w:pPr>
        <w:rPr>
          <w:rFonts w:ascii="Arial" w:hAnsi="Arial" w:cs="Arial"/>
          <w:b/>
          <w:sz w:val="16"/>
          <w:szCs w:val="16"/>
        </w:rPr>
      </w:pPr>
    </w:p>
    <w:p w14:paraId="59CB9EFC" w14:textId="61530A5E" w:rsidR="009E67FC" w:rsidRPr="005A7BEF" w:rsidRDefault="009E67FC" w:rsidP="005A7BEF">
      <w:pPr>
        <w:rPr>
          <w:rFonts w:ascii="Arial" w:hAnsi="Arial" w:cs="Arial"/>
          <w:b/>
          <w:sz w:val="16"/>
          <w:szCs w:val="16"/>
        </w:rPr>
      </w:pPr>
    </w:p>
    <w:p w14:paraId="49C1B461" w14:textId="2731CD39" w:rsidR="00B549C5" w:rsidRPr="005A7BEF" w:rsidRDefault="00B549C5" w:rsidP="005A7BEF">
      <w:pPr>
        <w:rPr>
          <w:rFonts w:ascii="Arial" w:hAnsi="Arial" w:cs="Arial"/>
          <w:b/>
          <w:sz w:val="16"/>
          <w:szCs w:val="16"/>
        </w:rPr>
      </w:pPr>
    </w:p>
    <w:p w14:paraId="3C9AD155" w14:textId="1A5D8A9D" w:rsidR="00B549C5" w:rsidRPr="005A7BEF" w:rsidRDefault="00B549C5" w:rsidP="005A7BEF">
      <w:pPr>
        <w:rPr>
          <w:rFonts w:ascii="Arial" w:hAnsi="Arial" w:cs="Arial"/>
          <w:b/>
          <w:sz w:val="16"/>
          <w:szCs w:val="16"/>
        </w:rPr>
      </w:pPr>
    </w:p>
    <w:p w14:paraId="119B6F9F" w14:textId="1315DE49" w:rsidR="00B549C5" w:rsidRPr="005A7BEF" w:rsidRDefault="00B549C5" w:rsidP="005A7BEF">
      <w:pPr>
        <w:rPr>
          <w:rFonts w:ascii="Arial" w:hAnsi="Arial" w:cs="Arial"/>
          <w:b/>
          <w:sz w:val="16"/>
          <w:szCs w:val="16"/>
        </w:rPr>
      </w:pPr>
    </w:p>
    <w:p w14:paraId="48FD60D9" w14:textId="3B7945DD" w:rsidR="00B549C5" w:rsidRPr="005A7BEF" w:rsidRDefault="00B549C5" w:rsidP="005A7BEF">
      <w:pPr>
        <w:rPr>
          <w:rFonts w:ascii="Arial" w:hAnsi="Arial" w:cs="Arial"/>
          <w:b/>
          <w:sz w:val="16"/>
          <w:szCs w:val="16"/>
        </w:rPr>
      </w:pPr>
    </w:p>
    <w:p w14:paraId="367A11BE" w14:textId="0407736E" w:rsidR="00B549C5" w:rsidRPr="005A7BEF" w:rsidRDefault="00B549C5" w:rsidP="005A7BEF">
      <w:pPr>
        <w:rPr>
          <w:rFonts w:ascii="Arial" w:hAnsi="Arial" w:cs="Arial"/>
          <w:b/>
          <w:sz w:val="16"/>
          <w:szCs w:val="16"/>
        </w:rPr>
      </w:pPr>
    </w:p>
    <w:p w14:paraId="2CE3E86D" w14:textId="3E58708B" w:rsidR="00B549C5" w:rsidRPr="005A7BEF" w:rsidRDefault="00B549C5" w:rsidP="005A7BEF">
      <w:pPr>
        <w:rPr>
          <w:rFonts w:ascii="Arial" w:hAnsi="Arial" w:cs="Arial"/>
          <w:b/>
          <w:sz w:val="16"/>
          <w:szCs w:val="16"/>
        </w:rPr>
      </w:pPr>
    </w:p>
    <w:p w14:paraId="61E26141" w14:textId="44B9F5DF" w:rsidR="00B549C5" w:rsidRPr="005A7BEF" w:rsidRDefault="00B549C5" w:rsidP="005A7BEF">
      <w:pPr>
        <w:rPr>
          <w:rFonts w:ascii="Arial" w:hAnsi="Arial" w:cs="Arial"/>
          <w:b/>
          <w:sz w:val="16"/>
          <w:szCs w:val="16"/>
        </w:rPr>
      </w:pPr>
    </w:p>
    <w:p w14:paraId="2D1A3E22" w14:textId="62CE7B30" w:rsidR="00B549C5" w:rsidRPr="005A7BEF" w:rsidRDefault="00B549C5" w:rsidP="005A7BEF">
      <w:pPr>
        <w:rPr>
          <w:rFonts w:ascii="Arial" w:hAnsi="Arial" w:cs="Arial"/>
          <w:b/>
          <w:sz w:val="16"/>
          <w:szCs w:val="16"/>
        </w:rPr>
      </w:pPr>
    </w:p>
    <w:p w14:paraId="2658BC4D" w14:textId="353CA3F9" w:rsidR="00B549C5" w:rsidRPr="005A7BEF" w:rsidRDefault="00B549C5" w:rsidP="005A7BEF">
      <w:pPr>
        <w:rPr>
          <w:rFonts w:ascii="Arial" w:hAnsi="Arial" w:cs="Arial"/>
          <w:b/>
          <w:sz w:val="16"/>
          <w:szCs w:val="16"/>
        </w:rPr>
      </w:pPr>
    </w:p>
    <w:p w14:paraId="726B64AA" w14:textId="1D01CC77" w:rsidR="00B549C5" w:rsidRPr="005A7BEF" w:rsidRDefault="00B549C5" w:rsidP="005A7BEF">
      <w:pPr>
        <w:rPr>
          <w:rFonts w:ascii="Arial" w:hAnsi="Arial" w:cs="Arial"/>
          <w:b/>
          <w:sz w:val="16"/>
          <w:szCs w:val="16"/>
        </w:rPr>
      </w:pPr>
    </w:p>
    <w:p w14:paraId="690DAAB3" w14:textId="4C5A7B14" w:rsidR="00B549C5" w:rsidRPr="005A7BEF" w:rsidRDefault="00B549C5" w:rsidP="005A7BEF">
      <w:pPr>
        <w:rPr>
          <w:rFonts w:ascii="Arial" w:hAnsi="Arial" w:cs="Arial"/>
          <w:b/>
          <w:sz w:val="16"/>
          <w:szCs w:val="16"/>
        </w:rPr>
      </w:pPr>
    </w:p>
    <w:p w14:paraId="4630973D" w14:textId="77777777" w:rsidR="00B549C5" w:rsidRPr="005A7BEF" w:rsidRDefault="00B549C5" w:rsidP="005A7BEF">
      <w:pPr>
        <w:rPr>
          <w:rFonts w:ascii="Arial" w:hAnsi="Arial" w:cs="Arial"/>
          <w:b/>
          <w:sz w:val="16"/>
          <w:szCs w:val="16"/>
        </w:rPr>
      </w:pPr>
    </w:p>
    <w:p w14:paraId="3706D67D" w14:textId="77777777" w:rsidR="009E67FC" w:rsidRPr="005A7BEF" w:rsidRDefault="009E67FC" w:rsidP="005A7BEF">
      <w:pPr>
        <w:rPr>
          <w:rFonts w:ascii="Arial" w:hAnsi="Arial" w:cs="Arial"/>
          <w:b/>
          <w:sz w:val="16"/>
          <w:szCs w:val="16"/>
        </w:rPr>
      </w:pPr>
    </w:p>
    <w:p w14:paraId="1151412F" w14:textId="77777777" w:rsidR="009E67FC" w:rsidRPr="005A7BEF" w:rsidRDefault="009E67FC" w:rsidP="005A7BEF">
      <w:pPr>
        <w:rPr>
          <w:rFonts w:ascii="Arial" w:hAnsi="Arial" w:cs="Arial"/>
          <w:b/>
          <w:sz w:val="16"/>
          <w:szCs w:val="16"/>
        </w:rPr>
      </w:pPr>
    </w:p>
    <w:p w14:paraId="10F83F1F" w14:textId="57A50889" w:rsidR="00D0253F" w:rsidRPr="005A7BEF" w:rsidRDefault="00B806FE" w:rsidP="005A7BEF">
      <w:pPr>
        <w:rPr>
          <w:rFonts w:ascii="Arial" w:hAnsi="Arial" w:cs="Arial"/>
          <w:b/>
          <w:sz w:val="16"/>
          <w:szCs w:val="16"/>
          <w:lang w:eastAsia="ar-SA"/>
        </w:rPr>
      </w:pPr>
      <w:r>
        <w:rPr>
          <w:rFonts w:ascii="Arial" w:hAnsi="Arial" w:cs="Arial"/>
          <w:i/>
          <w:sz w:val="16"/>
          <w:szCs w:val="16"/>
        </w:rPr>
        <w:t>INTERVIEWER READS</w:t>
      </w:r>
      <w:r w:rsidR="001452CE">
        <w:rPr>
          <w:rFonts w:ascii="Arial" w:hAnsi="Arial" w:cs="Arial"/>
          <w:b/>
          <w:sz w:val="16"/>
          <w:szCs w:val="16"/>
        </w:rPr>
        <w:t>:</w:t>
      </w:r>
      <w:r w:rsidR="00EA2DD9" w:rsidRPr="005A7BEF">
        <w:rPr>
          <w:rFonts w:ascii="Arial" w:hAnsi="Arial" w:cs="Arial"/>
          <w:b/>
          <w:sz w:val="16"/>
          <w:szCs w:val="16"/>
        </w:rPr>
        <w:t xml:space="preserve"> “Now I’m going to say some more numbers, but this time when I stop I want you to say them backward. For example, if I say 9-2-7, what would you say?”   If </w:t>
      </w:r>
      <w:r w:rsidR="002624D9" w:rsidRPr="005A7BEF">
        <w:rPr>
          <w:rFonts w:ascii="Arial" w:hAnsi="Arial" w:cs="Arial"/>
          <w:b/>
          <w:sz w:val="16"/>
          <w:szCs w:val="16"/>
        </w:rPr>
        <w:t xml:space="preserve">respondent </w:t>
      </w:r>
      <w:r w:rsidR="00EA2DD9" w:rsidRPr="005A7BEF">
        <w:rPr>
          <w:rFonts w:ascii="Arial" w:hAnsi="Arial" w:cs="Arial"/>
          <w:b/>
          <w:sz w:val="16"/>
          <w:szCs w:val="16"/>
        </w:rPr>
        <w:t xml:space="preserve">says “7-2-9” tell him/her “that is correct”. If </w:t>
      </w:r>
      <w:r w:rsidR="002624D9" w:rsidRPr="005A7BEF">
        <w:rPr>
          <w:rFonts w:ascii="Arial" w:hAnsi="Arial" w:cs="Arial"/>
          <w:b/>
          <w:sz w:val="16"/>
          <w:szCs w:val="16"/>
        </w:rPr>
        <w:t xml:space="preserve">respondent </w:t>
      </w:r>
      <w:r w:rsidR="00EA2DD9" w:rsidRPr="005A7BEF">
        <w:rPr>
          <w:rFonts w:ascii="Arial" w:hAnsi="Arial" w:cs="Arial"/>
          <w:b/>
          <w:sz w:val="16"/>
          <w:szCs w:val="16"/>
        </w:rPr>
        <w:t>does not say “7-2-9”, say, “no, you should say 7-2-9. I said 9-2-7, remember to put them backwards”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76"/>
        <w:gridCol w:w="1812"/>
        <w:gridCol w:w="1528"/>
        <w:gridCol w:w="2004"/>
        <w:gridCol w:w="2100"/>
        <w:gridCol w:w="2100"/>
      </w:tblGrid>
      <w:tr w:rsidR="00536D65" w:rsidRPr="005A7BEF" w14:paraId="134367D0" w14:textId="77777777" w:rsidTr="0075318A">
        <w:trPr>
          <w:trHeight w:val="200"/>
          <w:tblHeader/>
        </w:trPr>
        <w:tc>
          <w:tcPr>
            <w:tcW w:w="1714" w:type="pct"/>
            <w:shd w:val="clear" w:color="auto" w:fill="A6A6A6" w:themeFill="background1" w:themeFillShade="A6"/>
            <w:vAlign w:val="center"/>
          </w:tcPr>
          <w:p w14:paraId="4B91741A" w14:textId="73DCB1E2" w:rsidR="007A2C57" w:rsidRPr="005A7BEF" w:rsidRDefault="00B806FE" w:rsidP="005A7BEF">
            <w:pPr>
              <w:pStyle w:val="TableContents"/>
              <w:snapToGrid w:val="0"/>
              <w:jc w:val="center"/>
              <w:rPr>
                <w:rFonts w:ascii="Arial" w:hAnsi="Arial" w:cs="Arial"/>
                <w:b/>
                <w:sz w:val="16"/>
                <w:szCs w:val="16"/>
              </w:rPr>
            </w:pPr>
            <w:r>
              <w:rPr>
                <w:rFonts w:ascii="Arial" w:hAnsi="Arial" w:cs="Arial"/>
                <w:b/>
                <w:sz w:val="16"/>
                <w:szCs w:val="16"/>
              </w:rPr>
              <w:t>P</w:t>
            </w:r>
            <w:r w:rsidR="007A2C57" w:rsidRPr="005A7BEF">
              <w:rPr>
                <w:rFonts w:ascii="Arial" w:hAnsi="Arial" w:cs="Arial"/>
                <w:b/>
                <w:sz w:val="16"/>
                <w:szCs w:val="16"/>
              </w:rPr>
              <w:t>art 2: Digits Backwards</w:t>
            </w:r>
          </w:p>
        </w:tc>
        <w:tc>
          <w:tcPr>
            <w:tcW w:w="624" w:type="pct"/>
            <w:shd w:val="clear" w:color="auto" w:fill="A6A6A6" w:themeFill="background1" w:themeFillShade="A6"/>
            <w:vAlign w:val="center"/>
          </w:tcPr>
          <w:p w14:paraId="261FF1D3" w14:textId="4DFD84B0" w:rsidR="007A2C57"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1</w:t>
            </w:r>
          </w:p>
        </w:tc>
        <w:tc>
          <w:tcPr>
            <w:tcW w:w="526" w:type="pct"/>
            <w:shd w:val="clear" w:color="auto" w:fill="A6A6A6" w:themeFill="background1" w:themeFillShade="A6"/>
            <w:vAlign w:val="center"/>
          </w:tcPr>
          <w:p w14:paraId="328CE01A" w14:textId="11D82B15" w:rsidR="007A2C57"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2</w:t>
            </w:r>
          </w:p>
        </w:tc>
        <w:tc>
          <w:tcPr>
            <w:tcW w:w="690" w:type="pct"/>
            <w:shd w:val="clear" w:color="auto" w:fill="A6A6A6" w:themeFill="background1" w:themeFillShade="A6"/>
            <w:vAlign w:val="center"/>
          </w:tcPr>
          <w:p w14:paraId="617E24FA" w14:textId="2CF9819F" w:rsidR="007A2C57"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3</w:t>
            </w:r>
          </w:p>
        </w:tc>
        <w:tc>
          <w:tcPr>
            <w:tcW w:w="723" w:type="pct"/>
            <w:shd w:val="clear" w:color="auto" w:fill="A6A6A6" w:themeFill="background1" w:themeFillShade="A6"/>
            <w:vAlign w:val="center"/>
          </w:tcPr>
          <w:p w14:paraId="3F5D7B5D" w14:textId="7AEE850E" w:rsidR="007A2C57"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4</w:t>
            </w:r>
          </w:p>
        </w:tc>
        <w:tc>
          <w:tcPr>
            <w:tcW w:w="723" w:type="pct"/>
            <w:shd w:val="clear" w:color="auto" w:fill="A6A6A6" w:themeFill="background1" w:themeFillShade="A6"/>
            <w:vAlign w:val="center"/>
          </w:tcPr>
          <w:p w14:paraId="005271E3" w14:textId="2B735130" w:rsidR="007A2C57" w:rsidRPr="005A7BEF" w:rsidRDefault="006D4B99" w:rsidP="005A7BEF">
            <w:pPr>
              <w:pStyle w:val="TableContents"/>
              <w:snapToGrid w:val="0"/>
              <w:spacing w:after="120"/>
              <w:jc w:val="center"/>
              <w:rPr>
                <w:rFonts w:ascii="Arial" w:hAnsi="Arial" w:cs="Arial"/>
                <w:b/>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5</w:t>
            </w:r>
          </w:p>
        </w:tc>
      </w:tr>
      <w:tr w:rsidR="00536D65" w:rsidRPr="005A7BEF" w14:paraId="3A45A557" w14:textId="77777777" w:rsidTr="0075318A">
        <w:trPr>
          <w:trHeight w:val="141"/>
        </w:trPr>
        <w:tc>
          <w:tcPr>
            <w:tcW w:w="1714" w:type="pct"/>
            <w:vAlign w:val="center"/>
          </w:tcPr>
          <w:p w14:paraId="54422857" w14:textId="71455DB0" w:rsidR="007A2C57" w:rsidRPr="005A7BEF" w:rsidRDefault="007A2C57">
            <w:pPr>
              <w:autoSpaceDE w:val="0"/>
              <w:snapToGrid w:val="0"/>
              <w:rPr>
                <w:rFonts w:ascii="Arial" w:hAnsi="Arial" w:cs="Arial"/>
                <w:b/>
                <w:bCs/>
                <w:sz w:val="16"/>
                <w:szCs w:val="16"/>
              </w:rPr>
            </w:pPr>
            <w:r w:rsidRPr="005A7BEF">
              <w:rPr>
                <w:rFonts w:ascii="Arial" w:hAnsi="Arial" w:cs="Arial"/>
                <w:b/>
                <w:sz w:val="16"/>
                <w:szCs w:val="16"/>
              </w:rPr>
              <w:t xml:space="preserve">Please </w:t>
            </w:r>
            <w:r w:rsidR="00B806FE">
              <w:rPr>
                <w:rFonts w:ascii="Arial" w:hAnsi="Arial" w:cs="Arial"/>
                <w:b/>
                <w:sz w:val="16"/>
                <w:szCs w:val="16"/>
              </w:rPr>
              <w:t>confirm</w:t>
            </w:r>
            <w:r w:rsidR="00B806FE" w:rsidRPr="005A7BEF">
              <w:rPr>
                <w:rFonts w:ascii="Arial" w:hAnsi="Arial" w:cs="Arial"/>
                <w:b/>
                <w:sz w:val="16"/>
                <w:szCs w:val="16"/>
              </w:rPr>
              <w:t xml:space="preserve"> </w:t>
            </w:r>
            <w:r w:rsidRPr="005A7BEF">
              <w:rPr>
                <w:rFonts w:ascii="Arial" w:hAnsi="Arial" w:cs="Arial"/>
                <w:b/>
                <w:sz w:val="16"/>
                <w:szCs w:val="16"/>
              </w:rPr>
              <w:t xml:space="preserve">the exact time.  </w:t>
            </w:r>
            <w:r w:rsidRPr="005A7BEF">
              <w:rPr>
                <w:rFonts w:ascii="Arial" w:hAnsi="Arial" w:cs="Arial"/>
                <w:sz w:val="16"/>
                <w:szCs w:val="16"/>
              </w:rPr>
              <w:t>HH:MM</w:t>
            </w:r>
          </w:p>
        </w:tc>
        <w:tc>
          <w:tcPr>
            <w:tcW w:w="624" w:type="pct"/>
            <w:vAlign w:val="center"/>
          </w:tcPr>
          <w:p w14:paraId="091272F1" w14:textId="77777777" w:rsidR="007A2C57" w:rsidRPr="005A7BEF" w:rsidRDefault="007A2C57" w:rsidP="005A7BEF">
            <w:pPr>
              <w:autoSpaceDE w:val="0"/>
              <w:snapToGrid w:val="0"/>
              <w:spacing w:after="80"/>
              <w:rPr>
                <w:rFonts w:ascii="Arial" w:hAnsi="Arial" w:cs="Arial"/>
                <w:sz w:val="16"/>
                <w:szCs w:val="16"/>
              </w:rPr>
            </w:pPr>
          </w:p>
        </w:tc>
        <w:tc>
          <w:tcPr>
            <w:tcW w:w="526" w:type="pct"/>
          </w:tcPr>
          <w:p w14:paraId="23D03928" w14:textId="77777777" w:rsidR="007A2C57" w:rsidRPr="005A7BEF" w:rsidRDefault="007A2C57" w:rsidP="005A7BEF">
            <w:pPr>
              <w:autoSpaceDE w:val="0"/>
              <w:snapToGrid w:val="0"/>
              <w:spacing w:after="80"/>
              <w:rPr>
                <w:rFonts w:ascii="Arial" w:hAnsi="Arial" w:cs="Arial"/>
                <w:sz w:val="16"/>
                <w:szCs w:val="16"/>
              </w:rPr>
            </w:pPr>
          </w:p>
        </w:tc>
        <w:tc>
          <w:tcPr>
            <w:tcW w:w="690" w:type="pct"/>
          </w:tcPr>
          <w:p w14:paraId="062D7074" w14:textId="77777777" w:rsidR="007A2C57" w:rsidRPr="005A7BEF" w:rsidRDefault="007A2C57" w:rsidP="005A7BEF">
            <w:pPr>
              <w:autoSpaceDE w:val="0"/>
              <w:snapToGrid w:val="0"/>
              <w:spacing w:after="80"/>
              <w:rPr>
                <w:rFonts w:ascii="Arial" w:hAnsi="Arial" w:cs="Arial"/>
                <w:sz w:val="16"/>
                <w:szCs w:val="16"/>
              </w:rPr>
            </w:pPr>
          </w:p>
        </w:tc>
        <w:tc>
          <w:tcPr>
            <w:tcW w:w="723" w:type="pct"/>
          </w:tcPr>
          <w:p w14:paraId="183FB91B" w14:textId="77777777" w:rsidR="007A2C57" w:rsidRPr="005A7BEF" w:rsidRDefault="007A2C57" w:rsidP="005A7BEF">
            <w:pPr>
              <w:autoSpaceDE w:val="0"/>
              <w:snapToGrid w:val="0"/>
              <w:spacing w:after="80"/>
              <w:rPr>
                <w:rFonts w:ascii="Arial" w:hAnsi="Arial" w:cs="Arial"/>
                <w:sz w:val="16"/>
                <w:szCs w:val="16"/>
              </w:rPr>
            </w:pPr>
          </w:p>
        </w:tc>
        <w:tc>
          <w:tcPr>
            <w:tcW w:w="723" w:type="pct"/>
          </w:tcPr>
          <w:p w14:paraId="5FAD05AB" w14:textId="77777777" w:rsidR="007A2C57" w:rsidRPr="005A7BEF" w:rsidRDefault="007A2C57" w:rsidP="005A7BEF">
            <w:pPr>
              <w:autoSpaceDE w:val="0"/>
              <w:snapToGrid w:val="0"/>
              <w:spacing w:after="80"/>
              <w:rPr>
                <w:rFonts w:ascii="Arial" w:hAnsi="Arial" w:cs="Arial"/>
                <w:sz w:val="16"/>
                <w:szCs w:val="16"/>
              </w:rPr>
            </w:pPr>
          </w:p>
        </w:tc>
      </w:tr>
      <w:tr w:rsidR="00536D65" w:rsidRPr="005A7BEF" w14:paraId="0E3053B3" w14:textId="77777777" w:rsidTr="0075318A">
        <w:trPr>
          <w:trHeight w:val="141"/>
        </w:trPr>
        <w:tc>
          <w:tcPr>
            <w:tcW w:w="1714" w:type="pct"/>
            <w:vAlign w:val="center"/>
          </w:tcPr>
          <w:p w14:paraId="444135D3" w14:textId="55AE5F34"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9a.</w:t>
            </w:r>
            <w:r w:rsidR="00AD09F3">
              <w:rPr>
                <w:rFonts w:ascii="Arial" w:hAnsi="Arial" w:cs="Arial"/>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2-5”</w:t>
            </w:r>
          </w:p>
          <w:p w14:paraId="14BAB812" w14:textId="1D8741BB"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“5-2”</w:t>
            </w:r>
          </w:p>
          <w:p w14:paraId="5A344AE7" w14:textId="0FF92822"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232A5AE2" w14:textId="77777777" w:rsidR="007A2C57" w:rsidRPr="005A7BEF" w:rsidRDefault="007A2C57" w:rsidP="005A7BEF">
            <w:pPr>
              <w:autoSpaceDE w:val="0"/>
              <w:spacing w:after="80"/>
              <w:rPr>
                <w:rFonts w:ascii="Arial" w:hAnsi="Arial" w:cs="Arial"/>
                <w:sz w:val="16"/>
                <w:szCs w:val="16"/>
              </w:rPr>
            </w:pPr>
          </w:p>
        </w:tc>
        <w:tc>
          <w:tcPr>
            <w:tcW w:w="526" w:type="pct"/>
          </w:tcPr>
          <w:p w14:paraId="2AED5736" w14:textId="77777777" w:rsidR="007A2C57" w:rsidRPr="005A7BEF" w:rsidRDefault="007A2C57" w:rsidP="005A7BEF">
            <w:pPr>
              <w:autoSpaceDE w:val="0"/>
              <w:rPr>
                <w:rFonts w:ascii="Arial" w:hAnsi="Arial" w:cs="Arial"/>
                <w:sz w:val="16"/>
                <w:szCs w:val="16"/>
              </w:rPr>
            </w:pPr>
          </w:p>
        </w:tc>
        <w:tc>
          <w:tcPr>
            <w:tcW w:w="690" w:type="pct"/>
          </w:tcPr>
          <w:p w14:paraId="6E37748D" w14:textId="77777777" w:rsidR="007A2C57" w:rsidRPr="005A7BEF" w:rsidRDefault="007A2C57" w:rsidP="005A7BEF">
            <w:pPr>
              <w:autoSpaceDE w:val="0"/>
              <w:rPr>
                <w:rFonts w:ascii="Arial" w:hAnsi="Arial" w:cs="Arial"/>
                <w:sz w:val="16"/>
                <w:szCs w:val="16"/>
              </w:rPr>
            </w:pPr>
          </w:p>
        </w:tc>
        <w:tc>
          <w:tcPr>
            <w:tcW w:w="723" w:type="pct"/>
          </w:tcPr>
          <w:p w14:paraId="607F3F6E" w14:textId="77777777" w:rsidR="007A2C57" w:rsidRPr="005A7BEF" w:rsidRDefault="007A2C57" w:rsidP="005A7BEF">
            <w:pPr>
              <w:autoSpaceDE w:val="0"/>
              <w:rPr>
                <w:rFonts w:ascii="Arial" w:hAnsi="Arial" w:cs="Arial"/>
                <w:sz w:val="16"/>
                <w:szCs w:val="16"/>
              </w:rPr>
            </w:pPr>
          </w:p>
        </w:tc>
        <w:tc>
          <w:tcPr>
            <w:tcW w:w="723" w:type="pct"/>
          </w:tcPr>
          <w:p w14:paraId="0CB142B2" w14:textId="77777777" w:rsidR="007A2C57" w:rsidRPr="005A7BEF" w:rsidRDefault="007A2C57" w:rsidP="005A7BEF">
            <w:pPr>
              <w:autoSpaceDE w:val="0"/>
              <w:rPr>
                <w:rFonts w:ascii="Arial" w:hAnsi="Arial" w:cs="Arial"/>
                <w:sz w:val="16"/>
                <w:szCs w:val="16"/>
              </w:rPr>
            </w:pPr>
          </w:p>
        </w:tc>
      </w:tr>
      <w:tr w:rsidR="00536D65" w:rsidRPr="005A7BEF" w14:paraId="12FA1229" w14:textId="77777777" w:rsidTr="0075318A">
        <w:trPr>
          <w:trHeight w:val="141"/>
        </w:trPr>
        <w:tc>
          <w:tcPr>
            <w:tcW w:w="1714" w:type="pct"/>
            <w:vAlign w:val="center"/>
          </w:tcPr>
          <w:p w14:paraId="622B1866" w14:textId="68F175BA"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9b.</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6-3”</w:t>
            </w:r>
          </w:p>
          <w:p w14:paraId="2A53DA5F" w14:textId="123E55C3"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“3-6”</w:t>
            </w:r>
          </w:p>
          <w:p w14:paraId="6DED35C4" w14:textId="715F6E4A"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40349671" w14:textId="77777777" w:rsidR="007A2C57" w:rsidRPr="005A7BEF" w:rsidRDefault="007A2C57" w:rsidP="005A7BEF">
            <w:pPr>
              <w:autoSpaceDE w:val="0"/>
              <w:spacing w:after="80"/>
              <w:rPr>
                <w:rFonts w:ascii="Arial" w:hAnsi="Arial" w:cs="Arial"/>
                <w:sz w:val="16"/>
                <w:szCs w:val="16"/>
              </w:rPr>
            </w:pPr>
          </w:p>
        </w:tc>
        <w:tc>
          <w:tcPr>
            <w:tcW w:w="526" w:type="pct"/>
          </w:tcPr>
          <w:p w14:paraId="3C7C38CE" w14:textId="77777777" w:rsidR="007A2C57" w:rsidRPr="005A7BEF" w:rsidRDefault="007A2C57" w:rsidP="005A7BEF">
            <w:pPr>
              <w:autoSpaceDE w:val="0"/>
              <w:rPr>
                <w:rFonts w:ascii="Arial" w:hAnsi="Arial" w:cs="Arial"/>
                <w:sz w:val="16"/>
                <w:szCs w:val="16"/>
              </w:rPr>
            </w:pPr>
          </w:p>
        </w:tc>
        <w:tc>
          <w:tcPr>
            <w:tcW w:w="690" w:type="pct"/>
          </w:tcPr>
          <w:p w14:paraId="049C02D1" w14:textId="77777777" w:rsidR="007A2C57" w:rsidRPr="005A7BEF" w:rsidRDefault="007A2C57" w:rsidP="005A7BEF">
            <w:pPr>
              <w:autoSpaceDE w:val="0"/>
              <w:rPr>
                <w:rFonts w:ascii="Arial" w:hAnsi="Arial" w:cs="Arial"/>
                <w:sz w:val="16"/>
                <w:szCs w:val="16"/>
              </w:rPr>
            </w:pPr>
          </w:p>
        </w:tc>
        <w:tc>
          <w:tcPr>
            <w:tcW w:w="723" w:type="pct"/>
          </w:tcPr>
          <w:p w14:paraId="7024C671" w14:textId="77777777" w:rsidR="007A2C57" w:rsidRPr="005A7BEF" w:rsidRDefault="007A2C57" w:rsidP="005A7BEF">
            <w:pPr>
              <w:autoSpaceDE w:val="0"/>
              <w:rPr>
                <w:rFonts w:ascii="Arial" w:hAnsi="Arial" w:cs="Arial"/>
                <w:sz w:val="16"/>
                <w:szCs w:val="16"/>
              </w:rPr>
            </w:pPr>
          </w:p>
        </w:tc>
        <w:tc>
          <w:tcPr>
            <w:tcW w:w="723" w:type="pct"/>
          </w:tcPr>
          <w:p w14:paraId="4DDDD7EF" w14:textId="77777777" w:rsidR="007A2C57" w:rsidRPr="005A7BEF" w:rsidRDefault="007A2C57" w:rsidP="005A7BEF">
            <w:pPr>
              <w:autoSpaceDE w:val="0"/>
              <w:rPr>
                <w:rFonts w:ascii="Arial" w:hAnsi="Arial" w:cs="Arial"/>
                <w:sz w:val="16"/>
                <w:szCs w:val="16"/>
              </w:rPr>
            </w:pPr>
          </w:p>
        </w:tc>
      </w:tr>
      <w:tr w:rsidR="00536D65" w:rsidRPr="005A7BEF" w14:paraId="334C09AA" w14:textId="77777777" w:rsidTr="0075318A">
        <w:trPr>
          <w:trHeight w:val="141"/>
        </w:trPr>
        <w:tc>
          <w:tcPr>
            <w:tcW w:w="1714" w:type="pct"/>
            <w:vAlign w:val="center"/>
          </w:tcPr>
          <w:p w14:paraId="0857E3AD" w14:textId="4878F6B6" w:rsidR="007A2C57" w:rsidRPr="00842F8E" w:rsidRDefault="00AD09F3" w:rsidP="005A7BEF">
            <w:pPr>
              <w:autoSpaceDE w:val="0"/>
              <w:snapToGrid w:val="0"/>
              <w:rPr>
                <w:rFonts w:ascii="Arial" w:hAnsi="Arial" w:cs="Arial"/>
                <w:sz w:val="16"/>
                <w:szCs w:val="16"/>
              </w:rPr>
            </w:pPr>
            <w:r>
              <w:rPr>
                <w:rFonts w:ascii="Arial" w:hAnsi="Arial" w:cs="Arial"/>
                <w:sz w:val="16"/>
                <w:szCs w:val="16"/>
              </w:rPr>
              <w:t>[</w:t>
            </w:r>
            <w:r w:rsidR="00362F01" w:rsidRPr="00842F8E">
              <w:rPr>
                <w:rFonts w:ascii="Arial" w:hAnsi="Arial" w:cs="Arial"/>
                <w:sz w:val="16"/>
                <w:szCs w:val="16"/>
              </w:rPr>
              <w:t>Q</w:t>
            </w:r>
            <w:r w:rsidR="007A2C57" w:rsidRPr="00842F8E">
              <w:rPr>
                <w:rFonts w:ascii="Arial" w:hAnsi="Arial" w:cs="Arial"/>
                <w:sz w:val="16"/>
                <w:szCs w:val="16"/>
              </w:rPr>
              <w:t xml:space="preserve">9c. Did </w:t>
            </w:r>
            <w:r w:rsidR="002624D9" w:rsidRPr="00842F8E">
              <w:rPr>
                <w:rFonts w:ascii="Arial" w:hAnsi="Arial" w:cs="Arial"/>
                <w:sz w:val="16"/>
                <w:szCs w:val="16"/>
              </w:rPr>
              <w:t xml:space="preserve">respondent </w:t>
            </w:r>
            <w:r w:rsidR="007A2C57" w:rsidRPr="00842F8E">
              <w:rPr>
                <w:rFonts w:ascii="Arial" w:hAnsi="Arial" w:cs="Arial"/>
                <w:sz w:val="16"/>
                <w:szCs w:val="16"/>
              </w:rPr>
              <w:t>get part 9a &amp; 9b wrong?  Response for this question is automatically filled in by the program and controls the skip</w:t>
            </w:r>
            <w:r>
              <w:rPr>
                <w:rFonts w:ascii="Arial" w:hAnsi="Arial" w:cs="Arial"/>
                <w:sz w:val="16"/>
                <w:szCs w:val="16"/>
              </w:rPr>
              <w:t>]</w:t>
            </w:r>
          </w:p>
        </w:tc>
        <w:tc>
          <w:tcPr>
            <w:tcW w:w="624" w:type="pct"/>
            <w:vAlign w:val="center"/>
          </w:tcPr>
          <w:p w14:paraId="2EC6177A" w14:textId="77777777" w:rsidR="007A2C57" w:rsidRPr="005A7BEF" w:rsidRDefault="007A2C57" w:rsidP="005A7BEF">
            <w:pPr>
              <w:pStyle w:val="TableContents"/>
              <w:autoSpaceDE w:val="0"/>
              <w:snapToGrid w:val="0"/>
              <w:spacing w:after="80"/>
              <w:rPr>
                <w:rFonts w:ascii="Arial" w:hAnsi="Arial" w:cs="Arial"/>
                <w:sz w:val="16"/>
                <w:szCs w:val="16"/>
              </w:rPr>
            </w:pPr>
          </w:p>
        </w:tc>
        <w:tc>
          <w:tcPr>
            <w:tcW w:w="526" w:type="pct"/>
          </w:tcPr>
          <w:p w14:paraId="007F5C92" w14:textId="77777777" w:rsidR="007A2C57" w:rsidRPr="005A7BEF" w:rsidRDefault="007A2C57" w:rsidP="005A7BEF">
            <w:pPr>
              <w:pStyle w:val="TableContents"/>
              <w:autoSpaceDE w:val="0"/>
              <w:snapToGrid w:val="0"/>
              <w:spacing w:after="80"/>
              <w:rPr>
                <w:rFonts w:ascii="Arial" w:hAnsi="Arial" w:cs="Arial"/>
                <w:sz w:val="16"/>
                <w:szCs w:val="16"/>
              </w:rPr>
            </w:pPr>
          </w:p>
        </w:tc>
        <w:tc>
          <w:tcPr>
            <w:tcW w:w="690" w:type="pct"/>
          </w:tcPr>
          <w:p w14:paraId="310EF7D3"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264628A1"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6C9178B2" w14:textId="77777777" w:rsidR="007A2C57" w:rsidRPr="005A7BEF" w:rsidRDefault="007A2C57" w:rsidP="005A7BEF">
            <w:pPr>
              <w:pStyle w:val="TableContents"/>
              <w:autoSpaceDE w:val="0"/>
              <w:snapToGrid w:val="0"/>
              <w:spacing w:after="80"/>
              <w:rPr>
                <w:rFonts w:ascii="Arial" w:hAnsi="Arial" w:cs="Arial"/>
                <w:sz w:val="16"/>
                <w:szCs w:val="16"/>
              </w:rPr>
            </w:pPr>
          </w:p>
        </w:tc>
      </w:tr>
      <w:tr w:rsidR="00536D65" w:rsidRPr="005A7BEF" w14:paraId="46A34F4F" w14:textId="77777777" w:rsidTr="0075318A">
        <w:trPr>
          <w:trHeight w:val="141"/>
        </w:trPr>
        <w:tc>
          <w:tcPr>
            <w:tcW w:w="1714" w:type="pct"/>
            <w:vAlign w:val="center"/>
          </w:tcPr>
          <w:p w14:paraId="079FBDEB" w14:textId="7C6CD09C"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10a.</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5-7-4”</w:t>
            </w:r>
          </w:p>
          <w:p w14:paraId="16459520" w14:textId="758BE868"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“4-7-5”</w:t>
            </w:r>
          </w:p>
          <w:p w14:paraId="06769B4F" w14:textId="79D2A6AB"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0F30DF66" w14:textId="77777777" w:rsidR="007A2C57" w:rsidRPr="005A7BEF" w:rsidRDefault="007A2C57" w:rsidP="005A7BEF">
            <w:pPr>
              <w:autoSpaceDE w:val="0"/>
              <w:spacing w:after="80"/>
              <w:rPr>
                <w:rFonts w:ascii="Arial" w:hAnsi="Arial" w:cs="Arial"/>
                <w:sz w:val="16"/>
                <w:szCs w:val="16"/>
              </w:rPr>
            </w:pPr>
          </w:p>
        </w:tc>
        <w:tc>
          <w:tcPr>
            <w:tcW w:w="526" w:type="pct"/>
          </w:tcPr>
          <w:p w14:paraId="60F6FA49" w14:textId="77777777" w:rsidR="007A2C57" w:rsidRPr="005A7BEF" w:rsidRDefault="007A2C57" w:rsidP="005A7BEF">
            <w:pPr>
              <w:autoSpaceDE w:val="0"/>
              <w:rPr>
                <w:rFonts w:ascii="Arial" w:hAnsi="Arial" w:cs="Arial"/>
                <w:sz w:val="16"/>
                <w:szCs w:val="16"/>
              </w:rPr>
            </w:pPr>
          </w:p>
        </w:tc>
        <w:tc>
          <w:tcPr>
            <w:tcW w:w="690" w:type="pct"/>
          </w:tcPr>
          <w:p w14:paraId="7DEC9F21" w14:textId="77777777" w:rsidR="007A2C57" w:rsidRPr="005A7BEF" w:rsidRDefault="007A2C57" w:rsidP="005A7BEF">
            <w:pPr>
              <w:autoSpaceDE w:val="0"/>
              <w:rPr>
                <w:rFonts w:ascii="Arial" w:hAnsi="Arial" w:cs="Arial"/>
                <w:sz w:val="16"/>
                <w:szCs w:val="16"/>
              </w:rPr>
            </w:pPr>
          </w:p>
        </w:tc>
        <w:tc>
          <w:tcPr>
            <w:tcW w:w="723" w:type="pct"/>
          </w:tcPr>
          <w:p w14:paraId="79A1A24E" w14:textId="77777777" w:rsidR="007A2C57" w:rsidRPr="005A7BEF" w:rsidRDefault="007A2C57" w:rsidP="005A7BEF">
            <w:pPr>
              <w:autoSpaceDE w:val="0"/>
              <w:rPr>
                <w:rFonts w:ascii="Arial" w:hAnsi="Arial" w:cs="Arial"/>
                <w:sz w:val="16"/>
                <w:szCs w:val="16"/>
              </w:rPr>
            </w:pPr>
          </w:p>
        </w:tc>
        <w:tc>
          <w:tcPr>
            <w:tcW w:w="723" w:type="pct"/>
          </w:tcPr>
          <w:p w14:paraId="48DC8B23" w14:textId="77777777" w:rsidR="007A2C57" w:rsidRPr="005A7BEF" w:rsidRDefault="007A2C57" w:rsidP="005A7BEF">
            <w:pPr>
              <w:autoSpaceDE w:val="0"/>
              <w:rPr>
                <w:rFonts w:ascii="Arial" w:hAnsi="Arial" w:cs="Arial"/>
                <w:sz w:val="16"/>
                <w:szCs w:val="16"/>
              </w:rPr>
            </w:pPr>
          </w:p>
        </w:tc>
      </w:tr>
      <w:tr w:rsidR="00536D65" w:rsidRPr="005A7BEF" w14:paraId="159778E0" w14:textId="77777777" w:rsidTr="0075318A">
        <w:trPr>
          <w:trHeight w:val="141"/>
        </w:trPr>
        <w:tc>
          <w:tcPr>
            <w:tcW w:w="1714" w:type="pct"/>
            <w:vAlign w:val="center"/>
          </w:tcPr>
          <w:p w14:paraId="5E716438" w14:textId="135FC1D0"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10b.</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2-5-9”</w:t>
            </w:r>
          </w:p>
          <w:p w14:paraId="3F1EABCF" w14:textId="5B9B0EEB"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“9-5-2”</w:t>
            </w:r>
          </w:p>
          <w:p w14:paraId="16B1FA85" w14:textId="7994B7E8"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44E47D62" w14:textId="77777777" w:rsidR="007A2C57" w:rsidRPr="005A7BEF" w:rsidRDefault="007A2C57" w:rsidP="005A7BEF">
            <w:pPr>
              <w:autoSpaceDE w:val="0"/>
              <w:spacing w:after="80"/>
              <w:rPr>
                <w:rFonts w:ascii="Arial" w:hAnsi="Arial" w:cs="Arial"/>
                <w:sz w:val="16"/>
                <w:szCs w:val="16"/>
              </w:rPr>
            </w:pPr>
          </w:p>
        </w:tc>
        <w:tc>
          <w:tcPr>
            <w:tcW w:w="526" w:type="pct"/>
          </w:tcPr>
          <w:p w14:paraId="0CAAF3DE" w14:textId="77777777" w:rsidR="007A2C57" w:rsidRPr="005A7BEF" w:rsidRDefault="007A2C57" w:rsidP="005A7BEF">
            <w:pPr>
              <w:autoSpaceDE w:val="0"/>
              <w:rPr>
                <w:rFonts w:ascii="Arial" w:hAnsi="Arial" w:cs="Arial"/>
                <w:sz w:val="16"/>
                <w:szCs w:val="16"/>
              </w:rPr>
            </w:pPr>
          </w:p>
        </w:tc>
        <w:tc>
          <w:tcPr>
            <w:tcW w:w="690" w:type="pct"/>
          </w:tcPr>
          <w:p w14:paraId="155A4845" w14:textId="77777777" w:rsidR="007A2C57" w:rsidRPr="005A7BEF" w:rsidRDefault="007A2C57" w:rsidP="005A7BEF">
            <w:pPr>
              <w:autoSpaceDE w:val="0"/>
              <w:rPr>
                <w:rFonts w:ascii="Arial" w:hAnsi="Arial" w:cs="Arial"/>
                <w:sz w:val="16"/>
                <w:szCs w:val="16"/>
              </w:rPr>
            </w:pPr>
          </w:p>
        </w:tc>
        <w:tc>
          <w:tcPr>
            <w:tcW w:w="723" w:type="pct"/>
          </w:tcPr>
          <w:p w14:paraId="43933085" w14:textId="77777777" w:rsidR="007A2C57" w:rsidRPr="005A7BEF" w:rsidRDefault="007A2C57" w:rsidP="005A7BEF">
            <w:pPr>
              <w:autoSpaceDE w:val="0"/>
              <w:rPr>
                <w:rFonts w:ascii="Arial" w:hAnsi="Arial" w:cs="Arial"/>
                <w:sz w:val="16"/>
                <w:szCs w:val="16"/>
              </w:rPr>
            </w:pPr>
          </w:p>
        </w:tc>
        <w:tc>
          <w:tcPr>
            <w:tcW w:w="723" w:type="pct"/>
          </w:tcPr>
          <w:p w14:paraId="00B933AA" w14:textId="77777777" w:rsidR="007A2C57" w:rsidRPr="005A7BEF" w:rsidRDefault="007A2C57" w:rsidP="005A7BEF">
            <w:pPr>
              <w:autoSpaceDE w:val="0"/>
              <w:rPr>
                <w:rFonts w:ascii="Arial" w:hAnsi="Arial" w:cs="Arial"/>
                <w:sz w:val="16"/>
                <w:szCs w:val="16"/>
              </w:rPr>
            </w:pPr>
          </w:p>
        </w:tc>
      </w:tr>
      <w:tr w:rsidR="00536D65" w:rsidRPr="005A7BEF" w14:paraId="2CAA110E" w14:textId="77777777" w:rsidTr="0075318A">
        <w:trPr>
          <w:trHeight w:val="457"/>
        </w:trPr>
        <w:tc>
          <w:tcPr>
            <w:tcW w:w="1714" w:type="pct"/>
            <w:vAlign w:val="center"/>
          </w:tcPr>
          <w:p w14:paraId="7B0E5AD7" w14:textId="566FD6A0" w:rsidR="007A2C57" w:rsidRPr="00842F8E" w:rsidRDefault="00AD09F3" w:rsidP="005A7BEF">
            <w:pPr>
              <w:autoSpaceDE w:val="0"/>
              <w:snapToGrid w:val="0"/>
              <w:rPr>
                <w:rFonts w:ascii="Arial" w:hAnsi="Arial" w:cs="Arial"/>
                <w:sz w:val="16"/>
                <w:szCs w:val="16"/>
              </w:rPr>
            </w:pPr>
            <w:r>
              <w:rPr>
                <w:rFonts w:ascii="Arial" w:hAnsi="Arial" w:cs="Arial"/>
                <w:sz w:val="16"/>
                <w:szCs w:val="16"/>
              </w:rPr>
              <w:t>[</w:t>
            </w:r>
            <w:r w:rsidR="00362F01" w:rsidRPr="00842F8E">
              <w:rPr>
                <w:rFonts w:ascii="Arial" w:hAnsi="Arial" w:cs="Arial"/>
                <w:sz w:val="16"/>
                <w:szCs w:val="16"/>
              </w:rPr>
              <w:t>Q</w:t>
            </w:r>
            <w:r w:rsidR="007A2C57" w:rsidRPr="00842F8E">
              <w:rPr>
                <w:rFonts w:ascii="Arial" w:hAnsi="Arial" w:cs="Arial"/>
                <w:sz w:val="16"/>
                <w:szCs w:val="16"/>
              </w:rPr>
              <w:t xml:space="preserve">10c. Did </w:t>
            </w:r>
            <w:r w:rsidR="002624D9" w:rsidRPr="00842F8E">
              <w:rPr>
                <w:rFonts w:ascii="Arial" w:hAnsi="Arial" w:cs="Arial"/>
                <w:sz w:val="16"/>
                <w:szCs w:val="16"/>
              </w:rPr>
              <w:t xml:space="preserve">respondent </w:t>
            </w:r>
            <w:r w:rsidR="007A2C57" w:rsidRPr="00842F8E">
              <w:rPr>
                <w:rFonts w:ascii="Arial" w:hAnsi="Arial" w:cs="Arial"/>
                <w:sz w:val="16"/>
                <w:szCs w:val="16"/>
              </w:rPr>
              <w:t>get part 10a &amp; 10b wrong?   Response for this question is automatically filled in by the program and controls the skip</w:t>
            </w:r>
            <w:r>
              <w:rPr>
                <w:rFonts w:ascii="Arial" w:hAnsi="Arial" w:cs="Arial"/>
                <w:sz w:val="16"/>
                <w:szCs w:val="16"/>
              </w:rPr>
              <w:t>]</w:t>
            </w:r>
          </w:p>
        </w:tc>
        <w:tc>
          <w:tcPr>
            <w:tcW w:w="624" w:type="pct"/>
            <w:vAlign w:val="center"/>
          </w:tcPr>
          <w:p w14:paraId="70BFD3AD" w14:textId="77777777" w:rsidR="007A2C57" w:rsidRPr="005A7BEF" w:rsidRDefault="007A2C57" w:rsidP="005A7BEF">
            <w:pPr>
              <w:pStyle w:val="TableContents"/>
              <w:autoSpaceDE w:val="0"/>
              <w:snapToGrid w:val="0"/>
              <w:spacing w:after="80"/>
              <w:rPr>
                <w:rFonts w:ascii="Arial" w:hAnsi="Arial" w:cs="Arial"/>
                <w:sz w:val="16"/>
                <w:szCs w:val="16"/>
              </w:rPr>
            </w:pPr>
          </w:p>
        </w:tc>
        <w:tc>
          <w:tcPr>
            <w:tcW w:w="526" w:type="pct"/>
          </w:tcPr>
          <w:p w14:paraId="0A289182" w14:textId="77777777" w:rsidR="007A2C57" w:rsidRPr="005A7BEF" w:rsidRDefault="007A2C57" w:rsidP="005A7BEF">
            <w:pPr>
              <w:pStyle w:val="TableContents"/>
              <w:autoSpaceDE w:val="0"/>
              <w:snapToGrid w:val="0"/>
              <w:spacing w:after="80"/>
              <w:rPr>
                <w:rFonts w:ascii="Arial" w:hAnsi="Arial" w:cs="Arial"/>
                <w:sz w:val="16"/>
                <w:szCs w:val="16"/>
              </w:rPr>
            </w:pPr>
          </w:p>
        </w:tc>
        <w:tc>
          <w:tcPr>
            <w:tcW w:w="690" w:type="pct"/>
          </w:tcPr>
          <w:p w14:paraId="5162CCDE"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565A33AB"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5D7D0AD9" w14:textId="77777777" w:rsidR="007A2C57" w:rsidRPr="005A7BEF" w:rsidRDefault="007A2C57" w:rsidP="005A7BEF">
            <w:pPr>
              <w:pStyle w:val="TableContents"/>
              <w:autoSpaceDE w:val="0"/>
              <w:snapToGrid w:val="0"/>
              <w:spacing w:after="80"/>
              <w:rPr>
                <w:rFonts w:ascii="Arial" w:hAnsi="Arial" w:cs="Arial"/>
                <w:sz w:val="16"/>
                <w:szCs w:val="16"/>
              </w:rPr>
            </w:pPr>
          </w:p>
        </w:tc>
      </w:tr>
      <w:tr w:rsidR="00536D65" w:rsidRPr="005A7BEF" w14:paraId="75DB2190" w14:textId="77777777" w:rsidTr="0075318A">
        <w:trPr>
          <w:trHeight w:val="736"/>
        </w:trPr>
        <w:tc>
          <w:tcPr>
            <w:tcW w:w="1714" w:type="pct"/>
            <w:vAlign w:val="center"/>
          </w:tcPr>
          <w:p w14:paraId="68888596" w14:textId="66983CB6"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11a.</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7-2-9-6”</w:t>
            </w:r>
          </w:p>
          <w:p w14:paraId="5879CB2B" w14:textId="795E0F2B"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“6-9-2-7”</w:t>
            </w:r>
          </w:p>
          <w:p w14:paraId="53741E3E" w14:textId="3A0FABE0"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28B90066" w14:textId="77777777" w:rsidR="007A2C57" w:rsidRPr="005A7BEF" w:rsidRDefault="007A2C57" w:rsidP="005A7BEF">
            <w:pPr>
              <w:autoSpaceDE w:val="0"/>
              <w:spacing w:after="80"/>
              <w:rPr>
                <w:rFonts w:ascii="Arial" w:hAnsi="Arial" w:cs="Arial"/>
                <w:sz w:val="16"/>
                <w:szCs w:val="16"/>
              </w:rPr>
            </w:pPr>
          </w:p>
        </w:tc>
        <w:tc>
          <w:tcPr>
            <w:tcW w:w="526" w:type="pct"/>
          </w:tcPr>
          <w:p w14:paraId="5C5114A8" w14:textId="77777777" w:rsidR="007A2C57" w:rsidRPr="005A7BEF" w:rsidRDefault="007A2C57" w:rsidP="005A7BEF">
            <w:pPr>
              <w:autoSpaceDE w:val="0"/>
              <w:rPr>
                <w:rFonts w:ascii="Arial" w:hAnsi="Arial" w:cs="Arial"/>
                <w:sz w:val="16"/>
                <w:szCs w:val="16"/>
              </w:rPr>
            </w:pPr>
          </w:p>
        </w:tc>
        <w:tc>
          <w:tcPr>
            <w:tcW w:w="690" w:type="pct"/>
          </w:tcPr>
          <w:p w14:paraId="2D925570" w14:textId="77777777" w:rsidR="007A2C57" w:rsidRPr="005A7BEF" w:rsidRDefault="007A2C57" w:rsidP="005A7BEF">
            <w:pPr>
              <w:autoSpaceDE w:val="0"/>
              <w:rPr>
                <w:rFonts w:ascii="Arial" w:hAnsi="Arial" w:cs="Arial"/>
                <w:sz w:val="16"/>
                <w:szCs w:val="16"/>
              </w:rPr>
            </w:pPr>
          </w:p>
        </w:tc>
        <w:tc>
          <w:tcPr>
            <w:tcW w:w="723" w:type="pct"/>
          </w:tcPr>
          <w:p w14:paraId="61E46C72" w14:textId="77777777" w:rsidR="007A2C57" w:rsidRPr="005A7BEF" w:rsidRDefault="007A2C57" w:rsidP="005A7BEF">
            <w:pPr>
              <w:autoSpaceDE w:val="0"/>
              <w:rPr>
                <w:rFonts w:ascii="Arial" w:hAnsi="Arial" w:cs="Arial"/>
                <w:sz w:val="16"/>
                <w:szCs w:val="16"/>
              </w:rPr>
            </w:pPr>
          </w:p>
        </w:tc>
        <w:tc>
          <w:tcPr>
            <w:tcW w:w="723" w:type="pct"/>
          </w:tcPr>
          <w:p w14:paraId="13214B8D" w14:textId="77777777" w:rsidR="007A2C57" w:rsidRPr="005A7BEF" w:rsidRDefault="007A2C57" w:rsidP="005A7BEF">
            <w:pPr>
              <w:autoSpaceDE w:val="0"/>
              <w:rPr>
                <w:rFonts w:ascii="Arial" w:hAnsi="Arial" w:cs="Arial"/>
                <w:sz w:val="16"/>
                <w:szCs w:val="16"/>
              </w:rPr>
            </w:pPr>
          </w:p>
        </w:tc>
      </w:tr>
      <w:tr w:rsidR="00536D65" w:rsidRPr="005A7BEF" w14:paraId="0401B585" w14:textId="77777777" w:rsidTr="0075318A">
        <w:trPr>
          <w:trHeight w:val="722"/>
        </w:trPr>
        <w:tc>
          <w:tcPr>
            <w:tcW w:w="1714" w:type="pct"/>
            <w:vAlign w:val="center"/>
          </w:tcPr>
          <w:p w14:paraId="0AD9C6CA" w14:textId="2878EAE5"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11b.</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8-4-9-3”</w:t>
            </w:r>
          </w:p>
          <w:p w14:paraId="5FABE343" w14:textId="41D819D9"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“3-9-4-8”</w:t>
            </w:r>
          </w:p>
          <w:p w14:paraId="603A5DCD" w14:textId="5C589D87"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3A2D60DB" w14:textId="77777777" w:rsidR="007A2C57" w:rsidRPr="005A7BEF" w:rsidRDefault="007A2C57" w:rsidP="005A7BEF">
            <w:pPr>
              <w:autoSpaceDE w:val="0"/>
              <w:spacing w:after="80"/>
              <w:rPr>
                <w:rFonts w:ascii="Arial" w:hAnsi="Arial" w:cs="Arial"/>
                <w:sz w:val="16"/>
                <w:szCs w:val="16"/>
              </w:rPr>
            </w:pPr>
          </w:p>
        </w:tc>
        <w:tc>
          <w:tcPr>
            <w:tcW w:w="526" w:type="pct"/>
          </w:tcPr>
          <w:p w14:paraId="79E99429" w14:textId="77777777" w:rsidR="007A2C57" w:rsidRPr="005A7BEF" w:rsidRDefault="007A2C57" w:rsidP="005A7BEF">
            <w:pPr>
              <w:autoSpaceDE w:val="0"/>
              <w:rPr>
                <w:rFonts w:ascii="Arial" w:hAnsi="Arial" w:cs="Arial"/>
                <w:sz w:val="16"/>
                <w:szCs w:val="16"/>
              </w:rPr>
            </w:pPr>
          </w:p>
        </w:tc>
        <w:tc>
          <w:tcPr>
            <w:tcW w:w="690" w:type="pct"/>
          </w:tcPr>
          <w:p w14:paraId="10E5EA99" w14:textId="77777777" w:rsidR="007A2C57" w:rsidRPr="005A7BEF" w:rsidRDefault="007A2C57" w:rsidP="005A7BEF">
            <w:pPr>
              <w:autoSpaceDE w:val="0"/>
              <w:rPr>
                <w:rFonts w:ascii="Arial" w:hAnsi="Arial" w:cs="Arial"/>
                <w:sz w:val="16"/>
                <w:szCs w:val="16"/>
              </w:rPr>
            </w:pPr>
          </w:p>
        </w:tc>
        <w:tc>
          <w:tcPr>
            <w:tcW w:w="723" w:type="pct"/>
          </w:tcPr>
          <w:p w14:paraId="5F65B33E" w14:textId="77777777" w:rsidR="007A2C57" w:rsidRPr="005A7BEF" w:rsidRDefault="007A2C57" w:rsidP="005A7BEF">
            <w:pPr>
              <w:autoSpaceDE w:val="0"/>
              <w:rPr>
                <w:rFonts w:ascii="Arial" w:hAnsi="Arial" w:cs="Arial"/>
                <w:sz w:val="16"/>
                <w:szCs w:val="16"/>
              </w:rPr>
            </w:pPr>
          </w:p>
        </w:tc>
        <w:tc>
          <w:tcPr>
            <w:tcW w:w="723" w:type="pct"/>
          </w:tcPr>
          <w:p w14:paraId="5B9A2C2F" w14:textId="77777777" w:rsidR="007A2C57" w:rsidRPr="005A7BEF" w:rsidRDefault="007A2C57" w:rsidP="005A7BEF">
            <w:pPr>
              <w:autoSpaceDE w:val="0"/>
              <w:rPr>
                <w:rFonts w:ascii="Arial" w:hAnsi="Arial" w:cs="Arial"/>
                <w:sz w:val="16"/>
                <w:szCs w:val="16"/>
              </w:rPr>
            </w:pPr>
          </w:p>
        </w:tc>
      </w:tr>
      <w:tr w:rsidR="00536D65" w:rsidRPr="005A7BEF" w14:paraId="413A138A" w14:textId="77777777" w:rsidTr="0075318A">
        <w:trPr>
          <w:trHeight w:val="442"/>
        </w:trPr>
        <w:tc>
          <w:tcPr>
            <w:tcW w:w="1714" w:type="pct"/>
            <w:vAlign w:val="center"/>
          </w:tcPr>
          <w:p w14:paraId="7C4DCEB0" w14:textId="1B5C9B9C" w:rsidR="007A2C57" w:rsidRPr="00842F8E" w:rsidRDefault="00AD09F3" w:rsidP="005A7BEF">
            <w:pPr>
              <w:autoSpaceDE w:val="0"/>
              <w:snapToGrid w:val="0"/>
              <w:rPr>
                <w:rFonts w:ascii="Arial" w:hAnsi="Arial" w:cs="Arial"/>
                <w:sz w:val="16"/>
                <w:szCs w:val="16"/>
              </w:rPr>
            </w:pPr>
            <w:r>
              <w:rPr>
                <w:rFonts w:ascii="Arial" w:hAnsi="Arial" w:cs="Arial"/>
                <w:sz w:val="16"/>
                <w:szCs w:val="16"/>
              </w:rPr>
              <w:lastRenderedPageBreak/>
              <w:t>[</w:t>
            </w:r>
            <w:r w:rsidR="00362F01" w:rsidRPr="00842F8E">
              <w:rPr>
                <w:rFonts w:ascii="Arial" w:hAnsi="Arial" w:cs="Arial"/>
                <w:sz w:val="16"/>
                <w:szCs w:val="16"/>
              </w:rPr>
              <w:t>Q</w:t>
            </w:r>
            <w:r w:rsidR="007A2C57" w:rsidRPr="00842F8E">
              <w:rPr>
                <w:rFonts w:ascii="Arial" w:hAnsi="Arial" w:cs="Arial"/>
                <w:sz w:val="16"/>
                <w:szCs w:val="16"/>
              </w:rPr>
              <w:t xml:space="preserve">11c. Did </w:t>
            </w:r>
            <w:r w:rsidR="002624D9" w:rsidRPr="00842F8E">
              <w:rPr>
                <w:rFonts w:ascii="Arial" w:hAnsi="Arial" w:cs="Arial"/>
                <w:sz w:val="16"/>
                <w:szCs w:val="16"/>
              </w:rPr>
              <w:t xml:space="preserve">respondent </w:t>
            </w:r>
            <w:r w:rsidR="007A2C57" w:rsidRPr="00842F8E">
              <w:rPr>
                <w:rFonts w:ascii="Arial" w:hAnsi="Arial" w:cs="Arial"/>
                <w:sz w:val="16"/>
                <w:szCs w:val="16"/>
              </w:rPr>
              <w:t>get part 11a &amp; 11b wrong? Response for this question is automatically filled in by the program and controls the skip</w:t>
            </w:r>
            <w:r>
              <w:rPr>
                <w:rFonts w:ascii="Arial" w:hAnsi="Arial" w:cs="Arial"/>
                <w:sz w:val="16"/>
                <w:szCs w:val="16"/>
              </w:rPr>
              <w:t>]</w:t>
            </w:r>
          </w:p>
        </w:tc>
        <w:tc>
          <w:tcPr>
            <w:tcW w:w="624" w:type="pct"/>
            <w:vAlign w:val="center"/>
          </w:tcPr>
          <w:p w14:paraId="4FFF2EA5" w14:textId="77777777" w:rsidR="007A2C57" w:rsidRPr="005A7BEF" w:rsidRDefault="007A2C57" w:rsidP="005A7BEF">
            <w:pPr>
              <w:pStyle w:val="TableContents"/>
              <w:autoSpaceDE w:val="0"/>
              <w:snapToGrid w:val="0"/>
              <w:spacing w:after="80"/>
              <w:rPr>
                <w:rFonts w:ascii="Arial" w:hAnsi="Arial" w:cs="Arial"/>
                <w:sz w:val="16"/>
                <w:szCs w:val="16"/>
              </w:rPr>
            </w:pPr>
          </w:p>
        </w:tc>
        <w:tc>
          <w:tcPr>
            <w:tcW w:w="526" w:type="pct"/>
          </w:tcPr>
          <w:p w14:paraId="0BAD61C3" w14:textId="77777777" w:rsidR="007A2C57" w:rsidRPr="005A7BEF" w:rsidRDefault="007A2C57" w:rsidP="005A7BEF">
            <w:pPr>
              <w:pStyle w:val="TableContents"/>
              <w:autoSpaceDE w:val="0"/>
              <w:snapToGrid w:val="0"/>
              <w:spacing w:after="80"/>
              <w:rPr>
                <w:rFonts w:ascii="Arial" w:hAnsi="Arial" w:cs="Arial"/>
                <w:sz w:val="16"/>
                <w:szCs w:val="16"/>
              </w:rPr>
            </w:pPr>
          </w:p>
        </w:tc>
        <w:tc>
          <w:tcPr>
            <w:tcW w:w="690" w:type="pct"/>
          </w:tcPr>
          <w:p w14:paraId="158C25F2"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3C987FEB"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41702D64" w14:textId="77777777" w:rsidR="007A2C57" w:rsidRPr="005A7BEF" w:rsidRDefault="007A2C57" w:rsidP="005A7BEF">
            <w:pPr>
              <w:pStyle w:val="TableContents"/>
              <w:autoSpaceDE w:val="0"/>
              <w:snapToGrid w:val="0"/>
              <w:spacing w:after="80"/>
              <w:rPr>
                <w:rFonts w:ascii="Arial" w:hAnsi="Arial" w:cs="Arial"/>
                <w:sz w:val="16"/>
                <w:szCs w:val="16"/>
              </w:rPr>
            </w:pPr>
          </w:p>
        </w:tc>
      </w:tr>
      <w:tr w:rsidR="007A2C57" w:rsidRPr="005A7BEF" w14:paraId="6007536D" w14:textId="77777777" w:rsidTr="0075318A">
        <w:trPr>
          <w:trHeight w:val="722"/>
        </w:trPr>
        <w:tc>
          <w:tcPr>
            <w:tcW w:w="1714" w:type="pct"/>
            <w:vAlign w:val="center"/>
          </w:tcPr>
          <w:p w14:paraId="5CBBC538" w14:textId="1A647EB0"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12a.</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4-1-3-5-7”</w:t>
            </w:r>
          </w:p>
          <w:p w14:paraId="2A89EE34" w14:textId="1C5CEC26"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“7-5-3-1-4”</w:t>
            </w:r>
          </w:p>
          <w:p w14:paraId="08841A35" w14:textId="48FDC9E3"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4EEE2A83" w14:textId="77777777" w:rsidR="007A2C57" w:rsidRPr="005A7BEF" w:rsidRDefault="007A2C57" w:rsidP="005A7BEF">
            <w:pPr>
              <w:autoSpaceDE w:val="0"/>
              <w:spacing w:after="80"/>
              <w:rPr>
                <w:rFonts w:ascii="Arial" w:hAnsi="Arial" w:cs="Arial"/>
                <w:sz w:val="16"/>
                <w:szCs w:val="16"/>
              </w:rPr>
            </w:pPr>
          </w:p>
        </w:tc>
        <w:tc>
          <w:tcPr>
            <w:tcW w:w="526" w:type="pct"/>
          </w:tcPr>
          <w:p w14:paraId="21E1B377" w14:textId="77777777" w:rsidR="007A2C57" w:rsidRPr="005A7BEF" w:rsidRDefault="007A2C57" w:rsidP="005A7BEF">
            <w:pPr>
              <w:autoSpaceDE w:val="0"/>
              <w:rPr>
                <w:rFonts w:ascii="Arial" w:hAnsi="Arial" w:cs="Arial"/>
                <w:sz w:val="16"/>
                <w:szCs w:val="16"/>
              </w:rPr>
            </w:pPr>
          </w:p>
        </w:tc>
        <w:tc>
          <w:tcPr>
            <w:tcW w:w="690" w:type="pct"/>
          </w:tcPr>
          <w:p w14:paraId="6AAEA7D5" w14:textId="77777777" w:rsidR="007A2C57" w:rsidRPr="005A7BEF" w:rsidRDefault="007A2C57" w:rsidP="005A7BEF">
            <w:pPr>
              <w:autoSpaceDE w:val="0"/>
              <w:rPr>
                <w:rFonts w:ascii="Arial" w:hAnsi="Arial" w:cs="Arial"/>
                <w:sz w:val="16"/>
                <w:szCs w:val="16"/>
              </w:rPr>
            </w:pPr>
          </w:p>
        </w:tc>
        <w:tc>
          <w:tcPr>
            <w:tcW w:w="723" w:type="pct"/>
          </w:tcPr>
          <w:p w14:paraId="49697AC8" w14:textId="77777777" w:rsidR="007A2C57" w:rsidRPr="005A7BEF" w:rsidRDefault="007A2C57" w:rsidP="005A7BEF">
            <w:pPr>
              <w:autoSpaceDE w:val="0"/>
              <w:rPr>
                <w:rFonts w:ascii="Arial" w:hAnsi="Arial" w:cs="Arial"/>
                <w:sz w:val="16"/>
                <w:szCs w:val="16"/>
              </w:rPr>
            </w:pPr>
          </w:p>
        </w:tc>
        <w:tc>
          <w:tcPr>
            <w:tcW w:w="723" w:type="pct"/>
          </w:tcPr>
          <w:p w14:paraId="6E9833C7" w14:textId="77777777" w:rsidR="007A2C57" w:rsidRPr="005A7BEF" w:rsidRDefault="007A2C57" w:rsidP="005A7BEF">
            <w:pPr>
              <w:autoSpaceDE w:val="0"/>
              <w:rPr>
                <w:rFonts w:ascii="Arial" w:hAnsi="Arial" w:cs="Arial"/>
                <w:sz w:val="16"/>
                <w:szCs w:val="16"/>
              </w:rPr>
            </w:pPr>
          </w:p>
        </w:tc>
      </w:tr>
      <w:tr w:rsidR="00536D65" w:rsidRPr="005A7BEF" w14:paraId="32B127A6" w14:textId="77777777" w:rsidTr="0075318A">
        <w:trPr>
          <w:trHeight w:val="722"/>
        </w:trPr>
        <w:tc>
          <w:tcPr>
            <w:tcW w:w="1714" w:type="pct"/>
            <w:vAlign w:val="center"/>
          </w:tcPr>
          <w:p w14:paraId="14185970" w14:textId="33DC28D9"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12b.</w:t>
            </w:r>
            <w:r w:rsidR="00AD09F3">
              <w:rPr>
                <w:rFonts w:ascii="Arial" w:hAnsi="Arial" w:cs="Arial"/>
                <w:i/>
                <w:sz w:val="16"/>
                <w:szCs w:val="16"/>
              </w:rPr>
              <w:t xml:space="preserve"> INTERVIEWER READS</w:t>
            </w:r>
            <w:r w:rsidR="00AD09F3">
              <w:rPr>
                <w:rFonts w:ascii="Arial" w:hAnsi="Arial" w:cs="Arial"/>
                <w:b/>
                <w:sz w:val="16"/>
                <w:szCs w:val="16"/>
              </w:rPr>
              <w:t>:</w:t>
            </w:r>
            <w:r w:rsidR="007A2C57" w:rsidRPr="005A7BEF">
              <w:rPr>
                <w:rFonts w:ascii="Arial" w:hAnsi="Arial" w:cs="Arial"/>
                <w:b/>
                <w:sz w:val="16"/>
                <w:szCs w:val="16"/>
              </w:rPr>
              <w:t xml:space="preserve"> </w:t>
            </w:r>
            <w:r w:rsidR="00AD09F3">
              <w:rPr>
                <w:rFonts w:ascii="Arial" w:hAnsi="Arial" w:cs="Arial"/>
                <w:b/>
                <w:sz w:val="16"/>
                <w:szCs w:val="16"/>
              </w:rPr>
              <w:t>“</w:t>
            </w:r>
            <w:r w:rsidR="007A2C57" w:rsidRPr="005A7BEF">
              <w:rPr>
                <w:rFonts w:ascii="Arial" w:hAnsi="Arial" w:cs="Arial"/>
                <w:b/>
                <w:sz w:val="16"/>
                <w:szCs w:val="16"/>
              </w:rPr>
              <w:t>Ready? Say backwards, 9-7-8-5-2”</w:t>
            </w:r>
          </w:p>
          <w:p w14:paraId="052BD331" w14:textId="2017EBC5"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“2-5-8-7-9”</w:t>
            </w:r>
          </w:p>
          <w:p w14:paraId="7D51A66F" w14:textId="1CB24A1D"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406AF3E6" w14:textId="77777777" w:rsidR="007A2C57" w:rsidRPr="005A7BEF" w:rsidRDefault="007A2C57" w:rsidP="005A7BEF">
            <w:pPr>
              <w:autoSpaceDE w:val="0"/>
              <w:spacing w:after="80"/>
              <w:rPr>
                <w:rFonts w:ascii="Arial" w:hAnsi="Arial" w:cs="Arial"/>
                <w:sz w:val="16"/>
                <w:szCs w:val="16"/>
              </w:rPr>
            </w:pPr>
          </w:p>
        </w:tc>
        <w:tc>
          <w:tcPr>
            <w:tcW w:w="526" w:type="pct"/>
          </w:tcPr>
          <w:p w14:paraId="621B96E5" w14:textId="77777777" w:rsidR="007A2C57" w:rsidRPr="005A7BEF" w:rsidRDefault="007A2C57" w:rsidP="005A7BEF">
            <w:pPr>
              <w:autoSpaceDE w:val="0"/>
              <w:rPr>
                <w:rFonts w:ascii="Arial" w:hAnsi="Arial" w:cs="Arial"/>
                <w:sz w:val="16"/>
                <w:szCs w:val="16"/>
              </w:rPr>
            </w:pPr>
          </w:p>
        </w:tc>
        <w:tc>
          <w:tcPr>
            <w:tcW w:w="690" w:type="pct"/>
          </w:tcPr>
          <w:p w14:paraId="5778AEF3" w14:textId="77777777" w:rsidR="007A2C57" w:rsidRPr="005A7BEF" w:rsidRDefault="007A2C57" w:rsidP="005A7BEF">
            <w:pPr>
              <w:autoSpaceDE w:val="0"/>
              <w:rPr>
                <w:rFonts w:ascii="Arial" w:hAnsi="Arial" w:cs="Arial"/>
                <w:sz w:val="16"/>
                <w:szCs w:val="16"/>
              </w:rPr>
            </w:pPr>
          </w:p>
        </w:tc>
        <w:tc>
          <w:tcPr>
            <w:tcW w:w="723" w:type="pct"/>
          </w:tcPr>
          <w:p w14:paraId="4BDC7F5C" w14:textId="77777777" w:rsidR="007A2C57" w:rsidRPr="005A7BEF" w:rsidRDefault="007A2C57" w:rsidP="005A7BEF">
            <w:pPr>
              <w:autoSpaceDE w:val="0"/>
              <w:rPr>
                <w:rFonts w:ascii="Arial" w:hAnsi="Arial" w:cs="Arial"/>
                <w:sz w:val="16"/>
                <w:szCs w:val="16"/>
              </w:rPr>
            </w:pPr>
          </w:p>
        </w:tc>
        <w:tc>
          <w:tcPr>
            <w:tcW w:w="723" w:type="pct"/>
          </w:tcPr>
          <w:p w14:paraId="650ED984" w14:textId="77777777" w:rsidR="007A2C57" w:rsidRPr="005A7BEF" w:rsidRDefault="007A2C57" w:rsidP="005A7BEF">
            <w:pPr>
              <w:autoSpaceDE w:val="0"/>
              <w:rPr>
                <w:rFonts w:ascii="Arial" w:hAnsi="Arial" w:cs="Arial"/>
                <w:sz w:val="16"/>
                <w:szCs w:val="16"/>
              </w:rPr>
            </w:pPr>
          </w:p>
        </w:tc>
      </w:tr>
      <w:tr w:rsidR="00536D65" w:rsidRPr="005A7BEF" w14:paraId="409915E0" w14:textId="77777777" w:rsidTr="0075318A">
        <w:trPr>
          <w:trHeight w:val="395"/>
        </w:trPr>
        <w:tc>
          <w:tcPr>
            <w:tcW w:w="1714" w:type="pct"/>
            <w:vAlign w:val="center"/>
          </w:tcPr>
          <w:p w14:paraId="067AFC62" w14:textId="677C5B12" w:rsidR="007A2C57" w:rsidRPr="00842F8E" w:rsidRDefault="00AD09F3" w:rsidP="005A7BEF">
            <w:pPr>
              <w:autoSpaceDE w:val="0"/>
              <w:snapToGrid w:val="0"/>
              <w:rPr>
                <w:rFonts w:ascii="Arial" w:hAnsi="Arial" w:cs="Arial"/>
                <w:sz w:val="16"/>
                <w:szCs w:val="16"/>
              </w:rPr>
            </w:pPr>
            <w:r>
              <w:rPr>
                <w:rFonts w:ascii="Arial" w:hAnsi="Arial" w:cs="Arial"/>
                <w:sz w:val="16"/>
                <w:szCs w:val="16"/>
              </w:rPr>
              <w:t>[</w:t>
            </w:r>
            <w:r w:rsidR="00362F01" w:rsidRPr="00842F8E">
              <w:rPr>
                <w:rFonts w:ascii="Arial" w:hAnsi="Arial" w:cs="Arial"/>
                <w:sz w:val="16"/>
                <w:szCs w:val="16"/>
              </w:rPr>
              <w:t>Q</w:t>
            </w:r>
            <w:r w:rsidR="007A2C57" w:rsidRPr="00842F8E">
              <w:rPr>
                <w:rFonts w:ascii="Arial" w:hAnsi="Arial" w:cs="Arial"/>
                <w:sz w:val="16"/>
                <w:szCs w:val="16"/>
              </w:rPr>
              <w:t xml:space="preserve">12c. Did </w:t>
            </w:r>
            <w:r w:rsidR="002624D9" w:rsidRPr="00842F8E">
              <w:rPr>
                <w:rFonts w:ascii="Arial" w:hAnsi="Arial" w:cs="Arial"/>
                <w:sz w:val="16"/>
                <w:szCs w:val="16"/>
              </w:rPr>
              <w:t xml:space="preserve">respondent </w:t>
            </w:r>
            <w:r w:rsidR="007A2C57" w:rsidRPr="00842F8E">
              <w:rPr>
                <w:rFonts w:ascii="Arial" w:hAnsi="Arial" w:cs="Arial"/>
                <w:sz w:val="16"/>
                <w:szCs w:val="16"/>
              </w:rPr>
              <w:t>get part 12a &amp; 12b wrong? Response for this question is automatically filled in by the program and controls the skip</w:t>
            </w:r>
            <w:r>
              <w:rPr>
                <w:rFonts w:ascii="Arial" w:hAnsi="Arial" w:cs="Arial"/>
                <w:sz w:val="16"/>
                <w:szCs w:val="16"/>
              </w:rPr>
              <w:t>]</w:t>
            </w:r>
          </w:p>
        </w:tc>
        <w:tc>
          <w:tcPr>
            <w:tcW w:w="624" w:type="pct"/>
            <w:vAlign w:val="center"/>
          </w:tcPr>
          <w:p w14:paraId="3730F705" w14:textId="77777777" w:rsidR="007A2C57" w:rsidRPr="005A7BEF" w:rsidRDefault="007A2C57" w:rsidP="005A7BEF">
            <w:pPr>
              <w:pStyle w:val="TableContents"/>
              <w:autoSpaceDE w:val="0"/>
              <w:snapToGrid w:val="0"/>
              <w:spacing w:after="80"/>
              <w:rPr>
                <w:rFonts w:ascii="Arial" w:hAnsi="Arial" w:cs="Arial"/>
                <w:sz w:val="16"/>
                <w:szCs w:val="16"/>
              </w:rPr>
            </w:pPr>
          </w:p>
        </w:tc>
        <w:tc>
          <w:tcPr>
            <w:tcW w:w="526" w:type="pct"/>
          </w:tcPr>
          <w:p w14:paraId="6C81563A" w14:textId="77777777" w:rsidR="007A2C57" w:rsidRPr="005A7BEF" w:rsidRDefault="007A2C57" w:rsidP="005A7BEF">
            <w:pPr>
              <w:pStyle w:val="TableContents"/>
              <w:autoSpaceDE w:val="0"/>
              <w:snapToGrid w:val="0"/>
              <w:spacing w:after="80"/>
              <w:rPr>
                <w:rFonts w:ascii="Arial" w:hAnsi="Arial" w:cs="Arial"/>
                <w:sz w:val="16"/>
                <w:szCs w:val="16"/>
              </w:rPr>
            </w:pPr>
          </w:p>
        </w:tc>
        <w:tc>
          <w:tcPr>
            <w:tcW w:w="690" w:type="pct"/>
          </w:tcPr>
          <w:p w14:paraId="38D5DFFD"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7FFEBC8E"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6A949702" w14:textId="77777777" w:rsidR="007A2C57" w:rsidRPr="005A7BEF" w:rsidRDefault="007A2C57" w:rsidP="005A7BEF">
            <w:pPr>
              <w:pStyle w:val="TableContents"/>
              <w:autoSpaceDE w:val="0"/>
              <w:snapToGrid w:val="0"/>
              <w:spacing w:after="80"/>
              <w:rPr>
                <w:rFonts w:ascii="Arial" w:hAnsi="Arial" w:cs="Arial"/>
                <w:sz w:val="16"/>
                <w:szCs w:val="16"/>
              </w:rPr>
            </w:pPr>
          </w:p>
        </w:tc>
      </w:tr>
      <w:tr w:rsidR="00536D65" w:rsidRPr="005A7BEF" w14:paraId="4344D128" w14:textId="77777777" w:rsidTr="0075318A">
        <w:trPr>
          <w:trHeight w:val="692"/>
        </w:trPr>
        <w:tc>
          <w:tcPr>
            <w:tcW w:w="1714" w:type="pct"/>
            <w:vAlign w:val="center"/>
          </w:tcPr>
          <w:p w14:paraId="71284183" w14:textId="50BC9D5D"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13a.</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1-6-5-2-9-8”</w:t>
            </w:r>
          </w:p>
          <w:p w14:paraId="30663B0C" w14:textId="6EEDC67C"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“8-9-</w:t>
            </w:r>
            <w:r w:rsidR="00A060E8" w:rsidRPr="00842F8E">
              <w:rPr>
                <w:rFonts w:ascii="Arial" w:hAnsi="Arial" w:cs="Arial"/>
                <w:sz w:val="16"/>
                <w:szCs w:val="16"/>
              </w:rPr>
              <w:t>2</w:t>
            </w:r>
            <w:r w:rsidRPr="00842F8E">
              <w:rPr>
                <w:rFonts w:ascii="Arial" w:hAnsi="Arial" w:cs="Arial"/>
                <w:sz w:val="16"/>
                <w:szCs w:val="16"/>
              </w:rPr>
              <w:t>-</w:t>
            </w:r>
            <w:r w:rsidR="00A060E8" w:rsidRPr="00842F8E">
              <w:rPr>
                <w:rFonts w:ascii="Arial" w:hAnsi="Arial" w:cs="Arial"/>
                <w:sz w:val="16"/>
                <w:szCs w:val="16"/>
              </w:rPr>
              <w:t>5</w:t>
            </w:r>
            <w:r w:rsidRPr="00842F8E">
              <w:rPr>
                <w:rFonts w:ascii="Arial" w:hAnsi="Arial" w:cs="Arial"/>
                <w:sz w:val="16"/>
                <w:szCs w:val="16"/>
              </w:rPr>
              <w:t>-6-1”</w:t>
            </w:r>
          </w:p>
          <w:p w14:paraId="5CF409F5" w14:textId="6AEC59DE"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192EEA9A" w14:textId="77777777" w:rsidR="007A2C57" w:rsidRPr="005A7BEF" w:rsidRDefault="007A2C57" w:rsidP="005A7BEF">
            <w:pPr>
              <w:autoSpaceDE w:val="0"/>
              <w:spacing w:after="80"/>
              <w:rPr>
                <w:rFonts w:ascii="Arial" w:hAnsi="Arial" w:cs="Arial"/>
                <w:sz w:val="16"/>
                <w:szCs w:val="16"/>
              </w:rPr>
            </w:pPr>
          </w:p>
        </w:tc>
        <w:tc>
          <w:tcPr>
            <w:tcW w:w="526" w:type="pct"/>
          </w:tcPr>
          <w:p w14:paraId="37EACD51" w14:textId="77777777" w:rsidR="007A2C57" w:rsidRPr="005A7BEF" w:rsidRDefault="007A2C57" w:rsidP="005A7BEF">
            <w:pPr>
              <w:autoSpaceDE w:val="0"/>
              <w:rPr>
                <w:rFonts w:ascii="Arial" w:hAnsi="Arial" w:cs="Arial"/>
                <w:sz w:val="16"/>
                <w:szCs w:val="16"/>
              </w:rPr>
            </w:pPr>
          </w:p>
        </w:tc>
        <w:tc>
          <w:tcPr>
            <w:tcW w:w="690" w:type="pct"/>
          </w:tcPr>
          <w:p w14:paraId="45D37F2E" w14:textId="77777777" w:rsidR="007A2C57" w:rsidRPr="005A7BEF" w:rsidRDefault="007A2C57" w:rsidP="005A7BEF">
            <w:pPr>
              <w:autoSpaceDE w:val="0"/>
              <w:rPr>
                <w:rFonts w:ascii="Arial" w:hAnsi="Arial" w:cs="Arial"/>
                <w:sz w:val="16"/>
                <w:szCs w:val="16"/>
              </w:rPr>
            </w:pPr>
          </w:p>
        </w:tc>
        <w:tc>
          <w:tcPr>
            <w:tcW w:w="723" w:type="pct"/>
          </w:tcPr>
          <w:p w14:paraId="5DC2F0FC" w14:textId="77777777" w:rsidR="007A2C57" w:rsidRPr="005A7BEF" w:rsidRDefault="007A2C57" w:rsidP="005A7BEF">
            <w:pPr>
              <w:autoSpaceDE w:val="0"/>
              <w:rPr>
                <w:rFonts w:ascii="Arial" w:hAnsi="Arial" w:cs="Arial"/>
                <w:sz w:val="16"/>
                <w:szCs w:val="16"/>
              </w:rPr>
            </w:pPr>
          </w:p>
        </w:tc>
        <w:tc>
          <w:tcPr>
            <w:tcW w:w="723" w:type="pct"/>
          </w:tcPr>
          <w:p w14:paraId="1AA3D542" w14:textId="77777777" w:rsidR="007A2C57" w:rsidRPr="005A7BEF" w:rsidRDefault="007A2C57" w:rsidP="005A7BEF">
            <w:pPr>
              <w:autoSpaceDE w:val="0"/>
              <w:rPr>
                <w:rFonts w:ascii="Arial" w:hAnsi="Arial" w:cs="Arial"/>
                <w:sz w:val="16"/>
                <w:szCs w:val="16"/>
              </w:rPr>
            </w:pPr>
          </w:p>
        </w:tc>
      </w:tr>
      <w:tr w:rsidR="00536D65" w:rsidRPr="005A7BEF" w14:paraId="4C2795DF" w14:textId="77777777" w:rsidTr="0075318A">
        <w:trPr>
          <w:trHeight w:val="611"/>
        </w:trPr>
        <w:tc>
          <w:tcPr>
            <w:tcW w:w="1714" w:type="pct"/>
            <w:vAlign w:val="center"/>
          </w:tcPr>
          <w:p w14:paraId="15D15520" w14:textId="32E46AC0"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13b.</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3-6-7-1-9-4”</w:t>
            </w:r>
          </w:p>
          <w:p w14:paraId="1ABB7BD4" w14:textId="7FE00A35"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“4-9-1-7-6-3”</w:t>
            </w:r>
          </w:p>
          <w:p w14:paraId="258A2745" w14:textId="34FE8A03"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40113ED5" w14:textId="77777777" w:rsidR="007A2C57" w:rsidRPr="005A7BEF" w:rsidRDefault="007A2C57" w:rsidP="005A7BEF">
            <w:pPr>
              <w:autoSpaceDE w:val="0"/>
              <w:spacing w:after="80"/>
              <w:rPr>
                <w:rFonts w:ascii="Arial" w:hAnsi="Arial" w:cs="Arial"/>
                <w:sz w:val="16"/>
                <w:szCs w:val="16"/>
              </w:rPr>
            </w:pPr>
          </w:p>
        </w:tc>
        <w:tc>
          <w:tcPr>
            <w:tcW w:w="526" w:type="pct"/>
          </w:tcPr>
          <w:p w14:paraId="70A45721" w14:textId="77777777" w:rsidR="007A2C57" w:rsidRPr="005A7BEF" w:rsidRDefault="007A2C57" w:rsidP="005A7BEF">
            <w:pPr>
              <w:autoSpaceDE w:val="0"/>
              <w:rPr>
                <w:rFonts w:ascii="Arial" w:hAnsi="Arial" w:cs="Arial"/>
                <w:sz w:val="16"/>
                <w:szCs w:val="16"/>
              </w:rPr>
            </w:pPr>
          </w:p>
        </w:tc>
        <w:tc>
          <w:tcPr>
            <w:tcW w:w="690" w:type="pct"/>
          </w:tcPr>
          <w:p w14:paraId="6BAF8073" w14:textId="77777777" w:rsidR="007A2C57" w:rsidRPr="005A7BEF" w:rsidRDefault="007A2C57" w:rsidP="005A7BEF">
            <w:pPr>
              <w:autoSpaceDE w:val="0"/>
              <w:rPr>
                <w:rFonts w:ascii="Arial" w:hAnsi="Arial" w:cs="Arial"/>
                <w:sz w:val="16"/>
                <w:szCs w:val="16"/>
              </w:rPr>
            </w:pPr>
          </w:p>
        </w:tc>
        <w:tc>
          <w:tcPr>
            <w:tcW w:w="723" w:type="pct"/>
          </w:tcPr>
          <w:p w14:paraId="46DFB888" w14:textId="77777777" w:rsidR="007A2C57" w:rsidRPr="005A7BEF" w:rsidRDefault="007A2C57" w:rsidP="005A7BEF">
            <w:pPr>
              <w:autoSpaceDE w:val="0"/>
              <w:rPr>
                <w:rFonts w:ascii="Arial" w:hAnsi="Arial" w:cs="Arial"/>
                <w:sz w:val="16"/>
                <w:szCs w:val="16"/>
              </w:rPr>
            </w:pPr>
          </w:p>
        </w:tc>
        <w:tc>
          <w:tcPr>
            <w:tcW w:w="723" w:type="pct"/>
          </w:tcPr>
          <w:p w14:paraId="0FB723E2" w14:textId="77777777" w:rsidR="007A2C57" w:rsidRPr="005A7BEF" w:rsidRDefault="007A2C57" w:rsidP="005A7BEF">
            <w:pPr>
              <w:autoSpaceDE w:val="0"/>
              <w:rPr>
                <w:rFonts w:ascii="Arial" w:hAnsi="Arial" w:cs="Arial"/>
                <w:sz w:val="16"/>
                <w:szCs w:val="16"/>
              </w:rPr>
            </w:pPr>
          </w:p>
        </w:tc>
      </w:tr>
      <w:tr w:rsidR="00536D65" w:rsidRPr="005A7BEF" w14:paraId="099EDD0F" w14:textId="77777777" w:rsidTr="0075318A">
        <w:trPr>
          <w:trHeight w:val="350"/>
        </w:trPr>
        <w:tc>
          <w:tcPr>
            <w:tcW w:w="1714" w:type="pct"/>
            <w:vAlign w:val="center"/>
          </w:tcPr>
          <w:p w14:paraId="0DD90012" w14:textId="7AB07534" w:rsidR="007A2C57" w:rsidRPr="00842F8E" w:rsidRDefault="00AD09F3" w:rsidP="005A7BEF">
            <w:pPr>
              <w:autoSpaceDE w:val="0"/>
              <w:snapToGrid w:val="0"/>
              <w:rPr>
                <w:rFonts w:ascii="Arial" w:hAnsi="Arial" w:cs="Arial"/>
                <w:sz w:val="16"/>
                <w:szCs w:val="16"/>
              </w:rPr>
            </w:pPr>
            <w:r>
              <w:rPr>
                <w:rFonts w:ascii="Arial" w:hAnsi="Arial" w:cs="Arial"/>
                <w:sz w:val="16"/>
                <w:szCs w:val="16"/>
              </w:rPr>
              <w:t>[</w:t>
            </w:r>
            <w:r w:rsidR="00362F01" w:rsidRPr="00842F8E">
              <w:rPr>
                <w:rFonts w:ascii="Arial" w:hAnsi="Arial" w:cs="Arial"/>
                <w:sz w:val="16"/>
                <w:szCs w:val="16"/>
              </w:rPr>
              <w:t>Q</w:t>
            </w:r>
            <w:r w:rsidR="007A2C57" w:rsidRPr="00842F8E">
              <w:rPr>
                <w:rFonts w:ascii="Arial" w:hAnsi="Arial" w:cs="Arial"/>
                <w:sz w:val="16"/>
                <w:szCs w:val="16"/>
              </w:rPr>
              <w:t xml:space="preserve">13c. Did </w:t>
            </w:r>
            <w:r w:rsidR="002624D9" w:rsidRPr="00842F8E">
              <w:rPr>
                <w:rFonts w:ascii="Arial" w:hAnsi="Arial" w:cs="Arial"/>
                <w:sz w:val="16"/>
                <w:szCs w:val="16"/>
              </w:rPr>
              <w:t xml:space="preserve">respondent </w:t>
            </w:r>
            <w:r w:rsidR="007A2C57" w:rsidRPr="00842F8E">
              <w:rPr>
                <w:rFonts w:ascii="Arial" w:hAnsi="Arial" w:cs="Arial"/>
                <w:sz w:val="16"/>
                <w:szCs w:val="16"/>
              </w:rPr>
              <w:t>get part 13a &amp; 13b wrong? Response for this question is automatically filled in by the program and controls the skip</w:t>
            </w:r>
            <w:r>
              <w:rPr>
                <w:rFonts w:ascii="Arial" w:hAnsi="Arial" w:cs="Arial"/>
                <w:sz w:val="16"/>
                <w:szCs w:val="16"/>
              </w:rPr>
              <w:t>]</w:t>
            </w:r>
          </w:p>
        </w:tc>
        <w:tc>
          <w:tcPr>
            <w:tcW w:w="624" w:type="pct"/>
            <w:vAlign w:val="center"/>
          </w:tcPr>
          <w:p w14:paraId="58E460EB" w14:textId="77777777" w:rsidR="007A2C57" w:rsidRPr="005A7BEF" w:rsidRDefault="007A2C57" w:rsidP="005A7BEF">
            <w:pPr>
              <w:pStyle w:val="TableContents"/>
              <w:autoSpaceDE w:val="0"/>
              <w:snapToGrid w:val="0"/>
              <w:spacing w:after="80"/>
              <w:rPr>
                <w:rFonts w:ascii="Arial" w:hAnsi="Arial" w:cs="Arial"/>
                <w:sz w:val="16"/>
                <w:szCs w:val="16"/>
              </w:rPr>
            </w:pPr>
          </w:p>
        </w:tc>
        <w:tc>
          <w:tcPr>
            <w:tcW w:w="526" w:type="pct"/>
          </w:tcPr>
          <w:p w14:paraId="4C6701EB" w14:textId="77777777" w:rsidR="007A2C57" w:rsidRPr="005A7BEF" w:rsidRDefault="007A2C57" w:rsidP="005A7BEF">
            <w:pPr>
              <w:pStyle w:val="TableContents"/>
              <w:autoSpaceDE w:val="0"/>
              <w:snapToGrid w:val="0"/>
              <w:spacing w:after="80"/>
              <w:rPr>
                <w:rFonts w:ascii="Arial" w:hAnsi="Arial" w:cs="Arial"/>
                <w:sz w:val="16"/>
                <w:szCs w:val="16"/>
              </w:rPr>
            </w:pPr>
          </w:p>
        </w:tc>
        <w:tc>
          <w:tcPr>
            <w:tcW w:w="690" w:type="pct"/>
          </w:tcPr>
          <w:p w14:paraId="26C17974"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675D0BE3"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779DFEDE" w14:textId="77777777" w:rsidR="007A2C57" w:rsidRPr="005A7BEF" w:rsidRDefault="007A2C57" w:rsidP="005A7BEF">
            <w:pPr>
              <w:pStyle w:val="TableContents"/>
              <w:autoSpaceDE w:val="0"/>
              <w:snapToGrid w:val="0"/>
              <w:spacing w:after="80"/>
              <w:rPr>
                <w:rFonts w:ascii="Arial" w:hAnsi="Arial" w:cs="Arial"/>
                <w:sz w:val="16"/>
                <w:szCs w:val="16"/>
              </w:rPr>
            </w:pPr>
          </w:p>
        </w:tc>
      </w:tr>
      <w:tr w:rsidR="00536D65" w:rsidRPr="005A7BEF" w14:paraId="61914337" w14:textId="77777777" w:rsidTr="0075318A">
        <w:trPr>
          <w:trHeight w:val="692"/>
        </w:trPr>
        <w:tc>
          <w:tcPr>
            <w:tcW w:w="1714" w:type="pct"/>
            <w:vAlign w:val="center"/>
          </w:tcPr>
          <w:p w14:paraId="6B953448" w14:textId="50F497E0"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14a.</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8-5-9-2-3-4-2”</w:t>
            </w:r>
          </w:p>
          <w:p w14:paraId="560398B5" w14:textId="527359B2"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“2-4-3-2-9-5-8”</w:t>
            </w:r>
          </w:p>
          <w:p w14:paraId="63062D8C" w14:textId="143CD890" w:rsidR="007A2C57" w:rsidRPr="005A7BEF" w:rsidRDefault="007A2C57" w:rsidP="005A7BEF">
            <w:pPr>
              <w:autoSpaceDE w:val="0"/>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7F0E2CDF" w14:textId="77777777" w:rsidR="007A2C57" w:rsidRPr="005A7BEF" w:rsidRDefault="007A2C57" w:rsidP="005A7BEF">
            <w:pPr>
              <w:autoSpaceDE w:val="0"/>
              <w:spacing w:after="80"/>
              <w:rPr>
                <w:rFonts w:ascii="Arial" w:hAnsi="Arial" w:cs="Arial"/>
                <w:sz w:val="16"/>
                <w:szCs w:val="16"/>
              </w:rPr>
            </w:pPr>
          </w:p>
        </w:tc>
        <w:tc>
          <w:tcPr>
            <w:tcW w:w="526" w:type="pct"/>
          </w:tcPr>
          <w:p w14:paraId="5DDC5F1F" w14:textId="77777777" w:rsidR="007A2C57" w:rsidRPr="005A7BEF" w:rsidRDefault="007A2C57" w:rsidP="005A7BEF">
            <w:pPr>
              <w:autoSpaceDE w:val="0"/>
              <w:rPr>
                <w:rFonts w:ascii="Arial" w:hAnsi="Arial" w:cs="Arial"/>
                <w:sz w:val="16"/>
                <w:szCs w:val="16"/>
              </w:rPr>
            </w:pPr>
          </w:p>
        </w:tc>
        <w:tc>
          <w:tcPr>
            <w:tcW w:w="690" w:type="pct"/>
          </w:tcPr>
          <w:p w14:paraId="6A3A08B1" w14:textId="77777777" w:rsidR="007A2C57" w:rsidRPr="005A7BEF" w:rsidRDefault="007A2C57" w:rsidP="005A7BEF">
            <w:pPr>
              <w:autoSpaceDE w:val="0"/>
              <w:rPr>
                <w:rFonts w:ascii="Arial" w:hAnsi="Arial" w:cs="Arial"/>
                <w:sz w:val="16"/>
                <w:szCs w:val="16"/>
              </w:rPr>
            </w:pPr>
          </w:p>
        </w:tc>
        <w:tc>
          <w:tcPr>
            <w:tcW w:w="723" w:type="pct"/>
          </w:tcPr>
          <w:p w14:paraId="4F6C65BC" w14:textId="77777777" w:rsidR="007A2C57" w:rsidRPr="005A7BEF" w:rsidRDefault="007A2C57" w:rsidP="005A7BEF">
            <w:pPr>
              <w:autoSpaceDE w:val="0"/>
              <w:rPr>
                <w:rFonts w:ascii="Arial" w:hAnsi="Arial" w:cs="Arial"/>
                <w:sz w:val="16"/>
                <w:szCs w:val="16"/>
              </w:rPr>
            </w:pPr>
          </w:p>
        </w:tc>
        <w:tc>
          <w:tcPr>
            <w:tcW w:w="723" w:type="pct"/>
          </w:tcPr>
          <w:p w14:paraId="0C87CBAB" w14:textId="77777777" w:rsidR="007A2C57" w:rsidRPr="005A7BEF" w:rsidRDefault="007A2C57" w:rsidP="005A7BEF">
            <w:pPr>
              <w:autoSpaceDE w:val="0"/>
              <w:rPr>
                <w:rFonts w:ascii="Arial" w:hAnsi="Arial" w:cs="Arial"/>
                <w:sz w:val="16"/>
                <w:szCs w:val="16"/>
              </w:rPr>
            </w:pPr>
          </w:p>
        </w:tc>
      </w:tr>
      <w:tr w:rsidR="00536D65" w:rsidRPr="005A7BEF" w14:paraId="6DC951A9" w14:textId="77777777" w:rsidTr="0075318A">
        <w:trPr>
          <w:trHeight w:val="368"/>
        </w:trPr>
        <w:tc>
          <w:tcPr>
            <w:tcW w:w="1714" w:type="pct"/>
            <w:vAlign w:val="center"/>
          </w:tcPr>
          <w:p w14:paraId="38128466" w14:textId="2E44DC07"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14b.</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4-5-7-9-2-8-1”</w:t>
            </w:r>
          </w:p>
          <w:p w14:paraId="396DFED8" w14:textId="22B9D4A2"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“1-8-2-9-7-5-4”</w:t>
            </w:r>
          </w:p>
          <w:p w14:paraId="4BD66A60" w14:textId="3788A0DF"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7BBBD0C5" w14:textId="77777777" w:rsidR="007A2C57" w:rsidRPr="005A7BEF" w:rsidRDefault="007A2C57" w:rsidP="005A7BEF">
            <w:pPr>
              <w:autoSpaceDE w:val="0"/>
              <w:spacing w:after="80"/>
              <w:rPr>
                <w:rFonts w:ascii="Arial" w:hAnsi="Arial" w:cs="Arial"/>
                <w:sz w:val="16"/>
                <w:szCs w:val="16"/>
              </w:rPr>
            </w:pPr>
          </w:p>
        </w:tc>
        <w:tc>
          <w:tcPr>
            <w:tcW w:w="526" w:type="pct"/>
          </w:tcPr>
          <w:p w14:paraId="6F4504FB" w14:textId="77777777" w:rsidR="007A2C57" w:rsidRPr="005A7BEF" w:rsidRDefault="007A2C57" w:rsidP="005A7BEF">
            <w:pPr>
              <w:autoSpaceDE w:val="0"/>
              <w:rPr>
                <w:rFonts w:ascii="Arial" w:hAnsi="Arial" w:cs="Arial"/>
                <w:sz w:val="16"/>
                <w:szCs w:val="16"/>
              </w:rPr>
            </w:pPr>
          </w:p>
        </w:tc>
        <w:tc>
          <w:tcPr>
            <w:tcW w:w="690" w:type="pct"/>
          </w:tcPr>
          <w:p w14:paraId="45DD1548" w14:textId="77777777" w:rsidR="007A2C57" w:rsidRPr="005A7BEF" w:rsidRDefault="007A2C57" w:rsidP="005A7BEF">
            <w:pPr>
              <w:autoSpaceDE w:val="0"/>
              <w:rPr>
                <w:rFonts w:ascii="Arial" w:hAnsi="Arial" w:cs="Arial"/>
                <w:sz w:val="16"/>
                <w:szCs w:val="16"/>
              </w:rPr>
            </w:pPr>
          </w:p>
        </w:tc>
        <w:tc>
          <w:tcPr>
            <w:tcW w:w="723" w:type="pct"/>
          </w:tcPr>
          <w:p w14:paraId="4D864DFC" w14:textId="77777777" w:rsidR="007A2C57" w:rsidRPr="005A7BEF" w:rsidRDefault="007A2C57" w:rsidP="005A7BEF">
            <w:pPr>
              <w:autoSpaceDE w:val="0"/>
              <w:rPr>
                <w:rFonts w:ascii="Arial" w:hAnsi="Arial" w:cs="Arial"/>
                <w:sz w:val="16"/>
                <w:szCs w:val="16"/>
              </w:rPr>
            </w:pPr>
          </w:p>
        </w:tc>
        <w:tc>
          <w:tcPr>
            <w:tcW w:w="723" w:type="pct"/>
          </w:tcPr>
          <w:p w14:paraId="346AACCA" w14:textId="77777777" w:rsidR="007A2C57" w:rsidRPr="005A7BEF" w:rsidRDefault="007A2C57" w:rsidP="005A7BEF">
            <w:pPr>
              <w:autoSpaceDE w:val="0"/>
              <w:rPr>
                <w:rFonts w:ascii="Arial" w:hAnsi="Arial" w:cs="Arial"/>
                <w:sz w:val="16"/>
                <w:szCs w:val="16"/>
              </w:rPr>
            </w:pPr>
          </w:p>
        </w:tc>
      </w:tr>
      <w:tr w:rsidR="00536D65" w:rsidRPr="005A7BEF" w14:paraId="688D9E5D" w14:textId="77777777" w:rsidTr="0075318A">
        <w:trPr>
          <w:trHeight w:val="215"/>
        </w:trPr>
        <w:tc>
          <w:tcPr>
            <w:tcW w:w="1714" w:type="pct"/>
            <w:vAlign w:val="center"/>
          </w:tcPr>
          <w:p w14:paraId="1DA664EA" w14:textId="2B8C0AB7" w:rsidR="007A2C57" w:rsidRPr="00842F8E" w:rsidRDefault="00AD09F3" w:rsidP="005A7BEF">
            <w:pPr>
              <w:autoSpaceDE w:val="0"/>
              <w:snapToGrid w:val="0"/>
              <w:rPr>
                <w:rFonts w:ascii="Arial" w:hAnsi="Arial" w:cs="Arial"/>
                <w:sz w:val="16"/>
                <w:szCs w:val="16"/>
              </w:rPr>
            </w:pPr>
            <w:r>
              <w:rPr>
                <w:rFonts w:ascii="Arial" w:hAnsi="Arial" w:cs="Arial"/>
                <w:sz w:val="16"/>
                <w:szCs w:val="16"/>
              </w:rPr>
              <w:t>[</w:t>
            </w:r>
            <w:r w:rsidR="00362F01" w:rsidRPr="00842F8E">
              <w:rPr>
                <w:rFonts w:ascii="Arial" w:hAnsi="Arial" w:cs="Arial"/>
                <w:sz w:val="16"/>
                <w:szCs w:val="16"/>
              </w:rPr>
              <w:t>Q</w:t>
            </w:r>
            <w:r w:rsidR="007A2C57" w:rsidRPr="00842F8E">
              <w:rPr>
                <w:rFonts w:ascii="Arial" w:hAnsi="Arial" w:cs="Arial"/>
                <w:sz w:val="16"/>
                <w:szCs w:val="16"/>
              </w:rPr>
              <w:t xml:space="preserve">14c. Did </w:t>
            </w:r>
            <w:r w:rsidR="002624D9" w:rsidRPr="00842F8E">
              <w:rPr>
                <w:rFonts w:ascii="Arial" w:hAnsi="Arial" w:cs="Arial"/>
                <w:sz w:val="16"/>
                <w:szCs w:val="16"/>
              </w:rPr>
              <w:t xml:space="preserve">respondent </w:t>
            </w:r>
            <w:r w:rsidR="007A2C57" w:rsidRPr="00842F8E">
              <w:rPr>
                <w:rFonts w:ascii="Arial" w:hAnsi="Arial" w:cs="Arial"/>
                <w:sz w:val="16"/>
                <w:szCs w:val="16"/>
              </w:rPr>
              <w:t>get part 14a &amp; 14b wrong? Response for this question is automatically filled in by the program and controls the skip</w:t>
            </w:r>
            <w:r>
              <w:rPr>
                <w:rFonts w:ascii="Arial" w:hAnsi="Arial" w:cs="Arial"/>
                <w:sz w:val="16"/>
                <w:szCs w:val="16"/>
              </w:rPr>
              <w:t>]</w:t>
            </w:r>
          </w:p>
        </w:tc>
        <w:tc>
          <w:tcPr>
            <w:tcW w:w="624" w:type="pct"/>
            <w:vAlign w:val="center"/>
          </w:tcPr>
          <w:p w14:paraId="137A302A" w14:textId="77777777" w:rsidR="007A2C57" w:rsidRPr="005A7BEF" w:rsidRDefault="007A2C57" w:rsidP="005A7BEF">
            <w:pPr>
              <w:pStyle w:val="TableContents"/>
              <w:autoSpaceDE w:val="0"/>
              <w:snapToGrid w:val="0"/>
              <w:spacing w:after="80"/>
              <w:rPr>
                <w:rFonts w:ascii="Arial" w:hAnsi="Arial" w:cs="Arial"/>
                <w:sz w:val="16"/>
                <w:szCs w:val="16"/>
              </w:rPr>
            </w:pPr>
          </w:p>
        </w:tc>
        <w:tc>
          <w:tcPr>
            <w:tcW w:w="526" w:type="pct"/>
          </w:tcPr>
          <w:p w14:paraId="519675DA" w14:textId="77777777" w:rsidR="007A2C57" w:rsidRPr="005A7BEF" w:rsidRDefault="007A2C57" w:rsidP="005A7BEF">
            <w:pPr>
              <w:pStyle w:val="TableContents"/>
              <w:autoSpaceDE w:val="0"/>
              <w:snapToGrid w:val="0"/>
              <w:spacing w:after="80"/>
              <w:rPr>
                <w:rFonts w:ascii="Arial" w:hAnsi="Arial" w:cs="Arial"/>
                <w:sz w:val="16"/>
                <w:szCs w:val="16"/>
              </w:rPr>
            </w:pPr>
          </w:p>
        </w:tc>
        <w:tc>
          <w:tcPr>
            <w:tcW w:w="690" w:type="pct"/>
          </w:tcPr>
          <w:p w14:paraId="143407B0"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2B179619"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42E60889" w14:textId="77777777" w:rsidR="007A2C57" w:rsidRPr="005A7BEF" w:rsidRDefault="007A2C57" w:rsidP="005A7BEF">
            <w:pPr>
              <w:pStyle w:val="TableContents"/>
              <w:autoSpaceDE w:val="0"/>
              <w:snapToGrid w:val="0"/>
              <w:spacing w:after="80"/>
              <w:rPr>
                <w:rFonts w:ascii="Arial" w:hAnsi="Arial" w:cs="Arial"/>
                <w:sz w:val="16"/>
                <w:szCs w:val="16"/>
              </w:rPr>
            </w:pPr>
          </w:p>
        </w:tc>
      </w:tr>
      <w:tr w:rsidR="00536D65" w:rsidRPr="005A7BEF" w14:paraId="7A04BFD0" w14:textId="77777777" w:rsidTr="0075318A">
        <w:trPr>
          <w:trHeight w:val="656"/>
        </w:trPr>
        <w:tc>
          <w:tcPr>
            <w:tcW w:w="1714" w:type="pct"/>
            <w:vAlign w:val="center"/>
          </w:tcPr>
          <w:p w14:paraId="3CAD5D2A" w14:textId="4E1F0765"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lastRenderedPageBreak/>
              <w:t>Q</w:t>
            </w:r>
            <w:r w:rsidR="007A2C57" w:rsidRPr="005A7BEF">
              <w:rPr>
                <w:rFonts w:ascii="Arial" w:hAnsi="Arial" w:cs="Arial"/>
                <w:b/>
                <w:bCs/>
                <w:sz w:val="16"/>
                <w:szCs w:val="16"/>
              </w:rPr>
              <w:t>15a.</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6-9-1-6-3-2-5-8”</w:t>
            </w:r>
          </w:p>
          <w:p w14:paraId="61DBE747" w14:textId="176B7E8B"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“8-5-2-3-6-1-9-6”</w:t>
            </w:r>
          </w:p>
          <w:p w14:paraId="4C447286" w14:textId="24511EAA"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78EA4F73" w14:textId="77777777" w:rsidR="007A2C57" w:rsidRPr="005A7BEF" w:rsidRDefault="007A2C57" w:rsidP="005A7BEF">
            <w:pPr>
              <w:autoSpaceDE w:val="0"/>
              <w:spacing w:after="80"/>
              <w:rPr>
                <w:rFonts w:ascii="Arial" w:hAnsi="Arial" w:cs="Arial"/>
                <w:sz w:val="16"/>
                <w:szCs w:val="16"/>
              </w:rPr>
            </w:pPr>
          </w:p>
        </w:tc>
        <w:tc>
          <w:tcPr>
            <w:tcW w:w="526" w:type="pct"/>
          </w:tcPr>
          <w:p w14:paraId="4FF6E7A3" w14:textId="77777777" w:rsidR="007A2C57" w:rsidRPr="005A7BEF" w:rsidRDefault="007A2C57" w:rsidP="005A7BEF">
            <w:pPr>
              <w:autoSpaceDE w:val="0"/>
              <w:rPr>
                <w:rFonts w:ascii="Arial" w:hAnsi="Arial" w:cs="Arial"/>
                <w:sz w:val="16"/>
                <w:szCs w:val="16"/>
              </w:rPr>
            </w:pPr>
          </w:p>
        </w:tc>
        <w:tc>
          <w:tcPr>
            <w:tcW w:w="690" w:type="pct"/>
          </w:tcPr>
          <w:p w14:paraId="4E21319B" w14:textId="77777777" w:rsidR="007A2C57" w:rsidRPr="005A7BEF" w:rsidRDefault="007A2C57" w:rsidP="005A7BEF">
            <w:pPr>
              <w:autoSpaceDE w:val="0"/>
              <w:rPr>
                <w:rFonts w:ascii="Arial" w:hAnsi="Arial" w:cs="Arial"/>
                <w:sz w:val="16"/>
                <w:szCs w:val="16"/>
              </w:rPr>
            </w:pPr>
          </w:p>
        </w:tc>
        <w:tc>
          <w:tcPr>
            <w:tcW w:w="723" w:type="pct"/>
          </w:tcPr>
          <w:p w14:paraId="6A78D588" w14:textId="77777777" w:rsidR="007A2C57" w:rsidRPr="005A7BEF" w:rsidRDefault="007A2C57" w:rsidP="005A7BEF">
            <w:pPr>
              <w:autoSpaceDE w:val="0"/>
              <w:rPr>
                <w:rFonts w:ascii="Arial" w:hAnsi="Arial" w:cs="Arial"/>
                <w:sz w:val="16"/>
                <w:szCs w:val="16"/>
              </w:rPr>
            </w:pPr>
          </w:p>
        </w:tc>
        <w:tc>
          <w:tcPr>
            <w:tcW w:w="723" w:type="pct"/>
          </w:tcPr>
          <w:p w14:paraId="38A4B486" w14:textId="77777777" w:rsidR="007A2C57" w:rsidRPr="005A7BEF" w:rsidRDefault="007A2C57" w:rsidP="005A7BEF">
            <w:pPr>
              <w:autoSpaceDE w:val="0"/>
              <w:rPr>
                <w:rFonts w:ascii="Arial" w:hAnsi="Arial" w:cs="Arial"/>
                <w:sz w:val="16"/>
                <w:szCs w:val="16"/>
              </w:rPr>
            </w:pPr>
          </w:p>
        </w:tc>
      </w:tr>
      <w:tr w:rsidR="007A2C57" w:rsidRPr="005A7BEF" w14:paraId="0C421694" w14:textId="77777777" w:rsidTr="0075318A">
        <w:trPr>
          <w:trHeight w:val="601"/>
        </w:trPr>
        <w:tc>
          <w:tcPr>
            <w:tcW w:w="1714" w:type="pct"/>
            <w:vAlign w:val="center"/>
          </w:tcPr>
          <w:p w14:paraId="358CC1EA" w14:textId="11E24D9A" w:rsidR="007A2C57" w:rsidRPr="005A7BEF" w:rsidRDefault="00362F01" w:rsidP="005A7BEF">
            <w:pPr>
              <w:autoSpaceDE w:val="0"/>
              <w:snapToGrid w:val="0"/>
              <w:rPr>
                <w:rFonts w:ascii="Arial" w:hAnsi="Arial" w:cs="Arial"/>
                <w:b/>
                <w:sz w:val="16"/>
                <w:szCs w:val="16"/>
              </w:rPr>
            </w:pPr>
            <w:r>
              <w:rPr>
                <w:rFonts w:ascii="Arial" w:hAnsi="Arial" w:cs="Arial"/>
                <w:b/>
                <w:bCs/>
                <w:sz w:val="16"/>
                <w:szCs w:val="16"/>
              </w:rPr>
              <w:t>Q</w:t>
            </w:r>
            <w:r w:rsidR="007A2C57" w:rsidRPr="005A7BEF">
              <w:rPr>
                <w:rFonts w:ascii="Arial" w:hAnsi="Arial" w:cs="Arial"/>
                <w:b/>
                <w:bCs/>
                <w:sz w:val="16"/>
                <w:szCs w:val="16"/>
              </w:rPr>
              <w:t>15b.</w:t>
            </w:r>
            <w:r w:rsidR="007A2C57" w:rsidRPr="005A7BEF">
              <w:rPr>
                <w:rFonts w:ascii="Arial" w:hAnsi="Arial" w:cs="Arial"/>
                <w:b/>
                <w:sz w:val="16"/>
                <w:szCs w:val="16"/>
              </w:rPr>
              <w:t xml:space="preserve"> </w:t>
            </w:r>
            <w:r w:rsidR="00AD09F3">
              <w:rPr>
                <w:rFonts w:ascii="Arial" w:hAnsi="Arial" w:cs="Arial"/>
                <w:i/>
                <w:sz w:val="16"/>
                <w:szCs w:val="16"/>
              </w:rPr>
              <w:t>INTERVIEWER READS</w:t>
            </w:r>
            <w:r w:rsidR="00AD09F3">
              <w:rPr>
                <w:rFonts w:ascii="Arial" w:hAnsi="Arial" w:cs="Arial"/>
                <w:b/>
                <w:sz w:val="16"/>
                <w:szCs w:val="16"/>
              </w:rPr>
              <w:t>: “</w:t>
            </w:r>
            <w:r w:rsidR="007A2C57" w:rsidRPr="005A7BEF">
              <w:rPr>
                <w:rFonts w:ascii="Arial" w:hAnsi="Arial" w:cs="Arial"/>
                <w:b/>
                <w:sz w:val="16"/>
                <w:szCs w:val="16"/>
              </w:rPr>
              <w:t>Ready? Say backwards, 3-1-7-9-5-4-8-2”</w:t>
            </w:r>
          </w:p>
          <w:p w14:paraId="73F80286" w14:textId="31C7BBC7" w:rsidR="007A2C57" w:rsidRPr="00842F8E" w:rsidRDefault="007A2C57" w:rsidP="005A7BEF">
            <w:pPr>
              <w:autoSpaceDE w:val="0"/>
              <w:snapToGrid w:val="0"/>
              <w:rPr>
                <w:rFonts w:ascii="Arial" w:hAnsi="Arial" w:cs="Arial"/>
                <w:sz w:val="16"/>
                <w:szCs w:val="16"/>
              </w:rPr>
            </w:pPr>
            <w:r w:rsidRPr="00842F8E">
              <w:rPr>
                <w:rFonts w:ascii="Arial" w:hAnsi="Arial" w:cs="Arial"/>
                <w:sz w:val="16"/>
                <w:szCs w:val="16"/>
              </w:rPr>
              <w:t xml:space="preserve">Answer: (do </w:t>
            </w:r>
            <w:r w:rsidR="0033767E" w:rsidRPr="00842F8E">
              <w:rPr>
                <w:rFonts w:ascii="Arial" w:hAnsi="Arial" w:cs="Arial"/>
                <w:sz w:val="16"/>
                <w:szCs w:val="16"/>
              </w:rPr>
              <w:t xml:space="preserve">NOT </w:t>
            </w:r>
            <w:r w:rsidRPr="00842F8E">
              <w:rPr>
                <w:rFonts w:ascii="Arial" w:hAnsi="Arial" w:cs="Arial"/>
                <w:sz w:val="16"/>
                <w:szCs w:val="16"/>
              </w:rPr>
              <w:t>read) “2-8-4-5-9-7-1-3”</w:t>
            </w:r>
          </w:p>
          <w:p w14:paraId="0C85CAB1" w14:textId="0ECBE82D" w:rsidR="007A2C57" w:rsidRPr="005A7BEF" w:rsidRDefault="007A2C57" w:rsidP="005A7BEF">
            <w:pPr>
              <w:autoSpaceDE w:val="0"/>
              <w:ind w:left="345"/>
              <w:rPr>
                <w:rFonts w:ascii="Arial" w:hAnsi="Arial" w:cs="Arial"/>
                <w:sz w:val="16"/>
                <w:szCs w:val="16"/>
              </w:rPr>
            </w:pPr>
            <w:r w:rsidRPr="005A7BEF">
              <w:rPr>
                <w:rFonts w:ascii="Arial" w:hAnsi="Arial" w:cs="Arial"/>
                <w:sz w:val="16"/>
                <w:szCs w:val="16"/>
              </w:rPr>
              <w:t xml:space="preserve">Did </w:t>
            </w:r>
            <w:r w:rsidR="00AE33B7">
              <w:rPr>
                <w:rFonts w:ascii="Arial" w:hAnsi="Arial" w:cs="Arial"/>
                <w:sz w:val="16"/>
                <w:szCs w:val="16"/>
              </w:rPr>
              <w:t>[</w:t>
            </w:r>
            <w:r w:rsidRPr="005A7BEF">
              <w:rPr>
                <w:rFonts w:ascii="Arial" w:hAnsi="Arial" w:cs="Arial"/>
                <w:sz w:val="16"/>
                <w:szCs w:val="16"/>
              </w:rPr>
              <w:t>Name</w:t>
            </w:r>
            <w:r w:rsidR="00AE33B7">
              <w:rPr>
                <w:rFonts w:ascii="Arial" w:hAnsi="Arial" w:cs="Arial"/>
                <w:sz w:val="16"/>
                <w:szCs w:val="16"/>
              </w:rPr>
              <w:t>]</w:t>
            </w:r>
            <w:r w:rsidRPr="005A7BEF">
              <w:rPr>
                <w:rFonts w:ascii="Arial" w:hAnsi="Arial" w:cs="Arial"/>
                <w:sz w:val="16"/>
                <w:szCs w:val="16"/>
              </w:rPr>
              <w:t xml:space="preserve"> repeat these numbers correctly?       1. Yes        5. No</w:t>
            </w:r>
          </w:p>
        </w:tc>
        <w:tc>
          <w:tcPr>
            <w:tcW w:w="624" w:type="pct"/>
            <w:vAlign w:val="center"/>
          </w:tcPr>
          <w:p w14:paraId="03BD8D18" w14:textId="77777777" w:rsidR="007A2C57" w:rsidRPr="005A7BEF" w:rsidRDefault="007A2C57" w:rsidP="005A7BEF">
            <w:pPr>
              <w:autoSpaceDE w:val="0"/>
              <w:spacing w:after="80"/>
              <w:rPr>
                <w:rFonts w:ascii="Arial" w:hAnsi="Arial" w:cs="Arial"/>
                <w:sz w:val="16"/>
                <w:szCs w:val="16"/>
              </w:rPr>
            </w:pPr>
          </w:p>
        </w:tc>
        <w:tc>
          <w:tcPr>
            <w:tcW w:w="526" w:type="pct"/>
          </w:tcPr>
          <w:p w14:paraId="19DA8C51" w14:textId="77777777" w:rsidR="007A2C57" w:rsidRPr="005A7BEF" w:rsidRDefault="007A2C57" w:rsidP="005A7BEF">
            <w:pPr>
              <w:autoSpaceDE w:val="0"/>
              <w:rPr>
                <w:rFonts w:ascii="Arial" w:hAnsi="Arial" w:cs="Arial"/>
                <w:sz w:val="16"/>
                <w:szCs w:val="16"/>
              </w:rPr>
            </w:pPr>
          </w:p>
        </w:tc>
        <w:tc>
          <w:tcPr>
            <w:tcW w:w="690" w:type="pct"/>
          </w:tcPr>
          <w:p w14:paraId="7045B48C" w14:textId="77777777" w:rsidR="007A2C57" w:rsidRPr="005A7BEF" w:rsidRDefault="007A2C57" w:rsidP="005A7BEF">
            <w:pPr>
              <w:autoSpaceDE w:val="0"/>
              <w:rPr>
                <w:rFonts w:ascii="Arial" w:hAnsi="Arial" w:cs="Arial"/>
                <w:sz w:val="16"/>
                <w:szCs w:val="16"/>
              </w:rPr>
            </w:pPr>
          </w:p>
        </w:tc>
        <w:tc>
          <w:tcPr>
            <w:tcW w:w="723" w:type="pct"/>
          </w:tcPr>
          <w:p w14:paraId="3D2C56BF" w14:textId="77777777" w:rsidR="007A2C57" w:rsidRPr="005A7BEF" w:rsidRDefault="007A2C57" w:rsidP="005A7BEF">
            <w:pPr>
              <w:autoSpaceDE w:val="0"/>
              <w:rPr>
                <w:rFonts w:ascii="Arial" w:hAnsi="Arial" w:cs="Arial"/>
                <w:sz w:val="16"/>
                <w:szCs w:val="16"/>
              </w:rPr>
            </w:pPr>
          </w:p>
        </w:tc>
        <w:tc>
          <w:tcPr>
            <w:tcW w:w="723" w:type="pct"/>
          </w:tcPr>
          <w:p w14:paraId="6908A8D6" w14:textId="77777777" w:rsidR="007A2C57" w:rsidRPr="005A7BEF" w:rsidRDefault="007A2C57" w:rsidP="005A7BEF">
            <w:pPr>
              <w:autoSpaceDE w:val="0"/>
              <w:rPr>
                <w:rFonts w:ascii="Arial" w:hAnsi="Arial" w:cs="Arial"/>
                <w:sz w:val="16"/>
                <w:szCs w:val="16"/>
              </w:rPr>
            </w:pPr>
          </w:p>
        </w:tc>
      </w:tr>
      <w:tr w:rsidR="00536D65" w:rsidRPr="005A7BEF" w14:paraId="5674BC79" w14:textId="77777777" w:rsidTr="0075318A">
        <w:trPr>
          <w:trHeight w:val="282"/>
        </w:trPr>
        <w:tc>
          <w:tcPr>
            <w:tcW w:w="1714" w:type="pct"/>
            <w:vAlign w:val="center"/>
          </w:tcPr>
          <w:p w14:paraId="5E68D067" w14:textId="567B88EC" w:rsidR="007A2C57" w:rsidRPr="005A7BEF" w:rsidRDefault="007A2C57">
            <w:pPr>
              <w:autoSpaceDE w:val="0"/>
              <w:snapToGrid w:val="0"/>
              <w:rPr>
                <w:rFonts w:ascii="Arial" w:hAnsi="Arial" w:cs="Arial"/>
                <w:b/>
                <w:sz w:val="16"/>
                <w:szCs w:val="16"/>
              </w:rPr>
            </w:pPr>
            <w:r w:rsidRPr="005A7BEF">
              <w:rPr>
                <w:rFonts w:ascii="Arial" w:hAnsi="Arial" w:cs="Arial"/>
                <w:b/>
                <w:sz w:val="16"/>
                <w:szCs w:val="16"/>
              </w:rPr>
              <w:t xml:space="preserve">Please </w:t>
            </w:r>
            <w:r w:rsidR="0033767E">
              <w:rPr>
                <w:rFonts w:ascii="Arial" w:hAnsi="Arial" w:cs="Arial"/>
                <w:b/>
                <w:sz w:val="16"/>
                <w:szCs w:val="16"/>
              </w:rPr>
              <w:t>confirm</w:t>
            </w:r>
            <w:r w:rsidR="0033767E" w:rsidRPr="005A7BEF">
              <w:rPr>
                <w:rFonts w:ascii="Arial" w:hAnsi="Arial" w:cs="Arial"/>
                <w:b/>
                <w:sz w:val="16"/>
                <w:szCs w:val="16"/>
              </w:rPr>
              <w:t xml:space="preserve"> </w:t>
            </w:r>
            <w:r w:rsidRPr="005A7BEF">
              <w:rPr>
                <w:rFonts w:ascii="Arial" w:hAnsi="Arial" w:cs="Arial"/>
                <w:b/>
                <w:sz w:val="16"/>
                <w:szCs w:val="16"/>
              </w:rPr>
              <w:t xml:space="preserve">the exact time.  </w:t>
            </w:r>
            <w:r w:rsidRPr="005A7BEF">
              <w:rPr>
                <w:rFonts w:ascii="Arial" w:hAnsi="Arial" w:cs="Arial"/>
                <w:sz w:val="16"/>
                <w:szCs w:val="16"/>
              </w:rPr>
              <w:t>HH:MM</w:t>
            </w:r>
          </w:p>
        </w:tc>
        <w:tc>
          <w:tcPr>
            <w:tcW w:w="624" w:type="pct"/>
            <w:vAlign w:val="center"/>
          </w:tcPr>
          <w:p w14:paraId="760FF8CC" w14:textId="77777777" w:rsidR="007A2C57" w:rsidRPr="005A7BEF" w:rsidRDefault="007A2C57" w:rsidP="005A7BEF">
            <w:pPr>
              <w:pStyle w:val="TableContents"/>
              <w:snapToGrid w:val="0"/>
              <w:rPr>
                <w:rFonts w:ascii="Arial" w:hAnsi="Arial" w:cs="Arial"/>
                <w:sz w:val="16"/>
                <w:szCs w:val="16"/>
              </w:rPr>
            </w:pPr>
          </w:p>
        </w:tc>
        <w:tc>
          <w:tcPr>
            <w:tcW w:w="526" w:type="pct"/>
          </w:tcPr>
          <w:p w14:paraId="5DC8B433" w14:textId="77777777" w:rsidR="007A2C57" w:rsidRPr="005A7BEF" w:rsidRDefault="007A2C57" w:rsidP="005A7BEF">
            <w:pPr>
              <w:pStyle w:val="TableContents"/>
              <w:autoSpaceDE w:val="0"/>
              <w:snapToGrid w:val="0"/>
              <w:spacing w:after="80"/>
              <w:rPr>
                <w:rFonts w:ascii="Arial" w:hAnsi="Arial" w:cs="Arial"/>
                <w:sz w:val="16"/>
                <w:szCs w:val="16"/>
              </w:rPr>
            </w:pPr>
          </w:p>
        </w:tc>
        <w:tc>
          <w:tcPr>
            <w:tcW w:w="690" w:type="pct"/>
          </w:tcPr>
          <w:p w14:paraId="77B5FFBC"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1C20CF21" w14:textId="77777777" w:rsidR="007A2C57" w:rsidRPr="005A7BEF" w:rsidRDefault="007A2C57" w:rsidP="005A7BEF">
            <w:pPr>
              <w:pStyle w:val="TableContents"/>
              <w:autoSpaceDE w:val="0"/>
              <w:snapToGrid w:val="0"/>
              <w:spacing w:after="80"/>
              <w:rPr>
                <w:rFonts w:ascii="Arial" w:hAnsi="Arial" w:cs="Arial"/>
                <w:sz w:val="16"/>
                <w:szCs w:val="16"/>
              </w:rPr>
            </w:pPr>
          </w:p>
        </w:tc>
        <w:tc>
          <w:tcPr>
            <w:tcW w:w="723" w:type="pct"/>
          </w:tcPr>
          <w:p w14:paraId="31B6D3F8" w14:textId="77777777" w:rsidR="007A2C57" w:rsidRPr="005A7BEF" w:rsidRDefault="007A2C57" w:rsidP="005A7BEF">
            <w:pPr>
              <w:pStyle w:val="TableContents"/>
              <w:autoSpaceDE w:val="0"/>
              <w:snapToGrid w:val="0"/>
              <w:spacing w:after="80"/>
              <w:rPr>
                <w:rFonts w:ascii="Arial" w:hAnsi="Arial" w:cs="Arial"/>
                <w:sz w:val="16"/>
                <w:szCs w:val="16"/>
              </w:rPr>
            </w:pPr>
          </w:p>
        </w:tc>
      </w:tr>
    </w:tbl>
    <w:p w14:paraId="0D25CA5A" w14:textId="514B3A12" w:rsidR="00AC4A49" w:rsidRPr="005A7BEF" w:rsidRDefault="00AC4A49" w:rsidP="005A7BEF">
      <w:pPr>
        <w:rPr>
          <w:rFonts w:ascii="Arial" w:hAnsi="Arial" w:cs="Arial"/>
        </w:rPr>
      </w:pPr>
    </w:p>
    <w:p w14:paraId="4DFF9D2E" w14:textId="77777777" w:rsidR="00C64889" w:rsidRPr="005A7BEF" w:rsidRDefault="00C64889" w:rsidP="005A7BEF">
      <w:pPr>
        <w:rPr>
          <w:rFonts w:ascii="Arial" w:hAnsi="Arial" w:cs="Arial"/>
        </w:rPr>
      </w:pPr>
    </w:p>
    <w:p w14:paraId="7AEA701C" w14:textId="1B186A58" w:rsidR="007A2C57" w:rsidRPr="005A7BEF" w:rsidRDefault="002624D9" w:rsidP="005A7BEF">
      <w:pPr>
        <w:pStyle w:val="Heading3"/>
        <w:rPr>
          <w:rFonts w:ascii="Arial" w:hAnsi="Arial" w:cs="Arial"/>
          <w:color w:val="auto"/>
          <w:sz w:val="24"/>
          <w:szCs w:val="24"/>
        </w:rPr>
      </w:pPr>
      <w:bookmarkStart w:id="73" w:name="_Toc516617790"/>
      <w:r w:rsidRPr="005A7BEF">
        <w:rPr>
          <w:rFonts w:ascii="Arial" w:hAnsi="Arial" w:cs="Arial"/>
          <w:color w:val="auto"/>
          <w:sz w:val="24"/>
          <w:szCs w:val="24"/>
        </w:rPr>
        <w:t>VI</w:t>
      </w:r>
      <w:r w:rsidR="00794623" w:rsidRPr="005A7BEF">
        <w:rPr>
          <w:rFonts w:ascii="Arial" w:hAnsi="Arial" w:cs="Arial"/>
          <w:color w:val="auto"/>
          <w:sz w:val="24"/>
          <w:szCs w:val="24"/>
        </w:rPr>
        <w:t>.</w:t>
      </w:r>
      <w:r w:rsidR="007A2C57" w:rsidRPr="005A7BEF">
        <w:rPr>
          <w:rFonts w:ascii="Arial" w:hAnsi="Arial" w:cs="Arial"/>
          <w:color w:val="auto"/>
          <w:sz w:val="24"/>
          <w:szCs w:val="24"/>
        </w:rPr>
        <w:t xml:space="preserve"> ENGLISH READING QUESTIONS.</w:t>
      </w:r>
      <w:bookmarkEnd w:id="73"/>
      <w:r w:rsidR="007A2C57" w:rsidRPr="005A7BEF">
        <w:rPr>
          <w:rFonts w:ascii="Arial" w:hAnsi="Arial" w:cs="Arial"/>
          <w:color w:val="auto"/>
          <w:sz w:val="24"/>
          <w:szCs w:val="24"/>
        </w:rPr>
        <w:t xml:space="preserve">     </w:t>
      </w:r>
    </w:p>
    <w:p w14:paraId="3307E897" w14:textId="77777777" w:rsidR="002624D9" w:rsidRPr="005A7BEF" w:rsidRDefault="002624D9" w:rsidP="005A7BEF">
      <w:pPr>
        <w:rPr>
          <w:rFonts w:ascii="Arial" w:hAnsi="Arial" w:cs="Arial"/>
          <w:i/>
          <w:sz w:val="16"/>
          <w:szCs w:val="16"/>
        </w:rPr>
      </w:pPr>
    </w:p>
    <w:p w14:paraId="22EE646F" w14:textId="77777777" w:rsidR="002927E3" w:rsidRPr="005A7BEF" w:rsidRDefault="002927E3" w:rsidP="005A7BEF">
      <w:pPr>
        <w:rPr>
          <w:rFonts w:ascii="Arial" w:hAnsi="Arial" w:cs="Arial"/>
          <w:b/>
          <w:i/>
          <w:sz w:val="20"/>
          <w:szCs w:val="20"/>
        </w:rPr>
      </w:pPr>
      <w:r w:rsidRPr="005A7BEF">
        <w:rPr>
          <w:rFonts w:ascii="Arial" w:hAnsi="Arial" w:cs="Arial"/>
          <w:b/>
          <w:i/>
          <w:sz w:val="20"/>
          <w:szCs w:val="20"/>
        </w:rPr>
        <w:t>This section is administered to each household member that is age 9 and up AND has attended school.</w:t>
      </w:r>
    </w:p>
    <w:p w14:paraId="0CCBFAB4" w14:textId="77777777" w:rsidR="002624D9" w:rsidRPr="005A7BEF" w:rsidRDefault="002624D9" w:rsidP="005A7BEF">
      <w:pPr>
        <w:rPr>
          <w:rFonts w:ascii="Arial" w:hAnsi="Arial" w:cs="Arial"/>
          <w:i/>
          <w:sz w:val="16"/>
          <w:szCs w:val="16"/>
        </w:rPr>
      </w:pPr>
    </w:p>
    <w:p w14:paraId="196D2023" w14:textId="77777777" w:rsidR="002624D9" w:rsidRPr="005A7BEF" w:rsidRDefault="002624D9" w:rsidP="005A7BEF">
      <w:pPr>
        <w:rPr>
          <w:rFonts w:ascii="Arial" w:hAnsi="Arial" w:cs="Arial"/>
          <w:i/>
          <w:sz w:val="16"/>
          <w:szCs w:val="16"/>
        </w:rPr>
      </w:pPr>
    </w:p>
    <w:p w14:paraId="2C2F75CB" w14:textId="39F0F124" w:rsidR="007A2C57" w:rsidRDefault="00555EBE" w:rsidP="005A7BEF">
      <w:pPr>
        <w:rPr>
          <w:rFonts w:ascii="Arial" w:hAnsi="Arial" w:cs="Arial"/>
          <w:sz w:val="16"/>
          <w:szCs w:val="16"/>
        </w:rPr>
      </w:pPr>
      <w:r>
        <w:rPr>
          <w:rFonts w:ascii="Arial" w:hAnsi="Arial" w:cs="Arial"/>
          <w:sz w:val="16"/>
          <w:szCs w:val="16"/>
        </w:rPr>
        <w:t xml:space="preserve">Interviewer: Show the </w:t>
      </w:r>
      <w:r w:rsidR="00C9092E">
        <w:rPr>
          <w:rFonts w:ascii="Arial" w:hAnsi="Arial" w:cs="Arial"/>
          <w:sz w:val="16"/>
          <w:szCs w:val="16"/>
        </w:rPr>
        <w:t>e</w:t>
      </w:r>
      <w:r w:rsidRPr="00555EBE">
        <w:rPr>
          <w:rFonts w:ascii="Arial" w:hAnsi="Arial" w:cs="Arial"/>
          <w:sz w:val="16"/>
          <w:szCs w:val="16"/>
        </w:rPr>
        <w:t xml:space="preserve">nglish questions </w:t>
      </w:r>
      <w:r>
        <w:rPr>
          <w:rFonts w:ascii="Arial" w:hAnsi="Arial" w:cs="Arial"/>
          <w:sz w:val="16"/>
          <w:szCs w:val="16"/>
        </w:rPr>
        <w:t xml:space="preserve">(as reported separately on the </w:t>
      </w:r>
      <w:r w:rsidR="00C9092E">
        <w:rPr>
          <w:rFonts w:ascii="Arial" w:hAnsi="Arial" w:cs="Arial"/>
          <w:sz w:val="16"/>
          <w:szCs w:val="16"/>
        </w:rPr>
        <w:t>e</w:t>
      </w:r>
      <w:r>
        <w:rPr>
          <w:rFonts w:ascii="Arial" w:hAnsi="Arial" w:cs="Arial"/>
          <w:sz w:val="16"/>
          <w:szCs w:val="16"/>
        </w:rPr>
        <w:t>nglish cards) to [Name]</w:t>
      </w:r>
      <w:r w:rsidRPr="00555EBE">
        <w:rPr>
          <w:rFonts w:ascii="Arial" w:hAnsi="Arial" w:cs="Arial"/>
          <w:sz w:val="16"/>
          <w:szCs w:val="16"/>
        </w:rPr>
        <w:t xml:space="preserve"> and have them choose the answer they think is best. For each question</w:t>
      </w:r>
      <w:r>
        <w:rPr>
          <w:rFonts w:ascii="Arial" w:hAnsi="Arial" w:cs="Arial"/>
          <w:sz w:val="16"/>
          <w:szCs w:val="16"/>
        </w:rPr>
        <w:t>, record the answer that [Name]</w:t>
      </w:r>
      <w:r w:rsidRPr="00555EBE">
        <w:rPr>
          <w:rFonts w:ascii="Arial" w:hAnsi="Arial" w:cs="Arial"/>
          <w:sz w:val="16"/>
          <w:szCs w:val="16"/>
        </w:rPr>
        <w:t xml:space="preserve"> chose.</w:t>
      </w:r>
    </w:p>
    <w:p w14:paraId="0437CBC5" w14:textId="32AB3E11" w:rsidR="00C9092E" w:rsidRDefault="00C9092E" w:rsidP="005A7BEF">
      <w:pPr>
        <w:rPr>
          <w:rFonts w:ascii="Arial" w:hAnsi="Arial" w:cs="Arial"/>
          <w:sz w:val="16"/>
          <w:szCs w:val="16"/>
        </w:rPr>
      </w:pPr>
    </w:p>
    <w:p w14:paraId="6E78EDE3" w14:textId="7C136BBC" w:rsidR="00C9092E" w:rsidRPr="005A7BEF" w:rsidRDefault="00D73001" w:rsidP="005A7BEF">
      <w:pPr>
        <w:rPr>
          <w:rFonts w:ascii="Arial" w:hAnsi="Arial" w:cs="Arial"/>
          <w:sz w:val="16"/>
          <w:szCs w:val="16"/>
        </w:rPr>
      </w:pPr>
      <w:r>
        <w:rPr>
          <w:rFonts w:ascii="Arial" w:hAnsi="Arial" w:cs="Arial"/>
          <w:sz w:val="16"/>
          <w:szCs w:val="16"/>
        </w:rPr>
        <w:t>The passag</w:t>
      </w:r>
      <w:r w:rsidR="00C9092E">
        <w:rPr>
          <w:rFonts w:ascii="Arial" w:hAnsi="Arial" w:cs="Arial"/>
          <w:sz w:val="16"/>
          <w:szCs w:val="16"/>
        </w:rPr>
        <w:t>e about which [Name] will be asked to answer some questions is below.</w:t>
      </w:r>
    </w:p>
    <w:p w14:paraId="33C6A518" w14:textId="77777777" w:rsidR="007A2C57" w:rsidRPr="005A7BEF" w:rsidRDefault="007A2C57" w:rsidP="005A7BEF">
      <w:pPr>
        <w:autoSpaceDE w:val="0"/>
        <w:autoSpaceDN w:val="0"/>
        <w:adjustRightInd w:val="0"/>
        <w:spacing w:line="276" w:lineRule="auto"/>
        <w:ind w:left="720" w:right="1714"/>
        <w:jc w:val="both"/>
        <w:rPr>
          <w:rFonts w:ascii="Arial" w:hAnsi="Arial" w:cs="Arial"/>
          <w:i/>
          <w:sz w:val="18"/>
          <w:szCs w:val="18"/>
        </w:rPr>
      </w:pPr>
      <w:bookmarkStart w:id="74" w:name="_Hlk515923992"/>
      <w:r w:rsidRPr="005A7BEF">
        <w:rPr>
          <w:rFonts w:ascii="Arial" w:hAnsi="Arial" w:cs="Arial"/>
          <w:i/>
          <w:sz w:val="18"/>
          <w:szCs w:val="18"/>
        </w:rPr>
        <w:t xml:space="preserve">John is a small boy. He lives in a village with his brothers and sisters. He goes to school every week. </w:t>
      </w:r>
    </w:p>
    <w:p w14:paraId="66B853F8" w14:textId="77777777" w:rsidR="007A2C57" w:rsidRPr="005A7BEF" w:rsidRDefault="007A2C57" w:rsidP="005A7BEF">
      <w:pPr>
        <w:autoSpaceDE w:val="0"/>
        <w:autoSpaceDN w:val="0"/>
        <w:adjustRightInd w:val="0"/>
        <w:spacing w:line="276" w:lineRule="auto"/>
        <w:ind w:left="720" w:right="1714"/>
        <w:jc w:val="both"/>
        <w:rPr>
          <w:rFonts w:ascii="Arial" w:hAnsi="Arial" w:cs="Arial"/>
          <w:i/>
          <w:sz w:val="18"/>
          <w:szCs w:val="18"/>
        </w:rPr>
      </w:pPr>
      <w:r w:rsidRPr="005A7BEF">
        <w:rPr>
          <w:rFonts w:ascii="Arial" w:hAnsi="Arial" w:cs="Arial"/>
          <w:i/>
          <w:sz w:val="18"/>
          <w:szCs w:val="18"/>
        </w:rPr>
        <w:t xml:space="preserve">In his school there are five teachers. John is learning to read at school. He likes to read very much. </w:t>
      </w:r>
    </w:p>
    <w:p w14:paraId="487A5185" w14:textId="77777777" w:rsidR="007A2C57" w:rsidRPr="005A7BEF" w:rsidRDefault="007A2C57" w:rsidP="005A7BEF">
      <w:pPr>
        <w:autoSpaceDE w:val="0"/>
        <w:autoSpaceDN w:val="0"/>
        <w:adjustRightInd w:val="0"/>
        <w:spacing w:line="276" w:lineRule="auto"/>
        <w:ind w:left="720" w:right="1714"/>
        <w:jc w:val="both"/>
        <w:rPr>
          <w:rFonts w:ascii="Arial" w:hAnsi="Arial" w:cs="Arial"/>
          <w:i/>
          <w:sz w:val="18"/>
          <w:szCs w:val="18"/>
        </w:rPr>
      </w:pPr>
      <w:r w:rsidRPr="005A7BEF">
        <w:rPr>
          <w:rFonts w:ascii="Arial" w:hAnsi="Arial" w:cs="Arial"/>
          <w:i/>
          <w:sz w:val="18"/>
          <w:szCs w:val="18"/>
        </w:rPr>
        <w:t>His father is a teacher, and his parents want him to become a school teacher too.</w:t>
      </w:r>
    </w:p>
    <w:p w14:paraId="179641E5" w14:textId="77777777" w:rsidR="007A2C57" w:rsidRPr="005A7BEF" w:rsidRDefault="007A2C57" w:rsidP="005A7BEF">
      <w:pPr>
        <w:rPr>
          <w:rFonts w:ascii="Arial" w:hAnsi="Arial" w:cs="Arial"/>
          <w:i/>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1"/>
        <w:gridCol w:w="2800"/>
        <w:gridCol w:w="2795"/>
        <w:gridCol w:w="2794"/>
      </w:tblGrid>
      <w:tr w:rsidR="007A2C57" w:rsidRPr="005A7BEF" w14:paraId="4DD642E4" w14:textId="77777777" w:rsidTr="006B1548">
        <w:trPr>
          <w:trHeight w:val="335"/>
          <w:tblHeader/>
        </w:trPr>
        <w:tc>
          <w:tcPr>
            <w:tcW w:w="2111" w:type="pct"/>
            <w:shd w:val="clear" w:color="auto" w:fill="A6A6A6" w:themeFill="background1" w:themeFillShade="A6"/>
            <w:vAlign w:val="center"/>
          </w:tcPr>
          <w:p w14:paraId="7A6ABB37" w14:textId="77777777" w:rsidR="007A2C57" w:rsidRPr="005A7BEF" w:rsidRDefault="007A2C57" w:rsidP="005A7BEF">
            <w:pPr>
              <w:spacing w:line="276" w:lineRule="auto"/>
              <w:jc w:val="center"/>
              <w:rPr>
                <w:rFonts w:ascii="Arial" w:hAnsi="Arial" w:cs="Arial"/>
                <w:b/>
                <w:sz w:val="16"/>
                <w:szCs w:val="16"/>
              </w:rPr>
            </w:pPr>
            <w:bookmarkStart w:id="75" w:name="_Hlk515923046"/>
            <w:bookmarkEnd w:id="74"/>
            <w:r w:rsidRPr="005A7BEF">
              <w:rPr>
                <w:rFonts w:ascii="Arial" w:hAnsi="Arial" w:cs="Arial"/>
                <w:b/>
                <w:sz w:val="16"/>
                <w:szCs w:val="16"/>
              </w:rPr>
              <w:t>Member ID</w:t>
            </w:r>
          </w:p>
        </w:tc>
        <w:tc>
          <w:tcPr>
            <w:tcW w:w="964" w:type="pct"/>
            <w:shd w:val="clear" w:color="auto" w:fill="A6A6A6" w:themeFill="background1" w:themeFillShade="A6"/>
            <w:vAlign w:val="center"/>
          </w:tcPr>
          <w:p w14:paraId="6B9D22B1" w14:textId="38EB68DE" w:rsidR="007A2C57" w:rsidRPr="005A7BEF" w:rsidRDefault="006D4B99" w:rsidP="005A7BEF">
            <w:pPr>
              <w:spacing w:line="276" w:lineRule="auto"/>
              <w:jc w:val="center"/>
              <w:rPr>
                <w:rFonts w:ascii="Arial" w:hAnsi="Arial" w:cs="Arial"/>
                <w:b/>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1</w:t>
            </w:r>
          </w:p>
        </w:tc>
        <w:tc>
          <w:tcPr>
            <w:tcW w:w="962" w:type="pct"/>
            <w:shd w:val="clear" w:color="auto" w:fill="A6A6A6" w:themeFill="background1" w:themeFillShade="A6"/>
            <w:vAlign w:val="center"/>
          </w:tcPr>
          <w:p w14:paraId="0648C7EE" w14:textId="3A22E79D" w:rsidR="007A2C57" w:rsidRPr="005A7BEF" w:rsidRDefault="006D4B99" w:rsidP="005A7BEF">
            <w:pPr>
              <w:spacing w:line="276" w:lineRule="auto"/>
              <w:jc w:val="center"/>
              <w:rPr>
                <w:rFonts w:ascii="Arial" w:hAnsi="Arial" w:cs="Arial"/>
                <w:b/>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2</w:t>
            </w:r>
          </w:p>
        </w:tc>
        <w:tc>
          <w:tcPr>
            <w:tcW w:w="962" w:type="pct"/>
            <w:shd w:val="clear" w:color="auto" w:fill="A6A6A6" w:themeFill="background1" w:themeFillShade="A6"/>
            <w:vAlign w:val="center"/>
          </w:tcPr>
          <w:p w14:paraId="312AB108" w14:textId="681C3924" w:rsidR="007A2C57" w:rsidRPr="005A7BEF" w:rsidRDefault="006D4B99" w:rsidP="005A7BEF">
            <w:pPr>
              <w:spacing w:line="276" w:lineRule="auto"/>
              <w:jc w:val="center"/>
              <w:rPr>
                <w:rFonts w:ascii="Arial" w:hAnsi="Arial" w:cs="Arial"/>
                <w:b/>
                <w:sz w:val="16"/>
                <w:szCs w:val="16"/>
              </w:rPr>
            </w:pPr>
            <w:r w:rsidRPr="005A7BEF">
              <w:rPr>
                <w:rFonts w:ascii="Arial" w:hAnsi="Arial" w:cs="Arial"/>
                <w:b/>
                <w:sz w:val="16"/>
                <w:szCs w:val="16"/>
              </w:rPr>
              <w:t xml:space="preserve">Respondent </w:t>
            </w:r>
            <w:r w:rsidR="007A2C57" w:rsidRPr="005A7BEF">
              <w:rPr>
                <w:rFonts w:ascii="Arial" w:hAnsi="Arial" w:cs="Arial"/>
                <w:b/>
                <w:sz w:val="16"/>
                <w:szCs w:val="16"/>
              </w:rPr>
              <w:t>3</w:t>
            </w:r>
          </w:p>
        </w:tc>
      </w:tr>
      <w:tr w:rsidR="007A2C57" w:rsidRPr="005A7BEF" w14:paraId="13B1AF5F" w14:textId="77777777" w:rsidTr="006B1548">
        <w:trPr>
          <w:trHeight w:val="359"/>
        </w:trPr>
        <w:tc>
          <w:tcPr>
            <w:tcW w:w="2111" w:type="pct"/>
            <w:vAlign w:val="center"/>
          </w:tcPr>
          <w:p w14:paraId="2FD10D81" w14:textId="6B5FB1FD" w:rsidR="007A2C57" w:rsidRPr="005A7BEF" w:rsidRDefault="007A2C57">
            <w:pPr>
              <w:rPr>
                <w:rFonts w:ascii="Arial" w:hAnsi="Arial" w:cs="Arial"/>
                <w:sz w:val="16"/>
                <w:szCs w:val="16"/>
              </w:rPr>
            </w:pPr>
            <w:r w:rsidRPr="005A7BEF">
              <w:rPr>
                <w:rFonts w:ascii="Arial" w:hAnsi="Arial" w:cs="Arial"/>
                <w:b/>
                <w:sz w:val="16"/>
                <w:szCs w:val="16"/>
              </w:rPr>
              <w:t xml:space="preserve">Please </w:t>
            </w:r>
            <w:r w:rsidR="007027C5">
              <w:rPr>
                <w:rFonts w:ascii="Arial" w:hAnsi="Arial" w:cs="Arial"/>
                <w:b/>
                <w:sz w:val="16"/>
                <w:szCs w:val="16"/>
              </w:rPr>
              <w:t>confirm</w:t>
            </w:r>
            <w:r w:rsidR="007027C5" w:rsidRPr="005A7BEF">
              <w:rPr>
                <w:rFonts w:ascii="Arial" w:hAnsi="Arial" w:cs="Arial"/>
                <w:b/>
                <w:sz w:val="16"/>
                <w:szCs w:val="16"/>
              </w:rPr>
              <w:t xml:space="preserve"> </w:t>
            </w:r>
            <w:r w:rsidRPr="005A7BEF">
              <w:rPr>
                <w:rFonts w:ascii="Arial" w:hAnsi="Arial" w:cs="Arial"/>
                <w:b/>
                <w:sz w:val="16"/>
                <w:szCs w:val="16"/>
              </w:rPr>
              <w:t xml:space="preserve">the exact time.  </w:t>
            </w:r>
            <w:r w:rsidRPr="005A7BEF">
              <w:rPr>
                <w:rFonts w:ascii="Arial" w:hAnsi="Arial" w:cs="Arial"/>
                <w:sz w:val="16"/>
                <w:szCs w:val="16"/>
              </w:rPr>
              <w:t>HH:MM</w:t>
            </w:r>
          </w:p>
        </w:tc>
        <w:tc>
          <w:tcPr>
            <w:tcW w:w="964" w:type="pct"/>
            <w:vAlign w:val="center"/>
          </w:tcPr>
          <w:p w14:paraId="01FFDE31" w14:textId="77777777" w:rsidR="007A2C57" w:rsidRPr="005A7BEF" w:rsidRDefault="007A2C57" w:rsidP="005A7BEF">
            <w:pPr>
              <w:spacing w:line="276" w:lineRule="auto"/>
              <w:jc w:val="center"/>
              <w:rPr>
                <w:rFonts w:ascii="Arial" w:hAnsi="Arial" w:cs="Arial"/>
                <w:sz w:val="16"/>
                <w:szCs w:val="16"/>
              </w:rPr>
            </w:pPr>
          </w:p>
        </w:tc>
        <w:tc>
          <w:tcPr>
            <w:tcW w:w="962" w:type="pct"/>
          </w:tcPr>
          <w:p w14:paraId="4FFBA67C" w14:textId="77777777" w:rsidR="007A2C57" w:rsidRPr="005A7BEF" w:rsidRDefault="007A2C57" w:rsidP="005A7BEF">
            <w:pPr>
              <w:spacing w:line="276" w:lineRule="auto"/>
              <w:jc w:val="center"/>
              <w:rPr>
                <w:rFonts w:ascii="Arial" w:hAnsi="Arial" w:cs="Arial"/>
                <w:sz w:val="16"/>
                <w:szCs w:val="16"/>
              </w:rPr>
            </w:pPr>
          </w:p>
        </w:tc>
        <w:tc>
          <w:tcPr>
            <w:tcW w:w="962" w:type="pct"/>
            <w:vAlign w:val="center"/>
          </w:tcPr>
          <w:p w14:paraId="042ED518" w14:textId="77777777" w:rsidR="007A2C57" w:rsidRPr="005A7BEF" w:rsidRDefault="007A2C57" w:rsidP="005A7BEF">
            <w:pPr>
              <w:spacing w:line="276" w:lineRule="auto"/>
              <w:jc w:val="center"/>
              <w:rPr>
                <w:rFonts w:ascii="Arial" w:hAnsi="Arial" w:cs="Arial"/>
                <w:sz w:val="16"/>
                <w:szCs w:val="16"/>
              </w:rPr>
            </w:pPr>
          </w:p>
        </w:tc>
      </w:tr>
      <w:tr w:rsidR="007A2C57" w:rsidRPr="005A7BEF" w14:paraId="1C6ADF86" w14:textId="77777777" w:rsidTr="006B1548">
        <w:trPr>
          <w:trHeight w:val="989"/>
        </w:trPr>
        <w:tc>
          <w:tcPr>
            <w:tcW w:w="2111" w:type="pct"/>
          </w:tcPr>
          <w:p w14:paraId="63C30AB0" w14:textId="77777777" w:rsidR="00085379" w:rsidRPr="00085379" w:rsidRDefault="004E5183" w:rsidP="005A7BEF">
            <w:pPr>
              <w:autoSpaceDE w:val="0"/>
              <w:autoSpaceDN w:val="0"/>
              <w:adjustRightInd w:val="0"/>
              <w:rPr>
                <w:rFonts w:ascii="Arial" w:hAnsi="Arial" w:cs="Arial"/>
                <w:sz w:val="16"/>
                <w:szCs w:val="16"/>
              </w:rPr>
            </w:pPr>
            <w:r w:rsidRPr="00842F8E">
              <w:rPr>
                <w:rFonts w:ascii="Arial" w:hAnsi="Arial" w:cs="Arial"/>
                <w:sz w:val="16"/>
                <w:szCs w:val="16"/>
              </w:rPr>
              <w:t>Q9</w:t>
            </w:r>
            <w:r w:rsidR="0001494E" w:rsidRPr="00842F8E">
              <w:rPr>
                <w:rFonts w:ascii="Arial" w:hAnsi="Arial" w:cs="Arial"/>
                <w:sz w:val="16"/>
                <w:szCs w:val="16"/>
              </w:rPr>
              <w:t xml:space="preserve"> W</w:t>
            </w:r>
            <w:r w:rsidR="007A2C57" w:rsidRPr="00842F8E">
              <w:rPr>
                <w:rFonts w:ascii="Arial" w:hAnsi="Arial" w:cs="Arial"/>
                <w:sz w:val="16"/>
                <w:szCs w:val="16"/>
              </w:rPr>
              <w:t xml:space="preserve">ho is John?          </w:t>
            </w:r>
          </w:p>
          <w:p w14:paraId="22A18516" w14:textId="132988B6" w:rsidR="007A2C57" w:rsidRPr="005A7BEF" w:rsidRDefault="007A2C57" w:rsidP="005A7BEF">
            <w:pPr>
              <w:autoSpaceDE w:val="0"/>
              <w:autoSpaceDN w:val="0"/>
              <w:adjustRightInd w:val="0"/>
              <w:rPr>
                <w:rFonts w:ascii="Arial" w:hAnsi="Arial" w:cs="Arial"/>
                <w:sz w:val="16"/>
                <w:szCs w:val="16"/>
              </w:rPr>
            </w:pPr>
            <w:r w:rsidRPr="00842F8E">
              <w:rPr>
                <w:rFonts w:ascii="Arial" w:hAnsi="Arial" w:cs="Arial"/>
                <w:sz w:val="16"/>
                <w:szCs w:val="16"/>
              </w:rPr>
              <w:t xml:space="preserve"> </w:t>
            </w:r>
            <w:r w:rsidR="00085379" w:rsidRPr="00842F8E">
              <w:rPr>
                <w:rFonts w:ascii="Arial" w:hAnsi="Arial" w:cs="Arial"/>
                <w:sz w:val="16"/>
                <w:szCs w:val="16"/>
              </w:rPr>
              <w:t xml:space="preserve">[Which answer did [Name] choose for this </w:t>
            </w:r>
            <w:r w:rsidR="00085379">
              <w:rPr>
                <w:rFonts w:ascii="Arial" w:hAnsi="Arial" w:cs="Arial"/>
                <w:sz w:val="16"/>
                <w:szCs w:val="16"/>
              </w:rPr>
              <w:t>question</w:t>
            </w:r>
            <w:r w:rsidR="00085379" w:rsidRPr="00842F8E">
              <w:rPr>
                <w:rFonts w:ascii="Arial" w:hAnsi="Arial" w:cs="Arial"/>
                <w:sz w:val="16"/>
                <w:szCs w:val="16"/>
              </w:rPr>
              <w:t>?]</w:t>
            </w:r>
          </w:p>
          <w:p w14:paraId="297B71F6" w14:textId="77777777" w:rsidR="007A2C57" w:rsidRPr="005A7BEF" w:rsidRDefault="007A2C57" w:rsidP="005A7BEF">
            <w:pPr>
              <w:autoSpaceDE w:val="0"/>
              <w:autoSpaceDN w:val="0"/>
              <w:adjustRightInd w:val="0"/>
              <w:rPr>
                <w:rFonts w:ascii="Arial" w:hAnsi="Arial" w:cs="Arial"/>
                <w:sz w:val="16"/>
                <w:szCs w:val="16"/>
              </w:rPr>
            </w:pPr>
            <w:r w:rsidRPr="005A7BEF">
              <w:rPr>
                <w:rFonts w:ascii="Arial" w:hAnsi="Arial" w:cs="Arial"/>
                <w:sz w:val="16"/>
                <w:szCs w:val="16"/>
              </w:rPr>
              <w:t>1 (a) An old man</w:t>
            </w:r>
          </w:p>
          <w:p w14:paraId="7FCFC374" w14:textId="77777777" w:rsidR="007A2C57" w:rsidRPr="005A7BEF" w:rsidRDefault="007A2C57" w:rsidP="005A7BEF">
            <w:pPr>
              <w:autoSpaceDE w:val="0"/>
              <w:autoSpaceDN w:val="0"/>
              <w:adjustRightInd w:val="0"/>
              <w:rPr>
                <w:rFonts w:ascii="Arial" w:hAnsi="Arial" w:cs="Arial"/>
                <w:sz w:val="16"/>
                <w:szCs w:val="16"/>
              </w:rPr>
            </w:pPr>
            <w:r w:rsidRPr="005A7BEF">
              <w:rPr>
                <w:rFonts w:ascii="Arial" w:hAnsi="Arial" w:cs="Arial"/>
                <w:sz w:val="16"/>
                <w:szCs w:val="16"/>
              </w:rPr>
              <w:t>2 (b) A small boy</w:t>
            </w:r>
          </w:p>
          <w:p w14:paraId="608A3838" w14:textId="77777777" w:rsidR="007A2C57" w:rsidRPr="005A7BEF" w:rsidRDefault="007A2C57" w:rsidP="005A7BEF">
            <w:pPr>
              <w:autoSpaceDE w:val="0"/>
              <w:autoSpaceDN w:val="0"/>
              <w:adjustRightInd w:val="0"/>
              <w:rPr>
                <w:rFonts w:ascii="Arial" w:hAnsi="Arial" w:cs="Arial"/>
                <w:sz w:val="16"/>
                <w:szCs w:val="16"/>
              </w:rPr>
            </w:pPr>
            <w:r w:rsidRPr="005A7BEF">
              <w:rPr>
                <w:rFonts w:ascii="Arial" w:hAnsi="Arial" w:cs="Arial"/>
                <w:sz w:val="16"/>
                <w:szCs w:val="16"/>
              </w:rPr>
              <w:t>3 (c) A school teacher</w:t>
            </w:r>
          </w:p>
          <w:p w14:paraId="319B9895" w14:textId="77777777" w:rsidR="007A2C57" w:rsidRPr="005A7BEF" w:rsidRDefault="007A2C57" w:rsidP="005A7BEF">
            <w:pPr>
              <w:autoSpaceDE w:val="0"/>
              <w:autoSpaceDN w:val="0"/>
              <w:adjustRightInd w:val="0"/>
              <w:rPr>
                <w:rFonts w:ascii="Arial" w:hAnsi="Arial" w:cs="Arial"/>
                <w:sz w:val="16"/>
                <w:szCs w:val="16"/>
              </w:rPr>
            </w:pPr>
            <w:r w:rsidRPr="005A7BEF">
              <w:rPr>
                <w:rFonts w:ascii="Arial" w:hAnsi="Arial" w:cs="Arial"/>
                <w:sz w:val="16"/>
                <w:szCs w:val="16"/>
              </w:rPr>
              <w:t>4 (d) A school</w:t>
            </w:r>
          </w:p>
          <w:p w14:paraId="3939569C" w14:textId="15DA7145" w:rsidR="007A2C57" w:rsidRPr="00362F01" w:rsidRDefault="007A2C57" w:rsidP="005A7BEF">
            <w:pPr>
              <w:autoSpaceDE w:val="0"/>
              <w:autoSpaceDN w:val="0"/>
              <w:adjustRightInd w:val="0"/>
              <w:rPr>
                <w:rFonts w:ascii="Arial" w:hAnsi="Arial" w:cs="Arial"/>
                <w:sz w:val="16"/>
                <w:szCs w:val="16"/>
              </w:rPr>
            </w:pPr>
            <w:r w:rsidRPr="001403DE">
              <w:rPr>
                <w:rFonts w:ascii="Arial" w:hAnsi="Arial" w:cs="Arial"/>
                <w:sz w:val="16"/>
                <w:szCs w:val="16"/>
              </w:rPr>
              <w:t xml:space="preserve">5 </w:t>
            </w:r>
            <w:r w:rsidR="00085379">
              <w:rPr>
                <w:rFonts w:ascii="Arial" w:hAnsi="Arial" w:cs="Arial"/>
                <w:sz w:val="16"/>
                <w:szCs w:val="16"/>
              </w:rPr>
              <w:t>(</w:t>
            </w:r>
            <w:r w:rsidRPr="001403DE">
              <w:rPr>
                <w:rFonts w:ascii="Arial" w:hAnsi="Arial" w:cs="Arial"/>
                <w:sz w:val="16"/>
                <w:szCs w:val="16"/>
              </w:rPr>
              <w:t>e</w:t>
            </w:r>
            <w:r w:rsidR="00085379">
              <w:rPr>
                <w:rFonts w:ascii="Arial" w:hAnsi="Arial" w:cs="Arial"/>
                <w:sz w:val="16"/>
                <w:szCs w:val="16"/>
              </w:rPr>
              <w:t>)</w:t>
            </w:r>
            <w:r w:rsidRPr="001403DE">
              <w:rPr>
                <w:rFonts w:ascii="Arial" w:hAnsi="Arial" w:cs="Arial"/>
                <w:sz w:val="16"/>
                <w:szCs w:val="16"/>
              </w:rPr>
              <w:t>. None of the above</w:t>
            </w:r>
          </w:p>
        </w:tc>
        <w:tc>
          <w:tcPr>
            <w:tcW w:w="964" w:type="pct"/>
            <w:vAlign w:val="center"/>
          </w:tcPr>
          <w:p w14:paraId="67BC6746" w14:textId="77777777" w:rsidR="007A2C57" w:rsidRPr="005A7BEF" w:rsidRDefault="007A2C57" w:rsidP="005A7BEF">
            <w:pPr>
              <w:spacing w:line="276" w:lineRule="auto"/>
              <w:jc w:val="center"/>
              <w:rPr>
                <w:rFonts w:ascii="Arial" w:hAnsi="Arial" w:cs="Arial"/>
                <w:sz w:val="16"/>
                <w:szCs w:val="16"/>
              </w:rPr>
            </w:pPr>
          </w:p>
        </w:tc>
        <w:tc>
          <w:tcPr>
            <w:tcW w:w="962" w:type="pct"/>
          </w:tcPr>
          <w:p w14:paraId="41D2E902" w14:textId="77777777" w:rsidR="007A2C57" w:rsidRPr="005A7BEF" w:rsidRDefault="007A2C57" w:rsidP="005A7BEF">
            <w:pPr>
              <w:spacing w:line="276" w:lineRule="auto"/>
              <w:jc w:val="center"/>
              <w:rPr>
                <w:rFonts w:ascii="Arial" w:hAnsi="Arial" w:cs="Arial"/>
                <w:sz w:val="16"/>
                <w:szCs w:val="16"/>
              </w:rPr>
            </w:pPr>
          </w:p>
        </w:tc>
        <w:tc>
          <w:tcPr>
            <w:tcW w:w="962" w:type="pct"/>
            <w:vAlign w:val="center"/>
          </w:tcPr>
          <w:p w14:paraId="5341BFE0" w14:textId="77777777" w:rsidR="007A2C57" w:rsidRPr="005A7BEF" w:rsidRDefault="007A2C57" w:rsidP="005A7BEF">
            <w:pPr>
              <w:spacing w:line="276" w:lineRule="auto"/>
              <w:jc w:val="center"/>
              <w:rPr>
                <w:rFonts w:ascii="Arial" w:hAnsi="Arial" w:cs="Arial"/>
                <w:sz w:val="16"/>
                <w:szCs w:val="16"/>
              </w:rPr>
            </w:pPr>
          </w:p>
        </w:tc>
      </w:tr>
      <w:tr w:rsidR="007A2C57" w:rsidRPr="005A7BEF" w14:paraId="024224F9" w14:textId="77777777" w:rsidTr="006B1548">
        <w:trPr>
          <w:trHeight w:val="989"/>
        </w:trPr>
        <w:tc>
          <w:tcPr>
            <w:tcW w:w="2111" w:type="pct"/>
          </w:tcPr>
          <w:p w14:paraId="4F5FE0ED" w14:textId="6A8E4F69" w:rsidR="0001494E" w:rsidRPr="00842F8E" w:rsidRDefault="004E5183" w:rsidP="005A7BEF">
            <w:pPr>
              <w:autoSpaceDE w:val="0"/>
              <w:autoSpaceDN w:val="0"/>
              <w:adjustRightInd w:val="0"/>
              <w:rPr>
                <w:rFonts w:ascii="Arial" w:hAnsi="Arial" w:cs="Arial"/>
                <w:sz w:val="16"/>
                <w:szCs w:val="16"/>
              </w:rPr>
            </w:pPr>
            <w:r w:rsidRPr="00842F8E">
              <w:rPr>
                <w:rFonts w:ascii="Arial" w:hAnsi="Arial" w:cs="Arial"/>
                <w:sz w:val="16"/>
                <w:szCs w:val="16"/>
              </w:rPr>
              <w:t>Q10</w:t>
            </w:r>
            <w:r w:rsidR="007A2C57" w:rsidRPr="00842F8E">
              <w:rPr>
                <w:rFonts w:ascii="Arial" w:hAnsi="Arial" w:cs="Arial"/>
                <w:sz w:val="16"/>
                <w:szCs w:val="16"/>
              </w:rPr>
              <w:t xml:space="preserve"> Where does John live?    </w:t>
            </w:r>
          </w:p>
          <w:p w14:paraId="4B0DE7C7" w14:textId="48600F72" w:rsidR="007A2C57" w:rsidRPr="005A7BEF" w:rsidRDefault="00085379" w:rsidP="005A7BEF">
            <w:pPr>
              <w:autoSpaceDE w:val="0"/>
              <w:autoSpaceDN w:val="0"/>
              <w:adjustRightInd w:val="0"/>
              <w:rPr>
                <w:rFonts w:ascii="Arial" w:hAnsi="Arial" w:cs="Arial"/>
                <w:sz w:val="16"/>
                <w:szCs w:val="16"/>
              </w:rPr>
            </w:pPr>
            <w:r w:rsidRPr="00C6149D">
              <w:rPr>
                <w:rFonts w:ascii="Arial" w:hAnsi="Arial" w:cs="Arial"/>
                <w:sz w:val="16"/>
                <w:szCs w:val="16"/>
              </w:rPr>
              <w:t xml:space="preserve">[Which answer did [Name] choose for this </w:t>
            </w:r>
            <w:r>
              <w:rPr>
                <w:rFonts w:ascii="Arial" w:hAnsi="Arial" w:cs="Arial"/>
                <w:sz w:val="16"/>
                <w:szCs w:val="16"/>
              </w:rPr>
              <w:t>question</w:t>
            </w:r>
            <w:r w:rsidRPr="00C6149D">
              <w:rPr>
                <w:rFonts w:ascii="Arial" w:hAnsi="Arial" w:cs="Arial"/>
                <w:sz w:val="16"/>
                <w:szCs w:val="16"/>
              </w:rPr>
              <w:t>?]</w:t>
            </w:r>
          </w:p>
          <w:p w14:paraId="6F819DCC" w14:textId="77777777" w:rsidR="007A2C57" w:rsidRPr="005A7BEF" w:rsidRDefault="007A2C57" w:rsidP="005A7BEF">
            <w:pPr>
              <w:autoSpaceDE w:val="0"/>
              <w:autoSpaceDN w:val="0"/>
              <w:adjustRightInd w:val="0"/>
              <w:rPr>
                <w:rFonts w:ascii="Arial" w:hAnsi="Arial" w:cs="Arial"/>
                <w:sz w:val="16"/>
                <w:szCs w:val="16"/>
              </w:rPr>
            </w:pPr>
            <w:r w:rsidRPr="005A7BEF">
              <w:rPr>
                <w:rFonts w:ascii="Arial" w:hAnsi="Arial" w:cs="Arial"/>
                <w:sz w:val="16"/>
                <w:szCs w:val="16"/>
              </w:rPr>
              <w:t>1 (a) In a village</w:t>
            </w:r>
          </w:p>
          <w:p w14:paraId="5A8F9983" w14:textId="77777777" w:rsidR="007A2C57" w:rsidRPr="005A7BEF" w:rsidRDefault="007A2C57" w:rsidP="005A7BEF">
            <w:pPr>
              <w:autoSpaceDE w:val="0"/>
              <w:autoSpaceDN w:val="0"/>
              <w:adjustRightInd w:val="0"/>
              <w:rPr>
                <w:rFonts w:ascii="Arial" w:hAnsi="Arial" w:cs="Arial"/>
                <w:sz w:val="16"/>
                <w:szCs w:val="16"/>
              </w:rPr>
            </w:pPr>
            <w:r w:rsidRPr="005A7BEF">
              <w:rPr>
                <w:rFonts w:ascii="Arial" w:hAnsi="Arial" w:cs="Arial"/>
                <w:sz w:val="16"/>
                <w:szCs w:val="16"/>
              </w:rPr>
              <w:t>2 (b) In a city</w:t>
            </w:r>
          </w:p>
          <w:p w14:paraId="520120EA" w14:textId="77777777" w:rsidR="007A2C57" w:rsidRPr="005A7BEF" w:rsidRDefault="007A2C57" w:rsidP="005A7BEF">
            <w:pPr>
              <w:autoSpaceDE w:val="0"/>
              <w:autoSpaceDN w:val="0"/>
              <w:adjustRightInd w:val="0"/>
              <w:rPr>
                <w:rFonts w:ascii="Arial" w:hAnsi="Arial" w:cs="Arial"/>
                <w:sz w:val="16"/>
                <w:szCs w:val="16"/>
              </w:rPr>
            </w:pPr>
            <w:r w:rsidRPr="005A7BEF">
              <w:rPr>
                <w:rFonts w:ascii="Arial" w:hAnsi="Arial" w:cs="Arial"/>
                <w:sz w:val="16"/>
                <w:szCs w:val="16"/>
              </w:rPr>
              <w:t>3 (C) In a school</w:t>
            </w:r>
          </w:p>
          <w:p w14:paraId="1058812F" w14:textId="77777777" w:rsidR="007A2C57" w:rsidRPr="005A7BEF" w:rsidRDefault="007A2C57" w:rsidP="005A7BEF">
            <w:pPr>
              <w:autoSpaceDE w:val="0"/>
              <w:autoSpaceDN w:val="0"/>
              <w:adjustRightInd w:val="0"/>
              <w:rPr>
                <w:rFonts w:ascii="Arial" w:hAnsi="Arial" w:cs="Arial"/>
                <w:sz w:val="16"/>
                <w:szCs w:val="16"/>
              </w:rPr>
            </w:pPr>
            <w:r w:rsidRPr="005A7BEF">
              <w:rPr>
                <w:rFonts w:ascii="Arial" w:hAnsi="Arial" w:cs="Arial"/>
                <w:sz w:val="16"/>
                <w:szCs w:val="16"/>
              </w:rPr>
              <w:t>4 (d) In a forest</w:t>
            </w:r>
          </w:p>
          <w:p w14:paraId="2E60A930" w14:textId="283D66E7" w:rsidR="007A2C57" w:rsidRPr="00362F01" w:rsidRDefault="007A2C57" w:rsidP="005A7BEF">
            <w:pPr>
              <w:autoSpaceDE w:val="0"/>
              <w:autoSpaceDN w:val="0"/>
              <w:adjustRightInd w:val="0"/>
              <w:rPr>
                <w:rFonts w:ascii="Arial" w:hAnsi="Arial" w:cs="Arial"/>
                <w:sz w:val="16"/>
                <w:szCs w:val="16"/>
              </w:rPr>
            </w:pPr>
            <w:r w:rsidRPr="00362F01">
              <w:rPr>
                <w:rFonts w:ascii="Arial" w:hAnsi="Arial" w:cs="Arial"/>
                <w:sz w:val="16"/>
                <w:szCs w:val="16"/>
              </w:rPr>
              <w:lastRenderedPageBreak/>
              <w:t xml:space="preserve">5 </w:t>
            </w:r>
            <w:r w:rsidR="00085379">
              <w:rPr>
                <w:rFonts w:ascii="Arial" w:hAnsi="Arial" w:cs="Arial"/>
                <w:sz w:val="16"/>
                <w:szCs w:val="16"/>
              </w:rPr>
              <w:t>(</w:t>
            </w:r>
            <w:r w:rsidR="00085379" w:rsidRPr="001403DE">
              <w:rPr>
                <w:rFonts w:ascii="Arial" w:hAnsi="Arial" w:cs="Arial"/>
                <w:sz w:val="16"/>
                <w:szCs w:val="16"/>
              </w:rPr>
              <w:t>e</w:t>
            </w:r>
            <w:r w:rsidR="00085379">
              <w:rPr>
                <w:rFonts w:ascii="Arial" w:hAnsi="Arial" w:cs="Arial"/>
                <w:sz w:val="16"/>
                <w:szCs w:val="16"/>
              </w:rPr>
              <w:t>)</w:t>
            </w:r>
            <w:r w:rsidR="00085379" w:rsidRPr="001403DE">
              <w:rPr>
                <w:rFonts w:ascii="Arial" w:hAnsi="Arial" w:cs="Arial"/>
                <w:sz w:val="16"/>
                <w:szCs w:val="16"/>
              </w:rPr>
              <w:t>.</w:t>
            </w:r>
            <w:r w:rsidRPr="00362F01">
              <w:rPr>
                <w:rFonts w:ascii="Arial" w:hAnsi="Arial" w:cs="Arial"/>
                <w:sz w:val="16"/>
                <w:szCs w:val="16"/>
              </w:rPr>
              <w:t xml:space="preserve">. </w:t>
            </w:r>
            <w:r w:rsidRPr="001403DE">
              <w:rPr>
                <w:rFonts w:ascii="Arial" w:hAnsi="Arial" w:cs="Arial"/>
                <w:sz w:val="16"/>
                <w:szCs w:val="16"/>
              </w:rPr>
              <w:t>None of the above</w:t>
            </w:r>
          </w:p>
        </w:tc>
        <w:tc>
          <w:tcPr>
            <w:tcW w:w="964" w:type="pct"/>
            <w:vAlign w:val="center"/>
          </w:tcPr>
          <w:p w14:paraId="4D476A5B" w14:textId="77777777" w:rsidR="007A2C57" w:rsidRPr="005A7BEF" w:rsidRDefault="007A2C57" w:rsidP="005A7BEF">
            <w:pPr>
              <w:spacing w:line="276" w:lineRule="auto"/>
              <w:jc w:val="center"/>
              <w:rPr>
                <w:rFonts w:ascii="Arial" w:hAnsi="Arial" w:cs="Arial"/>
                <w:sz w:val="16"/>
                <w:szCs w:val="16"/>
              </w:rPr>
            </w:pPr>
          </w:p>
        </w:tc>
        <w:tc>
          <w:tcPr>
            <w:tcW w:w="962" w:type="pct"/>
          </w:tcPr>
          <w:p w14:paraId="47C80FAE" w14:textId="77777777" w:rsidR="007A2C57" w:rsidRPr="005A7BEF" w:rsidRDefault="007A2C57" w:rsidP="005A7BEF">
            <w:pPr>
              <w:spacing w:line="276" w:lineRule="auto"/>
              <w:jc w:val="center"/>
              <w:rPr>
                <w:rFonts w:ascii="Arial" w:hAnsi="Arial" w:cs="Arial"/>
                <w:sz w:val="16"/>
                <w:szCs w:val="16"/>
              </w:rPr>
            </w:pPr>
          </w:p>
        </w:tc>
        <w:tc>
          <w:tcPr>
            <w:tcW w:w="962" w:type="pct"/>
            <w:vAlign w:val="center"/>
          </w:tcPr>
          <w:p w14:paraId="610E7241" w14:textId="77777777" w:rsidR="007A2C57" w:rsidRPr="005A7BEF" w:rsidRDefault="007A2C57" w:rsidP="005A7BEF">
            <w:pPr>
              <w:spacing w:line="276" w:lineRule="auto"/>
              <w:jc w:val="center"/>
              <w:rPr>
                <w:rFonts w:ascii="Arial" w:hAnsi="Arial" w:cs="Arial"/>
                <w:sz w:val="16"/>
                <w:szCs w:val="16"/>
              </w:rPr>
            </w:pPr>
          </w:p>
        </w:tc>
      </w:tr>
      <w:tr w:rsidR="007A2C57" w:rsidRPr="005A7BEF" w14:paraId="52D62BB8" w14:textId="77777777" w:rsidTr="006B1548">
        <w:trPr>
          <w:trHeight w:val="1025"/>
        </w:trPr>
        <w:tc>
          <w:tcPr>
            <w:tcW w:w="2111" w:type="pct"/>
          </w:tcPr>
          <w:p w14:paraId="1705409A" w14:textId="77777777" w:rsidR="00085379" w:rsidRDefault="004E5183" w:rsidP="005A7BEF">
            <w:pPr>
              <w:autoSpaceDE w:val="0"/>
              <w:autoSpaceDN w:val="0"/>
              <w:adjustRightInd w:val="0"/>
              <w:rPr>
                <w:rFonts w:ascii="Arial" w:hAnsi="Arial" w:cs="Arial"/>
                <w:sz w:val="16"/>
                <w:szCs w:val="16"/>
              </w:rPr>
            </w:pPr>
            <w:r w:rsidRPr="00842F8E">
              <w:rPr>
                <w:rFonts w:ascii="Arial" w:hAnsi="Arial" w:cs="Arial"/>
                <w:sz w:val="16"/>
                <w:szCs w:val="16"/>
              </w:rPr>
              <w:t>Q11</w:t>
            </w:r>
            <w:r w:rsidR="0001494E" w:rsidRPr="00842F8E">
              <w:rPr>
                <w:rFonts w:ascii="Arial" w:hAnsi="Arial" w:cs="Arial"/>
                <w:sz w:val="16"/>
                <w:szCs w:val="16"/>
              </w:rPr>
              <w:t xml:space="preserve"> </w:t>
            </w:r>
            <w:r w:rsidR="007A2C57" w:rsidRPr="00842F8E">
              <w:rPr>
                <w:rFonts w:ascii="Arial" w:hAnsi="Arial" w:cs="Arial"/>
                <w:sz w:val="16"/>
                <w:szCs w:val="16"/>
              </w:rPr>
              <w:t xml:space="preserve">What does John do every week? </w:t>
            </w:r>
          </w:p>
          <w:p w14:paraId="3E911383" w14:textId="488DD5A4" w:rsidR="007A2C57" w:rsidRPr="00085379" w:rsidRDefault="00E972BE" w:rsidP="005A7BEF">
            <w:pPr>
              <w:autoSpaceDE w:val="0"/>
              <w:autoSpaceDN w:val="0"/>
              <w:adjustRightInd w:val="0"/>
              <w:rPr>
                <w:rFonts w:ascii="Arial" w:hAnsi="Arial" w:cs="Arial"/>
                <w:sz w:val="16"/>
                <w:szCs w:val="16"/>
              </w:rPr>
            </w:pPr>
            <w:r w:rsidRPr="00C6149D">
              <w:rPr>
                <w:rFonts w:ascii="Arial" w:hAnsi="Arial" w:cs="Arial"/>
                <w:sz w:val="16"/>
                <w:szCs w:val="16"/>
              </w:rPr>
              <w:t xml:space="preserve">[Which answer did [Name] choose for this </w:t>
            </w:r>
            <w:r>
              <w:rPr>
                <w:rFonts w:ascii="Arial" w:hAnsi="Arial" w:cs="Arial"/>
                <w:sz w:val="16"/>
                <w:szCs w:val="16"/>
              </w:rPr>
              <w:t>question</w:t>
            </w:r>
            <w:r w:rsidRPr="00C6149D">
              <w:rPr>
                <w:rFonts w:ascii="Arial" w:hAnsi="Arial" w:cs="Arial"/>
                <w:sz w:val="16"/>
                <w:szCs w:val="16"/>
              </w:rPr>
              <w:t>?]</w:t>
            </w:r>
          </w:p>
          <w:p w14:paraId="5EA66521"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1 (a) Works with his father</w:t>
            </w:r>
          </w:p>
          <w:p w14:paraId="308279FB"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2 (b) Plays with his friends</w:t>
            </w:r>
          </w:p>
          <w:p w14:paraId="188E679B"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3 (c) Helps his brothers and sisters</w:t>
            </w:r>
          </w:p>
          <w:p w14:paraId="2A295B7C" w14:textId="77777777" w:rsidR="007A2C57" w:rsidRPr="00085379" w:rsidRDefault="007A2C57" w:rsidP="005A7BEF">
            <w:pPr>
              <w:spacing w:line="276" w:lineRule="auto"/>
              <w:rPr>
                <w:rFonts w:ascii="Arial" w:hAnsi="Arial" w:cs="Arial"/>
                <w:sz w:val="16"/>
                <w:szCs w:val="16"/>
              </w:rPr>
            </w:pPr>
            <w:r w:rsidRPr="00085379">
              <w:rPr>
                <w:rFonts w:ascii="Arial" w:hAnsi="Arial" w:cs="Arial"/>
                <w:sz w:val="16"/>
                <w:szCs w:val="16"/>
              </w:rPr>
              <w:t>4 (d) Goes to school</w:t>
            </w:r>
          </w:p>
          <w:p w14:paraId="0FA7640A" w14:textId="0449DB62" w:rsidR="007A2C57" w:rsidRPr="00085379" w:rsidRDefault="007A2C57" w:rsidP="005A7BEF">
            <w:pPr>
              <w:spacing w:line="276" w:lineRule="auto"/>
              <w:rPr>
                <w:rFonts w:ascii="Arial" w:hAnsi="Arial" w:cs="Arial"/>
                <w:sz w:val="16"/>
                <w:szCs w:val="16"/>
              </w:rPr>
            </w:pPr>
            <w:r w:rsidRPr="00085379">
              <w:rPr>
                <w:rFonts w:ascii="Arial" w:hAnsi="Arial" w:cs="Arial"/>
                <w:sz w:val="16"/>
                <w:szCs w:val="16"/>
              </w:rPr>
              <w:t xml:space="preserve">5 </w:t>
            </w:r>
            <w:r w:rsidR="00085379">
              <w:rPr>
                <w:rFonts w:ascii="Arial" w:hAnsi="Arial" w:cs="Arial"/>
                <w:sz w:val="16"/>
                <w:szCs w:val="16"/>
              </w:rPr>
              <w:t>(</w:t>
            </w:r>
            <w:r w:rsidR="00085379" w:rsidRPr="001403DE">
              <w:rPr>
                <w:rFonts w:ascii="Arial" w:hAnsi="Arial" w:cs="Arial"/>
                <w:sz w:val="16"/>
                <w:szCs w:val="16"/>
              </w:rPr>
              <w:t>e</w:t>
            </w:r>
            <w:r w:rsidR="00085379">
              <w:rPr>
                <w:rFonts w:ascii="Arial" w:hAnsi="Arial" w:cs="Arial"/>
                <w:sz w:val="16"/>
                <w:szCs w:val="16"/>
              </w:rPr>
              <w:t>)</w:t>
            </w:r>
            <w:r w:rsidR="00085379" w:rsidRPr="001403DE">
              <w:rPr>
                <w:rFonts w:ascii="Arial" w:hAnsi="Arial" w:cs="Arial"/>
                <w:sz w:val="16"/>
                <w:szCs w:val="16"/>
              </w:rPr>
              <w:t>.</w:t>
            </w:r>
            <w:r w:rsidRPr="00085379">
              <w:rPr>
                <w:rFonts w:ascii="Arial" w:hAnsi="Arial" w:cs="Arial"/>
                <w:sz w:val="16"/>
                <w:szCs w:val="16"/>
              </w:rPr>
              <w:t xml:space="preserve"> None of the above</w:t>
            </w:r>
          </w:p>
        </w:tc>
        <w:tc>
          <w:tcPr>
            <w:tcW w:w="964" w:type="pct"/>
            <w:vAlign w:val="center"/>
          </w:tcPr>
          <w:p w14:paraId="23B58BC2" w14:textId="77777777" w:rsidR="007A2C57" w:rsidRPr="005A7BEF" w:rsidRDefault="007A2C57" w:rsidP="005A7BEF">
            <w:pPr>
              <w:spacing w:line="276" w:lineRule="auto"/>
              <w:jc w:val="center"/>
              <w:rPr>
                <w:rFonts w:ascii="Arial" w:hAnsi="Arial" w:cs="Arial"/>
                <w:sz w:val="16"/>
                <w:szCs w:val="16"/>
              </w:rPr>
            </w:pPr>
          </w:p>
        </w:tc>
        <w:tc>
          <w:tcPr>
            <w:tcW w:w="962" w:type="pct"/>
          </w:tcPr>
          <w:p w14:paraId="06BF46D4" w14:textId="77777777" w:rsidR="007A2C57" w:rsidRPr="005A7BEF" w:rsidRDefault="007A2C57" w:rsidP="005A7BEF">
            <w:pPr>
              <w:spacing w:line="276" w:lineRule="auto"/>
              <w:jc w:val="center"/>
              <w:rPr>
                <w:rFonts w:ascii="Arial" w:hAnsi="Arial" w:cs="Arial"/>
                <w:sz w:val="16"/>
                <w:szCs w:val="16"/>
              </w:rPr>
            </w:pPr>
          </w:p>
        </w:tc>
        <w:tc>
          <w:tcPr>
            <w:tcW w:w="962" w:type="pct"/>
            <w:vAlign w:val="center"/>
          </w:tcPr>
          <w:p w14:paraId="730CF314" w14:textId="77777777" w:rsidR="007A2C57" w:rsidRPr="005A7BEF" w:rsidRDefault="007A2C57" w:rsidP="005A7BEF">
            <w:pPr>
              <w:spacing w:line="276" w:lineRule="auto"/>
              <w:jc w:val="center"/>
              <w:rPr>
                <w:rFonts w:ascii="Arial" w:hAnsi="Arial" w:cs="Arial"/>
                <w:sz w:val="16"/>
                <w:szCs w:val="16"/>
              </w:rPr>
            </w:pPr>
          </w:p>
        </w:tc>
      </w:tr>
      <w:tr w:rsidR="007A2C57" w:rsidRPr="005A7BEF" w14:paraId="0DE5EDAA" w14:textId="77777777" w:rsidTr="006B1548">
        <w:trPr>
          <w:trHeight w:val="989"/>
        </w:trPr>
        <w:tc>
          <w:tcPr>
            <w:tcW w:w="2111" w:type="pct"/>
          </w:tcPr>
          <w:p w14:paraId="2A157C4A" w14:textId="77777777" w:rsidR="00E972BE" w:rsidRDefault="004E5183" w:rsidP="005A7BEF">
            <w:pPr>
              <w:autoSpaceDE w:val="0"/>
              <w:autoSpaceDN w:val="0"/>
              <w:adjustRightInd w:val="0"/>
              <w:rPr>
                <w:rFonts w:ascii="Arial" w:hAnsi="Arial" w:cs="Arial"/>
                <w:sz w:val="16"/>
                <w:szCs w:val="16"/>
              </w:rPr>
            </w:pPr>
            <w:r w:rsidRPr="00842F8E">
              <w:rPr>
                <w:rFonts w:ascii="Arial" w:hAnsi="Arial" w:cs="Arial"/>
                <w:sz w:val="16"/>
                <w:szCs w:val="16"/>
              </w:rPr>
              <w:t>Q12</w:t>
            </w:r>
            <w:r w:rsidR="0001494E" w:rsidRPr="00842F8E">
              <w:rPr>
                <w:rFonts w:ascii="Arial" w:hAnsi="Arial" w:cs="Arial"/>
                <w:sz w:val="16"/>
                <w:szCs w:val="16"/>
              </w:rPr>
              <w:t xml:space="preserve"> </w:t>
            </w:r>
            <w:r w:rsidR="007A2C57" w:rsidRPr="00842F8E">
              <w:rPr>
                <w:rFonts w:ascii="Arial" w:hAnsi="Arial" w:cs="Arial"/>
                <w:sz w:val="16"/>
                <w:szCs w:val="16"/>
              </w:rPr>
              <w:t xml:space="preserve">How many teachers are there at John's school?  </w:t>
            </w:r>
          </w:p>
          <w:p w14:paraId="3238BC92" w14:textId="4F972CF8" w:rsidR="00E972BE" w:rsidRDefault="00E972BE" w:rsidP="005A7BEF">
            <w:pPr>
              <w:autoSpaceDE w:val="0"/>
              <w:autoSpaceDN w:val="0"/>
              <w:adjustRightInd w:val="0"/>
              <w:rPr>
                <w:rFonts w:ascii="Arial" w:hAnsi="Arial" w:cs="Arial"/>
                <w:sz w:val="16"/>
                <w:szCs w:val="16"/>
              </w:rPr>
            </w:pPr>
            <w:r w:rsidRPr="00C6149D">
              <w:rPr>
                <w:rFonts w:ascii="Arial" w:hAnsi="Arial" w:cs="Arial"/>
                <w:sz w:val="16"/>
                <w:szCs w:val="16"/>
              </w:rPr>
              <w:t xml:space="preserve">[Which answer did [Name] choose for this </w:t>
            </w:r>
            <w:r>
              <w:rPr>
                <w:rFonts w:ascii="Arial" w:hAnsi="Arial" w:cs="Arial"/>
                <w:sz w:val="16"/>
                <w:szCs w:val="16"/>
              </w:rPr>
              <w:t>question</w:t>
            </w:r>
            <w:r w:rsidRPr="00C6149D">
              <w:rPr>
                <w:rFonts w:ascii="Arial" w:hAnsi="Arial" w:cs="Arial"/>
                <w:sz w:val="16"/>
                <w:szCs w:val="16"/>
              </w:rPr>
              <w:t>?]</w:t>
            </w:r>
          </w:p>
          <w:p w14:paraId="35748DDE" w14:textId="06A2E506"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1 (a) One</w:t>
            </w:r>
          </w:p>
          <w:p w14:paraId="5373577D"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2 (b) Three</w:t>
            </w:r>
          </w:p>
          <w:p w14:paraId="0AF02816"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3 (c) Five</w:t>
            </w:r>
          </w:p>
          <w:p w14:paraId="3A3E8705"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4 (d) Six</w:t>
            </w:r>
          </w:p>
          <w:p w14:paraId="0BCE990C" w14:textId="75A50EC4"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 xml:space="preserve">5 </w:t>
            </w:r>
            <w:r w:rsidR="00085379">
              <w:rPr>
                <w:rFonts w:ascii="Arial" w:hAnsi="Arial" w:cs="Arial"/>
                <w:sz w:val="16"/>
                <w:szCs w:val="16"/>
              </w:rPr>
              <w:t>(</w:t>
            </w:r>
            <w:r w:rsidR="00085379" w:rsidRPr="001403DE">
              <w:rPr>
                <w:rFonts w:ascii="Arial" w:hAnsi="Arial" w:cs="Arial"/>
                <w:sz w:val="16"/>
                <w:szCs w:val="16"/>
              </w:rPr>
              <w:t>e</w:t>
            </w:r>
            <w:r w:rsidR="00085379">
              <w:rPr>
                <w:rFonts w:ascii="Arial" w:hAnsi="Arial" w:cs="Arial"/>
                <w:sz w:val="16"/>
                <w:szCs w:val="16"/>
              </w:rPr>
              <w:t>)</w:t>
            </w:r>
            <w:r w:rsidR="00085379" w:rsidRPr="001403DE">
              <w:rPr>
                <w:rFonts w:ascii="Arial" w:hAnsi="Arial" w:cs="Arial"/>
                <w:sz w:val="16"/>
                <w:szCs w:val="16"/>
              </w:rPr>
              <w:t>.</w:t>
            </w:r>
            <w:r w:rsidRPr="00085379">
              <w:rPr>
                <w:rFonts w:ascii="Arial" w:hAnsi="Arial" w:cs="Arial"/>
                <w:sz w:val="16"/>
                <w:szCs w:val="16"/>
              </w:rPr>
              <w:t>None of the above</w:t>
            </w:r>
          </w:p>
        </w:tc>
        <w:tc>
          <w:tcPr>
            <w:tcW w:w="964" w:type="pct"/>
            <w:vAlign w:val="center"/>
          </w:tcPr>
          <w:p w14:paraId="0FD206C0" w14:textId="77777777" w:rsidR="007A2C57" w:rsidRPr="005A7BEF" w:rsidRDefault="007A2C57" w:rsidP="005A7BEF">
            <w:pPr>
              <w:spacing w:line="276" w:lineRule="auto"/>
              <w:jc w:val="center"/>
              <w:rPr>
                <w:rFonts w:ascii="Arial" w:hAnsi="Arial" w:cs="Arial"/>
                <w:sz w:val="16"/>
                <w:szCs w:val="16"/>
              </w:rPr>
            </w:pPr>
          </w:p>
        </w:tc>
        <w:tc>
          <w:tcPr>
            <w:tcW w:w="962" w:type="pct"/>
          </w:tcPr>
          <w:p w14:paraId="0759BFBB" w14:textId="77777777" w:rsidR="007A2C57" w:rsidRPr="005A7BEF" w:rsidRDefault="007A2C57" w:rsidP="005A7BEF">
            <w:pPr>
              <w:spacing w:line="276" w:lineRule="auto"/>
              <w:jc w:val="center"/>
              <w:rPr>
                <w:rFonts w:ascii="Arial" w:hAnsi="Arial" w:cs="Arial"/>
                <w:sz w:val="16"/>
                <w:szCs w:val="16"/>
              </w:rPr>
            </w:pPr>
          </w:p>
        </w:tc>
        <w:tc>
          <w:tcPr>
            <w:tcW w:w="962" w:type="pct"/>
            <w:vAlign w:val="center"/>
          </w:tcPr>
          <w:p w14:paraId="191D2375" w14:textId="77777777" w:rsidR="007A2C57" w:rsidRPr="005A7BEF" w:rsidRDefault="007A2C57" w:rsidP="005A7BEF">
            <w:pPr>
              <w:spacing w:line="276" w:lineRule="auto"/>
              <w:jc w:val="center"/>
              <w:rPr>
                <w:rFonts w:ascii="Arial" w:hAnsi="Arial" w:cs="Arial"/>
                <w:sz w:val="16"/>
                <w:szCs w:val="16"/>
              </w:rPr>
            </w:pPr>
          </w:p>
        </w:tc>
      </w:tr>
      <w:tr w:rsidR="007A2C57" w:rsidRPr="005A7BEF" w14:paraId="16A8EF3E" w14:textId="77777777" w:rsidTr="006B1548">
        <w:trPr>
          <w:trHeight w:val="989"/>
        </w:trPr>
        <w:tc>
          <w:tcPr>
            <w:tcW w:w="2111" w:type="pct"/>
          </w:tcPr>
          <w:p w14:paraId="14B6C6B8" w14:textId="77777777" w:rsidR="00E972BE" w:rsidRDefault="004E5183" w:rsidP="005A7BEF">
            <w:pPr>
              <w:autoSpaceDE w:val="0"/>
              <w:autoSpaceDN w:val="0"/>
              <w:adjustRightInd w:val="0"/>
              <w:rPr>
                <w:rFonts w:ascii="Arial" w:hAnsi="Arial" w:cs="Arial"/>
                <w:sz w:val="16"/>
                <w:szCs w:val="16"/>
              </w:rPr>
            </w:pPr>
            <w:r w:rsidRPr="00842F8E">
              <w:rPr>
                <w:rFonts w:ascii="Arial" w:hAnsi="Arial" w:cs="Arial"/>
                <w:sz w:val="16"/>
                <w:szCs w:val="16"/>
              </w:rPr>
              <w:t>Q13</w:t>
            </w:r>
            <w:r w:rsidR="0001494E" w:rsidRPr="00842F8E">
              <w:rPr>
                <w:rFonts w:ascii="Arial" w:hAnsi="Arial" w:cs="Arial"/>
                <w:sz w:val="16"/>
                <w:szCs w:val="16"/>
              </w:rPr>
              <w:t xml:space="preserve"> </w:t>
            </w:r>
            <w:r w:rsidR="007A2C57" w:rsidRPr="00842F8E">
              <w:rPr>
                <w:rFonts w:ascii="Arial" w:hAnsi="Arial" w:cs="Arial"/>
                <w:sz w:val="16"/>
                <w:szCs w:val="16"/>
              </w:rPr>
              <w:t xml:space="preserve">What is John doing at school? </w:t>
            </w:r>
          </w:p>
          <w:p w14:paraId="48DB420A" w14:textId="58346BE3" w:rsidR="007A2C57" w:rsidRPr="00085379" w:rsidRDefault="00E972BE" w:rsidP="005A7BEF">
            <w:pPr>
              <w:autoSpaceDE w:val="0"/>
              <w:autoSpaceDN w:val="0"/>
              <w:adjustRightInd w:val="0"/>
              <w:rPr>
                <w:rFonts w:ascii="Arial" w:hAnsi="Arial" w:cs="Arial"/>
                <w:sz w:val="16"/>
                <w:szCs w:val="16"/>
              </w:rPr>
            </w:pPr>
            <w:r w:rsidRPr="00C6149D">
              <w:rPr>
                <w:rFonts w:ascii="Arial" w:hAnsi="Arial" w:cs="Arial"/>
                <w:sz w:val="16"/>
                <w:szCs w:val="16"/>
              </w:rPr>
              <w:t xml:space="preserve">[Which answer did [Name] choose for this </w:t>
            </w:r>
            <w:r>
              <w:rPr>
                <w:rFonts w:ascii="Arial" w:hAnsi="Arial" w:cs="Arial"/>
                <w:sz w:val="16"/>
                <w:szCs w:val="16"/>
              </w:rPr>
              <w:t>question</w:t>
            </w:r>
            <w:r w:rsidRPr="00C6149D">
              <w:rPr>
                <w:rFonts w:ascii="Arial" w:hAnsi="Arial" w:cs="Arial"/>
                <w:sz w:val="16"/>
                <w:szCs w:val="16"/>
              </w:rPr>
              <w:t>?]</w:t>
            </w:r>
          </w:p>
          <w:p w14:paraId="1E8144B7"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1 (a) Helping the teacher</w:t>
            </w:r>
          </w:p>
          <w:p w14:paraId="6035D41B"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2 (b) Talking with his friends</w:t>
            </w:r>
          </w:p>
          <w:p w14:paraId="0C16EF6C"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3 (c) Learning to read</w:t>
            </w:r>
          </w:p>
          <w:p w14:paraId="66EBAD04"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4 (d) Teaching the class</w:t>
            </w:r>
          </w:p>
          <w:p w14:paraId="7A5967CA" w14:textId="6E1BD8E0"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5</w:t>
            </w:r>
            <w:r w:rsidR="00085379">
              <w:rPr>
                <w:rFonts w:ascii="Arial" w:hAnsi="Arial" w:cs="Arial"/>
                <w:sz w:val="16"/>
                <w:szCs w:val="16"/>
              </w:rPr>
              <w:t xml:space="preserve"> (</w:t>
            </w:r>
            <w:r w:rsidR="00085379" w:rsidRPr="001403DE">
              <w:rPr>
                <w:rFonts w:ascii="Arial" w:hAnsi="Arial" w:cs="Arial"/>
                <w:sz w:val="16"/>
                <w:szCs w:val="16"/>
              </w:rPr>
              <w:t>e</w:t>
            </w:r>
            <w:r w:rsidR="00085379">
              <w:rPr>
                <w:rFonts w:ascii="Arial" w:hAnsi="Arial" w:cs="Arial"/>
                <w:sz w:val="16"/>
                <w:szCs w:val="16"/>
              </w:rPr>
              <w:t>)</w:t>
            </w:r>
            <w:r w:rsidR="00085379" w:rsidRPr="001403DE">
              <w:rPr>
                <w:rFonts w:ascii="Arial" w:hAnsi="Arial" w:cs="Arial"/>
                <w:sz w:val="16"/>
                <w:szCs w:val="16"/>
              </w:rPr>
              <w:t>.</w:t>
            </w:r>
            <w:r w:rsidRPr="00085379">
              <w:rPr>
                <w:rFonts w:ascii="Arial" w:hAnsi="Arial" w:cs="Arial"/>
                <w:sz w:val="16"/>
                <w:szCs w:val="16"/>
              </w:rPr>
              <w:t xml:space="preserve"> None of the above</w:t>
            </w:r>
          </w:p>
        </w:tc>
        <w:tc>
          <w:tcPr>
            <w:tcW w:w="964" w:type="pct"/>
            <w:vAlign w:val="center"/>
          </w:tcPr>
          <w:p w14:paraId="52EF9B74" w14:textId="77777777" w:rsidR="007A2C57" w:rsidRPr="005A7BEF" w:rsidRDefault="007A2C57" w:rsidP="005A7BEF">
            <w:pPr>
              <w:spacing w:line="276" w:lineRule="auto"/>
              <w:jc w:val="center"/>
              <w:rPr>
                <w:rFonts w:ascii="Arial" w:hAnsi="Arial" w:cs="Arial"/>
                <w:sz w:val="16"/>
                <w:szCs w:val="16"/>
              </w:rPr>
            </w:pPr>
          </w:p>
        </w:tc>
        <w:tc>
          <w:tcPr>
            <w:tcW w:w="962" w:type="pct"/>
          </w:tcPr>
          <w:p w14:paraId="4D2BA0B5" w14:textId="77777777" w:rsidR="007A2C57" w:rsidRPr="005A7BEF" w:rsidRDefault="007A2C57" w:rsidP="005A7BEF">
            <w:pPr>
              <w:spacing w:line="276" w:lineRule="auto"/>
              <w:jc w:val="center"/>
              <w:rPr>
                <w:rFonts w:ascii="Arial" w:hAnsi="Arial" w:cs="Arial"/>
                <w:sz w:val="16"/>
                <w:szCs w:val="16"/>
              </w:rPr>
            </w:pPr>
          </w:p>
        </w:tc>
        <w:tc>
          <w:tcPr>
            <w:tcW w:w="962" w:type="pct"/>
            <w:vAlign w:val="center"/>
          </w:tcPr>
          <w:p w14:paraId="1DC12B5A" w14:textId="77777777" w:rsidR="007A2C57" w:rsidRPr="005A7BEF" w:rsidRDefault="007A2C57" w:rsidP="005A7BEF">
            <w:pPr>
              <w:spacing w:line="276" w:lineRule="auto"/>
              <w:jc w:val="center"/>
              <w:rPr>
                <w:rFonts w:ascii="Arial" w:hAnsi="Arial" w:cs="Arial"/>
                <w:sz w:val="16"/>
                <w:szCs w:val="16"/>
              </w:rPr>
            </w:pPr>
          </w:p>
        </w:tc>
      </w:tr>
      <w:tr w:rsidR="007A2C57" w:rsidRPr="005A7BEF" w14:paraId="305891B7" w14:textId="77777777" w:rsidTr="006B1548">
        <w:trPr>
          <w:trHeight w:val="1034"/>
        </w:trPr>
        <w:tc>
          <w:tcPr>
            <w:tcW w:w="2111" w:type="pct"/>
          </w:tcPr>
          <w:p w14:paraId="145E6F39" w14:textId="77777777" w:rsidR="00E972BE" w:rsidRDefault="004E5183" w:rsidP="005A7BEF">
            <w:pPr>
              <w:autoSpaceDE w:val="0"/>
              <w:autoSpaceDN w:val="0"/>
              <w:adjustRightInd w:val="0"/>
              <w:rPr>
                <w:rFonts w:ascii="Arial" w:hAnsi="Arial" w:cs="Arial"/>
                <w:sz w:val="16"/>
                <w:szCs w:val="16"/>
              </w:rPr>
            </w:pPr>
            <w:r w:rsidRPr="00842F8E">
              <w:rPr>
                <w:rFonts w:ascii="Arial" w:hAnsi="Arial" w:cs="Arial"/>
                <w:sz w:val="16"/>
                <w:szCs w:val="16"/>
              </w:rPr>
              <w:t>Q14</w:t>
            </w:r>
            <w:r w:rsidR="007A2C57" w:rsidRPr="00842F8E">
              <w:rPr>
                <w:rFonts w:ascii="Arial" w:hAnsi="Arial" w:cs="Arial"/>
                <w:sz w:val="16"/>
                <w:szCs w:val="16"/>
              </w:rPr>
              <w:t xml:space="preserve"> Who is a school teacher?    </w:t>
            </w:r>
          </w:p>
          <w:p w14:paraId="69EEE54D" w14:textId="3D5BFB6B" w:rsidR="007A2C57" w:rsidRPr="00842F8E" w:rsidRDefault="00E972BE" w:rsidP="005A7BEF">
            <w:pPr>
              <w:autoSpaceDE w:val="0"/>
              <w:autoSpaceDN w:val="0"/>
              <w:adjustRightInd w:val="0"/>
              <w:rPr>
                <w:rFonts w:ascii="Arial" w:hAnsi="Arial" w:cs="Arial"/>
                <w:b/>
                <w:sz w:val="16"/>
                <w:szCs w:val="16"/>
              </w:rPr>
            </w:pPr>
            <w:r w:rsidRPr="00C6149D">
              <w:rPr>
                <w:rFonts w:ascii="Arial" w:hAnsi="Arial" w:cs="Arial"/>
                <w:sz w:val="16"/>
                <w:szCs w:val="16"/>
              </w:rPr>
              <w:t xml:space="preserve">[Which answer did [Name] choose for this </w:t>
            </w:r>
            <w:r>
              <w:rPr>
                <w:rFonts w:ascii="Arial" w:hAnsi="Arial" w:cs="Arial"/>
                <w:sz w:val="16"/>
                <w:szCs w:val="16"/>
              </w:rPr>
              <w:t>question</w:t>
            </w:r>
            <w:r w:rsidRPr="00C6149D">
              <w:rPr>
                <w:rFonts w:ascii="Arial" w:hAnsi="Arial" w:cs="Arial"/>
                <w:sz w:val="16"/>
                <w:szCs w:val="16"/>
              </w:rPr>
              <w:t>?]</w:t>
            </w:r>
          </w:p>
          <w:p w14:paraId="0CDFBBA1"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1 (a) John</w:t>
            </w:r>
          </w:p>
          <w:p w14:paraId="7E2DBE3D"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2 (b) John's father</w:t>
            </w:r>
          </w:p>
          <w:p w14:paraId="3BE8378D"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3 (c) John's brother</w:t>
            </w:r>
          </w:p>
          <w:p w14:paraId="56A7ECC5"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4 (d) John's mother</w:t>
            </w:r>
          </w:p>
          <w:p w14:paraId="03332586" w14:textId="0CC8FD09"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 xml:space="preserve">5 </w:t>
            </w:r>
            <w:r w:rsidR="00085379">
              <w:rPr>
                <w:rFonts w:ascii="Arial" w:hAnsi="Arial" w:cs="Arial"/>
                <w:sz w:val="16"/>
                <w:szCs w:val="16"/>
              </w:rPr>
              <w:t>(</w:t>
            </w:r>
            <w:r w:rsidR="00085379" w:rsidRPr="001403DE">
              <w:rPr>
                <w:rFonts w:ascii="Arial" w:hAnsi="Arial" w:cs="Arial"/>
                <w:sz w:val="16"/>
                <w:szCs w:val="16"/>
              </w:rPr>
              <w:t>e</w:t>
            </w:r>
            <w:r w:rsidR="00085379">
              <w:rPr>
                <w:rFonts w:ascii="Arial" w:hAnsi="Arial" w:cs="Arial"/>
                <w:sz w:val="16"/>
                <w:szCs w:val="16"/>
              </w:rPr>
              <w:t>)</w:t>
            </w:r>
            <w:r w:rsidR="00085379" w:rsidRPr="001403DE">
              <w:rPr>
                <w:rFonts w:ascii="Arial" w:hAnsi="Arial" w:cs="Arial"/>
                <w:sz w:val="16"/>
                <w:szCs w:val="16"/>
              </w:rPr>
              <w:t>.</w:t>
            </w:r>
            <w:r w:rsidRPr="00085379">
              <w:rPr>
                <w:rFonts w:ascii="Arial" w:hAnsi="Arial" w:cs="Arial"/>
                <w:sz w:val="16"/>
                <w:szCs w:val="16"/>
              </w:rPr>
              <w:t>. None of the above</w:t>
            </w:r>
          </w:p>
        </w:tc>
        <w:tc>
          <w:tcPr>
            <w:tcW w:w="964" w:type="pct"/>
            <w:vAlign w:val="center"/>
          </w:tcPr>
          <w:p w14:paraId="5C3344FE" w14:textId="77777777" w:rsidR="007A2C57" w:rsidRPr="005A7BEF" w:rsidRDefault="007A2C57" w:rsidP="005A7BEF">
            <w:pPr>
              <w:spacing w:line="276" w:lineRule="auto"/>
              <w:jc w:val="center"/>
              <w:rPr>
                <w:rFonts w:ascii="Arial" w:hAnsi="Arial" w:cs="Arial"/>
                <w:sz w:val="16"/>
                <w:szCs w:val="16"/>
              </w:rPr>
            </w:pPr>
          </w:p>
        </w:tc>
        <w:tc>
          <w:tcPr>
            <w:tcW w:w="962" w:type="pct"/>
          </w:tcPr>
          <w:p w14:paraId="35EAB0C6" w14:textId="77777777" w:rsidR="007A2C57" w:rsidRPr="005A7BEF" w:rsidRDefault="007A2C57" w:rsidP="005A7BEF">
            <w:pPr>
              <w:spacing w:line="276" w:lineRule="auto"/>
              <w:jc w:val="center"/>
              <w:rPr>
                <w:rFonts w:ascii="Arial" w:hAnsi="Arial" w:cs="Arial"/>
                <w:sz w:val="16"/>
                <w:szCs w:val="16"/>
              </w:rPr>
            </w:pPr>
          </w:p>
        </w:tc>
        <w:tc>
          <w:tcPr>
            <w:tcW w:w="962" w:type="pct"/>
            <w:vAlign w:val="center"/>
          </w:tcPr>
          <w:p w14:paraId="078C6703" w14:textId="77777777" w:rsidR="007A2C57" w:rsidRPr="005A7BEF" w:rsidRDefault="007A2C57" w:rsidP="005A7BEF">
            <w:pPr>
              <w:spacing w:line="276" w:lineRule="auto"/>
              <w:jc w:val="center"/>
              <w:rPr>
                <w:rFonts w:ascii="Arial" w:hAnsi="Arial" w:cs="Arial"/>
                <w:sz w:val="16"/>
                <w:szCs w:val="16"/>
              </w:rPr>
            </w:pPr>
          </w:p>
        </w:tc>
      </w:tr>
      <w:tr w:rsidR="007A2C57" w:rsidRPr="005A7BEF" w14:paraId="201824E9" w14:textId="77777777" w:rsidTr="006B1548">
        <w:trPr>
          <w:trHeight w:val="935"/>
        </w:trPr>
        <w:tc>
          <w:tcPr>
            <w:tcW w:w="2111" w:type="pct"/>
          </w:tcPr>
          <w:p w14:paraId="3EF9CC15" w14:textId="77777777" w:rsidR="00E972BE" w:rsidRDefault="004E5183" w:rsidP="005A7BEF">
            <w:pPr>
              <w:autoSpaceDE w:val="0"/>
              <w:autoSpaceDN w:val="0"/>
              <w:adjustRightInd w:val="0"/>
              <w:rPr>
                <w:rFonts w:ascii="Arial" w:hAnsi="Arial" w:cs="Arial"/>
                <w:sz w:val="16"/>
                <w:szCs w:val="16"/>
              </w:rPr>
            </w:pPr>
            <w:r w:rsidRPr="00842F8E">
              <w:rPr>
                <w:rFonts w:ascii="Arial" w:hAnsi="Arial" w:cs="Arial"/>
                <w:sz w:val="16"/>
                <w:szCs w:val="16"/>
              </w:rPr>
              <w:t>Q15</w:t>
            </w:r>
            <w:r w:rsidR="0001494E" w:rsidRPr="00842F8E">
              <w:rPr>
                <w:rFonts w:ascii="Arial" w:hAnsi="Arial" w:cs="Arial"/>
                <w:sz w:val="16"/>
                <w:szCs w:val="16"/>
              </w:rPr>
              <w:t xml:space="preserve"> </w:t>
            </w:r>
            <w:r w:rsidR="007A2C57" w:rsidRPr="00842F8E">
              <w:rPr>
                <w:rFonts w:ascii="Arial" w:hAnsi="Arial" w:cs="Arial"/>
                <w:sz w:val="16"/>
                <w:szCs w:val="16"/>
              </w:rPr>
              <w:t xml:space="preserve">What do John's parents want him to do?  </w:t>
            </w:r>
          </w:p>
          <w:p w14:paraId="324AD8D9" w14:textId="3EAC4C31" w:rsidR="00E972BE" w:rsidRDefault="00E972BE" w:rsidP="005A7BEF">
            <w:pPr>
              <w:autoSpaceDE w:val="0"/>
              <w:autoSpaceDN w:val="0"/>
              <w:adjustRightInd w:val="0"/>
              <w:rPr>
                <w:rFonts w:ascii="Arial" w:hAnsi="Arial" w:cs="Arial"/>
                <w:i/>
                <w:iCs/>
                <w:sz w:val="16"/>
                <w:szCs w:val="16"/>
              </w:rPr>
            </w:pPr>
            <w:r w:rsidRPr="00C6149D">
              <w:rPr>
                <w:rFonts w:ascii="Arial" w:hAnsi="Arial" w:cs="Arial"/>
                <w:sz w:val="16"/>
                <w:szCs w:val="16"/>
              </w:rPr>
              <w:t xml:space="preserve">[Which answer did [Name] choose for this </w:t>
            </w:r>
            <w:r>
              <w:rPr>
                <w:rFonts w:ascii="Arial" w:hAnsi="Arial" w:cs="Arial"/>
                <w:sz w:val="16"/>
                <w:szCs w:val="16"/>
              </w:rPr>
              <w:t>question</w:t>
            </w:r>
            <w:r w:rsidRPr="00C6149D">
              <w:rPr>
                <w:rFonts w:ascii="Arial" w:hAnsi="Arial" w:cs="Arial"/>
                <w:sz w:val="16"/>
                <w:szCs w:val="16"/>
              </w:rPr>
              <w:t>?]</w:t>
            </w:r>
          </w:p>
          <w:p w14:paraId="7B92B880" w14:textId="65E58C79"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i/>
                <w:iCs/>
                <w:sz w:val="16"/>
                <w:szCs w:val="16"/>
              </w:rPr>
              <w:t xml:space="preserve">1 (a) </w:t>
            </w:r>
            <w:r w:rsidRPr="00085379">
              <w:rPr>
                <w:rFonts w:ascii="Arial" w:hAnsi="Arial" w:cs="Arial"/>
                <w:sz w:val="16"/>
                <w:szCs w:val="16"/>
              </w:rPr>
              <w:t>Go to school</w:t>
            </w:r>
          </w:p>
          <w:p w14:paraId="46BCFBD6"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2 (b) Learn to read</w:t>
            </w:r>
          </w:p>
          <w:p w14:paraId="5B162BF7"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3 (c) Obey his teachers</w:t>
            </w:r>
          </w:p>
          <w:p w14:paraId="7CA179CB" w14:textId="77777777"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4 (d) Become a teacher</w:t>
            </w:r>
          </w:p>
          <w:p w14:paraId="59CA637F" w14:textId="72F3CC70" w:rsidR="007A2C57" w:rsidRPr="00085379" w:rsidRDefault="007A2C57" w:rsidP="005A7BEF">
            <w:pPr>
              <w:autoSpaceDE w:val="0"/>
              <w:autoSpaceDN w:val="0"/>
              <w:adjustRightInd w:val="0"/>
              <w:rPr>
                <w:rFonts w:ascii="Arial" w:hAnsi="Arial" w:cs="Arial"/>
                <w:sz w:val="16"/>
                <w:szCs w:val="16"/>
              </w:rPr>
            </w:pPr>
            <w:r w:rsidRPr="00085379">
              <w:rPr>
                <w:rFonts w:ascii="Arial" w:hAnsi="Arial" w:cs="Arial"/>
                <w:sz w:val="16"/>
                <w:szCs w:val="16"/>
              </w:rPr>
              <w:t xml:space="preserve">5 </w:t>
            </w:r>
            <w:r w:rsidR="00085379">
              <w:rPr>
                <w:rFonts w:ascii="Arial" w:hAnsi="Arial" w:cs="Arial"/>
                <w:sz w:val="16"/>
                <w:szCs w:val="16"/>
              </w:rPr>
              <w:t>(</w:t>
            </w:r>
            <w:r w:rsidR="00085379" w:rsidRPr="001403DE">
              <w:rPr>
                <w:rFonts w:ascii="Arial" w:hAnsi="Arial" w:cs="Arial"/>
                <w:sz w:val="16"/>
                <w:szCs w:val="16"/>
              </w:rPr>
              <w:t>e</w:t>
            </w:r>
            <w:r w:rsidR="00085379">
              <w:rPr>
                <w:rFonts w:ascii="Arial" w:hAnsi="Arial" w:cs="Arial"/>
                <w:sz w:val="16"/>
                <w:szCs w:val="16"/>
              </w:rPr>
              <w:t>)</w:t>
            </w:r>
            <w:r w:rsidR="00085379" w:rsidRPr="001403DE">
              <w:rPr>
                <w:rFonts w:ascii="Arial" w:hAnsi="Arial" w:cs="Arial"/>
                <w:sz w:val="16"/>
                <w:szCs w:val="16"/>
              </w:rPr>
              <w:t>.</w:t>
            </w:r>
            <w:r w:rsidRPr="00085379">
              <w:rPr>
                <w:rFonts w:ascii="Arial" w:hAnsi="Arial" w:cs="Arial"/>
                <w:sz w:val="16"/>
                <w:szCs w:val="16"/>
              </w:rPr>
              <w:t xml:space="preserve"> None of the above</w:t>
            </w:r>
          </w:p>
        </w:tc>
        <w:tc>
          <w:tcPr>
            <w:tcW w:w="964" w:type="pct"/>
            <w:vAlign w:val="center"/>
          </w:tcPr>
          <w:p w14:paraId="4457D7A1" w14:textId="77777777" w:rsidR="007A2C57" w:rsidRPr="005A7BEF" w:rsidRDefault="007A2C57" w:rsidP="005A7BEF">
            <w:pPr>
              <w:spacing w:line="276" w:lineRule="auto"/>
              <w:jc w:val="center"/>
              <w:rPr>
                <w:rFonts w:ascii="Arial" w:hAnsi="Arial" w:cs="Arial"/>
                <w:sz w:val="16"/>
                <w:szCs w:val="16"/>
              </w:rPr>
            </w:pPr>
          </w:p>
        </w:tc>
        <w:tc>
          <w:tcPr>
            <w:tcW w:w="962" w:type="pct"/>
          </w:tcPr>
          <w:p w14:paraId="78F802D1" w14:textId="77777777" w:rsidR="007A2C57" w:rsidRPr="005A7BEF" w:rsidRDefault="007A2C57" w:rsidP="005A7BEF">
            <w:pPr>
              <w:spacing w:line="276" w:lineRule="auto"/>
              <w:jc w:val="center"/>
              <w:rPr>
                <w:rFonts w:ascii="Arial" w:hAnsi="Arial" w:cs="Arial"/>
                <w:sz w:val="16"/>
                <w:szCs w:val="16"/>
              </w:rPr>
            </w:pPr>
          </w:p>
        </w:tc>
        <w:tc>
          <w:tcPr>
            <w:tcW w:w="962" w:type="pct"/>
            <w:vAlign w:val="center"/>
          </w:tcPr>
          <w:p w14:paraId="5D910921" w14:textId="77777777" w:rsidR="007A2C57" w:rsidRPr="005A7BEF" w:rsidRDefault="007A2C57" w:rsidP="005A7BEF">
            <w:pPr>
              <w:spacing w:line="276" w:lineRule="auto"/>
              <w:jc w:val="center"/>
              <w:rPr>
                <w:rFonts w:ascii="Arial" w:hAnsi="Arial" w:cs="Arial"/>
                <w:sz w:val="16"/>
                <w:szCs w:val="16"/>
              </w:rPr>
            </w:pPr>
          </w:p>
        </w:tc>
      </w:tr>
      <w:tr w:rsidR="007A2C57" w:rsidRPr="005A7BEF" w14:paraId="4F254432" w14:textId="77777777" w:rsidTr="006B1548">
        <w:trPr>
          <w:trHeight w:val="530"/>
        </w:trPr>
        <w:tc>
          <w:tcPr>
            <w:tcW w:w="2111" w:type="pct"/>
            <w:vAlign w:val="center"/>
          </w:tcPr>
          <w:p w14:paraId="594CC407" w14:textId="5308788A" w:rsidR="007A2C57" w:rsidRPr="00085379" w:rsidRDefault="007A2C57" w:rsidP="005A7BEF">
            <w:pPr>
              <w:rPr>
                <w:rFonts w:ascii="Arial" w:hAnsi="Arial" w:cs="Arial"/>
                <w:sz w:val="16"/>
                <w:szCs w:val="16"/>
              </w:rPr>
            </w:pPr>
            <w:r w:rsidRPr="00842F8E">
              <w:rPr>
                <w:rFonts w:ascii="Arial" w:hAnsi="Arial" w:cs="Arial"/>
                <w:sz w:val="16"/>
                <w:szCs w:val="16"/>
              </w:rPr>
              <w:t xml:space="preserve">Please </w:t>
            </w:r>
            <w:r w:rsidR="00085379">
              <w:rPr>
                <w:rFonts w:ascii="Arial" w:hAnsi="Arial" w:cs="Arial"/>
                <w:sz w:val="16"/>
                <w:szCs w:val="16"/>
              </w:rPr>
              <w:t>confirm</w:t>
            </w:r>
            <w:r w:rsidRPr="00842F8E">
              <w:rPr>
                <w:rFonts w:ascii="Arial" w:hAnsi="Arial" w:cs="Arial"/>
                <w:sz w:val="16"/>
                <w:szCs w:val="16"/>
              </w:rPr>
              <w:t xml:space="preserve"> the exact time.  </w:t>
            </w:r>
            <w:r w:rsidRPr="00085379">
              <w:rPr>
                <w:rFonts w:ascii="Arial" w:hAnsi="Arial" w:cs="Arial"/>
                <w:sz w:val="16"/>
                <w:szCs w:val="16"/>
              </w:rPr>
              <w:t>HH:MM</w:t>
            </w:r>
          </w:p>
        </w:tc>
        <w:tc>
          <w:tcPr>
            <w:tcW w:w="964" w:type="pct"/>
            <w:vAlign w:val="center"/>
          </w:tcPr>
          <w:p w14:paraId="71092206" w14:textId="77777777" w:rsidR="007A2C57" w:rsidRPr="005A7BEF" w:rsidRDefault="007A2C57" w:rsidP="005A7BEF">
            <w:pPr>
              <w:spacing w:line="276" w:lineRule="auto"/>
              <w:jc w:val="center"/>
              <w:rPr>
                <w:rFonts w:ascii="Arial" w:hAnsi="Arial" w:cs="Arial"/>
                <w:sz w:val="16"/>
                <w:szCs w:val="16"/>
              </w:rPr>
            </w:pPr>
          </w:p>
        </w:tc>
        <w:tc>
          <w:tcPr>
            <w:tcW w:w="962" w:type="pct"/>
          </w:tcPr>
          <w:p w14:paraId="066B2616" w14:textId="77777777" w:rsidR="007A2C57" w:rsidRPr="005A7BEF" w:rsidRDefault="007A2C57" w:rsidP="005A7BEF">
            <w:pPr>
              <w:spacing w:line="276" w:lineRule="auto"/>
              <w:jc w:val="center"/>
              <w:rPr>
                <w:rFonts w:ascii="Arial" w:hAnsi="Arial" w:cs="Arial"/>
                <w:sz w:val="16"/>
                <w:szCs w:val="16"/>
              </w:rPr>
            </w:pPr>
          </w:p>
        </w:tc>
        <w:tc>
          <w:tcPr>
            <w:tcW w:w="962" w:type="pct"/>
            <w:vAlign w:val="center"/>
          </w:tcPr>
          <w:p w14:paraId="57A0CEAA" w14:textId="77777777" w:rsidR="007A2C57" w:rsidRPr="005A7BEF" w:rsidRDefault="007A2C57" w:rsidP="005A7BEF">
            <w:pPr>
              <w:spacing w:line="276" w:lineRule="auto"/>
              <w:jc w:val="center"/>
              <w:rPr>
                <w:rFonts w:ascii="Arial" w:hAnsi="Arial" w:cs="Arial"/>
                <w:sz w:val="16"/>
                <w:szCs w:val="16"/>
              </w:rPr>
            </w:pPr>
          </w:p>
        </w:tc>
      </w:tr>
      <w:bookmarkEnd w:id="75"/>
    </w:tbl>
    <w:p w14:paraId="63B61657" w14:textId="77777777" w:rsidR="007A2C57" w:rsidRPr="005A7BEF" w:rsidRDefault="007A2C57" w:rsidP="005A7BEF">
      <w:pPr>
        <w:rPr>
          <w:rFonts w:ascii="Arial" w:hAnsi="Arial" w:cs="Arial"/>
          <w:lang w:val="en-GB"/>
        </w:rPr>
      </w:pPr>
    </w:p>
    <w:p w14:paraId="7160EBD0" w14:textId="260C86AB" w:rsidR="00E635B3" w:rsidRPr="005A7BEF" w:rsidRDefault="00E635B3" w:rsidP="005A7BEF">
      <w:pPr>
        <w:tabs>
          <w:tab w:val="left" w:pos="2310"/>
        </w:tabs>
        <w:rPr>
          <w:rFonts w:ascii="Arial" w:hAnsi="Arial" w:cs="Arial"/>
          <w:lang w:val="en-GB"/>
        </w:rPr>
      </w:pPr>
    </w:p>
    <w:p w14:paraId="6C5924A4" w14:textId="681BF067" w:rsidR="00E635B3" w:rsidRPr="005A7BEF" w:rsidRDefault="00E635B3" w:rsidP="005A7BEF">
      <w:pPr>
        <w:rPr>
          <w:rFonts w:ascii="Arial" w:hAnsi="Arial" w:cs="Arial"/>
          <w:lang w:val="en-GB"/>
        </w:rPr>
      </w:pPr>
    </w:p>
    <w:p w14:paraId="12E293B6" w14:textId="19495D00" w:rsidR="00C0402B" w:rsidRPr="005A7BEF" w:rsidRDefault="00C0402B" w:rsidP="005A7BEF">
      <w:pPr>
        <w:rPr>
          <w:rFonts w:ascii="Arial" w:hAnsi="Arial" w:cs="Arial"/>
          <w:lang w:val="en-GB"/>
        </w:rPr>
      </w:pPr>
    </w:p>
    <w:p w14:paraId="2E817F1A" w14:textId="38F5C177" w:rsidR="00C0402B" w:rsidRPr="005A7BEF" w:rsidRDefault="00C0402B" w:rsidP="005A7BEF">
      <w:pPr>
        <w:rPr>
          <w:rFonts w:ascii="Arial" w:hAnsi="Arial" w:cs="Arial"/>
          <w:lang w:val="en-GB"/>
        </w:rPr>
      </w:pPr>
    </w:p>
    <w:p w14:paraId="470BD4D6" w14:textId="2BF0F115" w:rsidR="00C0402B" w:rsidRPr="005A7BEF" w:rsidRDefault="00C0402B" w:rsidP="005A7BEF">
      <w:pPr>
        <w:rPr>
          <w:rFonts w:ascii="Arial" w:hAnsi="Arial" w:cs="Arial"/>
          <w:lang w:val="en-GB"/>
        </w:rPr>
      </w:pPr>
    </w:p>
    <w:p w14:paraId="555D7637" w14:textId="7D8CEFAC" w:rsidR="00C0402B" w:rsidRPr="005A7BEF" w:rsidRDefault="00C0402B" w:rsidP="005A7BEF">
      <w:pPr>
        <w:rPr>
          <w:rFonts w:ascii="Arial" w:hAnsi="Arial" w:cs="Arial"/>
          <w:lang w:val="en-GB"/>
        </w:rPr>
      </w:pPr>
    </w:p>
    <w:p w14:paraId="22D39591" w14:textId="2A1DADB9" w:rsidR="00C0402B" w:rsidRPr="005A7BEF" w:rsidRDefault="00C0402B" w:rsidP="005A7BEF">
      <w:pPr>
        <w:rPr>
          <w:rFonts w:ascii="Arial" w:hAnsi="Arial" w:cs="Arial"/>
          <w:lang w:val="en-GB"/>
        </w:rPr>
      </w:pPr>
    </w:p>
    <w:p w14:paraId="4F9E6813" w14:textId="0B0B80E4" w:rsidR="00C0402B" w:rsidRPr="005A7BEF" w:rsidRDefault="00C0402B" w:rsidP="005A7BEF">
      <w:pPr>
        <w:rPr>
          <w:rFonts w:ascii="Arial" w:hAnsi="Arial" w:cs="Arial"/>
          <w:lang w:val="en-GB"/>
        </w:rPr>
      </w:pPr>
    </w:p>
    <w:p w14:paraId="535C5217" w14:textId="17C61D17" w:rsidR="00C0402B" w:rsidRPr="005A7BEF" w:rsidRDefault="00C0402B" w:rsidP="005A7BEF">
      <w:pPr>
        <w:rPr>
          <w:rFonts w:ascii="Arial" w:hAnsi="Arial" w:cs="Arial"/>
          <w:lang w:val="en-GB"/>
        </w:rPr>
      </w:pPr>
    </w:p>
    <w:p w14:paraId="2656C1F1" w14:textId="695AF212" w:rsidR="00C0402B" w:rsidRPr="005A7BEF" w:rsidRDefault="00C0402B" w:rsidP="005A7BEF">
      <w:pPr>
        <w:rPr>
          <w:rFonts w:ascii="Arial" w:hAnsi="Arial" w:cs="Arial"/>
          <w:lang w:val="en-GB"/>
        </w:rPr>
      </w:pPr>
    </w:p>
    <w:p w14:paraId="61058D3B" w14:textId="2D07F178" w:rsidR="00C0402B" w:rsidRPr="005A7BEF" w:rsidRDefault="00C0402B" w:rsidP="005A7BEF">
      <w:pPr>
        <w:rPr>
          <w:rFonts w:ascii="Arial" w:hAnsi="Arial" w:cs="Arial"/>
          <w:lang w:val="en-GB"/>
        </w:rPr>
      </w:pPr>
    </w:p>
    <w:p w14:paraId="24C744B0" w14:textId="0BA2E158" w:rsidR="00C0402B" w:rsidRPr="005A7BEF" w:rsidRDefault="00C0402B" w:rsidP="005A7BEF">
      <w:pPr>
        <w:rPr>
          <w:rFonts w:ascii="Arial" w:hAnsi="Arial" w:cs="Arial"/>
          <w:lang w:val="en-GB"/>
        </w:rPr>
      </w:pPr>
    </w:p>
    <w:p w14:paraId="02AB9270" w14:textId="0B1D7F46" w:rsidR="00C0402B" w:rsidRPr="005A7BEF" w:rsidRDefault="00C0402B" w:rsidP="005A7BEF">
      <w:pPr>
        <w:rPr>
          <w:rFonts w:ascii="Arial" w:hAnsi="Arial" w:cs="Arial"/>
          <w:lang w:val="en-GB"/>
        </w:rPr>
      </w:pPr>
    </w:p>
    <w:p w14:paraId="05A856D5" w14:textId="2617EEE8" w:rsidR="00C0402B" w:rsidRPr="005A7BEF" w:rsidRDefault="00C0402B" w:rsidP="005A7BEF">
      <w:pPr>
        <w:rPr>
          <w:rFonts w:ascii="Arial" w:hAnsi="Arial" w:cs="Arial"/>
          <w:lang w:val="en-GB"/>
        </w:rPr>
      </w:pPr>
    </w:p>
    <w:p w14:paraId="501EF6C7" w14:textId="77777777" w:rsidR="00C0402B" w:rsidRPr="005A7BEF" w:rsidRDefault="00C0402B" w:rsidP="005A7BEF">
      <w:pPr>
        <w:rPr>
          <w:rFonts w:ascii="Arial" w:hAnsi="Arial" w:cs="Arial"/>
          <w:lang w:val="en-GB"/>
        </w:rPr>
      </w:pPr>
    </w:p>
    <w:p w14:paraId="7334FDE5" w14:textId="545A35D3" w:rsidR="00EC51E8" w:rsidRPr="005A7BEF" w:rsidRDefault="00EC51E8" w:rsidP="005A7BEF">
      <w:pPr>
        <w:rPr>
          <w:rFonts w:ascii="Arial" w:hAnsi="Arial" w:cs="Arial"/>
          <w:sz w:val="20"/>
          <w:szCs w:val="20"/>
        </w:rPr>
      </w:pPr>
    </w:p>
    <w:p w14:paraId="23CFCE53" w14:textId="77777777" w:rsidR="00EC51E8" w:rsidRPr="005A7BEF" w:rsidRDefault="00EC51E8" w:rsidP="005A7BEF">
      <w:pPr>
        <w:rPr>
          <w:rFonts w:ascii="Arial" w:hAnsi="Arial" w:cs="Arial"/>
          <w:sz w:val="20"/>
          <w:szCs w:val="20"/>
        </w:rPr>
      </w:pPr>
    </w:p>
    <w:p w14:paraId="0B1F256F" w14:textId="77777777" w:rsidR="00AA11FC" w:rsidRDefault="00AA11FC">
      <w:pPr>
        <w:rPr>
          <w:rFonts w:ascii="Arial" w:eastAsiaTheme="majorEastAsia" w:hAnsi="Arial" w:cs="Arial"/>
          <w:b/>
          <w:bCs/>
        </w:rPr>
      </w:pPr>
      <w:bookmarkStart w:id="76" w:name="_Toc516617791"/>
      <w:r>
        <w:rPr>
          <w:rFonts w:ascii="Arial" w:hAnsi="Arial" w:cs="Arial"/>
        </w:rPr>
        <w:br w:type="page"/>
      </w:r>
    </w:p>
    <w:p w14:paraId="5487A501" w14:textId="5EF22916" w:rsidR="00577FD5" w:rsidRPr="000158C1" w:rsidRDefault="00794623" w:rsidP="000158C1">
      <w:pPr>
        <w:pStyle w:val="Heading3"/>
        <w:rPr>
          <w:rFonts w:ascii="Arial" w:hAnsi="Arial" w:cs="Arial"/>
          <w:color w:val="auto"/>
          <w:sz w:val="24"/>
          <w:szCs w:val="24"/>
        </w:rPr>
      </w:pPr>
      <w:r w:rsidRPr="000158C1">
        <w:rPr>
          <w:rFonts w:ascii="Arial" w:hAnsi="Arial" w:cs="Arial"/>
          <w:color w:val="auto"/>
          <w:sz w:val="24"/>
          <w:szCs w:val="24"/>
        </w:rPr>
        <w:lastRenderedPageBreak/>
        <w:t>VI</w:t>
      </w:r>
      <w:r w:rsidR="002624D9" w:rsidRPr="000158C1">
        <w:rPr>
          <w:rFonts w:ascii="Arial" w:hAnsi="Arial" w:cs="Arial"/>
          <w:color w:val="auto"/>
          <w:sz w:val="24"/>
          <w:szCs w:val="24"/>
        </w:rPr>
        <w:t>I</w:t>
      </w:r>
      <w:r w:rsidR="000158C1">
        <w:rPr>
          <w:rFonts w:ascii="Arial" w:hAnsi="Arial" w:cs="Arial"/>
          <w:color w:val="auto"/>
          <w:sz w:val="24"/>
          <w:szCs w:val="24"/>
        </w:rPr>
        <w:t>.</w:t>
      </w:r>
      <w:r w:rsidRPr="000158C1">
        <w:rPr>
          <w:rFonts w:ascii="Arial" w:hAnsi="Arial" w:cs="Arial"/>
          <w:color w:val="auto"/>
          <w:sz w:val="24"/>
          <w:szCs w:val="24"/>
        </w:rPr>
        <w:t xml:space="preserve"> </w:t>
      </w:r>
      <w:r w:rsidR="00577FD5" w:rsidRPr="000158C1">
        <w:rPr>
          <w:rFonts w:ascii="Arial" w:hAnsi="Arial" w:cs="Arial"/>
          <w:color w:val="auto"/>
          <w:sz w:val="24"/>
          <w:szCs w:val="24"/>
        </w:rPr>
        <w:t>ANTHROPOMETRY</w:t>
      </w:r>
      <w:bookmarkEnd w:id="76"/>
      <w:r w:rsidR="00577FD5" w:rsidRPr="000158C1">
        <w:rPr>
          <w:rFonts w:ascii="Arial" w:hAnsi="Arial" w:cs="Arial"/>
          <w:color w:val="auto"/>
          <w:sz w:val="24"/>
          <w:szCs w:val="24"/>
        </w:rPr>
        <w:t xml:space="preserve"> </w:t>
      </w:r>
    </w:p>
    <w:p w14:paraId="72D1EC7B" w14:textId="51C275E0" w:rsidR="00577FD5" w:rsidRPr="005A7BEF" w:rsidRDefault="00577FD5" w:rsidP="005A7BEF">
      <w:pPr>
        <w:rPr>
          <w:rFonts w:ascii="Arial" w:hAnsi="Arial" w:cs="Arial"/>
          <w:sz w:val="20"/>
          <w:szCs w:val="20"/>
        </w:rPr>
      </w:pPr>
      <w:r w:rsidRPr="005A7BEF">
        <w:rPr>
          <w:rFonts w:ascii="Arial" w:hAnsi="Arial" w:cs="Arial"/>
          <w:i/>
          <w:sz w:val="20"/>
          <w:szCs w:val="20"/>
        </w:rPr>
        <w:t>(FILL OUT FOR ALL HOUSEHOLD MEMBERS</w:t>
      </w:r>
      <w:r w:rsidR="002624D9" w:rsidRPr="005A7BEF">
        <w:rPr>
          <w:rFonts w:ascii="Arial" w:hAnsi="Arial" w:cs="Arial"/>
          <w:i/>
          <w:sz w:val="20"/>
          <w:szCs w:val="20"/>
        </w:rPr>
        <w:t xml:space="preserve"> OF ALL AGES</w:t>
      </w:r>
      <w:r w:rsidRPr="005A7BEF">
        <w:rPr>
          <w:rFonts w:ascii="Arial" w:hAnsi="Arial" w:cs="Arial"/>
          <w:i/>
          <w:sz w:val="20"/>
          <w:szCs w:val="20"/>
        </w:rPr>
        <w:t>)</w:t>
      </w:r>
    </w:p>
    <w:tbl>
      <w:tblPr>
        <w:tblStyle w:val="TableGrid"/>
        <w:tblW w:w="0" w:type="auto"/>
        <w:tblLook w:val="04A0" w:firstRow="1" w:lastRow="0" w:firstColumn="1" w:lastColumn="0" w:noHBand="0" w:noVBand="1"/>
      </w:tblPr>
      <w:tblGrid>
        <w:gridCol w:w="3325"/>
        <w:gridCol w:w="720"/>
        <w:gridCol w:w="630"/>
        <w:gridCol w:w="540"/>
        <w:gridCol w:w="630"/>
        <w:gridCol w:w="630"/>
        <w:gridCol w:w="630"/>
        <w:gridCol w:w="630"/>
        <w:gridCol w:w="630"/>
        <w:gridCol w:w="630"/>
        <w:gridCol w:w="630"/>
        <w:gridCol w:w="630"/>
        <w:gridCol w:w="540"/>
        <w:gridCol w:w="630"/>
        <w:gridCol w:w="720"/>
        <w:gridCol w:w="540"/>
        <w:gridCol w:w="630"/>
        <w:gridCol w:w="540"/>
        <w:gridCol w:w="665"/>
      </w:tblGrid>
      <w:tr w:rsidR="00577FD5" w:rsidRPr="005A7BEF" w14:paraId="35A87440" w14:textId="77777777" w:rsidTr="006B1548">
        <w:trPr>
          <w:trHeight w:val="476"/>
          <w:tblHeader/>
        </w:trPr>
        <w:tc>
          <w:tcPr>
            <w:tcW w:w="3325" w:type="dxa"/>
            <w:shd w:val="clear" w:color="auto" w:fill="D9D9D9" w:themeFill="background1" w:themeFillShade="D9"/>
            <w:vAlign w:val="center"/>
          </w:tcPr>
          <w:p w14:paraId="7A6A11B5" w14:textId="77777777" w:rsidR="00577FD5" w:rsidRPr="005A7BEF" w:rsidRDefault="00577FD5" w:rsidP="005A7BEF">
            <w:pPr>
              <w:rPr>
                <w:rFonts w:ascii="Arial" w:hAnsi="Arial" w:cs="Arial"/>
                <w:b/>
              </w:rPr>
            </w:pPr>
            <w:r w:rsidRPr="005A7BEF">
              <w:rPr>
                <w:rFonts w:ascii="Arial" w:hAnsi="Arial" w:cs="Arial"/>
                <w:b/>
                <w:sz w:val="16"/>
                <w:szCs w:val="16"/>
              </w:rPr>
              <w:t>Member ID</w:t>
            </w:r>
          </w:p>
        </w:tc>
        <w:tc>
          <w:tcPr>
            <w:tcW w:w="720" w:type="dxa"/>
            <w:shd w:val="clear" w:color="auto" w:fill="D9D9D9" w:themeFill="background1" w:themeFillShade="D9"/>
            <w:vAlign w:val="center"/>
          </w:tcPr>
          <w:p w14:paraId="523643AA" w14:textId="77777777" w:rsidR="00577FD5" w:rsidRPr="005A7BEF" w:rsidRDefault="00577FD5" w:rsidP="005A7BEF">
            <w:pPr>
              <w:rPr>
                <w:rFonts w:ascii="Arial" w:hAnsi="Arial" w:cs="Arial"/>
                <w:b/>
              </w:rPr>
            </w:pPr>
            <w:r w:rsidRPr="005A7BEF">
              <w:rPr>
                <w:rFonts w:ascii="Arial" w:hAnsi="Arial" w:cs="Arial"/>
                <w:b/>
                <w:sz w:val="16"/>
                <w:szCs w:val="16"/>
              </w:rPr>
              <w:t>1</w:t>
            </w:r>
          </w:p>
        </w:tc>
        <w:tc>
          <w:tcPr>
            <w:tcW w:w="630" w:type="dxa"/>
            <w:shd w:val="clear" w:color="auto" w:fill="D9D9D9" w:themeFill="background1" w:themeFillShade="D9"/>
            <w:vAlign w:val="center"/>
          </w:tcPr>
          <w:p w14:paraId="06CEB4CA" w14:textId="77777777" w:rsidR="00577FD5" w:rsidRPr="005A7BEF" w:rsidRDefault="00577FD5" w:rsidP="005A7BEF">
            <w:pPr>
              <w:rPr>
                <w:rFonts w:ascii="Arial" w:hAnsi="Arial" w:cs="Arial"/>
                <w:b/>
              </w:rPr>
            </w:pPr>
            <w:r w:rsidRPr="005A7BEF">
              <w:rPr>
                <w:rFonts w:ascii="Arial" w:hAnsi="Arial" w:cs="Arial"/>
                <w:b/>
                <w:sz w:val="16"/>
                <w:szCs w:val="16"/>
              </w:rPr>
              <w:t>2</w:t>
            </w:r>
          </w:p>
        </w:tc>
        <w:tc>
          <w:tcPr>
            <w:tcW w:w="540" w:type="dxa"/>
            <w:shd w:val="clear" w:color="auto" w:fill="D9D9D9" w:themeFill="background1" w:themeFillShade="D9"/>
            <w:vAlign w:val="center"/>
          </w:tcPr>
          <w:p w14:paraId="42FA6FAA" w14:textId="77777777" w:rsidR="00577FD5" w:rsidRPr="005A7BEF" w:rsidRDefault="00577FD5" w:rsidP="005A7BEF">
            <w:pPr>
              <w:rPr>
                <w:rFonts w:ascii="Arial" w:hAnsi="Arial" w:cs="Arial"/>
                <w:b/>
              </w:rPr>
            </w:pPr>
            <w:r w:rsidRPr="005A7BEF">
              <w:rPr>
                <w:rFonts w:ascii="Arial" w:hAnsi="Arial" w:cs="Arial"/>
                <w:b/>
                <w:sz w:val="16"/>
                <w:szCs w:val="16"/>
              </w:rPr>
              <w:t>3</w:t>
            </w:r>
          </w:p>
        </w:tc>
        <w:tc>
          <w:tcPr>
            <w:tcW w:w="630" w:type="dxa"/>
            <w:shd w:val="clear" w:color="auto" w:fill="D9D9D9" w:themeFill="background1" w:themeFillShade="D9"/>
            <w:vAlign w:val="center"/>
          </w:tcPr>
          <w:p w14:paraId="1C9AB523" w14:textId="77777777" w:rsidR="00577FD5" w:rsidRPr="005A7BEF" w:rsidRDefault="00577FD5" w:rsidP="005A7BEF">
            <w:pPr>
              <w:rPr>
                <w:rFonts w:ascii="Arial" w:hAnsi="Arial" w:cs="Arial"/>
                <w:b/>
              </w:rPr>
            </w:pPr>
            <w:r w:rsidRPr="005A7BEF">
              <w:rPr>
                <w:rFonts w:ascii="Arial" w:hAnsi="Arial" w:cs="Arial"/>
                <w:b/>
                <w:sz w:val="16"/>
                <w:szCs w:val="16"/>
              </w:rPr>
              <w:t>4</w:t>
            </w:r>
          </w:p>
        </w:tc>
        <w:tc>
          <w:tcPr>
            <w:tcW w:w="630" w:type="dxa"/>
            <w:shd w:val="clear" w:color="auto" w:fill="D9D9D9" w:themeFill="background1" w:themeFillShade="D9"/>
            <w:vAlign w:val="center"/>
          </w:tcPr>
          <w:p w14:paraId="7623B429" w14:textId="77777777" w:rsidR="00577FD5" w:rsidRPr="005A7BEF" w:rsidRDefault="00577FD5" w:rsidP="005A7BEF">
            <w:pPr>
              <w:rPr>
                <w:rFonts w:ascii="Arial" w:hAnsi="Arial" w:cs="Arial"/>
                <w:b/>
              </w:rPr>
            </w:pPr>
            <w:r w:rsidRPr="005A7BEF">
              <w:rPr>
                <w:rFonts w:ascii="Arial" w:hAnsi="Arial" w:cs="Arial"/>
                <w:b/>
                <w:sz w:val="16"/>
                <w:szCs w:val="16"/>
              </w:rPr>
              <w:t>5</w:t>
            </w:r>
          </w:p>
        </w:tc>
        <w:tc>
          <w:tcPr>
            <w:tcW w:w="630" w:type="dxa"/>
            <w:shd w:val="clear" w:color="auto" w:fill="D9D9D9" w:themeFill="background1" w:themeFillShade="D9"/>
            <w:vAlign w:val="center"/>
          </w:tcPr>
          <w:p w14:paraId="52C38ECA" w14:textId="77777777" w:rsidR="00577FD5" w:rsidRPr="005A7BEF" w:rsidRDefault="00577FD5" w:rsidP="005A7BEF">
            <w:pPr>
              <w:rPr>
                <w:rFonts w:ascii="Arial" w:hAnsi="Arial" w:cs="Arial"/>
                <w:b/>
              </w:rPr>
            </w:pPr>
            <w:r w:rsidRPr="005A7BEF">
              <w:rPr>
                <w:rFonts w:ascii="Arial" w:hAnsi="Arial" w:cs="Arial"/>
                <w:b/>
                <w:sz w:val="16"/>
                <w:szCs w:val="16"/>
              </w:rPr>
              <w:t>6</w:t>
            </w:r>
          </w:p>
        </w:tc>
        <w:tc>
          <w:tcPr>
            <w:tcW w:w="630" w:type="dxa"/>
            <w:shd w:val="clear" w:color="auto" w:fill="D9D9D9" w:themeFill="background1" w:themeFillShade="D9"/>
            <w:vAlign w:val="center"/>
          </w:tcPr>
          <w:p w14:paraId="3349CC00" w14:textId="77777777" w:rsidR="00577FD5" w:rsidRPr="005A7BEF" w:rsidRDefault="00577FD5" w:rsidP="005A7BEF">
            <w:pPr>
              <w:rPr>
                <w:rFonts w:ascii="Arial" w:hAnsi="Arial" w:cs="Arial"/>
                <w:b/>
              </w:rPr>
            </w:pPr>
            <w:r w:rsidRPr="005A7BEF">
              <w:rPr>
                <w:rFonts w:ascii="Arial" w:hAnsi="Arial" w:cs="Arial"/>
                <w:b/>
                <w:sz w:val="16"/>
                <w:szCs w:val="16"/>
              </w:rPr>
              <w:t>7</w:t>
            </w:r>
          </w:p>
        </w:tc>
        <w:tc>
          <w:tcPr>
            <w:tcW w:w="630" w:type="dxa"/>
            <w:shd w:val="clear" w:color="auto" w:fill="D9D9D9" w:themeFill="background1" w:themeFillShade="D9"/>
            <w:vAlign w:val="center"/>
          </w:tcPr>
          <w:p w14:paraId="3123F611" w14:textId="77777777" w:rsidR="00577FD5" w:rsidRPr="005A7BEF" w:rsidRDefault="00577FD5" w:rsidP="005A7BEF">
            <w:pPr>
              <w:rPr>
                <w:rFonts w:ascii="Arial" w:hAnsi="Arial" w:cs="Arial"/>
                <w:b/>
              </w:rPr>
            </w:pPr>
            <w:r w:rsidRPr="005A7BEF">
              <w:rPr>
                <w:rFonts w:ascii="Arial" w:hAnsi="Arial" w:cs="Arial"/>
                <w:b/>
                <w:sz w:val="16"/>
                <w:szCs w:val="16"/>
              </w:rPr>
              <w:t>8</w:t>
            </w:r>
          </w:p>
        </w:tc>
        <w:tc>
          <w:tcPr>
            <w:tcW w:w="630" w:type="dxa"/>
            <w:shd w:val="clear" w:color="auto" w:fill="D9D9D9" w:themeFill="background1" w:themeFillShade="D9"/>
            <w:vAlign w:val="center"/>
          </w:tcPr>
          <w:p w14:paraId="4BA3AA64" w14:textId="77777777" w:rsidR="00577FD5" w:rsidRPr="005A7BEF" w:rsidRDefault="00577FD5" w:rsidP="005A7BEF">
            <w:pPr>
              <w:rPr>
                <w:rFonts w:ascii="Arial" w:hAnsi="Arial" w:cs="Arial"/>
                <w:b/>
              </w:rPr>
            </w:pPr>
            <w:r w:rsidRPr="005A7BEF">
              <w:rPr>
                <w:rFonts w:ascii="Arial" w:hAnsi="Arial" w:cs="Arial"/>
                <w:b/>
                <w:sz w:val="16"/>
                <w:szCs w:val="16"/>
              </w:rPr>
              <w:t>9</w:t>
            </w:r>
          </w:p>
        </w:tc>
        <w:tc>
          <w:tcPr>
            <w:tcW w:w="630" w:type="dxa"/>
            <w:shd w:val="clear" w:color="auto" w:fill="D9D9D9" w:themeFill="background1" w:themeFillShade="D9"/>
            <w:vAlign w:val="center"/>
          </w:tcPr>
          <w:p w14:paraId="60CC8B5A" w14:textId="77777777" w:rsidR="00577FD5" w:rsidRPr="005A7BEF" w:rsidRDefault="00577FD5" w:rsidP="005A7BEF">
            <w:pPr>
              <w:rPr>
                <w:rFonts w:ascii="Arial" w:hAnsi="Arial" w:cs="Arial"/>
                <w:b/>
              </w:rPr>
            </w:pPr>
            <w:r w:rsidRPr="005A7BEF">
              <w:rPr>
                <w:rFonts w:ascii="Arial" w:hAnsi="Arial" w:cs="Arial"/>
                <w:b/>
                <w:sz w:val="16"/>
                <w:szCs w:val="16"/>
              </w:rPr>
              <w:t>10</w:t>
            </w:r>
          </w:p>
        </w:tc>
        <w:tc>
          <w:tcPr>
            <w:tcW w:w="630" w:type="dxa"/>
            <w:shd w:val="clear" w:color="auto" w:fill="D9D9D9" w:themeFill="background1" w:themeFillShade="D9"/>
            <w:vAlign w:val="center"/>
          </w:tcPr>
          <w:p w14:paraId="220AF169" w14:textId="77777777" w:rsidR="00577FD5" w:rsidRPr="005A7BEF" w:rsidRDefault="00577FD5" w:rsidP="005A7BEF">
            <w:pPr>
              <w:rPr>
                <w:rFonts w:ascii="Arial" w:hAnsi="Arial" w:cs="Arial"/>
                <w:b/>
              </w:rPr>
            </w:pPr>
            <w:r w:rsidRPr="005A7BEF">
              <w:rPr>
                <w:rFonts w:ascii="Arial" w:hAnsi="Arial" w:cs="Arial"/>
                <w:b/>
                <w:sz w:val="16"/>
                <w:szCs w:val="16"/>
              </w:rPr>
              <w:t>11</w:t>
            </w:r>
          </w:p>
        </w:tc>
        <w:tc>
          <w:tcPr>
            <w:tcW w:w="540" w:type="dxa"/>
            <w:shd w:val="clear" w:color="auto" w:fill="D9D9D9" w:themeFill="background1" w:themeFillShade="D9"/>
            <w:vAlign w:val="center"/>
          </w:tcPr>
          <w:p w14:paraId="18DC0A56" w14:textId="77777777" w:rsidR="00577FD5" w:rsidRPr="005A7BEF" w:rsidRDefault="00577FD5" w:rsidP="005A7BEF">
            <w:pPr>
              <w:rPr>
                <w:rFonts w:ascii="Arial" w:hAnsi="Arial" w:cs="Arial"/>
                <w:b/>
              </w:rPr>
            </w:pPr>
            <w:r w:rsidRPr="005A7BEF">
              <w:rPr>
                <w:rFonts w:ascii="Arial" w:hAnsi="Arial" w:cs="Arial"/>
                <w:b/>
                <w:sz w:val="16"/>
                <w:szCs w:val="16"/>
              </w:rPr>
              <w:t>12</w:t>
            </w:r>
          </w:p>
        </w:tc>
        <w:tc>
          <w:tcPr>
            <w:tcW w:w="630" w:type="dxa"/>
            <w:shd w:val="clear" w:color="auto" w:fill="D9D9D9" w:themeFill="background1" w:themeFillShade="D9"/>
            <w:vAlign w:val="center"/>
          </w:tcPr>
          <w:p w14:paraId="4C8539C4" w14:textId="77777777" w:rsidR="00577FD5" w:rsidRPr="005A7BEF" w:rsidRDefault="00577FD5" w:rsidP="005A7BEF">
            <w:pPr>
              <w:rPr>
                <w:rFonts w:ascii="Arial" w:hAnsi="Arial" w:cs="Arial"/>
                <w:b/>
              </w:rPr>
            </w:pPr>
            <w:r w:rsidRPr="005A7BEF">
              <w:rPr>
                <w:rFonts w:ascii="Arial" w:hAnsi="Arial" w:cs="Arial"/>
                <w:b/>
                <w:sz w:val="16"/>
                <w:szCs w:val="16"/>
              </w:rPr>
              <w:t>13</w:t>
            </w:r>
          </w:p>
        </w:tc>
        <w:tc>
          <w:tcPr>
            <w:tcW w:w="720" w:type="dxa"/>
            <w:shd w:val="clear" w:color="auto" w:fill="D9D9D9" w:themeFill="background1" w:themeFillShade="D9"/>
            <w:vAlign w:val="center"/>
          </w:tcPr>
          <w:p w14:paraId="2E05FAB5" w14:textId="77777777" w:rsidR="00577FD5" w:rsidRPr="005A7BEF" w:rsidRDefault="00577FD5" w:rsidP="005A7BEF">
            <w:pPr>
              <w:rPr>
                <w:rFonts w:ascii="Arial" w:hAnsi="Arial" w:cs="Arial"/>
                <w:b/>
              </w:rPr>
            </w:pPr>
            <w:r w:rsidRPr="005A7BEF">
              <w:rPr>
                <w:rFonts w:ascii="Arial" w:hAnsi="Arial" w:cs="Arial"/>
                <w:b/>
                <w:sz w:val="16"/>
                <w:szCs w:val="16"/>
              </w:rPr>
              <w:t>14</w:t>
            </w:r>
          </w:p>
        </w:tc>
        <w:tc>
          <w:tcPr>
            <w:tcW w:w="540" w:type="dxa"/>
            <w:shd w:val="clear" w:color="auto" w:fill="D9D9D9" w:themeFill="background1" w:themeFillShade="D9"/>
            <w:vAlign w:val="center"/>
          </w:tcPr>
          <w:p w14:paraId="366FB7D0" w14:textId="77777777" w:rsidR="00577FD5" w:rsidRPr="005A7BEF" w:rsidRDefault="00577FD5" w:rsidP="005A7BEF">
            <w:pPr>
              <w:rPr>
                <w:rFonts w:ascii="Arial" w:hAnsi="Arial" w:cs="Arial"/>
                <w:b/>
              </w:rPr>
            </w:pPr>
            <w:r w:rsidRPr="005A7BEF">
              <w:rPr>
                <w:rFonts w:ascii="Arial" w:hAnsi="Arial" w:cs="Arial"/>
                <w:b/>
                <w:sz w:val="16"/>
                <w:szCs w:val="16"/>
              </w:rPr>
              <w:t>15</w:t>
            </w:r>
          </w:p>
        </w:tc>
        <w:tc>
          <w:tcPr>
            <w:tcW w:w="630" w:type="dxa"/>
            <w:shd w:val="clear" w:color="auto" w:fill="D9D9D9" w:themeFill="background1" w:themeFillShade="D9"/>
            <w:vAlign w:val="center"/>
          </w:tcPr>
          <w:p w14:paraId="76EB7A08" w14:textId="77777777" w:rsidR="00577FD5" w:rsidRPr="005A7BEF" w:rsidRDefault="00577FD5" w:rsidP="005A7BEF">
            <w:pPr>
              <w:rPr>
                <w:rFonts w:ascii="Arial" w:hAnsi="Arial" w:cs="Arial"/>
                <w:b/>
              </w:rPr>
            </w:pPr>
            <w:r w:rsidRPr="005A7BEF">
              <w:rPr>
                <w:rFonts w:ascii="Arial" w:hAnsi="Arial" w:cs="Arial"/>
                <w:b/>
                <w:sz w:val="16"/>
                <w:szCs w:val="16"/>
              </w:rPr>
              <w:t>16</w:t>
            </w:r>
          </w:p>
        </w:tc>
        <w:tc>
          <w:tcPr>
            <w:tcW w:w="540" w:type="dxa"/>
            <w:shd w:val="clear" w:color="auto" w:fill="D9D9D9" w:themeFill="background1" w:themeFillShade="D9"/>
            <w:vAlign w:val="center"/>
          </w:tcPr>
          <w:p w14:paraId="42B56C15" w14:textId="77777777" w:rsidR="00577FD5" w:rsidRPr="005A7BEF" w:rsidRDefault="00577FD5" w:rsidP="005A7BEF">
            <w:pPr>
              <w:rPr>
                <w:rFonts w:ascii="Arial" w:hAnsi="Arial" w:cs="Arial"/>
                <w:b/>
              </w:rPr>
            </w:pPr>
            <w:r w:rsidRPr="005A7BEF">
              <w:rPr>
                <w:rFonts w:ascii="Arial" w:hAnsi="Arial" w:cs="Arial"/>
                <w:b/>
                <w:sz w:val="16"/>
                <w:szCs w:val="16"/>
              </w:rPr>
              <w:t>17</w:t>
            </w:r>
          </w:p>
        </w:tc>
        <w:tc>
          <w:tcPr>
            <w:tcW w:w="665" w:type="dxa"/>
            <w:shd w:val="clear" w:color="auto" w:fill="D9D9D9" w:themeFill="background1" w:themeFillShade="D9"/>
            <w:vAlign w:val="center"/>
          </w:tcPr>
          <w:p w14:paraId="4500401D" w14:textId="77777777" w:rsidR="00577FD5" w:rsidRPr="005A7BEF" w:rsidRDefault="00577FD5" w:rsidP="005A7BEF">
            <w:pPr>
              <w:rPr>
                <w:rFonts w:ascii="Arial" w:hAnsi="Arial" w:cs="Arial"/>
                <w:b/>
              </w:rPr>
            </w:pPr>
            <w:r w:rsidRPr="005A7BEF">
              <w:rPr>
                <w:rFonts w:ascii="Arial" w:hAnsi="Arial" w:cs="Arial"/>
                <w:b/>
                <w:sz w:val="16"/>
                <w:szCs w:val="16"/>
              </w:rPr>
              <w:t>18</w:t>
            </w:r>
          </w:p>
        </w:tc>
      </w:tr>
      <w:tr w:rsidR="00577FD5" w:rsidRPr="005A7BEF" w14:paraId="403B1F9A" w14:textId="77777777" w:rsidTr="006B1548">
        <w:tc>
          <w:tcPr>
            <w:tcW w:w="3325" w:type="dxa"/>
          </w:tcPr>
          <w:p w14:paraId="1A807B51" w14:textId="4AD05108" w:rsidR="00577FD5" w:rsidRPr="008D4F63" w:rsidRDefault="004E5183" w:rsidP="005A7BEF">
            <w:pPr>
              <w:rPr>
                <w:rFonts w:ascii="Arial" w:hAnsi="Arial" w:cs="Arial"/>
                <w:sz w:val="20"/>
                <w:szCs w:val="20"/>
              </w:rPr>
            </w:pPr>
            <w:r w:rsidRPr="008D4F63">
              <w:rPr>
                <w:rFonts w:ascii="Arial" w:hAnsi="Arial" w:cs="Arial"/>
                <w:sz w:val="20"/>
                <w:szCs w:val="20"/>
              </w:rPr>
              <w:t>Q</w:t>
            </w:r>
            <w:r w:rsidR="00577FD5" w:rsidRPr="008D4F63">
              <w:rPr>
                <w:rFonts w:ascii="Arial" w:hAnsi="Arial" w:cs="Arial"/>
                <w:sz w:val="20"/>
                <w:szCs w:val="20"/>
              </w:rPr>
              <w:t xml:space="preserve">1. </w:t>
            </w:r>
            <w:r w:rsidR="00551A48" w:rsidRPr="008D4F63">
              <w:rPr>
                <w:rFonts w:ascii="Arial" w:hAnsi="Arial" w:cs="Arial"/>
                <w:sz w:val="20"/>
                <w:szCs w:val="20"/>
              </w:rPr>
              <w:t xml:space="preserve">Can </w:t>
            </w:r>
            <w:r w:rsidR="00577FD5" w:rsidRPr="008D4F63">
              <w:rPr>
                <w:rFonts w:ascii="Arial" w:hAnsi="Arial" w:cs="Arial"/>
                <w:sz w:val="20"/>
                <w:szCs w:val="20"/>
              </w:rPr>
              <w:t>[Name]</w:t>
            </w:r>
            <w:r w:rsidR="00551A48" w:rsidRPr="008D4F63">
              <w:rPr>
                <w:rFonts w:ascii="Arial" w:hAnsi="Arial" w:cs="Arial"/>
                <w:sz w:val="20"/>
                <w:szCs w:val="20"/>
              </w:rPr>
              <w:t xml:space="preserve"> be</w:t>
            </w:r>
            <w:r w:rsidR="00577FD5" w:rsidRPr="008D4F63">
              <w:rPr>
                <w:rFonts w:ascii="Arial" w:hAnsi="Arial" w:cs="Arial"/>
                <w:sz w:val="20"/>
                <w:szCs w:val="20"/>
              </w:rPr>
              <w:t xml:space="preserve"> measured?  </w:t>
            </w:r>
          </w:p>
          <w:p w14:paraId="4E079184" w14:textId="34C16D29" w:rsidR="00577FD5" w:rsidRPr="00A45B78" w:rsidRDefault="00577FD5" w:rsidP="005A7BEF">
            <w:pPr>
              <w:rPr>
                <w:rFonts w:ascii="Arial" w:hAnsi="Arial" w:cs="Arial"/>
                <w:sz w:val="16"/>
                <w:szCs w:val="16"/>
              </w:rPr>
            </w:pPr>
            <w:r w:rsidRPr="00A45B78">
              <w:rPr>
                <w:rFonts w:ascii="Arial" w:hAnsi="Arial" w:cs="Arial"/>
                <w:sz w:val="16"/>
                <w:szCs w:val="16"/>
              </w:rPr>
              <w:t xml:space="preserve"> 1. Yes</w:t>
            </w:r>
            <w:r w:rsidR="006D4B99" w:rsidRPr="00A45B78">
              <w:rPr>
                <w:rFonts w:ascii="Arial" w:hAnsi="Arial" w:cs="Arial"/>
                <w:sz w:val="16"/>
                <w:szCs w:val="16"/>
              </w:rPr>
              <w:t xml:space="preserve">     &gt;&gt;  </w:t>
            </w:r>
            <w:r w:rsidR="00551A48" w:rsidRPr="00A45B78">
              <w:rPr>
                <w:rFonts w:ascii="Arial" w:hAnsi="Arial" w:cs="Arial"/>
                <w:sz w:val="16"/>
                <w:szCs w:val="16"/>
              </w:rPr>
              <w:t>Q</w:t>
            </w:r>
            <w:r w:rsidR="006D4B99" w:rsidRPr="00A45B78">
              <w:rPr>
                <w:rFonts w:ascii="Arial" w:hAnsi="Arial" w:cs="Arial"/>
                <w:sz w:val="16"/>
                <w:szCs w:val="16"/>
              </w:rPr>
              <w:t>3</w:t>
            </w:r>
          </w:p>
          <w:p w14:paraId="13664C8C" w14:textId="7B857BC8" w:rsidR="00577FD5" w:rsidRPr="005A7BEF" w:rsidRDefault="00577FD5" w:rsidP="005A7BEF">
            <w:pPr>
              <w:rPr>
                <w:rFonts w:ascii="Arial" w:hAnsi="Arial" w:cs="Arial"/>
                <w:b/>
              </w:rPr>
            </w:pPr>
            <w:r w:rsidRPr="00A45B78">
              <w:rPr>
                <w:rFonts w:ascii="Arial" w:hAnsi="Arial" w:cs="Arial"/>
                <w:sz w:val="16"/>
                <w:szCs w:val="16"/>
              </w:rPr>
              <w:t xml:space="preserve"> 5. No</w:t>
            </w:r>
            <w:r w:rsidR="006D4B99" w:rsidRPr="00A45B78">
              <w:rPr>
                <w:rFonts w:ascii="Arial" w:hAnsi="Arial" w:cs="Arial"/>
                <w:sz w:val="16"/>
                <w:szCs w:val="16"/>
              </w:rPr>
              <w:t xml:space="preserve">    </w:t>
            </w:r>
            <w:r w:rsidR="006D4B99" w:rsidRPr="001403DE">
              <w:rPr>
                <w:rFonts w:ascii="Arial" w:hAnsi="Arial" w:cs="Arial"/>
                <w:sz w:val="16"/>
                <w:szCs w:val="16"/>
              </w:rPr>
              <w:t xml:space="preserve"> </w:t>
            </w:r>
          </w:p>
        </w:tc>
        <w:tc>
          <w:tcPr>
            <w:tcW w:w="720" w:type="dxa"/>
          </w:tcPr>
          <w:p w14:paraId="5693574C" w14:textId="77777777" w:rsidR="00577FD5" w:rsidRPr="005A7BEF" w:rsidRDefault="00577FD5" w:rsidP="005A7BEF">
            <w:pPr>
              <w:rPr>
                <w:rFonts w:ascii="Arial" w:hAnsi="Arial" w:cs="Arial"/>
                <w:b/>
              </w:rPr>
            </w:pPr>
          </w:p>
        </w:tc>
        <w:tc>
          <w:tcPr>
            <w:tcW w:w="630" w:type="dxa"/>
          </w:tcPr>
          <w:p w14:paraId="6D88E08A" w14:textId="77777777" w:rsidR="00577FD5" w:rsidRPr="005A7BEF" w:rsidRDefault="00577FD5" w:rsidP="005A7BEF">
            <w:pPr>
              <w:rPr>
                <w:rFonts w:ascii="Arial" w:hAnsi="Arial" w:cs="Arial"/>
                <w:b/>
              </w:rPr>
            </w:pPr>
          </w:p>
        </w:tc>
        <w:tc>
          <w:tcPr>
            <w:tcW w:w="540" w:type="dxa"/>
          </w:tcPr>
          <w:p w14:paraId="371AF77C" w14:textId="77777777" w:rsidR="00577FD5" w:rsidRPr="005A7BEF" w:rsidRDefault="00577FD5" w:rsidP="005A7BEF">
            <w:pPr>
              <w:rPr>
                <w:rFonts w:ascii="Arial" w:hAnsi="Arial" w:cs="Arial"/>
                <w:b/>
              </w:rPr>
            </w:pPr>
          </w:p>
        </w:tc>
        <w:tc>
          <w:tcPr>
            <w:tcW w:w="630" w:type="dxa"/>
          </w:tcPr>
          <w:p w14:paraId="20951283" w14:textId="77777777" w:rsidR="00577FD5" w:rsidRPr="005A7BEF" w:rsidRDefault="00577FD5" w:rsidP="005A7BEF">
            <w:pPr>
              <w:rPr>
                <w:rFonts w:ascii="Arial" w:hAnsi="Arial" w:cs="Arial"/>
                <w:b/>
              </w:rPr>
            </w:pPr>
          </w:p>
        </w:tc>
        <w:tc>
          <w:tcPr>
            <w:tcW w:w="630" w:type="dxa"/>
          </w:tcPr>
          <w:p w14:paraId="11F3E37D" w14:textId="77777777" w:rsidR="00577FD5" w:rsidRPr="005A7BEF" w:rsidRDefault="00577FD5" w:rsidP="005A7BEF">
            <w:pPr>
              <w:rPr>
                <w:rFonts w:ascii="Arial" w:hAnsi="Arial" w:cs="Arial"/>
                <w:b/>
              </w:rPr>
            </w:pPr>
          </w:p>
        </w:tc>
        <w:tc>
          <w:tcPr>
            <w:tcW w:w="630" w:type="dxa"/>
          </w:tcPr>
          <w:p w14:paraId="546AF937" w14:textId="77777777" w:rsidR="00577FD5" w:rsidRPr="005A7BEF" w:rsidRDefault="00577FD5" w:rsidP="005A7BEF">
            <w:pPr>
              <w:rPr>
                <w:rFonts w:ascii="Arial" w:hAnsi="Arial" w:cs="Arial"/>
                <w:b/>
              </w:rPr>
            </w:pPr>
          </w:p>
        </w:tc>
        <w:tc>
          <w:tcPr>
            <w:tcW w:w="630" w:type="dxa"/>
          </w:tcPr>
          <w:p w14:paraId="26E7A5C6" w14:textId="77777777" w:rsidR="00577FD5" w:rsidRPr="005A7BEF" w:rsidRDefault="00577FD5" w:rsidP="005A7BEF">
            <w:pPr>
              <w:rPr>
                <w:rFonts w:ascii="Arial" w:hAnsi="Arial" w:cs="Arial"/>
                <w:b/>
              </w:rPr>
            </w:pPr>
          </w:p>
        </w:tc>
        <w:tc>
          <w:tcPr>
            <w:tcW w:w="630" w:type="dxa"/>
          </w:tcPr>
          <w:p w14:paraId="1FCF5AE6" w14:textId="77777777" w:rsidR="00577FD5" w:rsidRPr="005A7BEF" w:rsidRDefault="00577FD5" w:rsidP="005A7BEF">
            <w:pPr>
              <w:rPr>
                <w:rFonts w:ascii="Arial" w:hAnsi="Arial" w:cs="Arial"/>
                <w:b/>
              </w:rPr>
            </w:pPr>
          </w:p>
        </w:tc>
        <w:tc>
          <w:tcPr>
            <w:tcW w:w="630" w:type="dxa"/>
          </w:tcPr>
          <w:p w14:paraId="70DEE558" w14:textId="77777777" w:rsidR="00577FD5" w:rsidRPr="005A7BEF" w:rsidRDefault="00577FD5" w:rsidP="005A7BEF">
            <w:pPr>
              <w:rPr>
                <w:rFonts w:ascii="Arial" w:hAnsi="Arial" w:cs="Arial"/>
                <w:b/>
              </w:rPr>
            </w:pPr>
          </w:p>
        </w:tc>
        <w:tc>
          <w:tcPr>
            <w:tcW w:w="630" w:type="dxa"/>
          </w:tcPr>
          <w:p w14:paraId="32115F39" w14:textId="77777777" w:rsidR="00577FD5" w:rsidRPr="005A7BEF" w:rsidRDefault="00577FD5" w:rsidP="005A7BEF">
            <w:pPr>
              <w:rPr>
                <w:rFonts w:ascii="Arial" w:hAnsi="Arial" w:cs="Arial"/>
                <w:b/>
              </w:rPr>
            </w:pPr>
          </w:p>
        </w:tc>
        <w:tc>
          <w:tcPr>
            <w:tcW w:w="630" w:type="dxa"/>
          </w:tcPr>
          <w:p w14:paraId="5F7EEA18" w14:textId="77777777" w:rsidR="00577FD5" w:rsidRPr="005A7BEF" w:rsidRDefault="00577FD5" w:rsidP="005A7BEF">
            <w:pPr>
              <w:rPr>
                <w:rFonts w:ascii="Arial" w:hAnsi="Arial" w:cs="Arial"/>
                <w:b/>
              </w:rPr>
            </w:pPr>
          </w:p>
        </w:tc>
        <w:tc>
          <w:tcPr>
            <w:tcW w:w="540" w:type="dxa"/>
          </w:tcPr>
          <w:p w14:paraId="22E77323" w14:textId="77777777" w:rsidR="00577FD5" w:rsidRPr="005A7BEF" w:rsidRDefault="00577FD5" w:rsidP="005A7BEF">
            <w:pPr>
              <w:rPr>
                <w:rFonts w:ascii="Arial" w:hAnsi="Arial" w:cs="Arial"/>
                <w:b/>
              </w:rPr>
            </w:pPr>
          </w:p>
        </w:tc>
        <w:tc>
          <w:tcPr>
            <w:tcW w:w="630" w:type="dxa"/>
          </w:tcPr>
          <w:p w14:paraId="2438C615" w14:textId="77777777" w:rsidR="00577FD5" w:rsidRPr="005A7BEF" w:rsidRDefault="00577FD5" w:rsidP="005A7BEF">
            <w:pPr>
              <w:rPr>
                <w:rFonts w:ascii="Arial" w:hAnsi="Arial" w:cs="Arial"/>
                <w:b/>
              </w:rPr>
            </w:pPr>
          </w:p>
        </w:tc>
        <w:tc>
          <w:tcPr>
            <w:tcW w:w="720" w:type="dxa"/>
          </w:tcPr>
          <w:p w14:paraId="3113C83B" w14:textId="77777777" w:rsidR="00577FD5" w:rsidRPr="005A7BEF" w:rsidRDefault="00577FD5" w:rsidP="005A7BEF">
            <w:pPr>
              <w:rPr>
                <w:rFonts w:ascii="Arial" w:hAnsi="Arial" w:cs="Arial"/>
                <w:b/>
              </w:rPr>
            </w:pPr>
          </w:p>
        </w:tc>
        <w:tc>
          <w:tcPr>
            <w:tcW w:w="540" w:type="dxa"/>
          </w:tcPr>
          <w:p w14:paraId="5EF5468A" w14:textId="77777777" w:rsidR="00577FD5" w:rsidRPr="005A7BEF" w:rsidRDefault="00577FD5" w:rsidP="005A7BEF">
            <w:pPr>
              <w:rPr>
                <w:rFonts w:ascii="Arial" w:hAnsi="Arial" w:cs="Arial"/>
                <w:b/>
              </w:rPr>
            </w:pPr>
          </w:p>
        </w:tc>
        <w:tc>
          <w:tcPr>
            <w:tcW w:w="630" w:type="dxa"/>
          </w:tcPr>
          <w:p w14:paraId="02A00470" w14:textId="77777777" w:rsidR="00577FD5" w:rsidRPr="005A7BEF" w:rsidRDefault="00577FD5" w:rsidP="005A7BEF">
            <w:pPr>
              <w:rPr>
                <w:rFonts w:ascii="Arial" w:hAnsi="Arial" w:cs="Arial"/>
                <w:b/>
              </w:rPr>
            </w:pPr>
          </w:p>
        </w:tc>
        <w:tc>
          <w:tcPr>
            <w:tcW w:w="540" w:type="dxa"/>
          </w:tcPr>
          <w:p w14:paraId="4FD6EA2B" w14:textId="77777777" w:rsidR="00577FD5" w:rsidRPr="005A7BEF" w:rsidRDefault="00577FD5" w:rsidP="005A7BEF">
            <w:pPr>
              <w:rPr>
                <w:rFonts w:ascii="Arial" w:hAnsi="Arial" w:cs="Arial"/>
                <w:b/>
              </w:rPr>
            </w:pPr>
          </w:p>
        </w:tc>
        <w:tc>
          <w:tcPr>
            <w:tcW w:w="665" w:type="dxa"/>
          </w:tcPr>
          <w:p w14:paraId="02E25748" w14:textId="77777777" w:rsidR="00577FD5" w:rsidRPr="005A7BEF" w:rsidRDefault="00577FD5" w:rsidP="005A7BEF">
            <w:pPr>
              <w:rPr>
                <w:rFonts w:ascii="Arial" w:hAnsi="Arial" w:cs="Arial"/>
                <w:b/>
              </w:rPr>
            </w:pPr>
          </w:p>
        </w:tc>
      </w:tr>
      <w:tr w:rsidR="00577FD5" w:rsidRPr="005A7BEF" w14:paraId="19393767" w14:textId="77777777" w:rsidTr="006B1548">
        <w:tc>
          <w:tcPr>
            <w:tcW w:w="3325" w:type="dxa"/>
          </w:tcPr>
          <w:p w14:paraId="37382480" w14:textId="4AEAA935" w:rsidR="00577FD5" w:rsidRPr="008D4F63" w:rsidRDefault="004E5183" w:rsidP="005A7BEF">
            <w:pPr>
              <w:rPr>
                <w:rFonts w:ascii="Arial" w:hAnsi="Arial" w:cs="Arial"/>
                <w:sz w:val="22"/>
                <w:szCs w:val="22"/>
              </w:rPr>
            </w:pPr>
            <w:r w:rsidRPr="008D4F63">
              <w:rPr>
                <w:rFonts w:ascii="Arial" w:hAnsi="Arial" w:cs="Arial"/>
                <w:sz w:val="22"/>
                <w:szCs w:val="22"/>
              </w:rPr>
              <w:t>Q</w:t>
            </w:r>
            <w:r w:rsidR="00577FD5" w:rsidRPr="008D4F63">
              <w:rPr>
                <w:rFonts w:ascii="Arial" w:hAnsi="Arial" w:cs="Arial"/>
                <w:sz w:val="22"/>
                <w:szCs w:val="22"/>
              </w:rPr>
              <w:t xml:space="preserve">2. </w:t>
            </w:r>
            <w:r w:rsidR="00551A48" w:rsidRPr="008D4F63">
              <w:rPr>
                <w:rFonts w:ascii="Arial" w:hAnsi="Arial" w:cs="Arial"/>
                <w:sz w:val="22"/>
                <w:szCs w:val="22"/>
              </w:rPr>
              <w:t>Why can’t [Name] be measured?</w:t>
            </w:r>
          </w:p>
          <w:p w14:paraId="7FDD0CE6" w14:textId="77777777" w:rsidR="00577FD5" w:rsidRPr="001403DE" w:rsidRDefault="00577FD5" w:rsidP="005A7BEF">
            <w:pPr>
              <w:rPr>
                <w:rFonts w:ascii="Arial" w:hAnsi="Arial" w:cs="Arial"/>
                <w:sz w:val="16"/>
                <w:szCs w:val="16"/>
              </w:rPr>
            </w:pPr>
            <w:r w:rsidRPr="001403DE">
              <w:rPr>
                <w:rFonts w:ascii="Arial" w:hAnsi="Arial" w:cs="Arial"/>
                <w:sz w:val="16"/>
                <w:szCs w:val="16"/>
              </w:rPr>
              <w:t xml:space="preserve">1. Not home during survey period, </w:t>
            </w:r>
          </w:p>
          <w:p w14:paraId="5E44E1EB" w14:textId="77777777" w:rsidR="00577FD5" w:rsidRPr="001403DE" w:rsidRDefault="00577FD5" w:rsidP="005A7BEF">
            <w:pPr>
              <w:rPr>
                <w:rFonts w:ascii="Arial" w:hAnsi="Arial" w:cs="Arial"/>
                <w:sz w:val="16"/>
                <w:szCs w:val="16"/>
              </w:rPr>
            </w:pPr>
            <w:r w:rsidRPr="001403DE">
              <w:rPr>
                <w:rFonts w:ascii="Arial" w:hAnsi="Arial" w:cs="Arial"/>
                <w:sz w:val="16"/>
                <w:szCs w:val="16"/>
              </w:rPr>
              <w:t>2. Too ill,</w:t>
            </w:r>
          </w:p>
          <w:p w14:paraId="139BD2B5" w14:textId="77777777" w:rsidR="00577FD5" w:rsidRPr="001403DE" w:rsidRDefault="00577FD5" w:rsidP="005A7BEF">
            <w:pPr>
              <w:rPr>
                <w:rFonts w:ascii="Arial" w:hAnsi="Arial" w:cs="Arial"/>
                <w:sz w:val="16"/>
                <w:szCs w:val="16"/>
              </w:rPr>
            </w:pPr>
            <w:r w:rsidRPr="001403DE">
              <w:rPr>
                <w:rFonts w:ascii="Arial" w:hAnsi="Arial" w:cs="Arial"/>
                <w:sz w:val="16"/>
                <w:szCs w:val="16"/>
              </w:rPr>
              <w:t xml:space="preserve">3. Handicapped or Deformed, </w:t>
            </w:r>
          </w:p>
          <w:p w14:paraId="5BEF3787" w14:textId="77777777" w:rsidR="00577FD5" w:rsidRPr="001403DE" w:rsidRDefault="00577FD5" w:rsidP="005A7BEF">
            <w:pPr>
              <w:rPr>
                <w:rFonts w:ascii="Arial" w:hAnsi="Arial" w:cs="Arial"/>
                <w:sz w:val="16"/>
                <w:szCs w:val="16"/>
              </w:rPr>
            </w:pPr>
            <w:r w:rsidRPr="001403DE">
              <w:rPr>
                <w:rFonts w:ascii="Arial" w:hAnsi="Arial" w:cs="Arial"/>
                <w:sz w:val="16"/>
                <w:szCs w:val="16"/>
              </w:rPr>
              <w:t>4. Not willing,</w:t>
            </w:r>
          </w:p>
          <w:p w14:paraId="033224B7" w14:textId="77777777" w:rsidR="00577FD5" w:rsidRPr="001403DE" w:rsidRDefault="00577FD5" w:rsidP="005A7BEF">
            <w:pPr>
              <w:autoSpaceDE w:val="0"/>
              <w:snapToGrid w:val="0"/>
              <w:rPr>
                <w:rFonts w:ascii="Arial" w:hAnsi="Arial" w:cs="Arial"/>
                <w:bCs/>
                <w:sz w:val="16"/>
                <w:szCs w:val="16"/>
              </w:rPr>
            </w:pPr>
            <w:r w:rsidRPr="001403DE">
              <w:rPr>
                <w:rFonts w:ascii="Arial" w:hAnsi="Arial" w:cs="Arial"/>
                <w:bCs/>
                <w:sz w:val="16"/>
                <w:szCs w:val="16"/>
              </w:rPr>
              <w:t>666. Other (specify)</w:t>
            </w:r>
          </w:p>
          <w:p w14:paraId="35B73ED2" w14:textId="77777777" w:rsidR="00577FD5" w:rsidRPr="001403DE" w:rsidRDefault="00577FD5" w:rsidP="005A7BEF">
            <w:pPr>
              <w:autoSpaceDE w:val="0"/>
              <w:snapToGrid w:val="0"/>
              <w:rPr>
                <w:rFonts w:ascii="Arial" w:hAnsi="Arial" w:cs="Arial"/>
                <w:bCs/>
                <w:sz w:val="16"/>
                <w:szCs w:val="16"/>
              </w:rPr>
            </w:pPr>
            <w:r w:rsidRPr="001403DE">
              <w:rPr>
                <w:rFonts w:ascii="Arial" w:hAnsi="Arial" w:cs="Arial"/>
                <w:bCs/>
                <w:sz w:val="16"/>
                <w:szCs w:val="16"/>
              </w:rPr>
              <w:t>-888. Refuse to answer</w:t>
            </w:r>
          </w:p>
          <w:p w14:paraId="51F1DCED" w14:textId="77777777" w:rsidR="00577FD5" w:rsidRPr="001403DE" w:rsidRDefault="00577FD5" w:rsidP="005A7BEF">
            <w:pPr>
              <w:rPr>
                <w:rFonts w:ascii="Arial" w:hAnsi="Arial" w:cs="Arial"/>
                <w:sz w:val="16"/>
                <w:szCs w:val="16"/>
              </w:rPr>
            </w:pPr>
            <w:r w:rsidRPr="001403DE">
              <w:rPr>
                <w:rFonts w:ascii="Arial" w:hAnsi="Arial" w:cs="Arial"/>
                <w:bCs/>
                <w:sz w:val="16"/>
                <w:szCs w:val="16"/>
              </w:rPr>
              <w:t>-999. Don’t know</w:t>
            </w:r>
            <w:r w:rsidRPr="001403DE">
              <w:rPr>
                <w:rFonts w:ascii="Arial" w:hAnsi="Arial" w:cs="Arial"/>
                <w:sz w:val="16"/>
                <w:szCs w:val="16"/>
              </w:rPr>
              <w:t xml:space="preserve"> </w:t>
            </w:r>
          </w:p>
          <w:p w14:paraId="46B54A63" w14:textId="77777777" w:rsidR="00577FD5" w:rsidRPr="005A7BEF" w:rsidRDefault="00577FD5" w:rsidP="005A7BEF">
            <w:pPr>
              <w:rPr>
                <w:rFonts w:ascii="Arial" w:hAnsi="Arial" w:cs="Arial"/>
                <w:b/>
              </w:rPr>
            </w:pPr>
            <w:r w:rsidRPr="001403DE">
              <w:rPr>
                <w:rFonts w:ascii="Arial" w:hAnsi="Arial" w:cs="Arial"/>
                <w:sz w:val="16"/>
                <w:szCs w:val="16"/>
              </w:rPr>
              <w:t>(&gt;&gt; NEXT PERSON)</w:t>
            </w:r>
          </w:p>
        </w:tc>
        <w:tc>
          <w:tcPr>
            <w:tcW w:w="720" w:type="dxa"/>
          </w:tcPr>
          <w:p w14:paraId="33F38D16" w14:textId="77777777" w:rsidR="00577FD5" w:rsidRPr="005A7BEF" w:rsidRDefault="00577FD5" w:rsidP="005A7BEF">
            <w:pPr>
              <w:rPr>
                <w:rFonts w:ascii="Arial" w:hAnsi="Arial" w:cs="Arial"/>
                <w:b/>
              </w:rPr>
            </w:pPr>
          </w:p>
        </w:tc>
        <w:tc>
          <w:tcPr>
            <w:tcW w:w="630" w:type="dxa"/>
          </w:tcPr>
          <w:p w14:paraId="217845A8" w14:textId="77777777" w:rsidR="00577FD5" w:rsidRPr="005A7BEF" w:rsidRDefault="00577FD5" w:rsidP="005A7BEF">
            <w:pPr>
              <w:rPr>
                <w:rFonts w:ascii="Arial" w:hAnsi="Arial" w:cs="Arial"/>
                <w:b/>
              </w:rPr>
            </w:pPr>
          </w:p>
        </w:tc>
        <w:tc>
          <w:tcPr>
            <w:tcW w:w="540" w:type="dxa"/>
          </w:tcPr>
          <w:p w14:paraId="1E150E82" w14:textId="77777777" w:rsidR="00577FD5" w:rsidRPr="005A7BEF" w:rsidRDefault="00577FD5" w:rsidP="005A7BEF">
            <w:pPr>
              <w:rPr>
                <w:rFonts w:ascii="Arial" w:hAnsi="Arial" w:cs="Arial"/>
                <w:b/>
              </w:rPr>
            </w:pPr>
          </w:p>
        </w:tc>
        <w:tc>
          <w:tcPr>
            <w:tcW w:w="630" w:type="dxa"/>
          </w:tcPr>
          <w:p w14:paraId="28DA47DA" w14:textId="77777777" w:rsidR="00577FD5" w:rsidRPr="005A7BEF" w:rsidRDefault="00577FD5" w:rsidP="005A7BEF">
            <w:pPr>
              <w:rPr>
                <w:rFonts w:ascii="Arial" w:hAnsi="Arial" w:cs="Arial"/>
                <w:b/>
              </w:rPr>
            </w:pPr>
          </w:p>
        </w:tc>
        <w:tc>
          <w:tcPr>
            <w:tcW w:w="630" w:type="dxa"/>
          </w:tcPr>
          <w:p w14:paraId="590339A1" w14:textId="77777777" w:rsidR="00577FD5" w:rsidRPr="005A7BEF" w:rsidRDefault="00577FD5" w:rsidP="005A7BEF">
            <w:pPr>
              <w:rPr>
                <w:rFonts w:ascii="Arial" w:hAnsi="Arial" w:cs="Arial"/>
                <w:b/>
              </w:rPr>
            </w:pPr>
          </w:p>
        </w:tc>
        <w:tc>
          <w:tcPr>
            <w:tcW w:w="630" w:type="dxa"/>
          </w:tcPr>
          <w:p w14:paraId="6BC6C19C" w14:textId="77777777" w:rsidR="00577FD5" w:rsidRPr="005A7BEF" w:rsidRDefault="00577FD5" w:rsidP="005A7BEF">
            <w:pPr>
              <w:rPr>
                <w:rFonts w:ascii="Arial" w:hAnsi="Arial" w:cs="Arial"/>
                <w:b/>
              </w:rPr>
            </w:pPr>
          </w:p>
        </w:tc>
        <w:tc>
          <w:tcPr>
            <w:tcW w:w="630" w:type="dxa"/>
          </w:tcPr>
          <w:p w14:paraId="42FE5BA2" w14:textId="77777777" w:rsidR="00577FD5" w:rsidRPr="005A7BEF" w:rsidRDefault="00577FD5" w:rsidP="005A7BEF">
            <w:pPr>
              <w:rPr>
                <w:rFonts w:ascii="Arial" w:hAnsi="Arial" w:cs="Arial"/>
                <w:b/>
              </w:rPr>
            </w:pPr>
          </w:p>
        </w:tc>
        <w:tc>
          <w:tcPr>
            <w:tcW w:w="630" w:type="dxa"/>
          </w:tcPr>
          <w:p w14:paraId="330E274D" w14:textId="77777777" w:rsidR="00577FD5" w:rsidRPr="005A7BEF" w:rsidRDefault="00577FD5" w:rsidP="005A7BEF">
            <w:pPr>
              <w:rPr>
                <w:rFonts w:ascii="Arial" w:hAnsi="Arial" w:cs="Arial"/>
                <w:b/>
              </w:rPr>
            </w:pPr>
          </w:p>
        </w:tc>
        <w:tc>
          <w:tcPr>
            <w:tcW w:w="630" w:type="dxa"/>
          </w:tcPr>
          <w:p w14:paraId="41067975" w14:textId="77777777" w:rsidR="00577FD5" w:rsidRPr="005A7BEF" w:rsidRDefault="00577FD5" w:rsidP="005A7BEF">
            <w:pPr>
              <w:rPr>
                <w:rFonts w:ascii="Arial" w:hAnsi="Arial" w:cs="Arial"/>
                <w:b/>
              </w:rPr>
            </w:pPr>
          </w:p>
        </w:tc>
        <w:tc>
          <w:tcPr>
            <w:tcW w:w="630" w:type="dxa"/>
          </w:tcPr>
          <w:p w14:paraId="306E5818" w14:textId="77777777" w:rsidR="00577FD5" w:rsidRPr="005A7BEF" w:rsidRDefault="00577FD5" w:rsidP="005A7BEF">
            <w:pPr>
              <w:rPr>
                <w:rFonts w:ascii="Arial" w:hAnsi="Arial" w:cs="Arial"/>
                <w:b/>
              </w:rPr>
            </w:pPr>
          </w:p>
        </w:tc>
        <w:tc>
          <w:tcPr>
            <w:tcW w:w="630" w:type="dxa"/>
          </w:tcPr>
          <w:p w14:paraId="14365B5A" w14:textId="77777777" w:rsidR="00577FD5" w:rsidRPr="005A7BEF" w:rsidRDefault="00577FD5" w:rsidP="005A7BEF">
            <w:pPr>
              <w:rPr>
                <w:rFonts w:ascii="Arial" w:hAnsi="Arial" w:cs="Arial"/>
                <w:b/>
              </w:rPr>
            </w:pPr>
          </w:p>
        </w:tc>
        <w:tc>
          <w:tcPr>
            <w:tcW w:w="540" w:type="dxa"/>
          </w:tcPr>
          <w:p w14:paraId="045B3BE1" w14:textId="77777777" w:rsidR="00577FD5" w:rsidRPr="005A7BEF" w:rsidRDefault="00577FD5" w:rsidP="005A7BEF">
            <w:pPr>
              <w:rPr>
                <w:rFonts w:ascii="Arial" w:hAnsi="Arial" w:cs="Arial"/>
                <w:b/>
              </w:rPr>
            </w:pPr>
          </w:p>
        </w:tc>
        <w:tc>
          <w:tcPr>
            <w:tcW w:w="630" w:type="dxa"/>
          </w:tcPr>
          <w:p w14:paraId="3B14D259" w14:textId="77777777" w:rsidR="00577FD5" w:rsidRPr="005A7BEF" w:rsidRDefault="00577FD5" w:rsidP="005A7BEF">
            <w:pPr>
              <w:rPr>
                <w:rFonts w:ascii="Arial" w:hAnsi="Arial" w:cs="Arial"/>
                <w:b/>
              </w:rPr>
            </w:pPr>
          </w:p>
        </w:tc>
        <w:tc>
          <w:tcPr>
            <w:tcW w:w="720" w:type="dxa"/>
          </w:tcPr>
          <w:p w14:paraId="28D66F3C" w14:textId="77777777" w:rsidR="00577FD5" w:rsidRPr="005A7BEF" w:rsidRDefault="00577FD5" w:rsidP="005A7BEF">
            <w:pPr>
              <w:rPr>
                <w:rFonts w:ascii="Arial" w:hAnsi="Arial" w:cs="Arial"/>
                <w:b/>
              </w:rPr>
            </w:pPr>
          </w:p>
        </w:tc>
        <w:tc>
          <w:tcPr>
            <w:tcW w:w="540" w:type="dxa"/>
          </w:tcPr>
          <w:p w14:paraId="45760E8A" w14:textId="77777777" w:rsidR="00577FD5" w:rsidRPr="005A7BEF" w:rsidRDefault="00577FD5" w:rsidP="005A7BEF">
            <w:pPr>
              <w:rPr>
                <w:rFonts w:ascii="Arial" w:hAnsi="Arial" w:cs="Arial"/>
                <w:b/>
              </w:rPr>
            </w:pPr>
          </w:p>
        </w:tc>
        <w:tc>
          <w:tcPr>
            <w:tcW w:w="630" w:type="dxa"/>
          </w:tcPr>
          <w:p w14:paraId="5D189162" w14:textId="77777777" w:rsidR="00577FD5" w:rsidRPr="005A7BEF" w:rsidRDefault="00577FD5" w:rsidP="005A7BEF">
            <w:pPr>
              <w:rPr>
                <w:rFonts w:ascii="Arial" w:hAnsi="Arial" w:cs="Arial"/>
                <w:b/>
              </w:rPr>
            </w:pPr>
          </w:p>
        </w:tc>
        <w:tc>
          <w:tcPr>
            <w:tcW w:w="540" w:type="dxa"/>
          </w:tcPr>
          <w:p w14:paraId="128E40DC" w14:textId="77777777" w:rsidR="00577FD5" w:rsidRPr="005A7BEF" w:rsidRDefault="00577FD5" w:rsidP="005A7BEF">
            <w:pPr>
              <w:rPr>
                <w:rFonts w:ascii="Arial" w:hAnsi="Arial" w:cs="Arial"/>
                <w:b/>
              </w:rPr>
            </w:pPr>
          </w:p>
        </w:tc>
        <w:tc>
          <w:tcPr>
            <w:tcW w:w="665" w:type="dxa"/>
          </w:tcPr>
          <w:p w14:paraId="765AECBE" w14:textId="77777777" w:rsidR="00577FD5" w:rsidRPr="005A7BEF" w:rsidRDefault="00577FD5" w:rsidP="005A7BEF">
            <w:pPr>
              <w:rPr>
                <w:rFonts w:ascii="Arial" w:hAnsi="Arial" w:cs="Arial"/>
                <w:b/>
              </w:rPr>
            </w:pPr>
          </w:p>
        </w:tc>
      </w:tr>
      <w:tr w:rsidR="00577FD5" w:rsidRPr="005A7BEF" w14:paraId="77151E87" w14:textId="77777777" w:rsidTr="006B1548">
        <w:tc>
          <w:tcPr>
            <w:tcW w:w="3325" w:type="dxa"/>
          </w:tcPr>
          <w:p w14:paraId="430F1FFE" w14:textId="4F527C4B" w:rsidR="00577FD5" w:rsidRPr="008D4F63" w:rsidRDefault="004E5183" w:rsidP="005A7BEF">
            <w:pPr>
              <w:rPr>
                <w:rFonts w:ascii="Arial" w:hAnsi="Arial" w:cs="Arial"/>
                <w:sz w:val="20"/>
                <w:szCs w:val="20"/>
              </w:rPr>
            </w:pPr>
            <w:r w:rsidRPr="008D4F63">
              <w:rPr>
                <w:rFonts w:ascii="Arial" w:hAnsi="Arial" w:cs="Arial"/>
                <w:sz w:val="20"/>
                <w:szCs w:val="20"/>
              </w:rPr>
              <w:t>Q</w:t>
            </w:r>
            <w:r w:rsidR="00577FD5" w:rsidRPr="008D4F63">
              <w:rPr>
                <w:rFonts w:ascii="Arial" w:hAnsi="Arial" w:cs="Arial"/>
                <w:sz w:val="20"/>
                <w:szCs w:val="20"/>
              </w:rPr>
              <w:t>3. Was</w:t>
            </w:r>
            <w:r w:rsidR="00551A48" w:rsidRPr="008D4F63">
              <w:rPr>
                <w:rFonts w:ascii="Arial" w:hAnsi="Arial" w:cs="Arial"/>
                <w:sz w:val="20"/>
                <w:szCs w:val="20"/>
              </w:rPr>
              <w:t xml:space="preserve"> [Name]’s</w:t>
            </w:r>
            <w:r w:rsidR="00577FD5" w:rsidRPr="008D4F63">
              <w:rPr>
                <w:rFonts w:ascii="Arial" w:hAnsi="Arial" w:cs="Arial"/>
                <w:sz w:val="20"/>
                <w:szCs w:val="20"/>
              </w:rPr>
              <w:t xml:space="preserve"> height measured standing or lying down?    </w:t>
            </w:r>
          </w:p>
          <w:p w14:paraId="364B283E" w14:textId="77777777" w:rsidR="00577FD5" w:rsidRPr="001403DE" w:rsidRDefault="00577FD5" w:rsidP="005A7BEF">
            <w:pPr>
              <w:rPr>
                <w:rFonts w:ascii="Arial" w:hAnsi="Arial" w:cs="Arial"/>
                <w:sz w:val="16"/>
                <w:szCs w:val="16"/>
              </w:rPr>
            </w:pPr>
            <w:r w:rsidRPr="001403DE">
              <w:rPr>
                <w:rFonts w:ascii="Arial" w:hAnsi="Arial" w:cs="Arial"/>
                <w:sz w:val="16"/>
                <w:szCs w:val="16"/>
              </w:rPr>
              <w:t xml:space="preserve">1. Standing,     </w:t>
            </w:r>
          </w:p>
          <w:p w14:paraId="6118137D" w14:textId="2B9D7D2D" w:rsidR="00EA7E25" w:rsidRPr="001403DE" w:rsidRDefault="00577FD5" w:rsidP="005A7BEF">
            <w:pPr>
              <w:rPr>
                <w:rFonts w:ascii="Arial" w:hAnsi="Arial" w:cs="Arial"/>
                <w:sz w:val="16"/>
                <w:szCs w:val="16"/>
              </w:rPr>
            </w:pPr>
            <w:r w:rsidRPr="001403DE">
              <w:rPr>
                <w:rFonts w:ascii="Arial" w:hAnsi="Arial" w:cs="Arial"/>
                <w:sz w:val="16"/>
                <w:szCs w:val="16"/>
              </w:rPr>
              <w:t>5. Lying down</w:t>
            </w:r>
          </w:p>
          <w:p w14:paraId="7C53AB9C" w14:textId="4B1AE034" w:rsidR="00EA7E25" w:rsidRPr="005A7BEF" w:rsidRDefault="00EA7E25" w:rsidP="005A7BEF">
            <w:pPr>
              <w:rPr>
                <w:rFonts w:ascii="Arial" w:hAnsi="Arial" w:cs="Arial"/>
                <w:b/>
                <w:sz w:val="16"/>
                <w:szCs w:val="16"/>
              </w:rPr>
            </w:pPr>
          </w:p>
        </w:tc>
        <w:tc>
          <w:tcPr>
            <w:tcW w:w="720" w:type="dxa"/>
          </w:tcPr>
          <w:p w14:paraId="30EB7EC0" w14:textId="77777777" w:rsidR="00577FD5" w:rsidRPr="005A7BEF" w:rsidRDefault="00577FD5" w:rsidP="005A7BEF">
            <w:pPr>
              <w:rPr>
                <w:rFonts w:ascii="Arial" w:hAnsi="Arial" w:cs="Arial"/>
                <w:b/>
              </w:rPr>
            </w:pPr>
          </w:p>
        </w:tc>
        <w:tc>
          <w:tcPr>
            <w:tcW w:w="630" w:type="dxa"/>
          </w:tcPr>
          <w:p w14:paraId="556A67FC" w14:textId="77777777" w:rsidR="00577FD5" w:rsidRPr="005A7BEF" w:rsidRDefault="00577FD5" w:rsidP="005A7BEF">
            <w:pPr>
              <w:rPr>
                <w:rFonts w:ascii="Arial" w:hAnsi="Arial" w:cs="Arial"/>
                <w:b/>
              </w:rPr>
            </w:pPr>
          </w:p>
        </w:tc>
        <w:tc>
          <w:tcPr>
            <w:tcW w:w="540" w:type="dxa"/>
          </w:tcPr>
          <w:p w14:paraId="6E241F63" w14:textId="77777777" w:rsidR="00577FD5" w:rsidRPr="005A7BEF" w:rsidRDefault="00577FD5" w:rsidP="005A7BEF">
            <w:pPr>
              <w:rPr>
                <w:rFonts w:ascii="Arial" w:hAnsi="Arial" w:cs="Arial"/>
                <w:b/>
              </w:rPr>
            </w:pPr>
          </w:p>
        </w:tc>
        <w:tc>
          <w:tcPr>
            <w:tcW w:w="630" w:type="dxa"/>
          </w:tcPr>
          <w:p w14:paraId="7AD507EE" w14:textId="77777777" w:rsidR="00577FD5" w:rsidRPr="005A7BEF" w:rsidRDefault="00577FD5" w:rsidP="005A7BEF">
            <w:pPr>
              <w:rPr>
                <w:rFonts w:ascii="Arial" w:hAnsi="Arial" w:cs="Arial"/>
                <w:b/>
              </w:rPr>
            </w:pPr>
          </w:p>
        </w:tc>
        <w:tc>
          <w:tcPr>
            <w:tcW w:w="630" w:type="dxa"/>
          </w:tcPr>
          <w:p w14:paraId="599E361D" w14:textId="77777777" w:rsidR="00577FD5" w:rsidRPr="005A7BEF" w:rsidRDefault="00577FD5" w:rsidP="005A7BEF">
            <w:pPr>
              <w:rPr>
                <w:rFonts w:ascii="Arial" w:hAnsi="Arial" w:cs="Arial"/>
                <w:b/>
              </w:rPr>
            </w:pPr>
          </w:p>
        </w:tc>
        <w:tc>
          <w:tcPr>
            <w:tcW w:w="630" w:type="dxa"/>
          </w:tcPr>
          <w:p w14:paraId="258ECBBB" w14:textId="77777777" w:rsidR="00577FD5" w:rsidRPr="005A7BEF" w:rsidRDefault="00577FD5" w:rsidP="005A7BEF">
            <w:pPr>
              <w:rPr>
                <w:rFonts w:ascii="Arial" w:hAnsi="Arial" w:cs="Arial"/>
                <w:b/>
              </w:rPr>
            </w:pPr>
          </w:p>
        </w:tc>
        <w:tc>
          <w:tcPr>
            <w:tcW w:w="630" w:type="dxa"/>
          </w:tcPr>
          <w:p w14:paraId="722A8C90" w14:textId="77777777" w:rsidR="00577FD5" w:rsidRPr="005A7BEF" w:rsidRDefault="00577FD5" w:rsidP="005A7BEF">
            <w:pPr>
              <w:rPr>
                <w:rFonts w:ascii="Arial" w:hAnsi="Arial" w:cs="Arial"/>
                <w:b/>
              </w:rPr>
            </w:pPr>
          </w:p>
        </w:tc>
        <w:tc>
          <w:tcPr>
            <w:tcW w:w="630" w:type="dxa"/>
          </w:tcPr>
          <w:p w14:paraId="655F6307" w14:textId="77777777" w:rsidR="00577FD5" w:rsidRPr="005A7BEF" w:rsidRDefault="00577FD5" w:rsidP="005A7BEF">
            <w:pPr>
              <w:rPr>
                <w:rFonts w:ascii="Arial" w:hAnsi="Arial" w:cs="Arial"/>
                <w:b/>
              </w:rPr>
            </w:pPr>
          </w:p>
        </w:tc>
        <w:tc>
          <w:tcPr>
            <w:tcW w:w="630" w:type="dxa"/>
          </w:tcPr>
          <w:p w14:paraId="1766E0FB" w14:textId="77777777" w:rsidR="00577FD5" w:rsidRPr="005A7BEF" w:rsidRDefault="00577FD5" w:rsidP="005A7BEF">
            <w:pPr>
              <w:rPr>
                <w:rFonts w:ascii="Arial" w:hAnsi="Arial" w:cs="Arial"/>
                <w:b/>
              </w:rPr>
            </w:pPr>
          </w:p>
        </w:tc>
        <w:tc>
          <w:tcPr>
            <w:tcW w:w="630" w:type="dxa"/>
          </w:tcPr>
          <w:p w14:paraId="60D1C410" w14:textId="77777777" w:rsidR="00577FD5" w:rsidRPr="005A7BEF" w:rsidRDefault="00577FD5" w:rsidP="005A7BEF">
            <w:pPr>
              <w:rPr>
                <w:rFonts w:ascii="Arial" w:hAnsi="Arial" w:cs="Arial"/>
                <w:b/>
              </w:rPr>
            </w:pPr>
          </w:p>
        </w:tc>
        <w:tc>
          <w:tcPr>
            <w:tcW w:w="630" w:type="dxa"/>
          </w:tcPr>
          <w:p w14:paraId="6A5B9392" w14:textId="77777777" w:rsidR="00577FD5" w:rsidRPr="005A7BEF" w:rsidRDefault="00577FD5" w:rsidP="005A7BEF">
            <w:pPr>
              <w:rPr>
                <w:rFonts w:ascii="Arial" w:hAnsi="Arial" w:cs="Arial"/>
                <w:b/>
              </w:rPr>
            </w:pPr>
          </w:p>
        </w:tc>
        <w:tc>
          <w:tcPr>
            <w:tcW w:w="540" w:type="dxa"/>
          </w:tcPr>
          <w:p w14:paraId="5639283F" w14:textId="77777777" w:rsidR="00577FD5" w:rsidRPr="005A7BEF" w:rsidRDefault="00577FD5" w:rsidP="005A7BEF">
            <w:pPr>
              <w:rPr>
                <w:rFonts w:ascii="Arial" w:hAnsi="Arial" w:cs="Arial"/>
                <w:b/>
              </w:rPr>
            </w:pPr>
          </w:p>
        </w:tc>
        <w:tc>
          <w:tcPr>
            <w:tcW w:w="630" w:type="dxa"/>
          </w:tcPr>
          <w:p w14:paraId="69C9DB6A" w14:textId="77777777" w:rsidR="00577FD5" w:rsidRPr="005A7BEF" w:rsidRDefault="00577FD5" w:rsidP="005A7BEF">
            <w:pPr>
              <w:rPr>
                <w:rFonts w:ascii="Arial" w:hAnsi="Arial" w:cs="Arial"/>
                <w:b/>
              </w:rPr>
            </w:pPr>
          </w:p>
        </w:tc>
        <w:tc>
          <w:tcPr>
            <w:tcW w:w="720" w:type="dxa"/>
          </w:tcPr>
          <w:p w14:paraId="7FF36C3D" w14:textId="77777777" w:rsidR="00577FD5" w:rsidRPr="005A7BEF" w:rsidRDefault="00577FD5" w:rsidP="005A7BEF">
            <w:pPr>
              <w:rPr>
                <w:rFonts w:ascii="Arial" w:hAnsi="Arial" w:cs="Arial"/>
                <w:b/>
              </w:rPr>
            </w:pPr>
          </w:p>
        </w:tc>
        <w:tc>
          <w:tcPr>
            <w:tcW w:w="540" w:type="dxa"/>
          </w:tcPr>
          <w:p w14:paraId="388C4E3B" w14:textId="77777777" w:rsidR="00577FD5" w:rsidRPr="005A7BEF" w:rsidRDefault="00577FD5" w:rsidP="005A7BEF">
            <w:pPr>
              <w:rPr>
                <w:rFonts w:ascii="Arial" w:hAnsi="Arial" w:cs="Arial"/>
                <w:b/>
              </w:rPr>
            </w:pPr>
          </w:p>
        </w:tc>
        <w:tc>
          <w:tcPr>
            <w:tcW w:w="630" w:type="dxa"/>
          </w:tcPr>
          <w:p w14:paraId="79A200D3" w14:textId="77777777" w:rsidR="00577FD5" w:rsidRPr="005A7BEF" w:rsidRDefault="00577FD5" w:rsidP="005A7BEF">
            <w:pPr>
              <w:rPr>
                <w:rFonts w:ascii="Arial" w:hAnsi="Arial" w:cs="Arial"/>
                <w:b/>
              </w:rPr>
            </w:pPr>
          </w:p>
        </w:tc>
        <w:tc>
          <w:tcPr>
            <w:tcW w:w="540" w:type="dxa"/>
          </w:tcPr>
          <w:p w14:paraId="5706A539" w14:textId="77777777" w:rsidR="00577FD5" w:rsidRPr="005A7BEF" w:rsidRDefault="00577FD5" w:rsidP="005A7BEF">
            <w:pPr>
              <w:rPr>
                <w:rFonts w:ascii="Arial" w:hAnsi="Arial" w:cs="Arial"/>
                <w:b/>
              </w:rPr>
            </w:pPr>
          </w:p>
        </w:tc>
        <w:tc>
          <w:tcPr>
            <w:tcW w:w="665" w:type="dxa"/>
          </w:tcPr>
          <w:p w14:paraId="34FD5E3D" w14:textId="77777777" w:rsidR="00577FD5" w:rsidRPr="005A7BEF" w:rsidRDefault="00577FD5" w:rsidP="005A7BEF">
            <w:pPr>
              <w:rPr>
                <w:rFonts w:ascii="Arial" w:hAnsi="Arial" w:cs="Arial"/>
                <w:b/>
              </w:rPr>
            </w:pPr>
          </w:p>
        </w:tc>
      </w:tr>
      <w:tr w:rsidR="00577FD5" w:rsidRPr="005A7BEF" w14:paraId="488ED376" w14:textId="77777777" w:rsidTr="006B1548">
        <w:tc>
          <w:tcPr>
            <w:tcW w:w="3325" w:type="dxa"/>
          </w:tcPr>
          <w:p w14:paraId="00410F1E" w14:textId="301A1683" w:rsidR="00577FD5" w:rsidRPr="008D4F63" w:rsidRDefault="004E5183" w:rsidP="005A7BEF">
            <w:pPr>
              <w:rPr>
                <w:rFonts w:ascii="Arial" w:hAnsi="Arial" w:cs="Arial"/>
              </w:rPr>
            </w:pPr>
            <w:r w:rsidRPr="008D4F63">
              <w:rPr>
                <w:rFonts w:ascii="Arial" w:hAnsi="Arial" w:cs="Arial"/>
                <w:sz w:val="16"/>
                <w:szCs w:val="16"/>
              </w:rPr>
              <w:t>Q</w:t>
            </w:r>
            <w:r w:rsidR="00577FD5" w:rsidRPr="008D4F63">
              <w:rPr>
                <w:rFonts w:ascii="Arial" w:hAnsi="Arial" w:cs="Arial"/>
                <w:sz w:val="16"/>
                <w:szCs w:val="16"/>
              </w:rPr>
              <w:t xml:space="preserve">4. What is </w:t>
            </w:r>
            <w:r w:rsidR="00551A48" w:rsidRPr="008D4F63">
              <w:rPr>
                <w:rFonts w:ascii="Arial" w:hAnsi="Arial" w:cs="Arial"/>
                <w:sz w:val="16"/>
                <w:szCs w:val="16"/>
              </w:rPr>
              <w:t>[</w:t>
            </w:r>
            <w:r w:rsidR="00577FD5" w:rsidRPr="008D4F63">
              <w:rPr>
                <w:rFonts w:ascii="Arial" w:hAnsi="Arial" w:cs="Arial"/>
                <w:sz w:val="16"/>
                <w:szCs w:val="16"/>
              </w:rPr>
              <w:t>Name</w:t>
            </w:r>
            <w:r w:rsidR="00551A48" w:rsidRPr="008D4F63">
              <w:rPr>
                <w:rFonts w:ascii="Arial" w:hAnsi="Arial" w:cs="Arial"/>
                <w:sz w:val="16"/>
                <w:szCs w:val="16"/>
              </w:rPr>
              <w:t>]</w:t>
            </w:r>
            <w:r w:rsidR="00577FD5" w:rsidRPr="008D4F63">
              <w:rPr>
                <w:rFonts w:ascii="Arial" w:hAnsi="Arial" w:cs="Arial"/>
                <w:sz w:val="16"/>
                <w:szCs w:val="16"/>
              </w:rPr>
              <w:t xml:space="preserve">’s </w:t>
            </w:r>
            <w:r w:rsidR="00551A48" w:rsidRPr="008D4F63">
              <w:rPr>
                <w:rFonts w:ascii="Arial" w:hAnsi="Arial" w:cs="Arial"/>
                <w:sz w:val="16"/>
                <w:szCs w:val="16"/>
              </w:rPr>
              <w:t>h</w:t>
            </w:r>
            <w:r w:rsidR="00577FD5" w:rsidRPr="008D4F63">
              <w:rPr>
                <w:rFonts w:ascii="Arial" w:hAnsi="Arial" w:cs="Arial"/>
                <w:sz w:val="16"/>
                <w:szCs w:val="16"/>
              </w:rPr>
              <w:t xml:space="preserve">eight in </w:t>
            </w:r>
            <w:r w:rsidR="00A45B78" w:rsidRPr="00A45B78">
              <w:rPr>
                <w:rFonts w:ascii="Arial" w:hAnsi="Arial" w:cs="Arial"/>
                <w:b/>
                <w:sz w:val="16"/>
                <w:szCs w:val="16"/>
              </w:rPr>
              <w:t>c</w:t>
            </w:r>
            <w:r w:rsidR="00577FD5" w:rsidRPr="00A45B78">
              <w:rPr>
                <w:rFonts w:ascii="Arial" w:hAnsi="Arial" w:cs="Arial"/>
                <w:b/>
                <w:sz w:val="16"/>
                <w:szCs w:val="16"/>
              </w:rPr>
              <w:t>entimeters</w:t>
            </w:r>
            <w:r w:rsidR="00577FD5" w:rsidRPr="008D4F63">
              <w:rPr>
                <w:rFonts w:ascii="Arial" w:hAnsi="Arial" w:cs="Arial"/>
                <w:sz w:val="16"/>
                <w:szCs w:val="16"/>
              </w:rPr>
              <w:t>?</w:t>
            </w:r>
          </w:p>
        </w:tc>
        <w:tc>
          <w:tcPr>
            <w:tcW w:w="720" w:type="dxa"/>
          </w:tcPr>
          <w:p w14:paraId="5AED9EEE" w14:textId="77777777" w:rsidR="00577FD5" w:rsidRPr="005A7BEF" w:rsidRDefault="00577FD5" w:rsidP="005A7BEF">
            <w:pPr>
              <w:rPr>
                <w:rFonts w:ascii="Arial" w:hAnsi="Arial" w:cs="Arial"/>
                <w:b/>
              </w:rPr>
            </w:pPr>
          </w:p>
        </w:tc>
        <w:tc>
          <w:tcPr>
            <w:tcW w:w="630" w:type="dxa"/>
          </w:tcPr>
          <w:p w14:paraId="68F6F0AB" w14:textId="77777777" w:rsidR="00577FD5" w:rsidRPr="005A7BEF" w:rsidRDefault="00577FD5" w:rsidP="005A7BEF">
            <w:pPr>
              <w:rPr>
                <w:rFonts w:ascii="Arial" w:hAnsi="Arial" w:cs="Arial"/>
                <w:b/>
              </w:rPr>
            </w:pPr>
          </w:p>
        </w:tc>
        <w:tc>
          <w:tcPr>
            <w:tcW w:w="540" w:type="dxa"/>
          </w:tcPr>
          <w:p w14:paraId="647BC109" w14:textId="77777777" w:rsidR="00577FD5" w:rsidRPr="005A7BEF" w:rsidRDefault="00577FD5" w:rsidP="005A7BEF">
            <w:pPr>
              <w:rPr>
                <w:rFonts w:ascii="Arial" w:hAnsi="Arial" w:cs="Arial"/>
                <w:b/>
              </w:rPr>
            </w:pPr>
          </w:p>
        </w:tc>
        <w:tc>
          <w:tcPr>
            <w:tcW w:w="630" w:type="dxa"/>
          </w:tcPr>
          <w:p w14:paraId="7AA96C34" w14:textId="77777777" w:rsidR="00577FD5" w:rsidRPr="005A7BEF" w:rsidRDefault="00577FD5" w:rsidP="005A7BEF">
            <w:pPr>
              <w:rPr>
                <w:rFonts w:ascii="Arial" w:hAnsi="Arial" w:cs="Arial"/>
                <w:b/>
              </w:rPr>
            </w:pPr>
          </w:p>
        </w:tc>
        <w:tc>
          <w:tcPr>
            <w:tcW w:w="630" w:type="dxa"/>
          </w:tcPr>
          <w:p w14:paraId="50A90359" w14:textId="77777777" w:rsidR="00577FD5" w:rsidRPr="005A7BEF" w:rsidRDefault="00577FD5" w:rsidP="005A7BEF">
            <w:pPr>
              <w:rPr>
                <w:rFonts w:ascii="Arial" w:hAnsi="Arial" w:cs="Arial"/>
                <w:b/>
              </w:rPr>
            </w:pPr>
          </w:p>
        </w:tc>
        <w:tc>
          <w:tcPr>
            <w:tcW w:w="630" w:type="dxa"/>
          </w:tcPr>
          <w:p w14:paraId="7EF23BEE" w14:textId="77777777" w:rsidR="00577FD5" w:rsidRPr="005A7BEF" w:rsidRDefault="00577FD5" w:rsidP="005A7BEF">
            <w:pPr>
              <w:rPr>
                <w:rFonts w:ascii="Arial" w:hAnsi="Arial" w:cs="Arial"/>
                <w:b/>
              </w:rPr>
            </w:pPr>
          </w:p>
        </w:tc>
        <w:tc>
          <w:tcPr>
            <w:tcW w:w="630" w:type="dxa"/>
          </w:tcPr>
          <w:p w14:paraId="2DF2080E" w14:textId="77777777" w:rsidR="00577FD5" w:rsidRPr="005A7BEF" w:rsidRDefault="00577FD5" w:rsidP="005A7BEF">
            <w:pPr>
              <w:rPr>
                <w:rFonts w:ascii="Arial" w:hAnsi="Arial" w:cs="Arial"/>
                <w:b/>
              </w:rPr>
            </w:pPr>
          </w:p>
        </w:tc>
        <w:tc>
          <w:tcPr>
            <w:tcW w:w="630" w:type="dxa"/>
          </w:tcPr>
          <w:p w14:paraId="392BDED2" w14:textId="77777777" w:rsidR="00577FD5" w:rsidRPr="005A7BEF" w:rsidRDefault="00577FD5" w:rsidP="005A7BEF">
            <w:pPr>
              <w:rPr>
                <w:rFonts w:ascii="Arial" w:hAnsi="Arial" w:cs="Arial"/>
                <w:b/>
              </w:rPr>
            </w:pPr>
          </w:p>
        </w:tc>
        <w:tc>
          <w:tcPr>
            <w:tcW w:w="630" w:type="dxa"/>
          </w:tcPr>
          <w:p w14:paraId="6310010B" w14:textId="77777777" w:rsidR="00577FD5" w:rsidRPr="005A7BEF" w:rsidRDefault="00577FD5" w:rsidP="005A7BEF">
            <w:pPr>
              <w:rPr>
                <w:rFonts w:ascii="Arial" w:hAnsi="Arial" w:cs="Arial"/>
                <w:b/>
              </w:rPr>
            </w:pPr>
          </w:p>
        </w:tc>
        <w:tc>
          <w:tcPr>
            <w:tcW w:w="630" w:type="dxa"/>
          </w:tcPr>
          <w:p w14:paraId="7804EC44" w14:textId="77777777" w:rsidR="00577FD5" w:rsidRPr="005A7BEF" w:rsidRDefault="00577FD5" w:rsidP="005A7BEF">
            <w:pPr>
              <w:rPr>
                <w:rFonts w:ascii="Arial" w:hAnsi="Arial" w:cs="Arial"/>
                <w:b/>
              </w:rPr>
            </w:pPr>
          </w:p>
        </w:tc>
        <w:tc>
          <w:tcPr>
            <w:tcW w:w="630" w:type="dxa"/>
          </w:tcPr>
          <w:p w14:paraId="6FE8F4C5" w14:textId="77777777" w:rsidR="00577FD5" w:rsidRPr="005A7BEF" w:rsidRDefault="00577FD5" w:rsidP="005A7BEF">
            <w:pPr>
              <w:rPr>
                <w:rFonts w:ascii="Arial" w:hAnsi="Arial" w:cs="Arial"/>
                <w:b/>
              </w:rPr>
            </w:pPr>
          </w:p>
        </w:tc>
        <w:tc>
          <w:tcPr>
            <w:tcW w:w="540" w:type="dxa"/>
          </w:tcPr>
          <w:p w14:paraId="5703245F" w14:textId="77777777" w:rsidR="00577FD5" w:rsidRPr="005A7BEF" w:rsidRDefault="00577FD5" w:rsidP="005A7BEF">
            <w:pPr>
              <w:rPr>
                <w:rFonts w:ascii="Arial" w:hAnsi="Arial" w:cs="Arial"/>
                <w:b/>
              </w:rPr>
            </w:pPr>
          </w:p>
        </w:tc>
        <w:tc>
          <w:tcPr>
            <w:tcW w:w="630" w:type="dxa"/>
          </w:tcPr>
          <w:p w14:paraId="2E9745A0" w14:textId="77777777" w:rsidR="00577FD5" w:rsidRPr="005A7BEF" w:rsidRDefault="00577FD5" w:rsidP="005A7BEF">
            <w:pPr>
              <w:rPr>
                <w:rFonts w:ascii="Arial" w:hAnsi="Arial" w:cs="Arial"/>
                <w:b/>
              </w:rPr>
            </w:pPr>
          </w:p>
        </w:tc>
        <w:tc>
          <w:tcPr>
            <w:tcW w:w="720" w:type="dxa"/>
          </w:tcPr>
          <w:p w14:paraId="7C56E14A" w14:textId="77777777" w:rsidR="00577FD5" w:rsidRPr="005A7BEF" w:rsidRDefault="00577FD5" w:rsidP="005A7BEF">
            <w:pPr>
              <w:rPr>
                <w:rFonts w:ascii="Arial" w:hAnsi="Arial" w:cs="Arial"/>
                <w:b/>
              </w:rPr>
            </w:pPr>
          </w:p>
        </w:tc>
        <w:tc>
          <w:tcPr>
            <w:tcW w:w="540" w:type="dxa"/>
          </w:tcPr>
          <w:p w14:paraId="2C0DCFBE" w14:textId="77777777" w:rsidR="00577FD5" w:rsidRPr="005A7BEF" w:rsidRDefault="00577FD5" w:rsidP="005A7BEF">
            <w:pPr>
              <w:rPr>
                <w:rFonts w:ascii="Arial" w:hAnsi="Arial" w:cs="Arial"/>
                <w:b/>
              </w:rPr>
            </w:pPr>
          </w:p>
        </w:tc>
        <w:tc>
          <w:tcPr>
            <w:tcW w:w="630" w:type="dxa"/>
          </w:tcPr>
          <w:p w14:paraId="28E7693E" w14:textId="77777777" w:rsidR="00577FD5" w:rsidRPr="005A7BEF" w:rsidRDefault="00577FD5" w:rsidP="005A7BEF">
            <w:pPr>
              <w:rPr>
                <w:rFonts w:ascii="Arial" w:hAnsi="Arial" w:cs="Arial"/>
                <w:b/>
              </w:rPr>
            </w:pPr>
          </w:p>
        </w:tc>
        <w:tc>
          <w:tcPr>
            <w:tcW w:w="540" w:type="dxa"/>
          </w:tcPr>
          <w:p w14:paraId="50BD325C" w14:textId="77777777" w:rsidR="00577FD5" w:rsidRPr="005A7BEF" w:rsidRDefault="00577FD5" w:rsidP="005A7BEF">
            <w:pPr>
              <w:rPr>
                <w:rFonts w:ascii="Arial" w:hAnsi="Arial" w:cs="Arial"/>
                <w:b/>
              </w:rPr>
            </w:pPr>
          </w:p>
        </w:tc>
        <w:tc>
          <w:tcPr>
            <w:tcW w:w="665" w:type="dxa"/>
          </w:tcPr>
          <w:p w14:paraId="0541CE2A" w14:textId="77777777" w:rsidR="00577FD5" w:rsidRPr="005A7BEF" w:rsidRDefault="00577FD5" w:rsidP="005A7BEF">
            <w:pPr>
              <w:rPr>
                <w:rFonts w:ascii="Arial" w:hAnsi="Arial" w:cs="Arial"/>
                <w:b/>
              </w:rPr>
            </w:pPr>
          </w:p>
        </w:tc>
      </w:tr>
      <w:tr w:rsidR="00577FD5" w:rsidRPr="005A7BEF" w14:paraId="0E51C0A3" w14:textId="77777777" w:rsidTr="006B1548">
        <w:tc>
          <w:tcPr>
            <w:tcW w:w="3325" w:type="dxa"/>
          </w:tcPr>
          <w:p w14:paraId="2A53242B" w14:textId="07051C4E" w:rsidR="00577FD5" w:rsidRPr="008D4F63" w:rsidRDefault="004E5183" w:rsidP="005A7BEF">
            <w:pPr>
              <w:rPr>
                <w:rFonts w:ascii="Arial" w:hAnsi="Arial" w:cs="Arial"/>
              </w:rPr>
            </w:pPr>
            <w:r w:rsidRPr="008D4F63">
              <w:rPr>
                <w:rFonts w:ascii="Arial" w:hAnsi="Arial" w:cs="Arial"/>
                <w:sz w:val="16"/>
                <w:szCs w:val="16"/>
              </w:rPr>
              <w:t>Q</w:t>
            </w:r>
            <w:r w:rsidR="00577FD5" w:rsidRPr="008D4F63">
              <w:rPr>
                <w:rFonts w:ascii="Arial" w:hAnsi="Arial" w:cs="Arial"/>
                <w:sz w:val="16"/>
                <w:szCs w:val="16"/>
              </w:rPr>
              <w:t xml:space="preserve">5.  What is </w:t>
            </w:r>
            <w:r w:rsidR="00A45B78" w:rsidRPr="008D4F63">
              <w:rPr>
                <w:rFonts w:ascii="Arial" w:hAnsi="Arial" w:cs="Arial"/>
                <w:sz w:val="16"/>
                <w:szCs w:val="16"/>
              </w:rPr>
              <w:t>[</w:t>
            </w:r>
            <w:r w:rsidR="00577FD5" w:rsidRPr="008D4F63">
              <w:rPr>
                <w:rFonts w:ascii="Arial" w:hAnsi="Arial" w:cs="Arial"/>
                <w:sz w:val="16"/>
                <w:szCs w:val="16"/>
              </w:rPr>
              <w:t>Name</w:t>
            </w:r>
            <w:r w:rsidR="00A45B78" w:rsidRPr="008D4F63">
              <w:rPr>
                <w:rFonts w:ascii="Arial" w:hAnsi="Arial" w:cs="Arial"/>
                <w:sz w:val="16"/>
                <w:szCs w:val="16"/>
              </w:rPr>
              <w:t>]</w:t>
            </w:r>
            <w:r w:rsidR="00577FD5" w:rsidRPr="008D4F63">
              <w:rPr>
                <w:rFonts w:ascii="Arial" w:hAnsi="Arial" w:cs="Arial"/>
                <w:sz w:val="16"/>
                <w:szCs w:val="16"/>
              </w:rPr>
              <w:t xml:space="preserve">’s </w:t>
            </w:r>
            <w:r w:rsidR="00A45B78" w:rsidRPr="008D4F63">
              <w:rPr>
                <w:rFonts w:ascii="Arial" w:hAnsi="Arial" w:cs="Arial"/>
                <w:sz w:val="16"/>
                <w:szCs w:val="16"/>
              </w:rPr>
              <w:t>w</w:t>
            </w:r>
            <w:r w:rsidR="00577FD5" w:rsidRPr="008D4F63">
              <w:rPr>
                <w:rFonts w:ascii="Arial" w:hAnsi="Arial" w:cs="Arial"/>
                <w:sz w:val="16"/>
                <w:szCs w:val="16"/>
              </w:rPr>
              <w:t>eight in</w:t>
            </w:r>
            <w:r w:rsidR="00577FD5" w:rsidRPr="00A45B78">
              <w:rPr>
                <w:rFonts w:ascii="Arial" w:hAnsi="Arial" w:cs="Arial"/>
                <w:b/>
                <w:sz w:val="16"/>
                <w:szCs w:val="16"/>
              </w:rPr>
              <w:t xml:space="preserve"> </w:t>
            </w:r>
            <w:r w:rsidR="00E972BE">
              <w:rPr>
                <w:rFonts w:ascii="Arial" w:hAnsi="Arial" w:cs="Arial"/>
                <w:b/>
                <w:sz w:val="16"/>
                <w:szCs w:val="16"/>
              </w:rPr>
              <w:t>k</w:t>
            </w:r>
            <w:r w:rsidR="00577FD5" w:rsidRPr="00A45B78">
              <w:rPr>
                <w:rFonts w:ascii="Arial" w:hAnsi="Arial" w:cs="Arial"/>
                <w:b/>
                <w:sz w:val="16"/>
                <w:szCs w:val="16"/>
              </w:rPr>
              <w:t>ilograms</w:t>
            </w:r>
            <w:r w:rsidR="00577FD5" w:rsidRPr="008D4F63">
              <w:rPr>
                <w:rFonts w:ascii="Arial" w:hAnsi="Arial" w:cs="Arial"/>
                <w:sz w:val="16"/>
                <w:szCs w:val="16"/>
              </w:rPr>
              <w:t>?</w:t>
            </w:r>
          </w:p>
        </w:tc>
        <w:tc>
          <w:tcPr>
            <w:tcW w:w="720" w:type="dxa"/>
          </w:tcPr>
          <w:p w14:paraId="529F5857" w14:textId="77777777" w:rsidR="00577FD5" w:rsidRPr="005A7BEF" w:rsidRDefault="00577FD5" w:rsidP="005A7BEF">
            <w:pPr>
              <w:rPr>
                <w:rFonts w:ascii="Arial" w:hAnsi="Arial" w:cs="Arial"/>
                <w:b/>
              </w:rPr>
            </w:pPr>
          </w:p>
        </w:tc>
        <w:tc>
          <w:tcPr>
            <w:tcW w:w="630" w:type="dxa"/>
          </w:tcPr>
          <w:p w14:paraId="460CEFD3" w14:textId="77777777" w:rsidR="00577FD5" w:rsidRPr="005A7BEF" w:rsidRDefault="00577FD5" w:rsidP="005A7BEF">
            <w:pPr>
              <w:rPr>
                <w:rFonts w:ascii="Arial" w:hAnsi="Arial" w:cs="Arial"/>
                <w:b/>
              </w:rPr>
            </w:pPr>
          </w:p>
        </w:tc>
        <w:tc>
          <w:tcPr>
            <w:tcW w:w="540" w:type="dxa"/>
          </w:tcPr>
          <w:p w14:paraId="795952E8" w14:textId="77777777" w:rsidR="00577FD5" w:rsidRPr="005A7BEF" w:rsidRDefault="00577FD5" w:rsidP="005A7BEF">
            <w:pPr>
              <w:rPr>
                <w:rFonts w:ascii="Arial" w:hAnsi="Arial" w:cs="Arial"/>
                <w:b/>
              </w:rPr>
            </w:pPr>
          </w:p>
        </w:tc>
        <w:tc>
          <w:tcPr>
            <w:tcW w:w="630" w:type="dxa"/>
          </w:tcPr>
          <w:p w14:paraId="72CE85A4" w14:textId="77777777" w:rsidR="00577FD5" w:rsidRPr="005A7BEF" w:rsidRDefault="00577FD5" w:rsidP="005A7BEF">
            <w:pPr>
              <w:rPr>
                <w:rFonts w:ascii="Arial" w:hAnsi="Arial" w:cs="Arial"/>
                <w:b/>
              </w:rPr>
            </w:pPr>
          </w:p>
        </w:tc>
        <w:tc>
          <w:tcPr>
            <w:tcW w:w="630" w:type="dxa"/>
          </w:tcPr>
          <w:p w14:paraId="77E9CC0D" w14:textId="77777777" w:rsidR="00577FD5" w:rsidRPr="005A7BEF" w:rsidRDefault="00577FD5" w:rsidP="005A7BEF">
            <w:pPr>
              <w:rPr>
                <w:rFonts w:ascii="Arial" w:hAnsi="Arial" w:cs="Arial"/>
                <w:b/>
              </w:rPr>
            </w:pPr>
          </w:p>
        </w:tc>
        <w:tc>
          <w:tcPr>
            <w:tcW w:w="630" w:type="dxa"/>
          </w:tcPr>
          <w:p w14:paraId="5F460914" w14:textId="77777777" w:rsidR="00577FD5" w:rsidRPr="005A7BEF" w:rsidRDefault="00577FD5" w:rsidP="005A7BEF">
            <w:pPr>
              <w:rPr>
                <w:rFonts w:ascii="Arial" w:hAnsi="Arial" w:cs="Arial"/>
                <w:b/>
              </w:rPr>
            </w:pPr>
          </w:p>
        </w:tc>
        <w:tc>
          <w:tcPr>
            <w:tcW w:w="630" w:type="dxa"/>
          </w:tcPr>
          <w:p w14:paraId="1CD735EF" w14:textId="77777777" w:rsidR="00577FD5" w:rsidRPr="005A7BEF" w:rsidRDefault="00577FD5" w:rsidP="005A7BEF">
            <w:pPr>
              <w:rPr>
                <w:rFonts w:ascii="Arial" w:hAnsi="Arial" w:cs="Arial"/>
                <w:b/>
              </w:rPr>
            </w:pPr>
          </w:p>
        </w:tc>
        <w:tc>
          <w:tcPr>
            <w:tcW w:w="630" w:type="dxa"/>
          </w:tcPr>
          <w:p w14:paraId="073CDA5C" w14:textId="77777777" w:rsidR="00577FD5" w:rsidRPr="005A7BEF" w:rsidRDefault="00577FD5" w:rsidP="005A7BEF">
            <w:pPr>
              <w:rPr>
                <w:rFonts w:ascii="Arial" w:hAnsi="Arial" w:cs="Arial"/>
                <w:b/>
              </w:rPr>
            </w:pPr>
          </w:p>
        </w:tc>
        <w:tc>
          <w:tcPr>
            <w:tcW w:w="630" w:type="dxa"/>
          </w:tcPr>
          <w:p w14:paraId="4491A84E" w14:textId="77777777" w:rsidR="00577FD5" w:rsidRPr="005A7BEF" w:rsidRDefault="00577FD5" w:rsidP="005A7BEF">
            <w:pPr>
              <w:rPr>
                <w:rFonts w:ascii="Arial" w:hAnsi="Arial" w:cs="Arial"/>
                <w:b/>
              </w:rPr>
            </w:pPr>
          </w:p>
        </w:tc>
        <w:tc>
          <w:tcPr>
            <w:tcW w:w="630" w:type="dxa"/>
          </w:tcPr>
          <w:p w14:paraId="22F28A9C" w14:textId="77777777" w:rsidR="00577FD5" w:rsidRPr="005A7BEF" w:rsidRDefault="00577FD5" w:rsidP="005A7BEF">
            <w:pPr>
              <w:rPr>
                <w:rFonts w:ascii="Arial" w:hAnsi="Arial" w:cs="Arial"/>
                <w:b/>
              </w:rPr>
            </w:pPr>
          </w:p>
        </w:tc>
        <w:tc>
          <w:tcPr>
            <w:tcW w:w="630" w:type="dxa"/>
          </w:tcPr>
          <w:p w14:paraId="4DBC4715" w14:textId="77777777" w:rsidR="00577FD5" w:rsidRPr="005A7BEF" w:rsidRDefault="00577FD5" w:rsidP="005A7BEF">
            <w:pPr>
              <w:rPr>
                <w:rFonts w:ascii="Arial" w:hAnsi="Arial" w:cs="Arial"/>
                <w:b/>
              </w:rPr>
            </w:pPr>
          </w:p>
        </w:tc>
        <w:tc>
          <w:tcPr>
            <w:tcW w:w="540" w:type="dxa"/>
          </w:tcPr>
          <w:p w14:paraId="4AFFC440" w14:textId="77777777" w:rsidR="00577FD5" w:rsidRPr="005A7BEF" w:rsidRDefault="00577FD5" w:rsidP="005A7BEF">
            <w:pPr>
              <w:rPr>
                <w:rFonts w:ascii="Arial" w:hAnsi="Arial" w:cs="Arial"/>
                <w:b/>
              </w:rPr>
            </w:pPr>
          </w:p>
        </w:tc>
        <w:tc>
          <w:tcPr>
            <w:tcW w:w="630" w:type="dxa"/>
          </w:tcPr>
          <w:p w14:paraId="51189A00" w14:textId="77777777" w:rsidR="00577FD5" w:rsidRPr="005A7BEF" w:rsidRDefault="00577FD5" w:rsidP="005A7BEF">
            <w:pPr>
              <w:rPr>
                <w:rFonts w:ascii="Arial" w:hAnsi="Arial" w:cs="Arial"/>
                <w:b/>
              </w:rPr>
            </w:pPr>
          </w:p>
        </w:tc>
        <w:tc>
          <w:tcPr>
            <w:tcW w:w="720" w:type="dxa"/>
          </w:tcPr>
          <w:p w14:paraId="37D8C82B" w14:textId="77777777" w:rsidR="00577FD5" w:rsidRPr="005A7BEF" w:rsidRDefault="00577FD5" w:rsidP="005A7BEF">
            <w:pPr>
              <w:rPr>
                <w:rFonts w:ascii="Arial" w:hAnsi="Arial" w:cs="Arial"/>
                <w:b/>
              </w:rPr>
            </w:pPr>
          </w:p>
        </w:tc>
        <w:tc>
          <w:tcPr>
            <w:tcW w:w="540" w:type="dxa"/>
          </w:tcPr>
          <w:p w14:paraId="1283EF1E" w14:textId="77777777" w:rsidR="00577FD5" w:rsidRPr="005A7BEF" w:rsidRDefault="00577FD5" w:rsidP="005A7BEF">
            <w:pPr>
              <w:rPr>
                <w:rFonts w:ascii="Arial" w:hAnsi="Arial" w:cs="Arial"/>
                <w:b/>
              </w:rPr>
            </w:pPr>
          </w:p>
        </w:tc>
        <w:tc>
          <w:tcPr>
            <w:tcW w:w="630" w:type="dxa"/>
          </w:tcPr>
          <w:p w14:paraId="6A790F0A" w14:textId="77777777" w:rsidR="00577FD5" w:rsidRPr="005A7BEF" w:rsidRDefault="00577FD5" w:rsidP="005A7BEF">
            <w:pPr>
              <w:rPr>
                <w:rFonts w:ascii="Arial" w:hAnsi="Arial" w:cs="Arial"/>
                <w:b/>
              </w:rPr>
            </w:pPr>
          </w:p>
        </w:tc>
        <w:tc>
          <w:tcPr>
            <w:tcW w:w="540" w:type="dxa"/>
          </w:tcPr>
          <w:p w14:paraId="4142D4DD" w14:textId="77777777" w:rsidR="00577FD5" w:rsidRPr="005A7BEF" w:rsidRDefault="00577FD5" w:rsidP="005A7BEF">
            <w:pPr>
              <w:rPr>
                <w:rFonts w:ascii="Arial" w:hAnsi="Arial" w:cs="Arial"/>
                <w:b/>
              </w:rPr>
            </w:pPr>
          </w:p>
        </w:tc>
        <w:tc>
          <w:tcPr>
            <w:tcW w:w="665" w:type="dxa"/>
          </w:tcPr>
          <w:p w14:paraId="3BED0125" w14:textId="77777777" w:rsidR="00577FD5" w:rsidRPr="005A7BEF" w:rsidRDefault="00577FD5" w:rsidP="005A7BEF">
            <w:pPr>
              <w:rPr>
                <w:rFonts w:ascii="Arial" w:hAnsi="Arial" w:cs="Arial"/>
                <w:b/>
              </w:rPr>
            </w:pPr>
          </w:p>
        </w:tc>
      </w:tr>
      <w:tr w:rsidR="00577FD5" w:rsidRPr="005A7BEF" w14:paraId="67887BDE" w14:textId="77777777" w:rsidTr="006B1548">
        <w:tc>
          <w:tcPr>
            <w:tcW w:w="3325" w:type="dxa"/>
          </w:tcPr>
          <w:p w14:paraId="7157D8AC" w14:textId="378C5227" w:rsidR="00577FD5" w:rsidRPr="008D4F63" w:rsidRDefault="004E5183" w:rsidP="005A7BEF">
            <w:pPr>
              <w:rPr>
                <w:rFonts w:ascii="Arial" w:hAnsi="Arial" w:cs="Arial"/>
              </w:rPr>
            </w:pPr>
            <w:r w:rsidRPr="008D4F63">
              <w:rPr>
                <w:rFonts w:ascii="Arial" w:hAnsi="Arial" w:cs="Arial"/>
                <w:sz w:val="16"/>
                <w:szCs w:val="16"/>
              </w:rPr>
              <w:t>Q</w:t>
            </w:r>
            <w:r w:rsidR="00577FD5" w:rsidRPr="008D4F63">
              <w:rPr>
                <w:rFonts w:ascii="Arial" w:hAnsi="Arial" w:cs="Arial"/>
                <w:sz w:val="16"/>
                <w:szCs w:val="16"/>
              </w:rPr>
              <w:t xml:space="preserve">6.  What is </w:t>
            </w:r>
            <w:r w:rsidR="00A45B78" w:rsidRPr="008D4F63">
              <w:rPr>
                <w:rFonts w:ascii="Arial" w:hAnsi="Arial" w:cs="Arial"/>
                <w:sz w:val="16"/>
                <w:szCs w:val="16"/>
              </w:rPr>
              <w:t>[</w:t>
            </w:r>
            <w:r w:rsidR="00577FD5" w:rsidRPr="008D4F63">
              <w:rPr>
                <w:rFonts w:ascii="Arial" w:hAnsi="Arial" w:cs="Arial"/>
                <w:sz w:val="16"/>
                <w:szCs w:val="16"/>
              </w:rPr>
              <w:t>Name</w:t>
            </w:r>
            <w:r w:rsidR="00A45B78" w:rsidRPr="008D4F63">
              <w:rPr>
                <w:rFonts w:ascii="Arial" w:hAnsi="Arial" w:cs="Arial"/>
                <w:sz w:val="16"/>
                <w:szCs w:val="16"/>
              </w:rPr>
              <w:t>]</w:t>
            </w:r>
            <w:r w:rsidR="00577FD5" w:rsidRPr="008D4F63">
              <w:rPr>
                <w:rFonts w:ascii="Arial" w:hAnsi="Arial" w:cs="Arial"/>
                <w:sz w:val="16"/>
                <w:szCs w:val="16"/>
              </w:rPr>
              <w:t xml:space="preserve">’s </w:t>
            </w:r>
            <w:r w:rsidR="00A45B78" w:rsidRPr="008D4F63">
              <w:rPr>
                <w:rFonts w:ascii="Arial" w:hAnsi="Arial" w:cs="Arial"/>
                <w:sz w:val="16"/>
                <w:szCs w:val="16"/>
              </w:rPr>
              <w:t>h</w:t>
            </w:r>
            <w:r w:rsidR="00577FD5" w:rsidRPr="008D4F63">
              <w:rPr>
                <w:rFonts w:ascii="Arial" w:hAnsi="Arial" w:cs="Arial"/>
                <w:sz w:val="16"/>
                <w:szCs w:val="16"/>
              </w:rPr>
              <w:t xml:space="preserve">ip Size in </w:t>
            </w:r>
            <w:r w:rsidR="00577FD5" w:rsidRPr="00A45B78">
              <w:rPr>
                <w:rFonts w:ascii="Arial" w:hAnsi="Arial" w:cs="Arial"/>
                <w:b/>
                <w:sz w:val="16"/>
                <w:szCs w:val="16"/>
              </w:rPr>
              <w:t>centimeters</w:t>
            </w:r>
            <w:r w:rsidR="00362F01" w:rsidRPr="008D4F63">
              <w:rPr>
                <w:rFonts w:ascii="Arial" w:hAnsi="Arial" w:cs="Arial"/>
                <w:sz w:val="16"/>
                <w:szCs w:val="16"/>
              </w:rPr>
              <w:t>?</w:t>
            </w:r>
          </w:p>
        </w:tc>
        <w:tc>
          <w:tcPr>
            <w:tcW w:w="720" w:type="dxa"/>
          </w:tcPr>
          <w:p w14:paraId="522025CF" w14:textId="77777777" w:rsidR="00577FD5" w:rsidRPr="005A7BEF" w:rsidRDefault="00577FD5" w:rsidP="005A7BEF">
            <w:pPr>
              <w:rPr>
                <w:rFonts w:ascii="Arial" w:hAnsi="Arial" w:cs="Arial"/>
                <w:b/>
              </w:rPr>
            </w:pPr>
          </w:p>
        </w:tc>
        <w:tc>
          <w:tcPr>
            <w:tcW w:w="630" w:type="dxa"/>
          </w:tcPr>
          <w:p w14:paraId="3657629F" w14:textId="77777777" w:rsidR="00577FD5" w:rsidRPr="005A7BEF" w:rsidRDefault="00577FD5" w:rsidP="005A7BEF">
            <w:pPr>
              <w:rPr>
                <w:rFonts w:ascii="Arial" w:hAnsi="Arial" w:cs="Arial"/>
                <w:b/>
              </w:rPr>
            </w:pPr>
          </w:p>
        </w:tc>
        <w:tc>
          <w:tcPr>
            <w:tcW w:w="540" w:type="dxa"/>
          </w:tcPr>
          <w:p w14:paraId="516F413B" w14:textId="77777777" w:rsidR="00577FD5" w:rsidRPr="005A7BEF" w:rsidRDefault="00577FD5" w:rsidP="005A7BEF">
            <w:pPr>
              <w:rPr>
                <w:rFonts w:ascii="Arial" w:hAnsi="Arial" w:cs="Arial"/>
                <w:b/>
              </w:rPr>
            </w:pPr>
          </w:p>
        </w:tc>
        <w:tc>
          <w:tcPr>
            <w:tcW w:w="630" w:type="dxa"/>
          </w:tcPr>
          <w:p w14:paraId="34265B9C" w14:textId="77777777" w:rsidR="00577FD5" w:rsidRPr="005A7BEF" w:rsidRDefault="00577FD5" w:rsidP="005A7BEF">
            <w:pPr>
              <w:rPr>
                <w:rFonts w:ascii="Arial" w:hAnsi="Arial" w:cs="Arial"/>
                <w:b/>
              </w:rPr>
            </w:pPr>
          </w:p>
        </w:tc>
        <w:tc>
          <w:tcPr>
            <w:tcW w:w="630" w:type="dxa"/>
          </w:tcPr>
          <w:p w14:paraId="3E954E15" w14:textId="77777777" w:rsidR="00577FD5" w:rsidRPr="005A7BEF" w:rsidRDefault="00577FD5" w:rsidP="005A7BEF">
            <w:pPr>
              <w:rPr>
                <w:rFonts w:ascii="Arial" w:hAnsi="Arial" w:cs="Arial"/>
                <w:b/>
              </w:rPr>
            </w:pPr>
          </w:p>
        </w:tc>
        <w:tc>
          <w:tcPr>
            <w:tcW w:w="630" w:type="dxa"/>
          </w:tcPr>
          <w:p w14:paraId="00E15061" w14:textId="77777777" w:rsidR="00577FD5" w:rsidRPr="005A7BEF" w:rsidRDefault="00577FD5" w:rsidP="005A7BEF">
            <w:pPr>
              <w:rPr>
                <w:rFonts w:ascii="Arial" w:hAnsi="Arial" w:cs="Arial"/>
                <w:b/>
              </w:rPr>
            </w:pPr>
          </w:p>
        </w:tc>
        <w:tc>
          <w:tcPr>
            <w:tcW w:w="630" w:type="dxa"/>
          </w:tcPr>
          <w:p w14:paraId="5ED5370F" w14:textId="77777777" w:rsidR="00577FD5" w:rsidRPr="005A7BEF" w:rsidRDefault="00577FD5" w:rsidP="005A7BEF">
            <w:pPr>
              <w:rPr>
                <w:rFonts w:ascii="Arial" w:hAnsi="Arial" w:cs="Arial"/>
                <w:b/>
              </w:rPr>
            </w:pPr>
          </w:p>
        </w:tc>
        <w:tc>
          <w:tcPr>
            <w:tcW w:w="630" w:type="dxa"/>
          </w:tcPr>
          <w:p w14:paraId="34AE1F88" w14:textId="77777777" w:rsidR="00577FD5" w:rsidRPr="005A7BEF" w:rsidRDefault="00577FD5" w:rsidP="005A7BEF">
            <w:pPr>
              <w:rPr>
                <w:rFonts w:ascii="Arial" w:hAnsi="Arial" w:cs="Arial"/>
                <w:b/>
              </w:rPr>
            </w:pPr>
          </w:p>
        </w:tc>
        <w:tc>
          <w:tcPr>
            <w:tcW w:w="630" w:type="dxa"/>
          </w:tcPr>
          <w:p w14:paraId="16FC649F" w14:textId="77777777" w:rsidR="00577FD5" w:rsidRPr="005A7BEF" w:rsidRDefault="00577FD5" w:rsidP="005A7BEF">
            <w:pPr>
              <w:rPr>
                <w:rFonts w:ascii="Arial" w:hAnsi="Arial" w:cs="Arial"/>
                <w:b/>
              </w:rPr>
            </w:pPr>
          </w:p>
        </w:tc>
        <w:tc>
          <w:tcPr>
            <w:tcW w:w="630" w:type="dxa"/>
          </w:tcPr>
          <w:p w14:paraId="6BACF4C9" w14:textId="77777777" w:rsidR="00577FD5" w:rsidRPr="005A7BEF" w:rsidRDefault="00577FD5" w:rsidP="005A7BEF">
            <w:pPr>
              <w:rPr>
                <w:rFonts w:ascii="Arial" w:hAnsi="Arial" w:cs="Arial"/>
                <w:b/>
              </w:rPr>
            </w:pPr>
          </w:p>
        </w:tc>
        <w:tc>
          <w:tcPr>
            <w:tcW w:w="630" w:type="dxa"/>
          </w:tcPr>
          <w:p w14:paraId="6537B8BB" w14:textId="77777777" w:rsidR="00577FD5" w:rsidRPr="005A7BEF" w:rsidRDefault="00577FD5" w:rsidP="005A7BEF">
            <w:pPr>
              <w:rPr>
                <w:rFonts w:ascii="Arial" w:hAnsi="Arial" w:cs="Arial"/>
                <w:b/>
              </w:rPr>
            </w:pPr>
          </w:p>
        </w:tc>
        <w:tc>
          <w:tcPr>
            <w:tcW w:w="540" w:type="dxa"/>
          </w:tcPr>
          <w:p w14:paraId="25B6C590" w14:textId="77777777" w:rsidR="00577FD5" w:rsidRPr="005A7BEF" w:rsidRDefault="00577FD5" w:rsidP="005A7BEF">
            <w:pPr>
              <w:rPr>
                <w:rFonts w:ascii="Arial" w:hAnsi="Arial" w:cs="Arial"/>
                <w:b/>
              </w:rPr>
            </w:pPr>
          </w:p>
        </w:tc>
        <w:tc>
          <w:tcPr>
            <w:tcW w:w="630" w:type="dxa"/>
          </w:tcPr>
          <w:p w14:paraId="6FC5E0CE" w14:textId="77777777" w:rsidR="00577FD5" w:rsidRPr="005A7BEF" w:rsidRDefault="00577FD5" w:rsidP="005A7BEF">
            <w:pPr>
              <w:rPr>
                <w:rFonts w:ascii="Arial" w:hAnsi="Arial" w:cs="Arial"/>
                <w:b/>
              </w:rPr>
            </w:pPr>
          </w:p>
        </w:tc>
        <w:tc>
          <w:tcPr>
            <w:tcW w:w="720" w:type="dxa"/>
          </w:tcPr>
          <w:p w14:paraId="154E2138" w14:textId="77777777" w:rsidR="00577FD5" w:rsidRPr="005A7BEF" w:rsidRDefault="00577FD5" w:rsidP="005A7BEF">
            <w:pPr>
              <w:rPr>
                <w:rFonts w:ascii="Arial" w:hAnsi="Arial" w:cs="Arial"/>
                <w:b/>
              </w:rPr>
            </w:pPr>
          </w:p>
        </w:tc>
        <w:tc>
          <w:tcPr>
            <w:tcW w:w="540" w:type="dxa"/>
          </w:tcPr>
          <w:p w14:paraId="715D27D9" w14:textId="77777777" w:rsidR="00577FD5" w:rsidRPr="005A7BEF" w:rsidRDefault="00577FD5" w:rsidP="005A7BEF">
            <w:pPr>
              <w:rPr>
                <w:rFonts w:ascii="Arial" w:hAnsi="Arial" w:cs="Arial"/>
                <w:b/>
              </w:rPr>
            </w:pPr>
          </w:p>
        </w:tc>
        <w:tc>
          <w:tcPr>
            <w:tcW w:w="630" w:type="dxa"/>
          </w:tcPr>
          <w:p w14:paraId="1DCEAD1D" w14:textId="77777777" w:rsidR="00577FD5" w:rsidRPr="005A7BEF" w:rsidRDefault="00577FD5" w:rsidP="005A7BEF">
            <w:pPr>
              <w:rPr>
                <w:rFonts w:ascii="Arial" w:hAnsi="Arial" w:cs="Arial"/>
                <w:b/>
              </w:rPr>
            </w:pPr>
          </w:p>
        </w:tc>
        <w:tc>
          <w:tcPr>
            <w:tcW w:w="540" w:type="dxa"/>
          </w:tcPr>
          <w:p w14:paraId="1CD3FFFD" w14:textId="77777777" w:rsidR="00577FD5" w:rsidRPr="005A7BEF" w:rsidRDefault="00577FD5" w:rsidP="005A7BEF">
            <w:pPr>
              <w:rPr>
                <w:rFonts w:ascii="Arial" w:hAnsi="Arial" w:cs="Arial"/>
                <w:b/>
              </w:rPr>
            </w:pPr>
          </w:p>
        </w:tc>
        <w:tc>
          <w:tcPr>
            <w:tcW w:w="665" w:type="dxa"/>
          </w:tcPr>
          <w:p w14:paraId="0C104735" w14:textId="77777777" w:rsidR="00577FD5" w:rsidRPr="005A7BEF" w:rsidRDefault="00577FD5" w:rsidP="005A7BEF">
            <w:pPr>
              <w:rPr>
                <w:rFonts w:ascii="Arial" w:hAnsi="Arial" w:cs="Arial"/>
                <w:b/>
              </w:rPr>
            </w:pPr>
          </w:p>
        </w:tc>
      </w:tr>
      <w:tr w:rsidR="00577FD5" w:rsidRPr="005A7BEF" w14:paraId="2D1AB719" w14:textId="77777777" w:rsidTr="006B1548">
        <w:tc>
          <w:tcPr>
            <w:tcW w:w="3325" w:type="dxa"/>
          </w:tcPr>
          <w:p w14:paraId="7A04D5A7" w14:textId="1D387784" w:rsidR="00577FD5" w:rsidRPr="008D4F63" w:rsidRDefault="004E5183" w:rsidP="005A7BEF">
            <w:pPr>
              <w:rPr>
                <w:rFonts w:ascii="Arial" w:hAnsi="Arial" w:cs="Arial"/>
              </w:rPr>
            </w:pPr>
            <w:r w:rsidRPr="008D4F63">
              <w:rPr>
                <w:rFonts w:ascii="Arial" w:hAnsi="Arial" w:cs="Arial"/>
                <w:sz w:val="16"/>
                <w:szCs w:val="16"/>
              </w:rPr>
              <w:t>Q</w:t>
            </w:r>
            <w:r w:rsidR="00577FD5" w:rsidRPr="008D4F63">
              <w:rPr>
                <w:rFonts w:ascii="Arial" w:hAnsi="Arial" w:cs="Arial"/>
                <w:sz w:val="16"/>
                <w:szCs w:val="16"/>
              </w:rPr>
              <w:t xml:space="preserve">7.  What is </w:t>
            </w:r>
            <w:r w:rsidR="00A45B78" w:rsidRPr="008D4F63">
              <w:rPr>
                <w:rFonts w:ascii="Arial" w:hAnsi="Arial" w:cs="Arial"/>
                <w:sz w:val="16"/>
                <w:szCs w:val="16"/>
              </w:rPr>
              <w:t>[</w:t>
            </w:r>
            <w:r w:rsidR="00577FD5" w:rsidRPr="008D4F63">
              <w:rPr>
                <w:rFonts w:ascii="Arial" w:hAnsi="Arial" w:cs="Arial"/>
                <w:sz w:val="16"/>
                <w:szCs w:val="16"/>
              </w:rPr>
              <w:t>Name</w:t>
            </w:r>
            <w:r w:rsidR="00A45B78" w:rsidRPr="008D4F63">
              <w:rPr>
                <w:rFonts w:ascii="Arial" w:hAnsi="Arial" w:cs="Arial"/>
                <w:sz w:val="16"/>
                <w:szCs w:val="16"/>
              </w:rPr>
              <w:t>]</w:t>
            </w:r>
            <w:r w:rsidR="00577FD5" w:rsidRPr="008D4F63">
              <w:rPr>
                <w:rFonts w:ascii="Arial" w:hAnsi="Arial" w:cs="Arial"/>
                <w:sz w:val="16"/>
                <w:szCs w:val="16"/>
              </w:rPr>
              <w:t xml:space="preserve">’s </w:t>
            </w:r>
            <w:r w:rsidR="00A45B78" w:rsidRPr="008D4F63">
              <w:rPr>
                <w:rFonts w:ascii="Arial" w:hAnsi="Arial" w:cs="Arial"/>
                <w:sz w:val="16"/>
                <w:szCs w:val="16"/>
              </w:rPr>
              <w:t>w</w:t>
            </w:r>
            <w:r w:rsidR="00577FD5" w:rsidRPr="008D4F63">
              <w:rPr>
                <w:rFonts w:ascii="Arial" w:hAnsi="Arial" w:cs="Arial"/>
                <w:sz w:val="16"/>
                <w:szCs w:val="16"/>
              </w:rPr>
              <w:t xml:space="preserve">aist Size in </w:t>
            </w:r>
            <w:r w:rsidR="00577FD5" w:rsidRPr="00A45B78">
              <w:rPr>
                <w:rFonts w:ascii="Arial" w:hAnsi="Arial" w:cs="Arial"/>
                <w:b/>
                <w:sz w:val="16"/>
                <w:szCs w:val="16"/>
              </w:rPr>
              <w:t>centimeters</w:t>
            </w:r>
            <w:r w:rsidR="00577FD5" w:rsidRPr="008D4F63">
              <w:rPr>
                <w:rFonts w:ascii="Arial" w:hAnsi="Arial" w:cs="Arial"/>
                <w:sz w:val="16"/>
                <w:szCs w:val="16"/>
              </w:rPr>
              <w:t>?</w:t>
            </w:r>
          </w:p>
        </w:tc>
        <w:tc>
          <w:tcPr>
            <w:tcW w:w="720" w:type="dxa"/>
          </w:tcPr>
          <w:p w14:paraId="268557FD" w14:textId="77777777" w:rsidR="00577FD5" w:rsidRPr="005A7BEF" w:rsidRDefault="00577FD5" w:rsidP="005A7BEF">
            <w:pPr>
              <w:rPr>
                <w:rFonts w:ascii="Arial" w:hAnsi="Arial" w:cs="Arial"/>
                <w:b/>
              </w:rPr>
            </w:pPr>
          </w:p>
        </w:tc>
        <w:tc>
          <w:tcPr>
            <w:tcW w:w="630" w:type="dxa"/>
          </w:tcPr>
          <w:p w14:paraId="648D432C" w14:textId="77777777" w:rsidR="00577FD5" w:rsidRPr="005A7BEF" w:rsidRDefault="00577FD5" w:rsidP="005A7BEF">
            <w:pPr>
              <w:rPr>
                <w:rFonts w:ascii="Arial" w:hAnsi="Arial" w:cs="Arial"/>
                <w:b/>
              </w:rPr>
            </w:pPr>
          </w:p>
        </w:tc>
        <w:tc>
          <w:tcPr>
            <w:tcW w:w="540" w:type="dxa"/>
          </w:tcPr>
          <w:p w14:paraId="1A56ED04" w14:textId="77777777" w:rsidR="00577FD5" w:rsidRPr="005A7BEF" w:rsidRDefault="00577FD5" w:rsidP="005A7BEF">
            <w:pPr>
              <w:rPr>
                <w:rFonts w:ascii="Arial" w:hAnsi="Arial" w:cs="Arial"/>
                <w:b/>
              </w:rPr>
            </w:pPr>
          </w:p>
        </w:tc>
        <w:tc>
          <w:tcPr>
            <w:tcW w:w="630" w:type="dxa"/>
          </w:tcPr>
          <w:p w14:paraId="13CF79DD" w14:textId="77777777" w:rsidR="00577FD5" w:rsidRPr="005A7BEF" w:rsidRDefault="00577FD5" w:rsidP="005A7BEF">
            <w:pPr>
              <w:rPr>
                <w:rFonts w:ascii="Arial" w:hAnsi="Arial" w:cs="Arial"/>
                <w:b/>
              </w:rPr>
            </w:pPr>
          </w:p>
        </w:tc>
        <w:tc>
          <w:tcPr>
            <w:tcW w:w="630" w:type="dxa"/>
          </w:tcPr>
          <w:p w14:paraId="1982CABC" w14:textId="77777777" w:rsidR="00577FD5" w:rsidRPr="005A7BEF" w:rsidRDefault="00577FD5" w:rsidP="005A7BEF">
            <w:pPr>
              <w:rPr>
                <w:rFonts w:ascii="Arial" w:hAnsi="Arial" w:cs="Arial"/>
                <w:b/>
              </w:rPr>
            </w:pPr>
          </w:p>
        </w:tc>
        <w:tc>
          <w:tcPr>
            <w:tcW w:w="630" w:type="dxa"/>
          </w:tcPr>
          <w:p w14:paraId="49A851A8" w14:textId="77777777" w:rsidR="00577FD5" w:rsidRPr="005A7BEF" w:rsidRDefault="00577FD5" w:rsidP="005A7BEF">
            <w:pPr>
              <w:rPr>
                <w:rFonts w:ascii="Arial" w:hAnsi="Arial" w:cs="Arial"/>
                <w:b/>
              </w:rPr>
            </w:pPr>
          </w:p>
        </w:tc>
        <w:tc>
          <w:tcPr>
            <w:tcW w:w="630" w:type="dxa"/>
          </w:tcPr>
          <w:p w14:paraId="59517F2F" w14:textId="77777777" w:rsidR="00577FD5" w:rsidRPr="005A7BEF" w:rsidRDefault="00577FD5" w:rsidP="005A7BEF">
            <w:pPr>
              <w:rPr>
                <w:rFonts w:ascii="Arial" w:hAnsi="Arial" w:cs="Arial"/>
                <w:b/>
              </w:rPr>
            </w:pPr>
          </w:p>
        </w:tc>
        <w:tc>
          <w:tcPr>
            <w:tcW w:w="630" w:type="dxa"/>
          </w:tcPr>
          <w:p w14:paraId="26891028" w14:textId="77777777" w:rsidR="00577FD5" w:rsidRPr="005A7BEF" w:rsidRDefault="00577FD5" w:rsidP="005A7BEF">
            <w:pPr>
              <w:rPr>
                <w:rFonts w:ascii="Arial" w:hAnsi="Arial" w:cs="Arial"/>
                <w:b/>
              </w:rPr>
            </w:pPr>
          </w:p>
        </w:tc>
        <w:tc>
          <w:tcPr>
            <w:tcW w:w="630" w:type="dxa"/>
          </w:tcPr>
          <w:p w14:paraId="733D9F73" w14:textId="77777777" w:rsidR="00577FD5" w:rsidRPr="005A7BEF" w:rsidRDefault="00577FD5" w:rsidP="005A7BEF">
            <w:pPr>
              <w:rPr>
                <w:rFonts w:ascii="Arial" w:hAnsi="Arial" w:cs="Arial"/>
                <w:b/>
              </w:rPr>
            </w:pPr>
          </w:p>
        </w:tc>
        <w:tc>
          <w:tcPr>
            <w:tcW w:w="630" w:type="dxa"/>
          </w:tcPr>
          <w:p w14:paraId="1E1B0593" w14:textId="77777777" w:rsidR="00577FD5" w:rsidRPr="005A7BEF" w:rsidRDefault="00577FD5" w:rsidP="005A7BEF">
            <w:pPr>
              <w:rPr>
                <w:rFonts w:ascii="Arial" w:hAnsi="Arial" w:cs="Arial"/>
                <w:b/>
              </w:rPr>
            </w:pPr>
          </w:p>
        </w:tc>
        <w:tc>
          <w:tcPr>
            <w:tcW w:w="630" w:type="dxa"/>
          </w:tcPr>
          <w:p w14:paraId="0DB1A98E" w14:textId="77777777" w:rsidR="00577FD5" w:rsidRPr="005A7BEF" w:rsidRDefault="00577FD5" w:rsidP="005A7BEF">
            <w:pPr>
              <w:rPr>
                <w:rFonts w:ascii="Arial" w:hAnsi="Arial" w:cs="Arial"/>
                <w:b/>
              </w:rPr>
            </w:pPr>
          </w:p>
        </w:tc>
        <w:tc>
          <w:tcPr>
            <w:tcW w:w="540" w:type="dxa"/>
          </w:tcPr>
          <w:p w14:paraId="73C25532" w14:textId="77777777" w:rsidR="00577FD5" w:rsidRPr="005A7BEF" w:rsidRDefault="00577FD5" w:rsidP="005A7BEF">
            <w:pPr>
              <w:rPr>
                <w:rFonts w:ascii="Arial" w:hAnsi="Arial" w:cs="Arial"/>
                <w:b/>
              </w:rPr>
            </w:pPr>
          </w:p>
        </w:tc>
        <w:tc>
          <w:tcPr>
            <w:tcW w:w="630" w:type="dxa"/>
          </w:tcPr>
          <w:p w14:paraId="014B4A3E" w14:textId="77777777" w:rsidR="00577FD5" w:rsidRPr="005A7BEF" w:rsidRDefault="00577FD5" w:rsidP="005A7BEF">
            <w:pPr>
              <w:rPr>
                <w:rFonts w:ascii="Arial" w:hAnsi="Arial" w:cs="Arial"/>
                <w:b/>
              </w:rPr>
            </w:pPr>
          </w:p>
        </w:tc>
        <w:tc>
          <w:tcPr>
            <w:tcW w:w="720" w:type="dxa"/>
          </w:tcPr>
          <w:p w14:paraId="406BCF5E" w14:textId="77777777" w:rsidR="00577FD5" w:rsidRPr="005A7BEF" w:rsidRDefault="00577FD5" w:rsidP="005A7BEF">
            <w:pPr>
              <w:rPr>
                <w:rFonts w:ascii="Arial" w:hAnsi="Arial" w:cs="Arial"/>
                <w:b/>
              </w:rPr>
            </w:pPr>
          </w:p>
        </w:tc>
        <w:tc>
          <w:tcPr>
            <w:tcW w:w="540" w:type="dxa"/>
          </w:tcPr>
          <w:p w14:paraId="02FF0E63" w14:textId="77777777" w:rsidR="00577FD5" w:rsidRPr="005A7BEF" w:rsidRDefault="00577FD5" w:rsidP="005A7BEF">
            <w:pPr>
              <w:rPr>
                <w:rFonts w:ascii="Arial" w:hAnsi="Arial" w:cs="Arial"/>
                <w:b/>
              </w:rPr>
            </w:pPr>
          </w:p>
        </w:tc>
        <w:tc>
          <w:tcPr>
            <w:tcW w:w="630" w:type="dxa"/>
          </w:tcPr>
          <w:p w14:paraId="0DD7A49D" w14:textId="77777777" w:rsidR="00577FD5" w:rsidRPr="005A7BEF" w:rsidRDefault="00577FD5" w:rsidP="005A7BEF">
            <w:pPr>
              <w:rPr>
                <w:rFonts w:ascii="Arial" w:hAnsi="Arial" w:cs="Arial"/>
                <w:b/>
              </w:rPr>
            </w:pPr>
          </w:p>
        </w:tc>
        <w:tc>
          <w:tcPr>
            <w:tcW w:w="540" w:type="dxa"/>
          </w:tcPr>
          <w:p w14:paraId="24D2DACE" w14:textId="77777777" w:rsidR="00577FD5" w:rsidRPr="005A7BEF" w:rsidRDefault="00577FD5" w:rsidP="005A7BEF">
            <w:pPr>
              <w:rPr>
                <w:rFonts w:ascii="Arial" w:hAnsi="Arial" w:cs="Arial"/>
                <w:b/>
              </w:rPr>
            </w:pPr>
          </w:p>
        </w:tc>
        <w:tc>
          <w:tcPr>
            <w:tcW w:w="665" w:type="dxa"/>
          </w:tcPr>
          <w:p w14:paraId="4820CB0E" w14:textId="77777777" w:rsidR="00577FD5" w:rsidRPr="005A7BEF" w:rsidRDefault="00577FD5" w:rsidP="005A7BEF">
            <w:pPr>
              <w:rPr>
                <w:rFonts w:ascii="Arial" w:hAnsi="Arial" w:cs="Arial"/>
                <w:b/>
              </w:rPr>
            </w:pPr>
          </w:p>
        </w:tc>
      </w:tr>
      <w:tr w:rsidR="00577FD5" w:rsidRPr="005A7BEF" w14:paraId="40AA5FFA" w14:textId="77777777" w:rsidTr="006B1548">
        <w:tc>
          <w:tcPr>
            <w:tcW w:w="3325" w:type="dxa"/>
          </w:tcPr>
          <w:p w14:paraId="74EEF9D8" w14:textId="1A4DB229" w:rsidR="00577FD5" w:rsidRPr="008D4F63" w:rsidRDefault="004E5183" w:rsidP="005A7BEF">
            <w:pPr>
              <w:rPr>
                <w:rFonts w:ascii="Arial" w:hAnsi="Arial" w:cs="Arial"/>
              </w:rPr>
            </w:pPr>
            <w:r w:rsidRPr="008D4F63">
              <w:rPr>
                <w:rFonts w:ascii="Arial" w:hAnsi="Arial" w:cs="Arial"/>
                <w:sz w:val="16"/>
                <w:szCs w:val="16"/>
              </w:rPr>
              <w:t>Q</w:t>
            </w:r>
            <w:r w:rsidR="00577FD5" w:rsidRPr="008D4F63">
              <w:rPr>
                <w:rFonts w:ascii="Arial" w:hAnsi="Arial" w:cs="Arial"/>
                <w:sz w:val="16"/>
                <w:szCs w:val="16"/>
              </w:rPr>
              <w:t xml:space="preserve">8. What is </w:t>
            </w:r>
            <w:r w:rsidR="00A45B78" w:rsidRPr="008D4F63">
              <w:rPr>
                <w:rFonts w:ascii="Arial" w:hAnsi="Arial" w:cs="Arial"/>
                <w:sz w:val="16"/>
                <w:szCs w:val="16"/>
              </w:rPr>
              <w:t>[</w:t>
            </w:r>
            <w:r w:rsidR="00577FD5" w:rsidRPr="008D4F63">
              <w:rPr>
                <w:rFonts w:ascii="Arial" w:hAnsi="Arial" w:cs="Arial"/>
                <w:sz w:val="16"/>
                <w:szCs w:val="16"/>
              </w:rPr>
              <w:t>Name</w:t>
            </w:r>
            <w:r w:rsidR="00A45B78" w:rsidRPr="008D4F63">
              <w:rPr>
                <w:rFonts w:ascii="Arial" w:hAnsi="Arial" w:cs="Arial"/>
                <w:sz w:val="16"/>
                <w:szCs w:val="16"/>
              </w:rPr>
              <w:t>]</w:t>
            </w:r>
            <w:r w:rsidR="00577FD5" w:rsidRPr="008D4F63">
              <w:rPr>
                <w:rFonts w:ascii="Arial" w:hAnsi="Arial" w:cs="Arial"/>
                <w:sz w:val="16"/>
                <w:szCs w:val="16"/>
              </w:rPr>
              <w:t xml:space="preserve">’s </w:t>
            </w:r>
            <w:r w:rsidR="00A45B78" w:rsidRPr="008D4F63">
              <w:rPr>
                <w:rFonts w:ascii="Arial" w:hAnsi="Arial" w:cs="Arial"/>
                <w:sz w:val="16"/>
                <w:szCs w:val="16"/>
              </w:rPr>
              <w:t>a</w:t>
            </w:r>
            <w:r w:rsidR="00577FD5" w:rsidRPr="008D4F63">
              <w:rPr>
                <w:rFonts w:ascii="Arial" w:hAnsi="Arial" w:cs="Arial"/>
                <w:sz w:val="16"/>
                <w:szCs w:val="16"/>
              </w:rPr>
              <w:t xml:space="preserve">rm circumference (mid-upper arm) in </w:t>
            </w:r>
            <w:r w:rsidR="00577FD5" w:rsidRPr="00A45B78">
              <w:rPr>
                <w:rFonts w:ascii="Arial" w:hAnsi="Arial" w:cs="Arial"/>
                <w:b/>
                <w:sz w:val="16"/>
                <w:szCs w:val="16"/>
              </w:rPr>
              <w:t>centimeters</w:t>
            </w:r>
            <w:r w:rsidR="00577FD5" w:rsidRPr="008D4F63">
              <w:rPr>
                <w:rFonts w:ascii="Arial" w:hAnsi="Arial" w:cs="Arial"/>
                <w:sz w:val="16"/>
                <w:szCs w:val="16"/>
              </w:rPr>
              <w:t>?</w:t>
            </w:r>
          </w:p>
        </w:tc>
        <w:tc>
          <w:tcPr>
            <w:tcW w:w="720" w:type="dxa"/>
          </w:tcPr>
          <w:p w14:paraId="0EF3C36A" w14:textId="77777777" w:rsidR="00577FD5" w:rsidRPr="005A7BEF" w:rsidRDefault="00577FD5" w:rsidP="005A7BEF">
            <w:pPr>
              <w:rPr>
                <w:rFonts w:ascii="Arial" w:hAnsi="Arial" w:cs="Arial"/>
                <w:b/>
              </w:rPr>
            </w:pPr>
          </w:p>
        </w:tc>
        <w:tc>
          <w:tcPr>
            <w:tcW w:w="630" w:type="dxa"/>
          </w:tcPr>
          <w:p w14:paraId="389C7B5F" w14:textId="77777777" w:rsidR="00577FD5" w:rsidRPr="005A7BEF" w:rsidRDefault="00577FD5" w:rsidP="005A7BEF">
            <w:pPr>
              <w:rPr>
                <w:rFonts w:ascii="Arial" w:hAnsi="Arial" w:cs="Arial"/>
                <w:b/>
              </w:rPr>
            </w:pPr>
          </w:p>
        </w:tc>
        <w:tc>
          <w:tcPr>
            <w:tcW w:w="540" w:type="dxa"/>
          </w:tcPr>
          <w:p w14:paraId="6635B863" w14:textId="77777777" w:rsidR="00577FD5" w:rsidRPr="005A7BEF" w:rsidRDefault="00577FD5" w:rsidP="005A7BEF">
            <w:pPr>
              <w:rPr>
                <w:rFonts w:ascii="Arial" w:hAnsi="Arial" w:cs="Arial"/>
                <w:b/>
              </w:rPr>
            </w:pPr>
          </w:p>
        </w:tc>
        <w:tc>
          <w:tcPr>
            <w:tcW w:w="630" w:type="dxa"/>
          </w:tcPr>
          <w:p w14:paraId="35EF95BE" w14:textId="77777777" w:rsidR="00577FD5" w:rsidRPr="005A7BEF" w:rsidRDefault="00577FD5" w:rsidP="005A7BEF">
            <w:pPr>
              <w:rPr>
                <w:rFonts w:ascii="Arial" w:hAnsi="Arial" w:cs="Arial"/>
                <w:b/>
              </w:rPr>
            </w:pPr>
          </w:p>
        </w:tc>
        <w:tc>
          <w:tcPr>
            <w:tcW w:w="630" w:type="dxa"/>
          </w:tcPr>
          <w:p w14:paraId="43506374" w14:textId="77777777" w:rsidR="00577FD5" w:rsidRPr="005A7BEF" w:rsidRDefault="00577FD5" w:rsidP="005A7BEF">
            <w:pPr>
              <w:rPr>
                <w:rFonts w:ascii="Arial" w:hAnsi="Arial" w:cs="Arial"/>
                <w:b/>
              </w:rPr>
            </w:pPr>
          </w:p>
        </w:tc>
        <w:tc>
          <w:tcPr>
            <w:tcW w:w="630" w:type="dxa"/>
          </w:tcPr>
          <w:p w14:paraId="7E043347" w14:textId="77777777" w:rsidR="00577FD5" w:rsidRPr="005A7BEF" w:rsidRDefault="00577FD5" w:rsidP="005A7BEF">
            <w:pPr>
              <w:rPr>
                <w:rFonts w:ascii="Arial" w:hAnsi="Arial" w:cs="Arial"/>
                <w:b/>
              </w:rPr>
            </w:pPr>
          </w:p>
        </w:tc>
        <w:tc>
          <w:tcPr>
            <w:tcW w:w="630" w:type="dxa"/>
          </w:tcPr>
          <w:p w14:paraId="02301858" w14:textId="77777777" w:rsidR="00577FD5" w:rsidRPr="005A7BEF" w:rsidRDefault="00577FD5" w:rsidP="005A7BEF">
            <w:pPr>
              <w:rPr>
                <w:rFonts w:ascii="Arial" w:hAnsi="Arial" w:cs="Arial"/>
                <w:b/>
              </w:rPr>
            </w:pPr>
          </w:p>
        </w:tc>
        <w:tc>
          <w:tcPr>
            <w:tcW w:w="630" w:type="dxa"/>
          </w:tcPr>
          <w:p w14:paraId="0A228AAA" w14:textId="77777777" w:rsidR="00577FD5" w:rsidRPr="005A7BEF" w:rsidRDefault="00577FD5" w:rsidP="005A7BEF">
            <w:pPr>
              <w:rPr>
                <w:rFonts w:ascii="Arial" w:hAnsi="Arial" w:cs="Arial"/>
                <w:b/>
              </w:rPr>
            </w:pPr>
          </w:p>
        </w:tc>
        <w:tc>
          <w:tcPr>
            <w:tcW w:w="630" w:type="dxa"/>
          </w:tcPr>
          <w:p w14:paraId="6A2E530E" w14:textId="77777777" w:rsidR="00577FD5" w:rsidRPr="005A7BEF" w:rsidRDefault="00577FD5" w:rsidP="005A7BEF">
            <w:pPr>
              <w:rPr>
                <w:rFonts w:ascii="Arial" w:hAnsi="Arial" w:cs="Arial"/>
                <w:b/>
              </w:rPr>
            </w:pPr>
          </w:p>
        </w:tc>
        <w:tc>
          <w:tcPr>
            <w:tcW w:w="630" w:type="dxa"/>
          </w:tcPr>
          <w:p w14:paraId="0E3532DF" w14:textId="77777777" w:rsidR="00577FD5" w:rsidRPr="005A7BEF" w:rsidRDefault="00577FD5" w:rsidP="005A7BEF">
            <w:pPr>
              <w:rPr>
                <w:rFonts w:ascii="Arial" w:hAnsi="Arial" w:cs="Arial"/>
                <w:b/>
              </w:rPr>
            </w:pPr>
          </w:p>
        </w:tc>
        <w:tc>
          <w:tcPr>
            <w:tcW w:w="630" w:type="dxa"/>
          </w:tcPr>
          <w:p w14:paraId="29ED43B2" w14:textId="77777777" w:rsidR="00577FD5" w:rsidRPr="005A7BEF" w:rsidRDefault="00577FD5" w:rsidP="005A7BEF">
            <w:pPr>
              <w:rPr>
                <w:rFonts w:ascii="Arial" w:hAnsi="Arial" w:cs="Arial"/>
                <w:b/>
              </w:rPr>
            </w:pPr>
          </w:p>
        </w:tc>
        <w:tc>
          <w:tcPr>
            <w:tcW w:w="540" w:type="dxa"/>
          </w:tcPr>
          <w:p w14:paraId="0E4ABD5D" w14:textId="77777777" w:rsidR="00577FD5" w:rsidRPr="005A7BEF" w:rsidRDefault="00577FD5" w:rsidP="005A7BEF">
            <w:pPr>
              <w:rPr>
                <w:rFonts w:ascii="Arial" w:hAnsi="Arial" w:cs="Arial"/>
                <w:b/>
              </w:rPr>
            </w:pPr>
          </w:p>
        </w:tc>
        <w:tc>
          <w:tcPr>
            <w:tcW w:w="630" w:type="dxa"/>
          </w:tcPr>
          <w:p w14:paraId="644F4704" w14:textId="77777777" w:rsidR="00577FD5" w:rsidRPr="005A7BEF" w:rsidRDefault="00577FD5" w:rsidP="005A7BEF">
            <w:pPr>
              <w:rPr>
                <w:rFonts w:ascii="Arial" w:hAnsi="Arial" w:cs="Arial"/>
                <w:b/>
              </w:rPr>
            </w:pPr>
          </w:p>
        </w:tc>
        <w:tc>
          <w:tcPr>
            <w:tcW w:w="720" w:type="dxa"/>
          </w:tcPr>
          <w:p w14:paraId="50644110" w14:textId="77777777" w:rsidR="00577FD5" w:rsidRPr="005A7BEF" w:rsidRDefault="00577FD5" w:rsidP="005A7BEF">
            <w:pPr>
              <w:rPr>
                <w:rFonts w:ascii="Arial" w:hAnsi="Arial" w:cs="Arial"/>
                <w:b/>
              </w:rPr>
            </w:pPr>
          </w:p>
        </w:tc>
        <w:tc>
          <w:tcPr>
            <w:tcW w:w="540" w:type="dxa"/>
          </w:tcPr>
          <w:p w14:paraId="3120F022" w14:textId="77777777" w:rsidR="00577FD5" w:rsidRPr="005A7BEF" w:rsidRDefault="00577FD5" w:rsidP="005A7BEF">
            <w:pPr>
              <w:rPr>
                <w:rFonts w:ascii="Arial" w:hAnsi="Arial" w:cs="Arial"/>
                <w:b/>
              </w:rPr>
            </w:pPr>
          </w:p>
        </w:tc>
        <w:tc>
          <w:tcPr>
            <w:tcW w:w="630" w:type="dxa"/>
          </w:tcPr>
          <w:p w14:paraId="57A922B7" w14:textId="77777777" w:rsidR="00577FD5" w:rsidRPr="005A7BEF" w:rsidRDefault="00577FD5" w:rsidP="005A7BEF">
            <w:pPr>
              <w:rPr>
                <w:rFonts w:ascii="Arial" w:hAnsi="Arial" w:cs="Arial"/>
                <w:b/>
              </w:rPr>
            </w:pPr>
          </w:p>
        </w:tc>
        <w:tc>
          <w:tcPr>
            <w:tcW w:w="540" w:type="dxa"/>
          </w:tcPr>
          <w:p w14:paraId="0EA5A292" w14:textId="77777777" w:rsidR="00577FD5" w:rsidRPr="005A7BEF" w:rsidRDefault="00577FD5" w:rsidP="005A7BEF">
            <w:pPr>
              <w:rPr>
                <w:rFonts w:ascii="Arial" w:hAnsi="Arial" w:cs="Arial"/>
                <w:b/>
              </w:rPr>
            </w:pPr>
          </w:p>
        </w:tc>
        <w:tc>
          <w:tcPr>
            <w:tcW w:w="665" w:type="dxa"/>
          </w:tcPr>
          <w:p w14:paraId="035A7796" w14:textId="77777777" w:rsidR="00577FD5" w:rsidRPr="005A7BEF" w:rsidRDefault="00577FD5" w:rsidP="005A7BEF">
            <w:pPr>
              <w:rPr>
                <w:rFonts w:ascii="Arial" w:hAnsi="Arial" w:cs="Arial"/>
                <w:b/>
              </w:rPr>
            </w:pPr>
          </w:p>
        </w:tc>
      </w:tr>
    </w:tbl>
    <w:p w14:paraId="63F5803C" w14:textId="7BA4B1AC" w:rsidR="00577FD5" w:rsidRPr="000158C1" w:rsidRDefault="00794623" w:rsidP="000158C1">
      <w:pPr>
        <w:pStyle w:val="Heading3"/>
        <w:rPr>
          <w:rFonts w:ascii="Arial" w:hAnsi="Arial" w:cs="Arial"/>
          <w:color w:val="auto"/>
          <w:sz w:val="24"/>
          <w:szCs w:val="24"/>
        </w:rPr>
      </w:pPr>
      <w:r w:rsidRPr="005A7BEF">
        <w:rPr>
          <w:rFonts w:ascii="Arial" w:hAnsi="Arial" w:cs="Arial"/>
          <w:highlight w:val="yellow"/>
        </w:rPr>
        <w:br w:type="page"/>
      </w:r>
      <w:bookmarkStart w:id="77" w:name="_Toc516617792"/>
      <w:r w:rsidR="00A14DC9" w:rsidRPr="000158C1">
        <w:rPr>
          <w:rFonts w:ascii="Arial" w:hAnsi="Arial" w:cs="Arial"/>
          <w:color w:val="auto"/>
          <w:sz w:val="24"/>
          <w:szCs w:val="24"/>
        </w:rPr>
        <w:lastRenderedPageBreak/>
        <w:t>VIII</w:t>
      </w:r>
      <w:r w:rsidR="000158C1">
        <w:rPr>
          <w:rFonts w:ascii="Arial" w:hAnsi="Arial" w:cs="Arial"/>
          <w:color w:val="auto"/>
          <w:sz w:val="24"/>
          <w:szCs w:val="24"/>
        </w:rPr>
        <w:t>.</w:t>
      </w:r>
      <w:r w:rsidR="00A14DC9" w:rsidRPr="000158C1">
        <w:rPr>
          <w:rFonts w:ascii="Arial" w:hAnsi="Arial" w:cs="Arial"/>
          <w:color w:val="auto"/>
          <w:sz w:val="24"/>
          <w:szCs w:val="24"/>
        </w:rPr>
        <w:t xml:space="preserve"> INDIVIDUAL CONSUMPTION</w:t>
      </w:r>
      <w:bookmarkEnd w:id="77"/>
      <w:r w:rsidR="00E972BE">
        <w:rPr>
          <w:rFonts w:ascii="Arial" w:hAnsi="Arial" w:cs="Arial"/>
          <w:color w:val="auto"/>
          <w:sz w:val="24"/>
          <w:szCs w:val="24"/>
        </w:rPr>
        <w:t xml:space="preserve"> QUESTIONS</w:t>
      </w:r>
    </w:p>
    <w:p w14:paraId="5DF37760" w14:textId="72CF92F6" w:rsidR="002624D9" w:rsidRPr="005A7BEF" w:rsidRDefault="00C74571" w:rsidP="005A7BEF">
      <w:pPr>
        <w:rPr>
          <w:rFonts w:ascii="Arial" w:hAnsi="Arial" w:cs="Arial"/>
          <w:sz w:val="20"/>
          <w:szCs w:val="20"/>
        </w:rPr>
      </w:pPr>
      <w:r w:rsidRPr="005A7BEF">
        <w:rPr>
          <w:rFonts w:ascii="Arial" w:hAnsi="Arial" w:cs="Arial"/>
          <w:i/>
          <w:sz w:val="20"/>
          <w:szCs w:val="20"/>
        </w:rPr>
        <w:t>(Fill out for all household members of all ages)</w:t>
      </w:r>
    </w:p>
    <w:p w14:paraId="5C45778E" w14:textId="77777777" w:rsidR="00577FD5" w:rsidRPr="005A7BEF" w:rsidRDefault="00577FD5" w:rsidP="005A7BEF">
      <w:pPr>
        <w:rPr>
          <w:rFonts w:ascii="Arial" w:hAnsi="Arial" w:cs="Arial"/>
          <w:sz w:val="20"/>
          <w:szCs w:val="20"/>
        </w:rPr>
      </w:pPr>
    </w:p>
    <w:tbl>
      <w:tblPr>
        <w:tblStyle w:val="TableGrid"/>
        <w:tblW w:w="0" w:type="auto"/>
        <w:tblLook w:val="04A0" w:firstRow="1" w:lastRow="0" w:firstColumn="1" w:lastColumn="0" w:noHBand="0" w:noVBand="1"/>
      </w:tblPr>
      <w:tblGrid>
        <w:gridCol w:w="4957"/>
        <w:gridCol w:w="1417"/>
        <w:gridCol w:w="1559"/>
        <w:gridCol w:w="1418"/>
        <w:gridCol w:w="1559"/>
        <w:gridCol w:w="1559"/>
        <w:gridCol w:w="1475"/>
      </w:tblGrid>
      <w:tr w:rsidR="00577FD5" w:rsidRPr="005A7BEF" w14:paraId="5B673A25" w14:textId="77777777" w:rsidTr="006B1548">
        <w:trPr>
          <w:trHeight w:val="467"/>
          <w:tblHeader/>
        </w:trPr>
        <w:tc>
          <w:tcPr>
            <w:tcW w:w="4957" w:type="dxa"/>
            <w:shd w:val="clear" w:color="auto" w:fill="BFBFBF" w:themeFill="background1" w:themeFillShade="BF"/>
            <w:vAlign w:val="center"/>
          </w:tcPr>
          <w:p w14:paraId="0CC2E848" w14:textId="77777777" w:rsidR="00577FD5" w:rsidRPr="005A7BEF" w:rsidRDefault="00577FD5" w:rsidP="005A7BEF">
            <w:pPr>
              <w:jc w:val="center"/>
              <w:rPr>
                <w:rFonts w:ascii="Arial" w:hAnsi="Arial" w:cs="Arial"/>
                <w:b/>
                <w:sz w:val="20"/>
                <w:szCs w:val="20"/>
              </w:rPr>
            </w:pPr>
            <w:r w:rsidRPr="005A7BEF">
              <w:rPr>
                <w:rFonts w:ascii="Arial" w:hAnsi="Arial" w:cs="Arial"/>
                <w:b/>
                <w:sz w:val="16"/>
                <w:szCs w:val="16"/>
                <w:lang w:val="en-GB"/>
              </w:rPr>
              <w:t>Person #</w:t>
            </w:r>
          </w:p>
        </w:tc>
        <w:tc>
          <w:tcPr>
            <w:tcW w:w="1417" w:type="dxa"/>
            <w:shd w:val="clear" w:color="auto" w:fill="BFBFBF" w:themeFill="background1" w:themeFillShade="BF"/>
            <w:vAlign w:val="center"/>
          </w:tcPr>
          <w:p w14:paraId="2C55C03D" w14:textId="77777777" w:rsidR="00577FD5" w:rsidRPr="005A7BEF" w:rsidRDefault="00577FD5" w:rsidP="005A7BEF">
            <w:pPr>
              <w:jc w:val="center"/>
              <w:rPr>
                <w:rFonts w:ascii="Arial" w:hAnsi="Arial" w:cs="Arial"/>
                <w:sz w:val="20"/>
                <w:szCs w:val="20"/>
              </w:rPr>
            </w:pPr>
            <w:r w:rsidRPr="005A7BEF">
              <w:rPr>
                <w:rFonts w:ascii="Arial" w:hAnsi="Arial" w:cs="Arial"/>
                <w:b/>
                <w:sz w:val="16"/>
                <w:szCs w:val="16"/>
                <w:lang w:val="en-GB"/>
              </w:rPr>
              <w:t>1</w:t>
            </w:r>
          </w:p>
        </w:tc>
        <w:tc>
          <w:tcPr>
            <w:tcW w:w="1559" w:type="dxa"/>
            <w:shd w:val="clear" w:color="auto" w:fill="BFBFBF" w:themeFill="background1" w:themeFillShade="BF"/>
            <w:vAlign w:val="center"/>
          </w:tcPr>
          <w:p w14:paraId="70BCB2D5" w14:textId="77777777" w:rsidR="00577FD5" w:rsidRPr="005A7BEF" w:rsidRDefault="00577FD5" w:rsidP="005A7BEF">
            <w:pPr>
              <w:jc w:val="center"/>
              <w:rPr>
                <w:rFonts w:ascii="Arial" w:hAnsi="Arial" w:cs="Arial"/>
                <w:sz w:val="20"/>
                <w:szCs w:val="20"/>
              </w:rPr>
            </w:pPr>
            <w:r w:rsidRPr="005A7BEF">
              <w:rPr>
                <w:rFonts w:ascii="Arial" w:hAnsi="Arial" w:cs="Arial"/>
                <w:b/>
                <w:sz w:val="16"/>
                <w:szCs w:val="16"/>
                <w:lang w:val="en-GB"/>
              </w:rPr>
              <w:t>2</w:t>
            </w:r>
          </w:p>
        </w:tc>
        <w:tc>
          <w:tcPr>
            <w:tcW w:w="1418" w:type="dxa"/>
            <w:shd w:val="clear" w:color="auto" w:fill="BFBFBF" w:themeFill="background1" w:themeFillShade="BF"/>
            <w:vAlign w:val="center"/>
          </w:tcPr>
          <w:p w14:paraId="12258AF2" w14:textId="77777777" w:rsidR="00577FD5" w:rsidRPr="005A7BEF" w:rsidRDefault="00577FD5" w:rsidP="005A7BEF">
            <w:pPr>
              <w:jc w:val="center"/>
              <w:rPr>
                <w:rFonts w:ascii="Arial" w:hAnsi="Arial" w:cs="Arial"/>
                <w:sz w:val="20"/>
                <w:szCs w:val="20"/>
              </w:rPr>
            </w:pPr>
            <w:r w:rsidRPr="005A7BEF">
              <w:rPr>
                <w:rFonts w:ascii="Arial" w:hAnsi="Arial" w:cs="Arial"/>
                <w:b/>
                <w:sz w:val="16"/>
                <w:szCs w:val="16"/>
                <w:lang w:val="en-GB"/>
              </w:rPr>
              <w:t>3</w:t>
            </w:r>
          </w:p>
        </w:tc>
        <w:tc>
          <w:tcPr>
            <w:tcW w:w="1559" w:type="dxa"/>
            <w:shd w:val="clear" w:color="auto" w:fill="BFBFBF" w:themeFill="background1" w:themeFillShade="BF"/>
            <w:vAlign w:val="center"/>
          </w:tcPr>
          <w:p w14:paraId="4550193D" w14:textId="77777777" w:rsidR="00577FD5" w:rsidRPr="005A7BEF" w:rsidRDefault="00577FD5" w:rsidP="005A7BEF">
            <w:pPr>
              <w:jc w:val="center"/>
              <w:rPr>
                <w:rFonts w:ascii="Arial" w:hAnsi="Arial" w:cs="Arial"/>
                <w:sz w:val="20"/>
                <w:szCs w:val="20"/>
              </w:rPr>
            </w:pPr>
            <w:r w:rsidRPr="005A7BEF">
              <w:rPr>
                <w:rFonts w:ascii="Arial" w:hAnsi="Arial" w:cs="Arial"/>
                <w:sz w:val="20"/>
                <w:szCs w:val="20"/>
              </w:rPr>
              <w:t>4</w:t>
            </w:r>
          </w:p>
        </w:tc>
        <w:tc>
          <w:tcPr>
            <w:tcW w:w="1559" w:type="dxa"/>
            <w:shd w:val="clear" w:color="auto" w:fill="BFBFBF" w:themeFill="background1" w:themeFillShade="BF"/>
            <w:vAlign w:val="center"/>
          </w:tcPr>
          <w:p w14:paraId="2CE52343" w14:textId="77777777" w:rsidR="00577FD5" w:rsidRPr="005A7BEF" w:rsidRDefault="00577FD5" w:rsidP="005A7BEF">
            <w:pPr>
              <w:jc w:val="center"/>
              <w:rPr>
                <w:rFonts w:ascii="Arial" w:hAnsi="Arial" w:cs="Arial"/>
                <w:sz w:val="20"/>
                <w:szCs w:val="20"/>
              </w:rPr>
            </w:pPr>
            <w:r w:rsidRPr="005A7BEF">
              <w:rPr>
                <w:rFonts w:ascii="Arial" w:hAnsi="Arial" w:cs="Arial"/>
                <w:sz w:val="20"/>
                <w:szCs w:val="20"/>
              </w:rPr>
              <w:t>5</w:t>
            </w:r>
          </w:p>
        </w:tc>
        <w:tc>
          <w:tcPr>
            <w:tcW w:w="1475" w:type="dxa"/>
            <w:shd w:val="clear" w:color="auto" w:fill="BFBFBF" w:themeFill="background1" w:themeFillShade="BF"/>
            <w:vAlign w:val="center"/>
          </w:tcPr>
          <w:p w14:paraId="6D867C9B" w14:textId="77777777" w:rsidR="00577FD5" w:rsidRPr="005A7BEF" w:rsidRDefault="00577FD5" w:rsidP="005A7BEF">
            <w:pPr>
              <w:jc w:val="center"/>
              <w:rPr>
                <w:rFonts w:ascii="Arial" w:hAnsi="Arial" w:cs="Arial"/>
                <w:sz w:val="20"/>
                <w:szCs w:val="20"/>
              </w:rPr>
            </w:pPr>
            <w:r w:rsidRPr="005A7BEF">
              <w:rPr>
                <w:rFonts w:ascii="Arial" w:hAnsi="Arial" w:cs="Arial"/>
                <w:sz w:val="20"/>
                <w:szCs w:val="20"/>
              </w:rPr>
              <w:t>6</w:t>
            </w:r>
          </w:p>
        </w:tc>
      </w:tr>
      <w:tr w:rsidR="00577FD5" w:rsidRPr="005A7BEF" w14:paraId="56E7B962" w14:textId="77777777" w:rsidTr="006B1548">
        <w:trPr>
          <w:trHeight w:val="539"/>
          <w:tblHeader/>
        </w:trPr>
        <w:tc>
          <w:tcPr>
            <w:tcW w:w="4957" w:type="dxa"/>
            <w:shd w:val="clear" w:color="auto" w:fill="BFBFBF" w:themeFill="background1" w:themeFillShade="BF"/>
          </w:tcPr>
          <w:p w14:paraId="222E96C1" w14:textId="77777777" w:rsidR="00577FD5" w:rsidRPr="005A7BEF" w:rsidRDefault="00577FD5" w:rsidP="005A7BEF">
            <w:pPr>
              <w:rPr>
                <w:rFonts w:ascii="Arial" w:hAnsi="Arial" w:cs="Arial"/>
                <w:b/>
                <w:sz w:val="20"/>
                <w:szCs w:val="20"/>
              </w:rPr>
            </w:pPr>
            <w:r w:rsidRPr="005A7BEF">
              <w:rPr>
                <w:rFonts w:ascii="Arial" w:hAnsi="Arial" w:cs="Arial"/>
                <w:b/>
                <w:sz w:val="16"/>
                <w:szCs w:val="16"/>
                <w:lang w:val="en-GB"/>
              </w:rPr>
              <w:t xml:space="preserve"> Member ID</w:t>
            </w:r>
          </w:p>
        </w:tc>
        <w:tc>
          <w:tcPr>
            <w:tcW w:w="1417" w:type="dxa"/>
            <w:shd w:val="clear" w:color="auto" w:fill="BFBFBF" w:themeFill="background1" w:themeFillShade="BF"/>
          </w:tcPr>
          <w:p w14:paraId="705A2082" w14:textId="77777777" w:rsidR="00577FD5" w:rsidRPr="005A7BEF" w:rsidRDefault="00577FD5" w:rsidP="005A7BEF">
            <w:pPr>
              <w:rPr>
                <w:rFonts w:ascii="Arial" w:hAnsi="Arial" w:cs="Arial"/>
                <w:sz w:val="20"/>
                <w:szCs w:val="20"/>
              </w:rPr>
            </w:pPr>
          </w:p>
        </w:tc>
        <w:tc>
          <w:tcPr>
            <w:tcW w:w="1559" w:type="dxa"/>
            <w:shd w:val="clear" w:color="auto" w:fill="BFBFBF" w:themeFill="background1" w:themeFillShade="BF"/>
          </w:tcPr>
          <w:p w14:paraId="4C9E167C" w14:textId="77777777" w:rsidR="00577FD5" w:rsidRPr="005A7BEF" w:rsidRDefault="00577FD5" w:rsidP="005A7BEF">
            <w:pPr>
              <w:rPr>
                <w:rFonts w:ascii="Arial" w:hAnsi="Arial" w:cs="Arial"/>
                <w:sz w:val="20"/>
                <w:szCs w:val="20"/>
              </w:rPr>
            </w:pPr>
          </w:p>
        </w:tc>
        <w:tc>
          <w:tcPr>
            <w:tcW w:w="1418" w:type="dxa"/>
            <w:shd w:val="clear" w:color="auto" w:fill="BFBFBF" w:themeFill="background1" w:themeFillShade="BF"/>
          </w:tcPr>
          <w:p w14:paraId="67D1653E" w14:textId="77777777" w:rsidR="00577FD5" w:rsidRPr="005A7BEF" w:rsidRDefault="00577FD5" w:rsidP="005A7BEF">
            <w:pPr>
              <w:rPr>
                <w:rFonts w:ascii="Arial" w:hAnsi="Arial" w:cs="Arial"/>
                <w:sz w:val="20"/>
                <w:szCs w:val="20"/>
              </w:rPr>
            </w:pPr>
          </w:p>
        </w:tc>
        <w:tc>
          <w:tcPr>
            <w:tcW w:w="1559" w:type="dxa"/>
            <w:shd w:val="clear" w:color="auto" w:fill="BFBFBF" w:themeFill="background1" w:themeFillShade="BF"/>
          </w:tcPr>
          <w:p w14:paraId="6725DF53" w14:textId="77777777" w:rsidR="00577FD5" w:rsidRPr="005A7BEF" w:rsidRDefault="00577FD5" w:rsidP="005A7BEF">
            <w:pPr>
              <w:rPr>
                <w:rFonts w:ascii="Arial" w:hAnsi="Arial" w:cs="Arial"/>
                <w:sz w:val="20"/>
                <w:szCs w:val="20"/>
              </w:rPr>
            </w:pPr>
          </w:p>
        </w:tc>
        <w:tc>
          <w:tcPr>
            <w:tcW w:w="1559" w:type="dxa"/>
            <w:shd w:val="clear" w:color="auto" w:fill="BFBFBF" w:themeFill="background1" w:themeFillShade="BF"/>
          </w:tcPr>
          <w:p w14:paraId="32F57142" w14:textId="77777777" w:rsidR="00577FD5" w:rsidRPr="005A7BEF" w:rsidRDefault="00577FD5" w:rsidP="005A7BEF">
            <w:pPr>
              <w:rPr>
                <w:rFonts w:ascii="Arial" w:hAnsi="Arial" w:cs="Arial"/>
                <w:sz w:val="20"/>
                <w:szCs w:val="20"/>
              </w:rPr>
            </w:pPr>
          </w:p>
        </w:tc>
        <w:tc>
          <w:tcPr>
            <w:tcW w:w="1475" w:type="dxa"/>
            <w:shd w:val="clear" w:color="auto" w:fill="BFBFBF" w:themeFill="background1" w:themeFillShade="BF"/>
          </w:tcPr>
          <w:p w14:paraId="0D06BF5B" w14:textId="77777777" w:rsidR="00577FD5" w:rsidRPr="005A7BEF" w:rsidRDefault="00577FD5" w:rsidP="005A7BEF">
            <w:pPr>
              <w:rPr>
                <w:rFonts w:ascii="Arial" w:hAnsi="Arial" w:cs="Arial"/>
                <w:sz w:val="20"/>
                <w:szCs w:val="20"/>
              </w:rPr>
            </w:pPr>
          </w:p>
        </w:tc>
      </w:tr>
      <w:tr w:rsidR="00577FD5" w:rsidRPr="005A7BEF" w14:paraId="63698AA8" w14:textId="77777777" w:rsidTr="006B1548">
        <w:tc>
          <w:tcPr>
            <w:tcW w:w="13944" w:type="dxa"/>
            <w:gridSpan w:val="7"/>
          </w:tcPr>
          <w:p w14:paraId="081B515B" w14:textId="77777777" w:rsidR="00802B5F" w:rsidRDefault="00417115" w:rsidP="005A7BEF">
            <w:pPr>
              <w:rPr>
                <w:rFonts w:ascii="Arial" w:hAnsi="Arial" w:cs="Arial"/>
                <w:b/>
                <w:sz w:val="20"/>
                <w:szCs w:val="20"/>
              </w:rPr>
            </w:pPr>
            <w:r>
              <w:rPr>
                <w:rFonts w:ascii="Arial" w:hAnsi="Arial" w:cs="Arial"/>
                <w:b/>
                <w:sz w:val="20"/>
                <w:szCs w:val="20"/>
              </w:rPr>
              <w:t xml:space="preserve">For each item, first ask: </w:t>
            </w:r>
          </w:p>
          <w:p w14:paraId="331885CC" w14:textId="77777777" w:rsidR="00802B5F" w:rsidRDefault="00802B5F" w:rsidP="005A7BEF">
            <w:pPr>
              <w:rPr>
                <w:rFonts w:ascii="Arial" w:hAnsi="Arial" w:cs="Arial"/>
                <w:b/>
                <w:sz w:val="20"/>
                <w:szCs w:val="20"/>
              </w:rPr>
            </w:pPr>
          </w:p>
          <w:p w14:paraId="5CA1B7FF" w14:textId="0CA86DE5" w:rsidR="00417115" w:rsidRDefault="00417115" w:rsidP="005A7BEF">
            <w:pPr>
              <w:rPr>
                <w:rFonts w:ascii="Arial" w:hAnsi="Arial" w:cs="Arial"/>
                <w:b/>
                <w:sz w:val="20"/>
                <w:szCs w:val="20"/>
              </w:rPr>
            </w:pPr>
            <w:r>
              <w:rPr>
                <w:rFonts w:ascii="Arial" w:hAnsi="Arial" w:cs="Arial"/>
                <w:b/>
                <w:sz w:val="20"/>
                <w:szCs w:val="20"/>
              </w:rPr>
              <w:t>“On average, how many days per week does [Name] consume [item]?</w:t>
            </w:r>
          </w:p>
          <w:p w14:paraId="59AD3F3E" w14:textId="09411D54" w:rsidR="00417115" w:rsidRDefault="00802B5F" w:rsidP="005A7BEF">
            <w:pPr>
              <w:rPr>
                <w:rFonts w:ascii="Arial" w:hAnsi="Arial" w:cs="Arial"/>
                <w:b/>
                <w:sz w:val="20"/>
                <w:szCs w:val="20"/>
              </w:rPr>
            </w:pPr>
            <w:r>
              <w:rPr>
                <w:rFonts w:ascii="Arial" w:hAnsi="Arial" w:cs="Arial"/>
                <w:b/>
                <w:sz w:val="20"/>
                <w:szCs w:val="20"/>
              </w:rPr>
              <w:t>Then,</w:t>
            </w:r>
          </w:p>
          <w:p w14:paraId="3BE805EA" w14:textId="66BC309C" w:rsidR="00577FD5" w:rsidRDefault="00417115" w:rsidP="005A7BEF">
            <w:pPr>
              <w:rPr>
                <w:rFonts w:ascii="Arial" w:hAnsi="Arial" w:cs="Arial"/>
                <w:b/>
                <w:sz w:val="20"/>
                <w:szCs w:val="20"/>
              </w:rPr>
            </w:pPr>
            <w:r>
              <w:rPr>
                <w:rFonts w:ascii="Arial" w:hAnsi="Arial" w:cs="Arial"/>
                <w:b/>
                <w:sz w:val="20"/>
                <w:szCs w:val="20"/>
              </w:rPr>
              <w:t>“On average, how many times per day does [Name] consume [item]?</w:t>
            </w:r>
          </w:p>
          <w:p w14:paraId="76AFAF07" w14:textId="77777777" w:rsidR="00417115" w:rsidRDefault="00417115" w:rsidP="005A7BEF">
            <w:pPr>
              <w:rPr>
                <w:rFonts w:ascii="Arial" w:hAnsi="Arial" w:cs="Arial"/>
                <w:b/>
                <w:sz w:val="20"/>
                <w:szCs w:val="20"/>
              </w:rPr>
            </w:pPr>
          </w:p>
          <w:p w14:paraId="6A723D88" w14:textId="77777777" w:rsidR="00417115" w:rsidRDefault="00417115" w:rsidP="005A7BEF">
            <w:pPr>
              <w:rPr>
                <w:rFonts w:ascii="Arial" w:hAnsi="Arial" w:cs="Arial"/>
                <w:b/>
                <w:sz w:val="20"/>
                <w:szCs w:val="20"/>
              </w:rPr>
            </w:pPr>
          </w:p>
          <w:p w14:paraId="38AB42AC" w14:textId="7E4166C1" w:rsidR="00417115" w:rsidRDefault="00417115" w:rsidP="005A7BEF">
            <w:pPr>
              <w:rPr>
                <w:rFonts w:ascii="Arial" w:hAnsi="Arial" w:cs="Arial"/>
                <w:b/>
                <w:sz w:val="20"/>
                <w:szCs w:val="20"/>
              </w:rPr>
            </w:pPr>
          </w:p>
          <w:p w14:paraId="12BFCEB4" w14:textId="54FAE836" w:rsidR="00417115" w:rsidRPr="005A7BEF" w:rsidRDefault="00417115" w:rsidP="005A7BEF">
            <w:pPr>
              <w:rPr>
                <w:rFonts w:ascii="Arial" w:hAnsi="Arial" w:cs="Arial"/>
                <w:b/>
                <w:sz w:val="20"/>
                <w:szCs w:val="20"/>
              </w:rPr>
            </w:pPr>
          </w:p>
        </w:tc>
      </w:tr>
      <w:tr w:rsidR="00577FD5" w:rsidRPr="005A7BEF" w14:paraId="71D491F2" w14:textId="77777777" w:rsidTr="006B1548">
        <w:tc>
          <w:tcPr>
            <w:tcW w:w="4957" w:type="dxa"/>
            <w:vAlign w:val="center"/>
          </w:tcPr>
          <w:p w14:paraId="23AC2805" w14:textId="5EE10987" w:rsidR="00577FD5" w:rsidRPr="005A7BEF" w:rsidRDefault="00EF5DA6">
            <w:pPr>
              <w:rPr>
                <w:rFonts w:ascii="Arial" w:hAnsi="Arial" w:cs="Arial"/>
                <w:b/>
                <w:sz w:val="20"/>
                <w:szCs w:val="20"/>
              </w:rPr>
            </w:pPr>
            <w:r w:rsidRPr="00842F8E">
              <w:rPr>
                <w:rFonts w:ascii="Arial" w:hAnsi="Arial" w:cs="Arial"/>
                <w:sz w:val="19"/>
                <w:szCs w:val="19"/>
              </w:rPr>
              <w:t>Q1ai –</w:t>
            </w:r>
            <w:r>
              <w:rPr>
                <w:rFonts w:ascii="Arial" w:hAnsi="Arial" w:cs="Arial"/>
                <w:b/>
                <w:sz w:val="19"/>
                <w:szCs w:val="19"/>
              </w:rPr>
              <w:t xml:space="preserve"> </w:t>
            </w:r>
            <w:r>
              <w:rPr>
                <w:rFonts w:ascii="Arial" w:hAnsi="Arial" w:cs="Arial"/>
                <w:sz w:val="19"/>
                <w:szCs w:val="19"/>
              </w:rPr>
              <w:t xml:space="preserve">a cup of coffee </w:t>
            </w:r>
            <w:r>
              <w:rPr>
                <w:rFonts w:ascii="Arial" w:hAnsi="Arial" w:cs="Arial"/>
                <w:b/>
                <w:sz w:val="19"/>
                <w:szCs w:val="19"/>
              </w:rPr>
              <w:t xml:space="preserve">with </w:t>
            </w:r>
            <w:r>
              <w:rPr>
                <w:rFonts w:ascii="Arial" w:hAnsi="Arial" w:cs="Arial"/>
                <w:sz w:val="19"/>
                <w:szCs w:val="19"/>
              </w:rPr>
              <w:t>sugar (DAYS PER WEEK)</w:t>
            </w:r>
          </w:p>
        </w:tc>
        <w:tc>
          <w:tcPr>
            <w:tcW w:w="1417" w:type="dxa"/>
          </w:tcPr>
          <w:p w14:paraId="1E8816A5" w14:textId="77777777" w:rsidR="00577FD5" w:rsidRPr="005A7BEF" w:rsidRDefault="00577FD5" w:rsidP="005A7BEF">
            <w:pPr>
              <w:rPr>
                <w:rFonts w:ascii="Arial" w:hAnsi="Arial" w:cs="Arial"/>
                <w:sz w:val="20"/>
                <w:szCs w:val="20"/>
              </w:rPr>
            </w:pPr>
          </w:p>
        </w:tc>
        <w:tc>
          <w:tcPr>
            <w:tcW w:w="1559" w:type="dxa"/>
          </w:tcPr>
          <w:p w14:paraId="65D96EB6" w14:textId="77777777" w:rsidR="00577FD5" w:rsidRPr="005A7BEF" w:rsidRDefault="00577FD5" w:rsidP="005A7BEF">
            <w:pPr>
              <w:rPr>
                <w:rFonts w:ascii="Arial" w:hAnsi="Arial" w:cs="Arial"/>
                <w:sz w:val="20"/>
                <w:szCs w:val="20"/>
              </w:rPr>
            </w:pPr>
          </w:p>
        </w:tc>
        <w:tc>
          <w:tcPr>
            <w:tcW w:w="1418" w:type="dxa"/>
          </w:tcPr>
          <w:p w14:paraId="617933DA" w14:textId="77777777" w:rsidR="00577FD5" w:rsidRPr="005A7BEF" w:rsidRDefault="00577FD5" w:rsidP="005A7BEF">
            <w:pPr>
              <w:rPr>
                <w:rFonts w:ascii="Arial" w:hAnsi="Arial" w:cs="Arial"/>
                <w:sz w:val="20"/>
                <w:szCs w:val="20"/>
              </w:rPr>
            </w:pPr>
          </w:p>
        </w:tc>
        <w:tc>
          <w:tcPr>
            <w:tcW w:w="1559" w:type="dxa"/>
          </w:tcPr>
          <w:p w14:paraId="01C71614" w14:textId="77777777" w:rsidR="00577FD5" w:rsidRPr="005A7BEF" w:rsidRDefault="00577FD5" w:rsidP="005A7BEF">
            <w:pPr>
              <w:rPr>
                <w:rFonts w:ascii="Arial" w:hAnsi="Arial" w:cs="Arial"/>
                <w:sz w:val="20"/>
                <w:szCs w:val="20"/>
              </w:rPr>
            </w:pPr>
          </w:p>
        </w:tc>
        <w:tc>
          <w:tcPr>
            <w:tcW w:w="1559" w:type="dxa"/>
          </w:tcPr>
          <w:p w14:paraId="4DA6B59C" w14:textId="77777777" w:rsidR="00577FD5" w:rsidRPr="005A7BEF" w:rsidRDefault="00577FD5" w:rsidP="005A7BEF">
            <w:pPr>
              <w:rPr>
                <w:rFonts w:ascii="Arial" w:hAnsi="Arial" w:cs="Arial"/>
                <w:sz w:val="20"/>
                <w:szCs w:val="20"/>
              </w:rPr>
            </w:pPr>
          </w:p>
        </w:tc>
        <w:tc>
          <w:tcPr>
            <w:tcW w:w="1475" w:type="dxa"/>
          </w:tcPr>
          <w:p w14:paraId="0F92124B" w14:textId="77777777" w:rsidR="00577FD5" w:rsidRPr="005A7BEF" w:rsidRDefault="00577FD5" w:rsidP="005A7BEF">
            <w:pPr>
              <w:rPr>
                <w:rFonts w:ascii="Arial" w:hAnsi="Arial" w:cs="Arial"/>
                <w:sz w:val="20"/>
                <w:szCs w:val="20"/>
              </w:rPr>
            </w:pPr>
          </w:p>
        </w:tc>
      </w:tr>
      <w:tr w:rsidR="00EF5DA6" w:rsidRPr="005A7BEF" w14:paraId="3DDA78DA" w14:textId="77777777" w:rsidTr="006B1548">
        <w:tc>
          <w:tcPr>
            <w:tcW w:w="4957" w:type="dxa"/>
            <w:vAlign w:val="center"/>
          </w:tcPr>
          <w:p w14:paraId="34E708AD" w14:textId="7EB1B011" w:rsidR="00EF5DA6" w:rsidRPr="005A7BEF" w:rsidRDefault="00EF5DA6" w:rsidP="00EF5DA6">
            <w:pPr>
              <w:rPr>
                <w:rFonts w:ascii="Arial" w:hAnsi="Arial" w:cs="Arial"/>
                <w:b/>
                <w:sz w:val="19"/>
                <w:szCs w:val="19"/>
              </w:rPr>
            </w:pPr>
            <w:r w:rsidRPr="00842F8E">
              <w:rPr>
                <w:rFonts w:ascii="Arial" w:hAnsi="Arial" w:cs="Arial"/>
                <w:sz w:val="19"/>
                <w:szCs w:val="19"/>
              </w:rPr>
              <w:t>Q1aii –</w:t>
            </w:r>
            <w:r>
              <w:rPr>
                <w:rFonts w:ascii="Arial" w:hAnsi="Arial" w:cs="Arial"/>
                <w:b/>
                <w:sz w:val="19"/>
                <w:szCs w:val="19"/>
              </w:rPr>
              <w:t xml:space="preserve"> </w:t>
            </w:r>
            <w:r>
              <w:rPr>
                <w:rFonts w:ascii="Arial" w:hAnsi="Arial" w:cs="Arial"/>
                <w:sz w:val="19"/>
                <w:szCs w:val="19"/>
              </w:rPr>
              <w:t xml:space="preserve">a cup of coffee </w:t>
            </w:r>
            <w:r>
              <w:rPr>
                <w:rFonts w:ascii="Arial" w:hAnsi="Arial" w:cs="Arial"/>
                <w:b/>
                <w:sz w:val="19"/>
                <w:szCs w:val="19"/>
              </w:rPr>
              <w:t xml:space="preserve">with </w:t>
            </w:r>
            <w:r>
              <w:rPr>
                <w:rFonts w:ascii="Arial" w:hAnsi="Arial" w:cs="Arial"/>
                <w:sz w:val="19"/>
                <w:szCs w:val="19"/>
              </w:rPr>
              <w:t>sugar (TIMES PER DAY)</w:t>
            </w:r>
          </w:p>
        </w:tc>
        <w:tc>
          <w:tcPr>
            <w:tcW w:w="1417" w:type="dxa"/>
          </w:tcPr>
          <w:p w14:paraId="1E449FDA" w14:textId="77777777" w:rsidR="00EF5DA6" w:rsidRPr="005A7BEF" w:rsidRDefault="00EF5DA6" w:rsidP="00EF5DA6">
            <w:pPr>
              <w:rPr>
                <w:rFonts w:ascii="Arial" w:hAnsi="Arial" w:cs="Arial"/>
                <w:sz w:val="20"/>
                <w:szCs w:val="20"/>
              </w:rPr>
            </w:pPr>
          </w:p>
        </w:tc>
        <w:tc>
          <w:tcPr>
            <w:tcW w:w="1559" w:type="dxa"/>
          </w:tcPr>
          <w:p w14:paraId="49B54137" w14:textId="77777777" w:rsidR="00EF5DA6" w:rsidRPr="005A7BEF" w:rsidRDefault="00EF5DA6" w:rsidP="00EF5DA6">
            <w:pPr>
              <w:rPr>
                <w:rFonts w:ascii="Arial" w:hAnsi="Arial" w:cs="Arial"/>
                <w:sz w:val="20"/>
                <w:szCs w:val="20"/>
              </w:rPr>
            </w:pPr>
          </w:p>
        </w:tc>
        <w:tc>
          <w:tcPr>
            <w:tcW w:w="1418" w:type="dxa"/>
          </w:tcPr>
          <w:p w14:paraId="4993BEB6" w14:textId="77777777" w:rsidR="00EF5DA6" w:rsidRPr="005A7BEF" w:rsidRDefault="00EF5DA6" w:rsidP="00EF5DA6">
            <w:pPr>
              <w:rPr>
                <w:rFonts w:ascii="Arial" w:hAnsi="Arial" w:cs="Arial"/>
                <w:sz w:val="20"/>
                <w:szCs w:val="20"/>
              </w:rPr>
            </w:pPr>
          </w:p>
        </w:tc>
        <w:tc>
          <w:tcPr>
            <w:tcW w:w="1559" w:type="dxa"/>
          </w:tcPr>
          <w:p w14:paraId="44081CE4" w14:textId="77777777" w:rsidR="00EF5DA6" w:rsidRPr="005A7BEF" w:rsidRDefault="00EF5DA6" w:rsidP="00EF5DA6">
            <w:pPr>
              <w:rPr>
                <w:rFonts w:ascii="Arial" w:hAnsi="Arial" w:cs="Arial"/>
                <w:sz w:val="20"/>
                <w:szCs w:val="20"/>
              </w:rPr>
            </w:pPr>
          </w:p>
        </w:tc>
        <w:tc>
          <w:tcPr>
            <w:tcW w:w="1559" w:type="dxa"/>
          </w:tcPr>
          <w:p w14:paraId="06492954" w14:textId="77777777" w:rsidR="00EF5DA6" w:rsidRPr="005A7BEF" w:rsidRDefault="00EF5DA6" w:rsidP="00EF5DA6">
            <w:pPr>
              <w:rPr>
                <w:rFonts w:ascii="Arial" w:hAnsi="Arial" w:cs="Arial"/>
                <w:sz w:val="20"/>
                <w:szCs w:val="20"/>
              </w:rPr>
            </w:pPr>
          </w:p>
        </w:tc>
        <w:tc>
          <w:tcPr>
            <w:tcW w:w="1475" w:type="dxa"/>
          </w:tcPr>
          <w:p w14:paraId="3FC32E78" w14:textId="77777777" w:rsidR="00EF5DA6" w:rsidRPr="005A7BEF" w:rsidRDefault="00EF5DA6" w:rsidP="00EF5DA6">
            <w:pPr>
              <w:rPr>
                <w:rFonts w:ascii="Arial" w:hAnsi="Arial" w:cs="Arial"/>
                <w:sz w:val="20"/>
                <w:szCs w:val="20"/>
              </w:rPr>
            </w:pPr>
          </w:p>
        </w:tc>
      </w:tr>
      <w:tr w:rsidR="00577FD5" w:rsidRPr="005A7BEF" w14:paraId="50E99661" w14:textId="77777777" w:rsidTr="00842F8E">
        <w:trPr>
          <w:trHeight w:val="60"/>
        </w:trPr>
        <w:tc>
          <w:tcPr>
            <w:tcW w:w="4957" w:type="dxa"/>
            <w:vAlign w:val="center"/>
          </w:tcPr>
          <w:p w14:paraId="02EFF4CB" w14:textId="1847F62C" w:rsidR="00577FD5" w:rsidRPr="00842F8E" w:rsidRDefault="00EF5DA6">
            <w:pPr>
              <w:rPr>
                <w:rFonts w:ascii="Arial" w:hAnsi="Arial" w:cs="Arial"/>
                <w:sz w:val="20"/>
                <w:szCs w:val="20"/>
              </w:rPr>
            </w:pPr>
            <w:r w:rsidRPr="00842F8E">
              <w:rPr>
                <w:rFonts w:ascii="Arial" w:hAnsi="Arial" w:cs="Arial"/>
                <w:sz w:val="19"/>
                <w:szCs w:val="19"/>
              </w:rPr>
              <w:t xml:space="preserve">Q1bi – a cup of coffee </w:t>
            </w:r>
            <w:r w:rsidRPr="00EF5DA6">
              <w:rPr>
                <w:rFonts w:ascii="Arial" w:hAnsi="Arial" w:cs="Arial"/>
                <w:b/>
                <w:sz w:val="19"/>
                <w:szCs w:val="19"/>
              </w:rPr>
              <w:t>without</w:t>
            </w:r>
            <w:r w:rsidRPr="00842F8E">
              <w:rPr>
                <w:rFonts w:ascii="Arial" w:hAnsi="Arial" w:cs="Arial"/>
                <w:sz w:val="19"/>
                <w:szCs w:val="19"/>
              </w:rPr>
              <w:t xml:space="preserve"> sugar</w:t>
            </w:r>
            <w:r w:rsidR="005E1BF2">
              <w:rPr>
                <w:rFonts w:ascii="Arial" w:hAnsi="Arial" w:cs="Arial"/>
                <w:sz w:val="19"/>
                <w:szCs w:val="19"/>
              </w:rPr>
              <w:t xml:space="preserve"> (DAYS PER WEEK)</w:t>
            </w:r>
          </w:p>
        </w:tc>
        <w:tc>
          <w:tcPr>
            <w:tcW w:w="1417" w:type="dxa"/>
          </w:tcPr>
          <w:p w14:paraId="4A8EB73C" w14:textId="77777777" w:rsidR="00577FD5" w:rsidRPr="005A7BEF" w:rsidRDefault="00577FD5" w:rsidP="005A7BEF">
            <w:pPr>
              <w:rPr>
                <w:rFonts w:ascii="Arial" w:hAnsi="Arial" w:cs="Arial"/>
                <w:sz w:val="20"/>
                <w:szCs w:val="20"/>
              </w:rPr>
            </w:pPr>
          </w:p>
        </w:tc>
        <w:tc>
          <w:tcPr>
            <w:tcW w:w="1559" w:type="dxa"/>
          </w:tcPr>
          <w:p w14:paraId="60184812" w14:textId="77777777" w:rsidR="00577FD5" w:rsidRPr="005A7BEF" w:rsidRDefault="00577FD5" w:rsidP="005A7BEF">
            <w:pPr>
              <w:rPr>
                <w:rFonts w:ascii="Arial" w:hAnsi="Arial" w:cs="Arial"/>
                <w:sz w:val="20"/>
                <w:szCs w:val="20"/>
              </w:rPr>
            </w:pPr>
          </w:p>
        </w:tc>
        <w:tc>
          <w:tcPr>
            <w:tcW w:w="1418" w:type="dxa"/>
          </w:tcPr>
          <w:p w14:paraId="1E91D221" w14:textId="77777777" w:rsidR="00577FD5" w:rsidRPr="005A7BEF" w:rsidRDefault="00577FD5" w:rsidP="005A7BEF">
            <w:pPr>
              <w:rPr>
                <w:rFonts w:ascii="Arial" w:hAnsi="Arial" w:cs="Arial"/>
                <w:sz w:val="20"/>
                <w:szCs w:val="20"/>
              </w:rPr>
            </w:pPr>
          </w:p>
        </w:tc>
        <w:tc>
          <w:tcPr>
            <w:tcW w:w="1559" w:type="dxa"/>
          </w:tcPr>
          <w:p w14:paraId="5B36EB91" w14:textId="77777777" w:rsidR="00577FD5" w:rsidRPr="005A7BEF" w:rsidRDefault="00577FD5" w:rsidP="005A7BEF">
            <w:pPr>
              <w:rPr>
                <w:rFonts w:ascii="Arial" w:hAnsi="Arial" w:cs="Arial"/>
                <w:sz w:val="20"/>
                <w:szCs w:val="20"/>
              </w:rPr>
            </w:pPr>
          </w:p>
        </w:tc>
        <w:tc>
          <w:tcPr>
            <w:tcW w:w="1559" w:type="dxa"/>
          </w:tcPr>
          <w:p w14:paraId="64F800A0" w14:textId="77777777" w:rsidR="00577FD5" w:rsidRPr="005A7BEF" w:rsidRDefault="00577FD5" w:rsidP="005A7BEF">
            <w:pPr>
              <w:rPr>
                <w:rFonts w:ascii="Arial" w:hAnsi="Arial" w:cs="Arial"/>
                <w:sz w:val="20"/>
                <w:szCs w:val="20"/>
              </w:rPr>
            </w:pPr>
          </w:p>
        </w:tc>
        <w:tc>
          <w:tcPr>
            <w:tcW w:w="1475" w:type="dxa"/>
          </w:tcPr>
          <w:p w14:paraId="193CE9FF" w14:textId="77777777" w:rsidR="00577FD5" w:rsidRPr="005A7BEF" w:rsidRDefault="00577FD5" w:rsidP="005A7BEF">
            <w:pPr>
              <w:rPr>
                <w:rFonts w:ascii="Arial" w:hAnsi="Arial" w:cs="Arial"/>
                <w:sz w:val="20"/>
                <w:szCs w:val="20"/>
              </w:rPr>
            </w:pPr>
          </w:p>
        </w:tc>
      </w:tr>
      <w:tr w:rsidR="00417115" w:rsidRPr="005A7BEF" w14:paraId="41450171" w14:textId="77777777" w:rsidTr="006B1548">
        <w:tc>
          <w:tcPr>
            <w:tcW w:w="4957" w:type="dxa"/>
            <w:vAlign w:val="center"/>
          </w:tcPr>
          <w:p w14:paraId="3E7D49E4" w14:textId="3618DC9A" w:rsidR="00417115" w:rsidRPr="005A7BEF" w:rsidRDefault="00EF5DA6" w:rsidP="005A7BEF">
            <w:pPr>
              <w:rPr>
                <w:rFonts w:ascii="Arial" w:hAnsi="Arial" w:cs="Arial"/>
                <w:b/>
                <w:sz w:val="19"/>
                <w:szCs w:val="19"/>
              </w:rPr>
            </w:pPr>
            <w:r w:rsidRPr="00C6149D">
              <w:rPr>
                <w:rFonts w:ascii="Arial" w:hAnsi="Arial" w:cs="Arial"/>
                <w:sz w:val="19"/>
                <w:szCs w:val="19"/>
              </w:rPr>
              <w:t>Q1bi</w:t>
            </w:r>
            <w:r>
              <w:rPr>
                <w:rFonts w:ascii="Arial" w:hAnsi="Arial" w:cs="Arial"/>
                <w:sz w:val="19"/>
                <w:szCs w:val="19"/>
              </w:rPr>
              <w:t>i</w:t>
            </w:r>
            <w:r w:rsidRPr="00C6149D">
              <w:rPr>
                <w:rFonts w:ascii="Arial" w:hAnsi="Arial" w:cs="Arial"/>
                <w:sz w:val="19"/>
                <w:szCs w:val="19"/>
              </w:rPr>
              <w:t xml:space="preserve"> – a cup of coffee </w:t>
            </w:r>
            <w:r w:rsidRPr="00C6149D">
              <w:rPr>
                <w:rFonts w:ascii="Arial" w:hAnsi="Arial" w:cs="Arial"/>
                <w:b/>
                <w:sz w:val="19"/>
                <w:szCs w:val="19"/>
              </w:rPr>
              <w:t>without</w:t>
            </w:r>
            <w:r w:rsidRPr="00C6149D">
              <w:rPr>
                <w:rFonts w:ascii="Arial" w:hAnsi="Arial" w:cs="Arial"/>
                <w:sz w:val="19"/>
                <w:szCs w:val="19"/>
              </w:rPr>
              <w:t xml:space="preserve"> sugar</w:t>
            </w:r>
            <w:r w:rsidR="005E1BF2">
              <w:rPr>
                <w:rFonts w:ascii="Arial" w:hAnsi="Arial" w:cs="Arial"/>
                <w:sz w:val="19"/>
                <w:szCs w:val="19"/>
              </w:rPr>
              <w:t xml:space="preserv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tc>
        <w:tc>
          <w:tcPr>
            <w:tcW w:w="1417" w:type="dxa"/>
          </w:tcPr>
          <w:p w14:paraId="678878E2" w14:textId="77777777" w:rsidR="00417115" w:rsidRPr="005A7BEF" w:rsidRDefault="00417115" w:rsidP="005A7BEF">
            <w:pPr>
              <w:rPr>
                <w:rFonts w:ascii="Arial" w:hAnsi="Arial" w:cs="Arial"/>
                <w:sz w:val="20"/>
                <w:szCs w:val="20"/>
              </w:rPr>
            </w:pPr>
          </w:p>
        </w:tc>
        <w:tc>
          <w:tcPr>
            <w:tcW w:w="1559" w:type="dxa"/>
          </w:tcPr>
          <w:p w14:paraId="799253C2" w14:textId="77777777" w:rsidR="00417115" w:rsidRPr="005A7BEF" w:rsidRDefault="00417115" w:rsidP="005A7BEF">
            <w:pPr>
              <w:rPr>
                <w:rFonts w:ascii="Arial" w:hAnsi="Arial" w:cs="Arial"/>
                <w:sz w:val="20"/>
                <w:szCs w:val="20"/>
              </w:rPr>
            </w:pPr>
          </w:p>
        </w:tc>
        <w:tc>
          <w:tcPr>
            <w:tcW w:w="1418" w:type="dxa"/>
          </w:tcPr>
          <w:p w14:paraId="7DA43BA0" w14:textId="77777777" w:rsidR="00417115" w:rsidRPr="005A7BEF" w:rsidRDefault="00417115" w:rsidP="005A7BEF">
            <w:pPr>
              <w:rPr>
                <w:rFonts w:ascii="Arial" w:hAnsi="Arial" w:cs="Arial"/>
                <w:sz w:val="20"/>
                <w:szCs w:val="20"/>
              </w:rPr>
            </w:pPr>
          </w:p>
        </w:tc>
        <w:tc>
          <w:tcPr>
            <w:tcW w:w="1559" w:type="dxa"/>
          </w:tcPr>
          <w:p w14:paraId="20905699" w14:textId="77777777" w:rsidR="00417115" w:rsidRPr="005A7BEF" w:rsidRDefault="00417115" w:rsidP="005A7BEF">
            <w:pPr>
              <w:rPr>
                <w:rFonts w:ascii="Arial" w:hAnsi="Arial" w:cs="Arial"/>
                <w:sz w:val="20"/>
                <w:szCs w:val="20"/>
              </w:rPr>
            </w:pPr>
          </w:p>
        </w:tc>
        <w:tc>
          <w:tcPr>
            <w:tcW w:w="1559" w:type="dxa"/>
          </w:tcPr>
          <w:p w14:paraId="5C56ED98" w14:textId="77777777" w:rsidR="00417115" w:rsidRPr="005A7BEF" w:rsidRDefault="00417115" w:rsidP="005A7BEF">
            <w:pPr>
              <w:rPr>
                <w:rFonts w:ascii="Arial" w:hAnsi="Arial" w:cs="Arial"/>
                <w:sz w:val="20"/>
                <w:szCs w:val="20"/>
              </w:rPr>
            </w:pPr>
          </w:p>
        </w:tc>
        <w:tc>
          <w:tcPr>
            <w:tcW w:w="1475" w:type="dxa"/>
          </w:tcPr>
          <w:p w14:paraId="0DE5BB09" w14:textId="77777777" w:rsidR="00417115" w:rsidRPr="005A7BEF" w:rsidRDefault="00417115" w:rsidP="005A7BEF">
            <w:pPr>
              <w:rPr>
                <w:rFonts w:ascii="Arial" w:hAnsi="Arial" w:cs="Arial"/>
                <w:sz w:val="20"/>
                <w:szCs w:val="20"/>
              </w:rPr>
            </w:pPr>
          </w:p>
        </w:tc>
      </w:tr>
      <w:tr w:rsidR="00577FD5" w:rsidRPr="005A7BEF" w14:paraId="264CDC19" w14:textId="77777777" w:rsidTr="006B1548">
        <w:tc>
          <w:tcPr>
            <w:tcW w:w="4957" w:type="dxa"/>
            <w:vAlign w:val="center"/>
          </w:tcPr>
          <w:p w14:paraId="3371023A" w14:textId="1F278807" w:rsidR="00577FD5" w:rsidRPr="00842F8E" w:rsidRDefault="00EF5DA6" w:rsidP="005A7BEF">
            <w:pPr>
              <w:rPr>
                <w:rFonts w:ascii="Arial" w:hAnsi="Arial" w:cs="Arial"/>
                <w:sz w:val="20"/>
                <w:szCs w:val="20"/>
              </w:rPr>
            </w:pPr>
            <w:r w:rsidRPr="00842F8E">
              <w:rPr>
                <w:rFonts w:ascii="Arial" w:hAnsi="Arial" w:cs="Arial"/>
                <w:sz w:val="19"/>
                <w:szCs w:val="19"/>
              </w:rPr>
              <w:t xml:space="preserve">Q2ai – a cup of tea </w:t>
            </w:r>
            <w:r w:rsidRPr="00EF5DA6">
              <w:rPr>
                <w:rFonts w:ascii="Arial" w:hAnsi="Arial" w:cs="Arial"/>
                <w:b/>
                <w:sz w:val="19"/>
                <w:szCs w:val="19"/>
              </w:rPr>
              <w:t>with</w:t>
            </w:r>
            <w:r w:rsidRPr="00842F8E">
              <w:rPr>
                <w:rFonts w:ascii="Arial" w:hAnsi="Arial" w:cs="Arial"/>
                <w:sz w:val="19"/>
                <w:szCs w:val="19"/>
              </w:rPr>
              <w:t xml:space="preserve"> sugar</w:t>
            </w:r>
            <w:r w:rsidR="005E1BF2">
              <w:rPr>
                <w:rFonts w:ascii="Arial" w:hAnsi="Arial" w:cs="Arial"/>
                <w:sz w:val="19"/>
                <w:szCs w:val="19"/>
              </w:rPr>
              <w:t xml:space="preserve"> (DAYS PER WEEK)</w:t>
            </w:r>
          </w:p>
        </w:tc>
        <w:tc>
          <w:tcPr>
            <w:tcW w:w="1417" w:type="dxa"/>
          </w:tcPr>
          <w:p w14:paraId="116F4177" w14:textId="77777777" w:rsidR="00577FD5" w:rsidRPr="005A7BEF" w:rsidRDefault="00577FD5" w:rsidP="005A7BEF">
            <w:pPr>
              <w:rPr>
                <w:rFonts w:ascii="Arial" w:hAnsi="Arial" w:cs="Arial"/>
                <w:sz w:val="20"/>
                <w:szCs w:val="20"/>
              </w:rPr>
            </w:pPr>
          </w:p>
        </w:tc>
        <w:tc>
          <w:tcPr>
            <w:tcW w:w="1559" w:type="dxa"/>
          </w:tcPr>
          <w:p w14:paraId="742F3643" w14:textId="77777777" w:rsidR="00577FD5" w:rsidRPr="005A7BEF" w:rsidRDefault="00577FD5" w:rsidP="005A7BEF">
            <w:pPr>
              <w:rPr>
                <w:rFonts w:ascii="Arial" w:hAnsi="Arial" w:cs="Arial"/>
                <w:sz w:val="20"/>
                <w:szCs w:val="20"/>
              </w:rPr>
            </w:pPr>
          </w:p>
        </w:tc>
        <w:tc>
          <w:tcPr>
            <w:tcW w:w="1418" w:type="dxa"/>
          </w:tcPr>
          <w:p w14:paraId="5241A5D8" w14:textId="77777777" w:rsidR="00577FD5" w:rsidRPr="005A7BEF" w:rsidRDefault="00577FD5" w:rsidP="005A7BEF">
            <w:pPr>
              <w:rPr>
                <w:rFonts w:ascii="Arial" w:hAnsi="Arial" w:cs="Arial"/>
                <w:sz w:val="20"/>
                <w:szCs w:val="20"/>
              </w:rPr>
            </w:pPr>
          </w:p>
        </w:tc>
        <w:tc>
          <w:tcPr>
            <w:tcW w:w="1559" w:type="dxa"/>
          </w:tcPr>
          <w:p w14:paraId="3B8432E6" w14:textId="77777777" w:rsidR="00577FD5" w:rsidRPr="005A7BEF" w:rsidRDefault="00577FD5" w:rsidP="005A7BEF">
            <w:pPr>
              <w:rPr>
                <w:rFonts w:ascii="Arial" w:hAnsi="Arial" w:cs="Arial"/>
                <w:sz w:val="20"/>
                <w:szCs w:val="20"/>
              </w:rPr>
            </w:pPr>
          </w:p>
        </w:tc>
        <w:tc>
          <w:tcPr>
            <w:tcW w:w="1559" w:type="dxa"/>
          </w:tcPr>
          <w:p w14:paraId="59A17CD1" w14:textId="77777777" w:rsidR="00577FD5" w:rsidRPr="005A7BEF" w:rsidRDefault="00577FD5" w:rsidP="005A7BEF">
            <w:pPr>
              <w:rPr>
                <w:rFonts w:ascii="Arial" w:hAnsi="Arial" w:cs="Arial"/>
                <w:sz w:val="20"/>
                <w:szCs w:val="20"/>
              </w:rPr>
            </w:pPr>
          </w:p>
        </w:tc>
        <w:tc>
          <w:tcPr>
            <w:tcW w:w="1475" w:type="dxa"/>
          </w:tcPr>
          <w:p w14:paraId="233E40E8" w14:textId="77777777" w:rsidR="00577FD5" w:rsidRPr="005A7BEF" w:rsidRDefault="00577FD5" w:rsidP="005A7BEF">
            <w:pPr>
              <w:rPr>
                <w:rFonts w:ascii="Arial" w:hAnsi="Arial" w:cs="Arial"/>
                <w:sz w:val="20"/>
                <w:szCs w:val="20"/>
              </w:rPr>
            </w:pPr>
          </w:p>
        </w:tc>
      </w:tr>
      <w:tr w:rsidR="00417115" w:rsidRPr="005A7BEF" w14:paraId="23955CE6" w14:textId="77777777" w:rsidTr="006B1548">
        <w:tc>
          <w:tcPr>
            <w:tcW w:w="4957" w:type="dxa"/>
            <w:vAlign w:val="center"/>
          </w:tcPr>
          <w:p w14:paraId="6081DFA7" w14:textId="4A9A31D6" w:rsidR="00417115" w:rsidRPr="00842F8E" w:rsidRDefault="00EF5DA6">
            <w:pPr>
              <w:rPr>
                <w:rFonts w:ascii="Arial" w:hAnsi="Arial" w:cs="Arial"/>
                <w:sz w:val="19"/>
                <w:szCs w:val="19"/>
              </w:rPr>
            </w:pPr>
            <w:r w:rsidRPr="00842F8E">
              <w:rPr>
                <w:rFonts w:ascii="Arial" w:hAnsi="Arial" w:cs="Arial"/>
                <w:sz w:val="19"/>
                <w:szCs w:val="19"/>
              </w:rPr>
              <w:t>Q2ai</w:t>
            </w:r>
            <w:r>
              <w:rPr>
                <w:rFonts w:ascii="Arial" w:hAnsi="Arial" w:cs="Arial"/>
                <w:sz w:val="19"/>
                <w:szCs w:val="19"/>
              </w:rPr>
              <w:t>i</w:t>
            </w:r>
            <w:r w:rsidRPr="00842F8E">
              <w:rPr>
                <w:rFonts w:ascii="Arial" w:hAnsi="Arial" w:cs="Arial"/>
                <w:sz w:val="19"/>
                <w:szCs w:val="19"/>
              </w:rPr>
              <w:t xml:space="preserve"> – a cup of tea </w:t>
            </w:r>
            <w:r>
              <w:rPr>
                <w:rFonts w:ascii="Arial" w:hAnsi="Arial" w:cs="Arial"/>
                <w:b/>
                <w:sz w:val="19"/>
                <w:szCs w:val="19"/>
              </w:rPr>
              <w:t>with</w:t>
            </w:r>
            <w:r w:rsidRPr="00842F8E">
              <w:rPr>
                <w:rFonts w:ascii="Arial" w:hAnsi="Arial" w:cs="Arial"/>
                <w:sz w:val="19"/>
                <w:szCs w:val="19"/>
              </w:rPr>
              <w:t xml:space="preserve"> sugar</w:t>
            </w:r>
            <w:r w:rsidR="005E1BF2">
              <w:rPr>
                <w:rFonts w:ascii="Arial" w:hAnsi="Arial" w:cs="Arial"/>
                <w:sz w:val="19"/>
                <w:szCs w:val="19"/>
              </w:rPr>
              <w:t xml:space="preserv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tc>
        <w:tc>
          <w:tcPr>
            <w:tcW w:w="1417" w:type="dxa"/>
          </w:tcPr>
          <w:p w14:paraId="716DE647" w14:textId="77777777" w:rsidR="00417115" w:rsidRPr="005A7BEF" w:rsidRDefault="00417115" w:rsidP="005A7BEF">
            <w:pPr>
              <w:rPr>
                <w:rFonts w:ascii="Arial" w:hAnsi="Arial" w:cs="Arial"/>
                <w:sz w:val="20"/>
                <w:szCs w:val="20"/>
              </w:rPr>
            </w:pPr>
          </w:p>
        </w:tc>
        <w:tc>
          <w:tcPr>
            <w:tcW w:w="1559" w:type="dxa"/>
          </w:tcPr>
          <w:p w14:paraId="20281F1E" w14:textId="77777777" w:rsidR="00417115" w:rsidRPr="005A7BEF" w:rsidRDefault="00417115" w:rsidP="005A7BEF">
            <w:pPr>
              <w:rPr>
                <w:rFonts w:ascii="Arial" w:hAnsi="Arial" w:cs="Arial"/>
                <w:sz w:val="20"/>
                <w:szCs w:val="20"/>
              </w:rPr>
            </w:pPr>
          </w:p>
        </w:tc>
        <w:tc>
          <w:tcPr>
            <w:tcW w:w="1418" w:type="dxa"/>
          </w:tcPr>
          <w:p w14:paraId="3E3E75F9" w14:textId="77777777" w:rsidR="00417115" w:rsidRPr="005A7BEF" w:rsidRDefault="00417115" w:rsidP="005A7BEF">
            <w:pPr>
              <w:rPr>
                <w:rFonts w:ascii="Arial" w:hAnsi="Arial" w:cs="Arial"/>
                <w:sz w:val="20"/>
                <w:szCs w:val="20"/>
              </w:rPr>
            </w:pPr>
          </w:p>
        </w:tc>
        <w:tc>
          <w:tcPr>
            <w:tcW w:w="1559" w:type="dxa"/>
          </w:tcPr>
          <w:p w14:paraId="7D40B482" w14:textId="77777777" w:rsidR="00417115" w:rsidRPr="005A7BEF" w:rsidRDefault="00417115" w:rsidP="005A7BEF">
            <w:pPr>
              <w:rPr>
                <w:rFonts w:ascii="Arial" w:hAnsi="Arial" w:cs="Arial"/>
                <w:sz w:val="20"/>
                <w:szCs w:val="20"/>
              </w:rPr>
            </w:pPr>
          </w:p>
        </w:tc>
        <w:tc>
          <w:tcPr>
            <w:tcW w:w="1559" w:type="dxa"/>
          </w:tcPr>
          <w:p w14:paraId="3659E460" w14:textId="77777777" w:rsidR="00417115" w:rsidRPr="005A7BEF" w:rsidRDefault="00417115" w:rsidP="005A7BEF">
            <w:pPr>
              <w:rPr>
                <w:rFonts w:ascii="Arial" w:hAnsi="Arial" w:cs="Arial"/>
                <w:sz w:val="20"/>
                <w:szCs w:val="20"/>
              </w:rPr>
            </w:pPr>
          </w:p>
        </w:tc>
        <w:tc>
          <w:tcPr>
            <w:tcW w:w="1475" w:type="dxa"/>
          </w:tcPr>
          <w:p w14:paraId="319B082C" w14:textId="77777777" w:rsidR="00417115" w:rsidRPr="005A7BEF" w:rsidRDefault="00417115" w:rsidP="005A7BEF">
            <w:pPr>
              <w:rPr>
                <w:rFonts w:ascii="Arial" w:hAnsi="Arial" w:cs="Arial"/>
                <w:sz w:val="20"/>
                <w:szCs w:val="20"/>
              </w:rPr>
            </w:pPr>
          </w:p>
        </w:tc>
      </w:tr>
      <w:tr w:rsidR="00EF5DA6" w:rsidRPr="005A7BEF" w14:paraId="4539BC79" w14:textId="77777777" w:rsidTr="006B1548">
        <w:tc>
          <w:tcPr>
            <w:tcW w:w="4957" w:type="dxa"/>
            <w:vAlign w:val="center"/>
          </w:tcPr>
          <w:p w14:paraId="7506C4A7" w14:textId="229FF643" w:rsidR="00EF5DA6" w:rsidRPr="005A7BEF" w:rsidRDefault="00EF5DA6" w:rsidP="00EF5DA6">
            <w:pPr>
              <w:rPr>
                <w:rFonts w:ascii="Arial" w:hAnsi="Arial" w:cs="Arial"/>
                <w:b/>
                <w:sz w:val="19"/>
                <w:szCs w:val="19"/>
              </w:rPr>
            </w:pPr>
            <w:r>
              <w:rPr>
                <w:rFonts w:ascii="Arial" w:hAnsi="Arial" w:cs="Arial"/>
                <w:sz w:val="19"/>
                <w:szCs w:val="19"/>
              </w:rPr>
              <w:t>Q2b</w:t>
            </w:r>
            <w:r w:rsidRPr="00C6149D">
              <w:rPr>
                <w:rFonts w:ascii="Arial" w:hAnsi="Arial" w:cs="Arial"/>
                <w:sz w:val="19"/>
                <w:szCs w:val="19"/>
              </w:rPr>
              <w:t xml:space="preserve">i – a cup of tea </w:t>
            </w:r>
            <w:r w:rsidRPr="00C6149D">
              <w:rPr>
                <w:rFonts w:ascii="Arial" w:hAnsi="Arial" w:cs="Arial"/>
                <w:b/>
                <w:sz w:val="19"/>
                <w:szCs w:val="19"/>
              </w:rPr>
              <w:t>with</w:t>
            </w:r>
            <w:r>
              <w:rPr>
                <w:rFonts w:ascii="Arial" w:hAnsi="Arial" w:cs="Arial"/>
                <w:b/>
                <w:sz w:val="19"/>
                <w:szCs w:val="19"/>
              </w:rPr>
              <w:t>out</w:t>
            </w:r>
            <w:r w:rsidRPr="00C6149D">
              <w:rPr>
                <w:rFonts w:ascii="Arial" w:hAnsi="Arial" w:cs="Arial"/>
                <w:sz w:val="19"/>
                <w:szCs w:val="19"/>
              </w:rPr>
              <w:t xml:space="preserve"> sugar</w:t>
            </w:r>
            <w:r w:rsidR="005E1BF2">
              <w:rPr>
                <w:rFonts w:ascii="Arial" w:hAnsi="Arial" w:cs="Arial"/>
                <w:sz w:val="19"/>
                <w:szCs w:val="19"/>
              </w:rPr>
              <w:t xml:space="preserve"> (DAYS PER WEEK)</w:t>
            </w:r>
          </w:p>
        </w:tc>
        <w:tc>
          <w:tcPr>
            <w:tcW w:w="1417" w:type="dxa"/>
          </w:tcPr>
          <w:p w14:paraId="1FB33B9F" w14:textId="77777777" w:rsidR="00EF5DA6" w:rsidRPr="005A7BEF" w:rsidRDefault="00EF5DA6" w:rsidP="00EF5DA6">
            <w:pPr>
              <w:rPr>
                <w:rFonts w:ascii="Arial" w:hAnsi="Arial" w:cs="Arial"/>
                <w:sz w:val="20"/>
                <w:szCs w:val="20"/>
              </w:rPr>
            </w:pPr>
          </w:p>
        </w:tc>
        <w:tc>
          <w:tcPr>
            <w:tcW w:w="1559" w:type="dxa"/>
          </w:tcPr>
          <w:p w14:paraId="3A030D77" w14:textId="77777777" w:rsidR="00EF5DA6" w:rsidRPr="005A7BEF" w:rsidRDefault="00EF5DA6" w:rsidP="00EF5DA6">
            <w:pPr>
              <w:rPr>
                <w:rFonts w:ascii="Arial" w:hAnsi="Arial" w:cs="Arial"/>
                <w:sz w:val="20"/>
                <w:szCs w:val="20"/>
              </w:rPr>
            </w:pPr>
          </w:p>
        </w:tc>
        <w:tc>
          <w:tcPr>
            <w:tcW w:w="1418" w:type="dxa"/>
          </w:tcPr>
          <w:p w14:paraId="22286BBE" w14:textId="77777777" w:rsidR="00EF5DA6" w:rsidRPr="005A7BEF" w:rsidRDefault="00EF5DA6" w:rsidP="00EF5DA6">
            <w:pPr>
              <w:rPr>
                <w:rFonts w:ascii="Arial" w:hAnsi="Arial" w:cs="Arial"/>
                <w:sz w:val="20"/>
                <w:szCs w:val="20"/>
              </w:rPr>
            </w:pPr>
          </w:p>
        </w:tc>
        <w:tc>
          <w:tcPr>
            <w:tcW w:w="1559" w:type="dxa"/>
          </w:tcPr>
          <w:p w14:paraId="03BA25E1" w14:textId="77777777" w:rsidR="00EF5DA6" w:rsidRPr="005A7BEF" w:rsidRDefault="00EF5DA6" w:rsidP="00EF5DA6">
            <w:pPr>
              <w:rPr>
                <w:rFonts w:ascii="Arial" w:hAnsi="Arial" w:cs="Arial"/>
                <w:sz w:val="20"/>
                <w:szCs w:val="20"/>
              </w:rPr>
            </w:pPr>
          </w:p>
        </w:tc>
        <w:tc>
          <w:tcPr>
            <w:tcW w:w="1559" w:type="dxa"/>
          </w:tcPr>
          <w:p w14:paraId="174BD1A7" w14:textId="77777777" w:rsidR="00EF5DA6" w:rsidRPr="005A7BEF" w:rsidRDefault="00EF5DA6" w:rsidP="00EF5DA6">
            <w:pPr>
              <w:rPr>
                <w:rFonts w:ascii="Arial" w:hAnsi="Arial" w:cs="Arial"/>
                <w:sz w:val="20"/>
                <w:szCs w:val="20"/>
              </w:rPr>
            </w:pPr>
          </w:p>
        </w:tc>
        <w:tc>
          <w:tcPr>
            <w:tcW w:w="1475" w:type="dxa"/>
          </w:tcPr>
          <w:p w14:paraId="52B6ADE3" w14:textId="77777777" w:rsidR="00EF5DA6" w:rsidRPr="005A7BEF" w:rsidRDefault="00EF5DA6" w:rsidP="00EF5DA6">
            <w:pPr>
              <w:rPr>
                <w:rFonts w:ascii="Arial" w:hAnsi="Arial" w:cs="Arial"/>
                <w:sz w:val="20"/>
                <w:szCs w:val="20"/>
              </w:rPr>
            </w:pPr>
          </w:p>
        </w:tc>
      </w:tr>
      <w:tr w:rsidR="00EF5DA6" w:rsidRPr="005A7BEF" w14:paraId="5893E731" w14:textId="77777777" w:rsidTr="006B1548">
        <w:tc>
          <w:tcPr>
            <w:tcW w:w="4957" w:type="dxa"/>
            <w:vAlign w:val="center"/>
          </w:tcPr>
          <w:p w14:paraId="6DA4806C" w14:textId="779C550A" w:rsidR="00EF5DA6" w:rsidRPr="005A7BEF" w:rsidRDefault="00EF5DA6" w:rsidP="00EF5DA6">
            <w:pPr>
              <w:rPr>
                <w:rFonts w:ascii="Arial" w:hAnsi="Arial" w:cs="Arial"/>
                <w:b/>
                <w:sz w:val="20"/>
                <w:szCs w:val="20"/>
              </w:rPr>
            </w:pPr>
            <w:r>
              <w:rPr>
                <w:rFonts w:ascii="Arial" w:hAnsi="Arial" w:cs="Arial"/>
                <w:sz w:val="19"/>
                <w:szCs w:val="19"/>
              </w:rPr>
              <w:t>Q2b</w:t>
            </w:r>
            <w:r w:rsidRPr="00C6149D">
              <w:rPr>
                <w:rFonts w:ascii="Arial" w:hAnsi="Arial" w:cs="Arial"/>
                <w:sz w:val="19"/>
                <w:szCs w:val="19"/>
              </w:rPr>
              <w:t>i</w:t>
            </w:r>
            <w:r>
              <w:rPr>
                <w:rFonts w:ascii="Arial" w:hAnsi="Arial" w:cs="Arial"/>
                <w:sz w:val="19"/>
                <w:szCs w:val="19"/>
              </w:rPr>
              <w:t>i</w:t>
            </w:r>
            <w:r w:rsidRPr="00C6149D">
              <w:rPr>
                <w:rFonts w:ascii="Arial" w:hAnsi="Arial" w:cs="Arial"/>
                <w:sz w:val="19"/>
                <w:szCs w:val="19"/>
              </w:rPr>
              <w:t xml:space="preserve"> – a cup of tea </w:t>
            </w:r>
            <w:r>
              <w:rPr>
                <w:rFonts w:ascii="Arial" w:hAnsi="Arial" w:cs="Arial"/>
                <w:b/>
                <w:sz w:val="19"/>
                <w:szCs w:val="19"/>
              </w:rPr>
              <w:t>without</w:t>
            </w:r>
            <w:r w:rsidRPr="00C6149D">
              <w:rPr>
                <w:rFonts w:ascii="Arial" w:hAnsi="Arial" w:cs="Arial"/>
                <w:sz w:val="19"/>
                <w:szCs w:val="19"/>
              </w:rPr>
              <w:t xml:space="preserve"> sugar</w:t>
            </w:r>
            <w:r w:rsidR="005E1BF2">
              <w:rPr>
                <w:rFonts w:ascii="Arial" w:hAnsi="Arial" w:cs="Arial"/>
                <w:sz w:val="19"/>
                <w:szCs w:val="19"/>
              </w:rPr>
              <w:t xml:space="preserv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tc>
        <w:tc>
          <w:tcPr>
            <w:tcW w:w="1417" w:type="dxa"/>
          </w:tcPr>
          <w:p w14:paraId="5ADFAB2A" w14:textId="77777777" w:rsidR="00EF5DA6" w:rsidRPr="005A7BEF" w:rsidRDefault="00EF5DA6" w:rsidP="00EF5DA6">
            <w:pPr>
              <w:rPr>
                <w:rFonts w:ascii="Arial" w:hAnsi="Arial" w:cs="Arial"/>
                <w:sz w:val="20"/>
                <w:szCs w:val="20"/>
              </w:rPr>
            </w:pPr>
          </w:p>
        </w:tc>
        <w:tc>
          <w:tcPr>
            <w:tcW w:w="1559" w:type="dxa"/>
          </w:tcPr>
          <w:p w14:paraId="51B654E1" w14:textId="77777777" w:rsidR="00EF5DA6" w:rsidRPr="005A7BEF" w:rsidRDefault="00EF5DA6" w:rsidP="00EF5DA6">
            <w:pPr>
              <w:rPr>
                <w:rFonts w:ascii="Arial" w:hAnsi="Arial" w:cs="Arial"/>
                <w:sz w:val="20"/>
                <w:szCs w:val="20"/>
              </w:rPr>
            </w:pPr>
          </w:p>
        </w:tc>
        <w:tc>
          <w:tcPr>
            <w:tcW w:w="1418" w:type="dxa"/>
          </w:tcPr>
          <w:p w14:paraId="5AE327C9" w14:textId="77777777" w:rsidR="00EF5DA6" w:rsidRPr="005A7BEF" w:rsidRDefault="00EF5DA6" w:rsidP="00EF5DA6">
            <w:pPr>
              <w:rPr>
                <w:rFonts w:ascii="Arial" w:hAnsi="Arial" w:cs="Arial"/>
                <w:sz w:val="20"/>
                <w:szCs w:val="20"/>
              </w:rPr>
            </w:pPr>
          </w:p>
        </w:tc>
        <w:tc>
          <w:tcPr>
            <w:tcW w:w="1559" w:type="dxa"/>
          </w:tcPr>
          <w:p w14:paraId="577A2103" w14:textId="77777777" w:rsidR="00EF5DA6" w:rsidRPr="005A7BEF" w:rsidRDefault="00EF5DA6" w:rsidP="00EF5DA6">
            <w:pPr>
              <w:rPr>
                <w:rFonts w:ascii="Arial" w:hAnsi="Arial" w:cs="Arial"/>
                <w:sz w:val="20"/>
                <w:szCs w:val="20"/>
              </w:rPr>
            </w:pPr>
          </w:p>
        </w:tc>
        <w:tc>
          <w:tcPr>
            <w:tcW w:w="1559" w:type="dxa"/>
          </w:tcPr>
          <w:p w14:paraId="03514583" w14:textId="77777777" w:rsidR="00EF5DA6" w:rsidRPr="005A7BEF" w:rsidRDefault="00EF5DA6" w:rsidP="00EF5DA6">
            <w:pPr>
              <w:rPr>
                <w:rFonts w:ascii="Arial" w:hAnsi="Arial" w:cs="Arial"/>
                <w:sz w:val="20"/>
                <w:szCs w:val="20"/>
              </w:rPr>
            </w:pPr>
          </w:p>
        </w:tc>
        <w:tc>
          <w:tcPr>
            <w:tcW w:w="1475" w:type="dxa"/>
          </w:tcPr>
          <w:p w14:paraId="5FE468C3" w14:textId="77777777" w:rsidR="00EF5DA6" w:rsidRPr="005A7BEF" w:rsidRDefault="00EF5DA6" w:rsidP="00EF5DA6">
            <w:pPr>
              <w:rPr>
                <w:rFonts w:ascii="Arial" w:hAnsi="Arial" w:cs="Arial"/>
                <w:sz w:val="20"/>
                <w:szCs w:val="20"/>
              </w:rPr>
            </w:pPr>
          </w:p>
        </w:tc>
      </w:tr>
      <w:tr w:rsidR="00577FD5" w:rsidRPr="005A7BEF" w14:paraId="6471435A" w14:textId="77777777" w:rsidTr="006B1548">
        <w:tc>
          <w:tcPr>
            <w:tcW w:w="4957" w:type="dxa"/>
            <w:vAlign w:val="center"/>
          </w:tcPr>
          <w:p w14:paraId="3D19384A" w14:textId="6BDB1680" w:rsidR="00577FD5" w:rsidRPr="00842F8E" w:rsidRDefault="00847632" w:rsidP="005A7BEF">
            <w:pPr>
              <w:rPr>
                <w:rFonts w:ascii="Arial" w:hAnsi="Arial" w:cs="Arial"/>
                <w:sz w:val="20"/>
                <w:szCs w:val="20"/>
              </w:rPr>
            </w:pPr>
            <w:r w:rsidRPr="00842F8E">
              <w:rPr>
                <w:rFonts w:ascii="Arial" w:hAnsi="Arial" w:cs="Arial"/>
                <w:sz w:val="19"/>
                <w:szCs w:val="19"/>
              </w:rPr>
              <w:t>Q3a – a soft drink (NOT diet or sugar free) e.g., Coca Cola, Sprinte, Fanta?</w:t>
            </w:r>
            <w:r w:rsidR="005E1BF2">
              <w:rPr>
                <w:rFonts w:ascii="Arial" w:hAnsi="Arial" w:cs="Arial"/>
                <w:sz w:val="19"/>
                <w:szCs w:val="19"/>
              </w:rPr>
              <w:t xml:space="preserve"> (DAYS PER WEEK)</w:t>
            </w:r>
          </w:p>
        </w:tc>
        <w:tc>
          <w:tcPr>
            <w:tcW w:w="1417" w:type="dxa"/>
          </w:tcPr>
          <w:p w14:paraId="0B914188" w14:textId="77777777" w:rsidR="00577FD5" w:rsidRPr="005A7BEF" w:rsidRDefault="00577FD5" w:rsidP="005A7BEF">
            <w:pPr>
              <w:rPr>
                <w:rFonts w:ascii="Arial" w:hAnsi="Arial" w:cs="Arial"/>
                <w:sz w:val="20"/>
                <w:szCs w:val="20"/>
              </w:rPr>
            </w:pPr>
          </w:p>
        </w:tc>
        <w:tc>
          <w:tcPr>
            <w:tcW w:w="1559" w:type="dxa"/>
          </w:tcPr>
          <w:p w14:paraId="5E8BBF4B" w14:textId="77777777" w:rsidR="00577FD5" w:rsidRPr="005A7BEF" w:rsidRDefault="00577FD5" w:rsidP="005A7BEF">
            <w:pPr>
              <w:rPr>
                <w:rFonts w:ascii="Arial" w:hAnsi="Arial" w:cs="Arial"/>
                <w:sz w:val="20"/>
                <w:szCs w:val="20"/>
              </w:rPr>
            </w:pPr>
          </w:p>
        </w:tc>
        <w:tc>
          <w:tcPr>
            <w:tcW w:w="1418" w:type="dxa"/>
          </w:tcPr>
          <w:p w14:paraId="323685A0" w14:textId="77777777" w:rsidR="00577FD5" w:rsidRPr="005A7BEF" w:rsidRDefault="00577FD5" w:rsidP="005A7BEF">
            <w:pPr>
              <w:rPr>
                <w:rFonts w:ascii="Arial" w:hAnsi="Arial" w:cs="Arial"/>
                <w:sz w:val="20"/>
                <w:szCs w:val="20"/>
              </w:rPr>
            </w:pPr>
          </w:p>
        </w:tc>
        <w:tc>
          <w:tcPr>
            <w:tcW w:w="1559" w:type="dxa"/>
          </w:tcPr>
          <w:p w14:paraId="70B11BBF" w14:textId="77777777" w:rsidR="00577FD5" w:rsidRPr="005A7BEF" w:rsidRDefault="00577FD5" w:rsidP="005A7BEF">
            <w:pPr>
              <w:rPr>
                <w:rFonts w:ascii="Arial" w:hAnsi="Arial" w:cs="Arial"/>
                <w:sz w:val="20"/>
                <w:szCs w:val="20"/>
              </w:rPr>
            </w:pPr>
          </w:p>
        </w:tc>
        <w:tc>
          <w:tcPr>
            <w:tcW w:w="1559" w:type="dxa"/>
          </w:tcPr>
          <w:p w14:paraId="5582594F" w14:textId="77777777" w:rsidR="00577FD5" w:rsidRPr="005A7BEF" w:rsidRDefault="00577FD5" w:rsidP="005A7BEF">
            <w:pPr>
              <w:rPr>
                <w:rFonts w:ascii="Arial" w:hAnsi="Arial" w:cs="Arial"/>
                <w:sz w:val="20"/>
                <w:szCs w:val="20"/>
              </w:rPr>
            </w:pPr>
          </w:p>
        </w:tc>
        <w:tc>
          <w:tcPr>
            <w:tcW w:w="1475" w:type="dxa"/>
          </w:tcPr>
          <w:p w14:paraId="04A90D56" w14:textId="77777777" w:rsidR="00577FD5" w:rsidRPr="005A7BEF" w:rsidRDefault="00577FD5" w:rsidP="005A7BEF">
            <w:pPr>
              <w:rPr>
                <w:rFonts w:ascii="Arial" w:hAnsi="Arial" w:cs="Arial"/>
                <w:sz w:val="20"/>
                <w:szCs w:val="20"/>
              </w:rPr>
            </w:pPr>
          </w:p>
        </w:tc>
      </w:tr>
      <w:tr w:rsidR="00417115" w:rsidRPr="005A7BEF" w14:paraId="1211799E" w14:textId="77777777" w:rsidTr="006B1548">
        <w:tc>
          <w:tcPr>
            <w:tcW w:w="4957" w:type="dxa"/>
            <w:vAlign w:val="center"/>
          </w:tcPr>
          <w:p w14:paraId="70020E18" w14:textId="31D43BA5" w:rsidR="00417115" w:rsidRPr="00842F8E" w:rsidRDefault="00847632" w:rsidP="005A7BEF">
            <w:pPr>
              <w:rPr>
                <w:rFonts w:ascii="Arial" w:hAnsi="Arial" w:cs="Arial"/>
                <w:sz w:val="19"/>
                <w:szCs w:val="19"/>
              </w:rPr>
            </w:pPr>
            <w:r w:rsidRPr="00C6149D">
              <w:rPr>
                <w:rFonts w:ascii="Arial" w:hAnsi="Arial" w:cs="Arial"/>
                <w:sz w:val="19"/>
                <w:szCs w:val="19"/>
              </w:rPr>
              <w:t>Q</w:t>
            </w:r>
            <w:r>
              <w:rPr>
                <w:rFonts w:ascii="Arial" w:hAnsi="Arial" w:cs="Arial"/>
                <w:sz w:val="19"/>
                <w:szCs w:val="19"/>
              </w:rPr>
              <w:t>3b</w:t>
            </w:r>
            <w:r w:rsidRPr="00C6149D">
              <w:rPr>
                <w:rFonts w:ascii="Arial" w:hAnsi="Arial" w:cs="Arial"/>
                <w:sz w:val="19"/>
                <w:szCs w:val="19"/>
              </w:rPr>
              <w:t xml:space="preserve"> – a soft drink (NOT diet or sugar free) e.g., Coca Cola, Sprinte, Fanta?</w:t>
            </w:r>
            <w:r w:rsidR="005E1BF2">
              <w:rPr>
                <w:rFonts w:ascii="Arial" w:hAnsi="Arial" w:cs="Arial"/>
                <w:sz w:val="19"/>
                <w:szCs w:val="19"/>
              </w:rPr>
              <w:t xml:space="preserv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tc>
        <w:tc>
          <w:tcPr>
            <w:tcW w:w="1417" w:type="dxa"/>
          </w:tcPr>
          <w:p w14:paraId="19E39D9E" w14:textId="77777777" w:rsidR="00417115" w:rsidRPr="005A7BEF" w:rsidRDefault="00417115" w:rsidP="005A7BEF">
            <w:pPr>
              <w:rPr>
                <w:rFonts w:ascii="Arial" w:hAnsi="Arial" w:cs="Arial"/>
                <w:sz w:val="20"/>
                <w:szCs w:val="20"/>
              </w:rPr>
            </w:pPr>
          </w:p>
        </w:tc>
        <w:tc>
          <w:tcPr>
            <w:tcW w:w="1559" w:type="dxa"/>
          </w:tcPr>
          <w:p w14:paraId="4C226348" w14:textId="77777777" w:rsidR="00417115" w:rsidRPr="005A7BEF" w:rsidRDefault="00417115" w:rsidP="005A7BEF">
            <w:pPr>
              <w:rPr>
                <w:rFonts w:ascii="Arial" w:hAnsi="Arial" w:cs="Arial"/>
                <w:sz w:val="20"/>
                <w:szCs w:val="20"/>
              </w:rPr>
            </w:pPr>
          </w:p>
        </w:tc>
        <w:tc>
          <w:tcPr>
            <w:tcW w:w="1418" w:type="dxa"/>
          </w:tcPr>
          <w:p w14:paraId="5E47936D" w14:textId="77777777" w:rsidR="00417115" w:rsidRPr="005A7BEF" w:rsidRDefault="00417115" w:rsidP="005A7BEF">
            <w:pPr>
              <w:rPr>
                <w:rFonts w:ascii="Arial" w:hAnsi="Arial" w:cs="Arial"/>
                <w:sz w:val="20"/>
                <w:szCs w:val="20"/>
              </w:rPr>
            </w:pPr>
          </w:p>
        </w:tc>
        <w:tc>
          <w:tcPr>
            <w:tcW w:w="1559" w:type="dxa"/>
          </w:tcPr>
          <w:p w14:paraId="7AEFA75E" w14:textId="77777777" w:rsidR="00417115" w:rsidRPr="005A7BEF" w:rsidRDefault="00417115" w:rsidP="005A7BEF">
            <w:pPr>
              <w:rPr>
                <w:rFonts w:ascii="Arial" w:hAnsi="Arial" w:cs="Arial"/>
                <w:sz w:val="20"/>
                <w:szCs w:val="20"/>
              </w:rPr>
            </w:pPr>
          </w:p>
        </w:tc>
        <w:tc>
          <w:tcPr>
            <w:tcW w:w="1559" w:type="dxa"/>
          </w:tcPr>
          <w:p w14:paraId="56F4BB21" w14:textId="77777777" w:rsidR="00417115" w:rsidRPr="005A7BEF" w:rsidRDefault="00417115" w:rsidP="005A7BEF">
            <w:pPr>
              <w:rPr>
                <w:rFonts w:ascii="Arial" w:hAnsi="Arial" w:cs="Arial"/>
                <w:sz w:val="20"/>
                <w:szCs w:val="20"/>
              </w:rPr>
            </w:pPr>
          </w:p>
        </w:tc>
        <w:tc>
          <w:tcPr>
            <w:tcW w:w="1475" w:type="dxa"/>
          </w:tcPr>
          <w:p w14:paraId="05BBD61B" w14:textId="77777777" w:rsidR="00417115" w:rsidRPr="005A7BEF" w:rsidRDefault="00417115" w:rsidP="005A7BEF">
            <w:pPr>
              <w:rPr>
                <w:rFonts w:ascii="Arial" w:hAnsi="Arial" w:cs="Arial"/>
                <w:sz w:val="20"/>
                <w:szCs w:val="20"/>
              </w:rPr>
            </w:pPr>
          </w:p>
        </w:tc>
      </w:tr>
      <w:tr w:rsidR="00577FD5" w:rsidRPr="005A7BEF" w14:paraId="7FA90A7F" w14:textId="77777777" w:rsidTr="006B1548">
        <w:tc>
          <w:tcPr>
            <w:tcW w:w="4957" w:type="dxa"/>
            <w:vAlign w:val="center"/>
          </w:tcPr>
          <w:p w14:paraId="6831CCDA" w14:textId="6D3FFD61" w:rsidR="00577FD5" w:rsidRPr="00842F8E" w:rsidRDefault="00847632" w:rsidP="005A7BEF">
            <w:pPr>
              <w:rPr>
                <w:rFonts w:ascii="Arial" w:hAnsi="Arial" w:cs="Arial"/>
                <w:sz w:val="20"/>
                <w:szCs w:val="20"/>
              </w:rPr>
            </w:pPr>
            <w:r w:rsidRPr="00842F8E">
              <w:rPr>
                <w:rFonts w:ascii="Arial" w:hAnsi="Arial" w:cs="Arial"/>
                <w:sz w:val="19"/>
                <w:szCs w:val="19"/>
              </w:rPr>
              <w:t>Q4a – a soft drink (diet or sugar free)</w:t>
            </w:r>
            <w:r w:rsidR="005E1BF2">
              <w:rPr>
                <w:rFonts w:ascii="Arial" w:hAnsi="Arial" w:cs="Arial"/>
                <w:sz w:val="19"/>
                <w:szCs w:val="19"/>
              </w:rPr>
              <w:t xml:space="preserve"> (DAYS PER WEEK)</w:t>
            </w:r>
          </w:p>
        </w:tc>
        <w:tc>
          <w:tcPr>
            <w:tcW w:w="1417" w:type="dxa"/>
          </w:tcPr>
          <w:p w14:paraId="598CBC62" w14:textId="77777777" w:rsidR="00577FD5" w:rsidRPr="005A7BEF" w:rsidRDefault="00577FD5" w:rsidP="005A7BEF">
            <w:pPr>
              <w:rPr>
                <w:rFonts w:ascii="Arial" w:hAnsi="Arial" w:cs="Arial"/>
                <w:sz w:val="20"/>
                <w:szCs w:val="20"/>
              </w:rPr>
            </w:pPr>
          </w:p>
        </w:tc>
        <w:tc>
          <w:tcPr>
            <w:tcW w:w="1559" w:type="dxa"/>
          </w:tcPr>
          <w:p w14:paraId="0723D8BE" w14:textId="77777777" w:rsidR="00577FD5" w:rsidRPr="005A7BEF" w:rsidRDefault="00577FD5" w:rsidP="005A7BEF">
            <w:pPr>
              <w:rPr>
                <w:rFonts w:ascii="Arial" w:hAnsi="Arial" w:cs="Arial"/>
                <w:sz w:val="20"/>
                <w:szCs w:val="20"/>
              </w:rPr>
            </w:pPr>
          </w:p>
        </w:tc>
        <w:tc>
          <w:tcPr>
            <w:tcW w:w="1418" w:type="dxa"/>
          </w:tcPr>
          <w:p w14:paraId="053E9C09" w14:textId="77777777" w:rsidR="00577FD5" w:rsidRPr="005A7BEF" w:rsidRDefault="00577FD5" w:rsidP="005A7BEF">
            <w:pPr>
              <w:rPr>
                <w:rFonts w:ascii="Arial" w:hAnsi="Arial" w:cs="Arial"/>
                <w:sz w:val="20"/>
                <w:szCs w:val="20"/>
              </w:rPr>
            </w:pPr>
          </w:p>
        </w:tc>
        <w:tc>
          <w:tcPr>
            <w:tcW w:w="1559" w:type="dxa"/>
          </w:tcPr>
          <w:p w14:paraId="4DF4C2C9" w14:textId="77777777" w:rsidR="00577FD5" w:rsidRPr="005A7BEF" w:rsidRDefault="00577FD5" w:rsidP="005A7BEF">
            <w:pPr>
              <w:rPr>
                <w:rFonts w:ascii="Arial" w:hAnsi="Arial" w:cs="Arial"/>
                <w:sz w:val="20"/>
                <w:szCs w:val="20"/>
              </w:rPr>
            </w:pPr>
          </w:p>
        </w:tc>
        <w:tc>
          <w:tcPr>
            <w:tcW w:w="1559" w:type="dxa"/>
          </w:tcPr>
          <w:p w14:paraId="41E177BB" w14:textId="77777777" w:rsidR="00577FD5" w:rsidRPr="005A7BEF" w:rsidRDefault="00577FD5" w:rsidP="005A7BEF">
            <w:pPr>
              <w:rPr>
                <w:rFonts w:ascii="Arial" w:hAnsi="Arial" w:cs="Arial"/>
                <w:sz w:val="20"/>
                <w:szCs w:val="20"/>
              </w:rPr>
            </w:pPr>
          </w:p>
        </w:tc>
        <w:tc>
          <w:tcPr>
            <w:tcW w:w="1475" w:type="dxa"/>
          </w:tcPr>
          <w:p w14:paraId="01BB0B31" w14:textId="77777777" w:rsidR="00577FD5" w:rsidRPr="005A7BEF" w:rsidRDefault="00577FD5" w:rsidP="005A7BEF">
            <w:pPr>
              <w:rPr>
                <w:rFonts w:ascii="Arial" w:hAnsi="Arial" w:cs="Arial"/>
                <w:sz w:val="20"/>
                <w:szCs w:val="20"/>
              </w:rPr>
            </w:pPr>
          </w:p>
        </w:tc>
      </w:tr>
      <w:tr w:rsidR="004010E4" w:rsidRPr="005A7BEF" w14:paraId="70E6FE2A" w14:textId="77777777" w:rsidTr="006B1548">
        <w:tc>
          <w:tcPr>
            <w:tcW w:w="4957" w:type="dxa"/>
            <w:vAlign w:val="center"/>
          </w:tcPr>
          <w:p w14:paraId="77129A22" w14:textId="0115468F" w:rsidR="004010E4" w:rsidRPr="005A7BEF" w:rsidRDefault="00847632" w:rsidP="004010E4">
            <w:pPr>
              <w:rPr>
                <w:rFonts w:ascii="Arial" w:hAnsi="Arial" w:cs="Arial"/>
                <w:b/>
                <w:sz w:val="19"/>
                <w:szCs w:val="19"/>
              </w:rPr>
            </w:pPr>
            <w:r w:rsidRPr="00C6149D">
              <w:rPr>
                <w:rFonts w:ascii="Arial" w:hAnsi="Arial" w:cs="Arial"/>
                <w:sz w:val="19"/>
                <w:szCs w:val="19"/>
              </w:rPr>
              <w:t>Q</w:t>
            </w:r>
            <w:r>
              <w:rPr>
                <w:rFonts w:ascii="Arial" w:hAnsi="Arial" w:cs="Arial"/>
                <w:sz w:val="19"/>
                <w:szCs w:val="19"/>
              </w:rPr>
              <w:t>4b</w:t>
            </w:r>
            <w:r w:rsidRPr="00C6149D">
              <w:rPr>
                <w:rFonts w:ascii="Arial" w:hAnsi="Arial" w:cs="Arial"/>
                <w:sz w:val="19"/>
                <w:szCs w:val="19"/>
              </w:rPr>
              <w:t xml:space="preserve"> – a soft drink (diet or sugar free)</w:t>
            </w:r>
            <w:r w:rsidR="005E1BF2">
              <w:rPr>
                <w:rFonts w:ascii="Arial" w:hAnsi="Arial" w:cs="Arial"/>
                <w:sz w:val="19"/>
                <w:szCs w:val="19"/>
              </w:rPr>
              <w:t xml:space="preserv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tc>
        <w:tc>
          <w:tcPr>
            <w:tcW w:w="1417" w:type="dxa"/>
          </w:tcPr>
          <w:p w14:paraId="1FAFEF82" w14:textId="77777777" w:rsidR="004010E4" w:rsidRPr="005A7BEF" w:rsidRDefault="004010E4" w:rsidP="004010E4">
            <w:pPr>
              <w:rPr>
                <w:rFonts w:ascii="Arial" w:hAnsi="Arial" w:cs="Arial"/>
                <w:sz w:val="20"/>
                <w:szCs w:val="20"/>
              </w:rPr>
            </w:pPr>
          </w:p>
        </w:tc>
        <w:tc>
          <w:tcPr>
            <w:tcW w:w="1559" w:type="dxa"/>
          </w:tcPr>
          <w:p w14:paraId="3B840A18" w14:textId="77777777" w:rsidR="004010E4" w:rsidRPr="005A7BEF" w:rsidRDefault="004010E4" w:rsidP="004010E4">
            <w:pPr>
              <w:rPr>
                <w:rFonts w:ascii="Arial" w:hAnsi="Arial" w:cs="Arial"/>
                <w:sz w:val="20"/>
                <w:szCs w:val="20"/>
              </w:rPr>
            </w:pPr>
          </w:p>
        </w:tc>
        <w:tc>
          <w:tcPr>
            <w:tcW w:w="1418" w:type="dxa"/>
          </w:tcPr>
          <w:p w14:paraId="53841994" w14:textId="77777777" w:rsidR="004010E4" w:rsidRPr="005A7BEF" w:rsidRDefault="004010E4" w:rsidP="004010E4">
            <w:pPr>
              <w:rPr>
                <w:rFonts w:ascii="Arial" w:hAnsi="Arial" w:cs="Arial"/>
                <w:sz w:val="20"/>
                <w:szCs w:val="20"/>
              </w:rPr>
            </w:pPr>
          </w:p>
        </w:tc>
        <w:tc>
          <w:tcPr>
            <w:tcW w:w="1559" w:type="dxa"/>
          </w:tcPr>
          <w:p w14:paraId="0DD61AF6" w14:textId="77777777" w:rsidR="004010E4" w:rsidRPr="005A7BEF" w:rsidRDefault="004010E4" w:rsidP="004010E4">
            <w:pPr>
              <w:rPr>
                <w:rFonts w:ascii="Arial" w:hAnsi="Arial" w:cs="Arial"/>
                <w:sz w:val="20"/>
                <w:szCs w:val="20"/>
              </w:rPr>
            </w:pPr>
          </w:p>
        </w:tc>
        <w:tc>
          <w:tcPr>
            <w:tcW w:w="1559" w:type="dxa"/>
          </w:tcPr>
          <w:p w14:paraId="69D4FAD3" w14:textId="77777777" w:rsidR="004010E4" w:rsidRPr="005A7BEF" w:rsidRDefault="004010E4" w:rsidP="004010E4">
            <w:pPr>
              <w:rPr>
                <w:rFonts w:ascii="Arial" w:hAnsi="Arial" w:cs="Arial"/>
                <w:sz w:val="20"/>
                <w:szCs w:val="20"/>
              </w:rPr>
            </w:pPr>
          </w:p>
        </w:tc>
        <w:tc>
          <w:tcPr>
            <w:tcW w:w="1475" w:type="dxa"/>
          </w:tcPr>
          <w:p w14:paraId="2AA757FB" w14:textId="77777777" w:rsidR="004010E4" w:rsidRPr="005A7BEF" w:rsidRDefault="004010E4" w:rsidP="004010E4">
            <w:pPr>
              <w:rPr>
                <w:rFonts w:ascii="Arial" w:hAnsi="Arial" w:cs="Arial"/>
                <w:sz w:val="20"/>
                <w:szCs w:val="20"/>
              </w:rPr>
            </w:pPr>
          </w:p>
        </w:tc>
      </w:tr>
      <w:tr w:rsidR="004010E4" w:rsidRPr="005A7BEF" w14:paraId="66AE4F5A" w14:textId="77777777" w:rsidTr="006B1548">
        <w:tc>
          <w:tcPr>
            <w:tcW w:w="4957" w:type="dxa"/>
            <w:vAlign w:val="center"/>
          </w:tcPr>
          <w:p w14:paraId="07133811" w14:textId="5C086327" w:rsidR="00F213CB" w:rsidRPr="00842F8E" w:rsidRDefault="00F213CB" w:rsidP="004010E4">
            <w:pPr>
              <w:rPr>
                <w:rFonts w:ascii="Arial" w:hAnsi="Arial" w:cs="Arial"/>
                <w:sz w:val="19"/>
                <w:szCs w:val="19"/>
              </w:rPr>
            </w:pPr>
            <w:r>
              <w:rPr>
                <w:rFonts w:ascii="Arial" w:hAnsi="Arial" w:cs="Arial"/>
                <w:sz w:val="19"/>
                <w:szCs w:val="19"/>
              </w:rPr>
              <w:t>Q5a – an energy drink e.g. Lucozade, Rush?</w:t>
            </w:r>
            <w:r w:rsidR="005E1BF2">
              <w:rPr>
                <w:rFonts w:ascii="Arial" w:hAnsi="Arial" w:cs="Arial"/>
                <w:sz w:val="19"/>
                <w:szCs w:val="19"/>
              </w:rPr>
              <w:t xml:space="preserve"> (DAYS PER WEEK)</w:t>
            </w:r>
          </w:p>
          <w:p w14:paraId="1304B715" w14:textId="4246DA3E" w:rsidR="004010E4" w:rsidRPr="005A7BEF" w:rsidRDefault="004010E4" w:rsidP="004010E4">
            <w:pPr>
              <w:rPr>
                <w:rFonts w:ascii="Arial" w:hAnsi="Arial" w:cs="Arial"/>
                <w:b/>
                <w:sz w:val="20"/>
                <w:szCs w:val="20"/>
              </w:rPr>
            </w:pPr>
          </w:p>
        </w:tc>
        <w:tc>
          <w:tcPr>
            <w:tcW w:w="1417" w:type="dxa"/>
          </w:tcPr>
          <w:p w14:paraId="36F05E4C" w14:textId="77777777" w:rsidR="004010E4" w:rsidRPr="005A7BEF" w:rsidRDefault="004010E4" w:rsidP="004010E4">
            <w:pPr>
              <w:rPr>
                <w:rFonts w:ascii="Arial" w:hAnsi="Arial" w:cs="Arial"/>
                <w:sz w:val="20"/>
                <w:szCs w:val="20"/>
              </w:rPr>
            </w:pPr>
          </w:p>
        </w:tc>
        <w:tc>
          <w:tcPr>
            <w:tcW w:w="1559" w:type="dxa"/>
          </w:tcPr>
          <w:p w14:paraId="3E5E4FE4" w14:textId="77777777" w:rsidR="004010E4" w:rsidRPr="005A7BEF" w:rsidRDefault="004010E4" w:rsidP="004010E4">
            <w:pPr>
              <w:rPr>
                <w:rFonts w:ascii="Arial" w:hAnsi="Arial" w:cs="Arial"/>
                <w:sz w:val="20"/>
                <w:szCs w:val="20"/>
              </w:rPr>
            </w:pPr>
          </w:p>
        </w:tc>
        <w:tc>
          <w:tcPr>
            <w:tcW w:w="1418" w:type="dxa"/>
          </w:tcPr>
          <w:p w14:paraId="432BC634" w14:textId="77777777" w:rsidR="004010E4" w:rsidRPr="005A7BEF" w:rsidRDefault="004010E4" w:rsidP="004010E4">
            <w:pPr>
              <w:rPr>
                <w:rFonts w:ascii="Arial" w:hAnsi="Arial" w:cs="Arial"/>
                <w:sz w:val="20"/>
                <w:szCs w:val="20"/>
              </w:rPr>
            </w:pPr>
          </w:p>
        </w:tc>
        <w:tc>
          <w:tcPr>
            <w:tcW w:w="1559" w:type="dxa"/>
          </w:tcPr>
          <w:p w14:paraId="015F93B5" w14:textId="77777777" w:rsidR="004010E4" w:rsidRPr="005A7BEF" w:rsidRDefault="004010E4" w:rsidP="004010E4">
            <w:pPr>
              <w:rPr>
                <w:rFonts w:ascii="Arial" w:hAnsi="Arial" w:cs="Arial"/>
                <w:sz w:val="20"/>
                <w:szCs w:val="20"/>
              </w:rPr>
            </w:pPr>
          </w:p>
        </w:tc>
        <w:tc>
          <w:tcPr>
            <w:tcW w:w="1559" w:type="dxa"/>
          </w:tcPr>
          <w:p w14:paraId="4AB23FED" w14:textId="77777777" w:rsidR="004010E4" w:rsidRPr="005A7BEF" w:rsidRDefault="004010E4" w:rsidP="004010E4">
            <w:pPr>
              <w:rPr>
                <w:rFonts w:ascii="Arial" w:hAnsi="Arial" w:cs="Arial"/>
                <w:sz w:val="20"/>
                <w:szCs w:val="20"/>
              </w:rPr>
            </w:pPr>
          </w:p>
        </w:tc>
        <w:tc>
          <w:tcPr>
            <w:tcW w:w="1475" w:type="dxa"/>
          </w:tcPr>
          <w:p w14:paraId="334B3147" w14:textId="77777777" w:rsidR="004010E4" w:rsidRPr="005A7BEF" w:rsidRDefault="004010E4" w:rsidP="004010E4">
            <w:pPr>
              <w:rPr>
                <w:rFonts w:ascii="Arial" w:hAnsi="Arial" w:cs="Arial"/>
                <w:sz w:val="20"/>
                <w:szCs w:val="20"/>
              </w:rPr>
            </w:pPr>
          </w:p>
        </w:tc>
      </w:tr>
      <w:tr w:rsidR="004010E4" w:rsidRPr="005A7BEF" w14:paraId="464D8707" w14:textId="77777777" w:rsidTr="006B1548">
        <w:tc>
          <w:tcPr>
            <w:tcW w:w="4957" w:type="dxa"/>
            <w:vAlign w:val="center"/>
          </w:tcPr>
          <w:p w14:paraId="625BF1E4" w14:textId="13BFFA68" w:rsidR="00F213CB" w:rsidRPr="00C6149D" w:rsidRDefault="00F213CB" w:rsidP="00F213CB">
            <w:pPr>
              <w:rPr>
                <w:rFonts w:ascii="Arial" w:hAnsi="Arial" w:cs="Arial"/>
                <w:sz w:val="19"/>
                <w:szCs w:val="19"/>
              </w:rPr>
            </w:pPr>
            <w:r>
              <w:rPr>
                <w:rFonts w:ascii="Arial" w:hAnsi="Arial" w:cs="Arial"/>
                <w:sz w:val="19"/>
                <w:szCs w:val="19"/>
              </w:rPr>
              <w:t>Q5b – an energy drink e.g. Lucozade, Rush?</w:t>
            </w:r>
            <w:r w:rsidR="005E1BF2">
              <w:rPr>
                <w:rFonts w:ascii="Arial" w:hAnsi="Arial" w:cs="Arial"/>
                <w:sz w:val="19"/>
                <w:szCs w:val="19"/>
              </w:rPr>
              <w:t xml:space="preserv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p w14:paraId="30F21EC1" w14:textId="28E038A7" w:rsidR="004010E4" w:rsidRPr="005A7BEF" w:rsidRDefault="004010E4" w:rsidP="004010E4">
            <w:pPr>
              <w:rPr>
                <w:rFonts w:ascii="Arial" w:hAnsi="Arial" w:cs="Arial"/>
                <w:b/>
                <w:sz w:val="19"/>
                <w:szCs w:val="19"/>
              </w:rPr>
            </w:pPr>
          </w:p>
        </w:tc>
        <w:tc>
          <w:tcPr>
            <w:tcW w:w="1417" w:type="dxa"/>
          </w:tcPr>
          <w:p w14:paraId="5392A61B" w14:textId="77777777" w:rsidR="004010E4" w:rsidRPr="005A7BEF" w:rsidRDefault="004010E4" w:rsidP="004010E4">
            <w:pPr>
              <w:rPr>
                <w:rFonts w:ascii="Arial" w:hAnsi="Arial" w:cs="Arial"/>
                <w:sz w:val="20"/>
                <w:szCs w:val="20"/>
              </w:rPr>
            </w:pPr>
          </w:p>
        </w:tc>
        <w:tc>
          <w:tcPr>
            <w:tcW w:w="1559" w:type="dxa"/>
          </w:tcPr>
          <w:p w14:paraId="3BFB4B67" w14:textId="77777777" w:rsidR="004010E4" w:rsidRPr="005A7BEF" w:rsidRDefault="004010E4" w:rsidP="004010E4">
            <w:pPr>
              <w:rPr>
                <w:rFonts w:ascii="Arial" w:hAnsi="Arial" w:cs="Arial"/>
                <w:sz w:val="20"/>
                <w:szCs w:val="20"/>
              </w:rPr>
            </w:pPr>
          </w:p>
        </w:tc>
        <w:tc>
          <w:tcPr>
            <w:tcW w:w="1418" w:type="dxa"/>
          </w:tcPr>
          <w:p w14:paraId="32886FFB" w14:textId="77777777" w:rsidR="004010E4" w:rsidRPr="005A7BEF" w:rsidRDefault="004010E4" w:rsidP="004010E4">
            <w:pPr>
              <w:rPr>
                <w:rFonts w:ascii="Arial" w:hAnsi="Arial" w:cs="Arial"/>
                <w:sz w:val="20"/>
                <w:szCs w:val="20"/>
              </w:rPr>
            </w:pPr>
          </w:p>
        </w:tc>
        <w:tc>
          <w:tcPr>
            <w:tcW w:w="1559" w:type="dxa"/>
          </w:tcPr>
          <w:p w14:paraId="373CC78D" w14:textId="77777777" w:rsidR="004010E4" w:rsidRPr="005A7BEF" w:rsidRDefault="004010E4" w:rsidP="004010E4">
            <w:pPr>
              <w:rPr>
                <w:rFonts w:ascii="Arial" w:hAnsi="Arial" w:cs="Arial"/>
                <w:sz w:val="20"/>
                <w:szCs w:val="20"/>
              </w:rPr>
            </w:pPr>
          </w:p>
        </w:tc>
        <w:tc>
          <w:tcPr>
            <w:tcW w:w="1559" w:type="dxa"/>
          </w:tcPr>
          <w:p w14:paraId="31C03E1F" w14:textId="77777777" w:rsidR="004010E4" w:rsidRPr="005A7BEF" w:rsidRDefault="004010E4" w:rsidP="004010E4">
            <w:pPr>
              <w:rPr>
                <w:rFonts w:ascii="Arial" w:hAnsi="Arial" w:cs="Arial"/>
                <w:sz w:val="20"/>
                <w:szCs w:val="20"/>
              </w:rPr>
            </w:pPr>
          </w:p>
        </w:tc>
        <w:tc>
          <w:tcPr>
            <w:tcW w:w="1475" w:type="dxa"/>
          </w:tcPr>
          <w:p w14:paraId="371BF332" w14:textId="77777777" w:rsidR="004010E4" w:rsidRPr="005A7BEF" w:rsidRDefault="004010E4" w:rsidP="004010E4">
            <w:pPr>
              <w:rPr>
                <w:rFonts w:ascii="Arial" w:hAnsi="Arial" w:cs="Arial"/>
                <w:sz w:val="20"/>
                <w:szCs w:val="20"/>
              </w:rPr>
            </w:pPr>
          </w:p>
        </w:tc>
      </w:tr>
      <w:tr w:rsidR="004010E4" w:rsidRPr="005A7BEF" w14:paraId="2667920D" w14:textId="77777777" w:rsidTr="006B1548">
        <w:tc>
          <w:tcPr>
            <w:tcW w:w="4957" w:type="dxa"/>
            <w:vAlign w:val="center"/>
          </w:tcPr>
          <w:p w14:paraId="3A609F62" w14:textId="3F406E97" w:rsidR="00F213CB" w:rsidRPr="00842F8E" w:rsidRDefault="00F213CB" w:rsidP="004010E4">
            <w:pPr>
              <w:rPr>
                <w:rFonts w:ascii="Arial" w:hAnsi="Arial" w:cs="Arial"/>
                <w:sz w:val="19"/>
                <w:szCs w:val="19"/>
              </w:rPr>
            </w:pPr>
            <w:r w:rsidRPr="00842F8E">
              <w:rPr>
                <w:rFonts w:ascii="Arial" w:hAnsi="Arial" w:cs="Arial"/>
                <w:sz w:val="19"/>
                <w:szCs w:val="19"/>
              </w:rPr>
              <w:lastRenderedPageBreak/>
              <w:t>Q6a – natural fruit juice with no added sugars</w:t>
            </w:r>
            <w:r w:rsidR="005E1BF2">
              <w:rPr>
                <w:rFonts w:ascii="Arial" w:hAnsi="Arial" w:cs="Arial"/>
                <w:sz w:val="19"/>
                <w:szCs w:val="19"/>
              </w:rPr>
              <w:t xml:space="preserve"> (DAYS PER WEEK)</w:t>
            </w:r>
          </w:p>
          <w:p w14:paraId="48271260" w14:textId="7F16B573" w:rsidR="004010E4" w:rsidRPr="00842F8E" w:rsidRDefault="004010E4" w:rsidP="004010E4">
            <w:pPr>
              <w:rPr>
                <w:rFonts w:ascii="Arial" w:hAnsi="Arial" w:cs="Arial"/>
                <w:sz w:val="20"/>
                <w:szCs w:val="20"/>
              </w:rPr>
            </w:pPr>
          </w:p>
        </w:tc>
        <w:tc>
          <w:tcPr>
            <w:tcW w:w="1417" w:type="dxa"/>
          </w:tcPr>
          <w:p w14:paraId="1DF8CF2F" w14:textId="77777777" w:rsidR="004010E4" w:rsidRPr="005A7BEF" w:rsidRDefault="004010E4" w:rsidP="004010E4">
            <w:pPr>
              <w:rPr>
                <w:rFonts w:ascii="Arial" w:hAnsi="Arial" w:cs="Arial"/>
                <w:sz w:val="20"/>
                <w:szCs w:val="20"/>
              </w:rPr>
            </w:pPr>
          </w:p>
        </w:tc>
        <w:tc>
          <w:tcPr>
            <w:tcW w:w="1559" w:type="dxa"/>
          </w:tcPr>
          <w:p w14:paraId="6D30FD89" w14:textId="77777777" w:rsidR="004010E4" w:rsidRPr="005A7BEF" w:rsidRDefault="004010E4" w:rsidP="004010E4">
            <w:pPr>
              <w:rPr>
                <w:rFonts w:ascii="Arial" w:hAnsi="Arial" w:cs="Arial"/>
                <w:sz w:val="20"/>
                <w:szCs w:val="20"/>
              </w:rPr>
            </w:pPr>
          </w:p>
        </w:tc>
        <w:tc>
          <w:tcPr>
            <w:tcW w:w="1418" w:type="dxa"/>
          </w:tcPr>
          <w:p w14:paraId="0B7B6B35" w14:textId="77777777" w:rsidR="004010E4" w:rsidRPr="005A7BEF" w:rsidRDefault="004010E4" w:rsidP="004010E4">
            <w:pPr>
              <w:rPr>
                <w:rFonts w:ascii="Arial" w:hAnsi="Arial" w:cs="Arial"/>
                <w:sz w:val="20"/>
                <w:szCs w:val="20"/>
              </w:rPr>
            </w:pPr>
          </w:p>
        </w:tc>
        <w:tc>
          <w:tcPr>
            <w:tcW w:w="1559" w:type="dxa"/>
          </w:tcPr>
          <w:p w14:paraId="18CC7C3D" w14:textId="77777777" w:rsidR="004010E4" w:rsidRPr="005A7BEF" w:rsidRDefault="004010E4" w:rsidP="004010E4">
            <w:pPr>
              <w:rPr>
                <w:rFonts w:ascii="Arial" w:hAnsi="Arial" w:cs="Arial"/>
                <w:sz w:val="20"/>
                <w:szCs w:val="20"/>
              </w:rPr>
            </w:pPr>
          </w:p>
        </w:tc>
        <w:tc>
          <w:tcPr>
            <w:tcW w:w="1559" w:type="dxa"/>
          </w:tcPr>
          <w:p w14:paraId="77C6FB89" w14:textId="77777777" w:rsidR="004010E4" w:rsidRPr="005A7BEF" w:rsidRDefault="004010E4" w:rsidP="004010E4">
            <w:pPr>
              <w:rPr>
                <w:rFonts w:ascii="Arial" w:hAnsi="Arial" w:cs="Arial"/>
                <w:sz w:val="20"/>
                <w:szCs w:val="20"/>
              </w:rPr>
            </w:pPr>
          </w:p>
        </w:tc>
        <w:tc>
          <w:tcPr>
            <w:tcW w:w="1475" w:type="dxa"/>
          </w:tcPr>
          <w:p w14:paraId="27ACACA2" w14:textId="77777777" w:rsidR="004010E4" w:rsidRPr="005A7BEF" w:rsidRDefault="004010E4" w:rsidP="004010E4">
            <w:pPr>
              <w:rPr>
                <w:rFonts w:ascii="Arial" w:hAnsi="Arial" w:cs="Arial"/>
                <w:sz w:val="20"/>
                <w:szCs w:val="20"/>
              </w:rPr>
            </w:pPr>
          </w:p>
        </w:tc>
      </w:tr>
      <w:tr w:rsidR="00F213CB" w:rsidRPr="005A7BEF" w14:paraId="129046D4" w14:textId="77777777" w:rsidTr="006B1548">
        <w:tc>
          <w:tcPr>
            <w:tcW w:w="4957" w:type="dxa"/>
            <w:vAlign w:val="center"/>
          </w:tcPr>
          <w:p w14:paraId="6DE7C9CB" w14:textId="2F893DE8" w:rsidR="00F213CB" w:rsidRPr="00C6149D" w:rsidRDefault="00F213CB" w:rsidP="00F213CB">
            <w:pPr>
              <w:rPr>
                <w:rFonts w:ascii="Arial" w:hAnsi="Arial" w:cs="Arial"/>
                <w:sz w:val="19"/>
                <w:szCs w:val="19"/>
              </w:rPr>
            </w:pPr>
            <w:r w:rsidRPr="00C6149D">
              <w:rPr>
                <w:rFonts w:ascii="Arial" w:hAnsi="Arial" w:cs="Arial"/>
                <w:sz w:val="19"/>
                <w:szCs w:val="19"/>
              </w:rPr>
              <w:t>Q6</w:t>
            </w:r>
            <w:r>
              <w:rPr>
                <w:rFonts w:ascii="Arial" w:hAnsi="Arial" w:cs="Arial"/>
                <w:sz w:val="19"/>
                <w:szCs w:val="19"/>
              </w:rPr>
              <w:t>b</w:t>
            </w:r>
            <w:r w:rsidRPr="00C6149D">
              <w:rPr>
                <w:rFonts w:ascii="Arial" w:hAnsi="Arial" w:cs="Arial"/>
                <w:sz w:val="19"/>
                <w:szCs w:val="19"/>
              </w:rPr>
              <w:t xml:space="preserve"> – natural fruit juice with no added sugars</w:t>
            </w:r>
            <w:r w:rsidR="005E1BF2">
              <w:rPr>
                <w:rFonts w:ascii="Arial" w:hAnsi="Arial" w:cs="Arial"/>
                <w:sz w:val="19"/>
                <w:szCs w:val="19"/>
              </w:rPr>
              <w:t xml:space="preserv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p w14:paraId="3B0C49CB" w14:textId="6932B338" w:rsidR="00F213CB" w:rsidRPr="005A7BEF" w:rsidRDefault="00F213CB" w:rsidP="00F213CB">
            <w:pPr>
              <w:rPr>
                <w:rFonts w:ascii="Arial" w:hAnsi="Arial" w:cs="Arial"/>
                <w:b/>
                <w:sz w:val="19"/>
                <w:szCs w:val="19"/>
              </w:rPr>
            </w:pPr>
          </w:p>
        </w:tc>
        <w:tc>
          <w:tcPr>
            <w:tcW w:w="1417" w:type="dxa"/>
          </w:tcPr>
          <w:p w14:paraId="6177D539" w14:textId="77777777" w:rsidR="00F213CB" w:rsidRPr="005A7BEF" w:rsidRDefault="00F213CB" w:rsidP="00F213CB">
            <w:pPr>
              <w:rPr>
                <w:rFonts w:ascii="Arial" w:hAnsi="Arial" w:cs="Arial"/>
                <w:sz w:val="20"/>
                <w:szCs w:val="20"/>
              </w:rPr>
            </w:pPr>
          </w:p>
        </w:tc>
        <w:tc>
          <w:tcPr>
            <w:tcW w:w="1559" w:type="dxa"/>
          </w:tcPr>
          <w:p w14:paraId="4D3BDBCD" w14:textId="77777777" w:rsidR="00F213CB" w:rsidRPr="005A7BEF" w:rsidRDefault="00F213CB" w:rsidP="00F213CB">
            <w:pPr>
              <w:rPr>
                <w:rFonts w:ascii="Arial" w:hAnsi="Arial" w:cs="Arial"/>
                <w:sz w:val="20"/>
                <w:szCs w:val="20"/>
              </w:rPr>
            </w:pPr>
          </w:p>
        </w:tc>
        <w:tc>
          <w:tcPr>
            <w:tcW w:w="1418" w:type="dxa"/>
          </w:tcPr>
          <w:p w14:paraId="0C6C1720" w14:textId="77777777" w:rsidR="00F213CB" w:rsidRPr="005A7BEF" w:rsidRDefault="00F213CB" w:rsidP="00F213CB">
            <w:pPr>
              <w:rPr>
                <w:rFonts w:ascii="Arial" w:hAnsi="Arial" w:cs="Arial"/>
                <w:sz w:val="20"/>
                <w:szCs w:val="20"/>
              </w:rPr>
            </w:pPr>
          </w:p>
        </w:tc>
        <w:tc>
          <w:tcPr>
            <w:tcW w:w="1559" w:type="dxa"/>
          </w:tcPr>
          <w:p w14:paraId="29BFDD53" w14:textId="77777777" w:rsidR="00F213CB" w:rsidRPr="005A7BEF" w:rsidRDefault="00F213CB" w:rsidP="00F213CB">
            <w:pPr>
              <w:rPr>
                <w:rFonts w:ascii="Arial" w:hAnsi="Arial" w:cs="Arial"/>
                <w:sz w:val="20"/>
                <w:szCs w:val="20"/>
              </w:rPr>
            </w:pPr>
          </w:p>
        </w:tc>
        <w:tc>
          <w:tcPr>
            <w:tcW w:w="1559" w:type="dxa"/>
          </w:tcPr>
          <w:p w14:paraId="409A838E" w14:textId="77777777" w:rsidR="00F213CB" w:rsidRPr="005A7BEF" w:rsidRDefault="00F213CB" w:rsidP="00F213CB">
            <w:pPr>
              <w:rPr>
                <w:rFonts w:ascii="Arial" w:hAnsi="Arial" w:cs="Arial"/>
                <w:sz w:val="20"/>
                <w:szCs w:val="20"/>
              </w:rPr>
            </w:pPr>
          </w:p>
        </w:tc>
        <w:tc>
          <w:tcPr>
            <w:tcW w:w="1475" w:type="dxa"/>
          </w:tcPr>
          <w:p w14:paraId="02B5C697" w14:textId="77777777" w:rsidR="00F213CB" w:rsidRPr="005A7BEF" w:rsidRDefault="00F213CB" w:rsidP="00F213CB">
            <w:pPr>
              <w:rPr>
                <w:rFonts w:ascii="Arial" w:hAnsi="Arial" w:cs="Arial"/>
                <w:sz w:val="20"/>
                <w:szCs w:val="20"/>
              </w:rPr>
            </w:pPr>
          </w:p>
        </w:tc>
      </w:tr>
      <w:tr w:rsidR="00F213CB" w:rsidRPr="005A7BEF" w14:paraId="2ED1735B" w14:textId="77777777" w:rsidTr="006B1548">
        <w:tc>
          <w:tcPr>
            <w:tcW w:w="4957" w:type="dxa"/>
            <w:vAlign w:val="center"/>
          </w:tcPr>
          <w:p w14:paraId="6E5AD656" w14:textId="58EB0A4B" w:rsidR="00F213CB" w:rsidRPr="00842F8E" w:rsidRDefault="00F213CB" w:rsidP="00F213CB">
            <w:pPr>
              <w:rPr>
                <w:rFonts w:ascii="Arial" w:hAnsi="Arial" w:cs="Arial"/>
                <w:sz w:val="19"/>
                <w:szCs w:val="19"/>
              </w:rPr>
            </w:pPr>
            <w:r w:rsidRPr="00842F8E">
              <w:rPr>
                <w:rFonts w:ascii="Arial" w:hAnsi="Arial" w:cs="Arial"/>
                <w:sz w:val="19"/>
                <w:szCs w:val="19"/>
              </w:rPr>
              <w:t>Q7a – a juice or fruit drink that contains added sugar</w:t>
            </w:r>
            <w:r w:rsidR="005E1BF2">
              <w:rPr>
                <w:rFonts w:ascii="Arial" w:hAnsi="Arial" w:cs="Arial"/>
                <w:sz w:val="19"/>
                <w:szCs w:val="19"/>
              </w:rPr>
              <w:t xml:space="preserve"> (DAYS PER WEEK)</w:t>
            </w:r>
          </w:p>
        </w:tc>
        <w:tc>
          <w:tcPr>
            <w:tcW w:w="1417" w:type="dxa"/>
          </w:tcPr>
          <w:p w14:paraId="2DDD8460" w14:textId="77777777" w:rsidR="00F213CB" w:rsidRPr="005A7BEF" w:rsidRDefault="00F213CB" w:rsidP="00F213CB">
            <w:pPr>
              <w:rPr>
                <w:rFonts w:ascii="Arial" w:hAnsi="Arial" w:cs="Arial"/>
                <w:sz w:val="20"/>
                <w:szCs w:val="20"/>
              </w:rPr>
            </w:pPr>
          </w:p>
        </w:tc>
        <w:tc>
          <w:tcPr>
            <w:tcW w:w="1559" w:type="dxa"/>
          </w:tcPr>
          <w:p w14:paraId="262C1657" w14:textId="77777777" w:rsidR="00F213CB" w:rsidRPr="005A7BEF" w:rsidRDefault="00F213CB" w:rsidP="00F213CB">
            <w:pPr>
              <w:rPr>
                <w:rFonts w:ascii="Arial" w:hAnsi="Arial" w:cs="Arial"/>
                <w:sz w:val="20"/>
                <w:szCs w:val="20"/>
              </w:rPr>
            </w:pPr>
          </w:p>
        </w:tc>
        <w:tc>
          <w:tcPr>
            <w:tcW w:w="1418" w:type="dxa"/>
          </w:tcPr>
          <w:p w14:paraId="0461DBAE" w14:textId="77777777" w:rsidR="00F213CB" w:rsidRPr="005A7BEF" w:rsidRDefault="00F213CB" w:rsidP="00F213CB">
            <w:pPr>
              <w:rPr>
                <w:rFonts w:ascii="Arial" w:hAnsi="Arial" w:cs="Arial"/>
                <w:sz w:val="20"/>
                <w:szCs w:val="20"/>
              </w:rPr>
            </w:pPr>
          </w:p>
        </w:tc>
        <w:tc>
          <w:tcPr>
            <w:tcW w:w="1559" w:type="dxa"/>
          </w:tcPr>
          <w:p w14:paraId="39354E0B" w14:textId="77777777" w:rsidR="00F213CB" w:rsidRPr="005A7BEF" w:rsidRDefault="00F213CB" w:rsidP="00F213CB">
            <w:pPr>
              <w:rPr>
                <w:rFonts w:ascii="Arial" w:hAnsi="Arial" w:cs="Arial"/>
                <w:sz w:val="20"/>
                <w:szCs w:val="20"/>
              </w:rPr>
            </w:pPr>
          </w:p>
        </w:tc>
        <w:tc>
          <w:tcPr>
            <w:tcW w:w="1559" w:type="dxa"/>
          </w:tcPr>
          <w:p w14:paraId="4CFFDFCD" w14:textId="77777777" w:rsidR="00F213CB" w:rsidRPr="005A7BEF" w:rsidRDefault="00F213CB" w:rsidP="00F213CB">
            <w:pPr>
              <w:rPr>
                <w:rFonts w:ascii="Arial" w:hAnsi="Arial" w:cs="Arial"/>
                <w:sz w:val="20"/>
                <w:szCs w:val="20"/>
              </w:rPr>
            </w:pPr>
          </w:p>
        </w:tc>
        <w:tc>
          <w:tcPr>
            <w:tcW w:w="1475" w:type="dxa"/>
          </w:tcPr>
          <w:p w14:paraId="0F399338" w14:textId="77777777" w:rsidR="00F213CB" w:rsidRPr="005A7BEF" w:rsidRDefault="00F213CB" w:rsidP="00F213CB">
            <w:pPr>
              <w:rPr>
                <w:rFonts w:ascii="Arial" w:hAnsi="Arial" w:cs="Arial"/>
                <w:sz w:val="20"/>
                <w:szCs w:val="20"/>
              </w:rPr>
            </w:pPr>
          </w:p>
        </w:tc>
      </w:tr>
      <w:tr w:rsidR="00F213CB" w:rsidRPr="005A7BEF" w14:paraId="5B484065" w14:textId="77777777" w:rsidTr="006B1548">
        <w:tc>
          <w:tcPr>
            <w:tcW w:w="4957" w:type="dxa"/>
            <w:vAlign w:val="center"/>
          </w:tcPr>
          <w:p w14:paraId="523523FA" w14:textId="12847F56" w:rsidR="00F213CB" w:rsidRPr="00842F8E" w:rsidRDefault="00F213CB" w:rsidP="00F213CB">
            <w:pPr>
              <w:rPr>
                <w:rFonts w:ascii="Arial" w:hAnsi="Arial" w:cs="Arial"/>
                <w:sz w:val="19"/>
                <w:szCs w:val="19"/>
              </w:rPr>
            </w:pPr>
            <w:r>
              <w:rPr>
                <w:rFonts w:ascii="Arial" w:hAnsi="Arial" w:cs="Arial"/>
                <w:sz w:val="19"/>
                <w:szCs w:val="19"/>
              </w:rPr>
              <w:t>Q7b</w:t>
            </w:r>
            <w:r w:rsidRPr="00C6149D">
              <w:rPr>
                <w:rFonts w:ascii="Arial" w:hAnsi="Arial" w:cs="Arial"/>
                <w:sz w:val="19"/>
                <w:szCs w:val="19"/>
              </w:rPr>
              <w:t xml:space="preserve"> – a juice or fruit drink that contains added sugar</w:t>
            </w:r>
            <w:r w:rsidR="005E1BF2">
              <w:rPr>
                <w:rFonts w:ascii="Arial" w:hAnsi="Arial" w:cs="Arial"/>
                <w:sz w:val="19"/>
                <w:szCs w:val="19"/>
              </w:rPr>
              <w:t xml:space="preserv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tc>
        <w:tc>
          <w:tcPr>
            <w:tcW w:w="1417" w:type="dxa"/>
          </w:tcPr>
          <w:p w14:paraId="5BB207F5" w14:textId="77777777" w:rsidR="00F213CB" w:rsidRPr="005A7BEF" w:rsidRDefault="00F213CB" w:rsidP="00F213CB">
            <w:pPr>
              <w:rPr>
                <w:rFonts w:ascii="Arial" w:hAnsi="Arial" w:cs="Arial"/>
                <w:sz w:val="20"/>
                <w:szCs w:val="20"/>
              </w:rPr>
            </w:pPr>
          </w:p>
        </w:tc>
        <w:tc>
          <w:tcPr>
            <w:tcW w:w="1559" w:type="dxa"/>
          </w:tcPr>
          <w:p w14:paraId="57E82F8C" w14:textId="77777777" w:rsidR="00F213CB" w:rsidRPr="005A7BEF" w:rsidRDefault="00F213CB" w:rsidP="00F213CB">
            <w:pPr>
              <w:rPr>
                <w:rFonts w:ascii="Arial" w:hAnsi="Arial" w:cs="Arial"/>
                <w:sz w:val="20"/>
                <w:szCs w:val="20"/>
              </w:rPr>
            </w:pPr>
          </w:p>
        </w:tc>
        <w:tc>
          <w:tcPr>
            <w:tcW w:w="1418" w:type="dxa"/>
          </w:tcPr>
          <w:p w14:paraId="0174FD22" w14:textId="77777777" w:rsidR="00F213CB" w:rsidRPr="005A7BEF" w:rsidRDefault="00F213CB" w:rsidP="00F213CB">
            <w:pPr>
              <w:rPr>
                <w:rFonts w:ascii="Arial" w:hAnsi="Arial" w:cs="Arial"/>
                <w:sz w:val="20"/>
                <w:szCs w:val="20"/>
              </w:rPr>
            </w:pPr>
          </w:p>
        </w:tc>
        <w:tc>
          <w:tcPr>
            <w:tcW w:w="1559" w:type="dxa"/>
          </w:tcPr>
          <w:p w14:paraId="001FAAB7" w14:textId="77777777" w:rsidR="00F213CB" w:rsidRPr="005A7BEF" w:rsidRDefault="00F213CB" w:rsidP="00F213CB">
            <w:pPr>
              <w:rPr>
                <w:rFonts w:ascii="Arial" w:hAnsi="Arial" w:cs="Arial"/>
                <w:sz w:val="20"/>
                <w:szCs w:val="20"/>
              </w:rPr>
            </w:pPr>
          </w:p>
        </w:tc>
        <w:tc>
          <w:tcPr>
            <w:tcW w:w="1559" w:type="dxa"/>
          </w:tcPr>
          <w:p w14:paraId="59E4EC25" w14:textId="77777777" w:rsidR="00F213CB" w:rsidRPr="005A7BEF" w:rsidRDefault="00F213CB" w:rsidP="00F213CB">
            <w:pPr>
              <w:rPr>
                <w:rFonts w:ascii="Arial" w:hAnsi="Arial" w:cs="Arial"/>
                <w:sz w:val="20"/>
                <w:szCs w:val="20"/>
              </w:rPr>
            </w:pPr>
          </w:p>
        </w:tc>
        <w:tc>
          <w:tcPr>
            <w:tcW w:w="1475" w:type="dxa"/>
          </w:tcPr>
          <w:p w14:paraId="3E443F96" w14:textId="77777777" w:rsidR="00F213CB" w:rsidRPr="005A7BEF" w:rsidRDefault="00F213CB" w:rsidP="00F213CB">
            <w:pPr>
              <w:rPr>
                <w:rFonts w:ascii="Arial" w:hAnsi="Arial" w:cs="Arial"/>
                <w:sz w:val="20"/>
                <w:szCs w:val="20"/>
              </w:rPr>
            </w:pPr>
          </w:p>
        </w:tc>
      </w:tr>
      <w:tr w:rsidR="00F213CB" w:rsidRPr="005A7BEF" w14:paraId="18495F6E" w14:textId="77777777" w:rsidTr="006B1548">
        <w:tc>
          <w:tcPr>
            <w:tcW w:w="4957" w:type="dxa"/>
            <w:vAlign w:val="center"/>
          </w:tcPr>
          <w:p w14:paraId="344343C0" w14:textId="0015CE41" w:rsidR="00F213CB" w:rsidRPr="00842F8E" w:rsidRDefault="00F213CB" w:rsidP="00F213CB">
            <w:pPr>
              <w:rPr>
                <w:rFonts w:ascii="Arial" w:hAnsi="Arial" w:cs="Arial"/>
                <w:sz w:val="19"/>
                <w:szCs w:val="19"/>
              </w:rPr>
            </w:pPr>
            <w:r w:rsidRPr="00842F8E">
              <w:rPr>
                <w:rFonts w:ascii="Arial" w:hAnsi="Arial" w:cs="Arial"/>
                <w:sz w:val="19"/>
                <w:szCs w:val="19"/>
              </w:rPr>
              <w:t>Q8a – a glass of water (240 mL)</w:t>
            </w:r>
            <w:r w:rsidR="005E1BF2">
              <w:rPr>
                <w:rFonts w:ascii="Arial" w:hAnsi="Arial" w:cs="Arial"/>
                <w:sz w:val="19"/>
                <w:szCs w:val="19"/>
              </w:rPr>
              <w:t xml:space="preserve"> (DAYS PER WEEK)</w:t>
            </w:r>
          </w:p>
        </w:tc>
        <w:tc>
          <w:tcPr>
            <w:tcW w:w="1417" w:type="dxa"/>
          </w:tcPr>
          <w:p w14:paraId="138AE07D" w14:textId="77777777" w:rsidR="00F213CB" w:rsidRPr="005A7BEF" w:rsidRDefault="00F213CB" w:rsidP="00F213CB">
            <w:pPr>
              <w:rPr>
                <w:rFonts w:ascii="Arial" w:hAnsi="Arial" w:cs="Arial"/>
                <w:sz w:val="20"/>
                <w:szCs w:val="20"/>
              </w:rPr>
            </w:pPr>
          </w:p>
        </w:tc>
        <w:tc>
          <w:tcPr>
            <w:tcW w:w="1559" w:type="dxa"/>
          </w:tcPr>
          <w:p w14:paraId="51D2D6AD" w14:textId="77777777" w:rsidR="00F213CB" w:rsidRPr="005A7BEF" w:rsidRDefault="00F213CB" w:rsidP="00F213CB">
            <w:pPr>
              <w:rPr>
                <w:rFonts w:ascii="Arial" w:hAnsi="Arial" w:cs="Arial"/>
                <w:sz w:val="20"/>
                <w:szCs w:val="20"/>
              </w:rPr>
            </w:pPr>
          </w:p>
        </w:tc>
        <w:tc>
          <w:tcPr>
            <w:tcW w:w="1418" w:type="dxa"/>
          </w:tcPr>
          <w:p w14:paraId="20829EB0" w14:textId="77777777" w:rsidR="00F213CB" w:rsidRPr="005A7BEF" w:rsidRDefault="00F213CB" w:rsidP="00F213CB">
            <w:pPr>
              <w:rPr>
                <w:rFonts w:ascii="Arial" w:hAnsi="Arial" w:cs="Arial"/>
                <w:sz w:val="20"/>
                <w:szCs w:val="20"/>
              </w:rPr>
            </w:pPr>
          </w:p>
        </w:tc>
        <w:tc>
          <w:tcPr>
            <w:tcW w:w="1559" w:type="dxa"/>
          </w:tcPr>
          <w:p w14:paraId="4E0E98BC" w14:textId="77777777" w:rsidR="00F213CB" w:rsidRPr="005A7BEF" w:rsidRDefault="00F213CB" w:rsidP="00F213CB">
            <w:pPr>
              <w:rPr>
                <w:rFonts w:ascii="Arial" w:hAnsi="Arial" w:cs="Arial"/>
                <w:sz w:val="20"/>
                <w:szCs w:val="20"/>
              </w:rPr>
            </w:pPr>
          </w:p>
        </w:tc>
        <w:tc>
          <w:tcPr>
            <w:tcW w:w="1559" w:type="dxa"/>
          </w:tcPr>
          <w:p w14:paraId="21063320" w14:textId="77777777" w:rsidR="00F213CB" w:rsidRPr="005A7BEF" w:rsidRDefault="00F213CB" w:rsidP="00F213CB">
            <w:pPr>
              <w:rPr>
                <w:rFonts w:ascii="Arial" w:hAnsi="Arial" w:cs="Arial"/>
                <w:sz w:val="20"/>
                <w:szCs w:val="20"/>
              </w:rPr>
            </w:pPr>
          </w:p>
        </w:tc>
        <w:tc>
          <w:tcPr>
            <w:tcW w:w="1475" w:type="dxa"/>
          </w:tcPr>
          <w:p w14:paraId="05E40967" w14:textId="77777777" w:rsidR="00F213CB" w:rsidRPr="005A7BEF" w:rsidRDefault="00F213CB" w:rsidP="00F213CB">
            <w:pPr>
              <w:rPr>
                <w:rFonts w:ascii="Arial" w:hAnsi="Arial" w:cs="Arial"/>
                <w:sz w:val="20"/>
                <w:szCs w:val="20"/>
              </w:rPr>
            </w:pPr>
          </w:p>
        </w:tc>
      </w:tr>
      <w:tr w:rsidR="00F213CB" w:rsidRPr="005A7BEF" w14:paraId="5E0A1C64" w14:textId="77777777" w:rsidTr="006B1548">
        <w:tc>
          <w:tcPr>
            <w:tcW w:w="4957" w:type="dxa"/>
            <w:vAlign w:val="center"/>
          </w:tcPr>
          <w:p w14:paraId="2FE9A491" w14:textId="5CFBA17C" w:rsidR="00F213CB" w:rsidRPr="005A7BEF" w:rsidRDefault="00F213CB" w:rsidP="00F213CB">
            <w:pPr>
              <w:rPr>
                <w:rFonts w:ascii="Arial" w:hAnsi="Arial" w:cs="Arial"/>
                <w:b/>
                <w:sz w:val="19"/>
                <w:szCs w:val="19"/>
              </w:rPr>
            </w:pPr>
            <w:r w:rsidRPr="00C6149D">
              <w:rPr>
                <w:rFonts w:ascii="Arial" w:hAnsi="Arial" w:cs="Arial"/>
                <w:sz w:val="19"/>
                <w:szCs w:val="19"/>
              </w:rPr>
              <w:t>Q</w:t>
            </w:r>
            <w:r>
              <w:rPr>
                <w:rFonts w:ascii="Arial" w:hAnsi="Arial" w:cs="Arial"/>
                <w:sz w:val="19"/>
                <w:szCs w:val="19"/>
              </w:rPr>
              <w:t>8b</w:t>
            </w:r>
            <w:r w:rsidRPr="00C6149D">
              <w:rPr>
                <w:rFonts w:ascii="Arial" w:hAnsi="Arial" w:cs="Arial"/>
                <w:sz w:val="19"/>
                <w:szCs w:val="19"/>
              </w:rPr>
              <w:t xml:space="preserve"> – a glass of water (240 mL)</w:t>
            </w:r>
            <w:r w:rsidR="005E1BF2">
              <w:rPr>
                <w:rFonts w:ascii="Arial" w:hAnsi="Arial" w:cs="Arial"/>
                <w:sz w:val="19"/>
                <w:szCs w:val="19"/>
              </w:rPr>
              <w:t xml:space="preserv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tc>
        <w:tc>
          <w:tcPr>
            <w:tcW w:w="1417" w:type="dxa"/>
          </w:tcPr>
          <w:p w14:paraId="315B18A2" w14:textId="77777777" w:rsidR="00F213CB" w:rsidRPr="005A7BEF" w:rsidRDefault="00F213CB" w:rsidP="00F213CB">
            <w:pPr>
              <w:rPr>
                <w:rFonts w:ascii="Arial" w:hAnsi="Arial" w:cs="Arial"/>
                <w:sz w:val="20"/>
                <w:szCs w:val="20"/>
              </w:rPr>
            </w:pPr>
          </w:p>
        </w:tc>
        <w:tc>
          <w:tcPr>
            <w:tcW w:w="1559" w:type="dxa"/>
          </w:tcPr>
          <w:p w14:paraId="0ECCBD0C" w14:textId="77777777" w:rsidR="00F213CB" w:rsidRPr="005A7BEF" w:rsidRDefault="00F213CB" w:rsidP="00F213CB">
            <w:pPr>
              <w:rPr>
                <w:rFonts w:ascii="Arial" w:hAnsi="Arial" w:cs="Arial"/>
                <w:sz w:val="20"/>
                <w:szCs w:val="20"/>
              </w:rPr>
            </w:pPr>
          </w:p>
        </w:tc>
        <w:tc>
          <w:tcPr>
            <w:tcW w:w="1418" w:type="dxa"/>
          </w:tcPr>
          <w:p w14:paraId="5F7D1FB1" w14:textId="77777777" w:rsidR="00F213CB" w:rsidRPr="005A7BEF" w:rsidRDefault="00F213CB" w:rsidP="00F213CB">
            <w:pPr>
              <w:rPr>
                <w:rFonts w:ascii="Arial" w:hAnsi="Arial" w:cs="Arial"/>
                <w:sz w:val="20"/>
                <w:szCs w:val="20"/>
              </w:rPr>
            </w:pPr>
          </w:p>
        </w:tc>
        <w:tc>
          <w:tcPr>
            <w:tcW w:w="1559" w:type="dxa"/>
          </w:tcPr>
          <w:p w14:paraId="5E35BB31" w14:textId="77777777" w:rsidR="00F213CB" w:rsidRPr="005A7BEF" w:rsidRDefault="00F213CB" w:rsidP="00F213CB">
            <w:pPr>
              <w:rPr>
                <w:rFonts w:ascii="Arial" w:hAnsi="Arial" w:cs="Arial"/>
                <w:sz w:val="20"/>
                <w:szCs w:val="20"/>
              </w:rPr>
            </w:pPr>
          </w:p>
        </w:tc>
        <w:tc>
          <w:tcPr>
            <w:tcW w:w="1559" w:type="dxa"/>
          </w:tcPr>
          <w:p w14:paraId="4E5B243C" w14:textId="77777777" w:rsidR="00F213CB" w:rsidRPr="005A7BEF" w:rsidRDefault="00F213CB" w:rsidP="00F213CB">
            <w:pPr>
              <w:rPr>
                <w:rFonts w:ascii="Arial" w:hAnsi="Arial" w:cs="Arial"/>
                <w:sz w:val="20"/>
                <w:szCs w:val="20"/>
              </w:rPr>
            </w:pPr>
          </w:p>
        </w:tc>
        <w:tc>
          <w:tcPr>
            <w:tcW w:w="1475" w:type="dxa"/>
          </w:tcPr>
          <w:p w14:paraId="1989FF0C" w14:textId="77777777" w:rsidR="00F213CB" w:rsidRPr="005A7BEF" w:rsidRDefault="00F213CB" w:rsidP="00F213CB">
            <w:pPr>
              <w:rPr>
                <w:rFonts w:ascii="Arial" w:hAnsi="Arial" w:cs="Arial"/>
                <w:sz w:val="20"/>
                <w:szCs w:val="20"/>
              </w:rPr>
            </w:pPr>
          </w:p>
        </w:tc>
      </w:tr>
      <w:tr w:rsidR="00F213CB" w:rsidRPr="005A7BEF" w14:paraId="2AC04E2E" w14:textId="77777777" w:rsidTr="006B1548">
        <w:tc>
          <w:tcPr>
            <w:tcW w:w="4957" w:type="dxa"/>
            <w:vAlign w:val="center"/>
          </w:tcPr>
          <w:p w14:paraId="51DEBC7A" w14:textId="71286396" w:rsidR="00F213CB" w:rsidRPr="00842F8E" w:rsidRDefault="00F213CB">
            <w:pPr>
              <w:rPr>
                <w:rFonts w:ascii="Arial" w:hAnsi="Arial" w:cs="Arial"/>
                <w:sz w:val="20"/>
                <w:szCs w:val="20"/>
              </w:rPr>
            </w:pPr>
            <w:r w:rsidRPr="00842F8E">
              <w:rPr>
                <w:rFonts w:ascii="Arial" w:hAnsi="Arial" w:cs="Arial"/>
                <w:sz w:val="19"/>
                <w:szCs w:val="19"/>
              </w:rPr>
              <w:t xml:space="preserve">Q9a – a bar of chocolate </w:t>
            </w:r>
            <w:r w:rsidR="005E1BF2">
              <w:rPr>
                <w:rFonts w:ascii="Arial" w:hAnsi="Arial" w:cs="Arial"/>
                <w:sz w:val="19"/>
                <w:szCs w:val="19"/>
              </w:rPr>
              <w:t>(DAYS PER WEEK)</w:t>
            </w:r>
          </w:p>
        </w:tc>
        <w:tc>
          <w:tcPr>
            <w:tcW w:w="1417" w:type="dxa"/>
          </w:tcPr>
          <w:p w14:paraId="68F17307" w14:textId="77777777" w:rsidR="00F213CB" w:rsidRPr="005A7BEF" w:rsidRDefault="00F213CB" w:rsidP="00F213CB">
            <w:pPr>
              <w:rPr>
                <w:rFonts w:ascii="Arial" w:hAnsi="Arial" w:cs="Arial"/>
                <w:sz w:val="20"/>
                <w:szCs w:val="20"/>
              </w:rPr>
            </w:pPr>
          </w:p>
        </w:tc>
        <w:tc>
          <w:tcPr>
            <w:tcW w:w="1559" w:type="dxa"/>
          </w:tcPr>
          <w:p w14:paraId="11D6C42A" w14:textId="77777777" w:rsidR="00F213CB" w:rsidRPr="005A7BEF" w:rsidRDefault="00F213CB" w:rsidP="00F213CB">
            <w:pPr>
              <w:rPr>
                <w:rFonts w:ascii="Arial" w:hAnsi="Arial" w:cs="Arial"/>
                <w:sz w:val="20"/>
                <w:szCs w:val="20"/>
              </w:rPr>
            </w:pPr>
          </w:p>
        </w:tc>
        <w:tc>
          <w:tcPr>
            <w:tcW w:w="1418" w:type="dxa"/>
          </w:tcPr>
          <w:p w14:paraId="773032F5" w14:textId="77777777" w:rsidR="00F213CB" w:rsidRPr="005A7BEF" w:rsidRDefault="00F213CB" w:rsidP="00F213CB">
            <w:pPr>
              <w:rPr>
                <w:rFonts w:ascii="Arial" w:hAnsi="Arial" w:cs="Arial"/>
                <w:sz w:val="20"/>
                <w:szCs w:val="20"/>
              </w:rPr>
            </w:pPr>
          </w:p>
        </w:tc>
        <w:tc>
          <w:tcPr>
            <w:tcW w:w="1559" w:type="dxa"/>
          </w:tcPr>
          <w:p w14:paraId="0F1FC796" w14:textId="77777777" w:rsidR="00F213CB" w:rsidRPr="005A7BEF" w:rsidRDefault="00F213CB" w:rsidP="00F213CB">
            <w:pPr>
              <w:rPr>
                <w:rFonts w:ascii="Arial" w:hAnsi="Arial" w:cs="Arial"/>
                <w:sz w:val="20"/>
                <w:szCs w:val="20"/>
              </w:rPr>
            </w:pPr>
          </w:p>
        </w:tc>
        <w:tc>
          <w:tcPr>
            <w:tcW w:w="1559" w:type="dxa"/>
          </w:tcPr>
          <w:p w14:paraId="51386C3B" w14:textId="77777777" w:rsidR="00F213CB" w:rsidRPr="005A7BEF" w:rsidRDefault="00F213CB" w:rsidP="00F213CB">
            <w:pPr>
              <w:rPr>
                <w:rFonts w:ascii="Arial" w:hAnsi="Arial" w:cs="Arial"/>
                <w:sz w:val="20"/>
                <w:szCs w:val="20"/>
              </w:rPr>
            </w:pPr>
          </w:p>
        </w:tc>
        <w:tc>
          <w:tcPr>
            <w:tcW w:w="1475" w:type="dxa"/>
          </w:tcPr>
          <w:p w14:paraId="7C9CE9BF" w14:textId="77777777" w:rsidR="00F213CB" w:rsidRPr="005A7BEF" w:rsidRDefault="00F213CB" w:rsidP="00F213CB">
            <w:pPr>
              <w:rPr>
                <w:rFonts w:ascii="Arial" w:hAnsi="Arial" w:cs="Arial"/>
                <w:sz w:val="20"/>
                <w:szCs w:val="20"/>
              </w:rPr>
            </w:pPr>
          </w:p>
        </w:tc>
      </w:tr>
      <w:tr w:rsidR="00F213CB" w:rsidRPr="005A7BEF" w14:paraId="159CE3CB" w14:textId="77777777" w:rsidTr="006B1548">
        <w:tc>
          <w:tcPr>
            <w:tcW w:w="4957" w:type="dxa"/>
            <w:vAlign w:val="center"/>
          </w:tcPr>
          <w:p w14:paraId="5F6A0628" w14:textId="5B3324F8" w:rsidR="00F213CB" w:rsidRPr="005A7BEF" w:rsidRDefault="00F213CB" w:rsidP="00F213CB">
            <w:pPr>
              <w:rPr>
                <w:rFonts w:ascii="Arial" w:hAnsi="Arial" w:cs="Arial"/>
                <w:b/>
                <w:sz w:val="19"/>
                <w:szCs w:val="19"/>
              </w:rPr>
            </w:pPr>
            <w:r w:rsidRPr="00C6149D">
              <w:rPr>
                <w:rFonts w:ascii="Arial" w:hAnsi="Arial" w:cs="Arial"/>
                <w:sz w:val="19"/>
                <w:szCs w:val="19"/>
              </w:rPr>
              <w:t>Q9</w:t>
            </w:r>
            <w:r>
              <w:rPr>
                <w:rFonts w:ascii="Arial" w:hAnsi="Arial" w:cs="Arial"/>
                <w:sz w:val="19"/>
                <w:szCs w:val="19"/>
              </w:rPr>
              <w:t>b</w:t>
            </w:r>
            <w:r w:rsidRPr="00C6149D">
              <w:rPr>
                <w:rFonts w:ascii="Arial" w:hAnsi="Arial" w:cs="Arial"/>
                <w:sz w:val="19"/>
                <w:szCs w:val="19"/>
              </w:rPr>
              <w:t xml:space="preserve"> – a bar of chocolate </w:t>
            </w:r>
            <w:r w:rsidR="005E1BF2" w:rsidRPr="00C6149D">
              <w:rPr>
                <w:rFonts w:ascii="Arial" w:hAnsi="Arial" w:cs="Arial"/>
                <w:sz w:val="19"/>
                <w:szCs w:val="19"/>
              </w:rPr>
              <w:t>(</w:t>
            </w:r>
            <w:r w:rsidR="005E1BF2">
              <w:rPr>
                <w:rFonts w:ascii="Arial" w:hAnsi="Arial" w:cs="Arial"/>
                <w:sz w:val="19"/>
                <w:szCs w:val="19"/>
              </w:rPr>
              <w:t>TIMES</w:t>
            </w:r>
            <w:r w:rsidR="005E1BF2" w:rsidRPr="00C6149D">
              <w:rPr>
                <w:rFonts w:ascii="Arial" w:hAnsi="Arial" w:cs="Arial"/>
                <w:sz w:val="19"/>
                <w:szCs w:val="19"/>
              </w:rPr>
              <w:t xml:space="preserve"> PER </w:t>
            </w:r>
            <w:r w:rsidR="005E1BF2">
              <w:rPr>
                <w:rFonts w:ascii="Arial" w:hAnsi="Arial" w:cs="Arial"/>
                <w:sz w:val="19"/>
                <w:szCs w:val="19"/>
              </w:rPr>
              <w:t>DAY</w:t>
            </w:r>
            <w:r w:rsidR="005E1BF2" w:rsidRPr="00C6149D">
              <w:rPr>
                <w:rFonts w:ascii="Arial" w:hAnsi="Arial" w:cs="Arial"/>
                <w:sz w:val="19"/>
                <w:szCs w:val="19"/>
              </w:rPr>
              <w:t>)</w:t>
            </w:r>
          </w:p>
        </w:tc>
        <w:tc>
          <w:tcPr>
            <w:tcW w:w="1417" w:type="dxa"/>
          </w:tcPr>
          <w:p w14:paraId="017B051A" w14:textId="77777777" w:rsidR="00F213CB" w:rsidRPr="005A7BEF" w:rsidRDefault="00F213CB" w:rsidP="00F213CB">
            <w:pPr>
              <w:rPr>
                <w:rFonts w:ascii="Arial" w:hAnsi="Arial" w:cs="Arial"/>
                <w:sz w:val="20"/>
                <w:szCs w:val="20"/>
              </w:rPr>
            </w:pPr>
          </w:p>
        </w:tc>
        <w:tc>
          <w:tcPr>
            <w:tcW w:w="1559" w:type="dxa"/>
          </w:tcPr>
          <w:p w14:paraId="677F5E61" w14:textId="77777777" w:rsidR="00F213CB" w:rsidRPr="005A7BEF" w:rsidRDefault="00F213CB" w:rsidP="00F213CB">
            <w:pPr>
              <w:rPr>
                <w:rFonts w:ascii="Arial" w:hAnsi="Arial" w:cs="Arial"/>
                <w:sz w:val="20"/>
                <w:szCs w:val="20"/>
              </w:rPr>
            </w:pPr>
          </w:p>
        </w:tc>
        <w:tc>
          <w:tcPr>
            <w:tcW w:w="1418" w:type="dxa"/>
          </w:tcPr>
          <w:p w14:paraId="1C54A853" w14:textId="77777777" w:rsidR="00F213CB" w:rsidRPr="005A7BEF" w:rsidRDefault="00F213CB" w:rsidP="00F213CB">
            <w:pPr>
              <w:rPr>
                <w:rFonts w:ascii="Arial" w:hAnsi="Arial" w:cs="Arial"/>
                <w:sz w:val="20"/>
                <w:szCs w:val="20"/>
              </w:rPr>
            </w:pPr>
          </w:p>
        </w:tc>
        <w:tc>
          <w:tcPr>
            <w:tcW w:w="1559" w:type="dxa"/>
          </w:tcPr>
          <w:p w14:paraId="76CA4B78" w14:textId="77777777" w:rsidR="00F213CB" w:rsidRPr="005A7BEF" w:rsidRDefault="00F213CB" w:rsidP="00F213CB">
            <w:pPr>
              <w:rPr>
                <w:rFonts w:ascii="Arial" w:hAnsi="Arial" w:cs="Arial"/>
                <w:sz w:val="20"/>
                <w:szCs w:val="20"/>
              </w:rPr>
            </w:pPr>
          </w:p>
        </w:tc>
        <w:tc>
          <w:tcPr>
            <w:tcW w:w="1559" w:type="dxa"/>
          </w:tcPr>
          <w:p w14:paraId="49BE3A32" w14:textId="77777777" w:rsidR="00F213CB" w:rsidRPr="005A7BEF" w:rsidRDefault="00F213CB" w:rsidP="00F213CB">
            <w:pPr>
              <w:rPr>
                <w:rFonts w:ascii="Arial" w:hAnsi="Arial" w:cs="Arial"/>
                <w:sz w:val="20"/>
                <w:szCs w:val="20"/>
              </w:rPr>
            </w:pPr>
          </w:p>
        </w:tc>
        <w:tc>
          <w:tcPr>
            <w:tcW w:w="1475" w:type="dxa"/>
          </w:tcPr>
          <w:p w14:paraId="21CB76E5" w14:textId="77777777" w:rsidR="00F213CB" w:rsidRPr="005A7BEF" w:rsidRDefault="00F213CB" w:rsidP="00F213CB">
            <w:pPr>
              <w:rPr>
                <w:rFonts w:ascii="Arial" w:hAnsi="Arial" w:cs="Arial"/>
                <w:sz w:val="20"/>
                <w:szCs w:val="20"/>
              </w:rPr>
            </w:pPr>
          </w:p>
        </w:tc>
      </w:tr>
      <w:tr w:rsidR="00F213CB" w:rsidRPr="005A7BEF" w14:paraId="25D6E270" w14:textId="77777777" w:rsidTr="006B1548">
        <w:tc>
          <w:tcPr>
            <w:tcW w:w="4957" w:type="dxa"/>
            <w:vAlign w:val="center"/>
          </w:tcPr>
          <w:p w14:paraId="2E84160D" w14:textId="2E89CDEF" w:rsidR="00F213CB" w:rsidRPr="00842F8E" w:rsidRDefault="00F213CB" w:rsidP="00F213CB">
            <w:pPr>
              <w:rPr>
                <w:rFonts w:ascii="Arial" w:hAnsi="Arial" w:cs="Arial"/>
                <w:sz w:val="20"/>
                <w:szCs w:val="20"/>
              </w:rPr>
            </w:pPr>
            <w:r>
              <w:rPr>
                <w:rFonts w:ascii="Arial" w:hAnsi="Arial" w:cs="Arial"/>
                <w:sz w:val="19"/>
                <w:szCs w:val="19"/>
              </w:rPr>
              <w:t>Q</w:t>
            </w:r>
            <w:r w:rsidRPr="00842F8E">
              <w:rPr>
                <w:rFonts w:ascii="Arial" w:hAnsi="Arial" w:cs="Arial"/>
                <w:sz w:val="19"/>
                <w:szCs w:val="19"/>
              </w:rPr>
              <w:t>10</w:t>
            </w:r>
            <w:r>
              <w:rPr>
                <w:rFonts w:ascii="Arial" w:hAnsi="Arial" w:cs="Arial"/>
                <w:sz w:val="19"/>
                <w:szCs w:val="19"/>
              </w:rPr>
              <w:t>a</w:t>
            </w:r>
            <w:r w:rsidRPr="00842F8E">
              <w:rPr>
                <w:rFonts w:ascii="Arial" w:hAnsi="Arial" w:cs="Arial"/>
                <w:sz w:val="19"/>
                <w:szCs w:val="19"/>
              </w:rPr>
              <w:t xml:space="preserve"> </w:t>
            </w:r>
            <w:r>
              <w:rPr>
                <w:rFonts w:ascii="Arial" w:hAnsi="Arial" w:cs="Arial"/>
                <w:sz w:val="19"/>
                <w:szCs w:val="19"/>
              </w:rPr>
              <w:t>- s</w:t>
            </w:r>
            <w:r w:rsidRPr="00842F8E">
              <w:rPr>
                <w:rFonts w:ascii="Arial" w:hAnsi="Arial" w:cs="Arial"/>
                <w:sz w:val="19"/>
                <w:szCs w:val="19"/>
              </w:rPr>
              <w:t>weets (toffees)    (DAYS PER WEEK)</w:t>
            </w:r>
          </w:p>
        </w:tc>
        <w:tc>
          <w:tcPr>
            <w:tcW w:w="1417" w:type="dxa"/>
          </w:tcPr>
          <w:p w14:paraId="1C4EB44F" w14:textId="77777777" w:rsidR="00F213CB" w:rsidRPr="00F213CB" w:rsidRDefault="00F213CB" w:rsidP="00F213CB">
            <w:pPr>
              <w:rPr>
                <w:rFonts w:ascii="Arial" w:hAnsi="Arial" w:cs="Arial"/>
                <w:sz w:val="20"/>
                <w:szCs w:val="20"/>
              </w:rPr>
            </w:pPr>
          </w:p>
        </w:tc>
        <w:tc>
          <w:tcPr>
            <w:tcW w:w="1559" w:type="dxa"/>
          </w:tcPr>
          <w:p w14:paraId="12680E66" w14:textId="77777777" w:rsidR="00F213CB" w:rsidRPr="00F213CB" w:rsidRDefault="00F213CB" w:rsidP="00F213CB">
            <w:pPr>
              <w:rPr>
                <w:rFonts w:ascii="Arial" w:hAnsi="Arial" w:cs="Arial"/>
                <w:sz w:val="20"/>
                <w:szCs w:val="20"/>
              </w:rPr>
            </w:pPr>
          </w:p>
        </w:tc>
        <w:tc>
          <w:tcPr>
            <w:tcW w:w="1418" w:type="dxa"/>
          </w:tcPr>
          <w:p w14:paraId="3CFD0E69" w14:textId="77777777" w:rsidR="00F213CB" w:rsidRPr="00F213CB" w:rsidRDefault="00F213CB" w:rsidP="00F213CB">
            <w:pPr>
              <w:rPr>
                <w:rFonts w:ascii="Arial" w:hAnsi="Arial" w:cs="Arial"/>
                <w:sz w:val="20"/>
                <w:szCs w:val="20"/>
              </w:rPr>
            </w:pPr>
          </w:p>
        </w:tc>
        <w:tc>
          <w:tcPr>
            <w:tcW w:w="1559" w:type="dxa"/>
          </w:tcPr>
          <w:p w14:paraId="531EA431" w14:textId="77777777" w:rsidR="00F213CB" w:rsidRPr="00F213CB" w:rsidRDefault="00F213CB" w:rsidP="00F213CB">
            <w:pPr>
              <w:rPr>
                <w:rFonts w:ascii="Arial" w:hAnsi="Arial" w:cs="Arial"/>
                <w:sz w:val="20"/>
                <w:szCs w:val="20"/>
              </w:rPr>
            </w:pPr>
          </w:p>
        </w:tc>
        <w:tc>
          <w:tcPr>
            <w:tcW w:w="1559" w:type="dxa"/>
          </w:tcPr>
          <w:p w14:paraId="598DC1AB" w14:textId="77777777" w:rsidR="00F213CB" w:rsidRPr="00F213CB" w:rsidRDefault="00F213CB" w:rsidP="00F213CB">
            <w:pPr>
              <w:rPr>
                <w:rFonts w:ascii="Arial" w:hAnsi="Arial" w:cs="Arial"/>
                <w:sz w:val="20"/>
                <w:szCs w:val="20"/>
              </w:rPr>
            </w:pPr>
          </w:p>
        </w:tc>
        <w:tc>
          <w:tcPr>
            <w:tcW w:w="1475" w:type="dxa"/>
          </w:tcPr>
          <w:p w14:paraId="2E4B9D1B" w14:textId="77777777" w:rsidR="00F213CB" w:rsidRPr="00F213CB" w:rsidRDefault="00F213CB" w:rsidP="00F213CB">
            <w:pPr>
              <w:rPr>
                <w:rFonts w:ascii="Arial" w:hAnsi="Arial" w:cs="Arial"/>
                <w:sz w:val="20"/>
                <w:szCs w:val="20"/>
              </w:rPr>
            </w:pPr>
          </w:p>
        </w:tc>
      </w:tr>
      <w:tr w:rsidR="00F213CB" w:rsidRPr="005A7BEF" w14:paraId="56F585D8" w14:textId="77777777" w:rsidTr="006B1548">
        <w:tc>
          <w:tcPr>
            <w:tcW w:w="4957" w:type="dxa"/>
            <w:vAlign w:val="center"/>
          </w:tcPr>
          <w:p w14:paraId="14C17364" w14:textId="77AE02D7" w:rsidR="00F213CB" w:rsidRPr="00842F8E" w:rsidRDefault="00F213CB">
            <w:pPr>
              <w:rPr>
                <w:rFonts w:ascii="Arial" w:hAnsi="Arial" w:cs="Arial"/>
                <w:sz w:val="19"/>
                <w:szCs w:val="19"/>
              </w:rPr>
            </w:pPr>
            <w:r>
              <w:rPr>
                <w:rFonts w:ascii="Arial" w:hAnsi="Arial" w:cs="Arial"/>
                <w:sz w:val="19"/>
                <w:szCs w:val="19"/>
              </w:rPr>
              <w:t>Q</w:t>
            </w:r>
            <w:r w:rsidRPr="00C6149D">
              <w:rPr>
                <w:rFonts w:ascii="Arial" w:hAnsi="Arial" w:cs="Arial"/>
                <w:sz w:val="19"/>
                <w:szCs w:val="19"/>
              </w:rPr>
              <w:t>10</w:t>
            </w:r>
            <w:r>
              <w:rPr>
                <w:rFonts w:ascii="Arial" w:hAnsi="Arial" w:cs="Arial"/>
                <w:sz w:val="19"/>
                <w:szCs w:val="19"/>
              </w:rPr>
              <w:t>b</w:t>
            </w:r>
            <w:r w:rsidRPr="00C6149D">
              <w:rPr>
                <w:rFonts w:ascii="Arial" w:hAnsi="Arial" w:cs="Arial"/>
                <w:sz w:val="19"/>
                <w:szCs w:val="19"/>
              </w:rPr>
              <w:t xml:space="preserve"> </w:t>
            </w:r>
            <w:r>
              <w:rPr>
                <w:rFonts w:ascii="Arial" w:hAnsi="Arial" w:cs="Arial"/>
                <w:sz w:val="19"/>
                <w:szCs w:val="19"/>
              </w:rPr>
              <w:t>- s</w:t>
            </w:r>
            <w:r w:rsidRPr="00C6149D">
              <w:rPr>
                <w:rFonts w:ascii="Arial" w:hAnsi="Arial" w:cs="Arial"/>
                <w:sz w:val="19"/>
                <w:szCs w:val="19"/>
              </w:rPr>
              <w:t>weets (toffees)    (</w:t>
            </w:r>
            <w:r>
              <w:rPr>
                <w:rFonts w:ascii="Arial" w:hAnsi="Arial" w:cs="Arial"/>
                <w:sz w:val="19"/>
                <w:szCs w:val="19"/>
              </w:rPr>
              <w:t>TIMES PER DAY</w:t>
            </w:r>
            <w:r w:rsidRPr="00C6149D">
              <w:rPr>
                <w:rFonts w:ascii="Arial" w:hAnsi="Arial" w:cs="Arial"/>
                <w:sz w:val="19"/>
                <w:szCs w:val="19"/>
              </w:rPr>
              <w:t>)</w:t>
            </w:r>
          </w:p>
        </w:tc>
        <w:tc>
          <w:tcPr>
            <w:tcW w:w="1417" w:type="dxa"/>
          </w:tcPr>
          <w:p w14:paraId="5C748FAE" w14:textId="77777777" w:rsidR="00F213CB" w:rsidRPr="00F213CB" w:rsidRDefault="00F213CB" w:rsidP="00F213CB">
            <w:pPr>
              <w:rPr>
                <w:rFonts w:ascii="Arial" w:hAnsi="Arial" w:cs="Arial"/>
                <w:sz w:val="20"/>
                <w:szCs w:val="20"/>
              </w:rPr>
            </w:pPr>
          </w:p>
        </w:tc>
        <w:tc>
          <w:tcPr>
            <w:tcW w:w="1559" w:type="dxa"/>
          </w:tcPr>
          <w:p w14:paraId="7EB8E391" w14:textId="77777777" w:rsidR="00F213CB" w:rsidRPr="00F213CB" w:rsidRDefault="00F213CB" w:rsidP="00F213CB">
            <w:pPr>
              <w:rPr>
                <w:rFonts w:ascii="Arial" w:hAnsi="Arial" w:cs="Arial"/>
                <w:sz w:val="20"/>
                <w:szCs w:val="20"/>
              </w:rPr>
            </w:pPr>
          </w:p>
        </w:tc>
        <w:tc>
          <w:tcPr>
            <w:tcW w:w="1418" w:type="dxa"/>
          </w:tcPr>
          <w:p w14:paraId="15FF3E52" w14:textId="77777777" w:rsidR="00F213CB" w:rsidRPr="00F213CB" w:rsidRDefault="00F213CB" w:rsidP="00F213CB">
            <w:pPr>
              <w:rPr>
                <w:rFonts w:ascii="Arial" w:hAnsi="Arial" w:cs="Arial"/>
                <w:sz w:val="20"/>
                <w:szCs w:val="20"/>
              </w:rPr>
            </w:pPr>
          </w:p>
        </w:tc>
        <w:tc>
          <w:tcPr>
            <w:tcW w:w="1559" w:type="dxa"/>
          </w:tcPr>
          <w:p w14:paraId="7C068103" w14:textId="77777777" w:rsidR="00F213CB" w:rsidRPr="00F213CB" w:rsidRDefault="00F213CB" w:rsidP="00F213CB">
            <w:pPr>
              <w:rPr>
                <w:rFonts w:ascii="Arial" w:hAnsi="Arial" w:cs="Arial"/>
                <w:sz w:val="20"/>
                <w:szCs w:val="20"/>
              </w:rPr>
            </w:pPr>
          </w:p>
        </w:tc>
        <w:tc>
          <w:tcPr>
            <w:tcW w:w="1559" w:type="dxa"/>
          </w:tcPr>
          <w:p w14:paraId="20905D42" w14:textId="77777777" w:rsidR="00F213CB" w:rsidRPr="00F213CB" w:rsidRDefault="00F213CB" w:rsidP="00F213CB">
            <w:pPr>
              <w:rPr>
                <w:rFonts w:ascii="Arial" w:hAnsi="Arial" w:cs="Arial"/>
                <w:sz w:val="20"/>
                <w:szCs w:val="20"/>
              </w:rPr>
            </w:pPr>
          </w:p>
        </w:tc>
        <w:tc>
          <w:tcPr>
            <w:tcW w:w="1475" w:type="dxa"/>
          </w:tcPr>
          <w:p w14:paraId="5D56688B" w14:textId="77777777" w:rsidR="00F213CB" w:rsidRPr="00F213CB" w:rsidRDefault="00F213CB" w:rsidP="00F213CB">
            <w:pPr>
              <w:rPr>
                <w:rFonts w:ascii="Arial" w:hAnsi="Arial" w:cs="Arial"/>
                <w:sz w:val="20"/>
                <w:szCs w:val="20"/>
              </w:rPr>
            </w:pPr>
          </w:p>
        </w:tc>
      </w:tr>
      <w:tr w:rsidR="00F213CB" w:rsidRPr="005A7BEF" w14:paraId="106BE38B" w14:textId="77777777" w:rsidTr="006B1548">
        <w:tc>
          <w:tcPr>
            <w:tcW w:w="4957" w:type="dxa"/>
            <w:vAlign w:val="center"/>
          </w:tcPr>
          <w:p w14:paraId="3FB99D0F" w14:textId="70FD851B" w:rsidR="00F213CB" w:rsidRPr="00842F8E" w:rsidRDefault="00F213CB" w:rsidP="00F213CB">
            <w:pPr>
              <w:rPr>
                <w:rFonts w:ascii="Arial" w:hAnsi="Arial" w:cs="Arial"/>
                <w:sz w:val="20"/>
                <w:szCs w:val="20"/>
              </w:rPr>
            </w:pPr>
            <w:r>
              <w:rPr>
                <w:rFonts w:ascii="Arial" w:hAnsi="Arial" w:cs="Arial"/>
                <w:sz w:val="19"/>
                <w:szCs w:val="19"/>
              </w:rPr>
              <w:t>Q</w:t>
            </w:r>
            <w:r w:rsidRPr="00842F8E">
              <w:rPr>
                <w:rFonts w:ascii="Arial" w:hAnsi="Arial" w:cs="Arial"/>
                <w:sz w:val="19"/>
                <w:szCs w:val="19"/>
              </w:rPr>
              <w:t>11</w:t>
            </w:r>
            <w:r>
              <w:rPr>
                <w:rFonts w:ascii="Arial" w:hAnsi="Arial" w:cs="Arial"/>
                <w:sz w:val="19"/>
                <w:szCs w:val="19"/>
              </w:rPr>
              <w:t>a – a piece of cake</w:t>
            </w:r>
            <w:r w:rsidRPr="00842F8E">
              <w:rPr>
                <w:rFonts w:ascii="Arial" w:hAnsi="Arial" w:cs="Arial"/>
                <w:sz w:val="19"/>
                <w:szCs w:val="19"/>
              </w:rPr>
              <w:t xml:space="preserve">   (DAYS PER WEEK)</w:t>
            </w:r>
          </w:p>
        </w:tc>
        <w:tc>
          <w:tcPr>
            <w:tcW w:w="1417" w:type="dxa"/>
          </w:tcPr>
          <w:p w14:paraId="4ECB0F08" w14:textId="77777777" w:rsidR="00F213CB" w:rsidRPr="00F213CB" w:rsidRDefault="00F213CB" w:rsidP="00F213CB">
            <w:pPr>
              <w:rPr>
                <w:rFonts w:ascii="Arial" w:hAnsi="Arial" w:cs="Arial"/>
                <w:sz w:val="20"/>
                <w:szCs w:val="20"/>
              </w:rPr>
            </w:pPr>
          </w:p>
        </w:tc>
        <w:tc>
          <w:tcPr>
            <w:tcW w:w="1559" w:type="dxa"/>
          </w:tcPr>
          <w:p w14:paraId="5F0C83CA" w14:textId="77777777" w:rsidR="00F213CB" w:rsidRPr="00F213CB" w:rsidRDefault="00F213CB" w:rsidP="00F213CB">
            <w:pPr>
              <w:rPr>
                <w:rFonts w:ascii="Arial" w:hAnsi="Arial" w:cs="Arial"/>
                <w:sz w:val="20"/>
                <w:szCs w:val="20"/>
              </w:rPr>
            </w:pPr>
          </w:p>
        </w:tc>
        <w:tc>
          <w:tcPr>
            <w:tcW w:w="1418" w:type="dxa"/>
          </w:tcPr>
          <w:p w14:paraId="7E28CD12" w14:textId="77777777" w:rsidR="00F213CB" w:rsidRPr="00F213CB" w:rsidRDefault="00F213CB" w:rsidP="00F213CB">
            <w:pPr>
              <w:rPr>
                <w:rFonts w:ascii="Arial" w:hAnsi="Arial" w:cs="Arial"/>
                <w:sz w:val="20"/>
                <w:szCs w:val="20"/>
              </w:rPr>
            </w:pPr>
          </w:p>
        </w:tc>
        <w:tc>
          <w:tcPr>
            <w:tcW w:w="1559" w:type="dxa"/>
          </w:tcPr>
          <w:p w14:paraId="7E5032EE" w14:textId="77777777" w:rsidR="00F213CB" w:rsidRPr="00F213CB" w:rsidRDefault="00F213CB" w:rsidP="00F213CB">
            <w:pPr>
              <w:rPr>
                <w:rFonts w:ascii="Arial" w:hAnsi="Arial" w:cs="Arial"/>
                <w:sz w:val="20"/>
                <w:szCs w:val="20"/>
              </w:rPr>
            </w:pPr>
          </w:p>
        </w:tc>
        <w:tc>
          <w:tcPr>
            <w:tcW w:w="1559" w:type="dxa"/>
          </w:tcPr>
          <w:p w14:paraId="65BEDD5A" w14:textId="77777777" w:rsidR="00F213CB" w:rsidRPr="00F213CB" w:rsidRDefault="00F213CB" w:rsidP="00F213CB">
            <w:pPr>
              <w:rPr>
                <w:rFonts w:ascii="Arial" w:hAnsi="Arial" w:cs="Arial"/>
                <w:sz w:val="20"/>
                <w:szCs w:val="20"/>
              </w:rPr>
            </w:pPr>
          </w:p>
        </w:tc>
        <w:tc>
          <w:tcPr>
            <w:tcW w:w="1475" w:type="dxa"/>
          </w:tcPr>
          <w:p w14:paraId="663EC080" w14:textId="77777777" w:rsidR="00F213CB" w:rsidRPr="00F213CB" w:rsidRDefault="00F213CB" w:rsidP="00F213CB">
            <w:pPr>
              <w:rPr>
                <w:rFonts w:ascii="Arial" w:hAnsi="Arial" w:cs="Arial"/>
                <w:sz w:val="20"/>
                <w:szCs w:val="20"/>
              </w:rPr>
            </w:pPr>
          </w:p>
        </w:tc>
      </w:tr>
      <w:tr w:rsidR="00F213CB" w:rsidRPr="005A7BEF" w14:paraId="30BA663D" w14:textId="77777777" w:rsidTr="006B1548">
        <w:tc>
          <w:tcPr>
            <w:tcW w:w="4957" w:type="dxa"/>
            <w:vAlign w:val="center"/>
          </w:tcPr>
          <w:p w14:paraId="1D2C9C50" w14:textId="78AF1DEB" w:rsidR="00F213CB" w:rsidRPr="00842F8E" w:rsidRDefault="00F213CB" w:rsidP="00F213CB">
            <w:pPr>
              <w:rPr>
                <w:rFonts w:ascii="Arial" w:hAnsi="Arial" w:cs="Arial"/>
                <w:sz w:val="19"/>
                <w:szCs w:val="19"/>
              </w:rPr>
            </w:pPr>
            <w:r>
              <w:rPr>
                <w:rFonts w:ascii="Arial" w:hAnsi="Arial" w:cs="Arial"/>
                <w:sz w:val="19"/>
                <w:szCs w:val="19"/>
              </w:rPr>
              <w:t>Q</w:t>
            </w:r>
            <w:r w:rsidRPr="00842F8E">
              <w:rPr>
                <w:rFonts w:ascii="Arial" w:hAnsi="Arial" w:cs="Arial"/>
                <w:sz w:val="19"/>
                <w:szCs w:val="19"/>
              </w:rPr>
              <w:t>11</w:t>
            </w:r>
            <w:r>
              <w:rPr>
                <w:rFonts w:ascii="Arial" w:hAnsi="Arial" w:cs="Arial"/>
                <w:sz w:val="19"/>
                <w:szCs w:val="19"/>
              </w:rPr>
              <w:t>b – a piece of</w:t>
            </w:r>
            <w:r w:rsidRPr="00842F8E">
              <w:rPr>
                <w:rFonts w:ascii="Arial" w:hAnsi="Arial" w:cs="Arial"/>
                <w:sz w:val="19"/>
                <w:szCs w:val="19"/>
              </w:rPr>
              <w:t xml:space="preserve"> </w:t>
            </w:r>
            <w:r>
              <w:rPr>
                <w:rFonts w:ascii="Arial" w:hAnsi="Arial" w:cs="Arial"/>
                <w:sz w:val="19"/>
                <w:szCs w:val="19"/>
              </w:rPr>
              <w:t>c</w:t>
            </w:r>
            <w:r w:rsidRPr="00842F8E">
              <w:rPr>
                <w:rFonts w:ascii="Arial" w:hAnsi="Arial" w:cs="Arial"/>
                <w:sz w:val="19"/>
                <w:szCs w:val="19"/>
              </w:rPr>
              <w:t>ake   (TIMES PER DAY)</w:t>
            </w:r>
          </w:p>
        </w:tc>
        <w:tc>
          <w:tcPr>
            <w:tcW w:w="1417" w:type="dxa"/>
          </w:tcPr>
          <w:p w14:paraId="53757603" w14:textId="77777777" w:rsidR="00F213CB" w:rsidRPr="00F213CB" w:rsidRDefault="00F213CB" w:rsidP="00F213CB">
            <w:pPr>
              <w:rPr>
                <w:rFonts w:ascii="Arial" w:hAnsi="Arial" w:cs="Arial"/>
                <w:sz w:val="20"/>
                <w:szCs w:val="20"/>
              </w:rPr>
            </w:pPr>
          </w:p>
        </w:tc>
        <w:tc>
          <w:tcPr>
            <w:tcW w:w="1559" w:type="dxa"/>
          </w:tcPr>
          <w:p w14:paraId="5C3D3FD5" w14:textId="77777777" w:rsidR="00F213CB" w:rsidRPr="00F213CB" w:rsidRDefault="00F213CB" w:rsidP="00F213CB">
            <w:pPr>
              <w:rPr>
                <w:rFonts w:ascii="Arial" w:hAnsi="Arial" w:cs="Arial"/>
                <w:sz w:val="20"/>
                <w:szCs w:val="20"/>
              </w:rPr>
            </w:pPr>
          </w:p>
        </w:tc>
        <w:tc>
          <w:tcPr>
            <w:tcW w:w="1418" w:type="dxa"/>
          </w:tcPr>
          <w:p w14:paraId="34C6BA0D" w14:textId="77777777" w:rsidR="00F213CB" w:rsidRPr="00F213CB" w:rsidRDefault="00F213CB" w:rsidP="00F213CB">
            <w:pPr>
              <w:rPr>
                <w:rFonts w:ascii="Arial" w:hAnsi="Arial" w:cs="Arial"/>
                <w:sz w:val="20"/>
                <w:szCs w:val="20"/>
              </w:rPr>
            </w:pPr>
          </w:p>
        </w:tc>
        <w:tc>
          <w:tcPr>
            <w:tcW w:w="1559" w:type="dxa"/>
          </w:tcPr>
          <w:p w14:paraId="46DC5F3C" w14:textId="77777777" w:rsidR="00F213CB" w:rsidRPr="00F213CB" w:rsidRDefault="00F213CB" w:rsidP="00F213CB">
            <w:pPr>
              <w:rPr>
                <w:rFonts w:ascii="Arial" w:hAnsi="Arial" w:cs="Arial"/>
                <w:sz w:val="20"/>
                <w:szCs w:val="20"/>
              </w:rPr>
            </w:pPr>
          </w:p>
        </w:tc>
        <w:tc>
          <w:tcPr>
            <w:tcW w:w="1559" w:type="dxa"/>
          </w:tcPr>
          <w:p w14:paraId="0F3E6AD3" w14:textId="77777777" w:rsidR="00F213CB" w:rsidRPr="00F213CB" w:rsidRDefault="00F213CB" w:rsidP="00F213CB">
            <w:pPr>
              <w:rPr>
                <w:rFonts w:ascii="Arial" w:hAnsi="Arial" w:cs="Arial"/>
                <w:sz w:val="20"/>
                <w:szCs w:val="20"/>
              </w:rPr>
            </w:pPr>
          </w:p>
        </w:tc>
        <w:tc>
          <w:tcPr>
            <w:tcW w:w="1475" w:type="dxa"/>
          </w:tcPr>
          <w:p w14:paraId="6894D4F3" w14:textId="77777777" w:rsidR="00F213CB" w:rsidRPr="00F213CB" w:rsidRDefault="00F213CB" w:rsidP="00F213CB">
            <w:pPr>
              <w:rPr>
                <w:rFonts w:ascii="Arial" w:hAnsi="Arial" w:cs="Arial"/>
                <w:sz w:val="20"/>
                <w:szCs w:val="20"/>
              </w:rPr>
            </w:pPr>
          </w:p>
        </w:tc>
      </w:tr>
      <w:tr w:rsidR="00F213CB" w:rsidRPr="005A7BEF" w14:paraId="6DD603C0" w14:textId="77777777" w:rsidTr="006B1548">
        <w:tc>
          <w:tcPr>
            <w:tcW w:w="4957" w:type="dxa"/>
            <w:vAlign w:val="center"/>
          </w:tcPr>
          <w:p w14:paraId="1604F456" w14:textId="52D2CBC3" w:rsidR="00F213CB" w:rsidRPr="00842F8E" w:rsidRDefault="00F213CB" w:rsidP="00F213CB">
            <w:pPr>
              <w:rPr>
                <w:rFonts w:ascii="Arial" w:hAnsi="Arial" w:cs="Arial"/>
                <w:sz w:val="20"/>
                <w:szCs w:val="20"/>
              </w:rPr>
            </w:pPr>
            <w:r>
              <w:rPr>
                <w:rFonts w:ascii="Arial" w:hAnsi="Arial" w:cs="Arial"/>
                <w:sz w:val="19"/>
                <w:szCs w:val="19"/>
              </w:rPr>
              <w:t>Q</w:t>
            </w:r>
            <w:r w:rsidRPr="00842F8E">
              <w:rPr>
                <w:rFonts w:ascii="Arial" w:hAnsi="Arial" w:cs="Arial"/>
                <w:sz w:val="19"/>
                <w:szCs w:val="19"/>
              </w:rPr>
              <w:t>12</w:t>
            </w:r>
            <w:r>
              <w:rPr>
                <w:rFonts w:ascii="Arial" w:hAnsi="Arial" w:cs="Arial"/>
                <w:sz w:val="19"/>
                <w:szCs w:val="19"/>
              </w:rPr>
              <w:t>a - a</w:t>
            </w:r>
            <w:r w:rsidRPr="00842F8E">
              <w:rPr>
                <w:rFonts w:ascii="Arial" w:hAnsi="Arial" w:cs="Arial"/>
                <w:sz w:val="19"/>
                <w:szCs w:val="19"/>
              </w:rPr>
              <w:t xml:space="preserve"> </w:t>
            </w:r>
            <w:r>
              <w:rPr>
                <w:rFonts w:ascii="Arial" w:hAnsi="Arial" w:cs="Arial"/>
                <w:sz w:val="19"/>
                <w:szCs w:val="19"/>
              </w:rPr>
              <w:t>b</w:t>
            </w:r>
            <w:r w:rsidRPr="00842F8E">
              <w:rPr>
                <w:rFonts w:ascii="Arial" w:hAnsi="Arial" w:cs="Arial"/>
                <w:sz w:val="19"/>
                <w:szCs w:val="19"/>
              </w:rPr>
              <w:t>iscuit   (DAYS PER WEEK)</w:t>
            </w:r>
          </w:p>
        </w:tc>
        <w:tc>
          <w:tcPr>
            <w:tcW w:w="1417" w:type="dxa"/>
          </w:tcPr>
          <w:p w14:paraId="571E3A7E" w14:textId="77777777" w:rsidR="00F213CB" w:rsidRPr="00F213CB" w:rsidRDefault="00F213CB" w:rsidP="00F213CB">
            <w:pPr>
              <w:rPr>
                <w:rFonts w:ascii="Arial" w:hAnsi="Arial" w:cs="Arial"/>
                <w:sz w:val="20"/>
                <w:szCs w:val="20"/>
              </w:rPr>
            </w:pPr>
          </w:p>
        </w:tc>
        <w:tc>
          <w:tcPr>
            <w:tcW w:w="1559" w:type="dxa"/>
          </w:tcPr>
          <w:p w14:paraId="3DB6D6E7" w14:textId="77777777" w:rsidR="00F213CB" w:rsidRPr="00F213CB" w:rsidRDefault="00F213CB" w:rsidP="00F213CB">
            <w:pPr>
              <w:rPr>
                <w:rFonts w:ascii="Arial" w:hAnsi="Arial" w:cs="Arial"/>
                <w:sz w:val="20"/>
                <w:szCs w:val="20"/>
              </w:rPr>
            </w:pPr>
          </w:p>
        </w:tc>
        <w:tc>
          <w:tcPr>
            <w:tcW w:w="1418" w:type="dxa"/>
          </w:tcPr>
          <w:p w14:paraId="2A5F41AC" w14:textId="77777777" w:rsidR="00F213CB" w:rsidRPr="00F213CB" w:rsidRDefault="00F213CB" w:rsidP="00F213CB">
            <w:pPr>
              <w:rPr>
                <w:rFonts w:ascii="Arial" w:hAnsi="Arial" w:cs="Arial"/>
                <w:sz w:val="20"/>
                <w:szCs w:val="20"/>
              </w:rPr>
            </w:pPr>
          </w:p>
        </w:tc>
        <w:tc>
          <w:tcPr>
            <w:tcW w:w="1559" w:type="dxa"/>
          </w:tcPr>
          <w:p w14:paraId="23673096" w14:textId="77777777" w:rsidR="00F213CB" w:rsidRPr="00F213CB" w:rsidRDefault="00F213CB" w:rsidP="00F213CB">
            <w:pPr>
              <w:rPr>
                <w:rFonts w:ascii="Arial" w:hAnsi="Arial" w:cs="Arial"/>
                <w:sz w:val="20"/>
                <w:szCs w:val="20"/>
              </w:rPr>
            </w:pPr>
          </w:p>
        </w:tc>
        <w:tc>
          <w:tcPr>
            <w:tcW w:w="1559" w:type="dxa"/>
          </w:tcPr>
          <w:p w14:paraId="48BFC0CF" w14:textId="77777777" w:rsidR="00F213CB" w:rsidRPr="00F213CB" w:rsidRDefault="00F213CB" w:rsidP="00F213CB">
            <w:pPr>
              <w:rPr>
                <w:rFonts w:ascii="Arial" w:hAnsi="Arial" w:cs="Arial"/>
                <w:sz w:val="20"/>
                <w:szCs w:val="20"/>
              </w:rPr>
            </w:pPr>
          </w:p>
        </w:tc>
        <w:tc>
          <w:tcPr>
            <w:tcW w:w="1475" w:type="dxa"/>
          </w:tcPr>
          <w:p w14:paraId="7F54A8A0" w14:textId="77777777" w:rsidR="00F213CB" w:rsidRPr="00F213CB" w:rsidRDefault="00F213CB" w:rsidP="00F213CB">
            <w:pPr>
              <w:rPr>
                <w:rFonts w:ascii="Arial" w:hAnsi="Arial" w:cs="Arial"/>
                <w:sz w:val="20"/>
                <w:szCs w:val="20"/>
              </w:rPr>
            </w:pPr>
          </w:p>
        </w:tc>
      </w:tr>
      <w:tr w:rsidR="00F213CB" w:rsidRPr="005A7BEF" w14:paraId="43A87A9E" w14:textId="77777777" w:rsidTr="006B1548">
        <w:tc>
          <w:tcPr>
            <w:tcW w:w="4957" w:type="dxa"/>
            <w:vAlign w:val="center"/>
          </w:tcPr>
          <w:p w14:paraId="56658BA3" w14:textId="7BDFE71B" w:rsidR="00F213CB" w:rsidRPr="00842F8E" w:rsidRDefault="00F213CB" w:rsidP="00F213CB">
            <w:pPr>
              <w:rPr>
                <w:rFonts w:ascii="Arial" w:hAnsi="Arial" w:cs="Arial"/>
                <w:sz w:val="19"/>
                <w:szCs w:val="19"/>
              </w:rPr>
            </w:pPr>
            <w:r>
              <w:rPr>
                <w:rFonts w:ascii="Arial" w:hAnsi="Arial" w:cs="Arial"/>
                <w:sz w:val="19"/>
                <w:szCs w:val="19"/>
              </w:rPr>
              <w:t>Q</w:t>
            </w:r>
            <w:r w:rsidRPr="00C6149D">
              <w:rPr>
                <w:rFonts w:ascii="Arial" w:hAnsi="Arial" w:cs="Arial"/>
                <w:sz w:val="19"/>
                <w:szCs w:val="19"/>
              </w:rPr>
              <w:t>12</w:t>
            </w:r>
            <w:r>
              <w:rPr>
                <w:rFonts w:ascii="Arial" w:hAnsi="Arial" w:cs="Arial"/>
                <w:sz w:val="19"/>
                <w:szCs w:val="19"/>
              </w:rPr>
              <w:t>b - a</w:t>
            </w:r>
            <w:r w:rsidRPr="00C6149D">
              <w:rPr>
                <w:rFonts w:ascii="Arial" w:hAnsi="Arial" w:cs="Arial"/>
                <w:sz w:val="19"/>
                <w:szCs w:val="19"/>
              </w:rPr>
              <w:t xml:space="preserve"> </w:t>
            </w:r>
            <w:r>
              <w:rPr>
                <w:rFonts w:ascii="Arial" w:hAnsi="Arial" w:cs="Arial"/>
                <w:sz w:val="19"/>
                <w:szCs w:val="19"/>
              </w:rPr>
              <w:t>b</w:t>
            </w:r>
            <w:r w:rsidRPr="00C6149D">
              <w:rPr>
                <w:rFonts w:ascii="Arial" w:hAnsi="Arial" w:cs="Arial"/>
                <w:sz w:val="19"/>
                <w:szCs w:val="19"/>
              </w:rPr>
              <w:t>iscuit </w:t>
            </w:r>
            <w:r w:rsidRPr="00842F8E">
              <w:rPr>
                <w:rFonts w:ascii="Arial" w:hAnsi="Arial" w:cs="Arial"/>
                <w:sz w:val="19"/>
                <w:szCs w:val="19"/>
              </w:rPr>
              <w:t>   (TIMES PER DAY)</w:t>
            </w:r>
          </w:p>
        </w:tc>
        <w:tc>
          <w:tcPr>
            <w:tcW w:w="1417" w:type="dxa"/>
          </w:tcPr>
          <w:p w14:paraId="10AAE2AE" w14:textId="77777777" w:rsidR="00F213CB" w:rsidRPr="00F213CB" w:rsidRDefault="00F213CB" w:rsidP="00F213CB">
            <w:pPr>
              <w:rPr>
                <w:rFonts w:ascii="Arial" w:hAnsi="Arial" w:cs="Arial"/>
                <w:sz w:val="20"/>
                <w:szCs w:val="20"/>
              </w:rPr>
            </w:pPr>
          </w:p>
        </w:tc>
        <w:tc>
          <w:tcPr>
            <w:tcW w:w="1559" w:type="dxa"/>
          </w:tcPr>
          <w:p w14:paraId="06C6E75C" w14:textId="77777777" w:rsidR="00F213CB" w:rsidRPr="00F213CB" w:rsidRDefault="00F213CB" w:rsidP="00F213CB">
            <w:pPr>
              <w:rPr>
                <w:rFonts w:ascii="Arial" w:hAnsi="Arial" w:cs="Arial"/>
                <w:sz w:val="20"/>
                <w:szCs w:val="20"/>
              </w:rPr>
            </w:pPr>
          </w:p>
        </w:tc>
        <w:tc>
          <w:tcPr>
            <w:tcW w:w="1418" w:type="dxa"/>
          </w:tcPr>
          <w:p w14:paraId="17A6661A" w14:textId="77777777" w:rsidR="00F213CB" w:rsidRPr="00F213CB" w:rsidRDefault="00F213CB" w:rsidP="00F213CB">
            <w:pPr>
              <w:rPr>
                <w:rFonts w:ascii="Arial" w:hAnsi="Arial" w:cs="Arial"/>
                <w:sz w:val="20"/>
                <w:szCs w:val="20"/>
              </w:rPr>
            </w:pPr>
          </w:p>
        </w:tc>
        <w:tc>
          <w:tcPr>
            <w:tcW w:w="1559" w:type="dxa"/>
          </w:tcPr>
          <w:p w14:paraId="65A7B754" w14:textId="77777777" w:rsidR="00F213CB" w:rsidRPr="00F213CB" w:rsidRDefault="00F213CB" w:rsidP="00F213CB">
            <w:pPr>
              <w:rPr>
                <w:rFonts w:ascii="Arial" w:hAnsi="Arial" w:cs="Arial"/>
                <w:sz w:val="20"/>
                <w:szCs w:val="20"/>
              </w:rPr>
            </w:pPr>
          </w:p>
        </w:tc>
        <w:tc>
          <w:tcPr>
            <w:tcW w:w="1559" w:type="dxa"/>
          </w:tcPr>
          <w:p w14:paraId="6E310115" w14:textId="77777777" w:rsidR="00F213CB" w:rsidRPr="00F213CB" w:rsidRDefault="00F213CB" w:rsidP="00F213CB">
            <w:pPr>
              <w:rPr>
                <w:rFonts w:ascii="Arial" w:hAnsi="Arial" w:cs="Arial"/>
                <w:sz w:val="20"/>
                <w:szCs w:val="20"/>
              </w:rPr>
            </w:pPr>
          </w:p>
        </w:tc>
        <w:tc>
          <w:tcPr>
            <w:tcW w:w="1475" w:type="dxa"/>
          </w:tcPr>
          <w:p w14:paraId="69036E39" w14:textId="77777777" w:rsidR="00F213CB" w:rsidRPr="00F213CB" w:rsidRDefault="00F213CB" w:rsidP="00F213CB">
            <w:pPr>
              <w:rPr>
                <w:rFonts w:ascii="Arial" w:hAnsi="Arial" w:cs="Arial"/>
                <w:sz w:val="20"/>
                <w:szCs w:val="20"/>
              </w:rPr>
            </w:pPr>
          </w:p>
        </w:tc>
      </w:tr>
      <w:tr w:rsidR="00F213CB" w:rsidRPr="005A7BEF" w14:paraId="531B6DB2" w14:textId="77777777" w:rsidTr="006B1548">
        <w:tc>
          <w:tcPr>
            <w:tcW w:w="4957" w:type="dxa"/>
            <w:vAlign w:val="center"/>
          </w:tcPr>
          <w:p w14:paraId="4B7C1D88" w14:textId="4707DDFD" w:rsidR="00F213CB" w:rsidRPr="00842F8E" w:rsidRDefault="00F213CB" w:rsidP="00F213CB">
            <w:pPr>
              <w:rPr>
                <w:rFonts w:ascii="Arial" w:hAnsi="Arial" w:cs="Arial"/>
                <w:sz w:val="19"/>
                <w:szCs w:val="19"/>
              </w:rPr>
            </w:pPr>
            <w:r>
              <w:rPr>
                <w:rFonts w:ascii="Arial" w:hAnsi="Arial" w:cs="Arial"/>
                <w:sz w:val="19"/>
                <w:szCs w:val="19"/>
              </w:rPr>
              <w:t>Q</w:t>
            </w:r>
            <w:r w:rsidRPr="00842F8E">
              <w:rPr>
                <w:rFonts w:ascii="Arial" w:hAnsi="Arial" w:cs="Arial"/>
                <w:sz w:val="19"/>
                <w:szCs w:val="19"/>
              </w:rPr>
              <w:t>13</w:t>
            </w:r>
            <w:r>
              <w:rPr>
                <w:rFonts w:ascii="Arial" w:hAnsi="Arial" w:cs="Arial"/>
                <w:sz w:val="19"/>
                <w:szCs w:val="19"/>
              </w:rPr>
              <w:t>a - a</w:t>
            </w:r>
            <w:r w:rsidRPr="00842F8E">
              <w:rPr>
                <w:rFonts w:ascii="Arial" w:hAnsi="Arial" w:cs="Arial"/>
                <w:sz w:val="19"/>
                <w:szCs w:val="19"/>
              </w:rPr>
              <w:t xml:space="preserve"> </w:t>
            </w:r>
            <w:r>
              <w:rPr>
                <w:rFonts w:ascii="Arial" w:hAnsi="Arial" w:cs="Arial"/>
                <w:sz w:val="19"/>
                <w:szCs w:val="19"/>
              </w:rPr>
              <w:t>c</w:t>
            </w:r>
            <w:r w:rsidRPr="00842F8E">
              <w:rPr>
                <w:rFonts w:ascii="Arial" w:hAnsi="Arial" w:cs="Arial"/>
                <w:sz w:val="19"/>
                <w:szCs w:val="19"/>
              </w:rPr>
              <w:t>hocolate drink    (DAYS PER WEEK)</w:t>
            </w:r>
          </w:p>
        </w:tc>
        <w:tc>
          <w:tcPr>
            <w:tcW w:w="1417" w:type="dxa"/>
          </w:tcPr>
          <w:p w14:paraId="7385CA3D" w14:textId="77777777" w:rsidR="00F213CB" w:rsidRPr="00F213CB" w:rsidRDefault="00F213CB" w:rsidP="00F213CB">
            <w:pPr>
              <w:rPr>
                <w:rFonts w:ascii="Arial" w:hAnsi="Arial" w:cs="Arial"/>
                <w:sz w:val="20"/>
                <w:szCs w:val="20"/>
              </w:rPr>
            </w:pPr>
          </w:p>
        </w:tc>
        <w:tc>
          <w:tcPr>
            <w:tcW w:w="1559" w:type="dxa"/>
          </w:tcPr>
          <w:p w14:paraId="6EAC6C36" w14:textId="77777777" w:rsidR="00F213CB" w:rsidRPr="00F213CB" w:rsidRDefault="00F213CB" w:rsidP="00F213CB">
            <w:pPr>
              <w:rPr>
                <w:rFonts w:ascii="Arial" w:hAnsi="Arial" w:cs="Arial"/>
                <w:sz w:val="20"/>
                <w:szCs w:val="20"/>
              </w:rPr>
            </w:pPr>
          </w:p>
        </w:tc>
        <w:tc>
          <w:tcPr>
            <w:tcW w:w="1418" w:type="dxa"/>
          </w:tcPr>
          <w:p w14:paraId="67C03CBD" w14:textId="77777777" w:rsidR="00F213CB" w:rsidRPr="00F213CB" w:rsidRDefault="00F213CB" w:rsidP="00F213CB">
            <w:pPr>
              <w:rPr>
                <w:rFonts w:ascii="Arial" w:hAnsi="Arial" w:cs="Arial"/>
                <w:sz w:val="20"/>
                <w:szCs w:val="20"/>
              </w:rPr>
            </w:pPr>
          </w:p>
        </w:tc>
        <w:tc>
          <w:tcPr>
            <w:tcW w:w="1559" w:type="dxa"/>
          </w:tcPr>
          <w:p w14:paraId="54E718DE" w14:textId="77777777" w:rsidR="00F213CB" w:rsidRPr="00F213CB" w:rsidRDefault="00F213CB" w:rsidP="00F213CB">
            <w:pPr>
              <w:rPr>
                <w:rFonts w:ascii="Arial" w:hAnsi="Arial" w:cs="Arial"/>
                <w:sz w:val="20"/>
                <w:szCs w:val="20"/>
              </w:rPr>
            </w:pPr>
          </w:p>
        </w:tc>
        <w:tc>
          <w:tcPr>
            <w:tcW w:w="1559" w:type="dxa"/>
          </w:tcPr>
          <w:p w14:paraId="40B1E04E" w14:textId="77777777" w:rsidR="00F213CB" w:rsidRPr="00F213CB" w:rsidRDefault="00F213CB" w:rsidP="00F213CB">
            <w:pPr>
              <w:rPr>
                <w:rFonts w:ascii="Arial" w:hAnsi="Arial" w:cs="Arial"/>
                <w:sz w:val="20"/>
                <w:szCs w:val="20"/>
              </w:rPr>
            </w:pPr>
          </w:p>
        </w:tc>
        <w:tc>
          <w:tcPr>
            <w:tcW w:w="1475" w:type="dxa"/>
          </w:tcPr>
          <w:p w14:paraId="02F6DA25" w14:textId="77777777" w:rsidR="00F213CB" w:rsidRPr="00F213CB" w:rsidRDefault="00F213CB" w:rsidP="00F213CB">
            <w:pPr>
              <w:rPr>
                <w:rFonts w:ascii="Arial" w:hAnsi="Arial" w:cs="Arial"/>
                <w:sz w:val="20"/>
                <w:szCs w:val="20"/>
              </w:rPr>
            </w:pPr>
          </w:p>
        </w:tc>
      </w:tr>
      <w:tr w:rsidR="00F213CB" w:rsidRPr="005A7BEF" w14:paraId="26E58CE0" w14:textId="77777777" w:rsidTr="006B1548">
        <w:tc>
          <w:tcPr>
            <w:tcW w:w="13944" w:type="dxa"/>
            <w:gridSpan w:val="7"/>
          </w:tcPr>
          <w:tbl>
            <w:tblPr>
              <w:tblStyle w:val="TableGrid"/>
              <w:tblW w:w="0" w:type="auto"/>
              <w:tblLook w:val="04A0" w:firstRow="1" w:lastRow="0" w:firstColumn="1" w:lastColumn="0" w:noHBand="0" w:noVBand="1"/>
            </w:tblPr>
            <w:tblGrid>
              <w:gridCol w:w="4955"/>
              <w:gridCol w:w="1382"/>
              <w:gridCol w:w="1520"/>
              <w:gridCol w:w="1383"/>
              <w:gridCol w:w="1520"/>
              <w:gridCol w:w="1520"/>
              <w:gridCol w:w="1438"/>
            </w:tblGrid>
            <w:tr w:rsidR="00F213CB" w:rsidRPr="00C6149D" w14:paraId="7F5726B9" w14:textId="77777777" w:rsidTr="00842F8E">
              <w:tc>
                <w:tcPr>
                  <w:tcW w:w="4997" w:type="dxa"/>
                  <w:vAlign w:val="center"/>
                </w:tcPr>
                <w:p w14:paraId="0182451B" w14:textId="41E840AA" w:rsidR="00F213CB" w:rsidRPr="00C6149D" w:rsidRDefault="00F213CB">
                  <w:pPr>
                    <w:rPr>
                      <w:rFonts w:ascii="Arial" w:hAnsi="Arial" w:cs="Arial"/>
                      <w:sz w:val="19"/>
                      <w:szCs w:val="19"/>
                    </w:rPr>
                  </w:pPr>
                  <w:r>
                    <w:rPr>
                      <w:rFonts w:ascii="Arial" w:hAnsi="Arial" w:cs="Arial"/>
                      <w:sz w:val="19"/>
                      <w:szCs w:val="19"/>
                    </w:rPr>
                    <w:t>Q</w:t>
                  </w:r>
                  <w:r w:rsidRPr="00C6149D">
                    <w:rPr>
                      <w:rFonts w:ascii="Arial" w:hAnsi="Arial" w:cs="Arial"/>
                      <w:sz w:val="19"/>
                      <w:szCs w:val="19"/>
                    </w:rPr>
                    <w:t>13</w:t>
                  </w:r>
                  <w:r>
                    <w:rPr>
                      <w:rFonts w:ascii="Arial" w:hAnsi="Arial" w:cs="Arial"/>
                      <w:sz w:val="19"/>
                      <w:szCs w:val="19"/>
                    </w:rPr>
                    <w:t>b - a</w:t>
                  </w:r>
                  <w:r w:rsidRPr="00C6149D">
                    <w:rPr>
                      <w:rFonts w:ascii="Arial" w:hAnsi="Arial" w:cs="Arial"/>
                      <w:sz w:val="19"/>
                      <w:szCs w:val="19"/>
                    </w:rPr>
                    <w:t xml:space="preserve"> </w:t>
                  </w:r>
                  <w:r>
                    <w:rPr>
                      <w:rFonts w:ascii="Arial" w:hAnsi="Arial" w:cs="Arial"/>
                      <w:sz w:val="19"/>
                      <w:szCs w:val="19"/>
                    </w:rPr>
                    <w:t>c</w:t>
                  </w:r>
                  <w:r w:rsidRPr="00C6149D">
                    <w:rPr>
                      <w:rFonts w:ascii="Arial" w:hAnsi="Arial" w:cs="Arial"/>
                      <w:sz w:val="19"/>
                      <w:szCs w:val="19"/>
                    </w:rPr>
                    <w:t>hocolate drink    (</w:t>
                  </w:r>
                  <w:r>
                    <w:rPr>
                      <w:rFonts w:ascii="Arial" w:hAnsi="Arial" w:cs="Arial"/>
                      <w:sz w:val="19"/>
                      <w:szCs w:val="19"/>
                    </w:rPr>
                    <w:t>TIMES</w:t>
                  </w:r>
                  <w:r w:rsidRPr="00C6149D">
                    <w:rPr>
                      <w:rFonts w:ascii="Arial" w:hAnsi="Arial" w:cs="Arial"/>
                      <w:sz w:val="19"/>
                      <w:szCs w:val="19"/>
                    </w:rPr>
                    <w:t xml:space="preserve"> PER </w:t>
                  </w:r>
                  <w:r>
                    <w:rPr>
                      <w:rFonts w:ascii="Arial" w:hAnsi="Arial" w:cs="Arial"/>
                      <w:sz w:val="19"/>
                      <w:szCs w:val="19"/>
                    </w:rPr>
                    <w:t>DAY</w:t>
                  </w:r>
                  <w:r w:rsidRPr="00C6149D">
                    <w:rPr>
                      <w:rFonts w:ascii="Arial" w:hAnsi="Arial" w:cs="Arial"/>
                      <w:sz w:val="19"/>
                      <w:szCs w:val="19"/>
                    </w:rPr>
                    <w:t>)</w:t>
                  </w:r>
                </w:p>
              </w:tc>
              <w:tc>
                <w:tcPr>
                  <w:tcW w:w="1394" w:type="dxa"/>
                </w:tcPr>
                <w:p w14:paraId="7DA1CF02" w14:textId="77777777" w:rsidR="00F213CB" w:rsidRPr="00C6149D" w:rsidRDefault="00F213CB" w:rsidP="00F213CB">
                  <w:pPr>
                    <w:rPr>
                      <w:rFonts w:ascii="Arial" w:hAnsi="Arial" w:cs="Arial"/>
                      <w:sz w:val="20"/>
                      <w:szCs w:val="20"/>
                    </w:rPr>
                  </w:pPr>
                </w:p>
              </w:tc>
              <w:tc>
                <w:tcPr>
                  <w:tcW w:w="1533" w:type="dxa"/>
                </w:tcPr>
                <w:p w14:paraId="438F7464" w14:textId="77777777" w:rsidR="00F213CB" w:rsidRPr="00C6149D" w:rsidRDefault="00F213CB" w:rsidP="00F213CB">
                  <w:pPr>
                    <w:rPr>
                      <w:rFonts w:ascii="Arial" w:hAnsi="Arial" w:cs="Arial"/>
                      <w:sz w:val="20"/>
                      <w:szCs w:val="20"/>
                    </w:rPr>
                  </w:pPr>
                </w:p>
              </w:tc>
              <w:tc>
                <w:tcPr>
                  <w:tcW w:w="1395" w:type="dxa"/>
                </w:tcPr>
                <w:p w14:paraId="7170FEA9" w14:textId="77777777" w:rsidR="00F213CB" w:rsidRPr="00C6149D" w:rsidRDefault="00F213CB" w:rsidP="00F213CB">
                  <w:pPr>
                    <w:rPr>
                      <w:rFonts w:ascii="Arial" w:hAnsi="Arial" w:cs="Arial"/>
                      <w:sz w:val="20"/>
                      <w:szCs w:val="20"/>
                    </w:rPr>
                  </w:pPr>
                </w:p>
              </w:tc>
              <w:tc>
                <w:tcPr>
                  <w:tcW w:w="1533" w:type="dxa"/>
                </w:tcPr>
                <w:p w14:paraId="16E68D89" w14:textId="77777777" w:rsidR="00F213CB" w:rsidRPr="00C6149D" w:rsidRDefault="00F213CB" w:rsidP="00F213CB">
                  <w:pPr>
                    <w:rPr>
                      <w:rFonts w:ascii="Arial" w:hAnsi="Arial" w:cs="Arial"/>
                      <w:sz w:val="20"/>
                      <w:szCs w:val="20"/>
                    </w:rPr>
                  </w:pPr>
                </w:p>
              </w:tc>
              <w:tc>
                <w:tcPr>
                  <w:tcW w:w="1533" w:type="dxa"/>
                </w:tcPr>
                <w:p w14:paraId="25D0893A" w14:textId="77777777" w:rsidR="00F213CB" w:rsidRPr="00C6149D" w:rsidRDefault="00F213CB" w:rsidP="00F213CB">
                  <w:pPr>
                    <w:rPr>
                      <w:rFonts w:ascii="Arial" w:hAnsi="Arial" w:cs="Arial"/>
                      <w:sz w:val="20"/>
                      <w:szCs w:val="20"/>
                    </w:rPr>
                  </w:pPr>
                </w:p>
              </w:tc>
              <w:tc>
                <w:tcPr>
                  <w:tcW w:w="1451" w:type="dxa"/>
                </w:tcPr>
                <w:p w14:paraId="4C2D4259" w14:textId="77777777" w:rsidR="00F213CB" w:rsidRPr="00C6149D" w:rsidRDefault="00F213CB" w:rsidP="00F213CB">
                  <w:pPr>
                    <w:rPr>
                      <w:rFonts w:ascii="Arial" w:hAnsi="Arial" w:cs="Arial"/>
                      <w:sz w:val="20"/>
                      <w:szCs w:val="20"/>
                    </w:rPr>
                  </w:pPr>
                </w:p>
              </w:tc>
            </w:tr>
          </w:tbl>
          <w:p w14:paraId="20C0FE39" w14:textId="13DC1B4A" w:rsidR="00F213CB" w:rsidRPr="00842F8E" w:rsidRDefault="00F213CB" w:rsidP="00F213CB">
            <w:pPr>
              <w:rPr>
                <w:rFonts w:ascii="Arial" w:hAnsi="Arial" w:cs="Arial"/>
                <w:sz w:val="20"/>
                <w:szCs w:val="20"/>
              </w:rPr>
            </w:pPr>
          </w:p>
        </w:tc>
      </w:tr>
    </w:tbl>
    <w:p w14:paraId="58C15558" w14:textId="77777777" w:rsidR="00577FD5" w:rsidRPr="005A7BEF" w:rsidRDefault="00577FD5" w:rsidP="005A7BEF">
      <w:pPr>
        <w:rPr>
          <w:rFonts w:ascii="Arial" w:hAnsi="Arial" w:cs="Arial"/>
          <w:sz w:val="20"/>
          <w:szCs w:val="20"/>
        </w:rPr>
      </w:pPr>
    </w:p>
    <w:p w14:paraId="240C8BD2" w14:textId="327BA2E9" w:rsidR="00577FD5" w:rsidRDefault="00577FD5" w:rsidP="005A7BEF">
      <w:pPr>
        <w:rPr>
          <w:rFonts w:ascii="Arial" w:hAnsi="Arial" w:cs="Arial"/>
          <w:sz w:val="20"/>
          <w:szCs w:val="20"/>
        </w:rPr>
      </w:pPr>
      <w:r w:rsidRPr="005A7BEF">
        <w:rPr>
          <w:rFonts w:ascii="Arial" w:hAnsi="Arial" w:cs="Arial"/>
          <w:sz w:val="20"/>
          <w:szCs w:val="20"/>
        </w:rPr>
        <w:br w:type="page"/>
      </w:r>
    </w:p>
    <w:p w14:paraId="4C25987D" w14:textId="792154A8" w:rsidR="00365643" w:rsidRPr="00842F8E" w:rsidRDefault="00365643" w:rsidP="005A7BEF">
      <w:pPr>
        <w:rPr>
          <w:rFonts w:ascii="Arial" w:hAnsi="Arial" w:cs="Arial"/>
          <w:b/>
          <w:sz w:val="20"/>
          <w:szCs w:val="20"/>
        </w:rPr>
      </w:pPr>
      <w:r>
        <w:rPr>
          <w:rFonts w:ascii="Arial" w:hAnsi="Arial" w:cs="Arial"/>
          <w:sz w:val="20"/>
          <w:szCs w:val="20"/>
        </w:rPr>
        <w:lastRenderedPageBreak/>
        <w:t>&gt;&gt;</w:t>
      </w:r>
      <w:r>
        <w:rPr>
          <w:rFonts w:ascii="Arial" w:hAnsi="Arial" w:cs="Arial"/>
          <w:b/>
          <w:sz w:val="20"/>
          <w:szCs w:val="20"/>
        </w:rPr>
        <w:t>REPEAT FROM BEGINNING OF TESTING SECTION FOR NEXT HH MEMBER</w:t>
      </w:r>
    </w:p>
    <w:p w14:paraId="3EF5F16D" w14:textId="1D589286" w:rsidR="00365643" w:rsidRDefault="00365643" w:rsidP="005A7BEF">
      <w:pPr>
        <w:rPr>
          <w:rFonts w:ascii="Arial" w:hAnsi="Arial" w:cs="Arial"/>
          <w:sz w:val="20"/>
          <w:szCs w:val="20"/>
        </w:rPr>
      </w:pPr>
    </w:p>
    <w:p w14:paraId="69F9DCDE" w14:textId="77777777" w:rsidR="00365643" w:rsidRPr="005A7BEF" w:rsidRDefault="00365643" w:rsidP="005A7BEF">
      <w:pPr>
        <w:rPr>
          <w:rFonts w:ascii="Arial" w:hAnsi="Arial" w:cs="Arial"/>
          <w:b/>
          <w:bCs/>
          <w:sz w:val="20"/>
          <w:szCs w:val="20"/>
        </w:rPr>
      </w:pPr>
    </w:p>
    <w:p w14:paraId="7C57678B" w14:textId="6642ADB9" w:rsidR="00C9109C" w:rsidRPr="005A7BEF" w:rsidRDefault="007A2C57" w:rsidP="005A7BEF">
      <w:pPr>
        <w:pStyle w:val="Heading2"/>
        <w:rPr>
          <w:rFonts w:ascii="Arial" w:hAnsi="Arial" w:cs="Arial"/>
          <w:color w:val="auto"/>
          <w:sz w:val="20"/>
          <w:szCs w:val="20"/>
        </w:rPr>
      </w:pPr>
      <w:bookmarkStart w:id="78" w:name="_Toc516617793"/>
      <w:r w:rsidRPr="005A7BEF">
        <w:rPr>
          <w:rFonts w:ascii="Arial" w:hAnsi="Arial" w:cs="Arial"/>
          <w:color w:val="auto"/>
          <w:sz w:val="20"/>
          <w:szCs w:val="20"/>
        </w:rPr>
        <w:t>PART F</w:t>
      </w:r>
      <w:r w:rsidR="00DE6F0C" w:rsidRPr="005A7BEF">
        <w:rPr>
          <w:rFonts w:ascii="Arial" w:hAnsi="Arial" w:cs="Arial"/>
          <w:color w:val="auto"/>
          <w:sz w:val="20"/>
          <w:szCs w:val="20"/>
        </w:rPr>
        <w:t>: EMPLOYMENT</w:t>
      </w:r>
      <w:bookmarkEnd w:id="65"/>
      <w:bookmarkEnd w:id="78"/>
    </w:p>
    <w:p w14:paraId="51B492F5" w14:textId="442BDE3E" w:rsidR="00077964" w:rsidRPr="005A7BEF" w:rsidRDefault="006E13C6" w:rsidP="005A7BEF">
      <w:pPr>
        <w:pStyle w:val="Heading3"/>
        <w:rPr>
          <w:rFonts w:ascii="Arial" w:hAnsi="Arial" w:cs="Arial"/>
          <w:color w:val="auto"/>
          <w:sz w:val="20"/>
          <w:szCs w:val="20"/>
        </w:rPr>
      </w:pPr>
      <w:bookmarkStart w:id="79" w:name="_Ref512425360"/>
      <w:bookmarkStart w:id="80" w:name="_Toc516617794"/>
      <w:r w:rsidRPr="005A7BEF">
        <w:rPr>
          <w:rFonts w:ascii="Arial" w:hAnsi="Arial" w:cs="Arial"/>
          <w:color w:val="auto"/>
          <w:sz w:val="20"/>
          <w:szCs w:val="20"/>
        </w:rPr>
        <w:t>0</w:t>
      </w:r>
      <w:r w:rsidR="00AA2D8B" w:rsidRPr="005A7BEF">
        <w:rPr>
          <w:rFonts w:ascii="Arial" w:hAnsi="Arial" w:cs="Arial"/>
          <w:color w:val="auto"/>
          <w:sz w:val="20"/>
          <w:szCs w:val="20"/>
        </w:rPr>
        <w:t>. EMPLOYMENT SCREENER.</w:t>
      </w:r>
      <w:bookmarkEnd w:id="79"/>
      <w:bookmarkEnd w:id="80"/>
    </w:p>
    <w:p w14:paraId="1776B2BF" w14:textId="6146D3DC" w:rsidR="00CA6E2A" w:rsidRDefault="00472889" w:rsidP="005A7BEF">
      <w:pPr>
        <w:contextualSpacing/>
        <w:rPr>
          <w:rFonts w:ascii="Arial" w:hAnsi="Arial" w:cs="Arial"/>
          <w:i/>
          <w:sz w:val="20"/>
          <w:szCs w:val="20"/>
        </w:rPr>
      </w:pPr>
      <w:r w:rsidRPr="005A7BEF">
        <w:rPr>
          <w:rFonts w:ascii="Arial" w:hAnsi="Arial" w:cs="Arial"/>
          <w:i/>
          <w:sz w:val="20"/>
          <w:szCs w:val="20"/>
        </w:rPr>
        <w:t>(Identification of household members for various economic modules from age 7 and above)</w:t>
      </w:r>
    </w:p>
    <w:p w14:paraId="35AE5BF4" w14:textId="64A4A581" w:rsidR="00810ACC" w:rsidRDefault="00810ACC" w:rsidP="005A7BEF">
      <w:pPr>
        <w:contextualSpacing/>
        <w:rPr>
          <w:rFonts w:ascii="Arial" w:hAnsi="Arial" w:cs="Arial"/>
          <w:i/>
          <w:sz w:val="20"/>
          <w:szCs w:val="20"/>
        </w:rPr>
      </w:pPr>
    </w:p>
    <w:p w14:paraId="1B6E3728" w14:textId="2425A7BE" w:rsidR="007C4537" w:rsidRDefault="007C4537" w:rsidP="005A7BEF">
      <w:pPr>
        <w:contextualSpacing/>
        <w:rPr>
          <w:rFonts w:ascii="Arial" w:hAnsi="Arial" w:cs="Arial"/>
          <w:i/>
          <w:sz w:val="20"/>
          <w:szCs w:val="20"/>
        </w:rPr>
      </w:pPr>
    </w:p>
    <w:p w14:paraId="53A0D9D2" w14:textId="5221C1F5" w:rsidR="009E6651" w:rsidRPr="001403DE" w:rsidRDefault="009E6651" w:rsidP="009E6651">
      <w:pPr>
        <w:contextualSpacing/>
        <w:rPr>
          <w:rFonts w:ascii="Arial" w:hAnsi="Arial" w:cs="Arial"/>
          <w:sz w:val="20"/>
          <w:szCs w:val="20"/>
        </w:rPr>
      </w:pPr>
      <w:r w:rsidRPr="00134EC2">
        <w:rPr>
          <w:rFonts w:ascii="Arial" w:hAnsi="Arial" w:cs="Arial"/>
          <w:b/>
          <w:bCs/>
          <w:sz w:val="20"/>
          <w:szCs w:val="20"/>
        </w:rPr>
        <w:t>Who is the person answering these questions about [Name]?</w:t>
      </w:r>
    </w:p>
    <w:p w14:paraId="7B41A588" w14:textId="46D8CDBE" w:rsidR="007C4537" w:rsidRDefault="007C4537" w:rsidP="005A7BEF">
      <w:pPr>
        <w:contextualSpacing/>
        <w:rPr>
          <w:rFonts w:ascii="Arial" w:hAnsi="Arial" w:cs="Arial"/>
          <w:i/>
          <w:sz w:val="20"/>
          <w:szCs w:val="20"/>
        </w:rPr>
      </w:pPr>
    </w:p>
    <w:p w14:paraId="0659D36F" w14:textId="00F2F541" w:rsidR="009E6651" w:rsidRPr="001403DE" w:rsidRDefault="009E6651" w:rsidP="005A7BEF">
      <w:pPr>
        <w:contextualSpacing/>
        <w:rPr>
          <w:rFonts w:ascii="Arial" w:hAnsi="Arial" w:cs="Arial"/>
          <w:sz w:val="20"/>
          <w:szCs w:val="20"/>
        </w:rPr>
      </w:pPr>
      <w:r>
        <w:rPr>
          <w:rFonts w:ascii="Arial" w:hAnsi="Arial" w:cs="Arial"/>
          <w:sz w:val="20"/>
          <w:szCs w:val="20"/>
        </w:rPr>
        <w:t>Please enter name and ID _______________________________________________________</w:t>
      </w:r>
    </w:p>
    <w:p w14:paraId="25172E7E" w14:textId="77777777" w:rsidR="00810ACC" w:rsidRPr="005A7BEF" w:rsidRDefault="00810ACC" w:rsidP="005A7BEF">
      <w:pPr>
        <w:contextualSpacing/>
        <w:rPr>
          <w:rFonts w:ascii="Arial" w:hAnsi="Arial" w:cs="Arial"/>
          <w:i/>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45"/>
        <w:gridCol w:w="824"/>
        <w:gridCol w:w="825"/>
        <w:gridCol w:w="825"/>
        <w:gridCol w:w="825"/>
        <w:gridCol w:w="825"/>
        <w:gridCol w:w="749"/>
        <w:gridCol w:w="709"/>
        <w:gridCol w:w="709"/>
        <w:gridCol w:w="709"/>
        <w:gridCol w:w="775"/>
      </w:tblGrid>
      <w:tr w:rsidR="00077964" w:rsidRPr="005A7BEF" w14:paraId="24F2D6E3" w14:textId="77777777" w:rsidTr="009E67FC">
        <w:trPr>
          <w:trHeight w:val="337"/>
          <w:tblHeader/>
        </w:trPr>
        <w:tc>
          <w:tcPr>
            <w:tcW w:w="2323" w:type="pct"/>
            <w:shd w:val="clear" w:color="auto" w:fill="A6A6A6" w:themeFill="background1" w:themeFillShade="A6"/>
            <w:vAlign w:val="center"/>
          </w:tcPr>
          <w:p w14:paraId="3FB418E3"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Member ID</w:t>
            </w:r>
          </w:p>
        </w:tc>
        <w:tc>
          <w:tcPr>
            <w:tcW w:w="284" w:type="pct"/>
            <w:shd w:val="clear" w:color="auto" w:fill="A6A6A6" w:themeFill="background1" w:themeFillShade="A6"/>
          </w:tcPr>
          <w:p w14:paraId="7B2B8B96"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1</w:t>
            </w:r>
          </w:p>
        </w:tc>
        <w:tc>
          <w:tcPr>
            <w:tcW w:w="284" w:type="pct"/>
            <w:shd w:val="clear" w:color="auto" w:fill="A6A6A6" w:themeFill="background1" w:themeFillShade="A6"/>
          </w:tcPr>
          <w:p w14:paraId="5096F280"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2</w:t>
            </w:r>
          </w:p>
        </w:tc>
        <w:tc>
          <w:tcPr>
            <w:tcW w:w="284" w:type="pct"/>
            <w:shd w:val="clear" w:color="auto" w:fill="A6A6A6" w:themeFill="background1" w:themeFillShade="A6"/>
          </w:tcPr>
          <w:p w14:paraId="49E1FFD3"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3</w:t>
            </w:r>
          </w:p>
        </w:tc>
        <w:tc>
          <w:tcPr>
            <w:tcW w:w="284" w:type="pct"/>
            <w:shd w:val="clear" w:color="auto" w:fill="A6A6A6" w:themeFill="background1" w:themeFillShade="A6"/>
          </w:tcPr>
          <w:p w14:paraId="7E202DFF"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4</w:t>
            </w:r>
          </w:p>
        </w:tc>
        <w:tc>
          <w:tcPr>
            <w:tcW w:w="284" w:type="pct"/>
            <w:shd w:val="clear" w:color="auto" w:fill="A6A6A6" w:themeFill="background1" w:themeFillShade="A6"/>
          </w:tcPr>
          <w:p w14:paraId="33918281"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5</w:t>
            </w:r>
          </w:p>
        </w:tc>
        <w:tc>
          <w:tcPr>
            <w:tcW w:w="258" w:type="pct"/>
            <w:shd w:val="clear" w:color="auto" w:fill="A6A6A6" w:themeFill="background1" w:themeFillShade="A6"/>
            <w:vAlign w:val="center"/>
          </w:tcPr>
          <w:p w14:paraId="704853DF"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6</w:t>
            </w:r>
          </w:p>
          <w:p w14:paraId="21C67704" w14:textId="77777777" w:rsidR="00077964" w:rsidRPr="005A7BEF" w:rsidRDefault="00077964" w:rsidP="005A7BEF">
            <w:pPr>
              <w:jc w:val="center"/>
              <w:rPr>
                <w:rFonts w:ascii="Arial" w:hAnsi="Arial" w:cs="Arial"/>
                <w:b/>
                <w:sz w:val="16"/>
                <w:szCs w:val="16"/>
              </w:rPr>
            </w:pPr>
          </w:p>
        </w:tc>
        <w:tc>
          <w:tcPr>
            <w:tcW w:w="244" w:type="pct"/>
            <w:shd w:val="clear" w:color="auto" w:fill="A6A6A6" w:themeFill="background1" w:themeFillShade="A6"/>
          </w:tcPr>
          <w:p w14:paraId="55D0A899"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7</w:t>
            </w:r>
          </w:p>
        </w:tc>
        <w:tc>
          <w:tcPr>
            <w:tcW w:w="244" w:type="pct"/>
            <w:shd w:val="clear" w:color="auto" w:fill="A6A6A6" w:themeFill="background1" w:themeFillShade="A6"/>
          </w:tcPr>
          <w:p w14:paraId="40E0CEBF"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8</w:t>
            </w:r>
          </w:p>
        </w:tc>
        <w:tc>
          <w:tcPr>
            <w:tcW w:w="244" w:type="pct"/>
            <w:shd w:val="clear" w:color="auto" w:fill="A6A6A6" w:themeFill="background1" w:themeFillShade="A6"/>
          </w:tcPr>
          <w:p w14:paraId="0B685513" w14:textId="77777777" w:rsidR="00077964" w:rsidRPr="005A7BEF" w:rsidRDefault="00077964" w:rsidP="005A7BEF">
            <w:pPr>
              <w:jc w:val="center"/>
              <w:rPr>
                <w:rFonts w:ascii="Arial" w:hAnsi="Arial" w:cs="Arial"/>
                <w:b/>
                <w:sz w:val="16"/>
                <w:szCs w:val="16"/>
              </w:rPr>
            </w:pPr>
            <w:r w:rsidRPr="005A7BEF">
              <w:rPr>
                <w:rFonts w:ascii="Arial" w:hAnsi="Arial" w:cs="Arial"/>
                <w:b/>
                <w:sz w:val="16"/>
                <w:szCs w:val="16"/>
              </w:rPr>
              <w:t>9</w:t>
            </w:r>
          </w:p>
        </w:tc>
        <w:tc>
          <w:tcPr>
            <w:tcW w:w="267" w:type="pct"/>
            <w:shd w:val="clear" w:color="auto" w:fill="A6A6A6" w:themeFill="background1" w:themeFillShade="A6"/>
            <w:vAlign w:val="center"/>
          </w:tcPr>
          <w:p w14:paraId="3C946BA8" w14:textId="77777777" w:rsidR="00077964" w:rsidRPr="005A7BEF" w:rsidRDefault="00077964" w:rsidP="005A7BEF">
            <w:pPr>
              <w:rPr>
                <w:rFonts w:ascii="Arial" w:hAnsi="Arial" w:cs="Arial"/>
                <w:b/>
                <w:sz w:val="16"/>
                <w:szCs w:val="16"/>
              </w:rPr>
            </w:pPr>
            <w:r w:rsidRPr="005A7BEF">
              <w:rPr>
                <w:rFonts w:ascii="Arial" w:hAnsi="Arial" w:cs="Arial"/>
                <w:b/>
                <w:sz w:val="16"/>
                <w:szCs w:val="16"/>
              </w:rPr>
              <w:t>10</w:t>
            </w:r>
          </w:p>
        </w:tc>
      </w:tr>
      <w:tr w:rsidR="00077964" w:rsidRPr="007C4537" w14:paraId="36A12D73" w14:textId="77777777" w:rsidTr="009E67FC">
        <w:trPr>
          <w:trHeight w:val="360"/>
        </w:trPr>
        <w:tc>
          <w:tcPr>
            <w:tcW w:w="2323" w:type="pct"/>
          </w:tcPr>
          <w:p w14:paraId="01C4696C" w14:textId="68B0AEAA" w:rsidR="00077964" w:rsidRPr="001403DE" w:rsidRDefault="006F7484" w:rsidP="005A7BEF">
            <w:pPr>
              <w:autoSpaceDE w:val="0"/>
              <w:snapToGrid w:val="0"/>
              <w:rPr>
                <w:rFonts w:ascii="Arial" w:hAnsi="Arial" w:cs="Arial"/>
                <w:b/>
                <w:bCs/>
                <w:sz w:val="20"/>
                <w:szCs w:val="20"/>
              </w:rPr>
            </w:pPr>
            <w:r w:rsidRPr="001403DE">
              <w:rPr>
                <w:rFonts w:ascii="Arial" w:hAnsi="Arial" w:cs="Arial"/>
                <w:b/>
                <w:bCs/>
                <w:sz w:val="20"/>
                <w:szCs w:val="20"/>
              </w:rPr>
              <w:t>Q</w:t>
            </w:r>
            <w:r w:rsidR="00077964" w:rsidRPr="001403DE">
              <w:rPr>
                <w:rFonts w:ascii="Arial" w:hAnsi="Arial" w:cs="Arial"/>
                <w:b/>
                <w:bCs/>
                <w:sz w:val="20"/>
                <w:szCs w:val="20"/>
              </w:rPr>
              <w:t xml:space="preserve">1: Is </w:t>
            </w:r>
            <w:r w:rsidR="007C4537" w:rsidRPr="001403DE">
              <w:rPr>
                <w:rFonts w:ascii="Arial" w:hAnsi="Arial" w:cs="Arial"/>
                <w:b/>
                <w:bCs/>
                <w:sz w:val="20"/>
                <w:szCs w:val="20"/>
              </w:rPr>
              <w:t>[</w:t>
            </w:r>
            <w:r w:rsidR="00077964" w:rsidRPr="001403DE">
              <w:rPr>
                <w:rFonts w:ascii="Arial" w:hAnsi="Arial" w:cs="Arial"/>
                <w:b/>
                <w:bCs/>
                <w:sz w:val="20"/>
                <w:szCs w:val="20"/>
              </w:rPr>
              <w:t>Name</w:t>
            </w:r>
            <w:r w:rsidR="007C4537" w:rsidRPr="001403DE">
              <w:rPr>
                <w:rFonts w:ascii="Arial" w:hAnsi="Arial" w:cs="Arial"/>
                <w:b/>
                <w:bCs/>
                <w:sz w:val="20"/>
                <w:szCs w:val="20"/>
              </w:rPr>
              <w:t>]</w:t>
            </w:r>
            <w:r w:rsidR="00077964" w:rsidRPr="001403DE">
              <w:rPr>
                <w:rFonts w:ascii="Arial" w:hAnsi="Arial" w:cs="Arial"/>
                <w:b/>
                <w:bCs/>
                <w:sz w:val="20"/>
                <w:szCs w:val="20"/>
              </w:rPr>
              <w:t xml:space="preserve"> currently a paid employed worker?</w:t>
            </w:r>
          </w:p>
          <w:p w14:paraId="670CF55A"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t>1.Yes</w:t>
            </w:r>
          </w:p>
          <w:p w14:paraId="772D6279"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t>5. No</w:t>
            </w:r>
          </w:p>
        </w:tc>
        <w:tc>
          <w:tcPr>
            <w:tcW w:w="284" w:type="pct"/>
          </w:tcPr>
          <w:p w14:paraId="2327B89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45E048D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4857932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62B6508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073D59A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7A58ED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0564F3B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0CE7979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2BB048D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4E71BA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58" w:type="pct"/>
          </w:tcPr>
          <w:p w14:paraId="511D7ED5"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73979A0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19FDDB6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AD71A3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6914BBD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B77127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020CB75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CE1BF4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67" w:type="pct"/>
          </w:tcPr>
          <w:p w14:paraId="3B749FC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0422659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r>
      <w:tr w:rsidR="00077964" w:rsidRPr="007C4537" w14:paraId="4121FABD" w14:textId="77777777" w:rsidTr="009E67FC">
        <w:trPr>
          <w:trHeight w:val="337"/>
        </w:trPr>
        <w:tc>
          <w:tcPr>
            <w:tcW w:w="2323" w:type="pct"/>
          </w:tcPr>
          <w:p w14:paraId="60596074" w14:textId="692A702E" w:rsidR="00077964" w:rsidRPr="001403DE" w:rsidRDefault="006F7484" w:rsidP="005A7BEF">
            <w:pPr>
              <w:rPr>
                <w:rFonts w:ascii="Arial" w:hAnsi="Arial" w:cs="Arial"/>
                <w:b/>
                <w:bCs/>
                <w:sz w:val="20"/>
                <w:szCs w:val="20"/>
              </w:rPr>
            </w:pPr>
            <w:r w:rsidRPr="001403DE">
              <w:rPr>
                <w:rFonts w:ascii="Arial" w:hAnsi="Arial" w:cs="Arial"/>
                <w:b/>
                <w:bCs/>
                <w:sz w:val="20"/>
                <w:szCs w:val="20"/>
              </w:rPr>
              <w:t>Q</w:t>
            </w:r>
            <w:r w:rsidR="00077964" w:rsidRPr="001403DE">
              <w:rPr>
                <w:rFonts w:ascii="Arial" w:hAnsi="Arial" w:cs="Arial"/>
                <w:b/>
                <w:bCs/>
                <w:sz w:val="20"/>
                <w:szCs w:val="20"/>
              </w:rPr>
              <w:t xml:space="preserve">2: Is </w:t>
            </w:r>
            <w:r w:rsidR="007C4537" w:rsidRPr="001403DE">
              <w:rPr>
                <w:rFonts w:ascii="Arial" w:hAnsi="Arial" w:cs="Arial"/>
                <w:b/>
                <w:bCs/>
                <w:sz w:val="20"/>
                <w:szCs w:val="20"/>
              </w:rPr>
              <w:t xml:space="preserve">[Name] </w:t>
            </w:r>
            <w:r w:rsidR="00077964" w:rsidRPr="001403DE">
              <w:rPr>
                <w:rFonts w:ascii="Arial" w:hAnsi="Arial" w:cs="Arial"/>
                <w:b/>
                <w:bCs/>
                <w:sz w:val="20"/>
                <w:szCs w:val="20"/>
              </w:rPr>
              <w:t>currently the owner or operator of a household non-farm enterprise?</w:t>
            </w:r>
          </w:p>
          <w:p w14:paraId="5FD62D83"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t>1.Yes</w:t>
            </w:r>
          </w:p>
          <w:p w14:paraId="369CDF98" w14:textId="77777777" w:rsidR="00077964" w:rsidRPr="001403DE" w:rsidRDefault="00077964" w:rsidP="005A7BEF">
            <w:pPr>
              <w:rPr>
                <w:rFonts w:ascii="Arial" w:hAnsi="Arial" w:cs="Arial"/>
                <w:b/>
                <w:sz w:val="20"/>
                <w:szCs w:val="20"/>
              </w:rPr>
            </w:pPr>
            <w:r w:rsidRPr="001403DE">
              <w:rPr>
                <w:rFonts w:ascii="Arial" w:hAnsi="Arial" w:cs="Arial"/>
                <w:bCs/>
                <w:sz w:val="20"/>
                <w:szCs w:val="20"/>
              </w:rPr>
              <w:t>5. No</w:t>
            </w:r>
          </w:p>
        </w:tc>
        <w:tc>
          <w:tcPr>
            <w:tcW w:w="284" w:type="pct"/>
          </w:tcPr>
          <w:p w14:paraId="3B3A9E5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2DA2EF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1747FFF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4033587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0CD657E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5F6FE0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3F7B31F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7438ED7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46FB613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4CDA3F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58" w:type="pct"/>
          </w:tcPr>
          <w:p w14:paraId="5017456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7CDFC4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2454C9D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63CF71C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284DB09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477D93D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379E3F6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4CF43700"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67" w:type="pct"/>
          </w:tcPr>
          <w:p w14:paraId="4FEEE53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ADD9175"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r>
      <w:tr w:rsidR="00077964" w:rsidRPr="007C4537" w14:paraId="0E9A6EA4" w14:textId="77777777" w:rsidTr="009E67FC">
        <w:trPr>
          <w:trHeight w:val="260"/>
        </w:trPr>
        <w:tc>
          <w:tcPr>
            <w:tcW w:w="2323" w:type="pct"/>
          </w:tcPr>
          <w:p w14:paraId="4F9CF834" w14:textId="7F688720" w:rsidR="00077964" w:rsidRPr="001403DE" w:rsidRDefault="006F7484" w:rsidP="005A7BEF">
            <w:pPr>
              <w:rPr>
                <w:rFonts w:ascii="Arial" w:hAnsi="Arial" w:cs="Arial"/>
                <w:b/>
                <w:bCs/>
                <w:sz w:val="20"/>
                <w:szCs w:val="20"/>
              </w:rPr>
            </w:pPr>
            <w:r w:rsidRPr="001403DE">
              <w:rPr>
                <w:rFonts w:ascii="Arial" w:hAnsi="Arial" w:cs="Arial"/>
                <w:b/>
                <w:bCs/>
                <w:sz w:val="20"/>
                <w:szCs w:val="20"/>
              </w:rPr>
              <w:t>Q</w:t>
            </w:r>
            <w:r w:rsidR="00077964" w:rsidRPr="001403DE">
              <w:rPr>
                <w:rFonts w:ascii="Arial" w:hAnsi="Arial" w:cs="Arial"/>
                <w:b/>
                <w:bCs/>
                <w:sz w:val="20"/>
                <w:szCs w:val="20"/>
              </w:rPr>
              <w:t xml:space="preserve">3: Is </w:t>
            </w:r>
            <w:r w:rsidR="009E6651" w:rsidRPr="00134EC2">
              <w:rPr>
                <w:rFonts w:ascii="Arial" w:hAnsi="Arial" w:cs="Arial"/>
                <w:b/>
                <w:bCs/>
                <w:sz w:val="20"/>
                <w:szCs w:val="20"/>
              </w:rPr>
              <w:t xml:space="preserve">[Name] </w:t>
            </w:r>
            <w:r w:rsidR="00077964" w:rsidRPr="001403DE">
              <w:rPr>
                <w:rFonts w:ascii="Arial" w:hAnsi="Arial" w:cs="Arial"/>
                <w:b/>
                <w:bCs/>
                <w:sz w:val="20"/>
                <w:szCs w:val="20"/>
              </w:rPr>
              <w:t>currently a contributing worker in a household non-farm enterprise?</w:t>
            </w:r>
          </w:p>
          <w:p w14:paraId="53EAD109"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t>1.Yes</w:t>
            </w:r>
          </w:p>
          <w:p w14:paraId="7262208E" w14:textId="77777777" w:rsidR="00077964" w:rsidRPr="001403DE" w:rsidRDefault="00077964" w:rsidP="005A7BEF">
            <w:pPr>
              <w:rPr>
                <w:rFonts w:ascii="Arial" w:hAnsi="Arial" w:cs="Arial"/>
                <w:sz w:val="20"/>
                <w:szCs w:val="20"/>
              </w:rPr>
            </w:pPr>
            <w:r w:rsidRPr="001403DE">
              <w:rPr>
                <w:rFonts w:ascii="Arial" w:hAnsi="Arial" w:cs="Arial"/>
                <w:bCs/>
                <w:sz w:val="20"/>
                <w:szCs w:val="20"/>
              </w:rPr>
              <w:t>5. No</w:t>
            </w:r>
          </w:p>
        </w:tc>
        <w:tc>
          <w:tcPr>
            <w:tcW w:w="284" w:type="pct"/>
          </w:tcPr>
          <w:p w14:paraId="3987E31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D1EEA3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160B9D5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6A0D5C5"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7335D05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72876BE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5043815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48C4D8C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42BCB6F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CC3DA7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58" w:type="pct"/>
          </w:tcPr>
          <w:p w14:paraId="60A05AD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02CB08D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421EBBD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01895C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3A37A58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03D5ED8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41064AC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97096DB"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67" w:type="pct"/>
          </w:tcPr>
          <w:p w14:paraId="5F58171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17B9F48"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r>
      <w:tr w:rsidR="00077964" w:rsidRPr="007C4537" w14:paraId="2F5CFC61" w14:textId="77777777" w:rsidTr="009E67FC">
        <w:trPr>
          <w:trHeight w:val="269"/>
        </w:trPr>
        <w:tc>
          <w:tcPr>
            <w:tcW w:w="2323" w:type="pct"/>
          </w:tcPr>
          <w:p w14:paraId="5593491E" w14:textId="016E612F" w:rsidR="00077964" w:rsidRPr="001403DE" w:rsidRDefault="006F7484" w:rsidP="005A7BEF">
            <w:pPr>
              <w:rPr>
                <w:rFonts w:ascii="Arial" w:hAnsi="Arial" w:cs="Arial"/>
                <w:b/>
                <w:bCs/>
                <w:sz w:val="20"/>
                <w:szCs w:val="20"/>
              </w:rPr>
            </w:pPr>
            <w:r w:rsidRPr="001403DE">
              <w:rPr>
                <w:rFonts w:ascii="Arial" w:hAnsi="Arial" w:cs="Arial"/>
                <w:b/>
                <w:bCs/>
                <w:sz w:val="20"/>
                <w:szCs w:val="20"/>
              </w:rPr>
              <w:t>Q</w:t>
            </w:r>
            <w:r w:rsidR="00077964" w:rsidRPr="001403DE">
              <w:rPr>
                <w:rFonts w:ascii="Arial" w:hAnsi="Arial" w:cs="Arial"/>
                <w:b/>
                <w:bCs/>
                <w:sz w:val="20"/>
                <w:szCs w:val="20"/>
              </w:rPr>
              <w:t xml:space="preserve">4: Is </w:t>
            </w:r>
            <w:r w:rsidR="009E6651" w:rsidRPr="00134EC2">
              <w:rPr>
                <w:rFonts w:ascii="Arial" w:hAnsi="Arial" w:cs="Arial"/>
                <w:b/>
                <w:bCs/>
                <w:sz w:val="20"/>
                <w:szCs w:val="20"/>
              </w:rPr>
              <w:t xml:space="preserve">[Name] </w:t>
            </w:r>
            <w:r w:rsidR="00077964" w:rsidRPr="001403DE">
              <w:rPr>
                <w:rFonts w:ascii="Arial" w:hAnsi="Arial" w:cs="Arial"/>
                <w:b/>
                <w:bCs/>
                <w:sz w:val="20"/>
                <w:szCs w:val="20"/>
              </w:rPr>
              <w:t>currently the owner or the holder of a farm plot?</w:t>
            </w:r>
          </w:p>
          <w:p w14:paraId="0E68DEF1"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t>1.Yes</w:t>
            </w:r>
          </w:p>
          <w:p w14:paraId="683D6B43" w14:textId="77777777" w:rsidR="00077964" w:rsidRPr="001403DE" w:rsidRDefault="00077964" w:rsidP="005A7BEF">
            <w:pPr>
              <w:rPr>
                <w:rFonts w:ascii="Arial" w:hAnsi="Arial" w:cs="Arial"/>
                <w:b/>
                <w:sz w:val="20"/>
                <w:szCs w:val="20"/>
              </w:rPr>
            </w:pPr>
            <w:r w:rsidRPr="001403DE">
              <w:rPr>
                <w:rFonts w:ascii="Arial" w:hAnsi="Arial" w:cs="Arial"/>
                <w:bCs/>
                <w:sz w:val="20"/>
                <w:szCs w:val="20"/>
              </w:rPr>
              <w:t>5. No</w:t>
            </w:r>
          </w:p>
        </w:tc>
        <w:tc>
          <w:tcPr>
            <w:tcW w:w="284" w:type="pct"/>
          </w:tcPr>
          <w:p w14:paraId="1748CD8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F013B8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4D55D6E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7122377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48B7422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9727FC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789BECE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0DD037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09DA84B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F22E2F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58" w:type="pct"/>
          </w:tcPr>
          <w:p w14:paraId="186AAA5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4F15F92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1903A7A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C42A54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63CA795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699CF5E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4593C60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1213CE8"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67" w:type="pct"/>
          </w:tcPr>
          <w:p w14:paraId="032A70D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0E38AD4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r>
      <w:tr w:rsidR="00077964" w:rsidRPr="007C4537" w14:paraId="45A389DF" w14:textId="77777777" w:rsidTr="009E67FC">
        <w:trPr>
          <w:trHeight w:val="251"/>
        </w:trPr>
        <w:tc>
          <w:tcPr>
            <w:tcW w:w="2323" w:type="pct"/>
          </w:tcPr>
          <w:p w14:paraId="1D4ACF76" w14:textId="58CF642A" w:rsidR="00077964" w:rsidRPr="001403DE" w:rsidRDefault="006F7484" w:rsidP="005A7BEF">
            <w:pPr>
              <w:rPr>
                <w:rFonts w:ascii="Arial" w:hAnsi="Arial" w:cs="Arial"/>
                <w:b/>
                <w:bCs/>
                <w:sz w:val="20"/>
                <w:szCs w:val="20"/>
              </w:rPr>
            </w:pPr>
            <w:r w:rsidRPr="001403DE">
              <w:rPr>
                <w:rFonts w:ascii="Arial" w:hAnsi="Arial" w:cs="Arial"/>
                <w:b/>
                <w:bCs/>
                <w:sz w:val="20"/>
                <w:szCs w:val="20"/>
              </w:rPr>
              <w:t>Q</w:t>
            </w:r>
            <w:r w:rsidR="00077964" w:rsidRPr="001403DE">
              <w:rPr>
                <w:rFonts w:ascii="Arial" w:hAnsi="Arial" w:cs="Arial"/>
                <w:b/>
                <w:bCs/>
                <w:sz w:val="20"/>
                <w:szCs w:val="20"/>
              </w:rPr>
              <w:t xml:space="preserve">5: Is </w:t>
            </w:r>
            <w:r w:rsidR="009E6651" w:rsidRPr="00134EC2">
              <w:rPr>
                <w:rFonts w:ascii="Arial" w:hAnsi="Arial" w:cs="Arial"/>
                <w:b/>
                <w:bCs/>
                <w:sz w:val="20"/>
                <w:szCs w:val="20"/>
              </w:rPr>
              <w:t xml:space="preserve">[Name] </w:t>
            </w:r>
            <w:r w:rsidR="00077964" w:rsidRPr="001403DE">
              <w:rPr>
                <w:rFonts w:ascii="Arial" w:hAnsi="Arial" w:cs="Arial"/>
                <w:b/>
                <w:bCs/>
                <w:sz w:val="20"/>
                <w:szCs w:val="20"/>
              </w:rPr>
              <w:t>currently a contributing worker on a household farm plot?</w:t>
            </w:r>
          </w:p>
          <w:p w14:paraId="5A059A83"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t>1.Yes</w:t>
            </w:r>
          </w:p>
          <w:p w14:paraId="240579B8" w14:textId="77777777" w:rsidR="00077964" w:rsidRPr="001403DE" w:rsidRDefault="00077964" w:rsidP="005A7BEF">
            <w:pPr>
              <w:rPr>
                <w:rFonts w:ascii="Arial" w:hAnsi="Arial" w:cs="Arial"/>
                <w:sz w:val="20"/>
                <w:szCs w:val="20"/>
              </w:rPr>
            </w:pPr>
            <w:r w:rsidRPr="001403DE">
              <w:rPr>
                <w:rFonts w:ascii="Arial" w:hAnsi="Arial" w:cs="Arial"/>
                <w:bCs/>
                <w:sz w:val="20"/>
                <w:szCs w:val="20"/>
              </w:rPr>
              <w:t>5. No</w:t>
            </w:r>
          </w:p>
        </w:tc>
        <w:tc>
          <w:tcPr>
            <w:tcW w:w="284" w:type="pct"/>
          </w:tcPr>
          <w:p w14:paraId="011B516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00F8450"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3E53B00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B93EB85"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64BF24A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3EF1F7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57972CE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DA1E8B0"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27689B2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7315F51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58" w:type="pct"/>
          </w:tcPr>
          <w:p w14:paraId="2C69960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69AE713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643A8540"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416D785"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6B56D90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7DD138A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5E77981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D137FF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67" w:type="pct"/>
          </w:tcPr>
          <w:p w14:paraId="6020914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C7312C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r>
      <w:tr w:rsidR="00077964" w:rsidRPr="007C4537" w14:paraId="2314F753" w14:textId="77777777" w:rsidTr="009E67FC">
        <w:trPr>
          <w:trHeight w:val="350"/>
        </w:trPr>
        <w:tc>
          <w:tcPr>
            <w:tcW w:w="2323" w:type="pct"/>
          </w:tcPr>
          <w:p w14:paraId="2DED1158" w14:textId="40836CCE" w:rsidR="00077964" w:rsidRPr="001403DE" w:rsidRDefault="006F7484" w:rsidP="005A7BEF">
            <w:pPr>
              <w:rPr>
                <w:rFonts w:ascii="Arial" w:hAnsi="Arial" w:cs="Arial"/>
                <w:b/>
                <w:bCs/>
                <w:sz w:val="20"/>
                <w:szCs w:val="20"/>
              </w:rPr>
            </w:pPr>
            <w:r w:rsidRPr="001403DE">
              <w:rPr>
                <w:rFonts w:ascii="Arial" w:hAnsi="Arial" w:cs="Arial"/>
                <w:b/>
                <w:bCs/>
                <w:sz w:val="20"/>
                <w:szCs w:val="20"/>
              </w:rPr>
              <w:t>Q</w:t>
            </w:r>
            <w:r w:rsidR="00077964" w:rsidRPr="001403DE">
              <w:rPr>
                <w:rFonts w:ascii="Arial" w:hAnsi="Arial" w:cs="Arial"/>
                <w:b/>
                <w:bCs/>
                <w:sz w:val="20"/>
                <w:szCs w:val="20"/>
              </w:rPr>
              <w:t xml:space="preserve">6: Is </w:t>
            </w:r>
            <w:r w:rsidR="009E6651" w:rsidRPr="00134EC2">
              <w:rPr>
                <w:rFonts w:ascii="Arial" w:hAnsi="Arial" w:cs="Arial"/>
                <w:b/>
                <w:bCs/>
                <w:sz w:val="20"/>
                <w:szCs w:val="20"/>
              </w:rPr>
              <w:t xml:space="preserve">[Name] </w:t>
            </w:r>
            <w:r w:rsidR="00077964" w:rsidRPr="001403DE">
              <w:rPr>
                <w:rFonts w:ascii="Arial" w:hAnsi="Arial" w:cs="Arial"/>
                <w:b/>
                <w:bCs/>
                <w:sz w:val="20"/>
                <w:szCs w:val="20"/>
              </w:rPr>
              <w:t>currently a full-time student?</w:t>
            </w:r>
          </w:p>
          <w:p w14:paraId="7ABF34EE"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t>1.Yes</w:t>
            </w:r>
          </w:p>
          <w:p w14:paraId="145E981B" w14:textId="77777777" w:rsidR="00077964" w:rsidRPr="001403DE" w:rsidRDefault="00077964" w:rsidP="005A7BEF">
            <w:pPr>
              <w:rPr>
                <w:rFonts w:ascii="Arial" w:hAnsi="Arial" w:cs="Arial"/>
                <w:sz w:val="20"/>
                <w:szCs w:val="20"/>
              </w:rPr>
            </w:pPr>
            <w:r w:rsidRPr="001403DE">
              <w:rPr>
                <w:rFonts w:ascii="Arial" w:hAnsi="Arial" w:cs="Arial"/>
                <w:bCs/>
                <w:sz w:val="20"/>
                <w:szCs w:val="20"/>
              </w:rPr>
              <w:t>5. No</w:t>
            </w:r>
          </w:p>
        </w:tc>
        <w:tc>
          <w:tcPr>
            <w:tcW w:w="284" w:type="pct"/>
          </w:tcPr>
          <w:p w14:paraId="0BFE113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CE7107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376EB85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DA37E2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742CA5F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6FE7ED3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2F8433D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7DC4B4D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7E5B5740"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12F31DB"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58" w:type="pct"/>
          </w:tcPr>
          <w:p w14:paraId="5A985EE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27E5EB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6503C02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BEEC0A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71619A8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4871773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43F875D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DCD9DA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67" w:type="pct"/>
          </w:tcPr>
          <w:p w14:paraId="44262D18"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079CBD40"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r>
      <w:tr w:rsidR="00077964" w:rsidRPr="007C4537" w14:paraId="0F4B3FE8" w14:textId="77777777" w:rsidTr="009E67FC">
        <w:trPr>
          <w:trHeight w:val="350"/>
        </w:trPr>
        <w:tc>
          <w:tcPr>
            <w:tcW w:w="2323" w:type="pct"/>
          </w:tcPr>
          <w:p w14:paraId="7660F208" w14:textId="0CF1ECE3" w:rsidR="00077964" w:rsidRPr="001403DE" w:rsidRDefault="006F7484" w:rsidP="005A7BEF">
            <w:pPr>
              <w:rPr>
                <w:rFonts w:ascii="Arial" w:hAnsi="Arial" w:cs="Arial"/>
                <w:b/>
                <w:bCs/>
                <w:sz w:val="20"/>
                <w:szCs w:val="20"/>
              </w:rPr>
            </w:pPr>
            <w:r w:rsidRPr="001403DE">
              <w:rPr>
                <w:rFonts w:ascii="Arial" w:hAnsi="Arial" w:cs="Arial"/>
                <w:b/>
                <w:bCs/>
                <w:sz w:val="20"/>
                <w:szCs w:val="20"/>
              </w:rPr>
              <w:t>Q</w:t>
            </w:r>
            <w:r w:rsidR="00077964" w:rsidRPr="001403DE">
              <w:rPr>
                <w:rFonts w:ascii="Arial" w:hAnsi="Arial" w:cs="Arial"/>
                <w:b/>
                <w:bCs/>
                <w:sz w:val="20"/>
                <w:szCs w:val="20"/>
              </w:rPr>
              <w:t>7: Is name retired or incapacitated because of old age or ill-health?</w:t>
            </w:r>
          </w:p>
          <w:p w14:paraId="003216AB"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t>1.Yes</w:t>
            </w:r>
          </w:p>
          <w:p w14:paraId="1C9C580B" w14:textId="77777777" w:rsidR="00077964" w:rsidRPr="001403DE" w:rsidRDefault="00077964" w:rsidP="005A7BEF">
            <w:pPr>
              <w:rPr>
                <w:rFonts w:ascii="Arial" w:hAnsi="Arial" w:cs="Arial"/>
                <w:b/>
                <w:bCs/>
                <w:sz w:val="20"/>
                <w:szCs w:val="20"/>
              </w:rPr>
            </w:pPr>
            <w:r w:rsidRPr="001403DE">
              <w:rPr>
                <w:rFonts w:ascii="Arial" w:hAnsi="Arial" w:cs="Arial"/>
                <w:bCs/>
                <w:sz w:val="20"/>
                <w:szCs w:val="20"/>
              </w:rPr>
              <w:t>5. No</w:t>
            </w:r>
          </w:p>
        </w:tc>
        <w:tc>
          <w:tcPr>
            <w:tcW w:w="284" w:type="pct"/>
          </w:tcPr>
          <w:p w14:paraId="34EA612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E9D33F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0FE0343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73F405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40947C8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B7A645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41675B6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5297DEB"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13D0668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CF93D4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58" w:type="pct"/>
          </w:tcPr>
          <w:p w14:paraId="40B1960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77D5695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51368CB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4C2049B"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12376EE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73A6370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4A9B1B8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B7D000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67" w:type="pct"/>
          </w:tcPr>
          <w:p w14:paraId="45763C5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63F6D4B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r>
      <w:tr w:rsidR="00077964" w:rsidRPr="007C4537" w14:paraId="71B19CE1" w14:textId="77777777" w:rsidTr="009E67FC">
        <w:trPr>
          <w:trHeight w:val="350"/>
        </w:trPr>
        <w:tc>
          <w:tcPr>
            <w:tcW w:w="2323" w:type="pct"/>
          </w:tcPr>
          <w:p w14:paraId="54DF6F70" w14:textId="38196FF8" w:rsidR="00077964" w:rsidRPr="001403DE" w:rsidRDefault="006F7484" w:rsidP="005A7BEF">
            <w:pPr>
              <w:rPr>
                <w:rFonts w:ascii="Arial" w:hAnsi="Arial" w:cs="Arial"/>
                <w:b/>
                <w:bCs/>
                <w:sz w:val="20"/>
                <w:szCs w:val="20"/>
              </w:rPr>
            </w:pPr>
            <w:r w:rsidRPr="001403DE">
              <w:rPr>
                <w:rFonts w:ascii="Arial" w:hAnsi="Arial" w:cs="Arial"/>
                <w:b/>
                <w:bCs/>
                <w:sz w:val="20"/>
                <w:szCs w:val="20"/>
              </w:rPr>
              <w:t>Q</w:t>
            </w:r>
            <w:r w:rsidR="00077964" w:rsidRPr="001403DE">
              <w:rPr>
                <w:rFonts w:ascii="Arial" w:hAnsi="Arial" w:cs="Arial"/>
                <w:b/>
                <w:bCs/>
                <w:sz w:val="20"/>
                <w:szCs w:val="20"/>
              </w:rPr>
              <w:t>8: Is name currently a full-time home maker?</w:t>
            </w:r>
          </w:p>
          <w:p w14:paraId="1AC2F275"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lastRenderedPageBreak/>
              <w:t>1.Yes</w:t>
            </w:r>
          </w:p>
          <w:p w14:paraId="43DC3304" w14:textId="77777777" w:rsidR="00077964" w:rsidRPr="001403DE" w:rsidRDefault="00077964" w:rsidP="005A7BEF">
            <w:pPr>
              <w:rPr>
                <w:rFonts w:ascii="Arial" w:hAnsi="Arial" w:cs="Arial"/>
                <w:b/>
                <w:bCs/>
                <w:sz w:val="20"/>
                <w:szCs w:val="20"/>
              </w:rPr>
            </w:pPr>
            <w:r w:rsidRPr="001403DE">
              <w:rPr>
                <w:rFonts w:ascii="Arial" w:hAnsi="Arial" w:cs="Arial"/>
                <w:bCs/>
                <w:sz w:val="20"/>
                <w:szCs w:val="20"/>
              </w:rPr>
              <w:t>5. No</w:t>
            </w:r>
          </w:p>
        </w:tc>
        <w:tc>
          <w:tcPr>
            <w:tcW w:w="284" w:type="pct"/>
          </w:tcPr>
          <w:p w14:paraId="719E095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56D9A6E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c>
          <w:tcPr>
            <w:tcW w:w="284" w:type="pct"/>
          </w:tcPr>
          <w:p w14:paraId="76E594DB"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608C8FB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c>
          <w:tcPr>
            <w:tcW w:w="284" w:type="pct"/>
          </w:tcPr>
          <w:p w14:paraId="0B71562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1602589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c>
          <w:tcPr>
            <w:tcW w:w="284" w:type="pct"/>
          </w:tcPr>
          <w:p w14:paraId="730CF3C3"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52F0836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c>
          <w:tcPr>
            <w:tcW w:w="284" w:type="pct"/>
          </w:tcPr>
          <w:p w14:paraId="6FEE51D8"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24C6D198"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c>
          <w:tcPr>
            <w:tcW w:w="258" w:type="pct"/>
          </w:tcPr>
          <w:p w14:paraId="7A636D1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535CE00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c>
          <w:tcPr>
            <w:tcW w:w="244" w:type="pct"/>
          </w:tcPr>
          <w:p w14:paraId="2D0B29E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2053A06B"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c>
          <w:tcPr>
            <w:tcW w:w="244" w:type="pct"/>
          </w:tcPr>
          <w:p w14:paraId="433DFB5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3BE11E7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c>
          <w:tcPr>
            <w:tcW w:w="244" w:type="pct"/>
          </w:tcPr>
          <w:p w14:paraId="465A827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194CC54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c>
          <w:tcPr>
            <w:tcW w:w="267" w:type="pct"/>
          </w:tcPr>
          <w:p w14:paraId="31394D20"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1</w:t>
            </w:r>
          </w:p>
          <w:p w14:paraId="7E5082AA"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lastRenderedPageBreak/>
              <w:t>5</w:t>
            </w:r>
          </w:p>
        </w:tc>
      </w:tr>
      <w:tr w:rsidR="00077964" w:rsidRPr="007C4537" w14:paraId="0FB220A9" w14:textId="77777777" w:rsidTr="009E67FC">
        <w:trPr>
          <w:trHeight w:val="350"/>
        </w:trPr>
        <w:tc>
          <w:tcPr>
            <w:tcW w:w="2323" w:type="pct"/>
          </w:tcPr>
          <w:p w14:paraId="45DC5DF2" w14:textId="0DA495E5" w:rsidR="00077964" w:rsidRPr="001403DE" w:rsidRDefault="006F7484" w:rsidP="005A7BEF">
            <w:pPr>
              <w:rPr>
                <w:rFonts w:ascii="Arial" w:hAnsi="Arial" w:cs="Arial"/>
                <w:b/>
                <w:bCs/>
                <w:sz w:val="20"/>
                <w:szCs w:val="20"/>
              </w:rPr>
            </w:pPr>
            <w:r w:rsidRPr="001403DE">
              <w:rPr>
                <w:rFonts w:ascii="Arial" w:hAnsi="Arial" w:cs="Arial"/>
                <w:b/>
                <w:bCs/>
                <w:sz w:val="20"/>
                <w:szCs w:val="20"/>
              </w:rPr>
              <w:lastRenderedPageBreak/>
              <w:t>Q</w:t>
            </w:r>
            <w:r w:rsidR="00077964" w:rsidRPr="001403DE">
              <w:rPr>
                <w:rFonts w:ascii="Arial" w:hAnsi="Arial" w:cs="Arial"/>
                <w:b/>
                <w:bCs/>
                <w:sz w:val="20"/>
                <w:szCs w:val="20"/>
              </w:rPr>
              <w:t xml:space="preserve">9: Is </w:t>
            </w:r>
            <w:r w:rsidR="009E6651" w:rsidRPr="00134EC2">
              <w:rPr>
                <w:rFonts w:ascii="Arial" w:hAnsi="Arial" w:cs="Arial"/>
                <w:b/>
                <w:bCs/>
                <w:sz w:val="20"/>
                <w:szCs w:val="20"/>
              </w:rPr>
              <w:t xml:space="preserve">[Name] </w:t>
            </w:r>
            <w:r w:rsidR="00077964" w:rsidRPr="001403DE">
              <w:rPr>
                <w:rFonts w:ascii="Arial" w:hAnsi="Arial" w:cs="Arial"/>
                <w:b/>
                <w:bCs/>
                <w:sz w:val="20"/>
                <w:szCs w:val="20"/>
              </w:rPr>
              <w:t>currently looking for work but has no work to do?</w:t>
            </w:r>
          </w:p>
          <w:p w14:paraId="320CF0A5" w14:textId="77777777" w:rsidR="00077964" w:rsidRPr="001403DE" w:rsidRDefault="00077964" w:rsidP="005A7BEF">
            <w:pPr>
              <w:autoSpaceDE w:val="0"/>
              <w:snapToGrid w:val="0"/>
              <w:rPr>
                <w:rFonts w:ascii="Arial" w:hAnsi="Arial" w:cs="Arial"/>
                <w:bCs/>
                <w:sz w:val="20"/>
                <w:szCs w:val="20"/>
              </w:rPr>
            </w:pPr>
            <w:r w:rsidRPr="001403DE">
              <w:rPr>
                <w:rFonts w:ascii="Arial" w:hAnsi="Arial" w:cs="Arial"/>
                <w:bCs/>
                <w:sz w:val="20"/>
                <w:szCs w:val="20"/>
              </w:rPr>
              <w:t>1.Yes</w:t>
            </w:r>
          </w:p>
          <w:p w14:paraId="3578BAB7" w14:textId="77777777" w:rsidR="00077964" w:rsidRPr="001403DE" w:rsidRDefault="00077964" w:rsidP="005A7BEF">
            <w:pPr>
              <w:rPr>
                <w:rFonts w:ascii="Arial" w:hAnsi="Arial" w:cs="Arial"/>
                <w:bCs/>
                <w:sz w:val="20"/>
                <w:szCs w:val="20"/>
              </w:rPr>
            </w:pPr>
            <w:r w:rsidRPr="001403DE">
              <w:rPr>
                <w:rFonts w:ascii="Arial" w:hAnsi="Arial" w:cs="Arial"/>
                <w:bCs/>
                <w:sz w:val="20"/>
                <w:szCs w:val="20"/>
              </w:rPr>
              <w:t>5. No</w:t>
            </w:r>
          </w:p>
        </w:tc>
        <w:tc>
          <w:tcPr>
            <w:tcW w:w="284" w:type="pct"/>
          </w:tcPr>
          <w:p w14:paraId="739FD0F9"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520E02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694365F8"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59ABD15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2F8A757C"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6DC9D41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72DA391D"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8CE07BE"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84" w:type="pct"/>
          </w:tcPr>
          <w:p w14:paraId="530BE7C1"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0AC6A7E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58" w:type="pct"/>
          </w:tcPr>
          <w:p w14:paraId="022381F7"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273D93A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005767D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34373D4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4635CF84"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1966C835"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44" w:type="pct"/>
          </w:tcPr>
          <w:p w14:paraId="171B5726"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0EEB01A2"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c>
          <w:tcPr>
            <w:tcW w:w="267" w:type="pct"/>
          </w:tcPr>
          <w:p w14:paraId="68AA5980"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1</w:t>
            </w:r>
          </w:p>
          <w:p w14:paraId="6A385F6F" w14:textId="77777777" w:rsidR="00077964" w:rsidRPr="001403DE" w:rsidRDefault="00077964" w:rsidP="005A7BEF">
            <w:pPr>
              <w:jc w:val="center"/>
              <w:rPr>
                <w:rFonts w:ascii="Arial" w:hAnsi="Arial" w:cs="Arial"/>
                <w:sz w:val="20"/>
                <w:szCs w:val="20"/>
              </w:rPr>
            </w:pPr>
            <w:r w:rsidRPr="001403DE">
              <w:rPr>
                <w:rFonts w:ascii="Arial" w:hAnsi="Arial" w:cs="Arial"/>
                <w:sz w:val="20"/>
                <w:szCs w:val="20"/>
              </w:rPr>
              <w:t>5</w:t>
            </w:r>
          </w:p>
        </w:tc>
      </w:tr>
      <w:tr w:rsidR="001F147A" w:rsidRPr="007C4537" w14:paraId="7892C187" w14:textId="77777777" w:rsidTr="009E67FC">
        <w:trPr>
          <w:trHeight w:val="350"/>
        </w:trPr>
        <w:tc>
          <w:tcPr>
            <w:tcW w:w="2323" w:type="pct"/>
            <w:tcBorders>
              <w:top w:val="single" w:sz="4" w:space="0" w:color="auto"/>
              <w:left w:val="single" w:sz="4" w:space="0" w:color="auto"/>
              <w:bottom w:val="single" w:sz="4" w:space="0" w:color="auto"/>
              <w:right w:val="single" w:sz="4" w:space="0" w:color="auto"/>
            </w:tcBorders>
          </w:tcPr>
          <w:p w14:paraId="3A9B5C07" w14:textId="77777777" w:rsidR="001F147A" w:rsidRDefault="001F147A">
            <w:pPr>
              <w:rPr>
                <w:rFonts w:ascii="Arial" w:hAnsi="Arial" w:cs="Arial"/>
                <w:b/>
                <w:bCs/>
                <w:sz w:val="20"/>
                <w:szCs w:val="20"/>
              </w:rPr>
            </w:pPr>
            <w:r w:rsidRPr="001403DE">
              <w:rPr>
                <w:rFonts w:ascii="Arial" w:hAnsi="Arial" w:cs="Arial"/>
                <w:b/>
                <w:bCs/>
                <w:sz w:val="20"/>
                <w:szCs w:val="20"/>
              </w:rPr>
              <w:t xml:space="preserve">Q10: Has </w:t>
            </w:r>
            <w:r w:rsidRPr="00134EC2">
              <w:rPr>
                <w:rFonts w:ascii="Arial" w:hAnsi="Arial" w:cs="Arial"/>
                <w:b/>
                <w:bCs/>
                <w:sz w:val="20"/>
                <w:szCs w:val="20"/>
              </w:rPr>
              <w:t xml:space="preserve">[Name] </w:t>
            </w:r>
            <w:r>
              <w:rPr>
                <w:rFonts w:ascii="Arial" w:hAnsi="Arial" w:cs="Arial"/>
                <w:b/>
                <w:bCs/>
                <w:sz w:val="20"/>
                <w:szCs w:val="20"/>
              </w:rPr>
              <w:t>worked in any occupation</w:t>
            </w:r>
            <w:r w:rsidRPr="001403DE">
              <w:rPr>
                <w:rFonts w:ascii="Arial" w:hAnsi="Arial" w:cs="Arial"/>
                <w:b/>
                <w:bCs/>
                <w:sz w:val="20"/>
                <w:szCs w:val="20"/>
              </w:rPr>
              <w:t xml:space="preserve"> in the last year? Please select all that apply.</w:t>
            </w:r>
          </w:p>
          <w:p w14:paraId="1E59C507" w14:textId="77777777" w:rsidR="00C17068" w:rsidRPr="001403DE" w:rsidRDefault="00C17068" w:rsidP="00C17068">
            <w:pPr>
              <w:autoSpaceDE w:val="0"/>
              <w:snapToGrid w:val="0"/>
              <w:rPr>
                <w:rFonts w:ascii="Arial" w:hAnsi="Arial" w:cs="Arial"/>
                <w:bCs/>
                <w:sz w:val="20"/>
                <w:szCs w:val="20"/>
              </w:rPr>
            </w:pPr>
            <w:r w:rsidRPr="001403DE">
              <w:rPr>
                <w:rFonts w:ascii="Arial" w:hAnsi="Arial" w:cs="Arial"/>
                <w:bCs/>
                <w:sz w:val="20"/>
                <w:szCs w:val="20"/>
              </w:rPr>
              <w:t>1.Yes</w:t>
            </w:r>
          </w:p>
          <w:p w14:paraId="6458AF54" w14:textId="1457B053" w:rsidR="00C17068" w:rsidRPr="001403DE" w:rsidRDefault="00C17068">
            <w:pPr>
              <w:rPr>
                <w:rFonts w:ascii="Arial" w:hAnsi="Arial" w:cs="Arial"/>
                <w:b/>
                <w:bCs/>
                <w:sz w:val="20"/>
                <w:szCs w:val="20"/>
              </w:rPr>
            </w:pPr>
            <w:r w:rsidRPr="001403DE">
              <w:rPr>
                <w:rFonts w:ascii="Arial" w:hAnsi="Arial" w:cs="Arial"/>
                <w:bCs/>
                <w:sz w:val="20"/>
                <w:szCs w:val="20"/>
              </w:rPr>
              <w:t>5. No</w:t>
            </w:r>
            <w:r>
              <w:rPr>
                <w:rFonts w:ascii="Arial" w:hAnsi="Arial" w:cs="Arial"/>
                <w:bCs/>
                <w:sz w:val="20"/>
                <w:szCs w:val="20"/>
              </w:rPr>
              <w:t xml:space="preserve"> &gt;&gt; Next household member</w:t>
            </w:r>
          </w:p>
        </w:tc>
        <w:tc>
          <w:tcPr>
            <w:tcW w:w="284" w:type="pct"/>
            <w:tcBorders>
              <w:top w:val="single" w:sz="4" w:space="0" w:color="auto"/>
              <w:left w:val="single" w:sz="4" w:space="0" w:color="auto"/>
              <w:bottom w:val="single" w:sz="4" w:space="0" w:color="auto"/>
              <w:right w:val="single" w:sz="4" w:space="0" w:color="auto"/>
            </w:tcBorders>
          </w:tcPr>
          <w:p w14:paraId="394B15A3" w14:textId="77777777" w:rsidR="001F147A" w:rsidRPr="001403DE" w:rsidRDefault="001F147A" w:rsidP="005A7BEF">
            <w:pPr>
              <w:jc w:val="center"/>
              <w:rPr>
                <w:rFonts w:ascii="Arial" w:hAnsi="Arial" w:cs="Arial"/>
                <w:sz w:val="20"/>
                <w:szCs w:val="20"/>
              </w:rPr>
            </w:pPr>
          </w:p>
        </w:tc>
        <w:tc>
          <w:tcPr>
            <w:tcW w:w="284" w:type="pct"/>
            <w:tcBorders>
              <w:top w:val="single" w:sz="4" w:space="0" w:color="auto"/>
              <w:left w:val="single" w:sz="4" w:space="0" w:color="auto"/>
              <w:bottom w:val="single" w:sz="4" w:space="0" w:color="auto"/>
              <w:right w:val="single" w:sz="4" w:space="0" w:color="auto"/>
            </w:tcBorders>
          </w:tcPr>
          <w:p w14:paraId="1089EC2E" w14:textId="77777777" w:rsidR="001F147A" w:rsidRPr="001403DE" w:rsidRDefault="001F147A" w:rsidP="005A7BEF">
            <w:pPr>
              <w:jc w:val="center"/>
              <w:rPr>
                <w:rFonts w:ascii="Arial" w:hAnsi="Arial" w:cs="Arial"/>
                <w:sz w:val="20"/>
                <w:szCs w:val="20"/>
              </w:rPr>
            </w:pPr>
          </w:p>
        </w:tc>
        <w:tc>
          <w:tcPr>
            <w:tcW w:w="284" w:type="pct"/>
            <w:tcBorders>
              <w:top w:val="single" w:sz="4" w:space="0" w:color="auto"/>
              <w:left w:val="single" w:sz="4" w:space="0" w:color="auto"/>
              <w:bottom w:val="single" w:sz="4" w:space="0" w:color="auto"/>
              <w:right w:val="single" w:sz="4" w:space="0" w:color="auto"/>
            </w:tcBorders>
          </w:tcPr>
          <w:p w14:paraId="16364BA6" w14:textId="77777777" w:rsidR="001F147A" w:rsidRPr="001403DE" w:rsidRDefault="001F147A" w:rsidP="005A7BEF">
            <w:pPr>
              <w:jc w:val="center"/>
              <w:rPr>
                <w:rFonts w:ascii="Arial" w:hAnsi="Arial" w:cs="Arial"/>
                <w:sz w:val="20"/>
                <w:szCs w:val="20"/>
              </w:rPr>
            </w:pPr>
          </w:p>
        </w:tc>
        <w:tc>
          <w:tcPr>
            <w:tcW w:w="284" w:type="pct"/>
            <w:tcBorders>
              <w:top w:val="single" w:sz="4" w:space="0" w:color="auto"/>
              <w:left w:val="single" w:sz="4" w:space="0" w:color="auto"/>
              <w:bottom w:val="single" w:sz="4" w:space="0" w:color="auto"/>
              <w:right w:val="single" w:sz="4" w:space="0" w:color="auto"/>
            </w:tcBorders>
          </w:tcPr>
          <w:p w14:paraId="3C00D5DA" w14:textId="77777777" w:rsidR="001F147A" w:rsidRPr="001403DE" w:rsidRDefault="001F147A" w:rsidP="005A7BEF">
            <w:pPr>
              <w:jc w:val="center"/>
              <w:rPr>
                <w:rFonts w:ascii="Arial" w:hAnsi="Arial" w:cs="Arial"/>
                <w:sz w:val="20"/>
                <w:szCs w:val="20"/>
              </w:rPr>
            </w:pPr>
          </w:p>
        </w:tc>
        <w:tc>
          <w:tcPr>
            <w:tcW w:w="284" w:type="pct"/>
            <w:tcBorders>
              <w:top w:val="single" w:sz="4" w:space="0" w:color="auto"/>
              <w:left w:val="single" w:sz="4" w:space="0" w:color="auto"/>
              <w:bottom w:val="single" w:sz="4" w:space="0" w:color="auto"/>
              <w:right w:val="single" w:sz="4" w:space="0" w:color="auto"/>
            </w:tcBorders>
          </w:tcPr>
          <w:p w14:paraId="0718EF08" w14:textId="77777777" w:rsidR="001F147A" w:rsidRPr="001403DE" w:rsidRDefault="001F147A" w:rsidP="005A7BEF">
            <w:pPr>
              <w:jc w:val="center"/>
              <w:rPr>
                <w:rFonts w:ascii="Arial" w:hAnsi="Arial" w:cs="Arial"/>
                <w:sz w:val="20"/>
                <w:szCs w:val="20"/>
              </w:rPr>
            </w:pPr>
          </w:p>
        </w:tc>
        <w:tc>
          <w:tcPr>
            <w:tcW w:w="258" w:type="pct"/>
            <w:tcBorders>
              <w:top w:val="single" w:sz="4" w:space="0" w:color="auto"/>
              <w:left w:val="single" w:sz="4" w:space="0" w:color="auto"/>
              <w:bottom w:val="single" w:sz="4" w:space="0" w:color="auto"/>
              <w:right w:val="single" w:sz="4" w:space="0" w:color="auto"/>
            </w:tcBorders>
          </w:tcPr>
          <w:p w14:paraId="6296A96C" w14:textId="77777777" w:rsidR="001F147A" w:rsidRPr="001403DE" w:rsidRDefault="001F147A" w:rsidP="005A7BEF">
            <w:pPr>
              <w:jc w:val="center"/>
              <w:rPr>
                <w:rFonts w:ascii="Arial" w:hAnsi="Arial" w:cs="Arial"/>
                <w:sz w:val="20"/>
                <w:szCs w:val="20"/>
              </w:rPr>
            </w:pPr>
          </w:p>
        </w:tc>
        <w:tc>
          <w:tcPr>
            <w:tcW w:w="244" w:type="pct"/>
            <w:tcBorders>
              <w:top w:val="single" w:sz="4" w:space="0" w:color="auto"/>
              <w:left w:val="single" w:sz="4" w:space="0" w:color="auto"/>
              <w:bottom w:val="single" w:sz="4" w:space="0" w:color="auto"/>
              <w:right w:val="single" w:sz="4" w:space="0" w:color="auto"/>
            </w:tcBorders>
          </w:tcPr>
          <w:p w14:paraId="48EE71D2" w14:textId="77777777" w:rsidR="001F147A" w:rsidRPr="001403DE" w:rsidRDefault="001F147A" w:rsidP="005A7BEF">
            <w:pPr>
              <w:jc w:val="center"/>
              <w:rPr>
                <w:rFonts w:ascii="Arial" w:hAnsi="Arial" w:cs="Arial"/>
                <w:sz w:val="20"/>
                <w:szCs w:val="20"/>
              </w:rPr>
            </w:pPr>
          </w:p>
        </w:tc>
        <w:tc>
          <w:tcPr>
            <w:tcW w:w="244" w:type="pct"/>
            <w:tcBorders>
              <w:top w:val="single" w:sz="4" w:space="0" w:color="auto"/>
              <w:left w:val="single" w:sz="4" w:space="0" w:color="auto"/>
              <w:bottom w:val="single" w:sz="4" w:space="0" w:color="auto"/>
              <w:right w:val="single" w:sz="4" w:space="0" w:color="auto"/>
            </w:tcBorders>
          </w:tcPr>
          <w:p w14:paraId="7E915A1B" w14:textId="77777777" w:rsidR="001F147A" w:rsidRPr="001403DE" w:rsidRDefault="001F147A" w:rsidP="005A7BEF">
            <w:pPr>
              <w:jc w:val="center"/>
              <w:rPr>
                <w:rFonts w:ascii="Arial" w:hAnsi="Arial" w:cs="Arial"/>
                <w:sz w:val="20"/>
                <w:szCs w:val="20"/>
              </w:rPr>
            </w:pPr>
          </w:p>
        </w:tc>
        <w:tc>
          <w:tcPr>
            <w:tcW w:w="244" w:type="pct"/>
            <w:tcBorders>
              <w:top w:val="single" w:sz="4" w:space="0" w:color="auto"/>
              <w:left w:val="single" w:sz="4" w:space="0" w:color="auto"/>
              <w:bottom w:val="single" w:sz="4" w:space="0" w:color="auto"/>
              <w:right w:val="single" w:sz="4" w:space="0" w:color="auto"/>
            </w:tcBorders>
          </w:tcPr>
          <w:p w14:paraId="293AAF54" w14:textId="77777777" w:rsidR="001F147A" w:rsidRPr="001403DE" w:rsidRDefault="001F147A" w:rsidP="005A7BEF">
            <w:pPr>
              <w:jc w:val="center"/>
              <w:rPr>
                <w:rFonts w:ascii="Arial" w:hAnsi="Arial" w:cs="Arial"/>
                <w:sz w:val="20"/>
                <w:szCs w:val="20"/>
              </w:rPr>
            </w:pPr>
          </w:p>
        </w:tc>
        <w:tc>
          <w:tcPr>
            <w:tcW w:w="267" w:type="pct"/>
            <w:tcBorders>
              <w:top w:val="single" w:sz="4" w:space="0" w:color="auto"/>
              <w:left w:val="single" w:sz="4" w:space="0" w:color="auto"/>
              <w:bottom w:val="single" w:sz="4" w:space="0" w:color="auto"/>
              <w:right w:val="single" w:sz="4" w:space="0" w:color="auto"/>
            </w:tcBorders>
          </w:tcPr>
          <w:p w14:paraId="4B64E42F" w14:textId="77777777" w:rsidR="001F147A" w:rsidRPr="001403DE" w:rsidRDefault="001F147A" w:rsidP="005A7BEF">
            <w:pPr>
              <w:jc w:val="center"/>
              <w:rPr>
                <w:rFonts w:ascii="Arial" w:hAnsi="Arial" w:cs="Arial"/>
                <w:sz w:val="20"/>
                <w:szCs w:val="20"/>
              </w:rPr>
            </w:pPr>
          </w:p>
        </w:tc>
      </w:tr>
      <w:tr w:rsidR="0080472F" w:rsidRPr="007C4537" w14:paraId="31AA112E" w14:textId="77777777" w:rsidTr="009E67FC">
        <w:trPr>
          <w:trHeight w:val="350"/>
        </w:trPr>
        <w:tc>
          <w:tcPr>
            <w:tcW w:w="2323" w:type="pct"/>
            <w:tcBorders>
              <w:top w:val="single" w:sz="4" w:space="0" w:color="auto"/>
              <w:left w:val="single" w:sz="4" w:space="0" w:color="auto"/>
              <w:bottom w:val="single" w:sz="4" w:space="0" w:color="auto"/>
              <w:right w:val="single" w:sz="4" w:space="0" w:color="auto"/>
            </w:tcBorders>
          </w:tcPr>
          <w:p w14:paraId="452B64E4" w14:textId="5E020CE7" w:rsidR="0080472F" w:rsidRPr="001403DE" w:rsidRDefault="006F7484" w:rsidP="005A7BEF">
            <w:pPr>
              <w:rPr>
                <w:rFonts w:ascii="Arial" w:hAnsi="Arial" w:cs="Arial"/>
                <w:b/>
                <w:bCs/>
                <w:sz w:val="20"/>
                <w:szCs w:val="20"/>
              </w:rPr>
            </w:pPr>
            <w:r w:rsidRPr="001403DE">
              <w:rPr>
                <w:rFonts w:ascii="Arial" w:hAnsi="Arial" w:cs="Arial"/>
                <w:b/>
                <w:bCs/>
                <w:sz w:val="20"/>
                <w:szCs w:val="20"/>
              </w:rPr>
              <w:t>Q</w:t>
            </w:r>
            <w:r w:rsidR="0080472F" w:rsidRPr="001403DE">
              <w:rPr>
                <w:rFonts w:ascii="Arial" w:hAnsi="Arial" w:cs="Arial"/>
                <w:b/>
                <w:bCs/>
                <w:sz w:val="20"/>
                <w:szCs w:val="20"/>
              </w:rPr>
              <w:t xml:space="preserve">10: </w:t>
            </w:r>
            <w:r w:rsidR="00C17068" w:rsidRPr="00C17068">
              <w:rPr>
                <w:rFonts w:ascii="Arial" w:hAnsi="Arial" w:cs="Arial"/>
                <w:b/>
                <w:bCs/>
                <w:sz w:val="20"/>
                <w:szCs w:val="20"/>
              </w:rPr>
              <w:t>In which of th</w:t>
            </w:r>
            <w:r w:rsidR="00C17068">
              <w:rPr>
                <w:rFonts w:ascii="Arial" w:hAnsi="Arial" w:cs="Arial"/>
                <w:b/>
                <w:bCs/>
                <w:sz w:val="20"/>
                <w:szCs w:val="20"/>
              </w:rPr>
              <w:t>e following occupations has [Name]</w:t>
            </w:r>
            <w:r w:rsidR="00C17068" w:rsidRPr="00C17068">
              <w:rPr>
                <w:rFonts w:ascii="Arial" w:hAnsi="Arial" w:cs="Arial"/>
                <w:b/>
                <w:bCs/>
                <w:sz w:val="20"/>
                <w:szCs w:val="20"/>
              </w:rPr>
              <w:t xml:space="preserve"> worked in the last yea</w:t>
            </w:r>
            <w:r w:rsidR="005F0747">
              <w:rPr>
                <w:rFonts w:ascii="Arial" w:hAnsi="Arial" w:cs="Arial"/>
                <w:b/>
                <w:bCs/>
                <w:sz w:val="20"/>
                <w:szCs w:val="20"/>
              </w:rPr>
              <w:t>r</w:t>
            </w:r>
          </w:p>
          <w:p w14:paraId="6842BA9A" w14:textId="1F3A90EF" w:rsidR="0080472F" w:rsidRPr="001403DE" w:rsidRDefault="0080472F" w:rsidP="005A7BEF">
            <w:pPr>
              <w:rPr>
                <w:rFonts w:ascii="Arial" w:hAnsi="Arial" w:cs="Arial"/>
                <w:bCs/>
                <w:sz w:val="20"/>
                <w:szCs w:val="20"/>
              </w:rPr>
            </w:pPr>
            <w:r w:rsidRPr="001403DE">
              <w:rPr>
                <w:rFonts w:ascii="Arial" w:hAnsi="Arial" w:cs="Arial"/>
                <w:sz w:val="20"/>
                <w:szCs w:val="20"/>
              </w:rPr>
              <w:t>Enter ISCO code</w:t>
            </w:r>
            <w:r w:rsidR="00B75B28" w:rsidRPr="001403DE">
              <w:rPr>
                <w:rFonts w:ascii="Arial" w:hAnsi="Arial" w:cs="Arial"/>
                <w:sz w:val="20"/>
                <w:szCs w:val="20"/>
              </w:rPr>
              <w:t>(s)</w:t>
            </w:r>
            <w:r w:rsidRPr="001403DE">
              <w:rPr>
                <w:rFonts w:ascii="Arial" w:hAnsi="Arial" w:cs="Arial"/>
                <w:sz w:val="20"/>
                <w:szCs w:val="20"/>
              </w:rPr>
              <w:t xml:space="preserve"> (See Codebook and write 3 digits)</w:t>
            </w:r>
          </w:p>
        </w:tc>
        <w:tc>
          <w:tcPr>
            <w:tcW w:w="284" w:type="pct"/>
            <w:tcBorders>
              <w:top w:val="single" w:sz="4" w:space="0" w:color="auto"/>
              <w:left w:val="single" w:sz="4" w:space="0" w:color="auto"/>
              <w:bottom w:val="single" w:sz="4" w:space="0" w:color="auto"/>
              <w:right w:val="single" w:sz="4" w:space="0" w:color="auto"/>
            </w:tcBorders>
          </w:tcPr>
          <w:p w14:paraId="3796D495" w14:textId="3700DA8A"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c>
          <w:tcPr>
            <w:tcW w:w="284" w:type="pct"/>
            <w:tcBorders>
              <w:top w:val="single" w:sz="4" w:space="0" w:color="auto"/>
              <w:left w:val="single" w:sz="4" w:space="0" w:color="auto"/>
              <w:bottom w:val="single" w:sz="4" w:space="0" w:color="auto"/>
              <w:right w:val="single" w:sz="4" w:space="0" w:color="auto"/>
            </w:tcBorders>
          </w:tcPr>
          <w:p w14:paraId="5919A57A" w14:textId="535614F8"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c>
          <w:tcPr>
            <w:tcW w:w="284" w:type="pct"/>
            <w:tcBorders>
              <w:top w:val="single" w:sz="4" w:space="0" w:color="auto"/>
              <w:left w:val="single" w:sz="4" w:space="0" w:color="auto"/>
              <w:bottom w:val="single" w:sz="4" w:space="0" w:color="auto"/>
              <w:right w:val="single" w:sz="4" w:space="0" w:color="auto"/>
            </w:tcBorders>
          </w:tcPr>
          <w:p w14:paraId="1270686F" w14:textId="6FDFB9F3"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c>
          <w:tcPr>
            <w:tcW w:w="284" w:type="pct"/>
            <w:tcBorders>
              <w:top w:val="single" w:sz="4" w:space="0" w:color="auto"/>
              <w:left w:val="single" w:sz="4" w:space="0" w:color="auto"/>
              <w:bottom w:val="single" w:sz="4" w:space="0" w:color="auto"/>
              <w:right w:val="single" w:sz="4" w:space="0" w:color="auto"/>
            </w:tcBorders>
          </w:tcPr>
          <w:p w14:paraId="5E8C525E" w14:textId="409E0B3F"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c>
          <w:tcPr>
            <w:tcW w:w="284" w:type="pct"/>
            <w:tcBorders>
              <w:top w:val="single" w:sz="4" w:space="0" w:color="auto"/>
              <w:left w:val="single" w:sz="4" w:space="0" w:color="auto"/>
              <w:bottom w:val="single" w:sz="4" w:space="0" w:color="auto"/>
              <w:right w:val="single" w:sz="4" w:space="0" w:color="auto"/>
            </w:tcBorders>
          </w:tcPr>
          <w:p w14:paraId="7825D9D1" w14:textId="5EC868AA"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c>
          <w:tcPr>
            <w:tcW w:w="258" w:type="pct"/>
            <w:tcBorders>
              <w:top w:val="single" w:sz="4" w:space="0" w:color="auto"/>
              <w:left w:val="single" w:sz="4" w:space="0" w:color="auto"/>
              <w:bottom w:val="single" w:sz="4" w:space="0" w:color="auto"/>
              <w:right w:val="single" w:sz="4" w:space="0" w:color="auto"/>
            </w:tcBorders>
          </w:tcPr>
          <w:p w14:paraId="3CBCA94E" w14:textId="743741FF"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c>
          <w:tcPr>
            <w:tcW w:w="244" w:type="pct"/>
            <w:tcBorders>
              <w:top w:val="single" w:sz="4" w:space="0" w:color="auto"/>
              <w:left w:val="single" w:sz="4" w:space="0" w:color="auto"/>
              <w:bottom w:val="single" w:sz="4" w:space="0" w:color="auto"/>
              <w:right w:val="single" w:sz="4" w:space="0" w:color="auto"/>
            </w:tcBorders>
          </w:tcPr>
          <w:p w14:paraId="256859A7" w14:textId="362123DE"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c>
          <w:tcPr>
            <w:tcW w:w="244" w:type="pct"/>
            <w:tcBorders>
              <w:top w:val="single" w:sz="4" w:space="0" w:color="auto"/>
              <w:left w:val="single" w:sz="4" w:space="0" w:color="auto"/>
              <w:bottom w:val="single" w:sz="4" w:space="0" w:color="auto"/>
              <w:right w:val="single" w:sz="4" w:space="0" w:color="auto"/>
            </w:tcBorders>
          </w:tcPr>
          <w:p w14:paraId="658C3BFE" w14:textId="2C5CA575"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c>
          <w:tcPr>
            <w:tcW w:w="244" w:type="pct"/>
            <w:tcBorders>
              <w:top w:val="single" w:sz="4" w:space="0" w:color="auto"/>
              <w:left w:val="single" w:sz="4" w:space="0" w:color="auto"/>
              <w:bottom w:val="single" w:sz="4" w:space="0" w:color="auto"/>
              <w:right w:val="single" w:sz="4" w:space="0" w:color="auto"/>
            </w:tcBorders>
          </w:tcPr>
          <w:p w14:paraId="56F7B109" w14:textId="4E1F8923"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c>
          <w:tcPr>
            <w:tcW w:w="267" w:type="pct"/>
            <w:tcBorders>
              <w:top w:val="single" w:sz="4" w:space="0" w:color="auto"/>
              <w:left w:val="single" w:sz="4" w:space="0" w:color="auto"/>
              <w:bottom w:val="single" w:sz="4" w:space="0" w:color="auto"/>
              <w:right w:val="single" w:sz="4" w:space="0" w:color="auto"/>
            </w:tcBorders>
          </w:tcPr>
          <w:p w14:paraId="439E798E" w14:textId="4DB25150" w:rsidR="0080472F" w:rsidRPr="001403DE" w:rsidRDefault="00B75B28" w:rsidP="005A7BEF">
            <w:pPr>
              <w:jc w:val="center"/>
              <w:rPr>
                <w:rFonts w:ascii="Arial" w:hAnsi="Arial" w:cs="Arial"/>
                <w:sz w:val="20"/>
                <w:szCs w:val="20"/>
              </w:rPr>
            </w:pPr>
            <w:r w:rsidRPr="001403DE">
              <w:rPr>
                <w:rFonts w:ascii="Arial" w:hAnsi="Arial" w:cs="Arial"/>
                <w:sz w:val="20"/>
                <w:szCs w:val="20"/>
              </w:rPr>
              <w:t>Enter ISCO code(s) (See Codebook and write 3 digits)</w:t>
            </w:r>
          </w:p>
        </w:tc>
      </w:tr>
    </w:tbl>
    <w:p w14:paraId="0BA4886D" w14:textId="66218714" w:rsidR="000A729F" w:rsidRPr="005A7BEF" w:rsidRDefault="000A729F" w:rsidP="005A7BEF">
      <w:pPr>
        <w:rPr>
          <w:rFonts w:ascii="Arial" w:hAnsi="Arial" w:cs="Arial"/>
        </w:rPr>
      </w:pPr>
      <w:bookmarkStart w:id="81" w:name="_Ref512425374"/>
    </w:p>
    <w:p w14:paraId="2F47F484" w14:textId="77777777" w:rsidR="00C24BB0" w:rsidRPr="005A7BEF" w:rsidRDefault="00C24BB0" w:rsidP="005A7BEF">
      <w:pPr>
        <w:rPr>
          <w:rFonts w:ascii="Arial" w:hAnsi="Arial" w:cs="Arial"/>
        </w:rPr>
      </w:pPr>
    </w:p>
    <w:p w14:paraId="0D7B6766" w14:textId="29570D43" w:rsidR="007D48D0" w:rsidRPr="005A7BEF" w:rsidRDefault="00046FCB" w:rsidP="005A7BEF">
      <w:pPr>
        <w:pStyle w:val="Heading3"/>
        <w:rPr>
          <w:rFonts w:ascii="Arial" w:hAnsi="Arial" w:cs="Arial"/>
          <w:color w:val="auto"/>
          <w:sz w:val="20"/>
          <w:szCs w:val="20"/>
        </w:rPr>
      </w:pPr>
      <w:bookmarkStart w:id="82" w:name="_Toc516617795"/>
      <w:r w:rsidRPr="005A7BEF">
        <w:rPr>
          <w:rFonts w:ascii="Arial" w:hAnsi="Arial" w:cs="Arial"/>
          <w:color w:val="auto"/>
          <w:sz w:val="20"/>
          <w:szCs w:val="20"/>
        </w:rPr>
        <w:t>I</w:t>
      </w:r>
      <w:r w:rsidR="00CA6E2A" w:rsidRPr="005A7BEF">
        <w:rPr>
          <w:rFonts w:ascii="Arial" w:hAnsi="Arial" w:cs="Arial"/>
          <w:color w:val="auto"/>
          <w:sz w:val="20"/>
          <w:szCs w:val="20"/>
        </w:rPr>
        <w:t>. MAIN PAID OCCUPATION LAST 7 DAYS.</w:t>
      </w:r>
      <w:bookmarkEnd w:id="81"/>
      <w:bookmarkEnd w:id="82"/>
      <w:r w:rsidR="00CA6E2A" w:rsidRPr="005A7BEF">
        <w:rPr>
          <w:rFonts w:ascii="Arial" w:hAnsi="Arial" w:cs="Arial"/>
          <w:color w:val="auto"/>
          <w:sz w:val="20"/>
          <w:szCs w:val="20"/>
        </w:rPr>
        <w:t xml:space="preserve">  </w:t>
      </w:r>
    </w:p>
    <w:p w14:paraId="1FA2DA12" w14:textId="01CB953D" w:rsidR="00CA6E2A" w:rsidRDefault="004C01C7" w:rsidP="005A7BEF">
      <w:pPr>
        <w:rPr>
          <w:rFonts w:ascii="Arial" w:hAnsi="Arial" w:cs="Arial"/>
          <w:i/>
          <w:sz w:val="20"/>
          <w:szCs w:val="20"/>
        </w:rPr>
      </w:pPr>
      <w:r w:rsidRPr="005A7BEF">
        <w:rPr>
          <w:rFonts w:ascii="Arial" w:hAnsi="Arial" w:cs="Arial"/>
          <w:i/>
          <w:sz w:val="20"/>
          <w:szCs w:val="20"/>
        </w:rPr>
        <w:t>FOR ALL HOUSEHOLD MEMBERS AGE 7 OR OLDER WHO WERE EMPLOYED (NOT SELF-EMPLOYED) IN THE LAST 7 DAYS</w:t>
      </w:r>
      <w:r w:rsidRPr="005A7BEF">
        <w:rPr>
          <w:rFonts w:ascii="Arial" w:hAnsi="Arial" w:cs="Arial"/>
          <w:i/>
          <w:sz w:val="20"/>
          <w:szCs w:val="20"/>
        </w:rPr>
        <w:tab/>
      </w:r>
    </w:p>
    <w:p w14:paraId="7A28FD0E" w14:textId="271E9812" w:rsidR="00802B5F" w:rsidRDefault="00802B5F" w:rsidP="005A7BEF">
      <w:pPr>
        <w:rPr>
          <w:rFonts w:ascii="Arial" w:hAnsi="Arial" w:cs="Arial"/>
          <w:i/>
          <w:sz w:val="20"/>
          <w:szCs w:val="20"/>
        </w:rPr>
      </w:pPr>
    </w:p>
    <w:p w14:paraId="5BBCA056" w14:textId="2DCE89FC" w:rsidR="000973CA" w:rsidRPr="00842F8E" w:rsidRDefault="000973CA" w:rsidP="005A7BEF">
      <w:pPr>
        <w:rPr>
          <w:rFonts w:ascii="Arial" w:hAnsi="Arial" w:cs="Arial"/>
          <w:sz w:val="20"/>
          <w:szCs w:val="20"/>
        </w:rPr>
      </w:pPr>
      <w:r>
        <w:rPr>
          <w:rFonts w:ascii="Arial" w:hAnsi="Arial" w:cs="Arial"/>
          <w:i/>
          <w:sz w:val="20"/>
          <w:szCs w:val="20"/>
        </w:rPr>
        <w:t>INTERVIEWER READS:</w:t>
      </w:r>
      <w:r w:rsidRPr="00842F8E">
        <w:rPr>
          <w:rFonts w:ascii="Arial" w:hAnsi="Arial" w:cs="Arial"/>
          <w:b/>
          <w:i/>
          <w:sz w:val="20"/>
          <w:szCs w:val="20"/>
        </w:rPr>
        <w:t xml:space="preserve"> </w:t>
      </w:r>
      <w:r w:rsidRPr="00842F8E">
        <w:rPr>
          <w:rFonts w:ascii="Arial" w:hAnsi="Arial" w:cs="Arial"/>
          <w:b/>
          <w:sz w:val="20"/>
          <w:szCs w:val="20"/>
        </w:rPr>
        <w:t>I would now like to ask some que</w:t>
      </w:r>
      <w:r>
        <w:rPr>
          <w:rFonts w:ascii="Arial" w:hAnsi="Arial" w:cs="Arial"/>
          <w:b/>
          <w:sz w:val="20"/>
          <w:szCs w:val="20"/>
        </w:rPr>
        <w:t>stions about the employed work [Name]</w:t>
      </w:r>
      <w:r w:rsidRPr="00842F8E">
        <w:rPr>
          <w:rFonts w:ascii="Arial" w:hAnsi="Arial" w:cs="Arial"/>
          <w:b/>
          <w:sz w:val="20"/>
          <w:szCs w:val="20"/>
        </w:rPr>
        <w:t xml:space="preserve"> has done in the last 7 days.</w:t>
      </w:r>
    </w:p>
    <w:p w14:paraId="50A5BF21" w14:textId="3577612E" w:rsidR="000973CA" w:rsidRDefault="000973CA" w:rsidP="005A7BEF">
      <w:pPr>
        <w:rPr>
          <w:rFonts w:ascii="Arial" w:hAnsi="Arial" w:cs="Arial"/>
          <w:i/>
          <w:sz w:val="20"/>
          <w:szCs w:val="20"/>
        </w:rPr>
      </w:pPr>
    </w:p>
    <w:p w14:paraId="3FD7DFAD" w14:textId="77777777" w:rsidR="000973CA" w:rsidRDefault="000973CA" w:rsidP="005A7BEF">
      <w:pPr>
        <w:rPr>
          <w:rFonts w:ascii="Arial" w:hAnsi="Arial" w:cs="Arial"/>
          <w:i/>
          <w:sz w:val="20"/>
          <w:szCs w:val="20"/>
        </w:rPr>
      </w:pPr>
    </w:p>
    <w:p w14:paraId="02170947" w14:textId="77777777" w:rsidR="00802B5F" w:rsidRPr="001403DE" w:rsidRDefault="00802B5F" w:rsidP="00802B5F">
      <w:pPr>
        <w:contextualSpacing/>
        <w:rPr>
          <w:rFonts w:ascii="Arial" w:hAnsi="Arial" w:cs="Arial"/>
          <w:sz w:val="20"/>
          <w:szCs w:val="20"/>
        </w:rPr>
      </w:pPr>
      <w:r w:rsidRPr="00134EC2">
        <w:rPr>
          <w:rFonts w:ascii="Arial" w:hAnsi="Arial" w:cs="Arial"/>
          <w:b/>
          <w:bCs/>
          <w:sz w:val="20"/>
          <w:szCs w:val="20"/>
        </w:rPr>
        <w:t>Who is the person answering these questions about [Name]?</w:t>
      </w:r>
    </w:p>
    <w:p w14:paraId="43989703" w14:textId="77777777" w:rsidR="003374C1" w:rsidRDefault="003374C1" w:rsidP="005A7BEF">
      <w:pPr>
        <w:rPr>
          <w:rFonts w:ascii="Arial" w:hAnsi="Arial" w:cs="Arial"/>
          <w:sz w:val="20"/>
          <w:szCs w:val="20"/>
        </w:rPr>
      </w:pPr>
    </w:p>
    <w:p w14:paraId="03F90A67" w14:textId="6B6E5B9B" w:rsidR="00802B5F" w:rsidRDefault="003374C1" w:rsidP="005A7BEF">
      <w:pPr>
        <w:rPr>
          <w:rFonts w:ascii="Arial" w:hAnsi="Arial" w:cs="Arial"/>
          <w:i/>
          <w:sz w:val="20"/>
          <w:szCs w:val="20"/>
        </w:rPr>
      </w:pPr>
      <w:r>
        <w:rPr>
          <w:rFonts w:ascii="Arial" w:hAnsi="Arial" w:cs="Arial"/>
          <w:sz w:val="20"/>
          <w:szCs w:val="20"/>
        </w:rPr>
        <w:t>[Names appear for selection]</w:t>
      </w:r>
    </w:p>
    <w:p w14:paraId="3C5D5632" w14:textId="77777777" w:rsidR="00802B5F" w:rsidRPr="005A7BEF" w:rsidRDefault="00802B5F" w:rsidP="005A7BEF">
      <w:pPr>
        <w:rPr>
          <w:rFonts w:ascii="Arial" w:hAnsi="Arial" w:cs="Arial"/>
          <w:i/>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25"/>
        <w:gridCol w:w="717"/>
        <w:gridCol w:w="754"/>
        <w:gridCol w:w="754"/>
        <w:gridCol w:w="717"/>
        <w:gridCol w:w="752"/>
        <w:gridCol w:w="717"/>
        <w:gridCol w:w="717"/>
        <w:gridCol w:w="717"/>
        <w:gridCol w:w="717"/>
        <w:gridCol w:w="633"/>
      </w:tblGrid>
      <w:tr w:rsidR="00E76387" w:rsidRPr="005A7BEF" w14:paraId="17955A0F" w14:textId="77777777" w:rsidTr="0049699E">
        <w:trPr>
          <w:trHeight w:val="337"/>
          <w:tblHeader/>
        </w:trPr>
        <w:tc>
          <w:tcPr>
            <w:tcW w:w="2538" w:type="pct"/>
            <w:shd w:val="clear" w:color="auto" w:fill="A6A6A6" w:themeFill="background1" w:themeFillShade="A6"/>
            <w:vAlign w:val="center"/>
          </w:tcPr>
          <w:p w14:paraId="45949864"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Member ID</w:t>
            </w:r>
          </w:p>
        </w:tc>
        <w:tc>
          <w:tcPr>
            <w:tcW w:w="246" w:type="pct"/>
            <w:shd w:val="clear" w:color="auto" w:fill="A6A6A6" w:themeFill="background1" w:themeFillShade="A6"/>
          </w:tcPr>
          <w:p w14:paraId="70A7027A"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1</w:t>
            </w:r>
          </w:p>
        </w:tc>
        <w:tc>
          <w:tcPr>
            <w:tcW w:w="275" w:type="pct"/>
            <w:shd w:val="clear" w:color="auto" w:fill="A6A6A6" w:themeFill="background1" w:themeFillShade="A6"/>
          </w:tcPr>
          <w:p w14:paraId="5216ED78"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2</w:t>
            </w:r>
          </w:p>
        </w:tc>
        <w:tc>
          <w:tcPr>
            <w:tcW w:w="275" w:type="pct"/>
            <w:shd w:val="clear" w:color="auto" w:fill="A6A6A6" w:themeFill="background1" w:themeFillShade="A6"/>
          </w:tcPr>
          <w:p w14:paraId="54A0E4D7"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3</w:t>
            </w:r>
          </w:p>
        </w:tc>
        <w:tc>
          <w:tcPr>
            <w:tcW w:w="244" w:type="pct"/>
            <w:shd w:val="clear" w:color="auto" w:fill="A6A6A6" w:themeFill="background1" w:themeFillShade="A6"/>
          </w:tcPr>
          <w:p w14:paraId="3B77FA8D"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4</w:t>
            </w:r>
          </w:p>
        </w:tc>
        <w:tc>
          <w:tcPr>
            <w:tcW w:w="274" w:type="pct"/>
            <w:shd w:val="clear" w:color="auto" w:fill="A6A6A6" w:themeFill="background1" w:themeFillShade="A6"/>
          </w:tcPr>
          <w:p w14:paraId="04D3C306"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5</w:t>
            </w:r>
          </w:p>
        </w:tc>
        <w:tc>
          <w:tcPr>
            <w:tcW w:w="244" w:type="pct"/>
            <w:shd w:val="clear" w:color="auto" w:fill="A6A6A6" w:themeFill="background1" w:themeFillShade="A6"/>
          </w:tcPr>
          <w:p w14:paraId="4AED81D0"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6</w:t>
            </w:r>
          </w:p>
        </w:tc>
        <w:tc>
          <w:tcPr>
            <w:tcW w:w="213" w:type="pct"/>
            <w:shd w:val="clear" w:color="auto" w:fill="A6A6A6" w:themeFill="background1" w:themeFillShade="A6"/>
          </w:tcPr>
          <w:p w14:paraId="1499F117"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7</w:t>
            </w:r>
          </w:p>
        </w:tc>
        <w:tc>
          <w:tcPr>
            <w:tcW w:w="244" w:type="pct"/>
            <w:shd w:val="clear" w:color="auto" w:fill="A6A6A6" w:themeFill="background1" w:themeFillShade="A6"/>
          </w:tcPr>
          <w:p w14:paraId="70C2C1BD"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8</w:t>
            </w:r>
          </w:p>
        </w:tc>
        <w:tc>
          <w:tcPr>
            <w:tcW w:w="214" w:type="pct"/>
            <w:shd w:val="clear" w:color="auto" w:fill="A6A6A6" w:themeFill="background1" w:themeFillShade="A6"/>
            <w:vAlign w:val="center"/>
          </w:tcPr>
          <w:p w14:paraId="7A8F6D50"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9</w:t>
            </w:r>
          </w:p>
        </w:tc>
        <w:tc>
          <w:tcPr>
            <w:tcW w:w="233" w:type="pct"/>
            <w:shd w:val="clear" w:color="auto" w:fill="A6A6A6" w:themeFill="background1" w:themeFillShade="A6"/>
            <w:vAlign w:val="center"/>
          </w:tcPr>
          <w:p w14:paraId="6B61876D" w14:textId="77777777" w:rsidR="00396B44" w:rsidRPr="005A7BEF" w:rsidRDefault="00396B44" w:rsidP="005A7BEF">
            <w:pPr>
              <w:jc w:val="center"/>
              <w:rPr>
                <w:rFonts w:ascii="Arial" w:hAnsi="Arial" w:cs="Arial"/>
                <w:b/>
                <w:sz w:val="16"/>
                <w:szCs w:val="16"/>
              </w:rPr>
            </w:pPr>
            <w:r w:rsidRPr="005A7BEF">
              <w:rPr>
                <w:rFonts w:ascii="Arial" w:hAnsi="Arial" w:cs="Arial"/>
                <w:b/>
                <w:sz w:val="16"/>
                <w:szCs w:val="16"/>
              </w:rPr>
              <w:t>10</w:t>
            </w:r>
          </w:p>
        </w:tc>
      </w:tr>
      <w:tr w:rsidR="00E76387" w:rsidRPr="005A7BEF" w14:paraId="3DFDB4C5" w14:textId="77777777" w:rsidTr="0049699E">
        <w:trPr>
          <w:trHeight w:val="296"/>
        </w:trPr>
        <w:tc>
          <w:tcPr>
            <w:tcW w:w="2538" w:type="pct"/>
          </w:tcPr>
          <w:p w14:paraId="57ACB5DC" w14:textId="33FDA572" w:rsidR="00396B44" w:rsidRPr="001403DE" w:rsidRDefault="008D11EF" w:rsidP="00842F8E">
            <w:pPr>
              <w:autoSpaceDE w:val="0"/>
              <w:snapToGrid w:val="0"/>
              <w:ind w:left="360"/>
              <w:rPr>
                <w:rFonts w:ascii="Arial" w:hAnsi="Arial" w:cs="Arial"/>
                <w:b/>
                <w:bCs/>
                <w:sz w:val="20"/>
                <w:szCs w:val="20"/>
              </w:rPr>
            </w:pPr>
            <w:r>
              <w:rPr>
                <w:rFonts w:ascii="Arial" w:hAnsi="Arial" w:cs="Arial"/>
                <w:bCs/>
                <w:sz w:val="20"/>
                <w:szCs w:val="20"/>
              </w:rPr>
              <w:t xml:space="preserve">Q0. </w:t>
            </w:r>
            <w:r w:rsidR="00396B44" w:rsidRPr="008D4F63">
              <w:rPr>
                <w:rFonts w:ascii="Arial" w:hAnsi="Arial" w:cs="Arial"/>
                <w:bCs/>
                <w:sz w:val="20"/>
                <w:szCs w:val="20"/>
              </w:rPr>
              <w:t xml:space="preserve">In the last 7 days, has </w:t>
            </w:r>
            <w:r w:rsidR="00934E3F" w:rsidRPr="008D4F63">
              <w:rPr>
                <w:rFonts w:ascii="Arial" w:hAnsi="Arial" w:cs="Arial"/>
                <w:bCs/>
                <w:sz w:val="20"/>
                <w:szCs w:val="20"/>
              </w:rPr>
              <w:t>[</w:t>
            </w:r>
            <w:r w:rsidR="00396B44" w:rsidRPr="008D4F63">
              <w:rPr>
                <w:rFonts w:ascii="Arial" w:hAnsi="Arial" w:cs="Arial"/>
                <w:bCs/>
                <w:sz w:val="20"/>
                <w:szCs w:val="20"/>
              </w:rPr>
              <w:t>Name</w:t>
            </w:r>
            <w:r w:rsidR="00934E3F" w:rsidRPr="008D4F63">
              <w:rPr>
                <w:rFonts w:ascii="Arial" w:hAnsi="Arial" w:cs="Arial"/>
                <w:bCs/>
                <w:sz w:val="20"/>
                <w:szCs w:val="20"/>
              </w:rPr>
              <w:t>]</w:t>
            </w:r>
            <w:r w:rsidR="00396B44" w:rsidRPr="008D4F63">
              <w:rPr>
                <w:rFonts w:ascii="Arial" w:hAnsi="Arial" w:cs="Arial"/>
                <w:bCs/>
                <w:sz w:val="20"/>
                <w:szCs w:val="20"/>
              </w:rPr>
              <w:t xml:space="preserve"> done work for which s/he was NOT self employed? (i.e. </w:t>
            </w:r>
            <w:r w:rsidR="00802B5F" w:rsidRPr="008D4F63">
              <w:rPr>
                <w:rFonts w:ascii="Arial" w:hAnsi="Arial" w:cs="Arial"/>
                <w:bCs/>
                <w:sz w:val="20"/>
                <w:szCs w:val="20"/>
              </w:rPr>
              <w:t xml:space="preserve">he/she </w:t>
            </w:r>
            <w:r w:rsidR="00396B44" w:rsidRPr="008D4F63">
              <w:rPr>
                <w:rFonts w:ascii="Arial" w:hAnsi="Arial" w:cs="Arial"/>
                <w:bCs/>
                <w:sz w:val="20"/>
                <w:szCs w:val="20"/>
              </w:rPr>
              <w:t xml:space="preserve">was someone else’s employee)    </w:t>
            </w:r>
            <w:r w:rsidR="00396B44" w:rsidRPr="001403DE">
              <w:rPr>
                <w:rFonts w:ascii="Arial" w:hAnsi="Arial" w:cs="Arial"/>
                <w:b/>
                <w:bCs/>
                <w:sz w:val="20"/>
                <w:szCs w:val="20"/>
              </w:rPr>
              <w:t xml:space="preserve">             </w:t>
            </w:r>
            <w:r w:rsidR="00396B44" w:rsidRPr="001403DE">
              <w:rPr>
                <w:rFonts w:ascii="Arial" w:hAnsi="Arial" w:cs="Arial"/>
                <w:bCs/>
                <w:sz w:val="20"/>
                <w:szCs w:val="20"/>
              </w:rPr>
              <w:t>1.Yes   5.No &gt;&gt;</w:t>
            </w:r>
            <w:r>
              <w:rPr>
                <w:rFonts w:ascii="Arial" w:hAnsi="Arial" w:cs="Arial"/>
                <w:bCs/>
                <w:sz w:val="20"/>
                <w:szCs w:val="20"/>
              </w:rPr>
              <w:t>Q63</w:t>
            </w:r>
          </w:p>
        </w:tc>
        <w:tc>
          <w:tcPr>
            <w:tcW w:w="246" w:type="pct"/>
          </w:tcPr>
          <w:p w14:paraId="17C98C8B" w14:textId="77777777" w:rsidR="00396B44" w:rsidRPr="001403DE" w:rsidRDefault="00396B44" w:rsidP="005A7BEF">
            <w:pPr>
              <w:rPr>
                <w:rFonts w:ascii="Arial" w:hAnsi="Arial" w:cs="Arial"/>
                <w:b/>
                <w:sz w:val="20"/>
                <w:szCs w:val="20"/>
              </w:rPr>
            </w:pPr>
          </w:p>
        </w:tc>
        <w:tc>
          <w:tcPr>
            <w:tcW w:w="275" w:type="pct"/>
          </w:tcPr>
          <w:p w14:paraId="2A217F3F" w14:textId="77777777" w:rsidR="00396B44" w:rsidRPr="001403DE" w:rsidRDefault="00396B44" w:rsidP="005A7BEF">
            <w:pPr>
              <w:rPr>
                <w:rFonts w:ascii="Arial" w:hAnsi="Arial" w:cs="Arial"/>
                <w:b/>
                <w:sz w:val="20"/>
                <w:szCs w:val="20"/>
              </w:rPr>
            </w:pPr>
          </w:p>
        </w:tc>
        <w:tc>
          <w:tcPr>
            <w:tcW w:w="275" w:type="pct"/>
          </w:tcPr>
          <w:p w14:paraId="621B6A0D" w14:textId="77777777" w:rsidR="00396B44" w:rsidRPr="001403DE" w:rsidRDefault="00396B44" w:rsidP="005A7BEF">
            <w:pPr>
              <w:rPr>
                <w:rFonts w:ascii="Arial" w:hAnsi="Arial" w:cs="Arial"/>
                <w:b/>
                <w:sz w:val="20"/>
                <w:szCs w:val="20"/>
              </w:rPr>
            </w:pPr>
          </w:p>
        </w:tc>
        <w:tc>
          <w:tcPr>
            <w:tcW w:w="244" w:type="pct"/>
          </w:tcPr>
          <w:p w14:paraId="50C07094" w14:textId="77777777" w:rsidR="00396B44" w:rsidRPr="001403DE" w:rsidRDefault="00396B44" w:rsidP="005A7BEF">
            <w:pPr>
              <w:rPr>
                <w:rFonts w:ascii="Arial" w:hAnsi="Arial" w:cs="Arial"/>
                <w:b/>
                <w:sz w:val="20"/>
                <w:szCs w:val="20"/>
              </w:rPr>
            </w:pPr>
          </w:p>
        </w:tc>
        <w:tc>
          <w:tcPr>
            <w:tcW w:w="274" w:type="pct"/>
          </w:tcPr>
          <w:p w14:paraId="01ABC146" w14:textId="77777777" w:rsidR="00396B44" w:rsidRPr="001403DE" w:rsidRDefault="00396B44" w:rsidP="005A7BEF">
            <w:pPr>
              <w:rPr>
                <w:rFonts w:ascii="Arial" w:hAnsi="Arial" w:cs="Arial"/>
                <w:b/>
                <w:sz w:val="20"/>
                <w:szCs w:val="20"/>
              </w:rPr>
            </w:pPr>
          </w:p>
        </w:tc>
        <w:tc>
          <w:tcPr>
            <w:tcW w:w="244" w:type="pct"/>
          </w:tcPr>
          <w:p w14:paraId="3522564C" w14:textId="77777777" w:rsidR="00396B44" w:rsidRPr="001403DE" w:rsidRDefault="00396B44" w:rsidP="005A7BEF">
            <w:pPr>
              <w:rPr>
                <w:rFonts w:ascii="Arial" w:hAnsi="Arial" w:cs="Arial"/>
                <w:b/>
                <w:sz w:val="20"/>
                <w:szCs w:val="20"/>
              </w:rPr>
            </w:pPr>
          </w:p>
        </w:tc>
        <w:tc>
          <w:tcPr>
            <w:tcW w:w="213" w:type="pct"/>
          </w:tcPr>
          <w:p w14:paraId="0155807A" w14:textId="77777777" w:rsidR="00396B44" w:rsidRPr="001403DE" w:rsidRDefault="00396B44" w:rsidP="005A7BEF">
            <w:pPr>
              <w:rPr>
                <w:rFonts w:ascii="Arial" w:hAnsi="Arial" w:cs="Arial"/>
                <w:b/>
                <w:sz w:val="20"/>
                <w:szCs w:val="20"/>
              </w:rPr>
            </w:pPr>
          </w:p>
        </w:tc>
        <w:tc>
          <w:tcPr>
            <w:tcW w:w="244" w:type="pct"/>
          </w:tcPr>
          <w:p w14:paraId="482E6ACA" w14:textId="77777777" w:rsidR="00396B44" w:rsidRPr="001403DE" w:rsidRDefault="00396B44" w:rsidP="005A7BEF">
            <w:pPr>
              <w:rPr>
                <w:rFonts w:ascii="Arial" w:hAnsi="Arial" w:cs="Arial"/>
                <w:b/>
                <w:sz w:val="20"/>
                <w:szCs w:val="20"/>
              </w:rPr>
            </w:pPr>
          </w:p>
        </w:tc>
        <w:tc>
          <w:tcPr>
            <w:tcW w:w="214" w:type="pct"/>
            <w:vAlign w:val="center"/>
          </w:tcPr>
          <w:p w14:paraId="37C39024" w14:textId="77777777" w:rsidR="00396B44" w:rsidRPr="001403DE" w:rsidRDefault="00396B44" w:rsidP="005A7BEF">
            <w:pPr>
              <w:rPr>
                <w:rFonts w:ascii="Arial" w:hAnsi="Arial" w:cs="Arial"/>
                <w:b/>
                <w:sz w:val="20"/>
                <w:szCs w:val="20"/>
              </w:rPr>
            </w:pPr>
          </w:p>
        </w:tc>
        <w:tc>
          <w:tcPr>
            <w:tcW w:w="233" w:type="pct"/>
            <w:vAlign w:val="center"/>
          </w:tcPr>
          <w:p w14:paraId="647D8254" w14:textId="77777777" w:rsidR="00396B44" w:rsidRPr="005A7BEF" w:rsidRDefault="00396B44" w:rsidP="005A7BEF">
            <w:pPr>
              <w:rPr>
                <w:rFonts w:ascii="Arial" w:hAnsi="Arial" w:cs="Arial"/>
                <w:b/>
                <w:sz w:val="16"/>
                <w:szCs w:val="16"/>
              </w:rPr>
            </w:pPr>
          </w:p>
        </w:tc>
      </w:tr>
      <w:tr w:rsidR="00E76387" w:rsidRPr="005A7BEF" w14:paraId="78C7EAFB" w14:textId="77777777" w:rsidTr="0049699E">
        <w:trPr>
          <w:trHeight w:val="360"/>
        </w:trPr>
        <w:tc>
          <w:tcPr>
            <w:tcW w:w="2538" w:type="pct"/>
          </w:tcPr>
          <w:p w14:paraId="490CC4C1" w14:textId="1234DFA8" w:rsidR="00396B44" w:rsidRPr="001403DE" w:rsidRDefault="006F7484" w:rsidP="005A7BEF">
            <w:pPr>
              <w:rPr>
                <w:rFonts w:ascii="Arial" w:hAnsi="Arial" w:cs="Arial"/>
                <w:sz w:val="20"/>
                <w:szCs w:val="20"/>
              </w:rPr>
            </w:pPr>
            <w:r w:rsidRPr="001403DE">
              <w:rPr>
                <w:rFonts w:ascii="Arial" w:hAnsi="Arial" w:cs="Arial"/>
                <w:b/>
                <w:bCs/>
                <w:sz w:val="20"/>
                <w:szCs w:val="20"/>
              </w:rPr>
              <w:lastRenderedPageBreak/>
              <w:t>Q</w:t>
            </w:r>
            <w:r w:rsidR="00396B44" w:rsidRPr="001403DE">
              <w:rPr>
                <w:rFonts w:ascii="Arial" w:hAnsi="Arial" w:cs="Arial"/>
                <w:b/>
                <w:bCs/>
                <w:sz w:val="20"/>
                <w:szCs w:val="20"/>
              </w:rPr>
              <w:t xml:space="preserve">1. </w:t>
            </w:r>
            <w:r w:rsidR="00396B44" w:rsidRPr="008D4F63">
              <w:rPr>
                <w:rFonts w:ascii="Arial" w:hAnsi="Arial" w:cs="Arial"/>
                <w:sz w:val="20"/>
                <w:szCs w:val="20"/>
              </w:rPr>
              <w:t xml:space="preserve">How many jobs has </w:t>
            </w:r>
            <w:r w:rsidR="00934E3F" w:rsidRPr="008D4F63">
              <w:rPr>
                <w:rFonts w:ascii="Arial" w:hAnsi="Arial" w:cs="Arial"/>
                <w:sz w:val="20"/>
                <w:szCs w:val="20"/>
              </w:rPr>
              <w:t>[</w:t>
            </w:r>
            <w:r w:rsidR="00396B44" w:rsidRPr="008D4F63">
              <w:rPr>
                <w:rFonts w:ascii="Arial" w:hAnsi="Arial" w:cs="Arial"/>
                <w:sz w:val="20"/>
                <w:szCs w:val="20"/>
              </w:rPr>
              <w:t>Name</w:t>
            </w:r>
            <w:r w:rsidR="00934E3F" w:rsidRPr="008D4F63">
              <w:rPr>
                <w:rFonts w:ascii="Arial" w:hAnsi="Arial" w:cs="Arial"/>
                <w:sz w:val="20"/>
                <w:szCs w:val="20"/>
              </w:rPr>
              <w:t>]</w:t>
            </w:r>
            <w:r w:rsidR="00396B44" w:rsidRPr="008D4F63">
              <w:rPr>
                <w:rFonts w:ascii="Arial" w:hAnsi="Arial" w:cs="Arial"/>
                <w:sz w:val="20"/>
                <w:szCs w:val="20"/>
              </w:rPr>
              <w:t xml:space="preserve"> had, off the family farm or household enterprise, for which s/he was paid in the last 7 days? </w:t>
            </w:r>
          </w:p>
        </w:tc>
        <w:tc>
          <w:tcPr>
            <w:tcW w:w="246" w:type="pct"/>
          </w:tcPr>
          <w:p w14:paraId="09E4FC21" w14:textId="77777777" w:rsidR="00396B44" w:rsidRPr="001403DE" w:rsidRDefault="00396B44" w:rsidP="005A7BEF">
            <w:pPr>
              <w:jc w:val="center"/>
              <w:rPr>
                <w:rFonts w:ascii="Arial" w:hAnsi="Arial" w:cs="Arial"/>
                <w:b/>
                <w:sz w:val="20"/>
                <w:szCs w:val="20"/>
              </w:rPr>
            </w:pPr>
          </w:p>
        </w:tc>
        <w:tc>
          <w:tcPr>
            <w:tcW w:w="275" w:type="pct"/>
          </w:tcPr>
          <w:p w14:paraId="30A93390" w14:textId="77777777" w:rsidR="00396B44" w:rsidRPr="001403DE" w:rsidRDefault="00396B44" w:rsidP="005A7BEF">
            <w:pPr>
              <w:jc w:val="center"/>
              <w:rPr>
                <w:rFonts w:ascii="Arial" w:hAnsi="Arial" w:cs="Arial"/>
                <w:b/>
                <w:sz w:val="20"/>
                <w:szCs w:val="20"/>
              </w:rPr>
            </w:pPr>
          </w:p>
        </w:tc>
        <w:tc>
          <w:tcPr>
            <w:tcW w:w="275" w:type="pct"/>
          </w:tcPr>
          <w:p w14:paraId="662BF047" w14:textId="77777777" w:rsidR="00396B44" w:rsidRPr="001403DE" w:rsidRDefault="00396B44" w:rsidP="005A7BEF">
            <w:pPr>
              <w:jc w:val="center"/>
              <w:rPr>
                <w:rFonts w:ascii="Arial" w:hAnsi="Arial" w:cs="Arial"/>
                <w:b/>
                <w:sz w:val="20"/>
                <w:szCs w:val="20"/>
              </w:rPr>
            </w:pPr>
          </w:p>
        </w:tc>
        <w:tc>
          <w:tcPr>
            <w:tcW w:w="244" w:type="pct"/>
          </w:tcPr>
          <w:p w14:paraId="3EADD33F" w14:textId="77777777" w:rsidR="00396B44" w:rsidRPr="001403DE" w:rsidRDefault="00396B44" w:rsidP="005A7BEF">
            <w:pPr>
              <w:jc w:val="center"/>
              <w:rPr>
                <w:rFonts w:ascii="Arial" w:hAnsi="Arial" w:cs="Arial"/>
                <w:b/>
                <w:sz w:val="20"/>
                <w:szCs w:val="20"/>
              </w:rPr>
            </w:pPr>
          </w:p>
        </w:tc>
        <w:tc>
          <w:tcPr>
            <w:tcW w:w="274" w:type="pct"/>
          </w:tcPr>
          <w:p w14:paraId="2D8DF09A" w14:textId="77777777" w:rsidR="00396B44" w:rsidRPr="001403DE" w:rsidRDefault="00396B44" w:rsidP="005A7BEF">
            <w:pPr>
              <w:jc w:val="center"/>
              <w:rPr>
                <w:rFonts w:ascii="Arial" w:hAnsi="Arial" w:cs="Arial"/>
                <w:b/>
                <w:sz w:val="20"/>
                <w:szCs w:val="20"/>
              </w:rPr>
            </w:pPr>
          </w:p>
        </w:tc>
        <w:tc>
          <w:tcPr>
            <w:tcW w:w="244" w:type="pct"/>
          </w:tcPr>
          <w:p w14:paraId="3954202F" w14:textId="77777777" w:rsidR="00396B44" w:rsidRPr="001403DE" w:rsidRDefault="00396B44" w:rsidP="005A7BEF">
            <w:pPr>
              <w:jc w:val="center"/>
              <w:rPr>
                <w:rFonts w:ascii="Arial" w:hAnsi="Arial" w:cs="Arial"/>
                <w:b/>
                <w:sz w:val="20"/>
                <w:szCs w:val="20"/>
              </w:rPr>
            </w:pPr>
          </w:p>
        </w:tc>
        <w:tc>
          <w:tcPr>
            <w:tcW w:w="213" w:type="pct"/>
          </w:tcPr>
          <w:p w14:paraId="6B63758D" w14:textId="77777777" w:rsidR="00396B44" w:rsidRPr="001403DE" w:rsidRDefault="00396B44" w:rsidP="005A7BEF">
            <w:pPr>
              <w:jc w:val="center"/>
              <w:rPr>
                <w:rFonts w:ascii="Arial" w:hAnsi="Arial" w:cs="Arial"/>
                <w:b/>
                <w:sz w:val="20"/>
                <w:szCs w:val="20"/>
              </w:rPr>
            </w:pPr>
          </w:p>
        </w:tc>
        <w:tc>
          <w:tcPr>
            <w:tcW w:w="244" w:type="pct"/>
          </w:tcPr>
          <w:p w14:paraId="61A19131" w14:textId="77777777" w:rsidR="00396B44" w:rsidRPr="001403DE" w:rsidRDefault="00396B44" w:rsidP="005A7BEF">
            <w:pPr>
              <w:jc w:val="center"/>
              <w:rPr>
                <w:rFonts w:ascii="Arial" w:hAnsi="Arial" w:cs="Arial"/>
                <w:b/>
                <w:sz w:val="20"/>
                <w:szCs w:val="20"/>
              </w:rPr>
            </w:pPr>
          </w:p>
        </w:tc>
        <w:tc>
          <w:tcPr>
            <w:tcW w:w="214" w:type="pct"/>
            <w:vAlign w:val="center"/>
          </w:tcPr>
          <w:p w14:paraId="0E4BDF18" w14:textId="77777777" w:rsidR="00396B44" w:rsidRPr="001403DE" w:rsidRDefault="00396B44" w:rsidP="005A7BEF">
            <w:pPr>
              <w:jc w:val="center"/>
              <w:rPr>
                <w:rFonts w:ascii="Arial" w:hAnsi="Arial" w:cs="Arial"/>
                <w:b/>
                <w:sz w:val="20"/>
                <w:szCs w:val="20"/>
              </w:rPr>
            </w:pPr>
          </w:p>
        </w:tc>
        <w:tc>
          <w:tcPr>
            <w:tcW w:w="233" w:type="pct"/>
            <w:vAlign w:val="center"/>
          </w:tcPr>
          <w:p w14:paraId="0FBA4A7A" w14:textId="77777777" w:rsidR="00396B44" w:rsidRPr="005A7BEF" w:rsidRDefault="00396B44" w:rsidP="005A7BEF">
            <w:pPr>
              <w:jc w:val="center"/>
              <w:rPr>
                <w:rFonts w:ascii="Arial" w:hAnsi="Arial" w:cs="Arial"/>
                <w:b/>
                <w:sz w:val="16"/>
                <w:szCs w:val="16"/>
              </w:rPr>
            </w:pPr>
          </w:p>
        </w:tc>
      </w:tr>
      <w:tr w:rsidR="00E76387" w:rsidRPr="005A7BEF" w14:paraId="35807618" w14:textId="77777777" w:rsidTr="0049699E">
        <w:trPr>
          <w:trHeight w:val="337"/>
        </w:trPr>
        <w:tc>
          <w:tcPr>
            <w:tcW w:w="2538" w:type="pct"/>
          </w:tcPr>
          <w:p w14:paraId="288E9606" w14:textId="290BD3DB" w:rsidR="00396B44"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2. </w:t>
            </w:r>
            <w:r w:rsidR="00396B44" w:rsidRPr="008D4F63">
              <w:rPr>
                <w:rFonts w:ascii="Arial" w:hAnsi="Arial" w:cs="Arial"/>
                <w:sz w:val="20"/>
                <w:szCs w:val="20"/>
              </w:rPr>
              <w:t xml:space="preserve">Describe the main tasks and duties of the work that </w:t>
            </w:r>
            <w:r w:rsidR="00934E3F" w:rsidRPr="008D4F63">
              <w:rPr>
                <w:rFonts w:ascii="Arial" w:hAnsi="Arial" w:cs="Arial"/>
                <w:sz w:val="20"/>
                <w:szCs w:val="20"/>
              </w:rPr>
              <w:t>[</w:t>
            </w:r>
            <w:r w:rsidR="00396B44" w:rsidRPr="008D4F63">
              <w:rPr>
                <w:rFonts w:ascii="Arial" w:hAnsi="Arial" w:cs="Arial"/>
                <w:sz w:val="20"/>
                <w:szCs w:val="20"/>
              </w:rPr>
              <w:t>Name</w:t>
            </w:r>
            <w:r w:rsidR="00934E3F" w:rsidRPr="008D4F63">
              <w:rPr>
                <w:rFonts w:ascii="Arial" w:hAnsi="Arial" w:cs="Arial"/>
                <w:sz w:val="20"/>
                <w:szCs w:val="20"/>
              </w:rPr>
              <w:t>]</w:t>
            </w:r>
            <w:r w:rsidR="00396B44" w:rsidRPr="008D4F63">
              <w:rPr>
                <w:rFonts w:ascii="Arial" w:hAnsi="Arial" w:cs="Arial"/>
                <w:sz w:val="20"/>
                <w:szCs w:val="20"/>
              </w:rPr>
              <w:t xml:space="preserve"> spent most time on during the last 7 days?</w:t>
            </w:r>
          </w:p>
        </w:tc>
        <w:tc>
          <w:tcPr>
            <w:tcW w:w="246" w:type="pct"/>
          </w:tcPr>
          <w:p w14:paraId="011E1AF5" w14:textId="77777777" w:rsidR="00396B44" w:rsidRPr="001403DE" w:rsidRDefault="00396B44" w:rsidP="005A7BEF">
            <w:pPr>
              <w:rPr>
                <w:rFonts w:ascii="Arial" w:hAnsi="Arial" w:cs="Arial"/>
                <w:b/>
                <w:sz w:val="20"/>
                <w:szCs w:val="20"/>
              </w:rPr>
            </w:pPr>
          </w:p>
        </w:tc>
        <w:tc>
          <w:tcPr>
            <w:tcW w:w="275" w:type="pct"/>
          </w:tcPr>
          <w:p w14:paraId="7AFCD402" w14:textId="77777777" w:rsidR="00396B44" w:rsidRPr="001403DE" w:rsidRDefault="00396B44" w:rsidP="005A7BEF">
            <w:pPr>
              <w:rPr>
                <w:rFonts w:ascii="Arial" w:hAnsi="Arial" w:cs="Arial"/>
                <w:b/>
                <w:sz w:val="20"/>
                <w:szCs w:val="20"/>
              </w:rPr>
            </w:pPr>
          </w:p>
        </w:tc>
        <w:tc>
          <w:tcPr>
            <w:tcW w:w="275" w:type="pct"/>
          </w:tcPr>
          <w:p w14:paraId="505E5AF8" w14:textId="77777777" w:rsidR="00396B44" w:rsidRPr="001403DE" w:rsidRDefault="00396B44" w:rsidP="005A7BEF">
            <w:pPr>
              <w:rPr>
                <w:rFonts w:ascii="Arial" w:hAnsi="Arial" w:cs="Arial"/>
                <w:b/>
                <w:sz w:val="20"/>
                <w:szCs w:val="20"/>
              </w:rPr>
            </w:pPr>
          </w:p>
        </w:tc>
        <w:tc>
          <w:tcPr>
            <w:tcW w:w="244" w:type="pct"/>
          </w:tcPr>
          <w:p w14:paraId="4ED4C66B" w14:textId="77777777" w:rsidR="00396B44" w:rsidRPr="001403DE" w:rsidRDefault="00396B44" w:rsidP="005A7BEF">
            <w:pPr>
              <w:rPr>
                <w:rFonts w:ascii="Arial" w:hAnsi="Arial" w:cs="Arial"/>
                <w:b/>
                <w:sz w:val="20"/>
                <w:szCs w:val="20"/>
              </w:rPr>
            </w:pPr>
          </w:p>
        </w:tc>
        <w:tc>
          <w:tcPr>
            <w:tcW w:w="274" w:type="pct"/>
          </w:tcPr>
          <w:p w14:paraId="53CCC70B" w14:textId="77777777" w:rsidR="00396B44" w:rsidRPr="001403DE" w:rsidRDefault="00396B44" w:rsidP="005A7BEF">
            <w:pPr>
              <w:rPr>
                <w:rFonts w:ascii="Arial" w:hAnsi="Arial" w:cs="Arial"/>
                <w:b/>
                <w:sz w:val="20"/>
                <w:szCs w:val="20"/>
              </w:rPr>
            </w:pPr>
          </w:p>
        </w:tc>
        <w:tc>
          <w:tcPr>
            <w:tcW w:w="244" w:type="pct"/>
          </w:tcPr>
          <w:p w14:paraId="71FCD878" w14:textId="77777777" w:rsidR="00396B44" w:rsidRPr="001403DE" w:rsidRDefault="00396B44" w:rsidP="005A7BEF">
            <w:pPr>
              <w:rPr>
                <w:rFonts w:ascii="Arial" w:hAnsi="Arial" w:cs="Arial"/>
                <w:b/>
                <w:sz w:val="20"/>
                <w:szCs w:val="20"/>
              </w:rPr>
            </w:pPr>
          </w:p>
        </w:tc>
        <w:tc>
          <w:tcPr>
            <w:tcW w:w="213" w:type="pct"/>
          </w:tcPr>
          <w:p w14:paraId="0C096DE1" w14:textId="77777777" w:rsidR="00396B44" w:rsidRPr="001403DE" w:rsidRDefault="00396B44" w:rsidP="005A7BEF">
            <w:pPr>
              <w:rPr>
                <w:rFonts w:ascii="Arial" w:hAnsi="Arial" w:cs="Arial"/>
                <w:b/>
                <w:sz w:val="20"/>
                <w:szCs w:val="20"/>
              </w:rPr>
            </w:pPr>
          </w:p>
        </w:tc>
        <w:tc>
          <w:tcPr>
            <w:tcW w:w="244" w:type="pct"/>
          </w:tcPr>
          <w:p w14:paraId="60C914FF" w14:textId="77777777" w:rsidR="00396B44" w:rsidRPr="001403DE" w:rsidRDefault="00396B44" w:rsidP="005A7BEF">
            <w:pPr>
              <w:rPr>
                <w:rFonts w:ascii="Arial" w:hAnsi="Arial" w:cs="Arial"/>
                <w:b/>
                <w:sz w:val="20"/>
                <w:szCs w:val="20"/>
              </w:rPr>
            </w:pPr>
          </w:p>
        </w:tc>
        <w:tc>
          <w:tcPr>
            <w:tcW w:w="214" w:type="pct"/>
          </w:tcPr>
          <w:p w14:paraId="1D3766B0" w14:textId="77777777" w:rsidR="00396B44" w:rsidRPr="001403DE" w:rsidRDefault="00396B44" w:rsidP="005A7BEF">
            <w:pPr>
              <w:rPr>
                <w:rFonts w:ascii="Arial" w:hAnsi="Arial" w:cs="Arial"/>
                <w:b/>
                <w:sz w:val="20"/>
                <w:szCs w:val="20"/>
              </w:rPr>
            </w:pPr>
          </w:p>
        </w:tc>
        <w:tc>
          <w:tcPr>
            <w:tcW w:w="233" w:type="pct"/>
          </w:tcPr>
          <w:p w14:paraId="716B1E90" w14:textId="77777777" w:rsidR="00396B44" w:rsidRPr="005A7BEF" w:rsidRDefault="00396B44" w:rsidP="005A7BEF">
            <w:pPr>
              <w:rPr>
                <w:rFonts w:ascii="Arial" w:hAnsi="Arial" w:cs="Arial"/>
                <w:b/>
                <w:sz w:val="16"/>
                <w:szCs w:val="16"/>
              </w:rPr>
            </w:pPr>
          </w:p>
        </w:tc>
      </w:tr>
      <w:tr w:rsidR="00E76387" w:rsidRPr="005A7BEF" w14:paraId="5D8AA4CC" w14:textId="77777777" w:rsidTr="0049699E">
        <w:trPr>
          <w:trHeight w:val="260"/>
        </w:trPr>
        <w:tc>
          <w:tcPr>
            <w:tcW w:w="2538" w:type="pct"/>
          </w:tcPr>
          <w:p w14:paraId="2D0E4243" w14:textId="77777777" w:rsidR="00302D52" w:rsidRDefault="006F7484" w:rsidP="005A7BEF">
            <w:pPr>
              <w:rPr>
                <w:rFonts w:ascii="Arial" w:hAnsi="Arial" w:cs="Arial"/>
                <w:i/>
                <w:sz w:val="20"/>
                <w:szCs w:val="20"/>
              </w:rPr>
            </w:pPr>
            <w:r w:rsidRPr="008D4F63">
              <w:rPr>
                <w:rFonts w:ascii="Arial" w:hAnsi="Arial" w:cs="Arial"/>
                <w:bCs/>
                <w:sz w:val="20"/>
                <w:szCs w:val="20"/>
              </w:rPr>
              <w:t>Q</w:t>
            </w:r>
            <w:r w:rsidR="00396B44" w:rsidRPr="008D4F63">
              <w:rPr>
                <w:rFonts w:ascii="Arial" w:hAnsi="Arial" w:cs="Arial"/>
                <w:bCs/>
                <w:sz w:val="20"/>
                <w:szCs w:val="20"/>
              </w:rPr>
              <w:t xml:space="preserve">3. </w:t>
            </w:r>
            <w:r w:rsidR="00396B44" w:rsidRPr="008D4F63">
              <w:rPr>
                <w:rFonts w:ascii="Arial" w:hAnsi="Arial" w:cs="Arial"/>
                <w:sz w:val="20"/>
                <w:szCs w:val="20"/>
              </w:rPr>
              <w:t>ISCO code for above</w:t>
            </w:r>
            <w:r w:rsidR="00302D52">
              <w:rPr>
                <w:rFonts w:ascii="Arial" w:hAnsi="Arial" w:cs="Arial"/>
                <w:sz w:val="20"/>
                <w:szCs w:val="20"/>
              </w:rPr>
              <w:t xml:space="preserve"> </w:t>
            </w:r>
          </w:p>
          <w:p w14:paraId="1C3F5342" w14:textId="1174E9CE" w:rsidR="00396B44" w:rsidRPr="00842F8E" w:rsidRDefault="00302D52" w:rsidP="005A7BEF">
            <w:pPr>
              <w:rPr>
                <w:rFonts w:ascii="Arial" w:hAnsi="Arial" w:cs="Arial"/>
                <w:i/>
                <w:sz w:val="20"/>
                <w:szCs w:val="20"/>
              </w:rPr>
            </w:pPr>
            <w:r w:rsidRPr="00842F8E">
              <w:rPr>
                <w:rFonts w:ascii="Arial" w:hAnsi="Arial" w:cs="Arial"/>
                <w:i/>
                <w:sz w:val="20"/>
                <w:szCs w:val="20"/>
              </w:rPr>
              <w:t>Interviewer: Please refer to the codebook and enter the 3-digit value of the major or minor group.</w:t>
            </w:r>
          </w:p>
        </w:tc>
        <w:tc>
          <w:tcPr>
            <w:tcW w:w="246" w:type="pct"/>
          </w:tcPr>
          <w:p w14:paraId="4469CAF7" w14:textId="77777777" w:rsidR="00396B44" w:rsidRPr="001403DE" w:rsidRDefault="00396B44" w:rsidP="005A7BEF">
            <w:pPr>
              <w:rPr>
                <w:rFonts w:ascii="Arial" w:hAnsi="Arial" w:cs="Arial"/>
                <w:b/>
                <w:sz w:val="20"/>
                <w:szCs w:val="20"/>
              </w:rPr>
            </w:pPr>
          </w:p>
        </w:tc>
        <w:tc>
          <w:tcPr>
            <w:tcW w:w="275" w:type="pct"/>
          </w:tcPr>
          <w:p w14:paraId="299C4437" w14:textId="77777777" w:rsidR="00396B44" w:rsidRPr="001403DE" w:rsidRDefault="00396B44" w:rsidP="005A7BEF">
            <w:pPr>
              <w:rPr>
                <w:rFonts w:ascii="Arial" w:hAnsi="Arial" w:cs="Arial"/>
                <w:b/>
                <w:sz w:val="20"/>
                <w:szCs w:val="20"/>
              </w:rPr>
            </w:pPr>
          </w:p>
        </w:tc>
        <w:tc>
          <w:tcPr>
            <w:tcW w:w="275" w:type="pct"/>
          </w:tcPr>
          <w:p w14:paraId="6AF1CDB1" w14:textId="77777777" w:rsidR="00396B44" w:rsidRPr="001403DE" w:rsidRDefault="00396B44" w:rsidP="005A7BEF">
            <w:pPr>
              <w:rPr>
                <w:rFonts w:ascii="Arial" w:hAnsi="Arial" w:cs="Arial"/>
                <w:b/>
                <w:sz w:val="20"/>
                <w:szCs w:val="20"/>
              </w:rPr>
            </w:pPr>
          </w:p>
        </w:tc>
        <w:tc>
          <w:tcPr>
            <w:tcW w:w="244" w:type="pct"/>
          </w:tcPr>
          <w:p w14:paraId="596CE5BA" w14:textId="77777777" w:rsidR="00396B44" w:rsidRPr="001403DE" w:rsidRDefault="00396B44" w:rsidP="005A7BEF">
            <w:pPr>
              <w:rPr>
                <w:rFonts w:ascii="Arial" w:hAnsi="Arial" w:cs="Arial"/>
                <w:b/>
                <w:sz w:val="20"/>
                <w:szCs w:val="20"/>
              </w:rPr>
            </w:pPr>
          </w:p>
        </w:tc>
        <w:tc>
          <w:tcPr>
            <w:tcW w:w="274" w:type="pct"/>
          </w:tcPr>
          <w:p w14:paraId="41B5F619" w14:textId="77777777" w:rsidR="00396B44" w:rsidRPr="001403DE" w:rsidRDefault="00396B44" w:rsidP="005A7BEF">
            <w:pPr>
              <w:rPr>
                <w:rFonts w:ascii="Arial" w:hAnsi="Arial" w:cs="Arial"/>
                <w:b/>
                <w:sz w:val="20"/>
                <w:szCs w:val="20"/>
              </w:rPr>
            </w:pPr>
          </w:p>
        </w:tc>
        <w:tc>
          <w:tcPr>
            <w:tcW w:w="244" w:type="pct"/>
          </w:tcPr>
          <w:p w14:paraId="7CAEFBA3" w14:textId="77777777" w:rsidR="00396B44" w:rsidRPr="001403DE" w:rsidRDefault="00396B44" w:rsidP="005A7BEF">
            <w:pPr>
              <w:rPr>
                <w:rFonts w:ascii="Arial" w:hAnsi="Arial" w:cs="Arial"/>
                <w:b/>
                <w:sz w:val="20"/>
                <w:szCs w:val="20"/>
              </w:rPr>
            </w:pPr>
          </w:p>
        </w:tc>
        <w:tc>
          <w:tcPr>
            <w:tcW w:w="213" w:type="pct"/>
          </w:tcPr>
          <w:p w14:paraId="5FF8A542" w14:textId="77777777" w:rsidR="00396B44" w:rsidRPr="001403DE" w:rsidRDefault="00396B44" w:rsidP="005A7BEF">
            <w:pPr>
              <w:rPr>
                <w:rFonts w:ascii="Arial" w:hAnsi="Arial" w:cs="Arial"/>
                <w:b/>
                <w:sz w:val="20"/>
                <w:szCs w:val="20"/>
              </w:rPr>
            </w:pPr>
          </w:p>
        </w:tc>
        <w:tc>
          <w:tcPr>
            <w:tcW w:w="244" w:type="pct"/>
          </w:tcPr>
          <w:p w14:paraId="60E8B75B" w14:textId="77777777" w:rsidR="00396B44" w:rsidRPr="001403DE" w:rsidRDefault="00396B44" w:rsidP="005A7BEF">
            <w:pPr>
              <w:rPr>
                <w:rFonts w:ascii="Arial" w:hAnsi="Arial" w:cs="Arial"/>
                <w:b/>
                <w:sz w:val="20"/>
                <w:szCs w:val="20"/>
              </w:rPr>
            </w:pPr>
          </w:p>
        </w:tc>
        <w:tc>
          <w:tcPr>
            <w:tcW w:w="214" w:type="pct"/>
          </w:tcPr>
          <w:p w14:paraId="5ACF0ADA" w14:textId="77777777" w:rsidR="00396B44" w:rsidRPr="001403DE" w:rsidRDefault="00396B44" w:rsidP="005A7BEF">
            <w:pPr>
              <w:rPr>
                <w:rFonts w:ascii="Arial" w:hAnsi="Arial" w:cs="Arial"/>
                <w:b/>
                <w:sz w:val="20"/>
                <w:szCs w:val="20"/>
              </w:rPr>
            </w:pPr>
          </w:p>
        </w:tc>
        <w:tc>
          <w:tcPr>
            <w:tcW w:w="233" w:type="pct"/>
          </w:tcPr>
          <w:p w14:paraId="53E04382" w14:textId="77777777" w:rsidR="00396B44" w:rsidRPr="005A7BEF" w:rsidRDefault="00396B44" w:rsidP="005A7BEF">
            <w:pPr>
              <w:rPr>
                <w:rFonts w:ascii="Arial" w:hAnsi="Arial" w:cs="Arial"/>
                <w:b/>
                <w:sz w:val="16"/>
                <w:szCs w:val="16"/>
              </w:rPr>
            </w:pPr>
          </w:p>
        </w:tc>
      </w:tr>
      <w:tr w:rsidR="00E76387" w:rsidRPr="005A7BEF" w14:paraId="50647BC2" w14:textId="77777777" w:rsidTr="0049699E">
        <w:trPr>
          <w:trHeight w:val="269"/>
        </w:trPr>
        <w:tc>
          <w:tcPr>
            <w:tcW w:w="2538" w:type="pct"/>
          </w:tcPr>
          <w:p w14:paraId="2AE10665" w14:textId="232009BE" w:rsidR="00396B44"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4. Describe the </w:t>
            </w:r>
            <w:r w:rsidR="00396B44" w:rsidRPr="008D4F63">
              <w:rPr>
                <w:rFonts w:ascii="Arial" w:hAnsi="Arial" w:cs="Arial"/>
                <w:sz w:val="20"/>
                <w:szCs w:val="20"/>
              </w:rPr>
              <w:t>kind of trade, services, or industry that this work is connected to?</w:t>
            </w:r>
          </w:p>
        </w:tc>
        <w:tc>
          <w:tcPr>
            <w:tcW w:w="246" w:type="pct"/>
          </w:tcPr>
          <w:p w14:paraId="15BF13D4" w14:textId="77777777" w:rsidR="00396B44" w:rsidRPr="001403DE" w:rsidRDefault="00396B44" w:rsidP="005A7BEF">
            <w:pPr>
              <w:rPr>
                <w:rFonts w:ascii="Arial" w:hAnsi="Arial" w:cs="Arial"/>
                <w:b/>
                <w:sz w:val="20"/>
                <w:szCs w:val="20"/>
              </w:rPr>
            </w:pPr>
          </w:p>
        </w:tc>
        <w:tc>
          <w:tcPr>
            <w:tcW w:w="275" w:type="pct"/>
          </w:tcPr>
          <w:p w14:paraId="5E687C43" w14:textId="77777777" w:rsidR="00396B44" w:rsidRPr="001403DE" w:rsidRDefault="00396B44" w:rsidP="005A7BEF">
            <w:pPr>
              <w:rPr>
                <w:rFonts w:ascii="Arial" w:hAnsi="Arial" w:cs="Arial"/>
                <w:b/>
                <w:sz w:val="20"/>
                <w:szCs w:val="20"/>
              </w:rPr>
            </w:pPr>
          </w:p>
        </w:tc>
        <w:tc>
          <w:tcPr>
            <w:tcW w:w="275" w:type="pct"/>
          </w:tcPr>
          <w:p w14:paraId="697404C8" w14:textId="77777777" w:rsidR="00396B44" w:rsidRPr="001403DE" w:rsidRDefault="00396B44" w:rsidP="005A7BEF">
            <w:pPr>
              <w:rPr>
                <w:rFonts w:ascii="Arial" w:hAnsi="Arial" w:cs="Arial"/>
                <w:b/>
                <w:sz w:val="20"/>
                <w:szCs w:val="20"/>
              </w:rPr>
            </w:pPr>
          </w:p>
        </w:tc>
        <w:tc>
          <w:tcPr>
            <w:tcW w:w="244" w:type="pct"/>
          </w:tcPr>
          <w:p w14:paraId="22E862D2" w14:textId="77777777" w:rsidR="00396B44" w:rsidRPr="001403DE" w:rsidRDefault="00396B44" w:rsidP="005A7BEF">
            <w:pPr>
              <w:rPr>
                <w:rFonts w:ascii="Arial" w:hAnsi="Arial" w:cs="Arial"/>
                <w:b/>
                <w:sz w:val="20"/>
                <w:szCs w:val="20"/>
              </w:rPr>
            </w:pPr>
          </w:p>
        </w:tc>
        <w:tc>
          <w:tcPr>
            <w:tcW w:w="274" w:type="pct"/>
          </w:tcPr>
          <w:p w14:paraId="4823D6EC" w14:textId="77777777" w:rsidR="00396B44" w:rsidRPr="001403DE" w:rsidRDefault="00396B44" w:rsidP="005A7BEF">
            <w:pPr>
              <w:rPr>
                <w:rFonts w:ascii="Arial" w:hAnsi="Arial" w:cs="Arial"/>
                <w:b/>
                <w:sz w:val="20"/>
                <w:szCs w:val="20"/>
              </w:rPr>
            </w:pPr>
          </w:p>
        </w:tc>
        <w:tc>
          <w:tcPr>
            <w:tcW w:w="244" w:type="pct"/>
          </w:tcPr>
          <w:p w14:paraId="21F90443" w14:textId="77777777" w:rsidR="00396B44" w:rsidRPr="001403DE" w:rsidRDefault="00396B44" w:rsidP="005A7BEF">
            <w:pPr>
              <w:rPr>
                <w:rFonts w:ascii="Arial" w:hAnsi="Arial" w:cs="Arial"/>
                <w:b/>
                <w:sz w:val="20"/>
                <w:szCs w:val="20"/>
              </w:rPr>
            </w:pPr>
          </w:p>
        </w:tc>
        <w:tc>
          <w:tcPr>
            <w:tcW w:w="213" w:type="pct"/>
          </w:tcPr>
          <w:p w14:paraId="692540B9" w14:textId="77777777" w:rsidR="00396B44" w:rsidRPr="001403DE" w:rsidRDefault="00396B44" w:rsidP="005A7BEF">
            <w:pPr>
              <w:rPr>
                <w:rFonts w:ascii="Arial" w:hAnsi="Arial" w:cs="Arial"/>
                <w:b/>
                <w:sz w:val="20"/>
                <w:szCs w:val="20"/>
              </w:rPr>
            </w:pPr>
          </w:p>
        </w:tc>
        <w:tc>
          <w:tcPr>
            <w:tcW w:w="244" w:type="pct"/>
          </w:tcPr>
          <w:p w14:paraId="5530F6DC" w14:textId="77777777" w:rsidR="00396B44" w:rsidRPr="001403DE" w:rsidRDefault="00396B44" w:rsidP="005A7BEF">
            <w:pPr>
              <w:rPr>
                <w:rFonts w:ascii="Arial" w:hAnsi="Arial" w:cs="Arial"/>
                <w:b/>
                <w:sz w:val="20"/>
                <w:szCs w:val="20"/>
              </w:rPr>
            </w:pPr>
          </w:p>
        </w:tc>
        <w:tc>
          <w:tcPr>
            <w:tcW w:w="214" w:type="pct"/>
          </w:tcPr>
          <w:p w14:paraId="527B4736" w14:textId="77777777" w:rsidR="00396B44" w:rsidRPr="001403DE" w:rsidRDefault="00396B44" w:rsidP="005A7BEF">
            <w:pPr>
              <w:rPr>
                <w:rFonts w:ascii="Arial" w:hAnsi="Arial" w:cs="Arial"/>
                <w:b/>
                <w:sz w:val="20"/>
                <w:szCs w:val="20"/>
              </w:rPr>
            </w:pPr>
          </w:p>
        </w:tc>
        <w:tc>
          <w:tcPr>
            <w:tcW w:w="233" w:type="pct"/>
          </w:tcPr>
          <w:p w14:paraId="5E67D508" w14:textId="77777777" w:rsidR="00396B44" w:rsidRPr="005A7BEF" w:rsidRDefault="00396B44" w:rsidP="005A7BEF">
            <w:pPr>
              <w:rPr>
                <w:rFonts w:ascii="Arial" w:hAnsi="Arial" w:cs="Arial"/>
                <w:b/>
                <w:sz w:val="16"/>
                <w:szCs w:val="16"/>
              </w:rPr>
            </w:pPr>
          </w:p>
        </w:tc>
      </w:tr>
      <w:tr w:rsidR="00E76387" w:rsidRPr="005A7BEF" w14:paraId="3AA0B06B" w14:textId="77777777" w:rsidTr="0049699E">
        <w:trPr>
          <w:trHeight w:val="251"/>
        </w:trPr>
        <w:tc>
          <w:tcPr>
            <w:tcW w:w="2538" w:type="pct"/>
          </w:tcPr>
          <w:p w14:paraId="5D9C1C4F" w14:textId="77777777" w:rsidR="00396B44"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5. </w:t>
            </w:r>
            <w:r w:rsidR="00396B44" w:rsidRPr="008D4F63">
              <w:rPr>
                <w:rFonts w:ascii="Arial" w:hAnsi="Arial" w:cs="Arial"/>
                <w:sz w:val="20"/>
                <w:szCs w:val="20"/>
              </w:rPr>
              <w:t xml:space="preserve">ISIC code for above </w:t>
            </w:r>
            <w:r w:rsidR="00396B44" w:rsidRPr="00802B5F">
              <w:rPr>
                <w:rFonts w:ascii="Arial" w:hAnsi="Arial" w:cs="Arial"/>
                <w:sz w:val="20"/>
                <w:szCs w:val="20"/>
              </w:rPr>
              <w:t>(See Codebook and write 4 digits)</w:t>
            </w:r>
          </w:p>
          <w:p w14:paraId="39EC91E0" w14:textId="313D0AFA" w:rsidR="00302D52" w:rsidRPr="008D4F63" w:rsidRDefault="00302D52" w:rsidP="005A7BEF">
            <w:pPr>
              <w:rPr>
                <w:rFonts w:ascii="Arial" w:hAnsi="Arial" w:cs="Arial"/>
                <w:sz w:val="20"/>
                <w:szCs w:val="20"/>
              </w:rPr>
            </w:pPr>
            <w:r w:rsidRPr="00C6149D">
              <w:rPr>
                <w:rFonts w:ascii="Arial" w:hAnsi="Arial" w:cs="Arial"/>
                <w:i/>
                <w:sz w:val="20"/>
                <w:szCs w:val="20"/>
              </w:rPr>
              <w:t>Interviewer: Please refer to the codebook and enter the 3-digit value of the major or minor group.</w:t>
            </w:r>
          </w:p>
        </w:tc>
        <w:tc>
          <w:tcPr>
            <w:tcW w:w="246" w:type="pct"/>
          </w:tcPr>
          <w:p w14:paraId="43A51465" w14:textId="77777777" w:rsidR="00396B44" w:rsidRPr="001403DE" w:rsidRDefault="00396B44" w:rsidP="005A7BEF">
            <w:pPr>
              <w:rPr>
                <w:rFonts w:ascii="Arial" w:hAnsi="Arial" w:cs="Arial"/>
                <w:b/>
                <w:sz w:val="20"/>
                <w:szCs w:val="20"/>
              </w:rPr>
            </w:pPr>
          </w:p>
        </w:tc>
        <w:tc>
          <w:tcPr>
            <w:tcW w:w="275" w:type="pct"/>
          </w:tcPr>
          <w:p w14:paraId="2F0C2E40" w14:textId="77777777" w:rsidR="00396B44" w:rsidRPr="001403DE" w:rsidRDefault="00396B44" w:rsidP="005A7BEF">
            <w:pPr>
              <w:rPr>
                <w:rFonts w:ascii="Arial" w:hAnsi="Arial" w:cs="Arial"/>
                <w:b/>
                <w:sz w:val="20"/>
                <w:szCs w:val="20"/>
              </w:rPr>
            </w:pPr>
          </w:p>
        </w:tc>
        <w:tc>
          <w:tcPr>
            <w:tcW w:w="275" w:type="pct"/>
          </w:tcPr>
          <w:p w14:paraId="015712A3" w14:textId="77777777" w:rsidR="00396B44" w:rsidRPr="001403DE" w:rsidRDefault="00396B44" w:rsidP="005A7BEF">
            <w:pPr>
              <w:rPr>
                <w:rFonts w:ascii="Arial" w:hAnsi="Arial" w:cs="Arial"/>
                <w:b/>
                <w:sz w:val="20"/>
                <w:szCs w:val="20"/>
              </w:rPr>
            </w:pPr>
          </w:p>
        </w:tc>
        <w:tc>
          <w:tcPr>
            <w:tcW w:w="244" w:type="pct"/>
          </w:tcPr>
          <w:p w14:paraId="0472B256" w14:textId="77777777" w:rsidR="00396B44" w:rsidRPr="001403DE" w:rsidRDefault="00396B44" w:rsidP="005A7BEF">
            <w:pPr>
              <w:rPr>
                <w:rFonts w:ascii="Arial" w:hAnsi="Arial" w:cs="Arial"/>
                <w:b/>
                <w:sz w:val="20"/>
                <w:szCs w:val="20"/>
              </w:rPr>
            </w:pPr>
          </w:p>
        </w:tc>
        <w:tc>
          <w:tcPr>
            <w:tcW w:w="274" w:type="pct"/>
          </w:tcPr>
          <w:p w14:paraId="3F304CC8" w14:textId="77777777" w:rsidR="00396B44" w:rsidRPr="001403DE" w:rsidRDefault="00396B44" w:rsidP="005A7BEF">
            <w:pPr>
              <w:rPr>
                <w:rFonts w:ascii="Arial" w:hAnsi="Arial" w:cs="Arial"/>
                <w:b/>
                <w:sz w:val="20"/>
                <w:szCs w:val="20"/>
              </w:rPr>
            </w:pPr>
          </w:p>
        </w:tc>
        <w:tc>
          <w:tcPr>
            <w:tcW w:w="244" w:type="pct"/>
          </w:tcPr>
          <w:p w14:paraId="3AFE7B31" w14:textId="77777777" w:rsidR="00396B44" w:rsidRPr="001403DE" w:rsidRDefault="00396B44" w:rsidP="005A7BEF">
            <w:pPr>
              <w:rPr>
                <w:rFonts w:ascii="Arial" w:hAnsi="Arial" w:cs="Arial"/>
                <w:b/>
                <w:sz w:val="20"/>
                <w:szCs w:val="20"/>
              </w:rPr>
            </w:pPr>
          </w:p>
        </w:tc>
        <w:tc>
          <w:tcPr>
            <w:tcW w:w="213" w:type="pct"/>
          </w:tcPr>
          <w:p w14:paraId="4FC8DBEB" w14:textId="77777777" w:rsidR="00396B44" w:rsidRPr="001403DE" w:rsidRDefault="00396B44" w:rsidP="005A7BEF">
            <w:pPr>
              <w:rPr>
                <w:rFonts w:ascii="Arial" w:hAnsi="Arial" w:cs="Arial"/>
                <w:b/>
                <w:sz w:val="20"/>
                <w:szCs w:val="20"/>
              </w:rPr>
            </w:pPr>
          </w:p>
        </w:tc>
        <w:tc>
          <w:tcPr>
            <w:tcW w:w="244" w:type="pct"/>
          </w:tcPr>
          <w:p w14:paraId="67A9AD65" w14:textId="77777777" w:rsidR="00396B44" w:rsidRPr="001403DE" w:rsidRDefault="00396B44" w:rsidP="005A7BEF">
            <w:pPr>
              <w:rPr>
                <w:rFonts w:ascii="Arial" w:hAnsi="Arial" w:cs="Arial"/>
                <w:b/>
                <w:sz w:val="20"/>
                <w:szCs w:val="20"/>
              </w:rPr>
            </w:pPr>
          </w:p>
        </w:tc>
        <w:tc>
          <w:tcPr>
            <w:tcW w:w="214" w:type="pct"/>
          </w:tcPr>
          <w:p w14:paraId="736DF286" w14:textId="77777777" w:rsidR="00396B44" w:rsidRPr="001403DE" w:rsidRDefault="00396B44" w:rsidP="005A7BEF">
            <w:pPr>
              <w:rPr>
                <w:rFonts w:ascii="Arial" w:hAnsi="Arial" w:cs="Arial"/>
                <w:b/>
                <w:sz w:val="20"/>
                <w:szCs w:val="20"/>
              </w:rPr>
            </w:pPr>
          </w:p>
        </w:tc>
        <w:tc>
          <w:tcPr>
            <w:tcW w:w="233" w:type="pct"/>
          </w:tcPr>
          <w:p w14:paraId="5BFE0207" w14:textId="77777777" w:rsidR="00396B44" w:rsidRPr="005A7BEF" w:rsidRDefault="00396B44" w:rsidP="005A7BEF">
            <w:pPr>
              <w:rPr>
                <w:rFonts w:ascii="Arial" w:hAnsi="Arial" w:cs="Arial"/>
                <w:b/>
                <w:sz w:val="16"/>
                <w:szCs w:val="16"/>
              </w:rPr>
            </w:pPr>
          </w:p>
        </w:tc>
      </w:tr>
      <w:tr w:rsidR="00E76387" w:rsidRPr="005A7BEF" w14:paraId="6B2D2EB2" w14:textId="77777777" w:rsidTr="0049699E">
        <w:trPr>
          <w:trHeight w:val="350"/>
        </w:trPr>
        <w:tc>
          <w:tcPr>
            <w:tcW w:w="2538" w:type="pct"/>
          </w:tcPr>
          <w:p w14:paraId="7B40FF78" w14:textId="4D3A3909" w:rsidR="00934E3F"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6</w:t>
            </w:r>
            <w:r w:rsidR="00302D52">
              <w:rPr>
                <w:rFonts w:ascii="Arial" w:hAnsi="Arial" w:cs="Arial"/>
                <w:bCs/>
                <w:sz w:val="20"/>
                <w:szCs w:val="20"/>
              </w:rPr>
              <w:t>a</w:t>
            </w:r>
            <w:r w:rsidR="00396B44" w:rsidRPr="008D4F63">
              <w:rPr>
                <w:rFonts w:ascii="Arial" w:hAnsi="Arial" w:cs="Arial"/>
                <w:bCs/>
                <w:sz w:val="20"/>
                <w:szCs w:val="20"/>
              </w:rPr>
              <w:t xml:space="preserve">. </w:t>
            </w:r>
            <w:r w:rsidR="00396B44" w:rsidRPr="008D4F63">
              <w:rPr>
                <w:rFonts w:ascii="Arial" w:hAnsi="Arial" w:cs="Arial"/>
                <w:sz w:val="20"/>
                <w:szCs w:val="20"/>
              </w:rPr>
              <w:t xml:space="preserve">How long has </w:t>
            </w:r>
            <w:r w:rsidR="00934E3F" w:rsidRPr="008D4F63">
              <w:rPr>
                <w:rFonts w:ascii="Arial" w:hAnsi="Arial" w:cs="Arial"/>
                <w:sz w:val="20"/>
                <w:szCs w:val="20"/>
              </w:rPr>
              <w:t>[</w:t>
            </w:r>
            <w:r w:rsidR="00396B44" w:rsidRPr="008D4F63">
              <w:rPr>
                <w:rFonts w:ascii="Arial" w:hAnsi="Arial" w:cs="Arial"/>
                <w:sz w:val="20"/>
                <w:szCs w:val="20"/>
              </w:rPr>
              <w:t>Name</w:t>
            </w:r>
            <w:r w:rsidR="00934E3F" w:rsidRPr="008D4F63">
              <w:rPr>
                <w:rFonts w:ascii="Arial" w:hAnsi="Arial" w:cs="Arial"/>
                <w:sz w:val="20"/>
                <w:szCs w:val="20"/>
              </w:rPr>
              <w:t>]</w:t>
            </w:r>
            <w:r w:rsidR="00396B44" w:rsidRPr="008D4F63">
              <w:rPr>
                <w:rFonts w:ascii="Arial" w:hAnsi="Arial" w:cs="Arial"/>
                <w:sz w:val="20"/>
                <w:szCs w:val="20"/>
              </w:rPr>
              <w:t xml:space="preserve"> been doing this work </w:t>
            </w:r>
            <w:r w:rsidR="00302D52">
              <w:rPr>
                <w:rFonts w:ascii="Arial" w:hAnsi="Arial" w:cs="Arial"/>
                <w:sz w:val="20"/>
                <w:szCs w:val="20"/>
              </w:rPr>
              <w:t>in years</w:t>
            </w:r>
            <w:r w:rsidR="00396B44" w:rsidRPr="008D4F63">
              <w:rPr>
                <w:rFonts w:ascii="Arial" w:hAnsi="Arial" w:cs="Arial"/>
                <w:sz w:val="20"/>
                <w:szCs w:val="20"/>
              </w:rPr>
              <w:t xml:space="preserve">?           </w:t>
            </w:r>
          </w:p>
          <w:p w14:paraId="419CC599" w14:textId="4DAAE6C2" w:rsidR="00396B44" w:rsidRPr="00842F8E" w:rsidRDefault="00302D52">
            <w:pPr>
              <w:rPr>
                <w:rFonts w:ascii="Arial" w:hAnsi="Arial" w:cs="Arial"/>
                <w:i/>
                <w:sz w:val="16"/>
                <w:szCs w:val="16"/>
              </w:rPr>
            </w:pPr>
            <w:r w:rsidRPr="00842F8E">
              <w:rPr>
                <w:rFonts w:ascii="Arial" w:hAnsi="Arial" w:cs="Arial"/>
                <w:i/>
                <w:sz w:val="16"/>
                <w:szCs w:val="16"/>
              </w:rPr>
              <w:t xml:space="preserve">If [Name] has been doing this work for less than a year, enter zero. </w:t>
            </w:r>
            <w:r w:rsidR="00396B44" w:rsidRPr="00842F8E">
              <w:rPr>
                <w:rFonts w:ascii="Arial" w:hAnsi="Arial" w:cs="Arial"/>
                <w:i/>
                <w:sz w:val="16"/>
                <w:szCs w:val="16"/>
              </w:rPr>
              <w:t xml:space="preserve"> </w:t>
            </w:r>
          </w:p>
        </w:tc>
        <w:tc>
          <w:tcPr>
            <w:tcW w:w="246" w:type="pct"/>
          </w:tcPr>
          <w:p w14:paraId="3655586C" w14:textId="77777777" w:rsidR="00396B44" w:rsidRPr="001403DE" w:rsidRDefault="00396B44" w:rsidP="005A7BEF">
            <w:pPr>
              <w:rPr>
                <w:rFonts w:ascii="Arial" w:hAnsi="Arial" w:cs="Arial"/>
                <w:b/>
                <w:sz w:val="20"/>
                <w:szCs w:val="20"/>
              </w:rPr>
            </w:pPr>
            <w:r w:rsidRPr="001403DE">
              <w:rPr>
                <w:rFonts w:ascii="Arial" w:hAnsi="Arial" w:cs="Arial"/>
                <w:b/>
                <w:sz w:val="20"/>
                <w:szCs w:val="20"/>
              </w:rPr>
              <w:t>Y___</w:t>
            </w:r>
          </w:p>
          <w:p w14:paraId="032DF8E9" w14:textId="77777777" w:rsidR="00396B44" w:rsidRPr="001403DE" w:rsidRDefault="00396B44" w:rsidP="005A7BEF">
            <w:pPr>
              <w:rPr>
                <w:rFonts w:ascii="Arial" w:hAnsi="Arial" w:cs="Arial"/>
                <w:b/>
                <w:sz w:val="20"/>
                <w:szCs w:val="20"/>
              </w:rPr>
            </w:pPr>
            <w:r w:rsidRPr="001403DE">
              <w:rPr>
                <w:rFonts w:ascii="Arial" w:hAnsi="Arial" w:cs="Arial"/>
                <w:b/>
                <w:sz w:val="20"/>
                <w:szCs w:val="20"/>
              </w:rPr>
              <w:t>M___</w:t>
            </w:r>
          </w:p>
        </w:tc>
        <w:tc>
          <w:tcPr>
            <w:tcW w:w="275" w:type="pct"/>
          </w:tcPr>
          <w:p w14:paraId="15B2B5AC" w14:textId="77777777" w:rsidR="00396B44" w:rsidRPr="001403DE" w:rsidRDefault="00396B44" w:rsidP="005A7BEF">
            <w:pPr>
              <w:rPr>
                <w:rFonts w:ascii="Arial" w:hAnsi="Arial" w:cs="Arial"/>
                <w:b/>
                <w:sz w:val="20"/>
                <w:szCs w:val="20"/>
              </w:rPr>
            </w:pPr>
            <w:r w:rsidRPr="001403DE">
              <w:rPr>
                <w:rFonts w:ascii="Arial" w:hAnsi="Arial" w:cs="Arial"/>
                <w:b/>
                <w:sz w:val="20"/>
                <w:szCs w:val="20"/>
              </w:rPr>
              <w:t>Y___</w:t>
            </w:r>
          </w:p>
          <w:p w14:paraId="03F055B7" w14:textId="77777777" w:rsidR="00396B44" w:rsidRPr="001403DE" w:rsidRDefault="00396B44" w:rsidP="005A7BEF">
            <w:pPr>
              <w:rPr>
                <w:rFonts w:ascii="Arial" w:hAnsi="Arial" w:cs="Arial"/>
                <w:b/>
                <w:sz w:val="20"/>
                <w:szCs w:val="20"/>
              </w:rPr>
            </w:pPr>
            <w:r w:rsidRPr="001403DE">
              <w:rPr>
                <w:rFonts w:ascii="Arial" w:hAnsi="Arial" w:cs="Arial"/>
                <w:b/>
                <w:sz w:val="20"/>
                <w:szCs w:val="20"/>
              </w:rPr>
              <w:t>M___</w:t>
            </w:r>
          </w:p>
        </w:tc>
        <w:tc>
          <w:tcPr>
            <w:tcW w:w="275" w:type="pct"/>
          </w:tcPr>
          <w:p w14:paraId="361509E0" w14:textId="77777777" w:rsidR="00396B44" w:rsidRPr="001403DE" w:rsidRDefault="00396B44" w:rsidP="005A7BEF">
            <w:pPr>
              <w:rPr>
                <w:rFonts w:ascii="Arial" w:hAnsi="Arial" w:cs="Arial"/>
                <w:b/>
                <w:sz w:val="20"/>
                <w:szCs w:val="20"/>
              </w:rPr>
            </w:pPr>
            <w:r w:rsidRPr="001403DE">
              <w:rPr>
                <w:rFonts w:ascii="Arial" w:hAnsi="Arial" w:cs="Arial"/>
                <w:b/>
                <w:sz w:val="20"/>
                <w:szCs w:val="20"/>
              </w:rPr>
              <w:t>Y___</w:t>
            </w:r>
          </w:p>
          <w:p w14:paraId="60289949" w14:textId="77777777" w:rsidR="00396B44" w:rsidRPr="001403DE" w:rsidRDefault="00396B44" w:rsidP="005A7BEF">
            <w:pPr>
              <w:rPr>
                <w:rFonts w:ascii="Arial" w:hAnsi="Arial" w:cs="Arial"/>
                <w:b/>
                <w:sz w:val="20"/>
                <w:szCs w:val="20"/>
              </w:rPr>
            </w:pPr>
            <w:r w:rsidRPr="001403DE">
              <w:rPr>
                <w:rFonts w:ascii="Arial" w:hAnsi="Arial" w:cs="Arial"/>
                <w:b/>
                <w:sz w:val="20"/>
                <w:szCs w:val="20"/>
              </w:rPr>
              <w:t>M___</w:t>
            </w:r>
          </w:p>
        </w:tc>
        <w:tc>
          <w:tcPr>
            <w:tcW w:w="244" w:type="pct"/>
          </w:tcPr>
          <w:p w14:paraId="108D673B" w14:textId="77777777" w:rsidR="00396B44" w:rsidRPr="001403DE" w:rsidRDefault="00396B44" w:rsidP="005A7BEF">
            <w:pPr>
              <w:rPr>
                <w:rFonts w:ascii="Arial" w:hAnsi="Arial" w:cs="Arial"/>
                <w:b/>
                <w:sz w:val="20"/>
                <w:szCs w:val="20"/>
              </w:rPr>
            </w:pPr>
            <w:r w:rsidRPr="001403DE">
              <w:rPr>
                <w:rFonts w:ascii="Arial" w:hAnsi="Arial" w:cs="Arial"/>
                <w:b/>
                <w:sz w:val="20"/>
                <w:szCs w:val="20"/>
              </w:rPr>
              <w:t>Y___</w:t>
            </w:r>
          </w:p>
          <w:p w14:paraId="1BBDF084" w14:textId="77777777" w:rsidR="00396B44" w:rsidRPr="001403DE" w:rsidRDefault="00396B44" w:rsidP="005A7BEF">
            <w:pPr>
              <w:rPr>
                <w:rFonts w:ascii="Arial" w:hAnsi="Arial" w:cs="Arial"/>
                <w:b/>
                <w:sz w:val="20"/>
                <w:szCs w:val="20"/>
              </w:rPr>
            </w:pPr>
            <w:r w:rsidRPr="001403DE">
              <w:rPr>
                <w:rFonts w:ascii="Arial" w:hAnsi="Arial" w:cs="Arial"/>
                <w:b/>
                <w:sz w:val="20"/>
                <w:szCs w:val="20"/>
              </w:rPr>
              <w:t>M___</w:t>
            </w:r>
          </w:p>
        </w:tc>
        <w:tc>
          <w:tcPr>
            <w:tcW w:w="274" w:type="pct"/>
          </w:tcPr>
          <w:p w14:paraId="60C0C6A0" w14:textId="77777777" w:rsidR="00396B44" w:rsidRPr="001403DE" w:rsidRDefault="00396B44" w:rsidP="005A7BEF">
            <w:pPr>
              <w:rPr>
                <w:rFonts w:ascii="Arial" w:hAnsi="Arial" w:cs="Arial"/>
                <w:b/>
                <w:sz w:val="20"/>
                <w:szCs w:val="20"/>
              </w:rPr>
            </w:pPr>
            <w:r w:rsidRPr="001403DE">
              <w:rPr>
                <w:rFonts w:ascii="Arial" w:hAnsi="Arial" w:cs="Arial"/>
                <w:b/>
                <w:sz w:val="20"/>
                <w:szCs w:val="20"/>
              </w:rPr>
              <w:t>Y___</w:t>
            </w:r>
          </w:p>
          <w:p w14:paraId="5E90DDB0" w14:textId="77777777" w:rsidR="00396B44" w:rsidRPr="001403DE" w:rsidRDefault="00396B44" w:rsidP="005A7BEF">
            <w:pPr>
              <w:rPr>
                <w:rFonts w:ascii="Arial" w:hAnsi="Arial" w:cs="Arial"/>
                <w:b/>
                <w:sz w:val="20"/>
                <w:szCs w:val="20"/>
              </w:rPr>
            </w:pPr>
            <w:r w:rsidRPr="001403DE">
              <w:rPr>
                <w:rFonts w:ascii="Arial" w:hAnsi="Arial" w:cs="Arial"/>
                <w:b/>
                <w:sz w:val="20"/>
                <w:szCs w:val="20"/>
              </w:rPr>
              <w:t>M___</w:t>
            </w:r>
          </w:p>
        </w:tc>
        <w:tc>
          <w:tcPr>
            <w:tcW w:w="244" w:type="pct"/>
          </w:tcPr>
          <w:p w14:paraId="7695828C" w14:textId="77777777" w:rsidR="00396B44" w:rsidRPr="001403DE" w:rsidRDefault="00396B44" w:rsidP="005A7BEF">
            <w:pPr>
              <w:rPr>
                <w:rFonts w:ascii="Arial" w:hAnsi="Arial" w:cs="Arial"/>
                <w:b/>
                <w:sz w:val="20"/>
                <w:szCs w:val="20"/>
              </w:rPr>
            </w:pPr>
            <w:r w:rsidRPr="001403DE">
              <w:rPr>
                <w:rFonts w:ascii="Arial" w:hAnsi="Arial" w:cs="Arial"/>
                <w:b/>
                <w:sz w:val="20"/>
                <w:szCs w:val="20"/>
              </w:rPr>
              <w:t>Y___</w:t>
            </w:r>
          </w:p>
          <w:p w14:paraId="60BE3E5A" w14:textId="77777777" w:rsidR="00396B44" w:rsidRPr="001403DE" w:rsidRDefault="00396B44" w:rsidP="005A7BEF">
            <w:pPr>
              <w:rPr>
                <w:rFonts w:ascii="Arial" w:hAnsi="Arial" w:cs="Arial"/>
                <w:b/>
                <w:sz w:val="20"/>
                <w:szCs w:val="20"/>
              </w:rPr>
            </w:pPr>
            <w:r w:rsidRPr="001403DE">
              <w:rPr>
                <w:rFonts w:ascii="Arial" w:hAnsi="Arial" w:cs="Arial"/>
                <w:b/>
                <w:sz w:val="20"/>
                <w:szCs w:val="20"/>
              </w:rPr>
              <w:t>M___</w:t>
            </w:r>
          </w:p>
        </w:tc>
        <w:tc>
          <w:tcPr>
            <w:tcW w:w="213" w:type="pct"/>
          </w:tcPr>
          <w:p w14:paraId="7D6AE885" w14:textId="77777777" w:rsidR="00396B44" w:rsidRPr="001403DE" w:rsidRDefault="00396B44" w:rsidP="005A7BEF">
            <w:pPr>
              <w:rPr>
                <w:rFonts w:ascii="Arial" w:hAnsi="Arial" w:cs="Arial"/>
                <w:b/>
                <w:sz w:val="20"/>
                <w:szCs w:val="20"/>
              </w:rPr>
            </w:pPr>
            <w:r w:rsidRPr="001403DE">
              <w:rPr>
                <w:rFonts w:ascii="Arial" w:hAnsi="Arial" w:cs="Arial"/>
                <w:b/>
                <w:sz w:val="20"/>
                <w:szCs w:val="20"/>
              </w:rPr>
              <w:t>Y___</w:t>
            </w:r>
          </w:p>
          <w:p w14:paraId="096730C1" w14:textId="77777777" w:rsidR="00396B44" w:rsidRPr="001403DE" w:rsidRDefault="00396B44" w:rsidP="005A7BEF">
            <w:pPr>
              <w:rPr>
                <w:rFonts w:ascii="Arial" w:hAnsi="Arial" w:cs="Arial"/>
                <w:b/>
                <w:sz w:val="20"/>
                <w:szCs w:val="20"/>
              </w:rPr>
            </w:pPr>
            <w:r w:rsidRPr="001403DE">
              <w:rPr>
                <w:rFonts w:ascii="Arial" w:hAnsi="Arial" w:cs="Arial"/>
                <w:b/>
                <w:sz w:val="20"/>
                <w:szCs w:val="20"/>
              </w:rPr>
              <w:t>M___</w:t>
            </w:r>
          </w:p>
        </w:tc>
        <w:tc>
          <w:tcPr>
            <w:tcW w:w="244" w:type="pct"/>
          </w:tcPr>
          <w:p w14:paraId="56C60818" w14:textId="77777777" w:rsidR="00396B44" w:rsidRPr="001403DE" w:rsidRDefault="00396B44" w:rsidP="005A7BEF">
            <w:pPr>
              <w:rPr>
                <w:rFonts w:ascii="Arial" w:hAnsi="Arial" w:cs="Arial"/>
                <w:b/>
                <w:sz w:val="20"/>
                <w:szCs w:val="20"/>
              </w:rPr>
            </w:pPr>
            <w:r w:rsidRPr="001403DE">
              <w:rPr>
                <w:rFonts w:ascii="Arial" w:hAnsi="Arial" w:cs="Arial"/>
                <w:b/>
                <w:sz w:val="20"/>
                <w:szCs w:val="20"/>
              </w:rPr>
              <w:t>Y___</w:t>
            </w:r>
          </w:p>
          <w:p w14:paraId="06317277" w14:textId="77777777" w:rsidR="00396B44" w:rsidRPr="001403DE" w:rsidRDefault="00396B44" w:rsidP="005A7BEF">
            <w:pPr>
              <w:rPr>
                <w:rFonts w:ascii="Arial" w:hAnsi="Arial" w:cs="Arial"/>
                <w:b/>
                <w:sz w:val="20"/>
                <w:szCs w:val="20"/>
              </w:rPr>
            </w:pPr>
            <w:r w:rsidRPr="001403DE">
              <w:rPr>
                <w:rFonts w:ascii="Arial" w:hAnsi="Arial" w:cs="Arial"/>
                <w:b/>
                <w:sz w:val="20"/>
                <w:szCs w:val="20"/>
              </w:rPr>
              <w:t>M___</w:t>
            </w:r>
          </w:p>
        </w:tc>
        <w:tc>
          <w:tcPr>
            <w:tcW w:w="214" w:type="pct"/>
          </w:tcPr>
          <w:p w14:paraId="3200E85E" w14:textId="77777777" w:rsidR="00396B44" w:rsidRPr="001403DE" w:rsidRDefault="00396B44" w:rsidP="005A7BEF">
            <w:pPr>
              <w:rPr>
                <w:rFonts w:ascii="Arial" w:hAnsi="Arial" w:cs="Arial"/>
                <w:b/>
                <w:sz w:val="20"/>
                <w:szCs w:val="20"/>
              </w:rPr>
            </w:pPr>
            <w:r w:rsidRPr="001403DE">
              <w:rPr>
                <w:rFonts w:ascii="Arial" w:hAnsi="Arial" w:cs="Arial"/>
                <w:b/>
                <w:sz w:val="20"/>
                <w:szCs w:val="20"/>
              </w:rPr>
              <w:t>Y___</w:t>
            </w:r>
          </w:p>
          <w:p w14:paraId="67DF2D45" w14:textId="77777777" w:rsidR="00396B44" w:rsidRPr="001403DE" w:rsidRDefault="00396B44" w:rsidP="005A7BEF">
            <w:pPr>
              <w:rPr>
                <w:rFonts w:ascii="Arial" w:hAnsi="Arial" w:cs="Arial"/>
                <w:b/>
                <w:sz w:val="20"/>
                <w:szCs w:val="20"/>
              </w:rPr>
            </w:pPr>
            <w:r w:rsidRPr="001403DE">
              <w:rPr>
                <w:rFonts w:ascii="Arial" w:hAnsi="Arial" w:cs="Arial"/>
                <w:b/>
                <w:sz w:val="20"/>
                <w:szCs w:val="20"/>
              </w:rPr>
              <w:t>M___</w:t>
            </w:r>
          </w:p>
        </w:tc>
        <w:tc>
          <w:tcPr>
            <w:tcW w:w="233" w:type="pct"/>
          </w:tcPr>
          <w:p w14:paraId="77D8A913" w14:textId="77777777" w:rsidR="00396B44" w:rsidRPr="005A7BEF" w:rsidRDefault="00396B44" w:rsidP="005A7BEF">
            <w:pPr>
              <w:rPr>
                <w:rFonts w:ascii="Arial" w:hAnsi="Arial" w:cs="Arial"/>
                <w:b/>
                <w:sz w:val="16"/>
                <w:szCs w:val="16"/>
              </w:rPr>
            </w:pPr>
            <w:r w:rsidRPr="005A7BEF">
              <w:rPr>
                <w:rFonts w:ascii="Arial" w:hAnsi="Arial" w:cs="Arial"/>
                <w:b/>
                <w:sz w:val="16"/>
                <w:szCs w:val="16"/>
              </w:rPr>
              <w:t>Y___</w:t>
            </w:r>
          </w:p>
          <w:p w14:paraId="4DDB2527" w14:textId="77777777" w:rsidR="00396B44" w:rsidRPr="005A7BEF" w:rsidRDefault="00396B44" w:rsidP="005A7BEF">
            <w:pPr>
              <w:rPr>
                <w:rFonts w:ascii="Arial" w:hAnsi="Arial" w:cs="Arial"/>
                <w:b/>
                <w:sz w:val="16"/>
                <w:szCs w:val="16"/>
              </w:rPr>
            </w:pPr>
            <w:r w:rsidRPr="005A7BEF">
              <w:rPr>
                <w:rFonts w:ascii="Arial" w:hAnsi="Arial" w:cs="Arial"/>
                <w:b/>
                <w:sz w:val="16"/>
                <w:szCs w:val="16"/>
              </w:rPr>
              <w:t>M___</w:t>
            </w:r>
          </w:p>
        </w:tc>
      </w:tr>
      <w:tr w:rsidR="00302D52" w:rsidRPr="005A7BEF" w14:paraId="3C26A979" w14:textId="77777777" w:rsidTr="0049699E">
        <w:trPr>
          <w:trHeight w:val="337"/>
        </w:trPr>
        <w:tc>
          <w:tcPr>
            <w:tcW w:w="2538" w:type="pct"/>
          </w:tcPr>
          <w:p w14:paraId="3D6D0536" w14:textId="77777777" w:rsidR="00302D52" w:rsidRDefault="00302D52">
            <w:pPr>
              <w:rPr>
                <w:rFonts w:ascii="Arial" w:hAnsi="Arial" w:cs="Arial"/>
                <w:sz w:val="20"/>
                <w:szCs w:val="20"/>
              </w:rPr>
            </w:pPr>
            <w:r w:rsidRPr="008D4F63">
              <w:rPr>
                <w:rFonts w:ascii="Arial" w:hAnsi="Arial" w:cs="Arial"/>
                <w:bCs/>
                <w:sz w:val="20"/>
                <w:szCs w:val="20"/>
              </w:rPr>
              <w:t>Q6</w:t>
            </w:r>
            <w:r>
              <w:rPr>
                <w:rFonts w:ascii="Arial" w:hAnsi="Arial" w:cs="Arial"/>
                <w:bCs/>
                <w:sz w:val="20"/>
                <w:szCs w:val="20"/>
              </w:rPr>
              <w:t>b</w:t>
            </w:r>
            <w:r w:rsidRPr="008D4F63">
              <w:rPr>
                <w:rFonts w:ascii="Arial" w:hAnsi="Arial" w:cs="Arial"/>
                <w:bCs/>
                <w:sz w:val="20"/>
                <w:szCs w:val="20"/>
              </w:rPr>
              <w:t xml:space="preserve">. </w:t>
            </w:r>
            <w:r w:rsidRPr="008D4F63">
              <w:rPr>
                <w:rFonts w:ascii="Arial" w:hAnsi="Arial" w:cs="Arial"/>
                <w:sz w:val="20"/>
                <w:szCs w:val="20"/>
              </w:rPr>
              <w:t xml:space="preserve">How long has [Name] been doing this work </w:t>
            </w:r>
            <w:r>
              <w:rPr>
                <w:rFonts w:ascii="Arial" w:hAnsi="Arial" w:cs="Arial"/>
                <w:sz w:val="20"/>
                <w:szCs w:val="20"/>
              </w:rPr>
              <w:t>in months</w:t>
            </w:r>
            <w:r w:rsidRPr="008D4F63">
              <w:rPr>
                <w:rFonts w:ascii="Arial" w:hAnsi="Arial" w:cs="Arial"/>
                <w:sz w:val="20"/>
                <w:szCs w:val="20"/>
              </w:rPr>
              <w:t xml:space="preserve">? </w:t>
            </w:r>
          </w:p>
          <w:p w14:paraId="3D7163BC" w14:textId="0FD2F684" w:rsidR="00302D52" w:rsidRPr="00842F8E" w:rsidRDefault="00302D52">
            <w:pPr>
              <w:rPr>
                <w:rFonts w:ascii="Arial" w:hAnsi="Arial" w:cs="Arial"/>
                <w:bCs/>
                <w:i/>
                <w:sz w:val="20"/>
                <w:szCs w:val="20"/>
              </w:rPr>
            </w:pPr>
            <w:r w:rsidRPr="00842F8E">
              <w:rPr>
                <w:rFonts w:ascii="Arial" w:hAnsi="Arial" w:cs="Arial"/>
                <w:i/>
                <w:sz w:val="20"/>
                <w:szCs w:val="20"/>
              </w:rPr>
              <w:t xml:space="preserve">If you entered zero for the previous question, simply enter the total number of months </w:t>
            </w:r>
            <w:r>
              <w:rPr>
                <w:rFonts w:ascii="Arial" w:hAnsi="Arial" w:cs="Arial"/>
                <w:i/>
                <w:sz w:val="20"/>
                <w:szCs w:val="20"/>
              </w:rPr>
              <w:t>[Name]</w:t>
            </w:r>
            <w:r w:rsidRPr="00842F8E">
              <w:rPr>
                <w:rFonts w:ascii="Arial" w:hAnsi="Arial" w:cs="Arial"/>
                <w:i/>
                <w:sz w:val="20"/>
                <w:szCs w:val="20"/>
              </w:rPr>
              <w:t xml:space="preserve"> has been doing this work.   </w:t>
            </w:r>
          </w:p>
        </w:tc>
        <w:tc>
          <w:tcPr>
            <w:tcW w:w="246" w:type="pct"/>
          </w:tcPr>
          <w:p w14:paraId="420BF45F" w14:textId="77777777" w:rsidR="00302D52" w:rsidRPr="001403DE" w:rsidRDefault="00302D52" w:rsidP="005A7BEF">
            <w:pPr>
              <w:rPr>
                <w:rFonts w:ascii="Arial" w:hAnsi="Arial" w:cs="Arial"/>
                <w:b/>
                <w:sz w:val="20"/>
                <w:szCs w:val="20"/>
              </w:rPr>
            </w:pPr>
          </w:p>
        </w:tc>
        <w:tc>
          <w:tcPr>
            <w:tcW w:w="275" w:type="pct"/>
          </w:tcPr>
          <w:p w14:paraId="5FAAA884" w14:textId="77777777" w:rsidR="00302D52" w:rsidRPr="001403DE" w:rsidRDefault="00302D52" w:rsidP="005A7BEF">
            <w:pPr>
              <w:rPr>
                <w:rFonts w:ascii="Arial" w:hAnsi="Arial" w:cs="Arial"/>
                <w:b/>
                <w:sz w:val="20"/>
                <w:szCs w:val="20"/>
              </w:rPr>
            </w:pPr>
          </w:p>
        </w:tc>
        <w:tc>
          <w:tcPr>
            <w:tcW w:w="275" w:type="pct"/>
          </w:tcPr>
          <w:p w14:paraId="310FBF26" w14:textId="77777777" w:rsidR="00302D52" w:rsidRPr="001403DE" w:rsidRDefault="00302D52" w:rsidP="005A7BEF">
            <w:pPr>
              <w:rPr>
                <w:rFonts w:ascii="Arial" w:hAnsi="Arial" w:cs="Arial"/>
                <w:b/>
                <w:sz w:val="20"/>
                <w:szCs w:val="20"/>
              </w:rPr>
            </w:pPr>
          </w:p>
        </w:tc>
        <w:tc>
          <w:tcPr>
            <w:tcW w:w="244" w:type="pct"/>
          </w:tcPr>
          <w:p w14:paraId="4424DD8F" w14:textId="77777777" w:rsidR="00302D52" w:rsidRPr="001403DE" w:rsidRDefault="00302D52" w:rsidP="005A7BEF">
            <w:pPr>
              <w:rPr>
                <w:rFonts w:ascii="Arial" w:hAnsi="Arial" w:cs="Arial"/>
                <w:b/>
                <w:sz w:val="20"/>
                <w:szCs w:val="20"/>
              </w:rPr>
            </w:pPr>
          </w:p>
        </w:tc>
        <w:tc>
          <w:tcPr>
            <w:tcW w:w="274" w:type="pct"/>
          </w:tcPr>
          <w:p w14:paraId="55549F19" w14:textId="77777777" w:rsidR="00302D52" w:rsidRPr="001403DE" w:rsidRDefault="00302D52" w:rsidP="005A7BEF">
            <w:pPr>
              <w:rPr>
                <w:rFonts w:ascii="Arial" w:hAnsi="Arial" w:cs="Arial"/>
                <w:b/>
                <w:sz w:val="20"/>
                <w:szCs w:val="20"/>
              </w:rPr>
            </w:pPr>
          </w:p>
        </w:tc>
        <w:tc>
          <w:tcPr>
            <w:tcW w:w="244" w:type="pct"/>
          </w:tcPr>
          <w:p w14:paraId="2A686E5B" w14:textId="77777777" w:rsidR="00302D52" w:rsidRPr="001403DE" w:rsidRDefault="00302D52" w:rsidP="005A7BEF">
            <w:pPr>
              <w:rPr>
                <w:rFonts w:ascii="Arial" w:hAnsi="Arial" w:cs="Arial"/>
                <w:b/>
                <w:sz w:val="20"/>
                <w:szCs w:val="20"/>
              </w:rPr>
            </w:pPr>
          </w:p>
        </w:tc>
        <w:tc>
          <w:tcPr>
            <w:tcW w:w="213" w:type="pct"/>
          </w:tcPr>
          <w:p w14:paraId="035E5E99" w14:textId="77777777" w:rsidR="00302D52" w:rsidRPr="001403DE" w:rsidRDefault="00302D52" w:rsidP="005A7BEF">
            <w:pPr>
              <w:rPr>
                <w:rFonts w:ascii="Arial" w:hAnsi="Arial" w:cs="Arial"/>
                <w:b/>
                <w:sz w:val="20"/>
                <w:szCs w:val="20"/>
              </w:rPr>
            </w:pPr>
          </w:p>
        </w:tc>
        <w:tc>
          <w:tcPr>
            <w:tcW w:w="244" w:type="pct"/>
          </w:tcPr>
          <w:p w14:paraId="565FB646" w14:textId="77777777" w:rsidR="00302D52" w:rsidRPr="001403DE" w:rsidRDefault="00302D52" w:rsidP="005A7BEF">
            <w:pPr>
              <w:rPr>
                <w:rFonts w:ascii="Arial" w:hAnsi="Arial" w:cs="Arial"/>
                <w:b/>
                <w:sz w:val="20"/>
                <w:szCs w:val="20"/>
              </w:rPr>
            </w:pPr>
          </w:p>
        </w:tc>
        <w:tc>
          <w:tcPr>
            <w:tcW w:w="214" w:type="pct"/>
          </w:tcPr>
          <w:p w14:paraId="30E07917" w14:textId="77777777" w:rsidR="00302D52" w:rsidRPr="001403DE" w:rsidRDefault="00302D52" w:rsidP="005A7BEF">
            <w:pPr>
              <w:rPr>
                <w:rFonts w:ascii="Arial" w:hAnsi="Arial" w:cs="Arial"/>
                <w:b/>
                <w:sz w:val="20"/>
                <w:szCs w:val="20"/>
              </w:rPr>
            </w:pPr>
          </w:p>
        </w:tc>
        <w:tc>
          <w:tcPr>
            <w:tcW w:w="233" w:type="pct"/>
          </w:tcPr>
          <w:p w14:paraId="2E924325" w14:textId="77777777" w:rsidR="00302D52" w:rsidRPr="005A7BEF" w:rsidRDefault="00302D52" w:rsidP="005A7BEF">
            <w:pPr>
              <w:rPr>
                <w:rFonts w:ascii="Arial" w:hAnsi="Arial" w:cs="Arial"/>
                <w:b/>
                <w:sz w:val="16"/>
                <w:szCs w:val="16"/>
              </w:rPr>
            </w:pPr>
          </w:p>
        </w:tc>
      </w:tr>
      <w:tr w:rsidR="00E76387" w:rsidRPr="005A7BEF" w14:paraId="0211186C" w14:textId="77777777" w:rsidTr="0049699E">
        <w:trPr>
          <w:trHeight w:val="337"/>
        </w:trPr>
        <w:tc>
          <w:tcPr>
            <w:tcW w:w="2538" w:type="pct"/>
          </w:tcPr>
          <w:p w14:paraId="3F654139" w14:textId="794B9C91" w:rsidR="00396B44"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7a. </w:t>
            </w:r>
            <w:r w:rsidR="00396B44" w:rsidRPr="008D4F63">
              <w:rPr>
                <w:rFonts w:ascii="Arial" w:hAnsi="Arial" w:cs="Arial"/>
                <w:sz w:val="20"/>
                <w:szCs w:val="20"/>
              </w:rPr>
              <w:t xml:space="preserve">During the last year, how many weeks has </w:t>
            </w:r>
            <w:r w:rsidR="00934E3F" w:rsidRPr="008D4F63">
              <w:rPr>
                <w:rFonts w:ascii="Arial" w:hAnsi="Arial" w:cs="Arial"/>
                <w:sz w:val="20"/>
                <w:szCs w:val="20"/>
              </w:rPr>
              <w:t>[</w:t>
            </w:r>
            <w:r w:rsidR="00396B44" w:rsidRPr="008D4F63">
              <w:rPr>
                <w:rFonts w:ascii="Arial" w:hAnsi="Arial" w:cs="Arial"/>
                <w:sz w:val="20"/>
                <w:szCs w:val="20"/>
              </w:rPr>
              <w:t>Name</w:t>
            </w:r>
            <w:r w:rsidR="00934E3F" w:rsidRPr="008D4F63">
              <w:rPr>
                <w:rFonts w:ascii="Arial" w:hAnsi="Arial" w:cs="Arial"/>
                <w:sz w:val="20"/>
                <w:szCs w:val="20"/>
              </w:rPr>
              <w:t>]</w:t>
            </w:r>
            <w:r w:rsidR="00396B44" w:rsidRPr="008D4F63">
              <w:rPr>
                <w:rFonts w:ascii="Arial" w:hAnsi="Arial" w:cs="Arial"/>
                <w:sz w:val="20"/>
                <w:szCs w:val="20"/>
              </w:rPr>
              <w:t xml:space="preserve"> done this job (out of 52)? </w:t>
            </w:r>
          </w:p>
          <w:p w14:paraId="2A840A8A" w14:textId="77777777" w:rsidR="00396B44" w:rsidRPr="008D4F63" w:rsidRDefault="00396B44" w:rsidP="005A7BEF">
            <w:pPr>
              <w:rPr>
                <w:rFonts w:ascii="Arial" w:hAnsi="Arial" w:cs="Arial"/>
                <w:sz w:val="20"/>
                <w:szCs w:val="20"/>
              </w:rPr>
            </w:pPr>
          </w:p>
        </w:tc>
        <w:tc>
          <w:tcPr>
            <w:tcW w:w="246" w:type="pct"/>
          </w:tcPr>
          <w:p w14:paraId="26951A04" w14:textId="77777777" w:rsidR="00396B44" w:rsidRPr="001403DE" w:rsidRDefault="00396B44" w:rsidP="005A7BEF">
            <w:pPr>
              <w:rPr>
                <w:rFonts w:ascii="Arial" w:hAnsi="Arial" w:cs="Arial"/>
                <w:b/>
                <w:sz w:val="20"/>
                <w:szCs w:val="20"/>
              </w:rPr>
            </w:pPr>
          </w:p>
        </w:tc>
        <w:tc>
          <w:tcPr>
            <w:tcW w:w="275" w:type="pct"/>
          </w:tcPr>
          <w:p w14:paraId="4113C2AD" w14:textId="77777777" w:rsidR="00396B44" w:rsidRPr="001403DE" w:rsidRDefault="00396B44" w:rsidP="005A7BEF">
            <w:pPr>
              <w:rPr>
                <w:rFonts w:ascii="Arial" w:hAnsi="Arial" w:cs="Arial"/>
                <w:b/>
                <w:sz w:val="20"/>
                <w:szCs w:val="20"/>
              </w:rPr>
            </w:pPr>
          </w:p>
        </w:tc>
        <w:tc>
          <w:tcPr>
            <w:tcW w:w="275" w:type="pct"/>
          </w:tcPr>
          <w:p w14:paraId="2E203BAB" w14:textId="77777777" w:rsidR="00396B44" w:rsidRPr="001403DE" w:rsidRDefault="00396B44" w:rsidP="005A7BEF">
            <w:pPr>
              <w:rPr>
                <w:rFonts w:ascii="Arial" w:hAnsi="Arial" w:cs="Arial"/>
                <w:b/>
                <w:sz w:val="20"/>
                <w:szCs w:val="20"/>
              </w:rPr>
            </w:pPr>
          </w:p>
        </w:tc>
        <w:tc>
          <w:tcPr>
            <w:tcW w:w="244" w:type="pct"/>
          </w:tcPr>
          <w:p w14:paraId="259DDA47" w14:textId="77777777" w:rsidR="00396B44" w:rsidRPr="001403DE" w:rsidRDefault="00396B44" w:rsidP="005A7BEF">
            <w:pPr>
              <w:rPr>
                <w:rFonts w:ascii="Arial" w:hAnsi="Arial" w:cs="Arial"/>
                <w:b/>
                <w:sz w:val="20"/>
                <w:szCs w:val="20"/>
              </w:rPr>
            </w:pPr>
          </w:p>
        </w:tc>
        <w:tc>
          <w:tcPr>
            <w:tcW w:w="274" w:type="pct"/>
          </w:tcPr>
          <w:p w14:paraId="33CB9063" w14:textId="77777777" w:rsidR="00396B44" w:rsidRPr="001403DE" w:rsidRDefault="00396B44" w:rsidP="005A7BEF">
            <w:pPr>
              <w:rPr>
                <w:rFonts w:ascii="Arial" w:hAnsi="Arial" w:cs="Arial"/>
                <w:b/>
                <w:sz w:val="20"/>
                <w:szCs w:val="20"/>
              </w:rPr>
            </w:pPr>
          </w:p>
        </w:tc>
        <w:tc>
          <w:tcPr>
            <w:tcW w:w="244" w:type="pct"/>
          </w:tcPr>
          <w:p w14:paraId="236F0174" w14:textId="77777777" w:rsidR="00396B44" w:rsidRPr="001403DE" w:rsidRDefault="00396B44" w:rsidP="005A7BEF">
            <w:pPr>
              <w:rPr>
                <w:rFonts w:ascii="Arial" w:hAnsi="Arial" w:cs="Arial"/>
                <w:b/>
                <w:sz w:val="20"/>
                <w:szCs w:val="20"/>
              </w:rPr>
            </w:pPr>
          </w:p>
        </w:tc>
        <w:tc>
          <w:tcPr>
            <w:tcW w:w="213" w:type="pct"/>
          </w:tcPr>
          <w:p w14:paraId="749790A9" w14:textId="77777777" w:rsidR="00396B44" w:rsidRPr="001403DE" w:rsidRDefault="00396B44" w:rsidP="005A7BEF">
            <w:pPr>
              <w:rPr>
                <w:rFonts w:ascii="Arial" w:hAnsi="Arial" w:cs="Arial"/>
                <w:b/>
                <w:sz w:val="20"/>
                <w:szCs w:val="20"/>
              </w:rPr>
            </w:pPr>
          </w:p>
        </w:tc>
        <w:tc>
          <w:tcPr>
            <w:tcW w:w="244" w:type="pct"/>
          </w:tcPr>
          <w:p w14:paraId="75959535" w14:textId="77777777" w:rsidR="00396B44" w:rsidRPr="001403DE" w:rsidRDefault="00396B44" w:rsidP="005A7BEF">
            <w:pPr>
              <w:rPr>
                <w:rFonts w:ascii="Arial" w:hAnsi="Arial" w:cs="Arial"/>
                <w:b/>
                <w:sz w:val="20"/>
                <w:szCs w:val="20"/>
              </w:rPr>
            </w:pPr>
          </w:p>
        </w:tc>
        <w:tc>
          <w:tcPr>
            <w:tcW w:w="214" w:type="pct"/>
          </w:tcPr>
          <w:p w14:paraId="068A0F2A" w14:textId="77777777" w:rsidR="00396B44" w:rsidRPr="001403DE" w:rsidRDefault="00396B44" w:rsidP="005A7BEF">
            <w:pPr>
              <w:rPr>
                <w:rFonts w:ascii="Arial" w:hAnsi="Arial" w:cs="Arial"/>
                <w:b/>
                <w:sz w:val="20"/>
                <w:szCs w:val="20"/>
              </w:rPr>
            </w:pPr>
          </w:p>
        </w:tc>
        <w:tc>
          <w:tcPr>
            <w:tcW w:w="233" w:type="pct"/>
          </w:tcPr>
          <w:p w14:paraId="797469F0" w14:textId="77777777" w:rsidR="00396B44" w:rsidRPr="005A7BEF" w:rsidRDefault="00396B44" w:rsidP="005A7BEF">
            <w:pPr>
              <w:rPr>
                <w:rFonts w:ascii="Arial" w:hAnsi="Arial" w:cs="Arial"/>
                <w:b/>
                <w:sz w:val="16"/>
                <w:szCs w:val="16"/>
              </w:rPr>
            </w:pPr>
          </w:p>
        </w:tc>
      </w:tr>
      <w:tr w:rsidR="00E76387" w:rsidRPr="005A7BEF" w14:paraId="60DB45C6" w14:textId="77777777" w:rsidTr="0049699E">
        <w:trPr>
          <w:trHeight w:val="224"/>
        </w:trPr>
        <w:tc>
          <w:tcPr>
            <w:tcW w:w="2538" w:type="pct"/>
          </w:tcPr>
          <w:p w14:paraId="64E2A101" w14:textId="4390007F" w:rsidR="00396B44" w:rsidRPr="008D4F63" w:rsidRDefault="006F7484" w:rsidP="005A7BEF">
            <w:pPr>
              <w:rPr>
                <w:rFonts w:ascii="Arial" w:hAnsi="Arial" w:cs="Arial"/>
                <w:sz w:val="20"/>
                <w:szCs w:val="20"/>
              </w:rPr>
            </w:pPr>
            <w:r w:rsidRPr="008D4F63">
              <w:rPr>
                <w:rFonts w:ascii="Arial" w:hAnsi="Arial" w:cs="Arial"/>
                <w:sz w:val="20"/>
                <w:szCs w:val="20"/>
              </w:rPr>
              <w:t>Q</w:t>
            </w:r>
            <w:r w:rsidR="00396B44" w:rsidRPr="008D4F63">
              <w:rPr>
                <w:rFonts w:ascii="Arial" w:hAnsi="Arial" w:cs="Arial"/>
                <w:sz w:val="20"/>
                <w:szCs w:val="20"/>
              </w:rPr>
              <w:t xml:space="preserve">7b.How many days per week did </w:t>
            </w:r>
            <w:r w:rsidR="002E2167" w:rsidRPr="008D4F63">
              <w:rPr>
                <w:rFonts w:ascii="Arial" w:hAnsi="Arial" w:cs="Arial"/>
                <w:sz w:val="20"/>
                <w:szCs w:val="20"/>
              </w:rPr>
              <w:t>[</w:t>
            </w:r>
            <w:r w:rsidR="00396B44" w:rsidRPr="008D4F63">
              <w:rPr>
                <w:rFonts w:ascii="Arial" w:hAnsi="Arial" w:cs="Arial"/>
                <w:sz w:val="20"/>
                <w:szCs w:val="20"/>
              </w:rPr>
              <w:t>Name</w:t>
            </w:r>
            <w:r w:rsidR="002E2167" w:rsidRPr="008D4F63">
              <w:rPr>
                <w:rFonts w:ascii="Arial" w:hAnsi="Arial" w:cs="Arial"/>
                <w:sz w:val="20"/>
                <w:szCs w:val="20"/>
              </w:rPr>
              <w:t>]</w:t>
            </w:r>
            <w:r w:rsidR="00396B44" w:rsidRPr="008D4F63">
              <w:rPr>
                <w:rFonts w:ascii="Arial" w:hAnsi="Arial" w:cs="Arial"/>
                <w:sz w:val="20"/>
                <w:szCs w:val="20"/>
              </w:rPr>
              <w:t xml:space="preserve"> typically work? </w:t>
            </w:r>
          </w:p>
        </w:tc>
        <w:tc>
          <w:tcPr>
            <w:tcW w:w="246" w:type="pct"/>
          </w:tcPr>
          <w:p w14:paraId="65477EED" w14:textId="77777777" w:rsidR="00396B44" w:rsidRPr="001403DE" w:rsidRDefault="00396B44" w:rsidP="005A7BEF">
            <w:pPr>
              <w:rPr>
                <w:rFonts w:ascii="Arial" w:hAnsi="Arial" w:cs="Arial"/>
                <w:b/>
                <w:sz w:val="20"/>
                <w:szCs w:val="20"/>
              </w:rPr>
            </w:pPr>
          </w:p>
        </w:tc>
        <w:tc>
          <w:tcPr>
            <w:tcW w:w="275" w:type="pct"/>
          </w:tcPr>
          <w:p w14:paraId="02DD3998" w14:textId="77777777" w:rsidR="00396B44" w:rsidRPr="001403DE" w:rsidRDefault="00396B44" w:rsidP="005A7BEF">
            <w:pPr>
              <w:rPr>
                <w:rFonts w:ascii="Arial" w:hAnsi="Arial" w:cs="Arial"/>
                <w:b/>
                <w:sz w:val="20"/>
                <w:szCs w:val="20"/>
              </w:rPr>
            </w:pPr>
          </w:p>
        </w:tc>
        <w:tc>
          <w:tcPr>
            <w:tcW w:w="275" w:type="pct"/>
          </w:tcPr>
          <w:p w14:paraId="7BF73A7B" w14:textId="77777777" w:rsidR="00396B44" w:rsidRPr="001403DE" w:rsidRDefault="00396B44" w:rsidP="005A7BEF">
            <w:pPr>
              <w:rPr>
                <w:rFonts w:ascii="Arial" w:hAnsi="Arial" w:cs="Arial"/>
                <w:b/>
                <w:sz w:val="20"/>
                <w:szCs w:val="20"/>
              </w:rPr>
            </w:pPr>
          </w:p>
        </w:tc>
        <w:tc>
          <w:tcPr>
            <w:tcW w:w="244" w:type="pct"/>
          </w:tcPr>
          <w:p w14:paraId="568B7EB7" w14:textId="77777777" w:rsidR="00396B44" w:rsidRPr="001403DE" w:rsidRDefault="00396B44" w:rsidP="005A7BEF">
            <w:pPr>
              <w:rPr>
                <w:rFonts w:ascii="Arial" w:hAnsi="Arial" w:cs="Arial"/>
                <w:b/>
                <w:sz w:val="20"/>
                <w:szCs w:val="20"/>
              </w:rPr>
            </w:pPr>
          </w:p>
        </w:tc>
        <w:tc>
          <w:tcPr>
            <w:tcW w:w="274" w:type="pct"/>
          </w:tcPr>
          <w:p w14:paraId="408910F7" w14:textId="77777777" w:rsidR="00396B44" w:rsidRPr="001403DE" w:rsidRDefault="00396B44" w:rsidP="005A7BEF">
            <w:pPr>
              <w:rPr>
                <w:rFonts w:ascii="Arial" w:hAnsi="Arial" w:cs="Arial"/>
                <w:b/>
                <w:sz w:val="20"/>
                <w:szCs w:val="20"/>
              </w:rPr>
            </w:pPr>
          </w:p>
        </w:tc>
        <w:tc>
          <w:tcPr>
            <w:tcW w:w="244" w:type="pct"/>
          </w:tcPr>
          <w:p w14:paraId="655CAF71" w14:textId="77777777" w:rsidR="00396B44" w:rsidRPr="001403DE" w:rsidRDefault="00396B44" w:rsidP="005A7BEF">
            <w:pPr>
              <w:rPr>
                <w:rFonts w:ascii="Arial" w:hAnsi="Arial" w:cs="Arial"/>
                <w:b/>
                <w:sz w:val="20"/>
                <w:szCs w:val="20"/>
              </w:rPr>
            </w:pPr>
          </w:p>
        </w:tc>
        <w:tc>
          <w:tcPr>
            <w:tcW w:w="213" w:type="pct"/>
          </w:tcPr>
          <w:p w14:paraId="2FC3687B" w14:textId="77777777" w:rsidR="00396B44" w:rsidRPr="001403DE" w:rsidRDefault="00396B44" w:rsidP="005A7BEF">
            <w:pPr>
              <w:rPr>
                <w:rFonts w:ascii="Arial" w:hAnsi="Arial" w:cs="Arial"/>
                <w:b/>
                <w:sz w:val="20"/>
                <w:szCs w:val="20"/>
              </w:rPr>
            </w:pPr>
          </w:p>
        </w:tc>
        <w:tc>
          <w:tcPr>
            <w:tcW w:w="244" w:type="pct"/>
          </w:tcPr>
          <w:p w14:paraId="768BF5C5" w14:textId="77777777" w:rsidR="00396B44" w:rsidRPr="001403DE" w:rsidRDefault="00396B44" w:rsidP="005A7BEF">
            <w:pPr>
              <w:rPr>
                <w:rFonts w:ascii="Arial" w:hAnsi="Arial" w:cs="Arial"/>
                <w:b/>
                <w:sz w:val="20"/>
                <w:szCs w:val="20"/>
              </w:rPr>
            </w:pPr>
          </w:p>
        </w:tc>
        <w:tc>
          <w:tcPr>
            <w:tcW w:w="214" w:type="pct"/>
          </w:tcPr>
          <w:p w14:paraId="72608485" w14:textId="77777777" w:rsidR="00396B44" w:rsidRPr="001403DE" w:rsidRDefault="00396B44" w:rsidP="005A7BEF">
            <w:pPr>
              <w:rPr>
                <w:rFonts w:ascii="Arial" w:hAnsi="Arial" w:cs="Arial"/>
                <w:b/>
                <w:sz w:val="20"/>
                <w:szCs w:val="20"/>
              </w:rPr>
            </w:pPr>
          </w:p>
        </w:tc>
        <w:tc>
          <w:tcPr>
            <w:tcW w:w="233" w:type="pct"/>
          </w:tcPr>
          <w:p w14:paraId="7BC8C931" w14:textId="77777777" w:rsidR="00396B44" w:rsidRPr="005A7BEF" w:rsidRDefault="00396B44" w:rsidP="005A7BEF">
            <w:pPr>
              <w:rPr>
                <w:rFonts w:ascii="Arial" w:hAnsi="Arial" w:cs="Arial"/>
                <w:b/>
                <w:sz w:val="16"/>
                <w:szCs w:val="16"/>
              </w:rPr>
            </w:pPr>
          </w:p>
        </w:tc>
      </w:tr>
      <w:tr w:rsidR="00E76387" w:rsidRPr="005A7BEF" w14:paraId="568890F2" w14:textId="77777777" w:rsidTr="0049699E">
        <w:trPr>
          <w:trHeight w:val="233"/>
        </w:trPr>
        <w:tc>
          <w:tcPr>
            <w:tcW w:w="2538" w:type="pct"/>
          </w:tcPr>
          <w:p w14:paraId="5710A933" w14:textId="39BDC3FB" w:rsidR="00396B44" w:rsidRPr="008D4F63" w:rsidRDefault="006F7484" w:rsidP="005A7BEF">
            <w:pPr>
              <w:rPr>
                <w:rFonts w:ascii="Arial" w:hAnsi="Arial" w:cs="Arial"/>
                <w:sz w:val="20"/>
                <w:szCs w:val="20"/>
              </w:rPr>
            </w:pPr>
            <w:r w:rsidRPr="008D4F63">
              <w:rPr>
                <w:rFonts w:ascii="Arial" w:hAnsi="Arial" w:cs="Arial"/>
                <w:sz w:val="20"/>
                <w:szCs w:val="20"/>
              </w:rPr>
              <w:t>Q</w:t>
            </w:r>
            <w:r w:rsidR="00396B44" w:rsidRPr="008D4F63">
              <w:rPr>
                <w:rFonts w:ascii="Arial" w:hAnsi="Arial" w:cs="Arial"/>
                <w:sz w:val="20"/>
                <w:szCs w:val="20"/>
              </w:rPr>
              <w:t xml:space="preserve">7c.How many hours per day did </w:t>
            </w:r>
            <w:r w:rsidR="002E2167" w:rsidRPr="008D4F63">
              <w:rPr>
                <w:rFonts w:ascii="Arial" w:hAnsi="Arial" w:cs="Arial"/>
                <w:sz w:val="20"/>
                <w:szCs w:val="20"/>
              </w:rPr>
              <w:t>[</w:t>
            </w:r>
            <w:r w:rsidR="00396B44" w:rsidRPr="008D4F63">
              <w:rPr>
                <w:rFonts w:ascii="Arial" w:hAnsi="Arial" w:cs="Arial"/>
                <w:sz w:val="20"/>
                <w:szCs w:val="20"/>
              </w:rPr>
              <w:t>Name</w:t>
            </w:r>
            <w:r w:rsidR="002E2167" w:rsidRPr="008D4F63">
              <w:rPr>
                <w:rFonts w:ascii="Arial" w:hAnsi="Arial" w:cs="Arial"/>
                <w:sz w:val="20"/>
                <w:szCs w:val="20"/>
              </w:rPr>
              <w:t>]</w:t>
            </w:r>
            <w:r w:rsidR="00396B44" w:rsidRPr="008D4F63">
              <w:rPr>
                <w:rFonts w:ascii="Arial" w:hAnsi="Arial" w:cs="Arial"/>
                <w:sz w:val="20"/>
                <w:szCs w:val="20"/>
              </w:rPr>
              <w:t xml:space="preserve"> typically work? </w:t>
            </w:r>
          </w:p>
        </w:tc>
        <w:tc>
          <w:tcPr>
            <w:tcW w:w="246" w:type="pct"/>
          </w:tcPr>
          <w:p w14:paraId="3537F56D" w14:textId="77777777" w:rsidR="00396B44" w:rsidRPr="001403DE" w:rsidRDefault="00396B44" w:rsidP="005A7BEF">
            <w:pPr>
              <w:jc w:val="right"/>
              <w:rPr>
                <w:rFonts w:ascii="Arial" w:hAnsi="Arial" w:cs="Arial"/>
                <w:b/>
                <w:sz w:val="20"/>
                <w:szCs w:val="20"/>
              </w:rPr>
            </w:pPr>
          </w:p>
        </w:tc>
        <w:tc>
          <w:tcPr>
            <w:tcW w:w="275" w:type="pct"/>
          </w:tcPr>
          <w:p w14:paraId="3ECF1FA7" w14:textId="77777777" w:rsidR="00396B44" w:rsidRPr="001403DE" w:rsidRDefault="00396B44" w:rsidP="005A7BEF">
            <w:pPr>
              <w:jc w:val="right"/>
              <w:rPr>
                <w:rFonts w:ascii="Arial" w:hAnsi="Arial" w:cs="Arial"/>
                <w:b/>
                <w:sz w:val="20"/>
                <w:szCs w:val="20"/>
              </w:rPr>
            </w:pPr>
          </w:p>
        </w:tc>
        <w:tc>
          <w:tcPr>
            <w:tcW w:w="275" w:type="pct"/>
          </w:tcPr>
          <w:p w14:paraId="2AFE2754" w14:textId="77777777" w:rsidR="00396B44" w:rsidRPr="001403DE" w:rsidRDefault="00396B44" w:rsidP="005A7BEF">
            <w:pPr>
              <w:jc w:val="right"/>
              <w:rPr>
                <w:rFonts w:ascii="Arial" w:hAnsi="Arial" w:cs="Arial"/>
                <w:b/>
                <w:sz w:val="20"/>
                <w:szCs w:val="20"/>
              </w:rPr>
            </w:pPr>
          </w:p>
        </w:tc>
        <w:tc>
          <w:tcPr>
            <w:tcW w:w="244" w:type="pct"/>
          </w:tcPr>
          <w:p w14:paraId="73379D4D" w14:textId="77777777" w:rsidR="00396B44" w:rsidRPr="001403DE" w:rsidRDefault="00396B44" w:rsidP="005A7BEF">
            <w:pPr>
              <w:jc w:val="right"/>
              <w:rPr>
                <w:rFonts w:ascii="Arial" w:hAnsi="Arial" w:cs="Arial"/>
                <w:b/>
                <w:sz w:val="20"/>
                <w:szCs w:val="20"/>
              </w:rPr>
            </w:pPr>
          </w:p>
        </w:tc>
        <w:tc>
          <w:tcPr>
            <w:tcW w:w="274" w:type="pct"/>
          </w:tcPr>
          <w:p w14:paraId="379A805E" w14:textId="77777777" w:rsidR="00396B44" w:rsidRPr="001403DE" w:rsidRDefault="00396B44" w:rsidP="005A7BEF">
            <w:pPr>
              <w:jc w:val="right"/>
              <w:rPr>
                <w:rFonts w:ascii="Arial" w:hAnsi="Arial" w:cs="Arial"/>
                <w:b/>
                <w:sz w:val="20"/>
                <w:szCs w:val="20"/>
              </w:rPr>
            </w:pPr>
          </w:p>
        </w:tc>
        <w:tc>
          <w:tcPr>
            <w:tcW w:w="244" w:type="pct"/>
          </w:tcPr>
          <w:p w14:paraId="3D3B777B" w14:textId="77777777" w:rsidR="00396B44" w:rsidRPr="001403DE" w:rsidRDefault="00396B44" w:rsidP="005A7BEF">
            <w:pPr>
              <w:jc w:val="right"/>
              <w:rPr>
                <w:rFonts w:ascii="Arial" w:hAnsi="Arial" w:cs="Arial"/>
                <w:b/>
                <w:sz w:val="20"/>
                <w:szCs w:val="20"/>
              </w:rPr>
            </w:pPr>
          </w:p>
        </w:tc>
        <w:tc>
          <w:tcPr>
            <w:tcW w:w="213" w:type="pct"/>
          </w:tcPr>
          <w:p w14:paraId="2D6381A7" w14:textId="77777777" w:rsidR="00396B44" w:rsidRPr="001403DE" w:rsidRDefault="00396B44" w:rsidP="005A7BEF">
            <w:pPr>
              <w:jc w:val="right"/>
              <w:rPr>
                <w:rFonts w:ascii="Arial" w:hAnsi="Arial" w:cs="Arial"/>
                <w:b/>
                <w:sz w:val="20"/>
                <w:szCs w:val="20"/>
              </w:rPr>
            </w:pPr>
          </w:p>
        </w:tc>
        <w:tc>
          <w:tcPr>
            <w:tcW w:w="244" w:type="pct"/>
          </w:tcPr>
          <w:p w14:paraId="5D71A095" w14:textId="77777777" w:rsidR="00396B44" w:rsidRPr="001403DE" w:rsidRDefault="00396B44" w:rsidP="005A7BEF">
            <w:pPr>
              <w:jc w:val="right"/>
              <w:rPr>
                <w:rFonts w:ascii="Arial" w:hAnsi="Arial" w:cs="Arial"/>
                <w:b/>
                <w:sz w:val="20"/>
                <w:szCs w:val="20"/>
              </w:rPr>
            </w:pPr>
          </w:p>
        </w:tc>
        <w:tc>
          <w:tcPr>
            <w:tcW w:w="214" w:type="pct"/>
          </w:tcPr>
          <w:p w14:paraId="6B2A67D1" w14:textId="77777777" w:rsidR="00396B44" w:rsidRPr="001403DE" w:rsidRDefault="00396B44" w:rsidP="005A7BEF">
            <w:pPr>
              <w:jc w:val="right"/>
              <w:rPr>
                <w:rFonts w:ascii="Arial" w:hAnsi="Arial" w:cs="Arial"/>
                <w:b/>
                <w:sz w:val="20"/>
                <w:szCs w:val="20"/>
              </w:rPr>
            </w:pPr>
          </w:p>
        </w:tc>
        <w:tc>
          <w:tcPr>
            <w:tcW w:w="233" w:type="pct"/>
          </w:tcPr>
          <w:p w14:paraId="54DDA826" w14:textId="77777777" w:rsidR="00396B44" w:rsidRPr="005A7BEF" w:rsidRDefault="00396B44" w:rsidP="005A7BEF">
            <w:pPr>
              <w:rPr>
                <w:rFonts w:ascii="Arial" w:hAnsi="Arial" w:cs="Arial"/>
                <w:b/>
                <w:sz w:val="16"/>
                <w:szCs w:val="16"/>
              </w:rPr>
            </w:pPr>
          </w:p>
        </w:tc>
      </w:tr>
      <w:tr w:rsidR="00E76387" w:rsidRPr="005A7BEF" w14:paraId="42FEDE52" w14:textId="77777777" w:rsidTr="0049699E">
        <w:trPr>
          <w:trHeight w:val="377"/>
        </w:trPr>
        <w:tc>
          <w:tcPr>
            <w:tcW w:w="2538" w:type="pct"/>
          </w:tcPr>
          <w:p w14:paraId="502D7745" w14:textId="3B276FF3" w:rsidR="00396B44"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8a. </w:t>
            </w:r>
            <w:r w:rsidR="00396B44" w:rsidRPr="008D4F63">
              <w:rPr>
                <w:rFonts w:ascii="Arial" w:hAnsi="Arial" w:cs="Arial"/>
                <w:sz w:val="20"/>
                <w:szCs w:val="20"/>
              </w:rPr>
              <w:t xml:space="preserve">During the last 7 days, how many days did </w:t>
            </w:r>
            <w:r w:rsidR="002E2167" w:rsidRPr="008D4F63">
              <w:rPr>
                <w:rFonts w:ascii="Arial" w:hAnsi="Arial" w:cs="Arial"/>
                <w:sz w:val="20"/>
                <w:szCs w:val="20"/>
              </w:rPr>
              <w:t>[</w:t>
            </w:r>
            <w:r w:rsidR="00396B44" w:rsidRPr="008D4F63">
              <w:rPr>
                <w:rFonts w:ascii="Arial" w:hAnsi="Arial" w:cs="Arial"/>
                <w:sz w:val="20"/>
                <w:szCs w:val="20"/>
              </w:rPr>
              <w:t>Name</w:t>
            </w:r>
            <w:r w:rsidR="002E2167" w:rsidRPr="008D4F63">
              <w:rPr>
                <w:rFonts w:ascii="Arial" w:hAnsi="Arial" w:cs="Arial"/>
                <w:sz w:val="20"/>
                <w:szCs w:val="20"/>
              </w:rPr>
              <w:t>]</w:t>
            </w:r>
            <w:r w:rsidR="00396B44" w:rsidRPr="008D4F63">
              <w:rPr>
                <w:rFonts w:ascii="Arial" w:hAnsi="Arial" w:cs="Arial"/>
                <w:sz w:val="20"/>
                <w:szCs w:val="20"/>
              </w:rPr>
              <w:t xml:space="preserve"> actually do this job?</w:t>
            </w:r>
          </w:p>
        </w:tc>
        <w:tc>
          <w:tcPr>
            <w:tcW w:w="246" w:type="pct"/>
          </w:tcPr>
          <w:p w14:paraId="7B45665C" w14:textId="77777777" w:rsidR="00396B44" w:rsidRPr="001403DE" w:rsidRDefault="00396B44" w:rsidP="005A7BEF">
            <w:pPr>
              <w:rPr>
                <w:rFonts w:ascii="Arial" w:hAnsi="Arial" w:cs="Arial"/>
                <w:b/>
                <w:sz w:val="20"/>
                <w:szCs w:val="20"/>
              </w:rPr>
            </w:pPr>
          </w:p>
        </w:tc>
        <w:tc>
          <w:tcPr>
            <w:tcW w:w="275" w:type="pct"/>
          </w:tcPr>
          <w:p w14:paraId="3074BE86" w14:textId="77777777" w:rsidR="00396B44" w:rsidRPr="001403DE" w:rsidRDefault="00396B44" w:rsidP="005A7BEF">
            <w:pPr>
              <w:rPr>
                <w:rFonts w:ascii="Arial" w:hAnsi="Arial" w:cs="Arial"/>
                <w:b/>
                <w:sz w:val="20"/>
                <w:szCs w:val="20"/>
              </w:rPr>
            </w:pPr>
          </w:p>
        </w:tc>
        <w:tc>
          <w:tcPr>
            <w:tcW w:w="275" w:type="pct"/>
          </w:tcPr>
          <w:p w14:paraId="09BDF220" w14:textId="77777777" w:rsidR="00396B44" w:rsidRPr="001403DE" w:rsidRDefault="00396B44" w:rsidP="005A7BEF">
            <w:pPr>
              <w:rPr>
                <w:rFonts w:ascii="Arial" w:hAnsi="Arial" w:cs="Arial"/>
                <w:b/>
                <w:sz w:val="20"/>
                <w:szCs w:val="20"/>
              </w:rPr>
            </w:pPr>
          </w:p>
        </w:tc>
        <w:tc>
          <w:tcPr>
            <w:tcW w:w="244" w:type="pct"/>
          </w:tcPr>
          <w:p w14:paraId="56FE6820" w14:textId="77777777" w:rsidR="00396B44" w:rsidRPr="001403DE" w:rsidRDefault="00396B44" w:rsidP="005A7BEF">
            <w:pPr>
              <w:rPr>
                <w:rFonts w:ascii="Arial" w:hAnsi="Arial" w:cs="Arial"/>
                <w:b/>
                <w:sz w:val="20"/>
                <w:szCs w:val="20"/>
              </w:rPr>
            </w:pPr>
          </w:p>
        </w:tc>
        <w:tc>
          <w:tcPr>
            <w:tcW w:w="274" w:type="pct"/>
          </w:tcPr>
          <w:p w14:paraId="78ED7DCC" w14:textId="77777777" w:rsidR="00396B44" w:rsidRPr="001403DE" w:rsidRDefault="00396B44" w:rsidP="005A7BEF">
            <w:pPr>
              <w:rPr>
                <w:rFonts w:ascii="Arial" w:hAnsi="Arial" w:cs="Arial"/>
                <w:b/>
                <w:sz w:val="20"/>
                <w:szCs w:val="20"/>
              </w:rPr>
            </w:pPr>
          </w:p>
        </w:tc>
        <w:tc>
          <w:tcPr>
            <w:tcW w:w="244" w:type="pct"/>
          </w:tcPr>
          <w:p w14:paraId="49FFE3B6" w14:textId="77777777" w:rsidR="00396B44" w:rsidRPr="001403DE" w:rsidRDefault="00396B44" w:rsidP="005A7BEF">
            <w:pPr>
              <w:rPr>
                <w:rFonts w:ascii="Arial" w:hAnsi="Arial" w:cs="Arial"/>
                <w:b/>
                <w:sz w:val="20"/>
                <w:szCs w:val="20"/>
              </w:rPr>
            </w:pPr>
          </w:p>
        </w:tc>
        <w:tc>
          <w:tcPr>
            <w:tcW w:w="213" w:type="pct"/>
          </w:tcPr>
          <w:p w14:paraId="78CF8678" w14:textId="77777777" w:rsidR="00396B44" w:rsidRPr="001403DE" w:rsidRDefault="00396B44" w:rsidP="005A7BEF">
            <w:pPr>
              <w:rPr>
                <w:rFonts w:ascii="Arial" w:hAnsi="Arial" w:cs="Arial"/>
                <w:b/>
                <w:sz w:val="20"/>
                <w:szCs w:val="20"/>
              </w:rPr>
            </w:pPr>
          </w:p>
        </w:tc>
        <w:tc>
          <w:tcPr>
            <w:tcW w:w="244" w:type="pct"/>
          </w:tcPr>
          <w:p w14:paraId="4C66A321" w14:textId="77777777" w:rsidR="00396B44" w:rsidRPr="001403DE" w:rsidRDefault="00396B44" w:rsidP="005A7BEF">
            <w:pPr>
              <w:rPr>
                <w:rFonts w:ascii="Arial" w:hAnsi="Arial" w:cs="Arial"/>
                <w:b/>
                <w:sz w:val="20"/>
                <w:szCs w:val="20"/>
              </w:rPr>
            </w:pPr>
          </w:p>
        </w:tc>
        <w:tc>
          <w:tcPr>
            <w:tcW w:w="214" w:type="pct"/>
            <w:vAlign w:val="center"/>
          </w:tcPr>
          <w:p w14:paraId="188CF472" w14:textId="77777777" w:rsidR="00396B44" w:rsidRPr="001403DE" w:rsidRDefault="00396B44" w:rsidP="005A7BEF">
            <w:pPr>
              <w:rPr>
                <w:rFonts w:ascii="Arial" w:hAnsi="Arial" w:cs="Arial"/>
                <w:b/>
                <w:sz w:val="20"/>
                <w:szCs w:val="20"/>
              </w:rPr>
            </w:pPr>
          </w:p>
        </w:tc>
        <w:tc>
          <w:tcPr>
            <w:tcW w:w="233" w:type="pct"/>
            <w:vAlign w:val="center"/>
          </w:tcPr>
          <w:p w14:paraId="728A6984" w14:textId="77777777" w:rsidR="00396B44" w:rsidRPr="005A7BEF" w:rsidRDefault="00396B44" w:rsidP="005A7BEF">
            <w:pPr>
              <w:rPr>
                <w:rFonts w:ascii="Arial" w:hAnsi="Arial" w:cs="Arial"/>
                <w:b/>
                <w:sz w:val="16"/>
                <w:szCs w:val="16"/>
              </w:rPr>
            </w:pPr>
          </w:p>
        </w:tc>
      </w:tr>
      <w:tr w:rsidR="00E76387" w:rsidRPr="005A7BEF" w14:paraId="59296478" w14:textId="77777777" w:rsidTr="0049699E">
        <w:trPr>
          <w:trHeight w:val="260"/>
        </w:trPr>
        <w:tc>
          <w:tcPr>
            <w:tcW w:w="2538" w:type="pct"/>
          </w:tcPr>
          <w:p w14:paraId="46A3C2E2" w14:textId="2999A6DC" w:rsidR="00396B44" w:rsidRPr="008D4F63" w:rsidRDefault="006F7484" w:rsidP="005A7BEF">
            <w:pPr>
              <w:rPr>
                <w:rFonts w:ascii="Arial" w:hAnsi="Arial" w:cs="Arial"/>
                <w:bCs/>
                <w:sz w:val="20"/>
                <w:szCs w:val="20"/>
              </w:rPr>
            </w:pPr>
            <w:r w:rsidRPr="008D4F63">
              <w:rPr>
                <w:rFonts w:ascii="Arial" w:hAnsi="Arial" w:cs="Arial"/>
                <w:bCs/>
                <w:sz w:val="20"/>
                <w:szCs w:val="20"/>
              </w:rPr>
              <w:t>Q</w:t>
            </w:r>
            <w:r w:rsidR="00396B44" w:rsidRPr="008D4F63">
              <w:rPr>
                <w:rFonts w:ascii="Arial" w:hAnsi="Arial" w:cs="Arial"/>
                <w:bCs/>
                <w:sz w:val="20"/>
                <w:szCs w:val="20"/>
              </w:rPr>
              <w:t xml:space="preserve">8b. </w:t>
            </w:r>
            <w:r w:rsidR="00396B44" w:rsidRPr="008D4F63">
              <w:rPr>
                <w:rFonts w:ascii="Arial" w:hAnsi="Arial" w:cs="Arial"/>
                <w:sz w:val="20"/>
                <w:szCs w:val="20"/>
              </w:rPr>
              <w:t xml:space="preserve">During the last 7 days, how many hours per day did </w:t>
            </w:r>
            <w:r w:rsidR="002E2167" w:rsidRPr="008D4F63">
              <w:rPr>
                <w:rFonts w:ascii="Arial" w:hAnsi="Arial" w:cs="Arial"/>
                <w:sz w:val="20"/>
                <w:szCs w:val="20"/>
              </w:rPr>
              <w:t>[</w:t>
            </w:r>
            <w:r w:rsidR="00396B44" w:rsidRPr="008D4F63">
              <w:rPr>
                <w:rFonts w:ascii="Arial" w:hAnsi="Arial" w:cs="Arial"/>
                <w:sz w:val="20"/>
                <w:szCs w:val="20"/>
              </w:rPr>
              <w:t>Name</w:t>
            </w:r>
            <w:r w:rsidR="002E2167" w:rsidRPr="008D4F63">
              <w:rPr>
                <w:rFonts w:ascii="Arial" w:hAnsi="Arial" w:cs="Arial"/>
                <w:sz w:val="20"/>
                <w:szCs w:val="20"/>
              </w:rPr>
              <w:t>]</w:t>
            </w:r>
            <w:r w:rsidR="00396B44" w:rsidRPr="008D4F63">
              <w:rPr>
                <w:rFonts w:ascii="Arial" w:hAnsi="Arial" w:cs="Arial"/>
                <w:sz w:val="20"/>
                <w:szCs w:val="20"/>
              </w:rPr>
              <w:t xml:space="preserve"> actually do this job?</w:t>
            </w:r>
          </w:p>
        </w:tc>
        <w:tc>
          <w:tcPr>
            <w:tcW w:w="246" w:type="pct"/>
          </w:tcPr>
          <w:p w14:paraId="137842CD" w14:textId="77777777" w:rsidR="00396B44" w:rsidRPr="001403DE" w:rsidRDefault="00396B44" w:rsidP="005A7BEF">
            <w:pPr>
              <w:rPr>
                <w:rFonts w:ascii="Arial" w:hAnsi="Arial" w:cs="Arial"/>
                <w:b/>
                <w:sz w:val="20"/>
                <w:szCs w:val="20"/>
              </w:rPr>
            </w:pPr>
          </w:p>
        </w:tc>
        <w:tc>
          <w:tcPr>
            <w:tcW w:w="275" w:type="pct"/>
          </w:tcPr>
          <w:p w14:paraId="07A77F21" w14:textId="77777777" w:rsidR="00396B44" w:rsidRPr="001403DE" w:rsidRDefault="00396B44" w:rsidP="005A7BEF">
            <w:pPr>
              <w:rPr>
                <w:rFonts w:ascii="Arial" w:hAnsi="Arial" w:cs="Arial"/>
                <w:b/>
                <w:sz w:val="20"/>
                <w:szCs w:val="20"/>
              </w:rPr>
            </w:pPr>
          </w:p>
        </w:tc>
        <w:tc>
          <w:tcPr>
            <w:tcW w:w="275" w:type="pct"/>
          </w:tcPr>
          <w:p w14:paraId="3FC4C17F" w14:textId="77777777" w:rsidR="00396B44" w:rsidRPr="001403DE" w:rsidRDefault="00396B44" w:rsidP="005A7BEF">
            <w:pPr>
              <w:rPr>
                <w:rFonts w:ascii="Arial" w:hAnsi="Arial" w:cs="Arial"/>
                <w:b/>
                <w:sz w:val="20"/>
                <w:szCs w:val="20"/>
              </w:rPr>
            </w:pPr>
          </w:p>
        </w:tc>
        <w:tc>
          <w:tcPr>
            <w:tcW w:w="244" w:type="pct"/>
          </w:tcPr>
          <w:p w14:paraId="7A3FFAED" w14:textId="77777777" w:rsidR="00396B44" w:rsidRPr="001403DE" w:rsidRDefault="00396B44" w:rsidP="005A7BEF">
            <w:pPr>
              <w:rPr>
                <w:rFonts w:ascii="Arial" w:hAnsi="Arial" w:cs="Arial"/>
                <w:b/>
                <w:sz w:val="20"/>
                <w:szCs w:val="20"/>
              </w:rPr>
            </w:pPr>
          </w:p>
        </w:tc>
        <w:tc>
          <w:tcPr>
            <w:tcW w:w="274" w:type="pct"/>
          </w:tcPr>
          <w:p w14:paraId="038A557B" w14:textId="77777777" w:rsidR="00396B44" w:rsidRPr="001403DE" w:rsidRDefault="00396B44" w:rsidP="005A7BEF">
            <w:pPr>
              <w:rPr>
                <w:rFonts w:ascii="Arial" w:hAnsi="Arial" w:cs="Arial"/>
                <w:b/>
                <w:sz w:val="20"/>
                <w:szCs w:val="20"/>
              </w:rPr>
            </w:pPr>
          </w:p>
        </w:tc>
        <w:tc>
          <w:tcPr>
            <w:tcW w:w="244" w:type="pct"/>
          </w:tcPr>
          <w:p w14:paraId="6CFDFB11" w14:textId="77777777" w:rsidR="00396B44" w:rsidRPr="001403DE" w:rsidRDefault="00396B44" w:rsidP="005A7BEF">
            <w:pPr>
              <w:rPr>
                <w:rFonts w:ascii="Arial" w:hAnsi="Arial" w:cs="Arial"/>
                <w:b/>
                <w:sz w:val="20"/>
                <w:szCs w:val="20"/>
              </w:rPr>
            </w:pPr>
          </w:p>
        </w:tc>
        <w:tc>
          <w:tcPr>
            <w:tcW w:w="213" w:type="pct"/>
          </w:tcPr>
          <w:p w14:paraId="66959B88" w14:textId="77777777" w:rsidR="00396B44" w:rsidRPr="001403DE" w:rsidRDefault="00396B44" w:rsidP="005A7BEF">
            <w:pPr>
              <w:rPr>
                <w:rFonts w:ascii="Arial" w:hAnsi="Arial" w:cs="Arial"/>
                <w:b/>
                <w:sz w:val="20"/>
                <w:szCs w:val="20"/>
              </w:rPr>
            </w:pPr>
          </w:p>
        </w:tc>
        <w:tc>
          <w:tcPr>
            <w:tcW w:w="244" w:type="pct"/>
          </w:tcPr>
          <w:p w14:paraId="147CA107" w14:textId="77777777" w:rsidR="00396B44" w:rsidRPr="001403DE" w:rsidRDefault="00396B44" w:rsidP="005A7BEF">
            <w:pPr>
              <w:rPr>
                <w:rFonts w:ascii="Arial" w:hAnsi="Arial" w:cs="Arial"/>
                <w:b/>
                <w:sz w:val="20"/>
                <w:szCs w:val="20"/>
              </w:rPr>
            </w:pPr>
          </w:p>
        </w:tc>
        <w:tc>
          <w:tcPr>
            <w:tcW w:w="214" w:type="pct"/>
            <w:vAlign w:val="center"/>
          </w:tcPr>
          <w:p w14:paraId="0C3A3D3F" w14:textId="77777777" w:rsidR="00396B44" w:rsidRPr="001403DE" w:rsidRDefault="00396B44" w:rsidP="005A7BEF">
            <w:pPr>
              <w:rPr>
                <w:rFonts w:ascii="Arial" w:hAnsi="Arial" w:cs="Arial"/>
                <w:b/>
                <w:sz w:val="20"/>
                <w:szCs w:val="20"/>
              </w:rPr>
            </w:pPr>
          </w:p>
        </w:tc>
        <w:tc>
          <w:tcPr>
            <w:tcW w:w="233" w:type="pct"/>
            <w:vAlign w:val="center"/>
          </w:tcPr>
          <w:p w14:paraId="314C5A1A" w14:textId="77777777" w:rsidR="00396B44" w:rsidRPr="005A7BEF" w:rsidRDefault="00396B44" w:rsidP="005A7BEF">
            <w:pPr>
              <w:rPr>
                <w:rFonts w:ascii="Arial" w:hAnsi="Arial" w:cs="Arial"/>
                <w:b/>
                <w:sz w:val="16"/>
                <w:szCs w:val="16"/>
              </w:rPr>
            </w:pPr>
          </w:p>
        </w:tc>
      </w:tr>
      <w:tr w:rsidR="00E76387" w:rsidRPr="005A7BEF" w14:paraId="1D6B912E" w14:textId="77777777" w:rsidTr="0049699E">
        <w:trPr>
          <w:trHeight w:val="269"/>
        </w:trPr>
        <w:tc>
          <w:tcPr>
            <w:tcW w:w="2538" w:type="pct"/>
          </w:tcPr>
          <w:p w14:paraId="610AAF4F" w14:textId="60DECC83" w:rsidR="003515CF"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9. </w:t>
            </w:r>
            <w:r w:rsidR="00396B44" w:rsidRPr="008D4F63">
              <w:rPr>
                <w:rFonts w:ascii="Arial" w:hAnsi="Arial" w:cs="Arial"/>
                <w:sz w:val="20"/>
                <w:szCs w:val="20"/>
              </w:rPr>
              <w:t xml:space="preserve">Has </w:t>
            </w:r>
            <w:r w:rsidR="006F47BD">
              <w:rPr>
                <w:rFonts w:ascii="Arial" w:hAnsi="Arial" w:cs="Arial"/>
                <w:sz w:val="20"/>
                <w:szCs w:val="20"/>
              </w:rPr>
              <w:t>[</w:t>
            </w:r>
            <w:r w:rsidR="00396B44" w:rsidRPr="008D4F63">
              <w:rPr>
                <w:rFonts w:ascii="Arial" w:hAnsi="Arial" w:cs="Arial"/>
                <w:sz w:val="20"/>
                <w:szCs w:val="20"/>
              </w:rPr>
              <w:t>Name</w:t>
            </w:r>
            <w:r w:rsidR="006F47BD">
              <w:rPr>
                <w:rFonts w:ascii="Arial" w:hAnsi="Arial" w:cs="Arial"/>
                <w:sz w:val="20"/>
                <w:szCs w:val="20"/>
              </w:rPr>
              <w:t>]</w:t>
            </w:r>
            <w:r w:rsidR="00396B44" w:rsidRPr="008D4F63">
              <w:rPr>
                <w:rFonts w:ascii="Arial" w:hAnsi="Arial" w:cs="Arial"/>
                <w:sz w:val="20"/>
                <w:szCs w:val="20"/>
              </w:rPr>
              <w:t xml:space="preserve"> received or will </w:t>
            </w:r>
            <w:r w:rsidR="006F47BD">
              <w:rPr>
                <w:rFonts w:ascii="Arial" w:hAnsi="Arial" w:cs="Arial"/>
                <w:sz w:val="20"/>
                <w:szCs w:val="20"/>
              </w:rPr>
              <w:t>[</w:t>
            </w:r>
            <w:r w:rsidR="00396B44" w:rsidRPr="008D4F63">
              <w:rPr>
                <w:rFonts w:ascii="Arial" w:hAnsi="Arial" w:cs="Arial"/>
                <w:sz w:val="20"/>
                <w:szCs w:val="20"/>
              </w:rPr>
              <w:t>Name</w:t>
            </w:r>
            <w:r w:rsidR="006F47BD">
              <w:rPr>
                <w:rFonts w:ascii="Arial" w:hAnsi="Arial" w:cs="Arial"/>
                <w:sz w:val="20"/>
                <w:szCs w:val="20"/>
              </w:rPr>
              <w:t>]</w:t>
            </w:r>
            <w:r w:rsidR="00396B44" w:rsidRPr="008D4F63">
              <w:rPr>
                <w:rFonts w:ascii="Arial" w:hAnsi="Arial" w:cs="Arial"/>
                <w:sz w:val="20"/>
                <w:szCs w:val="20"/>
              </w:rPr>
              <w:t xml:space="preserve"> receive money </w:t>
            </w:r>
            <w:r w:rsidR="003515CF" w:rsidRPr="008D4F63">
              <w:rPr>
                <w:rFonts w:ascii="Arial" w:hAnsi="Arial" w:cs="Arial"/>
                <w:sz w:val="20"/>
                <w:szCs w:val="20"/>
              </w:rPr>
              <w:t xml:space="preserve">(cash) </w:t>
            </w:r>
            <w:r w:rsidR="00396B44" w:rsidRPr="008D4F63">
              <w:rPr>
                <w:rFonts w:ascii="Arial" w:hAnsi="Arial" w:cs="Arial"/>
                <w:sz w:val="20"/>
                <w:szCs w:val="20"/>
              </w:rPr>
              <w:t xml:space="preserve">for this work?                     </w:t>
            </w:r>
          </w:p>
          <w:p w14:paraId="2400454F" w14:textId="5E58B4F3" w:rsidR="00396B44" w:rsidRPr="00802B5F" w:rsidRDefault="00396B44" w:rsidP="005A7BEF">
            <w:pPr>
              <w:rPr>
                <w:rFonts w:ascii="Arial" w:hAnsi="Arial" w:cs="Arial"/>
                <w:bCs/>
                <w:sz w:val="20"/>
                <w:szCs w:val="20"/>
              </w:rPr>
            </w:pPr>
            <w:r w:rsidRPr="00802B5F">
              <w:rPr>
                <w:rFonts w:ascii="Arial" w:hAnsi="Arial" w:cs="Arial"/>
                <w:bCs/>
                <w:sz w:val="20"/>
                <w:szCs w:val="20"/>
              </w:rPr>
              <w:t>1.Yes</w:t>
            </w:r>
            <w:r w:rsidR="00D26509" w:rsidRPr="00802B5F">
              <w:rPr>
                <w:rFonts w:ascii="Arial" w:hAnsi="Arial" w:cs="Arial"/>
                <w:bCs/>
                <w:sz w:val="20"/>
                <w:szCs w:val="20"/>
              </w:rPr>
              <w:t xml:space="preserve"> </w:t>
            </w:r>
            <w:r w:rsidR="003515CF" w:rsidRPr="00802B5F">
              <w:rPr>
                <w:rFonts w:ascii="Arial" w:hAnsi="Arial" w:cs="Arial"/>
                <w:bCs/>
                <w:sz w:val="20"/>
                <w:szCs w:val="20"/>
              </w:rPr>
              <w:t xml:space="preserve">      </w:t>
            </w:r>
            <w:r w:rsidR="00D26509" w:rsidRPr="00802B5F">
              <w:rPr>
                <w:rFonts w:ascii="Arial" w:hAnsi="Arial" w:cs="Arial"/>
                <w:bCs/>
                <w:sz w:val="20"/>
                <w:szCs w:val="20"/>
              </w:rPr>
              <w:t>2. No &gt;&gt; 12</w:t>
            </w:r>
            <w:r w:rsidRPr="00802B5F">
              <w:rPr>
                <w:rFonts w:ascii="Arial" w:hAnsi="Arial" w:cs="Arial"/>
                <w:bCs/>
                <w:sz w:val="20"/>
                <w:szCs w:val="20"/>
              </w:rPr>
              <w:t xml:space="preserve"> </w:t>
            </w:r>
            <w:r w:rsidR="00D26509" w:rsidRPr="00802B5F">
              <w:rPr>
                <w:rFonts w:ascii="Arial" w:hAnsi="Arial" w:cs="Arial"/>
                <w:bCs/>
                <w:sz w:val="20"/>
                <w:szCs w:val="20"/>
              </w:rPr>
              <w:t xml:space="preserve">     </w:t>
            </w:r>
          </w:p>
        </w:tc>
        <w:tc>
          <w:tcPr>
            <w:tcW w:w="246" w:type="pct"/>
          </w:tcPr>
          <w:p w14:paraId="396FA8E3" w14:textId="77777777" w:rsidR="00396B44" w:rsidRPr="001403DE" w:rsidRDefault="00396B44" w:rsidP="005A7BEF">
            <w:pPr>
              <w:rPr>
                <w:rFonts w:ascii="Arial" w:hAnsi="Arial" w:cs="Arial"/>
                <w:b/>
                <w:sz w:val="20"/>
                <w:szCs w:val="20"/>
              </w:rPr>
            </w:pPr>
          </w:p>
        </w:tc>
        <w:tc>
          <w:tcPr>
            <w:tcW w:w="275" w:type="pct"/>
          </w:tcPr>
          <w:p w14:paraId="0BAEE75B" w14:textId="77777777" w:rsidR="00396B44" w:rsidRPr="001403DE" w:rsidRDefault="00396B44" w:rsidP="005A7BEF">
            <w:pPr>
              <w:rPr>
                <w:rFonts w:ascii="Arial" w:hAnsi="Arial" w:cs="Arial"/>
                <w:b/>
                <w:sz w:val="20"/>
                <w:szCs w:val="20"/>
              </w:rPr>
            </w:pPr>
          </w:p>
        </w:tc>
        <w:tc>
          <w:tcPr>
            <w:tcW w:w="275" w:type="pct"/>
          </w:tcPr>
          <w:p w14:paraId="4FEE4E32" w14:textId="77777777" w:rsidR="00396B44" w:rsidRPr="001403DE" w:rsidRDefault="00396B44" w:rsidP="005A7BEF">
            <w:pPr>
              <w:rPr>
                <w:rFonts w:ascii="Arial" w:hAnsi="Arial" w:cs="Arial"/>
                <w:b/>
                <w:sz w:val="20"/>
                <w:szCs w:val="20"/>
              </w:rPr>
            </w:pPr>
          </w:p>
        </w:tc>
        <w:tc>
          <w:tcPr>
            <w:tcW w:w="244" w:type="pct"/>
          </w:tcPr>
          <w:p w14:paraId="043AC097" w14:textId="77777777" w:rsidR="00396B44" w:rsidRPr="001403DE" w:rsidRDefault="00396B44" w:rsidP="005A7BEF">
            <w:pPr>
              <w:rPr>
                <w:rFonts w:ascii="Arial" w:hAnsi="Arial" w:cs="Arial"/>
                <w:b/>
                <w:sz w:val="20"/>
                <w:szCs w:val="20"/>
              </w:rPr>
            </w:pPr>
          </w:p>
        </w:tc>
        <w:tc>
          <w:tcPr>
            <w:tcW w:w="274" w:type="pct"/>
          </w:tcPr>
          <w:p w14:paraId="5CFB0DF6" w14:textId="77777777" w:rsidR="00396B44" w:rsidRPr="001403DE" w:rsidRDefault="00396B44" w:rsidP="005A7BEF">
            <w:pPr>
              <w:rPr>
                <w:rFonts w:ascii="Arial" w:hAnsi="Arial" w:cs="Arial"/>
                <w:b/>
                <w:sz w:val="20"/>
                <w:szCs w:val="20"/>
              </w:rPr>
            </w:pPr>
          </w:p>
        </w:tc>
        <w:tc>
          <w:tcPr>
            <w:tcW w:w="244" w:type="pct"/>
          </w:tcPr>
          <w:p w14:paraId="26537D8C" w14:textId="77777777" w:rsidR="00396B44" w:rsidRPr="001403DE" w:rsidRDefault="00396B44" w:rsidP="005A7BEF">
            <w:pPr>
              <w:rPr>
                <w:rFonts w:ascii="Arial" w:hAnsi="Arial" w:cs="Arial"/>
                <w:b/>
                <w:sz w:val="20"/>
                <w:szCs w:val="20"/>
              </w:rPr>
            </w:pPr>
          </w:p>
        </w:tc>
        <w:tc>
          <w:tcPr>
            <w:tcW w:w="213" w:type="pct"/>
          </w:tcPr>
          <w:p w14:paraId="6C041BE7" w14:textId="77777777" w:rsidR="00396B44" w:rsidRPr="001403DE" w:rsidRDefault="00396B44" w:rsidP="005A7BEF">
            <w:pPr>
              <w:rPr>
                <w:rFonts w:ascii="Arial" w:hAnsi="Arial" w:cs="Arial"/>
                <w:b/>
                <w:sz w:val="20"/>
                <w:szCs w:val="20"/>
              </w:rPr>
            </w:pPr>
          </w:p>
        </w:tc>
        <w:tc>
          <w:tcPr>
            <w:tcW w:w="244" w:type="pct"/>
          </w:tcPr>
          <w:p w14:paraId="74AF6806" w14:textId="77777777" w:rsidR="00396B44" w:rsidRPr="001403DE" w:rsidRDefault="00396B44" w:rsidP="005A7BEF">
            <w:pPr>
              <w:rPr>
                <w:rFonts w:ascii="Arial" w:hAnsi="Arial" w:cs="Arial"/>
                <w:b/>
                <w:sz w:val="20"/>
                <w:szCs w:val="20"/>
              </w:rPr>
            </w:pPr>
          </w:p>
        </w:tc>
        <w:tc>
          <w:tcPr>
            <w:tcW w:w="214" w:type="pct"/>
            <w:vAlign w:val="center"/>
          </w:tcPr>
          <w:p w14:paraId="083698CE" w14:textId="77777777" w:rsidR="00396B44" w:rsidRPr="001403DE" w:rsidRDefault="00396B44" w:rsidP="005A7BEF">
            <w:pPr>
              <w:rPr>
                <w:rFonts w:ascii="Arial" w:hAnsi="Arial" w:cs="Arial"/>
                <w:b/>
                <w:sz w:val="20"/>
                <w:szCs w:val="20"/>
              </w:rPr>
            </w:pPr>
          </w:p>
        </w:tc>
        <w:tc>
          <w:tcPr>
            <w:tcW w:w="233" w:type="pct"/>
            <w:vAlign w:val="center"/>
          </w:tcPr>
          <w:p w14:paraId="3190DC98" w14:textId="77777777" w:rsidR="00396B44" w:rsidRPr="005A7BEF" w:rsidRDefault="00396B44" w:rsidP="005A7BEF">
            <w:pPr>
              <w:rPr>
                <w:rFonts w:ascii="Arial" w:hAnsi="Arial" w:cs="Arial"/>
                <w:b/>
                <w:sz w:val="16"/>
                <w:szCs w:val="16"/>
              </w:rPr>
            </w:pPr>
          </w:p>
        </w:tc>
      </w:tr>
      <w:tr w:rsidR="00E76387" w:rsidRPr="005A7BEF" w14:paraId="049E4C00" w14:textId="77777777" w:rsidTr="0049699E">
        <w:trPr>
          <w:trHeight w:val="341"/>
        </w:trPr>
        <w:tc>
          <w:tcPr>
            <w:tcW w:w="2538" w:type="pct"/>
          </w:tcPr>
          <w:p w14:paraId="61573420" w14:textId="77777777" w:rsidR="003706E4" w:rsidRDefault="006F7484">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10. </w:t>
            </w:r>
            <w:r w:rsidR="00396B44" w:rsidRPr="008D4F63">
              <w:rPr>
                <w:rFonts w:ascii="Arial" w:hAnsi="Arial" w:cs="Arial"/>
                <w:sz w:val="20"/>
                <w:szCs w:val="20"/>
              </w:rPr>
              <w:t xml:space="preserve">What is the amount (including any bonuses, commissions, allowances or tips) received or owed for work done? </w:t>
            </w:r>
          </w:p>
          <w:p w14:paraId="42AD6302" w14:textId="4014537E" w:rsidR="00396B44" w:rsidRPr="00842F8E" w:rsidRDefault="003706E4">
            <w:pPr>
              <w:rPr>
                <w:rFonts w:ascii="Arial" w:hAnsi="Arial" w:cs="Arial"/>
                <w:i/>
                <w:sz w:val="20"/>
                <w:szCs w:val="20"/>
              </w:rPr>
            </w:pPr>
            <w:r w:rsidRPr="00842F8E">
              <w:rPr>
                <w:rFonts w:ascii="Arial" w:hAnsi="Arial" w:cs="Arial"/>
                <w:i/>
                <w:sz w:val="20"/>
                <w:szCs w:val="20"/>
              </w:rPr>
              <w:t>Indicate amount as a decimal value (in Ghana cedis and pesewas). For example, enter 2.50 for 2 Ghana cedis and 50 pesewas.</w:t>
            </w:r>
          </w:p>
        </w:tc>
        <w:tc>
          <w:tcPr>
            <w:tcW w:w="246" w:type="pct"/>
          </w:tcPr>
          <w:p w14:paraId="10BC20A4" w14:textId="77777777" w:rsidR="00396B44" w:rsidRPr="001403DE" w:rsidRDefault="00396B44" w:rsidP="005A7BEF">
            <w:pPr>
              <w:rPr>
                <w:rFonts w:ascii="Arial" w:hAnsi="Arial" w:cs="Arial"/>
                <w:b/>
                <w:sz w:val="20"/>
                <w:szCs w:val="20"/>
              </w:rPr>
            </w:pPr>
          </w:p>
        </w:tc>
        <w:tc>
          <w:tcPr>
            <w:tcW w:w="275" w:type="pct"/>
          </w:tcPr>
          <w:p w14:paraId="1C3CF00C" w14:textId="77777777" w:rsidR="00396B44" w:rsidRPr="001403DE" w:rsidRDefault="00396B44" w:rsidP="005A7BEF">
            <w:pPr>
              <w:rPr>
                <w:rFonts w:ascii="Arial" w:hAnsi="Arial" w:cs="Arial"/>
                <w:b/>
                <w:sz w:val="20"/>
                <w:szCs w:val="20"/>
              </w:rPr>
            </w:pPr>
          </w:p>
        </w:tc>
        <w:tc>
          <w:tcPr>
            <w:tcW w:w="275" w:type="pct"/>
          </w:tcPr>
          <w:p w14:paraId="68D1C63D" w14:textId="77777777" w:rsidR="00396B44" w:rsidRPr="001403DE" w:rsidRDefault="00396B44" w:rsidP="005A7BEF">
            <w:pPr>
              <w:rPr>
                <w:rFonts w:ascii="Arial" w:hAnsi="Arial" w:cs="Arial"/>
                <w:b/>
                <w:sz w:val="20"/>
                <w:szCs w:val="20"/>
              </w:rPr>
            </w:pPr>
          </w:p>
        </w:tc>
        <w:tc>
          <w:tcPr>
            <w:tcW w:w="244" w:type="pct"/>
          </w:tcPr>
          <w:p w14:paraId="52AEEFBF" w14:textId="77777777" w:rsidR="00396B44" w:rsidRPr="001403DE" w:rsidRDefault="00396B44" w:rsidP="005A7BEF">
            <w:pPr>
              <w:rPr>
                <w:rFonts w:ascii="Arial" w:hAnsi="Arial" w:cs="Arial"/>
                <w:b/>
                <w:sz w:val="20"/>
                <w:szCs w:val="20"/>
              </w:rPr>
            </w:pPr>
          </w:p>
        </w:tc>
        <w:tc>
          <w:tcPr>
            <w:tcW w:w="274" w:type="pct"/>
          </w:tcPr>
          <w:p w14:paraId="1C304735" w14:textId="77777777" w:rsidR="00396B44" w:rsidRPr="001403DE" w:rsidRDefault="00396B44" w:rsidP="005A7BEF">
            <w:pPr>
              <w:rPr>
                <w:rFonts w:ascii="Arial" w:hAnsi="Arial" w:cs="Arial"/>
                <w:b/>
                <w:sz w:val="20"/>
                <w:szCs w:val="20"/>
              </w:rPr>
            </w:pPr>
          </w:p>
        </w:tc>
        <w:tc>
          <w:tcPr>
            <w:tcW w:w="244" w:type="pct"/>
          </w:tcPr>
          <w:p w14:paraId="03288769" w14:textId="77777777" w:rsidR="00396B44" w:rsidRPr="001403DE" w:rsidRDefault="00396B44" w:rsidP="005A7BEF">
            <w:pPr>
              <w:rPr>
                <w:rFonts w:ascii="Arial" w:hAnsi="Arial" w:cs="Arial"/>
                <w:b/>
                <w:sz w:val="20"/>
                <w:szCs w:val="20"/>
              </w:rPr>
            </w:pPr>
          </w:p>
        </w:tc>
        <w:tc>
          <w:tcPr>
            <w:tcW w:w="213" w:type="pct"/>
          </w:tcPr>
          <w:p w14:paraId="44DF81BD" w14:textId="77777777" w:rsidR="00396B44" w:rsidRPr="001403DE" w:rsidRDefault="00396B44" w:rsidP="005A7BEF">
            <w:pPr>
              <w:rPr>
                <w:rFonts w:ascii="Arial" w:hAnsi="Arial" w:cs="Arial"/>
                <w:b/>
                <w:sz w:val="20"/>
                <w:szCs w:val="20"/>
              </w:rPr>
            </w:pPr>
          </w:p>
        </w:tc>
        <w:tc>
          <w:tcPr>
            <w:tcW w:w="244" w:type="pct"/>
          </w:tcPr>
          <w:p w14:paraId="4D810B26" w14:textId="77777777" w:rsidR="00396B44" w:rsidRPr="001403DE" w:rsidRDefault="00396B44" w:rsidP="005A7BEF">
            <w:pPr>
              <w:rPr>
                <w:rFonts w:ascii="Arial" w:hAnsi="Arial" w:cs="Arial"/>
                <w:b/>
                <w:sz w:val="20"/>
                <w:szCs w:val="20"/>
              </w:rPr>
            </w:pPr>
          </w:p>
        </w:tc>
        <w:tc>
          <w:tcPr>
            <w:tcW w:w="214" w:type="pct"/>
            <w:vAlign w:val="center"/>
          </w:tcPr>
          <w:p w14:paraId="6A959954" w14:textId="77777777" w:rsidR="00396B44" w:rsidRPr="001403DE" w:rsidRDefault="00396B44" w:rsidP="005A7BEF">
            <w:pPr>
              <w:rPr>
                <w:rFonts w:ascii="Arial" w:hAnsi="Arial" w:cs="Arial"/>
                <w:b/>
                <w:sz w:val="20"/>
                <w:szCs w:val="20"/>
              </w:rPr>
            </w:pPr>
          </w:p>
        </w:tc>
        <w:tc>
          <w:tcPr>
            <w:tcW w:w="233" w:type="pct"/>
            <w:vAlign w:val="center"/>
          </w:tcPr>
          <w:p w14:paraId="08281445" w14:textId="77777777" w:rsidR="00396B44" w:rsidRPr="005A7BEF" w:rsidRDefault="00396B44" w:rsidP="005A7BEF">
            <w:pPr>
              <w:jc w:val="right"/>
              <w:rPr>
                <w:rFonts w:ascii="Arial" w:hAnsi="Arial" w:cs="Arial"/>
                <w:b/>
                <w:sz w:val="16"/>
                <w:szCs w:val="16"/>
              </w:rPr>
            </w:pPr>
          </w:p>
        </w:tc>
      </w:tr>
      <w:tr w:rsidR="00E76387" w:rsidRPr="005A7BEF" w14:paraId="1CE5D81D" w14:textId="77777777" w:rsidTr="0049699E">
        <w:trPr>
          <w:trHeight w:val="359"/>
        </w:trPr>
        <w:tc>
          <w:tcPr>
            <w:tcW w:w="2538" w:type="pct"/>
          </w:tcPr>
          <w:p w14:paraId="06CED7B9" w14:textId="77777777" w:rsidR="002E2167"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11. </w:t>
            </w:r>
            <w:r w:rsidR="00396B44" w:rsidRPr="008D4F63">
              <w:rPr>
                <w:rFonts w:ascii="Arial" w:hAnsi="Arial" w:cs="Arial"/>
                <w:sz w:val="20"/>
                <w:szCs w:val="20"/>
              </w:rPr>
              <w:t xml:space="preserve">Over what time period is this amount paid or owed?           </w:t>
            </w:r>
          </w:p>
          <w:p w14:paraId="543ADBB6" w14:textId="77777777" w:rsidR="002E2167" w:rsidRPr="00802B5F" w:rsidRDefault="00396B44" w:rsidP="005A7BEF">
            <w:pPr>
              <w:rPr>
                <w:rFonts w:ascii="Arial" w:hAnsi="Arial" w:cs="Arial"/>
                <w:sz w:val="20"/>
                <w:szCs w:val="20"/>
              </w:rPr>
            </w:pPr>
            <w:r w:rsidRPr="00802B5F">
              <w:rPr>
                <w:rFonts w:ascii="Arial" w:hAnsi="Arial" w:cs="Arial"/>
                <w:sz w:val="20"/>
                <w:szCs w:val="20"/>
              </w:rPr>
              <w:t xml:space="preserve">1. Daily    2. Weekly   3. Monthly     4. Quarterly    5.Not Regular </w:t>
            </w:r>
            <w:r w:rsidR="00B751E5" w:rsidRPr="00802B5F">
              <w:rPr>
                <w:rFonts w:ascii="Arial" w:hAnsi="Arial" w:cs="Arial"/>
                <w:sz w:val="20"/>
                <w:szCs w:val="20"/>
              </w:rPr>
              <w:t xml:space="preserve">   </w:t>
            </w:r>
          </w:p>
          <w:p w14:paraId="47D64091" w14:textId="7B3C5084" w:rsidR="00B751E5" w:rsidRPr="008D4F63" w:rsidRDefault="00B751E5" w:rsidP="005A7BEF">
            <w:pPr>
              <w:rPr>
                <w:rFonts w:ascii="Arial" w:hAnsi="Arial" w:cs="Arial"/>
                <w:bCs/>
                <w:sz w:val="20"/>
                <w:szCs w:val="20"/>
              </w:rPr>
            </w:pPr>
          </w:p>
        </w:tc>
        <w:tc>
          <w:tcPr>
            <w:tcW w:w="246" w:type="pct"/>
          </w:tcPr>
          <w:p w14:paraId="0177C6BB" w14:textId="77777777" w:rsidR="00396B44" w:rsidRPr="001403DE" w:rsidRDefault="00396B44" w:rsidP="005A7BEF">
            <w:pPr>
              <w:rPr>
                <w:rFonts w:ascii="Arial" w:hAnsi="Arial" w:cs="Arial"/>
                <w:b/>
                <w:sz w:val="20"/>
                <w:szCs w:val="20"/>
              </w:rPr>
            </w:pPr>
          </w:p>
        </w:tc>
        <w:tc>
          <w:tcPr>
            <w:tcW w:w="275" w:type="pct"/>
          </w:tcPr>
          <w:p w14:paraId="6B0FB56B" w14:textId="77777777" w:rsidR="00396B44" w:rsidRPr="001403DE" w:rsidRDefault="00396B44" w:rsidP="005A7BEF">
            <w:pPr>
              <w:rPr>
                <w:rFonts w:ascii="Arial" w:hAnsi="Arial" w:cs="Arial"/>
                <w:b/>
                <w:sz w:val="20"/>
                <w:szCs w:val="20"/>
              </w:rPr>
            </w:pPr>
          </w:p>
        </w:tc>
        <w:tc>
          <w:tcPr>
            <w:tcW w:w="275" w:type="pct"/>
          </w:tcPr>
          <w:p w14:paraId="54AFC0A2" w14:textId="77777777" w:rsidR="00396B44" w:rsidRPr="001403DE" w:rsidRDefault="00396B44" w:rsidP="005A7BEF">
            <w:pPr>
              <w:rPr>
                <w:rFonts w:ascii="Arial" w:hAnsi="Arial" w:cs="Arial"/>
                <w:b/>
                <w:sz w:val="20"/>
                <w:szCs w:val="20"/>
              </w:rPr>
            </w:pPr>
          </w:p>
        </w:tc>
        <w:tc>
          <w:tcPr>
            <w:tcW w:w="244" w:type="pct"/>
          </w:tcPr>
          <w:p w14:paraId="757DE87B" w14:textId="77777777" w:rsidR="00396B44" w:rsidRPr="001403DE" w:rsidRDefault="00396B44" w:rsidP="005A7BEF">
            <w:pPr>
              <w:rPr>
                <w:rFonts w:ascii="Arial" w:hAnsi="Arial" w:cs="Arial"/>
                <w:b/>
                <w:sz w:val="20"/>
                <w:szCs w:val="20"/>
              </w:rPr>
            </w:pPr>
          </w:p>
        </w:tc>
        <w:tc>
          <w:tcPr>
            <w:tcW w:w="274" w:type="pct"/>
          </w:tcPr>
          <w:p w14:paraId="7A4CAA85" w14:textId="77777777" w:rsidR="00396B44" w:rsidRPr="001403DE" w:rsidRDefault="00396B44" w:rsidP="005A7BEF">
            <w:pPr>
              <w:rPr>
                <w:rFonts w:ascii="Arial" w:hAnsi="Arial" w:cs="Arial"/>
                <w:b/>
                <w:sz w:val="20"/>
                <w:szCs w:val="20"/>
              </w:rPr>
            </w:pPr>
          </w:p>
        </w:tc>
        <w:tc>
          <w:tcPr>
            <w:tcW w:w="244" w:type="pct"/>
          </w:tcPr>
          <w:p w14:paraId="6A36A9A0" w14:textId="77777777" w:rsidR="00396B44" w:rsidRPr="001403DE" w:rsidRDefault="00396B44" w:rsidP="005A7BEF">
            <w:pPr>
              <w:rPr>
                <w:rFonts w:ascii="Arial" w:hAnsi="Arial" w:cs="Arial"/>
                <w:b/>
                <w:sz w:val="20"/>
                <w:szCs w:val="20"/>
              </w:rPr>
            </w:pPr>
          </w:p>
        </w:tc>
        <w:tc>
          <w:tcPr>
            <w:tcW w:w="213" w:type="pct"/>
          </w:tcPr>
          <w:p w14:paraId="4E163BF6" w14:textId="77777777" w:rsidR="00396B44" w:rsidRPr="001403DE" w:rsidRDefault="00396B44" w:rsidP="005A7BEF">
            <w:pPr>
              <w:rPr>
                <w:rFonts w:ascii="Arial" w:hAnsi="Arial" w:cs="Arial"/>
                <w:b/>
                <w:sz w:val="20"/>
                <w:szCs w:val="20"/>
              </w:rPr>
            </w:pPr>
          </w:p>
        </w:tc>
        <w:tc>
          <w:tcPr>
            <w:tcW w:w="244" w:type="pct"/>
          </w:tcPr>
          <w:p w14:paraId="4607283B" w14:textId="77777777" w:rsidR="00396B44" w:rsidRPr="001403DE" w:rsidRDefault="00396B44" w:rsidP="005A7BEF">
            <w:pPr>
              <w:rPr>
                <w:rFonts w:ascii="Arial" w:hAnsi="Arial" w:cs="Arial"/>
                <w:b/>
                <w:sz w:val="20"/>
                <w:szCs w:val="20"/>
              </w:rPr>
            </w:pPr>
          </w:p>
        </w:tc>
        <w:tc>
          <w:tcPr>
            <w:tcW w:w="214" w:type="pct"/>
            <w:vAlign w:val="center"/>
          </w:tcPr>
          <w:p w14:paraId="1B9F2D70" w14:textId="77777777" w:rsidR="00396B44" w:rsidRPr="001403DE" w:rsidRDefault="00396B44" w:rsidP="005A7BEF">
            <w:pPr>
              <w:rPr>
                <w:rFonts w:ascii="Arial" w:hAnsi="Arial" w:cs="Arial"/>
                <w:b/>
                <w:sz w:val="20"/>
                <w:szCs w:val="20"/>
              </w:rPr>
            </w:pPr>
          </w:p>
        </w:tc>
        <w:tc>
          <w:tcPr>
            <w:tcW w:w="233" w:type="pct"/>
            <w:vAlign w:val="center"/>
          </w:tcPr>
          <w:p w14:paraId="449ED889" w14:textId="77777777" w:rsidR="00396B44" w:rsidRPr="005A7BEF" w:rsidRDefault="00396B44" w:rsidP="005A7BEF">
            <w:pPr>
              <w:jc w:val="center"/>
              <w:rPr>
                <w:rFonts w:ascii="Arial" w:hAnsi="Arial" w:cs="Arial"/>
                <w:b/>
                <w:sz w:val="16"/>
                <w:szCs w:val="16"/>
              </w:rPr>
            </w:pPr>
          </w:p>
        </w:tc>
      </w:tr>
      <w:tr w:rsidR="00E76387" w:rsidRPr="005A7BEF" w14:paraId="2D00567E" w14:textId="77777777" w:rsidTr="0049699E">
        <w:trPr>
          <w:trHeight w:val="359"/>
        </w:trPr>
        <w:tc>
          <w:tcPr>
            <w:tcW w:w="2538" w:type="pct"/>
          </w:tcPr>
          <w:p w14:paraId="39167D52" w14:textId="2B6FA739" w:rsidR="002E2167"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12. </w:t>
            </w:r>
            <w:r w:rsidR="00396B44" w:rsidRPr="008D4F63">
              <w:rPr>
                <w:rFonts w:ascii="Arial" w:hAnsi="Arial" w:cs="Arial"/>
                <w:sz w:val="20"/>
                <w:szCs w:val="20"/>
              </w:rPr>
              <w:t xml:space="preserve">Does </w:t>
            </w:r>
            <w:r w:rsidR="002E2167" w:rsidRPr="008D4F63">
              <w:rPr>
                <w:rFonts w:ascii="Arial" w:hAnsi="Arial" w:cs="Arial"/>
                <w:sz w:val="20"/>
                <w:szCs w:val="20"/>
              </w:rPr>
              <w:t>[</w:t>
            </w:r>
            <w:r w:rsidR="00396B44" w:rsidRPr="008D4F63">
              <w:rPr>
                <w:rFonts w:ascii="Arial" w:hAnsi="Arial" w:cs="Arial"/>
                <w:sz w:val="20"/>
                <w:szCs w:val="20"/>
              </w:rPr>
              <w:t>Name</w:t>
            </w:r>
            <w:r w:rsidR="002E2167" w:rsidRPr="008D4F63">
              <w:rPr>
                <w:rFonts w:ascii="Arial" w:hAnsi="Arial" w:cs="Arial"/>
                <w:sz w:val="20"/>
                <w:szCs w:val="20"/>
              </w:rPr>
              <w:t>]</w:t>
            </w:r>
            <w:r w:rsidR="00396B44" w:rsidRPr="008D4F63">
              <w:rPr>
                <w:rFonts w:ascii="Arial" w:hAnsi="Arial" w:cs="Arial"/>
                <w:sz w:val="20"/>
                <w:szCs w:val="20"/>
              </w:rPr>
              <w:t xml:space="preserve"> receive any other payment for this work in the form of goods and services?                     </w:t>
            </w:r>
          </w:p>
          <w:p w14:paraId="38A089EE" w14:textId="0CBBE70E" w:rsidR="00396B44" w:rsidRPr="00802B5F" w:rsidRDefault="00396B44" w:rsidP="005A7BEF">
            <w:pPr>
              <w:rPr>
                <w:rFonts w:ascii="Arial" w:hAnsi="Arial" w:cs="Arial"/>
                <w:sz w:val="20"/>
                <w:szCs w:val="20"/>
              </w:rPr>
            </w:pPr>
            <w:r w:rsidRPr="00802B5F">
              <w:rPr>
                <w:rFonts w:ascii="Arial" w:hAnsi="Arial" w:cs="Arial"/>
                <w:sz w:val="20"/>
                <w:szCs w:val="20"/>
              </w:rPr>
              <w:t xml:space="preserve"> </w:t>
            </w:r>
            <w:r w:rsidRPr="00802B5F">
              <w:rPr>
                <w:rFonts w:ascii="Arial" w:hAnsi="Arial" w:cs="Arial"/>
                <w:bCs/>
                <w:sz w:val="20"/>
                <w:szCs w:val="20"/>
              </w:rPr>
              <w:t>1.Yes              5.No &gt;&gt;</w:t>
            </w:r>
            <w:r w:rsidR="00D26509" w:rsidRPr="00802B5F">
              <w:rPr>
                <w:rFonts w:ascii="Arial" w:hAnsi="Arial" w:cs="Arial"/>
                <w:bCs/>
                <w:sz w:val="20"/>
                <w:szCs w:val="20"/>
              </w:rPr>
              <w:t xml:space="preserve"> </w:t>
            </w:r>
            <w:r w:rsidR="002563F3" w:rsidRPr="00802B5F">
              <w:rPr>
                <w:rFonts w:ascii="Arial" w:hAnsi="Arial" w:cs="Arial"/>
                <w:bCs/>
                <w:sz w:val="20"/>
                <w:szCs w:val="20"/>
              </w:rPr>
              <w:t>Q</w:t>
            </w:r>
            <w:r w:rsidR="00D26509" w:rsidRPr="00802B5F">
              <w:rPr>
                <w:rFonts w:ascii="Arial" w:hAnsi="Arial" w:cs="Arial"/>
                <w:bCs/>
                <w:sz w:val="20"/>
                <w:szCs w:val="20"/>
              </w:rPr>
              <w:t>15</w:t>
            </w:r>
          </w:p>
        </w:tc>
        <w:tc>
          <w:tcPr>
            <w:tcW w:w="246" w:type="pct"/>
          </w:tcPr>
          <w:p w14:paraId="01D84E8D" w14:textId="77777777" w:rsidR="00396B44" w:rsidRPr="001403DE" w:rsidRDefault="00396B44" w:rsidP="005A7BEF">
            <w:pPr>
              <w:rPr>
                <w:rFonts w:ascii="Arial" w:hAnsi="Arial" w:cs="Arial"/>
                <w:b/>
                <w:sz w:val="20"/>
                <w:szCs w:val="20"/>
              </w:rPr>
            </w:pPr>
          </w:p>
        </w:tc>
        <w:tc>
          <w:tcPr>
            <w:tcW w:w="275" w:type="pct"/>
          </w:tcPr>
          <w:p w14:paraId="624A1797" w14:textId="77777777" w:rsidR="00396B44" w:rsidRPr="001403DE" w:rsidRDefault="00396B44" w:rsidP="005A7BEF">
            <w:pPr>
              <w:rPr>
                <w:rFonts w:ascii="Arial" w:hAnsi="Arial" w:cs="Arial"/>
                <w:b/>
                <w:sz w:val="20"/>
                <w:szCs w:val="20"/>
              </w:rPr>
            </w:pPr>
          </w:p>
        </w:tc>
        <w:tc>
          <w:tcPr>
            <w:tcW w:w="275" w:type="pct"/>
          </w:tcPr>
          <w:p w14:paraId="4F77E7AE" w14:textId="77777777" w:rsidR="00396B44" w:rsidRPr="001403DE" w:rsidRDefault="00396B44" w:rsidP="005A7BEF">
            <w:pPr>
              <w:rPr>
                <w:rFonts w:ascii="Arial" w:hAnsi="Arial" w:cs="Arial"/>
                <w:b/>
                <w:sz w:val="20"/>
                <w:szCs w:val="20"/>
              </w:rPr>
            </w:pPr>
          </w:p>
        </w:tc>
        <w:tc>
          <w:tcPr>
            <w:tcW w:w="244" w:type="pct"/>
          </w:tcPr>
          <w:p w14:paraId="45FFD74D" w14:textId="77777777" w:rsidR="00396B44" w:rsidRPr="001403DE" w:rsidRDefault="00396B44" w:rsidP="005A7BEF">
            <w:pPr>
              <w:rPr>
                <w:rFonts w:ascii="Arial" w:hAnsi="Arial" w:cs="Arial"/>
                <w:b/>
                <w:sz w:val="20"/>
                <w:szCs w:val="20"/>
              </w:rPr>
            </w:pPr>
          </w:p>
        </w:tc>
        <w:tc>
          <w:tcPr>
            <w:tcW w:w="274" w:type="pct"/>
          </w:tcPr>
          <w:p w14:paraId="02F37DB1" w14:textId="77777777" w:rsidR="00396B44" w:rsidRPr="001403DE" w:rsidRDefault="00396B44" w:rsidP="005A7BEF">
            <w:pPr>
              <w:rPr>
                <w:rFonts w:ascii="Arial" w:hAnsi="Arial" w:cs="Arial"/>
                <w:b/>
                <w:sz w:val="20"/>
                <w:szCs w:val="20"/>
              </w:rPr>
            </w:pPr>
          </w:p>
        </w:tc>
        <w:tc>
          <w:tcPr>
            <w:tcW w:w="244" w:type="pct"/>
          </w:tcPr>
          <w:p w14:paraId="5229A52C" w14:textId="77777777" w:rsidR="00396B44" w:rsidRPr="001403DE" w:rsidRDefault="00396B44" w:rsidP="005A7BEF">
            <w:pPr>
              <w:rPr>
                <w:rFonts w:ascii="Arial" w:hAnsi="Arial" w:cs="Arial"/>
                <w:b/>
                <w:sz w:val="20"/>
                <w:szCs w:val="20"/>
              </w:rPr>
            </w:pPr>
          </w:p>
        </w:tc>
        <w:tc>
          <w:tcPr>
            <w:tcW w:w="213" w:type="pct"/>
          </w:tcPr>
          <w:p w14:paraId="22B279D5" w14:textId="77777777" w:rsidR="00396B44" w:rsidRPr="001403DE" w:rsidRDefault="00396B44" w:rsidP="005A7BEF">
            <w:pPr>
              <w:rPr>
                <w:rFonts w:ascii="Arial" w:hAnsi="Arial" w:cs="Arial"/>
                <w:b/>
                <w:sz w:val="20"/>
                <w:szCs w:val="20"/>
              </w:rPr>
            </w:pPr>
          </w:p>
        </w:tc>
        <w:tc>
          <w:tcPr>
            <w:tcW w:w="244" w:type="pct"/>
          </w:tcPr>
          <w:p w14:paraId="33F899A0" w14:textId="77777777" w:rsidR="00396B44" w:rsidRPr="001403DE" w:rsidRDefault="00396B44" w:rsidP="005A7BEF">
            <w:pPr>
              <w:rPr>
                <w:rFonts w:ascii="Arial" w:hAnsi="Arial" w:cs="Arial"/>
                <w:b/>
                <w:sz w:val="20"/>
                <w:szCs w:val="20"/>
              </w:rPr>
            </w:pPr>
          </w:p>
        </w:tc>
        <w:tc>
          <w:tcPr>
            <w:tcW w:w="214" w:type="pct"/>
            <w:vAlign w:val="center"/>
          </w:tcPr>
          <w:p w14:paraId="632A6045" w14:textId="77777777" w:rsidR="00396B44" w:rsidRPr="001403DE" w:rsidRDefault="00396B44" w:rsidP="005A7BEF">
            <w:pPr>
              <w:rPr>
                <w:rFonts w:ascii="Arial" w:hAnsi="Arial" w:cs="Arial"/>
                <w:b/>
                <w:sz w:val="20"/>
                <w:szCs w:val="20"/>
              </w:rPr>
            </w:pPr>
          </w:p>
        </w:tc>
        <w:tc>
          <w:tcPr>
            <w:tcW w:w="233" w:type="pct"/>
            <w:vAlign w:val="center"/>
          </w:tcPr>
          <w:p w14:paraId="6BBC2C67" w14:textId="77777777" w:rsidR="00396B44" w:rsidRPr="005A7BEF" w:rsidRDefault="00396B44" w:rsidP="005A7BEF">
            <w:pPr>
              <w:rPr>
                <w:rFonts w:ascii="Arial" w:hAnsi="Arial" w:cs="Arial"/>
                <w:b/>
                <w:sz w:val="16"/>
                <w:szCs w:val="16"/>
              </w:rPr>
            </w:pPr>
          </w:p>
        </w:tc>
      </w:tr>
      <w:tr w:rsidR="00E76387" w:rsidRPr="005A7BEF" w14:paraId="1D70BD9A" w14:textId="77777777" w:rsidTr="0049699E">
        <w:trPr>
          <w:trHeight w:val="269"/>
        </w:trPr>
        <w:tc>
          <w:tcPr>
            <w:tcW w:w="2538" w:type="pct"/>
          </w:tcPr>
          <w:p w14:paraId="5FFD73EB" w14:textId="77777777" w:rsidR="002E2167"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13. </w:t>
            </w:r>
            <w:r w:rsidR="00396B44" w:rsidRPr="008D4F63">
              <w:rPr>
                <w:rFonts w:ascii="Arial" w:hAnsi="Arial" w:cs="Arial"/>
                <w:sz w:val="20"/>
                <w:szCs w:val="20"/>
              </w:rPr>
              <w:t xml:space="preserve">What is the value of goods or services provided/owed? </w:t>
            </w:r>
          </w:p>
          <w:p w14:paraId="0102E8FC" w14:textId="53E9D588" w:rsidR="00396B44" w:rsidRPr="00802B5F" w:rsidRDefault="003706E4" w:rsidP="005A7BEF">
            <w:pPr>
              <w:rPr>
                <w:rFonts w:ascii="Arial" w:hAnsi="Arial" w:cs="Arial"/>
                <w:sz w:val="20"/>
                <w:szCs w:val="20"/>
              </w:rPr>
            </w:pPr>
            <w:r w:rsidRPr="00C6149D">
              <w:rPr>
                <w:rFonts w:ascii="Arial" w:hAnsi="Arial" w:cs="Arial"/>
                <w:i/>
                <w:sz w:val="20"/>
                <w:szCs w:val="20"/>
              </w:rPr>
              <w:lastRenderedPageBreak/>
              <w:t>Indicate amount as a decimal value (in Ghana cedis and pesewas). For example, enter 2.50 for 2 Ghana cedis and 50 pesewas.</w:t>
            </w:r>
          </w:p>
        </w:tc>
        <w:tc>
          <w:tcPr>
            <w:tcW w:w="246" w:type="pct"/>
          </w:tcPr>
          <w:p w14:paraId="67B0AA6A" w14:textId="77777777" w:rsidR="00396B44" w:rsidRPr="001403DE" w:rsidRDefault="00396B44" w:rsidP="005A7BEF">
            <w:pPr>
              <w:jc w:val="right"/>
              <w:rPr>
                <w:rFonts w:ascii="Arial" w:hAnsi="Arial" w:cs="Arial"/>
                <w:b/>
                <w:sz w:val="20"/>
                <w:szCs w:val="20"/>
              </w:rPr>
            </w:pPr>
          </w:p>
        </w:tc>
        <w:tc>
          <w:tcPr>
            <w:tcW w:w="275" w:type="pct"/>
          </w:tcPr>
          <w:p w14:paraId="7F869E6A" w14:textId="77777777" w:rsidR="00396B44" w:rsidRPr="001403DE" w:rsidRDefault="00396B44" w:rsidP="005A7BEF">
            <w:pPr>
              <w:jc w:val="right"/>
              <w:rPr>
                <w:rFonts w:ascii="Arial" w:hAnsi="Arial" w:cs="Arial"/>
                <w:b/>
                <w:sz w:val="20"/>
                <w:szCs w:val="20"/>
              </w:rPr>
            </w:pPr>
          </w:p>
        </w:tc>
        <w:tc>
          <w:tcPr>
            <w:tcW w:w="275" w:type="pct"/>
          </w:tcPr>
          <w:p w14:paraId="6A78421D" w14:textId="77777777" w:rsidR="00396B44" w:rsidRPr="001403DE" w:rsidRDefault="00396B44" w:rsidP="005A7BEF">
            <w:pPr>
              <w:jc w:val="right"/>
              <w:rPr>
                <w:rFonts w:ascii="Arial" w:hAnsi="Arial" w:cs="Arial"/>
                <w:b/>
                <w:sz w:val="20"/>
                <w:szCs w:val="20"/>
              </w:rPr>
            </w:pPr>
          </w:p>
        </w:tc>
        <w:tc>
          <w:tcPr>
            <w:tcW w:w="244" w:type="pct"/>
          </w:tcPr>
          <w:p w14:paraId="228D4B3F" w14:textId="77777777" w:rsidR="00396B44" w:rsidRPr="001403DE" w:rsidRDefault="00396B44" w:rsidP="005A7BEF">
            <w:pPr>
              <w:jc w:val="right"/>
              <w:rPr>
                <w:rFonts w:ascii="Arial" w:hAnsi="Arial" w:cs="Arial"/>
                <w:b/>
                <w:sz w:val="20"/>
                <w:szCs w:val="20"/>
              </w:rPr>
            </w:pPr>
          </w:p>
        </w:tc>
        <w:tc>
          <w:tcPr>
            <w:tcW w:w="274" w:type="pct"/>
          </w:tcPr>
          <w:p w14:paraId="218C7B44" w14:textId="77777777" w:rsidR="00396B44" w:rsidRPr="001403DE" w:rsidRDefault="00396B44" w:rsidP="005A7BEF">
            <w:pPr>
              <w:jc w:val="right"/>
              <w:rPr>
                <w:rFonts w:ascii="Arial" w:hAnsi="Arial" w:cs="Arial"/>
                <w:b/>
                <w:sz w:val="20"/>
                <w:szCs w:val="20"/>
              </w:rPr>
            </w:pPr>
          </w:p>
        </w:tc>
        <w:tc>
          <w:tcPr>
            <w:tcW w:w="244" w:type="pct"/>
          </w:tcPr>
          <w:p w14:paraId="2561AF34" w14:textId="77777777" w:rsidR="00396B44" w:rsidRPr="001403DE" w:rsidRDefault="00396B44" w:rsidP="005A7BEF">
            <w:pPr>
              <w:jc w:val="right"/>
              <w:rPr>
                <w:rFonts w:ascii="Arial" w:hAnsi="Arial" w:cs="Arial"/>
                <w:b/>
                <w:sz w:val="20"/>
                <w:szCs w:val="20"/>
              </w:rPr>
            </w:pPr>
          </w:p>
        </w:tc>
        <w:tc>
          <w:tcPr>
            <w:tcW w:w="213" w:type="pct"/>
          </w:tcPr>
          <w:p w14:paraId="2F8B2D04" w14:textId="77777777" w:rsidR="00396B44" w:rsidRPr="001403DE" w:rsidRDefault="00396B44" w:rsidP="005A7BEF">
            <w:pPr>
              <w:jc w:val="right"/>
              <w:rPr>
                <w:rFonts w:ascii="Arial" w:hAnsi="Arial" w:cs="Arial"/>
                <w:b/>
                <w:sz w:val="20"/>
                <w:szCs w:val="20"/>
              </w:rPr>
            </w:pPr>
          </w:p>
        </w:tc>
        <w:tc>
          <w:tcPr>
            <w:tcW w:w="244" w:type="pct"/>
          </w:tcPr>
          <w:p w14:paraId="094AC51A" w14:textId="77777777" w:rsidR="00396B44" w:rsidRPr="001403DE" w:rsidRDefault="00396B44" w:rsidP="005A7BEF">
            <w:pPr>
              <w:jc w:val="right"/>
              <w:rPr>
                <w:rFonts w:ascii="Arial" w:hAnsi="Arial" w:cs="Arial"/>
                <w:b/>
                <w:sz w:val="20"/>
                <w:szCs w:val="20"/>
              </w:rPr>
            </w:pPr>
          </w:p>
        </w:tc>
        <w:tc>
          <w:tcPr>
            <w:tcW w:w="214" w:type="pct"/>
            <w:vAlign w:val="center"/>
          </w:tcPr>
          <w:p w14:paraId="14783756" w14:textId="77777777" w:rsidR="00396B44" w:rsidRPr="001403DE" w:rsidRDefault="00396B44" w:rsidP="005A7BEF">
            <w:pPr>
              <w:jc w:val="right"/>
              <w:rPr>
                <w:rFonts w:ascii="Arial" w:hAnsi="Arial" w:cs="Arial"/>
                <w:b/>
                <w:sz w:val="20"/>
                <w:szCs w:val="20"/>
              </w:rPr>
            </w:pPr>
          </w:p>
        </w:tc>
        <w:tc>
          <w:tcPr>
            <w:tcW w:w="233" w:type="pct"/>
            <w:vAlign w:val="center"/>
          </w:tcPr>
          <w:p w14:paraId="62EF9D41" w14:textId="77777777" w:rsidR="00396B44" w:rsidRPr="005A7BEF" w:rsidRDefault="00396B44" w:rsidP="005A7BEF">
            <w:pPr>
              <w:jc w:val="right"/>
              <w:rPr>
                <w:rFonts w:ascii="Arial" w:hAnsi="Arial" w:cs="Arial"/>
                <w:b/>
                <w:sz w:val="16"/>
                <w:szCs w:val="16"/>
              </w:rPr>
            </w:pPr>
          </w:p>
        </w:tc>
      </w:tr>
      <w:tr w:rsidR="00E76387" w:rsidRPr="005A7BEF" w14:paraId="2DCD830A" w14:textId="77777777" w:rsidTr="0049699E">
        <w:trPr>
          <w:trHeight w:val="350"/>
        </w:trPr>
        <w:tc>
          <w:tcPr>
            <w:tcW w:w="2538" w:type="pct"/>
          </w:tcPr>
          <w:p w14:paraId="09268182" w14:textId="363B5EBF" w:rsidR="00396B44"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14. </w:t>
            </w:r>
            <w:r w:rsidR="00396B44" w:rsidRPr="008D4F63">
              <w:rPr>
                <w:rFonts w:ascii="Arial" w:hAnsi="Arial" w:cs="Arial"/>
                <w:sz w:val="20"/>
                <w:szCs w:val="20"/>
              </w:rPr>
              <w:t xml:space="preserve">Over what time period is this payment in kind made?                          </w:t>
            </w:r>
            <w:r w:rsidR="00396B44" w:rsidRPr="00802B5F">
              <w:rPr>
                <w:rFonts w:ascii="Arial" w:hAnsi="Arial" w:cs="Arial"/>
                <w:sz w:val="20"/>
                <w:szCs w:val="20"/>
              </w:rPr>
              <w:t xml:space="preserve">1. Daily           2. Weekly         3. Monthly         4. Quarterly        5.Not Regular     </w:t>
            </w:r>
          </w:p>
        </w:tc>
        <w:tc>
          <w:tcPr>
            <w:tcW w:w="246" w:type="pct"/>
          </w:tcPr>
          <w:p w14:paraId="2543136C" w14:textId="77777777" w:rsidR="00396B44" w:rsidRPr="001403DE" w:rsidRDefault="00396B44" w:rsidP="005A7BEF">
            <w:pPr>
              <w:rPr>
                <w:rFonts w:ascii="Arial" w:hAnsi="Arial" w:cs="Arial"/>
                <w:b/>
                <w:sz w:val="20"/>
                <w:szCs w:val="20"/>
              </w:rPr>
            </w:pPr>
          </w:p>
        </w:tc>
        <w:tc>
          <w:tcPr>
            <w:tcW w:w="275" w:type="pct"/>
          </w:tcPr>
          <w:p w14:paraId="194CDCBF" w14:textId="77777777" w:rsidR="00396B44" w:rsidRPr="001403DE" w:rsidRDefault="00396B44" w:rsidP="005A7BEF">
            <w:pPr>
              <w:rPr>
                <w:rFonts w:ascii="Arial" w:hAnsi="Arial" w:cs="Arial"/>
                <w:b/>
                <w:sz w:val="20"/>
                <w:szCs w:val="20"/>
              </w:rPr>
            </w:pPr>
          </w:p>
        </w:tc>
        <w:tc>
          <w:tcPr>
            <w:tcW w:w="275" w:type="pct"/>
          </w:tcPr>
          <w:p w14:paraId="34BD3BF1" w14:textId="77777777" w:rsidR="00396B44" w:rsidRPr="001403DE" w:rsidRDefault="00396B44" w:rsidP="005A7BEF">
            <w:pPr>
              <w:rPr>
                <w:rFonts w:ascii="Arial" w:hAnsi="Arial" w:cs="Arial"/>
                <w:b/>
                <w:sz w:val="20"/>
                <w:szCs w:val="20"/>
              </w:rPr>
            </w:pPr>
          </w:p>
        </w:tc>
        <w:tc>
          <w:tcPr>
            <w:tcW w:w="244" w:type="pct"/>
          </w:tcPr>
          <w:p w14:paraId="5AB15B00" w14:textId="77777777" w:rsidR="00396B44" w:rsidRPr="001403DE" w:rsidRDefault="00396B44" w:rsidP="005A7BEF">
            <w:pPr>
              <w:rPr>
                <w:rFonts w:ascii="Arial" w:hAnsi="Arial" w:cs="Arial"/>
                <w:b/>
                <w:sz w:val="20"/>
                <w:szCs w:val="20"/>
              </w:rPr>
            </w:pPr>
          </w:p>
        </w:tc>
        <w:tc>
          <w:tcPr>
            <w:tcW w:w="274" w:type="pct"/>
          </w:tcPr>
          <w:p w14:paraId="60FCEFA8" w14:textId="77777777" w:rsidR="00396B44" w:rsidRPr="001403DE" w:rsidRDefault="00396B44" w:rsidP="005A7BEF">
            <w:pPr>
              <w:rPr>
                <w:rFonts w:ascii="Arial" w:hAnsi="Arial" w:cs="Arial"/>
                <w:b/>
                <w:sz w:val="20"/>
                <w:szCs w:val="20"/>
              </w:rPr>
            </w:pPr>
          </w:p>
        </w:tc>
        <w:tc>
          <w:tcPr>
            <w:tcW w:w="244" w:type="pct"/>
          </w:tcPr>
          <w:p w14:paraId="6282E602" w14:textId="77777777" w:rsidR="00396B44" w:rsidRPr="001403DE" w:rsidRDefault="00396B44" w:rsidP="005A7BEF">
            <w:pPr>
              <w:rPr>
                <w:rFonts w:ascii="Arial" w:hAnsi="Arial" w:cs="Arial"/>
                <w:b/>
                <w:sz w:val="20"/>
                <w:szCs w:val="20"/>
              </w:rPr>
            </w:pPr>
          </w:p>
        </w:tc>
        <w:tc>
          <w:tcPr>
            <w:tcW w:w="213" w:type="pct"/>
          </w:tcPr>
          <w:p w14:paraId="52BEBCBB" w14:textId="77777777" w:rsidR="00396B44" w:rsidRPr="001403DE" w:rsidRDefault="00396B44" w:rsidP="005A7BEF">
            <w:pPr>
              <w:rPr>
                <w:rFonts w:ascii="Arial" w:hAnsi="Arial" w:cs="Arial"/>
                <w:b/>
                <w:sz w:val="20"/>
                <w:szCs w:val="20"/>
              </w:rPr>
            </w:pPr>
          </w:p>
        </w:tc>
        <w:tc>
          <w:tcPr>
            <w:tcW w:w="244" w:type="pct"/>
          </w:tcPr>
          <w:p w14:paraId="7A5B423F" w14:textId="77777777" w:rsidR="00396B44" w:rsidRPr="001403DE" w:rsidRDefault="00396B44" w:rsidP="005A7BEF">
            <w:pPr>
              <w:rPr>
                <w:rFonts w:ascii="Arial" w:hAnsi="Arial" w:cs="Arial"/>
                <w:b/>
                <w:sz w:val="20"/>
                <w:szCs w:val="20"/>
              </w:rPr>
            </w:pPr>
          </w:p>
        </w:tc>
        <w:tc>
          <w:tcPr>
            <w:tcW w:w="214" w:type="pct"/>
            <w:vAlign w:val="center"/>
          </w:tcPr>
          <w:p w14:paraId="1A0975CE" w14:textId="77777777" w:rsidR="00396B44" w:rsidRPr="001403DE" w:rsidRDefault="00396B44" w:rsidP="005A7BEF">
            <w:pPr>
              <w:rPr>
                <w:rFonts w:ascii="Arial" w:hAnsi="Arial" w:cs="Arial"/>
                <w:b/>
                <w:sz w:val="20"/>
                <w:szCs w:val="20"/>
              </w:rPr>
            </w:pPr>
          </w:p>
        </w:tc>
        <w:tc>
          <w:tcPr>
            <w:tcW w:w="233" w:type="pct"/>
            <w:vAlign w:val="center"/>
          </w:tcPr>
          <w:p w14:paraId="77F930AE" w14:textId="77777777" w:rsidR="00396B44" w:rsidRPr="005A7BEF" w:rsidRDefault="00396B44" w:rsidP="005A7BEF">
            <w:pPr>
              <w:rPr>
                <w:rFonts w:ascii="Arial" w:hAnsi="Arial" w:cs="Arial"/>
                <w:b/>
                <w:sz w:val="16"/>
                <w:szCs w:val="16"/>
              </w:rPr>
            </w:pPr>
          </w:p>
        </w:tc>
      </w:tr>
      <w:tr w:rsidR="00E76387" w:rsidRPr="005A7BEF" w14:paraId="0C098558" w14:textId="77777777" w:rsidTr="0049699E">
        <w:trPr>
          <w:trHeight w:val="350"/>
        </w:trPr>
        <w:tc>
          <w:tcPr>
            <w:tcW w:w="2538" w:type="pct"/>
          </w:tcPr>
          <w:p w14:paraId="1B851218" w14:textId="20EF9113" w:rsidR="002E2167"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15. </w:t>
            </w:r>
            <w:r w:rsidR="00396B44" w:rsidRPr="008D4F63">
              <w:rPr>
                <w:rFonts w:ascii="Arial" w:hAnsi="Arial" w:cs="Arial"/>
                <w:sz w:val="20"/>
                <w:szCs w:val="20"/>
              </w:rPr>
              <w:t xml:space="preserve">When </w:t>
            </w:r>
            <w:r w:rsidR="002E2167" w:rsidRPr="008D4F63">
              <w:rPr>
                <w:rFonts w:ascii="Arial" w:hAnsi="Arial" w:cs="Arial"/>
                <w:sz w:val="20"/>
                <w:szCs w:val="20"/>
              </w:rPr>
              <w:t>[</w:t>
            </w:r>
            <w:r w:rsidR="00396B44" w:rsidRPr="008D4F63">
              <w:rPr>
                <w:rFonts w:ascii="Arial" w:hAnsi="Arial" w:cs="Arial"/>
                <w:sz w:val="20"/>
                <w:szCs w:val="20"/>
              </w:rPr>
              <w:t>Name</w:t>
            </w:r>
            <w:r w:rsidR="002E2167" w:rsidRPr="008D4F63">
              <w:rPr>
                <w:rFonts w:ascii="Arial" w:hAnsi="Arial" w:cs="Arial"/>
                <w:sz w:val="20"/>
                <w:szCs w:val="20"/>
              </w:rPr>
              <w:t>]</w:t>
            </w:r>
            <w:r w:rsidR="00396B44" w:rsidRPr="008D4F63">
              <w:rPr>
                <w:rFonts w:ascii="Arial" w:hAnsi="Arial" w:cs="Arial"/>
                <w:sz w:val="20"/>
                <w:szCs w:val="20"/>
              </w:rPr>
              <w:t xml:space="preserve"> started doing this work, did he/she sign a written contract?                                                            </w:t>
            </w:r>
          </w:p>
          <w:p w14:paraId="4028EBFA" w14:textId="219D56FA" w:rsidR="00396B44" w:rsidRPr="00802B5F" w:rsidRDefault="00396B44" w:rsidP="005A7BEF">
            <w:pPr>
              <w:rPr>
                <w:rFonts w:ascii="Arial" w:hAnsi="Arial" w:cs="Arial"/>
                <w:sz w:val="20"/>
                <w:szCs w:val="20"/>
              </w:rPr>
            </w:pPr>
            <w:r w:rsidRPr="00802B5F">
              <w:rPr>
                <w:rFonts w:ascii="Arial" w:hAnsi="Arial" w:cs="Arial"/>
                <w:sz w:val="20"/>
                <w:szCs w:val="20"/>
              </w:rPr>
              <w:t>1. Yes                   5. No</w:t>
            </w:r>
          </w:p>
        </w:tc>
        <w:tc>
          <w:tcPr>
            <w:tcW w:w="246" w:type="pct"/>
          </w:tcPr>
          <w:p w14:paraId="7CF1AB63" w14:textId="77777777" w:rsidR="00396B44" w:rsidRPr="001403DE" w:rsidRDefault="00396B44" w:rsidP="005A7BEF">
            <w:pPr>
              <w:rPr>
                <w:rFonts w:ascii="Arial" w:hAnsi="Arial" w:cs="Arial"/>
                <w:b/>
                <w:sz w:val="20"/>
                <w:szCs w:val="20"/>
              </w:rPr>
            </w:pPr>
          </w:p>
        </w:tc>
        <w:tc>
          <w:tcPr>
            <w:tcW w:w="275" w:type="pct"/>
          </w:tcPr>
          <w:p w14:paraId="5E48DF70" w14:textId="77777777" w:rsidR="00396B44" w:rsidRPr="001403DE" w:rsidRDefault="00396B44" w:rsidP="005A7BEF">
            <w:pPr>
              <w:rPr>
                <w:rFonts w:ascii="Arial" w:hAnsi="Arial" w:cs="Arial"/>
                <w:b/>
                <w:sz w:val="20"/>
                <w:szCs w:val="20"/>
              </w:rPr>
            </w:pPr>
          </w:p>
        </w:tc>
        <w:tc>
          <w:tcPr>
            <w:tcW w:w="275" w:type="pct"/>
          </w:tcPr>
          <w:p w14:paraId="2CB0A9E0" w14:textId="77777777" w:rsidR="00396B44" w:rsidRPr="001403DE" w:rsidRDefault="00396B44" w:rsidP="005A7BEF">
            <w:pPr>
              <w:rPr>
                <w:rFonts w:ascii="Arial" w:hAnsi="Arial" w:cs="Arial"/>
                <w:b/>
                <w:sz w:val="20"/>
                <w:szCs w:val="20"/>
              </w:rPr>
            </w:pPr>
          </w:p>
        </w:tc>
        <w:tc>
          <w:tcPr>
            <w:tcW w:w="244" w:type="pct"/>
          </w:tcPr>
          <w:p w14:paraId="1071B638" w14:textId="77777777" w:rsidR="00396B44" w:rsidRPr="001403DE" w:rsidRDefault="00396B44" w:rsidP="005A7BEF">
            <w:pPr>
              <w:rPr>
                <w:rFonts w:ascii="Arial" w:hAnsi="Arial" w:cs="Arial"/>
                <w:b/>
                <w:sz w:val="20"/>
                <w:szCs w:val="20"/>
              </w:rPr>
            </w:pPr>
          </w:p>
        </w:tc>
        <w:tc>
          <w:tcPr>
            <w:tcW w:w="274" w:type="pct"/>
          </w:tcPr>
          <w:p w14:paraId="75682C87" w14:textId="77777777" w:rsidR="00396B44" w:rsidRPr="001403DE" w:rsidRDefault="00396B44" w:rsidP="005A7BEF">
            <w:pPr>
              <w:rPr>
                <w:rFonts w:ascii="Arial" w:hAnsi="Arial" w:cs="Arial"/>
                <w:b/>
                <w:sz w:val="20"/>
                <w:szCs w:val="20"/>
              </w:rPr>
            </w:pPr>
          </w:p>
        </w:tc>
        <w:tc>
          <w:tcPr>
            <w:tcW w:w="244" w:type="pct"/>
          </w:tcPr>
          <w:p w14:paraId="38811B00" w14:textId="77777777" w:rsidR="00396B44" w:rsidRPr="001403DE" w:rsidRDefault="00396B44" w:rsidP="005A7BEF">
            <w:pPr>
              <w:rPr>
                <w:rFonts w:ascii="Arial" w:hAnsi="Arial" w:cs="Arial"/>
                <w:b/>
                <w:sz w:val="20"/>
                <w:szCs w:val="20"/>
              </w:rPr>
            </w:pPr>
          </w:p>
        </w:tc>
        <w:tc>
          <w:tcPr>
            <w:tcW w:w="213" w:type="pct"/>
          </w:tcPr>
          <w:p w14:paraId="4BF58E77" w14:textId="77777777" w:rsidR="00396B44" w:rsidRPr="001403DE" w:rsidRDefault="00396B44" w:rsidP="005A7BEF">
            <w:pPr>
              <w:rPr>
                <w:rFonts w:ascii="Arial" w:hAnsi="Arial" w:cs="Arial"/>
                <w:b/>
                <w:sz w:val="20"/>
                <w:szCs w:val="20"/>
              </w:rPr>
            </w:pPr>
          </w:p>
        </w:tc>
        <w:tc>
          <w:tcPr>
            <w:tcW w:w="244" w:type="pct"/>
          </w:tcPr>
          <w:p w14:paraId="26673F4D" w14:textId="77777777" w:rsidR="00396B44" w:rsidRPr="001403DE" w:rsidRDefault="00396B44" w:rsidP="005A7BEF">
            <w:pPr>
              <w:rPr>
                <w:rFonts w:ascii="Arial" w:hAnsi="Arial" w:cs="Arial"/>
                <w:b/>
                <w:sz w:val="20"/>
                <w:szCs w:val="20"/>
              </w:rPr>
            </w:pPr>
          </w:p>
        </w:tc>
        <w:tc>
          <w:tcPr>
            <w:tcW w:w="214" w:type="pct"/>
          </w:tcPr>
          <w:p w14:paraId="61F43F2B" w14:textId="77777777" w:rsidR="00396B44" w:rsidRPr="001403DE" w:rsidRDefault="00396B44" w:rsidP="005A7BEF">
            <w:pPr>
              <w:rPr>
                <w:rFonts w:ascii="Arial" w:hAnsi="Arial" w:cs="Arial"/>
                <w:b/>
                <w:sz w:val="20"/>
                <w:szCs w:val="20"/>
              </w:rPr>
            </w:pPr>
          </w:p>
        </w:tc>
        <w:tc>
          <w:tcPr>
            <w:tcW w:w="233" w:type="pct"/>
          </w:tcPr>
          <w:p w14:paraId="7228386C" w14:textId="77777777" w:rsidR="00396B44" w:rsidRPr="005A7BEF" w:rsidRDefault="00396B44" w:rsidP="005A7BEF">
            <w:pPr>
              <w:rPr>
                <w:rFonts w:ascii="Arial" w:hAnsi="Arial" w:cs="Arial"/>
                <w:b/>
                <w:sz w:val="16"/>
                <w:szCs w:val="16"/>
              </w:rPr>
            </w:pPr>
          </w:p>
        </w:tc>
      </w:tr>
      <w:tr w:rsidR="00E76387" w:rsidRPr="005A7BEF" w14:paraId="1003DFB2" w14:textId="77777777" w:rsidTr="0049699E">
        <w:trPr>
          <w:trHeight w:val="341"/>
        </w:trPr>
        <w:tc>
          <w:tcPr>
            <w:tcW w:w="2538" w:type="pct"/>
          </w:tcPr>
          <w:p w14:paraId="671E4578" w14:textId="28A799D9" w:rsidR="002E2167"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16. </w:t>
            </w:r>
            <w:r w:rsidR="00396B44" w:rsidRPr="008D4F63">
              <w:rPr>
                <w:rFonts w:ascii="Arial" w:hAnsi="Arial" w:cs="Arial"/>
                <w:sz w:val="20"/>
                <w:szCs w:val="20"/>
              </w:rPr>
              <w:t xml:space="preserve">Is there a formal union (eg. GPRTU, TUC etc) in the place where </w:t>
            </w:r>
            <w:r w:rsidR="002E2167" w:rsidRPr="008D4F63">
              <w:rPr>
                <w:rFonts w:ascii="Arial" w:hAnsi="Arial" w:cs="Arial"/>
                <w:sz w:val="20"/>
                <w:szCs w:val="20"/>
              </w:rPr>
              <w:t>[</w:t>
            </w:r>
            <w:r w:rsidR="00396B44" w:rsidRPr="008D4F63">
              <w:rPr>
                <w:rFonts w:ascii="Arial" w:hAnsi="Arial" w:cs="Arial"/>
                <w:sz w:val="20"/>
                <w:szCs w:val="20"/>
              </w:rPr>
              <w:t>Name</w:t>
            </w:r>
            <w:r w:rsidR="002E2167" w:rsidRPr="008D4F63">
              <w:rPr>
                <w:rFonts w:ascii="Arial" w:hAnsi="Arial" w:cs="Arial"/>
                <w:sz w:val="20"/>
                <w:szCs w:val="20"/>
              </w:rPr>
              <w:t>]</w:t>
            </w:r>
            <w:r w:rsidR="00396B44" w:rsidRPr="008D4F63">
              <w:rPr>
                <w:rFonts w:ascii="Arial" w:hAnsi="Arial" w:cs="Arial"/>
                <w:sz w:val="20"/>
                <w:szCs w:val="20"/>
              </w:rPr>
              <w:t xml:space="preserve"> works?                                                  </w:t>
            </w:r>
          </w:p>
          <w:p w14:paraId="644D290E" w14:textId="3585BFDD" w:rsidR="00396B44" w:rsidRPr="00802B5F" w:rsidRDefault="00396B44" w:rsidP="005A7BEF">
            <w:pPr>
              <w:rPr>
                <w:rFonts w:ascii="Arial" w:hAnsi="Arial" w:cs="Arial"/>
                <w:sz w:val="20"/>
                <w:szCs w:val="20"/>
              </w:rPr>
            </w:pPr>
            <w:r w:rsidRPr="00802B5F">
              <w:rPr>
                <w:rFonts w:ascii="Arial" w:hAnsi="Arial" w:cs="Arial"/>
                <w:sz w:val="20"/>
                <w:szCs w:val="20"/>
              </w:rPr>
              <w:t xml:space="preserve"> 1. Yes                   5. No</w:t>
            </w:r>
          </w:p>
        </w:tc>
        <w:tc>
          <w:tcPr>
            <w:tcW w:w="246" w:type="pct"/>
          </w:tcPr>
          <w:p w14:paraId="7F2CDEBD" w14:textId="77777777" w:rsidR="00396B44" w:rsidRPr="001403DE" w:rsidRDefault="00396B44" w:rsidP="005A7BEF">
            <w:pPr>
              <w:rPr>
                <w:rFonts w:ascii="Arial" w:hAnsi="Arial" w:cs="Arial"/>
                <w:b/>
                <w:sz w:val="20"/>
                <w:szCs w:val="20"/>
              </w:rPr>
            </w:pPr>
          </w:p>
        </w:tc>
        <w:tc>
          <w:tcPr>
            <w:tcW w:w="275" w:type="pct"/>
          </w:tcPr>
          <w:p w14:paraId="776A04FF" w14:textId="77777777" w:rsidR="00396B44" w:rsidRPr="001403DE" w:rsidRDefault="00396B44" w:rsidP="005A7BEF">
            <w:pPr>
              <w:rPr>
                <w:rFonts w:ascii="Arial" w:hAnsi="Arial" w:cs="Arial"/>
                <w:b/>
                <w:sz w:val="20"/>
                <w:szCs w:val="20"/>
              </w:rPr>
            </w:pPr>
          </w:p>
        </w:tc>
        <w:tc>
          <w:tcPr>
            <w:tcW w:w="275" w:type="pct"/>
          </w:tcPr>
          <w:p w14:paraId="394EB315" w14:textId="77777777" w:rsidR="00396B44" w:rsidRPr="001403DE" w:rsidRDefault="00396B44" w:rsidP="005A7BEF">
            <w:pPr>
              <w:rPr>
                <w:rFonts w:ascii="Arial" w:hAnsi="Arial" w:cs="Arial"/>
                <w:b/>
                <w:sz w:val="20"/>
                <w:szCs w:val="20"/>
              </w:rPr>
            </w:pPr>
          </w:p>
        </w:tc>
        <w:tc>
          <w:tcPr>
            <w:tcW w:w="244" w:type="pct"/>
          </w:tcPr>
          <w:p w14:paraId="1B38FDA1" w14:textId="77777777" w:rsidR="00396B44" w:rsidRPr="001403DE" w:rsidRDefault="00396B44" w:rsidP="005A7BEF">
            <w:pPr>
              <w:rPr>
                <w:rFonts w:ascii="Arial" w:hAnsi="Arial" w:cs="Arial"/>
                <w:b/>
                <w:sz w:val="20"/>
                <w:szCs w:val="20"/>
              </w:rPr>
            </w:pPr>
          </w:p>
        </w:tc>
        <w:tc>
          <w:tcPr>
            <w:tcW w:w="274" w:type="pct"/>
          </w:tcPr>
          <w:p w14:paraId="7466CA86" w14:textId="77777777" w:rsidR="00396B44" w:rsidRPr="001403DE" w:rsidRDefault="00396B44" w:rsidP="005A7BEF">
            <w:pPr>
              <w:rPr>
                <w:rFonts w:ascii="Arial" w:hAnsi="Arial" w:cs="Arial"/>
                <w:b/>
                <w:sz w:val="20"/>
                <w:szCs w:val="20"/>
              </w:rPr>
            </w:pPr>
          </w:p>
        </w:tc>
        <w:tc>
          <w:tcPr>
            <w:tcW w:w="244" w:type="pct"/>
          </w:tcPr>
          <w:p w14:paraId="267469FF" w14:textId="77777777" w:rsidR="00396B44" w:rsidRPr="001403DE" w:rsidRDefault="00396B44" w:rsidP="005A7BEF">
            <w:pPr>
              <w:rPr>
                <w:rFonts w:ascii="Arial" w:hAnsi="Arial" w:cs="Arial"/>
                <w:b/>
                <w:sz w:val="20"/>
                <w:szCs w:val="20"/>
              </w:rPr>
            </w:pPr>
          </w:p>
        </w:tc>
        <w:tc>
          <w:tcPr>
            <w:tcW w:w="213" w:type="pct"/>
          </w:tcPr>
          <w:p w14:paraId="5B132417" w14:textId="77777777" w:rsidR="00396B44" w:rsidRPr="001403DE" w:rsidRDefault="00396B44" w:rsidP="005A7BEF">
            <w:pPr>
              <w:rPr>
                <w:rFonts w:ascii="Arial" w:hAnsi="Arial" w:cs="Arial"/>
                <w:b/>
                <w:sz w:val="20"/>
                <w:szCs w:val="20"/>
              </w:rPr>
            </w:pPr>
          </w:p>
        </w:tc>
        <w:tc>
          <w:tcPr>
            <w:tcW w:w="244" w:type="pct"/>
          </w:tcPr>
          <w:p w14:paraId="085C7900" w14:textId="77777777" w:rsidR="00396B44" w:rsidRPr="001403DE" w:rsidRDefault="00396B44" w:rsidP="005A7BEF">
            <w:pPr>
              <w:rPr>
                <w:rFonts w:ascii="Arial" w:hAnsi="Arial" w:cs="Arial"/>
                <w:b/>
                <w:sz w:val="20"/>
                <w:szCs w:val="20"/>
              </w:rPr>
            </w:pPr>
          </w:p>
        </w:tc>
        <w:tc>
          <w:tcPr>
            <w:tcW w:w="214" w:type="pct"/>
          </w:tcPr>
          <w:p w14:paraId="5E9AA507" w14:textId="77777777" w:rsidR="00396B44" w:rsidRPr="001403DE" w:rsidRDefault="00396B44" w:rsidP="005A7BEF">
            <w:pPr>
              <w:rPr>
                <w:rFonts w:ascii="Arial" w:hAnsi="Arial" w:cs="Arial"/>
                <w:b/>
                <w:sz w:val="20"/>
                <w:szCs w:val="20"/>
              </w:rPr>
            </w:pPr>
          </w:p>
        </w:tc>
        <w:tc>
          <w:tcPr>
            <w:tcW w:w="233" w:type="pct"/>
          </w:tcPr>
          <w:p w14:paraId="6DB9E7F0" w14:textId="77777777" w:rsidR="00396B44" w:rsidRPr="005A7BEF" w:rsidRDefault="00396B44" w:rsidP="005A7BEF">
            <w:pPr>
              <w:rPr>
                <w:rFonts w:ascii="Arial" w:hAnsi="Arial" w:cs="Arial"/>
                <w:b/>
                <w:sz w:val="16"/>
                <w:szCs w:val="16"/>
              </w:rPr>
            </w:pPr>
          </w:p>
        </w:tc>
      </w:tr>
      <w:tr w:rsidR="00E76387" w:rsidRPr="005A7BEF" w14:paraId="02C72EF7" w14:textId="77777777" w:rsidTr="0049699E">
        <w:trPr>
          <w:trHeight w:val="350"/>
        </w:trPr>
        <w:tc>
          <w:tcPr>
            <w:tcW w:w="2538" w:type="pct"/>
          </w:tcPr>
          <w:p w14:paraId="7FA96CBA" w14:textId="02927CA6" w:rsidR="00396B44"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17. </w:t>
            </w:r>
            <w:r w:rsidR="00396B44" w:rsidRPr="008D4F63">
              <w:rPr>
                <w:rFonts w:ascii="Arial" w:hAnsi="Arial" w:cs="Arial"/>
                <w:sz w:val="20"/>
                <w:szCs w:val="20"/>
              </w:rPr>
              <w:t xml:space="preserve">In this job, is </w:t>
            </w:r>
            <w:r w:rsidR="002E2167" w:rsidRPr="008D4F63">
              <w:rPr>
                <w:rFonts w:ascii="Arial" w:hAnsi="Arial" w:cs="Arial"/>
                <w:sz w:val="20"/>
                <w:szCs w:val="20"/>
              </w:rPr>
              <w:t>[</w:t>
            </w:r>
            <w:r w:rsidR="00396B44" w:rsidRPr="008D4F63">
              <w:rPr>
                <w:rFonts w:ascii="Arial" w:hAnsi="Arial" w:cs="Arial"/>
                <w:sz w:val="20"/>
                <w:szCs w:val="20"/>
              </w:rPr>
              <w:t>Name</w:t>
            </w:r>
            <w:r w:rsidR="002E2167" w:rsidRPr="008D4F63">
              <w:rPr>
                <w:rFonts w:ascii="Arial" w:hAnsi="Arial" w:cs="Arial"/>
                <w:sz w:val="20"/>
                <w:szCs w:val="20"/>
              </w:rPr>
              <w:t>]</w:t>
            </w:r>
            <w:r w:rsidR="00396B44" w:rsidRPr="008D4F63">
              <w:rPr>
                <w:rFonts w:ascii="Arial" w:hAnsi="Arial" w:cs="Arial"/>
                <w:sz w:val="20"/>
                <w:szCs w:val="20"/>
              </w:rPr>
              <w:t xml:space="preserve"> entitled to paid holidays?                                                                                                           </w:t>
            </w:r>
            <w:r w:rsidR="00396B44" w:rsidRPr="00802B5F">
              <w:rPr>
                <w:rFonts w:ascii="Arial" w:hAnsi="Arial" w:cs="Arial"/>
                <w:sz w:val="20"/>
                <w:szCs w:val="20"/>
              </w:rPr>
              <w:t>1. Yes                   5. No</w:t>
            </w:r>
          </w:p>
        </w:tc>
        <w:tc>
          <w:tcPr>
            <w:tcW w:w="246" w:type="pct"/>
          </w:tcPr>
          <w:p w14:paraId="21BD1D33" w14:textId="77777777" w:rsidR="00396B44" w:rsidRPr="001403DE" w:rsidRDefault="00396B44" w:rsidP="005A7BEF">
            <w:pPr>
              <w:rPr>
                <w:rFonts w:ascii="Arial" w:hAnsi="Arial" w:cs="Arial"/>
                <w:b/>
                <w:sz w:val="20"/>
                <w:szCs w:val="20"/>
              </w:rPr>
            </w:pPr>
          </w:p>
        </w:tc>
        <w:tc>
          <w:tcPr>
            <w:tcW w:w="275" w:type="pct"/>
          </w:tcPr>
          <w:p w14:paraId="6F15EA4B" w14:textId="77777777" w:rsidR="00396B44" w:rsidRPr="001403DE" w:rsidRDefault="00396B44" w:rsidP="005A7BEF">
            <w:pPr>
              <w:rPr>
                <w:rFonts w:ascii="Arial" w:hAnsi="Arial" w:cs="Arial"/>
                <w:b/>
                <w:sz w:val="20"/>
                <w:szCs w:val="20"/>
              </w:rPr>
            </w:pPr>
          </w:p>
        </w:tc>
        <w:tc>
          <w:tcPr>
            <w:tcW w:w="275" w:type="pct"/>
          </w:tcPr>
          <w:p w14:paraId="36CA2500" w14:textId="77777777" w:rsidR="00396B44" w:rsidRPr="001403DE" w:rsidRDefault="00396B44" w:rsidP="005A7BEF">
            <w:pPr>
              <w:rPr>
                <w:rFonts w:ascii="Arial" w:hAnsi="Arial" w:cs="Arial"/>
                <w:b/>
                <w:sz w:val="20"/>
                <w:szCs w:val="20"/>
              </w:rPr>
            </w:pPr>
          </w:p>
        </w:tc>
        <w:tc>
          <w:tcPr>
            <w:tcW w:w="244" w:type="pct"/>
          </w:tcPr>
          <w:p w14:paraId="03FA3E41" w14:textId="77777777" w:rsidR="00396B44" w:rsidRPr="001403DE" w:rsidRDefault="00396B44" w:rsidP="005A7BEF">
            <w:pPr>
              <w:rPr>
                <w:rFonts w:ascii="Arial" w:hAnsi="Arial" w:cs="Arial"/>
                <w:b/>
                <w:sz w:val="20"/>
                <w:szCs w:val="20"/>
              </w:rPr>
            </w:pPr>
          </w:p>
        </w:tc>
        <w:tc>
          <w:tcPr>
            <w:tcW w:w="274" w:type="pct"/>
          </w:tcPr>
          <w:p w14:paraId="32330181" w14:textId="77777777" w:rsidR="00396B44" w:rsidRPr="001403DE" w:rsidRDefault="00396B44" w:rsidP="005A7BEF">
            <w:pPr>
              <w:rPr>
                <w:rFonts w:ascii="Arial" w:hAnsi="Arial" w:cs="Arial"/>
                <w:b/>
                <w:sz w:val="20"/>
                <w:szCs w:val="20"/>
              </w:rPr>
            </w:pPr>
          </w:p>
        </w:tc>
        <w:tc>
          <w:tcPr>
            <w:tcW w:w="244" w:type="pct"/>
          </w:tcPr>
          <w:p w14:paraId="69CD8D0C" w14:textId="77777777" w:rsidR="00396B44" w:rsidRPr="001403DE" w:rsidRDefault="00396B44" w:rsidP="005A7BEF">
            <w:pPr>
              <w:rPr>
                <w:rFonts w:ascii="Arial" w:hAnsi="Arial" w:cs="Arial"/>
                <w:b/>
                <w:sz w:val="20"/>
                <w:szCs w:val="20"/>
              </w:rPr>
            </w:pPr>
          </w:p>
        </w:tc>
        <w:tc>
          <w:tcPr>
            <w:tcW w:w="213" w:type="pct"/>
          </w:tcPr>
          <w:p w14:paraId="0DA907BD" w14:textId="77777777" w:rsidR="00396B44" w:rsidRPr="001403DE" w:rsidRDefault="00396B44" w:rsidP="005A7BEF">
            <w:pPr>
              <w:rPr>
                <w:rFonts w:ascii="Arial" w:hAnsi="Arial" w:cs="Arial"/>
                <w:b/>
                <w:sz w:val="20"/>
                <w:szCs w:val="20"/>
              </w:rPr>
            </w:pPr>
          </w:p>
        </w:tc>
        <w:tc>
          <w:tcPr>
            <w:tcW w:w="244" w:type="pct"/>
          </w:tcPr>
          <w:p w14:paraId="289A933C" w14:textId="77777777" w:rsidR="00396B44" w:rsidRPr="001403DE" w:rsidRDefault="00396B44" w:rsidP="005A7BEF">
            <w:pPr>
              <w:rPr>
                <w:rFonts w:ascii="Arial" w:hAnsi="Arial" w:cs="Arial"/>
                <w:b/>
                <w:sz w:val="20"/>
                <w:szCs w:val="20"/>
              </w:rPr>
            </w:pPr>
          </w:p>
        </w:tc>
        <w:tc>
          <w:tcPr>
            <w:tcW w:w="214" w:type="pct"/>
          </w:tcPr>
          <w:p w14:paraId="4D0F39C4" w14:textId="77777777" w:rsidR="00396B44" w:rsidRPr="001403DE" w:rsidRDefault="00396B44" w:rsidP="005A7BEF">
            <w:pPr>
              <w:rPr>
                <w:rFonts w:ascii="Arial" w:hAnsi="Arial" w:cs="Arial"/>
                <w:b/>
                <w:sz w:val="20"/>
                <w:szCs w:val="20"/>
              </w:rPr>
            </w:pPr>
          </w:p>
        </w:tc>
        <w:tc>
          <w:tcPr>
            <w:tcW w:w="233" w:type="pct"/>
          </w:tcPr>
          <w:p w14:paraId="5C27ED4B" w14:textId="77777777" w:rsidR="00396B44" w:rsidRPr="005A7BEF" w:rsidRDefault="00396B44" w:rsidP="005A7BEF">
            <w:pPr>
              <w:rPr>
                <w:rFonts w:ascii="Arial" w:hAnsi="Arial" w:cs="Arial"/>
                <w:b/>
                <w:sz w:val="16"/>
                <w:szCs w:val="16"/>
              </w:rPr>
            </w:pPr>
          </w:p>
        </w:tc>
      </w:tr>
      <w:tr w:rsidR="00E76387" w:rsidRPr="005A7BEF" w14:paraId="5CD5CDD9" w14:textId="77777777" w:rsidTr="0049699E">
        <w:trPr>
          <w:trHeight w:val="287"/>
        </w:trPr>
        <w:tc>
          <w:tcPr>
            <w:tcW w:w="2538" w:type="pct"/>
          </w:tcPr>
          <w:p w14:paraId="21B831FE" w14:textId="3735EFBB" w:rsidR="00875EFF" w:rsidRPr="008D4F63" w:rsidRDefault="006F7484" w:rsidP="005A7BEF">
            <w:pPr>
              <w:rPr>
                <w:rFonts w:ascii="Arial" w:hAnsi="Arial" w:cs="Arial"/>
                <w:sz w:val="20"/>
                <w:szCs w:val="20"/>
              </w:rPr>
            </w:pPr>
            <w:r w:rsidRPr="008D4F63">
              <w:rPr>
                <w:rFonts w:ascii="Arial" w:hAnsi="Arial" w:cs="Arial"/>
                <w:bCs/>
                <w:sz w:val="20"/>
                <w:szCs w:val="20"/>
              </w:rPr>
              <w:t>Q</w:t>
            </w:r>
            <w:r w:rsidR="00396B44" w:rsidRPr="008D4F63">
              <w:rPr>
                <w:rFonts w:ascii="Arial" w:hAnsi="Arial" w:cs="Arial"/>
                <w:bCs/>
                <w:sz w:val="20"/>
                <w:szCs w:val="20"/>
              </w:rPr>
              <w:t xml:space="preserve">18. </w:t>
            </w:r>
            <w:r w:rsidR="00875EFF" w:rsidRPr="008D4F63">
              <w:rPr>
                <w:rFonts w:ascii="Arial" w:hAnsi="Arial" w:cs="Arial"/>
                <w:sz w:val="20"/>
                <w:szCs w:val="20"/>
              </w:rPr>
              <w:t xml:space="preserve">Is </w:t>
            </w:r>
            <w:r w:rsidR="002E2167" w:rsidRPr="008D4F63">
              <w:rPr>
                <w:rFonts w:ascii="Arial" w:hAnsi="Arial" w:cs="Arial"/>
                <w:sz w:val="20"/>
                <w:szCs w:val="20"/>
              </w:rPr>
              <w:t>[</w:t>
            </w:r>
            <w:r w:rsidR="00875EFF" w:rsidRPr="008D4F63">
              <w:rPr>
                <w:rFonts w:ascii="Arial" w:hAnsi="Arial" w:cs="Arial"/>
                <w:sz w:val="20"/>
                <w:szCs w:val="20"/>
              </w:rPr>
              <w:t>Name</w:t>
            </w:r>
            <w:r w:rsidR="002E2167" w:rsidRPr="008D4F63">
              <w:rPr>
                <w:rFonts w:ascii="Arial" w:hAnsi="Arial" w:cs="Arial"/>
                <w:sz w:val="20"/>
                <w:szCs w:val="20"/>
              </w:rPr>
              <w:t>]</w:t>
            </w:r>
            <w:r w:rsidR="00875EFF" w:rsidRPr="008D4F63">
              <w:rPr>
                <w:rFonts w:ascii="Arial" w:hAnsi="Arial" w:cs="Arial"/>
                <w:sz w:val="20"/>
                <w:szCs w:val="20"/>
              </w:rPr>
              <w:t xml:space="preserve"> entitled to any of the following paid leave on this job? (select all that apply)  </w:t>
            </w:r>
          </w:p>
          <w:p w14:paraId="3262A5E1" w14:textId="77777777" w:rsidR="00875EFF" w:rsidRPr="008D4F63" w:rsidRDefault="00875EFF" w:rsidP="005A7BEF">
            <w:pPr>
              <w:rPr>
                <w:rFonts w:ascii="Arial" w:hAnsi="Arial" w:cs="Arial"/>
                <w:sz w:val="20"/>
                <w:szCs w:val="20"/>
              </w:rPr>
            </w:pPr>
          </w:p>
          <w:p w14:paraId="0D8282F5" w14:textId="77777777" w:rsidR="00875EFF" w:rsidRPr="00802B5F" w:rsidRDefault="00875EFF" w:rsidP="005A7BEF">
            <w:pPr>
              <w:rPr>
                <w:rFonts w:ascii="Arial" w:hAnsi="Arial" w:cs="Arial"/>
                <w:sz w:val="20"/>
                <w:szCs w:val="20"/>
              </w:rPr>
            </w:pPr>
            <w:r w:rsidRPr="00802B5F">
              <w:rPr>
                <w:rFonts w:ascii="Arial" w:hAnsi="Arial" w:cs="Arial"/>
                <w:sz w:val="20"/>
                <w:szCs w:val="20"/>
              </w:rPr>
              <w:t xml:space="preserve">0. None        </w:t>
            </w:r>
          </w:p>
          <w:p w14:paraId="62E698CA" w14:textId="77777777" w:rsidR="00875EFF" w:rsidRPr="00802B5F" w:rsidRDefault="00875EFF" w:rsidP="005A7BEF">
            <w:pPr>
              <w:rPr>
                <w:rFonts w:ascii="Arial" w:hAnsi="Arial" w:cs="Arial"/>
                <w:sz w:val="20"/>
                <w:szCs w:val="20"/>
              </w:rPr>
            </w:pPr>
            <w:r w:rsidRPr="00802B5F">
              <w:rPr>
                <w:rFonts w:ascii="Arial" w:hAnsi="Arial" w:cs="Arial"/>
                <w:sz w:val="20"/>
                <w:szCs w:val="20"/>
              </w:rPr>
              <w:t xml:space="preserve">1. Sick leave        </w:t>
            </w:r>
          </w:p>
          <w:p w14:paraId="43806888" w14:textId="77777777" w:rsidR="00875EFF" w:rsidRPr="00802B5F" w:rsidRDefault="00875EFF" w:rsidP="005A7BEF">
            <w:pPr>
              <w:rPr>
                <w:rFonts w:ascii="Arial" w:hAnsi="Arial" w:cs="Arial"/>
                <w:sz w:val="20"/>
                <w:szCs w:val="20"/>
              </w:rPr>
            </w:pPr>
            <w:r w:rsidRPr="00802B5F">
              <w:rPr>
                <w:rFonts w:ascii="Arial" w:hAnsi="Arial" w:cs="Arial"/>
                <w:sz w:val="20"/>
                <w:szCs w:val="20"/>
              </w:rPr>
              <w:t xml:space="preserve">2. Maternity leave </w:t>
            </w:r>
          </w:p>
          <w:p w14:paraId="3036F982" w14:textId="77777777" w:rsidR="00875EFF" w:rsidRPr="00802B5F" w:rsidRDefault="00875EFF" w:rsidP="005A7BEF">
            <w:pPr>
              <w:rPr>
                <w:rFonts w:ascii="Arial" w:hAnsi="Arial" w:cs="Arial"/>
                <w:sz w:val="20"/>
                <w:szCs w:val="20"/>
              </w:rPr>
            </w:pPr>
            <w:r w:rsidRPr="00802B5F">
              <w:rPr>
                <w:rFonts w:ascii="Arial" w:hAnsi="Arial" w:cs="Arial"/>
                <w:sz w:val="20"/>
                <w:szCs w:val="20"/>
              </w:rPr>
              <w:t>3. Compassionate/Casual leave</w:t>
            </w:r>
          </w:p>
          <w:p w14:paraId="2E616F9B" w14:textId="7A8C3E7F" w:rsidR="00396B44" w:rsidRPr="00802B5F" w:rsidRDefault="00875EFF" w:rsidP="005A7BEF">
            <w:pPr>
              <w:rPr>
                <w:rFonts w:ascii="Arial" w:hAnsi="Arial" w:cs="Arial"/>
                <w:sz w:val="20"/>
                <w:szCs w:val="20"/>
              </w:rPr>
            </w:pPr>
            <w:r w:rsidRPr="00802B5F">
              <w:rPr>
                <w:rFonts w:ascii="Arial" w:hAnsi="Arial" w:cs="Arial"/>
                <w:sz w:val="20"/>
                <w:szCs w:val="20"/>
              </w:rPr>
              <w:t>4. Study leave</w:t>
            </w:r>
          </w:p>
        </w:tc>
        <w:tc>
          <w:tcPr>
            <w:tcW w:w="246" w:type="pct"/>
          </w:tcPr>
          <w:p w14:paraId="6B0357CA" w14:textId="77777777" w:rsidR="00396B44" w:rsidRPr="001403DE" w:rsidRDefault="00396B44" w:rsidP="005A7BEF">
            <w:pPr>
              <w:rPr>
                <w:rFonts w:ascii="Arial" w:hAnsi="Arial" w:cs="Arial"/>
                <w:b/>
                <w:sz w:val="20"/>
                <w:szCs w:val="20"/>
              </w:rPr>
            </w:pPr>
          </w:p>
        </w:tc>
        <w:tc>
          <w:tcPr>
            <w:tcW w:w="275" w:type="pct"/>
          </w:tcPr>
          <w:p w14:paraId="7A4BBFFD" w14:textId="77777777" w:rsidR="00396B44" w:rsidRPr="001403DE" w:rsidRDefault="00396B44" w:rsidP="005A7BEF">
            <w:pPr>
              <w:rPr>
                <w:rFonts w:ascii="Arial" w:hAnsi="Arial" w:cs="Arial"/>
                <w:b/>
                <w:sz w:val="20"/>
                <w:szCs w:val="20"/>
              </w:rPr>
            </w:pPr>
          </w:p>
        </w:tc>
        <w:tc>
          <w:tcPr>
            <w:tcW w:w="275" w:type="pct"/>
          </w:tcPr>
          <w:p w14:paraId="4711446C" w14:textId="77777777" w:rsidR="00396B44" w:rsidRPr="001403DE" w:rsidRDefault="00396B44" w:rsidP="005A7BEF">
            <w:pPr>
              <w:rPr>
                <w:rFonts w:ascii="Arial" w:hAnsi="Arial" w:cs="Arial"/>
                <w:b/>
                <w:sz w:val="20"/>
                <w:szCs w:val="20"/>
              </w:rPr>
            </w:pPr>
          </w:p>
        </w:tc>
        <w:tc>
          <w:tcPr>
            <w:tcW w:w="244" w:type="pct"/>
          </w:tcPr>
          <w:p w14:paraId="7C7AB248" w14:textId="77777777" w:rsidR="00396B44" w:rsidRPr="001403DE" w:rsidRDefault="00396B44" w:rsidP="005A7BEF">
            <w:pPr>
              <w:rPr>
                <w:rFonts w:ascii="Arial" w:hAnsi="Arial" w:cs="Arial"/>
                <w:b/>
                <w:sz w:val="20"/>
                <w:szCs w:val="20"/>
              </w:rPr>
            </w:pPr>
          </w:p>
        </w:tc>
        <w:tc>
          <w:tcPr>
            <w:tcW w:w="274" w:type="pct"/>
          </w:tcPr>
          <w:p w14:paraId="0A166633" w14:textId="77777777" w:rsidR="00396B44" w:rsidRPr="001403DE" w:rsidRDefault="00396B44" w:rsidP="005A7BEF">
            <w:pPr>
              <w:rPr>
                <w:rFonts w:ascii="Arial" w:hAnsi="Arial" w:cs="Arial"/>
                <w:b/>
                <w:sz w:val="20"/>
                <w:szCs w:val="20"/>
              </w:rPr>
            </w:pPr>
          </w:p>
        </w:tc>
        <w:tc>
          <w:tcPr>
            <w:tcW w:w="244" w:type="pct"/>
          </w:tcPr>
          <w:p w14:paraId="185B77B0" w14:textId="77777777" w:rsidR="00396B44" w:rsidRPr="001403DE" w:rsidRDefault="00396B44" w:rsidP="005A7BEF">
            <w:pPr>
              <w:rPr>
                <w:rFonts w:ascii="Arial" w:hAnsi="Arial" w:cs="Arial"/>
                <w:b/>
                <w:sz w:val="20"/>
                <w:szCs w:val="20"/>
              </w:rPr>
            </w:pPr>
          </w:p>
        </w:tc>
        <w:tc>
          <w:tcPr>
            <w:tcW w:w="213" w:type="pct"/>
          </w:tcPr>
          <w:p w14:paraId="080B6785" w14:textId="77777777" w:rsidR="00396B44" w:rsidRPr="001403DE" w:rsidRDefault="00396B44" w:rsidP="005A7BEF">
            <w:pPr>
              <w:rPr>
                <w:rFonts w:ascii="Arial" w:hAnsi="Arial" w:cs="Arial"/>
                <w:b/>
                <w:sz w:val="20"/>
                <w:szCs w:val="20"/>
              </w:rPr>
            </w:pPr>
          </w:p>
        </w:tc>
        <w:tc>
          <w:tcPr>
            <w:tcW w:w="244" w:type="pct"/>
          </w:tcPr>
          <w:p w14:paraId="388EFEDB" w14:textId="77777777" w:rsidR="00396B44" w:rsidRPr="001403DE" w:rsidRDefault="00396B44" w:rsidP="005A7BEF">
            <w:pPr>
              <w:rPr>
                <w:rFonts w:ascii="Arial" w:hAnsi="Arial" w:cs="Arial"/>
                <w:b/>
                <w:sz w:val="20"/>
                <w:szCs w:val="20"/>
              </w:rPr>
            </w:pPr>
          </w:p>
        </w:tc>
        <w:tc>
          <w:tcPr>
            <w:tcW w:w="214" w:type="pct"/>
          </w:tcPr>
          <w:p w14:paraId="60D3F179" w14:textId="77777777" w:rsidR="00396B44" w:rsidRPr="001403DE" w:rsidRDefault="00396B44" w:rsidP="005A7BEF">
            <w:pPr>
              <w:rPr>
                <w:rFonts w:ascii="Arial" w:hAnsi="Arial" w:cs="Arial"/>
                <w:b/>
                <w:sz w:val="20"/>
                <w:szCs w:val="20"/>
              </w:rPr>
            </w:pPr>
          </w:p>
        </w:tc>
        <w:tc>
          <w:tcPr>
            <w:tcW w:w="233" w:type="pct"/>
          </w:tcPr>
          <w:p w14:paraId="3DE38799" w14:textId="77777777" w:rsidR="00396B44" w:rsidRPr="005A7BEF" w:rsidRDefault="00396B44" w:rsidP="005A7BEF">
            <w:pPr>
              <w:rPr>
                <w:rFonts w:ascii="Arial" w:hAnsi="Arial" w:cs="Arial"/>
                <w:b/>
                <w:sz w:val="16"/>
                <w:szCs w:val="16"/>
              </w:rPr>
            </w:pPr>
          </w:p>
        </w:tc>
      </w:tr>
      <w:tr w:rsidR="00E76387" w:rsidRPr="005A7BEF" w14:paraId="1C257E01" w14:textId="77777777" w:rsidTr="0049699E">
        <w:trPr>
          <w:trHeight w:val="332"/>
        </w:trPr>
        <w:tc>
          <w:tcPr>
            <w:tcW w:w="2538" w:type="pct"/>
          </w:tcPr>
          <w:p w14:paraId="1146F2CC" w14:textId="06D7BCDF" w:rsidR="00396B44" w:rsidRPr="001403DE" w:rsidRDefault="002563F3" w:rsidP="005A7BEF">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19. </w:t>
            </w:r>
            <w:r w:rsidR="00396B44" w:rsidRPr="001403DE">
              <w:rPr>
                <w:rFonts w:ascii="Arial" w:hAnsi="Arial" w:cs="Arial"/>
                <w:b/>
                <w:sz w:val="20"/>
                <w:szCs w:val="20"/>
              </w:rPr>
              <w:t xml:space="preserve">Will </w:t>
            </w:r>
            <w:r w:rsidR="002E2167">
              <w:rPr>
                <w:rFonts w:ascii="Arial" w:hAnsi="Arial" w:cs="Arial"/>
                <w:b/>
                <w:sz w:val="20"/>
                <w:szCs w:val="20"/>
              </w:rPr>
              <w:t>[</w:t>
            </w:r>
            <w:r w:rsidR="00396B44" w:rsidRPr="001403DE">
              <w:rPr>
                <w:rFonts w:ascii="Arial" w:hAnsi="Arial" w:cs="Arial"/>
                <w:b/>
                <w:sz w:val="20"/>
                <w:szCs w:val="20"/>
              </w:rPr>
              <w:t>Name</w:t>
            </w:r>
            <w:r w:rsidR="002E2167">
              <w:rPr>
                <w:rFonts w:ascii="Arial" w:hAnsi="Arial" w:cs="Arial"/>
                <w:b/>
                <w:sz w:val="20"/>
                <w:szCs w:val="20"/>
              </w:rPr>
              <w:t>]</w:t>
            </w:r>
            <w:r w:rsidR="00396B44" w:rsidRPr="001403DE">
              <w:rPr>
                <w:rFonts w:ascii="Arial" w:hAnsi="Arial" w:cs="Arial"/>
                <w:b/>
                <w:sz w:val="20"/>
                <w:szCs w:val="20"/>
              </w:rPr>
              <w:t xml:space="preserve"> receive a retirement pension?                                                                                                                        </w:t>
            </w:r>
            <w:r w:rsidR="00396B44" w:rsidRPr="001403DE">
              <w:rPr>
                <w:rFonts w:ascii="Arial" w:hAnsi="Arial" w:cs="Arial"/>
                <w:sz w:val="20"/>
                <w:szCs w:val="20"/>
              </w:rPr>
              <w:t>1. Yes          5. No</w:t>
            </w:r>
          </w:p>
        </w:tc>
        <w:tc>
          <w:tcPr>
            <w:tcW w:w="246" w:type="pct"/>
          </w:tcPr>
          <w:p w14:paraId="69DD4457" w14:textId="77777777" w:rsidR="00396B44" w:rsidRPr="001403DE" w:rsidRDefault="00396B44" w:rsidP="005A7BEF">
            <w:pPr>
              <w:rPr>
                <w:rFonts w:ascii="Arial" w:hAnsi="Arial" w:cs="Arial"/>
                <w:b/>
                <w:sz w:val="20"/>
                <w:szCs w:val="20"/>
              </w:rPr>
            </w:pPr>
          </w:p>
        </w:tc>
        <w:tc>
          <w:tcPr>
            <w:tcW w:w="275" w:type="pct"/>
          </w:tcPr>
          <w:p w14:paraId="68939B57" w14:textId="77777777" w:rsidR="00396B44" w:rsidRPr="001403DE" w:rsidRDefault="00396B44" w:rsidP="005A7BEF">
            <w:pPr>
              <w:rPr>
                <w:rFonts w:ascii="Arial" w:hAnsi="Arial" w:cs="Arial"/>
                <w:b/>
                <w:sz w:val="20"/>
                <w:szCs w:val="20"/>
              </w:rPr>
            </w:pPr>
          </w:p>
        </w:tc>
        <w:tc>
          <w:tcPr>
            <w:tcW w:w="275" w:type="pct"/>
          </w:tcPr>
          <w:p w14:paraId="01BB3B5D" w14:textId="77777777" w:rsidR="00396B44" w:rsidRPr="001403DE" w:rsidRDefault="00396B44" w:rsidP="005A7BEF">
            <w:pPr>
              <w:rPr>
                <w:rFonts w:ascii="Arial" w:hAnsi="Arial" w:cs="Arial"/>
                <w:b/>
                <w:sz w:val="20"/>
                <w:szCs w:val="20"/>
              </w:rPr>
            </w:pPr>
          </w:p>
        </w:tc>
        <w:tc>
          <w:tcPr>
            <w:tcW w:w="244" w:type="pct"/>
          </w:tcPr>
          <w:p w14:paraId="06E121B3" w14:textId="77777777" w:rsidR="00396B44" w:rsidRPr="001403DE" w:rsidRDefault="00396B44" w:rsidP="005A7BEF">
            <w:pPr>
              <w:rPr>
                <w:rFonts w:ascii="Arial" w:hAnsi="Arial" w:cs="Arial"/>
                <w:b/>
                <w:sz w:val="20"/>
                <w:szCs w:val="20"/>
              </w:rPr>
            </w:pPr>
          </w:p>
        </w:tc>
        <w:tc>
          <w:tcPr>
            <w:tcW w:w="274" w:type="pct"/>
          </w:tcPr>
          <w:p w14:paraId="05D68B60" w14:textId="77777777" w:rsidR="00396B44" w:rsidRPr="001403DE" w:rsidRDefault="00396B44" w:rsidP="005A7BEF">
            <w:pPr>
              <w:rPr>
                <w:rFonts w:ascii="Arial" w:hAnsi="Arial" w:cs="Arial"/>
                <w:b/>
                <w:sz w:val="20"/>
                <w:szCs w:val="20"/>
              </w:rPr>
            </w:pPr>
          </w:p>
        </w:tc>
        <w:tc>
          <w:tcPr>
            <w:tcW w:w="244" w:type="pct"/>
          </w:tcPr>
          <w:p w14:paraId="12ADA6F4" w14:textId="77777777" w:rsidR="00396B44" w:rsidRPr="001403DE" w:rsidRDefault="00396B44" w:rsidP="005A7BEF">
            <w:pPr>
              <w:rPr>
                <w:rFonts w:ascii="Arial" w:hAnsi="Arial" w:cs="Arial"/>
                <w:b/>
                <w:sz w:val="20"/>
                <w:szCs w:val="20"/>
              </w:rPr>
            </w:pPr>
          </w:p>
        </w:tc>
        <w:tc>
          <w:tcPr>
            <w:tcW w:w="213" w:type="pct"/>
          </w:tcPr>
          <w:p w14:paraId="2AEA94FE" w14:textId="77777777" w:rsidR="00396B44" w:rsidRPr="001403DE" w:rsidRDefault="00396B44" w:rsidP="005A7BEF">
            <w:pPr>
              <w:rPr>
                <w:rFonts w:ascii="Arial" w:hAnsi="Arial" w:cs="Arial"/>
                <w:b/>
                <w:sz w:val="20"/>
                <w:szCs w:val="20"/>
              </w:rPr>
            </w:pPr>
          </w:p>
        </w:tc>
        <w:tc>
          <w:tcPr>
            <w:tcW w:w="244" w:type="pct"/>
          </w:tcPr>
          <w:p w14:paraId="0462A99F" w14:textId="77777777" w:rsidR="00396B44" w:rsidRPr="001403DE" w:rsidRDefault="00396B44" w:rsidP="005A7BEF">
            <w:pPr>
              <w:rPr>
                <w:rFonts w:ascii="Arial" w:hAnsi="Arial" w:cs="Arial"/>
                <w:b/>
                <w:sz w:val="20"/>
                <w:szCs w:val="20"/>
              </w:rPr>
            </w:pPr>
          </w:p>
        </w:tc>
        <w:tc>
          <w:tcPr>
            <w:tcW w:w="214" w:type="pct"/>
          </w:tcPr>
          <w:p w14:paraId="5811E7F7" w14:textId="77777777" w:rsidR="00396B44" w:rsidRPr="001403DE" w:rsidRDefault="00396B44" w:rsidP="005A7BEF">
            <w:pPr>
              <w:rPr>
                <w:rFonts w:ascii="Arial" w:hAnsi="Arial" w:cs="Arial"/>
                <w:b/>
                <w:sz w:val="20"/>
                <w:szCs w:val="20"/>
              </w:rPr>
            </w:pPr>
          </w:p>
        </w:tc>
        <w:tc>
          <w:tcPr>
            <w:tcW w:w="233" w:type="pct"/>
          </w:tcPr>
          <w:p w14:paraId="41FCD934" w14:textId="77777777" w:rsidR="00396B44" w:rsidRPr="005A7BEF" w:rsidRDefault="00396B44" w:rsidP="005A7BEF">
            <w:pPr>
              <w:rPr>
                <w:rFonts w:ascii="Arial" w:hAnsi="Arial" w:cs="Arial"/>
                <w:b/>
                <w:sz w:val="16"/>
                <w:szCs w:val="16"/>
              </w:rPr>
            </w:pPr>
          </w:p>
        </w:tc>
      </w:tr>
      <w:tr w:rsidR="00E76387" w:rsidRPr="005A7BEF" w14:paraId="30FB5145" w14:textId="77777777" w:rsidTr="0049699E">
        <w:trPr>
          <w:trHeight w:val="251"/>
        </w:trPr>
        <w:tc>
          <w:tcPr>
            <w:tcW w:w="2538" w:type="pct"/>
          </w:tcPr>
          <w:p w14:paraId="655FA53B" w14:textId="3CED6A4C" w:rsidR="00396B44" w:rsidRPr="001403DE" w:rsidRDefault="002563F3" w:rsidP="005A7BEF">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20. </w:t>
            </w:r>
            <w:r w:rsidR="00396B44" w:rsidRPr="001403DE">
              <w:rPr>
                <w:rFonts w:ascii="Arial" w:hAnsi="Arial" w:cs="Arial"/>
                <w:b/>
                <w:sz w:val="20"/>
                <w:szCs w:val="20"/>
              </w:rPr>
              <w:t xml:space="preserve">Are taxes already deducted from </w:t>
            </w:r>
            <w:r w:rsidR="002E2167">
              <w:rPr>
                <w:rFonts w:ascii="Arial" w:hAnsi="Arial" w:cs="Arial"/>
                <w:b/>
                <w:sz w:val="20"/>
                <w:szCs w:val="20"/>
              </w:rPr>
              <w:t>[</w:t>
            </w:r>
            <w:r w:rsidR="00396B44" w:rsidRPr="001403DE">
              <w:rPr>
                <w:rFonts w:ascii="Arial" w:hAnsi="Arial" w:cs="Arial"/>
                <w:b/>
                <w:sz w:val="20"/>
                <w:szCs w:val="20"/>
              </w:rPr>
              <w:t>Name's</w:t>
            </w:r>
            <w:r w:rsidR="002E2167">
              <w:rPr>
                <w:rFonts w:ascii="Arial" w:hAnsi="Arial" w:cs="Arial"/>
                <w:b/>
                <w:sz w:val="20"/>
                <w:szCs w:val="20"/>
              </w:rPr>
              <w:t>]</w:t>
            </w:r>
            <w:r w:rsidR="00396B44" w:rsidRPr="001403DE">
              <w:rPr>
                <w:rFonts w:ascii="Arial" w:hAnsi="Arial" w:cs="Arial"/>
                <w:b/>
                <w:sz w:val="20"/>
                <w:szCs w:val="20"/>
              </w:rPr>
              <w:t xml:space="preserve"> pay?                                                                                                                      </w:t>
            </w:r>
            <w:r w:rsidR="00396B44" w:rsidRPr="001403DE">
              <w:rPr>
                <w:rFonts w:ascii="Arial" w:hAnsi="Arial" w:cs="Arial"/>
                <w:sz w:val="20"/>
                <w:szCs w:val="20"/>
              </w:rPr>
              <w:t>1. Yes          5. No</w:t>
            </w:r>
          </w:p>
        </w:tc>
        <w:tc>
          <w:tcPr>
            <w:tcW w:w="246" w:type="pct"/>
          </w:tcPr>
          <w:p w14:paraId="2152C378" w14:textId="77777777" w:rsidR="00396B44" w:rsidRPr="001403DE" w:rsidRDefault="00396B44" w:rsidP="005A7BEF">
            <w:pPr>
              <w:rPr>
                <w:rFonts w:ascii="Arial" w:hAnsi="Arial" w:cs="Arial"/>
                <w:b/>
                <w:sz w:val="20"/>
                <w:szCs w:val="20"/>
              </w:rPr>
            </w:pPr>
          </w:p>
        </w:tc>
        <w:tc>
          <w:tcPr>
            <w:tcW w:w="275" w:type="pct"/>
          </w:tcPr>
          <w:p w14:paraId="7F218FCE" w14:textId="77777777" w:rsidR="00396B44" w:rsidRPr="001403DE" w:rsidRDefault="00396B44" w:rsidP="005A7BEF">
            <w:pPr>
              <w:rPr>
                <w:rFonts w:ascii="Arial" w:hAnsi="Arial" w:cs="Arial"/>
                <w:b/>
                <w:sz w:val="20"/>
                <w:szCs w:val="20"/>
              </w:rPr>
            </w:pPr>
          </w:p>
        </w:tc>
        <w:tc>
          <w:tcPr>
            <w:tcW w:w="275" w:type="pct"/>
          </w:tcPr>
          <w:p w14:paraId="4596E166" w14:textId="77777777" w:rsidR="00396B44" w:rsidRPr="001403DE" w:rsidRDefault="00396B44" w:rsidP="005A7BEF">
            <w:pPr>
              <w:rPr>
                <w:rFonts w:ascii="Arial" w:hAnsi="Arial" w:cs="Arial"/>
                <w:b/>
                <w:sz w:val="20"/>
                <w:szCs w:val="20"/>
              </w:rPr>
            </w:pPr>
          </w:p>
        </w:tc>
        <w:tc>
          <w:tcPr>
            <w:tcW w:w="244" w:type="pct"/>
          </w:tcPr>
          <w:p w14:paraId="4851E0CB" w14:textId="77777777" w:rsidR="00396B44" w:rsidRPr="001403DE" w:rsidRDefault="00396B44" w:rsidP="005A7BEF">
            <w:pPr>
              <w:rPr>
                <w:rFonts w:ascii="Arial" w:hAnsi="Arial" w:cs="Arial"/>
                <w:b/>
                <w:sz w:val="20"/>
                <w:szCs w:val="20"/>
              </w:rPr>
            </w:pPr>
          </w:p>
        </w:tc>
        <w:tc>
          <w:tcPr>
            <w:tcW w:w="274" w:type="pct"/>
          </w:tcPr>
          <w:p w14:paraId="0829A451" w14:textId="77777777" w:rsidR="00396B44" w:rsidRPr="001403DE" w:rsidRDefault="00396B44" w:rsidP="005A7BEF">
            <w:pPr>
              <w:rPr>
                <w:rFonts w:ascii="Arial" w:hAnsi="Arial" w:cs="Arial"/>
                <w:b/>
                <w:sz w:val="20"/>
                <w:szCs w:val="20"/>
              </w:rPr>
            </w:pPr>
          </w:p>
        </w:tc>
        <w:tc>
          <w:tcPr>
            <w:tcW w:w="244" w:type="pct"/>
          </w:tcPr>
          <w:p w14:paraId="40915F5D" w14:textId="77777777" w:rsidR="00396B44" w:rsidRPr="001403DE" w:rsidRDefault="00396B44" w:rsidP="005A7BEF">
            <w:pPr>
              <w:rPr>
                <w:rFonts w:ascii="Arial" w:hAnsi="Arial" w:cs="Arial"/>
                <w:b/>
                <w:sz w:val="20"/>
                <w:szCs w:val="20"/>
              </w:rPr>
            </w:pPr>
          </w:p>
        </w:tc>
        <w:tc>
          <w:tcPr>
            <w:tcW w:w="213" w:type="pct"/>
          </w:tcPr>
          <w:p w14:paraId="24044582" w14:textId="77777777" w:rsidR="00396B44" w:rsidRPr="001403DE" w:rsidRDefault="00396B44" w:rsidP="005A7BEF">
            <w:pPr>
              <w:rPr>
                <w:rFonts w:ascii="Arial" w:hAnsi="Arial" w:cs="Arial"/>
                <w:b/>
                <w:sz w:val="20"/>
                <w:szCs w:val="20"/>
              </w:rPr>
            </w:pPr>
          </w:p>
        </w:tc>
        <w:tc>
          <w:tcPr>
            <w:tcW w:w="244" w:type="pct"/>
          </w:tcPr>
          <w:p w14:paraId="52EB5415" w14:textId="77777777" w:rsidR="00396B44" w:rsidRPr="001403DE" w:rsidRDefault="00396B44" w:rsidP="005A7BEF">
            <w:pPr>
              <w:rPr>
                <w:rFonts w:ascii="Arial" w:hAnsi="Arial" w:cs="Arial"/>
                <w:b/>
                <w:sz w:val="20"/>
                <w:szCs w:val="20"/>
              </w:rPr>
            </w:pPr>
          </w:p>
        </w:tc>
        <w:tc>
          <w:tcPr>
            <w:tcW w:w="214" w:type="pct"/>
          </w:tcPr>
          <w:p w14:paraId="29058AE3" w14:textId="77777777" w:rsidR="00396B44" w:rsidRPr="001403DE" w:rsidRDefault="00396B44" w:rsidP="005A7BEF">
            <w:pPr>
              <w:rPr>
                <w:rFonts w:ascii="Arial" w:hAnsi="Arial" w:cs="Arial"/>
                <w:b/>
                <w:sz w:val="20"/>
                <w:szCs w:val="20"/>
              </w:rPr>
            </w:pPr>
          </w:p>
        </w:tc>
        <w:tc>
          <w:tcPr>
            <w:tcW w:w="233" w:type="pct"/>
          </w:tcPr>
          <w:p w14:paraId="54ADF776" w14:textId="77777777" w:rsidR="00396B44" w:rsidRPr="005A7BEF" w:rsidRDefault="00396B44" w:rsidP="005A7BEF">
            <w:pPr>
              <w:rPr>
                <w:rFonts w:ascii="Arial" w:hAnsi="Arial" w:cs="Arial"/>
                <w:b/>
                <w:sz w:val="16"/>
                <w:szCs w:val="16"/>
              </w:rPr>
            </w:pPr>
          </w:p>
        </w:tc>
      </w:tr>
      <w:tr w:rsidR="00E76387" w:rsidRPr="005A7BEF" w14:paraId="14512535" w14:textId="77777777" w:rsidTr="0049699E">
        <w:trPr>
          <w:trHeight w:val="323"/>
        </w:trPr>
        <w:tc>
          <w:tcPr>
            <w:tcW w:w="2538" w:type="pct"/>
          </w:tcPr>
          <w:p w14:paraId="34699105" w14:textId="3FB88F8B" w:rsidR="00396B44" w:rsidRPr="001403DE" w:rsidRDefault="002563F3" w:rsidP="005A7BEF">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21. </w:t>
            </w:r>
            <w:r w:rsidR="00396B44" w:rsidRPr="001403DE">
              <w:rPr>
                <w:rFonts w:ascii="Arial" w:hAnsi="Arial" w:cs="Arial"/>
                <w:b/>
                <w:sz w:val="20"/>
                <w:szCs w:val="20"/>
              </w:rPr>
              <w:t xml:space="preserve">Is </w:t>
            </w:r>
            <w:r w:rsidR="002E2167">
              <w:rPr>
                <w:rFonts w:ascii="Arial" w:hAnsi="Arial" w:cs="Arial"/>
                <w:b/>
                <w:sz w:val="20"/>
                <w:szCs w:val="20"/>
              </w:rPr>
              <w:t>[</w:t>
            </w:r>
            <w:r w:rsidR="00396B44" w:rsidRPr="001403DE">
              <w:rPr>
                <w:rFonts w:ascii="Arial" w:hAnsi="Arial" w:cs="Arial"/>
                <w:b/>
                <w:sz w:val="20"/>
                <w:szCs w:val="20"/>
              </w:rPr>
              <w:t>Name</w:t>
            </w:r>
            <w:r w:rsidR="002E2167">
              <w:rPr>
                <w:rFonts w:ascii="Arial" w:hAnsi="Arial" w:cs="Arial"/>
                <w:b/>
                <w:sz w:val="20"/>
                <w:szCs w:val="20"/>
              </w:rPr>
              <w:t>]</w:t>
            </w:r>
            <w:r w:rsidR="00396B44" w:rsidRPr="001403DE">
              <w:rPr>
                <w:rFonts w:ascii="Arial" w:hAnsi="Arial" w:cs="Arial"/>
                <w:b/>
                <w:sz w:val="20"/>
                <w:szCs w:val="20"/>
              </w:rPr>
              <w:t xml:space="preserve"> entitled to free or subsidized medical care in this job?                                                                                        1. Yes          5. No</w:t>
            </w:r>
          </w:p>
        </w:tc>
        <w:tc>
          <w:tcPr>
            <w:tcW w:w="246" w:type="pct"/>
          </w:tcPr>
          <w:p w14:paraId="50ED3532" w14:textId="77777777" w:rsidR="00396B44" w:rsidRPr="001403DE" w:rsidRDefault="00396B44" w:rsidP="005A7BEF">
            <w:pPr>
              <w:rPr>
                <w:rFonts w:ascii="Arial" w:hAnsi="Arial" w:cs="Arial"/>
                <w:b/>
                <w:sz w:val="20"/>
                <w:szCs w:val="20"/>
              </w:rPr>
            </w:pPr>
          </w:p>
        </w:tc>
        <w:tc>
          <w:tcPr>
            <w:tcW w:w="275" w:type="pct"/>
          </w:tcPr>
          <w:p w14:paraId="371EAAD6" w14:textId="77777777" w:rsidR="00396B44" w:rsidRPr="001403DE" w:rsidRDefault="00396B44" w:rsidP="005A7BEF">
            <w:pPr>
              <w:rPr>
                <w:rFonts w:ascii="Arial" w:hAnsi="Arial" w:cs="Arial"/>
                <w:b/>
                <w:sz w:val="20"/>
                <w:szCs w:val="20"/>
              </w:rPr>
            </w:pPr>
          </w:p>
        </w:tc>
        <w:tc>
          <w:tcPr>
            <w:tcW w:w="275" w:type="pct"/>
          </w:tcPr>
          <w:p w14:paraId="2E8CAE42" w14:textId="77777777" w:rsidR="00396B44" w:rsidRPr="001403DE" w:rsidRDefault="00396B44" w:rsidP="005A7BEF">
            <w:pPr>
              <w:rPr>
                <w:rFonts w:ascii="Arial" w:hAnsi="Arial" w:cs="Arial"/>
                <w:b/>
                <w:sz w:val="20"/>
                <w:szCs w:val="20"/>
              </w:rPr>
            </w:pPr>
          </w:p>
        </w:tc>
        <w:tc>
          <w:tcPr>
            <w:tcW w:w="244" w:type="pct"/>
          </w:tcPr>
          <w:p w14:paraId="6605DDA3" w14:textId="77777777" w:rsidR="00396B44" w:rsidRPr="001403DE" w:rsidRDefault="00396B44" w:rsidP="005A7BEF">
            <w:pPr>
              <w:rPr>
                <w:rFonts w:ascii="Arial" w:hAnsi="Arial" w:cs="Arial"/>
                <w:b/>
                <w:sz w:val="20"/>
                <w:szCs w:val="20"/>
              </w:rPr>
            </w:pPr>
          </w:p>
        </w:tc>
        <w:tc>
          <w:tcPr>
            <w:tcW w:w="274" w:type="pct"/>
          </w:tcPr>
          <w:p w14:paraId="0A1490E2" w14:textId="77777777" w:rsidR="00396B44" w:rsidRPr="001403DE" w:rsidRDefault="00396B44" w:rsidP="005A7BEF">
            <w:pPr>
              <w:rPr>
                <w:rFonts w:ascii="Arial" w:hAnsi="Arial" w:cs="Arial"/>
                <w:b/>
                <w:sz w:val="20"/>
                <w:szCs w:val="20"/>
              </w:rPr>
            </w:pPr>
          </w:p>
        </w:tc>
        <w:tc>
          <w:tcPr>
            <w:tcW w:w="244" w:type="pct"/>
          </w:tcPr>
          <w:p w14:paraId="5206D956" w14:textId="77777777" w:rsidR="00396B44" w:rsidRPr="001403DE" w:rsidRDefault="00396B44" w:rsidP="005A7BEF">
            <w:pPr>
              <w:rPr>
                <w:rFonts w:ascii="Arial" w:hAnsi="Arial" w:cs="Arial"/>
                <w:b/>
                <w:sz w:val="20"/>
                <w:szCs w:val="20"/>
              </w:rPr>
            </w:pPr>
          </w:p>
        </w:tc>
        <w:tc>
          <w:tcPr>
            <w:tcW w:w="213" w:type="pct"/>
          </w:tcPr>
          <w:p w14:paraId="6BCC8AA9" w14:textId="77777777" w:rsidR="00396B44" w:rsidRPr="001403DE" w:rsidRDefault="00396B44" w:rsidP="005A7BEF">
            <w:pPr>
              <w:rPr>
                <w:rFonts w:ascii="Arial" w:hAnsi="Arial" w:cs="Arial"/>
                <w:b/>
                <w:sz w:val="20"/>
                <w:szCs w:val="20"/>
              </w:rPr>
            </w:pPr>
          </w:p>
        </w:tc>
        <w:tc>
          <w:tcPr>
            <w:tcW w:w="244" w:type="pct"/>
          </w:tcPr>
          <w:p w14:paraId="20F06E1B" w14:textId="77777777" w:rsidR="00396B44" w:rsidRPr="001403DE" w:rsidRDefault="00396B44" w:rsidP="005A7BEF">
            <w:pPr>
              <w:rPr>
                <w:rFonts w:ascii="Arial" w:hAnsi="Arial" w:cs="Arial"/>
                <w:b/>
                <w:sz w:val="20"/>
                <w:szCs w:val="20"/>
              </w:rPr>
            </w:pPr>
          </w:p>
        </w:tc>
        <w:tc>
          <w:tcPr>
            <w:tcW w:w="214" w:type="pct"/>
          </w:tcPr>
          <w:p w14:paraId="42BCCD43" w14:textId="77777777" w:rsidR="00396B44" w:rsidRPr="001403DE" w:rsidRDefault="00396B44" w:rsidP="005A7BEF">
            <w:pPr>
              <w:rPr>
                <w:rFonts w:ascii="Arial" w:hAnsi="Arial" w:cs="Arial"/>
                <w:b/>
                <w:sz w:val="20"/>
                <w:szCs w:val="20"/>
              </w:rPr>
            </w:pPr>
          </w:p>
        </w:tc>
        <w:tc>
          <w:tcPr>
            <w:tcW w:w="233" w:type="pct"/>
          </w:tcPr>
          <w:p w14:paraId="601B59CE" w14:textId="77777777" w:rsidR="00396B44" w:rsidRPr="005A7BEF" w:rsidRDefault="00396B44" w:rsidP="005A7BEF">
            <w:pPr>
              <w:rPr>
                <w:rFonts w:ascii="Arial" w:hAnsi="Arial" w:cs="Arial"/>
                <w:b/>
                <w:sz w:val="16"/>
                <w:szCs w:val="16"/>
              </w:rPr>
            </w:pPr>
          </w:p>
        </w:tc>
      </w:tr>
      <w:tr w:rsidR="00E76387" w:rsidRPr="005A7BEF" w14:paraId="67ACF906" w14:textId="77777777" w:rsidTr="0049699E">
        <w:trPr>
          <w:trHeight w:val="323"/>
        </w:trPr>
        <w:tc>
          <w:tcPr>
            <w:tcW w:w="2538" w:type="pct"/>
          </w:tcPr>
          <w:p w14:paraId="080D0EEA" w14:textId="2667AA7A" w:rsidR="00396B44" w:rsidRPr="001403DE" w:rsidRDefault="002563F3" w:rsidP="005A7BEF">
            <w:pPr>
              <w:rPr>
                <w:rFonts w:ascii="Arial" w:hAnsi="Arial" w:cs="Arial"/>
                <w:b/>
                <w:bCs/>
                <w:sz w:val="20"/>
                <w:szCs w:val="20"/>
              </w:rPr>
            </w:pPr>
            <w:r w:rsidRPr="001403DE">
              <w:rPr>
                <w:rFonts w:ascii="Arial" w:hAnsi="Arial" w:cs="Arial"/>
                <w:b/>
                <w:bCs/>
                <w:sz w:val="20"/>
                <w:szCs w:val="20"/>
              </w:rPr>
              <w:t>Q</w:t>
            </w:r>
            <w:r w:rsidR="00396B44" w:rsidRPr="001403DE">
              <w:rPr>
                <w:rFonts w:ascii="Arial" w:hAnsi="Arial" w:cs="Arial"/>
                <w:b/>
                <w:bCs/>
                <w:sz w:val="20"/>
                <w:szCs w:val="20"/>
              </w:rPr>
              <w:t>21</w:t>
            </w:r>
            <w:r w:rsidRPr="001403DE">
              <w:rPr>
                <w:rFonts w:ascii="Arial" w:hAnsi="Arial" w:cs="Arial"/>
                <w:b/>
                <w:bCs/>
                <w:sz w:val="20"/>
                <w:szCs w:val="20"/>
              </w:rPr>
              <w:t>a</w:t>
            </w:r>
            <w:r w:rsidR="00396B44" w:rsidRPr="001403DE">
              <w:rPr>
                <w:rFonts w:ascii="Arial" w:hAnsi="Arial" w:cs="Arial"/>
                <w:b/>
                <w:bCs/>
                <w:sz w:val="20"/>
                <w:szCs w:val="20"/>
              </w:rPr>
              <w:t xml:space="preserve">. Is </w:t>
            </w:r>
            <w:r w:rsidR="002E2167">
              <w:rPr>
                <w:rFonts w:ascii="Arial" w:hAnsi="Arial" w:cs="Arial"/>
                <w:b/>
                <w:bCs/>
                <w:sz w:val="20"/>
                <w:szCs w:val="20"/>
              </w:rPr>
              <w:t>[</w:t>
            </w:r>
            <w:r w:rsidR="00396B44" w:rsidRPr="001403DE">
              <w:rPr>
                <w:rFonts w:ascii="Arial" w:hAnsi="Arial" w:cs="Arial"/>
                <w:b/>
                <w:bCs/>
                <w:sz w:val="20"/>
                <w:szCs w:val="20"/>
              </w:rPr>
              <w:t>Name</w:t>
            </w:r>
            <w:r w:rsidR="002E2167">
              <w:rPr>
                <w:rFonts w:ascii="Arial" w:hAnsi="Arial" w:cs="Arial"/>
                <w:b/>
                <w:bCs/>
                <w:sz w:val="20"/>
                <w:szCs w:val="20"/>
              </w:rPr>
              <w:t>]</w:t>
            </w:r>
            <w:r w:rsidR="00396B44" w:rsidRPr="001403DE">
              <w:rPr>
                <w:rFonts w:ascii="Arial" w:hAnsi="Arial" w:cs="Arial"/>
                <w:b/>
                <w:bCs/>
                <w:sz w:val="20"/>
                <w:szCs w:val="20"/>
              </w:rPr>
              <w:t xml:space="preserve"> entitled to any other social security benefit on the job?                                         </w:t>
            </w:r>
            <w:r w:rsidR="00396B44" w:rsidRPr="001403DE">
              <w:rPr>
                <w:rFonts w:ascii="Arial" w:hAnsi="Arial" w:cs="Arial"/>
                <w:sz w:val="20"/>
                <w:szCs w:val="20"/>
              </w:rPr>
              <w:t>1. Yes          5. No</w:t>
            </w:r>
          </w:p>
        </w:tc>
        <w:tc>
          <w:tcPr>
            <w:tcW w:w="246" w:type="pct"/>
          </w:tcPr>
          <w:p w14:paraId="7801E45F" w14:textId="77777777" w:rsidR="00396B44" w:rsidRPr="001403DE" w:rsidRDefault="00396B44" w:rsidP="005A7BEF">
            <w:pPr>
              <w:rPr>
                <w:rFonts w:ascii="Arial" w:hAnsi="Arial" w:cs="Arial"/>
                <w:b/>
                <w:sz w:val="20"/>
                <w:szCs w:val="20"/>
              </w:rPr>
            </w:pPr>
          </w:p>
        </w:tc>
        <w:tc>
          <w:tcPr>
            <w:tcW w:w="275" w:type="pct"/>
          </w:tcPr>
          <w:p w14:paraId="7BA307A5" w14:textId="77777777" w:rsidR="00396B44" w:rsidRPr="001403DE" w:rsidRDefault="00396B44" w:rsidP="005A7BEF">
            <w:pPr>
              <w:rPr>
                <w:rFonts w:ascii="Arial" w:hAnsi="Arial" w:cs="Arial"/>
                <w:b/>
                <w:sz w:val="20"/>
                <w:szCs w:val="20"/>
              </w:rPr>
            </w:pPr>
          </w:p>
        </w:tc>
        <w:tc>
          <w:tcPr>
            <w:tcW w:w="275" w:type="pct"/>
          </w:tcPr>
          <w:p w14:paraId="38693DF4" w14:textId="77777777" w:rsidR="00396B44" w:rsidRPr="001403DE" w:rsidRDefault="00396B44" w:rsidP="005A7BEF">
            <w:pPr>
              <w:rPr>
                <w:rFonts w:ascii="Arial" w:hAnsi="Arial" w:cs="Arial"/>
                <w:b/>
                <w:sz w:val="20"/>
                <w:szCs w:val="20"/>
              </w:rPr>
            </w:pPr>
          </w:p>
        </w:tc>
        <w:tc>
          <w:tcPr>
            <w:tcW w:w="244" w:type="pct"/>
          </w:tcPr>
          <w:p w14:paraId="387A7A9B" w14:textId="77777777" w:rsidR="00396B44" w:rsidRPr="001403DE" w:rsidRDefault="00396B44" w:rsidP="005A7BEF">
            <w:pPr>
              <w:rPr>
                <w:rFonts w:ascii="Arial" w:hAnsi="Arial" w:cs="Arial"/>
                <w:b/>
                <w:sz w:val="20"/>
                <w:szCs w:val="20"/>
              </w:rPr>
            </w:pPr>
          </w:p>
        </w:tc>
        <w:tc>
          <w:tcPr>
            <w:tcW w:w="274" w:type="pct"/>
          </w:tcPr>
          <w:p w14:paraId="4DBE524B" w14:textId="77777777" w:rsidR="00396B44" w:rsidRPr="001403DE" w:rsidRDefault="00396B44" w:rsidP="005A7BEF">
            <w:pPr>
              <w:rPr>
                <w:rFonts w:ascii="Arial" w:hAnsi="Arial" w:cs="Arial"/>
                <w:b/>
                <w:sz w:val="20"/>
                <w:szCs w:val="20"/>
              </w:rPr>
            </w:pPr>
          </w:p>
        </w:tc>
        <w:tc>
          <w:tcPr>
            <w:tcW w:w="244" w:type="pct"/>
          </w:tcPr>
          <w:p w14:paraId="1967D3C0" w14:textId="77777777" w:rsidR="00396B44" w:rsidRPr="001403DE" w:rsidRDefault="00396B44" w:rsidP="005A7BEF">
            <w:pPr>
              <w:rPr>
                <w:rFonts w:ascii="Arial" w:hAnsi="Arial" w:cs="Arial"/>
                <w:b/>
                <w:sz w:val="20"/>
                <w:szCs w:val="20"/>
              </w:rPr>
            </w:pPr>
          </w:p>
        </w:tc>
        <w:tc>
          <w:tcPr>
            <w:tcW w:w="213" w:type="pct"/>
          </w:tcPr>
          <w:p w14:paraId="3F3331AF" w14:textId="77777777" w:rsidR="00396B44" w:rsidRPr="001403DE" w:rsidRDefault="00396B44" w:rsidP="005A7BEF">
            <w:pPr>
              <w:rPr>
                <w:rFonts w:ascii="Arial" w:hAnsi="Arial" w:cs="Arial"/>
                <w:b/>
                <w:sz w:val="20"/>
                <w:szCs w:val="20"/>
              </w:rPr>
            </w:pPr>
          </w:p>
        </w:tc>
        <w:tc>
          <w:tcPr>
            <w:tcW w:w="244" w:type="pct"/>
          </w:tcPr>
          <w:p w14:paraId="2A05E49C" w14:textId="77777777" w:rsidR="00396B44" w:rsidRPr="001403DE" w:rsidRDefault="00396B44" w:rsidP="005A7BEF">
            <w:pPr>
              <w:rPr>
                <w:rFonts w:ascii="Arial" w:hAnsi="Arial" w:cs="Arial"/>
                <w:b/>
                <w:sz w:val="20"/>
                <w:szCs w:val="20"/>
              </w:rPr>
            </w:pPr>
          </w:p>
        </w:tc>
        <w:tc>
          <w:tcPr>
            <w:tcW w:w="214" w:type="pct"/>
          </w:tcPr>
          <w:p w14:paraId="3F200CF0" w14:textId="77777777" w:rsidR="00396B44" w:rsidRPr="001403DE" w:rsidRDefault="00396B44" w:rsidP="005A7BEF">
            <w:pPr>
              <w:rPr>
                <w:rFonts w:ascii="Arial" w:hAnsi="Arial" w:cs="Arial"/>
                <w:b/>
                <w:sz w:val="20"/>
                <w:szCs w:val="20"/>
              </w:rPr>
            </w:pPr>
          </w:p>
        </w:tc>
        <w:tc>
          <w:tcPr>
            <w:tcW w:w="233" w:type="pct"/>
          </w:tcPr>
          <w:p w14:paraId="4B9D2BFA" w14:textId="77777777" w:rsidR="00396B44" w:rsidRPr="005A7BEF" w:rsidRDefault="00396B44" w:rsidP="005A7BEF">
            <w:pPr>
              <w:rPr>
                <w:rFonts w:ascii="Arial" w:hAnsi="Arial" w:cs="Arial"/>
                <w:b/>
                <w:sz w:val="16"/>
                <w:szCs w:val="16"/>
              </w:rPr>
            </w:pPr>
          </w:p>
        </w:tc>
      </w:tr>
      <w:tr w:rsidR="00E76387" w:rsidRPr="005A7BEF" w14:paraId="0FF030FB" w14:textId="77777777" w:rsidTr="0049699E">
        <w:trPr>
          <w:trHeight w:val="607"/>
        </w:trPr>
        <w:tc>
          <w:tcPr>
            <w:tcW w:w="2538" w:type="pct"/>
          </w:tcPr>
          <w:p w14:paraId="1EECED9C" w14:textId="1A072E10" w:rsidR="002E2167" w:rsidRDefault="002563F3" w:rsidP="005A7BEF">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22. </w:t>
            </w:r>
            <w:r w:rsidR="00396B44" w:rsidRPr="001403DE">
              <w:rPr>
                <w:rFonts w:ascii="Arial" w:hAnsi="Arial" w:cs="Arial"/>
                <w:b/>
                <w:sz w:val="20"/>
                <w:szCs w:val="20"/>
              </w:rPr>
              <w:t xml:space="preserve">Where does </w:t>
            </w:r>
            <w:r w:rsidR="002E2167">
              <w:rPr>
                <w:rFonts w:ascii="Arial" w:hAnsi="Arial" w:cs="Arial"/>
                <w:b/>
                <w:sz w:val="20"/>
                <w:szCs w:val="20"/>
              </w:rPr>
              <w:t>[</w:t>
            </w:r>
            <w:r w:rsidR="00396B44" w:rsidRPr="001403DE">
              <w:rPr>
                <w:rFonts w:ascii="Arial" w:hAnsi="Arial" w:cs="Arial"/>
                <w:b/>
                <w:sz w:val="20"/>
                <w:szCs w:val="20"/>
              </w:rPr>
              <w:t>Name</w:t>
            </w:r>
            <w:r w:rsidR="002E2167">
              <w:rPr>
                <w:rFonts w:ascii="Arial" w:hAnsi="Arial" w:cs="Arial"/>
                <w:b/>
                <w:sz w:val="20"/>
                <w:szCs w:val="20"/>
              </w:rPr>
              <w:t>]</w:t>
            </w:r>
            <w:r w:rsidR="00396B44" w:rsidRPr="001403DE">
              <w:rPr>
                <w:rFonts w:ascii="Arial" w:hAnsi="Arial" w:cs="Arial"/>
                <w:b/>
                <w:sz w:val="20"/>
                <w:szCs w:val="20"/>
              </w:rPr>
              <w:t xml:space="preserve"> usually do his/her work?                  </w:t>
            </w:r>
          </w:p>
          <w:p w14:paraId="36FA084A" w14:textId="207ECB18" w:rsidR="002E2167" w:rsidRPr="001403DE" w:rsidRDefault="00396B44" w:rsidP="005A7BEF">
            <w:pPr>
              <w:rPr>
                <w:rFonts w:ascii="Arial" w:hAnsi="Arial" w:cs="Arial"/>
                <w:sz w:val="20"/>
                <w:szCs w:val="20"/>
              </w:rPr>
            </w:pPr>
            <w:r w:rsidRPr="001403DE">
              <w:rPr>
                <w:rFonts w:ascii="Arial" w:hAnsi="Arial" w:cs="Arial"/>
                <w:sz w:val="20"/>
                <w:szCs w:val="20"/>
              </w:rPr>
              <w:t xml:space="preserve"> 1. Office              2. Home             3. Factor</w:t>
            </w:r>
            <w:r w:rsidR="001C34E9" w:rsidRPr="001403DE">
              <w:rPr>
                <w:rFonts w:ascii="Arial" w:hAnsi="Arial" w:cs="Arial"/>
                <w:sz w:val="20"/>
                <w:szCs w:val="20"/>
              </w:rPr>
              <w:t>y</w:t>
            </w:r>
            <w:r w:rsidRPr="001403DE">
              <w:rPr>
                <w:rFonts w:ascii="Arial" w:hAnsi="Arial" w:cs="Arial"/>
                <w:sz w:val="20"/>
                <w:szCs w:val="20"/>
              </w:rPr>
              <w:t xml:space="preserve">             4. Workshop            </w:t>
            </w:r>
          </w:p>
          <w:p w14:paraId="4D0D039A" w14:textId="77777777" w:rsidR="002E2167" w:rsidRPr="001403DE" w:rsidRDefault="00396B44" w:rsidP="005A7BEF">
            <w:pPr>
              <w:rPr>
                <w:rFonts w:ascii="Arial" w:hAnsi="Arial" w:cs="Arial"/>
                <w:sz w:val="20"/>
                <w:szCs w:val="20"/>
              </w:rPr>
            </w:pPr>
            <w:r w:rsidRPr="001403DE">
              <w:rPr>
                <w:rFonts w:ascii="Arial" w:hAnsi="Arial" w:cs="Arial"/>
                <w:sz w:val="20"/>
                <w:szCs w:val="20"/>
              </w:rPr>
              <w:t xml:space="preserve">5. Own land/farm     6. Other land/farm    7. River/Ocean               </w:t>
            </w:r>
          </w:p>
          <w:p w14:paraId="04742CA1" w14:textId="77777777" w:rsidR="002E2167" w:rsidRPr="001403DE" w:rsidRDefault="00396B44" w:rsidP="005A7BEF">
            <w:pPr>
              <w:rPr>
                <w:rFonts w:ascii="Arial" w:hAnsi="Arial" w:cs="Arial"/>
                <w:sz w:val="20"/>
                <w:szCs w:val="20"/>
              </w:rPr>
            </w:pPr>
            <w:r w:rsidRPr="001403DE">
              <w:rPr>
                <w:rFonts w:ascii="Arial" w:hAnsi="Arial" w:cs="Arial"/>
                <w:sz w:val="20"/>
                <w:szCs w:val="20"/>
              </w:rPr>
              <w:t xml:space="preserve"> 8. Hotel/Restaurant                   9. Store/shop/tableshop                </w:t>
            </w:r>
          </w:p>
          <w:p w14:paraId="71DA47E6" w14:textId="749659C3" w:rsidR="00396B44" w:rsidRPr="001403DE" w:rsidRDefault="00396B44">
            <w:pPr>
              <w:rPr>
                <w:rFonts w:ascii="Arial" w:hAnsi="Arial" w:cs="Arial"/>
                <w:b/>
                <w:sz w:val="20"/>
                <w:szCs w:val="20"/>
              </w:rPr>
            </w:pPr>
            <w:r w:rsidRPr="001403DE">
              <w:rPr>
                <w:rFonts w:ascii="Arial" w:hAnsi="Arial" w:cs="Arial"/>
                <w:sz w:val="20"/>
                <w:szCs w:val="20"/>
              </w:rPr>
              <w:t xml:space="preserve">  10. Street at a fixed location          </w:t>
            </w:r>
            <w:r w:rsidR="002E2167" w:rsidRPr="001403DE">
              <w:rPr>
                <w:rFonts w:ascii="Arial" w:hAnsi="Arial" w:cs="Arial"/>
                <w:sz w:val="20"/>
                <w:szCs w:val="20"/>
              </w:rPr>
              <w:t xml:space="preserve">   </w:t>
            </w:r>
            <w:r w:rsidRPr="001403DE">
              <w:rPr>
                <w:rFonts w:ascii="Arial" w:hAnsi="Arial" w:cs="Arial"/>
                <w:sz w:val="20"/>
                <w:szCs w:val="20"/>
              </w:rPr>
              <w:t xml:space="preserve">  11. Street not at a fixed location      12. Lorry Park      13. Somebody’s home or veranda      14. School                     15. Hospital/Clinic         </w:t>
            </w:r>
          </w:p>
        </w:tc>
        <w:tc>
          <w:tcPr>
            <w:tcW w:w="246" w:type="pct"/>
          </w:tcPr>
          <w:p w14:paraId="5E0531E6" w14:textId="77777777" w:rsidR="00396B44" w:rsidRPr="001403DE" w:rsidRDefault="00396B44" w:rsidP="005A7BEF">
            <w:pPr>
              <w:rPr>
                <w:rFonts w:ascii="Arial" w:hAnsi="Arial" w:cs="Arial"/>
                <w:b/>
                <w:sz w:val="20"/>
                <w:szCs w:val="20"/>
              </w:rPr>
            </w:pPr>
          </w:p>
        </w:tc>
        <w:tc>
          <w:tcPr>
            <w:tcW w:w="275" w:type="pct"/>
          </w:tcPr>
          <w:p w14:paraId="08581B66" w14:textId="77777777" w:rsidR="00396B44" w:rsidRPr="001403DE" w:rsidRDefault="00396B44" w:rsidP="005A7BEF">
            <w:pPr>
              <w:rPr>
                <w:rFonts w:ascii="Arial" w:hAnsi="Arial" w:cs="Arial"/>
                <w:b/>
                <w:sz w:val="20"/>
                <w:szCs w:val="20"/>
              </w:rPr>
            </w:pPr>
          </w:p>
        </w:tc>
        <w:tc>
          <w:tcPr>
            <w:tcW w:w="275" w:type="pct"/>
          </w:tcPr>
          <w:p w14:paraId="371FDF8A" w14:textId="77777777" w:rsidR="00396B44" w:rsidRPr="001403DE" w:rsidRDefault="00396B44" w:rsidP="005A7BEF">
            <w:pPr>
              <w:rPr>
                <w:rFonts w:ascii="Arial" w:hAnsi="Arial" w:cs="Arial"/>
                <w:b/>
                <w:sz w:val="20"/>
                <w:szCs w:val="20"/>
              </w:rPr>
            </w:pPr>
          </w:p>
        </w:tc>
        <w:tc>
          <w:tcPr>
            <w:tcW w:w="244" w:type="pct"/>
          </w:tcPr>
          <w:p w14:paraId="5CCF6F8C" w14:textId="77777777" w:rsidR="00396B44" w:rsidRPr="001403DE" w:rsidRDefault="00396B44" w:rsidP="005A7BEF">
            <w:pPr>
              <w:rPr>
                <w:rFonts w:ascii="Arial" w:hAnsi="Arial" w:cs="Arial"/>
                <w:b/>
                <w:sz w:val="20"/>
                <w:szCs w:val="20"/>
              </w:rPr>
            </w:pPr>
          </w:p>
        </w:tc>
        <w:tc>
          <w:tcPr>
            <w:tcW w:w="274" w:type="pct"/>
          </w:tcPr>
          <w:p w14:paraId="1CF73377" w14:textId="77777777" w:rsidR="00396B44" w:rsidRPr="001403DE" w:rsidRDefault="00396B44" w:rsidP="005A7BEF">
            <w:pPr>
              <w:rPr>
                <w:rFonts w:ascii="Arial" w:hAnsi="Arial" w:cs="Arial"/>
                <w:b/>
                <w:sz w:val="20"/>
                <w:szCs w:val="20"/>
              </w:rPr>
            </w:pPr>
          </w:p>
        </w:tc>
        <w:tc>
          <w:tcPr>
            <w:tcW w:w="244" w:type="pct"/>
          </w:tcPr>
          <w:p w14:paraId="527E1B65" w14:textId="77777777" w:rsidR="00396B44" w:rsidRPr="001403DE" w:rsidRDefault="00396B44" w:rsidP="005A7BEF">
            <w:pPr>
              <w:rPr>
                <w:rFonts w:ascii="Arial" w:hAnsi="Arial" w:cs="Arial"/>
                <w:b/>
                <w:sz w:val="20"/>
                <w:szCs w:val="20"/>
              </w:rPr>
            </w:pPr>
          </w:p>
        </w:tc>
        <w:tc>
          <w:tcPr>
            <w:tcW w:w="213" w:type="pct"/>
          </w:tcPr>
          <w:p w14:paraId="4AEDD040" w14:textId="77777777" w:rsidR="00396B44" w:rsidRPr="001403DE" w:rsidRDefault="00396B44" w:rsidP="005A7BEF">
            <w:pPr>
              <w:rPr>
                <w:rFonts w:ascii="Arial" w:hAnsi="Arial" w:cs="Arial"/>
                <w:b/>
                <w:sz w:val="20"/>
                <w:szCs w:val="20"/>
              </w:rPr>
            </w:pPr>
          </w:p>
        </w:tc>
        <w:tc>
          <w:tcPr>
            <w:tcW w:w="244" w:type="pct"/>
          </w:tcPr>
          <w:p w14:paraId="205B09EF" w14:textId="77777777" w:rsidR="00396B44" w:rsidRPr="001403DE" w:rsidRDefault="00396B44" w:rsidP="005A7BEF">
            <w:pPr>
              <w:rPr>
                <w:rFonts w:ascii="Arial" w:hAnsi="Arial" w:cs="Arial"/>
                <w:b/>
                <w:sz w:val="20"/>
                <w:szCs w:val="20"/>
              </w:rPr>
            </w:pPr>
          </w:p>
        </w:tc>
        <w:tc>
          <w:tcPr>
            <w:tcW w:w="214" w:type="pct"/>
          </w:tcPr>
          <w:p w14:paraId="5F98D1C4" w14:textId="77777777" w:rsidR="00396B44" w:rsidRPr="001403DE" w:rsidRDefault="00396B44" w:rsidP="005A7BEF">
            <w:pPr>
              <w:rPr>
                <w:rFonts w:ascii="Arial" w:hAnsi="Arial" w:cs="Arial"/>
                <w:b/>
                <w:sz w:val="20"/>
                <w:szCs w:val="20"/>
              </w:rPr>
            </w:pPr>
          </w:p>
        </w:tc>
        <w:tc>
          <w:tcPr>
            <w:tcW w:w="233" w:type="pct"/>
          </w:tcPr>
          <w:p w14:paraId="04B43209" w14:textId="77777777" w:rsidR="00396B44" w:rsidRPr="005A7BEF" w:rsidRDefault="00396B44" w:rsidP="005A7BEF">
            <w:pPr>
              <w:rPr>
                <w:rFonts w:ascii="Arial" w:hAnsi="Arial" w:cs="Arial"/>
                <w:b/>
                <w:sz w:val="16"/>
                <w:szCs w:val="16"/>
              </w:rPr>
            </w:pPr>
          </w:p>
        </w:tc>
      </w:tr>
      <w:tr w:rsidR="00E76387" w:rsidRPr="005A7BEF" w14:paraId="45982A4E" w14:textId="77777777" w:rsidTr="0049699E">
        <w:trPr>
          <w:trHeight w:val="332"/>
        </w:trPr>
        <w:tc>
          <w:tcPr>
            <w:tcW w:w="2538" w:type="pct"/>
          </w:tcPr>
          <w:p w14:paraId="0C93B905" w14:textId="6636E496" w:rsidR="00396B44" w:rsidRPr="001403DE" w:rsidRDefault="002563F3" w:rsidP="005A7BEF">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23. </w:t>
            </w:r>
            <w:r w:rsidR="00396B44" w:rsidRPr="001403DE">
              <w:rPr>
                <w:rFonts w:ascii="Arial" w:hAnsi="Arial" w:cs="Arial"/>
                <w:b/>
                <w:sz w:val="20"/>
                <w:szCs w:val="20"/>
              </w:rPr>
              <w:t>How many people al</w:t>
            </w:r>
            <w:r w:rsidR="00F87812">
              <w:rPr>
                <w:rFonts w:ascii="Arial" w:hAnsi="Arial" w:cs="Arial"/>
                <w:b/>
                <w:sz w:val="20"/>
                <w:szCs w:val="20"/>
              </w:rPr>
              <w:t xml:space="preserve">l </w:t>
            </w:r>
            <w:r w:rsidR="00396B44" w:rsidRPr="001403DE">
              <w:rPr>
                <w:rFonts w:ascii="Arial" w:hAnsi="Arial" w:cs="Arial"/>
                <w:b/>
                <w:sz w:val="20"/>
                <w:szCs w:val="20"/>
              </w:rPr>
              <w:t xml:space="preserve">together work in this place where (Name) works?. </w:t>
            </w:r>
            <w:r w:rsidR="00396B44" w:rsidRPr="001403DE">
              <w:rPr>
                <w:rFonts w:ascii="Arial" w:hAnsi="Arial" w:cs="Arial"/>
                <w:sz w:val="20"/>
                <w:szCs w:val="20"/>
              </w:rPr>
              <w:t xml:space="preserve">Number   </w:t>
            </w:r>
            <w:r w:rsidR="00396B44" w:rsidRPr="001403DE">
              <w:rPr>
                <w:rFonts w:ascii="Arial" w:hAnsi="Arial" w:cs="Arial"/>
                <w:b/>
                <w:sz w:val="20"/>
                <w:szCs w:val="20"/>
              </w:rPr>
              <w:t xml:space="preserve"> </w:t>
            </w:r>
          </w:p>
        </w:tc>
        <w:tc>
          <w:tcPr>
            <w:tcW w:w="246" w:type="pct"/>
          </w:tcPr>
          <w:p w14:paraId="1A2DB243" w14:textId="77777777" w:rsidR="00396B44" w:rsidRPr="001403DE" w:rsidRDefault="00396B44" w:rsidP="005A7BEF">
            <w:pPr>
              <w:rPr>
                <w:rFonts w:ascii="Arial" w:hAnsi="Arial" w:cs="Arial"/>
                <w:b/>
                <w:sz w:val="20"/>
                <w:szCs w:val="20"/>
              </w:rPr>
            </w:pPr>
          </w:p>
        </w:tc>
        <w:tc>
          <w:tcPr>
            <w:tcW w:w="275" w:type="pct"/>
          </w:tcPr>
          <w:p w14:paraId="661C65B7" w14:textId="77777777" w:rsidR="00396B44" w:rsidRPr="001403DE" w:rsidRDefault="00396B44" w:rsidP="005A7BEF">
            <w:pPr>
              <w:rPr>
                <w:rFonts w:ascii="Arial" w:hAnsi="Arial" w:cs="Arial"/>
                <w:b/>
                <w:sz w:val="20"/>
                <w:szCs w:val="20"/>
              </w:rPr>
            </w:pPr>
          </w:p>
        </w:tc>
        <w:tc>
          <w:tcPr>
            <w:tcW w:w="275" w:type="pct"/>
          </w:tcPr>
          <w:p w14:paraId="6A771237" w14:textId="77777777" w:rsidR="00396B44" w:rsidRPr="001403DE" w:rsidRDefault="00396B44" w:rsidP="005A7BEF">
            <w:pPr>
              <w:rPr>
                <w:rFonts w:ascii="Arial" w:hAnsi="Arial" w:cs="Arial"/>
                <w:b/>
                <w:sz w:val="20"/>
                <w:szCs w:val="20"/>
              </w:rPr>
            </w:pPr>
          </w:p>
        </w:tc>
        <w:tc>
          <w:tcPr>
            <w:tcW w:w="244" w:type="pct"/>
          </w:tcPr>
          <w:p w14:paraId="7502C808" w14:textId="77777777" w:rsidR="00396B44" w:rsidRPr="001403DE" w:rsidRDefault="00396B44" w:rsidP="005A7BEF">
            <w:pPr>
              <w:rPr>
                <w:rFonts w:ascii="Arial" w:hAnsi="Arial" w:cs="Arial"/>
                <w:b/>
                <w:sz w:val="20"/>
                <w:szCs w:val="20"/>
              </w:rPr>
            </w:pPr>
          </w:p>
        </w:tc>
        <w:tc>
          <w:tcPr>
            <w:tcW w:w="274" w:type="pct"/>
          </w:tcPr>
          <w:p w14:paraId="06C0C502" w14:textId="77777777" w:rsidR="00396B44" w:rsidRPr="001403DE" w:rsidRDefault="00396B44" w:rsidP="005A7BEF">
            <w:pPr>
              <w:rPr>
                <w:rFonts w:ascii="Arial" w:hAnsi="Arial" w:cs="Arial"/>
                <w:b/>
                <w:sz w:val="20"/>
                <w:szCs w:val="20"/>
              </w:rPr>
            </w:pPr>
          </w:p>
        </w:tc>
        <w:tc>
          <w:tcPr>
            <w:tcW w:w="244" w:type="pct"/>
          </w:tcPr>
          <w:p w14:paraId="2C5298FF" w14:textId="77777777" w:rsidR="00396B44" w:rsidRPr="001403DE" w:rsidRDefault="00396B44" w:rsidP="005A7BEF">
            <w:pPr>
              <w:rPr>
                <w:rFonts w:ascii="Arial" w:hAnsi="Arial" w:cs="Arial"/>
                <w:b/>
                <w:sz w:val="20"/>
                <w:szCs w:val="20"/>
              </w:rPr>
            </w:pPr>
          </w:p>
        </w:tc>
        <w:tc>
          <w:tcPr>
            <w:tcW w:w="213" w:type="pct"/>
          </w:tcPr>
          <w:p w14:paraId="77C43C1C" w14:textId="77777777" w:rsidR="00396B44" w:rsidRPr="001403DE" w:rsidRDefault="00396B44" w:rsidP="005A7BEF">
            <w:pPr>
              <w:rPr>
                <w:rFonts w:ascii="Arial" w:hAnsi="Arial" w:cs="Arial"/>
                <w:b/>
                <w:sz w:val="20"/>
                <w:szCs w:val="20"/>
              </w:rPr>
            </w:pPr>
          </w:p>
        </w:tc>
        <w:tc>
          <w:tcPr>
            <w:tcW w:w="244" w:type="pct"/>
          </w:tcPr>
          <w:p w14:paraId="3E42F755" w14:textId="77777777" w:rsidR="00396B44" w:rsidRPr="001403DE" w:rsidRDefault="00396B44" w:rsidP="005A7BEF">
            <w:pPr>
              <w:rPr>
                <w:rFonts w:ascii="Arial" w:hAnsi="Arial" w:cs="Arial"/>
                <w:b/>
                <w:sz w:val="20"/>
                <w:szCs w:val="20"/>
              </w:rPr>
            </w:pPr>
          </w:p>
        </w:tc>
        <w:tc>
          <w:tcPr>
            <w:tcW w:w="214" w:type="pct"/>
            <w:vAlign w:val="center"/>
          </w:tcPr>
          <w:p w14:paraId="2A1746C8" w14:textId="77777777" w:rsidR="00396B44" w:rsidRPr="001403DE" w:rsidRDefault="00396B44" w:rsidP="005A7BEF">
            <w:pPr>
              <w:rPr>
                <w:rFonts w:ascii="Arial" w:hAnsi="Arial" w:cs="Arial"/>
                <w:b/>
                <w:sz w:val="20"/>
                <w:szCs w:val="20"/>
              </w:rPr>
            </w:pPr>
          </w:p>
        </w:tc>
        <w:tc>
          <w:tcPr>
            <w:tcW w:w="233" w:type="pct"/>
            <w:vAlign w:val="center"/>
          </w:tcPr>
          <w:p w14:paraId="5A032465" w14:textId="77777777" w:rsidR="00396B44" w:rsidRPr="005A7BEF" w:rsidRDefault="00396B44" w:rsidP="005A7BEF">
            <w:pPr>
              <w:rPr>
                <w:rFonts w:ascii="Arial" w:hAnsi="Arial" w:cs="Arial"/>
                <w:b/>
                <w:sz w:val="16"/>
                <w:szCs w:val="16"/>
              </w:rPr>
            </w:pPr>
          </w:p>
        </w:tc>
      </w:tr>
      <w:tr w:rsidR="00E76387" w:rsidRPr="005A7BEF" w14:paraId="733CB6A5" w14:textId="77777777" w:rsidTr="0049699E">
        <w:trPr>
          <w:trHeight w:val="350"/>
        </w:trPr>
        <w:tc>
          <w:tcPr>
            <w:tcW w:w="2538" w:type="pct"/>
          </w:tcPr>
          <w:p w14:paraId="7D3D5ADC" w14:textId="6AE991C0" w:rsidR="002E2167" w:rsidRDefault="002563F3" w:rsidP="005A7BEF">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24. </w:t>
            </w:r>
            <w:r w:rsidR="00396B44" w:rsidRPr="001403DE">
              <w:rPr>
                <w:rFonts w:ascii="Arial" w:hAnsi="Arial" w:cs="Arial"/>
                <w:b/>
                <w:sz w:val="20"/>
                <w:szCs w:val="20"/>
              </w:rPr>
              <w:t xml:space="preserve">During the last 6 months, has </w:t>
            </w:r>
            <w:r w:rsidR="002E2167">
              <w:rPr>
                <w:rFonts w:ascii="Arial" w:hAnsi="Arial" w:cs="Arial"/>
                <w:b/>
                <w:sz w:val="20"/>
                <w:szCs w:val="20"/>
              </w:rPr>
              <w:t>[</w:t>
            </w:r>
            <w:r w:rsidR="00396B44" w:rsidRPr="001403DE">
              <w:rPr>
                <w:rFonts w:ascii="Arial" w:hAnsi="Arial" w:cs="Arial"/>
                <w:b/>
                <w:sz w:val="20"/>
                <w:szCs w:val="20"/>
              </w:rPr>
              <w:t>Name</w:t>
            </w:r>
            <w:r w:rsidR="002E2167">
              <w:rPr>
                <w:rFonts w:ascii="Arial" w:hAnsi="Arial" w:cs="Arial"/>
                <w:b/>
                <w:sz w:val="20"/>
                <w:szCs w:val="20"/>
              </w:rPr>
              <w:t>]</w:t>
            </w:r>
            <w:r w:rsidR="00396B44" w:rsidRPr="001403DE">
              <w:rPr>
                <w:rFonts w:ascii="Arial" w:hAnsi="Arial" w:cs="Arial"/>
                <w:b/>
                <w:sz w:val="20"/>
                <w:szCs w:val="20"/>
              </w:rPr>
              <w:t xml:space="preserve"> received any training related to his/her work, including on-the-job training?                         </w:t>
            </w:r>
          </w:p>
          <w:p w14:paraId="799BD696" w14:textId="46FE8D11" w:rsidR="00396B44" w:rsidRPr="001403DE" w:rsidRDefault="00396B44" w:rsidP="005A7BEF">
            <w:pPr>
              <w:rPr>
                <w:rFonts w:ascii="Arial" w:hAnsi="Arial" w:cs="Arial"/>
                <w:sz w:val="20"/>
                <w:szCs w:val="20"/>
              </w:rPr>
            </w:pPr>
            <w:r w:rsidRPr="001403DE">
              <w:rPr>
                <w:rFonts w:ascii="Arial" w:hAnsi="Arial" w:cs="Arial"/>
                <w:b/>
                <w:sz w:val="20"/>
                <w:szCs w:val="20"/>
              </w:rPr>
              <w:t xml:space="preserve"> </w:t>
            </w:r>
            <w:r w:rsidRPr="001403DE">
              <w:rPr>
                <w:rFonts w:ascii="Arial" w:hAnsi="Arial" w:cs="Arial"/>
                <w:sz w:val="20"/>
                <w:szCs w:val="20"/>
              </w:rPr>
              <w:t>1. Yes</w:t>
            </w:r>
            <w:r w:rsidR="00974CB3" w:rsidRPr="001403DE">
              <w:rPr>
                <w:rFonts w:ascii="Arial" w:hAnsi="Arial" w:cs="Arial"/>
                <w:sz w:val="20"/>
                <w:szCs w:val="20"/>
              </w:rPr>
              <w:t xml:space="preserve"> </w:t>
            </w:r>
            <w:r w:rsidRPr="001403DE">
              <w:rPr>
                <w:rFonts w:ascii="Arial" w:hAnsi="Arial" w:cs="Arial"/>
                <w:sz w:val="20"/>
                <w:szCs w:val="20"/>
              </w:rPr>
              <w:t xml:space="preserve">        5. No &gt;&gt; </w:t>
            </w:r>
            <w:r w:rsidR="00F87812">
              <w:rPr>
                <w:rFonts w:ascii="Arial" w:hAnsi="Arial" w:cs="Arial"/>
                <w:sz w:val="20"/>
                <w:szCs w:val="20"/>
              </w:rPr>
              <w:t>Q30</w:t>
            </w:r>
          </w:p>
        </w:tc>
        <w:tc>
          <w:tcPr>
            <w:tcW w:w="246" w:type="pct"/>
          </w:tcPr>
          <w:p w14:paraId="6A843A0A" w14:textId="77777777" w:rsidR="00396B44" w:rsidRPr="001403DE" w:rsidRDefault="00396B44" w:rsidP="005A7BEF">
            <w:pPr>
              <w:rPr>
                <w:rFonts w:ascii="Arial" w:hAnsi="Arial" w:cs="Arial"/>
                <w:b/>
                <w:sz w:val="20"/>
                <w:szCs w:val="20"/>
              </w:rPr>
            </w:pPr>
          </w:p>
        </w:tc>
        <w:tc>
          <w:tcPr>
            <w:tcW w:w="275" w:type="pct"/>
          </w:tcPr>
          <w:p w14:paraId="6DB39415" w14:textId="77777777" w:rsidR="00396B44" w:rsidRPr="001403DE" w:rsidRDefault="00396B44" w:rsidP="005A7BEF">
            <w:pPr>
              <w:rPr>
                <w:rFonts w:ascii="Arial" w:hAnsi="Arial" w:cs="Arial"/>
                <w:b/>
                <w:sz w:val="20"/>
                <w:szCs w:val="20"/>
              </w:rPr>
            </w:pPr>
          </w:p>
        </w:tc>
        <w:tc>
          <w:tcPr>
            <w:tcW w:w="275" w:type="pct"/>
          </w:tcPr>
          <w:p w14:paraId="1D44CC89" w14:textId="77777777" w:rsidR="00396B44" w:rsidRPr="001403DE" w:rsidRDefault="00396B44" w:rsidP="005A7BEF">
            <w:pPr>
              <w:rPr>
                <w:rFonts w:ascii="Arial" w:hAnsi="Arial" w:cs="Arial"/>
                <w:b/>
                <w:sz w:val="20"/>
                <w:szCs w:val="20"/>
              </w:rPr>
            </w:pPr>
          </w:p>
        </w:tc>
        <w:tc>
          <w:tcPr>
            <w:tcW w:w="244" w:type="pct"/>
          </w:tcPr>
          <w:p w14:paraId="7367749D" w14:textId="77777777" w:rsidR="00396B44" w:rsidRPr="001403DE" w:rsidRDefault="00396B44" w:rsidP="005A7BEF">
            <w:pPr>
              <w:rPr>
                <w:rFonts w:ascii="Arial" w:hAnsi="Arial" w:cs="Arial"/>
                <w:b/>
                <w:sz w:val="20"/>
                <w:szCs w:val="20"/>
              </w:rPr>
            </w:pPr>
          </w:p>
        </w:tc>
        <w:tc>
          <w:tcPr>
            <w:tcW w:w="274" w:type="pct"/>
          </w:tcPr>
          <w:p w14:paraId="62F1AADC" w14:textId="77777777" w:rsidR="00396B44" w:rsidRPr="001403DE" w:rsidRDefault="00396B44" w:rsidP="005A7BEF">
            <w:pPr>
              <w:rPr>
                <w:rFonts w:ascii="Arial" w:hAnsi="Arial" w:cs="Arial"/>
                <w:b/>
                <w:sz w:val="20"/>
                <w:szCs w:val="20"/>
              </w:rPr>
            </w:pPr>
          </w:p>
        </w:tc>
        <w:tc>
          <w:tcPr>
            <w:tcW w:w="244" w:type="pct"/>
          </w:tcPr>
          <w:p w14:paraId="6C34B5A0" w14:textId="77777777" w:rsidR="00396B44" w:rsidRPr="001403DE" w:rsidRDefault="00396B44" w:rsidP="005A7BEF">
            <w:pPr>
              <w:rPr>
                <w:rFonts w:ascii="Arial" w:hAnsi="Arial" w:cs="Arial"/>
                <w:b/>
                <w:sz w:val="20"/>
                <w:szCs w:val="20"/>
              </w:rPr>
            </w:pPr>
          </w:p>
        </w:tc>
        <w:tc>
          <w:tcPr>
            <w:tcW w:w="213" w:type="pct"/>
          </w:tcPr>
          <w:p w14:paraId="3D28B70F" w14:textId="77777777" w:rsidR="00396B44" w:rsidRPr="001403DE" w:rsidRDefault="00396B44" w:rsidP="005A7BEF">
            <w:pPr>
              <w:rPr>
                <w:rFonts w:ascii="Arial" w:hAnsi="Arial" w:cs="Arial"/>
                <w:b/>
                <w:sz w:val="20"/>
                <w:szCs w:val="20"/>
              </w:rPr>
            </w:pPr>
          </w:p>
        </w:tc>
        <w:tc>
          <w:tcPr>
            <w:tcW w:w="244" w:type="pct"/>
          </w:tcPr>
          <w:p w14:paraId="5E037EB5" w14:textId="77777777" w:rsidR="00396B44" w:rsidRPr="001403DE" w:rsidRDefault="00396B44" w:rsidP="005A7BEF">
            <w:pPr>
              <w:rPr>
                <w:rFonts w:ascii="Arial" w:hAnsi="Arial" w:cs="Arial"/>
                <w:b/>
                <w:sz w:val="20"/>
                <w:szCs w:val="20"/>
              </w:rPr>
            </w:pPr>
          </w:p>
        </w:tc>
        <w:tc>
          <w:tcPr>
            <w:tcW w:w="214" w:type="pct"/>
            <w:vAlign w:val="center"/>
          </w:tcPr>
          <w:p w14:paraId="4720D1CD" w14:textId="77777777" w:rsidR="00396B44" w:rsidRPr="001403DE" w:rsidRDefault="00396B44" w:rsidP="005A7BEF">
            <w:pPr>
              <w:rPr>
                <w:rFonts w:ascii="Arial" w:hAnsi="Arial" w:cs="Arial"/>
                <w:b/>
                <w:sz w:val="20"/>
                <w:szCs w:val="20"/>
              </w:rPr>
            </w:pPr>
          </w:p>
        </w:tc>
        <w:tc>
          <w:tcPr>
            <w:tcW w:w="233" w:type="pct"/>
            <w:vAlign w:val="center"/>
          </w:tcPr>
          <w:p w14:paraId="511D7C77" w14:textId="77777777" w:rsidR="00396B44" w:rsidRPr="005A7BEF" w:rsidRDefault="00396B44" w:rsidP="005A7BEF">
            <w:pPr>
              <w:rPr>
                <w:rFonts w:ascii="Arial" w:hAnsi="Arial" w:cs="Arial"/>
                <w:b/>
                <w:sz w:val="16"/>
                <w:szCs w:val="16"/>
              </w:rPr>
            </w:pPr>
          </w:p>
        </w:tc>
      </w:tr>
      <w:tr w:rsidR="00E76387" w:rsidRPr="005A7BEF" w14:paraId="6566B478" w14:textId="77777777" w:rsidTr="0049699E">
        <w:trPr>
          <w:trHeight w:val="260"/>
        </w:trPr>
        <w:tc>
          <w:tcPr>
            <w:tcW w:w="2538" w:type="pct"/>
          </w:tcPr>
          <w:p w14:paraId="7E0C58F3" w14:textId="77777777" w:rsidR="00396B44" w:rsidRDefault="002563F3">
            <w:pPr>
              <w:rPr>
                <w:rFonts w:ascii="Arial" w:hAnsi="Arial" w:cs="Arial"/>
                <w:b/>
                <w:sz w:val="20"/>
                <w:szCs w:val="20"/>
              </w:rPr>
            </w:pPr>
            <w:r w:rsidRPr="001403DE">
              <w:rPr>
                <w:rFonts w:ascii="Arial" w:hAnsi="Arial" w:cs="Arial"/>
                <w:b/>
                <w:bCs/>
                <w:sz w:val="20"/>
                <w:szCs w:val="20"/>
              </w:rPr>
              <w:lastRenderedPageBreak/>
              <w:t>Q</w:t>
            </w:r>
            <w:r w:rsidR="00396B44" w:rsidRPr="001403DE">
              <w:rPr>
                <w:rFonts w:ascii="Arial" w:hAnsi="Arial" w:cs="Arial"/>
                <w:b/>
                <w:bCs/>
                <w:sz w:val="20"/>
                <w:szCs w:val="20"/>
              </w:rPr>
              <w:t xml:space="preserve">25a. </w:t>
            </w:r>
            <w:r w:rsidR="006F47BD">
              <w:rPr>
                <w:rFonts w:ascii="Arial" w:hAnsi="Arial" w:cs="Arial"/>
                <w:b/>
                <w:sz w:val="20"/>
                <w:szCs w:val="20"/>
              </w:rPr>
              <w:t>How long was the training in months?</w:t>
            </w:r>
          </w:p>
          <w:p w14:paraId="7B37DAD6" w14:textId="3BF0A4AE" w:rsidR="00F87812" w:rsidRPr="00842F8E" w:rsidRDefault="00F87812">
            <w:pPr>
              <w:rPr>
                <w:rFonts w:ascii="Arial" w:hAnsi="Arial" w:cs="Arial"/>
                <w:b/>
                <w:i/>
                <w:sz w:val="20"/>
                <w:szCs w:val="20"/>
              </w:rPr>
            </w:pPr>
            <w:r w:rsidRPr="00842F8E">
              <w:rPr>
                <w:rFonts w:ascii="Arial" w:hAnsi="Arial" w:cs="Arial"/>
                <w:b/>
                <w:i/>
                <w:sz w:val="20"/>
                <w:szCs w:val="20"/>
              </w:rPr>
              <w:t>If the training was less than one month long, enter zero.</w:t>
            </w:r>
          </w:p>
        </w:tc>
        <w:tc>
          <w:tcPr>
            <w:tcW w:w="246" w:type="pct"/>
          </w:tcPr>
          <w:p w14:paraId="28D35089" w14:textId="77777777" w:rsidR="00396B44" w:rsidRPr="001403DE" w:rsidRDefault="00396B44" w:rsidP="005A7BEF">
            <w:pPr>
              <w:rPr>
                <w:rFonts w:ascii="Arial" w:hAnsi="Arial" w:cs="Arial"/>
                <w:b/>
                <w:sz w:val="20"/>
                <w:szCs w:val="20"/>
              </w:rPr>
            </w:pPr>
          </w:p>
        </w:tc>
        <w:tc>
          <w:tcPr>
            <w:tcW w:w="275" w:type="pct"/>
          </w:tcPr>
          <w:p w14:paraId="4DC556EF" w14:textId="77777777" w:rsidR="00396B44" w:rsidRPr="001403DE" w:rsidRDefault="00396B44" w:rsidP="005A7BEF">
            <w:pPr>
              <w:rPr>
                <w:rFonts w:ascii="Arial" w:hAnsi="Arial" w:cs="Arial"/>
                <w:b/>
                <w:sz w:val="20"/>
                <w:szCs w:val="20"/>
              </w:rPr>
            </w:pPr>
          </w:p>
        </w:tc>
        <w:tc>
          <w:tcPr>
            <w:tcW w:w="275" w:type="pct"/>
          </w:tcPr>
          <w:p w14:paraId="26A4ED63" w14:textId="77777777" w:rsidR="00396B44" w:rsidRPr="001403DE" w:rsidRDefault="00396B44" w:rsidP="005A7BEF">
            <w:pPr>
              <w:rPr>
                <w:rFonts w:ascii="Arial" w:hAnsi="Arial" w:cs="Arial"/>
                <w:b/>
                <w:sz w:val="20"/>
                <w:szCs w:val="20"/>
              </w:rPr>
            </w:pPr>
          </w:p>
        </w:tc>
        <w:tc>
          <w:tcPr>
            <w:tcW w:w="244" w:type="pct"/>
          </w:tcPr>
          <w:p w14:paraId="2033AB49" w14:textId="77777777" w:rsidR="00396B44" w:rsidRPr="001403DE" w:rsidRDefault="00396B44" w:rsidP="005A7BEF">
            <w:pPr>
              <w:rPr>
                <w:rFonts w:ascii="Arial" w:hAnsi="Arial" w:cs="Arial"/>
                <w:b/>
                <w:sz w:val="20"/>
                <w:szCs w:val="20"/>
              </w:rPr>
            </w:pPr>
          </w:p>
        </w:tc>
        <w:tc>
          <w:tcPr>
            <w:tcW w:w="274" w:type="pct"/>
          </w:tcPr>
          <w:p w14:paraId="793ECB76" w14:textId="77777777" w:rsidR="00396B44" w:rsidRPr="001403DE" w:rsidRDefault="00396B44" w:rsidP="005A7BEF">
            <w:pPr>
              <w:rPr>
                <w:rFonts w:ascii="Arial" w:hAnsi="Arial" w:cs="Arial"/>
                <w:b/>
                <w:sz w:val="20"/>
                <w:szCs w:val="20"/>
              </w:rPr>
            </w:pPr>
          </w:p>
        </w:tc>
        <w:tc>
          <w:tcPr>
            <w:tcW w:w="244" w:type="pct"/>
          </w:tcPr>
          <w:p w14:paraId="791053B1" w14:textId="77777777" w:rsidR="00396B44" w:rsidRPr="001403DE" w:rsidRDefault="00396B44" w:rsidP="005A7BEF">
            <w:pPr>
              <w:rPr>
                <w:rFonts w:ascii="Arial" w:hAnsi="Arial" w:cs="Arial"/>
                <w:b/>
                <w:sz w:val="20"/>
                <w:szCs w:val="20"/>
              </w:rPr>
            </w:pPr>
          </w:p>
        </w:tc>
        <w:tc>
          <w:tcPr>
            <w:tcW w:w="213" w:type="pct"/>
          </w:tcPr>
          <w:p w14:paraId="0267A7D0" w14:textId="77777777" w:rsidR="00396B44" w:rsidRPr="001403DE" w:rsidRDefault="00396B44" w:rsidP="005A7BEF">
            <w:pPr>
              <w:rPr>
                <w:rFonts w:ascii="Arial" w:hAnsi="Arial" w:cs="Arial"/>
                <w:b/>
                <w:sz w:val="20"/>
                <w:szCs w:val="20"/>
              </w:rPr>
            </w:pPr>
          </w:p>
        </w:tc>
        <w:tc>
          <w:tcPr>
            <w:tcW w:w="244" w:type="pct"/>
          </w:tcPr>
          <w:p w14:paraId="5D9D8970" w14:textId="77777777" w:rsidR="00396B44" w:rsidRPr="001403DE" w:rsidRDefault="00396B44" w:rsidP="005A7BEF">
            <w:pPr>
              <w:rPr>
                <w:rFonts w:ascii="Arial" w:hAnsi="Arial" w:cs="Arial"/>
                <w:b/>
                <w:sz w:val="20"/>
                <w:szCs w:val="20"/>
              </w:rPr>
            </w:pPr>
          </w:p>
        </w:tc>
        <w:tc>
          <w:tcPr>
            <w:tcW w:w="214" w:type="pct"/>
            <w:vAlign w:val="center"/>
          </w:tcPr>
          <w:p w14:paraId="7FAE7457" w14:textId="77777777" w:rsidR="00396B44" w:rsidRPr="001403DE" w:rsidRDefault="00396B44" w:rsidP="005A7BEF">
            <w:pPr>
              <w:rPr>
                <w:rFonts w:ascii="Arial" w:hAnsi="Arial" w:cs="Arial"/>
                <w:b/>
                <w:sz w:val="20"/>
                <w:szCs w:val="20"/>
              </w:rPr>
            </w:pPr>
          </w:p>
        </w:tc>
        <w:tc>
          <w:tcPr>
            <w:tcW w:w="233" w:type="pct"/>
            <w:vAlign w:val="center"/>
          </w:tcPr>
          <w:p w14:paraId="62B2189A" w14:textId="77777777" w:rsidR="00396B44" w:rsidRPr="005A7BEF" w:rsidRDefault="00396B44" w:rsidP="005A7BEF">
            <w:pPr>
              <w:rPr>
                <w:rFonts w:ascii="Arial" w:hAnsi="Arial" w:cs="Arial"/>
                <w:b/>
                <w:sz w:val="16"/>
                <w:szCs w:val="16"/>
              </w:rPr>
            </w:pPr>
          </w:p>
        </w:tc>
      </w:tr>
      <w:tr w:rsidR="00E76387" w:rsidRPr="005A7BEF" w14:paraId="23E1FBAC" w14:textId="77777777" w:rsidTr="0049699E">
        <w:trPr>
          <w:trHeight w:val="260"/>
        </w:trPr>
        <w:tc>
          <w:tcPr>
            <w:tcW w:w="2538" w:type="pct"/>
          </w:tcPr>
          <w:p w14:paraId="3C77CB15" w14:textId="77777777" w:rsidR="00396B44" w:rsidRDefault="002563F3">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25b. </w:t>
            </w:r>
            <w:r w:rsidR="006F47BD">
              <w:rPr>
                <w:rFonts w:ascii="Arial" w:hAnsi="Arial" w:cs="Arial"/>
                <w:b/>
                <w:sz w:val="20"/>
                <w:szCs w:val="20"/>
              </w:rPr>
              <w:t>In addition to the number of months, how long was the training in weeks?</w:t>
            </w:r>
          </w:p>
          <w:p w14:paraId="30264858" w14:textId="33D027E4" w:rsidR="00F87812" w:rsidRPr="001403DE" w:rsidRDefault="00F87812">
            <w:pPr>
              <w:rPr>
                <w:rFonts w:ascii="Arial" w:hAnsi="Arial" w:cs="Arial"/>
                <w:b/>
                <w:sz w:val="20"/>
                <w:szCs w:val="20"/>
              </w:rPr>
            </w:pPr>
            <w:r w:rsidRPr="00F87812">
              <w:rPr>
                <w:rFonts w:ascii="Arial" w:hAnsi="Arial" w:cs="Arial"/>
                <w:b/>
                <w:sz w:val="20"/>
                <w:szCs w:val="20"/>
              </w:rPr>
              <w:t>If you entered zero for the previous question, simply enter the total number of weeks the training lasted. If the training was less than one week long, enter zero.</w:t>
            </w:r>
          </w:p>
        </w:tc>
        <w:tc>
          <w:tcPr>
            <w:tcW w:w="246" w:type="pct"/>
          </w:tcPr>
          <w:p w14:paraId="47B22F43" w14:textId="77777777" w:rsidR="00396B44" w:rsidRPr="001403DE" w:rsidRDefault="00396B44" w:rsidP="005A7BEF">
            <w:pPr>
              <w:rPr>
                <w:rFonts w:ascii="Arial" w:hAnsi="Arial" w:cs="Arial"/>
                <w:b/>
                <w:sz w:val="20"/>
                <w:szCs w:val="20"/>
              </w:rPr>
            </w:pPr>
          </w:p>
        </w:tc>
        <w:tc>
          <w:tcPr>
            <w:tcW w:w="275" w:type="pct"/>
          </w:tcPr>
          <w:p w14:paraId="19CBE845" w14:textId="77777777" w:rsidR="00396B44" w:rsidRPr="001403DE" w:rsidRDefault="00396B44" w:rsidP="005A7BEF">
            <w:pPr>
              <w:rPr>
                <w:rFonts w:ascii="Arial" w:hAnsi="Arial" w:cs="Arial"/>
                <w:b/>
                <w:sz w:val="20"/>
                <w:szCs w:val="20"/>
              </w:rPr>
            </w:pPr>
          </w:p>
        </w:tc>
        <w:tc>
          <w:tcPr>
            <w:tcW w:w="275" w:type="pct"/>
          </w:tcPr>
          <w:p w14:paraId="3E9A6B1E" w14:textId="77777777" w:rsidR="00396B44" w:rsidRPr="001403DE" w:rsidRDefault="00396B44" w:rsidP="005A7BEF">
            <w:pPr>
              <w:rPr>
                <w:rFonts w:ascii="Arial" w:hAnsi="Arial" w:cs="Arial"/>
                <w:b/>
                <w:sz w:val="20"/>
                <w:szCs w:val="20"/>
              </w:rPr>
            </w:pPr>
          </w:p>
        </w:tc>
        <w:tc>
          <w:tcPr>
            <w:tcW w:w="244" w:type="pct"/>
          </w:tcPr>
          <w:p w14:paraId="450C45C0" w14:textId="77777777" w:rsidR="00396B44" w:rsidRPr="001403DE" w:rsidRDefault="00396B44" w:rsidP="005A7BEF">
            <w:pPr>
              <w:rPr>
                <w:rFonts w:ascii="Arial" w:hAnsi="Arial" w:cs="Arial"/>
                <w:b/>
                <w:sz w:val="20"/>
                <w:szCs w:val="20"/>
              </w:rPr>
            </w:pPr>
          </w:p>
        </w:tc>
        <w:tc>
          <w:tcPr>
            <w:tcW w:w="274" w:type="pct"/>
          </w:tcPr>
          <w:p w14:paraId="02DCA727" w14:textId="77777777" w:rsidR="00396B44" w:rsidRPr="001403DE" w:rsidRDefault="00396B44" w:rsidP="005A7BEF">
            <w:pPr>
              <w:rPr>
                <w:rFonts w:ascii="Arial" w:hAnsi="Arial" w:cs="Arial"/>
                <w:b/>
                <w:sz w:val="20"/>
                <w:szCs w:val="20"/>
              </w:rPr>
            </w:pPr>
          </w:p>
        </w:tc>
        <w:tc>
          <w:tcPr>
            <w:tcW w:w="244" w:type="pct"/>
          </w:tcPr>
          <w:p w14:paraId="660532D2" w14:textId="77777777" w:rsidR="00396B44" w:rsidRPr="001403DE" w:rsidRDefault="00396B44" w:rsidP="005A7BEF">
            <w:pPr>
              <w:rPr>
                <w:rFonts w:ascii="Arial" w:hAnsi="Arial" w:cs="Arial"/>
                <w:b/>
                <w:sz w:val="20"/>
                <w:szCs w:val="20"/>
              </w:rPr>
            </w:pPr>
          </w:p>
        </w:tc>
        <w:tc>
          <w:tcPr>
            <w:tcW w:w="213" w:type="pct"/>
          </w:tcPr>
          <w:p w14:paraId="707B9035" w14:textId="77777777" w:rsidR="00396B44" w:rsidRPr="001403DE" w:rsidRDefault="00396B44" w:rsidP="005A7BEF">
            <w:pPr>
              <w:rPr>
                <w:rFonts w:ascii="Arial" w:hAnsi="Arial" w:cs="Arial"/>
                <w:b/>
                <w:sz w:val="20"/>
                <w:szCs w:val="20"/>
              </w:rPr>
            </w:pPr>
          </w:p>
        </w:tc>
        <w:tc>
          <w:tcPr>
            <w:tcW w:w="244" w:type="pct"/>
          </w:tcPr>
          <w:p w14:paraId="4F584401" w14:textId="77777777" w:rsidR="00396B44" w:rsidRPr="001403DE" w:rsidRDefault="00396B44" w:rsidP="005A7BEF">
            <w:pPr>
              <w:rPr>
                <w:rFonts w:ascii="Arial" w:hAnsi="Arial" w:cs="Arial"/>
                <w:b/>
                <w:sz w:val="20"/>
                <w:szCs w:val="20"/>
              </w:rPr>
            </w:pPr>
          </w:p>
        </w:tc>
        <w:tc>
          <w:tcPr>
            <w:tcW w:w="214" w:type="pct"/>
            <w:vAlign w:val="center"/>
          </w:tcPr>
          <w:p w14:paraId="0835B2DB" w14:textId="77777777" w:rsidR="00396B44" w:rsidRPr="001403DE" w:rsidRDefault="00396B44" w:rsidP="005A7BEF">
            <w:pPr>
              <w:rPr>
                <w:rFonts w:ascii="Arial" w:hAnsi="Arial" w:cs="Arial"/>
                <w:b/>
                <w:sz w:val="20"/>
                <w:szCs w:val="20"/>
              </w:rPr>
            </w:pPr>
          </w:p>
        </w:tc>
        <w:tc>
          <w:tcPr>
            <w:tcW w:w="233" w:type="pct"/>
            <w:vAlign w:val="center"/>
          </w:tcPr>
          <w:p w14:paraId="0F1B42E5" w14:textId="77777777" w:rsidR="00396B44" w:rsidRPr="005A7BEF" w:rsidRDefault="00396B44" w:rsidP="005A7BEF">
            <w:pPr>
              <w:rPr>
                <w:rFonts w:ascii="Arial" w:hAnsi="Arial" w:cs="Arial"/>
                <w:b/>
                <w:sz w:val="16"/>
                <w:szCs w:val="16"/>
              </w:rPr>
            </w:pPr>
          </w:p>
        </w:tc>
      </w:tr>
      <w:tr w:rsidR="00E76387" w:rsidRPr="005A7BEF" w14:paraId="5A2EEA05" w14:textId="77777777" w:rsidTr="0049699E">
        <w:trPr>
          <w:trHeight w:val="260"/>
        </w:trPr>
        <w:tc>
          <w:tcPr>
            <w:tcW w:w="2538" w:type="pct"/>
          </w:tcPr>
          <w:p w14:paraId="447444AA" w14:textId="77777777" w:rsidR="00396B44" w:rsidRDefault="002563F3">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25c. </w:t>
            </w:r>
            <w:r w:rsidR="006F47BD">
              <w:rPr>
                <w:rFonts w:ascii="Arial" w:hAnsi="Arial" w:cs="Arial"/>
                <w:b/>
                <w:sz w:val="20"/>
                <w:szCs w:val="20"/>
              </w:rPr>
              <w:t>In addition to the number of months, how long was the training in days?</w:t>
            </w:r>
          </w:p>
          <w:p w14:paraId="2F80BCF8" w14:textId="072857DB" w:rsidR="00F87812" w:rsidRPr="001403DE" w:rsidRDefault="00F87812">
            <w:pPr>
              <w:rPr>
                <w:rFonts w:ascii="Arial" w:hAnsi="Arial" w:cs="Arial"/>
                <w:b/>
                <w:sz w:val="20"/>
                <w:szCs w:val="20"/>
              </w:rPr>
            </w:pPr>
            <w:r w:rsidRPr="00F87812">
              <w:rPr>
                <w:rFonts w:ascii="Arial" w:hAnsi="Arial" w:cs="Arial"/>
                <w:b/>
                <w:sz w:val="20"/>
                <w:szCs w:val="20"/>
              </w:rPr>
              <w:t>If you entered zero for the previous question, simply enter the total number of days the training lasted</w:t>
            </w:r>
          </w:p>
        </w:tc>
        <w:tc>
          <w:tcPr>
            <w:tcW w:w="246" w:type="pct"/>
          </w:tcPr>
          <w:p w14:paraId="78DE3482" w14:textId="77777777" w:rsidR="00396B44" w:rsidRPr="001403DE" w:rsidRDefault="00396B44" w:rsidP="005A7BEF">
            <w:pPr>
              <w:rPr>
                <w:rFonts w:ascii="Arial" w:hAnsi="Arial" w:cs="Arial"/>
                <w:b/>
                <w:sz w:val="20"/>
                <w:szCs w:val="20"/>
              </w:rPr>
            </w:pPr>
          </w:p>
        </w:tc>
        <w:tc>
          <w:tcPr>
            <w:tcW w:w="275" w:type="pct"/>
          </w:tcPr>
          <w:p w14:paraId="7F9144D3" w14:textId="77777777" w:rsidR="00396B44" w:rsidRPr="001403DE" w:rsidRDefault="00396B44" w:rsidP="005A7BEF">
            <w:pPr>
              <w:rPr>
                <w:rFonts w:ascii="Arial" w:hAnsi="Arial" w:cs="Arial"/>
                <w:b/>
                <w:sz w:val="20"/>
                <w:szCs w:val="20"/>
              </w:rPr>
            </w:pPr>
          </w:p>
        </w:tc>
        <w:tc>
          <w:tcPr>
            <w:tcW w:w="275" w:type="pct"/>
          </w:tcPr>
          <w:p w14:paraId="030A5E8C" w14:textId="77777777" w:rsidR="00396B44" w:rsidRPr="001403DE" w:rsidRDefault="00396B44" w:rsidP="005A7BEF">
            <w:pPr>
              <w:rPr>
                <w:rFonts w:ascii="Arial" w:hAnsi="Arial" w:cs="Arial"/>
                <w:b/>
                <w:sz w:val="20"/>
                <w:szCs w:val="20"/>
              </w:rPr>
            </w:pPr>
          </w:p>
        </w:tc>
        <w:tc>
          <w:tcPr>
            <w:tcW w:w="244" w:type="pct"/>
          </w:tcPr>
          <w:p w14:paraId="3FD9D922" w14:textId="77777777" w:rsidR="00396B44" w:rsidRPr="001403DE" w:rsidRDefault="00396B44" w:rsidP="005A7BEF">
            <w:pPr>
              <w:rPr>
                <w:rFonts w:ascii="Arial" w:hAnsi="Arial" w:cs="Arial"/>
                <w:b/>
                <w:sz w:val="20"/>
                <w:szCs w:val="20"/>
              </w:rPr>
            </w:pPr>
          </w:p>
        </w:tc>
        <w:tc>
          <w:tcPr>
            <w:tcW w:w="274" w:type="pct"/>
          </w:tcPr>
          <w:p w14:paraId="236BB0A4" w14:textId="77777777" w:rsidR="00396B44" w:rsidRPr="001403DE" w:rsidRDefault="00396B44" w:rsidP="005A7BEF">
            <w:pPr>
              <w:rPr>
                <w:rFonts w:ascii="Arial" w:hAnsi="Arial" w:cs="Arial"/>
                <w:b/>
                <w:sz w:val="20"/>
                <w:szCs w:val="20"/>
              </w:rPr>
            </w:pPr>
          </w:p>
        </w:tc>
        <w:tc>
          <w:tcPr>
            <w:tcW w:w="244" w:type="pct"/>
          </w:tcPr>
          <w:p w14:paraId="75645266" w14:textId="77777777" w:rsidR="00396B44" w:rsidRPr="001403DE" w:rsidRDefault="00396B44" w:rsidP="005A7BEF">
            <w:pPr>
              <w:rPr>
                <w:rFonts w:ascii="Arial" w:hAnsi="Arial" w:cs="Arial"/>
                <w:b/>
                <w:sz w:val="20"/>
                <w:szCs w:val="20"/>
              </w:rPr>
            </w:pPr>
          </w:p>
        </w:tc>
        <w:tc>
          <w:tcPr>
            <w:tcW w:w="213" w:type="pct"/>
          </w:tcPr>
          <w:p w14:paraId="24BA168E" w14:textId="77777777" w:rsidR="00396B44" w:rsidRPr="001403DE" w:rsidRDefault="00396B44" w:rsidP="005A7BEF">
            <w:pPr>
              <w:rPr>
                <w:rFonts w:ascii="Arial" w:hAnsi="Arial" w:cs="Arial"/>
                <w:b/>
                <w:sz w:val="20"/>
                <w:szCs w:val="20"/>
              </w:rPr>
            </w:pPr>
          </w:p>
        </w:tc>
        <w:tc>
          <w:tcPr>
            <w:tcW w:w="244" w:type="pct"/>
          </w:tcPr>
          <w:p w14:paraId="12001709" w14:textId="77777777" w:rsidR="00396B44" w:rsidRPr="001403DE" w:rsidRDefault="00396B44" w:rsidP="005A7BEF">
            <w:pPr>
              <w:rPr>
                <w:rFonts w:ascii="Arial" w:hAnsi="Arial" w:cs="Arial"/>
                <w:b/>
                <w:sz w:val="20"/>
                <w:szCs w:val="20"/>
              </w:rPr>
            </w:pPr>
          </w:p>
        </w:tc>
        <w:tc>
          <w:tcPr>
            <w:tcW w:w="214" w:type="pct"/>
            <w:vAlign w:val="center"/>
          </w:tcPr>
          <w:p w14:paraId="288078C1" w14:textId="77777777" w:rsidR="00396B44" w:rsidRPr="001403DE" w:rsidRDefault="00396B44" w:rsidP="005A7BEF">
            <w:pPr>
              <w:rPr>
                <w:rFonts w:ascii="Arial" w:hAnsi="Arial" w:cs="Arial"/>
                <w:b/>
                <w:sz w:val="20"/>
                <w:szCs w:val="20"/>
              </w:rPr>
            </w:pPr>
          </w:p>
        </w:tc>
        <w:tc>
          <w:tcPr>
            <w:tcW w:w="233" w:type="pct"/>
            <w:vAlign w:val="center"/>
          </w:tcPr>
          <w:p w14:paraId="63A55EB3" w14:textId="77777777" w:rsidR="00396B44" w:rsidRPr="005A7BEF" w:rsidRDefault="00396B44" w:rsidP="005A7BEF">
            <w:pPr>
              <w:rPr>
                <w:rFonts w:ascii="Arial" w:hAnsi="Arial" w:cs="Arial"/>
                <w:b/>
                <w:sz w:val="16"/>
                <w:szCs w:val="16"/>
              </w:rPr>
            </w:pPr>
          </w:p>
        </w:tc>
      </w:tr>
      <w:tr w:rsidR="00E76387" w:rsidRPr="005A7BEF" w14:paraId="1A61E536" w14:textId="77777777" w:rsidTr="0049699E">
        <w:trPr>
          <w:trHeight w:val="440"/>
        </w:trPr>
        <w:tc>
          <w:tcPr>
            <w:tcW w:w="2538" w:type="pct"/>
          </w:tcPr>
          <w:p w14:paraId="7DFFCD65" w14:textId="0F1C2D29" w:rsidR="002E2167" w:rsidRDefault="002563F3" w:rsidP="005A7BEF">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26. </w:t>
            </w:r>
            <w:r w:rsidR="00396B44" w:rsidRPr="001403DE">
              <w:rPr>
                <w:rFonts w:ascii="Arial" w:hAnsi="Arial" w:cs="Arial"/>
                <w:b/>
                <w:sz w:val="20"/>
                <w:szCs w:val="20"/>
              </w:rPr>
              <w:t xml:space="preserve">What type of training did </w:t>
            </w:r>
            <w:r w:rsidR="002E2167">
              <w:rPr>
                <w:rFonts w:ascii="Arial" w:hAnsi="Arial" w:cs="Arial"/>
                <w:b/>
                <w:sz w:val="20"/>
                <w:szCs w:val="20"/>
              </w:rPr>
              <w:t>[</w:t>
            </w:r>
            <w:r w:rsidR="00396B44" w:rsidRPr="001403DE">
              <w:rPr>
                <w:rFonts w:ascii="Arial" w:hAnsi="Arial" w:cs="Arial"/>
                <w:b/>
                <w:sz w:val="20"/>
                <w:szCs w:val="20"/>
              </w:rPr>
              <w:t>Name</w:t>
            </w:r>
            <w:r w:rsidR="002E2167">
              <w:rPr>
                <w:rFonts w:ascii="Arial" w:hAnsi="Arial" w:cs="Arial"/>
                <w:b/>
                <w:sz w:val="20"/>
                <w:szCs w:val="20"/>
              </w:rPr>
              <w:t>]</w:t>
            </w:r>
            <w:r w:rsidR="00396B44" w:rsidRPr="001403DE">
              <w:rPr>
                <w:rFonts w:ascii="Arial" w:hAnsi="Arial" w:cs="Arial"/>
                <w:b/>
                <w:sz w:val="20"/>
                <w:szCs w:val="20"/>
              </w:rPr>
              <w:t xml:space="preserve"> receive?                  </w:t>
            </w:r>
          </w:p>
          <w:p w14:paraId="54D4985C" w14:textId="7B372483" w:rsidR="00396B44" w:rsidRPr="001403DE" w:rsidRDefault="00396B44" w:rsidP="005A7BEF">
            <w:pPr>
              <w:rPr>
                <w:rFonts w:ascii="Arial" w:hAnsi="Arial" w:cs="Arial"/>
                <w:sz w:val="20"/>
                <w:szCs w:val="20"/>
              </w:rPr>
            </w:pPr>
            <w:r w:rsidRPr="001403DE">
              <w:rPr>
                <w:rFonts w:ascii="Arial" w:hAnsi="Arial" w:cs="Arial"/>
                <w:sz w:val="20"/>
                <w:szCs w:val="20"/>
              </w:rPr>
              <w:t xml:space="preserve">  1. Clerical                    2. Prof/Managerial                      3. Computer                4. Marketing                    5. Teaching                               6. Leadership            7. Medicine                          8. Accountancy                           9. Skills/Trade        </w:t>
            </w:r>
            <w:r w:rsidR="006F47BD">
              <w:rPr>
                <w:rFonts w:ascii="Arial" w:hAnsi="Arial" w:cs="Arial"/>
                <w:sz w:val="20"/>
                <w:szCs w:val="20"/>
              </w:rPr>
              <w:t xml:space="preserve">    </w:t>
            </w:r>
            <w:r w:rsidR="002563F3" w:rsidRPr="001403DE">
              <w:rPr>
                <w:rFonts w:ascii="Arial" w:hAnsi="Arial" w:cs="Arial"/>
                <w:sz w:val="20"/>
                <w:szCs w:val="20"/>
              </w:rPr>
              <w:t>-</w:t>
            </w:r>
            <w:r w:rsidR="00A51225" w:rsidRPr="001403DE">
              <w:rPr>
                <w:rFonts w:ascii="Arial" w:hAnsi="Arial" w:cs="Arial"/>
                <w:sz w:val="20"/>
                <w:szCs w:val="20"/>
              </w:rPr>
              <w:t>666. Other (Specify)           -888. Refuse to Answer            -999. Don’t know</w:t>
            </w:r>
          </w:p>
        </w:tc>
        <w:tc>
          <w:tcPr>
            <w:tcW w:w="246" w:type="pct"/>
          </w:tcPr>
          <w:p w14:paraId="7AE5D364" w14:textId="77777777" w:rsidR="00396B44" w:rsidRPr="001403DE" w:rsidRDefault="00396B44" w:rsidP="005A7BEF">
            <w:pPr>
              <w:rPr>
                <w:rFonts w:ascii="Arial" w:hAnsi="Arial" w:cs="Arial"/>
                <w:b/>
                <w:sz w:val="20"/>
                <w:szCs w:val="20"/>
              </w:rPr>
            </w:pPr>
          </w:p>
        </w:tc>
        <w:tc>
          <w:tcPr>
            <w:tcW w:w="275" w:type="pct"/>
          </w:tcPr>
          <w:p w14:paraId="5DEB9897" w14:textId="77777777" w:rsidR="00396B44" w:rsidRPr="001403DE" w:rsidRDefault="00396B44" w:rsidP="005A7BEF">
            <w:pPr>
              <w:rPr>
                <w:rFonts w:ascii="Arial" w:hAnsi="Arial" w:cs="Arial"/>
                <w:b/>
                <w:sz w:val="20"/>
                <w:szCs w:val="20"/>
              </w:rPr>
            </w:pPr>
          </w:p>
        </w:tc>
        <w:tc>
          <w:tcPr>
            <w:tcW w:w="275" w:type="pct"/>
          </w:tcPr>
          <w:p w14:paraId="3249BD09" w14:textId="77777777" w:rsidR="00396B44" w:rsidRPr="001403DE" w:rsidRDefault="00396B44" w:rsidP="005A7BEF">
            <w:pPr>
              <w:rPr>
                <w:rFonts w:ascii="Arial" w:hAnsi="Arial" w:cs="Arial"/>
                <w:b/>
                <w:sz w:val="20"/>
                <w:szCs w:val="20"/>
              </w:rPr>
            </w:pPr>
          </w:p>
        </w:tc>
        <w:tc>
          <w:tcPr>
            <w:tcW w:w="244" w:type="pct"/>
          </w:tcPr>
          <w:p w14:paraId="51E5D67D" w14:textId="77777777" w:rsidR="00396B44" w:rsidRPr="001403DE" w:rsidRDefault="00396B44" w:rsidP="005A7BEF">
            <w:pPr>
              <w:rPr>
                <w:rFonts w:ascii="Arial" w:hAnsi="Arial" w:cs="Arial"/>
                <w:b/>
                <w:sz w:val="20"/>
                <w:szCs w:val="20"/>
              </w:rPr>
            </w:pPr>
          </w:p>
        </w:tc>
        <w:tc>
          <w:tcPr>
            <w:tcW w:w="274" w:type="pct"/>
          </w:tcPr>
          <w:p w14:paraId="7962598A" w14:textId="77777777" w:rsidR="00396B44" w:rsidRPr="001403DE" w:rsidRDefault="00396B44" w:rsidP="005A7BEF">
            <w:pPr>
              <w:rPr>
                <w:rFonts w:ascii="Arial" w:hAnsi="Arial" w:cs="Arial"/>
                <w:b/>
                <w:sz w:val="20"/>
                <w:szCs w:val="20"/>
              </w:rPr>
            </w:pPr>
          </w:p>
        </w:tc>
        <w:tc>
          <w:tcPr>
            <w:tcW w:w="244" w:type="pct"/>
          </w:tcPr>
          <w:p w14:paraId="4D12050F" w14:textId="77777777" w:rsidR="00396B44" w:rsidRPr="001403DE" w:rsidRDefault="00396B44" w:rsidP="005A7BEF">
            <w:pPr>
              <w:rPr>
                <w:rFonts w:ascii="Arial" w:hAnsi="Arial" w:cs="Arial"/>
                <w:b/>
                <w:sz w:val="20"/>
                <w:szCs w:val="20"/>
              </w:rPr>
            </w:pPr>
          </w:p>
        </w:tc>
        <w:tc>
          <w:tcPr>
            <w:tcW w:w="213" w:type="pct"/>
          </w:tcPr>
          <w:p w14:paraId="4758E917" w14:textId="77777777" w:rsidR="00396B44" w:rsidRPr="001403DE" w:rsidRDefault="00396B44" w:rsidP="005A7BEF">
            <w:pPr>
              <w:rPr>
                <w:rFonts w:ascii="Arial" w:hAnsi="Arial" w:cs="Arial"/>
                <w:b/>
                <w:sz w:val="20"/>
                <w:szCs w:val="20"/>
              </w:rPr>
            </w:pPr>
          </w:p>
        </w:tc>
        <w:tc>
          <w:tcPr>
            <w:tcW w:w="244" w:type="pct"/>
          </w:tcPr>
          <w:p w14:paraId="38F2ECA0" w14:textId="77777777" w:rsidR="00396B44" w:rsidRPr="001403DE" w:rsidRDefault="00396B44" w:rsidP="005A7BEF">
            <w:pPr>
              <w:rPr>
                <w:rFonts w:ascii="Arial" w:hAnsi="Arial" w:cs="Arial"/>
                <w:b/>
                <w:sz w:val="20"/>
                <w:szCs w:val="20"/>
              </w:rPr>
            </w:pPr>
          </w:p>
        </w:tc>
        <w:tc>
          <w:tcPr>
            <w:tcW w:w="214" w:type="pct"/>
          </w:tcPr>
          <w:p w14:paraId="5A6C84B9" w14:textId="77777777" w:rsidR="00396B44" w:rsidRPr="001403DE" w:rsidRDefault="00396B44" w:rsidP="005A7BEF">
            <w:pPr>
              <w:rPr>
                <w:rFonts w:ascii="Arial" w:hAnsi="Arial" w:cs="Arial"/>
                <w:b/>
                <w:sz w:val="20"/>
                <w:szCs w:val="20"/>
              </w:rPr>
            </w:pPr>
          </w:p>
        </w:tc>
        <w:tc>
          <w:tcPr>
            <w:tcW w:w="233" w:type="pct"/>
          </w:tcPr>
          <w:p w14:paraId="102C9BCE" w14:textId="77777777" w:rsidR="00396B44" w:rsidRPr="005A7BEF" w:rsidRDefault="00396B44" w:rsidP="005A7BEF">
            <w:pPr>
              <w:rPr>
                <w:rFonts w:ascii="Arial" w:hAnsi="Arial" w:cs="Arial"/>
                <w:b/>
                <w:sz w:val="16"/>
                <w:szCs w:val="16"/>
              </w:rPr>
            </w:pPr>
          </w:p>
        </w:tc>
      </w:tr>
      <w:tr w:rsidR="00E76387" w:rsidRPr="005A7BEF" w14:paraId="66C1843D" w14:textId="77777777" w:rsidTr="0049699E">
        <w:trPr>
          <w:trHeight w:val="260"/>
        </w:trPr>
        <w:tc>
          <w:tcPr>
            <w:tcW w:w="2538" w:type="pct"/>
          </w:tcPr>
          <w:p w14:paraId="5A3F77C9" w14:textId="77777777" w:rsidR="002E2167" w:rsidRDefault="002563F3" w:rsidP="005A7BEF">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27.</w:t>
            </w:r>
            <w:r w:rsidR="00396B44" w:rsidRPr="001403DE">
              <w:rPr>
                <w:rFonts w:ascii="Arial" w:hAnsi="Arial" w:cs="Arial"/>
                <w:b/>
                <w:sz w:val="20"/>
                <w:szCs w:val="20"/>
              </w:rPr>
              <w:t xml:space="preserve"> Who paid for the training?        </w:t>
            </w:r>
          </w:p>
          <w:p w14:paraId="38A30503" w14:textId="60DC5AF5" w:rsidR="00396B44" w:rsidRPr="001403DE" w:rsidRDefault="00396B44">
            <w:pPr>
              <w:rPr>
                <w:rFonts w:ascii="Arial" w:hAnsi="Arial" w:cs="Arial"/>
                <w:sz w:val="20"/>
                <w:szCs w:val="20"/>
              </w:rPr>
            </w:pPr>
            <w:r w:rsidRPr="001403DE">
              <w:rPr>
                <w:rFonts w:ascii="Arial" w:hAnsi="Arial" w:cs="Arial"/>
                <w:sz w:val="20"/>
                <w:szCs w:val="20"/>
              </w:rPr>
              <w:t xml:space="preserve">  1. </w:t>
            </w:r>
            <w:r w:rsidR="00F87812">
              <w:rPr>
                <w:rFonts w:ascii="Arial" w:hAnsi="Arial" w:cs="Arial"/>
                <w:sz w:val="20"/>
                <w:szCs w:val="20"/>
              </w:rPr>
              <w:t>[</w:t>
            </w:r>
            <w:r w:rsidRPr="001403DE">
              <w:rPr>
                <w:rFonts w:ascii="Arial" w:hAnsi="Arial" w:cs="Arial"/>
                <w:sz w:val="20"/>
                <w:szCs w:val="20"/>
              </w:rPr>
              <w:t>Name</w:t>
            </w:r>
            <w:r w:rsidR="00F87812">
              <w:rPr>
                <w:rFonts w:ascii="Arial" w:hAnsi="Arial" w:cs="Arial"/>
                <w:sz w:val="20"/>
                <w:szCs w:val="20"/>
              </w:rPr>
              <w:t>]</w:t>
            </w:r>
            <w:r w:rsidRPr="001403DE">
              <w:rPr>
                <w:rFonts w:ascii="Arial" w:hAnsi="Arial" w:cs="Arial"/>
                <w:sz w:val="20"/>
                <w:szCs w:val="20"/>
              </w:rPr>
              <w:t xml:space="preserve"> entirely          2. Employer entirely          3. Both (shared cost)       4. Free         5. International Agency   </w:t>
            </w:r>
          </w:p>
        </w:tc>
        <w:tc>
          <w:tcPr>
            <w:tcW w:w="246" w:type="pct"/>
          </w:tcPr>
          <w:p w14:paraId="61040700" w14:textId="77777777" w:rsidR="00396B44" w:rsidRPr="001403DE" w:rsidRDefault="00396B44" w:rsidP="005A7BEF">
            <w:pPr>
              <w:rPr>
                <w:rFonts w:ascii="Arial" w:hAnsi="Arial" w:cs="Arial"/>
                <w:b/>
                <w:sz w:val="20"/>
                <w:szCs w:val="20"/>
              </w:rPr>
            </w:pPr>
          </w:p>
        </w:tc>
        <w:tc>
          <w:tcPr>
            <w:tcW w:w="275" w:type="pct"/>
          </w:tcPr>
          <w:p w14:paraId="728D6CB4" w14:textId="77777777" w:rsidR="00396B44" w:rsidRPr="001403DE" w:rsidRDefault="00396B44" w:rsidP="005A7BEF">
            <w:pPr>
              <w:rPr>
                <w:rFonts w:ascii="Arial" w:hAnsi="Arial" w:cs="Arial"/>
                <w:b/>
                <w:sz w:val="20"/>
                <w:szCs w:val="20"/>
              </w:rPr>
            </w:pPr>
          </w:p>
        </w:tc>
        <w:tc>
          <w:tcPr>
            <w:tcW w:w="275" w:type="pct"/>
          </w:tcPr>
          <w:p w14:paraId="36903033" w14:textId="77777777" w:rsidR="00396B44" w:rsidRPr="001403DE" w:rsidRDefault="00396B44" w:rsidP="005A7BEF">
            <w:pPr>
              <w:rPr>
                <w:rFonts w:ascii="Arial" w:hAnsi="Arial" w:cs="Arial"/>
                <w:b/>
                <w:sz w:val="20"/>
                <w:szCs w:val="20"/>
              </w:rPr>
            </w:pPr>
          </w:p>
        </w:tc>
        <w:tc>
          <w:tcPr>
            <w:tcW w:w="244" w:type="pct"/>
          </w:tcPr>
          <w:p w14:paraId="5495E347" w14:textId="77777777" w:rsidR="00396B44" w:rsidRPr="001403DE" w:rsidRDefault="00396B44" w:rsidP="005A7BEF">
            <w:pPr>
              <w:rPr>
                <w:rFonts w:ascii="Arial" w:hAnsi="Arial" w:cs="Arial"/>
                <w:b/>
                <w:sz w:val="20"/>
                <w:szCs w:val="20"/>
              </w:rPr>
            </w:pPr>
          </w:p>
        </w:tc>
        <w:tc>
          <w:tcPr>
            <w:tcW w:w="274" w:type="pct"/>
          </w:tcPr>
          <w:p w14:paraId="153CF0F7" w14:textId="77777777" w:rsidR="00396B44" w:rsidRPr="001403DE" w:rsidRDefault="00396B44" w:rsidP="005A7BEF">
            <w:pPr>
              <w:rPr>
                <w:rFonts w:ascii="Arial" w:hAnsi="Arial" w:cs="Arial"/>
                <w:b/>
                <w:sz w:val="20"/>
                <w:szCs w:val="20"/>
              </w:rPr>
            </w:pPr>
          </w:p>
        </w:tc>
        <w:tc>
          <w:tcPr>
            <w:tcW w:w="244" w:type="pct"/>
          </w:tcPr>
          <w:p w14:paraId="5DF4E2DC" w14:textId="77777777" w:rsidR="00396B44" w:rsidRPr="001403DE" w:rsidRDefault="00396B44" w:rsidP="005A7BEF">
            <w:pPr>
              <w:rPr>
                <w:rFonts w:ascii="Arial" w:hAnsi="Arial" w:cs="Arial"/>
                <w:b/>
                <w:sz w:val="20"/>
                <w:szCs w:val="20"/>
              </w:rPr>
            </w:pPr>
          </w:p>
        </w:tc>
        <w:tc>
          <w:tcPr>
            <w:tcW w:w="213" w:type="pct"/>
          </w:tcPr>
          <w:p w14:paraId="16AFF56E" w14:textId="77777777" w:rsidR="00396B44" w:rsidRPr="001403DE" w:rsidRDefault="00396B44" w:rsidP="005A7BEF">
            <w:pPr>
              <w:rPr>
                <w:rFonts w:ascii="Arial" w:hAnsi="Arial" w:cs="Arial"/>
                <w:b/>
                <w:sz w:val="20"/>
                <w:szCs w:val="20"/>
              </w:rPr>
            </w:pPr>
          </w:p>
        </w:tc>
        <w:tc>
          <w:tcPr>
            <w:tcW w:w="244" w:type="pct"/>
          </w:tcPr>
          <w:p w14:paraId="776738D3" w14:textId="77777777" w:rsidR="00396B44" w:rsidRPr="001403DE" w:rsidRDefault="00396B44" w:rsidP="005A7BEF">
            <w:pPr>
              <w:rPr>
                <w:rFonts w:ascii="Arial" w:hAnsi="Arial" w:cs="Arial"/>
                <w:b/>
                <w:sz w:val="20"/>
                <w:szCs w:val="20"/>
              </w:rPr>
            </w:pPr>
          </w:p>
        </w:tc>
        <w:tc>
          <w:tcPr>
            <w:tcW w:w="214" w:type="pct"/>
          </w:tcPr>
          <w:p w14:paraId="4DFBFBE0" w14:textId="77777777" w:rsidR="00396B44" w:rsidRPr="001403DE" w:rsidRDefault="00396B44" w:rsidP="005A7BEF">
            <w:pPr>
              <w:rPr>
                <w:rFonts w:ascii="Arial" w:hAnsi="Arial" w:cs="Arial"/>
                <w:b/>
                <w:sz w:val="20"/>
                <w:szCs w:val="20"/>
              </w:rPr>
            </w:pPr>
          </w:p>
        </w:tc>
        <w:tc>
          <w:tcPr>
            <w:tcW w:w="233" w:type="pct"/>
          </w:tcPr>
          <w:p w14:paraId="56FA98B7" w14:textId="77777777" w:rsidR="00396B44" w:rsidRPr="005A7BEF" w:rsidRDefault="00396B44" w:rsidP="005A7BEF">
            <w:pPr>
              <w:rPr>
                <w:rFonts w:ascii="Arial" w:hAnsi="Arial" w:cs="Arial"/>
                <w:b/>
                <w:sz w:val="16"/>
                <w:szCs w:val="16"/>
              </w:rPr>
            </w:pPr>
          </w:p>
        </w:tc>
      </w:tr>
      <w:tr w:rsidR="00E76387" w:rsidRPr="005A7BEF" w14:paraId="1B4AE37C" w14:textId="77777777" w:rsidTr="0049699E">
        <w:trPr>
          <w:trHeight w:val="587"/>
        </w:trPr>
        <w:tc>
          <w:tcPr>
            <w:tcW w:w="2538" w:type="pct"/>
          </w:tcPr>
          <w:p w14:paraId="0E106565" w14:textId="77777777" w:rsidR="00F87812" w:rsidRDefault="002563F3" w:rsidP="005A7BEF">
            <w:pPr>
              <w:rPr>
                <w:rFonts w:ascii="Arial" w:hAnsi="Arial" w:cs="Arial"/>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28. </w:t>
            </w:r>
            <w:r w:rsidR="00396B44" w:rsidRPr="001403DE">
              <w:rPr>
                <w:rFonts w:ascii="Arial" w:hAnsi="Arial" w:cs="Arial"/>
                <w:b/>
                <w:sz w:val="20"/>
                <w:szCs w:val="20"/>
              </w:rPr>
              <w:t xml:space="preserve">Did </w:t>
            </w:r>
            <w:r w:rsidR="002E2167">
              <w:rPr>
                <w:rFonts w:ascii="Arial" w:hAnsi="Arial" w:cs="Arial"/>
                <w:b/>
                <w:sz w:val="20"/>
                <w:szCs w:val="20"/>
              </w:rPr>
              <w:t>[</w:t>
            </w:r>
            <w:r w:rsidR="00396B44" w:rsidRPr="001403DE">
              <w:rPr>
                <w:rFonts w:ascii="Arial" w:hAnsi="Arial" w:cs="Arial"/>
                <w:b/>
                <w:sz w:val="20"/>
                <w:szCs w:val="20"/>
              </w:rPr>
              <w:t>Name</w:t>
            </w:r>
            <w:r w:rsidR="002E2167">
              <w:rPr>
                <w:rFonts w:ascii="Arial" w:hAnsi="Arial" w:cs="Arial"/>
                <w:b/>
                <w:sz w:val="20"/>
                <w:szCs w:val="20"/>
              </w:rPr>
              <w:t>]</w:t>
            </w:r>
            <w:r w:rsidR="00396B44" w:rsidRPr="001403DE">
              <w:rPr>
                <w:rFonts w:ascii="Arial" w:hAnsi="Arial" w:cs="Arial"/>
                <w:b/>
                <w:sz w:val="20"/>
                <w:szCs w:val="20"/>
              </w:rPr>
              <w:t xml:space="preserve"> lose any entitlement or benefit during the period of his/her training?                           </w:t>
            </w:r>
            <w:r w:rsidR="00396B44" w:rsidRPr="001403DE">
              <w:rPr>
                <w:rFonts w:ascii="Arial" w:hAnsi="Arial" w:cs="Arial"/>
                <w:sz w:val="20"/>
                <w:szCs w:val="20"/>
              </w:rPr>
              <w:t xml:space="preserve">1. Yes,         5. No &gt;&gt; </w:t>
            </w:r>
            <w:r w:rsidR="00F87812">
              <w:rPr>
                <w:rFonts w:ascii="Arial" w:hAnsi="Arial" w:cs="Arial"/>
                <w:sz w:val="20"/>
                <w:szCs w:val="20"/>
              </w:rPr>
              <w:t>Q30</w:t>
            </w:r>
          </w:p>
          <w:p w14:paraId="28FAF73F" w14:textId="009A634B" w:rsidR="00396B44" w:rsidRPr="001403DE" w:rsidRDefault="00F87812" w:rsidP="005A7BEF">
            <w:pPr>
              <w:rPr>
                <w:rFonts w:ascii="Arial" w:hAnsi="Arial" w:cs="Arial"/>
                <w:b/>
                <w:sz w:val="20"/>
                <w:szCs w:val="20"/>
              </w:rPr>
            </w:pPr>
            <w:r w:rsidRPr="00F87812">
              <w:rPr>
                <w:rFonts w:ascii="Arial" w:hAnsi="Arial" w:cs="Arial"/>
                <w:sz w:val="20"/>
                <w:szCs w:val="20"/>
              </w:rPr>
              <w:t xml:space="preserve">Enter your answer as the difference between the normal entitlement/benefit amount while training and before training. Indicate amount as a decimal value (in Ghana cedis and pesewas). For example, enter 2.50 for 2 Ghana cedis and 50 pesewas. </w:t>
            </w:r>
          </w:p>
        </w:tc>
        <w:tc>
          <w:tcPr>
            <w:tcW w:w="246" w:type="pct"/>
          </w:tcPr>
          <w:p w14:paraId="3EEBF29F" w14:textId="77777777" w:rsidR="00396B44" w:rsidRPr="001403DE" w:rsidRDefault="00396B44" w:rsidP="005A7BEF">
            <w:pPr>
              <w:rPr>
                <w:rFonts w:ascii="Arial" w:hAnsi="Arial" w:cs="Arial"/>
                <w:b/>
                <w:sz w:val="20"/>
                <w:szCs w:val="20"/>
              </w:rPr>
            </w:pPr>
          </w:p>
        </w:tc>
        <w:tc>
          <w:tcPr>
            <w:tcW w:w="275" w:type="pct"/>
          </w:tcPr>
          <w:p w14:paraId="7CC78338" w14:textId="77777777" w:rsidR="00396B44" w:rsidRPr="001403DE" w:rsidRDefault="00396B44" w:rsidP="005A7BEF">
            <w:pPr>
              <w:rPr>
                <w:rFonts w:ascii="Arial" w:hAnsi="Arial" w:cs="Arial"/>
                <w:b/>
                <w:sz w:val="20"/>
                <w:szCs w:val="20"/>
              </w:rPr>
            </w:pPr>
          </w:p>
        </w:tc>
        <w:tc>
          <w:tcPr>
            <w:tcW w:w="275" w:type="pct"/>
          </w:tcPr>
          <w:p w14:paraId="0D01E3CC" w14:textId="77777777" w:rsidR="00396B44" w:rsidRPr="001403DE" w:rsidRDefault="00396B44" w:rsidP="005A7BEF">
            <w:pPr>
              <w:rPr>
                <w:rFonts w:ascii="Arial" w:hAnsi="Arial" w:cs="Arial"/>
                <w:b/>
                <w:sz w:val="20"/>
                <w:szCs w:val="20"/>
              </w:rPr>
            </w:pPr>
          </w:p>
        </w:tc>
        <w:tc>
          <w:tcPr>
            <w:tcW w:w="244" w:type="pct"/>
          </w:tcPr>
          <w:p w14:paraId="1C8CC4AE" w14:textId="77777777" w:rsidR="00396B44" w:rsidRPr="001403DE" w:rsidRDefault="00396B44" w:rsidP="005A7BEF">
            <w:pPr>
              <w:rPr>
                <w:rFonts w:ascii="Arial" w:hAnsi="Arial" w:cs="Arial"/>
                <w:b/>
                <w:sz w:val="20"/>
                <w:szCs w:val="20"/>
              </w:rPr>
            </w:pPr>
          </w:p>
        </w:tc>
        <w:tc>
          <w:tcPr>
            <w:tcW w:w="274" w:type="pct"/>
          </w:tcPr>
          <w:p w14:paraId="5F620A32" w14:textId="77777777" w:rsidR="00396B44" w:rsidRPr="001403DE" w:rsidRDefault="00396B44" w:rsidP="005A7BEF">
            <w:pPr>
              <w:rPr>
                <w:rFonts w:ascii="Arial" w:hAnsi="Arial" w:cs="Arial"/>
                <w:b/>
                <w:sz w:val="20"/>
                <w:szCs w:val="20"/>
              </w:rPr>
            </w:pPr>
          </w:p>
        </w:tc>
        <w:tc>
          <w:tcPr>
            <w:tcW w:w="244" w:type="pct"/>
          </w:tcPr>
          <w:p w14:paraId="4F2E08D7" w14:textId="77777777" w:rsidR="00396B44" w:rsidRPr="001403DE" w:rsidRDefault="00396B44" w:rsidP="005A7BEF">
            <w:pPr>
              <w:rPr>
                <w:rFonts w:ascii="Arial" w:hAnsi="Arial" w:cs="Arial"/>
                <w:b/>
                <w:sz w:val="20"/>
                <w:szCs w:val="20"/>
              </w:rPr>
            </w:pPr>
          </w:p>
        </w:tc>
        <w:tc>
          <w:tcPr>
            <w:tcW w:w="213" w:type="pct"/>
          </w:tcPr>
          <w:p w14:paraId="3415F06E" w14:textId="77777777" w:rsidR="00396B44" w:rsidRPr="001403DE" w:rsidRDefault="00396B44" w:rsidP="005A7BEF">
            <w:pPr>
              <w:rPr>
                <w:rFonts w:ascii="Arial" w:hAnsi="Arial" w:cs="Arial"/>
                <w:b/>
                <w:sz w:val="20"/>
                <w:szCs w:val="20"/>
              </w:rPr>
            </w:pPr>
          </w:p>
        </w:tc>
        <w:tc>
          <w:tcPr>
            <w:tcW w:w="244" w:type="pct"/>
          </w:tcPr>
          <w:p w14:paraId="48B57B03" w14:textId="77777777" w:rsidR="00396B44" w:rsidRPr="001403DE" w:rsidRDefault="00396B44" w:rsidP="005A7BEF">
            <w:pPr>
              <w:rPr>
                <w:rFonts w:ascii="Arial" w:hAnsi="Arial" w:cs="Arial"/>
                <w:b/>
                <w:sz w:val="20"/>
                <w:szCs w:val="20"/>
              </w:rPr>
            </w:pPr>
          </w:p>
        </w:tc>
        <w:tc>
          <w:tcPr>
            <w:tcW w:w="214" w:type="pct"/>
            <w:vAlign w:val="center"/>
          </w:tcPr>
          <w:p w14:paraId="753CEDC4" w14:textId="77777777" w:rsidR="00396B44" w:rsidRPr="001403DE" w:rsidRDefault="00396B44" w:rsidP="005A7BEF">
            <w:pPr>
              <w:rPr>
                <w:rFonts w:ascii="Arial" w:hAnsi="Arial" w:cs="Arial"/>
                <w:b/>
                <w:sz w:val="20"/>
                <w:szCs w:val="20"/>
              </w:rPr>
            </w:pPr>
          </w:p>
        </w:tc>
        <w:tc>
          <w:tcPr>
            <w:tcW w:w="233" w:type="pct"/>
            <w:vAlign w:val="center"/>
          </w:tcPr>
          <w:p w14:paraId="3D7A6393" w14:textId="77777777" w:rsidR="00396B44" w:rsidRPr="005A7BEF" w:rsidRDefault="00396B44" w:rsidP="005A7BEF">
            <w:pPr>
              <w:rPr>
                <w:rFonts w:ascii="Arial" w:hAnsi="Arial" w:cs="Arial"/>
                <w:b/>
                <w:sz w:val="16"/>
                <w:szCs w:val="16"/>
              </w:rPr>
            </w:pPr>
          </w:p>
        </w:tc>
      </w:tr>
      <w:tr w:rsidR="00E76387" w:rsidRPr="005A7BEF" w14:paraId="31A0B22B" w14:textId="77777777" w:rsidTr="0049699E">
        <w:trPr>
          <w:trHeight w:val="386"/>
        </w:trPr>
        <w:tc>
          <w:tcPr>
            <w:tcW w:w="2538" w:type="pct"/>
          </w:tcPr>
          <w:p w14:paraId="2305C0CC" w14:textId="1C910112" w:rsidR="00FF7A2C" w:rsidRPr="001403DE" w:rsidRDefault="002563F3" w:rsidP="005A7BEF">
            <w:pPr>
              <w:rPr>
                <w:rFonts w:ascii="Arial" w:hAnsi="Arial" w:cs="Arial"/>
                <w:b/>
                <w:sz w:val="20"/>
                <w:szCs w:val="20"/>
              </w:rPr>
            </w:pPr>
            <w:r w:rsidRPr="001403DE">
              <w:rPr>
                <w:rFonts w:ascii="Arial" w:hAnsi="Arial" w:cs="Arial"/>
                <w:b/>
                <w:bCs/>
                <w:sz w:val="20"/>
                <w:szCs w:val="20"/>
              </w:rPr>
              <w:t>Q</w:t>
            </w:r>
            <w:r w:rsidR="00396B44" w:rsidRPr="001403DE">
              <w:rPr>
                <w:rFonts w:ascii="Arial" w:hAnsi="Arial" w:cs="Arial"/>
                <w:b/>
                <w:bCs/>
                <w:sz w:val="20"/>
                <w:szCs w:val="20"/>
              </w:rPr>
              <w:t xml:space="preserve">29. </w:t>
            </w:r>
            <w:r w:rsidR="006F47BD">
              <w:rPr>
                <w:rFonts w:ascii="Arial" w:hAnsi="Arial" w:cs="Arial"/>
                <w:b/>
                <w:sz w:val="20"/>
                <w:szCs w:val="20"/>
              </w:rPr>
              <w:t>How much did [Name] lose?</w:t>
            </w:r>
            <w:r w:rsidR="00396B44" w:rsidRPr="001403DE">
              <w:rPr>
                <w:rFonts w:ascii="Arial" w:hAnsi="Arial" w:cs="Arial"/>
                <w:b/>
                <w:sz w:val="20"/>
                <w:szCs w:val="20"/>
              </w:rPr>
              <w:t xml:space="preserve"> </w:t>
            </w:r>
            <w:r w:rsidR="00396B44" w:rsidRPr="001403DE">
              <w:rPr>
                <w:rFonts w:ascii="Arial" w:hAnsi="Arial" w:cs="Arial"/>
                <w:sz w:val="20"/>
                <w:szCs w:val="20"/>
              </w:rPr>
              <w:t>GHC</w:t>
            </w:r>
            <w:r w:rsidR="00396B44" w:rsidRPr="001403DE">
              <w:rPr>
                <w:rFonts w:ascii="Arial" w:hAnsi="Arial" w:cs="Arial"/>
                <w:b/>
                <w:sz w:val="20"/>
                <w:szCs w:val="20"/>
              </w:rPr>
              <w:t xml:space="preserve">  </w:t>
            </w:r>
          </w:p>
          <w:p w14:paraId="56A32C73" w14:textId="680E4A38" w:rsidR="00396B44" w:rsidRPr="001403DE" w:rsidRDefault="00396B44" w:rsidP="005A7BEF">
            <w:pPr>
              <w:rPr>
                <w:rFonts w:ascii="Arial" w:hAnsi="Arial" w:cs="Arial"/>
                <w:sz w:val="20"/>
                <w:szCs w:val="20"/>
              </w:rPr>
            </w:pPr>
            <w:r w:rsidRPr="001403DE">
              <w:rPr>
                <w:rFonts w:ascii="Arial" w:hAnsi="Arial" w:cs="Arial"/>
                <w:sz w:val="20"/>
                <w:szCs w:val="20"/>
              </w:rPr>
              <w:t>Write difference between normal entitlement / benefit while training and before training</w:t>
            </w:r>
            <w:r w:rsidR="00BB5FBA" w:rsidRPr="001403DE">
              <w:rPr>
                <w:rFonts w:ascii="Arial" w:hAnsi="Arial" w:cs="Arial"/>
                <w:sz w:val="20"/>
                <w:szCs w:val="20"/>
              </w:rPr>
              <w:t xml:space="preserve"> </w:t>
            </w:r>
          </w:p>
          <w:p w14:paraId="3716BD01" w14:textId="77777777" w:rsidR="00974CB3" w:rsidRPr="001403DE" w:rsidRDefault="00974CB3" w:rsidP="005A7BEF">
            <w:pPr>
              <w:rPr>
                <w:rFonts w:ascii="Arial" w:hAnsi="Arial" w:cs="Arial"/>
                <w:sz w:val="20"/>
                <w:szCs w:val="20"/>
              </w:rPr>
            </w:pPr>
          </w:p>
          <w:p w14:paraId="2EC22728" w14:textId="19F7FD3F" w:rsidR="00974CB3" w:rsidRPr="001403DE" w:rsidRDefault="00974CB3" w:rsidP="005A7BEF">
            <w:pPr>
              <w:rPr>
                <w:rFonts w:ascii="Arial" w:hAnsi="Arial" w:cs="Arial"/>
                <w:b/>
                <w:sz w:val="20"/>
                <w:szCs w:val="20"/>
              </w:rPr>
            </w:pPr>
            <w:r w:rsidRPr="001403DE">
              <w:rPr>
                <w:rFonts w:ascii="Arial" w:hAnsi="Arial" w:cs="Arial"/>
                <w:sz w:val="20"/>
                <w:szCs w:val="20"/>
              </w:rPr>
              <w:t xml:space="preserve">&gt;&gt; </w:t>
            </w:r>
            <w:r w:rsidR="00494FC5" w:rsidRPr="001403DE">
              <w:rPr>
                <w:rFonts w:ascii="Arial" w:hAnsi="Arial" w:cs="Arial"/>
                <w:sz w:val="20"/>
                <w:szCs w:val="20"/>
              </w:rPr>
              <w:t>SFII</w:t>
            </w:r>
          </w:p>
        </w:tc>
        <w:tc>
          <w:tcPr>
            <w:tcW w:w="246" w:type="pct"/>
          </w:tcPr>
          <w:p w14:paraId="6964E339" w14:textId="77777777" w:rsidR="00396B44" w:rsidRPr="001403DE" w:rsidRDefault="00396B44" w:rsidP="005A7BEF">
            <w:pPr>
              <w:rPr>
                <w:rFonts w:ascii="Arial" w:hAnsi="Arial" w:cs="Arial"/>
                <w:b/>
                <w:sz w:val="20"/>
                <w:szCs w:val="20"/>
              </w:rPr>
            </w:pPr>
          </w:p>
        </w:tc>
        <w:tc>
          <w:tcPr>
            <w:tcW w:w="275" w:type="pct"/>
          </w:tcPr>
          <w:p w14:paraId="5E6DFCAA" w14:textId="77777777" w:rsidR="00396B44" w:rsidRPr="001403DE" w:rsidRDefault="00396B44" w:rsidP="005A7BEF">
            <w:pPr>
              <w:rPr>
                <w:rFonts w:ascii="Arial" w:hAnsi="Arial" w:cs="Arial"/>
                <w:b/>
                <w:sz w:val="20"/>
                <w:szCs w:val="20"/>
              </w:rPr>
            </w:pPr>
          </w:p>
        </w:tc>
        <w:tc>
          <w:tcPr>
            <w:tcW w:w="275" w:type="pct"/>
          </w:tcPr>
          <w:p w14:paraId="3C82E25F" w14:textId="77777777" w:rsidR="00396B44" w:rsidRPr="001403DE" w:rsidRDefault="00396B44" w:rsidP="005A7BEF">
            <w:pPr>
              <w:rPr>
                <w:rFonts w:ascii="Arial" w:hAnsi="Arial" w:cs="Arial"/>
                <w:b/>
                <w:sz w:val="20"/>
                <w:szCs w:val="20"/>
              </w:rPr>
            </w:pPr>
          </w:p>
        </w:tc>
        <w:tc>
          <w:tcPr>
            <w:tcW w:w="244" w:type="pct"/>
          </w:tcPr>
          <w:p w14:paraId="04331D79" w14:textId="77777777" w:rsidR="00396B44" w:rsidRPr="001403DE" w:rsidRDefault="00396B44" w:rsidP="005A7BEF">
            <w:pPr>
              <w:rPr>
                <w:rFonts w:ascii="Arial" w:hAnsi="Arial" w:cs="Arial"/>
                <w:b/>
                <w:sz w:val="20"/>
                <w:szCs w:val="20"/>
              </w:rPr>
            </w:pPr>
          </w:p>
        </w:tc>
        <w:tc>
          <w:tcPr>
            <w:tcW w:w="274" w:type="pct"/>
          </w:tcPr>
          <w:p w14:paraId="37FE5EF5" w14:textId="77777777" w:rsidR="00396B44" w:rsidRPr="001403DE" w:rsidRDefault="00396B44" w:rsidP="005A7BEF">
            <w:pPr>
              <w:rPr>
                <w:rFonts w:ascii="Arial" w:hAnsi="Arial" w:cs="Arial"/>
                <w:b/>
                <w:sz w:val="20"/>
                <w:szCs w:val="20"/>
              </w:rPr>
            </w:pPr>
          </w:p>
        </w:tc>
        <w:tc>
          <w:tcPr>
            <w:tcW w:w="244" w:type="pct"/>
          </w:tcPr>
          <w:p w14:paraId="348DB918" w14:textId="77777777" w:rsidR="00396B44" w:rsidRPr="001403DE" w:rsidRDefault="00396B44" w:rsidP="005A7BEF">
            <w:pPr>
              <w:rPr>
                <w:rFonts w:ascii="Arial" w:hAnsi="Arial" w:cs="Arial"/>
                <w:b/>
                <w:sz w:val="20"/>
                <w:szCs w:val="20"/>
              </w:rPr>
            </w:pPr>
          </w:p>
        </w:tc>
        <w:tc>
          <w:tcPr>
            <w:tcW w:w="213" w:type="pct"/>
          </w:tcPr>
          <w:p w14:paraId="3C028A43" w14:textId="77777777" w:rsidR="00396B44" w:rsidRPr="001403DE" w:rsidRDefault="00396B44" w:rsidP="005A7BEF">
            <w:pPr>
              <w:rPr>
                <w:rFonts w:ascii="Arial" w:hAnsi="Arial" w:cs="Arial"/>
                <w:b/>
                <w:sz w:val="20"/>
                <w:szCs w:val="20"/>
              </w:rPr>
            </w:pPr>
          </w:p>
        </w:tc>
        <w:tc>
          <w:tcPr>
            <w:tcW w:w="244" w:type="pct"/>
          </w:tcPr>
          <w:p w14:paraId="487EFD30" w14:textId="77777777" w:rsidR="00396B44" w:rsidRPr="001403DE" w:rsidRDefault="00396B44" w:rsidP="005A7BEF">
            <w:pPr>
              <w:rPr>
                <w:rFonts w:ascii="Arial" w:hAnsi="Arial" w:cs="Arial"/>
                <w:b/>
                <w:sz w:val="20"/>
                <w:szCs w:val="20"/>
              </w:rPr>
            </w:pPr>
          </w:p>
        </w:tc>
        <w:tc>
          <w:tcPr>
            <w:tcW w:w="214" w:type="pct"/>
            <w:vAlign w:val="center"/>
          </w:tcPr>
          <w:p w14:paraId="4AC3F3E7" w14:textId="77777777" w:rsidR="00396B44" w:rsidRPr="001403DE" w:rsidRDefault="00396B44" w:rsidP="005A7BEF">
            <w:pPr>
              <w:rPr>
                <w:rFonts w:ascii="Arial" w:hAnsi="Arial" w:cs="Arial"/>
                <w:b/>
                <w:sz w:val="20"/>
                <w:szCs w:val="20"/>
              </w:rPr>
            </w:pPr>
          </w:p>
        </w:tc>
        <w:tc>
          <w:tcPr>
            <w:tcW w:w="233" w:type="pct"/>
            <w:vAlign w:val="center"/>
          </w:tcPr>
          <w:p w14:paraId="5A70BA1C" w14:textId="77777777" w:rsidR="00396B44" w:rsidRPr="005A7BEF" w:rsidRDefault="00396B44" w:rsidP="005A7BEF">
            <w:pPr>
              <w:jc w:val="right"/>
              <w:rPr>
                <w:rFonts w:ascii="Arial" w:hAnsi="Arial" w:cs="Arial"/>
                <w:b/>
                <w:sz w:val="16"/>
                <w:szCs w:val="16"/>
              </w:rPr>
            </w:pPr>
          </w:p>
        </w:tc>
      </w:tr>
    </w:tbl>
    <w:p w14:paraId="53B97A1D" w14:textId="77777777" w:rsidR="00277C1F" w:rsidRPr="005A7BEF" w:rsidRDefault="00277C1F" w:rsidP="005A7BEF">
      <w:pPr>
        <w:pStyle w:val="Heading3"/>
        <w:rPr>
          <w:rFonts w:ascii="Arial" w:hAnsi="Arial" w:cs="Arial"/>
          <w:color w:val="auto"/>
        </w:rPr>
        <w:sectPr w:rsidR="00277C1F" w:rsidRPr="005A7BEF" w:rsidSect="003960D3">
          <w:headerReference w:type="default" r:id="rId27"/>
          <w:pgSz w:w="16834" w:h="11909" w:orient="landscape" w:code="9"/>
          <w:pgMar w:top="1152" w:right="1152" w:bottom="1152" w:left="1152" w:header="720" w:footer="720" w:gutter="0"/>
          <w:cols w:space="720"/>
          <w:docGrid w:linePitch="360"/>
        </w:sectPr>
      </w:pPr>
    </w:p>
    <w:p w14:paraId="5BDA707E" w14:textId="2175D19F" w:rsidR="00D95099" w:rsidRPr="005A7BEF" w:rsidRDefault="00A90D12" w:rsidP="005A7BEF">
      <w:pPr>
        <w:pStyle w:val="Heading3"/>
        <w:rPr>
          <w:rFonts w:ascii="Arial" w:hAnsi="Arial" w:cs="Arial"/>
          <w:color w:val="auto"/>
        </w:rPr>
      </w:pPr>
      <w:bookmarkStart w:id="83" w:name="_Ref512425420"/>
      <w:bookmarkStart w:id="84" w:name="_Toc516617796"/>
      <w:r w:rsidRPr="005A7BEF">
        <w:rPr>
          <w:rFonts w:ascii="Arial" w:hAnsi="Arial" w:cs="Arial"/>
          <w:color w:val="auto"/>
          <w:sz w:val="20"/>
          <w:szCs w:val="20"/>
        </w:rPr>
        <w:lastRenderedPageBreak/>
        <w:t xml:space="preserve">II. </w:t>
      </w:r>
      <w:r w:rsidR="00CA6E2A" w:rsidRPr="005A7BEF">
        <w:rPr>
          <w:rFonts w:ascii="Arial" w:hAnsi="Arial" w:cs="Arial"/>
          <w:color w:val="auto"/>
          <w:sz w:val="20"/>
          <w:szCs w:val="20"/>
        </w:rPr>
        <w:t>CHARACTERISTICS OF SECONDARY OCCUPATION FOR THE LAST 7 DAYS.</w:t>
      </w:r>
      <w:bookmarkEnd w:id="83"/>
      <w:bookmarkEnd w:id="84"/>
      <w:r w:rsidR="00CA6E2A" w:rsidRPr="005A7BEF">
        <w:rPr>
          <w:rFonts w:ascii="Arial" w:hAnsi="Arial" w:cs="Arial"/>
          <w:color w:val="auto"/>
          <w:sz w:val="20"/>
          <w:szCs w:val="20"/>
        </w:rPr>
        <w:t xml:space="preserve"> </w:t>
      </w:r>
    </w:p>
    <w:p w14:paraId="661A73B4" w14:textId="6359DDBF" w:rsidR="00CA6E2A" w:rsidRPr="005A7BEF" w:rsidRDefault="00E741AF" w:rsidP="005A7BEF">
      <w:pPr>
        <w:rPr>
          <w:rFonts w:ascii="Arial" w:hAnsi="Arial" w:cs="Arial"/>
          <w:i/>
          <w:sz w:val="20"/>
          <w:szCs w:val="20"/>
        </w:rPr>
      </w:pPr>
      <w:r w:rsidRPr="005A7BEF">
        <w:rPr>
          <w:rFonts w:ascii="Arial" w:hAnsi="Arial" w:cs="Arial"/>
          <w:i/>
          <w:sz w:val="20"/>
          <w:szCs w:val="20"/>
        </w:rPr>
        <w:t xml:space="preserve">ANSWER FOR ALL </w:t>
      </w:r>
      <w:r w:rsidR="00CA6E2A" w:rsidRPr="005A7BEF">
        <w:rPr>
          <w:rFonts w:ascii="Arial" w:hAnsi="Arial" w:cs="Arial"/>
          <w:i/>
          <w:sz w:val="20"/>
          <w:szCs w:val="20"/>
        </w:rPr>
        <w:t>HOUSEHOLD MEMBERS AGE 7 OR OLDER.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62"/>
        <w:gridCol w:w="912"/>
        <w:gridCol w:w="912"/>
        <w:gridCol w:w="749"/>
        <w:gridCol w:w="665"/>
        <w:gridCol w:w="665"/>
        <w:gridCol w:w="665"/>
        <w:gridCol w:w="665"/>
        <w:gridCol w:w="650"/>
        <w:gridCol w:w="764"/>
        <w:gridCol w:w="711"/>
      </w:tblGrid>
      <w:tr w:rsidR="00E76387" w:rsidRPr="005A7BEF" w14:paraId="78F0A577" w14:textId="77777777" w:rsidTr="00D95099">
        <w:trPr>
          <w:trHeight w:val="337"/>
          <w:tblHeader/>
        </w:trPr>
        <w:tc>
          <w:tcPr>
            <w:tcW w:w="2466" w:type="pct"/>
            <w:shd w:val="clear" w:color="auto" w:fill="A6A6A6" w:themeFill="background1" w:themeFillShade="A6"/>
            <w:vAlign w:val="center"/>
          </w:tcPr>
          <w:p w14:paraId="1FD5A9BE"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Member ID</w:t>
            </w:r>
          </w:p>
        </w:tc>
        <w:tc>
          <w:tcPr>
            <w:tcW w:w="314" w:type="pct"/>
            <w:shd w:val="clear" w:color="auto" w:fill="A6A6A6" w:themeFill="background1" w:themeFillShade="A6"/>
          </w:tcPr>
          <w:p w14:paraId="62DDA055"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1</w:t>
            </w:r>
          </w:p>
          <w:p w14:paraId="6B5CD390" w14:textId="77777777" w:rsidR="00D95099" w:rsidRPr="005A7BEF" w:rsidRDefault="00D95099" w:rsidP="005A7BEF">
            <w:pPr>
              <w:jc w:val="center"/>
              <w:rPr>
                <w:rFonts w:ascii="Arial" w:hAnsi="Arial" w:cs="Arial"/>
                <w:b/>
                <w:sz w:val="16"/>
                <w:szCs w:val="16"/>
              </w:rPr>
            </w:pPr>
          </w:p>
        </w:tc>
        <w:tc>
          <w:tcPr>
            <w:tcW w:w="314" w:type="pct"/>
            <w:shd w:val="clear" w:color="auto" w:fill="A6A6A6" w:themeFill="background1" w:themeFillShade="A6"/>
          </w:tcPr>
          <w:p w14:paraId="632D30B9"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2</w:t>
            </w:r>
          </w:p>
        </w:tc>
        <w:tc>
          <w:tcPr>
            <w:tcW w:w="258" w:type="pct"/>
            <w:shd w:val="clear" w:color="auto" w:fill="A6A6A6" w:themeFill="background1" w:themeFillShade="A6"/>
          </w:tcPr>
          <w:p w14:paraId="57B31B52"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3</w:t>
            </w:r>
          </w:p>
        </w:tc>
        <w:tc>
          <w:tcPr>
            <w:tcW w:w="229" w:type="pct"/>
            <w:shd w:val="clear" w:color="auto" w:fill="A6A6A6" w:themeFill="background1" w:themeFillShade="A6"/>
          </w:tcPr>
          <w:p w14:paraId="0D2C0B22"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4</w:t>
            </w:r>
          </w:p>
        </w:tc>
        <w:tc>
          <w:tcPr>
            <w:tcW w:w="229" w:type="pct"/>
            <w:shd w:val="clear" w:color="auto" w:fill="A6A6A6" w:themeFill="background1" w:themeFillShade="A6"/>
          </w:tcPr>
          <w:p w14:paraId="6DB3D1DE"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5</w:t>
            </w:r>
          </w:p>
        </w:tc>
        <w:tc>
          <w:tcPr>
            <w:tcW w:w="229" w:type="pct"/>
            <w:shd w:val="clear" w:color="auto" w:fill="A6A6A6" w:themeFill="background1" w:themeFillShade="A6"/>
          </w:tcPr>
          <w:p w14:paraId="26872C88"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6</w:t>
            </w:r>
          </w:p>
        </w:tc>
        <w:tc>
          <w:tcPr>
            <w:tcW w:w="229" w:type="pct"/>
            <w:shd w:val="clear" w:color="auto" w:fill="A6A6A6" w:themeFill="background1" w:themeFillShade="A6"/>
          </w:tcPr>
          <w:p w14:paraId="2AC4330D"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7</w:t>
            </w:r>
          </w:p>
        </w:tc>
        <w:tc>
          <w:tcPr>
            <w:tcW w:w="224" w:type="pct"/>
            <w:shd w:val="clear" w:color="auto" w:fill="A6A6A6" w:themeFill="background1" w:themeFillShade="A6"/>
          </w:tcPr>
          <w:p w14:paraId="43E744CD"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8</w:t>
            </w:r>
          </w:p>
        </w:tc>
        <w:tc>
          <w:tcPr>
            <w:tcW w:w="263" w:type="pct"/>
            <w:shd w:val="clear" w:color="auto" w:fill="A6A6A6" w:themeFill="background1" w:themeFillShade="A6"/>
            <w:vAlign w:val="center"/>
          </w:tcPr>
          <w:p w14:paraId="1A474677"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9</w:t>
            </w:r>
          </w:p>
        </w:tc>
        <w:tc>
          <w:tcPr>
            <w:tcW w:w="245" w:type="pct"/>
            <w:shd w:val="clear" w:color="auto" w:fill="A6A6A6" w:themeFill="background1" w:themeFillShade="A6"/>
            <w:vAlign w:val="center"/>
          </w:tcPr>
          <w:p w14:paraId="3B66FC7A" w14:textId="77777777" w:rsidR="00D95099" w:rsidRPr="005A7BEF" w:rsidRDefault="00D95099" w:rsidP="005A7BEF">
            <w:pPr>
              <w:jc w:val="center"/>
              <w:rPr>
                <w:rFonts w:ascii="Arial" w:hAnsi="Arial" w:cs="Arial"/>
                <w:b/>
                <w:sz w:val="16"/>
                <w:szCs w:val="16"/>
              </w:rPr>
            </w:pPr>
            <w:r w:rsidRPr="005A7BEF">
              <w:rPr>
                <w:rFonts w:ascii="Arial" w:hAnsi="Arial" w:cs="Arial"/>
                <w:b/>
                <w:sz w:val="16"/>
                <w:szCs w:val="16"/>
              </w:rPr>
              <w:t>10</w:t>
            </w:r>
          </w:p>
        </w:tc>
      </w:tr>
      <w:tr w:rsidR="00E76387" w:rsidRPr="005A7BEF" w14:paraId="1BF6B413" w14:textId="77777777" w:rsidTr="00D95099">
        <w:trPr>
          <w:trHeight w:val="296"/>
        </w:trPr>
        <w:tc>
          <w:tcPr>
            <w:tcW w:w="2466" w:type="pct"/>
          </w:tcPr>
          <w:p w14:paraId="4308BB91" w14:textId="604EFAB4" w:rsidR="00D95099" w:rsidRPr="005A7BEF" w:rsidRDefault="002563F3" w:rsidP="005A7BEF">
            <w:pPr>
              <w:rPr>
                <w:rFonts w:ascii="Arial" w:hAnsi="Arial" w:cs="Arial"/>
                <w:b/>
                <w:bCs/>
                <w:sz w:val="16"/>
                <w:szCs w:val="16"/>
              </w:rPr>
            </w:pPr>
            <w:r>
              <w:rPr>
                <w:rFonts w:ascii="Arial" w:hAnsi="Arial" w:cs="Arial"/>
                <w:b/>
                <w:bCs/>
                <w:sz w:val="16"/>
                <w:szCs w:val="16"/>
              </w:rPr>
              <w:t>Q</w:t>
            </w:r>
            <w:r w:rsidR="00D95099" w:rsidRPr="005A7BEF">
              <w:rPr>
                <w:rFonts w:ascii="Arial" w:hAnsi="Arial" w:cs="Arial"/>
                <w:b/>
                <w:bCs/>
                <w:sz w:val="16"/>
                <w:szCs w:val="16"/>
              </w:rPr>
              <w:t xml:space="preserve">30. </w:t>
            </w:r>
            <w:r w:rsidR="00D95099" w:rsidRPr="005A7BEF">
              <w:rPr>
                <w:rFonts w:ascii="Arial" w:hAnsi="Arial" w:cs="Arial"/>
                <w:b/>
                <w:sz w:val="16"/>
                <w:szCs w:val="16"/>
              </w:rPr>
              <w:t xml:space="preserve">Did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have a secondary occupation in the last 7 days</w:t>
            </w:r>
            <w:r w:rsidR="00D95099" w:rsidRPr="001403DE">
              <w:rPr>
                <w:rFonts w:ascii="Arial" w:hAnsi="Arial" w:cs="Arial"/>
                <w:sz w:val="16"/>
                <w:szCs w:val="16"/>
              </w:rPr>
              <w:t>?</w:t>
            </w:r>
            <w:r w:rsidR="00D95099" w:rsidRPr="001403DE">
              <w:rPr>
                <w:rFonts w:ascii="Arial" w:hAnsi="Arial" w:cs="Arial"/>
                <w:bCs/>
                <w:sz w:val="16"/>
                <w:szCs w:val="16"/>
              </w:rPr>
              <w:t xml:space="preserve">    1.Yes   5.</w:t>
            </w:r>
            <w:r w:rsidR="0061748A" w:rsidRPr="001403DE">
              <w:rPr>
                <w:rFonts w:ascii="Arial" w:hAnsi="Arial" w:cs="Arial"/>
                <w:bCs/>
                <w:sz w:val="16"/>
                <w:szCs w:val="16"/>
              </w:rPr>
              <w:t xml:space="preserve"> </w:t>
            </w:r>
            <w:r w:rsidR="00D95099" w:rsidRPr="001403DE">
              <w:rPr>
                <w:rFonts w:ascii="Arial" w:hAnsi="Arial" w:cs="Arial"/>
                <w:bCs/>
                <w:sz w:val="16"/>
                <w:szCs w:val="16"/>
              </w:rPr>
              <w:t>No &gt;&gt;</w:t>
            </w:r>
            <w:r w:rsidR="00494FC5" w:rsidRPr="001403DE">
              <w:rPr>
                <w:rFonts w:ascii="Arial" w:hAnsi="Arial" w:cs="Arial"/>
                <w:bCs/>
                <w:sz w:val="16"/>
                <w:szCs w:val="16"/>
              </w:rPr>
              <w:t xml:space="preserve"> Next Person</w:t>
            </w:r>
          </w:p>
        </w:tc>
        <w:tc>
          <w:tcPr>
            <w:tcW w:w="314" w:type="pct"/>
          </w:tcPr>
          <w:p w14:paraId="411094E6" w14:textId="77777777" w:rsidR="00D95099" w:rsidRPr="005A7BEF" w:rsidRDefault="00D95099" w:rsidP="005A7BEF">
            <w:pPr>
              <w:rPr>
                <w:rFonts w:ascii="Arial" w:hAnsi="Arial" w:cs="Arial"/>
                <w:sz w:val="16"/>
                <w:szCs w:val="16"/>
              </w:rPr>
            </w:pPr>
          </w:p>
        </w:tc>
        <w:tc>
          <w:tcPr>
            <w:tcW w:w="314" w:type="pct"/>
          </w:tcPr>
          <w:p w14:paraId="342D129F" w14:textId="77777777" w:rsidR="00D95099" w:rsidRPr="005A7BEF" w:rsidRDefault="00D95099" w:rsidP="005A7BEF">
            <w:pPr>
              <w:rPr>
                <w:rFonts w:ascii="Arial" w:hAnsi="Arial" w:cs="Arial"/>
                <w:sz w:val="16"/>
                <w:szCs w:val="16"/>
              </w:rPr>
            </w:pPr>
          </w:p>
        </w:tc>
        <w:tc>
          <w:tcPr>
            <w:tcW w:w="258" w:type="pct"/>
          </w:tcPr>
          <w:p w14:paraId="40303A26" w14:textId="77777777" w:rsidR="00D95099" w:rsidRPr="005A7BEF" w:rsidRDefault="00D95099" w:rsidP="005A7BEF">
            <w:pPr>
              <w:rPr>
                <w:rFonts w:ascii="Arial" w:hAnsi="Arial" w:cs="Arial"/>
                <w:sz w:val="16"/>
                <w:szCs w:val="16"/>
              </w:rPr>
            </w:pPr>
          </w:p>
        </w:tc>
        <w:tc>
          <w:tcPr>
            <w:tcW w:w="229" w:type="pct"/>
          </w:tcPr>
          <w:p w14:paraId="15339C39" w14:textId="77777777" w:rsidR="00D95099" w:rsidRPr="005A7BEF" w:rsidRDefault="00D95099" w:rsidP="005A7BEF">
            <w:pPr>
              <w:rPr>
                <w:rFonts w:ascii="Arial" w:hAnsi="Arial" w:cs="Arial"/>
                <w:sz w:val="16"/>
                <w:szCs w:val="16"/>
              </w:rPr>
            </w:pPr>
          </w:p>
        </w:tc>
        <w:tc>
          <w:tcPr>
            <w:tcW w:w="229" w:type="pct"/>
          </w:tcPr>
          <w:p w14:paraId="77FCF711" w14:textId="77777777" w:rsidR="00D95099" w:rsidRPr="005A7BEF" w:rsidRDefault="00D95099" w:rsidP="005A7BEF">
            <w:pPr>
              <w:rPr>
                <w:rFonts w:ascii="Arial" w:hAnsi="Arial" w:cs="Arial"/>
                <w:sz w:val="16"/>
                <w:szCs w:val="16"/>
              </w:rPr>
            </w:pPr>
          </w:p>
        </w:tc>
        <w:tc>
          <w:tcPr>
            <w:tcW w:w="229" w:type="pct"/>
          </w:tcPr>
          <w:p w14:paraId="3E9F4881" w14:textId="77777777" w:rsidR="00D95099" w:rsidRPr="005A7BEF" w:rsidRDefault="00D95099" w:rsidP="005A7BEF">
            <w:pPr>
              <w:rPr>
                <w:rFonts w:ascii="Arial" w:hAnsi="Arial" w:cs="Arial"/>
                <w:sz w:val="16"/>
                <w:szCs w:val="16"/>
              </w:rPr>
            </w:pPr>
          </w:p>
        </w:tc>
        <w:tc>
          <w:tcPr>
            <w:tcW w:w="229" w:type="pct"/>
          </w:tcPr>
          <w:p w14:paraId="7FAD441E" w14:textId="77777777" w:rsidR="00D95099" w:rsidRPr="005A7BEF" w:rsidRDefault="00D95099" w:rsidP="005A7BEF">
            <w:pPr>
              <w:rPr>
                <w:rFonts w:ascii="Arial" w:hAnsi="Arial" w:cs="Arial"/>
                <w:sz w:val="16"/>
                <w:szCs w:val="16"/>
              </w:rPr>
            </w:pPr>
          </w:p>
        </w:tc>
        <w:tc>
          <w:tcPr>
            <w:tcW w:w="224" w:type="pct"/>
          </w:tcPr>
          <w:p w14:paraId="351B2923" w14:textId="77777777" w:rsidR="00D95099" w:rsidRPr="005A7BEF" w:rsidRDefault="00D95099" w:rsidP="005A7BEF">
            <w:pPr>
              <w:rPr>
                <w:rFonts w:ascii="Arial" w:hAnsi="Arial" w:cs="Arial"/>
                <w:sz w:val="16"/>
                <w:szCs w:val="16"/>
              </w:rPr>
            </w:pPr>
          </w:p>
        </w:tc>
        <w:tc>
          <w:tcPr>
            <w:tcW w:w="263" w:type="pct"/>
            <w:vAlign w:val="center"/>
          </w:tcPr>
          <w:p w14:paraId="6E05EF77" w14:textId="77777777" w:rsidR="00D95099" w:rsidRPr="005A7BEF" w:rsidRDefault="00D95099" w:rsidP="005A7BEF">
            <w:pPr>
              <w:rPr>
                <w:rFonts w:ascii="Arial" w:hAnsi="Arial" w:cs="Arial"/>
                <w:sz w:val="16"/>
                <w:szCs w:val="16"/>
              </w:rPr>
            </w:pPr>
          </w:p>
        </w:tc>
        <w:tc>
          <w:tcPr>
            <w:tcW w:w="245" w:type="pct"/>
            <w:vAlign w:val="center"/>
          </w:tcPr>
          <w:p w14:paraId="74C09A91" w14:textId="77777777" w:rsidR="00D95099" w:rsidRPr="005A7BEF" w:rsidRDefault="00D95099" w:rsidP="005A7BEF">
            <w:pPr>
              <w:rPr>
                <w:rFonts w:ascii="Arial" w:hAnsi="Arial" w:cs="Arial"/>
                <w:sz w:val="16"/>
                <w:szCs w:val="16"/>
              </w:rPr>
            </w:pPr>
          </w:p>
        </w:tc>
      </w:tr>
      <w:tr w:rsidR="00E76387" w:rsidRPr="005A7BEF" w14:paraId="394AF711" w14:textId="77777777" w:rsidTr="00D95099">
        <w:trPr>
          <w:trHeight w:val="337"/>
        </w:trPr>
        <w:tc>
          <w:tcPr>
            <w:tcW w:w="2466" w:type="pct"/>
          </w:tcPr>
          <w:p w14:paraId="6266F911" w14:textId="4E8D9B20" w:rsidR="00D95099" w:rsidRPr="005A7BEF" w:rsidRDefault="002563F3"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31. </w:t>
            </w:r>
            <w:r w:rsidR="00D95099" w:rsidRPr="008D4F63">
              <w:rPr>
                <w:rFonts w:ascii="Arial" w:hAnsi="Arial" w:cs="Arial"/>
                <w:sz w:val="16"/>
                <w:szCs w:val="16"/>
              </w:rPr>
              <w:t xml:space="preserve">Describe the main tasks and duties of the work that </w:t>
            </w:r>
            <w:r w:rsidR="00947949" w:rsidRPr="008D4F63">
              <w:rPr>
                <w:rFonts w:ascii="Arial" w:hAnsi="Arial" w:cs="Arial"/>
                <w:sz w:val="16"/>
                <w:szCs w:val="16"/>
              </w:rPr>
              <w:t>[</w:t>
            </w:r>
            <w:r w:rsidR="00D95099" w:rsidRPr="008D4F63">
              <w:rPr>
                <w:rFonts w:ascii="Arial" w:hAnsi="Arial" w:cs="Arial"/>
                <w:sz w:val="16"/>
                <w:szCs w:val="16"/>
              </w:rPr>
              <w:t>Name</w:t>
            </w:r>
            <w:r w:rsidR="00947949" w:rsidRPr="008D4F63">
              <w:rPr>
                <w:rFonts w:ascii="Arial" w:hAnsi="Arial" w:cs="Arial"/>
                <w:sz w:val="16"/>
                <w:szCs w:val="16"/>
              </w:rPr>
              <w:t>]</w:t>
            </w:r>
            <w:r w:rsidR="00D95099" w:rsidRPr="008D4F63">
              <w:rPr>
                <w:rFonts w:ascii="Arial" w:hAnsi="Arial" w:cs="Arial"/>
                <w:sz w:val="16"/>
                <w:szCs w:val="16"/>
              </w:rPr>
              <w:t xml:space="preserve"> spent most time on during the last 7 days</w:t>
            </w:r>
            <w:r w:rsidR="00BA4386">
              <w:rPr>
                <w:rFonts w:ascii="Arial" w:hAnsi="Arial" w:cs="Arial"/>
                <w:sz w:val="16"/>
                <w:szCs w:val="16"/>
              </w:rPr>
              <w:t>, apart from hi/her main occupation</w:t>
            </w:r>
            <w:r w:rsidR="00F87812">
              <w:rPr>
                <w:rFonts w:ascii="Arial" w:hAnsi="Arial" w:cs="Arial"/>
                <w:sz w:val="16"/>
                <w:szCs w:val="16"/>
              </w:rPr>
              <w:t>.</w:t>
            </w:r>
          </w:p>
        </w:tc>
        <w:tc>
          <w:tcPr>
            <w:tcW w:w="314" w:type="pct"/>
          </w:tcPr>
          <w:p w14:paraId="236DFBE9" w14:textId="77777777" w:rsidR="00D95099" w:rsidRPr="005A7BEF" w:rsidRDefault="00D95099" w:rsidP="005A7BEF">
            <w:pPr>
              <w:rPr>
                <w:rFonts w:ascii="Arial" w:hAnsi="Arial" w:cs="Arial"/>
                <w:sz w:val="16"/>
                <w:szCs w:val="16"/>
              </w:rPr>
            </w:pPr>
          </w:p>
        </w:tc>
        <w:tc>
          <w:tcPr>
            <w:tcW w:w="314" w:type="pct"/>
          </w:tcPr>
          <w:p w14:paraId="4D65E15A" w14:textId="77777777" w:rsidR="00D95099" w:rsidRPr="005A7BEF" w:rsidRDefault="00D95099" w:rsidP="005A7BEF">
            <w:pPr>
              <w:rPr>
                <w:rFonts w:ascii="Arial" w:hAnsi="Arial" w:cs="Arial"/>
                <w:sz w:val="16"/>
                <w:szCs w:val="16"/>
              </w:rPr>
            </w:pPr>
          </w:p>
        </w:tc>
        <w:tc>
          <w:tcPr>
            <w:tcW w:w="258" w:type="pct"/>
          </w:tcPr>
          <w:p w14:paraId="58830D04" w14:textId="77777777" w:rsidR="00D95099" w:rsidRPr="005A7BEF" w:rsidRDefault="00D95099" w:rsidP="005A7BEF">
            <w:pPr>
              <w:rPr>
                <w:rFonts w:ascii="Arial" w:hAnsi="Arial" w:cs="Arial"/>
                <w:sz w:val="16"/>
                <w:szCs w:val="16"/>
              </w:rPr>
            </w:pPr>
          </w:p>
        </w:tc>
        <w:tc>
          <w:tcPr>
            <w:tcW w:w="229" w:type="pct"/>
          </w:tcPr>
          <w:p w14:paraId="36972BB2" w14:textId="77777777" w:rsidR="00D95099" w:rsidRPr="005A7BEF" w:rsidRDefault="00D95099" w:rsidP="005A7BEF">
            <w:pPr>
              <w:rPr>
                <w:rFonts w:ascii="Arial" w:hAnsi="Arial" w:cs="Arial"/>
                <w:sz w:val="16"/>
                <w:szCs w:val="16"/>
              </w:rPr>
            </w:pPr>
          </w:p>
        </w:tc>
        <w:tc>
          <w:tcPr>
            <w:tcW w:w="229" w:type="pct"/>
          </w:tcPr>
          <w:p w14:paraId="60740BF3" w14:textId="77777777" w:rsidR="00D95099" w:rsidRPr="005A7BEF" w:rsidRDefault="00D95099" w:rsidP="005A7BEF">
            <w:pPr>
              <w:rPr>
                <w:rFonts w:ascii="Arial" w:hAnsi="Arial" w:cs="Arial"/>
                <w:sz w:val="16"/>
                <w:szCs w:val="16"/>
              </w:rPr>
            </w:pPr>
          </w:p>
        </w:tc>
        <w:tc>
          <w:tcPr>
            <w:tcW w:w="229" w:type="pct"/>
          </w:tcPr>
          <w:p w14:paraId="5EFB63A2" w14:textId="77777777" w:rsidR="00D95099" w:rsidRPr="005A7BEF" w:rsidRDefault="00D95099" w:rsidP="005A7BEF">
            <w:pPr>
              <w:rPr>
                <w:rFonts w:ascii="Arial" w:hAnsi="Arial" w:cs="Arial"/>
                <w:sz w:val="16"/>
                <w:szCs w:val="16"/>
              </w:rPr>
            </w:pPr>
          </w:p>
        </w:tc>
        <w:tc>
          <w:tcPr>
            <w:tcW w:w="229" w:type="pct"/>
          </w:tcPr>
          <w:p w14:paraId="6D2A2F71" w14:textId="77777777" w:rsidR="00D95099" w:rsidRPr="005A7BEF" w:rsidRDefault="00D95099" w:rsidP="005A7BEF">
            <w:pPr>
              <w:rPr>
                <w:rFonts w:ascii="Arial" w:hAnsi="Arial" w:cs="Arial"/>
                <w:sz w:val="16"/>
                <w:szCs w:val="16"/>
              </w:rPr>
            </w:pPr>
          </w:p>
        </w:tc>
        <w:tc>
          <w:tcPr>
            <w:tcW w:w="224" w:type="pct"/>
          </w:tcPr>
          <w:p w14:paraId="066AE9FB" w14:textId="77777777" w:rsidR="00D95099" w:rsidRPr="005A7BEF" w:rsidRDefault="00D95099" w:rsidP="005A7BEF">
            <w:pPr>
              <w:rPr>
                <w:rFonts w:ascii="Arial" w:hAnsi="Arial" w:cs="Arial"/>
                <w:sz w:val="16"/>
                <w:szCs w:val="16"/>
              </w:rPr>
            </w:pPr>
          </w:p>
        </w:tc>
        <w:tc>
          <w:tcPr>
            <w:tcW w:w="263" w:type="pct"/>
          </w:tcPr>
          <w:p w14:paraId="4E9EF343" w14:textId="77777777" w:rsidR="00D95099" w:rsidRPr="005A7BEF" w:rsidRDefault="00D95099" w:rsidP="005A7BEF">
            <w:pPr>
              <w:rPr>
                <w:rFonts w:ascii="Arial" w:hAnsi="Arial" w:cs="Arial"/>
                <w:sz w:val="16"/>
                <w:szCs w:val="16"/>
              </w:rPr>
            </w:pPr>
          </w:p>
        </w:tc>
        <w:tc>
          <w:tcPr>
            <w:tcW w:w="245" w:type="pct"/>
          </w:tcPr>
          <w:p w14:paraId="42E72A34" w14:textId="77777777" w:rsidR="00D95099" w:rsidRPr="005A7BEF" w:rsidRDefault="00D95099" w:rsidP="005A7BEF">
            <w:pPr>
              <w:rPr>
                <w:rFonts w:ascii="Arial" w:hAnsi="Arial" w:cs="Arial"/>
                <w:sz w:val="16"/>
                <w:szCs w:val="16"/>
              </w:rPr>
            </w:pPr>
          </w:p>
        </w:tc>
      </w:tr>
      <w:tr w:rsidR="00E76387" w:rsidRPr="005A7BEF" w14:paraId="6171D5FD" w14:textId="77777777" w:rsidTr="00D95099">
        <w:trPr>
          <w:trHeight w:val="260"/>
        </w:trPr>
        <w:tc>
          <w:tcPr>
            <w:tcW w:w="2466" w:type="pct"/>
          </w:tcPr>
          <w:p w14:paraId="1BE6F067" w14:textId="6DEDDC07" w:rsidR="00D95099" w:rsidRDefault="002563F3" w:rsidP="005A7BEF">
            <w:pPr>
              <w:rPr>
                <w:rFonts w:ascii="Arial" w:hAnsi="Arial" w:cs="Arial"/>
                <w:sz w:val="16"/>
                <w:szCs w:val="16"/>
              </w:rPr>
            </w:pPr>
            <w:r>
              <w:rPr>
                <w:rFonts w:ascii="Arial" w:hAnsi="Arial" w:cs="Arial"/>
                <w:b/>
                <w:bCs/>
                <w:sz w:val="16"/>
                <w:szCs w:val="16"/>
              </w:rPr>
              <w:t>Q</w:t>
            </w:r>
            <w:r w:rsidR="00D95099" w:rsidRPr="005A7BEF">
              <w:rPr>
                <w:rFonts w:ascii="Arial" w:hAnsi="Arial" w:cs="Arial"/>
                <w:b/>
                <w:bCs/>
                <w:sz w:val="16"/>
                <w:szCs w:val="16"/>
              </w:rPr>
              <w:t xml:space="preserve">32. </w:t>
            </w:r>
            <w:r w:rsidR="00D95099" w:rsidRPr="005A7BEF">
              <w:rPr>
                <w:rFonts w:ascii="Arial" w:hAnsi="Arial" w:cs="Arial"/>
                <w:b/>
                <w:sz w:val="16"/>
                <w:szCs w:val="16"/>
              </w:rPr>
              <w:t xml:space="preserve">ISCO code for above </w:t>
            </w:r>
          </w:p>
          <w:p w14:paraId="0BF5096A" w14:textId="5F9151B0" w:rsidR="00F87812" w:rsidRPr="005A7BEF" w:rsidRDefault="00F87812" w:rsidP="005A7BEF">
            <w:pPr>
              <w:rPr>
                <w:rFonts w:ascii="Arial" w:hAnsi="Arial" w:cs="Arial"/>
                <w:b/>
                <w:sz w:val="16"/>
                <w:szCs w:val="16"/>
              </w:rPr>
            </w:pPr>
            <w:r w:rsidRPr="00842F8E">
              <w:rPr>
                <w:rFonts w:ascii="Arial" w:hAnsi="Arial" w:cs="Arial"/>
                <w:i/>
                <w:sz w:val="16"/>
                <w:szCs w:val="16"/>
              </w:rPr>
              <w:t>Interviewer: Please refer to the codebook and enter the 3-digit value of the major or minor group</w:t>
            </w:r>
            <w:r w:rsidRPr="00F87812">
              <w:rPr>
                <w:rFonts w:ascii="Arial" w:hAnsi="Arial" w:cs="Arial"/>
                <w:b/>
                <w:sz w:val="16"/>
                <w:szCs w:val="16"/>
              </w:rPr>
              <w:t>.</w:t>
            </w:r>
          </w:p>
        </w:tc>
        <w:tc>
          <w:tcPr>
            <w:tcW w:w="314" w:type="pct"/>
          </w:tcPr>
          <w:p w14:paraId="5276F0DD" w14:textId="77777777" w:rsidR="00D95099" w:rsidRPr="005A7BEF" w:rsidRDefault="00D95099" w:rsidP="005A7BEF">
            <w:pPr>
              <w:rPr>
                <w:rFonts w:ascii="Arial" w:hAnsi="Arial" w:cs="Arial"/>
                <w:sz w:val="16"/>
                <w:szCs w:val="16"/>
              </w:rPr>
            </w:pPr>
          </w:p>
        </w:tc>
        <w:tc>
          <w:tcPr>
            <w:tcW w:w="314" w:type="pct"/>
          </w:tcPr>
          <w:p w14:paraId="38032175" w14:textId="77777777" w:rsidR="00D95099" w:rsidRPr="005A7BEF" w:rsidRDefault="00D95099" w:rsidP="005A7BEF">
            <w:pPr>
              <w:rPr>
                <w:rFonts w:ascii="Arial" w:hAnsi="Arial" w:cs="Arial"/>
                <w:sz w:val="16"/>
                <w:szCs w:val="16"/>
              </w:rPr>
            </w:pPr>
          </w:p>
        </w:tc>
        <w:tc>
          <w:tcPr>
            <w:tcW w:w="258" w:type="pct"/>
          </w:tcPr>
          <w:p w14:paraId="6B2750CE" w14:textId="77777777" w:rsidR="00D95099" w:rsidRPr="005A7BEF" w:rsidRDefault="00D95099" w:rsidP="005A7BEF">
            <w:pPr>
              <w:rPr>
                <w:rFonts w:ascii="Arial" w:hAnsi="Arial" w:cs="Arial"/>
                <w:sz w:val="16"/>
                <w:szCs w:val="16"/>
              </w:rPr>
            </w:pPr>
          </w:p>
        </w:tc>
        <w:tc>
          <w:tcPr>
            <w:tcW w:w="229" w:type="pct"/>
          </w:tcPr>
          <w:p w14:paraId="5E53DDBA" w14:textId="77777777" w:rsidR="00D95099" w:rsidRPr="005A7BEF" w:rsidRDefault="00D95099" w:rsidP="005A7BEF">
            <w:pPr>
              <w:rPr>
                <w:rFonts w:ascii="Arial" w:hAnsi="Arial" w:cs="Arial"/>
                <w:sz w:val="16"/>
                <w:szCs w:val="16"/>
              </w:rPr>
            </w:pPr>
          </w:p>
        </w:tc>
        <w:tc>
          <w:tcPr>
            <w:tcW w:w="229" w:type="pct"/>
          </w:tcPr>
          <w:p w14:paraId="526E222E" w14:textId="77777777" w:rsidR="00D95099" w:rsidRPr="005A7BEF" w:rsidRDefault="00D95099" w:rsidP="005A7BEF">
            <w:pPr>
              <w:rPr>
                <w:rFonts w:ascii="Arial" w:hAnsi="Arial" w:cs="Arial"/>
                <w:sz w:val="16"/>
                <w:szCs w:val="16"/>
              </w:rPr>
            </w:pPr>
          </w:p>
        </w:tc>
        <w:tc>
          <w:tcPr>
            <w:tcW w:w="229" w:type="pct"/>
          </w:tcPr>
          <w:p w14:paraId="662210FB" w14:textId="77777777" w:rsidR="00D95099" w:rsidRPr="005A7BEF" w:rsidRDefault="00D95099" w:rsidP="005A7BEF">
            <w:pPr>
              <w:rPr>
                <w:rFonts w:ascii="Arial" w:hAnsi="Arial" w:cs="Arial"/>
                <w:sz w:val="16"/>
                <w:szCs w:val="16"/>
              </w:rPr>
            </w:pPr>
          </w:p>
        </w:tc>
        <w:tc>
          <w:tcPr>
            <w:tcW w:w="229" w:type="pct"/>
          </w:tcPr>
          <w:p w14:paraId="43F257F5" w14:textId="77777777" w:rsidR="00D95099" w:rsidRPr="005A7BEF" w:rsidRDefault="00D95099" w:rsidP="005A7BEF">
            <w:pPr>
              <w:rPr>
                <w:rFonts w:ascii="Arial" w:hAnsi="Arial" w:cs="Arial"/>
                <w:sz w:val="16"/>
                <w:szCs w:val="16"/>
              </w:rPr>
            </w:pPr>
          </w:p>
        </w:tc>
        <w:tc>
          <w:tcPr>
            <w:tcW w:w="224" w:type="pct"/>
          </w:tcPr>
          <w:p w14:paraId="432525A0" w14:textId="77777777" w:rsidR="00D95099" w:rsidRPr="005A7BEF" w:rsidRDefault="00D95099" w:rsidP="005A7BEF">
            <w:pPr>
              <w:rPr>
                <w:rFonts w:ascii="Arial" w:hAnsi="Arial" w:cs="Arial"/>
                <w:sz w:val="16"/>
                <w:szCs w:val="16"/>
              </w:rPr>
            </w:pPr>
          </w:p>
        </w:tc>
        <w:tc>
          <w:tcPr>
            <w:tcW w:w="263" w:type="pct"/>
          </w:tcPr>
          <w:p w14:paraId="032139E1" w14:textId="77777777" w:rsidR="00D95099" w:rsidRPr="005A7BEF" w:rsidRDefault="00D95099" w:rsidP="005A7BEF">
            <w:pPr>
              <w:rPr>
                <w:rFonts w:ascii="Arial" w:hAnsi="Arial" w:cs="Arial"/>
                <w:sz w:val="16"/>
                <w:szCs w:val="16"/>
              </w:rPr>
            </w:pPr>
          </w:p>
        </w:tc>
        <w:tc>
          <w:tcPr>
            <w:tcW w:w="245" w:type="pct"/>
          </w:tcPr>
          <w:p w14:paraId="2CB61C8B" w14:textId="77777777" w:rsidR="00D95099" w:rsidRPr="005A7BEF" w:rsidRDefault="00D95099" w:rsidP="005A7BEF">
            <w:pPr>
              <w:rPr>
                <w:rFonts w:ascii="Arial" w:hAnsi="Arial" w:cs="Arial"/>
                <w:sz w:val="16"/>
                <w:szCs w:val="16"/>
              </w:rPr>
            </w:pPr>
          </w:p>
        </w:tc>
      </w:tr>
      <w:tr w:rsidR="00E76387" w:rsidRPr="005A7BEF" w14:paraId="635D0409" w14:textId="77777777" w:rsidTr="00D95099">
        <w:trPr>
          <w:trHeight w:val="269"/>
        </w:trPr>
        <w:tc>
          <w:tcPr>
            <w:tcW w:w="2466" w:type="pct"/>
          </w:tcPr>
          <w:p w14:paraId="672B456A" w14:textId="30FDF369" w:rsidR="00D95099" w:rsidRPr="005A7BEF" w:rsidRDefault="002563F3"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33. Describe the </w:t>
            </w:r>
            <w:r w:rsidR="00D95099" w:rsidRPr="005A7BEF">
              <w:rPr>
                <w:rFonts w:ascii="Arial" w:hAnsi="Arial" w:cs="Arial"/>
                <w:b/>
                <w:sz w:val="16"/>
                <w:szCs w:val="16"/>
              </w:rPr>
              <w:t>kind of trade, services, or industry that this work is connected to?</w:t>
            </w:r>
          </w:p>
        </w:tc>
        <w:tc>
          <w:tcPr>
            <w:tcW w:w="314" w:type="pct"/>
          </w:tcPr>
          <w:p w14:paraId="0212F30A" w14:textId="77777777" w:rsidR="00D95099" w:rsidRPr="005A7BEF" w:rsidRDefault="00D95099" w:rsidP="005A7BEF">
            <w:pPr>
              <w:rPr>
                <w:rFonts w:ascii="Arial" w:hAnsi="Arial" w:cs="Arial"/>
                <w:sz w:val="16"/>
                <w:szCs w:val="16"/>
              </w:rPr>
            </w:pPr>
          </w:p>
        </w:tc>
        <w:tc>
          <w:tcPr>
            <w:tcW w:w="314" w:type="pct"/>
          </w:tcPr>
          <w:p w14:paraId="2C027FF4" w14:textId="77777777" w:rsidR="00D95099" w:rsidRPr="005A7BEF" w:rsidRDefault="00D95099" w:rsidP="005A7BEF">
            <w:pPr>
              <w:rPr>
                <w:rFonts w:ascii="Arial" w:hAnsi="Arial" w:cs="Arial"/>
                <w:sz w:val="16"/>
                <w:szCs w:val="16"/>
              </w:rPr>
            </w:pPr>
          </w:p>
        </w:tc>
        <w:tc>
          <w:tcPr>
            <w:tcW w:w="258" w:type="pct"/>
          </w:tcPr>
          <w:p w14:paraId="76F38BC1" w14:textId="77777777" w:rsidR="00D95099" w:rsidRPr="005A7BEF" w:rsidRDefault="00D95099" w:rsidP="005A7BEF">
            <w:pPr>
              <w:rPr>
                <w:rFonts w:ascii="Arial" w:hAnsi="Arial" w:cs="Arial"/>
                <w:sz w:val="16"/>
                <w:szCs w:val="16"/>
              </w:rPr>
            </w:pPr>
          </w:p>
        </w:tc>
        <w:tc>
          <w:tcPr>
            <w:tcW w:w="229" w:type="pct"/>
          </w:tcPr>
          <w:p w14:paraId="78457354" w14:textId="77777777" w:rsidR="00D95099" w:rsidRPr="005A7BEF" w:rsidRDefault="00D95099" w:rsidP="005A7BEF">
            <w:pPr>
              <w:rPr>
                <w:rFonts w:ascii="Arial" w:hAnsi="Arial" w:cs="Arial"/>
                <w:sz w:val="16"/>
                <w:szCs w:val="16"/>
              </w:rPr>
            </w:pPr>
          </w:p>
        </w:tc>
        <w:tc>
          <w:tcPr>
            <w:tcW w:w="229" w:type="pct"/>
          </w:tcPr>
          <w:p w14:paraId="1B66666A" w14:textId="77777777" w:rsidR="00D95099" w:rsidRPr="005A7BEF" w:rsidRDefault="00D95099" w:rsidP="005A7BEF">
            <w:pPr>
              <w:rPr>
                <w:rFonts w:ascii="Arial" w:hAnsi="Arial" w:cs="Arial"/>
                <w:sz w:val="16"/>
                <w:szCs w:val="16"/>
              </w:rPr>
            </w:pPr>
          </w:p>
        </w:tc>
        <w:tc>
          <w:tcPr>
            <w:tcW w:w="229" w:type="pct"/>
          </w:tcPr>
          <w:p w14:paraId="42739E97" w14:textId="77777777" w:rsidR="00D95099" w:rsidRPr="005A7BEF" w:rsidRDefault="00D95099" w:rsidP="005A7BEF">
            <w:pPr>
              <w:rPr>
                <w:rFonts w:ascii="Arial" w:hAnsi="Arial" w:cs="Arial"/>
                <w:sz w:val="16"/>
                <w:szCs w:val="16"/>
              </w:rPr>
            </w:pPr>
          </w:p>
        </w:tc>
        <w:tc>
          <w:tcPr>
            <w:tcW w:w="229" w:type="pct"/>
          </w:tcPr>
          <w:p w14:paraId="6897D587" w14:textId="77777777" w:rsidR="00D95099" w:rsidRPr="005A7BEF" w:rsidRDefault="00D95099" w:rsidP="005A7BEF">
            <w:pPr>
              <w:rPr>
                <w:rFonts w:ascii="Arial" w:hAnsi="Arial" w:cs="Arial"/>
                <w:sz w:val="16"/>
                <w:szCs w:val="16"/>
              </w:rPr>
            </w:pPr>
          </w:p>
        </w:tc>
        <w:tc>
          <w:tcPr>
            <w:tcW w:w="224" w:type="pct"/>
          </w:tcPr>
          <w:p w14:paraId="23E7919C" w14:textId="77777777" w:rsidR="00D95099" w:rsidRPr="005A7BEF" w:rsidRDefault="00D95099" w:rsidP="005A7BEF">
            <w:pPr>
              <w:rPr>
                <w:rFonts w:ascii="Arial" w:hAnsi="Arial" w:cs="Arial"/>
                <w:sz w:val="16"/>
                <w:szCs w:val="16"/>
              </w:rPr>
            </w:pPr>
          </w:p>
        </w:tc>
        <w:tc>
          <w:tcPr>
            <w:tcW w:w="263" w:type="pct"/>
          </w:tcPr>
          <w:p w14:paraId="05C9C0ED" w14:textId="77777777" w:rsidR="00D95099" w:rsidRPr="005A7BEF" w:rsidRDefault="00D95099" w:rsidP="005A7BEF">
            <w:pPr>
              <w:rPr>
                <w:rFonts w:ascii="Arial" w:hAnsi="Arial" w:cs="Arial"/>
                <w:sz w:val="16"/>
                <w:szCs w:val="16"/>
              </w:rPr>
            </w:pPr>
          </w:p>
        </w:tc>
        <w:tc>
          <w:tcPr>
            <w:tcW w:w="245" w:type="pct"/>
          </w:tcPr>
          <w:p w14:paraId="27FB00DE" w14:textId="77777777" w:rsidR="00D95099" w:rsidRPr="005A7BEF" w:rsidRDefault="00D95099" w:rsidP="005A7BEF">
            <w:pPr>
              <w:rPr>
                <w:rFonts w:ascii="Arial" w:hAnsi="Arial" w:cs="Arial"/>
                <w:sz w:val="16"/>
                <w:szCs w:val="16"/>
              </w:rPr>
            </w:pPr>
          </w:p>
        </w:tc>
      </w:tr>
      <w:tr w:rsidR="00E76387" w:rsidRPr="005A7BEF" w14:paraId="0C2BE003" w14:textId="77777777" w:rsidTr="00D95099">
        <w:trPr>
          <w:trHeight w:val="251"/>
        </w:trPr>
        <w:tc>
          <w:tcPr>
            <w:tcW w:w="2466" w:type="pct"/>
          </w:tcPr>
          <w:p w14:paraId="2FAA861F" w14:textId="77777777" w:rsidR="00F87812" w:rsidRDefault="002563F3" w:rsidP="005A7BEF">
            <w:pPr>
              <w:rPr>
                <w:rFonts w:ascii="Arial" w:hAnsi="Arial" w:cs="Arial"/>
                <w:sz w:val="16"/>
                <w:szCs w:val="16"/>
              </w:rPr>
            </w:pPr>
            <w:r>
              <w:rPr>
                <w:rFonts w:ascii="Arial" w:hAnsi="Arial" w:cs="Arial"/>
                <w:b/>
                <w:bCs/>
                <w:sz w:val="16"/>
                <w:szCs w:val="16"/>
              </w:rPr>
              <w:t>Q</w:t>
            </w:r>
            <w:r w:rsidR="00D95099" w:rsidRPr="005A7BEF">
              <w:rPr>
                <w:rFonts w:ascii="Arial" w:hAnsi="Arial" w:cs="Arial"/>
                <w:b/>
                <w:bCs/>
                <w:sz w:val="16"/>
                <w:szCs w:val="16"/>
              </w:rPr>
              <w:t xml:space="preserve">34. </w:t>
            </w:r>
            <w:r w:rsidR="00D95099" w:rsidRPr="005A7BEF">
              <w:rPr>
                <w:rFonts w:ascii="Arial" w:hAnsi="Arial" w:cs="Arial"/>
                <w:b/>
                <w:sz w:val="16"/>
                <w:szCs w:val="16"/>
              </w:rPr>
              <w:t>ISIC code for above</w:t>
            </w:r>
            <w:r w:rsidR="00D95099" w:rsidRPr="001403DE">
              <w:rPr>
                <w:rFonts w:ascii="Arial" w:hAnsi="Arial" w:cs="Arial"/>
                <w:sz w:val="16"/>
                <w:szCs w:val="16"/>
              </w:rPr>
              <w:t xml:space="preserve"> </w:t>
            </w:r>
          </w:p>
          <w:p w14:paraId="0270C0BD" w14:textId="591EEABC" w:rsidR="00D95099" w:rsidRPr="005A7BEF" w:rsidRDefault="00F87812" w:rsidP="005A7BEF">
            <w:pPr>
              <w:rPr>
                <w:rFonts w:ascii="Arial" w:hAnsi="Arial" w:cs="Arial"/>
                <w:b/>
                <w:sz w:val="16"/>
                <w:szCs w:val="16"/>
              </w:rPr>
            </w:pPr>
            <w:r w:rsidRPr="00F87812">
              <w:rPr>
                <w:rFonts w:ascii="Arial" w:hAnsi="Arial" w:cs="Arial"/>
                <w:sz w:val="16"/>
                <w:szCs w:val="16"/>
              </w:rPr>
              <w:t>Interviewer: Please refer to the codebook and enter the 4-digit value of the appropriate code</w:t>
            </w:r>
            <w:r w:rsidRPr="00F87812" w:rsidDel="00F87812">
              <w:rPr>
                <w:rFonts w:ascii="Arial" w:hAnsi="Arial" w:cs="Arial"/>
                <w:sz w:val="16"/>
                <w:szCs w:val="16"/>
              </w:rPr>
              <w:t xml:space="preserve"> </w:t>
            </w:r>
          </w:p>
        </w:tc>
        <w:tc>
          <w:tcPr>
            <w:tcW w:w="314" w:type="pct"/>
          </w:tcPr>
          <w:p w14:paraId="3A9EC29D" w14:textId="77777777" w:rsidR="00D95099" w:rsidRPr="005A7BEF" w:rsidRDefault="00D95099" w:rsidP="005A7BEF">
            <w:pPr>
              <w:rPr>
                <w:rFonts w:ascii="Arial" w:hAnsi="Arial" w:cs="Arial"/>
                <w:sz w:val="16"/>
                <w:szCs w:val="16"/>
              </w:rPr>
            </w:pPr>
          </w:p>
        </w:tc>
        <w:tc>
          <w:tcPr>
            <w:tcW w:w="314" w:type="pct"/>
          </w:tcPr>
          <w:p w14:paraId="779CE477" w14:textId="77777777" w:rsidR="00D95099" w:rsidRPr="005A7BEF" w:rsidRDefault="00D95099" w:rsidP="005A7BEF">
            <w:pPr>
              <w:rPr>
                <w:rFonts w:ascii="Arial" w:hAnsi="Arial" w:cs="Arial"/>
                <w:sz w:val="16"/>
                <w:szCs w:val="16"/>
              </w:rPr>
            </w:pPr>
          </w:p>
        </w:tc>
        <w:tc>
          <w:tcPr>
            <w:tcW w:w="258" w:type="pct"/>
          </w:tcPr>
          <w:p w14:paraId="58F59B7F" w14:textId="77777777" w:rsidR="00D95099" w:rsidRPr="005A7BEF" w:rsidRDefault="00D95099" w:rsidP="005A7BEF">
            <w:pPr>
              <w:rPr>
                <w:rFonts w:ascii="Arial" w:hAnsi="Arial" w:cs="Arial"/>
                <w:sz w:val="16"/>
                <w:szCs w:val="16"/>
              </w:rPr>
            </w:pPr>
          </w:p>
        </w:tc>
        <w:tc>
          <w:tcPr>
            <w:tcW w:w="229" w:type="pct"/>
          </w:tcPr>
          <w:p w14:paraId="615B3120" w14:textId="77777777" w:rsidR="00D95099" w:rsidRPr="005A7BEF" w:rsidRDefault="00D95099" w:rsidP="005A7BEF">
            <w:pPr>
              <w:rPr>
                <w:rFonts w:ascii="Arial" w:hAnsi="Arial" w:cs="Arial"/>
                <w:sz w:val="16"/>
                <w:szCs w:val="16"/>
              </w:rPr>
            </w:pPr>
          </w:p>
        </w:tc>
        <w:tc>
          <w:tcPr>
            <w:tcW w:w="229" w:type="pct"/>
          </w:tcPr>
          <w:p w14:paraId="0278783D" w14:textId="77777777" w:rsidR="00D95099" w:rsidRPr="005A7BEF" w:rsidRDefault="00D95099" w:rsidP="005A7BEF">
            <w:pPr>
              <w:rPr>
                <w:rFonts w:ascii="Arial" w:hAnsi="Arial" w:cs="Arial"/>
                <w:sz w:val="16"/>
                <w:szCs w:val="16"/>
              </w:rPr>
            </w:pPr>
          </w:p>
        </w:tc>
        <w:tc>
          <w:tcPr>
            <w:tcW w:w="229" w:type="pct"/>
          </w:tcPr>
          <w:p w14:paraId="62A966F1" w14:textId="77777777" w:rsidR="00D95099" w:rsidRPr="005A7BEF" w:rsidRDefault="00D95099" w:rsidP="005A7BEF">
            <w:pPr>
              <w:rPr>
                <w:rFonts w:ascii="Arial" w:hAnsi="Arial" w:cs="Arial"/>
                <w:sz w:val="16"/>
                <w:szCs w:val="16"/>
              </w:rPr>
            </w:pPr>
          </w:p>
        </w:tc>
        <w:tc>
          <w:tcPr>
            <w:tcW w:w="229" w:type="pct"/>
          </w:tcPr>
          <w:p w14:paraId="17DF20E5" w14:textId="77777777" w:rsidR="00D95099" w:rsidRPr="005A7BEF" w:rsidRDefault="00D95099" w:rsidP="005A7BEF">
            <w:pPr>
              <w:rPr>
                <w:rFonts w:ascii="Arial" w:hAnsi="Arial" w:cs="Arial"/>
                <w:sz w:val="16"/>
                <w:szCs w:val="16"/>
              </w:rPr>
            </w:pPr>
          </w:p>
        </w:tc>
        <w:tc>
          <w:tcPr>
            <w:tcW w:w="224" w:type="pct"/>
          </w:tcPr>
          <w:p w14:paraId="65FDA68A" w14:textId="77777777" w:rsidR="00D95099" w:rsidRPr="005A7BEF" w:rsidRDefault="00D95099" w:rsidP="005A7BEF">
            <w:pPr>
              <w:rPr>
                <w:rFonts w:ascii="Arial" w:hAnsi="Arial" w:cs="Arial"/>
                <w:sz w:val="16"/>
                <w:szCs w:val="16"/>
              </w:rPr>
            </w:pPr>
          </w:p>
        </w:tc>
        <w:tc>
          <w:tcPr>
            <w:tcW w:w="263" w:type="pct"/>
          </w:tcPr>
          <w:p w14:paraId="4EEAE28F" w14:textId="77777777" w:rsidR="00D95099" w:rsidRPr="005A7BEF" w:rsidRDefault="00D95099" w:rsidP="005A7BEF">
            <w:pPr>
              <w:rPr>
                <w:rFonts w:ascii="Arial" w:hAnsi="Arial" w:cs="Arial"/>
                <w:sz w:val="16"/>
                <w:szCs w:val="16"/>
              </w:rPr>
            </w:pPr>
          </w:p>
        </w:tc>
        <w:tc>
          <w:tcPr>
            <w:tcW w:w="245" w:type="pct"/>
          </w:tcPr>
          <w:p w14:paraId="24026D67" w14:textId="77777777" w:rsidR="00D95099" w:rsidRPr="005A7BEF" w:rsidRDefault="00D95099" w:rsidP="005A7BEF">
            <w:pPr>
              <w:rPr>
                <w:rFonts w:ascii="Arial" w:hAnsi="Arial" w:cs="Arial"/>
                <w:sz w:val="16"/>
                <w:szCs w:val="16"/>
              </w:rPr>
            </w:pPr>
          </w:p>
        </w:tc>
      </w:tr>
      <w:tr w:rsidR="00E76387" w:rsidRPr="005A7BEF" w14:paraId="7F0AFD4D" w14:textId="77777777" w:rsidTr="00D95099">
        <w:trPr>
          <w:trHeight w:val="350"/>
        </w:trPr>
        <w:tc>
          <w:tcPr>
            <w:tcW w:w="2466" w:type="pct"/>
          </w:tcPr>
          <w:p w14:paraId="3FAC6915" w14:textId="1220013F" w:rsidR="00F87812" w:rsidRDefault="002563F3">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35</w:t>
            </w:r>
            <w:r w:rsidR="00F87812">
              <w:rPr>
                <w:rFonts w:ascii="Arial" w:hAnsi="Arial" w:cs="Arial"/>
                <w:b/>
                <w:bCs/>
                <w:sz w:val="16"/>
                <w:szCs w:val="16"/>
              </w:rPr>
              <w:t>a</w:t>
            </w:r>
            <w:r w:rsidR="00D95099" w:rsidRPr="005A7BEF">
              <w:rPr>
                <w:rFonts w:ascii="Arial" w:hAnsi="Arial" w:cs="Arial"/>
                <w:b/>
                <w:bCs/>
                <w:sz w:val="16"/>
                <w:szCs w:val="16"/>
              </w:rPr>
              <w:t xml:space="preserve">. </w:t>
            </w:r>
            <w:r w:rsidR="00D95099" w:rsidRPr="005A7BEF">
              <w:rPr>
                <w:rFonts w:ascii="Arial" w:hAnsi="Arial" w:cs="Arial"/>
                <w:b/>
                <w:sz w:val="16"/>
                <w:szCs w:val="16"/>
              </w:rPr>
              <w:t xml:space="preserve">How long has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been doing this work </w:t>
            </w:r>
            <w:r w:rsidR="00F87812">
              <w:rPr>
                <w:rFonts w:ascii="Arial" w:hAnsi="Arial" w:cs="Arial"/>
                <w:b/>
                <w:sz w:val="16"/>
                <w:szCs w:val="16"/>
              </w:rPr>
              <w:t>in years</w:t>
            </w:r>
            <w:r w:rsidR="00D95099" w:rsidRPr="005A7BEF">
              <w:rPr>
                <w:rFonts w:ascii="Arial" w:hAnsi="Arial" w:cs="Arial"/>
                <w:b/>
                <w:sz w:val="16"/>
                <w:szCs w:val="16"/>
              </w:rPr>
              <w:t xml:space="preserve">? </w:t>
            </w:r>
          </w:p>
          <w:p w14:paraId="0A3D9388" w14:textId="6094E9B4" w:rsidR="00D95099" w:rsidRPr="005A7BEF" w:rsidRDefault="00F87812">
            <w:pPr>
              <w:rPr>
                <w:rFonts w:ascii="Arial" w:hAnsi="Arial" w:cs="Arial"/>
                <w:b/>
                <w:sz w:val="16"/>
                <w:szCs w:val="16"/>
              </w:rPr>
            </w:pPr>
            <w:r w:rsidRPr="00F87812">
              <w:rPr>
                <w:rFonts w:ascii="Arial" w:hAnsi="Arial" w:cs="Arial"/>
                <w:b/>
                <w:sz w:val="16"/>
                <w:szCs w:val="16"/>
              </w:rPr>
              <w:t xml:space="preserve">If </w:t>
            </w:r>
            <w:r>
              <w:rPr>
                <w:rFonts w:ascii="Arial" w:hAnsi="Arial" w:cs="Arial"/>
                <w:b/>
                <w:sz w:val="16"/>
                <w:szCs w:val="16"/>
              </w:rPr>
              <w:t>[Name]</w:t>
            </w:r>
            <w:r w:rsidRPr="00F87812">
              <w:rPr>
                <w:rFonts w:ascii="Arial" w:hAnsi="Arial" w:cs="Arial"/>
                <w:b/>
                <w:sz w:val="16"/>
                <w:szCs w:val="16"/>
              </w:rPr>
              <w:t xml:space="preserve"> has been doing this work for less than a year, enter zero.</w:t>
            </w:r>
            <w:r w:rsidR="00D95099" w:rsidRPr="005A7BEF">
              <w:rPr>
                <w:rFonts w:ascii="Arial" w:hAnsi="Arial" w:cs="Arial"/>
                <w:b/>
                <w:sz w:val="16"/>
                <w:szCs w:val="16"/>
              </w:rPr>
              <w:t xml:space="preserve">         </w:t>
            </w:r>
          </w:p>
        </w:tc>
        <w:tc>
          <w:tcPr>
            <w:tcW w:w="314" w:type="pct"/>
          </w:tcPr>
          <w:p w14:paraId="775183F9"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0D40D0CF"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c>
          <w:tcPr>
            <w:tcW w:w="314" w:type="pct"/>
          </w:tcPr>
          <w:p w14:paraId="0A9757AA"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6B0ACCA7"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c>
          <w:tcPr>
            <w:tcW w:w="258" w:type="pct"/>
          </w:tcPr>
          <w:p w14:paraId="185A0FD7"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521E779B"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c>
          <w:tcPr>
            <w:tcW w:w="229" w:type="pct"/>
          </w:tcPr>
          <w:p w14:paraId="75DF609A"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1589F859"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c>
          <w:tcPr>
            <w:tcW w:w="229" w:type="pct"/>
          </w:tcPr>
          <w:p w14:paraId="6909204F"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1E295676"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c>
          <w:tcPr>
            <w:tcW w:w="229" w:type="pct"/>
          </w:tcPr>
          <w:p w14:paraId="32E6A597"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556B5896"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c>
          <w:tcPr>
            <w:tcW w:w="229" w:type="pct"/>
          </w:tcPr>
          <w:p w14:paraId="12325E51"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31590B84"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c>
          <w:tcPr>
            <w:tcW w:w="224" w:type="pct"/>
          </w:tcPr>
          <w:p w14:paraId="401B825F"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7A6551EC"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c>
          <w:tcPr>
            <w:tcW w:w="263" w:type="pct"/>
          </w:tcPr>
          <w:p w14:paraId="1C04BBA7"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7C9FC550"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c>
          <w:tcPr>
            <w:tcW w:w="245" w:type="pct"/>
          </w:tcPr>
          <w:p w14:paraId="1861917D" w14:textId="77777777" w:rsidR="00D95099" w:rsidRPr="005A7BEF" w:rsidRDefault="00D95099" w:rsidP="005A7BEF">
            <w:pPr>
              <w:rPr>
                <w:rFonts w:ascii="Arial" w:hAnsi="Arial" w:cs="Arial"/>
                <w:sz w:val="16"/>
                <w:szCs w:val="16"/>
              </w:rPr>
            </w:pPr>
            <w:r w:rsidRPr="005A7BEF">
              <w:rPr>
                <w:rFonts w:ascii="Arial" w:hAnsi="Arial" w:cs="Arial"/>
                <w:sz w:val="16"/>
                <w:szCs w:val="16"/>
              </w:rPr>
              <w:t>Y___</w:t>
            </w:r>
          </w:p>
          <w:p w14:paraId="721732F6" w14:textId="77777777" w:rsidR="00D95099" w:rsidRPr="005A7BEF" w:rsidRDefault="00D95099" w:rsidP="005A7BEF">
            <w:pPr>
              <w:rPr>
                <w:rFonts w:ascii="Arial" w:hAnsi="Arial" w:cs="Arial"/>
                <w:sz w:val="16"/>
                <w:szCs w:val="16"/>
              </w:rPr>
            </w:pPr>
            <w:r w:rsidRPr="005A7BEF">
              <w:rPr>
                <w:rFonts w:ascii="Arial" w:hAnsi="Arial" w:cs="Arial"/>
                <w:sz w:val="16"/>
                <w:szCs w:val="16"/>
              </w:rPr>
              <w:t>M___</w:t>
            </w:r>
          </w:p>
        </w:tc>
      </w:tr>
      <w:tr w:rsidR="00F87812" w:rsidRPr="005A7BEF" w14:paraId="67FA20DA" w14:textId="77777777" w:rsidTr="00D95099">
        <w:trPr>
          <w:trHeight w:val="337"/>
        </w:trPr>
        <w:tc>
          <w:tcPr>
            <w:tcW w:w="2466" w:type="pct"/>
          </w:tcPr>
          <w:p w14:paraId="02E8671F" w14:textId="5E00F609" w:rsidR="00F87812" w:rsidRDefault="00F87812" w:rsidP="00F87812">
            <w:pPr>
              <w:rPr>
                <w:rFonts w:ascii="Arial" w:hAnsi="Arial" w:cs="Arial"/>
                <w:b/>
                <w:sz w:val="16"/>
                <w:szCs w:val="16"/>
              </w:rPr>
            </w:pPr>
            <w:r>
              <w:rPr>
                <w:rFonts w:ascii="Arial" w:hAnsi="Arial" w:cs="Arial"/>
                <w:b/>
                <w:bCs/>
                <w:sz w:val="16"/>
                <w:szCs w:val="16"/>
              </w:rPr>
              <w:t>Q</w:t>
            </w:r>
            <w:r w:rsidRPr="005A7BEF">
              <w:rPr>
                <w:rFonts w:ascii="Arial" w:hAnsi="Arial" w:cs="Arial"/>
                <w:b/>
                <w:bCs/>
                <w:sz w:val="16"/>
                <w:szCs w:val="16"/>
              </w:rPr>
              <w:t>35</w:t>
            </w:r>
            <w:r>
              <w:rPr>
                <w:rFonts w:ascii="Arial" w:hAnsi="Arial" w:cs="Arial"/>
                <w:b/>
                <w:bCs/>
                <w:sz w:val="16"/>
                <w:szCs w:val="16"/>
              </w:rPr>
              <w:t>b</w:t>
            </w:r>
            <w:r w:rsidRPr="005A7BEF">
              <w:rPr>
                <w:rFonts w:ascii="Arial" w:hAnsi="Arial" w:cs="Arial"/>
                <w:b/>
                <w:bCs/>
                <w:sz w:val="16"/>
                <w:szCs w:val="16"/>
              </w:rPr>
              <w:t xml:space="preserve">. </w:t>
            </w:r>
            <w:r w:rsidRPr="005A7BEF">
              <w:rPr>
                <w:rFonts w:ascii="Arial" w:hAnsi="Arial" w:cs="Arial"/>
                <w:b/>
                <w:sz w:val="16"/>
                <w:szCs w:val="16"/>
              </w:rPr>
              <w:t xml:space="preserve">How long has </w:t>
            </w:r>
            <w:r>
              <w:rPr>
                <w:rFonts w:ascii="Arial" w:hAnsi="Arial" w:cs="Arial"/>
                <w:b/>
                <w:sz w:val="16"/>
                <w:szCs w:val="16"/>
              </w:rPr>
              <w:t>[</w:t>
            </w:r>
            <w:r w:rsidRPr="005A7BEF">
              <w:rPr>
                <w:rFonts w:ascii="Arial" w:hAnsi="Arial" w:cs="Arial"/>
                <w:b/>
                <w:sz w:val="16"/>
                <w:szCs w:val="16"/>
              </w:rPr>
              <w:t>Name</w:t>
            </w:r>
            <w:r>
              <w:rPr>
                <w:rFonts w:ascii="Arial" w:hAnsi="Arial" w:cs="Arial"/>
                <w:b/>
                <w:sz w:val="16"/>
                <w:szCs w:val="16"/>
              </w:rPr>
              <w:t>]</w:t>
            </w:r>
            <w:r w:rsidRPr="005A7BEF">
              <w:rPr>
                <w:rFonts w:ascii="Arial" w:hAnsi="Arial" w:cs="Arial"/>
                <w:b/>
                <w:sz w:val="16"/>
                <w:szCs w:val="16"/>
              </w:rPr>
              <w:t xml:space="preserve"> been doing this work </w:t>
            </w:r>
            <w:r>
              <w:rPr>
                <w:rFonts w:ascii="Arial" w:hAnsi="Arial" w:cs="Arial"/>
                <w:b/>
                <w:sz w:val="16"/>
                <w:szCs w:val="16"/>
              </w:rPr>
              <w:t>in months</w:t>
            </w:r>
            <w:r w:rsidRPr="005A7BEF">
              <w:rPr>
                <w:rFonts w:ascii="Arial" w:hAnsi="Arial" w:cs="Arial"/>
                <w:b/>
                <w:sz w:val="16"/>
                <w:szCs w:val="16"/>
              </w:rPr>
              <w:t xml:space="preserve">? </w:t>
            </w:r>
          </w:p>
          <w:p w14:paraId="03F06E52" w14:textId="17977851" w:rsidR="00F87812" w:rsidRDefault="00322B89" w:rsidP="00F87812">
            <w:pPr>
              <w:rPr>
                <w:rFonts w:ascii="Arial" w:hAnsi="Arial" w:cs="Arial"/>
                <w:b/>
                <w:bCs/>
                <w:sz w:val="16"/>
                <w:szCs w:val="16"/>
              </w:rPr>
            </w:pPr>
            <w:r w:rsidRPr="00322B89">
              <w:rPr>
                <w:rFonts w:ascii="Arial" w:hAnsi="Arial" w:cs="Arial"/>
                <w:b/>
                <w:sz w:val="16"/>
                <w:szCs w:val="16"/>
              </w:rPr>
              <w:t>If you entered zero for the previous question, simply enter the total nu</w:t>
            </w:r>
            <w:r>
              <w:rPr>
                <w:rFonts w:ascii="Arial" w:hAnsi="Arial" w:cs="Arial"/>
                <w:b/>
                <w:sz w:val="16"/>
                <w:szCs w:val="16"/>
              </w:rPr>
              <w:t>mber of months [Name]</w:t>
            </w:r>
            <w:r w:rsidRPr="00322B89">
              <w:rPr>
                <w:rFonts w:ascii="Arial" w:hAnsi="Arial" w:cs="Arial"/>
                <w:b/>
                <w:sz w:val="16"/>
                <w:szCs w:val="16"/>
              </w:rPr>
              <w:t xml:space="preserve"> has been doing this work.</w:t>
            </w:r>
            <w:r w:rsidR="00F87812" w:rsidRPr="005A7BEF">
              <w:rPr>
                <w:rFonts w:ascii="Arial" w:hAnsi="Arial" w:cs="Arial"/>
                <w:b/>
                <w:sz w:val="16"/>
                <w:szCs w:val="16"/>
              </w:rPr>
              <w:t xml:space="preserve">     </w:t>
            </w:r>
          </w:p>
        </w:tc>
        <w:tc>
          <w:tcPr>
            <w:tcW w:w="314" w:type="pct"/>
          </w:tcPr>
          <w:p w14:paraId="39C4E28E" w14:textId="77777777" w:rsidR="00F87812" w:rsidRPr="005A7BEF" w:rsidRDefault="00F87812" w:rsidP="005A7BEF">
            <w:pPr>
              <w:rPr>
                <w:rFonts w:ascii="Arial" w:hAnsi="Arial" w:cs="Arial"/>
                <w:sz w:val="16"/>
                <w:szCs w:val="16"/>
              </w:rPr>
            </w:pPr>
          </w:p>
        </w:tc>
        <w:tc>
          <w:tcPr>
            <w:tcW w:w="314" w:type="pct"/>
          </w:tcPr>
          <w:p w14:paraId="51344637" w14:textId="77777777" w:rsidR="00F87812" w:rsidRPr="005A7BEF" w:rsidRDefault="00F87812" w:rsidP="005A7BEF">
            <w:pPr>
              <w:rPr>
                <w:rFonts w:ascii="Arial" w:hAnsi="Arial" w:cs="Arial"/>
                <w:sz w:val="16"/>
                <w:szCs w:val="16"/>
              </w:rPr>
            </w:pPr>
          </w:p>
        </w:tc>
        <w:tc>
          <w:tcPr>
            <w:tcW w:w="258" w:type="pct"/>
          </w:tcPr>
          <w:p w14:paraId="5D7683A5" w14:textId="77777777" w:rsidR="00F87812" w:rsidRPr="005A7BEF" w:rsidRDefault="00F87812" w:rsidP="005A7BEF">
            <w:pPr>
              <w:rPr>
                <w:rFonts w:ascii="Arial" w:hAnsi="Arial" w:cs="Arial"/>
                <w:sz w:val="16"/>
                <w:szCs w:val="16"/>
              </w:rPr>
            </w:pPr>
          </w:p>
        </w:tc>
        <w:tc>
          <w:tcPr>
            <w:tcW w:w="229" w:type="pct"/>
          </w:tcPr>
          <w:p w14:paraId="26A53EB7" w14:textId="77777777" w:rsidR="00F87812" w:rsidRPr="005A7BEF" w:rsidRDefault="00F87812" w:rsidP="005A7BEF">
            <w:pPr>
              <w:rPr>
                <w:rFonts w:ascii="Arial" w:hAnsi="Arial" w:cs="Arial"/>
                <w:sz w:val="16"/>
                <w:szCs w:val="16"/>
              </w:rPr>
            </w:pPr>
          </w:p>
        </w:tc>
        <w:tc>
          <w:tcPr>
            <w:tcW w:w="229" w:type="pct"/>
          </w:tcPr>
          <w:p w14:paraId="2C63A9EE" w14:textId="77777777" w:rsidR="00F87812" w:rsidRPr="005A7BEF" w:rsidRDefault="00F87812" w:rsidP="005A7BEF">
            <w:pPr>
              <w:rPr>
                <w:rFonts w:ascii="Arial" w:hAnsi="Arial" w:cs="Arial"/>
                <w:sz w:val="16"/>
                <w:szCs w:val="16"/>
              </w:rPr>
            </w:pPr>
          </w:p>
        </w:tc>
        <w:tc>
          <w:tcPr>
            <w:tcW w:w="229" w:type="pct"/>
          </w:tcPr>
          <w:p w14:paraId="067AD2D3" w14:textId="77777777" w:rsidR="00F87812" w:rsidRPr="005A7BEF" w:rsidRDefault="00F87812" w:rsidP="005A7BEF">
            <w:pPr>
              <w:rPr>
                <w:rFonts w:ascii="Arial" w:hAnsi="Arial" w:cs="Arial"/>
                <w:sz w:val="16"/>
                <w:szCs w:val="16"/>
              </w:rPr>
            </w:pPr>
          </w:p>
        </w:tc>
        <w:tc>
          <w:tcPr>
            <w:tcW w:w="229" w:type="pct"/>
          </w:tcPr>
          <w:p w14:paraId="30F6A772" w14:textId="77777777" w:rsidR="00F87812" w:rsidRPr="005A7BEF" w:rsidRDefault="00F87812" w:rsidP="005A7BEF">
            <w:pPr>
              <w:rPr>
                <w:rFonts w:ascii="Arial" w:hAnsi="Arial" w:cs="Arial"/>
                <w:sz w:val="16"/>
                <w:szCs w:val="16"/>
              </w:rPr>
            </w:pPr>
          </w:p>
        </w:tc>
        <w:tc>
          <w:tcPr>
            <w:tcW w:w="224" w:type="pct"/>
          </w:tcPr>
          <w:p w14:paraId="01827C23" w14:textId="77777777" w:rsidR="00F87812" w:rsidRPr="005A7BEF" w:rsidRDefault="00F87812" w:rsidP="005A7BEF">
            <w:pPr>
              <w:rPr>
                <w:rFonts w:ascii="Arial" w:hAnsi="Arial" w:cs="Arial"/>
                <w:sz w:val="16"/>
                <w:szCs w:val="16"/>
              </w:rPr>
            </w:pPr>
          </w:p>
        </w:tc>
        <w:tc>
          <w:tcPr>
            <w:tcW w:w="263" w:type="pct"/>
          </w:tcPr>
          <w:p w14:paraId="05E0F547" w14:textId="77777777" w:rsidR="00F87812" w:rsidRPr="005A7BEF" w:rsidRDefault="00F87812" w:rsidP="005A7BEF">
            <w:pPr>
              <w:rPr>
                <w:rFonts w:ascii="Arial" w:hAnsi="Arial" w:cs="Arial"/>
                <w:sz w:val="16"/>
                <w:szCs w:val="16"/>
              </w:rPr>
            </w:pPr>
          </w:p>
        </w:tc>
        <w:tc>
          <w:tcPr>
            <w:tcW w:w="245" w:type="pct"/>
          </w:tcPr>
          <w:p w14:paraId="222E5EDE" w14:textId="77777777" w:rsidR="00F87812" w:rsidRPr="005A7BEF" w:rsidRDefault="00F87812" w:rsidP="005A7BEF">
            <w:pPr>
              <w:rPr>
                <w:rFonts w:ascii="Arial" w:hAnsi="Arial" w:cs="Arial"/>
                <w:sz w:val="16"/>
                <w:szCs w:val="16"/>
              </w:rPr>
            </w:pPr>
          </w:p>
        </w:tc>
      </w:tr>
      <w:tr w:rsidR="00E76387" w:rsidRPr="005A7BEF" w14:paraId="415053BF" w14:textId="77777777" w:rsidTr="00D95099">
        <w:trPr>
          <w:trHeight w:val="337"/>
        </w:trPr>
        <w:tc>
          <w:tcPr>
            <w:tcW w:w="2466" w:type="pct"/>
          </w:tcPr>
          <w:p w14:paraId="63A46F94" w14:textId="2140B9A6" w:rsidR="00D95099" w:rsidRPr="005A7BEF" w:rsidRDefault="002563F3"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36a. </w:t>
            </w:r>
            <w:r w:rsidR="00D95099" w:rsidRPr="005A7BEF">
              <w:rPr>
                <w:rFonts w:ascii="Arial" w:hAnsi="Arial" w:cs="Arial"/>
                <w:b/>
                <w:sz w:val="16"/>
                <w:szCs w:val="16"/>
              </w:rPr>
              <w:t xml:space="preserve">During the last year, how many weeks has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done this job (out of 52)? </w:t>
            </w:r>
          </w:p>
          <w:p w14:paraId="36595D4E" w14:textId="77777777" w:rsidR="00D95099" w:rsidRPr="005A7BEF" w:rsidRDefault="00D95099" w:rsidP="005A7BEF">
            <w:pPr>
              <w:rPr>
                <w:rFonts w:ascii="Arial" w:hAnsi="Arial" w:cs="Arial"/>
                <w:b/>
                <w:sz w:val="16"/>
                <w:szCs w:val="16"/>
              </w:rPr>
            </w:pPr>
          </w:p>
        </w:tc>
        <w:tc>
          <w:tcPr>
            <w:tcW w:w="314" w:type="pct"/>
          </w:tcPr>
          <w:p w14:paraId="1D5D3954" w14:textId="77777777" w:rsidR="00D95099" w:rsidRPr="005A7BEF" w:rsidRDefault="00D95099" w:rsidP="005A7BEF">
            <w:pPr>
              <w:rPr>
                <w:rFonts w:ascii="Arial" w:hAnsi="Arial" w:cs="Arial"/>
                <w:sz w:val="16"/>
                <w:szCs w:val="16"/>
              </w:rPr>
            </w:pPr>
          </w:p>
        </w:tc>
        <w:tc>
          <w:tcPr>
            <w:tcW w:w="314" w:type="pct"/>
          </w:tcPr>
          <w:p w14:paraId="1C6D03A4" w14:textId="77777777" w:rsidR="00D95099" w:rsidRPr="005A7BEF" w:rsidRDefault="00D95099" w:rsidP="005A7BEF">
            <w:pPr>
              <w:rPr>
                <w:rFonts w:ascii="Arial" w:hAnsi="Arial" w:cs="Arial"/>
                <w:sz w:val="16"/>
                <w:szCs w:val="16"/>
              </w:rPr>
            </w:pPr>
          </w:p>
        </w:tc>
        <w:tc>
          <w:tcPr>
            <w:tcW w:w="258" w:type="pct"/>
          </w:tcPr>
          <w:p w14:paraId="1D315FEE" w14:textId="77777777" w:rsidR="00D95099" w:rsidRPr="005A7BEF" w:rsidRDefault="00D95099" w:rsidP="005A7BEF">
            <w:pPr>
              <w:rPr>
                <w:rFonts w:ascii="Arial" w:hAnsi="Arial" w:cs="Arial"/>
                <w:sz w:val="16"/>
                <w:szCs w:val="16"/>
              </w:rPr>
            </w:pPr>
          </w:p>
        </w:tc>
        <w:tc>
          <w:tcPr>
            <w:tcW w:w="229" w:type="pct"/>
          </w:tcPr>
          <w:p w14:paraId="0A39ED87" w14:textId="77777777" w:rsidR="00D95099" w:rsidRPr="005A7BEF" w:rsidRDefault="00D95099" w:rsidP="005A7BEF">
            <w:pPr>
              <w:rPr>
                <w:rFonts w:ascii="Arial" w:hAnsi="Arial" w:cs="Arial"/>
                <w:sz w:val="16"/>
                <w:szCs w:val="16"/>
              </w:rPr>
            </w:pPr>
          </w:p>
        </w:tc>
        <w:tc>
          <w:tcPr>
            <w:tcW w:w="229" w:type="pct"/>
          </w:tcPr>
          <w:p w14:paraId="6B5A1321" w14:textId="77777777" w:rsidR="00D95099" w:rsidRPr="005A7BEF" w:rsidRDefault="00D95099" w:rsidP="005A7BEF">
            <w:pPr>
              <w:rPr>
                <w:rFonts w:ascii="Arial" w:hAnsi="Arial" w:cs="Arial"/>
                <w:sz w:val="16"/>
                <w:szCs w:val="16"/>
              </w:rPr>
            </w:pPr>
          </w:p>
        </w:tc>
        <w:tc>
          <w:tcPr>
            <w:tcW w:w="229" w:type="pct"/>
          </w:tcPr>
          <w:p w14:paraId="799CD6F1" w14:textId="77777777" w:rsidR="00D95099" w:rsidRPr="005A7BEF" w:rsidRDefault="00D95099" w:rsidP="005A7BEF">
            <w:pPr>
              <w:rPr>
                <w:rFonts w:ascii="Arial" w:hAnsi="Arial" w:cs="Arial"/>
                <w:sz w:val="16"/>
                <w:szCs w:val="16"/>
              </w:rPr>
            </w:pPr>
          </w:p>
        </w:tc>
        <w:tc>
          <w:tcPr>
            <w:tcW w:w="229" w:type="pct"/>
          </w:tcPr>
          <w:p w14:paraId="10EEC26E" w14:textId="77777777" w:rsidR="00D95099" w:rsidRPr="005A7BEF" w:rsidRDefault="00D95099" w:rsidP="005A7BEF">
            <w:pPr>
              <w:rPr>
                <w:rFonts w:ascii="Arial" w:hAnsi="Arial" w:cs="Arial"/>
                <w:sz w:val="16"/>
                <w:szCs w:val="16"/>
              </w:rPr>
            </w:pPr>
          </w:p>
        </w:tc>
        <w:tc>
          <w:tcPr>
            <w:tcW w:w="224" w:type="pct"/>
          </w:tcPr>
          <w:p w14:paraId="32A5B893" w14:textId="77777777" w:rsidR="00D95099" w:rsidRPr="005A7BEF" w:rsidRDefault="00D95099" w:rsidP="005A7BEF">
            <w:pPr>
              <w:rPr>
                <w:rFonts w:ascii="Arial" w:hAnsi="Arial" w:cs="Arial"/>
                <w:sz w:val="16"/>
                <w:szCs w:val="16"/>
              </w:rPr>
            </w:pPr>
          </w:p>
        </w:tc>
        <w:tc>
          <w:tcPr>
            <w:tcW w:w="263" w:type="pct"/>
          </w:tcPr>
          <w:p w14:paraId="1AA6A53D" w14:textId="77777777" w:rsidR="00D95099" w:rsidRPr="005A7BEF" w:rsidRDefault="00D95099" w:rsidP="005A7BEF">
            <w:pPr>
              <w:rPr>
                <w:rFonts w:ascii="Arial" w:hAnsi="Arial" w:cs="Arial"/>
                <w:sz w:val="16"/>
                <w:szCs w:val="16"/>
              </w:rPr>
            </w:pPr>
          </w:p>
        </w:tc>
        <w:tc>
          <w:tcPr>
            <w:tcW w:w="245" w:type="pct"/>
          </w:tcPr>
          <w:p w14:paraId="061DD3BB" w14:textId="77777777" w:rsidR="00D95099" w:rsidRPr="005A7BEF" w:rsidRDefault="00D95099" w:rsidP="005A7BEF">
            <w:pPr>
              <w:rPr>
                <w:rFonts w:ascii="Arial" w:hAnsi="Arial" w:cs="Arial"/>
                <w:sz w:val="16"/>
                <w:szCs w:val="16"/>
              </w:rPr>
            </w:pPr>
          </w:p>
        </w:tc>
      </w:tr>
      <w:tr w:rsidR="00E76387" w:rsidRPr="005A7BEF" w14:paraId="7238BCB2" w14:textId="77777777" w:rsidTr="00D95099">
        <w:trPr>
          <w:trHeight w:val="224"/>
        </w:trPr>
        <w:tc>
          <w:tcPr>
            <w:tcW w:w="2466" w:type="pct"/>
          </w:tcPr>
          <w:p w14:paraId="41A9A3AC" w14:textId="4BD68232" w:rsidR="00D95099" w:rsidRPr="005A7BEF" w:rsidRDefault="002563F3" w:rsidP="005A7BEF">
            <w:pPr>
              <w:rPr>
                <w:rFonts w:ascii="Arial" w:hAnsi="Arial" w:cs="Arial"/>
                <w:b/>
                <w:sz w:val="16"/>
                <w:szCs w:val="16"/>
              </w:rPr>
            </w:pPr>
            <w:r>
              <w:rPr>
                <w:rFonts w:ascii="Arial" w:hAnsi="Arial" w:cs="Arial"/>
                <w:b/>
                <w:sz w:val="16"/>
                <w:szCs w:val="16"/>
              </w:rPr>
              <w:t>Q</w:t>
            </w:r>
            <w:r w:rsidR="00D95099" w:rsidRPr="005A7BEF">
              <w:rPr>
                <w:rFonts w:ascii="Arial" w:hAnsi="Arial" w:cs="Arial"/>
                <w:b/>
                <w:sz w:val="16"/>
                <w:szCs w:val="16"/>
              </w:rPr>
              <w:t xml:space="preserve">36b.How many days per week did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typically work? </w:t>
            </w:r>
          </w:p>
        </w:tc>
        <w:tc>
          <w:tcPr>
            <w:tcW w:w="314" w:type="pct"/>
          </w:tcPr>
          <w:p w14:paraId="23F8DCCC" w14:textId="77777777" w:rsidR="00D95099" w:rsidRPr="005A7BEF" w:rsidRDefault="00D95099" w:rsidP="005A7BEF">
            <w:pPr>
              <w:rPr>
                <w:rFonts w:ascii="Arial" w:hAnsi="Arial" w:cs="Arial"/>
                <w:sz w:val="16"/>
                <w:szCs w:val="16"/>
              </w:rPr>
            </w:pPr>
          </w:p>
        </w:tc>
        <w:tc>
          <w:tcPr>
            <w:tcW w:w="314" w:type="pct"/>
          </w:tcPr>
          <w:p w14:paraId="1D3B3363" w14:textId="77777777" w:rsidR="00D95099" w:rsidRPr="005A7BEF" w:rsidRDefault="00D95099" w:rsidP="005A7BEF">
            <w:pPr>
              <w:rPr>
                <w:rFonts w:ascii="Arial" w:hAnsi="Arial" w:cs="Arial"/>
                <w:sz w:val="16"/>
                <w:szCs w:val="16"/>
              </w:rPr>
            </w:pPr>
          </w:p>
        </w:tc>
        <w:tc>
          <w:tcPr>
            <w:tcW w:w="258" w:type="pct"/>
          </w:tcPr>
          <w:p w14:paraId="032F1610" w14:textId="77777777" w:rsidR="00D95099" w:rsidRPr="005A7BEF" w:rsidRDefault="00D95099" w:rsidP="005A7BEF">
            <w:pPr>
              <w:rPr>
                <w:rFonts w:ascii="Arial" w:hAnsi="Arial" w:cs="Arial"/>
                <w:sz w:val="16"/>
                <w:szCs w:val="16"/>
              </w:rPr>
            </w:pPr>
          </w:p>
        </w:tc>
        <w:tc>
          <w:tcPr>
            <w:tcW w:w="229" w:type="pct"/>
          </w:tcPr>
          <w:p w14:paraId="406E2706" w14:textId="77777777" w:rsidR="00D95099" w:rsidRPr="005A7BEF" w:rsidRDefault="00D95099" w:rsidP="005A7BEF">
            <w:pPr>
              <w:rPr>
                <w:rFonts w:ascii="Arial" w:hAnsi="Arial" w:cs="Arial"/>
                <w:sz w:val="16"/>
                <w:szCs w:val="16"/>
              </w:rPr>
            </w:pPr>
          </w:p>
        </w:tc>
        <w:tc>
          <w:tcPr>
            <w:tcW w:w="229" w:type="pct"/>
          </w:tcPr>
          <w:p w14:paraId="5CDBE866" w14:textId="77777777" w:rsidR="00D95099" w:rsidRPr="005A7BEF" w:rsidRDefault="00D95099" w:rsidP="005A7BEF">
            <w:pPr>
              <w:rPr>
                <w:rFonts w:ascii="Arial" w:hAnsi="Arial" w:cs="Arial"/>
                <w:sz w:val="16"/>
                <w:szCs w:val="16"/>
              </w:rPr>
            </w:pPr>
          </w:p>
        </w:tc>
        <w:tc>
          <w:tcPr>
            <w:tcW w:w="229" w:type="pct"/>
          </w:tcPr>
          <w:p w14:paraId="7B6F6C04" w14:textId="77777777" w:rsidR="00D95099" w:rsidRPr="005A7BEF" w:rsidRDefault="00D95099" w:rsidP="005A7BEF">
            <w:pPr>
              <w:rPr>
                <w:rFonts w:ascii="Arial" w:hAnsi="Arial" w:cs="Arial"/>
                <w:sz w:val="16"/>
                <w:szCs w:val="16"/>
              </w:rPr>
            </w:pPr>
          </w:p>
        </w:tc>
        <w:tc>
          <w:tcPr>
            <w:tcW w:w="229" w:type="pct"/>
          </w:tcPr>
          <w:p w14:paraId="7C8FC2EC" w14:textId="77777777" w:rsidR="00D95099" w:rsidRPr="005A7BEF" w:rsidRDefault="00D95099" w:rsidP="005A7BEF">
            <w:pPr>
              <w:rPr>
                <w:rFonts w:ascii="Arial" w:hAnsi="Arial" w:cs="Arial"/>
                <w:sz w:val="16"/>
                <w:szCs w:val="16"/>
              </w:rPr>
            </w:pPr>
          </w:p>
        </w:tc>
        <w:tc>
          <w:tcPr>
            <w:tcW w:w="224" w:type="pct"/>
          </w:tcPr>
          <w:p w14:paraId="3235C01C" w14:textId="77777777" w:rsidR="00D95099" w:rsidRPr="005A7BEF" w:rsidRDefault="00D95099" w:rsidP="005A7BEF">
            <w:pPr>
              <w:rPr>
                <w:rFonts w:ascii="Arial" w:hAnsi="Arial" w:cs="Arial"/>
                <w:sz w:val="16"/>
                <w:szCs w:val="16"/>
              </w:rPr>
            </w:pPr>
          </w:p>
        </w:tc>
        <w:tc>
          <w:tcPr>
            <w:tcW w:w="263" w:type="pct"/>
          </w:tcPr>
          <w:p w14:paraId="5317CD0F" w14:textId="77777777" w:rsidR="00D95099" w:rsidRPr="005A7BEF" w:rsidRDefault="00D95099" w:rsidP="005A7BEF">
            <w:pPr>
              <w:rPr>
                <w:rFonts w:ascii="Arial" w:hAnsi="Arial" w:cs="Arial"/>
                <w:sz w:val="16"/>
                <w:szCs w:val="16"/>
              </w:rPr>
            </w:pPr>
          </w:p>
        </w:tc>
        <w:tc>
          <w:tcPr>
            <w:tcW w:w="245" w:type="pct"/>
          </w:tcPr>
          <w:p w14:paraId="53229EF3" w14:textId="77777777" w:rsidR="00D95099" w:rsidRPr="005A7BEF" w:rsidRDefault="00D95099" w:rsidP="005A7BEF">
            <w:pPr>
              <w:rPr>
                <w:rFonts w:ascii="Arial" w:hAnsi="Arial" w:cs="Arial"/>
                <w:sz w:val="16"/>
                <w:szCs w:val="16"/>
              </w:rPr>
            </w:pPr>
          </w:p>
        </w:tc>
      </w:tr>
      <w:tr w:rsidR="00E76387" w:rsidRPr="005A7BEF" w14:paraId="59B6662A" w14:textId="77777777" w:rsidTr="00D95099">
        <w:trPr>
          <w:trHeight w:val="233"/>
        </w:trPr>
        <w:tc>
          <w:tcPr>
            <w:tcW w:w="2466" w:type="pct"/>
          </w:tcPr>
          <w:p w14:paraId="05ABF280" w14:textId="7F4D8FE7" w:rsidR="00D95099" w:rsidRPr="005A7BEF" w:rsidRDefault="002563F3" w:rsidP="005A7BEF">
            <w:pPr>
              <w:rPr>
                <w:rFonts w:ascii="Arial" w:hAnsi="Arial" w:cs="Arial"/>
                <w:b/>
                <w:sz w:val="16"/>
                <w:szCs w:val="16"/>
              </w:rPr>
            </w:pPr>
            <w:r>
              <w:rPr>
                <w:rFonts w:ascii="Arial" w:hAnsi="Arial" w:cs="Arial"/>
                <w:b/>
                <w:sz w:val="16"/>
                <w:szCs w:val="16"/>
              </w:rPr>
              <w:t>Q</w:t>
            </w:r>
            <w:r w:rsidR="00D95099" w:rsidRPr="005A7BEF">
              <w:rPr>
                <w:rFonts w:ascii="Arial" w:hAnsi="Arial" w:cs="Arial"/>
                <w:b/>
                <w:sz w:val="16"/>
                <w:szCs w:val="16"/>
              </w:rPr>
              <w:t xml:space="preserve">36c.How many hours per day did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typically work? </w:t>
            </w:r>
          </w:p>
        </w:tc>
        <w:tc>
          <w:tcPr>
            <w:tcW w:w="314" w:type="pct"/>
          </w:tcPr>
          <w:p w14:paraId="3082D977" w14:textId="77777777" w:rsidR="00D95099" w:rsidRPr="005A7BEF" w:rsidRDefault="00D95099" w:rsidP="005A7BEF">
            <w:pPr>
              <w:jc w:val="right"/>
              <w:rPr>
                <w:rFonts w:ascii="Arial" w:hAnsi="Arial" w:cs="Arial"/>
                <w:sz w:val="16"/>
                <w:szCs w:val="16"/>
              </w:rPr>
            </w:pPr>
          </w:p>
        </w:tc>
        <w:tc>
          <w:tcPr>
            <w:tcW w:w="314" w:type="pct"/>
          </w:tcPr>
          <w:p w14:paraId="26DD7037" w14:textId="77777777" w:rsidR="00D95099" w:rsidRPr="005A7BEF" w:rsidRDefault="00D95099" w:rsidP="005A7BEF">
            <w:pPr>
              <w:jc w:val="right"/>
              <w:rPr>
                <w:rFonts w:ascii="Arial" w:hAnsi="Arial" w:cs="Arial"/>
                <w:sz w:val="16"/>
                <w:szCs w:val="16"/>
              </w:rPr>
            </w:pPr>
          </w:p>
        </w:tc>
        <w:tc>
          <w:tcPr>
            <w:tcW w:w="258" w:type="pct"/>
          </w:tcPr>
          <w:p w14:paraId="1826BA7C" w14:textId="77777777" w:rsidR="00D95099" w:rsidRPr="005A7BEF" w:rsidRDefault="00D95099" w:rsidP="005A7BEF">
            <w:pPr>
              <w:jc w:val="right"/>
              <w:rPr>
                <w:rFonts w:ascii="Arial" w:hAnsi="Arial" w:cs="Arial"/>
                <w:sz w:val="16"/>
                <w:szCs w:val="16"/>
              </w:rPr>
            </w:pPr>
          </w:p>
        </w:tc>
        <w:tc>
          <w:tcPr>
            <w:tcW w:w="229" w:type="pct"/>
          </w:tcPr>
          <w:p w14:paraId="20CCEBFC" w14:textId="77777777" w:rsidR="00D95099" w:rsidRPr="005A7BEF" w:rsidRDefault="00D95099" w:rsidP="005A7BEF">
            <w:pPr>
              <w:jc w:val="right"/>
              <w:rPr>
                <w:rFonts w:ascii="Arial" w:hAnsi="Arial" w:cs="Arial"/>
                <w:sz w:val="16"/>
                <w:szCs w:val="16"/>
              </w:rPr>
            </w:pPr>
          </w:p>
        </w:tc>
        <w:tc>
          <w:tcPr>
            <w:tcW w:w="229" w:type="pct"/>
          </w:tcPr>
          <w:p w14:paraId="7085DA37" w14:textId="77777777" w:rsidR="00D95099" w:rsidRPr="005A7BEF" w:rsidRDefault="00D95099" w:rsidP="005A7BEF">
            <w:pPr>
              <w:jc w:val="right"/>
              <w:rPr>
                <w:rFonts w:ascii="Arial" w:hAnsi="Arial" w:cs="Arial"/>
                <w:sz w:val="16"/>
                <w:szCs w:val="16"/>
              </w:rPr>
            </w:pPr>
          </w:p>
        </w:tc>
        <w:tc>
          <w:tcPr>
            <w:tcW w:w="229" w:type="pct"/>
          </w:tcPr>
          <w:p w14:paraId="5A116E9C" w14:textId="77777777" w:rsidR="00D95099" w:rsidRPr="005A7BEF" w:rsidRDefault="00D95099" w:rsidP="005A7BEF">
            <w:pPr>
              <w:jc w:val="right"/>
              <w:rPr>
                <w:rFonts w:ascii="Arial" w:hAnsi="Arial" w:cs="Arial"/>
                <w:sz w:val="16"/>
                <w:szCs w:val="16"/>
              </w:rPr>
            </w:pPr>
          </w:p>
        </w:tc>
        <w:tc>
          <w:tcPr>
            <w:tcW w:w="229" w:type="pct"/>
          </w:tcPr>
          <w:p w14:paraId="69CD2F9C" w14:textId="77777777" w:rsidR="00D95099" w:rsidRPr="005A7BEF" w:rsidRDefault="00D95099" w:rsidP="005A7BEF">
            <w:pPr>
              <w:jc w:val="right"/>
              <w:rPr>
                <w:rFonts w:ascii="Arial" w:hAnsi="Arial" w:cs="Arial"/>
                <w:sz w:val="16"/>
                <w:szCs w:val="16"/>
              </w:rPr>
            </w:pPr>
          </w:p>
        </w:tc>
        <w:tc>
          <w:tcPr>
            <w:tcW w:w="224" w:type="pct"/>
          </w:tcPr>
          <w:p w14:paraId="7FA864CF" w14:textId="77777777" w:rsidR="00D95099" w:rsidRPr="005A7BEF" w:rsidRDefault="00D95099" w:rsidP="005A7BEF">
            <w:pPr>
              <w:jc w:val="right"/>
              <w:rPr>
                <w:rFonts w:ascii="Arial" w:hAnsi="Arial" w:cs="Arial"/>
                <w:sz w:val="16"/>
                <w:szCs w:val="16"/>
              </w:rPr>
            </w:pPr>
          </w:p>
        </w:tc>
        <w:tc>
          <w:tcPr>
            <w:tcW w:w="263" w:type="pct"/>
          </w:tcPr>
          <w:p w14:paraId="7A30640A" w14:textId="77777777" w:rsidR="00D95099" w:rsidRPr="005A7BEF" w:rsidRDefault="00D95099" w:rsidP="005A7BEF">
            <w:pPr>
              <w:jc w:val="right"/>
              <w:rPr>
                <w:rFonts w:ascii="Arial" w:hAnsi="Arial" w:cs="Arial"/>
                <w:sz w:val="16"/>
                <w:szCs w:val="16"/>
              </w:rPr>
            </w:pPr>
          </w:p>
        </w:tc>
        <w:tc>
          <w:tcPr>
            <w:tcW w:w="245" w:type="pct"/>
          </w:tcPr>
          <w:p w14:paraId="2D7AC3CD" w14:textId="77777777" w:rsidR="00D95099" w:rsidRPr="005A7BEF" w:rsidRDefault="00D95099" w:rsidP="005A7BEF">
            <w:pPr>
              <w:rPr>
                <w:rFonts w:ascii="Arial" w:hAnsi="Arial" w:cs="Arial"/>
                <w:sz w:val="16"/>
                <w:szCs w:val="16"/>
              </w:rPr>
            </w:pPr>
          </w:p>
        </w:tc>
      </w:tr>
      <w:tr w:rsidR="00E76387" w:rsidRPr="005A7BEF" w14:paraId="7F1DC790" w14:textId="77777777" w:rsidTr="00D95099">
        <w:trPr>
          <w:trHeight w:val="377"/>
        </w:trPr>
        <w:tc>
          <w:tcPr>
            <w:tcW w:w="2466" w:type="pct"/>
          </w:tcPr>
          <w:p w14:paraId="457A392B" w14:textId="472970BB" w:rsidR="00D95099" w:rsidRPr="005A7BEF" w:rsidRDefault="002563F3"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37a. </w:t>
            </w:r>
            <w:r w:rsidR="00D95099" w:rsidRPr="005A7BEF">
              <w:rPr>
                <w:rFonts w:ascii="Arial" w:hAnsi="Arial" w:cs="Arial"/>
                <w:b/>
                <w:sz w:val="16"/>
                <w:szCs w:val="16"/>
              </w:rPr>
              <w:t xml:space="preserve">During the last 7 days, how many days did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actually do this job?</w:t>
            </w:r>
          </w:p>
        </w:tc>
        <w:tc>
          <w:tcPr>
            <w:tcW w:w="314" w:type="pct"/>
          </w:tcPr>
          <w:p w14:paraId="7CEFED46" w14:textId="77777777" w:rsidR="00D95099" w:rsidRPr="005A7BEF" w:rsidRDefault="00D95099" w:rsidP="005A7BEF">
            <w:pPr>
              <w:rPr>
                <w:rFonts w:ascii="Arial" w:hAnsi="Arial" w:cs="Arial"/>
                <w:sz w:val="16"/>
                <w:szCs w:val="16"/>
              </w:rPr>
            </w:pPr>
          </w:p>
        </w:tc>
        <w:tc>
          <w:tcPr>
            <w:tcW w:w="314" w:type="pct"/>
          </w:tcPr>
          <w:p w14:paraId="1B6EA1A6" w14:textId="77777777" w:rsidR="00D95099" w:rsidRPr="005A7BEF" w:rsidRDefault="00D95099" w:rsidP="005A7BEF">
            <w:pPr>
              <w:rPr>
                <w:rFonts w:ascii="Arial" w:hAnsi="Arial" w:cs="Arial"/>
                <w:sz w:val="16"/>
                <w:szCs w:val="16"/>
              </w:rPr>
            </w:pPr>
          </w:p>
        </w:tc>
        <w:tc>
          <w:tcPr>
            <w:tcW w:w="258" w:type="pct"/>
          </w:tcPr>
          <w:p w14:paraId="7E3C23A9" w14:textId="77777777" w:rsidR="00D95099" w:rsidRPr="005A7BEF" w:rsidRDefault="00D95099" w:rsidP="005A7BEF">
            <w:pPr>
              <w:rPr>
                <w:rFonts w:ascii="Arial" w:hAnsi="Arial" w:cs="Arial"/>
                <w:sz w:val="16"/>
                <w:szCs w:val="16"/>
              </w:rPr>
            </w:pPr>
          </w:p>
        </w:tc>
        <w:tc>
          <w:tcPr>
            <w:tcW w:w="229" w:type="pct"/>
          </w:tcPr>
          <w:p w14:paraId="6430F9BC" w14:textId="77777777" w:rsidR="00D95099" w:rsidRPr="005A7BEF" w:rsidRDefault="00D95099" w:rsidP="005A7BEF">
            <w:pPr>
              <w:rPr>
                <w:rFonts w:ascii="Arial" w:hAnsi="Arial" w:cs="Arial"/>
                <w:sz w:val="16"/>
                <w:szCs w:val="16"/>
              </w:rPr>
            </w:pPr>
          </w:p>
        </w:tc>
        <w:tc>
          <w:tcPr>
            <w:tcW w:w="229" w:type="pct"/>
          </w:tcPr>
          <w:p w14:paraId="45E99E81" w14:textId="77777777" w:rsidR="00D95099" w:rsidRPr="005A7BEF" w:rsidRDefault="00D95099" w:rsidP="005A7BEF">
            <w:pPr>
              <w:rPr>
                <w:rFonts w:ascii="Arial" w:hAnsi="Arial" w:cs="Arial"/>
                <w:sz w:val="16"/>
                <w:szCs w:val="16"/>
              </w:rPr>
            </w:pPr>
          </w:p>
        </w:tc>
        <w:tc>
          <w:tcPr>
            <w:tcW w:w="229" w:type="pct"/>
          </w:tcPr>
          <w:p w14:paraId="2E728259" w14:textId="77777777" w:rsidR="00D95099" w:rsidRPr="005A7BEF" w:rsidRDefault="00D95099" w:rsidP="005A7BEF">
            <w:pPr>
              <w:rPr>
                <w:rFonts w:ascii="Arial" w:hAnsi="Arial" w:cs="Arial"/>
                <w:sz w:val="16"/>
                <w:szCs w:val="16"/>
              </w:rPr>
            </w:pPr>
          </w:p>
        </w:tc>
        <w:tc>
          <w:tcPr>
            <w:tcW w:w="229" w:type="pct"/>
          </w:tcPr>
          <w:p w14:paraId="79FF4EBE" w14:textId="77777777" w:rsidR="00D95099" w:rsidRPr="005A7BEF" w:rsidRDefault="00D95099" w:rsidP="005A7BEF">
            <w:pPr>
              <w:rPr>
                <w:rFonts w:ascii="Arial" w:hAnsi="Arial" w:cs="Arial"/>
                <w:sz w:val="16"/>
                <w:szCs w:val="16"/>
              </w:rPr>
            </w:pPr>
          </w:p>
        </w:tc>
        <w:tc>
          <w:tcPr>
            <w:tcW w:w="224" w:type="pct"/>
          </w:tcPr>
          <w:p w14:paraId="527CDAFD" w14:textId="77777777" w:rsidR="00D95099" w:rsidRPr="005A7BEF" w:rsidRDefault="00D95099" w:rsidP="005A7BEF">
            <w:pPr>
              <w:rPr>
                <w:rFonts w:ascii="Arial" w:hAnsi="Arial" w:cs="Arial"/>
                <w:sz w:val="16"/>
                <w:szCs w:val="16"/>
              </w:rPr>
            </w:pPr>
          </w:p>
        </w:tc>
        <w:tc>
          <w:tcPr>
            <w:tcW w:w="263" w:type="pct"/>
            <w:vAlign w:val="center"/>
          </w:tcPr>
          <w:p w14:paraId="1AEA0171" w14:textId="77777777" w:rsidR="00D95099" w:rsidRPr="005A7BEF" w:rsidRDefault="00D95099" w:rsidP="005A7BEF">
            <w:pPr>
              <w:rPr>
                <w:rFonts w:ascii="Arial" w:hAnsi="Arial" w:cs="Arial"/>
                <w:sz w:val="16"/>
                <w:szCs w:val="16"/>
              </w:rPr>
            </w:pPr>
          </w:p>
        </w:tc>
        <w:tc>
          <w:tcPr>
            <w:tcW w:w="245" w:type="pct"/>
            <w:vAlign w:val="center"/>
          </w:tcPr>
          <w:p w14:paraId="1E460440" w14:textId="77777777" w:rsidR="00D95099" w:rsidRPr="005A7BEF" w:rsidRDefault="00D95099" w:rsidP="005A7BEF">
            <w:pPr>
              <w:rPr>
                <w:rFonts w:ascii="Arial" w:hAnsi="Arial" w:cs="Arial"/>
                <w:sz w:val="16"/>
                <w:szCs w:val="16"/>
              </w:rPr>
            </w:pPr>
          </w:p>
        </w:tc>
      </w:tr>
      <w:tr w:rsidR="00E76387" w:rsidRPr="005A7BEF" w14:paraId="59EF7F34" w14:textId="77777777" w:rsidTr="00D95099">
        <w:trPr>
          <w:trHeight w:val="260"/>
        </w:trPr>
        <w:tc>
          <w:tcPr>
            <w:tcW w:w="2466" w:type="pct"/>
          </w:tcPr>
          <w:p w14:paraId="347DE7FC" w14:textId="13EE72BB" w:rsidR="00D95099" w:rsidRPr="005A7BEF" w:rsidRDefault="002563F3" w:rsidP="005A7BEF">
            <w:pPr>
              <w:rPr>
                <w:rFonts w:ascii="Arial" w:hAnsi="Arial" w:cs="Arial"/>
                <w:b/>
                <w:bCs/>
                <w:sz w:val="16"/>
                <w:szCs w:val="16"/>
              </w:rPr>
            </w:pPr>
            <w:r>
              <w:rPr>
                <w:rFonts w:ascii="Arial" w:hAnsi="Arial" w:cs="Arial"/>
                <w:b/>
                <w:bCs/>
                <w:sz w:val="16"/>
                <w:szCs w:val="16"/>
              </w:rPr>
              <w:t>Q</w:t>
            </w:r>
            <w:r w:rsidR="00D95099" w:rsidRPr="005A7BEF">
              <w:rPr>
                <w:rFonts w:ascii="Arial" w:hAnsi="Arial" w:cs="Arial"/>
                <w:b/>
                <w:bCs/>
                <w:sz w:val="16"/>
                <w:szCs w:val="16"/>
              </w:rPr>
              <w:t xml:space="preserve">37b. </w:t>
            </w:r>
            <w:r w:rsidR="00D95099" w:rsidRPr="005A7BEF">
              <w:rPr>
                <w:rFonts w:ascii="Arial" w:hAnsi="Arial" w:cs="Arial"/>
                <w:b/>
                <w:sz w:val="16"/>
                <w:szCs w:val="16"/>
              </w:rPr>
              <w:t xml:space="preserve">During the last 7 days, how many hours per day did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actually do this job?</w:t>
            </w:r>
          </w:p>
        </w:tc>
        <w:tc>
          <w:tcPr>
            <w:tcW w:w="314" w:type="pct"/>
          </w:tcPr>
          <w:p w14:paraId="5D396E02" w14:textId="77777777" w:rsidR="00D95099" w:rsidRPr="005A7BEF" w:rsidRDefault="00D95099" w:rsidP="005A7BEF">
            <w:pPr>
              <w:rPr>
                <w:rFonts w:ascii="Arial" w:hAnsi="Arial" w:cs="Arial"/>
                <w:sz w:val="16"/>
                <w:szCs w:val="16"/>
              </w:rPr>
            </w:pPr>
          </w:p>
        </w:tc>
        <w:tc>
          <w:tcPr>
            <w:tcW w:w="314" w:type="pct"/>
          </w:tcPr>
          <w:p w14:paraId="7F3E3D28" w14:textId="77777777" w:rsidR="00D95099" w:rsidRPr="005A7BEF" w:rsidRDefault="00D95099" w:rsidP="005A7BEF">
            <w:pPr>
              <w:rPr>
                <w:rFonts w:ascii="Arial" w:hAnsi="Arial" w:cs="Arial"/>
                <w:sz w:val="16"/>
                <w:szCs w:val="16"/>
              </w:rPr>
            </w:pPr>
          </w:p>
        </w:tc>
        <w:tc>
          <w:tcPr>
            <w:tcW w:w="258" w:type="pct"/>
          </w:tcPr>
          <w:p w14:paraId="11BD2018" w14:textId="77777777" w:rsidR="00D95099" w:rsidRPr="005A7BEF" w:rsidRDefault="00D95099" w:rsidP="005A7BEF">
            <w:pPr>
              <w:rPr>
                <w:rFonts w:ascii="Arial" w:hAnsi="Arial" w:cs="Arial"/>
                <w:sz w:val="16"/>
                <w:szCs w:val="16"/>
              </w:rPr>
            </w:pPr>
          </w:p>
        </w:tc>
        <w:tc>
          <w:tcPr>
            <w:tcW w:w="229" w:type="pct"/>
          </w:tcPr>
          <w:p w14:paraId="1F84F63D" w14:textId="77777777" w:rsidR="00D95099" w:rsidRPr="005A7BEF" w:rsidRDefault="00D95099" w:rsidP="005A7BEF">
            <w:pPr>
              <w:rPr>
                <w:rFonts w:ascii="Arial" w:hAnsi="Arial" w:cs="Arial"/>
                <w:sz w:val="16"/>
                <w:szCs w:val="16"/>
              </w:rPr>
            </w:pPr>
          </w:p>
        </w:tc>
        <w:tc>
          <w:tcPr>
            <w:tcW w:w="229" w:type="pct"/>
          </w:tcPr>
          <w:p w14:paraId="4AE73A82" w14:textId="77777777" w:rsidR="00D95099" w:rsidRPr="005A7BEF" w:rsidRDefault="00D95099" w:rsidP="005A7BEF">
            <w:pPr>
              <w:rPr>
                <w:rFonts w:ascii="Arial" w:hAnsi="Arial" w:cs="Arial"/>
                <w:sz w:val="16"/>
                <w:szCs w:val="16"/>
              </w:rPr>
            </w:pPr>
          </w:p>
        </w:tc>
        <w:tc>
          <w:tcPr>
            <w:tcW w:w="229" w:type="pct"/>
          </w:tcPr>
          <w:p w14:paraId="23BC577C" w14:textId="77777777" w:rsidR="00D95099" w:rsidRPr="005A7BEF" w:rsidRDefault="00D95099" w:rsidP="005A7BEF">
            <w:pPr>
              <w:rPr>
                <w:rFonts w:ascii="Arial" w:hAnsi="Arial" w:cs="Arial"/>
                <w:sz w:val="16"/>
                <w:szCs w:val="16"/>
              </w:rPr>
            </w:pPr>
          </w:p>
        </w:tc>
        <w:tc>
          <w:tcPr>
            <w:tcW w:w="229" w:type="pct"/>
          </w:tcPr>
          <w:p w14:paraId="0B74E3C0" w14:textId="77777777" w:rsidR="00D95099" w:rsidRPr="005A7BEF" w:rsidRDefault="00D95099" w:rsidP="005A7BEF">
            <w:pPr>
              <w:rPr>
                <w:rFonts w:ascii="Arial" w:hAnsi="Arial" w:cs="Arial"/>
                <w:sz w:val="16"/>
                <w:szCs w:val="16"/>
              </w:rPr>
            </w:pPr>
          </w:p>
        </w:tc>
        <w:tc>
          <w:tcPr>
            <w:tcW w:w="224" w:type="pct"/>
          </w:tcPr>
          <w:p w14:paraId="1E51FCF7" w14:textId="77777777" w:rsidR="00D95099" w:rsidRPr="005A7BEF" w:rsidRDefault="00D95099" w:rsidP="005A7BEF">
            <w:pPr>
              <w:rPr>
                <w:rFonts w:ascii="Arial" w:hAnsi="Arial" w:cs="Arial"/>
                <w:sz w:val="16"/>
                <w:szCs w:val="16"/>
              </w:rPr>
            </w:pPr>
          </w:p>
        </w:tc>
        <w:tc>
          <w:tcPr>
            <w:tcW w:w="263" w:type="pct"/>
            <w:vAlign w:val="center"/>
          </w:tcPr>
          <w:p w14:paraId="4A625CC2" w14:textId="77777777" w:rsidR="00D95099" w:rsidRPr="005A7BEF" w:rsidRDefault="00D95099" w:rsidP="005A7BEF">
            <w:pPr>
              <w:rPr>
                <w:rFonts w:ascii="Arial" w:hAnsi="Arial" w:cs="Arial"/>
                <w:sz w:val="16"/>
                <w:szCs w:val="16"/>
              </w:rPr>
            </w:pPr>
          </w:p>
        </w:tc>
        <w:tc>
          <w:tcPr>
            <w:tcW w:w="245" w:type="pct"/>
            <w:vAlign w:val="center"/>
          </w:tcPr>
          <w:p w14:paraId="3A8D4DD4" w14:textId="77777777" w:rsidR="00D95099" w:rsidRPr="005A7BEF" w:rsidRDefault="00D95099" w:rsidP="005A7BEF">
            <w:pPr>
              <w:rPr>
                <w:rFonts w:ascii="Arial" w:hAnsi="Arial" w:cs="Arial"/>
                <w:sz w:val="16"/>
                <w:szCs w:val="16"/>
              </w:rPr>
            </w:pPr>
          </w:p>
        </w:tc>
      </w:tr>
      <w:tr w:rsidR="00E76387" w:rsidRPr="005A7BEF" w14:paraId="5D40F042" w14:textId="77777777" w:rsidTr="00D95099">
        <w:trPr>
          <w:trHeight w:val="260"/>
        </w:trPr>
        <w:tc>
          <w:tcPr>
            <w:tcW w:w="2466" w:type="pct"/>
          </w:tcPr>
          <w:p w14:paraId="53EFC8C7" w14:textId="076ED6B3" w:rsidR="00D95099" w:rsidRPr="005A7BEF" w:rsidRDefault="002563F3"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38. </w:t>
            </w:r>
            <w:r w:rsidR="00D95099" w:rsidRPr="005A7BEF">
              <w:rPr>
                <w:rFonts w:ascii="Arial" w:hAnsi="Arial" w:cs="Arial"/>
                <w:b/>
                <w:sz w:val="16"/>
                <w:szCs w:val="16"/>
              </w:rPr>
              <w:t xml:space="preserve">Did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work on this job at same time as his/her main job over the last 7 days? i.e. was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able to be at one job and work on the other one as well? </w:t>
            </w:r>
          </w:p>
          <w:p w14:paraId="30F660CC" w14:textId="191CB72F" w:rsidR="00D95099" w:rsidRPr="001403DE" w:rsidRDefault="00D95099" w:rsidP="005A7BEF">
            <w:pPr>
              <w:rPr>
                <w:rFonts w:ascii="Arial" w:hAnsi="Arial" w:cs="Arial"/>
                <w:bCs/>
                <w:sz w:val="16"/>
                <w:szCs w:val="16"/>
              </w:rPr>
            </w:pPr>
            <w:r w:rsidRPr="001403DE">
              <w:rPr>
                <w:rFonts w:ascii="Arial" w:hAnsi="Arial" w:cs="Arial"/>
                <w:sz w:val="16"/>
                <w:szCs w:val="16"/>
              </w:rPr>
              <w:t xml:space="preserve">                                1. Y</w:t>
            </w:r>
            <w:r w:rsidR="00BA4386">
              <w:rPr>
                <w:rFonts w:ascii="Arial" w:hAnsi="Arial" w:cs="Arial"/>
                <w:sz w:val="16"/>
                <w:szCs w:val="16"/>
              </w:rPr>
              <w:t>es</w:t>
            </w:r>
            <w:r w:rsidRPr="001403DE">
              <w:rPr>
                <w:rFonts w:ascii="Arial" w:hAnsi="Arial" w:cs="Arial"/>
                <w:sz w:val="16"/>
                <w:szCs w:val="16"/>
              </w:rPr>
              <w:t xml:space="preserve"> 5. No&gt;&gt;</w:t>
            </w:r>
            <w:r w:rsidR="002563F3" w:rsidRPr="001403DE">
              <w:rPr>
                <w:rFonts w:ascii="Arial" w:hAnsi="Arial" w:cs="Arial"/>
                <w:sz w:val="16"/>
                <w:szCs w:val="16"/>
              </w:rPr>
              <w:t>Q</w:t>
            </w:r>
            <w:r w:rsidRPr="001403DE">
              <w:rPr>
                <w:rFonts w:ascii="Arial" w:hAnsi="Arial" w:cs="Arial"/>
                <w:sz w:val="16"/>
                <w:szCs w:val="16"/>
              </w:rPr>
              <w:t>40</w:t>
            </w:r>
          </w:p>
        </w:tc>
        <w:tc>
          <w:tcPr>
            <w:tcW w:w="314" w:type="pct"/>
          </w:tcPr>
          <w:p w14:paraId="76EC382A" w14:textId="77777777" w:rsidR="00D95099" w:rsidRPr="005A7BEF" w:rsidRDefault="00D95099" w:rsidP="005A7BEF">
            <w:pPr>
              <w:rPr>
                <w:rFonts w:ascii="Arial" w:hAnsi="Arial" w:cs="Arial"/>
                <w:sz w:val="16"/>
                <w:szCs w:val="16"/>
              </w:rPr>
            </w:pPr>
          </w:p>
        </w:tc>
        <w:tc>
          <w:tcPr>
            <w:tcW w:w="314" w:type="pct"/>
          </w:tcPr>
          <w:p w14:paraId="5F339D17" w14:textId="77777777" w:rsidR="00D95099" w:rsidRPr="005A7BEF" w:rsidRDefault="00D95099" w:rsidP="005A7BEF">
            <w:pPr>
              <w:rPr>
                <w:rFonts w:ascii="Arial" w:hAnsi="Arial" w:cs="Arial"/>
                <w:sz w:val="16"/>
                <w:szCs w:val="16"/>
              </w:rPr>
            </w:pPr>
          </w:p>
        </w:tc>
        <w:tc>
          <w:tcPr>
            <w:tcW w:w="258" w:type="pct"/>
          </w:tcPr>
          <w:p w14:paraId="5A1E62AE" w14:textId="77777777" w:rsidR="00D95099" w:rsidRPr="005A7BEF" w:rsidRDefault="00D95099" w:rsidP="005A7BEF">
            <w:pPr>
              <w:rPr>
                <w:rFonts w:ascii="Arial" w:hAnsi="Arial" w:cs="Arial"/>
                <w:sz w:val="16"/>
                <w:szCs w:val="16"/>
              </w:rPr>
            </w:pPr>
          </w:p>
        </w:tc>
        <w:tc>
          <w:tcPr>
            <w:tcW w:w="229" w:type="pct"/>
          </w:tcPr>
          <w:p w14:paraId="5ABC998E" w14:textId="77777777" w:rsidR="00D95099" w:rsidRPr="005A7BEF" w:rsidRDefault="00D95099" w:rsidP="005A7BEF">
            <w:pPr>
              <w:rPr>
                <w:rFonts w:ascii="Arial" w:hAnsi="Arial" w:cs="Arial"/>
                <w:sz w:val="16"/>
                <w:szCs w:val="16"/>
              </w:rPr>
            </w:pPr>
          </w:p>
        </w:tc>
        <w:tc>
          <w:tcPr>
            <w:tcW w:w="229" w:type="pct"/>
          </w:tcPr>
          <w:p w14:paraId="105BCF74" w14:textId="77777777" w:rsidR="00D95099" w:rsidRPr="005A7BEF" w:rsidRDefault="00D95099" w:rsidP="005A7BEF">
            <w:pPr>
              <w:rPr>
                <w:rFonts w:ascii="Arial" w:hAnsi="Arial" w:cs="Arial"/>
                <w:sz w:val="16"/>
                <w:szCs w:val="16"/>
              </w:rPr>
            </w:pPr>
          </w:p>
        </w:tc>
        <w:tc>
          <w:tcPr>
            <w:tcW w:w="229" w:type="pct"/>
          </w:tcPr>
          <w:p w14:paraId="2D325A13" w14:textId="77777777" w:rsidR="00D95099" w:rsidRPr="005A7BEF" w:rsidRDefault="00D95099" w:rsidP="005A7BEF">
            <w:pPr>
              <w:rPr>
                <w:rFonts w:ascii="Arial" w:hAnsi="Arial" w:cs="Arial"/>
                <w:sz w:val="16"/>
                <w:szCs w:val="16"/>
              </w:rPr>
            </w:pPr>
          </w:p>
        </w:tc>
        <w:tc>
          <w:tcPr>
            <w:tcW w:w="229" w:type="pct"/>
          </w:tcPr>
          <w:p w14:paraId="7FB668EF" w14:textId="77777777" w:rsidR="00D95099" w:rsidRPr="005A7BEF" w:rsidRDefault="00D95099" w:rsidP="005A7BEF">
            <w:pPr>
              <w:rPr>
                <w:rFonts w:ascii="Arial" w:hAnsi="Arial" w:cs="Arial"/>
                <w:sz w:val="16"/>
                <w:szCs w:val="16"/>
              </w:rPr>
            </w:pPr>
          </w:p>
        </w:tc>
        <w:tc>
          <w:tcPr>
            <w:tcW w:w="224" w:type="pct"/>
          </w:tcPr>
          <w:p w14:paraId="13E49775" w14:textId="77777777" w:rsidR="00D95099" w:rsidRPr="005A7BEF" w:rsidRDefault="00D95099" w:rsidP="005A7BEF">
            <w:pPr>
              <w:rPr>
                <w:rFonts w:ascii="Arial" w:hAnsi="Arial" w:cs="Arial"/>
                <w:sz w:val="16"/>
                <w:szCs w:val="16"/>
              </w:rPr>
            </w:pPr>
          </w:p>
        </w:tc>
        <w:tc>
          <w:tcPr>
            <w:tcW w:w="263" w:type="pct"/>
            <w:vAlign w:val="center"/>
          </w:tcPr>
          <w:p w14:paraId="43931615" w14:textId="77777777" w:rsidR="00D95099" w:rsidRPr="005A7BEF" w:rsidRDefault="00D95099" w:rsidP="005A7BEF">
            <w:pPr>
              <w:rPr>
                <w:rFonts w:ascii="Arial" w:hAnsi="Arial" w:cs="Arial"/>
                <w:sz w:val="16"/>
                <w:szCs w:val="16"/>
              </w:rPr>
            </w:pPr>
          </w:p>
        </w:tc>
        <w:tc>
          <w:tcPr>
            <w:tcW w:w="245" w:type="pct"/>
            <w:vAlign w:val="center"/>
          </w:tcPr>
          <w:p w14:paraId="7CC2EE67" w14:textId="77777777" w:rsidR="00D95099" w:rsidRPr="005A7BEF" w:rsidRDefault="00D95099" w:rsidP="005A7BEF">
            <w:pPr>
              <w:rPr>
                <w:rFonts w:ascii="Arial" w:hAnsi="Arial" w:cs="Arial"/>
                <w:sz w:val="16"/>
                <w:szCs w:val="16"/>
              </w:rPr>
            </w:pPr>
          </w:p>
        </w:tc>
      </w:tr>
      <w:tr w:rsidR="00E76387" w:rsidRPr="005A7BEF" w14:paraId="6E3FD129" w14:textId="77777777" w:rsidTr="00D95099">
        <w:trPr>
          <w:trHeight w:val="260"/>
        </w:trPr>
        <w:tc>
          <w:tcPr>
            <w:tcW w:w="2466" w:type="pct"/>
          </w:tcPr>
          <w:p w14:paraId="1F4E0426" w14:textId="2D0D1BE3" w:rsidR="00D95099" w:rsidRPr="005A7BEF" w:rsidRDefault="002563F3"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39. </w:t>
            </w:r>
            <w:r w:rsidR="00D95099" w:rsidRPr="005A7BEF">
              <w:rPr>
                <w:rFonts w:ascii="Arial" w:hAnsi="Arial" w:cs="Arial"/>
                <w:b/>
                <w:sz w:val="16"/>
                <w:szCs w:val="16"/>
              </w:rPr>
              <w:t xml:space="preserve">If yes, for how many hours in the last 7 days was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simultaneously doing both jobs? </w:t>
            </w:r>
          </w:p>
        </w:tc>
        <w:tc>
          <w:tcPr>
            <w:tcW w:w="314" w:type="pct"/>
          </w:tcPr>
          <w:p w14:paraId="0F01D610" w14:textId="77777777" w:rsidR="00D95099" w:rsidRPr="005A7BEF" w:rsidRDefault="00D95099" w:rsidP="005A7BEF">
            <w:pPr>
              <w:rPr>
                <w:rFonts w:ascii="Arial" w:hAnsi="Arial" w:cs="Arial"/>
                <w:sz w:val="16"/>
                <w:szCs w:val="16"/>
              </w:rPr>
            </w:pPr>
          </w:p>
        </w:tc>
        <w:tc>
          <w:tcPr>
            <w:tcW w:w="314" w:type="pct"/>
          </w:tcPr>
          <w:p w14:paraId="547DD663" w14:textId="77777777" w:rsidR="00D95099" w:rsidRPr="005A7BEF" w:rsidRDefault="00D95099" w:rsidP="005A7BEF">
            <w:pPr>
              <w:rPr>
                <w:rFonts w:ascii="Arial" w:hAnsi="Arial" w:cs="Arial"/>
                <w:sz w:val="16"/>
                <w:szCs w:val="16"/>
              </w:rPr>
            </w:pPr>
          </w:p>
        </w:tc>
        <w:tc>
          <w:tcPr>
            <w:tcW w:w="258" w:type="pct"/>
          </w:tcPr>
          <w:p w14:paraId="7A96851A" w14:textId="77777777" w:rsidR="00D95099" w:rsidRPr="005A7BEF" w:rsidRDefault="00D95099" w:rsidP="005A7BEF">
            <w:pPr>
              <w:rPr>
                <w:rFonts w:ascii="Arial" w:hAnsi="Arial" w:cs="Arial"/>
                <w:sz w:val="16"/>
                <w:szCs w:val="16"/>
              </w:rPr>
            </w:pPr>
          </w:p>
        </w:tc>
        <w:tc>
          <w:tcPr>
            <w:tcW w:w="229" w:type="pct"/>
          </w:tcPr>
          <w:p w14:paraId="7B7D4149" w14:textId="77777777" w:rsidR="00D95099" w:rsidRPr="005A7BEF" w:rsidRDefault="00D95099" w:rsidP="005A7BEF">
            <w:pPr>
              <w:rPr>
                <w:rFonts w:ascii="Arial" w:hAnsi="Arial" w:cs="Arial"/>
                <w:sz w:val="16"/>
                <w:szCs w:val="16"/>
              </w:rPr>
            </w:pPr>
          </w:p>
        </w:tc>
        <w:tc>
          <w:tcPr>
            <w:tcW w:w="229" w:type="pct"/>
          </w:tcPr>
          <w:p w14:paraId="0F3E7DB1" w14:textId="77777777" w:rsidR="00D95099" w:rsidRPr="005A7BEF" w:rsidRDefault="00D95099" w:rsidP="005A7BEF">
            <w:pPr>
              <w:rPr>
                <w:rFonts w:ascii="Arial" w:hAnsi="Arial" w:cs="Arial"/>
                <w:sz w:val="16"/>
                <w:szCs w:val="16"/>
              </w:rPr>
            </w:pPr>
          </w:p>
        </w:tc>
        <w:tc>
          <w:tcPr>
            <w:tcW w:w="229" w:type="pct"/>
          </w:tcPr>
          <w:p w14:paraId="6B689FA1" w14:textId="77777777" w:rsidR="00D95099" w:rsidRPr="005A7BEF" w:rsidRDefault="00D95099" w:rsidP="005A7BEF">
            <w:pPr>
              <w:rPr>
                <w:rFonts w:ascii="Arial" w:hAnsi="Arial" w:cs="Arial"/>
                <w:sz w:val="16"/>
                <w:szCs w:val="16"/>
              </w:rPr>
            </w:pPr>
          </w:p>
        </w:tc>
        <w:tc>
          <w:tcPr>
            <w:tcW w:w="229" w:type="pct"/>
          </w:tcPr>
          <w:p w14:paraId="27C0C366" w14:textId="77777777" w:rsidR="00D95099" w:rsidRPr="005A7BEF" w:rsidRDefault="00D95099" w:rsidP="005A7BEF">
            <w:pPr>
              <w:rPr>
                <w:rFonts w:ascii="Arial" w:hAnsi="Arial" w:cs="Arial"/>
                <w:sz w:val="16"/>
                <w:szCs w:val="16"/>
              </w:rPr>
            </w:pPr>
          </w:p>
        </w:tc>
        <w:tc>
          <w:tcPr>
            <w:tcW w:w="224" w:type="pct"/>
          </w:tcPr>
          <w:p w14:paraId="2914E6B7" w14:textId="77777777" w:rsidR="00D95099" w:rsidRPr="005A7BEF" w:rsidRDefault="00D95099" w:rsidP="005A7BEF">
            <w:pPr>
              <w:rPr>
                <w:rFonts w:ascii="Arial" w:hAnsi="Arial" w:cs="Arial"/>
                <w:sz w:val="16"/>
                <w:szCs w:val="16"/>
              </w:rPr>
            </w:pPr>
          </w:p>
        </w:tc>
        <w:tc>
          <w:tcPr>
            <w:tcW w:w="263" w:type="pct"/>
            <w:vAlign w:val="center"/>
          </w:tcPr>
          <w:p w14:paraId="21E3B8F9" w14:textId="77777777" w:rsidR="00D95099" w:rsidRPr="005A7BEF" w:rsidRDefault="00D95099" w:rsidP="005A7BEF">
            <w:pPr>
              <w:rPr>
                <w:rFonts w:ascii="Arial" w:hAnsi="Arial" w:cs="Arial"/>
                <w:sz w:val="16"/>
                <w:szCs w:val="16"/>
              </w:rPr>
            </w:pPr>
          </w:p>
        </w:tc>
        <w:tc>
          <w:tcPr>
            <w:tcW w:w="245" w:type="pct"/>
            <w:vAlign w:val="center"/>
          </w:tcPr>
          <w:p w14:paraId="383BEEAA" w14:textId="77777777" w:rsidR="00D95099" w:rsidRPr="005A7BEF" w:rsidRDefault="00D95099" w:rsidP="005A7BEF">
            <w:pPr>
              <w:rPr>
                <w:rFonts w:ascii="Arial" w:hAnsi="Arial" w:cs="Arial"/>
                <w:sz w:val="16"/>
                <w:szCs w:val="16"/>
              </w:rPr>
            </w:pPr>
          </w:p>
        </w:tc>
      </w:tr>
      <w:tr w:rsidR="00E76387" w:rsidRPr="005A7BEF" w14:paraId="441F89B8" w14:textId="77777777" w:rsidTr="00D95099">
        <w:trPr>
          <w:trHeight w:val="269"/>
        </w:trPr>
        <w:tc>
          <w:tcPr>
            <w:tcW w:w="2466" w:type="pct"/>
          </w:tcPr>
          <w:p w14:paraId="14667B8D" w14:textId="30C9ED21" w:rsidR="00494FC5" w:rsidRPr="005A7BEF" w:rsidRDefault="002563F3"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40. </w:t>
            </w:r>
            <w:r w:rsidR="00D95099" w:rsidRPr="005A7BEF">
              <w:rPr>
                <w:rFonts w:ascii="Arial" w:hAnsi="Arial" w:cs="Arial"/>
                <w:b/>
                <w:sz w:val="16"/>
                <w:szCs w:val="16"/>
              </w:rPr>
              <w:t xml:space="preserve">Has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received or will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receive money</w:t>
            </w:r>
            <w:r w:rsidR="00931D06" w:rsidRPr="005A7BEF">
              <w:rPr>
                <w:rFonts w:ascii="Arial" w:hAnsi="Arial" w:cs="Arial"/>
                <w:b/>
                <w:sz w:val="16"/>
                <w:szCs w:val="16"/>
              </w:rPr>
              <w:t xml:space="preserve"> (cash)</w:t>
            </w:r>
            <w:r w:rsidR="00D95099" w:rsidRPr="005A7BEF">
              <w:rPr>
                <w:rFonts w:ascii="Arial" w:hAnsi="Arial" w:cs="Arial"/>
                <w:b/>
                <w:sz w:val="16"/>
                <w:szCs w:val="16"/>
              </w:rPr>
              <w:t xml:space="preserve"> for this work?                     </w:t>
            </w:r>
          </w:p>
          <w:p w14:paraId="21481732" w14:textId="022D06FE" w:rsidR="00D95099" w:rsidRPr="001403DE" w:rsidRDefault="00D95099" w:rsidP="005A7BEF">
            <w:pPr>
              <w:rPr>
                <w:rFonts w:ascii="Arial" w:hAnsi="Arial" w:cs="Arial"/>
                <w:sz w:val="16"/>
                <w:szCs w:val="16"/>
              </w:rPr>
            </w:pPr>
            <w:r w:rsidRPr="001403DE">
              <w:rPr>
                <w:rFonts w:ascii="Arial" w:hAnsi="Arial" w:cs="Arial"/>
                <w:bCs/>
                <w:sz w:val="16"/>
                <w:szCs w:val="16"/>
              </w:rPr>
              <w:t xml:space="preserve">1.Yes   </w:t>
            </w:r>
            <w:r w:rsidR="00494FC5" w:rsidRPr="001403DE">
              <w:rPr>
                <w:rFonts w:ascii="Arial" w:hAnsi="Arial" w:cs="Arial"/>
                <w:bCs/>
                <w:sz w:val="16"/>
                <w:szCs w:val="16"/>
              </w:rPr>
              <w:t xml:space="preserve"> </w:t>
            </w:r>
            <w:r w:rsidRPr="001403DE">
              <w:rPr>
                <w:rFonts w:ascii="Arial" w:hAnsi="Arial" w:cs="Arial"/>
                <w:bCs/>
                <w:sz w:val="16"/>
                <w:szCs w:val="16"/>
              </w:rPr>
              <w:t>5.No</w:t>
            </w:r>
            <w:r w:rsidR="00494FC5" w:rsidRPr="001403DE">
              <w:rPr>
                <w:rFonts w:ascii="Arial" w:hAnsi="Arial" w:cs="Arial"/>
                <w:bCs/>
                <w:sz w:val="16"/>
                <w:szCs w:val="16"/>
              </w:rPr>
              <w:t xml:space="preserve"> &gt;&gt; </w:t>
            </w:r>
            <w:r w:rsidR="002563F3" w:rsidRPr="001403DE">
              <w:rPr>
                <w:rFonts w:ascii="Arial" w:hAnsi="Arial" w:cs="Arial"/>
                <w:bCs/>
                <w:sz w:val="16"/>
                <w:szCs w:val="16"/>
              </w:rPr>
              <w:t>Q</w:t>
            </w:r>
            <w:r w:rsidR="00494FC5" w:rsidRPr="001403DE">
              <w:rPr>
                <w:rFonts w:ascii="Arial" w:hAnsi="Arial" w:cs="Arial"/>
                <w:bCs/>
                <w:sz w:val="16"/>
                <w:szCs w:val="16"/>
              </w:rPr>
              <w:t>43</w:t>
            </w:r>
          </w:p>
        </w:tc>
        <w:tc>
          <w:tcPr>
            <w:tcW w:w="314" w:type="pct"/>
          </w:tcPr>
          <w:p w14:paraId="65AE9208" w14:textId="77777777" w:rsidR="00D95099" w:rsidRPr="005A7BEF" w:rsidRDefault="00D95099" w:rsidP="005A7BEF">
            <w:pPr>
              <w:rPr>
                <w:rFonts w:ascii="Arial" w:hAnsi="Arial" w:cs="Arial"/>
                <w:sz w:val="16"/>
                <w:szCs w:val="16"/>
              </w:rPr>
            </w:pPr>
          </w:p>
        </w:tc>
        <w:tc>
          <w:tcPr>
            <w:tcW w:w="314" w:type="pct"/>
          </w:tcPr>
          <w:p w14:paraId="752537F0" w14:textId="77777777" w:rsidR="00D95099" w:rsidRPr="005A7BEF" w:rsidRDefault="00D95099" w:rsidP="005A7BEF">
            <w:pPr>
              <w:rPr>
                <w:rFonts w:ascii="Arial" w:hAnsi="Arial" w:cs="Arial"/>
                <w:sz w:val="16"/>
                <w:szCs w:val="16"/>
              </w:rPr>
            </w:pPr>
          </w:p>
        </w:tc>
        <w:tc>
          <w:tcPr>
            <w:tcW w:w="258" w:type="pct"/>
          </w:tcPr>
          <w:p w14:paraId="2FDFD5C5" w14:textId="77777777" w:rsidR="00D95099" w:rsidRPr="005A7BEF" w:rsidRDefault="00D95099" w:rsidP="005A7BEF">
            <w:pPr>
              <w:rPr>
                <w:rFonts w:ascii="Arial" w:hAnsi="Arial" w:cs="Arial"/>
                <w:sz w:val="16"/>
                <w:szCs w:val="16"/>
              </w:rPr>
            </w:pPr>
          </w:p>
        </w:tc>
        <w:tc>
          <w:tcPr>
            <w:tcW w:w="229" w:type="pct"/>
          </w:tcPr>
          <w:p w14:paraId="3918A97A" w14:textId="77777777" w:rsidR="00D95099" w:rsidRPr="005A7BEF" w:rsidRDefault="00D95099" w:rsidP="005A7BEF">
            <w:pPr>
              <w:rPr>
                <w:rFonts w:ascii="Arial" w:hAnsi="Arial" w:cs="Arial"/>
                <w:sz w:val="16"/>
                <w:szCs w:val="16"/>
              </w:rPr>
            </w:pPr>
          </w:p>
        </w:tc>
        <w:tc>
          <w:tcPr>
            <w:tcW w:w="229" w:type="pct"/>
          </w:tcPr>
          <w:p w14:paraId="022A8F08" w14:textId="77777777" w:rsidR="00D95099" w:rsidRPr="005A7BEF" w:rsidRDefault="00D95099" w:rsidP="005A7BEF">
            <w:pPr>
              <w:rPr>
                <w:rFonts w:ascii="Arial" w:hAnsi="Arial" w:cs="Arial"/>
                <w:sz w:val="16"/>
                <w:szCs w:val="16"/>
              </w:rPr>
            </w:pPr>
          </w:p>
        </w:tc>
        <w:tc>
          <w:tcPr>
            <w:tcW w:w="229" w:type="pct"/>
          </w:tcPr>
          <w:p w14:paraId="35BDD3FD" w14:textId="77777777" w:rsidR="00D95099" w:rsidRPr="005A7BEF" w:rsidRDefault="00D95099" w:rsidP="005A7BEF">
            <w:pPr>
              <w:rPr>
                <w:rFonts w:ascii="Arial" w:hAnsi="Arial" w:cs="Arial"/>
                <w:sz w:val="16"/>
                <w:szCs w:val="16"/>
              </w:rPr>
            </w:pPr>
          </w:p>
        </w:tc>
        <w:tc>
          <w:tcPr>
            <w:tcW w:w="229" w:type="pct"/>
          </w:tcPr>
          <w:p w14:paraId="4E7A5F96" w14:textId="77777777" w:rsidR="00D95099" w:rsidRPr="005A7BEF" w:rsidRDefault="00D95099" w:rsidP="005A7BEF">
            <w:pPr>
              <w:rPr>
                <w:rFonts w:ascii="Arial" w:hAnsi="Arial" w:cs="Arial"/>
                <w:sz w:val="16"/>
                <w:szCs w:val="16"/>
              </w:rPr>
            </w:pPr>
          </w:p>
        </w:tc>
        <w:tc>
          <w:tcPr>
            <w:tcW w:w="224" w:type="pct"/>
          </w:tcPr>
          <w:p w14:paraId="47B1E3B2" w14:textId="77777777" w:rsidR="00D95099" w:rsidRPr="005A7BEF" w:rsidRDefault="00D95099" w:rsidP="005A7BEF">
            <w:pPr>
              <w:rPr>
                <w:rFonts w:ascii="Arial" w:hAnsi="Arial" w:cs="Arial"/>
                <w:sz w:val="16"/>
                <w:szCs w:val="16"/>
              </w:rPr>
            </w:pPr>
          </w:p>
        </w:tc>
        <w:tc>
          <w:tcPr>
            <w:tcW w:w="263" w:type="pct"/>
            <w:vAlign w:val="center"/>
          </w:tcPr>
          <w:p w14:paraId="0E78F437" w14:textId="77777777" w:rsidR="00D95099" w:rsidRPr="005A7BEF" w:rsidRDefault="00D95099" w:rsidP="005A7BEF">
            <w:pPr>
              <w:rPr>
                <w:rFonts w:ascii="Arial" w:hAnsi="Arial" w:cs="Arial"/>
                <w:sz w:val="16"/>
                <w:szCs w:val="16"/>
              </w:rPr>
            </w:pPr>
          </w:p>
        </w:tc>
        <w:tc>
          <w:tcPr>
            <w:tcW w:w="245" w:type="pct"/>
            <w:vAlign w:val="center"/>
          </w:tcPr>
          <w:p w14:paraId="513D9F92" w14:textId="77777777" w:rsidR="00D95099" w:rsidRPr="005A7BEF" w:rsidRDefault="00D95099" w:rsidP="005A7BEF">
            <w:pPr>
              <w:rPr>
                <w:rFonts w:ascii="Arial" w:hAnsi="Arial" w:cs="Arial"/>
                <w:sz w:val="16"/>
                <w:szCs w:val="16"/>
              </w:rPr>
            </w:pPr>
          </w:p>
        </w:tc>
      </w:tr>
      <w:tr w:rsidR="00E76387" w:rsidRPr="005A7BEF" w14:paraId="7397642A" w14:textId="77777777" w:rsidTr="00D95099">
        <w:trPr>
          <w:trHeight w:val="341"/>
        </w:trPr>
        <w:tc>
          <w:tcPr>
            <w:tcW w:w="2466" w:type="pct"/>
          </w:tcPr>
          <w:p w14:paraId="23146E18" w14:textId="77777777" w:rsidR="00322B89" w:rsidRDefault="002563F3"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41. </w:t>
            </w:r>
            <w:r w:rsidR="00D95099" w:rsidRPr="005A7BEF">
              <w:rPr>
                <w:rFonts w:ascii="Arial" w:hAnsi="Arial" w:cs="Arial"/>
                <w:b/>
                <w:sz w:val="16"/>
                <w:szCs w:val="16"/>
              </w:rPr>
              <w:t xml:space="preserve">What is the amount (including any bonuses, commissions, allowances or tips) received or owed for work done?    </w:t>
            </w:r>
          </w:p>
          <w:p w14:paraId="08F31DFB" w14:textId="5D9685A8" w:rsidR="00D95099" w:rsidRPr="00842F8E" w:rsidRDefault="00322B89" w:rsidP="005A7BEF">
            <w:pPr>
              <w:rPr>
                <w:rFonts w:ascii="Arial" w:hAnsi="Arial" w:cs="Arial"/>
                <w:b/>
                <w:i/>
                <w:sz w:val="16"/>
                <w:szCs w:val="16"/>
              </w:rPr>
            </w:pPr>
            <w:r w:rsidRPr="00842F8E">
              <w:rPr>
                <w:rFonts w:ascii="Arial" w:hAnsi="Arial" w:cs="Arial"/>
                <w:b/>
                <w:i/>
                <w:sz w:val="16"/>
                <w:szCs w:val="16"/>
              </w:rPr>
              <w:t>Indicate amount as a decimal value (in Ghana cedis and pesewas). For example, enter 2.50 for 2 Ghana cedis and 50 pesewas.</w:t>
            </w:r>
            <w:r w:rsidRPr="00842F8E" w:rsidDel="00322B89">
              <w:rPr>
                <w:rFonts w:ascii="Arial" w:hAnsi="Arial" w:cs="Arial"/>
                <w:b/>
                <w:i/>
                <w:sz w:val="16"/>
                <w:szCs w:val="16"/>
              </w:rPr>
              <w:t xml:space="preserve"> </w:t>
            </w:r>
          </w:p>
        </w:tc>
        <w:tc>
          <w:tcPr>
            <w:tcW w:w="314" w:type="pct"/>
          </w:tcPr>
          <w:p w14:paraId="71D1DA42" w14:textId="77777777" w:rsidR="00D95099" w:rsidRPr="005A7BEF" w:rsidRDefault="00D95099" w:rsidP="005A7BEF">
            <w:pPr>
              <w:rPr>
                <w:rFonts w:ascii="Arial" w:hAnsi="Arial" w:cs="Arial"/>
                <w:sz w:val="16"/>
                <w:szCs w:val="16"/>
              </w:rPr>
            </w:pPr>
          </w:p>
        </w:tc>
        <w:tc>
          <w:tcPr>
            <w:tcW w:w="314" w:type="pct"/>
          </w:tcPr>
          <w:p w14:paraId="1AAEF909" w14:textId="77777777" w:rsidR="00D95099" w:rsidRPr="005A7BEF" w:rsidRDefault="00D95099" w:rsidP="005A7BEF">
            <w:pPr>
              <w:rPr>
                <w:rFonts w:ascii="Arial" w:hAnsi="Arial" w:cs="Arial"/>
                <w:sz w:val="16"/>
                <w:szCs w:val="16"/>
              </w:rPr>
            </w:pPr>
          </w:p>
        </w:tc>
        <w:tc>
          <w:tcPr>
            <w:tcW w:w="258" w:type="pct"/>
          </w:tcPr>
          <w:p w14:paraId="459486D7" w14:textId="77777777" w:rsidR="00D95099" w:rsidRPr="005A7BEF" w:rsidRDefault="00D95099" w:rsidP="005A7BEF">
            <w:pPr>
              <w:rPr>
                <w:rFonts w:ascii="Arial" w:hAnsi="Arial" w:cs="Arial"/>
                <w:sz w:val="16"/>
                <w:szCs w:val="16"/>
              </w:rPr>
            </w:pPr>
          </w:p>
        </w:tc>
        <w:tc>
          <w:tcPr>
            <w:tcW w:w="229" w:type="pct"/>
          </w:tcPr>
          <w:p w14:paraId="6E05C543" w14:textId="77777777" w:rsidR="00D95099" w:rsidRPr="005A7BEF" w:rsidRDefault="00D95099" w:rsidP="005A7BEF">
            <w:pPr>
              <w:rPr>
                <w:rFonts w:ascii="Arial" w:hAnsi="Arial" w:cs="Arial"/>
                <w:sz w:val="16"/>
                <w:szCs w:val="16"/>
              </w:rPr>
            </w:pPr>
          </w:p>
        </w:tc>
        <w:tc>
          <w:tcPr>
            <w:tcW w:w="229" w:type="pct"/>
          </w:tcPr>
          <w:p w14:paraId="6E6D8F67" w14:textId="77777777" w:rsidR="00D95099" w:rsidRPr="005A7BEF" w:rsidRDefault="00D95099" w:rsidP="005A7BEF">
            <w:pPr>
              <w:rPr>
                <w:rFonts w:ascii="Arial" w:hAnsi="Arial" w:cs="Arial"/>
                <w:sz w:val="16"/>
                <w:szCs w:val="16"/>
              </w:rPr>
            </w:pPr>
          </w:p>
        </w:tc>
        <w:tc>
          <w:tcPr>
            <w:tcW w:w="229" w:type="pct"/>
          </w:tcPr>
          <w:p w14:paraId="7C234A31" w14:textId="77777777" w:rsidR="00D95099" w:rsidRPr="005A7BEF" w:rsidRDefault="00D95099" w:rsidP="005A7BEF">
            <w:pPr>
              <w:rPr>
                <w:rFonts w:ascii="Arial" w:hAnsi="Arial" w:cs="Arial"/>
                <w:sz w:val="16"/>
                <w:szCs w:val="16"/>
              </w:rPr>
            </w:pPr>
          </w:p>
        </w:tc>
        <w:tc>
          <w:tcPr>
            <w:tcW w:w="229" w:type="pct"/>
          </w:tcPr>
          <w:p w14:paraId="70E229AB" w14:textId="77777777" w:rsidR="00D95099" w:rsidRPr="005A7BEF" w:rsidRDefault="00D95099" w:rsidP="005A7BEF">
            <w:pPr>
              <w:rPr>
                <w:rFonts w:ascii="Arial" w:hAnsi="Arial" w:cs="Arial"/>
                <w:sz w:val="16"/>
                <w:szCs w:val="16"/>
              </w:rPr>
            </w:pPr>
          </w:p>
        </w:tc>
        <w:tc>
          <w:tcPr>
            <w:tcW w:w="224" w:type="pct"/>
          </w:tcPr>
          <w:p w14:paraId="2F65664E" w14:textId="77777777" w:rsidR="00D95099" w:rsidRPr="005A7BEF" w:rsidRDefault="00D95099" w:rsidP="005A7BEF">
            <w:pPr>
              <w:rPr>
                <w:rFonts w:ascii="Arial" w:hAnsi="Arial" w:cs="Arial"/>
                <w:sz w:val="16"/>
                <w:szCs w:val="16"/>
              </w:rPr>
            </w:pPr>
          </w:p>
        </w:tc>
        <w:tc>
          <w:tcPr>
            <w:tcW w:w="263" w:type="pct"/>
            <w:vAlign w:val="center"/>
          </w:tcPr>
          <w:p w14:paraId="60128870" w14:textId="77777777" w:rsidR="00D95099" w:rsidRPr="005A7BEF" w:rsidRDefault="00D95099" w:rsidP="005A7BEF">
            <w:pPr>
              <w:rPr>
                <w:rFonts w:ascii="Arial" w:hAnsi="Arial" w:cs="Arial"/>
                <w:sz w:val="16"/>
                <w:szCs w:val="16"/>
              </w:rPr>
            </w:pPr>
          </w:p>
        </w:tc>
        <w:tc>
          <w:tcPr>
            <w:tcW w:w="245" w:type="pct"/>
            <w:vAlign w:val="center"/>
          </w:tcPr>
          <w:p w14:paraId="4209232E" w14:textId="77777777" w:rsidR="00D95099" w:rsidRPr="005A7BEF" w:rsidRDefault="00D95099" w:rsidP="005A7BEF">
            <w:pPr>
              <w:jc w:val="right"/>
              <w:rPr>
                <w:rFonts w:ascii="Arial" w:hAnsi="Arial" w:cs="Arial"/>
                <w:sz w:val="16"/>
                <w:szCs w:val="16"/>
              </w:rPr>
            </w:pPr>
          </w:p>
        </w:tc>
      </w:tr>
      <w:tr w:rsidR="00E76387" w:rsidRPr="005A7BEF" w14:paraId="5A37BDDE" w14:textId="77777777" w:rsidTr="00D95099">
        <w:trPr>
          <w:trHeight w:val="359"/>
        </w:trPr>
        <w:tc>
          <w:tcPr>
            <w:tcW w:w="2466" w:type="pct"/>
          </w:tcPr>
          <w:p w14:paraId="11EA91E7" w14:textId="3B187869" w:rsidR="00D95099" w:rsidRPr="005A7BEF" w:rsidRDefault="002563F3">
            <w:pPr>
              <w:rPr>
                <w:rFonts w:ascii="Arial" w:hAnsi="Arial" w:cs="Arial"/>
                <w:b/>
                <w:bCs/>
                <w:sz w:val="16"/>
                <w:szCs w:val="16"/>
              </w:rPr>
            </w:pPr>
            <w:r>
              <w:rPr>
                <w:rFonts w:ascii="Arial" w:hAnsi="Arial" w:cs="Arial"/>
                <w:b/>
                <w:bCs/>
                <w:sz w:val="16"/>
                <w:szCs w:val="16"/>
              </w:rPr>
              <w:t>Q</w:t>
            </w:r>
            <w:r w:rsidR="00D95099" w:rsidRPr="005A7BEF">
              <w:rPr>
                <w:rFonts w:ascii="Arial" w:hAnsi="Arial" w:cs="Arial"/>
                <w:b/>
                <w:bCs/>
                <w:sz w:val="16"/>
                <w:szCs w:val="16"/>
              </w:rPr>
              <w:t xml:space="preserve">42. </w:t>
            </w:r>
            <w:r w:rsidR="00D95099" w:rsidRPr="005A7BEF">
              <w:rPr>
                <w:rFonts w:ascii="Arial" w:hAnsi="Arial" w:cs="Arial"/>
                <w:b/>
                <w:sz w:val="16"/>
                <w:szCs w:val="16"/>
              </w:rPr>
              <w:t>Over what time period is this amount paid or owed</w:t>
            </w:r>
            <w:r w:rsidR="00D95099" w:rsidRPr="001403DE">
              <w:rPr>
                <w:rFonts w:ascii="Arial" w:hAnsi="Arial" w:cs="Arial"/>
                <w:sz w:val="16"/>
                <w:szCs w:val="16"/>
              </w:rPr>
              <w:t xml:space="preserve">?           1. Daily    2. Weekly   3. Monthly     4. Quarterly    5.Not Regular    </w:t>
            </w:r>
          </w:p>
        </w:tc>
        <w:tc>
          <w:tcPr>
            <w:tcW w:w="314" w:type="pct"/>
          </w:tcPr>
          <w:p w14:paraId="6EEBFB18" w14:textId="77777777" w:rsidR="00D95099" w:rsidRPr="005A7BEF" w:rsidRDefault="00D95099" w:rsidP="005A7BEF">
            <w:pPr>
              <w:rPr>
                <w:rFonts w:ascii="Arial" w:hAnsi="Arial" w:cs="Arial"/>
                <w:sz w:val="16"/>
                <w:szCs w:val="16"/>
              </w:rPr>
            </w:pPr>
          </w:p>
        </w:tc>
        <w:tc>
          <w:tcPr>
            <w:tcW w:w="314" w:type="pct"/>
          </w:tcPr>
          <w:p w14:paraId="6E0CC00D" w14:textId="77777777" w:rsidR="00D95099" w:rsidRPr="005A7BEF" w:rsidRDefault="00D95099" w:rsidP="005A7BEF">
            <w:pPr>
              <w:rPr>
                <w:rFonts w:ascii="Arial" w:hAnsi="Arial" w:cs="Arial"/>
                <w:sz w:val="16"/>
                <w:szCs w:val="16"/>
              </w:rPr>
            </w:pPr>
          </w:p>
        </w:tc>
        <w:tc>
          <w:tcPr>
            <w:tcW w:w="258" w:type="pct"/>
          </w:tcPr>
          <w:p w14:paraId="7A30A822" w14:textId="77777777" w:rsidR="00D95099" w:rsidRPr="005A7BEF" w:rsidRDefault="00D95099" w:rsidP="005A7BEF">
            <w:pPr>
              <w:rPr>
                <w:rFonts w:ascii="Arial" w:hAnsi="Arial" w:cs="Arial"/>
                <w:sz w:val="16"/>
                <w:szCs w:val="16"/>
              </w:rPr>
            </w:pPr>
          </w:p>
        </w:tc>
        <w:tc>
          <w:tcPr>
            <w:tcW w:w="229" w:type="pct"/>
          </w:tcPr>
          <w:p w14:paraId="37AF1278" w14:textId="77777777" w:rsidR="00D95099" w:rsidRPr="005A7BEF" w:rsidRDefault="00D95099" w:rsidP="005A7BEF">
            <w:pPr>
              <w:rPr>
                <w:rFonts w:ascii="Arial" w:hAnsi="Arial" w:cs="Arial"/>
                <w:sz w:val="16"/>
                <w:szCs w:val="16"/>
              </w:rPr>
            </w:pPr>
          </w:p>
        </w:tc>
        <w:tc>
          <w:tcPr>
            <w:tcW w:w="229" w:type="pct"/>
          </w:tcPr>
          <w:p w14:paraId="526451A5" w14:textId="77777777" w:rsidR="00D95099" w:rsidRPr="005A7BEF" w:rsidRDefault="00D95099" w:rsidP="005A7BEF">
            <w:pPr>
              <w:rPr>
                <w:rFonts w:ascii="Arial" w:hAnsi="Arial" w:cs="Arial"/>
                <w:sz w:val="16"/>
                <w:szCs w:val="16"/>
              </w:rPr>
            </w:pPr>
          </w:p>
        </w:tc>
        <w:tc>
          <w:tcPr>
            <w:tcW w:w="229" w:type="pct"/>
          </w:tcPr>
          <w:p w14:paraId="6D9D0ECA" w14:textId="77777777" w:rsidR="00D95099" w:rsidRPr="005A7BEF" w:rsidRDefault="00D95099" w:rsidP="005A7BEF">
            <w:pPr>
              <w:rPr>
                <w:rFonts w:ascii="Arial" w:hAnsi="Arial" w:cs="Arial"/>
                <w:sz w:val="16"/>
                <w:szCs w:val="16"/>
              </w:rPr>
            </w:pPr>
          </w:p>
        </w:tc>
        <w:tc>
          <w:tcPr>
            <w:tcW w:w="229" w:type="pct"/>
          </w:tcPr>
          <w:p w14:paraId="3D4D5225" w14:textId="77777777" w:rsidR="00D95099" w:rsidRPr="005A7BEF" w:rsidRDefault="00D95099" w:rsidP="005A7BEF">
            <w:pPr>
              <w:rPr>
                <w:rFonts w:ascii="Arial" w:hAnsi="Arial" w:cs="Arial"/>
                <w:sz w:val="16"/>
                <w:szCs w:val="16"/>
              </w:rPr>
            </w:pPr>
          </w:p>
        </w:tc>
        <w:tc>
          <w:tcPr>
            <w:tcW w:w="224" w:type="pct"/>
          </w:tcPr>
          <w:p w14:paraId="5A552B88" w14:textId="77777777" w:rsidR="00D95099" w:rsidRPr="005A7BEF" w:rsidRDefault="00D95099" w:rsidP="005A7BEF">
            <w:pPr>
              <w:rPr>
                <w:rFonts w:ascii="Arial" w:hAnsi="Arial" w:cs="Arial"/>
                <w:sz w:val="16"/>
                <w:szCs w:val="16"/>
              </w:rPr>
            </w:pPr>
          </w:p>
        </w:tc>
        <w:tc>
          <w:tcPr>
            <w:tcW w:w="263" w:type="pct"/>
            <w:vAlign w:val="center"/>
          </w:tcPr>
          <w:p w14:paraId="1073F54C" w14:textId="77777777" w:rsidR="00D95099" w:rsidRPr="005A7BEF" w:rsidRDefault="00D95099" w:rsidP="005A7BEF">
            <w:pPr>
              <w:rPr>
                <w:rFonts w:ascii="Arial" w:hAnsi="Arial" w:cs="Arial"/>
                <w:sz w:val="16"/>
                <w:szCs w:val="16"/>
              </w:rPr>
            </w:pPr>
          </w:p>
        </w:tc>
        <w:tc>
          <w:tcPr>
            <w:tcW w:w="245" w:type="pct"/>
            <w:vAlign w:val="center"/>
          </w:tcPr>
          <w:p w14:paraId="4B9625DF" w14:textId="77777777" w:rsidR="00D95099" w:rsidRPr="005A7BEF" w:rsidRDefault="00D95099" w:rsidP="005A7BEF">
            <w:pPr>
              <w:jc w:val="center"/>
              <w:rPr>
                <w:rFonts w:ascii="Arial" w:hAnsi="Arial" w:cs="Arial"/>
                <w:sz w:val="16"/>
                <w:szCs w:val="16"/>
              </w:rPr>
            </w:pPr>
          </w:p>
        </w:tc>
      </w:tr>
      <w:tr w:rsidR="00E76387" w:rsidRPr="005A7BEF" w14:paraId="73903F79" w14:textId="77777777" w:rsidTr="00D95099">
        <w:trPr>
          <w:trHeight w:val="359"/>
        </w:trPr>
        <w:tc>
          <w:tcPr>
            <w:tcW w:w="2466" w:type="pct"/>
          </w:tcPr>
          <w:p w14:paraId="277BD008" w14:textId="2EEBCBF7" w:rsidR="00D95099" w:rsidRPr="005A7BEF" w:rsidRDefault="002563F3"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43. </w:t>
            </w:r>
            <w:r w:rsidR="00D95099" w:rsidRPr="005A7BEF">
              <w:rPr>
                <w:rFonts w:ascii="Arial" w:hAnsi="Arial" w:cs="Arial"/>
                <w:b/>
                <w:sz w:val="16"/>
                <w:szCs w:val="16"/>
              </w:rPr>
              <w:t xml:space="preserve">Does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receive any other payment for this work in the form of goods and services?                     </w:t>
            </w:r>
            <w:r w:rsidR="00D95099" w:rsidRPr="001403DE">
              <w:rPr>
                <w:rFonts w:ascii="Arial" w:hAnsi="Arial" w:cs="Arial"/>
                <w:sz w:val="16"/>
                <w:szCs w:val="16"/>
              </w:rPr>
              <w:t xml:space="preserve"> </w:t>
            </w:r>
            <w:r w:rsidR="00D95099" w:rsidRPr="001403DE">
              <w:rPr>
                <w:rFonts w:ascii="Arial" w:hAnsi="Arial" w:cs="Arial"/>
                <w:bCs/>
                <w:sz w:val="16"/>
                <w:szCs w:val="16"/>
              </w:rPr>
              <w:t>1.Yes                5.No &gt;&gt;46</w:t>
            </w:r>
          </w:p>
        </w:tc>
        <w:tc>
          <w:tcPr>
            <w:tcW w:w="314" w:type="pct"/>
          </w:tcPr>
          <w:p w14:paraId="53E88957" w14:textId="77777777" w:rsidR="00D95099" w:rsidRPr="005A7BEF" w:rsidRDefault="00D95099" w:rsidP="005A7BEF">
            <w:pPr>
              <w:rPr>
                <w:rFonts w:ascii="Arial" w:hAnsi="Arial" w:cs="Arial"/>
                <w:sz w:val="16"/>
                <w:szCs w:val="16"/>
              </w:rPr>
            </w:pPr>
          </w:p>
        </w:tc>
        <w:tc>
          <w:tcPr>
            <w:tcW w:w="314" w:type="pct"/>
          </w:tcPr>
          <w:p w14:paraId="1AE99E8E" w14:textId="77777777" w:rsidR="00D95099" w:rsidRPr="005A7BEF" w:rsidRDefault="00D95099" w:rsidP="005A7BEF">
            <w:pPr>
              <w:rPr>
                <w:rFonts w:ascii="Arial" w:hAnsi="Arial" w:cs="Arial"/>
                <w:sz w:val="16"/>
                <w:szCs w:val="16"/>
              </w:rPr>
            </w:pPr>
          </w:p>
        </w:tc>
        <w:tc>
          <w:tcPr>
            <w:tcW w:w="258" w:type="pct"/>
          </w:tcPr>
          <w:p w14:paraId="0F748029" w14:textId="77777777" w:rsidR="00D95099" w:rsidRPr="005A7BEF" w:rsidRDefault="00D95099" w:rsidP="005A7BEF">
            <w:pPr>
              <w:rPr>
                <w:rFonts w:ascii="Arial" w:hAnsi="Arial" w:cs="Arial"/>
                <w:sz w:val="16"/>
                <w:szCs w:val="16"/>
              </w:rPr>
            </w:pPr>
          </w:p>
        </w:tc>
        <w:tc>
          <w:tcPr>
            <w:tcW w:w="229" w:type="pct"/>
          </w:tcPr>
          <w:p w14:paraId="03655ED1" w14:textId="77777777" w:rsidR="00D95099" w:rsidRPr="005A7BEF" w:rsidRDefault="00D95099" w:rsidP="005A7BEF">
            <w:pPr>
              <w:rPr>
                <w:rFonts w:ascii="Arial" w:hAnsi="Arial" w:cs="Arial"/>
                <w:sz w:val="16"/>
                <w:szCs w:val="16"/>
              </w:rPr>
            </w:pPr>
          </w:p>
        </w:tc>
        <w:tc>
          <w:tcPr>
            <w:tcW w:w="229" w:type="pct"/>
          </w:tcPr>
          <w:p w14:paraId="62F33B0F" w14:textId="77777777" w:rsidR="00D95099" w:rsidRPr="005A7BEF" w:rsidRDefault="00D95099" w:rsidP="005A7BEF">
            <w:pPr>
              <w:rPr>
                <w:rFonts w:ascii="Arial" w:hAnsi="Arial" w:cs="Arial"/>
                <w:sz w:val="16"/>
                <w:szCs w:val="16"/>
              </w:rPr>
            </w:pPr>
          </w:p>
        </w:tc>
        <w:tc>
          <w:tcPr>
            <w:tcW w:w="229" w:type="pct"/>
          </w:tcPr>
          <w:p w14:paraId="282DA510" w14:textId="77777777" w:rsidR="00D95099" w:rsidRPr="005A7BEF" w:rsidRDefault="00D95099" w:rsidP="005A7BEF">
            <w:pPr>
              <w:rPr>
                <w:rFonts w:ascii="Arial" w:hAnsi="Arial" w:cs="Arial"/>
                <w:sz w:val="16"/>
                <w:szCs w:val="16"/>
              </w:rPr>
            </w:pPr>
          </w:p>
        </w:tc>
        <w:tc>
          <w:tcPr>
            <w:tcW w:w="229" w:type="pct"/>
          </w:tcPr>
          <w:p w14:paraId="7A221EE4" w14:textId="77777777" w:rsidR="00D95099" w:rsidRPr="005A7BEF" w:rsidRDefault="00D95099" w:rsidP="005A7BEF">
            <w:pPr>
              <w:rPr>
                <w:rFonts w:ascii="Arial" w:hAnsi="Arial" w:cs="Arial"/>
                <w:sz w:val="16"/>
                <w:szCs w:val="16"/>
              </w:rPr>
            </w:pPr>
          </w:p>
        </w:tc>
        <w:tc>
          <w:tcPr>
            <w:tcW w:w="224" w:type="pct"/>
          </w:tcPr>
          <w:p w14:paraId="0A0806FE" w14:textId="77777777" w:rsidR="00D95099" w:rsidRPr="005A7BEF" w:rsidRDefault="00D95099" w:rsidP="005A7BEF">
            <w:pPr>
              <w:rPr>
                <w:rFonts w:ascii="Arial" w:hAnsi="Arial" w:cs="Arial"/>
                <w:sz w:val="16"/>
                <w:szCs w:val="16"/>
              </w:rPr>
            </w:pPr>
          </w:p>
        </w:tc>
        <w:tc>
          <w:tcPr>
            <w:tcW w:w="263" w:type="pct"/>
            <w:vAlign w:val="center"/>
          </w:tcPr>
          <w:p w14:paraId="710102FB" w14:textId="77777777" w:rsidR="00D95099" w:rsidRPr="005A7BEF" w:rsidRDefault="00D95099" w:rsidP="005A7BEF">
            <w:pPr>
              <w:rPr>
                <w:rFonts w:ascii="Arial" w:hAnsi="Arial" w:cs="Arial"/>
                <w:sz w:val="16"/>
                <w:szCs w:val="16"/>
              </w:rPr>
            </w:pPr>
          </w:p>
        </w:tc>
        <w:tc>
          <w:tcPr>
            <w:tcW w:w="245" w:type="pct"/>
            <w:vAlign w:val="center"/>
          </w:tcPr>
          <w:p w14:paraId="4EDC46AD" w14:textId="77777777" w:rsidR="00D95099" w:rsidRPr="005A7BEF" w:rsidRDefault="00D95099" w:rsidP="005A7BEF">
            <w:pPr>
              <w:rPr>
                <w:rFonts w:ascii="Arial" w:hAnsi="Arial" w:cs="Arial"/>
                <w:sz w:val="16"/>
                <w:szCs w:val="16"/>
              </w:rPr>
            </w:pPr>
          </w:p>
        </w:tc>
      </w:tr>
      <w:tr w:rsidR="00E76387" w:rsidRPr="005A7BEF" w14:paraId="0F9E94C0" w14:textId="77777777" w:rsidTr="00D95099">
        <w:trPr>
          <w:trHeight w:val="269"/>
        </w:trPr>
        <w:tc>
          <w:tcPr>
            <w:tcW w:w="2466" w:type="pct"/>
          </w:tcPr>
          <w:p w14:paraId="24D82319" w14:textId="77777777" w:rsidR="00E8713C" w:rsidRDefault="00BA4386"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44. </w:t>
            </w:r>
            <w:r w:rsidR="00D95099" w:rsidRPr="005A7BEF">
              <w:rPr>
                <w:rFonts w:ascii="Arial" w:hAnsi="Arial" w:cs="Arial"/>
                <w:b/>
                <w:sz w:val="16"/>
                <w:szCs w:val="16"/>
              </w:rPr>
              <w:t xml:space="preserve">What is the value of goods or services provided/owed? </w:t>
            </w:r>
          </w:p>
          <w:p w14:paraId="7FE002FC" w14:textId="26FC90E2" w:rsidR="00D95099" w:rsidRPr="005A7BEF" w:rsidRDefault="00E8713C" w:rsidP="005A7BEF">
            <w:pPr>
              <w:rPr>
                <w:rFonts w:ascii="Arial" w:hAnsi="Arial" w:cs="Arial"/>
                <w:b/>
                <w:sz w:val="16"/>
                <w:szCs w:val="16"/>
              </w:rPr>
            </w:pPr>
            <w:r w:rsidRPr="00C6149D">
              <w:rPr>
                <w:rFonts w:ascii="Arial" w:hAnsi="Arial" w:cs="Arial"/>
                <w:b/>
                <w:i/>
                <w:sz w:val="16"/>
                <w:szCs w:val="16"/>
              </w:rPr>
              <w:t>Indicate amount as a decimal value (in Ghana cedis and pesewas). For example, enter 2.50 for 2 Ghana cedis and 50 pesewas.</w:t>
            </w:r>
            <w:r w:rsidRPr="00C6149D" w:rsidDel="00322B89">
              <w:rPr>
                <w:rFonts w:ascii="Arial" w:hAnsi="Arial" w:cs="Arial"/>
                <w:b/>
                <w:i/>
                <w:sz w:val="16"/>
                <w:szCs w:val="16"/>
              </w:rPr>
              <w:t xml:space="preserve"> </w:t>
            </w:r>
          </w:p>
        </w:tc>
        <w:tc>
          <w:tcPr>
            <w:tcW w:w="314" w:type="pct"/>
          </w:tcPr>
          <w:p w14:paraId="4FDF6B77" w14:textId="77777777" w:rsidR="00D95099" w:rsidRPr="005A7BEF" w:rsidRDefault="00D95099" w:rsidP="005A7BEF">
            <w:pPr>
              <w:jc w:val="right"/>
              <w:rPr>
                <w:rFonts w:ascii="Arial" w:hAnsi="Arial" w:cs="Arial"/>
                <w:sz w:val="16"/>
                <w:szCs w:val="16"/>
              </w:rPr>
            </w:pPr>
          </w:p>
        </w:tc>
        <w:tc>
          <w:tcPr>
            <w:tcW w:w="314" w:type="pct"/>
          </w:tcPr>
          <w:p w14:paraId="492AA00D" w14:textId="77777777" w:rsidR="00D95099" w:rsidRPr="005A7BEF" w:rsidRDefault="00D95099" w:rsidP="005A7BEF">
            <w:pPr>
              <w:jc w:val="right"/>
              <w:rPr>
                <w:rFonts w:ascii="Arial" w:hAnsi="Arial" w:cs="Arial"/>
                <w:sz w:val="16"/>
                <w:szCs w:val="16"/>
              </w:rPr>
            </w:pPr>
          </w:p>
        </w:tc>
        <w:tc>
          <w:tcPr>
            <w:tcW w:w="258" w:type="pct"/>
          </w:tcPr>
          <w:p w14:paraId="034AFB2D" w14:textId="77777777" w:rsidR="00D95099" w:rsidRPr="005A7BEF" w:rsidRDefault="00D95099" w:rsidP="005A7BEF">
            <w:pPr>
              <w:jc w:val="right"/>
              <w:rPr>
                <w:rFonts w:ascii="Arial" w:hAnsi="Arial" w:cs="Arial"/>
                <w:sz w:val="16"/>
                <w:szCs w:val="16"/>
              </w:rPr>
            </w:pPr>
          </w:p>
        </w:tc>
        <w:tc>
          <w:tcPr>
            <w:tcW w:w="229" w:type="pct"/>
          </w:tcPr>
          <w:p w14:paraId="6E92A8C3" w14:textId="77777777" w:rsidR="00D95099" w:rsidRPr="005A7BEF" w:rsidRDefault="00D95099" w:rsidP="005A7BEF">
            <w:pPr>
              <w:jc w:val="right"/>
              <w:rPr>
                <w:rFonts w:ascii="Arial" w:hAnsi="Arial" w:cs="Arial"/>
                <w:sz w:val="16"/>
                <w:szCs w:val="16"/>
              </w:rPr>
            </w:pPr>
          </w:p>
        </w:tc>
        <w:tc>
          <w:tcPr>
            <w:tcW w:w="229" w:type="pct"/>
          </w:tcPr>
          <w:p w14:paraId="0B61429F" w14:textId="77777777" w:rsidR="00D95099" w:rsidRPr="005A7BEF" w:rsidRDefault="00D95099" w:rsidP="005A7BEF">
            <w:pPr>
              <w:jc w:val="right"/>
              <w:rPr>
                <w:rFonts w:ascii="Arial" w:hAnsi="Arial" w:cs="Arial"/>
                <w:sz w:val="16"/>
                <w:szCs w:val="16"/>
              </w:rPr>
            </w:pPr>
          </w:p>
        </w:tc>
        <w:tc>
          <w:tcPr>
            <w:tcW w:w="229" w:type="pct"/>
          </w:tcPr>
          <w:p w14:paraId="2D458908" w14:textId="77777777" w:rsidR="00D95099" w:rsidRPr="005A7BEF" w:rsidRDefault="00D95099" w:rsidP="005A7BEF">
            <w:pPr>
              <w:jc w:val="right"/>
              <w:rPr>
                <w:rFonts w:ascii="Arial" w:hAnsi="Arial" w:cs="Arial"/>
                <w:sz w:val="16"/>
                <w:szCs w:val="16"/>
              </w:rPr>
            </w:pPr>
          </w:p>
        </w:tc>
        <w:tc>
          <w:tcPr>
            <w:tcW w:w="229" w:type="pct"/>
          </w:tcPr>
          <w:p w14:paraId="5FA6C561" w14:textId="77777777" w:rsidR="00D95099" w:rsidRPr="005A7BEF" w:rsidRDefault="00D95099" w:rsidP="005A7BEF">
            <w:pPr>
              <w:jc w:val="right"/>
              <w:rPr>
                <w:rFonts w:ascii="Arial" w:hAnsi="Arial" w:cs="Arial"/>
                <w:sz w:val="16"/>
                <w:szCs w:val="16"/>
              </w:rPr>
            </w:pPr>
          </w:p>
        </w:tc>
        <w:tc>
          <w:tcPr>
            <w:tcW w:w="224" w:type="pct"/>
          </w:tcPr>
          <w:p w14:paraId="1BEF1366" w14:textId="77777777" w:rsidR="00D95099" w:rsidRPr="005A7BEF" w:rsidRDefault="00D95099" w:rsidP="005A7BEF">
            <w:pPr>
              <w:jc w:val="right"/>
              <w:rPr>
                <w:rFonts w:ascii="Arial" w:hAnsi="Arial" w:cs="Arial"/>
                <w:sz w:val="16"/>
                <w:szCs w:val="16"/>
              </w:rPr>
            </w:pPr>
          </w:p>
        </w:tc>
        <w:tc>
          <w:tcPr>
            <w:tcW w:w="263" w:type="pct"/>
            <w:vAlign w:val="center"/>
          </w:tcPr>
          <w:p w14:paraId="3DC7FEE1" w14:textId="77777777" w:rsidR="00D95099" w:rsidRPr="005A7BEF" w:rsidRDefault="00D95099" w:rsidP="005A7BEF">
            <w:pPr>
              <w:jc w:val="right"/>
              <w:rPr>
                <w:rFonts w:ascii="Arial" w:hAnsi="Arial" w:cs="Arial"/>
                <w:sz w:val="16"/>
                <w:szCs w:val="16"/>
              </w:rPr>
            </w:pPr>
          </w:p>
        </w:tc>
        <w:tc>
          <w:tcPr>
            <w:tcW w:w="245" w:type="pct"/>
            <w:vAlign w:val="center"/>
          </w:tcPr>
          <w:p w14:paraId="3C89DAE0" w14:textId="77777777" w:rsidR="00D95099" w:rsidRPr="005A7BEF" w:rsidRDefault="00D95099" w:rsidP="005A7BEF">
            <w:pPr>
              <w:jc w:val="right"/>
              <w:rPr>
                <w:rFonts w:ascii="Arial" w:hAnsi="Arial" w:cs="Arial"/>
                <w:sz w:val="16"/>
                <w:szCs w:val="16"/>
              </w:rPr>
            </w:pPr>
          </w:p>
        </w:tc>
      </w:tr>
      <w:tr w:rsidR="00E76387" w:rsidRPr="005A7BEF" w14:paraId="51DA6B3F" w14:textId="77777777" w:rsidTr="00D95099">
        <w:trPr>
          <w:trHeight w:val="350"/>
        </w:trPr>
        <w:tc>
          <w:tcPr>
            <w:tcW w:w="2466" w:type="pct"/>
          </w:tcPr>
          <w:p w14:paraId="51BD4744" w14:textId="409BD98A" w:rsidR="00D95099" w:rsidRPr="005A7BEF" w:rsidRDefault="00BA4386" w:rsidP="005A7BEF">
            <w:pPr>
              <w:rPr>
                <w:rFonts w:ascii="Arial" w:hAnsi="Arial" w:cs="Arial"/>
                <w:b/>
                <w:bCs/>
                <w:sz w:val="16"/>
                <w:szCs w:val="16"/>
              </w:rPr>
            </w:pPr>
            <w:r>
              <w:rPr>
                <w:rFonts w:ascii="Arial" w:hAnsi="Arial" w:cs="Arial"/>
                <w:b/>
                <w:bCs/>
                <w:sz w:val="16"/>
                <w:szCs w:val="16"/>
              </w:rPr>
              <w:t>Q</w:t>
            </w:r>
            <w:r w:rsidR="00D95099" w:rsidRPr="005A7BEF">
              <w:rPr>
                <w:rFonts w:ascii="Arial" w:hAnsi="Arial" w:cs="Arial"/>
                <w:b/>
                <w:bCs/>
                <w:sz w:val="16"/>
                <w:szCs w:val="16"/>
              </w:rPr>
              <w:t xml:space="preserve">45. </w:t>
            </w:r>
            <w:r w:rsidR="00D95099" w:rsidRPr="005A7BEF">
              <w:rPr>
                <w:rFonts w:ascii="Arial" w:hAnsi="Arial" w:cs="Arial"/>
                <w:b/>
                <w:sz w:val="16"/>
                <w:szCs w:val="16"/>
              </w:rPr>
              <w:t>Over what time period is this payment in kind made</w:t>
            </w:r>
            <w:r w:rsidR="00D95099" w:rsidRPr="001403DE">
              <w:rPr>
                <w:rFonts w:ascii="Arial" w:hAnsi="Arial" w:cs="Arial"/>
                <w:sz w:val="16"/>
                <w:szCs w:val="16"/>
              </w:rPr>
              <w:t>?                          1. Daily           2. Weekly         3. Monthly         4. Quarterly        5.Not Regular     6. Other (specify)</w:t>
            </w:r>
          </w:p>
        </w:tc>
        <w:tc>
          <w:tcPr>
            <w:tcW w:w="314" w:type="pct"/>
          </w:tcPr>
          <w:p w14:paraId="6563DA69" w14:textId="77777777" w:rsidR="00D95099" w:rsidRPr="005A7BEF" w:rsidRDefault="00D95099" w:rsidP="005A7BEF">
            <w:pPr>
              <w:rPr>
                <w:rFonts w:ascii="Arial" w:hAnsi="Arial" w:cs="Arial"/>
                <w:sz w:val="16"/>
                <w:szCs w:val="16"/>
              </w:rPr>
            </w:pPr>
          </w:p>
        </w:tc>
        <w:tc>
          <w:tcPr>
            <w:tcW w:w="314" w:type="pct"/>
          </w:tcPr>
          <w:p w14:paraId="42BEDEC3" w14:textId="77777777" w:rsidR="00D95099" w:rsidRPr="005A7BEF" w:rsidRDefault="00D95099" w:rsidP="005A7BEF">
            <w:pPr>
              <w:rPr>
                <w:rFonts w:ascii="Arial" w:hAnsi="Arial" w:cs="Arial"/>
                <w:sz w:val="16"/>
                <w:szCs w:val="16"/>
              </w:rPr>
            </w:pPr>
          </w:p>
        </w:tc>
        <w:tc>
          <w:tcPr>
            <w:tcW w:w="258" w:type="pct"/>
          </w:tcPr>
          <w:p w14:paraId="2F74B8E8" w14:textId="77777777" w:rsidR="00D95099" w:rsidRPr="005A7BEF" w:rsidRDefault="00D95099" w:rsidP="005A7BEF">
            <w:pPr>
              <w:rPr>
                <w:rFonts w:ascii="Arial" w:hAnsi="Arial" w:cs="Arial"/>
                <w:sz w:val="16"/>
                <w:szCs w:val="16"/>
              </w:rPr>
            </w:pPr>
          </w:p>
        </w:tc>
        <w:tc>
          <w:tcPr>
            <w:tcW w:w="229" w:type="pct"/>
          </w:tcPr>
          <w:p w14:paraId="2BE65C7F" w14:textId="77777777" w:rsidR="00D95099" w:rsidRPr="005A7BEF" w:rsidRDefault="00D95099" w:rsidP="005A7BEF">
            <w:pPr>
              <w:rPr>
                <w:rFonts w:ascii="Arial" w:hAnsi="Arial" w:cs="Arial"/>
                <w:sz w:val="16"/>
                <w:szCs w:val="16"/>
              </w:rPr>
            </w:pPr>
          </w:p>
        </w:tc>
        <w:tc>
          <w:tcPr>
            <w:tcW w:w="229" w:type="pct"/>
          </w:tcPr>
          <w:p w14:paraId="3F77412A" w14:textId="77777777" w:rsidR="00D95099" w:rsidRPr="005A7BEF" w:rsidRDefault="00D95099" w:rsidP="005A7BEF">
            <w:pPr>
              <w:rPr>
                <w:rFonts w:ascii="Arial" w:hAnsi="Arial" w:cs="Arial"/>
                <w:sz w:val="16"/>
                <w:szCs w:val="16"/>
              </w:rPr>
            </w:pPr>
          </w:p>
        </w:tc>
        <w:tc>
          <w:tcPr>
            <w:tcW w:w="229" w:type="pct"/>
          </w:tcPr>
          <w:p w14:paraId="5D0BB79B" w14:textId="77777777" w:rsidR="00D95099" w:rsidRPr="005A7BEF" w:rsidRDefault="00D95099" w:rsidP="005A7BEF">
            <w:pPr>
              <w:rPr>
                <w:rFonts w:ascii="Arial" w:hAnsi="Arial" w:cs="Arial"/>
                <w:sz w:val="16"/>
                <w:szCs w:val="16"/>
              </w:rPr>
            </w:pPr>
          </w:p>
        </w:tc>
        <w:tc>
          <w:tcPr>
            <w:tcW w:w="229" w:type="pct"/>
          </w:tcPr>
          <w:p w14:paraId="258F9CDD" w14:textId="77777777" w:rsidR="00D95099" w:rsidRPr="005A7BEF" w:rsidRDefault="00D95099" w:rsidP="005A7BEF">
            <w:pPr>
              <w:rPr>
                <w:rFonts w:ascii="Arial" w:hAnsi="Arial" w:cs="Arial"/>
                <w:sz w:val="16"/>
                <w:szCs w:val="16"/>
              </w:rPr>
            </w:pPr>
          </w:p>
        </w:tc>
        <w:tc>
          <w:tcPr>
            <w:tcW w:w="224" w:type="pct"/>
          </w:tcPr>
          <w:p w14:paraId="11817ED0" w14:textId="77777777" w:rsidR="00D95099" w:rsidRPr="005A7BEF" w:rsidRDefault="00D95099" w:rsidP="005A7BEF">
            <w:pPr>
              <w:rPr>
                <w:rFonts w:ascii="Arial" w:hAnsi="Arial" w:cs="Arial"/>
                <w:sz w:val="16"/>
                <w:szCs w:val="16"/>
              </w:rPr>
            </w:pPr>
          </w:p>
        </w:tc>
        <w:tc>
          <w:tcPr>
            <w:tcW w:w="263" w:type="pct"/>
            <w:vAlign w:val="center"/>
          </w:tcPr>
          <w:p w14:paraId="2FEAB1B4" w14:textId="77777777" w:rsidR="00D95099" w:rsidRPr="005A7BEF" w:rsidRDefault="00D95099" w:rsidP="005A7BEF">
            <w:pPr>
              <w:rPr>
                <w:rFonts w:ascii="Arial" w:hAnsi="Arial" w:cs="Arial"/>
                <w:sz w:val="16"/>
                <w:szCs w:val="16"/>
              </w:rPr>
            </w:pPr>
          </w:p>
        </w:tc>
        <w:tc>
          <w:tcPr>
            <w:tcW w:w="245" w:type="pct"/>
            <w:vAlign w:val="center"/>
          </w:tcPr>
          <w:p w14:paraId="59B00C73" w14:textId="77777777" w:rsidR="00D95099" w:rsidRPr="005A7BEF" w:rsidRDefault="00D95099" w:rsidP="005A7BEF">
            <w:pPr>
              <w:rPr>
                <w:rFonts w:ascii="Arial" w:hAnsi="Arial" w:cs="Arial"/>
                <w:sz w:val="16"/>
                <w:szCs w:val="16"/>
              </w:rPr>
            </w:pPr>
          </w:p>
        </w:tc>
      </w:tr>
      <w:tr w:rsidR="00E76387" w:rsidRPr="005A7BEF" w14:paraId="5A2AD3DC" w14:textId="77777777" w:rsidTr="00D95099">
        <w:trPr>
          <w:trHeight w:val="350"/>
        </w:trPr>
        <w:tc>
          <w:tcPr>
            <w:tcW w:w="2466" w:type="pct"/>
          </w:tcPr>
          <w:p w14:paraId="43513710" w14:textId="71287351" w:rsidR="00D95099" w:rsidRPr="005A7BEF" w:rsidRDefault="00BA4386"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46. </w:t>
            </w:r>
            <w:r w:rsidR="00D95099" w:rsidRPr="005A7BEF">
              <w:rPr>
                <w:rFonts w:ascii="Arial" w:hAnsi="Arial" w:cs="Arial"/>
                <w:b/>
                <w:sz w:val="16"/>
                <w:szCs w:val="16"/>
              </w:rPr>
              <w:t xml:space="preserve">When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started doing this work, did he/she sign a written contract?                                                             </w:t>
            </w:r>
            <w:r w:rsidR="00D95099" w:rsidRPr="001403DE">
              <w:rPr>
                <w:rFonts w:ascii="Arial" w:hAnsi="Arial" w:cs="Arial"/>
                <w:sz w:val="16"/>
                <w:szCs w:val="16"/>
              </w:rPr>
              <w:t>1. Yes                   5. No</w:t>
            </w:r>
          </w:p>
        </w:tc>
        <w:tc>
          <w:tcPr>
            <w:tcW w:w="314" w:type="pct"/>
          </w:tcPr>
          <w:p w14:paraId="1DBA3F39" w14:textId="77777777" w:rsidR="00D95099" w:rsidRPr="005A7BEF" w:rsidRDefault="00D95099" w:rsidP="005A7BEF">
            <w:pPr>
              <w:rPr>
                <w:rFonts w:ascii="Arial" w:hAnsi="Arial" w:cs="Arial"/>
                <w:sz w:val="16"/>
                <w:szCs w:val="16"/>
              </w:rPr>
            </w:pPr>
          </w:p>
        </w:tc>
        <w:tc>
          <w:tcPr>
            <w:tcW w:w="314" w:type="pct"/>
          </w:tcPr>
          <w:p w14:paraId="0D184274" w14:textId="77777777" w:rsidR="00D95099" w:rsidRPr="005A7BEF" w:rsidRDefault="00D95099" w:rsidP="005A7BEF">
            <w:pPr>
              <w:rPr>
                <w:rFonts w:ascii="Arial" w:hAnsi="Arial" w:cs="Arial"/>
                <w:sz w:val="16"/>
                <w:szCs w:val="16"/>
              </w:rPr>
            </w:pPr>
          </w:p>
        </w:tc>
        <w:tc>
          <w:tcPr>
            <w:tcW w:w="258" w:type="pct"/>
          </w:tcPr>
          <w:p w14:paraId="76BA2053" w14:textId="77777777" w:rsidR="00D95099" w:rsidRPr="005A7BEF" w:rsidRDefault="00D95099" w:rsidP="005A7BEF">
            <w:pPr>
              <w:rPr>
                <w:rFonts w:ascii="Arial" w:hAnsi="Arial" w:cs="Arial"/>
                <w:sz w:val="16"/>
                <w:szCs w:val="16"/>
              </w:rPr>
            </w:pPr>
          </w:p>
        </w:tc>
        <w:tc>
          <w:tcPr>
            <w:tcW w:w="229" w:type="pct"/>
          </w:tcPr>
          <w:p w14:paraId="5D76F53B" w14:textId="77777777" w:rsidR="00D95099" w:rsidRPr="005A7BEF" w:rsidRDefault="00D95099" w:rsidP="005A7BEF">
            <w:pPr>
              <w:rPr>
                <w:rFonts w:ascii="Arial" w:hAnsi="Arial" w:cs="Arial"/>
                <w:sz w:val="16"/>
                <w:szCs w:val="16"/>
              </w:rPr>
            </w:pPr>
          </w:p>
        </w:tc>
        <w:tc>
          <w:tcPr>
            <w:tcW w:w="229" w:type="pct"/>
          </w:tcPr>
          <w:p w14:paraId="37AAB39F" w14:textId="77777777" w:rsidR="00D95099" w:rsidRPr="005A7BEF" w:rsidRDefault="00D95099" w:rsidP="005A7BEF">
            <w:pPr>
              <w:rPr>
                <w:rFonts w:ascii="Arial" w:hAnsi="Arial" w:cs="Arial"/>
                <w:sz w:val="16"/>
                <w:szCs w:val="16"/>
              </w:rPr>
            </w:pPr>
          </w:p>
        </w:tc>
        <w:tc>
          <w:tcPr>
            <w:tcW w:w="229" w:type="pct"/>
          </w:tcPr>
          <w:p w14:paraId="2AB9B6C6" w14:textId="77777777" w:rsidR="00D95099" w:rsidRPr="005A7BEF" w:rsidRDefault="00D95099" w:rsidP="005A7BEF">
            <w:pPr>
              <w:rPr>
                <w:rFonts w:ascii="Arial" w:hAnsi="Arial" w:cs="Arial"/>
                <w:sz w:val="16"/>
                <w:szCs w:val="16"/>
              </w:rPr>
            </w:pPr>
          </w:p>
        </w:tc>
        <w:tc>
          <w:tcPr>
            <w:tcW w:w="229" w:type="pct"/>
          </w:tcPr>
          <w:p w14:paraId="31A5A5DE" w14:textId="77777777" w:rsidR="00D95099" w:rsidRPr="005A7BEF" w:rsidRDefault="00D95099" w:rsidP="005A7BEF">
            <w:pPr>
              <w:rPr>
                <w:rFonts w:ascii="Arial" w:hAnsi="Arial" w:cs="Arial"/>
                <w:sz w:val="16"/>
                <w:szCs w:val="16"/>
              </w:rPr>
            </w:pPr>
          </w:p>
        </w:tc>
        <w:tc>
          <w:tcPr>
            <w:tcW w:w="224" w:type="pct"/>
          </w:tcPr>
          <w:p w14:paraId="3AD90A9E" w14:textId="77777777" w:rsidR="00D95099" w:rsidRPr="005A7BEF" w:rsidRDefault="00D95099" w:rsidP="005A7BEF">
            <w:pPr>
              <w:rPr>
                <w:rFonts w:ascii="Arial" w:hAnsi="Arial" w:cs="Arial"/>
                <w:sz w:val="16"/>
                <w:szCs w:val="16"/>
              </w:rPr>
            </w:pPr>
          </w:p>
        </w:tc>
        <w:tc>
          <w:tcPr>
            <w:tcW w:w="263" w:type="pct"/>
          </w:tcPr>
          <w:p w14:paraId="3379287D" w14:textId="77777777" w:rsidR="00D95099" w:rsidRPr="005A7BEF" w:rsidRDefault="00D95099" w:rsidP="005A7BEF">
            <w:pPr>
              <w:rPr>
                <w:rFonts w:ascii="Arial" w:hAnsi="Arial" w:cs="Arial"/>
                <w:sz w:val="16"/>
                <w:szCs w:val="16"/>
              </w:rPr>
            </w:pPr>
          </w:p>
        </w:tc>
        <w:tc>
          <w:tcPr>
            <w:tcW w:w="245" w:type="pct"/>
          </w:tcPr>
          <w:p w14:paraId="4A131C20" w14:textId="77777777" w:rsidR="00D95099" w:rsidRPr="005A7BEF" w:rsidRDefault="00D95099" w:rsidP="005A7BEF">
            <w:pPr>
              <w:rPr>
                <w:rFonts w:ascii="Arial" w:hAnsi="Arial" w:cs="Arial"/>
                <w:sz w:val="16"/>
                <w:szCs w:val="16"/>
              </w:rPr>
            </w:pPr>
          </w:p>
        </w:tc>
      </w:tr>
      <w:tr w:rsidR="00E76387" w:rsidRPr="005A7BEF" w14:paraId="14AE17D8" w14:textId="77777777" w:rsidTr="00D95099">
        <w:trPr>
          <w:trHeight w:val="341"/>
        </w:trPr>
        <w:tc>
          <w:tcPr>
            <w:tcW w:w="2466" w:type="pct"/>
          </w:tcPr>
          <w:p w14:paraId="380E8FC4" w14:textId="2A207A03" w:rsidR="00D95099" w:rsidRPr="005A7BEF" w:rsidRDefault="00BA4386" w:rsidP="005A7BEF">
            <w:pPr>
              <w:rPr>
                <w:rFonts w:ascii="Arial" w:hAnsi="Arial" w:cs="Arial"/>
                <w:b/>
                <w:sz w:val="16"/>
                <w:szCs w:val="16"/>
              </w:rPr>
            </w:pPr>
            <w:r>
              <w:rPr>
                <w:rFonts w:ascii="Arial" w:hAnsi="Arial" w:cs="Arial"/>
                <w:b/>
                <w:bCs/>
                <w:sz w:val="16"/>
                <w:szCs w:val="16"/>
              </w:rPr>
              <w:lastRenderedPageBreak/>
              <w:t>Q</w:t>
            </w:r>
            <w:r w:rsidR="00D95099" w:rsidRPr="005A7BEF">
              <w:rPr>
                <w:rFonts w:ascii="Arial" w:hAnsi="Arial" w:cs="Arial"/>
                <w:b/>
                <w:bCs/>
                <w:sz w:val="16"/>
                <w:szCs w:val="16"/>
              </w:rPr>
              <w:t xml:space="preserve">47. </w:t>
            </w:r>
            <w:r w:rsidR="00D95099" w:rsidRPr="005A7BEF">
              <w:rPr>
                <w:rFonts w:ascii="Arial" w:hAnsi="Arial" w:cs="Arial"/>
                <w:b/>
                <w:sz w:val="16"/>
                <w:szCs w:val="16"/>
              </w:rPr>
              <w:t xml:space="preserve">Is there a formal union (eg. GPRTU, TUC etc) in the place where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works?                                                   </w:t>
            </w:r>
            <w:r w:rsidR="00D95099" w:rsidRPr="001403DE">
              <w:rPr>
                <w:rFonts w:ascii="Arial" w:hAnsi="Arial" w:cs="Arial"/>
                <w:sz w:val="16"/>
                <w:szCs w:val="16"/>
              </w:rPr>
              <w:t>1. Yes                   5. No</w:t>
            </w:r>
          </w:p>
        </w:tc>
        <w:tc>
          <w:tcPr>
            <w:tcW w:w="314" w:type="pct"/>
          </w:tcPr>
          <w:p w14:paraId="21AE1AD0" w14:textId="77777777" w:rsidR="00D95099" w:rsidRPr="005A7BEF" w:rsidRDefault="00D95099" w:rsidP="005A7BEF">
            <w:pPr>
              <w:rPr>
                <w:rFonts w:ascii="Arial" w:hAnsi="Arial" w:cs="Arial"/>
                <w:sz w:val="16"/>
                <w:szCs w:val="16"/>
              </w:rPr>
            </w:pPr>
          </w:p>
        </w:tc>
        <w:tc>
          <w:tcPr>
            <w:tcW w:w="314" w:type="pct"/>
          </w:tcPr>
          <w:p w14:paraId="2F47516A" w14:textId="77777777" w:rsidR="00D95099" w:rsidRPr="005A7BEF" w:rsidRDefault="00D95099" w:rsidP="005A7BEF">
            <w:pPr>
              <w:rPr>
                <w:rFonts w:ascii="Arial" w:hAnsi="Arial" w:cs="Arial"/>
                <w:sz w:val="16"/>
                <w:szCs w:val="16"/>
              </w:rPr>
            </w:pPr>
          </w:p>
        </w:tc>
        <w:tc>
          <w:tcPr>
            <w:tcW w:w="258" w:type="pct"/>
          </w:tcPr>
          <w:p w14:paraId="5E0B1DA8" w14:textId="77777777" w:rsidR="00D95099" w:rsidRPr="005A7BEF" w:rsidRDefault="00D95099" w:rsidP="005A7BEF">
            <w:pPr>
              <w:rPr>
                <w:rFonts w:ascii="Arial" w:hAnsi="Arial" w:cs="Arial"/>
                <w:sz w:val="16"/>
                <w:szCs w:val="16"/>
              </w:rPr>
            </w:pPr>
          </w:p>
        </w:tc>
        <w:tc>
          <w:tcPr>
            <w:tcW w:w="229" w:type="pct"/>
          </w:tcPr>
          <w:p w14:paraId="6B7DA12D" w14:textId="77777777" w:rsidR="00D95099" w:rsidRPr="005A7BEF" w:rsidRDefault="00D95099" w:rsidP="005A7BEF">
            <w:pPr>
              <w:rPr>
                <w:rFonts w:ascii="Arial" w:hAnsi="Arial" w:cs="Arial"/>
                <w:sz w:val="16"/>
                <w:szCs w:val="16"/>
              </w:rPr>
            </w:pPr>
          </w:p>
        </w:tc>
        <w:tc>
          <w:tcPr>
            <w:tcW w:w="229" w:type="pct"/>
          </w:tcPr>
          <w:p w14:paraId="4D9D31CF" w14:textId="77777777" w:rsidR="00D95099" w:rsidRPr="005A7BEF" w:rsidRDefault="00D95099" w:rsidP="005A7BEF">
            <w:pPr>
              <w:rPr>
                <w:rFonts w:ascii="Arial" w:hAnsi="Arial" w:cs="Arial"/>
                <w:sz w:val="16"/>
                <w:szCs w:val="16"/>
              </w:rPr>
            </w:pPr>
          </w:p>
        </w:tc>
        <w:tc>
          <w:tcPr>
            <w:tcW w:w="229" w:type="pct"/>
          </w:tcPr>
          <w:p w14:paraId="228CB2C9" w14:textId="77777777" w:rsidR="00D95099" w:rsidRPr="005A7BEF" w:rsidRDefault="00D95099" w:rsidP="005A7BEF">
            <w:pPr>
              <w:rPr>
                <w:rFonts w:ascii="Arial" w:hAnsi="Arial" w:cs="Arial"/>
                <w:sz w:val="16"/>
                <w:szCs w:val="16"/>
              </w:rPr>
            </w:pPr>
          </w:p>
        </w:tc>
        <w:tc>
          <w:tcPr>
            <w:tcW w:w="229" w:type="pct"/>
          </w:tcPr>
          <w:p w14:paraId="0AB381AB" w14:textId="77777777" w:rsidR="00D95099" w:rsidRPr="005A7BEF" w:rsidRDefault="00D95099" w:rsidP="005A7BEF">
            <w:pPr>
              <w:rPr>
                <w:rFonts w:ascii="Arial" w:hAnsi="Arial" w:cs="Arial"/>
                <w:sz w:val="16"/>
                <w:szCs w:val="16"/>
              </w:rPr>
            </w:pPr>
          </w:p>
        </w:tc>
        <w:tc>
          <w:tcPr>
            <w:tcW w:w="224" w:type="pct"/>
          </w:tcPr>
          <w:p w14:paraId="23823CE3" w14:textId="77777777" w:rsidR="00D95099" w:rsidRPr="005A7BEF" w:rsidRDefault="00D95099" w:rsidP="005A7BEF">
            <w:pPr>
              <w:rPr>
                <w:rFonts w:ascii="Arial" w:hAnsi="Arial" w:cs="Arial"/>
                <w:sz w:val="16"/>
                <w:szCs w:val="16"/>
              </w:rPr>
            </w:pPr>
          </w:p>
        </w:tc>
        <w:tc>
          <w:tcPr>
            <w:tcW w:w="263" w:type="pct"/>
          </w:tcPr>
          <w:p w14:paraId="56669A0B" w14:textId="77777777" w:rsidR="00D95099" w:rsidRPr="005A7BEF" w:rsidRDefault="00D95099" w:rsidP="005A7BEF">
            <w:pPr>
              <w:rPr>
                <w:rFonts w:ascii="Arial" w:hAnsi="Arial" w:cs="Arial"/>
                <w:sz w:val="16"/>
                <w:szCs w:val="16"/>
              </w:rPr>
            </w:pPr>
          </w:p>
        </w:tc>
        <w:tc>
          <w:tcPr>
            <w:tcW w:w="245" w:type="pct"/>
          </w:tcPr>
          <w:p w14:paraId="39308012" w14:textId="77777777" w:rsidR="00D95099" w:rsidRPr="005A7BEF" w:rsidRDefault="00D95099" w:rsidP="005A7BEF">
            <w:pPr>
              <w:rPr>
                <w:rFonts w:ascii="Arial" w:hAnsi="Arial" w:cs="Arial"/>
                <w:sz w:val="16"/>
                <w:szCs w:val="16"/>
              </w:rPr>
            </w:pPr>
          </w:p>
        </w:tc>
      </w:tr>
      <w:tr w:rsidR="00E76387" w:rsidRPr="005A7BEF" w14:paraId="712A9F32" w14:textId="77777777" w:rsidTr="00D95099">
        <w:trPr>
          <w:trHeight w:val="350"/>
        </w:trPr>
        <w:tc>
          <w:tcPr>
            <w:tcW w:w="2466" w:type="pct"/>
          </w:tcPr>
          <w:p w14:paraId="75D5831F" w14:textId="7D64DDBE" w:rsidR="00D95099" w:rsidRPr="005A7BEF" w:rsidRDefault="00BA4386"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48. </w:t>
            </w:r>
            <w:r w:rsidR="00D95099" w:rsidRPr="005A7BEF">
              <w:rPr>
                <w:rFonts w:ascii="Arial" w:hAnsi="Arial" w:cs="Arial"/>
                <w:b/>
                <w:sz w:val="16"/>
                <w:szCs w:val="16"/>
              </w:rPr>
              <w:t xml:space="preserve">In this job, is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entitled to paid holidays?                                                                                                           </w:t>
            </w:r>
            <w:r w:rsidR="00D95099" w:rsidRPr="001403DE">
              <w:rPr>
                <w:rFonts w:ascii="Arial" w:hAnsi="Arial" w:cs="Arial"/>
                <w:sz w:val="16"/>
                <w:szCs w:val="16"/>
              </w:rPr>
              <w:t>1. Yes                   5. No</w:t>
            </w:r>
          </w:p>
        </w:tc>
        <w:tc>
          <w:tcPr>
            <w:tcW w:w="314" w:type="pct"/>
          </w:tcPr>
          <w:p w14:paraId="1B142B4F" w14:textId="77777777" w:rsidR="00D95099" w:rsidRPr="005A7BEF" w:rsidRDefault="00D95099" w:rsidP="005A7BEF">
            <w:pPr>
              <w:rPr>
                <w:rFonts w:ascii="Arial" w:hAnsi="Arial" w:cs="Arial"/>
                <w:sz w:val="16"/>
                <w:szCs w:val="16"/>
              </w:rPr>
            </w:pPr>
          </w:p>
        </w:tc>
        <w:tc>
          <w:tcPr>
            <w:tcW w:w="314" w:type="pct"/>
          </w:tcPr>
          <w:p w14:paraId="6FCE30AA" w14:textId="77777777" w:rsidR="00D95099" w:rsidRPr="005A7BEF" w:rsidRDefault="00D95099" w:rsidP="005A7BEF">
            <w:pPr>
              <w:rPr>
                <w:rFonts w:ascii="Arial" w:hAnsi="Arial" w:cs="Arial"/>
                <w:sz w:val="16"/>
                <w:szCs w:val="16"/>
              </w:rPr>
            </w:pPr>
          </w:p>
        </w:tc>
        <w:tc>
          <w:tcPr>
            <w:tcW w:w="258" w:type="pct"/>
          </w:tcPr>
          <w:p w14:paraId="542DE816" w14:textId="77777777" w:rsidR="00D95099" w:rsidRPr="005A7BEF" w:rsidRDefault="00D95099" w:rsidP="005A7BEF">
            <w:pPr>
              <w:rPr>
                <w:rFonts w:ascii="Arial" w:hAnsi="Arial" w:cs="Arial"/>
                <w:sz w:val="16"/>
                <w:szCs w:val="16"/>
              </w:rPr>
            </w:pPr>
          </w:p>
        </w:tc>
        <w:tc>
          <w:tcPr>
            <w:tcW w:w="229" w:type="pct"/>
          </w:tcPr>
          <w:p w14:paraId="002D776D" w14:textId="77777777" w:rsidR="00D95099" w:rsidRPr="005A7BEF" w:rsidRDefault="00D95099" w:rsidP="005A7BEF">
            <w:pPr>
              <w:rPr>
                <w:rFonts w:ascii="Arial" w:hAnsi="Arial" w:cs="Arial"/>
                <w:sz w:val="16"/>
                <w:szCs w:val="16"/>
              </w:rPr>
            </w:pPr>
          </w:p>
        </w:tc>
        <w:tc>
          <w:tcPr>
            <w:tcW w:w="229" w:type="pct"/>
          </w:tcPr>
          <w:p w14:paraId="6B4B457F" w14:textId="77777777" w:rsidR="00D95099" w:rsidRPr="005A7BEF" w:rsidRDefault="00D95099" w:rsidP="005A7BEF">
            <w:pPr>
              <w:rPr>
                <w:rFonts w:ascii="Arial" w:hAnsi="Arial" w:cs="Arial"/>
                <w:sz w:val="16"/>
                <w:szCs w:val="16"/>
              </w:rPr>
            </w:pPr>
          </w:p>
        </w:tc>
        <w:tc>
          <w:tcPr>
            <w:tcW w:w="229" w:type="pct"/>
          </w:tcPr>
          <w:p w14:paraId="41B5FC1E" w14:textId="77777777" w:rsidR="00D95099" w:rsidRPr="005A7BEF" w:rsidRDefault="00D95099" w:rsidP="005A7BEF">
            <w:pPr>
              <w:rPr>
                <w:rFonts w:ascii="Arial" w:hAnsi="Arial" w:cs="Arial"/>
                <w:sz w:val="16"/>
                <w:szCs w:val="16"/>
              </w:rPr>
            </w:pPr>
          </w:p>
        </w:tc>
        <w:tc>
          <w:tcPr>
            <w:tcW w:w="229" w:type="pct"/>
          </w:tcPr>
          <w:p w14:paraId="7D95F12C" w14:textId="77777777" w:rsidR="00D95099" w:rsidRPr="005A7BEF" w:rsidRDefault="00D95099" w:rsidP="005A7BEF">
            <w:pPr>
              <w:rPr>
                <w:rFonts w:ascii="Arial" w:hAnsi="Arial" w:cs="Arial"/>
                <w:sz w:val="16"/>
                <w:szCs w:val="16"/>
              </w:rPr>
            </w:pPr>
          </w:p>
        </w:tc>
        <w:tc>
          <w:tcPr>
            <w:tcW w:w="224" w:type="pct"/>
          </w:tcPr>
          <w:p w14:paraId="7C5222DC" w14:textId="77777777" w:rsidR="00D95099" w:rsidRPr="005A7BEF" w:rsidRDefault="00D95099" w:rsidP="005A7BEF">
            <w:pPr>
              <w:rPr>
                <w:rFonts w:ascii="Arial" w:hAnsi="Arial" w:cs="Arial"/>
                <w:sz w:val="16"/>
                <w:szCs w:val="16"/>
              </w:rPr>
            </w:pPr>
          </w:p>
        </w:tc>
        <w:tc>
          <w:tcPr>
            <w:tcW w:w="263" w:type="pct"/>
          </w:tcPr>
          <w:p w14:paraId="7610581E" w14:textId="77777777" w:rsidR="00D95099" w:rsidRPr="005A7BEF" w:rsidRDefault="00D95099" w:rsidP="005A7BEF">
            <w:pPr>
              <w:rPr>
                <w:rFonts w:ascii="Arial" w:hAnsi="Arial" w:cs="Arial"/>
                <w:sz w:val="16"/>
                <w:szCs w:val="16"/>
              </w:rPr>
            </w:pPr>
          </w:p>
        </w:tc>
        <w:tc>
          <w:tcPr>
            <w:tcW w:w="245" w:type="pct"/>
          </w:tcPr>
          <w:p w14:paraId="6C115D06" w14:textId="77777777" w:rsidR="00D95099" w:rsidRPr="005A7BEF" w:rsidRDefault="00D95099" w:rsidP="005A7BEF">
            <w:pPr>
              <w:rPr>
                <w:rFonts w:ascii="Arial" w:hAnsi="Arial" w:cs="Arial"/>
                <w:sz w:val="16"/>
                <w:szCs w:val="16"/>
              </w:rPr>
            </w:pPr>
          </w:p>
        </w:tc>
      </w:tr>
      <w:tr w:rsidR="00E76387" w:rsidRPr="005A7BEF" w14:paraId="254E1834" w14:textId="77777777" w:rsidTr="00D95099">
        <w:trPr>
          <w:trHeight w:val="287"/>
        </w:trPr>
        <w:tc>
          <w:tcPr>
            <w:tcW w:w="2466" w:type="pct"/>
          </w:tcPr>
          <w:p w14:paraId="2EA0DB12" w14:textId="69C8BE90" w:rsidR="00922493" w:rsidRPr="005A7BEF" w:rsidRDefault="00BA4386"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49. </w:t>
            </w:r>
            <w:r w:rsidR="00922493" w:rsidRPr="005A7BEF">
              <w:rPr>
                <w:rFonts w:ascii="Arial" w:hAnsi="Arial" w:cs="Arial"/>
                <w:b/>
                <w:sz w:val="16"/>
                <w:szCs w:val="16"/>
              </w:rPr>
              <w:t xml:space="preserve">Is </w:t>
            </w:r>
            <w:r w:rsidR="00E8713C">
              <w:rPr>
                <w:rFonts w:ascii="Arial" w:hAnsi="Arial" w:cs="Arial"/>
                <w:b/>
                <w:sz w:val="16"/>
                <w:szCs w:val="16"/>
              </w:rPr>
              <w:t>[</w:t>
            </w:r>
            <w:r w:rsidR="00922493" w:rsidRPr="005A7BEF">
              <w:rPr>
                <w:rFonts w:ascii="Arial" w:hAnsi="Arial" w:cs="Arial"/>
                <w:b/>
                <w:sz w:val="16"/>
                <w:szCs w:val="16"/>
              </w:rPr>
              <w:t>Name</w:t>
            </w:r>
            <w:r w:rsidR="00E8713C">
              <w:rPr>
                <w:rFonts w:ascii="Arial" w:hAnsi="Arial" w:cs="Arial"/>
                <w:b/>
                <w:sz w:val="16"/>
                <w:szCs w:val="16"/>
              </w:rPr>
              <w:t>]</w:t>
            </w:r>
            <w:r w:rsidR="00922493" w:rsidRPr="005A7BEF">
              <w:rPr>
                <w:rFonts w:ascii="Arial" w:hAnsi="Arial" w:cs="Arial"/>
                <w:b/>
                <w:sz w:val="16"/>
                <w:szCs w:val="16"/>
              </w:rPr>
              <w:t xml:space="preserve"> entitled to any of the following paid leave on this job? (select all that apply)  </w:t>
            </w:r>
          </w:p>
          <w:p w14:paraId="6C010DF7" w14:textId="77777777" w:rsidR="00922493" w:rsidRPr="001403DE" w:rsidRDefault="00922493" w:rsidP="005A7BEF">
            <w:pPr>
              <w:rPr>
                <w:rFonts w:ascii="Arial" w:hAnsi="Arial" w:cs="Arial"/>
                <w:sz w:val="16"/>
                <w:szCs w:val="16"/>
              </w:rPr>
            </w:pPr>
            <w:r w:rsidRPr="005A7BEF">
              <w:rPr>
                <w:rFonts w:ascii="Arial" w:hAnsi="Arial" w:cs="Arial"/>
                <w:b/>
                <w:sz w:val="16"/>
                <w:szCs w:val="16"/>
              </w:rPr>
              <w:t>0</w:t>
            </w:r>
            <w:r w:rsidRPr="001403DE">
              <w:rPr>
                <w:rFonts w:ascii="Arial" w:hAnsi="Arial" w:cs="Arial"/>
                <w:sz w:val="16"/>
                <w:szCs w:val="16"/>
              </w:rPr>
              <w:t xml:space="preserve">. None        </w:t>
            </w:r>
          </w:p>
          <w:p w14:paraId="7F81A10E" w14:textId="77777777" w:rsidR="00922493" w:rsidRPr="001403DE" w:rsidRDefault="00922493" w:rsidP="005A7BEF">
            <w:pPr>
              <w:rPr>
                <w:rFonts w:ascii="Arial" w:hAnsi="Arial" w:cs="Arial"/>
                <w:sz w:val="16"/>
                <w:szCs w:val="16"/>
              </w:rPr>
            </w:pPr>
            <w:r w:rsidRPr="001403DE">
              <w:rPr>
                <w:rFonts w:ascii="Arial" w:hAnsi="Arial" w:cs="Arial"/>
                <w:sz w:val="16"/>
                <w:szCs w:val="16"/>
              </w:rPr>
              <w:t xml:space="preserve">1. Sick leave        </w:t>
            </w:r>
          </w:p>
          <w:p w14:paraId="2B0C9EAF" w14:textId="77777777" w:rsidR="00922493" w:rsidRPr="001403DE" w:rsidRDefault="00922493" w:rsidP="005A7BEF">
            <w:pPr>
              <w:rPr>
                <w:rFonts w:ascii="Arial" w:hAnsi="Arial" w:cs="Arial"/>
                <w:sz w:val="16"/>
                <w:szCs w:val="16"/>
              </w:rPr>
            </w:pPr>
            <w:r w:rsidRPr="001403DE">
              <w:rPr>
                <w:rFonts w:ascii="Arial" w:hAnsi="Arial" w:cs="Arial"/>
                <w:sz w:val="16"/>
                <w:szCs w:val="16"/>
              </w:rPr>
              <w:t xml:space="preserve">2. Maternity leave </w:t>
            </w:r>
          </w:p>
          <w:p w14:paraId="1E305826" w14:textId="77777777" w:rsidR="00922493" w:rsidRPr="001403DE" w:rsidRDefault="00922493" w:rsidP="005A7BEF">
            <w:pPr>
              <w:rPr>
                <w:rFonts w:ascii="Arial" w:hAnsi="Arial" w:cs="Arial"/>
                <w:sz w:val="16"/>
                <w:szCs w:val="16"/>
              </w:rPr>
            </w:pPr>
            <w:r w:rsidRPr="001403DE">
              <w:rPr>
                <w:rFonts w:ascii="Arial" w:hAnsi="Arial" w:cs="Arial"/>
                <w:sz w:val="16"/>
                <w:szCs w:val="16"/>
              </w:rPr>
              <w:t>3. Compassionate/Casual leave</w:t>
            </w:r>
          </w:p>
          <w:p w14:paraId="0B2A3049" w14:textId="10BF46E5" w:rsidR="00D95099" w:rsidRPr="005A7BEF" w:rsidRDefault="00922493" w:rsidP="005A7BEF">
            <w:pPr>
              <w:rPr>
                <w:rFonts w:ascii="Arial" w:hAnsi="Arial" w:cs="Arial"/>
                <w:b/>
                <w:sz w:val="16"/>
                <w:szCs w:val="16"/>
              </w:rPr>
            </w:pPr>
            <w:r w:rsidRPr="001403DE">
              <w:rPr>
                <w:rFonts w:ascii="Arial" w:hAnsi="Arial" w:cs="Arial"/>
                <w:sz w:val="16"/>
                <w:szCs w:val="16"/>
              </w:rPr>
              <w:t>4. Study leave</w:t>
            </w:r>
          </w:p>
        </w:tc>
        <w:tc>
          <w:tcPr>
            <w:tcW w:w="314" w:type="pct"/>
          </w:tcPr>
          <w:p w14:paraId="6C8B2261" w14:textId="77777777" w:rsidR="00D95099" w:rsidRPr="005A7BEF" w:rsidRDefault="00D95099" w:rsidP="005A7BEF">
            <w:pPr>
              <w:rPr>
                <w:rFonts w:ascii="Arial" w:hAnsi="Arial" w:cs="Arial"/>
                <w:sz w:val="16"/>
                <w:szCs w:val="16"/>
              </w:rPr>
            </w:pPr>
          </w:p>
        </w:tc>
        <w:tc>
          <w:tcPr>
            <w:tcW w:w="314" w:type="pct"/>
          </w:tcPr>
          <w:p w14:paraId="30B2D67B" w14:textId="77777777" w:rsidR="00D95099" w:rsidRPr="005A7BEF" w:rsidRDefault="00D95099" w:rsidP="005A7BEF">
            <w:pPr>
              <w:rPr>
                <w:rFonts w:ascii="Arial" w:hAnsi="Arial" w:cs="Arial"/>
                <w:sz w:val="16"/>
                <w:szCs w:val="16"/>
              </w:rPr>
            </w:pPr>
          </w:p>
        </w:tc>
        <w:tc>
          <w:tcPr>
            <w:tcW w:w="258" w:type="pct"/>
          </w:tcPr>
          <w:p w14:paraId="57DAEE3F" w14:textId="77777777" w:rsidR="00D95099" w:rsidRPr="005A7BEF" w:rsidRDefault="00D95099" w:rsidP="005A7BEF">
            <w:pPr>
              <w:rPr>
                <w:rFonts w:ascii="Arial" w:hAnsi="Arial" w:cs="Arial"/>
                <w:sz w:val="16"/>
                <w:szCs w:val="16"/>
              </w:rPr>
            </w:pPr>
          </w:p>
        </w:tc>
        <w:tc>
          <w:tcPr>
            <w:tcW w:w="229" w:type="pct"/>
          </w:tcPr>
          <w:p w14:paraId="04F2BE42" w14:textId="77777777" w:rsidR="00D95099" w:rsidRPr="005A7BEF" w:rsidRDefault="00D95099" w:rsidP="005A7BEF">
            <w:pPr>
              <w:rPr>
                <w:rFonts w:ascii="Arial" w:hAnsi="Arial" w:cs="Arial"/>
                <w:sz w:val="16"/>
                <w:szCs w:val="16"/>
              </w:rPr>
            </w:pPr>
          </w:p>
        </w:tc>
        <w:tc>
          <w:tcPr>
            <w:tcW w:w="229" w:type="pct"/>
          </w:tcPr>
          <w:p w14:paraId="6F799582" w14:textId="77777777" w:rsidR="00D95099" w:rsidRPr="005A7BEF" w:rsidRDefault="00D95099" w:rsidP="005A7BEF">
            <w:pPr>
              <w:rPr>
                <w:rFonts w:ascii="Arial" w:hAnsi="Arial" w:cs="Arial"/>
                <w:sz w:val="16"/>
                <w:szCs w:val="16"/>
              </w:rPr>
            </w:pPr>
          </w:p>
        </w:tc>
        <w:tc>
          <w:tcPr>
            <w:tcW w:w="229" w:type="pct"/>
          </w:tcPr>
          <w:p w14:paraId="26698A86" w14:textId="77777777" w:rsidR="00D95099" w:rsidRPr="005A7BEF" w:rsidRDefault="00D95099" w:rsidP="005A7BEF">
            <w:pPr>
              <w:rPr>
                <w:rFonts w:ascii="Arial" w:hAnsi="Arial" w:cs="Arial"/>
                <w:sz w:val="16"/>
                <w:szCs w:val="16"/>
              </w:rPr>
            </w:pPr>
          </w:p>
        </w:tc>
        <w:tc>
          <w:tcPr>
            <w:tcW w:w="229" w:type="pct"/>
          </w:tcPr>
          <w:p w14:paraId="39F3F88B" w14:textId="77777777" w:rsidR="00D95099" w:rsidRPr="005A7BEF" w:rsidRDefault="00D95099" w:rsidP="005A7BEF">
            <w:pPr>
              <w:rPr>
                <w:rFonts w:ascii="Arial" w:hAnsi="Arial" w:cs="Arial"/>
                <w:sz w:val="16"/>
                <w:szCs w:val="16"/>
              </w:rPr>
            </w:pPr>
          </w:p>
        </w:tc>
        <w:tc>
          <w:tcPr>
            <w:tcW w:w="224" w:type="pct"/>
          </w:tcPr>
          <w:p w14:paraId="5F92B95F" w14:textId="77777777" w:rsidR="00D95099" w:rsidRPr="005A7BEF" w:rsidRDefault="00D95099" w:rsidP="005A7BEF">
            <w:pPr>
              <w:rPr>
                <w:rFonts w:ascii="Arial" w:hAnsi="Arial" w:cs="Arial"/>
                <w:sz w:val="16"/>
                <w:szCs w:val="16"/>
              </w:rPr>
            </w:pPr>
          </w:p>
        </w:tc>
        <w:tc>
          <w:tcPr>
            <w:tcW w:w="263" w:type="pct"/>
          </w:tcPr>
          <w:p w14:paraId="1ADE594A" w14:textId="77777777" w:rsidR="00D95099" w:rsidRPr="005A7BEF" w:rsidRDefault="00D95099" w:rsidP="005A7BEF">
            <w:pPr>
              <w:rPr>
                <w:rFonts w:ascii="Arial" w:hAnsi="Arial" w:cs="Arial"/>
                <w:sz w:val="16"/>
                <w:szCs w:val="16"/>
              </w:rPr>
            </w:pPr>
          </w:p>
        </w:tc>
        <w:tc>
          <w:tcPr>
            <w:tcW w:w="245" w:type="pct"/>
          </w:tcPr>
          <w:p w14:paraId="5F143550" w14:textId="77777777" w:rsidR="00D95099" w:rsidRPr="005A7BEF" w:rsidRDefault="00D95099" w:rsidP="005A7BEF">
            <w:pPr>
              <w:rPr>
                <w:rFonts w:ascii="Arial" w:hAnsi="Arial" w:cs="Arial"/>
                <w:sz w:val="16"/>
                <w:szCs w:val="16"/>
              </w:rPr>
            </w:pPr>
          </w:p>
        </w:tc>
      </w:tr>
      <w:tr w:rsidR="00E76387" w:rsidRPr="005A7BEF" w14:paraId="4F1DE729" w14:textId="77777777" w:rsidTr="00D95099">
        <w:trPr>
          <w:trHeight w:val="332"/>
        </w:trPr>
        <w:tc>
          <w:tcPr>
            <w:tcW w:w="2466" w:type="pct"/>
          </w:tcPr>
          <w:p w14:paraId="40034A13" w14:textId="5E2E3670" w:rsidR="00D95099" w:rsidRPr="005A7BEF"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50. </w:t>
            </w:r>
            <w:r w:rsidR="00D95099" w:rsidRPr="005A7BEF">
              <w:rPr>
                <w:rFonts w:ascii="Arial" w:hAnsi="Arial" w:cs="Arial"/>
                <w:b/>
                <w:sz w:val="16"/>
                <w:szCs w:val="16"/>
              </w:rPr>
              <w:t xml:space="preserve">Will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receive a retirement pension?                                                                                                                        </w:t>
            </w:r>
            <w:r w:rsidR="00D95099" w:rsidRPr="001403DE">
              <w:rPr>
                <w:rFonts w:ascii="Arial" w:hAnsi="Arial" w:cs="Arial"/>
                <w:sz w:val="16"/>
                <w:szCs w:val="16"/>
              </w:rPr>
              <w:t>1. Yes          5. No</w:t>
            </w:r>
          </w:p>
        </w:tc>
        <w:tc>
          <w:tcPr>
            <w:tcW w:w="314" w:type="pct"/>
          </w:tcPr>
          <w:p w14:paraId="593D83CE" w14:textId="77777777" w:rsidR="00D95099" w:rsidRPr="005A7BEF" w:rsidRDefault="00D95099" w:rsidP="005A7BEF">
            <w:pPr>
              <w:rPr>
                <w:rFonts w:ascii="Arial" w:hAnsi="Arial" w:cs="Arial"/>
                <w:sz w:val="16"/>
                <w:szCs w:val="16"/>
              </w:rPr>
            </w:pPr>
          </w:p>
        </w:tc>
        <w:tc>
          <w:tcPr>
            <w:tcW w:w="314" w:type="pct"/>
          </w:tcPr>
          <w:p w14:paraId="27F66BED" w14:textId="77777777" w:rsidR="00D95099" w:rsidRPr="005A7BEF" w:rsidRDefault="00D95099" w:rsidP="005A7BEF">
            <w:pPr>
              <w:rPr>
                <w:rFonts w:ascii="Arial" w:hAnsi="Arial" w:cs="Arial"/>
                <w:sz w:val="16"/>
                <w:szCs w:val="16"/>
              </w:rPr>
            </w:pPr>
          </w:p>
        </w:tc>
        <w:tc>
          <w:tcPr>
            <w:tcW w:w="258" w:type="pct"/>
          </w:tcPr>
          <w:p w14:paraId="339720C4" w14:textId="77777777" w:rsidR="00D95099" w:rsidRPr="005A7BEF" w:rsidRDefault="00D95099" w:rsidP="005A7BEF">
            <w:pPr>
              <w:rPr>
                <w:rFonts w:ascii="Arial" w:hAnsi="Arial" w:cs="Arial"/>
                <w:sz w:val="16"/>
                <w:szCs w:val="16"/>
              </w:rPr>
            </w:pPr>
          </w:p>
        </w:tc>
        <w:tc>
          <w:tcPr>
            <w:tcW w:w="229" w:type="pct"/>
          </w:tcPr>
          <w:p w14:paraId="47D0C57C" w14:textId="77777777" w:rsidR="00D95099" w:rsidRPr="005A7BEF" w:rsidRDefault="00D95099" w:rsidP="005A7BEF">
            <w:pPr>
              <w:rPr>
                <w:rFonts w:ascii="Arial" w:hAnsi="Arial" w:cs="Arial"/>
                <w:sz w:val="16"/>
                <w:szCs w:val="16"/>
              </w:rPr>
            </w:pPr>
          </w:p>
        </w:tc>
        <w:tc>
          <w:tcPr>
            <w:tcW w:w="229" w:type="pct"/>
          </w:tcPr>
          <w:p w14:paraId="2F350E6C" w14:textId="77777777" w:rsidR="00D95099" w:rsidRPr="005A7BEF" w:rsidRDefault="00D95099" w:rsidP="005A7BEF">
            <w:pPr>
              <w:rPr>
                <w:rFonts w:ascii="Arial" w:hAnsi="Arial" w:cs="Arial"/>
                <w:sz w:val="16"/>
                <w:szCs w:val="16"/>
              </w:rPr>
            </w:pPr>
          </w:p>
        </w:tc>
        <w:tc>
          <w:tcPr>
            <w:tcW w:w="229" w:type="pct"/>
          </w:tcPr>
          <w:p w14:paraId="2177200D" w14:textId="77777777" w:rsidR="00D95099" w:rsidRPr="005A7BEF" w:rsidRDefault="00D95099" w:rsidP="005A7BEF">
            <w:pPr>
              <w:rPr>
                <w:rFonts w:ascii="Arial" w:hAnsi="Arial" w:cs="Arial"/>
                <w:sz w:val="16"/>
                <w:szCs w:val="16"/>
              </w:rPr>
            </w:pPr>
          </w:p>
        </w:tc>
        <w:tc>
          <w:tcPr>
            <w:tcW w:w="229" w:type="pct"/>
          </w:tcPr>
          <w:p w14:paraId="72154BE4" w14:textId="77777777" w:rsidR="00D95099" w:rsidRPr="005A7BEF" w:rsidRDefault="00D95099" w:rsidP="005A7BEF">
            <w:pPr>
              <w:rPr>
                <w:rFonts w:ascii="Arial" w:hAnsi="Arial" w:cs="Arial"/>
                <w:sz w:val="16"/>
                <w:szCs w:val="16"/>
              </w:rPr>
            </w:pPr>
          </w:p>
        </w:tc>
        <w:tc>
          <w:tcPr>
            <w:tcW w:w="224" w:type="pct"/>
          </w:tcPr>
          <w:p w14:paraId="360D5A5F" w14:textId="77777777" w:rsidR="00D95099" w:rsidRPr="005A7BEF" w:rsidRDefault="00D95099" w:rsidP="005A7BEF">
            <w:pPr>
              <w:rPr>
                <w:rFonts w:ascii="Arial" w:hAnsi="Arial" w:cs="Arial"/>
                <w:sz w:val="16"/>
                <w:szCs w:val="16"/>
              </w:rPr>
            </w:pPr>
          </w:p>
        </w:tc>
        <w:tc>
          <w:tcPr>
            <w:tcW w:w="263" w:type="pct"/>
          </w:tcPr>
          <w:p w14:paraId="3950C1C2" w14:textId="77777777" w:rsidR="00D95099" w:rsidRPr="005A7BEF" w:rsidRDefault="00D95099" w:rsidP="005A7BEF">
            <w:pPr>
              <w:rPr>
                <w:rFonts w:ascii="Arial" w:hAnsi="Arial" w:cs="Arial"/>
                <w:sz w:val="16"/>
                <w:szCs w:val="16"/>
              </w:rPr>
            </w:pPr>
          </w:p>
        </w:tc>
        <w:tc>
          <w:tcPr>
            <w:tcW w:w="245" w:type="pct"/>
          </w:tcPr>
          <w:p w14:paraId="6A2601BF" w14:textId="77777777" w:rsidR="00D95099" w:rsidRPr="005A7BEF" w:rsidRDefault="00D95099" w:rsidP="005A7BEF">
            <w:pPr>
              <w:rPr>
                <w:rFonts w:ascii="Arial" w:hAnsi="Arial" w:cs="Arial"/>
                <w:sz w:val="16"/>
                <w:szCs w:val="16"/>
              </w:rPr>
            </w:pPr>
          </w:p>
        </w:tc>
      </w:tr>
      <w:tr w:rsidR="00E76387" w:rsidRPr="005A7BEF" w14:paraId="137B9210" w14:textId="77777777" w:rsidTr="00D95099">
        <w:trPr>
          <w:trHeight w:val="251"/>
        </w:trPr>
        <w:tc>
          <w:tcPr>
            <w:tcW w:w="2466" w:type="pct"/>
          </w:tcPr>
          <w:p w14:paraId="4939E384" w14:textId="1149EBA8" w:rsidR="00D95099" w:rsidRPr="005A7BEF"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51. </w:t>
            </w:r>
            <w:r w:rsidR="00D95099" w:rsidRPr="005A7BEF">
              <w:rPr>
                <w:rFonts w:ascii="Arial" w:hAnsi="Arial" w:cs="Arial"/>
                <w:b/>
                <w:sz w:val="16"/>
                <w:szCs w:val="16"/>
              </w:rPr>
              <w:t xml:space="preserve">Are taxes already deducted from </w:t>
            </w:r>
            <w:r w:rsidR="00947949">
              <w:rPr>
                <w:rFonts w:ascii="Arial" w:hAnsi="Arial" w:cs="Arial"/>
                <w:b/>
                <w:sz w:val="16"/>
                <w:szCs w:val="16"/>
              </w:rPr>
              <w:t>[</w:t>
            </w:r>
            <w:r w:rsidR="00D95099" w:rsidRPr="005A7BEF">
              <w:rPr>
                <w:rFonts w:ascii="Arial" w:hAnsi="Arial" w:cs="Arial"/>
                <w:b/>
                <w:sz w:val="16"/>
                <w:szCs w:val="16"/>
              </w:rPr>
              <w:t>Name's</w:t>
            </w:r>
            <w:r w:rsidR="00947949">
              <w:rPr>
                <w:rFonts w:ascii="Arial" w:hAnsi="Arial" w:cs="Arial"/>
                <w:b/>
                <w:sz w:val="16"/>
                <w:szCs w:val="16"/>
              </w:rPr>
              <w:t>]</w:t>
            </w:r>
            <w:r w:rsidR="00D95099" w:rsidRPr="005A7BEF">
              <w:rPr>
                <w:rFonts w:ascii="Arial" w:hAnsi="Arial" w:cs="Arial"/>
                <w:b/>
                <w:sz w:val="16"/>
                <w:szCs w:val="16"/>
              </w:rPr>
              <w:t xml:space="preserve"> pay?                                                                                                                      </w:t>
            </w:r>
            <w:r w:rsidR="00D95099" w:rsidRPr="001403DE">
              <w:rPr>
                <w:rFonts w:ascii="Arial" w:hAnsi="Arial" w:cs="Arial"/>
                <w:sz w:val="16"/>
                <w:szCs w:val="16"/>
              </w:rPr>
              <w:t>1. Yes          5. No</w:t>
            </w:r>
          </w:p>
        </w:tc>
        <w:tc>
          <w:tcPr>
            <w:tcW w:w="314" w:type="pct"/>
          </w:tcPr>
          <w:p w14:paraId="4CDA0DB4" w14:textId="77777777" w:rsidR="00D95099" w:rsidRPr="005A7BEF" w:rsidRDefault="00D95099" w:rsidP="005A7BEF">
            <w:pPr>
              <w:rPr>
                <w:rFonts w:ascii="Arial" w:hAnsi="Arial" w:cs="Arial"/>
                <w:sz w:val="16"/>
                <w:szCs w:val="16"/>
              </w:rPr>
            </w:pPr>
          </w:p>
        </w:tc>
        <w:tc>
          <w:tcPr>
            <w:tcW w:w="314" w:type="pct"/>
          </w:tcPr>
          <w:p w14:paraId="644C888E" w14:textId="77777777" w:rsidR="00D95099" w:rsidRPr="005A7BEF" w:rsidRDefault="00D95099" w:rsidP="005A7BEF">
            <w:pPr>
              <w:rPr>
                <w:rFonts w:ascii="Arial" w:hAnsi="Arial" w:cs="Arial"/>
                <w:sz w:val="16"/>
                <w:szCs w:val="16"/>
              </w:rPr>
            </w:pPr>
          </w:p>
        </w:tc>
        <w:tc>
          <w:tcPr>
            <w:tcW w:w="258" w:type="pct"/>
          </w:tcPr>
          <w:p w14:paraId="671FAB71" w14:textId="77777777" w:rsidR="00D95099" w:rsidRPr="005A7BEF" w:rsidRDefault="00D95099" w:rsidP="005A7BEF">
            <w:pPr>
              <w:rPr>
                <w:rFonts w:ascii="Arial" w:hAnsi="Arial" w:cs="Arial"/>
                <w:sz w:val="16"/>
                <w:szCs w:val="16"/>
              </w:rPr>
            </w:pPr>
          </w:p>
        </w:tc>
        <w:tc>
          <w:tcPr>
            <w:tcW w:w="229" w:type="pct"/>
          </w:tcPr>
          <w:p w14:paraId="4500F18E" w14:textId="77777777" w:rsidR="00D95099" w:rsidRPr="005A7BEF" w:rsidRDefault="00D95099" w:rsidP="005A7BEF">
            <w:pPr>
              <w:rPr>
                <w:rFonts w:ascii="Arial" w:hAnsi="Arial" w:cs="Arial"/>
                <w:sz w:val="16"/>
                <w:szCs w:val="16"/>
              </w:rPr>
            </w:pPr>
          </w:p>
        </w:tc>
        <w:tc>
          <w:tcPr>
            <w:tcW w:w="229" w:type="pct"/>
          </w:tcPr>
          <w:p w14:paraId="503FB6D1" w14:textId="77777777" w:rsidR="00D95099" w:rsidRPr="005A7BEF" w:rsidRDefault="00D95099" w:rsidP="005A7BEF">
            <w:pPr>
              <w:rPr>
                <w:rFonts w:ascii="Arial" w:hAnsi="Arial" w:cs="Arial"/>
                <w:sz w:val="16"/>
                <w:szCs w:val="16"/>
              </w:rPr>
            </w:pPr>
          </w:p>
        </w:tc>
        <w:tc>
          <w:tcPr>
            <w:tcW w:w="229" w:type="pct"/>
          </w:tcPr>
          <w:p w14:paraId="37554EC9" w14:textId="77777777" w:rsidR="00D95099" w:rsidRPr="005A7BEF" w:rsidRDefault="00D95099" w:rsidP="005A7BEF">
            <w:pPr>
              <w:rPr>
                <w:rFonts w:ascii="Arial" w:hAnsi="Arial" w:cs="Arial"/>
                <w:sz w:val="16"/>
                <w:szCs w:val="16"/>
              </w:rPr>
            </w:pPr>
          </w:p>
        </w:tc>
        <w:tc>
          <w:tcPr>
            <w:tcW w:w="229" w:type="pct"/>
          </w:tcPr>
          <w:p w14:paraId="5EBC4D35" w14:textId="77777777" w:rsidR="00D95099" w:rsidRPr="005A7BEF" w:rsidRDefault="00D95099" w:rsidP="005A7BEF">
            <w:pPr>
              <w:rPr>
                <w:rFonts w:ascii="Arial" w:hAnsi="Arial" w:cs="Arial"/>
                <w:sz w:val="16"/>
                <w:szCs w:val="16"/>
              </w:rPr>
            </w:pPr>
          </w:p>
        </w:tc>
        <w:tc>
          <w:tcPr>
            <w:tcW w:w="224" w:type="pct"/>
          </w:tcPr>
          <w:p w14:paraId="78EAE270" w14:textId="77777777" w:rsidR="00D95099" w:rsidRPr="005A7BEF" w:rsidRDefault="00D95099" w:rsidP="005A7BEF">
            <w:pPr>
              <w:rPr>
                <w:rFonts w:ascii="Arial" w:hAnsi="Arial" w:cs="Arial"/>
                <w:sz w:val="16"/>
                <w:szCs w:val="16"/>
              </w:rPr>
            </w:pPr>
          </w:p>
        </w:tc>
        <w:tc>
          <w:tcPr>
            <w:tcW w:w="263" w:type="pct"/>
          </w:tcPr>
          <w:p w14:paraId="65FDCA03" w14:textId="77777777" w:rsidR="00D95099" w:rsidRPr="005A7BEF" w:rsidRDefault="00D95099" w:rsidP="005A7BEF">
            <w:pPr>
              <w:rPr>
                <w:rFonts w:ascii="Arial" w:hAnsi="Arial" w:cs="Arial"/>
                <w:sz w:val="16"/>
                <w:szCs w:val="16"/>
              </w:rPr>
            </w:pPr>
          </w:p>
        </w:tc>
        <w:tc>
          <w:tcPr>
            <w:tcW w:w="245" w:type="pct"/>
          </w:tcPr>
          <w:p w14:paraId="543BC183" w14:textId="77777777" w:rsidR="00D95099" w:rsidRPr="005A7BEF" w:rsidRDefault="00D95099" w:rsidP="005A7BEF">
            <w:pPr>
              <w:rPr>
                <w:rFonts w:ascii="Arial" w:hAnsi="Arial" w:cs="Arial"/>
                <w:sz w:val="16"/>
                <w:szCs w:val="16"/>
              </w:rPr>
            </w:pPr>
          </w:p>
        </w:tc>
      </w:tr>
      <w:tr w:rsidR="00E76387" w:rsidRPr="005A7BEF" w14:paraId="062806BD" w14:textId="77777777" w:rsidTr="00D95099">
        <w:trPr>
          <w:trHeight w:val="323"/>
        </w:trPr>
        <w:tc>
          <w:tcPr>
            <w:tcW w:w="2466" w:type="pct"/>
          </w:tcPr>
          <w:p w14:paraId="069F30A1" w14:textId="64982BFA" w:rsidR="00D95099" w:rsidRPr="005A7BEF"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52. </w:t>
            </w:r>
            <w:r w:rsidR="00D95099" w:rsidRPr="005A7BEF">
              <w:rPr>
                <w:rFonts w:ascii="Arial" w:hAnsi="Arial" w:cs="Arial"/>
                <w:b/>
                <w:sz w:val="16"/>
                <w:szCs w:val="16"/>
              </w:rPr>
              <w:t xml:space="preserve">Is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entitled to free or subsidized medical care in this job?                                                                                        </w:t>
            </w:r>
            <w:r w:rsidR="00D95099" w:rsidRPr="001403DE">
              <w:rPr>
                <w:rFonts w:ascii="Arial" w:hAnsi="Arial" w:cs="Arial"/>
                <w:sz w:val="16"/>
                <w:szCs w:val="16"/>
              </w:rPr>
              <w:t>1. Yes          5. No</w:t>
            </w:r>
          </w:p>
        </w:tc>
        <w:tc>
          <w:tcPr>
            <w:tcW w:w="314" w:type="pct"/>
          </w:tcPr>
          <w:p w14:paraId="24194889" w14:textId="77777777" w:rsidR="00D95099" w:rsidRPr="005A7BEF" w:rsidRDefault="00D95099" w:rsidP="005A7BEF">
            <w:pPr>
              <w:rPr>
                <w:rFonts w:ascii="Arial" w:hAnsi="Arial" w:cs="Arial"/>
                <w:sz w:val="16"/>
                <w:szCs w:val="16"/>
              </w:rPr>
            </w:pPr>
          </w:p>
        </w:tc>
        <w:tc>
          <w:tcPr>
            <w:tcW w:w="314" w:type="pct"/>
          </w:tcPr>
          <w:p w14:paraId="79008483" w14:textId="77777777" w:rsidR="00D95099" w:rsidRPr="005A7BEF" w:rsidRDefault="00D95099" w:rsidP="005A7BEF">
            <w:pPr>
              <w:rPr>
                <w:rFonts w:ascii="Arial" w:hAnsi="Arial" w:cs="Arial"/>
                <w:sz w:val="16"/>
                <w:szCs w:val="16"/>
              </w:rPr>
            </w:pPr>
          </w:p>
        </w:tc>
        <w:tc>
          <w:tcPr>
            <w:tcW w:w="258" w:type="pct"/>
          </w:tcPr>
          <w:p w14:paraId="23E88024" w14:textId="77777777" w:rsidR="00D95099" w:rsidRPr="005A7BEF" w:rsidRDefault="00D95099" w:rsidP="005A7BEF">
            <w:pPr>
              <w:rPr>
                <w:rFonts w:ascii="Arial" w:hAnsi="Arial" w:cs="Arial"/>
                <w:sz w:val="16"/>
                <w:szCs w:val="16"/>
              </w:rPr>
            </w:pPr>
          </w:p>
        </w:tc>
        <w:tc>
          <w:tcPr>
            <w:tcW w:w="229" w:type="pct"/>
          </w:tcPr>
          <w:p w14:paraId="2988A3F2" w14:textId="77777777" w:rsidR="00D95099" w:rsidRPr="005A7BEF" w:rsidRDefault="00D95099" w:rsidP="005A7BEF">
            <w:pPr>
              <w:rPr>
                <w:rFonts w:ascii="Arial" w:hAnsi="Arial" w:cs="Arial"/>
                <w:sz w:val="16"/>
                <w:szCs w:val="16"/>
              </w:rPr>
            </w:pPr>
          </w:p>
        </w:tc>
        <w:tc>
          <w:tcPr>
            <w:tcW w:w="229" w:type="pct"/>
          </w:tcPr>
          <w:p w14:paraId="7A063D99" w14:textId="77777777" w:rsidR="00D95099" w:rsidRPr="005A7BEF" w:rsidRDefault="00D95099" w:rsidP="005A7BEF">
            <w:pPr>
              <w:rPr>
                <w:rFonts w:ascii="Arial" w:hAnsi="Arial" w:cs="Arial"/>
                <w:sz w:val="16"/>
                <w:szCs w:val="16"/>
              </w:rPr>
            </w:pPr>
          </w:p>
        </w:tc>
        <w:tc>
          <w:tcPr>
            <w:tcW w:w="229" w:type="pct"/>
          </w:tcPr>
          <w:p w14:paraId="5C7609BF" w14:textId="77777777" w:rsidR="00D95099" w:rsidRPr="005A7BEF" w:rsidRDefault="00D95099" w:rsidP="005A7BEF">
            <w:pPr>
              <w:rPr>
                <w:rFonts w:ascii="Arial" w:hAnsi="Arial" w:cs="Arial"/>
                <w:sz w:val="16"/>
                <w:szCs w:val="16"/>
              </w:rPr>
            </w:pPr>
          </w:p>
        </w:tc>
        <w:tc>
          <w:tcPr>
            <w:tcW w:w="229" w:type="pct"/>
          </w:tcPr>
          <w:p w14:paraId="3760C545" w14:textId="77777777" w:rsidR="00D95099" w:rsidRPr="005A7BEF" w:rsidRDefault="00D95099" w:rsidP="005A7BEF">
            <w:pPr>
              <w:rPr>
                <w:rFonts w:ascii="Arial" w:hAnsi="Arial" w:cs="Arial"/>
                <w:sz w:val="16"/>
                <w:szCs w:val="16"/>
              </w:rPr>
            </w:pPr>
          </w:p>
        </w:tc>
        <w:tc>
          <w:tcPr>
            <w:tcW w:w="224" w:type="pct"/>
          </w:tcPr>
          <w:p w14:paraId="167CBC97" w14:textId="77777777" w:rsidR="00D95099" w:rsidRPr="005A7BEF" w:rsidRDefault="00D95099" w:rsidP="005A7BEF">
            <w:pPr>
              <w:rPr>
                <w:rFonts w:ascii="Arial" w:hAnsi="Arial" w:cs="Arial"/>
                <w:sz w:val="16"/>
                <w:szCs w:val="16"/>
              </w:rPr>
            </w:pPr>
          </w:p>
        </w:tc>
        <w:tc>
          <w:tcPr>
            <w:tcW w:w="263" w:type="pct"/>
          </w:tcPr>
          <w:p w14:paraId="4A5B9C23" w14:textId="77777777" w:rsidR="00D95099" w:rsidRPr="005A7BEF" w:rsidRDefault="00D95099" w:rsidP="005A7BEF">
            <w:pPr>
              <w:rPr>
                <w:rFonts w:ascii="Arial" w:hAnsi="Arial" w:cs="Arial"/>
                <w:sz w:val="16"/>
                <w:szCs w:val="16"/>
              </w:rPr>
            </w:pPr>
          </w:p>
        </w:tc>
        <w:tc>
          <w:tcPr>
            <w:tcW w:w="245" w:type="pct"/>
          </w:tcPr>
          <w:p w14:paraId="3781B5CB" w14:textId="77777777" w:rsidR="00D95099" w:rsidRPr="005A7BEF" w:rsidRDefault="00D95099" w:rsidP="005A7BEF">
            <w:pPr>
              <w:rPr>
                <w:rFonts w:ascii="Arial" w:hAnsi="Arial" w:cs="Arial"/>
                <w:sz w:val="16"/>
                <w:szCs w:val="16"/>
              </w:rPr>
            </w:pPr>
          </w:p>
        </w:tc>
      </w:tr>
      <w:tr w:rsidR="00E76387" w:rsidRPr="005A7BEF" w14:paraId="0AD2A69E" w14:textId="77777777" w:rsidTr="00D95099">
        <w:trPr>
          <w:trHeight w:val="323"/>
        </w:trPr>
        <w:tc>
          <w:tcPr>
            <w:tcW w:w="2466" w:type="pct"/>
          </w:tcPr>
          <w:p w14:paraId="489739E8" w14:textId="55437AD2" w:rsidR="00D95099" w:rsidRPr="005A7BEF" w:rsidRDefault="00080CC4" w:rsidP="005A7BEF">
            <w:pPr>
              <w:rPr>
                <w:rFonts w:ascii="Arial" w:hAnsi="Arial" w:cs="Arial"/>
                <w:b/>
                <w:bCs/>
                <w:sz w:val="16"/>
                <w:szCs w:val="16"/>
              </w:rPr>
            </w:pPr>
            <w:r>
              <w:rPr>
                <w:rFonts w:ascii="Arial" w:hAnsi="Arial" w:cs="Arial"/>
                <w:b/>
                <w:bCs/>
                <w:sz w:val="16"/>
                <w:szCs w:val="16"/>
              </w:rPr>
              <w:t>Q</w:t>
            </w:r>
            <w:r w:rsidR="00D95099" w:rsidRPr="005A7BEF">
              <w:rPr>
                <w:rFonts w:ascii="Arial" w:hAnsi="Arial" w:cs="Arial"/>
                <w:b/>
                <w:bCs/>
                <w:sz w:val="16"/>
                <w:szCs w:val="16"/>
              </w:rPr>
              <w:t xml:space="preserve">53. Is </w:t>
            </w:r>
            <w:r w:rsidR="00947949">
              <w:rPr>
                <w:rFonts w:ascii="Arial" w:hAnsi="Arial" w:cs="Arial"/>
                <w:b/>
                <w:bCs/>
                <w:sz w:val="16"/>
                <w:szCs w:val="16"/>
              </w:rPr>
              <w:t>[</w:t>
            </w:r>
            <w:r w:rsidR="00D95099" w:rsidRPr="005A7BEF">
              <w:rPr>
                <w:rFonts w:ascii="Arial" w:hAnsi="Arial" w:cs="Arial"/>
                <w:b/>
                <w:bCs/>
                <w:sz w:val="16"/>
                <w:szCs w:val="16"/>
              </w:rPr>
              <w:t>Name</w:t>
            </w:r>
            <w:r w:rsidR="00947949">
              <w:rPr>
                <w:rFonts w:ascii="Arial" w:hAnsi="Arial" w:cs="Arial"/>
                <w:b/>
                <w:bCs/>
                <w:sz w:val="16"/>
                <w:szCs w:val="16"/>
              </w:rPr>
              <w:t>]</w:t>
            </w:r>
            <w:r w:rsidR="00D95099" w:rsidRPr="005A7BEF">
              <w:rPr>
                <w:rFonts w:ascii="Arial" w:hAnsi="Arial" w:cs="Arial"/>
                <w:b/>
                <w:bCs/>
                <w:sz w:val="16"/>
                <w:szCs w:val="16"/>
              </w:rPr>
              <w:t xml:space="preserve"> entitled to any other social security benefit on th</w:t>
            </w:r>
            <w:r w:rsidR="00E8713C">
              <w:rPr>
                <w:rFonts w:ascii="Arial" w:hAnsi="Arial" w:cs="Arial"/>
                <w:b/>
                <w:bCs/>
                <w:sz w:val="16"/>
                <w:szCs w:val="16"/>
              </w:rPr>
              <w:t>is</w:t>
            </w:r>
            <w:r w:rsidR="00D95099" w:rsidRPr="005A7BEF">
              <w:rPr>
                <w:rFonts w:ascii="Arial" w:hAnsi="Arial" w:cs="Arial"/>
                <w:b/>
                <w:bCs/>
                <w:sz w:val="16"/>
                <w:szCs w:val="16"/>
              </w:rPr>
              <w:t xml:space="preserve"> job?                                         </w:t>
            </w:r>
            <w:r w:rsidR="00D95099" w:rsidRPr="001403DE">
              <w:rPr>
                <w:rFonts w:ascii="Arial" w:hAnsi="Arial" w:cs="Arial"/>
                <w:sz w:val="16"/>
                <w:szCs w:val="16"/>
              </w:rPr>
              <w:t>1. Yes          5. No</w:t>
            </w:r>
          </w:p>
        </w:tc>
        <w:tc>
          <w:tcPr>
            <w:tcW w:w="314" w:type="pct"/>
          </w:tcPr>
          <w:p w14:paraId="6C954A6D" w14:textId="77777777" w:rsidR="00D95099" w:rsidRPr="005A7BEF" w:rsidRDefault="00D95099" w:rsidP="005A7BEF">
            <w:pPr>
              <w:rPr>
                <w:rFonts w:ascii="Arial" w:hAnsi="Arial" w:cs="Arial"/>
                <w:sz w:val="16"/>
                <w:szCs w:val="16"/>
              </w:rPr>
            </w:pPr>
          </w:p>
        </w:tc>
        <w:tc>
          <w:tcPr>
            <w:tcW w:w="314" w:type="pct"/>
          </w:tcPr>
          <w:p w14:paraId="36552CF0" w14:textId="77777777" w:rsidR="00D95099" w:rsidRPr="005A7BEF" w:rsidRDefault="00D95099" w:rsidP="005A7BEF">
            <w:pPr>
              <w:rPr>
                <w:rFonts w:ascii="Arial" w:hAnsi="Arial" w:cs="Arial"/>
                <w:sz w:val="16"/>
                <w:szCs w:val="16"/>
              </w:rPr>
            </w:pPr>
          </w:p>
        </w:tc>
        <w:tc>
          <w:tcPr>
            <w:tcW w:w="258" w:type="pct"/>
          </w:tcPr>
          <w:p w14:paraId="7CA9B80B" w14:textId="77777777" w:rsidR="00D95099" w:rsidRPr="005A7BEF" w:rsidRDefault="00D95099" w:rsidP="005A7BEF">
            <w:pPr>
              <w:rPr>
                <w:rFonts w:ascii="Arial" w:hAnsi="Arial" w:cs="Arial"/>
                <w:sz w:val="16"/>
                <w:szCs w:val="16"/>
              </w:rPr>
            </w:pPr>
          </w:p>
        </w:tc>
        <w:tc>
          <w:tcPr>
            <w:tcW w:w="229" w:type="pct"/>
          </w:tcPr>
          <w:p w14:paraId="16067B6E" w14:textId="77777777" w:rsidR="00D95099" w:rsidRPr="005A7BEF" w:rsidRDefault="00D95099" w:rsidP="005A7BEF">
            <w:pPr>
              <w:rPr>
                <w:rFonts w:ascii="Arial" w:hAnsi="Arial" w:cs="Arial"/>
                <w:sz w:val="16"/>
                <w:szCs w:val="16"/>
              </w:rPr>
            </w:pPr>
          </w:p>
        </w:tc>
        <w:tc>
          <w:tcPr>
            <w:tcW w:w="229" w:type="pct"/>
          </w:tcPr>
          <w:p w14:paraId="11B9E123" w14:textId="77777777" w:rsidR="00D95099" w:rsidRPr="005A7BEF" w:rsidRDefault="00D95099" w:rsidP="005A7BEF">
            <w:pPr>
              <w:rPr>
                <w:rFonts w:ascii="Arial" w:hAnsi="Arial" w:cs="Arial"/>
                <w:sz w:val="16"/>
                <w:szCs w:val="16"/>
              </w:rPr>
            </w:pPr>
          </w:p>
        </w:tc>
        <w:tc>
          <w:tcPr>
            <w:tcW w:w="229" w:type="pct"/>
          </w:tcPr>
          <w:p w14:paraId="22FEBBB5" w14:textId="77777777" w:rsidR="00D95099" w:rsidRPr="005A7BEF" w:rsidRDefault="00D95099" w:rsidP="005A7BEF">
            <w:pPr>
              <w:rPr>
                <w:rFonts w:ascii="Arial" w:hAnsi="Arial" w:cs="Arial"/>
                <w:sz w:val="16"/>
                <w:szCs w:val="16"/>
              </w:rPr>
            </w:pPr>
          </w:p>
        </w:tc>
        <w:tc>
          <w:tcPr>
            <w:tcW w:w="229" w:type="pct"/>
          </w:tcPr>
          <w:p w14:paraId="2173C6E1" w14:textId="77777777" w:rsidR="00D95099" w:rsidRPr="005A7BEF" w:rsidRDefault="00D95099" w:rsidP="005A7BEF">
            <w:pPr>
              <w:rPr>
                <w:rFonts w:ascii="Arial" w:hAnsi="Arial" w:cs="Arial"/>
                <w:sz w:val="16"/>
                <w:szCs w:val="16"/>
              </w:rPr>
            </w:pPr>
          </w:p>
        </w:tc>
        <w:tc>
          <w:tcPr>
            <w:tcW w:w="224" w:type="pct"/>
          </w:tcPr>
          <w:p w14:paraId="71A15B16" w14:textId="77777777" w:rsidR="00D95099" w:rsidRPr="005A7BEF" w:rsidRDefault="00D95099" w:rsidP="005A7BEF">
            <w:pPr>
              <w:rPr>
                <w:rFonts w:ascii="Arial" w:hAnsi="Arial" w:cs="Arial"/>
                <w:sz w:val="16"/>
                <w:szCs w:val="16"/>
              </w:rPr>
            </w:pPr>
          </w:p>
        </w:tc>
        <w:tc>
          <w:tcPr>
            <w:tcW w:w="263" w:type="pct"/>
          </w:tcPr>
          <w:p w14:paraId="5630416B" w14:textId="77777777" w:rsidR="00D95099" w:rsidRPr="005A7BEF" w:rsidRDefault="00D95099" w:rsidP="005A7BEF">
            <w:pPr>
              <w:rPr>
                <w:rFonts w:ascii="Arial" w:hAnsi="Arial" w:cs="Arial"/>
                <w:sz w:val="16"/>
                <w:szCs w:val="16"/>
              </w:rPr>
            </w:pPr>
          </w:p>
        </w:tc>
        <w:tc>
          <w:tcPr>
            <w:tcW w:w="245" w:type="pct"/>
          </w:tcPr>
          <w:p w14:paraId="144A8B67" w14:textId="77777777" w:rsidR="00D95099" w:rsidRPr="005A7BEF" w:rsidRDefault="00D95099" w:rsidP="005A7BEF">
            <w:pPr>
              <w:rPr>
                <w:rFonts w:ascii="Arial" w:hAnsi="Arial" w:cs="Arial"/>
                <w:sz w:val="16"/>
                <w:szCs w:val="16"/>
              </w:rPr>
            </w:pPr>
          </w:p>
        </w:tc>
      </w:tr>
      <w:tr w:rsidR="00E76387" w:rsidRPr="005A7BEF" w14:paraId="5DDC7551" w14:textId="77777777" w:rsidTr="00D95099">
        <w:trPr>
          <w:trHeight w:val="607"/>
        </w:trPr>
        <w:tc>
          <w:tcPr>
            <w:tcW w:w="2466" w:type="pct"/>
          </w:tcPr>
          <w:p w14:paraId="4E4EB7B7" w14:textId="1F464C5D" w:rsidR="00D95099" w:rsidRPr="005A7BEF"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54. </w:t>
            </w:r>
            <w:r w:rsidR="00D95099" w:rsidRPr="005A7BEF">
              <w:rPr>
                <w:rFonts w:ascii="Arial" w:hAnsi="Arial" w:cs="Arial"/>
                <w:b/>
                <w:sz w:val="16"/>
                <w:szCs w:val="16"/>
              </w:rPr>
              <w:t xml:space="preserve">Where does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usually do his/her work?                    </w:t>
            </w:r>
            <w:r w:rsidR="00D95099" w:rsidRPr="001403DE">
              <w:rPr>
                <w:rFonts w:ascii="Arial" w:hAnsi="Arial" w:cs="Arial"/>
                <w:sz w:val="16"/>
                <w:szCs w:val="16"/>
              </w:rPr>
              <w:t xml:space="preserve">  1. Office              2. Home             3. Factor</w:t>
            </w:r>
            <w:r w:rsidR="001C34E9" w:rsidRPr="001403DE">
              <w:rPr>
                <w:rFonts w:ascii="Arial" w:hAnsi="Arial" w:cs="Arial"/>
                <w:sz w:val="16"/>
                <w:szCs w:val="16"/>
              </w:rPr>
              <w:t>y</w:t>
            </w:r>
            <w:r w:rsidR="00D95099" w:rsidRPr="001403DE">
              <w:rPr>
                <w:rFonts w:ascii="Arial" w:hAnsi="Arial" w:cs="Arial"/>
                <w:sz w:val="16"/>
                <w:szCs w:val="16"/>
              </w:rPr>
              <w:t xml:space="preserve">             4. Workshop            5. Own land/farm     6. Other land/farm    7. River/Ocean                8. Hotel/Restaurant                   9. Store/shop/tableshop                  10. Street at a fixed location                                    11. Street not at a fixed location      12. Lorry Park      13. Somebody’s home or veranda      14. School                     15. Hospital/Clinic                          </w:t>
            </w:r>
            <w:r w:rsidR="00EA397F" w:rsidRPr="001403DE">
              <w:rPr>
                <w:rFonts w:ascii="Arial" w:hAnsi="Arial" w:cs="Arial"/>
                <w:sz w:val="16"/>
                <w:szCs w:val="16"/>
              </w:rPr>
              <w:t>-666</w:t>
            </w:r>
            <w:r w:rsidR="00D95099" w:rsidRPr="001403DE">
              <w:rPr>
                <w:rFonts w:ascii="Arial" w:hAnsi="Arial" w:cs="Arial"/>
                <w:sz w:val="16"/>
                <w:szCs w:val="16"/>
              </w:rPr>
              <w:t>. Other (specify)</w:t>
            </w:r>
          </w:p>
        </w:tc>
        <w:tc>
          <w:tcPr>
            <w:tcW w:w="314" w:type="pct"/>
          </w:tcPr>
          <w:p w14:paraId="3CEAC9C9" w14:textId="77777777" w:rsidR="00D95099" w:rsidRPr="005A7BEF" w:rsidRDefault="00D95099" w:rsidP="005A7BEF">
            <w:pPr>
              <w:rPr>
                <w:rFonts w:ascii="Arial" w:hAnsi="Arial" w:cs="Arial"/>
                <w:sz w:val="16"/>
                <w:szCs w:val="16"/>
              </w:rPr>
            </w:pPr>
          </w:p>
        </w:tc>
        <w:tc>
          <w:tcPr>
            <w:tcW w:w="314" w:type="pct"/>
          </w:tcPr>
          <w:p w14:paraId="164C09DA" w14:textId="77777777" w:rsidR="00D95099" w:rsidRPr="005A7BEF" w:rsidRDefault="00D95099" w:rsidP="005A7BEF">
            <w:pPr>
              <w:rPr>
                <w:rFonts w:ascii="Arial" w:hAnsi="Arial" w:cs="Arial"/>
                <w:sz w:val="16"/>
                <w:szCs w:val="16"/>
              </w:rPr>
            </w:pPr>
          </w:p>
        </w:tc>
        <w:tc>
          <w:tcPr>
            <w:tcW w:w="258" w:type="pct"/>
          </w:tcPr>
          <w:p w14:paraId="7E229DE6" w14:textId="77777777" w:rsidR="00D95099" w:rsidRPr="005A7BEF" w:rsidRDefault="00D95099" w:rsidP="005A7BEF">
            <w:pPr>
              <w:rPr>
                <w:rFonts w:ascii="Arial" w:hAnsi="Arial" w:cs="Arial"/>
                <w:sz w:val="16"/>
                <w:szCs w:val="16"/>
              </w:rPr>
            </w:pPr>
          </w:p>
        </w:tc>
        <w:tc>
          <w:tcPr>
            <w:tcW w:w="229" w:type="pct"/>
          </w:tcPr>
          <w:p w14:paraId="1110791E" w14:textId="77777777" w:rsidR="00D95099" w:rsidRPr="005A7BEF" w:rsidRDefault="00D95099" w:rsidP="005A7BEF">
            <w:pPr>
              <w:rPr>
                <w:rFonts w:ascii="Arial" w:hAnsi="Arial" w:cs="Arial"/>
                <w:sz w:val="16"/>
                <w:szCs w:val="16"/>
              </w:rPr>
            </w:pPr>
          </w:p>
        </w:tc>
        <w:tc>
          <w:tcPr>
            <w:tcW w:w="229" w:type="pct"/>
          </w:tcPr>
          <w:p w14:paraId="4003316A" w14:textId="77777777" w:rsidR="00D95099" w:rsidRPr="005A7BEF" w:rsidRDefault="00D95099" w:rsidP="005A7BEF">
            <w:pPr>
              <w:rPr>
                <w:rFonts w:ascii="Arial" w:hAnsi="Arial" w:cs="Arial"/>
                <w:sz w:val="16"/>
                <w:szCs w:val="16"/>
              </w:rPr>
            </w:pPr>
          </w:p>
        </w:tc>
        <w:tc>
          <w:tcPr>
            <w:tcW w:w="229" w:type="pct"/>
          </w:tcPr>
          <w:p w14:paraId="558B8E37" w14:textId="77777777" w:rsidR="00D95099" w:rsidRPr="005A7BEF" w:rsidRDefault="00D95099" w:rsidP="005A7BEF">
            <w:pPr>
              <w:rPr>
                <w:rFonts w:ascii="Arial" w:hAnsi="Arial" w:cs="Arial"/>
                <w:sz w:val="16"/>
                <w:szCs w:val="16"/>
              </w:rPr>
            </w:pPr>
          </w:p>
        </w:tc>
        <w:tc>
          <w:tcPr>
            <w:tcW w:w="229" w:type="pct"/>
          </w:tcPr>
          <w:p w14:paraId="65DBC499" w14:textId="77777777" w:rsidR="00D95099" w:rsidRPr="005A7BEF" w:rsidRDefault="00D95099" w:rsidP="005A7BEF">
            <w:pPr>
              <w:rPr>
                <w:rFonts w:ascii="Arial" w:hAnsi="Arial" w:cs="Arial"/>
                <w:sz w:val="16"/>
                <w:szCs w:val="16"/>
              </w:rPr>
            </w:pPr>
          </w:p>
        </w:tc>
        <w:tc>
          <w:tcPr>
            <w:tcW w:w="224" w:type="pct"/>
          </w:tcPr>
          <w:p w14:paraId="3B11FBA5" w14:textId="77777777" w:rsidR="00D95099" w:rsidRPr="005A7BEF" w:rsidRDefault="00D95099" w:rsidP="005A7BEF">
            <w:pPr>
              <w:rPr>
                <w:rFonts w:ascii="Arial" w:hAnsi="Arial" w:cs="Arial"/>
                <w:sz w:val="16"/>
                <w:szCs w:val="16"/>
              </w:rPr>
            </w:pPr>
          </w:p>
        </w:tc>
        <w:tc>
          <w:tcPr>
            <w:tcW w:w="263" w:type="pct"/>
          </w:tcPr>
          <w:p w14:paraId="3BEFCF85" w14:textId="77777777" w:rsidR="00D95099" w:rsidRPr="005A7BEF" w:rsidRDefault="00D95099" w:rsidP="005A7BEF">
            <w:pPr>
              <w:rPr>
                <w:rFonts w:ascii="Arial" w:hAnsi="Arial" w:cs="Arial"/>
                <w:sz w:val="16"/>
                <w:szCs w:val="16"/>
              </w:rPr>
            </w:pPr>
          </w:p>
        </w:tc>
        <w:tc>
          <w:tcPr>
            <w:tcW w:w="245" w:type="pct"/>
          </w:tcPr>
          <w:p w14:paraId="79F8EE57" w14:textId="77777777" w:rsidR="00D95099" w:rsidRPr="005A7BEF" w:rsidRDefault="00D95099" w:rsidP="005A7BEF">
            <w:pPr>
              <w:rPr>
                <w:rFonts w:ascii="Arial" w:hAnsi="Arial" w:cs="Arial"/>
                <w:sz w:val="16"/>
                <w:szCs w:val="16"/>
              </w:rPr>
            </w:pPr>
          </w:p>
        </w:tc>
      </w:tr>
      <w:tr w:rsidR="00E76387" w:rsidRPr="005A7BEF" w14:paraId="67A8EA81" w14:textId="77777777" w:rsidTr="00D95099">
        <w:trPr>
          <w:trHeight w:val="332"/>
        </w:trPr>
        <w:tc>
          <w:tcPr>
            <w:tcW w:w="2466" w:type="pct"/>
          </w:tcPr>
          <w:p w14:paraId="6D8D8C0D" w14:textId="08477D8A" w:rsidR="00D95099" w:rsidRPr="005A7BEF"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55. </w:t>
            </w:r>
            <w:r w:rsidR="00D95099" w:rsidRPr="005A7BEF">
              <w:rPr>
                <w:rFonts w:ascii="Arial" w:hAnsi="Arial" w:cs="Arial"/>
                <w:b/>
                <w:sz w:val="16"/>
                <w:szCs w:val="16"/>
              </w:rPr>
              <w:t xml:space="preserve">How many people altogether work in this place where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works? Number  </w:t>
            </w:r>
          </w:p>
        </w:tc>
        <w:tc>
          <w:tcPr>
            <w:tcW w:w="314" w:type="pct"/>
          </w:tcPr>
          <w:p w14:paraId="6A42B094" w14:textId="77777777" w:rsidR="00D95099" w:rsidRPr="005A7BEF" w:rsidRDefault="00D95099" w:rsidP="005A7BEF">
            <w:pPr>
              <w:rPr>
                <w:rFonts w:ascii="Arial" w:hAnsi="Arial" w:cs="Arial"/>
                <w:sz w:val="16"/>
                <w:szCs w:val="16"/>
              </w:rPr>
            </w:pPr>
          </w:p>
        </w:tc>
        <w:tc>
          <w:tcPr>
            <w:tcW w:w="314" w:type="pct"/>
          </w:tcPr>
          <w:p w14:paraId="1B7D004D" w14:textId="77777777" w:rsidR="00D95099" w:rsidRPr="005A7BEF" w:rsidRDefault="00D95099" w:rsidP="005A7BEF">
            <w:pPr>
              <w:rPr>
                <w:rFonts w:ascii="Arial" w:hAnsi="Arial" w:cs="Arial"/>
                <w:sz w:val="16"/>
                <w:szCs w:val="16"/>
              </w:rPr>
            </w:pPr>
          </w:p>
        </w:tc>
        <w:tc>
          <w:tcPr>
            <w:tcW w:w="258" w:type="pct"/>
          </w:tcPr>
          <w:p w14:paraId="258137FB" w14:textId="77777777" w:rsidR="00D95099" w:rsidRPr="005A7BEF" w:rsidRDefault="00D95099" w:rsidP="005A7BEF">
            <w:pPr>
              <w:rPr>
                <w:rFonts w:ascii="Arial" w:hAnsi="Arial" w:cs="Arial"/>
                <w:sz w:val="16"/>
                <w:szCs w:val="16"/>
              </w:rPr>
            </w:pPr>
          </w:p>
        </w:tc>
        <w:tc>
          <w:tcPr>
            <w:tcW w:w="229" w:type="pct"/>
          </w:tcPr>
          <w:p w14:paraId="694D5FE3" w14:textId="77777777" w:rsidR="00D95099" w:rsidRPr="005A7BEF" w:rsidRDefault="00D95099" w:rsidP="005A7BEF">
            <w:pPr>
              <w:rPr>
                <w:rFonts w:ascii="Arial" w:hAnsi="Arial" w:cs="Arial"/>
                <w:sz w:val="16"/>
                <w:szCs w:val="16"/>
              </w:rPr>
            </w:pPr>
          </w:p>
        </w:tc>
        <w:tc>
          <w:tcPr>
            <w:tcW w:w="229" w:type="pct"/>
          </w:tcPr>
          <w:p w14:paraId="58648126" w14:textId="77777777" w:rsidR="00D95099" w:rsidRPr="005A7BEF" w:rsidRDefault="00D95099" w:rsidP="005A7BEF">
            <w:pPr>
              <w:rPr>
                <w:rFonts w:ascii="Arial" w:hAnsi="Arial" w:cs="Arial"/>
                <w:sz w:val="16"/>
                <w:szCs w:val="16"/>
              </w:rPr>
            </w:pPr>
          </w:p>
        </w:tc>
        <w:tc>
          <w:tcPr>
            <w:tcW w:w="229" w:type="pct"/>
          </w:tcPr>
          <w:p w14:paraId="22BB680C" w14:textId="77777777" w:rsidR="00D95099" w:rsidRPr="005A7BEF" w:rsidRDefault="00D95099" w:rsidP="005A7BEF">
            <w:pPr>
              <w:rPr>
                <w:rFonts w:ascii="Arial" w:hAnsi="Arial" w:cs="Arial"/>
                <w:sz w:val="16"/>
                <w:szCs w:val="16"/>
              </w:rPr>
            </w:pPr>
          </w:p>
        </w:tc>
        <w:tc>
          <w:tcPr>
            <w:tcW w:w="229" w:type="pct"/>
          </w:tcPr>
          <w:p w14:paraId="0A9354A7" w14:textId="77777777" w:rsidR="00D95099" w:rsidRPr="005A7BEF" w:rsidRDefault="00D95099" w:rsidP="005A7BEF">
            <w:pPr>
              <w:rPr>
                <w:rFonts w:ascii="Arial" w:hAnsi="Arial" w:cs="Arial"/>
                <w:sz w:val="16"/>
                <w:szCs w:val="16"/>
              </w:rPr>
            </w:pPr>
          </w:p>
        </w:tc>
        <w:tc>
          <w:tcPr>
            <w:tcW w:w="224" w:type="pct"/>
          </w:tcPr>
          <w:p w14:paraId="5123384C" w14:textId="77777777" w:rsidR="00D95099" w:rsidRPr="005A7BEF" w:rsidRDefault="00D95099" w:rsidP="005A7BEF">
            <w:pPr>
              <w:rPr>
                <w:rFonts w:ascii="Arial" w:hAnsi="Arial" w:cs="Arial"/>
                <w:sz w:val="16"/>
                <w:szCs w:val="16"/>
              </w:rPr>
            </w:pPr>
          </w:p>
        </w:tc>
        <w:tc>
          <w:tcPr>
            <w:tcW w:w="263" w:type="pct"/>
            <w:vAlign w:val="center"/>
          </w:tcPr>
          <w:p w14:paraId="4F33AD33" w14:textId="77777777" w:rsidR="00D95099" w:rsidRPr="005A7BEF" w:rsidRDefault="00D95099" w:rsidP="005A7BEF">
            <w:pPr>
              <w:rPr>
                <w:rFonts w:ascii="Arial" w:hAnsi="Arial" w:cs="Arial"/>
                <w:sz w:val="16"/>
                <w:szCs w:val="16"/>
              </w:rPr>
            </w:pPr>
          </w:p>
        </w:tc>
        <w:tc>
          <w:tcPr>
            <w:tcW w:w="245" w:type="pct"/>
            <w:vAlign w:val="center"/>
          </w:tcPr>
          <w:p w14:paraId="0C886575" w14:textId="77777777" w:rsidR="00D95099" w:rsidRPr="005A7BEF" w:rsidRDefault="00D95099" w:rsidP="005A7BEF">
            <w:pPr>
              <w:rPr>
                <w:rFonts w:ascii="Arial" w:hAnsi="Arial" w:cs="Arial"/>
                <w:sz w:val="16"/>
                <w:szCs w:val="16"/>
              </w:rPr>
            </w:pPr>
          </w:p>
        </w:tc>
      </w:tr>
      <w:tr w:rsidR="00E76387" w:rsidRPr="005A7BEF" w14:paraId="37388F61" w14:textId="77777777" w:rsidTr="00D95099">
        <w:trPr>
          <w:trHeight w:val="350"/>
        </w:trPr>
        <w:tc>
          <w:tcPr>
            <w:tcW w:w="2466" w:type="pct"/>
          </w:tcPr>
          <w:p w14:paraId="56394F1F" w14:textId="2E5F4350" w:rsidR="00D95099" w:rsidRPr="005A7BEF"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56. </w:t>
            </w:r>
            <w:r w:rsidR="00D95099" w:rsidRPr="005A7BEF">
              <w:rPr>
                <w:rFonts w:ascii="Arial" w:hAnsi="Arial" w:cs="Arial"/>
                <w:b/>
                <w:sz w:val="16"/>
                <w:szCs w:val="16"/>
              </w:rPr>
              <w:t xml:space="preserve">During the last 6 months, has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received any training related to his/her work, including on-the-job trainin</w:t>
            </w:r>
            <w:r w:rsidR="00D95099" w:rsidRPr="00947949">
              <w:rPr>
                <w:rFonts w:ascii="Arial" w:hAnsi="Arial" w:cs="Arial"/>
                <w:b/>
                <w:sz w:val="16"/>
                <w:szCs w:val="16"/>
              </w:rPr>
              <w:t>g?</w:t>
            </w:r>
            <w:r w:rsidR="00D95099" w:rsidRPr="001403DE">
              <w:rPr>
                <w:rFonts w:ascii="Arial" w:hAnsi="Arial" w:cs="Arial"/>
                <w:sz w:val="16"/>
                <w:szCs w:val="16"/>
              </w:rPr>
              <w:t xml:space="preserve">                             1. Yes       5. No &gt;&gt; </w:t>
            </w:r>
            <w:r w:rsidR="00494FC5" w:rsidRPr="001403DE">
              <w:rPr>
                <w:rFonts w:ascii="Arial" w:hAnsi="Arial" w:cs="Arial"/>
                <w:sz w:val="16"/>
                <w:szCs w:val="16"/>
              </w:rPr>
              <w:t>Next Person</w:t>
            </w:r>
          </w:p>
        </w:tc>
        <w:tc>
          <w:tcPr>
            <w:tcW w:w="314" w:type="pct"/>
          </w:tcPr>
          <w:p w14:paraId="6F9D468E" w14:textId="77777777" w:rsidR="00D95099" w:rsidRPr="005A7BEF" w:rsidRDefault="00D95099" w:rsidP="005A7BEF">
            <w:pPr>
              <w:rPr>
                <w:rFonts w:ascii="Arial" w:hAnsi="Arial" w:cs="Arial"/>
                <w:sz w:val="16"/>
                <w:szCs w:val="16"/>
              </w:rPr>
            </w:pPr>
          </w:p>
        </w:tc>
        <w:tc>
          <w:tcPr>
            <w:tcW w:w="314" w:type="pct"/>
          </w:tcPr>
          <w:p w14:paraId="7FA89DCF" w14:textId="77777777" w:rsidR="00D95099" w:rsidRPr="005A7BEF" w:rsidRDefault="00D95099" w:rsidP="005A7BEF">
            <w:pPr>
              <w:rPr>
                <w:rFonts w:ascii="Arial" w:hAnsi="Arial" w:cs="Arial"/>
                <w:sz w:val="16"/>
                <w:szCs w:val="16"/>
              </w:rPr>
            </w:pPr>
          </w:p>
        </w:tc>
        <w:tc>
          <w:tcPr>
            <w:tcW w:w="258" w:type="pct"/>
          </w:tcPr>
          <w:p w14:paraId="02BB0185" w14:textId="77777777" w:rsidR="00D95099" w:rsidRPr="005A7BEF" w:rsidRDefault="00D95099" w:rsidP="005A7BEF">
            <w:pPr>
              <w:rPr>
                <w:rFonts w:ascii="Arial" w:hAnsi="Arial" w:cs="Arial"/>
                <w:sz w:val="16"/>
                <w:szCs w:val="16"/>
              </w:rPr>
            </w:pPr>
          </w:p>
        </w:tc>
        <w:tc>
          <w:tcPr>
            <w:tcW w:w="229" w:type="pct"/>
          </w:tcPr>
          <w:p w14:paraId="5B35ED68" w14:textId="77777777" w:rsidR="00D95099" w:rsidRPr="005A7BEF" w:rsidRDefault="00D95099" w:rsidP="005A7BEF">
            <w:pPr>
              <w:rPr>
                <w:rFonts w:ascii="Arial" w:hAnsi="Arial" w:cs="Arial"/>
                <w:sz w:val="16"/>
                <w:szCs w:val="16"/>
              </w:rPr>
            </w:pPr>
          </w:p>
        </w:tc>
        <w:tc>
          <w:tcPr>
            <w:tcW w:w="229" w:type="pct"/>
          </w:tcPr>
          <w:p w14:paraId="3EE1A16D" w14:textId="77777777" w:rsidR="00D95099" w:rsidRPr="005A7BEF" w:rsidRDefault="00D95099" w:rsidP="005A7BEF">
            <w:pPr>
              <w:rPr>
                <w:rFonts w:ascii="Arial" w:hAnsi="Arial" w:cs="Arial"/>
                <w:sz w:val="16"/>
                <w:szCs w:val="16"/>
              </w:rPr>
            </w:pPr>
          </w:p>
        </w:tc>
        <w:tc>
          <w:tcPr>
            <w:tcW w:w="229" w:type="pct"/>
          </w:tcPr>
          <w:p w14:paraId="70FA99A1" w14:textId="77777777" w:rsidR="00D95099" w:rsidRPr="005A7BEF" w:rsidRDefault="00D95099" w:rsidP="005A7BEF">
            <w:pPr>
              <w:rPr>
                <w:rFonts w:ascii="Arial" w:hAnsi="Arial" w:cs="Arial"/>
                <w:sz w:val="16"/>
                <w:szCs w:val="16"/>
              </w:rPr>
            </w:pPr>
          </w:p>
        </w:tc>
        <w:tc>
          <w:tcPr>
            <w:tcW w:w="229" w:type="pct"/>
          </w:tcPr>
          <w:p w14:paraId="58E496D2" w14:textId="77777777" w:rsidR="00D95099" w:rsidRPr="005A7BEF" w:rsidRDefault="00D95099" w:rsidP="005A7BEF">
            <w:pPr>
              <w:rPr>
                <w:rFonts w:ascii="Arial" w:hAnsi="Arial" w:cs="Arial"/>
                <w:sz w:val="16"/>
                <w:szCs w:val="16"/>
              </w:rPr>
            </w:pPr>
          </w:p>
        </w:tc>
        <w:tc>
          <w:tcPr>
            <w:tcW w:w="224" w:type="pct"/>
          </w:tcPr>
          <w:p w14:paraId="547ACE54" w14:textId="77777777" w:rsidR="00D95099" w:rsidRPr="005A7BEF" w:rsidRDefault="00D95099" w:rsidP="005A7BEF">
            <w:pPr>
              <w:rPr>
                <w:rFonts w:ascii="Arial" w:hAnsi="Arial" w:cs="Arial"/>
                <w:sz w:val="16"/>
                <w:szCs w:val="16"/>
              </w:rPr>
            </w:pPr>
          </w:p>
        </w:tc>
        <w:tc>
          <w:tcPr>
            <w:tcW w:w="263" w:type="pct"/>
            <w:vAlign w:val="center"/>
          </w:tcPr>
          <w:p w14:paraId="064A56C5" w14:textId="77777777" w:rsidR="00D95099" w:rsidRPr="005A7BEF" w:rsidRDefault="00D95099" w:rsidP="005A7BEF">
            <w:pPr>
              <w:rPr>
                <w:rFonts w:ascii="Arial" w:hAnsi="Arial" w:cs="Arial"/>
                <w:sz w:val="16"/>
                <w:szCs w:val="16"/>
              </w:rPr>
            </w:pPr>
          </w:p>
        </w:tc>
        <w:tc>
          <w:tcPr>
            <w:tcW w:w="245" w:type="pct"/>
            <w:vAlign w:val="center"/>
          </w:tcPr>
          <w:p w14:paraId="6CEF6668" w14:textId="77777777" w:rsidR="00D95099" w:rsidRPr="005A7BEF" w:rsidRDefault="00D95099" w:rsidP="005A7BEF">
            <w:pPr>
              <w:rPr>
                <w:rFonts w:ascii="Arial" w:hAnsi="Arial" w:cs="Arial"/>
                <w:sz w:val="16"/>
                <w:szCs w:val="16"/>
              </w:rPr>
            </w:pPr>
          </w:p>
        </w:tc>
      </w:tr>
      <w:tr w:rsidR="00E76387" w:rsidRPr="005A7BEF" w14:paraId="435791BF" w14:textId="77777777" w:rsidTr="00D95099">
        <w:trPr>
          <w:trHeight w:val="260"/>
        </w:trPr>
        <w:tc>
          <w:tcPr>
            <w:tcW w:w="2466" w:type="pct"/>
          </w:tcPr>
          <w:p w14:paraId="6CF41B07" w14:textId="10A20F14" w:rsidR="00D95099" w:rsidRDefault="00080CC4">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57a. </w:t>
            </w:r>
            <w:r w:rsidR="00672FA2">
              <w:rPr>
                <w:rFonts w:ascii="Arial" w:hAnsi="Arial" w:cs="Arial"/>
                <w:b/>
                <w:sz w:val="16"/>
                <w:szCs w:val="16"/>
              </w:rPr>
              <w:t>How long was the training in months?</w:t>
            </w:r>
          </w:p>
          <w:p w14:paraId="0FE14FC9" w14:textId="128F8C01" w:rsidR="00080CC4" w:rsidRPr="00842F8E" w:rsidRDefault="00080CC4">
            <w:pPr>
              <w:rPr>
                <w:rFonts w:ascii="Arial" w:hAnsi="Arial" w:cs="Arial"/>
                <w:i/>
                <w:sz w:val="16"/>
                <w:szCs w:val="16"/>
              </w:rPr>
            </w:pPr>
            <w:r w:rsidRPr="00842F8E">
              <w:rPr>
                <w:rFonts w:ascii="Arial" w:hAnsi="Arial" w:cs="Arial"/>
                <w:i/>
                <w:sz w:val="16"/>
                <w:szCs w:val="16"/>
              </w:rPr>
              <w:t>If the training was less than one month long, enter zero.</w:t>
            </w:r>
          </w:p>
        </w:tc>
        <w:tc>
          <w:tcPr>
            <w:tcW w:w="314" w:type="pct"/>
          </w:tcPr>
          <w:p w14:paraId="51BE99CD" w14:textId="77777777" w:rsidR="00D95099" w:rsidRPr="005A7BEF" w:rsidRDefault="00D95099" w:rsidP="005A7BEF">
            <w:pPr>
              <w:rPr>
                <w:rFonts w:ascii="Arial" w:hAnsi="Arial" w:cs="Arial"/>
                <w:sz w:val="16"/>
                <w:szCs w:val="16"/>
              </w:rPr>
            </w:pPr>
          </w:p>
        </w:tc>
        <w:tc>
          <w:tcPr>
            <w:tcW w:w="314" w:type="pct"/>
          </w:tcPr>
          <w:p w14:paraId="181F27C4" w14:textId="77777777" w:rsidR="00D95099" w:rsidRPr="005A7BEF" w:rsidRDefault="00D95099" w:rsidP="005A7BEF">
            <w:pPr>
              <w:rPr>
                <w:rFonts w:ascii="Arial" w:hAnsi="Arial" w:cs="Arial"/>
                <w:sz w:val="16"/>
                <w:szCs w:val="16"/>
              </w:rPr>
            </w:pPr>
          </w:p>
        </w:tc>
        <w:tc>
          <w:tcPr>
            <w:tcW w:w="258" w:type="pct"/>
          </w:tcPr>
          <w:p w14:paraId="7E4538F4" w14:textId="77777777" w:rsidR="00D95099" w:rsidRPr="005A7BEF" w:rsidRDefault="00D95099" w:rsidP="005A7BEF">
            <w:pPr>
              <w:rPr>
                <w:rFonts w:ascii="Arial" w:hAnsi="Arial" w:cs="Arial"/>
                <w:sz w:val="16"/>
                <w:szCs w:val="16"/>
              </w:rPr>
            </w:pPr>
          </w:p>
        </w:tc>
        <w:tc>
          <w:tcPr>
            <w:tcW w:w="229" w:type="pct"/>
          </w:tcPr>
          <w:p w14:paraId="40A6F608" w14:textId="77777777" w:rsidR="00D95099" w:rsidRPr="005A7BEF" w:rsidRDefault="00D95099" w:rsidP="005A7BEF">
            <w:pPr>
              <w:rPr>
                <w:rFonts w:ascii="Arial" w:hAnsi="Arial" w:cs="Arial"/>
                <w:sz w:val="16"/>
                <w:szCs w:val="16"/>
              </w:rPr>
            </w:pPr>
          </w:p>
        </w:tc>
        <w:tc>
          <w:tcPr>
            <w:tcW w:w="229" w:type="pct"/>
          </w:tcPr>
          <w:p w14:paraId="60396174" w14:textId="77777777" w:rsidR="00D95099" w:rsidRPr="005A7BEF" w:rsidRDefault="00D95099" w:rsidP="005A7BEF">
            <w:pPr>
              <w:rPr>
                <w:rFonts w:ascii="Arial" w:hAnsi="Arial" w:cs="Arial"/>
                <w:sz w:val="16"/>
                <w:szCs w:val="16"/>
              </w:rPr>
            </w:pPr>
          </w:p>
        </w:tc>
        <w:tc>
          <w:tcPr>
            <w:tcW w:w="229" w:type="pct"/>
          </w:tcPr>
          <w:p w14:paraId="145C8319" w14:textId="77777777" w:rsidR="00D95099" w:rsidRPr="005A7BEF" w:rsidRDefault="00D95099" w:rsidP="005A7BEF">
            <w:pPr>
              <w:rPr>
                <w:rFonts w:ascii="Arial" w:hAnsi="Arial" w:cs="Arial"/>
                <w:sz w:val="16"/>
                <w:szCs w:val="16"/>
              </w:rPr>
            </w:pPr>
          </w:p>
        </w:tc>
        <w:tc>
          <w:tcPr>
            <w:tcW w:w="229" w:type="pct"/>
          </w:tcPr>
          <w:p w14:paraId="3C1E1566" w14:textId="77777777" w:rsidR="00D95099" w:rsidRPr="005A7BEF" w:rsidRDefault="00D95099" w:rsidP="005A7BEF">
            <w:pPr>
              <w:rPr>
                <w:rFonts w:ascii="Arial" w:hAnsi="Arial" w:cs="Arial"/>
                <w:sz w:val="16"/>
                <w:szCs w:val="16"/>
              </w:rPr>
            </w:pPr>
          </w:p>
        </w:tc>
        <w:tc>
          <w:tcPr>
            <w:tcW w:w="224" w:type="pct"/>
          </w:tcPr>
          <w:p w14:paraId="6927B02F" w14:textId="77777777" w:rsidR="00D95099" w:rsidRPr="005A7BEF" w:rsidRDefault="00D95099" w:rsidP="005A7BEF">
            <w:pPr>
              <w:rPr>
                <w:rFonts w:ascii="Arial" w:hAnsi="Arial" w:cs="Arial"/>
                <w:sz w:val="16"/>
                <w:szCs w:val="16"/>
              </w:rPr>
            </w:pPr>
          </w:p>
        </w:tc>
        <w:tc>
          <w:tcPr>
            <w:tcW w:w="263" w:type="pct"/>
            <w:vAlign w:val="center"/>
          </w:tcPr>
          <w:p w14:paraId="329EFBE1" w14:textId="77777777" w:rsidR="00D95099" w:rsidRPr="005A7BEF" w:rsidRDefault="00D95099" w:rsidP="005A7BEF">
            <w:pPr>
              <w:rPr>
                <w:rFonts w:ascii="Arial" w:hAnsi="Arial" w:cs="Arial"/>
                <w:sz w:val="16"/>
                <w:szCs w:val="16"/>
              </w:rPr>
            </w:pPr>
          </w:p>
        </w:tc>
        <w:tc>
          <w:tcPr>
            <w:tcW w:w="245" w:type="pct"/>
            <w:vAlign w:val="center"/>
          </w:tcPr>
          <w:p w14:paraId="1831A36F" w14:textId="77777777" w:rsidR="00D95099" w:rsidRPr="005A7BEF" w:rsidRDefault="00D95099" w:rsidP="005A7BEF">
            <w:pPr>
              <w:rPr>
                <w:rFonts w:ascii="Arial" w:hAnsi="Arial" w:cs="Arial"/>
                <w:sz w:val="16"/>
                <w:szCs w:val="16"/>
              </w:rPr>
            </w:pPr>
          </w:p>
        </w:tc>
      </w:tr>
      <w:tr w:rsidR="00E76387" w:rsidRPr="005A7BEF" w14:paraId="4C18A38F" w14:textId="77777777" w:rsidTr="00D95099">
        <w:trPr>
          <w:trHeight w:val="260"/>
        </w:trPr>
        <w:tc>
          <w:tcPr>
            <w:tcW w:w="2466" w:type="pct"/>
          </w:tcPr>
          <w:p w14:paraId="5E243512" w14:textId="12F3BC45" w:rsidR="00D95099"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57b. </w:t>
            </w:r>
            <w:r w:rsidR="00672FA2" w:rsidRPr="00672FA2">
              <w:rPr>
                <w:rFonts w:ascii="Arial" w:hAnsi="Arial" w:cs="Arial"/>
                <w:b/>
                <w:sz w:val="16"/>
                <w:szCs w:val="16"/>
              </w:rPr>
              <w:t>In addition to the number of months, how long was the training in weeks?</w:t>
            </w:r>
          </w:p>
          <w:p w14:paraId="117F1D9D" w14:textId="6A96A8E8" w:rsidR="00080CC4" w:rsidRPr="00842F8E" w:rsidRDefault="00080CC4" w:rsidP="005A7BEF">
            <w:pPr>
              <w:rPr>
                <w:rFonts w:ascii="Arial" w:hAnsi="Arial" w:cs="Arial"/>
                <w:i/>
                <w:sz w:val="16"/>
                <w:szCs w:val="16"/>
              </w:rPr>
            </w:pPr>
            <w:r w:rsidRPr="00842F8E">
              <w:rPr>
                <w:rFonts w:ascii="Arial" w:hAnsi="Arial" w:cs="Arial"/>
                <w:i/>
                <w:sz w:val="16"/>
                <w:szCs w:val="16"/>
              </w:rPr>
              <w:t>If you entered zero for the previous question, simply enter the total number of weeks the training lasted. If the training was less than one week long, enter zero.</w:t>
            </w:r>
          </w:p>
        </w:tc>
        <w:tc>
          <w:tcPr>
            <w:tcW w:w="314" w:type="pct"/>
          </w:tcPr>
          <w:p w14:paraId="549FBF9D" w14:textId="77777777" w:rsidR="00D95099" w:rsidRPr="005A7BEF" w:rsidRDefault="00D95099" w:rsidP="005A7BEF">
            <w:pPr>
              <w:rPr>
                <w:rFonts w:ascii="Arial" w:hAnsi="Arial" w:cs="Arial"/>
                <w:sz w:val="16"/>
                <w:szCs w:val="16"/>
              </w:rPr>
            </w:pPr>
          </w:p>
        </w:tc>
        <w:tc>
          <w:tcPr>
            <w:tcW w:w="314" w:type="pct"/>
          </w:tcPr>
          <w:p w14:paraId="0F86D0FD" w14:textId="77777777" w:rsidR="00D95099" w:rsidRPr="005A7BEF" w:rsidRDefault="00D95099" w:rsidP="005A7BEF">
            <w:pPr>
              <w:rPr>
                <w:rFonts w:ascii="Arial" w:hAnsi="Arial" w:cs="Arial"/>
                <w:sz w:val="16"/>
                <w:szCs w:val="16"/>
              </w:rPr>
            </w:pPr>
          </w:p>
        </w:tc>
        <w:tc>
          <w:tcPr>
            <w:tcW w:w="258" w:type="pct"/>
          </w:tcPr>
          <w:p w14:paraId="420C436A" w14:textId="77777777" w:rsidR="00D95099" w:rsidRPr="005A7BEF" w:rsidRDefault="00D95099" w:rsidP="005A7BEF">
            <w:pPr>
              <w:rPr>
                <w:rFonts w:ascii="Arial" w:hAnsi="Arial" w:cs="Arial"/>
                <w:sz w:val="16"/>
                <w:szCs w:val="16"/>
              </w:rPr>
            </w:pPr>
          </w:p>
        </w:tc>
        <w:tc>
          <w:tcPr>
            <w:tcW w:w="229" w:type="pct"/>
          </w:tcPr>
          <w:p w14:paraId="6B831A9D" w14:textId="77777777" w:rsidR="00D95099" w:rsidRPr="005A7BEF" w:rsidRDefault="00D95099" w:rsidP="005A7BEF">
            <w:pPr>
              <w:rPr>
                <w:rFonts w:ascii="Arial" w:hAnsi="Arial" w:cs="Arial"/>
                <w:sz w:val="16"/>
                <w:szCs w:val="16"/>
              </w:rPr>
            </w:pPr>
          </w:p>
        </w:tc>
        <w:tc>
          <w:tcPr>
            <w:tcW w:w="229" w:type="pct"/>
          </w:tcPr>
          <w:p w14:paraId="1FA0E276" w14:textId="77777777" w:rsidR="00D95099" w:rsidRPr="005A7BEF" w:rsidRDefault="00D95099" w:rsidP="005A7BEF">
            <w:pPr>
              <w:rPr>
                <w:rFonts w:ascii="Arial" w:hAnsi="Arial" w:cs="Arial"/>
                <w:sz w:val="16"/>
                <w:szCs w:val="16"/>
              </w:rPr>
            </w:pPr>
          </w:p>
        </w:tc>
        <w:tc>
          <w:tcPr>
            <w:tcW w:w="229" w:type="pct"/>
          </w:tcPr>
          <w:p w14:paraId="7A1C9238" w14:textId="77777777" w:rsidR="00D95099" w:rsidRPr="005A7BEF" w:rsidRDefault="00D95099" w:rsidP="005A7BEF">
            <w:pPr>
              <w:rPr>
                <w:rFonts w:ascii="Arial" w:hAnsi="Arial" w:cs="Arial"/>
                <w:sz w:val="16"/>
                <w:szCs w:val="16"/>
              </w:rPr>
            </w:pPr>
          </w:p>
        </w:tc>
        <w:tc>
          <w:tcPr>
            <w:tcW w:w="229" w:type="pct"/>
          </w:tcPr>
          <w:p w14:paraId="352267E1" w14:textId="77777777" w:rsidR="00D95099" w:rsidRPr="005A7BEF" w:rsidRDefault="00D95099" w:rsidP="005A7BEF">
            <w:pPr>
              <w:rPr>
                <w:rFonts w:ascii="Arial" w:hAnsi="Arial" w:cs="Arial"/>
                <w:sz w:val="16"/>
                <w:szCs w:val="16"/>
              </w:rPr>
            </w:pPr>
          </w:p>
        </w:tc>
        <w:tc>
          <w:tcPr>
            <w:tcW w:w="224" w:type="pct"/>
          </w:tcPr>
          <w:p w14:paraId="03F7EE32" w14:textId="77777777" w:rsidR="00D95099" w:rsidRPr="005A7BEF" w:rsidRDefault="00D95099" w:rsidP="005A7BEF">
            <w:pPr>
              <w:rPr>
                <w:rFonts w:ascii="Arial" w:hAnsi="Arial" w:cs="Arial"/>
                <w:sz w:val="16"/>
                <w:szCs w:val="16"/>
              </w:rPr>
            </w:pPr>
          </w:p>
        </w:tc>
        <w:tc>
          <w:tcPr>
            <w:tcW w:w="263" w:type="pct"/>
            <w:vAlign w:val="center"/>
          </w:tcPr>
          <w:p w14:paraId="5979A444" w14:textId="77777777" w:rsidR="00D95099" w:rsidRPr="005A7BEF" w:rsidRDefault="00D95099" w:rsidP="005A7BEF">
            <w:pPr>
              <w:rPr>
                <w:rFonts w:ascii="Arial" w:hAnsi="Arial" w:cs="Arial"/>
                <w:sz w:val="16"/>
                <w:szCs w:val="16"/>
              </w:rPr>
            </w:pPr>
          </w:p>
        </w:tc>
        <w:tc>
          <w:tcPr>
            <w:tcW w:w="245" w:type="pct"/>
            <w:vAlign w:val="center"/>
          </w:tcPr>
          <w:p w14:paraId="2A9FB612" w14:textId="77777777" w:rsidR="00D95099" w:rsidRPr="005A7BEF" w:rsidRDefault="00D95099" w:rsidP="005A7BEF">
            <w:pPr>
              <w:rPr>
                <w:rFonts w:ascii="Arial" w:hAnsi="Arial" w:cs="Arial"/>
                <w:sz w:val="16"/>
                <w:szCs w:val="16"/>
              </w:rPr>
            </w:pPr>
          </w:p>
        </w:tc>
      </w:tr>
      <w:tr w:rsidR="00E76387" w:rsidRPr="005A7BEF" w14:paraId="5D48BC2F" w14:textId="77777777" w:rsidTr="00D95099">
        <w:trPr>
          <w:trHeight w:val="260"/>
        </w:trPr>
        <w:tc>
          <w:tcPr>
            <w:tcW w:w="2466" w:type="pct"/>
          </w:tcPr>
          <w:p w14:paraId="0F8B72C0" w14:textId="30F2643C" w:rsidR="00D95099"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57c. </w:t>
            </w:r>
            <w:r w:rsidR="00672FA2" w:rsidRPr="00672FA2">
              <w:rPr>
                <w:rFonts w:ascii="Arial" w:hAnsi="Arial" w:cs="Arial"/>
                <w:b/>
                <w:sz w:val="16"/>
                <w:szCs w:val="16"/>
              </w:rPr>
              <w:t>In addition to the number of weeks, how long was the training in days?</w:t>
            </w:r>
          </w:p>
          <w:p w14:paraId="684788AD" w14:textId="6A2D5776" w:rsidR="00080CC4" w:rsidRPr="00842F8E" w:rsidRDefault="00080CC4" w:rsidP="005A7BEF">
            <w:pPr>
              <w:rPr>
                <w:rFonts w:ascii="Arial" w:hAnsi="Arial" w:cs="Arial"/>
                <w:i/>
                <w:sz w:val="16"/>
                <w:szCs w:val="16"/>
              </w:rPr>
            </w:pPr>
            <w:r w:rsidRPr="00842F8E">
              <w:rPr>
                <w:rFonts w:ascii="Arial" w:hAnsi="Arial" w:cs="Arial"/>
                <w:i/>
                <w:sz w:val="16"/>
                <w:szCs w:val="16"/>
              </w:rPr>
              <w:t>If you entered zero for the previous question, simply enter the total number of days the training lasted.</w:t>
            </w:r>
          </w:p>
        </w:tc>
        <w:tc>
          <w:tcPr>
            <w:tcW w:w="314" w:type="pct"/>
          </w:tcPr>
          <w:p w14:paraId="1B534BFC" w14:textId="77777777" w:rsidR="00D95099" w:rsidRPr="005A7BEF" w:rsidRDefault="00D95099" w:rsidP="005A7BEF">
            <w:pPr>
              <w:rPr>
                <w:rFonts w:ascii="Arial" w:hAnsi="Arial" w:cs="Arial"/>
                <w:sz w:val="16"/>
                <w:szCs w:val="16"/>
              </w:rPr>
            </w:pPr>
          </w:p>
        </w:tc>
        <w:tc>
          <w:tcPr>
            <w:tcW w:w="314" w:type="pct"/>
          </w:tcPr>
          <w:p w14:paraId="6596D50A" w14:textId="77777777" w:rsidR="00D95099" w:rsidRPr="005A7BEF" w:rsidRDefault="00D95099" w:rsidP="005A7BEF">
            <w:pPr>
              <w:rPr>
                <w:rFonts w:ascii="Arial" w:hAnsi="Arial" w:cs="Arial"/>
                <w:sz w:val="16"/>
                <w:szCs w:val="16"/>
              </w:rPr>
            </w:pPr>
          </w:p>
        </w:tc>
        <w:tc>
          <w:tcPr>
            <w:tcW w:w="258" w:type="pct"/>
          </w:tcPr>
          <w:p w14:paraId="6677E04F" w14:textId="77777777" w:rsidR="00D95099" w:rsidRPr="005A7BEF" w:rsidRDefault="00D95099" w:rsidP="005A7BEF">
            <w:pPr>
              <w:rPr>
                <w:rFonts w:ascii="Arial" w:hAnsi="Arial" w:cs="Arial"/>
                <w:sz w:val="16"/>
                <w:szCs w:val="16"/>
              </w:rPr>
            </w:pPr>
          </w:p>
        </w:tc>
        <w:tc>
          <w:tcPr>
            <w:tcW w:w="229" w:type="pct"/>
          </w:tcPr>
          <w:p w14:paraId="1FE52452" w14:textId="77777777" w:rsidR="00D95099" w:rsidRPr="005A7BEF" w:rsidRDefault="00D95099" w:rsidP="005A7BEF">
            <w:pPr>
              <w:rPr>
                <w:rFonts w:ascii="Arial" w:hAnsi="Arial" w:cs="Arial"/>
                <w:sz w:val="16"/>
                <w:szCs w:val="16"/>
              </w:rPr>
            </w:pPr>
          </w:p>
        </w:tc>
        <w:tc>
          <w:tcPr>
            <w:tcW w:w="229" w:type="pct"/>
          </w:tcPr>
          <w:p w14:paraId="34AF2DAA" w14:textId="77777777" w:rsidR="00D95099" w:rsidRPr="005A7BEF" w:rsidRDefault="00D95099" w:rsidP="005A7BEF">
            <w:pPr>
              <w:rPr>
                <w:rFonts w:ascii="Arial" w:hAnsi="Arial" w:cs="Arial"/>
                <w:sz w:val="16"/>
                <w:szCs w:val="16"/>
              </w:rPr>
            </w:pPr>
          </w:p>
        </w:tc>
        <w:tc>
          <w:tcPr>
            <w:tcW w:w="229" w:type="pct"/>
          </w:tcPr>
          <w:p w14:paraId="3F779E5C" w14:textId="77777777" w:rsidR="00D95099" w:rsidRPr="005A7BEF" w:rsidRDefault="00D95099" w:rsidP="005A7BEF">
            <w:pPr>
              <w:rPr>
                <w:rFonts w:ascii="Arial" w:hAnsi="Arial" w:cs="Arial"/>
                <w:sz w:val="16"/>
                <w:szCs w:val="16"/>
              </w:rPr>
            </w:pPr>
          </w:p>
        </w:tc>
        <w:tc>
          <w:tcPr>
            <w:tcW w:w="229" w:type="pct"/>
          </w:tcPr>
          <w:p w14:paraId="6B0313D3" w14:textId="77777777" w:rsidR="00D95099" w:rsidRPr="005A7BEF" w:rsidRDefault="00D95099" w:rsidP="005A7BEF">
            <w:pPr>
              <w:rPr>
                <w:rFonts w:ascii="Arial" w:hAnsi="Arial" w:cs="Arial"/>
                <w:sz w:val="16"/>
                <w:szCs w:val="16"/>
              </w:rPr>
            </w:pPr>
          </w:p>
        </w:tc>
        <w:tc>
          <w:tcPr>
            <w:tcW w:w="224" w:type="pct"/>
          </w:tcPr>
          <w:p w14:paraId="701C6EC6" w14:textId="77777777" w:rsidR="00D95099" w:rsidRPr="005A7BEF" w:rsidRDefault="00D95099" w:rsidP="005A7BEF">
            <w:pPr>
              <w:rPr>
                <w:rFonts w:ascii="Arial" w:hAnsi="Arial" w:cs="Arial"/>
                <w:sz w:val="16"/>
                <w:szCs w:val="16"/>
              </w:rPr>
            </w:pPr>
          </w:p>
        </w:tc>
        <w:tc>
          <w:tcPr>
            <w:tcW w:w="263" w:type="pct"/>
            <w:vAlign w:val="center"/>
          </w:tcPr>
          <w:p w14:paraId="0DD29C24" w14:textId="77777777" w:rsidR="00D95099" w:rsidRPr="005A7BEF" w:rsidRDefault="00D95099" w:rsidP="005A7BEF">
            <w:pPr>
              <w:rPr>
                <w:rFonts w:ascii="Arial" w:hAnsi="Arial" w:cs="Arial"/>
                <w:sz w:val="16"/>
                <w:szCs w:val="16"/>
              </w:rPr>
            </w:pPr>
          </w:p>
        </w:tc>
        <w:tc>
          <w:tcPr>
            <w:tcW w:w="245" w:type="pct"/>
            <w:vAlign w:val="center"/>
          </w:tcPr>
          <w:p w14:paraId="63BCCE71" w14:textId="77777777" w:rsidR="00D95099" w:rsidRPr="005A7BEF" w:rsidRDefault="00D95099" w:rsidP="005A7BEF">
            <w:pPr>
              <w:rPr>
                <w:rFonts w:ascii="Arial" w:hAnsi="Arial" w:cs="Arial"/>
                <w:sz w:val="16"/>
                <w:szCs w:val="16"/>
              </w:rPr>
            </w:pPr>
          </w:p>
        </w:tc>
      </w:tr>
      <w:tr w:rsidR="00E76387" w:rsidRPr="005A7BEF" w14:paraId="3D6EB4D1" w14:textId="77777777" w:rsidTr="00D95099">
        <w:trPr>
          <w:trHeight w:val="440"/>
        </w:trPr>
        <w:tc>
          <w:tcPr>
            <w:tcW w:w="2466" w:type="pct"/>
          </w:tcPr>
          <w:p w14:paraId="4A684FEF" w14:textId="571F5AC3" w:rsidR="00D95099" w:rsidRPr="005A7BEF"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58. </w:t>
            </w:r>
            <w:r w:rsidR="00D95099" w:rsidRPr="005A7BEF">
              <w:rPr>
                <w:rFonts w:ascii="Arial" w:hAnsi="Arial" w:cs="Arial"/>
                <w:b/>
                <w:sz w:val="16"/>
                <w:szCs w:val="16"/>
              </w:rPr>
              <w:t xml:space="preserve">What type of training did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receive</w:t>
            </w:r>
            <w:r w:rsidR="00D95099" w:rsidRPr="001403DE">
              <w:rPr>
                <w:rFonts w:ascii="Arial" w:hAnsi="Arial" w:cs="Arial"/>
                <w:sz w:val="16"/>
                <w:szCs w:val="16"/>
              </w:rPr>
              <w:t>?                    1. Clerical                    2. Prof</w:t>
            </w:r>
            <w:r>
              <w:rPr>
                <w:rFonts w:ascii="Arial" w:hAnsi="Arial" w:cs="Arial"/>
                <w:sz w:val="16"/>
                <w:szCs w:val="16"/>
              </w:rPr>
              <w:t>essional</w:t>
            </w:r>
            <w:r w:rsidR="00D95099" w:rsidRPr="001403DE">
              <w:rPr>
                <w:rFonts w:ascii="Arial" w:hAnsi="Arial" w:cs="Arial"/>
                <w:sz w:val="16"/>
                <w:szCs w:val="16"/>
              </w:rPr>
              <w:t>/</w:t>
            </w:r>
            <w:r>
              <w:rPr>
                <w:rFonts w:ascii="Arial" w:hAnsi="Arial" w:cs="Arial"/>
                <w:sz w:val="16"/>
                <w:szCs w:val="16"/>
              </w:rPr>
              <w:t>m</w:t>
            </w:r>
            <w:r w:rsidR="00D95099" w:rsidRPr="001403DE">
              <w:rPr>
                <w:rFonts w:ascii="Arial" w:hAnsi="Arial" w:cs="Arial"/>
                <w:sz w:val="16"/>
                <w:szCs w:val="16"/>
              </w:rPr>
              <w:t>anagerial                      3. Computer                4. Marketing                    5. Teaching                                                 6. Leadership            7. Medicine                          8. Accountancy                           9. Skills/</w:t>
            </w:r>
            <w:r>
              <w:rPr>
                <w:rFonts w:ascii="Arial" w:hAnsi="Arial" w:cs="Arial"/>
                <w:sz w:val="16"/>
                <w:szCs w:val="16"/>
              </w:rPr>
              <w:t>t</w:t>
            </w:r>
            <w:r w:rsidR="00D95099" w:rsidRPr="001403DE">
              <w:rPr>
                <w:rFonts w:ascii="Arial" w:hAnsi="Arial" w:cs="Arial"/>
                <w:sz w:val="16"/>
                <w:szCs w:val="16"/>
              </w:rPr>
              <w:t xml:space="preserve">rade        </w:t>
            </w:r>
            <w:r w:rsidR="00EA397F" w:rsidRPr="001403DE">
              <w:rPr>
                <w:rFonts w:ascii="Arial" w:hAnsi="Arial" w:cs="Arial"/>
                <w:sz w:val="16"/>
                <w:szCs w:val="16"/>
              </w:rPr>
              <w:t>-666</w:t>
            </w:r>
            <w:r w:rsidR="00D95099" w:rsidRPr="001403DE">
              <w:rPr>
                <w:rFonts w:ascii="Arial" w:hAnsi="Arial" w:cs="Arial"/>
                <w:sz w:val="16"/>
                <w:szCs w:val="16"/>
              </w:rPr>
              <w:t>. Other (specify)</w:t>
            </w:r>
            <w:r w:rsidR="00D95099" w:rsidRPr="005A7BEF">
              <w:rPr>
                <w:rFonts w:ascii="Arial" w:hAnsi="Arial" w:cs="Arial"/>
                <w:b/>
                <w:sz w:val="16"/>
                <w:szCs w:val="16"/>
              </w:rPr>
              <w:t xml:space="preserve"> </w:t>
            </w:r>
          </w:p>
        </w:tc>
        <w:tc>
          <w:tcPr>
            <w:tcW w:w="314" w:type="pct"/>
          </w:tcPr>
          <w:p w14:paraId="1ECF5D24" w14:textId="77777777" w:rsidR="00D95099" w:rsidRPr="005A7BEF" w:rsidRDefault="00D95099" w:rsidP="005A7BEF">
            <w:pPr>
              <w:rPr>
                <w:rFonts w:ascii="Arial" w:hAnsi="Arial" w:cs="Arial"/>
                <w:sz w:val="16"/>
                <w:szCs w:val="16"/>
              </w:rPr>
            </w:pPr>
          </w:p>
        </w:tc>
        <w:tc>
          <w:tcPr>
            <w:tcW w:w="314" w:type="pct"/>
          </w:tcPr>
          <w:p w14:paraId="1434F557" w14:textId="77777777" w:rsidR="00D95099" w:rsidRPr="005A7BEF" w:rsidRDefault="00D95099" w:rsidP="005A7BEF">
            <w:pPr>
              <w:rPr>
                <w:rFonts w:ascii="Arial" w:hAnsi="Arial" w:cs="Arial"/>
                <w:sz w:val="16"/>
                <w:szCs w:val="16"/>
              </w:rPr>
            </w:pPr>
          </w:p>
        </w:tc>
        <w:tc>
          <w:tcPr>
            <w:tcW w:w="258" w:type="pct"/>
          </w:tcPr>
          <w:p w14:paraId="4EB4B41D" w14:textId="77777777" w:rsidR="00D95099" w:rsidRPr="005A7BEF" w:rsidRDefault="00D95099" w:rsidP="005A7BEF">
            <w:pPr>
              <w:rPr>
                <w:rFonts w:ascii="Arial" w:hAnsi="Arial" w:cs="Arial"/>
                <w:sz w:val="16"/>
                <w:szCs w:val="16"/>
              </w:rPr>
            </w:pPr>
          </w:p>
        </w:tc>
        <w:tc>
          <w:tcPr>
            <w:tcW w:w="229" w:type="pct"/>
          </w:tcPr>
          <w:p w14:paraId="056EAE81" w14:textId="77777777" w:rsidR="00D95099" w:rsidRPr="005A7BEF" w:rsidRDefault="00D95099" w:rsidP="005A7BEF">
            <w:pPr>
              <w:rPr>
                <w:rFonts w:ascii="Arial" w:hAnsi="Arial" w:cs="Arial"/>
                <w:sz w:val="16"/>
                <w:szCs w:val="16"/>
              </w:rPr>
            </w:pPr>
          </w:p>
        </w:tc>
        <w:tc>
          <w:tcPr>
            <w:tcW w:w="229" w:type="pct"/>
          </w:tcPr>
          <w:p w14:paraId="022948E8" w14:textId="77777777" w:rsidR="00D95099" w:rsidRPr="005A7BEF" w:rsidRDefault="00D95099" w:rsidP="005A7BEF">
            <w:pPr>
              <w:rPr>
                <w:rFonts w:ascii="Arial" w:hAnsi="Arial" w:cs="Arial"/>
                <w:sz w:val="16"/>
                <w:szCs w:val="16"/>
              </w:rPr>
            </w:pPr>
          </w:p>
        </w:tc>
        <w:tc>
          <w:tcPr>
            <w:tcW w:w="229" w:type="pct"/>
          </w:tcPr>
          <w:p w14:paraId="04DEAF0C" w14:textId="77777777" w:rsidR="00D95099" w:rsidRPr="005A7BEF" w:rsidRDefault="00D95099" w:rsidP="005A7BEF">
            <w:pPr>
              <w:rPr>
                <w:rFonts w:ascii="Arial" w:hAnsi="Arial" w:cs="Arial"/>
                <w:sz w:val="16"/>
                <w:szCs w:val="16"/>
              </w:rPr>
            </w:pPr>
          </w:p>
        </w:tc>
        <w:tc>
          <w:tcPr>
            <w:tcW w:w="229" w:type="pct"/>
          </w:tcPr>
          <w:p w14:paraId="6DEE0CC4" w14:textId="77777777" w:rsidR="00D95099" w:rsidRPr="005A7BEF" w:rsidRDefault="00D95099" w:rsidP="005A7BEF">
            <w:pPr>
              <w:rPr>
                <w:rFonts w:ascii="Arial" w:hAnsi="Arial" w:cs="Arial"/>
                <w:sz w:val="16"/>
                <w:szCs w:val="16"/>
              </w:rPr>
            </w:pPr>
          </w:p>
        </w:tc>
        <w:tc>
          <w:tcPr>
            <w:tcW w:w="224" w:type="pct"/>
          </w:tcPr>
          <w:p w14:paraId="606CAEE2" w14:textId="77777777" w:rsidR="00D95099" w:rsidRPr="005A7BEF" w:rsidRDefault="00D95099" w:rsidP="005A7BEF">
            <w:pPr>
              <w:rPr>
                <w:rFonts w:ascii="Arial" w:hAnsi="Arial" w:cs="Arial"/>
                <w:sz w:val="16"/>
                <w:szCs w:val="16"/>
              </w:rPr>
            </w:pPr>
          </w:p>
        </w:tc>
        <w:tc>
          <w:tcPr>
            <w:tcW w:w="263" w:type="pct"/>
          </w:tcPr>
          <w:p w14:paraId="447DF030" w14:textId="77777777" w:rsidR="00D95099" w:rsidRPr="005A7BEF" w:rsidRDefault="00D95099" w:rsidP="005A7BEF">
            <w:pPr>
              <w:rPr>
                <w:rFonts w:ascii="Arial" w:hAnsi="Arial" w:cs="Arial"/>
                <w:sz w:val="16"/>
                <w:szCs w:val="16"/>
              </w:rPr>
            </w:pPr>
          </w:p>
        </w:tc>
        <w:tc>
          <w:tcPr>
            <w:tcW w:w="245" w:type="pct"/>
          </w:tcPr>
          <w:p w14:paraId="2E744458" w14:textId="77777777" w:rsidR="00D95099" w:rsidRPr="005A7BEF" w:rsidRDefault="00D95099" w:rsidP="005A7BEF">
            <w:pPr>
              <w:rPr>
                <w:rFonts w:ascii="Arial" w:hAnsi="Arial" w:cs="Arial"/>
                <w:sz w:val="16"/>
                <w:szCs w:val="16"/>
              </w:rPr>
            </w:pPr>
          </w:p>
        </w:tc>
      </w:tr>
      <w:tr w:rsidR="00E76387" w:rsidRPr="005A7BEF" w14:paraId="3E66605F" w14:textId="77777777" w:rsidTr="00D95099">
        <w:trPr>
          <w:trHeight w:val="260"/>
        </w:trPr>
        <w:tc>
          <w:tcPr>
            <w:tcW w:w="2466" w:type="pct"/>
          </w:tcPr>
          <w:p w14:paraId="5B1B8F64" w14:textId="3EAF6314" w:rsidR="00D95099" w:rsidRPr="005A7BEF"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59.</w:t>
            </w:r>
            <w:r w:rsidR="00D95099" w:rsidRPr="005A7BEF">
              <w:rPr>
                <w:rFonts w:ascii="Arial" w:hAnsi="Arial" w:cs="Arial"/>
                <w:b/>
                <w:sz w:val="16"/>
                <w:szCs w:val="16"/>
              </w:rPr>
              <w:t xml:space="preserve"> Who paid for the training</w:t>
            </w:r>
            <w:r w:rsidR="00D95099" w:rsidRPr="001403DE">
              <w:rPr>
                <w:rFonts w:ascii="Arial" w:hAnsi="Arial" w:cs="Arial"/>
                <w:sz w:val="16"/>
                <w:szCs w:val="16"/>
              </w:rPr>
              <w:t xml:space="preserve">?          1. </w:t>
            </w:r>
            <w:r w:rsidR="00947949" w:rsidRPr="001403DE">
              <w:rPr>
                <w:rFonts w:ascii="Arial" w:hAnsi="Arial" w:cs="Arial"/>
                <w:sz w:val="16"/>
                <w:szCs w:val="16"/>
              </w:rPr>
              <w:t>[</w:t>
            </w:r>
            <w:r w:rsidR="00D95099" w:rsidRPr="001403DE">
              <w:rPr>
                <w:rFonts w:ascii="Arial" w:hAnsi="Arial" w:cs="Arial"/>
                <w:sz w:val="16"/>
                <w:szCs w:val="16"/>
              </w:rPr>
              <w:t>Name</w:t>
            </w:r>
            <w:r w:rsidR="00947949" w:rsidRPr="001403DE">
              <w:rPr>
                <w:rFonts w:ascii="Arial" w:hAnsi="Arial" w:cs="Arial"/>
                <w:sz w:val="16"/>
                <w:szCs w:val="16"/>
              </w:rPr>
              <w:t>]</w:t>
            </w:r>
            <w:r w:rsidR="00D95099" w:rsidRPr="001403DE">
              <w:rPr>
                <w:rFonts w:ascii="Arial" w:hAnsi="Arial" w:cs="Arial"/>
                <w:sz w:val="16"/>
                <w:szCs w:val="16"/>
              </w:rPr>
              <w:t xml:space="preserve"> entirely          2. Employer entirely          3. Both (shared cost)       4. Free         5. International Agency     6. Other (</w:t>
            </w:r>
            <w:r>
              <w:rPr>
                <w:rFonts w:ascii="Arial" w:hAnsi="Arial" w:cs="Arial"/>
                <w:sz w:val="16"/>
                <w:szCs w:val="16"/>
              </w:rPr>
              <w:t xml:space="preserve">please </w:t>
            </w:r>
            <w:r w:rsidR="00D95099" w:rsidRPr="001403DE">
              <w:rPr>
                <w:rFonts w:ascii="Arial" w:hAnsi="Arial" w:cs="Arial"/>
                <w:sz w:val="16"/>
                <w:szCs w:val="16"/>
              </w:rPr>
              <w:t>specify)</w:t>
            </w:r>
          </w:p>
        </w:tc>
        <w:tc>
          <w:tcPr>
            <w:tcW w:w="314" w:type="pct"/>
          </w:tcPr>
          <w:p w14:paraId="4B58C485" w14:textId="77777777" w:rsidR="00D95099" w:rsidRPr="005A7BEF" w:rsidRDefault="00D95099" w:rsidP="005A7BEF">
            <w:pPr>
              <w:rPr>
                <w:rFonts w:ascii="Arial" w:hAnsi="Arial" w:cs="Arial"/>
                <w:sz w:val="16"/>
                <w:szCs w:val="16"/>
              </w:rPr>
            </w:pPr>
          </w:p>
        </w:tc>
        <w:tc>
          <w:tcPr>
            <w:tcW w:w="314" w:type="pct"/>
          </w:tcPr>
          <w:p w14:paraId="27781050" w14:textId="77777777" w:rsidR="00D95099" w:rsidRPr="005A7BEF" w:rsidRDefault="00D95099" w:rsidP="005A7BEF">
            <w:pPr>
              <w:rPr>
                <w:rFonts w:ascii="Arial" w:hAnsi="Arial" w:cs="Arial"/>
                <w:sz w:val="16"/>
                <w:szCs w:val="16"/>
              </w:rPr>
            </w:pPr>
          </w:p>
        </w:tc>
        <w:tc>
          <w:tcPr>
            <w:tcW w:w="258" w:type="pct"/>
          </w:tcPr>
          <w:p w14:paraId="4416996A" w14:textId="77777777" w:rsidR="00D95099" w:rsidRPr="005A7BEF" w:rsidRDefault="00D95099" w:rsidP="005A7BEF">
            <w:pPr>
              <w:rPr>
                <w:rFonts w:ascii="Arial" w:hAnsi="Arial" w:cs="Arial"/>
                <w:sz w:val="16"/>
                <w:szCs w:val="16"/>
              </w:rPr>
            </w:pPr>
          </w:p>
        </w:tc>
        <w:tc>
          <w:tcPr>
            <w:tcW w:w="229" w:type="pct"/>
          </w:tcPr>
          <w:p w14:paraId="320854DF" w14:textId="77777777" w:rsidR="00D95099" w:rsidRPr="005A7BEF" w:rsidRDefault="00D95099" w:rsidP="005A7BEF">
            <w:pPr>
              <w:rPr>
                <w:rFonts w:ascii="Arial" w:hAnsi="Arial" w:cs="Arial"/>
                <w:sz w:val="16"/>
                <w:szCs w:val="16"/>
              </w:rPr>
            </w:pPr>
          </w:p>
        </w:tc>
        <w:tc>
          <w:tcPr>
            <w:tcW w:w="229" w:type="pct"/>
          </w:tcPr>
          <w:p w14:paraId="04ACAEEE" w14:textId="77777777" w:rsidR="00D95099" w:rsidRPr="005A7BEF" w:rsidRDefault="00D95099" w:rsidP="005A7BEF">
            <w:pPr>
              <w:rPr>
                <w:rFonts w:ascii="Arial" w:hAnsi="Arial" w:cs="Arial"/>
                <w:sz w:val="16"/>
                <w:szCs w:val="16"/>
              </w:rPr>
            </w:pPr>
          </w:p>
        </w:tc>
        <w:tc>
          <w:tcPr>
            <w:tcW w:w="229" w:type="pct"/>
          </w:tcPr>
          <w:p w14:paraId="6FBF919C" w14:textId="77777777" w:rsidR="00D95099" w:rsidRPr="005A7BEF" w:rsidRDefault="00D95099" w:rsidP="005A7BEF">
            <w:pPr>
              <w:rPr>
                <w:rFonts w:ascii="Arial" w:hAnsi="Arial" w:cs="Arial"/>
                <w:sz w:val="16"/>
                <w:szCs w:val="16"/>
              </w:rPr>
            </w:pPr>
          </w:p>
        </w:tc>
        <w:tc>
          <w:tcPr>
            <w:tcW w:w="229" w:type="pct"/>
          </w:tcPr>
          <w:p w14:paraId="234213DF" w14:textId="77777777" w:rsidR="00D95099" w:rsidRPr="005A7BEF" w:rsidRDefault="00D95099" w:rsidP="005A7BEF">
            <w:pPr>
              <w:rPr>
                <w:rFonts w:ascii="Arial" w:hAnsi="Arial" w:cs="Arial"/>
                <w:sz w:val="16"/>
                <w:szCs w:val="16"/>
              </w:rPr>
            </w:pPr>
          </w:p>
        </w:tc>
        <w:tc>
          <w:tcPr>
            <w:tcW w:w="224" w:type="pct"/>
          </w:tcPr>
          <w:p w14:paraId="390111C7" w14:textId="77777777" w:rsidR="00D95099" w:rsidRPr="005A7BEF" w:rsidRDefault="00D95099" w:rsidP="005A7BEF">
            <w:pPr>
              <w:rPr>
                <w:rFonts w:ascii="Arial" w:hAnsi="Arial" w:cs="Arial"/>
                <w:sz w:val="16"/>
                <w:szCs w:val="16"/>
              </w:rPr>
            </w:pPr>
          </w:p>
        </w:tc>
        <w:tc>
          <w:tcPr>
            <w:tcW w:w="263" w:type="pct"/>
          </w:tcPr>
          <w:p w14:paraId="7913C8DF" w14:textId="77777777" w:rsidR="00D95099" w:rsidRPr="005A7BEF" w:rsidRDefault="00D95099" w:rsidP="005A7BEF">
            <w:pPr>
              <w:rPr>
                <w:rFonts w:ascii="Arial" w:hAnsi="Arial" w:cs="Arial"/>
                <w:sz w:val="16"/>
                <w:szCs w:val="16"/>
              </w:rPr>
            </w:pPr>
          </w:p>
        </w:tc>
        <w:tc>
          <w:tcPr>
            <w:tcW w:w="245" w:type="pct"/>
          </w:tcPr>
          <w:p w14:paraId="070DFB17" w14:textId="77777777" w:rsidR="00D95099" w:rsidRPr="005A7BEF" w:rsidRDefault="00D95099" w:rsidP="005A7BEF">
            <w:pPr>
              <w:rPr>
                <w:rFonts w:ascii="Arial" w:hAnsi="Arial" w:cs="Arial"/>
                <w:sz w:val="16"/>
                <w:szCs w:val="16"/>
              </w:rPr>
            </w:pPr>
          </w:p>
        </w:tc>
      </w:tr>
      <w:tr w:rsidR="00E76387" w:rsidRPr="005A7BEF" w14:paraId="2E75BD18" w14:textId="77777777" w:rsidTr="00D95099">
        <w:trPr>
          <w:trHeight w:val="305"/>
        </w:trPr>
        <w:tc>
          <w:tcPr>
            <w:tcW w:w="2466" w:type="pct"/>
          </w:tcPr>
          <w:p w14:paraId="788BED22" w14:textId="0442DDE1" w:rsidR="00D95099" w:rsidRPr="005A7BEF" w:rsidRDefault="00080CC4" w:rsidP="005A7BEF">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60. </w:t>
            </w:r>
            <w:r w:rsidR="00D95099" w:rsidRPr="005A7BEF">
              <w:rPr>
                <w:rFonts w:ascii="Arial" w:hAnsi="Arial" w:cs="Arial"/>
                <w:b/>
                <w:sz w:val="16"/>
                <w:szCs w:val="16"/>
              </w:rPr>
              <w:t xml:space="preserve">Did </w:t>
            </w:r>
            <w:r w:rsidR="00947949">
              <w:rPr>
                <w:rFonts w:ascii="Arial" w:hAnsi="Arial" w:cs="Arial"/>
                <w:b/>
                <w:sz w:val="16"/>
                <w:szCs w:val="16"/>
              </w:rPr>
              <w:t>[</w:t>
            </w:r>
            <w:r w:rsidR="00D95099" w:rsidRPr="005A7BEF">
              <w:rPr>
                <w:rFonts w:ascii="Arial" w:hAnsi="Arial" w:cs="Arial"/>
                <w:b/>
                <w:sz w:val="16"/>
                <w:szCs w:val="16"/>
              </w:rPr>
              <w:t>Name</w:t>
            </w:r>
            <w:r w:rsidR="00947949">
              <w:rPr>
                <w:rFonts w:ascii="Arial" w:hAnsi="Arial" w:cs="Arial"/>
                <w:b/>
                <w:sz w:val="16"/>
                <w:szCs w:val="16"/>
              </w:rPr>
              <w:t>]</w:t>
            </w:r>
            <w:r w:rsidR="00D95099" w:rsidRPr="005A7BEF">
              <w:rPr>
                <w:rFonts w:ascii="Arial" w:hAnsi="Arial" w:cs="Arial"/>
                <w:b/>
                <w:sz w:val="16"/>
                <w:szCs w:val="16"/>
              </w:rPr>
              <w:t xml:space="preserve"> lose any entitlement or benefit during the period of his/her training?                           </w:t>
            </w:r>
            <w:r w:rsidR="00D95099" w:rsidRPr="001403DE">
              <w:rPr>
                <w:rFonts w:ascii="Arial" w:hAnsi="Arial" w:cs="Arial"/>
                <w:sz w:val="16"/>
                <w:szCs w:val="16"/>
              </w:rPr>
              <w:t xml:space="preserve">1. Yes        5. No &gt;&gt; </w:t>
            </w:r>
            <w:r w:rsidR="00494FC5" w:rsidRPr="001403DE">
              <w:rPr>
                <w:rFonts w:ascii="Arial" w:hAnsi="Arial" w:cs="Arial"/>
                <w:sz w:val="16"/>
                <w:szCs w:val="16"/>
              </w:rPr>
              <w:t>Next Person</w:t>
            </w:r>
          </w:p>
        </w:tc>
        <w:tc>
          <w:tcPr>
            <w:tcW w:w="314" w:type="pct"/>
          </w:tcPr>
          <w:p w14:paraId="2B151C47" w14:textId="77777777" w:rsidR="00D95099" w:rsidRPr="005A7BEF" w:rsidRDefault="00D95099" w:rsidP="005A7BEF">
            <w:pPr>
              <w:rPr>
                <w:rFonts w:ascii="Arial" w:hAnsi="Arial" w:cs="Arial"/>
                <w:sz w:val="16"/>
                <w:szCs w:val="16"/>
              </w:rPr>
            </w:pPr>
          </w:p>
        </w:tc>
        <w:tc>
          <w:tcPr>
            <w:tcW w:w="314" w:type="pct"/>
          </w:tcPr>
          <w:p w14:paraId="63EA8B0F" w14:textId="77777777" w:rsidR="00D95099" w:rsidRPr="005A7BEF" w:rsidRDefault="00D95099" w:rsidP="005A7BEF">
            <w:pPr>
              <w:rPr>
                <w:rFonts w:ascii="Arial" w:hAnsi="Arial" w:cs="Arial"/>
                <w:sz w:val="16"/>
                <w:szCs w:val="16"/>
              </w:rPr>
            </w:pPr>
          </w:p>
        </w:tc>
        <w:tc>
          <w:tcPr>
            <w:tcW w:w="258" w:type="pct"/>
          </w:tcPr>
          <w:p w14:paraId="37E5B24A" w14:textId="77777777" w:rsidR="00D95099" w:rsidRPr="005A7BEF" w:rsidRDefault="00D95099" w:rsidP="005A7BEF">
            <w:pPr>
              <w:rPr>
                <w:rFonts w:ascii="Arial" w:hAnsi="Arial" w:cs="Arial"/>
                <w:sz w:val="16"/>
                <w:szCs w:val="16"/>
              </w:rPr>
            </w:pPr>
          </w:p>
        </w:tc>
        <w:tc>
          <w:tcPr>
            <w:tcW w:w="229" w:type="pct"/>
          </w:tcPr>
          <w:p w14:paraId="01F593AF" w14:textId="77777777" w:rsidR="00D95099" w:rsidRPr="005A7BEF" w:rsidRDefault="00D95099" w:rsidP="005A7BEF">
            <w:pPr>
              <w:rPr>
                <w:rFonts w:ascii="Arial" w:hAnsi="Arial" w:cs="Arial"/>
                <w:sz w:val="16"/>
                <w:szCs w:val="16"/>
              </w:rPr>
            </w:pPr>
          </w:p>
        </w:tc>
        <w:tc>
          <w:tcPr>
            <w:tcW w:w="229" w:type="pct"/>
          </w:tcPr>
          <w:p w14:paraId="452F4909" w14:textId="77777777" w:rsidR="00D95099" w:rsidRPr="005A7BEF" w:rsidRDefault="00D95099" w:rsidP="005A7BEF">
            <w:pPr>
              <w:rPr>
                <w:rFonts w:ascii="Arial" w:hAnsi="Arial" w:cs="Arial"/>
                <w:sz w:val="16"/>
                <w:szCs w:val="16"/>
              </w:rPr>
            </w:pPr>
          </w:p>
        </w:tc>
        <w:tc>
          <w:tcPr>
            <w:tcW w:w="229" w:type="pct"/>
          </w:tcPr>
          <w:p w14:paraId="4211BB68" w14:textId="77777777" w:rsidR="00D95099" w:rsidRPr="005A7BEF" w:rsidRDefault="00D95099" w:rsidP="005A7BEF">
            <w:pPr>
              <w:rPr>
                <w:rFonts w:ascii="Arial" w:hAnsi="Arial" w:cs="Arial"/>
                <w:sz w:val="16"/>
                <w:szCs w:val="16"/>
              </w:rPr>
            </w:pPr>
          </w:p>
        </w:tc>
        <w:tc>
          <w:tcPr>
            <w:tcW w:w="229" w:type="pct"/>
          </w:tcPr>
          <w:p w14:paraId="3D4F6D28" w14:textId="77777777" w:rsidR="00D95099" w:rsidRPr="005A7BEF" w:rsidRDefault="00D95099" w:rsidP="005A7BEF">
            <w:pPr>
              <w:rPr>
                <w:rFonts w:ascii="Arial" w:hAnsi="Arial" w:cs="Arial"/>
                <w:sz w:val="16"/>
                <w:szCs w:val="16"/>
              </w:rPr>
            </w:pPr>
          </w:p>
        </w:tc>
        <w:tc>
          <w:tcPr>
            <w:tcW w:w="224" w:type="pct"/>
          </w:tcPr>
          <w:p w14:paraId="2B1B7259" w14:textId="77777777" w:rsidR="00D95099" w:rsidRPr="005A7BEF" w:rsidRDefault="00D95099" w:rsidP="005A7BEF">
            <w:pPr>
              <w:rPr>
                <w:rFonts w:ascii="Arial" w:hAnsi="Arial" w:cs="Arial"/>
                <w:sz w:val="16"/>
                <w:szCs w:val="16"/>
              </w:rPr>
            </w:pPr>
          </w:p>
        </w:tc>
        <w:tc>
          <w:tcPr>
            <w:tcW w:w="263" w:type="pct"/>
            <w:vAlign w:val="center"/>
          </w:tcPr>
          <w:p w14:paraId="56FE7980" w14:textId="77777777" w:rsidR="00D95099" w:rsidRPr="005A7BEF" w:rsidRDefault="00D95099" w:rsidP="005A7BEF">
            <w:pPr>
              <w:rPr>
                <w:rFonts w:ascii="Arial" w:hAnsi="Arial" w:cs="Arial"/>
                <w:sz w:val="16"/>
                <w:szCs w:val="16"/>
              </w:rPr>
            </w:pPr>
          </w:p>
        </w:tc>
        <w:tc>
          <w:tcPr>
            <w:tcW w:w="245" w:type="pct"/>
            <w:vAlign w:val="center"/>
          </w:tcPr>
          <w:p w14:paraId="7B88140A" w14:textId="77777777" w:rsidR="00D95099" w:rsidRPr="005A7BEF" w:rsidRDefault="00D95099" w:rsidP="005A7BEF">
            <w:pPr>
              <w:rPr>
                <w:rFonts w:ascii="Arial" w:hAnsi="Arial" w:cs="Arial"/>
                <w:sz w:val="16"/>
                <w:szCs w:val="16"/>
              </w:rPr>
            </w:pPr>
          </w:p>
        </w:tc>
      </w:tr>
      <w:tr w:rsidR="00E76387" w:rsidRPr="005A7BEF" w14:paraId="2FCA7D21" w14:textId="77777777" w:rsidTr="00D95099">
        <w:trPr>
          <w:trHeight w:val="386"/>
        </w:trPr>
        <w:tc>
          <w:tcPr>
            <w:tcW w:w="2466" w:type="pct"/>
          </w:tcPr>
          <w:p w14:paraId="34DEC450" w14:textId="77777777" w:rsidR="00080CC4" w:rsidRDefault="00080CC4">
            <w:pPr>
              <w:rPr>
                <w:rFonts w:ascii="Arial" w:hAnsi="Arial" w:cs="Arial"/>
                <w:b/>
                <w:sz w:val="16"/>
                <w:szCs w:val="16"/>
              </w:rPr>
            </w:pPr>
            <w:r>
              <w:rPr>
                <w:rFonts w:ascii="Arial" w:hAnsi="Arial" w:cs="Arial"/>
                <w:b/>
                <w:bCs/>
                <w:sz w:val="16"/>
                <w:szCs w:val="16"/>
              </w:rPr>
              <w:t>Q</w:t>
            </w:r>
            <w:r w:rsidR="00D95099" w:rsidRPr="005A7BEF">
              <w:rPr>
                <w:rFonts w:ascii="Arial" w:hAnsi="Arial" w:cs="Arial"/>
                <w:b/>
                <w:bCs/>
                <w:sz w:val="16"/>
                <w:szCs w:val="16"/>
              </w:rPr>
              <w:t xml:space="preserve">61. </w:t>
            </w:r>
            <w:r w:rsidR="00672FA2">
              <w:rPr>
                <w:rFonts w:ascii="Arial" w:hAnsi="Arial" w:cs="Arial"/>
                <w:b/>
                <w:sz w:val="16"/>
                <w:szCs w:val="16"/>
              </w:rPr>
              <w:t>How much did [Name] lose</w:t>
            </w:r>
            <w:r w:rsidR="00D95099" w:rsidRPr="005A7BEF">
              <w:rPr>
                <w:rFonts w:ascii="Arial" w:hAnsi="Arial" w:cs="Arial"/>
                <w:b/>
                <w:sz w:val="16"/>
                <w:szCs w:val="16"/>
              </w:rPr>
              <w:t xml:space="preserve">? </w:t>
            </w:r>
          </w:p>
          <w:p w14:paraId="75E40620" w14:textId="21A89A3C" w:rsidR="00D95099" w:rsidRPr="005A7BEF" w:rsidRDefault="00080CC4">
            <w:pPr>
              <w:rPr>
                <w:rFonts w:ascii="Arial" w:hAnsi="Arial" w:cs="Arial"/>
                <w:b/>
                <w:sz w:val="16"/>
                <w:szCs w:val="16"/>
              </w:rPr>
            </w:pPr>
            <w:r w:rsidRPr="00842F8E">
              <w:rPr>
                <w:rFonts w:ascii="Arial" w:hAnsi="Arial" w:cs="Arial"/>
                <w:i/>
                <w:sz w:val="16"/>
                <w:szCs w:val="16"/>
              </w:rPr>
              <w:t>Enter your answer as the difference between the normal entitlement/benefit amount while training and before training. Indicate amount as a decimal value (in Ghana cedis and pesewas). For example, enter 2.50 for 2 Ghana cedis and 50 pesewas</w:t>
            </w:r>
            <w:r w:rsidRPr="00080CC4">
              <w:rPr>
                <w:rFonts w:ascii="Arial" w:hAnsi="Arial" w:cs="Arial"/>
                <w:b/>
                <w:sz w:val="16"/>
                <w:szCs w:val="16"/>
              </w:rPr>
              <w:t xml:space="preserve">. </w:t>
            </w:r>
          </w:p>
        </w:tc>
        <w:tc>
          <w:tcPr>
            <w:tcW w:w="314" w:type="pct"/>
          </w:tcPr>
          <w:p w14:paraId="47CBF39C" w14:textId="77777777" w:rsidR="00D95099" w:rsidRPr="005A7BEF" w:rsidRDefault="00D95099" w:rsidP="005A7BEF">
            <w:pPr>
              <w:rPr>
                <w:rFonts w:ascii="Arial" w:hAnsi="Arial" w:cs="Arial"/>
                <w:sz w:val="16"/>
                <w:szCs w:val="16"/>
              </w:rPr>
            </w:pPr>
          </w:p>
        </w:tc>
        <w:tc>
          <w:tcPr>
            <w:tcW w:w="314" w:type="pct"/>
          </w:tcPr>
          <w:p w14:paraId="764D766B" w14:textId="77777777" w:rsidR="00D95099" w:rsidRPr="005A7BEF" w:rsidRDefault="00D95099" w:rsidP="005A7BEF">
            <w:pPr>
              <w:rPr>
                <w:rFonts w:ascii="Arial" w:hAnsi="Arial" w:cs="Arial"/>
                <w:sz w:val="16"/>
                <w:szCs w:val="16"/>
              </w:rPr>
            </w:pPr>
          </w:p>
        </w:tc>
        <w:tc>
          <w:tcPr>
            <w:tcW w:w="258" w:type="pct"/>
          </w:tcPr>
          <w:p w14:paraId="14C4E368" w14:textId="77777777" w:rsidR="00D95099" w:rsidRPr="005A7BEF" w:rsidRDefault="00D95099" w:rsidP="005A7BEF">
            <w:pPr>
              <w:rPr>
                <w:rFonts w:ascii="Arial" w:hAnsi="Arial" w:cs="Arial"/>
                <w:sz w:val="16"/>
                <w:szCs w:val="16"/>
              </w:rPr>
            </w:pPr>
          </w:p>
        </w:tc>
        <w:tc>
          <w:tcPr>
            <w:tcW w:w="229" w:type="pct"/>
          </w:tcPr>
          <w:p w14:paraId="6054BC0F" w14:textId="77777777" w:rsidR="00D95099" w:rsidRPr="005A7BEF" w:rsidRDefault="00D95099" w:rsidP="005A7BEF">
            <w:pPr>
              <w:rPr>
                <w:rFonts w:ascii="Arial" w:hAnsi="Arial" w:cs="Arial"/>
                <w:sz w:val="16"/>
                <w:szCs w:val="16"/>
              </w:rPr>
            </w:pPr>
          </w:p>
        </w:tc>
        <w:tc>
          <w:tcPr>
            <w:tcW w:w="229" w:type="pct"/>
          </w:tcPr>
          <w:p w14:paraId="2DBF7CE4" w14:textId="77777777" w:rsidR="00D95099" w:rsidRPr="005A7BEF" w:rsidRDefault="00D95099" w:rsidP="005A7BEF">
            <w:pPr>
              <w:rPr>
                <w:rFonts w:ascii="Arial" w:hAnsi="Arial" w:cs="Arial"/>
                <w:sz w:val="16"/>
                <w:szCs w:val="16"/>
              </w:rPr>
            </w:pPr>
          </w:p>
        </w:tc>
        <w:tc>
          <w:tcPr>
            <w:tcW w:w="229" w:type="pct"/>
          </w:tcPr>
          <w:p w14:paraId="262710D2" w14:textId="77777777" w:rsidR="00D95099" w:rsidRPr="005A7BEF" w:rsidRDefault="00D95099" w:rsidP="005A7BEF">
            <w:pPr>
              <w:rPr>
                <w:rFonts w:ascii="Arial" w:hAnsi="Arial" w:cs="Arial"/>
                <w:sz w:val="16"/>
                <w:szCs w:val="16"/>
              </w:rPr>
            </w:pPr>
          </w:p>
        </w:tc>
        <w:tc>
          <w:tcPr>
            <w:tcW w:w="229" w:type="pct"/>
          </w:tcPr>
          <w:p w14:paraId="43BD0189" w14:textId="77777777" w:rsidR="00D95099" w:rsidRPr="005A7BEF" w:rsidRDefault="00D95099" w:rsidP="005A7BEF">
            <w:pPr>
              <w:rPr>
                <w:rFonts w:ascii="Arial" w:hAnsi="Arial" w:cs="Arial"/>
                <w:sz w:val="16"/>
                <w:szCs w:val="16"/>
              </w:rPr>
            </w:pPr>
          </w:p>
        </w:tc>
        <w:tc>
          <w:tcPr>
            <w:tcW w:w="224" w:type="pct"/>
          </w:tcPr>
          <w:p w14:paraId="44F0B5EB" w14:textId="77777777" w:rsidR="00D95099" w:rsidRPr="005A7BEF" w:rsidRDefault="00D95099" w:rsidP="005A7BEF">
            <w:pPr>
              <w:rPr>
                <w:rFonts w:ascii="Arial" w:hAnsi="Arial" w:cs="Arial"/>
                <w:sz w:val="16"/>
                <w:szCs w:val="16"/>
              </w:rPr>
            </w:pPr>
          </w:p>
        </w:tc>
        <w:tc>
          <w:tcPr>
            <w:tcW w:w="263" w:type="pct"/>
            <w:vAlign w:val="center"/>
          </w:tcPr>
          <w:p w14:paraId="617FC758" w14:textId="77777777" w:rsidR="00D95099" w:rsidRPr="005A7BEF" w:rsidRDefault="00D95099" w:rsidP="005A7BEF">
            <w:pPr>
              <w:rPr>
                <w:rFonts w:ascii="Arial" w:hAnsi="Arial" w:cs="Arial"/>
                <w:sz w:val="16"/>
                <w:szCs w:val="16"/>
              </w:rPr>
            </w:pPr>
          </w:p>
        </w:tc>
        <w:tc>
          <w:tcPr>
            <w:tcW w:w="245" w:type="pct"/>
            <w:vAlign w:val="center"/>
          </w:tcPr>
          <w:p w14:paraId="7E0F660A" w14:textId="77777777" w:rsidR="00D95099" w:rsidRPr="005A7BEF" w:rsidRDefault="00D95099" w:rsidP="005A7BEF">
            <w:pPr>
              <w:jc w:val="right"/>
              <w:rPr>
                <w:rFonts w:ascii="Arial" w:hAnsi="Arial" w:cs="Arial"/>
                <w:sz w:val="16"/>
                <w:szCs w:val="16"/>
              </w:rPr>
            </w:pPr>
          </w:p>
        </w:tc>
      </w:tr>
    </w:tbl>
    <w:p w14:paraId="7645056E" w14:textId="77777777" w:rsidR="00DF493F" w:rsidRPr="005A7BEF" w:rsidRDefault="00DF493F" w:rsidP="005A7BEF">
      <w:pPr>
        <w:rPr>
          <w:rFonts w:ascii="Arial" w:hAnsi="Arial" w:cs="Arial"/>
        </w:rPr>
      </w:pPr>
    </w:p>
    <w:p w14:paraId="22E3C5EF" w14:textId="77777777" w:rsidR="00912C93" w:rsidRPr="005A7BEF" w:rsidRDefault="00912C93" w:rsidP="005A7BEF">
      <w:pPr>
        <w:rPr>
          <w:rFonts w:ascii="Arial" w:hAnsi="Arial" w:cs="Arial"/>
        </w:rPr>
      </w:pPr>
    </w:p>
    <w:p w14:paraId="357D15DC" w14:textId="25CA9ACF" w:rsidR="00912C93" w:rsidRPr="005A7BEF" w:rsidRDefault="00912C93" w:rsidP="005A7BEF">
      <w:pPr>
        <w:rPr>
          <w:rFonts w:ascii="Arial" w:hAnsi="Arial" w:cs="Arial"/>
        </w:rPr>
        <w:sectPr w:rsidR="00912C93" w:rsidRPr="005A7BEF" w:rsidSect="003960D3">
          <w:pgSz w:w="16834" w:h="11909" w:orient="landscape" w:code="9"/>
          <w:pgMar w:top="1152" w:right="1152" w:bottom="1152" w:left="1152" w:header="720" w:footer="720" w:gutter="0"/>
          <w:cols w:space="720"/>
          <w:docGrid w:linePitch="360"/>
        </w:sectPr>
      </w:pPr>
      <w:r w:rsidRPr="005A7BEF">
        <w:rPr>
          <w:rFonts w:ascii="Arial" w:hAnsi="Arial" w:cs="Arial"/>
        </w:rPr>
        <w:t>&gt;&gt; Next Person</w:t>
      </w:r>
    </w:p>
    <w:p w14:paraId="086A23FD" w14:textId="1024CA8D" w:rsidR="00CA6E2A" w:rsidRPr="005A7BEF" w:rsidRDefault="00DF493F" w:rsidP="005A7BEF">
      <w:pPr>
        <w:pStyle w:val="Heading3"/>
        <w:rPr>
          <w:rFonts w:ascii="Arial" w:hAnsi="Arial" w:cs="Arial"/>
          <w:color w:val="auto"/>
        </w:rPr>
      </w:pPr>
      <w:bookmarkStart w:id="85" w:name="_Ref512425439"/>
      <w:bookmarkStart w:id="86" w:name="_Toc516617797"/>
      <w:r w:rsidRPr="005A7BEF">
        <w:rPr>
          <w:rFonts w:ascii="Arial" w:hAnsi="Arial" w:cs="Arial"/>
          <w:color w:val="auto"/>
          <w:sz w:val="20"/>
          <w:szCs w:val="20"/>
        </w:rPr>
        <w:lastRenderedPageBreak/>
        <w:t>III</w:t>
      </w:r>
      <w:r w:rsidR="00CA6E2A" w:rsidRPr="005A7BEF">
        <w:rPr>
          <w:rFonts w:ascii="Arial" w:hAnsi="Arial" w:cs="Arial"/>
          <w:color w:val="auto"/>
          <w:sz w:val="20"/>
          <w:szCs w:val="20"/>
        </w:rPr>
        <w:t>. NON-EMPLOYEES DURING THE LAST 7 DAYS.</w:t>
      </w:r>
      <w:bookmarkEnd w:id="85"/>
      <w:bookmarkEnd w:id="86"/>
      <w:r w:rsidR="00CA6E2A" w:rsidRPr="005A7BEF">
        <w:rPr>
          <w:rFonts w:ascii="Arial" w:hAnsi="Arial" w:cs="Arial"/>
          <w:color w:val="auto"/>
        </w:rPr>
        <w:t xml:space="preserve"> </w:t>
      </w:r>
    </w:p>
    <w:p w14:paraId="15AB381D" w14:textId="412FF767" w:rsidR="00CA6E2A" w:rsidRPr="005A7BEF" w:rsidRDefault="00CA6E2A" w:rsidP="005A7BEF">
      <w:pPr>
        <w:rPr>
          <w:rFonts w:ascii="Arial" w:hAnsi="Arial" w:cs="Arial"/>
          <w:i/>
          <w:sz w:val="20"/>
          <w:szCs w:val="20"/>
        </w:rPr>
      </w:pPr>
      <w:r w:rsidRPr="005A7BEF">
        <w:rPr>
          <w:rFonts w:ascii="Arial" w:hAnsi="Arial" w:cs="Arial"/>
          <w:i/>
          <w:sz w:val="20"/>
          <w:szCs w:val="20"/>
        </w:rPr>
        <w:t xml:space="preserve">ANSWER FOR ALL HOUSEHOLD MEMBERS 7 YEARS AND OLDER, AND WHO ARE CURRENTLY </w:t>
      </w:r>
      <w:r w:rsidRPr="005A7BEF">
        <w:rPr>
          <w:rFonts w:ascii="Arial" w:hAnsi="Arial" w:cs="Arial"/>
          <w:i/>
          <w:sz w:val="20"/>
          <w:szCs w:val="20"/>
          <w:u w:val="single"/>
        </w:rPr>
        <w:t>NOT PAID EMPLOYEES</w:t>
      </w:r>
      <w:r w:rsidRPr="005A7BEF">
        <w:rPr>
          <w:rFonts w:ascii="Arial" w:hAnsi="Arial" w:cs="Arial"/>
          <w:i/>
          <w:sz w:val="20"/>
          <w:szCs w:val="20"/>
        </w:rPr>
        <w:t xml:space="preserve"> OUTSIDE THE HOUSEHOLD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36"/>
        <w:gridCol w:w="705"/>
        <w:gridCol w:w="705"/>
        <w:gridCol w:w="706"/>
        <w:gridCol w:w="706"/>
        <w:gridCol w:w="706"/>
        <w:gridCol w:w="709"/>
        <w:gridCol w:w="709"/>
        <w:gridCol w:w="709"/>
        <w:gridCol w:w="709"/>
        <w:gridCol w:w="720"/>
      </w:tblGrid>
      <w:tr w:rsidR="00367BF7" w:rsidRPr="005A7BEF" w14:paraId="24ED06FC" w14:textId="77777777" w:rsidTr="00367BF7">
        <w:trPr>
          <w:trHeight w:val="337"/>
          <w:tblHeader/>
        </w:trPr>
        <w:tc>
          <w:tcPr>
            <w:tcW w:w="2561"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64945B2B"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Member ID</w:t>
            </w:r>
          </w:p>
        </w:tc>
        <w:tc>
          <w:tcPr>
            <w:tcW w:w="243"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A7A6806"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1</w:t>
            </w:r>
          </w:p>
          <w:p w14:paraId="34F57B22"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8818FBB"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2</w:t>
            </w:r>
          </w:p>
        </w:tc>
        <w:tc>
          <w:tcPr>
            <w:tcW w:w="243"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D73E49B"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3</w:t>
            </w:r>
          </w:p>
        </w:tc>
        <w:tc>
          <w:tcPr>
            <w:tcW w:w="243"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15E8D2"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4</w:t>
            </w:r>
          </w:p>
        </w:tc>
        <w:tc>
          <w:tcPr>
            <w:tcW w:w="243"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D91AA50"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5</w:t>
            </w:r>
          </w:p>
        </w:tc>
        <w:tc>
          <w:tcPr>
            <w:tcW w:w="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83F99BA"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6</w:t>
            </w:r>
          </w:p>
        </w:tc>
        <w:tc>
          <w:tcPr>
            <w:tcW w:w="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AF9462B"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7</w:t>
            </w:r>
          </w:p>
        </w:tc>
        <w:tc>
          <w:tcPr>
            <w:tcW w:w="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805B20B"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8</w:t>
            </w:r>
          </w:p>
        </w:tc>
        <w:tc>
          <w:tcPr>
            <w:tcW w:w="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6D8C2257"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9</w:t>
            </w:r>
          </w:p>
        </w:tc>
        <w:tc>
          <w:tcPr>
            <w:tcW w:w="248"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40E5559" w14:textId="77777777" w:rsidR="00367BF7" w:rsidRPr="005A7BEF" w:rsidRDefault="00367BF7" w:rsidP="005A7BEF">
            <w:pPr>
              <w:jc w:val="center"/>
              <w:rPr>
                <w:rFonts w:ascii="Arial" w:hAnsi="Arial" w:cs="Arial"/>
                <w:b/>
                <w:sz w:val="16"/>
                <w:szCs w:val="16"/>
              </w:rPr>
            </w:pPr>
            <w:r w:rsidRPr="005A7BEF">
              <w:rPr>
                <w:rFonts w:ascii="Arial" w:hAnsi="Arial" w:cs="Arial"/>
                <w:b/>
                <w:sz w:val="16"/>
                <w:szCs w:val="16"/>
              </w:rPr>
              <w:t>10</w:t>
            </w:r>
          </w:p>
        </w:tc>
      </w:tr>
      <w:tr w:rsidR="00367BF7" w:rsidRPr="005A7BEF" w14:paraId="5E6556E8" w14:textId="77777777" w:rsidTr="00367BF7">
        <w:trPr>
          <w:trHeight w:val="377"/>
        </w:trPr>
        <w:tc>
          <w:tcPr>
            <w:tcW w:w="2561" w:type="pct"/>
            <w:tcBorders>
              <w:top w:val="single" w:sz="4" w:space="0" w:color="auto"/>
              <w:left w:val="single" w:sz="4" w:space="0" w:color="auto"/>
              <w:bottom w:val="single" w:sz="4" w:space="0" w:color="auto"/>
              <w:right w:val="single" w:sz="4" w:space="0" w:color="auto"/>
            </w:tcBorders>
          </w:tcPr>
          <w:p w14:paraId="3431A83F" w14:textId="7E10A6B3" w:rsidR="00367BF7" w:rsidRPr="005A7BEF" w:rsidRDefault="002563F3" w:rsidP="005A7BEF">
            <w:pPr>
              <w:rPr>
                <w:rFonts w:ascii="Arial" w:hAnsi="Arial" w:cs="Arial"/>
                <w:b/>
                <w:sz w:val="16"/>
                <w:szCs w:val="16"/>
              </w:rPr>
            </w:pPr>
            <w:r>
              <w:rPr>
                <w:rFonts w:ascii="Arial" w:hAnsi="Arial" w:cs="Arial"/>
                <w:b/>
                <w:bCs/>
                <w:sz w:val="16"/>
                <w:szCs w:val="16"/>
              </w:rPr>
              <w:t>Q</w:t>
            </w:r>
            <w:r w:rsidR="00367BF7" w:rsidRPr="005A7BEF">
              <w:rPr>
                <w:rFonts w:ascii="Arial" w:hAnsi="Arial" w:cs="Arial"/>
                <w:b/>
                <w:bCs/>
                <w:sz w:val="16"/>
                <w:szCs w:val="16"/>
              </w:rPr>
              <w:t>63.</w:t>
            </w:r>
            <w:r w:rsidR="00367BF7" w:rsidRPr="005A7BEF">
              <w:rPr>
                <w:rFonts w:ascii="Arial" w:hAnsi="Arial" w:cs="Arial"/>
                <w:b/>
                <w:sz w:val="16"/>
                <w:szCs w:val="16"/>
              </w:rPr>
              <w:t xml:space="preserve">Was (Name) available for work (paid employment) during the last 7 days?                                  </w:t>
            </w:r>
            <w:r w:rsidR="00367BF7" w:rsidRPr="001403DE">
              <w:rPr>
                <w:rFonts w:ascii="Arial" w:hAnsi="Arial" w:cs="Arial"/>
                <w:sz w:val="16"/>
                <w:szCs w:val="16"/>
              </w:rPr>
              <w:t xml:space="preserve">1. Yes    5.  No &gt;&gt; </w:t>
            </w:r>
            <w:r w:rsidRPr="001403DE">
              <w:rPr>
                <w:rFonts w:ascii="Arial" w:hAnsi="Arial" w:cs="Arial"/>
                <w:sz w:val="16"/>
                <w:szCs w:val="16"/>
              </w:rPr>
              <w:t>Q</w:t>
            </w:r>
            <w:r w:rsidR="00367BF7" w:rsidRPr="001403DE">
              <w:rPr>
                <w:rFonts w:ascii="Arial" w:hAnsi="Arial" w:cs="Arial"/>
                <w:sz w:val="16"/>
                <w:szCs w:val="16"/>
              </w:rPr>
              <w:t>65</w:t>
            </w:r>
          </w:p>
        </w:tc>
        <w:tc>
          <w:tcPr>
            <w:tcW w:w="243" w:type="pct"/>
            <w:tcBorders>
              <w:top w:val="single" w:sz="4" w:space="0" w:color="auto"/>
              <w:left w:val="single" w:sz="4" w:space="0" w:color="auto"/>
              <w:bottom w:val="single" w:sz="4" w:space="0" w:color="auto"/>
              <w:right w:val="single" w:sz="4" w:space="0" w:color="auto"/>
            </w:tcBorders>
          </w:tcPr>
          <w:p w14:paraId="7010434A"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3AF255E2"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7DD59D6F"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07059F78"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7DC360AF"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4B610C37"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651E7085"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5BCF96A6"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45D35391" w14:textId="77777777" w:rsidR="00367BF7" w:rsidRPr="005A7BEF" w:rsidRDefault="00367BF7" w:rsidP="005A7BEF">
            <w:pPr>
              <w:jc w:val="center"/>
              <w:rPr>
                <w:rFonts w:ascii="Arial" w:hAnsi="Arial" w:cs="Arial"/>
                <w:b/>
                <w:sz w:val="16"/>
                <w:szCs w:val="16"/>
              </w:rPr>
            </w:pPr>
          </w:p>
        </w:tc>
        <w:tc>
          <w:tcPr>
            <w:tcW w:w="248" w:type="pct"/>
            <w:tcBorders>
              <w:top w:val="single" w:sz="4" w:space="0" w:color="auto"/>
              <w:left w:val="single" w:sz="4" w:space="0" w:color="auto"/>
              <w:bottom w:val="single" w:sz="4" w:space="0" w:color="auto"/>
              <w:right w:val="single" w:sz="4" w:space="0" w:color="auto"/>
            </w:tcBorders>
          </w:tcPr>
          <w:p w14:paraId="5739C5C7" w14:textId="77777777" w:rsidR="00367BF7" w:rsidRPr="005A7BEF" w:rsidRDefault="00367BF7" w:rsidP="005A7BEF">
            <w:pPr>
              <w:jc w:val="center"/>
              <w:rPr>
                <w:rFonts w:ascii="Arial" w:hAnsi="Arial" w:cs="Arial"/>
                <w:b/>
                <w:sz w:val="16"/>
                <w:szCs w:val="16"/>
              </w:rPr>
            </w:pPr>
          </w:p>
        </w:tc>
      </w:tr>
      <w:tr w:rsidR="00367BF7" w:rsidRPr="005A7BEF" w14:paraId="05366BDE" w14:textId="77777777" w:rsidTr="00367BF7">
        <w:trPr>
          <w:trHeight w:val="337"/>
        </w:trPr>
        <w:tc>
          <w:tcPr>
            <w:tcW w:w="2561" w:type="pct"/>
            <w:tcBorders>
              <w:top w:val="single" w:sz="4" w:space="0" w:color="auto"/>
              <w:left w:val="single" w:sz="4" w:space="0" w:color="auto"/>
              <w:bottom w:val="single" w:sz="4" w:space="0" w:color="auto"/>
              <w:right w:val="single" w:sz="4" w:space="0" w:color="auto"/>
            </w:tcBorders>
          </w:tcPr>
          <w:p w14:paraId="37A33BE1" w14:textId="77777777" w:rsidR="00F1256D" w:rsidRDefault="002563F3" w:rsidP="005A7BEF">
            <w:pPr>
              <w:rPr>
                <w:rFonts w:ascii="Arial" w:hAnsi="Arial" w:cs="Arial"/>
                <w:sz w:val="16"/>
                <w:szCs w:val="16"/>
              </w:rPr>
            </w:pPr>
            <w:r>
              <w:rPr>
                <w:rFonts w:ascii="Arial" w:hAnsi="Arial" w:cs="Arial"/>
                <w:b/>
                <w:bCs/>
                <w:sz w:val="16"/>
                <w:szCs w:val="16"/>
              </w:rPr>
              <w:t>Q</w:t>
            </w:r>
            <w:r w:rsidR="00367BF7" w:rsidRPr="005A7BEF">
              <w:rPr>
                <w:rFonts w:ascii="Arial" w:hAnsi="Arial" w:cs="Arial"/>
                <w:b/>
                <w:bCs/>
                <w:sz w:val="16"/>
                <w:szCs w:val="16"/>
              </w:rPr>
              <w:t xml:space="preserve">64. </w:t>
            </w:r>
            <w:r w:rsidR="00367BF7" w:rsidRPr="005A7BEF">
              <w:rPr>
                <w:rFonts w:ascii="Arial" w:hAnsi="Arial" w:cs="Arial"/>
                <w:b/>
                <w:sz w:val="16"/>
                <w:szCs w:val="16"/>
              </w:rPr>
              <w:t xml:space="preserve">Has </w:t>
            </w:r>
            <w:r w:rsidR="00672FA2">
              <w:rPr>
                <w:rFonts w:ascii="Arial" w:hAnsi="Arial" w:cs="Arial"/>
                <w:b/>
                <w:sz w:val="16"/>
                <w:szCs w:val="16"/>
              </w:rPr>
              <w:t>[</w:t>
            </w:r>
            <w:r w:rsidR="00367BF7" w:rsidRPr="005A7BEF">
              <w:rPr>
                <w:rFonts w:ascii="Arial" w:hAnsi="Arial" w:cs="Arial"/>
                <w:b/>
                <w:sz w:val="16"/>
                <w:szCs w:val="16"/>
              </w:rPr>
              <w:t>Name</w:t>
            </w:r>
            <w:r w:rsidR="00672FA2">
              <w:rPr>
                <w:rFonts w:ascii="Arial" w:hAnsi="Arial" w:cs="Arial"/>
                <w:b/>
                <w:sz w:val="16"/>
                <w:szCs w:val="16"/>
              </w:rPr>
              <w:t>]</w:t>
            </w:r>
            <w:r w:rsidR="00367BF7" w:rsidRPr="005A7BEF">
              <w:rPr>
                <w:rFonts w:ascii="Arial" w:hAnsi="Arial" w:cs="Arial"/>
                <w:b/>
                <w:sz w:val="16"/>
                <w:szCs w:val="16"/>
              </w:rPr>
              <w:t xml:space="preserve"> made any effort during the last 7 days to find work</w:t>
            </w:r>
            <w:r w:rsidR="00367BF7" w:rsidRPr="001403DE">
              <w:rPr>
                <w:rFonts w:ascii="Arial" w:hAnsi="Arial" w:cs="Arial"/>
                <w:sz w:val="16"/>
                <w:szCs w:val="16"/>
              </w:rPr>
              <w:t xml:space="preserve">?                      </w:t>
            </w:r>
          </w:p>
          <w:p w14:paraId="70C3E688" w14:textId="5C31BCBF" w:rsidR="00367BF7" w:rsidRPr="005A7BEF" w:rsidRDefault="00367BF7" w:rsidP="005A7BEF">
            <w:pPr>
              <w:rPr>
                <w:rFonts w:ascii="Arial" w:hAnsi="Arial" w:cs="Arial"/>
                <w:b/>
                <w:sz w:val="16"/>
                <w:szCs w:val="16"/>
              </w:rPr>
            </w:pPr>
            <w:r w:rsidRPr="001403DE">
              <w:rPr>
                <w:rFonts w:ascii="Arial" w:hAnsi="Arial" w:cs="Arial"/>
                <w:sz w:val="16"/>
                <w:szCs w:val="16"/>
              </w:rPr>
              <w:t xml:space="preserve">1. Yes  </w:t>
            </w:r>
            <w:r w:rsidR="002439D7">
              <w:rPr>
                <w:rFonts w:ascii="Arial" w:hAnsi="Arial" w:cs="Arial"/>
                <w:sz w:val="16"/>
                <w:szCs w:val="16"/>
              </w:rPr>
              <w:t>&gt;&gt; Q66</w:t>
            </w:r>
            <w:r w:rsidRPr="001403DE">
              <w:rPr>
                <w:rFonts w:ascii="Arial" w:hAnsi="Arial" w:cs="Arial"/>
                <w:sz w:val="16"/>
                <w:szCs w:val="16"/>
              </w:rPr>
              <w:t xml:space="preserve">              5.  No</w:t>
            </w:r>
          </w:p>
        </w:tc>
        <w:tc>
          <w:tcPr>
            <w:tcW w:w="243" w:type="pct"/>
            <w:tcBorders>
              <w:top w:val="single" w:sz="4" w:space="0" w:color="auto"/>
              <w:left w:val="single" w:sz="4" w:space="0" w:color="auto"/>
              <w:bottom w:val="single" w:sz="4" w:space="0" w:color="auto"/>
              <w:right w:val="single" w:sz="4" w:space="0" w:color="auto"/>
            </w:tcBorders>
          </w:tcPr>
          <w:p w14:paraId="266FF0F6"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2F7BC318"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39F82C43"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00C6D731"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673A25E6"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3CCCE41D"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1B57FFA2"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19F6AE30"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27853417" w14:textId="77777777" w:rsidR="00367BF7" w:rsidRPr="005A7BEF" w:rsidRDefault="00367BF7" w:rsidP="005A7BEF">
            <w:pPr>
              <w:jc w:val="center"/>
              <w:rPr>
                <w:rFonts w:ascii="Arial" w:hAnsi="Arial" w:cs="Arial"/>
                <w:b/>
                <w:sz w:val="16"/>
                <w:szCs w:val="16"/>
              </w:rPr>
            </w:pPr>
          </w:p>
        </w:tc>
        <w:tc>
          <w:tcPr>
            <w:tcW w:w="248" w:type="pct"/>
            <w:tcBorders>
              <w:top w:val="single" w:sz="4" w:space="0" w:color="auto"/>
              <w:left w:val="single" w:sz="4" w:space="0" w:color="auto"/>
              <w:bottom w:val="single" w:sz="4" w:space="0" w:color="auto"/>
              <w:right w:val="single" w:sz="4" w:space="0" w:color="auto"/>
            </w:tcBorders>
          </w:tcPr>
          <w:p w14:paraId="3C2C293A" w14:textId="77777777" w:rsidR="00367BF7" w:rsidRPr="005A7BEF" w:rsidRDefault="00367BF7" w:rsidP="005A7BEF">
            <w:pPr>
              <w:jc w:val="center"/>
              <w:rPr>
                <w:rFonts w:ascii="Arial" w:hAnsi="Arial" w:cs="Arial"/>
                <w:b/>
                <w:sz w:val="16"/>
                <w:szCs w:val="16"/>
              </w:rPr>
            </w:pPr>
          </w:p>
        </w:tc>
      </w:tr>
      <w:tr w:rsidR="00367BF7" w:rsidRPr="005A7BEF" w14:paraId="684B24FE" w14:textId="77777777" w:rsidTr="00367BF7">
        <w:trPr>
          <w:trHeight w:val="337"/>
        </w:trPr>
        <w:tc>
          <w:tcPr>
            <w:tcW w:w="2561" w:type="pct"/>
            <w:tcBorders>
              <w:top w:val="single" w:sz="4" w:space="0" w:color="auto"/>
              <w:left w:val="single" w:sz="4" w:space="0" w:color="auto"/>
              <w:bottom w:val="single" w:sz="4" w:space="0" w:color="auto"/>
              <w:right w:val="single" w:sz="4" w:space="0" w:color="auto"/>
            </w:tcBorders>
          </w:tcPr>
          <w:p w14:paraId="13D4D64E" w14:textId="46ECAE2D" w:rsidR="00367BF7" w:rsidRPr="005A7BEF" w:rsidRDefault="002563F3" w:rsidP="005A7BEF">
            <w:pPr>
              <w:rPr>
                <w:rFonts w:ascii="Arial" w:hAnsi="Arial" w:cs="Arial"/>
                <w:b/>
                <w:sz w:val="16"/>
                <w:szCs w:val="16"/>
              </w:rPr>
            </w:pPr>
            <w:r>
              <w:rPr>
                <w:rFonts w:ascii="Arial" w:hAnsi="Arial" w:cs="Arial"/>
                <w:b/>
                <w:bCs/>
                <w:sz w:val="16"/>
                <w:szCs w:val="16"/>
              </w:rPr>
              <w:t>Q</w:t>
            </w:r>
            <w:r w:rsidR="00367BF7" w:rsidRPr="005A7BEF">
              <w:rPr>
                <w:rFonts w:ascii="Arial" w:hAnsi="Arial" w:cs="Arial"/>
                <w:b/>
                <w:bCs/>
                <w:sz w:val="16"/>
                <w:szCs w:val="16"/>
              </w:rPr>
              <w:t xml:space="preserve">65. </w:t>
            </w:r>
            <w:r w:rsidR="00367BF7" w:rsidRPr="005A7BEF">
              <w:rPr>
                <w:rFonts w:ascii="Arial" w:hAnsi="Arial" w:cs="Arial"/>
                <w:b/>
                <w:sz w:val="16"/>
                <w:szCs w:val="16"/>
              </w:rPr>
              <w:t xml:space="preserve">Why was </w:t>
            </w:r>
            <w:r w:rsidR="005F525C">
              <w:rPr>
                <w:rFonts w:ascii="Arial" w:hAnsi="Arial" w:cs="Arial"/>
                <w:b/>
                <w:sz w:val="16"/>
                <w:szCs w:val="16"/>
              </w:rPr>
              <w:t>[</w:t>
            </w:r>
            <w:r w:rsidR="00367BF7" w:rsidRPr="005A7BEF">
              <w:rPr>
                <w:rFonts w:ascii="Arial" w:hAnsi="Arial" w:cs="Arial"/>
                <w:b/>
                <w:sz w:val="16"/>
                <w:szCs w:val="16"/>
              </w:rPr>
              <w:t>Name</w:t>
            </w:r>
            <w:r w:rsidR="005F525C">
              <w:rPr>
                <w:rFonts w:ascii="Arial" w:hAnsi="Arial" w:cs="Arial"/>
                <w:b/>
                <w:sz w:val="16"/>
                <w:szCs w:val="16"/>
              </w:rPr>
              <w:t>]</w:t>
            </w:r>
            <w:r w:rsidR="00367BF7" w:rsidRPr="005A7BEF">
              <w:rPr>
                <w:rFonts w:ascii="Arial" w:hAnsi="Arial" w:cs="Arial"/>
                <w:b/>
                <w:sz w:val="16"/>
                <w:szCs w:val="16"/>
              </w:rPr>
              <w:t xml:space="preserve"> not available or has </w:t>
            </w:r>
            <w:r w:rsidR="005F525C">
              <w:rPr>
                <w:rFonts w:ascii="Arial" w:hAnsi="Arial" w:cs="Arial"/>
                <w:b/>
                <w:sz w:val="16"/>
                <w:szCs w:val="16"/>
              </w:rPr>
              <w:t>[</w:t>
            </w:r>
            <w:r w:rsidR="00367BF7" w:rsidRPr="005A7BEF">
              <w:rPr>
                <w:rFonts w:ascii="Arial" w:hAnsi="Arial" w:cs="Arial"/>
                <w:b/>
                <w:sz w:val="16"/>
                <w:szCs w:val="16"/>
              </w:rPr>
              <w:t>Name</w:t>
            </w:r>
            <w:r w:rsidR="005F525C">
              <w:rPr>
                <w:rFonts w:ascii="Arial" w:hAnsi="Arial" w:cs="Arial"/>
                <w:b/>
                <w:sz w:val="16"/>
                <w:szCs w:val="16"/>
              </w:rPr>
              <w:t>]</w:t>
            </w:r>
            <w:r w:rsidR="00367BF7" w:rsidRPr="005A7BEF">
              <w:rPr>
                <w:rFonts w:ascii="Arial" w:hAnsi="Arial" w:cs="Arial"/>
                <w:b/>
                <w:sz w:val="16"/>
                <w:szCs w:val="16"/>
              </w:rPr>
              <w:t xml:space="preserve"> not made any effort to find work? </w:t>
            </w:r>
          </w:p>
          <w:p w14:paraId="672E19B8" w14:textId="77777777" w:rsidR="00367BF7" w:rsidRPr="001403DE" w:rsidRDefault="00367BF7" w:rsidP="005A7BEF">
            <w:pPr>
              <w:rPr>
                <w:rFonts w:ascii="Arial" w:hAnsi="Arial" w:cs="Arial"/>
                <w:sz w:val="16"/>
                <w:szCs w:val="16"/>
              </w:rPr>
            </w:pPr>
            <w:r w:rsidRPr="001403DE">
              <w:rPr>
                <w:rFonts w:ascii="Arial" w:hAnsi="Arial" w:cs="Arial"/>
                <w:sz w:val="16"/>
                <w:szCs w:val="16"/>
              </w:rPr>
              <w:t>1. Thought no work available  &gt;&gt;68</w:t>
            </w:r>
          </w:p>
          <w:p w14:paraId="6E9D8833" w14:textId="77777777" w:rsidR="00367BF7" w:rsidRPr="001403DE" w:rsidRDefault="00367BF7" w:rsidP="005A7BEF">
            <w:pPr>
              <w:rPr>
                <w:rFonts w:ascii="Arial" w:hAnsi="Arial" w:cs="Arial"/>
                <w:sz w:val="16"/>
                <w:szCs w:val="16"/>
              </w:rPr>
            </w:pPr>
            <w:r w:rsidRPr="001403DE">
              <w:rPr>
                <w:rFonts w:ascii="Arial" w:hAnsi="Arial" w:cs="Arial"/>
                <w:sz w:val="16"/>
                <w:szCs w:val="16"/>
              </w:rPr>
              <w:t>2. Awaiting reply to earlier enquiries  &gt;&gt;68</w:t>
            </w:r>
          </w:p>
          <w:p w14:paraId="2C7EFCFF" w14:textId="77777777" w:rsidR="00367BF7" w:rsidRPr="001403DE" w:rsidRDefault="00367BF7" w:rsidP="005A7BEF">
            <w:pPr>
              <w:rPr>
                <w:rFonts w:ascii="Arial" w:hAnsi="Arial" w:cs="Arial"/>
                <w:sz w:val="16"/>
                <w:szCs w:val="16"/>
              </w:rPr>
            </w:pPr>
            <w:r w:rsidRPr="001403DE">
              <w:rPr>
                <w:rFonts w:ascii="Arial" w:hAnsi="Arial" w:cs="Arial"/>
                <w:sz w:val="16"/>
                <w:szCs w:val="16"/>
              </w:rPr>
              <w:t>3. Waiting to start arranged job, business or agri.     &gt;&gt;68</w:t>
            </w:r>
          </w:p>
          <w:p w14:paraId="1EBC8ED7" w14:textId="77777777" w:rsidR="00367BF7" w:rsidRPr="001403DE" w:rsidRDefault="00367BF7" w:rsidP="005A7BEF">
            <w:pPr>
              <w:rPr>
                <w:rFonts w:ascii="Arial" w:hAnsi="Arial" w:cs="Arial"/>
                <w:sz w:val="16"/>
                <w:szCs w:val="16"/>
              </w:rPr>
            </w:pPr>
            <w:r w:rsidRPr="001403DE">
              <w:rPr>
                <w:rFonts w:ascii="Arial" w:hAnsi="Arial" w:cs="Arial"/>
                <w:sz w:val="16"/>
                <w:szCs w:val="16"/>
              </w:rPr>
              <w:t>4. Off season in agri., &gt;&gt; 72</w:t>
            </w:r>
          </w:p>
          <w:p w14:paraId="42C09D88" w14:textId="40735DD1" w:rsidR="00367BF7" w:rsidRPr="001403DE" w:rsidRDefault="00367BF7" w:rsidP="005A7BEF">
            <w:pPr>
              <w:rPr>
                <w:rFonts w:ascii="Arial" w:hAnsi="Arial" w:cs="Arial"/>
                <w:sz w:val="16"/>
                <w:szCs w:val="16"/>
              </w:rPr>
            </w:pPr>
            <w:r w:rsidRPr="001403DE">
              <w:rPr>
                <w:rFonts w:ascii="Arial" w:hAnsi="Arial" w:cs="Arial"/>
                <w:sz w:val="16"/>
                <w:szCs w:val="16"/>
              </w:rPr>
              <w:t>5. Occupied with household farm/ non-farm enterprise &gt;&gt;</w:t>
            </w:r>
            <w:r w:rsidR="003120EF" w:rsidRPr="001403DE">
              <w:rPr>
                <w:rFonts w:ascii="Arial" w:hAnsi="Arial" w:cs="Arial"/>
                <w:sz w:val="16"/>
                <w:szCs w:val="16"/>
              </w:rPr>
              <w:t xml:space="preserve"> Next Person</w:t>
            </w:r>
          </w:p>
          <w:p w14:paraId="7268328F" w14:textId="77777777" w:rsidR="00367BF7" w:rsidRPr="001403DE" w:rsidRDefault="00367BF7" w:rsidP="005A7BEF">
            <w:pPr>
              <w:rPr>
                <w:rFonts w:ascii="Arial" w:hAnsi="Arial" w:cs="Arial"/>
                <w:sz w:val="16"/>
                <w:szCs w:val="16"/>
              </w:rPr>
            </w:pPr>
            <w:r w:rsidRPr="001403DE">
              <w:rPr>
                <w:rFonts w:ascii="Arial" w:hAnsi="Arial" w:cs="Arial"/>
                <w:sz w:val="16"/>
                <w:szCs w:val="16"/>
              </w:rPr>
              <w:t>6. Occupied with other household duties&gt;&gt;72</w:t>
            </w:r>
          </w:p>
          <w:p w14:paraId="22689515" w14:textId="77777777" w:rsidR="00367BF7" w:rsidRPr="001403DE" w:rsidRDefault="00367BF7" w:rsidP="005A7BEF">
            <w:pPr>
              <w:rPr>
                <w:rFonts w:ascii="Arial" w:hAnsi="Arial" w:cs="Arial"/>
                <w:sz w:val="16"/>
                <w:szCs w:val="16"/>
              </w:rPr>
            </w:pPr>
            <w:r w:rsidRPr="001403DE">
              <w:rPr>
                <w:rFonts w:ascii="Arial" w:hAnsi="Arial" w:cs="Arial"/>
                <w:sz w:val="16"/>
                <w:szCs w:val="16"/>
              </w:rPr>
              <w:t>7. Illness / injury,         &gt;&gt; Next Section</w:t>
            </w:r>
          </w:p>
          <w:p w14:paraId="212C074B" w14:textId="77777777" w:rsidR="00367BF7" w:rsidRPr="001403DE" w:rsidRDefault="00367BF7" w:rsidP="005A7BEF">
            <w:pPr>
              <w:rPr>
                <w:rFonts w:ascii="Arial" w:hAnsi="Arial" w:cs="Arial"/>
                <w:sz w:val="16"/>
                <w:szCs w:val="16"/>
              </w:rPr>
            </w:pPr>
            <w:r w:rsidRPr="001403DE">
              <w:rPr>
                <w:rFonts w:ascii="Arial" w:hAnsi="Arial" w:cs="Arial"/>
                <w:sz w:val="16"/>
                <w:szCs w:val="16"/>
              </w:rPr>
              <w:t>8. Full-time student       &gt;&gt; Next Section</w:t>
            </w:r>
          </w:p>
          <w:p w14:paraId="312098B8" w14:textId="77777777" w:rsidR="00367BF7" w:rsidRPr="001403DE" w:rsidRDefault="00367BF7" w:rsidP="005A7BEF">
            <w:pPr>
              <w:rPr>
                <w:rFonts w:ascii="Arial" w:hAnsi="Arial" w:cs="Arial"/>
                <w:sz w:val="16"/>
                <w:szCs w:val="16"/>
              </w:rPr>
            </w:pPr>
            <w:r w:rsidRPr="001403DE">
              <w:rPr>
                <w:rFonts w:ascii="Arial" w:hAnsi="Arial" w:cs="Arial"/>
                <w:sz w:val="16"/>
                <w:szCs w:val="16"/>
              </w:rPr>
              <w:t>9. On vacation/ pension    &gt;&gt;72</w:t>
            </w:r>
          </w:p>
          <w:p w14:paraId="4A8FA7D4" w14:textId="3BBDC7E1" w:rsidR="00367BF7" w:rsidRPr="005A7BEF" w:rsidRDefault="00EA397F" w:rsidP="005A7BEF">
            <w:pPr>
              <w:rPr>
                <w:rFonts w:ascii="Arial" w:hAnsi="Arial" w:cs="Arial"/>
                <w:b/>
                <w:sz w:val="16"/>
                <w:szCs w:val="16"/>
              </w:rPr>
            </w:pPr>
            <w:r w:rsidRPr="001403DE">
              <w:rPr>
                <w:rFonts w:ascii="Arial" w:hAnsi="Arial" w:cs="Arial"/>
                <w:sz w:val="16"/>
                <w:szCs w:val="16"/>
              </w:rPr>
              <w:t>-666</w:t>
            </w:r>
            <w:r w:rsidR="00367BF7" w:rsidRPr="001403DE">
              <w:rPr>
                <w:rFonts w:ascii="Arial" w:hAnsi="Arial" w:cs="Arial"/>
                <w:sz w:val="16"/>
                <w:szCs w:val="16"/>
              </w:rPr>
              <w:t>. Other (</w:t>
            </w:r>
            <w:r w:rsidR="00672FA2">
              <w:rPr>
                <w:rFonts w:ascii="Arial" w:hAnsi="Arial" w:cs="Arial"/>
                <w:sz w:val="16"/>
                <w:szCs w:val="16"/>
              </w:rPr>
              <w:t>specify</w:t>
            </w:r>
            <w:r w:rsidR="00367BF7" w:rsidRPr="001403DE">
              <w:rPr>
                <w:rFonts w:ascii="Arial" w:hAnsi="Arial" w:cs="Arial"/>
                <w:sz w:val="16"/>
                <w:szCs w:val="16"/>
              </w:rPr>
              <w:t>) &gt;&gt;72</w:t>
            </w:r>
          </w:p>
        </w:tc>
        <w:tc>
          <w:tcPr>
            <w:tcW w:w="243" w:type="pct"/>
            <w:tcBorders>
              <w:top w:val="single" w:sz="4" w:space="0" w:color="auto"/>
              <w:left w:val="single" w:sz="4" w:space="0" w:color="auto"/>
              <w:bottom w:val="single" w:sz="4" w:space="0" w:color="auto"/>
              <w:right w:val="single" w:sz="4" w:space="0" w:color="auto"/>
            </w:tcBorders>
          </w:tcPr>
          <w:p w14:paraId="042659D1"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4E506CAF"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7E665388"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369F8011"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2000E92A"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5DFDB3B1"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68E3796C"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79B60231"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567F0976" w14:textId="77777777" w:rsidR="00367BF7" w:rsidRPr="005A7BEF" w:rsidRDefault="00367BF7" w:rsidP="005A7BEF">
            <w:pPr>
              <w:jc w:val="center"/>
              <w:rPr>
                <w:rFonts w:ascii="Arial" w:hAnsi="Arial" w:cs="Arial"/>
                <w:b/>
                <w:sz w:val="16"/>
                <w:szCs w:val="16"/>
              </w:rPr>
            </w:pPr>
          </w:p>
        </w:tc>
        <w:tc>
          <w:tcPr>
            <w:tcW w:w="248" w:type="pct"/>
            <w:tcBorders>
              <w:top w:val="single" w:sz="4" w:space="0" w:color="auto"/>
              <w:left w:val="single" w:sz="4" w:space="0" w:color="auto"/>
              <w:bottom w:val="single" w:sz="4" w:space="0" w:color="auto"/>
              <w:right w:val="single" w:sz="4" w:space="0" w:color="auto"/>
            </w:tcBorders>
          </w:tcPr>
          <w:p w14:paraId="629AD0DA" w14:textId="77777777" w:rsidR="00367BF7" w:rsidRPr="005A7BEF" w:rsidRDefault="00367BF7" w:rsidP="005A7BEF">
            <w:pPr>
              <w:jc w:val="center"/>
              <w:rPr>
                <w:rFonts w:ascii="Arial" w:hAnsi="Arial" w:cs="Arial"/>
                <w:b/>
                <w:sz w:val="16"/>
                <w:szCs w:val="16"/>
              </w:rPr>
            </w:pPr>
          </w:p>
        </w:tc>
      </w:tr>
      <w:tr w:rsidR="00367BF7" w:rsidRPr="005A7BEF" w14:paraId="7E9A2538" w14:textId="77777777" w:rsidTr="00367BF7">
        <w:trPr>
          <w:trHeight w:val="360"/>
        </w:trPr>
        <w:tc>
          <w:tcPr>
            <w:tcW w:w="2561" w:type="pct"/>
            <w:tcBorders>
              <w:top w:val="single" w:sz="4" w:space="0" w:color="auto"/>
              <w:left w:val="single" w:sz="4" w:space="0" w:color="auto"/>
              <w:bottom w:val="single" w:sz="4" w:space="0" w:color="auto"/>
              <w:right w:val="single" w:sz="4" w:space="0" w:color="auto"/>
            </w:tcBorders>
          </w:tcPr>
          <w:p w14:paraId="25D71066" w14:textId="5F0787E3" w:rsidR="00367BF7" w:rsidRPr="005A7BEF" w:rsidRDefault="002563F3" w:rsidP="005A7BEF">
            <w:pPr>
              <w:rPr>
                <w:rFonts w:ascii="Arial" w:hAnsi="Arial" w:cs="Arial"/>
                <w:b/>
                <w:sz w:val="16"/>
                <w:szCs w:val="16"/>
              </w:rPr>
            </w:pPr>
            <w:r>
              <w:rPr>
                <w:rFonts w:ascii="Arial" w:hAnsi="Arial" w:cs="Arial"/>
                <w:b/>
                <w:bCs/>
                <w:sz w:val="16"/>
                <w:szCs w:val="16"/>
              </w:rPr>
              <w:t>Q</w:t>
            </w:r>
            <w:r w:rsidR="00367BF7" w:rsidRPr="005A7BEF">
              <w:rPr>
                <w:rFonts w:ascii="Arial" w:hAnsi="Arial" w:cs="Arial"/>
                <w:b/>
                <w:bCs/>
                <w:sz w:val="16"/>
                <w:szCs w:val="16"/>
              </w:rPr>
              <w:t xml:space="preserve">66. </w:t>
            </w:r>
            <w:r w:rsidR="00367BF7" w:rsidRPr="005A7BEF">
              <w:rPr>
                <w:rFonts w:ascii="Arial" w:hAnsi="Arial" w:cs="Arial"/>
                <w:b/>
                <w:sz w:val="16"/>
                <w:szCs w:val="16"/>
              </w:rPr>
              <w:t xml:space="preserve">What did </w:t>
            </w:r>
            <w:r w:rsidR="00672FA2">
              <w:rPr>
                <w:rFonts w:ascii="Arial" w:hAnsi="Arial" w:cs="Arial"/>
                <w:b/>
                <w:sz w:val="16"/>
                <w:szCs w:val="16"/>
              </w:rPr>
              <w:t>[</w:t>
            </w:r>
            <w:r w:rsidR="00367BF7" w:rsidRPr="005A7BEF">
              <w:rPr>
                <w:rFonts w:ascii="Arial" w:hAnsi="Arial" w:cs="Arial"/>
                <w:b/>
                <w:sz w:val="16"/>
                <w:szCs w:val="16"/>
              </w:rPr>
              <w:t>Name</w:t>
            </w:r>
            <w:r w:rsidR="00672FA2">
              <w:rPr>
                <w:rFonts w:ascii="Arial" w:hAnsi="Arial" w:cs="Arial"/>
                <w:b/>
                <w:sz w:val="16"/>
                <w:szCs w:val="16"/>
              </w:rPr>
              <w:t>]</w:t>
            </w:r>
            <w:r w:rsidR="00367BF7" w:rsidRPr="005A7BEF">
              <w:rPr>
                <w:rFonts w:ascii="Arial" w:hAnsi="Arial" w:cs="Arial"/>
                <w:b/>
                <w:sz w:val="16"/>
                <w:szCs w:val="16"/>
              </w:rPr>
              <w:t xml:space="preserve"> do in this period to find work? (Select up to 3 choices)</w:t>
            </w:r>
          </w:p>
          <w:p w14:paraId="469CD0A7"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1. Applied to prospective employer </w:t>
            </w:r>
          </w:p>
          <w:p w14:paraId="08FD67F8"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2. Checked at farms / factories / worksites </w:t>
            </w:r>
          </w:p>
          <w:p w14:paraId="7C8A4BA3"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3. Asked friends and relatives </w:t>
            </w:r>
          </w:p>
          <w:p w14:paraId="6084B568"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4. Took action to start business (capital, land, equipment, etc.) </w:t>
            </w:r>
          </w:p>
          <w:p w14:paraId="5E304719"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5. Took action to start agricultural activity </w:t>
            </w:r>
          </w:p>
          <w:p w14:paraId="7D246EA2"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6. Upgrading skills </w:t>
            </w:r>
          </w:p>
          <w:p w14:paraId="79B533E9" w14:textId="79337DDA" w:rsidR="00367BF7" w:rsidRPr="001403DE" w:rsidRDefault="00367BF7" w:rsidP="005A7BEF">
            <w:pPr>
              <w:rPr>
                <w:rFonts w:ascii="Arial" w:hAnsi="Arial" w:cs="Arial"/>
                <w:sz w:val="16"/>
                <w:szCs w:val="16"/>
              </w:rPr>
            </w:pPr>
            <w:r w:rsidRPr="001403DE">
              <w:rPr>
                <w:rFonts w:ascii="Arial" w:hAnsi="Arial" w:cs="Arial"/>
                <w:sz w:val="16"/>
                <w:szCs w:val="16"/>
              </w:rPr>
              <w:t>7. Searched newspaper advert</w:t>
            </w:r>
            <w:r w:rsidR="00672FA2">
              <w:rPr>
                <w:rFonts w:ascii="Arial" w:hAnsi="Arial" w:cs="Arial"/>
                <w:sz w:val="16"/>
                <w:szCs w:val="16"/>
              </w:rPr>
              <w:t>isements</w:t>
            </w:r>
            <w:r w:rsidRPr="001403DE">
              <w:rPr>
                <w:rFonts w:ascii="Arial" w:hAnsi="Arial" w:cs="Arial"/>
                <w:sz w:val="16"/>
                <w:szCs w:val="16"/>
              </w:rPr>
              <w:t xml:space="preserve">s </w:t>
            </w:r>
          </w:p>
          <w:p w14:paraId="3795639C" w14:textId="77777777" w:rsidR="00367BF7" w:rsidRPr="005A7BEF" w:rsidRDefault="00367BF7" w:rsidP="005A7BEF">
            <w:pPr>
              <w:rPr>
                <w:rFonts w:ascii="Arial" w:hAnsi="Arial" w:cs="Arial"/>
                <w:b/>
                <w:sz w:val="16"/>
                <w:szCs w:val="16"/>
              </w:rPr>
            </w:pPr>
            <w:r w:rsidRPr="001403DE">
              <w:rPr>
                <w:rFonts w:ascii="Arial" w:hAnsi="Arial" w:cs="Arial"/>
                <w:sz w:val="16"/>
                <w:szCs w:val="16"/>
              </w:rPr>
              <w:t>8. Searched employment services</w:t>
            </w:r>
          </w:p>
        </w:tc>
        <w:tc>
          <w:tcPr>
            <w:tcW w:w="243" w:type="pct"/>
            <w:tcBorders>
              <w:top w:val="single" w:sz="4" w:space="0" w:color="auto"/>
              <w:left w:val="single" w:sz="4" w:space="0" w:color="auto"/>
              <w:bottom w:val="single" w:sz="4" w:space="0" w:color="auto"/>
              <w:right w:val="single" w:sz="4" w:space="0" w:color="auto"/>
            </w:tcBorders>
          </w:tcPr>
          <w:p w14:paraId="791B3C26"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24DF6DE6"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2A87E035"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39B107F4"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578AE60B"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06A81C00"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7A46E3F8"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0CA4953C"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20FDE741" w14:textId="77777777" w:rsidR="00367BF7" w:rsidRPr="005A7BEF" w:rsidRDefault="00367BF7" w:rsidP="005A7BEF">
            <w:pPr>
              <w:jc w:val="center"/>
              <w:rPr>
                <w:rFonts w:ascii="Arial" w:hAnsi="Arial" w:cs="Arial"/>
                <w:b/>
                <w:sz w:val="16"/>
                <w:szCs w:val="16"/>
              </w:rPr>
            </w:pPr>
          </w:p>
        </w:tc>
        <w:tc>
          <w:tcPr>
            <w:tcW w:w="248" w:type="pct"/>
            <w:tcBorders>
              <w:top w:val="single" w:sz="4" w:space="0" w:color="auto"/>
              <w:left w:val="single" w:sz="4" w:space="0" w:color="auto"/>
              <w:bottom w:val="single" w:sz="4" w:space="0" w:color="auto"/>
              <w:right w:val="single" w:sz="4" w:space="0" w:color="auto"/>
            </w:tcBorders>
          </w:tcPr>
          <w:p w14:paraId="479D74E4" w14:textId="77777777" w:rsidR="00367BF7" w:rsidRPr="005A7BEF" w:rsidRDefault="00367BF7" w:rsidP="005A7BEF">
            <w:pPr>
              <w:jc w:val="center"/>
              <w:rPr>
                <w:rFonts w:ascii="Arial" w:hAnsi="Arial" w:cs="Arial"/>
                <w:b/>
                <w:sz w:val="16"/>
                <w:szCs w:val="16"/>
              </w:rPr>
            </w:pPr>
          </w:p>
        </w:tc>
      </w:tr>
      <w:tr w:rsidR="00367BF7" w:rsidRPr="005A7BEF" w14:paraId="7C20724F" w14:textId="77777777" w:rsidTr="00367BF7">
        <w:trPr>
          <w:trHeight w:val="360"/>
        </w:trPr>
        <w:tc>
          <w:tcPr>
            <w:tcW w:w="2561" w:type="pct"/>
            <w:tcBorders>
              <w:top w:val="single" w:sz="4" w:space="0" w:color="auto"/>
              <w:left w:val="single" w:sz="4" w:space="0" w:color="auto"/>
              <w:bottom w:val="single" w:sz="4" w:space="0" w:color="auto"/>
              <w:right w:val="single" w:sz="4" w:space="0" w:color="auto"/>
            </w:tcBorders>
          </w:tcPr>
          <w:p w14:paraId="7A92BFBD" w14:textId="1B00D719" w:rsidR="00367BF7" w:rsidRPr="005A7BEF" w:rsidRDefault="002563F3" w:rsidP="005A7BEF">
            <w:pPr>
              <w:rPr>
                <w:rFonts w:ascii="Arial" w:hAnsi="Arial" w:cs="Arial"/>
                <w:b/>
                <w:sz w:val="16"/>
                <w:szCs w:val="16"/>
              </w:rPr>
            </w:pPr>
            <w:r>
              <w:rPr>
                <w:rFonts w:ascii="Arial" w:hAnsi="Arial" w:cs="Arial"/>
                <w:b/>
                <w:bCs/>
                <w:sz w:val="16"/>
                <w:szCs w:val="16"/>
              </w:rPr>
              <w:t>Q</w:t>
            </w:r>
            <w:r w:rsidR="00367BF7" w:rsidRPr="005A7BEF">
              <w:rPr>
                <w:rFonts w:ascii="Arial" w:hAnsi="Arial" w:cs="Arial"/>
                <w:b/>
                <w:bCs/>
                <w:sz w:val="16"/>
                <w:szCs w:val="16"/>
              </w:rPr>
              <w:t xml:space="preserve">67. </w:t>
            </w:r>
            <w:r w:rsidR="00367BF7" w:rsidRPr="005A7BEF">
              <w:rPr>
                <w:rFonts w:ascii="Arial" w:hAnsi="Arial" w:cs="Arial"/>
                <w:b/>
                <w:sz w:val="16"/>
                <w:szCs w:val="16"/>
              </w:rPr>
              <w:t xml:space="preserve">During this period what type of employment was </w:t>
            </w:r>
            <w:r w:rsidR="00197EBC">
              <w:rPr>
                <w:rFonts w:ascii="Arial" w:hAnsi="Arial" w:cs="Arial"/>
                <w:b/>
                <w:sz w:val="16"/>
                <w:szCs w:val="16"/>
              </w:rPr>
              <w:t>[</w:t>
            </w:r>
            <w:r w:rsidR="00367BF7" w:rsidRPr="005A7BEF">
              <w:rPr>
                <w:rFonts w:ascii="Arial" w:hAnsi="Arial" w:cs="Arial"/>
                <w:b/>
                <w:sz w:val="16"/>
                <w:szCs w:val="16"/>
              </w:rPr>
              <w:t>Name</w:t>
            </w:r>
            <w:r w:rsidR="00197EBC">
              <w:rPr>
                <w:rFonts w:ascii="Arial" w:hAnsi="Arial" w:cs="Arial"/>
                <w:b/>
                <w:sz w:val="16"/>
                <w:szCs w:val="16"/>
              </w:rPr>
              <w:t>]</w:t>
            </w:r>
            <w:r w:rsidR="00367BF7" w:rsidRPr="005A7BEF">
              <w:rPr>
                <w:rFonts w:ascii="Arial" w:hAnsi="Arial" w:cs="Arial"/>
                <w:b/>
                <w:sz w:val="16"/>
                <w:szCs w:val="16"/>
              </w:rPr>
              <w:t xml:space="preserve"> mainly seeking (available, if not seeking for)?</w:t>
            </w:r>
          </w:p>
          <w:p w14:paraId="6AD2B32A" w14:textId="77777777" w:rsidR="00367BF7" w:rsidRPr="005A7BEF" w:rsidRDefault="00367BF7" w:rsidP="005A7BEF">
            <w:pPr>
              <w:rPr>
                <w:rFonts w:ascii="Arial" w:hAnsi="Arial" w:cs="Arial"/>
                <w:b/>
                <w:sz w:val="16"/>
                <w:szCs w:val="16"/>
              </w:rPr>
            </w:pPr>
            <w:r w:rsidRPr="005A7BEF">
              <w:rPr>
                <w:rFonts w:ascii="Arial" w:hAnsi="Arial" w:cs="Arial"/>
                <w:b/>
                <w:sz w:val="16"/>
                <w:szCs w:val="16"/>
              </w:rPr>
              <w:t xml:space="preserve">Wage employment in: </w:t>
            </w:r>
          </w:p>
          <w:p w14:paraId="303035B0" w14:textId="3EF50148" w:rsidR="00367BF7" w:rsidRPr="001403DE" w:rsidRDefault="00367BF7" w:rsidP="005A7BEF">
            <w:pPr>
              <w:rPr>
                <w:rFonts w:ascii="Arial" w:hAnsi="Arial" w:cs="Arial"/>
                <w:sz w:val="16"/>
                <w:szCs w:val="16"/>
              </w:rPr>
            </w:pPr>
            <w:r w:rsidRPr="001403DE">
              <w:rPr>
                <w:rFonts w:ascii="Arial" w:hAnsi="Arial" w:cs="Arial"/>
                <w:sz w:val="16"/>
                <w:szCs w:val="16"/>
              </w:rPr>
              <w:t xml:space="preserve">1. </w:t>
            </w:r>
            <w:r w:rsidR="00672FA2">
              <w:rPr>
                <w:rFonts w:ascii="Arial" w:hAnsi="Arial" w:cs="Arial"/>
                <w:sz w:val="16"/>
                <w:szCs w:val="16"/>
              </w:rPr>
              <w:t>Employment in a g</w:t>
            </w:r>
            <w:r w:rsidRPr="001403DE">
              <w:rPr>
                <w:rFonts w:ascii="Arial" w:hAnsi="Arial" w:cs="Arial"/>
                <w:sz w:val="16"/>
                <w:szCs w:val="16"/>
              </w:rPr>
              <w:t xml:space="preserve">overnment or state enterprise </w:t>
            </w:r>
          </w:p>
          <w:p w14:paraId="44887C46" w14:textId="583EFD9F" w:rsidR="00367BF7" w:rsidRPr="001403DE" w:rsidRDefault="00367BF7" w:rsidP="005A7BEF">
            <w:pPr>
              <w:rPr>
                <w:rFonts w:ascii="Arial" w:hAnsi="Arial" w:cs="Arial"/>
                <w:sz w:val="16"/>
                <w:szCs w:val="16"/>
              </w:rPr>
            </w:pPr>
            <w:r w:rsidRPr="001403DE">
              <w:rPr>
                <w:rFonts w:ascii="Arial" w:hAnsi="Arial" w:cs="Arial"/>
                <w:sz w:val="16"/>
                <w:szCs w:val="16"/>
              </w:rPr>
              <w:t xml:space="preserve">2. </w:t>
            </w:r>
            <w:r w:rsidR="00672FA2">
              <w:rPr>
                <w:rFonts w:ascii="Arial" w:hAnsi="Arial" w:cs="Arial"/>
                <w:sz w:val="16"/>
                <w:szCs w:val="16"/>
              </w:rPr>
              <w:t>Employment in a l</w:t>
            </w:r>
            <w:r w:rsidRPr="001403DE">
              <w:rPr>
                <w:rFonts w:ascii="Arial" w:hAnsi="Arial" w:cs="Arial"/>
                <w:sz w:val="16"/>
                <w:szCs w:val="16"/>
              </w:rPr>
              <w:t>arge private firm</w:t>
            </w:r>
          </w:p>
          <w:p w14:paraId="43147361"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3. Small / medium scale enterprise </w:t>
            </w:r>
          </w:p>
          <w:p w14:paraId="029B23F0" w14:textId="0A48A9CF" w:rsidR="00367BF7" w:rsidRPr="001403DE" w:rsidRDefault="00367BF7" w:rsidP="005A7BEF">
            <w:pPr>
              <w:rPr>
                <w:rFonts w:ascii="Arial" w:hAnsi="Arial" w:cs="Arial"/>
                <w:sz w:val="16"/>
                <w:szCs w:val="16"/>
              </w:rPr>
            </w:pPr>
            <w:r w:rsidRPr="001403DE">
              <w:rPr>
                <w:rFonts w:ascii="Arial" w:hAnsi="Arial" w:cs="Arial"/>
                <w:sz w:val="16"/>
                <w:szCs w:val="16"/>
              </w:rPr>
              <w:t>4. Self</w:t>
            </w:r>
            <w:r w:rsidR="00197EBC">
              <w:rPr>
                <w:rFonts w:ascii="Arial" w:hAnsi="Arial" w:cs="Arial"/>
                <w:sz w:val="16"/>
                <w:szCs w:val="16"/>
              </w:rPr>
              <w:t>-</w:t>
            </w:r>
            <w:r w:rsidRPr="001403DE">
              <w:rPr>
                <w:rFonts w:ascii="Arial" w:hAnsi="Arial" w:cs="Arial"/>
                <w:sz w:val="16"/>
                <w:szCs w:val="16"/>
              </w:rPr>
              <w:t>employment</w:t>
            </w:r>
          </w:p>
          <w:p w14:paraId="14BE5D8C" w14:textId="0394AE22" w:rsidR="00367BF7" w:rsidRPr="005A7BEF" w:rsidRDefault="00367BF7" w:rsidP="005A7BEF">
            <w:pPr>
              <w:rPr>
                <w:rFonts w:ascii="Arial" w:hAnsi="Arial" w:cs="Arial"/>
                <w:b/>
                <w:sz w:val="16"/>
                <w:szCs w:val="16"/>
              </w:rPr>
            </w:pPr>
            <w:r w:rsidRPr="001403DE">
              <w:rPr>
                <w:rFonts w:ascii="Arial" w:hAnsi="Arial" w:cs="Arial"/>
                <w:sz w:val="16"/>
                <w:szCs w:val="16"/>
              </w:rPr>
              <w:t xml:space="preserve">5.  Any </w:t>
            </w:r>
            <w:r w:rsidR="00672FA2">
              <w:rPr>
                <w:rFonts w:ascii="Arial" w:hAnsi="Arial" w:cs="Arial"/>
                <w:sz w:val="16"/>
                <w:szCs w:val="16"/>
              </w:rPr>
              <w:t>employment</w:t>
            </w:r>
          </w:p>
        </w:tc>
        <w:tc>
          <w:tcPr>
            <w:tcW w:w="243" w:type="pct"/>
            <w:tcBorders>
              <w:top w:val="single" w:sz="4" w:space="0" w:color="auto"/>
              <w:left w:val="single" w:sz="4" w:space="0" w:color="auto"/>
              <w:bottom w:val="single" w:sz="4" w:space="0" w:color="auto"/>
              <w:right w:val="single" w:sz="4" w:space="0" w:color="auto"/>
            </w:tcBorders>
          </w:tcPr>
          <w:p w14:paraId="66176F8B"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2C1F145E"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3F5D3111"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7530279F"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536D05C8"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1883AFC9"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0EFB7B9A"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60C184A8"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7B0B0655" w14:textId="77777777" w:rsidR="00367BF7" w:rsidRPr="005A7BEF" w:rsidRDefault="00367BF7" w:rsidP="005A7BEF">
            <w:pPr>
              <w:jc w:val="center"/>
              <w:rPr>
                <w:rFonts w:ascii="Arial" w:hAnsi="Arial" w:cs="Arial"/>
                <w:b/>
                <w:sz w:val="16"/>
                <w:szCs w:val="16"/>
              </w:rPr>
            </w:pPr>
          </w:p>
        </w:tc>
        <w:tc>
          <w:tcPr>
            <w:tcW w:w="248" w:type="pct"/>
            <w:tcBorders>
              <w:top w:val="single" w:sz="4" w:space="0" w:color="auto"/>
              <w:left w:val="single" w:sz="4" w:space="0" w:color="auto"/>
              <w:bottom w:val="single" w:sz="4" w:space="0" w:color="auto"/>
              <w:right w:val="single" w:sz="4" w:space="0" w:color="auto"/>
            </w:tcBorders>
          </w:tcPr>
          <w:p w14:paraId="70FEDAE5" w14:textId="77777777" w:rsidR="00367BF7" w:rsidRPr="005A7BEF" w:rsidRDefault="00367BF7" w:rsidP="005A7BEF">
            <w:pPr>
              <w:jc w:val="center"/>
              <w:rPr>
                <w:rFonts w:ascii="Arial" w:hAnsi="Arial" w:cs="Arial"/>
                <w:b/>
                <w:sz w:val="16"/>
                <w:szCs w:val="16"/>
              </w:rPr>
            </w:pPr>
          </w:p>
        </w:tc>
      </w:tr>
      <w:tr w:rsidR="00367BF7" w:rsidRPr="005A7BEF" w14:paraId="7FABC0C3" w14:textId="77777777" w:rsidTr="00367BF7">
        <w:trPr>
          <w:trHeight w:val="360"/>
        </w:trPr>
        <w:tc>
          <w:tcPr>
            <w:tcW w:w="2561" w:type="pct"/>
            <w:tcBorders>
              <w:top w:val="single" w:sz="4" w:space="0" w:color="auto"/>
              <w:left w:val="single" w:sz="4" w:space="0" w:color="auto"/>
              <w:bottom w:val="single" w:sz="4" w:space="0" w:color="auto"/>
              <w:right w:val="single" w:sz="4" w:space="0" w:color="auto"/>
            </w:tcBorders>
          </w:tcPr>
          <w:p w14:paraId="03CE28EE" w14:textId="4D8B54C6" w:rsidR="00367BF7" w:rsidRPr="005A7BEF" w:rsidRDefault="002563F3" w:rsidP="005A7BEF">
            <w:pPr>
              <w:rPr>
                <w:rFonts w:ascii="Arial" w:hAnsi="Arial" w:cs="Arial"/>
                <w:b/>
                <w:sz w:val="16"/>
                <w:szCs w:val="16"/>
              </w:rPr>
            </w:pPr>
            <w:r>
              <w:rPr>
                <w:rFonts w:ascii="Arial" w:hAnsi="Arial" w:cs="Arial"/>
                <w:b/>
                <w:bCs/>
                <w:sz w:val="16"/>
                <w:szCs w:val="16"/>
              </w:rPr>
              <w:t>Q</w:t>
            </w:r>
            <w:r w:rsidR="00367BF7" w:rsidRPr="005A7BEF">
              <w:rPr>
                <w:rFonts w:ascii="Arial" w:hAnsi="Arial" w:cs="Arial"/>
                <w:b/>
                <w:bCs/>
                <w:sz w:val="16"/>
                <w:szCs w:val="16"/>
              </w:rPr>
              <w:t xml:space="preserve">68. </w:t>
            </w:r>
            <w:r w:rsidR="00367BF7" w:rsidRPr="005A7BEF">
              <w:rPr>
                <w:rFonts w:ascii="Arial" w:hAnsi="Arial" w:cs="Arial"/>
                <w:b/>
                <w:sz w:val="16"/>
                <w:szCs w:val="16"/>
              </w:rPr>
              <w:t>How long has (Name) been seeking and/or available to find work?</w:t>
            </w:r>
          </w:p>
          <w:p w14:paraId="1704D90D" w14:textId="77777777" w:rsidR="00367BF7" w:rsidRPr="001403DE" w:rsidRDefault="00367BF7" w:rsidP="005A7BEF">
            <w:pPr>
              <w:rPr>
                <w:rFonts w:ascii="Arial" w:hAnsi="Arial" w:cs="Arial"/>
                <w:sz w:val="16"/>
                <w:szCs w:val="16"/>
              </w:rPr>
            </w:pPr>
            <w:r w:rsidRPr="001403DE">
              <w:rPr>
                <w:rFonts w:ascii="Arial" w:hAnsi="Arial" w:cs="Arial"/>
                <w:sz w:val="16"/>
                <w:szCs w:val="16"/>
              </w:rPr>
              <w:t>1. Less than one month</w:t>
            </w:r>
          </w:p>
          <w:p w14:paraId="3007901B" w14:textId="20A7335E" w:rsidR="00367BF7" w:rsidRPr="001403DE" w:rsidRDefault="00367BF7" w:rsidP="005A7BEF">
            <w:pPr>
              <w:rPr>
                <w:rFonts w:ascii="Arial" w:hAnsi="Arial" w:cs="Arial"/>
                <w:sz w:val="16"/>
                <w:szCs w:val="16"/>
              </w:rPr>
            </w:pPr>
            <w:r w:rsidRPr="001403DE">
              <w:rPr>
                <w:rFonts w:ascii="Arial" w:hAnsi="Arial" w:cs="Arial"/>
                <w:sz w:val="16"/>
                <w:szCs w:val="16"/>
              </w:rPr>
              <w:t xml:space="preserve">2. between 1 and 3 months </w:t>
            </w:r>
          </w:p>
          <w:p w14:paraId="2D30211E"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3. between 3 and 6 months </w:t>
            </w:r>
          </w:p>
          <w:p w14:paraId="2A73566A"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4. between 6 months and  1 year </w:t>
            </w:r>
          </w:p>
          <w:p w14:paraId="25C6E42C" w14:textId="77777777" w:rsidR="00367BF7" w:rsidRPr="001403DE" w:rsidRDefault="00367BF7" w:rsidP="005A7BEF">
            <w:pPr>
              <w:rPr>
                <w:rFonts w:ascii="Arial" w:hAnsi="Arial" w:cs="Arial"/>
                <w:sz w:val="16"/>
                <w:szCs w:val="16"/>
              </w:rPr>
            </w:pPr>
            <w:r w:rsidRPr="001403DE">
              <w:rPr>
                <w:rFonts w:ascii="Arial" w:hAnsi="Arial" w:cs="Arial"/>
                <w:sz w:val="16"/>
                <w:szCs w:val="16"/>
              </w:rPr>
              <w:t>5. between 1 year and 2 years</w:t>
            </w:r>
          </w:p>
          <w:p w14:paraId="5A2C2048" w14:textId="77777777" w:rsidR="00367BF7" w:rsidRPr="001403DE" w:rsidRDefault="00367BF7" w:rsidP="005A7BEF">
            <w:pPr>
              <w:rPr>
                <w:rFonts w:ascii="Arial" w:hAnsi="Arial" w:cs="Arial"/>
                <w:sz w:val="16"/>
                <w:szCs w:val="16"/>
              </w:rPr>
            </w:pPr>
            <w:r w:rsidRPr="001403DE">
              <w:rPr>
                <w:rFonts w:ascii="Arial" w:hAnsi="Arial" w:cs="Arial"/>
                <w:sz w:val="16"/>
                <w:szCs w:val="16"/>
              </w:rPr>
              <w:t xml:space="preserve">6. 2 years </w:t>
            </w:r>
          </w:p>
          <w:p w14:paraId="69DF621D" w14:textId="77777777" w:rsidR="00367BF7" w:rsidRPr="005A7BEF" w:rsidRDefault="00367BF7" w:rsidP="005A7BEF">
            <w:pPr>
              <w:rPr>
                <w:rFonts w:ascii="Arial" w:hAnsi="Arial" w:cs="Arial"/>
                <w:b/>
                <w:sz w:val="16"/>
                <w:szCs w:val="16"/>
              </w:rPr>
            </w:pPr>
            <w:r w:rsidRPr="001403DE">
              <w:rPr>
                <w:rFonts w:ascii="Arial" w:hAnsi="Arial" w:cs="Arial"/>
                <w:sz w:val="16"/>
                <w:szCs w:val="16"/>
              </w:rPr>
              <w:t>7. More than 2 years</w:t>
            </w:r>
          </w:p>
        </w:tc>
        <w:tc>
          <w:tcPr>
            <w:tcW w:w="243" w:type="pct"/>
            <w:tcBorders>
              <w:top w:val="single" w:sz="4" w:space="0" w:color="auto"/>
              <w:left w:val="single" w:sz="4" w:space="0" w:color="auto"/>
              <w:bottom w:val="single" w:sz="4" w:space="0" w:color="auto"/>
              <w:right w:val="single" w:sz="4" w:space="0" w:color="auto"/>
            </w:tcBorders>
          </w:tcPr>
          <w:p w14:paraId="39C3EB52"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2C277B23"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01ABB919"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33E89D38" w14:textId="77777777" w:rsidR="00367BF7" w:rsidRPr="005A7BEF" w:rsidRDefault="00367BF7" w:rsidP="005A7BEF">
            <w:pPr>
              <w:jc w:val="center"/>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7DE43C78"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37F0B13E"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27CC75DC"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69D246B2" w14:textId="77777777" w:rsidR="00367BF7" w:rsidRPr="005A7BEF" w:rsidRDefault="00367BF7" w:rsidP="005A7BEF">
            <w:pPr>
              <w:jc w:val="center"/>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42EF0955" w14:textId="77777777" w:rsidR="00367BF7" w:rsidRPr="005A7BEF" w:rsidRDefault="00367BF7" w:rsidP="005A7BEF">
            <w:pPr>
              <w:jc w:val="center"/>
              <w:rPr>
                <w:rFonts w:ascii="Arial" w:hAnsi="Arial" w:cs="Arial"/>
                <w:b/>
                <w:sz w:val="16"/>
                <w:szCs w:val="16"/>
              </w:rPr>
            </w:pPr>
          </w:p>
        </w:tc>
        <w:tc>
          <w:tcPr>
            <w:tcW w:w="248" w:type="pct"/>
            <w:tcBorders>
              <w:top w:val="single" w:sz="4" w:space="0" w:color="auto"/>
              <w:left w:val="single" w:sz="4" w:space="0" w:color="auto"/>
              <w:bottom w:val="single" w:sz="4" w:space="0" w:color="auto"/>
              <w:right w:val="single" w:sz="4" w:space="0" w:color="auto"/>
            </w:tcBorders>
          </w:tcPr>
          <w:p w14:paraId="6745E695" w14:textId="77777777" w:rsidR="00367BF7" w:rsidRPr="005A7BEF" w:rsidRDefault="00367BF7" w:rsidP="005A7BEF">
            <w:pPr>
              <w:jc w:val="center"/>
              <w:rPr>
                <w:rFonts w:ascii="Arial" w:hAnsi="Arial" w:cs="Arial"/>
                <w:b/>
                <w:sz w:val="16"/>
                <w:szCs w:val="16"/>
              </w:rPr>
            </w:pPr>
          </w:p>
        </w:tc>
      </w:tr>
      <w:tr w:rsidR="00367BF7" w:rsidRPr="005A7BEF" w14:paraId="3C024FA5" w14:textId="77777777" w:rsidTr="00367BF7">
        <w:trPr>
          <w:trHeight w:val="530"/>
        </w:trPr>
        <w:tc>
          <w:tcPr>
            <w:tcW w:w="2561" w:type="pct"/>
            <w:tcBorders>
              <w:top w:val="single" w:sz="4" w:space="0" w:color="auto"/>
              <w:left w:val="single" w:sz="4" w:space="0" w:color="auto"/>
              <w:bottom w:val="single" w:sz="4" w:space="0" w:color="auto"/>
              <w:right w:val="single" w:sz="4" w:space="0" w:color="auto"/>
            </w:tcBorders>
          </w:tcPr>
          <w:p w14:paraId="7B6268F3" w14:textId="77777777" w:rsidR="009C3707" w:rsidRDefault="002563F3">
            <w:pPr>
              <w:rPr>
                <w:rFonts w:ascii="Arial" w:hAnsi="Arial" w:cs="Arial"/>
                <w:b/>
                <w:sz w:val="16"/>
                <w:szCs w:val="16"/>
              </w:rPr>
            </w:pPr>
            <w:r>
              <w:rPr>
                <w:rFonts w:ascii="Arial" w:hAnsi="Arial" w:cs="Arial"/>
                <w:b/>
                <w:bCs/>
                <w:sz w:val="16"/>
                <w:szCs w:val="16"/>
              </w:rPr>
              <w:t>Q</w:t>
            </w:r>
            <w:r w:rsidR="00367BF7" w:rsidRPr="005A7BEF">
              <w:rPr>
                <w:rFonts w:ascii="Arial" w:hAnsi="Arial" w:cs="Arial"/>
                <w:b/>
                <w:bCs/>
                <w:sz w:val="16"/>
                <w:szCs w:val="16"/>
              </w:rPr>
              <w:t xml:space="preserve">72. </w:t>
            </w:r>
            <w:r w:rsidR="00367BF7" w:rsidRPr="005A7BEF">
              <w:rPr>
                <w:rFonts w:ascii="Arial" w:hAnsi="Arial" w:cs="Arial"/>
                <w:b/>
                <w:sz w:val="16"/>
                <w:szCs w:val="16"/>
              </w:rPr>
              <w:t xml:space="preserve">What is the lowest daily wage for which (Name) is willing to work for someone?    </w:t>
            </w:r>
          </w:p>
          <w:p w14:paraId="0513B3C0" w14:textId="496A7214" w:rsidR="00367BF7" w:rsidRPr="00842F8E" w:rsidRDefault="009C3707">
            <w:pPr>
              <w:rPr>
                <w:rFonts w:ascii="Arial" w:hAnsi="Arial" w:cs="Arial"/>
                <w:i/>
                <w:sz w:val="16"/>
                <w:szCs w:val="16"/>
              </w:rPr>
            </w:pPr>
            <w:r w:rsidRPr="00842F8E">
              <w:rPr>
                <w:rFonts w:ascii="Arial" w:hAnsi="Arial" w:cs="Arial"/>
                <w:i/>
                <w:sz w:val="16"/>
                <w:szCs w:val="16"/>
              </w:rPr>
              <w:t>Indicate amount as a decimal value (in Ghana cedis and pesewas). For example, enter 2.50 for 2 Ghana cedis and 50 pesewas.</w:t>
            </w:r>
          </w:p>
        </w:tc>
        <w:tc>
          <w:tcPr>
            <w:tcW w:w="243" w:type="pct"/>
            <w:tcBorders>
              <w:top w:val="single" w:sz="4" w:space="0" w:color="auto"/>
              <w:left w:val="single" w:sz="4" w:space="0" w:color="auto"/>
              <w:bottom w:val="single" w:sz="4" w:space="0" w:color="auto"/>
              <w:right w:val="single" w:sz="4" w:space="0" w:color="auto"/>
            </w:tcBorders>
          </w:tcPr>
          <w:p w14:paraId="5FE3743C" w14:textId="77777777" w:rsidR="00367BF7" w:rsidRPr="005A7BEF" w:rsidRDefault="00367BF7" w:rsidP="005A7BEF">
            <w:pPr>
              <w:jc w:val="right"/>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33EF176F" w14:textId="77777777" w:rsidR="00367BF7" w:rsidRPr="005A7BEF" w:rsidRDefault="00367BF7" w:rsidP="005A7BEF">
            <w:pPr>
              <w:jc w:val="right"/>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7662DDE7" w14:textId="77777777" w:rsidR="00367BF7" w:rsidRPr="005A7BEF" w:rsidRDefault="00367BF7" w:rsidP="005A7BEF">
            <w:pPr>
              <w:jc w:val="right"/>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49E7EC4A" w14:textId="77777777" w:rsidR="00367BF7" w:rsidRPr="005A7BEF" w:rsidRDefault="00367BF7" w:rsidP="005A7BEF">
            <w:pPr>
              <w:jc w:val="right"/>
              <w:rPr>
                <w:rFonts w:ascii="Arial" w:hAnsi="Arial" w:cs="Arial"/>
                <w:b/>
                <w:sz w:val="16"/>
                <w:szCs w:val="16"/>
              </w:rPr>
            </w:pPr>
          </w:p>
        </w:tc>
        <w:tc>
          <w:tcPr>
            <w:tcW w:w="243" w:type="pct"/>
            <w:tcBorders>
              <w:top w:val="single" w:sz="4" w:space="0" w:color="auto"/>
              <w:left w:val="single" w:sz="4" w:space="0" w:color="auto"/>
              <w:bottom w:val="single" w:sz="4" w:space="0" w:color="auto"/>
              <w:right w:val="single" w:sz="4" w:space="0" w:color="auto"/>
            </w:tcBorders>
          </w:tcPr>
          <w:p w14:paraId="6160B902" w14:textId="77777777" w:rsidR="00367BF7" w:rsidRPr="005A7BEF" w:rsidRDefault="00367BF7" w:rsidP="005A7BEF">
            <w:pPr>
              <w:jc w:val="right"/>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56A671AB" w14:textId="77777777" w:rsidR="00367BF7" w:rsidRPr="005A7BEF" w:rsidRDefault="00367BF7" w:rsidP="005A7BEF">
            <w:pPr>
              <w:jc w:val="right"/>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4A639532" w14:textId="77777777" w:rsidR="00367BF7" w:rsidRPr="005A7BEF" w:rsidRDefault="00367BF7" w:rsidP="005A7BEF">
            <w:pPr>
              <w:jc w:val="right"/>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tcPr>
          <w:p w14:paraId="695F8477" w14:textId="77777777" w:rsidR="00367BF7" w:rsidRPr="005A7BEF" w:rsidRDefault="00367BF7" w:rsidP="005A7BEF">
            <w:pPr>
              <w:jc w:val="right"/>
              <w:rPr>
                <w:rFonts w:ascii="Arial" w:hAnsi="Arial" w:cs="Arial"/>
                <w:b/>
                <w:sz w:val="16"/>
                <w:szCs w:val="16"/>
              </w:rPr>
            </w:pPr>
          </w:p>
        </w:tc>
        <w:tc>
          <w:tcPr>
            <w:tcW w:w="244" w:type="pct"/>
            <w:tcBorders>
              <w:top w:val="single" w:sz="4" w:space="0" w:color="auto"/>
              <w:left w:val="single" w:sz="4" w:space="0" w:color="auto"/>
              <w:bottom w:val="single" w:sz="4" w:space="0" w:color="auto"/>
              <w:right w:val="single" w:sz="4" w:space="0" w:color="auto"/>
            </w:tcBorders>
            <w:vAlign w:val="center"/>
          </w:tcPr>
          <w:p w14:paraId="1069B940" w14:textId="77777777" w:rsidR="00367BF7" w:rsidRPr="005A7BEF" w:rsidRDefault="00367BF7" w:rsidP="005A7BEF">
            <w:pPr>
              <w:jc w:val="right"/>
              <w:rPr>
                <w:rFonts w:ascii="Arial" w:hAnsi="Arial" w:cs="Arial"/>
                <w:b/>
                <w:sz w:val="16"/>
                <w:szCs w:val="16"/>
              </w:rPr>
            </w:pPr>
          </w:p>
        </w:tc>
        <w:tc>
          <w:tcPr>
            <w:tcW w:w="248" w:type="pct"/>
            <w:tcBorders>
              <w:top w:val="single" w:sz="4" w:space="0" w:color="auto"/>
              <w:left w:val="single" w:sz="4" w:space="0" w:color="auto"/>
              <w:bottom w:val="single" w:sz="4" w:space="0" w:color="auto"/>
              <w:right w:val="single" w:sz="4" w:space="0" w:color="auto"/>
            </w:tcBorders>
            <w:vAlign w:val="center"/>
          </w:tcPr>
          <w:p w14:paraId="42F494EE" w14:textId="77777777" w:rsidR="00367BF7" w:rsidRPr="005A7BEF" w:rsidRDefault="00367BF7" w:rsidP="005A7BEF">
            <w:pPr>
              <w:jc w:val="right"/>
              <w:rPr>
                <w:rFonts w:ascii="Arial" w:hAnsi="Arial" w:cs="Arial"/>
                <w:b/>
                <w:sz w:val="16"/>
                <w:szCs w:val="16"/>
              </w:rPr>
            </w:pPr>
          </w:p>
        </w:tc>
      </w:tr>
    </w:tbl>
    <w:p w14:paraId="7751FF71" w14:textId="19163A9D" w:rsidR="00912C93" w:rsidRPr="005A7BEF" w:rsidRDefault="00912C93" w:rsidP="005A7BEF">
      <w:pPr>
        <w:rPr>
          <w:rFonts w:ascii="Arial" w:hAnsi="Arial" w:cs="Arial"/>
        </w:rPr>
      </w:pPr>
      <w:bookmarkStart w:id="87" w:name="_Ref512425447"/>
      <w:bookmarkStart w:id="88" w:name="Di"/>
      <w:r w:rsidRPr="005A7BEF">
        <w:rPr>
          <w:rFonts w:ascii="Arial" w:hAnsi="Arial" w:cs="Arial"/>
        </w:rPr>
        <w:t>&gt;&gt; Next person</w:t>
      </w:r>
    </w:p>
    <w:p w14:paraId="5C6E6377" w14:textId="77777777" w:rsidR="00912C93" w:rsidRPr="005A7BEF" w:rsidRDefault="00912C93" w:rsidP="005A7BEF">
      <w:pPr>
        <w:rPr>
          <w:rFonts w:ascii="Arial" w:hAnsi="Arial" w:cs="Arial"/>
        </w:rPr>
      </w:pPr>
    </w:p>
    <w:p w14:paraId="7AFAC2B8" w14:textId="7337078A" w:rsidR="007E1F5A" w:rsidRDefault="007E1F5A" w:rsidP="005A7BEF">
      <w:pPr>
        <w:pStyle w:val="Heading2"/>
        <w:rPr>
          <w:rFonts w:ascii="Arial" w:hAnsi="Arial" w:cs="Arial"/>
          <w:color w:val="auto"/>
          <w:sz w:val="20"/>
          <w:szCs w:val="20"/>
        </w:rPr>
      </w:pPr>
      <w:bookmarkStart w:id="89" w:name="_Toc516617798"/>
      <w:r w:rsidRPr="005A7BEF">
        <w:rPr>
          <w:rFonts w:ascii="Arial" w:hAnsi="Arial" w:cs="Arial"/>
          <w:color w:val="auto"/>
          <w:sz w:val="20"/>
          <w:szCs w:val="20"/>
        </w:rPr>
        <w:t xml:space="preserve">PART </w:t>
      </w:r>
      <w:r w:rsidR="00577FD5" w:rsidRPr="005A7BEF">
        <w:rPr>
          <w:rFonts w:ascii="Arial" w:hAnsi="Arial" w:cs="Arial"/>
          <w:color w:val="auto"/>
          <w:sz w:val="20"/>
          <w:szCs w:val="20"/>
        </w:rPr>
        <w:t>G</w:t>
      </w:r>
      <w:r w:rsidRPr="005A7BEF">
        <w:rPr>
          <w:rFonts w:ascii="Arial" w:hAnsi="Arial" w:cs="Arial"/>
          <w:color w:val="auto"/>
          <w:sz w:val="20"/>
          <w:szCs w:val="20"/>
        </w:rPr>
        <w:t>: EDUCATION</w:t>
      </w:r>
      <w:bookmarkEnd w:id="87"/>
      <w:bookmarkEnd w:id="89"/>
    </w:p>
    <w:p w14:paraId="2129372A" w14:textId="003C74DF" w:rsidR="002563F3" w:rsidRDefault="002563F3" w:rsidP="001403DE"/>
    <w:p w14:paraId="2C1C477E" w14:textId="77777777" w:rsidR="00947949" w:rsidRDefault="00947949" w:rsidP="001403DE"/>
    <w:p w14:paraId="4D3731C7" w14:textId="77777777" w:rsidR="00947949" w:rsidRDefault="00947949" w:rsidP="001403DE"/>
    <w:p w14:paraId="35FA2F04" w14:textId="77777777" w:rsidR="00947949" w:rsidRDefault="00947949" w:rsidP="001403DE"/>
    <w:p w14:paraId="2A5C43B0" w14:textId="20E96CA8" w:rsidR="002563F3" w:rsidRDefault="002563F3" w:rsidP="001403DE">
      <w:r>
        <w:t xml:space="preserve">Interviewer reads: </w:t>
      </w:r>
      <w:r w:rsidR="00947949">
        <w:t>“</w:t>
      </w:r>
      <w:r w:rsidRPr="001403DE">
        <w:rPr>
          <w:b/>
        </w:rPr>
        <w:t xml:space="preserve">I would now like to ask some questions about the educational background of </w:t>
      </w:r>
      <w:r>
        <w:rPr>
          <w:b/>
        </w:rPr>
        <w:t>[Name]</w:t>
      </w:r>
      <w:r w:rsidRPr="001403DE">
        <w:rPr>
          <w:b/>
        </w:rPr>
        <w:t>.</w:t>
      </w:r>
      <w:r w:rsidR="00947949">
        <w:rPr>
          <w:b/>
        </w:rPr>
        <w:t>”</w:t>
      </w:r>
    </w:p>
    <w:p w14:paraId="635CEE7D" w14:textId="7FD9BD63" w:rsidR="00947949" w:rsidRDefault="00947949" w:rsidP="001403DE"/>
    <w:p w14:paraId="5F437E31" w14:textId="5E94640E" w:rsidR="00672FA2" w:rsidRDefault="00672FA2" w:rsidP="001403DE"/>
    <w:p w14:paraId="03CF26E9" w14:textId="77777777" w:rsidR="00672FA2" w:rsidRDefault="00672FA2" w:rsidP="00672FA2">
      <w:r w:rsidRPr="00947949">
        <w:t xml:space="preserve">Q0. Who is the person answering these questions about </w:t>
      </w:r>
      <w:r>
        <w:t>[</w:t>
      </w:r>
      <w:r w:rsidRPr="00947949">
        <w:t>Name</w:t>
      </w:r>
      <w:r>
        <w:t>]</w:t>
      </w:r>
      <w:r w:rsidRPr="00947949">
        <w:t xml:space="preserve">?   </w:t>
      </w:r>
    </w:p>
    <w:p w14:paraId="3D147B68" w14:textId="77777777" w:rsidR="00672FA2" w:rsidRDefault="00672FA2" w:rsidP="00672FA2"/>
    <w:p w14:paraId="55CF188D" w14:textId="1503AAB8" w:rsidR="00672FA2" w:rsidRPr="00947949" w:rsidRDefault="009C3707" w:rsidP="00672FA2">
      <w:r>
        <w:t>[Names appear for selection]</w:t>
      </w:r>
    </w:p>
    <w:p w14:paraId="7DCF432D" w14:textId="22FAA2B0" w:rsidR="00672FA2" w:rsidRDefault="00672FA2" w:rsidP="001403DE"/>
    <w:p w14:paraId="043FF596" w14:textId="77777777" w:rsidR="00672FA2" w:rsidRPr="001403DE" w:rsidRDefault="00672FA2" w:rsidP="001403DE"/>
    <w:p w14:paraId="010D0D20" w14:textId="6E7B453B" w:rsidR="00343116" w:rsidRPr="005A7BEF" w:rsidRDefault="00CD2CD0" w:rsidP="005A7BEF">
      <w:pPr>
        <w:pStyle w:val="Heading3"/>
        <w:rPr>
          <w:rFonts w:ascii="Arial" w:hAnsi="Arial" w:cs="Arial"/>
          <w:color w:val="auto"/>
          <w:sz w:val="20"/>
          <w:szCs w:val="20"/>
        </w:rPr>
      </w:pPr>
      <w:bookmarkStart w:id="90" w:name="_Ref512425459"/>
      <w:bookmarkStart w:id="91" w:name="_Toc516617799"/>
      <w:r w:rsidRPr="005A7BEF">
        <w:rPr>
          <w:rFonts w:ascii="Arial" w:hAnsi="Arial" w:cs="Arial"/>
          <w:color w:val="auto"/>
          <w:sz w:val="20"/>
          <w:szCs w:val="20"/>
        </w:rPr>
        <w:t>I. GENERAL EDUCATION</w:t>
      </w:r>
      <w:bookmarkEnd w:id="90"/>
      <w:bookmarkEnd w:id="91"/>
    </w:p>
    <w:p w14:paraId="36C3CB65" w14:textId="7B9DB2EE" w:rsidR="00561195" w:rsidRPr="005A7BEF" w:rsidRDefault="00561195" w:rsidP="005A7BEF">
      <w:pPr>
        <w:tabs>
          <w:tab w:val="left" w:pos="3261"/>
        </w:tabs>
        <w:rPr>
          <w:rFonts w:ascii="Arial" w:hAnsi="Arial" w:cs="Arial"/>
          <w:sz w:val="18"/>
          <w:szCs w:val="18"/>
        </w:rPr>
      </w:pPr>
      <w:r w:rsidRPr="005A7BEF">
        <w:rPr>
          <w:rFonts w:ascii="Arial" w:hAnsi="Arial" w:cs="Arial"/>
          <w:sz w:val="18"/>
          <w:szCs w:val="18"/>
        </w:rPr>
        <w:t xml:space="preserve">Grade Level Codes:    0… None;       01…Pre-School;         11…P1;         12…P2;           13…P3;              14…P4;                 15…P5;           16…P6;        17…Jss1;      18…JSS2;      19…JSS3; 20…M1;       21…M2;        22…M3;        23…M4;             24…SSS1;               25…SSS2;                    26…SSS3;     </w:t>
      </w:r>
      <w:r w:rsidR="00572A1A" w:rsidRPr="005A7BEF">
        <w:rPr>
          <w:rFonts w:ascii="Arial" w:hAnsi="Arial" w:cs="Arial"/>
          <w:sz w:val="18"/>
          <w:szCs w:val="18"/>
        </w:rPr>
        <w:t>26B SSS4</w:t>
      </w:r>
      <w:r w:rsidRPr="005A7BEF">
        <w:rPr>
          <w:rFonts w:ascii="Arial" w:hAnsi="Arial" w:cs="Arial"/>
          <w:sz w:val="18"/>
          <w:szCs w:val="18"/>
        </w:rPr>
        <w:t xml:space="preserve">          27…S1;          28…S2;         29…S3;     30…S4; 31…S5; </w:t>
      </w:r>
      <w:r w:rsidR="00572A1A" w:rsidRPr="005A7BEF">
        <w:rPr>
          <w:rFonts w:ascii="Arial" w:hAnsi="Arial" w:cs="Arial"/>
          <w:sz w:val="18"/>
          <w:szCs w:val="18"/>
        </w:rPr>
        <w:t xml:space="preserve"> 32….L6, 33…..U6,   -</w:t>
      </w:r>
      <w:r w:rsidRPr="005A7BEF">
        <w:rPr>
          <w:rFonts w:ascii="Arial" w:hAnsi="Arial" w:cs="Arial"/>
          <w:sz w:val="18"/>
          <w:szCs w:val="18"/>
        </w:rPr>
        <w:t xml:space="preserve">666…Other (Specify)    -888…Refuse to answer    -999…Don’t know </w:t>
      </w:r>
    </w:p>
    <w:p w14:paraId="3C52C426" w14:textId="03327842" w:rsidR="004C22DD" w:rsidRDefault="004C22DD" w:rsidP="005A7BEF">
      <w:pPr>
        <w:tabs>
          <w:tab w:val="left" w:pos="3261"/>
        </w:tabs>
        <w:rPr>
          <w:rFonts w:ascii="Arial" w:hAnsi="Arial" w:cs="Arial"/>
          <w:sz w:val="18"/>
          <w:szCs w:val="18"/>
        </w:rPr>
      </w:pPr>
    </w:p>
    <w:p w14:paraId="423C3FB6" w14:textId="37444B80" w:rsidR="00DA567D" w:rsidRDefault="00DA567D" w:rsidP="005A7BEF">
      <w:pPr>
        <w:tabs>
          <w:tab w:val="left" w:pos="3261"/>
        </w:tabs>
        <w:rPr>
          <w:rFonts w:ascii="Arial" w:hAnsi="Arial" w:cs="Arial"/>
          <w:sz w:val="18"/>
          <w:szCs w:val="18"/>
        </w:rPr>
      </w:pPr>
      <w:r>
        <w:rPr>
          <w:rFonts w:ascii="Arial" w:hAnsi="Arial" w:cs="Arial"/>
          <w:sz w:val="18"/>
          <w:szCs w:val="18"/>
        </w:rPr>
        <w:t>For preloaded household members only:</w:t>
      </w:r>
    </w:p>
    <w:p w14:paraId="2F4E4B01" w14:textId="38D16E0E" w:rsidR="00DA567D" w:rsidRDefault="00DA567D" w:rsidP="005A7BEF">
      <w:pPr>
        <w:tabs>
          <w:tab w:val="left" w:pos="3261"/>
        </w:tabs>
        <w:rPr>
          <w:rFonts w:ascii="Arial" w:hAnsi="Arial" w:cs="Arial"/>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9"/>
        <w:gridCol w:w="901"/>
        <w:gridCol w:w="901"/>
        <w:gridCol w:w="901"/>
        <w:gridCol w:w="901"/>
        <w:gridCol w:w="935"/>
        <w:gridCol w:w="961"/>
        <w:gridCol w:w="1031"/>
        <w:gridCol w:w="900"/>
        <w:gridCol w:w="900"/>
        <w:gridCol w:w="900"/>
      </w:tblGrid>
      <w:tr w:rsidR="00DA567D" w:rsidRPr="005A7BEF" w14:paraId="6ADB7981" w14:textId="77777777" w:rsidTr="005025AB">
        <w:trPr>
          <w:trHeight w:val="337"/>
          <w:tblHeader/>
        </w:trPr>
        <w:tc>
          <w:tcPr>
            <w:tcW w:w="1821"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CA6A80A"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Member ID</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08959FB"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1</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4DBD91"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2</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16E0CD0"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3</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5EE56B0"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4</w:t>
            </w:r>
          </w:p>
        </w:tc>
        <w:tc>
          <w:tcPr>
            <w:tcW w:w="322"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3807EF9"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5</w:t>
            </w:r>
          </w:p>
        </w:tc>
        <w:tc>
          <w:tcPr>
            <w:tcW w:w="331"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93D28D"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6</w:t>
            </w:r>
          </w:p>
        </w:tc>
        <w:tc>
          <w:tcPr>
            <w:tcW w:w="35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90138A0"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7</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EE61DF3"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8</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D17EC96"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9</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9DC1341" w14:textId="77777777" w:rsidR="00DA567D" w:rsidRPr="005A7BEF" w:rsidRDefault="00DA567D" w:rsidP="005025AB">
            <w:pPr>
              <w:jc w:val="center"/>
              <w:rPr>
                <w:rFonts w:ascii="Arial" w:hAnsi="Arial" w:cs="Arial"/>
                <w:b/>
                <w:sz w:val="16"/>
                <w:szCs w:val="16"/>
              </w:rPr>
            </w:pPr>
            <w:r w:rsidRPr="005A7BEF">
              <w:rPr>
                <w:rFonts w:ascii="Arial" w:hAnsi="Arial" w:cs="Arial"/>
                <w:b/>
                <w:sz w:val="16"/>
                <w:szCs w:val="16"/>
              </w:rPr>
              <w:t>10</w:t>
            </w:r>
          </w:p>
        </w:tc>
      </w:tr>
      <w:tr w:rsidR="00DA567D" w:rsidRPr="005A7BEF" w14:paraId="22277FFF" w14:textId="77777777" w:rsidTr="00842F8E">
        <w:trPr>
          <w:trHeight w:val="215"/>
        </w:trPr>
        <w:tc>
          <w:tcPr>
            <w:tcW w:w="1821" w:type="pct"/>
          </w:tcPr>
          <w:p w14:paraId="00D1425A" w14:textId="16657A3A" w:rsidR="00DA567D" w:rsidRPr="005A7BEF" w:rsidRDefault="00DA567D" w:rsidP="005025AB">
            <w:pPr>
              <w:rPr>
                <w:rFonts w:ascii="Arial" w:hAnsi="Arial" w:cs="Arial"/>
                <w:b/>
                <w:sz w:val="16"/>
                <w:szCs w:val="16"/>
              </w:rPr>
            </w:pPr>
          </w:p>
        </w:tc>
        <w:tc>
          <w:tcPr>
            <w:tcW w:w="310" w:type="pct"/>
          </w:tcPr>
          <w:p w14:paraId="76EB2D2A" w14:textId="77777777" w:rsidR="00DA567D" w:rsidRPr="005A7BEF" w:rsidRDefault="00DA567D" w:rsidP="005025AB">
            <w:pPr>
              <w:rPr>
                <w:rFonts w:ascii="Arial" w:hAnsi="Arial" w:cs="Arial"/>
                <w:b/>
                <w:sz w:val="16"/>
                <w:szCs w:val="16"/>
              </w:rPr>
            </w:pPr>
          </w:p>
        </w:tc>
        <w:tc>
          <w:tcPr>
            <w:tcW w:w="310" w:type="pct"/>
          </w:tcPr>
          <w:p w14:paraId="3730A67C" w14:textId="77777777" w:rsidR="00DA567D" w:rsidRPr="005A7BEF" w:rsidRDefault="00DA567D" w:rsidP="005025AB">
            <w:pPr>
              <w:rPr>
                <w:rFonts w:ascii="Arial" w:hAnsi="Arial" w:cs="Arial"/>
                <w:b/>
                <w:sz w:val="16"/>
                <w:szCs w:val="16"/>
              </w:rPr>
            </w:pPr>
          </w:p>
        </w:tc>
        <w:tc>
          <w:tcPr>
            <w:tcW w:w="310" w:type="pct"/>
          </w:tcPr>
          <w:p w14:paraId="606FBC96" w14:textId="77777777" w:rsidR="00DA567D" w:rsidRPr="005A7BEF" w:rsidRDefault="00DA567D" w:rsidP="005025AB">
            <w:pPr>
              <w:rPr>
                <w:rFonts w:ascii="Arial" w:hAnsi="Arial" w:cs="Arial"/>
                <w:b/>
                <w:sz w:val="16"/>
                <w:szCs w:val="16"/>
              </w:rPr>
            </w:pPr>
          </w:p>
        </w:tc>
        <w:tc>
          <w:tcPr>
            <w:tcW w:w="310" w:type="pct"/>
          </w:tcPr>
          <w:p w14:paraId="39A2A2A8" w14:textId="77777777" w:rsidR="00DA567D" w:rsidRPr="005A7BEF" w:rsidRDefault="00DA567D" w:rsidP="005025AB">
            <w:pPr>
              <w:rPr>
                <w:rFonts w:ascii="Arial" w:hAnsi="Arial" w:cs="Arial"/>
                <w:b/>
                <w:sz w:val="16"/>
                <w:szCs w:val="16"/>
              </w:rPr>
            </w:pPr>
          </w:p>
        </w:tc>
        <w:tc>
          <w:tcPr>
            <w:tcW w:w="322" w:type="pct"/>
          </w:tcPr>
          <w:p w14:paraId="2F46CA8B" w14:textId="77777777" w:rsidR="00DA567D" w:rsidRPr="005A7BEF" w:rsidRDefault="00DA567D" w:rsidP="005025AB">
            <w:pPr>
              <w:rPr>
                <w:rFonts w:ascii="Arial" w:hAnsi="Arial" w:cs="Arial"/>
                <w:b/>
                <w:sz w:val="16"/>
                <w:szCs w:val="16"/>
              </w:rPr>
            </w:pPr>
          </w:p>
        </w:tc>
        <w:tc>
          <w:tcPr>
            <w:tcW w:w="331" w:type="pct"/>
          </w:tcPr>
          <w:p w14:paraId="49D50339" w14:textId="77777777" w:rsidR="00DA567D" w:rsidRPr="005A7BEF" w:rsidRDefault="00DA567D" w:rsidP="005025AB">
            <w:pPr>
              <w:rPr>
                <w:rFonts w:ascii="Arial" w:hAnsi="Arial" w:cs="Arial"/>
                <w:b/>
                <w:sz w:val="16"/>
                <w:szCs w:val="16"/>
              </w:rPr>
            </w:pPr>
          </w:p>
        </w:tc>
        <w:tc>
          <w:tcPr>
            <w:tcW w:w="355" w:type="pct"/>
          </w:tcPr>
          <w:p w14:paraId="0BE97B8D" w14:textId="77777777" w:rsidR="00DA567D" w:rsidRPr="005A7BEF" w:rsidRDefault="00DA567D" w:rsidP="005025AB">
            <w:pPr>
              <w:rPr>
                <w:rFonts w:ascii="Arial" w:hAnsi="Arial" w:cs="Arial"/>
                <w:b/>
                <w:sz w:val="16"/>
                <w:szCs w:val="16"/>
              </w:rPr>
            </w:pPr>
          </w:p>
        </w:tc>
        <w:tc>
          <w:tcPr>
            <w:tcW w:w="310" w:type="pct"/>
          </w:tcPr>
          <w:p w14:paraId="17357B89" w14:textId="77777777" w:rsidR="00DA567D" w:rsidRPr="005A7BEF" w:rsidRDefault="00DA567D" w:rsidP="005025AB">
            <w:pPr>
              <w:rPr>
                <w:rFonts w:ascii="Arial" w:hAnsi="Arial" w:cs="Arial"/>
                <w:b/>
                <w:sz w:val="16"/>
                <w:szCs w:val="16"/>
              </w:rPr>
            </w:pPr>
          </w:p>
        </w:tc>
        <w:tc>
          <w:tcPr>
            <w:tcW w:w="310" w:type="pct"/>
            <w:vAlign w:val="center"/>
          </w:tcPr>
          <w:p w14:paraId="79D0E9CB" w14:textId="77777777" w:rsidR="00DA567D" w:rsidRPr="005A7BEF" w:rsidRDefault="00DA567D" w:rsidP="005025AB">
            <w:pPr>
              <w:rPr>
                <w:rFonts w:ascii="Arial" w:hAnsi="Arial" w:cs="Arial"/>
                <w:b/>
                <w:sz w:val="16"/>
                <w:szCs w:val="16"/>
              </w:rPr>
            </w:pPr>
          </w:p>
        </w:tc>
        <w:tc>
          <w:tcPr>
            <w:tcW w:w="310" w:type="pct"/>
            <w:vAlign w:val="center"/>
          </w:tcPr>
          <w:p w14:paraId="5EA60555" w14:textId="77777777" w:rsidR="00DA567D" w:rsidRPr="005A7BEF" w:rsidRDefault="00DA567D" w:rsidP="005025AB">
            <w:pPr>
              <w:rPr>
                <w:rFonts w:ascii="Arial" w:hAnsi="Arial" w:cs="Arial"/>
                <w:b/>
                <w:sz w:val="16"/>
                <w:szCs w:val="16"/>
              </w:rPr>
            </w:pPr>
          </w:p>
        </w:tc>
      </w:tr>
      <w:tr w:rsidR="00DA567D" w:rsidRPr="005A7BEF" w14:paraId="6B90AE4A" w14:textId="77777777" w:rsidTr="005025AB">
        <w:trPr>
          <w:trHeight w:val="337"/>
        </w:trPr>
        <w:tc>
          <w:tcPr>
            <w:tcW w:w="1821" w:type="pct"/>
          </w:tcPr>
          <w:p w14:paraId="5EC9F9D7" w14:textId="7BE9FA71" w:rsidR="00DA567D" w:rsidRDefault="00DA567D">
            <w:pPr>
              <w:rPr>
                <w:rFonts w:ascii="Arial" w:hAnsi="Arial" w:cs="Arial"/>
                <w:b/>
                <w:sz w:val="16"/>
                <w:szCs w:val="16"/>
              </w:rPr>
            </w:pPr>
            <w:r w:rsidRPr="005A7BEF">
              <w:rPr>
                <w:rFonts w:ascii="Arial" w:hAnsi="Arial" w:cs="Arial"/>
                <w:b/>
                <w:bCs/>
                <w:sz w:val="16"/>
                <w:szCs w:val="16"/>
              </w:rPr>
              <w:t xml:space="preserve">Q3. </w:t>
            </w:r>
            <w:r w:rsidRPr="00DA567D">
              <w:rPr>
                <w:rFonts w:ascii="Arial" w:hAnsi="Arial" w:cs="Arial"/>
                <w:b/>
                <w:sz w:val="16"/>
                <w:szCs w:val="16"/>
              </w:rPr>
              <w:t xml:space="preserve">Based on the information collected in the last survey, it was determined that </w:t>
            </w:r>
            <w:r w:rsidR="007C2AFA">
              <w:rPr>
                <w:rFonts w:ascii="Arial" w:hAnsi="Arial" w:cs="Arial"/>
                <w:b/>
                <w:sz w:val="16"/>
                <w:szCs w:val="16"/>
              </w:rPr>
              <w:t xml:space="preserve">[Name] </w:t>
            </w:r>
            <w:r w:rsidR="00F85165">
              <w:rPr>
                <w:rFonts w:ascii="Arial" w:hAnsi="Arial" w:cs="Arial"/>
                <w:b/>
                <w:sz w:val="16"/>
                <w:szCs w:val="16"/>
              </w:rPr>
              <w:t>[</w:t>
            </w:r>
            <w:r w:rsidRPr="00DA567D">
              <w:rPr>
                <w:rFonts w:ascii="Arial" w:hAnsi="Arial" w:cs="Arial"/>
                <w:b/>
                <w:sz w:val="16"/>
                <w:szCs w:val="16"/>
              </w:rPr>
              <w:t>has</w:t>
            </w:r>
            <w:r w:rsidR="00F85165">
              <w:rPr>
                <w:rFonts w:ascii="Arial" w:hAnsi="Arial" w:cs="Arial"/>
                <w:b/>
                <w:sz w:val="16"/>
                <w:szCs w:val="16"/>
              </w:rPr>
              <w:t>/has not]</w:t>
            </w:r>
            <w:r w:rsidRPr="00DA567D">
              <w:rPr>
                <w:rFonts w:ascii="Arial" w:hAnsi="Arial" w:cs="Arial"/>
                <w:b/>
                <w:sz w:val="16"/>
                <w:szCs w:val="16"/>
              </w:rPr>
              <w:t xml:space="preserve"> attended school. Is this correct? </w:t>
            </w:r>
            <w:r>
              <w:rPr>
                <w:rFonts w:ascii="Arial" w:hAnsi="Arial" w:cs="Arial"/>
                <w:b/>
                <w:sz w:val="16"/>
                <w:szCs w:val="16"/>
              </w:rPr>
              <w:t xml:space="preserve"> </w:t>
            </w:r>
          </w:p>
          <w:p w14:paraId="4C8505F7" w14:textId="114CA5C8" w:rsidR="00DA567D" w:rsidRDefault="00DA567D">
            <w:pPr>
              <w:rPr>
                <w:rFonts w:ascii="Arial" w:hAnsi="Arial" w:cs="Arial"/>
                <w:b/>
                <w:sz w:val="16"/>
                <w:szCs w:val="16"/>
              </w:rPr>
            </w:pPr>
            <w:r>
              <w:rPr>
                <w:rFonts w:ascii="Arial" w:hAnsi="Arial" w:cs="Arial"/>
                <w:b/>
                <w:sz w:val="16"/>
                <w:szCs w:val="16"/>
              </w:rPr>
              <w:t>1-Yes</w:t>
            </w:r>
            <w:r w:rsidR="0095312F">
              <w:rPr>
                <w:rFonts w:ascii="Arial" w:hAnsi="Arial" w:cs="Arial"/>
                <w:b/>
                <w:sz w:val="16"/>
                <w:szCs w:val="16"/>
              </w:rPr>
              <w:t xml:space="preserve"> &gt;&gt; Q3</w:t>
            </w:r>
          </w:p>
          <w:p w14:paraId="6066259D" w14:textId="31581C1F" w:rsidR="00DA567D" w:rsidRPr="005A7BEF" w:rsidRDefault="00DA567D">
            <w:pPr>
              <w:rPr>
                <w:rFonts w:ascii="Arial" w:hAnsi="Arial" w:cs="Arial"/>
                <w:b/>
                <w:sz w:val="16"/>
                <w:szCs w:val="16"/>
              </w:rPr>
            </w:pPr>
            <w:r>
              <w:rPr>
                <w:rFonts w:ascii="Arial" w:hAnsi="Arial" w:cs="Arial"/>
                <w:b/>
                <w:sz w:val="16"/>
                <w:szCs w:val="16"/>
              </w:rPr>
              <w:t>5-No</w:t>
            </w:r>
          </w:p>
        </w:tc>
        <w:tc>
          <w:tcPr>
            <w:tcW w:w="310" w:type="pct"/>
          </w:tcPr>
          <w:p w14:paraId="49BDD8EB" w14:textId="77777777" w:rsidR="00DA567D" w:rsidRPr="005A7BEF" w:rsidRDefault="00DA567D" w:rsidP="005025AB">
            <w:pPr>
              <w:rPr>
                <w:rFonts w:ascii="Arial" w:hAnsi="Arial" w:cs="Arial"/>
                <w:b/>
                <w:sz w:val="16"/>
                <w:szCs w:val="16"/>
              </w:rPr>
            </w:pPr>
          </w:p>
        </w:tc>
        <w:tc>
          <w:tcPr>
            <w:tcW w:w="310" w:type="pct"/>
          </w:tcPr>
          <w:p w14:paraId="133783E5" w14:textId="77777777" w:rsidR="00DA567D" w:rsidRPr="005A7BEF" w:rsidRDefault="00DA567D" w:rsidP="005025AB">
            <w:pPr>
              <w:rPr>
                <w:rFonts w:ascii="Arial" w:hAnsi="Arial" w:cs="Arial"/>
                <w:b/>
                <w:sz w:val="16"/>
                <w:szCs w:val="16"/>
              </w:rPr>
            </w:pPr>
          </w:p>
        </w:tc>
        <w:tc>
          <w:tcPr>
            <w:tcW w:w="310" w:type="pct"/>
          </w:tcPr>
          <w:p w14:paraId="53CB9778" w14:textId="77777777" w:rsidR="00DA567D" w:rsidRPr="005A7BEF" w:rsidRDefault="00DA567D" w:rsidP="005025AB">
            <w:pPr>
              <w:rPr>
                <w:rFonts w:ascii="Arial" w:hAnsi="Arial" w:cs="Arial"/>
                <w:b/>
                <w:sz w:val="16"/>
                <w:szCs w:val="16"/>
              </w:rPr>
            </w:pPr>
          </w:p>
        </w:tc>
        <w:tc>
          <w:tcPr>
            <w:tcW w:w="310" w:type="pct"/>
          </w:tcPr>
          <w:p w14:paraId="447EC809" w14:textId="77777777" w:rsidR="00DA567D" w:rsidRPr="005A7BEF" w:rsidRDefault="00DA567D" w:rsidP="005025AB">
            <w:pPr>
              <w:rPr>
                <w:rFonts w:ascii="Arial" w:hAnsi="Arial" w:cs="Arial"/>
                <w:b/>
                <w:sz w:val="16"/>
                <w:szCs w:val="16"/>
              </w:rPr>
            </w:pPr>
          </w:p>
        </w:tc>
        <w:tc>
          <w:tcPr>
            <w:tcW w:w="322" w:type="pct"/>
          </w:tcPr>
          <w:p w14:paraId="4ECCDB42" w14:textId="77777777" w:rsidR="00DA567D" w:rsidRPr="005A7BEF" w:rsidRDefault="00DA567D" w:rsidP="005025AB">
            <w:pPr>
              <w:rPr>
                <w:rFonts w:ascii="Arial" w:hAnsi="Arial" w:cs="Arial"/>
                <w:b/>
                <w:sz w:val="16"/>
                <w:szCs w:val="16"/>
              </w:rPr>
            </w:pPr>
          </w:p>
        </w:tc>
        <w:tc>
          <w:tcPr>
            <w:tcW w:w="331" w:type="pct"/>
          </w:tcPr>
          <w:p w14:paraId="24045296" w14:textId="77777777" w:rsidR="00DA567D" w:rsidRPr="005A7BEF" w:rsidRDefault="00DA567D" w:rsidP="005025AB">
            <w:pPr>
              <w:rPr>
                <w:rFonts w:ascii="Arial" w:hAnsi="Arial" w:cs="Arial"/>
                <w:b/>
                <w:sz w:val="16"/>
                <w:szCs w:val="16"/>
              </w:rPr>
            </w:pPr>
          </w:p>
        </w:tc>
        <w:tc>
          <w:tcPr>
            <w:tcW w:w="355" w:type="pct"/>
          </w:tcPr>
          <w:p w14:paraId="54E115A3" w14:textId="77777777" w:rsidR="00DA567D" w:rsidRPr="005A7BEF" w:rsidRDefault="00DA567D" w:rsidP="005025AB">
            <w:pPr>
              <w:rPr>
                <w:rFonts w:ascii="Arial" w:hAnsi="Arial" w:cs="Arial"/>
                <w:b/>
                <w:sz w:val="16"/>
                <w:szCs w:val="16"/>
              </w:rPr>
            </w:pPr>
          </w:p>
        </w:tc>
        <w:tc>
          <w:tcPr>
            <w:tcW w:w="310" w:type="pct"/>
          </w:tcPr>
          <w:p w14:paraId="5A08038D" w14:textId="77777777" w:rsidR="00DA567D" w:rsidRPr="005A7BEF" w:rsidRDefault="00DA567D" w:rsidP="005025AB">
            <w:pPr>
              <w:rPr>
                <w:rFonts w:ascii="Arial" w:hAnsi="Arial" w:cs="Arial"/>
                <w:b/>
                <w:sz w:val="16"/>
                <w:szCs w:val="16"/>
              </w:rPr>
            </w:pPr>
          </w:p>
        </w:tc>
        <w:tc>
          <w:tcPr>
            <w:tcW w:w="310" w:type="pct"/>
          </w:tcPr>
          <w:p w14:paraId="007D234D" w14:textId="77777777" w:rsidR="00DA567D" w:rsidRPr="005A7BEF" w:rsidRDefault="00DA567D" w:rsidP="005025AB">
            <w:pPr>
              <w:rPr>
                <w:rFonts w:ascii="Arial" w:hAnsi="Arial" w:cs="Arial"/>
                <w:b/>
                <w:sz w:val="16"/>
                <w:szCs w:val="16"/>
              </w:rPr>
            </w:pPr>
          </w:p>
        </w:tc>
        <w:tc>
          <w:tcPr>
            <w:tcW w:w="310" w:type="pct"/>
          </w:tcPr>
          <w:p w14:paraId="5BBFE3BD" w14:textId="77777777" w:rsidR="00DA567D" w:rsidRPr="005A7BEF" w:rsidRDefault="00DA567D" w:rsidP="005025AB">
            <w:pPr>
              <w:rPr>
                <w:rFonts w:ascii="Arial" w:hAnsi="Arial" w:cs="Arial"/>
                <w:b/>
                <w:sz w:val="16"/>
                <w:szCs w:val="16"/>
              </w:rPr>
            </w:pPr>
          </w:p>
        </w:tc>
      </w:tr>
    </w:tbl>
    <w:p w14:paraId="5577F104" w14:textId="30B5CBE6" w:rsidR="00DA567D" w:rsidRDefault="00DA567D" w:rsidP="005A7BEF">
      <w:pPr>
        <w:tabs>
          <w:tab w:val="left" w:pos="3261"/>
        </w:tabs>
        <w:rPr>
          <w:rFonts w:ascii="Arial" w:hAnsi="Arial" w:cs="Arial"/>
          <w:sz w:val="18"/>
          <w:szCs w:val="18"/>
        </w:rPr>
      </w:pPr>
    </w:p>
    <w:p w14:paraId="7EEB505B" w14:textId="77777777" w:rsidR="00DA567D" w:rsidRPr="005A7BEF" w:rsidRDefault="00DA567D" w:rsidP="005A7BEF">
      <w:pPr>
        <w:tabs>
          <w:tab w:val="left" w:pos="3261"/>
        </w:tabs>
        <w:rPr>
          <w:rFonts w:ascii="Arial" w:hAnsi="Arial" w:cs="Arial"/>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7"/>
        <w:gridCol w:w="901"/>
        <w:gridCol w:w="901"/>
        <w:gridCol w:w="901"/>
        <w:gridCol w:w="901"/>
        <w:gridCol w:w="934"/>
        <w:gridCol w:w="961"/>
        <w:gridCol w:w="1031"/>
        <w:gridCol w:w="901"/>
        <w:gridCol w:w="901"/>
        <w:gridCol w:w="901"/>
      </w:tblGrid>
      <w:tr w:rsidR="00163452" w:rsidRPr="005A7BEF" w14:paraId="686B28FB" w14:textId="77777777" w:rsidTr="0050071F">
        <w:trPr>
          <w:trHeight w:val="337"/>
          <w:tblHeader/>
        </w:trPr>
        <w:tc>
          <w:tcPr>
            <w:tcW w:w="1821"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1F01130"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Member ID</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1D03893"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1</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C174CF3"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2</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4EFCF2E"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3</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EEC0DCD"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4</w:t>
            </w:r>
          </w:p>
        </w:tc>
        <w:tc>
          <w:tcPr>
            <w:tcW w:w="322"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0DA2F24"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5</w:t>
            </w:r>
          </w:p>
        </w:tc>
        <w:tc>
          <w:tcPr>
            <w:tcW w:w="331"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4F3E5D"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6</w:t>
            </w:r>
          </w:p>
        </w:tc>
        <w:tc>
          <w:tcPr>
            <w:tcW w:w="35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41837CD"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7</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02167EC"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8</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C9CA845"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9</w:t>
            </w:r>
          </w:p>
        </w:tc>
        <w:tc>
          <w:tcPr>
            <w:tcW w:w="310"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0F02940" w14:textId="77777777" w:rsidR="00163452" w:rsidRPr="005A7BEF" w:rsidRDefault="00163452" w:rsidP="005A7BEF">
            <w:pPr>
              <w:jc w:val="center"/>
              <w:rPr>
                <w:rFonts w:ascii="Arial" w:hAnsi="Arial" w:cs="Arial"/>
                <w:b/>
                <w:sz w:val="16"/>
                <w:szCs w:val="16"/>
              </w:rPr>
            </w:pPr>
            <w:r w:rsidRPr="005A7BEF">
              <w:rPr>
                <w:rFonts w:ascii="Arial" w:hAnsi="Arial" w:cs="Arial"/>
                <w:b/>
                <w:sz w:val="16"/>
                <w:szCs w:val="16"/>
              </w:rPr>
              <w:t>10</w:t>
            </w:r>
          </w:p>
        </w:tc>
      </w:tr>
      <w:tr w:rsidR="00163452" w:rsidRPr="005A7BEF" w14:paraId="5B7B82B9" w14:textId="77777777" w:rsidTr="0050071F">
        <w:trPr>
          <w:trHeight w:val="360"/>
        </w:trPr>
        <w:tc>
          <w:tcPr>
            <w:tcW w:w="1821" w:type="pct"/>
          </w:tcPr>
          <w:p w14:paraId="27212538" w14:textId="6D94719C" w:rsidR="00163452" w:rsidRPr="005A7BEF" w:rsidRDefault="008760EC">
            <w:pPr>
              <w:rPr>
                <w:rFonts w:ascii="Arial" w:hAnsi="Arial" w:cs="Arial"/>
                <w:b/>
                <w:sz w:val="16"/>
                <w:szCs w:val="16"/>
              </w:rPr>
            </w:pPr>
            <w:r w:rsidRPr="005A7BEF">
              <w:rPr>
                <w:rFonts w:ascii="Arial" w:hAnsi="Arial" w:cs="Arial"/>
                <w:b/>
                <w:bCs/>
                <w:sz w:val="16"/>
                <w:szCs w:val="16"/>
              </w:rPr>
              <w:t>Q</w:t>
            </w:r>
            <w:r w:rsidR="00163452" w:rsidRPr="005A7BEF">
              <w:rPr>
                <w:rFonts w:ascii="Arial" w:hAnsi="Arial" w:cs="Arial"/>
                <w:b/>
                <w:bCs/>
                <w:sz w:val="16"/>
                <w:szCs w:val="16"/>
              </w:rPr>
              <w:t>2.</w:t>
            </w:r>
            <w:r w:rsidR="00163452" w:rsidRPr="005A7BEF">
              <w:rPr>
                <w:rFonts w:ascii="Arial" w:hAnsi="Arial" w:cs="Arial"/>
                <w:b/>
                <w:sz w:val="16"/>
                <w:szCs w:val="16"/>
              </w:rPr>
              <w:t xml:space="preserve"> Has </w:t>
            </w:r>
            <w:r w:rsidR="0085467E">
              <w:rPr>
                <w:rFonts w:ascii="Arial" w:hAnsi="Arial" w:cs="Arial"/>
                <w:b/>
                <w:sz w:val="16"/>
                <w:szCs w:val="16"/>
              </w:rPr>
              <w:t>[</w:t>
            </w:r>
            <w:r w:rsidR="00163452" w:rsidRPr="005A7BEF">
              <w:rPr>
                <w:rFonts w:ascii="Arial" w:hAnsi="Arial" w:cs="Arial"/>
                <w:b/>
                <w:sz w:val="16"/>
                <w:szCs w:val="16"/>
              </w:rPr>
              <w:t>Name</w:t>
            </w:r>
            <w:r w:rsidR="0085467E">
              <w:rPr>
                <w:rFonts w:ascii="Arial" w:hAnsi="Arial" w:cs="Arial"/>
                <w:b/>
                <w:sz w:val="16"/>
                <w:szCs w:val="16"/>
              </w:rPr>
              <w:t>]</w:t>
            </w:r>
            <w:r w:rsidR="00163452" w:rsidRPr="005A7BEF">
              <w:rPr>
                <w:rFonts w:ascii="Arial" w:hAnsi="Arial" w:cs="Arial"/>
                <w:b/>
                <w:sz w:val="16"/>
                <w:szCs w:val="16"/>
              </w:rPr>
              <w:t xml:space="preserve"> ever attended school?    1. Yes,     5. No &gt;&gt; </w:t>
            </w:r>
            <w:r w:rsidR="00273A4B">
              <w:rPr>
                <w:rFonts w:ascii="Arial" w:hAnsi="Arial" w:cs="Arial"/>
                <w:b/>
                <w:sz w:val="16"/>
                <w:szCs w:val="16"/>
              </w:rPr>
              <w:t>Q53a</w:t>
            </w:r>
          </w:p>
        </w:tc>
        <w:tc>
          <w:tcPr>
            <w:tcW w:w="310" w:type="pct"/>
          </w:tcPr>
          <w:p w14:paraId="3D9D9209" w14:textId="77777777" w:rsidR="00163452" w:rsidRPr="005A7BEF" w:rsidRDefault="00163452" w:rsidP="005A7BEF">
            <w:pPr>
              <w:rPr>
                <w:rFonts w:ascii="Arial" w:hAnsi="Arial" w:cs="Arial"/>
                <w:b/>
                <w:sz w:val="16"/>
                <w:szCs w:val="16"/>
              </w:rPr>
            </w:pPr>
          </w:p>
        </w:tc>
        <w:tc>
          <w:tcPr>
            <w:tcW w:w="310" w:type="pct"/>
          </w:tcPr>
          <w:p w14:paraId="60F8420D" w14:textId="77777777" w:rsidR="00163452" w:rsidRPr="005A7BEF" w:rsidRDefault="00163452" w:rsidP="005A7BEF">
            <w:pPr>
              <w:rPr>
                <w:rFonts w:ascii="Arial" w:hAnsi="Arial" w:cs="Arial"/>
                <w:b/>
                <w:sz w:val="16"/>
                <w:szCs w:val="16"/>
              </w:rPr>
            </w:pPr>
          </w:p>
        </w:tc>
        <w:tc>
          <w:tcPr>
            <w:tcW w:w="310" w:type="pct"/>
          </w:tcPr>
          <w:p w14:paraId="2F0AE44F" w14:textId="77777777" w:rsidR="00163452" w:rsidRPr="005A7BEF" w:rsidRDefault="00163452" w:rsidP="005A7BEF">
            <w:pPr>
              <w:rPr>
                <w:rFonts w:ascii="Arial" w:hAnsi="Arial" w:cs="Arial"/>
                <w:b/>
                <w:sz w:val="16"/>
                <w:szCs w:val="16"/>
              </w:rPr>
            </w:pPr>
          </w:p>
        </w:tc>
        <w:tc>
          <w:tcPr>
            <w:tcW w:w="310" w:type="pct"/>
          </w:tcPr>
          <w:p w14:paraId="4FE580A4" w14:textId="77777777" w:rsidR="00163452" w:rsidRPr="005A7BEF" w:rsidRDefault="00163452" w:rsidP="005A7BEF">
            <w:pPr>
              <w:rPr>
                <w:rFonts w:ascii="Arial" w:hAnsi="Arial" w:cs="Arial"/>
                <w:b/>
                <w:sz w:val="16"/>
                <w:szCs w:val="16"/>
              </w:rPr>
            </w:pPr>
          </w:p>
        </w:tc>
        <w:tc>
          <w:tcPr>
            <w:tcW w:w="322" w:type="pct"/>
          </w:tcPr>
          <w:p w14:paraId="3284FA88" w14:textId="77777777" w:rsidR="00163452" w:rsidRPr="005A7BEF" w:rsidRDefault="00163452" w:rsidP="005A7BEF">
            <w:pPr>
              <w:rPr>
                <w:rFonts w:ascii="Arial" w:hAnsi="Arial" w:cs="Arial"/>
                <w:b/>
                <w:sz w:val="16"/>
                <w:szCs w:val="16"/>
              </w:rPr>
            </w:pPr>
          </w:p>
        </w:tc>
        <w:tc>
          <w:tcPr>
            <w:tcW w:w="331" w:type="pct"/>
          </w:tcPr>
          <w:p w14:paraId="328BFCE9" w14:textId="77777777" w:rsidR="00163452" w:rsidRPr="005A7BEF" w:rsidRDefault="00163452" w:rsidP="005A7BEF">
            <w:pPr>
              <w:rPr>
                <w:rFonts w:ascii="Arial" w:hAnsi="Arial" w:cs="Arial"/>
                <w:b/>
                <w:sz w:val="16"/>
                <w:szCs w:val="16"/>
              </w:rPr>
            </w:pPr>
          </w:p>
        </w:tc>
        <w:tc>
          <w:tcPr>
            <w:tcW w:w="355" w:type="pct"/>
          </w:tcPr>
          <w:p w14:paraId="3F7257C1" w14:textId="77777777" w:rsidR="00163452" w:rsidRPr="005A7BEF" w:rsidRDefault="00163452" w:rsidP="005A7BEF">
            <w:pPr>
              <w:rPr>
                <w:rFonts w:ascii="Arial" w:hAnsi="Arial" w:cs="Arial"/>
                <w:b/>
                <w:sz w:val="16"/>
                <w:szCs w:val="16"/>
              </w:rPr>
            </w:pPr>
          </w:p>
        </w:tc>
        <w:tc>
          <w:tcPr>
            <w:tcW w:w="310" w:type="pct"/>
          </w:tcPr>
          <w:p w14:paraId="209D4A2D" w14:textId="77777777" w:rsidR="00163452" w:rsidRPr="005A7BEF" w:rsidRDefault="00163452" w:rsidP="005A7BEF">
            <w:pPr>
              <w:rPr>
                <w:rFonts w:ascii="Arial" w:hAnsi="Arial" w:cs="Arial"/>
                <w:b/>
                <w:sz w:val="16"/>
                <w:szCs w:val="16"/>
              </w:rPr>
            </w:pPr>
          </w:p>
        </w:tc>
        <w:tc>
          <w:tcPr>
            <w:tcW w:w="310" w:type="pct"/>
            <w:vAlign w:val="center"/>
          </w:tcPr>
          <w:p w14:paraId="4D3369A1" w14:textId="77777777" w:rsidR="00163452" w:rsidRPr="005A7BEF" w:rsidRDefault="00163452" w:rsidP="005A7BEF">
            <w:pPr>
              <w:rPr>
                <w:rFonts w:ascii="Arial" w:hAnsi="Arial" w:cs="Arial"/>
                <w:b/>
                <w:sz w:val="16"/>
                <w:szCs w:val="16"/>
              </w:rPr>
            </w:pPr>
          </w:p>
        </w:tc>
        <w:tc>
          <w:tcPr>
            <w:tcW w:w="310" w:type="pct"/>
            <w:vAlign w:val="center"/>
          </w:tcPr>
          <w:p w14:paraId="486811B1" w14:textId="77777777" w:rsidR="00163452" w:rsidRPr="005A7BEF" w:rsidRDefault="00163452" w:rsidP="005A7BEF">
            <w:pPr>
              <w:rPr>
                <w:rFonts w:ascii="Arial" w:hAnsi="Arial" w:cs="Arial"/>
                <w:b/>
                <w:sz w:val="16"/>
                <w:szCs w:val="16"/>
              </w:rPr>
            </w:pPr>
          </w:p>
        </w:tc>
      </w:tr>
      <w:tr w:rsidR="00163452" w:rsidRPr="005A7BEF" w14:paraId="28EE5C22" w14:textId="77777777" w:rsidTr="0050071F">
        <w:trPr>
          <w:trHeight w:val="337"/>
        </w:trPr>
        <w:tc>
          <w:tcPr>
            <w:tcW w:w="1821" w:type="pct"/>
          </w:tcPr>
          <w:p w14:paraId="2C52E1BA" w14:textId="4E3FF4E1" w:rsidR="00163452" w:rsidRPr="005A7BEF" w:rsidRDefault="008760EC">
            <w:pPr>
              <w:rPr>
                <w:rFonts w:ascii="Arial" w:hAnsi="Arial" w:cs="Arial"/>
                <w:b/>
                <w:sz w:val="16"/>
                <w:szCs w:val="16"/>
              </w:rPr>
            </w:pPr>
            <w:r w:rsidRPr="005A7BEF">
              <w:rPr>
                <w:rFonts w:ascii="Arial" w:hAnsi="Arial" w:cs="Arial"/>
                <w:b/>
                <w:bCs/>
                <w:sz w:val="16"/>
                <w:szCs w:val="16"/>
              </w:rPr>
              <w:t>Q</w:t>
            </w:r>
            <w:r w:rsidR="00163452" w:rsidRPr="005A7BEF">
              <w:rPr>
                <w:rFonts w:ascii="Arial" w:hAnsi="Arial" w:cs="Arial"/>
                <w:b/>
                <w:bCs/>
                <w:sz w:val="16"/>
                <w:szCs w:val="16"/>
              </w:rPr>
              <w:t xml:space="preserve">3. </w:t>
            </w:r>
            <w:r w:rsidR="00163452" w:rsidRPr="005A7BEF">
              <w:rPr>
                <w:rFonts w:ascii="Arial" w:hAnsi="Arial" w:cs="Arial"/>
                <w:b/>
                <w:sz w:val="16"/>
                <w:szCs w:val="16"/>
              </w:rPr>
              <w:t xml:space="preserve">What </w:t>
            </w:r>
            <w:r w:rsidR="00F37795">
              <w:rPr>
                <w:rFonts w:ascii="Arial" w:hAnsi="Arial" w:cs="Arial"/>
                <w:b/>
                <w:sz w:val="16"/>
                <w:szCs w:val="16"/>
              </w:rPr>
              <w:t>is</w:t>
            </w:r>
            <w:r w:rsidR="00F37795" w:rsidRPr="005A7BEF">
              <w:rPr>
                <w:rFonts w:ascii="Arial" w:hAnsi="Arial" w:cs="Arial"/>
                <w:b/>
                <w:sz w:val="16"/>
                <w:szCs w:val="16"/>
              </w:rPr>
              <w:t xml:space="preserve"> </w:t>
            </w:r>
            <w:r w:rsidR="00163452" w:rsidRPr="005A7BEF">
              <w:rPr>
                <w:rFonts w:ascii="Arial" w:hAnsi="Arial" w:cs="Arial"/>
                <w:b/>
                <w:sz w:val="16"/>
                <w:szCs w:val="16"/>
              </w:rPr>
              <w:t>the highest grade</w:t>
            </w:r>
            <w:r w:rsidR="00672FA2">
              <w:rPr>
                <w:rFonts w:ascii="Arial" w:hAnsi="Arial" w:cs="Arial"/>
                <w:b/>
                <w:sz w:val="16"/>
                <w:szCs w:val="16"/>
              </w:rPr>
              <w:t xml:space="preserve"> [Name]</w:t>
            </w:r>
            <w:r w:rsidR="00163452" w:rsidRPr="005A7BEF">
              <w:rPr>
                <w:rFonts w:ascii="Arial" w:hAnsi="Arial" w:cs="Arial"/>
                <w:b/>
                <w:sz w:val="16"/>
                <w:szCs w:val="16"/>
              </w:rPr>
              <w:t xml:space="preserve"> successfully completed?   </w:t>
            </w:r>
            <w:r w:rsidR="00E42D3C">
              <w:rPr>
                <w:rFonts w:ascii="Arial" w:hAnsi="Arial" w:cs="Arial"/>
                <w:b/>
                <w:sz w:val="16"/>
                <w:szCs w:val="16"/>
              </w:rPr>
              <w:t>[</w:t>
            </w:r>
            <w:r w:rsidR="00163452" w:rsidRPr="005A7BEF">
              <w:rPr>
                <w:rFonts w:ascii="Arial" w:hAnsi="Arial" w:cs="Arial"/>
                <w:b/>
                <w:sz w:val="16"/>
                <w:szCs w:val="16"/>
              </w:rPr>
              <w:t>See GRADE LEVEL CODES above</w:t>
            </w:r>
            <w:r w:rsidR="00E42D3C">
              <w:rPr>
                <w:rFonts w:ascii="Arial" w:hAnsi="Arial" w:cs="Arial"/>
                <w:b/>
                <w:sz w:val="16"/>
                <w:szCs w:val="16"/>
              </w:rPr>
              <w:t>]</w:t>
            </w:r>
          </w:p>
        </w:tc>
        <w:tc>
          <w:tcPr>
            <w:tcW w:w="310" w:type="pct"/>
          </w:tcPr>
          <w:p w14:paraId="02AA7357" w14:textId="77777777" w:rsidR="00163452" w:rsidRPr="005A7BEF" w:rsidRDefault="00163452" w:rsidP="005A7BEF">
            <w:pPr>
              <w:rPr>
                <w:rFonts w:ascii="Arial" w:hAnsi="Arial" w:cs="Arial"/>
                <w:b/>
                <w:sz w:val="16"/>
                <w:szCs w:val="16"/>
              </w:rPr>
            </w:pPr>
          </w:p>
        </w:tc>
        <w:tc>
          <w:tcPr>
            <w:tcW w:w="310" w:type="pct"/>
          </w:tcPr>
          <w:p w14:paraId="6017911E" w14:textId="77777777" w:rsidR="00163452" w:rsidRPr="005A7BEF" w:rsidRDefault="00163452" w:rsidP="005A7BEF">
            <w:pPr>
              <w:rPr>
                <w:rFonts w:ascii="Arial" w:hAnsi="Arial" w:cs="Arial"/>
                <w:b/>
                <w:sz w:val="16"/>
                <w:szCs w:val="16"/>
              </w:rPr>
            </w:pPr>
          </w:p>
        </w:tc>
        <w:tc>
          <w:tcPr>
            <w:tcW w:w="310" w:type="pct"/>
          </w:tcPr>
          <w:p w14:paraId="032714CE" w14:textId="77777777" w:rsidR="00163452" w:rsidRPr="005A7BEF" w:rsidRDefault="00163452" w:rsidP="005A7BEF">
            <w:pPr>
              <w:rPr>
                <w:rFonts w:ascii="Arial" w:hAnsi="Arial" w:cs="Arial"/>
                <w:b/>
                <w:sz w:val="16"/>
                <w:szCs w:val="16"/>
              </w:rPr>
            </w:pPr>
          </w:p>
        </w:tc>
        <w:tc>
          <w:tcPr>
            <w:tcW w:w="310" w:type="pct"/>
          </w:tcPr>
          <w:p w14:paraId="0D55D258" w14:textId="77777777" w:rsidR="00163452" w:rsidRPr="005A7BEF" w:rsidRDefault="00163452" w:rsidP="005A7BEF">
            <w:pPr>
              <w:rPr>
                <w:rFonts w:ascii="Arial" w:hAnsi="Arial" w:cs="Arial"/>
                <w:b/>
                <w:sz w:val="16"/>
                <w:szCs w:val="16"/>
              </w:rPr>
            </w:pPr>
          </w:p>
        </w:tc>
        <w:tc>
          <w:tcPr>
            <w:tcW w:w="322" w:type="pct"/>
          </w:tcPr>
          <w:p w14:paraId="30733398" w14:textId="77777777" w:rsidR="00163452" w:rsidRPr="005A7BEF" w:rsidRDefault="00163452" w:rsidP="005A7BEF">
            <w:pPr>
              <w:rPr>
                <w:rFonts w:ascii="Arial" w:hAnsi="Arial" w:cs="Arial"/>
                <w:b/>
                <w:sz w:val="16"/>
                <w:szCs w:val="16"/>
              </w:rPr>
            </w:pPr>
          </w:p>
        </w:tc>
        <w:tc>
          <w:tcPr>
            <w:tcW w:w="331" w:type="pct"/>
          </w:tcPr>
          <w:p w14:paraId="4E8F0C79" w14:textId="77777777" w:rsidR="00163452" w:rsidRPr="005A7BEF" w:rsidRDefault="00163452" w:rsidP="005A7BEF">
            <w:pPr>
              <w:rPr>
                <w:rFonts w:ascii="Arial" w:hAnsi="Arial" w:cs="Arial"/>
                <w:b/>
                <w:sz w:val="16"/>
                <w:szCs w:val="16"/>
              </w:rPr>
            </w:pPr>
          </w:p>
        </w:tc>
        <w:tc>
          <w:tcPr>
            <w:tcW w:w="355" w:type="pct"/>
          </w:tcPr>
          <w:p w14:paraId="60DE6CBD" w14:textId="77777777" w:rsidR="00163452" w:rsidRPr="005A7BEF" w:rsidRDefault="00163452" w:rsidP="005A7BEF">
            <w:pPr>
              <w:rPr>
                <w:rFonts w:ascii="Arial" w:hAnsi="Arial" w:cs="Arial"/>
                <w:b/>
                <w:sz w:val="16"/>
                <w:szCs w:val="16"/>
              </w:rPr>
            </w:pPr>
          </w:p>
        </w:tc>
        <w:tc>
          <w:tcPr>
            <w:tcW w:w="310" w:type="pct"/>
          </w:tcPr>
          <w:p w14:paraId="4FFE6AAC" w14:textId="77777777" w:rsidR="00163452" w:rsidRPr="005A7BEF" w:rsidRDefault="00163452" w:rsidP="005A7BEF">
            <w:pPr>
              <w:rPr>
                <w:rFonts w:ascii="Arial" w:hAnsi="Arial" w:cs="Arial"/>
                <w:b/>
                <w:sz w:val="16"/>
                <w:szCs w:val="16"/>
              </w:rPr>
            </w:pPr>
          </w:p>
        </w:tc>
        <w:tc>
          <w:tcPr>
            <w:tcW w:w="310" w:type="pct"/>
          </w:tcPr>
          <w:p w14:paraId="6E4F246B" w14:textId="77777777" w:rsidR="00163452" w:rsidRPr="005A7BEF" w:rsidRDefault="00163452" w:rsidP="005A7BEF">
            <w:pPr>
              <w:rPr>
                <w:rFonts w:ascii="Arial" w:hAnsi="Arial" w:cs="Arial"/>
                <w:b/>
                <w:sz w:val="16"/>
                <w:szCs w:val="16"/>
              </w:rPr>
            </w:pPr>
          </w:p>
        </w:tc>
        <w:tc>
          <w:tcPr>
            <w:tcW w:w="310" w:type="pct"/>
          </w:tcPr>
          <w:p w14:paraId="6D351833" w14:textId="77777777" w:rsidR="00163452" w:rsidRPr="005A7BEF" w:rsidRDefault="00163452" w:rsidP="005A7BEF">
            <w:pPr>
              <w:rPr>
                <w:rFonts w:ascii="Arial" w:hAnsi="Arial" w:cs="Arial"/>
                <w:b/>
                <w:sz w:val="16"/>
                <w:szCs w:val="16"/>
              </w:rPr>
            </w:pPr>
          </w:p>
        </w:tc>
      </w:tr>
      <w:tr w:rsidR="00163452" w:rsidRPr="005A7BEF" w14:paraId="3D3A92CE" w14:textId="77777777" w:rsidTr="0050071F">
        <w:trPr>
          <w:trHeight w:val="337"/>
        </w:trPr>
        <w:tc>
          <w:tcPr>
            <w:tcW w:w="1821" w:type="pct"/>
          </w:tcPr>
          <w:p w14:paraId="5B5144B7" w14:textId="79F25F74" w:rsidR="00163452" w:rsidRPr="005A7BEF" w:rsidRDefault="008760EC" w:rsidP="005A7BEF">
            <w:pPr>
              <w:rPr>
                <w:rFonts w:ascii="Arial" w:hAnsi="Arial" w:cs="Arial"/>
                <w:b/>
                <w:i/>
                <w:sz w:val="16"/>
                <w:szCs w:val="16"/>
              </w:rPr>
            </w:pPr>
            <w:r w:rsidRPr="005A7BEF">
              <w:rPr>
                <w:rFonts w:ascii="Arial" w:hAnsi="Arial" w:cs="Arial"/>
                <w:b/>
                <w:bCs/>
                <w:sz w:val="16"/>
                <w:szCs w:val="16"/>
              </w:rPr>
              <w:t>Q</w:t>
            </w:r>
            <w:r w:rsidR="00163452" w:rsidRPr="005A7BEF">
              <w:rPr>
                <w:rFonts w:ascii="Arial" w:hAnsi="Arial" w:cs="Arial"/>
                <w:b/>
                <w:bCs/>
                <w:sz w:val="16"/>
                <w:szCs w:val="16"/>
              </w:rPr>
              <w:t xml:space="preserve">4. </w:t>
            </w:r>
            <w:r w:rsidR="00163452" w:rsidRPr="005A7BEF">
              <w:rPr>
                <w:rFonts w:ascii="Arial" w:hAnsi="Arial" w:cs="Arial"/>
                <w:b/>
                <w:sz w:val="16"/>
                <w:szCs w:val="16"/>
              </w:rPr>
              <w:t xml:space="preserve">What </w:t>
            </w:r>
            <w:r w:rsidR="00F37795">
              <w:rPr>
                <w:rFonts w:ascii="Arial" w:hAnsi="Arial" w:cs="Arial"/>
                <w:b/>
                <w:sz w:val="16"/>
                <w:szCs w:val="16"/>
              </w:rPr>
              <w:t>is</w:t>
            </w:r>
            <w:r w:rsidR="00163452" w:rsidRPr="005A7BEF">
              <w:rPr>
                <w:rFonts w:ascii="Arial" w:hAnsi="Arial" w:cs="Arial"/>
                <w:b/>
                <w:sz w:val="16"/>
                <w:szCs w:val="16"/>
              </w:rPr>
              <w:t xml:space="preserve"> the highest educational qualification</w:t>
            </w:r>
            <w:r w:rsidR="00F37795">
              <w:rPr>
                <w:rFonts w:ascii="Arial" w:hAnsi="Arial" w:cs="Arial"/>
                <w:b/>
                <w:sz w:val="16"/>
                <w:szCs w:val="16"/>
              </w:rPr>
              <w:t xml:space="preserve"> [Name] has</w:t>
            </w:r>
            <w:r w:rsidR="00163452" w:rsidRPr="005A7BEF">
              <w:rPr>
                <w:rFonts w:ascii="Arial" w:hAnsi="Arial" w:cs="Arial"/>
                <w:b/>
                <w:sz w:val="16"/>
                <w:szCs w:val="16"/>
              </w:rPr>
              <w:t xml:space="preserve"> attained?     </w:t>
            </w:r>
            <w:r w:rsidR="00163452" w:rsidRPr="005A7BEF">
              <w:rPr>
                <w:rFonts w:ascii="Arial" w:hAnsi="Arial" w:cs="Arial"/>
                <w:b/>
                <w:i/>
                <w:sz w:val="16"/>
                <w:szCs w:val="16"/>
              </w:rPr>
              <w:t>Qualification Codes</w:t>
            </w:r>
          </w:p>
          <w:p w14:paraId="57C5FB71" w14:textId="77777777" w:rsidR="00163452" w:rsidRPr="005A7BEF" w:rsidRDefault="00163452" w:rsidP="005A7BEF">
            <w:pPr>
              <w:rPr>
                <w:rFonts w:ascii="Arial" w:hAnsi="Arial" w:cs="Arial"/>
                <w:b/>
                <w:sz w:val="16"/>
                <w:szCs w:val="16"/>
              </w:rPr>
            </w:pPr>
            <w:r w:rsidRPr="005A7BEF">
              <w:rPr>
                <w:rFonts w:ascii="Arial" w:hAnsi="Arial" w:cs="Arial"/>
                <w:b/>
                <w:sz w:val="16"/>
                <w:szCs w:val="16"/>
              </w:rPr>
              <w:t>0. None</w:t>
            </w:r>
          </w:p>
          <w:p w14:paraId="614C0B85" w14:textId="77777777" w:rsidR="00163452" w:rsidRPr="005A7BEF" w:rsidRDefault="00163452" w:rsidP="005A7BEF">
            <w:pPr>
              <w:rPr>
                <w:rFonts w:ascii="Arial" w:hAnsi="Arial" w:cs="Arial"/>
                <w:b/>
                <w:sz w:val="16"/>
                <w:szCs w:val="16"/>
              </w:rPr>
            </w:pPr>
            <w:r w:rsidRPr="005A7BEF">
              <w:rPr>
                <w:rFonts w:ascii="Arial" w:hAnsi="Arial" w:cs="Arial"/>
                <w:b/>
                <w:sz w:val="16"/>
                <w:szCs w:val="16"/>
              </w:rPr>
              <w:t>2. MSLC</w:t>
            </w:r>
          </w:p>
          <w:p w14:paraId="3D62D59E" w14:textId="77777777" w:rsidR="00163452" w:rsidRPr="005A7BEF" w:rsidRDefault="00163452" w:rsidP="005A7BEF">
            <w:pPr>
              <w:rPr>
                <w:rFonts w:ascii="Arial" w:hAnsi="Arial" w:cs="Arial"/>
                <w:b/>
                <w:sz w:val="16"/>
                <w:szCs w:val="16"/>
              </w:rPr>
            </w:pPr>
            <w:r w:rsidRPr="005A7BEF">
              <w:rPr>
                <w:rFonts w:ascii="Arial" w:hAnsi="Arial" w:cs="Arial"/>
                <w:b/>
                <w:sz w:val="16"/>
                <w:szCs w:val="16"/>
              </w:rPr>
              <w:lastRenderedPageBreak/>
              <w:t>3. BECE</w:t>
            </w:r>
          </w:p>
          <w:p w14:paraId="13A9E23F" w14:textId="77777777" w:rsidR="00163452" w:rsidRPr="005A7BEF" w:rsidRDefault="00163452" w:rsidP="005A7BEF">
            <w:pPr>
              <w:rPr>
                <w:rFonts w:ascii="Arial" w:hAnsi="Arial" w:cs="Arial"/>
                <w:b/>
                <w:sz w:val="16"/>
                <w:szCs w:val="16"/>
              </w:rPr>
            </w:pPr>
            <w:r w:rsidRPr="005A7BEF">
              <w:rPr>
                <w:rFonts w:ascii="Arial" w:hAnsi="Arial" w:cs="Arial"/>
                <w:b/>
                <w:sz w:val="16"/>
                <w:szCs w:val="16"/>
              </w:rPr>
              <w:t>4. Voc/Comm</w:t>
            </w:r>
          </w:p>
          <w:p w14:paraId="7759482D" w14:textId="77777777" w:rsidR="00163452" w:rsidRPr="005A7BEF" w:rsidRDefault="00163452" w:rsidP="005A7BEF">
            <w:pPr>
              <w:rPr>
                <w:rFonts w:ascii="Arial" w:hAnsi="Arial" w:cs="Arial"/>
                <w:b/>
                <w:sz w:val="16"/>
                <w:szCs w:val="16"/>
              </w:rPr>
            </w:pPr>
            <w:r w:rsidRPr="005A7BEF">
              <w:rPr>
                <w:rFonts w:ascii="Arial" w:hAnsi="Arial" w:cs="Arial"/>
                <w:b/>
                <w:sz w:val="16"/>
                <w:szCs w:val="16"/>
              </w:rPr>
              <w:t>5. Teacher Training</w:t>
            </w:r>
          </w:p>
          <w:p w14:paraId="3732D684" w14:textId="77777777" w:rsidR="00163452" w:rsidRPr="005A7BEF" w:rsidRDefault="00163452" w:rsidP="005A7BEF">
            <w:pPr>
              <w:rPr>
                <w:rFonts w:ascii="Arial" w:hAnsi="Arial" w:cs="Arial"/>
                <w:b/>
                <w:sz w:val="16"/>
                <w:szCs w:val="16"/>
              </w:rPr>
            </w:pPr>
            <w:r w:rsidRPr="005A7BEF">
              <w:rPr>
                <w:rFonts w:ascii="Arial" w:hAnsi="Arial" w:cs="Arial"/>
                <w:b/>
                <w:sz w:val="16"/>
                <w:szCs w:val="16"/>
              </w:rPr>
              <w:t>6. Teacher Post Secondary</w:t>
            </w:r>
          </w:p>
          <w:p w14:paraId="345C5CA5" w14:textId="77777777" w:rsidR="00163452" w:rsidRPr="005A7BEF" w:rsidRDefault="00163452" w:rsidP="005A7BEF">
            <w:pPr>
              <w:rPr>
                <w:rFonts w:ascii="Arial" w:hAnsi="Arial" w:cs="Arial"/>
                <w:b/>
                <w:sz w:val="16"/>
                <w:szCs w:val="16"/>
              </w:rPr>
            </w:pPr>
            <w:r w:rsidRPr="005A7BEF">
              <w:rPr>
                <w:rFonts w:ascii="Arial" w:hAnsi="Arial" w:cs="Arial"/>
                <w:b/>
                <w:sz w:val="16"/>
                <w:szCs w:val="16"/>
              </w:rPr>
              <w:t>7. GCE O Level</w:t>
            </w:r>
          </w:p>
          <w:p w14:paraId="565B05D9" w14:textId="77777777" w:rsidR="00163452" w:rsidRPr="005A7BEF" w:rsidRDefault="00163452" w:rsidP="005A7BEF">
            <w:pPr>
              <w:rPr>
                <w:rFonts w:ascii="Arial" w:hAnsi="Arial" w:cs="Arial"/>
                <w:b/>
                <w:sz w:val="16"/>
                <w:szCs w:val="16"/>
              </w:rPr>
            </w:pPr>
            <w:r w:rsidRPr="005A7BEF">
              <w:rPr>
                <w:rFonts w:ascii="Arial" w:hAnsi="Arial" w:cs="Arial"/>
                <w:b/>
                <w:sz w:val="16"/>
                <w:szCs w:val="16"/>
              </w:rPr>
              <w:t>8. SSCE</w:t>
            </w:r>
          </w:p>
          <w:p w14:paraId="7CFC42D9" w14:textId="77777777" w:rsidR="00163452" w:rsidRPr="005A7BEF" w:rsidRDefault="00163452" w:rsidP="005A7BEF">
            <w:pPr>
              <w:rPr>
                <w:rFonts w:ascii="Arial" w:hAnsi="Arial" w:cs="Arial"/>
                <w:b/>
                <w:sz w:val="16"/>
                <w:szCs w:val="16"/>
              </w:rPr>
            </w:pPr>
            <w:r w:rsidRPr="005A7BEF">
              <w:rPr>
                <w:rFonts w:ascii="Arial" w:hAnsi="Arial" w:cs="Arial"/>
                <w:b/>
                <w:sz w:val="16"/>
                <w:szCs w:val="16"/>
              </w:rPr>
              <w:t>9. GCE A Level</w:t>
            </w:r>
          </w:p>
          <w:p w14:paraId="749D8A0C" w14:textId="77777777" w:rsidR="00163452" w:rsidRPr="005A7BEF" w:rsidRDefault="00163452" w:rsidP="005A7BEF">
            <w:pPr>
              <w:rPr>
                <w:rFonts w:ascii="Arial" w:hAnsi="Arial" w:cs="Arial"/>
                <w:b/>
                <w:sz w:val="16"/>
                <w:szCs w:val="16"/>
              </w:rPr>
            </w:pPr>
            <w:r w:rsidRPr="005A7BEF">
              <w:rPr>
                <w:rFonts w:ascii="Arial" w:hAnsi="Arial" w:cs="Arial"/>
                <w:b/>
                <w:sz w:val="16"/>
                <w:szCs w:val="16"/>
              </w:rPr>
              <w:t>10. Tech/ Prof. Cert.</w:t>
            </w:r>
          </w:p>
          <w:p w14:paraId="5AC5DB14" w14:textId="77777777" w:rsidR="00163452" w:rsidRPr="005A7BEF" w:rsidRDefault="00163452" w:rsidP="005A7BEF">
            <w:pPr>
              <w:rPr>
                <w:rFonts w:ascii="Arial" w:hAnsi="Arial" w:cs="Arial"/>
                <w:b/>
                <w:sz w:val="16"/>
                <w:szCs w:val="16"/>
              </w:rPr>
            </w:pPr>
            <w:r w:rsidRPr="005A7BEF">
              <w:rPr>
                <w:rFonts w:ascii="Arial" w:hAnsi="Arial" w:cs="Arial"/>
                <w:b/>
                <w:sz w:val="16"/>
                <w:szCs w:val="16"/>
              </w:rPr>
              <w:t>11. Tech/Prof. Dip.</w:t>
            </w:r>
          </w:p>
          <w:p w14:paraId="73727DAE" w14:textId="77777777" w:rsidR="00163452" w:rsidRPr="005A7BEF" w:rsidRDefault="00163452" w:rsidP="005A7BEF">
            <w:pPr>
              <w:rPr>
                <w:rFonts w:ascii="Arial" w:hAnsi="Arial" w:cs="Arial"/>
                <w:b/>
                <w:sz w:val="16"/>
                <w:szCs w:val="16"/>
              </w:rPr>
            </w:pPr>
            <w:r w:rsidRPr="005A7BEF">
              <w:rPr>
                <w:rFonts w:ascii="Arial" w:hAnsi="Arial" w:cs="Arial"/>
                <w:b/>
                <w:sz w:val="16"/>
                <w:szCs w:val="16"/>
              </w:rPr>
              <w:t>12. HND</w:t>
            </w:r>
          </w:p>
          <w:p w14:paraId="0A4C803D" w14:textId="77777777" w:rsidR="00163452" w:rsidRPr="005A7BEF" w:rsidRDefault="00163452" w:rsidP="005A7BEF">
            <w:pPr>
              <w:rPr>
                <w:rFonts w:ascii="Arial" w:hAnsi="Arial" w:cs="Arial"/>
                <w:b/>
                <w:sz w:val="16"/>
                <w:szCs w:val="16"/>
              </w:rPr>
            </w:pPr>
            <w:r w:rsidRPr="005A7BEF">
              <w:rPr>
                <w:rFonts w:ascii="Arial" w:hAnsi="Arial" w:cs="Arial"/>
                <w:b/>
                <w:sz w:val="16"/>
                <w:szCs w:val="16"/>
              </w:rPr>
              <w:t>13. Bachelor’s</w:t>
            </w:r>
          </w:p>
          <w:p w14:paraId="40DF5644" w14:textId="5992900E" w:rsidR="00163452" w:rsidRPr="005A7BEF" w:rsidRDefault="00163452" w:rsidP="005A7BEF">
            <w:pPr>
              <w:rPr>
                <w:rFonts w:ascii="Arial" w:hAnsi="Arial" w:cs="Arial"/>
                <w:b/>
                <w:sz w:val="16"/>
                <w:szCs w:val="16"/>
              </w:rPr>
            </w:pPr>
            <w:r w:rsidRPr="005A7BEF">
              <w:rPr>
                <w:rFonts w:ascii="Arial" w:hAnsi="Arial" w:cs="Arial"/>
                <w:b/>
                <w:sz w:val="16"/>
                <w:szCs w:val="16"/>
              </w:rPr>
              <w:t xml:space="preserve">14. Master’s </w:t>
            </w:r>
          </w:p>
        </w:tc>
        <w:tc>
          <w:tcPr>
            <w:tcW w:w="310" w:type="pct"/>
          </w:tcPr>
          <w:p w14:paraId="52FD47CB" w14:textId="77777777" w:rsidR="00163452" w:rsidRPr="005A7BEF" w:rsidRDefault="00163452" w:rsidP="005A7BEF">
            <w:pPr>
              <w:jc w:val="center"/>
              <w:rPr>
                <w:rFonts w:ascii="Arial" w:hAnsi="Arial" w:cs="Arial"/>
                <w:b/>
                <w:sz w:val="16"/>
                <w:szCs w:val="16"/>
              </w:rPr>
            </w:pPr>
          </w:p>
        </w:tc>
        <w:tc>
          <w:tcPr>
            <w:tcW w:w="310" w:type="pct"/>
          </w:tcPr>
          <w:p w14:paraId="59B80F76" w14:textId="77777777" w:rsidR="00163452" w:rsidRPr="005A7BEF" w:rsidRDefault="00163452" w:rsidP="005A7BEF">
            <w:pPr>
              <w:jc w:val="center"/>
              <w:rPr>
                <w:rFonts w:ascii="Arial" w:hAnsi="Arial" w:cs="Arial"/>
                <w:b/>
                <w:sz w:val="16"/>
                <w:szCs w:val="16"/>
              </w:rPr>
            </w:pPr>
          </w:p>
        </w:tc>
        <w:tc>
          <w:tcPr>
            <w:tcW w:w="310" w:type="pct"/>
          </w:tcPr>
          <w:p w14:paraId="0535FE1C" w14:textId="77777777" w:rsidR="00163452" w:rsidRPr="005A7BEF" w:rsidRDefault="00163452" w:rsidP="005A7BEF">
            <w:pPr>
              <w:jc w:val="center"/>
              <w:rPr>
                <w:rFonts w:ascii="Arial" w:hAnsi="Arial" w:cs="Arial"/>
                <w:b/>
                <w:sz w:val="16"/>
                <w:szCs w:val="16"/>
              </w:rPr>
            </w:pPr>
          </w:p>
        </w:tc>
        <w:tc>
          <w:tcPr>
            <w:tcW w:w="310" w:type="pct"/>
          </w:tcPr>
          <w:p w14:paraId="03621C4B" w14:textId="77777777" w:rsidR="00163452" w:rsidRPr="005A7BEF" w:rsidRDefault="00163452" w:rsidP="005A7BEF">
            <w:pPr>
              <w:jc w:val="center"/>
              <w:rPr>
                <w:rFonts w:ascii="Arial" w:hAnsi="Arial" w:cs="Arial"/>
                <w:b/>
                <w:sz w:val="16"/>
                <w:szCs w:val="16"/>
              </w:rPr>
            </w:pPr>
          </w:p>
        </w:tc>
        <w:tc>
          <w:tcPr>
            <w:tcW w:w="322" w:type="pct"/>
          </w:tcPr>
          <w:p w14:paraId="65E40B7D" w14:textId="77777777" w:rsidR="00163452" w:rsidRPr="005A7BEF" w:rsidRDefault="00163452" w:rsidP="005A7BEF">
            <w:pPr>
              <w:jc w:val="center"/>
              <w:rPr>
                <w:rFonts w:ascii="Arial" w:hAnsi="Arial" w:cs="Arial"/>
                <w:b/>
                <w:sz w:val="16"/>
                <w:szCs w:val="16"/>
              </w:rPr>
            </w:pPr>
          </w:p>
        </w:tc>
        <w:tc>
          <w:tcPr>
            <w:tcW w:w="331" w:type="pct"/>
          </w:tcPr>
          <w:p w14:paraId="7899949F" w14:textId="77777777" w:rsidR="00163452" w:rsidRPr="005A7BEF" w:rsidRDefault="00163452" w:rsidP="005A7BEF">
            <w:pPr>
              <w:jc w:val="center"/>
              <w:rPr>
                <w:rFonts w:ascii="Arial" w:hAnsi="Arial" w:cs="Arial"/>
                <w:b/>
                <w:sz w:val="16"/>
                <w:szCs w:val="16"/>
              </w:rPr>
            </w:pPr>
          </w:p>
        </w:tc>
        <w:tc>
          <w:tcPr>
            <w:tcW w:w="355" w:type="pct"/>
          </w:tcPr>
          <w:p w14:paraId="36E78C47" w14:textId="77777777" w:rsidR="00163452" w:rsidRPr="005A7BEF" w:rsidRDefault="00163452" w:rsidP="005A7BEF">
            <w:pPr>
              <w:jc w:val="center"/>
              <w:rPr>
                <w:rFonts w:ascii="Arial" w:hAnsi="Arial" w:cs="Arial"/>
                <w:b/>
                <w:sz w:val="16"/>
                <w:szCs w:val="16"/>
              </w:rPr>
            </w:pPr>
          </w:p>
        </w:tc>
        <w:tc>
          <w:tcPr>
            <w:tcW w:w="310" w:type="pct"/>
          </w:tcPr>
          <w:p w14:paraId="6BFD44A6" w14:textId="77777777" w:rsidR="00163452" w:rsidRPr="005A7BEF" w:rsidRDefault="00163452" w:rsidP="005A7BEF">
            <w:pPr>
              <w:jc w:val="center"/>
              <w:rPr>
                <w:rFonts w:ascii="Arial" w:hAnsi="Arial" w:cs="Arial"/>
                <w:b/>
                <w:sz w:val="16"/>
                <w:szCs w:val="16"/>
              </w:rPr>
            </w:pPr>
          </w:p>
        </w:tc>
        <w:tc>
          <w:tcPr>
            <w:tcW w:w="310" w:type="pct"/>
          </w:tcPr>
          <w:p w14:paraId="6E3F91BB" w14:textId="77777777" w:rsidR="00163452" w:rsidRPr="005A7BEF" w:rsidRDefault="00163452" w:rsidP="005A7BEF">
            <w:pPr>
              <w:jc w:val="center"/>
              <w:rPr>
                <w:rFonts w:ascii="Arial" w:hAnsi="Arial" w:cs="Arial"/>
                <w:b/>
                <w:sz w:val="16"/>
                <w:szCs w:val="16"/>
              </w:rPr>
            </w:pPr>
          </w:p>
        </w:tc>
        <w:tc>
          <w:tcPr>
            <w:tcW w:w="310" w:type="pct"/>
          </w:tcPr>
          <w:p w14:paraId="17C6B5D6" w14:textId="77777777" w:rsidR="00163452" w:rsidRPr="005A7BEF" w:rsidRDefault="00163452" w:rsidP="005A7BEF">
            <w:pPr>
              <w:jc w:val="center"/>
              <w:rPr>
                <w:rFonts w:ascii="Arial" w:hAnsi="Arial" w:cs="Arial"/>
                <w:b/>
                <w:sz w:val="16"/>
                <w:szCs w:val="16"/>
              </w:rPr>
            </w:pPr>
          </w:p>
        </w:tc>
      </w:tr>
      <w:tr w:rsidR="00163452" w:rsidRPr="005A7BEF" w14:paraId="440C3C83" w14:textId="77777777" w:rsidTr="0050071F">
        <w:trPr>
          <w:trHeight w:val="337"/>
        </w:trPr>
        <w:tc>
          <w:tcPr>
            <w:tcW w:w="1821" w:type="pct"/>
          </w:tcPr>
          <w:p w14:paraId="0B1ECE4B" w14:textId="19B2B720" w:rsidR="00163452" w:rsidRPr="008D4F63" w:rsidRDefault="008760EC" w:rsidP="005A7BEF">
            <w:pPr>
              <w:rPr>
                <w:rFonts w:ascii="Arial" w:hAnsi="Arial" w:cs="Arial"/>
                <w:sz w:val="16"/>
                <w:szCs w:val="16"/>
              </w:rPr>
            </w:pPr>
            <w:r w:rsidRPr="008D4F63">
              <w:rPr>
                <w:rFonts w:ascii="Arial" w:hAnsi="Arial" w:cs="Arial"/>
                <w:bCs/>
                <w:sz w:val="16"/>
                <w:szCs w:val="16"/>
              </w:rPr>
              <w:t>Q</w:t>
            </w:r>
            <w:r w:rsidR="00163452" w:rsidRPr="008D4F63">
              <w:rPr>
                <w:rFonts w:ascii="Arial" w:hAnsi="Arial" w:cs="Arial"/>
                <w:bCs/>
                <w:sz w:val="16"/>
                <w:szCs w:val="16"/>
              </w:rPr>
              <w:t>5.</w:t>
            </w:r>
            <w:r w:rsidR="00163452" w:rsidRPr="008D4F63">
              <w:rPr>
                <w:rFonts w:ascii="Arial" w:hAnsi="Arial" w:cs="Arial"/>
                <w:sz w:val="16"/>
                <w:szCs w:val="16"/>
              </w:rPr>
              <w:t xml:space="preserve">Did </w:t>
            </w:r>
            <w:r w:rsidR="00F37795" w:rsidRPr="008D4F63">
              <w:rPr>
                <w:rFonts w:ascii="Arial" w:hAnsi="Arial" w:cs="Arial"/>
                <w:sz w:val="16"/>
                <w:szCs w:val="16"/>
              </w:rPr>
              <w:t>[</w:t>
            </w:r>
            <w:r w:rsidR="00163452" w:rsidRPr="008D4F63">
              <w:rPr>
                <w:rFonts w:ascii="Arial" w:hAnsi="Arial" w:cs="Arial"/>
                <w:sz w:val="16"/>
                <w:szCs w:val="16"/>
              </w:rPr>
              <w:t>Name</w:t>
            </w:r>
            <w:r w:rsidR="00F37795" w:rsidRPr="008D4F63">
              <w:rPr>
                <w:rFonts w:ascii="Arial" w:hAnsi="Arial" w:cs="Arial"/>
                <w:sz w:val="16"/>
                <w:szCs w:val="16"/>
              </w:rPr>
              <w:t>]</w:t>
            </w:r>
            <w:r w:rsidR="00163452" w:rsidRPr="008D4F63">
              <w:rPr>
                <w:rFonts w:ascii="Arial" w:hAnsi="Arial" w:cs="Arial"/>
                <w:sz w:val="16"/>
                <w:szCs w:val="16"/>
              </w:rPr>
              <w:t xml:space="preserve"> attend school / college at any time during the last 12 months?    1. Yes  5. No &gt;&gt; </w:t>
            </w:r>
            <w:r w:rsidR="000C3D32">
              <w:rPr>
                <w:rFonts w:ascii="Arial" w:hAnsi="Arial" w:cs="Arial"/>
                <w:sz w:val="16"/>
                <w:szCs w:val="16"/>
              </w:rPr>
              <w:t>Q48</w:t>
            </w:r>
          </w:p>
        </w:tc>
        <w:tc>
          <w:tcPr>
            <w:tcW w:w="310" w:type="pct"/>
          </w:tcPr>
          <w:p w14:paraId="37DCC47A" w14:textId="77777777" w:rsidR="00163452" w:rsidRPr="005A7BEF" w:rsidRDefault="00163452" w:rsidP="005A7BEF">
            <w:pPr>
              <w:rPr>
                <w:rFonts w:ascii="Arial" w:hAnsi="Arial" w:cs="Arial"/>
                <w:b/>
                <w:sz w:val="16"/>
                <w:szCs w:val="16"/>
              </w:rPr>
            </w:pPr>
          </w:p>
        </w:tc>
        <w:tc>
          <w:tcPr>
            <w:tcW w:w="310" w:type="pct"/>
          </w:tcPr>
          <w:p w14:paraId="2B6A3CC3" w14:textId="77777777" w:rsidR="00163452" w:rsidRPr="005A7BEF" w:rsidRDefault="00163452" w:rsidP="005A7BEF">
            <w:pPr>
              <w:rPr>
                <w:rFonts w:ascii="Arial" w:hAnsi="Arial" w:cs="Arial"/>
                <w:b/>
                <w:sz w:val="16"/>
                <w:szCs w:val="16"/>
              </w:rPr>
            </w:pPr>
          </w:p>
        </w:tc>
        <w:tc>
          <w:tcPr>
            <w:tcW w:w="310" w:type="pct"/>
          </w:tcPr>
          <w:p w14:paraId="25A9C069" w14:textId="77777777" w:rsidR="00163452" w:rsidRPr="005A7BEF" w:rsidRDefault="00163452" w:rsidP="005A7BEF">
            <w:pPr>
              <w:rPr>
                <w:rFonts w:ascii="Arial" w:hAnsi="Arial" w:cs="Arial"/>
                <w:b/>
                <w:sz w:val="16"/>
                <w:szCs w:val="16"/>
              </w:rPr>
            </w:pPr>
          </w:p>
        </w:tc>
        <w:tc>
          <w:tcPr>
            <w:tcW w:w="310" w:type="pct"/>
          </w:tcPr>
          <w:p w14:paraId="7C473F21" w14:textId="77777777" w:rsidR="00163452" w:rsidRPr="005A7BEF" w:rsidRDefault="00163452" w:rsidP="005A7BEF">
            <w:pPr>
              <w:rPr>
                <w:rFonts w:ascii="Arial" w:hAnsi="Arial" w:cs="Arial"/>
                <w:b/>
                <w:sz w:val="16"/>
                <w:szCs w:val="16"/>
              </w:rPr>
            </w:pPr>
          </w:p>
        </w:tc>
        <w:tc>
          <w:tcPr>
            <w:tcW w:w="322" w:type="pct"/>
          </w:tcPr>
          <w:p w14:paraId="544DBDAA" w14:textId="77777777" w:rsidR="00163452" w:rsidRPr="005A7BEF" w:rsidRDefault="00163452" w:rsidP="005A7BEF">
            <w:pPr>
              <w:rPr>
                <w:rFonts w:ascii="Arial" w:hAnsi="Arial" w:cs="Arial"/>
                <w:b/>
                <w:sz w:val="16"/>
                <w:szCs w:val="16"/>
              </w:rPr>
            </w:pPr>
          </w:p>
        </w:tc>
        <w:tc>
          <w:tcPr>
            <w:tcW w:w="331" w:type="pct"/>
          </w:tcPr>
          <w:p w14:paraId="4571F328" w14:textId="77777777" w:rsidR="00163452" w:rsidRPr="005A7BEF" w:rsidRDefault="00163452" w:rsidP="005A7BEF">
            <w:pPr>
              <w:rPr>
                <w:rFonts w:ascii="Arial" w:hAnsi="Arial" w:cs="Arial"/>
                <w:b/>
                <w:sz w:val="16"/>
                <w:szCs w:val="16"/>
              </w:rPr>
            </w:pPr>
          </w:p>
        </w:tc>
        <w:tc>
          <w:tcPr>
            <w:tcW w:w="355" w:type="pct"/>
          </w:tcPr>
          <w:p w14:paraId="3F8A1B8D" w14:textId="77777777" w:rsidR="00163452" w:rsidRPr="005A7BEF" w:rsidRDefault="00163452" w:rsidP="005A7BEF">
            <w:pPr>
              <w:rPr>
                <w:rFonts w:ascii="Arial" w:hAnsi="Arial" w:cs="Arial"/>
                <w:b/>
                <w:sz w:val="16"/>
                <w:szCs w:val="16"/>
              </w:rPr>
            </w:pPr>
          </w:p>
        </w:tc>
        <w:tc>
          <w:tcPr>
            <w:tcW w:w="310" w:type="pct"/>
          </w:tcPr>
          <w:p w14:paraId="304FB7C8" w14:textId="77777777" w:rsidR="00163452" w:rsidRPr="005A7BEF" w:rsidRDefault="00163452" w:rsidP="005A7BEF">
            <w:pPr>
              <w:rPr>
                <w:rFonts w:ascii="Arial" w:hAnsi="Arial" w:cs="Arial"/>
                <w:b/>
                <w:sz w:val="16"/>
                <w:szCs w:val="16"/>
              </w:rPr>
            </w:pPr>
          </w:p>
        </w:tc>
        <w:tc>
          <w:tcPr>
            <w:tcW w:w="310" w:type="pct"/>
            <w:vAlign w:val="center"/>
          </w:tcPr>
          <w:p w14:paraId="7D4A3909" w14:textId="77777777" w:rsidR="00163452" w:rsidRPr="005A7BEF" w:rsidRDefault="00163452" w:rsidP="005A7BEF">
            <w:pPr>
              <w:rPr>
                <w:rFonts w:ascii="Arial" w:hAnsi="Arial" w:cs="Arial"/>
                <w:b/>
                <w:sz w:val="16"/>
                <w:szCs w:val="16"/>
              </w:rPr>
            </w:pPr>
          </w:p>
        </w:tc>
        <w:tc>
          <w:tcPr>
            <w:tcW w:w="310" w:type="pct"/>
            <w:vAlign w:val="center"/>
          </w:tcPr>
          <w:p w14:paraId="237B161E" w14:textId="77777777" w:rsidR="00163452" w:rsidRPr="005A7BEF" w:rsidRDefault="00163452" w:rsidP="005A7BEF">
            <w:pPr>
              <w:rPr>
                <w:rFonts w:ascii="Arial" w:hAnsi="Arial" w:cs="Arial"/>
                <w:b/>
                <w:sz w:val="16"/>
                <w:szCs w:val="16"/>
              </w:rPr>
            </w:pPr>
          </w:p>
        </w:tc>
      </w:tr>
      <w:tr w:rsidR="00163452" w:rsidRPr="005A7BEF" w14:paraId="756C1A3A" w14:textId="77777777" w:rsidTr="0050071F">
        <w:trPr>
          <w:trHeight w:val="337"/>
        </w:trPr>
        <w:tc>
          <w:tcPr>
            <w:tcW w:w="1821" w:type="pct"/>
          </w:tcPr>
          <w:p w14:paraId="06DF41BC" w14:textId="77777777" w:rsidR="00AA0565" w:rsidRDefault="008760EC" w:rsidP="005A7BEF">
            <w:pPr>
              <w:rPr>
                <w:rFonts w:ascii="Arial" w:hAnsi="Arial" w:cs="Arial"/>
                <w:sz w:val="16"/>
                <w:szCs w:val="16"/>
              </w:rPr>
            </w:pPr>
            <w:r w:rsidRPr="008D4F63">
              <w:rPr>
                <w:rFonts w:ascii="Arial" w:hAnsi="Arial" w:cs="Arial"/>
                <w:bCs/>
                <w:sz w:val="16"/>
                <w:szCs w:val="16"/>
              </w:rPr>
              <w:t>Q</w:t>
            </w:r>
            <w:r w:rsidR="00163452" w:rsidRPr="008D4F63">
              <w:rPr>
                <w:rFonts w:ascii="Arial" w:hAnsi="Arial" w:cs="Arial"/>
                <w:bCs/>
                <w:sz w:val="16"/>
                <w:szCs w:val="16"/>
              </w:rPr>
              <w:t xml:space="preserve">6. </w:t>
            </w:r>
            <w:r w:rsidR="00163452" w:rsidRPr="008D4F63">
              <w:rPr>
                <w:rFonts w:ascii="Arial" w:hAnsi="Arial" w:cs="Arial"/>
                <w:sz w:val="16"/>
                <w:szCs w:val="16"/>
              </w:rPr>
              <w:t xml:space="preserve">Is </w:t>
            </w:r>
            <w:r w:rsidR="00F37795" w:rsidRPr="008D4F63">
              <w:rPr>
                <w:rFonts w:ascii="Arial" w:hAnsi="Arial" w:cs="Arial"/>
                <w:sz w:val="16"/>
                <w:szCs w:val="16"/>
              </w:rPr>
              <w:t>[</w:t>
            </w:r>
            <w:r w:rsidR="00163452" w:rsidRPr="008D4F63">
              <w:rPr>
                <w:rFonts w:ascii="Arial" w:hAnsi="Arial" w:cs="Arial"/>
                <w:sz w:val="16"/>
                <w:szCs w:val="16"/>
              </w:rPr>
              <w:t>Name</w:t>
            </w:r>
            <w:r w:rsidR="00F37795" w:rsidRPr="008D4F63">
              <w:rPr>
                <w:rFonts w:ascii="Arial" w:hAnsi="Arial" w:cs="Arial"/>
                <w:sz w:val="16"/>
                <w:szCs w:val="16"/>
              </w:rPr>
              <w:t>]</w:t>
            </w:r>
            <w:r w:rsidR="00163452" w:rsidRPr="008D4F63">
              <w:rPr>
                <w:rFonts w:ascii="Arial" w:hAnsi="Arial" w:cs="Arial"/>
                <w:sz w:val="16"/>
                <w:szCs w:val="16"/>
              </w:rPr>
              <w:t xml:space="preserve"> still in school?                 </w:t>
            </w:r>
          </w:p>
          <w:p w14:paraId="247A4F99" w14:textId="03221EBE" w:rsidR="00163452" w:rsidRPr="008D4F63" w:rsidRDefault="00163452" w:rsidP="005A7BEF">
            <w:pPr>
              <w:rPr>
                <w:rFonts w:ascii="Arial" w:hAnsi="Arial" w:cs="Arial"/>
                <w:sz w:val="16"/>
                <w:szCs w:val="16"/>
              </w:rPr>
            </w:pPr>
            <w:r w:rsidRPr="008D4F63">
              <w:rPr>
                <w:rFonts w:ascii="Arial" w:hAnsi="Arial" w:cs="Arial"/>
                <w:sz w:val="16"/>
                <w:szCs w:val="16"/>
              </w:rPr>
              <w:t>1. Yes     5. No&gt;&gt;</w:t>
            </w:r>
            <w:r w:rsidR="00AA0565">
              <w:rPr>
                <w:rFonts w:ascii="Arial" w:hAnsi="Arial" w:cs="Arial"/>
                <w:sz w:val="16"/>
                <w:szCs w:val="16"/>
              </w:rPr>
              <w:t xml:space="preserve"> </w:t>
            </w:r>
            <w:r w:rsidR="008760EC" w:rsidRPr="008D4F63">
              <w:rPr>
                <w:rFonts w:ascii="Arial" w:hAnsi="Arial" w:cs="Arial"/>
                <w:sz w:val="16"/>
                <w:szCs w:val="16"/>
              </w:rPr>
              <w:t>Q</w:t>
            </w:r>
            <w:r w:rsidRPr="008D4F63">
              <w:rPr>
                <w:rFonts w:ascii="Arial" w:hAnsi="Arial" w:cs="Arial"/>
                <w:sz w:val="16"/>
                <w:szCs w:val="16"/>
              </w:rPr>
              <w:t>13</w:t>
            </w:r>
            <w:r w:rsidR="00AA0565">
              <w:rPr>
                <w:rFonts w:ascii="Arial" w:hAnsi="Arial" w:cs="Arial"/>
                <w:sz w:val="16"/>
                <w:szCs w:val="16"/>
              </w:rPr>
              <w:t>.0</w:t>
            </w:r>
          </w:p>
        </w:tc>
        <w:tc>
          <w:tcPr>
            <w:tcW w:w="310" w:type="pct"/>
          </w:tcPr>
          <w:p w14:paraId="034C6A8A" w14:textId="77777777" w:rsidR="00163452" w:rsidRPr="005A7BEF" w:rsidRDefault="00163452" w:rsidP="005A7BEF">
            <w:pPr>
              <w:rPr>
                <w:rFonts w:ascii="Arial" w:hAnsi="Arial" w:cs="Arial"/>
                <w:b/>
                <w:sz w:val="16"/>
                <w:szCs w:val="16"/>
              </w:rPr>
            </w:pPr>
          </w:p>
        </w:tc>
        <w:tc>
          <w:tcPr>
            <w:tcW w:w="310" w:type="pct"/>
          </w:tcPr>
          <w:p w14:paraId="259FEE53" w14:textId="77777777" w:rsidR="00163452" w:rsidRPr="005A7BEF" w:rsidRDefault="00163452" w:rsidP="005A7BEF">
            <w:pPr>
              <w:rPr>
                <w:rFonts w:ascii="Arial" w:hAnsi="Arial" w:cs="Arial"/>
                <w:b/>
                <w:sz w:val="16"/>
                <w:szCs w:val="16"/>
              </w:rPr>
            </w:pPr>
          </w:p>
        </w:tc>
        <w:tc>
          <w:tcPr>
            <w:tcW w:w="310" w:type="pct"/>
          </w:tcPr>
          <w:p w14:paraId="0386B6DB" w14:textId="77777777" w:rsidR="00163452" w:rsidRPr="005A7BEF" w:rsidRDefault="00163452" w:rsidP="005A7BEF">
            <w:pPr>
              <w:rPr>
                <w:rFonts w:ascii="Arial" w:hAnsi="Arial" w:cs="Arial"/>
                <w:b/>
                <w:sz w:val="16"/>
                <w:szCs w:val="16"/>
              </w:rPr>
            </w:pPr>
          </w:p>
        </w:tc>
        <w:tc>
          <w:tcPr>
            <w:tcW w:w="310" w:type="pct"/>
          </w:tcPr>
          <w:p w14:paraId="6221ABB9" w14:textId="77777777" w:rsidR="00163452" w:rsidRPr="005A7BEF" w:rsidRDefault="00163452" w:rsidP="005A7BEF">
            <w:pPr>
              <w:rPr>
                <w:rFonts w:ascii="Arial" w:hAnsi="Arial" w:cs="Arial"/>
                <w:b/>
                <w:sz w:val="16"/>
                <w:szCs w:val="16"/>
              </w:rPr>
            </w:pPr>
          </w:p>
        </w:tc>
        <w:tc>
          <w:tcPr>
            <w:tcW w:w="322" w:type="pct"/>
          </w:tcPr>
          <w:p w14:paraId="40C5D2F1" w14:textId="77777777" w:rsidR="00163452" w:rsidRPr="005A7BEF" w:rsidRDefault="00163452" w:rsidP="005A7BEF">
            <w:pPr>
              <w:rPr>
                <w:rFonts w:ascii="Arial" w:hAnsi="Arial" w:cs="Arial"/>
                <w:b/>
                <w:sz w:val="16"/>
                <w:szCs w:val="16"/>
              </w:rPr>
            </w:pPr>
          </w:p>
        </w:tc>
        <w:tc>
          <w:tcPr>
            <w:tcW w:w="331" w:type="pct"/>
          </w:tcPr>
          <w:p w14:paraId="003A2F43" w14:textId="77777777" w:rsidR="00163452" w:rsidRPr="005A7BEF" w:rsidRDefault="00163452" w:rsidP="005A7BEF">
            <w:pPr>
              <w:rPr>
                <w:rFonts w:ascii="Arial" w:hAnsi="Arial" w:cs="Arial"/>
                <w:b/>
                <w:sz w:val="16"/>
                <w:szCs w:val="16"/>
              </w:rPr>
            </w:pPr>
          </w:p>
        </w:tc>
        <w:tc>
          <w:tcPr>
            <w:tcW w:w="355" w:type="pct"/>
          </w:tcPr>
          <w:p w14:paraId="5333CA4C" w14:textId="77777777" w:rsidR="00163452" w:rsidRPr="005A7BEF" w:rsidRDefault="00163452" w:rsidP="005A7BEF">
            <w:pPr>
              <w:rPr>
                <w:rFonts w:ascii="Arial" w:hAnsi="Arial" w:cs="Arial"/>
                <w:b/>
                <w:sz w:val="16"/>
                <w:szCs w:val="16"/>
              </w:rPr>
            </w:pPr>
          </w:p>
        </w:tc>
        <w:tc>
          <w:tcPr>
            <w:tcW w:w="310" w:type="pct"/>
          </w:tcPr>
          <w:p w14:paraId="04E49EDB" w14:textId="77777777" w:rsidR="00163452" w:rsidRPr="005A7BEF" w:rsidRDefault="00163452" w:rsidP="005A7BEF">
            <w:pPr>
              <w:rPr>
                <w:rFonts w:ascii="Arial" w:hAnsi="Arial" w:cs="Arial"/>
                <w:b/>
                <w:sz w:val="16"/>
                <w:szCs w:val="16"/>
              </w:rPr>
            </w:pPr>
          </w:p>
        </w:tc>
        <w:tc>
          <w:tcPr>
            <w:tcW w:w="310" w:type="pct"/>
            <w:vAlign w:val="center"/>
          </w:tcPr>
          <w:p w14:paraId="51AEDFDF" w14:textId="77777777" w:rsidR="00163452" w:rsidRPr="005A7BEF" w:rsidRDefault="00163452" w:rsidP="005A7BEF">
            <w:pPr>
              <w:rPr>
                <w:rFonts w:ascii="Arial" w:hAnsi="Arial" w:cs="Arial"/>
                <w:b/>
                <w:sz w:val="16"/>
                <w:szCs w:val="16"/>
              </w:rPr>
            </w:pPr>
          </w:p>
        </w:tc>
        <w:tc>
          <w:tcPr>
            <w:tcW w:w="310" w:type="pct"/>
            <w:vAlign w:val="center"/>
          </w:tcPr>
          <w:p w14:paraId="3CCF3D36" w14:textId="77777777" w:rsidR="00163452" w:rsidRPr="005A7BEF" w:rsidRDefault="00163452" w:rsidP="005A7BEF">
            <w:pPr>
              <w:rPr>
                <w:rFonts w:ascii="Arial" w:hAnsi="Arial" w:cs="Arial"/>
                <w:b/>
                <w:sz w:val="16"/>
                <w:szCs w:val="16"/>
              </w:rPr>
            </w:pPr>
          </w:p>
        </w:tc>
      </w:tr>
      <w:tr w:rsidR="00163452" w:rsidRPr="005A7BEF" w14:paraId="250E7AD1" w14:textId="77777777" w:rsidTr="0050071F">
        <w:trPr>
          <w:trHeight w:val="337"/>
        </w:trPr>
        <w:tc>
          <w:tcPr>
            <w:tcW w:w="1821" w:type="pct"/>
          </w:tcPr>
          <w:p w14:paraId="4F372C90" w14:textId="78280A95" w:rsidR="00163452" w:rsidRPr="008D4F63" w:rsidRDefault="008760EC">
            <w:pPr>
              <w:rPr>
                <w:rFonts w:ascii="Arial" w:hAnsi="Arial" w:cs="Arial"/>
                <w:bCs/>
                <w:sz w:val="16"/>
                <w:szCs w:val="16"/>
              </w:rPr>
            </w:pPr>
            <w:r w:rsidRPr="008D4F63">
              <w:rPr>
                <w:rFonts w:ascii="Arial" w:hAnsi="Arial" w:cs="Arial"/>
                <w:bCs/>
                <w:sz w:val="16"/>
                <w:szCs w:val="16"/>
              </w:rPr>
              <w:t>Q</w:t>
            </w:r>
            <w:r w:rsidR="00163452" w:rsidRPr="008D4F63">
              <w:rPr>
                <w:rFonts w:ascii="Arial" w:hAnsi="Arial" w:cs="Arial"/>
                <w:bCs/>
                <w:sz w:val="16"/>
                <w:szCs w:val="16"/>
              </w:rPr>
              <w:t xml:space="preserve">8. </w:t>
            </w:r>
            <w:r w:rsidR="00163452" w:rsidRPr="008D4F63">
              <w:rPr>
                <w:rFonts w:ascii="Arial" w:hAnsi="Arial" w:cs="Arial"/>
                <w:sz w:val="16"/>
                <w:szCs w:val="16"/>
              </w:rPr>
              <w:t xml:space="preserve">What is </w:t>
            </w:r>
            <w:r w:rsidR="00F37795" w:rsidRPr="008D4F63">
              <w:rPr>
                <w:rFonts w:ascii="Arial" w:hAnsi="Arial" w:cs="Arial"/>
                <w:sz w:val="16"/>
                <w:szCs w:val="16"/>
              </w:rPr>
              <w:t xml:space="preserve">[Name]’s </w:t>
            </w:r>
            <w:r w:rsidR="00163452" w:rsidRPr="008D4F63">
              <w:rPr>
                <w:rFonts w:ascii="Arial" w:hAnsi="Arial" w:cs="Arial"/>
                <w:sz w:val="16"/>
                <w:szCs w:val="16"/>
              </w:rPr>
              <w:t xml:space="preserve">current grade?                  See </w:t>
            </w:r>
            <w:r w:rsidR="00163452" w:rsidRPr="008D4F63">
              <w:rPr>
                <w:rFonts w:ascii="Arial" w:hAnsi="Arial" w:cs="Arial"/>
                <w:i/>
                <w:sz w:val="16"/>
                <w:szCs w:val="16"/>
              </w:rPr>
              <w:t>Grade Level Codes</w:t>
            </w:r>
            <w:r w:rsidR="00163452" w:rsidRPr="008D4F63">
              <w:rPr>
                <w:rFonts w:ascii="Arial" w:hAnsi="Arial" w:cs="Arial"/>
                <w:sz w:val="16"/>
                <w:szCs w:val="16"/>
              </w:rPr>
              <w:t xml:space="preserve"> </w:t>
            </w:r>
          </w:p>
        </w:tc>
        <w:tc>
          <w:tcPr>
            <w:tcW w:w="310" w:type="pct"/>
          </w:tcPr>
          <w:p w14:paraId="12B57625" w14:textId="77777777" w:rsidR="00163452" w:rsidRPr="005A7BEF" w:rsidRDefault="00163452" w:rsidP="005A7BEF">
            <w:pPr>
              <w:rPr>
                <w:rFonts w:ascii="Arial" w:hAnsi="Arial" w:cs="Arial"/>
                <w:b/>
                <w:sz w:val="16"/>
                <w:szCs w:val="16"/>
              </w:rPr>
            </w:pPr>
          </w:p>
        </w:tc>
        <w:tc>
          <w:tcPr>
            <w:tcW w:w="310" w:type="pct"/>
          </w:tcPr>
          <w:p w14:paraId="56821726" w14:textId="77777777" w:rsidR="00163452" w:rsidRPr="005A7BEF" w:rsidRDefault="00163452" w:rsidP="005A7BEF">
            <w:pPr>
              <w:rPr>
                <w:rFonts w:ascii="Arial" w:hAnsi="Arial" w:cs="Arial"/>
                <w:b/>
                <w:sz w:val="16"/>
                <w:szCs w:val="16"/>
              </w:rPr>
            </w:pPr>
          </w:p>
        </w:tc>
        <w:tc>
          <w:tcPr>
            <w:tcW w:w="310" w:type="pct"/>
          </w:tcPr>
          <w:p w14:paraId="57BEDF00" w14:textId="77777777" w:rsidR="00163452" w:rsidRPr="005A7BEF" w:rsidRDefault="00163452" w:rsidP="005A7BEF">
            <w:pPr>
              <w:rPr>
                <w:rFonts w:ascii="Arial" w:hAnsi="Arial" w:cs="Arial"/>
                <w:b/>
                <w:sz w:val="16"/>
                <w:szCs w:val="16"/>
              </w:rPr>
            </w:pPr>
          </w:p>
        </w:tc>
        <w:tc>
          <w:tcPr>
            <w:tcW w:w="310" w:type="pct"/>
          </w:tcPr>
          <w:p w14:paraId="507DE6CE" w14:textId="77777777" w:rsidR="00163452" w:rsidRPr="005A7BEF" w:rsidRDefault="00163452" w:rsidP="005A7BEF">
            <w:pPr>
              <w:rPr>
                <w:rFonts w:ascii="Arial" w:hAnsi="Arial" w:cs="Arial"/>
                <w:b/>
                <w:sz w:val="16"/>
                <w:szCs w:val="16"/>
              </w:rPr>
            </w:pPr>
          </w:p>
        </w:tc>
        <w:tc>
          <w:tcPr>
            <w:tcW w:w="322" w:type="pct"/>
          </w:tcPr>
          <w:p w14:paraId="090C4495" w14:textId="77777777" w:rsidR="00163452" w:rsidRPr="005A7BEF" w:rsidRDefault="00163452" w:rsidP="005A7BEF">
            <w:pPr>
              <w:rPr>
                <w:rFonts w:ascii="Arial" w:hAnsi="Arial" w:cs="Arial"/>
                <w:b/>
                <w:sz w:val="16"/>
                <w:szCs w:val="16"/>
              </w:rPr>
            </w:pPr>
          </w:p>
        </w:tc>
        <w:tc>
          <w:tcPr>
            <w:tcW w:w="331" w:type="pct"/>
          </w:tcPr>
          <w:p w14:paraId="36AFB024" w14:textId="77777777" w:rsidR="00163452" w:rsidRPr="005A7BEF" w:rsidRDefault="00163452" w:rsidP="005A7BEF">
            <w:pPr>
              <w:rPr>
                <w:rFonts w:ascii="Arial" w:hAnsi="Arial" w:cs="Arial"/>
                <w:b/>
                <w:sz w:val="16"/>
                <w:szCs w:val="16"/>
              </w:rPr>
            </w:pPr>
          </w:p>
        </w:tc>
        <w:tc>
          <w:tcPr>
            <w:tcW w:w="355" w:type="pct"/>
          </w:tcPr>
          <w:p w14:paraId="0D052EC5" w14:textId="77777777" w:rsidR="00163452" w:rsidRPr="005A7BEF" w:rsidRDefault="00163452" w:rsidP="005A7BEF">
            <w:pPr>
              <w:rPr>
                <w:rFonts w:ascii="Arial" w:hAnsi="Arial" w:cs="Arial"/>
                <w:b/>
                <w:sz w:val="16"/>
                <w:szCs w:val="16"/>
              </w:rPr>
            </w:pPr>
          </w:p>
        </w:tc>
        <w:tc>
          <w:tcPr>
            <w:tcW w:w="310" w:type="pct"/>
          </w:tcPr>
          <w:p w14:paraId="1ADFFF4E" w14:textId="77777777" w:rsidR="00163452" w:rsidRPr="005A7BEF" w:rsidRDefault="00163452" w:rsidP="005A7BEF">
            <w:pPr>
              <w:rPr>
                <w:rFonts w:ascii="Arial" w:hAnsi="Arial" w:cs="Arial"/>
                <w:b/>
                <w:sz w:val="16"/>
                <w:szCs w:val="16"/>
              </w:rPr>
            </w:pPr>
          </w:p>
        </w:tc>
        <w:tc>
          <w:tcPr>
            <w:tcW w:w="310" w:type="pct"/>
          </w:tcPr>
          <w:p w14:paraId="1E520E9B" w14:textId="77777777" w:rsidR="00163452" w:rsidRPr="005A7BEF" w:rsidRDefault="00163452" w:rsidP="005A7BEF">
            <w:pPr>
              <w:rPr>
                <w:rFonts w:ascii="Arial" w:hAnsi="Arial" w:cs="Arial"/>
                <w:b/>
                <w:sz w:val="16"/>
                <w:szCs w:val="16"/>
              </w:rPr>
            </w:pPr>
          </w:p>
        </w:tc>
        <w:tc>
          <w:tcPr>
            <w:tcW w:w="310" w:type="pct"/>
          </w:tcPr>
          <w:p w14:paraId="4D071DC9" w14:textId="77777777" w:rsidR="00163452" w:rsidRPr="005A7BEF" w:rsidRDefault="00163452" w:rsidP="005A7BEF">
            <w:pPr>
              <w:rPr>
                <w:rFonts w:ascii="Arial" w:hAnsi="Arial" w:cs="Arial"/>
                <w:b/>
                <w:sz w:val="16"/>
                <w:szCs w:val="16"/>
              </w:rPr>
            </w:pPr>
          </w:p>
        </w:tc>
      </w:tr>
      <w:tr w:rsidR="00163452" w:rsidRPr="005A7BEF" w14:paraId="236BED28" w14:textId="77777777" w:rsidTr="0050071F">
        <w:trPr>
          <w:trHeight w:val="337"/>
        </w:trPr>
        <w:tc>
          <w:tcPr>
            <w:tcW w:w="1821" w:type="pct"/>
          </w:tcPr>
          <w:p w14:paraId="378A72C0" w14:textId="5D886580" w:rsidR="00163452" w:rsidRPr="008D4F63" w:rsidRDefault="008760EC" w:rsidP="005A7BEF">
            <w:pPr>
              <w:rPr>
                <w:rFonts w:ascii="Arial" w:hAnsi="Arial" w:cs="Arial"/>
                <w:sz w:val="16"/>
                <w:szCs w:val="16"/>
              </w:rPr>
            </w:pPr>
            <w:r w:rsidRPr="008D4F63">
              <w:rPr>
                <w:rFonts w:ascii="Arial" w:hAnsi="Arial" w:cs="Arial"/>
                <w:bCs/>
                <w:sz w:val="16"/>
                <w:szCs w:val="16"/>
              </w:rPr>
              <w:t>Q</w:t>
            </w:r>
            <w:r w:rsidR="00163452" w:rsidRPr="008D4F63">
              <w:rPr>
                <w:rFonts w:ascii="Arial" w:hAnsi="Arial" w:cs="Arial"/>
                <w:bCs/>
                <w:sz w:val="16"/>
                <w:szCs w:val="16"/>
              </w:rPr>
              <w:t xml:space="preserve">7. </w:t>
            </w:r>
            <w:r w:rsidR="00163452" w:rsidRPr="008D4F63">
              <w:rPr>
                <w:rFonts w:ascii="Arial" w:hAnsi="Arial" w:cs="Arial"/>
                <w:sz w:val="16"/>
                <w:szCs w:val="16"/>
              </w:rPr>
              <w:t xml:space="preserve">Is the school </w:t>
            </w:r>
            <w:r w:rsidR="000B26EE">
              <w:rPr>
                <w:rFonts w:ascii="Arial" w:hAnsi="Arial" w:cs="Arial"/>
                <w:sz w:val="16"/>
                <w:szCs w:val="16"/>
              </w:rPr>
              <w:t>[</w:t>
            </w:r>
            <w:r w:rsidR="00163452" w:rsidRPr="008D4F63">
              <w:rPr>
                <w:rFonts w:ascii="Arial" w:hAnsi="Arial" w:cs="Arial"/>
                <w:sz w:val="16"/>
                <w:szCs w:val="16"/>
              </w:rPr>
              <w:t>Name</w:t>
            </w:r>
            <w:r w:rsidR="000B26EE">
              <w:rPr>
                <w:rFonts w:ascii="Arial" w:hAnsi="Arial" w:cs="Arial"/>
                <w:sz w:val="16"/>
                <w:szCs w:val="16"/>
              </w:rPr>
              <w:t>]</w:t>
            </w:r>
            <w:r w:rsidR="00163452" w:rsidRPr="008D4F63">
              <w:rPr>
                <w:rFonts w:ascii="Arial" w:hAnsi="Arial" w:cs="Arial"/>
                <w:sz w:val="16"/>
                <w:szCs w:val="16"/>
              </w:rPr>
              <w:t xml:space="preserve"> attend</w:t>
            </w:r>
            <w:r w:rsidR="000B26EE">
              <w:rPr>
                <w:rFonts w:ascii="Arial" w:hAnsi="Arial" w:cs="Arial"/>
                <w:sz w:val="16"/>
                <w:szCs w:val="16"/>
              </w:rPr>
              <w:t>s</w:t>
            </w:r>
            <w:r w:rsidR="00163452" w:rsidRPr="008D4F63">
              <w:rPr>
                <w:rFonts w:ascii="Arial" w:hAnsi="Arial" w:cs="Arial"/>
                <w:sz w:val="16"/>
                <w:szCs w:val="16"/>
              </w:rPr>
              <w:t xml:space="preserve"> </w:t>
            </w:r>
            <w:r w:rsidR="000B26EE">
              <w:rPr>
                <w:rFonts w:ascii="Arial" w:hAnsi="Arial" w:cs="Arial"/>
                <w:sz w:val="16"/>
                <w:szCs w:val="16"/>
              </w:rPr>
              <w:t>p</w:t>
            </w:r>
            <w:r w:rsidR="00163452" w:rsidRPr="008D4F63">
              <w:rPr>
                <w:rFonts w:ascii="Arial" w:hAnsi="Arial" w:cs="Arial"/>
                <w:sz w:val="16"/>
                <w:szCs w:val="16"/>
              </w:rPr>
              <w:t xml:space="preserve">ublic or </w:t>
            </w:r>
            <w:r w:rsidR="000B26EE">
              <w:rPr>
                <w:rFonts w:ascii="Arial" w:hAnsi="Arial" w:cs="Arial"/>
                <w:sz w:val="16"/>
                <w:szCs w:val="16"/>
              </w:rPr>
              <w:t>p</w:t>
            </w:r>
            <w:r w:rsidR="00163452" w:rsidRPr="008D4F63">
              <w:rPr>
                <w:rFonts w:ascii="Arial" w:hAnsi="Arial" w:cs="Arial"/>
                <w:sz w:val="16"/>
                <w:szCs w:val="16"/>
              </w:rPr>
              <w:t xml:space="preserve">rivate? </w:t>
            </w:r>
          </w:p>
          <w:p w14:paraId="55610CE3" w14:textId="1871E04D" w:rsidR="00163452" w:rsidRPr="008D4F63" w:rsidRDefault="00163452" w:rsidP="005A7BEF">
            <w:pPr>
              <w:rPr>
                <w:rFonts w:ascii="Arial" w:hAnsi="Arial" w:cs="Arial"/>
                <w:sz w:val="16"/>
                <w:szCs w:val="16"/>
              </w:rPr>
            </w:pPr>
            <w:r w:rsidRPr="008D4F63">
              <w:rPr>
                <w:rFonts w:ascii="Arial" w:hAnsi="Arial" w:cs="Arial"/>
                <w:sz w:val="16"/>
                <w:szCs w:val="16"/>
              </w:rPr>
              <w:t>1. Public</w:t>
            </w:r>
            <w:r w:rsidR="00F37795" w:rsidRPr="008D4F63">
              <w:rPr>
                <w:rFonts w:ascii="Arial" w:hAnsi="Arial" w:cs="Arial"/>
                <w:sz w:val="16"/>
                <w:szCs w:val="16"/>
              </w:rPr>
              <w:t xml:space="preserve"> and r</w:t>
            </w:r>
            <w:r w:rsidRPr="008D4F63">
              <w:rPr>
                <w:rFonts w:ascii="Arial" w:hAnsi="Arial" w:cs="Arial"/>
                <w:sz w:val="16"/>
                <w:szCs w:val="16"/>
              </w:rPr>
              <w:t>eligious</w:t>
            </w:r>
          </w:p>
          <w:p w14:paraId="073831D7" w14:textId="63B6B7D2" w:rsidR="00163452" w:rsidRPr="008D4F63" w:rsidRDefault="00163452" w:rsidP="005A7BEF">
            <w:pPr>
              <w:rPr>
                <w:rFonts w:ascii="Arial" w:hAnsi="Arial" w:cs="Arial"/>
                <w:sz w:val="16"/>
                <w:szCs w:val="16"/>
              </w:rPr>
            </w:pPr>
            <w:r w:rsidRPr="008D4F63">
              <w:rPr>
                <w:rFonts w:ascii="Arial" w:hAnsi="Arial" w:cs="Arial"/>
                <w:sz w:val="16"/>
                <w:szCs w:val="16"/>
              </w:rPr>
              <w:t>2. Public</w:t>
            </w:r>
            <w:r w:rsidR="00F37795" w:rsidRPr="008D4F63">
              <w:rPr>
                <w:rFonts w:ascii="Arial" w:hAnsi="Arial" w:cs="Arial"/>
                <w:sz w:val="16"/>
                <w:szCs w:val="16"/>
              </w:rPr>
              <w:t xml:space="preserve"> and n</w:t>
            </w:r>
            <w:r w:rsidRPr="008D4F63">
              <w:rPr>
                <w:rFonts w:ascii="Arial" w:hAnsi="Arial" w:cs="Arial"/>
                <w:sz w:val="16"/>
                <w:szCs w:val="16"/>
              </w:rPr>
              <w:t>on-religious</w:t>
            </w:r>
          </w:p>
          <w:p w14:paraId="11DCC2A0" w14:textId="54AAD86F" w:rsidR="00163452" w:rsidRPr="008D4F63" w:rsidRDefault="00163452" w:rsidP="005A7BEF">
            <w:pPr>
              <w:rPr>
                <w:rFonts w:ascii="Arial" w:hAnsi="Arial" w:cs="Arial"/>
                <w:sz w:val="16"/>
                <w:szCs w:val="16"/>
              </w:rPr>
            </w:pPr>
            <w:r w:rsidRPr="008D4F63">
              <w:rPr>
                <w:rFonts w:ascii="Arial" w:hAnsi="Arial" w:cs="Arial"/>
                <w:sz w:val="16"/>
                <w:szCs w:val="16"/>
              </w:rPr>
              <w:t>3. Private</w:t>
            </w:r>
            <w:r w:rsidR="00F37795" w:rsidRPr="008D4F63">
              <w:rPr>
                <w:rFonts w:ascii="Arial" w:hAnsi="Arial" w:cs="Arial"/>
                <w:sz w:val="16"/>
                <w:szCs w:val="16"/>
              </w:rPr>
              <w:t xml:space="preserve"> and religious </w:t>
            </w:r>
          </w:p>
          <w:p w14:paraId="5D232C78" w14:textId="4B12ACAE" w:rsidR="00163452" w:rsidRPr="008D4F63" w:rsidRDefault="00163452" w:rsidP="005A7BEF">
            <w:pPr>
              <w:rPr>
                <w:rFonts w:ascii="Arial" w:hAnsi="Arial" w:cs="Arial"/>
                <w:sz w:val="16"/>
                <w:szCs w:val="16"/>
              </w:rPr>
            </w:pPr>
            <w:r w:rsidRPr="008D4F63">
              <w:rPr>
                <w:rFonts w:ascii="Arial" w:hAnsi="Arial" w:cs="Arial"/>
                <w:sz w:val="16"/>
                <w:szCs w:val="16"/>
              </w:rPr>
              <w:t xml:space="preserve">4. Private  </w:t>
            </w:r>
            <w:r w:rsidR="00F37795" w:rsidRPr="008D4F63">
              <w:rPr>
                <w:rFonts w:ascii="Arial" w:hAnsi="Arial" w:cs="Arial"/>
                <w:sz w:val="16"/>
                <w:szCs w:val="16"/>
              </w:rPr>
              <w:t>and n</w:t>
            </w:r>
            <w:r w:rsidRPr="008D4F63">
              <w:rPr>
                <w:rFonts w:ascii="Arial" w:hAnsi="Arial" w:cs="Arial"/>
                <w:sz w:val="16"/>
                <w:szCs w:val="16"/>
              </w:rPr>
              <w:t>on-religious</w:t>
            </w:r>
          </w:p>
        </w:tc>
        <w:tc>
          <w:tcPr>
            <w:tcW w:w="310" w:type="pct"/>
          </w:tcPr>
          <w:p w14:paraId="296DE836" w14:textId="77777777" w:rsidR="00163452" w:rsidRPr="005A7BEF" w:rsidRDefault="00163452" w:rsidP="005A7BEF">
            <w:pPr>
              <w:ind w:left="-110" w:firstLine="110"/>
              <w:rPr>
                <w:rFonts w:ascii="Arial" w:hAnsi="Arial" w:cs="Arial"/>
                <w:b/>
                <w:sz w:val="16"/>
                <w:szCs w:val="16"/>
              </w:rPr>
            </w:pPr>
          </w:p>
        </w:tc>
        <w:tc>
          <w:tcPr>
            <w:tcW w:w="310" w:type="pct"/>
          </w:tcPr>
          <w:p w14:paraId="787239AE" w14:textId="77777777" w:rsidR="00163452" w:rsidRPr="005A7BEF" w:rsidRDefault="00163452" w:rsidP="005A7BEF">
            <w:pPr>
              <w:rPr>
                <w:rFonts w:ascii="Arial" w:hAnsi="Arial" w:cs="Arial"/>
                <w:b/>
                <w:sz w:val="16"/>
                <w:szCs w:val="16"/>
              </w:rPr>
            </w:pPr>
          </w:p>
        </w:tc>
        <w:tc>
          <w:tcPr>
            <w:tcW w:w="310" w:type="pct"/>
          </w:tcPr>
          <w:p w14:paraId="511BAEC9" w14:textId="77777777" w:rsidR="00163452" w:rsidRPr="005A7BEF" w:rsidRDefault="00163452" w:rsidP="005A7BEF">
            <w:pPr>
              <w:rPr>
                <w:rFonts w:ascii="Arial" w:hAnsi="Arial" w:cs="Arial"/>
                <w:b/>
                <w:sz w:val="16"/>
                <w:szCs w:val="16"/>
              </w:rPr>
            </w:pPr>
          </w:p>
        </w:tc>
        <w:tc>
          <w:tcPr>
            <w:tcW w:w="310" w:type="pct"/>
          </w:tcPr>
          <w:p w14:paraId="2E0D487C" w14:textId="77777777" w:rsidR="00163452" w:rsidRPr="005A7BEF" w:rsidRDefault="00163452" w:rsidP="005A7BEF">
            <w:pPr>
              <w:rPr>
                <w:rFonts w:ascii="Arial" w:hAnsi="Arial" w:cs="Arial"/>
                <w:b/>
                <w:sz w:val="16"/>
                <w:szCs w:val="16"/>
              </w:rPr>
            </w:pPr>
          </w:p>
        </w:tc>
        <w:tc>
          <w:tcPr>
            <w:tcW w:w="322" w:type="pct"/>
          </w:tcPr>
          <w:p w14:paraId="4EA2935D" w14:textId="77777777" w:rsidR="00163452" w:rsidRPr="005A7BEF" w:rsidRDefault="00163452" w:rsidP="005A7BEF">
            <w:pPr>
              <w:rPr>
                <w:rFonts w:ascii="Arial" w:hAnsi="Arial" w:cs="Arial"/>
                <w:b/>
                <w:sz w:val="16"/>
                <w:szCs w:val="16"/>
              </w:rPr>
            </w:pPr>
          </w:p>
        </w:tc>
        <w:tc>
          <w:tcPr>
            <w:tcW w:w="331" w:type="pct"/>
          </w:tcPr>
          <w:p w14:paraId="4DFC3A37" w14:textId="77777777" w:rsidR="00163452" w:rsidRPr="005A7BEF" w:rsidRDefault="00163452" w:rsidP="005A7BEF">
            <w:pPr>
              <w:rPr>
                <w:rFonts w:ascii="Arial" w:hAnsi="Arial" w:cs="Arial"/>
                <w:b/>
                <w:sz w:val="16"/>
                <w:szCs w:val="16"/>
              </w:rPr>
            </w:pPr>
          </w:p>
        </w:tc>
        <w:tc>
          <w:tcPr>
            <w:tcW w:w="355" w:type="pct"/>
          </w:tcPr>
          <w:p w14:paraId="60522B3E" w14:textId="77777777" w:rsidR="00163452" w:rsidRPr="005A7BEF" w:rsidRDefault="00163452" w:rsidP="005A7BEF">
            <w:pPr>
              <w:rPr>
                <w:rFonts w:ascii="Arial" w:hAnsi="Arial" w:cs="Arial"/>
                <w:b/>
                <w:sz w:val="16"/>
                <w:szCs w:val="16"/>
              </w:rPr>
            </w:pPr>
          </w:p>
        </w:tc>
        <w:tc>
          <w:tcPr>
            <w:tcW w:w="310" w:type="pct"/>
          </w:tcPr>
          <w:p w14:paraId="4B51CC81" w14:textId="77777777" w:rsidR="00163452" w:rsidRPr="005A7BEF" w:rsidRDefault="00163452" w:rsidP="005A7BEF">
            <w:pPr>
              <w:rPr>
                <w:rFonts w:ascii="Arial" w:hAnsi="Arial" w:cs="Arial"/>
                <w:b/>
                <w:sz w:val="16"/>
                <w:szCs w:val="16"/>
              </w:rPr>
            </w:pPr>
          </w:p>
        </w:tc>
        <w:tc>
          <w:tcPr>
            <w:tcW w:w="310" w:type="pct"/>
          </w:tcPr>
          <w:p w14:paraId="1C1F48AF" w14:textId="77777777" w:rsidR="00163452" w:rsidRPr="005A7BEF" w:rsidRDefault="00163452" w:rsidP="005A7BEF">
            <w:pPr>
              <w:rPr>
                <w:rFonts w:ascii="Arial" w:hAnsi="Arial" w:cs="Arial"/>
                <w:b/>
                <w:sz w:val="16"/>
                <w:szCs w:val="16"/>
              </w:rPr>
            </w:pPr>
          </w:p>
        </w:tc>
        <w:tc>
          <w:tcPr>
            <w:tcW w:w="310" w:type="pct"/>
          </w:tcPr>
          <w:p w14:paraId="7734108D" w14:textId="77777777" w:rsidR="00163452" w:rsidRPr="005A7BEF" w:rsidRDefault="00163452" w:rsidP="005A7BEF">
            <w:pPr>
              <w:rPr>
                <w:rFonts w:ascii="Arial" w:hAnsi="Arial" w:cs="Arial"/>
                <w:b/>
                <w:sz w:val="16"/>
                <w:szCs w:val="16"/>
              </w:rPr>
            </w:pPr>
          </w:p>
        </w:tc>
      </w:tr>
      <w:tr w:rsidR="008760EC" w:rsidRPr="005A7BEF" w14:paraId="2F5989DF" w14:textId="77777777" w:rsidTr="0050071F">
        <w:trPr>
          <w:trHeight w:val="337"/>
        </w:trPr>
        <w:tc>
          <w:tcPr>
            <w:tcW w:w="1821" w:type="pct"/>
          </w:tcPr>
          <w:p w14:paraId="78C36E41" w14:textId="0B153883" w:rsidR="008760EC" w:rsidRPr="008D4F63" w:rsidRDefault="008760EC" w:rsidP="005A7BEF">
            <w:pPr>
              <w:rPr>
                <w:rFonts w:ascii="Arial" w:hAnsi="Arial" w:cs="Arial"/>
                <w:bCs/>
                <w:sz w:val="16"/>
                <w:szCs w:val="16"/>
              </w:rPr>
            </w:pPr>
            <w:r w:rsidRPr="008D4F63">
              <w:rPr>
                <w:rFonts w:ascii="Arial" w:hAnsi="Arial" w:cs="Arial"/>
                <w:bCs/>
                <w:sz w:val="16"/>
                <w:szCs w:val="16"/>
              </w:rPr>
              <w:t xml:space="preserve">Q31a. In which community does </w:t>
            </w:r>
            <w:r w:rsidR="00407F53" w:rsidRPr="008D4F63">
              <w:rPr>
                <w:rFonts w:ascii="Arial" w:hAnsi="Arial" w:cs="Arial"/>
                <w:bCs/>
                <w:sz w:val="16"/>
                <w:szCs w:val="16"/>
              </w:rPr>
              <w:t>[</w:t>
            </w:r>
            <w:r w:rsidRPr="008D4F63">
              <w:rPr>
                <w:rFonts w:ascii="Arial" w:hAnsi="Arial" w:cs="Arial"/>
                <w:bCs/>
                <w:sz w:val="16"/>
                <w:szCs w:val="16"/>
              </w:rPr>
              <w:t>Name</w:t>
            </w:r>
            <w:r w:rsidR="00407F53" w:rsidRPr="008D4F63">
              <w:rPr>
                <w:rFonts w:ascii="Arial" w:hAnsi="Arial" w:cs="Arial"/>
                <w:bCs/>
                <w:sz w:val="16"/>
                <w:szCs w:val="16"/>
              </w:rPr>
              <w:t>]</w:t>
            </w:r>
            <w:r w:rsidRPr="008D4F63">
              <w:rPr>
                <w:rFonts w:ascii="Arial" w:hAnsi="Arial" w:cs="Arial"/>
                <w:bCs/>
                <w:sz w:val="16"/>
                <w:szCs w:val="16"/>
              </w:rPr>
              <w:t xml:space="preserve"> attend school?</w:t>
            </w:r>
            <w:r w:rsidR="000B26EE">
              <w:rPr>
                <w:rFonts w:ascii="Arial" w:hAnsi="Arial" w:cs="Arial"/>
                <w:bCs/>
                <w:sz w:val="16"/>
                <w:szCs w:val="16"/>
              </w:rPr>
              <w:t xml:space="preserve"> [Names appear for selection]</w:t>
            </w:r>
          </w:p>
        </w:tc>
        <w:tc>
          <w:tcPr>
            <w:tcW w:w="310" w:type="pct"/>
          </w:tcPr>
          <w:p w14:paraId="7C69ADE5" w14:textId="77777777" w:rsidR="008760EC" w:rsidRPr="005A7BEF" w:rsidRDefault="008760EC" w:rsidP="005A7BEF">
            <w:pPr>
              <w:rPr>
                <w:rFonts w:ascii="Arial" w:hAnsi="Arial" w:cs="Arial"/>
                <w:b/>
                <w:sz w:val="16"/>
                <w:szCs w:val="16"/>
              </w:rPr>
            </w:pPr>
          </w:p>
        </w:tc>
        <w:tc>
          <w:tcPr>
            <w:tcW w:w="310" w:type="pct"/>
          </w:tcPr>
          <w:p w14:paraId="7D4114D0" w14:textId="77777777" w:rsidR="008760EC" w:rsidRPr="005A7BEF" w:rsidRDefault="008760EC" w:rsidP="005A7BEF">
            <w:pPr>
              <w:rPr>
                <w:rFonts w:ascii="Arial" w:hAnsi="Arial" w:cs="Arial"/>
                <w:b/>
                <w:sz w:val="16"/>
                <w:szCs w:val="16"/>
              </w:rPr>
            </w:pPr>
          </w:p>
        </w:tc>
        <w:tc>
          <w:tcPr>
            <w:tcW w:w="310" w:type="pct"/>
          </w:tcPr>
          <w:p w14:paraId="44C85BAF" w14:textId="77777777" w:rsidR="008760EC" w:rsidRPr="005A7BEF" w:rsidRDefault="008760EC" w:rsidP="005A7BEF">
            <w:pPr>
              <w:rPr>
                <w:rFonts w:ascii="Arial" w:hAnsi="Arial" w:cs="Arial"/>
                <w:b/>
                <w:sz w:val="16"/>
                <w:szCs w:val="16"/>
              </w:rPr>
            </w:pPr>
          </w:p>
        </w:tc>
        <w:tc>
          <w:tcPr>
            <w:tcW w:w="310" w:type="pct"/>
          </w:tcPr>
          <w:p w14:paraId="5572269C" w14:textId="77777777" w:rsidR="008760EC" w:rsidRPr="005A7BEF" w:rsidRDefault="008760EC" w:rsidP="005A7BEF">
            <w:pPr>
              <w:rPr>
                <w:rFonts w:ascii="Arial" w:hAnsi="Arial" w:cs="Arial"/>
                <w:b/>
                <w:sz w:val="16"/>
                <w:szCs w:val="16"/>
              </w:rPr>
            </w:pPr>
          </w:p>
        </w:tc>
        <w:tc>
          <w:tcPr>
            <w:tcW w:w="322" w:type="pct"/>
          </w:tcPr>
          <w:p w14:paraId="174006F1" w14:textId="77777777" w:rsidR="008760EC" w:rsidRPr="005A7BEF" w:rsidRDefault="008760EC" w:rsidP="005A7BEF">
            <w:pPr>
              <w:rPr>
                <w:rFonts w:ascii="Arial" w:hAnsi="Arial" w:cs="Arial"/>
                <w:b/>
                <w:sz w:val="16"/>
                <w:szCs w:val="16"/>
              </w:rPr>
            </w:pPr>
          </w:p>
        </w:tc>
        <w:tc>
          <w:tcPr>
            <w:tcW w:w="331" w:type="pct"/>
          </w:tcPr>
          <w:p w14:paraId="0E56FDFB" w14:textId="77777777" w:rsidR="008760EC" w:rsidRPr="005A7BEF" w:rsidRDefault="008760EC" w:rsidP="005A7BEF">
            <w:pPr>
              <w:rPr>
                <w:rFonts w:ascii="Arial" w:hAnsi="Arial" w:cs="Arial"/>
                <w:b/>
                <w:sz w:val="16"/>
                <w:szCs w:val="16"/>
              </w:rPr>
            </w:pPr>
          </w:p>
        </w:tc>
        <w:tc>
          <w:tcPr>
            <w:tcW w:w="355" w:type="pct"/>
          </w:tcPr>
          <w:p w14:paraId="3A5A4307" w14:textId="77777777" w:rsidR="008760EC" w:rsidRPr="005A7BEF" w:rsidRDefault="008760EC" w:rsidP="005A7BEF">
            <w:pPr>
              <w:rPr>
                <w:rFonts w:ascii="Arial" w:hAnsi="Arial" w:cs="Arial"/>
                <w:b/>
                <w:sz w:val="16"/>
                <w:szCs w:val="16"/>
              </w:rPr>
            </w:pPr>
          </w:p>
        </w:tc>
        <w:tc>
          <w:tcPr>
            <w:tcW w:w="310" w:type="pct"/>
          </w:tcPr>
          <w:p w14:paraId="33CA29E7" w14:textId="77777777" w:rsidR="008760EC" w:rsidRPr="005A7BEF" w:rsidRDefault="008760EC" w:rsidP="005A7BEF">
            <w:pPr>
              <w:rPr>
                <w:rFonts w:ascii="Arial" w:hAnsi="Arial" w:cs="Arial"/>
                <w:b/>
                <w:sz w:val="16"/>
                <w:szCs w:val="16"/>
              </w:rPr>
            </w:pPr>
          </w:p>
        </w:tc>
        <w:tc>
          <w:tcPr>
            <w:tcW w:w="310" w:type="pct"/>
          </w:tcPr>
          <w:p w14:paraId="6DB64BE5" w14:textId="77777777" w:rsidR="008760EC" w:rsidRPr="005A7BEF" w:rsidRDefault="008760EC" w:rsidP="005A7BEF">
            <w:pPr>
              <w:rPr>
                <w:rFonts w:ascii="Arial" w:hAnsi="Arial" w:cs="Arial"/>
                <w:b/>
                <w:sz w:val="16"/>
                <w:szCs w:val="16"/>
              </w:rPr>
            </w:pPr>
          </w:p>
        </w:tc>
        <w:tc>
          <w:tcPr>
            <w:tcW w:w="310" w:type="pct"/>
          </w:tcPr>
          <w:p w14:paraId="058A8D40" w14:textId="77777777" w:rsidR="008760EC" w:rsidRPr="005A7BEF" w:rsidRDefault="008760EC" w:rsidP="005A7BEF">
            <w:pPr>
              <w:rPr>
                <w:rFonts w:ascii="Arial" w:hAnsi="Arial" w:cs="Arial"/>
                <w:b/>
                <w:sz w:val="16"/>
                <w:szCs w:val="16"/>
              </w:rPr>
            </w:pPr>
          </w:p>
        </w:tc>
      </w:tr>
      <w:tr w:rsidR="00163452" w:rsidRPr="005A7BEF" w14:paraId="24DCF0A9" w14:textId="77777777" w:rsidTr="0050071F">
        <w:trPr>
          <w:trHeight w:val="337"/>
        </w:trPr>
        <w:tc>
          <w:tcPr>
            <w:tcW w:w="1821" w:type="pct"/>
          </w:tcPr>
          <w:p w14:paraId="7E75DBCA" w14:textId="19C3F5CF" w:rsidR="00163452" w:rsidRPr="008D4F63" w:rsidRDefault="008760EC">
            <w:pPr>
              <w:rPr>
                <w:rFonts w:ascii="Arial" w:hAnsi="Arial" w:cs="Arial"/>
                <w:sz w:val="16"/>
                <w:szCs w:val="16"/>
              </w:rPr>
            </w:pPr>
            <w:r w:rsidRPr="008D4F63">
              <w:rPr>
                <w:rFonts w:ascii="Arial" w:hAnsi="Arial" w:cs="Arial"/>
                <w:bCs/>
                <w:sz w:val="16"/>
                <w:szCs w:val="16"/>
              </w:rPr>
              <w:t>Q</w:t>
            </w:r>
            <w:r w:rsidR="00163452" w:rsidRPr="008D4F63">
              <w:rPr>
                <w:rFonts w:ascii="Arial" w:hAnsi="Arial" w:cs="Arial"/>
                <w:bCs/>
                <w:sz w:val="16"/>
                <w:szCs w:val="16"/>
              </w:rPr>
              <w:t>31b.</w:t>
            </w:r>
            <w:r w:rsidR="00163452" w:rsidRPr="008D4F63">
              <w:rPr>
                <w:rFonts w:ascii="Arial" w:hAnsi="Arial" w:cs="Arial"/>
                <w:sz w:val="16"/>
                <w:szCs w:val="16"/>
              </w:rPr>
              <w:t xml:space="preserve"> </w:t>
            </w:r>
            <w:r w:rsidR="00C41057" w:rsidRPr="008D4F63">
              <w:rPr>
                <w:rFonts w:ascii="Arial" w:hAnsi="Arial" w:cs="Arial"/>
                <w:sz w:val="16"/>
                <w:szCs w:val="16"/>
              </w:rPr>
              <w:t>If [Name] is still in school, what is his/her school's name?</w:t>
            </w:r>
            <w:r w:rsidR="00C41057" w:rsidRPr="008D4F63" w:rsidDel="00C41057">
              <w:rPr>
                <w:rFonts w:ascii="Arial" w:hAnsi="Arial" w:cs="Arial"/>
                <w:sz w:val="16"/>
                <w:szCs w:val="16"/>
              </w:rPr>
              <w:t xml:space="preserve"> </w:t>
            </w:r>
            <w:r w:rsidR="000B26EE">
              <w:rPr>
                <w:rFonts w:ascii="Arial" w:hAnsi="Arial" w:cs="Arial"/>
                <w:sz w:val="16"/>
                <w:szCs w:val="16"/>
              </w:rPr>
              <w:t>[List appears for selection]</w:t>
            </w:r>
          </w:p>
        </w:tc>
        <w:tc>
          <w:tcPr>
            <w:tcW w:w="310" w:type="pct"/>
          </w:tcPr>
          <w:p w14:paraId="0A7DC06F" w14:textId="77777777" w:rsidR="00163452" w:rsidRPr="005A7BEF" w:rsidRDefault="00163452" w:rsidP="005A7BEF">
            <w:pPr>
              <w:rPr>
                <w:rFonts w:ascii="Arial" w:hAnsi="Arial" w:cs="Arial"/>
                <w:b/>
                <w:sz w:val="16"/>
                <w:szCs w:val="16"/>
              </w:rPr>
            </w:pPr>
          </w:p>
        </w:tc>
        <w:tc>
          <w:tcPr>
            <w:tcW w:w="310" w:type="pct"/>
          </w:tcPr>
          <w:p w14:paraId="154C131B" w14:textId="77777777" w:rsidR="00163452" w:rsidRPr="005A7BEF" w:rsidRDefault="00163452" w:rsidP="005A7BEF">
            <w:pPr>
              <w:rPr>
                <w:rFonts w:ascii="Arial" w:hAnsi="Arial" w:cs="Arial"/>
                <w:b/>
                <w:sz w:val="16"/>
                <w:szCs w:val="16"/>
              </w:rPr>
            </w:pPr>
          </w:p>
        </w:tc>
        <w:tc>
          <w:tcPr>
            <w:tcW w:w="310" w:type="pct"/>
          </w:tcPr>
          <w:p w14:paraId="2285AFCD" w14:textId="77777777" w:rsidR="00163452" w:rsidRPr="005A7BEF" w:rsidRDefault="00163452" w:rsidP="005A7BEF">
            <w:pPr>
              <w:rPr>
                <w:rFonts w:ascii="Arial" w:hAnsi="Arial" w:cs="Arial"/>
                <w:b/>
                <w:sz w:val="16"/>
                <w:szCs w:val="16"/>
              </w:rPr>
            </w:pPr>
          </w:p>
        </w:tc>
        <w:tc>
          <w:tcPr>
            <w:tcW w:w="310" w:type="pct"/>
          </w:tcPr>
          <w:p w14:paraId="7DB61FC3" w14:textId="77777777" w:rsidR="00163452" w:rsidRPr="005A7BEF" w:rsidRDefault="00163452" w:rsidP="005A7BEF">
            <w:pPr>
              <w:rPr>
                <w:rFonts w:ascii="Arial" w:hAnsi="Arial" w:cs="Arial"/>
                <w:b/>
                <w:sz w:val="16"/>
                <w:szCs w:val="16"/>
              </w:rPr>
            </w:pPr>
          </w:p>
        </w:tc>
        <w:tc>
          <w:tcPr>
            <w:tcW w:w="322" w:type="pct"/>
          </w:tcPr>
          <w:p w14:paraId="4EED894E" w14:textId="77777777" w:rsidR="00163452" w:rsidRPr="005A7BEF" w:rsidRDefault="00163452" w:rsidP="005A7BEF">
            <w:pPr>
              <w:rPr>
                <w:rFonts w:ascii="Arial" w:hAnsi="Arial" w:cs="Arial"/>
                <w:b/>
                <w:sz w:val="16"/>
                <w:szCs w:val="16"/>
              </w:rPr>
            </w:pPr>
          </w:p>
        </w:tc>
        <w:tc>
          <w:tcPr>
            <w:tcW w:w="331" w:type="pct"/>
          </w:tcPr>
          <w:p w14:paraId="09B94CC8" w14:textId="77777777" w:rsidR="00163452" w:rsidRPr="005A7BEF" w:rsidRDefault="00163452" w:rsidP="005A7BEF">
            <w:pPr>
              <w:rPr>
                <w:rFonts w:ascii="Arial" w:hAnsi="Arial" w:cs="Arial"/>
                <w:b/>
                <w:sz w:val="16"/>
                <w:szCs w:val="16"/>
              </w:rPr>
            </w:pPr>
          </w:p>
        </w:tc>
        <w:tc>
          <w:tcPr>
            <w:tcW w:w="355" w:type="pct"/>
          </w:tcPr>
          <w:p w14:paraId="24C34729" w14:textId="77777777" w:rsidR="00163452" w:rsidRPr="005A7BEF" w:rsidRDefault="00163452" w:rsidP="005A7BEF">
            <w:pPr>
              <w:rPr>
                <w:rFonts w:ascii="Arial" w:hAnsi="Arial" w:cs="Arial"/>
                <w:b/>
                <w:sz w:val="16"/>
                <w:szCs w:val="16"/>
              </w:rPr>
            </w:pPr>
          </w:p>
        </w:tc>
        <w:tc>
          <w:tcPr>
            <w:tcW w:w="310" w:type="pct"/>
          </w:tcPr>
          <w:p w14:paraId="728DB3B4" w14:textId="77777777" w:rsidR="00163452" w:rsidRPr="005A7BEF" w:rsidRDefault="00163452" w:rsidP="005A7BEF">
            <w:pPr>
              <w:rPr>
                <w:rFonts w:ascii="Arial" w:hAnsi="Arial" w:cs="Arial"/>
                <w:b/>
                <w:sz w:val="16"/>
                <w:szCs w:val="16"/>
              </w:rPr>
            </w:pPr>
          </w:p>
        </w:tc>
        <w:tc>
          <w:tcPr>
            <w:tcW w:w="310" w:type="pct"/>
          </w:tcPr>
          <w:p w14:paraId="4133E8FE" w14:textId="77777777" w:rsidR="00163452" w:rsidRPr="005A7BEF" w:rsidRDefault="00163452" w:rsidP="005A7BEF">
            <w:pPr>
              <w:rPr>
                <w:rFonts w:ascii="Arial" w:hAnsi="Arial" w:cs="Arial"/>
                <w:b/>
                <w:sz w:val="16"/>
                <w:szCs w:val="16"/>
              </w:rPr>
            </w:pPr>
          </w:p>
        </w:tc>
        <w:tc>
          <w:tcPr>
            <w:tcW w:w="310" w:type="pct"/>
          </w:tcPr>
          <w:p w14:paraId="7F7E21A0" w14:textId="77777777" w:rsidR="00163452" w:rsidRPr="005A7BEF" w:rsidRDefault="00163452" w:rsidP="005A7BEF">
            <w:pPr>
              <w:rPr>
                <w:rFonts w:ascii="Arial" w:hAnsi="Arial" w:cs="Arial"/>
                <w:b/>
                <w:sz w:val="16"/>
                <w:szCs w:val="16"/>
              </w:rPr>
            </w:pPr>
          </w:p>
        </w:tc>
      </w:tr>
      <w:tr w:rsidR="00163452" w:rsidRPr="005A7BEF" w14:paraId="097DC3DA" w14:textId="77777777" w:rsidTr="0050071F">
        <w:trPr>
          <w:trHeight w:val="337"/>
        </w:trPr>
        <w:tc>
          <w:tcPr>
            <w:tcW w:w="1821" w:type="pct"/>
          </w:tcPr>
          <w:p w14:paraId="4B094ED9" w14:textId="0DB9D673" w:rsidR="00163452" w:rsidRPr="008D4F63" w:rsidRDefault="008760EC" w:rsidP="005A7BEF">
            <w:pPr>
              <w:rPr>
                <w:rFonts w:ascii="Arial" w:hAnsi="Arial" w:cs="Arial"/>
                <w:sz w:val="16"/>
                <w:szCs w:val="16"/>
              </w:rPr>
            </w:pPr>
            <w:r w:rsidRPr="008D4F63">
              <w:rPr>
                <w:rFonts w:ascii="Arial" w:hAnsi="Arial" w:cs="Arial"/>
                <w:sz w:val="16"/>
                <w:szCs w:val="16"/>
              </w:rPr>
              <w:t>Q</w:t>
            </w:r>
            <w:r w:rsidR="00163452" w:rsidRPr="008D4F63">
              <w:rPr>
                <w:rFonts w:ascii="Arial" w:hAnsi="Arial" w:cs="Arial"/>
                <w:sz w:val="16"/>
                <w:szCs w:val="16"/>
              </w:rPr>
              <w:t>31c.</w:t>
            </w:r>
            <w:r w:rsidR="0063114D" w:rsidRPr="008D4F63">
              <w:rPr>
                <w:rFonts w:ascii="Arial" w:hAnsi="Arial" w:cs="Arial"/>
                <w:sz w:val="16"/>
                <w:szCs w:val="16"/>
              </w:rPr>
              <w:t xml:space="preserve"> </w:t>
            </w:r>
            <w:r w:rsidR="00163452" w:rsidRPr="008D4F63">
              <w:rPr>
                <w:rFonts w:ascii="Arial" w:hAnsi="Arial" w:cs="Arial"/>
                <w:sz w:val="16"/>
                <w:szCs w:val="16"/>
              </w:rPr>
              <w:t xml:space="preserve">Is </w:t>
            </w:r>
            <w:r w:rsidR="0063114D" w:rsidRPr="008D4F63">
              <w:rPr>
                <w:rFonts w:ascii="Arial" w:hAnsi="Arial" w:cs="Arial"/>
                <w:sz w:val="16"/>
                <w:szCs w:val="16"/>
              </w:rPr>
              <w:t>[</w:t>
            </w:r>
            <w:r w:rsidR="00163452" w:rsidRPr="008D4F63">
              <w:rPr>
                <w:rFonts w:ascii="Arial" w:hAnsi="Arial" w:cs="Arial"/>
                <w:sz w:val="16"/>
                <w:szCs w:val="16"/>
              </w:rPr>
              <w:t>Name</w:t>
            </w:r>
            <w:r w:rsidR="0063114D" w:rsidRPr="008D4F63">
              <w:rPr>
                <w:rFonts w:ascii="Arial" w:hAnsi="Arial" w:cs="Arial"/>
                <w:sz w:val="16"/>
                <w:szCs w:val="16"/>
              </w:rPr>
              <w:t>]</w:t>
            </w:r>
            <w:r w:rsidR="00163452" w:rsidRPr="008D4F63">
              <w:rPr>
                <w:rFonts w:ascii="Arial" w:hAnsi="Arial" w:cs="Arial"/>
                <w:sz w:val="16"/>
                <w:szCs w:val="16"/>
              </w:rPr>
              <w:t xml:space="preserve"> in a boarding school?                                                                1.Yes &gt;&gt;</w:t>
            </w:r>
            <w:r w:rsidRPr="008D4F63">
              <w:rPr>
                <w:rFonts w:ascii="Arial" w:hAnsi="Arial" w:cs="Arial"/>
                <w:sz w:val="16"/>
                <w:szCs w:val="16"/>
              </w:rPr>
              <w:t>Q</w:t>
            </w:r>
            <w:r w:rsidR="00163452" w:rsidRPr="008D4F63">
              <w:rPr>
                <w:rFonts w:ascii="Arial" w:hAnsi="Arial" w:cs="Arial"/>
                <w:sz w:val="16"/>
                <w:szCs w:val="16"/>
              </w:rPr>
              <w:t>10                     5. N</w:t>
            </w:r>
            <w:r w:rsidR="000B26EE">
              <w:rPr>
                <w:rFonts w:ascii="Arial" w:hAnsi="Arial" w:cs="Arial"/>
                <w:sz w:val="16"/>
                <w:szCs w:val="16"/>
              </w:rPr>
              <w:t>o</w:t>
            </w:r>
          </w:p>
        </w:tc>
        <w:tc>
          <w:tcPr>
            <w:tcW w:w="310" w:type="pct"/>
          </w:tcPr>
          <w:p w14:paraId="3F22B14D" w14:textId="77777777" w:rsidR="00163452" w:rsidRPr="005A7BEF" w:rsidRDefault="00163452" w:rsidP="005A7BEF">
            <w:pPr>
              <w:rPr>
                <w:rFonts w:ascii="Arial" w:hAnsi="Arial" w:cs="Arial"/>
                <w:b/>
                <w:sz w:val="16"/>
                <w:szCs w:val="16"/>
              </w:rPr>
            </w:pPr>
          </w:p>
        </w:tc>
        <w:tc>
          <w:tcPr>
            <w:tcW w:w="310" w:type="pct"/>
          </w:tcPr>
          <w:p w14:paraId="30F8A1FA" w14:textId="77777777" w:rsidR="00163452" w:rsidRPr="005A7BEF" w:rsidRDefault="00163452" w:rsidP="005A7BEF">
            <w:pPr>
              <w:rPr>
                <w:rFonts w:ascii="Arial" w:hAnsi="Arial" w:cs="Arial"/>
                <w:b/>
                <w:sz w:val="16"/>
                <w:szCs w:val="16"/>
              </w:rPr>
            </w:pPr>
          </w:p>
        </w:tc>
        <w:tc>
          <w:tcPr>
            <w:tcW w:w="310" w:type="pct"/>
          </w:tcPr>
          <w:p w14:paraId="4D6AC6D7" w14:textId="77777777" w:rsidR="00163452" w:rsidRPr="005A7BEF" w:rsidRDefault="00163452" w:rsidP="005A7BEF">
            <w:pPr>
              <w:rPr>
                <w:rFonts w:ascii="Arial" w:hAnsi="Arial" w:cs="Arial"/>
                <w:b/>
                <w:sz w:val="16"/>
                <w:szCs w:val="16"/>
              </w:rPr>
            </w:pPr>
          </w:p>
        </w:tc>
        <w:tc>
          <w:tcPr>
            <w:tcW w:w="310" w:type="pct"/>
          </w:tcPr>
          <w:p w14:paraId="145B09D7" w14:textId="77777777" w:rsidR="00163452" w:rsidRPr="005A7BEF" w:rsidRDefault="00163452" w:rsidP="005A7BEF">
            <w:pPr>
              <w:rPr>
                <w:rFonts w:ascii="Arial" w:hAnsi="Arial" w:cs="Arial"/>
                <w:b/>
                <w:sz w:val="16"/>
                <w:szCs w:val="16"/>
              </w:rPr>
            </w:pPr>
          </w:p>
        </w:tc>
        <w:tc>
          <w:tcPr>
            <w:tcW w:w="322" w:type="pct"/>
          </w:tcPr>
          <w:p w14:paraId="03952785" w14:textId="77777777" w:rsidR="00163452" w:rsidRPr="005A7BEF" w:rsidRDefault="00163452" w:rsidP="005A7BEF">
            <w:pPr>
              <w:rPr>
                <w:rFonts w:ascii="Arial" w:hAnsi="Arial" w:cs="Arial"/>
                <w:b/>
                <w:sz w:val="16"/>
                <w:szCs w:val="16"/>
              </w:rPr>
            </w:pPr>
          </w:p>
        </w:tc>
        <w:tc>
          <w:tcPr>
            <w:tcW w:w="331" w:type="pct"/>
          </w:tcPr>
          <w:p w14:paraId="0C19C574" w14:textId="77777777" w:rsidR="00163452" w:rsidRPr="005A7BEF" w:rsidRDefault="00163452" w:rsidP="005A7BEF">
            <w:pPr>
              <w:rPr>
                <w:rFonts w:ascii="Arial" w:hAnsi="Arial" w:cs="Arial"/>
                <w:b/>
                <w:sz w:val="16"/>
                <w:szCs w:val="16"/>
              </w:rPr>
            </w:pPr>
          </w:p>
        </w:tc>
        <w:tc>
          <w:tcPr>
            <w:tcW w:w="355" w:type="pct"/>
          </w:tcPr>
          <w:p w14:paraId="53B8A617" w14:textId="77777777" w:rsidR="00163452" w:rsidRPr="005A7BEF" w:rsidRDefault="00163452" w:rsidP="005A7BEF">
            <w:pPr>
              <w:rPr>
                <w:rFonts w:ascii="Arial" w:hAnsi="Arial" w:cs="Arial"/>
                <w:b/>
                <w:sz w:val="16"/>
                <w:szCs w:val="16"/>
              </w:rPr>
            </w:pPr>
          </w:p>
        </w:tc>
        <w:tc>
          <w:tcPr>
            <w:tcW w:w="310" w:type="pct"/>
          </w:tcPr>
          <w:p w14:paraId="6DC8ADF9" w14:textId="77777777" w:rsidR="00163452" w:rsidRPr="005A7BEF" w:rsidRDefault="00163452" w:rsidP="005A7BEF">
            <w:pPr>
              <w:rPr>
                <w:rFonts w:ascii="Arial" w:hAnsi="Arial" w:cs="Arial"/>
                <w:b/>
                <w:sz w:val="16"/>
                <w:szCs w:val="16"/>
              </w:rPr>
            </w:pPr>
          </w:p>
        </w:tc>
        <w:tc>
          <w:tcPr>
            <w:tcW w:w="310" w:type="pct"/>
          </w:tcPr>
          <w:p w14:paraId="46C71FB2" w14:textId="77777777" w:rsidR="00163452" w:rsidRPr="005A7BEF" w:rsidRDefault="00163452" w:rsidP="005A7BEF">
            <w:pPr>
              <w:rPr>
                <w:rFonts w:ascii="Arial" w:hAnsi="Arial" w:cs="Arial"/>
                <w:b/>
                <w:sz w:val="16"/>
                <w:szCs w:val="16"/>
              </w:rPr>
            </w:pPr>
          </w:p>
        </w:tc>
        <w:tc>
          <w:tcPr>
            <w:tcW w:w="310" w:type="pct"/>
          </w:tcPr>
          <w:p w14:paraId="6017BB6A" w14:textId="77777777" w:rsidR="00163452" w:rsidRPr="005A7BEF" w:rsidRDefault="00163452" w:rsidP="005A7BEF">
            <w:pPr>
              <w:rPr>
                <w:rFonts w:ascii="Arial" w:hAnsi="Arial" w:cs="Arial"/>
                <w:b/>
                <w:sz w:val="16"/>
                <w:szCs w:val="16"/>
              </w:rPr>
            </w:pPr>
          </w:p>
        </w:tc>
      </w:tr>
      <w:tr w:rsidR="000B26EE" w:rsidRPr="005A7BEF" w14:paraId="51C8FC2F" w14:textId="77777777" w:rsidTr="0050071F">
        <w:trPr>
          <w:trHeight w:val="337"/>
        </w:trPr>
        <w:tc>
          <w:tcPr>
            <w:tcW w:w="1821" w:type="pct"/>
          </w:tcPr>
          <w:p w14:paraId="1240C0A0" w14:textId="77777777" w:rsidR="000B26EE" w:rsidRDefault="000B26EE">
            <w:pPr>
              <w:rPr>
                <w:rFonts w:ascii="Arial" w:hAnsi="Arial" w:cs="Arial"/>
                <w:bCs/>
                <w:sz w:val="16"/>
                <w:szCs w:val="16"/>
              </w:rPr>
            </w:pPr>
            <w:r w:rsidRPr="000B26EE">
              <w:rPr>
                <w:rFonts w:ascii="Arial" w:hAnsi="Arial" w:cs="Arial"/>
                <w:bCs/>
                <w:sz w:val="16"/>
                <w:szCs w:val="16"/>
              </w:rPr>
              <w:t xml:space="preserve">Q9a - How much traveling time in </w:t>
            </w:r>
            <w:r w:rsidRPr="00842F8E">
              <w:rPr>
                <w:rFonts w:ascii="Arial" w:hAnsi="Arial" w:cs="Arial"/>
                <w:b/>
                <w:bCs/>
                <w:sz w:val="16"/>
                <w:szCs w:val="16"/>
              </w:rPr>
              <w:t>hours</w:t>
            </w:r>
            <w:r w:rsidRPr="000B26EE">
              <w:rPr>
                <w:rFonts w:ascii="Arial" w:hAnsi="Arial" w:cs="Arial"/>
                <w:bCs/>
                <w:sz w:val="16"/>
                <w:szCs w:val="16"/>
              </w:rPr>
              <w:t xml:space="preserve"> does </w:t>
            </w:r>
            <w:r>
              <w:rPr>
                <w:rFonts w:ascii="Arial" w:hAnsi="Arial" w:cs="Arial"/>
                <w:bCs/>
                <w:sz w:val="16"/>
                <w:szCs w:val="16"/>
              </w:rPr>
              <w:t>[Name]</w:t>
            </w:r>
            <w:r w:rsidRPr="000B26EE">
              <w:rPr>
                <w:rFonts w:ascii="Arial" w:hAnsi="Arial" w:cs="Arial"/>
                <w:bCs/>
                <w:sz w:val="16"/>
                <w:szCs w:val="16"/>
              </w:rPr>
              <w:t xml:space="preserve"> spend going to and from school daily?</w:t>
            </w:r>
          </w:p>
          <w:p w14:paraId="11CDC123" w14:textId="14AAB43B" w:rsidR="009C6FA0" w:rsidRPr="00842F8E" w:rsidRDefault="009C6FA0">
            <w:pPr>
              <w:rPr>
                <w:rFonts w:ascii="Arial" w:hAnsi="Arial" w:cs="Arial"/>
                <w:bCs/>
                <w:i/>
                <w:sz w:val="16"/>
                <w:szCs w:val="16"/>
              </w:rPr>
            </w:pPr>
            <w:r w:rsidRPr="00842F8E">
              <w:rPr>
                <w:rFonts w:ascii="Arial" w:hAnsi="Arial" w:cs="Arial"/>
                <w:bCs/>
                <w:i/>
                <w:sz w:val="16"/>
                <w:szCs w:val="16"/>
              </w:rPr>
              <w:t>If Adingaa Sylvester attends a boarding school, please enter -777.</w:t>
            </w:r>
          </w:p>
        </w:tc>
        <w:tc>
          <w:tcPr>
            <w:tcW w:w="310" w:type="pct"/>
            <w:vAlign w:val="center"/>
          </w:tcPr>
          <w:p w14:paraId="1D771616" w14:textId="77777777" w:rsidR="000B26EE" w:rsidRPr="005A7BEF" w:rsidRDefault="000B26EE" w:rsidP="005A7BEF">
            <w:pPr>
              <w:jc w:val="right"/>
              <w:rPr>
                <w:rFonts w:ascii="Arial" w:hAnsi="Arial" w:cs="Arial"/>
                <w:b/>
                <w:sz w:val="16"/>
                <w:szCs w:val="16"/>
              </w:rPr>
            </w:pPr>
          </w:p>
        </w:tc>
        <w:tc>
          <w:tcPr>
            <w:tcW w:w="310" w:type="pct"/>
            <w:vAlign w:val="center"/>
          </w:tcPr>
          <w:p w14:paraId="7C971092" w14:textId="77777777" w:rsidR="000B26EE" w:rsidRPr="005A7BEF" w:rsidRDefault="000B26EE" w:rsidP="005A7BEF">
            <w:pPr>
              <w:jc w:val="right"/>
              <w:rPr>
                <w:rFonts w:ascii="Arial" w:hAnsi="Arial" w:cs="Arial"/>
                <w:b/>
                <w:sz w:val="16"/>
                <w:szCs w:val="16"/>
              </w:rPr>
            </w:pPr>
          </w:p>
        </w:tc>
        <w:tc>
          <w:tcPr>
            <w:tcW w:w="310" w:type="pct"/>
            <w:vAlign w:val="center"/>
          </w:tcPr>
          <w:p w14:paraId="4A63B54A" w14:textId="77777777" w:rsidR="000B26EE" w:rsidRPr="005A7BEF" w:rsidRDefault="000B26EE" w:rsidP="005A7BEF">
            <w:pPr>
              <w:jc w:val="right"/>
              <w:rPr>
                <w:rFonts w:ascii="Arial" w:hAnsi="Arial" w:cs="Arial"/>
                <w:b/>
                <w:sz w:val="16"/>
                <w:szCs w:val="16"/>
              </w:rPr>
            </w:pPr>
          </w:p>
        </w:tc>
        <w:tc>
          <w:tcPr>
            <w:tcW w:w="310" w:type="pct"/>
            <w:vAlign w:val="center"/>
          </w:tcPr>
          <w:p w14:paraId="6E2EA249" w14:textId="77777777" w:rsidR="000B26EE" w:rsidRPr="005A7BEF" w:rsidRDefault="000B26EE" w:rsidP="005A7BEF">
            <w:pPr>
              <w:jc w:val="right"/>
              <w:rPr>
                <w:rFonts w:ascii="Arial" w:hAnsi="Arial" w:cs="Arial"/>
                <w:b/>
                <w:sz w:val="16"/>
                <w:szCs w:val="16"/>
              </w:rPr>
            </w:pPr>
          </w:p>
        </w:tc>
        <w:tc>
          <w:tcPr>
            <w:tcW w:w="322" w:type="pct"/>
            <w:vAlign w:val="center"/>
          </w:tcPr>
          <w:p w14:paraId="0E14B286" w14:textId="77777777" w:rsidR="000B26EE" w:rsidRPr="005A7BEF" w:rsidRDefault="000B26EE" w:rsidP="005A7BEF">
            <w:pPr>
              <w:jc w:val="right"/>
              <w:rPr>
                <w:rFonts w:ascii="Arial" w:hAnsi="Arial" w:cs="Arial"/>
                <w:b/>
                <w:sz w:val="16"/>
                <w:szCs w:val="16"/>
              </w:rPr>
            </w:pPr>
          </w:p>
        </w:tc>
        <w:tc>
          <w:tcPr>
            <w:tcW w:w="331" w:type="pct"/>
            <w:vAlign w:val="center"/>
          </w:tcPr>
          <w:p w14:paraId="4B1176A7" w14:textId="77777777" w:rsidR="000B26EE" w:rsidRPr="005A7BEF" w:rsidRDefault="000B26EE" w:rsidP="005A7BEF">
            <w:pPr>
              <w:jc w:val="right"/>
              <w:rPr>
                <w:rFonts w:ascii="Arial" w:hAnsi="Arial" w:cs="Arial"/>
                <w:b/>
                <w:sz w:val="16"/>
                <w:szCs w:val="16"/>
              </w:rPr>
            </w:pPr>
          </w:p>
        </w:tc>
        <w:tc>
          <w:tcPr>
            <w:tcW w:w="355" w:type="pct"/>
            <w:vAlign w:val="center"/>
          </w:tcPr>
          <w:p w14:paraId="7801B271" w14:textId="77777777" w:rsidR="000B26EE" w:rsidRPr="005A7BEF" w:rsidRDefault="000B26EE" w:rsidP="005A7BEF">
            <w:pPr>
              <w:jc w:val="right"/>
              <w:rPr>
                <w:rFonts w:ascii="Arial" w:hAnsi="Arial" w:cs="Arial"/>
                <w:b/>
                <w:sz w:val="16"/>
                <w:szCs w:val="16"/>
              </w:rPr>
            </w:pPr>
          </w:p>
        </w:tc>
        <w:tc>
          <w:tcPr>
            <w:tcW w:w="310" w:type="pct"/>
            <w:vAlign w:val="center"/>
          </w:tcPr>
          <w:p w14:paraId="742787B8" w14:textId="77777777" w:rsidR="000B26EE" w:rsidRPr="005A7BEF" w:rsidRDefault="000B26EE" w:rsidP="005A7BEF">
            <w:pPr>
              <w:jc w:val="right"/>
              <w:rPr>
                <w:rFonts w:ascii="Arial" w:hAnsi="Arial" w:cs="Arial"/>
                <w:b/>
                <w:sz w:val="16"/>
                <w:szCs w:val="16"/>
              </w:rPr>
            </w:pPr>
          </w:p>
        </w:tc>
        <w:tc>
          <w:tcPr>
            <w:tcW w:w="310" w:type="pct"/>
            <w:vAlign w:val="center"/>
          </w:tcPr>
          <w:p w14:paraId="2B8E82A0" w14:textId="77777777" w:rsidR="000B26EE" w:rsidRPr="005A7BEF" w:rsidRDefault="000B26EE" w:rsidP="005A7BEF">
            <w:pPr>
              <w:jc w:val="right"/>
              <w:rPr>
                <w:rFonts w:ascii="Arial" w:hAnsi="Arial" w:cs="Arial"/>
                <w:b/>
                <w:sz w:val="16"/>
                <w:szCs w:val="16"/>
              </w:rPr>
            </w:pPr>
          </w:p>
        </w:tc>
        <w:tc>
          <w:tcPr>
            <w:tcW w:w="310" w:type="pct"/>
            <w:vAlign w:val="center"/>
          </w:tcPr>
          <w:p w14:paraId="1535F371" w14:textId="77777777" w:rsidR="000B26EE" w:rsidRPr="005A7BEF" w:rsidRDefault="000B26EE" w:rsidP="005A7BEF">
            <w:pPr>
              <w:jc w:val="right"/>
              <w:rPr>
                <w:rFonts w:ascii="Arial" w:hAnsi="Arial" w:cs="Arial"/>
                <w:b/>
                <w:sz w:val="16"/>
                <w:szCs w:val="16"/>
              </w:rPr>
            </w:pPr>
          </w:p>
        </w:tc>
      </w:tr>
      <w:tr w:rsidR="000B26EE" w:rsidRPr="005A7BEF" w14:paraId="11B6F291" w14:textId="77777777" w:rsidTr="0050071F">
        <w:trPr>
          <w:trHeight w:val="337"/>
        </w:trPr>
        <w:tc>
          <w:tcPr>
            <w:tcW w:w="1821" w:type="pct"/>
          </w:tcPr>
          <w:p w14:paraId="15242449" w14:textId="77777777" w:rsidR="000B26EE" w:rsidRDefault="000B26EE">
            <w:pPr>
              <w:rPr>
                <w:rFonts w:ascii="Arial" w:hAnsi="Arial" w:cs="Arial"/>
                <w:bCs/>
                <w:sz w:val="16"/>
                <w:szCs w:val="16"/>
              </w:rPr>
            </w:pPr>
            <w:r>
              <w:rPr>
                <w:rFonts w:ascii="Arial" w:hAnsi="Arial" w:cs="Arial"/>
                <w:bCs/>
                <w:sz w:val="16"/>
                <w:szCs w:val="16"/>
              </w:rPr>
              <w:t>Q9b</w:t>
            </w:r>
            <w:r w:rsidRPr="000B26EE">
              <w:rPr>
                <w:rFonts w:ascii="Arial" w:hAnsi="Arial" w:cs="Arial"/>
                <w:bCs/>
                <w:sz w:val="16"/>
                <w:szCs w:val="16"/>
              </w:rPr>
              <w:t xml:space="preserve"> - How much traveling time in </w:t>
            </w:r>
            <w:r>
              <w:rPr>
                <w:rFonts w:ascii="Arial" w:hAnsi="Arial" w:cs="Arial"/>
                <w:b/>
                <w:bCs/>
                <w:sz w:val="16"/>
                <w:szCs w:val="16"/>
              </w:rPr>
              <w:t>minutes</w:t>
            </w:r>
            <w:r w:rsidRPr="000B26EE">
              <w:rPr>
                <w:rFonts w:ascii="Arial" w:hAnsi="Arial" w:cs="Arial"/>
                <w:bCs/>
                <w:sz w:val="16"/>
                <w:szCs w:val="16"/>
              </w:rPr>
              <w:t xml:space="preserve"> does </w:t>
            </w:r>
            <w:r>
              <w:rPr>
                <w:rFonts w:ascii="Arial" w:hAnsi="Arial" w:cs="Arial"/>
                <w:bCs/>
                <w:sz w:val="16"/>
                <w:szCs w:val="16"/>
              </w:rPr>
              <w:t>[Name]</w:t>
            </w:r>
            <w:r w:rsidRPr="000B26EE">
              <w:rPr>
                <w:rFonts w:ascii="Arial" w:hAnsi="Arial" w:cs="Arial"/>
                <w:bCs/>
                <w:sz w:val="16"/>
                <w:szCs w:val="16"/>
              </w:rPr>
              <w:t xml:space="preserve"> spend going to and from school daily?</w:t>
            </w:r>
          </w:p>
          <w:p w14:paraId="2DF17910" w14:textId="034F0642" w:rsidR="009C6FA0" w:rsidRPr="008D4F63" w:rsidRDefault="009C6FA0">
            <w:pPr>
              <w:rPr>
                <w:rFonts w:ascii="Arial" w:hAnsi="Arial" w:cs="Arial"/>
                <w:bCs/>
                <w:sz w:val="16"/>
                <w:szCs w:val="16"/>
              </w:rPr>
            </w:pPr>
            <w:r w:rsidRPr="00C6149D">
              <w:rPr>
                <w:rFonts w:ascii="Arial" w:hAnsi="Arial" w:cs="Arial"/>
                <w:bCs/>
                <w:i/>
                <w:sz w:val="16"/>
                <w:szCs w:val="16"/>
              </w:rPr>
              <w:t>If Adingaa Sylvester attends a boarding school, please enter -777.</w:t>
            </w:r>
          </w:p>
        </w:tc>
        <w:tc>
          <w:tcPr>
            <w:tcW w:w="310" w:type="pct"/>
            <w:vAlign w:val="center"/>
          </w:tcPr>
          <w:p w14:paraId="23BE2B4A" w14:textId="77777777" w:rsidR="000B26EE" w:rsidRPr="005A7BEF" w:rsidRDefault="000B26EE" w:rsidP="005A7BEF">
            <w:pPr>
              <w:jc w:val="right"/>
              <w:rPr>
                <w:rFonts w:ascii="Arial" w:hAnsi="Arial" w:cs="Arial"/>
                <w:b/>
                <w:sz w:val="16"/>
                <w:szCs w:val="16"/>
              </w:rPr>
            </w:pPr>
          </w:p>
        </w:tc>
        <w:tc>
          <w:tcPr>
            <w:tcW w:w="310" w:type="pct"/>
            <w:vAlign w:val="center"/>
          </w:tcPr>
          <w:p w14:paraId="518F6C81" w14:textId="77777777" w:rsidR="000B26EE" w:rsidRPr="005A7BEF" w:rsidRDefault="000B26EE" w:rsidP="005A7BEF">
            <w:pPr>
              <w:jc w:val="right"/>
              <w:rPr>
                <w:rFonts w:ascii="Arial" w:hAnsi="Arial" w:cs="Arial"/>
                <w:b/>
                <w:sz w:val="16"/>
                <w:szCs w:val="16"/>
              </w:rPr>
            </w:pPr>
          </w:p>
        </w:tc>
        <w:tc>
          <w:tcPr>
            <w:tcW w:w="310" w:type="pct"/>
            <w:vAlign w:val="center"/>
          </w:tcPr>
          <w:p w14:paraId="06427AAA" w14:textId="77777777" w:rsidR="000B26EE" w:rsidRPr="005A7BEF" w:rsidRDefault="000B26EE" w:rsidP="005A7BEF">
            <w:pPr>
              <w:jc w:val="right"/>
              <w:rPr>
                <w:rFonts w:ascii="Arial" w:hAnsi="Arial" w:cs="Arial"/>
                <w:b/>
                <w:sz w:val="16"/>
                <w:szCs w:val="16"/>
              </w:rPr>
            </w:pPr>
          </w:p>
        </w:tc>
        <w:tc>
          <w:tcPr>
            <w:tcW w:w="310" w:type="pct"/>
            <w:vAlign w:val="center"/>
          </w:tcPr>
          <w:p w14:paraId="3F689184" w14:textId="77777777" w:rsidR="000B26EE" w:rsidRPr="005A7BEF" w:rsidRDefault="000B26EE" w:rsidP="005A7BEF">
            <w:pPr>
              <w:jc w:val="right"/>
              <w:rPr>
                <w:rFonts w:ascii="Arial" w:hAnsi="Arial" w:cs="Arial"/>
                <w:b/>
                <w:sz w:val="16"/>
                <w:szCs w:val="16"/>
              </w:rPr>
            </w:pPr>
          </w:p>
        </w:tc>
        <w:tc>
          <w:tcPr>
            <w:tcW w:w="322" w:type="pct"/>
            <w:vAlign w:val="center"/>
          </w:tcPr>
          <w:p w14:paraId="29A352EA" w14:textId="77777777" w:rsidR="000B26EE" w:rsidRPr="005A7BEF" w:rsidRDefault="000B26EE" w:rsidP="005A7BEF">
            <w:pPr>
              <w:jc w:val="right"/>
              <w:rPr>
                <w:rFonts w:ascii="Arial" w:hAnsi="Arial" w:cs="Arial"/>
                <w:b/>
                <w:sz w:val="16"/>
                <w:szCs w:val="16"/>
              </w:rPr>
            </w:pPr>
          </w:p>
        </w:tc>
        <w:tc>
          <w:tcPr>
            <w:tcW w:w="331" w:type="pct"/>
            <w:vAlign w:val="center"/>
          </w:tcPr>
          <w:p w14:paraId="79B0AC4D" w14:textId="77777777" w:rsidR="000B26EE" w:rsidRPr="005A7BEF" w:rsidRDefault="000B26EE" w:rsidP="005A7BEF">
            <w:pPr>
              <w:jc w:val="right"/>
              <w:rPr>
                <w:rFonts w:ascii="Arial" w:hAnsi="Arial" w:cs="Arial"/>
                <w:b/>
                <w:sz w:val="16"/>
                <w:szCs w:val="16"/>
              </w:rPr>
            </w:pPr>
          </w:p>
        </w:tc>
        <w:tc>
          <w:tcPr>
            <w:tcW w:w="355" w:type="pct"/>
            <w:vAlign w:val="center"/>
          </w:tcPr>
          <w:p w14:paraId="09CF0940" w14:textId="77777777" w:rsidR="000B26EE" w:rsidRPr="005A7BEF" w:rsidRDefault="000B26EE" w:rsidP="005A7BEF">
            <w:pPr>
              <w:jc w:val="right"/>
              <w:rPr>
                <w:rFonts w:ascii="Arial" w:hAnsi="Arial" w:cs="Arial"/>
                <w:b/>
                <w:sz w:val="16"/>
                <w:szCs w:val="16"/>
              </w:rPr>
            </w:pPr>
          </w:p>
        </w:tc>
        <w:tc>
          <w:tcPr>
            <w:tcW w:w="310" w:type="pct"/>
            <w:vAlign w:val="center"/>
          </w:tcPr>
          <w:p w14:paraId="66A298B7" w14:textId="77777777" w:rsidR="000B26EE" w:rsidRPr="005A7BEF" w:rsidRDefault="000B26EE" w:rsidP="005A7BEF">
            <w:pPr>
              <w:jc w:val="right"/>
              <w:rPr>
                <w:rFonts w:ascii="Arial" w:hAnsi="Arial" w:cs="Arial"/>
                <w:b/>
                <w:sz w:val="16"/>
                <w:szCs w:val="16"/>
              </w:rPr>
            </w:pPr>
          </w:p>
        </w:tc>
        <w:tc>
          <w:tcPr>
            <w:tcW w:w="310" w:type="pct"/>
            <w:vAlign w:val="center"/>
          </w:tcPr>
          <w:p w14:paraId="06C994BA" w14:textId="77777777" w:rsidR="000B26EE" w:rsidRPr="005A7BEF" w:rsidRDefault="000B26EE" w:rsidP="005A7BEF">
            <w:pPr>
              <w:jc w:val="right"/>
              <w:rPr>
                <w:rFonts w:ascii="Arial" w:hAnsi="Arial" w:cs="Arial"/>
                <w:b/>
                <w:sz w:val="16"/>
                <w:szCs w:val="16"/>
              </w:rPr>
            </w:pPr>
          </w:p>
        </w:tc>
        <w:tc>
          <w:tcPr>
            <w:tcW w:w="310" w:type="pct"/>
            <w:vAlign w:val="center"/>
          </w:tcPr>
          <w:p w14:paraId="7E5B5ACA" w14:textId="77777777" w:rsidR="000B26EE" w:rsidRPr="005A7BEF" w:rsidRDefault="000B26EE" w:rsidP="005A7BEF">
            <w:pPr>
              <w:jc w:val="right"/>
              <w:rPr>
                <w:rFonts w:ascii="Arial" w:hAnsi="Arial" w:cs="Arial"/>
                <w:b/>
                <w:sz w:val="16"/>
                <w:szCs w:val="16"/>
              </w:rPr>
            </w:pPr>
          </w:p>
        </w:tc>
      </w:tr>
      <w:tr w:rsidR="00163452" w:rsidRPr="005A7BEF" w14:paraId="674C8E8B" w14:textId="77777777" w:rsidTr="0050071F">
        <w:trPr>
          <w:trHeight w:val="337"/>
        </w:trPr>
        <w:tc>
          <w:tcPr>
            <w:tcW w:w="1821" w:type="pct"/>
          </w:tcPr>
          <w:p w14:paraId="33E30B24" w14:textId="440C8DA1" w:rsidR="00163452" w:rsidRPr="008D4F63" w:rsidRDefault="008760EC" w:rsidP="005A7BEF">
            <w:pPr>
              <w:rPr>
                <w:rFonts w:ascii="Arial" w:hAnsi="Arial" w:cs="Arial"/>
                <w:sz w:val="16"/>
                <w:szCs w:val="16"/>
              </w:rPr>
            </w:pPr>
            <w:r w:rsidRPr="008D4F63">
              <w:rPr>
                <w:rFonts w:ascii="Arial" w:hAnsi="Arial" w:cs="Arial"/>
                <w:bCs/>
                <w:sz w:val="16"/>
                <w:szCs w:val="16"/>
              </w:rPr>
              <w:t>Q</w:t>
            </w:r>
            <w:r w:rsidR="00163452" w:rsidRPr="008D4F63">
              <w:rPr>
                <w:rFonts w:ascii="Arial" w:hAnsi="Arial" w:cs="Arial"/>
                <w:bCs/>
                <w:sz w:val="16"/>
                <w:szCs w:val="16"/>
              </w:rPr>
              <w:t>10</w:t>
            </w:r>
            <w:r w:rsidR="009C6FA0">
              <w:rPr>
                <w:rFonts w:ascii="Arial" w:hAnsi="Arial" w:cs="Arial"/>
                <w:bCs/>
                <w:sz w:val="16"/>
                <w:szCs w:val="16"/>
              </w:rPr>
              <w:t>a -</w:t>
            </w:r>
            <w:r w:rsidR="00163452" w:rsidRPr="008D4F63">
              <w:rPr>
                <w:rFonts w:ascii="Arial" w:hAnsi="Arial" w:cs="Arial"/>
                <w:bCs/>
                <w:sz w:val="16"/>
                <w:szCs w:val="16"/>
              </w:rPr>
              <w:t xml:space="preserve"> </w:t>
            </w:r>
            <w:r w:rsidR="00163452" w:rsidRPr="008D4F63">
              <w:rPr>
                <w:rFonts w:ascii="Arial" w:hAnsi="Arial" w:cs="Arial"/>
                <w:sz w:val="16"/>
                <w:szCs w:val="16"/>
              </w:rPr>
              <w:t xml:space="preserve">How many </w:t>
            </w:r>
            <w:r w:rsidR="00163452" w:rsidRPr="00842F8E">
              <w:rPr>
                <w:rFonts w:ascii="Arial" w:hAnsi="Arial" w:cs="Arial"/>
                <w:b/>
                <w:sz w:val="16"/>
                <w:szCs w:val="16"/>
              </w:rPr>
              <w:t>hours</w:t>
            </w:r>
            <w:r w:rsidR="00163452" w:rsidRPr="008D4F63">
              <w:rPr>
                <w:rFonts w:ascii="Arial" w:hAnsi="Arial" w:cs="Arial"/>
                <w:sz w:val="16"/>
                <w:szCs w:val="16"/>
              </w:rPr>
              <w:t xml:space="preserve"> of class did </w:t>
            </w:r>
            <w:r w:rsidR="0063114D">
              <w:rPr>
                <w:rFonts w:ascii="Arial" w:hAnsi="Arial" w:cs="Arial"/>
                <w:sz w:val="16"/>
                <w:szCs w:val="16"/>
              </w:rPr>
              <w:t>[</w:t>
            </w:r>
            <w:r w:rsidR="00163452" w:rsidRPr="008D4F63">
              <w:rPr>
                <w:rFonts w:ascii="Arial" w:hAnsi="Arial" w:cs="Arial"/>
                <w:sz w:val="16"/>
                <w:szCs w:val="16"/>
              </w:rPr>
              <w:t>Name</w:t>
            </w:r>
            <w:r w:rsidR="0063114D">
              <w:rPr>
                <w:rFonts w:ascii="Arial" w:hAnsi="Arial" w:cs="Arial"/>
                <w:sz w:val="16"/>
                <w:szCs w:val="16"/>
              </w:rPr>
              <w:t>]</w:t>
            </w:r>
            <w:r w:rsidR="00163452" w:rsidRPr="008D4F63">
              <w:rPr>
                <w:rFonts w:ascii="Arial" w:hAnsi="Arial" w:cs="Arial"/>
                <w:sz w:val="16"/>
                <w:szCs w:val="16"/>
              </w:rPr>
              <w:t xml:space="preserve"> attend last week? </w:t>
            </w:r>
            <w:r w:rsidR="0063114D" w:rsidRPr="00842F8E">
              <w:rPr>
                <w:rFonts w:ascii="Arial" w:hAnsi="Arial" w:cs="Arial"/>
                <w:b/>
                <w:sz w:val="16"/>
                <w:szCs w:val="16"/>
              </w:rPr>
              <w:t>Please include any extra classes that [Name] took.</w:t>
            </w:r>
            <w:r w:rsidR="00163452" w:rsidRPr="00842F8E">
              <w:rPr>
                <w:rFonts w:ascii="Arial" w:hAnsi="Arial" w:cs="Arial"/>
                <w:b/>
                <w:sz w:val="16"/>
                <w:szCs w:val="16"/>
              </w:rPr>
              <w:t xml:space="preserve">     </w:t>
            </w:r>
            <w:r w:rsidR="00163452" w:rsidRPr="008D4F63">
              <w:rPr>
                <w:rFonts w:ascii="Arial" w:hAnsi="Arial" w:cs="Arial"/>
                <w:sz w:val="16"/>
                <w:szCs w:val="16"/>
              </w:rPr>
              <w:t xml:space="preserve">  </w:t>
            </w:r>
          </w:p>
        </w:tc>
        <w:tc>
          <w:tcPr>
            <w:tcW w:w="310" w:type="pct"/>
            <w:vAlign w:val="center"/>
          </w:tcPr>
          <w:p w14:paraId="33BE1C34" w14:textId="5BD3F573" w:rsidR="00163452" w:rsidRPr="005A7BEF" w:rsidRDefault="00163452">
            <w:pPr>
              <w:jc w:val="right"/>
              <w:rPr>
                <w:rFonts w:ascii="Arial" w:hAnsi="Arial" w:cs="Arial"/>
                <w:b/>
                <w:sz w:val="16"/>
                <w:szCs w:val="16"/>
              </w:rPr>
            </w:pPr>
          </w:p>
        </w:tc>
        <w:tc>
          <w:tcPr>
            <w:tcW w:w="310" w:type="pct"/>
            <w:vAlign w:val="center"/>
          </w:tcPr>
          <w:p w14:paraId="60FBE716" w14:textId="50003497" w:rsidR="00163452" w:rsidRPr="005A7BEF" w:rsidRDefault="00163452">
            <w:pPr>
              <w:jc w:val="right"/>
              <w:rPr>
                <w:rFonts w:ascii="Arial" w:hAnsi="Arial" w:cs="Arial"/>
                <w:b/>
                <w:sz w:val="16"/>
                <w:szCs w:val="16"/>
              </w:rPr>
            </w:pPr>
          </w:p>
        </w:tc>
        <w:tc>
          <w:tcPr>
            <w:tcW w:w="310" w:type="pct"/>
            <w:vAlign w:val="center"/>
          </w:tcPr>
          <w:p w14:paraId="5111A810" w14:textId="7FD00C05" w:rsidR="00163452" w:rsidRPr="005A7BEF" w:rsidRDefault="00163452">
            <w:pPr>
              <w:jc w:val="right"/>
              <w:rPr>
                <w:rFonts w:ascii="Arial" w:hAnsi="Arial" w:cs="Arial"/>
                <w:b/>
                <w:sz w:val="16"/>
                <w:szCs w:val="16"/>
              </w:rPr>
            </w:pPr>
          </w:p>
        </w:tc>
        <w:tc>
          <w:tcPr>
            <w:tcW w:w="310" w:type="pct"/>
            <w:vAlign w:val="center"/>
          </w:tcPr>
          <w:p w14:paraId="3C7591C1" w14:textId="5F910B45" w:rsidR="00163452" w:rsidRPr="005A7BEF" w:rsidRDefault="00163452" w:rsidP="005A7BEF">
            <w:pPr>
              <w:jc w:val="right"/>
              <w:rPr>
                <w:rFonts w:ascii="Arial" w:hAnsi="Arial" w:cs="Arial"/>
                <w:b/>
                <w:sz w:val="16"/>
                <w:szCs w:val="16"/>
              </w:rPr>
            </w:pPr>
          </w:p>
        </w:tc>
        <w:tc>
          <w:tcPr>
            <w:tcW w:w="322" w:type="pct"/>
            <w:vAlign w:val="center"/>
          </w:tcPr>
          <w:p w14:paraId="1C65B571" w14:textId="39F2C3F7" w:rsidR="00163452" w:rsidRPr="005A7BEF" w:rsidRDefault="00163452" w:rsidP="005A7BEF">
            <w:pPr>
              <w:jc w:val="right"/>
              <w:rPr>
                <w:rFonts w:ascii="Arial" w:hAnsi="Arial" w:cs="Arial"/>
                <w:b/>
                <w:sz w:val="16"/>
                <w:szCs w:val="16"/>
              </w:rPr>
            </w:pPr>
          </w:p>
        </w:tc>
        <w:tc>
          <w:tcPr>
            <w:tcW w:w="331" w:type="pct"/>
            <w:vAlign w:val="center"/>
          </w:tcPr>
          <w:p w14:paraId="494779E3" w14:textId="1B270520" w:rsidR="00163452" w:rsidRPr="005A7BEF" w:rsidRDefault="00163452" w:rsidP="005A7BEF">
            <w:pPr>
              <w:jc w:val="right"/>
              <w:rPr>
                <w:rFonts w:ascii="Arial" w:hAnsi="Arial" w:cs="Arial"/>
                <w:b/>
                <w:sz w:val="16"/>
                <w:szCs w:val="16"/>
              </w:rPr>
            </w:pPr>
          </w:p>
        </w:tc>
        <w:tc>
          <w:tcPr>
            <w:tcW w:w="355" w:type="pct"/>
            <w:vAlign w:val="center"/>
          </w:tcPr>
          <w:p w14:paraId="038374A7" w14:textId="66C76E07" w:rsidR="00163452" w:rsidRPr="005A7BEF" w:rsidRDefault="00163452" w:rsidP="005A7BEF">
            <w:pPr>
              <w:jc w:val="right"/>
              <w:rPr>
                <w:rFonts w:ascii="Arial" w:hAnsi="Arial" w:cs="Arial"/>
                <w:b/>
                <w:sz w:val="16"/>
                <w:szCs w:val="16"/>
              </w:rPr>
            </w:pPr>
          </w:p>
        </w:tc>
        <w:tc>
          <w:tcPr>
            <w:tcW w:w="310" w:type="pct"/>
            <w:vAlign w:val="center"/>
          </w:tcPr>
          <w:p w14:paraId="6A4319DF" w14:textId="00F1E373" w:rsidR="00163452" w:rsidRPr="005A7BEF" w:rsidRDefault="00163452" w:rsidP="005A7BEF">
            <w:pPr>
              <w:jc w:val="right"/>
              <w:rPr>
                <w:rFonts w:ascii="Arial" w:hAnsi="Arial" w:cs="Arial"/>
                <w:b/>
                <w:sz w:val="16"/>
                <w:szCs w:val="16"/>
              </w:rPr>
            </w:pPr>
          </w:p>
        </w:tc>
        <w:tc>
          <w:tcPr>
            <w:tcW w:w="310" w:type="pct"/>
            <w:vAlign w:val="center"/>
          </w:tcPr>
          <w:p w14:paraId="7D5C56A2" w14:textId="14EFE8EE" w:rsidR="00163452" w:rsidRPr="005A7BEF" w:rsidRDefault="00163452">
            <w:pPr>
              <w:jc w:val="right"/>
              <w:rPr>
                <w:rFonts w:ascii="Arial" w:hAnsi="Arial" w:cs="Arial"/>
                <w:b/>
                <w:sz w:val="16"/>
                <w:szCs w:val="16"/>
              </w:rPr>
            </w:pPr>
          </w:p>
        </w:tc>
        <w:tc>
          <w:tcPr>
            <w:tcW w:w="310" w:type="pct"/>
            <w:vAlign w:val="center"/>
          </w:tcPr>
          <w:p w14:paraId="41EAC9CD" w14:textId="4FF39CD5" w:rsidR="00163452" w:rsidRPr="005A7BEF" w:rsidRDefault="00163452">
            <w:pPr>
              <w:jc w:val="right"/>
              <w:rPr>
                <w:rFonts w:ascii="Arial" w:hAnsi="Arial" w:cs="Arial"/>
                <w:b/>
                <w:sz w:val="16"/>
                <w:szCs w:val="16"/>
              </w:rPr>
            </w:pPr>
          </w:p>
        </w:tc>
      </w:tr>
      <w:tr w:rsidR="009C6FA0" w:rsidRPr="005A7BEF" w14:paraId="4F6E3B55" w14:textId="77777777" w:rsidTr="0050071F">
        <w:trPr>
          <w:trHeight w:val="337"/>
        </w:trPr>
        <w:tc>
          <w:tcPr>
            <w:tcW w:w="1821" w:type="pct"/>
          </w:tcPr>
          <w:p w14:paraId="6EE2E59D" w14:textId="4414D729" w:rsidR="009C6FA0" w:rsidRPr="008D4F63" w:rsidRDefault="009C6FA0">
            <w:pPr>
              <w:rPr>
                <w:rFonts w:ascii="Arial" w:hAnsi="Arial" w:cs="Arial"/>
                <w:bCs/>
                <w:sz w:val="16"/>
                <w:szCs w:val="16"/>
              </w:rPr>
            </w:pPr>
            <w:r w:rsidRPr="008D4F63">
              <w:rPr>
                <w:rFonts w:ascii="Arial" w:hAnsi="Arial" w:cs="Arial"/>
                <w:bCs/>
                <w:sz w:val="16"/>
                <w:szCs w:val="16"/>
              </w:rPr>
              <w:t>Q10</w:t>
            </w:r>
            <w:r>
              <w:rPr>
                <w:rFonts w:ascii="Arial" w:hAnsi="Arial" w:cs="Arial"/>
                <w:bCs/>
                <w:sz w:val="16"/>
                <w:szCs w:val="16"/>
              </w:rPr>
              <w:t>a -</w:t>
            </w:r>
            <w:r w:rsidRPr="008D4F63">
              <w:rPr>
                <w:rFonts w:ascii="Arial" w:hAnsi="Arial" w:cs="Arial"/>
                <w:bCs/>
                <w:sz w:val="16"/>
                <w:szCs w:val="16"/>
              </w:rPr>
              <w:t xml:space="preserve"> </w:t>
            </w:r>
            <w:r w:rsidRPr="008D4F63">
              <w:rPr>
                <w:rFonts w:ascii="Arial" w:hAnsi="Arial" w:cs="Arial"/>
                <w:sz w:val="16"/>
                <w:szCs w:val="16"/>
              </w:rPr>
              <w:t xml:space="preserve">How many </w:t>
            </w:r>
            <w:r>
              <w:rPr>
                <w:rFonts w:ascii="Arial" w:hAnsi="Arial" w:cs="Arial"/>
                <w:b/>
                <w:sz w:val="16"/>
                <w:szCs w:val="16"/>
              </w:rPr>
              <w:t>minutes</w:t>
            </w:r>
            <w:r w:rsidRPr="008D4F63">
              <w:rPr>
                <w:rFonts w:ascii="Arial" w:hAnsi="Arial" w:cs="Arial"/>
                <w:sz w:val="16"/>
                <w:szCs w:val="16"/>
              </w:rPr>
              <w:t xml:space="preserve"> of class did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attend last week? </w:t>
            </w:r>
            <w:r w:rsidRPr="00C6149D">
              <w:rPr>
                <w:rFonts w:ascii="Arial" w:hAnsi="Arial" w:cs="Arial"/>
                <w:b/>
                <w:sz w:val="16"/>
                <w:szCs w:val="16"/>
              </w:rPr>
              <w:t xml:space="preserve">Please include any extra classes that [Name] took.     </w:t>
            </w:r>
            <w:r w:rsidRPr="008D4F63">
              <w:rPr>
                <w:rFonts w:ascii="Arial" w:hAnsi="Arial" w:cs="Arial"/>
                <w:sz w:val="16"/>
                <w:szCs w:val="16"/>
              </w:rPr>
              <w:t xml:space="preserve">  </w:t>
            </w:r>
          </w:p>
        </w:tc>
        <w:tc>
          <w:tcPr>
            <w:tcW w:w="310" w:type="pct"/>
            <w:vAlign w:val="center"/>
          </w:tcPr>
          <w:p w14:paraId="118FB997" w14:textId="77777777" w:rsidR="009C6FA0" w:rsidRPr="005A7BEF" w:rsidRDefault="009C6FA0" w:rsidP="009C6FA0">
            <w:pPr>
              <w:jc w:val="right"/>
              <w:rPr>
                <w:rFonts w:ascii="Arial" w:hAnsi="Arial" w:cs="Arial"/>
                <w:b/>
                <w:sz w:val="16"/>
                <w:szCs w:val="16"/>
              </w:rPr>
            </w:pPr>
          </w:p>
        </w:tc>
        <w:tc>
          <w:tcPr>
            <w:tcW w:w="310" w:type="pct"/>
            <w:vAlign w:val="center"/>
          </w:tcPr>
          <w:p w14:paraId="51CF8B94" w14:textId="77777777" w:rsidR="009C6FA0" w:rsidRPr="005A7BEF" w:rsidRDefault="009C6FA0" w:rsidP="009C6FA0">
            <w:pPr>
              <w:jc w:val="right"/>
              <w:rPr>
                <w:rFonts w:ascii="Arial" w:hAnsi="Arial" w:cs="Arial"/>
                <w:b/>
                <w:sz w:val="16"/>
                <w:szCs w:val="16"/>
              </w:rPr>
            </w:pPr>
          </w:p>
        </w:tc>
        <w:tc>
          <w:tcPr>
            <w:tcW w:w="310" w:type="pct"/>
            <w:vAlign w:val="center"/>
          </w:tcPr>
          <w:p w14:paraId="222A8FAC" w14:textId="77777777" w:rsidR="009C6FA0" w:rsidRPr="005A7BEF" w:rsidRDefault="009C6FA0" w:rsidP="009C6FA0">
            <w:pPr>
              <w:jc w:val="right"/>
              <w:rPr>
                <w:rFonts w:ascii="Arial" w:hAnsi="Arial" w:cs="Arial"/>
                <w:b/>
                <w:sz w:val="16"/>
                <w:szCs w:val="16"/>
              </w:rPr>
            </w:pPr>
          </w:p>
        </w:tc>
        <w:tc>
          <w:tcPr>
            <w:tcW w:w="310" w:type="pct"/>
            <w:vAlign w:val="center"/>
          </w:tcPr>
          <w:p w14:paraId="55D68A55" w14:textId="77777777" w:rsidR="009C6FA0" w:rsidRPr="005A7BEF" w:rsidRDefault="009C6FA0" w:rsidP="009C6FA0">
            <w:pPr>
              <w:jc w:val="right"/>
              <w:rPr>
                <w:rFonts w:ascii="Arial" w:hAnsi="Arial" w:cs="Arial"/>
                <w:b/>
                <w:sz w:val="16"/>
                <w:szCs w:val="16"/>
              </w:rPr>
            </w:pPr>
          </w:p>
        </w:tc>
        <w:tc>
          <w:tcPr>
            <w:tcW w:w="322" w:type="pct"/>
            <w:vAlign w:val="center"/>
          </w:tcPr>
          <w:p w14:paraId="2285B858" w14:textId="77777777" w:rsidR="009C6FA0" w:rsidRPr="005A7BEF" w:rsidRDefault="009C6FA0" w:rsidP="009C6FA0">
            <w:pPr>
              <w:jc w:val="right"/>
              <w:rPr>
                <w:rFonts w:ascii="Arial" w:hAnsi="Arial" w:cs="Arial"/>
                <w:b/>
                <w:sz w:val="16"/>
                <w:szCs w:val="16"/>
              </w:rPr>
            </w:pPr>
          </w:p>
        </w:tc>
        <w:tc>
          <w:tcPr>
            <w:tcW w:w="331" w:type="pct"/>
            <w:vAlign w:val="center"/>
          </w:tcPr>
          <w:p w14:paraId="7EFDDD29" w14:textId="77777777" w:rsidR="009C6FA0" w:rsidRPr="005A7BEF" w:rsidRDefault="009C6FA0" w:rsidP="009C6FA0">
            <w:pPr>
              <w:jc w:val="right"/>
              <w:rPr>
                <w:rFonts w:ascii="Arial" w:hAnsi="Arial" w:cs="Arial"/>
                <w:b/>
                <w:sz w:val="16"/>
                <w:szCs w:val="16"/>
              </w:rPr>
            </w:pPr>
          </w:p>
        </w:tc>
        <w:tc>
          <w:tcPr>
            <w:tcW w:w="355" w:type="pct"/>
            <w:vAlign w:val="center"/>
          </w:tcPr>
          <w:p w14:paraId="6C1A5BE3" w14:textId="77777777" w:rsidR="009C6FA0" w:rsidRPr="005A7BEF" w:rsidRDefault="009C6FA0" w:rsidP="009C6FA0">
            <w:pPr>
              <w:jc w:val="right"/>
              <w:rPr>
                <w:rFonts w:ascii="Arial" w:hAnsi="Arial" w:cs="Arial"/>
                <w:b/>
                <w:sz w:val="16"/>
                <w:szCs w:val="16"/>
              </w:rPr>
            </w:pPr>
          </w:p>
        </w:tc>
        <w:tc>
          <w:tcPr>
            <w:tcW w:w="310" w:type="pct"/>
            <w:vAlign w:val="center"/>
          </w:tcPr>
          <w:p w14:paraId="4A44062E" w14:textId="77777777" w:rsidR="009C6FA0" w:rsidRPr="005A7BEF" w:rsidRDefault="009C6FA0" w:rsidP="009C6FA0">
            <w:pPr>
              <w:jc w:val="right"/>
              <w:rPr>
                <w:rFonts w:ascii="Arial" w:hAnsi="Arial" w:cs="Arial"/>
                <w:b/>
                <w:sz w:val="16"/>
                <w:szCs w:val="16"/>
              </w:rPr>
            </w:pPr>
          </w:p>
        </w:tc>
        <w:tc>
          <w:tcPr>
            <w:tcW w:w="310" w:type="pct"/>
            <w:vAlign w:val="center"/>
          </w:tcPr>
          <w:p w14:paraId="2EADF026" w14:textId="77777777" w:rsidR="009C6FA0" w:rsidRPr="005A7BEF" w:rsidRDefault="009C6FA0" w:rsidP="009C6FA0">
            <w:pPr>
              <w:jc w:val="right"/>
              <w:rPr>
                <w:rFonts w:ascii="Arial" w:hAnsi="Arial" w:cs="Arial"/>
                <w:b/>
                <w:sz w:val="16"/>
                <w:szCs w:val="16"/>
              </w:rPr>
            </w:pPr>
          </w:p>
        </w:tc>
        <w:tc>
          <w:tcPr>
            <w:tcW w:w="310" w:type="pct"/>
            <w:vAlign w:val="center"/>
          </w:tcPr>
          <w:p w14:paraId="61E2A8AF" w14:textId="77777777" w:rsidR="009C6FA0" w:rsidRPr="005A7BEF" w:rsidRDefault="009C6FA0" w:rsidP="009C6FA0">
            <w:pPr>
              <w:jc w:val="right"/>
              <w:rPr>
                <w:rFonts w:ascii="Arial" w:hAnsi="Arial" w:cs="Arial"/>
                <w:b/>
                <w:sz w:val="16"/>
                <w:szCs w:val="16"/>
              </w:rPr>
            </w:pPr>
          </w:p>
        </w:tc>
      </w:tr>
      <w:tr w:rsidR="009C6FA0" w:rsidRPr="005A7BEF" w14:paraId="24F2A7C8" w14:textId="77777777" w:rsidTr="0050071F">
        <w:trPr>
          <w:trHeight w:val="337"/>
        </w:trPr>
        <w:tc>
          <w:tcPr>
            <w:tcW w:w="1821" w:type="pct"/>
          </w:tcPr>
          <w:p w14:paraId="7F0558DD" w14:textId="26A2FE26" w:rsidR="009C6FA0" w:rsidRPr="008D4F63" w:rsidRDefault="009C6FA0">
            <w:pPr>
              <w:rPr>
                <w:rFonts w:ascii="Arial" w:hAnsi="Arial" w:cs="Arial"/>
                <w:sz w:val="16"/>
                <w:szCs w:val="16"/>
              </w:rPr>
            </w:pPr>
            <w:r w:rsidRPr="008D4F63">
              <w:rPr>
                <w:rFonts w:ascii="Arial" w:hAnsi="Arial" w:cs="Arial"/>
                <w:bCs/>
                <w:sz w:val="16"/>
                <w:szCs w:val="16"/>
              </w:rPr>
              <w:t>Q11</w:t>
            </w:r>
            <w:r>
              <w:rPr>
                <w:rFonts w:ascii="Arial" w:hAnsi="Arial" w:cs="Arial"/>
                <w:bCs/>
                <w:sz w:val="16"/>
                <w:szCs w:val="16"/>
              </w:rPr>
              <w:t>a -</w:t>
            </w:r>
            <w:r w:rsidRPr="008D4F63">
              <w:rPr>
                <w:rFonts w:ascii="Arial" w:hAnsi="Arial" w:cs="Arial"/>
                <w:bCs/>
                <w:sz w:val="16"/>
                <w:szCs w:val="16"/>
              </w:rPr>
              <w:t xml:space="preserve"> </w:t>
            </w:r>
            <w:r w:rsidRPr="008D4F63">
              <w:rPr>
                <w:rFonts w:ascii="Arial" w:hAnsi="Arial" w:cs="Arial"/>
                <w:sz w:val="16"/>
                <w:szCs w:val="16"/>
              </w:rPr>
              <w:t xml:space="preserve">How many </w:t>
            </w:r>
            <w:r w:rsidRPr="00842F8E">
              <w:rPr>
                <w:rFonts w:ascii="Arial" w:hAnsi="Arial" w:cs="Arial"/>
                <w:b/>
                <w:sz w:val="16"/>
                <w:szCs w:val="16"/>
              </w:rPr>
              <w:t>hours</w:t>
            </w:r>
            <w:r w:rsidRPr="008D4F63">
              <w:rPr>
                <w:rFonts w:ascii="Arial" w:hAnsi="Arial" w:cs="Arial"/>
                <w:sz w:val="16"/>
                <w:szCs w:val="16"/>
              </w:rPr>
              <w:t xml:space="preserve"> of class did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miss last week?                                 </w:t>
            </w:r>
          </w:p>
        </w:tc>
        <w:tc>
          <w:tcPr>
            <w:tcW w:w="310" w:type="pct"/>
            <w:vAlign w:val="center"/>
          </w:tcPr>
          <w:p w14:paraId="0B2F057B"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25F20871"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513A98D6"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50063603"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1952FCFD"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1FC03EF8"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2D3C6764"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0157431F"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22" w:type="pct"/>
            <w:vAlign w:val="center"/>
          </w:tcPr>
          <w:p w14:paraId="0BB69CEF"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77AF37CA"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31" w:type="pct"/>
            <w:vAlign w:val="center"/>
          </w:tcPr>
          <w:p w14:paraId="17FC4A37"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44B7EB95"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55" w:type="pct"/>
            <w:vAlign w:val="center"/>
          </w:tcPr>
          <w:p w14:paraId="5ED59788"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43232588"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3663A62D"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27EAE909"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79FACC31"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25787069"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187D2252"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139A63C8"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r>
      <w:tr w:rsidR="009C6FA0" w:rsidRPr="005A7BEF" w14:paraId="67B4C799" w14:textId="77777777" w:rsidTr="0050071F">
        <w:trPr>
          <w:trHeight w:val="337"/>
        </w:trPr>
        <w:tc>
          <w:tcPr>
            <w:tcW w:w="1821" w:type="pct"/>
          </w:tcPr>
          <w:p w14:paraId="6F7601B3" w14:textId="0DC10269" w:rsidR="009C6FA0" w:rsidRPr="008D4F63" w:rsidRDefault="009C6FA0">
            <w:pPr>
              <w:rPr>
                <w:rFonts w:ascii="Arial" w:hAnsi="Arial" w:cs="Arial"/>
                <w:bCs/>
                <w:sz w:val="16"/>
                <w:szCs w:val="16"/>
              </w:rPr>
            </w:pPr>
            <w:r w:rsidRPr="008D4F63">
              <w:rPr>
                <w:rFonts w:ascii="Arial" w:hAnsi="Arial" w:cs="Arial"/>
                <w:bCs/>
                <w:sz w:val="16"/>
                <w:szCs w:val="16"/>
              </w:rPr>
              <w:t>Q</w:t>
            </w:r>
            <w:r>
              <w:rPr>
                <w:rFonts w:ascii="Arial" w:hAnsi="Arial" w:cs="Arial"/>
                <w:bCs/>
                <w:sz w:val="16"/>
                <w:szCs w:val="16"/>
              </w:rPr>
              <w:t>11b -</w:t>
            </w:r>
            <w:r w:rsidRPr="008D4F63">
              <w:rPr>
                <w:rFonts w:ascii="Arial" w:hAnsi="Arial" w:cs="Arial"/>
                <w:bCs/>
                <w:sz w:val="16"/>
                <w:szCs w:val="16"/>
              </w:rPr>
              <w:t xml:space="preserve"> </w:t>
            </w:r>
            <w:r w:rsidRPr="008D4F63">
              <w:rPr>
                <w:rFonts w:ascii="Arial" w:hAnsi="Arial" w:cs="Arial"/>
                <w:sz w:val="16"/>
                <w:szCs w:val="16"/>
              </w:rPr>
              <w:t xml:space="preserve">How many </w:t>
            </w:r>
            <w:r>
              <w:rPr>
                <w:rFonts w:ascii="Arial" w:hAnsi="Arial" w:cs="Arial"/>
                <w:b/>
                <w:sz w:val="16"/>
                <w:szCs w:val="16"/>
              </w:rPr>
              <w:t>minutes</w:t>
            </w:r>
            <w:r w:rsidRPr="008D4F63">
              <w:rPr>
                <w:rFonts w:ascii="Arial" w:hAnsi="Arial" w:cs="Arial"/>
                <w:sz w:val="16"/>
                <w:szCs w:val="16"/>
              </w:rPr>
              <w:t xml:space="preserve"> of class did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miss last week?      </w:t>
            </w:r>
          </w:p>
        </w:tc>
        <w:tc>
          <w:tcPr>
            <w:tcW w:w="310" w:type="pct"/>
            <w:vAlign w:val="center"/>
          </w:tcPr>
          <w:p w14:paraId="1D2C1CD3" w14:textId="77777777" w:rsidR="009C6FA0" w:rsidRPr="005A7BEF" w:rsidRDefault="009C6FA0" w:rsidP="009C6FA0">
            <w:pPr>
              <w:jc w:val="right"/>
              <w:rPr>
                <w:rFonts w:ascii="Arial" w:hAnsi="Arial" w:cs="Arial"/>
                <w:b/>
                <w:sz w:val="16"/>
                <w:szCs w:val="16"/>
              </w:rPr>
            </w:pPr>
          </w:p>
        </w:tc>
        <w:tc>
          <w:tcPr>
            <w:tcW w:w="310" w:type="pct"/>
            <w:vAlign w:val="center"/>
          </w:tcPr>
          <w:p w14:paraId="405A9A9A" w14:textId="77777777" w:rsidR="009C6FA0" w:rsidRPr="005A7BEF" w:rsidRDefault="009C6FA0" w:rsidP="009C6FA0">
            <w:pPr>
              <w:jc w:val="right"/>
              <w:rPr>
                <w:rFonts w:ascii="Arial" w:hAnsi="Arial" w:cs="Arial"/>
                <w:b/>
                <w:sz w:val="16"/>
                <w:szCs w:val="16"/>
              </w:rPr>
            </w:pPr>
          </w:p>
        </w:tc>
        <w:tc>
          <w:tcPr>
            <w:tcW w:w="310" w:type="pct"/>
            <w:vAlign w:val="center"/>
          </w:tcPr>
          <w:p w14:paraId="6EE9D884" w14:textId="77777777" w:rsidR="009C6FA0" w:rsidRPr="005A7BEF" w:rsidRDefault="009C6FA0" w:rsidP="009C6FA0">
            <w:pPr>
              <w:jc w:val="right"/>
              <w:rPr>
                <w:rFonts w:ascii="Arial" w:hAnsi="Arial" w:cs="Arial"/>
                <w:b/>
                <w:sz w:val="16"/>
                <w:szCs w:val="16"/>
              </w:rPr>
            </w:pPr>
          </w:p>
        </w:tc>
        <w:tc>
          <w:tcPr>
            <w:tcW w:w="310" w:type="pct"/>
            <w:vAlign w:val="center"/>
          </w:tcPr>
          <w:p w14:paraId="1C24203D" w14:textId="77777777" w:rsidR="009C6FA0" w:rsidRPr="005A7BEF" w:rsidRDefault="009C6FA0" w:rsidP="009C6FA0">
            <w:pPr>
              <w:jc w:val="right"/>
              <w:rPr>
                <w:rFonts w:ascii="Arial" w:hAnsi="Arial" w:cs="Arial"/>
                <w:b/>
                <w:sz w:val="16"/>
                <w:szCs w:val="16"/>
              </w:rPr>
            </w:pPr>
          </w:p>
        </w:tc>
        <w:tc>
          <w:tcPr>
            <w:tcW w:w="322" w:type="pct"/>
            <w:vAlign w:val="center"/>
          </w:tcPr>
          <w:p w14:paraId="30F5875F" w14:textId="77777777" w:rsidR="009C6FA0" w:rsidRPr="005A7BEF" w:rsidRDefault="009C6FA0" w:rsidP="009C6FA0">
            <w:pPr>
              <w:jc w:val="right"/>
              <w:rPr>
                <w:rFonts w:ascii="Arial" w:hAnsi="Arial" w:cs="Arial"/>
                <w:b/>
                <w:sz w:val="16"/>
                <w:szCs w:val="16"/>
              </w:rPr>
            </w:pPr>
          </w:p>
        </w:tc>
        <w:tc>
          <w:tcPr>
            <w:tcW w:w="331" w:type="pct"/>
            <w:vAlign w:val="center"/>
          </w:tcPr>
          <w:p w14:paraId="56571EBA" w14:textId="77777777" w:rsidR="009C6FA0" w:rsidRPr="005A7BEF" w:rsidRDefault="009C6FA0" w:rsidP="009C6FA0">
            <w:pPr>
              <w:jc w:val="right"/>
              <w:rPr>
                <w:rFonts w:ascii="Arial" w:hAnsi="Arial" w:cs="Arial"/>
                <w:b/>
                <w:sz w:val="16"/>
                <w:szCs w:val="16"/>
              </w:rPr>
            </w:pPr>
          </w:p>
        </w:tc>
        <w:tc>
          <w:tcPr>
            <w:tcW w:w="355" w:type="pct"/>
            <w:vAlign w:val="center"/>
          </w:tcPr>
          <w:p w14:paraId="6742AFE4" w14:textId="77777777" w:rsidR="009C6FA0" w:rsidRPr="005A7BEF" w:rsidRDefault="009C6FA0" w:rsidP="009C6FA0">
            <w:pPr>
              <w:jc w:val="right"/>
              <w:rPr>
                <w:rFonts w:ascii="Arial" w:hAnsi="Arial" w:cs="Arial"/>
                <w:b/>
                <w:sz w:val="16"/>
                <w:szCs w:val="16"/>
              </w:rPr>
            </w:pPr>
          </w:p>
        </w:tc>
        <w:tc>
          <w:tcPr>
            <w:tcW w:w="310" w:type="pct"/>
            <w:vAlign w:val="center"/>
          </w:tcPr>
          <w:p w14:paraId="0462B45E" w14:textId="77777777" w:rsidR="009C6FA0" w:rsidRPr="005A7BEF" w:rsidRDefault="009C6FA0" w:rsidP="009C6FA0">
            <w:pPr>
              <w:jc w:val="right"/>
              <w:rPr>
                <w:rFonts w:ascii="Arial" w:hAnsi="Arial" w:cs="Arial"/>
                <w:b/>
                <w:sz w:val="16"/>
                <w:szCs w:val="16"/>
              </w:rPr>
            </w:pPr>
          </w:p>
        </w:tc>
        <w:tc>
          <w:tcPr>
            <w:tcW w:w="310" w:type="pct"/>
            <w:vAlign w:val="center"/>
          </w:tcPr>
          <w:p w14:paraId="59AE3B43" w14:textId="77777777" w:rsidR="009C6FA0" w:rsidRPr="005A7BEF" w:rsidRDefault="009C6FA0" w:rsidP="009C6FA0">
            <w:pPr>
              <w:jc w:val="right"/>
              <w:rPr>
                <w:rFonts w:ascii="Arial" w:hAnsi="Arial" w:cs="Arial"/>
                <w:b/>
                <w:sz w:val="16"/>
                <w:szCs w:val="16"/>
              </w:rPr>
            </w:pPr>
          </w:p>
        </w:tc>
        <w:tc>
          <w:tcPr>
            <w:tcW w:w="310" w:type="pct"/>
            <w:vAlign w:val="center"/>
          </w:tcPr>
          <w:p w14:paraId="0C244D43" w14:textId="77777777" w:rsidR="009C6FA0" w:rsidRPr="005A7BEF" w:rsidRDefault="009C6FA0" w:rsidP="009C6FA0">
            <w:pPr>
              <w:jc w:val="right"/>
              <w:rPr>
                <w:rFonts w:ascii="Arial" w:hAnsi="Arial" w:cs="Arial"/>
                <w:b/>
                <w:sz w:val="16"/>
                <w:szCs w:val="16"/>
              </w:rPr>
            </w:pPr>
          </w:p>
        </w:tc>
      </w:tr>
      <w:tr w:rsidR="009C6FA0" w:rsidRPr="005A7BEF" w14:paraId="492290ED" w14:textId="77777777" w:rsidTr="0050071F">
        <w:trPr>
          <w:trHeight w:val="337"/>
        </w:trPr>
        <w:tc>
          <w:tcPr>
            <w:tcW w:w="1821" w:type="pct"/>
          </w:tcPr>
          <w:p w14:paraId="6AC4A1B7" w14:textId="3619808F" w:rsidR="009C6FA0" w:rsidRPr="008D4F63" w:rsidRDefault="009C6FA0" w:rsidP="009C6FA0">
            <w:pPr>
              <w:rPr>
                <w:rFonts w:ascii="Arial" w:hAnsi="Arial" w:cs="Arial"/>
                <w:sz w:val="16"/>
                <w:szCs w:val="16"/>
              </w:rPr>
            </w:pPr>
            <w:r w:rsidRPr="008D4F63">
              <w:rPr>
                <w:rFonts w:ascii="Arial" w:hAnsi="Arial" w:cs="Arial"/>
                <w:bCs/>
                <w:sz w:val="16"/>
                <w:szCs w:val="16"/>
              </w:rPr>
              <w:t>Q</w:t>
            </w:r>
            <w:r>
              <w:rPr>
                <w:rFonts w:ascii="Arial" w:hAnsi="Arial" w:cs="Arial"/>
                <w:bCs/>
                <w:sz w:val="16"/>
                <w:szCs w:val="16"/>
              </w:rPr>
              <w:t>12a -</w:t>
            </w:r>
            <w:r w:rsidRPr="008D4F63">
              <w:rPr>
                <w:rFonts w:ascii="Arial" w:hAnsi="Arial" w:cs="Arial"/>
                <w:bCs/>
                <w:sz w:val="16"/>
                <w:szCs w:val="16"/>
              </w:rPr>
              <w:t xml:space="preserve"> </w:t>
            </w:r>
            <w:r w:rsidRPr="008D4F63">
              <w:rPr>
                <w:rFonts w:ascii="Arial" w:hAnsi="Arial" w:cs="Arial"/>
                <w:sz w:val="16"/>
                <w:szCs w:val="16"/>
              </w:rPr>
              <w:t xml:space="preserve">How many </w:t>
            </w:r>
            <w:r w:rsidRPr="00842F8E">
              <w:rPr>
                <w:rFonts w:ascii="Arial" w:hAnsi="Arial" w:cs="Arial"/>
                <w:b/>
                <w:sz w:val="16"/>
                <w:szCs w:val="16"/>
              </w:rPr>
              <w:t>hours</w:t>
            </w:r>
            <w:r w:rsidRPr="008D4F63">
              <w:rPr>
                <w:rFonts w:ascii="Arial" w:hAnsi="Arial" w:cs="Arial"/>
                <w:sz w:val="16"/>
                <w:szCs w:val="16"/>
              </w:rPr>
              <w:t xml:space="preserve"> of homework did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do last week?                               </w:t>
            </w:r>
          </w:p>
          <w:p w14:paraId="1D5A24A2" w14:textId="77777777" w:rsidR="009C6FA0" w:rsidRPr="008D4F63" w:rsidRDefault="009C6FA0" w:rsidP="009C6FA0">
            <w:pPr>
              <w:rPr>
                <w:rFonts w:ascii="Arial" w:hAnsi="Arial" w:cs="Arial"/>
                <w:bCs/>
                <w:sz w:val="16"/>
                <w:szCs w:val="16"/>
              </w:rPr>
            </w:pPr>
          </w:p>
        </w:tc>
        <w:tc>
          <w:tcPr>
            <w:tcW w:w="310" w:type="pct"/>
            <w:vAlign w:val="center"/>
          </w:tcPr>
          <w:p w14:paraId="263C0B7B" w14:textId="77777777" w:rsidR="009C6FA0" w:rsidRPr="005A7BEF" w:rsidRDefault="009C6FA0" w:rsidP="009C6FA0">
            <w:pPr>
              <w:jc w:val="right"/>
              <w:rPr>
                <w:rFonts w:ascii="Arial" w:hAnsi="Arial" w:cs="Arial"/>
                <w:b/>
                <w:sz w:val="16"/>
                <w:szCs w:val="16"/>
              </w:rPr>
            </w:pPr>
          </w:p>
        </w:tc>
        <w:tc>
          <w:tcPr>
            <w:tcW w:w="310" w:type="pct"/>
            <w:vAlign w:val="center"/>
          </w:tcPr>
          <w:p w14:paraId="6891431A" w14:textId="77777777" w:rsidR="009C6FA0" w:rsidRPr="005A7BEF" w:rsidRDefault="009C6FA0" w:rsidP="009C6FA0">
            <w:pPr>
              <w:jc w:val="right"/>
              <w:rPr>
                <w:rFonts w:ascii="Arial" w:hAnsi="Arial" w:cs="Arial"/>
                <w:b/>
                <w:sz w:val="16"/>
                <w:szCs w:val="16"/>
              </w:rPr>
            </w:pPr>
          </w:p>
        </w:tc>
        <w:tc>
          <w:tcPr>
            <w:tcW w:w="310" w:type="pct"/>
            <w:vAlign w:val="center"/>
          </w:tcPr>
          <w:p w14:paraId="27C818FC" w14:textId="77777777" w:rsidR="009C6FA0" w:rsidRPr="005A7BEF" w:rsidRDefault="009C6FA0" w:rsidP="009C6FA0">
            <w:pPr>
              <w:jc w:val="right"/>
              <w:rPr>
                <w:rFonts w:ascii="Arial" w:hAnsi="Arial" w:cs="Arial"/>
                <w:b/>
                <w:sz w:val="16"/>
                <w:szCs w:val="16"/>
              </w:rPr>
            </w:pPr>
          </w:p>
        </w:tc>
        <w:tc>
          <w:tcPr>
            <w:tcW w:w="310" w:type="pct"/>
            <w:vAlign w:val="center"/>
          </w:tcPr>
          <w:p w14:paraId="42733B89" w14:textId="77777777" w:rsidR="009C6FA0" w:rsidRPr="005A7BEF" w:rsidRDefault="009C6FA0" w:rsidP="009C6FA0">
            <w:pPr>
              <w:jc w:val="right"/>
              <w:rPr>
                <w:rFonts w:ascii="Arial" w:hAnsi="Arial" w:cs="Arial"/>
                <w:b/>
                <w:sz w:val="16"/>
                <w:szCs w:val="16"/>
              </w:rPr>
            </w:pPr>
          </w:p>
        </w:tc>
        <w:tc>
          <w:tcPr>
            <w:tcW w:w="322" w:type="pct"/>
            <w:vAlign w:val="center"/>
          </w:tcPr>
          <w:p w14:paraId="59BFD541" w14:textId="77777777" w:rsidR="009C6FA0" w:rsidRPr="005A7BEF" w:rsidRDefault="009C6FA0" w:rsidP="009C6FA0">
            <w:pPr>
              <w:jc w:val="right"/>
              <w:rPr>
                <w:rFonts w:ascii="Arial" w:hAnsi="Arial" w:cs="Arial"/>
                <w:b/>
                <w:sz w:val="16"/>
                <w:szCs w:val="16"/>
              </w:rPr>
            </w:pPr>
          </w:p>
        </w:tc>
        <w:tc>
          <w:tcPr>
            <w:tcW w:w="331" w:type="pct"/>
            <w:vAlign w:val="center"/>
          </w:tcPr>
          <w:p w14:paraId="2F64FA54" w14:textId="77777777" w:rsidR="009C6FA0" w:rsidRPr="005A7BEF" w:rsidRDefault="009C6FA0" w:rsidP="009C6FA0">
            <w:pPr>
              <w:jc w:val="right"/>
              <w:rPr>
                <w:rFonts w:ascii="Arial" w:hAnsi="Arial" w:cs="Arial"/>
                <w:b/>
                <w:sz w:val="16"/>
                <w:szCs w:val="16"/>
              </w:rPr>
            </w:pPr>
          </w:p>
        </w:tc>
        <w:tc>
          <w:tcPr>
            <w:tcW w:w="355" w:type="pct"/>
            <w:vAlign w:val="center"/>
          </w:tcPr>
          <w:p w14:paraId="4FE42894" w14:textId="77777777" w:rsidR="009C6FA0" w:rsidRPr="005A7BEF" w:rsidRDefault="009C6FA0" w:rsidP="009C6FA0">
            <w:pPr>
              <w:jc w:val="right"/>
              <w:rPr>
                <w:rFonts w:ascii="Arial" w:hAnsi="Arial" w:cs="Arial"/>
                <w:b/>
                <w:sz w:val="16"/>
                <w:szCs w:val="16"/>
              </w:rPr>
            </w:pPr>
          </w:p>
        </w:tc>
        <w:tc>
          <w:tcPr>
            <w:tcW w:w="310" w:type="pct"/>
            <w:vAlign w:val="center"/>
          </w:tcPr>
          <w:p w14:paraId="7EF59B37" w14:textId="77777777" w:rsidR="009C6FA0" w:rsidRPr="005A7BEF" w:rsidRDefault="009C6FA0" w:rsidP="009C6FA0">
            <w:pPr>
              <w:jc w:val="right"/>
              <w:rPr>
                <w:rFonts w:ascii="Arial" w:hAnsi="Arial" w:cs="Arial"/>
                <w:b/>
                <w:sz w:val="16"/>
                <w:szCs w:val="16"/>
              </w:rPr>
            </w:pPr>
          </w:p>
        </w:tc>
        <w:tc>
          <w:tcPr>
            <w:tcW w:w="310" w:type="pct"/>
            <w:vAlign w:val="center"/>
          </w:tcPr>
          <w:p w14:paraId="2F508AF0" w14:textId="77777777" w:rsidR="009C6FA0" w:rsidRPr="005A7BEF" w:rsidRDefault="009C6FA0" w:rsidP="009C6FA0">
            <w:pPr>
              <w:jc w:val="right"/>
              <w:rPr>
                <w:rFonts w:ascii="Arial" w:hAnsi="Arial" w:cs="Arial"/>
                <w:b/>
                <w:sz w:val="16"/>
                <w:szCs w:val="16"/>
              </w:rPr>
            </w:pPr>
          </w:p>
        </w:tc>
        <w:tc>
          <w:tcPr>
            <w:tcW w:w="310" w:type="pct"/>
            <w:vAlign w:val="center"/>
          </w:tcPr>
          <w:p w14:paraId="3FEED9B3" w14:textId="77777777" w:rsidR="009C6FA0" w:rsidRPr="005A7BEF" w:rsidRDefault="009C6FA0" w:rsidP="009C6FA0">
            <w:pPr>
              <w:jc w:val="right"/>
              <w:rPr>
                <w:rFonts w:ascii="Arial" w:hAnsi="Arial" w:cs="Arial"/>
                <w:b/>
                <w:sz w:val="16"/>
                <w:szCs w:val="16"/>
              </w:rPr>
            </w:pPr>
          </w:p>
        </w:tc>
      </w:tr>
      <w:tr w:rsidR="009C6FA0" w:rsidRPr="005A7BEF" w14:paraId="0971F67A" w14:textId="77777777" w:rsidTr="0050071F">
        <w:trPr>
          <w:trHeight w:val="337"/>
        </w:trPr>
        <w:tc>
          <w:tcPr>
            <w:tcW w:w="1821" w:type="pct"/>
          </w:tcPr>
          <w:p w14:paraId="103261CB" w14:textId="7B8EA453" w:rsidR="009C6FA0" w:rsidRPr="008D4F63" w:rsidRDefault="009C6FA0" w:rsidP="009C6FA0">
            <w:pPr>
              <w:rPr>
                <w:rFonts w:ascii="Arial" w:hAnsi="Arial" w:cs="Arial"/>
                <w:sz w:val="16"/>
                <w:szCs w:val="16"/>
              </w:rPr>
            </w:pPr>
            <w:r w:rsidRPr="008D4F63">
              <w:rPr>
                <w:rFonts w:ascii="Arial" w:hAnsi="Arial" w:cs="Arial"/>
                <w:bCs/>
                <w:sz w:val="16"/>
                <w:szCs w:val="16"/>
              </w:rPr>
              <w:t>Q</w:t>
            </w:r>
            <w:r>
              <w:rPr>
                <w:rFonts w:ascii="Arial" w:hAnsi="Arial" w:cs="Arial"/>
                <w:bCs/>
                <w:sz w:val="16"/>
                <w:szCs w:val="16"/>
              </w:rPr>
              <w:t>12b -</w:t>
            </w:r>
            <w:r w:rsidRPr="008D4F63">
              <w:rPr>
                <w:rFonts w:ascii="Arial" w:hAnsi="Arial" w:cs="Arial"/>
                <w:bCs/>
                <w:sz w:val="16"/>
                <w:szCs w:val="16"/>
              </w:rPr>
              <w:t xml:space="preserve"> </w:t>
            </w:r>
            <w:r w:rsidRPr="008D4F63">
              <w:rPr>
                <w:rFonts w:ascii="Arial" w:hAnsi="Arial" w:cs="Arial"/>
                <w:sz w:val="16"/>
                <w:szCs w:val="16"/>
              </w:rPr>
              <w:t xml:space="preserve">How many </w:t>
            </w:r>
            <w:r>
              <w:rPr>
                <w:rFonts w:ascii="Arial" w:hAnsi="Arial" w:cs="Arial"/>
                <w:b/>
                <w:sz w:val="16"/>
                <w:szCs w:val="16"/>
              </w:rPr>
              <w:t>minutes</w:t>
            </w:r>
            <w:r w:rsidRPr="008D4F63">
              <w:rPr>
                <w:rFonts w:ascii="Arial" w:hAnsi="Arial" w:cs="Arial"/>
                <w:sz w:val="16"/>
                <w:szCs w:val="16"/>
              </w:rPr>
              <w:t xml:space="preserve"> of homework did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do last week?    </w:t>
            </w:r>
          </w:p>
        </w:tc>
        <w:tc>
          <w:tcPr>
            <w:tcW w:w="310" w:type="pct"/>
            <w:vAlign w:val="center"/>
          </w:tcPr>
          <w:p w14:paraId="77DE67D5"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2A425456"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4DAA27C1"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13C40004"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61415851"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22E6047A"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6D46891F"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46074B12"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22" w:type="pct"/>
            <w:vAlign w:val="center"/>
          </w:tcPr>
          <w:p w14:paraId="20D7BF18"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0FCAAF1F"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31" w:type="pct"/>
            <w:vAlign w:val="center"/>
          </w:tcPr>
          <w:p w14:paraId="6DAD02F6"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21579B3E"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55" w:type="pct"/>
            <w:vAlign w:val="center"/>
          </w:tcPr>
          <w:p w14:paraId="38EB6760"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39E99D26"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523E9B63"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46DC03F9"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01914D97"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3E5A3D12"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c>
          <w:tcPr>
            <w:tcW w:w="310" w:type="pct"/>
            <w:vAlign w:val="center"/>
          </w:tcPr>
          <w:p w14:paraId="26E5C39E"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a.Hrs___</w:t>
            </w:r>
          </w:p>
          <w:p w14:paraId="578E4ECD" w14:textId="77777777" w:rsidR="009C6FA0" w:rsidRPr="005A7BEF" w:rsidRDefault="009C6FA0" w:rsidP="009C6FA0">
            <w:pPr>
              <w:jc w:val="right"/>
              <w:rPr>
                <w:rFonts w:ascii="Arial" w:hAnsi="Arial" w:cs="Arial"/>
                <w:b/>
                <w:sz w:val="16"/>
                <w:szCs w:val="16"/>
              </w:rPr>
            </w:pPr>
            <w:r w:rsidRPr="005A7BEF">
              <w:rPr>
                <w:rFonts w:ascii="Arial" w:hAnsi="Arial" w:cs="Arial"/>
                <w:b/>
                <w:sz w:val="16"/>
                <w:szCs w:val="16"/>
              </w:rPr>
              <w:t>b.Min___</w:t>
            </w:r>
          </w:p>
        </w:tc>
      </w:tr>
      <w:tr w:rsidR="009C6FA0" w:rsidRPr="005A7BEF" w14:paraId="3D82256A" w14:textId="77777777" w:rsidTr="0050071F">
        <w:trPr>
          <w:trHeight w:val="337"/>
        </w:trPr>
        <w:tc>
          <w:tcPr>
            <w:tcW w:w="1821" w:type="pct"/>
          </w:tcPr>
          <w:p w14:paraId="487A5C9D" w14:textId="7CB01219" w:rsidR="009C6FA0" w:rsidRPr="008D4F63" w:rsidRDefault="009C6FA0" w:rsidP="009C6FA0">
            <w:pPr>
              <w:rPr>
                <w:rFonts w:ascii="Arial" w:hAnsi="Arial" w:cs="Arial"/>
                <w:bCs/>
                <w:sz w:val="16"/>
                <w:szCs w:val="16"/>
              </w:rPr>
            </w:pPr>
            <w:r>
              <w:rPr>
                <w:rFonts w:ascii="Arial" w:hAnsi="Arial" w:cs="Arial"/>
                <w:bCs/>
                <w:sz w:val="16"/>
                <w:szCs w:val="16"/>
              </w:rPr>
              <w:t xml:space="preserve">Q13.0. </w:t>
            </w:r>
            <w:r w:rsidRPr="008D4F63">
              <w:rPr>
                <w:rFonts w:ascii="Arial" w:hAnsi="Arial" w:cs="Arial"/>
                <w:bCs/>
                <w:sz w:val="16"/>
                <w:szCs w:val="16"/>
              </w:rPr>
              <w:t xml:space="preserve">Does the respondent know the cost of </w:t>
            </w:r>
            <w:r>
              <w:rPr>
                <w:rFonts w:ascii="Arial" w:hAnsi="Arial" w:cs="Arial"/>
                <w:bCs/>
                <w:sz w:val="16"/>
                <w:szCs w:val="16"/>
              </w:rPr>
              <w:t>[</w:t>
            </w:r>
            <w:r w:rsidRPr="008D4F63">
              <w:rPr>
                <w:rFonts w:ascii="Arial" w:hAnsi="Arial" w:cs="Arial"/>
                <w:bCs/>
                <w:sz w:val="16"/>
                <w:szCs w:val="16"/>
              </w:rPr>
              <w:t>Name</w:t>
            </w:r>
            <w:r>
              <w:rPr>
                <w:rFonts w:ascii="Arial" w:hAnsi="Arial" w:cs="Arial"/>
                <w:bCs/>
                <w:sz w:val="16"/>
                <w:szCs w:val="16"/>
              </w:rPr>
              <w:t>]</w:t>
            </w:r>
            <w:r w:rsidRPr="008D4F63">
              <w:rPr>
                <w:rFonts w:ascii="Arial" w:hAnsi="Arial" w:cs="Arial"/>
                <w:bCs/>
                <w:sz w:val="16"/>
                <w:szCs w:val="16"/>
              </w:rPr>
              <w:t xml:space="preserve">’s educational expenditures over the last 12 months? </w:t>
            </w:r>
          </w:p>
          <w:p w14:paraId="3EE5C795" w14:textId="77777777" w:rsidR="009C6FA0" w:rsidRPr="008D4F63" w:rsidRDefault="009C6FA0" w:rsidP="009C6FA0">
            <w:pPr>
              <w:rPr>
                <w:rFonts w:ascii="Arial" w:hAnsi="Arial" w:cs="Arial"/>
                <w:bCs/>
                <w:sz w:val="16"/>
                <w:szCs w:val="16"/>
              </w:rPr>
            </w:pPr>
          </w:p>
          <w:p w14:paraId="29360BD3" w14:textId="2A42F6CC" w:rsidR="009C6FA0" w:rsidRPr="00842F8E" w:rsidRDefault="005025AB" w:rsidP="00842F8E">
            <w:pPr>
              <w:rPr>
                <w:rFonts w:ascii="Arial" w:hAnsi="Arial" w:cs="Arial"/>
                <w:bCs/>
                <w:sz w:val="16"/>
                <w:szCs w:val="16"/>
              </w:rPr>
            </w:pPr>
            <w:r>
              <w:rPr>
                <w:rFonts w:ascii="Arial" w:hAnsi="Arial" w:cs="Arial"/>
                <w:bCs/>
                <w:sz w:val="16"/>
                <w:szCs w:val="16"/>
              </w:rPr>
              <w:t>1-</w:t>
            </w:r>
            <w:r w:rsidR="009C6FA0" w:rsidRPr="00842F8E">
              <w:rPr>
                <w:rFonts w:ascii="Arial" w:hAnsi="Arial" w:cs="Arial"/>
                <w:bCs/>
                <w:sz w:val="16"/>
                <w:szCs w:val="16"/>
              </w:rPr>
              <w:t>Yes          5</w:t>
            </w:r>
            <w:r>
              <w:rPr>
                <w:rFonts w:ascii="Arial" w:hAnsi="Arial" w:cs="Arial"/>
                <w:bCs/>
                <w:sz w:val="16"/>
                <w:szCs w:val="16"/>
              </w:rPr>
              <w:t>-</w:t>
            </w:r>
            <w:r w:rsidR="009C6FA0" w:rsidRPr="00842F8E">
              <w:rPr>
                <w:rFonts w:ascii="Arial" w:hAnsi="Arial" w:cs="Arial"/>
                <w:bCs/>
                <w:sz w:val="16"/>
                <w:szCs w:val="16"/>
              </w:rPr>
              <w:t>No &gt;&gt; Q21</w:t>
            </w:r>
          </w:p>
        </w:tc>
        <w:tc>
          <w:tcPr>
            <w:tcW w:w="310" w:type="pct"/>
          </w:tcPr>
          <w:p w14:paraId="19706B35" w14:textId="77777777" w:rsidR="009C6FA0" w:rsidRPr="005A7BEF" w:rsidRDefault="009C6FA0" w:rsidP="009C6FA0">
            <w:pPr>
              <w:jc w:val="right"/>
              <w:rPr>
                <w:rFonts w:ascii="Arial" w:hAnsi="Arial" w:cs="Arial"/>
                <w:b/>
                <w:sz w:val="16"/>
                <w:szCs w:val="16"/>
              </w:rPr>
            </w:pPr>
          </w:p>
        </w:tc>
        <w:tc>
          <w:tcPr>
            <w:tcW w:w="310" w:type="pct"/>
          </w:tcPr>
          <w:p w14:paraId="08CD83A9" w14:textId="77777777" w:rsidR="009C6FA0" w:rsidRPr="005A7BEF" w:rsidRDefault="009C6FA0" w:rsidP="009C6FA0">
            <w:pPr>
              <w:jc w:val="right"/>
              <w:rPr>
                <w:rFonts w:ascii="Arial" w:hAnsi="Arial" w:cs="Arial"/>
                <w:b/>
                <w:sz w:val="16"/>
                <w:szCs w:val="16"/>
              </w:rPr>
            </w:pPr>
          </w:p>
        </w:tc>
        <w:tc>
          <w:tcPr>
            <w:tcW w:w="310" w:type="pct"/>
          </w:tcPr>
          <w:p w14:paraId="4F408EBC" w14:textId="77777777" w:rsidR="009C6FA0" w:rsidRPr="005A7BEF" w:rsidRDefault="009C6FA0" w:rsidP="009C6FA0">
            <w:pPr>
              <w:jc w:val="right"/>
              <w:rPr>
                <w:rFonts w:ascii="Arial" w:hAnsi="Arial" w:cs="Arial"/>
                <w:b/>
                <w:sz w:val="16"/>
                <w:szCs w:val="16"/>
              </w:rPr>
            </w:pPr>
          </w:p>
        </w:tc>
        <w:tc>
          <w:tcPr>
            <w:tcW w:w="310" w:type="pct"/>
          </w:tcPr>
          <w:p w14:paraId="7AB09FCE" w14:textId="77777777" w:rsidR="009C6FA0" w:rsidRPr="005A7BEF" w:rsidRDefault="009C6FA0" w:rsidP="009C6FA0">
            <w:pPr>
              <w:jc w:val="right"/>
              <w:rPr>
                <w:rFonts w:ascii="Arial" w:hAnsi="Arial" w:cs="Arial"/>
                <w:b/>
                <w:sz w:val="16"/>
                <w:szCs w:val="16"/>
              </w:rPr>
            </w:pPr>
          </w:p>
        </w:tc>
        <w:tc>
          <w:tcPr>
            <w:tcW w:w="322" w:type="pct"/>
          </w:tcPr>
          <w:p w14:paraId="64EF960C" w14:textId="77777777" w:rsidR="009C6FA0" w:rsidRPr="005A7BEF" w:rsidRDefault="009C6FA0" w:rsidP="009C6FA0">
            <w:pPr>
              <w:jc w:val="right"/>
              <w:rPr>
                <w:rFonts w:ascii="Arial" w:hAnsi="Arial" w:cs="Arial"/>
                <w:b/>
                <w:sz w:val="16"/>
                <w:szCs w:val="16"/>
              </w:rPr>
            </w:pPr>
          </w:p>
        </w:tc>
        <w:tc>
          <w:tcPr>
            <w:tcW w:w="331" w:type="pct"/>
          </w:tcPr>
          <w:p w14:paraId="565C4012" w14:textId="77777777" w:rsidR="009C6FA0" w:rsidRPr="005A7BEF" w:rsidRDefault="009C6FA0" w:rsidP="009C6FA0">
            <w:pPr>
              <w:jc w:val="right"/>
              <w:rPr>
                <w:rFonts w:ascii="Arial" w:hAnsi="Arial" w:cs="Arial"/>
                <w:b/>
                <w:sz w:val="16"/>
                <w:szCs w:val="16"/>
              </w:rPr>
            </w:pPr>
          </w:p>
        </w:tc>
        <w:tc>
          <w:tcPr>
            <w:tcW w:w="355" w:type="pct"/>
          </w:tcPr>
          <w:p w14:paraId="2C12DA17" w14:textId="77777777" w:rsidR="009C6FA0" w:rsidRPr="005A7BEF" w:rsidRDefault="009C6FA0" w:rsidP="009C6FA0">
            <w:pPr>
              <w:jc w:val="right"/>
              <w:rPr>
                <w:rFonts w:ascii="Arial" w:hAnsi="Arial" w:cs="Arial"/>
                <w:b/>
                <w:sz w:val="16"/>
                <w:szCs w:val="16"/>
              </w:rPr>
            </w:pPr>
          </w:p>
        </w:tc>
        <w:tc>
          <w:tcPr>
            <w:tcW w:w="310" w:type="pct"/>
          </w:tcPr>
          <w:p w14:paraId="6A457F3E" w14:textId="77777777" w:rsidR="009C6FA0" w:rsidRPr="005A7BEF" w:rsidRDefault="009C6FA0" w:rsidP="009C6FA0">
            <w:pPr>
              <w:jc w:val="right"/>
              <w:rPr>
                <w:rFonts w:ascii="Arial" w:hAnsi="Arial" w:cs="Arial"/>
                <w:b/>
                <w:sz w:val="16"/>
                <w:szCs w:val="16"/>
              </w:rPr>
            </w:pPr>
          </w:p>
        </w:tc>
        <w:tc>
          <w:tcPr>
            <w:tcW w:w="310" w:type="pct"/>
            <w:vAlign w:val="center"/>
          </w:tcPr>
          <w:p w14:paraId="072F5407" w14:textId="77777777" w:rsidR="009C6FA0" w:rsidRPr="005A7BEF" w:rsidRDefault="009C6FA0" w:rsidP="009C6FA0">
            <w:pPr>
              <w:jc w:val="right"/>
              <w:rPr>
                <w:rFonts w:ascii="Arial" w:hAnsi="Arial" w:cs="Arial"/>
                <w:b/>
                <w:sz w:val="16"/>
                <w:szCs w:val="16"/>
              </w:rPr>
            </w:pPr>
          </w:p>
        </w:tc>
        <w:tc>
          <w:tcPr>
            <w:tcW w:w="310" w:type="pct"/>
            <w:vAlign w:val="center"/>
          </w:tcPr>
          <w:p w14:paraId="3DB7569A" w14:textId="77777777" w:rsidR="009C6FA0" w:rsidRPr="005A7BEF" w:rsidRDefault="009C6FA0" w:rsidP="009C6FA0">
            <w:pPr>
              <w:jc w:val="right"/>
              <w:rPr>
                <w:rFonts w:ascii="Arial" w:hAnsi="Arial" w:cs="Arial"/>
                <w:b/>
                <w:sz w:val="16"/>
                <w:szCs w:val="16"/>
              </w:rPr>
            </w:pPr>
          </w:p>
        </w:tc>
      </w:tr>
      <w:tr w:rsidR="009C6FA0" w:rsidRPr="005A7BEF" w14:paraId="5B38DA84" w14:textId="77777777" w:rsidTr="0050071F">
        <w:trPr>
          <w:trHeight w:val="337"/>
        </w:trPr>
        <w:tc>
          <w:tcPr>
            <w:tcW w:w="1821" w:type="pct"/>
          </w:tcPr>
          <w:p w14:paraId="27E12123" w14:textId="77777777" w:rsidR="005025AB" w:rsidRDefault="009C6FA0" w:rsidP="009C6FA0">
            <w:pPr>
              <w:rPr>
                <w:rFonts w:ascii="Arial" w:hAnsi="Arial" w:cs="Arial"/>
                <w:sz w:val="16"/>
                <w:szCs w:val="16"/>
              </w:rPr>
            </w:pPr>
            <w:r w:rsidRPr="008D4F63">
              <w:rPr>
                <w:rFonts w:ascii="Arial" w:hAnsi="Arial" w:cs="Arial"/>
                <w:bCs/>
                <w:sz w:val="16"/>
                <w:szCs w:val="16"/>
              </w:rPr>
              <w:t xml:space="preserve">Q13. </w:t>
            </w:r>
            <w:r w:rsidRPr="008D4F63">
              <w:rPr>
                <w:rFonts w:ascii="Arial" w:hAnsi="Arial" w:cs="Arial"/>
                <w:sz w:val="16"/>
                <w:szCs w:val="16"/>
              </w:rPr>
              <w:t xml:space="preserve">In the last 12 months, how much was spent on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for school fees, registration fees and other dues?    </w:t>
            </w:r>
          </w:p>
          <w:p w14:paraId="26733106" w14:textId="113BA149" w:rsidR="009C6FA0" w:rsidRPr="008D4F63" w:rsidRDefault="005025AB" w:rsidP="009C6FA0">
            <w:pPr>
              <w:rPr>
                <w:rFonts w:ascii="Arial" w:hAnsi="Arial" w:cs="Arial"/>
                <w:sz w:val="16"/>
                <w:szCs w:val="16"/>
              </w:rPr>
            </w:pPr>
            <w:r w:rsidRPr="00842F8E">
              <w:rPr>
                <w:rFonts w:ascii="Arial" w:hAnsi="Arial" w:cs="Arial"/>
                <w:i/>
                <w:sz w:val="16"/>
                <w:szCs w:val="16"/>
              </w:rPr>
              <w:t>Indicate amount as a decimal value (in Ghana cedis and pesewas). For example, enter 2.50 for 2 Ghana cedis and 50 pesewas. If the amount spent is not known or applicable, enter zero.</w:t>
            </w:r>
          </w:p>
        </w:tc>
        <w:tc>
          <w:tcPr>
            <w:tcW w:w="310" w:type="pct"/>
          </w:tcPr>
          <w:p w14:paraId="2C2C7BA3" w14:textId="77777777" w:rsidR="009C6FA0" w:rsidRPr="005A7BEF" w:rsidRDefault="009C6FA0" w:rsidP="009C6FA0">
            <w:pPr>
              <w:jc w:val="right"/>
              <w:rPr>
                <w:rFonts w:ascii="Arial" w:hAnsi="Arial" w:cs="Arial"/>
                <w:b/>
                <w:sz w:val="16"/>
                <w:szCs w:val="16"/>
              </w:rPr>
            </w:pPr>
          </w:p>
        </w:tc>
        <w:tc>
          <w:tcPr>
            <w:tcW w:w="310" w:type="pct"/>
          </w:tcPr>
          <w:p w14:paraId="418FE87E" w14:textId="77777777" w:rsidR="009C6FA0" w:rsidRPr="005A7BEF" w:rsidRDefault="009C6FA0" w:rsidP="009C6FA0">
            <w:pPr>
              <w:jc w:val="right"/>
              <w:rPr>
                <w:rFonts w:ascii="Arial" w:hAnsi="Arial" w:cs="Arial"/>
                <w:b/>
                <w:sz w:val="16"/>
                <w:szCs w:val="16"/>
              </w:rPr>
            </w:pPr>
          </w:p>
        </w:tc>
        <w:tc>
          <w:tcPr>
            <w:tcW w:w="310" w:type="pct"/>
          </w:tcPr>
          <w:p w14:paraId="48D7002A" w14:textId="77777777" w:rsidR="009C6FA0" w:rsidRPr="005A7BEF" w:rsidRDefault="009C6FA0" w:rsidP="009C6FA0">
            <w:pPr>
              <w:jc w:val="right"/>
              <w:rPr>
                <w:rFonts w:ascii="Arial" w:hAnsi="Arial" w:cs="Arial"/>
                <w:b/>
                <w:sz w:val="16"/>
                <w:szCs w:val="16"/>
              </w:rPr>
            </w:pPr>
          </w:p>
        </w:tc>
        <w:tc>
          <w:tcPr>
            <w:tcW w:w="310" w:type="pct"/>
          </w:tcPr>
          <w:p w14:paraId="7B2E35A7" w14:textId="77777777" w:rsidR="009C6FA0" w:rsidRPr="005A7BEF" w:rsidRDefault="009C6FA0" w:rsidP="009C6FA0">
            <w:pPr>
              <w:jc w:val="right"/>
              <w:rPr>
                <w:rFonts w:ascii="Arial" w:hAnsi="Arial" w:cs="Arial"/>
                <w:b/>
                <w:sz w:val="16"/>
                <w:szCs w:val="16"/>
              </w:rPr>
            </w:pPr>
          </w:p>
        </w:tc>
        <w:tc>
          <w:tcPr>
            <w:tcW w:w="322" w:type="pct"/>
          </w:tcPr>
          <w:p w14:paraId="36CD452C" w14:textId="77777777" w:rsidR="009C6FA0" w:rsidRPr="005A7BEF" w:rsidRDefault="009C6FA0" w:rsidP="009C6FA0">
            <w:pPr>
              <w:jc w:val="right"/>
              <w:rPr>
                <w:rFonts w:ascii="Arial" w:hAnsi="Arial" w:cs="Arial"/>
                <w:b/>
                <w:sz w:val="16"/>
                <w:szCs w:val="16"/>
              </w:rPr>
            </w:pPr>
          </w:p>
        </w:tc>
        <w:tc>
          <w:tcPr>
            <w:tcW w:w="331" w:type="pct"/>
          </w:tcPr>
          <w:p w14:paraId="7BE38C69" w14:textId="77777777" w:rsidR="009C6FA0" w:rsidRPr="005A7BEF" w:rsidRDefault="009C6FA0" w:rsidP="009C6FA0">
            <w:pPr>
              <w:jc w:val="right"/>
              <w:rPr>
                <w:rFonts w:ascii="Arial" w:hAnsi="Arial" w:cs="Arial"/>
                <w:b/>
                <w:sz w:val="16"/>
                <w:szCs w:val="16"/>
              </w:rPr>
            </w:pPr>
          </w:p>
        </w:tc>
        <w:tc>
          <w:tcPr>
            <w:tcW w:w="355" w:type="pct"/>
          </w:tcPr>
          <w:p w14:paraId="638E99C5" w14:textId="77777777" w:rsidR="009C6FA0" w:rsidRPr="005A7BEF" w:rsidRDefault="009C6FA0" w:rsidP="009C6FA0">
            <w:pPr>
              <w:jc w:val="right"/>
              <w:rPr>
                <w:rFonts w:ascii="Arial" w:hAnsi="Arial" w:cs="Arial"/>
                <w:b/>
                <w:sz w:val="16"/>
                <w:szCs w:val="16"/>
              </w:rPr>
            </w:pPr>
          </w:p>
        </w:tc>
        <w:tc>
          <w:tcPr>
            <w:tcW w:w="310" w:type="pct"/>
          </w:tcPr>
          <w:p w14:paraId="70ADFDB2" w14:textId="77777777" w:rsidR="009C6FA0" w:rsidRPr="005A7BEF" w:rsidRDefault="009C6FA0" w:rsidP="009C6FA0">
            <w:pPr>
              <w:jc w:val="right"/>
              <w:rPr>
                <w:rFonts w:ascii="Arial" w:hAnsi="Arial" w:cs="Arial"/>
                <w:b/>
                <w:sz w:val="16"/>
                <w:szCs w:val="16"/>
              </w:rPr>
            </w:pPr>
          </w:p>
        </w:tc>
        <w:tc>
          <w:tcPr>
            <w:tcW w:w="310" w:type="pct"/>
            <w:vAlign w:val="center"/>
          </w:tcPr>
          <w:p w14:paraId="5DEA7B6A" w14:textId="77777777" w:rsidR="009C6FA0" w:rsidRPr="005A7BEF" w:rsidRDefault="009C6FA0" w:rsidP="009C6FA0">
            <w:pPr>
              <w:jc w:val="right"/>
              <w:rPr>
                <w:rFonts w:ascii="Arial" w:hAnsi="Arial" w:cs="Arial"/>
                <w:b/>
                <w:sz w:val="16"/>
                <w:szCs w:val="16"/>
              </w:rPr>
            </w:pPr>
          </w:p>
        </w:tc>
        <w:tc>
          <w:tcPr>
            <w:tcW w:w="310" w:type="pct"/>
            <w:vAlign w:val="center"/>
          </w:tcPr>
          <w:p w14:paraId="078D8520" w14:textId="77777777" w:rsidR="009C6FA0" w:rsidRPr="005A7BEF" w:rsidRDefault="009C6FA0" w:rsidP="009C6FA0">
            <w:pPr>
              <w:jc w:val="right"/>
              <w:rPr>
                <w:rFonts w:ascii="Arial" w:hAnsi="Arial" w:cs="Arial"/>
                <w:b/>
                <w:sz w:val="16"/>
                <w:szCs w:val="16"/>
              </w:rPr>
            </w:pPr>
          </w:p>
        </w:tc>
      </w:tr>
      <w:tr w:rsidR="009C6FA0" w:rsidRPr="005A7BEF" w14:paraId="5624724A" w14:textId="77777777" w:rsidTr="0050071F">
        <w:trPr>
          <w:trHeight w:val="337"/>
        </w:trPr>
        <w:tc>
          <w:tcPr>
            <w:tcW w:w="1821" w:type="pct"/>
          </w:tcPr>
          <w:p w14:paraId="46ACF673" w14:textId="77777777" w:rsidR="005025AB" w:rsidRDefault="009C6FA0">
            <w:pPr>
              <w:rPr>
                <w:rFonts w:ascii="Arial" w:hAnsi="Arial" w:cs="Arial"/>
                <w:sz w:val="16"/>
                <w:szCs w:val="16"/>
              </w:rPr>
            </w:pPr>
            <w:r w:rsidRPr="008D4F63">
              <w:rPr>
                <w:rFonts w:ascii="Arial" w:hAnsi="Arial" w:cs="Arial"/>
                <w:bCs/>
                <w:sz w:val="16"/>
                <w:szCs w:val="16"/>
              </w:rPr>
              <w:t xml:space="preserve">Q14. </w:t>
            </w:r>
            <w:r w:rsidRPr="008D4F63">
              <w:rPr>
                <w:rFonts w:ascii="Arial" w:hAnsi="Arial" w:cs="Arial"/>
                <w:sz w:val="16"/>
                <w:szCs w:val="16"/>
              </w:rPr>
              <w:t xml:space="preserve">In the last 12 months, how much was spent on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with respect to contributions to parent/ teacher association (PTA)?  </w:t>
            </w:r>
          </w:p>
          <w:p w14:paraId="2F23D524" w14:textId="37A71B00" w:rsidR="009C6FA0" w:rsidRPr="00842F8E" w:rsidRDefault="005025AB">
            <w:pPr>
              <w:rPr>
                <w:rFonts w:ascii="Arial" w:hAnsi="Arial" w:cs="Arial"/>
                <w:i/>
                <w:sz w:val="16"/>
                <w:szCs w:val="16"/>
              </w:rPr>
            </w:pPr>
            <w:r w:rsidRPr="00C6149D">
              <w:rPr>
                <w:rFonts w:ascii="Arial" w:hAnsi="Arial" w:cs="Arial"/>
                <w:i/>
                <w:sz w:val="16"/>
                <w:szCs w:val="16"/>
              </w:rPr>
              <w:t>Indicate amount as a decimal value (in Ghana cedis and pesewas). For example, enter 2.50 for 2 Ghana cedis and 50 pesewas. If the amount spent is not known or applicable, enter zero.</w:t>
            </w:r>
          </w:p>
        </w:tc>
        <w:tc>
          <w:tcPr>
            <w:tcW w:w="310" w:type="pct"/>
          </w:tcPr>
          <w:p w14:paraId="0CB4A218" w14:textId="77777777" w:rsidR="009C6FA0" w:rsidRPr="005A7BEF" w:rsidRDefault="009C6FA0" w:rsidP="009C6FA0">
            <w:pPr>
              <w:jc w:val="right"/>
              <w:rPr>
                <w:rFonts w:ascii="Arial" w:hAnsi="Arial" w:cs="Arial"/>
                <w:b/>
                <w:sz w:val="16"/>
                <w:szCs w:val="16"/>
              </w:rPr>
            </w:pPr>
          </w:p>
        </w:tc>
        <w:tc>
          <w:tcPr>
            <w:tcW w:w="310" w:type="pct"/>
          </w:tcPr>
          <w:p w14:paraId="08BB284C" w14:textId="77777777" w:rsidR="009C6FA0" w:rsidRPr="005A7BEF" w:rsidRDefault="009C6FA0" w:rsidP="009C6FA0">
            <w:pPr>
              <w:jc w:val="right"/>
              <w:rPr>
                <w:rFonts w:ascii="Arial" w:hAnsi="Arial" w:cs="Arial"/>
                <w:b/>
                <w:sz w:val="16"/>
                <w:szCs w:val="16"/>
              </w:rPr>
            </w:pPr>
          </w:p>
        </w:tc>
        <w:tc>
          <w:tcPr>
            <w:tcW w:w="310" w:type="pct"/>
          </w:tcPr>
          <w:p w14:paraId="0F059A38" w14:textId="77777777" w:rsidR="009C6FA0" w:rsidRPr="005A7BEF" w:rsidRDefault="009C6FA0" w:rsidP="009C6FA0">
            <w:pPr>
              <w:jc w:val="right"/>
              <w:rPr>
                <w:rFonts w:ascii="Arial" w:hAnsi="Arial" w:cs="Arial"/>
                <w:b/>
                <w:sz w:val="16"/>
                <w:szCs w:val="16"/>
              </w:rPr>
            </w:pPr>
          </w:p>
        </w:tc>
        <w:tc>
          <w:tcPr>
            <w:tcW w:w="310" w:type="pct"/>
          </w:tcPr>
          <w:p w14:paraId="64FA0911" w14:textId="77777777" w:rsidR="009C6FA0" w:rsidRPr="005A7BEF" w:rsidRDefault="009C6FA0" w:rsidP="009C6FA0">
            <w:pPr>
              <w:jc w:val="right"/>
              <w:rPr>
                <w:rFonts w:ascii="Arial" w:hAnsi="Arial" w:cs="Arial"/>
                <w:b/>
                <w:sz w:val="16"/>
                <w:szCs w:val="16"/>
              </w:rPr>
            </w:pPr>
          </w:p>
        </w:tc>
        <w:tc>
          <w:tcPr>
            <w:tcW w:w="322" w:type="pct"/>
          </w:tcPr>
          <w:p w14:paraId="673AD041" w14:textId="77777777" w:rsidR="009C6FA0" w:rsidRPr="005A7BEF" w:rsidRDefault="009C6FA0" w:rsidP="009C6FA0">
            <w:pPr>
              <w:jc w:val="right"/>
              <w:rPr>
                <w:rFonts w:ascii="Arial" w:hAnsi="Arial" w:cs="Arial"/>
                <w:b/>
                <w:sz w:val="16"/>
                <w:szCs w:val="16"/>
              </w:rPr>
            </w:pPr>
          </w:p>
        </w:tc>
        <w:tc>
          <w:tcPr>
            <w:tcW w:w="331" w:type="pct"/>
          </w:tcPr>
          <w:p w14:paraId="565429D9" w14:textId="77777777" w:rsidR="009C6FA0" w:rsidRPr="005A7BEF" w:rsidRDefault="009C6FA0" w:rsidP="009C6FA0">
            <w:pPr>
              <w:jc w:val="right"/>
              <w:rPr>
                <w:rFonts w:ascii="Arial" w:hAnsi="Arial" w:cs="Arial"/>
                <w:b/>
                <w:sz w:val="16"/>
                <w:szCs w:val="16"/>
              </w:rPr>
            </w:pPr>
          </w:p>
        </w:tc>
        <w:tc>
          <w:tcPr>
            <w:tcW w:w="355" w:type="pct"/>
          </w:tcPr>
          <w:p w14:paraId="75D65AAC" w14:textId="77777777" w:rsidR="009C6FA0" w:rsidRPr="005A7BEF" w:rsidRDefault="009C6FA0" w:rsidP="009C6FA0">
            <w:pPr>
              <w:jc w:val="right"/>
              <w:rPr>
                <w:rFonts w:ascii="Arial" w:hAnsi="Arial" w:cs="Arial"/>
                <w:b/>
                <w:sz w:val="16"/>
                <w:szCs w:val="16"/>
              </w:rPr>
            </w:pPr>
          </w:p>
        </w:tc>
        <w:tc>
          <w:tcPr>
            <w:tcW w:w="310" w:type="pct"/>
          </w:tcPr>
          <w:p w14:paraId="3B616774" w14:textId="77777777" w:rsidR="009C6FA0" w:rsidRPr="005A7BEF" w:rsidRDefault="009C6FA0" w:rsidP="009C6FA0">
            <w:pPr>
              <w:jc w:val="right"/>
              <w:rPr>
                <w:rFonts w:ascii="Arial" w:hAnsi="Arial" w:cs="Arial"/>
                <w:b/>
                <w:sz w:val="16"/>
                <w:szCs w:val="16"/>
              </w:rPr>
            </w:pPr>
          </w:p>
        </w:tc>
        <w:tc>
          <w:tcPr>
            <w:tcW w:w="310" w:type="pct"/>
            <w:vAlign w:val="center"/>
          </w:tcPr>
          <w:p w14:paraId="22CAA76E" w14:textId="77777777" w:rsidR="009C6FA0" w:rsidRPr="005A7BEF" w:rsidRDefault="009C6FA0" w:rsidP="009C6FA0">
            <w:pPr>
              <w:jc w:val="right"/>
              <w:rPr>
                <w:rFonts w:ascii="Arial" w:hAnsi="Arial" w:cs="Arial"/>
                <w:b/>
                <w:sz w:val="16"/>
                <w:szCs w:val="16"/>
              </w:rPr>
            </w:pPr>
          </w:p>
        </w:tc>
        <w:tc>
          <w:tcPr>
            <w:tcW w:w="310" w:type="pct"/>
            <w:vAlign w:val="center"/>
          </w:tcPr>
          <w:p w14:paraId="5385FC14" w14:textId="77777777" w:rsidR="009C6FA0" w:rsidRPr="005A7BEF" w:rsidRDefault="009C6FA0" w:rsidP="009C6FA0">
            <w:pPr>
              <w:jc w:val="right"/>
              <w:rPr>
                <w:rFonts w:ascii="Arial" w:hAnsi="Arial" w:cs="Arial"/>
                <w:b/>
                <w:sz w:val="16"/>
                <w:szCs w:val="16"/>
              </w:rPr>
            </w:pPr>
          </w:p>
        </w:tc>
      </w:tr>
      <w:tr w:rsidR="009C6FA0" w:rsidRPr="005A7BEF" w14:paraId="2B6C9460" w14:textId="77777777" w:rsidTr="0050071F">
        <w:trPr>
          <w:trHeight w:val="337"/>
        </w:trPr>
        <w:tc>
          <w:tcPr>
            <w:tcW w:w="1821" w:type="pct"/>
          </w:tcPr>
          <w:p w14:paraId="4F4177B8" w14:textId="20C3B2A8" w:rsidR="009C6FA0" w:rsidRPr="008D4F63" w:rsidRDefault="009C6FA0" w:rsidP="009C6FA0">
            <w:pPr>
              <w:rPr>
                <w:rFonts w:ascii="Arial" w:hAnsi="Arial" w:cs="Arial"/>
                <w:sz w:val="16"/>
                <w:szCs w:val="16"/>
              </w:rPr>
            </w:pPr>
            <w:r w:rsidRPr="008D4F63">
              <w:rPr>
                <w:rFonts w:ascii="Arial" w:hAnsi="Arial" w:cs="Arial"/>
                <w:bCs/>
                <w:sz w:val="16"/>
                <w:szCs w:val="16"/>
              </w:rPr>
              <w:t xml:space="preserve">Q15. </w:t>
            </w:r>
            <w:r w:rsidRPr="008D4F63">
              <w:rPr>
                <w:rFonts w:ascii="Arial" w:hAnsi="Arial" w:cs="Arial"/>
                <w:sz w:val="16"/>
                <w:szCs w:val="16"/>
              </w:rPr>
              <w:t xml:space="preserve">In the last 12 months, how much was spent on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for uniforms and sports clothes?  </w:t>
            </w:r>
          </w:p>
          <w:p w14:paraId="1D9AAAD5" w14:textId="5C8ADF65" w:rsidR="009C6FA0" w:rsidRPr="00842F8E" w:rsidRDefault="005025AB" w:rsidP="009C6FA0">
            <w:pPr>
              <w:rPr>
                <w:rFonts w:ascii="Arial" w:hAnsi="Arial" w:cs="Arial"/>
                <w:i/>
                <w:sz w:val="16"/>
                <w:szCs w:val="16"/>
              </w:rPr>
            </w:pPr>
            <w:r w:rsidRPr="00C6149D">
              <w:rPr>
                <w:rFonts w:ascii="Arial" w:hAnsi="Arial" w:cs="Arial"/>
                <w:i/>
                <w:sz w:val="16"/>
                <w:szCs w:val="16"/>
              </w:rPr>
              <w:t>Indicate amount as a decimal value (in Ghana cedis and pesewas). For example, enter 2.50 for 2 Ghana cedis and 50 pesewas. If the amount spent is not known or applicable, enter zero.</w:t>
            </w:r>
          </w:p>
        </w:tc>
        <w:tc>
          <w:tcPr>
            <w:tcW w:w="310" w:type="pct"/>
          </w:tcPr>
          <w:p w14:paraId="519870D0" w14:textId="77777777" w:rsidR="009C6FA0" w:rsidRPr="005A7BEF" w:rsidRDefault="009C6FA0" w:rsidP="009C6FA0">
            <w:pPr>
              <w:jc w:val="right"/>
              <w:rPr>
                <w:rFonts w:ascii="Arial" w:hAnsi="Arial" w:cs="Arial"/>
                <w:b/>
                <w:sz w:val="16"/>
                <w:szCs w:val="16"/>
              </w:rPr>
            </w:pPr>
          </w:p>
        </w:tc>
        <w:tc>
          <w:tcPr>
            <w:tcW w:w="310" w:type="pct"/>
          </w:tcPr>
          <w:p w14:paraId="602CC7AF" w14:textId="77777777" w:rsidR="009C6FA0" w:rsidRPr="005A7BEF" w:rsidRDefault="009C6FA0" w:rsidP="009C6FA0">
            <w:pPr>
              <w:jc w:val="right"/>
              <w:rPr>
                <w:rFonts w:ascii="Arial" w:hAnsi="Arial" w:cs="Arial"/>
                <w:b/>
                <w:sz w:val="16"/>
                <w:szCs w:val="16"/>
              </w:rPr>
            </w:pPr>
          </w:p>
        </w:tc>
        <w:tc>
          <w:tcPr>
            <w:tcW w:w="310" w:type="pct"/>
          </w:tcPr>
          <w:p w14:paraId="30F56289" w14:textId="77777777" w:rsidR="009C6FA0" w:rsidRPr="005A7BEF" w:rsidRDefault="009C6FA0" w:rsidP="009C6FA0">
            <w:pPr>
              <w:jc w:val="right"/>
              <w:rPr>
                <w:rFonts w:ascii="Arial" w:hAnsi="Arial" w:cs="Arial"/>
                <w:b/>
                <w:sz w:val="16"/>
                <w:szCs w:val="16"/>
              </w:rPr>
            </w:pPr>
          </w:p>
        </w:tc>
        <w:tc>
          <w:tcPr>
            <w:tcW w:w="310" w:type="pct"/>
          </w:tcPr>
          <w:p w14:paraId="50D1F311" w14:textId="77777777" w:rsidR="009C6FA0" w:rsidRPr="005A7BEF" w:rsidRDefault="009C6FA0" w:rsidP="009C6FA0">
            <w:pPr>
              <w:jc w:val="right"/>
              <w:rPr>
                <w:rFonts w:ascii="Arial" w:hAnsi="Arial" w:cs="Arial"/>
                <w:b/>
                <w:sz w:val="16"/>
                <w:szCs w:val="16"/>
              </w:rPr>
            </w:pPr>
          </w:p>
        </w:tc>
        <w:tc>
          <w:tcPr>
            <w:tcW w:w="322" w:type="pct"/>
          </w:tcPr>
          <w:p w14:paraId="2166B017" w14:textId="77777777" w:rsidR="009C6FA0" w:rsidRPr="005A7BEF" w:rsidRDefault="009C6FA0" w:rsidP="009C6FA0">
            <w:pPr>
              <w:jc w:val="right"/>
              <w:rPr>
                <w:rFonts w:ascii="Arial" w:hAnsi="Arial" w:cs="Arial"/>
                <w:b/>
                <w:sz w:val="16"/>
                <w:szCs w:val="16"/>
              </w:rPr>
            </w:pPr>
          </w:p>
        </w:tc>
        <w:tc>
          <w:tcPr>
            <w:tcW w:w="331" w:type="pct"/>
          </w:tcPr>
          <w:p w14:paraId="7B7E1ED2" w14:textId="77777777" w:rsidR="009C6FA0" w:rsidRPr="005A7BEF" w:rsidRDefault="009C6FA0" w:rsidP="009C6FA0">
            <w:pPr>
              <w:jc w:val="right"/>
              <w:rPr>
                <w:rFonts w:ascii="Arial" w:hAnsi="Arial" w:cs="Arial"/>
                <w:b/>
                <w:sz w:val="16"/>
                <w:szCs w:val="16"/>
              </w:rPr>
            </w:pPr>
          </w:p>
        </w:tc>
        <w:tc>
          <w:tcPr>
            <w:tcW w:w="355" w:type="pct"/>
          </w:tcPr>
          <w:p w14:paraId="30714E88" w14:textId="77777777" w:rsidR="009C6FA0" w:rsidRPr="005A7BEF" w:rsidRDefault="009C6FA0" w:rsidP="009C6FA0">
            <w:pPr>
              <w:jc w:val="right"/>
              <w:rPr>
                <w:rFonts w:ascii="Arial" w:hAnsi="Arial" w:cs="Arial"/>
                <w:b/>
                <w:sz w:val="16"/>
                <w:szCs w:val="16"/>
              </w:rPr>
            </w:pPr>
          </w:p>
        </w:tc>
        <w:tc>
          <w:tcPr>
            <w:tcW w:w="310" w:type="pct"/>
          </w:tcPr>
          <w:p w14:paraId="05DE9525" w14:textId="77777777" w:rsidR="009C6FA0" w:rsidRPr="005A7BEF" w:rsidRDefault="009C6FA0" w:rsidP="009C6FA0">
            <w:pPr>
              <w:jc w:val="right"/>
              <w:rPr>
                <w:rFonts w:ascii="Arial" w:hAnsi="Arial" w:cs="Arial"/>
                <w:b/>
                <w:sz w:val="16"/>
                <w:szCs w:val="16"/>
              </w:rPr>
            </w:pPr>
          </w:p>
        </w:tc>
        <w:tc>
          <w:tcPr>
            <w:tcW w:w="310" w:type="pct"/>
            <w:vAlign w:val="center"/>
          </w:tcPr>
          <w:p w14:paraId="470C68D5" w14:textId="77777777" w:rsidR="009C6FA0" w:rsidRPr="005A7BEF" w:rsidRDefault="009C6FA0" w:rsidP="009C6FA0">
            <w:pPr>
              <w:jc w:val="right"/>
              <w:rPr>
                <w:rFonts w:ascii="Arial" w:hAnsi="Arial" w:cs="Arial"/>
                <w:b/>
                <w:sz w:val="16"/>
                <w:szCs w:val="16"/>
              </w:rPr>
            </w:pPr>
          </w:p>
        </w:tc>
        <w:tc>
          <w:tcPr>
            <w:tcW w:w="310" w:type="pct"/>
            <w:vAlign w:val="center"/>
          </w:tcPr>
          <w:p w14:paraId="421E9CA7" w14:textId="77777777" w:rsidR="009C6FA0" w:rsidRPr="005A7BEF" w:rsidRDefault="009C6FA0" w:rsidP="009C6FA0">
            <w:pPr>
              <w:jc w:val="right"/>
              <w:rPr>
                <w:rFonts w:ascii="Arial" w:hAnsi="Arial" w:cs="Arial"/>
                <w:b/>
                <w:sz w:val="16"/>
                <w:szCs w:val="16"/>
              </w:rPr>
            </w:pPr>
          </w:p>
        </w:tc>
      </w:tr>
      <w:tr w:rsidR="009C6FA0" w:rsidRPr="005A7BEF" w14:paraId="74837248" w14:textId="77777777" w:rsidTr="0050071F">
        <w:trPr>
          <w:trHeight w:val="337"/>
        </w:trPr>
        <w:tc>
          <w:tcPr>
            <w:tcW w:w="1821" w:type="pct"/>
          </w:tcPr>
          <w:p w14:paraId="7F84FB51" w14:textId="0EA9A0D7" w:rsidR="009C6FA0" w:rsidRPr="008D4F63" w:rsidRDefault="009C6FA0" w:rsidP="009C6FA0">
            <w:pPr>
              <w:rPr>
                <w:rFonts w:ascii="Arial" w:hAnsi="Arial" w:cs="Arial"/>
                <w:sz w:val="16"/>
                <w:szCs w:val="16"/>
              </w:rPr>
            </w:pPr>
            <w:r w:rsidRPr="008D4F63">
              <w:rPr>
                <w:rFonts w:ascii="Arial" w:hAnsi="Arial" w:cs="Arial"/>
                <w:bCs/>
                <w:sz w:val="16"/>
                <w:szCs w:val="16"/>
              </w:rPr>
              <w:t xml:space="preserve">Q16. </w:t>
            </w:r>
            <w:r w:rsidRPr="008D4F63">
              <w:rPr>
                <w:rFonts w:ascii="Arial" w:hAnsi="Arial" w:cs="Arial"/>
                <w:sz w:val="16"/>
                <w:szCs w:val="16"/>
              </w:rPr>
              <w:t xml:space="preserve">In the last 12 months, how much was spent on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for books and school supplies?   </w:t>
            </w:r>
          </w:p>
          <w:p w14:paraId="2BAA4777" w14:textId="2B1FF026" w:rsidR="009C6FA0" w:rsidRPr="00842F8E" w:rsidRDefault="005025AB" w:rsidP="009C6FA0">
            <w:pPr>
              <w:rPr>
                <w:rFonts w:ascii="Arial" w:hAnsi="Arial" w:cs="Arial"/>
                <w:i/>
                <w:sz w:val="16"/>
                <w:szCs w:val="16"/>
              </w:rPr>
            </w:pPr>
            <w:r w:rsidRPr="00C6149D">
              <w:rPr>
                <w:rFonts w:ascii="Arial" w:hAnsi="Arial" w:cs="Arial"/>
                <w:i/>
                <w:sz w:val="16"/>
                <w:szCs w:val="16"/>
              </w:rPr>
              <w:t>Indicate amount as a decimal value (in Ghana cedis and pesewas). For example, enter 2.50 for 2 Ghana cedis and 50 pesewas. If the amount spent is not known or applicable, enter zero.</w:t>
            </w:r>
          </w:p>
        </w:tc>
        <w:tc>
          <w:tcPr>
            <w:tcW w:w="310" w:type="pct"/>
          </w:tcPr>
          <w:p w14:paraId="3E846F94" w14:textId="77777777" w:rsidR="009C6FA0" w:rsidRPr="005A7BEF" w:rsidRDefault="009C6FA0" w:rsidP="009C6FA0">
            <w:pPr>
              <w:jc w:val="right"/>
              <w:rPr>
                <w:rFonts w:ascii="Arial" w:hAnsi="Arial" w:cs="Arial"/>
                <w:b/>
                <w:sz w:val="16"/>
                <w:szCs w:val="16"/>
              </w:rPr>
            </w:pPr>
          </w:p>
        </w:tc>
        <w:tc>
          <w:tcPr>
            <w:tcW w:w="310" w:type="pct"/>
          </w:tcPr>
          <w:p w14:paraId="79B96850" w14:textId="77777777" w:rsidR="009C6FA0" w:rsidRPr="005A7BEF" w:rsidRDefault="009C6FA0" w:rsidP="009C6FA0">
            <w:pPr>
              <w:jc w:val="right"/>
              <w:rPr>
                <w:rFonts w:ascii="Arial" w:hAnsi="Arial" w:cs="Arial"/>
                <w:b/>
                <w:sz w:val="16"/>
                <w:szCs w:val="16"/>
              </w:rPr>
            </w:pPr>
          </w:p>
        </w:tc>
        <w:tc>
          <w:tcPr>
            <w:tcW w:w="310" w:type="pct"/>
          </w:tcPr>
          <w:p w14:paraId="58E3C650" w14:textId="77777777" w:rsidR="009C6FA0" w:rsidRPr="005A7BEF" w:rsidRDefault="009C6FA0" w:rsidP="009C6FA0">
            <w:pPr>
              <w:jc w:val="right"/>
              <w:rPr>
                <w:rFonts w:ascii="Arial" w:hAnsi="Arial" w:cs="Arial"/>
                <w:b/>
                <w:sz w:val="16"/>
                <w:szCs w:val="16"/>
              </w:rPr>
            </w:pPr>
          </w:p>
        </w:tc>
        <w:tc>
          <w:tcPr>
            <w:tcW w:w="310" w:type="pct"/>
          </w:tcPr>
          <w:p w14:paraId="353BD1A4" w14:textId="77777777" w:rsidR="009C6FA0" w:rsidRPr="005A7BEF" w:rsidRDefault="009C6FA0" w:rsidP="009C6FA0">
            <w:pPr>
              <w:jc w:val="right"/>
              <w:rPr>
                <w:rFonts w:ascii="Arial" w:hAnsi="Arial" w:cs="Arial"/>
                <w:b/>
                <w:sz w:val="16"/>
                <w:szCs w:val="16"/>
              </w:rPr>
            </w:pPr>
          </w:p>
        </w:tc>
        <w:tc>
          <w:tcPr>
            <w:tcW w:w="322" w:type="pct"/>
          </w:tcPr>
          <w:p w14:paraId="52E64D9B" w14:textId="77777777" w:rsidR="009C6FA0" w:rsidRPr="005A7BEF" w:rsidRDefault="009C6FA0" w:rsidP="009C6FA0">
            <w:pPr>
              <w:jc w:val="right"/>
              <w:rPr>
                <w:rFonts w:ascii="Arial" w:hAnsi="Arial" w:cs="Arial"/>
                <w:b/>
                <w:sz w:val="16"/>
                <w:szCs w:val="16"/>
              </w:rPr>
            </w:pPr>
          </w:p>
        </w:tc>
        <w:tc>
          <w:tcPr>
            <w:tcW w:w="331" w:type="pct"/>
          </w:tcPr>
          <w:p w14:paraId="683C02A8" w14:textId="77777777" w:rsidR="009C6FA0" w:rsidRPr="005A7BEF" w:rsidRDefault="009C6FA0" w:rsidP="009C6FA0">
            <w:pPr>
              <w:jc w:val="right"/>
              <w:rPr>
                <w:rFonts w:ascii="Arial" w:hAnsi="Arial" w:cs="Arial"/>
                <w:b/>
                <w:sz w:val="16"/>
                <w:szCs w:val="16"/>
              </w:rPr>
            </w:pPr>
          </w:p>
        </w:tc>
        <w:tc>
          <w:tcPr>
            <w:tcW w:w="355" w:type="pct"/>
          </w:tcPr>
          <w:p w14:paraId="613ECE95" w14:textId="77777777" w:rsidR="009C6FA0" w:rsidRPr="005A7BEF" w:rsidRDefault="009C6FA0" w:rsidP="009C6FA0">
            <w:pPr>
              <w:jc w:val="right"/>
              <w:rPr>
                <w:rFonts w:ascii="Arial" w:hAnsi="Arial" w:cs="Arial"/>
                <w:b/>
                <w:sz w:val="16"/>
                <w:szCs w:val="16"/>
              </w:rPr>
            </w:pPr>
          </w:p>
        </w:tc>
        <w:tc>
          <w:tcPr>
            <w:tcW w:w="310" w:type="pct"/>
          </w:tcPr>
          <w:p w14:paraId="41880504" w14:textId="77777777" w:rsidR="009C6FA0" w:rsidRPr="005A7BEF" w:rsidRDefault="009C6FA0" w:rsidP="009C6FA0">
            <w:pPr>
              <w:jc w:val="right"/>
              <w:rPr>
                <w:rFonts w:ascii="Arial" w:hAnsi="Arial" w:cs="Arial"/>
                <w:b/>
                <w:sz w:val="16"/>
                <w:szCs w:val="16"/>
              </w:rPr>
            </w:pPr>
          </w:p>
        </w:tc>
        <w:tc>
          <w:tcPr>
            <w:tcW w:w="310" w:type="pct"/>
            <w:vAlign w:val="center"/>
          </w:tcPr>
          <w:p w14:paraId="1A3550F5" w14:textId="77777777" w:rsidR="009C6FA0" w:rsidRPr="005A7BEF" w:rsidRDefault="009C6FA0" w:rsidP="009C6FA0">
            <w:pPr>
              <w:jc w:val="right"/>
              <w:rPr>
                <w:rFonts w:ascii="Arial" w:hAnsi="Arial" w:cs="Arial"/>
                <w:b/>
                <w:sz w:val="16"/>
                <w:szCs w:val="16"/>
              </w:rPr>
            </w:pPr>
          </w:p>
        </w:tc>
        <w:tc>
          <w:tcPr>
            <w:tcW w:w="310" w:type="pct"/>
            <w:vAlign w:val="center"/>
          </w:tcPr>
          <w:p w14:paraId="0A6F8D11" w14:textId="77777777" w:rsidR="009C6FA0" w:rsidRPr="005A7BEF" w:rsidRDefault="009C6FA0" w:rsidP="009C6FA0">
            <w:pPr>
              <w:jc w:val="right"/>
              <w:rPr>
                <w:rFonts w:ascii="Arial" w:hAnsi="Arial" w:cs="Arial"/>
                <w:b/>
                <w:sz w:val="16"/>
                <w:szCs w:val="16"/>
              </w:rPr>
            </w:pPr>
          </w:p>
        </w:tc>
      </w:tr>
      <w:tr w:rsidR="009C6FA0" w:rsidRPr="005A7BEF" w14:paraId="7BD66F25" w14:textId="77777777" w:rsidTr="0050071F">
        <w:trPr>
          <w:trHeight w:val="337"/>
        </w:trPr>
        <w:tc>
          <w:tcPr>
            <w:tcW w:w="1821" w:type="pct"/>
          </w:tcPr>
          <w:p w14:paraId="3DC6F906" w14:textId="1C8C085D" w:rsidR="005025AB" w:rsidRDefault="009C6FA0">
            <w:pPr>
              <w:rPr>
                <w:rFonts w:ascii="Arial" w:hAnsi="Arial" w:cs="Arial"/>
                <w:sz w:val="16"/>
                <w:szCs w:val="16"/>
              </w:rPr>
            </w:pPr>
            <w:r w:rsidRPr="008D4F63">
              <w:rPr>
                <w:rFonts w:ascii="Arial" w:hAnsi="Arial" w:cs="Arial"/>
                <w:bCs/>
                <w:sz w:val="16"/>
                <w:szCs w:val="16"/>
              </w:rPr>
              <w:t xml:space="preserve">Q17. </w:t>
            </w:r>
            <w:r w:rsidRPr="008D4F63">
              <w:rPr>
                <w:rFonts w:ascii="Arial" w:hAnsi="Arial" w:cs="Arial"/>
                <w:sz w:val="16"/>
                <w:szCs w:val="16"/>
              </w:rPr>
              <w:t xml:space="preserve">In the last 12 months, how much was spent on </w:t>
            </w:r>
            <w:r>
              <w:rPr>
                <w:rFonts w:ascii="Arial" w:hAnsi="Arial" w:cs="Arial"/>
                <w:sz w:val="16"/>
                <w:szCs w:val="16"/>
              </w:rPr>
              <w:t>[</w:t>
            </w:r>
            <w:r w:rsidRPr="008D4F63">
              <w:rPr>
                <w:rFonts w:ascii="Arial" w:hAnsi="Arial" w:cs="Arial"/>
                <w:sz w:val="16"/>
                <w:szCs w:val="16"/>
              </w:rPr>
              <w:t>Name</w:t>
            </w:r>
            <w:r>
              <w:rPr>
                <w:rFonts w:ascii="Arial" w:hAnsi="Arial" w:cs="Arial"/>
                <w:sz w:val="16"/>
                <w:szCs w:val="16"/>
              </w:rPr>
              <w:t>]</w:t>
            </w:r>
            <w:r w:rsidRPr="008D4F63">
              <w:rPr>
                <w:rFonts w:ascii="Arial" w:hAnsi="Arial" w:cs="Arial"/>
                <w:sz w:val="16"/>
                <w:szCs w:val="16"/>
              </w:rPr>
              <w:t xml:space="preserve"> for transportation to and from school?  </w:t>
            </w:r>
          </w:p>
          <w:p w14:paraId="0B596A5E" w14:textId="2BADDC91" w:rsidR="009C6FA0" w:rsidRPr="008D4F63" w:rsidRDefault="005025AB">
            <w:pPr>
              <w:rPr>
                <w:rFonts w:ascii="Arial" w:hAnsi="Arial" w:cs="Arial"/>
                <w:sz w:val="16"/>
                <w:szCs w:val="16"/>
              </w:rPr>
            </w:pPr>
            <w:r w:rsidRPr="00C6149D">
              <w:rPr>
                <w:rFonts w:ascii="Arial" w:hAnsi="Arial" w:cs="Arial"/>
                <w:i/>
                <w:sz w:val="16"/>
                <w:szCs w:val="16"/>
              </w:rPr>
              <w:t>Indicate amount as a decimal value (in Ghana cedis and pesewas). For example, enter 2.50 for 2 Ghana cedis and 50 pesewas. If the amount spent is not known or applicable, enter zero.</w:t>
            </w:r>
          </w:p>
        </w:tc>
        <w:tc>
          <w:tcPr>
            <w:tcW w:w="310" w:type="pct"/>
          </w:tcPr>
          <w:p w14:paraId="00524D94" w14:textId="77777777" w:rsidR="009C6FA0" w:rsidRPr="005A7BEF" w:rsidRDefault="009C6FA0" w:rsidP="009C6FA0">
            <w:pPr>
              <w:jc w:val="right"/>
              <w:rPr>
                <w:rFonts w:ascii="Arial" w:hAnsi="Arial" w:cs="Arial"/>
                <w:b/>
                <w:sz w:val="16"/>
                <w:szCs w:val="16"/>
              </w:rPr>
            </w:pPr>
          </w:p>
        </w:tc>
        <w:tc>
          <w:tcPr>
            <w:tcW w:w="310" w:type="pct"/>
          </w:tcPr>
          <w:p w14:paraId="7076C76F" w14:textId="77777777" w:rsidR="009C6FA0" w:rsidRPr="005A7BEF" w:rsidRDefault="009C6FA0" w:rsidP="009C6FA0">
            <w:pPr>
              <w:jc w:val="right"/>
              <w:rPr>
                <w:rFonts w:ascii="Arial" w:hAnsi="Arial" w:cs="Arial"/>
                <w:b/>
                <w:sz w:val="16"/>
                <w:szCs w:val="16"/>
              </w:rPr>
            </w:pPr>
          </w:p>
        </w:tc>
        <w:tc>
          <w:tcPr>
            <w:tcW w:w="310" w:type="pct"/>
          </w:tcPr>
          <w:p w14:paraId="17CDCEA9" w14:textId="77777777" w:rsidR="009C6FA0" w:rsidRPr="005A7BEF" w:rsidRDefault="009C6FA0" w:rsidP="009C6FA0">
            <w:pPr>
              <w:jc w:val="right"/>
              <w:rPr>
                <w:rFonts w:ascii="Arial" w:hAnsi="Arial" w:cs="Arial"/>
                <w:b/>
                <w:sz w:val="16"/>
                <w:szCs w:val="16"/>
              </w:rPr>
            </w:pPr>
          </w:p>
        </w:tc>
        <w:tc>
          <w:tcPr>
            <w:tcW w:w="310" w:type="pct"/>
          </w:tcPr>
          <w:p w14:paraId="4D7DE975" w14:textId="77777777" w:rsidR="009C6FA0" w:rsidRPr="005A7BEF" w:rsidRDefault="009C6FA0" w:rsidP="009C6FA0">
            <w:pPr>
              <w:jc w:val="right"/>
              <w:rPr>
                <w:rFonts w:ascii="Arial" w:hAnsi="Arial" w:cs="Arial"/>
                <w:b/>
                <w:sz w:val="16"/>
                <w:szCs w:val="16"/>
              </w:rPr>
            </w:pPr>
          </w:p>
        </w:tc>
        <w:tc>
          <w:tcPr>
            <w:tcW w:w="322" w:type="pct"/>
          </w:tcPr>
          <w:p w14:paraId="727212F4" w14:textId="77777777" w:rsidR="009C6FA0" w:rsidRPr="005A7BEF" w:rsidRDefault="009C6FA0" w:rsidP="009C6FA0">
            <w:pPr>
              <w:jc w:val="right"/>
              <w:rPr>
                <w:rFonts w:ascii="Arial" w:hAnsi="Arial" w:cs="Arial"/>
                <w:b/>
                <w:sz w:val="16"/>
                <w:szCs w:val="16"/>
              </w:rPr>
            </w:pPr>
          </w:p>
        </w:tc>
        <w:tc>
          <w:tcPr>
            <w:tcW w:w="331" w:type="pct"/>
          </w:tcPr>
          <w:p w14:paraId="1D4E1899" w14:textId="77777777" w:rsidR="009C6FA0" w:rsidRPr="005A7BEF" w:rsidRDefault="009C6FA0" w:rsidP="009C6FA0">
            <w:pPr>
              <w:jc w:val="right"/>
              <w:rPr>
                <w:rFonts w:ascii="Arial" w:hAnsi="Arial" w:cs="Arial"/>
                <w:b/>
                <w:sz w:val="16"/>
                <w:szCs w:val="16"/>
              </w:rPr>
            </w:pPr>
          </w:p>
        </w:tc>
        <w:tc>
          <w:tcPr>
            <w:tcW w:w="355" w:type="pct"/>
          </w:tcPr>
          <w:p w14:paraId="58126618" w14:textId="77777777" w:rsidR="009C6FA0" w:rsidRPr="005A7BEF" w:rsidRDefault="009C6FA0" w:rsidP="009C6FA0">
            <w:pPr>
              <w:jc w:val="right"/>
              <w:rPr>
                <w:rFonts w:ascii="Arial" w:hAnsi="Arial" w:cs="Arial"/>
                <w:b/>
                <w:sz w:val="16"/>
                <w:szCs w:val="16"/>
              </w:rPr>
            </w:pPr>
          </w:p>
        </w:tc>
        <w:tc>
          <w:tcPr>
            <w:tcW w:w="310" w:type="pct"/>
          </w:tcPr>
          <w:p w14:paraId="54E38F9E" w14:textId="77777777" w:rsidR="009C6FA0" w:rsidRPr="005A7BEF" w:rsidRDefault="009C6FA0" w:rsidP="009C6FA0">
            <w:pPr>
              <w:jc w:val="right"/>
              <w:rPr>
                <w:rFonts w:ascii="Arial" w:hAnsi="Arial" w:cs="Arial"/>
                <w:b/>
                <w:sz w:val="16"/>
                <w:szCs w:val="16"/>
              </w:rPr>
            </w:pPr>
          </w:p>
        </w:tc>
        <w:tc>
          <w:tcPr>
            <w:tcW w:w="310" w:type="pct"/>
            <w:vAlign w:val="center"/>
          </w:tcPr>
          <w:p w14:paraId="390985A1" w14:textId="77777777" w:rsidR="009C6FA0" w:rsidRPr="005A7BEF" w:rsidRDefault="009C6FA0" w:rsidP="009C6FA0">
            <w:pPr>
              <w:jc w:val="right"/>
              <w:rPr>
                <w:rFonts w:ascii="Arial" w:hAnsi="Arial" w:cs="Arial"/>
                <w:b/>
                <w:sz w:val="16"/>
                <w:szCs w:val="16"/>
              </w:rPr>
            </w:pPr>
          </w:p>
        </w:tc>
        <w:tc>
          <w:tcPr>
            <w:tcW w:w="310" w:type="pct"/>
            <w:vAlign w:val="center"/>
          </w:tcPr>
          <w:p w14:paraId="3D58342D" w14:textId="77777777" w:rsidR="009C6FA0" w:rsidRPr="005A7BEF" w:rsidRDefault="009C6FA0" w:rsidP="009C6FA0">
            <w:pPr>
              <w:jc w:val="right"/>
              <w:rPr>
                <w:rFonts w:ascii="Arial" w:hAnsi="Arial" w:cs="Arial"/>
                <w:b/>
                <w:sz w:val="16"/>
                <w:szCs w:val="16"/>
              </w:rPr>
            </w:pPr>
          </w:p>
        </w:tc>
      </w:tr>
      <w:tr w:rsidR="009C6FA0" w:rsidRPr="005A7BEF" w14:paraId="2C168862" w14:textId="77777777" w:rsidTr="0050071F">
        <w:trPr>
          <w:trHeight w:val="337"/>
        </w:trPr>
        <w:tc>
          <w:tcPr>
            <w:tcW w:w="1821" w:type="pct"/>
          </w:tcPr>
          <w:p w14:paraId="6C72E59C" w14:textId="47F364CB" w:rsidR="009C6FA0" w:rsidRPr="00842F8E" w:rsidRDefault="009C6FA0" w:rsidP="009C6FA0">
            <w:pPr>
              <w:rPr>
                <w:rFonts w:ascii="Arial" w:hAnsi="Arial" w:cs="Arial"/>
                <w:sz w:val="16"/>
                <w:szCs w:val="16"/>
              </w:rPr>
            </w:pPr>
            <w:r w:rsidRPr="00842F8E">
              <w:rPr>
                <w:rFonts w:ascii="Arial" w:hAnsi="Arial" w:cs="Arial"/>
                <w:bCs/>
                <w:sz w:val="16"/>
                <w:szCs w:val="16"/>
              </w:rPr>
              <w:t xml:space="preserve">Q18. </w:t>
            </w:r>
            <w:r w:rsidRPr="00842F8E">
              <w:rPr>
                <w:rFonts w:ascii="Arial" w:hAnsi="Arial" w:cs="Arial"/>
                <w:sz w:val="16"/>
                <w:szCs w:val="16"/>
              </w:rPr>
              <w:t xml:space="preserve">In the last 12 months, how much was spent on [Name] for food, boarding and/or lodging at school?( If in boarding school) </w:t>
            </w:r>
          </w:p>
          <w:p w14:paraId="0EDF8597" w14:textId="1BB39AC9" w:rsidR="009C6FA0" w:rsidRPr="00842F8E" w:rsidRDefault="005025AB" w:rsidP="009C6FA0">
            <w:pPr>
              <w:rPr>
                <w:rFonts w:ascii="Arial" w:hAnsi="Arial" w:cs="Arial"/>
                <w:i/>
                <w:sz w:val="16"/>
                <w:szCs w:val="16"/>
              </w:rPr>
            </w:pPr>
            <w:r w:rsidRPr="00C6149D">
              <w:rPr>
                <w:rFonts w:ascii="Arial" w:hAnsi="Arial" w:cs="Arial"/>
                <w:i/>
                <w:sz w:val="16"/>
                <w:szCs w:val="16"/>
              </w:rPr>
              <w:t>Indicate amount as a decimal value (in Ghana cedis and pesewas). For example, enter 2.50 for 2 Ghana cedis and 50 pesewas. If the amount spent is not known or applicable, enter zero.</w:t>
            </w:r>
          </w:p>
        </w:tc>
        <w:tc>
          <w:tcPr>
            <w:tcW w:w="310" w:type="pct"/>
          </w:tcPr>
          <w:p w14:paraId="3014A555" w14:textId="77777777" w:rsidR="009C6FA0" w:rsidRPr="005A7BEF" w:rsidRDefault="009C6FA0" w:rsidP="009C6FA0">
            <w:pPr>
              <w:jc w:val="right"/>
              <w:rPr>
                <w:rFonts w:ascii="Arial" w:hAnsi="Arial" w:cs="Arial"/>
                <w:b/>
                <w:sz w:val="16"/>
                <w:szCs w:val="16"/>
              </w:rPr>
            </w:pPr>
          </w:p>
        </w:tc>
        <w:tc>
          <w:tcPr>
            <w:tcW w:w="310" w:type="pct"/>
          </w:tcPr>
          <w:p w14:paraId="23177F8E" w14:textId="77777777" w:rsidR="009C6FA0" w:rsidRPr="005A7BEF" w:rsidRDefault="009C6FA0" w:rsidP="009C6FA0">
            <w:pPr>
              <w:jc w:val="right"/>
              <w:rPr>
                <w:rFonts w:ascii="Arial" w:hAnsi="Arial" w:cs="Arial"/>
                <w:b/>
                <w:sz w:val="16"/>
                <w:szCs w:val="16"/>
              </w:rPr>
            </w:pPr>
          </w:p>
        </w:tc>
        <w:tc>
          <w:tcPr>
            <w:tcW w:w="310" w:type="pct"/>
          </w:tcPr>
          <w:p w14:paraId="57851D9C" w14:textId="77777777" w:rsidR="009C6FA0" w:rsidRPr="005A7BEF" w:rsidRDefault="009C6FA0" w:rsidP="009C6FA0">
            <w:pPr>
              <w:jc w:val="right"/>
              <w:rPr>
                <w:rFonts w:ascii="Arial" w:hAnsi="Arial" w:cs="Arial"/>
                <w:b/>
                <w:sz w:val="16"/>
                <w:szCs w:val="16"/>
              </w:rPr>
            </w:pPr>
          </w:p>
        </w:tc>
        <w:tc>
          <w:tcPr>
            <w:tcW w:w="310" w:type="pct"/>
          </w:tcPr>
          <w:p w14:paraId="28CDDE43" w14:textId="77777777" w:rsidR="009C6FA0" w:rsidRPr="005A7BEF" w:rsidRDefault="009C6FA0" w:rsidP="009C6FA0">
            <w:pPr>
              <w:jc w:val="right"/>
              <w:rPr>
                <w:rFonts w:ascii="Arial" w:hAnsi="Arial" w:cs="Arial"/>
                <w:b/>
                <w:sz w:val="16"/>
                <w:szCs w:val="16"/>
              </w:rPr>
            </w:pPr>
          </w:p>
        </w:tc>
        <w:tc>
          <w:tcPr>
            <w:tcW w:w="322" w:type="pct"/>
          </w:tcPr>
          <w:p w14:paraId="7CD47C17" w14:textId="77777777" w:rsidR="009C6FA0" w:rsidRPr="005A7BEF" w:rsidRDefault="009C6FA0" w:rsidP="009C6FA0">
            <w:pPr>
              <w:jc w:val="right"/>
              <w:rPr>
                <w:rFonts w:ascii="Arial" w:hAnsi="Arial" w:cs="Arial"/>
                <w:b/>
                <w:sz w:val="16"/>
                <w:szCs w:val="16"/>
              </w:rPr>
            </w:pPr>
          </w:p>
        </w:tc>
        <w:tc>
          <w:tcPr>
            <w:tcW w:w="331" w:type="pct"/>
          </w:tcPr>
          <w:p w14:paraId="7EA970B1" w14:textId="77777777" w:rsidR="009C6FA0" w:rsidRPr="005A7BEF" w:rsidRDefault="009C6FA0" w:rsidP="009C6FA0">
            <w:pPr>
              <w:jc w:val="right"/>
              <w:rPr>
                <w:rFonts w:ascii="Arial" w:hAnsi="Arial" w:cs="Arial"/>
                <w:b/>
                <w:sz w:val="16"/>
                <w:szCs w:val="16"/>
              </w:rPr>
            </w:pPr>
          </w:p>
        </w:tc>
        <w:tc>
          <w:tcPr>
            <w:tcW w:w="355" w:type="pct"/>
          </w:tcPr>
          <w:p w14:paraId="45553DB2" w14:textId="77777777" w:rsidR="009C6FA0" w:rsidRPr="005A7BEF" w:rsidRDefault="009C6FA0" w:rsidP="009C6FA0">
            <w:pPr>
              <w:jc w:val="right"/>
              <w:rPr>
                <w:rFonts w:ascii="Arial" w:hAnsi="Arial" w:cs="Arial"/>
                <w:b/>
                <w:sz w:val="16"/>
                <w:szCs w:val="16"/>
              </w:rPr>
            </w:pPr>
          </w:p>
        </w:tc>
        <w:tc>
          <w:tcPr>
            <w:tcW w:w="310" w:type="pct"/>
          </w:tcPr>
          <w:p w14:paraId="722CB831" w14:textId="77777777" w:rsidR="009C6FA0" w:rsidRPr="005A7BEF" w:rsidRDefault="009C6FA0" w:rsidP="009C6FA0">
            <w:pPr>
              <w:jc w:val="right"/>
              <w:rPr>
                <w:rFonts w:ascii="Arial" w:hAnsi="Arial" w:cs="Arial"/>
                <w:b/>
                <w:sz w:val="16"/>
                <w:szCs w:val="16"/>
              </w:rPr>
            </w:pPr>
          </w:p>
        </w:tc>
        <w:tc>
          <w:tcPr>
            <w:tcW w:w="310" w:type="pct"/>
            <w:vAlign w:val="center"/>
          </w:tcPr>
          <w:p w14:paraId="38A32A89" w14:textId="77777777" w:rsidR="009C6FA0" w:rsidRPr="005A7BEF" w:rsidRDefault="009C6FA0" w:rsidP="009C6FA0">
            <w:pPr>
              <w:jc w:val="right"/>
              <w:rPr>
                <w:rFonts w:ascii="Arial" w:hAnsi="Arial" w:cs="Arial"/>
                <w:b/>
                <w:sz w:val="16"/>
                <w:szCs w:val="16"/>
              </w:rPr>
            </w:pPr>
          </w:p>
        </w:tc>
        <w:tc>
          <w:tcPr>
            <w:tcW w:w="310" w:type="pct"/>
            <w:vAlign w:val="center"/>
          </w:tcPr>
          <w:p w14:paraId="66A391A0" w14:textId="77777777" w:rsidR="009C6FA0" w:rsidRPr="005A7BEF" w:rsidRDefault="009C6FA0" w:rsidP="009C6FA0">
            <w:pPr>
              <w:jc w:val="right"/>
              <w:rPr>
                <w:rFonts w:ascii="Arial" w:hAnsi="Arial" w:cs="Arial"/>
                <w:b/>
                <w:sz w:val="16"/>
                <w:szCs w:val="16"/>
              </w:rPr>
            </w:pPr>
          </w:p>
        </w:tc>
      </w:tr>
      <w:tr w:rsidR="009C6FA0" w:rsidRPr="005A7BEF" w14:paraId="009688E9" w14:textId="77777777" w:rsidTr="0050071F">
        <w:trPr>
          <w:trHeight w:val="337"/>
        </w:trPr>
        <w:tc>
          <w:tcPr>
            <w:tcW w:w="1821" w:type="pct"/>
          </w:tcPr>
          <w:p w14:paraId="777AE899" w14:textId="5F6E8979" w:rsidR="009C6FA0" w:rsidRPr="00842F8E" w:rsidRDefault="009C6FA0" w:rsidP="009C6FA0">
            <w:pPr>
              <w:rPr>
                <w:rFonts w:ascii="Arial" w:hAnsi="Arial" w:cs="Arial"/>
                <w:sz w:val="16"/>
                <w:szCs w:val="16"/>
              </w:rPr>
            </w:pPr>
            <w:r w:rsidRPr="00842F8E">
              <w:rPr>
                <w:rFonts w:ascii="Arial" w:hAnsi="Arial" w:cs="Arial"/>
                <w:bCs/>
                <w:sz w:val="16"/>
                <w:szCs w:val="16"/>
              </w:rPr>
              <w:t xml:space="preserve">Q19. </w:t>
            </w:r>
            <w:r w:rsidRPr="00842F8E">
              <w:rPr>
                <w:rFonts w:ascii="Arial" w:hAnsi="Arial" w:cs="Arial"/>
                <w:sz w:val="16"/>
                <w:szCs w:val="16"/>
              </w:rPr>
              <w:t xml:space="preserve">In the last 12 months, how much was spent on [Name] for expenses on extra classes?   </w:t>
            </w:r>
          </w:p>
          <w:p w14:paraId="413A1CFC" w14:textId="19D7B5F1" w:rsidR="009C6FA0" w:rsidRPr="00842F8E" w:rsidRDefault="005025AB" w:rsidP="009C6FA0">
            <w:pPr>
              <w:rPr>
                <w:rFonts w:ascii="Arial" w:hAnsi="Arial" w:cs="Arial"/>
                <w:i/>
                <w:sz w:val="16"/>
                <w:szCs w:val="16"/>
              </w:rPr>
            </w:pPr>
            <w:r w:rsidRPr="00C6149D">
              <w:rPr>
                <w:rFonts w:ascii="Arial" w:hAnsi="Arial" w:cs="Arial"/>
                <w:i/>
                <w:sz w:val="16"/>
                <w:szCs w:val="16"/>
              </w:rPr>
              <w:t>Indicate amount as a decimal value (in Ghana cedis and pesewas). For example, enter 2.50 for 2 Ghana cedis and 50 pesewas. If the amount spent is not known or applicable, enter zero.</w:t>
            </w:r>
          </w:p>
        </w:tc>
        <w:tc>
          <w:tcPr>
            <w:tcW w:w="310" w:type="pct"/>
          </w:tcPr>
          <w:p w14:paraId="6D76BC7F" w14:textId="77777777" w:rsidR="009C6FA0" w:rsidRPr="005A7BEF" w:rsidRDefault="009C6FA0" w:rsidP="009C6FA0">
            <w:pPr>
              <w:jc w:val="right"/>
              <w:rPr>
                <w:rFonts w:ascii="Arial" w:hAnsi="Arial" w:cs="Arial"/>
                <w:b/>
                <w:sz w:val="16"/>
                <w:szCs w:val="16"/>
              </w:rPr>
            </w:pPr>
          </w:p>
        </w:tc>
        <w:tc>
          <w:tcPr>
            <w:tcW w:w="310" w:type="pct"/>
          </w:tcPr>
          <w:p w14:paraId="7F2A42E1" w14:textId="77777777" w:rsidR="009C6FA0" w:rsidRPr="005A7BEF" w:rsidRDefault="009C6FA0" w:rsidP="009C6FA0">
            <w:pPr>
              <w:jc w:val="right"/>
              <w:rPr>
                <w:rFonts w:ascii="Arial" w:hAnsi="Arial" w:cs="Arial"/>
                <w:b/>
                <w:sz w:val="16"/>
                <w:szCs w:val="16"/>
              </w:rPr>
            </w:pPr>
          </w:p>
        </w:tc>
        <w:tc>
          <w:tcPr>
            <w:tcW w:w="310" w:type="pct"/>
          </w:tcPr>
          <w:p w14:paraId="13549D90" w14:textId="77777777" w:rsidR="009C6FA0" w:rsidRPr="005A7BEF" w:rsidRDefault="009C6FA0" w:rsidP="009C6FA0">
            <w:pPr>
              <w:jc w:val="right"/>
              <w:rPr>
                <w:rFonts w:ascii="Arial" w:hAnsi="Arial" w:cs="Arial"/>
                <w:b/>
                <w:sz w:val="16"/>
                <w:szCs w:val="16"/>
              </w:rPr>
            </w:pPr>
          </w:p>
        </w:tc>
        <w:tc>
          <w:tcPr>
            <w:tcW w:w="310" w:type="pct"/>
          </w:tcPr>
          <w:p w14:paraId="302D5F7A" w14:textId="77777777" w:rsidR="009C6FA0" w:rsidRPr="005A7BEF" w:rsidRDefault="009C6FA0" w:rsidP="009C6FA0">
            <w:pPr>
              <w:jc w:val="right"/>
              <w:rPr>
                <w:rFonts w:ascii="Arial" w:hAnsi="Arial" w:cs="Arial"/>
                <w:b/>
                <w:sz w:val="16"/>
                <w:szCs w:val="16"/>
              </w:rPr>
            </w:pPr>
          </w:p>
        </w:tc>
        <w:tc>
          <w:tcPr>
            <w:tcW w:w="322" w:type="pct"/>
          </w:tcPr>
          <w:p w14:paraId="57B48DB5" w14:textId="77777777" w:rsidR="009C6FA0" w:rsidRPr="005A7BEF" w:rsidRDefault="009C6FA0" w:rsidP="009C6FA0">
            <w:pPr>
              <w:jc w:val="right"/>
              <w:rPr>
                <w:rFonts w:ascii="Arial" w:hAnsi="Arial" w:cs="Arial"/>
                <w:b/>
                <w:sz w:val="16"/>
                <w:szCs w:val="16"/>
              </w:rPr>
            </w:pPr>
          </w:p>
        </w:tc>
        <w:tc>
          <w:tcPr>
            <w:tcW w:w="331" w:type="pct"/>
          </w:tcPr>
          <w:p w14:paraId="44AD300C" w14:textId="77777777" w:rsidR="009C6FA0" w:rsidRPr="005A7BEF" w:rsidRDefault="009C6FA0" w:rsidP="009C6FA0">
            <w:pPr>
              <w:jc w:val="right"/>
              <w:rPr>
                <w:rFonts w:ascii="Arial" w:hAnsi="Arial" w:cs="Arial"/>
                <w:b/>
                <w:sz w:val="16"/>
                <w:szCs w:val="16"/>
              </w:rPr>
            </w:pPr>
          </w:p>
        </w:tc>
        <w:tc>
          <w:tcPr>
            <w:tcW w:w="355" w:type="pct"/>
          </w:tcPr>
          <w:p w14:paraId="4319074A" w14:textId="77777777" w:rsidR="009C6FA0" w:rsidRPr="005A7BEF" w:rsidRDefault="009C6FA0" w:rsidP="009C6FA0">
            <w:pPr>
              <w:jc w:val="right"/>
              <w:rPr>
                <w:rFonts w:ascii="Arial" w:hAnsi="Arial" w:cs="Arial"/>
                <w:b/>
                <w:sz w:val="16"/>
                <w:szCs w:val="16"/>
              </w:rPr>
            </w:pPr>
          </w:p>
        </w:tc>
        <w:tc>
          <w:tcPr>
            <w:tcW w:w="310" w:type="pct"/>
          </w:tcPr>
          <w:p w14:paraId="32396DF0" w14:textId="77777777" w:rsidR="009C6FA0" w:rsidRPr="005A7BEF" w:rsidRDefault="009C6FA0" w:rsidP="009C6FA0">
            <w:pPr>
              <w:jc w:val="right"/>
              <w:rPr>
                <w:rFonts w:ascii="Arial" w:hAnsi="Arial" w:cs="Arial"/>
                <w:b/>
                <w:sz w:val="16"/>
                <w:szCs w:val="16"/>
              </w:rPr>
            </w:pPr>
          </w:p>
        </w:tc>
        <w:tc>
          <w:tcPr>
            <w:tcW w:w="310" w:type="pct"/>
            <w:vAlign w:val="center"/>
          </w:tcPr>
          <w:p w14:paraId="603B51AC" w14:textId="77777777" w:rsidR="009C6FA0" w:rsidRPr="005A7BEF" w:rsidRDefault="009C6FA0" w:rsidP="009C6FA0">
            <w:pPr>
              <w:jc w:val="right"/>
              <w:rPr>
                <w:rFonts w:ascii="Arial" w:hAnsi="Arial" w:cs="Arial"/>
                <w:b/>
                <w:sz w:val="16"/>
                <w:szCs w:val="16"/>
              </w:rPr>
            </w:pPr>
          </w:p>
        </w:tc>
        <w:tc>
          <w:tcPr>
            <w:tcW w:w="310" w:type="pct"/>
            <w:vAlign w:val="center"/>
          </w:tcPr>
          <w:p w14:paraId="5EB92A3F" w14:textId="77777777" w:rsidR="009C6FA0" w:rsidRPr="005A7BEF" w:rsidRDefault="009C6FA0" w:rsidP="009C6FA0">
            <w:pPr>
              <w:jc w:val="right"/>
              <w:rPr>
                <w:rFonts w:ascii="Arial" w:hAnsi="Arial" w:cs="Arial"/>
                <w:b/>
                <w:sz w:val="16"/>
                <w:szCs w:val="16"/>
              </w:rPr>
            </w:pPr>
          </w:p>
        </w:tc>
      </w:tr>
      <w:tr w:rsidR="009C6FA0" w:rsidRPr="005A7BEF" w14:paraId="0564217E" w14:textId="77777777" w:rsidTr="0050071F">
        <w:trPr>
          <w:trHeight w:val="337"/>
        </w:trPr>
        <w:tc>
          <w:tcPr>
            <w:tcW w:w="1821" w:type="pct"/>
          </w:tcPr>
          <w:p w14:paraId="24EAA456" w14:textId="77777777" w:rsidR="005025AB" w:rsidRDefault="009C6FA0" w:rsidP="005025AB">
            <w:pPr>
              <w:rPr>
                <w:rFonts w:ascii="Arial" w:hAnsi="Arial" w:cs="Arial"/>
                <w:sz w:val="16"/>
                <w:szCs w:val="16"/>
              </w:rPr>
            </w:pPr>
            <w:r w:rsidRPr="00842F8E">
              <w:rPr>
                <w:rFonts w:ascii="Arial" w:hAnsi="Arial" w:cs="Arial"/>
                <w:bCs/>
                <w:sz w:val="16"/>
                <w:szCs w:val="16"/>
              </w:rPr>
              <w:t xml:space="preserve">Q20. </w:t>
            </w:r>
            <w:r w:rsidRPr="00842F8E">
              <w:rPr>
                <w:rFonts w:ascii="Arial" w:hAnsi="Arial" w:cs="Arial"/>
                <w:sz w:val="16"/>
                <w:szCs w:val="16"/>
              </w:rPr>
              <w:t xml:space="preserve">In the last 12 months, how much was spent on [Name] for in-kind expenses?                                 </w:t>
            </w:r>
          </w:p>
          <w:p w14:paraId="58457FF2" w14:textId="52D5F327" w:rsidR="005025AB" w:rsidRDefault="009C6FA0" w:rsidP="009C6FA0">
            <w:pPr>
              <w:rPr>
                <w:rFonts w:ascii="Arial" w:hAnsi="Arial" w:cs="Arial"/>
                <w:i/>
                <w:sz w:val="16"/>
                <w:szCs w:val="16"/>
              </w:rPr>
            </w:pPr>
            <w:r w:rsidRPr="00842F8E">
              <w:rPr>
                <w:rFonts w:ascii="Arial" w:hAnsi="Arial" w:cs="Arial"/>
                <w:sz w:val="16"/>
                <w:szCs w:val="16"/>
              </w:rPr>
              <w:t xml:space="preserve"> </w:t>
            </w:r>
            <w:r w:rsidR="005025AB" w:rsidRPr="00C6149D">
              <w:rPr>
                <w:rFonts w:ascii="Arial" w:hAnsi="Arial" w:cs="Arial"/>
                <w:i/>
                <w:sz w:val="16"/>
                <w:szCs w:val="16"/>
              </w:rPr>
              <w:t>Indicate amount as a decimal value (in Ghana cedis and pesewas). For example, enter 2.50 for 2 Ghana cedis and 50 pesewas. If the amount spent is not known or applicable, enter zero.</w:t>
            </w:r>
          </w:p>
          <w:p w14:paraId="1AAD447E" w14:textId="74DE0FEF" w:rsidR="009C6FA0" w:rsidRPr="00842F8E" w:rsidRDefault="005025AB" w:rsidP="009C6FA0">
            <w:pPr>
              <w:rPr>
                <w:rFonts w:ascii="Arial" w:hAnsi="Arial" w:cs="Arial"/>
                <w:i/>
                <w:sz w:val="16"/>
                <w:szCs w:val="16"/>
              </w:rPr>
            </w:pPr>
            <w:r>
              <w:rPr>
                <w:rFonts w:ascii="Arial" w:hAnsi="Arial" w:cs="Arial"/>
                <w:sz w:val="16"/>
                <w:szCs w:val="16"/>
              </w:rPr>
              <w:t>&gt;&gt; Q22</w:t>
            </w:r>
          </w:p>
        </w:tc>
        <w:tc>
          <w:tcPr>
            <w:tcW w:w="310" w:type="pct"/>
          </w:tcPr>
          <w:p w14:paraId="04295C66" w14:textId="77777777" w:rsidR="009C6FA0" w:rsidRPr="005A7BEF" w:rsidRDefault="009C6FA0" w:rsidP="009C6FA0">
            <w:pPr>
              <w:jc w:val="right"/>
              <w:rPr>
                <w:rFonts w:ascii="Arial" w:hAnsi="Arial" w:cs="Arial"/>
                <w:b/>
                <w:sz w:val="16"/>
                <w:szCs w:val="16"/>
              </w:rPr>
            </w:pPr>
          </w:p>
        </w:tc>
        <w:tc>
          <w:tcPr>
            <w:tcW w:w="310" w:type="pct"/>
          </w:tcPr>
          <w:p w14:paraId="41CA5CE1" w14:textId="77777777" w:rsidR="009C6FA0" w:rsidRPr="005A7BEF" w:rsidRDefault="009C6FA0" w:rsidP="009C6FA0">
            <w:pPr>
              <w:jc w:val="right"/>
              <w:rPr>
                <w:rFonts w:ascii="Arial" w:hAnsi="Arial" w:cs="Arial"/>
                <w:b/>
                <w:sz w:val="16"/>
                <w:szCs w:val="16"/>
              </w:rPr>
            </w:pPr>
          </w:p>
        </w:tc>
        <w:tc>
          <w:tcPr>
            <w:tcW w:w="310" w:type="pct"/>
          </w:tcPr>
          <w:p w14:paraId="0B59FF31" w14:textId="77777777" w:rsidR="009C6FA0" w:rsidRPr="005A7BEF" w:rsidRDefault="009C6FA0" w:rsidP="009C6FA0">
            <w:pPr>
              <w:jc w:val="right"/>
              <w:rPr>
                <w:rFonts w:ascii="Arial" w:hAnsi="Arial" w:cs="Arial"/>
                <w:b/>
                <w:sz w:val="16"/>
                <w:szCs w:val="16"/>
              </w:rPr>
            </w:pPr>
          </w:p>
        </w:tc>
        <w:tc>
          <w:tcPr>
            <w:tcW w:w="310" w:type="pct"/>
          </w:tcPr>
          <w:p w14:paraId="169FB5B3" w14:textId="77777777" w:rsidR="009C6FA0" w:rsidRPr="005A7BEF" w:rsidRDefault="009C6FA0" w:rsidP="009C6FA0">
            <w:pPr>
              <w:jc w:val="right"/>
              <w:rPr>
                <w:rFonts w:ascii="Arial" w:hAnsi="Arial" w:cs="Arial"/>
                <w:b/>
                <w:sz w:val="16"/>
                <w:szCs w:val="16"/>
              </w:rPr>
            </w:pPr>
          </w:p>
        </w:tc>
        <w:tc>
          <w:tcPr>
            <w:tcW w:w="322" w:type="pct"/>
          </w:tcPr>
          <w:p w14:paraId="080A3EAA" w14:textId="77777777" w:rsidR="009C6FA0" w:rsidRPr="005A7BEF" w:rsidRDefault="009C6FA0" w:rsidP="009C6FA0">
            <w:pPr>
              <w:jc w:val="right"/>
              <w:rPr>
                <w:rFonts w:ascii="Arial" w:hAnsi="Arial" w:cs="Arial"/>
                <w:b/>
                <w:sz w:val="16"/>
                <w:szCs w:val="16"/>
              </w:rPr>
            </w:pPr>
          </w:p>
        </w:tc>
        <w:tc>
          <w:tcPr>
            <w:tcW w:w="331" w:type="pct"/>
          </w:tcPr>
          <w:p w14:paraId="0C12C0CD" w14:textId="77777777" w:rsidR="009C6FA0" w:rsidRPr="005A7BEF" w:rsidRDefault="009C6FA0" w:rsidP="009C6FA0">
            <w:pPr>
              <w:jc w:val="right"/>
              <w:rPr>
                <w:rFonts w:ascii="Arial" w:hAnsi="Arial" w:cs="Arial"/>
                <w:b/>
                <w:sz w:val="16"/>
                <w:szCs w:val="16"/>
              </w:rPr>
            </w:pPr>
          </w:p>
        </w:tc>
        <w:tc>
          <w:tcPr>
            <w:tcW w:w="355" w:type="pct"/>
          </w:tcPr>
          <w:p w14:paraId="467B1F10" w14:textId="77777777" w:rsidR="009C6FA0" w:rsidRPr="005A7BEF" w:rsidRDefault="009C6FA0" w:rsidP="009C6FA0">
            <w:pPr>
              <w:jc w:val="right"/>
              <w:rPr>
                <w:rFonts w:ascii="Arial" w:hAnsi="Arial" w:cs="Arial"/>
                <w:b/>
                <w:sz w:val="16"/>
                <w:szCs w:val="16"/>
              </w:rPr>
            </w:pPr>
          </w:p>
        </w:tc>
        <w:tc>
          <w:tcPr>
            <w:tcW w:w="310" w:type="pct"/>
          </w:tcPr>
          <w:p w14:paraId="7C637131" w14:textId="77777777" w:rsidR="009C6FA0" w:rsidRPr="005A7BEF" w:rsidRDefault="009C6FA0" w:rsidP="009C6FA0">
            <w:pPr>
              <w:jc w:val="right"/>
              <w:rPr>
                <w:rFonts w:ascii="Arial" w:hAnsi="Arial" w:cs="Arial"/>
                <w:b/>
                <w:sz w:val="16"/>
                <w:szCs w:val="16"/>
              </w:rPr>
            </w:pPr>
          </w:p>
        </w:tc>
        <w:tc>
          <w:tcPr>
            <w:tcW w:w="310" w:type="pct"/>
            <w:vAlign w:val="center"/>
          </w:tcPr>
          <w:p w14:paraId="0DFA507A" w14:textId="77777777" w:rsidR="009C6FA0" w:rsidRPr="005A7BEF" w:rsidRDefault="009C6FA0" w:rsidP="009C6FA0">
            <w:pPr>
              <w:jc w:val="right"/>
              <w:rPr>
                <w:rFonts w:ascii="Arial" w:hAnsi="Arial" w:cs="Arial"/>
                <w:b/>
                <w:sz w:val="16"/>
                <w:szCs w:val="16"/>
              </w:rPr>
            </w:pPr>
          </w:p>
        </w:tc>
        <w:tc>
          <w:tcPr>
            <w:tcW w:w="310" w:type="pct"/>
            <w:vAlign w:val="center"/>
          </w:tcPr>
          <w:p w14:paraId="56EE0C8B" w14:textId="77777777" w:rsidR="009C6FA0" w:rsidRPr="005A7BEF" w:rsidRDefault="009C6FA0" w:rsidP="009C6FA0">
            <w:pPr>
              <w:jc w:val="right"/>
              <w:rPr>
                <w:rFonts w:ascii="Arial" w:hAnsi="Arial" w:cs="Arial"/>
                <w:b/>
                <w:sz w:val="16"/>
                <w:szCs w:val="16"/>
              </w:rPr>
            </w:pPr>
          </w:p>
        </w:tc>
      </w:tr>
      <w:tr w:rsidR="009C6FA0" w:rsidRPr="005A7BEF" w14:paraId="4D8AFA75" w14:textId="77777777" w:rsidTr="0050071F">
        <w:trPr>
          <w:trHeight w:val="337"/>
        </w:trPr>
        <w:tc>
          <w:tcPr>
            <w:tcW w:w="1821" w:type="pct"/>
          </w:tcPr>
          <w:p w14:paraId="6C29F89C" w14:textId="06162BD4" w:rsidR="009C6FA0" w:rsidRPr="00842F8E" w:rsidRDefault="009C6FA0">
            <w:pPr>
              <w:rPr>
                <w:rFonts w:ascii="Arial" w:hAnsi="Arial" w:cs="Arial"/>
                <w:sz w:val="16"/>
                <w:szCs w:val="16"/>
              </w:rPr>
            </w:pPr>
            <w:r w:rsidRPr="00842F8E">
              <w:rPr>
                <w:rFonts w:ascii="Arial" w:hAnsi="Arial" w:cs="Arial"/>
                <w:bCs/>
                <w:sz w:val="16"/>
                <w:szCs w:val="16"/>
              </w:rPr>
              <w:t xml:space="preserve">Q21. </w:t>
            </w:r>
            <w:r w:rsidRPr="00842F8E">
              <w:rPr>
                <w:rFonts w:ascii="Arial" w:hAnsi="Arial" w:cs="Arial"/>
                <w:sz w:val="16"/>
                <w:szCs w:val="16"/>
              </w:rPr>
              <w:t xml:space="preserve">If cannot break down, what was the total schooling expenditure spent on [Name] in the last 12 months?                </w:t>
            </w:r>
          </w:p>
        </w:tc>
        <w:tc>
          <w:tcPr>
            <w:tcW w:w="310" w:type="pct"/>
          </w:tcPr>
          <w:p w14:paraId="21336E16" w14:textId="77777777" w:rsidR="009C6FA0" w:rsidRPr="005A7BEF" w:rsidRDefault="009C6FA0" w:rsidP="009C6FA0">
            <w:pPr>
              <w:jc w:val="right"/>
              <w:rPr>
                <w:rFonts w:ascii="Arial" w:hAnsi="Arial" w:cs="Arial"/>
                <w:b/>
                <w:sz w:val="16"/>
                <w:szCs w:val="16"/>
              </w:rPr>
            </w:pPr>
          </w:p>
        </w:tc>
        <w:tc>
          <w:tcPr>
            <w:tcW w:w="310" w:type="pct"/>
          </w:tcPr>
          <w:p w14:paraId="4D130DBF" w14:textId="77777777" w:rsidR="009C6FA0" w:rsidRPr="005A7BEF" w:rsidRDefault="009C6FA0" w:rsidP="009C6FA0">
            <w:pPr>
              <w:jc w:val="right"/>
              <w:rPr>
                <w:rFonts w:ascii="Arial" w:hAnsi="Arial" w:cs="Arial"/>
                <w:b/>
                <w:sz w:val="16"/>
                <w:szCs w:val="16"/>
              </w:rPr>
            </w:pPr>
          </w:p>
        </w:tc>
        <w:tc>
          <w:tcPr>
            <w:tcW w:w="310" w:type="pct"/>
          </w:tcPr>
          <w:p w14:paraId="6F03245D" w14:textId="77777777" w:rsidR="009C6FA0" w:rsidRPr="005A7BEF" w:rsidRDefault="009C6FA0" w:rsidP="009C6FA0">
            <w:pPr>
              <w:jc w:val="right"/>
              <w:rPr>
                <w:rFonts w:ascii="Arial" w:hAnsi="Arial" w:cs="Arial"/>
                <w:b/>
                <w:sz w:val="16"/>
                <w:szCs w:val="16"/>
              </w:rPr>
            </w:pPr>
          </w:p>
        </w:tc>
        <w:tc>
          <w:tcPr>
            <w:tcW w:w="310" w:type="pct"/>
          </w:tcPr>
          <w:p w14:paraId="6696E4AA" w14:textId="77777777" w:rsidR="009C6FA0" w:rsidRPr="005A7BEF" w:rsidRDefault="009C6FA0" w:rsidP="009C6FA0">
            <w:pPr>
              <w:jc w:val="right"/>
              <w:rPr>
                <w:rFonts w:ascii="Arial" w:hAnsi="Arial" w:cs="Arial"/>
                <w:b/>
                <w:sz w:val="16"/>
                <w:szCs w:val="16"/>
              </w:rPr>
            </w:pPr>
          </w:p>
        </w:tc>
        <w:tc>
          <w:tcPr>
            <w:tcW w:w="322" w:type="pct"/>
          </w:tcPr>
          <w:p w14:paraId="45CF48B7" w14:textId="77777777" w:rsidR="009C6FA0" w:rsidRPr="005A7BEF" w:rsidRDefault="009C6FA0" w:rsidP="009C6FA0">
            <w:pPr>
              <w:jc w:val="right"/>
              <w:rPr>
                <w:rFonts w:ascii="Arial" w:hAnsi="Arial" w:cs="Arial"/>
                <w:b/>
                <w:sz w:val="16"/>
                <w:szCs w:val="16"/>
              </w:rPr>
            </w:pPr>
          </w:p>
        </w:tc>
        <w:tc>
          <w:tcPr>
            <w:tcW w:w="331" w:type="pct"/>
          </w:tcPr>
          <w:p w14:paraId="3C257118" w14:textId="77777777" w:rsidR="009C6FA0" w:rsidRPr="005A7BEF" w:rsidRDefault="009C6FA0" w:rsidP="009C6FA0">
            <w:pPr>
              <w:jc w:val="right"/>
              <w:rPr>
                <w:rFonts w:ascii="Arial" w:hAnsi="Arial" w:cs="Arial"/>
                <w:b/>
                <w:sz w:val="16"/>
                <w:szCs w:val="16"/>
              </w:rPr>
            </w:pPr>
          </w:p>
        </w:tc>
        <w:tc>
          <w:tcPr>
            <w:tcW w:w="355" w:type="pct"/>
          </w:tcPr>
          <w:p w14:paraId="03706CAE" w14:textId="77777777" w:rsidR="009C6FA0" w:rsidRPr="005A7BEF" w:rsidRDefault="009C6FA0" w:rsidP="009C6FA0">
            <w:pPr>
              <w:jc w:val="right"/>
              <w:rPr>
                <w:rFonts w:ascii="Arial" w:hAnsi="Arial" w:cs="Arial"/>
                <w:b/>
                <w:sz w:val="16"/>
                <w:szCs w:val="16"/>
              </w:rPr>
            </w:pPr>
          </w:p>
        </w:tc>
        <w:tc>
          <w:tcPr>
            <w:tcW w:w="310" w:type="pct"/>
          </w:tcPr>
          <w:p w14:paraId="0B060337" w14:textId="77777777" w:rsidR="009C6FA0" w:rsidRPr="005A7BEF" w:rsidRDefault="009C6FA0" w:rsidP="009C6FA0">
            <w:pPr>
              <w:jc w:val="right"/>
              <w:rPr>
                <w:rFonts w:ascii="Arial" w:hAnsi="Arial" w:cs="Arial"/>
                <w:b/>
                <w:sz w:val="16"/>
                <w:szCs w:val="16"/>
              </w:rPr>
            </w:pPr>
          </w:p>
        </w:tc>
        <w:tc>
          <w:tcPr>
            <w:tcW w:w="310" w:type="pct"/>
            <w:vAlign w:val="center"/>
          </w:tcPr>
          <w:p w14:paraId="00B60AB5" w14:textId="77777777" w:rsidR="009C6FA0" w:rsidRPr="005A7BEF" w:rsidRDefault="009C6FA0" w:rsidP="009C6FA0">
            <w:pPr>
              <w:jc w:val="right"/>
              <w:rPr>
                <w:rFonts w:ascii="Arial" w:hAnsi="Arial" w:cs="Arial"/>
                <w:b/>
                <w:sz w:val="16"/>
                <w:szCs w:val="16"/>
              </w:rPr>
            </w:pPr>
          </w:p>
        </w:tc>
        <w:tc>
          <w:tcPr>
            <w:tcW w:w="310" w:type="pct"/>
            <w:vAlign w:val="center"/>
          </w:tcPr>
          <w:p w14:paraId="62C57E4B" w14:textId="77777777" w:rsidR="009C6FA0" w:rsidRPr="005A7BEF" w:rsidRDefault="009C6FA0" w:rsidP="009C6FA0">
            <w:pPr>
              <w:jc w:val="right"/>
              <w:rPr>
                <w:rFonts w:ascii="Arial" w:hAnsi="Arial" w:cs="Arial"/>
                <w:b/>
                <w:sz w:val="16"/>
                <w:szCs w:val="16"/>
              </w:rPr>
            </w:pPr>
          </w:p>
        </w:tc>
      </w:tr>
      <w:tr w:rsidR="009C6FA0" w:rsidRPr="005A7BEF" w14:paraId="37C27430" w14:textId="77777777" w:rsidTr="0050071F">
        <w:trPr>
          <w:trHeight w:val="337"/>
        </w:trPr>
        <w:tc>
          <w:tcPr>
            <w:tcW w:w="1821" w:type="pct"/>
          </w:tcPr>
          <w:p w14:paraId="67B73F6E" w14:textId="1068573A" w:rsidR="009C6FA0" w:rsidRPr="00842F8E" w:rsidRDefault="009C6FA0" w:rsidP="009C6FA0">
            <w:pPr>
              <w:rPr>
                <w:rFonts w:ascii="Arial" w:hAnsi="Arial" w:cs="Arial"/>
                <w:sz w:val="16"/>
                <w:szCs w:val="16"/>
              </w:rPr>
            </w:pPr>
            <w:r w:rsidRPr="00842F8E">
              <w:rPr>
                <w:rFonts w:ascii="Arial" w:hAnsi="Arial" w:cs="Arial"/>
                <w:bCs/>
                <w:sz w:val="16"/>
                <w:szCs w:val="16"/>
              </w:rPr>
              <w:t xml:space="preserve">Q22. </w:t>
            </w:r>
            <w:r w:rsidRPr="00842F8E">
              <w:rPr>
                <w:rFonts w:ascii="Arial" w:hAnsi="Arial" w:cs="Arial"/>
                <w:sz w:val="16"/>
                <w:szCs w:val="16"/>
              </w:rPr>
              <w:t xml:space="preserve">In the last 12 months, who paid for most of [Name]’s educational expenses?               </w:t>
            </w:r>
          </w:p>
          <w:p w14:paraId="7C09527F"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1. Father </w:t>
            </w:r>
          </w:p>
          <w:p w14:paraId="0CAED5CA"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2. Mother </w:t>
            </w:r>
          </w:p>
          <w:p w14:paraId="2A4C5F68" w14:textId="77777777" w:rsidR="009C6FA0" w:rsidRPr="00842F8E" w:rsidRDefault="009C6FA0" w:rsidP="009C6FA0">
            <w:pPr>
              <w:rPr>
                <w:rFonts w:ascii="Arial" w:hAnsi="Arial" w:cs="Arial"/>
                <w:sz w:val="16"/>
                <w:szCs w:val="16"/>
              </w:rPr>
            </w:pPr>
            <w:r w:rsidRPr="00842F8E">
              <w:rPr>
                <w:rFonts w:ascii="Arial" w:hAnsi="Arial" w:cs="Arial"/>
                <w:sz w:val="16"/>
                <w:szCs w:val="16"/>
              </w:rPr>
              <w:lastRenderedPageBreak/>
              <w:t xml:space="preserve">3. Both parents </w:t>
            </w:r>
          </w:p>
          <w:p w14:paraId="4EF4D506"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4. Other HH member </w:t>
            </w:r>
          </w:p>
          <w:p w14:paraId="219D2285"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5. Other relative </w:t>
            </w:r>
          </w:p>
          <w:p w14:paraId="24420BE7"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6. Non-relative </w:t>
            </w:r>
          </w:p>
          <w:p w14:paraId="75200CC0" w14:textId="7BB9EB09" w:rsidR="009C6FA0" w:rsidRPr="00842F8E" w:rsidRDefault="009C6FA0" w:rsidP="009C6FA0">
            <w:pPr>
              <w:rPr>
                <w:rFonts w:ascii="Arial" w:hAnsi="Arial" w:cs="Arial"/>
                <w:sz w:val="16"/>
                <w:szCs w:val="16"/>
              </w:rPr>
            </w:pPr>
            <w:r w:rsidRPr="00842F8E">
              <w:rPr>
                <w:rFonts w:ascii="Arial" w:hAnsi="Arial" w:cs="Arial"/>
                <w:sz w:val="16"/>
                <w:szCs w:val="16"/>
              </w:rPr>
              <w:t xml:space="preserve">7. Self </w:t>
            </w:r>
            <w:r w:rsidR="005025AB">
              <w:rPr>
                <w:rFonts w:ascii="Arial" w:hAnsi="Arial" w:cs="Arial"/>
                <w:sz w:val="16"/>
                <w:szCs w:val="16"/>
              </w:rPr>
              <w:t>([Name])</w:t>
            </w:r>
          </w:p>
        </w:tc>
        <w:tc>
          <w:tcPr>
            <w:tcW w:w="310" w:type="pct"/>
          </w:tcPr>
          <w:p w14:paraId="69961A28" w14:textId="77777777" w:rsidR="009C6FA0" w:rsidRPr="005A7BEF" w:rsidRDefault="009C6FA0" w:rsidP="009C6FA0">
            <w:pPr>
              <w:rPr>
                <w:rFonts w:ascii="Arial" w:hAnsi="Arial" w:cs="Arial"/>
                <w:b/>
                <w:sz w:val="16"/>
                <w:szCs w:val="16"/>
              </w:rPr>
            </w:pPr>
          </w:p>
        </w:tc>
        <w:tc>
          <w:tcPr>
            <w:tcW w:w="310" w:type="pct"/>
          </w:tcPr>
          <w:p w14:paraId="3E766CD6" w14:textId="77777777" w:rsidR="009C6FA0" w:rsidRPr="005A7BEF" w:rsidRDefault="009C6FA0" w:rsidP="009C6FA0">
            <w:pPr>
              <w:rPr>
                <w:rFonts w:ascii="Arial" w:hAnsi="Arial" w:cs="Arial"/>
                <w:b/>
                <w:sz w:val="16"/>
                <w:szCs w:val="16"/>
              </w:rPr>
            </w:pPr>
          </w:p>
        </w:tc>
        <w:tc>
          <w:tcPr>
            <w:tcW w:w="310" w:type="pct"/>
          </w:tcPr>
          <w:p w14:paraId="603A34B1" w14:textId="77777777" w:rsidR="009C6FA0" w:rsidRPr="005A7BEF" w:rsidRDefault="009C6FA0" w:rsidP="009C6FA0">
            <w:pPr>
              <w:rPr>
                <w:rFonts w:ascii="Arial" w:hAnsi="Arial" w:cs="Arial"/>
                <w:b/>
                <w:sz w:val="16"/>
                <w:szCs w:val="16"/>
              </w:rPr>
            </w:pPr>
          </w:p>
        </w:tc>
        <w:tc>
          <w:tcPr>
            <w:tcW w:w="310" w:type="pct"/>
          </w:tcPr>
          <w:p w14:paraId="34045A2B" w14:textId="77777777" w:rsidR="009C6FA0" w:rsidRPr="005A7BEF" w:rsidRDefault="009C6FA0" w:rsidP="009C6FA0">
            <w:pPr>
              <w:rPr>
                <w:rFonts w:ascii="Arial" w:hAnsi="Arial" w:cs="Arial"/>
                <w:b/>
                <w:sz w:val="16"/>
                <w:szCs w:val="16"/>
              </w:rPr>
            </w:pPr>
          </w:p>
        </w:tc>
        <w:tc>
          <w:tcPr>
            <w:tcW w:w="322" w:type="pct"/>
          </w:tcPr>
          <w:p w14:paraId="260404BB" w14:textId="77777777" w:rsidR="009C6FA0" w:rsidRPr="005A7BEF" w:rsidRDefault="009C6FA0" w:rsidP="009C6FA0">
            <w:pPr>
              <w:rPr>
                <w:rFonts w:ascii="Arial" w:hAnsi="Arial" w:cs="Arial"/>
                <w:b/>
                <w:sz w:val="16"/>
                <w:szCs w:val="16"/>
              </w:rPr>
            </w:pPr>
          </w:p>
        </w:tc>
        <w:tc>
          <w:tcPr>
            <w:tcW w:w="331" w:type="pct"/>
          </w:tcPr>
          <w:p w14:paraId="03363D00" w14:textId="77777777" w:rsidR="009C6FA0" w:rsidRPr="005A7BEF" w:rsidRDefault="009C6FA0" w:rsidP="009C6FA0">
            <w:pPr>
              <w:rPr>
                <w:rFonts w:ascii="Arial" w:hAnsi="Arial" w:cs="Arial"/>
                <w:b/>
                <w:sz w:val="16"/>
                <w:szCs w:val="16"/>
              </w:rPr>
            </w:pPr>
          </w:p>
        </w:tc>
        <w:tc>
          <w:tcPr>
            <w:tcW w:w="355" w:type="pct"/>
          </w:tcPr>
          <w:p w14:paraId="52CECBEA" w14:textId="77777777" w:rsidR="009C6FA0" w:rsidRPr="005A7BEF" w:rsidRDefault="009C6FA0" w:rsidP="009C6FA0">
            <w:pPr>
              <w:rPr>
                <w:rFonts w:ascii="Arial" w:hAnsi="Arial" w:cs="Arial"/>
                <w:b/>
                <w:sz w:val="16"/>
                <w:szCs w:val="16"/>
              </w:rPr>
            </w:pPr>
          </w:p>
        </w:tc>
        <w:tc>
          <w:tcPr>
            <w:tcW w:w="310" w:type="pct"/>
          </w:tcPr>
          <w:p w14:paraId="6271C293" w14:textId="77777777" w:rsidR="009C6FA0" w:rsidRPr="005A7BEF" w:rsidRDefault="009C6FA0" w:rsidP="009C6FA0">
            <w:pPr>
              <w:rPr>
                <w:rFonts w:ascii="Arial" w:hAnsi="Arial" w:cs="Arial"/>
                <w:b/>
                <w:sz w:val="16"/>
                <w:szCs w:val="16"/>
              </w:rPr>
            </w:pPr>
          </w:p>
        </w:tc>
        <w:tc>
          <w:tcPr>
            <w:tcW w:w="310" w:type="pct"/>
          </w:tcPr>
          <w:p w14:paraId="414267D4" w14:textId="77777777" w:rsidR="009C6FA0" w:rsidRPr="005A7BEF" w:rsidRDefault="009C6FA0" w:rsidP="009C6FA0">
            <w:pPr>
              <w:rPr>
                <w:rFonts w:ascii="Arial" w:hAnsi="Arial" w:cs="Arial"/>
                <w:b/>
                <w:sz w:val="16"/>
                <w:szCs w:val="16"/>
              </w:rPr>
            </w:pPr>
          </w:p>
        </w:tc>
        <w:tc>
          <w:tcPr>
            <w:tcW w:w="310" w:type="pct"/>
          </w:tcPr>
          <w:p w14:paraId="2B961578" w14:textId="77777777" w:rsidR="009C6FA0" w:rsidRPr="005A7BEF" w:rsidRDefault="009C6FA0" w:rsidP="009C6FA0">
            <w:pPr>
              <w:rPr>
                <w:rFonts w:ascii="Arial" w:hAnsi="Arial" w:cs="Arial"/>
                <w:b/>
                <w:sz w:val="16"/>
                <w:szCs w:val="16"/>
              </w:rPr>
            </w:pPr>
          </w:p>
        </w:tc>
      </w:tr>
      <w:tr w:rsidR="009C6FA0" w:rsidRPr="005A7BEF" w14:paraId="281C51F7" w14:textId="77777777" w:rsidTr="0050071F">
        <w:trPr>
          <w:trHeight w:val="337"/>
        </w:trPr>
        <w:tc>
          <w:tcPr>
            <w:tcW w:w="1821" w:type="pct"/>
          </w:tcPr>
          <w:p w14:paraId="39F015E0" w14:textId="2AB0410E" w:rsidR="009C6FA0" w:rsidRPr="00842F8E" w:rsidRDefault="009C6FA0" w:rsidP="009C6FA0">
            <w:pPr>
              <w:rPr>
                <w:rFonts w:ascii="Arial" w:hAnsi="Arial" w:cs="Arial"/>
                <w:sz w:val="16"/>
                <w:szCs w:val="16"/>
              </w:rPr>
            </w:pPr>
            <w:r w:rsidRPr="00842F8E">
              <w:rPr>
                <w:rFonts w:ascii="Arial" w:hAnsi="Arial" w:cs="Arial"/>
                <w:bCs/>
                <w:sz w:val="16"/>
                <w:szCs w:val="16"/>
              </w:rPr>
              <w:t xml:space="preserve">Q23. </w:t>
            </w:r>
            <w:r w:rsidRPr="00842F8E">
              <w:rPr>
                <w:rFonts w:ascii="Arial" w:hAnsi="Arial" w:cs="Arial"/>
                <w:sz w:val="16"/>
                <w:szCs w:val="16"/>
              </w:rPr>
              <w:t>Did [Name] have a scholarship / bursary during the last 12 months?                                   1. Yes                 5. No &gt;&gt;Q25</w:t>
            </w:r>
          </w:p>
        </w:tc>
        <w:tc>
          <w:tcPr>
            <w:tcW w:w="310" w:type="pct"/>
          </w:tcPr>
          <w:p w14:paraId="4A84144E" w14:textId="77777777" w:rsidR="009C6FA0" w:rsidRPr="005A7BEF" w:rsidRDefault="009C6FA0" w:rsidP="009C6FA0">
            <w:pPr>
              <w:rPr>
                <w:rFonts w:ascii="Arial" w:hAnsi="Arial" w:cs="Arial"/>
                <w:b/>
                <w:sz w:val="16"/>
                <w:szCs w:val="16"/>
              </w:rPr>
            </w:pPr>
          </w:p>
        </w:tc>
        <w:tc>
          <w:tcPr>
            <w:tcW w:w="310" w:type="pct"/>
          </w:tcPr>
          <w:p w14:paraId="480BDDAF" w14:textId="77777777" w:rsidR="009C6FA0" w:rsidRPr="005A7BEF" w:rsidRDefault="009C6FA0" w:rsidP="009C6FA0">
            <w:pPr>
              <w:rPr>
                <w:rFonts w:ascii="Arial" w:hAnsi="Arial" w:cs="Arial"/>
                <w:b/>
                <w:sz w:val="16"/>
                <w:szCs w:val="16"/>
              </w:rPr>
            </w:pPr>
          </w:p>
        </w:tc>
        <w:tc>
          <w:tcPr>
            <w:tcW w:w="310" w:type="pct"/>
          </w:tcPr>
          <w:p w14:paraId="0A446B41" w14:textId="77777777" w:rsidR="009C6FA0" w:rsidRPr="005A7BEF" w:rsidRDefault="009C6FA0" w:rsidP="009C6FA0">
            <w:pPr>
              <w:rPr>
                <w:rFonts w:ascii="Arial" w:hAnsi="Arial" w:cs="Arial"/>
                <w:b/>
                <w:sz w:val="16"/>
                <w:szCs w:val="16"/>
              </w:rPr>
            </w:pPr>
          </w:p>
        </w:tc>
        <w:tc>
          <w:tcPr>
            <w:tcW w:w="310" w:type="pct"/>
          </w:tcPr>
          <w:p w14:paraId="7DD34692" w14:textId="77777777" w:rsidR="009C6FA0" w:rsidRPr="005A7BEF" w:rsidRDefault="009C6FA0" w:rsidP="009C6FA0">
            <w:pPr>
              <w:rPr>
                <w:rFonts w:ascii="Arial" w:hAnsi="Arial" w:cs="Arial"/>
                <w:b/>
                <w:sz w:val="16"/>
                <w:szCs w:val="16"/>
              </w:rPr>
            </w:pPr>
          </w:p>
        </w:tc>
        <w:tc>
          <w:tcPr>
            <w:tcW w:w="322" w:type="pct"/>
          </w:tcPr>
          <w:p w14:paraId="2D474474" w14:textId="77777777" w:rsidR="009C6FA0" w:rsidRPr="005A7BEF" w:rsidRDefault="009C6FA0" w:rsidP="009C6FA0">
            <w:pPr>
              <w:rPr>
                <w:rFonts w:ascii="Arial" w:hAnsi="Arial" w:cs="Arial"/>
                <w:b/>
                <w:sz w:val="16"/>
                <w:szCs w:val="16"/>
              </w:rPr>
            </w:pPr>
          </w:p>
        </w:tc>
        <w:tc>
          <w:tcPr>
            <w:tcW w:w="331" w:type="pct"/>
          </w:tcPr>
          <w:p w14:paraId="2219E1E5" w14:textId="77777777" w:rsidR="009C6FA0" w:rsidRPr="005A7BEF" w:rsidRDefault="009C6FA0" w:rsidP="009C6FA0">
            <w:pPr>
              <w:rPr>
                <w:rFonts w:ascii="Arial" w:hAnsi="Arial" w:cs="Arial"/>
                <w:b/>
                <w:sz w:val="16"/>
                <w:szCs w:val="16"/>
              </w:rPr>
            </w:pPr>
          </w:p>
        </w:tc>
        <w:tc>
          <w:tcPr>
            <w:tcW w:w="355" w:type="pct"/>
          </w:tcPr>
          <w:p w14:paraId="55FBDA2B" w14:textId="77777777" w:rsidR="009C6FA0" w:rsidRPr="005A7BEF" w:rsidRDefault="009C6FA0" w:rsidP="009C6FA0">
            <w:pPr>
              <w:rPr>
                <w:rFonts w:ascii="Arial" w:hAnsi="Arial" w:cs="Arial"/>
                <w:b/>
                <w:sz w:val="16"/>
                <w:szCs w:val="16"/>
              </w:rPr>
            </w:pPr>
          </w:p>
        </w:tc>
        <w:tc>
          <w:tcPr>
            <w:tcW w:w="310" w:type="pct"/>
          </w:tcPr>
          <w:p w14:paraId="39ED8481" w14:textId="77777777" w:rsidR="009C6FA0" w:rsidRPr="005A7BEF" w:rsidRDefault="009C6FA0" w:rsidP="009C6FA0">
            <w:pPr>
              <w:rPr>
                <w:rFonts w:ascii="Arial" w:hAnsi="Arial" w:cs="Arial"/>
                <w:b/>
                <w:sz w:val="16"/>
                <w:szCs w:val="16"/>
              </w:rPr>
            </w:pPr>
          </w:p>
        </w:tc>
        <w:tc>
          <w:tcPr>
            <w:tcW w:w="310" w:type="pct"/>
            <w:vAlign w:val="center"/>
          </w:tcPr>
          <w:p w14:paraId="68011D61" w14:textId="77777777" w:rsidR="009C6FA0" w:rsidRPr="005A7BEF" w:rsidRDefault="009C6FA0" w:rsidP="009C6FA0">
            <w:pPr>
              <w:rPr>
                <w:rFonts w:ascii="Arial" w:hAnsi="Arial" w:cs="Arial"/>
                <w:b/>
                <w:sz w:val="16"/>
                <w:szCs w:val="16"/>
              </w:rPr>
            </w:pPr>
          </w:p>
        </w:tc>
        <w:tc>
          <w:tcPr>
            <w:tcW w:w="310" w:type="pct"/>
            <w:vAlign w:val="center"/>
          </w:tcPr>
          <w:p w14:paraId="0DD10E3F" w14:textId="77777777" w:rsidR="009C6FA0" w:rsidRPr="005A7BEF" w:rsidRDefault="009C6FA0" w:rsidP="009C6FA0">
            <w:pPr>
              <w:rPr>
                <w:rFonts w:ascii="Arial" w:hAnsi="Arial" w:cs="Arial"/>
                <w:b/>
                <w:sz w:val="16"/>
                <w:szCs w:val="16"/>
              </w:rPr>
            </w:pPr>
          </w:p>
        </w:tc>
      </w:tr>
      <w:tr w:rsidR="009C6FA0" w:rsidRPr="005A7BEF" w14:paraId="6E0DC318" w14:textId="77777777" w:rsidTr="0050071F">
        <w:trPr>
          <w:trHeight w:val="337"/>
        </w:trPr>
        <w:tc>
          <w:tcPr>
            <w:tcW w:w="1821" w:type="pct"/>
          </w:tcPr>
          <w:p w14:paraId="61814AB8" w14:textId="267ABCD2" w:rsidR="009C6FA0" w:rsidRPr="00842F8E" w:rsidRDefault="009C6FA0" w:rsidP="009C6FA0">
            <w:pPr>
              <w:rPr>
                <w:rFonts w:ascii="Arial" w:hAnsi="Arial" w:cs="Arial"/>
                <w:sz w:val="16"/>
                <w:szCs w:val="16"/>
              </w:rPr>
            </w:pPr>
            <w:r w:rsidRPr="00842F8E">
              <w:rPr>
                <w:rFonts w:ascii="Arial" w:hAnsi="Arial" w:cs="Arial"/>
                <w:bCs/>
                <w:sz w:val="16"/>
                <w:szCs w:val="16"/>
              </w:rPr>
              <w:t xml:space="preserve">Q24. </w:t>
            </w:r>
            <w:r w:rsidRPr="00842F8E">
              <w:rPr>
                <w:rFonts w:ascii="Arial" w:hAnsi="Arial" w:cs="Arial"/>
                <w:sz w:val="16"/>
                <w:szCs w:val="16"/>
              </w:rPr>
              <w:t xml:space="preserve">What was the amount of the scholarship / bursary received for the past 12 months?          </w:t>
            </w:r>
          </w:p>
          <w:p w14:paraId="381C5474" w14:textId="593564D6" w:rsidR="009C6FA0" w:rsidRPr="00842F8E" w:rsidRDefault="005025AB" w:rsidP="009C6FA0">
            <w:pPr>
              <w:rPr>
                <w:rFonts w:ascii="Arial" w:hAnsi="Arial" w:cs="Arial"/>
                <w:i/>
                <w:sz w:val="16"/>
                <w:szCs w:val="16"/>
              </w:rPr>
            </w:pPr>
            <w:r w:rsidRPr="00842F8E">
              <w:rPr>
                <w:rFonts w:ascii="Arial" w:hAnsi="Arial" w:cs="Arial"/>
                <w:i/>
                <w:sz w:val="16"/>
                <w:szCs w:val="16"/>
              </w:rPr>
              <w:t>Indicate amount as a decimal value (in Ghana cedis and pesewas). For example, enter 2.50 for 2 Ghana cedis and 50 pesewas. Enter -888 for "Refuse to answer"</w:t>
            </w:r>
          </w:p>
        </w:tc>
        <w:tc>
          <w:tcPr>
            <w:tcW w:w="310" w:type="pct"/>
          </w:tcPr>
          <w:p w14:paraId="31E0B74A" w14:textId="77777777" w:rsidR="009C6FA0" w:rsidRPr="005A7BEF" w:rsidRDefault="009C6FA0" w:rsidP="009C6FA0">
            <w:pPr>
              <w:jc w:val="right"/>
              <w:rPr>
                <w:rFonts w:ascii="Arial" w:hAnsi="Arial" w:cs="Arial"/>
                <w:b/>
                <w:sz w:val="16"/>
                <w:szCs w:val="16"/>
              </w:rPr>
            </w:pPr>
          </w:p>
        </w:tc>
        <w:tc>
          <w:tcPr>
            <w:tcW w:w="310" w:type="pct"/>
          </w:tcPr>
          <w:p w14:paraId="14E460DC" w14:textId="77777777" w:rsidR="009C6FA0" w:rsidRPr="005A7BEF" w:rsidRDefault="009C6FA0" w:rsidP="009C6FA0">
            <w:pPr>
              <w:jc w:val="right"/>
              <w:rPr>
                <w:rFonts w:ascii="Arial" w:hAnsi="Arial" w:cs="Arial"/>
                <w:b/>
                <w:sz w:val="16"/>
                <w:szCs w:val="16"/>
              </w:rPr>
            </w:pPr>
          </w:p>
        </w:tc>
        <w:tc>
          <w:tcPr>
            <w:tcW w:w="310" w:type="pct"/>
          </w:tcPr>
          <w:p w14:paraId="18649CA2" w14:textId="77777777" w:rsidR="009C6FA0" w:rsidRPr="005A7BEF" w:rsidRDefault="009C6FA0" w:rsidP="009C6FA0">
            <w:pPr>
              <w:jc w:val="right"/>
              <w:rPr>
                <w:rFonts w:ascii="Arial" w:hAnsi="Arial" w:cs="Arial"/>
                <w:b/>
                <w:sz w:val="16"/>
                <w:szCs w:val="16"/>
              </w:rPr>
            </w:pPr>
          </w:p>
        </w:tc>
        <w:tc>
          <w:tcPr>
            <w:tcW w:w="310" w:type="pct"/>
          </w:tcPr>
          <w:p w14:paraId="66D9BBFB" w14:textId="77777777" w:rsidR="009C6FA0" w:rsidRPr="005A7BEF" w:rsidRDefault="009C6FA0" w:rsidP="009C6FA0">
            <w:pPr>
              <w:jc w:val="right"/>
              <w:rPr>
                <w:rFonts w:ascii="Arial" w:hAnsi="Arial" w:cs="Arial"/>
                <w:b/>
                <w:sz w:val="16"/>
                <w:szCs w:val="16"/>
              </w:rPr>
            </w:pPr>
          </w:p>
        </w:tc>
        <w:tc>
          <w:tcPr>
            <w:tcW w:w="322" w:type="pct"/>
          </w:tcPr>
          <w:p w14:paraId="4A0D70D0" w14:textId="77777777" w:rsidR="009C6FA0" w:rsidRPr="005A7BEF" w:rsidRDefault="009C6FA0" w:rsidP="009C6FA0">
            <w:pPr>
              <w:jc w:val="right"/>
              <w:rPr>
                <w:rFonts w:ascii="Arial" w:hAnsi="Arial" w:cs="Arial"/>
                <w:b/>
                <w:sz w:val="16"/>
                <w:szCs w:val="16"/>
              </w:rPr>
            </w:pPr>
          </w:p>
        </w:tc>
        <w:tc>
          <w:tcPr>
            <w:tcW w:w="331" w:type="pct"/>
          </w:tcPr>
          <w:p w14:paraId="00ADB33C" w14:textId="77777777" w:rsidR="009C6FA0" w:rsidRPr="005A7BEF" w:rsidRDefault="009C6FA0" w:rsidP="009C6FA0">
            <w:pPr>
              <w:jc w:val="right"/>
              <w:rPr>
                <w:rFonts w:ascii="Arial" w:hAnsi="Arial" w:cs="Arial"/>
                <w:b/>
                <w:sz w:val="16"/>
                <w:szCs w:val="16"/>
              </w:rPr>
            </w:pPr>
          </w:p>
        </w:tc>
        <w:tc>
          <w:tcPr>
            <w:tcW w:w="355" w:type="pct"/>
          </w:tcPr>
          <w:p w14:paraId="22C1A5D8" w14:textId="77777777" w:rsidR="009C6FA0" w:rsidRPr="005A7BEF" w:rsidRDefault="009C6FA0" w:rsidP="009C6FA0">
            <w:pPr>
              <w:jc w:val="right"/>
              <w:rPr>
                <w:rFonts w:ascii="Arial" w:hAnsi="Arial" w:cs="Arial"/>
                <w:b/>
                <w:sz w:val="16"/>
                <w:szCs w:val="16"/>
              </w:rPr>
            </w:pPr>
          </w:p>
        </w:tc>
        <w:tc>
          <w:tcPr>
            <w:tcW w:w="310" w:type="pct"/>
          </w:tcPr>
          <w:p w14:paraId="7A0406EA" w14:textId="77777777" w:rsidR="009C6FA0" w:rsidRPr="005A7BEF" w:rsidRDefault="009C6FA0" w:rsidP="009C6FA0">
            <w:pPr>
              <w:jc w:val="right"/>
              <w:rPr>
                <w:rFonts w:ascii="Arial" w:hAnsi="Arial" w:cs="Arial"/>
                <w:b/>
                <w:sz w:val="16"/>
                <w:szCs w:val="16"/>
              </w:rPr>
            </w:pPr>
          </w:p>
        </w:tc>
        <w:tc>
          <w:tcPr>
            <w:tcW w:w="310" w:type="pct"/>
            <w:vAlign w:val="center"/>
          </w:tcPr>
          <w:p w14:paraId="078A343D" w14:textId="77777777" w:rsidR="009C6FA0" w:rsidRPr="005A7BEF" w:rsidRDefault="009C6FA0" w:rsidP="009C6FA0">
            <w:pPr>
              <w:jc w:val="right"/>
              <w:rPr>
                <w:rFonts w:ascii="Arial" w:hAnsi="Arial" w:cs="Arial"/>
                <w:b/>
                <w:sz w:val="16"/>
                <w:szCs w:val="16"/>
              </w:rPr>
            </w:pPr>
          </w:p>
        </w:tc>
        <w:tc>
          <w:tcPr>
            <w:tcW w:w="310" w:type="pct"/>
            <w:vAlign w:val="center"/>
          </w:tcPr>
          <w:p w14:paraId="5C02AF59" w14:textId="77777777" w:rsidR="009C6FA0" w:rsidRPr="005A7BEF" w:rsidRDefault="009C6FA0" w:rsidP="009C6FA0">
            <w:pPr>
              <w:jc w:val="right"/>
              <w:rPr>
                <w:rFonts w:ascii="Arial" w:hAnsi="Arial" w:cs="Arial"/>
                <w:b/>
                <w:sz w:val="16"/>
                <w:szCs w:val="16"/>
              </w:rPr>
            </w:pPr>
          </w:p>
        </w:tc>
      </w:tr>
      <w:tr w:rsidR="009C6FA0" w:rsidRPr="005A7BEF" w14:paraId="63004DCE" w14:textId="77777777" w:rsidTr="0050071F">
        <w:trPr>
          <w:trHeight w:val="337"/>
        </w:trPr>
        <w:tc>
          <w:tcPr>
            <w:tcW w:w="1821" w:type="pct"/>
          </w:tcPr>
          <w:p w14:paraId="28DCE2B8" w14:textId="47E7EB6E" w:rsidR="009C6FA0" w:rsidRPr="00842F8E" w:rsidRDefault="009C6FA0" w:rsidP="009C6FA0">
            <w:pPr>
              <w:rPr>
                <w:rFonts w:ascii="Arial" w:hAnsi="Arial" w:cs="Arial"/>
                <w:sz w:val="16"/>
                <w:szCs w:val="16"/>
              </w:rPr>
            </w:pPr>
            <w:r w:rsidRPr="00842F8E">
              <w:rPr>
                <w:rFonts w:ascii="Arial" w:hAnsi="Arial" w:cs="Arial"/>
                <w:bCs/>
                <w:sz w:val="16"/>
                <w:szCs w:val="16"/>
              </w:rPr>
              <w:t>Q25. In the most recent term, did/</w:t>
            </w:r>
            <w:r w:rsidRPr="00842F8E">
              <w:rPr>
                <w:rFonts w:ascii="Arial" w:hAnsi="Arial" w:cs="Arial"/>
                <w:sz w:val="16"/>
                <w:szCs w:val="16"/>
              </w:rPr>
              <w:t>does [Name] have access to textbooks needed for school?</w:t>
            </w:r>
          </w:p>
          <w:p w14:paraId="4FBAC646" w14:textId="05CC6F0A" w:rsidR="009C6FA0" w:rsidRPr="00842F8E" w:rsidRDefault="009C6FA0" w:rsidP="009C6FA0">
            <w:pPr>
              <w:rPr>
                <w:rFonts w:ascii="Arial" w:hAnsi="Arial" w:cs="Arial"/>
                <w:sz w:val="16"/>
                <w:szCs w:val="16"/>
              </w:rPr>
            </w:pPr>
            <w:r w:rsidRPr="00842F8E">
              <w:rPr>
                <w:rFonts w:ascii="Arial" w:hAnsi="Arial" w:cs="Arial"/>
                <w:sz w:val="16"/>
                <w:szCs w:val="16"/>
              </w:rPr>
              <w:t>0 Has none of the books needed &gt;&gt; Q27</w:t>
            </w:r>
          </w:p>
          <w:p w14:paraId="17190D09" w14:textId="28AF1001" w:rsidR="009C6FA0" w:rsidRPr="00842F8E" w:rsidRDefault="009C6FA0" w:rsidP="009C6FA0">
            <w:pPr>
              <w:pStyle w:val="ListParagraph"/>
              <w:numPr>
                <w:ilvl w:val="0"/>
                <w:numId w:val="164"/>
              </w:numPr>
              <w:rPr>
                <w:rFonts w:ascii="Arial" w:hAnsi="Arial" w:cs="Arial"/>
                <w:sz w:val="16"/>
                <w:szCs w:val="16"/>
              </w:rPr>
            </w:pPr>
            <w:r w:rsidRPr="00842F8E">
              <w:rPr>
                <w:rFonts w:ascii="Arial" w:hAnsi="Arial" w:cs="Arial"/>
                <w:sz w:val="16"/>
                <w:szCs w:val="16"/>
              </w:rPr>
              <w:t>Yes, has all books needed</w:t>
            </w:r>
          </w:p>
          <w:p w14:paraId="6A3BD333" w14:textId="1F9A3D47" w:rsidR="009C6FA0" w:rsidRPr="00842F8E" w:rsidRDefault="009C6FA0" w:rsidP="009C6FA0">
            <w:pPr>
              <w:pStyle w:val="ListParagraph"/>
              <w:numPr>
                <w:ilvl w:val="0"/>
                <w:numId w:val="164"/>
              </w:numPr>
              <w:rPr>
                <w:rFonts w:ascii="Arial" w:hAnsi="Arial" w:cs="Arial"/>
                <w:sz w:val="16"/>
                <w:szCs w:val="16"/>
              </w:rPr>
            </w:pPr>
            <w:r w:rsidRPr="00842F8E">
              <w:rPr>
                <w:rFonts w:ascii="Arial" w:hAnsi="Arial" w:cs="Arial"/>
                <w:sz w:val="16"/>
                <w:szCs w:val="16"/>
              </w:rPr>
              <w:t>Has some but not all books needed</w:t>
            </w:r>
          </w:p>
          <w:p w14:paraId="063CEC25" w14:textId="2EEED733" w:rsidR="009C6FA0" w:rsidRPr="00842F8E" w:rsidRDefault="009C6FA0" w:rsidP="009C6FA0">
            <w:pPr>
              <w:rPr>
                <w:rFonts w:ascii="Arial" w:hAnsi="Arial" w:cs="Arial"/>
                <w:sz w:val="16"/>
                <w:szCs w:val="16"/>
              </w:rPr>
            </w:pPr>
          </w:p>
        </w:tc>
        <w:tc>
          <w:tcPr>
            <w:tcW w:w="310" w:type="pct"/>
          </w:tcPr>
          <w:p w14:paraId="6A3C0208" w14:textId="77777777" w:rsidR="009C6FA0" w:rsidRPr="005A7BEF" w:rsidRDefault="009C6FA0" w:rsidP="009C6FA0">
            <w:pPr>
              <w:rPr>
                <w:rFonts w:ascii="Arial" w:hAnsi="Arial" w:cs="Arial"/>
                <w:b/>
                <w:sz w:val="16"/>
                <w:szCs w:val="16"/>
              </w:rPr>
            </w:pPr>
          </w:p>
        </w:tc>
        <w:tc>
          <w:tcPr>
            <w:tcW w:w="310" w:type="pct"/>
          </w:tcPr>
          <w:p w14:paraId="1B26EEC2" w14:textId="77777777" w:rsidR="009C6FA0" w:rsidRPr="005A7BEF" w:rsidRDefault="009C6FA0" w:rsidP="009C6FA0">
            <w:pPr>
              <w:rPr>
                <w:rFonts w:ascii="Arial" w:hAnsi="Arial" w:cs="Arial"/>
                <w:b/>
                <w:sz w:val="16"/>
                <w:szCs w:val="16"/>
              </w:rPr>
            </w:pPr>
          </w:p>
        </w:tc>
        <w:tc>
          <w:tcPr>
            <w:tcW w:w="310" w:type="pct"/>
          </w:tcPr>
          <w:p w14:paraId="3FA25A00" w14:textId="77777777" w:rsidR="009C6FA0" w:rsidRPr="005A7BEF" w:rsidRDefault="009C6FA0" w:rsidP="009C6FA0">
            <w:pPr>
              <w:rPr>
                <w:rFonts w:ascii="Arial" w:hAnsi="Arial" w:cs="Arial"/>
                <w:b/>
                <w:sz w:val="16"/>
                <w:szCs w:val="16"/>
              </w:rPr>
            </w:pPr>
          </w:p>
        </w:tc>
        <w:tc>
          <w:tcPr>
            <w:tcW w:w="310" w:type="pct"/>
          </w:tcPr>
          <w:p w14:paraId="52637D74" w14:textId="77777777" w:rsidR="009C6FA0" w:rsidRPr="005A7BEF" w:rsidRDefault="009C6FA0" w:rsidP="009C6FA0">
            <w:pPr>
              <w:rPr>
                <w:rFonts w:ascii="Arial" w:hAnsi="Arial" w:cs="Arial"/>
                <w:b/>
                <w:sz w:val="16"/>
                <w:szCs w:val="16"/>
              </w:rPr>
            </w:pPr>
          </w:p>
        </w:tc>
        <w:tc>
          <w:tcPr>
            <w:tcW w:w="322" w:type="pct"/>
          </w:tcPr>
          <w:p w14:paraId="4DD0A19B" w14:textId="77777777" w:rsidR="009C6FA0" w:rsidRPr="005A7BEF" w:rsidRDefault="009C6FA0" w:rsidP="009C6FA0">
            <w:pPr>
              <w:rPr>
                <w:rFonts w:ascii="Arial" w:hAnsi="Arial" w:cs="Arial"/>
                <w:b/>
                <w:sz w:val="16"/>
                <w:szCs w:val="16"/>
              </w:rPr>
            </w:pPr>
          </w:p>
        </w:tc>
        <w:tc>
          <w:tcPr>
            <w:tcW w:w="331" w:type="pct"/>
          </w:tcPr>
          <w:p w14:paraId="57D4A8AD" w14:textId="77777777" w:rsidR="009C6FA0" w:rsidRPr="005A7BEF" w:rsidRDefault="009C6FA0" w:rsidP="009C6FA0">
            <w:pPr>
              <w:rPr>
                <w:rFonts w:ascii="Arial" w:hAnsi="Arial" w:cs="Arial"/>
                <w:b/>
                <w:sz w:val="16"/>
                <w:szCs w:val="16"/>
              </w:rPr>
            </w:pPr>
          </w:p>
        </w:tc>
        <w:tc>
          <w:tcPr>
            <w:tcW w:w="355" w:type="pct"/>
          </w:tcPr>
          <w:p w14:paraId="1457C7DF" w14:textId="77777777" w:rsidR="009C6FA0" w:rsidRPr="005A7BEF" w:rsidRDefault="009C6FA0" w:rsidP="009C6FA0">
            <w:pPr>
              <w:rPr>
                <w:rFonts w:ascii="Arial" w:hAnsi="Arial" w:cs="Arial"/>
                <w:b/>
                <w:sz w:val="16"/>
                <w:szCs w:val="16"/>
              </w:rPr>
            </w:pPr>
          </w:p>
        </w:tc>
        <w:tc>
          <w:tcPr>
            <w:tcW w:w="310" w:type="pct"/>
          </w:tcPr>
          <w:p w14:paraId="069B7362" w14:textId="77777777" w:rsidR="009C6FA0" w:rsidRPr="005A7BEF" w:rsidRDefault="009C6FA0" w:rsidP="009C6FA0">
            <w:pPr>
              <w:rPr>
                <w:rFonts w:ascii="Arial" w:hAnsi="Arial" w:cs="Arial"/>
                <w:b/>
                <w:sz w:val="16"/>
                <w:szCs w:val="16"/>
              </w:rPr>
            </w:pPr>
          </w:p>
        </w:tc>
        <w:tc>
          <w:tcPr>
            <w:tcW w:w="310" w:type="pct"/>
          </w:tcPr>
          <w:p w14:paraId="14A62104" w14:textId="77777777" w:rsidR="009C6FA0" w:rsidRPr="005A7BEF" w:rsidRDefault="009C6FA0" w:rsidP="009C6FA0">
            <w:pPr>
              <w:rPr>
                <w:rFonts w:ascii="Arial" w:hAnsi="Arial" w:cs="Arial"/>
                <w:b/>
                <w:sz w:val="16"/>
                <w:szCs w:val="16"/>
              </w:rPr>
            </w:pPr>
          </w:p>
        </w:tc>
        <w:tc>
          <w:tcPr>
            <w:tcW w:w="310" w:type="pct"/>
          </w:tcPr>
          <w:p w14:paraId="444D4296" w14:textId="77777777" w:rsidR="009C6FA0" w:rsidRPr="005A7BEF" w:rsidRDefault="009C6FA0" w:rsidP="009C6FA0">
            <w:pPr>
              <w:rPr>
                <w:rFonts w:ascii="Arial" w:hAnsi="Arial" w:cs="Arial"/>
                <w:b/>
                <w:sz w:val="16"/>
                <w:szCs w:val="16"/>
              </w:rPr>
            </w:pPr>
          </w:p>
        </w:tc>
      </w:tr>
      <w:tr w:rsidR="009C6FA0" w:rsidRPr="005A7BEF" w14:paraId="5783D7A2" w14:textId="77777777" w:rsidTr="0050071F">
        <w:trPr>
          <w:trHeight w:val="337"/>
        </w:trPr>
        <w:tc>
          <w:tcPr>
            <w:tcW w:w="1821" w:type="pct"/>
          </w:tcPr>
          <w:p w14:paraId="1DB5C575" w14:textId="4DAA8434" w:rsidR="009C6FA0" w:rsidRPr="00842F8E" w:rsidRDefault="009C6FA0" w:rsidP="009C6FA0">
            <w:pPr>
              <w:rPr>
                <w:rFonts w:ascii="Arial" w:hAnsi="Arial" w:cs="Arial"/>
                <w:sz w:val="16"/>
                <w:szCs w:val="16"/>
              </w:rPr>
            </w:pPr>
            <w:r w:rsidRPr="00842F8E">
              <w:rPr>
                <w:rFonts w:ascii="Arial" w:hAnsi="Arial" w:cs="Arial"/>
                <w:bCs/>
                <w:sz w:val="16"/>
                <w:szCs w:val="16"/>
              </w:rPr>
              <w:t xml:space="preserve">Q26. In the most recent term, </w:t>
            </w:r>
            <w:r w:rsidRPr="00842F8E">
              <w:rPr>
                <w:rFonts w:ascii="Arial" w:hAnsi="Arial" w:cs="Arial"/>
                <w:sz w:val="16"/>
                <w:szCs w:val="16"/>
              </w:rPr>
              <w:t xml:space="preserve">how did/does [Name] obtain the textbooks?             </w:t>
            </w:r>
          </w:p>
          <w:p w14:paraId="6164E960"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1. Provided by school, can take home, </w:t>
            </w:r>
          </w:p>
          <w:p w14:paraId="7759F9D6"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2. Provided by school, cannot take home, </w:t>
            </w:r>
          </w:p>
          <w:p w14:paraId="51D29182"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3. Newly purchased from the school, </w:t>
            </w:r>
          </w:p>
          <w:p w14:paraId="1625115B"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4. Newly purchased from private market, </w:t>
            </w:r>
          </w:p>
          <w:p w14:paraId="27177D78"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5. Gift, </w:t>
            </w:r>
          </w:p>
          <w:p w14:paraId="4F56774C" w14:textId="7B109406" w:rsidR="009C6FA0" w:rsidRPr="00842F8E" w:rsidRDefault="009C6FA0" w:rsidP="009C6FA0">
            <w:pPr>
              <w:rPr>
                <w:rFonts w:ascii="Arial" w:hAnsi="Arial" w:cs="Arial"/>
                <w:sz w:val="16"/>
                <w:szCs w:val="16"/>
              </w:rPr>
            </w:pPr>
            <w:r w:rsidRPr="00842F8E">
              <w:rPr>
                <w:rFonts w:ascii="Arial" w:hAnsi="Arial" w:cs="Arial"/>
                <w:sz w:val="16"/>
                <w:szCs w:val="16"/>
              </w:rPr>
              <w:t xml:space="preserve">6. Passed down from older sibling, </w:t>
            </w:r>
          </w:p>
        </w:tc>
        <w:tc>
          <w:tcPr>
            <w:tcW w:w="310" w:type="pct"/>
          </w:tcPr>
          <w:p w14:paraId="432B74DA" w14:textId="77777777" w:rsidR="009C6FA0" w:rsidRPr="005A7BEF" w:rsidRDefault="009C6FA0" w:rsidP="009C6FA0">
            <w:pPr>
              <w:rPr>
                <w:rFonts w:ascii="Arial" w:hAnsi="Arial" w:cs="Arial"/>
                <w:b/>
                <w:sz w:val="16"/>
                <w:szCs w:val="16"/>
              </w:rPr>
            </w:pPr>
          </w:p>
        </w:tc>
        <w:tc>
          <w:tcPr>
            <w:tcW w:w="310" w:type="pct"/>
          </w:tcPr>
          <w:p w14:paraId="752EABA7" w14:textId="77777777" w:rsidR="009C6FA0" w:rsidRPr="005A7BEF" w:rsidRDefault="009C6FA0" w:rsidP="009C6FA0">
            <w:pPr>
              <w:rPr>
                <w:rFonts w:ascii="Arial" w:hAnsi="Arial" w:cs="Arial"/>
                <w:b/>
                <w:sz w:val="16"/>
                <w:szCs w:val="16"/>
              </w:rPr>
            </w:pPr>
          </w:p>
        </w:tc>
        <w:tc>
          <w:tcPr>
            <w:tcW w:w="310" w:type="pct"/>
          </w:tcPr>
          <w:p w14:paraId="1A7C2B6B" w14:textId="77777777" w:rsidR="009C6FA0" w:rsidRPr="005A7BEF" w:rsidRDefault="009C6FA0" w:rsidP="009C6FA0">
            <w:pPr>
              <w:rPr>
                <w:rFonts w:ascii="Arial" w:hAnsi="Arial" w:cs="Arial"/>
                <w:b/>
                <w:sz w:val="16"/>
                <w:szCs w:val="16"/>
              </w:rPr>
            </w:pPr>
          </w:p>
        </w:tc>
        <w:tc>
          <w:tcPr>
            <w:tcW w:w="310" w:type="pct"/>
          </w:tcPr>
          <w:p w14:paraId="289A6431" w14:textId="77777777" w:rsidR="009C6FA0" w:rsidRPr="005A7BEF" w:rsidRDefault="009C6FA0" w:rsidP="009C6FA0">
            <w:pPr>
              <w:rPr>
                <w:rFonts w:ascii="Arial" w:hAnsi="Arial" w:cs="Arial"/>
                <w:b/>
                <w:sz w:val="16"/>
                <w:szCs w:val="16"/>
              </w:rPr>
            </w:pPr>
          </w:p>
        </w:tc>
        <w:tc>
          <w:tcPr>
            <w:tcW w:w="322" w:type="pct"/>
          </w:tcPr>
          <w:p w14:paraId="460267BE" w14:textId="77777777" w:rsidR="009C6FA0" w:rsidRPr="005A7BEF" w:rsidRDefault="009C6FA0" w:rsidP="009C6FA0">
            <w:pPr>
              <w:rPr>
                <w:rFonts w:ascii="Arial" w:hAnsi="Arial" w:cs="Arial"/>
                <w:b/>
                <w:sz w:val="16"/>
                <w:szCs w:val="16"/>
              </w:rPr>
            </w:pPr>
          </w:p>
        </w:tc>
        <w:tc>
          <w:tcPr>
            <w:tcW w:w="331" w:type="pct"/>
          </w:tcPr>
          <w:p w14:paraId="6552C9D9" w14:textId="77777777" w:rsidR="009C6FA0" w:rsidRPr="005A7BEF" w:rsidRDefault="009C6FA0" w:rsidP="009C6FA0">
            <w:pPr>
              <w:rPr>
                <w:rFonts w:ascii="Arial" w:hAnsi="Arial" w:cs="Arial"/>
                <w:b/>
                <w:sz w:val="16"/>
                <w:szCs w:val="16"/>
              </w:rPr>
            </w:pPr>
          </w:p>
        </w:tc>
        <w:tc>
          <w:tcPr>
            <w:tcW w:w="355" w:type="pct"/>
          </w:tcPr>
          <w:p w14:paraId="34168444" w14:textId="77777777" w:rsidR="009C6FA0" w:rsidRPr="005A7BEF" w:rsidRDefault="009C6FA0" w:rsidP="009C6FA0">
            <w:pPr>
              <w:rPr>
                <w:rFonts w:ascii="Arial" w:hAnsi="Arial" w:cs="Arial"/>
                <w:b/>
                <w:sz w:val="16"/>
                <w:szCs w:val="16"/>
              </w:rPr>
            </w:pPr>
          </w:p>
        </w:tc>
        <w:tc>
          <w:tcPr>
            <w:tcW w:w="310" w:type="pct"/>
          </w:tcPr>
          <w:p w14:paraId="5EDCF6E6" w14:textId="77777777" w:rsidR="009C6FA0" w:rsidRPr="005A7BEF" w:rsidRDefault="009C6FA0" w:rsidP="009C6FA0">
            <w:pPr>
              <w:rPr>
                <w:rFonts w:ascii="Arial" w:hAnsi="Arial" w:cs="Arial"/>
                <w:b/>
                <w:sz w:val="16"/>
                <w:szCs w:val="16"/>
              </w:rPr>
            </w:pPr>
          </w:p>
        </w:tc>
        <w:tc>
          <w:tcPr>
            <w:tcW w:w="310" w:type="pct"/>
          </w:tcPr>
          <w:p w14:paraId="5DF8B95C" w14:textId="77777777" w:rsidR="009C6FA0" w:rsidRPr="005A7BEF" w:rsidRDefault="009C6FA0" w:rsidP="009C6FA0">
            <w:pPr>
              <w:rPr>
                <w:rFonts w:ascii="Arial" w:hAnsi="Arial" w:cs="Arial"/>
                <w:b/>
                <w:sz w:val="16"/>
                <w:szCs w:val="16"/>
              </w:rPr>
            </w:pPr>
          </w:p>
        </w:tc>
        <w:tc>
          <w:tcPr>
            <w:tcW w:w="310" w:type="pct"/>
          </w:tcPr>
          <w:p w14:paraId="29EBD62A" w14:textId="77777777" w:rsidR="009C6FA0" w:rsidRPr="005A7BEF" w:rsidRDefault="009C6FA0" w:rsidP="009C6FA0">
            <w:pPr>
              <w:rPr>
                <w:rFonts w:ascii="Arial" w:hAnsi="Arial" w:cs="Arial"/>
                <w:b/>
                <w:sz w:val="16"/>
                <w:szCs w:val="16"/>
              </w:rPr>
            </w:pPr>
          </w:p>
        </w:tc>
      </w:tr>
      <w:tr w:rsidR="009C6FA0" w:rsidRPr="005A7BEF" w14:paraId="5E52B72C" w14:textId="77777777" w:rsidTr="0050071F">
        <w:trPr>
          <w:trHeight w:val="337"/>
        </w:trPr>
        <w:tc>
          <w:tcPr>
            <w:tcW w:w="1821" w:type="pct"/>
          </w:tcPr>
          <w:p w14:paraId="77F43B8A" w14:textId="0ACCFFA9" w:rsidR="009C6FA0" w:rsidRPr="00842F8E" w:rsidRDefault="009C6FA0" w:rsidP="009C6FA0">
            <w:pPr>
              <w:rPr>
                <w:rFonts w:ascii="Arial" w:hAnsi="Arial" w:cs="Arial"/>
                <w:sz w:val="16"/>
                <w:szCs w:val="16"/>
              </w:rPr>
            </w:pPr>
            <w:r w:rsidRPr="00842F8E">
              <w:rPr>
                <w:rFonts w:ascii="Arial" w:hAnsi="Arial" w:cs="Arial"/>
                <w:bCs/>
                <w:sz w:val="16"/>
                <w:szCs w:val="16"/>
              </w:rPr>
              <w:t>Q27 In the most recent term, did/</w:t>
            </w:r>
            <w:r w:rsidRPr="00842F8E">
              <w:rPr>
                <w:rFonts w:ascii="Arial" w:hAnsi="Arial" w:cs="Arial"/>
                <w:sz w:val="16"/>
                <w:szCs w:val="16"/>
              </w:rPr>
              <w:t>does [Name] participate in a free feeding program at school?            1. Yes           5. No &gt;&gt;Q30</w:t>
            </w:r>
          </w:p>
        </w:tc>
        <w:tc>
          <w:tcPr>
            <w:tcW w:w="310" w:type="pct"/>
          </w:tcPr>
          <w:p w14:paraId="6F9D073B" w14:textId="77777777" w:rsidR="009C6FA0" w:rsidRPr="005A7BEF" w:rsidRDefault="009C6FA0" w:rsidP="009C6FA0">
            <w:pPr>
              <w:rPr>
                <w:rFonts w:ascii="Arial" w:hAnsi="Arial" w:cs="Arial"/>
                <w:b/>
                <w:sz w:val="16"/>
                <w:szCs w:val="16"/>
              </w:rPr>
            </w:pPr>
          </w:p>
        </w:tc>
        <w:tc>
          <w:tcPr>
            <w:tcW w:w="310" w:type="pct"/>
          </w:tcPr>
          <w:p w14:paraId="762B4410" w14:textId="77777777" w:rsidR="009C6FA0" w:rsidRPr="005A7BEF" w:rsidRDefault="009C6FA0" w:rsidP="009C6FA0">
            <w:pPr>
              <w:rPr>
                <w:rFonts w:ascii="Arial" w:hAnsi="Arial" w:cs="Arial"/>
                <w:b/>
                <w:sz w:val="16"/>
                <w:szCs w:val="16"/>
              </w:rPr>
            </w:pPr>
          </w:p>
        </w:tc>
        <w:tc>
          <w:tcPr>
            <w:tcW w:w="310" w:type="pct"/>
          </w:tcPr>
          <w:p w14:paraId="74DF0DB9" w14:textId="77777777" w:rsidR="009C6FA0" w:rsidRPr="005A7BEF" w:rsidRDefault="009C6FA0" w:rsidP="009C6FA0">
            <w:pPr>
              <w:rPr>
                <w:rFonts w:ascii="Arial" w:hAnsi="Arial" w:cs="Arial"/>
                <w:b/>
                <w:sz w:val="16"/>
                <w:szCs w:val="16"/>
              </w:rPr>
            </w:pPr>
          </w:p>
        </w:tc>
        <w:tc>
          <w:tcPr>
            <w:tcW w:w="310" w:type="pct"/>
          </w:tcPr>
          <w:p w14:paraId="2C1E7269" w14:textId="77777777" w:rsidR="009C6FA0" w:rsidRPr="005A7BEF" w:rsidRDefault="009C6FA0" w:rsidP="009C6FA0">
            <w:pPr>
              <w:rPr>
                <w:rFonts w:ascii="Arial" w:hAnsi="Arial" w:cs="Arial"/>
                <w:b/>
                <w:sz w:val="16"/>
                <w:szCs w:val="16"/>
              </w:rPr>
            </w:pPr>
          </w:p>
        </w:tc>
        <w:tc>
          <w:tcPr>
            <w:tcW w:w="322" w:type="pct"/>
          </w:tcPr>
          <w:p w14:paraId="2717F7E5" w14:textId="77777777" w:rsidR="009C6FA0" w:rsidRPr="005A7BEF" w:rsidRDefault="009C6FA0" w:rsidP="009C6FA0">
            <w:pPr>
              <w:rPr>
                <w:rFonts w:ascii="Arial" w:hAnsi="Arial" w:cs="Arial"/>
                <w:b/>
                <w:sz w:val="16"/>
                <w:szCs w:val="16"/>
              </w:rPr>
            </w:pPr>
          </w:p>
        </w:tc>
        <w:tc>
          <w:tcPr>
            <w:tcW w:w="331" w:type="pct"/>
          </w:tcPr>
          <w:p w14:paraId="5D8DC62F" w14:textId="77777777" w:rsidR="009C6FA0" w:rsidRPr="005A7BEF" w:rsidRDefault="009C6FA0" w:rsidP="009C6FA0">
            <w:pPr>
              <w:rPr>
                <w:rFonts w:ascii="Arial" w:hAnsi="Arial" w:cs="Arial"/>
                <w:b/>
                <w:sz w:val="16"/>
                <w:szCs w:val="16"/>
              </w:rPr>
            </w:pPr>
          </w:p>
        </w:tc>
        <w:tc>
          <w:tcPr>
            <w:tcW w:w="355" w:type="pct"/>
          </w:tcPr>
          <w:p w14:paraId="22F8E98B" w14:textId="77777777" w:rsidR="009C6FA0" w:rsidRPr="005A7BEF" w:rsidRDefault="009C6FA0" w:rsidP="009C6FA0">
            <w:pPr>
              <w:rPr>
                <w:rFonts w:ascii="Arial" w:hAnsi="Arial" w:cs="Arial"/>
                <w:b/>
                <w:sz w:val="16"/>
                <w:szCs w:val="16"/>
              </w:rPr>
            </w:pPr>
          </w:p>
        </w:tc>
        <w:tc>
          <w:tcPr>
            <w:tcW w:w="310" w:type="pct"/>
          </w:tcPr>
          <w:p w14:paraId="422445A0" w14:textId="77777777" w:rsidR="009C6FA0" w:rsidRPr="005A7BEF" w:rsidRDefault="009C6FA0" w:rsidP="009C6FA0">
            <w:pPr>
              <w:rPr>
                <w:rFonts w:ascii="Arial" w:hAnsi="Arial" w:cs="Arial"/>
                <w:b/>
                <w:sz w:val="16"/>
                <w:szCs w:val="16"/>
              </w:rPr>
            </w:pPr>
          </w:p>
        </w:tc>
        <w:tc>
          <w:tcPr>
            <w:tcW w:w="310" w:type="pct"/>
            <w:vAlign w:val="center"/>
          </w:tcPr>
          <w:p w14:paraId="048FD396" w14:textId="77777777" w:rsidR="009C6FA0" w:rsidRPr="005A7BEF" w:rsidRDefault="009C6FA0" w:rsidP="009C6FA0">
            <w:pPr>
              <w:rPr>
                <w:rFonts w:ascii="Arial" w:hAnsi="Arial" w:cs="Arial"/>
                <w:b/>
                <w:sz w:val="16"/>
                <w:szCs w:val="16"/>
              </w:rPr>
            </w:pPr>
          </w:p>
        </w:tc>
        <w:tc>
          <w:tcPr>
            <w:tcW w:w="310" w:type="pct"/>
            <w:vAlign w:val="center"/>
          </w:tcPr>
          <w:p w14:paraId="1CB4C769" w14:textId="77777777" w:rsidR="009C6FA0" w:rsidRPr="005A7BEF" w:rsidRDefault="009C6FA0" w:rsidP="009C6FA0">
            <w:pPr>
              <w:rPr>
                <w:rFonts w:ascii="Arial" w:hAnsi="Arial" w:cs="Arial"/>
                <w:b/>
                <w:sz w:val="16"/>
                <w:szCs w:val="16"/>
              </w:rPr>
            </w:pPr>
          </w:p>
        </w:tc>
      </w:tr>
      <w:tr w:rsidR="009C6FA0" w:rsidRPr="005A7BEF" w14:paraId="64087627" w14:textId="77777777" w:rsidTr="0050071F">
        <w:trPr>
          <w:trHeight w:val="337"/>
        </w:trPr>
        <w:tc>
          <w:tcPr>
            <w:tcW w:w="1821" w:type="pct"/>
          </w:tcPr>
          <w:p w14:paraId="2649FD62" w14:textId="2E6F860A" w:rsidR="009C6FA0" w:rsidRPr="00842F8E" w:rsidRDefault="009C6FA0" w:rsidP="009C6FA0">
            <w:pPr>
              <w:rPr>
                <w:rFonts w:ascii="Arial" w:hAnsi="Arial" w:cs="Arial"/>
                <w:i/>
                <w:sz w:val="16"/>
                <w:szCs w:val="16"/>
              </w:rPr>
            </w:pPr>
            <w:r w:rsidRPr="00842F8E">
              <w:rPr>
                <w:rFonts w:ascii="Arial" w:hAnsi="Arial" w:cs="Arial"/>
                <w:bCs/>
                <w:sz w:val="16"/>
                <w:szCs w:val="16"/>
              </w:rPr>
              <w:t xml:space="preserve">Q28. In the most recent term, </w:t>
            </w:r>
            <w:r w:rsidRPr="00842F8E">
              <w:rPr>
                <w:rFonts w:ascii="Arial" w:hAnsi="Arial" w:cs="Arial"/>
                <w:sz w:val="16"/>
                <w:szCs w:val="16"/>
              </w:rPr>
              <w:t xml:space="preserve">which meal(s) did/does </w:t>
            </w:r>
            <w:r w:rsidR="007B5FA4">
              <w:rPr>
                <w:rFonts w:ascii="Arial" w:hAnsi="Arial" w:cs="Arial"/>
                <w:sz w:val="16"/>
                <w:szCs w:val="16"/>
              </w:rPr>
              <w:t>[</w:t>
            </w:r>
            <w:r w:rsidRPr="00842F8E">
              <w:rPr>
                <w:rFonts w:ascii="Arial" w:hAnsi="Arial" w:cs="Arial"/>
                <w:sz w:val="16"/>
                <w:szCs w:val="16"/>
              </w:rPr>
              <w:t>Name</w:t>
            </w:r>
            <w:r w:rsidR="007B5FA4">
              <w:rPr>
                <w:rFonts w:ascii="Arial" w:hAnsi="Arial" w:cs="Arial"/>
                <w:sz w:val="16"/>
                <w:szCs w:val="16"/>
              </w:rPr>
              <w:t>]</w:t>
            </w:r>
            <w:r w:rsidRPr="00842F8E">
              <w:rPr>
                <w:rFonts w:ascii="Arial" w:hAnsi="Arial" w:cs="Arial"/>
                <w:sz w:val="16"/>
                <w:szCs w:val="16"/>
              </w:rPr>
              <w:t xml:space="preserve"> receive at school?     </w:t>
            </w:r>
            <w:r w:rsidR="007B5FA4">
              <w:rPr>
                <w:rFonts w:ascii="Arial" w:hAnsi="Arial" w:cs="Arial"/>
                <w:i/>
                <w:sz w:val="16"/>
                <w:szCs w:val="16"/>
              </w:rPr>
              <w:t>Select all that apply.</w:t>
            </w:r>
          </w:p>
          <w:p w14:paraId="7F8A6FBD"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1. Breakfast, </w:t>
            </w:r>
          </w:p>
          <w:p w14:paraId="7CEDAF60"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2. Snack, </w:t>
            </w:r>
          </w:p>
          <w:p w14:paraId="456DF0AF"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3. Lunch, </w:t>
            </w:r>
          </w:p>
          <w:p w14:paraId="25B73853" w14:textId="77777777" w:rsidR="009C6FA0" w:rsidRPr="00842F8E" w:rsidRDefault="009C6FA0" w:rsidP="009C6FA0">
            <w:pPr>
              <w:rPr>
                <w:rFonts w:ascii="Arial" w:hAnsi="Arial" w:cs="Arial"/>
                <w:sz w:val="16"/>
                <w:szCs w:val="16"/>
              </w:rPr>
            </w:pPr>
            <w:r w:rsidRPr="00842F8E">
              <w:rPr>
                <w:rFonts w:ascii="Arial" w:hAnsi="Arial" w:cs="Arial"/>
                <w:sz w:val="16"/>
                <w:szCs w:val="16"/>
              </w:rPr>
              <w:t>4. Supper</w:t>
            </w:r>
          </w:p>
        </w:tc>
        <w:tc>
          <w:tcPr>
            <w:tcW w:w="310" w:type="pct"/>
          </w:tcPr>
          <w:p w14:paraId="00F89E53" w14:textId="77777777" w:rsidR="009C6FA0" w:rsidRPr="005A7BEF" w:rsidRDefault="009C6FA0" w:rsidP="009C6FA0">
            <w:pPr>
              <w:rPr>
                <w:rFonts w:ascii="Arial" w:hAnsi="Arial" w:cs="Arial"/>
                <w:b/>
                <w:sz w:val="16"/>
                <w:szCs w:val="16"/>
              </w:rPr>
            </w:pPr>
          </w:p>
        </w:tc>
        <w:tc>
          <w:tcPr>
            <w:tcW w:w="310" w:type="pct"/>
          </w:tcPr>
          <w:p w14:paraId="5CDE8548" w14:textId="77777777" w:rsidR="009C6FA0" w:rsidRPr="005A7BEF" w:rsidRDefault="009C6FA0" w:rsidP="009C6FA0">
            <w:pPr>
              <w:rPr>
                <w:rFonts w:ascii="Arial" w:hAnsi="Arial" w:cs="Arial"/>
                <w:b/>
                <w:sz w:val="16"/>
                <w:szCs w:val="16"/>
              </w:rPr>
            </w:pPr>
          </w:p>
        </w:tc>
        <w:tc>
          <w:tcPr>
            <w:tcW w:w="310" w:type="pct"/>
          </w:tcPr>
          <w:p w14:paraId="5FABFEA9" w14:textId="77777777" w:rsidR="009C6FA0" w:rsidRPr="005A7BEF" w:rsidRDefault="009C6FA0" w:rsidP="009C6FA0">
            <w:pPr>
              <w:rPr>
                <w:rFonts w:ascii="Arial" w:hAnsi="Arial" w:cs="Arial"/>
                <w:b/>
                <w:sz w:val="16"/>
                <w:szCs w:val="16"/>
              </w:rPr>
            </w:pPr>
          </w:p>
        </w:tc>
        <w:tc>
          <w:tcPr>
            <w:tcW w:w="310" w:type="pct"/>
          </w:tcPr>
          <w:p w14:paraId="64558716" w14:textId="77777777" w:rsidR="009C6FA0" w:rsidRPr="005A7BEF" w:rsidRDefault="009C6FA0" w:rsidP="009C6FA0">
            <w:pPr>
              <w:rPr>
                <w:rFonts w:ascii="Arial" w:hAnsi="Arial" w:cs="Arial"/>
                <w:b/>
                <w:sz w:val="16"/>
                <w:szCs w:val="16"/>
              </w:rPr>
            </w:pPr>
          </w:p>
        </w:tc>
        <w:tc>
          <w:tcPr>
            <w:tcW w:w="322" w:type="pct"/>
          </w:tcPr>
          <w:p w14:paraId="402C5433" w14:textId="77777777" w:rsidR="009C6FA0" w:rsidRPr="005A7BEF" w:rsidRDefault="009C6FA0" w:rsidP="009C6FA0">
            <w:pPr>
              <w:rPr>
                <w:rFonts w:ascii="Arial" w:hAnsi="Arial" w:cs="Arial"/>
                <w:b/>
                <w:sz w:val="16"/>
                <w:szCs w:val="16"/>
              </w:rPr>
            </w:pPr>
          </w:p>
        </w:tc>
        <w:tc>
          <w:tcPr>
            <w:tcW w:w="331" w:type="pct"/>
          </w:tcPr>
          <w:p w14:paraId="7FA6F001" w14:textId="77777777" w:rsidR="009C6FA0" w:rsidRPr="005A7BEF" w:rsidRDefault="009C6FA0" w:rsidP="009C6FA0">
            <w:pPr>
              <w:rPr>
                <w:rFonts w:ascii="Arial" w:hAnsi="Arial" w:cs="Arial"/>
                <w:b/>
                <w:sz w:val="16"/>
                <w:szCs w:val="16"/>
              </w:rPr>
            </w:pPr>
          </w:p>
        </w:tc>
        <w:tc>
          <w:tcPr>
            <w:tcW w:w="355" w:type="pct"/>
          </w:tcPr>
          <w:p w14:paraId="42526181" w14:textId="77777777" w:rsidR="009C6FA0" w:rsidRPr="005A7BEF" w:rsidRDefault="009C6FA0" w:rsidP="009C6FA0">
            <w:pPr>
              <w:rPr>
                <w:rFonts w:ascii="Arial" w:hAnsi="Arial" w:cs="Arial"/>
                <w:b/>
                <w:sz w:val="16"/>
                <w:szCs w:val="16"/>
              </w:rPr>
            </w:pPr>
          </w:p>
        </w:tc>
        <w:tc>
          <w:tcPr>
            <w:tcW w:w="310" w:type="pct"/>
          </w:tcPr>
          <w:p w14:paraId="6D73778A" w14:textId="77777777" w:rsidR="009C6FA0" w:rsidRPr="005A7BEF" w:rsidRDefault="009C6FA0" w:rsidP="009C6FA0">
            <w:pPr>
              <w:rPr>
                <w:rFonts w:ascii="Arial" w:hAnsi="Arial" w:cs="Arial"/>
                <w:b/>
                <w:sz w:val="16"/>
                <w:szCs w:val="16"/>
              </w:rPr>
            </w:pPr>
          </w:p>
        </w:tc>
        <w:tc>
          <w:tcPr>
            <w:tcW w:w="310" w:type="pct"/>
          </w:tcPr>
          <w:p w14:paraId="01BDD5A2" w14:textId="77777777" w:rsidR="009C6FA0" w:rsidRPr="005A7BEF" w:rsidRDefault="009C6FA0" w:rsidP="009C6FA0">
            <w:pPr>
              <w:rPr>
                <w:rFonts w:ascii="Arial" w:hAnsi="Arial" w:cs="Arial"/>
                <w:b/>
                <w:sz w:val="16"/>
                <w:szCs w:val="16"/>
              </w:rPr>
            </w:pPr>
          </w:p>
        </w:tc>
        <w:tc>
          <w:tcPr>
            <w:tcW w:w="310" w:type="pct"/>
          </w:tcPr>
          <w:p w14:paraId="6AB95BED" w14:textId="77777777" w:rsidR="009C6FA0" w:rsidRPr="005A7BEF" w:rsidRDefault="009C6FA0" w:rsidP="009C6FA0">
            <w:pPr>
              <w:rPr>
                <w:rFonts w:ascii="Arial" w:hAnsi="Arial" w:cs="Arial"/>
                <w:b/>
                <w:sz w:val="16"/>
                <w:szCs w:val="16"/>
              </w:rPr>
            </w:pPr>
          </w:p>
        </w:tc>
      </w:tr>
      <w:tr w:rsidR="009C6FA0" w:rsidRPr="004B35A1" w14:paraId="0E658E70" w14:textId="77777777" w:rsidTr="0050071F">
        <w:trPr>
          <w:trHeight w:val="337"/>
        </w:trPr>
        <w:tc>
          <w:tcPr>
            <w:tcW w:w="1821" w:type="pct"/>
          </w:tcPr>
          <w:p w14:paraId="33A9ABF5" w14:textId="07760108" w:rsidR="009C6FA0" w:rsidRPr="00842F8E" w:rsidRDefault="009C6FA0" w:rsidP="009C6FA0">
            <w:pPr>
              <w:rPr>
                <w:rFonts w:ascii="Arial" w:hAnsi="Arial" w:cs="Arial"/>
                <w:sz w:val="16"/>
                <w:szCs w:val="16"/>
              </w:rPr>
            </w:pPr>
            <w:r w:rsidRPr="00842F8E">
              <w:rPr>
                <w:rFonts w:ascii="Arial" w:hAnsi="Arial" w:cs="Arial"/>
                <w:bCs/>
                <w:sz w:val="16"/>
                <w:szCs w:val="16"/>
              </w:rPr>
              <w:t xml:space="preserve">Q29. In the most recent term, </w:t>
            </w:r>
            <w:r w:rsidRPr="00842F8E">
              <w:rPr>
                <w:rFonts w:ascii="Arial" w:hAnsi="Arial" w:cs="Arial"/>
                <w:sz w:val="16"/>
                <w:szCs w:val="16"/>
              </w:rPr>
              <w:t xml:space="preserve">how many times per week did/does [Name] receive </w:t>
            </w:r>
            <w:r w:rsidR="004B35A1">
              <w:rPr>
                <w:rFonts w:ascii="Arial" w:hAnsi="Arial" w:cs="Arial"/>
                <w:sz w:val="16"/>
                <w:szCs w:val="16"/>
              </w:rPr>
              <w:t>[food type= at school</w:t>
            </w:r>
            <w:r w:rsidRPr="00842F8E">
              <w:rPr>
                <w:rFonts w:ascii="Arial" w:hAnsi="Arial" w:cs="Arial"/>
                <w:sz w:val="16"/>
                <w:szCs w:val="16"/>
              </w:rPr>
              <w:t>?</w:t>
            </w:r>
          </w:p>
          <w:p w14:paraId="0BE3A3AE" w14:textId="77777777" w:rsidR="009C6FA0" w:rsidRPr="00842F8E" w:rsidRDefault="009C6FA0" w:rsidP="009C6FA0">
            <w:pPr>
              <w:rPr>
                <w:rFonts w:ascii="Arial" w:hAnsi="Arial" w:cs="Arial"/>
                <w:sz w:val="16"/>
                <w:szCs w:val="16"/>
              </w:rPr>
            </w:pPr>
          </w:p>
          <w:p w14:paraId="0F369E2A" w14:textId="565C7DC6" w:rsidR="009C6FA0" w:rsidRPr="00842F8E" w:rsidRDefault="009C6FA0" w:rsidP="009C6FA0">
            <w:pPr>
              <w:rPr>
                <w:rFonts w:ascii="Arial" w:hAnsi="Arial" w:cs="Arial"/>
                <w:sz w:val="16"/>
                <w:szCs w:val="16"/>
              </w:rPr>
            </w:pPr>
            <w:r w:rsidRPr="00842F8E">
              <w:rPr>
                <w:rFonts w:ascii="Arial" w:hAnsi="Arial" w:cs="Arial"/>
                <w:sz w:val="16"/>
                <w:szCs w:val="16"/>
              </w:rPr>
              <w:t>Cycle through all that apply based on answer to Q28:</w:t>
            </w:r>
          </w:p>
        </w:tc>
        <w:tc>
          <w:tcPr>
            <w:tcW w:w="310" w:type="pct"/>
          </w:tcPr>
          <w:p w14:paraId="3D5E61A9" w14:textId="77777777" w:rsidR="009C6FA0" w:rsidRPr="004B35A1" w:rsidRDefault="009C6FA0" w:rsidP="009C6FA0">
            <w:pPr>
              <w:rPr>
                <w:rFonts w:ascii="Arial" w:hAnsi="Arial" w:cs="Arial"/>
                <w:b/>
                <w:sz w:val="16"/>
                <w:szCs w:val="16"/>
              </w:rPr>
            </w:pPr>
          </w:p>
        </w:tc>
        <w:tc>
          <w:tcPr>
            <w:tcW w:w="310" w:type="pct"/>
          </w:tcPr>
          <w:p w14:paraId="68D57745" w14:textId="77777777" w:rsidR="009C6FA0" w:rsidRPr="004B35A1" w:rsidRDefault="009C6FA0" w:rsidP="009C6FA0">
            <w:pPr>
              <w:rPr>
                <w:rFonts w:ascii="Arial" w:hAnsi="Arial" w:cs="Arial"/>
                <w:b/>
                <w:sz w:val="16"/>
                <w:szCs w:val="16"/>
              </w:rPr>
            </w:pPr>
          </w:p>
        </w:tc>
        <w:tc>
          <w:tcPr>
            <w:tcW w:w="310" w:type="pct"/>
          </w:tcPr>
          <w:p w14:paraId="604D7AF7" w14:textId="77777777" w:rsidR="009C6FA0" w:rsidRPr="004B35A1" w:rsidRDefault="009C6FA0" w:rsidP="009C6FA0">
            <w:pPr>
              <w:rPr>
                <w:rFonts w:ascii="Arial" w:hAnsi="Arial" w:cs="Arial"/>
                <w:b/>
                <w:sz w:val="16"/>
                <w:szCs w:val="16"/>
              </w:rPr>
            </w:pPr>
          </w:p>
        </w:tc>
        <w:tc>
          <w:tcPr>
            <w:tcW w:w="310" w:type="pct"/>
          </w:tcPr>
          <w:p w14:paraId="17733AF6" w14:textId="77777777" w:rsidR="009C6FA0" w:rsidRPr="004B35A1" w:rsidRDefault="009C6FA0" w:rsidP="009C6FA0">
            <w:pPr>
              <w:rPr>
                <w:rFonts w:ascii="Arial" w:hAnsi="Arial" w:cs="Arial"/>
                <w:b/>
                <w:sz w:val="16"/>
                <w:szCs w:val="16"/>
              </w:rPr>
            </w:pPr>
          </w:p>
        </w:tc>
        <w:tc>
          <w:tcPr>
            <w:tcW w:w="322" w:type="pct"/>
          </w:tcPr>
          <w:p w14:paraId="3AA9B20E" w14:textId="77777777" w:rsidR="009C6FA0" w:rsidRPr="004B35A1" w:rsidRDefault="009C6FA0" w:rsidP="009C6FA0">
            <w:pPr>
              <w:rPr>
                <w:rFonts w:ascii="Arial" w:hAnsi="Arial" w:cs="Arial"/>
                <w:b/>
                <w:sz w:val="16"/>
                <w:szCs w:val="16"/>
              </w:rPr>
            </w:pPr>
          </w:p>
        </w:tc>
        <w:tc>
          <w:tcPr>
            <w:tcW w:w="331" w:type="pct"/>
          </w:tcPr>
          <w:p w14:paraId="1B208FE4" w14:textId="77777777" w:rsidR="009C6FA0" w:rsidRPr="004B35A1" w:rsidRDefault="009C6FA0" w:rsidP="009C6FA0">
            <w:pPr>
              <w:rPr>
                <w:rFonts w:ascii="Arial" w:hAnsi="Arial" w:cs="Arial"/>
                <w:b/>
                <w:sz w:val="16"/>
                <w:szCs w:val="16"/>
              </w:rPr>
            </w:pPr>
          </w:p>
        </w:tc>
        <w:tc>
          <w:tcPr>
            <w:tcW w:w="355" w:type="pct"/>
          </w:tcPr>
          <w:p w14:paraId="4B3CD846" w14:textId="77777777" w:rsidR="009C6FA0" w:rsidRPr="004B35A1" w:rsidRDefault="009C6FA0" w:rsidP="009C6FA0">
            <w:pPr>
              <w:rPr>
                <w:rFonts w:ascii="Arial" w:hAnsi="Arial" w:cs="Arial"/>
                <w:b/>
                <w:sz w:val="16"/>
                <w:szCs w:val="16"/>
              </w:rPr>
            </w:pPr>
          </w:p>
        </w:tc>
        <w:tc>
          <w:tcPr>
            <w:tcW w:w="310" w:type="pct"/>
          </w:tcPr>
          <w:p w14:paraId="7841C2FA" w14:textId="77777777" w:rsidR="009C6FA0" w:rsidRPr="004B35A1" w:rsidRDefault="009C6FA0" w:rsidP="009C6FA0">
            <w:pPr>
              <w:rPr>
                <w:rFonts w:ascii="Arial" w:hAnsi="Arial" w:cs="Arial"/>
                <w:b/>
                <w:sz w:val="16"/>
                <w:szCs w:val="16"/>
              </w:rPr>
            </w:pPr>
          </w:p>
        </w:tc>
        <w:tc>
          <w:tcPr>
            <w:tcW w:w="310" w:type="pct"/>
          </w:tcPr>
          <w:p w14:paraId="0DE1F0F3" w14:textId="77777777" w:rsidR="009C6FA0" w:rsidRPr="004B35A1" w:rsidRDefault="009C6FA0" w:rsidP="009C6FA0">
            <w:pPr>
              <w:rPr>
                <w:rFonts w:ascii="Arial" w:hAnsi="Arial" w:cs="Arial"/>
                <w:b/>
                <w:sz w:val="16"/>
                <w:szCs w:val="16"/>
              </w:rPr>
            </w:pPr>
          </w:p>
        </w:tc>
        <w:tc>
          <w:tcPr>
            <w:tcW w:w="310" w:type="pct"/>
          </w:tcPr>
          <w:p w14:paraId="2FE56522" w14:textId="77777777" w:rsidR="009C6FA0" w:rsidRPr="004B35A1" w:rsidRDefault="009C6FA0" w:rsidP="009C6FA0">
            <w:pPr>
              <w:rPr>
                <w:rFonts w:ascii="Arial" w:hAnsi="Arial" w:cs="Arial"/>
                <w:b/>
                <w:sz w:val="16"/>
                <w:szCs w:val="16"/>
              </w:rPr>
            </w:pPr>
          </w:p>
        </w:tc>
      </w:tr>
      <w:tr w:rsidR="009C6FA0" w:rsidRPr="005A7BEF" w14:paraId="30CE78E3" w14:textId="77777777" w:rsidTr="0050071F">
        <w:trPr>
          <w:trHeight w:val="337"/>
        </w:trPr>
        <w:tc>
          <w:tcPr>
            <w:tcW w:w="1821" w:type="pct"/>
          </w:tcPr>
          <w:p w14:paraId="3CDE1B8A" w14:textId="0EA0BF54" w:rsidR="009C6FA0" w:rsidRPr="00842F8E" w:rsidRDefault="009C6FA0" w:rsidP="009C6FA0">
            <w:pPr>
              <w:rPr>
                <w:rFonts w:ascii="Arial" w:hAnsi="Arial" w:cs="Arial"/>
                <w:bCs/>
                <w:sz w:val="16"/>
                <w:szCs w:val="16"/>
              </w:rPr>
            </w:pPr>
            <w:r w:rsidRPr="00842F8E">
              <w:rPr>
                <w:rFonts w:ascii="Arial" w:hAnsi="Arial" w:cs="Arial"/>
                <w:bCs/>
                <w:sz w:val="16"/>
                <w:szCs w:val="16"/>
              </w:rPr>
              <w:t>Q29a Breakfast</w:t>
            </w:r>
          </w:p>
        </w:tc>
        <w:tc>
          <w:tcPr>
            <w:tcW w:w="310" w:type="pct"/>
          </w:tcPr>
          <w:p w14:paraId="2FD36236" w14:textId="77777777" w:rsidR="009C6FA0" w:rsidRPr="005A7BEF" w:rsidRDefault="009C6FA0" w:rsidP="009C6FA0">
            <w:pPr>
              <w:rPr>
                <w:rFonts w:ascii="Arial" w:hAnsi="Arial" w:cs="Arial"/>
                <w:b/>
                <w:sz w:val="16"/>
                <w:szCs w:val="16"/>
              </w:rPr>
            </w:pPr>
          </w:p>
        </w:tc>
        <w:tc>
          <w:tcPr>
            <w:tcW w:w="310" w:type="pct"/>
          </w:tcPr>
          <w:p w14:paraId="5B6B8CBB" w14:textId="77777777" w:rsidR="009C6FA0" w:rsidRPr="005A7BEF" w:rsidRDefault="009C6FA0" w:rsidP="009C6FA0">
            <w:pPr>
              <w:rPr>
                <w:rFonts w:ascii="Arial" w:hAnsi="Arial" w:cs="Arial"/>
                <w:b/>
                <w:sz w:val="16"/>
                <w:szCs w:val="16"/>
              </w:rPr>
            </w:pPr>
          </w:p>
        </w:tc>
        <w:tc>
          <w:tcPr>
            <w:tcW w:w="310" w:type="pct"/>
          </w:tcPr>
          <w:p w14:paraId="4802B6FA" w14:textId="77777777" w:rsidR="009C6FA0" w:rsidRPr="005A7BEF" w:rsidRDefault="009C6FA0" w:rsidP="009C6FA0">
            <w:pPr>
              <w:rPr>
                <w:rFonts w:ascii="Arial" w:hAnsi="Arial" w:cs="Arial"/>
                <w:b/>
                <w:sz w:val="16"/>
                <w:szCs w:val="16"/>
              </w:rPr>
            </w:pPr>
          </w:p>
        </w:tc>
        <w:tc>
          <w:tcPr>
            <w:tcW w:w="310" w:type="pct"/>
          </w:tcPr>
          <w:p w14:paraId="2B3274E1" w14:textId="77777777" w:rsidR="009C6FA0" w:rsidRPr="005A7BEF" w:rsidRDefault="009C6FA0" w:rsidP="009C6FA0">
            <w:pPr>
              <w:rPr>
                <w:rFonts w:ascii="Arial" w:hAnsi="Arial" w:cs="Arial"/>
                <w:b/>
                <w:sz w:val="16"/>
                <w:szCs w:val="16"/>
              </w:rPr>
            </w:pPr>
          </w:p>
        </w:tc>
        <w:tc>
          <w:tcPr>
            <w:tcW w:w="322" w:type="pct"/>
          </w:tcPr>
          <w:p w14:paraId="49BAB055" w14:textId="77777777" w:rsidR="009C6FA0" w:rsidRPr="005A7BEF" w:rsidRDefault="009C6FA0" w:rsidP="009C6FA0">
            <w:pPr>
              <w:rPr>
                <w:rFonts w:ascii="Arial" w:hAnsi="Arial" w:cs="Arial"/>
                <w:b/>
                <w:sz w:val="16"/>
                <w:szCs w:val="16"/>
              </w:rPr>
            </w:pPr>
          </w:p>
        </w:tc>
        <w:tc>
          <w:tcPr>
            <w:tcW w:w="331" w:type="pct"/>
          </w:tcPr>
          <w:p w14:paraId="1A0B897E" w14:textId="77777777" w:rsidR="009C6FA0" w:rsidRPr="005A7BEF" w:rsidRDefault="009C6FA0" w:rsidP="009C6FA0">
            <w:pPr>
              <w:rPr>
                <w:rFonts w:ascii="Arial" w:hAnsi="Arial" w:cs="Arial"/>
                <w:b/>
                <w:sz w:val="16"/>
                <w:szCs w:val="16"/>
              </w:rPr>
            </w:pPr>
          </w:p>
        </w:tc>
        <w:tc>
          <w:tcPr>
            <w:tcW w:w="355" w:type="pct"/>
          </w:tcPr>
          <w:p w14:paraId="47A66DBB" w14:textId="77777777" w:rsidR="009C6FA0" w:rsidRPr="005A7BEF" w:rsidRDefault="009C6FA0" w:rsidP="009C6FA0">
            <w:pPr>
              <w:rPr>
                <w:rFonts w:ascii="Arial" w:hAnsi="Arial" w:cs="Arial"/>
                <w:b/>
                <w:sz w:val="16"/>
                <w:szCs w:val="16"/>
              </w:rPr>
            </w:pPr>
          </w:p>
        </w:tc>
        <w:tc>
          <w:tcPr>
            <w:tcW w:w="310" w:type="pct"/>
          </w:tcPr>
          <w:p w14:paraId="56CC794C" w14:textId="77777777" w:rsidR="009C6FA0" w:rsidRPr="005A7BEF" w:rsidRDefault="009C6FA0" w:rsidP="009C6FA0">
            <w:pPr>
              <w:rPr>
                <w:rFonts w:ascii="Arial" w:hAnsi="Arial" w:cs="Arial"/>
                <w:b/>
                <w:sz w:val="16"/>
                <w:szCs w:val="16"/>
              </w:rPr>
            </w:pPr>
          </w:p>
        </w:tc>
        <w:tc>
          <w:tcPr>
            <w:tcW w:w="310" w:type="pct"/>
          </w:tcPr>
          <w:p w14:paraId="7D5634B1" w14:textId="77777777" w:rsidR="009C6FA0" w:rsidRPr="005A7BEF" w:rsidRDefault="009C6FA0" w:rsidP="009C6FA0">
            <w:pPr>
              <w:rPr>
                <w:rFonts w:ascii="Arial" w:hAnsi="Arial" w:cs="Arial"/>
                <w:b/>
                <w:sz w:val="16"/>
                <w:szCs w:val="16"/>
              </w:rPr>
            </w:pPr>
          </w:p>
        </w:tc>
        <w:tc>
          <w:tcPr>
            <w:tcW w:w="310" w:type="pct"/>
          </w:tcPr>
          <w:p w14:paraId="6F307391" w14:textId="77777777" w:rsidR="009C6FA0" w:rsidRPr="005A7BEF" w:rsidRDefault="009C6FA0" w:rsidP="009C6FA0">
            <w:pPr>
              <w:rPr>
                <w:rFonts w:ascii="Arial" w:hAnsi="Arial" w:cs="Arial"/>
                <w:b/>
                <w:sz w:val="16"/>
                <w:szCs w:val="16"/>
              </w:rPr>
            </w:pPr>
          </w:p>
        </w:tc>
      </w:tr>
      <w:tr w:rsidR="009C6FA0" w:rsidRPr="005A7BEF" w14:paraId="6044E980" w14:textId="77777777" w:rsidTr="0050071F">
        <w:trPr>
          <w:trHeight w:val="337"/>
        </w:trPr>
        <w:tc>
          <w:tcPr>
            <w:tcW w:w="1821" w:type="pct"/>
          </w:tcPr>
          <w:p w14:paraId="121072A9" w14:textId="4CF5B8A2" w:rsidR="009C6FA0" w:rsidRPr="00842F8E" w:rsidRDefault="009C6FA0" w:rsidP="009C6FA0">
            <w:pPr>
              <w:rPr>
                <w:rFonts w:ascii="Arial" w:hAnsi="Arial" w:cs="Arial"/>
                <w:bCs/>
                <w:sz w:val="16"/>
                <w:szCs w:val="16"/>
              </w:rPr>
            </w:pPr>
            <w:r w:rsidRPr="00842F8E">
              <w:rPr>
                <w:rFonts w:ascii="Arial" w:hAnsi="Arial" w:cs="Arial"/>
                <w:bCs/>
                <w:sz w:val="16"/>
                <w:szCs w:val="16"/>
              </w:rPr>
              <w:t>Q29b Snack</w:t>
            </w:r>
          </w:p>
        </w:tc>
        <w:tc>
          <w:tcPr>
            <w:tcW w:w="310" w:type="pct"/>
          </w:tcPr>
          <w:p w14:paraId="1C0B6808" w14:textId="77777777" w:rsidR="009C6FA0" w:rsidRPr="005A7BEF" w:rsidRDefault="009C6FA0" w:rsidP="009C6FA0">
            <w:pPr>
              <w:rPr>
                <w:rFonts w:ascii="Arial" w:hAnsi="Arial" w:cs="Arial"/>
                <w:b/>
                <w:sz w:val="16"/>
                <w:szCs w:val="16"/>
              </w:rPr>
            </w:pPr>
          </w:p>
        </w:tc>
        <w:tc>
          <w:tcPr>
            <w:tcW w:w="310" w:type="pct"/>
          </w:tcPr>
          <w:p w14:paraId="7CA2BBF1" w14:textId="77777777" w:rsidR="009C6FA0" w:rsidRPr="005A7BEF" w:rsidRDefault="009C6FA0" w:rsidP="009C6FA0">
            <w:pPr>
              <w:rPr>
                <w:rFonts w:ascii="Arial" w:hAnsi="Arial" w:cs="Arial"/>
                <w:b/>
                <w:sz w:val="16"/>
                <w:szCs w:val="16"/>
              </w:rPr>
            </w:pPr>
          </w:p>
        </w:tc>
        <w:tc>
          <w:tcPr>
            <w:tcW w:w="310" w:type="pct"/>
          </w:tcPr>
          <w:p w14:paraId="0A10FFDE" w14:textId="77777777" w:rsidR="009C6FA0" w:rsidRPr="005A7BEF" w:rsidRDefault="009C6FA0" w:rsidP="009C6FA0">
            <w:pPr>
              <w:rPr>
                <w:rFonts w:ascii="Arial" w:hAnsi="Arial" w:cs="Arial"/>
                <w:b/>
                <w:sz w:val="16"/>
                <w:szCs w:val="16"/>
              </w:rPr>
            </w:pPr>
          </w:p>
        </w:tc>
        <w:tc>
          <w:tcPr>
            <w:tcW w:w="310" w:type="pct"/>
          </w:tcPr>
          <w:p w14:paraId="4934B01B" w14:textId="77777777" w:rsidR="009C6FA0" w:rsidRPr="005A7BEF" w:rsidRDefault="009C6FA0" w:rsidP="009C6FA0">
            <w:pPr>
              <w:rPr>
                <w:rFonts w:ascii="Arial" w:hAnsi="Arial" w:cs="Arial"/>
                <w:b/>
                <w:sz w:val="16"/>
                <w:szCs w:val="16"/>
              </w:rPr>
            </w:pPr>
          </w:p>
        </w:tc>
        <w:tc>
          <w:tcPr>
            <w:tcW w:w="322" w:type="pct"/>
          </w:tcPr>
          <w:p w14:paraId="0554C817" w14:textId="77777777" w:rsidR="009C6FA0" w:rsidRPr="005A7BEF" w:rsidRDefault="009C6FA0" w:rsidP="009C6FA0">
            <w:pPr>
              <w:rPr>
                <w:rFonts w:ascii="Arial" w:hAnsi="Arial" w:cs="Arial"/>
                <w:b/>
                <w:sz w:val="16"/>
                <w:szCs w:val="16"/>
              </w:rPr>
            </w:pPr>
          </w:p>
        </w:tc>
        <w:tc>
          <w:tcPr>
            <w:tcW w:w="331" w:type="pct"/>
          </w:tcPr>
          <w:p w14:paraId="208CCA63" w14:textId="77777777" w:rsidR="009C6FA0" w:rsidRPr="005A7BEF" w:rsidRDefault="009C6FA0" w:rsidP="009C6FA0">
            <w:pPr>
              <w:rPr>
                <w:rFonts w:ascii="Arial" w:hAnsi="Arial" w:cs="Arial"/>
                <w:b/>
                <w:sz w:val="16"/>
                <w:szCs w:val="16"/>
              </w:rPr>
            </w:pPr>
          </w:p>
        </w:tc>
        <w:tc>
          <w:tcPr>
            <w:tcW w:w="355" w:type="pct"/>
          </w:tcPr>
          <w:p w14:paraId="543CFC00" w14:textId="77777777" w:rsidR="009C6FA0" w:rsidRPr="005A7BEF" w:rsidRDefault="009C6FA0" w:rsidP="009C6FA0">
            <w:pPr>
              <w:rPr>
                <w:rFonts w:ascii="Arial" w:hAnsi="Arial" w:cs="Arial"/>
                <w:b/>
                <w:sz w:val="16"/>
                <w:szCs w:val="16"/>
              </w:rPr>
            </w:pPr>
          </w:p>
        </w:tc>
        <w:tc>
          <w:tcPr>
            <w:tcW w:w="310" w:type="pct"/>
          </w:tcPr>
          <w:p w14:paraId="429C6324" w14:textId="77777777" w:rsidR="009C6FA0" w:rsidRPr="005A7BEF" w:rsidRDefault="009C6FA0" w:rsidP="009C6FA0">
            <w:pPr>
              <w:rPr>
                <w:rFonts w:ascii="Arial" w:hAnsi="Arial" w:cs="Arial"/>
                <w:b/>
                <w:sz w:val="16"/>
                <w:szCs w:val="16"/>
              </w:rPr>
            </w:pPr>
          </w:p>
        </w:tc>
        <w:tc>
          <w:tcPr>
            <w:tcW w:w="310" w:type="pct"/>
          </w:tcPr>
          <w:p w14:paraId="04943F70" w14:textId="77777777" w:rsidR="009C6FA0" w:rsidRPr="005A7BEF" w:rsidRDefault="009C6FA0" w:rsidP="009C6FA0">
            <w:pPr>
              <w:rPr>
                <w:rFonts w:ascii="Arial" w:hAnsi="Arial" w:cs="Arial"/>
                <w:b/>
                <w:sz w:val="16"/>
                <w:szCs w:val="16"/>
              </w:rPr>
            </w:pPr>
          </w:p>
        </w:tc>
        <w:tc>
          <w:tcPr>
            <w:tcW w:w="310" w:type="pct"/>
          </w:tcPr>
          <w:p w14:paraId="4652599E" w14:textId="77777777" w:rsidR="009C6FA0" w:rsidRPr="005A7BEF" w:rsidRDefault="009C6FA0" w:rsidP="009C6FA0">
            <w:pPr>
              <w:rPr>
                <w:rFonts w:ascii="Arial" w:hAnsi="Arial" w:cs="Arial"/>
                <w:b/>
                <w:sz w:val="16"/>
                <w:szCs w:val="16"/>
              </w:rPr>
            </w:pPr>
          </w:p>
        </w:tc>
      </w:tr>
      <w:tr w:rsidR="009C6FA0" w:rsidRPr="005A7BEF" w14:paraId="0D5812FD" w14:textId="77777777" w:rsidTr="0050071F">
        <w:trPr>
          <w:trHeight w:val="337"/>
        </w:trPr>
        <w:tc>
          <w:tcPr>
            <w:tcW w:w="1821" w:type="pct"/>
          </w:tcPr>
          <w:p w14:paraId="3BF13496" w14:textId="563E604A" w:rsidR="009C6FA0" w:rsidRPr="00842F8E" w:rsidRDefault="009C6FA0" w:rsidP="009C6FA0">
            <w:pPr>
              <w:rPr>
                <w:rFonts w:ascii="Arial" w:hAnsi="Arial" w:cs="Arial"/>
                <w:bCs/>
                <w:sz w:val="16"/>
                <w:szCs w:val="16"/>
              </w:rPr>
            </w:pPr>
            <w:r w:rsidRPr="00842F8E">
              <w:rPr>
                <w:rFonts w:ascii="Arial" w:hAnsi="Arial" w:cs="Arial"/>
                <w:bCs/>
                <w:sz w:val="16"/>
                <w:szCs w:val="16"/>
              </w:rPr>
              <w:t>Q29c Lunch</w:t>
            </w:r>
          </w:p>
        </w:tc>
        <w:tc>
          <w:tcPr>
            <w:tcW w:w="310" w:type="pct"/>
          </w:tcPr>
          <w:p w14:paraId="2F7B3BC7" w14:textId="77777777" w:rsidR="009C6FA0" w:rsidRPr="005A7BEF" w:rsidRDefault="009C6FA0" w:rsidP="009C6FA0">
            <w:pPr>
              <w:rPr>
                <w:rFonts w:ascii="Arial" w:hAnsi="Arial" w:cs="Arial"/>
                <w:b/>
                <w:sz w:val="16"/>
                <w:szCs w:val="16"/>
              </w:rPr>
            </w:pPr>
          </w:p>
        </w:tc>
        <w:tc>
          <w:tcPr>
            <w:tcW w:w="310" w:type="pct"/>
          </w:tcPr>
          <w:p w14:paraId="25B1209B" w14:textId="77777777" w:rsidR="009C6FA0" w:rsidRPr="005A7BEF" w:rsidRDefault="009C6FA0" w:rsidP="009C6FA0">
            <w:pPr>
              <w:rPr>
                <w:rFonts w:ascii="Arial" w:hAnsi="Arial" w:cs="Arial"/>
                <w:b/>
                <w:sz w:val="16"/>
                <w:szCs w:val="16"/>
              </w:rPr>
            </w:pPr>
          </w:p>
        </w:tc>
        <w:tc>
          <w:tcPr>
            <w:tcW w:w="310" w:type="pct"/>
          </w:tcPr>
          <w:p w14:paraId="173C8F96" w14:textId="77777777" w:rsidR="009C6FA0" w:rsidRPr="005A7BEF" w:rsidRDefault="009C6FA0" w:rsidP="009C6FA0">
            <w:pPr>
              <w:rPr>
                <w:rFonts w:ascii="Arial" w:hAnsi="Arial" w:cs="Arial"/>
                <w:b/>
                <w:sz w:val="16"/>
                <w:szCs w:val="16"/>
              </w:rPr>
            </w:pPr>
          </w:p>
        </w:tc>
        <w:tc>
          <w:tcPr>
            <w:tcW w:w="310" w:type="pct"/>
          </w:tcPr>
          <w:p w14:paraId="095D2697" w14:textId="77777777" w:rsidR="009C6FA0" w:rsidRPr="005A7BEF" w:rsidRDefault="009C6FA0" w:rsidP="009C6FA0">
            <w:pPr>
              <w:rPr>
                <w:rFonts w:ascii="Arial" w:hAnsi="Arial" w:cs="Arial"/>
                <w:b/>
                <w:sz w:val="16"/>
                <w:szCs w:val="16"/>
              </w:rPr>
            </w:pPr>
          </w:p>
        </w:tc>
        <w:tc>
          <w:tcPr>
            <w:tcW w:w="322" w:type="pct"/>
          </w:tcPr>
          <w:p w14:paraId="559E3211" w14:textId="77777777" w:rsidR="009C6FA0" w:rsidRPr="005A7BEF" w:rsidRDefault="009C6FA0" w:rsidP="009C6FA0">
            <w:pPr>
              <w:rPr>
                <w:rFonts w:ascii="Arial" w:hAnsi="Arial" w:cs="Arial"/>
                <w:b/>
                <w:sz w:val="16"/>
                <w:szCs w:val="16"/>
              </w:rPr>
            </w:pPr>
          </w:p>
        </w:tc>
        <w:tc>
          <w:tcPr>
            <w:tcW w:w="331" w:type="pct"/>
          </w:tcPr>
          <w:p w14:paraId="30F38D65" w14:textId="77777777" w:rsidR="009C6FA0" w:rsidRPr="005A7BEF" w:rsidRDefault="009C6FA0" w:rsidP="009C6FA0">
            <w:pPr>
              <w:rPr>
                <w:rFonts w:ascii="Arial" w:hAnsi="Arial" w:cs="Arial"/>
                <w:b/>
                <w:sz w:val="16"/>
                <w:szCs w:val="16"/>
              </w:rPr>
            </w:pPr>
          </w:p>
        </w:tc>
        <w:tc>
          <w:tcPr>
            <w:tcW w:w="355" w:type="pct"/>
          </w:tcPr>
          <w:p w14:paraId="0A841FA8" w14:textId="77777777" w:rsidR="009C6FA0" w:rsidRPr="005A7BEF" w:rsidRDefault="009C6FA0" w:rsidP="009C6FA0">
            <w:pPr>
              <w:rPr>
                <w:rFonts w:ascii="Arial" w:hAnsi="Arial" w:cs="Arial"/>
                <w:b/>
                <w:sz w:val="16"/>
                <w:szCs w:val="16"/>
              </w:rPr>
            </w:pPr>
          </w:p>
        </w:tc>
        <w:tc>
          <w:tcPr>
            <w:tcW w:w="310" w:type="pct"/>
          </w:tcPr>
          <w:p w14:paraId="09BF19D8" w14:textId="77777777" w:rsidR="009C6FA0" w:rsidRPr="005A7BEF" w:rsidRDefault="009C6FA0" w:rsidP="009C6FA0">
            <w:pPr>
              <w:rPr>
                <w:rFonts w:ascii="Arial" w:hAnsi="Arial" w:cs="Arial"/>
                <w:b/>
                <w:sz w:val="16"/>
                <w:szCs w:val="16"/>
              </w:rPr>
            </w:pPr>
          </w:p>
        </w:tc>
        <w:tc>
          <w:tcPr>
            <w:tcW w:w="310" w:type="pct"/>
          </w:tcPr>
          <w:p w14:paraId="034F3496" w14:textId="77777777" w:rsidR="009C6FA0" w:rsidRPr="005A7BEF" w:rsidRDefault="009C6FA0" w:rsidP="009C6FA0">
            <w:pPr>
              <w:rPr>
                <w:rFonts w:ascii="Arial" w:hAnsi="Arial" w:cs="Arial"/>
                <w:b/>
                <w:sz w:val="16"/>
                <w:szCs w:val="16"/>
              </w:rPr>
            </w:pPr>
          </w:p>
        </w:tc>
        <w:tc>
          <w:tcPr>
            <w:tcW w:w="310" w:type="pct"/>
          </w:tcPr>
          <w:p w14:paraId="10A10C0D" w14:textId="77777777" w:rsidR="009C6FA0" w:rsidRPr="005A7BEF" w:rsidRDefault="009C6FA0" w:rsidP="009C6FA0">
            <w:pPr>
              <w:rPr>
                <w:rFonts w:ascii="Arial" w:hAnsi="Arial" w:cs="Arial"/>
                <w:b/>
                <w:sz w:val="16"/>
                <w:szCs w:val="16"/>
              </w:rPr>
            </w:pPr>
          </w:p>
        </w:tc>
      </w:tr>
      <w:tr w:rsidR="009C6FA0" w:rsidRPr="005A7BEF" w14:paraId="59492078" w14:textId="77777777" w:rsidTr="0050071F">
        <w:trPr>
          <w:trHeight w:val="337"/>
        </w:trPr>
        <w:tc>
          <w:tcPr>
            <w:tcW w:w="1821" w:type="pct"/>
          </w:tcPr>
          <w:p w14:paraId="56525C4F" w14:textId="481DD7DC" w:rsidR="009C6FA0" w:rsidRPr="00842F8E" w:rsidRDefault="009C6FA0" w:rsidP="009C6FA0">
            <w:pPr>
              <w:rPr>
                <w:rFonts w:ascii="Arial" w:hAnsi="Arial" w:cs="Arial"/>
                <w:bCs/>
                <w:sz w:val="16"/>
                <w:szCs w:val="16"/>
              </w:rPr>
            </w:pPr>
            <w:r w:rsidRPr="00842F8E">
              <w:rPr>
                <w:rFonts w:ascii="Arial" w:hAnsi="Arial" w:cs="Arial"/>
                <w:bCs/>
                <w:sz w:val="16"/>
                <w:szCs w:val="16"/>
              </w:rPr>
              <w:t>Q29d Supper</w:t>
            </w:r>
          </w:p>
        </w:tc>
        <w:tc>
          <w:tcPr>
            <w:tcW w:w="310" w:type="pct"/>
          </w:tcPr>
          <w:p w14:paraId="30AC3617" w14:textId="77777777" w:rsidR="009C6FA0" w:rsidRPr="005A7BEF" w:rsidRDefault="009C6FA0" w:rsidP="009C6FA0">
            <w:pPr>
              <w:rPr>
                <w:rFonts w:ascii="Arial" w:hAnsi="Arial" w:cs="Arial"/>
                <w:b/>
                <w:sz w:val="16"/>
                <w:szCs w:val="16"/>
              </w:rPr>
            </w:pPr>
          </w:p>
        </w:tc>
        <w:tc>
          <w:tcPr>
            <w:tcW w:w="310" w:type="pct"/>
          </w:tcPr>
          <w:p w14:paraId="59A3DFB4" w14:textId="77777777" w:rsidR="009C6FA0" w:rsidRPr="005A7BEF" w:rsidRDefault="009C6FA0" w:rsidP="009C6FA0">
            <w:pPr>
              <w:rPr>
                <w:rFonts w:ascii="Arial" w:hAnsi="Arial" w:cs="Arial"/>
                <w:b/>
                <w:sz w:val="16"/>
                <w:szCs w:val="16"/>
              </w:rPr>
            </w:pPr>
          </w:p>
        </w:tc>
        <w:tc>
          <w:tcPr>
            <w:tcW w:w="310" w:type="pct"/>
          </w:tcPr>
          <w:p w14:paraId="7EC9E3F0" w14:textId="77777777" w:rsidR="009C6FA0" w:rsidRPr="005A7BEF" w:rsidRDefault="009C6FA0" w:rsidP="009C6FA0">
            <w:pPr>
              <w:rPr>
                <w:rFonts w:ascii="Arial" w:hAnsi="Arial" w:cs="Arial"/>
                <w:b/>
                <w:sz w:val="16"/>
                <w:szCs w:val="16"/>
              </w:rPr>
            </w:pPr>
          </w:p>
        </w:tc>
        <w:tc>
          <w:tcPr>
            <w:tcW w:w="310" w:type="pct"/>
          </w:tcPr>
          <w:p w14:paraId="223A6F71" w14:textId="77777777" w:rsidR="009C6FA0" w:rsidRPr="005A7BEF" w:rsidRDefault="009C6FA0" w:rsidP="009C6FA0">
            <w:pPr>
              <w:rPr>
                <w:rFonts w:ascii="Arial" w:hAnsi="Arial" w:cs="Arial"/>
                <w:b/>
                <w:sz w:val="16"/>
                <w:szCs w:val="16"/>
              </w:rPr>
            </w:pPr>
          </w:p>
        </w:tc>
        <w:tc>
          <w:tcPr>
            <w:tcW w:w="322" w:type="pct"/>
          </w:tcPr>
          <w:p w14:paraId="36D20244" w14:textId="77777777" w:rsidR="009C6FA0" w:rsidRPr="005A7BEF" w:rsidRDefault="009C6FA0" w:rsidP="009C6FA0">
            <w:pPr>
              <w:rPr>
                <w:rFonts w:ascii="Arial" w:hAnsi="Arial" w:cs="Arial"/>
                <w:b/>
                <w:sz w:val="16"/>
                <w:szCs w:val="16"/>
              </w:rPr>
            </w:pPr>
          </w:p>
        </w:tc>
        <w:tc>
          <w:tcPr>
            <w:tcW w:w="331" w:type="pct"/>
          </w:tcPr>
          <w:p w14:paraId="31ADB7BB" w14:textId="77777777" w:rsidR="009C6FA0" w:rsidRPr="005A7BEF" w:rsidRDefault="009C6FA0" w:rsidP="009C6FA0">
            <w:pPr>
              <w:rPr>
                <w:rFonts w:ascii="Arial" w:hAnsi="Arial" w:cs="Arial"/>
                <w:b/>
                <w:sz w:val="16"/>
                <w:szCs w:val="16"/>
              </w:rPr>
            </w:pPr>
          </w:p>
        </w:tc>
        <w:tc>
          <w:tcPr>
            <w:tcW w:w="355" w:type="pct"/>
          </w:tcPr>
          <w:p w14:paraId="706E5048" w14:textId="77777777" w:rsidR="009C6FA0" w:rsidRPr="005A7BEF" w:rsidRDefault="009C6FA0" w:rsidP="009C6FA0">
            <w:pPr>
              <w:rPr>
                <w:rFonts w:ascii="Arial" w:hAnsi="Arial" w:cs="Arial"/>
                <w:b/>
                <w:sz w:val="16"/>
                <w:szCs w:val="16"/>
              </w:rPr>
            </w:pPr>
          </w:p>
        </w:tc>
        <w:tc>
          <w:tcPr>
            <w:tcW w:w="310" w:type="pct"/>
          </w:tcPr>
          <w:p w14:paraId="530AC1B5" w14:textId="77777777" w:rsidR="009C6FA0" w:rsidRPr="005A7BEF" w:rsidRDefault="009C6FA0" w:rsidP="009C6FA0">
            <w:pPr>
              <w:rPr>
                <w:rFonts w:ascii="Arial" w:hAnsi="Arial" w:cs="Arial"/>
                <w:b/>
                <w:sz w:val="16"/>
                <w:szCs w:val="16"/>
              </w:rPr>
            </w:pPr>
          </w:p>
        </w:tc>
        <w:tc>
          <w:tcPr>
            <w:tcW w:w="310" w:type="pct"/>
          </w:tcPr>
          <w:p w14:paraId="5EB617CA" w14:textId="77777777" w:rsidR="009C6FA0" w:rsidRPr="005A7BEF" w:rsidRDefault="009C6FA0" w:rsidP="009C6FA0">
            <w:pPr>
              <w:rPr>
                <w:rFonts w:ascii="Arial" w:hAnsi="Arial" w:cs="Arial"/>
                <w:b/>
                <w:sz w:val="16"/>
                <w:szCs w:val="16"/>
              </w:rPr>
            </w:pPr>
          </w:p>
        </w:tc>
        <w:tc>
          <w:tcPr>
            <w:tcW w:w="310" w:type="pct"/>
          </w:tcPr>
          <w:p w14:paraId="0ABB94D3" w14:textId="77777777" w:rsidR="009C6FA0" w:rsidRPr="005A7BEF" w:rsidRDefault="009C6FA0" w:rsidP="009C6FA0">
            <w:pPr>
              <w:rPr>
                <w:rFonts w:ascii="Arial" w:hAnsi="Arial" w:cs="Arial"/>
                <w:b/>
                <w:sz w:val="16"/>
                <w:szCs w:val="16"/>
              </w:rPr>
            </w:pPr>
          </w:p>
        </w:tc>
      </w:tr>
      <w:tr w:rsidR="009C6FA0" w:rsidRPr="005A7BEF" w14:paraId="3A80C5C8" w14:textId="77777777" w:rsidTr="0050071F">
        <w:trPr>
          <w:trHeight w:val="1916"/>
        </w:trPr>
        <w:tc>
          <w:tcPr>
            <w:tcW w:w="1821" w:type="pct"/>
          </w:tcPr>
          <w:p w14:paraId="6916244B" w14:textId="39A42D48" w:rsidR="009C6FA0" w:rsidRPr="00842F8E" w:rsidRDefault="009C6FA0" w:rsidP="009C6FA0">
            <w:pPr>
              <w:rPr>
                <w:rFonts w:ascii="Arial" w:hAnsi="Arial" w:cs="Arial"/>
                <w:i/>
                <w:sz w:val="16"/>
                <w:szCs w:val="16"/>
              </w:rPr>
            </w:pPr>
            <w:r w:rsidRPr="00842F8E">
              <w:rPr>
                <w:rFonts w:ascii="Arial" w:hAnsi="Arial" w:cs="Arial"/>
                <w:bCs/>
                <w:sz w:val="16"/>
                <w:szCs w:val="16"/>
              </w:rPr>
              <w:lastRenderedPageBreak/>
              <w:t xml:space="preserve">Q30. In the most recent term, </w:t>
            </w:r>
            <w:r w:rsidRPr="00842F8E">
              <w:rPr>
                <w:rFonts w:ascii="Arial" w:hAnsi="Arial" w:cs="Arial"/>
                <w:sz w:val="16"/>
                <w:szCs w:val="16"/>
              </w:rPr>
              <w:t xml:space="preserve">what mode of transportation did/does [Name] use as the primary means of going to school?  </w:t>
            </w:r>
            <w:r w:rsidRPr="00842F8E">
              <w:rPr>
                <w:rFonts w:ascii="Arial" w:hAnsi="Arial" w:cs="Arial"/>
                <w:i/>
                <w:sz w:val="16"/>
                <w:szCs w:val="16"/>
              </w:rPr>
              <w:t>If [Name] attends a boarding school, what mode of transportation does he/she use to get there?</w:t>
            </w:r>
          </w:p>
          <w:p w14:paraId="117B47A3"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1. Walk </w:t>
            </w:r>
          </w:p>
          <w:p w14:paraId="4177EB64"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2. Bicycle </w:t>
            </w:r>
          </w:p>
          <w:p w14:paraId="308E377E"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3. Car </w:t>
            </w:r>
          </w:p>
          <w:p w14:paraId="5AF3A048"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4. Bus </w:t>
            </w:r>
          </w:p>
          <w:p w14:paraId="4F58DD3F"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5. Train </w:t>
            </w:r>
          </w:p>
          <w:p w14:paraId="1F2C93BA" w14:textId="77777777" w:rsidR="009C6FA0" w:rsidRPr="00842F8E" w:rsidRDefault="009C6FA0" w:rsidP="009C6FA0">
            <w:pPr>
              <w:rPr>
                <w:rFonts w:ascii="Arial" w:hAnsi="Arial" w:cs="Arial"/>
                <w:sz w:val="16"/>
                <w:szCs w:val="16"/>
              </w:rPr>
            </w:pPr>
            <w:r w:rsidRPr="00842F8E">
              <w:rPr>
                <w:rFonts w:ascii="Arial" w:hAnsi="Arial" w:cs="Arial"/>
                <w:sz w:val="16"/>
                <w:szCs w:val="16"/>
              </w:rPr>
              <w:t xml:space="preserve">6. Boat </w:t>
            </w:r>
          </w:p>
          <w:p w14:paraId="27AA087B" w14:textId="4357E8DF" w:rsidR="009C6FA0" w:rsidRPr="00842F8E" w:rsidRDefault="009C6FA0" w:rsidP="009C6FA0">
            <w:pPr>
              <w:rPr>
                <w:rFonts w:ascii="Arial" w:hAnsi="Arial" w:cs="Arial"/>
                <w:sz w:val="16"/>
                <w:szCs w:val="16"/>
              </w:rPr>
            </w:pPr>
            <w:r w:rsidRPr="00842F8E">
              <w:rPr>
                <w:rFonts w:ascii="Arial" w:hAnsi="Arial" w:cs="Arial"/>
                <w:sz w:val="16"/>
                <w:szCs w:val="16"/>
              </w:rPr>
              <w:t>7. Motorcycle/tricycle</w:t>
            </w:r>
          </w:p>
          <w:p w14:paraId="12AADBEA" w14:textId="27928BC4" w:rsidR="009C6FA0" w:rsidRPr="00842F8E" w:rsidRDefault="009C6FA0" w:rsidP="00842F8E">
            <w:pPr>
              <w:rPr>
                <w:rFonts w:ascii="Arial" w:hAnsi="Arial" w:cs="Arial"/>
                <w:sz w:val="16"/>
                <w:szCs w:val="16"/>
              </w:rPr>
            </w:pPr>
            <w:r w:rsidRPr="00842F8E">
              <w:rPr>
                <w:rFonts w:ascii="Arial" w:hAnsi="Arial" w:cs="Arial"/>
                <w:sz w:val="16"/>
                <w:szCs w:val="16"/>
              </w:rPr>
              <w:t>8. Trotro/shared taxi</w:t>
            </w:r>
          </w:p>
        </w:tc>
        <w:tc>
          <w:tcPr>
            <w:tcW w:w="310" w:type="pct"/>
          </w:tcPr>
          <w:p w14:paraId="3FC36E3C" w14:textId="77777777" w:rsidR="009C6FA0" w:rsidRPr="005A7BEF" w:rsidRDefault="009C6FA0" w:rsidP="009C6FA0">
            <w:pPr>
              <w:rPr>
                <w:rFonts w:ascii="Arial" w:hAnsi="Arial" w:cs="Arial"/>
                <w:b/>
                <w:sz w:val="16"/>
                <w:szCs w:val="16"/>
              </w:rPr>
            </w:pPr>
          </w:p>
        </w:tc>
        <w:tc>
          <w:tcPr>
            <w:tcW w:w="310" w:type="pct"/>
          </w:tcPr>
          <w:p w14:paraId="4768BF8D" w14:textId="77777777" w:rsidR="009C6FA0" w:rsidRPr="005A7BEF" w:rsidRDefault="009C6FA0" w:rsidP="009C6FA0">
            <w:pPr>
              <w:rPr>
                <w:rFonts w:ascii="Arial" w:hAnsi="Arial" w:cs="Arial"/>
                <w:b/>
                <w:sz w:val="16"/>
                <w:szCs w:val="16"/>
              </w:rPr>
            </w:pPr>
          </w:p>
        </w:tc>
        <w:tc>
          <w:tcPr>
            <w:tcW w:w="310" w:type="pct"/>
          </w:tcPr>
          <w:p w14:paraId="18895034" w14:textId="77777777" w:rsidR="009C6FA0" w:rsidRPr="005A7BEF" w:rsidRDefault="009C6FA0" w:rsidP="009C6FA0">
            <w:pPr>
              <w:rPr>
                <w:rFonts w:ascii="Arial" w:hAnsi="Arial" w:cs="Arial"/>
                <w:b/>
                <w:sz w:val="16"/>
                <w:szCs w:val="16"/>
              </w:rPr>
            </w:pPr>
          </w:p>
        </w:tc>
        <w:tc>
          <w:tcPr>
            <w:tcW w:w="310" w:type="pct"/>
          </w:tcPr>
          <w:p w14:paraId="66D69568" w14:textId="77777777" w:rsidR="009C6FA0" w:rsidRPr="005A7BEF" w:rsidRDefault="009C6FA0" w:rsidP="009C6FA0">
            <w:pPr>
              <w:rPr>
                <w:rFonts w:ascii="Arial" w:hAnsi="Arial" w:cs="Arial"/>
                <w:b/>
                <w:sz w:val="16"/>
                <w:szCs w:val="16"/>
              </w:rPr>
            </w:pPr>
          </w:p>
        </w:tc>
        <w:tc>
          <w:tcPr>
            <w:tcW w:w="322" w:type="pct"/>
          </w:tcPr>
          <w:p w14:paraId="512EB1AA" w14:textId="77777777" w:rsidR="009C6FA0" w:rsidRPr="005A7BEF" w:rsidRDefault="009C6FA0" w:rsidP="009C6FA0">
            <w:pPr>
              <w:rPr>
                <w:rFonts w:ascii="Arial" w:hAnsi="Arial" w:cs="Arial"/>
                <w:b/>
                <w:sz w:val="16"/>
                <w:szCs w:val="16"/>
              </w:rPr>
            </w:pPr>
          </w:p>
        </w:tc>
        <w:tc>
          <w:tcPr>
            <w:tcW w:w="331" w:type="pct"/>
          </w:tcPr>
          <w:p w14:paraId="07629C68" w14:textId="77777777" w:rsidR="009C6FA0" w:rsidRPr="005A7BEF" w:rsidRDefault="009C6FA0" w:rsidP="009C6FA0">
            <w:pPr>
              <w:rPr>
                <w:rFonts w:ascii="Arial" w:hAnsi="Arial" w:cs="Arial"/>
                <w:b/>
                <w:sz w:val="16"/>
                <w:szCs w:val="16"/>
              </w:rPr>
            </w:pPr>
          </w:p>
        </w:tc>
        <w:tc>
          <w:tcPr>
            <w:tcW w:w="355" w:type="pct"/>
          </w:tcPr>
          <w:p w14:paraId="6D16E67E" w14:textId="77777777" w:rsidR="009C6FA0" w:rsidRPr="005A7BEF" w:rsidRDefault="009C6FA0" w:rsidP="009C6FA0">
            <w:pPr>
              <w:rPr>
                <w:rFonts w:ascii="Arial" w:hAnsi="Arial" w:cs="Arial"/>
                <w:b/>
                <w:sz w:val="16"/>
                <w:szCs w:val="16"/>
              </w:rPr>
            </w:pPr>
          </w:p>
        </w:tc>
        <w:tc>
          <w:tcPr>
            <w:tcW w:w="310" w:type="pct"/>
          </w:tcPr>
          <w:p w14:paraId="22957021" w14:textId="77777777" w:rsidR="009C6FA0" w:rsidRPr="005A7BEF" w:rsidRDefault="009C6FA0" w:rsidP="009C6FA0">
            <w:pPr>
              <w:rPr>
                <w:rFonts w:ascii="Arial" w:hAnsi="Arial" w:cs="Arial"/>
                <w:b/>
                <w:sz w:val="16"/>
                <w:szCs w:val="16"/>
              </w:rPr>
            </w:pPr>
          </w:p>
        </w:tc>
        <w:tc>
          <w:tcPr>
            <w:tcW w:w="310" w:type="pct"/>
          </w:tcPr>
          <w:p w14:paraId="59FB5B4F" w14:textId="77777777" w:rsidR="009C6FA0" w:rsidRPr="005A7BEF" w:rsidRDefault="009C6FA0" w:rsidP="009C6FA0">
            <w:pPr>
              <w:rPr>
                <w:rFonts w:ascii="Arial" w:hAnsi="Arial" w:cs="Arial"/>
                <w:b/>
                <w:sz w:val="16"/>
                <w:szCs w:val="16"/>
              </w:rPr>
            </w:pPr>
          </w:p>
        </w:tc>
        <w:tc>
          <w:tcPr>
            <w:tcW w:w="310" w:type="pct"/>
          </w:tcPr>
          <w:p w14:paraId="1AEABDD1" w14:textId="77777777" w:rsidR="009C6FA0" w:rsidRPr="005A7BEF" w:rsidRDefault="009C6FA0" w:rsidP="009C6FA0">
            <w:pPr>
              <w:rPr>
                <w:rFonts w:ascii="Arial" w:hAnsi="Arial" w:cs="Arial"/>
                <w:b/>
                <w:sz w:val="16"/>
                <w:szCs w:val="16"/>
              </w:rPr>
            </w:pPr>
          </w:p>
        </w:tc>
      </w:tr>
      <w:tr w:rsidR="009C6FA0" w:rsidRPr="005A7BEF" w14:paraId="050F414D" w14:textId="77777777" w:rsidTr="0050071F">
        <w:trPr>
          <w:trHeight w:val="337"/>
        </w:trPr>
        <w:tc>
          <w:tcPr>
            <w:tcW w:w="1821" w:type="pct"/>
          </w:tcPr>
          <w:p w14:paraId="4344E172" w14:textId="743DE11C" w:rsidR="009C6FA0" w:rsidRPr="00842F8E" w:rsidRDefault="009C6FA0" w:rsidP="009C6FA0">
            <w:pPr>
              <w:rPr>
                <w:rFonts w:ascii="Arial" w:hAnsi="Arial" w:cs="Arial"/>
                <w:sz w:val="16"/>
                <w:szCs w:val="16"/>
              </w:rPr>
            </w:pPr>
            <w:r w:rsidRPr="00842F8E">
              <w:rPr>
                <w:rFonts w:ascii="Arial" w:hAnsi="Arial" w:cs="Arial"/>
                <w:bCs/>
                <w:sz w:val="16"/>
                <w:szCs w:val="16"/>
              </w:rPr>
              <w:t xml:space="preserve">Q32. In the most recent term, </w:t>
            </w:r>
            <w:r w:rsidRPr="00842F8E">
              <w:rPr>
                <w:rFonts w:ascii="Arial" w:hAnsi="Arial" w:cs="Arial"/>
                <w:sz w:val="16"/>
                <w:szCs w:val="16"/>
              </w:rPr>
              <w:t xml:space="preserve">does/did [Name] have one teacher for most or all of the subjects studied?   </w:t>
            </w:r>
          </w:p>
          <w:p w14:paraId="79304EBD" w14:textId="4FC6CFA4" w:rsidR="009C6FA0" w:rsidRPr="00842F8E" w:rsidRDefault="009C6FA0" w:rsidP="009C6FA0">
            <w:pPr>
              <w:rPr>
                <w:rFonts w:ascii="Arial" w:hAnsi="Arial" w:cs="Arial"/>
                <w:sz w:val="16"/>
                <w:szCs w:val="16"/>
              </w:rPr>
            </w:pPr>
            <w:r w:rsidRPr="00842F8E">
              <w:rPr>
                <w:rFonts w:ascii="Arial" w:hAnsi="Arial" w:cs="Arial"/>
                <w:sz w:val="16"/>
                <w:szCs w:val="16"/>
              </w:rPr>
              <w:t>1. Yes 5. No &gt;&gt;Q36</w:t>
            </w:r>
          </w:p>
        </w:tc>
        <w:tc>
          <w:tcPr>
            <w:tcW w:w="310" w:type="pct"/>
          </w:tcPr>
          <w:p w14:paraId="4D4994A2" w14:textId="77777777" w:rsidR="009C6FA0" w:rsidRPr="005A7BEF" w:rsidRDefault="009C6FA0" w:rsidP="009C6FA0">
            <w:pPr>
              <w:rPr>
                <w:rFonts w:ascii="Arial" w:hAnsi="Arial" w:cs="Arial"/>
                <w:b/>
                <w:sz w:val="16"/>
                <w:szCs w:val="16"/>
              </w:rPr>
            </w:pPr>
          </w:p>
        </w:tc>
        <w:tc>
          <w:tcPr>
            <w:tcW w:w="310" w:type="pct"/>
          </w:tcPr>
          <w:p w14:paraId="1AD7DAF4" w14:textId="77777777" w:rsidR="009C6FA0" w:rsidRPr="005A7BEF" w:rsidRDefault="009C6FA0" w:rsidP="009C6FA0">
            <w:pPr>
              <w:rPr>
                <w:rFonts w:ascii="Arial" w:hAnsi="Arial" w:cs="Arial"/>
                <w:b/>
                <w:sz w:val="16"/>
                <w:szCs w:val="16"/>
              </w:rPr>
            </w:pPr>
          </w:p>
        </w:tc>
        <w:tc>
          <w:tcPr>
            <w:tcW w:w="310" w:type="pct"/>
          </w:tcPr>
          <w:p w14:paraId="65F77CC8" w14:textId="77777777" w:rsidR="009C6FA0" w:rsidRPr="005A7BEF" w:rsidRDefault="009C6FA0" w:rsidP="009C6FA0">
            <w:pPr>
              <w:rPr>
                <w:rFonts w:ascii="Arial" w:hAnsi="Arial" w:cs="Arial"/>
                <w:b/>
                <w:sz w:val="16"/>
                <w:szCs w:val="16"/>
              </w:rPr>
            </w:pPr>
          </w:p>
        </w:tc>
        <w:tc>
          <w:tcPr>
            <w:tcW w:w="310" w:type="pct"/>
          </w:tcPr>
          <w:p w14:paraId="627B030F" w14:textId="77777777" w:rsidR="009C6FA0" w:rsidRPr="005A7BEF" w:rsidRDefault="009C6FA0" w:rsidP="009C6FA0">
            <w:pPr>
              <w:rPr>
                <w:rFonts w:ascii="Arial" w:hAnsi="Arial" w:cs="Arial"/>
                <w:b/>
                <w:sz w:val="16"/>
                <w:szCs w:val="16"/>
              </w:rPr>
            </w:pPr>
          </w:p>
        </w:tc>
        <w:tc>
          <w:tcPr>
            <w:tcW w:w="322" w:type="pct"/>
          </w:tcPr>
          <w:p w14:paraId="243140B3" w14:textId="77777777" w:rsidR="009C6FA0" w:rsidRPr="005A7BEF" w:rsidRDefault="009C6FA0" w:rsidP="009C6FA0">
            <w:pPr>
              <w:rPr>
                <w:rFonts w:ascii="Arial" w:hAnsi="Arial" w:cs="Arial"/>
                <w:b/>
                <w:sz w:val="16"/>
                <w:szCs w:val="16"/>
              </w:rPr>
            </w:pPr>
          </w:p>
        </w:tc>
        <w:tc>
          <w:tcPr>
            <w:tcW w:w="331" w:type="pct"/>
          </w:tcPr>
          <w:p w14:paraId="108BDC3C" w14:textId="77777777" w:rsidR="009C6FA0" w:rsidRPr="005A7BEF" w:rsidRDefault="009C6FA0" w:rsidP="009C6FA0">
            <w:pPr>
              <w:rPr>
                <w:rFonts w:ascii="Arial" w:hAnsi="Arial" w:cs="Arial"/>
                <w:b/>
                <w:sz w:val="16"/>
                <w:szCs w:val="16"/>
              </w:rPr>
            </w:pPr>
          </w:p>
        </w:tc>
        <w:tc>
          <w:tcPr>
            <w:tcW w:w="355" w:type="pct"/>
          </w:tcPr>
          <w:p w14:paraId="608CAF07" w14:textId="77777777" w:rsidR="009C6FA0" w:rsidRPr="005A7BEF" w:rsidRDefault="009C6FA0" w:rsidP="009C6FA0">
            <w:pPr>
              <w:rPr>
                <w:rFonts w:ascii="Arial" w:hAnsi="Arial" w:cs="Arial"/>
                <w:b/>
                <w:sz w:val="16"/>
                <w:szCs w:val="16"/>
              </w:rPr>
            </w:pPr>
          </w:p>
        </w:tc>
        <w:tc>
          <w:tcPr>
            <w:tcW w:w="310" w:type="pct"/>
          </w:tcPr>
          <w:p w14:paraId="10239974" w14:textId="77777777" w:rsidR="009C6FA0" w:rsidRPr="005A7BEF" w:rsidRDefault="009C6FA0" w:rsidP="009C6FA0">
            <w:pPr>
              <w:rPr>
                <w:rFonts w:ascii="Arial" w:hAnsi="Arial" w:cs="Arial"/>
                <w:b/>
                <w:sz w:val="16"/>
                <w:szCs w:val="16"/>
              </w:rPr>
            </w:pPr>
          </w:p>
        </w:tc>
        <w:tc>
          <w:tcPr>
            <w:tcW w:w="310" w:type="pct"/>
          </w:tcPr>
          <w:p w14:paraId="40C2BEEC" w14:textId="77777777" w:rsidR="009C6FA0" w:rsidRPr="005A7BEF" w:rsidRDefault="009C6FA0" w:rsidP="009C6FA0">
            <w:pPr>
              <w:rPr>
                <w:rFonts w:ascii="Arial" w:hAnsi="Arial" w:cs="Arial"/>
                <w:b/>
                <w:sz w:val="16"/>
                <w:szCs w:val="16"/>
              </w:rPr>
            </w:pPr>
          </w:p>
        </w:tc>
        <w:tc>
          <w:tcPr>
            <w:tcW w:w="310" w:type="pct"/>
          </w:tcPr>
          <w:p w14:paraId="0A233E07" w14:textId="77777777" w:rsidR="009C6FA0" w:rsidRPr="005A7BEF" w:rsidRDefault="009C6FA0" w:rsidP="009C6FA0">
            <w:pPr>
              <w:rPr>
                <w:rFonts w:ascii="Arial" w:hAnsi="Arial" w:cs="Arial"/>
                <w:b/>
                <w:sz w:val="16"/>
                <w:szCs w:val="16"/>
              </w:rPr>
            </w:pPr>
          </w:p>
        </w:tc>
      </w:tr>
      <w:tr w:rsidR="009C6FA0" w:rsidRPr="005A7BEF" w14:paraId="7DEBDDC6" w14:textId="77777777" w:rsidTr="0050071F">
        <w:trPr>
          <w:trHeight w:val="337"/>
        </w:trPr>
        <w:tc>
          <w:tcPr>
            <w:tcW w:w="1821" w:type="pct"/>
          </w:tcPr>
          <w:p w14:paraId="6C7298CD" w14:textId="3C08A024" w:rsidR="009C6FA0" w:rsidRPr="00842F8E" w:rsidRDefault="009C6FA0" w:rsidP="009C6FA0">
            <w:pPr>
              <w:rPr>
                <w:rFonts w:ascii="Arial" w:hAnsi="Arial" w:cs="Arial"/>
                <w:sz w:val="16"/>
                <w:szCs w:val="16"/>
              </w:rPr>
            </w:pPr>
            <w:r w:rsidRPr="00842F8E">
              <w:rPr>
                <w:rFonts w:ascii="Arial" w:hAnsi="Arial" w:cs="Arial"/>
                <w:bCs/>
                <w:sz w:val="16"/>
                <w:szCs w:val="16"/>
              </w:rPr>
              <w:t xml:space="preserve">Q34 </w:t>
            </w:r>
            <w:r w:rsidRPr="00842F8E">
              <w:rPr>
                <w:rFonts w:ascii="Arial" w:hAnsi="Arial" w:cs="Arial"/>
                <w:sz w:val="16"/>
                <w:szCs w:val="16"/>
              </w:rPr>
              <w:t>In the most recent term, how many days per month, on average, was/is this teacher absent?</w:t>
            </w:r>
          </w:p>
          <w:p w14:paraId="3A296512" w14:textId="48191C40" w:rsidR="009C6FA0" w:rsidRPr="00842F8E" w:rsidRDefault="009C6FA0" w:rsidP="009C6FA0">
            <w:pPr>
              <w:rPr>
                <w:rFonts w:ascii="Arial" w:hAnsi="Arial" w:cs="Arial"/>
                <w:sz w:val="16"/>
                <w:szCs w:val="16"/>
              </w:rPr>
            </w:pPr>
            <w:r w:rsidRPr="00842F8E">
              <w:rPr>
                <w:rFonts w:ascii="Arial" w:hAnsi="Arial" w:cs="Arial"/>
                <w:sz w:val="16"/>
                <w:szCs w:val="16"/>
              </w:rPr>
              <w:t>&gt;&gt; Q48</w:t>
            </w:r>
          </w:p>
        </w:tc>
        <w:tc>
          <w:tcPr>
            <w:tcW w:w="310" w:type="pct"/>
          </w:tcPr>
          <w:p w14:paraId="61174279" w14:textId="77777777" w:rsidR="009C6FA0" w:rsidRPr="005A7BEF" w:rsidRDefault="009C6FA0" w:rsidP="009C6FA0">
            <w:pPr>
              <w:rPr>
                <w:rFonts w:ascii="Arial" w:hAnsi="Arial" w:cs="Arial"/>
                <w:b/>
                <w:sz w:val="16"/>
                <w:szCs w:val="16"/>
              </w:rPr>
            </w:pPr>
          </w:p>
        </w:tc>
        <w:tc>
          <w:tcPr>
            <w:tcW w:w="310" w:type="pct"/>
          </w:tcPr>
          <w:p w14:paraId="545DFB1D" w14:textId="77777777" w:rsidR="009C6FA0" w:rsidRPr="005A7BEF" w:rsidRDefault="009C6FA0" w:rsidP="009C6FA0">
            <w:pPr>
              <w:rPr>
                <w:rFonts w:ascii="Arial" w:hAnsi="Arial" w:cs="Arial"/>
                <w:b/>
                <w:sz w:val="16"/>
                <w:szCs w:val="16"/>
              </w:rPr>
            </w:pPr>
          </w:p>
        </w:tc>
        <w:tc>
          <w:tcPr>
            <w:tcW w:w="310" w:type="pct"/>
          </w:tcPr>
          <w:p w14:paraId="34777B9A" w14:textId="77777777" w:rsidR="009C6FA0" w:rsidRPr="005A7BEF" w:rsidRDefault="009C6FA0" w:rsidP="009C6FA0">
            <w:pPr>
              <w:rPr>
                <w:rFonts w:ascii="Arial" w:hAnsi="Arial" w:cs="Arial"/>
                <w:b/>
                <w:sz w:val="16"/>
                <w:szCs w:val="16"/>
              </w:rPr>
            </w:pPr>
          </w:p>
        </w:tc>
        <w:tc>
          <w:tcPr>
            <w:tcW w:w="310" w:type="pct"/>
          </w:tcPr>
          <w:p w14:paraId="66CD8448" w14:textId="77777777" w:rsidR="009C6FA0" w:rsidRPr="005A7BEF" w:rsidRDefault="009C6FA0" w:rsidP="009C6FA0">
            <w:pPr>
              <w:rPr>
                <w:rFonts w:ascii="Arial" w:hAnsi="Arial" w:cs="Arial"/>
                <w:b/>
                <w:sz w:val="16"/>
                <w:szCs w:val="16"/>
              </w:rPr>
            </w:pPr>
          </w:p>
        </w:tc>
        <w:tc>
          <w:tcPr>
            <w:tcW w:w="322" w:type="pct"/>
          </w:tcPr>
          <w:p w14:paraId="7558A6FA" w14:textId="77777777" w:rsidR="009C6FA0" w:rsidRPr="005A7BEF" w:rsidRDefault="009C6FA0" w:rsidP="009C6FA0">
            <w:pPr>
              <w:rPr>
                <w:rFonts w:ascii="Arial" w:hAnsi="Arial" w:cs="Arial"/>
                <w:b/>
                <w:sz w:val="16"/>
                <w:szCs w:val="16"/>
              </w:rPr>
            </w:pPr>
          </w:p>
        </w:tc>
        <w:tc>
          <w:tcPr>
            <w:tcW w:w="331" w:type="pct"/>
          </w:tcPr>
          <w:p w14:paraId="650AC971" w14:textId="77777777" w:rsidR="009C6FA0" w:rsidRPr="005A7BEF" w:rsidRDefault="009C6FA0" w:rsidP="009C6FA0">
            <w:pPr>
              <w:rPr>
                <w:rFonts w:ascii="Arial" w:hAnsi="Arial" w:cs="Arial"/>
                <w:b/>
                <w:sz w:val="16"/>
                <w:szCs w:val="16"/>
              </w:rPr>
            </w:pPr>
          </w:p>
        </w:tc>
        <w:tc>
          <w:tcPr>
            <w:tcW w:w="355" w:type="pct"/>
          </w:tcPr>
          <w:p w14:paraId="69DEE15E" w14:textId="77777777" w:rsidR="009C6FA0" w:rsidRPr="005A7BEF" w:rsidRDefault="009C6FA0" w:rsidP="009C6FA0">
            <w:pPr>
              <w:rPr>
                <w:rFonts w:ascii="Arial" w:hAnsi="Arial" w:cs="Arial"/>
                <w:b/>
                <w:sz w:val="16"/>
                <w:szCs w:val="16"/>
              </w:rPr>
            </w:pPr>
          </w:p>
        </w:tc>
        <w:tc>
          <w:tcPr>
            <w:tcW w:w="310" w:type="pct"/>
          </w:tcPr>
          <w:p w14:paraId="2678D3E1" w14:textId="77777777" w:rsidR="009C6FA0" w:rsidRPr="005A7BEF" w:rsidRDefault="009C6FA0" w:rsidP="009C6FA0">
            <w:pPr>
              <w:rPr>
                <w:rFonts w:ascii="Arial" w:hAnsi="Arial" w:cs="Arial"/>
                <w:b/>
                <w:sz w:val="16"/>
                <w:szCs w:val="16"/>
              </w:rPr>
            </w:pPr>
          </w:p>
        </w:tc>
        <w:tc>
          <w:tcPr>
            <w:tcW w:w="310" w:type="pct"/>
          </w:tcPr>
          <w:p w14:paraId="04651477" w14:textId="77777777" w:rsidR="009C6FA0" w:rsidRPr="005A7BEF" w:rsidRDefault="009C6FA0" w:rsidP="009C6FA0">
            <w:pPr>
              <w:rPr>
                <w:rFonts w:ascii="Arial" w:hAnsi="Arial" w:cs="Arial"/>
                <w:b/>
                <w:sz w:val="16"/>
                <w:szCs w:val="16"/>
              </w:rPr>
            </w:pPr>
          </w:p>
        </w:tc>
        <w:tc>
          <w:tcPr>
            <w:tcW w:w="310" w:type="pct"/>
          </w:tcPr>
          <w:p w14:paraId="34CED5C6" w14:textId="77777777" w:rsidR="009C6FA0" w:rsidRPr="005A7BEF" w:rsidRDefault="009C6FA0" w:rsidP="009C6FA0">
            <w:pPr>
              <w:rPr>
                <w:rFonts w:ascii="Arial" w:hAnsi="Arial" w:cs="Arial"/>
                <w:b/>
                <w:sz w:val="16"/>
                <w:szCs w:val="16"/>
              </w:rPr>
            </w:pPr>
          </w:p>
        </w:tc>
      </w:tr>
      <w:tr w:rsidR="009C6FA0" w:rsidRPr="005A7BEF" w14:paraId="06160905" w14:textId="77777777" w:rsidTr="0050071F">
        <w:trPr>
          <w:trHeight w:val="337"/>
        </w:trPr>
        <w:tc>
          <w:tcPr>
            <w:tcW w:w="1821" w:type="pct"/>
          </w:tcPr>
          <w:p w14:paraId="2019E183" w14:textId="31F458ED" w:rsidR="009C6FA0" w:rsidRPr="00842F8E" w:rsidRDefault="009C6FA0" w:rsidP="009C6FA0">
            <w:pPr>
              <w:rPr>
                <w:rFonts w:ascii="Arial" w:hAnsi="Arial" w:cs="Arial"/>
                <w:sz w:val="16"/>
                <w:szCs w:val="16"/>
              </w:rPr>
            </w:pPr>
            <w:r w:rsidRPr="00842F8E">
              <w:rPr>
                <w:rFonts w:ascii="Arial" w:hAnsi="Arial" w:cs="Arial"/>
                <w:bCs/>
                <w:sz w:val="16"/>
                <w:szCs w:val="16"/>
              </w:rPr>
              <w:t xml:space="preserve">Q36 In the most recent term, </w:t>
            </w:r>
            <w:r w:rsidRPr="00842F8E">
              <w:rPr>
                <w:rFonts w:ascii="Arial" w:hAnsi="Arial" w:cs="Arial"/>
                <w:sz w:val="16"/>
                <w:szCs w:val="16"/>
              </w:rPr>
              <w:t xml:space="preserve">how many days in the month, on average, was/is </w:t>
            </w:r>
            <w:r w:rsidR="004B35A1">
              <w:rPr>
                <w:rFonts w:ascii="Arial" w:hAnsi="Arial" w:cs="Arial"/>
                <w:sz w:val="16"/>
                <w:szCs w:val="16"/>
              </w:rPr>
              <w:t>[Name]’s</w:t>
            </w:r>
            <w:r w:rsidR="004B35A1" w:rsidRPr="00842F8E">
              <w:rPr>
                <w:rFonts w:ascii="Arial" w:hAnsi="Arial" w:cs="Arial"/>
                <w:sz w:val="16"/>
                <w:szCs w:val="16"/>
              </w:rPr>
              <w:t xml:space="preserve"> </w:t>
            </w:r>
            <w:r w:rsidRPr="00842F8E">
              <w:rPr>
                <w:rFonts w:ascii="Arial" w:hAnsi="Arial" w:cs="Arial"/>
                <w:sz w:val="16"/>
                <w:szCs w:val="16"/>
              </w:rPr>
              <w:t>English teacher absent?</w:t>
            </w:r>
          </w:p>
          <w:p w14:paraId="1BED3489" w14:textId="77777777" w:rsidR="009C6FA0" w:rsidRPr="00842F8E" w:rsidRDefault="009C6FA0" w:rsidP="009C6FA0">
            <w:pPr>
              <w:rPr>
                <w:rFonts w:ascii="Arial" w:hAnsi="Arial" w:cs="Arial"/>
                <w:sz w:val="16"/>
                <w:szCs w:val="16"/>
              </w:rPr>
            </w:pPr>
          </w:p>
        </w:tc>
        <w:tc>
          <w:tcPr>
            <w:tcW w:w="310" w:type="pct"/>
          </w:tcPr>
          <w:p w14:paraId="76052C5B" w14:textId="77777777" w:rsidR="009C6FA0" w:rsidRPr="005A7BEF" w:rsidRDefault="009C6FA0" w:rsidP="009C6FA0">
            <w:pPr>
              <w:rPr>
                <w:rFonts w:ascii="Arial" w:hAnsi="Arial" w:cs="Arial"/>
                <w:b/>
                <w:sz w:val="16"/>
                <w:szCs w:val="16"/>
              </w:rPr>
            </w:pPr>
          </w:p>
        </w:tc>
        <w:tc>
          <w:tcPr>
            <w:tcW w:w="310" w:type="pct"/>
          </w:tcPr>
          <w:p w14:paraId="3F838EED" w14:textId="77777777" w:rsidR="009C6FA0" w:rsidRPr="005A7BEF" w:rsidRDefault="009C6FA0" w:rsidP="009C6FA0">
            <w:pPr>
              <w:rPr>
                <w:rFonts w:ascii="Arial" w:hAnsi="Arial" w:cs="Arial"/>
                <w:b/>
                <w:sz w:val="16"/>
                <w:szCs w:val="16"/>
              </w:rPr>
            </w:pPr>
          </w:p>
        </w:tc>
        <w:tc>
          <w:tcPr>
            <w:tcW w:w="310" w:type="pct"/>
          </w:tcPr>
          <w:p w14:paraId="350EFB48" w14:textId="77777777" w:rsidR="009C6FA0" w:rsidRPr="005A7BEF" w:rsidRDefault="009C6FA0" w:rsidP="009C6FA0">
            <w:pPr>
              <w:rPr>
                <w:rFonts w:ascii="Arial" w:hAnsi="Arial" w:cs="Arial"/>
                <w:b/>
                <w:sz w:val="16"/>
                <w:szCs w:val="16"/>
              </w:rPr>
            </w:pPr>
          </w:p>
        </w:tc>
        <w:tc>
          <w:tcPr>
            <w:tcW w:w="310" w:type="pct"/>
          </w:tcPr>
          <w:p w14:paraId="1ACAC330" w14:textId="77777777" w:rsidR="009C6FA0" w:rsidRPr="005A7BEF" w:rsidRDefault="009C6FA0" w:rsidP="009C6FA0">
            <w:pPr>
              <w:rPr>
                <w:rFonts w:ascii="Arial" w:hAnsi="Arial" w:cs="Arial"/>
                <w:b/>
                <w:sz w:val="16"/>
                <w:szCs w:val="16"/>
              </w:rPr>
            </w:pPr>
          </w:p>
        </w:tc>
        <w:tc>
          <w:tcPr>
            <w:tcW w:w="322" w:type="pct"/>
          </w:tcPr>
          <w:p w14:paraId="6FAECD98" w14:textId="77777777" w:rsidR="009C6FA0" w:rsidRPr="005A7BEF" w:rsidRDefault="009C6FA0" w:rsidP="009C6FA0">
            <w:pPr>
              <w:rPr>
                <w:rFonts w:ascii="Arial" w:hAnsi="Arial" w:cs="Arial"/>
                <w:b/>
                <w:sz w:val="16"/>
                <w:szCs w:val="16"/>
              </w:rPr>
            </w:pPr>
          </w:p>
        </w:tc>
        <w:tc>
          <w:tcPr>
            <w:tcW w:w="331" w:type="pct"/>
          </w:tcPr>
          <w:p w14:paraId="20123329" w14:textId="77777777" w:rsidR="009C6FA0" w:rsidRPr="005A7BEF" w:rsidRDefault="009C6FA0" w:rsidP="009C6FA0">
            <w:pPr>
              <w:rPr>
                <w:rFonts w:ascii="Arial" w:hAnsi="Arial" w:cs="Arial"/>
                <w:b/>
                <w:sz w:val="16"/>
                <w:szCs w:val="16"/>
              </w:rPr>
            </w:pPr>
          </w:p>
        </w:tc>
        <w:tc>
          <w:tcPr>
            <w:tcW w:w="355" w:type="pct"/>
          </w:tcPr>
          <w:p w14:paraId="754177F2" w14:textId="77777777" w:rsidR="009C6FA0" w:rsidRPr="005A7BEF" w:rsidRDefault="009C6FA0" w:rsidP="009C6FA0">
            <w:pPr>
              <w:rPr>
                <w:rFonts w:ascii="Arial" w:hAnsi="Arial" w:cs="Arial"/>
                <w:b/>
                <w:sz w:val="16"/>
                <w:szCs w:val="16"/>
              </w:rPr>
            </w:pPr>
          </w:p>
        </w:tc>
        <w:tc>
          <w:tcPr>
            <w:tcW w:w="310" w:type="pct"/>
          </w:tcPr>
          <w:p w14:paraId="6BA366C3" w14:textId="77777777" w:rsidR="009C6FA0" w:rsidRPr="005A7BEF" w:rsidRDefault="009C6FA0" w:rsidP="009C6FA0">
            <w:pPr>
              <w:rPr>
                <w:rFonts w:ascii="Arial" w:hAnsi="Arial" w:cs="Arial"/>
                <w:b/>
                <w:sz w:val="16"/>
                <w:szCs w:val="16"/>
              </w:rPr>
            </w:pPr>
          </w:p>
        </w:tc>
        <w:tc>
          <w:tcPr>
            <w:tcW w:w="310" w:type="pct"/>
          </w:tcPr>
          <w:p w14:paraId="76AA3DBF" w14:textId="77777777" w:rsidR="009C6FA0" w:rsidRPr="005A7BEF" w:rsidRDefault="009C6FA0" w:rsidP="009C6FA0">
            <w:pPr>
              <w:rPr>
                <w:rFonts w:ascii="Arial" w:hAnsi="Arial" w:cs="Arial"/>
                <w:b/>
                <w:sz w:val="16"/>
                <w:szCs w:val="16"/>
              </w:rPr>
            </w:pPr>
          </w:p>
        </w:tc>
        <w:tc>
          <w:tcPr>
            <w:tcW w:w="310" w:type="pct"/>
          </w:tcPr>
          <w:p w14:paraId="7C0FD2C7" w14:textId="77777777" w:rsidR="009C6FA0" w:rsidRPr="005A7BEF" w:rsidRDefault="009C6FA0" w:rsidP="009C6FA0">
            <w:pPr>
              <w:rPr>
                <w:rFonts w:ascii="Arial" w:hAnsi="Arial" w:cs="Arial"/>
                <w:b/>
                <w:sz w:val="16"/>
                <w:szCs w:val="16"/>
              </w:rPr>
            </w:pPr>
          </w:p>
        </w:tc>
      </w:tr>
      <w:tr w:rsidR="009C6FA0" w:rsidRPr="005A7BEF" w14:paraId="571DECCD" w14:textId="77777777" w:rsidTr="0050071F">
        <w:trPr>
          <w:trHeight w:val="337"/>
        </w:trPr>
        <w:tc>
          <w:tcPr>
            <w:tcW w:w="1821" w:type="pct"/>
          </w:tcPr>
          <w:p w14:paraId="2EDF7CB9" w14:textId="06043965" w:rsidR="009C6FA0" w:rsidRPr="00842F8E" w:rsidRDefault="009C6FA0" w:rsidP="009C6FA0">
            <w:pPr>
              <w:rPr>
                <w:rFonts w:ascii="Arial" w:hAnsi="Arial" w:cs="Arial"/>
                <w:sz w:val="16"/>
                <w:szCs w:val="16"/>
              </w:rPr>
            </w:pPr>
            <w:r w:rsidRPr="00842F8E">
              <w:rPr>
                <w:rFonts w:ascii="Arial" w:hAnsi="Arial" w:cs="Arial"/>
                <w:bCs/>
                <w:sz w:val="16"/>
                <w:szCs w:val="16"/>
              </w:rPr>
              <w:t xml:space="preserve">Q38 In the most recent term, </w:t>
            </w:r>
            <w:r w:rsidRPr="00842F8E">
              <w:rPr>
                <w:rFonts w:ascii="Arial" w:hAnsi="Arial" w:cs="Arial"/>
                <w:sz w:val="16"/>
                <w:szCs w:val="16"/>
              </w:rPr>
              <w:t xml:space="preserve">how many days in the month, on average, was/is </w:t>
            </w:r>
            <w:r w:rsidR="004B35A1">
              <w:rPr>
                <w:rFonts w:ascii="Arial" w:hAnsi="Arial" w:cs="Arial"/>
                <w:sz w:val="16"/>
                <w:szCs w:val="16"/>
              </w:rPr>
              <w:t>[Name]’s</w:t>
            </w:r>
            <w:r w:rsidR="004B35A1" w:rsidRPr="004B35A1" w:rsidDel="004B35A1">
              <w:rPr>
                <w:rFonts w:ascii="Arial" w:hAnsi="Arial" w:cs="Arial"/>
                <w:sz w:val="16"/>
                <w:szCs w:val="16"/>
              </w:rPr>
              <w:t xml:space="preserve"> </w:t>
            </w:r>
            <w:r w:rsidRPr="00842F8E">
              <w:rPr>
                <w:rFonts w:ascii="Arial" w:hAnsi="Arial" w:cs="Arial"/>
                <w:sz w:val="16"/>
                <w:szCs w:val="16"/>
              </w:rPr>
              <w:t>math</w:t>
            </w:r>
            <w:r w:rsidR="004B35A1">
              <w:rPr>
                <w:rFonts w:ascii="Arial" w:hAnsi="Arial" w:cs="Arial"/>
                <w:sz w:val="16"/>
                <w:szCs w:val="16"/>
              </w:rPr>
              <w:t>ematics</w:t>
            </w:r>
            <w:r w:rsidRPr="00842F8E">
              <w:rPr>
                <w:rFonts w:ascii="Arial" w:hAnsi="Arial" w:cs="Arial"/>
                <w:sz w:val="16"/>
                <w:szCs w:val="16"/>
              </w:rPr>
              <w:t xml:space="preserve"> teacher absent?</w:t>
            </w:r>
          </w:p>
          <w:p w14:paraId="5C0A1FF4" w14:textId="1565C889" w:rsidR="009C6FA0" w:rsidRPr="00842F8E" w:rsidRDefault="009C6FA0" w:rsidP="009C6FA0">
            <w:pPr>
              <w:rPr>
                <w:rFonts w:ascii="Arial" w:hAnsi="Arial" w:cs="Arial"/>
                <w:sz w:val="16"/>
                <w:szCs w:val="16"/>
              </w:rPr>
            </w:pPr>
          </w:p>
        </w:tc>
        <w:tc>
          <w:tcPr>
            <w:tcW w:w="310" w:type="pct"/>
          </w:tcPr>
          <w:p w14:paraId="0B78A83D" w14:textId="77777777" w:rsidR="009C6FA0" w:rsidRPr="005A7BEF" w:rsidRDefault="009C6FA0" w:rsidP="009C6FA0">
            <w:pPr>
              <w:rPr>
                <w:rFonts w:ascii="Arial" w:hAnsi="Arial" w:cs="Arial"/>
                <w:b/>
                <w:sz w:val="16"/>
                <w:szCs w:val="16"/>
              </w:rPr>
            </w:pPr>
          </w:p>
        </w:tc>
        <w:tc>
          <w:tcPr>
            <w:tcW w:w="310" w:type="pct"/>
          </w:tcPr>
          <w:p w14:paraId="2EDAE269" w14:textId="77777777" w:rsidR="009C6FA0" w:rsidRPr="005A7BEF" w:rsidRDefault="009C6FA0" w:rsidP="009C6FA0">
            <w:pPr>
              <w:rPr>
                <w:rFonts w:ascii="Arial" w:hAnsi="Arial" w:cs="Arial"/>
                <w:b/>
                <w:sz w:val="16"/>
                <w:szCs w:val="16"/>
              </w:rPr>
            </w:pPr>
          </w:p>
        </w:tc>
        <w:tc>
          <w:tcPr>
            <w:tcW w:w="310" w:type="pct"/>
          </w:tcPr>
          <w:p w14:paraId="1E2C9D1B" w14:textId="77777777" w:rsidR="009C6FA0" w:rsidRPr="005A7BEF" w:rsidRDefault="009C6FA0" w:rsidP="009C6FA0">
            <w:pPr>
              <w:rPr>
                <w:rFonts w:ascii="Arial" w:hAnsi="Arial" w:cs="Arial"/>
                <w:b/>
                <w:sz w:val="16"/>
                <w:szCs w:val="16"/>
              </w:rPr>
            </w:pPr>
          </w:p>
        </w:tc>
        <w:tc>
          <w:tcPr>
            <w:tcW w:w="310" w:type="pct"/>
          </w:tcPr>
          <w:p w14:paraId="3093C8CF" w14:textId="77777777" w:rsidR="009C6FA0" w:rsidRPr="005A7BEF" w:rsidRDefault="009C6FA0" w:rsidP="009C6FA0">
            <w:pPr>
              <w:rPr>
                <w:rFonts w:ascii="Arial" w:hAnsi="Arial" w:cs="Arial"/>
                <w:b/>
                <w:sz w:val="16"/>
                <w:szCs w:val="16"/>
              </w:rPr>
            </w:pPr>
          </w:p>
        </w:tc>
        <w:tc>
          <w:tcPr>
            <w:tcW w:w="322" w:type="pct"/>
          </w:tcPr>
          <w:p w14:paraId="308B894A" w14:textId="77777777" w:rsidR="009C6FA0" w:rsidRPr="005A7BEF" w:rsidRDefault="009C6FA0" w:rsidP="009C6FA0">
            <w:pPr>
              <w:rPr>
                <w:rFonts w:ascii="Arial" w:hAnsi="Arial" w:cs="Arial"/>
                <w:b/>
                <w:sz w:val="16"/>
                <w:szCs w:val="16"/>
              </w:rPr>
            </w:pPr>
          </w:p>
        </w:tc>
        <w:tc>
          <w:tcPr>
            <w:tcW w:w="331" w:type="pct"/>
          </w:tcPr>
          <w:p w14:paraId="741E986C" w14:textId="77777777" w:rsidR="009C6FA0" w:rsidRPr="005A7BEF" w:rsidRDefault="009C6FA0" w:rsidP="009C6FA0">
            <w:pPr>
              <w:rPr>
                <w:rFonts w:ascii="Arial" w:hAnsi="Arial" w:cs="Arial"/>
                <w:b/>
                <w:sz w:val="16"/>
                <w:szCs w:val="16"/>
              </w:rPr>
            </w:pPr>
          </w:p>
        </w:tc>
        <w:tc>
          <w:tcPr>
            <w:tcW w:w="355" w:type="pct"/>
          </w:tcPr>
          <w:p w14:paraId="54CA5E72" w14:textId="77777777" w:rsidR="009C6FA0" w:rsidRPr="005A7BEF" w:rsidRDefault="009C6FA0" w:rsidP="009C6FA0">
            <w:pPr>
              <w:rPr>
                <w:rFonts w:ascii="Arial" w:hAnsi="Arial" w:cs="Arial"/>
                <w:b/>
                <w:sz w:val="16"/>
                <w:szCs w:val="16"/>
              </w:rPr>
            </w:pPr>
          </w:p>
        </w:tc>
        <w:tc>
          <w:tcPr>
            <w:tcW w:w="310" w:type="pct"/>
          </w:tcPr>
          <w:p w14:paraId="729614F3" w14:textId="77777777" w:rsidR="009C6FA0" w:rsidRPr="005A7BEF" w:rsidRDefault="009C6FA0" w:rsidP="009C6FA0">
            <w:pPr>
              <w:rPr>
                <w:rFonts w:ascii="Arial" w:hAnsi="Arial" w:cs="Arial"/>
                <w:b/>
                <w:sz w:val="16"/>
                <w:szCs w:val="16"/>
              </w:rPr>
            </w:pPr>
          </w:p>
        </w:tc>
        <w:tc>
          <w:tcPr>
            <w:tcW w:w="310" w:type="pct"/>
          </w:tcPr>
          <w:p w14:paraId="02AEB0CE" w14:textId="77777777" w:rsidR="009C6FA0" w:rsidRPr="005A7BEF" w:rsidRDefault="009C6FA0" w:rsidP="009C6FA0">
            <w:pPr>
              <w:rPr>
                <w:rFonts w:ascii="Arial" w:hAnsi="Arial" w:cs="Arial"/>
                <w:b/>
                <w:sz w:val="16"/>
                <w:szCs w:val="16"/>
              </w:rPr>
            </w:pPr>
          </w:p>
        </w:tc>
        <w:tc>
          <w:tcPr>
            <w:tcW w:w="310" w:type="pct"/>
          </w:tcPr>
          <w:p w14:paraId="02C19280" w14:textId="77777777" w:rsidR="009C6FA0" w:rsidRPr="005A7BEF" w:rsidRDefault="009C6FA0" w:rsidP="009C6FA0">
            <w:pPr>
              <w:rPr>
                <w:rFonts w:ascii="Arial" w:hAnsi="Arial" w:cs="Arial"/>
                <w:b/>
                <w:sz w:val="16"/>
                <w:szCs w:val="16"/>
              </w:rPr>
            </w:pPr>
          </w:p>
        </w:tc>
      </w:tr>
      <w:tr w:rsidR="009C6FA0" w:rsidRPr="005A7BEF" w14:paraId="2435EE4D" w14:textId="77777777" w:rsidTr="00906920">
        <w:trPr>
          <w:trHeight w:val="337"/>
        </w:trPr>
        <w:tc>
          <w:tcPr>
            <w:tcW w:w="1821" w:type="pct"/>
            <w:tcBorders>
              <w:top w:val="single" w:sz="4" w:space="0" w:color="auto"/>
              <w:left w:val="single" w:sz="4" w:space="0" w:color="auto"/>
              <w:bottom w:val="single" w:sz="4" w:space="0" w:color="auto"/>
              <w:right w:val="single" w:sz="4" w:space="0" w:color="auto"/>
            </w:tcBorders>
          </w:tcPr>
          <w:p w14:paraId="173FDE45" w14:textId="6B1A7B21" w:rsidR="009C6FA0" w:rsidRPr="00842F8E" w:rsidRDefault="009C6FA0" w:rsidP="009C6FA0">
            <w:pPr>
              <w:rPr>
                <w:rFonts w:ascii="Arial" w:hAnsi="Arial" w:cs="Arial"/>
                <w:bCs/>
                <w:sz w:val="16"/>
                <w:szCs w:val="16"/>
              </w:rPr>
            </w:pPr>
            <w:r w:rsidRPr="00842F8E">
              <w:rPr>
                <w:rFonts w:ascii="Arial" w:hAnsi="Arial" w:cs="Arial"/>
                <w:bCs/>
                <w:sz w:val="16"/>
                <w:szCs w:val="16"/>
              </w:rPr>
              <w:t>Q48. Has [Name] ever repeated / did [Name] ever repeat a grade/level?   1. Yes                5. No &gt;&gt; Q50</w:t>
            </w:r>
          </w:p>
        </w:tc>
        <w:tc>
          <w:tcPr>
            <w:tcW w:w="310" w:type="pct"/>
            <w:tcBorders>
              <w:top w:val="single" w:sz="4" w:space="0" w:color="auto"/>
              <w:left w:val="single" w:sz="4" w:space="0" w:color="auto"/>
              <w:bottom w:val="single" w:sz="4" w:space="0" w:color="auto"/>
              <w:right w:val="single" w:sz="4" w:space="0" w:color="auto"/>
            </w:tcBorders>
          </w:tcPr>
          <w:p w14:paraId="083ECBAB"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6C182759"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75AA856D"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29CDAFCB" w14:textId="77777777" w:rsidR="009C6FA0" w:rsidRPr="005A7BEF" w:rsidRDefault="009C6FA0" w:rsidP="009C6FA0">
            <w:pPr>
              <w:rPr>
                <w:rFonts w:ascii="Arial" w:hAnsi="Arial" w:cs="Arial"/>
                <w:b/>
                <w:sz w:val="16"/>
                <w:szCs w:val="16"/>
              </w:rPr>
            </w:pPr>
          </w:p>
        </w:tc>
        <w:tc>
          <w:tcPr>
            <w:tcW w:w="322" w:type="pct"/>
            <w:tcBorders>
              <w:top w:val="single" w:sz="4" w:space="0" w:color="auto"/>
              <w:left w:val="single" w:sz="4" w:space="0" w:color="auto"/>
              <w:bottom w:val="single" w:sz="4" w:space="0" w:color="auto"/>
              <w:right w:val="single" w:sz="4" w:space="0" w:color="auto"/>
            </w:tcBorders>
          </w:tcPr>
          <w:p w14:paraId="52DDC8B3" w14:textId="77777777" w:rsidR="009C6FA0" w:rsidRPr="005A7BEF" w:rsidRDefault="009C6FA0" w:rsidP="009C6FA0">
            <w:pPr>
              <w:rPr>
                <w:rFonts w:ascii="Arial" w:hAnsi="Arial" w:cs="Arial"/>
                <w:b/>
                <w:sz w:val="16"/>
                <w:szCs w:val="16"/>
              </w:rPr>
            </w:pPr>
          </w:p>
        </w:tc>
        <w:tc>
          <w:tcPr>
            <w:tcW w:w="331" w:type="pct"/>
            <w:tcBorders>
              <w:top w:val="single" w:sz="4" w:space="0" w:color="auto"/>
              <w:left w:val="single" w:sz="4" w:space="0" w:color="auto"/>
              <w:bottom w:val="single" w:sz="4" w:space="0" w:color="auto"/>
              <w:right w:val="single" w:sz="4" w:space="0" w:color="auto"/>
            </w:tcBorders>
          </w:tcPr>
          <w:p w14:paraId="21695F95" w14:textId="77777777" w:rsidR="009C6FA0" w:rsidRPr="005A7BEF" w:rsidRDefault="009C6FA0" w:rsidP="009C6FA0">
            <w:pPr>
              <w:rPr>
                <w:rFonts w:ascii="Arial" w:hAnsi="Arial" w:cs="Arial"/>
                <w:b/>
                <w:sz w:val="16"/>
                <w:szCs w:val="16"/>
              </w:rPr>
            </w:pPr>
          </w:p>
        </w:tc>
        <w:tc>
          <w:tcPr>
            <w:tcW w:w="355" w:type="pct"/>
            <w:tcBorders>
              <w:top w:val="single" w:sz="4" w:space="0" w:color="auto"/>
              <w:left w:val="single" w:sz="4" w:space="0" w:color="auto"/>
              <w:bottom w:val="single" w:sz="4" w:space="0" w:color="auto"/>
              <w:right w:val="single" w:sz="4" w:space="0" w:color="auto"/>
            </w:tcBorders>
          </w:tcPr>
          <w:p w14:paraId="6284A7D3"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16273B8C"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7A2420EE"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571037B5" w14:textId="77777777" w:rsidR="009C6FA0" w:rsidRPr="005A7BEF" w:rsidRDefault="009C6FA0" w:rsidP="009C6FA0">
            <w:pPr>
              <w:rPr>
                <w:rFonts w:ascii="Arial" w:hAnsi="Arial" w:cs="Arial"/>
                <w:b/>
                <w:sz w:val="16"/>
                <w:szCs w:val="16"/>
              </w:rPr>
            </w:pPr>
          </w:p>
        </w:tc>
      </w:tr>
      <w:tr w:rsidR="009C6FA0" w:rsidRPr="005A7BEF" w14:paraId="2D79159E" w14:textId="77777777" w:rsidTr="00906920">
        <w:trPr>
          <w:trHeight w:val="337"/>
        </w:trPr>
        <w:tc>
          <w:tcPr>
            <w:tcW w:w="1821" w:type="pct"/>
            <w:tcBorders>
              <w:top w:val="single" w:sz="4" w:space="0" w:color="auto"/>
              <w:left w:val="single" w:sz="4" w:space="0" w:color="auto"/>
              <w:bottom w:val="single" w:sz="4" w:space="0" w:color="auto"/>
              <w:right w:val="single" w:sz="4" w:space="0" w:color="auto"/>
            </w:tcBorders>
          </w:tcPr>
          <w:p w14:paraId="60131166" w14:textId="03A30C0A" w:rsidR="009C6FA0" w:rsidRPr="00842F8E" w:rsidRDefault="009C6FA0" w:rsidP="009C6FA0">
            <w:pPr>
              <w:rPr>
                <w:rFonts w:ascii="Arial" w:hAnsi="Arial" w:cs="Arial"/>
                <w:bCs/>
                <w:sz w:val="16"/>
                <w:szCs w:val="16"/>
              </w:rPr>
            </w:pPr>
            <w:r w:rsidRPr="00842F8E">
              <w:rPr>
                <w:rFonts w:ascii="Arial" w:hAnsi="Arial" w:cs="Arial"/>
                <w:bCs/>
                <w:sz w:val="16"/>
                <w:szCs w:val="16"/>
              </w:rPr>
              <w:t>Q49. How many times has [Name] repeated / did [Name] repeat a grade/level?</w:t>
            </w:r>
          </w:p>
        </w:tc>
        <w:tc>
          <w:tcPr>
            <w:tcW w:w="310" w:type="pct"/>
            <w:tcBorders>
              <w:top w:val="single" w:sz="4" w:space="0" w:color="auto"/>
              <w:left w:val="single" w:sz="4" w:space="0" w:color="auto"/>
              <w:bottom w:val="single" w:sz="4" w:space="0" w:color="auto"/>
              <w:right w:val="single" w:sz="4" w:space="0" w:color="auto"/>
            </w:tcBorders>
          </w:tcPr>
          <w:p w14:paraId="568F7189"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58037BCB"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18B11196"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5BFC5E1D" w14:textId="77777777" w:rsidR="009C6FA0" w:rsidRPr="005A7BEF" w:rsidRDefault="009C6FA0" w:rsidP="009C6FA0">
            <w:pPr>
              <w:rPr>
                <w:rFonts w:ascii="Arial" w:hAnsi="Arial" w:cs="Arial"/>
                <w:b/>
                <w:sz w:val="16"/>
                <w:szCs w:val="16"/>
              </w:rPr>
            </w:pPr>
          </w:p>
        </w:tc>
        <w:tc>
          <w:tcPr>
            <w:tcW w:w="322" w:type="pct"/>
            <w:tcBorders>
              <w:top w:val="single" w:sz="4" w:space="0" w:color="auto"/>
              <w:left w:val="single" w:sz="4" w:space="0" w:color="auto"/>
              <w:bottom w:val="single" w:sz="4" w:space="0" w:color="auto"/>
              <w:right w:val="single" w:sz="4" w:space="0" w:color="auto"/>
            </w:tcBorders>
          </w:tcPr>
          <w:p w14:paraId="7BB36855" w14:textId="77777777" w:rsidR="009C6FA0" w:rsidRPr="005A7BEF" w:rsidRDefault="009C6FA0" w:rsidP="009C6FA0">
            <w:pPr>
              <w:rPr>
                <w:rFonts w:ascii="Arial" w:hAnsi="Arial" w:cs="Arial"/>
                <w:b/>
                <w:sz w:val="16"/>
                <w:szCs w:val="16"/>
              </w:rPr>
            </w:pPr>
          </w:p>
        </w:tc>
        <w:tc>
          <w:tcPr>
            <w:tcW w:w="331" w:type="pct"/>
            <w:tcBorders>
              <w:top w:val="single" w:sz="4" w:space="0" w:color="auto"/>
              <w:left w:val="single" w:sz="4" w:space="0" w:color="auto"/>
              <w:bottom w:val="single" w:sz="4" w:space="0" w:color="auto"/>
              <w:right w:val="single" w:sz="4" w:space="0" w:color="auto"/>
            </w:tcBorders>
          </w:tcPr>
          <w:p w14:paraId="2CB67100" w14:textId="77777777" w:rsidR="009C6FA0" w:rsidRPr="005A7BEF" w:rsidRDefault="009C6FA0" w:rsidP="009C6FA0">
            <w:pPr>
              <w:rPr>
                <w:rFonts w:ascii="Arial" w:hAnsi="Arial" w:cs="Arial"/>
                <w:b/>
                <w:sz w:val="16"/>
                <w:szCs w:val="16"/>
              </w:rPr>
            </w:pPr>
          </w:p>
        </w:tc>
        <w:tc>
          <w:tcPr>
            <w:tcW w:w="355" w:type="pct"/>
            <w:tcBorders>
              <w:top w:val="single" w:sz="4" w:space="0" w:color="auto"/>
              <w:left w:val="single" w:sz="4" w:space="0" w:color="auto"/>
              <w:bottom w:val="single" w:sz="4" w:space="0" w:color="auto"/>
              <w:right w:val="single" w:sz="4" w:space="0" w:color="auto"/>
            </w:tcBorders>
          </w:tcPr>
          <w:p w14:paraId="6E19EB08"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735A9088"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7467B0B5"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48F300F8" w14:textId="77777777" w:rsidR="009C6FA0" w:rsidRPr="005A7BEF" w:rsidRDefault="009C6FA0" w:rsidP="009C6FA0">
            <w:pPr>
              <w:rPr>
                <w:rFonts w:ascii="Arial" w:hAnsi="Arial" w:cs="Arial"/>
                <w:b/>
                <w:sz w:val="16"/>
                <w:szCs w:val="16"/>
              </w:rPr>
            </w:pPr>
          </w:p>
        </w:tc>
      </w:tr>
      <w:tr w:rsidR="009C6FA0" w:rsidRPr="005A7BEF" w14:paraId="3EB324EB" w14:textId="77777777" w:rsidTr="00906920">
        <w:trPr>
          <w:trHeight w:val="337"/>
        </w:trPr>
        <w:tc>
          <w:tcPr>
            <w:tcW w:w="1821" w:type="pct"/>
            <w:tcBorders>
              <w:top w:val="single" w:sz="4" w:space="0" w:color="auto"/>
              <w:left w:val="single" w:sz="4" w:space="0" w:color="auto"/>
              <w:bottom w:val="single" w:sz="4" w:space="0" w:color="auto"/>
              <w:right w:val="single" w:sz="4" w:space="0" w:color="auto"/>
            </w:tcBorders>
          </w:tcPr>
          <w:p w14:paraId="3B29B185" w14:textId="77777777" w:rsidR="005E2D39" w:rsidRDefault="009C6FA0" w:rsidP="009C6FA0">
            <w:pPr>
              <w:rPr>
                <w:rFonts w:ascii="Arial" w:hAnsi="Arial" w:cs="Arial"/>
                <w:bCs/>
                <w:sz w:val="16"/>
                <w:szCs w:val="16"/>
              </w:rPr>
            </w:pPr>
            <w:r w:rsidRPr="00842F8E">
              <w:rPr>
                <w:rFonts w:ascii="Arial" w:hAnsi="Arial" w:cs="Arial"/>
                <w:bCs/>
                <w:sz w:val="16"/>
                <w:szCs w:val="16"/>
              </w:rPr>
              <w:t xml:space="preserve">Q50. Has [Name] ever / did [Name] ever skip a grade?          </w:t>
            </w:r>
          </w:p>
          <w:p w14:paraId="193F1AFA" w14:textId="6E26DBB9" w:rsidR="009C6FA0" w:rsidRPr="00842F8E" w:rsidRDefault="009C6FA0">
            <w:pPr>
              <w:rPr>
                <w:rFonts w:ascii="Arial" w:hAnsi="Arial" w:cs="Arial"/>
                <w:bCs/>
                <w:sz w:val="16"/>
                <w:szCs w:val="16"/>
              </w:rPr>
            </w:pPr>
            <w:r w:rsidRPr="00842F8E">
              <w:rPr>
                <w:rFonts w:ascii="Arial" w:hAnsi="Arial" w:cs="Arial"/>
                <w:bCs/>
                <w:sz w:val="16"/>
                <w:szCs w:val="16"/>
              </w:rPr>
              <w:t>1. Ye</w:t>
            </w:r>
            <w:r w:rsidR="005E2D39">
              <w:rPr>
                <w:rFonts w:ascii="Arial" w:hAnsi="Arial" w:cs="Arial"/>
                <w:bCs/>
                <w:sz w:val="16"/>
                <w:szCs w:val="16"/>
              </w:rPr>
              <w:t>s</w:t>
            </w:r>
            <w:r w:rsidRPr="00842F8E">
              <w:rPr>
                <w:rFonts w:ascii="Arial" w:hAnsi="Arial" w:cs="Arial"/>
                <w:bCs/>
                <w:sz w:val="16"/>
                <w:szCs w:val="16"/>
              </w:rPr>
              <w:t xml:space="preserve">                          5. No &gt;&gt; </w:t>
            </w:r>
            <w:r w:rsidR="005E2D39">
              <w:rPr>
                <w:rFonts w:ascii="Arial" w:hAnsi="Arial" w:cs="Arial"/>
                <w:bCs/>
                <w:sz w:val="16"/>
                <w:szCs w:val="16"/>
              </w:rPr>
              <w:t>Next section</w:t>
            </w:r>
          </w:p>
        </w:tc>
        <w:tc>
          <w:tcPr>
            <w:tcW w:w="310" w:type="pct"/>
            <w:tcBorders>
              <w:top w:val="single" w:sz="4" w:space="0" w:color="auto"/>
              <w:left w:val="single" w:sz="4" w:space="0" w:color="auto"/>
              <w:bottom w:val="single" w:sz="4" w:space="0" w:color="auto"/>
              <w:right w:val="single" w:sz="4" w:space="0" w:color="auto"/>
            </w:tcBorders>
          </w:tcPr>
          <w:p w14:paraId="24FAB4BA"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40F3F71F"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6A5C38E6"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6EFFCB2F" w14:textId="77777777" w:rsidR="009C6FA0" w:rsidRPr="005A7BEF" w:rsidRDefault="009C6FA0" w:rsidP="009C6FA0">
            <w:pPr>
              <w:rPr>
                <w:rFonts w:ascii="Arial" w:hAnsi="Arial" w:cs="Arial"/>
                <w:b/>
                <w:sz w:val="16"/>
                <w:szCs w:val="16"/>
              </w:rPr>
            </w:pPr>
          </w:p>
        </w:tc>
        <w:tc>
          <w:tcPr>
            <w:tcW w:w="322" w:type="pct"/>
            <w:tcBorders>
              <w:top w:val="single" w:sz="4" w:space="0" w:color="auto"/>
              <w:left w:val="single" w:sz="4" w:space="0" w:color="auto"/>
              <w:bottom w:val="single" w:sz="4" w:space="0" w:color="auto"/>
              <w:right w:val="single" w:sz="4" w:space="0" w:color="auto"/>
            </w:tcBorders>
          </w:tcPr>
          <w:p w14:paraId="6622BF09" w14:textId="77777777" w:rsidR="009C6FA0" w:rsidRPr="005A7BEF" w:rsidRDefault="009C6FA0" w:rsidP="009C6FA0">
            <w:pPr>
              <w:rPr>
                <w:rFonts w:ascii="Arial" w:hAnsi="Arial" w:cs="Arial"/>
                <w:b/>
                <w:sz w:val="16"/>
                <w:szCs w:val="16"/>
              </w:rPr>
            </w:pPr>
          </w:p>
        </w:tc>
        <w:tc>
          <w:tcPr>
            <w:tcW w:w="331" w:type="pct"/>
            <w:tcBorders>
              <w:top w:val="single" w:sz="4" w:space="0" w:color="auto"/>
              <w:left w:val="single" w:sz="4" w:space="0" w:color="auto"/>
              <w:bottom w:val="single" w:sz="4" w:space="0" w:color="auto"/>
              <w:right w:val="single" w:sz="4" w:space="0" w:color="auto"/>
            </w:tcBorders>
          </w:tcPr>
          <w:p w14:paraId="5E07AAF0" w14:textId="77777777" w:rsidR="009C6FA0" w:rsidRPr="005A7BEF" w:rsidRDefault="009C6FA0" w:rsidP="009C6FA0">
            <w:pPr>
              <w:rPr>
                <w:rFonts w:ascii="Arial" w:hAnsi="Arial" w:cs="Arial"/>
                <w:b/>
                <w:sz w:val="16"/>
                <w:szCs w:val="16"/>
              </w:rPr>
            </w:pPr>
          </w:p>
        </w:tc>
        <w:tc>
          <w:tcPr>
            <w:tcW w:w="355" w:type="pct"/>
            <w:tcBorders>
              <w:top w:val="single" w:sz="4" w:space="0" w:color="auto"/>
              <w:left w:val="single" w:sz="4" w:space="0" w:color="auto"/>
              <w:bottom w:val="single" w:sz="4" w:space="0" w:color="auto"/>
              <w:right w:val="single" w:sz="4" w:space="0" w:color="auto"/>
            </w:tcBorders>
          </w:tcPr>
          <w:p w14:paraId="67359DE4"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0EF71277"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378C2284"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16150024" w14:textId="77777777" w:rsidR="009C6FA0" w:rsidRPr="005A7BEF" w:rsidRDefault="009C6FA0" w:rsidP="009C6FA0">
            <w:pPr>
              <w:rPr>
                <w:rFonts w:ascii="Arial" w:hAnsi="Arial" w:cs="Arial"/>
                <w:b/>
                <w:sz w:val="16"/>
                <w:szCs w:val="16"/>
              </w:rPr>
            </w:pPr>
          </w:p>
        </w:tc>
      </w:tr>
      <w:tr w:rsidR="009C6FA0" w:rsidRPr="005A7BEF" w14:paraId="1DD9078B" w14:textId="77777777" w:rsidTr="00906920">
        <w:trPr>
          <w:trHeight w:val="337"/>
        </w:trPr>
        <w:tc>
          <w:tcPr>
            <w:tcW w:w="1821" w:type="pct"/>
            <w:tcBorders>
              <w:top w:val="single" w:sz="4" w:space="0" w:color="auto"/>
              <w:left w:val="single" w:sz="4" w:space="0" w:color="auto"/>
              <w:bottom w:val="single" w:sz="4" w:space="0" w:color="auto"/>
              <w:right w:val="single" w:sz="4" w:space="0" w:color="auto"/>
            </w:tcBorders>
          </w:tcPr>
          <w:p w14:paraId="74E7EA53" w14:textId="2C26A317" w:rsidR="009C6FA0" w:rsidRPr="00842F8E" w:rsidRDefault="009C6FA0" w:rsidP="009C6FA0">
            <w:pPr>
              <w:rPr>
                <w:rFonts w:ascii="Arial" w:hAnsi="Arial" w:cs="Arial"/>
                <w:bCs/>
                <w:sz w:val="16"/>
                <w:szCs w:val="16"/>
              </w:rPr>
            </w:pPr>
            <w:r w:rsidRPr="00842F8E">
              <w:rPr>
                <w:rFonts w:ascii="Arial" w:hAnsi="Arial" w:cs="Arial"/>
                <w:bCs/>
                <w:sz w:val="16"/>
                <w:szCs w:val="16"/>
              </w:rPr>
              <w:t>Q51. How many times has [Name] skipped / did [Name] skip a grade/level?</w:t>
            </w:r>
          </w:p>
        </w:tc>
        <w:tc>
          <w:tcPr>
            <w:tcW w:w="310" w:type="pct"/>
            <w:tcBorders>
              <w:top w:val="single" w:sz="4" w:space="0" w:color="auto"/>
              <w:left w:val="single" w:sz="4" w:space="0" w:color="auto"/>
              <w:bottom w:val="single" w:sz="4" w:space="0" w:color="auto"/>
              <w:right w:val="single" w:sz="4" w:space="0" w:color="auto"/>
            </w:tcBorders>
          </w:tcPr>
          <w:p w14:paraId="001557FC"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4DDD0C54"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342ECBAF"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0248BF89" w14:textId="77777777" w:rsidR="009C6FA0" w:rsidRPr="005A7BEF" w:rsidRDefault="009C6FA0" w:rsidP="009C6FA0">
            <w:pPr>
              <w:rPr>
                <w:rFonts w:ascii="Arial" w:hAnsi="Arial" w:cs="Arial"/>
                <w:b/>
                <w:sz w:val="16"/>
                <w:szCs w:val="16"/>
              </w:rPr>
            </w:pPr>
          </w:p>
        </w:tc>
        <w:tc>
          <w:tcPr>
            <w:tcW w:w="322" w:type="pct"/>
            <w:tcBorders>
              <w:top w:val="single" w:sz="4" w:space="0" w:color="auto"/>
              <w:left w:val="single" w:sz="4" w:space="0" w:color="auto"/>
              <w:bottom w:val="single" w:sz="4" w:space="0" w:color="auto"/>
              <w:right w:val="single" w:sz="4" w:space="0" w:color="auto"/>
            </w:tcBorders>
          </w:tcPr>
          <w:p w14:paraId="3BE89EC5" w14:textId="77777777" w:rsidR="009C6FA0" w:rsidRPr="005A7BEF" w:rsidRDefault="009C6FA0" w:rsidP="009C6FA0">
            <w:pPr>
              <w:rPr>
                <w:rFonts w:ascii="Arial" w:hAnsi="Arial" w:cs="Arial"/>
                <w:b/>
                <w:sz w:val="16"/>
                <w:szCs w:val="16"/>
              </w:rPr>
            </w:pPr>
          </w:p>
        </w:tc>
        <w:tc>
          <w:tcPr>
            <w:tcW w:w="331" w:type="pct"/>
            <w:tcBorders>
              <w:top w:val="single" w:sz="4" w:space="0" w:color="auto"/>
              <w:left w:val="single" w:sz="4" w:space="0" w:color="auto"/>
              <w:bottom w:val="single" w:sz="4" w:space="0" w:color="auto"/>
              <w:right w:val="single" w:sz="4" w:space="0" w:color="auto"/>
            </w:tcBorders>
          </w:tcPr>
          <w:p w14:paraId="661FC7A7" w14:textId="77777777" w:rsidR="009C6FA0" w:rsidRPr="005A7BEF" w:rsidRDefault="009C6FA0" w:rsidP="009C6FA0">
            <w:pPr>
              <w:rPr>
                <w:rFonts w:ascii="Arial" w:hAnsi="Arial" w:cs="Arial"/>
                <w:b/>
                <w:sz w:val="16"/>
                <w:szCs w:val="16"/>
              </w:rPr>
            </w:pPr>
          </w:p>
        </w:tc>
        <w:tc>
          <w:tcPr>
            <w:tcW w:w="355" w:type="pct"/>
            <w:tcBorders>
              <w:top w:val="single" w:sz="4" w:space="0" w:color="auto"/>
              <w:left w:val="single" w:sz="4" w:space="0" w:color="auto"/>
              <w:bottom w:val="single" w:sz="4" w:space="0" w:color="auto"/>
              <w:right w:val="single" w:sz="4" w:space="0" w:color="auto"/>
            </w:tcBorders>
          </w:tcPr>
          <w:p w14:paraId="6C3B4B93"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39CF348C"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5D1FB94C" w14:textId="77777777" w:rsidR="009C6FA0" w:rsidRPr="005A7BEF" w:rsidRDefault="009C6FA0" w:rsidP="009C6FA0">
            <w:pPr>
              <w:rPr>
                <w:rFonts w:ascii="Arial" w:hAnsi="Arial" w:cs="Arial"/>
                <w:b/>
                <w:sz w:val="16"/>
                <w:szCs w:val="16"/>
              </w:rPr>
            </w:pPr>
          </w:p>
        </w:tc>
        <w:tc>
          <w:tcPr>
            <w:tcW w:w="310" w:type="pct"/>
            <w:tcBorders>
              <w:top w:val="single" w:sz="4" w:space="0" w:color="auto"/>
              <w:left w:val="single" w:sz="4" w:space="0" w:color="auto"/>
              <w:bottom w:val="single" w:sz="4" w:space="0" w:color="auto"/>
              <w:right w:val="single" w:sz="4" w:space="0" w:color="auto"/>
            </w:tcBorders>
          </w:tcPr>
          <w:p w14:paraId="25147BAB" w14:textId="77777777" w:rsidR="009C6FA0" w:rsidRPr="005A7BEF" w:rsidRDefault="009C6FA0" w:rsidP="009C6FA0">
            <w:pPr>
              <w:rPr>
                <w:rFonts w:ascii="Arial" w:hAnsi="Arial" w:cs="Arial"/>
                <w:b/>
                <w:sz w:val="16"/>
                <w:szCs w:val="16"/>
              </w:rPr>
            </w:pPr>
          </w:p>
        </w:tc>
      </w:tr>
    </w:tbl>
    <w:p w14:paraId="65BCCA19" w14:textId="4B6FA2D2" w:rsidR="00343116" w:rsidRPr="005A7BEF" w:rsidRDefault="00343116" w:rsidP="005A7BEF">
      <w:pPr>
        <w:rPr>
          <w:rFonts w:ascii="Arial" w:hAnsi="Arial" w:cs="Arial"/>
        </w:rPr>
      </w:pPr>
    </w:p>
    <w:p w14:paraId="61FD880F" w14:textId="4D5FDF9A" w:rsidR="00E71CC0" w:rsidRPr="005A7BEF" w:rsidRDefault="00E71CC0" w:rsidP="005A7BEF">
      <w:pPr>
        <w:rPr>
          <w:rFonts w:ascii="Arial" w:hAnsi="Arial" w:cs="Arial"/>
          <w:b/>
          <w:sz w:val="20"/>
          <w:szCs w:val="20"/>
        </w:rPr>
      </w:pPr>
    </w:p>
    <w:p w14:paraId="7211FE1E" w14:textId="77777777" w:rsidR="003D57DC" w:rsidRPr="005A7BEF" w:rsidRDefault="003D57DC" w:rsidP="005A7BEF">
      <w:pPr>
        <w:rPr>
          <w:rFonts w:ascii="Arial" w:hAnsi="Arial" w:cs="Arial"/>
          <w:b/>
          <w:sz w:val="20"/>
          <w:szCs w:val="20"/>
        </w:rPr>
      </w:pPr>
    </w:p>
    <w:p w14:paraId="4F8B3EBC" w14:textId="5D2F9600" w:rsidR="00781144" w:rsidRPr="005A7BEF" w:rsidRDefault="003E4FFD" w:rsidP="005A7BEF">
      <w:pPr>
        <w:rPr>
          <w:rFonts w:ascii="Arial" w:hAnsi="Arial" w:cs="Arial"/>
          <w:b/>
          <w:sz w:val="20"/>
          <w:szCs w:val="20"/>
        </w:rPr>
      </w:pPr>
      <w:r w:rsidRPr="005A7BEF">
        <w:rPr>
          <w:rFonts w:ascii="Arial" w:hAnsi="Arial" w:cs="Arial"/>
          <w:b/>
        </w:rPr>
        <w:br w:type="page"/>
      </w:r>
      <w:r w:rsidRPr="005A7BEF">
        <w:rPr>
          <w:rFonts w:ascii="Arial" w:hAnsi="Arial" w:cs="Arial"/>
          <w:b/>
          <w:sz w:val="20"/>
          <w:szCs w:val="20"/>
        </w:rPr>
        <w:lastRenderedPageBreak/>
        <w:t xml:space="preserve">Truffa/Wong: </w:t>
      </w:r>
      <w:r w:rsidR="00781144" w:rsidRPr="005A7BEF">
        <w:rPr>
          <w:rFonts w:ascii="Arial" w:hAnsi="Arial" w:cs="Arial"/>
          <w:b/>
          <w:sz w:val="20"/>
          <w:szCs w:val="20"/>
        </w:rPr>
        <w:t>Secondary school information</w:t>
      </w:r>
      <w:r w:rsidR="00872ECC" w:rsidRPr="005A7BEF">
        <w:rPr>
          <w:rFonts w:ascii="Arial" w:hAnsi="Arial" w:cs="Arial"/>
          <w:b/>
          <w:sz w:val="20"/>
          <w:szCs w:val="20"/>
        </w:rPr>
        <w:t xml:space="preserve"> </w:t>
      </w:r>
    </w:p>
    <w:p w14:paraId="2BF29249" w14:textId="77777777" w:rsidR="00781144" w:rsidRPr="005A7BEF" w:rsidRDefault="00781144" w:rsidP="005A7BEF">
      <w:pPr>
        <w:rPr>
          <w:rFonts w:ascii="Arial" w:hAnsi="Arial" w:cs="Arial"/>
          <w:sz w:val="20"/>
          <w:szCs w:val="20"/>
        </w:rPr>
      </w:pPr>
      <w:r w:rsidRPr="005A7BEF">
        <w:rPr>
          <w:rFonts w:ascii="Arial" w:hAnsi="Arial" w:cs="Arial"/>
          <w:sz w:val="20"/>
          <w:szCs w:val="20"/>
        </w:rPr>
        <w:t>These measures will be asked to everyone in the survey (not only to the subsample of households that we included in our intervention) and therefore they will be included in all future waves of the Ghana Socioeconomic Panel Survey so that we can track long run effects on these outcomes.</w:t>
      </w:r>
    </w:p>
    <w:p w14:paraId="13E2B8CA" w14:textId="77777777" w:rsidR="00781144" w:rsidRPr="005A7BEF" w:rsidRDefault="00781144" w:rsidP="005A7BEF">
      <w:pPr>
        <w:rPr>
          <w:rFonts w:ascii="Arial" w:hAnsi="Arial" w:cs="Arial"/>
          <w:sz w:val="20"/>
          <w:szCs w:val="20"/>
          <w:u w:val="single"/>
        </w:rPr>
      </w:pPr>
      <w:r w:rsidRPr="005A7BEF">
        <w:rPr>
          <w:rFonts w:ascii="Arial" w:hAnsi="Arial" w:cs="Arial"/>
          <w:sz w:val="20"/>
          <w:szCs w:val="20"/>
          <w:u w:val="single"/>
        </w:rPr>
        <w:t>Therefore, the following 5 questions are asked only before the treatment.</w:t>
      </w:r>
    </w:p>
    <w:p w14:paraId="7BD7CEAF" w14:textId="77777777" w:rsidR="00781144" w:rsidRPr="005A7BEF" w:rsidRDefault="00781144" w:rsidP="005A7BEF">
      <w:pPr>
        <w:numPr>
          <w:ilvl w:val="0"/>
          <w:numId w:val="35"/>
        </w:numPr>
        <w:spacing w:line="276" w:lineRule="auto"/>
        <w:contextualSpacing/>
        <w:rPr>
          <w:rFonts w:ascii="Arial" w:hAnsi="Arial" w:cs="Arial"/>
          <w:sz w:val="20"/>
          <w:szCs w:val="20"/>
        </w:rPr>
      </w:pPr>
      <w:r w:rsidRPr="005A7BEF">
        <w:rPr>
          <w:rFonts w:ascii="Arial" w:hAnsi="Arial" w:cs="Arial"/>
          <w:sz w:val="20"/>
          <w:szCs w:val="20"/>
        </w:rPr>
        <w:t>Did you apply to senior secondary school?</w:t>
      </w:r>
    </w:p>
    <w:p w14:paraId="2120FD59" w14:textId="77777777" w:rsidR="00781144" w:rsidRPr="005A7BEF" w:rsidRDefault="00781144" w:rsidP="005A7BEF">
      <w:pPr>
        <w:numPr>
          <w:ilvl w:val="0"/>
          <w:numId w:val="35"/>
        </w:numPr>
        <w:spacing w:line="276" w:lineRule="auto"/>
        <w:contextualSpacing/>
        <w:rPr>
          <w:rFonts w:ascii="Arial" w:hAnsi="Arial" w:cs="Arial"/>
          <w:sz w:val="20"/>
          <w:szCs w:val="20"/>
        </w:rPr>
      </w:pPr>
      <w:r w:rsidRPr="005A7BEF">
        <w:rPr>
          <w:rFonts w:ascii="Arial" w:hAnsi="Arial" w:cs="Arial"/>
          <w:sz w:val="20"/>
          <w:szCs w:val="20"/>
        </w:rPr>
        <w:t>If yes: in which of the following programs?</w:t>
      </w:r>
    </w:p>
    <w:p w14:paraId="09A3F6DC" w14:textId="7777777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general arts</w:t>
      </w:r>
    </w:p>
    <w:p w14:paraId="7241F9E2" w14:textId="7777777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general science</w:t>
      </w:r>
    </w:p>
    <w:p w14:paraId="681C5A7F" w14:textId="7777777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home economics</w:t>
      </w:r>
    </w:p>
    <w:p w14:paraId="22C89CAB" w14:textId="69F7DBA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technical studies</w:t>
      </w:r>
    </w:p>
    <w:p w14:paraId="64B27EF1" w14:textId="1562F91F" w:rsidR="00467328" w:rsidRPr="005A7BEF" w:rsidRDefault="00467328"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visual arts</w:t>
      </w:r>
    </w:p>
    <w:p w14:paraId="10FBCBB8" w14:textId="69E763D2" w:rsidR="00467328" w:rsidRPr="005A7BEF" w:rsidRDefault="00467328"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business</w:t>
      </w:r>
    </w:p>
    <w:p w14:paraId="52E6C404" w14:textId="5F643503" w:rsidR="00030C19" w:rsidRPr="005A7BEF" w:rsidRDefault="00030C19"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other (Specify)</w:t>
      </w:r>
    </w:p>
    <w:p w14:paraId="2252AADA" w14:textId="18275279" w:rsidR="00030C19" w:rsidRPr="005A7BEF" w:rsidRDefault="00030C19"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refuse to answer</w:t>
      </w:r>
    </w:p>
    <w:p w14:paraId="3793BCE1" w14:textId="749D9E69" w:rsidR="00030C19" w:rsidRPr="005A7BEF" w:rsidRDefault="00030C19"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don’t know</w:t>
      </w:r>
    </w:p>
    <w:p w14:paraId="052F207F" w14:textId="77777777" w:rsidR="00781144" w:rsidRPr="005A7BEF" w:rsidRDefault="00781144" w:rsidP="005A7BEF">
      <w:pPr>
        <w:numPr>
          <w:ilvl w:val="0"/>
          <w:numId w:val="35"/>
        </w:numPr>
        <w:spacing w:line="276" w:lineRule="auto"/>
        <w:contextualSpacing/>
        <w:rPr>
          <w:rFonts w:ascii="Arial" w:hAnsi="Arial" w:cs="Arial"/>
          <w:sz w:val="20"/>
          <w:szCs w:val="20"/>
        </w:rPr>
      </w:pPr>
      <w:r w:rsidRPr="005A7BEF">
        <w:rPr>
          <w:rFonts w:ascii="Arial" w:hAnsi="Arial" w:cs="Arial"/>
          <w:sz w:val="20"/>
          <w:szCs w:val="20"/>
        </w:rPr>
        <w:t>Were you admitted into any program?</w:t>
      </w:r>
    </w:p>
    <w:p w14:paraId="7BFE497A" w14:textId="77777777" w:rsidR="00781144" w:rsidRPr="005A7BEF" w:rsidRDefault="00781144" w:rsidP="005A7BEF">
      <w:pPr>
        <w:numPr>
          <w:ilvl w:val="0"/>
          <w:numId w:val="35"/>
        </w:numPr>
        <w:spacing w:line="276" w:lineRule="auto"/>
        <w:contextualSpacing/>
        <w:rPr>
          <w:rFonts w:ascii="Arial" w:hAnsi="Arial" w:cs="Arial"/>
          <w:sz w:val="20"/>
          <w:szCs w:val="20"/>
        </w:rPr>
      </w:pPr>
      <w:r w:rsidRPr="005A7BEF">
        <w:rPr>
          <w:rFonts w:ascii="Arial" w:hAnsi="Arial" w:cs="Arial"/>
          <w:sz w:val="20"/>
          <w:szCs w:val="20"/>
        </w:rPr>
        <w:t>If yes, for which subject?</w:t>
      </w:r>
    </w:p>
    <w:p w14:paraId="6555C700" w14:textId="7777777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general arts</w:t>
      </w:r>
    </w:p>
    <w:p w14:paraId="26C04A9B" w14:textId="7777777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general science</w:t>
      </w:r>
    </w:p>
    <w:p w14:paraId="39FADC99" w14:textId="7777777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home economics</w:t>
      </w:r>
    </w:p>
    <w:p w14:paraId="67EDAD93" w14:textId="3C8471C1"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technical studies</w:t>
      </w:r>
    </w:p>
    <w:p w14:paraId="7958096C" w14:textId="77777777" w:rsidR="00467328" w:rsidRPr="005A7BEF" w:rsidRDefault="00467328"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visual arts</w:t>
      </w:r>
    </w:p>
    <w:p w14:paraId="416E65AD" w14:textId="77777777" w:rsidR="00467328" w:rsidRPr="005A7BEF" w:rsidRDefault="00467328"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business</w:t>
      </w:r>
    </w:p>
    <w:p w14:paraId="45C69AAB" w14:textId="77777777" w:rsidR="00030C19" w:rsidRPr="005A7BEF" w:rsidRDefault="00030C19"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other (Specify)</w:t>
      </w:r>
    </w:p>
    <w:p w14:paraId="6F286896" w14:textId="77777777" w:rsidR="00030C19" w:rsidRPr="005A7BEF" w:rsidRDefault="00030C19"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refuse to answer</w:t>
      </w:r>
    </w:p>
    <w:p w14:paraId="400CCAA3" w14:textId="7323F785" w:rsidR="00030C19" w:rsidRPr="005A7BEF" w:rsidRDefault="00030C19"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don’t know</w:t>
      </w:r>
    </w:p>
    <w:p w14:paraId="2428D1FF" w14:textId="77777777" w:rsidR="00781144" w:rsidRPr="005A7BEF" w:rsidRDefault="00781144" w:rsidP="005A7BEF">
      <w:pPr>
        <w:numPr>
          <w:ilvl w:val="0"/>
          <w:numId w:val="35"/>
        </w:numPr>
        <w:spacing w:line="276" w:lineRule="auto"/>
        <w:contextualSpacing/>
        <w:rPr>
          <w:rFonts w:ascii="Arial" w:hAnsi="Arial" w:cs="Arial"/>
          <w:sz w:val="20"/>
          <w:szCs w:val="20"/>
        </w:rPr>
      </w:pPr>
      <w:r w:rsidRPr="005A7BEF">
        <w:rPr>
          <w:rFonts w:ascii="Arial" w:hAnsi="Arial" w:cs="Arial"/>
          <w:sz w:val="20"/>
          <w:szCs w:val="20"/>
        </w:rPr>
        <w:t>Suppose you can study any possible subject, what would have been your ideal subject to apply to?</w:t>
      </w:r>
    </w:p>
    <w:p w14:paraId="4D0CE533" w14:textId="7777777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general arts</w:t>
      </w:r>
    </w:p>
    <w:p w14:paraId="02C1ACE6" w14:textId="7777777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general science</w:t>
      </w:r>
    </w:p>
    <w:p w14:paraId="5B129F16" w14:textId="77777777" w:rsidR="00781144" w:rsidRPr="005A7BEF" w:rsidRDefault="00781144"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home economics</w:t>
      </w:r>
    </w:p>
    <w:p w14:paraId="17EEDA76" w14:textId="0647142D" w:rsidR="00781144" w:rsidRPr="005A7BEF" w:rsidRDefault="00781144" w:rsidP="005A7BEF">
      <w:pPr>
        <w:numPr>
          <w:ilvl w:val="1"/>
          <w:numId w:val="35"/>
        </w:numPr>
        <w:spacing w:line="276" w:lineRule="auto"/>
        <w:contextualSpacing/>
        <w:rPr>
          <w:rFonts w:ascii="Arial" w:hAnsi="Arial" w:cs="Arial"/>
          <w:b/>
          <w:sz w:val="20"/>
          <w:szCs w:val="20"/>
        </w:rPr>
      </w:pPr>
      <w:r w:rsidRPr="005A7BEF">
        <w:rPr>
          <w:rFonts w:ascii="Arial" w:hAnsi="Arial" w:cs="Arial"/>
          <w:sz w:val="20"/>
          <w:szCs w:val="20"/>
        </w:rPr>
        <w:t>technical studies</w:t>
      </w:r>
    </w:p>
    <w:p w14:paraId="433F77FD" w14:textId="77777777" w:rsidR="00467328" w:rsidRPr="005A7BEF" w:rsidRDefault="00467328"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visual arts</w:t>
      </w:r>
    </w:p>
    <w:p w14:paraId="74EAEC17" w14:textId="77777777" w:rsidR="00467328" w:rsidRPr="005A7BEF" w:rsidRDefault="00467328"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business</w:t>
      </w:r>
    </w:p>
    <w:p w14:paraId="413FA234" w14:textId="77777777" w:rsidR="00030C19" w:rsidRPr="005A7BEF" w:rsidRDefault="00030C19"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other (Specify)</w:t>
      </w:r>
    </w:p>
    <w:p w14:paraId="413E8DB7" w14:textId="77777777" w:rsidR="00030C19" w:rsidRPr="005A7BEF" w:rsidRDefault="00030C19"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refuse to answer</w:t>
      </w:r>
    </w:p>
    <w:p w14:paraId="17CF83BE" w14:textId="77777777" w:rsidR="00030C19" w:rsidRPr="005A7BEF" w:rsidRDefault="00030C19" w:rsidP="005A7BEF">
      <w:pPr>
        <w:numPr>
          <w:ilvl w:val="1"/>
          <w:numId w:val="35"/>
        </w:numPr>
        <w:spacing w:line="276" w:lineRule="auto"/>
        <w:contextualSpacing/>
        <w:rPr>
          <w:rFonts w:ascii="Arial" w:hAnsi="Arial" w:cs="Arial"/>
          <w:sz w:val="20"/>
          <w:szCs w:val="20"/>
        </w:rPr>
      </w:pPr>
      <w:r w:rsidRPr="005A7BEF">
        <w:rPr>
          <w:rFonts w:ascii="Arial" w:hAnsi="Arial" w:cs="Arial"/>
          <w:sz w:val="20"/>
          <w:szCs w:val="20"/>
        </w:rPr>
        <w:t>don’t know</w:t>
      </w:r>
    </w:p>
    <w:p w14:paraId="20A69DFB" w14:textId="45DBAFAA" w:rsidR="00030C19" w:rsidRPr="005A7BEF" w:rsidRDefault="00030C19" w:rsidP="005A7BEF">
      <w:pPr>
        <w:rPr>
          <w:rFonts w:ascii="Arial" w:hAnsi="Arial" w:cs="Arial"/>
          <w:b/>
          <w:sz w:val="20"/>
          <w:szCs w:val="20"/>
        </w:rPr>
        <w:sectPr w:rsidR="00030C19" w:rsidRPr="005A7BEF" w:rsidSect="003960D3">
          <w:pgSz w:w="16834" w:h="11909" w:orient="landscape" w:code="9"/>
          <w:pgMar w:top="1152" w:right="1152" w:bottom="1152" w:left="1152" w:header="720" w:footer="720" w:gutter="0"/>
          <w:cols w:space="720"/>
          <w:docGrid w:linePitch="360"/>
        </w:sectPr>
      </w:pPr>
    </w:p>
    <w:p w14:paraId="3A55B3DD" w14:textId="63B13191" w:rsidR="00961875" w:rsidRPr="005A7BEF" w:rsidRDefault="00F8584C" w:rsidP="005A7BEF">
      <w:pPr>
        <w:pStyle w:val="Heading3"/>
        <w:spacing w:before="0"/>
        <w:rPr>
          <w:rFonts w:ascii="Arial" w:hAnsi="Arial" w:cs="Arial"/>
          <w:i/>
          <w:color w:val="auto"/>
          <w:sz w:val="20"/>
          <w:szCs w:val="20"/>
        </w:rPr>
      </w:pPr>
      <w:bookmarkStart w:id="92" w:name="_Ref512425466"/>
      <w:bookmarkStart w:id="93" w:name="_Toc516617800"/>
      <w:r w:rsidRPr="005A7BEF">
        <w:rPr>
          <w:rFonts w:ascii="Arial" w:hAnsi="Arial" w:cs="Arial"/>
          <w:color w:val="auto"/>
          <w:sz w:val="20"/>
          <w:szCs w:val="20"/>
        </w:rPr>
        <w:lastRenderedPageBreak/>
        <w:t>II</w:t>
      </w:r>
      <w:r w:rsidR="00343116" w:rsidRPr="005A7BEF">
        <w:rPr>
          <w:rFonts w:ascii="Arial" w:hAnsi="Arial" w:cs="Arial"/>
          <w:color w:val="auto"/>
          <w:sz w:val="20"/>
          <w:szCs w:val="20"/>
        </w:rPr>
        <w:t>. EDUCATIONAL CAREER</w:t>
      </w:r>
      <w:bookmarkEnd w:id="92"/>
      <w:bookmarkEnd w:id="93"/>
      <w:r w:rsidR="00343116" w:rsidRPr="005A7BEF">
        <w:rPr>
          <w:rFonts w:ascii="Arial" w:hAnsi="Arial" w:cs="Arial"/>
          <w:color w:val="auto"/>
          <w:sz w:val="20"/>
          <w:szCs w:val="20"/>
        </w:rPr>
        <w:t xml:space="preserve"> </w:t>
      </w:r>
      <w:r w:rsidR="00F317B8" w:rsidRPr="005A7BEF">
        <w:rPr>
          <w:rFonts w:ascii="Arial" w:hAnsi="Arial" w:cs="Arial"/>
          <w:i/>
          <w:color w:val="auto"/>
          <w:sz w:val="20"/>
          <w:szCs w:val="20"/>
        </w:rPr>
        <w:t xml:space="preserve"> </w:t>
      </w:r>
    </w:p>
    <w:p w14:paraId="6F00AA47" w14:textId="20A5F711" w:rsidR="00D642F9" w:rsidRPr="005A7BEF" w:rsidRDefault="00AC3160" w:rsidP="005A7BEF">
      <w:pPr>
        <w:rPr>
          <w:rFonts w:ascii="Arial" w:hAnsi="Arial" w:cs="Arial"/>
          <w:i/>
        </w:rPr>
      </w:pPr>
      <w:r w:rsidRPr="005A7BEF">
        <w:rPr>
          <w:rFonts w:ascii="Arial" w:hAnsi="Arial" w:cs="Arial"/>
          <w:i/>
          <w:sz w:val="20"/>
          <w:szCs w:val="20"/>
        </w:rPr>
        <w:t xml:space="preserve">ANSWER </w:t>
      </w:r>
      <w:r w:rsidR="00FE34F8" w:rsidRPr="005A7BEF">
        <w:rPr>
          <w:rFonts w:ascii="Arial" w:hAnsi="Arial" w:cs="Arial"/>
          <w:i/>
          <w:sz w:val="20"/>
          <w:szCs w:val="20"/>
        </w:rPr>
        <w:t>FOR ALL HOUSEHOLD MEMBERS AGED 12</w:t>
      </w:r>
      <w:r w:rsidRPr="005A7BEF">
        <w:rPr>
          <w:rFonts w:ascii="Arial" w:hAnsi="Arial" w:cs="Arial"/>
          <w:i/>
          <w:sz w:val="20"/>
          <w:szCs w:val="20"/>
        </w:rPr>
        <w:t xml:space="preserve"> YEARS OR MORE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27"/>
        <w:gridCol w:w="677"/>
        <w:gridCol w:w="674"/>
        <w:gridCol w:w="674"/>
        <w:gridCol w:w="758"/>
        <w:gridCol w:w="787"/>
        <w:gridCol w:w="787"/>
        <w:gridCol w:w="784"/>
        <w:gridCol w:w="784"/>
        <w:gridCol w:w="784"/>
        <w:gridCol w:w="784"/>
      </w:tblGrid>
      <w:tr w:rsidR="009E73E7" w:rsidRPr="005A7BEF" w14:paraId="7E35CB9C" w14:textId="77777777" w:rsidTr="009E73E7">
        <w:trPr>
          <w:trHeight w:val="337"/>
          <w:tblHeader/>
        </w:trPr>
        <w:tc>
          <w:tcPr>
            <w:tcW w:w="2420" w:type="pct"/>
            <w:shd w:val="clear" w:color="auto" w:fill="A6A6A6" w:themeFill="background1" w:themeFillShade="A6"/>
            <w:vAlign w:val="center"/>
          </w:tcPr>
          <w:p w14:paraId="5F99DC1A"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Member ID</w:t>
            </w:r>
          </w:p>
        </w:tc>
        <w:tc>
          <w:tcPr>
            <w:tcW w:w="233" w:type="pct"/>
            <w:shd w:val="clear" w:color="auto" w:fill="A6A6A6" w:themeFill="background1" w:themeFillShade="A6"/>
          </w:tcPr>
          <w:p w14:paraId="2C9DC1B0"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1</w:t>
            </w:r>
          </w:p>
        </w:tc>
        <w:tc>
          <w:tcPr>
            <w:tcW w:w="232" w:type="pct"/>
            <w:shd w:val="clear" w:color="auto" w:fill="A6A6A6" w:themeFill="background1" w:themeFillShade="A6"/>
          </w:tcPr>
          <w:p w14:paraId="3B1C5A86"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2</w:t>
            </w:r>
          </w:p>
        </w:tc>
        <w:tc>
          <w:tcPr>
            <w:tcW w:w="232" w:type="pct"/>
            <w:shd w:val="clear" w:color="auto" w:fill="A6A6A6" w:themeFill="background1" w:themeFillShade="A6"/>
            <w:vAlign w:val="center"/>
          </w:tcPr>
          <w:p w14:paraId="49C99B80"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3</w:t>
            </w:r>
          </w:p>
        </w:tc>
        <w:tc>
          <w:tcPr>
            <w:tcW w:w="261" w:type="pct"/>
            <w:shd w:val="clear" w:color="auto" w:fill="A6A6A6" w:themeFill="background1" w:themeFillShade="A6"/>
            <w:vAlign w:val="center"/>
          </w:tcPr>
          <w:p w14:paraId="565F48A7"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4</w:t>
            </w:r>
          </w:p>
        </w:tc>
        <w:tc>
          <w:tcPr>
            <w:tcW w:w="271" w:type="pct"/>
            <w:shd w:val="clear" w:color="auto" w:fill="A6A6A6" w:themeFill="background1" w:themeFillShade="A6"/>
          </w:tcPr>
          <w:p w14:paraId="20730FA1"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5</w:t>
            </w:r>
          </w:p>
        </w:tc>
        <w:tc>
          <w:tcPr>
            <w:tcW w:w="271" w:type="pct"/>
            <w:shd w:val="clear" w:color="auto" w:fill="A6A6A6" w:themeFill="background1" w:themeFillShade="A6"/>
          </w:tcPr>
          <w:p w14:paraId="792B489C"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6</w:t>
            </w:r>
          </w:p>
        </w:tc>
        <w:tc>
          <w:tcPr>
            <w:tcW w:w="270" w:type="pct"/>
            <w:shd w:val="clear" w:color="auto" w:fill="A6A6A6" w:themeFill="background1" w:themeFillShade="A6"/>
          </w:tcPr>
          <w:p w14:paraId="0C8D8090"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7</w:t>
            </w:r>
          </w:p>
        </w:tc>
        <w:tc>
          <w:tcPr>
            <w:tcW w:w="270" w:type="pct"/>
            <w:shd w:val="clear" w:color="auto" w:fill="A6A6A6" w:themeFill="background1" w:themeFillShade="A6"/>
          </w:tcPr>
          <w:p w14:paraId="2B89B967"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8</w:t>
            </w:r>
          </w:p>
        </w:tc>
        <w:tc>
          <w:tcPr>
            <w:tcW w:w="270" w:type="pct"/>
            <w:shd w:val="clear" w:color="auto" w:fill="A6A6A6" w:themeFill="background1" w:themeFillShade="A6"/>
          </w:tcPr>
          <w:p w14:paraId="5D9A7AE2"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9</w:t>
            </w:r>
          </w:p>
        </w:tc>
        <w:tc>
          <w:tcPr>
            <w:tcW w:w="270" w:type="pct"/>
            <w:shd w:val="clear" w:color="auto" w:fill="A6A6A6" w:themeFill="background1" w:themeFillShade="A6"/>
          </w:tcPr>
          <w:p w14:paraId="0A692179" w14:textId="77777777" w:rsidR="009E73E7" w:rsidRPr="005A7BEF" w:rsidRDefault="009E73E7" w:rsidP="005A7BEF">
            <w:pPr>
              <w:jc w:val="center"/>
              <w:rPr>
                <w:rFonts w:ascii="Arial" w:hAnsi="Arial" w:cs="Arial"/>
                <w:b/>
                <w:sz w:val="16"/>
                <w:szCs w:val="16"/>
              </w:rPr>
            </w:pPr>
            <w:r w:rsidRPr="005A7BEF">
              <w:rPr>
                <w:rFonts w:ascii="Arial" w:hAnsi="Arial" w:cs="Arial"/>
                <w:b/>
                <w:sz w:val="16"/>
                <w:szCs w:val="16"/>
              </w:rPr>
              <w:t>10</w:t>
            </w:r>
          </w:p>
        </w:tc>
      </w:tr>
      <w:tr w:rsidR="006B124A" w:rsidRPr="006B124A" w14:paraId="52B1D10E" w14:textId="77777777" w:rsidTr="009E73E7">
        <w:trPr>
          <w:trHeight w:val="422"/>
        </w:trPr>
        <w:tc>
          <w:tcPr>
            <w:tcW w:w="2420" w:type="pct"/>
          </w:tcPr>
          <w:p w14:paraId="4076DA19" w14:textId="365984AF" w:rsidR="006B124A" w:rsidRDefault="000A1048">
            <w:pPr>
              <w:rPr>
                <w:rFonts w:ascii="Arial" w:hAnsi="Arial" w:cs="Arial"/>
                <w:bCs/>
                <w:sz w:val="16"/>
                <w:szCs w:val="16"/>
              </w:rPr>
            </w:pPr>
            <w:r>
              <w:rPr>
                <w:rFonts w:ascii="Arial" w:hAnsi="Arial" w:cs="Arial"/>
                <w:bCs/>
                <w:sz w:val="16"/>
                <w:szCs w:val="16"/>
              </w:rPr>
              <w:t xml:space="preserve">Q39.0 </w:t>
            </w:r>
            <w:r w:rsidR="006B124A" w:rsidRPr="00842F8E">
              <w:rPr>
                <w:rFonts w:ascii="Arial" w:hAnsi="Arial" w:cs="Arial"/>
                <w:bCs/>
                <w:sz w:val="16"/>
                <w:szCs w:val="16"/>
              </w:rPr>
              <w:t>[If respondent has preloaded data] Interviewer: Based on the information collected in the last survey, it was determined that [Name] has never attended technical/computer/vocational school. Is this correct?</w:t>
            </w:r>
          </w:p>
          <w:p w14:paraId="7EA150F4" w14:textId="77777777" w:rsidR="006B124A" w:rsidRDefault="006B124A">
            <w:pPr>
              <w:rPr>
                <w:rFonts w:ascii="Arial" w:hAnsi="Arial" w:cs="Arial"/>
                <w:bCs/>
                <w:sz w:val="16"/>
                <w:szCs w:val="16"/>
              </w:rPr>
            </w:pPr>
            <w:r>
              <w:rPr>
                <w:rFonts w:ascii="Arial" w:hAnsi="Arial" w:cs="Arial"/>
                <w:bCs/>
                <w:sz w:val="16"/>
                <w:szCs w:val="16"/>
              </w:rPr>
              <w:t>1-Yes, the school attendance information is correct</w:t>
            </w:r>
          </w:p>
          <w:p w14:paraId="6060EC1F" w14:textId="64ED8E84" w:rsidR="006B124A" w:rsidRPr="00842F8E" w:rsidRDefault="006B124A">
            <w:pPr>
              <w:rPr>
                <w:rFonts w:ascii="Arial" w:hAnsi="Arial" w:cs="Arial"/>
                <w:bCs/>
                <w:sz w:val="16"/>
                <w:szCs w:val="16"/>
              </w:rPr>
            </w:pPr>
            <w:r>
              <w:rPr>
                <w:rFonts w:ascii="Arial" w:hAnsi="Arial" w:cs="Arial"/>
                <w:bCs/>
                <w:sz w:val="16"/>
                <w:szCs w:val="16"/>
              </w:rPr>
              <w:t>5-No, the school attendance information needs to be updated</w:t>
            </w:r>
          </w:p>
        </w:tc>
        <w:tc>
          <w:tcPr>
            <w:tcW w:w="233" w:type="pct"/>
          </w:tcPr>
          <w:p w14:paraId="014F4093" w14:textId="77777777" w:rsidR="006B124A" w:rsidRPr="006B124A" w:rsidRDefault="006B124A" w:rsidP="005A7BEF">
            <w:pPr>
              <w:rPr>
                <w:rFonts w:ascii="Arial" w:hAnsi="Arial" w:cs="Arial"/>
                <w:sz w:val="16"/>
                <w:szCs w:val="16"/>
              </w:rPr>
            </w:pPr>
          </w:p>
        </w:tc>
        <w:tc>
          <w:tcPr>
            <w:tcW w:w="232" w:type="pct"/>
          </w:tcPr>
          <w:p w14:paraId="586CFCAD" w14:textId="77777777" w:rsidR="006B124A" w:rsidRPr="006B124A" w:rsidRDefault="006B124A" w:rsidP="005A7BEF">
            <w:pPr>
              <w:rPr>
                <w:rFonts w:ascii="Arial" w:hAnsi="Arial" w:cs="Arial"/>
                <w:sz w:val="16"/>
                <w:szCs w:val="16"/>
              </w:rPr>
            </w:pPr>
          </w:p>
        </w:tc>
        <w:tc>
          <w:tcPr>
            <w:tcW w:w="232" w:type="pct"/>
            <w:vAlign w:val="center"/>
          </w:tcPr>
          <w:p w14:paraId="6826584E" w14:textId="77777777" w:rsidR="006B124A" w:rsidRPr="006B124A" w:rsidRDefault="006B124A" w:rsidP="005A7BEF">
            <w:pPr>
              <w:rPr>
                <w:rFonts w:ascii="Arial" w:hAnsi="Arial" w:cs="Arial"/>
                <w:sz w:val="16"/>
                <w:szCs w:val="16"/>
              </w:rPr>
            </w:pPr>
          </w:p>
        </w:tc>
        <w:tc>
          <w:tcPr>
            <w:tcW w:w="261" w:type="pct"/>
            <w:vAlign w:val="center"/>
          </w:tcPr>
          <w:p w14:paraId="22169D60" w14:textId="77777777" w:rsidR="006B124A" w:rsidRPr="006B124A" w:rsidRDefault="006B124A" w:rsidP="005A7BEF">
            <w:pPr>
              <w:rPr>
                <w:rFonts w:ascii="Arial" w:hAnsi="Arial" w:cs="Arial"/>
                <w:sz w:val="16"/>
                <w:szCs w:val="16"/>
              </w:rPr>
            </w:pPr>
          </w:p>
        </w:tc>
        <w:tc>
          <w:tcPr>
            <w:tcW w:w="271" w:type="pct"/>
          </w:tcPr>
          <w:p w14:paraId="58A03B13" w14:textId="77777777" w:rsidR="006B124A" w:rsidRPr="006B124A" w:rsidRDefault="006B124A" w:rsidP="005A7BEF">
            <w:pPr>
              <w:rPr>
                <w:rFonts w:ascii="Arial" w:hAnsi="Arial" w:cs="Arial"/>
                <w:sz w:val="16"/>
                <w:szCs w:val="16"/>
              </w:rPr>
            </w:pPr>
          </w:p>
        </w:tc>
        <w:tc>
          <w:tcPr>
            <w:tcW w:w="271" w:type="pct"/>
          </w:tcPr>
          <w:p w14:paraId="16072185" w14:textId="77777777" w:rsidR="006B124A" w:rsidRPr="006B124A" w:rsidRDefault="006B124A" w:rsidP="005A7BEF">
            <w:pPr>
              <w:rPr>
                <w:rFonts w:ascii="Arial" w:hAnsi="Arial" w:cs="Arial"/>
                <w:sz w:val="16"/>
                <w:szCs w:val="16"/>
              </w:rPr>
            </w:pPr>
          </w:p>
        </w:tc>
        <w:tc>
          <w:tcPr>
            <w:tcW w:w="270" w:type="pct"/>
          </w:tcPr>
          <w:p w14:paraId="2A9DA816" w14:textId="77777777" w:rsidR="006B124A" w:rsidRPr="006B124A" w:rsidRDefault="006B124A" w:rsidP="005A7BEF">
            <w:pPr>
              <w:rPr>
                <w:rFonts w:ascii="Arial" w:hAnsi="Arial" w:cs="Arial"/>
                <w:sz w:val="16"/>
                <w:szCs w:val="16"/>
              </w:rPr>
            </w:pPr>
          </w:p>
        </w:tc>
        <w:tc>
          <w:tcPr>
            <w:tcW w:w="270" w:type="pct"/>
          </w:tcPr>
          <w:p w14:paraId="7D461361" w14:textId="77777777" w:rsidR="006B124A" w:rsidRPr="006B124A" w:rsidRDefault="006B124A" w:rsidP="005A7BEF">
            <w:pPr>
              <w:rPr>
                <w:rFonts w:ascii="Arial" w:hAnsi="Arial" w:cs="Arial"/>
                <w:sz w:val="16"/>
                <w:szCs w:val="16"/>
              </w:rPr>
            </w:pPr>
          </w:p>
        </w:tc>
        <w:tc>
          <w:tcPr>
            <w:tcW w:w="270" w:type="pct"/>
          </w:tcPr>
          <w:p w14:paraId="046263B5" w14:textId="77777777" w:rsidR="006B124A" w:rsidRPr="006B124A" w:rsidRDefault="006B124A" w:rsidP="005A7BEF">
            <w:pPr>
              <w:rPr>
                <w:rFonts w:ascii="Arial" w:hAnsi="Arial" w:cs="Arial"/>
                <w:sz w:val="16"/>
                <w:szCs w:val="16"/>
              </w:rPr>
            </w:pPr>
          </w:p>
        </w:tc>
        <w:tc>
          <w:tcPr>
            <w:tcW w:w="270" w:type="pct"/>
          </w:tcPr>
          <w:p w14:paraId="4D97C6C8" w14:textId="77777777" w:rsidR="006B124A" w:rsidRPr="006B124A" w:rsidRDefault="006B124A" w:rsidP="005A7BEF">
            <w:pPr>
              <w:rPr>
                <w:rFonts w:ascii="Arial" w:hAnsi="Arial" w:cs="Arial"/>
                <w:sz w:val="16"/>
                <w:szCs w:val="16"/>
              </w:rPr>
            </w:pPr>
          </w:p>
        </w:tc>
      </w:tr>
      <w:tr w:rsidR="009E73E7" w:rsidRPr="006B124A" w14:paraId="411645A2" w14:textId="77777777" w:rsidTr="009E73E7">
        <w:trPr>
          <w:trHeight w:val="422"/>
        </w:trPr>
        <w:tc>
          <w:tcPr>
            <w:tcW w:w="2420" w:type="pct"/>
          </w:tcPr>
          <w:p w14:paraId="70D129C3" w14:textId="36D85B5F" w:rsidR="00E850C7" w:rsidRPr="00842F8E" w:rsidRDefault="00891DD4" w:rsidP="005A7BEF">
            <w:pPr>
              <w:rPr>
                <w:rFonts w:ascii="Arial" w:hAnsi="Arial" w:cs="Arial"/>
                <w:sz w:val="16"/>
                <w:szCs w:val="16"/>
              </w:rPr>
            </w:pPr>
            <w:r w:rsidRPr="00842F8E">
              <w:rPr>
                <w:rFonts w:ascii="Arial" w:hAnsi="Arial" w:cs="Arial"/>
                <w:bCs/>
                <w:sz w:val="16"/>
                <w:szCs w:val="16"/>
              </w:rPr>
              <w:t>Q</w:t>
            </w:r>
            <w:r w:rsidR="009E73E7" w:rsidRPr="00842F8E">
              <w:rPr>
                <w:rFonts w:ascii="Arial" w:hAnsi="Arial" w:cs="Arial"/>
                <w:bCs/>
                <w:sz w:val="16"/>
                <w:szCs w:val="16"/>
              </w:rPr>
              <w:t xml:space="preserve">39. </w:t>
            </w:r>
            <w:r w:rsidR="009E73E7" w:rsidRPr="00842F8E">
              <w:rPr>
                <w:rFonts w:ascii="Arial" w:hAnsi="Arial" w:cs="Arial"/>
                <w:sz w:val="16"/>
                <w:szCs w:val="16"/>
              </w:rPr>
              <w:t xml:space="preserve">Has </w:t>
            </w:r>
            <w:r w:rsidR="00F34067" w:rsidRPr="00842F8E">
              <w:rPr>
                <w:rFonts w:ascii="Arial" w:hAnsi="Arial" w:cs="Arial"/>
                <w:sz w:val="16"/>
                <w:szCs w:val="16"/>
              </w:rPr>
              <w:t>[</w:t>
            </w:r>
            <w:r w:rsidR="009E73E7" w:rsidRPr="00842F8E">
              <w:rPr>
                <w:rFonts w:ascii="Arial" w:hAnsi="Arial" w:cs="Arial"/>
                <w:sz w:val="16"/>
                <w:szCs w:val="16"/>
              </w:rPr>
              <w:t>Name</w:t>
            </w:r>
            <w:r w:rsidR="00F34067" w:rsidRPr="00842F8E">
              <w:rPr>
                <w:rFonts w:ascii="Arial" w:hAnsi="Arial" w:cs="Arial"/>
                <w:sz w:val="16"/>
                <w:szCs w:val="16"/>
              </w:rPr>
              <w:t>]</w:t>
            </w:r>
            <w:r w:rsidR="009E73E7" w:rsidRPr="00842F8E">
              <w:rPr>
                <w:rFonts w:ascii="Arial" w:hAnsi="Arial" w:cs="Arial"/>
                <w:sz w:val="16"/>
                <w:szCs w:val="16"/>
              </w:rPr>
              <w:t xml:space="preserve"> ever attended technical / computer/ vocational school?    </w:t>
            </w:r>
          </w:p>
          <w:p w14:paraId="233C150E" w14:textId="07797BC1" w:rsidR="009E73E7" w:rsidRPr="00842F8E" w:rsidRDefault="009E73E7" w:rsidP="005A7BEF">
            <w:pPr>
              <w:rPr>
                <w:rFonts w:ascii="Arial" w:hAnsi="Arial" w:cs="Arial"/>
                <w:sz w:val="16"/>
                <w:szCs w:val="16"/>
              </w:rPr>
            </w:pPr>
            <w:r w:rsidRPr="00842F8E">
              <w:rPr>
                <w:rFonts w:ascii="Arial" w:hAnsi="Arial" w:cs="Arial"/>
                <w:sz w:val="16"/>
                <w:szCs w:val="16"/>
              </w:rPr>
              <w:t>1. Yes</w:t>
            </w:r>
            <w:r w:rsidR="006B124A">
              <w:rPr>
                <w:rFonts w:ascii="Arial" w:hAnsi="Arial" w:cs="Arial"/>
                <w:sz w:val="16"/>
                <w:szCs w:val="16"/>
              </w:rPr>
              <w:t xml:space="preserve"> &gt;&gt;Q40 if [Name] has attended; next section if not </w:t>
            </w:r>
            <w:r w:rsidRPr="00842F8E">
              <w:rPr>
                <w:rFonts w:ascii="Arial" w:hAnsi="Arial" w:cs="Arial"/>
                <w:sz w:val="16"/>
                <w:szCs w:val="16"/>
              </w:rPr>
              <w:t xml:space="preserve">       5. No &gt;&gt; </w:t>
            </w:r>
            <w:r w:rsidR="000A1048">
              <w:rPr>
                <w:rFonts w:ascii="Arial" w:hAnsi="Arial" w:cs="Arial"/>
                <w:sz w:val="16"/>
                <w:szCs w:val="16"/>
              </w:rPr>
              <w:t>Q</w:t>
            </w:r>
            <w:r w:rsidRPr="00842F8E">
              <w:rPr>
                <w:rFonts w:ascii="Arial" w:hAnsi="Arial" w:cs="Arial"/>
                <w:sz w:val="16"/>
                <w:szCs w:val="16"/>
              </w:rPr>
              <w:t>43</w:t>
            </w:r>
            <w:r w:rsidR="000A1048">
              <w:rPr>
                <w:rFonts w:ascii="Arial" w:hAnsi="Arial" w:cs="Arial"/>
                <w:sz w:val="16"/>
                <w:szCs w:val="16"/>
              </w:rPr>
              <w:t>.0</w:t>
            </w:r>
          </w:p>
        </w:tc>
        <w:tc>
          <w:tcPr>
            <w:tcW w:w="233" w:type="pct"/>
          </w:tcPr>
          <w:p w14:paraId="53006D43" w14:textId="77777777" w:rsidR="009E73E7" w:rsidRPr="006B124A" w:rsidRDefault="009E73E7" w:rsidP="005A7BEF">
            <w:pPr>
              <w:rPr>
                <w:rFonts w:ascii="Arial" w:hAnsi="Arial" w:cs="Arial"/>
                <w:sz w:val="16"/>
                <w:szCs w:val="16"/>
              </w:rPr>
            </w:pPr>
          </w:p>
        </w:tc>
        <w:tc>
          <w:tcPr>
            <w:tcW w:w="232" w:type="pct"/>
          </w:tcPr>
          <w:p w14:paraId="526C7F80" w14:textId="77777777" w:rsidR="009E73E7" w:rsidRPr="006B124A" w:rsidRDefault="009E73E7" w:rsidP="005A7BEF">
            <w:pPr>
              <w:rPr>
                <w:rFonts w:ascii="Arial" w:hAnsi="Arial" w:cs="Arial"/>
                <w:sz w:val="16"/>
                <w:szCs w:val="16"/>
              </w:rPr>
            </w:pPr>
          </w:p>
        </w:tc>
        <w:tc>
          <w:tcPr>
            <w:tcW w:w="232" w:type="pct"/>
            <w:vAlign w:val="center"/>
          </w:tcPr>
          <w:p w14:paraId="27643B60" w14:textId="77777777" w:rsidR="009E73E7" w:rsidRPr="006B124A" w:rsidRDefault="009E73E7" w:rsidP="005A7BEF">
            <w:pPr>
              <w:rPr>
                <w:rFonts w:ascii="Arial" w:hAnsi="Arial" w:cs="Arial"/>
                <w:sz w:val="16"/>
                <w:szCs w:val="16"/>
              </w:rPr>
            </w:pPr>
          </w:p>
        </w:tc>
        <w:tc>
          <w:tcPr>
            <w:tcW w:w="261" w:type="pct"/>
            <w:vAlign w:val="center"/>
          </w:tcPr>
          <w:p w14:paraId="4B469E9A" w14:textId="77777777" w:rsidR="009E73E7" w:rsidRPr="006B124A" w:rsidRDefault="009E73E7" w:rsidP="005A7BEF">
            <w:pPr>
              <w:rPr>
                <w:rFonts w:ascii="Arial" w:hAnsi="Arial" w:cs="Arial"/>
                <w:sz w:val="16"/>
                <w:szCs w:val="16"/>
              </w:rPr>
            </w:pPr>
          </w:p>
        </w:tc>
        <w:tc>
          <w:tcPr>
            <w:tcW w:w="271" w:type="pct"/>
          </w:tcPr>
          <w:p w14:paraId="6F3F53C8" w14:textId="77777777" w:rsidR="009E73E7" w:rsidRPr="006B124A" w:rsidRDefault="009E73E7" w:rsidP="005A7BEF">
            <w:pPr>
              <w:rPr>
                <w:rFonts w:ascii="Arial" w:hAnsi="Arial" w:cs="Arial"/>
                <w:sz w:val="16"/>
                <w:szCs w:val="16"/>
              </w:rPr>
            </w:pPr>
          </w:p>
        </w:tc>
        <w:tc>
          <w:tcPr>
            <w:tcW w:w="271" w:type="pct"/>
          </w:tcPr>
          <w:p w14:paraId="6B7E17B0" w14:textId="77777777" w:rsidR="009E73E7" w:rsidRPr="006B124A" w:rsidRDefault="009E73E7" w:rsidP="005A7BEF">
            <w:pPr>
              <w:rPr>
                <w:rFonts w:ascii="Arial" w:hAnsi="Arial" w:cs="Arial"/>
                <w:sz w:val="16"/>
                <w:szCs w:val="16"/>
              </w:rPr>
            </w:pPr>
          </w:p>
        </w:tc>
        <w:tc>
          <w:tcPr>
            <w:tcW w:w="270" w:type="pct"/>
          </w:tcPr>
          <w:p w14:paraId="5F5FBAD7" w14:textId="77777777" w:rsidR="009E73E7" w:rsidRPr="006B124A" w:rsidRDefault="009E73E7" w:rsidP="005A7BEF">
            <w:pPr>
              <w:rPr>
                <w:rFonts w:ascii="Arial" w:hAnsi="Arial" w:cs="Arial"/>
                <w:sz w:val="16"/>
                <w:szCs w:val="16"/>
              </w:rPr>
            </w:pPr>
          </w:p>
        </w:tc>
        <w:tc>
          <w:tcPr>
            <w:tcW w:w="270" w:type="pct"/>
          </w:tcPr>
          <w:p w14:paraId="768FA657" w14:textId="77777777" w:rsidR="009E73E7" w:rsidRPr="006B124A" w:rsidRDefault="009E73E7" w:rsidP="005A7BEF">
            <w:pPr>
              <w:rPr>
                <w:rFonts w:ascii="Arial" w:hAnsi="Arial" w:cs="Arial"/>
                <w:sz w:val="16"/>
                <w:szCs w:val="16"/>
              </w:rPr>
            </w:pPr>
          </w:p>
        </w:tc>
        <w:tc>
          <w:tcPr>
            <w:tcW w:w="270" w:type="pct"/>
          </w:tcPr>
          <w:p w14:paraId="7FED4872" w14:textId="77777777" w:rsidR="009E73E7" w:rsidRPr="006B124A" w:rsidRDefault="009E73E7" w:rsidP="005A7BEF">
            <w:pPr>
              <w:rPr>
                <w:rFonts w:ascii="Arial" w:hAnsi="Arial" w:cs="Arial"/>
                <w:sz w:val="16"/>
                <w:szCs w:val="16"/>
              </w:rPr>
            </w:pPr>
          </w:p>
        </w:tc>
        <w:tc>
          <w:tcPr>
            <w:tcW w:w="270" w:type="pct"/>
          </w:tcPr>
          <w:p w14:paraId="4D012C88" w14:textId="77777777" w:rsidR="009E73E7" w:rsidRPr="006B124A" w:rsidRDefault="009E73E7" w:rsidP="005A7BEF">
            <w:pPr>
              <w:rPr>
                <w:rFonts w:ascii="Arial" w:hAnsi="Arial" w:cs="Arial"/>
                <w:sz w:val="16"/>
                <w:szCs w:val="16"/>
              </w:rPr>
            </w:pPr>
          </w:p>
        </w:tc>
      </w:tr>
      <w:tr w:rsidR="009E73E7" w:rsidRPr="006B124A" w14:paraId="6B4B040A" w14:textId="77777777" w:rsidTr="009E73E7">
        <w:trPr>
          <w:trHeight w:val="360"/>
        </w:trPr>
        <w:tc>
          <w:tcPr>
            <w:tcW w:w="2420" w:type="pct"/>
          </w:tcPr>
          <w:p w14:paraId="0E7A24BB" w14:textId="266842A0" w:rsidR="009E73E7" w:rsidRPr="00842F8E" w:rsidRDefault="00891DD4" w:rsidP="005A7BEF">
            <w:pPr>
              <w:rPr>
                <w:rFonts w:ascii="Arial" w:hAnsi="Arial" w:cs="Arial"/>
                <w:sz w:val="16"/>
                <w:szCs w:val="16"/>
              </w:rPr>
            </w:pPr>
            <w:r w:rsidRPr="00842F8E">
              <w:rPr>
                <w:rFonts w:ascii="Arial" w:hAnsi="Arial" w:cs="Arial"/>
                <w:bCs/>
                <w:sz w:val="16"/>
                <w:szCs w:val="16"/>
              </w:rPr>
              <w:t>Q</w:t>
            </w:r>
            <w:r w:rsidR="009E73E7" w:rsidRPr="00842F8E">
              <w:rPr>
                <w:rFonts w:ascii="Arial" w:hAnsi="Arial" w:cs="Arial"/>
                <w:bCs/>
                <w:sz w:val="16"/>
                <w:szCs w:val="16"/>
              </w:rPr>
              <w:t xml:space="preserve">40. </w:t>
            </w:r>
            <w:r w:rsidR="009E73E7" w:rsidRPr="00842F8E">
              <w:rPr>
                <w:rFonts w:ascii="Arial" w:hAnsi="Arial" w:cs="Arial"/>
                <w:sz w:val="16"/>
                <w:szCs w:val="16"/>
              </w:rPr>
              <w:t>How long did name attend this school?</w:t>
            </w:r>
          </w:p>
          <w:p w14:paraId="7EDFDB58"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1. Less than 3 months </w:t>
            </w:r>
          </w:p>
          <w:p w14:paraId="6CEEAEC2"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2. 3 Months </w:t>
            </w:r>
          </w:p>
          <w:p w14:paraId="1BB348FB"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3. 6 Months </w:t>
            </w:r>
          </w:p>
          <w:p w14:paraId="48038C71"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4. 1 Year </w:t>
            </w:r>
          </w:p>
          <w:p w14:paraId="4B2F9AED"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5. 2 Years </w:t>
            </w:r>
          </w:p>
          <w:p w14:paraId="7C5741B2"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6. 3 Years </w:t>
            </w:r>
          </w:p>
          <w:p w14:paraId="3A80546F" w14:textId="3E7F94D7" w:rsidR="009E73E7" w:rsidRPr="00842F8E" w:rsidRDefault="009E73E7" w:rsidP="005A7BEF">
            <w:pPr>
              <w:rPr>
                <w:rFonts w:ascii="Arial" w:hAnsi="Arial" w:cs="Arial"/>
                <w:sz w:val="16"/>
                <w:szCs w:val="16"/>
              </w:rPr>
            </w:pPr>
            <w:r w:rsidRPr="00842F8E">
              <w:rPr>
                <w:rFonts w:ascii="Arial" w:hAnsi="Arial" w:cs="Arial"/>
                <w:sz w:val="16"/>
                <w:szCs w:val="16"/>
              </w:rPr>
              <w:t xml:space="preserve">7. 4 Years </w:t>
            </w:r>
            <w:r w:rsidR="00F34067" w:rsidRPr="00842F8E">
              <w:rPr>
                <w:rFonts w:ascii="Arial" w:hAnsi="Arial" w:cs="Arial"/>
                <w:sz w:val="16"/>
                <w:szCs w:val="16"/>
              </w:rPr>
              <w:t>or more</w:t>
            </w:r>
          </w:p>
        </w:tc>
        <w:tc>
          <w:tcPr>
            <w:tcW w:w="233" w:type="pct"/>
          </w:tcPr>
          <w:p w14:paraId="6833E915" w14:textId="77777777" w:rsidR="009E73E7" w:rsidRPr="006B124A" w:rsidRDefault="009E73E7" w:rsidP="005A7BEF">
            <w:pPr>
              <w:spacing w:before="60" w:after="30"/>
              <w:jc w:val="center"/>
              <w:rPr>
                <w:rFonts w:ascii="Arial" w:hAnsi="Arial" w:cs="Arial"/>
                <w:sz w:val="16"/>
                <w:szCs w:val="16"/>
              </w:rPr>
            </w:pPr>
          </w:p>
        </w:tc>
        <w:tc>
          <w:tcPr>
            <w:tcW w:w="232" w:type="pct"/>
          </w:tcPr>
          <w:p w14:paraId="2A81C4C3" w14:textId="77777777" w:rsidR="009E73E7" w:rsidRPr="006B124A" w:rsidRDefault="009E73E7" w:rsidP="005A7BEF">
            <w:pPr>
              <w:spacing w:before="60" w:after="30"/>
              <w:jc w:val="center"/>
              <w:rPr>
                <w:rFonts w:ascii="Arial" w:hAnsi="Arial" w:cs="Arial"/>
                <w:sz w:val="16"/>
                <w:szCs w:val="16"/>
              </w:rPr>
            </w:pPr>
          </w:p>
        </w:tc>
        <w:tc>
          <w:tcPr>
            <w:tcW w:w="232" w:type="pct"/>
            <w:vAlign w:val="center"/>
          </w:tcPr>
          <w:p w14:paraId="4F664987" w14:textId="77777777" w:rsidR="009E73E7" w:rsidRPr="006B124A" w:rsidRDefault="009E73E7" w:rsidP="005A7BEF">
            <w:pPr>
              <w:spacing w:before="60" w:after="30"/>
              <w:jc w:val="center"/>
              <w:rPr>
                <w:rFonts w:ascii="Arial" w:hAnsi="Arial" w:cs="Arial"/>
                <w:sz w:val="16"/>
                <w:szCs w:val="16"/>
              </w:rPr>
            </w:pPr>
          </w:p>
        </w:tc>
        <w:tc>
          <w:tcPr>
            <w:tcW w:w="261" w:type="pct"/>
            <w:vAlign w:val="center"/>
          </w:tcPr>
          <w:p w14:paraId="221F8DF8" w14:textId="77777777" w:rsidR="009E73E7" w:rsidRPr="006B124A" w:rsidRDefault="009E73E7" w:rsidP="005A7BEF">
            <w:pPr>
              <w:spacing w:before="60"/>
              <w:jc w:val="center"/>
              <w:rPr>
                <w:rFonts w:ascii="Arial" w:hAnsi="Arial" w:cs="Arial"/>
                <w:sz w:val="16"/>
                <w:szCs w:val="16"/>
              </w:rPr>
            </w:pPr>
          </w:p>
        </w:tc>
        <w:tc>
          <w:tcPr>
            <w:tcW w:w="271" w:type="pct"/>
          </w:tcPr>
          <w:p w14:paraId="2F963956" w14:textId="77777777" w:rsidR="009E73E7" w:rsidRPr="006B124A" w:rsidRDefault="009E73E7" w:rsidP="005A7BEF">
            <w:pPr>
              <w:spacing w:before="60"/>
              <w:jc w:val="center"/>
              <w:rPr>
                <w:rFonts w:ascii="Arial" w:hAnsi="Arial" w:cs="Arial"/>
                <w:sz w:val="16"/>
                <w:szCs w:val="16"/>
              </w:rPr>
            </w:pPr>
          </w:p>
        </w:tc>
        <w:tc>
          <w:tcPr>
            <w:tcW w:w="271" w:type="pct"/>
          </w:tcPr>
          <w:p w14:paraId="312274B4" w14:textId="77777777" w:rsidR="009E73E7" w:rsidRPr="006B124A" w:rsidRDefault="009E73E7" w:rsidP="005A7BEF">
            <w:pPr>
              <w:spacing w:before="60"/>
              <w:jc w:val="center"/>
              <w:rPr>
                <w:rFonts w:ascii="Arial" w:hAnsi="Arial" w:cs="Arial"/>
                <w:sz w:val="16"/>
                <w:szCs w:val="16"/>
              </w:rPr>
            </w:pPr>
          </w:p>
        </w:tc>
        <w:tc>
          <w:tcPr>
            <w:tcW w:w="270" w:type="pct"/>
          </w:tcPr>
          <w:p w14:paraId="11E3FCC7" w14:textId="77777777" w:rsidR="009E73E7" w:rsidRPr="006B124A" w:rsidRDefault="009E73E7" w:rsidP="005A7BEF">
            <w:pPr>
              <w:spacing w:before="60"/>
              <w:jc w:val="center"/>
              <w:rPr>
                <w:rFonts w:ascii="Arial" w:hAnsi="Arial" w:cs="Arial"/>
                <w:sz w:val="16"/>
                <w:szCs w:val="16"/>
              </w:rPr>
            </w:pPr>
          </w:p>
        </w:tc>
        <w:tc>
          <w:tcPr>
            <w:tcW w:w="270" w:type="pct"/>
          </w:tcPr>
          <w:p w14:paraId="72651A88" w14:textId="77777777" w:rsidR="009E73E7" w:rsidRPr="006B124A" w:rsidRDefault="009E73E7" w:rsidP="005A7BEF">
            <w:pPr>
              <w:spacing w:before="60"/>
              <w:jc w:val="center"/>
              <w:rPr>
                <w:rFonts w:ascii="Arial" w:hAnsi="Arial" w:cs="Arial"/>
                <w:sz w:val="16"/>
                <w:szCs w:val="16"/>
              </w:rPr>
            </w:pPr>
          </w:p>
        </w:tc>
        <w:tc>
          <w:tcPr>
            <w:tcW w:w="270" w:type="pct"/>
          </w:tcPr>
          <w:p w14:paraId="2BB7D51C" w14:textId="77777777" w:rsidR="009E73E7" w:rsidRPr="006B124A" w:rsidRDefault="009E73E7" w:rsidP="005A7BEF">
            <w:pPr>
              <w:spacing w:before="60"/>
              <w:jc w:val="center"/>
              <w:rPr>
                <w:rFonts w:ascii="Arial" w:hAnsi="Arial" w:cs="Arial"/>
                <w:sz w:val="16"/>
                <w:szCs w:val="16"/>
              </w:rPr>
            </w:pPr>
          </w:p>
        </w:tc>
        <w:tc>
          <w:tcPr>
            <w:tcW w:w="270" w:type="pct"/>
          </w:tcPr>
          <w:p w14:paraId="467756D5" w14:textId="77777777" w:rsidR="009E73E7" w:rsidRPr="006B124A" w:rsidRDefault="009E73E7" w:rsidP="005A7BEF">
            <w:pPr>
              <w:spacing w:before="60"/>
              <w:jc w:val="center"/>
              <w:rPr>
                <w:rFonts w:ascii="Arial" w:hAnsi="Arial" w:cs="Arial"/>
                <w:sz w:val="16"/>
                <w:szCs w:val="16"/>
              </w:rPr>
            </w:pPr>
          </w:p>
        </w:tc>
      </w:tr>
      <w:tr w:rsidR="009E73E7" w:rsidRPr="006B124A" w14:paraId="47D4649B" w14:textId="77777777" w:rsidTr="009E73E7">
        <w:trPr>
          <w:trHeight w:val="360"/>
        </w:trPr>
        <w:tc>
          <w:tcPr>
            <w:tcW w:w="2420" w:type="pct"/>
          </w:tcPr>
          <w:p w14:paraId="37E6EB98" w14:textId="580A07A8" w:rsidR="009E73E7" w:rsidRPr="00842F8E" w:rsidRDefault="00891DD4" w:rsidP="005A7BEF">
            <w:pPr>
              <w:rPr>
                <w:rFonts w:ascii="Arial" w:hAnsi="Arial" w:cs="Arial"/>
                <w:sz w:val="16"/>
                <w:szCs w:val="16"/>
              </w:rPr>
            </w:pPr>
            <w:r w:rsidRPr="00842F8E">
              <w:rPr>
                <w:rFonts w:ascii="Arial" w:hAnsi="Arial" w:cs="Arial"/>
                <w:bCs/>
                <w:sz w:val="16"/>
                <w:szCs w:val="16"/>
              </w:rPr>
              <w:t>Q</w:t>
            </w:r>
            <w:r w:rsidR="009E73E7" w:rsidRPr="00842F8E">
              <w:rPr>
                <w:rFonts w:ascii="Arial" w:hAnsi="Arial" w:cs="Arial"/>
                <w:bCs/>
                <w:sz w:val="16"/>
                <w:szCs w:val="16"/>
              </w:rPr>
              <w:t xml:space="preserve">41. </w:t>
            </w:r>
            <w:r w:rsidR="009E73E7" w:rsidRPr="00842F8E">
              <w:rPr>
                <w:rFonts w:ascii="Arial" w:hAnsi="Arial" w:cs="Arial"/>
                <w:sz w:val="16"/>
                <w:szCs w:val="16"/>
              </w:rPr>
              <w:t xml:space="preserve">What was the highest certificate </w:t>
            </w:r>
            <w:r w:rsidR="00F34067" w:rsidRPr="00842F8E">
              <w:rPr>
                <w:rFonts w:ascii="Arial" w:hAnsi="Arial" w:cs="Arial"/>
                <w:sz w:val="16"/>
                <w:szCs w:val="16"/>
              </w:rPr>
              <w:t>[</w:t>
            </w:r>
            <w:r w:rsidR="009E73E7" w:rsidRPr="00842F8E">
              <w:rPr>
                <w:rFonts w:ascii="Arial" w:hAnsi="Arial" w:cs="Arial"/>
                <w:sz w:val="16"/>
                <w:szCs w:val="16"/>
              </w:rPr>
              <w:t>Name</w:t>
            </w:r>
            <w:r w:rsidR="00F34067" w:rsidRPr="00842F8E">
              <w:rPr>
                <w:rFonts w:ascii="Arial" w:hAnsi="Arial" w:cs="Arial"/>
                <w:sz w:val="16"/>
                <w:szCs w:val="16"/>
              </w:rPr>
              <w:t>]</w:t>
            </w:r>
            <w:r w:rsidR="009E73E7" w:rsidRPr="00842F8E">
              <w:rPr>
                <w:rFonts w:ascii="Arial" w:hAnsi="Arial" w:cs="Arial"/>
                <w:sz w:val="16"/>
                <w:szCs w:val="16"/>
              </w:rPr>
              <w:t xml:space="preserve"> obtained? </w:t>
            </w:r>
          </w:p>
          <w:p w14:paraId="30E8F8B7"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0. None </w:t>
            </w:r>
          </w:p>
          <w:p w14:paraId="749A5DCB"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2. NACVET </w:t>
            </w:r>
          </w:p>
          <w:p w14:paraId="610D225D"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3. IMIS </w:t>
            </w:r>
          </w:p>
          <w:p w14:paraId="4FEC4019"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4. NVTI </w:t>
            </w:r>
          </w:p>
          <w:p w14:paraId="3563D1A7" w14:textId="614B7615" w:rsidR="009E73E7" w:rsidRPr="00842F8E" w:rsidRDefault="009E73E7" w:rsidP="005A7BEF">
            <w:pPr>
              <w:rPr>
                <w:rFonts w:ascii="Arial" w:hAnsi="Arial" w:cs="Arial"/>
                <w:sz w:val="16"/>
                <w:szCs w:val="16"/>
              </w:rPr>
            </w:pPr>
            <w:r w:rsidRPr="00842F8E">
              <w:rPr>
                <w:rFonts w:ascii="Arial" w:hAnsi="Arial" w:cs="Arial"/>
                <w:sz w:val="16"/>
                <w:szCs w:val="16"/>
              </w:rPr>
              <w:t xml:space="preserve">5. City </w:t>
            </w:r>
            <w:r w:rsidR="000A1048">
              <w:rPr>
                <w:rFonts w:ascii="Arial" w:hAnsi="Arial" w:cs="Arial"/>
                <w:sz w:val="16"/>
                <w:szCs w:val="16"/>
              </w:rPr>
              <w:t>and</w:t>
            </w:r>
            <w:r w:rsidR="000A1048" w:rsidRPr="00842F8E">
              <w:rPr>
                <w:rFonts w:ascii="Arial" w:hAnsi="Arial" w:cs="Arial"/>
                <w:sz w:val="16"/>
                <w:szCs w:val="16"/>
              </w:rPr>
              <w:t xml:space="preserve"> </w:t>
            </w:r>
            <w:r w:rsidRPr="00842F8E">
              <w:rPr>
                <w:rFonts w:ascii="Arial" w:hAnsi="Arial" w:cs="Arial"/>
                <w:sz w:val="16"/>
                <w:szCs w:val="16"/>
              </w:rPr>
              <w:t xml:space="preserve">Guild </w:t>
            </w:r>
          </w:p>
          <w:p w14:paraId="516ED3F3"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6. Certificate </w:t>
            </w:r>
          </w:p>
          <w:p w14:paraId="7D32748A" w14:textId="5F79E30E" w:rsidR="009E73E7" w:rsidRPr="00842F8E" w:rsidRDefault="009E73E7" w:rsidP="005A7BEF">
            <w:pPr>
              <w:rPr>
                <w:rFonts w:ascii="Arial" w:hAnsi="Arial" w:cs="Arial"/>
                <w:sz w:val="16"/>
                <w:szCs w:val="16"/>
              </w:rPr>
            </w:pPr>
            <w:r w:rsidRPr="00842F8E">
              <w:rPr>
                <w:rFonts w:ascii="Arial" w:hAnsi="Arial" w:cs="Arial"/>
                <w:sz w:val="16"/>
                <w:szCs w:val="16"/>
              </w:rPr>
              <w:t xml:space="preserve">7. Diploma </w:t>
            </w:r>
          </w:p>
        </w:tc>
        <w:tc>
          <w:tcPr>
            <w:tcW w:w="233" w:type="pct"/>
          </w:tcPr>
          <w:p w14:paraId="13ADC095" w14:textId="77777777" w:rsidR="009E73E7" w:rsidRPr="006B124A" w:rsidRDefault="009E73E7" w:rsidP="005A7BEF">
            <w:pPr>
              <w:spacing w:before="60" w:after="30"/>
              <w:jc w:val="center"/>
              <w:rPr>
                <w:rFonts w:ascii="Arial" w:hAnsi="Arial" w:cs="Arial"/>
                <w:sz w:val="16"/>
                <w:szCs w:val="16"/>
              </w:rPr>
            </w:pPr>
          </w:p>
        </w:tc>
        <w:tc>
          <w:tcPr>
            <w:tcW w:w="232" w:type="pct"/>
          </w:tcPr>
          <w:p w14:paraId="0BC1BDB8" w14:textId="77777777" w:rsidR="009E73E7" w:rsidRPr="006B124A" w:rsidRDefault="009E73E7" w:rsidP="005A7BEF">
            <w:pPr>
              <w:spacing w:before="60" w:after="30"/>
              <w:jc w:val="center"/>
              <w:rPr>
                <w:rFonts w:ascii="Arial" w:hAnsi="Arial" w:cs="Arial"/>
                <w:sz w:val="16"/>
                <w:szCs w:val="16"/>
              </w:rPr>
            </w:pPr>
          </w:p>
        </w:tc>
        <w:tc>
          <w:tcPr>
            <w:tcW w:w="232" w:type="pct"/>
            <w:vAlign w:val="center"/>
          </w:tcPr>
          <w:p w14:paraId="2297E80E" w14:textId="77777777" w:rsidR="009E73E7" w:rsidRPr="006B124A" w:rsidRDefault="009E73E7" w:rsidP="005A7BEF">
            <w:pPr>
              <w:spacing w:before="60" w:after="30"/>
              <w:jc w:val="center"/>
              <w:rPr>
                <w:rFonts w:ascii="Arial" w:hAnsi="Arial" w:cs="Arial"/>
                <w:sz w:val="16"/>
                <w:szCs w:val="16"/>
              </w:rPr>
            </w:pPr>
          </w:p>
        </w:tc>
        <w:tc>
          <w:tcPr>
            <w:tcW w:w="261" w:type="pct"/>
            <w:vAlign w:val="center"/>
          </w:tcPr>
          <w:p w14:paraId="38AE1B02" w14:textId="77777777" w:rsidR="009E73E7" w:rsidRPr="006B124A" w:rsidRDefault="009E73E7" w:rsidP="005A7BEF">
            <w:pPr>
              <w:spacing w:before="60"/>
              <w:jc w:val="center"/>
              <w:rPr>
                <w:rFonts w:ascii="Arial" w:hAnsi="Arial" w:cs="Arial"/>
                <w:sz w:val="16"/>
                <w:szCs w:val="16"/>
              </w:rPr>
            </w:pPr>
          </w:p>
        </w:tc>
        <w:tc>
          <w:tcPr>
            <w:tcW w:w="271" w:type="pct"/>
          </w:tcPr>
          <w:p w14:paraId="0A4EDEDE" w14:textId="77777777" w:rsidR="009E73E7" w:rsidRPr="006B124A" w:rsidRDefault="009E73E7" w:rsidP="005A7BEF">
            <w:pPr>
              <w:spacing w:before="60"/>
              <w:jc w:val="center"/>
              <w:rPr>
                <w:rFonts w:ascii="Arial" w:hAnsi="Arial" w:cs="Arial"/>
                <w:sz w:val="16"/>
                <w:szCs w:val="16"/>
              </w:rPr>
            </w:pPr>
          </w:p>
        </w:tc>
        <w:tc>
          <w:tcPr>
            <w:tcW w:w="271" w:type="pct"/>
          </w:tcPr>
          <w:p w14:paraId="0EC89489" w14:textId="77777777" w:rsidR="009E73E7" w:rsidRPr="006B124A" w:rsidRDefault="009E73E7" w:rsidP="005A7BEF">
            <w:pPr>
              <w:spacing w:before="60"/>
              <w:jc w:val="center"/>
              <w:rPr>
                <w:rFonts w:ascii="Arial" w:hAnsi="Arial" w:cs="Arial"/>
                <w:sz w:val="16"/>
                <w:szCs w:val="16"/>
              </w:rPr>
            </w:pPr>
          </w:p>
        </w:tc>
        <w:tc>
          <w:tcPr>
            <w:tcW w:w="270" w:type="pct"/>
          </w:tcPr>
          <w:p w14:paraId="3FF713DA" w14:textId="77777777" w:rsidR="009E73E7" w:rsidRPr="006B124A" w:rsidRDefault="009E73E7" w:rsidP="005A7BEF">
            <w:pPr>
              <w:spacing w:before="60"/>
              <w:jc w:val="center"/>
              <w:rPr>
                <w:rFonts w:ascii="Arial" w:hAnsi="Arial" w:cs="Arial"/>
                <w:sz w:val="16"/>
                <w:szCs w:val="16"/>
              </w:rPr>
            </w:pPr>
          </w:p>
        </w:tc>
        <w:tc>
          <w:tcPr>
            <w:tcW w:w="270" w:type="pct"/>
          </w:tcPr>
          <w:p w14:paraId="04C161FF" w14:textId="77777777" w:rsidR="009E73E7" w:rsidRPr="006B124A" w:rsidRDefault="009E73E7" w:rsidP="005A7BEF">
            <w:pPr>
              <w:spacing w:before="60"/>
              <w:jc w:val="center"/>
              <w:rPr>
                <w:rFonts w:ascii="Arial" w:hAnsi="Arial" w:cs="Arial"/>
                <w:sz w:val="16"/>
                <w:szCs w:val="16"/>
              </w:rPr>
            </w:pPr>
          </w:p>
        </w:tc>
        <w:tc>
          <w:tcPr>
            <w:tcW w:w="270" w:type="pct"/>
          </w:tcPr>
          <w:p w14:paraId="09D93846" w14:textId="77777777" w:rsidR="009E73E7" w:rsidRPr="006B124A" w:rsidRDefault="009E73E7" w:rsidP="005A7BEF">
            <w:pPr>
              <w:spacing w:before="60"/>
              <w:jc w:val="center"/>
              <w:rPr>
                <w:rFonts w:ascii="Arial" w:hAnsi="Arial" w:cs="Arial"/>
                <w:sz w:val="16"/>
                <w:szCs w:val="16"/>
              </w:rPr>
            </w:pPr>
          </w:p>
        </w:tc>
        <w:tc>
          <w:tcPr>
            <w:tcW w:w="270" w:type="pct"/>
          </w:tcPr>
          <w:p w14:paraId="6D509797" w14:textId="77777777" w:rsidR="009E73E7" w:rsidRPr="006B124A" w:rsidRDefault="009E73E7" w:rsidP="005A7BEF">
            <w:pPr>
              <w:spacing w:before="60"/>
              <w:jc w:val="center"/>
              <w:rPr>
                <w:rFonts w:ascii="Arial" w:hAnsi="Arial" w:cs="Arial"/>
                <w:sz w:val="16"/>
                <w:szCs w:val="16"/>
              </w:rPr>
            </w:pPr>
          </w:p>
        </w:tc>
      </w:tr>
      <w:tr w:rsidR="009E73E7" w:rsidRPr="006B124A" w14:paraId="4D510C1B" w14:textId="77777777" w:rsidTr="009E73E7">
        <w:trPr>
          <w:trHeight w:val="980"/>
        </w:trPr>
        <w:tc>
          <w:tcPr>
            <w:tcW w:w="2420" w:type="pct"/>
          </w:tcPr>
          <w:p w14:paraId="3A2465C0" w14:textId="5DE41E8F" w:rsidR="009E73E7" w:rsidRPr="00842F8E" w:rsidRDefault="00891DD4" w:rsidP="005A7BEF">
            <w:pPr>
              <w:rPr>
                <w:rFonts w:ascii="Arial" w:hAnsi="Arial" w:cs="Arial"/>
                <w:sz w:val="16"/>
                <w:szCs w:val="16"/>
              </w:rPr>
            </w:pPr>
            <w:r w:rsidRPr="00842F8E">
              <w:rPr>
                <w:rFonts w:ascii="Arial" w:hAnsi="Arial" w:cs="Arial"/>
                <w:bCs/>
                <w:sz w:val="16"/>
                <w:szCs w:val="16"/>
              </w:rPr>
              <w:t>Q</w:t>
            </w:r>
            <w:r w:rsidR="009E73E7" w:rsidRPr="00842F8E">
              <w:rPr>
                <w:rFonts w:ascii="Arial" w:hAnsi="Arial" w:cs="Arial"/>
                <w:bCs/>
                <w:sz w:val="16"/>
                <w:szCs w:val="16"/>
              </w:rPr>
              <w:t xml:space="preserve">42. </w:t>
            </w:r>
            <w:r w:rsidR="009E73E7" w:rsidRPr="00842F8E">
              <w:rPr>
                <w:rFonts w:ascii="Arial" w:hAnsi="Arial" w:cs="Arial"/>
                <w:sz w:val="16"/>
                <w:szCs w:val="16"/>
              </w:rPr>
              <w:t xml:space="preserve">Was the technical / computer / vocational school </w:t>
            </w:r>
            <w:r w:rsidR="007D13CB" w:rsidRPr="00842F8E">
              <w:rPr>
                <w:rFonts w:ascii="Arial" w:hAnsi="Arial" w:cs="Arial"/>
                <w:sz w:val="16"/>
                <w:szCs w:val="16"/>
              </w:rPr>
              <w:t>[</w:t>
            </w:r>
            <w:r w:rsidR="009E73E7" w:rsidRPr="00842F8E">
              <w:rPr>
                <w:rFonts w:ascii="Arial" w:hAnsi="Arial" w:cs="Arial"/>
                <w:sz w:val="16"/>
                <w:szCs w:val="16"/>
              </w:rPr>
              <w:t>Name</w:t>
            </w:r>
            <w:r w:rsidR="007D13CB" w:rsidRPr="00842F8E">
              <w:rPr>
                <w:rFonts w:ascii="Arial" w:hAnsi="Arial" w:cs="Arial"/>
                <w:sz w:val="16"/>
                <w:szCs w:val="16"/>
              </w:rPr>
              <w:t>]</w:t>
            </w:r>
            <w:r w:rsidR="009E73E7" w:rsidRPr="00842F8E">
              <w:rPr>
                <w:rFonts w:ascii="Arial" w:hAnsi="Arial" w:cs="Arial"/>
                <w:sz w:val="16"/>
                <w:szCs w:val="16"/>
              </w:rPr>
              <w:t xml:space="preserve"> attended public or private? </w:t>
            </w:r>
          </w:p>
          <w:p w14:paraId="21604F9E" w14:textId="13754A90" w:rsidR="009E73E7" w:rsidRPr="00842F8E" w:rsidRDefault="009E73E7" w:rsidP="005A7BEF">
            <w:pPr>
              <w:rPr>
                <w:rFonts w:ascii="Arial" w:hAnsi="Arial" w:cs="Arial"/>
                <w:sz w:val="16"/>
                <w:szCs w:val="16"/>
              </w:rPr>
            </w:pPr>
            <w:r w:rsidRPr="00842F8E">
              <w:rPr>
                <w:rFonts w:ascii="Arial" w:hAnsi="Arial" w:cs="Arial"/>
                <w:sz w:val="16"/>
                <w:szCs w:val="16"/>
              </w:rPr>
              <w:t xml:space="preserve">1. Public </w:t>
            </w:r>
            <w:r w:rsidR="007D13CB" w:rsidRPr="00842F8E">
              <w:rPr>
                <w:rFonts w:ascii="Arial" w:hAnsi="Arial" w:cs="Arial"/>
                <w:sz w:val="16"/>
                <w:szCs w:val="16"/>
              </w:rPr>
              <w:t>and r</w:t>
            </w:r>
            <w:r w:rsidRPr="00842F8E">
              <w:rPr>
                <w:rFonts w:ascii="Arial" w:hAnsi="Arial" w:cs="Arial"/>
                <w:sz w:val="16"/>
                <w:szCs w:val="16"/>
              </w:rPr>
              <w:t>eligious</w:t>
            </w:r>
          </w:p>
          <w:p w14:paraId="06DB2436" w14:textId="15BA3E65" w:rsidR="009E73E7" w:rsidRPr="00842F8E" w:rsidRDefault="009E73E7" w:rsidP="005A7BEF">
            <w:pPr>
              <w:rPr>
                <w:rFonts w:ascii="Arial" w:hAnsi="Arial" w:cs="Arial"/>
                <w:sz w:val="16"/>
                <w:szCs w:val="16"/>
              </w:rPr>
            </w:pPr>
            <w:r w:rsidRPr="00842F8E">
              <w:rPr>
                <w:rFonts w:ascii="Arial" w:hAnsi="Arial" w:cs="Arial"/>
                <w:sz w:val="16"/>
                <w:szCs w:val="16"/>
              </w:rPr>
              <w:t xml:space="preserve">2. Public </w:t>
            </w:r>
            <w:r w:rsidR="007D13CB" w:rsidRPr="00842F8E">
              <w:rPr>
                <w:rFonts w:ascii="Arial" w:hAnsi="Arial" w:cs="Arial"/>
                <w:sz w:val="16"/>
                <w:szCs w:val="16"/>
              </w:rPr>
              <w:t>and n</w:t>
            </w:r>
            <w:r w:rsidRPr="00842F8E">
              <w:rPr>
                <w:rFonts w:ascii="Arial" w:hAnsi="Arial" w:cs="Arial"/>
                <w:sz w:val="16"/>
                <w:szCs w:val="16"/>
              </w:rPr>
              <w:t xml:space="preserve">on-religious </w:t>
            </w:r>
          </w:p>
          <w:p w14:paraId="2008EDDB" w14:textId="24F8787E" w:rsidR="009E73E7" w:rsidRPr="00842F8E" w:rsidRDefault="009E73E7" w:rsidP="005A7BEF">
            <w:pPr>
              <w:rPr>
                <w:rFonts w:ascii="Arial" w:hAnsi="Arial" w:cs="Arial"/>
                <w:sz w:val="16"/>
                <w:szCs w:val="16"/>
              </w:rPr>
            </w:pPr>
            <w:r w:rsidRPr="00842F8E">
              <w:rPr>
                <w:rFonts w:ascii="Arial" w:hAnsi="Arial" w:cs="Arial"/>
                <w:sz w:val="16"/>
                <w:szCs w:val="16"/>
              </w:rPr>
              <w:t xml:space="preserve">3. Private </w:t>
            </w:r>
            <w:r w:rsidR="007D13CB" w:rsidRPr="00842F8E">
              <w:rPr>
                <w:rFonts w:ascii="Arial" w:hAnsi="Arial" w:cs="Arial"/>
                <w:sz w:val="16"/>
                <w:szCs w:val="16"/>
              </w:rPr>
              <w:t>and r</w:t>
            </w:r>
            <w:r w:rsidRPr="00842F8E">
              <w:rPr>
                <w:rFonts w:ascii="Arial" w:hAnsi="Arial" w:cs="Arial"/>
                <w:sz w:val="16"/>
                <w:szCs w:val="16"/>
              </w:rPr>
              <w:t xml:space="preserve">eligious </w:t>
            </w:r>
          </w:p>
          <w:p w14:paraId="1199B3EB" w14:textId="6B333E68" w:rsidR="009E73E7" w:rsidRPr="00842F8E" w:rsidRDefault="009E73E7" w:rsidP="005A7BEF">
            <w:pPr>
              <w:rPr>
                <w:rFonts w:ascii="Arial" w:hAnsi="Arial" w:cs="Arial"/>
                <w:sz w:val="16"/>
                <w:szCs w:val="16"/>
              </w:rPr>
            </w:pPr>
            <w:r w:rsidRPr="00842F8E">
              <w:rPr>
                <w:rFonts w:ascii="Arial" w:hAnsi="Arial" w:cs="Arial"/>
                <w:sz w:val="16"/>
                <w:szCs w:val="16"/>
              </w:rPr>
              <w:t xml:space="preserve">4. Private </w:t>
            </w:r>
            <w:r w:rsidR="007D13CB" w:rsidRPr="00842F8E">
              <w:rPr>
                <w:rFonts w:ascii="Arial" w:hAnsi="Arial" w:cs="Arial"/>
                <w:sz w:val="16"/>
                <w:szCs w:val="16"/>
              </w:rPr>
              <w:t>and n</w:t>
            </w:r>
            <w:r w:rsidRPr="00842F8E">
              <w:rPr>
                <w:rFonts w:ascii="Arial" w:hAnsi="Arial" w:cs="Arial"/>
                <w:sz w:val="16"/>
                <w:szCs w:val="16"/>
              </w:rPr>
              <w:t xml:space="preserve">on-religious </w:t>
            </w:r>
          </w:p>
        </w:tc>
        <w:tc>
          <w:tcPr>
            <w:tcW w:w="233" w:type="pct"/>
          </w:tcPr>
          <w:p w14:paraId="5097EB2D" w14:textId="77777777" w:rsidR="009E73E7" w:rsidRPr="006B124A" w:rsidRDefault="009E73E7" w:rsidP="005A7BEF">
            <w:pPr>
              <w:jc w:val="center"/>
              <w:rPr>
                <w:rFonts w:ascii="Arial" w:hAnsi="Arial" w:cs="Arial"/>
                <w:sz w:val="16"/>
                <w:szCs w:val="16"/>
              </w:rPr>
            </w:pPr>
          </w:p>
        </w:tc>
        <w:tc>
          <w:tcPr>
            <w:tcW w:w="232" w:type="pct"/>
          </w:tcPr>
          <w:p w14:paraId="6F260F03" w14:textId="77777777" w:rsidR="009E73E7" w:rsidRPr="006B124A" w:rsidRDefault="009E73E7" w:rsidP="005A7BEF">
            <w:pPr>
              <w:jc w:val="center"/>
              <w:rPr>
                <w:rFonts w:ascii="Arial" w:hAnsi="Arial" w:cs="Arial"/>
                <w:sz w:val="16"/>
                <w:szCs w:val="16"/>
              </w:rPr>
            </w:pPr>
          </w:p>
        </w:tc>
        <w:tc>
          <w:tcPr>
            <w:tcW w:w="232" w:type="pct"/>
            <w:vAlign w:val="center"/>
          </w:tcPr>
          <w:p w14:paraId="221AD4FC" w14:textId="77777777" w:rsidR="009E73E7" w:rsidRPr="006B124A" w:rsidRDefault="009E73E7" w:rsidP="005A7BEF">
            <w:pPr>
              <w:jc w:val="center"/>
              <w:rPr>
                <w:rFonts w:ascii="Arial" w:hAnsi="Arial" w:cs="Arial"/>
                <w:sz w:val="16"/>
                <w:szCs w:val="16"/>
              </w:rPr>
            </w:pPr>
          </w:p>
        </w:tc>
        <w:tc>
          <w:tcPr>
            <w:tcW w:w="261" w:type="pct"/>
            <w:vAlign w:val="center"/>
          </w:tcPr>
          <w:p w14:paraId="7A699ACA" w14:textId="77777777" w:rsidR="009E73E7" w:rsidRPr="006B124A" w:rsidRDefault="009E73E7" w:rsidP="005A7BEF">
            <w:pPr>
              <w:jc w:val="center"/>
              <w:rPr>
                <w:rFonts w:ascii="Arial" w:hAnsi="Arial" w:cs="Arial"/>
                <w:sz w:val="16"/>
                <w:szCs w:val="16"/>
              </w:rPr>
            </w:pPr>
          </w:p>
        </w:tc>
        <w:tc>
          <w:tcPr>
            <w:tcW w:w="271" w:type="pct"/>
          </w:tcPr>
          <w:p w14:paraId="40643005" w14:textId="77777777" w:rsidR="009E73E7" w:rsidRPr="006B124A" w:rsidRDefault="009E73E7" w:rsidP="005A7BEF">
            <w:pPr>
              <w:jc w:val="center"/>
              <w:rPr>
                <w:rFonts w:ascii="Arial" w:hAnsi="Arial" w:cs="Arial"/>
                <w:sz w:val="16"/>
                <w:szCs w:val="16"/>
              </w:rPr>
            </w:pPr>
          </w:p>
        </w:tc>
        <w:tc>
          <w:tcPr>
            <w:tcW w:w="271" w:type="pct"/>
          </w:tcPr>
          <w:p w14:paraId="5E92F460" w14:textId="77777777" w:rsidR="009E73E7" w:rsidRPr="006B124A" w:rsidRDefault="009E73E7" w:rsidP="005A7BEF">
            <w:pPr>
              <w:jc w:val="center"/>
              <w:rPr>
                <w:rFonts w:ascii="Arial" w:hAnsi="Arial" w:cs="Arial"/>
                <w:sz w:val="16"/>
                <w:szCs w:val="16"/>
              </w:rPr>
            </w:pPr>
          </w:p>
        </w:tc>
        <w:tc>
          <w:tcPr>
            <w:tcW w:w="270" w:type="pct"/>
          </w:tcPr>
          <w:p w14:paraId="46B5E86E" w14:textId="77777777" w:rsidR="009E73E7" w:rsidRPr="006B124A" w:rsidRDefault="009E73E7" w:rsidP="005A7BEF">
            <w:pPr>
              <w:jc w:val="center"/>
              <w:rPr>
                <w:rFonts w:ascii="Arial" w:hAnsi="Arial" w:cs="Arial"/>
                <w:sz w:val="16"/>
                <w:szCs w:val="16"/>
              </w:rPr>
            </w:pPr>
          </w:p>
        </w:tc>
        <w:tc>
          <w:tcPr>
            <w:tcW w:w="270" w:type="pct"/>
          </w:tcPr>
          <w:p w14:paraId="4BA2B0D5" w14:textId="77777777" w:rsidR="009E73E7" w:rsidRPr="006B124A" w:rsidRDefault="009E73E7" w:rsidP="005A7BEF">
            <w:pPr>
              <w:jc w:val="center"/>
              <w:rPr>
                <w:rFonts w:ascii="Arial" w:hAnsi="Arial" w:cs="Arial"/>
                <w:sz w:val="16"/>
                <w:szCs w:val="16"/>
              </w:rPr>
            </w:pPr>
          </w:p>
        </w:tc>
        <w:tc>
          <w:tcPr>
            <w:tcW w:w="270" w:type="pct"/>
          </w:tcPr>
          <w:p w14:paraId="3B66B24C" w14:textId="77777777" w:rsidR="009E73E7" w:rsidRPr="006B124A" w:rsidRDefault="009E73E7" w:rsidP="005A7BEF">
            <w:pPr>
              <w:jc w:val="center"/>
              <w:rPr>
                <w:rFonts w:ascii="Arial" w:hAnsi="Arial" w:cs="Arial"/>
                <w:sz w:val="16"/>
                <w:szCs w:val="16"/>
              </w:rPr>
            </w:pPr>
          </w:p>
        </w:tc>
        <w:tc>
          <w:tcPr>
            <w:tcW w:w="270" w:type="pct"/>
          </w:tcPr>
          <w:p w14:paraId="6DD2DC0F" w14:textId="77777777" w:rsidR="009E73E7" w:rsidRPr="006B124A" w:rsidRDefault="009E73E7" w:rsidP="005A7BEF">
            <w:pPr>
              <w:jc w:val="center"/>
              <w:rPr>
                <w:rFonts w:ascii="Arial" w:hAnsi="Arial" w:cs="Arial"/>
                <w:sz w:val="16"/>
                <w:szCs w:val="16"/>
              </w:rPr>
            </w:pPr>
          </w:p>
        </w:tc>
      </w:tr>
      <w:tr w:rsidR="000A1048" w:rsidRPr="006B124A" w14:paraId="7C1B1D0E" w14:textId="77777777" w:rsidTr="009E73E7">
        <w:trPr>
          <w:trHeight w:val="360"/>
        </w:trPr>
        <w:tc>
          <w:tcPr>
            <w:tcW w:w="2420" w:type="pct"/>
          </w:tcPr>
          <w:p w14:paraId="21674D02" w14:textId="77777777" w:rsidR="000A1048" w:rsidRDefault="000A1048">
            <w:pPr>
              <w:rPr>
                <w:rFonts w:ascii="Arial" w:hAnsi="Arial" w:cs="Arial"/>
                <w:bCs/>
                <w:sz w:val="16"/>
                <w:szCs w:val="16"/>
              </w:rPr>
            </w:pPr>
            <w:r>
              <w:rPr>
                <w:rFonts w:ascii="Arial" w:hAnsi="Arial" w:cs="Arial"/>
                <w:bCs/>
                <w:sz w:val="16"/>
                <w:szCs w:val="16"/>
              </w:rPr>
              <w:t xml:space="preserve">Q43.0 [If preload data is available] </w:t>
            </w:r>
            <w:r w:rsidRPr="00842F8E">
              <w:rPr>
                <w:rFonts w:ascii="Arial" w:hAnsi="Arial" w:cs="Arial"/>
                <w:b/>
                <w:bCs/>
                <w:sz w:val="16"/>
                <w:szCs w:val="16"/>
              </w:rPr>
              <w:t xml:space="preserve">Interviewer: </w:t>
            </w:r>
            <w:r w:rsidRPr="000A1048">
              <w:rPr>
                <w:rFonts w:ascii="Arial" w:hAnsi="Arial" w:cs="Arial"/>
                <w:bCs/>
                <w:sz w:val="16"/>
                <w:szCs w:val="16"/>
              </w:rPr>
              <w:t xml:space="preserve">Based on the information collected in the last survey, it was determined that </w:t>
            </w:r>
            <w:r>
              <w:rPr>
                <w:rFonts w:ascii="Arial" w:hAnsi="Arial" w:cs="Arial"/>
                <w:bCs/>
                <w:sz w:val="16"/>
                <w:szCs w:val="16"/>
              </w:rPr>
              <w:t>[Name]</w:t>
            </w:r>
            <w:r w:rsidRPr="000A1048">
              <w:rPr>
                <w:rFonts w:ascii="Arial" w:hAnsi="Arial" w:cs="Arial"/>
                <w:bCs/>
                <w:sz w:val="16"/>
                <w:szCs w:val="16"/>
              </w:rPr>
              <w:t xml:space="preserve"> </w:t>
            </w:r>
            <w:r>
              <w:rPr>
                <w:rFonts w:ascii="Arial" w:hAnsi="Arial" w:cs="Arial"/>
                <w:bCs/>
                <w:sz w:val="16"/>
                <w:szCs w:val="16"/>
              </w:rPr>
              <w:t>[</w:t>
            </w:r>
            <w:r w:rsidRPr="000A1048">
              <w:rPr>
                <w:rFonts w:ascii="Arial" w:hAnsi="Arial" w:cs="Arial"/>
                <w:bCs/>
                <w:sz w:val="16"/>
                <w:szCs w:val="16"/>
              </w:rPr>
              <w:t>has</w:t>
            </w:r>
            <w:r>
              <w:rPr>
                <w:rFonts w:ascii="Arial" w:hAnsi="Arial" w:cs="Arial"/>
                <w:bCs/>
                <w:sz w:val="16"/>
                <w:szCs w:val="16"/>
              </w:rPr>
              <w:t xml:space="preserve"> attended/has</w:t>
            </w:r>
            <w:r w:rsidRPr="000A1048">
              <w:rPr>
                <w:rFonts w:ascii="Arial" w:hAnsi="Arial" w:cs="Arial"/>
                <w:bCs/>
                <w:sz w:val="16"/>
                <w:szCs w:val="16"/>
              </w:rPr>
              <w:t xml:space="preserve"> never attended</w:t>
            </w:r>
            <w:r>
              <w:rPr>
                <w:rFonts w:ascii="Arial" w:hAnsi="Arial" w:cs="Arial"/>
                <w:bCs/>
                <w:sz w:val="16"/>
                <w:szCs w:val="16"/>
              </w:rPr>
              <w:t>]</w:t>
            </w:r>
            <w:r w:rsidRPr="000A1048">
              <w:rPr>
                <w:rFonts w:ascii="Arial" w:hAnsi="Arial" w:cs="Arial"/>
                <w:bCs/>
                <w:sz w:val="16"/>
                <w:szCs w:val="16"/>
              </w:rPr>
              <w:t xml:space="preserve"> a tertiary educational institution (e.g. university, polytechnic, etc.). Is this correct?</w:t>
            </w:r>
          </w:p>
          <w:p w14:paraId="352DB718" w14:textId="6CABABAA" w:rsidR="000A1048" w:rsidRDefault="000A1048" w:rsidP="000A1048">
            <w:pPr>
              <w:rPr>
                <w:rFonts w:ascii="Arial" w:hAnsi="Arial" w:cs="Arial"/>
                <w:bCs/>
                <w:sz w:val="16"/>
                <w:szCs w:val="16"/>
              </w:rPr>
            </w:pPr>
            <w:r>
              <w:rPr>
                <w:rFonts w:ascii="Arial" w:hAnsi="Arial" w:cs="Arial"/>
                <w:bCs/>
                <w:sz w:val="16"/>
                <w:szCs w:val="16"/>
              </w:rPr>
              <w:t>1-Yes, the school attendance information is correct &gt;&gt;Q44 if [Name] has attended, Q62 if not</w:t>
            </w:r>
          </w:p>
          <w:p w14:paraId="3D3EA336" w14:textId="35D5D462" w:rsidR="000A1048" w:rsidRPr="006B124A" w:rsidRDefault="000A1048">
            <w:pPr>
              <w:rPr>
                <w:rFonts w:ascii="Arial" w:hAnsi="Arial" w:cs="Arial"/>
                <w:bCs/>
                <w:sz w:val="16"/>
                <w:szCs w:val="16"/>
              </w:rPr>
            </w:pPr>
            <w:r>
              <w:rPr>
                <w:rFonts w:ascii="Arial" w:hAnsi="Arial" w:cs="Arial"/>
                <w:bCs/>
                <w:sz w:val="16"/>
                <w:szCs w:val="16"/>
              </w:rPr>
              <w:t>5-No, the school attendance information needs to be updated</w:t>
            </w:r>
          </w:p>
        </w:tc>
        <w:tc>
          <w:tcPr>
            <w:tcW w:w="233" w:type="pct"/>
          </w:tcPr>
          <w:p w14:paraId="27081534" w14:textId="77777777" w:rsidR="000A1048" w:rsidRPr="006B124A" w:rsidRDefault="000A1048" w:rsidP="005A7BEF">
            <w:pPr>
              <w:rPr>
                <w:rFonts w:ascii="Arial" w:hAnsi="Arial" w:cs="Arial"/>
                <w:sz w:val="16"/>
                <w:szCs w:val="16"/>
              </w:rPr>
            </w:pPr>
          </w:p>
        </w:tc>
        <w:tc>
          <w:tcPr>
            <w:tcW w:w="232" w:type="pct"/>
          </w:tcPr>
          <w:p w14:paraId="7C222369" w14:textId="77777777" w:rsidR="000A1048" w:rsidRPr="006B124A" w:rsidRDefault="000A1048" w:rsidP="005A7BEF">
            <w:pPr>
              <w:rPr>
                <w:rFonts w:ascii="Arial" w:hAnsi="Arial" w:cs="Arial"/>
                <w:sz w:val="16"/>
                <w:szCs w:val="16"/>
              </w:rPr>
            </w:pPr>
          </w:p>
        </w:tc>
        <w:tc>
          <w:tcPr>
            <w:tcW w:w="232" w:type="pct"/>
            <w:vAlign w:val="center"/>
          </w:tcPr>
          <w:p w14:paraId="44B563D6" w14:textId="77777777" w:rsidR="000A1048" w:rsidRPr="006B124A" w:rsidRDefault="000A1048" w:rsidP="005A7BEF">
            <w:pPr>
              <w:rPr>
                <w:rFonts w:ascii="Arial" w:hAnsi="Arial" w:cs="Arial"/>
                <w:sz w:val="16"/>
                <w:szCs w:val="16"/>
              </w:rPr>
            </w:pPr>
          </w:p>
        </w:tc>
        <w:tc>
          <w:tcPr>
            <w:tcW w:w="261" w:type="pct"/>
            <w:vAlign w:val="center"/>
          </w:tcPr>
          <w:p w14:paraId="7DC3E9C5" w14:textId="77777777" w:rsidR="000A1048" w:rsidRPr="006B124A" w:rsidRDefault="000A1048" w:rsidP="005A7BEF">
            <w:pPr>
              <w:rPr>
                <w:rFonts w:ascii="Arial" w:hAnsi="Arial" w:cs="Arial"/>
                <w:sz w:val="16"/>
                <w:szCs w:val="16"/>
              </w:rPr>
            </w:pPr>
          </w:p>
        </w:tc>
        <w:tc>
          <w:tcPr>
            <w:tcW w:w="271" w:type="pct"/>
          </w:tcPr>
          <w:p w14:paraId="5FEC3362" w14:textId="77777777" w:rsidR="000A1048" w:rsidRPr="006B124A" w:rsidRDefault="000A1048" w:rsidP="005A7BEF">
            <w:pPr>
              <w:rPr>
                <w:rFonts w:ascii="Arial" w:hAnsi="Arial" w:cs="Arial"/>
                <w:sz w:val="16"/>
                <w:szCs w:val="16"/>
              </w:rPr>
            </w:pPr>
          </w:p>
        </w:tc>
        <w:tc>
          <w:tcPr>
            <w:tcW w:w="271" w:type="pct"/>
          </w:tcPr>
          <w:p w14:paraId="037C2A85" w14:textId="77777777" w:rsidR="000A1048" w:rsidRPr="006B124A" w:rsidRDefault="000A1048" w:rsidP="005A7BEF">
            <w:pPr>
              <w:rPr>
                <w:rFonts w:ascii="Arial" w:hAnsi="Arial" w:cs="Arial"/>
                <w:sz w:val="16"/>
                <w:szCs w:val="16"/>
              </w:rPr>
            </w:pPr>
          </w:p>
        </w:tc>
        <w:tc>
          <w:tcPr>
            <w:tcW w:w="270" w:type="pct"/>
          </w:tcPr>
          <w:p w14:paraId="4D77E3B7" w14:textId="77777777" w:rsidR="000A1048" w:rsidRPr="006B124A" w:rsidRDefault="000A1048" w:rsidP="005A7BEF">
            <w:pPr>
              <w:rPr>
                <w:rFonts w:ascii="Arial" w:hAnsi="Arial" w:cs="Arial"/>
                <w:sz w:val="16"/>
                <w:szCs w:val="16"/>
              </w:rPr>
            </w:pPr>
          </w:p>
        </w:tc>
        <w:tc>
          <w:tcPr>
            <w:tcW w:w="270" w:type="pct"/>
          </w:tcPr>
          <w:p w14:paraId="0B67D48D" w14:textId="77777777" w:rsidR="000A1048" w:rsidRPr="006B124A" w:rsidRDefault="000A1048" w:rsidP="005A7BEF">
            <w:pPr>
              <w:rPr>
                <w:rFonts w:ascii="Arial" w:hAnsi="Arial" w:cs="Arial"/>
                <w:sz w:val="16"/>
                <w:szCs w:val="16"/>
              </w:rPr>
            </w:pPr>
          </w:p>
        </w:tc>
        <w:tc>
          <w:tcPr>
            <w:tcW w:w="270" w:type="pct"/>
          </w:tcPr>
          <w:p w14:paraId="2951DC5F" w14:textId="77777777" w:rsidR="000A1048" w:rsidRPr="006B124A" w:rsidRDefault="000A1048" w:rsidP="005A7BEF">
            <w:pPr>
              <w:rPr>
                <w:rFonts w:ascii="Arial" w:hAnsi="Arial" w:cs="Arial"/>
                <w:sz w:val="16"/>
                <w:szCs w:val="16"/>
              </w:rPr>
            </w:pPr>
          </w:p>
        </w:tc>
        <w:tc>
          <w:tcPr>
            <w:tcW w:w="270" w:type="pct"/>
          </w:tcPr>
          <w:p w14:paraId="447FF65D" w14:textId="77777777" w:rsidR="000A1048" w:rsidRPr="006B124A" w:rsidRDefault="000A1048" w:rsidP="005A7BEF">
            <w:pPr>
              <w:rPr>
                <w:rFonts w:ascii="Arial" w:hAnsi="Arial" w:cs="Arial"/>
                <w:sz w:val="16"/>
                <w:szCs w:val="16"/>
              </w:rPr>
            </w:pPr>
          </w:p>
        </w:tc>
      </w:tr>
      <w:tr w:rsidR="009E73E7" w:rsidRPr="006B124A" w14:paraId="1030D7F6" w14:textId="77777777" w:rsidTr="009E73E7">
        <w:trPr>
          <w:trHeight w:val="360"/>
        </w:trPr>
        <w:tc>
          <w:tcPr>
            <w:tcW w:w="2420" w:type="pct"/>
          </w:tcPr>
          <w:p w14:paraId="394A4DF0" w14:textId="6078117D" w:rsidR="009E73E7" w:rsidRPr="00842F8E" w:rsidRDefault="00891DD4" w:rsidP="005A7BEF">
            <w:pPr>
              <w:rPr>
                <w:rFonts w:ascii="Arial" w:hAnsi="Arial" w:cs="Arial"/>
                <w:sz w:val="16"/>
                <w:szCs w:val="16"/>
              </w:rPr>
            </w:pPr>
            <w:r w:rsidRPr="00842F8E">
              <w:rPr>
                <w:rFonts w:ascii="Arial" w:hAnsi="Arial" w:cs="Arial"/>
                <w:bCs/>
                <w:sz w:val="16"/>
                <w:szCs w:val="16"/>
              </w:rPr>
              <w:t>Q</w:t>
            </w:r>
            <w:r w:rsidR="009E73E7" w:rsidRPr="00842F8E">
              <w:rPr>
                <w:rFonts w:ascii="Arial" w:hAnsi="Arial" w:cs="Arial"/>
                <w:bCs/>
                <w:sz w:val="16"/>
                <w:szCs w:val="16"/>
              </w:rPr>
              <w:t xml:space="preserve">43. </w:t>
            </w:r>
            <w:r w:rsidR="009E73E7" w:rsidRPr="00842F8E">
              <w:rPr>
                <w:rFonts w:ascii="Arial" w:hAnsi="Arial" w:cs="Arial"/>
                <w:sz w:val="16"/>
                <w:szCs w:val="16"/>
              </w:rPr>
              <w:t xml:space="preserve">Has </w:t>
            </w:r>
            <w:r w:rsidR="007D13CB" w:rsidRPr="00842F8E">
              <w:rPr>
                <w:rFonts w:ascii="Arial" w:hAnsi="Arial" w:cs="Arial"/>
                <w:sz w:val="16"/>
                <w:szCs w:val="16"/>
              </w:rPr>
              <w:t>[</w:t>
            </w:r>
            <w:r w:rsidR="009E73E7" w:rsidRPr="00842F8E">
              <w:rPr>
                <w:rFonts w:ascii="Arial" w:hAnsi="Arial" w:cs="Arial"/>
                <w:sz w:val="16"/>
                <w:szCs w:val="16"/>
              </w:rPr>
              <w:t>Name</w:t>
            </w:r>
            <w:r w:rsidR="007D13CB" w:rsidRPr="00842F8E">
              <w:rPr>
                <w:rFonts w:ascii="Arial" w:hAnsi="Arial" w:cs="Arial"/>
                <w:sz w:val="16"/>
                <w:szCs w:val="16"/>
              </w:rPr>
              <w:t>]</w:t>
            </w:r>
            <w:r w:rsidR="009E73E7" w:rsidRPr="00842F8E">
              <w:rPr>
                <w:rFonts w:ascii="Arial" w:hAnsi="Arial" w:cs="Arial"/>
                <w:sz w:val="16"/>
                <w:szCs w:val="16"/>
              </w:rPr>
              <w:t xml:space="preserve"> ever attended a tertiary educational institution  (e. g. University, polytechnic, etc)?           1. Yes      5. No &gt;&gt;</w:t>
            </w:r>
            <w:r w:rsidRPr="00842F8E">
              <w:rPr>
                <w:rFonts w:ascii="Arial" w:hAnsi="Arial" w:cs="Arial"/>
                <w:sz w:val="16"/>
                <w:szCs w:val="16"/>
              </w:rPr>
              <w:t>Q62</w:t>
            </w:r>
          </w:p>
        </w:tc>
        <w:tc>
          <w:tcPr>
            <w:tcW w:w="233" w:type="pct"/>
          </w:tcPr>
          <w:p w14:paraId="729CB9C4" w14:textId="77777777" w:rsidR="009E73E7" w:rsidRPr="006B124A" w:rsidRDefault="009E73E7" w:rsidP="005A7BEF">
            <w:pPr>
              <w:rPr>
                <w:rFonts w:ascii="Arial" w:hAnsi="Arial" w:cs="Arial"/>
                <w:sz w:val="16"/>
                <w:szCs w:val="16"/>
              </w:rPr>
            </w:pPr>
          </w:p>
        </w:tc>
        <w:tc>
          <w:tcPr>
            <w:tcW w:w="232" w:type="pct"/>
          </w:tcPr>
          <w:p w14:paraId="018F7C48" w14:textId="77777777" w:rsidR="009E73E7" w:rsidRPr="006B124A" w:rsidRDefault="009E73E7" w:rsidP="005A7BEF">
            <w:pPr>
              <w:rPr>
                <w:rFonts w:ascii="Arial" w:hAnsi="Arial" w:cs="Arial"/>
                <w:sz w:val="16"/>
                <w:szCs w:val="16"/>
              </w:rPr>
            </w:pPr>
          </w:p>
        </w:tc>
        <w:tc>
          <w:tcPr>
            <w:tcW w:w="232" w:type="pct"/>
            <w:vAlign w:val="center"/>
          </w:tcPr>
          <w:p w14:paraId="789F952B" w14:textId="77777777" w:rsidR="009E73E7" w:rsidRPr="006B124A" w:rsidRDefault="009E73E7" w:rsidP="005A7BEF">
            <w:pPr>
              <w:rPr>
                <w:rFonts w:ascii="Arial" w:hAnsi="Arial" w:cs="Arial"/>
                <w:sz w:val="16"/>
                <w:szCs w:val="16"/>
              </w:rPr>
            </w:pPr>
          </w:p>
        </w:tc>
        <w:tc>
          <w:tcPr>
            <w:tcW w:w="261" w:type="pct"/>
            <w:vAlign w:val="center"/>
          </w:tcPr>
          <w:p w14:paraId="1D2A899C" w14:textId="77777777" w:rsidR="009E73E7" w:rsidRPr="006B124A" w:rsidRDefault="009E73E7" w:rsidP="005A7BEF">
            <w:pPr>
              <w:rPr>
                <w:rFonts w:ascii="Arial" w:hAnsi="Arial" w:cs="Arial"/>
                <w:sz w:val="16"/>
                <w:szCs w:val="16"/>
              </w:rPr>
            </w:pPr>
          </w:p>
        </w:tc>
        <w:tc>
          <w:tcPr>
            <w:tcW w:w="271" w:type="pct"/>
          </w:tcPr>
          <w:p w14:paraId="03EDF5C6" w14:textId="77777777" w:rsidR="009E73E7" w:rsidRPr="006B124A" w:rsidRDefault="009E73E7" w:rsidP="005A7BEF">
            <w:pPr>
              <w:rPr>
                <w:rFonts w:ascii="Arial" w:hAnsi="Arial" w:cs="Arial"/>
                <w:sz w:val="16"/>
                <w:szCs w:val="16"/>
              </w:rPr>
            </w:pPr>
          </w:p>
        </w:tc>
        <w:tc>
          <w:tcPr>
            <w:tcW w:w="271" w:type="pct"/>
          </w:tcPr>
          <w:p w14:paraId="5AFA6713" w14:textId="77777777" w:rsidR="009E73E7" w:rsidRPr="006B124A" w:rsidRDefault="009E73E7" w:rsidP="005A7BEF">
            <w:pPr>
              <w:rPr>
                <w:rFonts w:ascii="Arial" w:hAnsi="Arial" w:cs="Arial"/>
                <w:sz w:val="16"/>
                <w:szCs w:val="16"/>
              </w:rPr>
            </w:pPr>
          </w:p>
        </w:tc>
        <w:tc>
          <w:tcPr>
            <w:tcW w:w="270" w:type="pct"/>
          </w:tcPr>
          <w:p w14:paraId="53511BF1" w14:textId="77777777" w:rsidR="009E73E7" w:rsidRPr="006B124A" w:rsidRDefault="009E73E7" w:rsidP="005A7BEF">
            <w:pPr>
              <w:rPr>
                <w:rFonts w:ascii="Arial" w:hAnsi="Arial" w:cs="Arial"/>
                <w:sz w:val="16"/>
                <w:szCs w:val="16"/>
              </w:rPr>
            </w:pPr>
          </w:p>
        </w:tc>
        <w:tc>
          <w:tcPr>
            <w:tcW w:w="270" w:type="pct"/>
          </w:tcPr>
          <w:p w14:paraId="69A9D6CC" w14:textId="77777777" w:rsidR="009E73E7" w:rsidRPr="006B124A" w:rsidRDefault="009E73E7" w:rsidP="005A7BEF">
            <w:pPr>
              <w:rPr>
                <w:rFonts w:ascii="Arial" w:hAnsi="Arial" w:cs="Arial"/>
                <w:sz w:val="16"/>
                <w:szCs w:val="16"/>
              </w:rPr>
            </w:pPr>
          </w:p>
        </w:tc>
        <w:tc>
          <w:tcPr>
            <w:tcW w:w="270" w:type="pct"/>
          </w:tcPr>
          <w:p w14:paraId="33A23FAE" w14:textId="77777777" w:rsidR="009E73E7" w:rsidRPr="006B124A" w:rsidRDefault="009E73E7" w:rsidP="005A7BEF">
            <w:pPr>
              <w:rPr>
                <w:rFonts w:ascii="Arial" w:hAnsi="Arial" w:cs="Arial"/>
                <w:sz w:val="16"/>
                <w:szCs w:val="16"/>
              </w:rPr>
            </w:pPr>
          </w:p>
        </w:tc>
        <w:tc>
          <w:tcPr>
            <w:tcW w:w="270" w:type="pct"/>
          </w:tcPr>
          <w:p w14:paraId="7271BB71" w14:textId="77777777" w:rsidR="009E73E7" w:rsidRPr="006B124A" w:rsidRDefault="009E73E7" w:rsidP="005A7BEF">
            <w:pPr>
              <w:rPr>
                <w:rFonts w:ascii="Arial" w:hAnsi="Arial" w:cs="Arial"/>
                <w:sz w:val="16"/>
                <w:szCs w:val="16"/>
              </w:rPr>
            </w:pPr>
          </w:p>
        </w:tc>
      </w:tr>
      <w:tr w:rsidR="009E73E7" w:rsidRPr="006B124A" w14:paraId="0F8E97DF" w14:textId="77777777" w:rsidTr="009E73E7">
        <w:trPr>
          <w:trHeight w:val="359"/>
        </w:trPr>
        <w:tc>
          <w:tcPr>
            <w:tcW w:w="2420" w:type="pct"/>
          </w:tcPr>
          <w:p w14:paraId="3CD9C039" w14:textId="620887D2" w:rsidR="009E73E7" w:rsidRPr="00842F8E" w:rsidRDefault="00891DD4">
            <w:pPr>
              <w:rPr>
                <w:rFonts w:ascii="Arial" w:hAnsi="Arial" w:cs="Arial"/>
                <w:sz w:val="16"/>
                <w:szCs w:val="16"/>
              </w:rPr>
            </w:pPr>
            <w:r w:rsidRPr="00842F8E">
              <w:rPr>
                <w:rFonts w:ascii="Arial" w:hAnsi="Arial" w:cs="Arial"/>
                <w:bCs/>
                <w:sz w:val="16"/>
                <w:szCs w:val="16"/>
              </w:rPr>
              <w:t>Q</w:t>
            </w:r>
            <w:r w:rsidR="009E73E7" w:rsidRPr="00842F8E">
              <w:rPr>
                <w:rFonts w:ascii="Arial" w:hAnsi="Arial" w:cs="Arial"/>
                <w:bCs/>
                <w:sz w:val="16"/>
                <w:szCs w:val="16"/>
              </w:rPr>
              <w:t xml:space="preserve">44. </w:t>
            </w:r>
            <w:r w:rsidR="009E73E7" w:rsidRPr="00842F8E">
              <w:rPr>
                <w:rFonts w:ascii="Arial" w:hAnsi="Arial" w:cs="Arial"/>
                <w:sz w:val="16"/>
                <w:szCs w:val="16"/>
              </w:rPr>
              <w:t xml:space="preserve">How many years did </w:t>
            </w:r>
            <w:r w:rsidR="007D13CB" w:rsidRPr="00842F8E">
              <w:rPr>
                <w:rFonts w:ascii="Arial" w:hAnsi="Arial" w:cs="Arial"/>
                <w:sz w:val="16"/>
                <w:szCs w:val="16"/>
              </w:rPr>
              <w:t>[</w:t>
            </w:r>
            <w:r w:rsidR="009E73E7" w:rsidRPr="00842F8E">
              <w:rPr>
                <w:rFonts w:ascii="Arial" w:hAnsi="Arial" w:cs="Arial"/>
                <w:sz w:val="16"/>
                <w:szCs w:val="16"/>
              </w:rPr>
              <w:t>Name</w:t>
            </w:r>
            <w:r w:rsidR="007D13CB" w:rsidRPr="00842F8E">
              <w:rPr>
                <w:rFonts w:ascii="Arial" w:hAnsi="Arial" w:cs="Arial"/>
                <w:sz w:val="16"/>
                <w:szCs w:val="16"/>
              </w:rPr>
              <w:t>]</w:t>
            </w:r>
            <w:r w:rsidR="009E73E7" w:rsidRPr="00842F8E">
              <w:rPr>
                <w:rFonts w:ascii="Arial" w:hAnsi="Arial" w:cs="Arial"/>
                <w:sz w:val="16"/>
                <w:szCs w:val="16"/>
              </w:rPr>
              <w:t xml:space="preserve"> attend</w:t>
            </w:r>
            <w:r w:rsidR="007D13CB" w:rsidRPr="00842F8E">
              <w:rPr>
                <w:rFonts w:ascii="Arial" w:hAnsi="Arial" w:cs="Arial"/>
                <w:sz w:val="16"/>
                <w:szCs w:val="16"/>
              </w:rPr>
              <w:t xml:space="preserve"> this institution</w:t>
            </w:r>
            <w:r w:rsidR="009E73E7" w:rsidRPr="00842F8E">
              <w:rPr>
                <w:rFonts w:ascii="Arial" w:hAnsi="Arial" w:cs="Arial"/>
                <w:sz w:val="16"/>
                <w:szCs w:val="16"/>
              </w:rPr>
              <w:t xml:space="preserve">?             </w:t>
            </w:r>
          </w:p>
        </w:tc>
        <w:tc>
          <w:tcPr>
            <w:tcW w:w="233" w:type="pct"/>
          </w:tcPr>
          <w:p w14:paraId="08B02BF8" w14:textId="77777777" w:rsidR="009E73E7" w:rsidRPr="006B124A" w:rsidRDefault="009E73E7" w:rsidP="005A7BEF">
            <w:pPr>
              <w:rPr>
                <w:rFonts w:ascii="Arial" w:hAnsi="Arial" w:cs="Arial"/>
                <w:sz w:val="16"/>
                <w:szCs w:val="16"/>
              </w:rPr>
            </w:pPr>
          </w:p>
        </w:tc>
        <w:tc>
          <w:tcPr>
            <w:tcW w:w="232" w:type="pct"/>
          </w:tcPr>
          <w:p w14:paraId="699373BA" w14:textId="77777777" w:rsidR="009E73E7" w:rsidRPr="006B124A" w:rsidRDefault="009E73E7" w:rsidP="005A7BEF">
            <w:pPr>
              <w:rPr>
                <w:rFonts w:ascii="Arial" w:hAnsi="Arial" w:cs="Arial"/>
                <w:sz w:val="16"/>
                <w:szCs w:val="16"/>
              </w:rPr>
            </w:pPr>
          </w:p>
        </w:tc>
        <w:tc>
          <w:tcPr>
            <w:tcW w:w="232" w:type="pct"/>
            <w:vAlign w:val="center"/>
          </w:tcPr>
          <w:p w14:paraId="58CB8DF8" w14:textId="77777777" w:rsidR="009E73E7" w:rsidRPr="006B124A" w:rsidRDefault="009E73E7" w:rsidP="005A7BEF">
            <w:pPr>
              <w:rPr>
                <w:rFonts w:ascii="Arial" w:hAnsi="Arial" w:cs="Arial"/>
                <w:sz w:val="16"/>
                <w:szCs w:val="16"/>
              </w:rPr>
            </w:pPr>
          </w:p>
        </w:tc>
        <w:tc>
          <w:tcPr>
            <w:tcW w:w="261" w:type="pct"/>
            <w:vAlign w:val="center"/>
          </w:tcPr>
          <w:p w14:paraId="14125669" w14:textId="77777777" w:rsidR="009E73E7" w:rsidRPr="006B124A" w:rsidRDefault="009E73E7" w:rsidP="005A7BEF">
            <w:pPr>
              <w:rPr>
                <w:rFonts w:ascii="Arial" w:hAnsi="Arial" w:cs="Arial"/>
                <w:sz w:val="16"/>
                <w:szCs w:val="16"/>
              </w:rPr>
            </w:pPr>
          </w:p>
        </w:tc>
        <w:tc>
          <w:tcPr>
            <w:tcW w:w="271" w:type="pct"/>
          </w:tcPr>
          <w:p w14:paraId="1E89C287" w14:textId="77777777" w:rsidR="009E73E7" w:rsidRPr="006B124A" w:rsidRDefault="009E73E7" w:rsidP="005A7BEF">
            <w:pPr>
              <w:rPr>
                <w:rFonts w:ascii="Arial" w:hAnsi="Arial" w:cs="Arial"/>
                <w:sz w:val="16"/>
                <w:szCs w:val="16"/>
              </w:rPr>
            </w:pPr>
          </w:p>
        </w:tc>
        <w:tc>
          <w:tcPr>
            <w:tcW w:w="271" w:type="pct"/>
          </w:tcPr>
          <w:p w14:paraId="25F87A5B" w14:textId="77777777" w:rsidR="009E73E7" w:rsidRPr="006B124A" w:rsidRDefault="009E73E7" w:rsidP="005A7BEF">
            <w:pPr>
              <w:rPr>
                <w:rFonts w:ascii="Arial" w:hAnsi="Arial" w:cs="Arial"/>
                <w:sz w:val="16"/>
                <w:szCs w:val="16"/>
              </w:rPr>
            </w:pPr>
          </w:p>
        </w:tc>
        <w:tc>
          <w:tcPr>
            <w:tcW w:w="270" w:type="pct"/>
          </w:tcPr>
          <w:p w14:paraId="487AA935" w14:textId="77777777" w:rsidR="009E73E7" w:rsidRPr="006B124A" w:rsidRDefault="009E73E7" w:rsidP="005A7BEF">
            <w:pPr>
              <w:rPr>
                <w:rFonts w:ascii="Arial" w:hAnsi="Arial" w:cs="Arial"/>
                <w:sz w:val="16"/>
                <w:szCs w:val="16"/>
              </w:rPr>
            </w:pPr>
          </w:p>
        </w:tc>
        <w:tc>
          <w:tcPr>
            <w:tcW w:w="270" w:type="pct"/>
          </w:tcPr>
          <w:p w14:paraId="24BA4048" w14:textId="77777777" w:rsidR="009E73E7" w:rsidRPr="006B124A" w:rsidRDefault="009E73E7" w:rsidP="005A7BEF">
            <w:pPr>
              <w:rPr>
                <w:rFonts w:ascii="Arial" w:hAnsi="Arial" w:cs="Arial"/>
                <w:sz w:val="16"/>
                <w:szCs w:val="16"/>
              </w:rPr>
            </w:pPr>
          </w:p>
        </w:tc>
        <w:tc>
          <w:tcPr>
            <w:tcW w:w="270" w:type="pct"/>
          </w:tcPr>
          <w:p w14:paraId="1840BE75" w14:textId="77777777" w:rsidR="009E73E7" w:rsidRPr="006B124A" w:rsidRDefault="009E73E7" w:rsidP="005A7BEF">
            <w:pPr>
              <w:rPr>
                <w:rFonts w:ascii="Arial" w:hAnsi="Arial" w:cs="Arial"/>
                <w:sz w:val="16"/>
                <w:szCs w:val="16"/>
              </w:rPr>
            </w:pPr>
          </w:p>
        </w:tc>
        <w:tc>
          <w:tcPr>
            <w:tcW w:w="270" w:type="pct"/>
          </w:tcPr>
          <w:p w14:paraId="06D7601B" w14:textId="77777777" w:rsidR="009E73E7" w:rsidRPr="006B124A" w:rsidRDefault="009E73E7" w:rsidP="005A7BEF">
            <w:pPr>
              <w:rPr>
                <w:rFonts w:ascii="Arial" w:hAnsi="Arial" w:cs="Arial"/>
                <w:sz w:val="16"/>
                <w:szCs w:val="16"/>
              </w:rPr>
            </w:pPr>
          </w:p>
        </w:tc>
      </w:tr>
      <w:tr w:rsidR="009E73E7" w:rsidRPr="006B124A" w14:paraId="1C89879D" w14:textId="77777777" w:rsidTr="009E73E7">
        <w:trPr>
          <w:trHeight w:val="360"/>
        </w:trPr>
        <w:tc>
          <w:tcPr>
            <w:tcW w:w="2420" w:type="pct"/>
          </w:tcPr>
          <w:p w14:paraId="6C64F1FE" w14:textId="561B1824" w:rsidR="009E73E7" w:rsidRPr="00842F8E" w:rsidRDefault="00891DD4" w:rsidP="005A7BEF">
            <w:pPr>
              <w:rPr>
                <w:rFonts w:ascii="Arial" w:hAnsi="Arial" w:cs="Arial"/>
                <w:sz w:val="16"/>
                <w:szCs w:val="16"/>
              </w:rPr>
            </w:pPr>
            <w:r w:rsidRPr="00842F8E">
              <w:rPr>
                <w:rFonts w:ascii="Arial" w:hAnsi="Arial" w:cs="Arial"/>
                <w:bCs/>
                <w:sz w:val="16"/>
                <w:szCs w:val="16"/>
              </w:rPr>
              <w:t>Q</w:t>
            </w:r>
            <w:r w:rsidR="009E73E7" w:rsidRPr="00842F8E">
              <w:rPr>
                <w:rFonts w:ascii="Arial" w:hAnsi="Arial" w:cs="Arial"/>
                <w:bCs/>
                <w:sz w:val="16"/>
                <w:szCs w:val="16"/>
              </w:rPr>
              <w:t xml:space="preserve">45. </w:t>
            </w:r>
            <w:r w:rsidR="009E73E7" w:rsidRPr="00842F8E">
              <w:rPr>
                <w:rFonts w:ascii="Arial" w:hAnsi="Arial" w:cs="Arial"/>
                <w:sz w:val="16"/>
                <w:szCs w:val="16"/>
              </w:rPr>
              <w:t xml:space="preserve">What was the highest institution </w:t>
            </w:r>
            <w:r w:rsidR="007D13CB" w:rsidRPr="00842F8E">
              <w:rPr>
                <w:rFonts w:ascii="Arial" w:hAnsi="Arial" w:cs="Arial"/>
                <w:sz w:val="16"/>
                <w:szCs w:val="16"/>
              </w:rPr>
              <w:t>[</w:t>
            </w:r>
            <w:r w:rsidR="009E73E7" w:rsidRPr="00842F8E">
              <w:rPr>
                <w:rFonts w:ascii="Arial" w:hAnsi="Arial" w:cs="Arial"/>
                <w:sz w:val="16"/>
                <w:szCs w:val="16"/>
              </w:rPr>
              <w:t>Name</w:t>
            </w:r>
            <w:r w:rsidR="007D13CB" w:rsidRPr="00842F8E">
              <w:rPr>
                <w:rFonts w:ascii="Arial" w:hAnsi="Arial" w:cs="Arial"/>
                <w:sz w:val="16"/>
                <w:szCs w:val="16"/>
              </w:rPr>
              <w:t>]</w:t>
            </w:r>
            <w:r w:rsidR="009E73E7" w:rsidRPr="00842F8E">
              <w:rPr>
                <w:rFonts w:ascii="Arial" w:hAnsi="Arial" w:cs="Arial"/>
                <w:sz w:val="16"/>
                <w:szCs w:val="16"/>
              </w:rPr>
              <w:t xml:space="preserve"> attended? </w:t>
            </w:r>
          </w:p>
          <w:p w14:paraId="77A48F03"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1. Advanced/ Specialist teacher training </w:t>
            </w:r>
          </w:p>
          <w:p w14:paraId="7F0F5C19" w14:textId="77777777" w:rsidR="009E73E7" w:rsidRPr="00842F8E" w:rsidRDefault="009E73E7" w:rsidP="005A7BEF">
            <w:pPr>
              <w:rPr>
                <w:rFonts w:ascii="Arial" w:hAnsi="Arial" w:cs="Arial"/>
                <w:sz w:val="16"/>
                <w:szCs w:val="16"/>
              </w:rPr>
            </w:pPr>
            <w:r w:rsidRPr="00842F8E">
              <w:rPr>
                <w:rFonts w:ascii="Arial" w:hAnsi="Arial" w:cs="Arial"/>
                <w:sz w:val="16"/>
                <w:szCs w:val="16"/>
              </w:rPr>
              <w:t>2. Polytechnic</w:t>
            </w:r>
          </w:p>
          <w:p w14:paraId="2B00DB94" w14:textId="663F852A" w:rsidR="009E73E7" w:rsidRPr="00842F8E" w:rsidRDefault="009E73E7" w:rsidP="005A7BEF">
            <w:pPr>
              <w:rPr>
                <w:rFonts w:ascii="Arial" w:hAnsi="Arial" w:cs="Arial"/>
                <w:sz w:val="16"/>
                <w:szCs w:val="16"/>
              </w:rPr>
            </w:pPr>
            <w:r w:rsidRPr="00842F8E">
              <w:rPr>
                <w:rFonts w:ascii="Arial" w:hAnsi="Arial" w:cs="Arial"/>
                <w:sz w:val="16"/>
                <w:szCs w:val="16"/>
              </w:rPr>
              <w:t xml:space="preserve">3. University </w:t>
            </w:r>
          </w:p>
        </w:tc>
        <w:tc>
          <w:tcPr>
            <w:tcW w:w="233" w:type="pct"/>
          </w:tcPr>
          <w:p w14:paraId="5AF48140" w14:textId="77777777" w:rsidR="009E73E7" w:rsidRPr="006B124A" w:rsidRDefault="009E73E7" w:rsidP="005A7BEF">
            <w:pPr>
              <w:rPr>
                <w:rFonts w:ascii="Arial" w:hAnsi="Arial" w:cs="Arial"/>
                <w:sz w:val="16"/>
                <w:szCs w:val="16"/>
              </w:rPr>
            </w:pPr>
          </w:p>
        </w:tc>
        <w:tc>
          <w:tcPr>
            <w:tcW w:w="232" w:type="pct"/>
          </w:tcPr>
          <w:p w14:paraId="710F4ED6" w14:textId="77777777" w:rsidR="009E73E7" w:rsidRPr="006B124A" w:rsidRDefault="009E73E7" w:rsidP="005A7BEF">
            <w:pPr>
              <w:rPr>
                <w:rFonts w:ascii="Arial" w:hAnsi="Arial" w:cs="Arial"/>
                <w:sz w:val="16"/>
                <w:szCs w:val="16"/>
              </w:rPr>
            </w:pPr>
          </w:p>
        </w:tc>
        <w:tc>
          <w:tcPr>
            <w:tcW w:w="232" w:type="pct"/>
            <w:vAlign w:val="center"/>
          </w:tcPr>
          <w:p w14:paraId="735058BB" w14:textId="77777777" w:rsidR="009E73E7" w:rsidRPr="006B124A" w:rsidRDefault="009E73E7" w:rsidP="005A7BEF">
            <w:pPr>
              <w:rPr>
                <w:rFonts w:ascii="Arial" w:hAnsi="Arial" w:cs="Arial"/>
                <w:sz w:val="16"/>
                <w:szCs w:val="16"/>
              </w:rPr>
            </w:pPr>
          </w:p>
        </w:tc>
        <w:tc>
          <w:tcPr>
            <w:tcW w:w="261" w:type="pct"/>
            <w:vAlign w:val="center"/>
          </w:tcPr>
          <w:p w14:paraId="6C68FAD6" w14:textId="77777777" w:rsidR="009E73E7" w:rsidRPr="006B124A" w:rsidRDefault="009E73E7" w:rsidP="005A7BEF">
            <w:pPr>
              <w:rPr>
                <w:rFonts w:ascii="Arial" w:hAnsi="Arial" w:cs="Arial"/>
                <w:sz w:val="16"/>
                <w:szCs w:val="16"/>
              </w:rPr>
            </w:pPr>
          </w:p>
        </w:tc>
        <w:tc>
          <w:tcPr>
            <w:tcW w:w="271" w:type="pct"/>
          </w:tcPr>
          <w:p w14:paraId="126BDC28" w14:textId="77777777" w:rsidR="009E73E7" w:rsidRPr="006B124A" w:rsidRDefault="009E73E7" w:rsidP="005A7BEF">
            <w:pPr>
              <w:rPr>
                <w:rFonts w:ascii="Arial" w:hAnsi="Arial" w:cs="Arial"/>
                <w:sz w:val="16"/>
                <w:szCs w:val="16"/>
              </w:rPr>
            </w:pPr>
          </w:p>
        </w:tc>
        <w:tc>
          <w:tcPr>
            <w:tcW w:w="271" w:type="pct"/>
          </w:tcPr>
          <w:p w14:paraId="4EE99A1C" w14:textId="77777777" w:rsidR="009E73E7" w:rsidRPr="006B124A" w:rsidRDefault="009E73E7" w:rsidP="005A7BEF">
            <w:pPr>
              <w:rPr>
                <w:rFonts w:ascii="Arial" w:hAnsi="Arial" w:cs="Arial"/>
                <w:sz w:val="16"/>
                <w:szCs w:val="16"/>
              </w:rPr>
            </w:pPr>
          </w:p>
        </w:tc>
        <w:tc>
          <w:tcPr>
            <w:tcW w:w="270" w:type="pct"/>
          </w:tcPr>
          <w:p w14:paraId="72CA0B1F" w14:textId="77777777" w:rsidR="009E73E7" w:rsidRPr="006B124A" w:rsidRDefault="009E73E7" w:rsidP="005A7BEF">
            <w:pPr>
              <w:rPr>
                <w:rFonts w:ascii="Arial" w:hAnsi="Arial" w:cs="Arial"/>
                <w:sz w:val="16"/>
                <w:szCs w:val="16"/>
              </w:rPr>
            </w:pPr>
          </w:p>
        </w:tc>
        <w:tc>
          <w:tcPr>
            <w:tcW w:w="270" w:type="pct"/>
          </w:tcPr>
          <w:p w14:paraId="4C199421" w14:textId="77777777" w:rsidR="009E73E7" w:rsidRPr="006B124A" w:rsidRDefault="009E73E7" w:rsidP="005A7BEF">
            <w:pPr>
              <w:rPr>
                <w:rFonts w:ascii="Arial" w:hAnsi="Arial" w:cs="Arial"/>
                <w:sz w:val="16"/>
                <w:szCs w:val="16"/>
              </w:rPr>
            </w:pPr>
          </w:p>
        </w:tc>
        <w:tc>
          <w:tcPr>
            <w:tcW w:w="270" w:type="pct"/>
          </w:tcPr>
          <w:p w14:paraId="0C54972C" w14:textId="77777777" w:rsidR="009E73E7" w:rsidRPr="006B124A" w:rsidRDefault="009E73E7" w:rsidP="005A7BEF">
            <w:pPr>
              <w:rPr>
                <w:rFonts w:ascii="Arial" w:hAnsi="Arial" w:cs="Arial"/>
                <w:sz w:val="16"/>
                <w:szCs w:val="16"/>
              </w:rPr>
            </w:pPr>
          </w:p>
        </w:tc>
        <w:tc>
          <w:tcPr>
            <w:tcW w:w="270" w:type="pct"/>
          </w:tcPr>
          <w:p w14:paraId="24383D04" w14:textId="77777777" w:rsidR="009E73E7" w:rsidRPr="006B124A" w:rsidRDefault="009E73E7" w:rsidP="005A7BEF">
            <w:pPr>
              <w:rPr>
                <w:rFonts w:ascii="Arial" w:hAnsi="Arial" w:cs="Arial"/>
                <w:sz w:val="16"/>
                <w:szCs w:val="16"/>
              </w:rPr>
            </w:pPr>
          </w:p>
        </w:tc>
      </w:tr>
      <w:tr w:rsidR="009E73E7" w:rsidRPr="005A7BEF" w14:paraId="40187C52" w14:textId="77777777" w:rsidTr="009E73E7">
        <w:trPr>
          <w:trHeight w:val="360"/>
        </w:trPr>
        <w:tc>
          <w:tcPr>
            <w:tcW w:w="2420" w:type="pct"/>
          </w:tcPr>
          <w:p w14:paraId="63245E9C" w14:textId="2DE483CF" w:rsidR="009E73E7" w:rsidRPr="00842F8E" w:rsidRDefault="00891DD4" w:rsidP="005A7BEF">
            <w:pPr>
              <w:rPr>
                <w:rFonts w:ascii="Arial" w:hAnsi="Arial" w:cs="Arial"/>
                <w:sz w:val="16"/>
                <w:szCs w:val="16"/>
              </w:rPr>
            </w:pPr>
            <w:r w:rsidRPr="00842F8E">
              <w:rPr>
                <w:rFonts w:ascii="Arial" w:hAnsi="Arial" w:cs="Arial"/>
                <w:bCs/>
                <w:sz w:val="16"/>
                <w:szCs w:val="16"/>
              </w:rPr>
              <w:t>Q</w:t>
            </w:r>
            <w:r w:rsidR="009E73E7" w:rsidRPr="00842F8E">
              <w:rPr>
                <w:rFonts w:ascii="Arial" w:hAnsi="Arial" w:cs="Arial"/>
                <w:bCs/>
                <w:sz w:val="16"/>
                <w:szCs w:val="16"/>
              </w:rPr>
              <w:t xml:space="preserve">46. </w:t>
            </w:r>
            <w:r w:rsidR="009E73E7" w:rsidRPr="00842F8E">
              <w:rPr>
                <w:rFonts w:ascii="Arial" w:hAnsi="Arial" w:cs="Arial"/>
                <w:sz w:val="16"/>
                <w:szCs w:val="16"/>
              </w:rPr>
              <w:t xml:space="preserve">What was the highest qualification </w:t>
            </w:r>
            <w:r w:rsidR="007D13CB" w:rsidRPr="00842F8E">
              <w:rPr>
                <w:rFonts w:ascii="Arial" w:hAnsi="Arial" w:cs="Arial"/>
                <w:sz w:val="16"/>
                <w:szCs w:val="16"/>
              </w:rPr>
              <w:t>[</w:t>
            </w:r>
            <w:r w:rsidR="009E73E7" w:rsidRPr="00842F8E">
              <w:rPr>
                <w:rFonts w:ascii="Arial" w:hAnsi="Arial" w:cs="Arial"/>
                <w:sz w:val="16"/>
                <w:szCs w:val="16"/>
              </w:rPr>
              <w:t>Name</w:t>
            </w:r>
            <w:r w:rsidR="00187EE3">
              <w:rPr>
                <w:rFonts w:ascii="Arial" w:hAnsi="Arial" w:cs="Arial"/>
                <w:sz w:val="16"/>
                <w:szCs w:val="16"/>
              </w:rPr>
              <w:t>]</w:t>
            </w:r>
            <w:r w:rsidR="009E73E7" w:rsidRPr="00842F8E">
              <w:rPr>
                <w:rFonts w:ascii="Arial" w:hAnsi="Arial" w:cs="Arial"/>
                <w:sz w:val="16"/>
                <w:szCs w:val="16"/>
              </w:rPr>
              <w:t xml:space="preserve"> achieved? </w:t>
            </w:r>
          </w:p>
          <w:p w14:paraId="054E78F1"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1. None </w:t>
            </w:r>
          </w:p>
          <w:p w14:paraId="2E82691A"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2. Certificate </w:t>
            </w:r>
          </w:p>
          <w:p w14:paraId="5C06E316"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3. Diploma </w:t>
            </w:r>
          </w:p>
          <w:p w14:paraId="0F429844"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4. HND </w:t>
            </w:r>
          </w:p>
          <w:p w14:paraId="08D810F1" w14:textId="77777777" w:rsidR="009E73E7" w:rsidRPr="00842F8E" w:rsidRDefault="009E73E7" w:rsidP="005A7BEF">
            <w:pPr>
              <w:rPr>
                <w:rFonts w:ascii="Arial" w:hAnsi="Arial" w:cs="Arial"/>
                <w:sz w:val="16"/>
                <w:szCs w:val="16"/>
              </w:rPr>
            </w:pPr>
            <w:r w:rsidRPr="00842F8E">
              <w:rPr>
                <w:rFonts w:ascii="Arial" w:hAnsi="Arial" w:cs="Arial"/>
                <w:sz w:val="16"/>
                <w:szCs w:val="16"/>
              </w:rPr>
              <w:lastRenderedPageBreak/>
              <w:t xml:space="preserve">5. Bachelor </w:t>
            </w:r>
          </w:p>
          <w:p w14:paraId="640EB5C8" w14:textId="77777777" w:rsidR="009E73E7" w:rsidRPr="00842F8E" w:rsidRDefault="009E73E7" w:rsidP="005A7BEF">
            <w:pPr>
              <w:rPr>
                <w:rFonts w:ascii="Arial" w:hAnsi="Arial" w:cs="Arial"/>
                <w:sz w:val="16"/>
                <w:szCs w:val="16"/>
              </w:rPr>
            </w:pPr>
            <w:r w:rsidRPr="00842F8E">
              <w:rPr>
                <w:rFonts w:ascii="Arial" w:hAnsi="Arial" w:cs="Arial"/>
                <w:sz w:val="16"/>
                <w:szCs w:val="16"/>
              </w:rPr>
              <w:t xml:space="preserve">6. Masters </w:t>
            </w:r>
          </w:p>
          <w:p w14:paraId="4B9CBA15" w14:textId="572081A9" w:rsidR="009E73E7" w:rsidRPr="00842F8E" w:rsidRDefault="009E73E7" w:rsidP="005A7BEF">
            <w:pPr>
              <w:rPr>
                <w:rFonts w:ascii="Arial" w:hAnsi="Arial" w:cs="Arial"/>
                <w:sz w:val="16"/>
                <w:szCs w:val="16"/>
              </w:rPr>
            </w:pPr>
            <w:r w:rsidRPr="00842F8E">
              <w:rPr>
                <w:rFonts w:ascii="Arial" w:hAnsi="Arial" w:cs="Arial"/>
                <w:sz w:val="16"/>
                <w:szCs w:val="16"/>
              </w:rPr>
              <w:t xml:space="preserve">7. Doctorate </w:t>
            </w:r>
          </w:p>
        </w:tc>
        <w:tc>
          <w:tcPr>
            <w:tcW w:w="233" w:type="pct"/>
          </w:tcPr>
          <w:p w14:paraId="569BA0E7" w14:textId="77777777" w:rsidR="009E73E7" w:rsidRPr="005A7BEF" w:rsidRDefault="009E73E7" w:rsidP="005A7BEF">
            <w:pPr>
              <w:rPr>
                <w:rFonts w:ascii="Arial" w:hAnsi="Arial" w:cs="Arial"/>
                <w:sz w:val="16"/>
                <w:szCs w:val="16"/>
              </w:rPr>
            </w:pPr>
          </w:p>
        </w:tc>
        <w:tc>
          <w:tcPr>
            <w:tcW w:w="232" w:type="pct"/>
          </w:tcPr>
          <w:p w14:paraId="2B789FA0" w14:textId="77777777" w:rsidR="009E73E7" w:rsidRPr="005A7BEF" w:rsidRDefault="009E73E7" w:rsidP="005A7BEF">
            <w:pPr>
              <w:rPr>
                <w:rFonts w:ascii="Arial" w:hAnsi="Arial" w:cs="Arial"/>
                <w:sz w:val="16"/>
                <w:szCs w:val="16"/>
              </w:rPr>
            </w:pPr>
          </w:p>
        </w:tc>
        <w:tc>
          <w:tcPr>
            <w:tcW w:w="232" w:type="pct"/>
            <w:vAlign w:val="center"/>
          </w:tcPr>
          <w:p w14:paraId="4D909192" w14:textId="77777777" w:rsidR="009E73E7" w:rsidRPr="005A7BEF" w:rsidRDefault="009E73E7" w:rsidP="005A7BEF">
            <w:pPr>
              <w:rPr>
                <w:rFonts w:ascii="Arial" w:hAnsi="Arial" w:cs="Arial"/>
                <w:sz w:val="16"/>
                <w:szCs w:val="16"/>
              </w:rPr>
            </w:pPr>
          </w:p>
        </w:tc>
        <w:tc>
          <w:tcPr>
            <w:tcW w:w="261" w:type="pct"/>
            <w:vAlign w:val="center"/>
          </w:tcPr>
          <w:p w14:paraId="3E2D5CB7" w14:textId="77777777" w:rsidR="009E73E7" w:rsidRPr="005A7BEF" w:rsidRDefault="009E73E7" w:rsidP="005A7BEF">
            <w:pPr>
              <w:rPr>
                <w:rFonts w:ascii="Arial" w:hAnsi="Arial" w:cs="Arial"/>
                <w:sz w:val="16"/>
                <w:szCs w:val="16"/>
              </w:rPr>
            </w:pPr>
          </w:p>
        </w:tc>
        <w:tc>
          <w:tcPr>
            <w:tcW w:w="271" w:type="pct"/>
          </w:tcPr>
          <w:p w14:paraId="6D4AA7AD" w14:textId="77777777" w:rsidR="009E73E7" w:rsidRPr="005A7BEF" w:rsidRDefault="009E73E7" w:rsidP="005A7BEF">
            <w:pPr>
              <w:rPr>
                <w:rFonts w:ascii="Arial" w:hAnsi="Arial" w:cs="Arial"/>
                <w:sz w:val="16"/>
                <w:szCs w:val="16"/>
              </w:rPr>
            </w:pPr>
          </w:p>
        </w:tc>
        <w:tc>
          <w:tcPr>
            <w:tcW w:w="271" w:type="pct"/>
          </w:tcPr>
          <w:p w14:paraId="640F97D3" w14:textId="77777777" w:rsidR="009E73E7" w:rsidRPr="005A7BEF" w:rsidRDefault="009E73E7" w:rsidP="005A7BEF">
            <w:pPr>
              <w:rPr>
                <w:rFonts w:ascii="Arial" w:hAnsi="Arial" w:cs="Arial"/>
                <w:sz w:val="16"/>
                <w:szCs w:val="16"/>
              </w:rPr>
            </w:pPr>
          </w:p>
        </w:tc>
        <w:tc>
          <w:tcPr>
            <w:tcW w:w="270" w:type="pct"/>
          </w:tcPr>
          <w:p w14:paraId="45405CC8" w14:textId="77777777" w:rsidR="009E73E7" w:rsidRPr="005A7BEF" w:rsidRDefault="009E73E7" w:rsidP="005A7BEF">
            <w:pPr>
              <w:rPr>
                <w:rFonts w:ascii="Arial" w:hAnsi="Arial" w:cs="Arial"/>
                <w:sz w:val="16"/>
                <w:szCs w:val="16"/>
              </w:rPr>
            </w:pPr>
          </w:p>
        </w:tc>
        <w:tc>
          <w:tcPr>
            <w:tcW w:w="270" w:type="pct"/>
          </w:tcPr>
          <w:p w14:paraId="51344A68" w14:textId="77777777" w:rsidR="009E73E7" w:rsidRPr="005A7BEF" w:rsidRDefault="009E73E7" w:rsidP="005A7BEF">
            <w:pPr>
              <w:rPr>
                <w:rFonts w:ascii="Arial" w:hAnsi="Arial" w:cs="Arial"/>
                <w:sz w:val="16"/>
                <w:szCs w:val="16"/>
              </w:rPr>
            </w:pPr>
          </w:p>
        </w:tc>
        <w:tc>
          <w:tcPr>
            <w:tcW w:w="270" w:type="pct"/>
          </w:tcPr>
          <w:p w14:paraId="5E176B3F" w14:textId="77777777" w:rsidR="009E73E7" w:rsidRPr="005A7BEF" w:rsidRDefault="009E73E7" w:rsidP="005A7BEF">
            <w:pPr>
              <w:rPr>
                <w:rFonts w:ascii="Arial" w:hAnsi="Arial" w:cs="Arial"/>
                <w:sz w:val="16"/>
                <w:szCs w:val="16"/>
              </w:rPr>
            </w:pPr>
          </w:p>
        </w:tc>
        <w:tc>
          <w:tcPr>
            <w:tcW w:w="270" w:type="pct"/>
          </w:tcPr>
          <w:p w14:paraId="437A2634" w14:textId="77777777" w:rsidR="009E73E7" w:rsidRPr="005A7BEF" w:rsidRDefault="009E73E7" w:rsidP="005A7BEF">
            <w:pPr>
              <w:rPr>
                <w:rFonts w:ascii="Arial" w:hAnsi="Arial" w:cs="Arial"/>
                <w:sz w:val="16"/>
                <w:szCs w:val="16"/>
              </w:rPr>
            </w:pPr>
          </w:p>
        </w:tc>
      </w:tr>
      <w:tr w:rsidR="009E73E7" w:rsidRPr="005A7BEF" w14:paraId="1802108B" w14:textId="77777777" w:rsidTr="009E73E7">
        <w:trPr>
          <w:trHeight w:val="360"/>
        </w:trPr>
        <w:tc>
          <w:tcPr>
            <w:tcW w:w="2420" w:type="pct"/>
          </w:tcPr>
          <w:p w14:paraId="0666310E" w14:textId="4C6C8E8D" w:rsidR="009E73E7" w:rsidRPr="00842F8E" w:rsidRDefault="00891DD4" w:rsidP="005A7BEF">
            <w:pPr>
              <w:rPr>
                <w:rFonts w:ascii="Arial" w:hAnsi="Arial" w:cs="Arial"/>
                <w:sz w:val="16"/>
                <w:szCs w:val="16"/>
              </w:rPr>
            </w:pPr>
            <w:r w:rsidRPr="00842F8E">
              <w:rPr>
                <w:rFonts w:ascii="Arial" w:hAnsi="Arial" w:cs="Arial"/>
                <w:bCs/>
                <w:sz w:val="16"/>
                <w:szCs w:val="16"/>
              </w:rPr>
              <w:t>Q</w:t>
            </w:r>
            <w:r w:rsidR="009E73E7" w:rsidRPr="00842F8E">
              <w:rPr>
                <w:rFonts w:ascii="Arial" w:hAnsi="Arial" w:cs="Arial"/>
                <w:bCs/>
                <w:sz w:val="16"/>
                <w:szCs w:val="16"/>
              </w:rPr>
              <w:t xml:space="preserve">47. </w:t>
            </w:r>
            <w:r w:rsidR="009E73E7" w:rsidRPr="00842F8E">
              <w:rPr>
                <w:rFonts w:ascii="Arial" w:hAnsi="Arial" w:cs="Arial"/>
                <w:sz w:val="16"/>
                <w:szCs w:val="16"/>
              </w:rPr>
              <w:t>Was the tertiary institution</w:t>
            </w:r>
            <w:r w:rsidR="00187EE3">
              <w:rPr>
                <w:rFonts w:ascii="Arial" w:hAnsi="Arial" w:cs="Arial"/>
                <w:sz w:val="16"/>
                <w:szCs w:val="16"/>
              </w:rPr>
              <w:t xml:space="preserve"> [Name] attended</w:t>
            </w:r>
            <w:r w:rsidR="009E73E7" w:rsidRPr="00842F8E">
              <w:rPr>
                <w:rFonts w:ascii="Arial" w:hAnsi="Arial" w:cs="Arial"/>
                <w:sz w:val="16"/>
                <w:szCs w:val="16"/>
              </w:rPr>
              <w:t xml:space="preserve"> </w:t>
            </w:r>
            <w:r w:rsidR="00187EE3">
              <w:rPr>
                <w:rFonts w:ascii="Arial" w:hAnsi="Arial" w:cs="Arial"/>
                <w:sz w:val="16"/>
                <w:szCs w:val="16"/>
              </w:rPr>
              <w:t>p</w:t>
            </w:r>
            <w:r w:rsidR="009E73E7" w:rsidRPr="00842F8E">
              <w:rPr>
                <w:rFonts w:ascii="Arial" w:hAnsi="Arial" w:cs="Arial"/>
                <w:sz w:val="16"/>
                <w:szCs w:val="16"/>
              </w:rPr>
              <w:t xml:space="preserve">ublic or </w:t>
            </w:r>
            <w:r w:rsidR="00187EE3">
              <w:rPr>
                <w:rFonts w:ascii="Arial" w:hAnsi="Arial" w:cs="Arial"/>
                <w:sz w:val="16"/>
                <w:szCs w:val="16"/>
              </w:rPr>
              <w:t>p</w:t>
            </w:r>
            <w:r w:rsidR="009E73E7" w:rsidRPr="00842F8E">
              <w:rPr>
                <w:rFonts w:ascii="Arial" w:hAnsi="Arial" w:cs="Arial"/>
                <w:sz w:val="16"/>
                <w:szCs w:val="16"/>
              </w:rPr>
              <w:t xml:space="preserve">rivate? </w:t>
            </w:r>
          </w:p>
          <w:p w14:paraId="1974A2B5" w14:textId="2955EECE" w:rsidR="009E73E7" w:rsidRPr="00842F8E" w:rsidRDefault="009E73E7" w:rsidP="005A7BEF">
            <w:pPr>
              <w:rPr>
                <w:rFonts w:ascii="Arial" w:hAnsi="Arial" w:cs="Arial"/>
                <w:sz w:val="16"/>
                <w:szCs w:val="16"/>
              </w:rPr>
            </w:pPr>
            <w:r w:rsidRPr="00842F8E">
              <w:rPr>
                <w:rFonts w:ascii="Arial" w:hAnsi="Arial" w:cs="Arial"/>
                <w:sz w:val="16"/>
                <w:szCs w:val="16"/>
              </w:rPr>
              <w:t xml:space="preserve">1. Public </w:t>
            </w:r>
            <w:r w:rsidR="007D13CB" w:rsidRPr="00842F8E">
              <w:rPr>
                <w:rFonts w:ascii="Arial" w:hAnsi="Arial" w:cs="Arial"/>
                <w:sz w:val="16"/>
                <w:szCs w:val="16"/>
              </w:rPr>
              <w:t>and r</w:t>
            </w:r>
            <w:r w:rsidRPr="00842F8E">
              <w:rPr>
                <w:rFonts w:ascii="Arial" w:hAnsi="Arial" w:cs="Arial"/>
                <w:sz w:val="16"/>
                <w:szCs w:val="16"/>
              </w:rPr>
              <w:t>eligious</w:t>
            </w:r>
          </w:p>
          <w:p w14:paraId="2A92AB35" w14:textId="60B718F2" w:rsidR="009E73E7" w:rsidRPr="00842F8E" w:rsidRDefault="009E73E7" w:rsidP="005A7BEF">
            <w:pPr>
              <w:rPr>
                <w:rFonts w:ascii="Arial" w:hAnsi="Arial" w:cs="Arial"/>
                <w:sz w:val="16"/>
                <w:szCs w:val="16"/>
              </w:rPr>
            </w:pPr>
            <w:r w:rsidRPr="00842F8E">
              <w:rPr>
                <w:rFonts w:ascii="Arial" w:hAnsi="Arial" w:cs="Arial"/>
                <w:sz w:val="16"/>
                <w:szCs w:val="16"/>
              </w:rPr>
              <w:t xml:space="preserve">2. Public </w:t>
            </w:r>
            <w:r w:rsidR="007D13CB" w:rsidRPr="00842F8E">
              <w:rPr>
                <w:rFonts w:ascii="Arial" w:hAnsi="Arial" w:cs="Arial"/>
                <w:sz w:val="16"/>
                <w:szCs w:val="16"/>
              </w:rPr>
              <w:t>and n</w:t>
            </w:r>
            <w:r w:rsidRPr="00842F8E">
              <w:rPr>
                <w:rFonts w:ascii="Arial" w:hAnsi="Arial" w:cs="Arial"/>
                <w:sz w:val="16"/>
                <w:szCs w:val="16"/>
              </w:rPr>
              <w:t xml:space="preserve">on-religious </w:t>
            </w:r>
          </w:p>
          <w:p w14:paraId="57BEE599" w14:textId="6B44DA06" w:rsidR="009E73E7" w:rsidRPr="00842F8E" w:rsidRDefault="009E73E7" w:rsidP="005A7BEF">
            <w:pPr>
              <w:rPr>
                <w:rFonts w:ascii="Arial" w:hAnsi="Arial" w:cs="Arial"/>
                <w:sz w:val="16"/>
                <w:szCs w:val="16"/>
              </w:rPr>
            </w:pPr>
            <w:r w:rsidRPr="00842F8E">
              <w:rPr>
                <w:rFonts w:ascii="Arial" w:hAnsi="Arial" w:cs="Arial"/>
                <w:sz w:val="16"/>
                <w:szCs w:val="16"/>
              </w:rPr>
              <w:t xml:space="preserve">3. Private </w:t>
            </w:r>
            <w:r w:rsidR="007D13CB" w:rsidRPr="00842F8E">
              <w:rPr>
                <w:rFonts w:ascii="Arial" w:hAnsi="Arial" w:cs="Arial"/>
                <w:sz w:val="16"/>
                <w:szCs w:val="16"/>
              </w:rPr>
              <w:t>and r</w:t>
            </w:r>
            <w:r w:rsidRPr="00842F8E">
              <w:rPr>
                <w:rFonts w:ascii="Arial" w:hAnsi="Arial" w:cs="Arial"/>
                <w:sz w:val="16"/>
                <w:szCs w:val="16"/>
              </w:rPr>
              <w:t xml:space="preserve">eligious </w:t>
            </w:r>
          </w:p>
          <w:p w14:paraId="517AF426" w14:textId="4B6CF76A" w:rsidR="009E73E7" w:rsidRPr="00842F8E" w:rsidRDefault="009E73E7" w:rsidP="005A7BEF">
            <w:pPr>
              <w:rPr>
                <w:rFonts w:ascii="Arial" w:hAnsi="Arial" w:cs="Arial"/>
                <w:sz w:val="16"/>
                <w:szCs w:val="16"/>
              </w:rPr>
            </w:pPr>
            <w:r w:rsidRPr="00842F8E">
              <w:rPr>
                <w:rFonts w:ascii="Arial" w:hAnsi="Arial" w:cs="Arial"/>
                <w:sz w:val="16"/>
                <w:szCs w:val="16"/>
              </w:rPr>
              <w:t xml:space="preserve">4. Private </w:t>
            </w:r>
            <w:r w:rsidR="007D13CB" w:rsidRPr="00842F8E">
              <w:rPr>
                <w:rFonts w:ascii="Arial" w:hAnsi="Arial" w:cs="Arial"/>
                <w:sz w:val="16"/>
                <w:szCs w:val="16"/>
              </w:rPr>
              <w:t>and n</w:t>
            </w:r>
            <w:r w:rsidRPr="00842F8E">
              <w:rPr>
                <w:rFonts w:ascii="Arial" w:hAnsi="Arial" w:cs="Arial"/>
                <w:sz w:val="16"/>
                <w:szCs w:val="16"/>
              </w:rPr>
              <w:t>on-religious</w:t>
            </w:r>
          </w:p>
        </w:tc>
        <w:tc>
          <w:tcPr>
            <w:tcW w:w="233" w:type="pct"/>
          </w:tcPr>
          <w:p w14:paraId="74F54046" w14:textId="77777777" w:rsidR="009E73E7" w:rsidRPr="005A7BEF" w:rsidRDefault="009E73E7" w:rsidP="005A7BEF">
            <w:pPr>
              <w:rPr>
                <w:rFonts w:ascii="Arial" w:hAnsi="Arial" w:cs="Arial"/>
                <w:sz w:val="16"/>
                <w:szCs w:val="16"/>
              </w:rPr>
            </w:pPr>
          </w:p>
        </w:tc>
        <w:tc>
          <w:tcPr>
            <w:tcW w:w="232" w:type="pct"/>
          </w:tcPr>
          <w:p w14:paraId="7FAFC1E6" w14:textId="77777777" w:rsidR="009E73E7" w:rsidRPr="005A7BEF" w:rsidRDefault="009E73E7" w:rsidP="005A7BEF">
            <w:pPr>
              <w:rPr>
                <w:rFonts w:ascii="Arial" w:hAnsi="Arial" w:cs="Arial"/>
                <w:sz w:val="16"/>
                <w:szCs w:val="16"/>
              </w:rPr>
            </w:pPr>
          </w:p>
        </w:tc>
        <w:tc>
          <w:tcPr>
            <w:tcW w:w="232" w:type="pct"/>
            <w:vAlign w:val="center"/>
          </w:tcPr>
          <w:p w14:paraId="14AE9A28" w14:textId="77777777" w:rsidR="009E73E7" w:rsidRPr="005A7BEF" w:rsidRDefault="009E73E7" w:rsidP="005A7BEF">
            <w:pPr>
              <w:rPr>
                <w:rFonts w:ascii="Arial" w:hAnsi="Arial" w:cs="Arial"/>
                <w:sz w:val="16"/>
                <w:szCs w:val="16"/>
              </w:rPr>
            </w:pPr>
          </w:p>
        </w:tc>
        <w:tc>
          <w:tcPr>
            <w:tcW w:w="261" w:type="pct"/>
            <w:vAlign w:val="center"/>
          </w:tcPr>
          <w:p w14:paraId="095C9EEA" w14:textId="77777777" w:rsidR="009E73E7" w:rsidRPr="005A7BEF" w:rsidRDefault="009E73E7" w:rsidP="005A7BEF">
            <w:pPr>
              <w:rPr>
                <w:rFonts w:ascii="Arial" w:hAnsi="Arial" w:cs="Arial"/>
                <w:sz w:val="16"/>
                <w:szCs w:val="16"/>
              </w:rPr>
            </w:pPr>
          </w:p>
        </w:tc>
        <w:tc>
          <w:tcPr>
            <w:tcW w:w="271" w:type="pct"/>
          </w:tcPr>
          <w:p w14:paraId="41493B31" w14:textId="77777777" w:rsidR="009E73E7" w:rsidRPr="005A7BEF" w:rsidRDefault="009E73E7" w:rsidP="005A7BEF">
            <w:pPr>
              <w:rPr>
                <w:rFonts w:ascii="Arial" w:hAnsi="Arial" w:cs="Arial"/>
                <w:sz w:val="16"/>
                <w:szCs w:val="16"/>
              </w:rPr>
            </w:pPr>
          </w:p>
        </w:tc>
        <w:tc>
          <w:tcPr>
            <w:tcW w:w="271" w:type="pct"/>
          </w:tcPr>
          <w:p w14:paraId="3170ABE1" w14:textId="77777777" w:rsidR="009E73E7" w:rsidRPr="005A7BEF" w:rsidRDefault="009E73E7" w:rsidP="005A7BEF">
            <w:pPr>
              <w:rPr>
                <w:rFonts w:ascii="Arial" w:hAnsi="Arial" w:cs="Arial"/>
                <w:sz w:val="16"/>
                <w:szCs w:val="16"/>
              </w:rPr>
            </w:pPr>
          </w:p>
        </w:tc>
        <w:tc>
          <w:tcPr>
            <w:tcW w:w="270" w:type="pct"/>
          </w:tcPr>
          <w:p w14:paraId="4A7EB1DA" w14:textId="77777777" w:rsidR="009E73E7" w:rsidRPr="005A7BEF" w:rsidRDefault="009E73E7" w:rsidP="005A7BEF">
            <w:pPr>
              <w:rPr>
                <w:rFonts w:ascii="Arial" w:hAnsi="Arial" w:cs="Arial"/>
                <w:sz w:val="16"/>
                <w:szCs w:val="16"/>
              </w:rPr>
            </w:pPr>
          </w:p>
        </w:tc>
        <w:tc>
          <w:tcPr>
            <w:tcW w:w="270" w:type="pct"/>
          </w:tcPr>
          <w:p w14:paraId="7979CD3C" w14:textId="77777777" w:rsidR="009E73E7" w:rsidRPr="005A7BEF" w:rsidRDefault="009E73E7" w:rsidP="005A7BEF">
            <w:pPr>
              <w:rPr>
                <w:rFonts w:ascii="Arial" w:hAnsi="Arial" w:cs="Arial"/>
                <w:sz w:val="16"/>
                <w:szCs w:val="16"/>
              </w:rPr>
            </w:pPr>
          </w:p>
        </w:tc>
        <w:tc>
          <w:tcPr>
            <w:tcW w:w="270" w:type="pct"/>
          </w:tcPr>
          <w:p w14:paraId="50C37D38" w14:textId="77777777" w:rsidR="009E73E7" w:rsidRPr="005A7BEF" w:rsidRDefault="009E73E7" w:rsidP="005A7BEF">
            <w:pPr>
              <w:rPr>
                <w:rFonts w:ascii="Arial" w:hAnsi="Arial" w:cs="Arial"/>
                <w:sz w:val="16"/>
                <w:szCs w:val="16"/>
              </w:rPr>
            </w:pPr>
          </w:p>
        </w:tc>
        <w:tc>
          <w:tcPr>
            <w:tcW w:w="270" w:type="pct"/>
          </w:tcPr>
          <w:p w14:paraId="76A7A216" w14:textId="77777777" w:rsidR="009E73E7" w:rsidRPr="005A7BEF" w:rsidRDefault="009E73E7" w:rsidP="005A7BEF">
            <w:pPr>
              <w:rPr>
                <w:rFonts w:ascii="Arial" w:hAnsi="Arial" w:cs="Arial"/>
                <w:sz w:val="16"/>
                <w:szCs w:val="16"/>
              </w:rPr>
            </w:pPr>
          </w:p>
        </w:tc>
      </w:tr>
      <w:tr w:rsidR="009E73E7" w:rsidRPr="005A7BEF" w14:paraId="535EE3FE" w14:textId="77777777" w:rsidTr="009E73E7">
        <w:trPr>
          <w:trHeight w:val="360"/>
        </w:trPr>
        <w:tc>
          <w:tcPr>
            <w:tcW w:w="2420" w:type="pct"/>
          </w:tcPr>
          <w:p w14:paraId="1E7CF636" w14:textId="77777777" w:rsidR="00362B27" w:rsidRDefault="00891DD4" w:rsidP="005A7BEF">
            <w:pPr>
              <w:rPr>
                <w:rFonts w:ascii="Arial" w:hAnsi="Arial" w:cs="Arial"/>
                <w:i/>
                <w:sz w:val="16"/>
                <w:szCs w:val="16"/>
              </w:rPr>
            </w:pPr>
            <w:r w:rsidRPr="00842F8E">
              <w:rPr>
                <w:rFonts w:ascii="Arial" w:hAnsi="Arial" w:cs="Arial"/>
                <w:bCs/>
                <w:sz w:val="16"/>
                <w:szCs w:val="16"/>
              </w:rPr>
              <w:t>Q</w:t>
            </w:r>
            <w:r w:rsidR="009E73E7" w:rsidRPr="00842F8E">
              <w:rPr>
                <w:rFonts w:ascii="Arial" w:hAnsi="Arial" w:cs="Arial"/>
                <w:bCs/>
                <w:sz w:val="16"/>
                <w:szCs w:val="16"/>
              </w:rPr>
              <w:t xml:space="preserve">52. </w:t>
            </w:r>
            <w:r w:rsidR="009E73E7" w:rsidRPr="00842F8E">
              <w:rPr>
                <w:rFonts w:ascii="Arial" w:hAnsi="Arial" w:cs="Arial"/>
                <w:sz w:val="16"/>
                <w:szCs w:val="16"/>
              </w:rPr>
              <w:t xml:space="preserve">If </w:t>
            </w:r>
            <w:r w:rsidR="007D13CB" w:rsidRPr="00842F8E">
              <w:rPr>
                <w:rFonts w:ascii="Arial" w:hAnsi="Arial" w:cs="Arial"/>
                <w:sz w:val="16"/>
                <w:szCs w:val="16"/>
              </w:rPr>
              <w:t>[</w:t>
            </w:r>
            <w:r w:rsidR="009E73E7" w:rsidRPr="00842F8E">
              <w:rPr>
                <w:rFonts w:ascii="Arial" w:hAnsi="Arial" w:cs="Arial"/>
                <w:sz w:val="16"/>
                <w:szCs w:val="16"/>
              </w:rPr>
              <w:t>Name</w:t>
            </w:r>
            <w:r w:rsidR="007D13CB" w:rsidRPr="00842F8E">
              <w:rPr>
                <w:rFonts w:ascii="Arial" w:hAnsi="Arial" w:cs="Arial"/>
                <w:sz w:val="16"/>
                <w:szCs w:val="16"/>
              </w:rPr>
              <w:t>]</w:t>
            </w:r>
            <w:r w:rsidR="009E73E7" w:rsidRPr="00842F8E">
              <w:rPr>
                <w:rFonts w:ascii="Arial" w:hAnsi="Arial" w:cs="Arial"/>
                <w:sz w:val="16"/>
                <w:szCs w:val="16"/>
              </w:rPr>
              <w:t xml:space="preserve"> ever attended a tertiary institution, what was (Name)'s major field(s) of study? </w:t>
            </w:r>
          </w:p>
          <w:p w14:paraId="2241635D" w14:textId="7BA59075" w:rsidR="009E73E7" w:rsidRPr="00842F8E" w:rsidRDefault="00362B27" w:rsidP="005A7BEF">
            <w:pPr>
              <w:rPr>
                <w:rFonts w:ascii="Arial" w:hAnsi="Arial" w:cs="Arial"/>
                <w:sz w:val="16"/>
                <w:szCs w:val="16"/>
              </w:rPr>
            </w:pPr>
            <w:r>
              <w:rPr>
                <w:rFonts w:ascii="Arial" w:hAnsi="Arial" w:cs="Arial"/>
                <w:i/>
                <w:sz w:val="16"/>
                <w:szCs w:val="16"/>
              </w:rPr>
              <w:t>Select all that apply</w:t>
            </w:r>
          </w:p>
          <w:p w14:paraId="418DA979" w14:textId="77777777" w:rsidR="009E73E7" w:rsidRPr="00842F8E" w:rsidRDefault="009E73E7" w:rsidP="005A7BEF">
            <w:pPr>
              <w:rPr>
                <w:rFonts w:ascii="Arial" w:hAnsi="Arial" w:cs="Arial"/>
                <w:sz w:val="16"/>
                <w:szCs w:val="16"/>
              </w:rPr>
            </w:pPr>
            <w:r w:rsidRPr="00842F8E">
              <w:rPr>
                <w:rFonts w:ascii="Arial" w:hAnsi="Arial" w:cs="Arial"/>
                <w:sz w:val="16"/>
                <w:szCs w:val="16"/>
              </w:rPr>
              <w:t>1. Science</w:t>
            </w:r>
          </w:p>
          <w:p w14:paraId="72AB53C1" w14:textId="77777777" w:rsidR="009E73E7" w:rsidRPr="00842F8E" w:rsidRDefault="009E73E7" w:rsidP="005A7BEF">
            <w:pPr>
              <w:rPr>
                <w:rFonts w:ascii="Arial" w:hAnsi="Arial" w:cs="Arial"/>
                <w:sz w:val="16"/>
                <w:szCs w:val="16"/>
              </w:rPr>
            </w:pPr>
            <w:r w:rsidRPr="00842F8E">
              <w:rPr>
                <w:rFonts w:ascii="Arial" w:hAnsi="Arial" w:cs="Arial"/>
                <w:sz w:val="16"/>
                <w:szCs w:val="16"/>
              </w:rPr>
              <w:t>2. Arts</w:t>
            </w:r>
          </w:p>
          <w:p w14:paraId="31B91A49" w14:textId="77777777" w:rsidR="009E73E7" w:rsidRPr="00842F8E" w:rsidRDefault="009E73E7" w:rsidP="005A7BEF">
            <w:pPr>
              <w:rPr>
                <w:rFonts w:ascii="Arial" w:hAnsi="Arial" w:cs="Arial"/>
                <w:sz w:val="16"/>
                <w:szCs w:val="16"/>
              </w:rPr>
            </w:pPr>
            <w:r w:rsidRPr="00842F8E">
              <w:rPr>
                <w:rFonts w:ascii="Arial" w:hAnsi="Arial" w:cs="Arial"/>
                <w:sz w:val="16"/>
                <w:szCs w:val="16"/>
              </w:rPr>
              <w:t>3. Social Science</w:t>
            </w:r>
          </w:p>
          <w:p w14:paraId="25323013" w14:textId="77777777" w:rsidR="009E73E7" w:rsidRPr="00842F8E" w:rsidRDefault="009E73E7" w:rsidP="005A7BEF">
            <w:pPr>
              <w:rPr>
                <w:rFonts w:ascii="Arial" w:hAnsi="Arial" w:cs="Arial"/>
                <w:sz w:val="16"/>
                <w:szCs w:val="16"/>
              </w:rPr>
            </w:pPr>
            <w:r w:rsidRPr="00842F8E">
              <w:rPr>
                <w:rFonts w:ascii="Arial" w:hAnsi="Arial" w:cs="Arial"/>
                <w:sz w:val="16"/>
                <w:szCs w:val="16"/>
              </w:rPr>
              <w:t>4. Engineering</w:t>
            </w:r>
          </w:p>
          <w:p w14:paraId="116AFC4E" w14:textId="77777777" w:rsidR="009E73E7" w:rsidRPr="00842F8E" w:rsidRDefault="009E73E7" w:rsidP="005A7BEF">
            <w:pPr>
              <w:rPr>
                <w:rFonts w:ascii="Arial" w:hAnsi="Arial" w:cs="Arial"/>
                <w:sz w:val="16"/>
                <w:szCs w:val="16"/>
              </w:rPr>
            </w:pPr>
            <w:r w:rsidRPr="00842F8E">
              <w:rPr>
                <w:rFonts w:ascii="Arial" w:hAnsi="Arial" w:cs="Arial"/>
                <w:sz w:val="16"/>
                <w:szCs w:val="16"/>
              </w:rPr>
              <w:t>5. Medicine</w:t>
            </w:r>
          </w:p>
          <w:p w14:paraId="505E070A" w14:textId="77777777" w:rsidR="009E73E7" w:rsidRPr="00842F8E" w:rsidRDefault="009E73E7" w:rsidP="005A7BEF">
            <w:pPr>
              <w:rPr>
                <w:rFonts w:ascii="Arial" w:hAnsi="Arial" w:cs="Arial"/>
                <w:sz w:val="16"/>
                <w:szCs w:val="16"/>
              </w:rPr>
            </w:pPr>
            <w:r w:rsidRPr="00842F8E">
              <w:rPr>
                <w:rFonts w:ascii="Arial" w:hAnsi="Arial" w:cs="Arial"/>
                <w:sz w:val="16"/>
                <w:szCs w:val="16"/>
              </w:rPr>
              <w:t>6. Law</w:t>
            </w:r>
          </w:p>
          <w:p w14:paraId="4240E825" w14:textId="77777777" w:rsidR="009E73E7" w:rsidRPr="00842F8E" w:rsidRDefault="009E73E7" w:rsidP="005A7BEF">
            <w:pPr>
              <w:rPr>
                <w:rFonts w:ascii="Arial" w:hAnsi="Arial" w:cs="Arial"/>
                <w:sz w:val="16"/>
                <w:szCs w:val="16"/>
              </w:rPr>
            </w:pPr>
            <w:r w:rsidRPr="00842F8E">
              <w:rPr>
                <w:rFonts w:ascii="Arial" w:hAnsi="Arial" w:cs="Arial"/>
                <w:sz w:val="16"/>
                <w:szCs w:val="16"/>
              </w:rPr>
              <w:t>7. Education</w:t>
            </w:r>
          </w:p>
          <w:p w14:paraId="4F16A14B" w14:textId="01634598" w:rsidR="009E73E7" w:rsidRPr="00842F8E" w:rsidRDefault="009E73E7" w:rsidP="005A7BEF">
            <w:pPr>
              <w:rPr>
                <w:rFonts w:ascii="Arial" w:hAnsi="Arial" w:cs="Arial"/>
                <w:sz w:val="16"/>
                <w:szCs w:val="16"/>
              </w:rPr>
            </w:pPr>
          </w:p>
        </w:tc>
        <w:tc>
          <w:tcPr>
            <w:tcW w:w="233" w:type="pct"/>
          </w:tcPr>
          <w:p w14:paraId="32368985" w14:textId="77777777" w:rsidR="009E73E7" w:rsidRPr="005A7BEF" w:rsidRDefault="009E73E7" w:rsidP="005A7BEF">
            <w:pPr>
              <w:rPr>
                <w:rFonts w:ascii="Arial" w:hAnsi="Arial" w:cs="Arial"/>
                <w:sz w:val="16"/>
                <w:szCs w:val="16"/>
              </w:rPr>
            </w:pPr>
          </w:p>
        </w:tc>
        <w:tc>
          <w:tcPr>
            <w:tcW w:w="232" w:type="pct"/>
          </w:tcPr>
          <w:p w14:paraId="714693E5" w14:textId="77777777" w:rsidR="009E73E7" w:rsidRPr="005A7BEF" w:rsidRDefault="009E73E7" w:rsidP="005A7BEF">
            <w:pPr>
              <w:rPr>
                <w:rFonts w:ascii="Arial" w:hAnsi="Arial" w:cs="Arial"/>
                <w:sz w:val="16"/>
                <w:szCs w:val="16"/>
              </w:rPr>
            </w:pPr>
          </w:p>
        </w:tc>
        <w:tc>
          <w:tcPr>
            <w:tcW w:w="232" w:type="pct"/>
            <w:vAlign w:val="center"/>
          </w:tcPr>
          <w:p w14:paraId="3BA4BD90" w14:textId="77777777" w:rsidR="009E73E7" w:rsidRPr="005A7BEF" w:rsidRDefault="009E73E7" w:rsidP="005A7BEF">
            <w:pPr>
              <w:rPr>
                <w:rFonts w:ascii="Arial" w:hAnsi="Arial" w:cs="Arial"/>
                <w:sz w:val="16"/>
                <w:szCs w:val="16"/>
              </w:rPr>
            </w:pPr>
          </w:p>
        </w:tc>
        <w:tc>
          <w:tcPr>
            <w:tcW w:w="261" w:type="pct"/>
            <w:vAlign w:val="center"/>
          </w:tcPr>
          <w:p w14:paraId="3A092371" w14:textId="77777777" w:rsidR="009E73E7" w:rsidRPr="005A7BEF" w:rsidRDefault="009E73E7" w:rsidP="005A7BEF">
            <w:pPr>
              <w:rPr>
                <w:rFonts w:ascii="Arial" w:hAnsi="Arial" w:cs="Arial"/>
                <w:sz w:val="16"/>
                <w:szCs w:val="16"/>
              </w:rPr>
            </w:pPr>
          </w:p>
        </w:tc>
        <w:tc>
          <w:tcPr>
            <w:tcW w:w="271" w:type="pct"/>
          </w:tcPr>
          <w:p w14:paraId="0BA16FA2" w14:textId="77777777" w:rsidR="009E73E7" w:rsidRPr="005A7BEF" w:rsidRDefault="009E73E7" w:rsidP="005A7BEF">
            <w:pPr>
              <w:rPr>
                <w:rFonts w:ascii="Arial" w:hAnsi="Arial" w:cs="Arial"/>
                <w:sz w:val="16"/>
                <w:szCs w:val="16"/>
              </w:rPr>
            </w:pPr>
          </w:p>
        </w:tc>
        <w:tc>
          <w:tcPr>
            <w:tcW w:w="271" w:type="pct"/>
          </w:tcPr>
          <w:p w14:paraId="4B445B90" w14:textId="77777777" w:rsidR="009E73E7" w:rsidRPr="005A7BEF" w:rsidRDefault="009E73E7" w:rsidP="005A7BEF">
            <w:pPr>
              <w:rPr>
                <w:rFonts w:ascii="Arial" w:hAnsi="Arial" w:cs="Arial"/>
                <w:sz w:val="16"/>
                <w:szCs w:val="16"/>
              </w:rPr>
            </w:pPr>
          </w:p>
        </w:tc>
        <w:tc>
          <w:tcPr>
            <w:tcW w:w="270" w:type="pct"/>
          </w:tcPr>
          <w:p w14:paraId="1879889E" w14:textId="77777777" w:rsidR="009E73E7" w:rsidRPr="005A7BEF" w:rsidRDefault="009E73E7" w:rsidP="005A7BEF">
            <w:pPr>
              <w:rPr>
                <w:rFonts w:ascii="Arial" w:hAnsi="Arial" w:cs="Arial"/>
                <w:sz w:val="16"/>
                <w:szCs w:val="16"/>
              </w:rPr>
            </w:pPr>
          </w:p>
        </w:tc>
        <w:tc>
          <w:tcPr>
            <w:tcW w:w="270" w:type="pct"/>
          </w:tcPr>
          <w:p w14:paraId="097ADF0E" w14:textId="77777777" w:rsidR="009E73E7" w:rsidRPr="005A7BEF" w:rsidRDefault="009E73E7" w:rsidP="005A7BEF">
            <w:pPr>
              <w:rPr>
                <w:rFonts w:ascii="Arial" w:hAnsi="Arial" w:cs="Arial"/>
                <w:sz w:val="16"/>
                <w:szCs w:val="16"/>
              </w:rPr>
            </w:pPr>
          </w:p>
        </w:tc>
        <w:tc>
          <w:tcPr>
            <w:tcW w:w="270" w:type="pct"/>
          </w:tcPr>
          <w:p w14:paraId="49CBE4C4" w14:textId="77777777" w:rsidR="009E73E7" w:rsidRPr="005A7BEF" w:rsidRDefault="009E73E7" w:rsidP="005A7BEF">
            <w:pPr>
              <w:rPr>
                <w:rFonts w:ascii="Arial" w:hAnsi="Arial" w:cs="Arial"/>
                <w:sz w:val="16"/>
                <w:szCs w:val="16"/>
              </w:rPr>
            </w:pPr>
          </w:p>
        </w:tc>
        <w:tc>
          <w:tcPr>
            <w:tcW w:w="270" w:type="pct"/>
          </w:tcPr>
          <w:p w14:paraId="2E141463" w14:textId="77777777" w:rsidR="009E73E7" w:rsidRPr="005A7BEF" w:rsidRDefault="009E73E7" w:rsidP="005A7BEF">
            <w:pPr>
              <w:rPr>
                <w:rFonts w:ascii="Arial" w:hAnsi="Arial" w:cs="Arial"/>
                <w:sz w:val="16"/>
                <w:szCs w:val="16"/>
              </w:rPr>
            </w:pPr>
          </w:p>
        </w:tc>
      </w:tr>
      <w:tr w:rsidR="00362B27" w:rsidRPr="005A7BEF" w14:paraId="7BB37DAC" w14:textId="77777777" w:rsidTr="009E73E7">
        <w:trPr>
          <w:trHeight w:val="360"/>
        </w:trPr>
        <w:tc>
          <w:tcPr>
            <w:tcW w:w="2420" w:type="pct"/>
          </w:tcPr>
          <w:p w14:paraId="0CBC12CD" w14:textId="77777777" w:rsidR="007A596E" w:rsidRDefault="00362B27" w:rsidP="005A7BEF">
            <w:pPr>
              <w:rPr>
                <w:rFonts w:ascii="Arial" w:hAnsi="Arial" w:cs="Arial"/>
                <w:sz w:val="16"/>
                <w:szCs w:val="16"/>
              </w:rPr>
            </w:pPr>
            <w:r w:rsidRPr="00C6149D">
              <w:rPr>
                <w:rFonts w:ascii="Arial" w:hAnsi="Arial" w:cs="Arial"/>
                <w:bCs/>
                <w:sz w:val="16"/>
                <w:szCs w:val="16"/>
              </w:rPr>
              <w:t xml:space="preserve">Q62. </w:t>
            </w:r>
            <w:r w:rsidRPr="00C6149D">
              <w:rPr>
                <w:rFonts w:ascii="Arial" w:hAnsi="Arial" w:cs="Arial"/>
                <w:sz w:val="16"/>
                <w:szCs w:val="16"/>
              </w:rPr>
              <w:t xml:space="preserve">Is [Name] or has [Name] ever been an apprentice?    </w:t>
            </w:r>
          </w:p>
          <w:p w14:paraId="3ED3C19E" w14:textId="42E600DE" w:rsidR="00362B27" w:rsidRPr="00187EE3" w:rsidRDefault="00362B27" w:rsidP="005A7BEF">
            <w:pPr>
              <w:rPr>
                <w:rFonts w:ascii="Arial" w:hAnsi="Arial" w:cs="Arial"/>
                <w:bCs/>
                <w:sz w:val="16"/>
                <w:szCs w:val="16"/>
              </w:rPr>
            </w:pPr>
            <w:r w:rsidRPr="00C6149D">
              <w:rPr>
                <w:rFonts w:ascii="Arial" w:hAnsi="Arial" w:cs="Arial"/>
                <w:sz w:val="16"/>
                <w:szCs w:val="16"/>
              </w:rPr>
              <w:t>1. Yes, c</w:t>
            </w:r>
            <w:r w:rsidR="007A596E">
              <w:rPr>
                <w:rFonts w:ascii="Arial" w:hAnsi="Arial" w:cs="Arial"/>
                <w:sz w:val="16"/>
                <w:szCs w:val="16"/>
              </w:rPr>
              <w:t xml:space="preserve">urrently      3. Yes, in past </w:t>
            </w:r>
            <w:r w:rsidRPr="00C6149D">
              <w:rPr>
                <w:rFonts w:ascii="Arial" w:hAnsi="Arial" w:cs="Arial"/>
                <w:sz w:val="16"/>
                <w:szCs w:val="16"/>
              </w:rPr>
              <w:t xml:space="preserve">    5. No &gt;&gt; Q68</w:t>
            </w:r>
          </w:p>
        </w:tc>
        <w:tc>
          <w:tcPr>
            <w:tcW w:w="233" w:type="pct"/>
          </w:tcPr>
          <w:p w14:paraId="5CB7AF8D" w14:textId="77777777" w:rsidR="00362B27" w:rsidRPr="005A7BEF" w:rsidRDefault="00362B27" w:rsidP="005A7BEF">
            <w:pPr>
              <w:rPr>
                <w:rFonts w:ascii="Arial" w:hAnsi="Arial" w:cs="Arial"/>
                <w:sz w:val="16"/>
                <w:szCs w:val="16"/>
              </w:rPr>
            </w:pPr>
          </w:p>
        </w:tc>
        <w:tc>
          <w:tcPr>
            <w:tcW w:w="232" w:type="pct"/>
          </w:tcPr>
          <w:p w14:paraId="0DD6964F" w14:textId="77777777" w:rsidR="00362B27" w:rsidRPr="005A7BEF" w:rsidRDefault="00362B27" w:rsidP="005A7BEF">
            <w:pPr>
              <w:rPr>
                <w:rFonts w:ascii="Arial" w:hAnsi="Arial" w:cs="Arial"/>
                <w:sz w:val="16"/>
                <w:szCs w:val="16"/>
              </w:rPr>
            </w:pPr>
          </w:p>
        </w:tc>
        <w:tc>
          <w:tcPr>
            <w:tcW w:w="232" w:type="pct"/>
            <w:vAlign w:val="center"/>
          </w:tcPr>
          <w:p w14:paraId="7C50FF41" w14:textId="77777777" w:rsidR="00362B27" w:rsidRPr="005A7BEF" w:rsidRDefault="00362B27" w:rsidP="005A7BEF">
            <w:pPr>
              <w:rPr>
                <w:rFonts w:ascii="Arial" w:hAnsi="Arial" w:cs="Arial"/>
                <w:sz w:val="16"/>
                <w:szCs w:val="16"/>
              </w:rPr>
            </w:pPr>
          </w:p>
        </w:tc>
        <w:tc>
          <w:tcPr>
            <w:tcW w:w="261" w:type="pct"/>
            <w:vAlign w:val="center"/>
          </w:tcPr>
          <w:p w14:paraId="4A5D6769" w14:textId="77777777" w:rsidR="00362B27" w:rsidRPr="005A7BEF" w:rsidRDefault="00362B27" w:rsidP="005A7BEF">
            <w:pPr>
              <w:rPr>
                <w:rFonts w:ascii="Arial" w:hAnsi="Arial" w:cs="Arial"/>
                <w:sz w:val="16"/>
                <w:szCs w:val="16"/>
              </w:rPr>
            </w:pPr>
          </w:p>
        </w:tc>
        <w:tc>
          <w:tcPr>
            <w:tcW w:w="271" w:type="pct"/>
          </w:tcPr>
          <w:p w14:paraId="7C54F84A" w14:textId="77777777" w:rsidR="00362B27" w:rsidRPr="005A7BEF" w:rsidRDefault="00362B27" w:rsidP="005A7BEF">
            <w:pPr>
              <w:rPr>
                <w:rFonts w:ascii="Arial" w:hAnsi="Arial" w:cs="Arial"/>
                <w:sz w:val="16"/>
                <w:szCs w:val="16"/>
              </w:rPr>
            </w:pPr>
          </w:p>
        </w:tc>
        <w:tc>
          <w:tcPr>
            <w:tcW w:w="271" w:type="pct"/>
          </w:tcPr>
          <w:p w14:paraId="62C62438" w14:textId="77777777" w:rsidR="00362B27" w:rsidRPr="005A7BEF" w:rsidRDefault="00362B27" w:rsidP="005A7BEF">
            <w:pPr>
              <w:rPr>
                <w:rFonts w:ascii="Arial" w:hAnsi="Arial" w:cs="Arial"/>
                <w:sz w:val="16"/>
                <w:szCs w:val="16"/>
              </w:rPr>
            </w:pPr>
          </w:p>
        </w:tc>
        <w:tc>
          <w:tcPr>
            <w:tcW w:w="270" w:type="pct"/>
          </w:tcPr>
          <w:p w14:paraId="66686390" w14:textId="77777777" w:rsidR="00362B27" w:rsidRPr="005A7BEF" w:rsidRDefault="00362B27" w:rsidP="005A7BEF">
            <w:pPr>
              <w:rPr>
                <w:rFonts w:ascii="Arial" w:hAnsi="Arial" w:cs="Arial"/>
                <w:sz w:val="16"/>
                <w:szCs w:val="16"/>
              </w:rPr>
            </w:pPr>
          </w:p>
        </w:tc>
        <w:tc>
          <w:tcPr>
            <w:tcW w:w="270" w:type="pct"/>
          </w:tcPr>
          <w:p w14:paraId="4DC088BE" w14:textId="77777777" w:rsidR="00362B27" w:rsidRPr="005A7BEF" w:rsidRDefault="00362B27" w:rsidP="005A7BEF">
            <w:pPr>
              <w:rPr>
                <w:rFonts w:ascii="Arial" w:hAnsi="Arial" w:cs="Arial"/>
                <w:sz w:val="16"/>
                <w:szCs w:val="16"/>
              </w:rPr>
            </w:pPr>
          </w:p>
        </w:tc>
        <w:tc>
          <w:tcPr>
            <w:tcW w:w="270" w:type="pct"/>
          </w:tcPr>
          <w:p w14:paraId="6E4ABD68" w14:textId="77777777" w:rsidR="00362B27" w:rsidRPr="005A7BEF" w:rsidRDefault="00362B27" w:rsidP="005A7BEF">
            <w:pPr>
              <w:rPr>
                <w:rFonts w:ascii="Arial" w:hAnsi="Arial" w:cs="Arial"/>
                <w:sz w:val="16"/>
                <w:szCs w:val="16"/>
              </w:rPr>
            </w:pPr>
          </w:p>
        </w:tc>
        <w:tc>
          <w:tcPr>
            <w:tcW w:w="270" w:type="pct"/>
          </w:tcPr>
          <w:p w14:paraId="44513D8F" w14:textId="77777777" w:rsidR="00362B27" w:rsidRPr="005A7BEF" w:rsidRDefault="00362B27" w:rsidP="005A7BEF">
            <w:pPr>
              <w:rPr>
                <w:rFonts w:ascii="Arial" w:hAnsi="Arial" w:cs="Arial"/>
                <w:sz w:val="16"/>
                <w:szCs w:val="16"/>
              </w:rPr>
            </w:pPr>
          </w:p>
        </w:tc>
      </w:tr>
      <w:tr w:rsidR="007A596E" w:rsidRPr="005A7BEF" w14:paraId="24A8F352" w14:textId="77777777" w:rsidTr="009E73E7">
        <w:trPr>
          <w:trHeight w:val="360"/>
        </w:trPr>
        <w:tc>
          <w:tcPr>
            <w:tcW w:w="2420" w:type="pct"/>
          </w:tcPr>
          <w:p w14:paraId="663D7769" w14:textId="7A88CCFB" w:rsidR="007A596E" w:rsidRPr="00C6149D" w:rsidRDefault="007A596E" w:rsidP="005A7BEF">
            <w:pPr>
              <w:rPr>
                <w:rFonts w:ascii="Arial" w:hAnsi="Arial" w:cs="Arial"/>
                <w:bCs/>
                <w:sz w:val="16"/>
                <w:szCs w:val="16"/>
              </w:rPr>
            </w:pPr>
            <w:r w:rsidRPr="00C6149D">
              <w:rPr>
                <w:rFonts w:ascii="Arial" w:hAnsi="Arial" w:cs="Arial"/>
                <w:bCs/>
                <w:sz w:val="16"/>
                <w:szCs w:val="16"/>
              </w:rPr>
              <w:t xml:space="preserve">Q63. </w:t>
            </w:r>
            <w:r w:rsidRPr="00C6149D">
              <w:rPr>
                <w:rFonts w:ascii="Arial" w:hAnsi="Arial" w:cs="Arial"/>
                <w:sz w:val="16"/>
                <w:szCs w:val="16"/>
              </w:rPr>
              <w:t>How long is/was the apprenticeship in months?</w:t>
            </w:r>
          </w:p>
        </w:tc>
        <w:tc>
          <w:tcPr>
            <w:tcW w:w="233" w:type="pct"/>
          </w:tcPr>
          <w:p w14:paraId="5F1AF34D" w14:textId="77777777" w:rsidR="007A596E" w:rsidRPr="005A7BEF" w:rsidRDefault="007A596E" w:rsidP="005A7BEF">
            <w:pPr>
              <w:rPr>
                <w:rFonts w:ascii="Arial" w:hAnsi="Arial" w:cs="Arial"/>
                <w:sz w:val="16"/>
                <w:szCs w:val="16"/>
              </w:rPr>
            </w:pPr>
          </w:p>
        </w:tc>
        <w:tc>
          <w:tcPr>
            <w:tcW w:w="232" w:type="pct"/>
          </w:tcPr>
          <w:p w14:paraId="27F4A9FD" w14:textId="77777777" w:rsidR="007A596E" w:rsidRPr="005A7BEF" w:rsidRDefault="007A596E" w:rsidP="005A7BEF">
            <w:pPr>
              <w:rPr>
                <w:rFonts w:ascii="Arial" w:hAnsi="Arial" w:cs="Arial"/>
                <w:sz w:val="16"/>
                <w:szCs w:val="16"/>
              </w:rPr>
            </w:pPr>
          </w:p>
        </w:tc>
        <w:tc>
          <w:tcPr>
            <w:tcW w:w="232" w:type="pct"/>
            <w:vAlign w:val="center"/>
          </w:tcPr>
          <w:p w14:paraId="702A20A8" w14:textId="77777777" w:rsidR="007A596E" w:rsidRPr="005A7BEF" w:rsidRDefault="007A596E" w:rsidP="005A7BEF">
            <w:pPr>
              <w:rPr>
                <w:rFonts w:ascii="Arial" w:hAnsi="Arial" w:cs="Arial"/>
                <w:sz w:val="16"/>
                <w:szCs w:val="16"/>
              </w:rPr>
            </w:pPr>
          </w:p>
        </w:tc>
        <w:tc>
          <w:tcPr>
            <w:tcW w:w="261" w:type="pct"/>
            <w:vAlign w:val="center"/>
          </w:tcPr>
          <w:p w14:paraId="1B33AD64" w14:textId="77777777" w:rsidR="007A596E" w:rsidRPr="005A7BEF" w:rsidRDefault="007A596E" w:rsidP="005A7BEF">
            <w:pPr>
              <w:rPr>
                <w:rFonts w:ascii="Arial" w:hAnsi="Arial" w:cs="Arial"/>
                <w:sz w:val="16"/>
                <w:szCs w:val="16"/>
              </w:rPr>
            </w:pPr>
          </w:p>
        </w:tc>
        <w:tc>
          <w:tcPr>
            <w:tcW w:w="271" w:type="pct"/>
          </w:tcPr>
          <w:p w14:paraId="288F9F95" w14:textId="77777777" w:rsidR="007A596E" w:rsidRPr="005A7BEF" w:rsidRDefault="007A596E" w:rsidP="005A7BEF">
            <w:pPr>
              <w:rPr>
                <w:rFonts w:ascii="Arial" w:hAnsi="Arial" w:cs="Arial"/>
                <w:sz w:val="16"/>
                <w:szCs w:val="16"/>
              </w:rPr>
            </w:pPr>
          </w:p>
        </w:tc>
        <w:tc>
          <w:tcPr>
            <w:tcW w:w="271" w:type="pct"/>
          </w:tcPr>
          <w:p w14:paraId="28E9F132" w14:textId="77777777" w:rsidR="007A596E" w:rsidRPr="005A7BEF" w:rsidRDefault="007A596E" w:rsidP="005A7BEF">
            <w:pPr>
              <w:rPr>
                <w:rFonts w:ascii="Arial" w:hAnsi="Arial" w:cs="Arial"/>
                <w:sz w:val="16"/>
                <w:szCs w:val="16"/>
              </w:rPr>
            </w:pPr>
          </w:p>
        </w:tc>
        <w:tc>
          <w:tcPr>
            <w:tcW w:w="270" w:type="pct"/>
          </w:tcPr>
          <w:p w14:paraId="31D6CB61" w14:textId="77777777" w:rsidR="007A596E" w:rsidRPr="005A7BEF" w:rsidRDefault="007A596E" w:rsidP="005A7BEF">
            <w:pPr>
              <w:rPr>
                <w:rFonts w:ascii="Arial" w:hAnsi="Arial" w:cs="Arial"/>
                <w:sz w:val="16"/>
                <w:szCs w:val="16"/>
              </w:rPr>
            </w:pPr>
          </w:p>
        </w:tc>
        <w:tc>
          <w:tcPr>
            <w:tcW w:w="270" w:type="pct"/>
          </w:tcPr>
          <w:p w14:paraId="18451544" w14:textId="77777777" w:rsidR="007A596E" w:rsidRPr="005A7BEF" w:rsidRDefault="007A596E" w:rsidP="005A7BEF">
            <w:pPr>
              <w:rPr>
                <w:rFonts w:ascii="Arial" w:hAnsi="Arial" w:cs="Arial"/>
                <w:sz w:val="16"/>
                <w:szCs w:val="16"/>
              </w:rPr>
            </w:pPr>
          </w:p>
        </w:tc>
        <w:tc>
          <w:tcPr>
            <w:tcW w:w="270" w:type="pct"/>
          </w:tcPr>
          <w:p w14:paraId="2D4DA10E" w14:textId="77777777" w:rsidR="007A596E" w:rsidRPr="005A7BEF" w:rsidRDefault="007A596E" w:rsidP="005A7BEF">
            <w:pPr>
              <w:rPr>
                <w:rFonts w:ascii="Arial" w:hAnsi="Arial" w:cs="Arial"/>
                <w:sz w:val="16"/>
                <w:szCs w:val="16"/>
              </w:rPr>
            </w:pPr>
          </w:p>
        </w:tc>
        <w:tc>
          <w:tcPr>
            <w:tcW w:w="270" w:type="pct"/>
          </w:tcPr>
          <w:p w14:paraId="16285747" w14:textId="77777777" w:rsidR="007A596E" w:rsidRPr="005A7BEF" w:rsidRDefault="007A596E" w:rsidP="005A7BEF">
            <w:pPr>
              <w:rPr>
                <w:rFonts w:ascii="Arial" w:hAnsi="Arial" w:cs="Arial"/>
                <w:sz w:val="16"/>
                <w:szCs w:val="16"/>
              </w:rPr>
            </w:pPr>
          </w:p>
        </w:tc>
      </w:tr>
      <w:tr w:rsidR="007A596E" w:rsidRPr="005A7BEF" w14:paraId="392195AF" w14:textId="77777777" w:rsidTr="009E73E7">
        <w:trPr>
          <w:trHeight w:val="360"/>
        </w:trPr>
        <w:tc>
          <w:tcPr>
            <w:tcW w:w="2420" w:type="pct"/>
          </w:tcPr>
          <w:p w14:paraId="43C0221A" w14:textId="6838EA34" w:rsidR="007A596E" w:rsidRPr="00C6149D" w:rsidRDefault="007A596E" w:rsidP="005A7BEF">
            <w:pPr>
              <w:rPr>
                <w:rFonts w:ascii="Arial" w:hAnsi="Arial" w:cs="Arial"/>
                <w:bCs/>
                <w:sz w:val="16"/>
                <w:szCs w:val="16"/>
              </w:rPr>
            </w:pPr>
            <w:r w:rsidRPr="00C6149D">
              <w:rPr>
                <w:rFonts w:ascii="Arial" w:hAnsi="Arial" w:cs="Arial"/>
                <w:bCs/>
                <w:sz w:val="16"/>
                <w:szCs w:val="16"/>
              </w:rPr>
              <w:t xml:space="preserve">Q64. Describe the industry that </w:t>
            </w:r>
            <w:r w:rsidRPr="00C6149D">
              <w:rPr>
                <w:rFonts w:ascii="Arial" w:hAnsi="Arial" w:cs="Arial"/>
                <w:sz w:val="16"/>
                <w:szCs w:val="16"/>
              </w:rPr>
              <w:t>this trade is connected to</w:t>
            </w:r>
            <w:r>
              <w:rPr>
                <w:rFonts w:ascii="Arial" w:hAnsi="Arial" w:cs="Arial"/>
                <w:sz w:val="16"/>
                <w:szCs w:val="16"/>
              </w:rPr>
              <w:t>.</w:t>
            </w:r>
          </w:p>
        </w:tc>
        <w:tc>
          <w:tcPr>
            <w:tcW w:w="233" w:type="pct"/>
          </w:tcPr>
          <w:p w14:paraId="3CE925E0" w14:textId="77777777" w:rsidR="007A596E" w:rsidRPr="005A7BEF" w:rsidRDefault="007A596E" w:rsidP="005A7BEF">
            <w:pPr>
              <w:rPr>
                <w:rFonts w:ascii="Arial" w:hAnsi="Arial" w:cs="Arial"/>
                <w:sz w:val="16"/>
                <w:szCs w:val="16"/>
              </w:rPr>
            </w:pPr>
          </w:p>
        </w:tc>
        <w:tc>
          <w:tcPr>
            <w:tcW w:w="232" w:type="pct"/>
          </w:tcPr>
          <w:p w14:paraId="575ECCED" w14:textId="77777777" w:rsidR="007A596E" w:rsidRPr="005A7BEF" w:rsidRDefault="007A596E" w:rsidP="005A7BEF">
            <w:pPr>
              <w:rPr>
                <w:rFonts w:ascii="Arial" w:hAnsi="Arial" w:cs="Arial"/>
                <w:sz w:val="16"/>
                <w:szCs w:val="16"/>
              </w:rPr>
            </w:pPr>
          </w:p>
        </w:tc>
        <w:tc>
          <w:tcPr>
            <w:tcW w:w="232" w:type="pct"/>
            <w:vAlign w:val="center"/>
          </w:tcPr>
          <w:p w14:paraId="6AE89608" w14:textId="77777777" w:rsidR="007A596E" w:rsidRPr="005A7BEF" w:rsidRDefault="007A596E" w:rsidP="005A7BEF">
            <w:pPr>
              <w:rPr>
                <w:rFonts w:ascii="Arial" w:hAnsi="Arial" w:cs="Arial"/>
                <w:sz w:val="16"/>
                <w:szCs w:val="16"/>
              </w:rPr>
            </w:pPr>
          </w:p>
        </w:tc>
        <w:tc>
          <w:tcPr>
            <w:tcW w:w="261" w:type="pct"/>
            <w:vAlign w:val="center"/>
          </w:tcPr>
          <w:p w14:paraId="77D0AD5C" w14:textId="77777777" w:rsidR="007A596E" w:rsidRPr="005A7BEF" w:rsidRDefault="007A596E" w:rsidP="005A7BEF">
            <w:pPr>
              <w:rPr>
                <w:rFonts w:ascii="Arial" w:hAnsi="Arial" w:cs="Arial"/>
                <w:sz w:val="16"/>
                <w:szCs w:val="16"/>
              </w:rPr>
            </w:pPr>
          </w:p>
        </w:tc>
        <w:tc>
          <w:tcPr>
            <w:tcW w:w="271" w:type="pct"/>
          </w:tcPr>
          <w:p w14:paraId="1B979763" w14:textId="77777777" w:rsidR="007A596E" w:rsidRPr="005A7BEF" w:rsidRDefault="007A596E" w:rsidP="005A7BEF">
            <w:pPr>
              <w:rPr>
                <w:rFonts w:ascii="Arial" w:hAnsi="Arial" w:cs="Arial"/>
                <w:sz w:val="16"/>
                <w:szCs w:val="16"/>
              </w:rPr>
            </w:pPr>
          </w:p>
        </w:tc>
        <w:tc>
          <w:tcPr>
            <w:tcW w:w="271" w:type="pct"/>
          </w:tcPr>
          <w:p w14:paraId="21977946" w14:textId="77777777" w:rsidR="007A596E" w:rsidRPr="005A7BEF" w:rsidRDefault="007A596E" w:rsidP="005A7BEF">
            <w:pPr>
              <w:rPr>
                <w:rFonts w:ascii="Arial" w:hAnsi="Arial" w:cs="Arial"/>
                <w:sz w:val="16"/>
                <w:szCs w:val="16"/>
              </w:rPr>
            </w:pPr>
          </w:p>
        </w:tc>
        <w:tc>
          <w:tcPr>
            <w:tcW w:w="270" w:type="pct"/>
          </w:tcPr>
          <w:p w14:paraId="4B1430C5" w14:textId="77777777" w:rsidR="007A596E" w:rsidRPr="005A7BEF" w:rsidRDefault="007A596E" w:rsidP="005A7BEF">
            <w:pPr>
              <w:rPr>
                <w:rFonts w:ascii="Arial" w:hAnsi="Arial" w:cs="Arial"/>
                <w:sz w:val="16"/>
                <w:szCs w:val="16"/>
              </w:rPr>
            </w:pPr>
          </w:p>
        </w:tc>
        <w:tc>
          <w:tcPr>
            <w:tcW w:w="270" w:type="pct"/>
          </w:tcPr>
          <w:p w14:paraId="609FD433" w14:textId="77777777" w:rsidR="007A596E" w:rsidRPr="005A7BEF" w:rsidRDefault="007A596E" w:rsidP="005A7BEF">
            <w:pPr>
              <w:rPr>
                <w:rFonts w:ascii="Arial" w:hAnsi="Arial" w:cs="Arial"/>
                <w:sz w:val="16"/>
                <w:szCs w:val="16"/>
              </w:rPr>
            </w:pPr>
          </w:p>
        </w:tc>
        <w:tc>
          <w:tcPr>
            <w:tcW w:w="270" w:type="pct"/>
          </w:tcPr>
          <w:p w14:paraId="6E9C922C" w14:textId="77777777" w:rsidR="007A596E" w:rsidRPr="005A7BEF" w:rsidRDefault="007A596E" w:rsidP="005A7BEF">
            <w:pPr>
              <w:rPr>
                <w:rFonts w:ascii="Arial" w:hAnsi="Arial" w:cs="Arial"/>
                <w:sz w:val="16"/>
                <w:szCs w:val="16"/>
              </w:rPr>
            </w:pPr>
          </w:p>
        </w:tc>
        <w:tc>
          <w:tcPr>
            <w:tcW w:w="270" w:type="pct"/>
          </w:tcPr>
          <w:p w14:paraId="07A0A689" w14:textId="77777777" w:rsidR="007A596E" w:rsidRPr="005A7BEF" w:rsidRDefault="007A596E" w:rsidP="005A7BEF">
            <w:pPr>
              <w:rPr>
                <w:rFonts w:ascii="Arial" w:hAnsi="Arial" w:cs="Arial"/>
                <w:sz w:val="16"/>
                <w:szCs w:val="16"/>
              </w:rPr>
            </w:pPr>
          </w:p>
        </w:tc>
      </w:tr>
      <w:tr w:rsidR="007A596E" w:rsidRPr="005A7BEF" w14:paraId="5B09CC46" w14:textId="77777777" w:rsidTr="009E73E7">
        <w:trPr>
          <w:trHeight w:val="360"/>
        </w:trPr>
        <w:tc>
          <w:tcPr>
            <w:tcW w:w="2420" w:type="pct"/>
          </w:tcPr>
          <w:p w14:paraId="1ED514FD" w14:textId="77777777" w:rsidR="007A596E" w:rsidRDefault="007A596E">
            <w:pPr>
              <w:rPr>
                <w:rFonts w:ascii="Arial" w:hAnsi="Arial" w:cs="Arial"/>
                <w:bCs/>
                <w:sz w:val="16"/>
                <w:szCs w:val="16"/>
              </w:rPr>
            </w:pPr>
            <w:r w:rsidRPr="00C6149D">
              <w:rPr>
                <w:rFonts w:ascii="Arial" w:hAnsi="Arial" w:cs="Arial"/>
                <w:bCs/>
                <w:sz w:val="16"/>
                <w:szCs w:val="16"/>
              </w:rPr>
              <w:t xml:space="preserve">Q65.ISCO code of above   </w:t>
            </w:r>
          </w:p>
          <w:p w14:paraId="2EE98521" w14:textId="0A9F5D90" w:rsidR="007A596E" w:rsidRPr="00842F8E" w:rsidRDefault="007A596E">
            <w:pPr>
              <w:rPr>
                <w:rFonts w:ascii="Arial" w:hAnsi="Arial" w:cs="Arial"/>
                <w:bCs/>
                <w:i/>
                <w:sz w:val="16"/>
                <w:szCs w:val="16"/>
              </w:rPr>
            </w:pPr>
            <w:r w:rsidRPr="00842F8E">
              <w:rPr>
                <w:rFonts w:ascii="Arial" w:hAnsi="Arial" w:cs="Arial"/>
                <w:bCs/>
                <w:i/>
                <w:sz w:val="16"/>
                <w:szCs w:val="16"/>
              </w:rPr>
              <w:t>Interviewer: Please refer to the codebook and enter the value of the appropriate code.</w:t>
            </w:r>
          </w:p>
        </w:tc>
        <w:tc>
          <w:tcPr>
            <w:tcW w:w="233" w:type="pct"/>
          </w:tcPr>
          <w:p w14:paraId="4FA51E40" w14:textId="77777777" w:rsidR="007A596E" w:rsidRPr="005A7BEF" w:rsidRDefault="007A596E" w:rsidP="005A7BEF">
            <w:pPr>
              <w:rPr>
                <w:rFonts w:ascii="Arial" w:hAnsi="Arial" w:cs="Arial"/>
                <w:sz w:val="16"/>
                <w:szCs w:val="16"/>
              </w:rPr>
            </w:pPr>
          </w:p>
        </w:tc>
        <w:tc>
          <w:tcPr>
            <w:tcW w:w="232" w:type="pct"/>
          </w:tcPr>
          <w:p w14:paraId="0C86603C" w14:textId="77777777" w:rsidR="007A596E" w:rsidRPr="005A7BEF" w:rsidRDefault="007A596E" w:rsidP="005A7BEF">
            <w:pPr>
              <w:rPr>
                <w:rFonts w:ascii="Arial" w:hAnsi="Arial" w:cs="Arial"/>
                <w:sz w:val="16"/>
                <w:szCs w:val="16"/>
              </w:rPr>
            </w:pPr>
          </w:p>
        </w:tc>
        <w:tc>
          <w:tcPr>
            <w:tcW w:w="232" w:type="pct"/>
            <w:vAlign w:val="center"/>
          </w:tcPr>
          <w:p w14:paraId="1A268F41" w14:textId="77777777" w:rsidR="007A596E" w:rsidRPr="005A7BEF" w:rsidRDefault="007A596E" w:rsidP="005A7BEF">
            <w:pPr>
              <w:rPr>
                <w:rFonts w:ascii="Arial" w:hAnsi="Arial" w:cs="Arial"/>
                <w:sz w:val="16"/>
                <w:szCs w:val="16"/>
              </w:rPr>
            </w:pPr>
          </w:p>
        </w:tc>
        <w:tc>
          <w:tcPr>
            <w:tcW w:w="261" w:type="pct"/>
            <w:vAlign w:val="center"/>
          </w:tcPr>
          <w:p w14:paraId="54525F98" w14:textId="77777777" w:rsidR="007A596E" w:rsidRPr="005A7BEF" w:rsidRDefault="007A596E" w:rsidP="005A7BEF">
            <w:pPr>
              <w:rPr>
                <w:rFonts w:ascii="Arial" w:hAnsi="Arial" w:cs="Arial"/>
                <w:sz w:val="16"/>
                <w:szCs w:val="16"/>
              </w:rPr>
            </w:pPr>
          </w:p>
        </w:tc>
        <w:tc>
          <w:tcPr>
            <w:tcW w:w="271" w:type="pct"/>
          </w:tcPr>
          <w:p w14:paraId="772A1FC9" w14:textId="77777777" w:rsidR="007A596E" w:rsidRPr="005A7BEF" w:rsidRDefault="007A596E" w:rsidP="005A7BEF">
            <w:pPr>
              <w:rPr>
                <w:rFonts w:ascii="Arial" w:hAnsi="Arial" w:cs="Arial"/>
                <w:sz w:val="16"/>
                <w:szCs w:val="16"/>
              </w:rPr>
            </w:pPr>
          </w:p>
        </w:tc>
        <w:tc>
          <w:tcPr>
            <w:tcW w:w="271" w:type="pct"/>
          </w:tcPr>
          <w:p w14:paraId="26124C7F" w14:textId="77777777" w:rsidR="007A596E" w:rsidRPr="005A7BEF" w:rsidRDefault="007A596E" w:rsidP="005A7BEF">
            <w:pPr>
              <w:rPr>
                <w:rFonts w:ascii="Arial" w:hAnsi="Arial" w:cs="Arial"/>
                <w:sz w:val="16"/>
                <w:szCs w:val="16"/>
              </w:rPr>
            </w:pPr>
          </w:p>
        </w:tc>
        <w:tc>
          <w:tcPr>
            <w:tcW w:w="270" w:type="pct"/>
          </w:tcPr>
          <w:p w14:paraId="270D5BF6" w14:textId="77777777" w:rsidR="007A596E" w:rsidRPr="005A7BEF" w:rsidRDefault="007A596E" w:rsidP="005A7BEF">
            <w:pPr>
              <w:rPr>
                <w:rFonts w:ascii="Arial" w:hAnsi="Arial" w:cs="Arial"/>
                <w:sz w:val="16"/>
                <w:szCs w:val="16"/>
              </w:rPr>
            </w:pPr>
          </w:p>
        </w:tc>
        <w:tc>
          <w:tcPr>
            <w:tcW w:w="270" w:type="pct"/>
          </w:tcPr>
          <w:p w14:paraId="468DAC35" w14:textId="77777777" w:rsidR="007A596E" w:rsidRPr="005A7BEF" w:rsidRDefault="007A596E" w:rsidP="005A7BEF">
            <w:pPr>
              <w:rPr>
                <w:rFonts w:ascii="Arial" w:hAnsi="Arial" w:cs="Arial"/>
                <w:sz w:val="16"/>
                <w:szCs w:val="16"/>
              </w:rPr>
            </w:pPr>
          </w:p>
        </w:tc>
        <w:tc>
          <w:tcPr>
            <w:tcW w:w="270" w:type="pct"/>
          </w:tcPr>
          <w:p w14:paraId="44143DCD" w14:textId="77777777" w:rsidR="007A596E" w:rsidRPr="005A7BEF" w:rsidRDefault="007A596E" w:rsidP="005A7BEF">
            <w:pPr>
              <w:rPr>
                <w:rFonts w:ascii="Arial" w:hAnsi="Arial" w:cs="Arial"/>
                <w:sz w:val="16"/>
                <w:szCs w:val="16"/>
              </w:rPr>
            </w:pPr>
          </w:p>
        </w:tc>
        <w:tc>
          <w:tcPr>
            <w:tcW w:w="270" w:type="pct"/>
          </w:tcPr>
          <w:p w14:paraId="5793C56D" w14:textId="77777777" w:rsidR="007A596E" w:rsidRPr="005A7BEF" w:rsidRDefault="007A596E" w:rsidP="005A7BEF">
            <w:pPr>
              <w:rPr>
                <w:rFonts w:ascii="Arial" w:hAnsi="Arial" w:cs="Arial"/>
                <w:sz w:val="16"/>
                <w:szCs w:val="16"/>
              </w:rPr>
            </w:pPr>
          </w:p>
        </w:tc>
      </w:tr>
      <w:tr w:rsidR="007A596E" w:rsidRPr="005A7BEF" w14:paraId="77953C3D" w14:textId="77777777" w:rsidTr="009E73E7">
        <w:trPr>
          <w:trHeight w:val="360"/>
        </w:trPr>
        <w:tc>
          <w:tcPr>
            <w:tcW w:w="2420" w:type="pct"/>
          </w:tcPr>
          <w:p w14:paraId="7980AB17" w14:textId="286A91FC" w:rsidR="007A596E" w:rsidRPr="00C6149D" w:rsidRDefault="007A596E" w:rsidP="007A596E">
            <w:pPr>
              <w:rPr>
                <w:rFonts w:ascii="Arial" w:hAnsi="Arial" w:cs="Arial"/>
                <w:bCs/>
                <w:sz w:val="16"/>
                <w:szCs w:val="16"/>
              </w:rPr>
            </w:pPr>
            <w:r w:rsidRPr="00C6149D">
              <w:rPr>
                <w:rFonts w:ascii="Arial" w:hAnsi="Arial" w:cs="Arial"/>
                <w:bCs/>
                <w:sz w:val="16"/>
                <w:szCs w:val="16"/>
              </w:rPr>
              <w:t xml:space="preserve">Q66. </w:t>
            </w:r>
            <w:r w:rsidRPr="00C6149D">
              <w:rPr>
                <w:rFonts w:ascii="Arial" w:hAnsi="Arial" w:cs="Arial"/>
                <w:sz w:val="16"/>
                <w:szCs w:val="16"/>
              </w:rPr>
              <w:t>Did [Name] pay a fee for this training?      1. Yes, in kind       2. Yes, in cash     3. Both         5. No &gt;&gt;Q68</w:t>
            </w:r>
          </w:p>
        </w:tc>
        <w:tc>
          <w:tcPr>
            <w:tcW w:w="233" w:type="pct"/>
          </w:tcPr>
          <w:p w14:paraId="5830930E" w14:textId="77777777" w:rsidR="007A596E" w:rsidRPr="005A7BEF" w:rsidRDefault="007A596E" w:rsidP="005A7BEF">
            <w:pPr>
              <w:rPr>
                <w:rFonts w:ascii="Arial" w:hAnsi="Arial" w:cs="Arial"/>
                <w:sz w:val="16"/>
                <w:szCs w:val="16"/>
              </w:rPr>
            </w:pPr>
          </w:p>
        </w:tc>
        <w:tc>
          <w:tcPr>
            <w:tcW w:w="232" w:type="pct"/>
          </w:tcPr>
          <w:p w14:paraId="5A866A1C" w14:textId="77777777" w:rsidR="007A596E" w:rsidRPr="005A7BEF" w:rsidRDefault="007A596E" w:rsidP="005A7BEF">
            <w:pPr>
              <w:rPr>
                <w:rFonts w:ascii="Arial" w:hAnsi="Arial" w:cs="Arial"/>
                <w:sz w:val="16"/>
                <w:szCs w:val="16"/>
              </w:rPr>
            </w:pPr>
          </w:p>
        </w:tc>
        <w:tc>
          <w:tcPr>
            <w:tcW w:w="232" w:type="pct"/>
            <w:vAlign w:val="center"/>
          </w:tcPr>
          <w:p w14:paraId="71A18ED5" w14:textId="77777777" w:rsidR="007A596E" w:rsidRPr="005A7BEF" w:rsidRDefault="007A596E" w:rsidP="005A7BEF">
            <w:pPr>
              <w:rPr>
                <w:rFonts w:ascii="Arial" w:hAnsi="Arial" w:cs="Arial"/>
                <w:sz w:val="16"/>
                <w:szCs w:val="16"/>
              </w:rPr>
            </w:pPr>
          </w:p>
        </w:tc>
        <w:tc>
          <w:tcPr>
            <w:tcW w:w="261" w:type="pct"/>
            <w:vAlign w:val="center"/>
          </w:tcPr>
          <w:p w14:paraId="5DF17956" w14:textId="77777777" w:rsidR="007A596E" w:rsidRPr="005A7BEF" w:rsidRDefault="007A596E" w:rsidP="005A7BEF">
            <w:pPr>
              <w:rPr>
                <w:rFonts w:ascii="Arial" w:hAnsi="Arial" w:cs="Arial"/>
                <w:sz w:val="16"/>
                <w:szCs w:val="16"/>
              </w:rPr>
            </w:pPr>
          </w:p>
        </w:tc>
        <w:tc>
          <w:tcPr>
            <w:tcW w:w="271" w:type="pct"/>
          </w:tcPr>
          <w:p w14:paraId="13C8D11B" w14:textId="77777777" w:rsidR="007A596E" w:rsidRPr="005A7BEF" w:rsidRDefault="007A596E" w:rsidP="005A7BEF">
            <w:pPr>
              <w:rPr>
                <w:rFonts w:ascii="Arial" w:hAnsi="Arial" w:cs="Arial"/>
                <w:sz w:val="16"/>
                <w:szCs w:val="16"/>
              </w:rPr>
            </w:pPr>
          </w:p>
        </w:tc>
        <w:tc>
          <w:tcPr>
            <w:tcW w:w="271" w:type="pct"/>
          </w:tcPr>
          <w:p w14:paraId="1A0AABC3" w14:textId="77777777" w:rsidR="007A596E" w:rsidRPr="005A7BEF" w:rsidRDefault="007A596E" w:rsidP="005A7BEF">
            <w:pPr>
              <w:rPr>
                <w:rFonts w:ascii="Arial" w:hAnsi="Arial" w:cs="Arial"/>
                <w:sz w:val="16"/>
                <w:szCs w:val="16"/>
              </w:rPr>
            </w:pPr>
          </w:p>
        </w:tc>
        <w:tc>
          <w:tcPr>
            <w:tcW w:w="270" w:type="pct"/>
          </w:tcPr>
          <w:p w14:paraId="266C1F19" w14:textId="77777777" w:rsidR="007A596E" w:rsidRPr="005A7BEF" w:rsidRDefault="007A596E" w:rsidP="005A7BEF">
            <w:pPr>
              <w:rPr>
                <w:rFonts w:ascii="Arial" w:hAnsi="Arial" w:cs="Arial"/>
                <w:sz w:val="16"/>
                <w:szCs w:val="16"/>
              </w:rPr>
            </w:pPr>
          </w:p>
        </w:tc>
        <w:tc>
          <w:tcPr>
            <w:tcW w:w="270" w:type="pct"/>
          </w:tcPr>
          <w:p w14:paraId="1CF1D1F5" w14:textId="77777777" w:rsidR="007A596E" w:rsidRPr="005A7BEF" w:rsidRDefault="007A596E" w:rsidP="005A7BEF">
            <w:pPr>
              <w:rPr>
                <w:rFonts w:ascii="Arial" w:hAnsi="Arial" w:cs="Arial"/>
                <w:sz w:val="16"/>
                <w:szCs w:val="16"/>
              </w:rPr>
            </w:pPr>
          </w:p>
        </w:tc>
        <w:tc>
          <w:tcPr>
            <w:tcW w:w="270" w:type="pct"/>
          </w:tcPr>
          <w:p w14:paraId="04106F9C" w14:textId="77777777" w:rsidR="007A596E" w:rsidRPr="005A7BEF" w:rsidRDefault="007A596E" w:rsidP="005A7BEF">
            <w:pPr>
              <w:rPr>
                <w:rFonts w:ascii="Arial" w:hAnsi="Arial" w:cs="Arial"/>
                <w:sz w:val="16"/>
                <w:szCs w:val="16"/>
              </w:rPr>
            </w:pPr>
          </w:p>
        </w:tc>
        <w:tc>
          <w:tcPr>
            <w:tcW w:w="270" w:type="pct"/>
          </w:tcPr>
          <w:p w14:paraId="059671B7" w14:textId="77777777" w:rsidR="007A596E" w:rsidRPr="005A7BEF" w:rsidRDefault="007A596E" w:rsidP="005A7BEF">
            <w:pPr>
              <w:rPr>
                <w:rFonts w:ascii="Arial" w:hAnsi="Arial" w:cs="Arial"/>
                <w:sz w:val="16"/>
                <w:szCs w:val="16"/>
              </w:rPr>
            </w:pPr>
          </w:p>
        </w:tc>
      </w:tr>
      <w:tr w:rsidR="007A596E" w:rsidRPr="005A7BEF" w14:paraId="12FEFF0A" w14:textId="77777777" w:rsidTr="009E73E7">
        <w:trPr>
          <w:trHeight w:val="360"/>
        </w:trPr>
        <w:tc>
          <w:tcPr>
            <w:tcW w:w="2420" w:type="pct"/>
          </w:tcPr>
          <w:p w14:paraId="526824E8" w14:textId="77777777" w:rsidR="007A596E" w:rsidRDefault="007A596E" w:rsidP="007A596E">
            <w:pPr>
              <w:rPr>
                <w:rFonts w:ascii="Arial" w:hAnsi="Arial" w:cs="Arial"/>
                <w:sz w:val="16"/>
                <w:szCs w:val="16"/>
              </w:rPr>
            </w:pPr>
            <w:r w:rsidRPr="00C6149D">
              <w:rPr>
                <w:rFonts w:ascii="Arial" w:hAnsi="Arial" w:cs="Arial"/>
                <w:bCs/>
                <w:sz w:val="16"/>
                <w:szCs w:val="16"/>
              </w:rPr>
              <w:t xml:space="preserve">Q67. </w:t>
            </w:r>
            <w:r w:rsidRPr="00C6149D">
              <w:rPr>
                <w:rFonts w:ascii="Arial" w:hAnsi="Arial" w:cs="Arial"/>
                <w:sz w:val="16"/>
                <w:szCs w:val="16"/>
              </w:rPr>
              <w:t>How much did [Name] pay for the training?</w:t>
            </w:r>
          </w:p>
          <w:p w14:paraId="60834FA0" w14:textId="429FF725" w:rsidR="007A596E" w:rsidRPr="00842F8E" w:rsidRDefault="007A596E" w:rsidP="007A596E">
            <w:pPr>
              <w:rPr>
                <w:rFonts w:ascii="Arial" w:hAnsi="Arial" w:cs="Arial"/>
                <w:bCs/>
                <w:i/>
                <w:sz w:val="16"/>
                <w:szCs w:val="16"/>
              </w:rPr>
            </w:pPr>
            <w:r w:rsidRPr="00842F8E">
              <w:rPr>
                <w:rFonts w:ascii="Arial" w:hAnsi="Arial" w:cs="Arial"/>
                <w:bCs/>
                <w:i/>
                <w:sz w:val="16"/>
                <w:szCs w:val="16"/>
              </w:rPr>
              <w:t>Indicate amount as a decimal value (in Ghana cedis and pesewas). For example, enter 2.50 for 2 Ghana cedis and 50 pesewas.</w:t>
            </w:r>
          </w:p>
        </w:tc>
        <w:tc>
          <w:tcPr>
            <w:tcW w:w="233" w:type="pct"/>
          </w:tcPr>
          <w:p w14:paraId="289292F4" w14:textId="77777777" w:rsidR="007A596E" w:rsidRPr="005A7BEF" w:rsidRDefault="007A596E" w:rsidP="005A7BEF">
            <w:pPr>
              <w:rPr>
                <w:rFonts w:ascii="Arial" w:hAnsi="Arial" w:cs="Arial"/>
                <w:sz w:val="16"/>
                <w:szCs w:val="16"/>
              </w:rPr>
            </w:pPr>
          </w:p>
        </w:tc>
        <w:tc>
          <w:tcPr>
            <w:tcW w:w="232" w:type="pct"/>
          </w:tcPr>
          <w:p w14:paraId="1A1C6EB6" w14:textId="77777777" w:rsidR="007A596E" w:rsidRPr="005A7BEF" w:rsidRDefault="007A596E" w:rsidP="005A7BEF">
            <w:pPr>
              <w:rPr>
                <w:rFonts w:ascii="Arial" w:hAnsi="Arial" w:cs="Arial"/>
                <w:sz w:val="16"/>
                <w:szCs w:val="16"/>
              </w:rPr>
            </w:pPr>
          </w:p>
        </w:tc>
        <w:tc>
          <w:tcPr>
            <w:tcW w:w="232" w:type="pct"/>
            <w:vAlign w:val="center"/>
          </w:tcPr>
          <w:p w14:paraId="4FD00E50" w14:textId="77777777" w:rsidR="007A596E" w:rsidRPr="005A7BEF" w:rsidRDefault="007A596E" w:rsidP="005A7BEF">
            <w:pPr>
              <w:rPr>
                <w:rFonts w:ascii="Arial" w:hAnsi="Arial" w:cs="Arial"/>
                <w:sz w:val="16"/>
                <w:szCs w:val="16"/>
              </w:rPr>
            </w:pPr>
          </w:p>
        </w:tc>
        <w:tc>
          <w:tcPr>
            <w:tcW w:w="261" w:type="pct"/>
            <w:vAlign w:val="center"/>
          </w:tcPr>
          <w:p w14:paraId="7BC1F6DD" w14:textId="77777777" w:rsidR="007A596E" w:rsidRPr="005A7BEF" w:rsidRDefault="007A596E" w:rsidP="005A7BEF">
            <w:pPr>
              <w:rPr>
                <w:rFonts w:ascii="Arial" w:hAnsi="Arial" w:cs="Arial"/>
                <w:sz w:val="16"/>
                <w:szCs w:val="16"/>
              </w:rPr>
            </w:pPr>
          </w:p>
        </w:tc>
        <w:tc>
          <w:tcPr>
            <w:tcW w:w="271" w:type="pct"/>
          </w:tcPr>
          <w:p w14:paraId="5B287A63" w14:textId="77777777" w:rsidR="007A596E" w:rsidRPr="005A7BEF" w:rsidRDefault="007A596E" w:rsidP="005A7BEF">
            <w:pPr>
              <w:rPr>
                <w:rFonts w:ascii="Arial" w:hAnsi="Arial" w:cs="Arial"/>
                <w:sz w:val="16"/>
                <w:szCs w:val="16"/>
              </w:rPr>
            </w:pPr>
          </w:p>
        </w:tc>
        <w:tc>
          <w:tcPr>
            <w:tcW w:w="271" w:type="pct"/>
          </w:tcPr>
          <w:p w14:paraId="3AEC1CC7" w14:textId="77777777" w:rsidR="007A596E" w:rsidRPr="005A7BEF" w:rsidRDefault="007A596E" w:rsidP="005A7BEF">
            <w:pPr>
              <w:rPr>
                <w:rFonts w:ascii="Arial" w:hAnsi="Arial" w:cs="Arial"/>
                <w:sz w:val="16"/>
                <w:szCs w:val="16"/>
              </w:rPr>
            </w:pPr>
          </w:p>
        </w:tc>
        <w:tc>
          <w:tcPr>
            <w:tcW w:w="270" w:type="pct"/>
          </w:tcPr>
          <w:p w14:paraId="0F18DEF4" w14:textId="77777777" w:rsidR="007A596E" w:rsidRPr="005A7BEF" w:rsidRDefault="007A596E" w:rsidP="005A7BEF">
            <w:pPr>
              <w:rPr>
                <w:rFonts w:ascii="Arial" w:hAnsi="Arial" w:cs="Arial"/>
                <w:sz w:val="16"/>
                <w:szCs w:val="16"/>
              </w:rPr>
            </w:pPr>
          </w:p>
        </w:tc>
        <w:tc>
          <w:tcPr>
            <w:tcW w:w="270" w:type="pct"/>
          </w:tcPr>
          <w:p w14:paraId="482DF641" w14:textId="77777777" w:rsidR="007A596E" w:rsidRPr="005A7BEF" w:rsidRDefault="007A596E" w:rsidP="005A7BEF">
            <w:pPr>
              <w:rPr>
                <w:rFonts w:ascii="Arial" w:hAnsi="Arial" w:cs="Arial"/>
                <w:sz w:val="16"/>
                <w:szCs w:val="16"/>
              </w:rPr>
            </w:pPr>
          </w:p>
        </w:tc>
        <w:tc>
          <w:tcPr>
            <w:tcW w:w="270" w:type="pct"/>
          </w:tcPr>
          <w:p w14:paraId="264CFD9F" w14:textId="77777777" w:rsidR="007A596E" w:rsidRPr="005A7BEF" w:rsidRDefault="007A596E" w:rsidP="005A7BEF">
            <w:pPr>
              <w:rPr>
                <w:rFonts w:ascii="Arial" w:hAnsi="Arial" w:cs="Arial"/>
                <w:sz w:val="16"/>
                <w:szCs w:val="16"/>
              </w:rPr>
            </w:pPr>
          </w:p>
        </w:tc>
        <w:tc>
          <w:tcPr>
            <w:tcW w:w="270" w:type="pct"/>
          </w:tcPr>
          <w:p w14:paraId="72AA86B7" w14:textId="77777777" w:rsidR="007A596E" w:rsidRPr="005A7BEF" w:rsidRDefault="007A596E" w:rsidP="005A7BEF">
            <w:pPr>
              <w:rPr>
                <w:rFonts w:ascii="Arial" w:hAnsi="Arial" w:cs="Arial"/>
                <w:sz w:val="16"/>
                <w:szCs w:val="16"/>
              </w:rPr>
            </w:pPr>
          </w:p>
        </w:tc>
      </w:tr>
      <w:tr w:rsidR="007A596E" w:rsidRPr="005A7BEF" w14:paraId="4731D281" w14:textId="77777777" w:rsidTr="009E73E7">
        <w:trPr>
          <w:trHeight w:val="360"/>
        </w:trPr>
        <w:tc>
          <w:tcPr>
            <w:tcW w:w="2420" w:type="pct"/>
          </w:tcPr>
          <w:p w14:paraId="615F359C" w14:textId="52854E9D" w:rsidR="007A596E" w:rsidRPr="00C6149D" w:rsidRDefault="007A596E">
            <w:pPr>
              <w:rPr>
                <w:rFonts w:ascii="Arial" w:hAnsi="Arial" w:cs="Arial"/>
                <w:bCs/>
                <w:sz w:val="16"/>
                <w:szCs w:val="16"/>
              </w:rPr>
            </w:pPr>
            <w:r w:rsidRPr="00C6149D">
              <w:rPr>
                <w:rFonts w:ascii="Arial" w:hAnsi="Arial" w:cs="Arial"/>
                <w:bCs/>
                <w:sz w:val="16"/>
                <w:szCs w:val="16"/>
              </w:rPr>
              <w:t xml:space="preserve">Q68. </w:t>
            </w:r>
            <w:r w:rsidRPr="00C6149D">
              <w:rPr>
                <w:rFonts w:ascii="Arial" w:hAnsi="Arial" w:cs="Arial"/>
                <w:sz w:val="16"/>
                <w:szCs w:val="16"/>
              </w:rPr>
              <w:t xml:space="preserve">Has [Name] ever attended other short training courses lasting not more than 6 months?    1. Yes   5. No &gt;&gt; </w:t>
            </w:r>
            <w:r>
              <w:rPr>
                <w:rFonts w:ascii="Arial" w:hAnsi="Arial" w:cs="Arial"/>
                <w:sz w:val="16"/>
                <w:szCs w:val="16"/>
              </w:rPr>
              <w:t>Q53a</w:t>
            </w:r>
          </w:p>
        </w:tc>
        <w:tc>
          <w:tcPr>
            <w:tcW w:w="233" w:type="pct"/>
          </w:tcPr>
          <w:p w14:paraId="1C987AC4" w14:textId="77777777" w:rsidR="007A596E" w:rsidRPr="005A7BEF" w:rsidRDefault="007A596E" w:rsidP="005A7BEF">
            <w:pPr>
              <w:rPr>
                <w:rFonts w:ascii="Arial" w:hAnsi="Arial" w:cs="Arial"/>
                <w:sz w:val="16"/>
                <w:szCs w:val="16"/>
              </w:rPr>
            </w:pPr>
          </w:p>
        </w:tc>
        <w:tc>
          <w:tcPr>
            <w:tcW w:w="232" w:type="pct"/>
          </w:tcPr>
          <w:p w14:paraId="20AA638F" w14:textId="77777777" w:rsidR="007A596E" w:rsidRPr="005A7BEF" w:rsidRDefault="007A596E" w:rsidP="005A7BEF">
            <w:pPr>
              <w:rPr>
                <w:rFonts w:ascii="Arial" w:hAnsi="Arial" w:cs="Arial"/>
                <w:sz w:val="16"/>
                <w:szCs w:val="16"/>
              </w:rPr>
            </w:pPr>
          </w:p>
        </w:tc>
        <w:tc>
          <w:tcPr>
            <w:tcW w:w="232" w:type="pct"/>
            <w:vAlign w:val="center"/>
          </w:tcPr>
          <w:p w14:paraId="43BA1AD3" w14:textId="77777777" w:rsidR="007A596E" w:rsidRPr="005A7BEF" w:rsidRDefault="007A596E" w:rsidP="005A7BEF">
            <w:pPr>
              <w:rPr>
                <w:rFonts w:ascii="Arial" w:hAnsi="Arial" w:cs="Arial"/>
                <w:sz w:val="16"/>
                <w:szCs w:val="16"/>
              </w:rPr>
            </w:pPr>
          </w:p>
        </w:tc>
        <w:tc>
          <w:tcPr>
            <w:tcW w:w="261" w:type="pct"/>
            <w:vAlign w:val="center"/>
          </w:tcPr>
          <w:p w14:paraId="55A3DB21" w14:textId="77777777" w:rsidR="007A596E" w:rsidRPr="005A7BEF" w:rsidRDefault="007A596E" w:rsidP="005A7BEF">
            <w:pPr>
              <w:rPr>
                <w:rFonts w:ascii="Arial" w:hAnsi="Arial" w:cs="Arial"/>
                <w:sz w:val="16"/>
                <w:szCs w:val="16"/>
              </w:rPr>
            </w:pPr>
          </w:p>
        </w:tc>
        <w:tc>
          <w:tcPr>
            <w:tcW w:w="271" w:type="pct"/>
          </w:tcPr>
          <w:p w14:paraId="0A1A6FF6" w14:textId="77777777" w:rsidR="007A596E" w:rsidRPr="005A7BEF" w:rsidRDefault="007A596E" w:rsidP="005A7BEF">
            <w:pPr>
              <w:rPr>
                <w:rFonts w:ascii="Arial" w:hAnsi="Arial" w:cs="Arial"/>
                <w:sz w:val="16"/>
                <w:szCs w:val="16"/>
              </w:rPr>
            </w:pPr>
          </w:p>
        </w:tc>
        <w:tc>
          <w:tcPr>
            <w:tcW w:w="271" w:type="pct"/>
          </w:tcPr>
          <w:p w14:paraId="3345E438" w14:textId="77777777" w:rsidR="007A596E" w:rsidRPr="005A7BEF" w:rsidRDefault="007A596E" w:rsidP="005A7BEF">
            <w:pPr>
              <w:rPr>
                <w:rFonts w:ascii="Arial" w:hAnsi="Arial" w:cs="Arial"/>
                <w:sz w:val="16"/>
                <w:szCs w:val="16"/>
              </w:rPr>
            </w:pPr>
          </w:p>
        </w:tc>
        <w:tc>
          <w:tcPr>
            <w:tcW w:w="270" w:type="pct"/>
          </w:tcPr>
          <w:p w14:paraId="1B51067F" w14:textId="77777777" w:rsidR="007A596E" w:rsidRPr="005A7BEF" w:rsidRDefault="007A596E" w:rsidP="005A7BEF">
            <w:pPr>
              <w:rPr>
                <w:rFonts w:ascii="Arial" w:hAnsi="Arial" w:cs="Arial"/>
                <w:sz w:val="16"/>
                <w:szCs w:val="16"/>
              </w:rPr>
            </w:pPr>
          </w:p>
        </w:tc>
        <w:tc>
          <w:tcPr>
            <w:tcW w:w="270" w:type="pct"/>
          </w:tcPr>
          <w:p w14:paraId="0E72FAED" w14:textId="77777777" w:rsidR="007A596E" w:rsidRPr="005A7BEF" w:rsidRDefault="007A596E" w:rsidP="005A7BEF">
            <w:pPr>
              <w:rPr>
                <w:rFonts w:ascii="Arial" w:hAnsi="Arial" w:cs="Arial"/>
                <w:sz w:val="16"/>
                <w:szCs w:val="16"/>
              </w:rPr>
            </w:pPr>
          </w:p>
        </w:tc>
        <w:tc>
          <w:tcPr>
            <w:tcW w:w="270" w:type="pct"/>
          </w:tcPr>
          <w:p w14:paraId="6C10FFD5" w14:textId="77777777" w:rsidR="007A596E" w:rsidRPr="005A7BEF" w:rsidRDefault="007A596E" w:rsidP="005A7BEF">
            <w:pPr>
              <w:rPr>
                <w:rFonts w:ascii="Arial" w:hAnsi="Arial" w:cs="Arial"/>
                <w:sz w:val="16"/>
                <w:szCs w:val="16"/>
              </w:rPr>
            </w:pPr>
          </w:p>
        </w:tc>
        <w:tc>
          <w:tcPr>
            <w:tcW w:w="270" w:type="pct"/>
          </w:tcPr>
          <w:p w14:paraId="63336EE2" w14:textId="77777777" w:rsidR="007A596E" w:rsidRPr="005A7BEF" w:rsidRDefault="007A596E" w:rsidP="005A7BEF">
            <w:pPr>
              <w:rPr>
                <w:rFonts w:ascii="Arial" w:hAnsi="Arial" w:cs="Arial"/>
                <w:sz w:val="16"/>
                <w:szCs w:val="16"/>
              </w:rPr>
            </w:pPr>
          </w:p>
        </w:tc>
      </w:tr>
      <w:tr w:rsidR="007A596E" w:rsidRPr="005A7BEF" w14:paraId="13CB2317" w14:textId="77777777" w:rsidTr="009E73E7">
        <w:trPr>
          <w:trHeight w:val="360"/>
        </w:trPr>
        <w:tc>
          <w:tcPr>
            <w:tcW w:w="2420" w:type="pct"/>
          </w:tcPr>
          <w:p w14:paraId="52DA5932" w14:textId="77777777" w:rsidR="007A596E" w:rsidRPr="00C6149D" w:rsidRDefault="007A596E" w:rsidP="007A596E">
            <w:pPr>
              <w:rPr>
                <w:rFonts w:ascii="Arial" w:hAnsi="Arial" w:cs="Arial"/>
                <w:sz w:val="16"/>
                <w:szCs w:val="16"/>
              </w:rPr>
            </w:pPr>
            <w:r w:rsidRPr="00C6149D">
              <w:rPr>
                <w:rFonts w:ascii="Arial" w:hAnsi="Arial" w:cs="Arial"/>
                <w:bCs/>
                <w:sz w:val="16"/>
                <w:szCs w:val="16"/>
              </w:rPr>
              <w:t xml:space="preserve">Q69. </w:t>
            </w:r>
            <w:r w:rsidRPr="00C6149D">
              <w:rPr>
                <w:rFonts w:ascii="Arial" w:hAnsi="Arial" w:cs="Arial"/>
                <w:sz w:val="16"/>
                <w:szCs w:val="16"/>
              </w:rPr>
              <w:t xml:space="preserve">What was the main subject of the most recent training? </w:t>
            </w:r>
          </w:p>
          <w:p w14:paraId="1D9CC715" w14:textId="77777777" w:rsidR="007A596E" w:rsidRPr="00C6149D" w:rsidRDefault="007A596E" w:rsidP="007A596E">
            <w:pPr>
              <w:rPr>
                <w:rFonts w:ascii="Arial" w:hAnsi="Arial" w:cs="Arial"/>
                <w:sz w:val="16"/>
                <w:szCs w:val="16"/>
              </w:rPr>
            </w:pPr>
            <w:r w:rsidRPr="00C6149D">
              <w:rPr>
                <w:rFonts w:ascii="Arial" w:hAnsi="Arial" w:cs="Arial"/>
                <w:sz w:val="16"/>
                <w:szCs w:val="16"/>
              </w:rPr>
              <w:t xml:space="preserve">1. Clerical                                                    2. Prof/Managerial </w:t>
            </w:r>
          </w:p>
          <w:p w14:paraId="228E2408" w14:textId="77777777" w:rsidR="007A596E" w:rsidRPr="00C6149D" w:rsidRDefault="007A596E" w:rsidP="007A596E">
            <w:pPr>
              <w:rPr>
                <w:rFonts w:ascii="Arial" w:hAnsi="Arial" w:cs="Arial"/>
                <w:sz w:val="16"/>
                <w:szCs w:val="16"/>
              </w:rPr>
            </w:pPr>
            <w:r w:rsidRPr="00C6149D">
              <w:rPr>
                <w:rFonts w:ascii="Arial" w:hAnsi="Arial" w:cs="Arial"/>
                <w:sz w:val="16"/>
                <w:szCs w:val="16"/>
              </w:rPr>
              <w:t xml:space="preserve">3. Computer                                                4. Marketing </w:t>
            </w:r>
          </w:p>
          <w:p w14:paraId="4209119C" w14:textId="77777777" w:rsidR="007A596E" w:rsidRPr="00C6149D" w:rsidRDefault="007A596E" w:rsidP="007A596E">
            <w:pPr>
              <w:rPr>
                <w:rFonts w:ascii="Arial" w:hAnsi="Arial" w:cs="Arial"/>
                <w:sz w:val="16"/>
                <w:szCs w:val="16"/>
              </w:rPr>
            </w:pPr>
            <w:r w:rsidRPr="00C6149D">
              <w:rPr>
                <w:rFonts w:ascii="Arial" w:hAnsi="Arial" w:cs="Arial"/>
                <w:sz w:val="16"/>
                <w:szCs w:val="16"/>
              </w:rPr>
              <w:t xml:space="preserve">5. Teaching                                                 6. Leadership </w:t>
            </w:r>
          </w:p>
          <w:p w14:paraId="70F56B2E" w14:textId="77777777" w:rsidR="007A596E" w:rsidRPr="00C6149D" w:rsidRDefault="007A596E" w:rsidP="007A596E">
            <w:pPr>
              <w:rPr>
                <w:rFonts w:ascii="Arial" w:hAnsi="Arial" w:cs="Arial"/>
                <w:sz w:val="16"/>
                <w:szCs w:val="16"/>
              </w:rPr>
            </w:pPr>
            <w:r w:rsidRPr="00C6149D">
              <w:rPr>
                <w:rFonts w:ascii="Arial" w:hAnsi="Arial" w:cs="Arial"/>
                <w:sz w:val="16"/>
                <w:szCs w:val="16"/>
              </w:rPr>
              <w:t xml:space="preserve">7. Medicine                                                 8. Accountancy </w:t>
            </w:r>
          </w:p>
          <w:p w14:paraId="7B6128D5" w14:textId="43A6CE1E" w:rsidR="007A596E" w:rsidRPr="00C6149D" w:rsidRDefault="007A596E">
            <w:pPr>
              <w:rPr>
                <w:rFonts w:ascii="Arial" w:hAnsi="Arial" w:cs="Arial"/>
                <w:bCs/>
                <w:sz w:val="16"/>
                <w:szCs w:val="16"/>
              </w:rPr>
            </w:pPr>
            <w:r w:rsidRPr="00C6149D">
              <w:rPr>
                <w:rFonts w:ascii="Arial" w:hAnsi="Arial" w:cs="Arial"/>
                <w:sz w:val="16"/>
                <w:szCs w:val="16"/>
              </w:rPr>
              <w:t xml:space="preserve">9. Trade/Skill                                             </w:t>
            </w:r>
          </w:p>
        </w:tc>
        <w:tc>
          <w:tcPr>
            <w:tcW w:w="233" w:type="pct"/>
          </w:tcPr>
          <w:p w14:paraId="5968633F" w14:textId="77777777" w:rsidR="007A596E" w:rsidRPr="005A7BEF" w:rsidRDefault="007A596E" w:rsidP="005A7BEF">
            <w:pPr>
              <w:rPr>
                <w:rFonts w:ascii="Arial" w:hAnsi="Arial" w:cs="Arial"/>
                <w:sz w:val="16"/>
                <w:szCs w:val="16"/>
              </w:rPr>
            </w:pPr>
          </w:p>
        </w:tc>
        <w:tc>
          <w:tcPr>
            <w:tcW w:w="232" w:type="pct"/>
          </w:tcPr>
          <w:p w14:paraId="14B44912" w14:textId="77777777" w:rsidR="007A596E" w:rsidRPr="005A7BEF" w:rsidRDefault="007A596E" w:rsidP="005A7BEF">
            <w:pPr>
              <w:rPr>
                <w:rFonts w:ascii="Arial" w:hAnsi="Arial" w:cs="Arial"/>
                <w:sz w:val="16"/>
                <w:szCs w:val="16"/>
              </w:rPr>
            </w:pPr>
          </w:p>
        </w:tc>
        <w:tc>
          <w:tcPr>
            <w:tcW w:w="232" w:type="pct"/>
            <w:vAlign w:val="center"/>
          </w:tcPr>
          <w:p w14:paraId="63640191" w14:textId="77777777" w:rsidR="007A596E" w:rsidRPr="005A7BEF" w:rsidRDefault="007A596E" w:rsidP="005A7BEF">
            <w:pPr>
              <w:rPr>
                <w:rFonts w:ascii="Arial" w:hAnsi="Arial" w:cs="Arial"/>
                <w:sz w:val="16"/>
                <w:szCs w:val="16"/>
              </w:rPr>
            </w:pPr>
          </w:p>
        </w:tc>
        <w:tc>
          <w:tcPr>
            <w:tcW w:w="261" w:type="pct"/>
            <w:vAlign w:val="center"/>
          </w:tcPr>
          <w:p w14:paraId="0E9D0334" w14:textId="77777777" w:rsidR="007A596E" w:rsidRPr="005A7BEF" w:rsidRDefault="007A596E" w:rsidP="005A7BEF">
            <w:pPr>
              <w:rPr>
                <w:rFonts w:ascii="Arial" w:hAnsi="Arial" w:cs="Arial"/>
                <w:sz w:val="16"/>
                <w:szCs w:val="16"/>
              </w:rPr>
            </w:pPr>
          </w:p>
        </w:tc>
        <w:tc>
          <w:tcPr>
            <w:tcW w:w="271" w:type="pct"/>
          </w:tcPr>
          <w:p w14:paraId="3890881B" w14:textId="77777777" w:rsidR="007A596E" w:rsidRPr="005A7BEF" w:rsidRDefault="007A596E" w:rsidP="005A7BEF">
            <w:pPr>
              <w:rPr>
                <w:rFonts w:ascii="Arial" w:hAnsi="Arial" w:cs="Arial"/>
                <w:sz w:val="16"/>
                <w:szCs w:val="16"/>
              </w:rPr>
            </w:pPr>
          </w:p>
        </w:tc>
        <w:tc>
          <w:tcPr>
            <w:tcW w:w="271" w:type="pct"/>
          </w:tcPr>
          <w:p w14:paraId="1BC23FB7" w14:textId="77777777" w:rsidR="007A596E" w:rsidRPr="005A7BEF" w:rsidRDefault="007A596E" w:rsidP="005A7BEF">
            <w:pPr>
              <w:rPr>
                <w:rFonts w:ascii="Arial" w:hAnsi="Arial" w:cs="Arial"/>
                <w:sz w:val="16"/>
                <w:szCs w:val="16"/>
              </w:rPr>
            </w:pPr>
          </w:p>
        </w:tc>
        <w:tc>
          <w:tcPr>
            <w:tcW w:w="270" w:type="pct"/>
          </w:tcPr>
          <w:p w14:paraId="06130309" w14:textId="77777777" w:rsidR="007A596E" w:rsidRPr="005A7BEF" w:rsidRDefault="007A596E" w:rsidP="005A7BEF">
            <w:pPr>
              <w:rPr>
                <w:rFonts w:ascii="Arial" w:hAnsi="Arial" w:cs="Arial"/>
                <w:sz w:val="16"/>
                <w:szCs w:val="16"/>
              </w:rPr>
            </w:pPr>
          </w:p>
        </w:tc>
        <w:tc>
          <w:tcPr>
            <w:tcW w:w="270" w:type="pct"/>
          </w:tcPr>
          <w:p w14:paraId="2268228C" w14:textId="77777777" w:rsidR="007A596E" w:rsidRPr="005A7BEF" w:rsidRDefault="007A596E" w:rsidP="005A7BEF">
            <w:pPr>
              <w:rPr>
                <w:rFonts w:ascii="Arial" w:hAnsi="Arial" w:cs="Arial"/>
                <w:sz w:val="16"/>
                <w:szCs w:val="16"/>
              </w:rPr>
            </w:pPr>
          </w:p>
        </w:tc>
        <w:tc>
          <w:tcPr>
            <w:tcW w:w="270" w:type="pct"/>
          </w:tcPr>
          <w:p w14:paraId="10022A22" w14:textId="77777777" w:rsidR="007A596E" w:rsidRPr="005A7BEF" w:rsidRDefault="007A596E" w:rsidP="005A7BEF">
            <w:pPr>
              <w:rPr>
                <w:rFonts w:ascii="Arial" w:hAnsi="Arial" w:cs="Arial"/>
                <w:sz w:val="16"/>
                <w:szCs w:val="16"/>
              </w:rPr>
            </w:pPr>
          </w:p>
        </w:tc>
        <w:tc>
          <w:tcPr>
            <w:tcW w:w="270" w:type="pct"/>
          </w:tcPr>
          <w:p w14:paraId="3E170297" w14:textId="77777777" w:rsidR="007A596E" w:rsidRPr="005A7BEF" w:rsidRDefault="007A596E" w:rsidP="005A7BEF">
            <w:pPr>
              <w:rPr>
                <w:rFonts w:ascii="Arial" w:hAnsi="Arial" w:cs="Arial"/>
                <w:sz w:val="16"/>
                <w:szCs w:val="16"/>
              </w:rPr>
            </w:pPr>
          </w:p>
        </w:tc>
      </w:tr>
    </w:tbl>
    <w:p w14:paraId="2E26E915" w14:textId="16C6E050" w:rsidR="00891DD4" w:rsidRPr="005A7BEF" w:rsidRDefault="00891DD4" w:rsidP="005A7BEF">
      <w:pPr>
        <w:rPr>
          <w:rFonts w:ascii="Arial" w:hAnsi="Arial" w:cs="Arial"/>
        </w:rPr>
        <w:sectPr w:rsidR="00891DD4" w:rsidRPr="005A7BEF" w:rsidSect="003960D3">
          <w:pgSz w:w="16834" w:h="11909" w:orient="landscape" w:code="9"/>
          <w:pgMar w:top="1152" w:right="1152" w:bottom="1152" w:left="1152" w:header="720" w:footer="720" w:gutter="0"/>
          <w:cols w:space="720"/>
          <w:docGrid w:linePitch="360"/>
        </w:sectPr>
      </w:pPr>
    </w:p>
    <w:p w14:paraId="07577670" w14:textId="01325CFE" w:rsidR="0067173D" w:rsidRPr="00491B9D" w:rsidRDefault="0067173D" w:rsidP="00491B9D">
      <w:pPr>
        <w:pStyle w:val="Heading3"/>
        <w:rPr>
          <w:rFonts w:ascii="Arial" w:hAnsi="Arial" w:cs="Arial"/>
          <w:color w:val="auto"/>
          <w:sz w:val="20"/>
          <w:szCs w:val="20"/>
        </w:rPr>
      </w:pPr>
      <w:bookmarkStart w:id="94" w:name="_Ref512425472"/>
      <w:bookmarkStart w:id="95" w:name="_Toc516617801"/>
      <w:r w:rsidRPr="00491B9D">
        <w:rPr>
          <w:rFonts w:ascii="Arial" w:hAnsi="Arial" w:cs="Arial"/>
          <w:color w:val="auto"/>
          <w:sz w:val="20"/>
          <w:szCs w:val="20"/>
        </w:rPr>
        <w:lastRenderedPageBreak/>
        <w:t>III. LITERACY.</w:t>
      </w:r>
      <w:bookmarkEnd w:id="94"/>
      <w:bookmarkEnd w:id="95"/>
      <w:r w:rsidRPr="00491B9D">
        <w:rPr>
          <w:rFonts w:ascii="Arial" w:hAnsi="Arial" w:cs="Arial"/>
          <w:color w:val="auto"/>
          <w:sz w:val="20"/>
          <w:szCs w:val="20"/>
        </w:rPr>
        <w:t xml:space="preserve">     </w:t>
      </w:r>
    </w:p>
    <w:p w14:paraId="3DF8EF6C" w14:textId="7CCAE903" w:rsidR="00343116" w:rsidRPr="005A7BEF" w:rsidRDefault="0067173D" w:rsidP="005A7BEF">
      <w:pPr>
        <w:rPr>
          <w:rFonts w:ascii="Arial" w:hAnsi="Arial" w:cs="Arial"/>
          <w:i/>
          <w:sz w:val="20"/>
          <w:szCs w:val="20"/>
        </w:rPr>
      </w:pPr>
      <w:r w:rsidRPr="005A7BEF">
        <w:rPr>
          <w:rFonts w:ascii="Arial" w:hAnsi="Arial" w:cs="Arial"/>
          <w:i/>
          <w:sz w:val="20"/>
          <w:szCs w:val="20"/>
        </w:rPr>
        <w:t>ANSWER FOR ALL HOUSEHOLD MEMBERS 5 YEARS AND OLDER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31"/>
        <w:gridCol w:w="796"/>
        <w:gridCol w:w="709"/>
        <w:gridCol w:w="709"/>
        <w:gridCol w:w="709"/>
        <w:gridCol w:w="709"/>
        <w:gridCol w:w="796"/>
        <w:gridCol w:w="799"/>
        <w:gridCol w:w="799"/>
        <w:gridCol w:w="796"/>
        <w:gridCol w:w="767"/>
      </w:tblGrid>
      <w:tr w:rsidR="007A5F3F" w:rsidRPr="005A7BEF" w14:paraId="6E38071C" w14:textId="77777777" w:rsidTr="007A5F3F">
        <w:trPr>
          <w:trHeight w:val="337"/>
        </w:trPr>
        <w:tc>
          <w:tcPr>
            <w:tcW w:w="2387" w:type="pct"/>
            <w:shd w:val="clear" w:color="auto" w:fill="A6A6A6" w:themeFill="background1" w:themeFillShade="A6"/>
            <w:vAlign w:val="center"/>
          </w:tcPr>
          <w:p w14:paraId="1205C91F"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Member ID</w:t>
            </w:r>
          </w:p>
        </w:tc>
        <w:tc>
          <w:tcPr>
            <w:tcW w:w="274" w:type="pct"/>
            <w:shd w:val="clear" w:color="auto" w:fill="A6A6A6" w:themeFill="background1" w:themeFillShade="A6"/>
            <w:vAlign w:val="center"/>
          </w:tcPr>
          <w:p w14:paraId="0301574C"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1</w:t>
            </w:r>
          </w:p>
        </w:tc>
        <w:tc>
          <w:tcPr>
            <w:tcW w:w="244" w:type="pct"/>
            <w:shd w:val="clear" w:color="auto" w:fill="A6A6A6" w:themeFill="background1" w:themeFillShade="A6"/>
            <w:vAlign w:val="center"/>
          </w:tcPr>
          <w:p w14:paraId="657EB874"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2</w:t>
            </w:r>
          </w:p>
        </w:tc>
        <w:tc>
          <w:tcPr>
            <w:tcW w:w="244" w:type="pct"/>
            <w:shd w:val="clear" w:color="auto" w:fill="A6A6A6" w:themeFill="background1" w:themeFillShade="A6"/>
          </w:tcPr>
          <w:p w14:paraId="49771CAC"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3</w:t>
            </w:r>
          </w:p>
        </w:tc>
        <w:tc>
          <w:tcPr>
            <w:tcW w:w="244" w:type="pct"/>
            <w:shd w:val="clear" w:color="auto" w:fill="A6A6A6" w:themeFill="background1" w:themeFillShade="A6"/>
          </w:tcPr>
          <w:p w14:paraId="7993DDDA"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4</w:t>
            </w:r>
          </w:p>
        </w:tc>
        <w:tc>
          <w:tcPr>
            <w:tcW w:w="244" w:type="pct"/>
            <w:shd w:val="clear" w:color="auto" w:fill="A6A6A6" w:themeFill="background1" w:themeFillShade="A6"/>
          </w:tcPr>
          <w:p w14:paraId="38B2FF90"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5</w:t>
            </w:r>
          </w:p>
        </w:tc>
        <w:tc>
          <w:tcPr>
            <w:tcW w:w="274" w:type="pct"/>
            <w:shd w:val="clear" w:color="auto" w:fill="A6A6A6" w:themeFill="background1" w:themeFillShade="A6"/>
          </w:tcPr>
          <w:p w14:paraId="46030B75"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6</w:t>
            </w:r>
          </w:p>
        </w:tc>
        <w:tc>
          <w:tcPr>
            <w:tcW w:w="275" w:type="pct"/>
            <w:shd w:val="clear" w:color="auto" w:fill="A6A6A6" w:themeFill="background1" w:themeFillShade="A6"/>
          </w:tcPr>
          <w:p w14:paraId="7DDB60AA"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7</w:t>
            </w:r>
          </w:p>
        </w:tc>
        <w:tc>
          <w:tcPr>
            <w:tcW w:w="275" w:type="pct"/>
            <w:shd w:val="clear" w:color="auto" w:fill="A6A6A6" w:themeFill="background1" w:themeFillShade="A6"/>
          </w:tcPr>
          <w:p w14:paraId="64185FCD"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8</w:t>
            </w:r>
          </w:p>
        </w:tc>
        <w:tc>
          <w:tcPr>
            <w:tcW w:w="274" w:type="pct"/>
            <w:shd w:val="clear" w:color="auto" w:fill="A6A6A6" w:themeFill="background1" w:themeFillShade="A6"/>
          </w:tcPr>
          <w:p w14:paraId="16203A08"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9</w:t>
            </w:r>
          </w:p>
        </w:tc>
        <w:tc>
          <w:tcPr>
            <w:tcW w:w="264" w:type="pct"/>
            <w:shd w:val="clear" w:color="auto" w:fill="A6A6A6" w:themeFill="background1" w:themeFillShade="A6"/>
          </w:tcPr>
          <w:p w14:paraId="6D5EF05D" w14:textId="77777777" w:rsidR="007A5F3F" w:rsidRPr="005A7BEF" w:rsidRDefault="007A5F3F" w:rsidP="005A7BEF">
            <w:pPr>
              <w:jc w:val="center"/>
              <w:rPr>
                <w:rFonts w:ascii="Arial" w:hAnsi="Arial" w:cs="Arial"/>
                <w:b/>
                <w:sz w:val="16"/>
                <w:szCs w:val="16"/>
              </w:rPr>
            </w:pPr>
            <w:r w:rsidRPr="005A7BEF">
              <w:rPr>
                <w:rFonts w:ascii="Arial" w:hAnsi="Arial" w:cs="Arial"/>
                <w:b/>
                <w:sz w:val="16"/>
                <w:szCs w:val="16"/>
              </w:rPr>
              <w:t>10</w:t>
            </w:r>
          </w:p>
        </w:tc>
      </w:tr>
      <w:tr w:rsidR="007A5F3F" w:rsidRPr="000808C8" w14:paraId="79A97350" w14:textId="77777777" w:rsidTr="007A5F3F">
        <w:trPr>
          <w:trHeight w:val="360"/>
        </w:trPr>
        <w:tc>
          <w:tcPr>
            <w:tcW w:w="2387" w:type="pct"/>
          </w:tcPr>
          <w:p w14:paraId="7675A997" w14:textId="531DE8CD" w:rsidR="007A5F3F" w:rsidRPr="00842F8E" w:rsidRDefault="00BE15A7">
            <w:pPr>
              <w:rPr>
                <w:rFonts w:ascii="Arial" w:hAnsi="Arial" w:cs="Arial"/>
                <w:sz w:val="16"/>
                <w:szCs w:val="16"/>
              </w:rPr>
            </w:pPr>
            <w:r w:rsidRPr="00842F8E">
              <w:rPr>
                <w:rFonts w:ascii="Arial" w:hAnsi="Arial" w:cs="Arial"/>
                <w:bCs/>
                <w:sz w:val="16"/>
                <w:szCs w:val="16"/>
              </w:rPr>
              <w:t>Q</w:t>
            </w:r>
            <w:r w:rsidR="007A5F3F" w:rsidRPr="00842F8E">
              <w:rPr>
                <w:rFonts w:ascii="Arial" w:hAnsi="Arial" w:cs="Arial"/>
                <w:bCs/>
                <w:sz w:val="16"/>
                <w:szCs w:val="16"/>
              </w:rPr>
              <w:t xml:space="preserve">53a. </w:t>
            </w:r>
            <w:r w:rsidR="007A5F3F" w:rsidRPr="00842F8E">
              <w:rPr>
                <w:rFonts w:ascii="Arial" w:hAnsi="Arial" w:cs="Arial"/>
                <w:sz w:val="16"/>
                <w:szCs w:val="16"/>
              </w:rPr>
              <w:t xml:space="preserve">In what Ghanaian language can </w:t>
            </w:r>
            <w:r w:rsidR="007D13CB" w:rsidRPr="00842F8E">
              <w:rPr>
                <w:rFonts w:ascii="Arial" w:hAnsi="Arial" w:cs="Arial"/>
                <w:sz w:val="16"/>
                <w:szCs w:val="16"/>
              </w:rPr>
              <w:t>[</w:t>
            </w:r>
            <w:r w:rsidR="007A5F3F" w:rsidRPr="00842F8E">
              <w:rPr>
                <w:rFonts w:ascii="Arial" w:hAnsi="Arial" w:cs="Arial"/>
                <w:sz w:val="16"/>
                <w:szCs w:val="16"/>
              </w:rPr>
              <w:t>Name</w:t>
            </w:r>
            <w:r w:rsidR="007D13CB" w:rsidRPr="00842F8E">
              <w:rPr>
                <w:rFonts w:ascii="Arial" w:hAnsi="Arial" w:cs="Arial"/>
                <w:sz w:val="16"/>
                <w:szCs w:val="16"/>
              </w:rPr>
              <w:t>]</w:t>
            </w:r>
            <w:r w:rsidR="007A5F3F" w:rsidRPr="00842F8E">
              <w:rPr>
                <w:rFonts w:ascii="Arial" w:hAnsi="Arial" w:cs="Arial"/>
                <w:sz w:val="16"/>
                <w:szCs w:val="16"/>
              </w:rPr>
              <w:t xml:space="preserve"> read a phrase/ sentence? </w:t>
            </w:r>
            <w:r w:rsidR="007A5F3F" w:rsidRPr="00842F8E">
              <w:rPr>
                <w:rFonts w:ascii="Arial" w:hAnsi="Arial" w:cs="Arial"/>
                <w:i/>
                <w:sz w:val="16"/>
                <w:szCs w:val="16"/>
              </w:rPr>
              <w:t>Select up to 5 choices</w:t>
            </w:r>
            <w:r w:rsidR="007A5F3F" w:rsidRPr="00842F8E">
              <w:rPr>
                <w:rFonts w:ascii="Arial" w:hAnsi="Arial" w:cs="Arial"/>
                <w:sz w:val="16"/>
                <w:szCs w:val="16"/>
              </w:rPr>
              <w:t xml:space="preserve"> </w:t>
            </w:r>
            <w:r w:rsidR="000808C8" w:rsidRPr="00842F8E">
              <w:rPr>
                <w:rFonts w:ascii="Arial" w:hAnsi="Arial" w:cs="Arial"/>
                <w:sz w:val="16"/>
                <w:szCs w:val="16"/>
              </w:rPr>
              <w:t>[</w:t>
            </w:r>
            <w:r w:rsidR="007A5F3F" w:rsidRPr="00842F8E">
              <w:rPr>
                <w:rFonts w:ascii="Arial" w:hAnsi="Arial" w:cs="Arial"/>
                <w:sz w:val="16"/>
                <w:szCs w:val="16"/>
              </w:rPr>
              <w:t>see language codes</w:t>
            </w:r>
            <w:r w:rsidR="000808C8" w:rsidRPr="00842F8E">
              <w:rPr>
                <w:rFonts w:ascii="Arial" w:hAnsi="Arial" w:cs="Arial"/>
                <w:sz w:val="16"/>
                <w:szCs w:val="16"/>
              </w:rPr>
              <w:t>]</w:t>
            </w:r>
          </w:p>
        </w:tc>
        <w:tc>
          <w:tcPr>
            <w:tcW w:w="274" w:type="pct"/>
            <w:vAlign w:val="center"/>
          </w:tcPr>
          <w:p w14:paraId="1AF7FFC4" w14:textId="77777777" w:rsidR="007A5F3F" w:rsidRPr="000808C8" w:rsidRDefault="007A5F3F" w:rsidP="005A7BEF">
            <w:pPr>
              <w:rPr>
                <w:rFonts w:ascii="Arial" w:hAnsi="Arial" w:cs="Arial"/>
                <w:sz w:val="16"/>
                <w:szCs w:val="16"/>
              </w:rPr>
            </w:pPr>
          </w:p>
        </w:tc>
        <w:tc>
          <w:tcPr>
            <w:tcW w:w="244" w:type="pct"/>
            <w:vAlign w:val="center"/>
          </w:tcPr>
          <w:p w14:paraId="371BCA0F" w14:textId="77777777" w:rsidR="007A5F3F" w:rsidRPr="000808C8" w:rsidRDefault="007A5F3F" w:rsidP="005A7BEF">
            <w:pPr>
              <w:rPr>
                <w:rFonts w:ascii="Arial" w:hAnsi="Arial" w:cs="Arial"/>
                <w:sz w:val="16"/>
                <w:szCs w:val="16"/>
              </w:rPr>
            </w:pPr>
          </w:p>
        </w:tc>
        <w:tc>
          <w:tcPr>
            <w:tcW w:w="244" w:type="pct"/>
          </w:tcPr>
          <w:p w14:paraId="402382B5" w14:textId="77777777" w:rsidR="007A5F3F" w:rsidRPr="000808C8" w:rsidRDefault="007A5F3F" w:rsidP="005A7BEF">
            <w:pPr>
              <w:rPr>
                <w:rFonts w:ascii="Arial" w:hAnsi="Arial" w:cs="Arial"/>
                <w:sz w:val="16"/>
                <w:szCs w:val="16"/>
              </w:rPr>
            </w:pPr>
          </w:p>
        </w:tc>
        <w:tc>
          <w:tcPr>
            <w:tcW w:w="244" w:type="pct"/>
          </w:tcPr>
          <w:p w14:paraId="2D5A2AC1" w14:textId="77777777" w:rsidR="007A5F3F" w:rsidRPr="000808C8" w:rsidRDefault="007A5F3F" w:rsidP="005A7BEF">
            <w:pPr>
              <w:rPr>
                <w:rFonts w:ascii="Arial" w:hAnsi="Arial" w:cs="Arial"/>
                <w:sz w:val="16"/>
                <w:szCs w:val="16"/>
              </w:rPr>
            </w:pPr>
          </w:p>
        </w:tc>
        <w:tc>
          <w:tcPr>
            <w:tcW w:w="244" w:type="pct"/>
          </w:tcPr>
          <w:p w14:paraId="7726EF26" w14:textId="77777777" w:rsidR="007A5F3F" w:rsidRPr="000808C8" w:rsidRDefault="007A5F3F" w:rsidP="005A7BEF">
            <w:pPr>
              <w:rPr>
                <w:rFonts w:ascii="Arial" w:hAnsi="Arial" w:cs="Arial"/>
                <w:sz w:val="16"/>
                <w:szCs w:val="16"/>
              </w:rPr>
            </w:pPr>
          </w:p>
        </w:tc>
        <w:tc>
          <w:tcPr>
            <w:tcW w:w="274" w:type="pct"/>
          </w:tcPr>
          <w:p w14:paraId="2BB1781F" w14:textId="77777777" w:rsidR="007A5F3F" w:rsidRPr="000808C8" w:rsidRDefault="007A5F3F" w:rsidP="005A7BEF">
            <w:pPr>
              <w:rPr>
                <w:rFonts w:ascii="Arial" w:hAnsi="Arial" w:cs="Arial"/>
                <w:sz w:val="16"/>
                <w:szCs w:val="16"/>
              </w:rPr>
            </w:pPr>
          </w:p>
        </w:tc>
        <w:tc>
          <w:tcPr>
            <w:tcW w:w="275" w:type="pct"/>
          </w:tcPr>
          <w:p w14:paraId="525A05B7" w14:textId="77777777" w:rsidR="007A5F3F" w:rsidRPr="000808C8" w:rsidRDefault="007A5F3F" w:rsidP="005A7BEF">
            <w:pPr>
              <w:rPr>
                <w:rFonts w:ascii="Arial" w:hAnsi="Arial" w:cs="Arial"/>
                <w:sz w:val="16"/>
                <w:szCs w:val="16"/>
              </w:rPr>
            </w:pPr>
          </w:p>
        </w:tc>
        <w:tc>
          <w:tcPr>
            <w:tcW w:w="275" w:type="pct"/>
          </w:tcPr>
          <w:p w14:paraId="629A301E" w14:textId="77777777" w:rsidR="007A5F3F" w:rsidRPr="000808C8" w:rsidRDefault="007A5F3F" w:rsidP="005A7BEF">
            <w:pPr>
              <w:rPr>
                <w:rFonts w:ascii="Arial" w:hAnsi="Arial" w:cs="Arial"/>
                <w:sz w:val="16"/>
                <w:szCs w:val="16"/>
              </w:rPr>
            </w:pPr>
          </w:p>
        </w:tc>
        <w:tc>
          <w:tcPr>
            <w:tcW w:w="274" w:type="pct"/>
          </w:tcPr>
          <w:p w14:paraId="5034EBA7" w14:textId="77777777" w:rsidR="007A5F3F" w:rsidRPr="000808C8" w:rsidRDefault="007A5F3F" w:rsidP="005A7BEF">
            <w:pPr>
              <w:rPr>
                <w:rFonts w:ascii="Arial" w:hAnsi="Arial" w:cs="Arial"/>
                <w:sz w:val="16"/>
                <w:szCs w:val="16"/>
              </w:rPr>
            </w:pPr>
          </w:p>
        </w:tc>
        <w:tc>
          <w:tcPr>
            <w:tcW w:w="264" w:type="pct"/>
          </w:tcPr>
          <w:p w14:paraId="19415012" w14:textId="77777777" w:rsidR="007A5F3F" w:rsidRPr="000808C8" w:rsidRDefault="007A5F3F" w:rsidP="005A7BEF">
            <w:pPr>
              <w:rPr>
                <w:rFonts w:ascii="Arial" w:hAnsi="Arial" w:cs="Arial"/>
                <w:sz w:val="16"/>
                <w:szCs w:val="16"/>
              </w:rPr>
            </w:pPr>
          </w:p>
        </w:tc>
      </w:tr>
      <w:tr w:rsidR="007A5F3F" w:rsidRPr="000808C8" w14:paraId="25B76A55" w14:textId="77777777" w:rsidTr="007A5F3F">
        <w:trPr>
          <w:trHeight w:val="360"/>
        </w:trPr>
        <w:tc>
          <w:tcPr>
            <w:tcW w:w="2387" w:type="pct"/>
          </w:tcPr>
          <w:p w14:paraId="74B9CDC7" w14:textId="3D78ED0B" w:rsidR="007A5F3F" w:rsidRPr="00842F8E" w:rsidRDefault="00BE15A7">
            <w:pPr>
              <w:rPr>
                <w:rFonts w:ascii="Arial" w:hAnsi="Arial" w:cs="Arial"/>
                <w:sz w:val="16"/>
                <w:szCs w:val="16"/>
              </w:rPr>
            </w:pPr>
            <w:r w:rsidRPr="00842F8E">
              <w:rPr>
                <w:rFonts w:ascii="Arial" w:hAnsi="Arial" w:cs="Arial"/>
                <w:bCs/>
                <w:sz w:val="16"/>
                <w:szCs w:val="16"/>
              </w:rPr>
              <w:t>Q</w:t>
            </w:r>
            <w:r w:rsidR="007A5F3F" w:rsidRPr="00842F8E">
              <w:rPr>
                <w:rFonts w:ascii="Arial" w:hAnsi="Arial" w:cs="Arial"/>
                <w:bCs/>
                <w:sz w:val="16"/>
                <w:szCs w:val="16"/>
              </w:rPr>
              <w:t xml:space="preserve">53b. </w:t>
            </w:r>
            <w:r w:rsidR="007A5F3F" w:rsidRPr="00842F8E">
              <w:rPr>
                <w:rFonts w:ascii="Arial" w:hAnsi="Arial" w:cs="Arial"/>
                <w:sz w:val="16"/>
                <w:szCs w:val="16"/>
              </w:rPr>
              <w:t xml:space="preserve">In which language is </w:t>
            </w:r>
            <w:r w:rsidR="007D13CB" w:rsidRPr="00842F8E">
              <w:rPr>
                <w:rFonts w:ascii="Arial" w:hAnsi="Arial" w:cs="Arial"/>
                <w:sz w:val="16"/>
                <w:szCs w:val="16"/>
              </w:rPr>
              <w:t>[</w:t>
            </w:r>
            <w:r w:rsidR="007A5F3F" w:rsidRPr="00842F8E">
              <w:rPr>
                <w:rFonts w:ascii="Arial" w:hAnsi="Arial" w:cs="Arial"/>
                <w:sz w:val="16"/>
                <w:szCs w:val="16"/>
              </w:rPr>
              <w:t>Name</w:t>
            </w:r>
            <w:r w:rsidR="007D13CB" w:rsidRPr="00842F8E">
              <w:rPr>
                <w:rFonts w:ascii="Arial" w:hAnsi="Arial" w:cs="Arial"/>
                <w:sz w:val="16"/>
                <w:szCs w:val="16"/>
              </w:rPr>
              <w:t>]</w:t>
            </w:r>
            <w:r w:rsidR="007A5F3F" w:rsidRPr="00842F8E">
              <w:rPr>
                <w:rFonts w:ascii="Arial" w:hAnsi="Arial" w:cs="Arial"/>
                <w:sz w:val="16"/>
                <w:szCs w:val="16"/>
              </w:rPr>
              <w:t xml:space="preserve"> most proficient</w:t>
            </w:r>
            <w:r w:rsidRPr="00842F8E">
              <w:rPr>
                <w:rFonts w:ascii="Arial" w:hAnsi="Arial" w:cs="Arial"/>
                <w:sz w:val="16"/>
                <w:szCs w:val="16"/>
              </w:rPr>
              <w:t xml:space="preserve"> at reading</w:t>
            </w:r>
            <w:r w:rsidR="007A5F3F" w:rsidRPr="00842F8E">
              <w:rPr>
                <w:rFonts w:ascii="Arial" w:hAnsi="Arial" w:cs="Arial"/>
                <w:sz w:val="16"/>
                <w:szCs w:val="16"/>
              </w:rPr>
              <w:t xml:space="preserve">?  </w:t>
            </w:r>
            <w:r w:rsidR="000808C8">
              <w:rPr>
                <w:rFonts w:ascii="Arial" w:hAnsi="Arial" w:cs="Arial"/>
                <w:sz w:val="16"/>
                <w:szCs w:val="16"/>
              </w:rPr>
              <w:t>[select from languages listed above]</w:t>
            </w:r>
          </w:p>
        </w:tc>
        <w:tc>
          <w:tcPr>
            <w:tcW w:w="274" w:type="pct"/>
            <w:vAlign w:val="center"/>
          </w:tcPr>
          <w:p w14:paraId="1718461A" w14:textId="77777777" w:rsidR="007A5F3F" w:rsidRPr="000808C8" w:rsidRDefault="007A5F3F" w:rsidP="005A7BEF">
            <w:pPr>
              <w:rPr>
                <w:rFonts w:ascii="Arial" w:hAnsi="Arial" w:cs="Arial"/>
                <w:sz w:val="16"/>
                <w:szCs w:val="16"/>
              </w:rPr>
            </w:pPr>
          </w:p>
        </w:tc>
        <w:tc>
          <w:tcPr>
            <w:tcW w:w="244" w:type="pct"/>
            <w:vAlign w:val="center"/>
          </w:tcPr>
          <w:p w14:paraId="19462233" w14:textId="77777777" w:rsidR="007A5F3F" w:rsidRPr="000808C8" w:rsidRDefault="007A5F3F" w:rsidP="005A7BEF">
            <w:pPr>
              <w:rPr>
                <w:rFonts w:ascii="Arial" w:hAnsi="Arial" w:cs="Arial"/>
                <w:sz w:val="16"/>
                <w:szCs w:val="16"/>
              </w:rPr>
            </w:pPr>
          </w:p>
        </w:tc>
        <w:tc>
          <w:tcPr>
            <w:tcW w:w="244" w:type="pct"/>
          </w:tcPr>
          <w:p w14:paraId="329AAE55" w14:textId="77777777" w:rsidR="007A5F3F" w:rsidRPr="000808C8" w:rsidRDefault="007A5F3F" w:rsidP="005A7BEF">
            <w:pPr>
              <w:rPr>
                <w:rFonts w:ascii="Arial" w:hAnsi="Arial" w:cs="Arial"/>
                <w:sz w:val="16"/>
                <w:szCs w:val="16"/>
              </w:rPr>
            </w:pPr>
          </w:p>
        </w:tc>
        <w:tc>
          <w:tcPr>
            <w:tcW w:w="244" w:type="pct"/>
          </w:tcPr>
          <w:p w14:paraId="731EC85F" w14:textId="77777777" w:rsidR="007A5F3F" w:rsidRPr="000808C8" w:rsidRDefault="007A5F3F" w:rsidP="005A7BEF">
            <w:pPr>
              <w:rPr>
                <w:rFonts w:ascii="Arial" w:hAnsi="Arial" w:cs="Arial"/>
                <w:sz w:val="16"/>
                <w:szCs w:val="16"/>
              </w:rPr>
            </w:pPr>
          </w:p>
        </w:tc>
        <w:tc>
          <w:tcPr>
            <w:tcW w:w="244" w:type="pct"/>
          </w:tcPr>
          <w:p w14:paraId="7EF9C803" w14:textId="77777777" w:rsidR="007A5F3F" w:rsidRPr="000808C8" w:rsidRDefault="007A5F3F" w:rsidP="005A7BEF">
            <w:pPr>
              <w:rPr>
                <w:rFonts w:ascii="Arial" w:hAnsi="Arial" w:cs="Arial"/>
                <w:sz w:val="16"/>
                <w:szCs w:val="16"/>
              </w:rPr>
            </w:pPr>
          </w:p>
        </w:tc>
        <w:tc>
          <w:tcPr>
            <w:tcW w:w="274" w:type="pct"/>
          </w:tcPr>
          <w:p w14:paraId="4F7B23AF" w14:textId="77777777" w:rsidR="007A5F3F" w:rsidRPr="000808C8" w:rsidRDefault="007A5F3F" w:rsidP="005A7BEF">
            <w:pPr>
              <w:rPr>
                <w:rFonts w:ascii="Arial" w:hAnsi="Arial" w:cs="Arial"/>
                <w:sz w:val="16"/>
                <w:szCs w:val="16"/>
              </w:rPr>
            </w:pPr>
          </w:p>
        </w:tc>
        <w:tc>
          <w:tcPr>
            <w:tcW w:w="275" w:type="pct"/>
          </w:tcPr>
          <w:p w14:paraId="4214CF82" w14:textId="77777777" w:rsidR="007A5F3F" w:rsidRPr="000808C8" w:rsidRDefault="007A5F3F" w:rsidP="005A7BEF">
            <w:pPr>
              <w:rPr>
                <w:rFonts w:ascii="Arial" w:hAnsi="Arial" w:cs="Arial"/>
                <w:sz w:val="16"/>
                <w:szCs w:val="16"/>
              </w:rPr>
            </w:pPr>
          </w:p>
        </w:tc>
        <w:tc>
          <w:tcPr>
            <w:tcW w:w="275" w:type="pct"/>
          </w:tcPr>
          <w:p w14:paraId="33698D63" w14:textId="77777777" w:rsidR="007A5F3F" w:rsidRPr="000808C8" w:rsidRDefault="007A5F3F" w:rsidP="005A7BEF">
            <w:pPr>
              <w:rPr>
                <w:rFonts w:ascii="Arial" w:hAnsi="Arial" w:cs="Arial"/>
                <w:sz w:val="16"/>
                <w:szCs w:val="16"/>
              </w:rPr>
            </w:pPr>
          </w:p>
        </w:tc>
        <w:tc>
          <w:tcPr>
            <w:tcW w:w="274" w:type="pct"/>
          </w:tcPr>
          <w:p w14:paraId="7361DCAA" w14:textId="77777777" w:rsidR="007A5F3F" w:rsidRPr="000808C8" w:rsidRDefault="007A5F3F" w:rsidP="005A7BEF">
            <w:pPr>
              <w:rPr>
                <w:rFonts w:ascii="Arial" w:hAnsi="Arial" w:cs="Arial"/>
                <w:sz w:val="16"/>
                <w:szCs w:val="16"/>
              </w:rPr>
            </w:pPr>
          </w:p>
        </w:tc>
        <w:tc>
          <w:tcPr>
            <w:tcW w:w="264" w:type="pct"/>
          </w:tcPr>
          <w:p w14:paraId="0C5B4D76" w14:textId="77777777" w:rsidR="007A5F3F" w:rsidRPr="000808C8" w:rsidRDefault="007A5F3F" w:rsidP="005A7BEF">
            <w:pPr>
              <w:rPr>
                <w:rFonts w:ascii="Arial" w:hAnsi="Arial" w:cs="Arial"/>
                <w:sz w:val="16"/>
                <w:szCs w:val="16"/>
              </w:rPr>
            </w:pPr>
          </w:p>
        </w:tc>
      </w:tr>
      <w:tr w:rsidR="007A5F3F" w:rsidRPr="000808C8" w14:paraId="12456BDF" w14:textId="77777777" w:rsidTr="007A5F3F">
        <w:trPr>
          <w:trHeight w:val="360"/>
        </w:trPr>
        <w:tc>
          <w:tcPr>
            <w:tcW w:w="2387" w:type="pct"/>
          </w:tcPr>
          <w:p w14:paraId="0876F6C7" w14:textId="75586E59" w:rsidR="007A5F3F" w:rsidRPr="00842F8E" w:rsidRDefault="00BE15A7" w:rsidP="005A7BEF">
            <w:pPr>
              <w:rPr>
                <w:rFonts w:ascii="Arial" w:hAnsi="Arial" w:cs="Arial"/>
                <w:sz w:val="16"/>
                <w:szCs w:val="16"/>
              </w:rPr>
            </w:pPr>
            <w:r w:rsidRPr="00842F8E">
              <w:rPr>
                <w:rFonts w:ascii="Arial" w:hAnsi="Arial" w:cs="Arial"/>
                <w:bCs/>
                <w:sz w:val="16"/>
                <w:szCs w:val="16"/>
              </w:rPr>
              <w:t>Q</w:t>
            </w:r>
            <w:r w:rsidR="007A5F3F" w:rsidRPr="00842F8E">
              <w:rPr>
                <w:rFonts w:ascii="Arial" w:hAnsi="Arial" w:cs="Arial"/>
                <w:bCs/>
                <w:sz w:val="16"/>
                <w:szCs w:val="16"/>
              </w:rPr>
              <w:t xml:space="preserve">54a. </w:t>
            </w:r>
            <w:r w:rsidR="007A5F3F" w:rsidRPr="00842F8E">
              <w:rPr>
                <w:rFonts w:ascii="Arial" w:hAnsi="Arial" w:cs="Arial"/>
                <w:sz w:val="16"/>
                <w:szCs w:val="16"/>
              </w:rPr>
              <w:t xml:space="preserve">In what Ghanaian language can </w:t>
            </w:r>
            <w:r w:rsidR="00EB59CF" w:rsidRPr="00842F8E">
              <w:rPr>
                <w:rFonts w:ascii="Arial" w:hAnsi="Arial" w:cs="Arial"/>
                <w:sz w:val="16"/>
                <w:szCs w:val="16"/>
              </w:rPr>
              <w:t>[</w:t>
            </w:r>
            <w:r w:rsidR="007A5F3F" w:rsidRPr="00842F8E">
              <w:rPr>
                <w:rFonts w:ascii="Arial" w:hAnsi="Arial" w:cs="Arial"/>
                <w:sz w:val="16"/>
                <w:szCs w:val="16"/>
              </w:rPr>
              <w:t>Name</w:t>
            </w:r>
            <w:r w:rsidR="00EB59CF" w:rsidRPr="00842F8E">
              <w:rPr>
                <w:rFonts w:ascii="Arial" w:hAnsi="Arial" w:cs="Arial"/>
                <w:sz w:val="16"/>
                <w:szCs w:val="16"/>
              </w:rPr>
              <w:t>]</w:t>
            </w:r>
            <w:r w:rsidR="007A5F3F" w:rsidRPr="00842F8E">
              <w:rPr>
                <w:rFonts w:ascii="Arial" w:hAnsi="Arial" w:cs="Arial"/>
                <w:sz w:val="16"/>
                <w:szCs w:val="16"/>
              </w:rPr>
              <w:t xml:space="preserve"> write a phrase/ sentence?   </w:t>
            </w:r>
            <w:r w:rsidR="007A5F3F" w:rsidRPr="00842F8E">
              <w:rPr>
                <w:rFonts w:ascii="Arial" w:hAnsi="Arial" w:cs="Arial"/>
                <w:i/>
                <w:sz w:val="16"/>
                <w:szCs w:val="16"/>
              </w:rPr>
              <w:t>Select up to 5 choices</w:t>
            </w:r>
            <w:r w:rsidR="007A5F3F" w:rsidRPr="00842F8E">
              <w:rPr>
                <w:rFonts w:ascii="Arial" w:hAnsi="Arial" w:cs="Arial"/>
                <w:sz w:val="16"/>
                <w:szCs w:val="16"/>
              </w:rPr>
              <w:t xml:space="preserve"> </w:t>
            </w:r>
            <w:r w:rsidR="000808C8" w:rsidRPr="00C6149D">
              <w:rPr>
                <w:rFonts w:ascii="Arial" w:hAnsi="Arial" w:cs="Arial"/>
                <w:sz w:val="16"/>
                <w:szCs w:val="16"/>
              </w:rPr>
              <w:t>[see language codes]</w:t>
            </w:r>
          </w:p>
        </w:tc>
        <w:tc>
          <w:tcPr>
            <w:tcW w:w="274" w:type="pct"/>
            <w:vAlign w:val="center"/>
          </w:tcPr>
          <w:p w14:paraId="56E5F719" w14:textId="77777777" w:rsidR="007A5F3F" w:rsidRPr="000808C8" w:rsidRDefault="007A5F3F" w:rsidP="005A7BEF">
            <w:pPr>
              <w:rPr>
                <w:rFonts w:ascii="Arial" w:hAnsi="Arial" w:cs="Arial"/>
                <w:sz w:val="16"/>
                <w:szCs w:val="16"/>
              </w:rPr>
            </w:pPr>
          </w:p>
        </w:tc>
        <w:tc>
          <w:tcPr>
            <w:tcW w:w="244" w:type="pct"/>
            <w:vAlign w:val="center"/>
          </w:tcPr>
          <w:p w14:paraId="4F456CDF" w14:textId="77777777" w:rsidR="007A5F3F" w:rsidRPr="000808C8" w:rsidRDefault="007A5F3F" w:rsidP="005A7BEF">
            <w:pPr>
              <w:rPr>
                <w:rFonts w:ascii="Arial" w:hAnsi="Arial" w:cs="Arial"/>
                <w:sz w:val="16"/>
                <w:szCs w:val="16"/>
              </w:rPr>
            </w:pPr>
          </w:p>
        </w:tc>
        <w:tc>
          <w:tcPr>
            <w:tcW w:w="244" w:type="pct"/>
          </w:tcPr>
          <w:p w14:paraId="356E8B57" w14:textId="77777777" w:rsidR="007A5F3F" w:rsidRPr="000808C8" w:rsidRDefault="007A5F3F" w:rsidP="005A7BEF">
            <w:pPr>
              <w:rPr>
                <w:rFonts w:ascii="Arial" w:hAnsi="Arial" w:cs="Arial"/>
                <w:sz w:val="16"/>
                <w:szCs w:val="16"/>
              </w:rPr>
            </w:pPr>
          </w:p>
        </w:tc>
        <w:tc>
          <w:tcPr>
            <w:tcW w:w="244" w:type="pct"/>
          </w:tcPr>
          <w:p w14:paraId="6CE46AC2" w14:textId="77777777" w:rsidR="007A5F3F" w:rsidRPr="000808C8" w:rsidRDefault="007A5F3F" w:rsidP="005A7BEF">
            <w:pPr>
              <w:rPr>
                <w:rFonts w:ascii="Arial" w:hAnsi="Arial" w:cs="Arial"/>
                <w:sz w:val="16"/>
                <w:szCs w:val="16"/>
              </w:rPr>
            </w:pPr>
          </w:p>
        </w:tc>
        <w:tc>
          <w:tcPr>
            <w:tcW w:w="244" w:type="pct"/>
          </w:tcPr>
          <w:p w14:paraId="11E092BC" w14:textId="77777777" w:rsidR="007A5F3F" w:rsidRPr="000808C8" w:rsidRDefault="007A5F3F" w:rsidP="005A7BEF">
            <w:pPr>
              <w:rPr>
                <w:rFonts w:ascii="Arial" w:hAnsi="Arial" w:cs="Arial"/>
                <w:sz w:val="16"/>
                <w:szCs w:val="16"/>
              </w:rPr>
            </w:pPr>
          </w:p>
        </w:tc>
        <w:tc>
          <w:tcPr>
            <w:tcW w:w="274" w:type="pct"/>
          </w:tcPr>
          <w:p w14:paraId="6F69EC51" w14:textId="77777777" w:rsidR="007A5F3F" w:rsidRPr="000808C8" w:rsidRDefault="007A5F3F" w:rsidP="005A7BEF">
            <w:pPr>
              <w:rPr>
                <w:rFonts w:ascii="Arial" w:hAnsi="Arial" w:cs="Arial"/>
                <w:sz w:val="16"/>
                <w:szCs w:val="16"/>
              </w:rPr>
            </w:pPr>
          </w:p>
        </w:tc>
        <w:tc>
          <w:tcPr>
            <w:tcW w:w="275" w:type="pct"/>
          </w:tcPr>
          <w:p w14:paraId="4D9BDE34" w14:textId="77777777" w:rsidR="007A5F3F" w:rsidRPr="000808C8" w:rsidRDefault="007A5F3F" w:rsidP="005A7BEF">
            <w:pPr>
              <w:rPr>
                <w:rFonts w:ascii="Arial" w:hAnsi="Arial" w:cs="Arial"/>
                <w:sz w:val="16"/>
                <w:szCs w:val="16"/>
              </w:rPr>
            </w:pPr>
          </w:p>
        </w:tc>
        <w:tc>
          <w:tcPr>
            <w:tcW w:w="275" w:type="pct"/>
          </w:tcPr>
          <w:p w14:paraId="6FA8579D" w14:textId="77777777" w:rsidR="007A5F3F" w:rsidRPr="000808C8" w:rsidRDefault="007A5F3F" w:rsidP="005A7BEF">
            <w:pPr>
              <w:rPr>
                <w:rFonts w:ascii="Arial" w:hAnsi="Arial" w:cs="Arial"/>
                <w:sz w:val="16"/>
                <w:szCs w:val="16"/>
              </w:rPr>
            </w:pPr>
          </w:p>
        </w:tc>
        <w:tc>
          <w:tcPr>
            <w:tcW w:w="274" w:type="pct"/>
          </w:tcPr>
          <w:p w14:paraId="2836235D" w14:textId="77777777" w:rsidR="007A5F3F" w:rsidRPr="000808C8" w:rsidRDefault="007A5F3F" w:rsidP="005A7BEF">
            <w:pPr>
              <w:rPr>
                <w:rFonts w:ascii="Arial" w:hAnsi="Arial" w:cs="Arial"/>
                <w:sz w:val="16"/>
                <w:szCs w:val="16"/>
              </w:rPr>
            </w:pPr>
          </w:p>
        </w:tc>
        <w:tc>
          <w:tcPr>
            <w:tcW w:w="264" w:type="pct"/>
          </w:tcPr>
          <w:p w14:paraId="3FF76E0B" w14:textId="77777777" w:rsidR="007A5F3F" w:rsidRPr="000808C8" w:rsidRDefault="007A5F3F" w:rsidP="005A7BEF">
            <w:pPr>
              <w:rPr>
                <w:rFonts w:ascii="Arial" w:hAnsi="Arial" w:cs="Arial"/>
                <w:sz w:val="16"/>
                <w:szCs w:val="16"/>
              </w:rPr>
            </w:pPr>
          </w:p>
        </w:tc>
      </w:tr>
      <w:tr w:rsidR="007A5F3F" w:rsidRPr="000808C8" w14:paraId="020E55FD" w14:textId="77777777" w:rsidTr="007A5F3F">
        <w:trPr>
          <w:trHeight w:val="360"/>
        </w:trPr>
        <w:tc>
          <w:tcPr>
            <w:tcW w:w="2387" w:type="pct"/>
          </w:tcPr>
          <w:p w14:paraId="0C48159E" w14:textId="5C8E51DA" w:rsidR="007A5F3F" w:rsidRPr="00842F8E" w:rsidRDefault="00BE15A7" w:rsidP="005A7BEF">
            <w:pPr>
              <w:rPr>
                <w:rFonts w:ascii="Arial" w:hAnsi="Arial" w:cs="Arial"/>
                <w:sz w:val="16"/>
                <w:szCs w:val="16"/>
              </w:rPr>
            </w:pPr>
            <w:r w:rsidRPr="00842F8E">
              <w:rPr>
                <w:rFonts w:ascii="Arial" w:hAnsi="Arial" w:cs="Arial"/>
                <w:bCs/>
                <w:sz w:val="16"/>
                <w:szCs w:val="16"/>
              </w:rPr>
              <w:t>Q</w:t>
            </w:r>
            <w:r w:rsidR="007A5F3F" w:rsidRPr="00842F8E">
              <w:rPr>
                <w:rFonts w:ascii="Arial" w:hAnsi="Arial" w:cs="Arial"/>
                <w:bCs/>
                <w:sz w:val="16"/>
                <w:szCs w:val="16"/>
              </w:rPr>
              <w:t xml:space="preserve">54b. </w:t>
            </w:r>
            <w:r w:rsidR="007A5F3F" w:rsidRPr="00842F8E">
              <w:rPr>
                <w:rFonts w:ascii="Arial" w:hAnsi="Arial" w:cs="Arial"/>
                <w:sz w:val="16"/>
                <w:szCs w:val="16"/>
              </w:rPr>
              <w:t xml:space="preserve">In which language is </w:t>
            </w:r>
            <w:r w:rsidR="00EB59CF" w:rsidRPr="00842F8E">
              <w:rPr>
                <w:rFonts w:ascii="Arial" w:hAnsi="Arial" w:cs="Arial"/>
                <w:sz w:val="16"/>
                <w:szCs w:val="16"/>
              </w:rPr>
              <w:t>[</w:t>
            </w:r>
            <w:r w:rsidR="007A5F3F" w:rsidRPr="00842F8E">
              <w:rPr>
                <w:rFonts w:ascii="Arial" w:hAnsi="Arial" w:cs="Arial"/>
                <w:sz w:val="16"/>
                <w:szCs w:val="16"/>
              </w:rPr>
              <w:t>Name</w:t>
            </w:r>
            <w:r w:rsidR="00EB59CF" w:rsidRPr="00842F8E">
              <w:rPr>
                <w:rFonts w:ascii="Arial" w:hAnsi="Arial" w:cs="Arial"/>
                <w:sz w:val="16"/>
                <w:szCs w:val="16"/>
              </w:rPr>
              <w:t>]</w:t>
            </w:r>
            <w:r w:rsidR="007A5F3F" w:rsidRPr="00842F8E">
              <w:rPr>
                <w:rFonts w:ascii="Arial" w:hAnsi="Arial" w:cs="Arial"/>
                <w:sz w:val="16"/>
                <w:szCs w:val="16"/>
              </w:rPr>
              <w:t xml:space="preserve"> most proficient</w:t>
            </w:r>
            <w:r w:rsidRPr="00842F8E">
              <w:rPr>
                <w:rFonts w:ascii="Arial" w:hAnsi="Arial" w:cs="Arial"/>
                <w:sz w:val="16"/>
                <w:szCs w:val="16"/>
              </w:rPr>
              <w:t xml:space="preserve"> at writing</w:t>
            </w:r>
            <w:r w:rsidR="007A5F3F" w:rsidRPr="00842F8E">
              <w:rPr>
                <w:rFonts w:ascii="Arial" w:hAnsi="Arial" w:cs="Arial"/>
                <w:sz w:val="16"/>
                <w:szCs w:val="16"/>
              </w:rPr>
              <w:t xml:space="preserve">?   </w:t>
            </w:r>
            <w:r w:rsidR="000808C8">
              <w:rPr>
                <w:rFonts w:ascii="Arial" w:hAnsi="Arial" w:cs="Arial"/>
                <w:sz w:val="16"/>
                <w:szCs w:val="16"/>
              </w:rPr>
              <w:t>[select from languages listed above]</w:t>
            </w:r>
          </w:p>
        </w:tc>
        <w:tc>
          <w:tcPr>
            <w:tcW w:w="274" w:type="pct"/>
            <w:vAlign w:val="center"/>
          </w:tcPr>
          <w:p w14:paraId="44720C70" w14:textId="77777777" w:rsidR="007A5F3F" w:rsidRPr="000808C8" w:rsidRDefault="007A5F3F" w:rsidP="005A7BEF">
            <w:pPr>
              <w:rPr>
                <w:rFonts w:ascii="Arial" w:hAnsi="Arial" w:cs="Arial"/>
                <w:sz w:val="16"/>
                <w:szCs w:val="16"/>
              </w:rPr>
            </w:pPr>
          </w:p>
        </w:tc>
        <w:tc>
          <w:tcPr>
            <w:tcW w:w="244" w:type="pct"/>
            <w:vAlign w:val="center"/>
          </w:tcPr>
          <w:p w14:paraId="66540DCF" w14:textId="77777777" w:rsidR="007A5F3F" w:rsidRPr="000808C8" w:rsidRDefault="007A5F3F" w:rsidP="005A7BEF">
            <w:pPr>
              <w:rPr>
                <w:rFonts w:ascii="Arial" w:hAnsi="Arial" w:cs="Arial"/>
                <w:sz w:val="16"/>
                <w:szCs w:val="16"/>
              </w:rPr>
            </w:pPr>
          </w:p>
        </w:tc>
        <w:tc>
          <w:tcPr>
            <w:tcW w:w="244" w:type="pct"/>
          </w:tcPr>
          <w:p w14:paraId="41A2B855" w14:textId="77777777" w:rsidR="007A5F3F" w:rsidRPr="000808C8" w:rsidRDefault="007A5F3F" w:rsidP="005A7BEF">
            <w:pPr>
              <w:rPr>
                <w:rFonts w:ascii="Arial" w:hAnsi="Arial" w:cs="Arial"/>
                <w:sz w:val="16"/>
                <w:szCs w:val="16"/>
              </w:rPr>
            </w:pPr>
          </w:p>
        </w:tc>
        <w:tc>
          <w:tcPr>
            <w:tcW w:w="244" w:type="pct"/>
          </w:tcPr>
          <w:p w14:paraId="1A867191" w14:textId="77777777" w:rsidR="007A5F3F" w:rsidRPr="000808C8" w:rsidRDefault="007A5F3F" w:rsidP="005A7BEF">
            <w:pPr>
              <w:rPr>
                <w:rFonts w:ascii="Arial" w:hAnsi="Arial" w:cs="Arial"/>
                <w:sz w:val="16"/>
                <w:szCs w:val="16"/>
              </w:rPr>
            </w:pPr>
          </w:p>
        </w:tc>
        <w:tc>
          <w:tcPr>
            <w:tcW w:w="244" w:type="pct"/>
          </w:tcPr>
          <w:p w14:paraId="32BF959A" w14:textId="77777777" w:rsidR="007A5F3F" w:rsidRPr="000808C8" w:rsidRDefault="007A5F3F" w:rsidP="005A7BEF">
            <w:pPr>
              <w:rPr>
                <w:rFonts w:ascii="Arial" w:hAnsi="Arial" w:cs="Arial"/>
                <w:sz w:val="16"/>
                <w:szCs w:val="16"/>
              </w:rPr>
            </w:pPr>
          </w:p>
        </w:tc>
        <w:tc>
          <w:tcPr>
            <w:tcW w:w="274" w:type="pct"/>
          </w:tcPr>
          <w:p w14:paraId="7ADB0B2F" w14:textId="77777777" w:rsidR="007A5F3F" w:rsidRPr="000808C8" w:rsidRDefault="007A5F3F" w:rsidP="005A7BEF">
            <w:pPr>
              <w:rPr>
                <w:rFonts w:ascii="Arial" w:hAnsi="Arial" w:cs="Arial"/>
                <w:sz w:val="16"/>
                <w:szCs w:val="16"/>
              </w:rPr>
            </w:pPr>
          </w:p>
        </w:tc>
        <w:tc>
          <w:tcPr>
            <w:tcW w:w="275" w:type="pct"/>
          </w:tcPr>
          <w:p w14:paraId="40490CE6" w14:textId="77777777" w:rsidR="007A5F3F" w:rsidRPr="000808C8" w:rsidRDefault="007A5F3F" w:rsidP="005A7BEF">
            <w:pPr>
              <w:rPr>
                <w:rFonts w:ascii="Arial" w:hAnsi="Arial" w:cs="Arial"/>
                <w:sz w:val="16"/>
                <w:szCs w:val="16"/>
              </w:rPr>
            </w:pPr>
          </w:p>
        </w:tc>
        <w:tc>
          <w:tcPr>
            <w:tcW w:w="275" w:type="pct"/>
          </w:tcPr>
          <w:p w14:paraId="4D80B316" w14:textId="77777777" w:rsidR="007A5F3F" w:rsidRPr="000808C8" w:rsidRDefault="007A5F3F" w:rsidP="005A7BEF">
            <w:pPr>
              <w:rPr>
                <w:rFonts w:ascii="Arial" w:hAnsi="Arial" w:cs="Arial"/>
                <w:sz w:val="16"/>
                <w:szCs w:val="16"/>
              </w:rPr>
            </w:pPr>
          </w:p>
        </w:tc>
        <w:tc>
          <w:tcPr>
            <w:tcW w:w="274" w:type="pct"/>
          </w:tcPr>
          <w:p w14:paraId="5D634388" w14:textId="77777777" w:rsidR="007A5F3F" w:rsidRPr="000808C8" w:rsidRDefault="007A5F3F" w:rsidP="005A7BEF">
            <w:pPr>
              <w:rPr>
                <w:rFonts w:ascii="Arial" w:hAnsi="Arial" w:cs="Arial"/>
                <w:sz w:val="16"/>
                <w:szCs w:val="16"/>
              </w:rPr>
            </w:pPr>
          </w:p>
        </w:tc>
        <w:tc>
          <w:tcPr>
            <w:tcW w:w="264" w:type="pct"/>
          </w:tcPr>
          <w:p w14:paraId="4422B1DD" w14:textId="77777777" w:rsidR="007A5F3F" w:rsidRPr="000808C8" w:rsidRDefault="007A5F3F" w:rsidP="005A7BEF">
            <w:pPr>
              <w:rPr>
                <w:rFonts w:ascii="Arial" w:hAnsi="Arial" w:cs="Arial"/>
                <w:sz w:val="16"/>
                <w:szCs w:val="16"/>
              </w:rPr>
            </w:pPr>
          </w:p>
        </w:tc>
      </w:tr>
      <w:tr w:rsidR="007A5F3F" w:rsidRPr="000808C8" w14:paraId="76B55B52" w14:textId="77777777" w:rsidTr="007A5F3F">
        <w:trPr>
          <w:trHeight w:val="360"/>
        </w:trPr>
        <w:tc>
          <w:tcPr>
            <w:tcW w:w="2387" w:type="pct"/>
          </w:tcPr>
          <w:p w14:paraId="7B057132" w14:textId="04C19815" w:rsidR="007A5F3F" w:rsidRPr="00842F8E" w:rsidRDefault="00BE15A7" w:rsidP="005A7BEF">
            <w:pPr>
              <w:rPr>
                <w:rFonts w:ascii="Arial" w:hAnsi="Arial" w:cs="Arial"/>
                <w:sz w:val="16"/>
                <w:szCs w:val="16"/>
              </w:rPr>
            </w:pPr>
            <w:r w:rsidRPr="00842F8E">
              <w:rPr>
                <w:rFonts w:ascii="Arial" w:hAnsi="Arial" w:cs="Arial"/>
                <w:bCs/>
                <w:sz w:val="16"/>
                <w:szCs w:val="16"/>
              </w:rPr>
              <w:t>Q</w:t>
            </w:r>
            <w:r w:rsidR="007A5F3F" w:rsidRPr="00842F8E">
              <w:rPr>
                <w:rFonts w:ascii="Arial" w:hAnsi="Arial" w:cs="Arial"/>
                <w:bCs/>
                <w:sz w:val="16"/>
                <w:szCs w:val="16"/>
              </w:rPr>
              <w:t xml:space="preserve">55. </w:t>
            </w:r>
            <w:r w:rsidR="007A5F3F" w:rsidRPr="00842F8E">
              <w:rPr>
                <w:rFonts w:ascii="Arial" w:hAnsi="Arial" w:cs="Arial"/>
                <w:sz w:val="16"/>
                <w:szCs w:val="16"/>
              </w:rPr>
              <w:t xml:space="preserve">Can </w:t>
            </w:r>
            <w:r w:rsidR="00EB59CF" w:rsidRPr="00842F8E">
              <w:rPr>
                <w:rFonts w:ascii="Arial" w:hAnsi="Arial" w:cs="Arial"/>
                <w:sz w:val="16"/>
                <w:szCs w:val="16"/>
              </w:rPr>
              <w:t>[</w:t>
            </w:r>
            <w:r w:rsidR="007A5F3F" w:rsidRPr="00842F8E">
              <w:rPr>
                <w:rFonts w:ascii="Arial" w:hAnsi="Arial" w:cs="Arial"/>
                <w:sz w:val="16"/>
                <w:szCs w:val="16"/>
              </w:rPr>
              <w:t>Name</w:t>
            </w:r>
            <w:r w:rsidR="00EB59CF" w:rsidRPr="00842F8E">
              <w:rPr>
                <w:rFonts w:ascii="Arial" w:hAnsi="Arial" w:cs="Arial"/>
                <w:sz w:val="16"/>
                <w:szCs w:val="16"/>
              </w:rPr>
              <w:t>]</w:t>
            </w:r>
            <w:r w:rsidR="007A5F3F" w:rsidRPr="00842F8E">
              <w:rPr>
                <w:rFonts w:ascii="Arial" w:hAnsi="Arial" w:cs="Arial"/>
                <w:sz w:val="16"/>
                <w:szCs w:val="16"/>
              </w:rPr>
              <w:t xml:space="preserve"> read a phrase/ sentence in English?  1. Yes       5. No </w:t>
            </w:r>
          </w:p>
        </w:tc>
        <w:tc>
          <w:tcPr>
            <w:tcW w:w="274" w:type="pct"/>
            <w:vAlign w:val="center"/>
          </w:tcPr>
          <w:p w14:paraId="1AD48467" w14:textId="77777777" w:rsidR="007A5F3F" w:rsidRPr="000808C8" w:rsidRDefault="007A5F3F" w:rsidP="005A7BEF">
            <w:pPr>
              <w:rPr>
                <w:rFonts w:ascii="Arial" w:hAnsi="Arial" w:cs="Arial"/>
                <w:sz w:val="16"/>
                <w:szCs w:val="16"/>
              </w:rPr>
            </w:pPr>
          </w:p>
        </w:tc>
        <w:tc>
          <w:tcPr>
            <w:tcW w:w="244" w:type="pct"/>
            <w:vAlign w:val="center"/>
          </w:tcPr>
          <w:p w14:paraId="65E829EC" w14:textId="77777777" w:rsidR="007A5F3F" w:rsidRPr="000808C8" w:rsidRDefault="007A5F3F" w:rsidP="005A7BEF">
            <w:pPr>
              <w:rPr>
                <w:rFonts w:ascii="Arial" w:hAnsi="Arial" w:cs="Arial"/>
                <w:sz w:val="16"/>
                <w:szCs w:val="16"/>
              </w:rPr>
            </w:pPr>
          </w:p>
        </w:tc>
        <w:tc>
          <w:tcPr>
            <w:tcW w:w="244" w:type="pct"/>
          </w:tcPr>
          <w:p w14:paraId="169D4004" w14:textId="77777777" w:rsidR="007A5F3F" w:rsidRPr="000808C8" w:rsidRDefault="007A5F3F" w:rsidP="005A7BEF">
            <w:pPr>
              <w:rPr>
                <w:rFonts w:ascii="Arial" w:hAnsi="Arial" w:cs="Arial"/>
                <w:sz w:val="16"/>
                <w:szCs w:val="16"/>
              </w:rPr>
            </w:pPr>
          </w:p>
        </w:tc>
        <w:tc>
          <w:tcPr>
            <w:tcW w:w="244" w:type="pct"/>
          </w:tcPr>
          <w:p w14:paraId="29ADA7E8" w14:textId="77777777" w:rsidR="007A5F3F" w:rsidRPr="000808C8" w:rsidRDefault="007A5F3F" w:rsidP="005A7BEF">
            <w:pPr>
              <w:rPr>
                <w:rFonts w:ascii="Arial" w:hAnsi="Arial" w:cs="Arial"/>
                <w:sz w:val="16"/>
                <w:szCs w:val="16"/>
              </w:rPr>
            </w:pPr>
          </w:p>
        </w:tc>
        <w:tc>
          <w:tcPr>
            <w:tcW w:w="244" w:type="pct"/>
          </w:tcPr>
          <w:p w14:paraId="060F2994" w14:textId="77777777" w:rsidR="007A5F3F" w:rsidRPr="000808C8" w:rsidRDefault="007A5F3F" w:rsidP="005A7BEF">
            <w:pPr>
              <w:rPr>
                <w:rFonts w:ascii="Arial" w:hAnsi="Arial" w:cs="Arial"/>
                <w:sz w:val="16"/>
                <w:szCs w:val="16"/>
              </w:rPr>
            </w:pPr>
          </w:p>
        </w:tc>
        <w:tc>
          <w:tcPr>
            <w:tcW w:w="274" w:type="pct"/>
          </w:tcPr>
          <w:p w14:paraId="0EBAD262" w14:textId="77777777" w:rsidR="007A5F3F" w:rsidRPr="000808C8" w:rsidRDefault="007A5F3F" w:rsidP="005A7BEF">
            <w:pPr>
              <w:rPr>
                <w:rFonts w:ascii="Arial" w:hAnsi="Arial" w:cs="Arial"/>
                <w:sz w:val="16"/>
                <w:szCs w:val="16"/>
              </w:rPr>
            </w:pPr>
          </w:p>
        </w:tc>
        <w:tc>
          <w:tcPr>
            <w:tcW w:w="275" w:type="pct"/>
          </w:tcPr>
          <w:p w14:paraId="3025B53F" w14:textId="77777777" w:rsidR="007A5F3F" w:rsidRPr="000808C8" w:rsidRDefault="007A5F3F" w:rsidP="005A7BEF">
            <w:pPr>
              <w:rPr>
                <w:rFonts w:ascii="Arial" w:hAnsi="Arial" w:cs="Arial"/>
                <w:sz w:val="16"/>
                <w:szCs w:val="16"/>
              </w:rPr>
            </w:pPr>
          </w:p>
        </w:tc>
        <w:tc>
          <w:tcPr>
            <w:tcW w:w="275" w:type="pct"/>
          </w:tcPr>
          <w:p w14:paraId="31A6FBD8" w14:textId="77777777" w:rsidR="007A5F3F" w:rsidRPr="000808C8" w:rsidRDefault="007A5F3F" w:rsidP="005A7BEF">
            <w:pPr>
              <w:rPr>
                <w:rFonts w:ascii="Arial" w:hAnsi="Arial" w:cs="Arial"/>
                <w:sz w:val="16"/>
                <w:szCs w:val="16"/>
              </w:rPr>
            </w:pPr>
          </w:p>
        </w:tc>
        <w:tc>
          <w:tcPr>
            <w:tcW w:w="274" w:type="pct"/>
          </w:tcPr>
          <w:p w14:paraId="6E184BA8" w14:textId="77777777" w:rsidR="007A5F3F" w:rsidRPr="000808C8" w:rsidRDefault="007A5F3F" w:rsidP="005A7BEF">
            <w:pPr>
              <w:rPr>
                <w:rFonts w:ascii="Arial" w:hAnsi="Arial" w:cs="Arial"/>
                <w:sz w:val="16"/>
                <w:szCs w:val="16"/>
              </w:rPr>
            </w:pPr>
          </w:p>
        </w:tc>
        <w:tc>
          <w:tcPr>
            <w:tcW w:w="264" w:type="pct"/>
          </w:tcPr>
          <w:p w14:paraId="351B6318" w14:textId="77777777" w:rsidR="007A5F3F" w:rsidRPr="000808C8" w:rsidRDefault="007A5F3F" w:rsidP="005A7BEF">
            <w:pPr>
              <w:rPr>
                <w:rFonts w:ascii="Arial" w:hAnsi="Arial" w:cs="Arial"/>
                <w:sz w:val="16"/>
                <w:szCs w:val="16"/>
              </w:rPr>
            </w:pPr>
          </w:p>
        </w:tc>
      </w:tr>
      <w:tr w:rsidR="007A5F3F" w:rsidRPr="000808C8" w14:paraId="0726115C" w14:textId="77777777" w:rsidTr="007A5F3F">
        <w:trPr>
          <w:trHeight w:val="360"/>
        </w:trPr>
        <w:tc>
          <w:tcPr>
            <w:tcW w:w="2387" w:type="pct"/>
          </w:tcPr>
          <w:p w14:paraId="267D3D32" w14:textId="5D40B375" w:rsidR="007A5F3F" w:rsidRPr="00842F8E" w:rsidRDefault="00BE15A7" w:rsidP="005A7BEF">
            <w:pPr>
              <w:rPr>
                <w:rFonts w:ascii="Arial" w:hAnsi="Arial" w:cs="Arial"/>
                <w:sz w:val="16"/>
                <w:szCs w:val="16"/>
              </w:rPr>
            </w:pPr>
            <w:r w:rsidRPr="00842F8E">
              <w:rPr>
                <w:rFonts w:ascii="Arial" w:hAnsi="Arial" w:cs="Arial"/>
                <w:bCs/>
                <w:sz w:val="16"/>
                <w:szCs w:val="16"/>
              </w:rPr>
              <w:t>Q</w:t>
            </w:r>
            <w:r w:rsidR="007A5F3F" w:rsidRPr="00842F8E">
              <w:rPr>
                <w:rFonts w:ascii="Arial" w:hAnsi="Arial" w:cs="Arial"/>
                <w:bCs/>
                <w:sz w:val="16"/>
                <w:szCs w:val="16"/>
              </w:rPr>
              <w:t xml:space="preserve">56. </w:t>
            </w:r>
            <w:r w:rsidR="007A5F3F" w:rsidRPr="00842F8E">
              <w:rPr>
                <w:rFonts w:ascii="Arial" w:hAnsi="Arial" w:cs="Arial"/>
                <w:sz w:val="16"/>
                <w:szCs w:val="16"/>
              </w:rPr>
              <w:t xml:space="preserve">Can </w:t>
            </w:r>
            <w:r w:rsidR="00EB59CF" w:rsidRPr="00842F8E">
              <w:rPr>
                <w:rFonts w:ascii="Arial" w:hAnsi="Arial" w:cs="Arial"/>
                <w:sz w:val="16"/>
                <w:szCs w:val="16"/>
              </w:rPr>
              <w:t>[</w:t>
            </w:r>
            <w:r w:rsidR="007A5F3F" w:rsidRPr="00842F8E">
              <w:rPr>
                <w:rFonts w:ascii="Arial" w:hAnsi="Arial" w:cs="Arial"/>
                <w:sz w:val="16"/>
                <w:szCs w:val="16"/>
              </w:rPr>
              <w:t>Name</w:t>
            </w:r>
            <w:r w:rsidR="00EB59CF" w:rsidRPr="00842F8E">
              <w:rPr>
                <w:rFonts w:ascii="Arial" w:hAnsi="Arial" w:cs="Arial"/>
                <w:sz w:val="16"/>
                <w:szCs w:val="16"/>
              </w:rPr>
              <w:t>]</w:t>
            </w:r>
            <w:r w:rsidR="007A5F3F" w:rsidRPr="00842F8E">
              <w:rPr>
                <w:rFonts w:ascii="Arial" w:hAnsi="Arial" w:cs="Arial"/>
                <w:sz w:val="16"/>
                <w:szCs w:val="16"/>
              </w:rPr>
              <w:t xml:space="preserve"> write a sentence in English?    1. Yes      5. No</w:t>
            </w:r>
          </w:p>
        </w:tc>
        <w:tc>
          <w:tcPr>
            <w:tcW w:w="274" w:type="pct"/>
            <w:vAlign w:val="center"/>
          </w:tcPr>
          <w:p w14:paraId="2DA169ED" w14:textId="77777777" w:rsidR="007A5F3F" w:rsidRPr="000808C8" w:rsidRDefault="007A5F3F" w:rsidP="005A7BEF">
            <w:pPr>
              <w:rPr>
                <w:rFonts w:ascii="Arial" w:hAnsi="Arial" w:cs="Arial"/>
                <w:sz w:val="16"/>
                <w:szCs w:val="16"/>
              </w:rPr>
            </w:pPr>
          </w:p>
        </w:tc>
        <w:tc>
          <w:tcPr>
            <w:tcW w:w="244" w:type="pct"/>
            <w:vAlign w:val="center"/>
          </w:tcPr>
          <w:p w14:paraId="24697CDF" w14:textId="77777777" w:rsidR="007A5F3F" w:rsidRPr="000808C8" w:rsidRDefault="007A5F3F" w:rsidP="005A7BEF">
            <w:pPr>
              <w:rPr>
                <w:rFonts w:ascii="Arial" w:hAnsi="Arial" w:cs="Arial"/>
                <w:sz w:val="16"/>
                <w:szCs w:val="16"/>
              </w:rPr>
            </w:pPr>
          </w:p>
        </w:tc>
        <w:tc>
          <w:tcPr>
            <w:tcW w:w="244" w:type="pct"/>
          </w:tcPr>
          <w:p w14:paraId="7DE82D55" w14:textId="77777777" w:rsidR="007A5F3F" w:rsidRPr="000808C8" w:rsidRDefault="007A5F3F" w:rsidP="005A7BEF">
            <w:pPr>
              <w:rPr>
                <w:rFonts w:ascii="Arial" w:hAnsi="Arial" w:cs="Arial"/>
                <w:sz w:val="16"/>
                <w:szCs w:val="16"/>
              </w:rPr>
            </w:pPr>
          </w:p>
        </w:tc>
        <w:tc>
          <w:tcPr>
            <w:tcW w:w="244" w:type="pct"/>
          </w:tcPr>
          <w:p w14:paraId="4F200A2B" w14:textId="77777777" w:rsidR="007A5F3F" w:rsidRPr="000808C8" w:rsidRDefault="007A5F3F" w:rsidP="005A7BEF">
            <w:pPr>
              <w:rPr>
                <w:rFonts w:ascii="Arial" w:hAnsi="Arial" w:cs="Arial"/>
                <w:sz w:val="16"/>
                <w:szCs w:val="16"/>
              </w:rPr>
            </w:pPr>
          </w:p>
        </w:tc>
        <w:tc>
          <w:tcPr>
            <w:tcW w:w="244" w:type="pct"/>
          </w:tcPr>
          <w:p w14:paraId="1B32E9DE" w14:textId="77777777" w:rsidR="007A5F3F" w:rsidRPr="000808C8" w:rsidRDefault="007A5F3F" w:rsidP="005A7BEF">
            <w:pPr>
              <w:rPr>
                <w:rFonts w:ascii="Arial" w:hAnsi="Arial" w:cs="Arial"/>
                <w:sz w:val="16"/>
                <w:szCs w:val="16"/>
              </w:rPr>
            </w:pPr>
          </w:p>
        </w:tc>
        <w:tc>
          <w:tcPr>
            <w:tcW w:w="274" w:type="pct"/>
          </w:tcPr>
          <w:p w14:paraId="0B429FC0" w14:textId="77777777" w:rsidR="007A5F3F" w:rsidRPr="000808C8" w:rsidRDefault="007A5F3F" w:rsidP="005A7BEF">
            <w:pPr>
              <w:rPr>
                <w:rFonts w:ascii="Arial" w:hAnsi="Arial" w:cs="Arial"/>
                <w:sz w:val="16"/>
                <w:szCs w:val="16"/>
              </w:rPr>
            </w:pPr>
          </w:p>
        </w:tc>
        <w:tc>
          <w:tcPr>
            <w:tcW w:w="275" w:type="pct"/>
          </w:tcPr>
          <w:p w14:paraId="15F741C6" w14:textId="77777777" w:rsidR="007A5F3F" w:rsidRPr="000808C8" w:rsidRDefault="007A5F3F" w:rsidP="005A7BEF">
            <w:pPr>
              <w:rPr>
                <w:rFonts w:ascii="Arial" w:hAnsi="Arial" w:cs="Arial"/>
                <w:sz w:val="16"/>
                <w:szCs w:val="16"/>
              </w:rPr>
            </w:pPr>
          </w:p>
        </w:tc>
        <w:tc>
          <w:tcPr>
            <w:tcW w:w="275" w:type="pct"/>
          </w:tcPr>
          <w:p w14:paraId="49A3052C" w14:textId="77777777" w:rsidR="007A5F3F" w:rsidRPr="000808C8" w:rsidRDefault="007A5F3F" w:rsidP="005A7BEF">
            <w:pPr>
              <w:rPr>
                <w:rFonts w:ascii="Arial" w:hAnsi="Arial" w:cs="Arial"/>
                <w:sz w:val="16"/>
                <w:szCs w:val="16"/>
              </w:rPr>
            </w:pPr>
          </w:p>
        </w:tc>
        <w:tc>
          <w:tcPr>
            <w:tcW w:w="274" w:type="pct"/>
          </w:tcPr>
          <w:p w14:paraId="0E0A4453" w14:textId="77777777" w:rsidR="007A5F3F" w:rsidRPr="000808C8" w:rsidRDefault="007A5F3F" w:rsidP="005A7BEF">
            <w:pPr>
              <w:rPr>
                <w:rFonts w:ascii="Arial" w:hAnsi="Arial" w:cs="Arial"/>
                <w:sz w:val="16"/>
                <w:szCs w:val="16"/>
              </w:rPr>
            </w:pPr>
          </w:p>
        </w:tc>
        <w:tc>
          <w:tcPr>
            <w:tcW w:w="264" w:type="pct"/>
          </w:tcPr>
          <w:p w14:paraId="3AEBE7BD" w14:textId="77777777" w:rsidR="007A5F3F" w:rsidRPr="000808C8" w:rsidRDefault="007A5F3F" w:rsidP="005A7BEF">
            <w:pPr>
              <w:rPr>
                <w:rFonts w:ascii="Arial" w:hAnsi="Arial" w:cs="Arial"/>
                <w:sz w:val="16"/>
                <w:szCs w:val="16"/>
              </w:rPr>
            </w:pPr>
          </w:p>
        </w:tc>
      </w:tr>
      <w:tr w:rsidR="007A5F3F" w:rsidRPr="000808C8" w14:paraId="42A9BB04" w14:textId="77777777" w:rsidTr="007A5F3F">
        <w:trPr>
          <w:trHeight w:val="360"/>
        </w:trPr>
        <w:tc>
          <w:tcPr>
            <w:tcW w:w="2387" w:type="pct"/>
          </w:tcPr>
          <w:p w14:paraId="5A74A5C6" w14:textId="6CD3E76B" w:rsidR="007A5F3F" w:rsidRPr="00842F8E" w:rsidRDefault="00BE15A7">
            <w:pPr>
              <w:rPr>
                <w:rFonts w:ascii="Arial" w:hAnsi="Arial" w:cs="Arial"/>
              </w:rPr>
            </w:pPr>
            <w:r w:rsidRPr="00842F8E">
              <w:rPr>
                <w:rFonts w:ascii="Arial" w:hAnsi="Arial" w:cs="Arial"/>
                <w:bCs/>
                <w:sz w:val="16"/>
                <w:szCs w:val="16"/>
              </w:rPr>
              <w:t>Q</w:t>
            </w:r>
            <w:r w:rsidR="007A5F3F" w:rsidRPr="00842F8E">
              <w:rPr>
                <w:rFonts w:ascii="Arial" w:hAnsi="Arial" w:cs="Arial"/>
                <w:bCs/>
                <w:sz w:val="16"/>
                <w:szCs w:val="16"/>
              </w:rPr>
              <w:t xml:space="preserve">57. </w:t>
            </w:r>
            <w:r w:rsidR="007A5F3F" w:rsidRPr="00842F8E">
              <w:rPr>
                <w:rFonts w:ascii="Arial" w:hAnsi="Arial" w:cs="Arial"/>
                <w:sz w:val="16"/>
                <w:szCs w:val="16"/>
              </w:rPr>
              <w:t>What language</w:t>
            </w:r>
            <w:r w:rsidR="00EB59CF" w:rsidRPr="00842F8E">
              <w:rPr>
                <w:rFonts w:ascii="Arial" w:hAnsi="Arial" w:cs="Arial"/>
                <w:sz w:val="16"/>
                <w:szCs w:val="16"/>
              </w:rPr>
              <w:t>(</w:t>
            </w:r>
            <w:r w:rsidR="007A5F3F" w:rsidRPr="00842F8E">
              <w:rPr>
                <w:rFonts w:ascii="Arial" w:hAnsi="Arial" w:cs="Arial"/>
                <w:sz w:val="16"/>
                <w:szCs w:val="16"/>
              </w:rPr>
              <w:t>s</w:t>
            </w:r>
            <w:r w:rsidR="00EB59CF" w:rsidRPr="00842F8E">
              <w:rPr>
                <w:rFonts w:ascii="Arial" w:hAnsi="Arial" w:cs="Arial"/>
                <w:sz w:val="16"/>
                <w:szCs w:val="16"/>
              </w:rPr>
              <w:t>)</w:t>
            </w:r>
            <w:r w:rsidR="007A5F3F" w:rsidRPr="00842F8E">
              <w:rPr>
                <w:rFonts w:ascii="Arial" w:hAnsi="Arial" w:cs="Arial"/>
                <w:sz w:val="16"/>
                <w:szCs w:val="16"/>
              </w:rPr>
              <w:t xml:space="preserve"> do</w:t>
            </w:r>
            <w:r w:rsidR="00EB59CF" w:rsidRPr="00842F8E">
              <w:rPr>
                <w:rFonts w:ascii="Arial" w:hAnsi="Arial" w:cs="Arial"/>
                <w:sz w:val="16"/>
                <w:szCs w:val="16"/>
              </w:rPr>
              <w:t>/do</w:t>
            </w:r>
            <w:r w:rsidR="007A5F3F" w:rsidRPr="00842F8E">
              <w:rPr>
                <w:rFonts w:ascii="Arial" w:hAnsi="Arial" w:cs="Arial"/>
                <w:sz w:val="16"/>
                <w:szCs w:val="16"/>
              </w:rPr>
              <w:t xml:space="preserve">es </w:t>
            </w:r>
            <w:r w:rsidR="00EB59CF" w:rsidRPr="00842F8E">
              <w:rPr>
                <w:rFonts w:ascii="Arial" w:hAnsi="Arial" w:cs="Arial"/>
                <w:sz w:val="16"/>
                <w:szCs w:val="16"/>
              </w:rPr>
              <w:t>[N</w:t>
            </w:r>
            <w:r w:rsidR="007A5F3F" w:rsidRPr="00842F8E">
              <w:rPr>
                <w:rFonts w:ascii="Arial" w:hAnsi="Arial" w:cs="Arial"/>
                <w:sz w:val="16"/>
                <w:szCs w:val="16"/>
              </w:rPr>
              <w:t>ame</w:t>
            </w:r>
            <w:r w:rsidR="00EB59CF" w:rsidRPr="00842F8E">
              <w:rPr>
                <w:rFonts w:ascii="Arial" w:hAnsi="Arial" w:cs="Arial"/>
                <w:sz w:val="16"/>
                <w:szCs w:val="16"/>
              </w:rPr>
              <w:t>]</w:t>
            </w:r>
            <w:r w:rsidR="007A5F3F" w:rsidRPr="00842F8E">
              <w:rPr>
                <w:rFonts w:ascii="Arial" w:hAnsi="Arial" w:cs="Arial"/>
                <w:sz w:val="16"/>
                <w:szCs w:val="16"/>
              </w:rPr>
              <w:t xml:space="preserve"> speak most fluently?    </w:t>
            </w:r>
            <w:r w:rsidR="000808C8">
              <w:rPr>
                <w:rFonts w:ascii="Arial" w:hAnsi="Arial" w:cs="Arial"/>
                <w:i/>
                <w:sz w:val="16"/>
                <w:szCs w:val="16"/>
              </w:rPr>
              <w:t>S</w:t>
            </w:r>
            <w:r w:rsidR="007A5F3F" w:rsidRPr="00842F8E">
              <w:rPr>
                <w:rFonts w:ascii="Arial" w:hAnsi="Arial" w:cs="Arial"/>
                <w:i/>
                <w:sz w:val="16"/>
                <w:szCs w:val="16"/>
              </w:rPr>
              <w:t>elect up to 4 choices</w:t>
            </w:r>
            <w:r w:rsidR="000808C8">
              <w:rPr>
                <w:rFonts w:ascii="Arial" w:hAnsi="Arial" w:cs="Arial"/>
                <w:i/>
                <w:sz w:val="16"/>
                <w:szCs w:val="16"/>
              </w:rPr>
              <w:t xml:space="preserve"> </w:t>
            </w:r>
            <w:r w:rsidR="000808C8" w:rsidRPr="00C6149D">
              <w:rPr>
                <w:rFonts w:ascii="Arial" w:hAnsi="Arial" w:cs="Arial"/>
                <w:sz w:val="16"/>
                <w:szCs w:val="16"/>
              </w:rPr>
              <w:t xml:space="preserve"> [see language codes]</w:t>
            </w:r>
          </w:p>
        </w:tc>
        <w:tc>
          <w:tcPr>
            <w:tcW w:w="274" w:type="pct"/>
            <w:vAlign w:val="center"/>
          </w:tcPr>
          <w:p w14:paraId="48089557" w14:textId="77777777" w:rsidR="007A5F3F" w:rsidRPr="000808C8" w:rsidRDefault="007A5F3F" w:rsidP="005A7BEF">
            <w:pPr>
              <w:rPr>
                <w:rFonts w:ascii="Arial" w:hAnsi="Arial" w:cs="Arial"/>
                <w:sz w:val="16"/>
                <w:szCs w:val="16"/>
              </w:rPr>
            </w:pPr>
          </w:p>
        </w:tc>
        <w:tc>
          <w:tcPr>
            <w:tcW w:w="244" w:type="pct"/>
            <w:vAlign w:val="center"/>
          </w:tcPr>
          <w:p w14:paraId="0C56007A" w14:textId="77777777" w:rsidR="007A5F3F" w:rsidRPr="000808C8" w:rsidRDefault="007A5F3F" w:rsidP="005A7BEF">
            <w:pPr>
              <w:rPr>
                <w:rFonts w:ascii="Arial" w:hAnsi="Arial" w:cs="Arial"/>
                <w:sz w:val="16"/>
                <w:szCs w:val="16"/>
              </w:rPr>
            </w:pPr>
          </w:p>
        </w:tc>
        <w:tc>
          <w:tcPr>
            <w:tcW w:w="244" w:type="pct"/>
          </w:tcPr>
          <w:p w14:paraId="5A5D01F0" w14:textId="77777777" w:rsidR="007A5F3F" w:rsidRPr="000808C8" w:rsidRDefault="007A5F3F" w:rsidP="005A7BEF">
            <w:pPr>
              <w:rPr>
                <w:rFonts w:ascii="Arial" w:hAnsi="Arial" w:cs="Arial"/>
                <w:sz w:val="16"/>
                <w:szCs w:val="16"/>
              </w:rPr>
            </w:pPr>
          </w:p>
        </w:tc>
        <w:tc>
          <w:tcPr>
            <w:tcW w:w="244" w:type="pct"/>
          </w:tcPr>
          <w:p w14:paraId="3D20482D" w14:textId="77777777" w:rsidR="007A5F3F" w:rsidRPr="000808C8" w:rsidRDefault="007A5F3F" w:rsidP="005A7BEF">
            <w:pPr>
              <w:rPr>
                <w:rFonts w:ascii="Arial" w:hAnsi="Arial" w:cs="Arial"/>
                <w:sz w:val="16"/>
                <w:szCs w:val="16"/>
              </w:rPr>
            </w:pPr>
          </w:p>
        </w:tc>
        <w:tc>
          <w:tcPr>
            <w:tcW w:w="244" w:type="pct"/>
          </w:tcPr>
          <w:p w14:paraId="1A7DC715" w14:textId="77777777" w:rsidR="007A5F3F" w:rsidRPr="000808C8" w:rsidRDefault="007A5F3F" w:rsidP="005A7BEF">
            <w:pPr>
              <w:rPr>
                <w:rFonts w:ascii="Arial" w:hAnsi="Arial" w:cs="Arial"/>
                <w:sz w:val="16"/>
                <w:szCs w:val="16"/>
              </w:rPr>
            </w:pPr>
          </w:p>
        </w:tc>
        <w:tc>
          <w:tcPr>
            <w:tcW w:w="274" w:type="pct"/>
          </w:tcPr>
          <w:p w14:paraId="664B3736" w14:textId="77777777" w:rsidR="007A5F3F" w:rsidRPr="000808C8" w:rsidRDefault="007A5F3F" w:rsidP="005A7BEF">
            <w:pPr>
              <w:rPr>
                <w:rFonts w:ascii="Arial" w:hAnsi="Arial" w:cs="Arial"/>
                <w:sz w:val="16"/>
                <w:szCs w:val="16"/>
              </w:rPr>
            </w:pPr>
          </w:p>
        </w:tc>
        <w:tc>
          <w:tcPr>
            <w:tcW w:w="275" w:type="pct"/>
          </w:tcPr>
          <w:p w14:paraId="6E91F080" w14:textId="77777777" w:rsidR="007A5F3F" w:rsidRPr="000808C8" w:rsidRDefault="007A5F3F" w:rsidP="005A7BEF">
            <w:pPr>
              <w:rPr>
                <w:rFonts w:ascii="Arial" w:hAnsi="Arial" w:cs="Arial"/>
                <w:sz w:val="16"/>
                <w:szCs w:val="16"/>
              </w:rPr>
            </w:pPr>
          </w:p>
        </w:tc>
        <w:tc>
          <w:tcPr>
            <w:tcW w:w="275" w:type="pct"/>
          </w:tcPr>
          <w:p w14:paraId="6FC44F31" w14:textId="77777777" w:rsidR="007A5F3F" w:rsidRPr="000808C8" w:rsidRDefault="007A5F3F" w:rsidP="005A7BEF">
            <w:pPr>
              <w:rPr>
                <w:rFonts w:ascii="Arial" w:hAnsi="Arial" w:cs="Arial"/>
                <w:sz w:val="16"/>
                <w:szCs w:val="16"/>
              </w:rPr>
            </w:pPr>
          </w:p>
        </w:tc>
        <w:tc>
          <w:tcPr>
            <w:tcW w:w="274" w:type="pct"/>
          </w:tcPr>
          <w:p w14:paraId="591EEBD5" w14:textId="77777777" w:rsidR="007A5F3F" w:rsidRPr="000808C8" w:rsidRDefault="007A5F3F" w:rsidP="005A7BEF">
            <w:pPr>
              <w:rPr>
                <w:rFonts w:ascii="Arial" w:hAnsi="Arial" w:cs="Arial"/>
                <w:sz w:val="16"/>
                <w:szCs w:val="16"/>
              </w:rPr>
            </w:pPr>
          </w:p>
        </w:tc>
        <w:tc>
          <w:tcPr>
            <w:tcW w:w="264" w:type="pct"/>
          </w:tcPr>
          <w:p w14:paraId="124A2CEA" w14:textId="77777777" w:rsidR="007A5F3F" w:rsidRPr="000808C8" w:rsidRDefault="007A5F3F" w:rsidP="005A7BEF">
            <w:pPr>
              <w:rPr>
                <w:rFonts w:ascii="Arial" w:hAnsi="Arial" w:cs="Arial"/>
                <w:sz w:val="16"/>
                <w:szCs w:val="16"/>
              </w:rPr>
            </w:pPr>
          </w:p>
        </w:tc>
      </w:tr>
      <w:tr w:rsidR="007A5F3F" w:rsidRPr="000808C8" w14:paraId="7EBA8A68" w14:textId="77777777" w:rsidTr="007A5F3F">
        <w:trPr>
          <w:trHeight w:val="360"/>
        </w:trPr>
        <w:tc>
          <w:tcPr>
            <w:tcW w:w="2387" w:type="pct"/>
          </w:tcPr>
          <w:p w14:paraId="0478502A" w14:textId="0B54245A" w:rsidR="007A5F3F" w:rsidRPr="00842F8E" w:rsidRDefault="00BE15A7" w:rsidP="005A7BEF">
            <w:pPr>
              <w:rPr>
                <w:rFonts w:ascii="Arial" w:hAnsi="Arial" w:cs="Arial"/>
                <w:sz w:val="16"/>
                <w:szCs w:val="16"/>
              </w:rPr>
            </w:pPr>
            <w:r w:rsidRPr="00842F8E">
              <w:rPr>
                <w:rFonts w:ascii="Arial" w:hAnsi="Arial" w:cs="Arial"/>
                <w:bCs/>
                <w:sz w:val="16"/>
                <w:szCs w:val="16"/>
              </w:rPr>
              <w:t>Q</w:t>
            </w:r>
            <w:r w:rsidR="007A5F3F" w:rsidRPr="00842F8E">
              <w:rPr>
                <w:rFonts w:ascii="Arial" w:hAnsi="Arial" w:cs="Arial"/>
                <w:bCs/>
                <w:sz w:val="16"/>
                <w:szCs w:val="16"/>
              </w:rPr>
              <w:t xml:space="preserve">58. </w:t>
            </w:r>
            <w:r w:rsidR="007A5F3F" w:rsidRPr="00842F8E">
              <w:rPr>
                <w:rFonts w:ascii="Arial" w:hAnsi="Arial" w:cs="Arial"/>
                <w:sz w:val="16"/>
                <w:szCs w:val="16"/>
              </w:rPr>
              <w:t xml:space="preserve">Can </w:t>
            </w:r>
            <w:r w:rsidR="00EB59CF" w:rsidRPr="00842F8E">
              <w:rPr>
                <w:rFonts w:ascii="Arial" w:hAnsi="Arial" w:cs="Arial"/>
                <w:sz w:val="16"/>
                <w:szCs w:val="16"/>
              </w:rPr>
              <w:t>[</w:t>
            </w:r>
            <w:r w:rsidR="007A5F3F" w:rsidRPr="00842F8E">
              <w:rPr>
                <w:rFonts w:ascii="Arial" w:hAnsi="Arial" w:cs="Arial"/>
                <w:sz w:val="16"/>
                <w:szCs w:val="16"/>
              </w:rPr>
              <w:t>Name</w:t>
            </w:r>
            <w:r w:rsidR="00EB59CF" w:rsidRPr="00842F8E">
              <w:rPr>
                <w:rFonts w:ascii="Arial" w:hAnsi="Arial" w:cs="Arial"/>
                <w:sz w:val="16"/>
                <w:szCs w:val="16"/>
              </w:rPr>
              <w:t>]</w:t>
            </w:r>
            <w:r w:rsidR="007A5F3F" w:rsidRPr="00842F8E">
              <w:rPr>
                <w:rFonts w:ascii="Arial" w:hAnsi="Arial" w:cs="Arial"/>
                <w:sz w:val="16"/>
                <w:szCs w:val="16"/>
              </w:rPr>
              <w:t xml:space="preserve"> do written calculations?       1. Yes     5. No</w:t>
            </w:r>
          </w:p>
        </w:tc>
        <w:tc>
          <w:tcPr>
            <w:tcW w:w="274" w:type="pct"/>
            <w:vAlign w:val="center"/>
          </w:tcPr>
          <w:p w14:paraId="16A80838" w14:textId="77777777" w:rsidR="007A5F3F" w:rsidRPr="000808C8" w:rsidRDefault="007A5F3F" w:rsidP="005A7BEF">
            <w:pPr>
              <w:rPr>
                <w:rFonts w:ascii="Arial" w:hAnsi="Arial" w:cs="Arial"/>
                <w:sz w:val="16"/>
                <w:szCs w:val="16"/>
              </w:rPr>
            </w:pPr>
          </w:p>
        </w:tc>
        <w:tc>
          <w:tcPr>
            <w:tcW w:w="244" w:type="pct"/>
            <w:vAlign w:val="center"/>
          </w:tcPr>
          <w:p w14:paraId="474FFF38" w14:textId="77777777" w:rsidR="007A5F3F" w:rsidRPr="000808C8" w:rsidRDefault="007A5F3F" w:rsidP="005A7BEF">
            <w:pPr>
              <w:rPr>
                <w:rFonts w:ascii="Arial" w:hAnsi="Arial" w:cs="Arial"/>
                <w:sz w:val="16"/>
                <w:szCs w:val="16"/>
              </w:rPr>
            </w:pPr>
          </w:p>
        </w:tc>
        <w:tc>
          <w:tcPr>
            <w:tcW w:w="244" w:type="pct"/>
          </w:tcPr>
          <w:p w14:paraId="62FEEDFE" w14:textId="77777777" w:rsidR="007A5F3F" w:rsidRPr="000808C8" w:rsidRDefault="007A5F3F" w:rsidP="005A7BEF">
            <w:pPr>
              <w:rPr>
                <w:rFonts w:ascii="Arial" w:hAnsi="Arial" w:cs="Arial"/>
                <w:sz w:val="16"/>
                <w:szCs w:val="16"/>
              </w:rPr>
            </w:pPr>
          </w:p>
        </w:tc>
        <w:tc>
          <w:tcPr>
            <w:tcW w:w="244" w:type="pct"/>
          </w:tcPr>
          <w:p w14:paraId="68FD23A1" w14:textId="77777777" w:rsidR="007A5F3F" w:rsidRPr="000808C8" w:rsidRDefault="007A5F3F" w:rsidP="005A7BEF">
            <w:pPr>
              <w:rPr>
                <w:rFonts w:ascii="Arial" w:hAnsi="Arial" w:cs="Arial"/>
                <w:sz w:val="16"/>
                <w:szCs w:val="16"/>
              </w:rPr>
            </w:pPr>
          </w:p>
        </w:tc>
        <w:tc>
          <w:tcPr>
            <w:tcW w:w="244" w:type="pct"/>
          </w:tcPr>
          <w:p w14:paraId="524CC914" w14:textId="77777777" w:rsidR="007A5F3F" w:rsidRPr="000808C8" w:rsidRDefault="007A5F3F" w:rsidP="005A7BEF">
            <w:pPr>
              <w:rPr>
                <w:rFonts w:ascii="Arial" w:hAnsi="Arial" w:cs="Arial"/>
                <w:sz w:val="16"/>
                <w:szCs w:val="16"/>
              </w:rPr>
            </w:pPr>
          </w:p>
        </w:tc>
        <w:tc>
          <w:tcPr>
            <w:tcW w:w="274" w:type="pct"/>
          </w:tcPr>
          <w:p w14:paraId="66CAEC30" w14:textId="77777777" w:rsidR="007A5F3F" w:rsidRPr="000808C8" w:rsidRDefault="007A5F3F" w:rsidP="005A7BEF">
            <w:pPr>
              <w:rPr>
                <w:rFonts w:ascii="Arial" w:hAnsi="Arial" w:cs="Arial"/>
                <w:sz w:val="16"/>
                <w:szCs w:val="16"/>
              </w:rPr>
            </w:pPr>
          </w:p>
        </w:tc>
        <w:tc>
          <w:tcPr>
            <w:tcW w:w="275" w:type="pct"/>
          </w:tcPr>
          <w:p w14:paraId="11D3EB2C" w14:textId="77777777" w:rsidR="007A5F3F" w:rsidRPr="000808C8" w:rsidRDefault="007A5F3F" w:rsidP="005A7BEF">
            <w:pPr>
              <w:rPr>
                <w:rFonts w:ascii="Arial" w:hAnsi="Arial" w:cs="Arial"/>
                <w:sz w:val="16"/>
                <w:szCs w:val="16"/>
              </w:rPr>
            </w:pPr>
          </w:p>
        </w:tc>
        <w:tc>
          <w:tcPr>
            <w:tcW w:w="275" w:type="pct"/>
          </w:tcPr>
          <w:p w14:paraId="09F1A285" w14:textId="77777777" w:rsidR="007A5F3F" w:rsidRPr="000808C8" w:rsidRDefault="007A5F3F" w:rsidP="005A7BEF">
            <w:pPr>
              <w:rPr>
                <w:rFonts w:ascii="Arial" w:hAnsi="Arial" w:cs="Arial"/>
                <w:sz w:val="16"/>
                <w:szCs w:val="16"/>
              </w:rPr>
            </w:pPr>
          </w:p>
        </w:tc>
        <w:tc>
          <w:tcPr>
            <w:tcW w:w="274" w:type="pct"/>
          </w:tcPr>
          <w:p w14:paraId="15F49040" w14:textId="77777777" w:rsidR="007A5F3F" w:rsidRPr="000808C8" w:rsidRDefault="007A5F3F" w:rsidP="005A7BEF">
            <w:pPr>
              <w:rPr>
                <w:rFonts w:ascii="Arial" w:hAnsi="Arial" w:cs="Arial"/>
                <w:sz w:val="16"/>
                <w:szCs w:val="16"/>
              </w:rPr>
            </w:pPr>
          </w:p>
        </w:tc>
        <w:tc>
          <w:tcPr>
            <w:tcW w:w="264" w:type="pct"/>
          </w:tcPr>
          <w:p w14:paraId="624EA91C" w14:textId="77777777" w:rsidR="007A5F3F" w:rsidRPr="000808C8" w:rsidRDefault="007A5F3F" w:rsidP="005A7BEF">
            <w:pPr>
              <w:rPr>
                <w:rFonts w:ascii="Arial" w:hAnsi="Arial" w:cs="Arial"/>
                <w:sz w:val="16"/>
                <w:szCs w:val="16"/>
              </w:rPr>
            </w:pPr>
          </w:p>
        </w:tc>
      </w:tr>
      <w:tr w:rsidR="007A5F3F" w:rsidRPr="000808C8" w14:paraId="64BC9CFE" w14:textId="77777777" w:rsidTr="007A5F3F">
        <w:trPr>
          <w:trHeight w:val="360"/>
        </w:trPr>
        <w:tc>
          <w:tcPr>
            <w:tcW w:w="2387" w:type="pct"/>
          </w:tcPr>
          <w:p w14:paraId="555CC5EB" w14:textId="4EF3166B" w:rsidR="007A5F3F" w:rsidRPr="00842F8E" w:rsidRDefault="00BE15A7" w:rsidP="005A7BEF">
            <w:pPr>
              <w:rPr>
                <w:rFonts w:ascii="Arial" w:hAnsi="Arial" w:cs="Arial"/>
                <w:sz w:val="16"/>
                <w:szCs w:val="16"/>
              </w:rPr>
            </w:pPr>
            <w:r w:rsidRPr="00842F8E">
              <w:rPr>
                <w:rFonts w:ascii="Arial" w:hAnsi="Arial" w:cs="Arial"/>
                <w:bCs/>
                <w:sz w:val="16"/>
                <w:szCs w:val="16"/>
              </w:rPr>
              <w:t>Q</w:t>
            </w:r>
            <w:r w:rsidR="007A5F3F" w:rsidRPr="00842F8E">
              <w:rPr>
                <w:rFonts w:ascii="Arial" w:hAnsi="Arial" w:cs="Arial"/>
                <w:bCs/>
                <w:sz w:val="16"/>
                <w:szCs w:val="16"/>
              </w:rPr>
              <w:t xml:space="preserve">59. </w:t>
            </w:r>
            <w:r w:rsidR="007A5F3F" w:rsidRPr="00842F8E">
              <w:rPr>
                <w:rFonts w:ascii="Arial" w:hAnsi="Arial" w:cs="Arial"/>
                <w:sz w:val="16"/>
                <w:szCs w:val="16"/>
              </w:rPr>
              <w:t xml:space="preserve">Has </w:t>
            </w:r>
            <w:r w:rsidR="00EB59CF" w:rsidRPr="00842F8E">
              <w:rPr>
                <w:rFonts w:ascii="Arial" w:hAnsi="Arial" w:cs="Arial"/>
                <w:sz w:val="16"/>
                <w:szCs w:val="16"/>
              </w:rPr>
              <w:t>[</w:t>
            </w:r>
            <w:r w:rsidR="007A5F3F" w:rsidRPr="00842F8E">
              <w:rPr>
                <w:rFonts w:ascii="Arial" w:hAnsi="Arial" w:cs="Arial"/>
                <w:sz w:val="16"/>
                <w:szCs w:val="16"/>
              </w:rPr>
              <w:t>Name</w:t>
            </w:r>
            <w:r w:rsidR="00EB59CF" w:rsidRPr="00842F8E">
              <w:rPr>
                <w:rFonts w:ascii="Arial" w:hAnsi="Arial" w:cs="Arial"/>
                <w:sz w:val="16"/>
                <w:szCs w:val="16"/>
              </w:rPr>
              <w:t>]</w:t>
            </w:r>
            <w:r w:rsidR="007A5F3F" w:rsidRPr="00842F8E">
              <w:rPr>
                <w:rFonts w:ascii="Arial" w:hAnsi="Arial" w:cs="Arial"/>
                <w:sz w:val="16"/>
                <w:szCs w:val="16"/>
              </w:rPr>
              <w:t xml:space="preserve"> ever attended a literacy course?          1. Yes</w:t>
            </w:r>
            <w:r w:rsidRPr="00842F8E">
              <w:rPr>
                <w:rFonts w:ascii="Arial" w:hAnsi="Arial" w:cs="Arial"/>
                <w:sz w:val="16"/>
                <w:szCs w:val="16"/>
              </w:rPr>
              <w:t xml:space="preserve"> </w:t>
            </w:r>
            <w:r w:rsidR="007A5F3F" w:rsidRPr="00842F8E">
              <w:rPr>
                <w:rFonts w:ascii="Arial" w:hAnsi="Arial" w:cs="Arial"/>
                <w:sz w:val="16"/>
                <w:szCs w:val="16"/>
              </w:rPr>
              <w:t xml:space="preserve">      5. No &gt;&gt;</w:t>
            </w:r>
            <w:r w:rsidRPr="00842F8E">
              <w:rPr>
                <w:rFonts w:ascii="Arial" w:hAnsi="Arial" w:cs="Arial"/>
                <w:sz w:val="16"/>
                <w:szCs w:val="16"/>
              </w:rPr>
              <w:t xml:space="preserve"> NEXT PERSON</w:t>
            </w:r>
          </w:p>
        </w:tc>
        <w:tc>
          <w:tcPr>
            <w:tcW w:w="274" w:type="pct"/>
            <w:vAlign w:val="center"/>
          </w:tcPr>
          <w:p w14:paraId="6321B83D" w14:textId="77777777" w:rsidR="007A5F3F" w:rsidRPr="000808C8" w:rsidRDefault="007A5F3F" w:rsidP="005A7BEF">
            <w:pPr>
              <w:rPr>
                <w:rFonts w:ascii="Arial" w:hAnsi="Arial" w:cs="Arial"/>
                <w:sz w:val="16"/>
                <w:szCs w:val="16"/>
              </w:rPr>
            </w:pPr>
          </w:p>
        </w:tc>
        <w:tc>
          <w:tcPr>
            <w:tcW w:w="244" w:type="pct"/>
            <w:vAlign w:val="center"/>
          </w:tcPr>
          <w:p w14:paraId="1FA5DD45" w14:textId="77777777" w:rsidR="007A5F3F" w:rsidRPr="000808C8" w:rsidRDefault="007A5F3F" w:rsidP="005A7BEF">
            <w:pPr>
              <w:rPr>
                <w:rFonts w:ascii="Arial" w:hAnsi="Arial" w:cs="Arial"/>
                <w:sz w:val="16"/>
                <w:szCs w:val="16"/>
              </w:rPr>
            </w:pPr>
          </w:p>
        </w:tc>
        <w:tc>
          <w:tcPr>
            <w:tcW w:w="244" w:type="pct"/>
          </w:tcPr>
          <w:p w14:paraId="39266321" w14:textId="77777777" w:rsidR="007A5F3F" w:rsidRPr="000808C8" w:rsidRDefault="007A5F3F" w:rsidP="005A7BEF">
            <w:pPr>
              <w:rPr>
                <w:rFonts w:ascii="Arial" w:hAnsi="Arial" w:cs="Arial"/>
                <w:sz w:val="16"/>
                <w:szCs w:val="16"/>
              </w:rPr>
            </w:pPr>
          </w:p>
        </w:tc>
        <w:tc>
          <w:tcPr>
            <w:tcW w:w="244" w:type="pct"/>
          </w:tcPr>
          <w:p w14:paraId="10B5B245" w14:textId="77777777" w:rsidR="007A5F3F" w:rsidRPr="000808C8" w:rsidRDefault="007A5F3F" w:rsidP="005A7BEF">
            <w:pPr>
              <w:rPr>
                <w:rFonts w:ascii="Arial" w:hAnsi="Arial" w:cs="Arial"/>
                <w:sz w:val="16"/>
                <w:szCs w:val="16"/>
              </w:rPr>
            </w:pPr>
          </w:p>
        </w:tc>
        <w:tc>
          <w:tcPr>
            <w:tcW w:w="244" w:type="pct"/>
          </w:tcPr>
          <w:p w14:paraId="2584CD45" w14:textId="77777777" w:rsidR="007A5F3F" w:rsidRPr="000808C8" w:rsidRDefault="007A5F3F" w:rsidP="005A7BEF">
            <w:pPr>
              <w:rPr>
                <w:rFonts w:ascii="Arial" w:hAnsi="Arial" w:cs="Arial"/>
                <w:sz w:val="16"/>
                <w:szCs w:val="16"/>
              </w:rPr>
            </w:pPr>
          </w:p>
        </w:tc>
        <w:tc>
          <w:tcPr>
            <w:tcW w:w="274" w:type="pct"/>
          </w:tcPr>
          <w:p w14:paraId="72C39F7D" w14:textId="77777777" w:rsidR="007A5F3F" w:rsidRPr="000808C8" w:rsidRDefault="007A5F3F" w:rsidP="005A7BEF">
            <w:pPr>
              <w:rPr>
                <w:rFonts w:ascii="Arial" w:hAnsi="Arial" w:cs="Arial"/>
                <w:sz w:val="16"/>
                <w:szCs w:val="16"/>
              </w:rPr>
            </w:pPr>
          </w:p>
        </w:tc>
        <w:tc>
          <w:tcPr>
            <w:tcW w:w="275" w:type="pct"/>
          </w:tcPr>
          <w:p w14:paraId="55CA6CEE" w14:textId="77777777" w:rsidR="007A5F3F" w:rsidRPr="000808C8" w:rsidRDefault="007A5F3F" w:rsidP="005A7BEF">
            <w:pPr>
              <w:rPr>
                <w:rFonts w:ascii="Arial" w:hAnsi="Arial" w:cs="Arial"/>
                <w:sz w:val="16"/>
                <w:szCs w:val="16"/>
              </w:rPr>
            </w:pPr>
          </w:p>
        </w:tc>
        <w:tc>
          <w:tcPr>
            <w:tcW w:w="275" w:type="pct"/>
          </w:tcPr>
          <w:p w14:paraId="51C1BD4D" w14:textId="77777777" w:rsidR="007A5F3F" w:rsidRPr="000808C8" w:rsidRDefault="007A5F3F" w:rsidP="005A7BEF">
            <w:pPr>
              <w:rPr>
                <w:rFonts w:ascii="Arial" w:hAnsi="Arial" w:cs="Arial"/>
                <w:sz w:val="16"/>
                <w:szCs w:val="16"/>
              </w:rPr>
            </w:pPr>
          </w:p>
        </w:tc>
        <w:tc>
          <w:tcPr>
            <w:tcW w:w="274" w:type="pct"/>
          </w:tcPr>
          <w:p w14:paraId="108820D2" w14:textId="77777777" w:rsidR="007A5F3F" w:rsidRPr="000808C8" w:rsidRDefault="007A5F3F" w:rsidP="005A7BEF">
            <w:pPr>
              <w:rPr>
                <w:rFonts w:ascii="Arial" w:hAnsi="Arial" w:cs="Arial"/>
                <w:sz w:val="16"/>
                <w:szCs w:val="16"/>
              </w:rPr>
            </w:pPr>
          </w:p>
        </w:tc>
        <w:tc>
          <w:tcPr>
            <w:tcW w:w="264" w:type="pct"/>
          </w:tcPr>
          <w:p w14:paraId="515FD6B4" w14:textId="77777777" w:rsidR="007A5F3F" w:rsidRPr="000808C8" w:rsidRDefault="007A5F3F" w:rsidP="005A7BEF">
            <w:pPr>
              <w:rPr>
                <w:rFonts w:ascii="Arial" w:hAnsi="Arial" w:cs="Arial"/>
                <w:sz w:val="16"/>
                <w:szCs w:val="16"/>
              </w:rPr>
            </w:pPr>
          </w:p>
        </w:tc>
      </w:tr>
      <w:tr w:rsidR="007A5F3F" w:rsidRPr="000808C8" w14:paraId="6C02D3ED" w14:textId="77777777" w:rsidTr="007A5F3F">
        <w:trPr>
          <w:trHeight w:val="269"/>
        </w:trPr>
        <w:tc>
          <w:tcPr>
            <w:tcW w:w="2387" w:type="pct"/>
          </w:tcPr>
          <w:p w14:paraId="32DFA1CD" w14:textId="1861D475" w:rsidR="00BE15A7" w:rsidRPr="00842F8E" w:rsidRDefault="00BE15A7">
            <w:pPr>
              <w:rPr>
                <w:rFonts w:ascii="Arial" w:hAnsi="Arial" w:cs="Arial"/>
                <w:sz w:val="16"/>
                <w:szCs w:val="16"/>
              </w:rPr>
            </w:pPr>
            <w:r w:rsidRPr="00842F8E">
              <w:rPr>
                <w:rFonts w:ascii="Arial" w:hAnsi="Arial" w:cs="Arial"/>
                <w:bCs/>
                <w:sz w:val="16"/>
                <w:szCs w:val="16"/>
              </w:rPr>
              <w:t>Q</w:t>
            </w:r>
            <w:r w:rsidR="007A5F3F" w:rsidRPr="00842F8E">
              <w:rPr>
                <w:rFonts w:ascii="Arial" w:hAnsi="Arial" w:cs="Arial"/>
                <w:bCs/>
                <w:sz w:val="16"/>
                <w:szCs w:val="16"/>
              </w:rPr>
              <w:t xml:space="preserve">61. </w:t>
            </w:r>
            <w:r w:rsidR="007A5F3F" w:rsidRPr="00842F8E">
              <w:rPr>
                <w:rFonts w:ascii="Arial" w:hAnsi="Arial" w:cs="Arial"/>
                <w:sz w:val="16"/>
                <w:szCs w:val="16"/>
              </w:rPr>
              <w:t xml:space="preserve">For how many months has </w:t>
            </w:r>
            <w:r w:rsidR="00EB59CF" w:rsidRPr="00842F8E">
              <w:rPr>
                <w:rFonts w:ascii="Arial" w:hAnsi="Arial" w:cs="Arial"/>
                <w:sz w:val="16"/>
                <w:szCs w:val="16"/>
              </w:rPr>
              <w:t>[</w:t>
            </w:r>
            <w:r w:rsidR="007A5F3F" w:rsidRPr="00842F8E">
              <w:rPr>
                <w:rFonts w:ascii="Arial" w:hAnsi="Arial" w:cs="Arial"/>
                <w:sz w:val="16"/>
                <w:szCs w:val="16"/>
              </w:rPr>
              <w:t>Name</w:t>
            </w:r>
            <w:r w:rsidR="00EB59CF" w:rsidRPr="00842F8E">
              <w:rPr>
                <w:rFonts w:ascii="Arial" w:hAnsi="Arial" w:cs="Arial"/>
                <w:sz w:val="16"/>
                <w:szCs w:val="16"/>
              </w:rPr>
              <w:t>]</w:t>
            </w:r>
            <w:r w:rsidR="007A5F3F" w:rsidRPr="00842F8E">
              <w:rPr>
                <w:rFonts w:ascii="Arial" w:hAnsi="Arial" w:cs="Arial"/>
                <w:sz w:val="16"/>
                <w:szCs w:val="16"/>
              </w:rPr>
              <w:t xml:space="preserve"> been attending / attended a literacy course?    </w:t>
            </w:r>
          </w:p>
        </w:tc>
        <w:tc>
          <w:tcPr>
            <w:tcW w:w="274" w:type="pct"/>
            <w:vAlign w:val="center"/>
          </w:tcPr>
          <w:p w14:paraId="484F1408" w14:textId="77777777" w:rsidR="007A5F3F" w:rsidRPr="000808C8" w:rsidRDefault="007A5F3F" w:rsidP="005A7BEF">
            <w:pPr>
              <w:rPr>
                <w:rFonts w:ascii="Arial" w:hAnsi="Arial" w:cs="Arial"/>
                <w:sz w:val="16"/>
                <w:szCs w:val="16"/>
              </w:rPr>
            </w:pPr>
          </w:p>
        </w:tc>
        <w:tc>
          <w:tcPr>
            <w:tcW w:w="244" w:type="pct"/>
            <w:vAlign w:val="center"/>
          </w:tcPr>
          <w:p w14:paraId="1CC05997" w14:textId="77777777" w:rsidR="007A5F3F" w:rsidRPr="000808C8" w:rsidRDefault="007A5F3F" w:rsidP="005A7BEF">
            <w:pPr>
              <w:rPr>
                <w:rFonts w:ascii="Arial" w:hAnsi="Arial" w:cs="Arial"/>
                <w:sz w:val="16"/>
                <w:szCs w:val="16"/>
              </w:rPr>
            </w:pPr>
          </w:p>
        </w:tc>
        <w:tc>
          <w:tcPr>
            <w:tcW w:w="244" w:type="pct"/>
          </w:tcPr>
          <w:p w14:paraId="1A39B1CD" w14:textId="77777777" w:rsidR="007A5F3F" w:rsidRPr="000808C8" w:rsidRDefault="007A5F3F" w:rsidP="005A7BEF">
            <w:pPr>
              <w:rPr>
                <w:rFonts w:ascii="Arial" w:hAnsi="Arial" w:cs="Arial"/>
                <w:sz w:val="16"/>
                <w:szCs w:val="16"/>
              </w:rPr>
            </w:pPr>
          </w:p>
        </w:tc>
        <w:tc>
          <w:tcPr>
            <w:tcW w:w="244" w:type="pct"/>
          </w:tcPr>
          <w:p w14:paraId="3266C4F0" w14:textId="77777777" w:rsidR="007A5F3F" w:rsidRPr="000808C8" w:rsidRDefault="007A5F3F" w:rsidP="005A7BEF">
            <w:pPr>
              <w:rPr>
                <w:rFonts w:ascii="Arial" w:hAnsi="Arial" w:cs="Arial"/>
                <w:sz w:val="16"/>
                <w:szCs w:val="16"/>
              </w:rPr>
            </w:pPr>
          </w:p>
        </w:tc>
        <w:tc>
          <w:tcPr>
            <w:tcW w:w="244" w:type="pct"/>
          </w:tcPr>
          <w:p w14:paraId="2B9DFF42" w14:textId="77777777" w:rsidR="007A5F3F" w:rsidRPr="000808C8" w:rsidRDefault="007A5F3F" w:rsidP="005A7BEF">
            <w:pPr>
              <w:rPr>
                <w:rFonts w:ascii="Arial" w:hAnsi="Arial" w:cs="Arial"/>
                <w:sz w:val="16"/>
                <w:szCs w:val="16"/>
              </w:rPr>
            </w:pPr>
          </w:p>
        </w:tc>
        <w:tc>
          <w:tcPr>
            <w:tcW w:w="274" w:type="pct"/>
          </w:tcPr>
          <w:p w14:paraId="6756592C" w14:textId="77777777" w:rsidR="007A5F3F" w:rsidRPr="000808C8" w:rsidRDefault="007A5F3F" w:rsidP="005A7BEF">
            <w:pPr>
              <w:rPr>
                <w:rFonts w:ascii="Arial" w:hAnsi="Arial" w:cs="Arial"/>
                <w:sz w:val="16"/>
                <w:szCs w:val="16"/>
              </w:rPr>
            </w:pPr>
          </w:p>
        </w:tc>
        <w:tc>
          <w:tcPr>
            <w:tcW w:w="275" w:type="pct"/>
          </w:tcPr>
          <w:p w14:paraId="76A7D0C9" w14:textId="77777777" w:rsidR="007A5F3F" w:rsidRPr="000808C8" w:rsidRDefault="007A5F3F" w:rsidP="005A7BEF">
            <w:pPr>
              <w:rPr>
                <w:rFonts w:ascii="Arial" w:hAnsi="Arial" w:cs="Arial"/>
                <w:sz w:val="16"/>
                <w:szCs w:val="16"/>
              </w:rPr>
            </w:pPr>
          </w:p>
        </w:tc>
        <w:tc>
          <w:tcPr>
            <w:tcW w:w="275" w:type="pct"/>
          </w:tcPr>
          <w:p w14:paraId="1F01AD20" w14:textId="77777777" w:rsidR="007A5F3F" w:rsidRPr="000808C8" w:rsidRDefault="007A5F3F" w:rsidP="005A7BEF">
            <w:pPr>
              <w:rPr>
                <w:rFonts w:ascii="Arial" w:hAnsi="Arial" w:cs="Arial"/>
                <w:sz w:val="16"/>
                <w:szCs w:val="16"/>
              </w:rPr>
            </w:pPr>
          </w:p>
        </w:tc>
        <w:tc>
          <w:tcPr>
            <w:tcW w:w="274" w:type="pct"/>
          </w:tcPr>
          <w:p w14:paraId="1E5B7314" w14:textId="77777777" w:rsidR="007A5F3F" w:rsidRPr="000808C8" w:rsidRDefault="007A5F3F" w:rsidP="005A7BEF">
            <w:pPr>
              <w:rPr>
                <w:rFonts w:ascii="Arial" w:hAnsi="Arial" w:cs="Arial"/>
                <w:sz w:val="16"/>
                <w:szCs w:val="16"/>
              </w:rPr>
            </w:pPr>
          </w:p>
        </w:tc>
        <w:tc>
          <w:tcPr>
            <w:tcW w:w="264" w:type="pct"/>
          </w:tcPr>
          <w:p w14:paraId="355A8090" w14:textId="77777777" w:rsidR="007A5F3F" w:rsidRPr="000808C8" w:rsidRDefault="007A5F3F" w:rsidP="005A7BEF">
            <w:pPr>
              <w:rPr>
                <w:rFonts w:ascii="Arial" w:hAnsi="Arial" w:cs="Arial"/>
                <w:sz w:val="16"/>
                <w:szCs w:val="16"/>
              </w:rPr>
            </w:pPr>
          </w:p>
        </w:tc>
      </w:tr>
    </w:tbl>
    <w:p w14:paraId="143B2C92" w14:textId="77777777" w:rsidR="003F4AC1" w:rsidRPr="000808C8" w:rsidRDefault="003F4AC1" w:rsidP="005A7BEF">
      <w:pPr>
        <w:rPr>
          <w:rFonts w:ascii="Arial" w:hAnsi="Arial" w:cs="Arial"/>
        </w:rPr>
      </w:pPr>
    </w:p>
    <w:p w14:paraId="68994C8E" w14:textId="6C3B4BD6" w:rsidR="00BE15A7" w:rsidRPr="005A7BEF" w:rsidRDefault="00F053E4" w:rsidP="005A7BEF">
      <w:pPr>
        <w:rPr>
          <w:rFonts w:ascii="Arial" w:hAnsi="Arial" w:cs="Arial"/>
        </w:rPr>
        <w:sectPr w:rsidR="00BE15A7" w:rsidRPr="005A7BEF" w:rsidSect="003960D3">
          <w:pgSz w:w="16834" w:h="11909" w:orient="landscape" w:code="9"/>
          <w:pgMar w:top="1152" w:right="1152" w:bottom="1152" w:left="1152" w:header="720" w:footer="720" w:gutter="0"/>
          <w:cols w:space="720"/>
          <w:docGrid w:linePitch="360"/>
        </w:sectPr>
      </w:pPr>
      <w:r w:rsidRPr="000808C8">
        <w:rPr>
          <w:rFonts w:ascii="Arial" w:hAnsi="Arial" w:cs="Arial"/>
        </w:rPr>
        <w:t xml:space="preserve">&gt;&gt; </w:t>
      </w:r>
      <w:r w:rsidR="00D632DC" w:rsidRPr="000808C8">
        <w:rPr>
          <w:rFonts w:ascii="Arial" w:hAnsi="Arial" w:cs="Arial"/>
        </w:rPr>
        <w:t>N</w:t>
      </w:r>
      <w:r w:rsidRPr="000808C8">
        <w:rPr>
          <w:rFonts w:ascii="Arial" w:hAnsi="Arial" w:cs="Arial"/>
        </w:rPr>
        <w:t>ext person</w:t>
      </w:r>
    </w:p>
    <w:p w14:paraId="2C46D8C3" w14:textId="03E00CAA" w:rsidR="00343116" w:rsidRPr="005A7BEF" w:rsidRDefault="00343116" w:rsidP="005A7BEF">
      <w:pPr>
        <w:rPr>
          <w:rFonts w:ascii="Arial" w:hAnsi="Arial" w:cs="Arial"/>
        </w:rPr>
      </w:pPr>
      <w:r w:rsidRPr="005A7BEF">
        <w:rPr>
          <w:rFonts w:ascii="Arial" w:hAnsi="Arial" w:cs="Arial"/>
        </w:rPr>
        <w:lastRenderedPageBreak/>
        <w:t xml:space="preserve">Language codes </w:t>
      </w:r>
    </w:p>
    <w:tbl>
      <w:tblPr>
        <w:tblW w:w="5000" w:type="pct"/>
        <w:tblLook w:val="01E0" w:firstRow="1" w:lastRow="1" w:firstColumn="1" w:lastColumn="1" w:noHBand="0" w:noVBand="0"/>
      </w:tblPr>
      <w:tblGrid>
        <w:gridCol w:w="4893"/>
        <w:gridCol w:w="4892"/>
        <w:gridCol w:w="4889"/>
      </w:tblGrid>
      <w:tr w:rsidR="00343116" w:rsidRPr="005A7BEF" w14:paraId="73973207" w14:textId="77777777" w:rsidTr="0049699E">
        <w:tc>
          <w:tcPr>
            <w:tcW w:w="1667" w:type="pct"/>
            <w:tcBorders>
              <w:top w:val="single" w:sz="4" w:space="0" w:color="auto"/>
            </w:tcBorders>
          </w:tcPr>
          <w:p w14:paraId="34F6794C" w14:textId="77777777" w:rsidR="00343116" w:rsidRPr="005A7BEF" w:rsidRDefault="00343116" w:rsidP="005A7BEF">
            <w:pPr>
              <w:rPr>
                <w:rFonts w:ascii="Arial" w:hAnsi="Arial" w:cs="Arial"/>
                <w:sz w:val="16"/>
                <w:szCs w:val="16"/>
              </w:rPr>
            </w:pPr>
            <w:r w:rsidRPr="005A7BEF">
              <w:rPr>
                <w:rFonts w:ascii="Arial" w:hAnsi="Arial" w:cs="Arial"/>
                <w:sz w:val="16"/>
                <w:szCs w:val="16"/>
              </w:rPr>
              <w:t>00  None</w:t>
            </w:r>
          </w:p>
        </w:tc>
        <w:tc>
          <w:tcPr>
            <w:tcW w:w="1667" w:type="pct"/>
            <w:tcBorders>
              <w:top w:val="single" w:sz="4" w:space="0" w:color="auto"/>
            </w:tcBorders>
          </w:tcPr>
          <w:p w14:paraId="6E9824E2" w14:textId="77777777" w:rsidR="00343116" w:rsidRPr="005A7BEF" w:rsidRDefault="00343116" w:rsidP="005A7BEF">
            <w:pPr>
              <w:rPr>
                <w:rFonts w:ascii="Arial" w:hAnsi="Arial" w:cs="Arial"/>
                <w:sz w:val="16"/>
                <w:szCs w:val="16"/>
              </w:rPr>
            </w:pPr>
            <w:r w:rsidRPr="005A7BEF">
              <w:rPr>
                <w:rFonts w:ascii="Arial" w:hAnsi="Arial" w:cs="Arial"/>
                <w:sz w:val="16"/>
                <w:szCs w:val="16"/>
              </w:rPr>
              <w:t>11 Ewe</w:t>
            </w:r>
          </w:p>
        </w:tc>
        <w:tc>
          <w:tcPr>
            <w:tcW w:w="1667" w:type="pct"/>
            <w:tcBorders>
              <w:top w:val="single" w:sz="4" w:space="0" w:color="auto"/>
            </w:tcBorders>
          </w:tcPr>
          <w:p w14:paraId="5DCBEEDB" w14:textId="77777777" w:rsidR="00343116" w:rsidRPr="005A7BEF" w:rsidRDefault="00343116" w:rsidP="005A7BEF">
            <w:pPr>
              <w:rPr>
                <w:rFonts w:ascii="Arial" w:hAnsi="Arial" w:cs="Arial"/>
                <w:sz w:val="16"/>
                <w:szCs w:val="16"/>
              </w:rPr>
            </w:pPr>
            <w:r w:rsidRPr="005A7BEF">
              <w:rPr>
                <w:rFonts w:ascii="Arial" w:hAnsi="Arial" w:cs="Arial"/>
                <w:sz w:val="16"/>
                <w:szCs w:val="16"/>
              </w:rPr>
              <w:t>22 Nanumba</w:t>
            </w:r>
          </w:p>
        </w:tc>
      </w:tr>
      <w:tr w:rsidR="00343116" w:rsidRPr="005A7BEF" w14:paraId="7C6160E3" w14:textId="77777777" w:rsidTr="0049699E">
        <w:tc>
          <w:tcPr>
            <w:tcW w:w="1667" w:type="pct"/>
          </w:tcPr>
          <w:p w14:paraId="0A673B05" w14:textId="77777777" w:rsidR="00343116" w:rsidRPr="005A7BEF" w:rsidRDefault="00343116" w:rsidP="005A7BEF">
            <w:pPr>
              <w:rPr>
                <w:rFonts w:ascii="Arial" w:hAnsi="Arial" w:cs="Arial"/>
                <w:sz w:val="16"/>
                <w:szCs w:val="16"/>
              </w:rPr>
            </w:pPr>
            <w:r w:rsidRPr="005A7BEF">
              <w:rPr>
                <w:rFonts w:ascii="Arial" w:hAnsi="Arial" w:cs="Arial"/>
                <w:sz w:val="16"/>
                <w:szCs w:val="16"/>
              </w:rPr>
              <w:t>03 Asante</w:t>
            </w:r>
          </w:p>
        </w:tc>
        <w:tc>
          <w:tcPr>
            <w:tcW w:w="1667" w:type="pct"/>
          </w:tcPr>
          <w:p w14:paraId="354FE7B0" w14:textId="77777777" w:rsidR="00343116" w:rsidRPr="005A7BEF" w:rsidRDefault="00343116" w:rsidP="005A7BEF">
            <w:pPr>
              <w:rPr>
                <w:rFonts w:ascii="Arial" w:hAnsi="Arial" w:cs="Arial"/>
                <w:sz w:val="16"/>
                <w:szCs w:val="16"/>
              </w:rPr>
            </w:pPr>
            <w:r w:rsidRPr="005A7BEF">
              <w:rPr>
                <w:rFonts w:ascii="Arial" w:hAnsi="Arial" w:cs="Arial"/>
                <w:sz w:val="16"/>
                <w:szCs w:val="16"/>
              </w:rPr>
              <w:t>12 Guan</w:t>
            </w:r>
          </w:p>
        </w:tc>
        <w:tc>
          <w:tcPr>
            <w:tcW w:w="1667" w:type="pct"/>
          </w:tcPr>
          <w:p w14:paraId="55781F9B" w14:textId="77777777" w:rsidR="00343116" w:rsidRPr="005A7BEF" w:rsidRDefault="00343116" w:rsidP="005A7BEF">
            <w:pPr>
              <w:rPr>
                <w:rFonts w:ascii="Arial" w:hAnsi="Arial" w:cs="Arial"/>
                <w:sz w:val="16"/>
                <w:szCs w:val="16"/>
              </w:rPr>
            </w:pPr>
            <w:r w:rsidRPr="005A7BEF">
              <w:rPr>
                <w:rFonts w:ascii="Arial" w:hAnsi="Arial" w:cs="Arial"/>
                <w:sz w:val="16"/>
                <w:szCs w:val="16"/>
              </w:rPr>
              <w:t>24 Gonja</w:t>
            </w:r>
          </w:p>
        </w:tc>
      </w:tr>
      <w:tr w:rsidR="00343116" w:rsidRPr="005A7BEF" w14:paraId="3B4A1CB1" w14:textId="77777777" w:rsidTr="0049699E">
        <w:tc>
          <w:tcPr>
            <w:tcW w:w="1667" w:type="pct"/>
          </w:tcPr>
          <w:p w14:paraId="3ECECDAA" w14:textId="77777777" w:rsidR="00343116" w:rsidRPr="005A7BEF" w:rsidRDefault="00343116" w:rsidP="005A7BEF">
            <w:pPr>
              <w:rPr>
                <w:rFonts w:ascii="Arial" w:hAnsi="Arial" w:cs="Arial"/>
                <w:sz w:val="16"/>
                <w:szCs w:val="16"/>
              </w:rPr>
            </w:pPr>
            <w:r w:rsidRPr="005A7BEF">
              <w:rPr>
                <w:rFonts w:ascii="Arial" w:hAnsi="Arial" w:cs="Arial"/>
                <w:sz w:val="16"/>
                <w:szCs w:val="16"/>
              </w:rPr>
              <w:t>04 Fanti</w:t>
            </w:r>
          </w:p>
        </w:tc>
        <w:tc>
          <w:tcPr>
            <w:tcW w:w="1667" w:type="pct"/>
          </w:tcPr>
          <w:p w14:paraId="1EB4CD80" w14:textId="77777777" w:rsidR="00343116" w:rsidRPr="005A7BEF" w:rsidRDefault="00343116" w:rsidP="005A7BEF">
            <w:pPr>
              <w:rPr>
                <w:rFonts w:ascii="Arial" w:hAnsi="Arial" w:cs="Arial"/>
                <w:sz w:val="16"/>
                <w:szCs w:val="16"/>
              </w:rPr>
            </w:pPr>
            <w:r w:rsidRPr="005A7BEF">
              <w:rPr>
                <w:rFonts w:ascii="Arial" w:hAnsi="Arial" w:cs="Arial"/>
                <w:sz w:val="16"/>
                <w:szCs w:val="16"/>
              </w:rPr>
              <w:t>13 Buli</w:t>
            </w:r>
          </w:p>
        </w:tc>
        <w:tc>
          <w:tcPr>
            <w:tcW w:w="1667" w:type="pct"/>
          </w:tcPr>
          <w:p w14:paraId="193C59B4" w14:textId="77777777" w:rsidR="00343116" w:rsidRPr="005A7BEF" w:rsidRDefault="00343116" w:rsidP="005A7BEF">
            <w:pPr>
              <w:rPr>
                <w:rFonts w:ascii="Arial" w:hAnsi="Arial" w:cs="Arial"/>
                <w:sz w:val="16"/>
                <w:szCs w:val="16"/>
              </w:rPr>
            </w:pPr>
            <w:r w:rsidRPr="005A7BEF">
              <w:rPr>
                <w:rFonts w:ascii="Arial" w:hAnsi="Arial" w:cs="Arial"/>
                <w:sz w:val="16"/>
                <w:szCs w:val="16"/>
              </w:rPr>
              <w:t>25 Kusasi</w:t>
            </w:r>
          </w:p>
        </w:tc>
      </w:tr>
      <w:tr w:rsidR="00343116" w:rsidRPr="005A7BEF" w14:paraId="0E2D5532" w14:textId="77777777" w:rsidTr="0049699E">
        <w:tc>
          <w:tcPr>
            <w:tcW w:w="1667" w:type="pct"/>
          </w:tcPr>
          <w:p w14:paraId="253B8506" w14:textId="77777777" w:rsidR="00343116" w:rsidRPr="005A7BEF" w:rsidRDefault="00343116" w:rsidP="005A7BEF">
            <w:pPr>
              <w:rPr>
                <w:rFonts w:ascii="Arial" w:hAnsi="Arial" w:cs="Arial"/>
                <w:sz w:val="16"/>
                <w:szCs w:val="16"/>
              </w:rPr>
            </w:pPr>
            <w:r w:rsidRPr="005A7BEF">
              <w:rPr>
                <w:rFonts w:ascii="Arial" w:hAnsi="Arial" w:cs="Arial"/>
                <w:sz w:val="16"/>
                <w:szCs w:val="16"/>
              </w:rPr>
              <w:t>05 Akuapem</w:t>
            </w:r>
          </w:p>
        </w:tc>
        <w:tc>
          <w:tcPr>
            <w:tcW w:w="1667" w:type="pct"/>
          </w:tcPr>
          <w:p w14:paraId="776AFF08" w14:textId="77777777" w:rsidR="00343116" w:rsidRPr="005A7BEF" w:rsidRDefault="00343116" w:rsidP="005A7BEF">
            <w:pPr>
              <w:rPr>
                <w:rFonts w:ascii="Arial" w:hAnsi="Arial" w:cs="Arial"/>
                <w:sz w:val="16"/>
                <w:szCs w:val="16"/>
              </w:rPr>
            </w:pPr>
            <w:r w:rsidRPr="005A7BEF">
              <w:rPr>
                <w:rFonts w:ascii="Arial" w:hAnsi="Arial" w:cs="Arial"/>
                <w:sz w:val="16"/>
                <w:szCs w:val="16"/>
              </w:rPr>
              <w:t>14 Mamprusi</w:t>
            </w:r>
          </w:p>
        </w:tc>
        <w:tc>
          <w:tcPr>
            <w:tcW w:w="1667" w:type="pct"/>
          </w:tcPr>
          <w:p w14:paraId="5EC6DD86" w14:textId="77777777" w:rsidR="00343116" w:rsidRPr="005A7BEF" w:rsidRDefault="00343116" w:rsidP="005A7BEF">
            <w:pPr>
              <w:rPr>
                <w:rFonts w:ascii="Arial" w:hAnsi="Arial" w:cs="Arial"/>
                <w:sz w:val="16"/>
                <w:szCs w:val="16"/>
              </w:rPr>
            </w:pPr>
            <w:r w:rsidRPr="005A7BEF">
              <w:rPr>
                <w:rFonts w:ascii="Arial" w:hAnsi="Arial" w:cs="Arial"/>
                <w:sz w:val="16"/>
                <w:szCs w:val="16"/>
              </w:rPr>
              <w:t>26 Ahanta</w:t>
            </w:r>
          </w:p>
        </w:tc>
      </w:tr>
      <w:tr w:rsidR="00343116" w:rsidRPr="005A7BEF" w14:paraId="50852B59" w14:textId="77777777" w:rsidTr="0049699E">
        <w:tc>
          <w:tcPr>
            <w:tcW w:w="1667" w:type="pct"/>
          </w:tcPr>
          <w:p w14:paraId="7C2A07C6" w14:textId="77777777" w:rsidR="00343116" w:rsidRPr="005A7BEF" w:rsidRDefault="00343116" w:rsidP="005A7BEF">
            <w:pPr>
              <w:rPr>
                <w:rFonts w:ascii="Arial" w:hAnsi="Arial" w:cs="Arial"/>
                <w:sz w:val="16"/>
                <w:szCs w:val="16"/>
              </w:rPr>
            </w:pPr>
            <w:r w:rsidRPr="005A7BEF">
              <w:rPr>
                <w:rFonts w:ascii="Arial" w:hAnsi="Arial" w:cs="Arial"/>
                <w:sz w:val="16"/>
                <w:szCs w:val="16"/>
              </w:rPr>
              <w:t>06 Kwahu</w:t>
            </w:r>
          </w:p>
        </w:tc>
        <w:tc>
          <w:tcPr>
            <w:tcW w:w="1667" w:type="pct"/>
          </w:tcPr>
          <w:p w14:paraId="73792200" w14:textId="77777777" w:rsidR="00343116" w:rsidRPr="005A7BEF" w:rsidRDefault="00343116" w:rsidP="005A7BEF">
            <w:pPr>
              <w:rPr>
                <w:rFonts w:ascii="Arial" w:hAnsi="Arial" w:cs="Arial"/>
                <w:sz w:val="16"/>
                <w:szCs w:val="16"/>
              </w:rPr>
            </w:pPr>
            <w:r w:rsidRPr="005A7BEF">
              <w:rPr>
                <w:rFonts w:ascii="Arial" w:hAnsi="Arial" w:cs="Arial"/>
                <w:sz w:val="16"/>
                <w:szCs w:val="16"/>
              </w:rPr>
              <w:t>15 Frafra/ Gruni</w:t>
            </w:r>
          </w:p>
        </w:tc>
        <w:tc>
          <w:tcPr>
            <w:tcW w:w="1667" w:type="pct"/>
          </w:tcPr>
          <w:p w14:paraId="091A4992" w14:textId="77777777" w:rsidR="00343116" w:rsidRPr="005A7BEF" w:rsidRDefault="00343116" w:rsidP="005A7BEF">
            <w:pPr>
              <w:rPr>
                <w:rFonts w:ascii="Arial" w:hAnsi="Arial" w:cs="Arial"/>
                <w:sz w:val="16"/>
                <w:szCs w:val="16"/>
              </w:rPr>
            </w:pPr>
            <w:r w:rsidRPr="005A7BEF">
              <w:rPr>
                <w:rFonts w:ascii="Arial" w:hAnsi="Arial" w:cs="Arial"/>
                <w:sz w:val="16"/>
                <w:szCs w:val="16"/>
              </w:rPr>
              <w:t>27 Assin/ Asen</w:t>
            </w:r>
          </w:p>
        </w:tc>
      </w:tr>
      <w:tr w:rsidR="00343116" w:rsidRPr="005A7BEF" w14:paraId="664A796F" w14:textId="77777777" w:rsidTr="0049699E">
        <w:tc>
          <w:tcPr>
            <w:tcW w:w="1667" w:type="pct"/>
          </w:tcPr>
          <w:p w14:paraId="1FDCCFD9" w14:textId="77777777" w:rsidR="00343116" w:rsidRPr="005A7BEF" w:rsidRDefault="00343116" w:rsidP="005A7BEF">
            <w:pPr>
              <w:rPr>
                <w:rFonts w:ascii="Arial" w:hAnsi="Arial" w:cs="Arial"/>
                <w:sz w:val="16"/>
                <w:szCs w:val="16"/>
              </w:rPr>
            </w:pPr>
            <w:r w:rsidRPr="005A7BEF">
              <w:rPr>
                <w:rFonts w:ascii="Arial" w:hAnsi="Arial" w:cs="Arial"/>
                <w:sz w:val="16"/>
                <w:szCs w:val="16"/>
              </w:rPr>
              <w:t>07 Brong/ Banda</w:t>
            </w:r>
          </w:p>
        </w:tc>
        <w:tc>
          <w:tcPr>
            <w:tcW w:w="1667" w:type="pct"/>
          </w:tcPr>
          <w:p w14:paraId="751E7B7D" w14:textId="77777777" w:rsidR="00343116" w:rsidRPr="005A7BEF" w:rsidRDefault="00343116" w:rsidP="005A7BEF">
            <w:pPr>
              <w:rPr>
                <w:rFonts w:ascii="Arial" w:hAnsi="Arial" w:cs="Arial"/>
                <w:sz w:val="16"/>
                <w:szCs w:val="16"/>
              </w:rPr>
            </w:pPr>
            <w:r w:rsidRPr="005A7BEF">
              <w:rPr>
                <w:rFonts w:ascii="Arial" w:hAnsi="Arial" w:cs="Arial"/>
                <w:sz w:val="16"/>
                <w:szCs w:val="16"/>
              </w:rPr>
              <w:t>16 Kassene Nankana</w:t>
            </w:r>
          </w:p>
        </w:tc>
        <w:tc>
          <w:tcPr>
            <w:tcW w:w="1667" w:type="pct"/>
          </w:tcPr>
          <w:p w14:paraId="2D746B70" w14:textId="77777777" w:rsidR="00343116" w:rsidRPr="005A7BEF" w:rsidRDefault="00343116" w:rsidP="005A7BEF">
            <w:pPr>
              <w:rPr>
                <w:rFonts w:ascii="Arial" w:hAnsi="Arial" w:cs="Arial"/>
                <w:sz w:val="16"/>
                <w:szCs w:val="16"/>
              </w:rPr>
            </w:pPr>
            <w:r w:rsidRPr="005A7BEF">
              <w:rPr>
                <w:rFonts w:ascii="Arial" w:hAnsi="Arial" w:cs="Arial"/>
                <w:sz w:val="16"/>
                <w:szCs w:val="16"/>
              </w:rPr>
              <w:t>28 Hausa</w:t>
            </w:r>
          </w:p>
        </w:tc>
      </w:tr>
      <w:tr w:rsidR="00343116" w:rsidRPr="005A7BEF" w14:paraId="6DCA830F" w14:textId="77777777" w:rsidTr="0049699E">
        <w:trPr>
          <w:trHeight w:val="126"/>
        </w:trPr>
        <w:tc>
          <w:tcPr>
            <w:tcW w:w="1667" w:type="pct"/>
          </w:tcPr>
          <w:p w14:paraId="522177AE" w14:textId="77777777" w:rsidR="00343116" w:rsidRPr="005A7BEF" w:rsidRDefault="00343116" w:rsidP="005A7BEF">
            <w:pPr>
              <w:rPr>
                <w:rFonts w:ascii="Arial" w:hAnsi="Arial" w:cs="Arial"/>
                <w:sz w:val="16"/>
                <w:szCs w:val="16"/>
              </w:rPr>
            </w:pPr>
            <w:r w:rsidRPr="005A7BEF">
              <w:rPr>
                <w:rFonts w:ascii="Arial" w:hAnsi="Arial" w:cs="Arial"/>
                <w:sz w:val="16"/>
                <w:szCs w:val="16"/>
              </w:rPr>
              <w:t>08 Nzema</w:t>
            </w:r>
          </w:p>
        </w:tc>
        <w:tc>
          <w:tcPr>
            <w:tcW w:w="1667" w:type="pct"/>
          </w:tcPr>
          <w:p w14:paraId="68F93EAD" w14:textId="77777777" w:rsidR="00343116" w:rsidRPr="005A7BEF" w:rsidRDefault="00343116" w:rsidP="005A7BEF">
            <w:pPr>
              <w:rPr>
                <w:rFonts w:ascii="Arial" w:hAnsi="Arial" w:cs="Arial"/>
                <w:sz w:val="16"/>
                <w:szCs w:val="16"/>
              </w:rPr>
            </w:pPr>
            <w:r w:rsidRPr="005A7BEF">
              <w:rPr>
                <w:rFonts w:ascii="Arial" w:hAnsi="Arial" w:cs="Arial"/>
                <w:sz w:val="16"/>
                <w:szCs w:val="16"/>
              </w:rPr>
              <w:t>17 Dagbani</w:t>
            </w:r>
          </w:p>
        </w:tc>
        <w:tc>
          <w:tcPr>
            <w:tcW w:w="1667" w:type="pct"/>
          </w:tcPr>
          <w:p w14:paraId="3CE66557" w14:textId="77777777" w:rsidR="00343116" w:rsidRPr="005A7BEF" w:rsidRDefault="00343116" w:rsidP="005A7BEF">
            <w:pPr>
              <w:rPr>
                <w:rFonts w:ascii="Arial" w:hAnsi="Arial" w:cs="Arial"/>
                <w:sz w:val="16"/>
                <w:szCs w:val="16"/>
              </w:rPr>
            </w:pPr>
            <w:r w:rsidRPr="005A7BEF">
              <w:rPr>
                <w:rFonts w:ascii="Arial" w:hAnsi="Arial" w:cs="Arial"/>
                <w:sz w:val="16"/>
                <w:szCs w:val="16"/>
              </w:rPr>
              <w:t>29 Sefwi</w:t>
            </w:r>
          </w:p>
        </w:tc>
      </w:tr>
      <w:tr w:rsidR="00343116" w:rsidRPr="005A7BEF" w14:paraId="167B03F2" w14:textId="77777777" w:rsidTr="0049699E">
        <w:tc>
          <w:tcPr>
            <w:tcW w:w="1667" w:type="pct"/>
          </w:tcPr>
          <w:p w14:paraId="0D12C918" w14:textId="77777777" w:rsidR="00343116" w:rsidRPr="005A7BEF" w:rsidRDefault="00343116" w:rsidP="005A7BEF">
            <w:pPr>
              <w:rPr>
                <w:rFonts w:ascii="Arial" w:hAnsi="Arial" w:cs="Arial"/>
                <w:sz w:val="16"/>
                <w:szCs w:val="16"/>
              </w:rPr>
            </w:pPr>
            <w:r w:rsidRPr="005A7BEF">
              <w:rPr>
                <w:rFonts w:ascii="Arial" w:hAnsi="Arial" w:cs="Arial"/>
                <w:sz w:val="16"/>
                <w:szCs w:val="16"/>
              </w:rPr>
              <w:t>09 Ga</w:t>
            </w:r>
          </w:p>
        </w:tc>
        <w:tc>
          <w:tcPr>
            <w:tcW w:w="1667" w:type="pct"/>
          </w:tcPr>
          <w:p w14:paraId="24B94DE6" w14:textId="77777777" w:rsidR="00343116" w:rsidRPr="005A7BEF" w:rsidRDefault="00343116" w:rsidP="005A7BEF">
            <w:pPr>
              <w:rPr>
                <w:rFonts w:ascii="Arial" w:hAnsi="Arial" w:cs="Arial"/>
                <w:sz w:val="16"/>
                <w:szCs w:val="16"/>
              </w:rPr>
            </w:pPr>
            <w:r w:rsidRPr="005A7BEF">
              <w:rPr>
                <w:rFonts w:ascii="Arial" w:hAnsi="Arial" w:cs="Arial"/>
                <w:sz w:val="16"/>
                <w:szCs w:val="16"/>
              </w:rPr>
              <w:t>18 Wali/ Dagari</w:t>
            </w:r>
          </w:p>
        </w:tc>
        <w:tc>
          <w:tcPr>
            <w:tcW w:w="1667" w:type="pct"/>
          </w:tcPr>
          <w:p w14:paraId="73EE4286" w14:textId="5DF0DC35" w:rsidR="00343116" w:rsidRPr="005A7BEF" w:rsidRDefault="00DE5E34" w:rsidP="005A7BEF">
            <w:pPr>
              <w:rPr>
                <w:rFonts w:ascii="Arial" w:hAnsi="Arial" w:cs="Arial"/>
                <w:sz w:val="16"/>
                <w:szCs w:val="16"/>
              </w:rPr>
            </w:pPr>
            <w:r w:rsidRPr="005A7BEF">
              <w:rPr>
                <w:rFonts w:ascii="Arial" w:hAnsi="Arial" w:cs="Arial"/>
                <w:sz w:val="16"/>
                <w:szCs w:val="16"/>
              </w:rPr>
              <w:t xml:space="preserve">666  </w:t>
            </w:r>
            <w:r w:rsidR="00343116" w:rsidRPr="005A7BEF">
              <w:rPr>
                <w:rFonts w:ascii="Arial" w:hAnsi="Arial" w:cs="Arial"/>
                <w:sz w:val="16"/>
                <w:szCs w:val="16"/>
              </w:rPr>
              <w:t>Other Specify</w:t>
            </w:r>
          </w:p>
        </w:tc>
      </w:tr>
      <w:tr w:rsidR="00343116" w:rsidRPr="005A7BEF" w14:paraId="3699DF9C" w14:textId="77777777" w:rsidTr="0049699E">
        <w:tc>
          <w:tcPr>
            <w:tcW w:w="1667" w:type="pct"/>
          </w:tcPr>
          <w:p w14:paraId="085318BC" w14:textId="77777777" w:rsidR="00343116" w:rsidRPr="005A7BEF" w:rsidRDefault="00343116" w:rsidP="005A7BEF">
            <w:pPr>
              <w:rPr>
                <w:rFonts w:ascii="Arial" w:hAnsi="Arial" w:cs="Arial"/>
                <w:sz w:val="16"/>
                <w:szCs w:val="16"/>
              </w:rPr>
            </w:pPr>
            <w:r w:rsidRPr="005A7BEF">
              <w:rPr>
                <w:rFonts w:ascii="Arial" w:hAnsi="Arial" w:cs="Arial"/>
                <w:sz w:val="16"/>
                <w:szCs w:val="16"/>
              </w:rPr>
              <w:t>10 Dangme</w:t>
            </w:r>
          </w:p>
        </w:tc>
        <w:tc>
          <w:tcPr>
            <w:tcW w:w="1667" w:type="pct"/>
          </w:tcPr>
          <w:p w14:paraId="76E89226" w14:textId="77777777" w:rsidR="00343116" w:rsidRPr="005A7BEF" w:rsidRDefault="00343116" w:rsidP="005A7BEF">
            <w:pPr>
              <w:rPr>
                <w:rFonts w:ascii="Arial" w:hAnsi="Arial" w:cs="Arial"/>
                <w:sz w:val="16"/>
                <w:szCs w:val="16"/>
              </w:rPr>
            </w:pPr>
            <w:r w:rsidRPr="005A7BEF">
              <w:rPr>
                <w:rFonts w:ascii="Arial" w:hAnsi="Arial" w:cs="Arial"/>
                <w:sz w:val="16"/>
                <w:szCs w:val="16"/>
              </w:rPr>
              <w:t>19 Sissala</w:t>
            </w:r>
          </w:p>
        </w:tc>
        <w:tc>
          <w:tcPr>
            <w:tcW w:w="1667" w:type="pct"/>
          </w:tcPr>
          <w:p w14:paraId="533BC24D" w14:textId="2291D751" w:rsidR="00343116" w:rsidRPr="005A7BEF" w:rsidRDefault="00DE5E34" w:rsidP="005A7BEF">
            <w:pPr>
              <w:rPr>
                <w:rFonts w:ascii="Arial" w:hAnsi="Arial" w:cs="Arial"/>
                <w:sz w:val="16"/>
                <w:szCs w:val="16"/>
              </w:rPr>
            </w:pPr>
            <w:r w:rsidRPr="005A7BEF">
              <w:rPr>
                <w:rFonts w:ascii="Arial" w:hAnsi="Arial" w:cs="Arial"/>
                <w:sz w:val="16"/>
                <w:szCs w:val="16"/>
              </w:rPr>
              <w:t>-999 Refuse to answer</w:t>
            </w:r>
          </w:p>
        </w:tc>
      </w:tr>
      <w:tr w:rsidR="00343116" w:rsidRPr="005A7BEF" w14:paraId="5D45465D" w14:textId="77777777" w:rsidTr="0049699E">
        <w:tc>
          <w:tcPr>
            <w:tcW w:w="1667" w:type="pct"/>
            <w:tcBorders>
              <w:bottom w:val="single" w:sz="4" w:space="0" w:color="auto"/>
            </w:tcBorders>
          </w:tcPr>
          <w:p w14:paraId="48244321" w14:textId="77777777" w:rsidR="00343116" w:rsidRPr="005A7BEF" w:rsidRDefault="00343116" w:rsidP="005A7BEF">
            <w:pPr>
              <w:rPr>
                <w:rFonts w:ascii="Arial" w:hAnsi="Arial" w:cs="Arial"/>
                <w:sz w:val="16"/>
                <w:szCs w:val="16"/>
              </w:rPr>
            </w:pPr>
          </w:p>
        </w:tc>
        <w:tc>
          <w:tcPr>
            <w:tcW w:w="1667" w:type="pct"/>
            <w:tcBorders>
              <w:bottom w:val="single" w:sz="4" w:space="0" w:color="auto"/>
            </w:tcBorders>
          </w:tcPr>
          <w:p w14:paraId="32303290" w14:textId="77777777" w:rsidR="00343116" w:rsidRPr="005A7BEF" w:rsidRDefault="00343116" w:rsidP="005A7BEF">
            <w:pPr>
              <w:rPr>
                <w:rFonts w:ascii="Arial" w:hAnsi="Arial" w:cs="Arial"/>
                <w:sz w:val="16"/>
                <w:szCs w:val="16"/>
              </w:rPr>
            </w:pPr>
            <w:r w:rsidRPr="005A7BEF">
              <w:rPr>
                <w:rFonts w:ascii="Arial" w:hAnsi="Arial" w:cs="Arial"/>
                <w:sz w:val="16"/>
                <w:szCs w:val="16"/>
              </w:rPr>
              <w:t>20 Kokomba</w:t>
            </w:r>
          </w:p>
        </w:tc>
        <w:tc>
          <w:tcPr>
            <w:tcW w:w="1667" w:type="pct"/>
            <w:tcBorders>
              <w:bottom w:val="single" w:sz="4" w:space="0" w:color="auto"/>
            </w:tcBorders>
          </w:tcPr>
          <w:p w14:paraId="7E109587" w14:textId="6F4AE28E" w:rsidR="00343116" w:rsidRPr="005A7BEF" w:rsidRDefault="00DE5E34" w:rsidP="005A7BEF">
            <w:pPr>
              <w:rPr>
                <w:rFonts w:ascii="Arial" w:hAnsi="Arial" w:cs="Arial"/>
                <w:sz w:val="16"/>
                <w:szCs w:val="16"/>
              </w:rPr>
            </w:pPr>
            <w:r w:rsidRPr="005A7BEF">
              <w:rPr>
                <w:rFonts w:ascii="Arial" w:hAnsi="Arial" w:cs="Arial"/>
                <w:sz w:val="16"/>
                <w:szCs w:val="16"/>
              </w:rPr>
              <w:t>-888 Don’t know</w:t>
            </w:r>
          </w:p>
        </w:tc>
      </w:tr>
    </w:tbl>
    <w:p w14:paraId="45A95466" w14:textId="77777777" w:rsidR="00C34F3E" w:rsidRPr="005A7BEF" w:rsidRDefault="00C34F3E" w:rsidP="005A7BEF">
      <w:pPr>
        <w:rPr>
          <w:rFonts w:ascii="Arial" w:hAnsi="Arial" w:cs="Arial"/>
          <w:sz w:val="16"/>
          <w:szCs w:val="16"/>
        </w:rPr>
      </w:pPr>
    </w:p>
    <w:p w14:paraId="0C179524" w14:textId="5EDD34D2" w:rsidR="007562F0" w:rsidRPr="005A7BEF" w:rsidRDefault="007562F0" w:rsidP="005A7BEF">
      <w:pPr>
        <w:rPr>
          <w:rFonts w:ascii="Arial" w:hAnsi="Arial" w:cs="Arial"/>
          <w:b/>
          <w:sz w:val="16"/>
          <w:szCs w:val="16"/>
        </w:rPr>
      </w:pPr>
      <w:bookmarkStart w:id="96" w:name="migration"/>
      <w:bookmarkEnd w:id="88"/>
    </w:p>
    <w:p w14:paraId="1583A06F" w14:textId="77777777" w:rsidR="007562F0" w:rsidRPr="005A7BEF" w:rsidRDefault="007562F0" w:rsidP="005A7BEF">
      <w:pPr>
        <w:rPr>
          <w:rFonts w:ascii="Arial" w:hAnsi="Arial" w:cs="Arial"/>
          <w:sz w:val="16"/>
          <w:szCs w:val="16"/>
        </w:rPr>
      </w:pPr>
    </w:p>
    <w:p w14:paraId="435CAEF4" w14:textId="77777777" w:rsidR="007562F0" w:rsidRPr="005A7BEF" w:rsidRDefault="007562F0" w:rsidP="005A7BEF">
      <w:pPr>
        <w:rPr>
          <w:rFonts w:ascii="Arial" w:hAnsi="Arial" w:cs="Arial"/>
          <w:sz w:val="16"/>
          <w:szCs w:val="16"/>
        </w:rPr>
      </w:pPr>
    </w:p>
    <w:p w14:paraId="7190FCCE" w14:textId="77777777" w:rsidR="007562F0" w:rsidRPr="005A7BEF" w:rsidRDefault="007562F0" w:rsidP="005A7BEF">
      <w:pPr>
        <w:rPr>
          <w:rFonts w:ascii="Arial" w:hAnsi="Arial" w:cs="Arial"/>
          <w:sz w:val="16"/>
          <w:szCs w:val="16"/>
        </w:rPr>
      </w:pPr>
    </w:p>
    <w:p w14:paraId="0D965C3A" w14:textId="6596C37C" w:rsidR="006B1D17" w:rsidRDefault="007E6CB5" w:rsidP="00491B9D">
      <w:pPr>
        <w:pStyle w:val="Heading3"/>
        <w:rPr>
          <w:rFonts w:ascii="Arial" w:hAnsi="Arial" w:cs="Arial"/>
          <w:b w:val="0"/>
          <w:color w:val="auto"/>
          <w:sz w:val="20"/>
          <w:szCs w:val="20"/>
          <w:u w:val="single"/>
        </w:rPr>
      </w:pPr>
      <w:bookmarkStart w:id="97" w:name="_Toc516617802"/>
      <w:r>
        <w:rPr>
          <w:rFonts w:ascii="Arial" w:hAnsi="Arial" w:cs="Arial"/>
          <w:color w:val="auto"/>
          <w:sz w:val="20"/>
          <w:szCs w:val="20"/>
        </w:rPr>
        <w:t xml:space="preserve">PART </w:t>
      </w:r>
      <w:r w:rsidR="00DA5DBA" w:rsidRPr="00491B9D">
        <w:rPr>
          <w:rFonts w:ascii="Arial" w:hAnsi="Arial" w:cs="Arial"/>
          <w:color w:val="auto"/>
          <w:sz w:val="20"/>
          <w:szCs w:val="20"/>
        </w:rPr>
        <w:t xml:space="preserve">IV </w:t>
      </w:r>
      <w:bookmarkEnd w:id="97"/>
      <w:r w:rsidR="00CF00A0">
        <w:rPr>
          <w:rFonts w:ascii="Arial" w:hAnsi="Arial" w:cs="Arial"/>
          <w:color w:val="auto"/>
          <w:sz w:val="20"/>
          <w:szCs w:val="20"/>
        </w:rPr>
        <w:t>Beliefs about Education</w:t>
      </w:r>
    </w:p>
    <w:p w14:paraId="2024A70D" w14:textId="252B0DA6" w:rsidR="006954B9" w:rsidRDefault="006954B9" w:rsidP="008D4F63"/>
    <w:p w14:paraId="7FB754F2" w14:textId="406B884B" w:rsidR="006954B9" w:rsidRDefault="006954B9" w:rsidP="008D4F63">
      <w:r w:rsidRPr="00842F8E">
        <w:rPr>
          <w:b/>
        </w:rPr>
        <w:t>Interviewer</w:t>
      </w:r>
      <w:r>
        <w:t>: Which materials do you currently have with you?</w:t>
      </w:r>
      <w:r w:rsidR="009159E7">
        <w:t xml:space="preserve">  ________</w:t>
      </w:r>
    </w:p>
    <w:p w14:paraId="3A5FA0D2" w14:textId="4127ED6E" w:rsidR="006954B9" w:rsidRDefault="006954B9" w:rsidP="008D4F63"/>
    <w:p w14:paraId="33CC73BF" w14:textId="4DB8EE05" w:rsidR="006954B9" w:rsidRDefault="006954B9" w:rsidP="008D4F63">
      <w:r>
        <w:t>1-Calendars</w:t>
      </w:r>
    </w:p>
    <w:p w14:paraId="4A9006E3" w14:textId="1221DCC0" w:rsidR="006954B9" w:rsidRDefault="006954B9" w:rsidP="008D4F63">
      <w:r>
        <w:t>3-Handouts of calendars (only choose if you do not have actual calendars to give)</w:t>
      </w:r>
    </w:p>
    <w:p w14:paraId="548584E9" w14:textId="696E90B3" w:rsidR="006954B9" w:rsidRPr="008D4F63" w:rsidRDefault="006954B9" w:rsidP="008D4F63">
      <w:r>
        <w:t>5-None</w:t>
      </w:r>
    </w:p>
    <w:p w14:paraId="5C5CD830" w14:textId="04E12162" w:rsidR="006B1D17" w:rsidRDefault="006B1D17" w:rsidP="005A7BEF">
      <w:pPr>
        <w:rPr>
          <w:rFonts w:ascii="Arial" w:hAnsi="Arial" w:cs="Arial"/>
        </w:rPr>
      </w:pPr>
    </w:p>
    <w:p w14:paraId="4BCA6446" w14:textId="0B5296B3" w:rsidR="009159E7" w:rsidRDefault="009159E7" w:rsidP="005A7BEF">
      <w:pPr>
        <w:rPr>
          <w:rFonts w:ascii="Arial" w:hAnsi="Arial" w:cs="Arial"/>
        </w:rPr>
      </w:pPr>
    </w:p>
    <w:p w14:paraId="7A6C0732" w14:textId="15C7BE4B" w:rsidR="009159E7" w:rsidRDefault="009159E7" w:rsidP="005A7BEF">
      <w:pPr>
        <w:rPr>
          <w:rFonts w:ascii="Arial" w:hAnsi="Arial" w:cs="Arial"/>
        </w:rPr>
      </w:pPr>
      <w:r>
        <w:rPr>
          <w:rFonts w:ascii="Arial" w:hAnsi="Arial" w:cs="Arial"/>
        </w:rPr>
        <w:t>Interviewer: Do you have weekly plann</w:t>
      </w:r>
      <w:r w:rsidR="00DF66E5">
        <w:rPr>
          <w:rFonts w:ascii="Arial" w:hAnsi="Arial" w:cs="Arial"/>
        </w:rPr>
        <w:t>ers with you that can be distrib</w:t>
      </w:r>
      <w:r>
        <w:rPr>
          <w:rFonts w:ascii="Arial" w:hAnsi="Arial" w:cs="Arial"/>
        </w:rPr>
        <w:t>uted? ______</w:t>
      </w:r>
    </w:p>
    <w:p w14:paraId="5EEBD4E7" w14:textId="2F37C33C" w:rsidR="009159E7" w:rsidRDefault="009159E7" w:rsidP="005A7BEF">
      <w:pPr>
        <w:rPr>
          <w:rFonts w:ascii="Arial" w:hAnsi="Arial" w:cs="Arial"/>
        </w:rPr>
      </w:pPr>
      <w:r>
        <w:rPr>
          <w:rFonts w:ascii="Arial" w:hAnsi="Arial" w:cs="Arial"/>
        </w:rPr>
        <w:t>1-Yes</w:t>
      </w:r>
    </w:p>
    <w:p w14:paraId="0949A32D" w14:textId="01AD09A3" w:rsidR="009159E7" w:rsidRDefault="009159E7" w:rsidP="005A7BEF">
      <w:pPr>
        <w:rPr>
          <w:rFonts w:ascii="Arial" w:hAnsi="Arial" w:cs="Arial"/>
        </w:rPr>
      </w:pPr>
      <w:r>
        <w:rPr>
          <w:rFonts w:ascii="Arial" w:hAnsi="Arial" w:cs="Arial"/>
        </w:rPr>
        <w:t>5-No</w:t>
      </w:r>
    </w:p>
    <w:p w14:paraId="277A7D53" w14:textId="77777777" w:rsidR="009159E7" w:rsidRPr="005A7BEF" w:rsidRDefault="009159E7" w:rsidP="005A7BEF">
      <w:pPr>
        <w:rPr>
          <w:rFonts w:ascii="Arial" w:hAnsi="Arial" w:cs="Arial"/>
        </w:rPr>
      </w:pPr>
    </w:p>
    <w:p w14:paraId="7B9B9480" w14:textId="77777777" w:rsidR="006B1D17" w:rsidRPr="005A7BEF" w:rsidRDefault="006B1D17" w:rsidP="005A7BEF">
      <w:pPr>
        <w:rPr>
          <w:rFonts w:ascii="Arial" w:hAnsi="Arial" w:cs="Arial"/>
        </w:rPr>
      </w:pPr>
    </w:p>
    <w:p w14:paraId="1A9CE8F7" w14:textId="77777777" w:rsidR="006B1D17" w:rsidRPr="005A7BEF" w:rsidRDefault="006B1D17" w:rsidP="005A7BEF">
      <w:pPr>
        <w:rPr>
          <w:rFonts w:ascii="Arial" w:hAnsi="Arial" w:cs="Arial"/>
          <w:b/>
          <w:i/>
        </w:rPr>
      </w:pPr>
    </w:p>
    <w:p w14:paraId="10A205F4" w14:textId="7D0C88CD" w:rsidR="006B1D17" w:rsidRPr="005A7BEF" w:rsidRDefault="007E6CB5" w:rsidP="005A7BEF">
      <w:pPr>
        <w:rPr>
          <w:rFonts w:ascii="Arial" w:hAnsi="Arial" w:cs="Arial"/>
        </w:rPr>
      </w:pPr>
      <w:r>
        <w:rPr>
          <w:rFonts w:ascii="Arial" w:hAnsi="Arial" w:cs="Arial"/>
          <w:i/>
        </w:rPr>
        <w:t>INTERVIEWER READS</w:t>
      </w:r>
      <w:r w:rsidR="006B1D17" w:rsidRPr="005A7BEF">
        <w:rPr>
          <w:rFonts w:ascii="Arial" w:hAnsi="Arial" w:cs="Arial"/>
        </w:rPr>
        <w:t xml:space="preserve">: </w:t>
      </w:r>
      <w:r w:rsidR="009159E7" w:rsidRPr="008D4F63">
        <w:rPr>
          <w:rFonts w:ascii="Arial" w:hAnsi="Arial" w:cs="Arial"/>
          <w:b/>
        </w:rPr>
        <w:t>We would like to ask some questions to the parents of the children in this household who are between the ages of 9 and 18 and not yet in senior secondary school. The children we have recorded are listed below:</w:t>
      </w:r>
    </w:p>
    <w:p w14:paraId="32CB1A4A" w14:textId="0750C0D0" w:rsidR="006B1D17" w:rsidRDefault="006B1D17" w:rsidP="005A7BEF">
      <w:pPr>
        <w:rPr>
          <w:rFonts w:ascii="Arial" w:hAnsi="Arial" w:cs="Arial"/>
          <w:b/>
          <w:i/>
        </w:rPr>
      </w:pPr>
    </w:p>
    <w:p w14:paraId="4001A868" w14:textId="7F9C5D14" w:rsidR="009159E7" w:rsidRPr="00842F8E" w:rsidRDefault="009159E7" w:rsidP="005A7BEF">
      <w:pPr>
        <w:rPr>
          <w:rFonts w:ascii="Arial" w:hAnsi="Arial" w:cs="Arial"/>
          <w:b/>
        </w:rPr>
      </w:pPr>
      <w:r w:rsidRPr="00842F8E">
        <w:rPr>
          <w:rFonts w:ascii="Arial" w:hAnsi="Arial" w:cs="Arial"/>
          <w:b/>
        </w:rPr>
        <w:t>[Names]</w:t>
      </w:r>
    </w:p>
    <w:p w14:paraId="2CABB42A" w14:textId="74EBD873" w:rsidR="009159E7" w:rsidRDefault="009159E7" w:rsidP="005A7BEF">
      <w:pPr>
        <w:rPr>
          <w:rFonts w:ascii="Arial" w:hAnsi="Arial" w:cs="Arial"/>
        </w:rPr>
      </w:pPr>
    </w:p>
    <w:p w14:paraId="16DBB21C" w14:textId="344EB87C" w:rsidR="009159E7" w:rsidRPr="008D4F63" w:rsidRDefault="001E5D41" w:rsidP="005A7BEF">
      <w:pPr>
        <w:rPr>
          <w:rFonts w:ascii="Arial" w:hAnsi="Arial" w:cs="Arial"/>
        </w:rPr>
      </w:pPr>
      <w:r w:rsidRPr="00842F8E">
        <w:rPr>
          <w:rFonts w:ascii="Arial" w:hAnsi="Arial" w:cs="Arial"/>
          <w:b/>
        </w:rPr>
        <w:t>Interview</w:t>
      </w:r>
      <w:r w:rsidR="009159E7" w:rsidRPr="00842F8E">
        <w:rPr>
          <w:rFonts w:ascii="Arial" w:hAnsi="Arial" w:cs="Arial"/>
          <w:b/>
        </w:rPr>
        <w:t>e</w:t>
      </w:r>
      <w:r w:rsidRPr="00842F8E">
        <w:rPr>
          <w:rFonts w:ascii="Arial" w:hAnsi="Arial" w:cs="Arial"/>
          <w:b/>
        </w:rPr>
        <w:t>r</w:t>
      </w:r>
      <w:r w:rsidR="009159E7">
        <w:rPr>
          <w:rFonts w:ascii="Arial" w:hAnsi="Arial" w:cs="Arial"/>
        </w:rPr>
        <w:t xml:space="preserve">: For each </w:t>
      </w:r>
      <w:r w:rsidR="009159E7" w:rsidRPr="009159E7">
        <w:rPr>
          <w:rFonts w:ascii="Arial" w:hAnsi="Arial" w:cs="Arial"/>
        </w:rPr>
        <w:t>household, interview the parents first, then the child. Parents and children should be interviewed separately, so please ask for privacy if necessary.</w:t>
      </w:r>
    </w:p>
    <w:p w14:paraId="19B9AAA7" w14:textId="3CDCC781" w:rsidR="006B1D17" w:rsidRPr="005A7BEF" w:rsidRDefault="006B1D17" w:rsidP="005A7BEF">
      <w:pPr>
        <w:rPr>
          <w:rFonts w:ascii="Arial" w:hAnsi="Arial" w:cs="Arial"/>
          <w:b/>
        </w:rPr>
      </w:pPr>
    </w:p>
    <w:p w14:paraId="7CDE76ED" w14:textId="5DD10F88" w:rsidR="00A137B5" w:rsidRPr="005A7BEF" w:rsidRDefault="00A137B5" w:rsidP="005A7BEF">
      <w:pPr>
        <w:rPr>
          <w:rFonts w:ascii="Arial" w:hAnsi="Arial" w:cs="Arial"/>
          <w:b/>
        </w:rPr>
      </w:pPr>
    </w:p>
    <w:p w14:paraId="384DBAFC" w14:textId="7DBAA38F" w:rsidR="00A137B5" w:rsidRDefault="00A137B5" w:rsidP="005A7BEF">
      <w:pPr>
        <w:rPr>
          <w:rFonts w:ascii="Arial" w:hAnsi="Arial" w:cs="Arial"/>
        </w:rPr>
      </w:pPr>
      <w:r w:rsidRPr="00842F8E">
        <w:rPr>
          <w:rFonts w:ascii="Arial" w:hAnsi="Arial" w:cs="Arial"/>
          <w:b/>
        </w:rPr>
        <w:t>Interviewer</w:t>
      </w:r>
      <w:r w:rsidRPr="005A7BEF">
        <w:rPr>
          <w:rFonts w:ascii="Arial" w:hAnsi="Arial" w:cs="Arial"/>
        </w:rPr>
        <w:t xml:space="preserve">: Please select the name of the </w:t>
      </w:r>
      <w:r w:rsidRPr="008D4F63">
        <w:rPr>
          <w:rFonts w:ascii="Arial" w:hAnsi="Arial" w:cs="Arial"/>
          <w:b/>
        </w:rPr>
        <w:t>mother</w:t>
      </w:r>
      <w:r w:rsidRPr="005A7BEF">
        <w:rPr>
          <w:rFonts w:ascii="Arial" w:hAnsi="Arial" w:cs="Arial"/>
        </w:rPr>
        <w:t xml:space="preserve"> of these children.</w:t>
      </w:r>
      <w:r w:rsidR="00555A5F">
        <w:rPr>
          <w:rFonts w:ascii="Arial" w:hAnsi="Arial" w:cs="Arial"/>
        </w:rPr>
        <w:t xml:space="preserve"> _______________</w:t>
      </w:r>
      <w:r w:rsidR="00DD2B55">
        <w:rPr>
          <w:rFonts w:ascii="Arial" w:hAnsi="Arial" w:cs="Arial"/>
        </w:rPr>
        <w:t xml:space="preserve"> [Names appear for selection]</w:t>
      </w:r>
    </w:p>
    <w:p w14:paraId="0E76CD1D" w14:textId="2A92F961" w:rsidR="00555A5F" w:rsidRDefault="00555A5F" w:rsidP="005A7BEF">
      <w:pPr>
        <w:rPr>
          <w:rFonts w:ascii="Arial" w:hAnsi="Arial" w:cs="Arial"/>
        </w:rPr>
      </w:pPr>
    </w:p>
    <w:p w14:paraId="6375D1DA" w14:textId="77777777" w:rsidR="00555A5F" w:rsidRPr="005A7BEF" w:rsidRDefault="00555A5F" w:rsidP="005A7BEF">
      <w:pPr>
        <w:rPr>
          <w:rFonts w:ascii="Arial" w:hAnsi="Arial" w:cs="Arial"/>
        </w:rPr>
      </w:pPr>
    </w:p>
    <w:p w14:paraId="2775616F" w14:textId="1658136F" w:rsidR="00AE79A8" w:rsidRDefault="00A137B5" w:rsidP="005A7BEF">
      <w:pPr>
        <w:rPr>
          <w:rFonts w:ascii="Arial" w:hAnsi="Arial" w:cs="Arial"/>
        </w:rPr>
      </w:pPr>
      <w:r w:rsidRPr="005A7BEF">
        <w:rPr>
          <w:rFonts w:ascii="Arial" w:hAnsi="Arial" w:cs="Arial"/>
        </w:rPr>
        <w:t xml:space="preserve">Is </w:t>
      </w:r>
      <w:r w:rsidR="00307910" w:rsidRPr="005A7BEF">
        <w:rPr>
          <w:rFonts w:ascii="Arial" w:hAnsi="Arial" w:cs="Arial"/>
        </w:rPr>
        <w:t>[mother’s name</w:t>
      </w:r>
      <w:r w:rsidRPr="005A7BEF">
        <w:rPr>
          <w:rFonts w:ascii="Arial" w:hAnsi="Arial" w:cs="Arial"/>
        </w:rPr>
        <w:t>] available to be interviewed?</w:t>
      </w:r>
      <w:r w:rsidR="00555A5F">
        <w:rPr>
          <w:rFonts w:ascii="Arial" w:hAnsi="Arial" w:cs="Arial"/>
        </w:rPr>
        <w:t xml:space="preserve"> </w:t>
      </w:r>
      <w:r w:rsidR="003E1AF6">
        <w:rPr>
          <w:rFonts w:ascii="Arial" w:hAnsi="Arial" w:cs="Arial"/>
        </w:rPr>
        <w:t>_______________</w:t>
      </w:r>
    </w:p>
    <w:p w14:paraId="4BEE40D8" w14:textId="77777777" w:rsidR="003E1AF6" w:rsidRDefault="003E1AF6" w:rsidP="005A7BEF">
      <w:pPr>
        <w:rPr>
          <w:rFonts w:ascii="Arial" w:hAnsi="Arial" w:cs="Arial"/>
        </w:rPr>
      </w:pPr>
    </w:p>
    <w:p w14:paraId="71E604C9" w14:textId="41B0673D" w:rsidR="00AE79A8" w:rsidRPr="008D4F63" w:rsidRDefault="00AE79A8" w:rsidP="005A7BEF">
      <w:pPr>
        <w:rPr>
          <w:rFonts w:ascii="Arial" w:hAnsi="Arial" w:cs="Arial"/>
          <w:i/>
        </w:rPr>
      </w:pPr>
      <w:r w:rsidRPr="008D4F63">
        <w:rPr>
          <w:rFonts w:ascii="Arial" w:hAnsi="Arial" w:cs="Arial"/>
          <w:i/>
        </w:rPr>
        <w:t>If these children have different mothers (i.e. the household head has more than one spouse), then select the name of the mother who is most responsible for taking care of the children in this household.</w:t>
      </w:r>
    </w:p>
    <w:p w14:paraId="783D80C5" w14:textId="1DE3F122" w:rsidR="00A137B5" w:rsidRDefault="00A137B5" w:rsidP="005A7BEF">
      <w:pPr>
        <w:rPr>
          <w:rFonts w:ascii="Arial" w:hAnsi="Arial" w:cs="Arial"/>
          <w:b/>
        </w:rPr>
      </w:pPr>
    </w:p>
    <w:p w14:paraId="5C757DFA" w14:textId="77777777" w:rsidR="00AE79A8" w:rsidRPr="005A7BEF" w:rsidRDefault="00AE79A8" w:rsidP="00AE79A8">
      <w:pPr>
        <w:rPr>
          <w:rFonts w:ascii="Arial" w:hAnsi="Arial" w:cs="Arial"/>
        </w:rPr>
      </w:pPr>
      <w:r w:rsidRPr="005A7BEF">
        <w:rPr>
          <w:rFonts w:ascii="Arial" w:hAnsi="Arial" w:cs="Arial"/>
        </w:rPr>
        <w:t>Is [mother’s name] available to be interviewed?</w:t>
      </w:r>
    </w:p>
    <w:p w14:paraId="4CA67A8B" w14:textId="61947CD0" w:rsidR="00AE79A8" w:rsidRDefault="00AE79A8" w:rsidP="005A7BEF">
      <w:pPr>
        <w:rPr>
          <w:rFonts w:ascii="Arial" w:hAnsi="Arial" w:cs="Arial"/>
          <w:b/>
        </w:rPr>
      </w:pPr>
    </w:p>
    <w:p w14:paraId="188533F2" w14:textId="6F6C0DAC" w:rsidR="00AE79A8" w:rsidRDefault="00AE79A8" w:rsidP="005A7BEF">
      <w:pPr>
        <w:rPr>
          <w:rFonts w:ascii="Arial" w:hAnsi="Arial" w:cs="Arial"/>
          <w:b/>
        </w:rPr>
      </w:pPr>
    </w:p>
    <w:p w14:paraId="1F557DD1" w14:textId="77777777" w:rsidR="00AE79A8" w:rsidRPr="005A7BEF" w:rsidRDefault="00AE79A8" w:rsidP="005A7BEF">
      <w:pPr>
        <w:rPr>
          <w:rFonts w:ascii="Arial" w:hAnsi="Arial" w:cs="Arial"/>
          <w:b/>
        </w:rPr>
      </w:pPr>
    </w:p>
    <w:p w14:paraId="2644BFCB" w14:textId="6E69C545" w:rsidR="00AE79A8" w:rsidRDefault="00A137B5" w:rsidP="005A7BEF">
      <w:pPr>
        <w:rPr>
          <w:rFonts w:ascii="Arial" w:hAnsi="Arial" w:cs="Arial"/>
        </w:rPr>
      </w:pPr>
      <w:r w:rsidRPr="008D4F63">
        <w:rPr>
          <w:rFonts w:ascii="Arial" w:hAnsi="Arial" w:cs="Arial"/>
          <w:i/>
        </w:rPr>
        <w:t>Interviewer</w:t>
      </w:r>
      <w:r w:rsidRPr="005A7BEF">
        <w:rPr>
          <w:rFonts w:ascii="Arial" w:hAnsi="Arial" w:cs="Arial"/>
        </w:rPr>
        <w:t xml:space="preserve">: Please select the name of the </w:t>
      </w:r>
      <w:r w:rsidRPr="008D4F63">
        <w:rPr>
          <w:rFonts w:ascii="Arial" w:hAnsi="Arial" w:cs="Arial"/>
          <w:b/>
        </w:rPr>
        <w:t>father</w:t>
      </w:r>
      <w:r w:rsidRPr="005A7BEF">
        <w:rPr>
          <w:rFonts w:ascii="Arial" w:hAnsi="Arial" w:cs="Arial"/>
        </w:rPr>
        <w:t xml:space="preserve"> of these children</w:t>
      </w:r>
      <w:r w:rsidR="00AE79A8">
        <w:rPr>
          <w:rFonts w:ascii="Arial" w:hAnsi="Arial" w:cs="Arial"/>
        </w:rPr>
        <w:t>.</w:t>
      </w:r>
      <w:r w:rsidR="003E1AF6">
        <w:rPr>
          <w:rFonts w:ascii="Arial" w:hAnsi="Arial" w:cs="Arial"/>
        </w:rPr>
        <w:t xml:space="preserve"> _______________</w:t>
      </w:r>
    </w:p>
    <w:p w14:paraId="160F6412" w14:textId="51C24E5A" w:rsidR="00A137B5" w:rsidRPr="005A7BEF" w:rsidRDefault="00A137B5" w:rsidP="005A7BEF">
      <w:pPr>
        <w:rPr>
          <w:rFonts w:ascii="Arial" w:hAnsi="Arial" w:cs="Arial"/>
        </w:rPr>
      </w:pPr>
      <w:r w:rsidRPr="005A7BEF">
        <w:rPr>
          <w:rFonts w:ascii="Arial" w:hAnsi="Arial" w:cs="Arial"/>
        </w:rPr>
        <w:t>.</w:t>
      </w:r>
    </w:p>
    <w:p w14:paraId="02B7F465" w14:textId="6A4CE8CA" w:rsidR="001A4276" w:rsidRDefault="00AE79A8" w:rsidP="005A7BEF">
      <w:pPr>
        <w:rPr>
          <w:rFonts w:ascii="Arial" w:hAnsi="Arial" w:cs="Arial"/>
        </w:rPr>
      </w:pPr>
      <w:r>
        <w:rPr>
          <w:rFonts w:ascii="Arial" w:hAnsi="Arial" w:cs="Arial"/>
        </w:rPr>
        <w:t>Is [father’s name] available to be interviewed?</w:t>
      </w:r>
      <w:r w:rsidR="003E1AF6">
        <w:rPr>
          <w:rFonts w:ascii="Arial" w:hAnsi="Arial" w:cs="Arial"/>
        </w:rPr>
        <w:t xml:space="preserve"> _______________</w:t>
      </w:r>
    </w:p>
    <w:p w14:paraId="2364D74C" w14:textId="77777777" w:rsidR="001A4276" w:rsidRDefault="001A4276" w:rsidP="005A7BEF">
      <w:pPr>
        <w:rPr>
          <w:rFonts w:ascii="Arial" w:hAnsi="Arial" w:cs="Arial"/>
        </w:rPr>
      </w:pPr>
    </w:p>
    <w:p w14:paraId="397DF69B" w14:textId="77777777" w:rsidR="001A4276" w:rsidRDefault="001A4276" w:rsidP="005A7BEF">
      <w:pPr>
        <w:rPr>
          <w:rFonts w:ascii="Arial" w:hAnsi="Arial" w:cs="Arial"/>
        </w:rPr>
      </w:pPr>
    </w:p>
    <w:p w14:paraId="17AB9375" w14:textId="3200D45B" w:rsidR="001A4276" w:rsidRPr="001A4276" w:rsidRDefault="001A4276" w:rsidP="005A7BEF">
      <w:pPr>
        <w:rPr>
          <w:rFonts w:ascii="Arial" w:hAnsi="Arial" w:cs="Arial"/>
        </w:rPr>
      </w:pPr>
      <w:r w:rsidRPr="008D4F63">
        <w:rPr>
          <w:rFonts w:ascii="Arial" w:hAnsi="Arial" w:cs="Arial"/>
          <w:i/>
        </w:rPr>
        <w:t>Interviewer</w:t>
      </w:r>
      <w:r>
        <w:rPr>
          <w:rFonts w:ascii="Arial" w:hAnsi="Arial" w:cs="Arial"/>
        </w:rPr>
        <w:t xml:space="preserve">: The following questions about labor market opportunities require [mother’s name] to answer for a </w:t>
      </w:r>
      <w:r>
        <w:rPr>
          <w:rFonts w:ascii="Arial" w:hAnsi="Arial" w:cs="Arial"/>
          <w:b/>
        </w:rPr>
        <w:t>hypothetical</w:t>
      </w:r>
      <w:r>
        <w:rPr>
          <w:rFonts w:ascii="Arial" w:hAnsi="Arial" w:cs="Arial"/>
        </w:rPr>
        <w:t xml:space="preserve"> boy and girl.</w:t>
      </w:r>
    </w:p>
    <w:p w14:paraId="456D5FC3" w14:textId="0B6EB291" w:rsidR="00A137B5" w:rsidRPr="005A7BEF" w:rsidRDefault="00A137B5" w:rsidP="005A7BEF">
      <w:pPr>
        <w:rPr>
          <w:rFonts w:ascii="Arial" w:hAnsi="Arial" w:cs="Arial"/>
          <w:b/>
        </w:rPr>
      </w:pPr>
    </w:p>
    <w:p w14:paraId="2FFE42D6" w14:textId="07645BF3" w:rsidR="006B1D17" w:rsidRPr="005A7BEF" w:rsidRDefault="006B1D17" w:rsidP="005A7BEF">
      <w:pPr>
        <w:rPr>
          <w:rFonts w:ascii="Arial" w:hAnsi="Arial" w:cs="Arial"/>
        </w:rPr>
      </w:pP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51"/>
        <w:gridCol w:w="1733"/>
        <w:gridCol w:w="1727"/>
        <w:gridCol w:w="1727"/>
      </w:tblGrid>
      <w:tr w:rsidR="006B1D17" w:rsidRPr="005A7BEF" w14:paraId="572C93D4" w14:textId="77777777" w:rsidTr="00DB6B2C">
        <w:trPr>
          <w:cantSplit/>
          <w:trHeight w:val="629"/>
          <w:tblHeader/>
        </w:trPr>
        <w:tc>
          <w:tcPr>
            <w:tcW w:w="3216" w:type="pct"/>
            <w:shd w:val="clear" w:color="auto" w:fill="A6A6A6" w:themeFill="background1" w:themeFillShade="A6"/>
            <w:vAlign w:val="center"/>
          </w:tcPr>
          <w:p w14:paraId="4856C690"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Person #</w:t>
            </w:r>
          </w:p>
        </w:tc>
        <w:tc>
          <w:tcPr>
            <w:tcW w:w="596" w:type="pct"/>
            <w:shd w:val="clear" w:color="auto" w:fill="A6A6A6" w:themeFill="background1" w:themeFillShade="A6"/>
            <w:vAlign w:val="center"/>
          </w:tcPr>
          <w:p w14:paraId="440C6358"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1</w:t>
            </w:r>
          </w:p>
        </w:tc>
        <w:tc>
          <w:tcPr>
            <w:tcW w:w="594" w:type="pct"/>
            <w:shd w:val="clear" w:color="auto" w:fill="A6A6A6" w:themeFill="background1" w:themeFillShade="A6"/>
            <w:vAlign w:val="center"/>
          </w:tcPr>
          <w:p w14:paraId="2A4C096D"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2</w:t>
            </w:r>
          </w:p>
        </w:tc>
        <w:tc>
          <w:tcPr>
            <w:tcW w:w="594" w:type="pct"/>
            <w:shd w:val="clear" w:color="auto" w:fill="A6A6A6" w:themeFill="background1" w:themeFillShade="A6"/>
            <w:vAlign w:val="center"/>
          </w:tcPr>
          <w:p w14:paraId="42126800"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3</w:t>
            </w:r>
          </w:p>
        </w:tc>
      </w:tr>
      <w:tr w:rsidR="006B1D17" w:rsidRPr="005A7BEF" w14:paraId="45BC715E" w14:textId="77777777" w:rsidTr="00DB6B2C">
        <w:trPr>
          <w:trHeight w:val="371"/>
        </w:trPr>
        <w:tc>
          <w:tcPr>
            <w:tcW w:w="5000" w:type="pct"/>
            <w:gridSpan w:val="4"/>
          </w:tcPr>
          <w:p w14:paraId="77F2C6E1" w14:textId="45444B51" w:rsidR="006B1D17" w:rsidRPr="005A7BEF" w:rsidRDefault="006B1D17" w:rsidP="005A7BEF">
            <w:pPr>
              <w:rPr>
                <w:rFonts w:ascii="Arial" w:hAnsi="Arial" w:cs="Arial"/>
                <w:szCs w:val="16"/>
              </w:rPr>
            </w:pPr>
            <w:r w:rsidRPr="005A7BEF">
              <w:rPr>
                <w:rFonts w:ascii="Arial" w:hAnsi="Arial" w:cs="Arial"/>
                <w:szCs w:val="16"/>
              </w:rPr>
              <w:t>Suppose t</w:t>
            </w:r>
            <w:r w:rsidR="00DD2B55">
              <w:rPr>
                <w:rFonts w:ascii="Arial" w:hAnsi="Arial" w:cs="Arial"/>
                <w:szCs w:val="16"/>
              </w:rPr>
              <w:t>h</w:t>
            </w:r>
            <w:r w:rsidRPr="005A7BEF">
              <w:rPr>
                <w:rFonts w:ascii="Arial" w:hAnsi="Arial" w:cs="Arial"/>
                <w:szCs w:val="16"/>
              </w:rPr>
              <w:t xml:space="preserve">at a </w:t>
            </w:r>
            <w:r w:rsidRPr="008D4F63">
              <w:rPr>
                <w:rFonts w:ascii="Arial" w:hAnsi="Arial" w:cs="Arial"/>
                <w:b/>
                <w:szCs w:val="16"/>
              </w:rPr>
              <w:t>boy</w:t>
            </w:r>
            <w:r w:rsidRPr="005A7BEF">
              <w:rPr>
                <w:rFonts w:ascii="Arial" w:hAnsi="Arial" w:cs="Arial"/>
                <w:szCs w:val="16"/>
              </w:rPr>
              <w:t xml:space="preserve"> age 25 is working full-time. Select his likely earnings depending on the following fields of study. </w:t>
            </w:r>
          </w:p>
          <w:p w14:paraId="37C49E39" w14:textId="77777777" w:rsidR="006B1D17" w:rsidRPr="005A7BEF" w:rsidRDefault="006B1D17" w:rsidP="005A7BEF">
            <w:pPr>
              <w:rPr>
                <w:rFonts w:ascii="Arial" w:hAnsi="Arial" w:cs="Arial"/>
                <w:sz w:val="16"/>
                <w:szCs w:val="16"/>
                <w:lang w:val="en-GB"/>
              </w:rPr>
            </w:pPr>
          </w:p>
          <w:p w14:paraId="0CF6CD8C" w14:textId="7CE5D670" w:rsidR="006B1D17" w:rsidRPr="008D4F63" w:rsidRDefault="007A26E0">
            <w:pPr>
              <w:rPr>
                <w:rFonts w:ascii="Arial" w:hAnsi="Arial" w:cs="Arial"/>
                <w:sz w:val="21"/>
                <w:lang w:val="en-GB"/>
              </w:rPr>
            </w:pPr>
            <w:r>
              <w:rPr>
                <w:rFonts w:ascii="Arial" w:hAnsi="Arial" w:cs="Arial"/>
                <w:sz w:val="21"/>
                <w:lang w:val="en-GB"/>
              </w:rPr>
              <w:t>1……</w:t>
            </w:r>
            <w:r w:rsidR="006B1D17" w:rsidRPr="008D4F63">
              <w:rPr>
                <w:rFonts w:ascii="Arial" w:hAnsi="Arial" w:cs="Arial"/>
                <w:sz w:val="21"/>
                <w:lang w:val="en-GB"/>
              </w:rPr>
              <w:t>&lt;500 GHS per month</w:t>
            </w:r>
          </w:p>
          <w:p w14:paraId="7338295B" w14:textId="079809D2" w:rsidR="006B1D17" w:rsidRPr="005A7BEF" w:rsidRDefault="007A26E0" w:rsidP="005A7BEF">
            <w:pPr>
              <w:rPr>
                <w:rFonts w:ascii="Arial" w:hAnsi="Arial" w:cs="Arial"/>
                <w:sz w:val="21"/>
                <w:lang w:val="en-GB"/>
              </w:rPr>
            </w:pPr>
            <w:r>
              <w:rPr>
                <w:rFonts w:ascii="Arial" w:hAnsi="Arial" w:cs="Arial"/>
                <w:sz w:val="21"/>
                <w:lang w:val="en-GB"/>
              </w:rPr>
              <w:t>2……</w:t>
            </w:r>
            <w:r w:rsidR="006B1D17" w:rsidRPr="005A7BEF">
              <w:rPr>
                <w:rFonts w:ascii="Arial" w:hAnsi="Arial" w:cs="Arial"/>
                <w:sz w:val="21"/>
                <w:lang w:val="en-GB"/>
              </w:rPr>
              <w:t>500-1000 GHS per month</w:t>
            </w:r>
          </w:p>
          <w:p w14:paraId="4C977C6C" w14:textId="3C6C1806" w:rsidR="006B1D17" w:rsidRPr="005A7BEF" w:rsidRDefault="007A26E0" w:rsidP="005A7BEF">
            <w:pPr>
              <w:rPr>
                <w:rFonts w:ascii="Arial" w:hAnsi="Arial" w:cs="Arial"/>
                <w:sz w:val="21"/>
                <w:lang w:val="en-GB"/>
              </w:rPr>
            </w:pPr>
            <w:r>
              <w:rPr>
                <w:rFonts w:ascii="Arial" w:hAnsi="Arial" w:cs="Arial"/>
                <w:sz w:val="21"/>
                <w:lang w:val="en-GB"/>
              </w:rPr>
              <w:t>3……</w:t>
            </w:r>
            <w:r w:rsidR="006B1D17" w:rsidRPr="005A7BEF">
              <w:rPr>
                <w:rFonts w:ascii="Arial" w:hAnsi="Arial" w:cs="Arial"/>
                <w:sz w:val="21"/>
                <w:lang w:val="en-GB"/>
              </w:rPr>
              <w:t>1000-1500 GHS per month</w:t>
            </w:r>
          </w:p>
          <w:p w14:paraId="6A8D1885" w14:textId="64046614" w:rsidR="006B1D17" w:rsidRPr="005A7BEF" w:rsidRDefault="007A26E0" w:rsidP="005A7BEF">
            <w:pPr>
              <w:rPr>
                <w:rFonts w:ascii="Arial" w:hAnsi="Arial" w:cs="Arial"/>
                <w:sz w:val="21"/>
                <w:lang w:val="en-GB"/>
              </w:rPr>
            </w:pPr>
            <w:r>
              <w:rPr>
                <w:rFonts w:ascii="Arial" w:hAnsi="Arial" w:cs="Arial"/>
                <w:sz w:val="21"/>
                <w:lang w:val="en-GB"/>
              </w:rPr>
              <w:t>4……</w:t>
            </w:r>
            <w:r w:rsidR="006B1D17" w:rsidRPr="005A7BEF">
              <w:rPr>
                <w:rFonts w:ascii="Arial" w:hAnsi="Arial" w:cs="Arial"/>
                <w:sz w:val="21"/>
                <w:lang w:val="en-GB"/>
              </w:rPr>
              <w:t>1500-2000 GHS per month</w:t>
            </w:r>
          </w:p>
          <w:p w14:paraId="41F285A0" w14:textId="49098DB8" w:rsidR="006B1D17" w:rsidRPr="005A7BEF" w:rsidRDefault="007A26E0" w:rsidP="005A7BEF">
            <w:pPr>
              <w:rPr>
                <w:rFonts w:ascii="Arial" w:hAnsi="Arial" w:cs="Arial"/>
                <w:sz w:val="21"/>
              </w:rPr>
            </w:pPr>
            <w:r>
              <w:rPr>
                <w:rFonts w:ascii="Arial" w:hAnsi="Arial" w:cs="Arial"/>
                <w:sz w:val="21"/>
                <w:lang w:val="en-GB"/>
              </w:rPr>
              <w:t>5…….</w:t>
            </w:r>
            <w:r w:rsidR="006B1D17" w:rsidRPr="005A7BEF">
              <w:rPr>
                <w:rFonts w:ascii="Arial" w:hAnsi="Arial" w:cs="Arial"/>
                <w:sz w:val="21"/>
                <w:lang w:val="en-GB"/>
              </w:rPr>
              <w:t>&gt;2000 GHS per month</w:t>
            </w:r>
          </w:p>
          <w:p w14:paraId="0FFD26C4" w14:textId="77777777" w:rsidR="006B1D17" w:rsidRPr="005A7BEF" w:rsidRDefault="006B1D17" w:rsidP="005A7BEF">
            <w:pPr>
              <w:rPr>
                <w:rFonts w:ascii="Arial" w:hAnsi="Arial" w:cs="Arial"/>
                <w:sz w:val="20"/>
                <w:szCs w:val="16"/>
              </w:rPr>
            </w:pPr>
          </w:p>
          <w:p w14:paraId="7DC4E64C" w14:textId="77777777" w:rsidR="006B1D17" w:rsidRPr="005A7BEF" w:rsidRDefault="006B1D17" w:rsidP="005A7BEF">
            <w:pPr>
              <w:jc w:val="center"/>
              <w:rPr>
                <w:rFonts w:ascii="Arial" w:hAnsi="Arial" w:cs="Arial"/>
                <w:lang w:val="en-GB"/>
              </w:rPr>
            </w:pPr>
          </w:p>
          <w:p w14:paraId="05C3DB30" w14:textId="77777777" w:rsidR="006B1D17" w:rsidRPr="005A7BEF" w:rsidRDefault="006B1D17" w:rsidP="005A7BEF">
            <w:pPr>
              <w:rPr>
                <w:rFonts w:ascii="Arial" w:hAnsi="Arial" w:cs="Arial"/>
                <w:lang w:val="en-GB"/>
              </w:rPr>
            </w:pPr>
          </w:p>
        </w:tc>
      </w:tr>
      <w:tr w:rsidR="006B1D17" w:rsidRPr="005A7BEF" w14:paraId="676A39E4" w14:textId="77777777" w:rsidTr="00DB6B2C">
        <w:trPr>
          <w:trHeight w:val="371"/>
        </w:trPr>
        <w:tc>
          <w:tcPr>
            <w:tcW w:w="3216" w:type="pct"/>
            <w:vAlign w:val="bottom"/>
          </w:tcPr>
          <w:p w14:paraId="6955EE13" w14:textId="680A39B7" w:rsidR="006B1D17" w:rsidRPr="005A7BEF" w:rsidRDefault="006B1D17">
            <w:pPr>
              <w:ind w:left="690"/>
              <w:rPr>
                <w:rFonts w:ascii="Arial" w:hAnsi="Arial" w:cs="Arial"/>
                <w:sz w:val="16"/>
                <w:szCs w:val="16"/>
              </w:rPr>
            </w:pPr>
            <w:r w:rsidRPr="005A7BEF">
              <w:rPr>
                <w:rFonts w:ascii="Arial" w:hAnsi="Arial" w:cs="Arial"/>
              </w:rPr>
              <w:t>He completed secondary school by studying a math intensive field such as general science.</w:t>
            </w:r>
          </w:p>
        </w:tc>
        <w:tc>
          <w:tcPr>
            <w:tcW w:w="596" w:type="pct"/>
            <w:vAlign w:val="center"/>
          </w:tcPr>
          <w:p w14:paraId="209B4152" w14:textId="77777777" w:rsidR="006B1D17" w:rsidRPr="005A7BEF" w:rsidRDefault="006B1D17" w:rsidP="005A7BEF">
            <w:pPr>
              <w:rPr>
                <w:rFonts w:ascii="Arial" w:hAnsi="Arial" w:cs="Arial"/>
                <w:b/>
                <w:sz w:val="16"/>
                <w:szCs w:val="16"/>
                <w:lang w:val="en-GB"/>
              </w:rPr>
            </w:pPr>
          </w:p>
        </w:tc>
        <w:tc>
          <w:tcPr>
            <w:tcW w:w="594" w:type="pct"/>
            <w:vAlign w:val="center"/>
          </w:tcPr>
          <w:p w14:paraId="7F25A846"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62B57C30" w14:textId="77777777" w:rsidR="006B1D17" w:rsidRPr="005A7BEF" w:rsidRDefault="006B1D17" w:rsidP="005A7BEF">
            <w:pPr>
              <w:jc w:val="center"/>
              <w:rPr>
                <w:rFonts w:ascii="Arial" w:hAnsi="Arial" w:cs="Arial"/>
                <w:b/>
                <w:sz w:val="16"/>
                <w:szCs w:val="16"/>
                <w:lang w:val="en-GB"/>
              </w:rPr>
            </w:pPr>
          </w:p>
        </w:tc>
      </w:tr>
      <w:tr w:rsidR="006B1D17" w:rsidRPr="005A7BEF" w14:paraId="73C0CE66" w14:textId="77777777" w:rsidTr="00DB6B2C">
        <w:trPr>
          <w:trHeight w:val="371"/>
        </w:trPr>
        <w:tc>
          <w:tcPr>
            <w:tcW w:w="3216" w:type="pct"/>
            <w:vAlign w:val="bottom"/>
          </w:tcPr>
          <w:p w14:paraId="713BD4B7" w14:textId="6B5512C5" w:rsidR="006B1D17" w:rsidRPr="005A7BEF" w:rsidRDefault="006B1D17" w:rsidP="005A7BEF">
            <w:pPr>
              <w:ind w:left="690"/>
              <w:rPr>
                <w:rFonts w:ascii="Arial" w:hAnsi="Arial" w:cs="Arial"/>
                <w:sz w:val="16"/>
                <w:szCs w:val="16"/>
              </w:rPr>
            </w:pPr>
            <w:r w:rsidRPr="005A7BEF">
              <w:rPr>
                <w:rFonts w:ascii="Arial" w:hAnsi="Arial" w:cs="Arial"/>
              </w:rPr>
              <w:lastRenderedPageBreak/>
              <w:t>He completed secondary school by studying a non-math intensive field such as home economics.</w:t>
            </w:r>
          </w:p>
        </w:tc>
        <w:tc>
          <w:tcPr>
            <w:tcW w:w="596" w:type="pct"/>
            <w:vAlign w:val="center"/>
          </w:tcPr>
          <w:p w14:paraId="1F5C581C" w14:textId="77777777" w:rsidR="006B1D17" w:rsidRPr="005A7BEF" w:rsidRDefault="006B1D17" w:rsidP="005A7BEF">
            <w:pPr>
              <w:rPr>
                <w:rFonts w:ascii="Arial" w:hAnsi="Arial" w:cs="Arial"/>
                <w:b/>
                <w:sz w:val="16"/>
                <w:szCs w:val="16"/>
                <w:lang w:val="en-GB"/>
              </w:rPr>
            </w:pPr>
          </w:p>
        </w:tc>
        <w:tc>
          <w:tcPr>
            <w:tcW w:w="594" w:type="pct"/>
            <w:vAlign w:val="center"/>
          </w:tcPr>
          <w:p w14:paraId="34ACE5BE"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67F66D02" w14:textId="77777777" w:rsidR="006B1D17" w:rsidRPr="005A7BEF" w:rsidRDefault="006B1D17" w:rsidP="005A7BEF">
            <w:pPr>
              <w:jc w:val="center"/>
              <w:rPr>
                <w:rFonts w:ascii="Arial" w:hAnsi="Arial" w:cs="Arial"/>
                <w:b/>
                <w:sz w:val="16"/>
                <w:szCs w:val="16"/>
                <w:lang w:val="en-GB"/>
              </w:rPr>
            </w:pPr>
          </w:p>
        </w:tc>
      </w:tr>
      <w:tr w:rsidR="006B1D17" w:rsidRPr="005A7BEF" w14:paraId="182189CC" w14:textId="77777777" w:rsidTr="00DB6B2C">
        <w:trPr>
          <w:trHeight w:val="371"/>
        </w:trPr>
        <w:tc>
          <w:tcPr>
            <w:tcW w:w="3216" w:type="pct"/>
            <w:vAlign w:val="bottom"/>
          </w:tcPr>
          <w:p w14:paraId="46BB15BE" w14:textId="39BE01FC" w:rsidR="006B1D17" w:rsidRPr="005A7BEF" w:rsidRDefault="006B1D17" w:rsidP="005A7BEF">
            <w:pPr>
              <w:ind w:left="690"/>
              <w:rPr>
                <w:rFonts w:ascii="Arial" w:hAnsi="Arial" w:cs="Arial"/>
                <w:sz w:val="16"/>
                <w:szCs w:val="16"/>
              </w:rPr>
            </w:pPr>
            <w:r w:rsidRPr="005A7BEF">
              <w:rPr>
                <w:rFonts w:ascii="Arial" w:hAnsi="Arial" w:cs="Arial"/>
              </w:rPr>
              <w:t>He did not attend any secondary school.</w:t>
            </w:r>
          </w:p>
        </w:tc>
        <w:tc>
          <w:tcPr>
            <w:tcW w:w="596" w:type="pct"/>
            <w:vAlign w:val="center"/>
          </w:tcPr>
          <w:p w14:paraId="123DE913" w14:textId="77777777" w:rsidR="006B1D17" w:rsidRPr="005A7BEF" w:rsidRDefault="006B1D17" w:rsidP="005A7BEF">
            <w:pPr>
              <w:rPr>
                <w:rFonts w:ascii="Arial" w:hAnsi="Arial" w:cs="Arial"/>
                <w:b/>
                <w:sz w:val="16"/>
                <w:szCs w:val="16"/>
                <w:lang w:val="en-GB"/>
              </w:rPr>
            </w:pPr>
          </w:p>
        </w:tc>
        <w:tc>
          <w:tcPr>
            <w:tcW w:w="594" w:type="pct"/>
            <w:vAlign w:val="center"/>
          </w:tcPr>
          <w:p w14:paraId="6C234994"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20CA9E24" w14:textId="77777777" w:rsidR="006B1D17" w:rsidRPr="005A7BEF" w:rsidRDefault="006B1D17" w:rsidP="005A7BEF">
            <w:pPr>
              <w:jc w:val="center"/>
              <w:rPr>
                <w:rFonts w:ascii="Arial" w:hAnsi="Arial" w:cs="Arial"/>
                <w:b/>
                <w:sz w:val="16"/>
                <w:szCs w:val="16"/>
                <w:lang w:val="en-GB"/>
              </w:rPr>
            </w:pPr>
          </w:p>
        </w:tc>
      </w:tr>
      <w:tr w:rsidR="006B1D17" w:rsidRPr="005A7BEF" w14:paraId="55013F53" w14:textId="77777777" w:rsidTr="00DB6B2C">
        <w:trPr>
          <w:trHeight w:val="371"/>
        </w:trPr>
        <w:tc>
          <w:tcPr>
            <w:tcW w:w="5000" w:type="pct"/>
            <w:gridSpan w:val="4"/>
          </w:tcPr>
          <w:p w14:paraId="59B00BDC" w14:textId="495EE21C" w:rsidR="006B1D17" w:rsidRPr="005A7BEF" w:rsidRDefault="006B1D17" w:rsidP="005A7BEF">
            <w:pPr>
              <w:rPr>
                <w:rFonts w:ascii="Arial" w:hAnsi="Arial" w:cs="Arial"/>
              </w:rPr>
            </w:pPr>
            <w:r w:rsidRPr="005A7BEF">
              <w:rPr>
                <w:rFonts w:ascii="Arial" w:hAnsi="Arial" w:cs="Arial"/>
              </w:rPr>
              <w:t xml:space="preserve">Suppose that a </w:t>
            </w:r>
            <w:r w:rsidRPr="008D4F63">
              <w:rPr>
                <w:rFonts w:ascii="Arial" w:hAnsi="Arial" w:cs="Arial"/>
                <w:b/>
              </w:rPr>
              <w:t>girl</w:t>
            </w:r>
            <w:r w:rsidRPr="005A7BEF">
              <w:rPr>
                <w:rFonts w:ascii="Arial" w:hAnsi="Arial" w:cs="Arial"/>
              </w:rPr>
              <w:t xml:space="preserve"> age 25 is working full-time. Select her likely earnings depending on the following fields of study. </w:t>
            </w:r>
          </w:p>
          <w:p w14:paraId="51C3CBF7" w14:textId="77777777" w:rsidR="006B1D17" w:rsidRPr="005A7BEF" w:rsidRDefault="006B1D17" w:rsidP="005A7BEF">
            <w:pPr>
              <w:rPr>
                <w:rFonts w:ascii="Arial" w:hAnsi="Arial" w:cs="Arial"/>
              </w:rPr>
            </w:pPr>
          </w:p>
          <w:p w14:paraId="5F74A2C9" w14:textId="49E8C079" w:rsidR="006B1D17" w:rsidRPr="005A7BEF" w:rsidRDefault="001C0285" w:rsidP="005A7BEF">
            <w:pPr>
              <w:rPr>
                <w:rFonts w:ascii="Arial" w:hAnsi="Arial" w:cs="Arial"/>
                <w:sz w:val="21"/>
                <w:lang w:val="en-GB"/>
              </w:rPr>
            </w:pPr>
            <w:r>
              <w:rPr>
                <w:rFonts w:ascii="Arial" w:hAnsi="Arial" w:cs="Arial"/>
                <w:sz w:val="21"/>
                <w:lang w:val="en-GB"/>
              </w:rPr>
              <w:t>1…..</w:t>
            </w:r>
            <w:r w:rsidR="006B1D17" w:rsidRPr="005A7BEF">
              <w:rPr>
                <w:rFonts w:ascii="Arial" w:hAnsi="Arial" w:cs="Arial"/>
                <w:sz w:val="21"/>
                <w:lang w:val="en-GB"/>
              </w:rPr>
              <w:t>&lt;500 GHS per month</w:t>
            </w:r>
          </w:p>
          <w:p w14:paraId="1895F3FB" w14:textId="43F20D0E" w:rsidR="006B1D17" w:rsidRPr="005A7BEF" w:rsidRDefault="001C0285" w:rsidP="005A7BEF">
            <w:pPr>
              <w:rPr>
                <w:rFonts w:ascii="Arial" w:hAnsi="Arial" w:cs="Arial"/>
                <w:sz w:val="21"/>
                <w:lang w:val="en-GB"/>
              </w:rPr>
            </w:pPr>
            <w:r>
              <w:rPr>
                <w:rFonts w:ascii="Arial" w:hAnsi="Arial" w:cs="Arial"/>
                <w:sz w:val="21"/>
                <w:lang w:val="en-GB"/>
              </w:rPr>
              <w:t>2…..</w:t>
            </w:r>
            <w:r w:rsidR="006B1D17" w:rsidRPr="005A7BEF">
              <w:rPr>
                <w:rFonts w:ascii="Arial" w:hAnsi="Arial" w:cs="Arial"/>
                <w:sz w:val="21"/>
                <w:lang w:val="en-GB"/>
              </w:rPr>
              <w:t>500-1000 GHS per month</w:t>
            </w:r>
          </w:p>
          <w:p w14:paraId="4BBD9A6E" w14:textId="2D41A937" w:rsidR="006B1D17" w:rsidRPr="005A7BEF" w:rsidRDefault="001C0285" w:rsidP="005A7BEF">
            <w:pPr>
              <w:rPr>
                <w:rFonts w:ascii="Arial" w:hAnsi="Arial" w:cs="Arial"/>
                <w:sz w:val="21"/>
                <w:lang w:val="en-GB"/>
              </w:rPr>
            </w:pPr>
            <w:r>
              <w:rPr>
                <w:rFonts w:ascii="Arial" w:hAnsi="Arial" w:cs="Arial"/>
                <w:sz w:val="21"/>
                <w:lang w:val="en-GB"/>
              </w:rPr>
              <w:t>3……</w:t>
            </w:r>
            <w:r w:rsidR="006B1D17" w:rsidRPr="005A7BEF">
              <w:rPr>
                <w:rFonts w:ascii="Arial" w:hAnsi="Arial" w:cs="Arial"/>
                <w:sz w:val="21"/>
                <w:lang w:val="en-GB"/>
              </w:rPr>
              <w:t>1000-1500 GHS per month</w:t>
            </w:r>
          </w:p>
          <w:p w14:paraId="43DA5B48" w14:textId="7C3E12FF" w:rsidR="006B1D17" w:rsidRPr="005A7BEF" w:rsidRDefault="001C0285" w:rsidP="005A7BEF">
            <w:pPr>
              <w:rPr>
                <w:rFonts w:ascii="Arial" w:hAnsi="Arial" w:cs="Arial"/>
                <w:sz w:val="21"/>
                <w:lang w:val="en-GB"/>
              </w:rPr>
            </w:pPr>
            <w:r>
              <w:rPr>
                <w:rFonts w:ascii="Arial" w:hAnsi="Arial" w:cs="Arial"/>
                <w:sz w:val="21"/>
                <w:lang w:val="en-GB"/>
              </w:rPr>
              <w:t>4……</w:t>
            </w:r>
            <w:r w:rsidR="006B1D17" w:rsidRPr="005A7BEF">
              <w:rPr>
                <w:rFonts w:ascii="Arial" w:hAnsi="Arial" w:cs="Arial"/>
                <w:sz w:val="21"/>
                <w:lang w:val="en-GB"/>
              </w:rPr>
              <w:t>1500-2000 GHS per month</w:t>
            </w:r>
          </w:p>
          <w:p w14:paraId="2AECB385" w14:textId="1096A883" w:rsidR="006B1D17" w:rsidRPr="005A7BEF" w:rsidRDefault="001C0285" w:rsidP="005A7BEF">
            <w:pPr>
              <w:rPr>
                <w:rFonts w:ascii="Arial" w:hAnsi="Arial" w:cs="Arial"/>
                <w:sz w:val="21"/>
              </w:rPr>
            </w:pPr>
            <w:r>
              <w:rPr>
                <w:rFonts w:ascii="Arial" w:hAnsi="Arial" w:cs="Arial"/>
                <w:sz w:val="21"/>
                <w:lang w:val="en-GB"/>
              </w:rPr>
              <w:t>5……</w:t>
            </w:r>
            <w:r w:rsidR="006B1D17" w:rsidRPr="005A7BEF">
              <w:rPr>
                <w:rFonts w:ascii="Arial" w:hAnsi="Arial" w:cs="Arial"/>
                <w:sz w:val="21"/>
                <w:lang w:val="en-GB"/>
              </w:rPr>
              <w:t>&gt;2000 GHS per month</w:t>
            </w:r>
          </w:p>
          <w:p w14:paraId="55AFD167" w14:textId="77777777" w:rsidR="006B1D17" w:rsidRPr="005A7BEF" w:rsidRDefault="006B1D17" w:rsidP="005A7BEF">
            <w:pPr>
              <w:jc w:val="center"/>
              <w:rPr>
                <w:rFonts w:ascii="Arial" w:hAnsi="Arial" w:cs="Arial"/>
                <w:b/>
                <w:sz w:val="16"/>
                <w:szCs w:val="16"/>
                <w:lang w:val="en-GB"/>
              </w:rPr>
            </w:pPr>
          </w:p>
        </w:tc>
      </w:tr>
      <w:tr w:rsidR="006B1D17" w:rsidRPr="005A7BEF" w14:paraId="4E8547C9" w14:textId="77777777" w:rsidTr="00DB6B2C">
        <w:trPr>
          <w:trHeight w:val="371"/>
        </w:trPr>
        <w:tc>
          <w:tcPr>
            <w:tcW w:w="3216" w:type="pct"/>
            <w:vAlign w:val="bottom"/>
          </w:tcPr>
          <w:p w14:paraId="2BE72400" w14:textId="5815238A" w:rsidR="006B1D17" w:rsidRPr="005A7BEF" w:rsidRDefault="006B1D17">
            <w:pPr>
              <w:ind w:left="690"/>
              <w:rPr>
                <w:rFonts w:ascii="Arial" w:hAnsi="Arial" w:cs="Arial"/>
                <w:sz w:val="16"/>
                <w:szCs w:val="16"/>
              </w:rPr>
            </w:pPr>
            <w:r w:rsidRPr="005A7BEF">
              <w:rPr>
                <w:rFonts w:ascii="Arial" w:hAnsi="Arial" w:cs="Arial"/>
              </w:rPr>
              <w:t xml:space="preserve"> She completed secondary school by studying a math intensive field such as general science.</w:t>
            </w:r>
          </w:p>
        </w:tc>
        <w:tc>
          <w:tcPr>
            <w:tcW w:w="596" w:type="pct"/>
            <w:vAlign w:val="center"/>
          </w:tcPr>
          <w:p w14:paraId="5D5CED77" w14:textId="77777777" w:rsidR="006B1D17" w:rsidRPr="005A7BEF" w:rsidRDefault="006B1D17" w:rsidP="005A7BEF">
            <w:pPr>
              <w:rPr>
                <w:rFonts w:ascii="Arial" w:hAnsi="Arial" w:cs="Arial"/>
                <w:b/>
                <w:sz w:val="16"/>
                <w:szCs w:val="16"/>
                <w:lang w:val="en-GB"/>
              </w:rPr>
            </w:pPr>
          </w:p>
        </w:tc>
        <w:tc>
          <w:tcPr>
            <w:tcW w:w="594" w:type="pct"/>
            <w:vAlign w:val="center"/>
          </w:tcPr>
          <w:p w14:paraId="510EC36C"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3E6BF43B" w14:textId="77777777" w:rsidR="006B1D17" w:rsidRPr="005A7BEF" w:rsidRDefault="006B1D17" w:rsidP="005A7BEF">
            <w:pPr>
              <w:jc w:val="center"/>
              <w:rPr>
                <w:rFonts w:ascii="Arial" w:hAnsi="Arial" w:cs="Arial"/>
                <w:b/>
                <w:sz w:val="16"/>
                <w:szCs w:val="16"/>
                <w:lang w:val="en-GB"/>
              </w:rPr>
            </w:pPr>
          </w:p>
        </w:tc>
      </w:tr>
      <w:tr w:rsidR="006B1D17" w:rsidRPr="005A7BEF" w14:paraId="4D1843A6" w14:textId="77777777" w:rsidTr="00DB6B2C">
        <w:trPr>
          <w:trHeight w:val="371"/>
        </w:trPr>
        <w:tc>
          <w:tcPr>
            <w:tcW w:w="3216" w:type="pct"/>
            <w:vAlign w:val="bottom"/>
          </w:tcPr>
          <w:p w14:paraId="6A1FC761" w14:textId="3E013708" w:rsidR="006B1D17" w:rsidRPr="005A7BEF" w:rsidRDefault="006B1D17" w:rsidP="005A7BEF">
            <w:pPr>
              <w:ind w:left="690"/>
              <w:rPr>
                <w:rFonts w:ascii="Arial" w:hAnsi="Arial" w:cs="Arial"/>
                <w:sz w:val="16"/>
                <w:szCs w:val="16"/>
              </w:rPr>
            </w:pPr>
            <w:r w:rsidRPr="005A7BEF">
              <w:rPr>
                <w:rFonts w:ascii="Arial" w:hAnsi="Arial" w:cs="Arial"/>
              </w:rPr>
              <w:t>She completed secondary school by studying a non-math intensive field such as home economics.</w:t>
            </w:r>
          </w:p>
        </w:tc>
        <w:tc>
          <w:tcPr>
            <w:tcW w:w="596" w:type="pct"/>
            <w:vAlign w:val="center"/>
          </w:tcPr>
          <w:p w14:paraId="6030BA84" w14:textId="77777777" w:rsidR="006B1D17" w:rsidRPr="005A7BEF" w:rsidRDefault="006B1D17" w:rsidP="005A7BEF">
            <w:pPr>
              <w:rPr>
                <w:rFonts w:ascii="Arial" w:hAnsi="Arial" w:cs="Arial"/>
                <w:b/>
                <w:sz w:val="16"/>
                <w:szCs w:val="16"/>
                <w:lang w:val="en-GB"/>
              </w:rPr>
            </w:pPr>
          </w:p>
        </w:tc>
        <w:tc>
          <w:tcPr>
            <w:tcW w:w="594" w:type="pct"/>
            <w:vAlign w:val="center"/>
          </w:tcPr>
          <w:p w14:paraId="48703178"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1326A86E" w14:textId="77777777" w:rsidR="006B1D17" w:rsidRPr="005A7BEF" w:rsidRDefault="006B1D17" w:rsidP="005A7BEF">
            <w:pPr>
              <w:jc w:val="center"/>
              <w:rPr>
                <w:rFonts w:ascii="Arial" w:hAnsi="Arial" w:cs="Arial"/>
                <w:b/>
                <w:sz w:val="16"/>
                <w:szCs w:val="16"/>
                <w:lang w:val="en-GB"/>
              </w:rPr>
            </w:pPr>
          </w:p>
        </w:tc>
      </w:tr>
      <w:tr w:rsidR="006B1D17" w:rsidRPr="005A7BEF" w14:paraId="3CBA3872" w14:textId="77777777" w:rsidTr="00DB6B2C">
        <w:trPr>
          <w:trHeight w:val="371"/>
        </w:trPr>
        <w:tc>
          <w:tcPr>
            <w:tcW w:w="3216" w:type="pct"/>
            <w:vAlign w:val="bottom"/>
          </w:tcPr>
          <w:p w14:paraId="36E82048" w14:textId="4FA8F5D6" w:rsidR="006B1D17" w:rsidRPr="005A7BEF" w:rsidRDefault="006B1D17" w:rsidP="005A7BEF">
            <w:pPr>
              <w:ind w:left="690"/>
              <w:rPr>
                <w:rFonts w:ascii="Arial" w:hAnsi="Arial" w:cs="Arial"/>
                <w:sz w:val="16"/>
                <w:szCs w:val="16"/>
              </w:rPr>
            </w:pPr>
            <w:r w:rsidRPr="005A7BEF">
              <w:rPr>
                <w:rFonts w:ascii="Arial" w:hAnsi="Arial" w:cs="Arial"/>
              </w:rPr>
              <w:t xml:space="preserve"> She did not attend any secondary school.</w:t>
            </w:r>
          </w:p>
        </w:tc>
        <w:tc>
          <w:tcPr>
            <w:tcW w:w="596" w:type="pct"/>
            <w:vAlign w:val="center"/>
          </w:tcPr>
          <w:p w14:paraId="022B2FFE" w14:textId="77777777" w:rsidR="006B1D17" w:rsidRPr="005A7BEF" w:rsidRDefault="006B1D17" w:rsidP="005A7BEF">
            <w:pPr>
              <w:rPr>
                <w:rFonts w:ascii="Arial" w:hAnsi="Arial" w:cs="Arial"/>
                <w:b/>
                <w:sz w:val="16"/>
                <w:szCs w:val="16"/>
                <w:lang w:val="en-GB"/>
              </w:rPr>
            </w:pPr>
          </w:p>
        </w:tc>
        <w:tc>
          <w:tcPr>
            <w:tcW w:w="594" w:type="pct"/>
            <w:vAlign w:val="center"/>
          </w:tcPr>
          <w:p w14:paraId="4DDCE1D7"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2DD0C249" w14:textId="77777777" w:rsidR="006B1D17" w:rsidRPr="005A7BEF" w:rsidRDefault="006B1D17" w:rsidP="005A7BEF">
            <w:pPr>
              <w:jc w:val="center"/>
              <w:rPr>
                <w:rFonts w:ascii="Arial" w:hAnsi="Arial" w:cs="Arial"/>
                <w:b/>
                <w:sz w:val="16"/>
                <w:szCs w:val="16"/>
                <w:lang w:val="en-GB"/>
              </w:rPr>
            </w:pPr>
          </w:p>
        </w:tc>
      </w:tr>
      <w:tr w:rsidR="006B1D17" w:rsidRPr="005A7BEF" w14:paraId="51BEDFAF" w14:textId="77777777" w:rsidTr="00DB6B2C">
        <w:trPr>
          <w:trHeight w:val="371"/>
        </w:trPr>
        <w:tc>
          <w:tcPr>
            <w:tcW w:w="3216" w:type="pct"/>
          </w:tcPr>
          <w:p w14:paraId="4F1443A8" w14:textId="1FEBFAF8" w:rsidR="006B1D17" w:rsidRPr="005A7BEF" w:rsidRDefault="006B1D17" w:rsidP="005A7BEF">
            <w:pPr>
              <w:rPr>
                <w:rFonts w:ascii="Arial" w:hAnsi="Arial" w:cs="Arial"/>
              </w:rPr>
            </w:pPr>
            <w:r w:rsidRPr="005A7BEF">
              <w:rPr>
                <w:rFonts w:ascii="Arial" w:hAnsi="Arial" w:cs="Arial"/>
              </w:rPr>
              <w:t xml:space="preserve">Suppose that a </w:t>
            </w:r>
            <w:r w:rsidRPr="008D4F63">
              <w:rPr>
                <w:rFonts w:ascii="Arial" w:hAnsi="Arial" w:cs="Arial"/>
                <w:b/>
              </w:rPr>
              <w:t>boy</w:t>
            </w:r>
            <w:r w:rsidRPr="005A7BEF">
              <w:rPr>
                <w:rFonts w:ascii="Arial" w:hAnsi="Arial" w:cs="Arial"/>
              </w:rPr>
              <w:t xml:space="preserve"> is in search of a job. Select how likely he is to have a successful career depending on the following fields of study.</w:t>
            </w:r>
            <w:r w:rsidRPr="005A7BEF" w:rsidDel="00F3570F">
              <w:rPr>
                <w:rFonts w:ascii="Arial" w:hAnsi="Arial" w:cs="Arial"/>
              </w:rPr>
              <w:t xml:space="preserve"> </w:t>
            </w:r>
          </w:p>
          <w:p w14:paraId="5774607E" w14:textId="77777777" w:rsidR="006B1D17" w:rsidRPr="005A7BEF" w:rsidRDefault="006B1D17" w:rsidP="005A7BEF">
            <w:pPr>
              <w:rPr>
                <w:rFonts w:ascii="Arial" w:hAnsi="Arial" w:cs="Arial"/>
              </w:rPr>
            </w:pPr>
          </w:p>
          <w:p w14:paraId="26A6A129" w14:textId="38D42728" w:rsidR="006B1D17" w:rsidRPr="005A7BEF" w:rsidRDefault="008957BA" w:rsidP="005A7BEF">
            <w:pPr>
              <w:rPr>
                <w:rFonts w:ascii="Arial" w:hAnsi="Arial" w:cs="Arial"/>
              </w:rPr>
            </w:pPr>
            <w:r>
              <w:rPr>
                <w:rFonts w:ascii="Arial" w:hAnsi="Arial" w:cs="Arial"/>
              </w:rPr>
              <w:t>1…..</w:t>
            </w:r>
            <w:r w:rsidR="006B1D17" w:rsidRPr="005A7BEF">
              <w:rPr>
                <w:rFonts w:ascii="Arial" w:hAnsi="Arial" w:cs="Arial"/>
              </w:rPr>
              <w:t>Absolutely Likely</w:t>
            </w:r>
          </w:p>
          <w:p w14:paraId="61815E23" w14:textId="2F7DA859" w:rsidR="006B1D17" w:rsidRPr="005A7BEF" w:rsidRDefault="008957BA" w:rsidP="005A7BEF">
            <w:pPr>
              <w:rPr>
                <w:rFonts w:ascii="Arial" w:hAnsi="Arial" w:cs="Arial"/>
                <w:sz w:val="21"/>
                <w:lang w:val="en-GB"/>
              </w:rPr>
            </w:pPr>
            <w:r>
              <w:rPr>
                <w:rFonts w:ascii="Arial" w:hAnsi="Arial" w:cs="Arial"/>
                <w:sz w:val="21"/>
                <w:lang w:val="en-GB"/>
              </w:rPr>
              <w:t>2…..</w:t>
            </w:r>
            <w:r w:rsidR="006B1D17" w:rsidRPr="005A7BEF">
              <w:rPr>
                <w:rFonts w:ascii="Arial" w:hAnsi="Arial" w:cs="Arial"/>
                <w:sz w:val="21"/>
                <w:lang w:val="en-GB"/>
              </w:rPr>
              <w:t>Likely</w:t>
            </w:r>
          </w:p>
          <w:p w14:paraId="3B05400E" w14:textId="608590CB" w:rsidR="006B1D17" w:rsidRPr="005A7BEF" w:rsidRDefault="008957BA" w:rsidP="005A7BEF">
            <w:pPr>
              <w:rPr>
                <w:rFonts w:ascii="Arial" w:hAnsi="Arial" w:cs="Arial"/>
                <w:sz w:val="21"/>
                <w:lang w:val="en-GB"/>
              </w:rPr>
            </w:pPr>
            <w:r>
              <w:rPr>
                <w:rFonts w:ascii="Arial" w:hAnsi="Arial" w:cs="Arial"/>
                <w:sz w:val="21"/>
                <w:lang w:val="en-GB"/>
              </w:rPr>
              <w:t>3…..</w:t>
            </w:r>
            <w:r w:rsidR="006B1D17" w:rsidRPr="005A7BEF">
              <w:rPr>
                <w:rFonts w:ascii="Arial" w:hAnsi="Arial" w:cs="Arial"/>
                <w:sz w:val="21"/>
                <w:lang w:val="en-GB"/>
              </w:rPr>
              <w:t>Not Likely</w:t>
            </w:r>
          </w:p>
          <w:p w14:paraId="0F26A86F" w14:textId="294C025F" w:rsidR="006B1D17" w:rsidRPr="005A7BEF" w:rsidRDefault="008957BA" w:rsidP="005A7BEF">
            <w:pPr>
              <w:rPr>
                <w:rFonts w:ascii="Arial" w:hAnsi="Arial" w:cs="Arial"/>
              </w:rPr>
            </w:pPr>
            <w:r>
              <w:rPr>
                <w:rFonts w:ascii="Arial" w:hAnsi="Arial" w:cs="Arial"/>
                <w:sz w:val="21"/>
                <w:lang w:val="en-GB"/>
              </w:rPr>
              <w:t>4…..</w:t>
            </w:r>
            <w:r w:rsidR="006B1D17" w:rsidRPr="005A7BEF">
              <w:rPr>
                <w:rFonts w:ascii="Arial" w:hAnsi="Arial" w:cs="Arial"/>
                <w:sz w:val="21"/>
                <w:lang w:val="en-GB"/>
              </w:rPr>
              <w:t>Absolutely Not Likely</w:t>
            </w:r>
          </w:p>
          <w:p w14:paraId="59185602" w14:textId="77777777" w:rsidR="006B1D17" w:rsidRPr="005A7BEF" w:rsidRDefault="006B1D17" w:rsidP="005A7BEF">
            <w:pPr>
              <w:rPr>
                <w:rFonts w:ascii="Arial" w:hAnsi="Arial" w:cs="Arial"/>
                <w:sz w:val="16"/>
                <w:szCs w:val="16"/>
              </w:rPr>
            </w:pPr>
          </w:p>
        </w:tc>
        <w:tc>
          <w:tcPr>
            <w:tcW w:w="596" w:type="pct"/>
            <w:vAlign w:val="center"/>
          </w:tcPr>
          <w:p w14:paraId="15A86099" w14:textId="77777777" w:rsidR="006B1D17" w:rsidRPr="005A7BEF" w:rsidRDefault="006B1D17" w:rsidP="005A7BEF">
            <w:pPr>
              <w:jc w:val="center"/>
              <w:rPr>
                <w:rStyle w:val="CommentReference"/>
                <w:rFonts w:ascii="Arial" w:hAnsi="Arial" w:cs="Arial"/>
              </w:rPr>
            </w:pPr>
          </w:p>
        </w:tc>
        <w:tc>
          <w:tcPr>
            <w:tcW w:w="594" w:type="pct"/>
            <w:vAlign w:val="center"/>
          </w:tcPr>
          <w:p w14:paraId="778E8733"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31E5A384" w14:textId="77777777" w:rsidR="006B1D17" w:rsidRPr="005A7BEF" w:rsidRDefault="006B1D17" w:rsidP="005A7BEF">
            <w:pPr>
              <w:jc w:val="center"/>
              <w:rPr>
                <w:rFonts w:ascii="Arial" w:hAnsi="Arial" w:cs="Arial"/>
                <w:b/>
                <w:sz w:val="16"/>
                <w:szCs w:val="16"/>
                <w:lang w:val="en-GB"/>
              </w:rPr>
            </w:pPr>
          </w:p>
        </w:tc>
      </w:tr>
      <w:tr w:rsidR="006B1D17" w:rsidRPr="005A7BEF" w14:paraId="1BF9C869" w14:textId="77777777" w:rsidTr="00DB6B2C">
        <w:trPr>
          <w:trHeight w:val="371"/>
        </w:trPr>
        <w:tc>
          <w:tcPr>
            <w:tcW w:w="3216" w:type="pct"/>
            <w:vAlign w:val="bottom"/>
          </w:tcPr>
          <w:p w14:paraId="22982986" w14:textId="3B07C8F9" w:rsidR="006B1D17" w:rsidRPr="005A7BEF" w:rsidRDefault="006B1D17" w:rsidP="005A7BEF">
            <w:pPr>
              <w:ind w:left="690"/>
              <w:rPr>
                <w:rFonts w:ascii="Arial" w:hAnsi="Arial" w:cs="Arial"/>
                <w:sz w:val="16"/>
                <w:szCs w:val="16"/>
              </w:rPr>
            </w:pPr>
            <w:r w:rsidRPr="005A7BEF">
              <w:rPr>
                <w:rFonts w:ascii="Arial" w:hAnsi="Arial" w:cs="Arial"/>
              </w:rPr>
              <w:t>He completed secondary school by studying a math intensive field such as general science.</w:t>
            </w:r>
          </w:p>
        </w:tc>
        <w:tc>
          <w:tcPr>
            <w:tcW w:w="596" w:type="pct"/>
            <w:vAlign w:val="center"/>
          </w:tcPr>
          <w:p w14:paraId="427DB134" w14:textId="77777777" w:rsidR="006B1D17" w:rsidRPr="005A7BEF" w:rsidRDefault="006B1D17" w:rsidP="005A7BEF">
            <w:pPr>
              <w:rPr>
                <w:rStyle w:val="CommentReference"/>
                <w:rFonts w:ascii="Arial" w:hAnsi="Arial" w:cs="Arial"/>
              </w:rPr>
            </w:pPr>
          </w:p>
        </w:tc>
        <w:tc>
          <w:tcPr>
            <w:tcW w:w="594" w:type="pct"/>
            <w:vAlign w:val="center"/>
          </w:tcPr>
          <w:p w14:paraId="6B03E238"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0F0A5F61" w14:textId="77777777" w:rsidR="006B1D17" w:rsidRPr="005A7BEF" w:rsidRDefault="006B1D17" w:rsidP="005A7BEF">
            <w:pPr>
              <w:jc w:val="center"/>
              <w:rPr>
                <w:rFonts w:ascii="Arial" w:hAnsi="Arial" w:cs="Arial"/>
                <w:b/>
                <w:sz w:val="16"/>
                <w:szCs w:val="16"/>
                <w:lang w:val="en-GB"/>
              </w:rPr>
            </w:pPr>
          </w:p>
        </w:tc>
      </w:tr>
      <w:tr w:rsidR="006B1D17" w:rsidRPr="005A7BEF" w14:paraId="40152692" w14:textId="77777777" w:rsidTr="00DB6B2C">
        <w:trPr>
          <w:trHeight w:val="371"/>
        </w:trPr>
        <w:tc>
          <w:tcPr>
            <w:tcW w:w="3216" w:type="pct"/>
            <w:vAlign w:val="bottom"/>
          </w:tcPr>
          <w:p w14:paraId="588A1226" w14:textId="34B5B9DF" w:rsidR="006B1D17" w:rsidRPr="005A7BEF" w:rsidRDefault="006B1D17" w:rsidP="005A7BEF">
            <w:pPr>
              <w:ind w:left="690"/>
              <w:rPr>
                <w:rFonts w:ascii="Arial" w:hAnsi="Arial" w:cs="Arial"/>
                <w:sz w:val="16"/>
                <w:szCs w:val="16"/>
              </w:rPr>
            </w:pPr>
            <w:r w:rsidRPr="005A7BEF">
              <w:rPr>
                <w:rFonts w:ascii="Arial" w:hAnsi="Arial" w:cs="Arial"/>
              </w:rPr>
              <w:t>He completed secondary school by studying a non-math intensive field such as home economics.</w:t>
            </w:r>
          </w:p>
        </w:tc>
        <w:tc>
          <w:tcPr>
            <w:tcW w:w="596" w:type="pct"/>
            <w:vAlign w:val="center"/>
          </w:tcPr>
          <w:p w14:paraId="43E729E0" w14:textId="77777777" w:rsidR="006B1D17" w:rsidRPr="005A7BEF" w:rsidRDefault="006B1D17" w:rsidP="005A7BEF">
            <w:pPr>
              <w:rPr>
                <w:rStyle w:val="CommentReference"/>
                <w:rFonts w:ascii="Arial" w:hAnsi="Arial" w:cs="Arial"/>
              </w:rPr>
            </w:pPr>
          </w:p>
        </w:tc>
        <w:tc>
          <w:tcPr>
            <w:tcW w:w="594" w:type="pct"/>
            <w:vAlign w:val="center"/>
          </w:tcPr>
          <w:p w14:paraId="163E49B3"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6E9E0AE7" w14:textId="77777777" w:rsidR="006B1D17" w:rsidRPr="005A7BEF" w:rsidRDefault="006B1D17" w:rsidP="005A7BEF">
            <w:pPr>
              <w:jc w:val="center"/>
              <w:rPr>
                <w:rFonts w:ascii="Arial" w:hAnsi="Arial" w:cs="Arial"/>
                <w:b/>
                <w:sz w:val="16"/>
                <w:szCs w:val="16"/>
                <w:lang w:val="en-GB"/>
              </w:rPr>
            </w:pPr>
          </w:p>
        </w:tc>
      </w:tr>
      <w:tr w:rsidR="006B1D17" w:rsidRPr="005A7BEF" w14:paraId="5D3BA558" w14:textId="77777777" w:rsidTr="00DB6B2C">
        <w:trPr>
          <w:trHeight w:val="371"/>
        </w:trPr>
        <w:tc>
          <w:tcPr>
            <w:tcW w:w="3216" w:type="pct"/>
            <w:vAlign w:val="bottom"/>
          </w:tcPr>
          <w:p w14:paraId="06758330" w14:textId="3AA86971" w:rsidR="006B1D17" w:rsidRPr="005A7BEF" w:rsidRDefault="006B1D17" w:rsidP="005A7BEF">
            <w:pPr>
              <w:ind w:left="690"/>
              <w:rPr>
                <w:rFonts w:ascii="Arial" w:hAnsi="Arial" w:cs="Arial"/>
                <w:sz w:val="16"/>
                <w:szCs w:val="16"/>
              </w:rPr>
            </w:pPr>
            <w:r w:rsidRPr="005A7BEF">
              <w:rPr>
                <w:rFonts w:ascii="Arial" w:hAnsi="Arial" w:cs="Arial"/>
              </w:rPr>
              <w:t>He did not attend any secondary school.</w:t>
            </w:r>
          </w:p>
        </w:tc>
        <w:tc>
          <w:tcPr>
            <w:tcW w:w="596" w:type="pct"/>
            <w:vAlign w:val="center"/>
          </w:tcPr>
          <w:p w14:paraId="65367B3D" w14:textId="77777777" w:rsidR="006B1D17" w:rsidRPr="005A7BEF" w:rsidRDefault="006B1D17" w:rsidP="005A7BEF">
            <w:pPr>
              <w:rPr>
                <w:rStyle w:val="CommentReference"/>
                <w:rFonts w:ascii="Arial" w:hAnsi="Arial" w:cs="Arial"/>
              </w:rPr>
            </w:pPr>
          </w:p>
        </w:tc>
        <w:tc>
          <w:tcPr>
            <w:tcW w:w="594" w:type="pct"/>
            <w:vAlign w:val="center"/>
          </w:tcPr>
          <w:p w14:paraId="7622B2D7"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2C33E096" w14:textId="77777777" w:rsidR="006B1D17" w:rsidRPr="005A7BEF" w:rsidRDefault="006B1D17" w:rsidP="005A7BEF">
            <w:pPr>
              <w:jc w:val="center"/>
              <w:rPr>
                <w:rFonts w:ascii="Arial" w:hAnsi="Arial" w:cs="Arial"/>
                <w:b/>
                <w:sz w:val="16"/>
                <w:szCs w:val="16"/>
                <w:lang w:val="en-GB"/>
              </w:rPr>
            </w:pPr>
          </w:p>
        </w:tc>
      </w:tr>
      <w:tr w:rsidR="006B1D17" w:rsidRPr="005A7BEF" w14:paraId="10071B1A" w14:textId="77777777" w:rsidTr="00DB6B2C">
        <w:trPr>
          <w:trHeight w:val="371"/>
        </w:trPr>
        <w:tc>
          <w:tcPr>
            <w:tcW w:w="5000" w:type="pct"/>
            <w:gridSpan w:val="4"/>
          </w:tcPr>
          <w:p w14:paraId="54430C6A" w14:textId="69E1EE30" w:rsidR="006B1D17" w:rsidRPr="005A7BEF" w:rsidRDefault="006B1D17" w:rsidP="005A7BEF">
            <w:pPr>
              <w:rPr>
                <w:rFonts w:ascii="Arial" w:hAnsi="Arial" w:cs="Arial"/>
              </w:rPr>
            </w:pPr>
            <w:r w:rsidRPr="005A7BEF">
              <w:rPr>
                <w:rFonts w:ascii="Arial" w:hAnsi="Arial" w:cs="Arial"/>
              </w:rPr>
              <w:t xml:space="preserve">Suppose that a </w:t>
            </w:r>
            <w:r w:rsidRPr="008D4F63">
              <w:rPr>
                <w:rFonts w:ascii="Arial" w:hAnsi="Arial" w:cs="Arial"/>
                <w:b/>
              </w:rPr>
              <w:t>girl</w:t>
            </w:r>
            <w:r w:rsidRPr="005A7BEF">
              <w:rPr>
                <w:rFonts w:ascii="Arial" w:hAnsi="Arial" w:cs="Arial"/>
              </w:rPr>
              <w:t xml:space="preserve"> is in search of a job. Select how likely she is to have a successful career depending on the following fields of study. </w:t>
            </w:r>
          </w:p>
          <w:p w14:paraId="2B402A7B" w14:textId="77777777" w:rsidR="006B1D17" w:rsidRPr="005A7BEF" w:rsidRDefault="006B1D17" w:rsidP="005A7BEF">
            <w:pPr>
              <w:rPr>
                <w:rFonts w:ascii="Arial" w:hAnsi="Arial" w:cs="Arial"/>
              </w:rPr>
            </w:pPr>
          </w:p>
          <w:p w14:paraId="57AA80B5" w14:textId="77777777" w:rsidR="006B1D17" w:rsidRPr="005A7BEF" w:rsidRDefault="006B1D17" w:rsidP="005A7BEF">
            <w:pPr>
              <w:rPr>
                <w:rFonts w:ascii="Arial" w:hAnsi="Arial" w:cs="Arial"/>
              </w:rPr>
            </w:pPr>
            <w:r w:rsidRPr="005A7BEF">
              <w:rPr>
                <w:rFonts w:ascii="Arial" w:hAnsi="Arial" w:cs="Arial"/>
              </w:rPr>
              <w:t>Absolutely Likely</w:t>
            </w:r>
          </w:p>
          <w:p w14:paraId="4318794B" w14:textId="77777777" w:rsidR="006B1D17" w:rsidRPr="005A7BEF" w:rsidRDefault="006B1D17" w:rsidP="005A7BEF">
            <w:pPr>
              <w:rPr>
                <w:rFonts w:ascii="Arial" w:hAnsi="Arial" w:cs="Arial"/>
                <w:sz w:val="21"/>
                <w:lang w:val="en-GB"/>
              </w:rPr>
            </w:pPr>
            <w:r w:rsidRPr="005A7BEF">
              <w:rPr>
                <w:rFonts w:ascii="Arial" w:hAnsi="Arial" w:cs="Arial"/>
                <w:sz w:val="21"/>
                <w:lang w:val="en-GB"/>
              </w:rPr>
              <w:t>Likely</w:t>
            </w:r>
          </w:p>
          <w:p w14:paraId="1CF20E69" w14:textId="77777777" w:rsidR="006B1D17" w:rsidRPr="005A7BEF" w:rsidRDefault="006B1D17" w:rsidP="005A7BEF">
            <w:pPr>
              <w:rPr>
                <w:rFonts w:ascii="Arial" w:hAnsi="Arial" w:cs="Arial"/>
                <w:sz w:val="21"/>
                <w:lang w:val="en-GB"/>
              </w:rPr>
            </w:pPr>
            <w:r w:rsidRPr="005A7BEF">
              <w:rPr>
                <w:rFonts w:ascii="Arial" w:hAnsi="Arial" w:cs="Arial"/>
                <w:sz w:val="21"/>
                <w:lang w:val="en-GB"/>
              </w:rPr>
              <w:lastRenderedPageBreak/>
              <w:t>Not Likely</w:t>
            </w:r>
          </w:p>
          <w:p w14:paraId="0D1F95A9" w14:textId="77777777" w:rsidR="006B1D17" w:rsidRPr="005A7BEF" w:rsidRDefault="006B1D17" w:rsidP="005A7BEF">
            <w:pPr>
              <w:rPr>
                <w:rFonts w:ascii="Arial" w:hAnsi="Arial" w:cs="Arial"/>
                <w:sz w:val="21"/>
                <w:lang w:val="en-GB"/>
              </w:rPr>
            </w:pPr>
            <w:r w:rsidRPr="005A7BEF">
              <w:rPr>
                <w:rFonts w:ascii="Arial" w:hAnsi="Arial" w:cs="Arial"/>
                <w:sz w:val="21"/>
                <w:lang w:val="en-GB"/>
              </w:rPr>
              <w:t>Absolutely Not Likely</w:t>
            </w:r>
          </w:p>
          <w:p w14:paraId="0FBD1AC3" w14:textId="77777777" w:rsidR="006B1D17" w:rsidRPr="005A7BEF" w:rsidRDefault="006B1D17" w:rsidP="005A7BEF">
            <w:pPr>
              <w:rPr>
                <w:rFonts w:ascii="Arial" w:hAnsi="Arial" w:cs="Arial"/>
                <w:sz w:val="21"/>
                <w:lang w:val="en-GB"/>
              </w:rPr>
            </w:pPr>
            <w:r w:rsidRPr="005A7BEF">
              <w:rPr>
                <w:rFonts w:ascii="Arial" w:hAnsi="Arial" w:cs="Arial"/>
                <w:sz w:val="21"/>
                <w:lang w:val="en-GB"/>
              </w:rPr>
              <w:t>Don’t Know</w:t>
            </w:r>
          </w:p>
          <w:p w14:paraId="64B85E50" w14:textId="77777777" w:rsidR="006B1D17" w:rsidRPr="005A7BEF" w:rsidRDefault="006B1D17" w:rsidP="005A7BEF">
            <w:pPr>
              <w:rPr>
                <w:rFonts w:ascii="Arial" w:hAnsi="Arial" w:cs="Arial"/>
                <w:b/>
                <w:sz w:val="16"/>
                <w:szCs w:val="16"/>
                <w:lang w:val="en-GB"/>
              </w:rPr>
            </w:pPr>
          </w:p>
        </w:tc>
      </w:tr>
      <w:tr w:rsidR="006B1D17" w:rsidRPr="005A7BEF" w14:paraId="5A8B0E28" w14:textId="77777777" w:rsidTr="00DB6B2C">
        <w:trPr>
          <w:trHeight w:val="371"/>
        </w:trPr>
        <w:tc>
          <w:tcPr>
            <w:tcW w:w="3216" w:type="pct"/>
            <w:vAlign w:val="bottom"/>
          </w:tcPr>
          <w:p w14:paraId="7BA76778" w14:textId="1B7B94FC" w:rsidR="006B1D17" w:rsidRPr="005A7BEF" w:rsidRDefault="006B1D17" w:rsidP="005A7BEF">
            <w:pPr>
              <w:ind w:left="690"/>
              <w:rPr>
                <w:rFonts w:ascii="Arial" w:hAnsi="Arial" w:cs="Arial"/>
                <w:b/>
                <w:sz w:val="16"/>
                <w:szCs w:val="16"/>
                <w:lang w:val="en-GB"/>
              </w:rPr>
            </w:pPr>
            <w:r w:rsidRPr="005A7BEF">
              <w:rPr>
                <w:rFonts w:ascii="Arial" w:hAnsi="Arial" w:cs="Arial"/>
              </w:rPr>
              <w:lastRenderedPageBreak/>
              <w:t>She completed secondary school by studying a math intensive field such as general science.</w:t>
            </w:r>
          </w:p>
        </w:tc>
        <w:tc>
          <w:tcPr>
            <w:tcW w:w="596" w:type="pct"/>
            <w:vAlign w:val="center"/>
          </w:tcPr>
          <w:p w14:paraId="60395B2E"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136BE5D4"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2D5CC1FF" w14:textId="77777777" w:rsidR="006B1D17" w:rsidRPr="005A7BEF" w:rsidRDefault="006B1D17" w:rsidP="005A7BEF">
            <w:pPr>
              <w:jc w:val="center"/>
              <w:rPr>
                <w:rFonts w:ascii="Arial" w:hAnsi="Arial" w:cs="Arial"/>
                <w:b/>
                <w:sz w:val="16"/>
                <w:szCs w:val="16"/>
                <w:lang w:val="en-GB"/>
              </w:rPr>
            </w:pPr>
          </w:p>
        </w:tc>
      </w:tr>
      <w:tr w:rsidR="006B1D17" w:rsidRPr="005A7BEF" w14:paraId="119327CD" w14:textId="77777777" w:rsidTr="00DB6B2C">
        <w:trPr>
          <w:trHeight w:val="628"/>
        </w:trPr>
        <w:tc>
          <w:tcPr>
            <w:tcW w:w="3216" w:type="pct"/>
            <w:vAlign w:val="bottom"/>
          </w:tcPr>
          <w:p w14:paraId="23AAE90D" w14:textId="6F0F5073" w:rsidR="006B1D17" w:rsidRPr="005A7BEF" w:rsidRDefault="006B1D17" w:rsidP="005A7BEF">
            <w:pPr>
              <w:ind w:left="690"/>
              <w:rPr>
                <w:rFonts w:ascii="Arial" w:hAnsi="Arial" w:cs="Arial"/>
                <w:b/>
                <w:sz w:val="16"/>
                <w:szCs w:val="16"/>
                <w:lang w:val="en-GB"/>
              </w:rPr>
            </w:pPr>
            <w:r w:rsidRPr="005A7BEF">
              <w:rPr>
                <w:rFonts w:ascii="Arial" w:hAnsi="Arial" w:cs="Arial"/>
              </w:rPr>
              <w:t>She completed secondary school by studying a non-math intensive field such as home economics.</w:t>
            </w:r>
          </w:p>
        </w:tc>
        <w:tc>
          <w:tcPr>
            <w:tcW w:w="596" w:type="pct"/>
            <w:vAlign w:val="center"/>
          </w:tcPr>
          <w:p w14:paraId="6EBB6D5D"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275F7A3A"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14E0DD36" w14:textId="77777777" w:rsidR="006B1D17" w:rsidRPr="005A7BEF" w:rsidRDefault="006B1D17" w:rsidP="005A7BEF">
            <w:pPr>
              <w:jc w:val="center"/>
              <w:rPr>
                <w:rFonts w:ascii="Arial" w:hAnsi="Arial" w:cs="Arial"/>
                <w:b/>
                <w:sz w:val="16"/>
                <w:szCs w:val="16"/>
                <w:lang w:val="en-GB"/>
              </w:rPr>
            </w:pPr>
          </w:p>
        </w:tc>
      </w:tr>
      <w:tr w:rsidR="006B1D17" w:rsidRPr="005A7BEF" w14:paraId="46A8CB7D" w14:textId="77777777" w:rsidTr="00DB6B2C">
        <w:trPr>
          <w:trHeight w:val="628"/>
        </w:trPr>
        <w:tc>
          <w:tcPr>
            <w:tcW w:w="3216" w:type="pct"/>
            <w:vAlign w:val="bottom"/>
          </w:tcPr>
          <w:p w14:paraId="556AAC60" w14:textId="398E41DD" w:rsidR="006B1D17" w:rsidRPr="005A7BEF" w:rsidRDefault="006B1D17" w:rsidP="005A7BEF">
            <w:pPr>
              <w:ind w:left="690"/>
              <w:rPr>
                <w:rFonts w:ascii="Arial" w:hAnsi="Arial" w:cs="Arial"/>
              </w:rPr>
            </w:pPr>
            <w:r w:rsidRPr="005A7BEF">
              <w:rPr>
                <w:rFonts w:ascii="Arial" w:hAnsi="Arial" w:cs="Arial"/>
              </w:rPr>
              <w:t>She did not attend any secondary school.</w:t>
            </w:r>
          </w:p>
        </w:tc>
        <w:tc>
          <w:tcPr>
            <w:tcW w:w="596" w:type="pct"/>
            <w:vAlign w:val="center"/>
          </w:tcPr>
          <w:p w14:paraId="7863D4F5"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28EDC566"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44BAA06A" w14:textId="77777777" w:rsidR="006B1D17" w:rsidRPr="005A7BEF" w:rsidRDefault="006B1D17" w:rsidP="005A7BEF">
            <w:pPr>
              <w:jc w:val="center"/>
              <w:rPr>
                <w:rFonts w:ascii="Arial" w:hAnsi="Arial" w:cs="Arial"/>
                <w:b/>
                <w:sz w:val="16"/>
                <w:szCs w:val="16"/>
                <w:lang w:val="en-GB"/>
              </w:rPr>
            </w:pPr>
          </w:p>
        </w:tc>
      </w:tr>
    </w:tbl>
    <w:p w14:paraId="3E38B98B" w14:textId="47160158" w:rsidR="008957BA" w:rsidRDefault="008957BA" w:rsidP="005A7BEF">
      <w:pPr>
        <w:rPr>
          <w:rFonts w:ascii="Arial" w:eastAsia="Calibri" w:hAnsi="Arial" w:cs="Arial"/>
          <w:sz w:val="22"/>
          <w:szCs w:val="22"/>
        </w:rPr>
      </w:pPr>
    </w:p>
    <w:p w14:paraId="323E6203" w14:textId="107C0E65" w:rsidR="008957BA" w:rsidRDefault="008957BA" w:rsidP="005A7BEF">
      <w:pPr>
        <w:rPr>
          <w:rFonts w:ascii="Arial" w:eastAsia="Calibri" w:hAnsi="Arial" w:cs="Arial"/>
          <w:sz w:val="22"/>
          <w:szCs w:val="22"/>
        </w:rPr>
      </w:pPr>
    </w:p>
    <w:p w14:paraId="0240EF9E" w14:textId="3BD1AB3D" w:rsidR="008957BA" w:rsidRDefault="008957BA" w:rsidP="005A7BEF">
      <w:pPr>
        <w:rPr>
          <w:rFonts w:ascii="Arial" w:eastAsia="Calibri" w:hAnsi="Arial" w:cs="Arial"/>
          <w:sz w:val="22"/>
          <w:szCs w:val="22"/>
        </w:rPr>
      </w:pPr>
    </w:p>
    <w:p w14:paraId="75A30E63" w14:textId="109D1CFA" w:rsidR="008957BA" w:rsidRPr="008957BA" w:rsidRDefault="008957BA" w:rsidP="005A7BEF">
      <w:pPr>
        <w:rPr>
          <w:rFonts w:ascii="Arial" w:eastAsia="Calibri" w:hAnsi="Arial" w:cs="Arial"/>
          <w:sz w:val="22"/>
          <w:szCs w:val="22"/>
        </w:rPr>
      </w:pPr>
      <w:r w:rsidRPr="00842F8E">
        <w:rPr>
          <w:rFonts w:ascii="Arial" w:eastAsia="Calibri" w:hAnsi="Arial" w:cs="Arial"/>
          <w:b/>
          <w:sz w:val="22"/>
          <w:szCs w:val="22"/>
        </w:rPr>
        <w:t>Interviewer</w:t>
      </w:r>
      <w:r>
        <w:rPr>
          <w:rFonts w:ascii="Arial" w:eastAsia="Calibri" w:hAnsi="Arial" w:cs="Arial"/>
          <w:sz w:val="22"/>
          <w:szCs w:val="22"/>
        </w:rPr>
        <w:t>: The following questions about marital returns to education require [Mot</w:t>
      </w:r>
      <w:r w:rsidR="003E1AF6">
        <w:rPr>
          <w:rFonts w:ascii="Arial" w:eastAsia="Calibri" w:hAnsi="Arial" w:cs="Arial"/>
          <w:sz w:val="22"/>
          <w:szCs w:val="22"/>
        </w:rPr>
        <w:t>h</w:t>
      </w:r>
      <w:r>
        <w:rPr>
          <w:rFonts w:ascii="Arial" w:eastAsia="Calibri" w:hAnsi="Arial" w:cs="Arial"/>
          <w:sz w:val="22"/>
          <w:szCs w:val="22"/>
        </w:rPr>
        <w:t xml:space="preserve">er’s Name] to answer for a </w:t>
      </w:r>
      <w:r>
        <w:rPr>
          <w:rFonts w:ascii="Arial" w:eastAsia="Calibri" w:hAnsi="Arial" w:cs="Arial"/>
          <w:b/>
          <w:sz w:val="22"/>
          <w:szCs w:val="22"/>
        </w:rPr>
        <w:t>hypothetical</w:t>
      </w:r>
      <w:r>
        <w:rPr>
          <w:rFonts w:ascii="Arial" w:eastAsia="Calibri" w:hAnsi="Arial" w:cs="Arial"/>
          <w:sz w:val="22"/>
          <w:szCs w:val="22"/>
        </w:rPr>
        <w:t xml:space="preserve"> boy and girl.</w:t>
      </w:r>
    </w:p>
    <w:p w14:paraId="2DB78C58" w14:textId="77FD3B6E" w:rsidR="008957BA" w:rsidRDefault="008957BA" w:rsidP="005A7BEF">
      <w:pPr>
        <w:rPr>
          <w:rFonts w:ascii="Arial" w:eastAsia="Calibri" w:hAnsi="Arial" w:cs="Arial"/>
          <w:sz w:val="22"/>
          <w:szCs w:val="22"/>
        </w:rPr>
      </w:pPr>
    </w:p>
    <w:p w14:paraId="48DDD835" w14:textId="6D8C0BC6" w:rsidR="008957BA" w:rsidRDefault="008957BA" w:rsidP="005A7BEF">
      <w:pPr>
        <w:rPr>
          <w:rFonts w:ascii="Arial" w:eastAsia="Calibri" w:hAnsi="Arial" w:cs="Arial"/>
          <w:sz w:val="22"/>
          <w:szCs w:val="22"/>
        </w:rPr>
      </w:pP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51"/>
        <w:gridCol w:w="1733"/>
        <w:gridCol w:w="1727"/>
        <w:gridCol w:w="1727"/>
      </w:tblGrid>
      <w:tr w:rsidR="008957BA" w:rsidRPr="005A7BEF" w14:paraId="65C93409" w14:textId="77777777" w:rsidTr="002B4DE3">
        <w:trPr>
          <w:trHeight w:val="628"/>
        </w:trPr>
        <w:tc>
          <w:tcPr>
            <w:tcW w:w="5000" w:type="pct"/>
            <w:gridSpan w:val="4"/>
          </w:tcPr>
          <w:p w14:paraId="50FA599E" w14:textId="21819F51" w:rsidR="008957BA" w:rsidRPr="005A7BEF" w:rsidRDefault="008957BA" w:rsidP="002B4DE3">
            <w:pPr>
              <w:rPr>
                <w:rFonts w:ascii="Arial" w:hAnsi="Arial" w:cs="Arial"/>
              </w:rPr>
            </w:pPr>
            <w:r w:rsidRPr="005A7BEF">
              <w:rPr>
                <w:rFonts w:ascii="Arial" w:hAnsi="Arial" w:cs="Arial"/>
              </w:rPr>
              <w:t xml:space="preserve">Suppose that a </w:t>
            </w:r>
            <w:r w:rsidRPr="008D4F63">
              <w:rPr>
                <w:rFonts w:ascii="Arial" w:hAnsi="Arial" w:cs="Arial"/>
                <w:b/>
              </w:rPr>
              <w:t>boy</w:t>
            </w:r>
            <w:r w:rsidRPr="005A7BEF">
              <w:rPr>
                <w:rFonts w:ascii="Arial" w:hAnsi="Arial" w:cs="Arial"/>
              </w:rPr>
              <w:t xml:space="preserve"> is thinking about marriage. Select his likely age of marriage depending on the following fields of study. </w:t>
            </w:r>
          </w:p>
          <w:p w14:paraId="2F4CDD70" w14:textId="77777777" w:rsidR="008957BA" w:rsidRPr="005A7BEF" w:rsidRDefault="008957BA" w:rsidP="002B4DE3">
            <w:pPr>
              <w:rPr>
                <w:rFonts w:ascii="Arial" w:hAnsi="Arial" w:cs="Arial"/>
              </w:rPr>
            </w:pPr>
          </w:p>
          <w:p w14:paraId="32D7DFC4" w14:textId="571260F1" w:rsidR="008957BA" w:rsidRPr="008D4F63" w:rsidRDefault="005879B4">
            <w:pPr>
              <w:rPr>
                <w:rFonts w:ascii="Arial" w:hAnsi="Arial" w:cs="Arial"/>
              </w:rPr>
            </w:pPr>
            <w:r>
              <w:rPr>
                <w:rFonts w:ascii="Arial" w:hAnsi="Arial" w:cs="Arial"/>
                <w:sz w:val="21"/>
                <w:lang w:val="en-GB"/>
              </w:rPr>
              <w:t>1….</w:t>
            </w:r>
            <w:r w:rsidR="008957BA" w:rsidRPr="008D4F63">
              <w:rPr>
                <w:rFonts w:ascii="Arial" w:hAnsi="Arial" w:cs="Arial"/>
                <w:sz w:val="21"/>
                <w:lang w:val="en-GB"/>
              </w:rPr>
              <w:t xml:space="preserve">&lt;10 years; </w:t>
            </w:r>
            <w:r>
              <w:rPr>
                <w:rFonts w:ascii="Arial" w:hAnsi="Arial" w:cs="Arial"/>
                <w:sz w:val="21"/>
                <w:lang w:val="en-GB"/>
              </w:rPr>
              <w:t>2……</w:t>
            </w:r>
            <w:r w:rsidR="008957BA" w:rsidRPr="008D4F63">
              <w:rPr>
                <w:rFonts w:ascii="Arial" w:hAnsi="Arial" w:cs="Arial"/>
                <w:sz w:val="21"/>
                <w:lang w:val="en-GB"/>
              </w:rPr>
              <w:t xml:space="preserve">10-14 years; </w:t>
            </w:r>
            <w:r>
              <w:rPr>
                <w:rFonts w:ascii="Arial" w:hAnsi="Arial" w:cs="Arial"/>
                <w:sz w:val="21"/>
                <w:lang w:val="en-GB"/>
              </w:rPr>
              <w:t>3…..</w:t>
            </w:r>
            <w:r w:rsidR="008957BA" w:rsidRPr="008D4F63">
              <w:rPr>
                <w:rFonts w:ascii="Arial" w:hAnsi="Arial" w:cs="Arial"/>
                <w:sz w:val="21"/>
                <w:lang w:val="en-GB"/>
              </w:rPr>
              <w:t xml:space="preserve">15-20 years; </w:t>
            </w:r>
            <w:r>
              <w:rPr>
                <w:rFonts w:ascii="Arial" w:hAnsi="Arial" w:cs="Arial"/>
                <w:sz w:val="21"/>
                <w:lang w:val="en-GB"/>
              </w:rPr>
              <w:t>4…..</w:t>
            </w:r>
            <w:r w:rsidR="008957BA" w:rsidRPr="008D4F63">
              <w:rPr>
                <w:rFonts w:ascii="Arial" w:hAnsi="Arial" w:cs="Arial"/>
                <w:sz w:val="21"/>
                <w:lang w:val="en-GB"/>
              </w:rPr>
              <w:t xml:space="preserve">20-24 years; </w:t>
            </w:r>
            <w:r>
              <w:rPr>
                <w:rFonts w:ascii="Arial" w:hAnsi="Arial" w:cs="Arial"/>
                <w:sz w:val="21"/>
                <w:lang w:val="en-GB"/>
              </w:rPr>
              <w:t>5……</w:t>
            </w:r>
            <w:r w:rsidR="008957BA" w:rsidRPr="008D4F63">
              <w:rPr>
                <w:rFonts w:ascii="Arial" w:hAnsi="Arial" w:cs="Arial"/>
                <w:sz w:val="21"/>
                <w:lang w:val="en-GB"/>
              </w:rPr>
              <w:t xml:space="preserve">25-30 years; </w:t>
            </w:r>
            <w:r>
              <w:rPr>
                <w:rFonts w:ascii="Arial" w:hAnsi="Arial" w:cs="Arial"/>
                <w:sz w:val="21"/>
                <w:lang w:val="en-GB"/>
              </w:rPr>
              <w:t>6…..</w:t>
            </w:r>
            <w:r w:rsidR="008957BA" w:rsidRPr="008D4F63">
              <w:rPr>
                <w:rFonts w:ascii="Arial" w:hAnsi="Arial" w:cs="Arial"/>
                <w:sz w:val="21"/>
                <w:lang w:val="en-GB"/>
              </w:rPr>
              <w:t xml:space="preserve">30-34 years; </w:t>
            </w:r>
            <w:r>
              <w:rPr>
                <w:rFonts w:ascii="Arial" w:hAnsi="Arial" w:cs="Arial"/>
                <w:sz w:val="21"/>
                <w:lang w:val="en-GB"/>
              </w:rPr>
              <w:t>7……</w:t>
            </w:r>
            <w:r w:rsidR="008957BA" w:rsidRPr="008D4F63">
              <w:rPr>
                <w:rFonts w:ascii="Arial" w:hAnsi="Arial" w:cs="Arial"/>
                <w:sz w:val="21"/>
                <w:lang w:val="en-GB"/>
              </w:rPr>
              <w:t xml:space="preserve">35-40 years; </w:t>
            </w:r>
            <w:r>
              <w:rPr>
                <w:rFonts w:ascii="Arial" w:hAnsi="Arial" w:cs="Arial"/>
                <w:sz w:val="21"/>
                <w:lang w:val="en-GB"/>
              </w:rPr>
              <w:t>8…..</w:t>
            </w:r>
            <w:r w:rsidR="008957BA" w:rsidRPr="008D4F63">
              <w:rPr>
                <w:rFonts w:ascii="Arial" w:hAnsi="Arial" w:cs="Arial"/>
                <w:sz w:val="21"/>
                <w:lang w:val="en-GB"/>
              </w:rPr>
              <w:t>&gt;40 years</w:t>
            </w:r>
          </w:p>
          <w:p w14:paraId="1EB02005" w14:textId="77777777" w:rsidR="008957BA" w:rsidRPr="005A7BEF" w:rsidRDefault="008957BA" w:rsidP="002B4DE3">
            <w:pPr>
              <w:rPr>
                <w:rFonts w:ascii="Arial" w:hAnsi="Arial" w:cs="Arial"/>
                <w:sz w:val="21"/>
                <w:lang w:val="en-GB"/>
              </w:rPr>
            </w:pPr>
          </w:p>
        </w:tc>
      </w:tr>
      <w:tr w:rsidR="008957BA" w:rsidRPr="005A7BEF" w14:paraId="5DC4EF7C" w14:textId="77777777" w:rsidTr="002B4DE3">
        <w:trPr>
          <w:trHeight w:val="628"/>
        </w:trPr>
        <w:tc>
          <w:tcPr>
            <w:tcW w:w="3216" w:type="pct"/>
            <w:vAlign w:val="bottom"/>
          </w:tcPr>
          <w:p w14:paraId="72DE1D66" w14:textId="04C9ACB6" w:rsidR="008957BA" w:rsidRPr="005A7BEF" w:rsidRDefault="008957BA" w:rsidP="002B4DE3">
            <w:pPr>
              <w:ind w:left="690"/>
              <w:rPr>
                <w:rFonts w:ascii="Arial" w:hAnsi="Arial" w:cs="Arial"/>
              </w:rPr>
            </w:pPr>
            <w:r w:rsidRPr="005A7BEF">
              <w:rPr>
                <w:rFonts w:ascii="Arial" w:hAnsi="Arial" w:cs="Arial"/>
              </w:rPr>
              <w:t>He completed secondary school by studying a math intensive field such as general science.</w:t>
            </w:r>
          </w:p>
        </w:tc>
        <w:tc>
          <w:tcPr>
            <w:tcW w:w="596" w:type="pct"/>
            <w:vAlign w:val="center"/>
          </w:tcPr>
          <w:p w14:paraId="4E1AD3FB"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76431CD2"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07B59FED" w14:textId="77777777" w:rsidR="008957BA" w:rsidRPr="005A7BEF" w:rsidRDefault="008957BA" w:rsidP="002B4DE3">
            <w:pPr>
              <w:jc w:val="center"/>
              <w:rPr>
                <w:rFonts w:ascii="Arial" w:hAnsi="Arial" w:cs="Arial"/>
                <w:b/>
                <w:sz w:val="16"/>
                <w:szCs w:val="16"/>
                <w:lang w:val="en-GB"/>
              </w:rPr>
            </w:pPr>
          </w:p>
        </w:tc>
      </w:tr>
      <w:tr w:rsidR="008957BA" w:rsidRPr="005A7BEF" w14:paraId="1C8734F2" w14:textId="77777777" w:rsidTr="002B4DE3">
        <w:trPr>
          <w:trHeight w:val="628"/>
        </w:trPr>
        <w:tc>
          <w:tcPr>
            <w:tcW w:w="3216" w:type="pct"/>
            <w:vAlign w:val="bottom"/>
          </w:tcPr>
          <w:p w14:paraId="67243E36" w14:textId="77777777" w:rsidR="008957BA" w:rsidRPr="005A7BEF" w:rsidRDefault="008957BA" w:rsidP="002B4DE3">
            <w:pPr>
              <w:ind w:left="690"/>
              <w:rPr>
                <w:rFonts w:ascii="Arial" w:hAnsi="Arial" w:cs="Arial"/>
              </w:rPr>
            </w:pPr>
            <w:r w:rsidRPr="005A7BEF">
              <w:rPr>
                <w:rFonts w:ascii="Arial" w:hAnsi="Arial" w:cs="Arial"/>
              </w:rPr>
              <w:t>A5b. He completed secondary school by studying a non-math intensive field such as home economics.</w:t>
            </w:r>
          </w:p>
        </w:tc>
        <w:tc>
          <w:tcPr>
            <w:tcW w:w="596" w:type="pct"/>
            <w:vAlign w:val="center"/>
          </w:tcPr>
          <w:p w14:paraId="74739979"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11D39A77"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7DD98318" w14:textId="77777777" w:rsidR="008957BA" w:rsidRPr="005A7BEF" w:rsidRDefault="008957BA" w:rsidP="002B4DE3">
            <w:pPr>
              <w:jc w:val="center"/>
              <w:rPr>
                <w:rFonts w:ascii="Arial" w:hAnsi="Arial" w:cs="Arial"/>
                <w:b/>
                <w:sz w:val="16"/>
                <w:szCs w:val="16"/>
                <w:lang w:val="en-GB"/>
              </w:rPr>
            </w:pPr>
          </w:p>
        </w:tc>
      </w:tr>
      <w:tr w:rsidR="008957BA" w:rsidRPr="005A7BEF" w14:paraId="0C21D3F6" w14:textId="77777777" w:rsidTr="002B4DE3">
        <w:trPr>
          <w:trHeight w:val="628"/>
        </w:trPr>
        <w:tc>
          <w:tcPr>
            <w:tcW w:w="3216" w:type="pct"/>
            <w:vAlign w:val="bottom"/>
          </w:tcPr>
          <w:p w14:paraId="0A06D9E5" w14:textId="47F38421" w:rsidR="008957BA" w:rsidRPr="005A7BEF" w:rsidRDefault="008957BA" w:rsidP="002B4DE3">
            <w:pPr>
              <w:ind w:left="690"/>
              <w:rPr>
                <w:rFonts w:ascii="Arial" w:hAnsi="Arial" w:cs="Arial"/>
              </w:rPr>
            </w:pPr>
            <w:r w:rsidRPr="005A7BEF">
              <w:rPr>
                <w:rFonts w:ascii="Arial" w:hAnsi="Arial" w:cs="Arial"/>
              </w:rPr>
              <w:t>He did not attend any secondary school.</w:t>
            </w:r>
          </w:p>
        </w:tc>
        <w:tc>
          <w:tcPr>
            <w:tcW w:w="596" w:type="pct"/>
            <w:vAlign w:val="center"/>
          </w:tcPr>
          <w:p w14:paraId="43E1DF96"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4B4B5C93"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252B6080" w14:textId="77777777" w:rsidR="008957BA" w:rsidRPr="005A7BEF" w:rsidRDefault="008957BA" w:rsidP="002B4DE3">
            <w:pPr>
              <w:jc w:val="center"/>
              <w:rPr>
                <w:rFonts w:ascii="Arial" w:hAnsi="Arial" w:cs="Arial"/>
                <w:b/>
                <w:sz w:val="16"/>
                <w:szCs w:val="16"/>
                <w:lang w:val="en-GB"/>
              </w:rPr>
            </w:pPr>
          </w:p>
        </w:tc>
      </w:tr>
      <w:tr w:rsidR="008957BA" w:rsidRPr="005A7BEF" w14:paraId="14DADB00" w14:textId="77777777" w:rsidTr="002B4DE3">
        <w:trPr>
          <w:trHeight w:val="628"/>
        </w:trPr>
        <w:tc>
          <w:tcPr>
            <w:tcW w:w="5000" w:type="pct"/>
            <w:gridSpan w:val="4"/>
          </w:tcPr>
          <w:p w14:paraId="08CD4675" w14:textId="6420C0CD" w:rsidR="008957BA" w:rsidRPr="005A7BEF" w:rsidRDefault="008957BA" w:rsidP="002B4DE3">
            <w:pPr>
              <w:rPr>
                <w:rFonts w:ascii="Arial" w:hAnsi="Arial" w:cs="Arial"/>
              </w:rPr>
            </w:pPr>
            <w:r w:rsidRPr="005A7BEF">
              <w:rPr>
                <w:rFonts w:ascii="Arial" w:hAnsi="Arial" w:cs="Arial"/>
              </w:rPr>
              <w:t xml:space="preserve">Suppose that a </w:t>
            </w:r>
            <w:r w:rsidRPr="008D4F63">
              <w:rPr>
                <w:rFonts w:ascii="Arial" w:hAnsi="Arial" w:cs="Arial"/>
                <w:b/>
              </w:rPr>
              <w:t>girl</w:t>
            </w:r>
            <w:r w:rsidRPr="005A7BEF">
              <w:rPr>
                <w:rFonts w:ascii="Arial" w:hAnsi="Arial" w:cs="Arial"/>
              </w:rPr>
              <w:t xml:space="preserve"> is thinking about marriage. Select her likely age of marriage depending on</w:t>
            </w:r>
            <w:r w:rsidR="005879B4">
              <w:rPr>
                <w:rFonts w:ascii="Arial" w:hAnsi="Arial" w:cs="Arial"/>
              </w:rPr>
              <w:t xml:space="preserve"> the following fields of study.</w:t>
            </w:r>
          </w:p>
          <w:p w14:paraId="4614B1EC" w14:textId="77777777" w:rsidR="008957BA" w:rsidRPr="005A7BEF" w:rsidRDefault="008957BA" w:rsidP="002B4DE3">
            <w:pPr>
              <w:rPr>
                <w:rFonts w:ascii="Arial" w:hAnsi="Arial" w:cs="Arial"/>
              </w:rPr>
            </w:pPr>
          </w:p>
          <w:p w14:paraId="345D0235" w14:textId="77777777" w:rsidR="005879B4" w:rsidRPr="00BE7012" w:rsidRDefault="005879B4" w:rsidP="005879B4">
            <w:pPr>
              <w:rPr>
                <w:rFonts w:ascii="Arial" w:hAnsi="Arial" w:cs="Arial"/>
              </w:rPr>
            </w:pPr>
            <w:r>
              <w:rPr>
                <w:rFonts w:ascii="Arial" w:hAnsi="Arial" w:cs="Arial"/>
                <w:sz w:val="21"/>
                <w:lang w:val="en-GB"/>
              </w:rPr>
              <w:t>1….</w:t>
            </w:r>
            <w:r w:rsidRPr="00BE7012">
              <w:rPr>
                <w:rFonts w:ascii="Arial" w:hAnsi="Arial" w:cs="Arial"/>
                <w:sz w:val="21"/>
                <w:lang w:val="en-GB"/>
              </w:rPr>
              <w:t xml:space="preserve">&lt;10 years; </w:t>
            </w:r>
            <w:r>
              <w:rPr>
                <w:rFonts w:ascii="Arial" w:hAnsi="Arial" w:cs="Arial"/>
                <w:sz w:val="21"/>
                <w:lang w:val="en-GB"/>
              </w:rPr>
              <w:t>2……</w:t>
            </w:r>
            <w:r w:rsidRPr="00BE7012">
              <w:rPr>
                <w:rFonts w:ascii="Arial" w:hAnsi="Arial" w:cs="Arial"/>
                <w:sz w:val="21"/>
                <w:lang w:val="en-GB"/>
              </w:rPr>
              <w:t xml:space="preserve">10-14 years; </w:t>
            </w:r>
            <w:r>
              <w:rPr>
                <w:rFonts w:ascii="Arial" w:hAnsi="Arial" w:cs="Arial"/>
                <w:sz w:val="21"/>
                <w:lang w:val="en-GB"/>
              </w:rPr>
              <w:t>3…..</w:t>
            </w:r>
            <w:r w:rsidRPr="00BE7012">
              <w:rPr>
                <w:rFonts w:ascii="Arial" w:hAnsi="Arial" w:cs="Arial"/>
                <w:sz w:val="21"/>
                <w:lang w:val="en-GB"/>
              </w:rPr>
              <w:t xml:space="preserve">15-20 years; </w:t>
            </w:r>
            <w:r>
              <w:rPr>
                <w:rFonts w:ascii="Arial" w:hAnsi="Arial" w:cs="Arial"/>
                <w:sz w:val="21"/>
                <w:lang w:val="en-GB"/>
              </w:rPr>
              <w:t>4…..</w:t>
            </w:r>
            <w:r w:rsidRPr="00BE7012">
              <w:rPr>
                <w:rFonts w:ascii="Arial" w:hAnsi="Arial" w:cs="Arial"/>
                <w:sz w:val="21"/>
                <w:lang w:val="en-GB"/>
              </w:rPr>
              <w:t xml:space="preserve">20-24 years; </w:t>
            </w:r>
            <w:r>
              <w:rPr>
                <w:rFonts w:ascii="Arial" w:hAnsi="Arial" w:cs="Arial"/>
                <w:sz w:val="21"/>
                <w:lang w:val="en-GB"/>
              </w:rPr>
              <w:t>5……</w:t>
            </w:r>
            <w:r w:rsidRPr="00BE7012">
              <w:rPr>
                <w:rFonts w:ascii="Arial" w:hAnsi="Arial" w:cs="Arial"/>
                <w:sz w:val="21"/>
                <w:lang w:val="en-GB"/>
              </w:rPr>
              <w:t xml:space="preserve">25-30 years; </w:t>
            </w:r>
            <w:r>
              <w:rPr>
                <w:rFonts w:ascii="Arial" w:hAnsi="Arial" w:cs="Arial"/>
                <w:sz w:val="21"/>
                <w:lang w:val="en-GB"/>
              </w:rPr>
              <w:t>6…..</w:t>
            </w:r>
            <w:r w:rsidRPr="00BE7012">
              <w:rPr>
                <w:rFonts w:ascii="Arial" w:hAnsi="Arial" w:cs="Arial"/>
                <w:sz w:val="21"/>
                <w:lang w:val="en-GB"/>
              </w:rPr>
              <w:t xml:space="preserve">30-34 years; </w:t>
            </w:r>
            <w:r>
              <w:rPr>
                <w:rFonts w:ascii="Arial" w:hAnsi="Arial" w:cs="Arial"/>
                <w:sz w:val="21"/>
                <w:lang w:val="en-GB"/>
              </w:rPr>
              <w:t>7……</w:t>
            </w:r>
            <w:r w:rsidRPr="00BE7012">
              <w:rPr>
                <w:rFonts w:ascii="Arial" w:hAnsi="Arial" w:cs="Arial"/>
                <w:sz w:val="21"/>
                <w:lang w:val="en-GB"/>
              </w:rPr>
              <w:t xml:space="preserve">35-40 years; </w:t>
            </w:r>
            <w:r>
              <w:rPr>
                <w:rFonts w:ascii="Arial" w:hAnsi="Arial" w:cs="Arial"/>
                <w:sz w:val="21"/>
                <w:lang w:val="en-GB"/>
              </w:rPr>
              <w:t>8…..</w:t>
            </w:r>
            <w:r w:rsidRPr="00BE7012">
              <w:rPr>
                <w:rFonts w:ascii="Arial" w:hAnsi="Arial" w:cs="Arial"/>
                <w:sz w:val="21"/>
                <w:lang w:val="en-GB"/>
              </w:rPr>
              <w:t>&gt;40 years</w:t>
            </w:r>
          </w:p>
          <w:p w14:paraId="7FF92A5B" w14:textId="77777777" w:rsidR="008957BA" w:rsidRPr="005A7BEF" w:rsidRDefault="008957BA" w:rsidP="002B4DE3">
            <w:pPr>
              <w:jc w:val="center"/>
              <w:rPr>
                <w:rFonts w:ascii="Arial" w:hAnsi="Arial" w:cs="Arial"/>
                <w:b/>
                <w:sz w:val="16"/>
                <w:szCs w:val="16"/>
                <w:lang w:val="en-GB"/>
              </w:rPr>
            </w:pPr>
          </w:p>
        </w:tc>
      </w:tr>
      <w:tr w:rsidR="008957BA" w:rsidRPr="005A7BEF" w14:paraId="41FA8C71" w14:textId="77777777" w:rsidTr="002B4DE3">
        <w:trPr>
          <w:trHeight w:val="628"/>
        </w:trPr>
        <w:tc>
          <w:tcPr>
            <w:tcW w:w="3216" w:type="pct"/>
            <w:vAlign w:val="bottom"/>
          </w:tcPr>
          <w:p w14:paraId="2B103EE1" w14:textId="57915801" w:rsidR="008957BA" w:rsidRPr="005A7BEF" w:rsidRDefault="008957BA" w:rsidP="002B4DE3">
            <w:pPr>
              <w:ind w:left="690"/>
              <w:rPr>
                <w:rFonts w:ascii="Arial" w:hAnsi="Arial" w:cs="Arial"/>
              </w:rPr>
            </w:pPr>
            <w:r w:rsidRPr="005A7BEF">
              <w:rPr>
                <w:rFonts w:ascii="Arial" w:hAnsi="Arial" w:cs="Arial"/>
              </w:rPr>
              <w:t>She completed secondary school by studying a math intensive field such as general science.</w:t>
            </w:r>
          </w:p>
          <w:p w14:paraId="29491A34" w14:textId="77777777" w:rsidR="008957BA" w:rsidRPr="005A7BEF" w:rsidRDefault="008957BA" w:rsidP="002B4DE3">
            <w:pPr>
              <w:ind w:left="720"/>
              <w:rPr>
                <w:rFonts w:ascii="Arial" w:hAnsi="Arial" w:cs="Arial"/>
              </w:rPr>
            </w:pPr>
          </w:p>
        </w:tc>
        <w:tc>
          <w:tcPr>
            <w:tcW w:w="596" w:type="pct"/>
            <w:vAlign w:val="center"/>
          </w:tcPr>
          <w:p w14:paraId="747EF5E8"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45ACCE40"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11714897" w14:textId="77777777" w:rsidR="008957BA" w:rsidRPr="005A7BEF" w:rsidRDefault="008957BA" w:rsidP="002B4DE3">
            <w:pPr>
              <w:jc w:val="center"/>
              <w:rPr>
                <w:rFonts w:ascii="Arial" w:hAnsi="Arial" w:cs="Arial"/>
                <w:b/>
                <w:sz w:val="16"/>
                <w:szCs w:val="16"/>
                <w:lang w:val="en-GB"/>
              </w:rPr>
            </w:pPr>
          </w:p>
        </w:tc>
      </w:tr>
      <w:tr w:rsidR="008957BA" w:rsidRPr="005A7BEF" w14:paraId="4A37AC95" w14:textId="77777777" w:rsidTr="002B4DE3">
        <w:trPr>
          <w:trHeight w:val="628"/>
        </w:trPr>
        <w:tc>
          <w:tcPr>
            <w:tcW w:w="3216" w:type="pct"/>
            <w:vAlign w:val="bottom"/>
          </w:tcPr>
          <w:p w14:paraId="43EA9EBF" w14:textId="7DEA0EE7" w:rsidR="008957BA" w:rsidRPr="005A7BEF" w:rsidRDefault="008957BA" w:rsidP="002B4DE3">
            <w:pPr>
              <w:ind w:left="690"/>
              <w:rPr>
                <w:rFonts w:ascii="Arial" w:hAnsi="Arial" w:cs="Arial"/>
              </w:rPr>
            </w:pPr>
            <w:r w:rsidRPr="005A7BEF">
              <w:rPr>
                <w:rFonts w:ascii="Arial" w:hAnsi="Arial" w:cs="Arial"/>
              </w:rPr>
              <w:lastRenderedPageBreak/>
              <w:t>She completed secondary school by studying a non-math intensive field such as home economics.</w:t>
            </w:r>
          </w:p>
        </w:tc>
        <w:tc>
          <w:tcPr>
            <w:tcW w:w="596" w:type="pct"/>
            <w:vAlign w:val="center"/>
          </w:tcPr>
          <w:p w14:paraId="1AD8DB1B"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0C5A6CDC"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040EE36E" w14:textId="77777777" w:rsidR="008957BA" w:rsidRPr="005A7BEF" w:rsidRDefault="008957BA" w:rsidP="002B4DE3">
            <w:pPr>
              <w:jc w:val="center"/>
              <w:rPr>
                <w:rFonts w:ascii="Arial" w:hAnsi="Arial" w:cs="Arial"/>
                <w:b/>
                <w:sz w:val="16"/>
                <w:szCs w:val="16"/>
                <w:lang w:val="en-GB"/>
              </w:rPr>
            </w:pPr>
          </w:p>
        </w:tc>
      </w:tr>
      <w:tr w:rsidR="008957BA" w:rsidRPr="005A7BEF" w14:paraId="31FCB905" w14:textId="77777777" w:rsidTr="002B4DE3">
        <w:trPr>
          <w:trHeight w:val="628"/>
        </w:trPr>
        <w:tc>
          <w:tcPr>
            <w:tcW w:w="3216" w:type="pct"/>
            <w:vAlign w:val="bottom"/>
          </w:tcPr>
          <w:p w14:paraId="54E49DC1" w14:textId="77777777" w:rsidR="008957BA" w:rsidRPr="005A7BEF" w:rsidRDefault="008957BA" w:rsidP="002B4DE3">
            <w:pPr>
              <w:ind w:left="690"/>
              <w:rPr>
                <w:rFonts w:ascii="Arial" w:hAnsi="Arial" w:cs="Arial"/>
              </w:rPr>
            </w:pPr>
            <w:r w:rsidRPr="005A7BEF">
              <w:rPr>
                <w:rFonts w:ascii="Arial" w:hAnsi="Arial" w:cs="Arial"/>
              </w:rPr>
              <w:t>A6c. She did not attend any secondary school.</w:t>
            </w:r>
          </w:p>
        </w:tc>
        <w:tc>
          <w:tcPr>
            <w:tcW w:w="596" w:type="pct"/>
            <w:vAlign w:val="center"/>
          </w:tcPr>
          <w:p w14:paraId="6184D5D8"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400CAC6A"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413F3C65" w14:textId="77777777" w:rsidR="008957BA" w:rsidRPr="005A7BEF" w:rsidRDefault="008957BA" w:rsidP="002B4DE3">
            <w:pPr>
              <w:jc w:val="center"/>
              <w:rPr>
                <w:rFonts w:ascii="Arial" w:hAnsi="Arial" w:cs="Arial"/>
                <w:b/>
                <w:sz w:val="16"/>
                <w:szCs w:val="16"/>
                <w:lang w:val="en-GB"/>
              </w:rPr>
            </w:pPr>
          </w:p>
        </w:tc>
      </w:tr>
      <w:tr w:rsidR="008957BA" w:rsidRPr="005A7BEF" w14:paraId="11656148" w14:textId="77777777" w:rsidTr="002B4DE3">
        <w:trPr>
          <w:trHeight w:val="628"/>
        </w:trPr>
        <w:tc>
          <w:tcPr>
            <w:tcW w:w="5000" w:type="pct"/>
            <w:gridSpan w:val="4"/>
          </w:tcPr>
          <w:p w14:paraId="4752D5D9" w14:textId="174AAD61" w:rsidR="008957BA" w:rsidRPr="005A7BEF" w:rsidRDefault="008957BA" w:rsidP="002B4DE3">
            <w:pPr>
              <w:rPr>
                <w:rFonts w:ascii="Arial" w:hAnsi="Arial" w:cs="Arial"/>
              </w:rPr>
            </w:pPr>
            <w:r w:rsidRPr="005A7BEF">
              <w:rPr>
                <w:rFonts w:ascii="Arial" w:hAnsi="Arial" w:cs="Arial"/>
              </w:rPr>
              <w:t xml:space="preserve">Suppose that a </w:t>
            </w:r>
            <w:r w:rsidRPr="008D4F63">
              <w:rPr>
                <w:rFonts w:ascii="Arial" w:hAnsi="Arial" w:cs="Arial"/>
                <w:b/>
              </w:rPr>
              <w:t>boy</w:t>
            </w:r>
            <w:r w:rsidRPr="005A7BEF">
              <w:rPr>
                <w:rFonts w:ascii="Arial" w:hAnsi="Arial" w:cs="Arial"/>
              </w:rPr>
              <w:t xml:space="preserve"> is thinking about having children. Select his likely number of children depending on the following fields of study:</w:t>
            </w:r>
          </w:p>
          <w:p w14:paraId="4FE2C84A" w14:textId="7C28C22E" w:rsidR="008957BA" w:rsidRDefault="007B353D" w:rsidP="002B4DE3">
            <w:pPr>
              <w:rPr>
                <w:rFonts w:ascii="Arial" w:hAnsi="Arial" w:cs="Arial"/>
              </w:rPr>
            </w:pPr>
            <w:r>
              <w:rPr>
                <w:rFonts w:ascii="Arial" w:hAnsi="Arial" w:cs="Arial"/>
              </w:rPr>
              <w:t>1-2</w:t>
            </w:r>
          </w:p>
          <w:p w14:paraId="42AE662E" w14:textId="09D7B987" w:rsidR="007B353D" w:rsidRDefault="007B353D" w:rsidP="002B4DE3">
            <w:pPr>
              <w:rPr>
                <w:rFonts w:ascii="Arial" w:hAnsi="Arial" w:cs="Arial"/>
              </w:rPr>
            </w:pPr>
            <w:r>
              <w:rPr>
                <w:rFonts w:ascii="Arial" w:hAnsi="Arial" w:cs="Arial"/>
              </w:rPr>
              <w:t>3-4</w:t>
            </w:r>
          </w:p>
          <w:p w14:paraId="33F532E1" w14:textId="4B70A797" w:rsidR="007B353D" w:rsidRDefault="007B353D" w:rsidP="002B4DE3">
            <w:pPr>
              <w:rPr>
                <w:rFonts w:ascii="Arial" w:hAnsi="Arial" w:cs="Arial"/>
              </w:rPr>
            </w:pPr>
            <w:r>
              <w:rPr>
                <w:rFonts w:ascii="Arial" w:hAnsi="Arial" w:cs="Arial"/>
              </w:rPr>
              <w:t>5-6</w:t>
            </w:r>
          </w:p>
          <w:p w14:paraId="3BDA35CE" w14:textId="40CC8AE3" w:rsidR="007B353D" w:rsidRDefault="007B353D" w:rsidP="002B4DE3">
            <w:pPr>
              <w:rPr>
                <w:rFonts w:ascii="Arial" w:hAnsi="Arial" w:cs="Arial"/>
              </w:rPr>
            </w:pPr>
            <w:r>
              <w:rPr>
                <w:rFonts w:ascii="Arial" w:hAnsi="Arial" w:cs="Arial"/>
              </w:rPr>
              <w:t>7-8</w:t>
            </w:r>
          </w:p>
          <w:p w14:paraId="01F903AE" w14:textId="363A99A3" w:rsidR="007B353D" w:rsidRDefault="007B353D" w:rsidP="002B4DE3">
            <w:pPr>
              <w:rPr>
                <w:rFonts w:ascii="Arial" w:hAnsi="Arial" w:cs="Arial"/>
              </w:rPr>
            </w:pPr>
            <w:r>
              <w:rPr>
                <w:rFonts w:ascii="Arial" w:hAnsi="Arial" w:cs="Arial"/>
              </w:rPr>
              <w:t>9-10</w:t>
            </w:r>
          </w:p>
          <w:p w14:paraId="0124C488" w14:textId="3AD96AE9" w:rsidR="007B353D" w:rsidRPr="005A7BEF" w:rsidRDefault="007B353D" w:rsidP="002B4DE3">
            <w:pPr>
              <w:rPr>
                <w:rFonts w:ascii="Arial" w:hAnsi="Arial" w:cs="Arial"/>
              </w:rPr>
            </w:pPr>
            <w:r>
              <w:rPr>
                <w:rFonts w:ascii="Arial" w:hAnsi="Arial" w:cs="Arial"/>
              </w:rPr>
              <w:t>More than 10</w:t>
            </w:r>
          </w:p>
          <w:p w14:paraId="5D549858" w14:textId="77777777" w:rsidR="008957BA" w:rsidRPr="005A7BEF" w:rsidRDefault="008957BA">
            <w:pPr>
              <w:rPr>
                <w:rFonts w:ascii="Arial" w:hAnsi="Arial" w:cs="Arial"/>
                <w:b/>
                <w:sz w:val="16"/>
                <w:szCs w:val="16"/>
                <w:lang w:val="en-GB"/>
              </w:rPr>
            </w:pPr>
          </w:p>
        </w:tc>
      </w:tr>
      <w:tr w:rsidR="008957BA" w:rsidRPr="005A7BEF" w14:paraId="542C143C" w14:textId="77777777" w:rsidTr="002B4DE3">
        <w:trPr>
          <w:trHeight w:val="628"/>
        </w:trPr>
        <w:tc>
          <w:tcPr>
            <w:tcW w:w="3216" w:type="pct"/>
            <w:vAlign w:val="bottom"/>
          </w:tcPr>
          <w:p w14:paraId="7951BD8D" w14:textId="7FD981EC" w:rsidR="008957BA" w:rsidRPr="005A7BEF" w:rsidRDefault="008957BA" w:rsidP="002B4DE3">
            <w:pPr>
              <w:ind w:left="690"/>
              <w:rPr>
                <w:rFonts w:ascii="Arial" w:hAnsi="Arial" w:cs="Arial"/>
              </w:rPr>
            </w:pPr>
            <w:r w:rsidRPr="005A7BEF">
              <w:rPr>
                <w:rFonts w:ascii="Arial" w:hAnsi="Arial" w:cs="Arial"/>
              </w:rPr>
              <w:t>He completed secondary school by studying a math intensive field such as general science.</w:t>
            </w:r>
          </w:p>
        </w:tc>
        <w:tc>
          <w:tcPr>
            <w:tcW w:w="596" w:type="pct"/>
            <w:vAlign w:val="center"/>
          </w:tcPr>
          <w:p w14:paraId="4FE1C57B"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2361D1E2"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7ABD888A" w14:textId="77777777" w:rsidR="008957BA" w:rsidRPr="005A7BEF" w:rsidRDefault="008957BA" w:rsidP="002B4DE3">
            <w:pPr>
              <w:jc w:val="center"/>
              <w:rPr>
                <w:rFonts w:ascii="Arial" w:hAnsi="Arial" w:cs="Arial"/>
                <w:b/>
                <w:sz w:val="16"/>
                <w:szCs w:val="16"/>
                <w:lang w:val="en-GB"/>
              </w:rPr>
            </w:pPr>
          </w:p>
        </w:tc>
      </w:tr>
      <w:tr w:rsidR="008957BA" w:rsidRPr="005A7BEF" w14:paraId="4A79509C" w14:textId="77777777" w:rsidTr="002B4DE3">
        <w:trPr>
          <w:trHeight w:val="628"/>
        </w:trPr>
        <w:tc>
          <w:tcPr>
            <w:tcW w:w="3216" w:type="pct"/>
            <w:vAlign w:val="bottom"/>
          </w:tcPr>
          <w:p w14:paraId="3A11369C" w14:textId="565A2FD9" w:rsidR="008957BA" w:rsidRPr="005A7BEF" w:rsidRDefault="008957BA" w:rsidP="002B4DE3">
            <w:pPr>
              <w:ind w:left="690"/>
              <w:rPr>
                <w:rFonts w:ascii="Arial" w:hAnsi="Arial" w:cs="Arial"/>
              </w:rPr>
            </w:pPr>
            <w:r w:rsidRPr="005A7BEF">
              <w:rPr>
                <w:rFonts w:ascii="Arial" w:hAnsi="Arial" w:cs="Arial"/>
              </w:rPr>
              <w:t>He completed secondary school by studying a non-math intensive field such as home economics.</w:t>
            </w:r>
          </w:p>
        </w:tc>
        <w:tc>
          <w:tcPr>
            <w:tcW w:w="596" w:type="pct"/>
            <w:vAlign w:val="center"/>
          </w:tcPr>
          <w:p w14:paraId="4168DF54"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6F4C7F7E"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64C3E6C7" w14:textId="77777777" w:rsidR="008957BA" w:rsidRPr="005A7BEF" w:rsidRDefault="008957BA" w:rsidP="002B4DE3">
            <w:pPr>
              <w:jc w:val="center"/>
              <w:rPr>
                <w:rFonts w:ascii="Arial" w:hAnsi="Arial" w:cs="Arial"/>
                <w:b/>
                <w:sz w:val="16"/>
                <w:szCs w:val="16"/>
                <w:lang w:val="en-GB"/>
              </w:rPr>
            </w:pPr>
          </w:p>
        </w:tc>
      </w:tr>
      <w:tr w:rsidR="008957BA" w:rsidRPr="005A7BEF" w14:paraId="533A266A" w14:textId="77777777" w:rsidTr="002B4DE3">
        <w:trPr>
          <w:trHeight w:val="628"/>
        </w:trPr>
        <w:tc>
          <w:tcPr>
            <w:tcW w:w="3216" w:type="pct"/>
            <w:vAlign w:val="bottom"/>
          </w:tcPr>
          <w:p w14:paraId="2B16553A" w14:textId="5CEA6E13" w:rsidR="008957BA" w:rsidRPr="005A7BEF" w:rsidRDefault="008957BA" w:rsidP="002B4DE3">
            <w:pPr>
              <w:ind w:left="690"/>
              <w:rPr>
                <w:rFonts w:ascii="Arial" w:hAnsi="Arial" w:cs="Arial"/>
              </w:rPr>
            </w:pPr>
            <w:r w:rsidRPr="005A7BEF">
              <w:rPr>
                <w:rFonts w:ascii="Arial" w:hAnsi="Arial" w:cs="Arial"/>
              </w:rPr>
              <w:t>He did not attend any secondary school.</w:t>
            </w:r>
          </w:p>
        </w:tc>
        <w:tc>
          <w:tcPr>
            <w:tcW w:w="596" w:type="pct"/>
            <w:vAlign w:val="center"/>
          </w:tcPr>
          <w:p w14:paraId="12D062C5"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5F69EB18"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7D6CD527" w14:textId="77777777" w:rsidR="008957BA" w:rsidRPr="005A7BEF" w:rsidRDefault="008957BA" w:rsidP="002B4DE3">
            <w:pPr>
              <w:jc w:val="center"/>
              <w:rPr>
                <w:rFonts w:ascii="Arial" w:hAnsi="Arial" w:cs="Arial"/>
                <w:b/>
                <w:sz w:val="16"/>
                <w:szCs w:val="16"/>
                <w:lang w:val="en-GB"/>
              </w:rPr>
            </w:pPr>
          </w:p>
        </w:tc>
      </w:tr>
      <w:tr w:rsidR="008957BA" w:rsidRPr="005A7BEF" w14:paraId="6C34C5FA" w14:textId="77777777" w:rsidTr="002B4DE3">
        <w:trPr>
          <w:trHeight w:val="628"/>
        </w:trPr>
        <w:tc>
          <w:tcPr>
            <w:tcW w:w="3216" w:type="pct"/>
          </w:tcPr>
          <w:p w14:paraId="78E0840D" w14:textId="288DAB5E" w:rsidR="008957BA" w:rsidRPr="005A7BEF" w:rsidRDefault="008957BA" w:rsidP="002B4DE3">
            <w:pPr>
              <w:rPr>
                <w:rFonts w:ascii="Arial" w:hAnsi="Arial" w:cs="Arial"/>
              </w:rPr>
            </w:pPr>
            <w:r w:rsidRPr="005A7BEF">
              <w:rPr>
                <w:rFonts w:ascii="Arial" w:hAnsi="Arial" w:cs="Arial"/>
              </w:rPr>
              <w:t xml:space="preserve">Suppose that a </w:t>
            </w:r>
            <w:r w:rsidRPr="00842F8E">
              <w:rPr>
                <w:rFonts w:ascii="Arial" w:hAnsi="Arial" w:cs="Arial"/>
                <w:b/>
              </w:rPr>
              <w:t>girl</w:t>
            </w:r>
            <w:r w:rsidRPr="005A7BEF">
              <w:rPr>
                <w:rFonts w:ascii="Arial" w:hAnsi="Arial" w:cs="Arial"/>
              </w:rPr>
              <w:t xml:space="preserve"> is thinking about having children. Select his likely number of children depending on the following fields of study:</w:t>
            </w:r>
          </w:p>
          <w:p w14:paraId="5836D4DE" w14:textId="77777777" w:rsidR="008957BA" w:rsidRPr="005A7BEF" w:rsidRDefault="008957BA" w:rsidP="002B4DE3">
            <w:pPr>
              <w:rPr>
                <w:rFonts w:ascii="Arial" w:hAnsi="Arial" w:cs="Arial"/>
              </w:rPr>
            </w:pPr>
          </w:p>
          <w:p w14:paraId="37A9E30E" w14:textId="77777777" w:rsidR="007B353D" w:rsidRDefault="007B353D" w:rsidP="007B353D">
            <w:pPr>
              <w:rPr>
                <w:rFonts w:ascii="Arial" w:hAnsi="Arial" w:cs="Arial"/>
              </w:rPr>
            </w:pPr>
            <w:r>
              <w:rPr>
                <w:rFonts w:ascii="Arial" w:hAnsi="Arial" w:cs="Arial"/>
              </w:rPr>
              <w:t>1-2</w:t>
            </w:r>
          </w:p>
          <w:p w14:paraId="0B7867E8" w14:textId="77777777" w:rsidR="007B353D" w:rsidRDefault="007B353D" w:rsidP="007B353D">
            <w:pPr>
              <w:rPr>
                <w:rFonts w:ascii="Arial" w:hAnsi="Arial" w:cs="Arial"/>
              </w:rPr>
            </w:pPr>
            <w:r>
              <w:rPr>
                <w:rFonts w:ascii="Arial" w:hAnsi="Arial" w:cs="Arial"/>
              </w:rPr>
              <w:t>3-4</w:t>
            </w:r>
          </w:p>
          <w:p w14:paraId="2536DE43" w14:textId="77777777" w:rsidR="007B353D" w:rsidRDefault="007B353D" w:rsidP="007B353D">
            <w:pPr>
              <w:rPr>
                <w:rFonts w:ascii="Arial" w:hAnsi="Arial" w:cs="Arial"/>
              </w:rPr>
            </w:pPr>
            <w:r>
              <w:rPr>
                <w:rFonts w:ascii="Arial" w:hAnsi="Arial" w:cs="Arial"/>
              </w:rPr>
              <w:t>5-6</w:t>
            </w:r>
          </w:p>
          <w:p w14:paraId="44F985E8" w14:textId="77777777" w:rsidR="007B353D" w:rsidRDefault="007B353D" w:rsidP="007B353D">
            <w:pPr>
              <w:rPr>
                <w:rFonts w:ascii="Arial" w:hAnsi="Arial" w:cs="Arial"/>
              </w:rPr>
            </w:pPr>
            <w:r>
              <w:rPr>
                <w:rFonts w:ascii="Arial" w:hAnsi="Arial" w:cs="Arial"/>
              </w:rPr>
              <w:t>7-8</w:t>
            </w:r>
          </w:p>
          <w:p w14:paraId="3392FFC1" w14:textId="77777777" w:rsidR="007B353D" w:rsidRDefault="007B353D" w:rsidP="007B353D">
            <w:pPr>
              <w:rPr>
                <w:rFonts w:ascii="Arial" w:hAnsi="Arial" w:cs="Arial"/>
              </w:rPr>
            </w:pPr>
            <w:r>
              <w:rPr>
                <w:rFonts w:ascii="Arial" w:hAnsi="Arial" w:cs="Arial"/>
              </w:rPr>
              <w:t>9-10</w:t>
            </w:r>
          </w:p>
          <w:p w14:paraId="296A6D3A" w14:textId="77777777" w:rsidR="007B353D" w:rsidRPr="005A7BEF" w:rsidRDefault="007B353D" w:rsidP="007B353D">
            <w:pPr>
              <w:rPr>
                <w:rFonts w:ascii="Arial" w:hAnsi="Arial" w:cs="Arial"/>
              </w:rPr>
            </w:pPr>
            <w:r>
              <w:rPr>
                <w:rFonts w:ascii="Arial" w:hAnsi="Arial" w:cs="Arial"/>
              </w:rPr>
              <w:t>More than 10</w:t>
            </w:r>
          </w:p>
          <w:p w14:paraId="3CFBE60C" w14:textId="77777777" w:rsidR="008957BA" w:rsidRPr="005A7BEF" w:rsidRDefault="008957BA" w:rsidP="002B4DE3">
            <w:pPr>
              <w:rPr>
                <w:rFonts w:ascii="Arial" w:hAnsi="Arial" w:cs="Arial"/>
              </w:rPr>
            </w:pPr>
          </w:p>
        </w:tc>
        <w:tc>
          <w:tcPr>
            <w:tcW w:w="596" w:type="pct"/>
            <w:vAlign w:val="center"/>
          </w:tcPr>
          <w:p w14:paraId="26B53925"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115E11AB"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60D87CB3" w14:textId="77777777" w:rsidR="008957BA" w:rsidRPr="005A7BEF" w:rsidRDefault="008957BA" w:rsidP="002B4DE3">
            <w:pPr>
              <w:jc w:val="center"/>
              <w:rPr>
                <w:rFonts w:ascii="Arial" w:hAnsi="Arial" w:cs="Arial"/>
                <w:b/>
                <w:sz w:val="16"/>
                <w:szCs w:val="16"/>
                <w:lang w:val="en-GB"/>
              </w:rPr>
            </w:pPr>
          </w:p>
        </w:tc>
      </w:tr>
      <w:tr w:rsidR="008957BA" w:rsidRPr="005A7BEF" w14:paraId="48062F5C" w14:textId="77777777" w:rsidTr="002B4DE3">
        <w:trPr>
          <w:trHeight w:val="628"/>
        </w:trPr>
        <w:tc>
          <w:tcPr>
            <w:tcW w:w="3216" w:type="pct"/>
            <w:vAlign w:val="bottom"/>
          </w:tcPr>
          <w:p w14:paraId="3F9BF7B0" w14:textId="7204CA39" w:rsidR="008957BA" w:rsidRPr="005A7BEF" w:rsidRDefault="008957BA" w:rsidP="002B4DE3">
            <w:pPr>
              <w:ind w:left="690"/>
              <w:rPr>
                <w:rFonts w:ascii="Arial" w:hAnsi="Arial" w:cs="Arial"/>
              </w:rPr>
            </w:pPr>
            <w:r w:rsidRPr="005A7BEF">
              <w:rPr>
                <w:rFonts w:ascii="Arial" w:hAnsi="Arial" w:cs="Arial"/>
              </w:rPr>
              <w:t>She completed secondary school by studying a math intensive field such as general science.</w:t>
            </w:r>
          </w:p>
        </w:tc>
        <w:tc>
          <w:tcPr>
            <w:tcW w:w="596" w:type="pct"/>
            <w:vAlign w:val="center"/>
          </w:tcPr>
          <w:p w14:paraId="5D79FC1E"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2BC9FB4B"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7EBA3167" w14:textId="77777777" w:rsidR="008957BA" w:rsidRPr="005A7BEF" w:rsidRDefault="008957BA" w:rsidP="002B4DE3">
            <w:pPr>
              <w:jc w:val="center"/>
              <w:rPr>
                <w:rFonts w:ascii="Arial" w:hAnsi="Arial" w:cs="Arial"/>
                <w:b/>
                <w:sz w:val="16"/>
                <w:szCs w:val="16"/>
                <w:lang w:val="en-GB"/>
              </w:rPr>
            </w:pPr>
          </w:p>
        </w:tc>
      </w:tr>
      <w:tr w:rsidR="008957BA" w:rsidRPr="005A7BEF" w14:paraId="31464481" w14:textId="77777777" w:rsidTr="002B4DE3">
        <w:trPr>
          <w:trHeight w:val="628"/>
        </w:trPr>
        <w:tc>
          <w:tcPr>
            <w:tcW w:w="3216" w:type="pct"/>
            <w:vAlign w:val="bottom"/>
          </w:tcPr>
          <w:p w14:paraId="3053A87A" w14:textId="3CCEEE69" w:rsidR="008957BA" w:rsidRPr="005A7BEF" w:rsidRDefault="008957BA" w:rsidP="002B4DE3">
            <w:pPr>
              <w:ind w:left="690"/>
              <w:rPr>
                <w:rFonts w:ascii="Arial" w:hAnsi="Arial" w:cs="Arial"/>
              </w:rPr>
            </w:pPr>
            <w:r w:rsidRPr="005A7BEF">
              <w:rPr>
                <w:rFonts w:ascii="Arial" w:hAnsi="Arial" w:cs="Arial"/>
              </w:rPr>
              <w:t>She completed secondary school by studying a non-math intensive field such as home economics.</w:t>
            </w:r>
          </w:p>
        </w:tc>
        <w:tc>
          <w:tcPr>
            <w:tcW w:w="596" w:type="pct"/>
            <w:vAlign w:val="center"/>
          </w:tcPr>
          <w:p w14:paraId="147311D0"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1D7F029A"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2C937D9A" w14:textId="77777777" w:rsidR="008957BA" w:rsidRPr="005A7BEF" w:rsidRDefault="008957BA" w:rsidP="002B4DE3">
            <w:pPr>
              <w:jc w:val="center"/>
              <w:rPr>
                <w:rFonts w:ascii="Arial" w:hAnsi="Arial" w:cs="Arial"/>
                <w:b/>
                <w:sz w:val="16"/>
                <w:szCs w:val="16"/>
                <w:lang w:val="en-GB"/>
              </w:rPr>
            </w:pPr>
          </w:p>
        </w:tc>
      </w:tr>
      <w:tr w:rsidR="008957BA" w:rsidRPr="005A7BEF" w14:paraId="15A28DCF" w14:textId="77777777" w:rsidTr="002B4DE3">
        <w:trPr>
          <w:trHeight w:val="628"/>
        </w:trPr>
        <w:tc>
          <w:tcPr>
            <w:tcW w:w="3216" w:type="pct"/>
            <w:vAlign w:val="bottom"/>
          </w:tcPr>
          <w:p w14:paraId="6FBECE3F" w14:textId="699CF5CD" w:rsidR="008957BA" w:rsidRPr="005A7BEF" w:rsidRDefault="008957BA" w:rsidP="002B4DE3">
            <w:pPr>
              <w:ind w:left="690"/>
              <w:rPr>
                <w:rFonts w:ascii="Arial" w:hAnsi="Arial" w:cs="Arial"/>
              </w:rPr>
            </w:pPr>
            <w:r w:rsidRPr="005A7BEF">
              <w:rPr>
                <w:rFonts w:ascii="Arial" w:hAnsi="Arial" w:cs="Arial"/>
              </w:rPr>
              <w:lastRenderedPageBreak/>
              <w:t>She did not attend any secondary school.</w:t>
            </w:r>
          </w:p>
        </w:tc>
        <w:tc>
          <w:tcPr>
            <w:tcW w:w="596" w:type="pct"/>
            <w:vAlign w:val="center"/>
          </w:tcPr>
          <w:p w14:paraId="05FB285F"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0F488421"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6C01A1A1" w14:textId="77777777" w:rsidR="008957BA" w:rsidRPr="005A7BEF" w:rsidRDefault="008957BA" w:rsidP="002B4DE3">
            <w:pPr>
              <w:jc w:val="center"/>
              <w:rPr>
                <w:rFonts w:ascii="Arial" w:hAnsi="Arial" w:cs="Arial"/>
                <w:b/>
                <w:sz w:val="16"/>
                <w:szCs w:val="16"/>
                <w:lang w:val="en-GB"/>
              </w:rPr>
            </w:pPr>
          </w:p>
        </w:tc>
      </w:tr>
      <w:tr w:rsidR="008957BA" w:rsidRPr="005A7BEF" w14:paraId="2A4B7569" w14:textId="77777777" w:rsidTr="002B4DE3">
        <w:trPr>
          <w:trHeight w:val="628"/>
        </w:trPr>
        <w:tc>
          <w:tcPr>
            <w:tcW w:w="5000" w:type="pct"/>
            <w:gridSpan w:val="4"/>
          </w:tcPr>
          <w:p w14:paraId="2AB038E6" w14:textId="78129B80" w:rsidR="008957BA" w:rsidRDefault="007B353D" w:rsidP="002B4DE3">
            <w:pPr>
              <w:rPr>
                <w:rFonts w:ascii="Arial" w:hAnsi="Arial" w:cs="Arial"/>
              </w:rPr>
            </w:pPr>
            <w:r w:rsidRPr="007B353D">
              <w:rPr>
                <w:rFonts w:ascii="Arial" w:hAnsi="Arial" w:cs="Arial"/>
              </w:rPr>
              <w:t xml:space="preserve">Suppose that a </w:t>
            </w:r>
            <w:r w:rsidRPr="00842F8E">
              <w:rPr>
                <w:rFonts w:ascii="Arial" w:hAnsi="Arial" w:cs="Arial"/>
                <w:b/>
              </w:rPr>
              <w:t>boy</w:t>
            </w:r>
            <w:r w:rsidRPr="007B353D">
              <w:rPr>
                <w:rFonts w:ascii="Arial" w:hAnsi="Arial" w:cs="Arial"/>
              </w:rPr>
              <w:t xml:space="preserve"> is married with a working spouse. Select how much money you think his spouse earns at age 25 if the boy had the following fields of study.</w:t>
            </w:r>
          </w:p>
          <w:p w14:paraId="5FBF5FD6" w14:textId="77777777" w:rsidR="007B353D" w:rsidRPr="005A7BEF" w:rsidRDefault="007B353D" w:rsidP="002B4DE3">
            <w:pPr>
              <w:rPr>
                <w:rFonts w:ascii="Arial" w:hAnsi="Arial" w:cs="Arial"/>
              </w:rPr>
            </w:pPr>
          </w:p>
          <w:p w14:paraId="458396F6" w14:textId="77777777" w:rsidR="008957BA" w:rsidRPr="005A7BEF" w:rsidRDefault="008957BA" w:rsidP="002B4DE3">
            <w:pPr>
              <w:rPr>
                <w:rFonts w:ascii="Arial" w:hAnsi="Arial" w:cs="Arial"/>
                <w:sz w:val="21"/>
                <w:lang w:val="en-GB"/>
              </w:rPr>
            </w:pPr>
            <w:r w:rsidRPr="005A7BEF">
              <w:rPr>
                <w:rFonts w:ascii="Arial" w:hAnsi="Arial" w:cs="Arial"/>
                <w:sz w:val="21"/>
                <w:lang w:val="en-GB"/>
              </w:rPr>
              <w:t>&lt;500 GHS per month</w:t>
            </w:r>
          </w:p>
          <w:p w14:paraId="6443392D" w14:textId="77777777" w:rsidR="008957BA" w:rsidRPr="005A7BEF" w:rsidRDefault="008957BA" w:rsidP="002B4DE3">
            <w:pPr>
              <w:rPr>
                <w:rFonts w:ascii="Arial" w:hAnsi="Arial" w:cs="Arial"/>
                <w:sz w:val="21"/>
                <w:lang w:val="en-GB"/>
              </w:rPr>
            </w:pPr>
            <w:r w:rsidRPr="005A7BEF">
              <w:rPr>
                <w:rFonts w:ascii="Arial" w:hAnsi="Arial" w:cs="Arial"/>
                <w:sz w:val="21"/>
                <w:lang w:val="en-GB"/>
              </w:rPr>
              <w:t>500-1000 GHS per month</w:t>
            </w:r>
          </w:p>
          <w:p w14:paraId="01F55D13" w14:textId="77777777" w:rsidR="008957BA" w:rsidRPr="005A7BEF" w:rsidRDefault="008957BA" w:rsidP="002B4DE3">
            <w:pPr>
              <w:rPr>
                <w:rFonts w:ascii="Arial" w:hAnsi="Arial" w:cs="Arial"/>
                <w:sz w:val="21"/>
                <w:lang w:val="en-GB"/>
              </w:rPr>
            </w:pPr>
            <w:r w:rsidRPr="005A7BEF">
              <w:rPr>
                <w:rFonts w:ascii="Arial" w:hAnsi="Arial" w:cs="Arial"/>
                <w:sz w:val="21"/>
                <w:lang w:val="en-GB"/>
              </w:rPr>
              <w:t>1000-1500 GHS per month</w:t>
            </w:r>
          </w:p>
          <w:p w14:paraId="3D0060B1" w14:textId="77777777" w:rsidR="008957BA" w:rsidRPr="005A7BEF" w:rsidRDefault="008957BA" w:rsidP="002B4DE3">
            <w:pPr>
              <w:rPr>
                <w:rFonts w:ascii="Arial" w:hAnsi="Arial" w:cs="Arial"/>
                <w:sz w:val="21"/>
                <w:lang w:val="en-GB"/>
              </w:rPr>
            </w:pPr>
            <w:r w:rsidRPr="005A7BEF">
              <w:rPr>
                <w:rFonts w:ascii="Arial" w:hAnsi="Arial" w:cs="Arial"/>
                <w:sz w:val="21"/>
                <w:lang w:val="en-GB"/>
              </w:rPr>
              <w:t>1500-2000 GHS per month</w:t>
            </w:r>
          </w:p>
          <w:p w14:paraId="528A4862" w14:textId="77777777" w:rsidR="008957BA" w:rsidRPr="005A7BEF" w:rsidRDefault="008957BA" w:rsidP="002B4DE3">
            <w:pPr>
              <w:rPr>
                <w:rFonts w:ascii="Arial" w:hAnsi="Arial" w:cs="Arial"/>
                <w:sz w:val="21"/>
              </w:rPr>
            </w:pPr>
            <w:r w:rsidRPr="005A7BEF">
              <w:rPr>
                <w:rFonts w:ascii="Arial" w:hAnsi="Arial" w:cs="Arial"/>
                <w:sz w:val="21"/>
                <w:lang w:val="en-GB"/>
              </w:rPr>
              <w:t>&gt;2000 GHS per month</w:t>
            </w:r>
          </w:p>
          <w:p w14:paraId="1E07BF88" w14:textId="77777777" w:rsidR="008957BA" w:rsidRPr="005A7BEF" w:rsidRDefault="008957BA" w:rsidP="002B4DE3">
            <w:pPr>
              <w:jc w:val="center"/>
              <w:rPr>
                <w:rFonts w:ascii="Arial" w:hAnsi="Arial" w:cs="Arial"/>
                <w:b/>
                <w:sz w:val="16"/>
                <w:szCs w:val="16"/>
                <w:lang w:val="en-GB"/>
              </w:rPr>
            </w:pPr>
            <w:r w:rsidRPr="005A7BEF" w:rsidDel="00C6185F">
              <w:rPr>
                <w:rFonts w:ascii="Arial" w:hAnsi="Arial" w:cs="Arial"/>
                <w:b/>
                <w:sz w:val="16"/>
                <w:szCs w:val="16"/>
                <w:lang w:val="en-GB"/>
              </w:rPr>
              <w:t xml:space="preserve"> </w:t>
            </w:r>
          </w:p>
        </w:tc>
      </w:tr>
      <w:tr w:rsidR="008957BA" w:rsidRPr="005A7BEF" w14:paraId="79B14951" w14:textId="77777777" w:rsidTr="002B4DE3">
        <w:trPr>
          <w:trHeight w:val="628"/>
        </w:trPr>
        <w:tc>
          <w:tcPr>
            <w:tcW w:w="3216" w:type="pct"/>
            <w:vAlign w:val="bottom"/>
          </w:tcPr>
          <w:p w14:paraId="2BE40F0B" w14:textId="7CE47635" w:rsidR="008957BA" w:rsidRPr="005A7BEF" w:rsidRDefault="008957BA" w:rsidP="002B4DE3">
            <w:pPr>
              <w:ind w:left="690"/>
              <w:rPr>
                <w:rFonts w:ascii="Arial" w:hAnsi="Arial" w:cs="Arial"/>
              </w:rPr>
            </w:pPr>
            <w:r w:rsidRPr="005A7BEF">
              <w:rPr>
                <w:rFonts w:ascii="Arial" w:hAnsi="Arial" w:cs="Arial"/>
              </w:rPr>
              <w:t>He completed secondary school by studying a math intensive field such as general science.</w:t>
            </w:r>
          </w:p>
        </w:tc>
        <w:tc>
          <w:tcPr>
            <w:tcW w:w="596" w:type="pct"/>
            <w:vAlign w:val="center"/>
          </w:tcPr>
          <w:p w14:paraId="6721E0ED"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19BECC53"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47B15907" w14:textId="77777777" w:rsidR="008957BA" w:rsidRPr="005A7BEF" w:rsidRDefault="008957BA" w:rsidP="002B4DE3">
            <w:pPr>
              <w:jc w:val="center"/>
              <w:rPr>
                <w:rFonts w:ascii="Arial" w:hAnsi="Arial" w:cs="Arial"/>
                <w:b/>
                <w:sz w:val="16"/>
                <w:szCs w:val="16"/>
                <w:lang w:val="en-GB"/>
              </w:rPr>
            </w:pPr>
          </w:p>
        </w:tc>
      </w:tr>
      <w:tr w:rsidR="008957BA" w:rsidRPr="005A7BEF" w14:paraId="06F48355" w14:textId="77777777" w:rsidTr="002B4DE3">
        <w:trPr>
          <w:trHeight w:val="628"/>
        </w:trPr>
        <w:tc>
          <w:tcPr>
            <w:tcW w:w="3216" w:type="pct"/>
            <w:vAlign w:val="bottom"/>
          </w:tcPr>
          <w:p w14:paraId="21569839" w14:textId="6397C111" w:rsidR="008957BA" w:rsidRPr="005A7BEF" w:rsidRDefault="008957BA" w:rsidP="002B4DE3">
            <w:pPr>
              <w:ind w:left="690"/>
              <w:rPr>
                <w:rFonts w:ascii="Arial" w:hAnsi="Arial" w:cs="Arial"/>
              </w:rPr>
            </w:pPr>
            <w:r w:rsidRPr="005A7BEF">
              <w:rPr>
                <w:rFonts w:ascii="Arial" w:hAnsi="Arial" w:cs="Arial"/>
              </w:rPr>
              <w:t>He completed secondary school by studying a non-math intensive field such as home economics.</w:t>
            </w:r>
          </w:p>
        </w:tc>
        <w:tc>
          <w:tcPr>
            <w:tcW w:w="596" w:type="pct"/>
            <w:vAlign w:val="center"/>
          </w:tcPr>
          <w:p w14:paraId="121A767C"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1C403A3B"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6706B256" w14:textId="77777777" w:rsidR="008957BA" w:rsidRPr="005A7BEF" w:rsidRDefault="008957BA" w:rsidP="002B4DE3">
            <w:pPr>
              <w:jc w:val="center"/>
              <w:rPr>
                <w:rFonts w:ascii="Arial" w:hAnsi="Arial" w:cs="Arial"/>
                <w:b/>
                <w:sz w:val="16"/>
                <w:szCs w:val="16"/>
                <w:lang w:val="en-GB"/>
              </w:rPr>
            </w:pPr>
          </w:p>
        </w:tc>
      </w:tr>
      <w:tr w:rsidR="008957BA" w:rsidRPr="005A7BEF" w14:paraId="29C10AD4" w14:textId="77777777" w:rsidTr="002B4DE3">
        <w:trPr>
          <w:trHeight w:val="628"/>
        </w:trPr>
        <w:tc>
          <w:tcPr>
            <w:tcW w:w="3216" w:type="pct"/>
            <w:vAlign w:val="bottom"/>
          </w:tcPr>
          <w:p w14:paraId="6D5F118B" w14:textId="4FD6A615" w:rsidR="008957BA" w:rsidRPr="005A7BEF" w:rsidRDefault="008957BA" w:rsidP="002B4DE3">
            <w:pPr>
              <w:ind w:left="690"/>
              <w:rPr>
                <w:rFonts w:ascii="Arial" w:hAnsi="Arial" w:cs="Arial"/>
              </w:rPr>
            </w:pPr>
            <w:r w:rsidRPr="005A7BEF">
              <w:rPr>
                <w:rFonts w:ascii="Arial" w:hAnsi="Arial" w:cs="Arial"/>
              </w:rPr>
              <w:t>He did not attend any secondary school.</w:t>
            </w:r>
          </w:p>
        </w:tc>
        <w:tc>
          <w:tcPr>
            <w:tcW w:w="596" w:type="pct"/>
            <w:vAlign w:val="center"/>
          </w:tcPr>
          <w:p w14:paraId="7330EE24"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372CC39B"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4B58D3C5" w14:textId="77777777" w:rsidR="008957BA" w:rsidRPr="005A7BEF" w:rsidRDefault="008957BA" w:rsidP="002B4DE3">
            <w:pPr>
              <w:jc w:val="center"/>
              <w:rPr>
                <w:rFonts w:ascii="Arial" w:hAnsi="Arial" w:cs="Arial"/>
                <w:b/>
                <w:sz w:val="16"/>
                <w:szCs w:val="16"/>
                <w:lang w:val="en-GB"/>
              </w:rPr>
            </w:pPr>
          </w:p>
        </w:tc>
      </w:tr>
      <w:tr w:rsidR="008957BA" w:rsidRPr="005A7BEF" w14:paraId="2D4C5582" w14:textId="77777777" w:rsidTr="002B4DE3">
        <w:trPr>
          <w:trHeight w:val="628"/>
        </w:trPr>
        <w:tc>
          <w:tcPr>
            <w:tcW w:w="5000" w:type="pct"/>
            <w:gridSpan w:val="4"/>
          </w:tcPr>
          <w:p w14:paraId="59EFC414" w14:textId="7DB87985" w:rsidR="008957BA" w:rsidRPr="005A7BEF" w:rsidRDefault="007B353D" w:rsidP="002B4DE3">
            <w:pPr>
              <w:rPr>
                <w:rFonts w:ascii="Arial" w:hAnsi="Arial" w:cs="Arial"/>
              </w:rPr>
            </w:pPr>
            <w:r w:rsidRPr="007B353D">
              <w:rPr>
                <w:rFonts w:ascii="Arial" w:hAnsi="Arial" w:cs="Arial"/>
              </w:rPr>
              <w:t xml:space="preserve">Suppose that a </w:t>
            </w:r>
            <w:r w:rsidRPr="00842F8E">
              <w:rPr>
                <w:rFonts w:ascii="Arial" w:hAnsi="Arial" w:cs="Arial"/>
                <w:b/>
              </w:rPr>
              <w:t>girl</w:t>
            </w:r>
            <w:r w:rsidRPr="007B353D">
              <w:rPr>
                <w:rFonts w:ascii="Arial" w:hAnsi="Arial" w:cs="Arial"/>
              </w:rPr>
              <w:t xml:space="preserve"> is married with a working spouse. Select how much money you think her spouse earns at age 25 if the girl had the following fields of study.</w:t>
            </w:r>
          </w:p>
          <w:p w14:paraId="5E421798" w14:textId="77777777" w:rsidR="008957BA" w:rsidRPr="005A7BEF" w:rsidRDefault="008957BA" w:rsidP="002B4DE3">
            <w:pPr>
              <w:rPr>
                <w:rFonts w:ascii="Arial" w:hAnsi="Arial" w:cs="Arial"/>
                <w:sz w:val="21"/>
                <w:lang w:val="en-GB"/>
              </w:rPr>
            </w:pPr>
            <w:r w:rsidRPr="005A7BEF">
              <w:rPr>
                <w:rFonts w:ascii="Arial" w:hAnsi="Arial" w:cs="Arial"/>
                <w:sz w:val="21"/>
                <w:lang w:val="en-GB"/>
              </w:rPr>
              <w:t>&lt;500 GHS per month</w:t>
            </w:r>
          </w:p>
          <w:p w14:paraId="28900460" w14:textId="77777777" w:rsidR="008957BA" w:rsidRPr="005A7BEF" w:rsidRDefault="008957BA" w:rsidP="002B4DE3">
            <w:pPr>
              <w:rPr>
                <w:rFonts w:ascii="Arial" w:hAnsi="Arial" w:cs="Arial"/>
                <w:sz w:val="21"/>
                <w:lang w:val="en-GB"/>
              </w:rPr>
            </w:pPr>
            <w:r w:rsidRPr="005A7BEF">
              <w:rPr>
                <w:rFonts w:ascii="Arial" w:hAnsi="Arial" w:cs="Arial"/>
                <w:sz w:val="21"/>
                <w:lang w:val="en-GB"/>
              </w:rPr>
              <w:t>500-1000 GHS per month</w:t>
            </w:r>
          </w:p>
          <w:p w14:paraId="3804AEC4" w14:textId="77777777" w:rsidR="008957BA" w:rsidRPr="005A7BEF" w:rsidRDefault="008957BA" w:rsidP="002B4DE3">
            <w:pPr>
              <w:rPr>
                <w:rFonts w:ascii="Arial" w:hAnsi="Arial" w:cs="Arial"/>
                <w:sz w:val="21"/>
                <w:lang w:val="en-GB"/>
              </w:rPr>
            </w:pPr>
            <w:r w:rsidRPr="005A7BEF">
              <w:rPr>
                <w:rFonts w:ascii="Arial" w:hAnsi="Arial" w:cs="Arial"/>
                <w:sz w:val="21"/>
                <w:lang w:val="en-GB"/>
              </w:rPr>
              <w:t>1000-1500 GHS per month</w:t>
            </w:r>
          </w:p>
          <w:p w14:paraId="26B17184" w14:textId="77777777" w:rsidR="008957BA" w:rsidRPr="005A7BEF" w:rsidRDefault="008957BA" w:rsidP="002B4DE3">
            <w:pPr>
              <w:rPr>
                <w:rFonts w:ascii="Arial" w:hAnsi="Arial" w:cs="Arial"/>
                <w:sz w:val="21"/>
                <w:lang w:val="en-GB"/>
              </w:rPr>
            </w:pPr>
            <w:r w:rsidRPr="005A7BEF">
              <w:rPr>
                <w:rFonts w:ascii="Arial" w:hAnsi="Arial" w:cs="Arial"/>
                <w:sz w:val="21"/>
                <w:lang w:val="en-GB"/>
              </w:rPr>
              <w:t>1500-2000 GHS per month</w:t>
            </w:r>
          </w:p>
          <w:p w14:paraId="005CA668" w14:textId="77777777" w:rsidR="008957BA" w:rsidRPr="005A7BEF" w:rsidRDefault="008957BA" w:rsidP="002B4DE3">
            <w:pPr>
              <w:rPr>
                <w:rFonts w:ascii="Arial" w:hAnsi="Arial" w:cs="Arial"/>
                <w:sz w:val="21"/>
              </w:rPr>
            </w:pPr>
            <w:r w:rsidRPr="005A7BEF">
              <w:rPr>
                <w:rFonts w:ascii="Arial" w:hAnsi="Arial" w:cs="Arial"/>
                <w:sz w:val="21"/>
                <w:lang w:val="en-GB"/>
              </w:rPr>
              <w:t>&gt;2000 GHS per month</w:t>
            </w:r>
          </w:p>
          <w:p w14:paraId="7D6881E6" w14:textId="77777777" w:rsidR="008957BA" w:rsidRPr="005A7BEF" w:rsidRDefault="008957BA" w:rsidP="002B4DE3">
            <w:pPr>
              <w:jc w:val="center"/>
              <w:rPr>
                <w:rFonts w:ascii="Arial" w:hAnsi="Arial" w:cs="Arial"/>
                <w:b/>
                <w:sz w:val="16"/>
                <w:szCs w:val="16"/>
                <w:lang w:val="en-GB"/>
              </w:rPr>
            </w:pPr>
            <w:r w:rsidRPr="005A7BEF" w:rsidDel="00C6185F">
              <w:rPr>
                <w:rFonts w:ascii="Arial" w:hAnsi="Arial" w:cs="Arial"/>
                <w:b/>
                <w:sz w:val="16"/>
                <w:szCs w:val="16"/>
                <w:lang w:val="en-GB"/>
              </w:rPr>
              <w:t xml:space="preserve"> </w:t>
            </w:r>
          </w:p>
        </w:tc>
      </w:tr>
      <w:tr w:rsidR="008957BA" w:rsidRPr="005A7BEF" w14:paraId="0C61DFE4" w14:textId="77777777" w:rsidTr="002B4DE3">
        <w:trPr>
          <w:trHeight w:val="628"/>
        </w:trPr>
        <w:tc>
          <w:tcPr>
            <w:tcW w:w="3216" w:type="pct"/>
            <w:vAlign w:val="bottom"/>
          </w:tcPr>
          <w:p w14:paraId="64793550" w14:textId="291AE9D0" w:rsidR="008957BA" w:rsidRPr="005A7BEF" w:rsidRDefault="008957BA" w:rsidP="002B4DE3">
            <w:pPr>
              <w:ind w:left="690"/>
              <w:rPr>
                <w:rFonts w:ascii="Arial" w:hAnsi="Arial" w:cs="Arial"/>
              </w:rPr>
            </w:pPr>
            <w:r w:rsidRPr="005A7BEF">
              <w:rPr>
                <w:rFonts w:ascii="Arial" w:hAnsi="Arial" w:cs="Arial"/>
              </w:rPr>
              <w:t>She completed secondary school by studying a math intensive field such as general science.</w:t>
            </w:r>
          </w:p>
        </w:tc>
        <w:tc>
          <w:tcPr>
            <w:tcW w:w="596" w:type="pct"/>
            <w:vAlign w:val="center"/>
          </w:tcPr>
          <w:p w14:paraId="18FF3D25"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12D96A51"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39D06FE8" w14:textId="77777777" w:rsidR="008957BA" w:rsidRPr="005A7BEF" w:rsidRDefault="008957BA" w:rsidP="002B4DE3">
            <w:pPr>
              <w:jc w:val="center"/>
              <w:rPr>
                <w:rFonts w:ascii="Arial" w:hAnsi="Arial" w:cs="Arial"/>
                <w:b/>
                <w:sz w:val="16"/>
                <w:szCs w:val="16"/>
                <w:lang w:val="en-GB"/>
              </w:rPr>
            </w:pPr>
          </w:p>
        </w:tc>
      </w:tr>
      <w:tr w:rsidR="008957BA" w:rsidRPr="005A7BEF" w14:paraId="774CD638" w14:textId="77777777" w:rsidTr="002B4DE3">
        <w:trPr>
          <w:trHeight w:val="628"/>
        </w:trPr>
        <w:tc>
          <w:tcPr>
            <w:tcW w:w="3216" w:type="pct"/>
            <w:vAlign w:val="bottom"/>
          </w:tcPr>
          <w:p w14:paraId="21D6E1AE" w14:textId="0888AC34" w:rsidR="008957BA" w:rsidRPr="005A7BEF" w:rsidRDefault="008957BA" w:rsidP="002B4DE3">
            <w:pPr>
              <w:ind w:left="690"/>
              <w:rPr>
                <w:rFonts w:ascii="Arial" w:hAnsi="Arial" w:cs="Arial"/>
              </w:rPr>
            </w:pPr>
            <w:r w:rsidRPr="005A7BEF">
              <w:rPr>
                <w:rFonts w:ascii="Arial" w:hAnsi="Arial" w:cs="Arial"/>
              </w:rPr>
              <w:t>She completed secondary school by studying a non-math intensive field such as home economics.</w:t>
            </w:r>
          </w:p>
        </w:tc>
        <w:tc>
          <w:tcPr>
            <w:tcW w:w="596" w:type="pct"/>
            <w:vAlign w:val="center"/>
          </w:tcPr>
          <w:p w14:paraId="4B9C9E5C"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52741A92"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4B2C2323" w14:textId="77777777" w:rsidR="008957BA" w:rsidRPr="005A7BEF" w:rsidRDefault="008957BA" w:rsidP="002B4DE3">
            <w:pPr>
              <w:jc w:val="center"/>
              <w:rPr>
                <w:rFonts w:ascii="Arial" w:hAnsi="Arial" w:cs="Arial"/>
                <w:b/>
                <w:sz w:val="16"/>
                <w:szCs w:val="16"/>
                <w:lang w:val="en-GB"/>
              </w:rPr>
            </w:pPr>
          </w:p>
        </w:tc>
      </w:tr>
      <w:tr w:rsidR="008957BA" w:rsidRPr="005A7BEF" w14:paraId="0741F658" w14:textId="77777777" w:rsidTr="002B4DE3">
        <w:trPr>
          <w:trHeight w:val="628"/>
        </w:trPr>
        <w:tc>
          <w:tcPr>
            <w:tcW w:w="3216" w:type="pct"/>
            <w:vAlign w:val="bottom"/>
          </w:tcPr>
          <w:p w14:paraId="59C320BF" w14:textId="7E42FFFC" w:rsidR="008957BA" w:rsidRPr="005A7BEF" w:rsidRDefault="008957BA" w:rsidP="002B4DE3">
            <w:pPr>
              <w:ind w:left="690"/>
              <w:rPr>
                <w:rFonts w:ascii="Arial" w:hAnsi="Arial" w:cs="Arial"/>
              </w:rPr>
            </w:pPr>
            <w:r w:rsidRPr="005A7BEF">
              <w:rPr>
                <w:rFonts w:ascii="Arial" w:hAnsi="Arial" w:cs="Arial"/>
              </w:rPr>
              <w:t>She did not attend any secondary school.</w:t>
            </w:r>
          </w:p>
        </w:tc>
        <w:tc>
          <w:tcPr>
            <w:tcW w:w="596" w:type="pct"/>
            <w:vAlign w:val="center"/>
          </w:tcPr>
          <w:p w14:paraId="2DCC29B6"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0C68FB4B" w14:textId="77777777" w:rsidR="008957BA" w:rsidRPr="005A7BEF" w:rsidRDefault="008957BA" w:rsidP="002B4DE3">
            <w:pPr>
              <w:jc w:val="center"/>
              <w:rPr>
                <w:rFonts w:ascii="Arial" w:hAnsi="Arial" w:cs="Arial"/>
                <w:b/>
                <w:sz w:val="16"/>
                <w:szCs w:val="16"/>
                <w:lang w:val="en-GB"/>
              </w:rPr>
            </w:pPr>
          </w:p>
        </w:tc>
        <w:tc>
          <w:tcPr>
            <w:tcW w:w="594" w:type="pct"/>
            <w:vAlign w:val="center"/>
          </w:tcPr>
          <w:p w14:paraId="327D2D5C" w14:textId="77777777" w:rsidR="008957BA" w:rsidRPr="005A7BEF" w:rsidRDefault="008957BA" w:rsidP="002B4DE3">
            <w:pPr>
              <w:jc w:val="center"/>
              <w:rPr>
                <w:rFonts w:ascii="Arial" w:hAnsi="Arial" w:cs="Arial"/>
                <w:b/>
                <w:sz w:val="16"/>
                <w:szCs w:val="16"/>
                <w:lang w:val="en-GB"/>
              </w:rPr>
            </w:pPr>
          </w:p>
        </w:tc>
      </w:tr>
    </w:tbl>
    <w:p w14:paraId="552412AF" w14:textId="0428BBF8" w:rsidR="008957BA" w:rsidRDefault="008957BA" w:rsidP="008957BA">
      <w:pPr>
        <w:rPr>
          <w:rFonts w:ascii="Arial" w:hAnsi="Arial" w:cs="Arial"/>
          <w:i/>
        </w:rPr>
      </w:pPr>
    </w:p>
    <w:p w14:paraId="29BFB98A" w14:textId="283F70EA" w:rsidR="007B353D" w:rsidRDefault="007B353D" w:rsidP="008957BA">
      <w:pPr>
        <w:rPr>
          <w:rFonts w:ascii="Arial" w:hAnsi="Arial" w:cs="Arial"/>
          <w:i/>
        </w:rPr>
      </w:pPr>
    </w:p>
    <w:p w14:paraId="24DB9B99" w14:textId="074B0F64" w:rsidR="007B353D" w:rsidRDefault="007B353D" w:rsidP="008957BA">
      <w:pPr>
        <w:rPr>
          <w:rFonts w:ascii="Arial" w:hAnsi="Arial" w:cs="Arial"/>
          <w:i/>
        </w:rPr>
      </w:pP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51"/>
        <w:gridCol w:w="1733"/>
        <w:gridCol w:w="1727"/>
        <w:gridCol w:w="1727"/>
      </w:tblGrid>
      <w:tr w:rsidR="007B353D" w:rsidRPr="005A7BEF" w14:paraId="1B749BA4" w14:textId="77777777" w:rsidTr="00833E9E">
        <w:trPr>
          <w:trHeight w:val="628"/>
        </w:trPr>
        <w:tc>
          <w:tcPr>
            <w:tcW w:w="5000" w:type="pct"/>
            <w:gridSpan w:val="4"/>
          </w:tcPr>
          <w:p w14:paraId="716446FB" w14:textId="0F9BA159" w:rsidR="007B353D" w:rsidRPr="005A7BEF" w:rsidRDefault="007B353D" w:rsidP="00833E9E">
            <w:pPr>
              <w:ind w:left="102"/>
              <w:rPr>
                <w:rFonts w:ascii="Arial" w:hAnsi="Arial" w:cs="Arial"/>
              </w:rPr>
            </w:pPr>
            <w:r>
              <w:rPr>
                <w:rFonts w:ascii="Arial" w:hAnsi="Arial" w:cs="Arial"/>
                <w:i/>
              </w:rPr>
              <w:lastRenderedPageBreak/>
              <w:t>INTERVIEWER READS</w:t>
            </w:r>
            <w:r w:rsidRPr="005A7BEF">
              <w:rPr>
                <w:rFonts w:ascii="Arial" w:hAnsi="Arial" w:cs="Arial"/>
              </w:rPr>
              <w:t xml:space="preserve">: </w:t>
            </w:r>
            <w:r w:rsidRPr="00842F8E">
              <w:rPr>
                <w:rFonts w:ascii="Arial" w:hAnsi="Arial" w:cs="Arial"/>
                <w:b/>
              </w:rPr>
              <w:t>For each of the following statements, please tell me how strongly you agree or disagree with each. Please choose from the following</w:t>
            </w:r>
            <w:r w:rsidRPr="005A7BEF">
              <w:rPr>
                <w:rFonts w:ascii="Arial" w:hAnsi="Arial" w:cs="Arial"/>
              </w:rPr>
              <w:t xml:space="preserve">: </w:t>
            </w:r>
          </w:p>
          <w:p w14:paraId="2F03F07B" w14:textId="77777777" w:rsidR="007B353D" w:rsidRPr="005A7BEF" w:rsidRDefault="007B353D" w:rsidP="00833E9E">
            <w:pPr>
              <w:ind w:left="102"/>
              <w:rPr>
                <w:rFonts w:ascii="Arial" w:hAnsi="Arial" w:cs="Arial"/>
              </w:rPr>
            </w:pPr>
          </w:p>
          <w:p w14:paraId="452D5934" w14:textId="77777777" w:rsidR="007B353D" w:rsidRPr="005A7BEF" w:rsidRDefault="007B353D" w:rsidP="00833E9E">
            <w:pPr>
              <w:ind w:left="102"/>
              <w:rPr>
                <w:rFonts w:ascii="Arial" w:hAnsi="Arial" w:cs="Arial"/>
              </w:rPr>
            </w:pPr>
            <w:r w:rsidRPr="005A7BEF">
              <w:rPr>
                <w:rFonts w:ascii="Arial" w:hAnsi="Arial" w:cs="Arial"/>
              </w:rPr>
              <w:t>Strongly disagree</w:t>
            </w:r>
          </w:p>
          <w:p w14:paraId="77C3F468" w14:textId="77777777" w:rsidR="007B353D" w:rsidRPr="005A7BEF" w:rsidRDefault="007B353D" w:rsidP="00833E9E">
            <w:pPr>
              <w:ind w:left="102"/>
              <w:rPr>
                <w:rFonts w:ascii="Arial" w:hAnsi="Arial" w:cs="Arial"/>
              </w:rPr>
            </w:pPr>
            <w:r w:rsidRPr="005A7BEF">
              <w:rPr>
                <w:rFonts w:ascii="Arial" w:hAnsi="Arial" w:cs="Arial"/>
              </w:rPr>
              <w:t>Disagree</w:t>
            </w:r>
          </w:p>
          <w:p w14:paraId="338435CA" w14:textId="77777777" w:rsidR="007B353D" w:rsidRPr="005A7BEF" w:rsidRDefault="007B353D" w:rsidP="00833E9E">
            <w:pPr>
              <w:ind w:left="102"/>
              <w:rPr>
                <w:rFonts w:ascii="Arial" w:hAnsi="Arial" w:cs="Arial"/>
              </w:rPr>
            </w:pPr>
            <w:r w:rsidRPr="005A7BEF">
              <w:rPr>
                <w:rFonts w:ascii="Arial" w:hAnsi="Arial" w:cs="Arial"/>
              </w:rPr>
              <w:t>Neutral</w:t>
            </w:r>
          </w:p>
          <w:p w14:paraId="72105188" w14:textId="77777777" w:rsidR="007B353D" w:rsidRPr="005A7BEF" w:rsidRDefault="007B353D" w:rsidP="00833E9E">
            <w:pPr>
              <w:ind w:left="102"/>
              <w:rPr>
                <w:rFonts w:ascii="Arial" w:hAnsi="Arial" w:cs="Arial"/>
              </w:rPr>
            </w:pPr>
            <w:r w:rsidRPr="005A7BEF">
              <w:rPr>
                <w:rFonts w:ascii="Arial" w:hAnsi="Arial" w:cs="Arial"/>
              </w:rPr>
              <w:t>Agree</w:t>
            </w:r>
          </w:p>
          <w:p w14:paraId="7714D5B9" w14:textId="77777777" w:rsidR="007B353D" w:rsidRPr="005A7BEF" w:rsidRDefault="007B353D" w:rsidP="00833E9E">
            <w:pPr>
              <w:ind w:left="102"/>
              <w:rPr>
                <w:rFonts w:ascii="Arial" w:hAnsi="Arial" w:cs="Arial"/>
              </w:rPr>
            </w:pPr>
            <w:r w:rsidRPr="005A7BEF">
              <w:rPr>
                <w:rFonts w:ascii="Arial" w:hAnsi="Arial" w:cs="Arial"/>
              </w:rPr>
              <w:t>Strongly agree</w:t>
            </w:r>
          </w:p>
          <w:p w14:paraId="503EFCC9" w14:textId="27E34AC1" w:rsidR="007B353D" w:rsidRPr="005A7BEF" w:rsidRDefault="007B353D" w:rsidP="00833E9E">
            <w:pPr>
              <w:ind w:left="102"/>
              <w:rPr>
                <w:rFonts w:ascii="Arial" w:hAnsi="Arial" w:cs="Arial"/>
                <w:sz w:val="16"/>
                <w:szCs w:val="16"/>
                <w:lang w:val="en-GB"/>
              </w:rPr>
            </w:pPr>
          </w:p>
        </w:tc>
      </w:tr>
      <w:tr w:rsidR="007B353D" w:rsidRPr="005A7BEF" w14:paraId="7CC3F83B" w14:textId="77777777" w:rsidTr="00833E9E">
        <w:trPr>
          <w:trHeight w:val="628"/>
        </w:trPr>
        <w:tc>
          <w:tcPr>
            <w:tcW w:w="3216" w:type="pct"/>
            <w:vAlign w:val="bottom"/>
          </w:tcPr>
          <w:p w14:paraId="63839647" w14:textId="40B6981F" w:rsidR="007B353D" w:rsidRPr="005A7BEF" w:rsidRDefault="007B353D" w:rsidP="00833E9E">
            <w:pPr>
              <w:pStyle w:val="ListParagraph"/>
              <w:ind w:left="690"/>
              <w:rPr>
                <w:rFonts w:ascii="Arial" w:hAnsi="Arial" w:cs="Arial"/>
              </w:rPr>
            </w:pPr>
            <w:r w:rsidRPr="005A7BEF">
              <w:rPr>
                <w:rFonts w:ascii="Arial" w:hAnsi="Arial" w:cs="Arial"/>
              </w:rPr>
              <w:t>Studying math is important for entering senior secondary school.</w:t>
            </w:r>
          </w:p>
        </w:tc>
        <w:tc>
          <w:tcPr>
            <w:tcW w:w="596" w:type="pct"/>
            <w:vAlign w:val="center"/>
          </w:tcPr>
          <w:p w14:paraId="4A29085F" w14:textId="77777777" w:rsidR="007B353D" w:rsidRPr="005A7BEF" w:rsidRDefault="007B353D" w:rsidP="00833E9E">
            <w:pPr>
              <w:ind w:left="102"/>
              <w:rPr>
                <w:rFonts w:ascii="Arial" w:hAnsi="Arial" w:cs="Arial"/>
                <w:b/>
                <w:sz w:val="16"/>
                <w:szCs w:val="16"/>
                <w:lang w:val="en-GB"/>
              </w:rPr>
            </w:pPr>
          </w:p>
        </w:tc>
        <w:tc>
          <w:tcPr>
            <w:tcW w:w="594" w:type="pct"/>
            <w:vAlign w:val="center"/>
          </w:tcPr>
          <w:p w14:paraId="2332F18A" w14:textId="77777777" w:rsidR="007B353D" w:rsidRPr="005A7BEF" w:rsidRDefault="007B353D" w:rsidP="00833E9E">
            <w:pPr>
              <w:rPr>
                <w:rFonts w:ascii="Arial" w:hAnsi="Arial" w:cs="Arial"/>
                <w:b/>
                <w:sz w:val="16"/>
                <w:szCs w:val="16"/>
                <w:lang w:val="en-GB"/>
              </w:rPr>
            </w:pPr>
          </w:p>
        </w:tc>
        <w:tc>
          <w:tcPr>
            <w:tcW w:w="594" w:type="pct"/>
            <w:vAlign w:val="center"/>
          </w:tcPr>
          <w:p w14:paraId="74690A7B" w14:textId="77777777" w:rsidR="007B353D" w:rsidRPr="005A7BEF" w:rsidRDefault="007B353D" w:rsidP="00833E9E">
            <w:pPr>
              <w:jc w:val="center"/>
              <w:rPr>
                <w:rFonts w:ascii="Arial" w:hAnsi="Arial" w:cs="Arial"/>
                <w:b/>
                <w:sz w:val="16"/>
                <w:szCs w:val="16"/>
                <w:lang w:val="en-GB"/>
              </w:rPr>
            </w:pPr>
          </w:p>
        </w:tc>
      </w:tr>
      <w:tr w:rsidR="007B353D" w:rsidRPr="005A7BEF" w14:paraId="7DB24DE0" w14:textId="77777777" w:rsidTr="00833E9E">
        <w:trPr>
          <w:trHeight w:val="628"/>
        </w:trPr>
        <w:tc>
          <w:tcPr>
            <w:tcW w:w="3216" w:type="pct"/>
            <w:vAlign w:val="bottom"/>
          </w:tcPr>
          <w:p w14:paraId="0516F0D7" w14:textId="14FB56EB" w:rsidR="007B353D" w:rsidRPr="005A7BEF" w:rsidRDefault="007B353D" w:rsidP="00833E9E">
            <w:pPr>
              <w:pStyle w:val="ListParagraph"/>
              <w:ind w:left="690"/>
              <w:rPr>
                <w:rFonts w:ascii="Arial" w:hAnsi="Arial" w:cs="Arial"/>
              </w:rPr>
            </w:pPr>
            <w:r w:rsidRPr="005A7BEF">
              <w:rPr>
                <w:rFonts w:ascii="Arial" w:hAnsi="Arial" w:cs="Arial"/>
              </w:rPr>
              <w:t>Studying math is important for being a good wife and mother.</w:t>
            </w:r>
          </w:p>
        </w:tc>
        <w:tc>
          <w:tcPr>
            <w:tcW w:w="596" w:type="pct"/>
            <w:vAlign w:val="center"/>
          </w:tcPr>
          <w:p w14:paraId="5C220FE4" w14:textId="77777777" w:rsidR="007B353D" w:rsidRPr="005A7BEF" w:rsidRDefault="007B353D" w:rsidP="00833E9E">
            <w:pPr>
              <w:ind w:left="102"/>
              <w:rPr>
                <w:rFonts w:ascii="Arial" w:hAnsi="Arial" w:cs="Arial"/>
                <w:b/>
                <w:sz w:val="16"/>
                <w:szCs w:val="16"/>
                <w:lang w:val="en-GB"/>
              </w:rPr>
            </w:pPr>
          </w:p>
        </w:tc>
        <w:tc>
          <w:tcPr>
            <w:tcW w:w="594" w:type="pct"/>
            <w:vAlign w:val="center"/>
          </w:tcPr>
          <w:p w14:paraId="21C888FA" w14:textId="77777777" w:rsidR="007B353D" w:rsidRPr="005A7BEF" w:rsidRDefault="007B353D" w:rsidP="00833E9E">
            <w:pPr>
              <w:jc w:val="center"/>
              <w:rPr>
                <w:rFonts w:ascii="Arial" w:hAnsi="Arial" w:cs="Arial"/>
                <w:b/>
                <w:sz w:val="16"/>
                <w:szCs w:val="16"/>
                <w:lang w:val="en-GB"/>
              </w:rPr>
            </w:pPr>
          </w:p>
        </w:tc>
        <w:tc>
          <w:tcPr>
            <w:tcW w:w="594" w:type="pct"/>
            <w:vAlign w:val="center"/>
          </w:tcPr>
          <w:p w14:paraId="253BAEEC" w14:textId="77777777" w:rsidR="007B353D" w:rsidRPr="005A7BEF" w:rsidRDefault="007B353D" w:rsidP="00833E9E">
            <w:pPr>
              <w:jc w:val="center"/>
              <w:rPr>
                <w:rFonts w:ascii="Arial" w:hAnsi="Arial" w:cs="Arial"/>
                <w:b/>
                <w:sz w:val="16"/>
                <w:szCs w:val="16"/>
                <w:lang w:val="en-GB"/>
              </w:rPr>
            </w:pPr>
          </w:p>
        </w:tc>
      </w:tr>
      <w:tr w:rsidR="007B353D" w:rsidRPr="005A7BEF" w14:paraId="73411CF2" w14:textId="77777777" w:rsidTr="00833E9E">
        <w:trPr>
          <w:trHeight w:val="628"/>
        </w:trPr>
        <w:tc>
          <w:tcPr>
            <w:tcW w:w="3216" w:type="pct"/>
            <w:vAlign w:val="bottom"/>
          </w:tcPr>
          <w:p w14:paraId="3C6288C8" w14:textId="335E83CC" w:rsidR="007B353D" w:rsidRPr="005A7BEF" w:rsidRDefault="007B353D" w:rsidP="00833E9E">
            <w:pPr>
              <w:pStyle w:val="ListParagraph"/>
              <w:ind w:left="690"/>
              <w:rPr>
                <w:rFonts w:ascii="Arial" w:hAnsi="Arial" w:cs="Arial"/>
              </w:rPr>
            </w:pPr>
            <w:r w:rsidRPr="005A7BEF">
              <w:rPr>
                <w:rFonts w:ascii="Arial" w:hAnsi="Arial" w:cs="Arial"/>
              </w:rPr>
              <w:t>Boys are more gifted in math than girls.</w:t>
            </w:r>
          </w:p>
        </w:tc>
        <w:tc>
          <w:tcPr>
            <w:tcW w:w="596" w:type="pct"/>
            <w:vAlign w:val="center"/>
          </w:tcPr>
          <w:p w14:paraId="2B26249E" w14:textId="77777777" w:rsidR="007B353D" w:rsidRPr="005A7BEF" w:rsidRDefault="007B353D" w:rsidP="00833E9E">
            <w:pPr>
              <w:ind w:left="102"/>
              <w:rPr>
                <w:rFonts w:ascii="Arial" w:hAnsi="Arial" w:cs="Arial"/>
                <w:b/>
                <w:sz w:val="16"/>
                <w:szCs w:val="16"/>
                <w:lang w:val="en-GB"/>
              </w:rPr>
            </w:pPr>
          </w:p>
        </w:tc>
        <w:tc>
          <w:tcPr>
            <w:tcW w:w="594" w:type="pct"/>
            <w:vAlign w:val="center"/>
          </w:tcPr>
          <w:p w14:paraId="71579192" w14:textId="77777777" w:rsidR="007B353D" w:rsidRPr="005A7BEF" w:rsidRDefault="007B353D" w:rsidP="00833E9E">
            <w:pPr>
              <w:jc w:val="center"/>
              <w:rPr>
                <w:rFonts w:ascii="Arial" w:hAnsi="Arial" w:cs="Arial"/>
                <w:b/>
                <w:sz w:val="16"/>
                <w:szCs w:val="16"/>
                <w:lang w:val="en-GB"/>
              </w:rPr>
            </w:pPr>
          </w:p>
        </w:tc>
        <w:tc>
          <w:tcPr>
            <w:tcW w:w="594" w:type="pct"/>
            <w:vAlign w:val="center"/>
          </w:tcPr>
          <w:p w14:paraId="47787584" w14:textId="77777777" w:rsidR="007B353D" w:rsidRPr="005A7BEF" w:rsidRDefault="007B353D" w:rsidP="00833E9E">
            <w:pPr>
              <w:jc w:val="center"/>
              <w:rPr>
                <w:rFonts w:ascii="Arial" w:hAnsi="Arial" w:cs="Arial"/>
                <w:b/>
                <w:sz w:val="16"/>
                <w:szCs w:val="16"/>
                <w:lang w:val="en-GB"/>
              </w:rPr>
            </w:pPr>
          </w:p>
        </w:tc>
      </w:tr>
      <w:tr w:rsidR="007B353D" w:rsidRPr="005A7BEF" w14:paraId="0807DC3D" w14:textId="77777777" w:rsidTr="00833E9E">
        <w:trPr>
          <w:trHeight w:val="628"/>
        </w:trPr>
        <w:tc>
          <w:tcPr>
            <w:tcW w:w="3216" w:type="pct"/>
            <w:vAlign w:val="bottom"/>
          </w:tcPr>
          <w:p w14:paraId="24006182" w14:textId="408C9378" w:rsidR="007B353D" w:rsidRPr="005A7BEF" w:rsidRDefault="007B353D" w:rsidP="00833E9E">
            <w:pPr>
              <w:pStyle w:val="ListParagraph"/>
              <w:ind w:left="690"/>
              <w:rPr>
                <w:rFonts w:ascii="Arial" w:hAnsi="Arial" w:cs="Arial"/>
              </w:rPr>
            </w:pPr>
            <w:r w:rsidRPr="005A7BEF">
              <w:rPr>
                <w:rFonts w:ascii="Arial" w:hAnsi="Arial" w:cs="Arial"/>
              </w:rPr>
              <w:t>Boys are more gifted in English reading than girls.</w:t>
            </w:r>
          </w:p>
        </w:tc>
        <w:tc>
          <w:tcPr>
            <w:tcW w:w="596" w:type="pct"/>
            <w:vAlign w:val="center"/>
          </w:tcPr>
          <w:p w14:paraId="3DA979CA" w14:textId="77777777" w:rsidR="007B353D" w:rsidRPr="005A7BEF" w:rsidRDefault="007B353D" w:rsidP="00833E9E">
            <w:pPr>
              <w:ind w:left="102"/>
              <w:rPr>
                <w:rFonts w:ascii="Arial" w:hAnsi="Arial" w:cs="Arial"/>
                <w:b/>
                <w:sz w:val="16"/>
                <w:szCs w:val="16"/>
                <w:lang w:val="en-GB"/>
              </w:rPr>
            </w:pPr>
          </w:p>
        </w:tc>
        <w:tc>
          <w:tcPr>
            <w:tcW w:w="594" w:type="pct"/>
            <w:vAlign w:val="center"/>
          </w:tcPr>
          <w:p w14:paraId="29B211C0" w14:textId="77777777" w:rsidR="007B353D" w:rsidRPr="005A7BEF" w:rsidRDefault="007B353D" w:rsidP="00833E9E">
            <w:pPr>
              <w:jc w:val="center"/>
              <w:rPr>
                <w:rFonts w:ascii="Arial" w:hAnsi="Arial" w:cs="Arial"/>
                <w:b/>
                <w:sz w:val="16"/>
                <w:szCs w:val="16"/>
                <w:lang w:val="en-GB"/>
              </w:rPr>
            </w:pPr>
          </w:p>
        </w:tc>
        <w:tc>
          <w:tcPr>
            <w:tcW w:w="594" w:type="pct"/>
            <w:vAlign w:val="center"/>
          </w:tcPr>
          <w:p w14:paraId="2F5FC4A6" w14:textId="77777777" w:rsidR="007B353D" w:rsidRPr="005A7BEF" w:rsidRDefault="007B353D" w:rsidP="00833E9E">
            <w:pPr>
              <w:jc w:val="center"/>
              <w:rPr>
                <w:rFonts w:ascii="Arial" w:hAnsi="Arial" w:cs="Arial"/>
                <w:b/>
                <w:sz w:val="16"/>
                <w:szCs w:val="16"/>
                <w:lang w:val="en-GB"/>
              </w:rPr>
            </w:pPr>
          </w:p>
        </w:tc>
      </w:tr>
      <w:tr w:rsidR="007B353D" w:rsidRPr="005A7BEF" w14:paraId="4A47027D" w14:textId="77777777" w:rsidTr="00833E9E">
        <w:trPr>
          <w:trHeight w:val="628"/>
        </w:trPr>
        <w:tc>
          <w:tcPr>
            <w:tcW w:w="3216" w:type="pct"/>
            <w:vAlign w:val="bottom"/>
          </w:tcPr>
          <w:p w14:paraId="3098D206" w14:textId="7DEC7AFA" w:rsidR="007B353D" w:rsidRPr="005A7BEF" w:rsidRDefault="007B353D" w:rsidP="00833E9E">
            <w:pPr>
              <w:pStyle w:val="ListParagraph"/>
              <w:ind w:left="690"/>
              <w:rPr>
                <w:rFonts w:ascii="Arial" w:hAnsi="Arial" w:cs="Arial"/>
              </w:rPr>
            </w:pPr>
            <w:r w:rsidRPr="005A7BEF">
              <w:rPr>
                <w:rFonts w:ascii="Arial" w:hAnsi="Arial" w:cs="Arial"/>
              </w:rPr>
              <w:t>The priority for girls is learning how to be a good wife and mother.</w:t>
            </w:r>
          </w:p>
        </w:tc>
        <w:tc>
          <w:tcPr>
            <w:tcW w:w="596" w:type="pct"/>
            <w:vAlign w:val="center"/>
          </w:tcPr>
          <w:p w14:paraId="71BDFD0E" w14:textId="77777777" w:rsidR="007B353D" w:rsidRPr="005A7BEF" w:rsidRDefault="007B353D" w:rsidP="00833E9E">
            <w:pPr>
              <w:ind w:left="102"/>
              <w:rPr>
                <w:rFonts w:ascii="Arial" w:hAnsi="Arial" w:cs="Arial"/>
                <w:b/>
                <w:sz w:val="16"/>
                <w:szCs w:val="16"/>
                <w:lang w:val="en-GB"/>
              </w:rPr>
            </w:pPr>
          </w:p>
        </w:tc>
        <w:tc>
          <w:tcPr>
            <w:tcW w:w="594" w:type="pct"/>
            <w:vAlign w:val="center"/>
          </w:tcPr>
          <w:p w14:paraId="20A1E9DD" w14:textId="77777777" w:rsidR="007B353D" w:rsidRPr="005A7BEF" w:rsidRDefault="007B353D" w:rsidP="00833E9E">
            <w:pPr>
              <w:jc w:val="center"/>
              <w:rPr>
                <w:rFonts w:ascii="Arial" w:hAnsi="Arial" w:cs="Arial"/>
                <w:b/>
                <w:sz w:val="16"/>
                <w:szCs w:val="16"/>
                <w:lang w:val="en-GB"/>
              </w:rPr>
            </w:pPr>
          </w:p>
        </w:tc>
        <w:tc>
          <w:tcPr>
            <w:tcW w:w="594" w:type="pct"/>
            <w:vAlign w:val="center"/>
          </w:tcPr>
          <w:p w14:paraId="7E958CC9" w14:textId="77777777" w:rsidR="007B353D" w:rsidRPr="005A7BEF" w:rsidRDefault="007B353D" w:rsidP="00833E9E">
            <w:pPr>
              <w:jc w:val="center"/>
              <w:rPr>
                <w:rFonts w:ascii="Arial" w:hAnsi="Arial" w:cs="Arial"/>
                <w:b/>
                <w:sz w:val="16"/>
                <w:szCs w:val="16"/>
                <w:lang w:val="en-GB"/>
              </w:rPr>
            </w:pPr>
          </w:p>
        </w:tc>
      </w:tr>
      <w:tr w:rsidR="007B353D" w:rsidRPr="005A7BEF" w14:paraId="6A0DBEB2" w14:textId="77777777" w:rsidTr="00833E9E">
        <w:trPr>
          <w:trHeight w:val="628"/>
        </w:trPr>
        <w:tc>
          <w:tcPr>
            <w:tcW w:w="3216" w:type="pct"/>
          </w:tcPr>
          <w:p w14:paraId="21375ED6" w14:textId="61A73A15" w:rsidR="007B353D" w:rsidRPr="005A7BEF" w:rsidRDefault="007B353D" w:rsidP="00833E9E">
            <w:pPr>
              <w:pStyle w:val="ListParagraph"/>
              <w:ind w:left="690"/>
              <w:rPr>
                <w:rFonts w:ascii="Arial" w:hAnsi="Arial" w:cs="Arial"/>
              </w:rPr>
            </w:pPr>
            <w:r w:rsidRPr="005A7BEF">
              <w:rPr>
                <w:rFonts w:ascii="Arial" w:hAnsi="Arial" w:cs="Arial"/>
              </w:rPr>
              <w:t>It is more important for girls to be good wives and mothers than for boys to be good husbands and fathers</w:t>
            </w:r>
          </w:p>
        </w:tc>
        <w:tc>
          <w:tcPr>
            <w:tcW w:w="596" w:type="pct"/>
            <w:vAlign w:val="center"/>
          </w:tcPr>
          <w:p w14:paraId="643E0105" w14:textId="77777777" w:rsidR="007B353D" w:rsidRPr="005A7BEF" w:rsidRDefault="007B353D" w:rsidP="00833E9E">
            <w:pPr>
              <w:ind w:left="102"/>
              <w:rPr>
                <w:rFonts w:ascii="Arial" w:hAnsi="Arial" w:cs="Arial"/>
                <w:b/>
                <w:sz w:val="16"/>
                <w:szCs w:val="16"/>
                <w:lang w:val="en-GB"/>
              </w:rPr>
            </w:pPr>
          </w:p>
        </w:tc>
        <w:tc>
          <w:tcPr>
            <w:tcW w:w="594" w:type="pct"/>
            <w:vAlign w:val="center"/>
          </w:tcPr>
          <w:p w14:paraId="39BA0F62" w14:textId="77777777" w:rsidR="007B353D" w:rsidRPr="005A7BEF" w:rsidRDefault="007B353D" w:rsidP="00833E9E">
            <w:pPr>
              <w:jc w:val="center"/>
              <w:rPr>
                <w:rFonts w:ascii="Arial" w:hAnsi="Arial" w:cs="Arial"/>
                <w:b/>
                <w:sz w:val="16"/>
                <w:szCs w:val="16"/>
                <w:lang w:val="en-GB"/>
              </w:rPr>
            </w:pPr>
          </w:p>
        </w:tc>
        <w:tc>
          <w:tcPr>
            <w:tcW w:w="594" w:type="pct"/>
            <w:vAlign w:val="center"/>
          </w:tcPr>
          <w:p w14:paraId="31ECF207" w14:textId="77777777" w:rsidR="007B353D" w:rsidRPr="005A7BEF" w:rsidRDefault="007B353D" w:rsidP="00833E9E">
            <w:pPr>
              <w:jc w:val="center"/>
              <w:rPr>
                <w:rFonts w:ascii="Arial" w:hAnsi="Arial" w:cs="Arial"/>
                <w:b/>
                <w:sz w:val="16"/>
                <w:szCs w:val="16"/>
                <w:lang w:val="en-GB"/>
              </w:rPr>
            </w:pPr>
          </w:p>
        </w:tc>
      </w:tr>
      <w:tr w:rsidR="007B353D" w:rsidRPr="005A7BEF" w14:paraId="778429CF" w14:textId="77777777" w:rsidTr="00833E9E">
        <w:trPr>
          <w:trHeight w:val="628"/>
        </w:trPr>
        <w:tc>
          <w:tcPr>
            <w:tcW w:w="3216" w:type="pct"/>
          </w:tcPr>
          <w:p w14:paraId="2C59AFCC" w14:textId="5C58ECC6" w:rsidR="007B353D" w:rsidRPr="005A7BEF" w:rsidRDefault="007B353D" w:rsidP="00833E9E">
            <w:pPr>
              <w:pStyle w:val="ListParagraph"/>
              <w:ind w:left="690"/>
              <w:rPr>
                <w:rFonts w:ascii="Arial" w:hAnsi="Arial" w:cs="Arial"/>
              </w:rPr>
            </w:pPr>
            <w:r w:rsidRPr="005A7BEF">
              <w:rPr>
                <w:rFonts w:ascii="Arial" w:hAnsi="Arial" w:cs="Arial"/>
              </w:rPr>
              <w:t>Studying math is more important for the career of a boy than for a girl</w:t>
            </w:r>
          </w:p>
        </w:tc>
        <w:tc>
          <w:tcPr>
            <w:tcW w:w="596" w:type="pct"/>
            <w:vAlign w:val="center"/>
          </w:tcPr>
          <w:p w14:paraId="07B9E5A0" w14:textId="77777777" w:rsidR="007B353D" w:rsidRPr="005A7BEF" w:rsidRDefault="007B353D" w:rsidP="00833E9E">
            <w:pPr>
              <w:ind w:left="102"/>
              <w:rPr>
                <w:rFonts w:ascii="Arial" w:hAnsi="Arial" w:cs="Arial"/>
                <w:b/>
                <w:sz w:val="16"/>
                <w:szCs w:val="16"/>
                <w:lang w:val="en-GB"/>
              </w:rPr>
            </w:pPr>
          </w:p>
        </w:tc>
        <w:tc>
          <w:tcPr>
            <w:tcW w:w="594" w:type="pct"/>
            <w:vAlign w:val="center"/>
          </w:tcPr>
          <w:p w14:paraId="01AAEDAA" w14:textId="77777777" w:rsidR="007B353D" w:rsidRPr="005A7BEF" w:rsidRDefault="007B353D" w:rsidP="00833E9E">
            <w:pPr>
              <w:jc w:val="center"/>
              <w:rPr>
                <w:rFonts w:ascii="Arial" w:hAnsi="Arial" w:cs="Arial"/>
                <w:b/>
                <w:sz w:val="16"/>
                <w:szCs w:val="16"/>
                <w:lang w:val="en-GB"/>
              </w:rPr>
            </w:pPr>
          </w:p>
        </w:tc>
        <w:tc>
          <w:tcPr>
            <w:tcW w:w="594" w:type="pct"/>
            <w:vAlign w:val="center"/>
          </w:tcPr>
          <w:p w14:paraId="156C51A0" w14:textId="77777777" w:rsidR="007B353D" w:rsidRPr="005A7BEF" w:rsidRDefault="007B353D" w:rsidP="00833E9E">
            <w:pPr>
              <w:jc w:val="center"/>
              <w:rPr>
                <w:rFonts w:ascii="Arial" w:hAnsi="Arial" w:cs="Arial"/>
                <w:b/>
                <w:sz w:val="16"/>
                <w:szCs w:val="16"/>
                <w:lang w:val="en-GB"/>
              </w:rPr>
            </w:pPr>
          </w:p>
        </w:tc>
      </w:tr>
      <w:tr w:rsidR="007B353D" w:rsidRPr="005A7BEF" w14:paraId="10D701DE" w14:textId="77777777" w:rsidTr="00833E9E">
        <w:trPr>
          <w:trHeight w:val="628"/>
        </w:trPr>
        <w:tc>
          <w:tcPr>
            <w:tcW w:w="3216" w:type="pct"/>
          </w:tcPr>
          <w:p w14:paraId="2444F45E" w14:textId="30F09F05" w:rsidR="007B353D" w:rsidRPr="005A7BEF" w:rsidRDefault="007B353D" w:rsidP="00833E9E">
            <w:pPr>
              <w:pStyle w:val="ListParagraph"/>
              <w:ind w:left="690"/>
              <w:rPr>
                <w:rFonts w:ascii="Arial" w:hAnsi="Arial" w:cs="Arial"/>
              </w:rPr>
            </w:pPr>
            <w:r w:rsidRPr="005A7BEF">
              <w:rPr>
                <w:rFonts w:ascii="Arial" w:hAnsi="Arial" w:cs="Arial"/>
              </w:rPr>
              <w:t>Studying English reading is more important for the career of a boy than for a girl</w:t>
            </w:r>
          </w:p>
        </w:tc>
        <w:tc>
          <w:tcPr>
            <w:tcW w:w="596" w:type="pct"/>
            <w:vAlign w:val="center"/>
          </w:tcPr>
          <w:p w14:paraId="045F91E5" w14:textId="77777777" w:rsidR="007B353D" w:rsidRPr="005A7BEF" w:rsidRDefault="007B353D" w:rsidP="00833E9E">
            <w:pPr>
              <w:ind w:left="102"/>
              <w:rPr>
                <w:rFonts w:ascii="Arial" w:hAnsi="Arial" w:cs="Arial"/>
                <w:b/>
                <w:sz w:val="16"/>
                <w:szCs w:val="16"/>
                <w:lang w:val="en-GB"/>
              </w:rPr>
            </w:pPr>
          </w:p>
        </w:tc>
        <w:tc>
          <w:tcPr>
            <w:tcW w:w="594" w:type="pct"/>
            <w:vAlign w:val="center"/>
          </w:tcPr>
          <w:p w14:paraId="616CA634" w14:textId="77777777" w:rsidR="007B353D" w:rsidRPr="005A7BEF" w:rsidRDefault="007B353D" w:rsidP="00833E9E">
            <w:pPr>
              <w:jc w:val="center"/>
              <w:rPr>
                <w:rFonts w:ascii="Arial" w:hAnsi="Arial" w:cs="Arial"/>
                <w:b/>
                <w:sz w:val="16"/>
                <w:szCs w:val="16"/>
                <w:lang w:val="en-GB"/>
              </w:rPr>
            </w:pPr>
          </w:p>
        </w:tc>
        <w:tc>
          <w:tcPr>
            <w:tcW w:w="594" w:type="pct"/>
            <w:vAlign w:val="center"/>
          </w:tcPr>
          <w:p w14:paraId="2030F295" w14:textId="77777777" w:rsidR="007B353D" w:rsidRPr="005A7BEF" w:rsidRDefault="007B353D" w:rsidP="00833E9E">
            <w:pPr>
              <w:jc w:val="center"/>
              <w:rPr>
                <w:rFonts w:ascii="Arial" w:hAnsi="Arial" w:cs="Arial"/>
                <w:b/>
                <w:sz w:val="16"/>
                <w:szCs w:val="16"/>
                <w:lang w:val="en-GB"/>
              </w:rPr>
            </w:pPr>
          </w:p>
        </w:tc>
      </w:tr>
    </w:tbl>
    <w:p w14:paraId="659A2832" w14:textId="77777777" w:rsidR="007B353D" w:rsidRPr="005A7BEF" w:rsidRDefault="007B353D" w:rsidP="008957BA">
      <w:pPr>
        <w:rPr>
          <w:rFonts w:ascii="Arial" w:hAnsi="Arial" w:cs="Arial"/>
          <w:i/>
        </w:rPr>
      </w:pPr>
    </w:p>
    <w:p w14:paraId="63EDB2EA" w14:textId="77777777" w:rsidR="008957BA" w:rsidRPr="005A7BEF" w:rsidRDefault="008957BA" w:rsidP="008957BA">
      <w:pPr>
        <w:rPr>
          <w:rFonts w:ascii="Arial" w:hAnsi="Arial" w:cs="Arial"/>
          <w:b/>
        </w:rPr>
      </w:pPr>
      <w:r w:rsidRPr="005A7BEF">
        <w:rPr>
          <w:rFonts w:ascii="Arial" w:hAnsi="Arial" w:cs="Arial"/>
          <w:b/>
        </w:rPr>
        <w:t>A.i.2. Specific questions on education for each child</w:t>
      </w:r>
    </w:p>
    <w:p w14:paraId="30F5B810" w14:textId="079F4E06" w:rsidR="008957BA" w:rsidRPr="005A7BEF" w:rsidRDefault="007B353D" w:rsidP="008957BA">
      <w:pPr>
        <w:rPr>
          <w:rFonts w:ascii="Arial" w:hAnsi="Arial" w:cs="Arial"/>
        </w:rPr>
      </w:pPr>
      <w:r>
        <w:rPr>
          <w:rFonts w:ascii="Arial" w:hAnsi="Arial" w:cs="Arial"/>
        </w:rPr>
        <w:t>[</w:t>
      </w:r>
      <w:r w:rsidR="008957BA" w:rsidRPr="005A7BEF">
        <w:rPr>
          <w:rFonts w:ascii="Arial" w:hAnsi="Arial" w:cs="Arial"/>
        </w:rPr>
        <w:t>The following set of questions require the parent to answer separately for each of their eligible children who are between age 9 and 15 and has not entered senior secondary school.</w:t>
      </w:r>
      <w:r>
        <w:rPr>
          <w:rFonts w:ascii="Arial" w:hAnsi="Arial" w:cs="Arial"/>
        </w:rPr>
        <w:t>]</w:t>
      </w:r>
    </w:p>
    <w:p w14:paraId="5DA31DB8" w14:textId="7A36D4E8" w:rsidR="008957BA" w:rsidRDefault="008957BA" w:rsidP="008957BA">
      <w:pPr>
        <w:rPr>
          <w:rFonts w:ascii="Arial" w:hAnsi="Arial" w:cs="Arial"/>
        </w:rPr>
      </w:pPr>
    </w:p>
    <w:p w14:paraId="2492D23A" w14:textId="5C058C8D" w:rsidR="00C21C03" w:rsidRDefault="007B353D" w:rsidP="008957BA">
      <w:pPr>
        <w:rPr>
          <w:rFonts w:ascii="Arial" w:hAnsi="Arial" w:cs="Arial"/>
          <w:b/>
        </w:rPr>
      </w:pPr>
      <w:r>
        <w:rPr>
          <w:rFonts w:ascii="Arial" w:hAnsi="Arial" w:cs="Arial"/>
          <w:i/>
        </w:rPr>
        <w:t>INTERVIEWER READS</w:t>
      </w:r>
      <w:r w:rsidR="00C21C03" w:rsidRPr="00C21C03">
        <w:rPr>
          <w:rFonts w:ascii="Arial" w:hAnsi="Arial" w:cs="Arial"/>
        </w:rPr>
        <w:t xml:space="preserve">: </w:t>
      </w:r>
      <w:r w:rsidR="00C21C03" w:rsidRPr="008D4F63">
        <w:rPr>
          <w:rFonts w:ascii="Arial" w:hAnsi="Arial" w:cs="Arial"/>
          <w:b/>
        </w:rPr>
        <w:t xml:space="preserve">I would now like to ask you some questions about </w:t>
      </w:r>
      <w:r w:rsidR="00C21C03">
        <w:rPr>
          <w:rFonts w:ascii="Arial" w:hAnsi="Arial" w:cs="Arial"/>
          <w:b/>
        </w:rPr>
        <w:t>[Name</w:t>
      </w:r>
      <w:r w:rsidR="00957F2F">
        <w:rPr>
          <w:rFonts w:ascii="Arial" w:hAnsi="Arial" w:cs="Arial"/>
          <w:b/>
        </w:rPr>
        <w:t>]</w:t>
      </w:r>
      <w:r w:rsidR="00C21C03" w:rsidRPr="008D4F63">
        <w:rPr>
          <w:rFonts w:ascii="Arial" w:hAnsi="Arial" w:cs="Arial"/>
          <w:b/>
        </w:rPr>
        <w:t>, one of the children who lives in this household and is between the ages of 9-18.</w:t>
      </w:r>
    </w:p>
    <w:p w14:paraId="60B50688" w14:textId="3FD803C5" w:rsidR="007B353D" w:rsidRDefault="007B353D" w:rsidP="008957BA">
      <w:pPr>
        <w:rPr>
          <w:rFonts w:ascii="Arial" w:hAnsi="Arial" w:cs="Arial"/>
          <w:b/>
        </w:rPr>
      </w:pPr>
    </w:p>
    <w:p w14:paraId="5D157235" w14:textId="3999B344" w:rsidR="007B353D" w:rsidRDefault="007B353D" w:rsidP="008957BA">
      <w:pPr>
        <w:rPr>
          <w:rFonts w:ascii="Arial" w:hAnsi="Arial" w:cs="Arial"/>
        </w:rPr>
      </w:pPr>
      <w:r w:rsidRPr="007B353D">
        <w:rPr>
          <w:rFonts w:ascii="Arial" w:hAnsi="Arial" w:cs="Arial"/>
          <w:b/>
        </w:rPr>
        <w:t>Interviewer</w:t>
      </w:r>
      <w:r w:rsidRPr="00842F8E">
        <w:rPr>
          <w:rFonts w:ascii="Arial" w:hAnsi="Arial" w:cs="Arial"/>
        </w:rPr>
        <w:t>: Please make sure that [Name] is not present for these questions. If the parents insist on having the child present, please explain to them that we will not be asking any sensitive questions. Let them know we only want parents and children to answer independently so that their responses are not influenced by one another</w:t>
      </w:r>
    </w:p>
    <w:p w14:paraId="587F1058" w14:textId="77777777" w:rsidR="007B353D" w:rsidRPr="00842F8E" w:rsidRDefault="007B353D" w:rsidP="008957BA">
      <w:pPr>
        <w:rPr>
          <w:rFonts w:ascii="Arial" w:hAnsi="Arial" w:cs="Arial"/>
        </w:rPr>
      </w:pPr>
    </w:p>
    <w:p w14:paraId="5F31E56D" w14:textId="0A817953" w:rsidR="007B353D" w:rsidRDefault="007B353D" w:rsidP="008957BA">
      <w:pPr>
        <w:rPr>
          <w:rFonts w:ascii="Arial" w:hAnsi="Arial" w:cs="Arial"/>
        </w:rPr>
      </w:pPr>
      <w:r>
        <w:rPr>
          <w:rFonts w:ascii="Arial" w:hAnsi="Arial" w:cs="Arial"/>
          <w:b/>
        </w:rPr>
        <w:t xml:space="preserve">Interviewer: </w:t>
      </w:r>
      <w:r>
        <w:rPr>
          <w:rFonts w:ascii="Arial" w:hAnsi="Arial" w:cs="Arial"/>
        </w:rPr>
        <w:t>Is [Name] still in the room? ____</w:t>
      </w:r>
    </w:p>
    <w:p w14:paraId="2418206C" w14:textId="2A67431E" w:rsidR="007B353D" w:rsidRDefault="007B353D" w:rsidP="008957BA">
      <w:pPr>
        <w:rPr>
          <w:rFonts w:ascii="Arial" w:hAnsi="Arial" w:cs="Arial"/>
        </w:rPr>
      </w:pPr>
      <w:r>
        <w:rPr>
          <w:rFonts w:ascii="Arial" w:hAnsi="Arial" w:cs="Arial"/>
        </w:rPr>
        <w:t>1-Yes</w:t>
      </w:r>
    </w:p>
    <w:p w14:paraId="1C2F2CA7" w14:textId="48EBE82B" w:rsidR="007B353D" w:rsidRPr="007B353D" w:rsidRDefault="007B353D" w:rsidP="008957BA">
      <w:pPr>
        <w:rPr>
          <w:rFonts w:ascii="Arial" w:hAnsi="Arial" w:cs="Arial"/>
        </w:rPr>
      </w:pPr>
      <w:r>
        <w:rPr>
          <w:rFonts w:ascii="Arial" w:hAnsi="Arial" w:cs="Arial"/>
        </w:rPr>
        <w:t>5-No</w:t>
      </w:r>
    </w:p>
    <w:p w14:paraId="2C5DBACD" w14:textId="77777777" w:rsidR="00C21C03" w:rsidRPr="005A7BEF" w:rsidRDefault="00C21C03" w:rsidP="008957BA">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9"/>
        <w:gridCol w:w="1645"/>
        <w:gridCol w:w="1645"/>
        <w:gridCol w:w="1645"/>
      </w:tblGrid>
      <w:tr w:rsidR="008957BA" w:rsidRPr="005A7BEF" w14:paraId="3594AA08" w14:textId="77777777" w:rsidTr="002B4DE3">
        <w:trPr>
          <w:cantSplit/>
          <w:trHeight w:val="629"/>
          <w:tblHeader/>
        </w:trPr>
        <w:tc>
          <w:tcPr>
            <w:tcW w:w="3317" w:type="pct"/>
            <w:shd w:val="clear" w:color="auto" w:fill="A6A6A6" w:themeFill="background1" w:themeFillShade="A6"/>
            <w:vAlign w:val="center"/>
          </w:tcPr>
          <w:p w14:paraId="55B808DD" w14:textId="77777777" w:rsidR="008957BA" w:rsidRPr="005A7BEF" w:rsidRDefault="008957BA" w:rsidP="002B4DE3">
            <w:pPr>
              <w:jc w:val="center"/>
              <w:rPr>
                <w:rFonts w:ascii="Arial" w:hAnsi="Arial" w:cs="Arial"/>
                <w:b/>
                <w:sz w:val="16"/>
                <w:szCs w:val="16"/>
                <w:lang w:val="en-GB"/>
              </w:rPr>
            </w:pPr>
            <w:r w:rsidRPr="005A7BEF">
              <w:rPr>
                <w:rFonts w:ascii="Arial" w:hAnsi="Arial" w:cs="Arial"/>
                <w:b/>
                <w:sz w:val="16"/>
                <w:szCs w:val="16"/>
                <w:lang w:val="en-GB"/>
              </w:rPr>
              <w:t>Child #</w:t>
            </w:r>
          </w:p>
        </w:tc>
        <w:tc>
          <w:tcPr>
            <w:tcW w:w="561" w:type="pct"/>
            <w:shd w:val="clear" w:color="auto" w:fill="A6A6A6" w:themeFill="background1" w:themeFillShade="A6"/>
            <w:vAlign w:val="center"/>
          </w:tcPr>
          <w:p w14:paraId="1038EB24" w14:textId="77777777" w:rsidR="008957BA" w:rsidRPr="005A7BEF" w:rsidRDefault="008957BA" w:rsidP="002B4DE3">
            <w:pPr>
              <w:jc w:val="center"/>
              <w:rPr>
                <w:rFonts w:ascii="Arial" w:hAnsi="Arial" w:cs="Arial"/>
                <w:b/>
                <w:sz w:val="16"/>
                <w:szCs w:val="16"/>
                <w:lang w:val="en-GB"/>
              </w:rPr>
            </w:pPr>
            <w:r w:rsidRPr="005A7BEF">
              <w:rPr>
                <w:rFonts w:ascii="Arial" w:hAnsi="Arial" w:cs="Arial"/>
                <w:b/>
                <w:sz w:val="16"/>
                <w:szCs w:val="16"/>
                <w:lang w:val="en-GB"/>
              </w:rPr>
              <w:t>Child 1</w:t>
            </w:r>
          </w:p>
        </w:tc>
        <w:tc>
          <w:tcPr>
            <w:tcW w:w="561" w:type="pct"/>
            <w:shd w:val="clear" w:color="auto" w:fill="A6A6A6" w:themeFill="background1" w:themeFillShade="A6"/>
            <w:vAlign w:val="center"/>
          </w:tcPr>
          <w:p w14:paraId="72A18A48" w14:textId="77777777" w:rsidR="008957BA" w:rsidRPr="005A7BEF" w:rsidRDefault="008957BA" w:rsidP="002B4DE3">
            <w:pPr>
              <w:jc w:val="center"/>
              <w:rPr>
                <w:rFonts w:ascii="Arial" w:hAnsi="Arial" w:cs="Arial"/>
                <w:b/>
                <w:sz w:val="16"/>
                <w:szCs w:val="16"/>
                <w:lang w:val="en-GB"/>
              </w:rPr>
            </w:pPr>
            <w:r w:rsidRPr="005A7BEF">
              <w:rPr>
                <w:rFonts w:ascii="Arial" w:hAnsi="Arial" w:cs="Arial"/>
                <w:b/>
                <w:sz w:val="16"/>
                <w:szCs w:val="16"/>
                <w:lang w:val="en-GB"/>
              </w:rPr>
              <w:t>Child 2</w:t>
            </w:r>
          </w:p>
        </w:tc>
        <w:tc>
          <w:tcPr>
            <w:tcW w:w="561" w:type="pct"/>
            <w:shd w:val="clear" w:color="auto" w:fill="A6A6A6" w:themeFill="background1" w:themeFillShade="A6"/>
            <w:vAlign w:val="center"/>
          </w:tcPr>
          <w:p w14:paraId="3A42F3ED" w14:textId="77777777" w:rsidR="008957BA" w:rsidRPr="005A7BEF" w:rsidRDefault="008957BA" w:rsidP="002B4DE3">
            <w:pPr>
              <w:jc w:val="center"/>
              <w:rPr>
                <w:rFonts w:ascii="Arial" w:hAnsi="Arial" w:cs="Arial"/>
                <w:b/>
                <w:sz w:val="16"/>
                <w:szCs w:val="16"/>
                <w:lang w:val="en-GB"/>
              </w:rPr>
            </w:pPr>
            <w:r w:rsidRPr="005A7BEF">
              <w:rPr>
                <w:rFonts w:ascii="Arial" w:hAnsi="Arial" w:cs="Arial"/>
                <w:b/>
                <w:sz w:val="16"/>
                <w:szCs w:val="16"/>
                <w:lang w:val="en-GB"/>
              </w:rPr>
              <w:t>Child 3</w:t>
            </w:r>
          </w:p>
        </w:tc>
      </w:tr>
      <w:tr w:rsidR="008957BA" w:rsidRPr="005A7BEF" w14:paraId="6762ACD4" w14:textId="77777777" w:rsidTr="002B4DE3">
        <w:trPr>
          <w:trHeight w:val="371"/>
        </w:trPr>
        <w:tc>
          <w:tcPr>
            <w:tcW w:w="3317" w:type="pct"/>
          </w:tcPr>
          <w:p w14:paraId="234BD411" w14:textId="77777777" w:rsidR="008957BA" w:rsidRPr="005A7BEF" w:rsidRDefault="008957BA" w:rsidP="002B4DE3">
            <w:pPr>
              <w:rPr>
                <w:rFonts w:ascii="Arial" w:hAnsi="Arial" w:cs="Arial"/>
              </w:rPr>
            </w:pPr>
            <w:r w:rsidRPr="005A7BEF">
              <w:rPr>
                <w:rFonts w:ascii="Arial" w:hAnsi="Arial" w:cs="Arial"/>
              </w:rPr>
              <w:t>PARENT RESPONDENT ID (Fill this form for each parent):</w:t>
            </w:r>
          </w:p>
        </w:tc>
        <w:tc>
          <w:tcPr>
            <w:tcW w:w="561" w:type="pct"/>
            <w:vAlign w:val="center"/>
          </w:tcPr>
          <w:p w14:paraId="2F135DE1" w14:textId="77777777" w:rsidR="008957BA" w:rsidRPr="005A7BEF" w:rsidRDefault="008957BA" w:rsidP="002B4DE3">
            <w:pPr>
              <w:ind w:left="102"/>
              <w:rPr>
                <w:rFonts w:ascii="Arial" w:hAnsi="Arial" w:cs="Arial"/>
                <w:b/>
                <w:sz w:val="16"/>
                <w:szCs w:val="16"/>
                <w:lang w:val="en-GB"/>
              </w:rPr>
            </w:pPr>
          </w:p>
        </w:tc>
        <w:tc>
          <w:tcPr>
            <w:tcW w:w="561" w:type="pct"/>
            <w:vAlign w:val="center"/>
          </w:tcPr>
          <w:p w14:paraId="15054214" w14:textId="77777777" w:rsidR="008957BA" w:rsidRPr="005A7BEF" w:rsidRDefault="008957BA" w:rsidP="002B4DE3">
            <w:pPr>
              <w:jc w:val="center"/>
              <w:rPr>
                <w:rFonts w:ascii="Arial" w:hAnsi="Arial" w:cs="Arial"/>
                <w:b/>
                <w:sz w:val="16"/>
                <w:szCs w:val="16"/>
                <w:lang w:val="en-GB"/>
              </w:rPr>
            </w:pPr>
          </w:p>
        </w:tc>
        <w:tc>
          <w:tcPr>
            <w:tcW w:w="561" w:type="pct"/>
            <w:vAlign w:val="center"/>
          </w:tcPr>
          <w:p w14:paraId="05C4BBBB" w14:textId="77777777" w:rsidR="008957BA" w:rsidRPr="005A7BEF" w:rsidRDefault="008957BA" w:rsidP="002B4DE3">
            <w:pPr>
              <w:jc w:val="center"/>
              <w:rPr>
                <w:rFonts w:ascii="Arial" w:hAnsi="Arial" w:cs="Arial"/>
                <w:b/>
                <w:sz w:val="16"/>
                <w:szCs w:val="16"/>
                <w:lang w:val="en-GB"/>
              </w:rPr>
            </w:pPr>
          </w:p>
        </w:tc>
      </w:tr>
      <w:tr w:rsidR="008957BA" w:rsidRPr="005A7BEF" w14:paraId="34ED5053" w14:textId="77777777" w:rsidTr="002B4DE3">
        <w:trPr>
          <w:trHeight w:val="371"/>
        </w:trPr>
        <w:tc>
          <w:tcPr>
            <w:tcW w:w="3317" w:type="pct"/>
          </w:tcPr>
          <w:p w14:paraId="6BCE099D" w14:textId="5BEDEE96" w:rsidR="008957BA" w:rsidRPr="005A7BEF" w:rsidRDefault="002C40F6" w:rsidP="002B4DE3">
            <w:pPr>
              <w:rPr>
                <w:rFonts w:ascii="Arial" w:hAnsi="Arial" w:cs="Arial"/>
              </w:rPr>
            </w:pPr>
            <w:r w:rsidRPr="002C40F6">
              <w:rPr>
                <w:rFonts w:ascii="Arial" w:hAnsi="Arial" w:cs="Arial"/>
              </w:rPr>
              <w:t xml:space="preserve">Earlier in this survey, </w:t>
            </w:r>
            <w:r>
              <w:rPr>
                <w:rFonts w:ascii="Arial" w:hAnsi="Arial" w:cs="Arial"/>
              </w:rPr>
              <w:t>[Name]</w:t>
            </w:r>
            <w:r w:rsidRPr="002C40F6">
              <w:rPr>
                <w:rFonts w:ascii="Arial" w:hAnsi="Arial" w:cs="Arial"/>
              </w:rPr>
              <w:t xml:space="preserve"> completed a math assessment on addition, subtraction, multiplication, and division. Suppose 10 other typical Ghanaian children in the same grade as </w:t>
            </w:r>
            <w:r>
              <w:rPr>
                <w:rFonts w:ascii="Arial" w:hAnsi="Arial" w:cs="Arial"/>
              </w:rPr>
              <w:t>[Name]</w:t>
            </w:r>
            <w:r w:rsidRPr="002C40F6">
              <w:rPr>
                <w:rFonts w:ascii="Arial" w:hAnsi="Arial" w:cs="Arial"/>
              </w:rPr>
              <w:t xml:space="preserve"> also took the test. They are represented on this ladder in order of worst (bottom step of the ladder) to best (top step of the ladder).</w:t>
            </w:r>
          </w:p>
          <w:p w14:paraId="5A53AE44" w14:textId="77777777" w:rsidR="008957BA" w:rsidRPr="005A7BEF" w:rsidRDefault="008957BA" w:rsidP="002B4DE3">
            <w:pPr>
              <w:rPr>
                <w:rFonts w:ascii="Arial" w:hAnsi="Arial" w:cs="Arial"/>
              </w:rPr>
            </w:pPr>
          </w:p>
          <w:p w14:paraId="575145A3" w14:textId="77777777" w:rsidR="008957BA" w:rsidRPr="005A7BEF" w:rsidRDefault="008957BA" w:rsidP="002B4DE3">
            <w:pPr>
              <w:rPr>
                <w:rFonts w:ascii="Arial" w:hAnsi="Arial" w:cs="Arial"/>
              </w:rPr>
            </w:pPr>
            <w:r w:rsidRPr="005A7BEF">
              <w:rPr>
                <w:rFonts w:ascii="Arial" w:hAnsi="Arial" w:cs="Arial"/>
                <w:noProof/>
                <w:sz w:val="16"/>
                <w:szCs w:val="16"/>
              </w:rPr>
              <w:drawing>
                <wp:inline distT="0" distB="0" distL="0" distR="0" wp14:anchorId="4B67BF62" wp14:editId="6625FBCD">
                  <wp:extent cx="1759853" cy="21058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der_new.png"/>
                          <pic:cNvPicPr/>
                        </pic:nvPicPr>
                        <pic:blipFill>
                          <a:blip r:embed="rId28"/>
                          <a:stretch>
                            <a:fillRect/>
                          </a:stretch>
                        </pic:blipFill>
                        <pic:spPr>
                          <a:xfrm>
                            <a:off x="0" y="0"/>
                            <a:ext cx="1762482" cy="2109037"/>
                          </a:xfrm>
                          <a:prstGeom prst="rect">
                            <a:avLst/>
                          </a:prstGeom>
                        </pic:spPr>
                      </pic:pic>
                    </a:graphicData>
                  </a:graphic>
                </wp:inline>
              </w:drawing>
            </w:r>
          </w:p>
          <w:p w14:paraId="0AAFF994" w14:textId="49089D87" w:rsidR="008957BA" w:rsidRPr="005A7BEF" w:rsidRDefault="008957BA" w:rsidP="002B4DE3">
            <w:pPr>
              <w:rPr>
                <w:rFonts w:ascii="Arial" w:hAnsi="Arial" w:cs="Arial"/>
              </w:rPr>
            </w:pPr>
          </w:p>
        </w:tc>
        <w:tc>
          <w:tcPr>
            <w:tcW w:w="561" w:type="pct"/>
            <w:vAlign w:val="center"/>
          </w:tcPr>
          <w:p w14:paraId="1C06641B" w14:textId="77777777" w:rsidR="008957BA" w:rsidRPr="005A7BEF" w:rsidRDefault="008957BA" w:rsidP="002B4DE3">
            <w:pPr>
              <w:pStyle w:val="ListParagraph"/>
              <w:ind w:left="266"/>
              <w:rPr>
                <w:rFonts w:ascii="Arial" w:hAnsi="Arial" w:cs="Arial"/>
                <w:b/>
                <w:sz w:val="16"/>
                <w:szCs w:val="16"/>
                <w:lang w:val="en-GB"/>
              </w:rPr>
            </w:pPr>
          </w:p>
        </w:tc>
        <w:tc>
          <w:tcPr>
            <w:tcW w:w="561" w:type="pct"/>
            <w:vAlign w:val="center"/>
          </w:tcPr>
          <w:p w14:paraId="3C3B2245" w14:textId="77777777" w:rsidR="008957BA" w:rsidRPr="005A7BEF" w:rsidRDefault="008957BA" w:rsidP="002B4DE3">
            <w:pPr>
              <w:jc w:val="center"/>
              <w:rPr>
                <w:rFonts w:ascii="Arial" w:hAnsi="Arial" w:cs="Arial"/>
                <w:b/>
                <w:sz w:val="16"/>
                <w:szCs w:val="16"/>
                <w:lang w:val="en-GB"/>
              </w:rPr>
            </w:pPr>
          </w:p>
        </w:tc>
        <w:tc>
          <w:tcPr>
            <w:tcW w:w="561" w:type="pct"/>
            <w:vAlign w:val="center"/>
          </w:tcPr>
          <w:p w14:paraId="439E8F54" w14:textId="77777777" w:rsidR="008957BA" w:rsidRPr="005A7BEF" w:rsidRDefault="008957BA" w:rsidP="002B4DE3">
            <w:pPr>
              <w:jc w:val="center"/>
              <w:rPr>
                <w:rFonts w:ascii="Arial" w:hAnsi="Arial" w:cs="Arial"/>
                <w:b/>
                <w:sz w:val="16"/>
                <w:szCs w:val="16"/>
                <w:lang w:val="en-GB"/>
              </w:rPr>
            </w:pPr>
          </w:p>
        </w:tc>
      </w:tr>
      <w:tr w:rsidR="002C40F6" w:rsidRPr="005A7BEF" w14:paraId="0322A21A" w14:textId="77777777" w:rsidTr="002B4DE3">
        <w:trPr>
          <w:trHeight w:val="371"/>
        </w:trPr>
        <w:tc>
          <w:tcPr>
            <w:tcW w:w="3317" w:type="pct"/>
          </w:tcPr>
          <w:p w14:paraId="3FC45B77" w14:textId="77777777" w:rsidR="002C40F6" w:rsidRDefault="002C40F6" w:rsidP="002B4DE3">
            <w:pPr>
              <w:rPr>
                <w:rFonts w:ascii="Arial" w:hAnsi="Arial" w:cs="Arial"/>
              </w:rPr>
            </w:pPr>
            <w:r w:rsidRPr="002C40F6">
              <w:rPr>
                <w:rFonts w:ascii="Arial" w:hAnsi="Arial" w:cs="Arial"/>
              </w:rPr>
              <w:t>Compared to these children, w</w:t>
            </w:r>
            <w:r>
              <w:rPr>
                <w:rFonts w:ascii="Arial" w:hAnsi="Arial" w:cs="Arial"/>
              </w:rPr>
              <w:t>here do you think [Name]</w:t>
            </w:r>
            <w:r w:rsidRPr="002C40F6">
              <w:rPr>
                <w:rFonts w:ascii="Arial" w:hAnsi="Arial" w:cs="Arial"/>
              </w:rPr>
              <w:t xml:space="preserve"> is located on the ladder?</w:t>
            </w:r>
          </w:p>
          <w:p w14:paraId="647B0762" w14:textId="77777777" w:rsidR="009F506B" w:rsidRDefault="009F506B" w:rsidP="002B4DE3">
            <w:pPr>
              <w:rPr>
                <w:rFonts w:ascii="Arial" w:hAnsi="Arial" w:cs="Arial"/>
              </w:rPr>
            </w:pPr>
            <w:r>
              <w:rPr>
                <w:rFonts w:ascii="Arial" w:hAnsi="Arial" w:cs="Arial"/>
              </w:rPr>
              <w:t>1</w:t>
            </w:r>
          </w:p>
          <w:p w14:paraId="11EC7196" w14:textId="77777777" w:rsidR="009F506B" w:rsidRDefault="009F506B" w:rsidP="002B4DE3">
            <w:pPr>
              <w:rPr>
                <w:rFonts w:ascii="Arial" w:hAnsi="Arial" w:cs="Arial"/>
              </w:rPr>
            </w:pPr>
            <w:r>
              <w:rPr>
                <w:rFonts w:ascii="Arial" w:hAnsi="Arial" w:cs="Arial"/>
              </w:rPr>
              <w:t>2</w:t>
            </w:r>
          </w:p>
          <w:p w14:paraId="5D2DD0E3" w14:textId="77777777" w:rsidR="009F506B" w:rsidRDefault="009F506B" w:rsidP="002B4DE3">
            <w:pPr>
              <w:rPr>
                <w:rFonts w:ascii="Arial" w:hAnsi="Arial" w:cs="Arial"/>
              </w:rPr>
            </w:pPr>
            <w:r>
              <w:rPr>
                <w:rFonts w:ascii="Arial" w:hAnsi="Arial" w:cs="Arial"/>
              </w:rPr>
              <w:t>3</w:t>
            </w:r>
          </w:p>
          <w:p w14:paraId="6C5F7BF4" w14:textId="77777777" w:rsidR="009F506B" w:rsidRDefault="009F506B" w:rsidP="002B4DE3">
            <w:pPr>
              <w:rPr>
                <w:rFonts w:ascii="Arial" w:hAnsi="Arial" w:cs="Arial"/>
              </w:rPr>
            </w:pPr>
            <w:r>
              <w:rPr>
                <w:rFonts w:ascii="Arial" w:hAnsi="Arial" w:cs="Arial"/>
              </w:rPr>
              <w:lastRenderedPageBreak/>
              <w:t>4</w:t>
            </w:r>
          </w:p>
          <w:p w14:paraId="54169AA3" w14:textId="77777777" w:rsidR="009F506B" w:rsidRDefault="009F506B" w:rsidP="002B4DE3">
            <w:pPr>
              <w:rPr>
                <w:rFonts w:ascii="Arial" w:hAnsi="Arial" w:cs="Arial"/>
              </w:rPr>
            </w:pPr>
            <w:r>
              <w:rPr>
                <w:rFonts w:ascii="Arial" w:hAnsi="Arial" w:cs="Arial"/>
              </w:rPr>
              <w:t>5</w:t>
            </w:r>
          </w:p>
          <w:p w14:paraId="6AFFF3E2" w14:textId="77777777" w:rsidR="009F506B" w:rsidRDefault="009F506B" w:rsidP="002B4DE3">
            <w:pPr>
              <w:rPr>
                <w:rFonts w:ascii="Arial" w:hAnsi="Arial" w:cs="Arial"/>
              </w:rPr>
            </w:pPr>
            <w:r>
              <w:rPr>
                <w:rFonts w:ascii="Arial" w:hAnsi="Arial" w:cs="Arial"/>
              </w:rPr>
              <w:t>6</w:t>
            </w:r>
          </w:p>
          <w:p w14:paraId="19BE98DC" w14:textId="77777777" w:rsidR="009F506B" w:rsidRDefault="009F506B" w:rsidP="002B4DE3">
            <w:pPr>
              <w:rPr>
                <w:rFonts w:ascii="Arial" w:hAnsi="Arial" w:cs="Arial"/>
              </w:rPr>
            </w:pPr>
            <w:r>
              <w:rPr>
                <w:rFonts w:ascii="Arial" w:hAnsi="Arial" w:cs="Arial"/>
              </w:rPr>
              <w:t>7</w:t>
            </w:r>
          </w:p>
          <w:p w14:paraId="7D0F1E4C" w14:textId="77777777" w:rsidR="009F506B" w:rsidRDefault="009F506B" w:rsidP="002B4DE3">
            <w:pPr>
              <w:rPr>
                <w:rFonts w:ascii="Arial" w:hAnsi="Arial" w:cs="Arial"/>
              </w:rPr>
            </w:pPr>
            <w:r>
              <w:rPr>
                <w:rFonts w:ascii="Arial" w:hAnsi="Arial" w:cs="Arial"/>
              </w:rPr>
              <w:t>8</w:t>
            </w:r>
          </w:p>
          <w:p w14:paraId="7ABDBC7C" w14:textId="77777777" w:rsidR="009F506B" w:rsidRDefault="009F506B" w:rsidP="002B4DE3">
            <w:pPr>
              <w:rPr>
                <w:rFonts w:ascii="Arial" w:hAnsi="Arial" w:cs="Arial"/>
              </w:rPr>
            </w:pPr>
            <w:r>
              <w:rPr>
                <w:rFonts w:ascii="Arial" w:hAnsi="Arial" w:cs="Arial"/>
              </w:rPr>
              <w:t>9</w:t>
            </w:r>
          </w:p>
          <w:p w14:paraId="3486B6AE" w14:textId="2A1C1B1C" w:rsidR="009F506B" w:rsidRPr="005A7BEF" w:rsidRDefault="009F506B" w:rsidP="002B4DE3">
            <w:pPr>
              <w:rPr>
                <w:rFonts w:ascii="Arial" w:hAnsi="Arial" w:cs="Arial"/>
              </w:rPr>
            </w:pPr>
            <w:r>
              <w:rPr>
                <w:rFonts w:ascii="Arial" w:hAnsi="Arial" w:cs="Arial"/>
              </w:rPr>
              <w:t>10</w:t>
            </w:r>
          </w:p>
        </w:tc>
        <w:tc>
          <w:tcPr>
            <w:tcW w:w="561" w:type="pct"/>
            <w:vAlign w:val="center"/>
          </w:tcPr>
          <w:p w14:paraId="2F1AFBFE" w14:textId="77777777" w:rsidR="002C40F6" w:rsidRPr="005A7BEF" w:rsidRDefault="002C40F6" w:rsidP="002B4DE3">
            <w:pPr>
              <w:pStyle w:val="ListParagraph"/>
              <w:ind w:left="266"/>
              <w:rPr>
                <w:rFonts w:ascii="Arial" w:hAnsi="Arial" w:cs="Arial"/>
                <w:b/>
                <w:sz w:val="16"/>
                <w:szCs w:val="16"/>
                <w:lang w:val="en-GB"/>
              </w:rPr>
            </w:pPr>
          </w:p>
        </w:tc>
        <w:tc>
          <w:tcPr>
            <w:tcW w:w="561" w:type="pct"/>
            <w:vAlign w:val="center"/>
          </w:tcPr>
          <w:p w14:paraId="3941FD64" w14:textId="77777777" w:rsidR="002C40F6" w:rsidRPr="005A7BEF" w:rsidRDefault="002C40F6" w:rsidP="002B4DE3">
            <w:pPr>
              <w:jc w:val="center"/>
              <w:rPr>
                <w:rFonts w:ascii="Arial" w:hAnsi="Arial" w:cs="Arial"/>
                <w:b/>
                <w:sz w:val="16"/>
                <w:szCs w:val="16"/>
                <w:lang w:val="en-GB"/>
              </w:rPr>
            </w:pPr>
          </w:p>
        </w:tc>
        <w:tc>
          <w:tcPr>
            <w:tcW w:w="561" w:type="pct"/>
            <w:vAlign w:val="center"/>
          </w:tcPr>
          <w:p w14:paraId="33A2AF0F" w14:textId="77777777" w:rsidR="002C40F6" w:rsidRPr="005A7BEF" w:rsidRDefault="002C40F6" w:rsidP="002B4DE3">
            <w:pPr>
              <w:jc w:val="center"/>
              <w:rPr>
                <w:rFonts w:ascii="Arial" w:hAnsi="Arial" w:cs="Arial"/>
                <w:b/>
                <w:sz w:val="16"/>
                <w:szCs w:val="16"/>
                <w:lang w:val="en-GB"/>
              </w:rPr>
            </w:pPr>
          </w:p>
        </w:tc>
      </w:tr>
      <w:tr w:rsidR="00147817" w:rsidRPr="005A7BEF" w14:paraId="34EBA40A" w14:textId="77777777" w:rsidTr="002B4DE3">
        <w:trPr>
          <w:trHeight w:val="371"/>
        </w:trPr>
        <w:tc>
          <w:tcPr>
            <w:tcW w:w="3317" w:type="pct"/>
          </w:tcPr>
          <w:p w14:paraId="6334F1E1" w14:textId="77777777" w:rsidR="00147817" w:rsidRDefault="00147817" w:rsidP="002B4DE3">
            <w:pPr>
              <w:rPr>
                <w:rFonts w:ascii="Arial" w:hAnsi="Arial" w:cs="Arial"/>
              </w:rPr>
            </w:pPr>
            <w:r>
              <w:rPr>
                <w:rFonts w:ascii="Arial" w:hAnsi="Arial" w:cs="Arial"/>
              </w:rPr>
              <w:t>[Name]</w:t>
            </w:r>
            <w:r w:rsidRPr="00147817">
              <w:rPr>
                <w:rFonts w:ascii="Arial" w:hAnsi="Arial" w:cs="Arial"/>
              </w:rPr>
              <w:t xml:space="preserve"> also completed a short English reading test as part of this survey. Suppose the ladder now represents children in order of how they performed on the English reading test.</w:t>
            </w:r>
            <w:r w:rsidR="009F506B" w:rsidRPr="002C40F6">
              <w:rPr>
                <w:rFonts w:ascii="Arial" w:hAnsi="Arial" w:cs="Arial"/>
              </w:rPr>
              <w:t xml:space="preserve"> Compared to these children, w</w:t>
            </w:r>
            <w:r w:rsidR="009F506B">
              <w:rPr>
                <w:rFonts w:ascii="Arial" w:hAnsi="Arial" w:cs="Arial"/>
              </w:rPr>
              <w:t>here do you think [Name]</w:t>
            </w:r>
            <w:r w:rsidR="009F506B" w:rsidRPr="002C40F6">
              <w:rPr>
                <w:rFonts w:ascii="Arial" w:hAnsi="Arial" w:cs="Arial"/>
              </w:rPr>
              <w:t xml:space="preserve"> is located on the ladder?</w:t>
            </w:r>
          </w:p>
          <w:p w14:paraId="2D968E86" w14:textId="77777777" w:rsidR="009F506B" w:rsidRDefault="009F506B" w:rsidP="009F506B">
            <w:pPr>
              <w:rPr>
                <w:rFonts w:ascii="Arial" w:hAnsi="Arial" w:cs="Arial"/>
              </w:rPr>
            </w:pPr>
            <w:r>
              <w:rPr>
                <w:rFonts w:ascii="Arial" w:hAnsi="Arial" w:cs="Arial"/>
              </w:rPr>
              <w:t>1</w:t>
            </w:r>
          </w:p>
          <w:p w14:paraId="03E685F2" w14:textId="77777777" w:rsidR="009F506B" w:rsidRDefault="009F506B" w:rsidP="009F506B">
            <w:pPr>
              <w:rPr>
                <w:rFonts w:ascii="Arial" w:hAnsi="Arial" w:cs="Arial"/>
              </w:rPr>
            </w:pPr>
            <w:r>
              <w:rPr>
                <w:rFonts w:ascii="Arial" w:hAnsi="Arial" w:cs="Arial"/>
              </w:rPr>
              <w:t>2</w:t>
            </w:r>
          </w:p>
          <w:p w14:paraId="3DAD5188" w14:textId="77777777" w:rsidR="009F506B" w:rsidRDefault="009F506B" w:rsidP="009F506B">
            <w:pPr>
              <w:rPr>
                <w:rFonts w:ascii="Arial" w:hAnsi="Arial" w:cs="Arial"/>
              </w:rPr>
            </w:pPr>
            <w:r>
              <w:rPr>
                <w:rFonts w:ascii="Arial" w:hAnsi="Arial" w:cs="Arial"/>
              </w:rPr>
              <w:t>3</w:t>
            </w:r>
          </w:p>
          <w:p w14:paraId="3D1DA639" w14:textId="77777777" w:rsidR="009F506B" w:rsidRDefault="009F506B" w:rsidP="009F506B">
            <w:pPr>
              <w:rPr>
                <w:rFonts w:ascii="Arial" w:hAnsi="Arial" w:cs="Arial"/>
              </w:rPr>
            </w:pPr>
            <w:r>
              <w:rPr>
                <w:rFonts w:ascii="Arial" w:hAnsi="Arial" w:cs="Arial"/>
              </w:rPr>
              <w:t>4</w:t>
            </w:r>
          </w:p>
          <w:p w14:paraId="357EAE0D" w14:textId="77777777" w:rsidR="009F506B" w:rsidRDefault="009F506B" w:rsidP="009F506B">
            <w:pPr>
              <w:rPr>
                <w:rFonts w:ascii="Arial" w:hAnsi="Arial" w:cs="Arial"/>
              </w:rPr>
            </w:pPr>
            <w:r>
              <w:rPr>
                <w:rFonts w:ascii="Arial" w:hAnsi="Arial" w:cs="Arial"/>
              </w:rPr>
              <w:t>5</w:t>
            </w:r>
          </w:p>
          <w:p w14:paraId="57E7FE4A" w14:textId="77777777" w:rsidR="009F506B" w:rsidRDefault="009F506B" w:rsidP="009F506B">
            <w:pPr>
              <w:rPr>
                <w:rFonts w:ascii="Arial" w:hAnsi="Arial" w:cs="Arial"/>
              </w:rPr>
            </w:pPr>
            <w:r>
              <w:rPr>
                <w:rFonts w:ascii="Arial" w:hAnsi="Arial" w:cs="Arial"/>
              </w:rPr>
              <w:t>6</w:t>
            </w:r>
          </w:p>
          <w:p w14:paraId="7A13475A" w14:textId="77777777" w:rsidR="009F506B" w:rsidRDefault="009F506B" w:rsidP="009F506B">
            <w:pPr>
              <w:rPr>
                <w:rFonts w:ascii="Arial" w:hAnsi="Arial" w:cs="Arial"/>
              </w:rPr>
            </w:pPr>
            <w:r>
              <w:rPr>
                <w:rFonts w:ascii="Arial" w:hAnsi="Arial" w:cs="Arial"/>
              </w:rPr>
              <w:t>7</w:t>
            </w:r>
          </w:p>
          <w:p w14:paraId="50A54C2B" w14:textId="77777777" w:rsidR="009F506B" w:rsidRDefault="009F506B" w:rsidP="009F506B">
            <w:pPr>
              <w:rPr>
                <w:rFonts w:ascii="Arial" w:hAnsi="Arial" w:cs="Arial"/>
              </w:rPr>
            </w:pPr>
            <w:r>
              <w:rPr>
                <w:rFonts w:ascii="Arial" w:hAnsi="Arial" w:cs="Arial"/>
              </w:rPr>
              <w:t>8</w:t>
            </w:r>
          </w:p>
          <w:p w14:paraId="7067ECDA" w14:textId="77777777" w:rsidR="009F506B" w:rsidRDefault="009F506B" w:rsidP="009F506B">
            <w:pPr>
              <w:rPr>
                <w:rFonts w:ascii="Arial" w:hAnsi="Arial" w:cs="Arial"/>
              </w:rPr>
            </w:pPr>
            <w:r>
              <w:rPr>
                <w:rFonts w:ascii="Arial" w:hAnsi="Arial" w:cs="Arial"/>
              </w:rPr>
              <w:t>9</w:t>
            </w:r>
          </w:p>
          <w:p w14:paraId="549EA828" w14:textId="5DF6623A" w:rsidR="009F506B" w:rsidRPr="005A7BEF" w:rsidRDefault="009F506B" w:rsidP="009F506B">
            <w:pPr>
              <w:rPr>
                <w:rFonts w:ascii="Arial" w:hAnsi="Arial" w:cs="Arial"/>
              </w:rPr>
            </w:pPr>
            <w:r>
              <w:rPr>
                <w:rFonts w:ascii="Arial" w:hAnsi="Arial" w:cs="Arial"/>
              </w:rPr>
              <w:t>10</w:t>
            </w:r>
          </w:p>
        </w:tc>
        <w:tc>
          <w:tcPr>
            <w:tcW w:w="561" w:type="pct"/>
            <w:vAlign w:val="center"/>
          </w:tcPr>
          <w:p w14:paraId="65A5DFD8" w14:textId="77777777" w:rsidR="00147817" w:rsidRPr="005A7BEF" w:rsidRDefault="00147817" w:rsidP="002B4DE3">
            <w:pPr>
              <w:pStyle w:val="ListParagraph"/>
              <w:ind w:left="266"/>
              <w:rPr>
                <w:rFonts w:ascii="Arial" w:hAnsi="Arial" w:cs="Arial"/>
                <w:b/>
                <w:sz w:val="16"/>
                <w:szCs w:val="16"/>
                <w:lang w:val="en-GB"/>
              </w:rPr>
            </w:pPr>
          </w:p>
        </w:tc>
        <w:tc>
          <w:tcPr>
            <w:tcW w:w="561" w:type="pct"/>
            <w:vAlign w:val="center"/>
          </w:tcPr>
          <w:p w14:paraId="27894F17" w14:textId="77777777" w:rsidR="00147817" w:rsidRPr="005A7BEF" w:rsidRDefault="00147817" w:rsidP="002B4DE3">
            <w:pPr>
              <w:jc w:val="center"/>
              <w:rPr>
                <w:rFonts w:ascii="Arial" w:hAnsi="Arial" w:cs="Arial"/>
                <w:b/>
                <w:sz w:val="16"/>
                <w:szCs w:val="16"/>
                <w:lang w:val="en-GB"/>
              </w:rPr>
            </w:pPr>
          </w:p>
        </w:tc>
        <w:tc>
          <w:tcPr>
            <w:tcW w:w="561" w:type="pct"/>
            <w:vAlign w:val="center"/>
          </w:tcPr>
          <w:p w14:paraId="59ABF53A" w14:textId="77777777" w:rsidR="00147817" w:rsidRPr="005A7BEF" w:rsidRDefault="00147817" w:rsidP="002B4DE3">
            <w:pPr>
              <w:jc w:val="center"/>
              <w:rPr>
                <w:rFonts w:ascii="Arial" w:hAnsi="Arial" w:cs="Arial"/>
                <w:b/>
                <w:sz w:val="16"/>
                <w:szCs w:val="16"/>
                <w:lang w:val="en-GB"/>
              </w:rPr>
            </w:pPr>
          </w:p>
        </w:tc>
      </w:tr>
    </w:tbl>
    <w:p w14:paraId="4BEB1731" w14:textId="11327F89" w:rsidR="00EE7EB3" w:rsidRDefault="00EE7EB3" w:rsidP="008957BA">
      <w:pPr>
        <w:rPr>
          <w:rFonts w:ascii="Arial" w:hAnsi="Arial" w:cs="Arial"/>
        </w:rPr>
      </w:pPr>
    </w:p>
    <w:p w14:paraId="59537313" w14:textId="3DE196B4" w:rsidR="00EE7EB3" w:rsidRDefault="00EE7EB3" w:rsidP="008957BA">
      <w:pPr>
        <w:rPr>
          <w:rFonts w:ascii="Arial" w:hAnsi="Arial" w:cs="Arial"/>
        </w:rPr>
      </w:pPr>
    </w:p>
    <w:p w14:paraId="6103483E" w14:textId="15AB1F11" w:rsidR="009F506B" w:rsidRPr="00842F8E" w:rsidRDefault="009F506B" w:rsidP="009F506B">
      <w:pPr>
        <w:rPr>
          <w:rFonts w:ascii="Arial" w:hAnsi="Arial" w:cs="Arial"/>
          <w:b/>
        </w:rPr>
      </w:pPr>
      <w:r>
        <w:rPr>
          <w:rFonts w:ascii="Arial" w:hAnsi="Arial" w:cs="Arial"/>
          <w:i/>
        </w:rPr>
        <w:t xml:space="preserve">INTERVIEWER READS: </w:t>
      </w:r>
      <w:r w:rsidRPr="00842F8E">
        <w:rPr>
          <w:rFonts w:ascii="Arial" w:hAnsi="Arial" w:cs="Arial"/>
          <w:b/>
        </w:rPr>
        <w:t>We are coming back in one year to administer similar math and English reading tests to the ones [Name] just took. If you can guess correctly where [Name] will rank on the ladder based on the score he/she receives after completing the follow-up tests, you will receive a prize:</w:t>
      </w:r>
    </w:p>
    <w:p w14:paraId="0F9B2A1E" w14:textId="77777777" w:rsidR="009F506B" w:rsidRPr="00842F8E" w:rsidRDefault="009F506B" w:rsidP="00842F8E">
      <w:pPr>
        <w:pStyle w:val="ListParagraph"/>
        <w:numPr>
          <w:ilvl w:val="0"/>
          <w:numId w:val="48"/>
        </w:numPr>
        <w:rPr>
          <w:rFonts w:ascii="Arial" w:hAnsi="Arial" w:cs="Arial"/>
          <w:b/>
        </w:rPr>
      </w:pPr>
      <w:r w:rsidRPr="00842F8E">
        <w:rPr>
          <w:rFonts w:ascii="Helvetica" w:hAnsi="Helvetica" w:cs="Helvetica"/>
          <w:b/>
          <w:color w:val="333333"/>
          <w:shd w:val="clear" w:color="auto" w:fill="FFFFFF"/>
        </w:rPr>
        <w:t>If </w:t>
      </w:r>
      <w:r w:rsidRPr="00842F8E">
        <w:rPr>
          <w:rFonts w:ascii="Arial" w:hAnsi="Arial" w:cs="Arial"/>
          <w:b/>
        </w:rPr>
        <w:t>[Name]</w:t>
      </w:r>
      <w:r w:rsidRPr="00842F8E">
        <w:rPr>
          <w:rFonts w:ascii="Helvetica" w:hAnsi="Helvetica" w:cs="Helvetica"/>
          <w:b/>
          <w:color w:val="333333"/>
          <w:shd w:val="clear" w:color="auto" w:fill="FFFFFF"/>
        </w:rPr>
        <w:t> performs better than 2 of the other children </w:t>
      </w:r>
      <w:r w:rsidRPr="00842F8E">
        <w:rPr>
          <w:rStyle w:val="Strong"/>
          <w:rFonts w:ascii="Helvetica" w:hAnsi="Helvetica" w:cs="Helvetica"/>
          <w:i/>
          <w:color w:val="333333"/>
          <w:shd w:val="clear" w:color="auto" w:fill="FFFFFF"/>
        </w:rPr>
        <w:t>and</w:t>
      </w:r>
      <w:r w:rsidRPr="00842F8E">
        <w:rPr>
          <w:rFonts w:ascii="Helvetica" w:hAnsi="Helvetica" w:cs="Helvetica"/>
          <w:b/>
          <w:color w:val="333333"/>
          <w:shd w:val="clear" w:color="auto" w:fill="FFFFFF"/>
        </w:rPr>
        <w:t> you guess this correctly, you will receive a prize worth 5 GHS.</w:t>
      </w:r>
    </w:p>
    <w:p w14:paraId="20FE6602" w14:textId="77777777" w:rsidR="009F506B" w:rsidRPr="00842F8E" w:rsidRDefault="009F506B" w:rsidP="00842F8E">
      <w:pPr>
        <w:pStyle w:val="ListParagraph"/>
        <w:numPr>
          <w:ilvl w:val="0"/>
          <w:numId w:val="48"/>
        </w:numPr>
        <w:rPr>
          <w:rFonts w:ascii="Arial" w:hAnsi="Arial" w:cs="Arial"/>
          <w:b/>
        </w:rPr>
      </w:pPr>
      <w:r w:rsidRPr="00842F8E">
        <w:rPr>
          <w:rFonts w:ascii="Helvetica" w:hAnsi="Helvetica" w:cs="Helvetica"/>
          <w:b/>
          <w:color w:val="333333"/>
          <w:shd w:val="clear" w:color="auto" w:fill="FFFFFF"/>
        </w:rPr>
        <w:t>If </w:t>
      </w:r>
      <w:r w:rsidRPr="00842F8E">
        <w:rPr>
          <w:rFonts w:ascii="Arial" w:hAnsi="Arial" w:cs="Arial"/>
          <w:b/>
        </w:rPr>
        <w:t>[Name]</w:t>
      </w:r>
      <w:r w:rsidRPr="00842F8E">
        <w:rPr>
          <w:rFonts w:ascii="Helvetica" w:hAnsi="Helvetica" w:cs="Helvetica"/>
          <w:b/>
          <w:color w:val="333333"/>
          <w:shd w:val="clear" w:color="auto" w:fill="FFFFFF"/>
        </w:rPr>
        <w:t> performs better than 5 of the other children </w:t>
      </w:r>
      <w:r w:rsidRPr="00842F8E">
        <w:rPr>
          <w:rStyle w:val="Strong"/>
          <w:rFonts w:ascii="Helvetica" w:hAnsi="Helvetica" w:cs="Helvetica"/>
          <w:i/>
          <w:color w:val="333333"/>
          <w:shd w:val="clear" w:color="auto" w:fill="FFFFFF"/>
        </w:rPr>
        <w:t>and</w:t>
      </w:r>
      <w:r w:rsidRPr="00842F8E">
        <w:rPr>
          <w:rFonts w:ascii="Helvetica" w:hAnsi="Helvetica" w:cs="Helvetica"/>
          <w:b/>
          <w:color w:val="333333"/>
          <w:shd w:val="clear" w:color="auto" w:fill="FFFFFF"/>
        </w:rPr>
        <w:t> you guess this correctly, you will receive a prize worth 15 GHS.</w:t>
      </w:r>
    </w:p>
    <w:p w14:paraId="24D358FA" w14:textId="1740836B" w:rsidR="009F506B" w:rsidRPr="00842F8E" w:rsidRDefault="009F506B" w:rsidP="00842F8E">
      <w:pPr>
        <w:pStyle w:val="ListParagraph"/>
        <w:numPr>
          <w:ilvl w:val="0"/>
          <w:numId w:val="48"/>
        </w:numPr>
        <w:rPr>
          <w:rFonts w:ascii="Arial" w:hAnsi="Arial" w:cs="Arial"/>
          <w:b/>
        </w:rPr>
      </w:pPr>
      <w:r w:rsidRPr="00842F8E">
        <w:rPr>
          <w:rFonts w:ascii="Helvetica" w:hAnsi="Helvetica" w:cs="Helvetica"/>
          <w:b/>
          <w:color w:val="333333"/>
          <w:shd w:val="clear" w:color="auto" w:fill="FFFFFF"/>
        </w:rPr>
        <w:t>If </w:t>
      </w:r>
      <w:r w:rsidRPr="00842F8E">
        <w:rPr>
          <w:rFonts w:ascii="Arial" w:hAnsi="Arial" w:cs="Arial"/>
          <w:b/>
        </w:rPr>
        <w:t>[Name]</w:t>
      </w:r>
      <w:r w:rsidRPr="00842F8E">
        <w:rPr>
          <w:rFonts w:ascii="Helvetica" w:hAnsi="Helvetica" w:cs="Helvetica"/>
          <w:b/>
          <w:color w:val="333333"/>
          <w:shd w:val="clear" w:color="auto" w:fill="FFFFFF"/>
        </w:rPr>
        <w:t> performs better than 7 of the other children </w:t>
      </w:r>
      <w:r w:rsidRPr="00842F8E">
        <w:rPr>
          <w:rStyle w:val="Strong"/>
          <w:rFonts w:ascii="Helvetica" w:hAnsi="Helvetica" w:cs="Helvetica"/>
          <w:i/>
          <w:color w:val="333333"/>
          <w:shd w:val="clear" w:color="auto" w:fill="FFFFFF"/>
        </w:rPr>
        <w:t>and</w:t>
      </w:r>
      <w:r w:rsidRPr="00842F8E">
        <w:rPr>
          <w:rFonts w:ascii="Helvetica" w:hAnsi="Helvetica" w:cs="Helvetica"/>
          <w:b/>
          <w:color w:val="333333"/>
          <w:shd w:val="clear" w:color="auto" w:fill="FFFFFF"/>
        </w:rPr>
        <w:t> you guess this correctly, you will receive a prize worth 25 GHS.</w:t>
      </w:r>
    </w:p>
    <w:p w14:paraId="525305A8" w14:textId="5DF97B83" w:rsidR="00EE7EB3" w:rsidRDefault="00EE7EB3" w:rsidP="008957BA">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9"/>
        <w:gridCol w:w="1645"/>
        <w:gridCol w:w="1645"/>
        <w:gridCol w:w="1645"/>
      </w:tblGrid>
      <w:tr w:rsidR="00946AE1" w:rsidRPr="005A7BEF" w14:paraId="137D4B94" w14:textId="77777777" w:rsidTr="00842F8E">
        <w:trPr>
          <w:trHeight w:val="371"/>
        </w:trPr>
        <w:tc>
          <w:tcPr>
            <w:tcW w:w="3317" w:type="pct"/>
          </w:tcPr>
          <w:p w14:paraId="56C0E25F" w14:textId="77777777" w:rsidR="00946AE1" w:rsidRDefault="00946AE1" w:rsidP="00EE7EB3">
            <w:pPr>
              <w:rPr>
                <w:rFonts w:ascii="Arial" w:hAnsi="Arial" w:cs="Arial"/>
              </w:rPr>
            </w:pPr>
          </w:p>
          <w:p w14:paraId="40B949C0" w14:textId="77777777" w:rsidR="00946AE1" w:rsidRDefault="00946AE1" w:rsidP="00EE7EB3">
            <w:pPr>
              <w:rPr>
                <w:rFonts w:ascii="Arial" w:hAnsi="Arial" w:cs="Arial"/>
              </w:rPr>
            </w:pPr>
          </w:p>
          <w:p w14:paraId="1F4F3287" w14:textId="77777777" w:rsidR="00946AE1" w:rsidRDefault="00946AE1" w:rsidP="00EE7EB3">
            <w:pPr>
              <w:rPr>
                <w:rFonts w:ascii="Arial" w:hAnsi="Arial" w:cs="Arial"/>
              </w:rPr>
            </w:pPr>
            <w:r w:rsidRPr="00EE7EB3">
              <w:rPr>
                <w:rFonts w:ascii="Arial" w:hAnsi="Arial" w:cs="Arial"/>
              </w:rPr>
              <w:lastRenderedPageBreak/>
              <w:t xml:space="preserve">Where do you think </w:t>
            </w:r>
            <w:r>
              <w:rPr>
                <w:rFonts w:ascii="Arial" w:hAnsi="Arial" w:cs="Arial"/>
              </w:rPr>
              <w:t xml:space="preserve">[Name] </w:t>
            </w:r>
            <w:r w:rsidRPr="00EE7EB3">
              <w:rPr>
                <w:rFonts w:ascii="Arial" w:hAnsi="Arial" w:cs="Arial"/>
              </w:rPr>
              <w:t>will be located on the ladder for the math test next</w:t>
            </w:r>
            <w:r>
              <w:rPr>
                <w:rFonts w:ascii="Arial" w:hAnsi="Arial" w:cs="Arial"/>
              </w:rPr>
              <w:t xml:space="preserve"> year?</w:t>
            </w:r>
          </w:p>
          <w:p w14:paraId="3C522E79" w14:textId="77777777" w:rsidR="00946AE1" w:rsidRDefault="00946AE1" w:rsidP="00EE7EB3">
            <w:pPr>
              <w:rPr>
                <w:rFonts w:ascii="Arial" w:hAnsi="Arial" w:cs="Arial"/>
              </w:rPr>
            </w:pPr>
          </w:p>
          <w:p w14:paraId="37CDB219" w14:textId="77777777" w:rsidR="00946AE1" w:rsidRPr="005A7BEF" w:rsidRDefault="00946AE1" w:rsidP="00EE7EB3">
            <w:pPr>
              <w:rPr>
                <w:rFonts w:ascii="Arial" w:hAnsi="Arial" w:cs="Arial"/>
              </w:rPr>
            </w:pPr>
            <w:r w:rsidRPr="005A7BEF">
              <w:rPr>
                <w:rFonts w:ascii="Arial" w:hAnsi="Arial" w:cs="Arial"/>
                <w:noProof/>
              </w:rPr>
              <w:drawing>
                <wp:inline distT="0" distB="0" distL="0" distR="0" wp14:anchorId="07527731" wp14:editId="01B33FB0">
                  <wp:extent cx="1961751" cy="22167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dder_bet.png"/>
                          <pic:cNvPicPr/>
                        </pic:nvPicPr>
                        <pic:blipFill>
                          <a:blip r:embed="rId29"/>
                          <a:stretch>
                            <a:fillRect/>
                          </a:stretch>
                        </pic:blipFill>
                        <pic:spPr>
                          <a:xfrm>
                            <a:off x="0" y="0"/>
                            <a:ext cx="1967331" cy="2223033"/>
                          </a:xfrm>
                          <a:prstGeom prst="rect">
                            <a:avLst/>
                          </a:prstGeom>
                        </pic:spPr>
                      </pic:pic>
                    </a:graphicData>
                  </a:graphic>
                </wp:inline>
              </w:drawing>
            </w:r>
          </w:p>
          <w:p w14:paraId="69363043" w14:textId="77777777" w:rsidR="00946AE1" w:rsidRDefault="00946AE1" w:rsidP="00EE7EB3">
            <w:pPr>
              <w:rPr>
                <w:rFonts w:ascii="Arial" w:hAnsi="Arial" w:cs="Arial"/>
              </w:rPr>
            </w:pPr>
          </w:p>
          <w:p w14:paraId="5EE6699B" w14:textId="77777777" w:rsidR="00946AE1" w:rsidRDefault="00946AE1" w:rsidP="00EE7EB3">
            <w:pPr>
              <w:rPr>
                <w:rFonts w:ascii="Arial" w:hAnsi="Arial" w:cs="Arial"/>
              </w:rPr>
            </w:pPr>
          </w:p>
          <w:p w14:paraId="486E5565" w14:textId="77777777" w:rsidR="00946AE1" w:rsidRPr="00EE7EB3" w:rsidRDefault="00946AE1" w:rsidP="00EE7EB3">
            <w:pPr>
              <w:rPr>
                <w:rFonts w:ascii="Arial" w:hAnsi="Arial" w:cs="Arial"/>
              </w:rPr>
            </w:pPr>
            <w:r w:rsidRPr="00EE7EB3">
              <w:rPr>
                <w:rFonts w:ascii="Arial" w:hAnsi="Arial" w:cs="Arial"/>
              </w:rPr>
              <w:t>Less than 2</w:t>
            </w:r>
          </w:p>
          <w:p w14:paraId="4BCEE7B8" w14:textId="77777777" w:rsidR="00946AE1" w:rsidRPr="00EE7EB3" w:rsidRDefault="00946AE1" w:rsidP="00EE7EB3">
            <w:pPr>
              <w:rPr>
                <w:rFonts w:ascii="Arial" w:hAnsi="Arial" w:cs="Arial"/>
              </w:rPr>
            </w:pPr>
            <w:r w:rsidRPr="00EE7EB3">
              <w:rPr>
                <w:rFonts w:ascii="Arial" w:hAnsi="Arial" w:cs="Arial"/>
              </w:rPr>
              <w:t xml:space="preserve"> Better than or equal to 2</w:t>
            </w:r>
          </w:p>
          <w:p w14:paraId="5B9C6A7D" w14:textId="77777777" w:rsidR="00946AE1" w:rsidRPr="00EE7EB3" w:rsidRDefault="00946AE1" w:rsidP="00EE7EB3">
            <w:pPr>
              <w:rPr>
                <w:rFonts w:ascii="Arial" w:hAnsi="Arial" w:cs="Arial"/>
              </w:rPr>
            </w:pPr>
            <w:r w:rsidRPr="00EE7EB3">
              <w:rPr>
                <w:rFonts w:ascii="Arial" w:hAnsi="Arial" w:cs="Arial"/>
              </w:rPr>
              <w:t xml:space="preserve"> Better than or equal to 5</w:t>
            </w:r>
          </w:p>
          <w:p w14:paraId="1AAE25CA" w14:textId="77777777" w:rsidR="00946AE1" w:rsidRPr="00EE7EB3" w:rsidRDefault="00946AE1" w:rsidP="00EE7EB3">
            <w:pPr>
              <w:rPr>
                <w:rFonts w:ascii="Arial" w:hAnsi="Arial" w:cs="Arial"/>
              </w:rPr>
            </w:pPr>
            <w:r w:rsidRPr="00EE7EB3">
              <w:rPr>
                <w:rFonts w:ascii="Arial" w:hAnsi="Arial" w:cs="Arial"/>
              </w:rPr>
              <w:t xml:space="preserve"> Better than or equal to 7</w:t>
            </w:r>
          </w:p>
          <w:p w14:paraId="25EC6AD6" w14:textId="77777777" w:rsidR="00946AE1" w:rsidRPr="00EE7EB3" w:rsidRDefault="00946AE1" w:rsidP="00EE7EB3">
            <w:pPr>
              <w:rPr>
                <w:rFonts w:ascii="Arial" w:hAnsi="Arial" w:cs="Arial"/>
              </w:rPr>
            </w:pPr>
            <w:r w:rsidRPr="00EE7EB3">
              <w:rPr>
                <w:rFonts w:ascii="Arial" w:hAnsi="Arial" w:cs="Arial"/>
              </w:rPr>
              <w:t xml:space="preserve"> Refuse to answer</w:t>
            </w:r>
          </w:p>
          <w:p w14:paraId="309EBF81" w14:textId="0E583937" w:rsidR="00946AE1" w:rsidRPr="005A7BEF" w:rsidRDefault="00946AE1">
            <w:pPr>
              <w:rPr>
                <w:rFonts w:ascii="Arial" w:hAnsi="Arial" w:cs="Arial"/>
              </w:rPr>
            </w:pPr>
            <w:r w:rsidRPr="00EE7EB3">
              <w:rPr>
                <w:rFonts w:ascii="Arial" w:hAnsi="Arial" w:cs="Arial"/>
              </w:rPr>
              <w:t xml:space="preserve"> Don't know</w:t>
            </w:r>
          </w:p>
        </w:tc>
        <w:tc>
          <w:tcPr>
            <w:tcW w:w="561" w:type="pct"/>
            <w:vAlign w:val="center"/>
          </w:tcPr>
          <w:p w14:paraId="55258F3B"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1CF4A7D6"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70D76CFE" w14:textId="77777777" w:rsidR="00946AE1" w:rsidRPr="005A7BEF" w:rsidRDefault="00946AE1" w:rsidP="00EE7EB3">
            <w:pPr>
              <w:jc w:val="center"/>
              <w:rPr>
                <w:rFonts w:ascii="Arial" w:hAnsi="Arial" w:cs="Arial"/>
                <w:b/>
                <w:sz w:val="16"/>
                <w:szCs w:val="16"/>
                <w:lang w:val="en-GB"/>
              </w:rPr>
            </w:pPr>
          </w:p>
        </w:tc>
      </w:tr>
      <w:tr w:rsidR="00946AE1" w:rsidRPr="005A7BEF" w14:paraId="7C816B82" w14:textId="77777777" w:rsidTr="00842F8E">
        <w:trPr>
          <w:trHeight w:val="371"/>
        </w:trPr>
        <w:tc>
          <w:tcPr>
            <w:tcW w:w="3317" w:type="pct"/>
          </w:tcPr>
          <w:p w14:paraId="20A5C84C" w14:textId="7039B989" w:rsidR="00946AE1" w:rsidRPr="005A7BEF" w:rsidRDefault="00946AE1" w:rsidP="00EE7EB3">
            <w:pPr>
              <w:rPr>
                <w:rFonts w:ascii="Arial" w:hAnsi="Arial" w:cs="Arial"/>
              </w:rPr>
            </w:pPr>
            <w:r w:rsidRPr="0041783F">
              <w:rPr>
                <w:rFonts w:ascii="Arial" w:hAnsi="Arial" w:cs="Arial"/>
              </w:rPr>
              <w:t xml:space="preserve">If you win a prize based on your child's performance on the math test next year, would you prefer to receive the above-mentioned prize in the form of phone credit, math books, or </w:t>
            </w:r>
            <w:r>
              <w:rPr>
                <w:rFonts w:ascii="Arial" w:hAnsi="Arial" w:cs="Arial"/>
              </w:rPr>
              <w:t>English books for [Name]</w:t>
            </w:r>
            <w:r w:rsidRPr="0041783F">
              <w:rPr>
                <w:rFonts w:ascii="Arial" w:hAnsi="Arial" w:cs="Arial"/>
              </w:rPr>
              <w:t>?</w:t>
            </w:r>
          </w:p>
          <w:p w14:paraId="1301D651" w14:textId="77777777" w:rsidR="00946AE1" w:rsidRPr="005A7BEF" w:rsidRDefault="00946AE1" w:rsidP="00EE7EB3">
            <w:pPr>
              <w:rPr>
                <w:rFonts w:ascii="Arial" w:hAnsi="Arial" w:cs="Arial"/>
              </w:rPr>
            </w:pPr>
          </w:p>
          <w:p w14:paraId="14F50D41" w14:textId="77777777" w:rsidR="00946AE1" w:rsidRPr="005A7BEF" w:rsidRDefault="00946AE1" w:rsidP="00EE7EB3">
            <w:pPr>
              <w:rPr>
                <w:rFonts w:ascii="Arial" w:hAnsi="Arial" w:cs="Arial"/>
              </w:rPr>
            </w:pPr>
            <w:r w:rsidRPr="005A7BEF">
              <w:rPr>
                <w:rFonts w:ascii="Arial" w:hAnsi="Arial" w:cs="Arial"/>
              </w:rPr>
              <w:t xml:space="preserve">Phone Credit </w:t>
            </w:r>
          </w:p>
          <w:p w14:paraId="180A45E4" w14:textId="77777777" w:rsidR="00946AE1" w:rsidRPr="005A7BEF" w:rsidRDefault="00946AE1" w:rsidP="00EE7EB3">
            <w:pPr>
              <w:rPr>
                <w:rFonts w:ascii="Arial" w:hAnsi="Arial" w:cs="Arial"/>
              </w:rPr>
            </w:pPr>
            <w:r w:rsidRPr="005A7BEF">
              <w:rPr>
                <w:rFonts w:ascii="Arial" w:hAnsi="Arial" w:cs="Arial"/>
              </w:rPr>
              <w:t>Math Books</w:t>
            </w:r>
          </w:p>
          <w:p w14:paraId="5D27F60C" w14:textId="77777777" w:rsidR="00946AE1" w:rsidRPr="005A7BEF" w:rsidRDefault="00946AE1" w:rsidP="00EE7EB3">
            <w:pPr>
              <w:rPr>
                <w:rFonts w:ascii="Arial" w:hAnsi="Arial" w:cs="Arial"/>
              </w:rPr>
            </w:pPr>
            <w:r w:rsidRPr="005A7BEF">
              <w:rPr>
                <w:rFonts w:ascii="Arial" w:hAnsi="Arial" w:cs="Arial"/>
              </w:rPr>
              <w:t>English Books</w:t>
            </w:r>
          </w:p>
          <w:p w14:paraId="5B29BE7E" w14:textId="77777777" w:rsidR="00946AE1" w:rsidRPr="005A7BEF" w:rsidRDefault="00946AE1" w:rsidP="00EE7EB3">
            <w:pPr>
              <w:rPr>
                <w:rFonts w:ascii="Arial" w:hAnsi="Arial" w:cs="Arial"/>
              </w:rPr>
            </w:pPr>
          </w:p>
        </w:tc>
        <w:tc>
          <w:tcPr>
            <w:tcW w:w="561" w:type="pct"/>
            <w:vAlign w:val="center"/>
          </w:tcPr>
          <w:p w14:paraId="6B7DCB80" w14:textId="77777777" w:rsidR="00946AE1" w:rsidRPr="005A7BEF" w:rsidRDefault="00946AE1" w:rsidP="00EE7EB3">
            <w:pPr>
              <w:rPr>
                <w:rFonts w:ascii="Arial" w:hAnsi="Arial" w:cs="Arial"/>
                <w:b/>
                <w:sz w:val="16"/>
                <w:szCs w:val="16"/>
                <w:lang w:val="en-GB"/>
              </w:rPr>
            </w:pPr>
          </w:p>
          <w:p w14:paraId="53F4E4A3"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74F413DC" w14:textId="77777777" w:rsidR="00946AE1" w:rsidRPr="005A7BEF" w:rsidRDefault="00946AE1" w:rsidP="00EE7EB3">
            <w:pPr>
              <w:ind w:left="266"/>
              <w:rPr>
                <w:rFonts w:ascii="Arial" w:hAnsi="Arial" w:cs="Arial"/>
                <w:b/>
                <w:sz w:val="16"/>
                <w:szCs w:val="16"/>
                <w:lang w:val="en-GB"/>
              </w:rPr>
            </w:pPr>
          </w:p>
        </w:tc>
        <w:tc>
          <w:tcPr>
            <w:tcW w:w="561" w:type="pct"/>
            <w:vAlign w:val="center"/>
          </w:tcPr>
          <w:p w14:paraId="52AAC62C" w14:textId="77777777" w:rsidR="00946AE1" w:rsidRPr="005A7BEF" w:rsidRDefault="00946AE1" w:rsidP="00EE7EB3">
            <w:pPr>
              <w:jc w:val="center"/>
              <w:rPr>
                <w:rFonts w:ascii="Arial" w:hAnsi="Arial" w:cs="Arial"/>
                <w:b/>
                <w:sz w:val="16"/>
                <w:szCs w:val="16"/>
                <w:lang w:val="en-GB"/>
              </w:rPr>
            </w:pPr>
          </w:p>
        </w:tc>
      </w:tr>
      <w:tr w:rsidR="00946AE1" w:rsidRPr="005A7BEF" w14:paraId="30A34A6B" w14:textId="77777777" w:rsidTr="00842F8E">
        <w:trPr>
          <w:trHeight w:val="371"/>
        </w:trPr>
        <w:tc>
          <w:tcPr>
            <w:tcW w:w="3317" w:type="pct"/>
          </w:tcPr>
          <w:p w14:paraId="1CDA204B" w14:textId="77777777" w:rsidR="00946AE1" w:rsidRDefault="00946AE1" w:rsidP="00EE7EB3">
            <w:pPr>
              <w:rPr>
                <w:rFonts w:ascii="Arial" w:hAnsi="Arial" w:cs="Arial"/>
              </w:rPr>
            </w:pPr>
            <w:r w:rsidRPr="00767F6D">
              <w:rPr>
                <w:rFonts w:ascii="Arial" w:hAnsi="Arial" w:cs="Arial"/>
              </w:rPr>
              <w:t>W</w:t>
            </w:r>
            <w:r>
              <w:rPr>
                <w:rFonts w:ascii="Arial" w:hAnsi="Arial" w:cs="Arial"/>
              </w:rPr>
              <w:t>here do you think [Name]</w:t>
            </w:r>
            <w:r w:rsidRPr="00767F6D">
              <w:rPr>
                <w:rFonts w:ascii="Arial" w:hAnsi="Arial" w:cs="Arial"/>
              </w:rPr>
              <w:t xml:space="preserve"> will be located on the ladder for the English reading test next year?</w:t>
            </w:r>
          </w:p>
          <w:p w14:paraId="77159A4F" w14:textId="77777777" w:rsidR="00946AE1" w:rsidRDefault="00946AE1" w:rsidP="00EE7EB3">
            <w:pPr>
              <w:rPr>
                <w:rFonts w:ascii="Arial" w:hAnsi="Arial" w:cs="Arial"/>
              </w:rPr>
            </w:pPr>
          </w:p>
          <w:p w14:paraId="12CDCA54" w14:textId="77777777" w:rsidR="00946AE1" w:rsidRPr="00EE7EB3" w:rsidRDefault="00946AE1" w:rsidP="00EA3D10">
            <w:pPr>
              <w:rPr>
                <w:rFonts w:ascii="Arial" w:hAnsi="Arial" w:cs="Arial"/>
              </w:rPr>
            </w:pPr>
            <w:r w:rsidRPr="00EE7EB3">
              <w:rPr>
                <w:rFonts w:ascii="Arial" w:hAnsi="Arial" w:cs="Arial"/>
              </w:rPr>
              <w:t>Less than 2</w:t>
            </w:r>
          </w:p>
          <w:p w14:paraId="7BD7B547" w14:textId="77777777" w:rsidR="00946AE1" w:rsidRPr="00EE7EB3" w:rsidRDefault="00946AE1" w:rsidP="00EA3D10">
            <w:pPr>
              <w:rPr>
                <w:rFonts w:ascii="Arial" w:hAnsi="Arial" w:cs="Arial"/>
              </w:rPr>
            </w:pPr>
            <w:r w:rsidRPr="00EE7EB3">
              <w:rPr>
                <w:rFonts w:ascii="Arial" w:hAnsi="Arial" w:cs="Arial"/>
              </w:rPr>
              <w:lastRenderedPageBreak/>
              <w:t xml:space="preserve"> Better than or equal to 2</w:t>
            </w:r>
          </w:p>
          <w:p w14:paraId="1D5270E9" w14:textId="77777777" w:rsidR="00946AE1" w:rsidRPr="00EE7EB3" w:rsidRDefault="00946AE1" w:rsidP="00EA3D10">
            <w:pPr>
              <w:rPr>
                <w:rFonts w:ascii="Arial" w:hAnsi="Arial" w:cs="Arial"/>
              </w:rPr>
            </w:pPr>
            <w:r w:rsidRPr="00EE7EB3">
              <w:rPr>
                <w:rFonts w:ascii="Arial" w:hAnsi="Arial" w:cs="Arial"/>
              </w:rPr>
              <w:t xml:space="preserve"> Better than or equal to 5</w:t>
            </w:r>
          </w:p>
          <w:p w14:paraId="7EC267E4" w14:textId="77777777" w:rsidR="00946AE1" w:rsidRPr="00EE7EB3" w:rsidRDefault="00946AE1" w:rsidP="00EA3D10">
            <w:pPr>
              <w:rPr>
                <w:rFonts w:ascii="Arial" w:hAnsi="Arial" w:cs="Arial"/>
              </w:rPr>
            </w:pPr>
            <w:r w:rsidRPr="00EE7EB3">
              <w:rPr>
                <w:rFonts w:ascii="Arial" w:hAnsi="Arial" w:cs="Arial"/>
              </w:rPr>
              <w:t xml:space="preserve"> Better than or equal to 7</w:t>
            </w:r>
          </w:p>
          <w:p w14:paraId="0318A073" w14:textId="77777777" w:rsidR="00946AE1" w:rsidRPr="00EE7EB3" w:rsidRDefault="00946AE1" w:rsidP="00EA3D10">
            <w:pPr>
              <w:rPr>
                <w:rFonts w:ascii="Arial" w:hAnsi="Arial" w:cs="Arial"/>
              </w:rPr>
            </w:pPr>
            <w:r w:rsidRPr="00EE7EB3">
              <w:rPr>
                <w:rFonts w:ascii="Arial" w:hAnsi="Arial" w:cs="Arial"/>
              </w:rPr>
              <w:t xml:space="preserve"> Refuse to answer</w:t>
            </w:r>
          </w:p>
          <w:p w14:paraId="7CD9C4E5" w14:textId="38D79E7E" w:rsidR="00946AE1" w:rsidRPr="005A7BEF" w:rsidRDefault="00946AE1" w:rsidP="00EE7EB3">
            <w:pPr>
              <w:rPr>
                <w:rFonts w:ascii="Arial" w:hAnsi="Arial" w:cs="Arial"/>
              </w:rPr>
            </w:pPr>
            <w:r w:rsidRPr="00EE7EB3">
              <w:rPr>
                <w:rFonts w:ascii="Arial" w:hAnsi="Arial" w:cs="Arial"/>
              </w:rPr>
              <w:t xml:space="preserve"> Don't know</w:t>
            </w:r>
          </w:p>
        </w:tc>
        <w:tc>
          <w:tcPr>
            <w:tcW w:w="561" w:type="pct"/>
            <w:vAlign w:val="center"/>
          </w:tcPr>
          <w:p w14:paraId="49636E77"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0691AD04"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1DA72781" w14:textId="77777777" w:rsidR="00946AE1" w:rsidRPr="005A7BEF" w:rsidRDefault="00946AE1" w:rsidP="00EE7EB3">
            <w:pPr>
              <w:jc w:val="center"/>
              <w:rPr>
                <w:rFonts w:ascii="Arial" w:hAnsi="Arial" w:cs="Arial"/>
                <w:b/>
                <w:sz w:val="16"/>
                <w:szCs w:val="16"/>
                <w:lang w:val="en-GB"/>
              </w:rPr>
            </w:pPr>
          </w:p>
        </w:tc>
      </w:tr>
      <w:tr w:rsidR="00946AE1" w:rsidRPr="005A7BEF" w14:paraId="34EA2859" w14:textId="77777777" w:rsidTr="00842F8E">
        <w:trPr>
          <w:trHeight w:val="371"/>
        </w:trPr>
        <w:tc>
          <w:tcPr>
            <w:tcW w:w="3317" w:type="pct"/>
          </w:tcPr>
          <w:p w14:paraId="6EE9BA57" w14:textId="77777777" w:rsidR="00946AE1" w:rsidRDefault="00946AE1" w:rsidP="00EE7EB3">
            <w:pPr>
              <w:rPr>
                <w:rFonts w:ascii="Arial" w:hAnsi="Arial" w:cs="Arial"/>
              </w:rPr>
            </w:pPr>
            <w:r w:rsidRPr="00EA3D10">
              <w:rPr>
                <w:rFonts w:ascii="Arial" w:hAnsi="Arial" w:cs="Arial"/>
              </w:rPr>
              <w:t xml:space="preserve">If you win a prize based on your child's performance on the English reading test next year, would you prefer to receive the above-mentioned prize in the form of phone credit, math books, or </w:t>
            </w:r>
            <w:r>
              <w:rPr>
                <w:rFonts w:ascii="Arial" w:hAnsi="Arial" w:cs="Arial"/>
              </w:rPr>
              <w:t>English books for [Name]</w:t>
            </w:r>
            <w:r w:rsidRPr="00EA3D10">
              <w:rPr>
                <w:rFonts w:ascii="Arial" w:hAnsi="Arial" w:cs="Arial"/>
              </w:rPr>
              <w:t>?</w:t>
            </w:r>
          </w:p>
          <w:p w14:paraId="179E8F5F" w14:textId="77777777" w:rsidR="00946AE1" w:rsidRDefault="00946AE1" w:rsidP="00EE7EB3">
            <w:pPr>
              <w:rPr>
                <w:rFonts w:ascii="Arial" w:hAnsi="Arial" w:cs="Arial"/>
              </w:rPr>
            </w:pPr>
          </w:p>
          <w:p w14:paraId="38EEFB6A" w14:textId="77777777" w:rsidR="00946AE1" w:rsidRPr="005A7BEF" w:rsidRDefault="00946AE1" w:rsidP="00EA3D10">
            <w:pPr>
              <w:rPr>
                <w:rFonts w:ascii="Arial" w:hAnsi="Arial" w:cs="Arial"/>
              </w:rPr>
            </w:pPr>
            <w:r w:rsidRPr="005A7BEF">
              <w:rPr>
                <w:rFonts w:ascii="Arial" w:hAnsi="Arial" w:cs="Arial"/>
              </w:rPr>
              <w:t>Please choose the best response:</w:t>
            </w:r>
          </w:p>
          <w:p w14:paraId="432FEB6C" w14:textId="77777777" w:rsidR="00946AE1" w:rsidRPr="005A7BEF" w:rsidRDefault="00946AE1" w:rsidP="00EA3D10">
            <w:pPr>
              <w:rPr>
                <w:rFonts w:ascii="Arial" w:hAnsi="Arial" w:cs="Arial"/>
              </w:rPr>
            </w:pPr>
            <w:r w:rsidRPr="005A7BEF">
              <w:rPr>
                <w:rFonts w:ascii="Arial" w:hAnsi="Arial" w:cs="Arial"/>
              </w:rPr>
              <w:t xml:space="preserve">Phone Credit </w:t>
            </w:r>
          </w:p>
          <w:p w14:paraId="206766E0" w14:textId="77777777" w:rsidR="00946AE1" w:rsidRPr="005A7BEF" w:rsidRDefault="00946AE1" w:rsidP="00EA3D10">
            <w:pPr>
              <w:rPr>
                <w:rFonts w:ascii="Arial" w:hAnsi="Arial" w:cs="Arial"/>
              </w:rPr>
            </w:pPr>
            <w:r w:rsidRPr="005A7BEF">
              <w:rPr>
                <w:rFonts w:ascii="Arial" w:hAnsi="Arial" w:cs="Arial"/>
              </w:rPr>
              <w:t>Math Books</w:t>
            </w:r>
          </w:p>
          <w:p w14:paraId="39E274A5" w14:textId="77777777" w:rsidR="00946AE1" w:rsidRPr="005A7BEF" w:rsidRDefault="00946AE1" w:rsidP="00EA3D10">
            <w:pPr>
              <w:rPr>
                <w:rFonts w:ascii="Arial" w:hAnsi="Arial" w:cs="Arial"/>
              </w:rPr>
            </w:pPr>
            <w:r w:rsidRPr="005A7BEF">
              <w:rPr>
                <w:rFonts w:ascii="Arial" w:hAnsi="Arial" w:cs="Arial"/>
              </w:rPr>
              <w:t>English Books</w:t>
            </w:r>
          </w:p>
          <w:p w14:paraId="4CFF6B5E" w14:textId="54F21435" w:rsidR="00946AE1" w:rsidRPr="005A7BEF" w:rsidRDefault="00946AE1">
            <w:pPr>
              <w:rPr>
                <w:rFonts w:ascii="Arial" w:hAnsi="Arial" w:cs="Arial"/>
              </w:rPr>
            </w:pPr>
          </w:p>
        </w:tc>
        <w:tc>
          <w:tcPr>
            <w:tcW w:w="561" w:type="pct"/>
            <w:vAlign w:val="center"/>
          </w:tcPr>
          <w:p w14:paraId="7DC6D2A8"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4F8C6B3F"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58FB1F3C" w14:textId="77777777" w:rsidR="00946AE1" w:rsidRPr="005A7BEF" w:rsidRDefault="00946AE1" w:rsidP="00EE7EB3">
            <w:pPr>
              <w:jc w:val="center"/>
              <w:rPr>
                <w:rFonts w:ascii="Arial" w:hAnsi="Arial" w:cs="Arial"/>
                <w:b/>
                <w:sz w:val="16"/>
                <w:szCs w:val="16"/>
                <w:lang w:val="en-GB"/>
              </w:rPr>
            </w:pPr>
          </w:p>
        </w:tc>
      </w:tr>
      <w:tr w:rsidR="00946AE1" w:rsidRPr="005A7BEF" w14:paraId="5FACAD8D" w14:textId="77777777" w:rsidTr="00842F8E">
        <w:trPr>
          <w:trHeight w:val="371"/>
        </w:trPr>
        <w:tc>
          <w:tcPr>
            <w:tcW w:w="3317" w:type="pct"/>
          </w:tcPr>
          <w:p w14:paraId="07BC19A6" w14:textId="05723F51" w:rsidR="00946AE1" w:rsidRPr="005A7BEF" w:rsidRDefault="00946AE1" w:rsidP="00EE7EB3">
            <w:pPr>
              <w:rPr>
                <w:rFonts w:ascii="Arial" w:hAnsi="Arial" w:cs="Arial"/>
              </w:rPr>
            </w:pPr>
            <w:r w:rsidRPr="005A7BEF">
              <w:rPr>
                <w:rFonts w:ascii="Arial" w:hAnsi="Arial" w:cs="Arial"/>
                <w:b/>
                <w:lang w:val="en-GB"/>
              </w:rPr>
              <w:t>Past Investment in Education</w:t>
            </w:r>
          </w:p>
        </w:tc>
        <w:tc>
          <w:tcPr>
            <w:tcW w:w="561" w:type="pct"/>
            <w:vAlign w:val="center"/>
          </w:tcPr>
          <w:p w14:paraId="56309F30"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2257E2E2"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20A7C7E7" w14:textId="77777777" w:rsidR="00946AE1" w:rsidRPr="005A7BEF" w:rsidRDefault="00946AE1" w:rsidP="00EE7EB3">
            <w:pPr>
              <w:jc w:val="center"/>
              <w:rPr>
                <w:rFonts w:ascii="Arial" w:hAnsi="Arial" w:cs="Arial"/>
                <w:b/>
                <w:sz w:val="16"/>
                <w:szCs w:val="16"/>
                <w:lang w:val="en-GB"/>
              </w:rPr>
            </w:pPr>
          </w:p>
        </w:tc>
      </w:tr>
      <w:tr w:rsidR="00946AE1" w:rsidRPr="005A7BEF" w14:paraId="18696634" w14:textId="77777777" w:rsidTr="00842F8E">
        <w:trPr>
          <w:trHeight w:val="371"/>
        </w:trPr>
        <w:tc>
          <w:tcPr>
            <w:tcW w:w="3317" w:type="pct"/>
          </w:tcPr>
          <w:p w14:paraId="09238AD3" w14:textId="5EECE777" w:rsidR="00946AE1" w:rsidRPr="005A7BEF" w:rsidRDefault="00946AE1" w:rsidP="00EE7EB3">
            <w:pPr>
              <w:rPr>
                <w:rFonts w:ascii="Arial" w:hAnsi="Arial" w:cs="Arial"/>
              </w:rPr>
            </w:pPr>
            <w:r w:rsidRPr="005A7BEF">
              <w:rPr>
                <w:rFonts w:ascii="Arial" w:hAnsi="Arial" w:cs="Arial"/>
              </w:rPr>
              <w:t>How much did you spend on math</w:t>
            </w:r>
            <w:r>
              <w:rPr>
                <w:rFonts w:ascii="Arial" w:hAnsi="Arial" w:cs="Arial"/>
              </w:rPr>
              <w:t xml:space="preserve"> textbooks for [Name]</w:t>
            </w:r>
            <w:r w:rsidRPr="005A7BEF">
              <w:rPr>
                <w:rFonts w:ascii="Arial" w:hAnsi="Arial" w:cs="Arial"/>
              </w:rPr>
              <w:t xml:space="preserve"> in the past year? </w:t>
            </w:r>
            <w:r w:rsidRPr="008D4F63">
              <w:rPr>
                <w:rFonts w:ascii="Arial" w:hAnsi="Arial" w:cs="Arial"/>
                <w:i/>
                <w:sz w:val="20"/>
                <w:szCs w:val="20"/>
              </w:rPr>
              <w:t>Indicate amount as a decimal value (in Ghana cedis and pesewas). For example, enter 2.50 for 2 Ghana cedis and 50 pesewas</w:t>
            </w:r>
          </w:p>
        </w:tc>
        <w:tc>
          <w:tcPr>
            <w:tcW w:w="561" w:type="pct"/>
            <w:vAlign w:val="center"/>
          </w:tcPr>
          <w:p w14:paraId="33916D76"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6D21132B" w14:textId="77777777" w:rsidR="00946AE1" w:rsidRPr="005A7BEF" w:rsidRDefault="00946AE1" w:rsidP="00EE7EB3">
            <w:pPr>
              <w:ind w:left="266"/>
              <w:rPr>
                <w:rFonts w:ascii="Arial" w:hAnsi="Arial" w:cs="Arial"/>
                <w:b/>
                <w:sz w:val="16"/>
                <w:szCs w:val="16"/>
                <w:lang w:val="en-GB"/>
              </w:rPr>
            </w:pPr>
          </w:p>
        </w:tc>
        <w:tc>
          <w:tcPr>
            <w:tcW w:w="561" w:type="pct"/>
            <w:vAlign w:val="center"/>
          </w:tcPr>
          <w:p w14:paraId="28E94784" w14:textId="77777777" w:rsidR="00946AE1" w:rsidRPr="005A7BEF" w:rsidRDefault="00946AE1" w:rsidP="00EE7EB3">
            <w:pPr>
              <w:jc w:val="center"/>
              <w:rPr>
                <w:rFonts w:ascii="Arial" w:hAnsi="Arial" w:cs="Arial"/>
                <w:b/>
                <w:sz w:val="16"/>
                <w:szCs w:val="16"/>
                <w:lang w:val="en-GB"/>
              </w:rPr>
            </w:pPr>
          </w:p>
        </w:tc>
      </w:tr>
      <w:tr w:rsidR="00946AE1" w:rsidRPr="005A7BEF" w14:paraId="1AFBD6EC" w14:textId="77777777" w:rsidTr="00842F8E">
        <w:trPr>
          <w:trHeight w:val="371"/>
        </w:trPr>
        <w:tc>
          <w:tcPr>
            <w:tcW w:w="3317" w:type="pct"/>
          </w:tcPr>
          <w:p w14:paraId="1357A0E3" w14:textId="01729A28" w:rsidR="00946AE1" w:rsidRPr="005A7BEF" w:rsidRDefault="00946AE1" w:rsidP="00EA3D10">
            <w:pPr>
              <w:rPr>
                <w:rFonts w:ascii="Arial" w:hAnsi="Arial" w:cs="Arial"/>
              </w:rPr>
            </w:pPr>
            <w:r w:rsidRPr="005A7BEF">
              <w:rPr>
                <w:rFonts w:ascii="Arial" w:hAnsi="Arial" w:cs="Arial"/>
              </w:rPr>
              <w:t>How much did you spend on English reading textbook</w:t>
            </w:r>
            <w:r>
              <w:rPr>
                <w:rFonts w:ascii="Arial" w:hAnsi="Arial" w:cs="Arial"/>
              </w:rPr>
              <w:t>s for [Name]</w:t>
            </w:r>
            <w:r w:rsidRPr="005A7BEF">
              <w:rPr>
                <w:rFonts w:ascii="Arial" w:hAnsi="Arial" w:cs="Arial"/>
              </w:rPr>
              <w:t xml:space="preserve"> in the past year? </w:t>
            </w:r>
            <w:r w:rsidRPr="000F4637">
              <w:rPr>
                <w:rFonts w:ascii="Arial" w:hAnsi="Arial" w:cs="Arial"/>
                <w:i/>
                <w:sz w:val="20"/>
                <w:szCs w:val="20"/>
              </w:rPr>
              <w:t>Indicate amount as a decimal value (in Ghana cedis and pesewas). For example, enter 2.50 for 2 Ghana cedis and 50 pesewas</w:t>
            </w:r>
          </w:p>
        </w:tc>
        <w:tc>
          <w:tcPr>
            <w:tcW w:w="561" w:type="pct"/>
            <w:vAlign w:val="center"/>
          </w:tcPr>
          <w:p w14:paraId="23C3EDF9"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2E8D2434" w14:textId="77777777" w:rsidR="00946AE1" w:rsidRPr="005A7BEF" w:rsidRDefault="00946AE1" w:rsidP="00EE7EB3">
            <w:pPr>
              <w:ind w:left="266"/>
              <w:rPr>
                <w:rFonts w:ascii="Arial" w:hAnsi="Arial" w:cs="Arial"/>
                <w:b/>
                <w:sz w:val="16"/>
                <w:szCs w:val="16"/>
                <w:lang w:val="en-GB"/>
              </w:rPr>
            </w:pPr>
          </w:p>
        </w:tc>
        <w:tc>
          <w:tcPr>
            <w:tcW w:w="561" w:type="pct"/>
            <w:vAlign w:val="center"/>
          </w:tcPr>
          <w:p w14:paraId="77B2A1F3" w14:textId="77777777" w:rsidR="00946AE1" w:rsidRPr="005A7BEF" w:rsidRDefault="00946AE1" w:rsidP="00EE7EB3">
            <w:pPr>
              <w:jc w:val="center"/>
              <w:rPr>
                <w:rFonts w:ascii="Arial" w:hAnsi="Arial" w:cs="Arial"/>
                <w:b/>
                <w:sz w:val="16"/>
                <w:szCs w:val="16"/>
                <w:lang w:val="en-GB"/>
              </w:rPr>
            </w:pPr>
          </w:p>
        </w:tc>
      </w:tr>
      <w:tr w:rsidR="00946AE1" w:rsidRPr="005A7BEF" w14:paraId="43CA59C1" w14:textId="77777777" w:rsidTr="00842F8E">
        <w:trPr>
          <w:trHeight w:val="371"/>
        </w:trPr>
        <w:tc>
          <w:tcPr>
            <w:tcW w:w="3317" w:type="pct"/>
          </w:tcPr>
          <w:p w14:paraId="042FC57F" w14:textId="15C624FF" w:rsidR="00946AE1" w:rsidRPr="005A7BEF" w:rsidRDefault="00946AE1" w:rsidP="00EE7EB3">
            <w:pPr>
              <w:rPr>
                <w:rFonts w:ascii="Arial" w:hAnsi="Arial" w:cs="Arial"/>
              </w:rPr>
            </w:pPr>
            <w:r w:rsidRPr="003F71B7">
              <w:rPr>
                <w:rFonts w:ascii="Arial" w:hAnsi="Arial" w:cs="Arial"/>
              </w:rPr>
              <w:t>How frequently d</w:t>
            </w:r>
            <w:r>
              <w:rPr>
                <w:rFonts w:ascii="Arial" w:hAnsi="Arial" w:cs="Arial"/>
              </w:rPr>
              <w:t>id you speak with [Name]</w:t>
            </w:r>
            <w:r w:rsidRPr="003F71B7">
              <w:rPr>
                <w:rFonts w:ascii="Arial" w:hAnsi="Arial" w:cs="Arial"/>
              </w:rPr>
              <w:t xml:space="preserve"> about his/her education and future career in the last term?</w:t>
            </w:r>
          </w:p>
          <w:p w14:paraId="37B8518F" w14:textId="77777777" w:rsidR="00946AE1" w:rsidRPr="005A7BEF" w:rsidRDefault="00946AE1" w:rsidP="00EE7EB3">
            <w:pPr>
              <w:rPr>
                <w:rFonts w:ascii="Arial" w:hAnsi="Arial" w:cs="Arial"/>
              </w:rPr>
            </w:pPr>
          </w:p>
          <w:p w14:paraId="4E62E9ED" w14:textId="77777777" w:rsidR="00946AE1" w:rsidRPr="005A7BEF" w:rsidRDefault="00946AE1" w:rsidP="00EE7EB3">
            <w:pPr>
              <w:rPr>
                <w:rFonts w:ascii="Arial" w:hAnsi="Arial" w:cs="Arial"/>
              </w:rPr>
            </w:pPr>
            <w:r w:rsidRPr="005A7BEF">
              <w:rPr>
                <w:rFonts w:ascii="Arial" w:hAnsi="Arial" w:cs="Arial"/>
              </w:rPr>
              <w:t>Never</w:t>
            </w:r>
          </w:p>
          <w:p w14:paraId="43B5100D" w14:textId="77777777" w:rsidR="00946AE1" w:rsidRPr="005A7BEF" w:rsidRDefault="00946AE1" w:rsidP="00EE7EB3">
            <w:pPr>
              <w:rPr>
                <w:rFonts w:ascii="Arial" w:hAnsi="Arial" w:cs="Arial"/>
              </w:rPr>
            </w:pPr>
            <w:r w:rsidRPr="005A7BEF">
              <w:rPr>
                <w:rFonts w:ascii="Arial" w:hAnsi="Arial" w:cs="Arial"/>
              </w:rPr>
              <w:t>Sometimes</w:t>
            </w:r>
          </w:p>
          <w:p w14:paraId="14358C3B" w14:textId="77777777" w:rsidR="00946AE1" w:rsidRPr="005A7BEF" w:rsidRDefault="00946AE1" w:rsidP="00EE7EB3">
            <w:pPr>
              <w:rPr>
                <w:rFonts w:ascii="Arial" w:hAnsi="Arial" w:cs="Arial"/>
              </w:rPr>
            </w:pPr>
            <w:r w:rsidRPr="005A7BEF">
              <w:rPr>
                <w:rFonts w:ascii="Arial" w:hAnsi="Arial" w:cs="Arial"/>
              </w:rPr>
              <w:t>Often</w:t>
            </w:r>
          </w:p>
          <w:p w14:paraId="65516E2D" w14:textId="77777777" w:rsidR="00946AE1" w:rsidRPr="005A7BEF" w:rsidRDefault="00946AE1" w:rsidP="00EE7EB3">
            <w:pPr>
              <w:rPr>
                <w:rFonts w:ascii="Arial" w:hAnsi="Arial" w:cs="Arial"/>
              </w:rPr>
            </w:pPr>
            <w:r w:rsidRPr="005A7BEF">
              <w:rPr>
                <w:rFonts w:ascii="Arial" w:hAnsi="Arial" w:cs="Arial"/>
              </w:rPr>
              <w:t>Very Often</w:t>
            </w:r>
          </w:p>
          <w:p w14:paraId="38C1C4F5" w14:textId="4B18A6DB" w:rsidR="00946AE1" w:rsidRPr="005A7BEF" w:rsidRDefault="00946AE1" w:rsidP="00EE7EB3">
            <w:pPr>
              <w:rPr>
                <w:rFonts w:ascii="Arial" w:hAnsi="Arial" w:cs="Arial"/>
              </w:rPr>
            </w:pPr>
          </w:p>
        </w:tc>
        <w:tc>
          <w:tcPr>
            <w:tcW w:w="561" w:type="pct"/>
            <w:vAlign w:val="center"/>
          </w:tcPr>
          <w:p w14:paraId="7CADC12B"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30D88A7B"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7E454DE6" w14:textId="77777777" w:rsidR="00946AE1" w:rsidRPr="005A7BEF" w:rsidRDefault="00946AE1" w:rsidP="00EE7EB3">
            <w:pPr>
              <w:jc w:val="center"/>
              <w:rPr>
                <w:rFonts w:ascii="Arial" w:hAnsi="Arial" w:cs="Arial"/>
                <w:b/>
                <w:sz w:val="16"/>
                <w:szCs w:val="16"/>
                <w:lang w:val="en-GB"/>
              </w:rPr>
            </w:pPr>
          </w:p>
        </w:tc>
      </w:tr>
      <w:tr w:rsidR="00946AE1" w:rsidRPr="005A7BEF" w14:paraId="5DCE9454" w14:textId="77777777" w:rsidTr="00842F8E">
        <w:trPr>
          <w:trHeight w:val="371"/>
        </w:trPr>
        <w:tc>
          <w:tcPr>
            <w:tcW w:w="3317" w:type="pct"/>
          </w:tcPr>
          <w:p w14:paraId="0C11B9CD" w14:textId="4C9B704E" w:rsidR="00946AE1" w:rsidRPr="005A7BEF" w:rsidRDefault="00946AE1" w:rsidP="00EE7EB3">
            <w:pPr>
              <w:rPr>
                <w:rFonts w:ascii="Arial" w:hAnsi="Arial" w:cs="Arial"/>
              </w:rPr>
            </w:pPr>
            <w:r w:rsidRPr="008862A6">
              <w:rPr>
                <w:rFonts w:ascii="Arial" w:hAnsi="Arial" w:cs="Arial"/>
              </w:rPr>
              <w:t>How f</w:t>
            </w:r>
            <w:r>
              <w:rPr>
                <w:rFonts w:ascii="Arial" w:hAnsi="Arial" w:cs="Arial"/>
              </w:rPr>
              <w:t>requently did you speak with [Name]</w:t>
            </w:r>
            <w:r w:rsidRPr="008862A6">
              <w:rPr>
                <w:rFonts w:ascii="Arial" w:hAnsi="Arial" w:cs="Arial"/>
              </w:rPr>
              <w:t xml:space="preserve"> about math-specific education (i.e. math homework, progress in math, etc.) and potential career in math-related occupations (i.e. engineering, medicine, etc.) in the last term?</w:t>
            </w:r>
          </w:p>
          <w:p w14:paraId="1F11AD2A" w14:textId="77777777" w:rsidR="00946AE1" w:rsidRPr="005A7BEF" w:rsidRDefault="00946AE1" w:rsidP="00EE7EB3">
            <w:pPr>
              <w:rPr>
                <w:rFonts w:ascii="Arial" w:hAnsi="Arial" w:cs="Arial"/>
              </w:rPr>
            </w:pPr>
          </w:p>
          <w:p w14:paraId="4B5AFAFE" w14:textId="77777777" w:rsidR="00946AE1" w:rsidRPr="005A7BEF" w:rsidRDefault="00946AE1" w:rsidP="00EE7EB3">
            <w:pPr>
              <w:rPr>
                <w:rFonts w:ascii="Arial" w:hAnsi="Arial" w:cs="Arial"/>
              </w:rPr>
            </w:pPr>
            <w:r w:rsidRPr="005A7BEF">
              <w:rPr>
                <w:rFonts w:ascii="Arial" w:hAnsi="Arial" w:cs="Arial"/>
              </w:rPr>
              <w:t>Never</w:t>
            </w:r>
          </w:p>
          <w:p w14:paraId="7C5BC79C" w14:textId="77777777" w:rsidR="00946AE1" w:rsidRPr="005A7BEF" w:rsidRDefault="00946AE1" w:rsidP="00EE7EB3">
            <w:pPr>
              <w:rPr>
                <w:rFonts w:ascii="Arial" w:hAnsi="Arial" w:cs="Arial"/>
              </w:rPr>
            </w:pPr>
            <w:r w:rsidRPr="005A7BEF">
              <w:rPr>
                <w:rFonts w:ascii="Arial" w:hAnsi="Arial" w:cs="Arial"/>
              </w:rPr>
              <w:t>Sometimes</w:t>
            </w:r>
          </w:p>
          <w:p w14:paraId="6805B264" w14:textId="77777777" w:rsidR="00946AE1" w:rsidRPr="005A7BEF" w:rsidRDefault="00946AE1" w:rsidP="00EE7EB3">
            <w:pPr>
              <w:rPr>
                <w:rFonts w:ascii="Arial" w:hAnsi="Arial" w:cs="Arial"/>
              </w:rPr>
            </w:pPr>
            <w:r w:rsidRPr="005A7BEF">
              <w:rPr>
                <w:rFonts w:ascii="Arial" w:hAnsi="Arial" w:cs="Arial"/>
              </w:rPr>
              <w:lastRenderedPageBreak/>
              <w:t>Often</w:t>
            </w:r>
          </w:p>
          <w:p w14:paraId="3D9996F2" w14:textId="77777777" w:rsidR="00946AE1" w:rsidRPr="005A7BEF" w:rsidRDefault="00946AE1" w:rsidP="00EE7EB3">
            <w:pPr>
              <w:rPr>
                <w:rFonts w:ascii="Arial" w:hAnsi="Arial" w:cs="Arial"/>
              </w:rPr>
            </w:pPr>
            <w:r w:rsidRPr="005A7BEF">
              <w:rPr>
                <w:rFonts w:ascii="Arial" w:hAnsi="Arial" w:cs="Arial"/>
              </w:rPr>
              <w:t>Very Often</w:t>
            </w:r>
          </w:p>
          <w:p w14:paraId="44E21BDA" w14:textId="1FBB4367" w:rsidR="00946AE1" w:rsidRPr="005A7BEF" w:rsidRDefault="00946AE1" w:rsidP="00EE7EB3">
            <w:pPr>
              <w:rPr>
                <w:rFonts w:ascii="Arial" w:hAnsi="Arial" w:cs="Arial"/>
              </w:rPr>
            </w:pPr>
          </w:p>
        </w:tc>
        <w:tc>
          <w:tcPr>
            <w:tcW w:w="561" w:type="pct"/>
            <w:vAlign w:val="center"/>
          </w:tcPr>
          <w:p w14:paraId="315352C3"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649AD123"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225624CD" w14:textId="77777777" w:rsidR="00946AE1" w:rsidRPr="005A7BEF" w:rsidRDefault="00946AE1" w:rsidP="00EE7EB3">
            <w:pPr>
              <w:jc w:val="center"/>
              <w:rPr>
                <w:rFonts w:ascii="Arial" w:hAnsi="Arial" w:cs="Arial"/>
                <w:b/>
                <w:sz w:val="16"/>
                <w:szCs w:val="16"/>
                <w:lang w:val="en-GB"/>
              </w:rPr>
            </w:pPr>
          </w:p>
        </w:tc>
      </w:tr>
      <w:tr w:rsidR="00946AE1" w:rsidRPr="005A7BEF" w14:paraId="724FF385" w14:textId="77777777" w:rsidTr="00842F8E">
        <w:trPr>
          <w:trHeight w:val="371"/>
        </w:trPr>
        <w:tc>
          <w:tcPr>
            <w:tcW w:w="3317" w:type="pct"/>
          </w:tcPr>
          <w:p w14:paraId="591D3BC5" w14:textId="49DAED63" w:rsidR="00946AE1" w:rsidRPr="005A7BEF" w:rsidRDefault="00946AE1" w:rsidP="00EE7EB3">
            <w:pPr>
              <w:rPr>
                <w:rFonts w:ascii="Arial" w:hAnsi="Arial" w:cs="Arial"/>
              </w:rPr>
            </w:pPr>
            <w:r w:rsidRPr="005A7BEF">
              <w:rPr>
                <w:rFonts w:ascii="Arial" w:eastAsia="Calibri" w:hAnsi="Arial" w:cs="Arial"/>
                <w:b/>
                <w:szCs w:val="16"/>
                <w:lang w:val="en-GB"/>
              </w:rPr>
              <w:t>Expected Investments in Education</w:t>
            </w:r>
          </w:p>
        </w:tc>
        <w:tc>
          <w:tcPr>
            <w:tcW w:w="561" w:type="pct"/>
            <w:vAlign w:val="center"/>
          </w:tcPr>
          <w:p w14:paraId="518AEBED"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5989CA7F"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162A5D74" w14:textId="77777777" w:rsidR="00946AE1" w:rsidRPr="005A7BEF" w:rsidRDefault="00946AE1" w:rsidP="00EE7EB3">
            <w:pPr>
              <w:jc w:val="center"/>
              <w:rPr>
                <w:rFonts w:ascii="Arial" w:hAnsi="Arial" w:cs="Arial"/>
                <w:b/>
                <w:sz w:val="16"/>
                <w:szCs w:val="16"/>
                <w:lang w:val="en-GB"/>
              </w:rPr>
            </w:pPr>
          </w:p>
        </w:tc>
      </w:tr>
      <w:tr w:rsidR="00946AE1" w:rsidRPr="005A7BEF" w14:paraId="331437A0" w14:textId="77777777" w:rsidTr="00842F8E">
        <w:trPr>
          <w:trHeight w:val="371"/>
        </w:trPr>
        <w:tc>
          <w:tcPr>
            <w:tcW w:w="3317" w:type="pct"/>
          </w:tcPr>
          <w:p w14:paraId="2040A460" w14:textId="710E01D2" w:rsidR="00946AE1" w:rsidRPr="005A7BEF" w:rsidRDefault="00946AE1" w:rsidP="00EE7EB3">
            <w:pPr>
              <w:rPr>
                <w:rFonts w:ascii="Arial" w:hAnsi="Arial" w:cs="Arial"/>
              </w:rPr>
            </w:pPr>
            <w:r w:rsidRPr="005A7BEF">
              <w:rPr>
                <w:rFonts w:ascii="Arial" w:hAnsi="Arial" w:cs="Arial"/>
              </w:rPr>
              <w:t>How much do you expe</w:t>
            </w:r>
            <w:r>
              <w:rPr>
                <w:rFonts w:ascii="Arial" w:hAnsi="Arial" w:cs="Arial"/>
              </w:rPr>
              <w:t>ct to spend for [Name]</w:t>
            </w:r>
            <w:r w:rsidRPr="005A7BEF">
              <w:rPr>
                <w:rFonts w:ascii="Arial" w:hAnsi="Arial" w:cs="Arial"/>
              </w:rPr>
              <w:t xml:space="preserve"> in the following year for math textbooks?</w:t>
            </w:r>
          </w:p>
          <w:p w14:paraId="6AEEAB66" w14:textId="77777777" w:rsidR="00946AE1" w:rsidRPr="005A7BEF" w:rsidRDefault="00946AE1" w:rsidP="00EE7EB3">
            <w:pPr>
              <w:rPr>
                <w:rFonts w:ascii="Arial" w:hAnsi="Arial" w:cs="Arial"/>
              </w:rPr>
            </w:pPr>
          </w:p>
          <w:p w14:paraId="61324E8E" w14:textId="77777777" w:rsidR="00946AE1" w:rsidRPr="005A7BEF" w:rsidRDefault="00946AE1" w:rsidP="00EE7EB3">
            <w:pPr>
              <w:rPr>
                <w:rFonts w:ascii="Arial" w:hAnsi="Arial" w:cs="Arial"/>
              </w:rPr>
            </w:pPr>
            <w:r w:rsidRPr="005A7BEF">
              <w:rPr>
                <w:rFonts w:ascii="Arial" w:hAnsi="Arial" w:cs="Arial"/>
              </w:rPr>
              <w:t>More than last year</w:t>
            </w:r>
          </w:p>
          <w:p w14:paraId="61FC8A01" w14:textId="77777777" w:rsidR="00946AE1" w:rsidRPr="005A7BEF" w:rsidRDefault="00946AE1" w:rsidP="00EE7EB3">
            <w:pPr>
              <w:rPr>
                <w:rFonts w:ascii="Arial" w:hAnsi="Arial" w:cs="Arial"/>
              </w:rPr>
            </w:pPr>
            <w:r w:rsidRPr="005A7BEF">
              <w:rPr>
                <w:rFonts w:ascii="Arial" w:hAnsi="Arial" w:cs="Arial"/>
              </w:rPr>
              <w:t>Same as last year</w:t>
            </w:r>
          </w:p>
          <w:p w14:paraId="003E20FE" w14:textId="02BAC55F" w:rsidR="00946AE1" w:rsidRPr="005A7BEF" w:rsidRDefault="00946AE1" w:rsidP="00EE7EB3">
            <w:pPr>
              <w:rPr>
                <w:rFonts w:ascii="Arial" w:hAnsi="Arial" w:cs="Arial"/>
              </w:rPr>
            </w:pPr>
            <w:r w:rsidRPr="005A7BEF">
              <w:rPr>
                <w:rFonts w:ascii="Arial" w:hAnsi="Arial" w:cs="Arial"/>
              </w:rPr>
              <w:t>Less than last year</w:t>
            </w:r>
          </w:p>
        </w:tc>
        <w:tc>
          <w:tcPr>
            <w:tcW w:w="561" w:type="pct"/>
            <w:vAlign w:val="center"/>
          </w:tcPr>
          <w:p w14:paraId="6A84647F"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74104D21"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306BCFEB" w14:textId="77777777" w:rsidR="00946AE1" w:rsidRPr="005A7BEF" w:rsidRDefault="00946AE1" w:rsidP="00EE7EB3">
            <w:pPr>
              <w:jc w:val="center"/>
              <w:rPr>
                <w:rFonts w:ascii="Arial" w:hAnsi="Arial" w:cs="Arial"/>
                <w:b/>
                <w:sz w:val="16"/>
                <w:szCs w:val="16"/>
                <w:lang w:val="en-GB"/>
              </w:rPr>
            </w:pPr>
          </w:p>
        </w:tc>
      </w:tr>
      <w:tr w:rsidR="00946AE1" w:rsidRPr="005A7BEF" w14:paraId="5879BAA4" w14:textId="77777777" w:rsidTr="00842F8E">
        <w:trPr>
          <w:trHeight w:val="371"/>
        </w:trPr>
        <w:tc>
          <w:tcPr>
            <w:tcW w:w="3317" w:type="pct"/>
          </w:tcPr>
          <w:p w14:paraId="7E831B3F" w14:textId="52C9E62F" w:rsidR="00946AE1" w:rsidRPr="005A7BEF" w:rsidRDefault="00946AE1" w:rsidP="00EE7EB3">
            <w:pPr>
              <w:rPr>
                <w:rFonts w:ascii="Arial" w:hAnsi="Arial" w:cs="Arial"/>
              </w:rPr>
            </w:pPr>
            <w:r w:rsidRPr="005A7BEF">
              <w:rPr>
                <w:rFonts w:ascii="Arial" w:hAnsi="Arial" w:cs="Arial"/>
              </w:rPr>
              <w:t xml:space="preserve">How much do you expect to </w:t>
            </w:r>
            <w:r>
              <w:rPr>
                <w:rFonts w:ascii="Arial" w:hAnsi="Arial" w:cs="Arial"/>
              </w:rPr>
              <w:t>spend for [Name]</w:t>
            </w:r>
            <w:r w:rsidRPr="005A7BEF">
              <w:rPr>
                <w:rFonts w:ascii="Arial" w:hAnsi="Arial" w:cs="Arial"/>
              </w:rPr>
              <w:t xml:space="preserve"> in the following year for English textbooks?</w:t>
            </w:r>
          </w:p>
          <w:p w14:paraId="06B94CFB" w14:textId="77777777" w:rsidR="00946AE1" w:rsidRPr="005A7BEF" w:rsidRDefault="00946AE1" w:rsidP="00EE7EB3">
            <w:pPr>
              <w:rPr>
                <w:rFonts w:ascii="Arial" w:hAnsi="Arial" w:cs="Arial"/>
              </w:rPr>
            </w:pPr>
          </w:p>
          <w:p w14:paraId="0DCAEDDD" w14:textId="77777777" w:rsidR="00946AE1" w:rsidRPr="005A7BEF" w:rsidRDefault="00946AE1" w:rsidP="00EE7EB3">
            <w:pPr>
              <w:rPr>
                <w:rFonts w:ascii="Arial" w:hAnsi="Arial" w:cs="Arial"/>
              </w:rPr>
            </w:pPr>
            <w:r w:rsidRPr="005A7BEF">
              <w:rPr>
                <w:rFonts w:ascii="Arial" w:hAnsi="Arial" w:cs="Arial"/>
              </w:rPr>
              <w:t>More than last year</w:t>
            </w:r>
          </w:p>
          <w:p w14:paraId="3D13DEFF" w14:textId="77777777" w:rsidR="00946AE1" w:rsidRPr="005A7BEF" w:rsidRDefault="00946AE1" w:rsidP="00EE7EB3">
            <w:pPr>
              <w:rPr>
                <w:rFonts w:ascii="Arial" w:hAnsi="Arial" w:cs="Arial"/>
              </w:rPr>
            </w:pPr>
            <w:r w:rsidRPr="005A7BEF">
              <w:rPr>
                <w:rFonts w:ascii="Arial" w:hAnsi="Arial" w:cs="Arial"/>
              </w:rPr>
              <w:t>Same as last year</w:t>
            </w:r>
          </w:p>
          <w:p w14:paraId="3E5EC0D1" w14:textId="77777777" w:rsidR="00946AE1" w:rsidRPr="005A7BEF" w:rsidRDefault="00946AE1" w:rsidP="00EE7EB3">
            <w:pPr>
              <w:rPr>
                <w:rFonts w:ascii="Arial" w:hAnsi="Arial" w:cs="Arial"/>
              </w:rPr>
            </w:pPr>
            <w:r w:rsidRPr="005A7BEF">
              <w:rPr>
                <w:rFonts w:ascii="Arial" w:hAnsi="Arial" w:cs="Arial"/>
              </w:rPr>
              <w:t xml:space="preserve">Less than last year </w:t>
            </w:r>
          </w:p>
          <w:p w14:paraId="6B266C59" w14:textId="77777777" w:rsidR="00946AE1" w:rsidRPr="005A7BEF" w:rsidRDefault="00946AE1" w:rsidP="00EE7EB3">
            <w:pPr>
              <w:rPr>
                <w:rFonts w:ascii="Arial" w:hAnsi="Arial" w:cs="Arial"/>
              </w:rPr>
            </w:pPr>
          </w:p>
        </w:tc>
        <w:tc>
          <w:tcPr>
            <w:tcW w:w="561" w:type="pct"/>
            <w:vAlign w:val="center"/>
          </w:tcPr>
          <w:p w14:paraId="3C17832D"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6D101E1A"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1E5FB399" w14:textId="77777777" w:rsidR="00946AE1" w:rsidRPr="005A7BEF" w:rsidRDefault="00946AE1" w:rsidP="00EE7EB3">
            <w:pPr>
              <w:jc w:val="center"/>
              <w:rPr>
                <w:rFonts w:ascii="Arial" w:hAnsi="Arial" w:cs="Arial"/>
                <w:b/>
                <w:sz w:val="16"/>
                <w:szCs w:val="16"/>
                <w:lang w:val="en-GB"/>
              </w:rPr>
            </w:pPr>
          </w:p>
        </w:tc>
      </w:tr>
      <w:tr w:rsidR="00946AE1" w:rsidRPr="005A7BEF" w14:paraId="06729EB9" w14:textId="77777777" w:rsidTr="00842F8E">
        <w:trPr>
          <w:trHeight w:val="371"/>
        </w:trPr>
        <w:tc>
          <w:tcPr>
            <w:tcW w:w="3317" w:type="pct"/>
          </w:tcPr>
          <w:p w14:paraId="4B631A65" w14:textId="60391943" w:rsidR="00946AE1" w:rsidRDefault="00946AE1" w:rsidP="00EE7EB3">
            <w:pPr>
              <w:rPr>
                <w:rFonts w:ascii="Arial" w:hAnsi="Arial" w:cs="Arial"/>
              </w:rPr>
            </w:pPr>
            <w:r w:rsidRPr="00946AE1">
              <w:rPr>
                <w:rFonts w:ascii="Arial" w:hAnsi="Arial" w:cs="Arial"/>
              </w:rPr>
              <w:t xml:space="preserve">How many hours per week do you expect </w:t>
            </w:r>
            <w:r w:rsidR="00130D0A">
              <w:rPr>
                <w:rFonts w:ascii="Arial" w:hAnsi="Arial" w:cs="Arial"/>
              </w:rPr>
              <w:t>[Name]</w:t>
            </w:r>
            <w:r w:rsidRPr="00946AE1">
              <w:rPr>
                <w:rFonts w:ascii="Arial" w:hAnsi="Arial" w:cs="Arial"/>
              </w:rPr>
              <w:t xml:space="preserve"> to spend on doing math homework in the next term?</w:t>
            </w:r>
          </w:p>
          <w:p w14:paraId="4FBD4C17" w14:textId="77777777" w:rsidR="00946AE1" w:rsidRPr="005A7BEF" w:rsidRDefault="00946AE1" w:rsidP="00EE7EB3">
            <w:pPr>
              <w:rPr>
                <w:rFonts w:ascii="Arial" w:hAnsi="Arial" w:cs="Arial"/>
              </w:rPr>
            </w:pPr>
          </w:p>
          <w:p w14:paraId="5DE5DB5E" w14:textId="77777777" w:rsidR="00946AE1" w:rsidRPr="005A7BEF" w:rsidRDefault="00946AE1" w:rsidP="00EE7EB3">
            <w:pPr>
              <w:rPr>
                <w:rFonts w:ascii="Arial" w:hAnsi="Arial" w:cs="Arial"/>
              </w:rPr>
            </w:pPr>
            <w:r w:rsidRPr="005A7BEF">
              <w:rPr>
                <w:rFonts w:ascii="Arial" w:hAnsi="Arial" w:cs="Arial"/>
              </w:rPr>
              <w:t>More than last term</w:t>
            </w:r>
          </w:p>
          <w:p w14:paraId="561D9610" w14:textId="77777777" w:rsidR="00946AE1" w:rsidRPr="005A7BEF" w:rsidRDefault="00946AE1" w:rsidP="00EE7EB3">
            <w:pPr>
              <w:rPr>
                <w:rFonts w:ascii="Arial" w:hAnsi="Arial" w:cs="Arial"/>
              </w:rPr>
            </w:pPr>
            <w:r w:rsidRPr="005A7BEF">
              <w:rPr>
                <w:rFonts w:ascii="Arial" w:hAnsi="Arial" w:cs="Arial"/>
              </w:rPr>
              <w:t>Same as last term</w:t>
            </w:r>
          </w:p>
          <w:p w14:paraId="4812D9C0" w14:textId="77777777" w:rsidR="00946AE1" w:rsidRPr="005A7BEF" w:rsidRDefault="00946AE1" w:rsidP="00EE7EB3">
            <w:pPr>
              <w:rPr>
                <w:rFonts w:ascii="Arial" w:hAnsi="Arial" w:cs="Arial"/>
              </w:rPr>
            </w:pPr>
            <w:r w:rsidRPr="005A7BEF">
              <w:rPr>
                <w:rFonts w:ascii="Arial" w:hAnsi="Arial" w:cs="Arial"/>
              </w:rPr>
              <w:t>Less than last term</w:t>
            </w:r>
          </w:p>
          <w:p w14:paraId="108FBBB9" w14:textId="77777777" w:rsidR="00946AE1" w:rsidRPr="005A7BEF" w:rsidRDefault="00946AE1" w:rsidP="00EE7EB3">
            <w:pPr>
              <w:rPr>
                <w:rFonts w:ascii="Arial" w:hAnsi="Arial" w:cs="Arial"/>
              </w:rPr>
            </w:pPr>
          </w:p>
        </w:tc>
        <w:tc>
          <w:tcPr>
            <w:tcW w:w="561" w:type="pct"/>
            <w:vAlign w:val="center"/>
          </w:tcPr>
          <w:p w14:paraId="752161E6" w14:textId="77777777" w:rsidR="00946AE1" w:rsidRPr="005A7BEF" w:rsidRDefault="00946AE1" w:rsidP="00EE7EB3">
            <w:pPr>
              <w:pStyle w:val="ListParagraph"/>
              <w:ind w:left="266"/>
              <w:rPr>
                <w:rFonts w:ascii="Arial" w:hAnsi="Arial" w:cs="Arial"/>
                <w:b/>
                <w:sz w:val="16"/>
                <w:szCs w:val="16"/>
                <w:lang w:val="en-GB"/>
              </w:rPr>
            </w:pPr>
          </w:p>
        </w:tc>
        <w:tc>
          <w:tcPr>
            <w:tcW w:w="561" w:type="pct"/>
            <w:vAlign w:val="center"/>
          </w:tcPr>
          <w:p w14:paraId="1CB5AF84" w14:textId="77777777" w:rsidR="00946AE1" w:rsidRPr="005A7BEF" w:rsidRDefault="00946AE1" w:rsidP="00EE7EB3">
            <w:pPr>
              <w:jc w:val="center"/>
              <w:rPr>
                <w:rFonts w:ascii="Arial" w:hAnsi="Arial" w:cs="Arial"/>
                <w:b/>
                <w:sz w:val="16"/>
                <w:szCs w:val="16"/>
                <w:lang w:val="en-GB"/>
              </w:rPr>
            </w:pPr>
          </w:p>
        </w:tc>
        <w:tc>
          <w:tcPr>
            <w:tcW w:w="561" w:type="pct"/>
            <w:vAlign w:val="center"/>
          </w:tcPr>
          <w:p w14:paraId="011B1148" w14:textId="77777777" w:rsidR="00946AE1" w:rsidRPr="005A7BEF" w:rsidRDefault="00946AE1" w:rsidP="00EE7EB3">
            <w:pPr>
              <w:jc w:val="center"/>
              <w:rPr>
                <w:rFonts w:ascii="Arial" w:hAnsi="Arial" w:cs="Arial"/>
                <w:b/>
                <w:sz w:val="16"/>
                <w:szCs w:val="16"/>
                <w:lang w:val="en-GB"/>
              </w:rPr>
            </w:pPr>
          </w:p>
        </w:tc>
      </w:tr>
      <w:tr w:rsidR="00130D0A" w:rsidRPr="005A7BEF" w14:paraId="3CD1636D" w14:textId="77777777" w:rsidTr="00946AE1">
        <w:trPr>
          <w:trHeight w:val="371"/>
        </w:trPr>
        <w:tc>
          <w:tcPr>
            <w:tcW w:w="3317" w:type="pct"/>
          </w:tcPr>
          <w:p w14:paraId="71DE9486" w14:textId="77777777" w:rsidR="00130D0A" w:rsidRPr="005A7BEF" w:rsidRDefault="00130D0A" w:rsidP="00130D0A">
            <w:pPr>
              <w:rPr>
                <w:rFonts w:ascii="Arial" w:hAnsi="Arial" w:cs="Arial"/>
              </w:rPr>
            </w:pPr>
            <w:r w:rsidRPr="00946AE1">
              <w:rPr>
                <w:rFonts w:ascii="Arial" w:hAnsi="Arial" w:cs="Arial"/>
              </w:rPr>
              <w:t>In addition to the number of hours, how many minutes per week do you expect</w:t>
            </w:r>
            <w:r>
              <w:rPr>
                <w:rFonts w:ascii="Arial" w:hAnsi="Arial" w:cs="Arial"/>
              </w:rPr>
              <w:t xml:space="preserve"> [Name]</w:t>
            </w:r>
            <w:r w:rsidRPr="00946AE1">
              <w:rPr>
                <w:rFonts w:ascii="Arial" w:hAnsi="Arial" w:cs="Arial"/>
              </w:rPr>
              <w:t xml:space="preserve"> to spend on doing math homework in the next term?</w:t>
            </w:r>
          </w:p>
          <w:p w14:paraId="02F4DF1B" w14:textId="77777777" w:rsidR="00130D0A" w:rsidRPr="005A7BEF" w:rsidRDefault="00130D0A" w:rsidP="00130D0A">
            <w:pPr>
              <w:rPr>
                <w:rFonts w:ascii="Arial" w:hAnsi="Arial" w:cs="Arial"/>
              </w:rPr>
            </w:pPr>
          </w:p>
          <w:p w14:paraId="071FBD31" w14:textId="77777777" w:rsidR="00130D0A" w:rsidRPr="005A7BEF" w:rsidRDefault="00130D0A" w:rsidP="00130D0A">
            <w:pPr>
              <w:rPr>
                <w:rFonts w:ascii="Arial" w:hAnsi="Arial" w:cs="Arial"/>
              </w:rPr>
            </w:pPr>
            <w:r w:rsidRPr="005A7BEF">
              <w:rPr>
                <w:rFonts w:ascii="Arial" w:hAnsi="Arial" w:cs="Arial"/>
              </w:rPr>
              <w:t>More than last term</w:t>
            </w:r>
          </w:p>
          <w:p w14:paraId="67A9C4FC" w14:textId="77777777" w:rsidR="00130D0A" w:rsidRPr="005A7BEF" w:rsidRDefault="00130D0A" w:rsidP="00130D0A">
            <w:pPr>
              <w:rPr>
                <w:rFonts w:ascii="Arial" w:hAnsi="Arial" w:cs="Arial"/>
              </w:rPr>
            </w:pPr>
            <w:r w:rsidRPr="005A7BEF">
              <w:rPr>
                <w:rFonts w:ascii="Arial" w:hAnsi="Arial" w:cs="Arial"/>
              </w:rPr>
              <w:t>Same as last term</w:t>
            </w:r>
          </w:p>
          <w:p w14:paraId="76F6F39E" w14:textId="77777777" w:rsidR="00130D0A" w:rsidRPr="005A7BEF" w:rsidRDefault="00130D0A" w:rsidP="00130D0A">
            <w:pPr>
              <w:rPr>
                <w:rFonts w:ascii="Arial" w:hAnsi="Arial" w:cs="Arial"/>
              </w:rPr>
            </w:pPr>
            <w:r w:rsidRPr="005A7BEF">
              <w:rPr>
                <w:rFonts w:ascii="Arial" w:hAnsi="Arial" w:cs="Arial"/>
              </w:rPr>
              <w:t>Less than last term</w:t>
            </w:r>
          </w:p>
          <w:p w14:paraId="439174B8" w14:textId="77777777" w:rsidR="00130D0A" w:rsidRPr="00946AE1" w:rsidRDefault="00130D0A" w:rsidP="00EE7EB3">
            <w:pPr>
              <w:rPr>
                <w:rFonts w:ascii="Arial" w:hAnsi="Arial" w:cs="Arial"/>
              </w:rPr>
            </w:pPr>
          </w:p>
        </w:tc>
        <w:tc>
          <w:tcPr>
            <w:tcW w:w="561" w:type="pct"/>
            <w:vAlign w:val="center"/>
          </w:tcPr>
          <w:p w14:paraId="3E37A118" w14:textId="77777777" w:rsidR="00130D0A" w:rsidRPr="005A7BEF" w:rsidRDefault="00130D0A" w:rsidP="00EE7EB3">
            <w:pPr>
              <w:pStyle w:val="ListParagraph"/>
              <w:ind w:left="266"/>
              <w:rPr>
                <w:rFonts w:ascii="Arial" w:hAnsi="Arial" w:cs="Arial"/>
                <w:b/>
                <w:sz w:val="16"/>
                <w:szCs w:val="16"/>
                <w:lang w:val="en-GB"/>
              </w:rPr>
            </w:pPr>
          </w:p>
        </w:tc>
        <w:tc>
          <w:tcPr>
            <w:tcW w:w="561" w:type="pct"/>
            <w:vAlign w:val="center"/>
          </w:tcPr>
          <w:p w14:paraId="772BDEEC" w14:textId="77777777" w:rsidR="00130D0A" w:rsidRPr="005A7BEF" w:rsidRDefault="00130D0A" w:rsidP="00EE7EB3">
            <w:pPr>
              <w:jc w:val="center"/>
              <w:rPr>
                <w:rFonts w:ascii="Arial" w:hAnsi="Arial" w:cs="Arial"/>
                <w:b/>
                <w:sz w:val="16"/>
                <w:szCs w:val="16"/>
                <w:lang w:val="en-GB"/>
              </w:rPr>
            </w:pPr>
          </w:p>
        </w:tc>
        <w:tc>
          <w:tcPr>
            <w:tcW w:w="561" w:type="pct"/>
            <w:vAlign w:val="center"/>
          </w:tcPr>
          <w:p w14:paraId="6913EF54" w14:textId="77777777" w:rsidR="00130D0A" w:rsidRPr="005A7BEF" w:rsidRDefault="00130D0A" w:rsidP="00EE7EB3">
            <w:pPr>
              <w:jc w:val="center"/>
              <w:rPr>
                <w:rFonts w:ascii="Arial" w:hAnsi="Arial" w:cs="Arial"/>
                <w:b/>
                <w:sz w:val="16"/>
                <w:szCs w:val="16"/>
                <w:lang w:val="en-GB"/>
              </w:rPr>
            </w:pPr>
          </w:p>
        </w:tc>
      </w:tr>
      <w:tr w:rsidR="00130D0A" w:rsidRPr="005A7BEF" w14:paraId="553E0730" w14:textId="77777777" w:rsidTr="00946AE1">
        <w:trPr>
          <w:trHeight w:val="371"/>
        </w:trPr>
        <w:tc>
          <w:tcPr>
            <w:tcW w:w="3317" w:type="pct"/>
          </w:tcPr>
          <w:p w14:paraId="2D2AD8E3" w14:textId="7233432D" w:rsidR="00130D0A" w:rsidRDefault="00130D0A" w:rsidP="00130D0A">
            <w:pPr>
              <w:rPr>
                <w:rFonts w:ascii="Arial" w:hAnsi="Arial" w:cs="Arial"/>
              </w:rPr>
            </w:pPr>
            <w:r w:rsidRPr="00946AE1">
              <w:rPr>
                <w:rFonts w:ascii="Arial" w:hAnsi="Arial" w:cs="Arial"/>
              </w:rPr>
              <w:t xml:space="preserve">How many hours per week do you expect </w:t>
            </w:r>
            <w:r>
              <w:rPr>
                <w:rFonts w:ascii="Arial" w:hAnsi="Arial" w:cs="Arial"/>
              </w:rPr>
              <w:t>[Name]</w:t>
            </w:r>
            <w:r w:rsidRPr="00946AE1">
              <w:rPr>
                <w:rFonts w:ascii="Arial" w:hAnsi="Arial" w:cs="Arial"/>
              </w:rPr>
              <w:t xml:space="preserve"> to spend on doing </w:t>
            </w:r>
            <w:r>
              <w:rPr>
                <w:rFonts w:ascii="Arial" w:hAnsi="Arial" w:cs="Arial"/>
              </w:rPr>
              <w:t>English</w:t>
            </w:r>
            <w:r w:rsidRPr="00946AE1">
              <w:rPr>
                <w:rFonts w:ascii="Arial" w:hAnsi="Arial" w:cs="Arial"/>
              </w:rPr>
              <w:t xml:space="preserve"> homework in the next term?</w:t>
            </w:r>
          </w:p>
          <w:p w14:paraId="5FCF4645" w14:textId="77777777" w:rsidR="00130D0A" w:rsidRPr="005A7BEF" w:rsidRDefault="00130D0A" w:rsidP="00130D0A">
            <w:pPr>
              <w:rPr>
                <w:rFonts w:ascii="Arial" w:hAnsi="Arial" w:cs="Arial"/>
              </w:rPr>
            </w:pPr>
          </w:p>
          <w:p w14:paraId="2DC79BAF" w14:textId="77777777" w:rsidR="00130D0A" w:rsidRPr="005A7BEF" w:rsidRDefault="00130D0A" w:rsidP="00130D0A">
            <w:pPr>
              <w:rPr>
                <w:rFonts w:ascii="Arial" w:hAnsi="Arial" w:cs="Arial"/>
              </w:rPr>
            </w:pPr>
            <w:r w:rsidRPr="005A7BEF">
              <w:rPr>
                <w:rFonts w:ascii="Arial" w:hAnsi="Arial" w:cs="Arial"/>
              </w:rPr>
              <w:t>More than last term</w:t>
            </w:r>
          </w:p>
          <w:p w14:paraId="5DAC6183" w14:textId="77777777" w:rsidR="00130D0A" w:rsidRPr="005A7BEF" w:rsidRDefault="00130D0A" w:rsidP="00130D0A">
            <w:pPr>
              <w:rPr>
                <w:rFonts w:ascii="Arial" w:hAnsi="Arial" w:cs="Arial"/>
              </w:rPr>
            </w:pPr>
            <w:r w:rsidRPr="005A7BEF">
              <w:rPr>
                <w:rFonts w:ascii="Arial" w:hAnsi="Arial" w:cs="Arial"/>
              </w:rPr>
              <w:t>Same as last term</w:t>
            </w:r>
          </w:p>
          <w:p w14:paraId="3925CFBB" w14:textId="77777777" w:rsidR="00130D0A" w:rsidRPr="005A7BEF" w:rsidRDefault="00130D0A" w:rsidP="00130D0A">
            <w:pPr>
              <w:rPr>
                <w:rFonts w:ascii="Arial" w:hAnsi="Arial" w:cs="Arial"/>
              </w:rPr>
            </w:pPr>
            <w:r w:rsidRPr="005A7BEF">
              <w:rPr>
                <w:rFonts w:ascii="Arial" w:hAnsi="Arial" w:cs="Arial"/>
              </w:rPr>
              <w:lastRenderedPageBreak/>
              <w:t>Less than last term</w:t>
            </w:r>
          </w:p>
          <w:p w14:paraId="7A141984" w14:textId="77777777" w:rsidR="00130D0A" w:rsidRPr="00946AE1" w:rsidRDefault="00130D0A" w:rsidP="00130D0A">
            <w:pPr>
              <w:rPr>
                <w:rFonts w:ascii="Arial" w:hAnsi="Arial" w:cs="Arial"/>
              </w:rPr>
            </w:pPr>
          </w:p>
        </w:tc>
        <w:tc>
          <w:tcPr>
            <w:tcW w:w="561" w:type="pct"/>
            <w:vAlign w:val="center"/>
          </w:tcPr>
          <w:p w14:paraId="7023E0D3" w14:textId="77777777" w:rsidR="00130D0A" w:rsidRPr="005A7BEF" w:rsidRDefault="00130D0A" w:rsidP="00130D0A">
            <w:pPr>
              <w:pStyle w:val="ListParagraph"/>
              <w:ind w:left="266"/>
              <w:rPr>
                <w:rFonts w:ascii="Arial" w:hAnsi="Arial" w:cs="Arial"/>
                <w:b/>
                <w:sz w:val="16"/>
                <w:szCs w:val="16"/>
                <w:lang w:val="en-GB"/>
              </w:rPr>
            </w:pPr>
          </w:p>
        </w:tc>
        <w:tc>
          <w:tcPr>
            <w:tcW w:w="561" w:type="pct"/>
            <w:vAlign w:val="center"/>
          </w:tcPr>
          <w:p w14:paraId="2B74F2DE" w14:textId="77777777" w:rsidR="00130D0A" w:rsidRPr="005A7BEF" w:rsidRDefault="00130D0A" w:rsidP="00130D0A">
            <w:pPr>
              <w:jc w:val="center"/>
              <w:rPr>
                <w:rFonts w:ascii="Arial" w:hAnsi="Arial" w:cs="Arial"/>
                <w:b/>
                <w:sz w:val="16"/>
                <w:szCs w:val="16"/>
                <w:lang w:val="en-GB"/>
              </w:rPr>
            </w:pPr>
          </w:p>
        </w:tc>
        <w:tc>
          <w:tcPr>
            <w:tcW w:w="561" w:type="pct"/>
            <w:vAlign w:val="center"/>
          </w:tcPr>
          <w:p w14:paraId="4095FDFF" w14:textId="77777777" w:rsidR="00130D0A" w:rsidRPr="005A7BEF" w:rsidRDefault="00130D0A" w:rsidP="00130D0A">
            <w:pPr>
              <w:jc w:val="center"/>
              <w:rPr>
                <w:rFonts w:ascii="Arial" w:hAnsi="Arial" w:cs="Arial"/>
                <w:b/>
                <w:sz w:val="16"/>
                <w:szCs w:val="16"/>
                <w:lang w:val="en-GB"/>
              </w:rPr>
            </w:pPr>
          </w:p>
        </w:tc>
      </w:tr>
      <w:tr w:rsidR="00130D0A" w:rsidRPr="005A7BEF" w14:paraId="63E74418" w14:textId="77777777" w:rsidTr="00946AE1">
        <w:trPr>
          <w:trHeight w:val="371"/>
        </w:trPr>
        <w:tc>
          <w:tcPr>
            <w:tcW w:w="3317" w:type="pct"/>
          </w:tcPr>
          <w:p w14:paraId="7A9F1D69" w14:textId="55783E07" w:rsidR="00130D0A" w:rsidRPr="005A7BEF" w:rsidRDefault="00130D0A" w:rsidP="00130D0A">
            <w:pPr>
              <w:rPr>
                <w:rFonts w:ascii="Arial" w:hAnsi="Arial" w:cs="Arial"/>
              </w:rPr>
            </w:pPr>
            <w:r w:rsidRPr="00946AE1">
              <w:rPr>
                <w:rFonts w:ascii="Arial" w:hAnsi="Arial" w:cs="Arial"/>
              </w:rPr>
              <w:t>In addition to the number of hours, how many minutes per week do you expect</w:t>
            </w:r>
            <w:r>
              <w:rPr>
                <w:rFonts w:ascii="Arial" w:hAnsi="Arial" w:cs="Arial"/>
              </w:rPr>
              <w:t xml:space="preserve"> [Name]</w:t>
            </w:r>
            <w:r w:rsidRPr="00946AE1">
              <w:rPr>
                <w:rFonts w:ascii="Arial" w:hAnsi="Arial" w:cs="Arial"/>
              </w:rPr>
              <w:t xml:space="preserve"> to spend on doing </w:t>
            </w:r>
            <w:r>
              <w:rPr>
                <w:rFonts w:ascii="Arial" w:hAnsi="Arial" w:cs="Arial"/>
              </w:rPr>
              <w:t>English</w:t>
            </w:r>
            <w:r w:rsidRPr="00946AE1">
              <w:rPr>
                <w:rFonts w:ascii="Arial" w:hAnsi="Arial" w:cs="Arial"/>
              </w:rPr>
              <w:t xml:space="preserve"> homework in the next term?</w:t>
            </w:r>
          </w:p>
          <w:p w14:paraId="4538353D" w14:textId="77777777" w:rsidR="00130D0A" w:rsidRPr="005A7BEF" w:rsidRDefault="00130D0A" w:rsidP="00130D0A">
            <w:pPr>
              <w:rPr>
                <w:rFonts w:ascii="Arial" w:hAnsi="Arial" w:cs="Arial"/>
              </w:rPr>
            </w:pPr>
          </w:p>
          <w:p w14:paraId="185F34D0" w14:textId="77777777" w:rsidR="00130D0A" w:rsidRPr="005A7BEF" w:rsidRDefault="00130D0A" w:rsidP="00130D0A">
            <w:pPr>
              <w:rPr>
                <w:rFonts w:ascii="Arial" w:hAnsi="Arial" w:cs="Arial"/>
              </w:rPr>
            </w:pPr>
            <w:r w:rsidRPr="005A7BEF">
              <w:rPr>
                <w:rFonts w:ascii="Arial" w:hAnsi="Arial" w:cs="Arial"/>
              </w:rPr>
              <w:t>More than last term</w:t>
            </w:r>
          </w:p>
          <w:p w14:paraId="1779C643" w14:textId="77777777" w:rsidR="00130D0A" w:rsidRPr="005A7BEF" w:rsidRDefault="00130D0A" w:rsidP="00130D0A">
            <w:pPr>
              <w:rPr>
                <w:rFonts w:ascii="Arial" w:hAnsi="Arial" w:cs="Arial"/>
              </w:rPr>
            </w:pPr>
            <w:r w:rsidRPr="005A7BEF">
              <w:rPr>
                <w:rFonts w:ascii="Arial" w:hAnsi="Arial" w:cs="Arial"/>
              </w:rPr>
              <w:t>Same as last term</w:t>
            </w:r>
          </w:p>
          <w:p w14:paraId="35B7C2BF" w14:textId="77777777" w:rsidR="00130D0A" w:rsidRPr="005A7BEF" w:rsidRDefault="00130D0A" w:rsidP="00130D0A">
            <w:pPr>
              <w:rPr>
                <w:rFonts w:ascii="Arial" w:hAnsi="Arial" w:cs="Arial"/>
              </w:rPr>
            </w:pPr>
            <w:r w:rsidRPr="005A7BEF">
              <w:rPr>
                <w:rFonts w:ascii="Arial" w:hAnsi="Arial" w:cs="Arial"/>
              </w:rPr>
              <w:t>Less than last term</w:t>
            </w:r>
          </w:p>
          <w:p w14:paraId="509BA4A9" w14:textId="77777777" w:rsidR="00130D0A" w:rsidRPr="00946AE1" w:rsidRDefault="00130D0A" w:rsidP="00130D0A">
            <w:pPr>
              <w:rPr>
                <w:rFonts w:ascii="Arial" w:hAnsi="Arial" w:cs="Arial"/>
              </w:rPr>
            </w:pPr>
          </w:p>
        </w:tc>
        <w:tc>
          <w:tcPr>
            <w:tcW w:w="561" w:type="pct"/>
            <w:vAlign w:val="center"/>
          </w:tcPr>
          <w:p w14:paraId="7E08C80C" w14:textId="77777777" w:rsidR="00130D0A" w:rsidRPr="005A7BEF" w:rsidRDefault="00130D0A" w:rsidP="00130D0A">
            <w:pPr>
              <w:pStyle w:val="ListParagraph"/>
              <w:ind w:left="266"/>
              <w:rPr>
                <w:rFonts w:ascii="Arial" w:hAnsi="Arial" w:cs="Arial"/>
                <w:b/>
                <w:sz w:val="16"/>
                <w:szCs w:val="16"/>
                <w:lang w:val="en-GB"/>
              </w:rPr>
            </w:pPr>
          </w:p>
        </w:tc>
        <w:tc>
          <w:tcPr>
            <w:tcW w:w="561" w:type="pct"/>
            <w:vAlign w:val="center"/>
          </w:tcPr>
          <w:p w14:paraId="31EF80B4" w14:textId="77777777" w:rsidR="00130D0A" w:rsidRPr="005A7BEF" w:rsidRDefault="00130D0A" w:rsidP="00130D0A">
            <w:pPr>
              <w:jc w:val="center"/>
              <w:rPr>
                <w:rFonts w:ascii="Arial" w:hAnsi="Arial" w:cs="Arial"/>
                <w:b/>
                <w:sz w:val="16"/>
                <w:szCs w:val="16"/>
                <w:lang w:val="en-GB"/>
              </w:rPr>
            </w:pPr>
          </w:p>
        </w:tc>
        <w:tc>
          <w:tcPr>
            <w:tcW w:w="561" w:type="pct"/>
            <w:vAlign w:val="center"/>
          </w:tcPr>
          <w:p w14:paraId="4C29351C" w14:textId="77777777" w:rsidR="00130D0A" w:rsidRPr="005A7BEF" w:rsidRDefault="00130D0A" w:rsidP="00130D0A">
            <w:pPr>
              <w:jc w:val="center"/>
              <w:rPr>
                <w:rFonts w:ascii="Arial" w:hAnsi="Arial" w:cs="Arial"/>
                <w:b/>
                <w:sz w:val="16"/>
                <w:szCs w:val="16"/>
                <w:lang w:val="en-GB"/>
              </w:rPr>
            </w:pPr>
          </w:p>
        </w:tc>
      </w:tr>
      <w:tr w:rsidR="00130D0A" w:rsidRPr="005A7BEF" w14:paraId="7CF30D98" w14:textId="77777777" w:rsidTr="00842F8E">
        <w:trPr>
          <w:trHeight w:val="371"/>
        </w:trPr>
        <w:tc>
          <w:tcPr>
            <w:tcW w:w="3317" w:type="pct"/>
          </w:tcPr>
          <w:p w14:paraId="50CD64D5" w14:textId="52DA4B89" w:rsidR="00130D0A" w:rsidRPr="005A7BEF" w:rsidRDefault="00130D0A" w:rsidP="00130D0A">
            <w:pPr>
              <w:rPr>
                <w:rFonts w:ascii="Arial" w:hAnsi="Arial" w:cs="Arial"/>
              </w:rPr>
            </w:pPr>
            <w:r w:rsidRPr="005A7BEF">
              <w:rPr>
                <w:rFonts w:ascii="Arial" w:hAnsi="Arial" w:cs="Arial"/>
              </w:rPr>
              <w:t>How frequent</w:t>
            </w:r>
            <w:r>
              <w:rPr>
                <w:rFonts w:ascii="Arial" w:hAnsi="Arial" w:cs="Arial"/>
              </w:rPr>
              <w:t>ly do you expect to speak with [Name]</w:t>
            </w:r>
            <w:r w:rsidRPr="005A7BEF">
              <w:rPr>
                <w:rFonts w:ascii="Arial" w:hAnsi="Arial" w:cs="Arial"/>
              </w:rPr>
              <w:t xml:space="preserve"> about his/her education and future career in the next term?</w:t>
            </w:r>
          </w:p>
          <w:p w14:paraId="72A2170B" w14:textId="77777777" w:rsidR="00130D0A" w:rsidRPr="005A7BEF" w:rsidRDefault="00130D0A" w:rsidP="00130D0A">
            <w:pPr>
              <w:rPr>
                <w:rFonts w:ascii="Arial" w:hAnsi="Arial" w:cs="Arial"/>
              </w:rPr>
            </w:pPr>
          </w:p>
          <w:p w14:paraId="6E86B316" w14:textId="77777777" w:rsidR="00130D0A" w:rsidRPr="005A7BEF" w:rsidRDefault="00130D0A" w:rsidP="00130D0A">
            <w:pPr>
              <w:rPr>
                <w:rFonts w:ascii="Arial" w:hAnsi="Arial" w:cs="Arial"/>
              </w:rPr>
            </w:pPr>
            <w:r w:rsidRPr="005A7BEF">
              <w:rPr>
                <w:rFonts w:ascii="Arial" w:hAnsi="Arial" w:cs="Arial"/>
              </w:rPr>
              <w:t>More than last term</w:t>
            </w:r>
          </w:p>
          <w:p w14:paraId="409143AF" w14:textId="77777777" w:rsidR="00130D0A" w:rsidRPr="005A7BEF" w:rsidRDefault="00130D0A" w:rsidP="00130D0A">
            <w:pPr>
              <w:rPr>
                <w:rFonts w:ascii="Arial" w:hAnsi="Arial" w:cs="Arial"/>
              </w:rPr>
            </w:pPr>
            <w:r w:rsidRPr="005A7BEF">
              <w:rPr>
                <w:rFonts w:ascii="Arial" w:hAnsi="Arial" w:cs="Arial"/>
              </w:rPr>
              <w:t>Same as last term</w:t>
            </w:r>
          </w:p>
          <w:p w14:paraId="1FDE719C" w14:textId="77777777" w:rsidR="00130D0A" w:rsidRPr="005A7BEF" w:rsidRDefault="00130D0A" w:rsidP="00130D0A">
            <w:pPr>
              <w:rPr>
                <w:rFonts w:ascii="Arial" w:hAnsi="Arial" w:cs="Arial"/>
              </w:rPr>
            </w:pPr>
            <w:r w:rsidRPr="005A7BEF">
              <w:rPr>
                <w:rFonts w:ascii="Arial" w:hAnsi="Arial" w:cs="Arial"/>
              </w:rPr>
              <w:t>Less than last term</w:t>
            </w:r>
          </w:p>
          <w:p w14:paraId="569FEB0F" w14:textId="4CE99077" w:rsidR="00130D0A" w:rsidRPr="005A7BEF" w:rsidRDefault="00130D0A" w:rsidP="00130D0A">
            <w:pPr>
              <w:rPr>
                <w:rFonts w:ascii="Arial" w:hAnsi="Arial" w:cs="Arial"/>
              </w:rPr>
            </w:pPr>
          </w:p>
        </w:tc>
        <w:tc>
          <w:tcPr>
            <w:tcW w:w="561" w:type="pct"/>
            <w:vAlign w:val="center"/>
          </w:tcPr>
          <w:p w14:paraId="50098746" w14:textId="77777777" w:rsidR="00130D0A" w:rsidRPr="005A7BEF" w:rsidRDefault="00130D0A" w:rsidP="00130D0A">
            <w:pPr>
              <w:ind w:left="266"/>
              <w:rPr>
                <w:rFonts w:ascii="Arial" w:hAnsi="Arial" w:cs="Arial"/>
                <w:b/>
                <w:sz w:val="16"/>
                <w:szCs w:val="16"/>
                <w:lang w:val="en-GB"/>
              </w:rPr>
            </w:pPr>
          </w:p>
        </w:tc>
        <w:tc>
          <w:tcPr>
            <w:tcW w:w="561" w:type="pct"/>
            <w:vAlign w:val="center"/>
          </w:tcPr>
          <w:p w14:paraId="189766B1" w14:textId="77777777" w:rsidR="00130D0A" w:rsidRPr="005A7BEF" w:rsidRDefault="00130D0A" w:rsidP="00130D0A">
            <w:pPr>
              <w:jc w:val="center"/>
              <w:rPr>
                <w:rFonts w:ascii="Arial" w:hAnsi="Arial" w:cs="Arial"/>
                <w:b/>
                <w:sz w:val="16"/>
                <w:szCs w:val="16"/>
                <w:lang w:val="en-GB"/>
              </w:rPr>
            </w:pPr>
          </w:p>
        </w:tc>
        <w:tc>
          <w:tcPr>
            <w:tcW w:w="561" w:type="pct"/>
            <w:vAlign w:val="center"/>
          </w:tcPr>
          <w:p w14:paraId="034B5B1D" w14:textId="77777777" w:rsidR="00130D0A" w:rsidRPr="005A7BEF" w:rsidRDefault="00130D0A" w:rsidP="00130D0A">
            <w:pPr>
              <w:jc w:val="center"/>
              <w:rPr>
                <w:rFonts w:ascii="Arial" w:hAnsi="Arial" w:cs="Arial"/>
                <w:b/>
                <w:sz w:val="16"/>
                <w:szCs w:val="16"/>
                <w:lang w:val="en-GB"/>
              </w:rPr>
            </w:pPr>
          </w:p>
        </w:tc>
      </w:tr>
      <w:tr w:rsidR="00130D0A" w:rsidRPr="005A7BEF" w14:paraId="61F7A7B4" w14:textId="77777777" w:rsidTr="00842F8E">
        <w:trPr>
          <w:trHeight w:val="371"/>
        </w:trPr>
        <w:tc>
          <w:tcPr>
            <w:tcW w:w="3317" w:type="pct"/>
          </w:tcPr>
          <w:p w14:paraId="3B61E826" w14:textId="5F6B42A2" w:rsidR="00130D0A" w:rsidRPr="005A7BEF" w:rsidRDefault="00130D0A" w:rsidP="00130D0A">
            <w:pPr>
              <w:rPr>
                <w:rFonts w:ascii="Arial" w:hAnsi="Arial" w:cs="Arial"/>
              </w:rPr>
            </w:pPr>
            <w:r w:rsidRPr="005A7BEF">
              <w:rPr>
                <w:rFonts w:ascii="Arial" w:hAnsi="Arial" w:cs="Arial"/>
              </w:rPr>
              <w:t xml:space="preserve">How frequently do you expect to speak with </w:t>
            </w:r>
            <w:r>
              <w:rPr>
                <w:rFonts w:ascii="Arial" w:hAnsi="Arial" w:cs="Arial"/>
              </w:rPr>
              <w:t>[Name]</w:t>
            </w:r>
            <w:r w:rsidRPr="005A7BEF">
              <w:rPr>
                <w:rFonts w:ascii="Arial" w:hAnsi="Arial" w:cs="Arial"/>
              </w:rPr>
              <w:t xml:space="preserve"> about math specific education (i.e. </w:t>
            </w:r>
            <w:r>
              <w:rPr>
                <w:rFonts w:ascii="Arial" w:hAnsi="Arial" w:cs="Arial"/>
              </w:rPr>
              <w:t>math homework, progress in math, etc.</w:t>
            </w:r>
            <w:r w:rsidRPr="005A7BEF">
              <w:rPr>
                <w:rFonts w:ascii="Arial" w:hAnsi="Arial" w:cs="Arial"/>
              </w:rPr>
              <w:t>) and potential career in math related occupation</w:t>
            </w:r>
            <w:r>
              <w:rPr>
                <w:rFonts w:ascii="Arial" w:hAnsi="Arial" w:cs="Arial"/>
              </w:rPr>
              <w:t>s (i.e. engineering, medicine, etc.</w:t>
            </w:r>
            <w:r w:rsidRPr="005A7BEF">
              <w:rPr>
                <w:rFonts w:ascii="Arial" w:hAnsi="Arial" w:cs="Arial"/>
              </w:rPr>
              <w:t>) in the next term?</w:t>
            </w:r>
          </w:p>
          <w:p w14:paraId="3613CEC6" w14:textId="77777777" w:rsidR="00130D0A" w:rsidRPr="005A7BEF" w:rsidRDefault="00130D0A" w:rsidP="00130D0A">
            <w:pPr>
              <w:rPr>
                <w:rFonts w:ascii="Arial" w:hAnsi="Arial" w:cs="Arial"/>
              </w:rPr>
            </w:pPr>
          </w:p>
          <w:p w14:paraId="0FE0A789" w14:textId="77777777" w:rsidR="00130D0A" w:rsidRPr="005A7BEF" w:rsidRDefault="00130D0A" w:rsidP="00130D0A">
            <w:pPr>
              <w:rPr>
                <w:rFonts w:ascii="Arial" w:hAnsi="Arial" w:cs="Arial"/>
              </w:rPr>
            </w:pPr>
            <w:r w:rsidRPr="005A7BEF">
              <w:rPr>
                <w:rFonts w:ascii="Arial" w:hAnsi="Arial" w:cs="Arial"/>
              </w:rPr>
              <w:t>More than last term</w:t>
            </w:r>
          </w:p>
          <w:p w14:paraId="3887E8A5" w14:textId="77777777" w:rsidR="00130D0A" w:rsidRPr="005A7BEF" w:rsidRDefault="00130D0A" w:rsidP="00130D0A">
            <w:pPr>
              <w:rPr>
                <w:rFonts w:ascii="Arial" w:hAnsi="Arial" w:cs="Arial"/>
              </w:rPr>
            </w:pPr>
            <w:r w:rsidRPr="005A7BEF">
              <w:rPr>
                <w:rFonts w:ascii="Arial" w:hAnsi="Arial" w:cs="Arial"/>
              </w:rPr>
              <w:t>Same as last term</w:t>
            </w:r>
          </w:p>
          <w:p w14:paraId="50F4CC6B" w14:textId="77777777" w:rsidR="00130D0A" w:rsidRPr="005A7BEF" w:rsidRDefault="00130D0A" w:rsidP="00130D0A">
            <w:pPr>
              <w:rPr>
                <w:rFonts w:ascii="Arial" w:hAnsi="Arial" w:cs="Arial"/>
              </w:rPr>
            </w:pPr>
            <w:r w:rsidRPr="005A7BEF">
              <w:rPr>
                <w:rFonts w:ascii="Arial" w:hAnsi="Arial" w:cs="Arial"/>
              </w:rPr>
              <w:t>Less than last term</w:t>
            </w:r>
          </w:p>
          <w:p w14:paraId="7263A4B1" w14:textId="77777777" w:rsidR="00130D0A" w:rsidRPr="005A7BEF" w:rsidRDefault="00130D0A" w:rsidP="00130D0A">
            <w:pPr>
              <w:rPr>
                <w:rFonts w:ascii="Arial" w:hAnsi="Arial" w:cs="Arial"/>
              </w:rPr>
            </w:pPr>
          </w:p>
        </w:tc>
        <w:tc>
          <w:tcPr>
            <w:tcW w:w="561" w:type="pct"/>
            <w:vAlign w:val="center"/>
          </w:tcPr>
          <w:p w14:paraId="73B20AEA" w14:textId="77777777" w:rsidR="00130D0A" w:rsidRPr="005A7BEF" w:rsidRDefault="00130D0A" w:rsidP="00130D0A">
            <w:pPr>
              <w:pStyle w:val="ListParagraph"/>
              <w:ind w:left="266"/>
              <w:rPr>
                <w:rFonts w:ascii="Arial" w:hAnsi="Arial" w:cs="Arial"/>
                <w:b/>
                <w:sz w:val="16"/>
                <w:szCs w:val="16"/>
                <w:lang w:val="en-GB"/>
              </w:rPr>
            </w:pPr>
          </w:p>
        </w:tc>
        <w:tc>
          <w:tcPr>
            <w:tcW w:w="561" w:type="pct"/>
            <w:vAlign w:val="center"/>
          </w:tcPr>
          <w:p w14:paraId="1059B383" w14:textId="77777777" w:rsidR="00130D0A" w:rsidRPr="005A7BEF" w:rsidRDefault="00130D0A" w:rsidP="00130D0A">
            <w:pPr>
              <w:jc w:val="center"/>
              <w:rPr>
                <w:rFonts w:ascii="Arial" w:hAnsi="Arial" w:cs="Arial"/>
                <w:b/>
                <w:sz w:val="16"/>
                <w:szCs w:val="16"/>
                <w:lang w:val="en-GB"/>
              </w:rPr>
            </w:pPr>
          </w:p>
        </w:tc>
        <w:tc>
          <w:tcPr>
            <w:tcW w:w="561" w:type="pct"/>
            <w:vAlign w:val="center"/>
          </w:tcPr>
          <w:p w14:paraId="5C486FD8" w14:textId="77777777" w:rsidR="00130D0A" w:rsidRPr="005A7BEF" w:rsidRDefault="00130D0A" w:rsidP="00130D0A">
            <w:pPr>
              <w:jc w:val="center"/>
              <w:rPr>
                <w:rFonts w:ascii="Arial" w:hAnsi="Arial" w:cs="Arial"/>
                <w:b/>
                <w:sz w:val="16"/>
                <w:szCs w:val="16"/>
                <w:lang w:val="en-GB"/>
              </w:rPr>
            </w:pPr>
          </w:p>
        </w:tc>
      </w:tr>
      <w:tr w:rsidR="00130D0A" w:rsidRPr="005A7BEF" w14:paraId="2A3E48EC" w14:textId="77777777" w:rsidTr="00842F8E">
        <w:trPr>
          <w:trHeight w:val="371"/>
        </w:trPr>
        <w:tc>
          <w:tcPr>
            <w:tcW w:w="3317" w:type="pct"/>
          </w:tcPr>
          <w:p w14:paraId="1052019D" w14:textId="2DE640E7" w:rsidR="00130D0A" w:rsidRPr="005A7BEF" w:rsidRDefault="00130D0A" w:rsidP="00130D0A">
            <w:pPr>
              <w:rPr>
                <w:rFonts w:ascii="Arial" w:hAnsi="Arial" w:cs="Arial"/>
              </w:rPr>
            </w:pPr>
            <w:r w:rsidRPr="005A7BEF">
              <w:rPr>
                <w:rFonts w:ascii="Arial" w:hAnsi="Arial" w:cs="Arial"/>
              </w:rPr>
              <w:t>Without considering any limitations, such as financial constraints</w:t>
            </w:r>
            <w:r>
              <w:rPr>
                <w:rFonts w:ascii="Arial" w:hAnsi="Arial" w:cs="Arial"/>
              </w:rPr>
              <w:t xml:space="preserve">, do you hope that [Name] </w:t>
            </w:r>
            <w:r w:rsidRPr="005A7BEF">
              <w:rPr>
                <w:rFonts w:ascii="Arial" w:hAnsi="Arial" w:cs="Arial"/>
              </w:rPr>
              <w:t>will enter senior secondary school?</w:t>
            </w:r>
          </w:p>
          <w:p w14:paraId="35149138" w14:textId="77777777" w:rsidR="00130D0A" w:rsidRPr="005A7BEF" w:rsidRDefault="00130D0A" w:rsidP="00130D0A">
            <w:pPr>
              <w:rPr>
                <w:rFonts w:ascii="Arial" w:hAnsi="Arial" w:cs="Arial"/>
              </w:rPr>
            </w:pPr>
          </w:p>
          <w:p w14:paraId="7113D91F" w14:textId="77777777" w:rsidR="00130D0A" w:rsidRPr="005A7BEF" w:rsidRDefault="00130D0A" w:rsidP="00130D0A">
            <w:pPr>
              <w:rPr>
                <w:rFonts w:ascii="Arial" w:hAnsi="Arial" w:cs="Arial"/>
              </w:rPr>
            </w:pPr>
            <w:r w:rsidRPr="005A7BEF">
              <w:rPr>
                <w:rFonts w:ascii="Arial" w:hAnsi="Arial" w:cs="Arial"/>
              </w:rPr>
              <w:t xml:space="preserve">Yes </w:t>
            </w:r>
          </w:p>
          <w:p w14:paraId="217D7AEA" w14:textId="77777777" w:rsidR="00130D0A" w:rsidRPr="005A7BEF" w:rsidRDefault="00130D0A" w:rsidP="00130D0A">
            <w:pPr>
              <w:rPr>
                <w:rFonts w:ascii="Arial" w:hAnsi="Arial" w:cs="Arial"/>
              </w:rPr>
            </w:pPr>
            <w:r w:rsidRPr="005A7BEF">
              <w:rPr>
                <w:rFonts w:ascii="Arial" w:hAnsi="Arial" w:cs="Arial"/>
              </w:rPr>
              <w:t xml:space="preserve">No </w:t>
            </w:r>
          </w:p>
          <w:p w14:paraId="65E13833" w14:textId="77777777" w:rsidR="00130D0A" w:rsidRPr="005A7BEF" w:rsidRDefault="00130D0A" w:rsidP="00130D0A">
            <w:pPr>
              <w:rPr>
                <w:rFonts w:ascii="Arial" w:hAnsi="Arial" w:cs="Arial"/>
              </w:rPr>
            </w:pPr>
            <w:r w:rsidRPr="005A7BEF">
              <w:rPr>
                <w:rFonts w:ascii="Arial" w:hAnsi="Arial" w:cs="Arial"/>
              </w:rPr>
              <w:t>Don’t know</w:t>
            </w:r>
          </w:p>
          <w:p w14:paraId="35F3DD9D" w14:textId="77777777" w:rsidR="00130D0A" w:rsidRPr="005A7BEF" w:rsidRDefault="00130D0A" w:rsidP="00130D0A">
            <w:pPr>
              <w:rPr>
                <w:rFonts w:ascii="Arial" w:hAnsi="Arial" w:cs="Arial"/>
              </w:rPr>
            </w:pPr>
          </w:p>
        </w:tc>
        <w:tc>
          <w:tcPr>
            <w:tcW w:w="561" w:type="pct"/>
            <w:vAlign w:val="center"/>
          </w:tcPr>
          <w:p w14:paraId="6789A860" w14:textId="77777777" w:rsidR="00130D0A" w:rsidRPr="005A7BEF" w:rsidRDefault="00130D0A" w:rsidP="00130D0A">
            <w:pPr>
              <w:pStyle w:val="ListParagraph"/>
              <w:ind w:left="266"/>
              <w:rPr>
                <w:rFonts w:ascii="Arial" w:hAnsi="Arial" w:cs="Arial"/>
                <w:b/>
                <w:sz w:val="16"/>
                <w:szCs w:val="16"/>
                <w:lang w:val="en-GB"/>
              </w:rPr>
            </w:pPr>
          </w:p>
        </w:tc>
        <w:tc>
          <w:tcPr>
            <w:tcW w:w="561" w:type="pct"/>
            <w:vAlign w:val="center"/>
          </w:tcPr>
          <w:p w14:paraId="270D4AA3" w14:textId="77777777" w:rsidR="00130D0A" w:rsidRPr="005A7BEF" w:rsidRDefault="00130D0A" w:rsidP="00130D0A">
            <w:pPr>
              <w:jc w:val="center"/>
              <w:rPr>
                <w:rFonts w:ascii="Arial" w:hAnsi="Arial" w:cs="Arial"/>
                <w:b/>
                <w:sz w:val="16"/>
                <w:szCs w:val="16"/>
                <w:lang w:val="en-GB"/>
              </w:rPr>
            </w:pPr>
          </w:p>
        </w:tc>
        <w:tc>
          <w:tcPr>
            <w:tcW w:w="561" w:type="pct"/>
            <w:vAlign w:val="center"/>
          </w:tcPr>
          <w:p w14:paraId="43F507F0" w14:textId="77777777" w:rsidR="00130D0A" w:rsidRPr="005A7BEF" w:rsidRDefault="00130D0A" w:rsidP="00130D0A">
            <w:pPr>
              <w:jc w:val="center"/>
              <w:rPr>
                <w:rFonts w:ascii="Arial" w:hAnsi="Arial" w:cs="Arial"/>
                <w:b/>
                <w:sz w:val="16"/>
                <w:szCs w:val="16"/>
                <w:lang w:val="en-GB"/>
              </w:rPr>
            </w:pPr>
          </w:p>
        </w:tc>
      </w:tr>
      <w:tr w:rsidR="00130D0A" w:rsidRPr="005A7BEF" w14:paraId="49F9CD88" w14:textId="77777777" w:rsidTr="00842F8E">
        <w:trPr>
          <w:trHeight w:val="371"/>
        </w:trPr>
        <w:tc>
          <w:tcPr>
            <w:tcW w:w="3317" w:type="pct"/>
          </w:tcPr>
          <w:p w14:paraId="0E83D575" w14:textId="6D19238F" w:rsidR="00130D0A" w:rsidRPr="005A7BEF" w:rsidRDefault="00130D0A" w:rsidP="00130D0A">
            <w:pPr>
              <w:rPr>
                <w:rFonts w:ascii="Arial" w:hAnsi="Arial" w:cs="Arial"/>
              </w:rPr>
            </w:pPr>
            <w:r w:rsidRPr="005A7BEF">
              <w:rPr>
                <w:rFonts w:ascii="Arial" w:hAnsi="Arial" w:cs="Arial"/>
              </w:rPr>
              <w:t xml:space="preserve">Suppose </w:t>
            </w:r>
            <w:r>
              <w:rPr>
                <w:rFonts w:ascii="Arial" w:hAnsi="Arial" w:cs="Arial"/>
              </w:rPr>
              <w:t xml:space="preserve">[Name] </w:t>
            </w:r>
            <w:r w:rsidRPr="005A7BEF">
              <w:rPr>
                <w:rFonts w:ascii="Arial" w:hAnsi="Arial" w:cs="Arial"/>
              </w:rPr>
              <w:t>enter</w:t>
            </w:r>
            <w:r>
              <w:rPr>
                <w:rFonts w:ascii="Arial" w:hAnsi="Arial" w:cs="Arial"/>
              </w:rPr>
              <w:t>ed senior secondary school and could</w:t>
            </w:r>
            <w:r w:rsidRPr="005A7BEF">
              <w:rPr>
                <w:rFonts w:ascii="Arial" w:hAnsi="Arial" w:cs="Arial"/>
              </w:rPr>
              <w:t xml:space="preserve"> study any subject</w:t>
            </w:r>
            <w:r>
              <w:rPr>
                <w:rFonts w:ascii="Arial" w:hAnsi="Arial" w:cs="Arial"/>
              </w:rPr>
              <w:t xml:space="preserve"> he or she wanted</w:t>
            </w:r>
            <w:r w:rsidRPr="005A7BEF">
              <w:rPr>
                <w:rFonts w:ascii="Arial" w:hAnsi="Arial" w:cs="Arial"/>
              </w:rPr>
              <w:t xml:space="preserve">. Without considering any limitations, such as financial </w:t>
            </w:r>
            <w:r>
              <w:rPr>
                <w:rFonts w:ascii="Arial" w:hAnsi="Arial" w:cs="Arial"/>
              </w:rPr>
              <w:t>constraints, which subject do you hope [Name]</w:t>
            </w:r>
            <w:r w:rsidRPr="005A7BEF">
              <w:rPr>
                <w:rFonts w:ascii="Arial" w:hAnsi="Arial" w:cs="Arial"/>
              </w:rPr>
              <w:t xml:space="preserve"> will study?</w:t>
            </w:r>
          </w:p>
          <w:p w14:paraId="72A0A8E4" w14:textId="77777777" w:rsidR="00130D0A" w:rsidRPr="005A7BEF" w:rsidRDefault="00130D0A" w:rsidP="00130D0A">
            <w:pPr>
              <w:rPr>
                <w:rFonts w:ascii="Arial" w:hAnsi="Arial" w:cs="Arial"/>
              </w:rPr>
            </w:pPr>
          </w:p>
          <w:p w14:paraId="187C264C" w14:textId="77777777" w:rsidR="00130D0A" w:rsidRPr="005A7BEF" w:rsidRDefault="00130D0A" w:rsidP="00130D0A">
            <w:pPr>
              <w:rPr>
                <w:rFonts w:ascii="Arial" w:hAnsi="Arial" w:cs="Arial"/>
              </w:rPr>
            </w:pPr>
            <w:r w:rsidRPr="005A7BEF">
              <w:rPr>
                <w:rFonts w:ascii="Arial" w:hAnsi="Arial" w:cs="Arial"/>
              </w:rPr>
              <w:lastRenderedPageBreak/>
              <w:t>general arts</w:t>
            </w:r>
          </w:p>
          <w:p w14:paraId="6DD5E1A3" w14:textId="77777777" w:rsidR="00130D0A" w:rsidRPr="005A7BEF" w:rsidRDefault="00130D0A" w:rsidP="00130D0A">
            <w:pPr>
              <w:rPr>
                <w:rFonts w:ascii="Arial" w:hAnsi="Arial" w:cs="Arial"/>
              </w:rPr>
            </w:pPr>
            <w:r w:rsidRPr="005A7BEF">
              <w:rPr>
                <w:rFonts w:ascii="Arial" w:hAnsi="Arial" w:cs="Arial"/>
              </w:rPr>
              <w:t>general science</w:t>
            </w:r>
          </w:p>
          <w:p w14:paraId="413E149D" w14:textId="77777777" w:rsidR="00130D0A" w:rsidRPr="005A7BEF" w:rsidRDefault="00130D0A" w:rsidP="00130D0A">
            <w:pPr>
              <w:rPr>
                <w:rFonts w:ascii="Arial" w:hAnsi="Arial" w:cs="Arial"/>
              </w:rPr>
            </w:pPr>
            <w:r w:rsidRPr="005A7BEF">
              <w:rPr>
                <w:rFonts w:ascii="Arial" w:hAnsi="Arial" w:cs="Arial"/>
              </w:rPr>
              <w:t>home economics</w:t>
            </w:r>
          </w:p>
          <w:p w14:paraId="70A2F3DD" w14:textId="09E2712E" w:rsidR="00130D0A" w:rsidRPr="005A7BEF" w:rsidRDefault="00130D0A" w:rsidP="00130D0A">
            <w:pPr>
              <w:rPr>
                <w:rFonts w:ascii="Arial" w:hAnsi="Arial" w:cs="Arial"/>
              </w:rPr>
            </w:pPr>
            <w:r w:rsidRPr="005A7BEF">
              <w:rPr>
                <w:rFonts w:ascii="Arial" w:hAnsi="Arial" w:cs="Arial"/>
              </w:rPr>
              <w:t xml:space="preserve">technical studies </w:t>
            </w:r>
          </w:p>
        </w:tc>
        <w:tc>
          <w:tcPr>
            <w:tcW w:w="561" w:type="pct"/>
            <w:vAlign w:val="center"/>
          </w:tcPr>
          <w:p w14:paraId="36725D9F" w14:textId="77777777" w:rsidR="00130D0A" w:rsidRPr="005A7BEF" w:rsidRDefault="00130D0A" w:rsidP="00130D0A">
            <w:pPr>
              <w:ind w:left="266"/>
              <w:rPr>
                <w:rFonts w:ascii="Arial" w:eastAsia="Calibri" w:hAnsi="Arial" w:cs="Arial"/>
                <w:b/>
                <w:sz w:val="16"/>
                <w:szCs w:val="16"/>
                <w:lang w:val="en-GB"/>
              </w:rPr>
            </w:pPr>
          </w:p>
        </w:tc>
        <w:tc>
          <w:tcPr>
            <w:tcW w:w="561" w:type="pct"/>
            <w:vAlign w:val="center"/>
          </w:tcPr>
          <w:p w14:paraId="5C7E6BCF" w14:textId="77777777" w:rsidR="00130D0A" w:rsidRPr="005A7BEF" w:rsidRDefault="00130D0A" w:rsidP="00130D0A">
            <w:pPr>
              <w:ind w:left="266"/>
              <w:rPr>
                <w:rFonts w:ascii="Arial" w:eastAsia="Calibri" w:hAnsi="Arial" w:cs="Arial"/>
                <w:b/>
                <w:sz w:val="16"/>
                <w:szCs w:val="16"/>
                <w:lang w:val="en-GB"/>
              </w:rPr>
            </w:pPr>
          </w:p>
        </w:tc>
        <w:tc>
          <w:tcPr>
            <w:tcW w:w="561" w:type="pct"/>
            <w:vAlign w:val="center"/>
          </w:tcPr>
          <w:p w14:paraId="78FAD63D" w14:textId="77777777" w:rsidR="00130D0A" w:rsidRPr="005A7BEF" w:rsidRDefault="00130D0A" w:rsidP="00130D0A">
            <w:pPr>
              <w:ind w:left="266"/>
              <w:rPr>
                <w:rFonts w:ascii="Arial" w:eastAsia="Calibri" w:hAnsi="Arial" w:cs="Arial"/>
                <w:b/>
                <w:sz w:val="16"/>
                <w:szCs w:val="16"/>
                <w:lang w:val="en-GB"/>
              </w:rPr>
            </w:pPr>
          </w:p>
        </w:tc>
      </w:tr>
      <w:tr w:rsidR="00130D0A" w:rsidRPr="005A7BEF" w14:paraId="5F812C99" w14:textId="77777777" w:rsidTr="00842F8E">
        <w:trPr>
          <w:trHeight w:val="371"/>
        </w:trPr>
        <w:tc>
          <w:tcPr>
            <w:tcW w:w="3317" w:type="pct"/>
          </w:tcPr>
          <w:p w14:paraId="2926AFAD" w14:textId="55FBC47F" w:rsidR="00130D0A" w:rsidRPr="005A7BEF" w:rsidRDefault="00130D0A" w:rsidP="00130D0A">
            <w:pPr>
              <w:spacing w:line="276" w:lineRule="auto"/>
              <w:contextualSpacing/>
              <w:rPr>
                <w:rFonts w:ascii="Arial" w:hAnsi="Arial" w:cs="Arial"/>
              </w:rPr>
            </w:pPr>
            <w:r w:rsidRPr="005A7BEF">
              <w:rPr>
                <w:rFonts w:ascii="Arial" w:hAnsi="Arial" w:cs="Arial"/>
              </w:rPr>
              <w:t>Given the current situation of your family, how likel</w:t>
            </w:r>
            <w:r>
              <w:rPr>
                <w:rFonts w:ascii="Arial" w:hAnsi="Arial" w:cs="Arial"/>
              </w:rPr>
              <w:t>y do you think it is that [Name]</w:t>
            </w:r>
            <w:r w:rsidRPr="005A7BEF">
              <w:rPr>
                <w:rFonts w:ascii="Arial" w:hAnsi="Arial" w:cs="Arial"/>
              </w:rPr>
              <w:t xml:space="preserve"> will enter senior secondary school? </w:t>
            </w:r>
          </w:p>
          <w:p w14:paraId="4C2E3E7D" w14:textId="77777777" w:rsidR="00130D0A" w:rsidRPr="005A7BEF" w:rsidRDefault="00130D0A" w:rsidP="00130D0A">
            <w:pPr>
              <w:rPr>
                <w:rFonts w:ascii="Arial" w:hAnsi="Arial" w:cs="Arial"/>
              </w:rPr>
            </w:pPr>
          </w:p>
          <w:p w14:paraId="5AE7C1C0" w14:textId="77777777" w:rsidR="00130D0A" w:rsidRPr="005A7BEF" w:rsidRDefault="00130D0A" w:rsidP="00130D0A">
            <w:pPr>
              <w:rPr>
                <w:rFonts w:ascii="Arial" w:hAnsi="Arial" w:cs="Arial"/>
              </w:rPr>
            </w:pPr>
            <w:r w:rsidRPr="005A7BEF">
              <w:rPr>
                <w:rFonts w:ascii="Arial" w:hAnsi="Arial" w:cs="Arial"/>
              </w:rPr>
              <w:t>Absolutely likely</w:t>
            </w:r>
          </w:p>
          <w:p w14:paraId="0800C270" w14:textId="77777777" w:rsidR="00130D0A" w:rsidRPr="005A7BEF" w:rsidRDefault="00130D0A" w:rsidP="00130D0A">
            <w:pPr>
              <w:rPr>
                <w:rFonts w:ascii="Arial" w:hAnsi="Arial" w:cs="Arial"/>
              </w:rPr>
            </w:pPr>
            <w:r w:rsidRPr="005A7BEF">
              <w:rPr>
                <w:rFonts w:ascii="Arial" w:hAnsi="Arial" w:cs="Arial"/>
              </w:rPr>
              <w:t>Likely</w:t>
            </w:r>
          </w:p>
          <w:p w14:paraId="202FF471" w14:textId="77777777" w:rsidR="00130D0A" w:rsidRPr="005A7BEF" w:rsidRDefault="00130D0A" w:rsidP="00130D0A">
            <w:pPr>
              <w:rPr>
                <w:rFonts w:ascii="Arial" w:hAnsi="Arial" w:cs="Arial"/>
              </w:rPr>
            </w:pPr>
            <w:r w:rsidRPr="005A7BEF">
              <w:rPr>
                <w:rFonts w:ascii="Arial" w:hAnsi="Arial" w:cs="Arial"/>
              </w:rPr>
              <w:t>Not likely</w:t>
            </w:r>
          </w:p>
          <w:p w14:paraId="6AC15DE7" w14:textId="77777777" w:rsidR="00130D0A" w:rsidRPr="005A7BEF" w:rsidRDefault="00130D0A" w:rsidP="00130D0A">
            <w:pPr>
              <w:rPr>
                <w:rFonts w:ascii="Arial" w:hAnsi="Arial" w:cs="Arial"/>
              </w:rPr>
            </w:pPr>
            <w:r w:rsidRPr="005A7BEF">
              <w:rPr>
                <w:rFonts w:ascii="Arial" w:hAnsi="Arial" w:cs="Arial"/>
              </w:rPr>
              <w:t>Absolutely not likely</w:t>
            </w:r>
          </w:p>
          <w:p w14:paraId="13D96992" w14:textId="77777777" w:rsidR="00130D0A" w:rsidRPr="005A7BEF" w:rsidRDefault="00130D0A" w:rsidP="00130D0A">
            <w:pPr>
              <w:rPr>
                <w:rFonts w:ascii="Arial" w:hAnsi="Arial" w:cs="Arial"/>
              </w:rPr>
            </w:pPr>
          </w:p>
        </w:tc>
        <w:tc>
          <w:tcPr>
            <w:tcW w:w="561" w:type="pct"/>
            <w:vAlign w:val="center"/>
          </w:tcPr>
          <w:p w14:paraId="16B3BA0B" w14:textId="77777777" w:rsidR="00130D0A" w:rsidRPr="005A7BEF" w:rsidRDefault="00130D0A" w:rsidP="00130D0A">
            <w:pPr>
              <w:pStyle w:val="ListParagraph"/>
              <w:ind w:left="266"/>
              <w:rPr>
                <w:rFonts w:ascii="Arial" w:hAnsi="Arial" w:cs="Arial"/>
                <w:b/>
                <w:sz w:val="16"/>
                <w:szCs w:val="16"/>
                <w:lang w:val="en-GB"/>
              </w:rPr>
            </w:pPr>
          </w:p>
        </w:tc>
        <w:tc>
          <w:tcPr>
            <w:tcW w:w="561" w:type="pct"/>
            <w:vAlign w:val="center"/>
          </w:tcPr>
          <w:p w14:paraId="07F4EDB9" w14:textId="77777777" w:rsidR="00130D0A" w:rsidRPr="005A7BEF" w:rsidRDefault="00130D0A" w:rsidP="00130D0A">
            <w:pPr>
              <w:jc w:val="center"/>
              <w:rPr>
                <w:rFonts w:ascii="Arial" w:hAnsi="Arial" w:cs="Arial"/>
                <w:b/>
                <w:sz w:val="16"/>
                <w:szCs w:val="16"/>
                <w:lang w:val="en-GB"/>
              </w:rPr>
            </w:pPr>
          </w:p>
        </w:tc>
        <w:tc>
          <w:tcPr>
            <w:tcW w:w="561" w:type="pct"/>
            <w:vAlign w:val="center"/>
          </w:tcPr>
          <w:p w14:paraId="5A508EBF" w14:textId="77777777" w:rsidR="00130D0A" w:rsidRPr="005A7BEF" w:rsidRDefault="00130D0A" w:rsidP="00130D0A">
            <w:pPr>
              <w:jc w:val="center"/>
              <w:rPr>
                <w:rFonts w:ascii="Arial" w:hAnsi="Arial" w:cs="Arial"/>
                <w:b/>
                <w:sz w:val="16"/>
                <w:szCs w:val="16"/>
                <w:lang w:val="en-GB"/>
              </w:rPr>
            </w:pPr>
          </w:p>
        </w:tc>
      </w:tr>
      <w:tr w:rsidR="00130D0A" w:rsidRPr="005A7BEF" w14:paraId="1FF7A332" w14:textId="77777777" w:rsidTr="00842F8E">
        <w:trPr>
          <w:trHeight w:val="371"/>
        </w:trPr>
        <w:tc>
          <w:tcPr>
            <w:tcW w:w="3317" w:type="pct"/>
          </w:tcPr>
          <w:p w14:paraId="389567EA" w14:textId="573A0514" w:rsidR="00130D0A" w:rsidRPr="005A7BEF" w:rsidRDefault="00130D0A" w:rsidP="00130D0A">
            <w:pPr>
              <w:rPr>
                <w:rFonts w:ascii="Arial" w:hAnsi="Arial" w:cs="Arial"/>
              </w:rPr>
            </w:pPr>
            <w:r w:rsidRPr="005A7BEF">
              <w:rPr>
                <w:rFonts w:ascii="Arial" w:hAnsi="Arial" w:cs="Arial"/>
              </w:rPr>
              <w:t>Given the current situation of your family, wha</w:t>
            </w:r>
            <w:r>
              <w:rPr>
                <w:rFonts w:ascii="Arial" w:hAnsi="Arial" w:cs="Arial"/>
              </w:rPr>
              <w:t>t do you think [Name]</w:t>
            </w:r>
            <w:r w:rsidRPr="005A7BEF">
              <w:rPr>
                <w:rFonts w:ascii="Arial" w:hAnsi="Arial" w:cs="Arial"/>
              </w:rPr>
              <w:t xml:space="preserve"> will </w:t>
            </w:r>
            <w:r>
              <w:rPr>
                <w:rFonts w:ascii="Arial" w:hAnsi="Arial" w:cs="Arial"/>
              </w:rPr>
              <w:t xml:space="preserve">likely </w:t>
            </w:r>
            <w:r w:rsidRPr="005A7BEF">
              <w:rPr>
                <w:rFonts w:ascii="Arial" w:hAnsi="Arial" w:cs="Arial"/>
              </w:rPr>
              <w:t>study?</w:t>
            </w:r>
          </w:p>
          <w:p w14:paraId="56C055C5" w14:textId="77777777" w:rsidR="00130D0A" w:rsidRPr="005A7BEF" w:rsidRDefault="00130D0A" w:rsidP="00130D0A">
            <w:pPr>
              <w:rPr>
                <w:rFonts w:ascii="Arial" w:hAnsi="Arial" w:cs="Arial"/>
              </w:rPr>
            </w:pPr>
          </w:p>
          <w:p w14:paraId="4DD9BF5D" w14:textId="77777777" w:rsidR="00130D0A" w:rsidRPr="005A7BEF" w:rsidRDefault="00130D0A" w:rsidP="00130D0A">
            <w:pPr>
              <w:rPr>
                <w:rFonts w:ascii="Arial" w:hAnsi="Arial" w:cs="Arial"/>
              </w:rPr>
            </w:pPr>
            <w:r>
              <w:rPr>
                <w:rFonts w:ascii="Arial" w:hAnsi="Arial" w:cs="Arial"/>
              </w:rPr>
              <w:t>G</w:t>
            </w:r>
            <w:r w:rsidRPr="005A7BEF">
              <w:rPr>
                <w:rFonts w:ascii="Arial" w:hAnsi="Arial" w:cs="Arial"/>
              </w:rPr>
              <w:t>eneral arts</w:t>
            </w:r>
          </w:p>
          <w:p w14:paraId="358F20A3" w14:textId="77777777" w:rsidR="00130D0A" w:rsidRPr="005A7BEF" w:rsidRDefault="00130D0A" w:rsidP="00130D0A">
            <w:pPr>
              <w:rPr>
                <w:rFonts w:ascii="Arial" w:hAnsi="Arial" w:cs="Arial"/>
              </w:rPr>
            </w:pPr>
            <w:r>
              <w:rPr>
                <w:rFonts w:ascii="Arial" w:hAnsi="Arial" w:cs="Arial"/>
              </w:rPr>
              <w:t>G</w:t>
            </w:r>
            <w:r w:rsidRPr="005A7BEF">
              <w:rPr>
                <w:rFonts w:ascii="Arial" w:hAnsi="Arial" w:cs="Arial"/>
              </w:rPr>
              <w:t>eneral science</w:t>
            </w:r>
          </w:p>
          <w:p w14:paraId="4EE3DC7D" w14:textId="77777777" w:rsidR="00130D0A" w:rsidRPr="005A7BEF" w:rsidRDefault="00130D0A" w:rsidP="00130D0A">
            <w:pPr>
              <w:rPr>
                <w:rFonts w:ascii="Arial" w:hAnsi="Arial" w:cs="Arial"/>
              </w:rPr>
            </w:pPr>
            <w:r>
              <w:rPr>
                <w:rFonts w:ascii="Arial" w:hAnsi="Arial" w:cs="Arial"/>
              </w:rPr>
              <w:t>H</w:t>
            </w:r>
            <w:r w:rsidRPr="005A7BEF">
              <w:rPr>
                <w:rFonts w:ascii="Arial" w:hAnsi="Arial" w:cs="Arial"/>
              </w:rPr>
              <w:t>ome economics</w:t>
            </w:r>
          </w:p>
          <w:p w14:paraId="168E87FF" w14:textId="77777777" w:rsidR="00130D0A" w:rsidRDefault="00130D0A" w:rsidP="00130D0A">
            <w:pPr>
              <w:rPr>
                <w:rFonts w:ascii="Arial" w:hAnsi="Arial" w:cs="Arial"/>
              </w:rPr>
            </w:pPr>
            <w:r>
              <w:rPr>
                <w:rFonts w:ascii="Arial" w:hAnsi="Arial" w:cs="Arial"/>
              </w:rPr>
              <w:t>T</w:t>
            </w:r>
            <w:r w:rsidRPr="005A7BEF">
              <w:rPr>
                <w:rFonts w:ascii="Arial" w:hAnsi="Arial" w:cs="Arial"/>
              </w:rPr>
              <w:t xml:space="preserve">echnical studies </w:t>
            </w:r>
          </w:p>
          <w:p w14:paraId="7503FA48" w14:textId="77777777" w:rsidR="00130D0A" w:rsidRDefault="00130D0A" w:rsidP="00130D0A">
            <w:pPr>
              <w:rPr>
                <w:rFonts w:ascii="Arial" w:hAnsi="Arial" w:cs="Arial"/>
              </w:rPr>
            </w:pPr>
            <w:r>
              <w:rPr>
                <w:rFonts w:ascii="Arial" w:hAnsi="Arial" w:cs="Arial"/>
              </w:rPr>
              <w:t>Visual arts</w:t>
            </w:r>
          </w:p>
          <w:p w14:paraId="34A58249" w14:textId="77777777" w:rsidR="00130D0A" w:rsidRPr="005A7BEF" w:rsidRDefault="00130D0A" w:rsidP="00130D0A">
            <w:pPr>
              <w:rPr>
                <w:rFonts w:ascii="Arial" w:hAnsi="Arial" w:cs="Arial"/>
              </w:rPr>
            </w:pPr>
            <w:r>
              <w:rPr>
                <w:rFonts w:ascii="Arial" w:hAnsi="Arial" w:cs="Arial"/>
              </w:rPr>
              <w:t>Business</w:t>
            </w:r>
          </w:p>
          <w:p w14:paraId="642744AA" w14:textId="60E11381" w:rsidR="00130D0A" w:rsidRPr="005A7BEF" w:rsidRDefault="00130D0A" w:rsidP="00130D0A">
            <w:pPr>
              <w:rPr>
                <w:rFonts w:ascii="Arial" w:hAnsi="Arial" w:cs="Arial"/>
              </w:rPr>
            </w:pPr>
            <w:r>
              <w:rPr>
                <w:rFonts w:ascii="Arial" w:hAnsi="Arial" w:cs="Arial"/>
              </w:rPr>
              <w:t>O</w:t>
            </w:r>
            <w:r w:rsidRPr="005A7BEF">
              <w:rPr>
                <w:rFonts w:ascii="Arial" w:hAnsi="Arial" w:cs="Arial"/>
              </w:rPr>
              <w:t>ther (specify)</w:t>
            </w:r>
          </w:p>
        </w:tc>
        <w:tc>
          <w:tcPr>
            <w:tcW w:w="561" w:type="pct"/>
            <w:vAlign w:val="center"/>
          </w:tcPr>
          <w:p w14:paraId="518222CC" w14:textId="77777777" w:rsidR="00130D0A" w:rsidRPr="005A7BEF" w:rsidRDefault="00130D0A" w:rsidP="00130D0A">
            <w:pPr>
              <w:pStyle w:val="ListParagraph"/>
              <w:ind w:left="266"/>
              <w:rPr>
                <w:rFonts w:ascii="Arial" w:hAnsi="Arial" w:cs="Arial"/>
                <w:b/>
                <w:sz w:val="16"/>
                <w:szCs w:val="16"/>
                <w:lang w:val="en-GB"/>
              </w:rPr>
            </w:pPr>
          </w:p>
        </w:tc>
        <w:tc>
          <w:tcPr>
            <w:tcW w:w="561" w:type="pct"/>
            <w:vAlign w:val="center"/>
          </w:tcPr>
          <w:p w14:paraId="087DBB50" w14:textId="77777777" w:rsidR="00130D0A" w:rsidRPr="005A7BEF" w:rsidRDefault="00130D0A" w:rsidP="00130D0A">
            <w:pPr>
              <w:jc w:val="center"/>
              <w:rPr>
                <w:rFonts w:ascii="Arial" w:hAnsi="Arial" w:cs="Arial"/>
                <w:b/>
                <w:sz w:val="16"/>
                <w:szCs w:val="16"/>
                <w:lang w:val="en-GB"/>
              </w:rPr>
            </w:pPr>
          </w:p>
        </w:tc>
        <w:tc>
          <w:tcPr>
            <w:tcW w:w="561" w:type="pct"/>
            <w:vAlign w:val="center"/>
          </w:tcPr>
          <w:p w14:paraId="5A879F50" w14:textId="77777777" w:rsidR="00130D0A" w:rsidRPr="005A7BEF" w:rsidRDefault="00130D0A" w:rsidP="00130D0A">
            <w:pPr>
              <w:jc w:val="center"/>
              <w:rPr>
                <w:rFonts w:ascii="Arial" w:hAnsi="Arial" w:cs="Arial"/>
                <w:b/>
                <w:sz w:val="16"/>
                <w:szCs w:val="16"/>
                <w:lang w:val="en-GB"/>
              </w:rPr>
            </w:pPr>
          </w:p>
        </w:tc>
      </w:tr>
    </w:tbl>
    <w:p w14:paraId="3F762D78" w14:textId="1D73BDB6" w:rsidR="00EE7EB3" w:rsidRDefault="00EE7EB3" w:rsidP="008957BA">
      <w:pPr>
        <w:rPr>
          <w:rFonts w:ascii="Arial" w:hAnsi="Arial" w:cs="Arial"/>
        </w:rPr>
      </w:pPr>
    </w:p>
    <w:p w14:paraId="7C41B625" w14:textId="22524336" w:rsidR="00130D0A" w:rsidRDefault="00130D0A" w:rsidP="008957BA">
      <w:pPr>
        <w:rPr>
          <w:rFonts w:ascii="Arial" w:hAnsi="Arial" w:cs="Arial"/>
        </w:rPr>
      </w:pPr>
    </w:p>
    <w:p w14:paraId="48E94156" w14:textId="4AB30ED9" w:rsidR="00130D0A" w:rsidRDefault="00130D0A" w:rsidP="008957BA">
      <w:pPr>
        <w:rPr>
          <w:rFonts w:ascii="Arial" w:hAnsi="Arial" w:cs="Arial"/>
        </w:rPr>
      </w:pPr>
      <w:r>
        <w:rPr>
          <w:rFonts w:ascii="Arial" w:hAnsi="Arial" w:cs="Arial"/>
        </w:rPr>
        <w:t>[REPEAT FROM BEGINNING OF MODULE WITH FATHER AS RESPONDENT</w:t>
      </w:r>
    </w:p>
    <w:p w14:paraId="617D0AFC" w14:textId="41B28DCA" w:rsidR="00EE7EB3" w:rsidRDefault="00EE7EB3" w:rsidP="008957BA">
      <w:pPr>
        <w:rPr>
          <w:rFonts w:ascii="Arial" w:hAnsi="Arial" w:cs="Arial"/>
        </w:rPr>
      </w:pPr>
    </w:p>
    <w:p w14:paraId="79F66123" w14:textId="174CBA29" w:rsidR="00EE7EB3" w:rsidRDefault="00EE7EB3" w:rsidP="008957BA">
      <w:pPr>
        <w:rPr>
          <w:rFonts w:ascii="Arial" w:hAnsi="Arial" w:cs="Arial"/>
        </w:rPr>
      </w:pPr>
    </w:p>
    <w:p w14:paraId="758E87AA" w14:textId="77777777" w:rsidR="00EE7EB3" w:rsidRPr="005A7BEF" w:rsidRDefault="00EE7EB3" w:rsidP="008957BA">
      <w:pPr>
        <w:rPr>
          <w:rFonts w:ascii="Arial" w:hAnsi="Arial" w:cs="Arial"/>
        </w:rPr>
      </w:pPr>
    </w:p>
    <w:p w14:paraId="3DB401FC" w14:textId="77777777" w:rsidR="008957BA" w:rsidRPr="005A7BEF" w:rsidRDefault="008957BA" w:rsidP="008957BA">
      <w:pPr>
        <w:rPr>
          <w:rFonts w:ascii="Arial" w:hAnsi="Arial" w:cs="Arial"/>
          <w:b/>
        </w:rPr>
      </w:pPr>
      <w:r w:rsidRPr="005A7BEF">
        <w:rPr>
          <w:rFonts w:ascii="Arial" w:hAnsi="Arial" w:cs="Arial"/>
          <w:b/>
        </w:rPr>
        <w:t xml:space="preserve">A.i.3. Parents’ intervention </w:t>
      </w:r>
    </w:p>
    <w:p w14:paraId="20B0A1D1" w14:textId="47B8D600" w:rsidR="00893FA8" w:rsidRDefault="00893FA8" w:rsidP="008957BA">
      <w:pPr>
        <w:rPr>
          <w:rFonts w:ascii="Arial" w:hAnsi="Arial" w:cs="Arial"/>
          <w:b/>
        </w:rPr>
      </w:pPr>
    </w:p>
    <w:p w14:paraId="18F69691" w14:textId="53DB81B4" w:rsidR="00893FA8" w:rsidRDefault="00893FA8" w:rsidP="008957BA">
      <w:pPr>
        <w:rPr>
          <w:rFonts w:ascii="Arial" w:hAnsi="Arial" w:cs="Arial"/>
          <w:b/>
        </w:rPr>
      </w:pPr>
    </w:p>
    <w:p w14:paraId="2BDB887F" w14:textId="1B689EA4" w:rsidR="00893FA8" w:rsidRDefault="00893FA8" w:rsidP="008957BA">
      <w:pPr>
        <w:rPr>
          <w:rFonts w:ascii="Arial" w:hAnsi="Arial" w:cs="Arial"/>
          <w:b/>
        </w:rPr>
      </w:pPr>
      <w:r>
        <w:rPr>
          <w:rFonts w:ascii="Arial" w:hAnsi="Arial" w:cs="Arial"/>
          <w:b/>
        </w:rPr>
        <w:t xml:space="preserve">Interviewer: </w:t>
      </w:r>
      <w:r w:rsidRPr="008D4F63">
        <w:rPr>
          <w:rFonts w:ascii="Arial" w:hAnsi="Arial" w:cs="Arial"/>
        </w:rPr>
        <w:t>You are about to begin the intervention portion of the module. Please make sure you are interviewing this parent privately before continuing. Are you ready?</w:t>
      </w:r>
    </w:p>
    <w:p w14:paraId="533BF05D" w14:textId="46005A08" w:rsidR="00893FA8" w:rsidRDefault="00893FA8" w:rsidP="008957BA">
      <w:pPr>
        <w:rPr>
          <w:rFonts w:ascii="Arial" w:hAnsi="Arial" w:cs="Arial"/>
          <w:b/>
        </w:rPr>
      </w:pPr>
    </w:p>
    <w:p w14:paraId="2A5E7FBF" w14:textId="74B867F7" w:rsidR="00893FA8" w:rsidRDefault="00893FA8" w:rsidP="008957BA">
      <w:pPr>
        <w:rPr>
          <w:rFonts w:ascii="Arial" w:hAnsi="Arial" w:cs="Arial"/>
          <w:b/>
        </w:rPr>
      </w:pPr>
      <w:r>
        <w:rPr>
          <w:rFonts w:ascii="Arial" w:hAnsi="Arial" w:cs="Arial"/>
          <w:b/>
        </w:rPr>
        <w:tab/>
        <w:t>__________</w:t>
      </w:r>
    </w:p>
    <w:p w14:paraId="6179717B" w14:textId="4FA77D03" w:rsidR="00893FA8" w:rsidRDefault="00893FA8" w:rsidP="008957BA">
      <w:pPr>
        <w:rPr>
          <w:rFonts w:ascii="Arial" w:hAnsi="Arial" w:cs="Arial"/>
          <w:b/>
        </w:rPr>
      </w:pPr>
    </w:p>
    <w:p w14:paraId="6773B028" w14:textId="5DAD2181" w:rsidR="00893FA8" w:rsidRPr="008D4F63" w:rsidRDefault="00893FA8" w:rsidP="008957BA">
      <w:pPr>
        <w:rPr>
          <w:rFonts w:ascii="Arial" w:hAnsi="Arial" w:cs="Arial"/>
        </w:rPr>
      </w:pPr>
      <w:r w:rsidRPr="008D4F63">
        <w:rPr>
          <w:rFonts w:ascii="Arial" w:hAnsi="Arial" w:cs="Arial"/>
        </w:rPr>
        <w:t>1-Yes</w:t>
      </w:r>
    </w:p>
    <w:p w14:paraId="55EB4973" w14:textId="0D080304" w:rsidR="00893FA8" w:rsidRDefault="00893FA8" w:rsidP="008957BA">
      <w:pPr>
        <w:rPr>
          <w:rFonts w:ascii="Arial" w:hAnsi="Arial" w:cs="Arial"/>
        </w:rPr>
      </w:pPr>
      <w:r w:rsidRPr="008D4F63">
        <w:rPr>
          <w:rFonts w:ascii="Arial" w:hAnsi="Arial" w:cs="Arial"/>
        </w:rPr>
        <w:t>5-No</w:t>
      </w:r>
    </w:p>
    <w:p w14:paraId="0768728B" w14:textId="27B9FCA7" w:rsidR="00893FA8" w:rsidRDefault="00893FA8" w:rsidP="008957BA">
      <w:pPr>
        <w:rPr>
          <w:rFonts w:ascii="Arial" w:hAnsi="Arial" w:cs="Arial"/>
        </w:rPr>
      </w:pPr>
    </w:p>
    <w:p w14:paraId="251E4805" w14:textId="4D0A96A1" w:rsidR="00893FA8" w:rsidRDefault="00893FA8" w:rsidP="008957BA">
      <w:pPr>
        <w:rPr>
          <w:rFonts w:ascii="Arial" w:hAnsi="Arial" w:cs="Arial"/>
        </w:rPr>
      </w:pPr>
    </w:p>
    <w:p w14:paraId="21A0F54E" w14:textId="5FF65069" w:rsidR="00893FA8" w:rsidRDefault="00893FA8" w:rsidP="008957BA">
      <w:pPr>
        <w:rPr>
          <w:rFonts w:ascii="Arial" w:hAnsi="Arial" w:cs="Arial"/>
          <w:b/>
        </w:rPr>
      </w:pPr>
      <w:r w:rsidRPr="00893FA8">
        <w:rPr>
          <w:rFonts w:ascii="Arial" w:hAnsi="Arial" w:cs="Arial"/>
          <w:b/>
        </w:rPr>
        <w:t xml:space="preserve">Interviewer: </w:t>
      </w:r>
      <w:r w:rsidRPr="00842F8E">
        <w:rPr>
          <w:rFonts w:ascii="Arial" w:hAnsi="Arial" w:cs="Arial"/>
        </w:rPr>
        <w:t xml:space="preserve">This household belongs to [Experimental group]. Please </w:t>
      </w:r>
      <w:r w:rsidR="00927490" w:rsidRPr="00842F8E">
        <w:rPr>
          <w:rFonts w:ascii="Arial" w:hAnsi="Arial" w:cs="Arial"/>
        </w:rPr>
        <w:t>[instructions for relevant experimental group].</w:t>
      </w:r>
    </w:p>
    <w:p w14:paraId="70DA288A" w14:textId="77777777" w:rsidR="00893FA8" w:rsidRPr="005A7BEF" w:rsidRDefault="00893FA8" w:rsidP="008957BA">
      <w:pPr>
        <w:rPr>
          <w:rFonts w:ascii="Arial" w:hAnsi="Arial" w:cs="Arial"/>
          <w:b/>
        </w:rPr>
      </w:pPr>
    </w:p>
    <w:p w14:paraId="2A557A55" w14:textId="77777777" w:rsidR="008957BA" w:rsidRPr="005A7BEF" w:rsidRDefault="008957BA" w:rsidP="008957BA">
      <w:pPr>
        <w:rPr>
          <w:rFonts w:ascii="Arial" w:hAnsi="Arial" w:cs="Arial"/>
        </w:rPr>
      </w:pPr>
      <w:r w:rsidRPr="005A7BEF">
        <w:rPr>
          <w:rFonts w:ascii="Arial" w:hAnsi="Arial" w:cs="Arial"/>
          <w:u w:val="single"/>
        </w:rPr>
        <w:t>Treatment household</w:t>
      </w:r>
      <w:r w:rsidRPr="005A7BEF">
        <w:rPr>
          <w:rFonts w:ascii="Arial" w:hAnsi="Arial" w:cs="Arial"/>
        </w:rPr>
        <w:t xml:space="preserve">: </w:t>
      </w:r>
    </w:p>
    <w:p w14:paraId="2C42D3AA" w14:textId="77777777" w:rsidR="008957BA" w:rsidRPr="005A7BEF" w:rsidRDefault="008957BA" w:rsidP="008957BA">
      <w:pPr>
        <w:rPr>
          <w:rFonts w:ascii="Arial" w:hAnsi="Arial" w:cs="Arial"/>
        </w:rPr>
      </w:pPr>
      <w:r w:rsidRPr="005A7BEF">
        <w:rPr>
          <w:rFonts w:ascii="Arial" w:hAnsi="Arial" w:cs="Arial"/>
        </w:rPr>
        <w:t>These households are ones chosen to receive the information within the T1, T2, T3 calendars.</w:t>
      </w:r>
    </w:p>
    <w:p w14:paraId="1ABEF0DC" w14:textId="77777777" w:rsidR="008957BA" w:rsidRPr="005A7BEF" w:rsidRDefault="008957BA" w:rsidP="008957BA">
      <w:pPr>
        <w:rPr>
          <w:rFonts w:ascii="Arial" w:hAnsi="Arial" w:cs="Arial"/>
          <w:b/>
        </w:rPr>
      </w:pPr>
      <w:r w:rsidRPr="005A7BEF">
        <w:rPr>
          <w:rFonts w:ascii="Arial" w:hAnsi="Arial" w:cs="Arial"/>
          <w:b/>
        </w:rPr>
        <w:t xml:space="preserve">We will also randomize over which parent receives the information. This means in some households only the mother, the father, or both will be treated. </w:t>
      </w:r>
    </w:p>
    <w:p w14:paraId="2A2AE211" w14:textId="77777777" w:rsidR="008957BA" w:rsidRPr="005A7BEF" w:rsidRDefault="008957BA" w:rsidP="008957BA">
      <w:pPr>
        <w:rPr>
          <w:rFonts w:ascii="Arial" w:hAnsi="Arial" w:cs="Arial"/>
        </w:rPr>
      </w:pPr>
    </w:p>
    <w:p w14:paraId="4A2F7E37" w14:textId="77777777" w:rsidR="008957BA" w:rsidRPr="005A7BEF" w:rsidRDefault="008957BA" w:rsidP="008957BA">
      <w:pPr>
        <w:rPr>
          <w:rFonts w:ascii="Arial" w:hAnsi="Arial" w:cs="Arial"/>
        </w:rPr>
      </w:pPr>
      <w:r w:rsidRPr="005A7BEF">
        <w:rPr>
          <w:rFonts w:ascii="Arial" w:hAnsi="Arial" w:cs="Arial"/>
        </w:rPr>
        <w:t xml:space="preserve">Any </w:t>
      </w:r>
      <w:r w:rsidRPr="005A7BEF">
        <w:rPr>
          <w:rFonts w:ascii="Arial" w:hAnsi="Arial" w:cs="Arial"/>
          <w:i/>
        </w:rPr>
        <w:t>selected</w:t>
      </w:r>
      <w:r w:rsidRPr="005A7BEF">
        <w:rPr>
          <w:rFonts w:ascii="Arial" w:hAnsi="Arial" w:cs="Arial"/>
        </w:rPr>
        <w:t xml:space="preserve"> parent as indicated by Survey CTO:</w:t>
      </w:r>
    </w:p>
    <w:p w14:paraId="1B09EE3B" w14:textId="77777777" w:rsidR="008957BA" w:rsidRPr="005A7BEF" w:rsidRDefault="008957BA" w:rsidP="008957BA">
      <w:pPr>
        <w:pStyle w:val="ListParagraph"/>
        <w:numPr>
          <w:ilvl w:val="3"/>
          <w:numId w:val="139"/>
        </w:numPr>
        <w:ind w:left="720"/>
        <w:rPr>
          <w:rFonts w:ascii="Arial" w:hAnsi="Arial" w:cs="Arial"/>
        </w:rPr>
      </w:pPr>
      <w:r w:rsidRPr="00842F8E">
        <w:rPr>
          <w:rFonts w:ascii="Arial" w:hAnsi="Arial" w:cs="Arial"/>
          <w:b/>
        </w:rPr>
        <w:t>Interviewer</w:t>
      </w:r>
      <w:r w:rsidRPr="005A7BEF">
        <w:rPr>
          <w:rFonts w:ascii="Arial" w:hAnsi="Arial" w:cs="Arial"/>
        </w:rPr>
        <w:t>: Show assigned (T1, T2 or T3) calendar to respondent</w:t>
      </w:r>
    </w:p>
    <w:p w14:paraId="670516A3" w14:textId="35B62883" w:rsidR="008957BA" w:rsidRPr="008D4F63" w:rsidRDefault="00833E9E" w:rsidP="008957BA">
      <w:pPr>
        <w:pStyle w:val="ListParagraph"/>
        <w:numPr>
          <w:ilvl w:val="3"/>
          <w:numId w:val="139"/>
        </w:numPr>
        <w:ind w:left="720"/>
        <w:rPr>
          <w:rFonts w:ascii="Arial" w:hAnsi="Arial" w:cs="Arial"/>
          <w:b/>
        </w:rPr>
      </w:pPr>
      <w:r>
        <w:rPr>
          <w:rFonts w:ascii="Arial" w:hAnsi="Arial" w:cs="Arial"/>
          <w:i/>
        </w:rPr>
        <w:t>INTERVIEWER READS</w:t>
      </w:r>
      <w:r w:rsidR="008957BA" w:rsidRPr="005A7BEF">
        <w:rPr>
          <w:rFonts w:ascii="Arial" w:hAnsi="Arial" w:cs="Arial"/>
        </w:rPr>
        <w:t>:</w:t>
      </w:r>
      <w:r w:rsidR="008957BA" w:rsidRPr="005A7BEF">
        <w:rPr>
          <w:rFonts w:ascii="Arial" w:hAnsi="Arial" w:cs="Arial"/>
          <w:i/>
        </w:rPr>
        <w:t xml:space="preserve"> </w:t>
      </w:r>
      <w:r w:rsidR="00BF040F">
        <w:rPr>
          <w:rFonts w:ascii="Arial" w:hAnsi="Arial" w:cs="Arial"/>
          <w:i/>
        </w:rPr>
        <w:t>“</w:t>
      </w:r>
      <w:r w:rsidR="008957BA" w:rsidRPr="008D4F63">
        <w:rPr>
          <w:rFonts w:ascii="Arial" w:hAnsi="Arial" w:cs="Arial"/>
          <w:b/>
        </w:rPr>
        <w:t>To thank you for your participation in our survey, this is a calendar for your family with useful information.</w:t>
      </w:r>
      <w:r w:rsidR="00BF040F" w:rsidRPr="00BF040F">
        <w:rPr>
          <w:rFonts w:ascii="Arial" w:hAnsi="Arial" w:cs="Arial"/>
          <w:b/>
        </w:rPr>
        <w:t>”</w:t>
      </w:r>
    </w:p>
    <w:p w14:paraId="494256D0" w14:textId="77777777" w:rsidR="008957BA" w:rsidRPr="005A7BEF" w:rsidRDefault="008957BA" w:rsidP="008957BA">
      <w:pPr>
        <w:pStyle w:val="ListParagraph"/>
        <w:numPr>
          <w:ilvl w:val="4"/>
          <w:numId w:val="139"/>
        </w:numPr>
        <w:ind w:left="1080"/>
        <w:rPr>
          <w:rFonts w:ascii="Arial" w:hAnsi="Arial" w:cs="Arial"/>
        </w:rPr>
      </w:pPr>
      <w:r w:rsidRPr="005A7BEF">
        <w:rPr>
          <w:rFonts w:ascii="Arial" w:hAnsi="Arial" w:cs="Arial"/>
        </w:rPr>
        <w:t xml:space="preserve">If you already performed the treatment intervention to another parent, you will receive this instruction: Read: </w:t>
      </w:r>
      <w:r w:rsidRPr="005A7BEF">
        <w:rPr>
          <w:rFonts w:ascii="Arial" w:hAnsi="Arial" w:cs="Arial"/>
          <w:i/>
        </w:rPr>
        <w:t>To thank you for your participation in our survey, we gave a calendar identical to this one to your spouse. It is a calendar for your family with useful information.</w:t>
      </w:r>
    </w:p>
    <w:p w14:paraId="11093D1C" w14:textId="77777777" w:rsidR="008957BA" w:rsidRPr="005A7BEF" w:rsidRDefault="008957BA" w:rsidP="008957BA">
      <w:pPr>
        <w:pStyle w:val="ListParagraph"/>
        <w:numPr>
          <w:ilvl w:val="3"/>
          <w:numId w:val="139"/>
        </w:numPr>
        <w:ind w:left="720"/>
        <w:rPr>
          <w:rFonts w:ascii="Arial" w:hAnsi="Arial" w:cs="Arial"/>
        </w:rPr>
      </w:pPr>
      <w:r w:rsidRPr="00842F8E">
        <w:rPr>
          <w:rFonts w:ascii="Arial" w:hAnsi="Arial" w:cs="Arial"/>
          <w:b/>
        </w:rPr>
        <w:t>Interviewer</w:t>
      </w:r>
      <w:r w:rsidRPr="005A7BEF">
        <w:rPr>
          <w:rFonts w:ascii="Arial" w:hAnsi="Arial" w:cs="Arial"/>
        </w:rPr>
        <w:t>: Open to the first page of the calendar.</w:t>
      </w:r>
    </w:p>
    <w:p w14:paraId="2A7A22F4" w14:textId="283CEB9A" w:rsidR="008957BA" w:rsidRPr="008D4F63" w:rsidRDefault="00833E9E" w:rsidP="008957BA">
      <w:pPr>
        <w:pStyle w:val="ListParagraph"/>
        <w:numPr>
          <w:ilvl w:val="3"/>
          <w:numId w:val="139"/>
        </w:numPr>
        <w:ind w:left="720"/>
        <w:rPr>
          <w:rFonts w:ascii="Arial" w:hAnsi="Arial" w:cs="Arial"/>
          <w:b/>
        </w:rPr>
      </w:pPr>
      <w:r>
        <w:rPr>
          <w:rFonts w:ascii="Arial" w:hAnsi="Arial" w:cs="Arial"/>
          <w:i/>
        </w:rPr>
        <w:t>INTERVIEWER READS</w:t>
      </w:r>
      <w:r w:rsidR="008957BA" w:rsidRPr="008D4F63">
        <w:rPr>
          <w:rFonts w:ascii="Arial" w:hAnsi="Arial" w:cs="Arial"/>
          <w:b/>
        </w:rPr>
        <w:t xml:space="preserve">: </w:t>
      </w:r>
      <w:r w:rsidR="00BF040F" w:rsidRPr="008D4F63">
        <w:rPr>
          <w:rFonts w:ascii="Arial" w:hAnsi="Arial" w:cs="Arial"/>
          <w:b/>
        </w:rPr>
        <w:t>“</w:t>
      </w:r>
      <w:r w:rsidR="008957BA" w:rsidRPr="008D4F63">
        <w:rPr>
          <w:rFonts w:ascii="Arial" w:hAnsi="Arial" w:cs="Arial"/>
          <w:b/>
        </w:rPr>
        <w:t>Here on the first page, you will find some useful information.</w:t>
      </w:r>
      <w:r w:rsidR="00BF040F" w:rsidRPr="008D4F63">
        <w:rPr>
          <w:rFonts w:ascii="Arial" w:hAnsi="Arial" w:cs="Arial"/>
          <w:b/>
        </w:rPr>
        <w:t>”</w:t>
      </w:r>
    </w:p>
    <w:p w14:paraId="2A9BC4EE" w14:textId="77777777" w:rsidR="008957BA" w:rsidRPr="005A7BEF" w:rsidRDefault="008957BA" w:rsidP="008957BA">
      <w:pPr>
        <w:pStyle w:val="ListParagraph"/>
        <w:numPr>
          <w:ilvl w:val="3"/>
          <w:numId w:val="139"/>
        </w:numPr>
        <w:ind w:left="720"/>
        <w:rPr>
          <w:rFonts w:ascii="Arial" w:hAnsi="Arial" w:cs="Arial"/>
        </w:rPr>
      </w:pPr>
      <w:r w:rsidRPr="00842F8E">
        <w:rPr>
          <w:rFonts w:ascii="Arial" w:hAnsi="Arial" w:cs="Arial"/>
          <w:b/>
        </w:rPr>
        <w:t>Interviewer</w:t>
      </w:r>
      <w:r w:rsidRPr="005A7BEF">
        <w:rPr>
          <w:rFonts w:ascii="Arial" w:hAnsi="Arial" w:cs="Arial"/>
        </w:rPr>
        <w:t>: Read the sentences printed on the calendar and make sure the respondent understands.</w:t>
      </w:r>
    </w:p>
    <w:p w14:paraId="34DEB395" w14:textId="77777777" w:rsidR="008957BA" w:rsidRPr="005A7BEF" w:rsidRDefault="008957BA" w:rsidP="008957BA">
      <w:pPr>
        <w:pStyle w:val="ListParagraph"/>
        <w:numPr>
          <w:ilvl w:val="3"/>
          <w:numId w:val="139"/>
        </w:numPr>
        <w:ind w:left="720"/>
        <w:rPr>
          <w:rFonts w:ascii="Arial" w:hAnsi="Arial" w:cs="Arial"/>
        </w:rPr>
      </w:pPr>
      <w:r w:rsidRPr="00842F8E">
        <w:rPr>
          <w:rFonts w:ascii="Arial" w:hAnsi="Arial" w:cs="Arial"/>
          <w:b/>
        </w:rPr>
        <w:t>Interviewer</w:t>
      </w:r>
      <w:r w:rsidRPr="005A7BEF">
        <w:rPr>
          <w:rFonts w:ascii="Arial" w:hAnsi="Arial" w:cs="Arial"/>
        </w:rPr>
        <w:t>: After reading the information, turn the page to show the rest of the calendar.</w:t>
      </w:r>
    </w:p>
    <w:p w14:paraId="5E9C1BCA" w14:textId="44274DC2" w:rsidR="008957BA" w:rsidRPr="005A7BEF" w:rsidRDefault="00833E9E" w:rsidP="008957BA">
      <w:pPr>
        <w:pStyle w:val="ListParagraph"/>
        <w:numPr>
          <w:ilvl w:val="3"/>
          <w:numId w:val="139"/>
        </w:numPr>
        <w:ind w:left="720"/>
        <w:rPr>
          <w:rFonts w:ascii="Arial" w:hAnsi="Arial" w:cs="Arial"/>
        </w:rPr>
      </w:pPr>
      <w:r>
        <w:rPr>
          <w:rFonts w:ascii="Arial" w:hAnsi="Arial" w:cs="Arial"/>
          <w:i/>
        </w:rPr>
        <w:t>INTERVIEWER READS</w:t>
      </w:r>
      <w:r w:rsidR="008957BA" w:rsidRPr="005A7BEF">
        <w:rPr>
          <w:rFonts w:ascii="Arial" w:hAnsi="Arial" w:cs="Arial"/>
        </w:rPr>
        <w:t>:</w:t>
      </w:r>
      <w:r w:rsidR="008957BA" w:rsidRPr="008D4F63">
        <w:rPr>
          <w:rFonts w:ascii="Arial" w:hAnsi="Arial" w:cs="Arial"/>
          <w:b/>
        </w:rPr>
        <w:t xml:space="preserve"> </w:t>
      </w:r>
      <w:r w:rsidR="00BF040F" w:rsidRPr="008D4F63">
        <w:rPr>
          <w:rFonts w:ascii="Arial" w:hAnsi="Arial" w:cs="Arial"/>
          <w:b/>
        </w:rPr>
        <w:t>“</w:t>
      </w:r>
      <w:r w:rsidR="008957BA" w:rsidRPr="008D4F63">
        <w:rPr>
          <w:rFonts w:ascii="Arial" w:hAnsi="Arial" w:cs="Arial"/>
          <w:b/>
        </w:rPr>
        <w:t>Here at the top of each page, we have pictures from all over the world and at the bottom, you will see the information we just showed you.</w:t>
      </w:r>
      <w:r w:rsidR="00BF040F" w:rsidRPr="008D4F63">
        <w:rPr>
          <w:rFonts w:ascii="Arial" w:hAnsi="Arial" w:cs="Arial"/>
          <w:b/>
        </w:rPr>
        <w:t>”</w:t>
      </w:r>
    </w:p>
    <w:p w14:paraId="413BFEC3" w14:textId="77777777" w:rsidR="00BF040F" w:rsidRDefault="008957BA" w:rsidP="008957BA">
      <w:pPr>
        <w:pStyle w:val="ListParagraph"/>
        <w:numPr>
          <w:ilvl w:val="3"/>
          <w:numId w:val="139"/>
        </w:numPr>
        <w:ind w:left="720"/>
        <w:rPr>
          <w:rFonts w:ascii="Arial" w:hAnsi="Arial" w:cs="Arial"/>
        </w:rPr>
      </w:pPr>
      <w:r w:rsidRPr="005A7BEF">
        <w:rPr>
          <w:rFonts w:ascii="Arial" w:hAnsi="Arial" w:cs="Arial"/>
        </w:rPr>
        <w:t>If instructed by Survey CTO, give calendar to parent.</w:t>
      </w:r>
    </w:p>
    <w:p w14:paraId="32A6B7C8" w14:textId="69797C7A" w:rsidR="000A692F" w:rsidRDefault="00BF040F">
      <w:pPr>
        <w:pStyle w:val="ListParagraph"/>
        <w:numPr>
          <w:ilvl w:val="3"/>
          <w:numId w:val="139"/>
        </w:numPr>
        <w:rPr>
          <w:rFonts w:ascii="Arial" w:hAnsi="Arial" w:cs="Arial"/>
          <w:b/>
        </w:rPr>
      </w:pPr>
      <w:r>
        <w:rPr>
          <w:rFonts w:ascii="Arial" w:hAnsi="Arial" w:cs="Arial"/>
        </w:rPr>
        <w:t xml:space="preserve">Read: </w:t>
      </w:r>
      <w:r w:rsidRPr="008D4F63">
        <w:rPr>
          <w:rFonts w:ascii="Arial" w:hAnsi="Arial" w:cs="Arial"/>
          <w:b/>
        </w:rPr>
        <w:t>“We are coming back in one year to administer very similar math and English tests to the ones your children just took. We would now like to give weekly planners/calendars to your children who are between the ages of 9-18 and not yet in senior secondary school. We have two types of planners: 1) one is focused on math and science and includes math exercises for your child to practice on and fun facts about science and 2) the other one is focused on English reading and includes English vocabulary and fun facts about animal</w:t>
      </w:r>
      <w:r>
        <w:rPr>
          <w:rFonts w:ascii="Arial" w:hAnsi="Arial" w:cs="Arial"/>
          <w:b/>
        </w:rPr>
        <w:t>s. For your child [Name]</w:t>
      </w:r>
      <w:r w:rsidRPr="008D4F63">
        <w:rPr>
          <w:rFonts w:ascii="Arial" w:hAnsi="Arial" w:cs="Arial"/>
          <w:b/>
        </w:rPr>
        <w:t>, do you want him/her to receive the math and science planner or the English planner?”</w:t>
      </w:r>
      <w:r w:rsidR="008957BA" w:rsidRPr="008D4F63">
        <w:rPr>
          <w:rFonts w:ascii="Arial" w:hAnsi="Arial" w:cs="Arial"/>
          <w:b/>
        </w:rPr>
        <w:t xml:space="preserve"> </w:t>
      </w:r>
    </w:p>
    <w:p w14:paraId="74A94516" w14:textId="28E25978" w:rsidR="000A692F" w:rsidRDefault="000A692F" w:rsidP="008D4F63">
      <w:pPr>
        <w:ind w:left="720"/>
        <w:rPr>
          <w:rFonts w:ascii="Arial" w:hAnsi="Arial" w:cs="Arial"/>
          <w:b/>
        </w:rPr>
      </w:pPr>
      <w:r>
        <w:rPr>
          <w:rFonts w:ascii="Arial" w:hAnsi="Arial" w:cs="Arial"/>
          <w:b/>
        </w:rPr>
        <w:t>_______</w:t>
      </w:r>
    </w:p>
    <w:p w14:paraId="0E8F22DE" w14:textId="25734677" w:rsidR="000A692F" w:rsidRPr="008D4F63" w:rsidRDefault="000A692F" w:rsidP="008D4F63">
      <w:pPr>
        <w:rPr>
          <w:rFonts w:ascii="Arial" w:hAnsi="Arial" w:cs="Arial"/>
        </w:rPr>
      </w:pPr>
      <w:r w:rsidRPr="008D4F63">
        <w:rPr>
          <w:rFonts w:ascii="Arial" w:hAnsi="Arial" w:cs="Arial"/>
        </w:rPr>
        <w:t>1-Math and science planner</w:t>
      </w:r>
    </w:p>
    <w:p w14:paraId="5262FBBA" w14:textId="32DEEB03" w:rsidR="000A692F" w:rsidRPr="008D4F63" w:rsidRDefault="00833E9E" w:rsidP="008D4F63">
      <w:pPr>
        <w:rPr>
          <w:rFonts w:ascii="Arial" w:hAnsi="Arial" w:cs="Arial"/>
        </w:rPr>
      </w:pPr>
      <w:r>
        <w:rPr>
          <w:rFonts w:ascii="Arial" w:hAnsi="Arial" w:cs="Arial"/>
        </w:rPr>
        <w:t>5</w:t>
      </w:r>
      <w:r w:rsidR="000A692F" w:rsidRPr="008D4F63">
        <w:rPr>
          <w:rFonts w:ascii="Arial" w:hAnsi="Arial" w:cs="Arial"/>
        </w:rPr>
        <w:t>-English planner</w:t>
      </w:r>
    </w:p>
    <w:p w14:paraId="62812546" w14:textId="2FD278C0" w:rsidR="000A692F" w:rsidRDefault="000A692F" w:rsidP="008D4F63">
      <w:pPr>
        <w:rPr>
          <w:rFonts w:ascii="Arial" w:hAnsi="Arial" w:cs="Arial"/>
          <w:b/>
        </w:rPr>
      </w:pPr>
    </w:p>
    <w:p w14:paraId="386F39C3" w14:textId="487DEC90" w:rsidR="000A692F" w:rsidRDefault="000A692F" w:rsidP="008D4F63">
      <w:pPr>
        <w:rPr>
          <w:rFonts w:ascii="Arial" w:hAnsi="Arial" w:cs="Arial"/>
          <w:b/>
        </w:rPr>
      </w:pPr>
    </w:p>
    <w:p w14:paraId="21E92A87" w14:textId="632D5C7F" w:rsidR="000A692F" w:rsidRDefault="000A692F" w:rsidP="008D4F63">
      <w:pPr>
        <w:rPr>
          <w:rFonts w:ascii="Arial" w:hAnsi="Arial" w:cs="Arial"/>
          <w:b/>
        </w:rPr>
      </w:pPr>
    </w:p>
    <w:p w14:paraId="416A4CDF" w14:textId="5CE10946" w:rsidR="000A692F" w:rsidRPr="008D4F63" w:rsidRDefault="000A692F" w:rsidP="000A692F">
      <w:pPr>
        <w:rPr>
          <w:rFonts w:ascii="Arial" w:hAnsi="Arial" w:cs="Arial"/>
        </w:rPr>
      </w:pPr>
      <w:r w:rsidRPr="00842F8E">
        <w:rPr>
          <w:rFonts w:ascii="Arial" w:hAnsi="Arial" w:cs="Arial"/>
          <w:b/>
        </w:rPr>
        <w:t>Interviewer</w:t>
      </w:r>
      <w:r w:rsidRPr="008D4F63">
        <w:rPr>
          <w:rFonts w:ascii="Arial" w:hAnsi="Arial" w:cs="Arial"/>
        </w:rPr>
        <w:t xml:space="preserve">: Inform </w:t>
      </w:r>
      <w:r>
        <w:rPr>
          <w:rFonts w:ascii="Arial" w:hAnsi="Arial" w:cs="Arial"/>
        </w:rPr>
        <w:t xml:space="preserve">[Parent Name] </w:t>
      </w:r>
      <w:r w:rsidRPr="008D4F63">
        <w:rPr>
          <w:rFonts w:ascii="Arial" w:hAnsi="Arial" w:cs="Arial"/>
        </w:rPr>
        <w:t>that they will receive a monetary reward if they keep ALL the materials given to them when we return.</w:t>
      </w:r>
    </w:p>
    <w:p w14:paraId="2613E92B" w14:textId="77777777" w:rsidR="000A692F" w:rsidRPr="008D4F63" w:rsidRDefault="000A692F" w:rsidP="000A692F">
      <w:pPr>
        <w:rPr>
          <w:rFonts w:ascii="Arial" w:hAnsi="Arial" w:cs="Arial"/>
        </w:rPr>
      </w:pPr>
    </w:p>
    <w:p w14:paraId="5E42632E" w14:textId="2CEA9C45" w:rsidR="000A692F" w:rsidRPr="008D4F63" w:rsidRDefault="00833E9E" w:rsidP="008D4F63">
      <w:pPr>
        <w:rPr>
          <w:rFonts w:ascii="Arial" w:hAnsi="Arial" w:cs="Arial"/>
        </w:rPr>
      </w:pPr>
      <w:r>
        <w:rPr>
          <w:rFonts w:ascii="Arial" w:hAnsi="Arial" w:cs="Arial"/>
          <w:i/>
        </w:rPr>
        <w:t xml:space="preserve">INTERVIEWER READS </w:t>
      </w:r>
      <w:r w:rsidR="000A692F" w:rsidRPr="008D4F63">
        <w:rPr>
          <w:rFonts w:ascii="Arial" w:hAnsi="Arial" w:cs="Arial"/>
        </w:rPr>
        <w:t xml:space="preserve">: </w:t>
      </w:r>
      <w:r w:rsidR="000A692F">
        <w:rPr>
          <w:rFonts w:ascii="Arial" w:hAnsi="Arial" w:cs="Arial"/>
        </w:rPr>
        <w:t>“</w:t>
      </w:r>
      <w:r w:rsidR="000A692F" w:rsidRPr="00AB2458">
        <w:rPr>
          <w:rFonts w:ascii="Arial" w:hAnsi="Arial" w:cs="Arial"/>
          <w:b/>
        </w:rPr>
        <w:t xml:space="preserve">When we return in one year, we will reward your household with a monetary prize if everyone keeps the materials we have just </w:t>
      </w:r>
      <w:r w:rsidR="000A692F" w:rsidRPr="001E68CF">
        <w:rPr>
          <w:rFonts w:ascii="Arial" w:hAnsi="Arial" w:cs="Arial"/>
          <w:b/>
        </w:rPr>
        <w:t>given you.</w:t>
      </w:r>
      <w:r w:rsidR="000A692F">
        <w:rPr>
          <w:rFonts w:ascii="Arial" w:hAnsi="Arial" w:cs="Arial"/>
          <w:b/>
        </w:rPr>
        <w:t>”</w:t>
      </w:r>
    </w:p>
    <w:p w14:paraId="2E850187" w14:textId="77777777" w:rsidR="000A692F" w:rsidRDefault="000A692F" w:rsidP="008D4F63">
      <w:pPr>
        <w:rPr>
          <w:rFonts w:ascii="Arial" w:hAnsi="Arial" w:cs="Arial"/>
          <w:b/>
        </w:rPr>
      </w:pPr>
    </w:p>
    <w:p w14:paraId="2A757B93" w14:textId="77777777" w:rsidR="000A692F" w:rsidRPr="008D4F63" w:rsidRDefault="000A692F" w:rsidP="008D4F63">
      <w:pPr>
        <w:rPr>
          <w:rFonts w:ascii="Arial" w:hAnsi="Arial" w:cs="Arial"/>
          <w:b/>
        </w:rPr>
      </w:pPr>
    </w:p>
    <w:p w14:paraId="12324055" w14:textId="77777777" w:rsidR="008957BA" w:rsidRPr="005A7BEF" w:rsidRDefault="008957BA" w:rsidP="008957BA">
      <w:pPr>
        <w:pStyle w:val="ListParagraph"/>
        <w:numPr>
          <w:ilvl w:val="3"/>
          <w:numId w:val="139"/>
        </w:numPr>
        <w:ind w:left="720"/>
        <w:rPr>
          <w:rFonts w:ascii="Arial" w:hAnsi="Arial" w:cs="Arial"/>
        </w:rPr>
      </w:pPr>
      <w:r w:rsidRPr="005A7BEF">
        <w:rPr>
          <w:rFonts w:ascii="Arial" w:hAnsi="Arial" w:cs="Arial"/>
        </w:rPr>
        <w:t>If the parent’s child performed above the median in the math or English assessment, the following instructions will be displayed:</w:t>
      </w:r>
    </w:p>
    <w:p w14:paraId="2CDAC051" w14:textId="77777777" w:rsidR="008957BA" w:rsidRPr="005A7BEF" w:rsidRDefault="008957BA" w:rsidP="008957BA">
      <w:pPr>
        <w:pStyle w:val="ListParagraph"/>
        <w:numPr>
          <w:ilvl w:val="4"/>
          <w:numId w:val="139"/>
        </w:numPr>
        <w:ind w:left="1080"/>
        <w:rPr>
          <w:rFonts w:ascii="Arial" w:hAnsi="Arial" w:cs="Arial"/>
          <w:i/>
        </w:rPr>
      </w:pPr>
      <w:r w:rsidRPr="005A7BEF">
        <w:rPr>
          <w:rFonts w:ascii="Arial" w:hAnsi="Arial" w:cs="Arial"/>
        </w:rPr>
        <w:t xml:space="preserve">Read: </w:t>
      </w:r>
      <w:r w:rsidRPr="005A7BEF">
        <w:rPr>
          <w:rFonts w:ascii="Arial" w:hAnsi="Arial" w:cs="Arial"/>
          <w:i/>
        </w:rPr>
        <w:t xml:space="preserve">If there are 10 boys in your child's grade, your child scored better than X of them on the [math/English reading] test. If there are 10 girls in your child's grade, your child scored better than X of them. </w:t>
      </w:r>
    </w:p>
    <w:p w14:paraId="5F10A92F" w14:textId="77777777" w:rsidR="008957BA" w:rsidRPr="005A7BEF" w:rsidRDefault="008957BA" w:rsidP="008957BA">
      <w:pPr>
        <w:pStyle w:val="ListParagraph"/>
        <w:numPr>
          <w:ilvl w:val="4"/>
          <w:numId w:val="139"/>
        </w:numPr>
        <w:ind w:left="1080"/>
        <w:rPr>
          <w:rFonts w:ascii="Arial" w:hAnsi="Arial" w:cs="Arial"/>
        </w:rPr>
      </w:pPr>
      <w:r w:rsidRPr="005A7BEF">
        <w:rPr>
          <w:rFonts w:ascii="Arial" w:hAnsi="Arial" w:cs="Arial"/>
        </w:rPr>
        <w:t xml:space="preserve">X is equal to the decile of the child's score in the overall distribution and can only be 5, 7 or 9.  </w:t>
      </w:r>
    </w:p>
    <w:p w14:paraId="1D374E09" w14:textId="77777777" w:rsidR="008957BA" w:rsidRPr="005A7BEF" w:rsidRDefault="008957BA" w:rsidP="008957BA">
      <w:pPr>
        <w:pStyle w:val="ListParagraph"/>
        <w:numPr>
          <w:ilvl w:val="4"/>
          <w:numId w:val="139"/>
        </w:numPr>
        <w:ind w:left="1080"/>
        <w:rPr>
          <w:rFonts w:ascii="Arial" w:hAnsi="Arial" w:cs="Arial"/>
        </w:rPr>
      </w:pPr>
      <w:r w:rsidRPr="005A7BEF">
        <w:rPr>
          <w:rFonts w:ascii="Arial" w:hAnsi="Arial" w:cs="Arial"/>
        </w:rPr>
        <w:t>Note: You do not have to do any calculations. The Survey CTO will automatically show this sentence if necessary and provide the exact sentence you have to read. If this sentence shows up in the tablet simply read it!</w:t>
      </w:r>
    </w:p>
    <w:p w14:paraId="6DB98090" w14:textId="77777777" w:rsidR="008957BA" w:rsidRPr="005A7BEF" w:rsidRDefault="008957BA" w:rsidP="008957BA">
      <w:pPr>
        <w:spacing w:line="276" w:lineRule="auto"/>
        <w:rPr>
          <w:rFonts w:ascii="Arial" w:hAnsi="Arial" w:cs="Arial"/>
        </w:rPr>
      </w:pPr>
      <w:r w:rsidRPr="005A7BEF">
        <w:rPr>
          <w:rFonts w:ascii="Arial" w:hAnsi="Arial" w:cs="Arial"/>
        </w:rPr>
        <w:t xml:space="preserve">Any parent not </w:t>
      </w:r>
      <w:r w:rsidRPr="005A7BEF">
        <w:rPr>
          <w:rFonts w:ascii="Arial" w:hAnsi="Arial" w:cs="Arial"/>
          <w:i/>
        </w:rPr>
        <w:t>selected</w:t>
      </w:r>
      <w:r w:rsidRPr="005A7BEF">
        <w:rPr>
          <w:rFonts w:ascii="Arial" w:hAnsi="Arial" w:cs="Arial"/>
        </w:rPr>
        <w:t xml:space="preserve"> by Survey CTO:</w:t>
      </w:r>
    </w:p>
    <w:p w14:paraId="00861797" w14:textId="77777777" w:rsidR="008957BA" w:rsidRPr="005A7BEF" w:rsidRDefault="008957BA" w:rsidP="008957BA">
      <w:pPr>
        <w:pStyle w:val="ListParagraph"/>
        <w:numPr>
          <w:ilvl w:val="0"/>
          <w:numId w:val="141"/>
        </w:numPr>
        <w:ind w:left="720"/>
        <w:rPr>
          <w:rFonts w:ascii="Arial" w:hAnsi="Arial" w:cs="Arial"/>
        </w:rPr>
      </w:pPr>
      <w:r w:rsidRPr="005A7BEF">
        <w:rPr>
          <w:rFonts w:ascii="Arial" w:hAnsi="Arial" w:cs="Arial"/>
        </w:rPr>
        <w:t>No instruction will be displayed for this person in Section A.i.3 “Parent Intervention” (even if you had asked questions earlier)</w:t>
      </w:r>
    </w:p>
    <w:p w14:paraId="3343B853" w14:textId="77777777" w:rsidR="008957BA" w:rsidRPr="005A7BEF" w:rsidRDefault="008957BA" w:rsidP="008957BA">
      <w:pPr>
        <w:rPr>
          <w:rFonts w:ascii="Arial" w:hAnsi="Arial" w:cs="Arial"/>
        </w:rPr>
      </w:pPr>
      <w:r w:rsidRPr="005A7BEF">
        <w:rPr>
          <w:rFonts w:ascii="Arial" w:hAnsi="Arial" w:cs="Arial"/>
          <w:u w:val="single"/>
        </w:rPr>
        <w:t>Control household</w:t>
      </w:r>
      <w:r w:rsidRPr="005A7BEF">
        <w:rPr>
          <w:rFonts w:ascii="Arial" w:hAnsi="Arial" w:cs="Arial"/>
        </w:rPr>
        <w:t xml:space="preserve">: </w:t>
      </w:r>
    </w:p>
    <w:p w14:paraId="48031208" w14:textId="77777777" w:rsidR="008957BA" w:rsidRPr="005A7BEF" w:rsidRDefault="008957BA" w:rsidP="008957BA">
      <w:pPr>
        <w:rPr>
          <w:rFonts w:ascii="Arial" w:hAnsi="Arial" w:cs="Arial"/>
        </w:rPr>
      </w:pPr>
      <w:r w:rsidRPr="005A7BEF">
        <w:rPr>
          <w:rFonts w:ascii="Arial" w:hAnsi="Arial" w:cs="Arial"/>
        </w:rPr>
        <w:t xml:space="preserve">Because there will also be a randomization over which parent will be shown the calendar in the control household, in some households, only the mother, only the father, or both parents will be shown the control calendar. </w:t>
      </w:r>
    </w:p>
    <w:p w14:paraId="38D7A5FE" w14:textId="77777777" w:rsidR="008957BA" w:rsidRPr="005A7BEF" w:rsidRDefault="008957BA" w:rsidP="008957BA">
      <w:pPr>
        <w:rPr>
          <w:rFonts w:ascii="Arial" w:hAnsi="Arial" w:cs="Arial"/>
        </w:rPr>
      </w:pPr>
    </w:p>
    <w:p w14:paraId="4407E4C7" w14:textId="77777777" w:rsidR="008957BA" w:rsidRPr="005A7BEF" w:rsidRDefault="008957BA" w:rsidP="008957BA">
      <w:pPr>
        <w:rPr>
          <w:rFonts w:ascii="Arial" w:hAnsi="Arial" w:cs="Arial"/>
        </w:rPr>
      </w:pPr>
      <w:r w:rsidRPr="005A7BEF">
        <w:rPr>
          <w:rFonts w:ascii="Arial" w:hAnsi="Arial" w:cs="Arial"/>
        </w:rPr>
        <w:t xml:space="preserve">Any </w:t>
      </w:r>
      <w:r w:rsidRPr="005A7BEF">
        <w:rPr>
          <w:rFonts w:ascii="Arial" w:hAnsi="Arial" w:cs="Arial"/>
          <w:i/>
        </w:rPr>
        <w:t>selected</w:t>
      </w:r>
      <w:r w:rsidRPr="005A7BEF">
        <w:rPr>
          <w:rFonts w:ascii="Arial" w:hAnsi="Arial" w:cs="Arial"/>
        </w:rPr>
        <w:t xml:space="preserve"> parent as indicated by Survey CTO:</w:t>
      </w:r>
    </w:p>
    <w:p w14:paraId="7DE08885" w14:textId="77777777" w:rsidR="008957BA" w:rsidRPr="005A7BEF" w:rsidRDefault="008957BA" w:rsidP="008957BA">
      <w:pPr>
        <w:pStyle w:val="ListParagraph"/>
        <w:numPr>
          <w:ilvl w:val="0"/>
          <w:numId w:val="140"/>
        </w:numPr>
        <w:rPr>
          <w:rFonts w:ascii="Arial" w:hAnsi="Arial" w:cs="Arial"/>
        </w:rPr>
      </w:pPr>
      <w:r w:rsidRPr="005A7BEF">
        <w:rPr>
          <w:rFonts w:ascii="Arial" w:hAnsi="Arial" w:cs="Arial"/>
        </w:rPr>
        <w:t>Interviewer: Show C calendar to parent.</w:t>
      </w:r>
    </w:p>
    <w:p w14:paraId="29E25B8A" w14:textId="77777777" w:rsidR="008957BA" w:rsidRPr="005A7BEF" w:rsidRDefault="008957BA" w:rsidP="008957BA">
      <w:pPr>
        <w:pStyle w:val="ListParagraph"/>
        <w:numPr>
          <w:ilvl w:val="0"/>
          <w:numId w:val="140"/>
        </w:numPr>
        <w:rPr>
          <w:rFonts w:ascii="Arial" w:hAnsi="Arial" w:cs="Arial"/>
        </w:rPr>
      </w:pPr>
      <w:r w:rsidRPr="005A7BEF">
        <w:rPr>
          <w:rFonts w:ascii="Arial" w:hAnsi="Arial" w:cs="Arial"/>
        </w:rPr>
        <w:t xml:space="preserve">Read: </w:t>
      </w:r>
      <w:r w:rsidRPr="005A7BEF">
        <w:rPr>
          <w:rFonts w:ascii="Arial" w:hAnsi="Arial" w:cs="Arial"/>
          <w:i/>
        </w:rPr>
        <w:t>To thank you for your participation in our survey, this is a calendar for your family with images from all over the world.</w:t>
      </w:r>
    </w:p>
    <w:p w14:paraId="6BDE9579" w14:textId="77777777" w:rsidR="008957BA" w:rsidRPr="005A7BEF" w:rsidRDefault="008957BA" w:rsidP="008957BA">
      <w:pPr>
        <w:pStyle w:val="ListParagraph"/>
        <w:numPr>
          <w:ilvl w:val="1"/>
          <w:numId w:val="140"/>
        </w:numPr>
        <w:rPr>
          <w:rFonts w:ascii="Arial" w:hAnsi="Arial" w:cs="Arial"/>
        </w:rPr>
      </w:pPr>
      <w:r w:rsidRPr="005A7BEF">
        <w:rPr>
          <w:rFonts w:ascii="Arial" w:hAnsi="Arial" w:cs="Arial"/>
        </w:rPr>
        <w:t xml:space="preserve">If you already performed the treatment intervention to another parent, you will receive this instruction: </w:t>
      </w:r>
      <w:r w:rsidRPr="005A7BEF">
        <w:rPr>
          <w:rFonts w:ascii="Arial" w:hAnsi="Arial" w:cs="Arial"/>
          <w:i/>
        </w:rPr>
        <w:t>To thank you for your participation in our survey, we gave a calendar identical to this one to your spouse. It is a calendar for your family with images from all over the world.</w:t>
      </w:r>
    </w:p>
    <w:p w14:paraId="551922B7" w14:textId="77777777" w:rsidR="008957BA" w:rsidRPr="005A7BEF" w:rsidRDefault="008957BA" w:rsidP="008957BA">
      <w:pPr>
        <w:pStyle w:val="ListParagraph"/>
        <w:numPr>
          <w:ilvl w:val="0"/>
          <w:numId w:val="140"/>
        </w:numPr>
        <w:rPr>
          <w:rFonts w:ascii="Arial" w:hAnsi="Arial" w:cs="Arial"/>
        </w:rPr>
      </w:pPr>
      <w:r w:rsidRPr="005A7BEF">
        <w:rPr>
          <w:rFonts w:ascii="Arial" w:hAnsi="Arial" w:cs="Arial"/>
        </w:rPr>
        <w:t xml:space="preserve">If instructed by Survey CTO, give calendar to parent </w:t>
      </w:r>
    </w:p>
    <w:p w14:paraId="4055A5B7" w14:textId="77777777" w:rsidR="008957BA" w:rsidRPr="005A7BEF" w:rsidRDefault="008957BA" w:rsidP="008957BA">
      <w:pPr>
        <w:spacing w:line="276" w:lineRule="auto"/>
        <w:rPr>
          <w:rFonts w:ascii="Arial" w:hAnsi="Arial" w:cs="Arial"/>
        </w:rPr>
      </w:pPr>
      <w:r w:rsidRPr="005A7BEF">
        <w:rPr>
          <w:rFonts w:ascii="Arial" w:hAnsi="Arial" w:cs="Arial"/>
        </w:rPr>
        <w:t xml:space="preserve">Any parent not </w:t>
      </w:r>
      <w:r w:rsidRPr="005A7BEF">
        <w:rPr>
          <w:rFonts w:ascii="Arial" w:hAnsi="Arial" w:cs="Arial"/>
          <w:i/>
        </w:rPr>
        <w:t>selected</w:t>
      </w:r>
      <w:r w:rsidRPr="005A7BEF">
        <w:rPr>
          <w:rFonts w:ascii="Arial" w:hAnsi="Arial" w:cs="Arial"/>
        </w:rPr>
        <w:t xml:space="preserve"> by Survey CTO:</w:t>
      </w:r>
    </w:p>
    <w:p w14:paraId="30C33227" w14:textId="77777777" w:rsidR="008957BA" w:rsidRPr="005A7BEF" w:rsidRDefault="008957BA" w:rsidP="008957BA">
      <w:pPr>
        <w:pStyle w:val="ListParagraph"/>
        <w:numPr>
          <w:ilvl w:val="0"/>
          <w:numId w:val="142"/>
        </w:numPr>
        <w:ind w:left="720"/>
        <w:rPr>
          <w:rFonts w:ascii="Arial" w:hAnsi="Arial" w:cs="Arial"/>
        </w:rPr>
      </w:pPr>
      <w:r w:rsidRPr="005A7BEF">
        <w:rPr>
          <w:rFonts w:ascii="Arial" w:hAnsi="Arial" w:cs="Arial"/>
        </w:rPr>
        <w:t>No instruction will be displayed for this person in Section I.A.3 “Parent Intervention” (even if you had asked questions earlier)</w:t>
      </w:r>
    </w:p>
    <w:p w14:paraId="30ACAEE1" w14:textId="77777777" w:rsidR="008957BA" w:rsidRPr="005A7BEF" w:rsidRDefault="008957BA" w:rsidP="005A7BEF">
      <w:pPr>
        <w:rPr>
          <w:rFonts w:ascii="Arial" w:hAnsi="Arial" w:cs="Arial"/>
        </w:rPr>
      </w:pPr>
    </w:p>
    <w:p w14:paraId="636DFB77" w14:textId="1351BB21" w:rsidR="006B1D17" w:rsidRPr="005A7BEF" w:rsidRDefault="006B1D17" w:rsidP="00842F8E">
      <w:pPr>
        <w:rPr>
          <w:rFonts w:ascii="Arial" w:hAnsi="Arial" w:cs="Arial"/>
          <w:b/>
          <w:i/>
          <w:u w:val="single"/>
        </w:rPr>
      </w:pPr>
    </w:p>
    <w:p w14:paraId="0D54F321" w14:textId="77777777" w:rsidR="006B1D17" w:rsidRPr="005A7BEF" w:rsidRDefault="006B1D17" w:rsidP="005A7BEF">
      <w:pPr>
        <w:rPr>
          <w:rFonts w:ascii="Arial" w:hAnsi="Arial" w:cs="Arial"/>
          <w:b/>
          <w:i/>
        </w:rPr>
      </w:pPr>
    </w:p>
    <w:p w14:paraId="572FDE16" w14:textId="77777777" w:rsidR="00DE443A" w:rsidRDefault="00DE443A" w:rsidP="005A7BEF">
      <w:pPr>
        <w:rPr>
          <w:rFonts w:ascii="Arial" w:hAnsi="Arial" w:cs="Arial"/>
        </w:rPr>
      </w:pPr>
    </w:p>
    <w:p w14:paraId="0A226E49" w14:textId="2682F4D5" w:rsidR="006B1D17" w:rsidRPr="005A7BEF" w:rsidRDefault="00272FA0" w:rsidP="005A7BEF">
      <w:pPr>
        <w:rPr>
          <w:rFonts w:ascii="Arial" w:hAnsi="Arial" w:cs="Arial"/>
        </w:rPr>
      </w:pPr>
      <w:r>
        <w:rPr>
          <w:rFonts w:ascii="Arial" w:hAnsi="Arial" w:cs="Arial"/>
        </w:rPr>
        <w:t>[</w:t>
      </w:r>
      <w:r w:rsidR="006B1D17" w:rsidRPr="005A7BEF">
        <w:rPr>
          <w:rFonts w:ascii="Arial" w:hAnsi="Arial" w:cs="Arial"/>
        </w:rPr>
        <w:t>The following questions are asked to each child age 9 to 18 who are not currently in senior secondary school:</w:t>
      </w:r>
      <w:r>
        <w:rPr>
          <w:rFonts w:ascii="Arial" w:hAnsi="Arial" w:cs="Arial"/>
        </w:rPr>
        <w:t>]</w:t>
      </w:r>
    </w:p>
    <w:p w14:paraId="4E2E2359" w14:textId="77777777" w:rsidR="00DE443A" w:rsidRDefault="00DE443A" w:rsidP="005A7BEF">
      <w:pPr>
        <w:rPr>
          <w:rFonts w:ascii="Arial" w:hAnsi="Arial" w:cs="Arial"/>
        </w:rPr>
      </w:pPr>
    </w:p>
    <w:p w14:paraId="4AF24C67" w14:textId="4ABDB639" w:rsidR="00E50A21" w:rsidRDefault="006B1D17" w:rsidP="005A7BEF">
      <w:pPr>
        <w:rPr>
          <w:rFonts w:ascii="Arial" w:hAnsi="Arial" w:cs="Arial"/>
        </w:rPr>
      </w:pPr>
      <w:r w:rsidRPr="00842F8E">
        <w:rPr>
          <w:rFonts w:ascii="Arial" w:hAnsi="Arial" w:cs="Arial"/>
          <w:b/>
        </w:rPr>
        <w:t>Interviewer</w:t>
      </w:r>
      <w:r w:rsidRPr="005A7BEF">
        <w:rPr>
          <w:rFonts w:ascii="Arial" w:hAnsi="Arial" w:cs="Arial"/>
        </w:rPr>
        <w:t xml:space="preserve">: Please ask the parent to leave so that you can speak directly with </w:t>
      </w:r>
      <w:r w:rsidR="00E50A21">
        <w:rPr>
          <w:rFonts w:ascii="Arial" w:hAnsi="Arial" w:cs="Arial"/>
        </w:rPr>
        <w:t>[[Name].</w:t>
      </w:r>
    </w:p>
    <w:p w14:paraId="43D279CC" w14:textId="77777777" w:rsidR="00E50A21" w:rsidRDefault="00E50A21" w:rsidP="005A7BEF">
      <w:pPr>
        <w:rPr>
          <w:rFonts w:ascii="Arial" w:hAnsi="Arial" w:cs="Arial"/>
        </w:rPr>
      </w:pPr>
    </w:p>
    <w:p w14:paraId="29EE614B" w14:textId="18BE8E32" w:rsidR="00E50A21" w:rsidRPr="008D4F63" w:rsidRDefault="00272FA0" w:rsidP="005A7BEF">
      <w:pPr>
        <w:rPr>
          <w:rFonts w:ascii="Arial" w:hAnsi="Arial" w:cs="Arial"/>
          <w:b/>
        </w:rPr>
      </w:pPr>
      <w:r>
        <w:rPr>
          <w:rFonts w:ascii="Arial" w:hAnsi="Arial" w:cs="Arial"/>
          <w:i/>
        </w:rPr>
        <w:t>INTERVIEWER READS</w:t>
      </w:r>
      <w:r w:rsidR="00E50A21">
        <w:rPr>
          <w:rFonts w:ascii="Arial" w:hAnsi="Arial" w:cs="Arial"/>
        </w:rPr>
        <w:t xml:space="preserve">: </w:t>
      </w:r>
      <w:r>
        <w:rPr>
          <w:rFonts w:ascii="Arial" w:hAnsi="Arial" w:cs="Arial"/>
        </w:rPr>
        <w:t>“</w:t>
      </w:r>
      <w:r w:rsidR="00E50A21">
        <w:rPr>
          <w:rFonts w:ascii="Arial" w:hAnsi="Arial" w:cs="Arial"/>
          <w:b/>
        </w:rPr>
        <w:t>We would now like to ask [Name] some questions.</w:t>
      </w:r>
      <w:r>
        <w:rPr>
          <w:rFonts w:ascii="Arial" w:hAnsi="Arial" w:cs="Arial"/>
          <w:b/>
        </w:rPr>
        <w:t>”</w:t>
      </w:r>
    </w:p>
    <w:p w14:paraId="65EDAAED" w14:textId="2A5D8847" w:rsidR="006B1D17" w:rsidRDefault="006B1D17" w:rsidP="005A7BEF">
      <w:pPr>
        <w:rPr>
          <w:rFonts w:ascii="Arial" w:hAnsi="Arial" w:cs="Arial"/>
        </w:rPr>
      </w:pPr>
    </w:p>
    <w:p w14:paraId="6141D299" w14:textId="6A44D048" w:rsidR="00272FA0" w:rsidRDefault="00272FA0" w:rsidP="005A7BEF">
      <w:pPr>
        <w:rPr>
          <w:rFonts w:ascii="Arial" w:hAnsi="Arial" w:cs="Arial"/>
        </w:rPr>
      </w:pPr>
    </w:p>
    <w:p w14:paraId="6CF74813" w14:textId="4C208971" w:rsidR="00272FA0" w:rsidRDefault="00272FA0" w:rsidP="005A7BEF">
      <w:pPr>
        <w:rPr>
          <w:rFonts w:ascii="Arial" w:hAnsi="Arial" w:cs="Arial"/>
        </w:rPr>
      </w:pPr>
    </w:p>
    <w:p w14:paraId="2222EF01" w14:textId="55B6250F" w:rsidR="00272FA0" w:rsidRPr="00272FA0" w:rsidRDefault="00272FA0" w:rsidP="00272FA0">
      <w:pPr>
        <w:rPr>
          <w:rFonts w:ascii="Arial" w:hAnsi="Arial" w:cs="Arial"/>
        </w:rPr>
      </w:pPr>
      <w:r>
        <w:rPr>
          <w:rFonts w:ascii="Arial" w:hAnsi="Arial" w:cs="Arial"/>
          <w:b/>
        </w:rPr>
        <w:t>I</w:t>
      </w:r>
      <w:r w:rsidRPr="00842F8E">
        <w:rPr>
          <w:rFonts w:ascii="Arial" w:hAnsi="Arial" w:cs="Arial"/>
          <w:b/>
        </w:rPr>
        <w:t>nterviewer</w:t>
      </w:r>
      <w:r w:rsidRPr="00272FA0">
        <w:rPr>
          <w:rFonts w:ascii="Arial" w:hAnsi="Arial" w:cs="Arial"/>
        </w:rPr>
        <w:t xml:space="preserve">: Please make sure that </w:t>
      </w:r>
      <w:r>
        <w:rPr>
          <w:rFonts w:ascii="Arial" w:hAnsi="Arial" w:cs="Arial"/>
        </w:rPr>
        <w:t>[Name]’s</w:t>
      </w:r>
      <w:r w:rsidRPr="00272FA0">
        <w:rPr>
          <w:rFonts w:ascii="Arial" w:hAnsi="Arial" w:cs="Arial"/>
        </w:rPr>
        <w:t xml:space="preserve"> parents are not present for these questions. If the parents insist on being present, please explain to them that we will not be asking any sensitive questions. Let them know we only want parents and children to answer independently so that their responses are not influenced by one another.</w:t>
      </w:r>
    </w:p>
    <w:p w14:paraId="3137B096" w14:textId="77777777" w:rsidR="00272FA0" w:rsidRPr="00272FA0" w:rsidRDefault="00272FA0" w:rsidP="00272FA0">
      <w:pPr>
        <w:rPr>
          <w:rFonts w:ascii="Arial" w:hAnsi="Arial" w:cs="Arial"/>
        </w:rPr>
      </w:pPr>
    </w:p>
    <w:p w14:paraId="407E3F50" w14:textId="77777777" w:rsidR="00272FA0" w:rsidRPr="00272FA0" w:rsidRDefault="00272FA0" w:rsidP="00272FA0">
      <w:pPr>
        <w:rPr>
          <w:rFonts w:ascii="Arial" w:hAnsi="Arial" w:cs="Arial"/>
        </w:rPr>
      </w:pPr>
      <w:r w:rsidRPr="00842F8E">
        <w:rPr>
          <w:rFonts w:ascii="Arial" w:hAnsi="Arial" w:cs="Arial"/>
          <w:b/>
        </w:rPr>
        <w:t>Interviewer</w:t>
      </w:r>
      <w:r w:rsidRPr="00272FA0">
        <w:rPr>
          <w:rFonts w:ascii="Arial" w:hAnsi="Arial" w:cs="Arial"/>
        </w:rPr>
        <w:t>: Are the parents of Dennis Adingaa still in the room?</w:t>
      </w:r>
    </w:p>
    <w:p w14:paraId="1745A4AC" w14:textId="464FAB37" w:rsidR="00272FA0" w:rsidRPr="00842F8E" w:rsidRDefault="00272FA0" w:rsidP="00272FA0">
      <w:pPr>
        <w:rPr>
          <w:rFonts w:ascii="Arial" w:hAnsi="Arial" w:cs="Arial"/>
          <w:i/>
        </w:rPr>
      </w:pPr>
      <w:r w:rsidRPr="00842F8E">
        <w:rPr>
          <w:rFonts w:ascii="Arial" w:hAnsi="Arial" w:cs="Arial"/>
          <w:b/>
          <w:i/>
        </w:rPr>
        <w:t>Interviewer</w:t>
      </w:r>
      <w:r w:rsidRPr="00842F8E">
        <w:rPr>
          <w:rFonts w:ascii="Arial" w:hAnsi="Arial" w:cs="Arial"/>
          <w:i/>
        </w:rPr>
        <w:t>: If the parents strongly insist on being present, tell them that they may stay but must not talk, distract, or act in any way to influence the responses of Dennis Adingaa.</w:t>
      </w:r>
    </w:p>
    <w:p w14:paraId="66A26DDB" w14:textId="100995D0" w:rsidR="00272FA0" w:rsidRDefault="00272FA0" w:rsidP="005A7BEF">
      <w:pPr>
        <w:rPr>
          <w:rFonts w:ascii="Arial" w:hAnsi="Arial" w:cs="Arial"/>
        </w:rPr>
      </w:pPr>
    </w:p>
    <w:p w14:paraId="5AC4F639" w14:textId="1CE85946" w:rsidR="00272FA0" w:rsidRDefault="00272FA0" w:rsidP="005A7BEF">
      <w:pPr>
        <w:rPr>
          <w:rFonts w:ascii="Arial" w:hAnsi="Arial" w:cs="Arial"/>
        </w:rPr>
      </w:pPr>
    </w:p>
    <w:p w14:paraId="18B599FD" w14:textId="77777777" w:rsidR="00272FA0" w:rsidRPr="005A7BEF" w:rsidRDefault="00272FA0" w:rsidP="005A7BEF">
      <w:pPr>
        <w:rPr>
          <w:rFonts w:ascii="Arial" w:hAnsi="Arial" w:cs="Arial"/>
        </w:rPr>
      </w:pPr>
    </w:p>
    <w:p w14:paraId="5DC3C0B2" w14:textId="77777777" w:rsidR="00E50A21" w:rsidRPr="005A7BEF" w:rsidRDefault="00E50A21" w:rsidP="005A7BEF">
      <w:pPr>
        <w:rPr>
          <w:rFonts w:ascii="Arial" w:hAnsi="Arial" w:cs="Arial"/>
          <w:b/>
        </w:rPr>
      </w:pPr>
    </w:p>
    <w:p w14:paraId="3EAC4368" w14:textId="2938EDB4" w:rsidR="006B1D17" w:rsidRPr="005A7BEF" w:rsidRDefault="006B1D17" w:rsidP="005A7BEF">
      <w:pPr>
        <w:rPr>
          <w:rFonts w:ascii="Arial" w:hAnsi="Arial" w:cs="Arial"/>
        </w:rPr>
      </w:pPr>
      <w:r w:rsidRPr="005A7BEF">
        <w:rPr>
          <w:rFonts w:ascii="Arial" w:hAnsi="Arial" w:cs="Arial"/>
        </w:rPr>
        <w:t xml:space="preserve">Interviewer: The following questions </w:t>
      </w:r>
      <w:r w:rsidR="00E50A21">
        <w:rPr>
          <w:rFonts w:ascii="Arial" w:hAnsi="Arial" w:cs="Arial"/>
        </w:rPr>
        <w:t>about labor market opportunities require [Name]</w:t>
      </w:r>
      <w:r w:rsidRPr="005A7BEF">
        <w:rPr>
          <w:rFonts w:ascii="Arial" w:hAnsi="Arial" w:cs="Arial"/>
        </w:rPr>
        <w:t xml:space="preserve"> to answer for a </w:t>
      </w:r>
      <w:r w:rsidRPr="008D4F63">
        <w:rPr>
          <w:rFonts w:ascii="Arial" w:hAnsi="Arial" w:cs="Arial"/>
          <w:b/>
        </w:rPr>
        <w:t>hypothetical</w:t>
      </w:r>
      <w:r w:rsidRPr="005A7BEF">
        <w:rPr>
          <w:rFonts w:ascii="Arial" w:hAnsi="Arial" w:cs="Arial"/>
          <w:i/>
        </w:rPr>
        <w:t xml:space="preserve"> </w:t>
      </w:r>
      <w:r w:rsidRPr="005A7BEF">
        <w:rPr>
          <w:rFonts w:ascii="Arial" w:hAnsi="Arial" w:cs="Arial"/>
        </w:rPr>
        <w:t>boy and girl.</w:t>
      </w:r>
    </w:p>
    <w:p w14:paraId="71A2C246" w14:textId="77777777" w:rsidR="006B1D17" w:rsidRPr="005A7BEF" w:rsidRDefault="006B1D17" w:rsidP="005A7BEF">
      <w:pPr>
        <w:rPr>
          <w:rFonts w:ascii="Arial" w:hAnsi="Arial" w:cs="Arial"/>
          <w:b/>
        </w:rPr>
      </w:pP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51"/>
        <w:gridCol w:w="1733"/>
        <w:gridCol w:w="1727"/>
        <w:gridCol w:w="1727"/>
      </w:tblGrid>
      <w:tr w:rsidR="006B1D17" w:rsidRPr="005A7BEF" w14:paraId="0900081E" w14:textId="77777777" w:rsidTr="00DB6B2C">
        <w:trPr>
          <w:cantSplit/>
          <w:trHeight w:val="629"/>
          <w:tblHeader/>
        </w:trPr>
        <w:tc>
          <w:tcPr>
            <w:tcW w:w="3216" w:type="pct"/>
            <w:shd w:val="clear" w:color="auto" w:fill="A6A6A6" w:themeFill="background1" w:themeFillShade="A6"/>
            <w:vAlign w:val="center"/>
          </w:tcPr>
          <w:p w14:paraId="0C03F1F1"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Person #</w:t>
            </w:r>
          </w:p>
        </w:tc>
        <w:tc>
          <w:tcPr>
            <w:tcW w:w="596" w:type="pct"/>
            <w:shd w:val="clear" w:color="auto" w:fill="A6A6A6" w:themeFill="background1" w:themeFillShade="A6"/>
            <w:vAlign w:val="center"/>
          </w:tcPr>
          <w:p w14:paraId="0E655D6E"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1</w:t>
            </w:r>
          </w:p>
        </w:tc>
        <w:tc>
          <w:tcPr>
            <w:tcW w:w="594" w:type="pct"/>
            <w:shd w:val="clear" w:color="auto" w:fill="A6A6A6" w:themeFill="background1" w:themeFillShade="A6"/>
            <w:vAlign w:val="center"/>
          </w:tcPr>
          <w:p w14:paraId="61BE053F"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2</w:t>
            </w:r>
          </w:p>
        </w:tc>
        <w:tc>
          <w:tcPr>
            <w:tcW w:w="594" w:type="pct"/>
            <w:shd w:val="clear" w:color="auto" w:fill="A6A6A6" w:themeFill="background1" w:themeFillShade="A6"/>
            <w:vAlign w:val="center"/>
          </w:tcPr>
          <w:p w14:paraId="51DC3C3E"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3</w:t>
            </w:r>
          </w:p>
        </w:tc>
      </w:tr>
      <w:tr w:rsidR="006B1D17" w:rsidRPr="005A7BEF" w14:paraId="0ED10E3D" w14:textId="77777777" w:rsidTr="00DB6B2C">
        <w:trPr>
          <w:trHeight w:val="371"/>
        </w:trPr>
        <w:tc>
          <w:tcPr>
            <w:tcW w:w="5000" w:type="pct"/>
            <w:gridSpan w:val="4"/>
          </w:tcPr>
          <w:p w14:paraId="61442876" w14:textId="77777777" w:rsidR="006B1D17" w:rsidRPr="005A7BEF" w:rsidRDefault="006B1D17" w:rsidP="005A7BEF">
            <w:pPr>
              <w:rPr>
                <w:rFonts w:ascii="Arial" w:hAnsi="Arial" w:cs="Arial"/>
                <w:b/>
                <w:sz w:val="16"/>
                <w:szCs w:val="16"/>
                <w:lang w:val="en-GB"/>
              </w:rPr>
            </w:pPr>
            <w:r w:rsidRPr="005A7BEF">
              <w:rPr>
                <w:rFonts w:ascii="Arial" w:hAnsi="Arial" w:cs="Arial"/>
                <w:b/>
              </w:rPr>
              <w:t>Beliefs about Labor Market Opportunities</w:t>
            </w:r>
          </w:p>
        </w:tc>
      </w:tr>
      <w:tr w:rsidR="006B1D17" w:rsidRPr="005A7BEF" w14:paraId="5A2EA10A" w14:textId="77777777" w:rsidTr="00DB6B2C">
        <w:trPr>
          <w:trHeight w:val="371"/>
        </w:trPr>
        <w:tc>
          <w:tcPr>
            <w:tcW w:w="5000" w:type="pct"/>
            <w:gridSpan w:val="4"/>
          </w:tcPr>
          <w:p w14:paraId="051BE5B3" w14:textId="0003A6F1" w:rsidR="006B1D17" w:rsidRPr="005A7BEF" w:rsidRDefault="006B1D17" w:rsidP="005A7BEF">
            <w:pPr>
              <w:rPr>
                <w:rFonts w:ascii="Arial" w:hAnsi="Arial" w:cs="Arial"/>
                <w:szCs w:val="16"/>
              </w:rPr>
            </w:pPr>
            <w:r w:rsidRPr="005A7BEF">
              <w:rPr>
                <w:rFonts w:ascii="Arial" w:hAnsi="Arial" w:cs="Arial"/>
                <w:szCs w:val="16"/>
              </w:rPr>
              <w:t xml:space="preserve">Suppose that a </w:t>
            </w:r>
            <w:r w:rsidRPr="008D4F63">
              <w:rPr>
                <w:rFonts w:ascii="Arial" w:hAnsi="Arial" w:cs="Arial"/>
                <w:b/>
                <w:szCs w:val="16"/>
              </w:rPr>
              <w:t>boy</w:t>
            </w:r>
            <w:r w:rsidRPr="005A7BEF">
              <w:rPr>
                <w:rFonts w:ascii="Arial" w:hAnsi="Arial" w:cs="Arial"/>
                <w:szCs w:val="16"/>
              </w:rPr>
              <w:t xml:space="preserve"> age 25 is working full-time. Select his likely earnings depending on the following fields of study:</w:t>
            </w:r>
          </w:p>
          <w:p w14:paraId="1A47A599" w14:textId="77777777" w:rsidR="006B1D17" w:rsidRPr="005A7BEF" w:rsidRDefault="006B1D17" w:rsidP="005A7BEF">
            <w:pPr>
              <w:rPr>
                <w:rFonts w:ascii="Arial" w:hAnsi="Arial" w:cs="Arial"/>
                <w:sz w:val="16"/>
                <w:szCs w:val="16"/>
                <w:lang w:val="en-GB"/>
              </w:rPr>
            </w:pPr>
          </w:p>
          <w:p w14:paraId="49A8A072" w14:textId="77777777" w:rsidR="006B1D17" w:rsidRPr="005A7BEF" w:rsidRDefault="006B1D17" w:rsidP="005A7BEF">
            <w:pPr>
              <w:rPr>
                <w:rFonts w:ascii="Arial" w:hAnsi="Arial" w:cs="Arial"/>
                <w:sz w:val="21"/>
                <w:lang w:val="en-GB"/>
              </w:rPr>
            </w:pPr>
            <w:r w:rsidRPr="005A7BEF">
              <w:rPr>
                <w:rFonts w:ascii="Arial" w:hAnsi="Arial" w:cs="Arial"/>
                <w:sz w:val="21"/>
                <w:lang w:val="en-GB"/>
              </w:rPr>
              <w:t>&lt;500 GHS per month</w:t>
            </w:r>
          </w:p>
          <w:p w14:paraId="6520024A" w14:textId="77777777" w:rsidR="006B1D17" w:rsidRPr="005A7BEF" w:rsidRDefault="006B1D17" w:rsidP="005A7BEF">
            <w:pPr>
              <w:rPr>
                <w:rFonts w:ascii="Arial" w:hAnsi="Arial" w:cs="Arial"/>
                <w:sz w:val="21"/>
                <w:lang w:val="en-GB"/>
              </w:rPr>
            </w:pPr>
            <w:r w:rsidRPr="005A7BEF">
              <w:rPr>
                <w:rFonts w:ascii="Arial" w:hAnsi="Arial" w:cs="Arial"/>
                <w:sz w:val="21"/>
                <w:lang w:val="en-GB"/>
              </w:rPr>
              <w:t>500-1000 GHS per month</w:t>
            </w:r>
          </w:p>
          <w:p w14:paraId="1804B8A9" w14:textId="77777777" w:rsidR="006B1D17" w:rsidRPr="005A7BEF" w:rsidRDefault="006B1D17" w:rsidP="005A7BEF">
            <w:pPr>
              <w:rPr>
                <w:rFonts w:ascii="Arial" w:hAnsi="Arial" w:cs="Arial"/>
                <w:sz w:val="21"/>
                <w:lang w:val="en-GB"/>
              </w:rPr>
            </w:pPr>
            <w:r w:rsidRPr="005A7BEF">
              <w:rPr>
                <w:rFonts w:ascii="Arial" w:hAnsi="Arial" w:cs="Arial"/>
                <w:sz w:val="21"/>
                <w:lang w:val="en-GB"/>
              </w:rPr>
              <w:t>1000-1500 GHS per month</w:t>
            </w:r>
          </w:p>
          <w:p w14:paraId="082CF4D4" w14:textId="77777777" w:rsidR="006B1D17" w:rsidRPr="005A7BEF" w:rsidRDefault="006B1D17" w:rsidP="005A7BEF">
            <w:pPr>
              <w:rPr>
                <w:rFonts w:ascii="Arial" w:hAnsi="Arial" w:cs="Arial"/>
                <w:sz w:val="21"/>
                <w:lang w:val="en-GB"/>
              </w:rPr>
            </w:pPr>
            <w:r w:rsidRPr="005A7BEF">
              <w:rPr>
                <w:rFonts w:ascii="Arial" w:hAnsi="Arial" w:cs="Arial"/>
                <w:sz w:val="21"/>
                <w:lang w:val="en-GB"/>
              </w:rPr>
              <w:t>1500-2000 GHS per month</w:t>
            </w:r>
          </w:p>
          <w:p w14:paraId="3FB91CCB" w14:textId="77777777" w:rsidR="006B1D17" w:rsidRPr="005A7BEF" w:rsidRDefault="006B1D17" w:rsidP="005A7BEF">
            <w:pPr>
              <w:rPr>
                <w:rFonts w:ascii="Arial" w:hAnsi="Arial" w:cs="Arial"/>
                <w:sz w:val="21"/>
              </w:rPr>
            </w:pPr>
            <w:r w:rsidRPr="005A7BEF">
              <w:rPr>
                <w:rFonts w:ascii="Arial" w:hAnsi="Arial" w:cs="Arial"/>
                <w:sz w:val="21"/>
                <w:lang w:val="en-GB"/>
              </w:rPr>
              <w:t>&gt;2000 GHS per month</w:t>
            </w:r>
          </w:p>
          <w:p w14:paraId="3B925EEE" w14:textId="77777777" w:rsidR="006B1D17" w:rsidRPr="005A7BEF" w:rsidRDefault="006B1D17" w:rsidP="005A7BEF">
            <w:pPr>
              <w:rPr>
                <w:rFonts w:ascii="Arial" w:hAnsi="Arial" w:cs="Arial"/>
                <w:sz w:val="20"/>
                <w:szCs w:val="16"/>
              </w:rPr>
            </w:pPr>
          </w:p>
          <w:p w14:paraId="7950995D" w14:textId="77777777" w:rsidR="006B1D17" w:rsidRPr="005A7BEF" w:rsidRDefault="006B1D17" w:rsidP="005A7BEF">
            <w:pPr>
              <w:jc w:val="center"/>
              <w:rPr>
                <w:rFonts w:ascii="Arial" w:hAnsi="Arial" w:cs="Arial"/>
                <w:lang w:val="en-GB"/>
              </w:rPr>
            </w:pPr>
          </w:p>
          <w:p w14:paraId="24187AE0" w14:textId="77777777" w:rsidR="006B1D17" w:rsidRPr="005A7BEF" w:rsidRDefault="006B1D17" w:rsidP="005A7BEF">
            <w:pPr>
              <w:rPr>
                <w:rFonts w:ascii="Arial" w:hAnsi="Arial" w:cs="Arial"/>
                <w:lang w:val="en-GB"/>
              </w:rPr>
            </w:pPr>
          </w:p>
        </w:tc>
      </w:tr>
      <w:tr w:rsidR="006B1D17" w:rsidRPr="005A7BEF" w14:paraId="69C54019" w14:textId="77777777" w:rsidTr="00DB6B2C">
        <w:trPr>
          <w:trHeight w:val="371"/>
        </w:trPr>
        <w:tc>
          <w:tcPr>
            <w:tcW w:w="3216" w:type="pct"/>
            <w:vAlign w:val="bottom"/>
          </w:tcPr>
          <w:p w14:paraId="49E4E947" w14:textId="272828C5" w:rsidR="006B1D17" w:rsidRPr="005A7BEF" w:rsidRDefault="006B1D17" w:rsidP="005A7BEF">
            <w:pPr>
              <w:ind w:left="690"/>
              <w:rPr>
                <w:rFonts w:ascii="Arial" w:hAnsi="Arial" w:cs="Arial"/>
                <w:sz w:val="16"/>
                <w:szCs w:val="16"/>
              </w:rPr>
            </w:pPr>
            <w:r w:rsidRPr="005A7BEF">
              <w:rPr>
                <w:rFonts w:ascii="Arial" w:hAnsi="Arial" w:cs="Arial"/>
              </w:rPr>
              <w:lastRenderedPageBreak/>
              <w:t>He completed secondary school by studying a math intensive field such as general science.</w:t>
            </w:r>
          </w:p>
        </w:tc>
        <w:tc>
          <w:tcPr>
            <w:tcW w:w="596" w:type="pct"/>
            <w:vAlign w:val="center"/>
          </w:tcPr>
          <w:p w14:paraId="6DD6312A" w14:textId="77777777" w:rsidR="006B1D17" w:rsidRPr="005A7BEF" w:rsidRDefault="006B1D17" w:rsidP="005A7BEF">
            <w:pPr>
              <w:rPr>
                <w:rFonts w:ascii="Arial" w:hAnsi="Arial" w:cs="Arial"/>
                <w:b/>
                <w:sz w:val="16"/>
                <w:szCs w:val="16"/>
                <w:lang w:val="en-GB"/>
              </w:rPr>
            </w:pPr>
          </w:p>
        </w:tc>
        <w:tc>
          <w:tcPr>
            <w:tcW w:w="594" w:type="pct"/>
            <w:vAlign w:val="center"/>
          </w:tcPr>
          <w:p w14:paraId="4D29196F"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3CC196DC" w14:textId="77777777" w:rsidR="006B1D17" w:rsidRPr="005A7BEF" w:rsidRDefault="006B1D17" w:rsidP="005A7BEF">
            <w:pPr>
              <w:jc w:val="center"/>
              <w:rPr>
                <w:rFonts w:ascii="Arial" w:hAnsi="Arial" w:cs="Arial"/>
                <w:b/>
                <w:sz w:val="16"/>
                <w:szCs w:val="16"/>
                <w:lang w:val="en-GB"/>
              </w:rPr>
            </w:pPr>
          </w:p>
        </w:tc>
      </w:tr>
      <w:tr w:rsidR="006B1D17" w:rsidRPr="005A7BEF" w14:paraId="4DA76116" w14:textId="77777777" w:rsidTr="00DB6B2C">
        <w:trPr>
          <w:trHeight w:val="371"/>
        </w:trPr>
        <w:tc>
          <w:tcPr>
            <w:tcW w:w="3216" w:type="pct"/>
            <w:vAlign w:val="bottom"/>
          </w:tcPr>
          <w:p w14:paraId="4F38F88A" w14:textId="4AB0D067" w:rsidR="006B1D17" w:rsidRPr="005A7BEF" w:rsidRDefault="006B1D17" w:rsidP="005A7BEF">
            <w:pPr>
              <w:ind w:left="690"/>
              <w:rPr>
                <w:rFonts w:ascii="Arial" w:hAnsi="Arial" w:cs="Arial"/>
                <w:sz w:val="16"/>
                <w:szCs w:val="16"/>
              </w:rPr>
            </w:pPr>
            <w:r w:rsidRPr="005A7BEF">
              <w:rPr>
                <w:rFonts w:ascii="Arial" w:hAnsi="Arial" w:cs="Arial"/>
              </w:rPr>
              <w:t>He completed secondary school by studying a non-math intensive field such as home economics.</w:t>
            </w:r>
          </w:p>
        </w:tc>
        <w:tc>
          <w:tcPr>
            <w:tcW w:w="596" w:type="pct"/>
            <w:vAlign w:val="center"/>
          </w:tcPr>
          <w:p w14:paraId="57A3B0D4" w14:textId="77777777" w:rsidR="006B1D17" w:rsidRPr="005A7BEF" w:rsidRDefault="006B1D17" w:rsidP="005A7BEF">
            <w:pPr>
              <w:rPr>
                <w:rFonts w:ascii="Arial" w:hAnsi="Arial" w:cs="Arial"/>
                <w:b/>
                <w:sz w:val="16"/>
                <w:szCs w:val="16"/>
                <w:lang w:val="en-GB"/>
              </w:rPr>
            </w:pPr>
          </w:p>
        </w:tc>
        <w:tc>
          <w:tcPr>
            <w:tcW w:w="594" w:type="pct"/>
            <w:vAlign w:val="center"/>
          </w:tcPr>
          <w:p w14:paraId="3DC3A808"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16120DC8" w14:textId="77777777" w:rsidR="006B1D17" w:rsidRPr="005A7BEF" w:rsidRDefault="006B1D17" w:rsidP="005A7BEF">
            <w:pPr>
              <w:jc w:val="center"/>
              <w:rPr>
                <w:rFonts w:ascii="Arial" w:hAnsi="Arial" w:cs="Arial"/>
                <w:b/>
                <w:sz w:val="16"/>
                <w:szCs w:val="16"/>
                <w:lang w:val="en-GB"/>
              </w:rPr>
            </w:pPr>
          </w:p>
        </w:tc>
      </w:tr>
      <w:tr w:rsidR="006B1D17" w:rsidRPr="005A7BEF" w14:paraId="49237088" w14:textId="77777777" w:rsidTr="00DB6B2C">
        <w:trPr>
          <w:trHeight w:val="371"/>
        </w:trPr>
        <w:tc>
          <w:tcPr>
            <w:tcW w:w="3216" w:type="pct"/>
            <w:vAlign w:val="bottom"/>
          </w:tcPr>
          <w:p w14:paraId="29446202" w14:textId="7C37E7FA" w:rsidR="006B1D17" w:rsidRPr="005A7BEF" w:rsidRDefault="006B1D17" w:rsidP="005A7BEF">
            <w:pPr>
              <w:ind w:left="690"/>
              <w:rPr>
                <w:rFonts w:ascii="Arial" w:hAnsi="Arial" w:cs="Arial"/>
                <w:sz w:val="16"/>
                <w:szCs w:val="16"/>
              </w:rPr>
            </w:pPr>
            <w:r w:rsidRPr="005A7BEF">
              <w:rPr>
                <w:rFonts w:ascii="Arial" w:hAnsi="Arial" w:cs="Arial"/>
              </w:rPr>
              <w:t>He did not attend any secondary school.</w:t>
            </w:r>
          </w:p>
        </w:tc>
        <w:tc>
          <w:tcPr>
            <w:tcW w:w="596" w:type="pct"/>
            <w:vAlign w:val="center"/>
          </w:tcPr>
          <w:p w14:paraId="3F70B879" w14:textId="77777777" w:rsidR="006B1D17" w:rsidRPr="005A7BEF" w:rsidRDefault="006B1D17" w:rsidP="005A7BEF">
            <w:pPr>
              <w:rPr>
                <w:rFonts w:ascii="Arial" w:hAnsi="Arial" w:cs="Arial"/>
                <w:b/>
                <w:sz w:val="16"/>
                <w:szCs w:val="16"/>
                <w:lang w:val="en-GB"/>
              </w:rPr>
            </w:pPr>
          </w:p>
        </w:tc>
        <w:tc>
          <w:tcPr>
            <w:tcW w:w="594" w:type="pct"/>
            <w:vAlign w:val="center"/>
          </w:tcPr>
          <w:p w14:paraId="6261DA50"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5F011F87" w14:textId="77777777" w:rsidR="006B1D17" w:rsidRPr="005A7BEF" w:rsidRDefault="006B1D17" w:rsidP="005A7BEF">
            <w:pPr>
              <w:jc w:val="center"/>
              <w:rPr>
                <w:rFonts w:ascii="Arial" w:hAnsi="Arial" w:cs="Arial"/>
                <w:b/>
                <w:sz w:val="16"/>
                <w:szCs w:val="16"/>
                <w:lang w:val="en-GB"/>
              </w:rPr>
            </w:pPr>
          </w:p>
        </w:tc>
      </w:tr>
      <w:tr w:rsidR="006B1D17" w:rsidRPr="005A7BEF" w14:paraId="6E6A969D" w14:textId="77777777" w:rsidTr="00DB6B2C">
        <w:trPr>
          <w:trHeight w:val="371"/>
        </w:trPr>
        <w:tc>
          <w:tcPr>
            <w:tcW w:w="5000" w:type="pct"/>
            <w:gridSpan w:val="4"/>
          </w:tcPr>
          <w:p w14:paraId="6FA10039" w14:textId="07CB6134" w:rsidR="006B1D17" w:rsidRPr="005A7BEF" w:rsidRDefault="006B1D17" w:rsidP="005A7BEF">
            <w:pPr>
              <w:rPr>
                <w:rFonts w:ascii="Arial" w:hAnsi="Arial" w:cs="Arial"/>
              </w:rPr>
            </w:pPr>
            <w:r w:rsidRPr="005A7BEF">
              <w:rPr>
                <w:rFonts w:ascii="Arial" w:hAnsi="Arial" w:cs="Arial"/>
              </w:rPr>
              <w:t xml:space="preserve">Suppose that a </w:t>
            </w:r>
            <w:r w:rsidRPr="008D4F63">
              <w:rPr>
                <w:rFonts w:ascii="Arial" w:hAnsi="Arial" w:cs="Arial"/>
                <w:b/>
              </w:rPr>
              <w:t>girl</w:t>
            </w:r>
            <w:r w:rsidRPr="005A7BEF">
              <w:rPr>
                <w:rFonts w:ascii="Arial" w:hAnsi="Arial" w:cs="Arial"/>
              </w:rPr>
              <w:t xml:space="preserve"> age 25 is working full-time. Select her likely earnings depending on the following fields of study:</w:t>
            </w:r>
          </w:p>
          <w:p w14:paraId="0E927D5A" w14:textId="77777777" w:rsidR="006B1D17" w:rsidRPr="005A7BEF" w:rsidRDefault="006B1D17" w:rsidP="005A7BEF">
            <w:pPr>
              <w:rPr>
                <w:rFonts w:ascii="Arial" w:hAnsi="Arial" w:cs="Arial"/>
              </w:rPr>
            </w:pPr>
          </w:p>
          <w:p w14:paraId="24DF95E0" w14:textId="77777777" w:rsidR="006B1D17" w:rsidRPr="005A7BEF" w:rsidRDefault="006B1D17" w:rsidP="005A7BEF">
            <w:pPr>
              <w:rPr>
                <w:rFonts w:ascii="Arial" w:hAnsi="Arial" w:cs="Arial"/>
                <w:sz w:val="21"/>
                <w:lang w:val="en-GB"/>
              </w:rPr>
            </w:pPr>
            <w:r w:rsidRPr="005A7BEF">
              <w:rPr>
                <w:rFonts w:ascii="Arial" w:hAnsi="Arial" w:cs="Arial"/>
                <w:sz w:val="21"/>
                <w:lang w:val="en-GB"/>
              </w:rPr>
              <w:t>&lt;500 GHS per month</w:t>
            </w:r>
          </w:p>
          <w:p w14:paraId="30858459" w14:textId="77777777" w:rsidR="006B1D17" w:rsidRPr="005A7BEF" w:rsidRDefault="006B1D17" w:rsidP="005A7BEF">
            <w:pPr>
              <w:rPr>
                <w:rFonts w:ascii="Arial" w:hAnsi="Arial" w:cs="Arial"/>
                <w:sz w:val="21"/>
                <w:lang w:val="en-GB"/>
              </w:rPr>
            </w:pPr>
            <w:r w:rsidRPr="005A7BEF">
              <w:rPr>
                <w:rFonts w:ascii="Arial" w:hAnsi="Arial" w:cs="Arial"/>
                <w:sz w:val="21"/>
                <w:lang w:val="en-GB"/>
              </w:rPr>
              <w:t>500-1000 GHS per month</w:t>
            </w:r>
          </w:p>
          <w:p w14:paraId="0D33193C" w14:textId="77777777" w:rsidR="006B1D17" w:rsidRPr="005A7BEF" w:rsidRDefault="006B1D17" w:rsidP="005A7BEF">
            <w:pPr>
              <w:rPr>
                <w:rFonts w:ascii="Arial" w:hAnsi="Arial" w:cs="Arial"/>
                <w:sz w:val="21"/>
                <w:lang w:val="en-GB"/>
              </w:rPr>
            </w:pPr>
            <w:r w:rsidRPr="005A7BEF">
              <w:rPr>
                <w:rFonts w:ascii="Arial" w:hAnsi="Arial" w:cs="Arial"/>
                <w:sz w:val="21"/>
                <w:lang w:val="en-GB"/>
              </w:rPr>
              <w:t>1000-1500 GHS per month</w:t>
            </w:r>
          </w:p>
          <w:p w14:paraId="7C5BD089" w14:textId="77777777" w:rsidR="006B1D17" w:rsidRPr="005A7BEF" w:rsidRDefault="006B1D17" w:rsidP="005A7BEF">
            <w:pPr>
              <w:rPr>
                <w:rFonts w:ascii="Arial" w:hAnsi="Arial" w:cs="Arial"/>
                <w:sz w:val="21"/>
                <w:lang w:val="en-GB"/>
              </w:rPr>
            </w:pPr>
            <w:r w:rsidRPr="005A7BEF">
              <w:rPr>
                <w:rFonts w:ascii="Arial" w:hAnsi="Arial" w:cs="Arial"/>
                <w:sz w:val="21"/>
                <w:lang w:val="en-GB"/>
              </w:rPr>
              <w:t>1500-2000 GHS per month</w:t>
            </w:r>
          </w:p>
          <w:p w14:paraId="695C0B62" w14:textId="77777777" w:rsidR="006B1D17" w:rsidRPr="005A7BEF" w:rsidRDefault="006B1D17" w:rsidP="005A7BEF">
            <w:pPr>
              <w:rPr>
                <w:rFonts w:ascii="Arial" w:hAnsi="Arial" w:cs="Arial"/>
                <w:sz w:val="21"/>
              </w:rPr>
            </w:pPr>
            <w:r w:rsidRPr="005A7BEF">
              <w:rPr>
                <w:rFonts w:ascii="Arial" w:hAnsi="Arial" w:cs="Arial"/>
                <w:sz w:val="21"/>
                <w:lang w:val="en-GB"/>
              </w:rPr>
              <w:t>&gt;2000 GHS per month</w:t>
            </w:r>
          </w:p>
          <w:p w14:paraId="0B2D92EF" w14:textId="77777777" w:rsidR="006B1D17" w:rsidRPr="005A7BEF" w:rsidRDefault="006B1D17" w:rsidP="005A7BEF">
            <w:pPr>
              <w:jc w:val="center"/>
              <w:rPr>
                <w:rFonts w:ascii="Arial" w:hAnsi="Arial" w:cs="Arial"/>
                <w:b/>
                <w:sz w:val="16"/>
                <w:szCs w:val="16"/>
                <w:lang w:val="en-GB"/>
              </w:rPr>
            </w:pPr>
          </w:p>
        </w:tc>
      </w:tr>
      <w:tr w:rsidR="006B1D17" w:rsidRPr="005A7BEF" w14:paraId="037B911D" w14:textId="77777777" w:rsidTr="00DB6B2C">
        <w:trPr>
          <w:trHeight w:val="371"/>
        </w:trPr>
        <w:tc>
          <w:tcPr>
            <w:tcW w:w="3216" w:type="pct"/>
            <w:vAlign w:val="bottom"/>
          </w:tcPr>
          <w:p w14:paraId="0A21034B" w14:textId="205CB347" w:rsidR="006B1D17" w:rsidRPr="005A7BEF" w:rsidRDefault="006B1D17" w:rsidP="005A7BEF">
            <w:pPr>
              <w:ind w:left="690"/>
              <w:rPr>
                <w:rFonts w:ascii="Arial" w:hAnsi="Arial" w:cs="Arial"/>
                <w:sz w:val="16"/>
                <w:szCs w:val="16"/>
              </w:rPr>
            </w:pPr>
            <w:r w:rsidRPr="005A7BEF">
              <w:rPr>
                <w:rFonts w:ascii="Arial" w:hAnsi="Arial" w:cs="Arial"/>
              </w:rPr>
              <w:t>She completed secondary school by studying a math intensive field such as general science.</w:t>
            </w:r>
          </w:p>
        </w:tc>
        <w:tc>
          <w:tcPr>
            <w:tcW w:w="596" w:type="pct"/>
            <w:vAlign w:val="center"/>
          </w:tcPr>
          <w:p w14:paraId="2F880A45" w14:textId="77777777" w:rsidR="006B1D17" w:rsidRPr="005A7BEF" w:rsidRDefault="006B1D17" w:rsidP="005A7BEF">
            <w:pPr>
              <w:rPr>
                <w:rFonts w:ascii="Arial" w:hAnsi="Arial" w:cs="Arial"/>
                <w:b/>
                <w:sz w:val="16"/>
                <w:szCs w:val="16"/>
                <w:lang w:val="en-GB"/>
              </w:rPr>
            </w:pPr>
          </w:p>
        </w:tc>
        <w:tc>
          <w:tcPr>
            <w:tcW w:w="594" w:type="pct"/>
            <w:vAlign w:val="center"/>
          </w:tcPr>
          <w:p w14:paraId="10FED17C"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1AB7426A" w14:textId="77777777" w:rsidR="006B1D17" w:rsidRPr="005A7BEF" w:rsidRDefault="006B1D17" w:rsidP="005A7BEF">
            <w:pPr>
              <w:jc w:val="center"/>
              <w:rPr>
                <w:rFonts w:ascii="Arial" w:hAnsi="Arial" w:cs="Arial"/>
                <w:b/>
                <w:sz w:val="16"/>
                <w:szCs w:val="16"/>
                <w:lang w:val="en-GB"/>
              </w:rPr>
            </w:pPr>
          </w:p>
        </w:tc>
      </w:tr>
      <w:tr w:rsidR="006B1D17" w:rsidRPr="005A7BEF" w14:paraId="6BC33CE5" w14:textId="77777777" w:rsidTr="00DB6B2C">
        <w:trPr>
          <w:trHeight w:val="371"/>
        </w:trPr>
        <w:tc>
          <w:tcPr>
            <w:tcW w:w="3216" w:type="pct"/>
            <w:vAlign w:val="bottom"/>
          </w:tcPr>
          <w:p w14:paraId="367AA648" w14:textId="1F5664CA" w:rsidR="006B1D17" w:rsidRPr="005A7BEF" w:rsidRDefault="006B1D17" w:rsidP="005A7BEF">
            <w:pPr>
              <w:ind w:left="690"/>
              <w:rPr>
                <w:rFonts w:ascii="Arial" w:hAnsi="Arial" w:cs="Arial"/>
                <w:sz w:val="16"/>
                <w:szCs w:val="16"/>
              </w:rPr>
            </w:pPr>
            <w:r w:rsidRPr="005A7BEF">
              <w:rPr>
                <w:rFonts w:ascii="Arial" w:hAnsi="Arial" w:cs="Arial"/>
              </w:rPr>
              <w:t>She completed secondary school by studying a non-math intensive field such as home economics.</w:t>
            </w:r>
          </w:p>
        </w:tc>
        <w:tc>
          <w:tcPr>
            <w:tcW w:w="596" w:type="pct"/>
            <w:vAlign w:val="center"/>
          </w:tcPr>
          <w:p w14:paraId="1A49DA19" w14:textId="77777777" w:rsidR="006B1D17" w:rsidRPr="005A7BEF" w:rsidRDefault="006B1D17" w:rsidP="005A7BEF">
            <w:pPr>
              <w:rPr>
                <w:rFonts w:ascii="Arial" w:hAnsi="Arial" w:cs="Arial"/>
                <w:b/>
                <w:sz w:val="16"/>
                <w:szCs w:val="16"/>
                <w:lang w:val="en-GB"/>
              </w:rPr>
            </w:pPr>
          </w:p>
        </w:tc>
        <w:tc>
          <w:tcPr>
            <w:tcW w:w="594" w:type="pct"/>
            <w:vAlign w:val="center"/>
          </w:tcPr>
          <w:p w14:paraId="1E409E91"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300FDDF8" w14:textId="77777777" w:rsidR="006B1D17" w:rsidRPr="005A7BEF" w:rsidRDefault="006B1D17" w:rsidP="005A7BEF">
            <w:pPr>
              <w:jc w:val="center"/>
              <w:rPr>
                <w:rFonts w:ascii="Arial" w:hAnsi="Arial" w:cs="Arial"/>
                <w:b/>
                <w:sz w:val="16"/>
                <w:szCs w:val="16"/>
                <w:lang w:val="en-GB"/>
              </w:rPr>
            </w:pPr>
          </w:p>
        </w:tc>
      </w:tr>
      <w:tr w:rsidR="006B1D17" w:rsidRPr="005A7BEF" w14:paraId="019FC44B" w14:textId="77777777" w:rsidTr="00DB6B2C">
        <w:trPr>
          <w:trHeight w:val="371"/>
        </w:trPr>
        <w:tc>
          <w:tcPr>
            <w:tcW w:w="3216" w:type="pct"/>
            <w:vAlign w:val="bottom"/>
          </w:tcPr>
          <w:p w14:paraId="3C041A2C" w14:textId="5CA67E89" w:rsidR="006B1D17" w:rsidRPr="005A7BEF" w:rsidRDefault="006B1D17" w:rsidP="005A7BEF">
            <w:pPr>
              <w:ind w:left="690"/>
              <w:rPr>
                <w:rFonts w:ascii="Arial" w:hAnsi="Arial" w:cs="Arial"/>
                <w:sz w:val="16"/>
                <w:szCs w:val="16"/>
              </w:rPr>
            </w:pPr>
            <w:r w:rsidRPr="005A7BEF">
              <w:rPr>
                <w:rFonts w:ascii="Arial" w:hAnsi="Arial" w:cs="Arial"/>
              </w:rPr>
              <w:t>She did not attend any secondary school.</w:t>
            </w:r>
          </w:p>
        </w:tc>
        <w:tc>
          <w:tcPr>
            <w:tcW w:w="596" w:type="pct"/>
            <w:vAlign w:val="center"/>
          </w:tcPr>
          <w:p w14:paraId="046CE2EE" w14:textId="77777777" w:rsidR="006B1D17" w:rsidRPr="005A7BEF" w:rsidRDefault="006B1D17" w:rsidP="005A7BEF">
            <w:pPr>
              <w:rPr>
                <w:rFonts w:ascii="Arial" w:hAnsi="Arial" w:cs="Arial"/>
                <w:b/>
                <w:sz w:val="16"/>
                <w:szCs w:val="16"/>
                <w:lang w:val="en-GB"/>
              </w:rPr>
            </w:pPr>
          </w:p>
        </w:tc>
        <w:tc>
          <w:tcPr>
            <w:tcW w:w="594" w:type="pct"/>
            <w:vAlign w:val="center"/>
          </w:tcPr>
          <w:p w14:paraId="604A68E0"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21A63DDB" w14:textId="77777777" w:rsidR="006B1D17" w:rsidRPr="005A7BEF" w:rsidRDefault="006B1D17" w:rsidP="005A7BEF">
            <w:pPr>
              <w:jc w:val="center"/>
              <w:rPr>
                <w:rFonts w:ascii="Arial" w:hAnsi="Arial" w:cs="Arial"/>
                <w:b/>
                <w:sz w:val="16"/>
                <w:szCs w:val="16"/>
                <w:lang w:val="en-GB"/>
              </w:rPr>
            </w:pPr>
          </w:p>
        </w:tc>
      </w:tr>
      <w:tr w:rsidR="006B1D17" w:rsidRPr="005A7BEF" w14:paraId="2E633D69" w14:textId="77777777" w:rsidTr="00DB6B2C">
        <w:trPr>
          <w:trHeight w:val="371"/>
        </w:trPr>
        <w:tc>
          <w:tcPr>
            <w:tcW w:w="3216" w:type="pct"/>
          </w:tcPr>
          <w:p w14:paraId="693A1A88" w14:textId="7A513C96" w:rsidR="006B1D17" w:rsidRPr="005A7BEF" w:rsidRDefault="006B1D17" w:rsidP="005A7BEF">
            <w:pPr>
              <w:rPr>
                <w:rFonts w:ascii="Arial" w:hAnsi="Arial" w:cs="Arial"/>
              </w:rPr>
            </w:pPr>
            <w:r w:rsidRPr="005A7BEF">
              <w:rPr>
                <w:rFonts w:ascii="Arial" w:hAnsi="Arial" w:cs="Arial"/>
              </w:rPr>
              <w:t xml:space="preserve">Suppose that a </w:t>
            </w:r>
            <w:r w:rsidRPr="008D4F63">
              <w:rPr>
                <w:rFonts w:ascii="Arial" w:hAnsi="Arial" w:cs="Arial"/>
                <w:b/>
              </w:rPr>
              <w:t>boy</w:t>
            </w:r>
            <w:r w:rsidRPr="005A7BEF">
              <w:rPr>
                <w:rFonts w:ascii="Arial" w:hAnsi="Arial" w:cs="Arial"/>
              </w:rPr>
              <w:t xml:space="preserve"> is in search of a job. Select how likely he is to have a successful career depending on the following fields of study.</w:t>
            </w:r>
            <w:r w:rsidRPr="005A7BEF" w:rsidDel="00F3570F">
              <w:rPr>
                <w:rFonts w:ascii="Arial" w:hAnsi="Arial" w:cs="Arial"/>
              </w:rPr>
              <w:t xml:space="preserve"> </w:t>
            </w:r>
          </w:p>
          <w:p w14:paraId="7518B077" w14:textId="77777777" w:rsidR="006B1D17" w:rsidRPr="005A7BEF" w:rsidRDefault="006B1D17" w:rsidP="005A7BEF">
            <w:pPr>
              <w:rPr>
                <w:rFonts w:ascii="Arial" w:hAnsi="Arial" w:cs="Arial"/>
              </w:rPr>
            </w:pPr>
          </w:p>
          <w:p w14:paraId="4F36C176" w14:textId="77777777" w:rsidR="006B1D17" w:rsidRPr="005A7BEF" w:rsidRDefault="006B1D17" w:rsidP="005A7BEF">
            <w:pPr>
              <w:rPr>
                <w:rFonts w:ascii="Arial" w:hAnsi="Arial" w:cs="Arial"/>
              </w:rPr>
            </w:pPr>
            <w:r w:rsidRPr="005A7BEF">
              <w:rPr>
                <w:rFonts w:ascii="Arial" w:hAnsi="Arial" w:cs="Arial"/>
              </w:rPr>
              <w:t>Absolutely Likely</w:t>
            </w:r>
          </w:p>
          <w:p w14:paraId="02A8AC01" w14:textId="77777777" w:rsidR="006B1D17" w:rsidRPr="005A7BEF" w:rsidRDefault="006B1D17" w:rsidP="005A7BEF">
            <w:pPr>
              <w:rPr>
                <w:rFonts w:ascii="Arial" w:hAnsi="Arial" w:cs="Arial"/>
                <w:sz w:val="21"/>
                <w:lang w:val="en-GB"/>
              </w:rPr>
            </w:pPr>
            <w:r w:rsidRPr="005A7BEF">
              <w:rPr>
                <w:rFonts w:ascii="Arial" w:hAnsi="Arial" w:cs="Arial"/>
                <w:sz w:val="21"/>
                <w:lang w:val="en-GB"/>
              </w:rPr>
              <w:t>Likely</w:t>
            </w:r>
          </w:p>
          <w:p w14:paraId="1BDB5791" w14:textId="77777777" w:rsidR="006B1D17" w:rsidRPr="005A7BEF" w:rsidRDefault="006B1D17" w:rsidP="005A7BEF">
            <w:pPr>
              <w:rPr>
                <w:rFonts w:ascii="Arial" w:hAnsi="Arial" w:cs="Arial"/>
                <w:sz w:val="21"/>
                <w:lang w:val="en-GB"/>
              </w:rPr>
            </w:pPr>
            <w:r w:rsidRPr="005A7BEF">
              <w:rPr>
                <w:rFonts w:ascii="Arial" w:hAnsi="Arial" w:cs="Arial"/>
                <w:sz w:val="21"/>
                <w:lang w:val="en-GB"/>
              </w:rPr>
              <w:t>Not Likely</w:t>
            </w:r>
          </w:p>
          <w:p w14:paraId="48BB07CE" w14:textId="77777777" w:rsidR="006B1D17" w:rsidRPr="005A7BEF" w:rsidRDefault="006B1D17" w:rsidP="005A7BEF">
            <w:pPr>
              <w:rPr>
                <w:rFonts w:ascii="Arial" w:hAnsi="Arial" w:cs="Arial"/>
                <w:sz w:val="21"/>
                <w:lang w:val="en-GB"/>
              </w:rPr>
            </w:pPr>
            <w:r w:rsidRPr="005A7BEF">
              <w:rPr>
                <w:rFonts w:ascii="Arial" w:hAnsi="Arial" w:cs="Arial"/>
                <w:sz w:val="21"/>
                <w:lang w:val="en-GB"/>
              </w:rPr>
              <w:t>Absolutely Not Likely</w:t>
            </w:r>
          </w:p>
          <w:p w14:paraId="60088DC2" w14:textId="77777777" w:rsidR="006B1D17" w:rsidRPr="005A7BEF" w:rsidRDefault="006B1D17" w:rsidP="005A7BEF">
            <w:pPr>
              <w:rPr>
                <w:rFonts w:ascii="Arial" w:hAnsi="Arial" w:cs="Arial"/>
              </w:rPr>
            </w:pPr>
          </w:p>
          <w:p w14:paraId="43333A25" w14:textId="77777777" w:rsidR="006B1D17" w:rsidRPr="005A7BEF" w:rsidRDefault="006B1D17" w:rsidP="005A7BEF">
            <w:pPr>
              <w:rPr>
                <w:rFonts w:ascii="Arial" w:hAnsi="Arial" w:cs="Arial"/>
                <w:sz w:val="16"/>
                <w:szCs w:val="16"/>
              </w:rPr>
            </w:pPr>
          </w:p>
        </w:tc>
        <w:tc>
          <w:tcPr>
            <w:tcW w:w="596" w:type="pct"/>
            <w:vAlign w:val="center"/>
          </w:tcPr>
          <w:p w14:paraId="1F4A8226" w14:textId="77777777" w:rsidR="006B1D17" w:rsidRPr="005A7BEF" w:rsidRDefault="006B1D17" w:rsidP="005A7BEF">
            <w:pPr>
              <w:jc w:val="center"/>
              <w:rPr>
                <w:rStyle w:val="CommentReference"/>
                <w:rFonts w:ascii="Arial" w:hAnsi="Arial" w:cs="Arial"/>
              </w:rPr>
            </w:pPr>
          </w:p>
        </w:tc>
        <w:tc>
          <w:tcPr>
            <w:tcW w:w="594" w:type="pct"/>
            <w:vAlign w:val="center"/>
          </w:tcPr>
          <w:p w14:paraId="086FA414"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3DF6568D" w14:textId="77777777" w:rsidR="006B1D17" w:rsidRPr="005A7BEF" w:rsidRDefault="006B1D17" w:rsidP="005A7BEF">
            <w:pPr>
              <w:jc w:val="center"/>
              <w:rPr>
                <w:rFonts w:ascii="Arial" w:hAnsi="Arial" w:cs="Arial"/>
                <w:b/>
                <w:sz w:val="16"/>
                <w:szCs w:val="16"/>
                <w:lang w:val="en-GB"/>
              </w:rPr>
            </w:pPr>
          </w:p>
        </w:tc>
      </w:tr>
      <w:tr w:rsidR="006B1D17" w:rsidRPr="005A7BEF" w14:paraId="6D2AB163" w14:textId="77777777" w:rsidTr="00DB6B2C">
        <w:trPr>
          <w:trHeight w:val="371"/>
        </w:trPr>
        <w:tc>
          <w:tcPr>
            <w:tcW w:w="3216" w:type="pct"/>
            <w:vAlign w:val="bottom"/>
          </w:tcPr>
          <w:p w14:paraId="3037A4FC" w14:textId="0032A3E6" w:rsidR="006B1D17" w:rsidRPr="005A7BEF" w:rsidRDefault="006B1D17" w:rsidP="005A7BEF">
            <w:pPr>
              <w:ind w:left="690"/>
              <w:rPr>
                <w:rFonts w:ascii="Arial" w:hAnsi="Arial" w:cs="Arial"/>
                <w:sz w:val="16"/>
                <w:szCs w:val="16"/>
              </w:rPr>
            </w:pPr>
            <w:r w:rsidRPr="005A7BEF">
              <w:rPr>
                <w:rFonts w:ascii="Arial" w:hAnsi="Arial" w:cs="Arial"/>
              </w:rPr>
              <w:t>He completed secondary school by studying a math intensive field such as general science.</w:t>
            </w:r>
          </w:p>
        </w:tc>
        <w:tc>
          <w:tcPr>
            <w:tcW w:w="596" w:type="pct"/>
            <w:vAlign w:val="center"/>
          </w:tcPr>
          <w:p w14:paraId="61C12818" w14:textId="77777777" w:rsidR="006B1D17" w:rsidRPr="005A7BEF" w:rsidRDefault="006B1D17" w:rsidP="005A7BEF">
            <w:pPr>
              <w:rPr>
                <w:rStyle w:val="CommentReference"/>
                <w:rFonts w:ascii="Arial" w:hAnsi="Arial" w:cs="Arial"/>
              </w:rPr>
            </w:pPr>
          </w:p>
        </w:tc>
        <w:tc>
          <w:tcPr>
            <w:tcW w:w="594" w:type="pct"/>
            <w:vAlign w:val="center"/>
          </w:tcPr>
          <w:p w14:paraId="4A2C04AC"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15BC202A" w14:textId="77777777" w:rsidR="006B1D17" w:rsidRPr="005A7BEF" w:rsidRDefault="006B1D17" w:rsidP="005A7BEF">
            <w:pPr>
              <w:jc w:val="center"/>
              <w:rPr>
                <w:rFonts w:ascii="Arial" w:hAnsi="Arial" w:cs="Arial"/>
                <w:b/>
                <w:sz w:val="16"/>
                <w:szCs w:val="16"/>
                <w:lang w:val="en-GB"/>
              </w:rPr>
            </w:pPr>
          </w:p>
        </w:tc>
      </w:tr>
      <w:tr w:rsidR="006B1D17" w:rsidRPr="005A7BEF" w14:paraId="48EE5CF5" w14:textId="77777777" w:rsidTr="00DB6B2C">
        <w:trPr>
          <w:trHeight w:val="371"/>
        </w:trPr>
        <w:tc>
          <w:tcPr>
            <w:tcW w:w="3216" w:type="pct"/>
            <w:vAlign w:val="bottom"/>
          </w:tcPr>
          <w:p w14:paraId="19E423C5" w14:textId="31C65A2A" w:rsidR="006B1D17" w:rsidRPr="005A7BEF" w:rsidRDefault="006B1D17" w:rsidP="005A7BEF">
            <w:pPr>
              <w:ind w:left="690"/>
              <w:rPr>
                <w:rFonts w:ascii="Arial" w:hAnsi="Arial" w:cs="Arial"/>
                <w:sz w:val="16"/>
                <w:szCs w:val="16"/>
              </w:rPr>
            </w:pPr>
            <w:r w:rsidRPr="005A7BEF">
              <w:rPr>
                <w:rFonts w:ascii="Arial" w:hAnsi="Arial" w:cs="Arial"/>
              </w:rPr>
              <w:t>He completed secondary school by studying a non-math intensive field such as home economics.</w:t>
            </w:r>
          </w:p>
        </w:tc>
        <w:tc>
          <w:tcPr>
            <w:tcW w:w="596" w:type="pct"/>
            <w:vAlign w:val="center"/>
          </w:tcPr>
          <w:p w14:paraId="603CF955" w14:textId="77777777" w:rsidR="006B1D17" w:rsidRPr="005A7BEF" w:rsidRDefault="006B1D17" w:rsidP="005A7BEF">
            <w:pPr>
              <w:rPr>
                <w:rStyle w:val="CommentReference"/>
                <w:rFonts w:ascii="Arial" w:hAnsi="Arial" w:cs="Arial"/>
              </w:rPr>
            </w:pPr>
          </w:p>
        </w:tc>
        <w:tc>
          <w:tcPr>
            <w:tcW w:w="594" w:type="pct"/>
            <w:vAlign w:val="center"/>
          </w:tcPr>
          <w:p w14:paraId="1E3617A2"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1C356EF5" w14:textId="77777777" w:rsidR="006B1D17" w:rsidRPr="005A7BEF" w:rsidRDefault="006B1D17" w:rsidP="005A7BEF">
            <w:pPr>
              <w:jc w:val="center"/>
              <w:rPr>
                <w:rFonts w:ascii="Arial" w:hAnsi="Arial" w:cs="Arial"/>
                <w:b/>
                <w:sz w:val="16"/>
                <w:szCs w:val="16"/>
                <w:lang w:val="en-GB"/>
              </w:rPr>
            </w:pPr>
          </w:p>
        </w:tc>
      </w:tr>
      <w:tr w:rsidR="006B1D17" w:rsidRPr="005A7BEF" w14:paraId="5146260E" w14:textId="77777777" w:rsidTr="00DB6B2C">
        <w:trPr>
          <w:trHeight w:val="371"/>
        </w:trPr>
        <w:tc>
          <w:tcPr>
            <w:tcW w:w="3216" w:type="pct"/>
            <w:vAlign w:val="bottom"/>
          </w:tcPr>
          <w:p w14:paraId="7B71066E" w14:textId="217DCC29" w:rsidR="006B1D17" w:rsidRPr="005A7BEF" w:rsidRDefault="006B1D17" w:rsidP="005A7BEF">
            <w:pPr>
              <w:ind w:left="690"/>
              <w:rPr>
                <w:rFonts w:ascii="Arial" w:hAnsi="Arial" w:cs="Arial"/>
                <w:sz w:val="16"/>
                <w:szCs w:val="16"/>
              </w:rPr>
            </w:pPr>
            <w:r w:rsidRPr="005A7BEF">
              <w:rPr>
                <w:rFonts w:ascii="Arial" w:hAnsi="Arial" w:cs="Arial"/>
              </w:rPr>
              <w:lastRenderedPageBreak/>
              <w:t>He did not attend any secondary school.</w:t>
            </w:r>
          </w:p>
        </w:tc>
        <w:tc>
          <w:tcPr>
            <w:tcW w:w="596" w:type="pct"/>
            <w:vAlign w:val="center"/>
          </w:tcPr>
          <w:p w14:paraId="3A10AB96" w14:textId="77777777" w:rsidR="006B1D17" w:rsidRPr="005A7BEF" w:rsidRDefault="006B1D17" w:rsidP="005A7BEF">
            <w:pPr>
              <w:rPr>
                <w:rStyle w:val="CommentReference"/>
                <w:rFonts w:ascii="Arial" w:hAnsi="Arial" w:cs="Arial"/>
              </w:rPr>
            </w:pPr>
          </w:p>
        </w:tc>
        <w:tc>
          <w:tcPr>
            <w:tcW w:w="594" w:type="pct"/>
            <w:vAlign w:val="center"/>
          </w:tcPr>
          <w:p w14:paraId="2C937CA0"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3120C584" w14:textId="77777777" w:rsidR="006B1D17" w:rsidRPr="005A7BEF" w:rsidRDefault="006B1D17" w:rsidP="005A7BEF">
            <w:pPr>
              <w:jc w:val="center"/>
              <w:rPr>
                <w:rFonts w:ascii="Arial" w:hAnsi="Arial" w:cs="Arial"/>
                <w:b/>
                <w:sz w:val="16"/>
                <w:szCs w:val="16"/>
                <w:lang w:val="en-GB"/>
              </w:rPr>
            </w:pPr>
          </w:p>
        </w:tc>
      </w:tr>
      <w:tr w:rsidR="006B1D17" w:rsidRPr="005A7BEF" w14:paraId="3C31B859" w14:textId="77777777" w:rsidTr="00DB6B2C">
        <w:trPr>
          <w:trHeight w:val="371"/>
        </w:trPr>
        <w:tc>
          <w:tcPr>
            <w:tcW w:w="5000" w:type="pct"/>
            <w:gridSpan w:val="4"/>
          </w:tcPr>
          <w:p w14:paraId="0B2EBD68" w14:textId="720E0D05" w:rsidR="006B1D17" w:rsidRPr="005A7BEF" w:rsidRDefault="006B1D17" w:rsidP="005A7BEF">
            <w:pPr>
              <w:rPr>
                <w:rFonts w:ascii="Arial" w:hAnsi="Arial" w:cs="Arial"/>
              </w:rPr>
            </w:pPr>
            <w:r w:rsidRPr="005A7BEF">
              <w:rPr>
                <w:rFonts w:ascii="Arial" w:hAnsi="Arial" w:cs="Arial"/>
              </w:rPr>
              <w:t xml:space="preserve">Suppose that a </w:t>
            </w:r>
            <w:r w:rsidRPr="008D4F63">
              <w:rPr>
                <w:rFonts w:ascii="Arial" w:hAnsi="Arial" w:cs="Arial"/>
                <w:b/>
              </w:rPr>
              <w:t>girl</w:t>
            </w:r>
            <w:r w:rsidRPr="005A7BEF">
              <w:rPr>
                <w:rFonts w:ascii="Arial" w:hAnsi="Arial" w:cs="Arial"/>
              </w:rPr>
              <w:t xml:space="preserve"> is in search of a job. Select how likely she is to have a successful career depending on the following fields of study. For the following fields of study, please choose the best response: </w:t>
            </w:r>
          </w:p>
          <w:p w14:paraId="1B24FBDA" w14:textId="77777777" w:rsidR="006B1D17" w:rsidRPr="005A7BEF" w:rsidRDefault="006B1D17" w:rsidP="005A7BEF">
            <w:pPr>
              <w:rPr>
                <w:rFonts w:ascii="Arial" w:hAnsi="Arial" w:cs="Arial"/>
              </w:rPr>
            </w:pPr>
          </w:p>
          <w:p w14:paraId="74DE8F17" w14:textId="77777777" w:rsidR="006B1D17" w:rsidRPr="005A7BEF" w:rsidRDefault="006B1D17" w:rsidP="005A7BEF">
            <w:pPr>
              <w:rPr>
                <w:rFonts w:ascii="Arial" w:hAnsi="Arial" w:cs="Arial"/>
              </w:rPr>
            </w:pPr>
            <w:r w:rsidRPr="005A7BEF">
              <w:rPr>
                <w:rFonts w:ascii="Arial" w:hAnsi="Arial" w:cs="Arial"/>
              </w:rPr>
              <w:t>Absolutely Likely</w:t>
            </w:r>
          </w:p>
          <w:p w14:paraId="19246EB4" w14:textId="77777777" w:rsidR="006B1D17" w:rsidRPr="005A7BEF" w:rsidRDefault="006B1D17" w:rsidP="005A7BEF">
            <w:pPr>
              <w:rPr>
                <w:rFonts w:ascii="Arial" w:hAnsi="Arial" w:cs="Arial"/>
                <w:sz w:val="21"/>
                <w:lang w:val="en-GB"/>
              </w:rPr>
            </w:pPr>
            <w:r w:rsidRPr="005A7BEF">
              <w:rPr>
                <w:rFonts w:ascii="Arial" w:hAnsi="Arial" w:cs="Arial"/>
                <w:sz w:val="21"/>
                <w:lang w:val="en-GB"/>
              </w:rPr>
              <w:t>Likely</w:t>
            </w:r>
          </w:p>
          <w:p w14:paraId="25B7A0EC" w14:textId="77777777" w:rsidR="006B1D17" w:rsidRPr="005A7BEF" w:rsidRDefault="006B1D17" w:rsidP="005A7BEF">
            <w:pPr>
              <w:rPr>
                <w:rFonts w:ascii="Arial" w:hAnsi="Arial" w:cs="Arial"/>
                <w:sz w:val="21"/>
                <w:lang w:val="en-GB"/>
              </w:rPr>
            </w:pPr>
            <w:r w:rsidRPr="005A7BEF">
              <w:rPr>
                <w:rFonts w:ascii="Arial" w:hAnsi="Arial" w:cs="Arial"/>
                <w:sz w:val="21"/>
                <w:lang w:val="en-GB"/>
              </w:rPr>
              <w:t>Not Likely</w:t>
            </w:r>
          </w:p>
          <w:p w14:paraId="10A533B0" w14:textId="77777777" w:rsidR="006B1D17" w:rsidRPr="005A7BEF" w:rsidRDefault="006B1D17" w:rsidP="005A7BEF">
            <w:pPr>
              <w:rPr>
                <w:rFonts w:ascii="Arial" w:hAnsi="Arial" w:cs="Arial"/>
                <w:sz w:val="21"/>
                <w:lang w:val="en-GB"/>
              </w:rPr>
            </w:pPr>
            <w:r w:rsidRPr="005A7BEF">
              <w:rPr>
                <w:rFonts w:ascii="Arial" w:hAnsi="Arial" w:cs="Arial"/>
                <w:sz w:val="21"/>
                <w:lang w:val="en-GB"/>
              </w:rPr>
              <w:t>Absolutely Not Likely</w:t>
            </w:r>
          </w:p>
          <w:p w14:paraId="593AB4AA" w14:textId="77777777" w:rsidR="006B1D17" w:rsidRPr="005A7BEF" w:rsidRDefault="006B1D17">
            <w:pPr>
              <w:rPr>
                <w:rFonts w:ascii="Arial" w:hAnsi="Arial" w:cs="Arial"/>
                <w:b/>
                <w:sz w:val="16"/>
                <w:szCs w:val="16"/>
                <w:lang w:val="en-GB"/>
              </w:rPr>
            </w:pPr>
          </w:p>
        </w:tc>
      </w:tr>
      <w:tr w:rsidR="006B1D17" w:rsidRPr="005A7BEF" w14:paraId="1133E6CB" w14:textId="77777777" w:rsidTr="00DB6B2C">
        <w:trPr>
          <w:trHeight w:val="371"/>
        </w:trPr>
        <w:tc>
          <w:tcPr>
            <w:tcW w:w="3216" w:type="pct"/>
            <w:vAlign w:val="bottom"/>
          </w:tcPr>
          <w:p w14:paraId="5A79F8F6" w14:textId="1692A492" w:rsidR="006B1D17" w:rsidRPr="005A7BEF" w:rsidRDefault="006B1D17" w:rsidP="005A7BEF">
            <w:pPr>
              <w:ind w:left="690"/>
              <w:rPr>
                <w:rFonts w:ascii="Arial" w:hAnsi="Arial" w:cs="Arial"/>
                <w:b/>
                <w:sz w:val="16"/>
                <w:szCs w:val="16"/>
                <w:lang w:val="en-GB"/>
              </w:rPr>
            </w:pPr>
            <w:r w:rsidRPr="005A7BEF">
              <w:rPr>
                <w:rFonts w:ascii="Arial" w:hAnsi="Arial" w:cs="Arial"/>
              </w:rPr>
              <w:t>She completed secondary school by studying a math intensive field such as general science.</w:t>
            </w:r>
          </w:p>
        </w:tc>
        <w:tc>
          <w:tcPr>
            <w:tcW w:w="596" w:type="pct"/>
            <w:vAlign w:val="center"/>
          </w:tcPr>
          <w:p w14:paraId="1450CBEA"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7AAB7B9D"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1FB22B4D" w14:textId="77777777" w:rsidR="006B1D17" w:rsidRPr="005A7BEF" w:rsidRDefault="006B1D17" w:rsidP="005A7BEF">
            <w:pPr>
              <w:jc w:val="center"/>
              <w:rPr>
                <w:rFonts w:ascii="Arial" w:hAnsi="Arial" w:cs="Arial"/>
                <w:b/>
                <w:sz w:val="16"/>
                <w:szCs w:val="16"/>
                <w:lang w:val="en-GB"/>
              </w:rPr>
            </w:pPr>
          </w:p>
        </w:tc>
      </w:tr>
      <w:tr w:rsidR="006B1D17" w:rsidRPr="005A7BEF" w14:paraId="708D908E" w14:textId="77777777" w:rsidTr="00DB6B2C">
        <w:trPr>
          <w:trHeight w:val="628"/>
        </w:trPr>
        <w:tc>
          <w:tcPr>
            <w:tcW w:w="3216" w:type="pct"/>
            <w:vAlign w:val="bottom"/>
          </w:tcPr>
          <w:p w14:paraId="0F29A79B" w14:textId="12C02C0A" w:rsidR="006B1D17" w:rsidRPr="005A7BEF" w:rsidRDefault="006B1D17" w:rsidP="005A7BEF">
            <w:pPr>
              <w:ind w:left="690"/>
              <w:rPr>
                <w:rFonts w:ascii="Arial" w:hAnsi="Arial" w:cs="Arial"/>
                <w:b/>
                <w:sz w:val="16"/>
                <w:szCs w:val="16"/>
                <w:lang w:val="en-GB"/>
              </w:rPr>
            </w:pPr>
            <w:r w:rsidRPr="005A7BEF">
              <w:rPr>
                <w:rFonts w:ascii="Arial" w:hAnsi="Arial" w:cs="Arial"/>
              </w:rPr>
              <w:t>She completed secondary school by studying a non-math intensive field such as home economics.</w:t>
            </w:r>
          </w:p>
        </w:tc>
        <w:tc>
          <w:tcPr>
            <w:tcW w:w="596" w:type="pct"/>
            <w:vAlign w:val="center"/>
          </w:tcPr>
          <w:p w14:paraId="4C0F9F14"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0E569DD5"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2BF1A682" w14:textId="77777777" w:rsidR="006B1D17" w:rsidRPr="005A7BEF" w:rsidRDefault="006B1D17" w:rsidP="005A7BEF">
            <w:pPr>
              <w:jc w:val="center"/>
              <w:rPr>
                <w:rFonts w:ascii="Arial" w:hAnsi="Arial" w:cs="Arial"/>
                <w:b/>
                <w:sz w:val="16"/>
                <w:szCs w:val="16"/>
                <w:lang w:val="en-GB"/>
              </w:rPr>
            </w:pPr>
          </w:p>
        </w:tc>
      </w:tr>
      <w:tr w:rsidR="006B1D17" w:rsidRPr="005A7BEF" w14:paraId="66DEA25A" w14:textId="77777777" w:rsidTr="00DB6B2C">
        <w:trPr>
          <w:trHeight w:val="628"/>
        </w:trPr>
        <w:tc>
          <w:tcPr>
            <w:tcW w:w="3216" w:type="pct"/>
            <w:vAlign w:val="bottom"/>
          </w:tcPr>
          <w:p w14:paraId="01EF94CC" w14:textId="71663B8B" w:rsidR="006B1D17" w:rsidRPr="005A7BEF" w:rsidRDefault="006B1D17" w:rsidP="005A7BEF">
            <w:pPr>
              <w:ind w:left="690"/>
              <w:rPr>
                <w:rFonts w:ascii="Arial" w:hAnsi="Arial" w:cs="Arial"/>
              </w:rPr>
            </w:pPr>
            <w:r w:rsidRPr="005A7BEF">
              <w:rPr>
                <w:rFonts w:ascii="Arial" w:hAnsi="Arial" w:cs="Arial"/>
              </w:rPr>
              <w:t>She did not attend any secondary school.</w:t>
            </w:r>
          </w:p>
        </w:tc>
        <w:tc>
          <w:tcPr>
            <w:tcW w:w="596" w:type="pct"/>
            <w:vAlign w:val="center"/>
          </w:tcPr>
          <w:p w14:paraId="5F2BF74D"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34BB30B9" w14:textId="77777777" w:rsidR="006B1D17" w:rsidRPr="005A7BEF" w:rsidRDefault="006B1D17" w:rsidP="005A7BEF">
            <w:pPr>
              <w:jc w:val="center"/>
              <w:rPr>
                <w:rFonts w:ascii="Arial" w:hAnsi="Arial" w:cs="Arial"/>
                <w:b/>
                <w:sz w:val="16"/>
                <w:szCs w:val="16"/>
                <w:lang w:val="en-GB"/>
              </w:rPr>
            </w:pPr>
          </w:p>
        </w:tc>
        <w:tc>
          <w:tcPr>
            <w:tcW w:w="594" w:type="pct"/>
            <w:vAlign w:val="center"/>
          </w:tcPr>
          <w:p w14:paraId="0C48FB55" w14:textId="77777777" w:rsidR="006B1D17" w:rsidRPr="005A7BEF" w:rsidRDefault="006B1D17" w:rsidP="005A7BEF">
            <w:pPr>
              <w:jc w:val="center"/>
              <w:rPr>
                <w:rFonts w:ascii="Arial" w:hAnsi="Arial" w:cs="Arial"/>
                <w:b/>
                <w:sz w:val="16"/>
                <w:szCs w:val="16"/>
                <w:lang w:val="en-GB"/>
              </w:rPr>
            </w:pPr>
          </w:p>
        </w:tc>
      </w:tr>
    </w:tbl>
    <w:p w14:paraId="2E62488E" w14:textId="77777777" w:rsidR="00E50A21" w:rsidRDefault="00E50A21" w:rsidP="005A7BEF">
      <w:pPr>
        <w:rPr>
          <w:rFonts w:ascii="Arial" w:hAnsi="Arial" w:cs="Arial"/>
          <w:b/>
        </w:rPr>
      </w:pPr>
    </w:p>
    <w:p w14:paraId="11FF769E" w14:textId="77777777" w:rsidR="00E50A21" w:rsidRDefault="00E50A21" w:rsidP="005A7BEF">
      <w:pPr>
        <w:rPr>
          <w:rFonts w:ascii="Arial" w:hAnsi="Arial" w:cs="Arial"/>
          <w:b/>
        </w:rPr>
      </w:pPr>
    </w:p>
    <w:p w14:paraId="518A60E3" w14:textId="77777777" w:rsidR="00E50A21" w:rsidRDefault="00E50A21" w:rsidP="005A7BEF">
      <w:pPr>
        <w:rPr>
          <w:rFonts w:ascii="Arial" w:hAnsi="Arial" w:cs="Arial"/>
          <w:b/>
        </w:rPr>
      </w:pPr>
    </w:p>
    <w:p w14:paraId="2ADA3C69" w14:textId="4C3FC4A0" w:rsidR="00E50A21" w:rsidRDefault="00E94136" w:rsidP="005A7BEF">
      <w:pPr>
        <w:rPr>
          <w:rFonts w:ascii="Arial" w:hAnsi="Arial" w:cs="Arial"/>
          <w:b/>
        </w:rPr>
      </w:pPr>
      <w:r w:rsidRPr="00E94136">
        <w:rPr>
          <w:rFonts w:ascii="Arial" w:hAnsi="Arial" w:cs="Arial"/>
          <w:b/>
        </w:rPr>
        <w:t xml:space="preserve">Interviewer: </w:t>
      </w:r>
      <w:r w:rsidRPr="008D4F63">
        <w:rPr>
          <w:rFonts w:ascii="Arial" w:hAnsi="Arial" w:cs="Arial"/>
        </w:rPr>
        <w:t xml:space="preserve">The following questions about marital returns to </w:t>
      </w:r>
      <w:r>
        <w:rPr>
          <w:rFonts w:ascii="Arial" w:hAnsi="Arial" w:cs="Arial"/>
        </w:rPr>
        <w:t>education require [Name]</w:t>
      </w:r>
      <w:r w:rsidRPr="008D4F63">
        <w:rPr>
          <w:rFonts w:ascii="Arial" w:hAnsi="Arial" w:cs="Arial"/>
        </w:rPr>
        <w:t xml:space="preserve"> to answer for a </w:t>
      </w:r>
      <w:r w:rsidRPr="00842F8E">
        <w:rPr>
          <w:rFonts w:ascii="Arial" w:hAnsi="Arial" w:cs="Arial"/>
          <w:b/>
        </w:rPr>
        <w:t>hypothetical</w:t>
      </w:r>
      <w:r w:rsidRPr="008D4F63">
        <w:rPr>
          <w:rFonts w:ascii="Arial" w:hAnsi="Arial" w:cs="Arial"/>
        </w:rPr>
        <w:t xml:space="preserve"> boy and girl.</w:t>
      </w:r>
    </w:p>
    <w:p w14:paraId="4F227F9D" w14:textId="7EA07F2A" w:rsidR="00E50A21" w:rsidRDefault="00E50A21" w:rsidP="005A7BEF">
      <w:pPr>
        <w:rPr>
          <w:rFonts w:ascii="Arial" w:hAnsi="Arial" w:cs="Arial"/>
          <w:b/>
        </w:rPr>
      </w:pPr>
    </w:p>
    <w:p w14:paraId="6E3B768D" w14:textId="12B55D96" w:rsidR="00E50A21" w:rsidRDefault="00E50A21" w:rsidP="005A7BEF">
      <w:pPr>
        <w:rPr>
          <w:rFonts w:ascii="Arial" w:hAnsi="Arial" w:cs="Arial"/>
          <w:b/>
        </w:rPr>
      </w:pPr>
    </w:p>
    <w:p w14:paraId="52D3F35F" w14:textId="19880556" w:rsidR="00E50A21" w:rsidRDefault="00E50A21" w:rsidP="005A7BEF">
      <w:pPr>
        <w:rPr>
          <w:rFonts w:ascii="Arial" w:hAnsi="Arial" w:cs="Arial"/>
          <w:b/>
        </w:rPr>
      </w:pP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51"/>
        <w:gridCol w:w="1733"/>
        <w:gridCol w:w="1727"/>
        <w:gridCol w:w="1727"/>
      </w:tblGrid>
      <w:tr w:rsidR="00E50A21" w:rsidRPr="005A7BEF" w14:paraId="171F321C" w14:textId="77777777" w:rsidTr="00C7437E">
        <w:trPr>
          <w:trHeight w:val="566"/>
        </w:trPr>
        <w:tc>
          <w:tcPr>
            <w:tcW w:w="5000" w:type="pct"/>
            <w:gridSpan w:val="4"/>
          </w:tcPr>
          <w:p w14:paraId="360C7632" w14:textId="77777777" w:rsidR="00E50A21" w:rsidRPr="005A7BEF" w:rsidRDefault="00E50A21" w:rsidP="00C7437E">
            <w:pPr>
              <w:rPr>
                <w:rFonts w:ascii="Arial" w:hAnsi="Arial" w:cs="Arial"/>
                <w:b/>
                <w:lang w:val="en-GB"/>
              </w:rPr>
            </w:pPr>
            <w:r w:rsidRPr="005A7BEF">
              <w:rPr>
                <w:rFonts w:ascii="Arial" w:hAnsi="Arial" w:cs="Arial"/>
                <w:b/>
                <w:lang w:val="en-GB"/>
              </w:rPr>
              <w:t>Beliefs about Marital Returns to Education</w:t>
            </w:r>
          </w:p>
        </w:tc>
      </w:tr>
      <w:tr w:rsidR="00E50A21" w:rsidRPr="005A7BEF" w14:paraId="71D218CB" w14:textId="77777777" w:rsidTr="00C7437E">
        <w:trPr>
          <w:trHeight w:val="628"/>
        </w:trPr>
        <w:tc>
          <w:tcPr>
            <w:tcW w:w="5000" w:type="pct"/>
            <w:gridSpan w:val="4"/>
          </w:tcPr>
          <w:p w14:paraId="22D21CC3" w14:textId="7A07415F" w:rsidR="00E50A21" w:rsidRPr="005A7BEF" w:rsidRDefault="00E50A21" w:rsidP="00C7437E">
            <w:pPr>
              <w:rPr>
                <w:rFonts w:ascii="Arial" w:hAnsi="Arial" w:cs="Arial"/>
              </w:rPr>
            </w:pPr>
            <w:r w:rsidRPr="005A7BEF">
              <w:rPr>
                <w:rFonts w:ascii="Arial" w:hAnsi="Arial" w:cs="Arial"/>
              </w:rPr>
              <w:t xml:space="preserve">Suppose that a </w:t>
            </w:r>
            <w:r w:rsidRPr="008D4F63">
              <w:rPr>
                <w:rFonts w:ascii="Arial" w:hAnsi="Arial" w:cs="Arial"/>
                <w:b/>
              </w:rPr>
              <w:t>boy</w:t>
            </w:r>
            <w:r w:rsidRPr="005A7BEF">
              <w:rPr>
                <w:rFonts w:ascii="Arial" w:hAnsi="Arial" w:cs="Arial"/>
              </w:rPr>
              <w:t xml:space="preserve"> is thinking about marriage. Select his likely age of marriage depending on the following fields of study. </w:t>
            </w:r>
          </w:p>
          <w:p w14:paraId="71A62E57" w14:textId="77777777" w:rsidR="00E50A21" w:rsidRPr="005A7BEF" w:rsidRDefault="00E50A21" w:rsidP="00C7437E">
            <w:pPr>
              <w:rPr>
                <w:rFonts w:ascii="Arial" w:hAnsi="Arial" w:cs="Arial"/>
              </w:rPr>
            </w:pPr>
          </w:p>
          <w:p w14:paraId="0F4CC714" w14:textId="77777777" w:rsidR="00E50A21" w:rsidRPr="005A7BEF" w:rsidRDefault="00E50A21" w:rsidP="00C7437E">
            <w:pPr>
              <w:rPr>
                <w:rFonts w:ascii="Arial" w:hAnsi="Arial" w:cs="Arial"/>
              </w:rPr>
            </w:pPr>
            <w:r w:rsidRPr="005A7BEF">
              <w:rPr>
                <w:rFonts w:ascii="Arial" w:hAnsi="Arial" w:cs="Arial"/>
                <w:sz w:val="21"/>
                <w:lang w:val="en-GB"/>
              </w:rPr>
              <w:t>&lt;10 years; 10-14 years; 15-20 years; 20-24 years; 25-30 years; 30-34 years; 35-40 years; &gt;40 years</w:t>
            </w:r>
          </w:p>
          <w:p w14:paraId="0F7E0D54" w14:textId="77777777" w:rsidR="00E50A21" w:rsidRPr="005A7BEF" w:rsidRDefault="00E50A21" w:rsidP="00C7437E">
            <w:pPr>
              <w:rPr>
                <w:rFonts w:ascii="Arial" w:hAnsi="Arial" w:cs="Arial"/>
                <w:sz w:val="21"/>
                <w:lang w:val="en-GB"/>
              </w:rPr>
            </w:pPr>
          </w:p>
        </w:tc>
      </w:tr>
      <w:tr w:rsidR="00E50A21" w:rsidRPr="005A7BEF" w14:paraId="4D29A021" w14:textId="77777777" w:rsidTr="00C7437E">
        <w:trPr>
          <w:trHeight w:val="628"/>
        </w:trPr>
        <w:tc>
          <w:tcPr>
            <w:tcW w:w="3216" w:type="pct"/>
            <w:vAlign w:val="bottom"/>
          </w:tcPr>
          <w:p w14:paraId="240E1650" w14:textId="0363DFB6" w:rsidR="00E50A21" w:rsidRPr="005A7BEF" w:rsidRDefault="00E50A21" w:rsidP="00C7437E">
            <w:pPr>
              <w:ind w:left="690"/>
              <w:rPr>
                <w:rFonts w:ascii="Arial" w:hAnsi="Arial" w:cs="Arial"/>
              </w:rPr>
            </w:pPr>
            <w:r w:rsidRPr="005A7BEF">
              <w:rPr>
                <w:rFonts w:ascii="Arial" w:hAnsi="Arial" w:cs="Arial"/>
              </w:rPr>
              <w:t>He completed secondary school by studying a math intensive field such as general science.</w:t>
            </w:r>
          </w:p>
        </w:tc>
        <w:tc>
          <w:tcPr>
            <w:tcW w:w="596" w:type="pct"/>
            <w:vAlign w:val="center"/>
          </w:tcPr>
          <w:p w14:paraId="4B7ACA90"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40B9C570"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31D82C56" w14:textId="77777777" w:rsidR="00E50A21" w:rsidRPr="005A7BEF" w:rsidRDefault="00E50A21" w:rsidP="00C7437E">
            <w:pPr>
              <w:jc w:val="center"/>
              <w:rPr>
                <w:rFonts w:ascii="Arial" w:hAnsi="Arial" w:cs="Arial"/>
                <w:b/>
                <w:sz w:val="16"/>
                <w:szCs w:val="16"/>
                <w:lang w:val="en-GB"/>
              </w:rPr>
            </w:pPr>
          </w:p>
        </w:tc>
      </w:tr>
      <w:tr w:rsidR="00E50A21" w:rsidRPr="005A7BEF" w14:paraId="6528B199" w14:textId="77777777" w:rsidTr="00C7437E">
        <w:trPr>
          <w:trHeight w:val="628"/>
        </w:trPr>
        <w:tc>
          <w:tcPr>
            <w:tcW w:w="3216" w:type="pct"/>
            <w:vAlign w:val="bottom"/>
          </w:tcPr>
          <w:p w14:paraId="50F0F75E" w14:textId="298A08E2" w:rsidR="00E50A21" w:rsidRPr="005A7BEF" w:rsidRDefault="00E50A21" w:rsidP="00C7437E">
            <w:pPr>
              <w:ind w:left="690"/>
              <w:rPr>
                <w:rFonts w:ascii="Arial" w:hAnsi="Arial" w:cs="Arial"/>
              </w:rPr>
            </w:pPr>
            <w:r w:rsidRPr="005A7BEF">
              <w:rPr>
                <w:rFonts w:ascii="Arial" w:hAnsi="Arial" w:cs="Arial"/>
              </w:rPr>
              <w:t>He completed secondary school by studying a non-math intensive field such as home economics.</w:t>
            </w:r>
          </w:p>
        </w:tc>
        <w:tc>
          <w:tcPr>
            <w:tcW w:w="596" w:type="pct"/>
            <w:vAlign w:val="center"/>
          </w:tcPr>
          <w:p w14:paraId="474EA1C5"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2EA0ED7E"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6EC3B5F7" w14:textId="77777777" w:rsidR="00E50A21" w:rsidRPr="005A7BEF" w:rsidRDefault="00E50A21" w:rsidP="00C7437E">
            <w:pPr>
              <w:jc w:val="center"/>
              <w:rPr>
                <w:rFonts w:ascii="Arial" w:hAnsi="Arial" w:cs="Arial"/>
                <w:b/>
                <w:sz w:val="16"/>
                <w:szCs w:val="16"/>
                <w:lang w:val="en-GB"/>
              </w:rPr>
            </w:pPr>
          </w:p>
        </w:tc>
      </w:tr>
      <w:tr w:rsidR="00E50A21" w:rsidRPr="005A7BEF" w14:paraId="0DBD33C7" w14:textId="77777777" w:rsidTr="00C7437E">
        <w:trPr>
          <w:trHeight w:val="628"/>
        </w:trPr>
        <w:tc>
          <w:tcPr>
            <w:tcW w:w="3216" w:type="pct"/>
            <w:vAlign w:val="bottom"/>
          </w:tcPr>
          <w:p w14:paraId="653237EF" w14:textId="2F838FAF" w:rsidR="00E50A21" w:rsidRPr="005A7BEF" w:rsidRDefault="00E50A21" w:rsidP="00C7437E">
            <w:pPr>
              <w:ind w:left="690"/>
              <w:rPr>
                <w:rFonts w:ascii="Arial" w:hAnsi="Arial" w:cs="Arial"/>
              </w:rPr>
            </w:pPr>
            <w:r w:rsidRPr="005A7BEF">
              <w:rPr>
                <w:rFonts w:ascii="Arial" w:hAnsi="Arial" w:cs="Arial"/>
              </w:rPr>
              <w:lastRenderedPageBreak/>
              <w:t>He did not attend any secondary school.</w:t>
            </w:r>
          </w:p>
        </w:tc>
        <w:tc>
          <w:tcPr>
            <w:tcW w:w="596" w:type="pct"/>
            <w:vAlign w:val="center"/>
          </w:tcPr>
          <w:p w14:paraId="5298C79B"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4A2E61D8"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706C81D1" w14:textId="77777777" w:rsidR="00E50A21" w:rsidRPr="005A7BEF" w:rsidRDefault="00E50A21" w:rsidP="00C7437E">
            <w:pPr>
              <w:jc w:val="center"/>
              <w:rPr>
                <w:rFonts w:ascii="Arial" w:hAnsi="Arial" w:cs="Arial"/>
                <w:b/>
                <w:sz w:val="16"/>
                <w:szCs w:val="16"/>
                <w:lang w:val="en-GB"/>
              </w:rPr>
            </w:pPr>
          </w:p>
        </w:tc>
      </w:tr>
      <w:tr w:rsidR="00E50A21" w:rsidRPr="005A7BEF" w14:paraId="7CEFDE1F" w14:textId="77777777" w:rsidTr="00C7437E">
        <w:trPr>
          <w:trHeight w:val="628"/>
        </w:trPr>
        <w:tc>
          <w:tcPr>
            <w:tcW w:w="5000" w:type="pct"/>
            <w:gridSpan w:val="4"/>
          </w:tcPr>
          <w:p w14:paraId="2E780EB8" w14:textId="652BEE49" w:rsidR="00E50A21" w:rsidRPr="005A7BEF" w:rsidRDefault="00E50A21" w:rsidP="00C7437E">
            <w:pPr>
              <w:rPr>
                <w:rFonts w:ascii="Arial" w:hAnsi="Arial" w:cs="Arial"/>
              </w:rPr>
            </w:pPr>
            <w:r w:rsidRPr="005A7BEF">
              <w:rPr>
                <w:rFonts w:ascii="Arial" w:hAnsi="Arial" w:cs="Arial"/>
              </w:rPr>
              <w:t xml:space="preserve">Suppose that a </w:t>
            </w:r>
            <w:r w:rsidRPr="008D4F63">
              <w:rPr>
                <w:rFonts w:ascii="Arial" w:hAnsi="Arial" w:cs="Arial"/>
                <w:b/>
              </w:rPr>
              <w:t>girl</w:t>
            </w:r>
            <w:r w:rsidRPr="005A7BEF">
              <w:rPr>
                <w:rFonts w:ascii="Arial" w:hAnsi="Arial" w:cs="Arial"/>
              </w:rPr>
              <w:t xml:space="preserve"> is thinking about marriage. Select her likely age of marriage depending on the following fields of study. For the following fields of study, please choose the best response: </w:t>
            </w:r>
          </w:p>
          <w:p w14:paraId="4ED96FE0" w14:textId="77777777" w:rsidR="00E50A21" w:rsidRPr="005A7BEF" w:rsidRDefault="00E50A21" w:rsidP="00C7437E">
            <w:pPr>
              <w:rPr>
                <w:rFonts w:ascii="Arial" w:hAnsi="Arial" w:cs="Arial"/>
              </w:rPr>
            </w:pPr>
          </w:p>
          <w:p w14:paraId="06A5C5B6" w14:textId="77777777" w:rsidR="00E50A21" w:rsidRPr="005A7BEF" w:rsidRDefault="00E50A21" w:rsidP="00C7437E">
            <w:pPr>
              <w:rPr>
                <w:rFonts w:ascii="Arial" w:hAnsi="Arial" w:cs="Arial"/>
              </w:rPr>
            </w:pPr>
            <w:r w:rsidRPr="005A7BEF">
              <w:rPr>
                <w:rFonts w:ascii="Arial" w:hAnsi="Arial" w:cs="Arial"/>
                <w:sz w:val="21"/>
                <w:lang w:val="en-GB"/>
              </w:rPr>
              <w:t>&lt;10 years; 10-14 years; 15-20 years; 20-24 years; 25-30 years; 30-34 years; 35-40 years; &gt;40 years</w:t>
            </w:r>
          </w:p>
          <w:p w14:paraId="209E88B9" w14:textId="77777777" w:rsidR="00E50A21" w:rsidRPr="005A7BEF" w:rsidRDefault="00E50A21" w:rsidP="00C7437E">
            <w:pPr>
              <w:jc w:val="center"/>
              <w:rPr>
                <w:rFonts w:ascii="Arial" w:hAnsi="Arial" w:cs="Arial"/>
                <w:b/>
                <w:sz w:val="16"/>
                <w:szCs w:val="16"/>
                <w:lang w:val="en-GB"/>
              </w:rPr>
            </w:pPr>
          </w:p>
        </w:tc>
      </w:tr>
      <w:tr w:rsidR="00E50A21" w:rsidRPr="005A7BEF" w14:paraId="432E90CC" w14:textId="77777777" w:rsidTr="00C7437E">
        <w:trPr>
          <w:trHeight w:val="628"/>
        </w:trPr>
        <w:tc>
          <w:tcPr>
            <w:tcW w:w="3216" w:type="pct"/>
            <w:vAlign w:val="bottom"/>
          </w:tcPr>
          <w:p w14:paraId="19293EF4" w14:textId="61614BD2" w:rsidR="00E50A21" w:rsidRPr="005A7BEF" w:rsidRDefault="00E50A21" w:rsidP="00C7437E">
            <w:pPr>
              <w:ind w:left="690"/>
              <w:rPr>
                <w:rFonts w:ascii="Arial" w:hAnsi="Arial" w:cs="Arial"/>
              </w:rPr>
            </w:pPr>
            <w:r w:rsidRPr="005A7BEF">
              <w:rPr>
                <w:rFonts w:ascii="Arial" w:hAnsi="Arial" w:cs="Arial"/>
              </w:rPr>
              <w:t>She completed secondary school by studying a math intensive field such as general science.</w:t>
            </w:r>
          </w:p>
          <w:p w14:paraId="5E60DB80" w14:textId="77777777" w:rsidR="00E50A21" w:rsidRPr="005A7BEF" w:rsidRDefault="00E50A21" w:rsidP="00C7437E">
            <w:pPr>
              <w:ind w:left="720"/>
              <w:rPr>
                <w:rFonts w:ascii="Arial" w:hAnsi="Arial" w:cs="Arial"/>
              </w:rPr>
            </w:pPr>
          </w:p>
        </w:tc>
        <w:tc>
          <w:tcPr>
            <w:tcW w:w="596" w:type="pct"/>
            <w:vAlign w:val="center"/>
          </w:tcPr>
          <w:p w14:paraId="44D19491"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373D5B10"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47DB4D3A" w14:textId="77777777" w:rsidR="00E50A21" w:rsidRPr="005A7BEF" w:rsidRDefault="00E50A21" w:rsidP="00C7437E">
            <w:pPr>
              <w:jc w:val="center"/>
              <w:rPr>
                <w:rFonts w:ascii="Arial" w:hAnsi="Arial" w:cs="Arial"/>
                <w:b/>
                <w:sz w:val="16"/>
                <w:szCs w:val="16"/>
                <w:lang w:val="en-GB"/>
              </w:rPr>
            </w:pPr>
          </w:p>
        </w:tc>
      </w:tr>
      <w:tr w:rsidR="00E50A21" w:rsidRPr="005A7BEF" w14:paraId="1CA76D62" w14:textId="77777777" w:rsidTr="00C7437E">
        <w:trPr>
          <w:trHeight w:val="628"/>
        </w:trPr>
        <w:tc>
          <w:tcPr>
            <w:tcW w:w="3216" w:type="pct"/>
            <w:vAlign w:val="bottom"/>
          </w:tcPr>
          <w:p w14:paraId="6C75BD12" w14:textId="6CA6A74E" w:rsidR="00E50A21" w:rsidRPr="005A7BEF" w:rsidRDefault="00E50A21">
            <w:pPr>
              <w:ind w:left="690"/>
              <w:rPr>
                <w:rFonts w:ascii="Arial" w:hAnsi="Arial" w:cs="Arial"/>
              </w:rPr>
            </w:pPr>
            <w:r w:rsidRPr="005A7BEF">
              <w:rPr>
                <w:rFonts w:ascii="Arial" w:hAnsi="Arial" w:cs="Arial"/>
              </w:rPr>
              <w:t>She completed secondary school by studying a non-math intensive field such as home economics.</w:t>
            </w:r>
          </w:p>
        </w:tc>
        <w:tc>
          <w:tcPr>
            <w:tcW w:w="596" w:type="pct"/>
            <w:vAlign w:val="center"/>
          </w:tcPr>
          <w:p w14:paraId="7BE34902"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5974BA1A"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6E145255" w14:textId="77777777" w:rsidR="00E50A21" w:rsidRPr="005A7BEF" w:rsidRDefault="00E50A21" w:rsidP="00C7437E">
            <w:pPr>
              <w:jc w:val="center"/>
              <w:rPr>
                <w:rFonts w:ascii="Arial" w:hAnsi="Arial" w:cs="Arial"/>
                <w:b/>
                <w:sz w:val="16"/>
                <w:szCs w:val="16"/>
                <w:lang w:val="en-GB"/>
              </w:rPr>
            </w:pPr>
          </w:p>
        </w:tc>
      </w:tr>
      <w:tr w:rsidR="00E50A21" w:rsidRPr="005A7BEF" w14:paraId="0FECAA69" w14:textId="77777777" w:rsidTr="00C7437E">
        <w:trPr>
          <w:trHeight w:val="628"/>
        </w:trPr>
        <w:tc>
          <w:tcPr>
            <w:tcW w:w="3216" w:type="pct"/>
            <w:vAlign w:val="bottom"/>
          </w:tcPr>
          <w:p w14:paraId="5E1C0EA8" w14:textId="506D4A61" w:rsidR="00E50A21" w:rsidRPr="005A7BEF" w:rsidRDefault="00E50A21" w:rsidP="00C7437E">
            <w:pPr>
              <w:ind w:left="690"/>
              <w:rPr>
                <w:rFonts w:ascii="Arial" w:hAnsi="Arial" w:cs="Arial"/>
              </w:rPr>
            </w:pPr>
            <w:r w:rsidRPr="005A7BEF">
              <w:rPr>
                <w:rFonts w:ascii="Arial" w:hAnsi="Arial" w:cs="Arial"/>
              </w:rPr>
              <w:t>She did not attend any secondary school.</w:t>
            </w:r>
          </w:p>
        </w:tc>
        <w:tc>
          <w:tcPr>
            <w:tcW w:w="596" w:type="pct"/>
            <w:vAlign w:val="center"/>
          </w:tcPr>
          <w:p w14:paraId="756B3CDD"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2E0AD176"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70127A59" w14:textId="77777777" w:rsidR="00E50A21" w:rsidRPr="005A7BEF" w:rsidRDefault="00E50A21" w:rsidP="00C7437E">
            <w:pPr>
              <w:jc w:val="center"/>
              <w:rPr>
                <w:rFonts w:ascii="Arial" w:hAnsi="Arial" w:cs="Arial"/>
                <w:b/>
                <w:sz w:val="16"/>
                <w:szCs w:val="16"/>
                <w:lang w:val="en-GB"/>
              </w:rPr>
            </w:pPr>
          </w:p>
        </w:tc>
      </w:tr>
      <w:tr w:rsidR="00E50A21" w:rsidRPr="005A7BEF" w14:paraId="4F53207F" w14:textId="77777777" w:rsidTr="00C7437E">
        <w:trPr>
          <w:trHeight w:val="628"/>
        </w:trPr>
        <w:tc>
          <w:tcPr>
            <w:tcW w:w="5000" w:type="pct"/>
            <w:gridSpan w:val="4"/>
          </w:tcPr>
          <w:p w14:paraId="05523E36" w14:textId="0BCB4C93" w:rsidR="00E50A21" w:rsidRPr="005A7BEF" w:rsidRDefault="00E50A21" w:rsidP="00C7437E">
            <w:pPr>
              <w:rPr>
                <w:rFonts w:ascii="Arial" w:hAnsi="Arial" w:cs="Arial"/>
              </w:rPr>
            </w:pPr>
            <w:r w:rsidRPr="005A7BEF">
              <w:rPr>
                <w:rFonts w:ascii="Arial" w:hAnsi="Arial" w:cs="Arial"/>
              </w:rPr>
              <w:t xml:space="preserve">Suppose that a </w:t>
            </w:r>
            <w:r w:rsidRPr="008D4F63">
              <w:rPr>
                <w:rFonts w:ascii="Arial" w:hAnsi="Arial" w:cs="Arial"/>
                <w:b/>
              </w:rPr>
              <w:t>boy</w:t>
            </w:r>
            <w:r w:rsidRPr="005A7BEF">
              <w:rPr>
                <w:rFonts w:ascii="Arial" w:hAnsi="Arial" w:cs="Arial"/>
              </w:rPr>
              <w:t xml:space="preserve"> is thinking about having children. Select his likely number of children depending on the following fields of study:</w:t>
            </w:r>
          </w:p>
          <w:p w14:paraId="3F295CB5" w14:textId="77777777" w:rsidR="00E50A21" w:rsidRPr="005A7BEF" w:rsidRDefault="00E50A21" w:rsidP="00C7437E">
            <w:pPr>
              <w:rPr>
                <w:rFonts w:ascii="Arial" w:hAnsi="Arial" w:cs="Arial"/>
              </w:rPr>
            </w:pPr>
          </w:p>
          <w:p w14:paraId="30D66359" w14:textId="37C44709" w:rsidR="00E50A21" w:rsidRPr="005A7BEF" w:rsidRDefault="00E50A21" w:rsidP="00C7437E">
            <w:pPr>
              <w:rPr>
                <w:rFonts w:ascii="Arial" w:hAnsi="Arial" w:cs="Arial"/>
              </w:rPr>
            </w:pPr>
            <w:r w:rsidRPr="005A7BEF">
              <w:rPr>
                <w:rFonts w:ascii="Arial" w:hAnsi="Arial" w:cs="Arial"/>
                <w:sz w:val="21"/>
                <w:lang w:val="en-GB"/>
              </w:rPr>
              <w:t>0; 1</w:t>
            </w:r>
            <w:r w:rsidR="005275C0">
              <w:rPr>
                <w:rFonts w:ascii="Arial" w:hAnsi="Arial" w:cs="Arial"/>
                <w:sz w:val="21"/>
                <w:lang w:val="en-GB"/>
              </w:rPr>
              <w:t>-2</w:t>
            </w:r>
            <w:r w:rsidRPr="005A7BEF">
              <w:rPr>
                <w:rFonts w:ascii="Arial" w:hAnsi="Arial" w:cs="Arial"/>
                <w:sz w:val="21"/>
                <w:lang w:val="en-GB"/>
              </w:rPr>
              <w:t>; 3</w:t>
            </w:r>
            <w:r w:rsidR="005275C0">
              <w:rPr>
                <w:rFonts w:ascii="Arial" w:hAnsi="Arial" w:cs="Arial"/>
                <w:sz w:val="21"/>
                <w:lang w:val="en-GB"/>
              </w:rPr>
              <w:t>-</w:t>
            </w:r>
            <w:r w:rsidRPr="005A7BEF">
              <w:rPr>
                <w:rFonts w:ascii="Arial" w:hAnsi="Arial" w:cs="Arial"/>
                <w:sz w:val="21"/>
                <w:lang w:val="en-GB"/>
              </w:rPr>
              <w:t>4; 5</w:t>
            </w:r>
            <w:r w:rsidR="005275C0">
              <w:rPr>
                <w:rFonts w:ascii="Arial" w:hAnsi="Arial" w:cs="Arial"/>
                <w:sz w:val="21"/>
                <w:lang w:val="en-GB"/>
              </w:rPr>
              <w:t>-</w:t>
            </w:r>
            <w:r w:rsidRPr="005A7BEF">
              <w:rPr>
                <w:rFonts w:ascii="Arial" w:hAnsi="Arial" w:cs="Arial"/>
                <w:sz w:val="21"/>
                <w:lang w:val="en-GB"/>
              </w:rPr>
              <w:t>6; 7</w:t>
            </w:r>
            <w:r w:rsidR="005275C0">
              <w:rPr>
                <w:rFonts w:ascii="Arial" w:hAnsi="Arial" w:cs="Arial"/>
                <w:sz w:val="21"/>
                <w:lang w:val="en-GB"/>
              </w:rPr>
              <w:t>-</w:t>
            </w:r>
            <w:r w:rsidRPr="005A7BEF">
              <w:rPr>
                <w:rFonts w:ascii="Arial" w:hAnsi="Arial" w:cs="Arial"/>
                <w:sz w:val="21"/>
                <w:lang w:val="en-GB"/>
              </w:rPr>
              <w:t>8; 9</w:t>
            </w:r>
            <w:r w:rsidR="005275C0">
              <w:rPr>
                <w:rFonts w:ascii="Arial" w:hAnsi="Arial" w:cs="Arial"/>
                <w:sz w:val="21"/>
                <w:lang w:val="en-GB"/>
              </w:rPr>
              <w:t>-</w:t>
            </w:r>
            <w:r w:rsidRPr="005A7BEF">
              <w:rPr>
                <w:rFonts w:ascii="Arial" w:hAnsi="Arial" w:cs="Arial"/>
                <w:sz w:val="21"/>
                <w:lang w:val="en-GB"/>
              </w:rPr>
              <w:t>10 children</w:t>
            </w:r>
          </w:p>
          <w:p w14:paraId="2BAE0DC6" w14:textId="77777777" w:rsidR="00E50A21" w:rsidRPr="005A7BEF" w:rsidRDefault="00E50A21" w:rsidP="00C7437E">
            <w:pPr>
              <w:rPr>
                <w:rFonts w:ascii="Arial" w:hAnsi="Arial" w:cs="Arial"/>
                <w:b/>
                <w:sz w:val="16"/>
                <w:szCs w:val="16"/>
                <w:lang w:val="en-GB"/>
              </w:rPr>
            </w:pPr>
          </w:p>
        </w:tc>
      </w:tr>
      <w:tr w:rsidR="00E50A21" w:rsidRPr="005A7BEF" w14:paraId="5D0A272E" w14:textId="77777777" w:rsidTr="00C7437E">
        <w:trPr>
          <w:trHeight w:val="628"/>
        </w:trPr>
        <w:tc>
          <w:tcPr>
            <w:tcW w:w="3216" w:type="pct"/>
            <w:vAlign w:val="bottom"/>
          </w:tcPr>
          <w:p w14:paraId="4312917C" w14:textId="77777777" w:rsidR="00E50A21" w:rsidRPr="005A7BEF" w:rsidRDefault="00E50A21" w:rsidP="00C7437E">
            <w:pPr>
              <w:ind w:left="690"/>
              <w:rPr>
                <w:rFonts w:ascii="Arial" w:hAnsi="Arial" w:cs="Arial"/>
              </w:rPr>
            </w:pPr>
            <w:r w:rsidRPr="005A7BEF">
              <w:rPr>
                <w:rFonts w:ascii="Arial" w:hAnsi="Arial" w:cs="Arial"/>
              </w:rPr>
              <w:t>A48a. He completed secondary school by studying a math intensive field such as general science.</w:t>
            </w:r>
          </w:p>
        </w:tc>
        <w:tc>
          <w:tcPr>
            <w:tcW w:w="596" w:type="pct"/>
            <w:vAlign w:val="center"/>
          </w:tcPr>
          <w:p w14:paraId="3A642AB9"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2FC7CB88"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1ED7EF75" w14:textId="77777777" w:rsidR="00E50A21" w:rsidRPr="005A7BEF" w:rsidRDefault="00E50A21" w:rsidP="00C7437E">
            <w:pPr>
              <w:jc w:val="center"/>
              <w:rPr>
                <w:rFonts w:ascii="Arial" w:hAnsi="Arial" w:cs="Arial"/>
                <w:b/>
                <w:sz w:val="16"/>
                <w:szCs w:val="16"/>
                <w:lang w:val="en-GB"/>
              </w:rPr>
            </w:pPr>
          </w:p>
        </w:tc>
      </w:tr>
      <w:tr w:rsidR="00E50A21" w:rsidRPr="005A7BEF" w14:paraId="254C9228" w14:textId="77777777" w:rsidTr="00C7437E">
        <w:trPr>
          <w:trHeight w:val="628"/>
        </w:trPr>
        <w:tc>
          <w:tcPr>
            <w:tcW w:w="3216" w:type="pct"/>
            <w:vAlign w:val="bottom"/>
          </w:tcPr>
          <w:p w14:paraId="698DFB15" w14:textId="77777777" w:rsidR="00E50A21" w:rsidRPr="005A7BEF" w:rsidRDefault="00E50A21" w:rsidP="00C7437E">
            <w:pPr>
              <w:ind w:left="690"/>
              <w:rPr>
                <w:rFonts w:ascii="Arial" w:hAnsi="Arial" w:cs="Arial"/>
              </w:rPr>
            </w:pPr>
            <w:r w:rsidRPr="005A7BEF">
              <w:rPr>
                <w:rFonts w:ascii="Arial" w:hAnsi="Arial" w:cs="Arial"/>
              </w:rPr>
              <w:t>A48b. He completed secondary school by studying a non-math intensive field such as home economics.</w:t>
            </w:r>
          </w:p>
        </w:tc>
        <w:tc>
          <w:tcPr>
            <w:tcW w:w="596" w:type="pct"/>
            <w:vAlign w:val="center"/>
          </w:tcPr>
          <w:p w14:paraId="06E639A3"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493DCFFF"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636142CD" w14:textId="77777777" w:rsidR="00E50A21" w:rsidRPr="005A7BEF" w:rsidRDefault="00E50A21" w:rsidP="00C7437E">
            <w:pPr>
              <w:jc w:val="center"/>
              <w:rPr>
                <w:rFonts w:ascii="Arial" w:hAnsi="Arial" w:cs="Arial"/>
                <w:b/>
                <w:sz w:val="16"/>
                <w:szCs w:val="16"/>
                <w:lang w:val="en-GB"/>
              </w:rPr>
            </w:pPr>
          </w:p>
        </w:tc>
      </w:tr>
      <w:tr w:rsidR="00E50A21" w:rsidRPr="005A7BEF" w14:paraId="59D2BD82" w14:textId="77777777" w:rsidTr="00C7437E">
        <w:trPr>
          <w:trHeight w:val="628"/>
        </w:trPr>
        <w:tc>
          <w:tcPr>
            <w:tcW w:w="3216" w:type="pct"/>
            <w:vAlign w:val="bottom"/>
          </w:tcPr>
          <w:p w14:paraId="058FE0A7" w14:textId="77777777" w:rsidR="00E50A21" w:rsidRPr="005A7BEF" w:rsidRDefault="00E50A21" w:rsidP="00C7437E">
            <w:pPr>
              <w:ind w:left="690"/>
              <w:rPr>
                <w:rFonts w:ascii="Arial" w:hAnsi="Arial" w:cs="Arial"/>
              </w:rPr>
            </w:pPr>
            <w:r w:rsidRPr="005A7BEF">
              <w:rPr>
                <w:rFonts w:ascii="Arial" w:hAnsi="Arial" w:cs="Arial"/>
              </w:rPr>
              <w:t>A48c. He did not attend any secondary school.</w:t>
            </w:r>
          </w:p>
        </w:tc>
        <w:tc>
          <w:tcPr>
            <w:tcW w:w="596" w:type="pct"/>
            <w:vAlign w:val="center"/>
          </w:tcPr>
          <w:p w14:paraId="7BAA0B28"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457AE8FA"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1748AAF2" w14:textId="77777777" w:rsidR="00E50A21" w:rsidRPr="005A7BEF" w:rsidRDefault="00E50A21" w:rsidP="00C7437E">
            <w:pPr>
              <w:jc w:val="center"/>
              <w:rPr>
                <w:rFonts w:ascii="Arial" w:hAnsi="Arial" w:cs="Arial"/>
                <w:b/>
                <w:sz w:val="16"/>
                <w:szCs w:val="16"/>
                <w:lang w:val="en-GB"/>
              </w:rPr>
            </w:pPr>
          </w:p>
        </w:tc>
      </w:tr>
      <w:tr w:rsidR="00E50A21" w:rsidRPr="005A7BEF" w14:paraId="0A4FBB9B" w14:textId="77777777" w:rsidTr="00C7437E">
        <w:trPr>
          <w:trHeight w:val="628"/>
        </w:trPr>
        <w:tc>
          <w:tcPr>
            <w:tcW w:w="3216" w:type="pct"/>
          </w:tcPr>
          <w:p w14:paraId="04BD1BE4" w14:textId="11455502" w:rsidR="00E50A21" w:rsidRPr="005A7BEF" w:rsidRDefault="00E50A21" w:rsidP="00C7437E">
            <w:pPr>
              <w:rPr>
                <w:rFonts w:ascii="Arial" w:hAnsi="Arial" w:cs="Arial"/>
              </w:rPr>
            </w:pPr>
            <w:r w:rsidRPr="005A7BEF">
              <w:rPr>
                <w:rFonts w:ascii="Arial" w:hAnsi="Arial" w:cs="Arial"/>
              </w:rPr>
              <w:t xml:space="preserve">Suppose that a </w:t>
            </w:r>
            <w:r w:rsidRPr="008D4F63">
              <w:rPr>
                <w:rFonts w:ascii="Arial" w:hAnsi="Arial" w:cs="Arial"/>
                <w:b/>
              </w:rPr>
              <w:t>girl</w:t>
            </w:r>
            <w:r w:rsidRPr="005A7BEF">
              <w:rPr>
                <w:rFonts w:ascii="Arial" w:hAnsi="Arial" w:cs="Arial"/>
              </w:rPr>
              <w:t xml:space="preserve"> is thinking about having children. Select </w:t>
            </w:r>
            <w:r w:rsidR="005275C0">
              <w:rPr>
                <w:rFonts w:ascii="Arial" w:hAnsi="Arial" w:cs="Arial"/>
              </w:rPr>
              <w:t>her</w:t>
            </w:r>
            <w:r w:rsidRPr="005A7BEF">
              <w:rPr>
                <w:rFonts w:ascii="Arial" w:hAnsi="Arial" w:cs="Arial"/>
              </w:rPr>
              <w:t xml:space="preserve"> likely number of children depending on the following fields of study:</w:t>
            </w:r>
          </w:p>
          <w:p w14:paraId="65E3B060" w14:textId="77777777" w:rsidR="00E50A21" w:rsidRPr="005A7BEF" w:rsidRDefault="00E50A21" w:rsidP="00C7437E">
            <w:pPr>
              <w:rPr>
                <w:rFonts w:ascii="Arial" w:hAnsi="Arial" w:cs="Arial"/>
              </w:rPr>
            </w:pPr>
          </w:p>
          <w:p w14:paraId="26E5B414" w14:textId="77777777" w:rsidR="005275C0" w:rsidRPr="005A7BEF" w:rsidRDefault="005275C0" w:rsidP="005275C0">
            <w:pPr>
              <w:rPr>
                <w:rFonts w:ascii="Arial" w:hAnsi="Arial" w:cs="Arial"/>
              </w:rPr>
            </w:pPr>
            <w:r w:rsidRPr="005A7BEF">
              <w:rPr>
                <w:rFonts w:ascii="Arial" w:hAnsi="Arial" w:cs="Arial"/>
                <w:sz w:val="21"/>
                <w:lang w:val="en-GB"/>
              </w:rPr>
              <w:t>0; 1</w:t>
            </w:r>
            <w:r>
              <w:rPr>
                <w:rFonts w:ascii="Arial" w:hAnsi="Arial" w:cs="Arial"/>
                <w:sz w:val="21"/>
                <w:lang w:val="en-GB"/>
              </w:rPr>
              <w:t>-2</w:t>
            </w:r>
            <w:r w:rsidRPr="005A7BEF">
              <w:rPr>
                <w:rFonts w:ascii="Arial" w:hAnsi="Arial" w:cs="Arial"/>
                <w:sz w:val="21"/>
                <w:lang w:val="en-GB"/>
              </w:rPr>
              <w:t>; 3</w:t>
            </w:r>
            <w:r>
              <w:rPr>
                <w:rFonts w:ascii="Arial" w:hAnsi="Arial" w:cs="Arial"/>
                <w:sz w:val="21"/>
                <w:lang w:val="en-GB"/>
              </w:rPr>
              <w:t>-</w:t>
            </w:r>
            <w:r w:rsidRPr="005A7BEF">
              <w:rPr>
                <w:rFonts w:ascii="Arial" w:hAnsi="Arial" w:cs="Arial"/>
                <w:sz w:val="21"/>
                <w:lang w:val="en-GB"/>
              </w:rPr>
              <w:t>4; 5</w:t>
            </w:r>
            <w:r>
              <w:rPr>
                <w:rFonts w:ascii="Arial" w:hAnsi="Arial" w:cs="Arial"/>
                <w:sz w:val="21"/>
                <w:lang w:val="en-GB"/>
              </w:rPr>
              <w:t>-</w:t>
            </w:r>
            <w:r w:rsidRPr="005A7BEF">
              <w:rPr>
                <w:rFonts w:ascii="Arial" w:hAnsi="Arial" w:cs="Arial"/>
                <w:sz w:val="21"/>
                <w:lang w:val="en-GB"/>
              </w:rPr>
              <w:t>6; 7</w:t>
            </w:r>
            <w:r>
              <w:rPr>
                <w:rFonts w:ascii="Arial" w:hAnsi="Arial" w:cs="Arial"/>
                <w:sz w:val="21"/>
                <w:lang w:val="en-GB"/>
              </w:rPr>
              <w:t>-</w:t>
            </w:r>
            <w:r w:rsidRPr="005A7BEF">
              <w:rPr>
                <w:rFonts w:ascii="Arial" w:hAnsi="Arial" w:cs="Arial"/>
                <w:sz w:val="21"/>
                <w:lang w:val="en-GB"/>
              </w:rPr>
              <w:t>8; 9</w:t>
            </w:r>
            <w:r>
              <w:rPr>
                <w:rFonts w:ascii="Arial" w:hAnsi="Arial" w:cs="Arial"/>
                <w:sz w:val="21"/>
                <w:lang w:val="en-GB"/>
              </w:rPr>
              <w:t>-</w:t>
            </w:r>
            <w:r w:rsidRPr="005A7BEF">
              <w:rPr>
                <w:rFonts w:ascii="Arial" w:hAnsi="Arial" w:cs="Arial"/>
                <w:sz w:val="21"/>
                <w:lang w:val="en-GB"/>
              </w:rPr>
              <w:t>10 children</w:t>
            </w:r>
          </w:p>
          <w:p w14:paraId="69032AA2" w14:textId="77777777" w:rsidR="00E50A21" w:rsidRPr="005A7BEF" w:rsidRDefault="00E50A21" w:rsidP="00C7437E">
            <w:pPr>
              <w:rPr>
                <w:rFonts w:ascii="Arial" w:hAnsi="Arial" w:cs="Arial"/>
              </w:rPr>
            </w:pPr>
          </w:p>
        </w:tc>
        <w:tc>
          <w:tcPr>
            <w:tcW w:w="596" w:type="pct"/>
            <w:vAlign w:val="center"/>
          </w:tcPr>
          <w:p w14:paraId="39876696"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1A776B40"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725A3929" w14:textId="77777777" w:rsidR="00E50A21" w:rsidRPr="005A7BEF" w:rsidRDefault="00E50A21" w:rsidP="00C7437E">
            <w:pPr>
              <w:jc w:val="center"/>
              <w:rPr>
                <w:rFonts w:ascii="Arial" w:hAnsi="Arial" w:cs="Arial"/>
                <w:b/>
                <w:sz w:val="16"/>
                <w:szCs w:val="16"/>
                <w:lang w:val="en-GB"/>
              </w:rPr>
            </w:pPr>
          </w:p>
        </w:tc>
      </w:tr>
      <w:tr w:rsidR="00E50A21" w:rsidRPr="005A7BEF" w14:paraId="08DCDB3B" w14:textId="77777777" w:rsidTr="00C7437E">
        <w:trPr>
          <w:trHeight w:val="628"/>
        </w:trPr>
        <w:tc>
          <w:tcPr>
            <w:tcW w:w="3216" w:type="pct"/>
            <w:vAlign w:val="bottom"/>
          </w:tcPr>
          <w:p w14:paraId="2FDCD764" w14:textId="2BDAEAA5" w:rsidR="00E50A21" w:rsidRPr="005A7BEF" w:rsidRDefault="00E50A21" w:rsidP="00C7437E">
            <w:pPr>
              <w:ind w:left="690"/>
              <w:rPr>
                <w:rFonts w:ascii="Arial" w:hAnsi="Arial" w:cs="Arial"/>
              </w:rPr>
            </w:pPr>
            <w:r w:rsidRPr="005A7BEF">
              <w:rPr>
                <w:rFonts w:ascii="Arial" w:hAnsi="Arial" w:cs="Arial"/>
              </w:rPr>
              <w:t>She completed secondary school by studying a math intensive field such as general science.</w:t>
            </w:r>
          </w:p>
        </w:tc>
        <w:tc>
          <w:tcPr>
            <w:tcW w:w="596" w:type="pct"/>
            <w:vAlign w:val="center"/>
          </w:tcPr>
          <w:p w14:paraId="463FE601"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1C678391"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4A2F04ED" w14:textId="77777777" w:rsidR="00E50A21" w:rsidRPr="005A7BEF" w:rsidRDefault="00E50A21" w:rsidP="00C7437E">
            <w:pPr>
              <w:jc w:val="center"/>
              <w:rPr>
                <w:rFonts w:ascii="Arial" w:hAnsi="Arial" w:cs="Arial"/>
                <w:b/>
                <w:sz w:val="16"/>
                <w:szCs w:val="16"/>
                <w:lang w:val="en-GB"/>
              </w:rPr>
            </w:pPr>
          </w:p>
        </w:tc>
      </w:tr>
      <w:tr w:rsidR="00E50A21" w:rsidRPr="005A7BEF" w14:paraId="6E9EF897" w14:textId="77777777" w:rsidTr="00C7437E">
        <w:trPr>
          <w:trHeight w:val="628"/>
        </w:trPr>
        <w:tc>
          <w:tcPr>
            <w:tcW w:w="3216" w:type="pct"/>
            <w:vAlign w:val="bottom"/>
          </w:tcPr>
          <w:p w14:paraId="1BD325D3" w14:textId="08688945" w:rsidR="00E50A21" w:rsidRPr="005A7BEF" w:rsidRDefault="00E50A21" w:rsidP="00C7437E">
            <w:pPr>
              <w:ind w:left="690"/>
              <w:rPr>
                <w:rFonts w:ascii="Arial" w:hAnsi="Arial" w:cs="Arial"/>
              </w:rPr>
            </w:pPr>
            <w:r w:rsidRPr="005A7BEF">
              <w:rPr>
                <w:rFonts w:ascii="Arial" w:hAnsi="Arial" w:cs="Arial"/>
              </w:rPr>
              <w:t>She completed secondary school by studying a non-math intensive field such as home economics.</w:t>
            </w:r>
          </w:p>
        </w:tc>
        <w:tc>
          <w:tcPr>
            <w:tcW w:w="596" w:type="pct"/>
            <w:vAlign w:val="center"/>
          </w:tcPr>
          <w:p w14:paraId="0E5EDCC2"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6847AE6E"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20FB9565" w14:textId="77777777" w:rsidR="00E50A21" w:rsidRPr="005A7BEF" w:rsidRDefault="00E50A21" w:rsidP="00C7437E">
            <w:pPr>
              <w:jc w:val="center"/>
              <w:rPr>
                <w:rFonts w:ascii="Arial" w:hAnsi="Arial" w:cs="Arial"/>
                <w:b/>
                <w:sz w:val="16"/>
                <w:szCs w:val="16"/>
                <w:lang w:val="en-GB"/>
              </w:rPr>
            </w:pPr>
          </w:p>
        </w:tc>
      </w:tr>
      <w:tr w:rsidR="00E50A21" w:rsidRPr="005A7BEF" w14:paraId="5127A33D" w14:textId="77777777" w:rsidTr="00C7437E">
        <w:trPr>
          <w:trHeight w:val="628"/>
        </w:trPr>
        <w:tc>
          <w:tcPr>
            <w:tcW w:w="3216" w:type="pct"/>
            <w:vAlign w:val="bottom"/>
          </w:tcPr>
          <w:p w14:paraId="63B39BD5" w14:textId="2D66E0ED" w:rsidR="00E50A21" w:rsidRPr="005A7BEF" w:rsidRDefault="00E50A21" w:rsidP="00C7437E">
            <w:pPr>
              <w:ind w:left="690"/>
              <w:rPr>
                <w:rFonts w:ascii="Arial" w:hAnsi="Arial" w:cs="Arial"/>
              </w:rPr>
            </w:pPr>
            <w:r w:rsidRPr="005A7BEF">
              <w:rPr>
                <w:rFonts w:ascii="Arial" w:hAnsi="Arial" w:cs="Arial"/>
              </w:rPr>
              <w:lastRenderedPageBreak/>
              <w:t>She did not attend any secondary school.</w:t>
            </w:r>
          </w:p>
        </w:tc>
        <w:tc>
          <w:tcPr>
            <w:tcW w:w="596" w:type="pct"/>
            <w:vAlign w:val="center"/>
          </w:tcPr>
          <w:p w14:paraId="7C6E38A1"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2B7F7B2A"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54A4CBB4" w14:textId="77777777" w:rsidR="00E50A21" w:rsidRPr="005A7BEF" w:rsidRDefault="00E50A21" w:rsidP="00C7437E">
            <w:pPr>
              <w:jc w:val="center"/>
              <w:rPr>
                <w:rFonts w:ascii="Arial" w:hAnsi="Arial" w:cs="Arial"/>
                <w:b/>
                <w:sz w:val="16"/>
                <w:szCs w:val="16"/>
                <w:lang w:val="en-GB"/>
              </w:rPr>
            </w:pPr>
          </w:p>
        </w:tc>
      </w:tr>
      <w:tr w:rsidR="00E50A21" w:rsidRPr="005A7BEF" w14:paraId="30F31367" w14:textId="77777777" w:rsidTr="00C7437E">
        <w:trPr>
          <w:trHeight w:val="628"/>
        </w:trPr>
        <w:tc>
          <w:tcPr>
            <w:tcW w:w="5000" w:type="pct"/>
            <w:gridSpan w:val="4"/>
          </w:tcPr>
          <w:p w14:paraId="78AE35BF" w14:textId="5ECFBB2A" w:rsidR="00E50A21" w:rsidRPr="005A7BEF" w:rsidRDefault="005275C0" w:rsidP="00C7437E">
            <w:pPr>
              <w:rPr>
                <w:rFonts w:ascii="Arial" w:hAnsi="Arial" w:cs="Arial"/>
              </w:rPr>
            </w:pPr>
            <w:r w:rsidRPr="005275C0">
              <w:rPr>
                <w:rFonts w:ascii="Arial" w:hAnsi="Arial" w:cs="Arial"/>
              </w:rPr>
              <w:t xml:space="preserve">Suppose that a </w:t>
            </w:r>
            <w:r w:rsidRPr="008D4F63">
              <w:rPr>
                <w:rFonts w:ascii="Arial" w:hAnsi="Arial" w:cs="Arial"/>
                <w:b/>
              </w:rPr>
              <w:t>boy</w:t>
            </w:r>
            <w:r w:rsidRPr="005275C0">
              <w:rPr>
                <w:rFonts w:ascii="Arial" w:hAnsi="Arial" w:cs="Arial"/>
              </w:rPr>
              <w:t xml:space="preserve"> is married with a working spouse. Select how much money you think his </w:t>
            </w:r>
            <w:r w:rsidRPr="008D4F63">
              <w:rPr>
                <w:rFonts w:ascii="Arial" w:hAnsi="Arial" w:cs="Arial"/>
                <w:b/>
              </w:rPr>
              <w:t>spouse</w:t>
            </w:r>
            <w:r w:rsidRPr="005275C0">
              <w:rPr>
                <w:rFonts w:ascii="Arial" w:hAnsi="Arial" w:cs="Arial"/>
              </w:rPr>
              <w:t xml:space="preserve"> earns at age 25 if the boy had the following fields of study</w:t>
            </w:r>
          </w:p>
          <w:p w14:paraId="4E50D161" w14:textId="77777777" w:rsidR="00E50A21" w:rsidRPr="005A7BEF" w:rsidRDefault="00E50A21" w:rsidP="00C7437E">
            <w:pPr>
              <w:rPr>
                <w:rFonts w:ascii="Arial" w:hAnsi="Arial" w:cs="Arial"/>
              </w:rPr>
            </w:pPr>
          </w:p>
          <w:p w14:paraId="0D7D4CC9" w14:textId="77777777" w:rsidR="00E50A21" w:rsidRPr="005A7BEF" w:rsidRDefault="00E50A21" w:rsidP="00C7437E">
            <w:pPr>
              <w:rPr>
                <w:rFonts w:ascii="Arial" w:hAnsi="Arial" w:cs="Arial"/>
                <w:sz w:val="21"/>
                <w:lang w:val="en-GB"/>
              </w:rPr>
            </w:pPr>
            <w:r w:rsidRPr="005A7BEF">
              <w:rPr>
                <w:rFonts w:ascii="Arial" w:hAnsi="Arial" w:cs="Arial"/>
                <w:sz w:val="21"/>
                <w:lang w:val="en-GB"/>
              </w:rPr>
              <w:t>&lt;500 GHS per month</w:t>
            </w:r>
          </w:p>
          <w:p w14:paraId="1AF766A1" w14:textId="77777777" w:rsidR="00E50A21" w:rsidRPr="005A7BEF" w:rsidRDefault="00E50A21" w:rsidP="00C7437E">
            <w:pPr>
              <w:rPr>
                <w:rFonts w:ascii="Arial" w:hAnsi="Arial" w:cs="Arial"/>
                <w:sz w:val="21"/>
                <w:lang w:val="en-GB"/>
              </w:rPr>
            </w:pPr>
            <w:r w:rsidRPr="005A7BEF">
              <w:rPr>
                <w:rFonts w:ascii="Arial" w:hAnsi="Arial" w:cs="Arial"/>
                <w:sz w:val="21"/>
                <w:lang w:val="en-GB"/>
              </w:rPr>
              <w:t>500-1000 GHS per month</w:t>
            </w:r>
          </w:p>
          <w:p w14:paraId="2028FD64" w14:textId="77777777" w:rsidR="00E50A21" w:rsidRPr="005A7BEF" w:rsidRDefault="00E50A21" w:rsidP="00C7437E">
            <w:pPr>
              <w:rPr>
                <w:rFonts w:ascii="Arial" w:hAnsi="Arial" w:cs="Arial"/>
                <w:sz w:val="21"/>
                <w:lang w:val="en-GB"/>
              </w:rPr>
            </w:pPr>
            <w:r w:rsidRPr="005A7BEF">
              <w:rPr>
                <w:rFonts w:ascii="Arial" w:hAnsi="Arial" w:cs="Arial"/>
                <w:sz w:val="21"/>
                <w:lang w:val="en-GB"/>
              </w:rPr>
              <w:t>1000-1500 GHS per month</w:t>
            </w:r>
          </w:p>
          <w:p w14:paraId="5F8DA311" w14:textId="77777777" w:rsidR="00E50A21" w:rsidRPr="005A7BEF" w:rsidRDefault="00E50A21" w:rsidP="00C7437E">
            <w:pPr>
              <w:rPr>
                <w:rFonts w:ascii="Arial" w:hAnsi="Arial" w:cs="Arial"/>
                <w:sz w:val="21"/>
                <w:lang w:val="en-GB"/>
              </w:rPr>
            </w:pPr>
            <w:r w:rsidRPr="005A7BEF">
              <w:rPr>
                <w:rFonts w:ascii="Arial" w:hAnsi="Arial" w:cs="Arial"/>
                <w:sz w:val="21"/>
                <w:lang w:val="en-GB"/>
              </w:rPr>
              <w:t>1500-2000 GHS per month</w:t>
            </w:r>
          </w:p>
          <w:p w14:paraId="57B5B6CA" w14:textId="77777777" w:rsidR="00E50A21" w:rsidRPr="005A7BEF" w:rsidRDefault="00E50A21" w:rsidP="00C7437E">
            <w:pPr>
              <w:rPr>
                <w:rFonts w:ascii="Arial" w:hAnsi="Arial" w:cs="Arial"/>
                <w:sz w:val="21"/>
              </w:rPr>
            </w:pPr>
            <w:r w:rsidRPr="005A7BEF">
              <w:rPr>
                <w:rFonts w:ascii="Arial" w:hAnsi="Arial" w:cs="Arial"/>
                <w:sz w:val="21"/>
                <w:lang w:val="en-GB"/>
              </w:rPr>
              <w:t>&gt;2000 GHS per month</w:t>
            </w:r>
          </w:p>
          <w:p w14:paraId="713247A2" w14:textId="77777777" w:rsidR="00E50A21" w:rsidRPr="005A7BEF" w:rsidRDefault="00E50A21" w:rsidP="00C7437E">
            <w:pPr>
              <w:jc w:val="center"/>
              <w:rPr>
                <w:rFonts w:ascii="Arial" w:hAnsi="Arial" w:cs="Arial"/>
                <w:b/>
                <w:sz w:val="16"/>
                <w:szCs w:val="16"/>
                <w:lang w:val="en-GB"/>
              </w:rPr>
            </w:pPr>
            <w:r w:rsidRPr="005A7BEF" w:rsidDel="00C6185F">
              <w:rPr>
                <w:rFonts w:ascii="Arial" w:hAnsi="Arial" w:cs="Arial"/>
                <w:b/>
                <w:sz w:val="16"/>
                <w:szCs w:val="16"/>
                <w:lang w:val="en-GB"/>
              </w:rPr>
              <w:t xml:space="preserve"> </w:t>
            </w:r>
          </w:p>
        </w:tc>
      </w:tr>
      <w:tr w:rsidR="00E50A21" w:rsidRPr="005A7BEF" w14:paraId="20FB7FA7" w14:textId="77777777" w:rsidTr="00C7437E">
        <w:trPr>
          <w:trHeight w:val="628"/>
        </w:trPr>
        <w:tc>
          <w:tcPr>
            <w:tcW w:w="3216" w:type="pct"/>
            <w:vAlign w:val="bottom"/>
          </w:tcPr>
          <w:p w14:paraId="783C3280" w14:textId="624C16A5" w:rsidR="00E50A21" w:rsidRPr="005A7BEF" w:rsidRDefault="00E50A21" w:rsidP="00C7437E">
            <w:pPr>
              <w:ind w:left="690"/>
              <w:rPr>
                <w:rFonts w:ascii="Arial" w:hAnsi="Arial" w:cs="Arial"/>
              </w:rPr>
            </w:pPr>
            <w:r w:rsidRPr="005A7BEF">
              <w:rPr>
                <w:rFonts w:ascii="Arial" w:hAnsi="Arial" w:cs="Arial"/>
              </w:rPr>
              <w:t>He completed secondary school by studying a math intensive field such as general science.</w:t>
            </w:r>
          </w:p>
        </w:tc>
        <w:tc>
          <w:tcPr>
            <w:tcW w:w="596" w:type="pct"/>
            <w:vAlign w:val="center"/>
          </w:tcPr>
          <w:p w14:paraId="386A61C5"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6435936A"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766522F8" w14:textId="77777777" w:rsidR="00E50A21" w:rsidRPr="005A7BEF" w:rsidRDefault="00E50A21" w:rsidP="00C7437E">
            <w:pPr>
              <w:jc w:val="center"/>
              <w:rPr>
                <w:rFonts w:ascii="Arial" w:hAnsi="Arial" w:cs="Arial"/>
                <w:b/>
                <w:sz w:val="16"/>
                <w:szCs w:val="16"/>
                <w:lang w:val="en-GB"/>
              </w:rPr>
            </w:pPr>
          </w:p>
        </w:tc>
      </w:tr>
      <w:tr w:rsidR="00E50A21" w:rsidRPr="005A7BEF" w14:paraId="50E1E288" w14:textId="77777777" w:rsidTr="00C7437E">
        <w:trPr>
          <w:trHeight w:val="628"/>
        </w:trPr>
        <w:tc>
          <w:tcPr>
            <w:tcW w:w="3216" w:type="pct"/>
            <w:vAlign w:val="bottom"/>
          </w:tcPr>
          <w:p w14:paraId="6B5CF15F" w14:textId="1C0D905C" w:rsidR="00E50A21" w:rsidRPr="005A7BEF" w:rsidRDefault="00E50A21" w:rsidP="00C7437E">
            <w:pPr>
              <w:ind w:left="690"/>
              <w:rPr>
                <w:rFonts w:ascii="Arial" w:hAnsi="Arial" w:cs="Arial"/>
              </w:rPr>
            </w:pPr>
            <w:r w:rsidRPr="005A7BEF">
              <w:rPr>
                <w:rFonts w:ascii="Arial" w:hAnsi="Arial" w:cs="Arial"/>
              </w:rPr>
              <w:t>He completed secondary school by studying a non-math intensive field such as home economics.</w:t>
            </w:r>
          </w:p>
        </w:tc>
        <w:tc>
          <w:tcPr>
            <w:tcW w:w="596" w:type="pct"/>
            <w:vAlign w:val="center"/>
          </w:tcPr>
          <w:p w14:paraId="67A4C331"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36E12E68"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77BE0C11" w14:textId="77777777" w:rsidR="00E50A21" w:rsidRPr="005A7BEF" w:rsidRDefault="00E50A21" w:rsidP="00C7437E">
            <w:pPr>
              <w:jc w:val="center"/>
              <w:rPr>
                <w:rFonts w:ascii="Arial" w:hAnsi="Arial" w:cs="Arial"/>
                <w:b/>
                <w:sz w:val="16"/>
                <w:szCs w:val="16"/>
                <w:lang w:val="en-GB"/>
              </w:rPr>
            </w:pPr>
          </w:p>
        </w:tc>
      </w:tr>
      <w:tr w:rsidR="00E50A21" w:rsidRPr="005A7BEF" w14:paraId="2F8DC779" w14:textId="77777777" w:rsidTr="00C7437E">
        <w:trPr>
          <w:trHeight w:val="628"/>
        </w:trPr>
        <w:tc>
          <w:tcPr>
            <w:tcW w:w="3216" w:type="pct"/>
            <w:vAlign w:val="bottom"/>
          </w:tcPr>
          <w:p w14:paraId="04BC6D14" w14:textId="4F67D9C9" w:rsidR="00E50A21" w:rsidRPr="005A7BEF" w:rsidRDefault="00E50A21" w:rsidP="00C7437E">
            <w:pPr>
              <w:ind w:left="690"/>
              <w:rPr>
                <w:rFonts w:ascii="Arial" w:hAnsi="Arial" w:cs="Arial"/>
              </w:rPr>
            </w:pPr>
            <w:r w:rsidRPr="005A7BEF">
              <w:rPr>
                <w:rFonts w:ascii="Arial" w:hAnsi="Arial" w:cs="Arial"/>
              </w:rPr>
              <w:t>He did not attend any secondary school.</w:t>
            </w:r>
          </w:p>
        </w:tc>
        <w:tc>
          <w:tcPr>
            <w:tcW w:w="596" w:type="pct"/>
            <w:vAlign w:val="center"/>
          </w:tcPr>
          <w:p w14:paraId="4BB13A6F"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691B8791"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602CBE4F" w14:textId="77777777" w:rsidR="00E50A21" w:rsidRPr="005A7BEF" w:rsidRDefault="00E50A21" w:rsidP="00C7437E">
            <w:pPr>
              <w:jc w:val="center"/>
              <w:rPr>
                <w:rFonts w:ascii="Arial" w:hAnsi="Arial" w:cs="Arial"/>
                <w:b/>
                <w:sz w:val="16"/>
                <w:szCs w:val="16"/>
                <w:lang w:val="en-GB"/>
              </w:rPr>
            </w:pPr>
          </w:p>
        </w:tc>
      </w:tr>
      <w:tr w:rsidR="00E50A21" w:rsidRPr="005A7BEF" w14:paraId="27428987" w14:textId="77777777" w:rsidTr="00C7437E">
        <w:trPr>
          <w:trHeight w:val="628"/>
        </w:trPr>
        <w:tc>
          <w:tcPr>
            <w:tcW w:w="5000" w:type="pct"/>
            <w:gridSpan w:val="4"/>
          </w:tcPr>
          <w:p w14:paraId="6D2A4093" w14:textId="5E1ACEFB" w:rsidR="00E50A21" w:rsidRPr="005A7BEF" w:rsidRDefault="005275C0" w:rsidP="00C7437E">
            <w:pPr>
              <w:rPr>
                <w:rFonts w:ascii="Arial" w:hAnsi="Arial" w:cs="Arial"/>
              </w:rPr>
            </w:pPr>
            <w:r w:rsidRPr="005275C0">
              <w:rPr>
                <w:rFonts w:ascii="Arial" w:hAnsi="Arial" w:cs="Arial"/>
              </w:rPr>
              <w:t xml:space="preserve">Suppose that a </w:t>
            </w:r>
            <w:r w:rsidRPr="008D4F63">
              <w:rPr>
                <w:rFonts w:ascii="Arial" w:hAnsi="Arial" w:cs="Arial"/>
                <w:b/>
              </w:rPr>
              <w:t>girl</w:t>
            </w:r>
            <w:r w:rsidRPr="005275C0">
              <w:rPr>
                <w:rFonts w:ascii="Arial" w:hAnsi="Arial" w:cs="Arial"/>
              </w:rPr>
              <w:t xml:space="preserve"> is married with a working spouse. Select how much money you think her </w:t>
            </w:r>
            <w:r w:rsidRPr="008D4F63">
              <w:rPr>
                <w:rFonts w:ascii="Arial" w:hAnsi="Arial" w:cs="Arial"/>
                <w:b/>
              </w:rPr>
              <w:t>spouse</w:t>
            </w:r>
            <w:r w:rsidRPr="005275C0">
              <w:rPr>
                <w:rFonts w:ascii="Arial" w:hAnsi="Arial" w:cs="Arial"/>
              </w:rPr>
              <w:t xml:space="preserve"> earns at age 25 if the girl had the following fields of study.</w:t>
            </w:r>
          </w:p>
          <w:p w14:paraId="08FC3C85" w14:textId="77777777" w:rsidR="00E50A21" w:rsidRPr="005A7BEF" w:rsidRDefault="00E50A21" w:rsidP="00C7437E">
            <w:pPr>
              <w:rPr>
                <w:rFonts w:ascii="Arial" w:hAnsi="Arial" w:cs="Arial"/>
              </w:rPr>
            </w:pPr>
          </w:p>
          <w:p w14:paraId="4FAA6A32" w14:textId="77777777" w:rsidR="00E50A21" w:rsidRPr="005A7BEF" w:rsidRDefault="00E50A21" w:rsidP="00C7437E">
            <w:pPr>
              <w:rPr>
                <w:rFonts w:ascii="Arial" w:hAnsi="Arial" w:cs="Arial"/>
                <w:sz w:val="21"/>
                <w:lang w:val="en-GB"/>
              </w:rPr>
            </w:pPr>
            <w:r w:rsidRPr="005A7BEF">
              <w:rPr>
                <w:rFonts w:ascii="Arial" w:hAnsi="Arial" w:cs="Arial"/>
                <w:sz w:val="21"/>
                <w:lang w:val="en-GB"/>
              </w:rPr>
              <w:t>&lt;500 GHS per month</w:t>
            </w:r>
          </w:p>
          <w:p w14:paraId="57B8DCA0" w14:textId="77777777" w:rsidR="00E50A21" w:rsidRPr="005A7BEF" w:rsidRDefault="00E50A21" w:rsidP="00C7437E">
            <w:pPr>
              <w:rPr>
                <w:rFonts w:ascii="Arial" w:hAnsi="Arial" w:cs="Arial"/>
                <w:sz w:val="21"/>
                <w:lang w:val="en-GB"/>
              </w:rPr>
            </w:pPr>
            <w:r w:rsidRPr="005A7BEF">
              <w:rPr>
                <w:rFonts w:ascii="Arial" w:hAnsi="Arial" w:cs="Arial"/>
                <w:sz w:val="21"/>
                <w:lang w:val="en-GB"/>
              </w:rPr>
              <w:t>500-1000 GHS per month</w:t>
            </w:r>
          </w:p>
          <w:p w14:paraId="69F4C582" w14:textId="77777777" w:rsidR="00E50A21" w:rsidRPr="005A7BEF" w:rsidRDefault="00E50A21" w:rsidP="00C7437E">
            <w:pPr>
              <w:rPr>
                <w:rFonts w:ascii="Arial" w:hAnsi="Arial" w:cs="Arial"/>
                <w:sz w:val="21"/>
                <w:lang w:val="en-GB"/>
              </w:rPr>
            </w:pPr>
            <w:r w:rsidRPr="005A7BEF">
              <w:rPr>
                <w:rFonts w:ascii="Arial" w:hAnsi="Arial" w:cs="Arial"/>
                <w:sz w:val="21"/>
                <w:lang w:val="en-GB"/>
              </w:rPr>
              <w:t>1000-1500 GHS per month</w:t>
            </w:r>
          </w:p>
          <w:p w14:paraId="6E49EED4" w14:textId="77777777" w:rsidR="00E50A21" w:rsidRPr="005A7BEF" w:rsidRDefault="00E50A21" w:rsidP="00C7437E">
            <w:pPr>
              <w:rPr>
                <w:rFonts w:ascii="Arial" w:hAnsi="Arial" w:cs="Arial"/>
                <w:sz w:val="21"/>
                <w:lang w:val="en-GB"/>
              </w:rPr>
            </w:pPr>
            <w:r w:rsidRPr="005A7BEF">
              <w:rPr>
                <w:rFonts w:ascii="Arial" w:hAnsi="Arial" w:cs="Arial"/>
                <w:sz w:val="21"/>
                <w:lang w:val="en-GB"/>
              </w:rPr>
              <w:t>1500-2000 GHS per month</w:t>
            </w:r>
          </w:p>
          <w:p w14:paraId="255C3CB8" w14:textId="77777777" w:rsidR="00E50A21" w:rsidRPr="005A7BEF" w:rsidRDefault="00E50A21" w:rsidP="00C7437E">
            <w:pPr>
              <w:rPr>
                <w:rFonts w:ascii="Arial" w:hAnsi="Arial" w:cs="Arial"/>
                <w:sz w:val="21"/>
              </w:rPr>
            </w:pPr>
            <w:r w:rsidRPr="005A7BEF">
              <w:rPr>
                <w:rFonts w:ascii="Arial" w:hAnsi="Arial" w:cs="Arial"/>
                <w:sz w:val="21"/>
                <w:lang w:val="en-GB"/>
              </w:rPr>
              <w:t>&gt;2000 GHS per month</w:t>
            </w:r>
          </w:p>
          <w:p w14:paraId="5E922281" w14:textId="77777777" w:rsidR="00E50A21" w:rsidRPr="005A7BEF" w:rsidRDefault="00E50A21" w:rsidP="00C7437E">
            <w:pPr>
              <w:jc w:val="center"/>
              <w:rPr>
                <w:rFonts w:ascii="Arial" w:hAnsi="Arial" w:cs="Arial"/>
                <w:b/>
                <w:sz w:val="16"/>
                <w:szCs w:val="16"/>
                <w:lang w:val="en-GB"/>
              </w:rPr>
            </w:pPr>
            <w:r w:rsidRPr="005A7BEF" w:rsidDel="00C6185F">
              <w:rPr>
                <w:rFonts w:ascii="Arial" w:hAnsi="Arial" w:cs="Arial"/>
                <w:b/>
                <w:sz w:val="16"/>
                <w:szCs w:val="16"/>
                <w:lang w:val="en-GB"/>
              </w:rPr>
              <w:t xml:space="preserve"> </w:t>
            </w:r>
          </w:p>
        </w:tc>
      </w:tr>
      <w:tr w:rsidR="00E50A21" w:rsidRPr="005A7BEF" w14:paraId="4D15939E" w14:textId="77777777" w:rsidTr="00C7437E">
        <w:trPr>
          <w:trHeight w:val="628"/>
        </w:trPr>
        <w:tc>
          <w:tcPr>
            <w:tcW w:w="3216" w:type="pct"/>
            <w:vAlign w:val="bottom"/>
          </w:tcPr>
          <w:p w14:paraId="3EA2D1A4" w14:textId="458360A7" w:rsidR="00E50A21" w:rsidRPr="005A7BEF" w:rsidRDefault="00E50A21" w:rsidP="00C7437E">
            <w:pPr>
              <w:ind w:left="690"/>
              <w:rPr>
                <w:rFonts w:ascii="Arial" w:hAnsi="Arial" w:cs="Arial"/>
              </w:rPr>
            </w:pPr>
            <w:r w:rsidRPr="005A7BEF">
              <w:rPr>
                <w:rFonts w:ascii="Arial" w:hAnsi="Arial" w:cs="Arial"/>
              </w:rPr>
              <w:t>. She completed secondary school by studying a math intensive field such as general science.</w:t>
            </w:r>
          </w:p>
        </w:tc>
        <w:tc>
          <w:tcPr>
            <w:tcW w:w="596" w:type="pct"/>
            <w:vAlign w:val="center"/>
          </w:tcPr>
          <w:p w14:paraId="07515301"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55E9F958"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0C0F96B7" w14:textId="77777777" w:rsidR="00E50A21" w:rsidRPr="005A7BEF" w:rsidRDefault="00E50A21" w:rsidP="00C7437E">
            <w:pPr>
              <w:jc w:val="center"/>
              <w:rPr>
                <w:rFonts w:ascii="Arial" w:hAnsi="Arial" w:cs="Arial"/>
                <w:b/>
                <w:sz w:val="16"/>
                <w:szCs w:val="16"/>
                <w:lang w:val="en-GB"/>
              </w:rPr>
            </w:pPr>
          </w:p>
        </w:tc>
      </w:tr>
      <w:tr w:rsidR="00E50A21" w:rsidRPr="005A7BEF" w14:paraId="24C522BD" w14:textId="77777777" w:rsidTr="00C7437E">
        <w:trPr>
          <w:trHeight w:val="628"/>
        </w:trPr>
        <w:tc>
          <w:tcPr>
            <w:tcW w:w="3216" w:type="pct"/>
            <w:vAlign w:val="bottom"/>
          </w:tcPr>
          <w:p w14:paraId="4FCCE386" w14:textId="5C1FCEF7" w:rsidR="00E50A21" w:rsidRPr="005A7BEF" w:rsidRDefault="00E50A21">
            <w:pPr>
              <w:ind w:left="690"/>
              <w:rPr>
                <w:rFonts w:ascii="Arial" w:hAnsi="Arial" w:cs="Arial"/>
              </w:rPr>
            </w:pPr>
            <w:r w:rsidRPr="005A7BEF">
              <w:rPr>
                <w:rFonts w:ascii="Arial" w:hAnsi="Arial" w:cs="Arial"/>
              </w:rPr>
              <w:t>She completed secondary school by studying a non-math intensive field such as home economics.</w:t>
            </w:r>
          </w:p>
        </w:tc>
        <w:tc>
          <w:tcPr>
            <w:tcW w:w="596" w:type="pct"/>
            <w:vAlign w:val="center"/>
          </w:tcPr>
          <w:p w14:paraId="02415E54"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20CC7D68"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5FF3BDCC" w14:textId="77777777" w:rsidR="00E50A21" w:rsidRPr="005A7BEF" w:rsidRDefault="00E50A21" w:rsidP="00C7437E">
            <w:pPr>
              <w:jc w:val="center"/>
              <w:rPr>
                <w:rFonts w:ascii="Arial" w:hAnsi="Arial" w:cs="Arial"/>
                <w:b/>
                <w:sz w:val="16"/>
                <w:szCs w:val="16"/>
                <w:lang w:val="en-GB"/>
              </w:rPr>
            </w:pPr>
          </w:p>
        </w:tc>
      </w:tr>
      <w:tr w:rsidR="00E50A21" w:rsidRPr="005A7BEF" w14:paraId="1CDCE4C2" w14:textId="77777777" w:rsidTr="00C7437E">
        <w:trPr>
          <w:trHeight w:val="628"/>
        </w:trPr>
        <w:tc>
          <w:tcPr>
            <w:tcW w:w="3216" w:type="pct"/>
            <w:vAlign w:val="bottom"/>
          </w:tcPr>
          <w:p w14:paraId="39D26827" w14:textId="4B53D3F0" w:rsidR="00E50A21" w:rsidRPr="005A7BEF" w:rsidRDefault="00E50A21" w:rsidP="00C7437E">
            <w:pPr>
              <w:ind w:left="690"/>
              <w:rPr>
                <w:rFonts w:ascii="Arial" w:hAnsi="Arial" w:cs="Arial"/>
              </w:rPr>
            </w:pPr>
            <w:r w:rsidRPr="005A7BEF">
              <w:rPr>
                <w:rFonts w:ascii="Arial" w:hAnsi="Arial" w:cs="Arial"/>
              </w:rPr>
              <w:t>She did not attend any secondary school.</w:t>
            </w:r>
          </w:p>
        </w:tc>
        <w:tc>
          <w:tcPr>
            <w:tcW w:w="596" w:type="pct"/>
            <w:vAlign w:val="center"/>
          </w:tcPr>
          <w:p w14:paraId="57F2828C"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0D8721A9"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1422F9FC" w14:textId="77777777" w:rsidR="00E50A21" w:rsidRPr="005A7BEF" w:rsidRDefault="00E50A21" w:rsidP="00C7437E">
            <w:pPr>
              <w:jc w:val="center"/>
              <w:rPr>
                <w:rFonts w:ascii="Arial" w:hAnsi="Arial" w:cs="Arial"/>
                <w:b/>
                <w:sz w:val="16"/>
                <w:szCs w:val="16"/>
                <w:lang w:val="en-GB"/>
              </w:rPr>
            </w:pPr>
          </w:p>
        </w:tc>
      </w:tr>
      <w:tr w:rsidR="00E50A21" w:rsidRPr="005A7BEF" w14:paraId="07562C32" w14:textId="77777777" w:rsidTr="00C7437E">
        <w:trPr>
          <w:trHeight w:val="628"/>
        </w:trPr>
        <w:tc>
          <w:tcPr>
            <w:tcW w:w="5000" w:type="pct"/>
            <w:gridSpan w:val="4"/>
          </w:tcPr>
          <w:p w14:paraId="6140A065" w14:textId="77777777" w:rsidR="00E50A21" w:rsidRPr="005A7BEF" w:rsidRDefault="00E50A21" w:rsidP="00C7437E">
            <w:pPr>
              <w:ind w:left="102"/>
              <w:rPr>
                <w:rFonts w:ascii="Arial" w:hAnsi="Arial" w:cs="Arial"/>
                <w:b/>
              </w:rPr>
            </w:pPr>
            <w:r w:rsidRPr="005A7BEF">
              <w:rPr>
                <w:rFonts w:ascii="Arial" w:hAnsi="Arial" w:cs="Arial"/>
                <w:b/>
              </w:rPr>
              <w:t>Beliefs about Gender Roles</w:t>
            </w:r>
          </w:p>
        </w:tc>
      </w:tr>
      <w:tr w:rsidR="00E50A21" w:rsidRPr="005A7BEF" w14:paraId="4C4E6162" w14:textId="77777777" w:rsidTr="00C7437E">
        <w:trPr>
          <w:trHeight w:val="628"/>
        </w:trPr>
        <w:tc>
          <w:tcPr>
            <w:tcW w:w="5000" w:type="pct"/>
            <w:gridSpan w:val="4"/>
          </w:tcPr>
          <w:p w14:paraId="0FEA240D" w14:textId="69F681D7" w:rsidR="00E50A21" w:rsidRPr="005A7BEF" w:rsidRDefault="00272FA0" w:rsidP="00C7437E">
            <w:pPr>
              <w:ind w:left="102"/>
              <w:rPr>
                <w:rFonts w:ascii="Arial" w:hAnsi="Arial" w:cs="Arial"/>
              </w:rPr>
            </w:pPr>
            <w:r>
              <w:rPr>
                <w:rFonts w:ascii="Arial" w:hAnsi="Arial" w:cs="Arial"/>
                <w:i/>
              </w:rPr>
              <w:lastRenderedPageBreak/>
              <w:t>INTERVIEWER READS</w:t>
            </w:r>
            <w:r w:rsidR="00E50A21" w:rsidRPr="005A7BEF">
              <w:rPr>
                <w:rFonts w:ascii="Arial" w:hAnsi="Arial" w:cs="Arial"/>
              </w:rPr>
              <w:t xml:space="preserve">: </w:t>
            </w:r>
            <w:r>
              <w:rPr>
                <w:rFonts w:ascii="Arial" w:hAnsi="Arial" w:cs="Arial"/>
              </w:rPr>
              <w:t>“</w:t>
            </w:r>
            <w:r w:rsidR="00E50A21" w:rsidRPr="008D4F63">
              <w:rPr>
                <w:rFonts w:ascii="Arial" w:hAnsi="Arial" w:cs="Arial"/>
                <w:b/>
              </w:rPr>
              <w:t>For each of the following statements, please tell me how strongly you agree or disagree with each.</w:t>
            </w:r>
            <w:r>
              <w:rPr>
                <w:rFonts w:ascii="Arial" w:hAnsi="Arial" w:cs="Arial"/>
                <w:b/>
              </w:rPr>
              <w:t>”</w:t>
            </w:r>
            <w:r w:rsidR="00E50A21" w:rsidRPr="008D4F63">
              <w:rPr>
                <w:rFonts w:ascii="Arial" w:hAnsi="Arial" w:cs="Arial"/>
                <w:b/>
              </w:rPr>
              <w:t xml:space="preserve"> </w:t>
            </w:r>
          </w:p>
          <w:p w14:paraId="2475CECE" w14:textId="77777777" w:rsidR="00E50A21" w:rsidRPr="005A7BEF" w:rsidRDefault="00E50A21" w:rsidP="00C7437E">
            <w:pPr>
              <w:ind w:left="102"/>
              <w:rPr>
                <w:rFonts w:ascii="Arial" w:hAnsi="Arial" w:cs="Arial"/>
              </w:rPr>
            </w:pPr>
          </w:p>
          <w:p w14:paraId="568B84A2" w14:textId="77777777" w:rsidR="00E50A21" w:rsidRPr="005A7BEF" w:rsidRDefault="00E50A21" w:rsidP="00C7437E">
            <w:pPr>
              <w:ind w:left="102"/>
              <w:rPr>
                <w:rFonts w:ascii="Arial" w:hAnsi="Arial" w:cs="Arial"/>
              </w:rPr>
            </w:pPr>
            <w:r w:rsidRPr="005A7BEF">
              <w:rPr>
                <w:rFonts w:ascii="Arial" w:hAnsi="Arial" w:cs="Arial"/>
              </w:rPr>
              <w:t>Strongly disagree</w:t>
            </w:r>
          </w:p>
          <w:p w14:paraId="416C25D9" w14:textId="77777777" w:rsidR="00E50A21" w:rsidRPr="005A7BEF" w:rsidRDefault="00E50A21" w:rsidP="00C7437E">
            <w:pPr>
              <w:ind w:left="102"/>
              <w:rPr>
                <w:rFonts w:ascii="Arial" w:hAnsi="Arial" w:cs="Arial"/>
              </w:rPr>
            </w:pPr>
            <w:r w:rsidRPr="005A7BEF">
              <w:rPr>
                <w:rFonts w:ascii="Arial" w:hAnsi="Arial" w:cs="Arial"/>
              </w:rPr>
              <w:t>Disagree</w:t>
            </w:r>
          </w:p>
          <w:p w14:paraId="6CF4DE5B" w14:textId="77777777" w:rsidR="00E50A21" w:rsidRPr="005A7BEF" w:rsidRDefault="00E50A21" w:rsidP="00C7437E">
            <w:pPr>
              <w:ind w:left="102"/>
              <w:rPr>
                <w:rFonts w:ascii="Arial" w:hAnsi="Arial" w:cs="Arial"/>
              </w:rPr>
            </w:pPr>
            <w:r w:rsidRPr="005A7BEF">
              <w:rPr>
                <w:rFonts w:ascii="Arial" w:hAnsi="Arial" w:cs="Arial"/>
              </w:rPr>
              <w:t>Neutral</w:t>
            </w:r>
          </w:p>
          <w:p w14:paraId="090331D0" w14:textId="77777777" w:rsidR="00E50A21" w:rsidRPr="005A7BEF" w:rsidRDefault="00E50A21" w:rsidP="00C7437E">
            <w:pPr>
              <w:ind w:left="102"/>
              <w:rPr>
                <w:rFonts w:ascii="Arial" w:hAnsi="Arial" w:cs="Arial"/>
              </w:rPr>
            </w:pPr>
            <w:r w:rsidRPr="005A7BEF">
              <w:rPr>
                <w:rFonts w:ascii="Arial" w:hAnsi="Arial" w:cs="Arial"/>
              </w:rPr>
              <w:t>Agree</w:t>
            </w:r>
          </w:p>
          <w:p w14:paraId="5A9AA9A4" w14:textId="77777777" w:rsidR="00E50A21" w:rsidRPr="005A7BEF" w:rsidRDefault="00E50A21" w:rsidP="00C7437E">
            <w:pPr>
              <w:ind w:left="102"/>
              <w:rPr>
                <w:rFonts w:ascii="Arial" w:hAnsi="Arial" w:cs="Arial"/>
              </w:rPr>
            </w:pPr>
            <w:r w:rsidRPr="005A7BEF">
              <w:rPr>
                <w:rFonts w:ascii="Arial" w:hAnsi="Arial" w:cs="Arial"/>
              </w:rPr>
              <w:t>Strongly agree</w:t>
            </w:r>
          </w:p>
          <w:p w14:paraId="6EF1C639" w14:textId="6795164C" w:rsidR="00E50A21" w:rsidRPr="005A7BEF" w:rsidRDefault="00E50A21" w:rsidP="00C7437E">
            <w:pPr>
              <w:ind w:left="102"/>
              <w:rPr>
                <w:rFonts w:ascii="Arial" w:hAnsi="Arial" w:cs="Arial"/>
                <w:sz w:val="16"/>
                <w:szCs w:val="16"/>
                <w:lang w:val="en-GB"/>
              </w:rPr>
            </w:pPr>
          </w:p>
        </w:tc>
      </w:tr>
      <w:tr w:rsidR="00E50A21" w:rsidRPr="005A7BEF" w14:paraId="335DC776" w14:textId="77777777" w:rsidTr="00C7437E">
        <w:trPr>
          <w:trHeight w:val="628"/>
        </w:trPr>
        <w:tc>
          <w:tcPr>
            <w:tcW w:w="3216" w:type="pct"/>
            <w:vAlign w:val="bottom"/>
          </w:tcPr>
          <w:p w14:paraId="75FABCFF" w14:textId="5D8552C0" w:rsidR="00E50A21" w:rsidRPr="005A7BEF" w:rsidRDefault="00E50A21" w:rsidP="00C7437E">
            <w:pPr>
              <w:pStyle w:val="ListParagraph"/>
              <w:ind w:left="690"/>
              <w:rPr>
                <w:rFonts w:ascii="Arial" w:hAnsi="Arial" w:cs="Arial"/>
              </w:rPr>
            </w:pPr>
            <w:r w:rsidRPr="005A7BEF">
              <w:rPr>
                <w:rFonts w:ascii="Arial" w:hAnsi="Arial" w:cs="Arial"/>
              </w:rPr>
              <w:t>Studying math is important for entering senior secondary school.</w:t>
            </w:r>
          </w:p>
        </w:tc>
        <w:tc>
          <w:tcPr>
            <w:tcW w:w="596" w:type="pct"/>
            <w:vAlign w:val="center"/>
          </w:tcPr>
          <w:p w14:paraId="2F317F05" w14:textId="77777777" w:rsidR="00E50A21" w:rsidRPr="005A7BEF" w:rsidRDefault="00E50A21" w:rsidP="00C7437E">
            <w:pPr>
              <w:ind w:left="102"/>
              <w:rPr>
                <w:rFonts w:ascii="Arial" w:hAnsi="Arial" w:cs="Arial"/>
                <w:b/>
                <w:sz w:val="16"/>
                <w:szCs w:val="16"/>
                <w:lang w:val="en-GB"/>
              </w:rPr>
            </w:pPr>
          </w:p>
        </w:tc>
        <w:tc>
          <w:tcPr>
            <w:tcW w:w="594" w:type="pct"/>
            <w:vAlign w:val="center"/>
          </w:tcPr>
          <w:p w14:paraId="18E2AA60" w14:textId="77777777" w:rsidR="00E50A21" w:rsidRPr="005A7BEF" w:rsidRDefault="00E50A21" w:rsidP="00C7437E">
            <w:pPr>
              <w:rPr>
                <w:rFonts w:ascii="Arial" w:hAnsi="Arial" w:cs="Arial"/>
                <w:b/>
                <w:sz w:val="16"/>
                <w:szCs w:val="16"/>
                <w:lang w:val="en-GB"/>
              </w:rPr>
            </w:pPr>
          </w:p>
        </w:tc>
        <w:tc>
          <w:tcPr>
            <w:tcW w:w="594" w:type="pct"/>
            <w:vAlign w:val="center"/>
          </w:tcPr>
          <w:p w14:paraId="4AAEEA42" w14:textId="77777777" w:rsidR="00E50A21" w:rsidRPr="005A7BEF" w:rsidRDefault="00E50A21" w:rsidP="00C7437E">
            <w:pPr>
              <w:jc w:val="center"/>
              <w:rPr>
                <w:rFonts w:ascii="Arial" w:hAnsi="Arial" w:cs="Arial"/>
                <w:b/>
                <w:sz w:val="16"/>
                <w:szCs w:val="16"/>
                <w:lang w:val="en-GB"/>
              </w:rPr>
            </w:pPr>
          </w:p>
        </w:tc>
      </w:tr>
      <w:tr w:rsidR="00E50A21" w:rsidRPr="005A7BEF" w14:paraId="0DD0C4F5" w14:textId="77777777" w:rsidTr="00C7437E">
        <w:trPr>
          <w:trHeight w:val="628"/>
        </w:trPr>
        <w:tc>
          <w:tcPr>
            <w:tcW w:w="3216" w:type="pct"/>
            <w:vAlign w:val="bottom"/>
          </w:tcPr>
          <w:p w14:paraId="2FB9B968" w14:textId="5EC4743A" w:rsidR="00E50A21" w:rsidRPr="005A7BEF" w:rsidRDefault="00E50A21" w:rsidP="00C7437E">
            <w:pPr>
              <w:pStyle w:val="ListParagraph"/>
              <w:ind w:left="690"/>
              <w:rPr>
                <w:rFonts w:ascii="Arial" w:hAnsi="Arial" w:cs="Arial"/>
              </w:rPr>
            </w:pPr>
            <w:r w:rsidRPr="005A7BEF">
              <w:rPr>
                <w:rFonts w:ascii="Arial" w:hAnsi="Arial" w:cs="Arial"/>
              </w:rPr>
              <w:t>Studying math is important for being a good wife and mother.</w:t>
            </w:r>
          </w:p>
        </w:tc>
        <w:tc>
          <w:tcPr>
            <w:tcW w:w="596" w:type="pct"/>
            <w:vAlign w:val="center"/>
          </w:tcPr>
          <w:p w14:paraId="030AA5D3" w14:textId="77777777" w:rsidR="00E50A21" w:rsidRPr="005A7BEF" w:rsidRDefault="00E50A21" w:rsidP="00C7437E">
            <w:pPr>
              <w:ind w:left="102"/>
              <w:rPr>
                <w:rFonts w:ascii="Arial" w:hAnsi="Arial" w:cs="Arial"/>
                <w:b/>
                <w:sz w:val="16"/>
                <w:szCs w:val="16"/>
                <w:lang w:val="en-GB"/>
              </w:rPr>
            </w:pPr>
          </w:p>
        </w:tc>
        <w:tc>
          <w:tcPr>
            <w:tcW w:w="594" w:type="pct"/>
            <w:vAlign w:val="center"/>
          </w:tcPr>
          <w:p w14:paraId="4A88375D"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66C0CEF7" w14:textId="77777777" w:rsidR="00E50A21" w:rsidRPr="005A7BEF" w:rsidRDefault="00E50A21" w:rsidP="00C7437E">
            <w:pPr>
              <w:jc w:val="center"/>
              <w:rPr>
                <w:rFonts w:ascii="Arial" w:hAnsi="Arial" w:cs="Arial"/>
                <w:b/>
                <w:sz w:val="16"/>
                <w:szCs w:val="16"/>
                <w:lang w:val="en-GB"/>
              </w:rPr>
            </w:pPr>
          </w:p>
        </w:tc>
      </w:tr>
      <w:tr w:rsidR="00E50A21" w:rsidRPr="005A7BEF" w14:paraId="275A0D8A" w14:textId="77777777" w:rsidTr="00C7437E">
        <w:trPr>
          <w:trHeight w:val="628"/>
        </w:trPr>
        <w:tc>
          <w:tcPr>
            <w:tcW w:w="3216" w:type="pct"/>
            <w:vAlign w:val="bottom"/>
          </w:tcPr>
          <w:p w14:paraId="1D209BB6" w14:textId="31ABC52A" w:rsidR="00E50A21" w:rsidRPr="005A7BEF" w:rsidRDefault="00E50A21" w:rsidP="00C7437E">
            <w:pPr>
              <w:pStyle w:val="ListParagraph"/>
              <w:ind w:left="690"/>
              <w:rPr>
                <w:rFonts w:ascii="Arial" w:hAnsi="Arial" w:cs="Arial"/>
              </w:rPr>
            </w:pPr>
            <w:r w:rsidRPr="005A7BEF">
              <w:rPr>
                <w:rFonts w:ascii="Arial" w:hAnsi="Arial" w:cs="Arial"/>
              </w:rPr>
              <w:t>Boys are more gifted in math than girls.</w:t>
            </w:r>
          </w:p>
        </w:tc>
        <w:tc>
          <w:tcPr>
            <w:tcW w:w="596" w:type="pct"/>
            <w:vAlign w:val="center"/>
          </w:tcPr>
          <w:p w14:paraId="07024B25" w14:textId="77777777" w:rsidR="00E50A21" w:rsidRPr="005A7BEF" w:rsidRDefault="00E50A21" w:rsidP="00C7437E">
            <w:pPr>
              <w:ind w:left="102"/>
              <w:rPr>
                <w:rFonts w:ascii="Arial" w:hAnsi="Arial" w:cs="Arial"/>
                <w:b/>
                <w:sz w:val="16"/>
                <w:szCs w:val="16"/>
                <w:lang w:val="en-GB"/>
              </w:rPr>
            </w:pPr>
          </w:p>
        </w:tc>
        <w:tc>
          <w:tcPr>
            <w:tcW w:w="594" w:type="pct"/>
            <w:vAlign w:val="center"/>
          </w:tcPr>
          <w:p w14:paraId="7E097C7D"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4CF9D480" w14:textId="77777777" w:rsidR="00E50A21" w:rsidRPr="005A7BEF" w:rsidRDefault="00E50A21" w:rsidP="00C7437E">
            <w:pPr>
              <w:jc w:val="center"/>
              <w:rPr>
                <w:rFonts w:ascii="Arial" w:hAnsi="Arial" w:cs="Arial"/>
                <w:b/>
                <w:sz w:val="16"/>
                <w:szCs w:val="16"/>
                <w:lang w:val="en-GB"/>
              </w:rPr>
            </w:pPr>
          </w:p>
        </w:tc>
      </w:tr>
      <w:tr w:rsidR="00E50A21" w:rsidRPr="005A7BEF" w14:paraId="6D4F8B0D" w14:textId="77777777" w:rsidTr="00C7437E">
        <w:trPr>
          <w:trHeight w:val="628"/>
        </w:trPr>
        <w:tc>
          <w:tcPr>
            <w:tcW w:w="3216" w:type="pct"/>
            <w:vAlign w:val="bottom"/>
          </w:tcPr>
          <w:p w14:paraId="44C63535" w14:textId="25B7ABE9" w:rsidR="00E50A21" w:rsidRPr="005A7BEF" w:rsidRDefault="00E50A21" w:rsidP="00C7437E">
            <w:pPr>
              <w:pStyle w:val="ListParagraph"/>
              <w:ind w:left="690"/>
              <w:rPr>
                <w:rFonts w:ascii="Arial" w:hAnsi="Arial" w:cs="Arial"/>
              </w:rPr>
            </w:pPr>
            <w:r w:rsidRPr="005A7BEF">
              <w:rPr>
                <w:rFonts w:ascii="Arial" w:hAnsi="Arial" w:cs="Arial"/>
              </w:rPr>
              <w:t>Boys are more gifted in English reading than girls.</w:t>
            </w:r>
          </w:p>
        </w:tc>
        <w:tc>
          <w:tcPr>
            <w:tcW w:w="596" w:type="pct"/>
            <w:vAlign w:val="center"/>
          </w:tcPr>
          <w:p w14:paraId="02F41670" w14:textId="77777777" w:rsidR="00E50A21" w:rsidRPr="005A7BEF" w:rsidRDefault="00E50A21" w:rsidP="00C7437E">
            <w:pPr>
              <w:ind w:left="102"/>
              <w:rPr>
                <w:rFonts w:ascii="Arial" w:hAnsi="Arial" w:cs="Arial"/>
                <w:b/>
                <w:sz w:val="16"/>
                <w:szCs w:val="16"/>
                <w:lang w:val="en-GB"/>
              </w:rPr>
            </w:pPr>
          </w:p>
        </w:tc>
        <w:tc>
          <w:tcPr>
            <w:tcW w:w="594" w:type="pct"/>
            <w:vAlign w:val="center"/>
          </w:tcPr>
          <w:p w14:paraId="690D748B"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443CD8A2" w14:textId="77777777" w:rsidR="00E50A21" w:rsidRPr="005A7BEF" w:rsidRDefault="00E50A21" w:rsidP="00C7437E">
            <w:pPr>
              <w:jc w:val="center"/>
              <w:rPr>
                <w:rFonts w:ascii="Arial" w:hAnsi="Arial" w:cs="Arial"/>
                <w:b/>
                <w:sz w:val="16"/>
                <w:szCs w:val="16"/>
                <w:lang w:val="en-GB"/>
              </w:rPr>
            </w:pPr>
          </w:p>
        </w:tc>
      </w:tr>
      <w:tr w:rsidR="00E50A21" w:rsidRPr="005A7BEF" w14:paraId="44C8BBF8" w14:textId="77777777" w:rsidTr="00C7437E">
        <w:trPr>
          <w:trHeight w:val="628"/>
        </w:trPr>
        <w:tc>
          <w:tcPr>
            <w:tcW w:w="3216" w:type="pct"/>
            <w:vAlign w:val="bottom"/>
          </w:tcPr>
          <w:p w14:paraId="1F966783" w14:textId="124AC058" w:rsidR="00E50A21" w:rsidRPr="005A7BEF" w:rsidRDefault="00E50A21" w:rsidP="00C7437E">
            <w:pPr>
              <w:pStyle w:val="ListParagraph"/>
              <w:ind w:left="690"/>
              <w:rPr>
                <w:rFonts w:ascii="Arial" w:hAnsi="Arial" w:cs="Arial"/>
              </w:rPr>
            </w:pPr>
            <w:r w:rsidRPr="005A7BEF">
              <w:rPr>
                <w:rFonts w:ascii="Arial" w:hAnsi="Arial" w:cs="Arial"/>
              </w:rPr>
              <w:t>The priority for girls is learning how to be a good wife and mother.</w:t>
            </w:r>
          </w:p>
        </w:tc>
        <w:tc>
          <w:tcPr>
            <w:tcW w:w="596" w:type="pct"/>
            <w:vAlign w:val="center"/>
          </w:tcPr>
          <w:p w14:paraId="680DD4BE" w14:textId="77777777" w:rsidR="00E50A21" w:rsidRPr="005A7BEF" w:rsidRDefault="00E50A21" w:rsidP="00C7437E">
            <w:pPr>
              <w:ind w:left="102"/>
              <w:rPr>
                <w:rFonts w:ascii="Arial" w:hAnsi="Arial" w:cs="Arial"/>
                <w:b/>
                <w:sz w:val="16"/>
                <w:szCs w:val="16"/>
                <w:lang w:val="en-GB"/>
              </w:rPr>
            </w:pPr>
          </w:p>
        </w:tc>
        <w:tc>
          <w:tcPr>
            <w:tcW w:w="594" w:type="pct"/>
            <w:vAlign w:val="center"/>
          </w:tcPr>
          <w:p w14:paraId="75A77A27"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3506110C" w14:textId="77777777" w:rsidR="00E50A21" w:rsidRPr="005A7BEF" w:rsidRDefault="00E50A21" w:rsidP="00C7437E">
            <w:pPr>
              <w:jc w:val="center"/>
              <w:rPr>
                <w:rFonts w:ascii="Arial" w:hAnsi="Arial" w:cs="Arial"/>
                <w:b/>
                <w:sz w:val="16"/>
                <w:szCs w:val="16"/>
                <w:lang w:val="en-GB"/>
              </w:rPr>
            </w:pPr>
          </w:p>
        </w:tc>
      </w:tr>
      <w:tr w:rsidR="00E50A21" w:rsidRPr="005A7BEF" w14:paraId="5A35EA39" w14:textId="77777777" w:rsidTr="00C7437E">
        <w:trPr>
          <w:trHeight w:val="628"/>
        </w:trPr>
        <w:tc>
          <w:tcPr>
            <w:tcW w:w="3216" w:type="pct"/>
          </w:tcPr>
          <w:p w14:paraId="63E0054A" w14:textId="58C1BA5F" w:rsidR="00E50A21" w:rsidRPr="005A7BEF" w:rsidRDefault="00E50A21" w:rsidP="00C7437E">
            <w:pPr>
              <w:pStyle w:val="ListParagraph"/>
              <w:ind w:left="690"/>
              <w:rPr>
                <w:rFonts w:ascii="Arial" w:hAnsi="Arial" w:cs="Arial"/>
              </w:rPr>
            </w:pPr>
            <w:r w:rsidRPr="005A7BEF">
              <w:rPr>
                <w:rFonts w:ascii="Arial" w:hAnsi="Arial" w:cs="Arial"/>
              </w:rPr>
              <w:t>It is more important for girls to be good wives and mothers than for boys to be good husbands and fathers</w:t>
            </w:r>
          </w:p>
        </w:tc>
        <w:tc>
          <w:tcPr>
            <w:tcW w:w="596" w:type="pct"/>
            <w:vAlign w:val="center"/>
          </w:tcPr>
          <w:p w14:paraId="2437CCD0" w14:textId="77777777" w:rsidR="00E50A21" w:rsidRPr="005A7BEF" w:rsidRDefault="00E50A21" w:rsidP="00C7437E">
            <w:pPr>
              <w:ind w:left="102"/>
              <w:rPr>
                <w:rFonts w:ascii="Arial" w:hAnsi="Arial" w:cs="Arial"/>
                <w:b/>
                <w:sz w:val="16"/>
                <w:szCs w:val="16"/>
                <w:lang w:val="en-GB"/>
              </w:rPr>
            </w:pPr>
          </w:p>
        </w:tc>
        <w:tc>
          <w:tcPr>
            <w:tcW w:w="594" w:type="pct"/>
            <w:vAlign w:val="center"/>
          </w:tcPr>
          <w:p w14:paraId="0BB914BE"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565D73F2" w14:textId="77777777" w:rsidR="00E50A21" w:rsidRPr="005A7BEF" w:rsidRDefault="00E50A21" w:rsidP="00C7437E">
            <w:pPr>
              <w:jc w:val="center"/>
              <w:rPr>
                <w:rFonts w:ascii="Arial" w:hAnsi="Arial" w:cs="Arial"/>
                <w:b/>
                <w:sz w:val="16"/>
                <w:szCs w:val="16"/>
                <w:lang w:val="en-GB"/>
              </w:rPr>
            </w:pPr>
          </w:p>
        </w:tc>
      </w:tr>
      <w:tr w:rsidR="00E50A21" w:rsidRPr="005A7BEF" w14:paraId="16958BDA" w14:textId="77777777" w:rsidTr="00C7437E">
        <w:trPr>
          <w:trHeight w:val="628"/>
        </w:trPr>
        <w:tc>
          <w:tcPr>
            <w:tcW w:w="3216" w:type="pct"/>
          </w:tcPr>
          <w:p w14:paraId="61676858" w14:textId="1B17B684" w:rsidR="00E50A21" w:rsidRPr="005A7BEF" w:rsidRDefault="00E50A21" w:rsidP="00C7437E">
            <w:pPr>
              <w:pStyle w:val="ListParagraph"/>
              <w:ind w:left="690"/>
              <w:rPr>
                <w:rFonts w:ascii="Arial" w:hAnsi="Arial" w:cs="Arial"/>
              </w:rPr>
            </w:pPr>
            <w:r w:rsidRPr="005A7BEF">
              <w:rPr>
                <w:rFonts w:ascii="Arial" w:hAnsi="Arial" w:cs="Arial"/>
              </w:rPr>
              <w:t>Studying math is more important for the career of a boy than for a girl</w:t>
            </w:r>
          </w:p>
        </w:tc>
        <w:tc>
          <w:tcPr>
            <w:tcW w:w="596" w:type="pct"/>
            <w:vAlign w:val="center"/>
          </w:tcPr>
          <w:p w14:paraId="571AD76D" w14:textId="77777777" w:rsidR="00E50A21" w:rsidRPr="005A7BEF" w:rsidRDefault="00E50A21" w:rsidP="00C7437E">
            <w:pPr>
              <w:ind w:left="102"/>
              <w:rPr>
                <w:rFonts w:ascii="Arial" w:hAnsi="Arial" w:cs="Arial"/>
                <w:b/>
                <w:sz w:val="16"/>
                <w:szCs w:val="16"/>
                <w:lang w:val="en-GB"/>
              </w:rPr>
            </w:pPr>
          </w:p>
        </w:tc>
        <w:tc>
          <w:tcPr>
            <w:tcW w:w="594" w:type="pct"/>
            <w:vAlign w:val="center"/>
          </w:tcPr>
          <w:p w14:paraId="3BC75A2C"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69DB2133" w14:textId="77777777" w:rsidR="00E50A21" w:rsidRPr="005A7BEF" w:rsidRDefault="00E50A21" w:rsidP="00C7437E">
            <w:pPr>
              <w:jc w:val="center"/>
              <w:rPr>
                <w:rFonts w:ascii="Arial" w:hAnsi="Arial" w:cs="Arial"/>
                <w:b/>
                <w:sz w:val="16"/>
                <w:szCs w:val="16"/>
                <w:lang w:val="en-GB"/>
              </w:rPr>
            </w:pPr>
          </w:p>
        </w:tc>
      </w:tr>
      <w:tr w:rsidR="00E50A21" w:rsidRPr="005A7BEF" w14:paraId="7F902AE3" w14:textId="77777777" w:rsidTr="00C7437E">
        <w:trPr>
          <w:trHeight w:val="628"/>
        </w:trPr>
        <w:tc>
          <w:tcPr>
            <w:tcW w:w="3216" w:type="pct"/>
          </w:tcPr>
          <w:p w14:paraId="0222FA5F" w14:textId="77C19DEC" w:rsidR="00E50A21" w:rsidRPr="005A7BEF" w:rsidRDefault="00E50A21" w:rsidP="00C7437E">
            <w:pPr>
              <w:pStyle w:val="ListParagraph"/>
              <w:ind w:left="690"/>
              <w:rPr>
                <w:rFonts w:ascii="Arial" w:hAnsi="Arial" w:cs="Arial"/>
              </w:rPr>
            </w:pPr>
            <w:r w:rsidRPr="005A7BEF">
              <w:rPr>
                <w:rFonts w:ascii="Arial" w:hAnsi="Arial" w:cs="Arial"/>
              </w:rPr>
              <w:t>Studying English reading is more important for the career of a boy than for a girl</w:t>
            </w:r>
          </w:p>
        </w:tc>
        <w:tc>
          <w:tcPr>
            <w:tcW w:w="596" w:type="pct"/>
            <w:vAlign w:val="center"/>
          </w:tcPr>
          <w:p w14:paraId="12EBCFA1" w14:textId="77777777" w:rsidR="00E50A21" w:rsidRPr="005A7BEF" w:rsidRDefault="00E50A21" w:rsidP="00C7437E">
            <w:pPr>
              <w:ind w:left="102"/>
              <w:rPr>
                <w:rFonts w:ascii="Arial" w:hAnsi="Arial" w:cs="Arial"/>
                <w:b/>
                <w:sz w:val="16"/>
                <w:szCs w:val="16"/>
                <w:lang w:val="en-GB"/>
              </w:rPr>
            </w:pPr>
          </w:p>
        </w:tc>
        <w:tc>
          <w:tcPr>
            <w:tcW w:w="594" w:type="pct"/>
            <w:vAlign w:val="center"/>
          </w:tcPr>
          <w:p w14:paraId="7B89010B" w14:textId="77777777" w:rsidR="00E50A21" w:rsidRPr="005A7BEF" w:rsidRDefault="00E50A21" w:rsidP="00C7437E">
            <w:pPr>
              <w:jc w:val="center"/>
              <w:rPr>
                <w:rFonts w:ascii="Arial" w:hAnsi="Arial" w:cs="Arial"/>
                <w:b/>
                <w:sz w:val="16"/>
                <w:szCs w:val="16"/>
                <w:lang w:val="en-GB"/>
              </w:rPr>
            </w:pPr>
          </w:p>
        </w:tc>
        <w:tc>
          <w:tcPr>
            <w:tcW w:w="594" w:type="pct"/>
            <w:vAlign w:val="center"/>
          </w:tcPr>
          <w:p w14:paraId="51FA049F" w14:textId="77777777" w:rsidR="00E50A21" w:rsidRPr="005A7BEF" w:rsidRDefault="00E50A21" w:rsidP="00C7437E">
            <w:pPr>
              <w:jc w:val="center"/>
              <w:rPr>
                <w:rFonts w:ascii="Arial" w:hAnsi="Arial" w:cs="Arial"/>
                <w:b/>
                <w:sz w:val="16"/>
                <w:szCs w:val="16"/>
                <w:lang w:val="en-GB"/>
              </w:rPr>
            </w:pPr>
          </w:p>
        </w:tc>
      </w:tr>
    </w:tbl>
    <w:p w14:paraId="58CA5294" w14:textId="77777777" w:rsidR="00E50A21" w:rsidRPr="005A7BEF" w:rsidRDefault="00E50A21" w:rsidP="00E50A21">
      <w:pPr>
        <w:rPr>
          <w:rFonts w:ascii="Arial" w:hAnsi="Arial" w:cs="Arial"/>
        </w:rPr>
      </w:pPr>
    </w:p>
    <w:p w14:paraId="5F5917A3" w14:textId="77777777" w:rsidR="00272FA0" w:rsidRDefault="00272FA0" w:rsidP="00E50A21">
      <w:pPr>
        <w:rPr>
          <w:rFonts w:ascii="Arial" w:hAnsi="Arial" w:cs="Arial"/>
          <w:b/>
        </w:rPr>
      </w:pPr>
    </w:p>
    <w:p w14:paraId="65E18255" w14:textId="77777777" w:rsidR="00272FA0" w:rsidRDefault="00272FA0" w:rsidP="00E50A21">
      <w:pPr>
        <w:rPr>
          <w:rFonts w:ascii="Arial" w:hAnsi="Arial" w:cs="Arial"/>
          <w:b/>
        </w:rPr>
      </w:pPr>
    </w:p>
    <w:p w14:paraId="7128CC7D" w14:textId="2BBD89E5" w:rsidR="00E50A21" w:rsidRPr="005A7BEF" w:rsidRDefault="00E50A21" w:rsidP="00E50A21">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9"/>
        <w:gridCol w:w="1645"/>
        <w:gridCol w:w="1645"/>
        <w:gridCol w:w="1645"/>
      </w:tblGrid>
      <w:tr w:rsidR="00E50A21" w:rsidRPr="005A7BEF" w14:paraId="5F08F5B7" w14:textId="77777777" w:rsidTr="00C7437E">
        <w:trPr>
          <w:cantSplit/>
          <w:trHeight w:val="629"/>
          <w:tblHeader/>
        </w:trPr>
        <w:tc>
          <w:tcPr>
            <w:tcW w:w="3317" w:type="pct"/>
            <w:shd w:val="clear" w:color="auto" w:fill="A6A6A6" w:themeFill="background1" w:themeFillShade="A6"/>
            <w:vAlign w:val="center"/>
          </w:tcPr>
          <w:p w14:paraId="4539D8F6" w14:textId="77777777" w:rsidR="00E50A21" w:rsidRPr="005A7BEF" w:rsidRDefault="00E50A21" w:rsidP="00C7437E">
            <w:pPr>
              <w:jc w:val="center"/>
              <w:rPr>
                <w:rFonts w:ascii="Arial" w:hAnsi="Arial" w:cs="Arial"/>
                <w:b/>
                <w:sz w:val="16"/>
                <w:szCs w:val="16"/>
                <w:lang w:val="en-GB"/>
              </w:rPr>
            </w:pPr>
            <w:r w:rsidRPr="005A7BEF">
              <w:rPr>
                <w:rFonts w:ascii="Arial" w:hAnsi="Arial" w:cs="Arial"/>
                <w:b/>
                <w:sz w:val="16"/>
                <w:szCs w:val="16"/>
                <w:lang w:val="en-GB"/>
              </w:rPr>
              <w:t>Child #</w:t>
            </w:r>
          </w:p>
        </w:tc>
        <w:tc>
          <w:tcPr>
            <w:tcW w:w="561" w:type="pct"/>
            <w:shd w:val="clear" w:color="auto" w:fill="A6A6A6" w:themeFill="background1" w:themeFillShade="A6"/>
            <w:vAlign w:val="center"/>
          </w:tcPr>
          <w:p w14:paraId="57453174" w14:textId="77777777" w:rsidR="00E50A21" w:rsidRPr="005A7BEF" w:rsidRDefault="00E50A21" w:rsidP="00C7437E">
            <w:pPr>
              <w:jc w:val="center"/>
              <w:rPr>
                <w:rFonts w:ascii="Arial" w:hAnsi="Arial" w:cs="Arial"/>
                <w:b/>
                <w:sz w:val="16"/>
                <w:szCs w:val="16"/>
                <w:lang w:val="en-GB"/>
              </w:rPr>
            </w:pPr>
            <w:r w:rsidRPr="005A7BEF">
              <w:rPr>
                <w:rFonts w:ascii="Arial" w:hAnsi="Arial" w:cs="Arial"/>
                <w:b/>
                <w:sz w:val="16"/>
                <w:szCs w:val="16"/>
                <w:lang w:val="en-GB"/>
              </w:rPr>
              <w:t>Child 1</w:t>
            </w:r>
          </w:p>
        </w:tc>
        <w:tc>
          <w:tcPr>
            <w:tcW w:w="561" w:type="pct"/>
            <w:shd w:val="clear" w:color="auto" w:fill="A6A6A6" w:themeFill="background1" w:themeFillShade="A6"/>
            <w:vAlign w:val="center"/>
          </w:tcPr>
          <w:p w14:paraId="1487120D" w14:textId="77777777" w:rsidR="00E50A21" w:rsidRPr="005A7BEF" w:rsidRDefault="00E50A21" w:rsidP="00C7437E">
            <w:pPr>
              <w:jc w:val="center"/>
              <w:rPr>
                <w:rFonts w:ascii="Arial" w:hAnsi="Arial" w:cs="Arial"/>
                <w:b/>
                <w:sz w:val="16"/>
                <w:szCs w:val="16"/>
                <w:lang w:val="en-GB"/>
              </w:rPr>
            </w:pPr>
            <w:r w:rsidRPr="005A7BEF">
              <w:rPr>
                <w:rFonts w:ascii="Arial" w:hAnsi="Arial" w:cs="Arial"/>
                <w:b/>
                <w:sz w:val="16"/>
                <w:szCs w:val="16"/>
                <w:lang w:val="en-GB"/>
              </w:rPr>
              <w:t>Child 2</w:t>
            </w:r>
          </w:p>
        </w:tc>
        <w:tc>
          <w:tcPr>
            <w:tcW w:w="561" w:type="pct"/>
            <w:shd w:val="clear" w:color="auto" w:fill="A6A6A6" w:themeFill="background1" w:themeFillShade="A6"/>
            <w:vAlign w:val="center"/>
          </w:tcPr>
          <w:p w14:paraId="1CCC2736" w14:textId="77777777" w:rsidR="00E50A21" w:rsidRPr="005A7BEF" w:rsidRDefault="00E50A21" w:rsidP="00C7437E">
            <w:pPr>
              <w:jc w:val="center"/>
              <w:rPr>
                <w:rFonts w:ascii="Arial" w:hAnsi="Arial" w:cs="Arial"/>
                <w:b/>
                <w:sz w:val="16"/>
                <w:szCs w:val="16"/>
                <w:lang w:val="en-GB"/>
              </w:rPr>
            </w:pPr>
            <w:r w:rsidRPr="005A7BEF">
              <w:rPr>
                <w:rFonts w:ascii="Arial" w:hAnsi="Arial" w:cs="Arial"/>
                <w:b/>
                <w:sz w:val="16"/>
                <w:szCs w:val="16"/>
                <w:lang w:val="en-GB"/>
              </w:rPr>
              <w:t>Child 3</w:t>
            </w:r>
          </w:p>
        </w:tc>
      </w:tr>
      <w:tr w:rsidR="00E50A21" w:rsidRPr="005A7BEF" w14:paraId="7E156C43" w14:textId="77777777" w:rsidTr="00C7437E">
        <w:trPr>
          <w:trHeight w:val="371"/>
        </w:trPr>
        <w:tc>
          <w:tcPr>
            <w:tcW w:w="5000" w:type="pct"/>
            <w:gridSpan w:val="4"/>
          </w:tcPr>
          <w:p w14:paraId="75C76909" w14:textId="77777777" w:rsidR="00E50A21" w:rsidRPr="005A7BEF" w:rsidRDefault="00E50A21" w:rsidP="00C7437E">
            <w:pPr>
              <w:rPr>
                <w:rFonts w:ascii="Arial" w:hAnsi="Arial" w:cs="Arial"/>
                <w:b/>
              </w:rPr>
            </w:pPr>
            <w:r w:rsidRPr="005A7BEF">
              <w:rPr>
                <w:rFonts w:ascii="Arial" w:hAnsi="Arial" w:cs="Arial"/>
                <w:b/>
              </w:rPr>
              <w:t>Beliefs about Child’s Performance</w:t>
            </w:r>
          </w:p>
        </w:tc>
      </w:tr>
      <w:tr w:rsidR="00E50A21" w:rsidRPr="005A7BEF" w14:paraId="563D05CE" w14:textId="77777777" w:rsidTr="00C7437E">
        <w:trPr>
          <w:trHeight w:val="371"/>
        </w:trPr>
        <w:tc>
          <w:tcPr>
            <w:tcW w:w="3317" w:type="pct"/>
          </w:tcPr>
          <w:p w14:paraId="16E7390F" w14:textId="5065B6A8" w:rsidR="00E50A21" w:rsidRPr="00272FA0" w:rsidRDefault="00D27E99" w:rsidP="00C7437E">
            <w:pPr>
              <w:rPr>
                <w:rFonts w:ascii="Arial" w:hAnsi="Arial" w:cs="Arial"/>
              </w:rPr>
            </w:pPr>
            <w:r w:rsidRPr="00842F8E">
              <w:rPr>
                <w:rFonts w:ascii="Arial" w:hAnsi="Arial" w:cs="Arial"/>
              </w:rPr>
              <w:lastRenderedPageBreak/>
              <w:t>Earlier in this survey, you completed a math assessment on addition, subtraction, multiplication, and division. Suppose 10 other typical Ghanaian children in the same grade as you also took the test. They are represented on this ladder in order of worst (bottom step of the ladder) to best (top step of the ladder).</w:t>
            </w:r>
          </w:p>
          <w:p w14:paraId="3F84AB86" w14:textId="77777777" w:rsidR="00E50A21" w:rsidRPr="005A7BEF" w:rsidRDefault="00E50A21" w:rsidP="00C7437E">
            <w:pPr>
              <w:rPr>
                <w:rFonts w:ascii="Arial" w:hAnsi="Arial" w:cs="Arial"/>
              </w:rPr>
            </w:pPr>
            <w:r w:rsidRPr="005A7BEF">
              <w:rPr>
                <w:rFonts w:ascii="Arial" w:hAnsi="Arial" w:cs="Arial"/>
                <w:noProof/>
                <w:sz w:val="16"/>
                <w:szCs w:val="16"/>
              </w:rPr>
              <w:drawing>
                <wp:inline distT="0" distB="0" distL="0" distR="0" wp14:anchorId="0897EAE3" wp14:editId="471AB8AB">
                  <wp:extent cx="1759853" cy="2105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der_new.png"/>
                          <pic:cNvPicPr/>
                        </pic:nvPicPr>
                        <pic:blipFill>
                          <a:blip r:embed="rId28"/>
                          <a:stretch>
                            <a:fillRect/>
                          </a:stretch>
                        </pic:blipFill>
                        <pic:spPr>
                          <a:xfrm>
                            <a:off x="0" y="0"/>
                            <a:ext cx="1762482" cy="2109037"/>
                          </a:xfrm>
                          <a:prstGeom prst="rect">
                            <a:avLst/>
                          </a:prstGeom>
                        </pic:spPr>
                      </pic:pic>
                    </a:graphicData>
                  </a:graphic>
                </wp:inline>
              </w:drawing>
            </w:r>
          </w:p>
          <w:p w14:paraId="5A1ACAD0" w14:textId="77777777" w:rsidR="00D27E99" w:rsidRDefault="00D27E99" w:rsidP="00C7437E">
            <w:pPr>
              <w:rPr>
                <w:rFonts w:ascii="Arial" w:hAnsi="Arial" w:cs="Arial"/>
                <w:szCs w:val="16"/>
                <w:lang w:val="en-GB"/>
              </w:rPr>
            </w:pPr>
            <w:r w:rsidRPr="00D27E99">
              <w:rPr>
                <w:rFonts w:ascii="Arial" w:hAnsi="Arial" w:cs="Arial"/>
                <w:szCs w:val="16"/>
                <w:lang w:val="en-GB"/>
              </w:rPr>
              <w:t>Compared to these children, where do you think you are located along the ladder?</w:t>
            </w:r>
          </w:p>
          <w:p w14:paraId="60F9BDCF" w14:textId="77777777" w:rsidR="00D27E99" w:rsidRDefault="00D27E99" w:rsidP="00C7437E">
            <w:pPr>
              <w:rPr>
                <w:rFonts w:ascii="Arial" w:hAnsi="Arial" w:cs="Arial"/>
                <w:szCs w:val="16"/>
                <w:lang w:val="en-GB"/>
              </w:rPr>
            </w:pPr>
          </w:p>
          <w:p w14:paraId="3CFD39B5" w14:textId="1D9816A3" w:rsidR="00E50A21" w:rsidRPr="005A7BEF" w:rsidRDefault="00E50A21" w:rsidP="00C7437E">
            <w:pPr>
              <w:rPr>
                <w:rFonts w:ascii="Arial" w:hAnsi="Arial" w:cs="Arial"/>
              </w:rPr>
            </w:pPr>
            <w:r w:rsidRPr="005A7BEF">
              <w:rPr>
                <w:rFonts w:ascii="Arial" w:hAnsi="Arial" w:cs="Arial"/>
                <w:szCs w:val="16"/>
                <w:lang w:val="en-GB"/>
              </w:rPr>
              <w:t xml:space="preserve">1, 2, 3, 4, 5, 6, 7, 8, 9, 10 </w:t>
            </w:r>
          </w:p>
        </w:tc>
        <w:tc>
          <w:tcPr>
            <w:tcW w:w="561" w:type="pct"/>
            <w:vAlign w:val="center"/>
          </w:tcPr>
          <w:p w14:paraId="599BB4F6" w14:textId="77777777" w:rsidR="00E50A21" w:rsidRPr="005A7BEF" w:rsidRDefault="00E50A21" w:rsidP="00C7437E">
            <w:pPr>
              <w:pStyle w:val="ListParagraph"/>
              <w:ind w:left="266"/>
              <w:rPr>
                <w:rFonts w:ascii="Arial" w:hAnsi="Arial" w:cs="Arial"/>
                <w:b/>
                <w:sz w:val="16"/>
                <w:szCs w:val="16"/>
                <w:lang w:val="en-GB"/>
              </w:rPr>
            </w:pPr>
          </w:p>
        </w:tc>
        <w:tc>
          <w:tcPr>
            <w:tcW w:w="561" w:type="pct"/>
            <w:vAlign w:val="center"/>
          </w:tcPr>
          <w:p w14:paraId="457A23E6" w14:textId="77777777" w:rsidR="00E50A21" w:rsidRPr="005A7BEF" w:rsidRDefault="00E50A21" w:rsidP="00C7437E">
            <w:pPr>
              <w:jc w:val="center"/>
              <w:rPr>
                <w:rFonts w:ascii="Arial" w:hAnsi="Arial" w:cs="Arial"/>
                <w:b/>
                <w:sz w:val="16"/>
                <w:szCs w:val="16"/>
                <w:lang w:val="en-GB"/>
              </w:rPr>
            </w:pPr>
          </w:p>
        </w:tc>
        <w:tc>
          <w:tcPr>
            <w:tcW w:w="561" w:type="pct"/>
            <w:vAlign w:val="center"/>
          </w:tcPr>
          <w:p w14:paraId="79C002EC" w14:textId="77777777" w:rsidR="00E50A21" w:rsidRPr="005A7BEF" w:rsidRDefault="00E50A21" w:rsidP="00C7437E">
            <w:pPr>
              <w:jc w:val="center"/>
              <w:rPr>
                <w:rFonts w:ascii="Arial" w:hAnsi="Arial" w:cs="Arial"/>
                <w:b/>
                <w:sz w:val="16"/>
                <w:szCs w:val="16"/>
                <w:lang w:val="en-GB"/>
              </w:rPr>
            </w:pPr>
          </w:p>
        </w:tc>
      </w:tr>
      <w:tr w:rsidR="00E50A21" w:rsidRPr="009A69EC" w14:paraId="76756284" w14:textId="77777777" w:rsidTr="00C7437E">
        <w:trPr>
          <w:trHeight w:val="371"/>
        </w:trPr>
        <w:tc>
          <w:tcPr>
            <w:tcW w:w="3317" w:type="pct"/>
          </w:tcPr>
          <w:p w14:paraId="7E14833A" w14:textId="68A3C2A0" w:rsidR="00E50A21" w:rsidRPr="00842F8E" w:rsidRDefault="00D27E99" w:rsidP="00C7437E">
            <w:pPr>
              <w:rPr>
                <w:rFonts w:ascii="Arial" w:hAnsi="Arial" w:cs="Arial"/>
                <w:highlight w:val="yellow"/>
              </w:rPr>
            </w:pPr>
            <w:r w:rsidRPr="00842F8E">
              <w:rPr>
                <w:rFonts w:ascii="Arial" w:hAnsi="Arial" w:cs="Arial"/>
                <w:highlight w:val="yellow"/>
              </w:rPr>
              <w:t>You also completed a short English reading test as part of this survey. Suppose the ladder now represents children in order of how they performed on the English reading test.</w:t>
            </w:r>
          </w:p>
          <w:p w14:paraId="73FB4EA4" w14:textId="77777777" w:rsidR="00E50A21" w:rsidRPr="00842F8E" w:rsidRDefault="00E50A21" w:rsidP="00C7437E">
            <w:pPr>
              <w:rPr>
                <w:rFonts w:ascii="Arial" w:hAnsi="Arial" w:cs="Arial"/>
                <w:highlight w:val="yellow"/>
              </w:rPr>
            </w:pPr>
            <w:r w:rsidRPr="00842F8E">
              <w:rPr>
                <w:rFonts w:ascii="Arial" w:hAnsi="Arial" w:cs="Arial"/>
                <w:noProof/>
                <w:sz w:val="16"/>
                <w:szCs w:val="16"/>
                <w:highlight w:val="yellow"/>
              </w:rPr>
              <w:lastRenderedPageBreak/>
              <w:drawing>
                <wp:inline distT="0" distB="0" distL="0" distR="0" wp14:anchorId="672B466B" wp14:editId="02396FF6">
                  <wp:extent cx="1759853" cy="21058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der_new.png"/>
                          <pic:cNvPicPr/>
                        </pic:nvPicPr>
                        <pic:blipFill>
                          <a:blip r:embed="rId28"/>
                          <a:stretch>
                            <a:fillRect/>
                          </a:stretch>
                        </pic:blipFill>
                        <pic:spPr>
                          <a:xfrm>
                            <a:off x="0" y="0"/>
                            <a:ext cx="1762482" cy="2109037"/>
                          </a:xfrm>
                          <a:prstGeom prst="rect">
                            <a:avLst/>
                          </a:prstGeom>
                        </pic:spPr>
                      </pic:pic>
                    </a:graphicData>
                  </a:graphic>
                </wp:inline>
              </w:drawing>
            </w:r>
          </w:p>
          <w:p w14:paraId="6AA8B740" w14:textId="77777777" w:rsidR="00D27E99" w:rsidRPr="00842F8E" w:rsidRDefault="00D27E99" w:rsidP="00C7437E">
            <w:pPr>
              <w:rPr>
                <w:rFonts w:ascii="Arial" w:hAnsi="Arial" w:cs="Arial"/>
                <w:szCs w:val="16"/>
                <w:highlight w:val="yellow"/>
                <w:lang w:val="en-GB"/>
              </w:rPr>
            </w:pPr>
            <w:r w:rsidRPr="00842F8E">
              <w:rPr>
                <w:rFonts w:ascii="Arial" w:hAnsi="Arial" w:cs="Arial"/>
                <w:szCs w:val="16"/>
                <w:highlight w:val="yellow"/>
                <w:lang w:val="en-GB"/>
              </w:rPr>
              <w:t>Compared to these children, where do you think you are located along the ladder?</w:t>
            </w:r>
          </w:p>
          <w:p w14:paraId="2EF9501B" w14:textId="77777777" w:rsidR="00D27E99" w:rsidRPr="00842F8E" w:rsidRDefault="00D27E99" w:rsidP="00C7437E">
            <w:pPr>
              <w:rPr>
                <w:rFonts w:ascii="Arial" w:hAnsi="Arial" w:cs="Arial"/>
                <w:szCs w:val="16"/>
                <w:highlight w:val="yellow"/>
                <w:lang w:val="en-GB"/>
              </w:rPr>
            </w:pPr>
          </w:p>
          <w:p w14:paraId="5217229E" w14:textId="40A29580" w:rsidR="00E50A21" w:rsidRPr="00842F8E" w:rsidRDefault="00E50A21" w:rsidP="00C7437E">
            <w:pPr>
              <w:rPr>
                <w:rFonts w:ascii="Arial" w:hAnsi="Arial" w:cs="Arial"/>
                <w:highlight w:val="yellow"/>
              </w:rPr>
            </w:pPr>
            <w:r w:rsidRPr="00842F8E">
              <w:rPr>
                <w:rFonts w:ascii="Arial" w:hAnsi="Arial" w:cs="Arial"/>
                <w:szCs w:val="16"/>
                <w:highlight w:val="yellow"/>
                <w:lang w:val="en-GB"/>
              </w:rPr>
              <w:t>1, 2, 3, 4, 5, 6, 7, 8, 9, 10</w:t>
            </w:r>
          </w:p>
          <w:p w14:paraId="5C97D612" w14:textId="77777777" w:rsidR="00E50A21" w:rsidRPr="00842F8E" w:rsidRDefault="00E50A21" w:rsidP="00C7437E">
            <w:pPr>
              <w:rPr>
                <w:rFonts w:ascii="Arial" w:hAnsi="Arial" w:cs="Arial"/>
                <w:highlight w:val="yellow"/>
              </w:rPr>
            </w:pPr>
          </w:p>
        </w:tc>
        <w:tc>
          <w:tcPr>
            <w:tcW w:w="561" w:type="pct"/>
            <w:vAlign w:val="center"/>
          </w:tcPr>
          <w:p w14:paraId="47FC661A" w14:textId="77777777" w:rsidR="00E50A21" w:rsidRPr="00842F8E" w:rsidRDefault="00E50A21" w:rsidP="00C7437E">
            <w:pPr>
              <w:pStyle w:val="ListParagraph"/>
              <w:ind w:left="266"/>
              <w:rPr>
                <w:rFonts w:ascii="Arial" w:hAnsi="Arial" w:cs="Arial"/>
                <w:b/>
                <w:sz w:val="16"/>
                <w:szCs w:val="16"/>
                <w:highlight w:val="yellow"/>
                <w:lang w:val="en-GB"/>
              </w:rPr>
            </w:pPr>
          </w:p>
        </w:tc>
        <w:tc>
          <w:tcPr>
            <w:tcW w:w="561" w:type="pct"/>
            <w:vAlign w:val="center"/>
          </w:tcPr>
          <w:p w14:paraId="38E5CD0F" w14:textId="77777777" w:rsidR="00E50A21" w:rsidRPr="00842F8E" w:rsidRDefault="00E50A21" w:rsidP="00C7437E">
            <w:pPr>
              <w:jc w:val="center"/>
              <w:rPr>
                <w:rFonts w:ascii="Arial" w:hAnsi="Arial" w:cs="Arial"/>
                <w:b/>
                <w:sz w:val="16"/>
                <w:szCs w:val="16"/>
                <w:highlight w:val="yellow"/>
                <w:lang w:val="en-GB"/>
              </w:rPr>
            </w:pPr>
          </w:p>
        </w:tc>
        <w:tc>
          <w:tcPr>
            <w:tcW w:w="561" w:type="pct"/>
            <w:vAlign w:val="center"/>
          </w:tcPr>
          <w:p w14:paraId="62F89B94" w14:textId="77777777" w:rsidR="00E50A21" w:rsidRPr="00842F8E" w:rsidRDefault="00E50A21" w:rsidP="00C7437E">
            <w:pPr>
              <w:jc w:val="center"/>
              <w:rPr>
                <w:rFonts w:ascii="Arial" w:hAnsi="Arial" w:cs="Arial"/>
                <w:b/>
                <w:sz w:val="16"/>
                <w:szCs w:val="16"/>
                <w:highlight w:val="yellow"/>
                <w:lang w:val="en-GB"/>
              </w:rPr>
            </w:pPr>
          </w:p>
        </w:tc>
      </w:tr>
    </w:tbl>
    <w:p w14:paraId="1241805F" w14:textId="448529CB" w:rsidR="00E50A21" w:rsidRDefault="00E50A21" w:rsidP="005A7BEF">
      <w:pPr>
        <w:rPr>
          <w:rFonts w:ascii="Arial" w:hAnsi="Arial" w:cs="Arial"/>
          <w:b/>
        </w:rPr>
      </w:pPr>
    </w:p>
    <w:p w14:paraId="43A122DE" w14:textId="4BE57B37" w:rsidR="00B029BA" w:rsidRDefault="00B029BA" w:rsidP="005A7BEF">
      <w:pPr>
        <w:rPr>
          <w:rFonts w:ascii="Arial" w:hAnsi="Arial" w:cs="Arial"/>
          <w:b/>
        </w:rPr>
      </w:pPr>
    </w:p>
    <w:p w14:paraId="3DB4D13C" w14:textId="084E1F73" w:rsidR="00B029BA" w:rsidRDefault="00B029BA" w:rsidP="005A7BEF">
      <w:pPr>
        <w:rPr>
          <w:rFonts w:ascii="Arial" w:hAnsi="Arial" w:cs="Arial"/>
          <w:b/>
        </w:rPr>
      </w:pPr>
    </w:p>
    <w:p w14:paraId="38194091" w14:textId="5FFEE2E5" w:rsidR="00B029BA" w:rsidRDefault="00B029BA" w:rsidP="005A7BEF">
      <w:pPr>
        <w:rPr>
          <w:rFonts w:ascii="Arial" w:hAnsi="Arial" w:cs="Arial"/>
          <w:b/>
        </w:rPr>
      </w:pPr>
      <w:r w:rsidRPr="005A7BEF">
        <w:rPr>
          <w:rFonts w:ascii="Arial" w:hAnsi="Arial" w:cs="Arial"/>
          <w:b/>
          <w:lang w:val="en-GB"/>
        </w:rPr>
        <w:t>Past Investments in Education</w:t>
      </w:r>
    </w:p>
    <w:p w14:paraId="0B2C6370" w14:textId="15F57A37" w:rsidR="00B029BA" w:rsidRDefault="00B029BA" w:rsidP="005A7BEF">
      <w:pPr>
        <w:rPr>
          <w:rFonts w:ascii="Arial" w:hAnsi="Arial" w:cs="Arial"/>
          <w:b/>
        </w:rPr>
      </w:pPr>
    </w:p>
    <w:p w14:paraId="055E5285" w14:textId="77777777" w:rsidR="00B029BA" w:rsidRDefault="00B029BA" w:rsidP="005A7BEF">
      <w:pPr>
        <w:rPr>
          <w:rFonts w:ascii="Arial" w:hAnsi="Arial" w:cs="Arial"/>
          <w:b/>
        </w:rPr>
      </w:pPr>
    </w:p>
    <w:p w14:paraId="5B5F9F4B" w14:textId="384E1EDA" w:rsidR="00B029BA" w:rsidRDefault="009A69EC" w:rsidP="005A7BEF">
      <w:pPr>
        <w:rPr>
          <w:rFonts w:ascii="Arial" w:hAnsi="Arial" w:cs="Arial"/>
          <w:b/>
        </w:rPr>
      </w:pPr>
      <w:r>
        <w:rPr>
          <w:rFonts w:ascii="Helvetica" w:hAnsi="Helvetica"/>
          <w:i/>
          <w:color w:val="333333"/>
          <w:shd w:val="clear" w:color="auto" w:fill="FFFFFF"/>
        </w:rPr>
        <w:t>INTERVIEWER READS</w:t>
      </w:r>
      <w:r w:rsidR="00B029BA">
        <w:rPr>
          <w:rFonts w:ascii="Helvetica" w:hAnsi="Helvetica"/>
          <w:color w:val="333333"/>
          <w:shd w:val="clear" w:color="auto" w:fill="FFFFFF"/>
        </w:rPr>
        <w:t xml:space="preserve">: </w:t>
      </w:r>
      <w:r>
        <w:rPr>
          <w:rFonts w:ascii="Helvetica" w:hAnsi="Helvetica"/>
          <w:color w:val="333333"/>
          <w:shd w:val="clear" w:color="auto" w:fill="FFFFFF"/>
        </w:rPr>
        <w:t>“</w:t>
      </w:r>
      <w:r w:rsidR="00B029BA" w:rsidRPr="008D4F63">
        <w:rPr>
          <w:rFonts w:ascii="Helvetica" w:hAnsi="Helvetica"/>
          <w:b/>
          <w:color w:val="333333"/>
          <w:shd w:val="clear" w:color="auto" w:fill="FFFFFF"/>
        </w:rPr>
        <w:t>How much do you agree or disagree with the following statements?</w:t>
      </w:r>
      <w:r>
        <w:rPr>
          <w:rFonts w:ascii="Helvetica" w:hAnsi="Helvetica"/>
          <w:b/>
          <w:color w:val="333333"/>
          <w:shd w:val="clear" w:color="auto" w:fill="FFFFFF"/>
        </w:rPr>
        <w:t>”</w:t>
      </w:r>
    </w:p>
    <w:p w14:paraId="06E2420B" w14:textId="1A5BF8CB" w:rsidR="00B029BA" w:rsidRDefault="00B029BA" w:rsidP="005A7BEF">
      <w:pPr>
        <w:rPr>
          <w:rFonts w:ascii="Arial" w:hAnsi="Arial" w:cs="Arial"/>
          <w:b/>
        </w:rPr>
      </w:pPr>
    </w:p>
    <w:p w14:paraId="556437BF" w14:textId="729A0B08" w:rsidR="00B029BA" w:rsidRDefault="00B029BA" w:rsidP="005A7BEF">
      <w:pPr>
        <w:rPr>
          <w:rFonts w:ascii="Arial" w:hAnsi="Arial" w:cs="Arial"/>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9"/>
        <w:gridCol w:w="1645"/>
        <w:gridCol w:w="1645"/>
        <w:gridCol w:w="1645"/>
      </w:tblGrid>
      <w:tr w:rsidR="00B029BA" w:rsidRPr="005A7BEF" w14:paraId="5AC467FE" w14:textId="77777777" w:rsidTr="00C7437E">
        <w:trPr>
          <w:trHeight w:val="371"/>
        </w:trPr>
        <w:tc>
          <w:tcPr>
            <w:tcW w:w="5000" w:type="pct"/>
            <w:gridSpan w:val="4"/>
          </w:tcPr>
          <w:p w14:paraId="33944915" w14:textId="7801889A" w:rsidR="00B029BA" w:rsidRPr="005A7BEF" w:rsidRDefault="00B029BA" w:rsidP="00C7437E">
            <w:pPr>
              <w:rPr>
                <w:rFonts w:ascii="Arial" w:hAnsi="Arial" w:cs="Arial"/>
                <w:b/>
                <w:lang w:val="en-GB"/>
              </w:rPr>
            </w:pPr>
          </w:p>
        </w:tc>
      </w:tr>
      <w:tr w:rsidR="00B029BA" w:rsidRPr="005A7BEF" w14:paraId="0B0BA894" w14:textId="77777777" w:rsidTr="00C7437E">
        <w:trPr>
          <w:trHeight w:val="371"/>
        </w:trPr>
        <w:tc>
          <w:tcPr>
            <w:tcW w:w="3317" w:type="pct"/>
          </w:tcPr>
          <w:p w14:paraId="3BD67269" w14:textId="28025262" w:rsidR="00B029BA" w:rsidRPr="005A7BEF" w:rsidRDefault="00B029BA" w:rsidP="00C7437E">
            <w:pPr>
              <w:rPr>
                <w:rFonts w:ascii="Arial" w:hAnsi="Arial" w:cs="Arial"/>
              </w:rPr>
            </w:pPr>
            <w:r w:rsidRPr="005A7BEF">
              <w:rPr>
                <w:rFonts w:ascii="Arial" w:hAnsi="Arial" w:cs="Arial"/>
              </w:rPr>
              <w:t>My parents encourage me to study math.</w:t>
            </w:r>
          </w:p>
          <w:p w14:paraId="2CEFF8A4" w14:textId="77777777" w:rsidR="00B029BA" w:rsidRPr="005A7BEF" w:rsidRDefault="00B029BA" w:rsidP="00C7437E">
            <w:pPr>
              <w:rPr>
                <w:rFonts w:ascii="Arial" w:hAnsi="Arial" w:cs="Arial"/>
              </w:rPr>
            </w:pPr>
          </w:p>
          <w:p w14:paraId="00510C74" w14:textId="77777777" w:rsidR="00B029BA" w:rsidRPr="005A7BEF" w:rsidRDefault="00B029BA" w:rsidP="00C7437E">
            <w:pPr>
              <w:rPr>
                <w:rFonts w:ascii="Arial" w:hAnsi="Arial" w:cs="Arial"/>
              </w:rPr>
            </w:pPr>
            <w:r w:rsidRPr="005A7BEF">
              <w:rPr>
                <w:rFonts w:ascii="Arial" w:hAnsi="Arial" w:cs="Arial"/>
              </w:rPr>
              <w:t>Strongly Agree</w:t>
            </w:r>
          </w:p>
          <w:p w14:paraId="405767A7" w14:textId="77777777" w:rsidR="00B029BA" w:rsidRPr="005A7BEF" w:rsidRDefault="00B029BA" w:rsidP="00C7437E">
            <w:pPr>
              <w:rPr>
                <w:rFonts w:ascii="Arial" w:hAnsi="Arial" w:cs="Arial"/>
              </w:rPr>
            </w:pPr>
            <w:r w:rsidRPr="005A7BEF">
              <w:rPr>
                <w:rFonts w:ascii="Arial" w:hAnsi="Arial" w:cs="Arial"/>
              </w:rPr>
              <w:t>Agree</w:t>
            </w:r>
          </w:p>
          <w:p w14:paraId="74303D45" w14:textId="77777777" w:rsidR="00B029BA" w:rsidRPr="005A7BEF" w:rsidRDefault="00B029BA" w:rsidP="00C7437E">
            <w:pPr>
              <w:rPr>
                <w:rFonts w:ascii="Arial" w:hAnsi="Arial" w:cs="Arial"/>
              </w:rPr>
            </w:pPr>
            <w:r w:rsidRPr="005A7BEF">
              <w:rPr>
                <w:rFonts w:ascii="Arial" w:hAnsi="Arial" w:cs="Arial"/>
              </w:rPr>
              <w:t>Disagree</w:t>
            </w:r>
          </w:p>
          <w:p w14:paraId="79AB72DA" w14:textId="77777777" w:rsidR="00B029BA" w:rsidRPr="005A7BEF" w:rsidRDefault="00B029BA" w:rsidP="00C7437E">
            <w:pPr>
              <w:rPr>
                <w:rFonts w:ascii="Arial" w:hAnsi="Arial" w:cs="Arial"/>
              </w:rPr>
            </w:pPr>
            <w:r w:rsidRPr="005A7BEF">
              <w:rPr>
                <w:rFonts w:ascii="Arial" w:hAnsi="Arial" w:cs="Arial"/>
              </w:rPr>
              <w:t>Strongly Disagree</w:t>
            </w:r>
          </w:p>
          <w:p w14:paraId="41621FE3" w14:textId="7C1F547C" w:rsidR="00B029BA" w:rsidRPr="005A7BEF" w:rsidRDefault="00B029BA" w:rsidP="00C7437E">
            <w:pPr>
              <w:rPr>
                <w:rFonts w:ascii="Arial" w:hAnsi="Arial" w:cs="Arial"/>
              </w:rPr>
            </w:pPr>
          </w:p>
        </w:tc>
        <w:tc>
          <w:tcPr>
            <w:tcW w:w="561" w:type="pct"/>
            <w:vAlign w:val="center"/>
          </w:tcPr>
          <w:p w14:paraId="6C6E29B2" w14:textId="77777777" w:rsidR="00B029BA" w:rsidRPr="005A7BEF" w:rsidRDefault="00B029BA" w:rsidP="00C7437E">
            <w:pPr>
              <w:pStyle w:val="ListParagraph"/>
              <w:ind w:left="266"/>
              <w:rPr>
                <w:rFonts w:ascii="Arial" w:hAnsi="Arial" w:cs="Arial"/>
                <w:b/>
                <w:sz w:val="16"/>
                <w:szCs w:val="16"/>
                <w:lang w:val="en-GB"/>
              </w:rPr>
            </w:pPr>
          </w:p>
        </w:tc>
        <w:tc>
          <w:tcPr>
            <w:tcW w:w="561" w:type="pct"/>
            <w:vAlign w:val="center"/>
          </w:tcPr>
          <w:p w14:paraId="59427086" w14:textId="77777777" w:rsidR="00B029BA" w:rsidRPr="005A7BEF" w:rsidRDefault="00B029BA" w:rsidP="00C7437E">
            <w:pPr>
              <w:jc w:val="center"/>
              <w:rPr>
                <w:rFonts w:ascii="Arial" w:hAnsi="Arial" w:cs="Arial"/>
                <w:b/>
                <w:sz w:val="16"/>
                <w:szCs w:val="16"/>
                <w:lang w:val="en-GB"/>
              </w:rPr>
            </w:pPr>
          </w:p>
        </w:tc>
        <w:tc>
          <w:tcPr>
            <w:tcW w:w="561" w:type="pct"/>
            <w:vAlign w:val="center"/>
          </w:tcPr>
          <w:p w14:paraId="64E39D05" w14:textId="77777777" w:rsidR="00B029BA" w:rsidRPr="005A7BEF" w:rsidRDefault="00B029BA" w:rsidP="00C7437E">
            <w:pPr>
              <w:jc w:val="center"/>
              <w:rPr>
                <w:rFonts w:ascii="Arial" w:hAnsi="Arial" w:cs="Arial"/>
                <w:b/>
                <w:sz w:val="16"/>
                <w:szCs w:val="16"/>
                <w:lang w:val="en-GB"/>
              </w:rPr>
            </w:pPr>
          </w:p>
        </w:tc>
      </w:tr>
      <w:tr w:rsidR="00B029BA" w:rsidRPr="005A7BEF" w14:paraId="1A4FFF86" w14:textId="77777777" w:rsidTr="00C7437E">
        <w:trPr>
          <w:trHeight w:val="371"/>
        </w:trPr>
        <w:tc>
          <w:tcPr>
            <w:tcW w:w="3317" w:type="pct"/>
          </w:tcPr>
          <w:p w14:paraId="594EEE7C" w14:textId="58F925E9" w:rsidR="00B029BA" w:rsidRPr="005A7BEF" w:rsidRDefault="00B029BA" w:rsidP="00C7437E">
            <w:pPr>
              <w:rPr>
                <w:rFonts w:ascii="Arial" w:hAnsi="Arial" w:cs="Arial"/>
              </w:rPr>
            </w:pPr>
            <w:r w:rsidRPr="005A7BEF">
              <w:rPr>
                <w:rFonts w:ascii="Arial" w:hAnsi="Arial" w:cs="Arial"/>
              </w:rPr>
              <w:t>My parents encourage me to study English</w:t>
            </w:r>
            <w:r w:rsidR="009A69EC">
              <w:rPr>
                <w:rFonts w:ascii="Arial" w:hAnsi="Arial" w:cs="Arial"/>
              </w:rPr>
              <w:t xml:space="preserve"> reading</w:t>
            </w:r>
            <w:r w:rsidRPr="005A7BEF">
              <w:rPr>
                <w:rFonts w:ascii="Arial" w:hAnsi="Arial" w:cs="Arial"/>
              </w:rPr>
              <w:t>.</w:t>
            </w:r>
          </w:p>
          <w:p w14:paraId="441FF824" w14:textId="77777777" w:rsidR="00B029BA" w:rsidRPr="005A7BEF" w:rsidRDefault="00B029BA" w:rsidP="00C7437E">
            <w:pPr>
              <w:rPr>
                <w:rFonts w:ascii="Arial" w:hAnsi="Arial" w:cs="Arial"/>
              </w:rPr>
            </w:pPr>
          </w:p>
          <w:p w14:paraId="47E82801" w14:textId="77777777" w:rsidR="00B029BA" w:rsidRPr="005A7BEF" w:rsidRDefault="00B029BA" w:rsidP="00C7437E">
            <w:pPr>
              <w:rPr>
                <w:rFonts w:ascii="Arial" w:hAnsi="Arial" w:cs="Arial"/>
              </w:rPr>
            </w:pPr>
            <w:r w:rsidRPr="005A7BEF">
              <w:rPr>
                <w:rFonts w:ascii="Arial" w:hAnsi="Arial" w:cs="Arial"/>
              </w:rPr>
              <w:t>Strongly Agree</w:t>
            </w:r>
          </w:p>
          <w:p w14:paraId="30539025" w14:textId="77777777" w:rsidR="00B029BA" w:rsidRPr="005A7BEF" w:rsidRDefault="00B029BA" w:rsidP="00C7437E">
            <w:pPr>
              <w:rPr>
                <w:rFonts w:ascii="Arial" w:hAnsi="Arial" w:cs="Arial"/>
              </w:rPr>
            </w:pPr>
            <w:r w:rsidRPr="005A7BEF">
              <w:rPr>
                <w:rFonts w:ascii="Arial" w:hAnsi="Arial" w:cs="Arial"/>
              </w:rPr>
              <w:t>Agree</w:t>
            </w:r>
          </w:p>
          <w:p w14:paraId="10CDB6DB" w14:textId="77777777" w:rsidR="00B029BA" w:rsidRPr="005A7BEF" w:rsidRDefault="00B029BA" w:rsidP="00C7437E">
            <w:pPr>
              <w:rPr>
                <w:rFonts w:ascii="Arial" w:hAnsi="Arial" w:cs="Arial"/>
              </w:rPr>
            </w:pPr>
            <w:r w:rsidRPr="005A7BEF">
              <w:rPr>
                <w:rFonts w:ascii="Arial" w:hAnsi="Arial" w:cs="Arial"/>
              </w:rPr>
              <w:t>Disagree</w:t>
            </w:r>
          </w:p>
          <w:p w14:paraId="1AACBA1D" w14:textId="7C4987A4" w:rsidR="00B029BA" w:rsidRPr="005A7BEF" w:rsidRDefault="00B029BA" w:rsidP="00C7437E">
            <w:pPr>
              <w:rPr>
                <w:rFonts w:ascii="Arial" w:hAnsi="Arial" w:cs="Arial"/>
              </w:rPr>
            </w:pPr>
            <w:r w:rsidRPr="005A7BEF">
              <w:rPr>
                <w:rFonts w:ascii="Arial" w:hAnsi="Arial" w:cs="Arial"/>
              </w:rPr>
              <w:t>Strongly Disagree</w:t>
            </w:r>
          </w:p>
        </w:tc>
        <w:tc>
          <w:tcPr>
            <w:tcW w:w="561" w:type="pct"/>
            <w:vAlign w:val="center"/>
          </w:tcPr>
          <w:p w14:paraId="6F6C9A43" w14:textId="77777777" w:rsidR="00B029BA" w:rsidRPr="005A7BEF" w:rsidRDefault="00B029BA" w:rsidP="00C7437E">
            <w:pPr>
              <w:pStyle w:val="ListParagraph"/>
              <w:ind w:left="266"/>
              <w:rPr>
                <w:rFonts w:ascii="Arial" w:hAnsi="Arial" w:cs="Arial"/>
                <w:b/>
                <w:sz w:val="16"/>
                <w:szCs w:val="16"/>
                <w:lang w:val="en-GB"/>
              </w:rPr>
            </w:pPr>
          </w:p>
        </w:tc>
        <w:tc>
          <w:tcPr>
            <w:tcW w:w="561" w:type="pct"/>
            <w:vAlign w:val="center"/>
          </w:tcPr>
          <w:p w14:paraId="3466F13B" w14:textId="77777777" w:rsidR="00B029BA" w:rsidRPr="005A7BEF" w:rsidRDefault="00B029BA" w:rsidP="00C7437E">
            <w:pPr>
              <w:jc w:val="center"/>
              <w:rPr>
                <w:rFonts w:ascii="Arial" w:hAnsi="Arial" w:cs="Arial"/>
                <w:b/>
                <w:sz w:val="16"/>
                <w:szCs w:val="16"/>
                <w:lang w:val="en-GB"/>
              </w:rPr>
            </w:pPr>
          </w:p>
        </w:tc>
        <w:tc>
          <w:tcPr>
            <w:tcW w:w="561" w:type="pct"/>
            <w:vAlign w:val="center"/>
          </w:tcPr>
          <w:p w14:paraId="6C4125B2" w14:textId="77777777" w:rsidR="00B029BA" w:rsidRPr="005A7BEF" w:rsidRDefault="00B029BA" w:rsidP="00C7437E">
            <w:pPr>
              <w:jc w:val="center"/>
              <w:rPr>
                <w:rFonts w:ascii="Arial" w:hAnsi="Arial" w:cs="Arial"/>
                <w:b/>
                <w:sz w:val="16"/>
                <w:szCs w:val="16"/>
                <w:lang w:val="en-GB"/>
              </w:rPr>
            </w:pPr>
          </w:p>
        </w:tc>
      </w:tr>
      <w:tr w:rsidR="00B029BA" w:rsidRPr="005A7BEF" w14:paraId="3DD47928" w14:textId="77777777" w:rsidTr="00C7437E">
        <w:trPr>
          <w:trHeight w:val="371"/>
        </w:trPr>
        <w:tc>
          <w:tcPr>
            <w:tcW w:w="3317" w:type="pct"/>
          </w:tcPr>
          <w:p w14:paraId="7994128B" w14:textId="2BE5AC1F" w:rsidR="00B029BA" w:rsidRDefault="00B029BA" w:rsidP="00C7437E">
            <w:pPr>
              <w:rPr>
                <w:rFonts w:ascii="Arial" w:hAnsi="Arial" w:cs="Arial"/>
              </w:rPr>
            </w:pPr>
            <w:r w:rsidRPr="00B029BA">
              <w:rPr>
                <w:rFonts w:ascii="Arial" w:hAnsi="Arial" w:cs="Arial"/>
              </w:rPr>
              <w:t>How many hours per week did you spend on doing math homework in the last term?</w:t>
            </w:r>
          </w:p>
          <w:p w14:paraId="0A0A73DA" w14:textId="0D18566E" w:rsidR="0068510B" w:rsidRPr="00842F8E" w:rsidRDefault="0068510B">
            <w:pPr>
              <w:rPr>
                <w:rFonts w:ascii="Arial" w:hAnsi="Arial" w:cs="Arial"/>
                <w:i/>
              </w:rPr>
            </w:pPr>
            <w:r w:rsidRPr="00842F8E">
              <w:rPr>
                <w:rFonts w:ascii="Arial" w:hAnsi="Arial" w:cs="Arial"/>
                <w:i/>
              </w:rPr>
              <w:t xml:space="preserve">If </w:t>
            </w:r>
            <w:r>
              <w:rPr>
                <w:rFonts w:ascii="Arial" w:hAnsi="Arial" w:cs="Arial"/>
                <w:i/>
              </w:rPr>
              <w:t>[Name]</w:t>
            </w:r>
            <w:r w:rsidRPr="00842F8E">
              <w:rPr>
                <w:rFonts w:ascii="Arial" w:hAnsi="Arial" w:cs="Arial"/>
                <w:i/>
              </w:rPr>
              <w:t xml:space="preserve"> spends less than one hour per week doing math homework, enter zero.</w:t>
            </w:r>
          </w:p>
        </w:tc>
        <w:tc>
          <w:tcPr>
            <w:tcW w:w="561" w:type="pct"/>
            <w:vAlign w:val="center"/>
          </w:tcPr>
          <w:p w14:paraId="4E0B2033" w14:textId="77777777" w:rsidR="00B029BA" w:rsidRPr="005A7BEF" w:rsidRDefault="00B029BA" w:rsidP="00C7437E">
            <w:pPr>
              <w:pStyle w:val="ListParagraph"/>
              <w:ind w:left="266"/>
              <w:rPr>
                <w:rFonts w:ascii="Arial" w:hAnsi="Arial" w:cs="Arial"/>
                <w:b/>
                <w:sz w:val="16"/>
                <w:szCs w:val="16"/>
                <w:lang w:val="en-GB"/>
              </w:rPr>
            </w:pPr>
          </w:p>
        </w:tc>
        <w:tc>
          <w:tcPr>
            <w:tcW w:w="561" w:type="pct"/>
            <w:vAlign w:val="center"/>
          </w:tcPr>
          <w:p w14:paraId="1BDF3299" w14:textId="77777777" w:rsidR="00B029BA" w:rsidRPr="005A7BEF" w:rsidRDefault="00B029BA" w:rsidP="00C7437E">
            <w:pPr>
              <w:jc w:val="center"/>
              <w:rPr>
                <w:rFonts w:ascii="Arial" w:hAnsi="Arial" w:cs="Arial"/>
                <w:b/>
                <w:sz w:val="16"/>
                <w:szCs w:val="16"/>
                <w:lang w:val="en-GB"/>
              </w:rPr>
            </w:pPr>
          </w:p>
        </w:tc>
        <w:tc>
          <w:tcPr>
            <w:tcW w:w="561" w:type="pct"/>
            <w:vAlign w:val="center"/>
          </w:tcPr>
          <w:p w14:paraId="5CA4EAE7" w14:textId="77777777" w:rsidR="00B029BA" w:rsidRPr="005A7BEF" w:rsidRDefault="00B029BA" w:rsidP="00C7437E">
            <w:pPr>
              <w:jc w:val="center"/>
              <w:rPr>
                <w:rFonts w:ascii="Arial" w:hAnsi="Arial" w:cs="Arial"/>
                <w:b/>
                <w:sz w:val="16"/>
                <w:szCs w:val="16"/>
                <w:lang w:val="en-GB"/>
              </w:rPr>
            </w:pPr>
          </w:p>
        </w:tc>
      </w:tr>
      <w:tr w:rsidR="00B029BA" w:rsidRPr="005A7BEF" w14:paraId="60283E6F" w14:textId="77777777" w:rsidTr="00C7437E">
        <w:trPr>
          <w:trHeight w:val="371"/>
        </w:trPr>
        <w:tc>
          <w:tcPr>
            <w:tcW w:w="3317" w:type="pct"/>
          </w:tcPr>
          <w:p w14:paraId="280F6330" w14:textId="6E7BEDD5" w:rsidR="00B029BA" w:rsidRPr="005A7BEF" w:rsidRDefault="00B029BA" w:rsidP="00C7437E">
            <w:pPr>
              <w:rPr>
                <w:rFonts w:ascii="Arial" w:hAnsi="Arial" w:cs="Arial"/>
              </w:rPr>
            </w:pPr>
            <w:r w:rsidRPr="00B029BA">
              <w:rPr>
                <w:rFonts w:ascii="Arial" w:hAnsi="Arial" w:cs="Arial"/>
              </w:rPr>
              <w:t>In addition to the number of hours, how many minutes per week did you spend on doing math homework in the last term?</w:t>
            </w:r>
          </w:p>
        </w:tc>
        <w:tc>
          <w:tcPr>
            <w:tcW w:w="561" w:type="pct"/>
            <w:vAlign w:val="center"/>
          </w:tcPr>
          <w:p w14:paraId="715CFC34" w14:textId="77777777" w:rsidR="00B029BA" w:rsidRPr="005A7BEF" w:rsidRDefault="00B029BA" w:rsidP="00C7437E">
            <w:pPr>
              <w:pStyle w:val="ListParagraph"/>
              <w:ind w:left="266"/>
              <w:rPr>
                <w:rFonts w:ascii="Arial" w:hAnsi="Arial" w:cs="Arial"/>
                <w:b/>
                <w:sz w:val="16"/>
                <w:szCs w:val="16"/>
                <w:lang w:val="en-GB"/>
              </w:rPr>
            </w:pPr>
          </w:p>
        </w:tc>
        <w:tc>
          <w:tcPr>
            <w:tcW w:w="561" w:type="pct"/>
            <w:vAlign w:val="center"/>
          </w:tcPr>
          <w:p w14:paraId="174459F1" w14:textId="77777777" w:rsidR="00B029BA" w:rsidRPr="005A7BEF" w:rsidRDefault="00B029BA" w:rsidP="00C7437E">
            <w:pPr>
              <w:jc w:val="center"/>
              <w:rPr>
                <w:rFonts w:ascii="Arial" w:hAnsi="Arial" w:cs="Arial"/>
                <w:b/>
                <w:sz w:val="16"/>
                <w:szCs w:val="16"/>
                <w:lang w:val="en-GB"/>
              </w:rPr>
            </w:pPr>
          </w:p>
        </w:tc>
        <w:tc>
          <w:tcPr>
            <w:tcW w:w="561" w:type="pct"/>
            <w:vAlign w:val="center"/>
          </w:tcPr>
          <w:p w14:paraId="343B408D" w14:textId="77777777" w:rsidR="00B029BA" w:rsidRPr="005A7BEF" w:rsidRDefault="00B029BA" w:rsidP="00C7437E">
            <w:pPr>
              <w:jc w:val="center"/>
              <w:rPr>
                <w:rFonts w:ascii="Arial" w:hAnsi="Arial" w:cs="Arial"/>
                <w:b/>
                <w:sz w:val="16"/>
                <w:szCs w:val="16"/>
                <w:lang w:val="en-GB"/>
              </w:rPr>
            </w:pPr>
          </w:p>
        </w:tc>
      </w:tr>
      <w:tr w:rsidR="00B029BA" w:rsidRPr="005A7BEF" w14:paraId="65250E5A" w14:textId="77777777" w:rsidTr="00C7437E">
        <w:trPr>
          <w:trHeight w:val="371"/>
        </w:trPr>
        <w:tc>
          <w:tcPr>
            <w:tcW w:w="3317" w:type="pct"/>
          </w:tcPr>
          <w:p w14:paraId="1B38DA30" w14:textId="2508D963" w:rsidR="00B029BA" w:rsidRPr="005A7BEF" w:rsidRDefault="00B029BA" w:rsidP="00C7437E">
            <w:pPr>
              <w:rPr>
                <w:rFonts w:ascii="Arial" w:hAnsi="Arial" w:cs="Arial"/>
              </w:rPr>
            </w:pPr>
            <w:r w:rsidRPr="00B029BA">
              <w:rPr>
                <w:rFonts w:ascii="Arial" w:hAnsi="Arial" w:cs="Arial"/>
              </w:rPr>
              <w:t>How many hours per week did you spend on doing English homework in the last term?</w:t>
            </w:r>
          </w:p>
        </w:tc>
        <w:tc>
          <w:tcPr>
            <w:tcW w:w="561" w:type="pct"/>
            <w:vAlign w:val="center"/>
          </w:tcPr>
          <w:p w14:paraId="6F171111" w14:textId="77777777" w:rsidR="00B029BA" w:rsidRPr="005A7BEF" w:rsidRDefault="00B029BA" w:rsidP="00C7437E">
            <w:pPr>
              <w:pStyle w:val="ListParagraph"/>
              <w:ind w:left="266"/>
              <w:rPr>
                <w:rFonts w:ascii="Arial" w:hAnsi="Arial" w:cs="Arial"/>
                <w:b/>
                <w:sz w:val="16"/>
                <w:szCs w:val="16"/>
                <w:lang w:val="en-GB"/>
              </w:rPr>
            </w:pPr>
          </w:p>
        </w:tc>
        <w:tc>
          <w:tcPr>
            <w:tcW w:w="561" w:type="pct"/>
            <w:vAlign w:val="center"/>
          </w:tcPr>
          <w:p w14:paraId="62F6AAC4" w14:textId="77777777" w:rsidR="00B029BA" w:rsidRPr="005A7BEF" w:rsidRDefault="00B029BA" w:rsidP="00C7437E">
            <w:pPr>
              <w:jc w:val="center"/>
              <w:rPr>
                <w:rFonts w:ascii="Arial" w:hAnsi="Arial" w:cs="Arial"/>
                <w:b/>
                <w:sz w:val="16"/>
                <w:szCs w:val="16"/>
                <w:lang w:val="en-GB"/>
              </w:rPr>
            </w:pPr>
          </w:p>
        </w:tc>
        <w:tc>
          <w:tcPr>
            <w:tcW w:w="561" w:type="pct"/>
            <w:vAlign w:val="center"/>
          </w:tcPr>
          <w:p w14:paraId="2C020921" w14:textId="77777777" w:rsidR="00B029BA" w:rsidRPr="005A7BEF" w:rsidRDefault="00B029BA" w:rsidP="00C7437E">
            <w:pPr>
              <w:jc w:val="center"/>
              <w:rPr>
                <w:rFonts w:ascii="Arial" w:hAnsi="Arial" w:cs="Arial"/>
                <w:b/>
                <w:sz w:val="16"/>
                <w:szCs w:val="16"/>
                <w:lang w:val="en-GB"/>
              </w:rPr>
            </w:pPr>
          </w:p>
        </w:tc>
      </w:tr>
      <w:tr w:rsidR="00B029BA" w:rsidRPr="005A7BEF" w14:paraId="5AA253A1" w14:textId="77777777" w:rsidTr="00C7437E">
        <w:trPr>
          <w:trHeight w:val="371"/>
        </w:trPr>
        <w:tc>
          <w:tcPr>
            <w:tcW w:w="3317" w:type="pct"/>
          </w:tcPr>
          <w:p w14:paraId="1B4B6D21" w14:textId="2E86D4C0" w:rsidR="00B029BA" w:rsidRPr="005A7BEF" w:rsidRDefault="00B029BA" w:rsidP="00C7437E">
            <w:pPr>
              <w:rPr>
                <w:rFonts w:ascii="Arial" w:hAnsi="Arial" w:cs="Arial"/>
              </w:rPr>
            </w:pPr>
            <w:r w:rsidRPr="00B029BA">
              <w:rPr>
                <w:rFonts w:ascii="Arial" w:hAnsi="Arial" w:cs="Arial"/>
              </w:rPr>
              <w:t>In addition to the number of hours, how many minutes per week did you spend on doing English homework in the last term?</w:t>
            </w:r>
          </w:p>
        </w:tc>
        <w:tc>
          <w:tcPr>
            <w:tcW w:w="561" w:type="pct"/>
            <w:vAlign w:val="center"/>
          </w:tcPr>
          <w:p w14:paraId="37A64150" w14:textId="77777777" w:rsidR="00B029BA" w:rsidRPr="005A7BEF" w:rsidRDefault="00B029BA" w:rsidP="00C7437E">
            <w:pPr>
              <w:pStyle w:val="ListParagraph"/>
              <w:ind w:left="266"/>
              <w:rPr>
                <w:rFonts w:ascii="Arial" w:hAnsi="Arial" w:cs="Arial"/>
                <w:b/>
                <w:sz w:val="16"/>
                <w:szCs w:val="16"/>
                <w:lang w:val="en-GB"/>
              </w:rPr>
            </w:pPr>
          </w:p>
        </w:tc>
        <w:tc>
          <w:tcPr>
            <w:tcW w:w="561" w:type="pct"/>
            <w:vAlign w:val="center"/>
          </w:tcPr>
          <w:p w14:paraId="002467FE" w14:textId="77777777" w:rsidR="00B029BA" w:rsidRPr="005A7BEF" w:rsidRDefault="00B029BA" w:rsidP="00C7437E">
            <w:pPr>
              <w:jc w:val="center"/>
              <w:rPr>
                <w:rFonts w:ascii="Arial" w:hAnsi="Arial" w:cs="Arial"/>
                <w:b/>
                <w:sz w:val="16"/>
                <w:szCs w:val="16"/>
                <w:lang w:val="en-GB"/>
              </w:rPr>
            </w:pPr>
          </w:p>
        </w:tc>
        <w:tc>
          <w:tcPr>
            <w:tcW w:w="561" w:type="pct"/>
            <w:vAlign w:val="center"/>
          </w:tcPr>
          <w:p w14:paraId="0FB62B28" w14:textId="77777777" w:rsidR="00B029BA" w:rsidRPr="005A7BEF" w:rsidRDefault="00B029BA" w:rsidP="00C7437E">
            <w:pPr>
              <w:jc w:val="center"/>
              <w:rPr>
                <w:rFonts w:ascii="Arial" w:hAnsi="Arial" w:cs="Arial"/>
                <w:b/>
                <w:sz w:val="16"/>
                <w:szCs w:val="16"/>
                <w:lang w:val="en-GB"/>
              </w:rPr>
            </w:pPr>
          </w:p>
        </w:tc>
      </w:tr>
      <w:tr w:rsidR="00B029BA" w:rsidRPr="005A7BEF" w14:paraId="3CCE4C47" w14:textId="77777777" w:rsidTr="00C7437E">
        <w:trPr>
          <w:trHeight w:val="371"/>
        </w:trPr>
        <w:tc>
          <w:tcPr>
            <w:tcW w:w="3317" w:type="pct"/>
          </w:tcPr>
          <w:p w14:paraId="59A48AF4" w14:textId="0DE3C37E" w:rsidR="00B029BA" w:rsidRPr="005A7BEF" w:rsidRDefault="00B029BA" w:rsidP="00C7437E">
            <w:pPr>
              <w:rPr>
                <w:rFonts w:ascii="Arial" w:hAnsi="Arial" w:cs="Arial"/>
              </w:rPr>
            </w:pPr>
            <w:r w:rsidRPr="005A7BEF">
              <w:rPr>
                <w:rFonts w:ascii="Arial" w:hAnsi="Arial" w:cs="Arial"/>
              </w:rPr>
              <w:t>How frequently did you speak with your parents about your education and future career in the last term?</w:t>
            </w:r>
          </w:p>
          <w:p w14:paraId="1873A0F0" w14:textId="77777777" w:rsidR="00B029BA" w:rsidRPr="005A7BEF" w:rsidRDefault="00B029BA" w:rsidP="00C7437E">
            <w:pPr>
              <w:rPr>
                <w:rFonts w:ascii="Arial" w:hAnsi="Arial" w:cs="Arial"/>
              </w:rPr>
            </w:pPr>
          </w:p>
          <w:p w14:paraId="2720949A" w14:textId="77777777" w:rsidR="00B029BA" w:rsidRPr="005A7BEF" w:rsidRDefault="00B029BA" w:rsidP="00C7437E">
            <w:pPr>
              <w:rPr>
                <w:rFonts w:ascii="Arial" w:hAnsi="Arial" w:cs="Arial"/>
              </w:rPr>
            </w:pPr>
            <w:r w:rsidRPr="005A7BEF">
              <w:rPr>
                <w:rFonts w:ascii="Arial" w:hAnsi="Arial" w:cs="Arial"/>
              </w:rPr>
              <w:t>Never</w:t>
            </w:r>
          </w:p>
          <w:p w14:paraId="27F1995C" w14:textId="77777777" w:rsidR="00B029BA" w:rsidRPr="005A7BEF" w:rsidRDefault="00B029BA" w:rsidP="00C7437E">
            <w:pPr>
              <w:rPr>
                <w:rFonts w:ascii="Arial" w:hAnsi="Arial" w:cs="Arial"/>
              </w:rPr>
            </w:pPr>
            <w:r w:rsidRPr="005A7BEF">
              <w:rPr>
                <w:rFonts w:ascii="Arial" w:hAnsi="Arial" w:cs="Arial"/>
              </w:rPr>
              <w:t>Sometimes</w:t>
            </w:r>
          </w:p>
          <w:p w14:paraId="7A9527D9" w14:textId="77777777" w:rsidR="00B029BA" w:rsidRPr="005A7BEF" w:rsidRDefault="00B029BA" w:rsidP="00C7437E">
            <w:pPr>
              <w:rPr>
                <w:rFonts w:ascii="Arial" w:hAnsi="Arial" w:cs="Arial"/>
              </w:rPr>
            </w:pPr>
            <w:r w:rsidRPr="005A7BEF">
              <w:rPr>
                <w:rFonts w:ascii="Arial" w:hAnsi="Arial" w:cs="Arial"/>
              </w:rPr>
              <w:t>Often</w:t>
            </w:r>
          </w:p>
          <w:p w14:paraId="4726B055" w14:textId="77777777" w:rsidR="00B029BA" w:rsidRPr="005A7BEF" w:rsidRDefault="00B029BA" w:rsidP="00C7437E">
            <w:pPr>
              <w:rPr>
                <w:rFonts w:ascii="Arial" w:hAnsi="Arial" w:cs="Arial"/>
              </w:rPr>
            </w:pPr>
            <w:r w:rsidRPr="005A7BEF">
              <w:rPr>
                <w:rFonts w:ascii="Arial" w:hAnsi="Arial" w:cs="Arial"/>
              </w:rPr>
              <w:t>Very Often</w:t>
            </w:r>
          </w:p>
          <w:p w14:paraId="32479A80" w14:textId="77777777" w:rsidR="00B029BA" w:rsidRPr="005A7BEF" w:rsidRDefault="00B029BA" w:rsidP="00C7437E">
            <w:pPr>
              <w:rPr>
                <w:rFonts w:ascii="Arial" w:hAnsi="Arial" w:cs="Arial"/>
              </w:rPr>
            </w:pPr>
          </w:p>
        </w:tc>
        <w:tc>
          <w:tcPr>
            <w:tcW w:w="561" w:type="pct"/>
            <w:vAlign w:val="center"/>
          </w:tcPr>
          <w:p w14:paraId="7FFEF05F" w14:textId="77777777" w:rsidR="00B029BA" w:rsidRPr="005A7BEF" w:rsidRDefault="00B029BA" w:rsidP="00C7437E">
            <w:pPr>
              <w:pStyle w:val="ListParagraph"/>
              <w:ind w:left="266"/>
              <w:rPr>
                <w:rFonts w:ascii="Arial" w:hAnsi="Arial" w:cs="Arial"/>
                <w:b/>
                <w:sz w:val="16"/>
                <w:szCs w:val="16"/>
                <w:lang w:val="en-GB"/>
              </w:rPr>
            </w:pPr>
          </w:p>
        </w:tc>
        <w:tc>
          <w:tcPr>
            <w:tcW w:w="561" w:type="pct"/>
            <w:vAlign w:val="center"/>
          </w:tcPr>
          <w:p w14:paraId="72585E7A" w14:textId="77777777" w:rsidR="00B029BA" w:rsidRPr="005A7BEF" w:rsidRDefault="00B029BA" w:rsidP="00C7437E">
            <w:pPr>
              <w:jc w:val="center"/>
              <w:rPr>
                <w:rFonts w:ascii="Arial" w:hAnsi="Arial" w:cs="Arial"/>
                <w:b/>
                <w:sz w:val="16"/>
                <w:szCs w:val="16"/>
                <w:lang w:val="en-GB"/>
              </w:rPr>
            </w:pPr>
          </w:p>
        </w:tc>
        <w:tc>
          <w:tcPr>
            <w:tcW w:w="561" w:type="pct"/>
            <w:vAlign w:val="center"/>
          </w:tcPr>
          <w:p w14:paraId="432D52CD" w14:textId="77777777" w:rsidR="00B029BA" w:rsidRPr="005A7BEF" w:rsidRDefault="00B029BA" w:rsidP="00C7437E">
            <w:pPr>
              <w:jc w:val="center"/>
              <w:rPr>
                <w:rFonts w:ascii="Arial" w:hAnsi="Arial" w:cs="Arial"/>
                <w:b/>
                <w:sz w:val="16"/>
                <w:szCs w:val="16"/>
                <w:lang w:val="en-GB"/>
              </w:rPr>
            </w:pPr>
          </w:p>
        </w:tc>
      </w:tr>
      <w:tr w:rsidR="00B029BA" w:rsidRPr="005A7BEF" w14:paraId="78EFE4FD" w14:textId="77777777" w:rsidTr="00C7437E">
        <w:trPr>
          <w:trHeight w:val="371"/>
        </w:trPr>
        <w:tc>
          <w:tcPr>
            <w:tcW w:w="3317" w:type="pct"/>
          </w:tcPr>
          <w:p w14:paraId="51511669" w14:textId="38E1AD6A" w:rsidR="00B029BA" w:rsidRPr="005A7BEF" w:rsidRDefault="00B029BA" w:rsidP="00C7437E">
            <w:pPr>
              <w:rPr>
                <w:rFonts w:ascii="Arial" w:hAnsi="Arial" w:cs="Arial"/>
              </w:rPr>
            </w:pPr>
            <w:r w:rsidRPr="005A7BEF">
              <w:rPr>
                <w:rFonts w:ascii="Arial" w:hAnsi="Arial" w:cs="Arial"/>
              </w:rPr>
              <w:t xml:space="preserve">A67. How frequently did you speak with your parents about math specific education (i.e. </w:t>
            </w:r>
            <w:r>
              <w:rPr>
                <w:rFonts w:ascii="Arial" w:hAnsi="Arial" w:cs="Arial"/>
              </w:rPr>
              <w:t>math homework, progress in math, etc.</w:t>
            </w:r>
            <w:r w:rsidRPr="005A7BEF">
              <w:rPr>
                <w:rFonts w:ascii="Arial" w:hAnsi="Arial" w:cs="Arial"/>
              </w:rPr>
              <w:t>) and potential career in math related occupations (i.e. engineering, medici</w:t>
            </w:r>
            <w:r>
              <w:rPr>
                <w:rFonts w:ascii="Arial" w:hAnsi="Arial" w:cs="Arial"/>
              </w:rPr>
              <w:t>ne, etc.</w:t>
            </w:r>
            <w:r w:rsidRPr="005A7BEF">
              <w:rPr>
                <w:rFonts w:ascii="Arial" w:hAnsi="Arial" w:cs="Arial"/>
              </w:rPr>
              <w:t>) in the last term?</w:t>
            </w:r>
          </w:p>
          <w:p w14:paraId="2ED59316" w14:textId="77777777" w:rsidR="00B029BA" w:rsidRPr="005A7BEF" w:rsidRDefault="00B029BA" w:rsidP="00C7437E">
            <w:pPr>
              <w:rPr>
                <w:rFonts w:ascii="Arial" w:hAnsi="Arial" w:cs="Arial"/>
              </w:rPr>
            </w:pPr>
          </w:p>
          <w:p w14:paraId="52787DC5" w14:textId="7A738B81" w:rsidR="00B029BA" w:rsidRPr="005A7BEF" w:rsidRDefault="00B029BA" w:rsidP="00C7437E">
            <w:pPr>
              <w:rPr>
                <w:rFonts w:ascii="Arial" w:hAnsi="Arial" w:cs="Arial"/>
              </w:rPr>
            </w:pPr>
          </w:p>
          <w:p w14:paraId="737DD30B" w14:textId="77777777" w:rsidR="00B029BA" w:rsidRPr="005A7BEF" w:rsidRDefault="00B029BA" w:rsidP="00C7437E">
            <w:pPr>
              <w:rPr>
                <w:rFonts w:ascii="Arial" w:hAnsi="Arial" w:cs="Arial"/>
              </w:rPr>
            </w:pPr>
            <w:r w:rsidRPr="005A7BEF">
              <w:rPr>
                <w:rFonts w:ascii="Arial" w:hAnsi="Arial" w:cs="Arial"/>
              </w:rPr>
              <w:t>Never</w:t>
            </w:r>
          </w:p>
          <w:p w14:paraId="3D163D17" w14:textId="77777777" w:rsidR="00B029BA" w:rsidRPr="005A7BEF" w:rsidRDefault="00B029BA" w:rsidP="00C7437E">
            <w:pPr>
              <w:rPr>
                <w:rFonts w:ascii="Arial" w:hAnsi="Arial" w:cs="Arial"/>
              </w:rPr>
            </w:pPr>
            <w:r w:rsidRPr="005A7BEF">
              <w:rPr>
                <w:rFonts w:ascii="Arial" w:hAnsi="Arial" w:cs="Arial"/>
              </w:rPr>
              <w:t>Sometimes</w:t>
            </w:r>
          </w:p>
          <w:p w14:paraId="19326B02" w14:textId="77777777" w:rsidR="00B029BA" w:rsidRPr="005A7BEF" w:rsidRDefault="00B029BA" w:rsidP="00C7437E">
            <w:pPr>
              <w:rPr>
                <w:rFonts w:ascii="Arial" w:hAnsi="Arial" w:cs="Arial"/>
              </w:rPr>
            </w:pPr>
            <w:r w:rsidRPr="005A7BEF">
              <w:rPr>
                <w:rFonts w:ascii="Arial" w:hAnsi="Arial" w:cs="Arial"/>
              </w:rPr>
              <w:t>Often</w:t>
            </w:r>
          </w:p>
          <w:p w14:paraId="3E3FE26D" w14:textId="77777777" w:rsidR="00B029BA" w:rsidRPr="005A7BEF" w:rsidRDefault="00B029BA" w:rsidP="00C7437E">
            <w:pPr>
              <w:rPr>
                <w:rFonts w:ascii="Arial" w:hAnsi="Arial" w:cs="Arial"/>
              </w:rPr>
            </w:pPr>
            <w:r w:rsidRPr="005A7BEF">
              <w:rPr>
                <w:rFonts w:ascii="Arial" w:hAnsi="Arial" w:cs="Arial"/>
              </w:rPr>
              <w:t>Very Often</w:t>
            </w:r>
          </w:p>
          <w:p w14:paraId="33DE3A01" w14:textId="77777777" w:rsidR="00B029BA" w:rsidRPr="005A7BEF" w:rsidRDefault="00B029BA" w:rsidP="00C7437E">
            <w:pPr>
              <w:rPr>
                <w:rFonts w:ascii="Arial" w:hAnsi="Arial" w:cs="Arial"/>
              </w:rPr>
            </w:pPr>
          </w:p>
        </w:tc>
        <w:tc>
          <w:tcPr>
            <w:tcW w:w="561" w:type="pct"/>
            <w:vAlign w:val="center"/>
          </w:tcPr>
          <w:p w14:paraId="6F63F9FF" w14:textId="77777777" w:rsidR="00B029BA" w:rsidRPr="005A7BEF" w:rsidRDefault="00B029BA" w:rsidP="00C7437E">
            <w:pPr>
              <w:pStyle w:val="ListParagraph"/>
              <w:ind w:left="266"/>
              <w:rPr>
                <w:rFonts w:ascii="Arial" w:hAnsi="Arial" w:cs="Arial"/>
                <w:b/>
                <w:sz w:val="16"/>
                <w:szCs w:val="16"/>
                <w:lang w:val="en-GB"/>
              </w:rPr>
            </w:pPr>
          </w:p>
        </w:tc>
        <w:tc>
          <w:tcPr>
            <w:tcW w:w="561" w:type="pct"/>
            <w:vAlign w:val="center"/>
          </w:tcPr>
          <w:p w14:paraId="697AB055" w14:textId="77777777" w:rsidR="00B029BA" w:rsidRPr="005A7BEF" w:rsidRDefault="00B029BA" w:rsidP="00C7437E">
            <w:pPr>
              <w:jc w:val="center"/>
              <w:rPr>
                <w:rFonts w:ascii="Arial" w:hAnsi="Arial" w:cs="Arial"/>
                <w:b/>
                <w:sz w:val="16"/>
                <w:szCs w:val="16"/>
                <w:lang w:val="en-GB"/>
              </w:rPr>
            </w:pPr>
          </w:p>
        </w:tc>
        <w:tc>
          <w:tcPr>
            <w:tcW w:w="561" w:type="pct"/>
            <w:vAlign w:val="center"/>
          </w:tcPr>
          <w:p w14:paraId="22CBA118" w14:textId="77777777" w:rsidR="00B029BA" w:rsidRPr="005A7BEF" w:rsidRDefault="00B029BA" w:rsidP="00C7437E">
            <w:pPr>
              <w:jc w:val="center"/>
              <w:rPr>
                <w:rFonts w:ascii="Arial" w:hAnsi="Arial" w:cs="Arial"/>
                <w:b/>
                <w:sz w:val="16"/>
                <w:szCs w:val="16"/>
                <w:lang w:val="en-GB"/>
              </w:rPr>
            </w:pPr>
          </w:p>
        </w:tc>
      </w:tr>
    </w:tbl>
    <w:p w14:paraId="58C95811" w14:textId="2B144F89" w:rsidR="00E50A21" w:rsidRDefault="00E50A21" w:rsidP="005A7BEF">
      <w:pPr>
        <w:rPr>
          <w:rFonts w:ascii="Arial" w:hAnsi="Arial" w:cs="Arial"/>
          <w:b/>
        </w:rPr>
      </w:pPr>
    </w:p>
    <w:p w14:paraId="453C0360" w14:textId="04DDD8E3" w:rsidR="006A6A09" w:rsidRDefault="006A6A09" w:rsidP="005A7BEF">
      <w:pPr>
        <w:rPr>
          <w:rFonts w:ascii="Arial" w:hAnsi="Arial" w:cs="Arial"/>
          <w:b/>
        </w:rPr>
      </w:pPr>
    </w:p>
    <w:p w14:paraId="4DD62021" w14:textId="5B591138" w:rsidR="006A6A09" w:rsidRDefault="006A6A09" w:rsidP="005A7BEF">
      <w:pPr>
        <w:rPr>
          <w:rFonts w:ascii="Arial" w:hAnsi="Arial" w:cs="Arial"/>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9"/>
        <w:gridCol w:w="1645"/>
        <w:gridCol w:w="1645"/>
        <w:gridCol w:w="1645"/>
      </w:tblGrid>
      <w:tr w:rsidR="006A6A09" w:rsidRPr="005A7BEF" w14:paraId="4937DE3C" w14:textId="77777777" w:rsidTr="00C7437E">
        <w:trPr>
          <w:trHeight w:val="371"/>
        </w:trPr>
        <w:tc>
          <w:tcPr>
            <w:tcW w:w="5000" w:type="pct"/>
            <w:gridSpan w:val="4"/>
          </w:tcPr>
          <w:p w14:paraId="3AEDA0A0" w14:textId="77777777" w:rsidR="006A6A09" w:rsidRPr="005A7BEF" w:rsidRDefault="006A6A09" w:rsidP="00C7437E">
            <w:pPr>
              <w:rPr>
                <w:rFonts w:ascii="Arial" w:eastAsia="Calibri" w:hAnsi="Arial" w:cs="Arial"/>
                <w:b/>
                <w:sz w:val="16"/>
                <w:szCs w:val="16"/>
                <w:lang w:val="en-GB"/>
              </w:rPr>
            </w:pPr>
            <w:r w:rsidRPr="005A7BEF">
              <w:rPr>
                <w:rFonts w:ascii="Arial" w:eastAsia="Calibri" w:hAnsi="Arial" w:cs="Arial"/>
                <w:b/>
                <w:szCs w:val="16"/>
                <w:lang w:val="en-GB"/>
              </w:rPr>
              <w:t>Expected Investments in Education</w:t>
            </w:r>
          </w:p>
        </w:tc>
      </w:tr>
      <w:tr w:rsidR="006A6A09" w:rsidRPr="005A7BEF" w14:paraId="30D5931E" w14:textId="77777777" w:rsidTr="00C7437E">
        <w:trPr>
          <w:trHeight w:val="371"/>
        </w:trPr>
        <w:tc>
          <w:tcPr>
            <w:tcW w:w="3317" w:type="pct"/>
          </w:tcPr>
          <w:p w14:paraId="0E658085" w14:textId="67C3C826" w:rsidR="006A6A09" w:rsidRDefault="0068510B" w:rsidP="00C7437E">
            <w:pPr>
              <w:rPr>
                <w:rFonts w:ascii="Arial" w:hAnsi="Arial" w:cs="Arial"/>
              </w:rPr>
            </w:pPr>
            <w:r w:rsidRPr="0068510B">
              <w:rPr>
                <w:rFonts w:ascii="Arial" w:hAnsi="Arial" w:cs="Arial"/>
              </w:rPr>
              <w:t>How many hours per week do you expect to spend on doing math homework in the next term?</w:t>
            </w:r>
          </w:p>
          <w:p w14:paraId="311E6890" w14:textId="77777777" w:rsidR="0068510B" w:rsidRPr="005A7BEF" w:rsidRDefault="0068510B" w:rsidP="00C7437E">
            <w:pPr>
              <w:rPr>
                <w:rFonts w:ascii="Arial" w:hAnsi="Arial" w:cs="Arial"/>
              </w:rPr>
            </w:pPr>
          </w:p>
          <w:p w14:paraId="0A59C337" w14:textId="77777777" w:rsidR="006A6A09" w:rsidRPr="005A7BEF" w:rsidRDefault="006A6A09" w:rsidP="00C7437E">
            <w:pPr>
              <w:rPr>
                <w:rFonts w:ascii="Arial" w:hAnsi="Arial" w:cs="Arial"/>
              </w:rPr>
            </w:pPr>
            <w:r w:rsidRPr="005A7BEF">
              <w:rPr>
                <w:rFonts w:ascii="Arial" w:hAnsi="Arial" w:cs="Arial"/>
              </w:rPr>
              <w:t>More than last term</w:t>
            </w:r>
          </w:p>
          <w:p w14:paraId="30A2D3B2" w14:textId="77777777" w:rsidR="006A6A09" w:rsidRPr="005A7BEF" w:rsidRDefault="006A6A09" w:rsidP="00C7437E">
            <w:pPr>
              <w:rPr>
                <w:rFonts w:ascii="Arial" w:hAnsi="Arial" w:cs="Arial"/>
              </w:rPr>
            </w:pPr>
            <w:r w:rsidRPr="005A7BEF">
              <w:rPr>
                <w:rFonts w:ascii="Arial" w:hAnsi="Arial" w:cs="Arial"/>
              </w:rPr>
              <w:t>Same as last term</w:t>
            </w:r>
          </w:p>
          <w:p w14:paraId="71A02EC6" w14:textId="77777777" w:rsidR="006A6A09" w:rsidRPr="005A7BEF" w:rsidRDefault="006A6A09" w:rsidP="00C7437E">
            <w:pPr>
              <w:rPr>
                <w:rFonts w:ascii="Arial" w:hAnsi="Arial" w:cs="Arial"/>
              </w:rPr>
            </w:pPr>
            <w:r w:rsidRPr="005A7BEF">
              <w:rPr>
                <w:rFonts w:ascii="Arial" w:hAnsi="Arial" w:cs="Arial"/>
              </w:rPr>
              <w:t>Less than last term</w:t>
            </w:r>
          </w:p>
          <w:p w14:paraId="292F5D57" w14:textId="77777777" w:rsidR="006A6A09" w:rsidRPr="005A7BEF" w:rsidRDefault="006A6A09" w:rsidP="00C7437E">
            <w:pPr>
              <w:rPr>
                <w:rFonts w:ascii="Arial" w:hAnsi="Arial" w:cs="Arial"/>
              </w:rPr>
            </w:pPr>
          </w:p>
        </w:tc>
        <w:tc>
          <w:tcPr>
            <w:tcW w:w="561" w:type="pct"/>
            <w:vAlign w:val="center"/>
          </w:tcPr>
          <w:p w14:paraId="191C8C61" w14:textId="77777777" w:rsidR="006A6A09" w:rsidRPr="005A7BEF" w:rsidRDefault="006A6A09" w:rsidP="00C7437E">
            <w:pPr>
              <w:pStyle w:val="ListParagraph"/>
              <w:ind w:left="266"/>
              <w:rPr>
                <w:rFonts w:ascii="Arial" w:hAnsi="Arial" w:cs="Arial"/>
                <w:b/>
                <w:sz w:val="16"/>
                <w:szCs w:val="16"/>
                <w:lang w:val="en-GB"/>
              </w:rPr>
            </w:pPr>
          </w:p>
        </w:tc>
        <w:tc>
          <w:tcPr>
            <w:tcW w:w="561" w:type="pct"/>
            <w:vAlign w:val="center"/>
          </w:tcPr>
          <w:p w14:paraId="77421A6F" w14:textId="77777777" w:rsidR="006A6A09" w:rsidRPr="005A7BEF" w:rsidRDefault="006A6A09" w:rsidP="00C7437E">
            <w:pPr>
              <w:jc w:val="center"/>
              <w:rPr>
                <w:rFonts w:ascii="Arial" w:hAnsi="Arial" w:cs="Arial"/>
                <w:b/>
                <w:sz w:val="16"/>
                <w:szCs w:val="16"/>
                <w:lang w:val="en-GB"/>
              </w:rPr>
            </w:pPr>
          </w:p>
        </w:tc>
        <w:tc>
          <w:tcPr>
            <w:tcW w:w="561" w:type="pct"/>
            <w:vAlign w:val="center"/>
          </w:tcPr>
          <w:p w14:paraId="3DFD132E" w14:textId="77777777" w:rsidR="006A6A09" w:rsidRPr="005A7BEF" w:rsidRDefault="006A6A09" w:rsidP="00C7437E">
            <w:pPr>
              <w:jc w:val="center"/>
              <w:rPr>
                <w:rFonts w:ascii="Arial" w:hAnsi="Arial" w:cs="Arial"/>
                <w:b/>
                <w:sz w:val="16"/>
                <w:szCs w:val="16"/>
                <w:lang w:val="en-GB"/>
              </w:rPr>
            </w:pPr>
          </w:p>
        </w:tc>
      </w:tr>
      <w:tr w:rsidR="0068510B" w:rsidRPr="005A7BEF" w14:paraId="556058B5" w14:textId="77777777" w:rsidTr="00C7437E">
        <w:trPr>
          <w:trHeight w:val="371"/>
        </w:trPr>
        <w:tc>
          <w:tcPr>
            <w:tcW w:w="3317" w:type="pct"/>
          </w:tcPr>
          <w:p w14:paraId="2A42E0CC" w14:textId="77777777" w:rsidR="0068510B" w:rsidRDefault="0068510B" w:rsidP="00C7437E">
            <w:pPr>
              <w:rPr>
                <w:rFonts w:ascii="Arial" w:hAnsi="Arial" w:cs="Arial"/>
              </w:rPr>
            </w:pPr>
            <w:r w:rsidRPr="0068510B">
              <w:rPr>
                <w:rFonts w:ascii="Arial" w:hAnsi="Arial" w:cs="Arial"/>
              </w:rPr>
              <w:t>In addition to the number of hours, how many minutes per week do you expect to spend on doing math homework in the next term?</w:t>
            </w:r>
          </w:p>
          <w:p w14:paraId="7FC956B9" w14:textId="77777777" w:rsidR="0068510B" w:rsidRDefault="0068510B" w:rsidP="00C7437E">
            <w:pPr>
              <w:rPr>
                <w:rFonts w:ascii="Arial" w:hAnsi="Arial" w:cs="Arial"/>
              </w:rPr>
            </w:pPr>
          </w:p>
          <w:p w14:paraId="55EA714F" w14:textId="77777777" w:rsidR="0068510B" w:rsidRPr="005A7BEF" w:rsidRDefault="0068510B" w:rsidP="0068510B">
            <w:pPr>
              <w:rPr>
                <w:rFonts w:ascii="Arial" w:hAnsi="Arial" w:cs="Arial"/>
              </w:rPr>
            </w:pPr>
            <w:r w:rsidRPr="005A7BEF">
              <w:rPr>
                <w:rFonts w:ascii="Arial" w:hAnsi="Arial" w:cs="Arial"/>
              </w:rPr>
              <w:t>More than last term</w:t>
            </w:r>
          </w:p>
          <w:p w14:paraId="1E09BDC4" w14:textId="77777777" w:rsidR="0068510B" w:rsidRPr="005A7BEF" w:rsidRDefault="0068510B" w:rsidP="0068510B">
            <w:pPr>
              <w:rPr>
                <w:rFonts w:ascii="Arial" w:hAnsi="Arial" w:cs="Arial"/>
              </w:rPr>
            </w:pPr>
            <w:r w:rsidRPr="005A7BEF">
              <w:rPr>
                <w:rFonts w:ascii="Arial" w:hAnsi="Arial" w:cs="Arial"/>
              </w:rPr>
              <w:t>Same as last term</w:t>
            </w:r>
          </w:p>
          <w:p w14:paraId="66F8B1C1" w14:textId="00736469" w:rsidR="0068510B" w:rsidRPr="005A7BEF" w:rsidRDefault="0068510B" w:rsidP="00C7437E">
            <w:pPr>
              <w:rPr>
                <w:rFonts w:ascii="Arial" w:hAnsi="Arial" w:cs="Arial"/>
              </w:rPr>
            </w:pPr>
            <w:r w:rsidRPr="005A7BEF">
              <w:rPr>
                <w:rFonts w:ascii="Arial" w:hAnsi="Arial" w:cs="Arial"/>
              </w:rPr>
              <w:t>Less than last term</w:t>
            </w:r>
          </w:p>
        </w:tc>
        <w:tc>
          <w:tcPr>
            <w:tcW w:w="561" w:type="pct"/>
            <w:vAlign w:val="center"/>
          </w:tcPr>
          <w:p w14:paraId="6DC82FF2" w14:textId="77777777" w:rsidR="0068510B" w:rsidRPr="005A7BEF" w:rsidRDefault="0068510B" w:rsidP="00C7437E">
            <w:pPr>
              <w:pStyle w:val="ListParagraph"/>
              <w:ind w:left="266"/>
              <w:rPr>
                <w:rFonts w:ascii="Arial" w:hAnsi="Arial" w:cs="Arial"/>
                <w:b/>
                <w:sz w:val="16"/>
                <w:szCs w:val="16"/>
                <w:lang w:val="en-GB"/>
              </w:rPr>
            </w:pPr>
          </w:p>
        </w:tc>
        <w:tc>
          <w:tcPr>
            <w:tcW w:w="561" w:type="pct"/>
            <w:vAlign w:val="center"/>
          </w:tcPr>
          <w:p w14:paraId="33E45A44" w14:textId="77777777" w:rsidR="0068510B" w:rsidRPr="005A7BEF" w:rsidRDefault="0068510B" w:rsidP="00C7437E">
            <w:pPr>
              <w:jc w:val="center"/>
              <w:rPr>
                <w:rFonts w:ascii="Arial" w:hAnsi="Arial" w:cs="Arial"/>
                <w:b/>
                <w:sz w:val="16"/>
                <w:szCs w:val="16"/>
                <w:lang w:val="en-GB"/>
              </w:rPr>
            </w:pPr>
          </w:p>
        </w:tc>
        <w:tc>
          <w:tcPr>
            <w:tcW w:w="561" w:type="pct"/>
            <w:vAlign w:val="center"/>
          </w:tcPr>
          <w:p w14:paraId="5A67A636" w14:textId="77777777" w:rsidR="0068510B" w:rsidRPr="005A7BEF" w:rsidRDefault="0068510B" w:rsidP="00C7437E">
            <w:pPr>
              <w:jc w:val="center"/>
              <w:rPr>
                <w:rFonts w:ascii="Arial" w:hAnsi="Arial" w:cs="Arial"/>
                <w:b/>
                <w:sz w:val="16"/>
                <w:szCs w:val="16"/>
                <w:lang w:val="en-GB"/>
              </w:rPr>
            </w:pPr>
          </w:p>
        </w:tc>
      </w:tr>
      <w:tr w:rsidR="006A6A09" w:rsidRPr="005A7BEF" w14:paraId="1C6CC3AF" w14:textId="77777777" w:rsidTr="00C7437E">
        <w:trPr>
          <w:trHeight w:val="371"/>
        </w:trPr>
        <w:tc>
          <w:tcPr>
            <w:tcW w:w="3317" w:type="pct"/>
          </w:tcPr>
          <w:p w14:paraId="3655E07B" w14:textId="7E79C9CD" w:rsidR="006A6A09" w:rsidRDefault="0068510B" w:rsidP="00C7437E">
            <w:pPr>
              <w:rPr>
                <w:rFonts w:ascii="Arial" w:hAnsi="Arial" w:cs="Arial"/>
              </w:rPr>
            </w:pPr>
            <w:r w:rsidRPr="0068510B">
              <w:rPr>
                <w:rFonts w:ascii="Arial" w:hAnsi="Arial" w:cs="Arial"/>
              </w:rPr>
              <w:t>How many hours per week do you expect to spend on doing English homework in the next term?</w:t>
            </w:r>
          </w:p>
          <w:p w14:paraId="31966903" w14:textId="77777777" w:rsidR="0068510B" w:rsidRPr="005A7BEF" w:rsidRDefault="0068510B" w:rsidP="00C7437E">
            <w:pPr>
              <w:rPr>
                <w:rFonts w:ascii="Arial" w:hAnsi="Arial" w:cs="Arial"/>
              </w:rPr>
            </w:pPr>
          </w:p>
          <w:p w14:paraId="45ED3D0A" w14:textId="77777777" w:rsidR="006A6A09" w:rsidRPr="005A7BEF" w:rsidRDefault="006A6A09" w:rsidP="00C7437E">
            <w:pPr>
              <w:rPr>
                <w:rFonts w:ascii="Arial" w:hAnsi="Arial" w:cs="Arial"/>
              </w:rPr>
            </w:pPr>
            <w:r w:rsidRPr="005A7BEF">
              <w:rPr>
                <w:rFonts w:ascii="Arial" w:hAnsi="Arial" w:cs="Arial"/>
              </w:rPr>
              <w:t>More than last term</w:t>
            </w:r>
          </w:p>
          <w:p w14:paraId="394B798E" w14:textId="77777777" w:rsidR="006A6A09" w:rsidRPr="005A7BEF" w:rsidRDefault="006A6A09" w:rsidP="00C7437E">
            <w:pPr>
              <w:rPr>
                <w:rFonts w:ascii="Arial" w:hAnsi="Arial" w:cs="Arial"/>
              </w:rPr>
            </w:pPr>
            <w:r w:rsidRPr="005A7BEF">
              <w:rPr>
                <w:rFonts w:ascii="Arial" w:hAnsi="Arial" w:cs="Arial"/>
              </w:rPr>
              <w:t>Same as last term</w:t>
            </w:r>
          </w:p>
          <w:p w14:paraId="1F831D05" w14:textId="77777777" w:rsidR="006A6A09" w:rsidRPr="005A7BEF" w:rsidRDefault="006A6A09" w:rsidP="00C7437E">
            <w:pPr>
              <w:rPr>
                <w:rFonts w:ascii="Arial" w:hAnsi="Arial" w:cs="Arial"/>
              </w:rPr>
            </w:pPr>
            <w:r w:rsidRPr="005A7BEF">
              <w:rPr>
                <w:rFonts w:ascii="Arial" w:hAnsi="Arial" w:cs="Arial"/>
              </w:rPr>
              <w:t>Less than last term</w:t>
            </w:r>
          </w:p>
          <w:p w14:paraId="03FD19E5" w14:textId="77777777" w:rsidR="006A6A09" w:rsidRPr="005A7BEF" w:rsidRDefault="006A6A09" w:rsidP="00C7437E">
            <w:pPr>
              <w:rPr>
                <w:rFonts w:ascii="Arial" w:hAnsi="Arial" w:cs="Arial"/>
              </w:rPr>
            </w:pPr>
          </w:p>
        </w:tc>
        <w:tc>
          <w:tcPr>
            <w:tcW w:w="561" w:type="pct"/>
            <w:vAlign w:val="center"/>
          </w:tcPr>
          <w:p w14:paraId="1FD707D6" w14:textId="77777777" w:rsidR="006A6A09" w:rsidRPr="005A7BEF" w:rsidRDefault="006A6A09" w:rsidP="00C7437E">
            <w:pPr>
              <w:ind w:left="266"/>
              <w:rPr>
                <w:rFonts w:ascii="Arial" w:eastAsia="Calibri" w:hAnsi="Arial" w:cs="Arial"/>
                <w:b/>
                <w:sz w:val="16"/>
                <w:szCs w:val="16"/>
                <w:lang w:val="en-GB"/>
              </w:rPr>
            </w:pPr>
          </w:p>
        </w:tc>
        <w:tc>
          <w:tcPr>
            <w:tcW w:w="561" w:type="pct"/>
            <w:vAlign w:val="center"/>
          </w:tcPr>
          <w:p w14:paraId="17546593" w14:textId="77777777" w:rsidR="006A6A09" w:rsidRPr="005A7BEF" w:rsidRDefault="006A6A09" w:rsidP="00C7437E">
            <w:pPr>
              <w:ind w:left="266"/>
              <w:rPr>
                <w:rFonts w:ascii="Arial" w:eastAsia="Calibri" w:hAnsi="Arial" w:cs="Arial"/>
                <w:b/>
                <w:sz w:val="16"/>
                <w:szCs w:val="16"/>
                <w:lang w:val="en-GB"/>
              </w:rPr>
            </w:pPr>
          </w:p>
        </w:tc>
        <w:tc>
          <w:tcPr>
            <w:tcW w:w="561" w:type="pct"/>
            <w:vAlign w:val="center"/>
          </w:tcPr>
          <w:p w14:paraId="1BC98129" w14:textId="77777777" w:rsidR="006A6A09" w:rsidRPr="005A7BEF" w:rsidRDefault="006A6A09" w:rsidP="00C7437E">
            <w:pPr>
              <w:ind w:left="266"/>
              <w:rPr>
                <w:rFonts w:ascii="Arial" w:eastAsia="Calibri" w:hAnsi="Arial" w:cs="Arial"/>
                <w:b/>
                <w:sz w:val="16"/>
                <w:szCs w:val="16"/>
                <w:lang w:val="en-GB"/>
              </w:rPr>
            </w:pPr>
          </w:p>
        </w:tc>
      </w:tr>
      <w:tr w:rsidR="0068510B" w:rsidRPr="005A7BEF" w14:paraId="2F749DD7" w14:textId="77777777" w:rsidTr="00C7437E">
        <w:trPr>
          <w:trHeight w:val="371"/>
        </w:trPr>
        <w:tc>
          <w:tcPr>
            <w:tcW w:w="3317" w:type="pct"/>
          </w:tcPr>
          <w:p w14:paraId="04968B10" w14:textId="77777777" w:rsidR="0068510B" w:rsidRDefault="0068510B" w:rsidP="00C7437E">
            <w:pPr>
              <w:rPr>
                <w:rFonts w:ascii="Arial" w:hAnsi="Arial" w:cs="Arial"/>
              </w:rPr>
            </w:pPr>
            <w:r w:rsidRPr="0068510B">
              <w:rPr>
                <w:rFonts w:ascii="Arial" w:hAnsi="Arial" w:cs="Arial"/>
              </w:rPr>
              <w:t>In addition to the number of hours, how many minutes per week do you expect to spend on doing English homework in the next term?</w:t>
            </w:r>
          </w:p>
          <w:p w14:paraId="5A868163" w14:textId="77777777" w:rsidR="0068510B" w:rsidRDefault="0068510B" w:rsidP="00C7437E">
            <w:pPr>
              <w:rPr>
                <w:rFonts w:ascii="Arial" w:hAnsi="Arial" w:cs="Arial"/>
              </w:rPr>
            </w:pPr>
          </w:p>
          <w:p w14:paraId="31CA0786" w14:textId="77777777" w:rsidR="0068510B" w:rsidRPr="005A7BEF" w:rsidRDefault="0068510B" w:rsidP="0068510B">
            <w:pPr>
              <w:rPr>
                <w:rFonts w:ascii="Arial" w:hAnsi="Arial" w:cs="Arial"/>
              </w:rPr>
            </w:pPr>
            <w:r w:rsidRPr="005A7BEF">
              <w:rPr>
                <w:rFonts w:ascii="Arial" w:hAnsi="Arial" w:cs="Arial"/>
              </w:rPr>
              <w:t>More than last term</w:t>
            </w:r>
          </w:p>
          <w:p w14:paraId="2E8F728D" w14:textId="77777777" w:rsidR="0068510B" w:rsidRPr="005A7BEF" w:rsidRDefault="0068510B" w:rsidP="0068510B">
            <w:pPr>
              <w:rPr>
                <w:rFonts w:ascii="Arial" w:hAnsi="Arial" w:cs="Arial"/>
              </w:rPr>
            </w:pPr>
            <w:r w:rsidRPr="005A7BEF">
              <w:rPr>
                <w:rFonts w:ascii="Arial" w:hAnsi="Arial" w:cs="Arial"/>
              </w:rPr>
              <w:t>Same as last term</w:t>
            </w:r>
          </w:p>
          <w:p w14:paraId="297C2582" w14:textId="05DA3E8D" w:rsidR="0068510B" w:rsidRPr="005A7BEF" w:rsidRDefault="0068510B" w:rsidP="00C7437E">
            <w:pPr>
              <w:rPr>
                <w:rFonts w:ascii="Arial" w:hAnsi="Arial" w:cs="Arial"/>
              </w:rPr>
            </w:pPr>
            <w:r w:rsidRPr="005A7BEF">
              <w:rPr>
                <w:rFonts w:ascii="Arial" w:hAnsi="Arial" w:cs="Arial"/>
              </w:rPr>
              <w:t>Less than last term</w:t>
            </w:r>
          </w:p>
        </w:tc>
        <w:tc>
          <w:tcPr>
            <w:tcW w:w="561" w:type="pct"/>
            <w:vAlign w:val="center"/>
          </w:tcPr>
          <w:p w14:paraId="1AB7B8BB" w14:textId="77777777" w:rsidR="0068510B" w:rsidRPr="005A7BEF" w:rsidRDefault="0068510B" w:rsidP="00C7437E">
            <w:pPr>
              <w:ind w:left="266"/>
              <w:rPr>
                <w:rFonts w:ascii="Arial" w:eastAsia="Calibri" w:hAnsi="Arial" w:cs="Arial"/>
                <w:b/>
                <w:sz w:val="16"/>
                <w:szCs w:val="16"/>
                <w:lang w:val="en-GB"/>
              </w:rPr>
            </w:pPr>
          </w:p>
        </w:tc>
        <w:tc>
          <w:tcPr>
            <w:tcW w:w="561" w:type="pct"/>
            <w:vAlign w:val="center"/>
          </w:tcPr>
          <w:p w14:paraId="1536A2DF" w14:textId="77777777" w:rsidR="0068510B" w:rsidRPr="005A7BEF" w:rsidRDefault="0068510B" w:rsidP="00C7437E">
            <w:pPr>
              <w:ind w:left="266"/>
              <w:rPr>
                <w:rFonts w:ascii="Arial" w:eastAsia="Calibri" w:hAnsi="Arial" w:cs="Arial"/>
                <w:b/>
                <w:sz w:val="16"/>
                <w:szCs w:val="16"/>
                <w:lang w:val="en-GB"/>
              </w:rPr>
            </w:pPr>
          </w:p>
        </w:tc>
        <w:tc>
          <w:tcPr>
            <w:tcW w:w="561" w:type="pct"/>
            <w:vAlign w:val="center"/>
          </w:tcPr>
          <w:p w14:paraId="6C12FCAE" w14:textId="77777777" w:rsidR="0068510B" w:rsidRPr="005A7BEF" w:rsidRDefault="0068510B" w:rsidP="00C7437E">
            <w:pPr>
              <w:ind w:left="266"/>
              <w:rPr>
                <w:rFonts w:ascii="Arial" w:eastAsia="Calibri" w:hAnsi="Arial" w:cs="Arial"/>
                <w:b/>
                <w:sz w:val="16"/>
                <w:szCs w:val="16"/>
                <w:lang w:val="en-GB"/>
              </w:rPr>
            </w:pPr>
          </w:p>
        </w:tc>
      </w:tr>
      <w:tr w:rsidR="006A6A09" w:rsidRPr="005A7BEF" w14:paraId="20AE92AF" w14:textId="77777777" w:rsidTr="00C7437E">
        <w:trPr>
          <w:trHeight w:val="371"/>
        </w:trPr>
        <w:tc>
          <w:tcPr>
            <w:tcW w:w="3317" w:type="pct"/>
          </w:tcPr>
          <w:p w14:paraId="139BD67C" w14:textId="213FC4B8" w:rsidR="006A6A09" w:rsidRPr="005A7BEF" w:rsidRDefault="006A6A09" w:rsidP="00C7437E">
            <w:pPr>
              <w:rPr>
                <w:rFonts w:ascii="Arial" w:hAnsi="Arial" w:cs="Arial"/>
              </w:rPr>
            </w:pPr>
            <w:r w:rsidRPr="005A7BEF">
              <w:rPr>
                <w:rFonts w:ascii="Arial" w:hAnsi="Arial" w:cs="Arial"/>
              </w:rPr>
              <w:t>How frequently do you expect to speak with your parents about your education and future career in the next term?</w:t>
            </w:r>
          </w:p>
          <w:p w14:paraId="5C801894" w14:textId="77777777" w:rsidR="006A6A09" w:rsidRPr="005A7BEF" w:rsidRDefault="006A6A09" w:rsidP="00C7437E">
            <w:pPr>
              <w:rPr>
                <w:rFonts w:ascii="Arial" w:hAnsi="Arial" w:cs="Arial"/>
              </w:rPr>
            </w:pPr>
          </w:p>
          <w:p w14:paraId="08A44C07" w14:textId="5E7DF4EE" w:rsidR="006A6A09" w:rsidRDefault="0068510B" w:rsidP="00C7437E">
            <w:pPr>
              <w:rPr>
                <w:rFonts w:ascii="Arial" w:hAnsi="Arial" w:cs="Arial"/>
              </w:rPr>
            </w:pPr>
            <w:r>
              <w:rPr>
                <w:rFonts w:ascii="Arial" w:hAnsi="Arial" w:cs="Arial"/>
              </w:rPr>
              <w:t>Never</w:t>
            </w:r>
          </w:p>
          <w:p w14:paraId="414B0970" w14:textId="107F0D39" w:rsidR="0068510B" w:rsidRDefault="0068510B" w:rsidP="00C7437E">
            <w:pPr>
              <w:rPr>
                <w:rFonts w:ascii="Arial" w:hAnsi="Arial" w:cs="Arial"/>
              </w:rPr>
            </w:pPr>
            <w:r>
              <w:rPr>
                <w:rFonts w:ascii="Arial" w:hAnsi="Arial" w:cs="Arial"/>
              </w:rPr>
              <w:t>Sometimes</w:t>
            </w:r>
          </w:p>
          <w:p w14:paraId="752B0C76" w14:textId="66F1DE0F" w:rsidR="0068510B" w:rsidRDefault="0068510B" w:rsidP="00C7437E">
            <w:pPr>
              <w:rPr>
                <w:rFonts w:ascii="Arial" w:hAnsi="Arial" w:cs="Arial"/>
              </w:rPr>
            </w:pPr>
            <w:r>
              <w:rPr>
                <w:rFonts w:ascii="Arial" w:hAnsi="Arial" w:cs="Arial"/>
              </w:rPr>
              <w:t>Often</w:t>
            </w:r>
          </w:p>
          <w:p w14:paraId="67E0D22B" w14:textId="40E1D420" w:rsidR="0068510B" w:rsidRPr="005A7BEF" w:rsidRDefault="0068510B" w:rsidP="00C7437E">
            <w:pPr>
              <w:rPr>
                <w:rFonts w:ascii="Arial" w:hAnsi="Arial" w:cs="Arial"/>
              </w:rPr>
            </w:pPr>
            <w:r>
              <w:rPr>
                <w:rFonts w:ascii="Arial" w:hAnsi="Arial" w:cs="Arial"/>
              </w:rPr>
              <w:lastRenderedPageBreak/>
              <w:t>Very often</w:t>
            </w:r>
          </w:p>
          <w:p w14:paraId="22056384" w14:textId="77777777" w:rsidR="006A6A09" w:rsidRPr="005A7BEF" w:rsidRDefault="006A6A09" w:rsidP="00C7437E">
            <w:pPr>
              <w:rPr>
                <w:rFonts w:ascii="Arial" w:hAnsi="Arial" w:cs="Arial"/>
              </w:rPr>
            </w:pPr>
          </w:p>
        </w:tc>
        <w:tc>
          <w:tcPr>
            <w:tcW w:w="561" w:type="pct"/>
            <w:vAlign w:val="center"/>
          </w:tcPr>
          <w:p w14:paraId="43C7708E" w14:textId="77777777" w:rsidR="006A6A09" w:rsidRPr="005A7BEF" w:rsidRDefault="006A6A09" w:rsidP="00C7437E">
            <w:pPr>
              <w:pStyle w:val="ListParagraph"/>
              <w:ind w:left="266"/>
              <w:rPr>
                <w:rFonts w:ascii="Arial" w:hAnsi="Arial" w:cs="Arial"/>
                <w:b/>
                <w:sz w:val="16"/>
                <w:szCs w:val="16"/>
                <w:lang w:val="en-GB"/>
              </w:rPr>
            </w:pPr>
          </w:p>
        </w:tc>
        <w:tc>
          <w:tcPr>
            <w:tcW w:w="561" w:type="pct"/>
            <w:vAlign w:val="center"/>
          </w:tcPr>
          <w:p w14:paraId="5535DADD" w14:textId="77777777" w:rsidR="006A6A09" w:rsidRPr="005A7BEF" w:rsidRDefault="006A6A09" w:rsidP="00C7437E">
            <w:pPr>
              <w:jc w:val="center"/>
              <w:rPr>
                <w:rFonts w:ascii="Arial" w:hAnsi="Arial" w:cs="Arial"/>
                <w:b/>
                <w:sz w:val="16"/>
                <w:szCs w:val="16"/>
                <w:lang w:val="en-GB"/>
              </w:rPr>
            </w:pPr>
          </w:p>
        </w:tc>
        <w:tc>
          <w:tcPr>
            <w:tcW w:w="561" w:type="pct"/>
            <w:vAlign w:val="center"/>
          </w:tcPr>
          <w:p w14:paraId="0E1A43FA" w14:textId="77777777" w:rsidR="006A6A09" w:rsidRPr="005A7BEF" w:rsidRDefault="006A6A09" w:rsidP="00C7437E">
            <w:pPr>
              <w:jc w:val="center"/>
              <w:rPr>
                <w:rFonts w:ascii="Arial" w:hAnsi="Arial" w:cs="Arial"/>
                <w:b/>
                <w:sz w:val="16"/>
                <w:szCs w:val="16"/>
                <w:lang w:val="en-GB"/>
              </w:rPr>
            </w:pPr>
          </w:p>
        </w:tc>
      </w:tr>
      <w:tr w:rsidR="006A6A09" w:rsidRPr="005A7BEF" w14:paraId="65EEBC68" w14:textId="77777777" w:rsidTr="00C7437E">
        <w:trPr>
          <w:trHeight w:val="371"/>
        </w:trPr>
        <w:tc>
          <w:tcPr>
            <w:tcW w:w="3317" w:type="pct"/>
          </w:tcPr>
          <w:p w14:paraId="643DF447" w14:textId="212A28D4" w:rsidR="006A6A09" w:rsidRPr="005A7BEF" w:rsidRDefault="006A6A09" w:rsidP="00C7437E">
            <w:pPr>
              <w:rPr>
                <w:rFonts w:ascii="Arial" w:hAnsi="Arial" w:cs="Arial"/>
              </w:rPr>
            </w:pPr>
            <w:r w:rsidRPr="005A7BEF">
              <w:rPr>
                <w:rFonts w:ascii="Arial" w:hAnsi="Arial" w:cs="Arial"/>
              </w:rPr>
              <w:t xml:space="preserve">How frequently do you expect to speak with your parents about math specific education (i.e. </w:t>
            </w:r>
            <w:r>
              <w:rPr>
                <w:rFonts w:ascii="Arial" w:hAnsi="Arial" w:cs="Arial"/>
              </w:rPr>
              <w:t>math homework, progress in math, etc.</w:t>
            </w:r>
            <w:r w:rsidRPr="005A7BEF">
              <w:rPr>
                <w:rFonts w:ascii="Arial" w:hAnsi="Arial" w:cs="Arial"/>
              </w:rPr>
              <w:t>) and potential career in math related occupation</w:t>
            </w:r>
            <w:r>
              <w:rPr>
                <w:rFonts w:ascii="Arial" w:hAnsi="Arial" w:cs="Arial"/>
              </w:rPr>
              <w:t>s (i.e. engineering, medicine, etc.</w:t>
            </w:r>
            <w:r w:rsidRPr="005A7BEF">
              <w:rPr>
                <w:rFonts w:ascii="Arial" w:hAnsi="Arial" w:cs="Arial"/>
              </w:rPr>
              <w:t>) in the next term?</w:t>
            </w:r>
          </w:p>
          <w:p w14:paraId="37D1242E" w14:textId="77777777" w:rsidR="006A6A09" w:rsidRPr="005A7BEF" w:rsidRDefault="006A6A09" w:rsidP="00C7437E">
            <w:pPr>
              <w:rPr>
                <w:rFonts w:ascii="Arial" w:hAnsi="Arial" w:cs="Arial"/>
              </w:rPr>
            </w:pPr>
          </w:p>
          <w:p w14:paraId="2BDABE74" w14:textId="77777777" w:rsidR="0068510B" w:rsidRDefault="0068510B" w:rsidP="0068510B">
            <w:pPr>
              <w:rPr>
                <w:rFonts w:ascii="Arial" w:hAnsi="Arial" w:cs="Arial"/>
              </w:rPr>
            </w:pPr>
            <w:r>
              <w:rPr>
                <w:rFonts w:ascii="Arial" w:hAnsi="Arial" w:cs="Arial"/>
              </w:rPr>
              <w:t>Never</w:t>
            </w:r>
          </w:p>
          <w:p w14:paraId="01C9413C" w14:textId="77777777" w:rsidR="0068510B" w:rsidRDefault="0068510B" w:rsidP="0068510B">
            <w:pPr>
              <w:rPr>
                <w:rFonts w:ascii="Arial" w:hAnsi="Arial" w:cs="Arial"/>
              </w:rPr>
            </w:pPr>
            <w:r>
              <w:rPr>
                <w:rFonts w:ascii="Arial" w:hAnsi="Arial" w:cs="Arial"/>
              </w:rPr>
              <w:t>Sometimes</w:t>
            </w:r>
          </w:p>
          <w:p w14:paraId="20D84D27" w14:textId="77777777" w:rsidR="0068510B" w:rsidRDefault="0068510B" w:rsidP="0068510B">
            <w:pPr>
              <w:rPr>
                <w:rFonts w:ascii="Arial" w:hAnsi="Arial" w:cs="Arial"/>
              </w:rPr>
            </w:pPr>
            <w:r>
              <w:rPr>
                <w:rFonts w:ascii="Arial" w:hAnsi="Arial" w:cs="Arial"/>
              </w:rPr>
              <w:t>Often</w:t>
            </w:r>
          </w:p>
          <w:p w14:paraId="2514870C" w14:textId="77777777" w:rsidR="0068510B" w:rsidRPr="005A7BEF" w:rsidRDefault="0068510B" w:rsidP="0068510B">
            <w:pPr>
              <w:rPr>
                <w:rFonts w:ascii="Arial" w:hAnsi="Arial" w:cs="Arial"/>
              </w:rPr>
            </w:pPr>
            <w:r>
              <w:rPr>
                <w:rFonts w:ascii="Arial" w:hAnsi="Arial" w:cs="Arial"/>
              </w:rPr>
              <w:t>Very often</w:t>
            </w:r>
          </w:p>
          <w:p w14:paraId="28A53C90" w14:textId="3B5EC318" w:rsidR="0068510B" w:rsidRPr="005A7BEF" w:rsidRDefault="0068510B" w:rsidP="00C7437E">
            <w:pPr>
              <w:rPr>
                <w:rFonts w:ascii="Arial" w:hAnsi="Arial" w:cs="Arial"/>
              </w:rPr>
            </w:pPr>
          </w:p>
        </w:tc>
        <w:tc>
          <w:tcPr>
            <w:tcW w:w="561" w:type="pct"/>
            <w:vAlign w:val="center"/>
          </w:tcPr>
          <w:p w14:paraId="6611308F" w14:textId="77777777" w:rsidR="006A6A09" w:rsidRPr="005A7BEF" w:rsidRDefault="006A6A09" w:rsidP="00C7437E">
            <w:pPr>
              <w:pStyle w:val="ListParagraph"/>
              <w:ind w:left="266"/>
              <w:rPr>
                <w:rFonts w:ascii="Arial" w:hAnsi="Arial" w:cs="Arial"/>
                <w:b/>
                <w:sz w:val="16"/>
                <w:szCs w:val="16"/>
                <w:lang w:val="en-GB"/>
              </w:rPr>
            </w:pPr>
          </w:p>
        </w:tc>
        <w:tc>
          <w:tcPr>
            <w:tcW w:w="561" w:type="pct"/>
            <w:vAlign w:val="center"/>
          </w:tcPr>
          <w:p w14:paraId="3C80CC65" w14:textId="77777777" w:rsidR="006A6A09" w:rsidRPr="005A7BEF" w:rsidRDefault="006A6A09" w:rsidP="00C7437E">
            <w:pPr>
              <w:jc w:val="center"/>
              <w:rPr>
                <w:rFonts w:ascii="Arial" w:hAnsi="Arial" w:cs="Arial"/>
                <w:b/>
                <w:sz w:val="16"/>
                <w:szCs w:val="16"/>
                <w:lang w:val="en-GB"/>
              </w:rPr>
            </w:pPr>
          </w:p>
        </w:tc>
        <w:tc>
          <w:tcPr>
            <w:tcW w:w="561" w:type="pct"/>
            <w:vAlign w:val="center"/>
          </w:tcPr>
          <w:p w14:paraId="342E0E7E" w14:textId="77777777" w:rsidR="006A6A09" w:rsidRPr="005A7BEF" w:rsidRDefault="006A6A09" w:rsidP="00C7437E">
            <w:pPr>
              <w:jc w:val="center"/>
              <w:rPr>
                <w:rFonts w:ascii="Arial" w:hAnsi="Arial" w:cs="Arial"/>
                <w:b/>
                <w:sz w:val="16"/>
                <w:szCs w:val="16"/>
                <w:lang w:val="en-GB"/>
              </w:rPr>
            </w:pPr>
          </w:p>
        </w:tc>
      </w:tr>
    </w:tbl>
    <w:p w14:paraId="355CEC19" w14:textId="24ABA1BC" w:rsidR="006A6A09" w:rsidRDefault="006A6A09" w:rsidP="006A6A09">
      <w:pPr>
        <w:rPr>
          <w:rFonts w:ascii="Arial" w:hAnsi="Arial" w:cs="Arial"/>
          <w:b/>
        </w:rPr>
      </w:pPr>
    </w:p>
    <w:p w14:paraId="67685F9E" w14:textId="38900A2C" w:rsidR="006A6A09" w:rsidRDefault="006A6A09" w:rsidP="006A6A09">
      <w:pPr>
        <w:rPr>
          <w:rFonts w:ascii="Arial" w:hAnsi="Arial" w:cs="Arial"/>
          <w:b/>
        </w:rPr>
      </w:pPr>
    </w:p>
    <w:p w14:paraId="08E31A29" w14:textId="3CF5966F" w:rsidR="006A6A09" w:rsidRDefault="006A6A09" w:rsidP="006A6A09">
      <w:pPr>
        <w:rPr>
          <w:rFonts w:ascii="Arial" w:hAnsi="Arial" w:cs="Arial"/>
          <w:b/>
        </w:rPr>
      </w:pPr>
      <w:r w:rsidRPr="006A6A09">
        <w:rPr>
          <w:rFonts w:ascii="Arial" w:hAnsi="Arial" w:cs="Arial"/>
          <w:b/>
        </w:rPr>
        <w:t xml:space="preserve">Interviewer: </w:t>
      </w:r>
      <w:r w:rsidRPr="008D4F63">
        <w:rPr>
          <w:rFonts w:ascii="Arial" w:hAnsi="Arial" w:cs="Arial"/>
        </w:rPr>
        <w:t>Please ask these questions directly to</w:t>
      </w:r>
      <w:r>
        <w:rPr>
          <w:rFonts w:ascii="Arial" w:hAnsi="Arial" w:cs="Arial"/>
        </w:rPr>
        <w:t xml:space="preserve"> [Name].</w:t>
      </w:r>
    </w:p>
    <w:p w14:paraId="1E8CC8EB" w14:textId="77777777" w:rsidR="006A6A09" w:rsidRDefault="006A6A09" w:rsidP="006A6A09">
      <w:pPr>
        <w:rPr>
          <w:rFonts w:ascii="Arial" w:hAnsi="Arial" w:cs="Arial"/>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9"/>
        <w:gridCol w:w="1645"/>
        <w:gridCol w:w="1645"/>
        <w:gridCol w:w="1645"/>
      </w:tblGrid>
      <w:tr w:rsidR="006A6A09" w:rsidRPr="005A7BEF" w14:paraId="1DD0C078" w14:textId="77777777" w:rsidTr="00C7437E">
        <w:trPr>
          <w:trHeight w:val="371"/>
        </w:trPr>
        <w:tc>
          <w:tcPr>
            <w:tcW w:w="3317" w:type="pct"/>
          </w:tcPr>
          <w:p w14:paraId="5361BA4C" w14:textId="407C1425" w:rsidR="006A6A09" w:rsidRPr="005A7BEF" w:rsidRDefault="006A6A09" w:rsidP="00C7437E">
            <w:pPr>
              <w:rPr>
                <w:rFonts w:ascii="Arial" w:hAnsi="Arial" w:cs="Arial"/>
              </w:rPr>
            </w:pPr>
            <w:r w:rsidRPr="005A7BEF">
              <w:rPr>
                <w:rFonts w:ascii="Arial" w:hAnsi="Arial" w:cs="Arial"/>
              </w:rPr>
              <w:t xml:space="preserve">Without considering any limitations, such as financial constraints, do you hope </w:t>
            </w:r>
            <w:r>
              <w:rPr>
                <w:rFonts w:ascii="Arial" w:hAnsi="Arial" w:cs="Arial"/>
              </w:rPr>
              <w:t>to</w:t>
            </w:r>
            <w:r w:rsidRPr="005A7BEF">
              <w:rPr>
                <w:rFonts w:ascii="Arial" w:hAnsi="Arial" w:cs="Arial"/>
              </w:rPr>
              <w:t xml:space="preserve"> enter senior secondary school?</w:t>
            </w:r>
          </w:p>
          <w:p w14:paraId="6734E45A" w14:textId="77777777" w:rsidR="006A6A09" w:rsidRPr="005A7BEF" w:rsidRDefault="006A6A09" w:rsidP="00C7437E">
            <w:pPr>
              <w:rPr>
                <w:rFonts w:ascii="Arial" w:hAnsi="Arial" w:cs="Arial"/>
              </w:rPr>
            </w:pPr>
          </w:p>
          <w:p w14:paraId="0FFDBCAA" w14:textId="77777777" w:rsidR="006A6A09" w:rsidRPr="005A7BEF" w:rsidRDefault="006A6A09" w:rsidP="00C7437E">
            <w:pPr>
              <w:rPr>
                <w:rFonts w:ascii="Arial" w:hAnsi="Arial" w:cs="Arial"/>
              </w:rPr>
            </w:pPr>
            <w:r w:rsidRPr="005A7BEF">
              <w:rPr>
                <w:rFonts w:ascii="Arial" w:hAnsi="Arial" w:cs="Arial"/>
              </w:rPr>
              <w:t xml:space="preserve">Yes </w:t>
            </w:r>
          </w:p>
          <w:p w14:paraId="143B896C" w14:textId="77777777" w:rsidR="006A6A09" w:rsidRPr="005A7BEF" w:rsidRDefault="006A6A09" w:rsidP="00C7437E">
            <w:pPr>
              <w:rPr>
                <w:rFonts w:ascii="Arial" w:hAnsi="Arial" w:cs="Arial"/>
              </w:rPr>
            </w:pPr>
            <w:r w:rsidRPr="005A7BEF">
              <w:rPr>
                <w:rFonts w:ascii="Arial" w:hAnsi="Arial" w:cs="Arial"/>
              </w:rPr>
              <w:t xml:space="preserve">No </w:t>
            </w:r>
          </w:p>
          <w:p w14:paraId="4C35615E" w14:textId="77777777" w:rsidR="006A6A09" w:rsidRPr="005A7BEF" w:rsidRDefault="006A6A09">
            <w:pPr>
              <w:rPr>
                <w:rFonts w:ascii="Arial" w:hAnsi="Arial" w:cs="Arial"/>
              </w:rPr>
            </w:pPr>
          </w:p>
        </w:tc>
        <w:tc>
          <w:tcPr>
            <w:tcW w:w="561" w:type="pct"/>
            <w:vAlign w:val="center"/>
          </w:tcPr>
          <w:p w14:paraId="36E52592" w14:textId="77777777" w:rsidR="006A6A09" w:rsidRPr="005A7BEF" w:rsidRDefault="006A6A09" w:rsidP="00C7437E">
            <w:pPr>
              <w:pStyle w:val="ListParagraph"/>
              <w:ind w:left="266"/>
              <w:rPr>
                <w:rFonts w:ascii="Arial" w:hAnsi="Arial" w:cs="Arial"/>
                <w:b/>
                <w:sz w:val="16"/>
                <w:szCs w:val="16"/>
                <w:lang w:val="en-GB"/>
              </w:rPr>
            </w:pPr>
          </w:p>
        </w:tc>
        <w:tc>
          <w:tcPr>
            <w:tcW w:w="561" w:type="pct"/>
            <w:vAlign w:val="center"/>
          </w:tcPr>
          <w:p w14:paraId="0FDF2463" w14:textId="77777777" w:rsidR="006A6A09" w:rsidRPr="005A7BEF" w:rsidRDefault="006A6A09" w:rsidP="00C7437E">
            <w:pPr>
              <w:jc w:val="center"/>
              <w:rPr>
                <w:rFonts w:ascii="Arial" w:hAnsi="Arial" w:cs="Arial"/>
                <w:b/>
                <w:sz w:val="16"/>
                <w:szCs w:val="16"/>
                <w:lang w:val="en-GB"/>
              </w:rPr>
            </w:pPr>
          </w:p>
        </w:tc>
        <w:tc>
          <w:tcPr>
            <w:tcW w:w="561" w:type="pct"/>
            <w:vAlign w:val="center"/>
          </w:tcPr>
          <w:p w14:paraId="7E83B557" w14:textId="77777777" w:rsidR="006A6A09" w:rsidRPr="005A7BEF" w:rsidRDefault="006A6A09" w:rsidP="00C7437E">
            <w:pPr>
              <w:jc w:val="center"/>
              <w:rPr>
                <w:rFonts w:ascii="Arial" w:hAnsi="Arial" w:cs="Arial"/>
                <w:b/>
                <w:sz w:val="16"/>
                <w:szCs w:val="16"/>
                <w:lang w:val="en-GB"/>
              </w:rPr>
            </w:pPr>
          </w:p>
        </w:tc>
      </w:tr>
      <w:tr w:rsidR="006A6A09" w:rsidRPr="005A7BEF" w14:paraId="2EFCF5B6" w14:textId="77777777" w:rsidTr="00C7437E">
        <w:trPr>
          <w:trHeight w:val="371"/>
        </w:trPr>
        <w:tc>
          <w:tcPr>
            <w:tcW w:w="3317" w:type="pct"/>
          </w:tcPr>
          <w:p w14:paraId="6C748ACA" w14:textId="5341C8D8" w:rsidR="006A6A09" w:rsidRPr="005A7BEF" w:rsidRDefault="006A6A09" w:rsidP="00C7437E">
            <w:pPr>
              <w:rPr>
                <w:rFonts w:ascii="Arial" w:hAnsi="Arial" w:cs="Arial"/>
              </w:rPr>
            </w:pPr>
            <w:r w:rsidRPr="005A7BEF">
              <w:rPr>
                <w:rFonts w:ascii="Arial" w:hAnsi="Arial" w:cs="Arial"/>
              </w:rPr>
              <w:t>Suppose you enter senior secondary school and can study any subject. Without considering any limitations, such as financial constraints, which of these field do you hope to study?</w:t>
            </w:r>
          </w:p>
          <w:p w14:paraId="4DFD675C" w14:textId="77777777" w:rsidR="006A6A09" w:rsidRPr="005A7BEF" w:rsidRDefault="006A6A09" w:rsidP="00C7437E">
            <w:pPr>
              <w:rPr>
                <w:rFonts w:ascii="Arial" w:hAnsi="Arial" w:cs="Arial"/>
              </w:rPr>
            </w:pPr>
          </w:p>
          <w:p w14:paraId="135B61FA" w14:textId="1D81D863" w:rsidR="006A6A09" w:rsidRPr="005A7BEF" w:rsidRDefault="006A6A09" w:rsidP="00C7437E">
            <w:pPr>
              <w:rPr>
                <w:rFonts w:ascii="Arial" w:hAnsi="Arial" w:cs="Arial"/>
              </w:rPr>
            </w:pPr>
            <w:r>
              <w:rPr>
                <w:rFonts w:ascii="Arial" w:hAnsi="Arial" w:cs="Arial"/>
              </w:rPr>
              <w:t>G</w:t>
            </w:r>
            <w:r w:rsidRPr="005A7BEF">
              <w:rPr>
                <w:rFonts w:ascii="Arial" w:hAnsi="Arial" w:cs="Arial"/>
              </w:rPr>
              <w:t>eneral arts</w:t>
            </w:r>
          </w:p>
          <w:p w14:paraId="33CA80EC" w14:textId="628C146B" w:rsidR="006A6A09" w:rsidRPr="005A7BEF" w:rsidRDefault="006A6A09" w:rsidP="00C7437E">
            <w:pPr>
              <w:rPr>
                <w:rFonts w:ascii="Arial" w:hAnsi="Arial" w:cs="Arial"/>
              </w:rPr>
            </w:pPr>
            <w:r>
              <w:rPr>
                <w:rFonts w:ascii="Arial" w:hAnsi="Arial" w:cs="Arial"/>
              </w:rPr>
              <w:t>G</w:t>
            </w:r>
            <w:r w:rsidRPr="005A7BEF">
              <w:rPr>
                <w:rFonts w:ascii="Arial" w:hAnsi="Arial" w:cs="Arial"/>
              </w:rPr>
              <w:t>eneral science</w:t>
            </w:r>
          </w:p>
          <w:p w14:paraId="7AC0B40C" w14:textId="711C7802" w:rsidR="006A6A09" w:rsidRPr="005A7BEF" w:rsidRDefault="006A6A09" w:rsidP="00C7437E">
            <w:pPr>
              <w:rPr>
                <w:rFonts w:ascii="Arial" w:hAnsi="Arial" w:cs="Arial"/>
              </w:rPr>
            </w:pPr>
            <w:r>
              <w:rPr>
                <w:rFonts w:ascii="Arial" w:hAnsi="Arial" w:cs="Arial"/>
              </w:rPr>
              <w:t>H</w:t>
            </w:r>
            <w:r w:rsidRPr="005A7BEF">
              <w:rPr>
                <w:rFonts w:ascii="Arial" w:hAnsi="Arial" w:cs="Arial"/>
              </w:rPr>
              <w:t>ome economics</w:t>
            </w:r>
          </w:p>
          <w:p w14:paraId="4DC83A27" w14:textId="582A4FB6" w:rsidR="006A6A09" w:rsidRDefault="006A6A09" w:rsidP="00C7437E">
            <w:pPr>
              <w:rPr>
                <w:rFonts w:ascii="Arial" w:hAnsi="Arial" w:cs="Arial"/>
              </w:rPr>
            </w:pPr>
            <w:r>
              <w:rPr>
                <w:rFonts w:ascii="Arial" w:hAnsi="Arial" w:cs="Arial"/>
              </w:rPr>
              <w:t>T</w:t>
            </w:r>
            <w:r w:rsidRPr="005A7BEF">
              <w:rPr>
                <w:rFonts w:ascii="Arial" w:hAnsi="Arial" w:cs="Arial"/>
              </w:rPr>
              <w:t xml:space="preserve">echnical studies </w:t>
            </w:r>
          </w:p>
          <w:p w14:paraId="6A40E995" w14:textId="57FC8F19" w:rsidR="006A6A09" w:rsidRDefault="006A6A09" w:rsidP="00C7437E">
            <w:pPr>
              <w:rPr>
                <w:rFonts w:ascii="Arial" w:hAnsi="Arial" w:cs="Arial"/>
              </w:rPr>
            </w:pPr>
            <w:r>
              <w:rPr>
                <w:rFonts w:ascii="Arial" w:hAnsi="Arial" w:cs="Arial"/>
              </w:rPr>
              <w:t>Visual arts</w:t>
            </w:r>
          </w:p>
          <w:p w14:paraId="0F0AA121" w14:textId="69359EC8" w:rsidR="006A6A09" w:rsidRPr="005A7BEF" w:rsidRDefault="006A6A09" w:rsidP="00C7437E">
            <w:pPr>
              <w:rPr>
                <w:rFonts w:ascii="Arial" w:hAnsi="Arial" w:cs="Arial"/>
              </w:rPr>
            </w:pPr>
            <w:r>
              <w:rPr>
                <w:rFonts w:ascii="Arial" w:hAnsi="Arial" w:cs="Arial"/>
              </w:rPr>
              <w:t>Business</w:t>
            </w:r>
          </w:p>
          <w:p w14:paraId="156BC582" w14:textId="5BDE5D6F" w:rsidR="006A6A09" w:rsidRPr="005A7BEF" w:rsidRDefault="006A6A09" w:rsidP="00C7437E">
            <w:pPr>
              <w:rPr>
                <w:rFonts w:ascii="Arial" w:hAnsi="Arial" w:cs="Arial"/>
              </w:rPr>
            </w:pPr>
          </w:p>
        </w:tc>
        <w:tc>
          <w:tcPr>
            <w:tcW w:w="561" w:type="pct"/>
            <w:vAlign w:val="center"/>
          </w:tcPr>
          <w:p w14:paraId="6284CFCF" w14:textId="77777777" w:rsidR="006A6A09" w:rsidRPr="005A7BEF" w:rsidRDefault="006A6A09" w:rsidP="00C7437E">
            <w:pPr>
              <w:rPr>
                <w:rFonts w:ascii="Arial" w:hAnsi="Arial" w:cs="Arial"/>
                <w:b/>
                <w:sz w:val="16"/>
                <w:szCs w:val="16"/>
                <w:lang w:val="en-GB"/>
              </w:rPr>
            </w:pPr>
          </w:p>
        </w:tc>
        <w:tc>
          <w:tcPr>
            <w:tcW w:w="561" w:type="pct"/>
            <w:vAlign w:val="center"/>
          </w:tcPr>
          <w:p w14:paraId="1C253243" w14:textId="77777777" w:rsidR="006A6A09" w:rsidRPr="005A7BEF" w:rsidRDefault="006A6A09" w:rsidP="00C7437E">
            <w:pPr>
              <w:rPr>
                <w:rFonts w:ascii="Arial" w:hAnsi="Arial" w:cs="Arial"/>
                <w:b/>
                <w:sz w:val="16"/>
                <w:szCs w:val="16"/>
                <w:lang w:val="en-GB"/>
              </w:rPr>
            </w:pPr>
          </w:p>
        </w:tc>
        <w:tc>
          <w:tcPr>
            <w:tcW w:w="561" w:type="pct"/>
            <w:vAlign w:val="center"/>
          </w:tcPr>
          <w:p w14:paraId="5A05E3B1" w14:textId="77777777" w:rsidR="006A6A09" w:rsidRPr="005A7BEF" w:rsidRDefault="006A6A09" w:rsidP="00C7437E">
            <w:pPr>
              <w:rPr>
                <w:rFonts w:ascii="Arial" w:hAnsi="Arial" w:cs="Arial"/>
                <w:b/>
                <w:sz w:val="16"/>
                <w:szCs w:val="16"/>
                <w:lang w:val="en-GB"/>
              </w:rPr>
            </w:pPr>
          </w:p>
        </w:tc>
      </w:tr>
      <w:tr w:rsidR="006A6A09" w:rsidRPr="005A7BEF" w14:paraId="5BD476F2" w14:textId="77777777" w:rsidTr="00C7437E">
        <w:trPr>
          <w:trHeight w:val="371"/>
        </w:trPr>
        <w:tc>
          <w:tcPr>
            <w:tcW w:w="3317" w:type="pct"/>
          </w:tcPr>
          <w:p w14:paraId="396B1CFC" w14:textId="7CB35199" w:rsidR="006A6A09" w:rsidRPr="005A7BEF" w:rsidRDefault="006A6A09" w:rsidP="00C7437E">
            <w:pPr>
              <w:spacing w:line="276" w:lineRule="auto"/>
              <w:contextualSpacing/>
              <w:rPr>
                <w:rFonts w:ascii="Arial" w:hAnsi="Arial" w:cs="Arial"/>
              </w:rPr>
            </w:pPr>
            <w:r w:rsidRPr="005A7BEF">
              <w:rPr>
                <w:rFonts w:ascii="Arial" w:hAnsi="Arial" w:cs="Arial"/>
              </w:rPr>
              <w:t xml:space="preserve">Given the current situation of your family, how likely do you think you will enter senior secondary school? </w:t>
            </w:r>
          </w:p>
          <w:p w14:paraId="5D43CF87" w14:textId="77777777" w:rsidR="006A6A09" w:rsidRPr="005A7BEF" w:rsidRDefault="006A6A09" w:rsidP="00C7437E">
            <w:pPr>
              <w:rPr>
                <w:rFonts w:ascii="Arial" w:hAnsi="Arial" w:cs="Arial"/>
              </w:rPr>
            </w:pPr>
          </w:p>
          <w:p w14:paraId="1E26ADA4" w14:textId="77777777" w:rsidR="006A6A09" w:rsidRPr="005A7BEF" w:rsidRDefault="006A6A09" w:rsidP="00C7437E">
            <w:pPr>
              <w:rPr>
                <w:rFonts w:ascii="Arial" w:hAnsi="Arial" w:cs="Arial"/>
              </w:rPr>
            </w:pPr>
            <w:r w:rsidRPr="005A7BEF">
              <w:rPr>
                <w:rFonts w:ascii="Arial" w:hAnsi="Arial" w:cs="Arial"/>
              </w:rPr>
              <w:t>Absolutely likely</w:t>
            </w:r>
          </w:p>
          <w:p w14:paraId="4CE03329" w14:textId="77777777" w:rsidR="006A6A09" w:rsidRPr="005A7BEF" w:rsidRDefault="006A6A09" w:rsidP="00C7437E">
            <w:pPr>
              <w:rPr>
                <w:rFonts w:ascii="Arial" w:hAnsi="Arial" w:cs="Arial"/>
              </w:rPr>
            </w:pPr>
            <w:r w:rsidRPr="005A7BEF">
              <w:rPr>
                <w:rFonts w:ascii="Arial" w:hAnsi="Arial" w:cs="Arial"/>
              </w:rPr>
              <w:t>Likely</w:t>
            </w:r>
          </w:p>
          <w:p w14:paraId="501789C7" w14:textId="77777777" w:rsidR="006A6A09" w:rsidRPr="005A7BEF" w:rsidRDefault="006A6A09" w:rsidP="00C7437E">
            <w:pPr>
              <w:rPr>
                <w:rFonts w:ascii="Arial" w:hAnsi="Arial" w:cs="Arial"/>
              </w:rPr>
            </w:pPr>
            <w:r w:rsidRPr="005A7BEF">
              <w:rPr>
                <w:rFonts w:ascii="Arial" w:hAnsi="Arial" w:cs="Arial"/>
              </w:rPr>
              <w:t>Not likely</w:t>
            </w:r>
          </w:p>
          <w:p w14:paraId="320D87FC" w14:textId="77777777" w:rsidR="006A6A09" w:rsidRPr="005A7BEF" w:rsidRDefault="006A6A09" w:rsidP="00C7437E">
            <w:pPr>
              <w:rPr>
                <w:rFonts w:ascii="Arial" w:hAnsi="Arial" w:cs="Arial"/>
              </w:rPr>
            </w:pPr>
            <w:r w:rsidRPr="005A7BEF">
              <w:rPr>
                <w:rFonts w:ascii="Arial" w:hAnsi="Arial" w:cs="Arial"/>
              </w:rPr>
              <w:t>Absolutely not likely</w:t>
            </w:r>
          </w:p>
          <w:p w14:paraId="4C26AF94" w14:textId="064E5877" w:rsidR="006A6A09" w:rsidRPr="005A7BEF" w:rsidRDefault="006A6A09" w:rsidP="00C7437E">
            <w:pPr>
              <w:rPr>
                <w:rFonts w:ascii="Arial" w:hAnsi="Arial" w:cs="Arial"/>
              </w:rPr>
            </w:pPr>
          </w:p>
        </w:tc>
        <w:tc>
          <w:tcPr>
            <w:tcW w:w="561" w:type="pct"/>
            <w:vAlign w:val="center"/>
          </w:tcPr>
          <w:p w14:paraId="032AA33A" w14:textId="77777777" w:rsidR="006A6A09" w:rsidRPr="005A7BEF" w:rsidRDefault="006A6A09" w:rsidP="00C7437E">
            <w:pPr>
              <w:rPr>
                <w:rFonts w:ascii="Arial" w:hAnsi="Arial" w:cs="Arial"/>
                <w:b/>
                <w:sz w:val="16"/>
                <w:szCs w:val="16"/>
                <w:lang w:val="en-GB"/>
              </w:rPr>
            </w:pPr>
          </w:p>
        </w:tc>
        <w:tc>
          <w:tcPr>
            <w:tcW w:w="561" w:type="pct"/>
            <w:vAlign w:val="center"/>
          </w:tcPr>
          <w:p w14:paraId="15C48F1C" w14:textId="77777777" w:rsidR="006A6A09" w:rsidRPr="005A7BEF" w:rsidRDefault="006A6A09" w:rsidP="00C7437E">
            <w:pPr>
              <w:ind w:left="102"/>
              <w:rPr>
                <w:rFonts w:ascii="Arial" w:hAnsi="Arial" w:cs="Arial"/>
                <w:b/>
                <w:sz w:val="16"/>
                <w:szCs w:val="16"/>
                <w:lang w:val="en-GB"/>
              </w:rPr>
            </w:pPr>
          </w:p>
        </w:tc>
        <w:tc>
          <w:tcPr>
            <w:tcW w:w="561" w:type="pct"/>
            <w:vAlign w:val="center"/>
          </w:tcPr>
          <w:p w14:paraId="30B2F101" w14:textId="77777777" w:rsidR="006A6A09" w:rsidRPr="005A7BEF" w:rsidRDefault="006A6A09" w:rsidP="00C7437E">
            <w:pPr>
              <w:rPr>
                <w:rFonts w:ascii="Arial" w:hAnsi="Arial" w:cs="Arial"/>
                <w:b/>
                <w:sz w:val="16"/>
                <w:szCs w:val="16"/>
                <w:lang w:val="en-GB"/>
              </w:rPr>
            </w:pPr>
          </w:p>
        </w:tc>
      </w:tr>
      <w:tr w:rsidR="006A6A09" w:rsidRPr="005A7BEF" w14:paraId="4A45C69C" w14:textId="77777777" w:rsidTr="00C7437E">
        <w:trPr>
          <w:trHeight w:val="371"/>
        </w:trPr>
        <w:tc>
          <w:tcPr>
            <w:tcW w:w="3317" w:type="pct"/>
          </w:tcPr>
          <w:p w14:paraId="00E41BFA" w14:textId="06A486B4" w:rsidR="006A6A09" w:rsidRPr="005A7BEF" w:rsidRDefault="006A6A09" w:rsidP="00C7437E">
            <w:pPr>
              <w:rPr>
                <w:rFonts w:ascii="Arial" w:hAnsi="Arial" w:cs="Arial"/>
              </w:rPr>
            </w:pPr>
            <w:r w:rsidRPr="005A7BEF">
              <w:rPr>
                <w:rFonts w:ascii="Arial" w:hAnsi="Arial" w:cs="Arial"/>
              </w:rPr>
              <w:t>Given then current situation of your family, what do you think you will study?</w:t>
            </w:r>
          </w:p>
          <w:p w14:paraId="4A11F52D" w14:textId="77777777" w:rsidR="006A6A09" w:rsidRPr="005A7BEF" w:rsidRDefault="006A6A09" w:rsidP="00C7437E">
            <w:pPr>
              <w:rPr>
                <w:rFonts w:ascii="Arial" w:hAnsi="Arial" w:cs="Arial"/>
              </w:rPr>
            </w:pPr>
          </w:p>
          <w:p w14:paraId="0D91B107" w14:textId="0E5A1188" w:rsidR="006A6A09" w:rsidRPr="005A7BEF" w:rsidRDefault="0067654F" w:rsidP="00C7437E">
            <w:pPr>
              <w:rPr>
                <w:rFonts w:ascii="Arial" w:hAnsi="Arial" w:cs="Arial"/>
              </w:rPr>
            </w:pPr>
            <w:r>
              <w:rPr>
                <w:rFonts w:ascii="Arial" w:hAnsi="Arial" w:cs="Arial"/>
              </w:rPr>
              <w:t>G</w:t>
            </w:r>
            <w:r w:rsidR="006A6A09" w:rsidRPr="005A7BEF">
              <w:rPr>
                <w:rFonts w:ascii="Arial" w:hAnsi="Arial" w:cs="Arial"/>
              </w:rPr>
              <w:t>eneral arts</w:t>
            </w:r>
          </w:p>
          <w:p w14:paraId="29410B26" w14:textId="479AE79F" w:rsidR="006A6A09" w:rsidRPr="005A7BEF" w:rsidRDefault="0067654F" w:rsidP="00C7437E">
            <w:pPr>
              <w:rPr>
                <w:rFonts w:ascii="Arial" w:hAnsi="Arial" w:cs="Arial"/>
              </w:rPr>
            </w:pPr>
            <w:r>
              <w:rPr>
                <w:rFonts w:ascii="Arial" w:hAnsi="Arial" w:cs="Arial"/>
              </w:rPr>
              <w:t>G</w:t>
            </w:r>
            <w:r w:rsidR="006A6A09" w:rsidRPr="005A7BEF">
              <w:rPr>
                <w:rFonts w:ascii="Arial" w:hAnsi="Arial" w:cs="Arial"/>
              </w:rPr>
              <w:t>eneral science</w:t>
            </w:r>
          </w:p>
          <w:p w14:paraId="3F556DB9" w14:textId="4527C916" w:rsidR="006A6A09" w:rsidRPr="005A7BEF" w:rsidRDefault="0067654F" w:rsidP="00C7437E">
            <w:pPr>
              <w:rPr>
                <w:rFonts w:ascii="Arial" w:hAnsi="Arial" w:cs="Arial"/>
              </w:rPr>
            </w:pPr>
            <w:r>
              <w:rPr>
                <w:rFonts w:ascii="Arial" w:hAnsi="Arial" w:cs="Arial"/>
              </w:rPr>
              <w:t>H</w:t>
            </w:r>
            <w:r w:rsidR="006A6A09" w:rsidRPr="005A7BEF">
              <w:rPr>
                <w:rFonts w:ascii="Arial" w:hAnsi="Arial" w:cs="Arial"/>
              </w:rPr>
              <w:t>ome economics</w:t>
            </w:r>
          </w:p>
          <w:p w14:paraId="4B5F1F88" w14:textId="56486A91" w:rsidR="006A6A09" w:rsidRDefault="0067654F" w:rsidP="00C7437E">
            <w:pPr>
              <w:rPr>
                <w:rFonts w:ascii="Arial" w:hAnsi="Arial" w:cs="Arial"/>
              </w:rPr>
            </w:pPr>
            <w:r>
              <w:rPr>
                <w:rFonts w:ascii="Arial" w:hAnsi="Arial" w:cs="Arial"/>
              </w:rPr>
              <w:t>T</w:t>
            </w:r>
            <w:r w:rsidR="006A6A09" w:rsidRPr="005A7BEF">
              <w:rPr>
                <w:rFonts w:ascii="Arial" w:hAnsi="Arial" w:cs="Arial"/>
              </w:rPr>
              <w:t xml:space="preserve">echnical studies </w:t>
            </w:r>
          </w:p>
          <w:p w14:paraId="332D2281" w14:textId="1FDEC9C1" w:rsidR="0067654F" w:rsidRDefault="0067654F" w:rsidP="00C7437E">
            <w:pPr>
              <w:rPr>
                <w:rFonts w:ascii="Arial" w:hAnsi="Arial" w:cs="Arial"/>
              </w:rPr>
            </w:pPr>
            <w:r>
              <w:rPr>
                <w:rFonts w:ascii="Arial" w:hAnsi="Arial" w:cs="Arial"/>
              </w:rPr>
              <w:t>Visual arts</w:t>
            </w:r>
          </w:p>
          <w:p w14:paraId="40EEA184" w14:textId="1A12B31C" w:rsidR="0067654F" w:rsidRPr="005A7BEF" w:rsidRDefault="0067654F" w:rsidP="00C7437E">
            <w:pPr>
              <w:rPr>
                <w:rFonts w:ascii="Arial" w:hAnsi="Arial" w:cs="Arial"/>
              </w:rPr>
            </w:pPr>
            <w:r>
              <w:rPr>
                <w:rFonts w:ascii="Arial" w:hAnsi="Arial" w:cs="Arial"/>
              </w:rPr>
              <w:t>Business</w:t>
            </w:r>
          </w:p>
          <w:p w14:paraId="1B498FA2" w14:textId="20C275E3" w:rsidR="006A6A09" w:rsidRPr="005A7BEF" w:rsidRDefault="0067654F" w:rsidP="00C7437E">
            <w:pPr>
              <w:rPr>
                <w:rFonts w:ascii="Arial" w:hAnsi="Arial" w:cs="Arial"/>
              </w:rPr>
            </w:pPr>
            <w:r>
              <w:rPr>
                <w:rFonts w:ascii="Arial" w:hAnsi="Arial" w:cs="Arial"/>
              </w:rPr>
              <w:t>O</w:t>
            </w:r>
            <w:r w:rsidR="006A6A09" w:rsidRPr="005A7BEF">
              <w:rPr>
                <w:rFonts w:ascii="Arial" w:hAnsi="Arial" w:cs="Arial"/>
              </w:rPr>
              <w:t>ther (specify)</w:t>
            </w:r>
          </w:p>
        </w:tc>
        <w:tc>
          <w:tcPr>
            <w:tcW w:w="561" w:type="pct"/>
            <w:vAlign w:val="center"/>
          </w:tcPr>
          <w:p w14:paraId="7017EA8D" w14:textId="77777777" w:rsidR="006A6A09" w:rsidRPr="005A7BEF" w:rsidRDefault="006A6A09" w:rsidP="00C7437E">
            <w:pPr>
              <w:rPr>
                <w:rFonts w:ascii="Arial" w:hAnsi="Arial" w:cs="Arial"/>
                <w:b/>
                <w:sz w:val="16"/>
                <w:szCs w:val="16"/>
                <w:lang w:val="en-GB"/>
              </w:rPr>
            </w:pPr>
          </w:p>
        </w:tc>
        <w:tc>
          <w:tcPr>
            <w:tcW w:w="561" w:type="pct"/>
            <w:vAlign w:val="center"/>
          </w:tcPr>
          <w:p w14:paraId="608E25F9" w14:textId="77777777" w:rsidR="006A6A09" w:rsidRPr="005A7BEF" w:rsidRDefault="006A6A09" w:rsidP="00C7437E">
            <w:pPr>
              <w:jc w:val="center"/>
              <w:rPr>
                <w:rFonts w:ascii="Arial" w:hAnsi="Arial" w:cs="Arial"/>
                <w:b/>
                <w:sz w:val="16"/>
                <w:szCs w:val="16"/>
                <w:lang w:val="en-GB"/>
              </w:rPr>
            </w:pPr>
          </w:p>
        </w:tc>
        <w:tc>
          <w:tcPr>
            <w:tcW w:w="561" w:type="pct"/>
            <w:vAlign w:val="center"/>
          </w:tcPr>
          <w:p w14:paraId="485399F2" w14:textId="77777777" w:rsidR="006A6A09" w:rsidRPr="005A7BEF" w:rsidRDefault="006A6A09" w:rsidP="00C7437E">
            <w:pPr>
              <w:jc w:val="center"/>
              <w:rPr>
                <w:rFonts w:ascii="Arial" w:hAnsi="Arial" w:cs="Arial"/>
                <w:b/>
                <w:sz w:val="16"/>
                <w:szCs w:val="16"/>
                <w:lang w:val="en-GB"/>
              </w:rPr>
            </w:pPr>
          </w:p>
        </w:tc>
      </w:tr>
    </w:tbl>
    <w:p w14:paraId="71E12583" w14:textId="77777777" w:rsidR="006A6A09" w:rsidRPr="005A7BEF" w:rsidRDefault="006A6A09" w:rsidP="006A6A09">
      <w:pPr>
        <w:rPr>
          <w:rFonts w:ascii="Arial" w:hAnsi="Arial" w:cs="Arial"/>
        </w:rPr>
      </w:pPr>
    </w:p>
    <w:p w14:paraId="6F3D0599" w14:textId="77777777" w:rsidR="006A6A09" w:rsidRDefault="006A6A09" w:rsidP="006A6A09">
      <w:pPr>
        <w:rPr>
          <w:rFonts w:ascii="Arial" w:hAnsi="Arial" w:cs="Arial"/>
          <w:b/>
        </w:rPr>
      </w:pPr>
    </w:p>
    <w:p w14:paraId="48DA4676" w14:textId="5A3B7D67" w:rsidR="006A6A09" w:rsidRDefault="0067654F" w:rsidP="006A6A09">
      <w:pPr>
        <w:rPr>
          <w:rFonts w:ascii="Arial" w:hAnsi="Arial" w:cs="Arial"/>
        </w:rPr>
      </w:pPr>
      <w:r w:rsidRPr="0067654F">
        <w:rPr>
          <w:rFonts w:ascii="Arial" w:hAnsi="Arial" w:cs="Arial"/>
          <w:b/>
        </w:rPr>
        <w:t xml:space="preserve">Interviewer: </w:t>
      </w:r>
      <w:r w:rsidRPr="008D4F63">
        <w:rPr>
          <w:rFonts w:ascii="Arial" w:hAnsi="Arial" w:cs="Arial"/>
        </w:rPr>
        <w:t>You are about to begin the intervention portion of the module. Please make sure you are interviewing this child privately before continuing. Are you ready?</w:t>
      </w:r>
    </w:p>
    <w:p w14:paraId="6B8CED63" w14:textId="13785BFD" w:rsidR="0067654F" w:rsidRDefault="0067654F" w:rsidP="006A6A09">
      <w:pPr>
        <w:rPr>
          <w:rFonts w:ascii="Arial" w:hAnsi="Arial" w:cs="Arial"/>
        </w:rPr>
      </w:pPr>
    </w:p>
    <w:p w14:paraId="0B6DBF1F" w14:textId="6D036649" w:rsidR="0067654F" w:rsidRDefault="0067654F" w:rsidP="006A6A09">
      <w:pPr>
        <w:rPr>
          <w:rFonts w:ascii="Arial" w:hAnsi="Arial" w:cs="Arial"/>
        </w:rPr>
      </w:pPr>
      <w:r>
        <w:rPr>
          <w:rFonts w:ascii="Arial" w:hAnsi="Arial" w:cs="Arial"/>
        </w:rPr>
        <w:tab/>
        <w:t>______</w:t>
      </w:r>
    </w:p>
    <w:p w14:paraId="3677E420" w14:textId="65F97FC7" w:rsidR="0067654F" w:rsidRPr="008D4F63" w:rsidRDefault="0067654F">
      <w:pPr>
        <w:rPr>
          <w:rFonts w:ascii="Arial" w:hAnsi="Arial" w:cs="Arial"/>
        </w:rPr>
      </w:pPr>
      <w:r w:rsidRPr="008D4F63">
        <w:rPr>
          <w:rFonts w:ascii="Arial" w:hAnsi="Arial" w:cs="Arial"/>
        </w:rPr>
        <w:t>1-yes</w:t>
      </w:r>
    </w:p>
    <w:p w14:paraId="2FA7F366" w14:textId="7330910D" w:rsidR="0067654F" w:rsidRPr="008D4F63" w:rsidRDefault="0067654F">
      <w:pPr>
        <w:rPr>
          <w:rFonts w:ascii="Arial" w:hAnsi="Arial" w:cs="Arial"/>
        </w:rPr>
      </w:pPr>
      <w:r w:rsidRPr="008D4F63">
        <w:rPr>
          <w:rFonts w:ascii="Arial" w:hAnsi="Arial" w:cs="Arial"/>
        </w:rPr>
        <w:t>2-no</w:t>
      </w:r>
    </w:p>
    <w:p w14:paraId="02F67BE5" w14:textId="5B37F218" w:rsidR="006A6A09" w:rsidRDefault="006A6A09" w:rsidP="005A7BEF">
      <w:pPr>
        <w:rPr>
          <w:rFonts w:ascii="Arial" w:hAnsi="Arial" w:cs="Arial"/>
          <w:b/>
        </w:rPr>
      </w:pPr>
    </w:p>
    <w:p w14:paraId="0C4F7117" w14:textId="4EA7658B" w:rsidR="0067654F" w:rsidRDefault="0067654F" w:rsidP="005A7BEF">
      <w:pPr>
        <w:rPr>
          <w:rFonts w:ascii="Arial" w:hAnsi="Arial" w:cs="Arial"/>
          <w:b/>
        </w:rPr>
      </w:pPr>
    </w:p>
    <w:p w14:paraId="06EF5BE4" w14:textId="4132B7E8" w:rsidR="0067654F" w:rsidRDefault="0067654F" w:rsidP="005A7BEF">
      <w:pPr>
        <w:rPr>
          <w:rFonts w:ascii="Arial" w:hAnsi="Arial" w:cs="Arial"/>
          <w:b/>
        </w:rPr>
      </w:pPr>
      <w:r w:rsidRPr="0067654F">
        <w:rPr>
          <w:rFonts w:ascii="Arial" w:hAnsi="Arial" w:cs="Arial"/>
          <w:b/>
        </w:rPr>
        <w:t xml:space="preserve">Interviewer: </w:t>
      </w:r>
      <w:r w:rsidRPr="008D4F63">
        <w:rPr>
          <w:rFonts w:ascii="Arial" w:hAnsi="Arial" w:cs="Arial"/>
        </w:rPr>
        <w:t>This househo</w:t>
      </w:r>
      <w:r>
        <w:rPr>
          <w:rFonts w:ascii="Arial" w:hAnsi="Arial" w:cs="Arial"/>
        </w:rPr>
        <w:t>ld belongs to [Experimental Group]. Please show [Name] [instructions].</w:t>
      </w:r>
    </w:p>
    <w:p w14:paraId="437C830C" w14:textId="73F1535A" w:rsidR="0067654F" w:rsidRDefault="0067654F" w:rsidP="005A7BEF">
      <w:pPr>
        <w:rPr>
          <w:rFonts w:ascii="Arial" w:hAnsi="Arial" w:cs="Arial"/>
          <w:b/>
        </w:rPr>
      </w:pPr>
    </w:p>
    <w:p w14:paraId="0C179417" w14:textId="0DCF767C" w:rsidR="00C03C44" w:rsidRDefault="00C03C44" w:rsidP="005A7BEF">
      <w:pPr>
        <w:rPr>
          <w:rFonts w:ascii="Arial" w:hAnsi="Arial" w:cs="Arial"/>
        </w:rPr>
      </w:pPr>
      <w:r w:rsidRPr="00C03C44">
        <w:rPr>
          <w:rFonts w:ascii="Arial" w:hAnsi="Arial" w:cs="Arial"/>
          <w:b/>
        </w:rPr>
        <w:t xml:space="preserve">Interviewer: </w:t>
      </w:r>
      <w:r>
        <w:rPr>
          <w:rFonts w:ascii="Arial" w:hAnsi="Arial" w:cs="Arial"/>
        </w:rPr>
        <w:t>S</w:t>
      </w:r>
      <w:r w:rsidRPr="008D4F63">
        <w:rPr>
          <w:rFonts w:ascii="Arial" w:hAnsi="Arial" w:cs="Arial"/>
        </w:rPr>
        <w:t xml:space="preserve">how </w:t>
      </w:r>
      <w:r>
        <w:rPr>
          <w:rFonts w:ascii="Arial" w:hAnsi="Arial" w:cs="Arial"/>
        </w:rPr>
        <w:t>[Name]</w:t>
      </w:r>
      <w:r w:rsidRPr="008D4F63">
        <w:rPr>
          <w:rFonts w:ascii="Arial" w:hAnsi="Arial" w:cs="Arial"/>
        </w:rPr>
        <w:t xml:space="preserve"> a calendar (do not give a copy).</w:t>
      </w:r>
    </w:p>
    <w:p w14:paraId="6B01198F" w14:textId="06F59D73" w:rsidR="00C03C44" w:rsidRDefault="00C03C44" w:rsidP="005A7BEF">
      <w:pPr>
        <w:rPr>
          <w:rFonts w:ascii="Arial" w:hAnsi="Arial" w:cs="Arial"/>
        </w:rPr>
      </w:pPr>
    </w:p>
    <w:p w14:paraId="17A5E91F" w14:textId="060F533E" w:rsidR="00C03C44" w:rsidRDefault="00FA4766" w:rsidP="005A7BEF">
      <w:pPr>
        <w:rPr>
          <w:rFonts w:ascii="Arial" w:hAnsi="Arial" w:cs="Arial"/>
        </w:rPr>
      </w:pPr>
      <w:r>
        <w:rPr>
          <w:rFonts w:ascii="Arial" w:hAnsi="Arial" w:cs="Arial"/>
          <w:i/>
        </w:rPr>
        <w:t>INTERVIEWER READS</w:t>
      </w:r>
      <w:r w:rsidR="00C03C44" w:rsidRPr="00C03C44">
        <w:rPr>
          <w:rFonts w:ascii="Arial" w:hAnsi="Arial" w:cs="Arial"/>
        </w:rPr>
        <w:t>:</w:t>
      </w:r>
      <w:r w:rsidR="00C03C44" w:rsidRPr="00842F8E">
        <w:rPr>
          <w:rFonts w:ascii="Arial" w:hAnsi="Arial" w:cs="Arial"/>
          <w:b/>
        </w:rPr>
        <w:t xml:space="preserve"> </w:t>
      </w:r>
      <w:r w:rsidRPr="00842F8E">
        <w:rPr>
          <w:rFonts w:ascii="Arial" w:hAnsi="Arial" w:cs="Arial"/>
          <w:b/>
        </w:rPr>
        <w:t>“</w:t>
      </w:r>
      <w:r w:rsidR="00C03C44" w:rsidRPr="00842F8E">
        <w:rPr>
          <w:rFonts w:ascii="Arial" w:hAnsi="Arial" w:cs="Arial"/>
          <w:b/>
        </w:rPr>
        <w:t>To thank you for your participation in our survey, we gave one of your parents an identical calendar to this one we are showing you. This is a calendar for your family that includes some useful information.</w:t>
      </w:r>
      <w:r w:rsidRPr="00842F8E">
        <w:rPr>
          <w:rFonts w:ascii="Arial" w:hAnsi="Arial" w:cs="Arial"/>
          <w:b/>
        </w:rPr>
        <w:t>”</w:t>
      </w:r>
    </w:p>
    <w:p w14:paraId="0426F62D" w14:textId="77777777" w:rsidR="00C03C44" w:rsidRDefault="00C03C44" w:rsidP="005A7BEF">
      <w:pPr>
        <w:rPr>
          <w:rFonts w:ascii="Arial" w:hAnsi="Arial" w:cs="Arial"/>
          <w:b/>
        </w:rPr>
      </w:pPr>
    </w:p>
    <w:p w14:paraId="228ED824" w14:textId="77777777" w:rsidR="00E50A21" w:rsidRDefault="00E50A21" w:rsidP="005A7BEF">
      <w:pPr>
        <w:rPr>
          <w:rFonts w:ascii="Arial" w:hAnsi="Arial" w:cs="Arial"/>
          <w:b/>
        </w:rPr>
      </w:pPr>
    </w:p>
    <w:p w14:paraId="4C197B7C" w14:textId="757693E3" w:rsidR="006B1D17" w:rsidRDefault="006B1D17" w:rsidP="005A7BEF">
      <w:pPr>
        <w:rPr>
          <w:rFonts w:ascii="Arial" w:hAnsi="Arial" w:cs="Arial"/>
          <w:b/>
        </w:rPr>
      </w:pPr>
    </w:p>
    <w:p w14:paraId="61146FDD" w14:textId="4100DEA7" w:rsidR="00FE0630" w:rsidRDefault="00FE0630" w:rsidP="008D4F63">
      <w:pPr>
        <w:jc w:val="center"/>
        <w:rPr>
          <w:rFonts w:ascii="Arial" w:hAnsi="Arial" w:cs="Arial"/>
          <w:b/>
        </w:rPr>
      </w:pPr>
      <w:r>
        <w:rPr>
          <w:rFonts w:ascii="Arial" w:hAnsi="Arial" w:cs="Arial"/>
          <w:b/>
        </w:rPr>
        <w:t>FOR TREATMENT GROUPS</w:t>
      </w:r>
    </w:p>
    <w:p w14:paraId="64605D3A" w14:textId="77777777" w:rsidR="00FE0630" w:rsidRDefault="00FE0630" w:rsidP="005A7BEF">
      <w:pPr>
        <w:rPr>
          <w:rFonts w:ascii="Arial" w:hAnsi="Arial" w:cs="Arial"/>
          <w:b/>
        </w:rPr>
      </w:pPr>
    </w:p>
    <w:p w14:paraId="73AE1633" w14:textId="77777777" w:rsidR="00FE0630" w:rsidRPr="008D4F63" w:rsidRDefault="00FE0630" w:rsidP="00FE0630">
      <w:pPr>
        <w:rPr>
          <w:rFonts w:ascii="Arial" w:hAnsi="Arial" w:cs="Arial"/>
        </w:rPr>
      </w:pPr>
      <w:r w:rsidRPr="00FE0630">
        <w:rPr>
          <w:rFonts w:ascii="Arial" w:hAnsi="Arial" w:cs="Arial"/>
          <w:b/>
        </w:rPr>
        <w:t>Interviewer:</w:t>
      </w:r>
      <w:r w:rsidRPr="008D4F63">
        <w:rPr>
          <w:rFonts w:ascii="Arial" w:hAnsi="Arial" w:cs="Arial"/>
        </w:rPr>
        <w:t xml:space="preserve"> Open to the first page of the calendar.</w:t>
      </w:r>
    </w:p>
    <w:p w14:paraId="78968DF9" w14:textId="77777777" w:rsidR="00FE0630" w:rsidRPr="008D4F63" w:rsidRDefault="00FE0630" w:rsidP="00FE0630">
      <w:pPr>
        <w:rPr>
          <w:rFonts w:ascii="Arial" w:hAnsi="Arial" w:cs="Arial"/>
        </w:rPr>
      </w:pPr>
    </w:p>
    <w:p w14:paraId="42D17594" w14:textId="7C2D7878" w:rsidR="00FE0630" w:rsidRPr="008D4F63" w:rsidRDefault="00FA4766" w:rsidP="00FE0630">
      <w:pPr>
        <w:rPr>
          <w:rFonts w:ascii="Arial" w:hAnsi="Arial" w:cs="Arial"/>
        </w:rPr>
      </w:pPr>
      <w:r>
        <w:rPr>
          <w:rFonts w:ascii="Arial" w:hAnsi="Arial" w:cs="Arial"/>
          <w:i/>
        </w:rPr>
        <w:t>INTERVIEWER READS</w:t>
      </w:r>
      <w:r w:rsidR="00FE0630" w:rsidRPr="008D4F63">
        <w:rPr>
          <w:rFonts w:ascii="Arial" w:hAnsi="Arial" w:cs="Arial"/>
        </w:rPr>
        <w:t xml:space="preserve">: </w:t>
      </w:r>
      <w:r w:rsidR="00FE0630" w:rsidRPr="00FE0630">
        <w:rPr>
          <w:rFonts w:ascii="Arial" w:hAnsi="Arial" w:cs="Arial"/>
          <w:b/>
        </w:rPr>
        <w:t>Here on the first page, you will find some useful information.</w:t>
      </w:r>
    </w:p>
    <w:p w14:paraId="78988CCC" w14:textId="77777777" w:rsidR="00FE0630" w:rsidRPr="008D4F63" w:rsidRDefault="00FE0630" w:rsidP="00FE0630">
      <w:pPr>
        <w:rPr>
          <w:rFonts w:ascii="Arial" w:hAnsi="Arial" w:cs="Arial"/>
        </w:rPr>
      </w:pPr>
    </w:p>
    <w:p w14:paraId="51B81D54" w14:textId="7316015A" w:rsidR="00FE0630" w:rsidRDefault="00FE0630" w:rsidP="00FE0630">
      <w:pPr>
        <w:rPr>
          <w:rFonts w:ascii="Arial" w:hAnsi="Arial" w:cs="Arial"/>
        </w:rPr>
      </w:pPr>
      <w:r w:rsidRPr="00FE0630">
        <w:rPr>
          <w:rFonts w:ascii="Arial" w:hAnsi="Arial" w:cs="Arial"/>
          <w:b/>
        </w:rPr>
        <w:t>Interviewer</w:t>
      </w:r>
      <w:r w:rsidRPr="008D4F63">
        <w:rPr>
          <w:rFonts w:ascii="Arial" w:hAnsi="Arial" w:cs="Arial"/>
        </w:rPr>
        <w:t>: Read the sentences printed on the calendar and explain what they mean to make sure the respondent understands.</w:t>
      </w:r>
    </w:p>
    <w:p w14:paraId="2E3EC1EC" w14:textId="2600D704" w:rsidR="00FE0630" w:rsidRDefault="00FE0630" w:rsidP="00FE0630">
      <w:pPr>
        <w:rPr>
          <w:rFonts w:ascii="Arial" w:hAnsi="Arial" w:cs="Arial"/>
        </w:rPr>
      </w:pPr>
    </w:p>
    <w:p w14:paraId="09456A8E" w14:textId="2E084685" w:rsidR="00FE0630" w:rsidRDefault="00FE0630" w:rsidP="00FE0630">
      <w:pPr>
        <w:rPr>
          <w:rFonts w:ascii="Arial" w:hAnsi="Arial" w:cs="Arial"/>
        </w:rPr>
      </w:pPr>
    </w:p>
    <w:p w14:paraId="7446EC22" w14:textId="77777777" w:rsidR="00FE0630" w:rsidRPr="00FE0630" w:rsidRDefault="00FE0630" w:rsidP="00FE0630">
      <w:pPr>
        <w:rPr>
          <w:rFonts w:ascii="Arial" w:hAnsi="Arial" w:cs="Arial"/>
        </w:rPr>
      </w:pPr>
      <w:r w:rsidRPr="008D4F63">
        <w:rPr>
          <w:rFonts w:ascii="Arial" w:hAnsi="Arial" w:cs="Arial"/>
          <w:b/>
        </w:rPr>
        <w:t xml:space="preserve">Interviewer: </w:t>
      </w:r>
      <w:r w:rsidRPr="00FE0630">
        <w:rPr>
          <w:rFonts w:ascii="Arial" w:hAnsi="Arial" w:cs="Arial"/>
        </w:rPr>
        <w:t>After reading the information, turn the page to show the rest of the calendar.</w:t>
      </w:r>
    </w:p>
    <w:p w14:paraId="5FDDD0F5" w14:textId="77777777" w:rsidR="00FE0630" w:rsidRPr="00FE0630" w:rsidRDefault="00FE0630" w:rsidP="00FE0630">
      <w:pPr>
        <w:rPr>
          <w:rFonts w:ascii="Arial" w:hAnsi="Arial" w:cs="Arial"/>
        </w:rPr>
      </w:pPr>
    </w:p>
    <w:p w14:paraId="0E861ABC" w14:textId="777380FC" w:rsidR="00FE0630" w:rsidRPr="008D4F63" w:rsidRDefault="00FA4766" w:rsidP="00FE0630">
      <w:pPr>
        <w:rPr>
          <w:rFonts w:ascii="Arial" w:hAnsi="Arial" w:cs="Arial"/>
          <w:b/>
        </w:rPr>
      </w:pPr>
      <w:r>
        <w:rPr>
          <w:rFonts w:ascii="Arial" w:hAnsi="Arial" w:cs="Arial"/>
          <w:i/>
        </w:rPr>
        <w:t>INTERVIEWER READS</w:t>
      </w:r>
      <w:r w:rsidR="00FE0630" w:rsidRPr="00FE0630">
        <w:rPr>
          <w:rFonts w:ascii="Arial" w:hAnsi="Arial" w:cs="Arial"/>
        </w:rPr>
        <w:t xml:space="preserve">: </w:t>
      </w:r>
      <w:r w:rsidR="00FE0630" w:rsidRPr="008D4F63">
        <w:rPr>
          <w:rFonts w:ascii="Arial" w:hAnsi="Arial" w:cs="Arial"/>
          <w:b/>
        </w:rPr>
        <w:t>Here at the top of each page, we have pictures from all over Ghana and at the bottom, you will see the information we just showed you.</w:t>
      </w:r>
    </w:p>
    <w:p w14:paraId="09B20B8C" w14:textId="0E90C55B" w:rsidR="00FE0630" w:rsidRDefault="00FE0630" w:rsidP="00FE0630">
      <w:pPr>
        <w:rPr>
          <w:rFonts w:ascii="Arial" w:hAnsi="Arial" w:cs="Arial"/>
        </w:rPr>
      </w:pPr>
    </w:p>
    <w:p w14:paraId="5CDD6E7B" w14:textId="53B826F9" w:rsidR="00FA4766" w:rsidRPr="00842F8E" w:rsidRDefault="00FA4766" w:rsidP="00FA4766">
      <w:pPr>
        <w:rPr>
          <w:rFonts w:ascii="Arial" w:hAnsi="Arial" w:cs="Arial"/>
          <w:b/>
        </w:rPr>
      </w:pPr>
      <w:r w:rsidRPr="00842F8E">
        <w:rPr>
          <w:rFonts w:ascii="Arial" w:hAnsi="Arial" w:cs="Arial"/>
          <w:b/>
          <w:i/>
        </w:rPr>
        <w:t>INTERVIEWER READS</w:t>
      </w:r>
      <w:r w:rsidRPr="00842F8E">
        <w:rPr>
          <w:rFonts w:ascii="Arial" w:hAnsi="Arial" w:cs="Arial"/>
          <w:b/>
        </w:rPr>
        <w:t xml:space="preserve">: “We are coming back in one year to administer very similar math and English tests to the ones you just took. To thank you for your participation in our survey, we would like to give you a weekly planner of your choice. You can use the space to write down your plans for the week or to draw and take notes as you would like. We have two types of planners: </w:t>
      </w:r>
    </w:p>
    <w:p w14:paraId="35E454A1" w14:textId="77777777" w:rsidR="00FA4766" w:rsidRPr="00842F8E" w:rsidRDefault="00FA4766" w:rsidP="00FA4766">
      <w:pPr>
        <w:rPr>
          <w:rFonts w:ascii="Arial" w:hAnsi="Arial" w:cs="Arial"/>
          <w:b/>
        </w:rPr>
      </w:pPr>
    </w:p>
    <w:p w14:paraId="138F6634" w14:textId="77777777" w:rsidR="00FA4766" w:rsidRPr="00842F8E" w:rsidRDefault="00FA4766" w:rsidP="00FA4766">
      <w:pPr>
        <w:rPr>
          <w:rFonts w:ascii="Arial" w:hAnsi="Arial" w:cs="Arial"/>
          <w:b/>
        </w:rPr>
      </w:pPr>
      <w:r w:rsidRPr="00842F8E">
        <w:rPr>
          <w:rFonts w:ascii="Arial" w:hAnsi="Arial" w:cs="Arial"/>
          <w:b/>
        </w:rPr>
        <w:t xml:space="preserve">1) One is focused on math and science, where each week there are some fun math and science facts and some puzzles you may want to solve </w:t>
      </w:r>
    </w:p>
    <w:p w14:paraId="7F5097D4" w14:textId="77777777" w:rsidR="00FA4766" w:rsidRPr="00842F8E" w:rsidRDefault="00FA4766" w:rsidP="00FA4766">
      <w:pPr>
        <w:rPr>
          <w:rFonts w:ascii="Arial" w:hAnsi="Arial" w:cs="Arial"/>
          <w:b/>
        </w:rPr>
      </w:pPr>
      <w:r w:rsidRPr="00842F8E">
        <w:rPr>
          <w:rFonts w:ascii="Arial" w:hAnsi="Arial" w:cs="Arial"/>
          <w:b/>
        </w:rPr>
        <w:t xml:space="preserve">2) The other one is focused on English reading, where each week there are fun facts about animals and new English words you can learn. </w:t>
      </w:r>
    </w:p>
    <w:p w14:paraId="51DD9008" w14:textId="77777777" w:rsidR="00FA4766" w:rsidRPr="00842F8E" w:rsidRDefault="00FA4766" w:rsidP="00FA4766">
      <w:pPr>
        <w:rPr>
          <w:rFonts w:ascii="Arial" w:hAnsi="Arial" w:cs="Arial"/>
          <w:b/>
        </w:rPr>
      </w:pPr>
    </w:p>
    <w:p w14:paraId="62EFFCBD" w14:textId="1C3F4B60" w:rsidR="00FA4766" w:rsidRDefault="00FA4766" w:rsidP="00FA4766">
      <w:pPr>
        <w:rPr>
          <w:rFonts w:ascii="Arial" w:hAnsi="Arial" w:cs="Arial"/>
          <w:b/>
        </w:rPr>
      </w:pPr>
      <w:r w:rsidRPr="00842F8E">
        <w:rPr>
          <w:rFonts w:ascii="Arial" w:hAnsi="Arial" w:cs="Arial"/>
          <w:b/>
        </w:rPr>
        <w:t>Do you want to receive the math and science planner or the English planner?</w:t>
      </w:r>
      <w:r w:rsidR="0065412A" w:rsidRPr="00842F8E">
        <w:rPr>
          <w:rFonts w:ascii="Arial" w:hAnsi="Arial" w:cs="Arial"/>
          <w:b/>
        </w:rPr>
        <w:t>”</w:t>
      </w:r>
    </w:p>
    <w:p w14:paraId="433B5DAB" w14:textId="5D75235E" w:rsidR="0065412A" w:rsidRDefault="0065412A" w:rsidP="00FA4766">
      <w:pPr>
        <w:rPr>
          <w:rFonts w:ascii="Arial" w:hAnsi="Arial" w:cs="Arial"/>
          <w:b/>
        </w:rPr>
      </w:pPr>
    </w:p>
    <w:p w14:paraId="71DAC0AF" w14:textId="7A8BD47E" w:rsidR="0065412A" w:rsidRDefault="0065412A" w:rsidP="00FA4766">
      <w:pPr>
        <w:rPr>
          <w:rFonts w:ascii="Arial" w:hAnsi="Arial" w:cs="Arial"/>
        </w:rPr>
      </w:pPr>
      <w:r>
        <w:rPr>
          <w:rFonts w:ascii="Arial" w:hAnsi="Arial" w:cs="Arial"/>
        </w:rPr>
        <w:t>_____</w:t>
      </w:r>
    </w:p>
    <w:p w14:paraId="6163EF1E" w14:textId="5C887233" w:rsidR="0065412A" w:rsidRDefault="0065412A" w:rsidP="00FA4766">
      <w:pPr>
        <w:rPr>
          <w:rFonts w:ascii="Arial" w:hAnsi="Arial" w:cs="Arial"/>
        </w:rPr>
      </w:pPr>
    </w:p>
    <w:p w14:paraId="7991ECDC" w14:textId="2C441468" w:rsidR="0065412A" w:rsidRDefault="0065412A" w:rsidP="00FA4766">
      <w:pPr>
        <w:rPr>
          <w:rFonts w:ascii="Arial" w:hAnsi="Arial" w:cs="Arial"/>
        </w:rPr>
      </w:pPr>
      <w:r>
        <w:rPr>
          <w:rFonts w:ascii="Arial" w:hAnsi="Arial" w:cs="Arial"/>
        </w:rPr>
        <w:t>1-Math</w:t>
      </w:r>
      <w:r w:rsidR="00B57F55">
        <w:rPr>
          <w:rFonts w:ascii="Arial" w:hAnsi="Arial" w:cs="Arial"/>
        </w:rPr>
        <w:t xml:space="preserve"> and science planner</w:t>
      </w:r>
    </w:p>
    <w:p w14:paraId="25AB9D59" w14:textId="2677D068" w:rsidR="0065412A" w:rsidRDefault="0065412A" w:rsidP="00FA4766">
      <w:pPr>
        <w:rPr>
          <w:rFonts w:ascii="Arial" w:hAnsi="Arial" w:cs="Arial"/>
        </w:rPr>
      </w:pPr>
      <w:r>
        <w:rPr>
          <w:rFonts w:ascii="Arial" w:hAnsi="Arial" w:cs="Arial"/>
        </w:rPr>
        <w:t>5-English</w:t>
      </w:r>
      <w:r w:rsidR="00B57F55">
        <w:rPr>
          <w:rFonts w:ascii="Arial" w:hAnsi="Arial" w:cs="Arial"/>
        </w:rPr>
        <w:t xml:space="preserve"> planner</w:t>
      </w:r>
    </w:p>
    <w:p w14:paraId="5D82E3E5" w14:textId="7482FBD4" w:rsidR="00D92195" w:rsidRDefault="00D92195" w:rsidP="00FA4766">
      <w:pPr>
        <w:rPr>
          <w:rFonts w:ascii="Arial" w:hAnsi="Arial" w:cs="Arial"/>
        </w:rPr>
      </w:pPr>
    </w:p>
    <w:p w14:paraId="69B07B87" w14:textId="3A0B97B4" w:rsidR="00D92195" w:rsidRPr="00D92195" w:rsidRDefault="00D92195" w:rsidP="00D92195">
      <w:pPr>
        <w:rPr>
          <w:rFonts w:ascii="Arial" w:hAnsi="Arial" w:cs="Arial"/>
        </w:rPr>
      </w:pPr>
      <w:r w:rsidRPr="00842F8E">
        <w:rPr>
          <w:rFonts w:ascii="Arial" w:hAnsi="Arial" w:cs="Arial"/>
          <w:b/>
        </w:rPr>
        <w:t>Interviewer</w:t>
      </w:r>
      <w:r w:rsidRPr="00D92195">
        <w:rPr>
          <w:rFonts w:ascii="Arial" w:hAnsi="Arial" w:cs="Arial"/>
        </w:rPr>
        <w:t xml:space="preserve">: Inform </w:t>
      </w:r>
      <w:r>
        <w:rPr>
          <w:rFonts w:ascii="Arial" w:hAnsi="Arial" w:cs="Arial"/>
        </w:rPr>
        <w:t>[Name]</w:t>
      </w:r>
      <w:r w:rsidRPr="00D92195">
        <w:rPr>
          <w:rFonts w:ascii="Arial" w:hAnsi="Arial" w:cs="Arial"/>
        </w:rPr>
        <w:t xml:space="preserve"> that his/her family will receive a monetary reward if they keep ALL the materials when we return.</w:t>
      </w:r>
    </w:p>
    <w:p w14:paraId="327FC66E" w14:textId="77777777" w:rsidR="00D92195" w:rsidRPr="00D92195" w:rsidRDefault="00D92195" w:rsidP="00D92195">
      <w:pPr>
        <w:rPr>
          <w:rFonts w:ascii="Arial" w:hAnsi="Arial" w:cs="Arial"/>
        </w:rPr>
      </w:pPr>
    </w:p>
    <w:p w14:paraId="6003FA6F" w14:textId="726C01C9" w:rsidR="00D92195" w:rsidRPr="0065412A" w:rsidRDefault="00D92195" w:rsidP="00D92195">
      <w:pPr>
        <w:rPr>
          <w:rFonts w:ascii="Arial" w:hAnsi="Arial" w:cs="Arial"/>
        </w:rPr>
      </w:pPr>
      <w:r>
        <w:rPr>
          <w:rFonts w:ascii="Arial" w:hAnsi="Arial" w:cs="Arial"/>
          <w:i/>
        </w:rPr>
        <w:t>INTERVIEWER READS</w:t>
      </w:r>
      <w:r w:rsidRPr="00D92195">
        <w:rPr>
          <w:rFonts w:ascii="Arial" w:hAnsi="Arial" w:cs="Arial"/>
        </w:rPr>
        <w:t>:</w:t>
      </w:r>
      <w:r w:rsidRPr="00842F8E">
        <w:rPr>
          <w:rFonts w:ascii="Arial" w:hAnsi="Arial" w:cs="Arial"/>
          <w:b/>
        </w:rPr>
        <w:t xml:space="preserve"> “When we return in one year, we will reward your household with a monetary prize if everyone keeps the materials you have just given you.”</w:t>
      </w:r>
    </w:p>
    <w:p w14:paraId="2A612BF6" w14:textId="54DA045F" w:rsidR="00FE0630" w:rsidRDefault="00FE0630" w:rsidP="005A7BEF">
      <w:pPr>
        <w:rPr>
          <w:rFonts w:ascii="Arial" w:hAnsi="Arial" w:cs="Arial"/>
          <w:b/>
        </w:rPr>
      </w:pPr>
    </w:p>
    <w:p w14:paraId="4AE69032" w14:textId="22A9415E" w:rsidR="00FE0630" w:rsidRDefault="00FE0630" w:rsidP="008D4F63">
      <w:pPr>
        <w:jc w:val="center"/>
        <w:rPr>
          <w:rFonts w:ascii="Arial" w:hAnsi="Arial" w:cs="Arial"/>
          <w:b/>
        </w:rPr>
      </w:pPr>
      <w:r>
        <w:rPr>
          <w:rFonts w:ascii="Arial" w:hAnsi="Arial" w:cs="Arial"/>
          <w:b/>
        </w:rPr>
        <w:t>FOR CONTROL GROUPS</w:t>
      </w:r>
    </w:p>
    <w:p w14:paraId="523D89EA" w14:textId="77777777" w:rsidR="00FE0630" w:rsidRDefault="00FE0630">
      <w:pPr>
        <w:rPr>
          <w:rFonts w:ascii="Arial" w:hAnsi="Arial" w:cs="Arial"/>
          <w:b/>
        </w:rPr>
      </w:pPr>
    </w:p>
    <w:p w14:paraId="498BDA74" w14:textId="7C7B717E" w:rsidR="00FE0630" w:rsidRPr="008D4F63" w:rsidRDefault="00FE0630" w:rsidP="005A7BEF">
      <w:pPr>
        <w:rPr>
          <w:rFonts w:ascii="Arial" w:hAnsi="Arial" w:cs="Arial"/>
        </w:rPr>
      </w:pPr>
      <w:r>
        <w:rPr>
          <w:rFonts w:ascii="Arial" w:hAnsi="Arial" w:cs="Arial"/>
        </w:rPr>
        <w:t xml:space="preserve">Read: </w:t>
      </w:r>
      <w:r w:rsidRPr="008D4F63">
        <w:rPr>
          <w:rFonts w:ascii="Arial" w:hAnsi="Arial" w:cs="Arial"/>
          <w:b/>
        </w:rPr>
        <w:t>To thank you for your participation in our survey, we gave a calendar identical to this one to one of your parents. It is a calendar for your family with images from all over the world.</w:t>
      </w:r>
    </w:p>
    <w:p w14:paraId="33C52B15" w14:textId="77777777" w:rsidR="00FE0630" w:rsidRPr="005A7BEF" w:rsidRDefault="00FE0630" w:rsidP="005A7BEF">
      <w:pPr>
        <w:rPr>
          <w:rFonts w:ascii="Arial" w:hAnsi="Arial" w:cs="Arial"/>
          <w:b/>
        </w:rPr>
      </w:pPr>
    </w:p>
    <w:p w14:paraId="107A8A05" w14:textId="77777777" w:rsidR="006B1D17" w:rsidRPr="005A7BEF" w:rsidRDefault="006B1D17" w:rsidP="005A7BEF">
      <w:pPr>
        <w:rPr>
          <w:rFonts w:ascii="Arial" w:hAnsi="Arial" w:cs="Arial"/>
        </w:rPr>
      </w:pPr>
    </w:p>
    <w:p w14:paraId="4A78AEA8" w14:textId="22E7804F" w:rsidR="006B1D17" w:rsidRDefault="006B1D17" w:rsidP="005A7BEF">
      <w:pPr>
        <w:rPr>
          <w:rFonts w:ascii="Arial" w:hAnsi="Arial" w:cs="Arial"/>
        </w:rPr>
      </w:pPr>
    </w:p>
    <w:p w14:paraId="26320FF2" w14:textId="69D0B41E" w:rsidR="00D92195" w:rsidRDefault="00D92195" w:rsidP="005A7BEF">
      <w:pPr>
        <w:rPr>
          <w:rFonts w:ascii="Arial" w:hAnsi="Arial" w:cs="Arial"/>
        </w:rPr>
      </w:pPr>
      <w:r>
        <w:rPr>
          <w:rFonts w:ascii="Arial" w:hAnsi="Arial" w:cs="Arial"/>
        </w:rPr>
        <w:t>[REPEAT FOR ALL ELIGIBLE CHILDREN]</w:t>
      </w:r>
    </w:p>
    <w:p w14:paraId="06FBF3D8" w14:textId="1BA11D95" w:rsidR="00D92195" w:rsidRDefault="00D92195" w:rsidP="005A7BEF">
      <w:pPr>
        <w:rPr>
          <w:rFonts w:ascii="Arial" w:hAnsi="Arial" w:cs="Arial"/>
        </w:rPr>
      </w:pPr>
    </w:p>
    <w:p w14:paraId="0EF8975A" w14:textId="64DE4A09" w:rsidR="00D92195" w:rsidRDefault="00D92195" w:rsidP="005A7BEF">
      <w:pPr>
        <w:rPr>
          <w:rFonts w:ascii="Arial" w:hAnsi="Arial" w:cs="Arial"/>
        </w:rPr>
      </w:pPr>
    </w:p>
    <w:p w14:paraId="3ECB38C6" w14:textId="77777777" w:rsidR="00D92195" w:rsidRPr="005A7BEF" w:rsidRDefault="00D92195" w:rsidP="005A7BEF">
      <w:pPr>
        <w:rPr>
          <w:rFonts w:ascii="Arial" w:hAnsi="Arial" w:cs="Arial"/>
        </w:rPr>
      </w:pPr>
    </w:p>
    <w:p w14:paraId="43E010AD" w14:textId="77777777" w:rsidR="006B1D17" w:rsidRPr="005A7BEF" w:rsidRDefault="006B1D17" w:rsidP="005A7BEF">
      <w:pPr>
        <w:rPr>
          <w:rFonts w:ascii="Arial" w:hAnsi="Arial" w:cs="Arial"/>
          <w:b/>
          <w:i/>
        </w:rPr>
      </w:pPr>
    </w:p>
    <w:p w14:paraId="05EC9DF5" w14:textId="6D99A992" w:rsidR="006B1D17" w:rsidRDefault="006B1D17" w:rsidP="005A7BEF">
      <w:pPr>
        <w:rPr>
          <w:rFonts w:ascii="Arial" w:hAnsi="Arial" w:cs="Arial"/>
          <w:b/>
          <w:u w:val="single"/>
        </w:rPr>
      </w:pPr>
      <w:r w:rsidRPr="005A7BEF">
        <w:rPr>
          <w:rFonts w:ascii="Arial" w:hAnsi="Arial" w:cs="Arial"/>
          <w:b/>
          <w:u w:val="single"/>
        </w:rPr>
        <w:t>Age 5 to 8 Children Interview</w:t>
      </w:r>
    </w:p>
    <w:p w14:paraId="2262F8E4" w14:textId="77777777" w:rsidR="00113509" w:rsidRPr="005A7BEF" w:rsidRDefault="00113509" w:rsidP="005A7BEF">
      <w:pPr>
        <w:rPr>
          <w:rFonts w:ascii="Arial" w:hAnsi="Arial" w:cs="Arial"/>
          <w:b/>
          <w:u w:val="single"/>
        </w:rPr>
      </w:pPr>
    </w:p>
    <w:p w14:paraId="4DD4EC75" w14:textId="1E774A43" w:rsidR="006B1D17" w:rsidRPr="00842F8E" w:rsidRDefault="00D92195" w:rsidP="005A7BEF">
      <w:pPr>
        <w:rPr>
          <w:rFonts w:ascii="Arial" w:hAnsi="Arial" w:cs="Arial"/>
        </w:rPr>
      </w:pPr>
      <w:r w:rsidRPr="00842F8E">
        <w:rPr>
          <w:rFonts w:ascii="Arial" w:hAnsi="Arial" w:cs="Arial"/>
        </w:rPr>
        <w:t>[</w:t>
      </w:r>
      <w:r w:rsidR="006B1D17" w:rsidRPr="00842F8E">
        <w:rPr>
          <w:rFonts w:ascii="Arial" w:hAnsi="Arial" w:cs="Arial"/>
        </w:rPr>
        <w:t>The following questions are asked only to young children age 5 to 8, e.g. younger siblings of older children in our study sample</w:t>
      </w:r>
      <w:r w:rsidRPr="00842F8E">
        <w:rPr>
          <w:rFonts w:ascii="Arial" w:hAnsi="Arial" w:cs="Arial"/>
        </w:rPr>
        <w:t>]</w:t>
      </w:r>
    </w:p>
    <w:p w14:paraId="22555365" w14:textId="4045623F" w:rsidR="00113509" w:rsidRDefault="00113509" w:rsidP="005A7BEF">
      <w:pPr>
        <w:rPr>
          <w:rFonts w:ascii="Arial" w:hAnsi="Arial" w:cs="Arial"/>
          <w:b/>
        </w:rPr>
      </w:pPr>
    </w:p>
    <w:p w14:paraId="40D6E3FA" w14:textId="51C276BE" w:rsidR="00113509" w:rsidRDefault="00113509" w:rsidP="005A7BEF">
      <w:pPr>
        <w:rPr>
          <w:rFonts w:ascii="Arial" w:hAnsi="Arial" w:cs="Arial"/>
          <w:b/>
        </w:rPr>
      </w:pPr>
    </w:p>
    <w:p w14:paraId="1938DB46" w14:textId="4F88E7F8" w:rsidR="00113509" w:rsidRPr="00113509" w:rsidRDefault="00113509" w:rsidP="00113509">
      <w:pPr>
        <w:rPr>
          <w:rFonts w:ascii="Arial" w:hAnsi="Arial" w:cs="Arial"/>
        </w:rPr>
      </w:pPr>
      <w:r w:rsidRPr="008D4F63">
        <w:rPr>
          <w:rFonts w:ascii="Arial" w:hAnsi="Arial" w:cs="Arial"/>
          <w:b/>
        </w:rPr>
        <w:t>Interviewer</w:t>
      </w:r>
      <w:r w:rsidRPr="00113509">
        <w:rPr>
          <w:rFonts w:ascii="Arial" w:hAnsi="Arial" w:cs="Arial"/>
        </w:rPr>
        <w:t xml:space="preserve">: Please ask the parent(s) to leave so we can speak directly with </w:t>
      </w:r>
      <w:r>
        <w:rPr>
          <w:rFonts w:ascii="Arial" w:hAnsi="Arial" w:cs="Arial"/>
        </w:rPr>
        <w:t>[Name].</w:t>
      </w:r>
    </w:p>
    <w:p w14:paraId="3540BA83" w14:textId="77777777" w:rsidR="00113509" w:rsidRPr="00113509" w:rsidRDefault="00113509" w:rsidP="00113509">
      <w:pPr>
        <w:rPr>
          <w:rFonts w:ascii="Arial" w:hAnsi="Arial" w:cs="Arial"/>
        </w:rPr>
      </w:pPr>
    </w:p>
    <w:p w14:paraId="2C522F11" w14:textId="6168B671" w:rsidR="00113509" w:rsidRDefault="00D92195" w:rsidP="00113509">
      <w:pPr>
        <w:rPr>
          <w:rFonts w:ascii="Arial" w:hAnsi="Arial" w:cs="Arial"/>
          <w:b/>
        </w:rPr>
      </w:pPr>
      <w:r>
        <w:rPr>
          <w:rFonts w:ascii="Arial" w:hAnsi="Arial" w:cs="Arial"/>
          <w:i/>
        </w:rPr>
        <w:t>INTERVIEWER READS</w:t>
      </w:r>
      <w:r w:rsidR="00113509" w:rsidRPr="00113509">
        <w:rPr>
          <w:rFonts w:ascii="Arial" w:hAnsi="Arial" w:cs="Arial"/>
        </w:rPr>
        <w:t xml:space="preserve">: </w:t>
      </w:r>
      <w:r>
        <w:rPr>
          <w:rFonts w:ascii="Arial" w:hAnsi="Arial" w:cs="Arial"/>
        </w:rPr>
        <w:t>“</w:t>
      </w:r>
      <w:r w:rsidR="00113509" w:rsidRPr="008D4F63">
        <w:rPr>
          <w:rFonts w:ascii="Arial" w:hAnsi="Arial" w:cs="Arial"/>
          <w:b/>
        </w:rPr>
        <w:t xml:space="preserve">We would now like to ask </w:t>
      </w:r>
      <w:r w:rsidR="00113509">
        <w:rPr>
          <w:rFonts w:ascii="Arial" w:hAnsi="Arial" w:cs="Arial"/>
          <w:b/>
        </w:rPr>
        <w:t>[Name]</w:t>
      </w:r>
      <w:r w:rsidR="00113509" w:rsidRPr="008D4F63">
        <w:rPr>
          <w:rFonts w:ascii="Arial" w:hAnsi="Arial" w:cs="Arial"/>
          <w:b/>
        </w:rPr>
        <w:t xml:space="preserve"> some questions</w:t>
      </w:r>
      <w:r w:rsidR="00113509">
        <w:rPr>
          <w:rFonts w:ascii="Arial" w:hAnsi="Arial" w:cs="Arial"/>
          <w:b/>
        </w:rPr>
        <w:t>.</w:t>
      </w:r>
      <w:r>
        <w:rPr>
          <w:rFonts w:ascii="Arial" w:hAnsi="Arial" w:cs="Arial"/>
          <w:b/>
        </w:rPr>
        <w:t>”</w:t>
      </w:r>
    </w:p>
    <w:p w14:paraId="103ADB3C" w14:textId="272E4BE6" w:rsidR="00113509" w:rsidRDefault="00113509" w:rsidP="00113509">
      <w:pPr>
        <w:rPr>
          <w:rFonts w:ascii="Arial" w:hAnsi="Arial" w:cs="Arial"/>
          <w:b/>
        </w:rPr>
      </w:pPr>
    </w:p>
    <w:p w14:paraId="3622806F" w14:textId="092BFF8B" w:rsidR="00113509" w:rsidRPr="008D4F63" w:rsidRDefault="00D92195" w:rsidP="00113509">
      <w:pPr>
        <w:rPr>
          <w:rFonts w:ascii="Arial" w:hAnsi="Arial" w:cs="Arial"/>
          <w:b/>
        </w:rPr>
      </w:pPr>
      <w:r>
        <w:rPr>
          <w:rFonts w:ascii="Arial" w:hAnsi="Arial" w:cs="Arial"/>
          <w:i/>
        </w:rPr>
        <w:t>INTERVIEWER READS</w:t>
      </w:r>
      <w:r w:rsidR="00113509" w:rsidRPr="008D4F63">
        <w:rPr>
          <w:rFonts w:ascii="Arial" w:hAnsi="Arial" w:cs="Arial"/>
        </w:rPr>
        <w:t xml:space="preserve">: </w:t>
      </w:r>
      <w:r>
        <w:rPr>
          <w:rFonts w:ascii="Arial" w:hAnsi="Arial" w:cs="Arial"/>
        </w:rPr>
        <w:t>“</w:t>
      </w:r>
      <w:r w:rsidR="00113509" w:rsidRPr="00113509">
        <w:rPr>
          <w:rFonts w:ascii="Arial" w:hAnsi="Arial" w:cs="Arial"/>
          <w:b/>
        </w:rPr>
        <w:t xml:space="preserve">We would now like to ask some questions to </w:t>
      </w:r>
      <w:r w:rsidR="00113509">
        <w:rPr>
          <w:rFonts w:ascii="Arial" w:hAnsi="Arial" w:cs="Arial"/>
          <w:b/>
        </w:rPr>
        <w:t>[Name]</w:t>
      </w:r>
      <w:r w:rsidR="00113509" w:rsidRPr="00113509">
        <w:rPr>
          <w:rFonts w:ascii="Arial" w:hAnsi="Arial" w:cs="Arial"/>
          <w:b/>
        </w:rPr>
        <w:t>, one of the younger children who is between the ages of 5-8 and lives in this household.</w:t>
      </w:r>
      <w:r>
        <w:rPr>
          <w:rFonts w:ascii="Arial" w:hAnsi="Arial" w:cs="Arial"/>
          <w:b/>
        </w:rPr>
        <w:t>”</w:t>
      </w:r>
    </w:p>
    <w:p w14:paraId="7C8010B4" w14:textId="77777777" w:rsidR="006B1D17" w:rsidRPr="005A7BEF" w:rsidRDefault="006B1D17" w:rsidP="005A7BEF">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9"/>
        <w:gridCol w:w="1645"/>
        <w:gridCol w:w="1645"/>
        <w:gridCol w:w="1645"/>
      </w:tblGrid>
      <w:tr w:rsidR="006B1D17" w:rsidRPr="005A7BEF" w14:paraId="355D1B81" w14:textId="77777777" w:rsidTr="00DB6B2C">
        <w:trPr>
          <w:cantSplit/>
          <w:trHeight w:val="629"/>
          <w:tblHeader/>
        </w:trPr>
        <w:tc>
          <w:tcPr>
            <w:tcW w:w="3317" w:type="pct"/>
            <w:shd w:val="clear" w:color="auto" w:fill="A6A6A6" w:themeFill="background1" w:themeFillShade="A6"/>
            <w:vAlign w:val="center"/>
          </w:tcPr>
          <w:p w14:paraId="580DBF2D"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Young child #</w:t>
            </w:r>
          </w:p>
        </w:tc>
        <w:tc>
          <w:tcPr>
            <w:tcW w:w="561" w:type="pct"/>
            <w:shd w:val="clear" w:color="auto" w:fill="A6A6A6" w:themeFill="background1" w:themeFillShade="A6"/>
            <w:vAlign w:val="center"/>
          </w:tcPr>
          <w:p w14:paraId="226C0FDE"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1</w:t>
            </w:r>
          </w:p>
        </w:tc>
        <w:tc>
          <w:tcPr>
            <w:tcW w:w="561" w:type="pct"/>
            <w:shd w:val="clear" w:color="auto" w:fill="A6A6A6" w:themeFill="background1" w:themeFillShade="A6"/>
            <w:vAlign w:val="center"/>
          </w:tcPr>
          <w:p w14:paraId="26A98E6B"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2</w:t>
            </w:r>
          </w:p>
        </w:tc>
        <w:tc>
          <w:tcPr>
            <w:tcW w:w="561" w:type="pct"/>
            <w:shd w:val="clear" w:color="auto" w:fill="A6A6A6" w:themeFill="background1" w:themeFillShade="A6"/>
            <w:vAlign w:val="center"/>
          </w:tcPr>
          <w:p w14:paraId="51C95F62" w14:textId="77777777" w:rsidR="006B1D17" w:rsidRPr="005A7BEF" w:rsidRDefault="006B1D17" w:rsidP="005A7BEF">
            <w:pPr>
              <w:jc w:val="center"/>
              <w:rPr>
                <w:rFonts w:ascii="Arial" w:hAnsi="Arial" w:cs="Arial"/>
                <w:b/>
                <w:sz w:val="16"/>
                <w:szCs w:val="16"/>
                <w:lang w:val="en-GB"/>
              </w:rPr>
            </w:pPr>
            <w:r w:rsidRPr="005A7BEF">
              <w:rPr>
                <w:rFonts w:ascii="Arial" w:hAnsi="Arial" w:cs="Arial"/>
                <w:b/>
                <w:sz w:val="16"/>
                <w:szCs w:val="16"/>
                <w:lang w:val="en-GB"/>
              </w:rPr>
              <w:t>3</w:t>
            </w:r>
          </w:p>
        </w:tc>
      </w:tr>
      <w:tr w:rsidR="006B1D17" w:rsidRPr="005A7BEF" w14:paraId="50CE9962" w14:textId="77777777" w:rsidTr="00DB6B2C">
        <w:trPr>
          <w:trHeight w:val="371"/>
        </w:trPr>
        <w:tc>
          <w:tcPr>
            <w:tcW w:w="3317" w:type="pct"/>
          </w:tcPr>
          <w:p w14:paraId="4FF4E2BA" w14:textId="77F73FF3" w:rsidR="006B1D17" w:rsidRPr="005A7BEF" w:rsidRDefault="006B1D17" w:rsidP="005A7BEF">
            <w:pPr>
              <w:rPr>
                <w:rFonts w:ascii="Arial" w:hAnsi="Arial" w:cs="Arial"/>
              </w:rPr>
            </w:pPr>
            <w:r w:rsidRPr="005A7BEF">
              <w:rPr>
                <w:rFonts w:ascii="Arial" w:hAnsi="Arial" w:cs="Arial"/>
              </w:rPr>
              <w:t xml:space="preserve">Who do you think is better at math? </w:t>
            </w:r>
          </w:p>
          <w:p w14:paraId="36C4BA90" w14:textId="77777777" w:rsidR="006B1D17" w:rsidRPr="005A7BEF" w:rsidRDefault="006B1D17" w:rsidP="005A7BEF">
            <w:pPr>
              <w:rPr>
                <w:rFonts w:ascii="Arial" w:hAnsi="Arial" w:cs="Arial"/>
              </w:rPr>
            </w:pPr>
          </w:p>
          <w:p w14:paraId="3436071F" w14:textId="77777777" w:rsidR="006B1D17" w:rsidRPr="005A7BEF" w:rsidRDefault="006B1D17" w:rsidP="005A7BEF">
            <w:pPr>
              <w:rPr>
                <w:rFonts w:ascii="Arial" w:hAnsi="Arial" w:cs="Arial"/>
              </w:rPr>
            </w:pPr>
            <w:r w:rsidRPr="005A7BEF">
              <w:rPr>
                <w:rFonts w:ascii="Arial" w:hAnsi="Arial" w:cs="Arial"/>
              </w:rPr>
              <w:t xml:space="preserve">Boys </w:t>
            </w:r>
          </w:p>
          <w:p w14:paraId="17BC0948" w14:textId="77777777" w:rsidR="006B1D17" w:rsidRPr="005A7BEF" w:rsidRDefault="006B1D17" w:rsidP="005A7BEF">
            <w:pPr>
              <w:rPr>
                <w:rFonts w:ascii="Arial" w:hAnsi="Arial" w:cs="Arial"/>
              </w:rPr>
            </w:pPr>
            <w:r w:rsidRPr="005A7BEF">
              <w:rPr>
                <w:rFonts w:ascii="Arial" w:hAnsi="Arial" w:cs="Arial"/>
              </w:rPr>
              <w:t>Girls</w:t>
            </w:r>
          </w:p>
          <w:p w14:paraId="23BCBA8B" w14:textId="474794C5" w:rsidR="006B1D17" w:rsidRPr="005A7BEF" w:rsidRDefault="00113509" w:rsidP="005A7BEF">
            <w:pPr>
              <w:rPr>
                <w:rFonts w:ascii="Arial" w:hAnsi="Arial" w:cs="Arial"/>
              </w:rPr>
            </w:pPr>
            <w:r>
              <w:rPr>
                <w:rFonts w:ascii="Arial" w:hAnsi="Arial" w:cs="Arial"/>
              </w:rPr>
              <w:t>Boys and girls</w:t>
            </w:r>
            <w:r w:rsidRPr="005A7BEF">
              <w:rPr>
                <w:rFonts w:ascii="Arial" w:hAnsi="Arial" w:cs="Arial"/>
              </w:rPr>
              <w:t xml:space="preserve"> </w:t>
            </w:r>
            <w:r w:rsidR="006B1D17" w:rsidRPr="005A7BEF">
              <w:rPr>
                <w:rFonts w:ascii="Arial" w:hAnsi="Arial" w:cs="Arial"/>
              </w:rPr>
              <w:t>are equally as good</w:t>
            </w:r>
          </w:p>
          <w:p w14:paraId="1BE44BE1" w14:textId="77777777" w:rsidR="006B1D17" w:rsidRPr="005A7BEF" w:rsidRDefault="006B1D17">
            <w:pPr>
              <w:rPr>
                <w:rFonts w:ascii="Arial" w:hAnsi="Arial" w:cs="Arial"/>
              </w:rPr>
            </w:pPr>
          </w:p>
        </w:tc>
        <w:tc>
          <w:tcPr>
            <w:tcW w:w="561" w:type="pct"/>
            <w:vAlign w:val="center"/>
          </w:tcPr>
          <w:p w14:paraId="203FC2DE" w14:textId="77777777" w:rsidR="006B1D17" w:rsidRPr="005A7BEF" w:rsidRDefault="006B1D17" w:rsidP="005A7BEF">
            <w:pPr>
              <w:ind w:left="102"/>
              <w:rPr>
                <w:rFonts w:ascii="Arial" w:hAnsi="Arial" w:cs="Arial"/>
                <w:b/>
                <w:sz w:val="16"/>
                <w:szCs w:val="16"/>
                <w:lang w:val="en-GB"/>
              </w:rPr>
            </w:pPr>
          </w:p>
        </w:tc>
        <w:tc>
          <w:tcPr>
            <w:tcW w:w="561" w:type="pct"/>
            <w:vAlign w:val="center"/>
          </w:tcPr>
          <w:p w14:paraId="4923871B" w14:textId="77777777" w:rsidR="006B1D17" w:rsidRPr="005A7BEF" w:rsidRDefault="006B1D17" w:rsidP="005A7BEF">
            <w:pPr>
              <w:jc w:val="center"/>
              <w:rPr>
                <w:rFonts w:ascii="Arial" w:hAnsi="Arial" w:cs="Arial"/>
                <w:b/>
                <w:sz w:val="16"/>
                <w:szCs w:val="16"/>
                <w:lang w:val="en-GB"/>
              </w:rPr>
            </w:pPr>
          </w:p>
        </w:tc>
        <w:tc>
          <w:tcPr>
            <w:tcW w:w="561" w:type="pct"/>
            <w:vAlign w:val="center"/>
          </w:tcPr>
          <w:p w14:paraId="7302E315" w14:textId="77777777" w:rsidR="006B1D17" w:rsidRPr="005A7BEF" w:rsidRDefault="006B1D17" w:rsidP="005A7BEF">
            <w:pPr>
              <w:jc w:val="center"/>
              <w:rPr>
                <w:rFonts w:ascii="Arial" w:hAnsi="Arial" w:cs="Arial"/>
                <w:b/>
                <w:sz w:val="16"/>
                <w:szCs w:val="16"/>
                <w:lang w:val="en-GB"/>
              </w:rPr>
            </w:pPr>
          </w:p>
        </w:tc>
      </w:tr>
      <w:tr w:rsidR="006B1D17" w:rsidRPr="005A7BEF" w14:paraId="2BEAEAF7" w14:textId="77777777" w:rsidTr="00DB6B2C">
        <w:trPr>
          <w:trHeight w:val="371"/>
        </w:trPr>
        <w:tc>
          <w:tcPr>
            <w:tcW w:w="3317" w:type="pct"/>
          </w:tcPr>
          <w:p w14:paraId="20DF2F14" w14:textId="635D3FEA" w:rsidR="006B1D17" w:rsidRPr="005A7BEF" w:rsidRDefault="006B1D17" w:rsidP="005A7BEF">
            <w:pPr>
              <w:rPr>
                <w:rFonts w:ascii="Arial" w:hAnsi="Arial" w:cs="Arial"/>
              </w:rPr>
            </w:pPr>
            <w:r w:rsidRPr="005A7BEF">
              <w:rPr>
                <w:rFonts w:ascii="Arial" w:hAnsi="Arial" w:cs="Arial"/>
              </w:rPr>
              <w:t>Who do you think is better at</w:t>
            </w:r>
            <w:r w:rsidR="00113509">
              <w:rPr>
                <w:rFonts w:ascii="Arial" w:hAnsi="Arial" w:cs="Arial"/>
              </w:rPr>
              <w:t xml:space="preserve"> English</w:t>
            </w:r>
            <w:r w:rsidRPr="005A7BEF">
              <w:rPr>
                <w:rFonts w:ascii="Arial" w:hAnsi="Arial" w:cs="Arial"/>
              </w:rPr>
              <w:t xml:space="preserve"> reading?</w:t>
            </w:r>
          </w:p>
          <w:p w14:paraId="6ADBB452" w14:textId="77777777" w:rsidR="006B1D17" w:rsidRPr="005A7BEF" w:rsidRDefault="006B1D17" w:rsidP="005A7BEF">
            <w:pPr>
              <w:rPr>
                <w:rFonts w:ascii="Arial" w:hAnsi="Arial" w:cs="Arial"/>
              </w:rPr>
            </w:pPr>
          </w:p>
          <w:p w14:paraId="09A1A8D3" w14:textId="77777777" w:rsidR="006B1D17" w:rsidRPr="005A7BEF" w:rsidRDefault="006B1D17" w:rsidP="005A7BEF">
            <w:pPr>
              <w:rPr>
                <w:rFonts w:ascii="Arial" w:hAnsi="Arial" w:cs="Arial"/>
              </w:rPr>
            </w:pPr>
            <w:r w:rsidRPr="005A7BEF">
              <w:rPr>
                <w:rFonts w:ascii="Arial" w:hAnsi="Arial" w:cs="Arial"/>
              </w:rPr>
              <w:t xml:space="preserve">Boys </w:t>
            </w:r>
          </w:p>
          <w:p w14:paraId="19D66405" w14:textId="77777777" w:rsidR="006B1D17" w:rsidRPr="005A7BEF" w:rsidRDefault="006B1D17" w:rsidP="005A7BEF">
            <w:pPr>
              <w:rPr>
                <w:rFonts w:ascii="Arial" w:hAnsi="Arial" w:cs="Arial"/>
              </w:rPr>
            </w:pPr>
            <w:r w:rsidRPr="005A7BEF">
              <w:rPr>
                <w:rFonts w:ascii="Arial" w:hAnsi="Arial" w:cs="Arial"/>
              </w:rPr>
              <w:lastRenderedPageBreak/>
              <w:t>Girls</w:t>
            </w:r>
          </w:p>
          <w:p w14:paraId="50C7E497" w14:textId="77777777" w:rsidR="006B1D17" w:rsidRPr="005A7BEF" w:rsidRDefault="006B1D17" w:rsidP="005A7BEF">
            <w:pPr>
              <w:rPr>
                <w:rFonts w:ascii="Arial" w:hAnsi="Arial" w:cs="Arial"/>
              </w:rPr>
            </w:pPr>
            <w:r w:rsidRPr="005A7BEF">
              <w:rPr>
                <w:rFonts w:ascii="Arial" w:hAnsi="Arial" w:cs="Arial"/>
              </w:rPr>
              <w:t>They are equally as good</w:t>
            </w:r>
          </w:p>
          <w:p w14:paraId="56532102" w14:textId="77777777" w:rsidR="006B1D17" w:rsidRPr="005A7BEF" w:rsidRDefault="006B1D17">
            <w:pPr>
              <w:rPr>
                <w:rFonts w:ascii="Arial" w:hAnsi="Arial" w:cs="Arial"/>
              </w:rPr>
            </w:pPr>
          </w:p>
        </w:tc>
        <w:tc>
          <w:tcPr>
            <w:tcW w:w="561" w:type="pct"/>
            <w:vAlign w:val="center"/>
          </w:tcPr>
          <w:p w14:paraId="4E263759" w14:textId="77777777" w:rsidR="006B1D17" w:rsidRPr="005A7BEF" w:rsidRDefault="006B1D17" w:rsidP="005A7BEF">
            <w:pPr>
              <w:pStyle w:val="ListParagraph"/>
              <w:ind w:left="266"/>
              <w:rPr>
                <w:rFonts w:ascii="Arial" w:hAnsi="Arial" w:cs="Arial"/>
                <w:b/>
                <w:sz w:val="16"/>
                <w:szCs w:val="16"/>
                <w:lang w:val="en-GB"/>
              </w:rPr>
            </w:pPr>
          </w:p>
        </w:tc>
        <w:tc>
          <w:tcPr>
            <w:tcW w:w="561" w:type="pct"/>
            <w:vAlign w:val="center"/>
          </w:tcPr>
          <w:p w14:paraId="2B262135" w14:textId="77777777" w:rsidR="006B1D17" w:rsidRPr="005A7BEF" w:rsidRDefault="006B1D17" w:rsidP="005A7BEF">
            <w:pPr>
              <w:jc w:val="center"/>
              <w:rPr>
                <w:rFonts w:ascii="Arial" w:hAnsi="Arial" w:cs="Arial"/>
                <w:b/>
                <w:sz w:val="16"/>
                <w:szCs w:val="16"/>
                <w:lang w:val="en-GB"/>
              </w:rPr>
            </w:pPr>
          </w:p>
        </w:tc>
        <w:tc>
          <w:tcPr>
            <w:tcW w:w="561" w:type="pct"/>
            <w:vAlign w:val="center"/>
          </w:tcPr>
          <w:p w14:paraId="70D4B9DB" w14:textId="77777777" w:rsidR="006B1D17" w:rsidRPr="005A7BEF" w:rsidRDefault="006B1D17" w:rsidP="005A7BEF">
            <w:pPr>
              <w:jc w:val="center"/>
              <w:rPr>
                <w:rFonts w:ascii="Arial" w:hAnsi="Arial" w:cs="Arial"/>
                <w:b/>
                <w:sz w:val="16"/>
                <w:szCs w:val="16"/>
                <w:lang w:val="en-GB"/>
              </w:rPr>
            </w:pPr>
          </w:p>
        </w:tc>
      </w:tr>
      <w:tr w:rsidR="006B1D17" w:rsidRPr="005A7BEF" w14:paraId="042670B7" w14:textId="77777777" w:rsidTr="00DB6B2C">
        <w:trPr>
          <w:trHeight w:val="371"/>
        </w:trPr>
        <w:tc>
          <w:tcPr>
            <w:tcW w:w="3317" w:type="pct"/>
          </w:tcPr>
          <w:p w14:paraId="6E44C87D" w14:textId="0B69F0EB" w:rsidR="006B1D17" w:rsidRPr="005A7BEF" w:rsidRDefault="006B1D17" w:rsidP="005A7BEF">
            <w:pPr>
              <w:rPr>
                <w:rFonts w:ascii="Arial" w:hAnsi="Arial" w:cs="Arial"/>
              </w:rPr>
            </w:pPr>
            <w:r w:rsidRPr="005A7BEF">
              <w:rPr>
                <w:rFonts w:ascii="Arial" w:hAnsi="Arial" w:cs="Arial"/>
              </w:rPr>
              <w:t xml:space="preserve">Studying math is more important for who? </w:t>
            </w:r>
          </w:p>
          <w:p w14:paraId="3E2D7A55" w14:textId="77777777" w:rsidR="006B1D17" w:rsidRPr="005A7BEF" w:rsidRDefault="006B1D17" w:rsidP="005A7BEF">
            <w:pPr>
              <w:rPr>
                <w:rFonts w:ascii="Arial" w:hAnsi="Arial" w:cs="Arial"/>
              </w:rPr>
            </w:pPr>
          </w:p>
          <w:p w14:paraId="71BAEABD" w14:textId="77777777" w:rsidR="006B1D17" w:rsidRPr="005A7BEF" w:rsidRDefault="006B1D17" w:rsidP="005A7BEF">
            <w:pPr>
              <w:rPr>
                <w:rFonts w:ascii="Arial" w:hAnsi="Arial" w:cs="Arial"/>
              </w:rPr>
            </w:pPr>
            <w:r w:rsidRPr="005A7BEF">
              <w:rPr>
                <w:rFonts w:ascii="Arial" w:hAnsi="Arial" w:cs="Arial"/>
              </w:rPr>
              <w:t xml:space="preserve">Boys </w:t>
            </w:r>
          </w:p>
          <w:p w14:paraId="2ACC4907" w14:textId="77777777" w:rsidR="006B1D17" w:rsidRPr="005A7BEF" w:rsidRDefault="006B1D17" w:rsidP="005A7BEF">
            <w:pPr>
              <w:rPr>
                <w:rFonts w:ascii="Arial" w:hAnsi="Arial" w:cs="Arial"/>
              </w:rPr>
            </w:pPr>
            <w:r w:rsidRPr="005A7BEF">
              <w:rPr>
                <w:rFonts w:ascii="Arial" w:hAnsi="Arial" w:cs="Arial"/>
              </w:rPr>
              <w:t>Girls</w:t>
            </w:r>
          </w:p>
          <w:p w14:paraId="7A1A4876" w14:textId="77777777" w:rsidR="006B1D17" w:rsidRPr="005A7BEF" w:rsidRDefault="006B1D17" w:rsidP="005A7BEF">
            <w:pPr>
              <w:rPr>
                <w:rFonts w:ascii="Arial" w:hAnsi="Arial" w:cs="Arial"/>
              </w:rPr>
            </w:pPr>
            <w:r w:rsidRPr="005A7BEF">
              <w:rPr>
                <w:rFonts w:ascii="Arial" w:hAnsi="Arial" w:cs="Arial"/>
              </w:rPr>
              <w:t>Equally important for both</w:t>
            </w:r>
          </w:p>
          <w:p w14:paraId="01CB75C6" w14:textId="77777777" w:rsidR="006B1D17" w:rsidRPr="005A7BEF" w:rsidRDefault="006B1D17" w:rsidP="005A7BEF">
            <w:pPr>
              <w:rPr>
                <w:rFonts w:ascii="Arial" w:hAnsi="Arial" w:cs="Arial"/>
              </w:rPr>
            </w:pPr>
          </w:p>
          <w:p w14:paraId="7571E606" w14:textId="77777777" w:rsidR="006B1D17" w:rsidRPr="005A7BEF" w:rsidRDefault="006B1D17" w:rsidP="005A7BEF">
            <w:pPr>
              <w:rPr>
                <w:rFonts w:ascii="Arial" w:hAnsi="Arial" w:cs="Arial"/>
              </w:rPr>
            </w:pPr>
          </w:p>
        </w:tc>
        <w:tc>
          <w:tcPr>
            <w:tcW w:w="561" w:type="pct"/>
            <w:vAlign w:val="center"/>
          </w:tcPr>
          <w:p w14:paraId="2D925DC2" w14:textId="77777777" w:rsidR="006B1D17" w:rsidRPr="005A7BEF" w:rsidRDefault="006B1D17" w:rsidP="005A7BEF">
            <w:pPr>
              <w:pStyle w:val="ListParagraph"/>
              <w:ind w:left="266"/>
              <w:rPr>
                <w:rFonts w:ascii="Arial" w:hAnsi="Arial" w:cs="Arial"/>
                <w:b/>
                <w:sz w:val="16"/>
                <w:szCs w:val="16"/>
                <w:lang w:val="en-GB"/>
              </w:rPr>
            </w:pPr>
          </w:p>
        </w:tc>
        <w:tc>
          <w:tcPr>
            <w:tcW w:w="561" w:type="pct"/>
            <w:vAlign w:val="center"/>
          </w:tcPr>
          <w:p w14:paraId="6323A355" w14:textId="77777777" w:rsidR="006B1D17" w:rsidRPr="005A7BEF" w:rsidRDefault="006B1D17" w:rsidP="005A7BEF">
            <w:pPr>
              <w:jc w:val="center"/>
              <w:rPr>
                <w:rFonts w:ascii="Arial" w:hAnsi="Arial" w:cs="Arial"/>
                <w:b/>
                <w:sz w:val="16"/>
                <w:szCs w:val="16"/>
                <w:lang w:val="en-GB"/>
              </w:rPr>
            </w:pPr>
          </w:p>
        </w:tc>
        <w:tc>
          <w:tcPr>
            <w:tcW w:w="561" w:type="pct"/>
            <w:vAlign w:val="center"/>
          </w:tcPr>
          <w:p w14:paraId="693DD522" w14:textId="77777777" w:rsidR="006B1D17" w:rsidRPr="005A7BEF" w:rsidRDefault="006B1D17" w:rsidP="005A7BEF">
            <w:pPr>
              <w:jc w:val="center"/>
              <w:rPr>
                <w:rFonts w:ascii="Arial" w:hAnsi="Arial" w:cs="Arial"/>
                <w:b/>
                <w:sz w:val="16"/>
                <w:szCs w:val="16"/>
                <w:lang w:val="en-GB"/>
              </w:rPr>
            </w:pPr>
          </w:p>
        </w:tc>
      </w:tr>
      <w:tr w:rsidR="006B1D17" w:rsidRPr="005A7BEF" w14:paraId="6ECCCF63" w14:textId="77777777" w:rsidTr="00DB6B2C">
        <w:trPr>
          <w:trHeight w:val="371"/>
        </w:trPr>
        <w:tc>
          <w:tcPr>
            <w:tcW w:w="3317" w:type="pct"/>
          </w:tcPr>
          <w:p w14:paraId="51BEDD84" w14:textId="7A4C12FA" w:rsidR="006B1D17" w:rsidRPr="005A7BEF" w:rsidRDefault="006B1D17" w:rsidP="005A7BEF">
            <w:pPr>
              <w:rPr>
                <w:rFonts w:ascii="Arial" w:hAnsi="Arial" w:cs="Arial"/>
              </w:rPr>
            </w:pPr>
            <w:r w:rsidRPr="005A7BEF">
              <w:rPr>
                <w:rFonts w:ascii="Arial" w:hAnsi="Arial" w:cs="Arial"/>
              </w:rPr>
              <w:t>Studying English</w:t>
            </w:r>
            <w:r w:rsidR="00113509">
              <w:rPr>
                <w:rFonts w:ascii="Arial" w:hAnsi="Arial" w:cs="Arial"/>
              </w:rPr>
              <w:t xml:space="preserve"> reading</w:t>
            </w:r>
            <w:r w:rsidRPr="005A7BEF">
              <w:rPr>
                <w:rFonts w:ascii="Arial" w:hAnsi="Arial" w:cs="Arial"/>
              </w:rPr>
              <w:t xml:space="preserve"> is more important for who?</w:t>
            </w:r>
          </w:p>
          <w:p w14:paraId="4CC19372" w14:textId="77777777" w:rsidR="006B1D17" w:rsidRPr="005A7BEF" w:rsidRDefault="006B1D17" w:rsidP="005A7BEF">
            <w:pPr>
              <w:rPr>
                <w:rFonts w:ascii="Arial" w:hAnsi="Arial" w:cs="Arial"/>
              </w:rPr>
            </w:pPr>
          </w:p>
          <w:p w14:paraId="39426816" w14:textId="77777777" w:rsidR="006B1D17" w:rsidRPr="005A7BEF" w:rsidRDefault="006B1D17" w:rsidP="005A7BEF">
            <w:pPr>
              <w:rPr>
                <w:rFonts w:ascii="Arial" w:hAnsi="Arial" w:cs="Arial"/>
              </w:rPr>
            </w:pPr>
            <w:r w:rsidRPr="005A7BEF">
              <w:rPr>
                <w:rFonts w:ascii="Arial" w:hAnsi="Arial" w:cs="Arial"/>
              </w:rPr>
              <w:t xml:space="preserve">Boys </w:t>
            </w:r>
          </w:p>
          <w:p w14:paraId="439FEE81" w14:textId="77777777" w:rsidR="006B1D17" w:rsidRPr="005A7BEF" w:rsidRDefault="006B1D17" w:rsidP="005A7BEF">
            <w:pPr>
              <w:rPr>
                <w:rFonts w:ascii="Arial" w:hAnsi="Arial" w:cs="Arial"/>
              </w:rPr>
            </w:pPr>
            <w:r w:rsidRPr="005A7BEF">
              <w:rPr>
                <w:rFonts w:ascii="Arial" w:hAnsi="Arial" w:cs="Arial"/>
              </w:rPr>
              <w:t>Girls</w:t>
            </w:r>
          </w:p>
          <w:p w14:paraId="698DB4E2" w14:textId="77777777" w:rsidR="006B1D17" w:rsidRPr="005A7BEF" w:rsidRDefault="006B1D17" w:rsidP="005A7BEF">
            <w:pPr>
              <w:rPr>
                <w:rFonts w:ascii="Arial" w:hAnsi="Arial" w:cs="Arial"/>
              </w:rPr>
            </w:pPr>
            <w:r w:rsidRPr="005A7BEF">
              <w:rPr>
                <w:rFonts w:ascii="Arial" w:hAnsi="Arial" w:cs="Arial"/>
              </w:rPr>
              <w:t>Equally important for both</w:t>
            </w:r>
          </w:p>
          <w:p w14:paraId="7C614320" w14:textId="77777777" w:rsidR="006B1D17" w:rsidRPr="005A7BEF" w:rsidRDefault="006B1D17" w:rsidP="005A7BEF">
            <w:pPr>
              <w:rPr>
                <w:rFonts w:ascii="Arial" w:hAnsi="Arial" w:cs="Arial"/>
              </w:rPr>
            </w:pPr>
            <w:r w:rsidRPr="005A7BEF">
              <w:rPr>
                <w:rFonts w:ascii="Arial" w:hAnsi="Arial" w:cs="Arial"/>
              </w:rPr>
              <w:t>Don’t know</w:t>
            </w:r>
          </w:p>
          <w:p w14:paraId="3A591A96" w14:textId="77777777" w:rsidR="006B1D17" w:rsidRPr="005A7BEF" w:rsidRDefault="006B1D17" w:rsidP="005A7BEF">
            <w:pPr>
              <w:rPr>
                <w:rFonts w:ascii="Arial" w:hAnsi="Arial" w:cs="Arial"/>
              </w:rPr>
            </w:pPr>
          </w:p>
        </w:tc>
        <w:tc>
          <w:tcPr>
            <w:tcW w:w="561" w:type="pct"/>
            <w:vAlign w:val="center"/>
          </w:tcPr>
          <w:p w14:paraId="075DBEFE" w14:textId="77777777" w:rsidR="006B1D17" w:rsidRPr="005A7BEF" w:rsidRDefault="006B1D17" w:rsidP="005A7BEF">
            <w:pPr>
              <w:pStyle w:val="ListParagraph"/>
              <w:ind w:left="266"/>
              <w:rPr>
                <w:rFonts w:ascii="Arial" w:hAnsi="Arial" w:cs="Arial"/>
                <w:b/>
                <w:sz w:val="16"/>
                <w:szCs w:val="16"/>
                <w:lang w:val="en-GB"/>
              </w:rPr>
            </w:pPr>
          </w:p>
        </w:tc>
        <w:tc>
          <w:tcPr>
            <w:tcW w:w="561" w:type="pct"/>
            <w:vAlign w:val="center"/>
          </w:tcPr>
          <w:p w14:paraId="3274C93A" w14:textId="77777777" w:rsidR="006B1D17" w:rsidRPr="005A7BEF" w:rsidRDefault="006B1D17" w:rsidP="005A7BEF">
            <w:pPr>
              <w:jc w:val="center"/>
              <w:rPr>
                <w:rFonts w:ascii="Arial" w:hAnsi="Arial" w:cs="Arial"/>
                <w:b/>
                <w:sz w:val="16"/>
                <w:szCs w:val="16"/>
                <w:lang w:val="en-GB"/>
              </w:rPr>
            </w:pPr>
          </w:p>
        </w:tc>
        <w:tc>
          <w:tcPr>
            <w:tcW w:w="561" w:type="pct"/>
            <w:vAlign w:val="center"/>
          </w:tcPr>
          <w:p w14:paraId="45587D54" w14:textId="77777777" w:rsidR="006B1D17" w:rsidRPr="005A7BEF" w:rsidRDefault="006B1D17" w:rsidP="005A7BEF">
            <w:pPr>
              <w:jc w:val="center"/>
              <w:rPr>
                <w:rFonts w:ascii="Arial" w:hAnsi="Arial" w:cs="Arial"/>
                <w:b/>
                <w:sz w:val="16"/>
                <w:szCs w:val="16"/>
                <w:lang w:val="en-GB"/>
              </w:rPr>
            </w:pPr>
          </w:p>
        </w:tc>
      </w:tr>
    </w:tbl>
    <w:p w14:paraId="423CFAEE" w14:textId="77777777" w:rsidR="006B1D17" w:rsidRPr="005A7BEF" w:rsidRDefault="006B1D17" w:rsidP="005A7BEF">
      <w:pPr>
        <w:rPr>
          <w:rFonts w:ascii="Arial" w:hAnsi="Arial" w:cs="Arial"/>
          <w:b/>
        </w:rPr>
      </w:pPr>
    </w:p>
    <w:p w14:paraId="387360F1" w14:textId="77777777" w:rsidR="006B1D17" w:rsidRPr="005A7BEF" w:rsidRDefault="006B1D17" w:rsidP="005A7BEF">
      <w:pPr>
        <w:pStyle w:val="ListParagraph"/>
        <w:numPr>
          <w:ilvl w:val="0"/>
          <w:numId w:val="143"/>
        </w:numPr>
        <w:rPr>
          <w:rFonts w:ascii="Arial" w:hAnsi="Arial" w:cs="Arial"/>
          <w:b/>
          <w:i/>
          <w:u w:val="single"/>
        </w:rPr>
      </w:pPr>
      <w:r w:rsidRPr="005A7BEF">
        <w:rPr>
          <w:rFonts w:ascii="Arial" w:hAnsi="Arial" w:cs="Arial"/>
          <w:b/>
          <w:i/>
          <w:u w:val="single"/>
        </w:rPr>
        <w:t>(continue to the next young child or move to next module)</w:t>
      </w:r>
    </w:p>
    <w:p w14:paraId="462B2BF6" w14:textId="77777777" w:rsidR="00113509" w:rsidRDefault="00113509" w:rsidP="005A7BEF">
      <w:pPr>
        <w:rPr>
          <w:rFonts w:ascii="Arial" w:hAnsi="Arial" w:cs="Arial"/>
        </w:rPr>
      </w:pPr>
    </w:p>
    <w:p w14:paraId="3CF42D8B" w14:textId="2EA424B2" w:rsidR="00113509" w:rsidRDefault="00113509" w:rsidP="005A7BEF">
      <w:pPr>
        <w:rPr>
          <w:rFonts w:ascii="Arial" w:hAnsi="Arial" w:cs="Arial"/>
        </w:rPr>
      </w:pPr>
    </w:p>
    <w:p w14:paraId="6A209BA0" w14:textId="310BB1E6" w:rsidR="00113509" w:rsidRDefault="00113509" w:rsidP="005A7BEF">
      <w:pPr>
        <w:rPr>
          <w:rFonts w:ascii="Arial" w:hAnsi="Arial" w:cs="Arial"/>
        </w:rPr>
      </w:pPr>
      <w:r>
        <w:rPr>
          <w:rFonts w:ascii="Arial" w:hAnsi="Arial" w:cs="Arial"/>
        </w:rPr>
        <w:t>Interviewer: Did you give a calendar/handout to one parent in the household?  _________</w:t>
      </w:r>
    </w:p>
    <w:p w14:paraId="28B487EB" w14:textId="560D18B0" w:rsidR="00113509" w:rsidRDefault="00113509" w:rsidP="005A7BEF">
      <w:pPr>
        <w:rPr>
          <w:rFonts w:ascii="Arial" w:hAnsi="Arial" w:cs="Arial"/>
        </w:rPr>
      </w:pPr>
      <w:r>
        <w:rPr>
          <w:rFonts w:ascii="Arial" w:hAnsi="Arial" w:cs="Arial"/>
        </w:rPr>
        <w:t>1-Yes</w:t>
      </w:r>
    </w:p>
    <w:p w14:paraId="4F78E94F" w14:textId="7CDB7CE9" w:rsidR="00113509" w:rsidRDefault="00C52235" w:rsidP="005A7BEF">
      <w:pPr>
        <w:rPr>
          <w:rFonts w:ascii="Arial" w:hAnsi="Arial" w:cs="Arial"/>
        </w:rPr>
      </w:pPr>
      <w:r>
        <w:rPr>
          <w:rFonts w:ascii="Arial" w:hAnsi="Arial" w:cs="Arial"/>
        </w:rPr>
        <w:t>5</w:t>
      </w:r>
      <w:r w:rsidR="00113509">
        <w:rPr>
          <w:rFonts w:ascii="Arial" w:hAnsi="Arial" w:cs="Arial"/>
        </w:rPr>
        <w:t>-No</w:t>
      </w:r>
    </w:p>
    <w:p w14:paraId="3C107AFF" w14:textId="77777777" w:rsidR="00113509" w:rsidRDefault="00113509" w:rsidP="005A7BEF">
      <w:pPr>
        <w:rPr>
          <w:rFonts w:ascii="Arial" w:hAnsi="Arial" w:cs="Arial"/>
        </w:rPr>
      </w:pPr>
    </w:p>
    <w:p w14:paraId="4F7128AA" w14:textId="77777777" w:rsidR="002167EB" w:rsidRDefault="002167EB">
      <w:pPr>
        <w:rPr>
          <w:rFonts w:ascii="Arial" w:hAnsi="Arial" w:cs="Arial"/>
        </w:rPr>
      </w:pPr>
      <w:r>
        <w:rPr>
          <w:rFonts w:ascii="Arial" w:hAnsi="Arial" w:cs="Arial"/>
        </w:rPr>
        <w:br w:type="page"/>
      </w:r>
    </w:p>
    <w:p w14:paraId="3D5AC748" w14:textId="7C989C36" w:rsidR="00EF4A2E" w:rsidRPr="005A7BEF" w:rsidRDefault="00EF4A2E" w:rsidP="005A7BEF">
      <w:pPr>
        <w:rPr>
          <w:rFonts w:ascii="Arial" w:hAnsi="Arial" w:cs="Arial"/>
        </w:rPr>
      </w:pPr>
    </w:p>
    <w:p w14:paraId="11D12D42" w14:textId="6FDC70D6" w:rsidR="00EF4A2E" w:rsidRDefault="00EF4A2E" w:rsidP="005A7BEF">
      <w:pPr>
        <w:pStyle w:val="Heading2"/>
        <w:rPr>
          <w:rFonts w:ascii="Arial" w:hAnsi="Arial" w:cs="Arial"/>
          <w:color w:val="auto"/>
          <w:sz w:val="20"/>
          <w:szCs w:val="20"/>
        </w:rPr>
      </w:pPr>
      <w:bookmarkStart w:id="98" w:name="_Ref512425479"/>
      <w:bookmarkStart w:id="99" w:name="_Toc516617803"/>
      <w:r w:rsidRPr="005A7BEF">
        <w:rPr>
          <w:rFonts w:ascii="Arial" w:hAnsi="Arial" w:cs="Arial"/>
          <w:color w:val="auto"/>
          <w:sz w:val="20"/>
          <w:szCs w:val="20"/>
        </w:rPr>
        <w:t>PART H: MIGRATION</w:t>
      </w:r>
      <w:bookmarkEnd w:id="98"/>
      <w:bookmarkEnd w:id="99"/>
    </w:p>
    <w:p w14:paraId="59C2512F" w14:textId="112ECB5D" w:rsidR="004A3FF9" w:rsidRPr="001403DE" w:rsidRDefault="004A3FF9" w:rsidP="001403DE"/>
    <w:p w14:paraId="20C1EC42" w14:textId="77777777" w:rsidR="00EF4A2E" w:rsidRPr="005A7BEF" w:rsidRDefault="00EF4A2E" w:rsidP="005A7BEF">
      <w:pPr>
        <w:pStyle w:val="Heading3"/>
        <w:rPr>
          <w:rFonts w:ascii="Arial" w:hAnsi="Arial" w:cs="Arial"/>
          <w:color w:val="auto"/>
          <w:sz w:val="20"/>
          <w:szCs w:val="20"/>
        </w:rPr>
      </w:pPr>
      <w:bookmarkStart w:id="100" w:name="_Ref512425523"/>
      <w:bookmarkStart w:id="101" w:name="_Toc516617804"/>
      <w:r w:rsidRPr="005A7BEF">
        <w:rPr>
          <w:rFonts w:ascii="Arial" w:hAnsi="Arial" w:cs="Arial"/>
          <w:color w:val="auto"/>
          <w:sz w:val="20"/>
          <w:szCs w:val="20"/>
        </w:rPr>
        <w:t>I. IMMIGRATION</w:t>
      </w:r>
      <w:bookmarkEnd w:id="100"/>
      <w:bookmarkEnd w:id="101"/>
    </w:p>
    <w:p w14:paraId="4A916B0E" w14:textId="156D67D0" w:rsidR="00EF4A2E" w:rsidRDefault="00387701" w:rsidP="005A7BEF">
      <w:pPr>
        <w:rPr>
          <w:rFonts w:ascii="Arial" w:hAnsi="Arial" w:cs="Arial"/>
          <w:i/>
          <w:sz w:val="20"/>
          <w:szCs w:val="20"/>
        </w:rPr>
      </w:pPr>
      <w:r>
        <w:rPr>
          <w:rFonts w:ascii="Arial" w:hAnsi="Arial" w:cs="Arial"/>
          <w:i/>
          <w:sz w:val="20"/>
          <w:szCs w:val="20"/>
        </w:rPr>
        <w:t>[</w:t>
      </w:r>
      <w:r w:rsidR="00EF4A2E" w:rsidRPr="005A7BEF">
        <w:rPr>
          <w:rFonts w:ascii="Arial" w:hAnsi="Arial" w:cs="Arial"/>
          <w:i/>
          <w:sz w:val="20"/>
          <w:szCs w:val="20"/>
        </w:rPr>
        <w:t>ANSWER FOR ALL HOUSEHOLD MEMBERS 7 YEARS AND OLDER</w:t>
      </w:r>
      <w:r>
        <w:rPr>
          <w:rFonts w:ascii="Arial" w:hAnsi="Arial" w:cs="Arial"/>
          <w:i/>
          <w:sz w:val="20"/>
          <w:szCs w:val="20"/>
        </w:rPr>
        <w:t>]</w:t>
      </w:r>
    </w:p>
    <w:p w14:paraId="385C48E9" w14:textId="6A9709F5" w:rsidR="000732C8" w:rsidRDefault="000732C8" w:rsidP="005A7BEF">
      <w:pPr>
        <w:rPr>
          <w:rFonts w:ascii="Arial" w:hAnsi="Arial" w:cs="Arial"/>
          <w:i/>
          <w:sz w:val="20"/>
          <w:szCs w:val="20"/>
        </w:rPr>
      </w:pPr>
    </w:p>
    <w:p w14:paraId="3F65E5BA" w14:textId="2134446C" w:rsidR="000732C8" w:rsidRPr="001403DE" w:rsidRDefault="00387701" w:rsidP="005A7BEF">
      <w:r>
        <w:rPr>
          <w:i/>
        </w:rPr>
        <w:t>INTERVIEWER READS</w:t>
      </w:r>
      <w:r w:rsidR="000732C8">
        <w:t>: “</w:t>
      </w:r>
      <w:r w:rsidR="000732C8" w:rsidRPr="009D63B7">
        <w:rPr>
          <w:b/>
        </w:rPr>
        <w:t>I would now like to ask some questions about the migration background of [Name].</w:t>
      </w:r>
      <w:r w:rsidR="000732C8">
        <w:rPr>
          <w:b/>
        </w:rPr>
        <w:t>”</w:t>
      </w:r>
    </w:p>
    <w:p w14:paraId="668DAE47" w14:textId="49B34812" w:rsidR="000732C8" w:rsidRDefault="000732C8" w:rsidP="005A7BEF">
      <w:pPr>
        <w:rPr>
          <w:rFonts w:ascii="Arial" w:hAnsi="Arial" w:cs="Arial"/>
          <w:i/>
          <w:sz w:val="20"/>
          <w:szCs w:val="20"/>
        </w:rPr>
      </w:pPr>
    </w:p>
    <w:p w14:paraId="7DE0C53C" w14:textId="77777777" w:rsidR="000732C8" w:rsidRPr="005A7BEF" w:rsidRDefault="000732C8" w:rsidP="005A7BEF">
      <w:pPr>
        <w:rPr>
          <w:rFonts w:ascii="Arial" w:hAnsi="Arial" w:cs="Arial"/>
          <w:i/>
          <w:sz w:val="20"/>
          <w:szCs w:val="20"/>
        </w:rPr>
      </w:pPr>
    </w:p>
    <w:tbl>
      <w:tblPr>
        <w:tblW w:w="49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99"/>
        <w:gridCol w:w="715"/>
        <w:gridCol w:w="885"/>
        <w:gridCol w:w="885"/>
        <w:gridCol w:w="798"/>
        <w:gridCol w:w="798"/>
        <w:gridCol w:w="798"/>
        <w:gridCol w:w="798"/>
        <w:gridCol w:w="798"/>
        <w:gridCol w:w="795"/>
        <w:gridCol w:w="793"/>
      </w:tblGrid>
      <w:tr w:rsidR="00EF4A2E" w:rsidRPr="005A7BEF" w14:paraId="40C72A09" w14:textId="77777777" w:rsidTr="00400181">
        <w:trPr>
          <w:tblHeader/>
        </w:trPr>
        <w:tc>
          <w:tcPr>
            <w:tcW w:w="2212" w:type="pct"/>
            <w:shd w:val="clear" w:color="auto" w:fill="A6A6A6" w:themeFill="background1" w:themeFillShade="A6"/>
            <w:vAlign w:val="center"/>
          </w:tcPr>
          <w:p w14:paraId="47C4D213"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Household Member ID</w:t>
            </w:r>
          </w:p>
        </w:tc>
        <w:tc>
          <w:tcPr>
            <w:tcW w:w="247" w:type="pct"/>
            <w:shd w:val="clear" w:color="auto" w:fill="A6A6A6" w:themeFill="background1" w:themeFillShade="A6"/>
          </w:tcPr>
          <w:p w14:paraId="64BC0282"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1</w:t>
            </w:r>
          </w:p>
        </w:tc>
        <w:tc>
          <w:tcPr>
            <w:tcW w:w="306" w:type="pct"/>
            <w:shd w:val="clear" w:color="auto" w:fill="A6A6A6" w:themeFill="background1" w:themeFillShade="A6"/>
          </w:tcPr>
          <w:p w14:paraId="1BB92CBD"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2</w:t>
            </w:r>
          </w:p>
        </w:tc>
        <w:tc>
          <w:tcPr>
            <w:tcW w:w="306" w:type="pct"/>
            <w:shd w:val="clear" w:color="auto" w:fill="A6A6A6" w:themeFill="background1" w:themeFillShade="A6"/>
          </w:tcPr>
          <w:p w14:paraId="29F61DA3"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3</w:t>
            </w:r>
          </w:p>
        </w:tc>
        <w:tc>
          <w:tcPr>
            <w:tcW w:w="276" w:type="pct"/>
            <w:shd w:val="clear" w:color="auto" w:fill="A6A6A6" w:themeFill="background1" w:themeFillShade="A6"/>
          </w:tcPr>
          <w:p w14:paraId="61DBBAEC"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4</w:t>
            </w:r>
          </w:p>
        </w:tc>
        <w:tc>
          <w:tcPr>
            <w:tcW w:w="276" w:type="pct"/>
            <w:shd w:val="clear" w:color="auto" w:fill="A6A6A6" w:themeFill="background1" w:themeFillShade="A6"/>
            <w:vAlign w:val="center"/>
          </w:tcPr>
          <w:p w14:paraId="459EDF3A"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5</w:t>
            </w:r>
          </w:p>
        </w:tc>
        <w:tc>
          <w:tcPr>
            <w:tcW w:w="276" w:type="pct"/>
            <w:shd w:val="clear" w:color="auto" w:fill="A6A6A6" w:themeFill="background1" w:themeFillShade="A6"/>
          </w:tcPr>
          <w:p w14:paraId="7AE698B2"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6</w:t>
            </w:r>
          </w:p>
        </w:tc>
        <w:tc>
          <w:tcPr>
            <w:tcW w:w="276" w:type="pct"/>
            <w:shd w:val="clear" w:color="auto" w:fill="A6A6A6" w:themeFill="background1" w:themeFillShade="A6"/>
          </w:tcPr>
          <w:p w14:paraId="7B7CE2B1"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7</w:t>
            </w:r>
          </w:p>
        </w:tc>
        <w:tc>
          <w:tcPr>
            <w:tcW w:w="276" w:type="pct"/>
            <w:shd w:val="clear" w:color="auto" w:fill="A6A6A6" w:themeFill="background1" w:themeFillShade="A6"/>
            <w:vAlign w:val="center"/>
          </w:tcPr>
          <w:p w14:paraId="01118E3A"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8</w:t>
            </w:r>
          </w:p>
        </w:tc>
        <w:tc>
          <w:tcPr>
            <w:tcW w:w="275" w:type="pct"/>
            <w:shd w:val="clear" w:color="auto" w:fill="A6A6A6" w:themeFill="background1" w:themeFillShade="A6"/>
          </w:tcPr>
          <w:p w14:paraId="1989E62B"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9</w:t>
            </w:r>
          </w:p>
        </w:tc>
        <w:tc>
          <w:tcPr>
            <w:tcW w:w="275" w:type="pct"/>
            <w:shd w:val="clear" w:color="auto" w:fill="A6A6A6" w:themeFill="background1" w:themeFillShade="A6"/>
          </w:tcPr>
          <w:p w14:paraId="5A4FC1B5"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10</w:t>
            </w:r>
          </w:p>
        </w:tc>
      </w:tr>
      <w:tr w:rsidR="00EF4A2E" w:rsidRPr="005A7BEF" w14:paraId="32A4CE33" w14:textId="77777777" w:rsidTr="00400181">
        <w:trPr>
          <w:trHeight w:val="432"/>
        </w:trPr>
        <w:tc>
          <w:tcPr>
            <w:tcW w:w="2212" w:type="pct"/>
          </w:tcPr>
          <w:p w14:paraId="33A4855E" w14:textId="2D80098B" w:rsidR="00EF4A2E" w:rsidRPr="008D4F63" w:rsidRDefault="002167EB">
            <w:pPr>
              <w:rPr>
                <w:rFonts w:ascii="Arial" w:hAnsi="Arial" w:cs="Arial"/>
                <w:sz w:val="16"/>
                <w:szCs w:val="16"/>
              </w:rPr>
            </w:pPr>
            <w:r w:rsidRPr="008D4F63">
              <w:rPr>
                <w:rFonts w:ascii="Arial" w:hAnsi="Arial" w:cs="Arial"/>
                <w:bCs/>
                <w:sz w:val="16"/>
                <w:szCs w:val="16"/>
              </w:rPr>
              <w:t>Q0</w:t>
            </w:r>
            <w:r w:rsidR="00EF4A2E" w:rsidRPr="008D4F63">
              <w:rPr>
                <w:rFonts w:ascii="Arial" w:hAnsi="Arial" w:cs="Arial"/>
                <w:bCs/>
                <w:sz w:val="16"/>
                <w:szCs w:val="16"/>
              </w:rPr>
              <w:t xml:space="preserve">. Who is the person answering these questions about </w:t>
            </w:r>
            <w:r w:rsidRPr="008D4F63">
              <w:rPr>
                <w:rFonts w:ascii="Arial" w:hAnsi="Arial" w:cs="Arial"/>
                <w:bCs/>
                <w:sz w:val="16"/>
                <w:szCs w:val="16"/>
              </w:rPr>
              <w:t>[</w:t>
            </w:r>
            <w:r w:rsidR="00EF4A2E" w:rsidRPr="008D4F63">
              <w:rPr>
                <w:rFonts w:ascii="Arial" w:hAnsi="Arial" w:cs="Arial"/>
                <w:bCs/>
                <w:sz w:val="16"/>
                <w:szCs w:val="16"/>
              </w:rPr>
              <w:t>Name</w:t>
            </w:r>
            <w:r w:rsidRPr="008D4F63">
              <w:rPr>
                <w:rFonts w:ascii="Arial" w:hAnsi="Arial" w:cs="Arial"/>
                <w:bCs/>
                <w:sz w:val="16"/>
                <w:szCs w:val="16"/>
              </w:rPr>
              <w:t>]</w:t>
            </w:r>
            <w:r w:rsidR="00EF4A2E" w:rsidRPr="008D4F63">
              <w:rPr>
                <w:rFonts w:ascii="Arial" w:hAnsi="Arial" w:cs="Arial"/>
                <w:bCs/>
                <w:sz w:val="16"/>
                <w:szCs w:val="16"/>
              </w:rPr>
              <w:t xml:space="preserve">?    </w:t>
            </w:r>
            <w:r w:rsidR="00387701">
              <w:rPr>
                <w:rFonts w:ascii="Arial" w:hAnsi="Arial" w:cs="Arial"/>
                <w:bCs/>
                <w:sz w:val="16"/>
                <w:szCs w:val="16"/>
              </w:rPr>
              <w:t>[names appear for selection]</w:t>
            </w:r>
          </w:p>
        </w:tc>
        <w:tc>
          <w:tcPr>
            <w:tcW w:w="247" w:type="pct"/>
          </w:tcPr>
          <w:p w14:paraId="499D48C8" w14:textId="77777777" w:rsidR="00EF4A2E" w:rsidRPr="005A7BEF" w:rsidRDefault="00EF4A2E" w:rsidP="005A7BEF">
            <w:pPr>
              <w:rPr>
                <w:rFonts w:ascii="Arial" w:hAnsi="Arial" w:cs="Arial"/>
                <w:b/>
                <w:sz w:val="16"/>
                <w:szCs w:val="16"/>
              </w:rPr>
            </w:pPr>
          </w:p>
        </w:tc>
        <w:tc>
          <w:tcPr>
            <w:tcW w:w="306" w:type="pct"/>
          </w:tcPr>
          <w:p w14:paraId="31FDEE22" w14:textId="77777777" w:rsidR="00EF4A2E" w:rsidRPr="005A7BEF" w:rsidRDefault="00EF4A2E" w:rsidP="005A7BEF">
            <w:pPr>
              <w:rPr>
                <w:rFonts w:ascii="Arial" w:hAnsi="Arial" w:cs="Arial"/>
                <w:b/>
                <w:sz w:val="16"/>
                <w:szCs w:val="16"/>
              </w:rPr>
            </w:pPr>
          </w:p>
        </w:tc>
        <w:tc>
          <w:tcPr>
            <w:tcW w:w="306" w:type="pct"/>
          </w:tcPr>
          <w:p w14:paraId="75A56125" w14:textId="77777777" w:rsidR="00EF4A2E" w:rsidRPr="005A7BEF" w:rsidRDefault="00EF4A2E" w:rsidP="005A7BEF">
            <w:pPr>
              <w:rPr>
                <w:rFonts w:ascii="Arial" w:hAnsi="Arial" w:cs="Arial"/>
                <w:b/>
                <w:sz w:val="16"/>
                <w:szCs w:val="16"/>
              </w:rPr>
            </w:pPr>
          </w:p>
        </w:tc>
        <w:tc>
          <w:tcPr>
            <w:tcW w:w="276" w:type="pct"/>
          </w:tcPr>
          <w:p w14:paraId="648CBDA1" w14:textId="77777777" w:rsidR="00EF4A2E" w:rsidRPr="005A7BEF" w:rsidRDefault="00EF4A2E" w:rsidP="005A7BEF">
            <w:pPr>
              <w:rPr>
                <w:rFonts w:ascii="Arial" w:hAnsi="Arial" w:cs="Arial"/>
                <w:b/>
                <w:sz w:val="16"/>
                <w:szCs w:val="16"/>
              </w:rPr>
            </w:pPr>
          </w:p>
        </w:tc>
        <w:tc>
          <w:tcPr>
            <w:tcW w:w="276" w:type="pct"/>
          </w:tcPr>
          <w:p w14:paraId="0653A6A1" w14:textId="77777777" w:rsidR="00EF4A2E" w:rsidRPr="005A7BEF" w:rsidRDefault="00EF4A2E" w:rsidP="005A7BEF">
            <w:pPr>
              <w:rPr>
                <w:rFonts w:ascii="Arial" w:hAnsi="Arial" w:cs="Arial"/>
                <w:b/>
                <w:sz w:val="16"/>
                <w:szCs w:val="16"/>
              </w:rPr>
            </w:pPr>
          </w:p>
        </w:tc>
        <w:tc>
          <w:tcPr>
            <w:tcW w:w="276" w:type="pct"/>
          </w:tcPr>
          <w:p w14:paraId="522C197F" w14:textId="77777777" w:rsidR="00EF4A2E" w:rsidRPr="005A7BEF" w:rsidRDefault="00EF4A2E" w:rsidP="005A7BEF">
            <w:pPr>
              <w:rPr>
                <w:rFonts w:ascii="Arial" w:hAnsi="Arial" w:cs="Arial"/>
                <w:b/>
                <w:sz w:val="16"/>
                <w:szCs w:val="16"/>
              </w:rPr>
            </w:pPr>
          </w:p>
        </w:tc>
        <w:tc>
          <w:tcPr>
            <w:tcW w:w="276" w:type="pct"/>
          </w:tcPr>
          <w:p w14:paraId="00DB0105" w14:textId="77777777" w:rsidR="00EF4A2E" w:rsidRPr="005A7BEF" w:rsidRDefault="00EF4A2E" w:rsidP="005A7BEF">
            <w:pPr>
              <w:rPr>
                <w:rFonts w:ascii="Arial" w:hAnsi="Arial" w:cs="Arial"/>
                <w:b/>
                <w:sz w:val="16"/>
                <w:szCs w:val="16"/>
              </w:rPr>
            </w:pPr>
          </w:p>
        </w:tc>
        <w:tc>
          <w:tcPr>
            <w:tcW w:w="276" w:type="pct"/>
          </w:tcPr>
          <w:p w14:paraId="6CC2D529" w14:textId="77777777" w:rsidR="00EF4A2E" w:rsidRPr="005A7BEF" w:rsidRDefault="00EF4A2E" w:rsidP="005A7BEF">
            <w:pPr>
              <w:rPr>
                <w:rFonts w:ascii="Arial" w:hAnsi="Arial" w:cs="Arial"/>
                <w:b/>
                <w:sz w:val="16"/>
                <w:szCs w:val="16"/>
              </w:rPr>
            </w:pPr>
          </w:p>
        </w:tc>
        <w:tc>
          <w:tcPr>
            <w:tcW w:w="275" w:type="pct"/>
          </w:tcPr>
          <w:p w14:paraId="09787684" w14:textId="77777777" w:rsidR="00EF4A2E" w:rsidRPr="005A7BEF" w:rsidRDefault="00EF4A2E" w:rsidP="005A7BEF">
            <w:pPr>
              <w:rPr>
                <w:rFonts w:ascii="Arial" w:hAnsi="Arial" w:cs="Arial"/>
                <w:b/>
                <w:sz w:val="16"/>
                <w:szCs w:val="16"/>
              </w:rPr>
            </w:pPr>
          </w:p>
        </w:tc>
        <w:tc>
          <w:tcPr>
            <w:tcW w:w="275" w:type="pct"/>
          </w:tcPr>
          <w:p w14:paraId="6D676544" w14:textId="77777777" w:rsidR="00EF4A2E" w:rsidRPr="005A7BEF" w:rsidRDefault="00EF4A2E" w:rsidP="005A7BEF">
            <w:pPr>
              <w:rPr>
                <w:rFonts w:ascii="Arial" w:hAnsi="Arial" w:cs="Arial"/>
                <w:b/>
                <w:sz w:val="16"/>
                <w:szCs w:val="16"/>
              </w:rPr>
            </w:pPr>
          </w:p>
        </w:tc>
      </w:tr>
      <w:tr w:rsidR="00EF4A2E" w:rsidRPr="005A7BEF" w14:paraId="0E8EBBBA" w14:textId="77777777" w:rsidTr="00400181">
        <w:trPr>
          <w:trHeight w:val="432"/>
        </w:trPr>
        <w:tc>
          <w:tcPr>
            <w:tcW w:w="2212" w:type="pct"/>
          </w:tcPr>
          <w:p w14:paraId="778754F6" w14:textId="4908508A" w:rsidR="00EF4A2E" w:rsidRPr="008D4F63" w:rsidRDefault="00EF4A2E" w:rsidP="005A7BEF">
            <w:pPr>
              <w:rPr>
                <w:rFonts w:ascii="Arial" w:hAnsi="Arial" w:cs="Arial"/>
                <w:bCs/>
                <w:sz w:val="16"/>
                <w:szCs w:val="16"/>
              </w:rPr>
            </w:pPr>
            <w:r w:rsidRPr="008D4F63">
              <w:rPr>
                <w:rFonts w:ascii="Arial" w:hAnsi="Arial" w:cs="Arial"/>
                <w:bCs/>
                <w:sz w:val="16"/>
                <w:szCs w:val="16"/>
              </w:rPr>
              <w:t>Q</w:t>
            </w:r>
            <w:r w:rsidR="002167EB" w:rsidRPr="008D4F63">
              <w:rPr>
                <w:rFonts w:ascii="Arial" w:hAnsi="Arial" w:cs="Arial"/>
                <w:bCs/>
                <w:sz w:val="16"/>
                <w:szCs w:val="16"/>
              </w:rPr>
              <w:t>1</w:t>
            </w:r>
            <w:r w:rsidRPr="008D4F63">
              <w:rPr>
                <w:rFonts w:ascii="Arial" w:hAnsi="Arial" w:cs="Arial"/>
                <w:bCs/>
                <w:sz w:val="16"/>
                <w:szCs w:val="16"/>
              </w:rPr>
              <w:t xml:space="preserve">. Was </w:t>
            </w:r>
            <w:r w:rsidR="002167EB" w:rsidRPr="008D4F63">
              <w:rPr>
                <w:rFonts w:ascii="Arial" w:hAnsi="Arial" w:cs="Arial"/>
                <w:bCs/>
                <w:sz w:val="16"/>
                <w:szCs w:val="16"/>
              </w:rPr>
              <w:t>[</w:t>
            </w:r>
            <w:r w:rsidRPr="008D4F63">
              <w:rPr>
                <w:rFonts w:ascii="Arial" w:hAnsi="Arial" w:cs="Arial"/>
                <w:bCs/>
                <w:sz w:val="16"/>
                <w:szCs w:val="16"/>
              </w:rPr>
              <w:t>Name</w:t>
            </w:r>
            <w:r w:rsidR="002167EB" w:rsidRPr="008D4F63">
              <w:rPr>
                <w:rFonts w:ascii="Arial" w:hAnsi="Arial" w:cs="Arial"/>
                <w:bCs/>
                <w:sz w:val="16"/>
                <w:szCs w:val="16"/>
              </w:rPr>
              <w:t>]</w:t>
            </w:r>
            <w:r w:rsidRPr="008D4F63">
              <w:rPr>
                <w:rFonts w:ascii="Arial" w:hAnsi="Arial" w:cs="Arial"/>
                <w:bCs/>
                <w:sz w:val="16"/>
                <w:szCs w:val="16"/>
              </w:rPr>
              <w:t xml:space="preserve"> born in this community? </w:t>
            </w:r>
          </w:p>
          <w:p w14:paraId="1DD36ACA" w14:textId="77777777" w:rsidR="00EF4A2E" w:rsidRPr="008D4F63" w:rsidRDefault="00EF4A2E" w:rsidP="005A7BEF">
            <w:pPr>
              <w:rPr>
                <w:rFonts w:ascii="Arial" w:hAnsi="Arial" w:cs="Arial"/>
                <w:bCs/>
                <w:sz w:val="16"/>
                <w:szCs w:val="16"/>
              </w:rPr>
            </w:pPr>
            <w:r w:rsidRPr="008D4F63">
              <w:rPr>
                <w:rFonts w:ascii="Arial" w:hAnsi="Arial" w:cs="Arial"/>
                <w:bCs/>
                <w:sz w:val="16"/>
                <w:szCs w:val="16"/>
              </w:rPr>
              <w:t xml:space="preserve"> 1. Yes &gt;&gt; NEXT PERSON          5. No &gt;&gt;  Q8a</w:t>
            </w:r>
          </w:p>
        </w:tc>
        <w:tc>
          <w:tcPr>
            <w:tcW w:w="247" w:type="pct"/>
          </w:tcPr>
          <w:p w14:paraId="52B47FF4" w14:textId="77777777" w:rsidR="00EF4A2E" w:rsidRPr="005A7BEF" w:rsidRDefault="00EF4A2E" w:rsidP="005A7BEF">
            <w:pPr>
              <w:rPr>
                <w:rFonts w:ascii="Arial" w:hAnsi="Arial" w:cs="Arial"/>
                <w:b/>
                <w:sz w:val="16"/>
                <w:szCs w:val="16"/>
              </w:rPr>
            </w:pPr>
          </w:p>
        </w:tc>
        <w:tc>
          <w:tcPr>
            <w:tcW w:w="306" w:type="pct"/>
          </w:tcPr>
          <w:p w14:paraId="719D92CC" w14:textId="77777777" w:rsidR="00EF4A2E" w:rsidRPr="005A7BEF" w:rsidRDefault="00EF4A2E" w:rsidP="005A7BEF">
            <w:pPr>
              <w:rPr>
                <w:rFonts w:ascii="Arial" w:hAnsi="Arial" w:cs="Arial"/>
                <w:b/>
                <w:sz w:val="16"/>
                <w:szCs w:val="16"/>
              </w:rPr>
            </w:pPr>
          </w:p>
        </w:tc>
        <w:tc>
          <w:tcPr>
            <w:tcW w:w="306" w:type="pct"/>
          </w:tcPr>
          <w:p w14:paraId="4515902C" w14:textId="77777777" w:rsidR="00EF4A2E" w:rsidRPr="005A7BEF" w:rsidRDefault="00EF4A2E" w:rsidP="005A7BEF">
            <w:pPr>
              <w:rPr>
                <w:rFonts w:ascii="Arial" w:hAnsi="Arial" w:cs="Arial"/>
                <w:b/>
                <w:sz w:val="16"/>
                <w:szCs w:val="16"/>
              </w:rPr>
            </w:pPr>
          </w:p>
        </w:tc>
        <w:tc>
          <w:tcPr>
            <w:tcW w:w="276" w:type="pct"/>
          </w:tcPr>
          <w:p w14:paraId="6748CFC2" w14:textId="77777777" w:rsidR="00EF4A2E" w:rsidRPr="005A7BEF" w:rsidRDefault="00EF4A2E" w:rsidP="005A7BEF">
            <w:pPr>
              <w:rPr>
                <w:rFonts w:ascii="Arial" w:hAnsi="Arial" w:cs="Arial"/>
                <w:b/>
                <w:sz w:val="16"/>
                <w:szCs w:val="16"/>
              </w:rPr>
            </w:pPr>
          </w:p>
        </w:tc>
        <w:tc>
          <w:tcPr>
            <w:tcW w:w="276" w:type="pct"/>
          </w:tcPr>
          <w:p w14:paraId="6F573544" w14:textId="77777777" w:rsidR="00EF4A2E" w:rsidRPr="005A7BEF" w:rsidRDefault="00EF4A2E" w:rsidP="005A7BEF">
            <w:pPr>
              <w:rPr>
                <w:rFonts w:ascii="Arial" w:hAnsi="Arial" w:cs="Arial"/>
                <w:b/>
                <w:sz w:val="16"/>
                <w:szCs w:val="16"/>
              </w:rPr>
            </w:pPr>
          </w:p>
        </w:tc>
        <w:tc>
          <w:tcPr>
            <w:tcW w:w="276" w:type="pct"/>
          </w:tcPr>
          <w:p w14:paraId="7FA37234" w14:textId="77777777" w:rsidR="00EF4A2E" w:rsidRPr="005A7BEF" w:rsidRDefault="00EF4A2E" w:rsidP="005A7BEF">
            <w:pPr>
              <w:rPr>
                <w:rFonts w:ascii="Arial" w:hAnsi="Arial" w:cs="Arial"/>
                <w:b/>
                <w:sz w:val="16"/>
                <w:szCs w:val="16"/>
              </w:rPr>
            </w:pPr>
          </w:p>
        </w:tc>
        <w:tc>
          <w:tcPr>
            <w:tcW w:w="276" w:type="pct"/>
          </w:tcPr>
          <w:p w14:paraId="3C612283" w14:textId="77777777" w:rsidR="00EF4A2E" w:rsidRPr="005A7BEF" w:rsidRDefault="00EF4A2E" w:rsidP="005A7BEF">
            <w:pPr>
              <w:rPr>
                <w:rFonts w:ascii="Arial" w:hAnsi="Arial" w:cs="Arial"/>
                <w:b/>
                <w:sz w:val="16"/>
                <w:szCs w:val="16"/>
              </w:rPr>
            </w:pPr>
          </w:p>
        </w:tc>
        <w:tc>
          <w:tcPr>
            <w:tcW w:w="276" w:type="pct"/>
          </w:tcPr>
          <w:p w14:paraId="7575CB89" w14:textId="77777777" w:rsidR="00EF4A2E" w:rsidRPr="005A7BEF" w:rsidRDefault="00EF4A2E" w:rsidP="005A7BEF">
            <w:pPr>
              <w:rPr>
                <w:rFonts w:ascii="Arial" w:hAnsi="Arial" w:cs="Arial"/>
                <w:b/>
                <w:sz w:val="16"/>
                <w:szCs w:val="16"/>
              </w:rPr>
            </w:pPr>
          </w:p>
        </w:tc>
        <w:tc>
          <w:tcPr>
            <w:tcW w:w="275" w:type="pct"/>
          </w:tcPr>
          <w:p w14:paraId="430E3FB4" w14:textId="77777777" w:rsidR="00EF4A2E" w:rsidRPr="005A7BEF" w:rsidRDefault="00EF4A2E" w:rsidP="005A7BEF">
            <w:pPr>
              <w:rPr>
                <w:rFonts w:ascii="Arial" w:hAnsi="Arial" w:cs="Arial"/>
                <w:b/>
                <w:sz w:val="16"/>
                <w:szCs w:val="16"/>
              </w:rPr>
            </w:pPr>
          </w:p>
        </w:tc>
        <w:tc>
          <w:tcPr>
            <w:tcW w:w="275" w:type="pct"/>
          </w:tcPr>
          <w:p w14:paraId="14AEBCD4" w14:textId="77777777" w:rsidR="00EF4A2E" w:rsidRPr="005A7BEF" w:rsidRDefault="00EF4A2E" w:rsidP="005A7BEF">
            <w:pPr>
              <w:rPr>
                <w:rFonts w:ascii="Arial" w:hAnsi="Arial" w:cs="Arial"/>
                <w:b/>
                <w:sz w:val="16"/>
                <w:szCs w:val="16"/>
              </w:rPr>
            </w:pPr>
          </w:p>
        </w:tc>
      </w:tr>
      <w:tr w:rsidR="00EF4A2E" w:rsidRPr="005A7BEF" w14:paraId="03A23BFD" w14:textId="77777777" w:rsidTr="00400181">
        <w:trPr>
          <w:trHeight w:val="432"/>
        </w:trPr>
        <w:tc>
          <w:tcPr>
            <w:tcW w:w="2212" w:type="pct"/>
          </w:tcPr>
          <w:p w14:paraId="14C49694" w14:textId="2191C445" w:rsidR="00EF4A2E" w:rsidRPr="008D4F63" w:rsidRDefault="00EF4A2E" w:rsidP="005A7BEF">
            <w:pPr>
              <w:rPr>
                <w:rFonts w:ascii="Arial" w:hAnsi="Arial" w:cs="Arial"/>
                <w:bCs/>
                <w:sz w:val="16"/>
                <w:szCs w:val="16"/>
              </w:rPr>
            </w:pPr>
            <w:r w:rsidRPr="008D4F63">
              <w:rPr>
                <w:rFonts w:ascii="Arial" w:hAnsi="Arial" w:cs="Arial"/>
                <w:bCs/>
                <w:sz w:val="16"/>
                <w:szCs w:val="16"/>
              </w:rPr>
              <w:t xml:space="preserve">Q8a. Did </w:t>
            </w:r>
            <w:r w:rsidR="002167EB" w:rsidRPr="008D4F63">
              <w:rPr>
                <w:rFonts w:ascii="Arial" w:hAnsi="Arial" w:cs="Arial"/>
                <w:bCs/>
                <w:sz w:val="16"/>
                <w:szCs w:val="16"/>
              </w:rPr>
              <w:t>[</w:t>
            </w:r>
            <w:r w:rsidRPr="008D4F63">
              <w:rPr>
                <w:rFonts w:ascii="Arial" w:hAnsi="Arial" w:cs="Arial"/>
                <w:bCs/>
                <w:sz w:val="16"/>
                <w:szCs w:val="16"/>
              </w:rPr>
              <w:t>Name</w:t>
            </w:r>
            <w:r w:rsidR="002167EB" w:rsidRPr="008D4F63">
              <w:rPr>
                <w:rFonts w:ascii="Arial" w:hAnsi="Arial" w:cs="Arial"/>
                <w:bCs/>
                <w:sz w:val="16"/>
                <w:szCs w:val="16"/>
              </w:rPr>
              <w:t>]</w:t>
            </w:r>
            <w:r w:rsidRPr="008D4F63">
              <w:rPr>
                <w:rFonts w:ascii="Arial" w:hAnsi="Arial" w:cs="Arial"/>
                <w:bCs/>
                <w:sz w:val="16"/>
                <w:szCs w:val="16"/>
              </w:rPr>
              <w:t xml:space="preserve"> have a job at the previous place where he/she lived?    </w:t>
            </w:r>
          </w:p>
          <w:p w14:paraId="54D17498" w14:textId="6D319D00" w:rsidR="00EF4A2E" w:rsidRPr="008D4F63" w:rsidRDefault="00EF4A2E">
            <w:pPr>
              <w:rPr>
                <w:rFonts w:ascii="Arial" w:hAnsi="Arial" w:cs="Arial"/>
                <w:bCs/>
                <w:sz w:val="16"/>
                <w:szCs w:val="16"/>
              </w:rPr>
            </w:pPr>
            <w:r w:rsidRPr="008D4F63">
              <w:rPr>
                <w:rFonts w:ascii="Arial" w:hAnsi="Arial" w:cs="Arial"/>
                <w:bCs/>
                <w:sz w:val="16"/>
                <w:szCs w:val="16"/>
              </w:rPr>
              <w:t>1. Yes     5. No &gt;&gt; Q2a</w:t>
            </w:r>
          </w:p>
        </w:tc>
        <w:tc>
          <w:tcPr>
            <w:tcW w:w="247" w:type="pct"/>
          </w:tcPr>
          <w:p w14:paraId="0272DA57" w14:textId="77777777" w:rsidR="00EF4A2E" w:rsidRPr="005A7BEF" w:rsidRDefault="00EF4A2E" w:rsidP="005A7BEF">
            <w:pPr>
              <w:rPr>
                <w:rFonts w:ascii="Arial" w:hAnsi="Arial" w:cs="Arial"/>
                <w:b/>
                <w:sz w:val="16"/>
                <w:szCs w:val="16"/>
              </w:rPr>
            </w:pPr>
          </w:p>
        </w:tc>
        <w:tc>
          <w:tcPr>
            <w:tcW w:w="306" w:type="pct"/>
          </w:tcPr>
          <w:p w14:paraId="0B2EFD65" w14:textId="77777777" w:rsidR="00EF4A2E" w:rsidRPr="005A7BEF" w:rsidRDefault="00EF4A2E" w:rsidP="005A7BEF">
            <w:pPr>
              <w:rPr>
                <w:rFonts w:ascii="Arial" w:hAnsi="Arial" w:cs="Arial"/>
                <w:b/>
                <w:sz w:val="16"/>
                <w:szCs w:val="16"/>
              </w:rPr>
            </w:pPr>
          </w:p>
        </w:tc>
        <w:tc>
          <w:tcPr>
            <w:tcW w:w="306" w:type="pct"/>
          </w:tcPr>
          <w:p w14:paraId="24BBD19B" w14:textId="77777777" w:rsidR="00EF4A2E" w:rsidRPr="005A7BEF" w:rsidRDefault="00EF4A2E" w:rsidP="005A7BEF">
            <w:pPr>
              <w:rPr>
                <w:rFonts w:ascii="Arial" w:hAnsi="Arial" w:cs="Arial"/>
                <w:b/>
                <w:sz w:val="16"/>
                <w:szCs w:val="16"/>
              </w:rPr>
            </w:pPr>
          </w:p>
        </w:tc>
        <w:tc>
          <w:tcPr>
            <w:tcW w:w="276" w:type="pct"/>
          </w:tcPr>
          <w:p w14:paraId="5464DD79" w14:textId="77777777" w:rsidR="00EF4A2E" w:rsidRPr="005A7BEF" w:rsidRDefault="00EF4A2E" w:rsidP="005A7BEF">
            <w:pPr>
              <w:rPr>
                <w:rFonts w:ascii="Arial" w:hAnsi="Arial" w:cs="Arial"/>
                <w:b/>
                <w:sz w:val="16"/>
                <w:szCs w:val="16"/>
              </w:rPr>
            </w:pPr>
          </w:p>
        </w:tc>
        <w:tc>
          <w:tcPr>
            <w:tcW w:w="276" w:type="pct"/>
          </w:tcPr>
          <w:p w14:paraId="3C914210" w14:textId="77777777" w:rsidR="00EF4A2E" w:rsidRPr="005A7BEF" w:rsidRDefault="00EF4A2E" w:rsidP="005A7BEF">
            <w:pPr>
              <w:rPr>
                <w:rFonts w:ascii="Arial" w:hAnsi="Arial" w:cs="Arial"/>
                <w:b/>
                <w:sz w:val="16"/>
                <w:szCs w:val="16"/>
              </w:rPr>
            </w:pPr>
          </w:p>
        </w:tc>
        <w:tc>
          <w:tcPr>
            <w:tcW w:w="276" w:type="pct"/>
          </w:tcPr>
          <w:p w14:paraId="2BA02C8A" w14:textId="77777777" w:rsidR="00EF4A2E" w:rsidRPr="005A7BEF" w:rsidRDefault="00EF4A2E" w:rsidP="005A7BEF">
            <w:pPr>
              <w:rPr>
                <w:rFonts w:ascii="Arial" w:hAnsi="Arial" w:cs="Arial"/>
                <w:b/>
                <w:sz w:val="16"/>
                <w:szCs w:val="16"/>
              </w:rPr>
            </w:pPr>
          </w:p>
        </w:tc>
        <w:tc>
          <w:tcPr>
            <w:tcW w:w="276" w:type="pct"/>
          </w:tcPr>
          <w:p w14:paraId="3AD983F9" w14:textId="77777777" w:rsidR="00EF4A2E" w:rsidRPr="005A7BEF" w:rsidRDefault="00EF4A2E" w:rsidP="005A7BEF">
            <w:pPr>
              <w:rPr>
                <w:rFonts w:ascii="Arial" w:hAnsi="Arial" w:cs="Arial"/>
                <w:b/>
                <w:sz w:val="16"/>
                <w:szCs w:val="16"/>
              </w:rPr>
            </w:pPr>
          </w:p>
        </w:tc>
        <w:tc>
          <w:tcPr>
            <w:tcW w:w="276" w:type="pct"/>
          </w:tcPr>
          <w:p w14:paraId="45A8B921" w14:textId="77777777" w:rsidR="00EF4A2E" w:rsidRPr="005A7BEF" w:rsidRDefault="00EF4A2E" w:rsidP="005A7BEF">
            <w:pPr>
              <w:rPr>
                <w:rFonts w:ascii="Arial" w:hAnsi="Arial" w:cs="Arial"/>
                <w:b/>
                <w:sz w:val="16"/>
                <w:szCs w:val="16"/>
              </w:rPr>
            </w:pPr>
          </w:p>
        </w:tc>
        <w:tc>
          <w:tcPr>
            <w:tcW w:w="275" w:type="pct"/>
          </w:tcPr>
          <w:p w14:paraId="74D30060" w14:textId="77777777" w:rsidR="00EF4A2E" w:rsidRPr="005A7BEF" w:rsidRDefault="00EF4A2E" w:rsidP="005A7BEF">
            <w:pPr>
              <w:rPr>
                <w:rFonts w:ascii="Arial" w:hAnsi="Arial" w:cs="Arial"/>
                <w:b/>
                <w:sz w:val="16"/>
                <w:szCs w:val="16"/>
              </w:rPr>
            </w:pPr>
          </w:p>
        </w:tc>
        <w:tc>
          <w:tcPr>
            <w:tcW w:w="275" w:type="pct"/>
          </w:tcPr>
          <w:p w14:paraId="5DC25776" w14:textId="77777777" w:rsidR="00EF4A2E" w:rsidRPr="005A7BEF" w:rsidRDefault="00EF4A2E" w:rsidP="005A7BEF">
            <w:pPr>
              <w:rPr>
                <w:rFonts w:ascii="Arial" w:hAnsi="Arial" w:cs="Arial"/>
                <w:b/>
                <w:sz w:val="16"/>
                <w:szCs w:val="16"/>
              </w:rPr>
            </w:pPr>
          </w:p>
        </w:tc>
      </w:tr>
      <w:tr w:rsidR="00EF4A2E" w:rsidRPr="005A7BEF" w14:paraId="46AC9D23" w14:textId="77777777" w:rsidTr="00400181">
        <w:trPr>
          <w:trHeight w:val="432"/>
        </w:trPr>
        <w:tc>
          <w:tcPr>
            <w:tcW w:w="2212" w:type="pct"/>
          </w:tcPr>
          <w:p w14:paraId="448C9E99" w14:textId="4EE83C41" w:rsidR="002167EB" w:rsidRPr="008D4F63" w:rsidRDefault="00EF4A2E" w:rsidP="005A7BEF">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8</w:t>
            </w:r>
            <w:r w:rsidRPr="008D4F63">
              <w:rPr>
                <w:rFonts w:ascii="Arial" w:hAnsi="Arial" w:cs="Arial"/>
                <w:bCs/>
                <w:sz w:val="16"/>
                <w:szCs w:val="16"/>
              </w:rPr>
              <w:fldChar w:fldCharType="end"/>
            </w:r>
            <w:r w:rsidRPr="008D4F63">
              <w:rPr>
                <w:rFonts w:ascii="Arial" w:hAnsi="Arial" w:cs="Arial"/>
                <w:bCs/>
                <w:sz w:val="16"/>
                <w:szCs w:val="16"/>
              </w:rPr>
              <w:t xml:space="preserve">b. </w:t>
            </w:r>
            <w:r w:rsidRPr="008D4F63">
              <w:rPr>
                <w:rFonts w:ascii="Arial" w:hAnsi="Arial" w:cs="Arial"/>
                <w:sz w:val="16"/>
                <w:szCs w:val="16"/>
              </w:rPr>
              <w:t>What was [Nam</w:t>
            </w:r>
            <w:r w:rsidR="002167EB" w:rsidRPr="008D4F63">
              <w:rPr>
                <w:rFonts w:ascii="Arial" w:hAnsi="Arial" w:cs="Arial"/>
                <w:sz w:val="16"/>
                <w:szCs w:val="16"/>
              </w:rPr>
              <w:t>e</w:t>
            </w:r>
            <w:r w:rsidRPr="008D4F63">
              <w:rPr>
                <w:rFonts w:ascii="Arial" w:hAnsi="Arial" w:cs="Arial"/>
                <w:sz w:val="16"/>
                <w:szCs w:val="16"/>
              </w:rPr>
              <w:t>]</w:t>
            </w:r>
            <w:r w:rsidR="002167EB" w:rsidRPr="008D4F63">
              <w:rPr>
                <w:rFonts w:ascii="Arial" w:hAnsi="Arial" w:cs="Arial"/>
                <w:sz w:val="16"/>
                <w:szCs w:val="16"/>
              </w:rPr>
              <w:t>’s</w:t>
            </w:r>
            <w:r w:rsidRPr="008D4F63">
              <w:rPr>
                <w:rFonts w:ascii="Arial" w:hAnsi="Arial" w:cs="Arial"/>
                <w:sz w:val="16"/>
                <w:szCs w:val="16"/>
              </w:rPr>
              <w:t xml:space="preserve"> daily wage/earnings in the job that </w:t>
            </w:r>
            <w:r w:rsidR="002167EB" w:rsidRPr="008D4F63">
              <w:rPr>
                <w:rFonts w:ascii="Arial" w:hAnsi="Arial" w:cs="Arial"/>
                <w:sz w:val="16"/>
                <w:szCs w:val="16"/>
              </w:rPr>
              <w:t>[</w:t>
            </w:r>
            <w:r w:rsidRPr="008D4F63">
              <w:rPr>
                <w:rFonts w:ascii="Arial" w:hAnsi="Arial" w:cs="Arial"/>
                <w:sz w:val="16"/>
                <w:szCs w:val="16"/>
              </w:rPr>
              <w:t>Name</w:t>
            </w:r>
            <w:r w:rsidR="002167EB" w:rsidRPr="008D4F63">
              <w:rPr>
                <w:rFonts w:ascii="Arial" w:hAnsi="Arial" w:cs="Arial"/>
                <w:sz w:val="16"/>
                <w:szCs w:val="16"/>
              </w:rPr>
              <w:t>]</w:t>
            </w:r>
            <w:r w:rsidRPr="008D4F63">
              <w:rPr>
                <w:rFonts w:ascii="Arial" w:hAnsi="Arial" w:cs="Arial"/>
                <w:sz w:val="16"/>
                <w:szCs w:val="16"/>
              </w:rPr>
              <w:t xml:space="preserve"> had just before leaving </w:t>
            </w:r>
            <w:r w:rsidR="002167EB" w:rsidRPr="008D4F63">
              <w:rPr>
                <w:rFonts w:ascii="Arial" w:hAnsi="Arial" w:cs="Arial"/>
                <w:sz w:val="16"/>
                <w:szCs w:val="16"/>
              </w:rPr>
              <w:t xml:space="preserve">the </w:t>
            </w:r>
            <w:r w:rsidRPr="008D4F63">
              <w:rPr>
                <w:rFonts w:ascii="Arial" w:hAnsi="Arial" w:cs="Arial"/>
                <w:sz w:val="16"/>
                <w:szCs w:val="16"/>
              </w:rPr>
              <w:t>previous place</w:t>
            </w:r>
            <w:r w:rsidR="002167EB" w:rsidRPr="008D4F63">
              <w:rPr>
                <w:rFonts w:ascii="Arial" w:hAnsi="Arial" w:cs="Arial"/>
                <w:sz w:val="16"/>
                <w:szCs w:val="16"/>
              </w:rPr>
              <w:t xml:space="preserve"> he/she lived</w:t>
            </w:r>
            <w:r w:rsidRPr="008D4F63">
              <w:rPr>
                <w:rFonts w:ascii="Arial" w:hAnsi="Arial" w:cs="Arial"/>
                <w:sz w:val="16"/>
                <w:szCs w:val="16"/>
              </w:rPr>
              <w:t xml:space="preserve">?   </w:t>
            </w:r>
          </w:p>
          <w:p w14:paraId="1B97962F" w14:textId="77777777" w:rsidR="002167EB" w:rsidRPr="008D4F63" w:rsidRDefault="002167EB" w:rsidP="005A7BEF">
            <w:pPr>
              <w:rPr>
                <w:rFonts w:ascii="Arial" w:hAnsi="Arial" w:cs="Arial"/>
                <w:sz w:val="16"/>
                <w:szCs w:val="16"/>
              </w:rPr>
            </w:pPr>
          </w:p>
          <w:p w14:paraId="01E3FE87" w14:textId="3E5C774F" w:rsidR="00EF4A2E" w:rsidRPr="008D4F63" w:rsidRDefault="002167EB" w:rsidP="005A7BEF">
            <w:pPr>
              <w:rPr>
                <w:rFonts w:ascii="Arial" w:hAnsi="Arial" w:cs="Arial"/>
                <w:i/>
                <w:sz w:val="16"/>
                <w:szCs w:val="16"/>
              </w:rPr>
            </w:pPr>
            <w:r w:rsidRPr="008D4F63">
              <w:rPr>
                <w:rFonts w:ascii="Arial" w:hAnsi="Arial" w:cs="Arial"/>
                <w:i/>
                <w:sz w:val="16"/>
                <w:szCs w:val="16"/>
              </w:rPr>
              <w:t>Indicate amount as a decimal value (in Ghana cedis and pesewas). For example, enter 2.50 for 2 Ghana cedis and 50 pesewas.</w:t>
            </w:r>
          </w:p>
        </w:tc>
        <w:tc>
          <w:tcPr>
            <w:tcW w:w="247" w:type="pct"/>
          </w:tcPr>
          <w:p w14:paraId="22A83B90" w14:textId="77777777" w:rsidR="00EF4A2E" w:rsidRPr="005A7BEF" w:rsidRDefault="00EF4A2E" w:rsidP="005A7BEF">
            <w:pPr>
              <w:rPr>
                <w:rFonts w:ascii="Arial" w:hAnsi="Arial" w:cs="Arial"/>
                <w:b/>
                <w:sz w:val="16"/>
                <w:szCs w:val="16"/>
              </w:rPr>
            </w:pPr>
          </w:p>
        </w:tc>
        <w:tc>
          <w:tcPr>
            <w:tcW w:w="306" w:type="pct"/>
          </w:tcPr>
          <w:p w14:paraId="2B01D7D6" w14:textId="77777777" w:rsidR="00EF4A2E" w:rsidRPr="005A7BEF" w:rsidRDefault="00EF4A2E" w:rsidP="005A7BEF">
            <w:pPr>
              <w:rPr>
                <w:rFonts w:ascii="Arial" w:hAnsi="Arial" w:cs="Arial"/>
                <w:b/>
                <w:sz w:val="16"/>
                <w:szCs w:val="16"/>
              </w:rPr>
            </w:pPr>
          </w:p>
        </w:tc>
        <w:tc>
          <w:tcPr>
            <w:tcW w:w="306" w:type="pct"/>
          </w:tcPr>
          <w:p w14:paraId="00C1F307" w14:textId="77777777" w:rsidR="00EF4A2E" w:rsidRPr="005A7BEF" w:rsidRDefault="00EF4A2E" w:rsidP="005A7BEF">
            <w:pPr>
              <w:rPr>
                <w:rFonts w:ascii="Arial" w:hAnsi="Arial" w:cs="Arial"/>
                <w:b/>
                <w:sz w:val="16"/>
                <w:szCs w:val="16"/>
              </w:rPr>
            </w:pPr>
          </w:p>
        </w:tc>
        <w:tc>
          <w:tcPr>
            <w:tcW w:w="276" w:type="pct"/>
          </w:tcPr>
          <w:p w14:paraId="2B95158E" w14:textId="77777777" w:rsidR="00EF4A2E" w:rsidRPr="005A7BEF" w:rsidRDefault="00EF4A2E" w:rsidP="005A7BEF">
            <w:pPr>
              <w:rPr>
                <w:rFonts w:ascii="Arial" w:hAnsi="Arial" w:cs="Arial"/>
                <w:b/>
                <w:sz w:val="16"/>
                <w:szCs w:val="16"/>
              </w:rPr>
            </w:pPr>
          </w:p>
        </w:tc>
        <w:tc>
          <w:tcPr>
            <w:tcW w:w="276" w:type="pct"/>
          </w:tcPr>
          <w:p w14:paraId="1168C367" w14:textId="77777777" w:rsidR="00EF4A2E" w:rsidRPr="005A7BEF" w:rsidRDefault="00EF4A2E" w:rsidP="005A7BEF">
            <w:pPr>
              <w:rPr>
                <w:rFonts w:ascii="Arial" w:hAnsi="Arial" w:cs="Arial"/>
                <w:b/>
                <w:sz w:val="16"/>
                <w:szCs w:val="16"/>
              </w:rPr>
            </w:pPr>
          </w:p>
        </w:tc>
        <w:tc>
          <w:tcPr>
            <w:tcW w:w="276" w:type="pct"/>
          </w:tcPr>
          <w:p w14:paraId="7B1D0B16" w14:textId="77777777" w:rsidR="00EF4A2E" w:rsidRPr="005A7BEF" w:rsidRDefault="00EF4A2E" w:rsidP="005A7BEF">
            <w:pPr>
              <w:rPr>
                <w:rFonts w:ascii="Arial" w:hAnsi="Arial" w:cs="Arial"/>
                <w:b/>
                <w:sz w:val="16"/>
                <w:szCs w:val="16"/>
              </w:rPr>
            </w:pPr>
          </w:p>
        </w:tc>
        <w:tc>
          <w:tcPr>
            <w:tcW w:w="276" w:type="pct"/>
          </w:tcPr>
          <w:p w14:paraId="243F4A2F" w14:textId="77777777" w:rsidR="00EF4A2E" w:rsidRPr="005A7BEF" w:rsidRDefault="00EF4A2E" w:rsidP="005A7BEF">
            <w:pPr>
              <w:rPr>
                <w:rFonts w:ascii="Arial" w:hAnsi="Arial" w:cs="Arial"/>
                <w:b/>
                <w:sz w:val="16"/>
                <w:szCs w:val="16"/>
              </w:rPr>
            </w:pPr>
          </w:p>
        </w:tc>
        <w:tc>
          <w:tcPr>
            <w:tcW w:w="276" w:type="pct"/>
          </w:tcPr>
          <w:p w14:paraId="2B0DC09F" w14:textId="77777777" w:rsidR="00EF4A2E" w:rsidRPr="005A7BEF" w:rsidRDefault="00EF4A2E" w:rsidP="005A7BEF">
            <w:pPr>
              <w:rPr>
                <w:rFonts w:ascii="Arial" w:hAnsi="Arial" w:cs="Arial"/>
                <w:b/>
                <w:sz w:val="16"/>
                <w:szCs w:val="16"/>
              </w:rPr>
            </w:pPr>
          </w:p>
        </w:tc>
        <w:tc>
          <w:tcPr>
            <w:tcW w:w="275" w:type="pct"/>
          </w:tcPr>
          <w:p w14:paraId="49A35B8B" w14:textId="77777777" w:rsidR="00EF4A2E" w:rsidRPr="005A7BEF" w:rsidRDefault="00EF4A2E" w:rsidP="005A7BEF">
            <w:pPr>
              <w:rPr>
                <w:rFonts w:ascii="Arial" w:hAnsi="Arial" w:cs="Arial"/>
                <w:b/>
                <w:sz w:val="16"/>
                <w:szCs w:val="16"/>
              </w:rPr>
            </w:pPr>
          </w:p>
        </w:tc>
        <w:tc>
          <w:tcPr>
            <w:tcW w:w="275" w:type="pct"/>
          </w:tcPr>
          <w:p w14:paraId="1AFBBDCA" w14:textId="77777777" w:rsidR="00EF4A2E" w:rsidRPr="005A7BEF" w:rsidRDefault="00EF4A2E" w:rsidP="005A7BEF">
            <w:pPr>
              <w:rPr>
                <w:rFonts w:ascii="Arial" w:hAnsi="Arial" w:cs="Arial"/>
                <w:b/>
                <w:sz w:val="16"/>
                <w:szCs w:val="16"/>
              </w:rPr>
            </w:pPr>
          </w:p>
        </w:tc>
      </w:tr>
      <w:tr w:rsidR="00EF4A2E" w:rsidRPr="005A7BEF" w14:paraId="6E53AD9A" w14:textId="77777777" w:rsidTr="00400181">
        <w:trPr>
          <w:trHeight w:val="432"/>
        </w:trPr>
        <w:tc>
          <w:tcPr>
            <w:tcW w:w="2212" w:type="pct"/>
          </w:tcPr>
          <w:p w14:paraId="7C9E9141" w14:textId="7C59E88A" w:rsidR="002167EB" w:rsidRDefault="00EF4A2E">
            <w:pPr>
              <w:rPr>
                <w:rFonts w:ascii="Arial" w:hAnsi="Arial" w:cs="Arial"/>
                <w:sz w:val="16"/>
                <w:szCs w:val="16"/>
              </w:rPr>
            </w:pPr>
            <w:bookmarkStart w:id="102" w:name="_Hlk512802896"/>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w:t>
            </w:r>
            <w:r w:rsidRPr="008D4F63">
              <w:rPr>
                <w:rFonts w:ascii="Arial" w:hAnsi="Arial" w:cs="Arial"/>
                <w:bCs/>
                <w:sz w:val="16"/>
                <w:szCs w:val="16"/>
              </w:rPr>
              <w:fldChar w:fldCharType="end"/>
            </w:r>
            <w:r w:rsidRPr="008D4F63">
              <w:rPr>
                <w:rFonts w:ascii="Arial" w:hAnsi="Arial" w:cs="Arial"/>
                <w:bCs/>
                <w:sz w:val="16"/>
                <w:szCs w:val="16"/>
              </w:rPr>
              <w:t xml:space="preserve">a. </w:t>
            </w:r>
            <w:r w:rsidR="002167EB" w:rsidRPr="002167EB">
              <w:rPr>
                <w:rFonts w:ascii="Arial" w:hAnsi="Arial" w:cs="Arial"/>
                <w:sz w:val="16"/>
                <w:szCs w:val="16"/>
              </w:rPr>
              <w:t xml:space="preserve">How many years ago did </w:t>
            </w:r>
            <w:r w:rsidR="002167EB">
              <w:rPr>
                <w:rFonts w:ascii="Arial" w:hAnsi="Arial" w:cs="Arial"/>
                <w:sz w:val="16"/>
                <w:szCs w:val="16"/>
              </w:rPr>
              <w:t>[Name]</w:t>
            </w:r>
            <w:r w:rsidR="002167EB" w:rsidRPr="002167EB">
              <w:rPr>
                <w:rFonts w:ascii="Arial" w:hAnsi="Arial" w:cs="Arial"/>
                <w:sz w:val="16"/>
                <w:szCs w:val="16"/>
              </w:rPr>
              <w:t xml:space="preserve"> move to this community?</w:t>
            </w:r>
            <w:r w:rsidRPr="008D4F63">
              <w:rPr>
                <w:rFonts w:ascii="Arial" w:hAnsi="Arial" w:cs="Arial"/>
                <w:sz w:val="16"/>
                <w:szCs w:val="16"/>
              </w:rPr>
              <w:t xml:space="preserve"> </w:t>
            </w:r>
          </w:p>
          <w:p w14:paraId="67152EBD" w14:textId="23610AEE" w:rsidR="00EF4A2E" w:rsidRPr="008D4F63" w:rsidRDefault="002167EB">
            <w:pPr>
              <w:rPr>
                <w:rFonts w:ascii="Arial" w:hAnsi="Arial" w:cs="Arial"/>
                <w:i/>
                <w:sz w:val="16"/>
                <w:szCs w:val="16"/>
              </w:rPr>
            </w:pPr>
            <w:r w:rsidRPr="008D4F63">
              <w:rPr>
                <w:rFonts w:ascii="Arial" w:hAnsi="Arial" w:cs="Arial"/>
                <w:i/>
                <w:sz w:val="16"/>
                <w:szCs w:val="16"/>
              </w:rPr>
              <w:t xml:space="preserve">If </w:t>
            </w:r>
            <w:r w:rsidR="00387701">
              <w:rPr>
                <w:rFonts w:ascii="Arial" w:hAnsi="Arial" w:cs="Arial"/>
                <w:i/>
                <w:sz w:val="16"/>
                <w:szCs w:val="16"/>
              </w:rPr>
              <w:t xml:space="preserve">[Name] </w:t>
            </w:r>
            <w:r w:rsidRPr="008D4F63">
              <w:rPr>
                <w:rFonts w:ascii="Arial" w:hAnsi="Arial" w:cs="Arial"/>
                <w:i/>
                <w:sz w:val="16"/>
                <w:szCs w:val="16"/>
              </w:rPr>
              <w:t>moved to this community less than a year ago, please enter zero.</w:t>
            </w:r>
            <w:bookmarkEnd w:id="102"/>
          </w:p>
        </w:tc>
        <w:tc>
          <w:tcPr>
            <w:tcW w:w="247" w:type="pct"/>
          </w:tcPr>
          <w:p w14:paraId="32AEFF7F" w14:textId="77777777" w:rsidR="00EF4A2E" w:rsidRPr="005A7BEF" w:rsidRDefault="00EF4A2E" w:rsidP="005A7BEF">
            <w:pPr>
              <w:rPr>
                <w:rFonts w:ascii="Arial" w:hAnsi="Arial" w:cs="Arial"/>
                <w:b/>
                <w:sz w:val="16"/>
                <w:szCs w:val="16"/>
              </w:rPr>
            </w:pPr>
          </w:p>
        </w:tc>
        <w:tc>
          <w:tcPr>
            <w:tcW w:w="306" w:type="pct"/>
          </w:tcPr>
          <w:p w14:paraId="7E8C881F" w14:textId="77777777" w:rsidR="00EF4A2E" w:rsidRPr="005A7BEF" w:rsidRDefault="00EF4A2E" w:rsidP="005A7BEF">
            <w:pPr>
              <w:rPr>
                <w:rFonts w:ascii="Arial" w:hAnsi="Arial" w:cs="Arial"/>
                <w:b/>
                <w:sz w:val="16"/>
                <w:szCs w:val="16"/>
              </w:rPr>
            </w:pPr>
          </w:p>
        </w:tc>
        <w:tc>
          <w:tcPr>
            <w:tcW w:w="306" w:type="pct"/>
          </w:tcPr>
          <w:p w14:paraId="704EF70F" w14:textId="77777777" w:rsidR="00EF4A2E" w:rsidRPr="005A7BEF" w:rsidRDefault="00EF4A2E" w:rsidP="005A7BEF">
            <w:pPr>
              <w:rPr>
                <w:rFonts w:ascii="Arial" w:hAnsi="Arial" w:cs="Arial"/>
                <w:b/>
                <w:sz w:val="16"/>
                <w:szCs w:val="16"/>
              </w:rPr>
            </w:pPr>
          </w:p>
        </w:tc>
        <w:tc>
          <w:tcPr>
            <w:tcW w:w="276" w:type="pct"/>
          </w:tcPr>
          <w:p w14:paraId="2068E693" w14:textId="77777777" w:rsidR="00EF4A2E" w:rsidRPr="005A7BEF" w:rsidRDefault="00EF4A2E" w:rsidP="005A7BEF">
            <w:pPr>
              <w:rPr>
                <w:rFonts w:ascii="Arial" w:hAnsi="Arial" w:cs="Arial"/>
                <w:b/>
                <w:sz w:val="16"/>
                <w:szCs w:val="16"/>
              </w:rPr>
            </w:pPr>
          </w:p>
        </w:tc>
        <w:tc>
          <w:tcPr>
            <w:tcW w:w="276" w:type="pct"/>
          </w:tcPr>
          <w:p w14:paraId="73624D12" w14:textId="77777777" w:rsidR="00EF4A2E" w:rsidRPr="005A7BEF" w:rsidRDefault="00EF4A2E" w:rsidP="005A7BEF">
            <w:pPr>
              <w:rPr>
                <w:rFonts w:ascii="Arial" w:hAnsi="Arial" w:cs="Arial"/>
                <w:b/>
                <w:sz w:val="16"/>
                <w:szCs w:val="16"/>
              </w:rPr>
            </w:pPr>
          </w:p>
        </w:tc>
        <w:tc>
          <w:tcPr>
            <w:tcW w:w="276" w:type="pct"/>
          </w:tcPr>
          <w:p w14:paraId="1D33AA2C" w14:textId="77777777" w:rsidR="00EF4A2E" w:rsidRPr="005A7BEF" w:rsidRDefault="00EF4A2E" w:rsidP="005A7BEF">
            <w:pPr>
              <w:rPr>
                <w:rFonts w:ascii="Arial" w:hAnsi="Arial" w:cs="Arial"/>
                <w:b/>
                <w:sz w:val="16"/>
                <w:szCs w:val="16"/>
              </w:rPr>
            </w:pPr>
          </w:p>
        </w:tc>
        <w:tc>
          <w:tcPr>
            <w:tcW w:w="276" w:type="pct"/>
          </w:tcPr>
          <w:p w14:paraId="62140C8F" w14:textId="77777777" w:rsidR="00EF4A2E" w:rsidRPr="005A7BEF" w:rsidRDefault="00EF4A2E" w:rsidP="005A7BEF">
            <w:pPr>
              <w:rPr>
                <w:rFonts w:ascii="Arial" w:hAnsi="Arial" w:cs="Arial"/>
                <w:b/>
                <w:sz w:val="16"/>
                <w:szCs w:val="16"/>
              </w:rPr>
            </w:pPr>
          </w:p>
        </w:tc>
        <w:tc>
          <w:tcPr>
            <w:tcW w:w="276" w:type="pct"/>
          </w:tcPr>
          <w:p w14:paraId="3632BB18" w14:textId="77777777" w:rsidR="00EF4A2E" w:rsidRPr="005A7BEF" w:rsidRDefault="00EF4A2E" w:rsidP="005A7BEF">
            <w:pPr>
              <w:rPr>
                <w:rFonts w:ascii="Arial" w:hAnsi="Arial" w:cs="Arial"/>
                <w:b/>
                <w:sz w:val="16"/>
                <w:szCs w:val="16"/>
              </w:rPr>
            </w:pPr>
          </w:p>
        </w:tc>
        <w:tc>
          <w:tcPr>
            <w:tcW w:w="275" w:type="pct"/>
          </w:tcPr>
          <w:p w14:paraId="534045D5" w14:textId="77777777" w:rsidR="00EF4A2E" w:rsidRPr="005A7BEF" w:rsidRDefault="00EF4A2E" w:rsidP="005A7BEF">
            <w:pPr>
              <w:rPr>
                <w:rFonts w:ascii="Arial" w:hAnsi="Arial" w:cs="Arial"/>
                <w:b/>
                <w:sz w:val="16"/>
                <w:szCs w:val="16"/>
              </w:rPr>
            </w:pPr>
          </w:p>
        </w:tc>
        <w:tc>
          <w:tcPr>
            <w:tcW w:w="275" w:type="pct"/>
          </w:tcPr>
          <w:p w14:paraId="63C3EC78" w14:textId="77777777" w:rsidR="00EF4A2E" w:rsidRPr="005A7BEF" w:rsidRDefault="00EF4A2E" w:rsidP="005A7BEF">
            <w:pPr>
              <w:rPr>
                <w:rFonts w:ascii="Arial" w:hAnsi="Arial" w:cs="Arial"/>
                <w:b/>
                <w:sz w:val="16"/>
                <w:szCs w:val="16"/>
              </w:rPr>
            </w:pPr>
          </w:p>
        </w:tc>
      </w:tr>
      <w:tr w:rsidR="00EF4A2E" w:rsidRPr="005A7BEF" w14:paraId="09ADF6B4" w14:textId="77777777" w:rsidTr="00400181">
        <w:trPr>
          <w:trHeight w:val="432"/>
        </w:trPr>
        <w:tc>
          <w:tcPr>
            <w:tcW w:w="2212" w:type="pct"/>
          </w:tcPr>
          <w:p w14:paraId="5DF4B667" w14:textId="77777777" w:rsidR="00EF4A2E" w:rsidRDefault="00EF4A2E" w:rsidP="005A7BEF">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w:t>
            </w:r>
            <w:r w:rsidRPr="008D4F63">
              <w:rPr>
                <w:rFonts w:ascii="Arial" w:hAnsi="Arial" w:cs="Arial"/>
                <w:bCs/>
                <w:sz w:val="16"/>
                <w:szCs w:val="16"/>
              </w:rPr>
              <w:fldChar w:fldCharType="end"/>
            </w:r>
            <w:r w:rsidRPr="008D4F63">
              <w:rPr>
                <w:rFonts w:ascii="Arial" w:hAnsi="Arial" w:cs="Arial"/>
                <w:bCs/>
                <w:sz w:val="16"/>
                <w:szCs w:val="16"/>
              </w:rPr>
              <w:t xml:space="preserve">b. </w:t>
            </w:r>
            <w:r w:rsidR="002167EB" w:rsidRPr="002167EB">
              <w:rPr>
                <w:rFonts w:ascii="Arial" w:hAnsi="Arial" w:cs="Arial"/>
                <w:sz w:val="16"/>
                <w:szCs w:val="16"/>
              </w:rPr>
              <w:t>In addition to the number of</w:t>
            </w:r>
            <w:r w:rsidR="002167EB">
              <w:rPr>
                <w:rFonts w:ascii="Arial" w:hAnsi="Arial" w:cs="Arial"/>
                <w:sz w:val="16"/>
                <w:szCs w:val="16"/>
              </w:rPr>
              <w:t xml:space="preserve"> years it has been since [Name]</w:t>
            </w:r>
            <w:r w:rsidR="002167EB" w:rsidRPr="002167EB">
              <w:rPr>
                <w:rFonts w:ascii="Arial" w:hAnsi="Arial" w:cs="Arial"/>
                <w:sz w:val="16"/>
                <w:szCs w:val="16"/>
              </w:rPr>
              <w:t xml:space="preserve"> moved, how</w:t>
            </w:r>
            <w:r w:rsidR="002167EB">
              <w:rPr>
                <w:rFonts w:ascii="Arial" w:hAnsi="Arial" w:cs="Arial"/>
                <w:sz w:val="16"/>
                <w:szCs w:val="16"/>
              </w:rPr>
              <w:t xml:space="preserve"> many months ago did [Name]</w:t>
            </w:r>
            <w:r w:rsidR="002167EB" w:rsidRPr="002167EB">
              <w:rPr>
                <w:rFonts w:ascii="Arial" w:hAnsi="Arial" w:cs="Arial"/>
                <w:sz w:val="16"/>
                <w:szCs w:val="16"/>
              </w:rPr>
              <w:t xml:space="preserve"> move to this community?</w:t>
            </w:r>
          </w:p>
          <w:p w14:paraId="1B37F05F" w14:textId="1E150EC9" w:rsidR="00387701" w:rsidRPr="00842F8E" w:rsidRDefault="00387701">
            <w:pPr>
              <w:rPr>
                <w:rFonts w:ascii="Arial" w:hAnsi="Arial" w:cs="Arial"/>
                <w:i/>
                <w:sz w:val="16"/>
                <w:szCs w:val="16"/>
              </w:rPr>
            </w:pPr>
            <w:r w:rsidRPr="00842F8E">
              <w:rPr>
                <w:rFonts w:ascii="Arial" w:hAnsi="Arial" w:cs="Arial"/>
                <w:i/>
                <w:sz w:val="16"/>
                <w:szCs w:val="16"/>
              </w:rPr>
              <w:t xml:space="preserve">if </w:t>
            </w:r>
            <w:r>
              <w:rPr>
                <w:rFonts w:ascii="Arial" w:hAnsi="Arial" w:cs="Arial"/>
                <w:i/>
                <w:sz w:val="16"/>
                <w:szCs w:val="16"/>
              </w:rPr>
              <w:t>[Name]</w:t>
            </w:r>
            <w:r w:rsidRPr="00842F8E">
              <w:rPr>
                <w:rFonts w:ascii="Arial" w:hAnsi="Arial" w:cs="Arial"/>
                <w:i/>
                <w:sz w:val="16"/>
                <w:szCs w:val="16"/>
              </w:rPr>
              <w:t xml:space="preserve"> moved to this community less than a month ago, please enter zero.</w:t>
            </w:r>
          </w:p>
        </w:tc>
        <w:tc>
          <w:tcPr>
            <w:tcW w:w="247" w:type="pct"/>
          </w:tcPr>
          <w:p w14:paraId="4C0D3711" w14:textId="77777777" w:rsidR="00EF4A2E" w:rsidRPr="005A7BEF" w:rsidRDefault="00EF4A2E" w:rsidP="005A7BEF">
            <w:pPr>
              <w:rPr>
                <w:rFonts w:ascii="Arial" w:hAnsi="Arial" w:cs="Arial"/>
                <w:b/>
                <w:sz w:val="16"/>
                <w:szCs w:val="16"/>
              </w:rPr>
            </w:pPr>
          </w:p>
        </w:tc>
        <w:tc>
          <w:tcPr>
            <w:tcW w:w="306" w:type="pct"/>
          </w:tcPr>
          <w:p w14:paraId="320656C0" w14:textId="77777777" w:rsidR="00EF4A2E" w:rsidRPr="005A7BEF" w:rsidRDefault="00EF4A2E" w:rsidP="005A7BEF">
            <w:pPr>
              <w:rPr>
                <w:rFonts w:ascii="Arial" w:hAnsi="Arial" w:cs="Arial"/>
                <w:b/>
                <w:sz w:val="16"/>
                <w:szCs w:val="16"/>
              </w:rPr>
            </w:pPr>
          </w:p>
        </w:tc>
        <w:tc>
          <w:tcPr>
            <w:tcW w:w="306" w:type="pct"/>
          </w:tcPr>
          <w:p w14:paraId="383AD9D8" w14:textId="77777777" w:rsidR="00EF4A2E" w:rsidRPr="005A7BEF" w:rsidRDefault="00EF4A2E" w:rsidP="005A7BEF">
            <w:pPr>
              <w:rPr>
                <w:rFonts w:ascii="Arial" w:hAnsi="Arial" w:cs="Arial"/>
                <w:b/>
                <w:sz w:val="16"/>
                <w:szCs w:val="16"/>
              </w:rPr>
            </w:pPr>
          </w:p>
        </w:tc>
        <w:tc>
          <w:tcPr>
            <w:tcW w:w="276" w:type="pct"/>
          </w:tcPr>
          <w:p w14:paraId="44C401FE" w14:textId="77777777" w:rsidR="00EF4A2E" w:rsidRPr="005A7BEF" w:rsidRDefault="00EF4A2E" w:rsidP="005A7BEF">
            <w:pPr>
              <w:rPr>
                <w:rFonts w:ascii="Arial" w:hAnsi="Arial" w:cs="Arial"/>
                <w:b/>
                <w:sz w:val="16"/>
                <w:szCs w:val="16"/>
              </w:rPr>
            </w:pPr>
          </w:p>
        </w:tc>
        <w:tc>
          <w:tcPr>
            <w:tcW w:w="276" w:type="pct"/>
          </w:tcPr>
          <w:p w14:paraId="2E8D54E7" w14:textId="77777777" w:rsidR="00EF4A2E" w:rsidRPr="005A7BEF" w:rsidRDefault="00EF4A2E" w:rsidP="005A7BEF">
            <w:pPr>
              <w:rPr>
                <w:rFonts w:ascii="Arial" w:hAnsi="Arial" w:cs="Arial"/>
                <w:b/>
                <w:sz w:val="16"/>
                <w:szCs w:val="16"/>
              </w:rPr>
            </w:pPr>
          </w:p>
        </w:tc>
        <w:tc>
          <w:tcPr>
            <w:tcW w:w="276" w:type="pct"/>
          </w:tcPr>
          <w:p w14:paraId="7EFEDD68" w14:textId="77777777" w:rsidR="00EF4A2E" w:rsidRPr="005A7BEF" w:rsidRDefault="00EF4A2E" w:rsidP="005A7BEF">
            <w:pPr>
              <w:rPr>
                <w:rFonts w:ascii="Arial" w:hAnsi="Arial" w:cs="Arial"/>
                <w:b/>
                <w:sz w:val="16"/>
                <w:szCs w:val="16"/>
              </w:rPr>
            </w:pPr>
          </w:p>
        </w:tc>
        <w:tc>
          <w:tcPr>
            <w:tcW w:w="276" w:type="pct"/>
          </w:tcPr>
          <w:p w14:paraId="1280E787" w14:textId="77777777" w:rsidR="00EF4A2E" w:rsidRPr="005A7BEF" w:rsidRDefault="00EF4A2E" w:rsidP="005A7BEF">
            <w:pPr>
              <w:rPr>
                <w:rFonts w:ascii="Arial" w:hAnsi="Arial" w:cs="Arial"/>
                <w:b/>
                <w:sz w:val="16"/>
                <w:szCs w:val="16"/>
              </w:rPr>
            </w:pPr>
          </w:p>
        </w:tc>
        <w:tc>
          <w:tcPr>
            <w:tcW w:w="276" w:type="pct"/>
          </w:tcPr>
          <w:p w14:paraId="763EEC8C" w14:textId="77777777" w:rsidR="00EF4A2E" w:rsidRPr="005A7BEF" w:rsidRDefault="00EF4A2E" w:rsidP="005A7BEF">
            <w:pPr>
              <w:rPr>
                <w:rFonts w:ascii="Arial" w:hAnsi="Arial" w:cs="Arial"/>
                <w:b/>
                <w:sz w:val="16"/>
                <w:szCs w:val="16"/>
              </w:rPr>
            </w:pPr>
          </w:p>
        </w:tc>
        <w:tc>
          <w:tcPr>
            <w:tcW w:w="275" w:type="pct"/>
          </w:tcPr>
          <w:p w14:paraId="6705B423" w14:textId="77777777" w:rsidR="00EF4A2E" w:rsidRPr="005A7BEF" w:rsidRDefault="00EF4A2E" w:rsidP="005A7BEF">
            <w:pPr>
              <w:rPr>
                <w:rFonts w:ascii="Arial" w:hAnsi="Arial" w:cs="Arial"/>
                <w:b/>
                <w:sz w:val="16"/>
                <w:szCs w:val="16"/>
              </w:rPr>
            </w:pPr>
          </w:p>
        </w:tc>
        <w:tc>
          <w:tcPr>
            <w:tcW w:w="275" w:type="pct"/>
          </w:tcPr>
          <w:p w14:paraId="60DC9787" w14:textId="77777777" w:rsidR="00EF4A2E" w:rsidRPr="005A7BEF" w:rsidRDefault="00EF4A2E" w:rsidP="005A7BEF">
            <w:pPr>
              <w:rPr>
                <w:rFonts w:ascii="Arial" w:hAnsi="Arial" w:cs="Arial"/>
                <w:b/>
                <w:sz w:val="16"/>
                <w:szCs w:val="16"/>
              </w:rPr>
            </w:pPr>
          </w:p>
        </w:tc>
      </w:tr>
      <w:tr w:rsidR="00EF4A2E" w:rsidRPr="005A7BEF" w14:paraId="63CB5AF0" w14:textId="77777777" w:rsidTr="00400181">
        <w:trPr>
          <w:trHeight w:val="432"/>
        </w:trPr>
        <w:tc>
          <w:tcPr>
            <w:tcW w:w="2212" w:type="pct"/>
          </w:tcPr>
          <w:p w14:paraId="6E58AC80" w14:textId="5DFE87E9" w:rsidR="002167EB" w:rsidRDefault="00EF4A2E">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3</w:t>
            </w:r>
            <w:r w:rsidRPr="008D4F63">
              <w:rPr>
                <w:rFonts w:ascii="Arial" w:hAnsi="Arial" w:cs="Arial"/>
                <w:bCs/>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Does </w:t>
            </w:r>
            <w:r w:rsidR="002167EB">
              <w:rPr>
                <w:rFonts w:ascii="Arial" w:hAnsi="Arial" w:cs="Arial"/>
                <w:sz w:val="16"/>
                <w:szCs w:val="16"/>
              </w:rPr>
              <w:t>[</w:t>
            </w:r>
            <w:r w:rsidRPr="008D4F63">
              <w:rPr>
                <w:rFonts w:ascii="Arial" w:hAnsi="Arial" w:cs="Arial"/>
                <w:sz w:val="16"/>
                <w:szCs w:val="16"/>
              </w:rPr>
              <w:t>Name</w:t>
            </w:r>
            <w:r w:rsidR="002167EB">
              <w:rPr>
                <w:rFonts w:ascii="Arial" w:hAnsi="Arial" w:cs="Arial"/>
                <w:sz w:val="16"/>
                <w:szCs w:val="16"/>
              </w:rPr>
              <w:t>]</w:t>
            </w:r>
            <w:r w:rsidRPr="008D4F63">
              <w:rPr>
                <w:rFonts w:ascii="Arial" w:hAnsi="Arial" w:cs="Arial"/>
                <w:sz w:val="16"/>
                <w:szCs w:val="16"/>
              </w:rPr>
              <w:t xml:space="preserve"> intend to stay for a year or more in this community?  </w:t>
            </w:r>
          </w:p>
          <w:p w14:paraId="71DE1701" w14:textId="5CECFEBD" w:rsidR="00EF4A2E" w:rsidRPr="008D4F63" w:rsidRDefault="00EF4A2E">
            <w:pPr>
              <w:rPr>
                <w:rFonts w:ascii="Arial" w:hAnsi="Arial" w:cs="Arial"/>
                <w:sz w:val="16"/>
                <w:szCs w:val="16"/>
              </w:rPr>
            </w:pPr>
            <w:r w:rsidRPr="008D4F63">
              <w:rPr>
                <w:rFonts w:ascii="Arial" w:hAnsi="Arial" w:cs="Arial"/>
                <w:sz w:val="16"/>
                <w:szCs w:val="16"/>
              </w:rPr>
              <w:t>1. Yes         5. No</w:t>
            </w:r>
            <w:r w:rsidR="00216779" w:rsidRPr="008D4F63">
              <w:rPr>
                <w:rFonts w:ascii="Arial" w:hAnsi="Arial" w:cs="Arial"/>
                <w:sz w:val="16"/>
                <w:szCs w:val="16"/>
              </w:rPr>
              <w:t xml:space="preserve">           </w:t>
            </w:r>
          </w:p>
        </w:tc>
        <w:tc>
          <w:tcPr>
            <w:tcW w:w="247" w:type="pct"/>
          </w:tcPr>
          <w:p w14:paraId="7025635E" w14:textId="77777777" w:rsidR="00EF4A2E" w:rsidRPr="005A7BEF" w:rsidRDefault="00EF4A2E" w:rsidP="005A7BEF">
            <w:pPr>
              <w:rPr>
                <w:rFonts w:ascii="Arial" w:hAnsi="Arial" w:cs="Arial"/>
                <w:b/>
                <w:sz w:val="16"/>
                <w:szCs w:val="16"/>
              </w:rPr>
            </w:pPr>
          </w:p>
        </w:tc>
        <w:tc>
          <w:tcPr>
            <w:tcW w:w="306" w:type="pct"/>
          </w:tcPr>
          <w:p w14:paraId="6561FD77" w14:textId="77777777" w:rsidR="00EF4A2E" w:rsidRPr="005A7BEF" w:rsidRDefault="00EF4A2E" w:rsidP="005A7BEF">
            <w:pPr>
              <w:rPr>
                <w:rFonts w:ascii="Arial" w:hAnsi="Arial" w:cs="Arial"/>
                <w:b/>
                <w:sz w:val="16"/>
                <w:szCs w:val="16"/>
              </w:rPr>
            </w:pPr>
          </w:p>
        </w:tc>
        <w:tc>
          <w:tcPr>
            <w:tcW w:w="306" w:type="pct"/>
          </w:tcPr>
          <w:p w14:paraId="7B45A2DB" w14:textId="77777777" w:rsidR="00EF4A2E" w:rsidRPr="005A7BEF" w:rsidRDefault="00EF4A2E" w:rsidP="005A7BEF">
            <w:pPr>
              <w:rPr>
                <w:rFonts w:ascii="Arial" w:hAnsi="Arial" w:cs="Arial"/>
                <w:b/>
                <w:sz w:val="16"/>
                <w:szCs w:val="16"/>
              </w:rPr>
            </w:pPr>
          </w:p>
        </w:tc>
        <w:tc>
          <w:tcPr>
            <w:tcW w:w="276" w:type="pct"/>
          </w:tcPr>
          <w:p w14:paraId="3985A997" w14:textId="77777777" w:rsidR="00EF4A2E" w:rsidRPr="005A7BEF" w:rsidRDefault="00EF4A2E" w:rsidP="005A7BEF">
            <w:pPr>
              <w:rPr>
                <w:rFonts w:ascii="Arial" w:hAnsi="Arial" w:cs="Arial"/>
                <w:b/>
                <w:sz w:val="16"/>
                <w:szCs w:val="16"/>
              </w:rPr>
            </w:pPr>
          </w:p>
        </w:tc>
        <w:tc>
          <w:tcPr>
            <w:tcW w:w="276" w:type="pct"/>
            <w:vAlign w:val="center"/>
          </w:tcPr>
          <w:p w14:paraId="57C7CD69" w14:textId="77777777" w:rsidR="00EF4A2E" w:rsidRPr="005A7BEF" w:rsidRDefault="00EF4A2E" w:rsidP="005A7BEF">
            <w:pPr>
              <w:rPr>
                <w:rFonts w:ascii="Arial" w:hAnsi="Arial" w:cs="Arial"/>
                <w:b/>
                <w:sz w:val="16"/>
                <w:szCs w:val="16"/>
              </w:rPr>
            </w:pPr>
          </w:p>
        </w:tc>
        <w:tc>
          <w:tcPr>
            <w:tcW w:w="276" w:type="pct"/>
          </w:tcPr>
          <w:p w14:paraId="272020E5" w14:textId="77777777" w:rsidR="00EF4A2E" w:rsidRPr="005A7BEF" w:rsidRDefault="00EF4A2E" w:rsidP="005A7BEF">
            <w:pPr>
              <w:rPr>
                <w:rFonts w:ascii="Arial" w:hAnsi="Arial" w:cs="Arial"/>
                <w:b/>
                <w:sz w:val="16"/>
                <w:szCs w:val="16"/>
              </w:rPr>
            </w:pPr>
          </w:p>
        </w:tc>
        <w:tc>
          <w:tcPr>
            <w:tcW w:w="276" w:type="pct"/>
          </w:tcPr>
          <w:p w14:paraId="169AAC50" w14:textId="77777777" w:rsidR="00EF4A2E" w:rsidRPr="005A7BEF" w:rsidRDefault="00EF4A2E" w:rsidP="005A7BEF">
            <w:pPr>
              <w:rPr>
                <w:rFonts w:ascii="Arial" w:hAnsi="Arial" w:cs="Arial"/>
                <w:b/>
                <w:sz w:val="16"/>
                <w:szCs w:val="16"/>
              </w:rPr>
            </w:pPr>
          </w:p>
        </w:tc>
        <w:tc>
          <w:tcPr>
            <w:tcW w:w="276" w:type="pct"/>
            <w:vAlign w:val="center"/>
          </w:tcPr>
          <w:p w14:paraId="46D1389A" w14:textId="77777777" w:rsidR="00EF4A2E" w:rsidRPr="005A7BEF" w:rsidRDefault="00EF4A2E" w:rsidP="005A7BEF">
            <w:pPr>
              <w:rPr>
                <w:rFonts w:ascii="Arial" w:hAnsi="Arial" w:cs="Arial"/>
                <w:b/>
                <w:sz w:val="16"/>
                <w:szCs w:val="16"/>
              </w:rPr>
            </w:pPr>
          </w:p>
        </w:tc>
        <w:tc>
          <w:tcPr>
            <w:tcW w:w="275" w:type="pct"/>
          </w:tcPr>
          <w:p w14:paraId="637546FB" w14:textId="77777777" w:rsidR="00EF4A2E" w:rsidRPr="005A7BEF" w:rsidRDefault="00EF4A2E" w:rsidP="005A7BEF">
            <w:pPr>
              <w:rPr>
                <w:rFonts w:ascii="Arial" w:hAnsi="Arial" w:cs="Arial"/>
                <w:b/>
                <w:sz w:val="16"/>
                <w:szCs w:val="16"/>
              </w:rPr>
            </w:pPr>
          </w:p>
        </w:tc>
        <w:tc>
          <w:tcPr>
            <w:tcW w:w="275" w:type="pct"/>
          </w:tcPr>
          <w:p w14:paraId="2530FFA0" w14:textId="77777777" w:rsidR="00EF4A2E" w:rsidRPr="005A7BEF" w:rsidRDefault="00EF4A2E" w:rsidP="005A7BEF">
            <w:pPr>
              <w:rPr>
                <w:rFonts w:ascii="Arial" w:hAnsi="Arial" w:cs="Arial"/>
                <w:b/>
                <w:sz w:val="16"/>
                <w:szCs w:val="16"/>
              </w:rPr>
            </w:pPr>
          </w:p>
        </w:tc>
      </w:tr>
      <w:tr w:rsidR="00EF4A2E" w:rsidRPr="005A7BEF" w14:paraId="2C2F4679" w14:textId="77777777" w:rsidTr="00400181">
        <w:tc>
          <w:tcPr>
            <w:tcW w:w="2212" w:type="pct"/>
          </w:tcPr>
          <w:p w14:paraId="0B6CA3C6" w14:textId="48BCDECA" w:rsidR="00EF4A2E" w:rsidRPr="008D4F63" w:rsidRDefault="00EF4A2E" w:rsidP="005A7BEF">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4</w:t>
            </w:r>
            <w:r w:rsidRPr="008D4F63">
              <w:rPr>
                <w:rFonts w:ascii="Arial" w:hAnsi="Arial" w:cs="Arial"/>
                <w:bCs/>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What was the main reason </w:t>
            </w:r>
            <w:r w:rsidR="002167EB">
              <w:rPr>
                <w:rFonts w:ascii="Arial" w:hAnsi="Arial" w:cs="Arial"/>
                <w:sz w:val="16"/>
                <w:szCs w:val="16"/>
              </w:rPr>
              <w:t>[Name]</w:t>
            </w:r>
            <w:r w:rsidRPr="008D4F63">
              <w:rPr>
                <w:rFonts w:ascii="Arial" w:hAnsi="Arial" w:cs="Arial"/>
                <w:sz w:val="16"/>
                <w:szCs w:val="16"/>
              </w:rPr>
              <w:t xml:space="preserve"> mov</w:t>
            </w:r>
            <w:r w:rsidR="002167EB">
              <w:rPr>
                <w:rFonts w:ascii="Arial" w:hAnsi="Arial" w:cs="Arial"/>
                <w:sz w:val="16"/>
                <w:szCs w:val="16"/>
              </w:rPr>
              <w:t>ed</w:t>
            </w:r>
            <w:r w:rsidRPr="008D4F63">
              <w:rPr>
                <w:rFonts w:ascii="Arial" w:hAnsi="Arial" w:cs="Arial"/>
                <w:sz w:val="16"/>
                <w:szCs w:val="16"/>
              </w:rPr>
              <w:t xml:space="preserve"> to this </w:t>
            </w:r>
            <w:r w:rsidR="00EE29DE" w:rsidRPr="008D4F63">
              <w:rPr>
                <w:rFonts w:ascii="Arial" w:hAnsi="Arial" w:cs="Arial"/>
                <w:sz w:val="16"/>
                <w:szCs w:val="16"/>
              </w:rPr>
              <w:t>community</w:t>
            </w:r>
            <w:r w:rsidRPr="008D4F63">
              <w:rPr>
                <w:rFonts w:ascii="Arial" w:hAnsi="Arial" w:cs="Arial"/>
                <w:sz w:val="16"/>
                <w:szCs w:val="16"/>
              </w:rPr>
              <w:t>?</w:t>
            </w:r>
          </w:p>
          <w:p w14:paraId="61D39CB3"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1. Job Transfer </w:t>
            </w:r>
          </w:p>
          <w:p w14:paraId="0E2F5A98" w14:textId="77777777" w:rsidR="00EF4A2E" w:rsidRPr="008D4F63" w:rsidRDefault="00EF4A2E" w:rsidP="005A7BEF">
            <w:pPr>
              <w:rPr>
                <w:rFonts w:ascii="Arial" w:hAnsi="Arial" w:cs="Arial"/>
                <w:sz w:val="16"/>
                <w:szCs w:val="16"/>
              </w:rPr>
            </w:pPr>
            <w:r w:rsidRPr="008D4F63">
              <w:rPr>
                <w:rFonts w:ascii="Arial" w:hAnsi="Arial" w:cs="Arial"/>
                <w:sz w:val="16"/>
                <w:szCs w:val="16"/>
              </w:rPr>
              <w:t>2. Seeking Employment</w:t>
            </w:r>
          </w:p>
          <w:p w14:paraId="49B32B58"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3. Own Business </w:t>
            </w:r>
          </w:p>
          <w:p w14:paraId="7992BCA9"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4. Spouse's Employment </w:t>
            </w:r>
          </w:p>
          <w:p w14:paraId="0D5C9C9A"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5. Accompanying Parent </w:t>
            </w:r>
          </w:p>
          <w:p w14:paraId="34F08781"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6. Marriage </w:t>
            </w:r>
          </w:p>
          <w:p w14:paraId="0A8B2540"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7. Other Family Reasons </w:t>
            </w:r>
          </w:p>
          <w:p w14:paraId="1720C35F"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8. Political / Religious Reasons </w:t>
            </w:r>
          </w:p>
          <w:p w14:paraId="5EF3D30D"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9. Education </w:t>
            </w:r>
          </w:p>
          <w:p w14:paraId="4AF474C3"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10. War </w:t>
            </w:r>
          </w:p>
          <w:p w14:paraId="1F302AEB" w14:textId="77777777" w:rsidR="00EF4A2E" w:rsidRPr="008D4F63" w:rsidRDefault="00EF4A2E" w:rsidP="005A7BEF">
            <w:pPr>
              <w:rPr>
                <w:rFonts w:ascii="Arial" w:hAnsi="Arial" w:cs="Arial"/>
                <w:sz w:val="16"/>
                <w:szCs w:val="16"/>
              </w:rPr>
            </w:pPr>
            <w:r w:rsidRPr="008D4F63">
              <w:rPr>
                <w:rFonts w:ascii="Arial" w:hAnsi="Arial" w:cs="Arial"/>
                <w:sz w:val="16"/>
                <w:szCs w:val="16"/>
              </w:rPr>
              <w:t xml:space="preserve">11. Fire </w:t>
            </w:r>
          </w:p>
          <w:p w14:paraId="15EB3731" w14:textId="00ED89D4" w:rsidR="00EF4A2E" w:rsidRDefault="00EF4A2E" w:rsidP="005A7BEF">
            <w:pPr>
              <w:rPr>
                <w:rFonts w:ascii="Arial" w:hAnsi="Arial" w:cs="Arial"/>
                <w:sz w:val="16"/>
                <w:szCs w:val="16"/>
              </w:rPr>
            </w:pPr>
            <w:r w:rsidRPr="008D4F63">
              <w:rPr>
                <w:rFonts w:ascii="Arial" w:hAnsi="Arial" w:cs="Arial"/>
                <w:sz w:val="16"/>
                <w:szCs w:val="16"/>
              </w:rPr>
              <w:t xml:space="preserve">12. Flood, Famine/Drought; </w:t>
            </w:r>
          </w:p>
          <w:p w14:paraId="68CCDFE5" w14:textId="53616D53" w:rsidR="00EF4A2E" w:rsidRPr="008D4F63" w:rsidRDefault="002167EB" w:rsidP="005A7BEF">
            <w:pPr>
              <w:rPr>
                <w:rFonts w:ascii="Arial" w:hAnsi="Arial" w:cs="Arial"/>
                <w:sz w:val="16"/>
                <w:szCs w:val="16"/>
              </w:rPr>
            </w:pPr>
            <w:r>
              <w:rPr>
                <w:rFonts w:ascii="Arial" w:hAnsi="Arial" w:cs="Arial"/>
                <w:sz w:val="16"/>
                <w:szCs w:val="16"/>
              </w:rPr>
              <w:t>13 Farming</w:t>
            </w:r>
          </w:p>
        </w:tc>
        <w:tc>
          <w:tcPr>
            <w:tcW w:w="247" w:type="pct"/>
          </w:tcPr>
          <w:p w14:paraId="16B633A7" w14:textId="77777777" w:rsidR="00EF4A2E" w:rsidRPr="005A7BEF" w:rsidRDefault="00EF4A2E" w:rsidP="005A7BEF">
            <w:pPr>
              <w:jc w:val="center"/>
              <w:rPr>
                <w:rFonts w:ascii="Arial" w:hAnsi="Arial" w:cs="Arial"/>
                <w:b/>
                <w:sz w:val="16"/>
                <w:szCs w:val="16"/>
              </w:rPr>
            </w:pPr>
          </w:p>
        </w:tc>
        <w:tc>
          <w:tcPr>
            <w:tcW w:w="306" w:type="pct"/>
          </w:tcPr>
          <w:p w14:paraId="66E850E0" w14:textId="77777777" w:rsidR="00EF4A2E" w:rsidRPr="005A7BEF" w:rsidRDefault="00EF4A2E" w:rsidP="005A7BEF">
            <w:pPr>
              <w:jc w:val="center"/>
              <w:rPr>
                <w:rFonts w:ascii="Arial" w:hAnsi="Arial" w:cs="Arial"/>
                <w:b/>
                <w:sz w:val="16"/>
                <w:szCs w:val="16"/>
              </w:rPr>
            </w:pPr>
          </w:p>
        </w:tc>
        <w:tc>
          <w:tcPr>
            <w:tcW w:w="306" w:type="pct"/>
          </w:tcPr>
          <w:p w14:paraId="79739EF4" w14:textId="77777777" w:rsidR="00EF4A2E" w:rsidRPr="005A7BEF" w:rsidRDefault="00EF4A2E" w:rsidP="005A7BEF">
            <w:pPr>
              <w:jc w:val="center"/>
              <w:rPr>
                <w:rFonts w:ascii="Arial" w:hAnsi="Arial" w:cs="Arial"/>
                <w:b/>
                <w:sz w:val="16"/>
                <w:szCs w:val="16"/>
              </w:rPr>
            </w:pPr>
          </w:p>
        </w:tc>
        <w:tc>
          <w:tcPr>
            <w:tcW w:w="276" w:type="pct"/>
          </w:tcPr>
          <w:p w14:paraId="63A5E0F6" w14:textId="77777777" w:rsidR="00EF4A2E" w:rsidRPr="005A7BEF" w:rsidRDefault="00EF4A2E" w:rsidP="005A7BEF">
            <w:pPr>
              <w:jc w:val="center"/>
              <w:rPr>
                <w:rFonts w:ascii="Arial" w:hAnsi="Arial" w:cs="Arial"/>
                <w:b/>
                <w:sz w:val="16"/>
                <w:szCs w:val="16"/>
              </w:rPr>
            </w:pPr>
          </w:p>
        </w:tc>
        <w:tc>
          <w:tcPr>
            <w:tcW w:w="276" w:type="pct"/>
          </w:tcPr>
          <w:p w14:paraId="6DB433FA" w14:textId="77777777" w:rsidR="00EF4A2E" w:rsidRPr="005A7BEF" w:rsidRDefault="00EF4A2E" w:rsidP="005A7BEF">
            <w:pPr>
              <w:jc w:val="center"/>
              <w:rPr>
                <w:rFonts w:ascii="Arial" w:hAnsi="Arial" w:cs="Arial"/>
                <w:b/>
                <w:sz w:val="16"/>
                <w:szCs w:val="16"/>
              </w:rPr>
            </w:pPr>
          </w:p>
        </w:tc>
        <w:tc>
          <w:tcPr>
            <w:tcW w:w="276" w:type="pct"/>
          </w:tcPr>
          <w:p w14:paraId="353AEC44" w14:textId="77777777" w:rsidR="00EF4A2E" w:rsidRPr="005A7BEF" w:rsidRDefault="00EF4A2E" w:rsidP="005A7BEF">
            <w:pPr>
              <w:jc w:val="center"/>
              <w:rPr>
                <w:rFonts w:ascii="Arial" w:hAnsi="Arial" w:cs="Arial"/>
                <w:b/>
                <w:sz w:val="16"/>
                <w:szCs w:val="16"/>
              </w:rPr>
            </w:pPr>
          </w:p>
        </w:tc>
        <w:tc>
          <w:tcPr>
            <w:tcW w:w="276" w:type="pct"/>
          </w:tcPr>
          <w:p w14:paraId="3086BCA7" w14:textId="77777777" w:rsidR="00EF4A2E" w:rsidRPr="005A7BEF" w:rsidRDefault="00EF4A2E" w:rsidP="005A7BEF">
            <w:pPr>
              <w:jc w:val="center"/>
              <w:rPr>
                <w:rFonts w:ascii="Arial" w:hAnsi="Arial" w:cs="Arial"/>
                <w:b/>
                <w:sz w:val="16"/>
                <w:szCs w:val="16"/>
              </w:rPr>
            </w:pPr>
          </w:p>
        </w:tc>
        <w:tc>
          <w:tcPr>
            <w:tcW w:w="276" w:type="pct"/>
          </w:tcPr>
          <w:p w14:paraId="3C00253D" w14:textId="77777777" w:rsidR="00EF4A2E" w:rsidRPr="005A7BEF" w:rsidRDefault="00EF4A2E" w:rsidP="005A7BEF">
            <w:pPr>
              <w:jc w:val="center"/>
              <w:rPr>
                <w:rFonts w:ascii="Arial" w:hAnsi="Arial" w:cs="Arial"/>
                <w:b/>
                <w:sz w:val="16"/>
                <w:szCs w:val="16"/>
              </w:rPr>
            </w:pPr>
          </w:p>
        </w:tc>
        <w:tc>
          <w:tcPr>
            <w:tcW w:w="275" w:type="pct"/>
          </w:tcPr>
          <w:p w14:paraId="6CA17571" w14:textId="77777777" w:rsidR="00EF4A2E" w:rsidRPr="005A7BEF" w:rsidRDefault="00EF4A2E" w:rsidP="005A7BEF">
            <w:pPr>
              <w:jc w:val="center"/>
              <w:rPr>
                <w:rFonts w:ascii="Arial" w:hAnsi="Arial" w:cs="Arial"/>
                <w:b/>
                <w:sz w:val="16"/>
                <w:szCs w:val="16"/>
              </w:rPr>
            </w:pPr>
          </w:p>
        </w:tc>
        <w:tc>
          <w:tcPr>
            <w:tcW w:w="275" w:type="pct"/>
          </w:tcPr>
          <w:p w14:paraId="0923598E" w14:textId="77777777" w:rsidR="00EF4A2E" w:rsidRPr="005A7BEF" w:rsidRDefault="00EF4A2E" w:rsidP="005A7BEF">
            <w:pPr>
              <w:jc w:val="center"/>
              <w:rPr>
                <w:rFonts w:ascii="Arial" w:hAnsi="Arial" w:cs="Arial"/>
                <w:b/>
                <w:sz w:val="16"/>
                <w:szCs w:val="16"/>
              </w:rPr>
            </w:pPr>
          </w:p>
        </w:tc>
      </w:tr>
      <w:tr w:rsidR="00EF4A2E" w:rsidRPr="005A7BEF" w14:paraId="57F759D2" w14:textId="77777777" w:rsidTr="00400181">
        <w:trPr>
          <w:trHeight w:val="395"/>
        </w:trPr>
        <w:tc>
          <w:tcPr>
            <w:tcW w:w="2212" w:type="pct"/>
          </w:tcPr>
          <w:p w14:paraId="13DE242F" w14:textId="77777777" w:rsidR="002167EB" w:rsidRDefault="00EF4A2E" w:rsidP="005A7BEF">
            <w:pPr>
              <w:rPr>
                <w:rFonts w:ascii="Arial" w:hAnsi="Arial" w:cs="Arial"/>
                <w:bCs/>
                <w:sz w:val="16"/>
                <w:szCs w:val="16"/>
              </w:rPr>
            </w:pPr>
            <w:r w:rsidRPr="008D4F63">
              <w:rPr>
                <w:rFonts w:ascii="Arial" w:hAnsi="Arial" w:cs="Arial"/>
                <w:bCs/>
                <w:sz w:val="16"/>
                <w:szCs w:val="16"/>
              </w:rPr>
              <w:t xml:space="preserve">Q9a. Has </w:t>
            </w:r>
            <w:r w:rsidR="002167EB">
              <w:rPr>
                <w:rFonts w:ascii="Arial" w:hAnsi="Arial" w:cs="Arial"/>
                <w:bCs/>
                <w:sz w:val="16"/>
                <w:szCs w:val="16"/>
              </w:rPr>
              <w:t>[</w:t>
            </w:r>
            <w:r w:rsidRPr="008D4F63">
              <w:rPr>
                <w:rFonts w:ascii="Arial" w:hAnsi="Arial" w:cs="Arial"/>
                <w:bCs/>
                <w:sz w:val="16"/>
                <w:szCs w:val="16"/>
              </w:rPr>
              <w:t>Name</w:t>
            </w:r>
            <w:r w:rsidR="002167EB">
              <w:rPr>
                <w:rFonts w:ascii="Arial" w:hAnsi="Arial" w:cs="Arial"/>
                <w:bCs/>
                <w:sz w:val="16"/>
                <w:szCs w:val="16"/>
              </w:rPr>
              <w:t>]</w:t>
            </w:r>
            <w:r w:rsidRPr="008D4F63">
              <w:rPr>
                <w:rFonts w:ascii="Arial" w:hAnsi="Arial" w:cs="Arial"/>
                <w:bCs/>
                <w:sz w:val="16"/>
                <w:szCs w:val="16"/>
              </w:rPr>
              <w:t xml:space="preserve"> ever had a job in this community since he</w:t>
            </w:r>
            <w:r w:rsidR="002167EB">
              <w:rPr>
                <w:rFonts w:ascii="Arial" w:hAnsi="Arial" w:cs="Arial"/>
                <w:bCs/>
                <w:sz w:val="16"/>
                <w:szCs w:val="16"/>
              </w:rPr>
              <w:t>/she</w:t>
            </w:r>
            <w:r w:rsidRPr="008D4F63">
              <w:rPr>
                <w:rFonts w:ascii="Arial" w:hAnsi="Arial" w:cs="Arial"/>
                <w:bCs/>
                <w:sz w:val="16"/>
                <w:szCs w:val="16"/>
              </w:rPr>
              <w:t xml:space="preserve"> arrived?   </w:t>
            </w:r>
          </w:p>
          <w:p w14:paraId="2CAF580A" w14:textId="3874DAFB" w:rsidR="00EF4A2E" w:rsidRPr="008D4F63" w:rsidRDefault="00EF4A2E">
            <w:pPr>
              <w:rPr>
                <w:rFonts w:ascii="Arial" w:hAnsi="Arial" w:cs="Arial"/>
                <w:bCs/>
                <w:sz w:val="16"/>
                <w:szCs w:val="16"/>
              </w:rPr>
            </w:pPr>
            <w:r w:rsidRPr="008D4F63">
              <w:rPr>
                <w:rFonts w:ascii="Arial" w:hAnsi="Arial" w:cs="Arial"/>
                <w:bCs/>
                <w:sz w:val="16"/>
                <w:szCs w:val="16"/>
              </w:rPr>
              <w:t xml:space="preserve">  1. Yes &gt;&gt; Q9b     5. No &gt;&gt; </w:t>
            </w:r>
            <w:r w:rsidR="002167EB">
              <w:rPr>
                <w:rFonts w:ascii="Arial" w:hAnsi="Arial" w:cs="Arial"/>
                <w:bCs/>
                <w:sz w:val="16"/>
                <w:szCs w:val="16"/>
              </w:rPr>
              <w:t>NEXT PERSON</w:t>
            </w:r>
          </w:p>
        </w:tc>
        <w:tc>
          <w:tcPr>
            <w:tcW w:w="247" w:type="pct"/>
          </w:tcPr>
          <w:p w14:paraId="5DD1476E" w14:textId="77777777" w:rsidR="00EF4A2E" w:rsidRPr="005A7BEF" w:rsidRDefault="00EF4A2E" w:rsidP="005A7BEF">
            <w:pPr>
              <w:jc w:val="right"/>
              <w:rPr>
                <w:rFonts w:ascii="Arial" w:hAnsi="Arial" w:cs="Arial"/>
                <w:b/>
                <w:sz w:val="16"/>
                <w:szCs w:val="16"/>
              </w:rPr>
            </w:pPr>
          </w:p>
        </w:tc>
        <w:tc>
          <w:tcPr>
            <w:tcW w:w="306" w:type="pct"/>
          </w:tcPr>
          <w:p w14:paraId="40AE31F5" w14:textId="77777777" w:rsidR="00EF4A2E" w:rsidRPr="005A7BEF" w:rsidRDefault="00EF4A2E" w:rsidP="005A7BEF">
            <w:pPr>
              <w:jc w:val="right"/>
              <w:rPr>
                <w:rFonts w:ascii="Arial" w:hAnsi="Arial" w:cs="Arial"/>
                <w:b/>
                <w:sz w:val="16"/>
                <w:szCs w:val="16"/>
              </w:rPr>
            </w:pPr>
          </w:p>
        </w:tc>
        <w:tc>
          <w:tcPr>
            <w:tcW w:w="306" w:type="pct"/>
          </w:tcPr>
          <w:p w14:paraId="75BF6C87" w14:textId="77777777" w:rsidR="00EF4A2E" w:rsidRPr="005A7BEF" w:rsidRDefault="00EF4A2E" w:rsidP="005A7BEF">
            <w:pPr>
              <w:jc w:val="right"/>
              <w:rPr>
                <w:rFonts w:ascii="Arial" w:hAnsi="Arial" w:cs="Arial"/>
                <w:b/>
                <w:sz w:val="16"/>
                <w:szCs w:val="16"/>
              </w:rPr>
            </w:pPr>
          </w:p>
        </w:tc>
        <w:tc>
          <w:tcPr>
            <w:tcW w:w="276" w:type="pct"/>
          </w:tcPr>
          <w:p w14:paraId="4BB35FCB" w14:textId="77777777" w:rsidR="00EF4A2E" w:rsidRPr="005A7BEF" w:rsidRDefault="00EF4A2E" w:rsidP="005A7BEF">
            <w:pPr>
              <w:jc w:val="right"/>
              <w:rPr>
                <w:rFonts w:ascii="Arial" w:hAnsi="Arial" w:cs="Arial"/>
                <w:b/>
                <w:sz w:val="16"/>
                <w:szCs w:val="16"/>
              </w:rPr>
            </w:pPr>
          </w:p>
        </w:tc>
        <w:tc>
          <w:tcPr>
            <w:tcW w:w="276" w:type="pct"/>
            <w:vAlign w:val="center"/>
          </w:tcPr>
          <w:p w14:paraId="3B6EC630" w14:textId="77777777" w:rsidR="00EF4A2E" w:rsidRPr="005A7BEF" w:rsidRDefault="00EF4A2E" w:rsidP="005A7BEF">
            <w:pPr>
              <w:jc w:val="right"/>
              <w:rPr>
                <w:rFonts w:ascii="Arial" w:hAnsi="Arial" w:cs="Arial"/>
                <w:b/>
                <w:sz w:val="16"/>
                <w:szCs w:val="16"/>
              </w:rPr>
            </w:pPr>
          </w:p>
        </w:tc>
        <w:tc>
          <w:tcPr>
            <w:tcW w:w="276" w:type="pct"/>
          </w:tcPr>
          <w:p w14:paraId="23B5F84E" w14:textId="77777777" w:rsidR="00EF4A2E" w:rsidRPr="005A7BEF" w:rsidRDefault="00EF4A2E" w:rsidP="005A7BEF">
            <w:pPr>
              <w:jc w:val="right"/>
              <w:rPr>
                <w:rFonts w:ascii="Arial" w:hAnsi="Arial" w:cs="Arial"/>
                <w:b/>
                <w:sz w:val="16"/>
                <w:szCs w:val="16"/>
              </w:rPr>
            </w:pPr>
          </w:p>
        </w:tc>
        <w:tc>
          <w:tcPr>
            <w:tcW w:w="276" w:type="pct"/>
          </w:tcPr>
          <w:p w14:paraId="17038C26" w14:textId="77777777" w:rsidR="00EF4A2E" w:rsidRPr="005A7BEF" w:rsidRDefault="00EF4A2E" w:rsidP="005A7BEF">
            <w:pPr>
              <w:jc w:val="right"/>
              <w:rPr>
                <w:rFonts w:ascii="Arial" w:hAnsi="Arial" w:cs="Arial"/>
                <w:b/>
                <w:sz w:val="16"/>
                <w:szCs w:val="16"/>
              </w:rPr>
            </w:pPr>
          </w:p>
        </w:tc>
        <w:tc>
          <w:tcPr>
            <w:tcW w:w="276" w:type="pct"/>
            <w:vAlign w:val="center"/>
          </w:tcPr>
          <w:p w14:paraId="7E24500A" w14:textId="77777777" w:rsidR="00EF4A2E" w:rsidRPr="005A7BEF" w:rsidRDefault="00EF4A2E" w:rsidP="005A7BEF">
            <w:pPr>
              <w:jc w:val="right"/>
              <w:rPr>
                <w:rFonts w:ascii="Arial" w:hAnsi="Arial" w:cs="Arial"/>
                <w:b/>
                <w:sz w:val="16"/>
                <w:szCs w:val="16"/>
              </w:rPr>
            </w:pPr>
          </w:p>
        </w:tc>
        <w:tc>
          <w:tcPr>
            <w:tcW w:w="275" w:type="pct"/>
          </w:tcPr>
          <w:p w14:paraId="521F7F5A" w14:textId="77777777" w:rsidR="00EF4A2E" w:rsidRPr="005A7BEF" w:rsidRDefault="00EF4A2E" w:rsidP="005A7BEF">
            <w:pPr>
              <w:jc w:val="right"/>
              <w:rPr>
                <w:rFonts w:ascii="Arial" w:hAnsi="Arial" w:cs="Arial"/>
                <w:b/>
                <w:sz w:val="16"/>
                <w:szCs w:val="16"/>
              </w:rPr>
            </w:pPr>
          </w:p>
        </w:tc>
        <w:tc>
          <w:tcPr>
            <w:tcW w:w="275" w:type="pct"/>
          </w:tcPr>
          <w:p w14:paraId="1D6572F1" w14:textId="77777777" w:rsidR="00EF4A2E" w:rsidRPr="005A7BEF" w:rsidRDefault="00EF4A2E" w:rsidP="005A7BEF">
            <w:pPr>
              <w:jc w:val="right"/>
              <w:rPr>
                <w:rFonts w:ascii="Arial" w:hAnsi="Arial" w:cs="Arial"/>
                <w:b/>
                <w:sz w:val="16"/>
                <w:szCs w:val="16"/>
              </w:rPr>
            </w:pPr>
          </w:p>
        </w:tc>
      </w:tr>
      <w:tr w:rsidR="00EF4A2E" w:rsidRPr="005A7BEF" w14:paraId="08725EDB" w14:textId="77777777" w:rsidTr="00400181">
        <w:trPr>
          <w:trHeight w:val="395"/>
        </w:trPr>
        <w:tc>
          <w:tcPr>
            <w:tcW w:w="2212" w:type="pct"/>
          </w:tcPr>
          <w:p w14:paraId="7354FA4E" w14:textId="5E6DE056" w:rsidR="002167EB" w:rsidRDefault="00EF4A2E" w:rsidP="005A7BEF">
            <w:pPr>
              <w:rPr>
                <w:rFonts w:ascii="Arial" w:hAnsi="Arial" w:cs="Arial"/>
                <w:sz w:val="16"/>
                <w:szCs w:val="16"/>
              </w:rPr>
            </w:pPr>
            <w:r w:rsidRPr="008D4F63">
              <w:rPr>
                <w:rFonts w:ascii="Arial" w:hAnsi="Arial" w:cs="Arial"/>
                <w:bCs/>
                <w:sz w:val="16"/>
                <w:szCs w:val="16"/>
              </w:rPr>
              <w:lastRenderedPageBreak/>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9</w:t>
            </w:r>
            <w:r w:rsidRPr="008D4F63">
              <w:rPr>
                <w:rFonts w:ascii="Arial" w:hAnsi="Arial" w:cs="Arial"/>
                <w:bCs/>
                <w:sz w:val="16"/>
                <w:szCs w:val="16"/>
              </w:rPr>
              <w:fldChar w:fldCharType="end"/>
            </w:r>
            <w:r w:rsidRPr="008D4F63">
              <w:rPr>
                <w:rFonts w:ascii="Arial" w:hAnsi="Arial" w:cs="Arial"/>
                <w:bCs/>
                <w:sz w:val="16"/>
                <w:szCs w:val="16"/>
              </w:rPr>
              <w:t xml:space="preserve">b. </w:t>
            </w:r>
            <w:r w:rsidRPr="008D4F63">
              <w:rPr>
                <w:rFonts w:ascii="Arial" w:hAnsi="Arial" w:cs="Arial"/>
                <w:sz w:val="16"/>
                <w:szCs w:val="16"/>
              </w:rPr>
              <w:t>What was [Name]</w:t>
            </w:r>
            <w:r w:rsidR="002167EB">
              <w:rPr>
                <w:rFonts w:ascii="Arial" w:hAnsi="Arial" w:cs="Arial"/>
                <w:sz w:val="16"/>
                <w:szCs w:val="16"/>
              </w:rPr>
              <w:t>’s</w:t>
            </w:r>
            <w:r w:rsidRPr="008D4F63">
              <w:rPr>
                <w:rFonts w:ascii="Arial" w:hAnsi="Arial" w:cs="Arial"/>
                <w:sz w:val="16"/>
                <w:szCs w:val="16"/>
              </w:rPr>
              <w:t xml:space="preserve"> daily wage/earnings in the job that </w:t>
            </w:r>
            <w:r w:rsidR="002167EB">
              <w:rPr>
                <w:rFonts w:ascii="Arial" w:hAnsi="Arial" w:cs="Arial"/>
                <w:sz w:val="16"/>
                <w:szCs w:val="16"/>
              </w:rPr>
              <w:t>[</w:t>
            </w:r>
            <w:r w:rsidRPr="008D4F63">
              <w:rPr>
                <w:rFonts w:ascii="Arial" w:hAnsi="Arial" w:cs="Arial"/>
                <w:sz w:val="16"/>
                <w:szCs w:val="16"/>
              </w:rPr>
              <w:t>Name</w:t>
            </w:r>
            <w:r w:rsidR="002167EB">
              <w:rPr>
                <w:rFonts w:ascii="Arial" w:hAnsi="Arial" w:cs="Arial"/>
                <w:sz w:val="16"/>
                <w:szCs w:val="16"/>
              </w:rPr>
              <w:t>]</w:t>
            </w:r>
            <w:r w:rsidRPr="008D4F63">
              <w:rPr>
                <w:rFonts w:ascii="Arial" w:hAnsi="Arial" w:cs="Arial"/>
                <w:sz w:val="16"/>
                <w:szCs w:val="16"/>
              </w:rPr>
              <w:t xml:space="preserve"> first had in this </w:t>
            </w:r>
            <w:r w:rsidR="00EE29DE" w:rsidRPr="008D4F63">
              <w:rPr>
                <w:rFonts w:ascii="Arial" w:hAnsi="Arial" w:cs="Arial"/>
                <w:sz w:val="16"/>
                <w:szCs w:val="16"/>
              </w:rPr>
              <w:t>community</w:t>
            </w:r>
            <w:r w:rsidRPr="008D4F63">
              <w:rPr>
                <w:rFonts w:ascii="Arial" w:hAnsi="Arial" w:cs="Arial"/>
                <w:sz w:val="16"/>
                <w:szCs w:val="16"/>
              </w:rPr>
              <w:t xml:space="preserve">?    </w:t>
            </w:r>
          </w:p>
          <w:p w14:paraId="473DB810" w14:textId="38442327" w:rsidR="00EF4A2E" w:rsidRPr="008D4F63" w:rsidRDefault="002167EB" w:rsidP="005A7BEF">
            <w:pPr>
              <w:rPr>
                <w:rFonts w:ascii="Arial" w:hAnsi="Arial" w:cs="Arial"/>
                <w:i/>
                <w:sz w:val="16"/>
                <w:szCs w:val="16"/>
              </w:rPr>
            </w:pPr>
            <w:r w:rsidRPr="008D4F63">
              <w:rPr>
                <w:rFonts w:ascii="Arial" w:hAnsi="Arial" w:cs="Arial"/>
                <w:i/>
                <w:sz w:val="16"/>
                <w:szCs w:val="16"/>
              </w:rPr>
              <w:t>Indicate amount as a decimal value (in Ghana cedis and pesewas). For example, enter 2.50 for 2 Ghana cedis and 50 pesewas</w:t>
            </w:r>
          </w:p>
        </w:tc>
        <w:tc>
          <w:tcPr>
            <w:tcW w:w="247" w:type="pct"/>
          </w:tcPr>
          <w:p w14:paraId="25CB116F" w14:textId="77777777" w:rsidR="00EF4A2E" w:rsidRPr="005A7BEF" w:rsidRDefault="00EF4A2E" w:rsidP="005A7BEF">
            <w:pPr>
              <w:jc w:val="right"/>
              <w:rPr>
                <w:rFonts w:ascii="Arial" w:hAnsi="Arial" w:cs="Arial"/>
                <w:b/>
                <w:sz w:val="16"/>
                <w:szCs w:val="16"/>
              </w:rPr>
            </w:pPr>
          </w:p>
        </w:tc>
        <w:tc>
          <w:tcPr>
            <w:tcW w:w="306" w:type="pct"/>
          </w:tcPr>
          <w:p w14:paraId="7A689E12" w14:textId="77777777" w:rsidR="00EF4A2E" w:rsidRPr="005A7BEF" w:rsidRDefault="00EF4A2E" w:rsidP="005A7BEF">
            <w:pPr>
              <w:jc w:val="right"/>
              <w:rPr>
                <w:rFonts w:ascii="Arial" w:hAnsi="Arial" w:cs="Arial"/>
                <w:b/>
                <w:sz w:val="16"/>
                <w:szCs w:val="16"/>
              </w:rPr>
            </w:pPr>
          </w:p>
        </w:tc>
        <w:tc>
          <w:tcPr>
            <w:tcW w:w="306" w:type="pct"/>
          </w:tcPr>
          <w:p w14:paraId="1A851513" w14:textId="77777777" w:rsidR="00EF4A2E" w:rsidRPr="005A7BEF" w:rsidRDefault="00EF4A2E" w:rsidP="005A7BEF">
            <w:pPr>
              <w:jc w:val="right"/>
              <w:rPr>
                <w:rFonts w:ascii="Arial" w:hAnsi="Arial" w:cs="Arial"/>
                <w:b/>
                <w:sz w:val="16"/>
                <w:szCs w:val="16"/>
              </w:rPr>
            </w:pPr>
          </w:p>
        </w:tc>
        <w:tc>
          <w:tcPr>
            <w:tcW w:w="276" w:type="pct"/>
          </w:tcPr>
          <w:p w14:paraId="7E86292E" w14:textId="77777777" w:rsidR="00EF4A2E" w:rsidRPr="005A7BEF" w:rsidRDefault="00EF4A2E" w:rsidP="005A7BEF">
            <w:pPr>
              <w:jc w:val="right"/>
              <w:rPr>
                <w:rFonts w:ascii="Arial" w:hAnsi="Arial" w:cs="Arial"/>
                <w:b/>
                <w:sz w:val="16"/>
                <w:szCs w:val="16"/>
              </w:rPr>
            </w:pPr>
          </w:p>
        </w:tc>
        <w:tc>
          <w:tcPr>
            <w:tcW w:w="276" w:type="pct"/>
            <w:vAlign w:val="center"/>
          </w:tcPr>
          <w:p w14:paraId="7BE6BB26" w14:textId="77777777" w:rsidR="00EF4A2E" w:rsidRPr="005A7BEF" w:rsidRDefault="00EF4A2E" w:rsidP="005A7BEF">
            <w:pPr>
              <w:jc w:val="right"/>
              <w:rPr>
                <w:rFonts w:ascii="Arial" w:hAnsi="Arial" w:cs="Arial"/>
                <w:b/>
                <w:sz w:val="16"/>
                <w:szCs w:val="16"/>
              </w:rPr>
            </w:pPr>
          </w:p>
        </w:tc>
        <w:tc>
          <w:tcPr>
            <w:tcW w:w="276" w:type="pct"/>
          </w:tcPr>
          <w:p w14:paraId="5DA6A14E" w14:textId="77777777" w:rsidR="00EF4A2E" w:rsidRPr="005A7BEF" w:rsidRDefault="00EF4A2E" w:rsidP="005A7BEF">
            <w:pPr>
              <w:jc w:val="right"/>
              <w:rPr>
                <w:rFonts w:ascii="Arial" w:hAnsi="Arial" w:cs="Arial"/>
                <w:b/>
                <w:sz w:val="16"/>
                <w:szCs w:val="16"/>
              </w:rPr>
            </w:pPr>
          </w:p>
        </w:tc>
        <w:tc>
          <w:tcPr>
            <w:tcW w:w="276" w:type="pct"/>
          </w:tcPr>
          <w:p w14:paraId="5C871AF4" w14:textId="77777777" w:rsidR="00EF4A2E" w:rsidRPr="005A7BEF" w:rsidRDefault="00EF4A2E" w:rsidP="005A7BEF">
            <w:pPr>
              <w:jc w:val="right"/>
              <w:rPr>
                <w:rFonts w:ascii="Arial" w:hAnsi="Arial" w:cs="Arial"/>
                <w:b/>
                <w:sz w:val="16"/>
                <w:szCs w:val="16"/>
              </w:rPr>
            </w:pPr>
          </w:p>
        </w:tc>
        <w:tc>
          <w:tcPr>
            <w:tcW w:w="276" w:type="pct"/>
            <w:vAlign w:val="center"/>
          </w:tcPr>
          <w:p w14:paraId="4621F8E1" w14:textId="77777777" w:rsidR="00EF4A2E" w:rsidRPr="005A7BEF" w:rsidRDefault="00EF4A2E" w:rsidP="005A7BEF">
            <w:pPr>
              <w:jc w:val="right"/>
              <w:rPr>
                <w:rFonts w:ascii="Arial" w:hAnsi="Arial" w:cs="Arial"/>
                <w:b/>
                <w:sz w:val="16"/>
                <w:szCs w:val="16"/>
              </w:rPr>
            </w:pPr>
          </w:p>
        </w:tc>
        <w:tc>
          <w:tcPr>
            <w:tcW w:w="275" w:type="pct"/>
          </w:tcPr>
          <w:p w14:paraId="20559B58" w14:textId="77777777" w:rsidR="00EF4A2E" w:rsidRPr="005A7BEF" w:rsidRDefault="00EF4A2E" w:rsidP="005A7BEF">
            <w:pPr>
              <w:jc w:val="right"/>
              <w:rPr>
                <w:rFonts w:ascii="Arial" w:hAnsi="Arial" w:cs="Arial"/>
                <w:b/>
                <w:sz w:val="16"/>
                <w:szCs w:val="16"/>
              </w:rPr>
            </w:pPr>
          </w:p>
        </w:tc>
        <w:tc>
          <w:tcPr>
            <w:tcW w:w="275" w:type="pct"/>
          </w:tcPr>
          <w:p w14:paraId="0F353D03" w14:textId="77777777" w:rsidR="00EF4A2E" w:rsidRPr="005A7BEF" w:rsidRDefault="00EF4A2E" w:rsidP="005A7BEF">
            <w:pPr>
              <w:jc w:val="right"/>
              <w:rPr>
                <w:rFonts w:ascii="Arial" w:hAnsi="Arial" w:cs="Arial"/>
                <w:b/>
                <w:sz w:val="16"/>
                <w:szCs w:val="16"/>
              </w:rPr>
            </w:pPr>
          </w:p>
        </w:tc>
      </w:tr>
    </w:tbl>
    <w:p w14:paraId="26ADA4F8" w14:textId="77777777" w:rsidR="00EF4A2E" w:rsidRPr="005A7BEF" w:rsidRDefault="00EF4A2E" w:rsidP="005A7BEF">
      <w:pPr>
        <w:rPr>
          <w:rFonts w:ascii="Arial" w:hAnsi="Arial" w:cs="Arial"/>
        </w:rPr>
      </w:pPr>
    </w:p>
    <w:p w14:paraId="6E9E746A" w14:textId="7D18B019" w:rsidR="00EF4A2E" w:rsidRDefault="00EF4A2E" w:rsidP="005A7BEF">
      <w:pPr>
        <w:rPr>
          <w:rFonts w:ascii="Arial" w:hAnsi="Arial" w:cs="Arial"/>
        </w:rPr>
      </w:pPr>
    </w:p>
    <w:p w14:paraId="3728AF0F" w14:textId="2211C60F" w:rsidR="00387701" w:rsidRPr="005A7BEF" w:rsidRDefault="00387701" w:rsidP="005A7BEF">
      <w:pPr>
        <w:rPr>
          <w:rFonts w:ascii="Arial" w:hAnsi="Arial" w:cs="Arial"/>
        </w:rPr>
        <w:sectPr w:rsidR="00387701" w:rsidRPr="005A7BEF" w:rsidSect="00460D55">
          <w:headerReference w:type="default" r:id="rId30"/>
          <w:pgSz w:w="16834" w:h="11909" w:orient="landscape" w:code="9"/>
          <w:pgMar w:top="1080" w:right="1080" w:bottom="1080" w:left="1080" w:header="720" w:footer="720" w:gutter="0"/>
          <w:cols w:space="720"/>
          <w:docGrid w:linePitch="360"/>
        </w:sectPr>
      </w:pPr>
      <w:r>
        <w:rPr>
          <w:rFonts w:ascii="Arial" w:hAnsi="Arial" w:cs="Arial"/>
        </w:rPr>
        <w:t>&gt;&gt; Next person</w:t>
      </w:r>
    </w:p>
    <w:p w14:paraId="4FE4FACC" w14:textId="77777777" w:rsidR="00EF4A2E" w:rsidRPr="005A7BEF" w:rsidRDefault="00EF4A2E" w:rsidP="005A7BEF">
      <w:pPr>
        <w:pStyle w:val="Heading3"/>
        <w:rPr>
          <w:rFonts w:ascii="Arial" w:hAnsi="Arial" w:cs="Arial"/>
          <w:color w:val="auto"/>
          <w:sz w:val="20"/>
          <w:szCs w:val="20"/>
        </w:rPr>
      </w:pPr>
      <w:bookmarkStart w:id="103" w:name="_Ref512425533"/>
      <w:bookmarkStart w:id="104" w:name="_Toc516617805"/>
      <w:r w:rsidRPr="005A7BEF">
        <w:rPr>
          <w:rFonts w:ascii="Arial" w:hAnsi="Arial" w:cs="Arial"/>
          <w:color w:val="auto"/>
          <w:sz w:val="20"/>
          <w:szCs w:val="20"/>
        </w:rPr>
        <w:lastRenderedPageBreak/>
        <w:t>II. MIGRATION HISTORY</w:t>
      </w:r>
      <w:bookmarkEnd w:id="103"/>
      <w:bookmarkEnd w:id="104"/>
    </w:p>
    <w:p w14:paraId="0DB97282" w14:textId="6B2CF2E3" w:rsidR="000732C8" w:rsidRDefault="000732C8" w:rsidP="005A7BEF">
      <w:pPr>
        <w:rPr>
          <w:rFonts w:ascii="Arial" w:hAnsi="Arial" w:cs="Arial"/>
          <w:i/>
          <w:sz w:val="18"/>
          <w:szCs w:val="18"/>
        </w:rPr>
      </w:pPr>
    </w:p>
    <w:p w14:paraId="0B5C8600" w14:textId="7BC28C09" w:rsidR="000732C8" w:rsidRPr="001403DE" w:rsidRDefault="00387701" w:rsidP="005A7BEF">
      <w:r>
        <w:rPr>
          <w:i/>
        </w:rPr>
        <w:t>INTERVIEWER READS</w:t>
      </w:r>
      <w:r w:rsidR="000732C8" w:rsidRPr="000732C8">
        <w:t xml:space="preserve">: </w:t>
      </w:r>
      <w:r w:rsidR="000732C8" w:rsidRPr="001403DE">
        <w:rPr>
          <w:b/>
        </w:rPr>
        <w:t>“I would now like to ask some questions about the recent migrations of [Name].”</w:t>
      </w:r>
    </w:p>
    <w:p w14:paraId="0E3EECC6" w14:textId="5FC7D62A" w:rsidR="000732C8" w:rsidRPr="001403DE" w:rsidRDefault="000732C8" w:rsidP="005A7BEF">
      <w:pPr>
        <w:rPr>
          <w:rFonts w:ascii="Arial" w:hAnsi="Arial" w:cs="Arial"/>
          <w:b/>
          <w:i/>
          <w:sz w:val="18"/>
          <w:szCs w:val="18"/>
        </w:rPr>
      </w:pPr>
    </w:p>
    <w:p w14:paraId="106FE520" w14:textId="77777777" w:rsidR="000732C8" w:rsidRPr="005A7BEF" w:rsidRDefault="000732C8" w:rsidP="005A7BEF">
      <w:pPr>
        <w:rPr>
          <w:rFonts w:ascii="Arial" w:hAnsi="Arial" w:cs="Arial"/>
          <w:i/>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5"/>
        <w:gridCol w:w="2504"/>
        <w:gridCol w:w="2504"/>
        <w:gridCol w:w="2507"/>
        <w:gridCol w:w="2504"/>
      </w:tblGrid>
      <w:tr w:rsidR="00EF4A2E" w:rsidRPr="005A7BEF" w14:paraId="770F7D8F" w14:textId="77777777" w:rsidTr="008D4F63">
        <w:trPr>
          <w:trHeight w:val="376"/>
          <w:tblHeader/>
        </w:trPr>
        <w:tc>
          <w:tcPr>
            <w:tcW w:w="1407" w:type="pct"/>
            <w:shd w:val="clear" w:color="auto" w:fill="A6A6A6" w:themeFill="background1" w:themeFillShade="A6"/>
          </w:tcPr>
          <w:p w14:paraId="38A96B28" w14:textId="77777777" w:rsidR="00EF4A2E" w:rsidRPr="005A7BEF" w:rsidRDefault="00EF4A2E" w:rsidP="005A7BEF">
            <w:pPr>
              <w:rPr>
                <w:rFonts w:ascii="Arial" w:hAnsi="Arial" w:cs="Arial"/>
                <w:b/>
                <w:sz w:val="16"/>
                <w:szCs w:val="16"/>
              </w:rPr>
            </w:pPr>
          </w:p>
        </w:tc>
        <w:tc>
          <w:tcPr>
            <w:tcW w:w="898" w:type="pct"/>
            <w:shd w:val="clear" w:color="auto" w:fill="A6A6A6" w:themeFill="background1" w:themeFillShade="A6"/>
            <w:vAlign w:val="center"/>
          </w:tcPr>
          <w:p w14:paraId="5680BCEA"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Migrant 1</w:t>
            </w:r>
          </w:p>
        </w:tc>
        <w:tc>
          <w:tcPr>
            <w:tcW w:w="898" w:type="pct"/>
            <w:shd w:val="clear" w:color="auto" w:fill="A6A6A6" w:themeFill="background1" w:themeFillShade="A6"/>
            <w:vAlign w:val="center"/>
          </w:tcPr>
          <w:p w14:paraId="23DC3F9E"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Migrant 2</w:t>
            </w:r>
          </w:p>
        </w:tc>
        <w:tc>
          <w:tcPr>
            <w:tcW w:w="899" w:type="pct"/>
            <w:shd w:val="clear" w:color="auto" w:fill="A6A6A6" w:themeFill="background1" w:themeFillShade="A6"/>
            <w:vAlign w:val="center"/>
          </w:tcPr>
          <w:p w14:paraId="5381455F"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Migrant 3</w:t>
            </w:r>
          </w:p>
        </w:tc>
        <w:tc>
          <w:tcPr>
            <w:tcW w:w="899" w:type="pct"/>
            <w:shd w:val="clear" w:color="auto" w:fill="A6A6A6" w:themeFill="background1" w:themeFillShade="A6"/>
            <w:vAlign w:val="center"/>
          </w:tcPr>
          <w:p w14:paraId="214F3776" w14:textId="77777777" w:rsidR="00EF4A2E" w:rsidRPr="005A7BEF" w:rsidRDefault="00EF4A2E" w:rsidP="005A7BEF">
            <w:pPr>
              <w:jc w:val="center"/>
              <w:rPr>
                <w:rFonts w:ascii="Arial" w:hAnsi="Arial" w:cs="Arial"/>
                <w:b/>
                <w:sz w:val="16"/>
                <w:szCs w:val="16"/>
              </w:rPr>
            </w:pPr>
            <w:r w:rsidRPr="005A7BEF">
              <w:rPr>
                <w:rFonts w:ascii="Arial" w:hAnsi="Arial" w:cs="Arial"/>
                <w:b/>
                <w:sz w:val="16"/>
                <w:szCs w:val="16"/>
              </w:rPr>
              <w:t>Migrant 4</w:t>
            </w:r>
          </w:p>
        </w:tc>
      </w:tr>
      <w:tr w:rsidR="00EF4A2E" w:rsidRPr="005A7BEF" w14:paraId="23BD6842" w14:textId="77777777" w:rsidTr="008D4F63">
        <w:trPr>
          <w:trHeight w:val="376"/>
        </w:trPr>
        <w:tc>
          <w:tcPr>
            <w:tcW w:w="1407" w:type="pct"/>
          </w:tcPr>
          <w:p w14:paraId="2850D308" w14:textId="1FD91DA8" w:rsidR="00EF4A2E" w:rsidRPr="005A7BEF" w:rsidRDefault="00945FA4" w:rsidP="005A7BEF">
            <w:pPr>
              <w:rPr>
                <w:rFonts w:ascii="Arial" w:hAnsi="Arial" w:cs="Arial"/>
                <w:b/>
                <w:sz w:val="16"/>
                <w:szCs w:val="16"/>
              </w:rPr>
            </w:pPr>
            <w:r>
              <w:rPr>
                <w:rFonts w:ascii="Arial" w:hAnsi="Arial" w:cs="Arial"/>
                <w:b/>
                <w:bCs/>
                <w:sz w:val="16"/>
                <w:szCs w:val="16"/>
              </w:rPr>
              <w:t xml:space="preserve">Q0. </w:t>
            </w:r>
            <w:r w:rsidR="00EF4A2E" w:rsidRPr="005A7BEF">
              <w:rPr>
                <w:rFonts w:ascii="Arial" w:hAnsi="Arial" w:cs="Arial"/>
                <w:b/>
                <w:bCs/>
                <w:sz w:val="16"/>
                <w:szCs w:val="16"/>
              </w:rPr>
              <w:t xml:space="preserve">Who is the person answering these questions about </w:t>
            </w:r>
            <w:r>
              <w:rPr>
                <w:rFonts w:ascii="Arial" w:hAnsi="Arial" w:cs="Arial"/>
                <w:b/>
                <w:bCs/>
                <w:sz w:val="16"/>
                <w:szCs w:val="16"/>
              </w:rPr>
              <w:t>[</w:t>
            </w:r>
            <w:r w:rsidR="00EF4A2E" w:rsidRPr="005A7BEF">
              <w:rPr>
                <w:rFonts w:ascii="Arial" w:hAnsi="Arial" w:cs="Arial"/>
                <w:b/>
                <w:bCs/>
                <w:sz w:val="16"/>
                <w:szCs w:val="16"/>
              </w:rPr>
              <w:t>Name</w:t>
            </w:r>
            <w:r>
              <w:rPr>
                <w:rFonts w:ascii="Arial" w:hAnsi="Arial" w:cs="Arial"/>
                <w:b/>
                <w:bCs/>
                <w:sz w:val="16"/>
                <w:szCs w:val="16"/>
              </w:rPr>
              <w:t>]</w:t>
            </w:r>
            <w:r w:rsidR="00EF4A2E" w:rsidRPr="005A7BEF">
              <w:rPr>
                <w:rFonts w:ascii="Arial" w:hAnsi="Arial" w:cs="Arial"/>
                <w:b/>
                <w:bCs/>
                <w:sz w:val="16"/>
                <w:szCs w:val="16"/>
              </w:rPr>
              <w:t xml:space="preserve">?  </w:t>
            </w:r>
            <w:r w:rsidR="00387701">
              <w:rPr>
                <w:rFonts w:ascii="Arial" w:hAnsi="Arial" w:cs="Arial"/>
                <w:b/>
                <w:bCs/>
                <w:sz w:val="16"/>
                <w:szCs w:val="16"/>
              </w:rPr>
              <w:t>[Names appear for selection]</w:t>
            </w:r>
          </w:p>
        </w:tc>
        <w:tc>
          <w:tcPr>
            <w:tcW w:w="898" w:type="pct"/>
          </w:tcPr>
          <w:p w14:paraId="3FBCABF4" w14:textId="77777777" w:rsidR="00EF4A2E" w:rsidRPr="005A7BEF" w:rsidRDefault="00EF4A2E" w:rsidP="005A7BEF">
            <w:pPr>
              <w:jc w:val="center"/>
              <w:rPr>
                <w:rFonts w:ascii="Arial" w:hAnsi="Arial" w:cs="Arial"/>
                <w:b/>
                <w:sz w:val="16"/>
                <w:szCs w:val="16"/>
              </w:rPr>
            </w:pPr>
          </w:p>
        </w:tc>
        <w:tc>
          <w:tcPr>
            <w:tcW w:w="898" w:type="pct"/>
          </w:tcPr>
          <w:p w14:paraId="441D8582" w14:textId="77777777" w:rsidR="00EF4A2E" w:rsidRPr="005A7BEF" w:rsidRDefault="00EF4A2E" w:rsidP="005A7BEF">
            <w:pPr>
              <w:jc w:val="center"/>
              <w:rPr>
                <w:rFonts w:ascii="Arial" w:hAnsi="Arial" w:cs="Arial"/>
                <w:b/>
                <w:sz w:val="16"/>
                <w:szCs w:val="16"/>
              </w:rPr>
            </w:pPr>
          </w:p>
        </w:tc>
        <w:tc>
          <w:tcPr>
            <w:tcW w:w="899" w:type="pct"/>
            <w:vAlign w:val="center"/>
          </w:tcPr>
          <w:p w14:paraId="3B97AC36" w14:textId="77777777" w:rsidR="00EF4A2E" w:rsidRPr="005A7BEF" w:rsidRDefault="00EF4A2E" w:rsidP="005A7BEF">
            <w:pPr>
              <w:jc w:val="center"/>
              <w:rPr>
                <w:rFonts w:ascii="Arial" w:hAnsi="Arial" w:cs="Arial"/>
                <w:b/>
                <w:sz w:val="16"/>
                <w:szCs w:val="16"/>
              </w:rPr>
            </w:pPr>
          </w:p>
        </w:tc>
        <w:tc>
          <w:tcPr>
            <w:tcW w:w="899" w:type="pct"/>
            <w:vAlign w:val="center"/>
          </w:tcPr>
          <w:p w14:paraId="44B6613E" w14:textId="77777777" w:rsidR="00EF4A2E" w:rsidRPr="005A7BEF" w:rsidRDefault="00EF4A2E" w:rsidP="005A7BEF">
            <w:pPr>
              <w:jc w:val="center"/>
              <w:rPr>
                <w:rFonts w:ascii="Arial" w:hAnsi="Arial" w:cs="Arial"/>
                <w:b/>
                <w:sz w:val="16"/>
                <w:szCs w:val="16"/>
              </w:rPr>
            </w:pPr>
          </w:p>
        </w:tc>
      </w:tr>
      <w:tr w:rsidR="00EF4A2E" w:rsidRPr="005A7BEF" w14:paraId="46ACC1B4" w14:textId="77777777" w:rsidTr="008D4F63">
        <w:trPr>
          <w:trHeight w:val="376"/>
        </w:trPr>
        <w:tc>
          <w:tcPr>
            <w:tcW w:w="1407" w:type="pct"/>
          </w:tcPr>
          <w:p w14:paraId="3455728F" w14:textId="4E573AC8" w:rsidR="00EF4A2E" w:rsidRPr="005A7BEF" w:rsidRDefault="00EF4A2E" w:rsidP="005A7BEF">
            <w:pPr>
              <w:rPr>
                <w:rFonts w:ascii="Arial" w:hAnsi="Arial" w:cs="Arial"/>
                <w:b/>
                <w:bCs/>
                <w:sz w:val="16"/>
                <w:szCs w:val="16"/>
              </w:rPr>
            </w:pPr>
            <w:r w:rsidRPr="005A7BEF">
              <w:rPr>
                <w:rFonts w:ascii="Arial" w:hAnsi="Arial" w:cs="Arial"/>
                <w:b/>
                <w:bCs/>
                <w:sz w:val="16"/>
                <w:szCs w:val="16"/>
              </w:rPr>
              <w:t xml:space="preserve">Has </w:t>
            </w:r>
            <w:r w:rsidR="00945FA4">
              <w:rPr>
                <w:rFonts w:ascii="Arial" w:hAnsi="Arial" w:cs="Arial"/>
                <w:b/>
                <w:bCs/>
                <w:sz w:val="16"/>
                <w:szCs w:val="16"/>
              </w:rPr>
              <w:t>[</w:t>
            </w:r>
            <w:r w:rsidRPr="005A7BEF">
              <w:rPr>
                <w:rFonts w:ascii="Arial" w:hAnsi="Arial" w:cs="Arial"/>
                <w:b/>
                <w:bCs/>
                <w:sz w:val="16"/>
                <w:szCs w:val="16"/>
              </w:rPr>
              <w:t>Name</w:t>
            </w:r>
            <w:r w:rsidR="00945FA4">
              <w:rPr>
                <w:rFonts w:ascii="Arial" w:hAnsi="Arial" w:cs="Arial"/>
                <w:b/>
                <w:bCs/>
                <w:sz w:val="16"/>
                <w:szCs w:val="16"/>
              </w:rPr>
              <w:t>]</w:t>
            </w:r>
            <w:r w:rsidRPr="005A7BEF">
              <w:rPr>
                <w:rFonts w:ascii="Arial" w:hAnsi="Arial" w:cs="Arial"/>
                <w:b/>
                <w:bCs/>
                <w:sz w:val="16"/>
                <w:szCs w:val="16"/>
              </w:rPr>
              <w:t xml:space="preserve"> ever lived outside of this community at least 3 months?     </w:t>
            </w:r>
          </w:p>
          <w:p w14:paraId="4D18B5D5" w14:textId="0376D836" w:rsidR="00EF4A2E" w:rsidRPr="005A7BEF" w:rsidRDefault="00EF4A2E">
            <w:pPr>
              <w:rPr>
                <w:rFonts w:ascii="Arial" w:hAnsi="Arial" w:cs="Arial"/>
                <w:b/>
                <w:sz w:val="16"/>
                <w:szCs w:val="16"/>
              </w:rPr>
            </w:pPr>
            <w:r w:rsidRPr="005A7BEF">
              <w:rPr>
                <w:rFonts w:ascii="Arial" w:hAnsi="Arial" w:cs="Arial"/>
                <w:b/>
                <w:bCs/>
                <w:sz w:val="16"/>
                <w:szCs w:val="16"/>
              </w:rPr>
              <w:t>1. Yes     5. No &gt;&gt; Next Person</w:t>
            </w:r>
          </w:p>
        </w:tc>
        <w:tc>
          <w:tcPr>
            <w:tcW w:w="898" w:type="pct"/>
          </w:tcPr>
          <w:p w14:paraId="48049D12" w14:textId="77777777" w:rsidR="00EF4A2E" w:rsidRPr="005A7BEF" w:rsidRDefault="00EF4A2E" w:rsidP="005A7BEF">
            <w:pPr>
              <w:rPr>
                <w:rFonts w:ascii="Arial" w:hAnsi="Arial" w:cs="Arial"/>
                <w:b/>
                <w:sz w:val="16"/>
                <w:szCs w:val="16"/>
              </w:rPr>
            </w:pPr>
          </w:p>
        </w:tc>
        <w:tc>
          <w:tcPr>
            <w:tcW w:w="898" w:type="pct"/>
          </w:tcPr>
          <w:p w14:paraId="740A9C91" w14:textId="77777777" w:rsidR="00EF4A2E" w:rsidRPr="005A7BEF" w:rsidRDefault="00EF4A2E" w:rsidP="005A7BEF">
            <w:pPr>
              <w:rPr>
                <w:rFonts w:ascii="Arial" w:hAnsi="Arial" w:cs="Arial"/>
                <w:b/>
                <w:sz w:val="16"/>
                <w:szCs w:val="16"/>
              </w:rPr>
            </w:pPr>
          </w:p>
        </w:tc>
        <w:tc>
          <w:tcPr>
            <w:tcW w:w="899" w:type="pct"/>
          </w:tcPr>
          <w:p w14:paraId="56256F7E" w14:textId="77777777" w:rsidR="00EF4A2E" w:rsidRPr="005A7BEF" w:rsidRDefault="00EF4A2E" w:rsidP="005A7BEF">
            <w:pPr>
              <w:rPr>
                <w:rFonts w:ascii="Arial" w:hAnsi="Arial" w:cs="Arial"/>
                <w:b/>
                <w:sz w:val="16"/>
                <w:szCs w:val="16"/>
              </w:rPr>
            </w:pPr>
          </w:p>
        </w:tc>
        <w:tc>
          <w:tcPr>
            <w:tcW w:w="899" w:type="pct"/>
          </w:tcPr>
          <w:p w14:paraId="753328AF" w14:textId="77777777" w:rsidR="00EF4A2E" w:rsidRPr="005A7BEF" w:rsidRDefault="00EF4A2E" w:rsidP="005A7BEF">
            <w:pPr>
              <w:rPr>
                <w:rFonts w:ascii="Arial" w:hAnsi="Arial" w:cs="Arial"/>
                <w:b/>
                <w:sz w:val="16"/>
                <w:szCs w:val="16"/>
              </w:rPr>
            </w:pPr>
          </w:p>
        </w:tc>
      </w:tr>
      <w:tr w:rsidR="00EF4A2E" w:rsidRPr="005A7BEF" w14:paraId="4CD70ABE" w14:textId="77777777" w:rsidTr="008D4F63">
        <w:trPr>
          <w:trHeight w:val="530"/>
        </w:trPr>
        <w:tc>
          <w:tcPr>
            <w:tcW w:w="1407" w:type="pct"/>
          </w:tcPr>
          <w:p w14:paraId="6C8FE13E" w14:textId="77777777" w:rsidR="00EF4A2E" w:rsidRPr="005A7BEF" w:rsidRDefault="00EF4A2E" w:rsidP="005A7BEF">
            <w:pPr>
              <w:rPr>
                <w:rFonts w:ascii="Arial" w:hAnsi="Arial" w:cs="Arial"/>
                <w:b/>
                <w:sz w:val="16"/>
                <w:szCs w:val="16"/>
              </w:rPr>
            </w:pPr>
            <w:r w:rsidRPr="005A7BEF">
              <w:rPr>
                <w:rFonts w:ascii="Arial" w:hAnsi="Arial" w:cs="Arial"/>
                <w:b/>
                <w:bCs/>
                <w:sz w:val="16"/>
                <w:szCs w:val="16"/>
              </w:rPr>
              <w:t>Q15. How many times has [Name] lived in another community for at least 3 months?</w:t>
            </w:r>
          </w:p>
        </w:tc>
        <w:tc>
          <w:tcPr>
            <w:tcW w:w="898" w:type="pct"/>
          </w:tcPr>
          <w:p w14:paraId="66C0F2F8" w14:textId="77777777" w:rsidR="00EF4A2E" w:rsidRPr="005A7BEF" w:rsidRDefault="00EF4A2E" w:rsidP="005A7BEF">
            <w:pPr>
              <w:rPr>
                <w:rFonts w:ascii="Arial" w:hAnsi="Arial" w:cs="Arial"/>
                <w:b/>
                <w:sz w:val="16"/>
                <w:szCs w:val="16"/>
              </w:rPr>
            </w:pPr>
          </w:p>
        </w:tc>
        <w:tc>
          <w:tcPr>
            <w:tcW w:w="898" w:type="pct"/>
          </w:tcPr>
          <w:p w14:paraId="13360038" w14:textId="77777777" w:rsidR="00EF4A2E" w:rsidRPr="005A7BEF" w:rsidRDefault="00EF4A2E" w:rsidP="005A7BEF">
            <w:pPr>
              <w:rPr>
                <w:rFonts w:ascii="Arial" w:hAnsi="Arial" w:cs="Arial"/>
                <w:b/>
                <w:sz w:val="16"/>
                <w:szCs w:val="16"/>
              </w:rPr>
            </w:pPr>
          </w:p>
        </w:tc>
        <w:tc>
          <w:tcPr>
            <w:tcW w:w="899" w:type="pct"/>
            <w:vAlign w:val="center"/>
          </w:tcPr>
          <w:p w14:paraId="19B31BF1" w14:textId="77777777" w:rsidR="00EF4A2E" w:rsidRPr="005A7BEF" w:rsidRDefault="00EF4A2E" w:rsidP="005A7BEF">
            <w:pPr>
              <w:rPr>
                <w:rFonts w:ascii="Arial" w:hAnsi="Arial" w:cs="Arial"/>
                <w:b/>
                <w:sz w:val="16"/>
                <w:szCs w:val="16"/>
              </w:rPr>
            </w:pPr>
          </w:p>
        </w:tc>
        <w:tc>
          <w:tcPr>
            <w:tcW w:w="899" w:type="pct"/>
            <w:vAlign w:val="center"/>
          </w:tcPr>
          <w:p w14:paraId="0743BDDA" w14:textId="77777777" w:rsidR="00EF4A2E" w:rsidRPr="005A7BEF" w:rsidRDefault="00EF4A2E" w:rsidP="005A7BEF">
            <w:pPr>
              <w:rPr>
                <w:rFonts w:ascii="Arial" w:hAnsi="Arial" w:cs="Arial"/>
                <w:b/>
                <w:sz w:val="16"/>
                <w:szCs w:val="16"/>
              </w:rPr>
            </w:pPr>
          </w:p>
        </w:tc>
      </w:tr>
    </w:tbl>
    <w:p w14:paraId="7B09480B" w14:textId="77777777" w:rsidR="00945FA4" w:rsidRDefault="00945FA4" w:rsidP="008D4F63"/>
    <w:p w14:paraId="4F582FFA" w14:textId="77777777" w:rsidR="00945FA4" w:rsidRPr="008D4F63" w:rsidRDefault="00945FA4" w:rsidP="008D4F63"/>
    <w:p w14:paraId="7463D326" w14:textId="01514306" w:rsidR="00945FA4" w:rsidRPr="00AB2458" w:rsidRDefault="00387701" w:rsidP="008D4F63">
      <w:r>
        <w:rPr>
          <w:i/>
        </w:rPr>
        <w:t>INTERVIEWER READS</w:t>
      </w:r>
      <w:r w:rsidR="00945FA4" w:rsidRPr="008D4F63">
        <w:rPr>
          <w:b/>
        </w:rPr>
        <w:t xml:space="preserve">: </w:t>
      </w:r>
      <w:r>
        <w:rPr>
          <w:b/>
        </w:rPr>
        <w:t>“</w:t>
      </w:r>
      <w:r w:rsidR="00945FA4" w:rsidRPr="008D4F63">
        <w:rPr>
          <w:b/>
        </w:rPr>
        <w:t>We will now ask additional questions to the members who stated that they have lived away from this community for a year or more. Each member will be asked to provide information on up to four migration destinations. Please recall the most recent migrations, preferably those that have taken place since the last surveying period.</w:t>
      </w:r>
      <w:r>
        <w:rPr>
          <w:b/>
        </w:rPr>
        <w:t>”</w:t>
      </w:r>
    </w:p>
    <w:p w14:paraId="22520230" w14:textId="77777777" w:rsidR="00945FA4" w:rsidRDefault="00945FA4" w:rsidP="008D4F63"/>
    <w:p w14:paraId="569949C0" w14:textId="17967E50" w:rsidR="00945FA4" w:rsidRDefault="00945FA4" w:rsidP="008D4F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585"/>
        <w:gridCol w:w="41"/>
        <w:gridCol w:w="554"/>
        <w:gridCol w:w="72"/>
        <w:gridCol w:w="599"/>
        <w:gridCol w:w="27"/>
        <w:gridCol w:w="627"/>
        <w:gridCol w:w="545"/>
        <w:gridCol w:w="81"/>
        <w:gridCol w:w="568"/>
        <w:gridCol w:w="58"/>
        <w:gridCol w:w="554"/>
        <w:gridCol w:w="72"/>
        <w:gridCol w:w="626"/>
        <w:gridCol w:w="626"/>
        <w:gridCol w:w="626"/>
        <w:gridCol w:w="626"/>
        <w:gridCol w:w="626"/>
        <w:gridCol w:w="626"/>
        <w:gridCol w:w="626"/>
        <w:gridCol w:w="626"/>
        <w:gridCol w:w="626"/>
      </w:tblGrid>
      <w:tr w:rsidR="00945FA4" w:rsidRPr="005A7BEF" w14:paraId="1F7C0526" w14:textId="77777777" w:rsidTr="008D4F63">
        <w:trPr>
          <w:trHeight w:val="402"/>
        </w:trPr>
        <w:tc>
          <w:tcPr>
            <w:tcW w:w="1408" w:type="pct"/>
          </w:tcPr>
          <w:p w14:paraId="36450488" w14:textId="77777777" w:rsidR="00945FA4" w:rsidRPr="005A7BEF" w:rsidRDefault="00945FA4" w:rsidP="00C7437E">
            <w:pPr>
              <w:rPr>
                <w:rFonts w:ascii="Arial" w:hAnsi="Arial" w:cs="Arial"/>
                <w:b/>
                <w:sz w:val="16"/>
                <w:szCs w:val="16"/>
              </w:rPr>
            </w:pPr>
          </w:p>
        </w:tc>
        <w:tc>
          <w:tcPr>
            <w:tcW w:w="224" w:type="pct"/>
            <w:gridSpan w:val="2"/>
            <w:vAlign w:val="center"/>
          </w:tcPr>
          <w:p w14:paraId="10CB9D91"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1</w:t>
            </w:r>
          </w:p>
        </w:tc>
        <w:tc>
          <w:tcPr>
            <w:tcW w:w="224" w:type="pct"/>
            <w:gridSpan w:val="2"/>
            <w:vAlign w:val="center"/>
          </w:tcPr>
          <w:p w14:paraId="6E688277"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2</w:t>
            </w:r>
          </w:p>
        </w:tc>
        <w:tc>
          <w:tcPr>
            <w:tcW w:w="224" w:type="pct"/>
            <w:gridSpan w:val="2"/>
            <w:vAlign w:val="center"/>
          </w:tcPr>
          <w:p w14:paraId="3A61F150"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3</w:t>
            </w:r>
          </w:p>
        </w:tc>
        <w:tc>
          <w:tcPr>
            <w:tcW w:w="224" w:type="pct"/>
            <w:vAlign w:val="center"/>
          </w:tcPr>
          <w:p w14:paraId="5A735B0F"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4</w:t>
            </w:r>
          </w:p>
        </w:tc>
        <w:tc>
          <w:tcPr>
            <w:tcW w:w="224" w:type="pct"/>
            <w:gridSpan w:val="2"/>
            <w:vAlign w:val="center"/>
          </w:tcPr>
          <w:p w14:paraId="167935DA"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1</w:t>
            </w:r>
          </w:p>
        </w:tc>
        <w:tc>
          <w:tcPr>
            <w:tcW w:w="224" w:type="pct"/>
            <w:gridSpan w:val="2"/>
            <w:vAlign w:val="center"/>
          </w:tcPr>
          <w:p w14:paraId="4313B926"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2</w:t>
            </w:r>
          </w:p>
        </w:tc>
        <w:tc>
          <w:tcPr>
            <w:tcW w:w="224" w:type="pct"/>
            <w:gridSpan w:val="2"/>
            <w:vAlign w:val="center"/>
          </w:tcPr>
          <w:p w14:paraId="66B2AF2F"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3</w:t>
            </w:r>
          </w:p>
        </w:tc>
        <w:tc>
          <w:tcPr>
            <w:tcW w:w="224" w:type="pct"/>
            <w:vAlign w:val="center"/>
          </w:tcPr>
          <w:p w14:paraId="6FF789BE"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4</w:t>
            </w:r>
          </w:p>
        </w:tc>
        <w:tc>
          <w:tcPr>
            <w:tcW w:w="224" w:type="pct"/>
            <w:vAlign w:val="center"/>
          </w:tcPr>
          <w:p w14:paraId="066C3EE7"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1</w:t>
            </w:r>
          </w:p>
        </w:tc>
        <w:tc>
          <w:tcPr>
            <w:tcW w:w="224" w:type="pct"/>
            <w:vAlign w:val="center"/>
          </w:tcPr>
          <w:p w14:paraId="01B5E795"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2</w:t>
            </w:r>
          </w:p>
        </w:tc>
        <w:tc>
          <w:tcPr>
            <w:tcW w:w="224" w:type="pct"/>
            <w:vAlign w:val="center"/>
          </w:tcPr>
          <w:p w14:paraId="3A81F36E"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3</w:t>
            </w:r>
          </w:p>
        </w:tc>
        <w:tc>
          <w:tcPr>
            <w:tcW w:w="224" w:type="pct"/>
            <w:vAlign w:val="center"/>
          </w:tcPr>
          <w:p w14:paraId="26649490"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4</w:t>
            </w:r>
          </w:p>
        </w:tc>
        <w:tc>
          <w:tcPr>
            <w:tcW w:w="224" w:type="pct"/>
            <w:vAlign w:val="center"/>
          </w:tcPr>
          <w:p w14:paraId="7BA41B5F"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1</w:t>
            </w:r>
          </w:p>
        </w:tc>
        <w:tc>
          <w:tcPr>
            <w:tcW w:w="224" w:type="pct"/>
            <w:vAlign w:val="center"/>
          </w:tcPr>
          <w:p w14:paraId="61BAFB27"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2</w:t>
            </w:r>
          </w:p>
        </w:tc>
        <w:tc>
          <w:tcPr>
            <w:tcW w:w="224" w:type="pct"/>
            <w:vAlign w:val="center"/>
          </w:tcPr>
          <w:p w14:paraId="5D41F9E2"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3</w:t>
            </w:r>
          </w:p>
        </w:tc>
        <w:tc>
          <w:tcPr>
            <w:tcW w:w="224" w:type="pct"/>
            <w:vAlign w:val="center"/>
          </w:tcPr>
          <w:p w14:paraId="471C3076" w14:textId="77777777" w:rsidR="00945FA4" w:rsidRPr="005A7BEF" w:rsidRDefault="00945FA4" w:rsidP="00C7437E">
            <w:pPr>
              <w:rPr>
                <w:rFonts w:ascii="Arial" w:hAnsi="Arial" w:cs="Arial"/>
                <w:b/>
                <w:sz w:val="16"/>
                <w:szCs w:val="16"/>
              </w:rPr>
            </w:pPr>
            <w:r w:rsidRPr="005A7BEF">
              <w:rPr>
                <w:rFonts w:ascii="Arial" w:hAnsi="Arial" w:cs="Arial"/>
                <w:b/>
                <w:sz w:val="16"/>
                <w:szCs w:val="16"/>
              </w:rPr>
              <w:t>place 4</w:t>
            </w:r>
          </w:p>
        </w:tc>
      </w:tr>
      <w:tr w:rsidR="00C7437E" w:rsidRPr="005A7BEF" w14:paraId="2A7B2ACD" w14:textId="77777777" w:rsidTr="008D4F63">
        <w:trPr>
          <w:trHeight w:val="458"/>
        </w:trPr>
        <w:tc>
          <w:tcPr>
            <w:tcW w:w="1408" w:type="pct"/>
          </w:tcPr>
          <w:p w14:paraId="63A31970" w14:textId="77777777" w:rsidR="00C7437E" w:rsidRDefault="00C7437E" w:rsidP="00C7437E">
            <w:pPr>
              <w:rPr>
                <w:rFonts w:ascii="Arial" w:hAnsi="Arial" w:cs="Arial"/>
                <w:b/>
                <w:bCs/>
                <w:sz w:val="16"/>
                <w:szCs w:val="16"/>
              </w:rPr>
            </w:pPr>
            <w:r>
              <w:rPr>
                <w:rFonts w:ascii="Arial" w:hAnsi="Arial" w:cs="Arial"/>
                <w:b/>
                <w:bCs/>
                <w:sz w:val="16"/>
                <w:szCs w:val="16"/>
              </w:rPr>
              <w:t xml:space="preserve">Q16. </w:t>
            </w:r>
            <w:r w:rsidRPr="00C7437E">
              <w:rPr>
                <w:rFonts w:ascii="Arial" w:hAnsi="Arial" w:cs="Arial"/>
                <w:b/>
                <w:bCs/>
                <w:sz w:val="16"/>
                <w:szCs w:val="16"/>
              </w:rPr>
              <w:t>What was the destination of mi</w:t>
            </w:r>
            <w:r>
              <w:rPr>
                <w:rFonts w:ascii="Arial" w:hAnsi="Arial" w:cs="Arial"/>
                <w:b/>
                <w:bCs/>
                <w:sz w:val="16"/>
                <w:szCs w:val="16"/>
              </w:rPr>
              <w:t>gration [#] for [Name]</w:t>
            </w:r>
            <w:r w:rsidRPr="00C7437E">
              <w:rPr>
                <w:rFonts w:ascii="Arial" w:hAnsi="Arial" w:cs="Arial"/>
                <w:b/>
                <w:bCs/>
                <w:sz w:val="16"/>
                <w:szCs w:val="16"/>
              </w:rPr>
              <w:t xml:space="preserve"> outside of this community?</w:t>
            </w:r>
          </w:p>
          <w:p w14:paraId="08F6DFB6" w14:textId="5E77FB2B" w:rsidR="00C7437E" w:rsidRPr="00E259AD" w:rsidRDefault="00E259AD" w:rsidP="00C7437E">
            <w:pPr>
              <w:rPr>
                <w:rFonts w:ascii="Arial" w:hAnsi="Arial" w:cs="Arial"/>
                <w:b/>
                <w:bCs/>
                <w:sz w:val="16"/>
                <w:szCs w:val="16"/>
              </w:rPr>
            </w:pPr>
            <w:r>
              <w:rPr>
                <w:rFonts w:ascii="Arial" w:hAnsi="Arial" w:cs="Arial"/>
                <w:b/>
                <w:bCs/>
                <w:i/>
                <w:sz w:val="16"/>
                <w:szCs w:val="16"/>
              </w:rPr>
              <w:t>Please select the region</w:t>
            </w:r>
            <w:r>
              <w:rPr>
                <w:rFonts w:ascii="Arial" w:hAnsi="Arial" w:cs="Arial"/>
                <w:b/>
                <w:bCs/>
                <w:sz w:val="16"/>
                <w:szCs w:val="16"/>
              </w:rPr>
              <w:t>.</w:t>
            </w:r>
          </w:p>
          <w:p w14:paraId="7401F987" w14:textId="362BB8D5" w:rsidR="004B5C7B" w:rsidRPr="008D4F63" w:rsidRDefault="004B5C7B" w:rsidP="004B5C7B">
            <w:pPr>
              <w:rPr>
                <w:rFonts w:ascii="Arial" w:hAnsi="Arial" w:cs="Arial"/>
                <w:bCs/>
                <w:sz w:val="16"/>
                <w:szCs w:val="16"/>
              </w:rPr>
            </w:pPr>
            <w:r>
              <w:rPr>
                <w:rFonts w:ascii="Arial" w:hAnsi="Arial" w:cs="Arial"/>
                <w:bCs/>
                <w:sz w:val="16"/>
                <w:szCs w:val="16"/>
              </w:rPr>
              <w:t>1-</w:t>
            </w:r>
            <w:r w:rsidRPr="008D4F63">
              <w:rPr>
                <w:rFonts w:ascii="Arial" w:hAnsi="Arial" w:cs="Arial"/>
                <w:bCs/>
                <w:sz w:val="16"/>
                <w:szCs w:val="16"/>
              </w:rPr>
              <w:t>Western Region</w:t>
            </w:r>
          </w:p>
          <w:p w14:paraId="0ACEB38C" w14:textId="683E9E03" w:rsidR="004B5C7B" w:rsidRPr="008D4F63" w:rsidRDefault="004B5C7B" w:rsidP="004B5C7B">
            <w:pPr>
              <w:rPr>
                <w:rFonts w:ascii="Arial" w:hAnsi="Arial" w:cs="Arial"/>
                <w:bCs/>
                <w:sz w:val="16"/>
                <w:szCs w:val="16"/>
              </w:rPr>
            </w:pPr>
            <w:r>
              <w:rPr>
                <w:rFonts w:ascii="Arial" w:hAnsi="Arial" w:cs="Arial"/>
                <w:bCs/>
                <w:sz w:val="16"/>
                <w:szCs w:val="16"/>
              </w:rPr>
              <w:t>2-</w:t>
            </w:r>
            <w:r w:rsidRPr="008D4F63">
              <w:rPr>
                <w:rFonts w:ascii="Arial" w:hAnsi="Arial" w:cs="Arial"/>
                <w:bCs/>
                <w:sz w:val="16"/>
                <w:szCs w:val="16"/>
              </w:rPr>
              <w:t>Central Region</w:t>
            </w:r>
          </w:p>
          <w:p w14:paraId="36CAB87C" w14:textId="51F85A99" w:rsidR="004B5C7B" w:rsidRPr="008D4F63" w:rsidRDefault="004B5C7B" w:rsidP="004B5C7B">
            <w:pPr>
              <w:rPr>
                <w:rFonts w:ascii="Arial" w:hAnsi="Arial" w:cs="Arial"/>
                <w:bCs/>
                <w:sz w:val="16"/>
                <w:szCs w:val="16"/>
              </w:rPr>
            </w:pPr>
            <w:r>
              <w:rPr>
                <w:rFonts w:ascii="Arial" w:hAnsi="Arial" w:cs="Arial"/>
                <w:bCs/>
                <w:sz w:val="16"/>
                <w:szCs w:val="16"/>
              </w:rPr>
              <w:t>3-</w:t>
            </w:r>
            <w:r w:rsidRPr="008D4F63">
              <w:rPr>
                <w:rFonts w:ascii="Arial" w:hAnsi="Arial" w:cs="Arial"/>
                <w:bCs/>
                <w:sz w:val="16"/>
                <w:szCs w:val="16"/>
              </w:rPr>
              <w:t>Greater Accra Region</w:t>
            </w:r>
          </w:p>
          <w:p w14:paraId="1A14307C" w14:textId="7FEA1EDF" w:rsidR="004B5C7B" w:rsidRPr="008D4F63" w:rsidRDefault="004B5C7B" w:rsidP="004B5C7B">
            <w:pPr>
              <w:rPr>
                <w:rFonts w:ascii="Arial" w:hAnsi="Arial" w:cs="Arial"/>
                <w:bCs/>
                <w:sz w:val="16"/>
                <w:szCs w:val="16"/>
              </w:rPr>
            </w:pPr>
            <w:r>
              <w:rPr>
                <w:rFonts w:ascii="Arial" w:hAnsi="Arial" w:cs="Arial"/>
                <w:bCs/>
                <w:sz w:val="16"/>
                <w:szCs w:val="16"/>
              </w:rPr>
              <w:t>4-</w:t>
            </w:r>
            <w:r w:rsidRPr="008D4F63">
              <w:rPr>
                <w:rFonts w:ascii="Arial" w:hAnsi="Arial" w:cs="Arial"/>
                <w:bCs/>
                <w:sz w:val="16"/>
                <w:szCs w:val="16"/>
              </w:rPr>
              <w:t>Volta Region</w:t>
            </w:r>
          </w:p>
          <w:p w14:paraId="1394CACF" w14:textId="57BF6AB0" w:rsidR="004B5C7B" w:rsidRPr="008D4F63" w:rsidRDefault="004B5C7B" w:rsidP="004B5C7B">
            <w:pPr>
              <w:rPr>
                <w:rFonts w:ascii="Arial" w:hAnsi="Arial" w:cs="Arial"/>
                <w:bCs/>
                <w:sz w:val="16"/>
                <w:szCs w:val="16"/>
              </w:rPr>
            </w:pPr>
            <w:r>
              <w:rPr>
                <w:rFonts w:ascii="Arial" w:hAnsi="Arial" w:cs="Arial"/>
                <w:bCs/>
                <w:sz w:val="16"/>
                <w:szCs w:val="16"/>
              </w:rPr>
              <w:t>5-</w:t>
            </w:r>
            <w:r w:rsidRPr="008D4F63">
              <w:rPr>
                <w:rFonts w:ascii="Arial" w:hAnsi="Arial" w:cs="Arial"/>
                <w:bCs/>
                <w:sz w:val="16"/>
                <w:szCs w:val="16"/>
              </w:rPr>
              <w:t>Eastern Region</w:t>
            </w:r>
          </w:p>
          <w:p w14:paraId="4E351ECC" w14:textId="05941E3D" w:rsidR="004B5C7B" w:rsidRPr="008D4F63" w:rsidRDefault="002C7D19" w:rsidP="004B5C7B">
            <w:pPr>
              <w:rPr>
                <w:rFonts w:ascii="Arial" w:hAnsi="Arial" w:cs="Arial"/>
                <w:bCs/>
                <w:sz w:val="16"/>
                <w:szCs w:val="16"/>
              </w:rPr>
            </w:pPr>
            <w:r>
              <w:rPr>
                <w:rFonts w:ascii="Arial" w:hAnsi="Arial" w:cs="Arial"/>
                <w:bCs/>
                <w:sz w:val="16"/>
                <w:szCs w:val="16"/>
              </w:rPr>
              <w:t>6-</w:t>
            </w:r>
            <w:r w:rsidR="004B5C7B" w:rsidRPr="008D4F63">
              <w:rPr>
                <w:rFonts w:ascii="Arial" w:hAnsi="Arial" w:cs="Arial"/>
                <w:bCs/>
                <w:sz w:val="16"/>
                <w:szCs w:val="16"/>
              </w:rPr>
              <w:t>Ashanti Region</w:t>
            </w:r>
          </w:p>
          <w:p w14:paraId="66EB4968" w14:textId="4EA6CFDD" w:rsidR="004B5C7B" w:rsidRPr="008D4F63" w:rsidRDefault="002C7D19" w:rsidP="004B5C7B">
            <w:pPr>
              <w:rPr>
                <w:rFonts w:ascii="Arial" w:hAnsi="Arial" w:cs="Arial"/>
                <w:bCs/>
                <w:sz w:val="16"/>
                <w:szCs w:val="16"/>
              </w:rPr>
            </w:pPr>
            <w:r>
              <w:rPr>
                <w:rFonts w:ascii="Arial" w:hAnsi="Arial" w:cs="Arial"/>
                <w:bCs/>
                <w:sz w:val="16"/>
                <w:szCs w:val="16"/>
              </w:rPr>
              <w:t>7-</w:t>
            </w:r>
            <w:r w:rsidR="004B5C7B" w:rsidRPr="008D4F63">
              <w:rPr>
                <w:rFonts w:ascii="Arial" w:hAnsi="Arial" w:cs="Arial"/>
                <w:bCs/>
                <w:sz w:val="16"/>
                <w:szCs w:val="16"/>
              </w:rPr>
              <w:t>Brong Ahafo Region</w:t>
            </w:r>
          </w:p>
          <w:p w14:paraId="6B6BF7B1" w14:textId="1A7F4503" w:rsidR="004B5C7B" w:rsidRPr="008D4F63" w:rsidRDefault="002C7D19" w:rsidP="004B5C7B">
            <w:pPr>
              <w:rPr>
                <w:rFonts w:ascii="Arial" w:hAnsi="Arial" w:cs="Arial"/>
                <w:bCs/>
                <w:sz w:val="16"/>
                <w:szCs w:val="16"/>
              </w:rPr>
            </w:pPr>
            <w:r>
              <w:rPr>
                <w:rFonts w:ascii="Arial" w:hAnsi="Arial" w:cs="Arial"/>
                <w:bCs/>
                <w:sz w:val="16"/>
                <w:szCs w:val="16"/>
              </w:rPr>
              <w:t>8-</w:t>
            </w:r>
            <w:r w:rsidR="004B5C7B" w:rsidRPr="008D4F63">
              <w:rPr>
                <w:rFonts w:ascii="Arial" w:hAnsi="Arial" w:cs="Arial"/>
                <w:bCs/>
                <w:sz w:val="16"/>
                <w:szCs w:val="16"/>
              </w:rPr>
              <w:t>Northern Region</w:t>
            </w:r>
          </w:p>
          <w:p w14:paraId="23DDFAD4" w14:textId="77777777" w:rsidR="009C55E1" w:rsidRDefault="002C7D19" w:rsidP="004B5C7B">
            <w:pPr>
              <w:rPr>
                <w:rFonts w:ascii="Arial" w:hAnsi="Arial" w:cs="Arial"/>
                <w:bCs/>
                <w:sz w:val="16"/>
                <w:szCs w:val="16"/>
              </w:rPr>
            </w:pPr>
            <w:r>
              <w:rPr>
                <w:rFonts w:ascii="Arial" w:hAnsi="Arial" w:cs="Arial"/>
                <w:bCs/>
                <w:sz w:val="16"/>
                <w:szCs w:val="16"/>
              </w:rPr>
              <w:t>9-</w:t>
            </w:r>
            <w:r w:rsidR="004B5C7B" w:rsidRPr="008D4F63">
              <w:rPr>
                <w:rFonts w:ascii="Arial" w:hAnsi="Arial" w:cs="Arial"/>
                <w:bCs/>
                <w:sz w:val="16"/>
                <w:szCs w:val="16"/>
              </w:rPr>
              <w:t>Upper East Region</w:t>
            </w:r>
          </w:p>
          <w:p w14:paraId="2818F64F" w14:textId="1040DFFF" w:rsidR="004B5C7B" w:rsidRPr="008D4F63" w:rsidRDefault="002C7D19" w:rsidP="004B5C7B">
            <w:pPr>
              <w:rPr>
                <w:rFonts w:ascii="Arial" w:hAnsi="Arial" w:cs="Arial"/>
                <w:bCs/>
                <w:sz w:val="16"/>
                <w:szCs w:val="16"/>
              </w:rPr>
            </w:pPr>
            <w:r>
              <w:rPr>
                <w:rFonts w:ascii="Arial" w:hAnsi="Arial" w:cs="Arial"/>
                <w:bCs/>
                <w:sz w:val="16"/>
                <w:szCs w:val="16"/>
              </w:rPr>
              <w:t>10-</w:t>
            </w:r>
            <w:r w:rsidR="004B5C7B" w:rsidRPr="008D4F63">
              <w:rPr>
                <w:rFonts w:ascii="Arial" w:hAnsi="Arial" w:cs="Arial"/>
                <w:bCs/>
                <w:sz w:val="16"/>
                <w:szCs w:val="16"/>
              </w:rPr>
              <w:t>Upper West Region</w:t>
            </w:r>
          </w:p>
          <w:p w14:paraId="60ADF2E3" w14:textId="68A5518E" w:rsidR="004B5C7B" w:rsidRPr="008D4F63" w:rsidRDefault="009C55E1" w:rsidP="004B5C7B">
            <w:pPr>
              <w:rPr>
                <w:rFonts w:ascii="Arial" w:hAnsi="Arial" w:cs="Arial"/>
                <w:bCs/>
                <w:sz w:val="16"/>
                <w:szCs w:val="16"/>
              </w:rPr>
            </w:pPr>
            <w:r>
              <w:rPr>
                <w:rFonts w:ascii="Arial" w:hAnsi="Arial" w:cs="Arial"/>
                <w:bCs/>
                <w:sz w:val="16"/>
                <w:szCs w:val="16"/>
              </w:rPr>
              <w:lastRenderedPageBreak/>
              <w:t>11</w:t>
            </w:r>
            <w:r w:rsidR="00CC7E7B">
              <w:rPr>
                <w:rFonts w:ascii="Arial" w:hAnsi="Arial" w:cs="Arial"/>
                <w:bCs/>
                <w:sz w:val="16"/>
                <w:szCs w:val="16"/>
              </w:rPr>
              <w:t>-</w:t>
            </w:r>
            <w:r w:rsidR="004B5C7B" w:rsidRPr="008D4F63">
              <w:rPr>
                <w:rFonts w:ascii="Arial" w:hAnsi="Arial" w:cs="Arial"/>
                <w:bCs/>
                <w:sz w:val="16"/>
                <w:szCs w:val="16"/>
              </w:rPr>
              <w:t>Other ECOWAS</w:t>
            </w:r>
            <w:r>
              <w:rPr>
                <w:rFonts w:ascii="Arial" w:hAnsi="Arial" w:cs="Arial"/>
                <w:bCs/>
                <w:sz w:val="16"/>
                <w:szCs w:val="16"/>
              </w:rPr>
              <w:t xml:space="preserve"> &gt;&gt;Q18b</w:t>
            </w:r>
          </w:p>
          <w:p w14:paraId="0C4BE588" w14:textId="75D07786" w:rsidR="004B5C7B" w:rsidRPr="008D4F63" w:rsidRDefault="009C55E1" w:rsidP="004B5C7B">
            <w:pPr>
              <w:rPr>
                <w:rFonts w:ascii="Arial" w:hAnsi="Arial" w:cs="Arial"/>
                <w:bCs/>
                <w:sz w:val="16"/>
                <w:szCs w:val="16"/>
              </w:rPr>
            </w:pPr>
            <w:r>
              <w:rPr>
                <w:rFonts w:ascii="Arial" w:hAnsi="Arial" w:cs="Arial"/>
                <w:bCs/>
                <w:sz w:val="16"/>
                <w:szCs w:val="16"/>
              </w:rPr>
              <w:t>12</w:t>
            </w:r>
            <w:r w:rsidR="002C7D19">
              <w:rPr>
                <w:rFonts w:ascii="Arial" w:hAnsi="Arial" w:cs="Arial"/>
                <w:bCs/>
                <w:sz w:val="16"/>
                <w:szCs w:val="16"/>
              </w:rPr>
              <w:t>-</w:t>
            </w:r>
            <w:r w:rsidR="004B5C7B" w:rsidRPr="008D4F63">
              <w:rPr>
                <w:rFonts w:ascii="Arial" w:hAnsi="Arial" w:cs="Arial"/>
                <w:bCs/>
                <w:sz w:val="16"/>
                <w:szCs w:val="16"/>
              </w:rPr>
              <w:t>Africa other than ECOWAS</w:t>
            </w:r>
            <w:r>
              <w:rPr>
                <w:rFonts w:ascii="Arial" w:hAnsi="Arial" w:cs="Arial"/>
                <w:bCs/>
                <w:sz w:val="16"/>
                <w:szCs w:val="16"/>
              </w:rPr>
              <w:t xml:space="preserve"> &gt;&gt;Q18b</w:t>
            </w:r>
          </w:p>
          <w:p w14:paraId="56B13792" w14:textId="337B33FD" w:rsidR="004B5C7B" w:rsidRPr="008D4F63" w:rsidRDefault="002C7D19" w:rsidP="004B5C7B">
            <w:pPr>
              <w:rPr>
                <w:rFonts w:ascii="Arial" w:hAnsi="Arial" w:cs="Arial"/>
                <w:bCs/>
                <w:sz w:val="16"/>
                <w:szCs w:val="16"/>
              </w:rPr>
            </w:pPr>
            <w:r>
              <w:rPr>
                <w:rFonts w:ascii="Arial" w:hAnsi="Arial" w:cs="Arial"/>
                <w:bCs/>
                <w:sz w:val="16"/>
                <w:szCs w:val="16"/>
              </w:rPr>
              <w:t>1</w:t>
            </w:r>
            <w:r w:rsidR="009C55E1">
              <w:rPr>
                <w:rFonts w:ascii="Arial" w:hAnsi="Arial" w:cs="Arial"/>
                <w:bCs/>
                <w:sz w:val="16"/>
                <w:szCs w:val="16"/>
              </w:rPr>
              <w:t>3</w:t>
            </w:r>
            <w:r>
              <w:rPr>
                <w:rFonts w:ascii="Arial" w:hAnsi="Arial" w:cs="Arial"/>
                <w:bCs/>
                <w:sz w:val="16"/>
                <w:szCs w:val="16"/>
              </w:rPr>
              <w:t>-</w:t>
            </w:r>
            <w:r w:rsidR="004B5C7B" w:rsidRPr="008D4F63">
              <w:rPr>
                <w:rFonts w:ascii="Arial" w:hAnsi="Arial" w:cs="Arial"/>
                <w:bCs/>
                <w:sz w:val="16"/>
                <w:szCs w:val="16"/>
              </w:rPr>
              <w:t>Outside of Africa</w:t>
            </w:r>
            <w:r w:rsidR="009C55E1">
              <w:rPr>
                <w:rFonts w:ascii="Arial" w:hAnsi="Arial" w:cs="Arial"/>
                <w:bCs/>
                <w:sz w:val="16"/>
                <w:szCs w:val="16"/>
              </w:rPr>
              <w:t xml:space="preserve"> &gt;&gt;Q18b</w:t>
            </w:r>
          </w:p>
          <w:p w14:paraId="7E06F0AA" w14:textId="06F822CF" w:rsidR="00C7437E" w:rsidRPr="005A7BEF" w:rsidRDefault="00C7437E" w:rsidP="00C7437E">
            <w:pPr>
              <w:rPr>
                <w:rFonts w:ascii="Arial" w:hAnsi="Arial" w:cs="Arial"/>
                <w:b/>
                <w:bCs/>
                <w:sz w:val="16"/>
                <w:szCs w:val="16"/>
              </w:rPr>
            </w:pPr>
          </w:p>
        </w:tc>
        <w:tc>
          <w:tcPr>
            <w:tcW w:w="224" w:type="pct"/>
            <w:gridSpan w:val="2"/>
          </w:tcPr>
          <w:p w14:paraId="6B4B9AC0" w14:textId="77777777" w:rsidR="00C7437E" w:rsidRPr="005A7BEF" w:rsidRDefault="00C7437E" w:rsidP="00C7437E">
            <w:pPr>
              <w:jc w:val="center"/>
              <w:rPr>
                <w:rFonts w:ascii="Arial" w:hAnsi="Arial" w:cs="Arial"/>
                <w:b/>
                <w:sz w:val="16"/>
                <w:szCs w:val="16"/>
              </w:rPr>
            </w:pPr>
          </w:p>
        </w:tc>
        <w:tc>
          <w:tcPr>
            <w:tcW w:w="224" w:type="pct"/>
            <w:gridSpan w:val="2"/>
          </w:tcPr>
          <w:p w14:paraId="4E7CA55F" w14:textId="77777777" w:rsidR="00C7437E" w:rsidRPr="005A7BEF" w:rsidRDefault="00C7437E" w:rsidP="00C7437E">
            <w:pPr>
              <w:jc w:val="center"/>
              <w:rPr>
                <w:rFonts w:ascii="Arial" w:hAnsi="Arial" w:cs="Arial"/>
                <w:b/>
                <w:sz w:val="16"/>
                <w:szCs w:val="16"/>
              </w:rPr>
            </w:pPr>
          </w:p>
        </w:tc>
        <w:tc>
          <w:tcPr>
            <w:tcW w:w="224" w:type="pct"/>
            <w:gridSpan w:val="2"/>
          </w:tcPr>
          <w:p w14:paraId="1EE0FD76" w14:textId="77777777" w:rsidR="00C7437E" w:rsidRPr="005A7BEF" w:rsidRDefault="00C7437E" w:rsidP="00C7437E">
            <w:pPr>
              <w:jc w:val="center"/>
              <w:rPr>
                <w:rFonts w:ascii="Arial" w:hAnsi="Arial" w:cs="Arial"/>
                <w:b/>
                <w:sz w:val="16"/>
                <w:szCs w:val="16"/>
              </w:rPr>
            </w:pPr>
          </w:p>
        </w:tc>
        <w:tc>
          <w:tcPr>
            <w:tcW w:w="224" w:type="pct"/>
          </w:tcPr>
          <w:p w14:paraId="38686A70" w14:textId="77777777" w:rsidR="00C7437E" w:rsidRPr="005A7BEF" w:rsidRDefault="00C7437E" w:rsidP="00C7437E">
            <w:pPr>
              <w:jc w:val="center"/>
              <w:rPr>
                <w:rFonts w:ascii="Arial" w:hAnsi="Arial" w:cs="Arial"/>
                <w:b/>
                <w:sz w:val="16"/>
                <w:szCs w:val="16"/>
              </w:rPr>
            </w:pPr>
          </w:p>
        </w:tc>
        <w:tc>
          <w:tcPr>
            <w:tcW w:w="224" w:type="pct"/>
            <w:gridSpan w:val="2"/>
          </w:tcPr>
          <w:p w14:paraId="18C82AF9" w14:textId="77777777" w:rsidR="00C7437E" w:rsidRPr="005A7BEF" w:rsidRDefault="00C7437E" w:rsidP="00C7437E">
            <w:pPr>
              <w:jc w:val="center"/>
              <w:rPr>
                <w:rFonts w:ascii="Arial" w:hAnsi="Arial" w:cs="Arial"/>
                <w:b/>
                <w:sz w:val="16"/>
                <w:szCs w:val="16"/>
              </w:rPr>
            </w:pPr>
          </w:p>
        </w:tc>
        <w:tc>
          <w:tcPr>
            <w:tcW w:w="224" w:type="pct"/>
            <w:gridSpan w:val="2"/>
          </w:tcPr>
          <w:p w14:paraId="52255598" w14:textId="77777777" w:rsidR="00C7437E" w:rsidRPr="005A7BEF" w:rsidRDefault="00C7437E" w:rsidP="00C7437E">
            <w:pPr>
              <w:jc w:val="center"/>
              <w:rPr>
                <w:rFonts w:ascii="Arial" w:hAnsi="Arial" w:cs="Arial"/>
                <w:b/>
                <w:sz w:val="16"/>
                <w:szCs w:val="16"/>
              </w:rPr>
            </w:pPr>
          </w:p>
        </w:tc>
        <w:tc>
          <w:tcPr>
            <w:tcW w:w="224" w:type="pct"/>
            <w:gridSpan w:val="2"/>
          </w:tcPr>
          <w:p w14:paraId="7D517877" w14:textId="77777777" w:rsidR="00C7437E" w:rsidRPr="005A7BEF" w:rsidRDefault="00C7437E" w:rsidP="00C7437E">
            <w:pPr>
              <w:jc w:val="center"/>
              <w:rPr>
                <w:rFonts w:ascii="Arial" w:hAnsi="Arial" w:cs="Arial"/>
                <w:b/>
                <w:sz w:val="16"/>
                <w:szCs w:val="16"/>
              </w:rPr>
            </w:pPr>
          </w:p>
        </w:tc>
        <w:tc>
          <w:tcPr>
            <w:tcW w:w="224" w:type="pct"/>
          </w:tcPr>
          <w:p w14:paraId="39875BAD" w14:textId="77777777" w:rsidR="00C7437E" w:rsidRPr="005A7BEF" w:rsidRDefault="00C7437E" w:rsidP="00C7437E">
            <w:pPr>
              <w:jc w:val="center"/>
              <w:rPr>
                <w:rFonts w:ascii="Arial" w:hAnsi="Arial" w:cs="Arial"/>
                <w:b/>
                <w:sz w:val="16"/>
                <w:szCs w:val="16"/>
              </w:rPr>
            </w:pPr>
          </w:p>
        </w:tc>
        <w:tc>
          <w:tcPr>
            <w:tcW w:w="224" w:type="pct"/>
            <w:vAlign w:val="center"/>
          </w:tcPr>
          <w:p w14:paraId="18D4CBCD" w14:textId="77777777" w:rsidR="00C7437E" w:rsidRPr="005A7BEF" w:rsidRDefault="00C7437E" w:rsidP="00C7437E">
            <w:pPr>
              <w:jc w:val="center"/>
              <w:rPr>
                <w:rFonts w:ascii="Arial" w:hAnsi="Arial" w:cs="Arial"/>
                <w:b/>
                <w:sz w:val="16"/>
                <w:szCs w:val="16"/>
              </w:rPr>
            </w:pPr>
          </w:p>
        </w:tc>
        <w:tc>
          <w:tcPr>
            <w:tcW w:w="224" w:type="pct"/>
            <w:vAlign w:val="center"/>
          </w:tcPr>
          <w:p w14:paraId="369B23AE" w14:textId="77777777" w:rsidR="00C7437E" w:rsidRPr="005A7BEF" w:rsidRDefault="00C7437E" w:rsidP="00C7437E">
            <w:pPr>
              <w:jc w:val="center"/>
              <w:rPr>
                <w:rFonts w:ascii="Arial" w:hAnsi="Arial" w:cs="Arial"/>
                <w:b/>
                <w:sz w:val="16"/>
                <w:szCs w:val="16"/>
              </w:rPr>
            </w:pPr>
          </w:p>
        </w:tc>
        <w:tc>
          <w:tcPr>
            <w:tcW w:w="224" w:type="pct"/>
            <w:vAlign w:val="center"/>
          </w:tcPr>
          <w:p w14:paraId="78B4AA7E" w14:textId="77777777" w:rsidR="00C7437E" w:rsidRPr="005A7BEF" w:rsidRDefault="00C7437E" w:rsidP="00C7437E">
            <w:pPr>
              <w:jc w:val="center"/>
              <w:rPr>
                <w:rFonts w:ascii="Arial" w:hAnsi="Arial" w:cs="Arial"/>
                <w:b/>
                <w:sz w:val="16"/>
                <w:szCs w:val="16"/>
              </w:rPr>
            </w:pPr>
          </w:p>
        </w:tc>
        <w:tc>
          <w:tcPr>
            <w:tcW w:w="224" w:type="pct"/>
            <w:vAlign w:val="center"/>
          </w:tcPr>
          <w:p w14:paraId="45FD8D46" w14:textId="77777777" w:rsidR="00C7437E" w:rsidRPr="005A7BEF" w:rsidRDefault="00C7437E" w:rsidP="00C7437E">
            <w:pPr>
              <w:jc w:val="center"/>
              <w:rPr>
                <w:rFonts w:ascii="Arial" w:hAnsi="Arial" w:cs="Arial"/>
                <w:b/>
                <w:sz w:val="16"/>
                <w:szCs w:val="16"/>
              </w:rPr>
            </w:pPr>
          </w:p>
        </w:tc>
        <w:tc>
          <w:tcPr>
            <w:tcW w:w="224" w:type="pct"/>
            <w:vAlign w:val="center"/>
          </w:tcPr>
          <w:p w14:paraId="2B2186AE" w14:textId="77777777" w:rsidR="00C7437E" w:rsidRPr="005A7BEF" w:rsidRDefault="00C7437E" w:rsidP="00C7437E">
            <w:pPr>
              <w:jc w:val="center"/>
              <w:rPr>
                <w:rFonts w:ascii="Arial" w:hAnsi="Arial" w:cs="Arial"/>
                <w:b/>
                <w:sz w:val="16"/>
                <w:szCs w:val="16"/>
              </w:rPr>
            </w:pPr>
          </w:p>
        </w:tc>
        <w:tc>
          <w:tcPr>
            <w:tcW w:w="224" w:type="pct"/>
            <w:vAlign w:val="center"/>
          </w:tcPr>
          <w:p w14:paraId="4038894B" w14:textId="77777777" w:rsidR="00C7437E" w:rsidRPr="005A7BEF" w:rsidRDefault="00C7437E" w:rsidP="00C7437E">
            <w:pPr>
              <w:jc w:val="center"/>
              <w:rPr>
                <w:rFonts w:ascii="Arial" w:hAnsi="Arial" w:cs="Arial"/>
                <w:b/>
                <w:sz w:val="16"/>
                <w:szCs w:val="16"/>
              </w:rPr>
            </w:pPr>
          </w:p>
        </w:tc>
        <w:tc>
          <w:tcPr>
            <w:tcW w:w="224" w:type="pct"/>
            <w:vAlign w:val="center"/>
          </w:tcPr>
          <w:p w14:paraId="53F7D20B" w14:textId="77777777" w:rsidR="00C7437E" w:rsidRPr="005A7BEF" w:rsidRDefault="00C7437E" w:rsidP="00C7437E">
            <w:pPr>
              <w:jc w:val="center"/>
              <w:rPr>
                <w:rFonts w:ascii="Arial" w:hAnsi="Arial" w:cs="Arial"/>
                <w:b/>
                <w:sz w:val="16"/>
                <w:szCs w:val="16"/>
              </w:rPr>
            </w:pPr>
          </w:p>
        </w:tc>
        <w:tc>
          <w:tcPr>
            <w:tcW w:w="224" w:type="pct"/>
            <w:vAlign w:val="center"/>
          </w:tcPr>
          <w:p w14:paraId="6541DAFE" w14:textId="77777777" w:rsidR="00C7437E" w:rsidRPr="005A7BEF" w:rsidRDefault="00C7437E" w:rsidP="00C7437E">
            <w:pPr>
              <w:jc w:val="center"/>
              <w:rPr>
                <w:rFonts w:ascii="Arial" w:hAnsi="Arial" w:cs="Arial"/>
                <w:b/>
                <w:sz w:val="16"/>
                <w:szCs w:val="16"/>
              </w:rPr>
            </w:pPr>
          </w:p>
        </w:tc>
      </w:tr>
      <w:tr w:rsidR="00945FA4" w:rsidRPr="005A7BEF" w14:paraId="5A22796B" w14:textId="77777777" w:rsidTr="008D4F63">
        <w:trPr>
          <w:trHeight w:val="332"/>
        </w:trPr>
        <w:tc>
          <w:tcPr>
            <w:tcW w:w="1408" w:type="pct"/>
          </w:tcPr>
          <w:p w14:paraId="73134180" w14:textId="7B6778DD" w:rsidR="00CC7E7B" w:rsidRPr="00842F8E" w:rsidRDefault="00945FA4" w:rsidP="00C7437E">
            <w:pPr>
              <w:rPr>
                <w:rFonts w:ascii="Arial" w:hAnsi="Arial" w:cs="Arial"/>
                <w:sz w:val="16"/>
                <w:szCs w:val="16"/>
              </w:rPr>
            </w:pPr>
            <w:r w:rsidRPr="00842F8E">
              <w:rPr>
                <w:rFonts w:ascii="Arial" w:hAnsi="Arial" w:cs="Arial"/>
                <w:bCs/>
                <w:sz w:val="16"/>
                <w:szCs w:val="16"/>
              </w:rPr>
              <w:t xml:space="preserve">Q16b. </w:t>
            </w:r>
            <w:r w:rsidR="00CC7E7B" w:rsidRPr="00842F8E">
              <w:rPr>
                <w:rFonts w:ascii="Arial" w:hAnsi="Arial" w:cs="Arial"/>
                <w:bCs/>
                <w:sz w:val="16"/>
                <w:szCs w:val="16"/>
              </w:rPr>
              <w:t>What was the destination of migration [#] for [Name] outside of this community?</w:t>
            </w:r>
          </w:p>
          <w:p w14:paraId="4030DD0D" w14:textId="263CC6DF" w:rsidR="00CC7E7B" w:rsidRPr="00842F8E" w:rsidRDefault="00E259AD" w:rsidP="00C7437E">
            <w:pPr>
              <w:rPr>
                <w:rFonts w:ascii="Arial" w:hAnsi="Arial" w:cs="Arial"/>
                <w:sz w:val="16"/>
                <w:szCs w:val="16"/>
              </w:rPr>
            </w:pPr>
            <w:r w:rsidRPr="00842F8E">
              <w:rPr>
                <w:rFonts w:ascii="Arial" w:hAnsi="Arial" w:cs="Arial"/>
                <w:i/>
                <w:sz w:val="16"/>
                <w:szCs w:val="16"/>
              </w:rPr>
              <w:t>Please select the district.</w:t>
            </w:r>
          </w:p>
          <w:p w14:paraId="473590C0" w14:textId="68FFB1E9" w:rsidR="00945FA4" w:rsidRPr="00842F8E" w:rsidRDefault="00E259AD">
            <w:pPr>
              <w:rPr>
                <w:rFonts w:ascii="Arial" w:hAnsi="Arial" w:cs="Arial"/>
                <w:sz w:val="16"/>
                <w:szCs w:val="16"/>
              </w:rPr>
            </w:pPr>
            <w:r w:rsidRPr="00842F8E">
              <w:rPr>
                <w:rFonts w:ascii="Arial" w:hAnsi="Arial" w:cs="Arial"/>
                <w:sz w:val="16"/>
                <w:szCs w:val="16"/>
              </w:rPr>
              <w:t>[Districts appear for selection]</w:t>
            </w:r>
          </w:p>
        </w:tc>
        <w:tc>
          <w:tcPr>
            <w:tcW w:w="224" w:type="pct"/>
            <w:gridSpan w:val="2"/>
          </w:tcPr>
          <w:p w14:paraId="6CFEF701" w14:textId="77777777" w:rsidR="00945FA4" w:rsidRPr="005A7BEF" w:rsidRDefault="00945FA4" w:rsidP="00C7437E">
            <w:pPr>
              <w:rPr>
                <w:rFonts w:ascii="Arial" w:hAnsi="Arial" w:cs="Arial"/>
                <w:b/>
                <w:sz w:val="16"/>
                <w:szCs w:val="16"/>
              </w:rPr>
            </w:pPr>
          </w:p>
        </w:tc>
        <w:tc>
          <w:tcPr>
            <w:tcW w:w="224" w:type="pct"/>
            <w:gridSpan w:val="2"/>
          </w:tcPr>
          <w:p w14:paraId="0C56D8BA" w14:textId="77777777" w:rsidR="00945FA4" w:rsidRPr="005A7BEF" w:rsidRDefault="00945FA4" w:rsidP="00C7437E">
            <w:pPr>
              <w:rPr>
                <w:rFonts w:ascii="Arial" w:hAnsi="Arial" w:cs="Arial"/>
                <w:b/>
                <w:sz w:val="16"/>
                <w:szCs w:val="16"/>
              </w:rPr>
            </w:pPr>
          </w:p>
        </w:tc>
        <w:tc>
          <w:tcPr>
            <w:tcW w:w="224" w:type="pct"/>
            <w:gridSpan w:val="2"/>
          </w:tcPr>
          <w:p w14:paraId="7AC518AE" w14:textId="77777777" w:rsidR="00945FA4" w:rsidRPr="005A7BEF" w:rsidRDefault="00945FA4" w:rsidP="00C7437E">
            <w:pPr>
              <w:rPr>
                <w:rFonts w:ascii="Arial" w:hAnsi="Arial" w:cs="Arial"/>
                <w:b/>
                <w:sz w:val="16"/>
                <w:szCs w:val="16"/>
              </w:rPr>
            </w:pPr>
          </w:p>
        </w:tc>
        <w:tc>
          <w:tcPr>
            <w:tcW w:w="224" w:type="pct"/>
          </w:tcPr>
          <w:p w14:paraId="7650C57E" w14:textId="77777777" w:rsidR="00945FA4" w:rsidRPr="005A7BEF" w:rsidRDefault="00945FA4" w:rsidP="00C7437E">
            <w:pPr>
              <w:rPr>
                <w:rFonts w:ascii="Arial" w:hAnsi="Arial" w:cs="Arial"/>
                <w:b/>
                <w:sz w:val="16"/>
                <w:szCs w:val="16"/>
              </w:rPr>
            </w:pPr>
          </w:p>
        </w:tc>
        <w:tc>
          <w:tcPr>
            <w:tcW w:w="224" w:type="pct"/>
            <w:gridSpan w:val="2"/>
          </w:tcPr>
          <w:p w14:paraId="13B55D66" w14:textId="77777777" w:rsidR="00945FA4" w:rsidRPr="005A7BEF" w:rsidRDefault="00945FA4" w:rsidP="00C7437E">
            <w:pPr>
              <w:rPr>
                <w:rFonts w:ascii="Arial" w:hAnsi="Arial" w:cs="Arial"/>
                <w:b/>
                <w:sz w:val="16"/>
                <w:szCs w:val="16"/>
              </w:rPr>
            </w:pPr>
          </w:p>
        </w:tc>
        <w:tc>
          <w:tcPr>
            <w:tcW w:w="224" w:type="pct"/>
            <w:gridSpan w:val="2"/>
          </w:tcPr>
          <w:p w14:paraId="2FCCD7D0" w14:textId="77777777" w:rsidR="00945FA4" w:rsidRPr="005A7BEF" w:rsidRDefault="00945FA4" w:rsidP="00C7437E">
            <w:pPr>
              <w:rPr>
                <w:rFonts w:ascii="Arial" w:hAnsi="Arial" w:cs="Arial"/>
                <w:b/>
                <w:sz w:val="16"/>
                <w:szCs w:val="16"/>
              </w:rPr>
            </w:pPr>
          </w:p>
        </w:tc>
        <w:tc>
          <w:tcPr>
            <w:tcW w:w="224" w:type="pct"/>
            <w:gridSpan w:val="2"/>
          </w:tcPr>
          <w:p w14:paraId="60802485" w14:textId="77777777" w:rsidR="00945FA4" w:rsidRPr="005A7BEF" w:rsidRDefault="00945FA4" w:rsidP="00C7437E">
            <w:pPr>
              <w:rPr>
                <w:rFonts w:ascii="Arial" w:hAnsi="Arial" w:cs="Arial"/>
                <w:b/>
                <w:sz w:val="16"/>
                <w:szCs w:val="16"/>
              </w:rPr>
            </w:pPr>
          </w:p>
        </w:tc>
        <w:tc>
          <w:tcPr>
            <w:tcW w:w="224" w:type="pct"/>
          </w:tcPr>
          <w:p w14:paraId="2F05F9FA" w14:textId="77777777" w:rsidR="00945FA4" w:rsidRPr="005A7BEF" w:rsidRDefault="00945FA4" w:rsidP="00C7437E">
            <w:pPr>
              <w:rPr>
                <w:rFonts w:ascii="Arial" w:hAnsi="Arial" w:cs="Arial"/>
                <w:b/>
                <w:sz w:val="16"/>
                <w:szCs w:val="16"/>
              </w:rPr>
            </w:pPr>
          </w:p>
        </w:tc>
        <w:tc>
          <w:tcPr>
            <w:tcW w:w="224" w:type="pct"/>
            <w:vAlign w:val="center"/>
          </w:tcPr>
          <w:p w14:paraId="1353C8BC" w14:textId="77777777" w:rsidR="00945FA4" w:rsidRPr="005A7BEF" w:rsidRDefault="00945FA4" w:rsidP="00C7437E">
            <w:pPr>
              <w:rPr>
                <w:rFonts w:ascii="Arial" w:hAnsi="Arial" w:cs="Arial"/>
                <w:b/>
                <w:sz w:val="16"/>
                <w:szCs w:val="16"/>
              </w:rPr>
            </w:pPr>
          </w:p>
        </w:tc>
        <w:tc>
          <w:tcPr>
            <w:tcW w:w="224" w:type="pct"/>
            <w:vAlign w:val="center"/>
          </w:tcPr>
          <w:p w14:paraId="104890C4" w14:textId="77777777" w:rsidR="00945FA4" w:rsidRPr="005A7BEF" w:rsidRDefault="00945FA4" w:rsidP="00C7437E">
            <w:pPr>
              <w:rPr>
                <w:rFonts w:ascii="Arial" w:hAnsi="Arial" w:cs="Arial"/>
                <w:b/>
                <w:sz w:val="16"/>
                <w:szCs w:val="16"/>
              </w:rPr>
            </w:pPr>
          </w:p>
        </w:tc>
        <w:tc>
          <w:tcPr>
            <w:tcW w:w="224" w:type="pct"/>
            <w:vAlign w:val="center"/>
          </w:tcPr>
          <w:p w14:paraId="4AE67915" w14:textId="77777777" w:rsidR="00945FA4" w:rsidRPr="005A7BEF" w:rsidRDefault="00945FA4" w:rsidP="00C7437E">
            <w:pPr>
              <w:rPr>
                <w:rFonts w:ascii="Arial" w:hAnsi="Arial" w:cs="Arial"/>
                <w:b/>
                <w:sz w:val="16"/>
                <w:szCs w:val="16"/>
              </w:rPr>
            </w:pPr>
          </w:p>
        </w:tc>
        <w:tc>
          <w:tcPr>
            <w:tcW w:w="224" w:type="pct"/>
            <w:vAlign w:val="center"/>
          </w:tcPr>
          <w:p w14:paraId="06BFF838" w14:textId="77777777" w:rsidR="00945FA4" w:rsidRPr="005A7BEF" w:rsidRDefault="00945FA4" w:rsidP="00C7437E">
            <w:pPr>
              <w:rPr>
                <w:rFonts w:ascii="Arial" w:hAnsi="Arial" w:cs="Arial"/>
                <w:b/>
                <w:sz w:val="16"/>
                <w:szCs w:val="16"/>
              </w:rPr>
            </w:pPr>
          </w:p>
        </w:tc>
        <w:tc>
          <w:tcPr>
            <w:tcW w:w="224" w:type="pct"/>
            <w:vAlign w:val="center"/>
          </w:tcPr>
          <w:p w14:paraId="0DA22ACD" w14:textId="77777777" w:rsidR="00945FA4" w:rsidRPr="005A7BEF" w:rsidRDefault="00945FA4" w:rsidP="00C7437E">
            <w:pPr>
              <w:rPr>
                <w:rFonts w:ascii="Arial" w:hAnsi="Arial" w:cs="Arial"/>
                <w:b/>
                <w:sz w:val="16"/>
                <w:szCs w:val="16"/>
              </w:rPr>
            </w:pPr>
          </w:p>
        </w:tc>
        <w:tc>
          <w:tcPr>
            <w:tcW w:w="224" w:type="pct"/>
            <w:vAlign w:val="center"/>
          </w:tcPr>
          <w:p w14:paraId="2150C5A1" w14:textId="77777777" w:rsidR="00945FA4" w:rsidRPr="005A7BEF" w:rsidRDefault="00945FA4" w:rsidP="00C7437E">
            <w:pPr>
              <w:rPr>
                <w:rFonts w:ascii="Arial" w:hAnsi="Arial" w:cs="Arial"/>
                <w:b/>
                <w:sz w:val="16"/>
                <w:szCs w:val="16"/>
              </w:rPr>
            </w:pPr>
          </w:p>
        </w:tc>
        <w:tc>
          <w:tcPr>
            <w:tcW w:w="224" w:type="pct"/>
            <w:vAlign w:val="center"/>
          </w:tcPr>
          <w:p w14:paraId="32BA6C15" w14:textId="77777777" w:rsidR="00945FA4" w:rsidRPr="005A7BEF" w:rsidRDefault="00945FA4" w:rsidP="00C7437E">
            <w:pPr>
              <w:rPr>
                <w:rFonts w:ascii="Arial" w:hAnsi="Arial" w:cs="Arial"/>
                <w:b/>
                <w:sz w:val="16"/>
                <w:szCs w:val="16"/>
              </w:rPr>
            </w:pPr>
          </w:p>
        </w:tc>
        <w:tc>
          <w:tcPr>
            <w:tcW w:w="224" w:type="pct"/>
            <w:vAlign w:val="center"/>
          </w:tcPr>
          <w:p w14:paraId="34D13D1E" w14:textId="77777777" w:rsidR="00945FA4" w:rsidRPr="005A7BEF" w:rsidRDefault="00945FA4" w:rsidP="00C7437E">
            <w:pPr>
              <w:rPr>
                <w:rFonts w:ascii="Arial" w:hAnsi="Arial" w:cs="Arial"/>
                <w:b/>
                <w:sz w:val="16"/>
                <w:szCs w:val="16"/>
              </w:rPr>
            </w:pPr>
          </w:p>
        </w:tc>
      </w:tr>
      <w:tr w:rsidR="00945FA4" w:rsidRPr="005A7BEF" w14:paraId="3DC07281" w14:textId="77777777" w:rsidTr="008D4F63">
        <w:trPr>
          <w:trHeight w:val="402"/>
        </w:trPr>
        <w:tc>
          <w:tcPr>
            <w:tcW w:w="1408" w:type="pct"/>
          </w:tcPr>
          <w:p w14:paraId="7BF82D2F" w14:textId="23F5C20D" w:rsidR="00CC7E7B" w:rsidRPr="00842F8E" w:rsidRDefault="00945FA4" w:rsidP="00C7437E">
            <w:pPr>
              <w:rPr>
                <w:rFonts w:ascii="Arial" w:hAnsi="Arial" w:cs="Arial"/>
                <w:sz w:val="16"/>
                <w:szCs w:val="16"/>
              </w:rPr>
            </w:pPr>
            <w:r w:rsidRPr="00842F8E">
              <w:rPr>
                <w:rFonts w:ascii="Arial" w:hAnsi="Arial" w:cs="Arial"/>
                <w:bCs/>
                <w:sz w:val="16"/>
                <w:szCs w:val="16"/>
              </w:rPr>
              <w:t xml:space="preserve">Q16c. </w:t>
            </w:r>
            <w:r w:rsidR="00CC7E7B" w:rsidRPr="00842F8E">
              <w:rPr>
                <w:rFonts w:ascii="Arial" w:hAnsi="Arial" w:cs="Arial"/>
                <w:bCs/>
                <w:sz w:val="16"/>
                <w:szCs w:val="16"/>
              </w:rPr>
              <w:t>What was the destination of migration [#] for [Name] outside of this community?</w:t>
            </w:r>
            <w:r w:rsidRPr="00842F8E">
              <w:rPr>
                <w:rFonts w:ascii="Arial" w:hAnsi="Arial" w:cs="Arial"/>
                <w:sz w:val="16"/>
                <w:szCs w:val="16"/>
              </w:rPr>
              <w:t xml:space="preserve"> </w:t>
            </w:r>
          </w:p>
          <w:p w14:paraId="4469A471" w14:textId="77777777" w:rsidR="00CC7E7B" w:rsidRPr="00842F8E" w:rsidRDefault="00CC7E7B" w:rsidP="00C7437E">
            <w:pPr>
              <w:rPr>
                <w:rFonts w:ascii="Arial" w:hAnsi="Arial" w:cs="Arial"/>
                <w:sz w:val="16"/>
                <w:szCs w:val="16"/>
              </w:rPr>
            </w:pPr>
          </w:p>
          <w:p w14:paraId="57AC787E" w14:textId="5B398E9A" w:rsidR="00CC7E7B" w:rsidRPr="00842F8E" w:rsidRDefault="00E259AD" w:rsidP="00C7437E">
            <w:pPr>
              <w:rPr>
                <w:rFonts w:ascii="Arial" w:hAnsi="Arial" w:cs="Arial"/>
                <w:sz w:val="16"/>
                <w:szCs w:val="16"/>
              </w:rPr>
            </w:pPr>
            <w:r w:rsidRPr="00842F8E">
              <w:rPr>
                <w:rFonts w:ascii="Arial" w:hAnsi="Arial" w:cs="Arial"/>
                <w:i/>
                <w:sz w:val="16"/>
                <w:szCs w:val="16"/>
              </w:rPr>
              <w:t>Please select the community</w:t>
            </w:r>
            <w:r w:rsidRPr="00842F8E">
              <w:rPr>
                <w:rFonts w:ascii="Arial" w:hAnsi="Arial" w:cs="Arial"/>
                <w:sz w:val="16"/>
                <w:szCs w:val="16"/>
              </w:rPr>
              <w:t>.</w:t>
            </w:r>
          </w:p>
          <w:p w14:paraId="7798EFAF" w14:textId="0EE80C87" w:rsidR="00CC7E7B" w:rsidRPr="00842F8E" w:rsidRDefault="00CC7E7B" w:rsidP="00C7437E">
            <w:pPr>
              <w:rPr>
                <w:rFonts w:ascii="Arial" w:hAnsi="Arial" w:cs="Arial"/>
                <w:sz w:val="16"/>
                <w:szCs w:val="16"/>
              </w:rPr>
            </w:pPr>
            <w:r w:rsidRPr="00842F8E">
              <w:rPr>
                <w:rFonts w:ascii="Arial" w:hAnsi="Arial" w:cs="Arial"/>
                <w:sz w:val="16"/>
                <w:szCs w:val="16"/>
              </w:rPr>
              <w:t>&gt;&gt;Q19</w:t>
            </w:r>
          </w:p>
        </w:tc>
        <w:tc>
          <w:tcPr>
            <w:tcW w:w="224" w:type="pct"/>
            <w:gridSpan w:val="2"/>
          </w:tcPr>
          <w:p w14:paraId="41300968" w14:textId="77777777" w:rsidR="00945FA4" w:rsidRPr="005A7BEF" w:rsidRDefault="00945FA4" w:rsidP="00C7437E">
            <w:pPr>
              <w:rPr>
                <w:rFonts w:ascii="Arial" w:hAnsi="Arial" w:cs="Arial"/>
                <w:b/>
                <w:sz w:val="16"/>
                <w:szCs w:val="16"/>
              </w:rPr>
            </w:pPr>
          </w:p>
        </w:tc>
        <w:tc>
          <w:tcPr>
            <w:tcW w:w="224" w:type="pct"/>
            <w:gridSpan w:val="2"/>
          </w:tcPr>
          <w:p w14:paraId="6AE5A5EF" w14:textId="77777777" w:rsidR="00945FA4" w:rsidRPr="005A7BEF" w:rsidRDefault="00945FA4" w:rsidP="00C7437E">
            <w:pPr>
              <w:rPr>
                <w:rFonts w:ascii="Arial" w:hAnsi="Arial" w:cs="Arial"/>
                <w:b/>
                <w:sz w:val="16"/>
                <w:szCs w:val="16"/>
              </w:rPr>
            </w:pPr>
          </w:p>
        </w:tc>
        <w:tc>
          <w:tcPr>
            <w:tcW w:w="224" w:type="pct"/>
            <w:gridSpan w:val="2"/>
          </w:tcPr>
          <w:p w14:paraId="071BA2C9" w14:textId="77777777" w:rsidR="00945FA4" w:rsidRPr="005A7BEF" w:rsidRDefault="00945FA4" w:rsidP="00C7437E">
            <w:pPr>
              <w:rPr>
                <w:rFonts w:ascii="Arial" w:hAnsi="Arial" w:cs="Arial"/>
                <w:b/>
                <w:sz w:val="16"/>
                <w:szCs w:val="16"/>
              </w:rPr>
            </w:pPr>
          </w:p>
        </w:tc>
        <w:tc>
          <w:tcPr>
            <w:tcW w:w="224" w:type="pct"/>
          </w:tcPr>
          <w:p w14:paraId="4A40AE4B" w14:textId="77777777" w:rsidR="00945FA4" w:rsidRPr="005A7BEF" w:rsidRDefault="00945FA4" w:rsidP="00C7437E">
            <w:pPr>
              <w:rPr>
                <w:rFonts w:ascii="Arial" w:hAnsi="Arial" w:cs="Arial"/>
                <w:b/>
                <w:sz w:val="16"/>
                <w:szCs w:val="16"/>
              </w:rPr>
            </w:pPr>
          </w:p>
        </w:tc>
        <w:tc>
          <w:tcPr>
            <w:tcW w:w="224" w:type="pct"/>
            <w:gridSpan w:val="2"/>
          </w:tcPr>
          <w:p w14:paraId="2E6B52B5" w14:textId="77777777" w:rsidR="00945FA4" w:rsidRPr="005A7BEF" w:rsidRDefault="00945FA4" w:rsidP="00C7437E">
            <w:pPr>
              <w:rPr>
                <w:rFonts w:ascii="Arial" w:hAnsi="Arial" w:cs="Arial"/>
                <w:b/>
                <w:sz w:val="16"/>
                <w:szCs w:val="16"/>
              </w:rPr>
            </w:pPr>
          </w:p>
        </w:tc>
        <w:tc>
          <w:tcPr>
            <w:tcW w:w="224" w:type="pct"/>
            <w:gridSpan w:val="2"/>
          </w:tcPr>
          <w:p w14:paraId="6650ACF6" w14:textId="77777777" w:rsidR="00945FA4" w:rsidRPr="005A7BEF" w:rsidRDefault="00945FA4" w:rsidP="00C7437E">
            <w:pPr>
              <w:rPr>
                <w:rFonts w:ascii="Arial" w:hAnsi="Arial" w:cs="Arial"/>
                <w:b/>
                <w:sz w:val="16"/>
                <w:szCs w:val="16"/>
              </w:rPr>
            </w:pPr>
          </w:p>
        </w:tc>
        <w:tc>
          <w:tcPr>
            <w:tcW w:w="224" w:type="pct"/>
            <w:gridSpan w:val="2"/>
          </w:tcPr>
          <w:p w14:paraId="400856F3" w14:textId="77777777" w:rsidR="00945FA4" w:rsidRPr="005A7BEF" w:rsidRDefault="00945FA4" w:rsidP="00C7437E">
            <w:pPr>
              <w:rPr>
                <w:rFonts w:ascii="Arial" w:hAnsi="Arial" w:cs="Arial"/>
                <w:b/>
                <w:sz w:val="16"/>
                <w:szCs w:val="16"/>
              </w:rPr>
            </w:pPr>
          </w:p>
        </w:tc>
        <w:tc>
          <w:tcPr>
            <w:tcW w:w="224" w:type="pct"/>
          </w:tcPr>
          <w:p w14:paraId="1AFC6C3D" w14:textId="77777777" w:rsidR="00945FA4" w:rsidRPr="005A7BEF" w:rsidRDefault="00945FA4" w:rsidP="00C7437E">
            <w:pPr>
              <w:rPr>
                <w:rFonts w:ascii="Arial" w:hAnsi="Arial" w:cs="Arial"/>
                <w:b/>
                <w:sz w:val="16"/>
                <w:szCs w:val="16"/>
              </w:rPr>
            </w:pPr>
          </w:p>
        </w:tc>
        <w:tc>
          <w:tcPr>
            <w:tcW w:w="224" w:type="pct"/>
            <w:vAlign w:val="center"/>
          </w:tcPr>
          <w:p w14:paraId="60D13055" w14:textId="77777777" w:rsidR="00945FA4" w:rsidRPr="005A7BEF" w:rsidRDefault="00945FA4" w:rsidP="00C7437E">
            <w:pPr>
              <w:rPr>
                <w:rFonts w:ascii="Arial" w:hAnsi="Arial" w:cs="Arial"/>
                <w:b/>
                <w:sz w:val="16"/>
                <w:szCs w:val="16"/>
              </w:rPr>
            </w:pPr>
          </w:p>
        </w:tc>
        <w:tc>
          <w:tcPr>
            <w:tcW w:w="224" w:type="pct"/>
            <w:vAlign w:val="center"/>
          </w:tcPr>
          <w:p w14:paraId="5438145B" w14:textId="77777777" w:rsidR="00945FA4" w:rsidRPr="005A7BEF" w:rsidRDefault="00945FA4" w:rsidP="00C7437E">
            <w:pPr>
              <w:rPr>
                <w:rFonts w:ascii="Arial" w:hAnsi="Arial" w:cs="Arial"/>
                <w:b/>
                <w:sz w:val="16"/>
                <w:szCs w:val="16"/>
              </w:rPr>
            </w:pPr>
          </w:p>
        </w:tc>
        <w:tc>
          <w:tcPr>
            <w:tcW w:w="224" w:type="pct"/>
            <w:vAlign w:val="center"/>
          </w:tcPr>
          <w:p w14:paraId="0671BAFB" w14:textId="77777777" w:rsidR="00945FA4" w:rsidRPr="005A7BEF" w:rsidRDefault="00945FA4" w:rsidP="00C7437E">
            <w:pPr>
              <w:rPr>
                <w:rFonts w:ascii="Arial" w:hAnsi="Arial" w:cs="Arial"/>
                <w:b/>
                <w:sz w:val="16"/>
                <w:szCs w:val="16"/>
              </w:rPr>
            </w:pPr>
          </w:p>
        </w:tc>
        <w:tc>
          <w:tcPr>
            <w:tcW w:w="224" w:type="pct"/>
            <w:vAlign w:val="center"/>
          </w:tcPr>
          <w:p w14:paraId="541EF371" w14:textId="77777777" w:rsidR="00945FA4" w:rsidRPr="005A7BEF" w:rsidRDefault="00945FA4" w:rsidP="00C7437E">
            <w:pPr>
              <w:rPr>
                <w:rFonts w:ascii="Arial" w:hAnsi="Arial" w:cs="Arial"/>
                <w:b/>
                <w:sz w:val="16"/>
                <w:szCs w:val="16"/>
              </w:rPr>
            </w:pPr>
          </w:p>
        </w:tc>
        <w:tc>
          <w:tcPr>
            <w:tcW w:w="224" w:type="pct"/>
            <w:vAlign w:val="center"/>
          </w:tcPr>
          <w:p w14:paraId="426E2219" w14:textId="77777777" w:rsidR="00945FA4" w:rsidRPr="005A7BEF" w:rsidRDefault="00945FA4" w:rsidP="00C7437E">
            <w:pPr>
              <w:rPr>
                <w:rFonts w:ascii="Arial" w:hAnsi="Arial" w:cs="Arial"/>
                <w:b/>
                <w:sz w:val="16"/>
                <w:szCs w:val="16"/>
              </w:rPr>
            </w:pPr>
          </w:p>
        </w:tc>
        <w:tc>
          <w:tcPr>
            <w:tcW w:w="224" w:type="pct"/>
            <w:vAlign w:val="center"/>
          </w:tcPr>
          <w:p w14:paraId="161EF014" w14:textId="77777777" w:rsidR="00945FA4" w:rsidRPr="005A7BEF" w:rsidRDefault="00945FA4" w:rsidP="00C7437E">
            <w:pPr>
              <w:rPr>
                <w:rFonts w:ascii="Arial" w:hAnsi="Arial" w:cs="Arial"/>
                <w:b/>
                <w:sz w:val="16"/>
                <w:szCs w:val="16"/>
              </w:rPr>
            </w:pPr>
          </w:p>
        </w:tc>
        <w:tc>
          <w:tcPr>
            <w:tcW w:w="224" w:type="pct"/>
            <w:vAlign w:val="center"/>
          </w:tcPr>
          <w:p w14:paraId="3BECDE52" w14:textId="77777777" w:rsidR="00945FA4" w:rsidRPr="005A7BEF" w:rsidRDefault="00945FA4" w:rsidP="00C7437E">
            <w:pPr>
              <w:rPr>
                <w:rFonts w:ascii="Arial" w:hAnsi="Arial" w:cs="Arial"/>
                <w:b/>
                <w:sz w:val="16"/>
                <w:szCs w:val="16"/>
              </w:rPr>
            </w:pPr>
          </w:p>
        </w:tc>
        <w:tc>
          <w:tcPr>
            <w:tcW w:w="224" w:type="pct"/>
            <w:vAlign w:val="center"/>
          </w:tcPr>
          <w:p w14:paraId="0919CC54" w14:textId="77777777" w:rsidR="00945FA4" w:rsidRPr="005A7BEF" w:rsidRDefault="00945FA4" w:rsidP="00C7437E">
            <w:pPr>
              <w:rPr>
                <w:rFonts w:ascii="Arial" w:hAnsi="Arial" w:cs="Arial"/>
                <w:b/>
                <w:sz w:val="16"/>
                <w:szCs w:val="16"/>
              </w:rPr>
            </w:pPr>
          </w:p>
        </w:tc>
      </w:tr>
      <w:tr w:rsidR="00945FA4" w:rsidRPr="005A7BEF" w14:paraId="10DA2ABE" w14:textId="77777777" w:rsidTr="008D4F63">
        <w:trPr>
          <w:trHeight w:val="402"/>
        </w:trPr>
        <w:tc>
          <w:tcPr>
            <w:tcW w:w="1408" w:type="pct"/>
          </w:tcPr>
          <w:p w14:paraId="71B1214E" w14:textId="4A2089DA" w:rsidR="00F6096D" w:rsidRPr="00842F8E" w:rsidRDefault="00945FA4">
            <w:pPr>
              <w:rPr>
                <w:rFonts w:ascii="Arial" w:hAnsi="Arial" w:cs="Arial"/>
                <w:sz w:val="16"/>
                <w:szCs w:val="16"/>
              </w:rPr>
            </w:pPr>
            <w:r w:rsidRPr="00842F8E">
              <w:rPr>
                <w:rFonts w:ascii="Arial" w:hAnsi="Arial" w:cs="Arial"/>
                <w:sz w:val="16"/>
                <w:szCs w:val="16"/>
              </w:rPr>
              <w:t>Q1</w:t>
            </w:r>
            <w:r w:rsidR="00F6096D" w:rsidRPr="00842F8E">
              <w:rPr>
                <w:rFonts w:ascii="Arial" w:hAnsi="Arial" w:cs="Arial"/>
                <w:sz w:val="16"/>
                <w:szCs w:val="16"/>
              </w:rPr>
              <w:t>8b</w:t>
            </w:r>
            <w:r w:rsidRPr="00842F8E">
              <w:rPr>
                <w:rFonts w:ascii="Arial" w:hAnsi="Arial" w:cs="Arial"/>
                <w:sz w:val="16"/>
                <w:szCs w:val="16"/>
              </w:rPr>
              <w:t xml:space="preserve">. </w:t>
            </w:r>
            <w:r w:rsidR="00F6096D" w:rsidRPr="00842F8E">
              <w:rPr>
                <w:rFonts w:ascii="Arial" w:hAnsi="Arial" w:cs="Arial"/>
                <w:sz w:val="16"/>
                <w:szCs w:val="16"/>
              </w:rPr>
              <w:t>What country was this to?</w:t>
            </w:r>
          </w:p>
          <w:p w14:paraId="1AF59D5A" w14:textId="73A0EFD2" w:rsidR="00945FA4" w:rsidRPr="00842F8E" w:rsidRDefault="00F6096D">
            <w:pPr>
              <w:rPr>
                <w:rFonts w:ascii="Arial" w:hAnsi="Arial" w:cs="Arial"/>
                <w:sz w:val="16"/>
                <w:szCs w:val="16"/>
              </w:rPr>
            </w:pPr>
            <w:r w:rsidRPr="00842F8E">
              <w:rPr>
                <w:rFonts w:ascii="Arial" w:hAnsi="Arial" w:cs="Arial"/>
                <w:sz w:val="16"/>
                <w:szCs w:val="16"/>
              </w:rPr>
              <w:t>[Write name]</w:t>
            </w:r>
          </w:p>
        </w:tc>
        <w:tc>
          <w:tcPr>
            <w:tcW w:w="224" w:type="pct"/>
            <w:gridSpan w:val="2"/>
          </w:tcPr>
          <w:p w14:paraId="5BA23B0B" w14:textId="77777777" w:rsidR="00945FA4" w:rsidRPr="005A7BEF" w:rsidRDefault="00945FA4" w:rsidP="00C7437E">
            <w:pPr>
              <w:rPr>
                <w:rFonts w:ascii="Arial" w:hAnsi="Arial" w:cs="Arial"/>
                <w:b/>
                <w:sz w:val="16"/>
                <w:szCs w:val="16"/>
              </w:rPr>
            </w:pPr>
          </w:p>
        </w:tc>
        <w:tc>
          <w:tcPr>
            <w:tcW w:w="224" w:type="pct"/>
            <w:gridSpan w:val="2"/>
          </w:tcPr>
          <w:p w14:paraId="79BFFB6B" w14:textId="77777777" w:rsidR="00945FA4" w:rsidRPr="005A7BEF" w:rsidRDefault="00945FA4" w:rsidP="00C7437E">
            <w:pPr>
              <w:rPr>
                <w:rFonts w:ascii="Arial" w:hAnsi="Arial" w:cs="Arial"/>
                <w:b/>
                <w:sz w:val="16"/>
                <w:szCs w:val="16"/>
              </w:rPr>
            </w:pPr>
          </w:p>
        </w:tc>
        <w:tc>
          <w:tcPr>
            <w:tcW w:w="224" w:type="pct"/>
            <w:gridSpan w:val="2"/>
          </w:tcPr>
          <w:p w14:paraId="551D43B0" w14:textId="77777777" w:rsidR="00945FA4" w:rsidRPr="005A7BEF" w:rsidRDefault="00945FA4" w:rsidP="00C7437E">
            <w:pPr>
              <w:rPr>
                <w:rFonts w:ascii="Arial" w:hAnsi="Arial" w:cs="Arial"/>
                <w:b/>
                <w:sz w:val="16"/>
                <w:szCs w:val="16"/>
              </w:rPr>
            </w:pPr>
          </w:p>
        </w:tc>
        <w:tc>
          <w:tcPr>
            <w:tcW w:w="224" w:type="pct"/>
          </w:tcPr>
          <w:p w14:paraId="5EBA8EAD" w14:textId="77777777" w:rsidR="00945FA4" w:rsidRPr="005A7BEF" w:rsidRDefault="00945FA4" w:rsidP="00C7437E">
            <w:pPr>
              <w:rPr>
                <w:rFonts w:ascii="Arial" w:hAnsi="Arial" w:cs="Arial"/>
                <w:b/>
                <w:sz w:val="16"/>
                <w:szCs w:val="16"/>
              </w:rPr>
            </w:pPr>
          </w:p>
        </w:tc>
        <w:tc>
          <w:tcPr>
            <w:tcW w:w="224" w:type="pct"/>
            <w:gridSpan w:val="2"/>
          </w:tcPr>
          <w:p w14:paraId="36007796" w14:textId="77777777" w:rsidR="00945FA4" w:rsidRPr="005A7BEF" w:rsidRDefault="00945FA4" w:rsidP="00C7437E">
            <w:pPr>
              <w:rPr>
                <w:rFonts w:ascii="Arial" w:hAnsi="Arial" w:cs="Arial"/>
                <w:b/>
                <w:sz w:val="16"/>
                <w:szCs w:val="16"/>
              </w:rPr>
            </w:pPr>
          </w:p>
        </w:tc>
        <w:tc>
          <w:tcPr>
            <w:tcW w:w="224" w:type="pct"/>
            <w:gridSpan w:val="2"/>
          </w:tcPr>
          <w:p w14:paraId="4AF88F2E" w14:textId="77777777" w:rsidR="00945FA4" w:rsidRPr="005A7BEF" w:rsidRDefault="00945FA4" w:rsidP="00C7437E">
            <w:pPr>
              <w:rPr>
                <w:rFonts w:ascii="Arial" w:hAnsi="Arial" w:cs="Arial"/>
                <w:b/>
                <w:sz w:val="16"/>
                <w:szCs w:val="16"/>
              </w:rPr>
            </w:pPr>
          </w:p>
        </w:tc>
        <w:tc>
          <w:tcPr>
            <w:tcW w:w="224" w:type="pct"/>
            <w:gridSpan w:val="2"/>
          </w:tcPr>
          <w:p w14:paraId="3C99C1CF" w14:textId="77777777" w:rsidR="00945FA4" w:rsidRPr="005A7BEF" w:rsidRDefault="00945FA4" w:rsidP="00C7437E">
            <w:pPr>
              <w:rPr>
                <w:rFonts w:ascii="Arial" w:hAnsi="Arial" w:cs="Arial"/>
                <w:b/>
                <w:sz w:val="16"/>
                <w:szCs w:val="16"/>
              </w:rPr>
            </w:pPr>
          </w:p>
        </w:tc>
        <w:tc>
          <w:tcPr>
            <w:tcW w:w="224" w:type="pct"/>
          </w:tcPr>
          <w:p w14:paraId="71AD03D4" w14:textId="77777777" w:rsidR="00945FA4" w:rsidRPr="005A7BEF" w:rsidRDefault="00945FA4" w:rsidP="00C7437E">
            <w:pPr>
              <w:rPr>
                <w:rFonts w:ascii="Arial" w:hAnsi="Arial" w:cs="Arial"/>
                <w:b/>
                <w:sz w:val="16"/>
                <w:szCs w:val="16"/>
              </w:rPr>
            </w:pPr>
          </w:p>
        </w:tc>
        <w:tc>
          <w:tcPr>
            <w:tcW w:w="224" w:type="pct"/>
            <w:vAlign w:val="center"/>
          </w:tcPr>
          <w:p w14:paraId="1578CFDC" w14:textId="77777777" w:rsidR="00945FA4" w:rsidRPr="005A7BEF" w:rsidRDefault="00945FA4" w:rsidP="00C7437E">
            <w:pPr>
              <w:rPr>
                <w:rFonts w:ascii="Arial" w:hAnsi="Arial" w:cs="Arial"/>
                <w:b/>
                <w:sz w:val="16"/>
                <w:szCs w:val="16"/>
              </w:rPr>
            </w:pPr>
          </w:p>
        </w:tc>
        <w:tc>
          <w:tcPr>
            <w:tcW w:w="224" w:type="pct"/>
            <w:vAlign w:val="center"/>
          </w:tcPr>
          <w:p w14:paraId="56CAD781" w14:textId="77777777" w:rsidR="00945FA4" w:rsidRPr="005A7BEF" w:rsidRDefault="00945FA4" w:rsidP="00C7437E">
            <w:pPr>
              <w:rPr>
                <w:rFonts w:ascii="Arial" w:hAnsi="Arial" w:cs="Arial"/>
                <w:b/>
                <w:sz w:val="16"/>
                <w:szCs w:val="16"/>
              </w:rPr>
            </w:pPr>
          </w:p>
        </w:tc>
        <w:tc>
          <w:tcPr>
            <w:tcW w:w="224" w:type="pct"/>
            <w:vAlign w:val="center"/>
          </w:tcPr>
          <w:p w14:paraId="3EBA4CA0" w14:textId="77777777" w:rsidR="00945FA4" w:rsidRPr="005A7BEF" w:rsidRDefault="00945FA4" w:rsidP="00C7437E">
            <w:pPr>
              <w:rPr>
                <w:rFonts w:ascii="Arial" w:hAnsi="Arial" w:cs="Arial"/>
                <w:b/>
                <w:sz w:val="16"/>
                <w:szCs w:val="16"/>
              </w:rPr>
            </w:pPr>
          </w:p>
        </w:tc>
        <w:tc>
          <w:tcPr>
            <w:tcW w:w="224" w:type="pct"/>
            <w:vAlign w:val="center"/>
          </w:tcPr>
          <w:p w14:paraId="0C1A6B06" w14:textId="77777777" w:rsidR="00945FA4" w:rsidRPr="005A7BEF" w:rsidRDefault="00945FA4" w:rsidP="00C7437E">
            <w:pPr>
              <w:rPr>
                <w:rFonts w:ascii="Arial" w:hAnsi="Arial" w:cs="Arial"/>
                <w:b/>
                <w:sz w:val="16"/>
                <w:szCs w:val="16"/>
              </w:rPr>
            </w:pPr>
          </w:p>
        </w:tc>
        <w:tc>
          <w:tcPr>
            <w:tcW w:w="224" w:type="pct"/>
            <w:vAlign w:val="center"/>
          </w:tcPr>
          <w:p w14:paraId="6C8870EF" w14:textId="77777777" w:rsidR="00945FA4" w:rsidRPr="005A7BEF" w:rsidRDefault="00945FA4" w:rsidP="00C7437E">
            <w:pPr>
              <w:rPr>
                <w:rFonts w:ascii="Arial" w:hAnsi="Arial" w:cs="Arial"/>
                <w:b/>
                <w:sz w:val="16"/>
                <w:szCs w:val="16"/>
              </w:rPr>
            </w:pPr>
          </w:p>
        </w:tc>
        <w:tc>
          <w:tcPr>
            <w:tcW w:w="224" w:type="pct"/>
            <w:vAlign w:val="center"/>
          </w:tcPr>
          <w:p w14:paraId="49618406" w14:textId="77777777" w:rsidR="00945FA4" w:rsidRPr="005A7BEF" w:rsidRDefault="00945FA4" w:rsidP="00C7437E">
            <w:pPr>
              <w:rPr>
                <w:rFonts w:ascii="Arial" w:hAnsi="Arial" w:cs="Arial"/>
                <w:b/>
                <w:sz w:val="16"/>
                <w:szCs w:val="16"/>
              </w:rPr>
            </w:pPr>
          </w:p>
        </w:tc>
        <w:tc>
          <w:tcPr>
            <w:tcW w:w="224" w:type="pct"/>
            <w:vAlign w:val="center"/>
          </w:tcPr>
          <w:p w14:paraId="3D12B61E" w14:textId="77777777" w:rsidR="00945FA4" w:rsidRPr="005A7BEF" w:rsidRDefault="00945FA4" w:rsidP="00C7437E">
            <w:pPr>
              <w:rPr>
                <w:rFonts w:ascii="Arial" w:hAnsi="Arial" w:cs="Arial"/>
                <w:b/>
                <w:sz w:val="16"/>
                <w:szCs w:val="16"/>
              </w:rPr>
            </w:pPr>
          </w:p>
        </w:tc>
        <w:tc>
          <w:tcPr>
            <w:tcW w:w="224" w:type="pct"/>
            <w:vAlign w:val="center"/>
          </w:tcPr>
          <w:p w14:paraId="11E171DF" w14:textId="77777777" w:rsidR="00945FA4" w:rsidRPr="005A7BEF" w:rsidRDefault="00945FA4" w:rsidP="00C7437E">
            <w:pPr>
              <w:rPr>
                <w:rFonts w:ascii="Arial" w:hAnsi="Arial" w:cs="Arial"/>
                <w:b/>
                <w:sz w:val="16"/>
                <w:szCs w:val="16"/>
              </w:rPr>
            </w:pPr>
          </w:p>
        </w:tc>
      </w:tr>
      <w:tr w:rsidR="00945FA4" w:rsidRPr="005A7BEF" w14:paraId="015E9ECF" w14:textId="77777777" w:rsidTr="008D4F63">
        <w:trPr>
          <w:trHeight w:val="494"/>
        </w:trPr>
        <w:tc>
          <w:tcPr>
            <w:tcW w:w="1408" w:type="pct"/>
          </w:tcPr>
          <w:p w14:paraId="1CA66D61" w14:textId="5D555D37" w:rsidR="00945FA4" w:rsidRPr="00842F8E" w:rsidRDefault="00945FA4" w:rsidP="00C7437E">
            <w:pPr>
              <w:rPr>
                <w:rFonts w:ascii="Arial" w:hAnsi="Arial" w:cs="Arial"/>
                <w:sz w:val="16"/>
                <w:szCs w:val="16"/>
              </w:rPr>
            </w:pPr>
            <w:r w:rsidRPr="00842F8E">
              <w:rPr>
                <w:rFonts w:ascii="Arial" w:hAnsi="Arial" w:cs="Arial"/>
                <w:bCs/>
                <w:sz w:val="16"/>
                <w:szCs w:val="16"/>
              </w:rPr>
              <w:t>Q</w:t>
            </w:r>
            <w:r w:rsidRPr="00842F8E">
              <w:rPr>
                <w:rFonts w:ascii="Arial" w:hAnsi="Arial" w:cs="Arial"/>
                <w:bCs/>
                <w:sz w:val="16"/>
                <w:szCs w:val="16"/>
              </w:rPr>
              <w:fldChar w:fldCharType="begin"/>
            </w:r>
            <w:r w:rsidRPr="00842F8E">
              <w:rPr>
                <w:rFonts w:ascii="Arial" w:hAnsi="Arial" w:cs="Arial"/>
                <w:bCs/>
                <w:sz w:val="16"/>
                <w:szCs w:val="16"/>
              </w:rPr>
              <w:instrText xml:space="preserve"> SEQ B \n </w:instrText>
            </w:r>
            <w:r w:rsidRPr="00842F8E">
              <w:rPr>
                <w:rFonts w:ascii="Arial" w:hAnsi="Arial" w:cs="Arial"/>
                <w:bCs/>
                <w:sz w:val="16"/>
                <w:szCs w:val="16"/>
              </w:rPr>
              <w:fldChar w:fldCharType="separate"/>
            </w:r>
            <w:r w:rsidRPr="00842F8E">
              <w:rPr>
                <w:rFonts w:ascii="Arial" w:hAnsi="Arial" w:cs="Arial"/>
                <w:bCs/>
                <w:noProof/>
                <w:sz w:val="16"/>
                <w:szCs w:val="16"/>
              </w:rPr>
              <w:t>19</w:t>
            </w:r>
            <w:r w:rsidRPr="00842F8E">
              <w:rPr>
                <w:rFonts w:ascii="Arial" w:hAnsi="Arial" w:cs="Arial"/>
                <w:bCs/>
                <w:sz w:val="16"/>
                <w:szCs w:val="16"/>
              </w:rPr>
              <w:fldChar w:fldCharType="end"/>
            </w:r>
            <w:r w:rsidRPr="00842F8E">
              <w:rPr>
                <w:rFonts w:ascii="Arial" w:hAnsi="Arial" w:cs="Arial"/>
                <w:bCs/>
                <w:sz w:val="16"/>
                <w:szCs w:val="16"/>
              </w:rPr>
              <w:t xml:space="preserve">. </w:t>
            </w:r>
            <w:r w:rsidR="00CC7E7B" w:rsidRPr="00842F8E">
              <w:rPr>
                <w:rFonts w:ascii="Arial" w:hAnsi="Arial" w:cs="Arial"/>
                <w:sz w:val="16"/>
                <w:szCs w:val="16"/>
              </w:rPr>
              <w:t xml:space="preserve">In what year did [Name] move TO [Place </w:t>
            </w:r>
            <w:r w:rsidR="00E259AD" w:rsidRPr="00842F8E">
              <w:rPr>
                <w:rFonts w:ascii="Arial" w:hAnsi="Arial" w:cs="Arial"/>
                <w:sz w:val="16"/>
                <w:szCs w:val="16"/>
              </w:rPr>
              <w:t>Name</w:t>
            </w:r>
            <w:r w:rsidR="00CC7E7B" w:rsidRPr="00842F8E">
              <w:rPr>
                <w:rFonts w:ascii="Arial" w:hAnsi="Arial" w:cs="Arial"/>
                <w:sz w:val="16"/>
                <w:szCs w:val="16"/>
              </w:rPr>
              <w:t>]?</w:t>
            </w:r>
          </w:p>
          <w:p w14:paraId="2F759B04" w14:textId="459536F3" w:rsidR="00945FA4" w:rsidRPr="00842F8E" w:rsidRDefault="00945FA4" w:rsidP="00C7437E">
            <w:pPr>
              <w:rPr>
                <w:rFonts w:ascii="Arial" w:hAnsi="Arial" w:cs="Arial"/>
                <w:sz w:val="16"/>
                <w:szCs w:val="16"/>
              </w:rPr>
            </w:pPr>
            <w:r w:rsidRPr="00842F8E">
              <w:rPr>
                <w:rFonts w:ascii="Arial" w:hAnsi="Arial" w:cs="Arial"/>
                <w:sz w:val="16"/>
                <w:szCs w:val="16"/>
              </w:rPr>
              <w:t xml:space="preserve"> </w:t>
            </w:r>
          </w:p>
        </w:tc>
        <w:tc>
          <w:tcPr>
            <w:tcW w:w="224" w:type="pct"/>
            <w:gridSpan w:val="2"/>
          </w:tcPr>
          <w:p w14:paraId="4DC8B10F" w14:textId="77777777" w:rsidR="00945FA4" w:rsidRPr="005A7BEF" w:rsidRDefault="00945FA4" w:rsidP="00C7437E">
            <w:pPr>
              <w:rPr>
                <w:rFonts w:ascii="Arial" w:hAnsi="Arial" w:cs="Arial"/>
                <w:b/>
                <w:sz w:val="16"/>
                <w:szCs w:val="16"/>
              </w:rPr>
            </w:pPr>
          </w:p>
        </w:tc>
        <w:tc>
          <w:tcPr>
            <w:tcW w:w="224" w:type="pct"/>
            <w:gridSpan w:val="2"/>
          </w:tcPr>
          <w:p w14:paraId="273D66AA" w14:textId="77777777" w:rsidR="00945FA4" w:rsidRPr="005A7BEF" w:rsidRDefault="00945FA4" w:rsidP="00C7437E">
            <w:pPr>
              <w:rPr>
                <w:rFonts w:ascii="Arial" w:hAnsi="Arial" w:cs="Arial"/>
                <w:b/>
                <w:sz w:val="16"/>
                <w:szCs w:val="16"/>
              </w:rPr>
            </w:pPr>
          </w:p>
        </w:tc>
        <w:tc>
          <w:tcPr>
            <w:tcW w:w="224" w:type="pct"/>
            <w:gridSpan w:val="2"/>
          </w:tcPr>
          <w:p w14:paraId="799855E8" w14:textId="77777777" w:rsidR="00945FA4" w:rsidRPr="005A7BEF" w:rsidRDefault="00945FA4" w:rsidP="00C7437E">
            <w:pPr>
              <w:rPr>
                <w:rFonts w:ascii="Arial" w:hAnsi="Arial" w:cs="Arial"/>
                <w:b/>
                <w:sz w:val="16"/>
                <w:szCs w:val="16"/>
              </w:rPr>
            </w:pPr>
          </w:p>
        </w:tc>
        <w:tc>
          <w:tcPr>
            <w:tcW w:w="224" w:type="pct"/>
          </w:tcPr>
          <w:p w14:paraId="6424906D" w14:textId="77777777" w:rsidR="00945FA4" w:rsidRPr="005A7BEF" w:rsidRDefault="00945FA4" w:rsidP="00C7437E">
            <w:pPr>
              <w:rPr>
                <w:rFonts w:ascii="Arial" w:hAnsi="Arial" w:cs="Arial"/>
                <w:b/>
                <w:sz w:val="16"/>
                <w:szCs w:val="16"/>
              </w:rPr>
            </w:pPr>
          </w:p>
        </w:tc>
        <w:tc>
          <w:tcPr>
            <w:tcW w:w="224" w:type="pct"/>
            <w:gridSpan w:val="2"/>
          </w:tcPr>
          <w:p w14:paraId="69C59C35" w14:textId="77777777" w:rsidR="00945FA4" w:rsidRPr="005A7BEF" w:rsidRDefault="00945FA4" w:rsidP="00C7437E">
            <w:pPr>
              <w:rPr>
                <w:rFonts w:ascii="Arial" w:hAnsi="Arial" w:cs="Arial"/>
                <w:b/>
                <w:sz w:val="16"/>
                <w:szCs w:val="16"/>
              </w:rPr>
            </w:pPr>
          </w:p>
        </w:tc>
        <w:tc>
          <w:tcPr>
            <w:tcW w:w="224" w:type="pct"/>
            <w:gridSpan w:val="2"/>
          </w:tcPr>
          <w:p w14:paraId="5D068BB2" w14:textId="77777777" w:rsidR="00945FA4" w:rsidRPr="005A7BEF" w:rsidRDefault="00945FA4" w:rsidP="00C7437E">
            <w:pPr>
              <w:rPr>
                <w:rFonts w:ascii="Arial" w:hAnsi="Arial" w:cs="Arial"/>
                <w:b/>
                <w:sz w:val="16"/>
                <w:szCs w:val="16"/>
              </w:rPr>
            </w:pPr>
          </w:p>
        </w:tc>
        <w:tc>
          <w:tcPr>
            <w:tcW w:w="224" w:type="pct"/>
            <w:gridSpan w:val="2"/>
          </w:tcPr>
          <w:p w14:paraId="5F2A21D3" w14:textId="77777777" w:rsidR="00945FA4" w:rsidRPr="005A7BEF" w:rsidRDefault="00945FA4" w:rsidP="00C7437E">
            <w:pPr>
              <w:rPr>
                <w:rFonts w:ascii="Arial" w:hAnsi="Arial" w:cs="Arial"/>
                <w:b/>
                <w:sz w:val="16"/>
                <w:szCs w:val="16"/>
              </w:rPr>
            </w:pPr>
          </w:p>
        </w:tc>
        <w:tc>
          <w:tcPr>
            <w:tcW w:w="224" w:type="pct"/>
          </w:tcPr>
          <w:p w14:paraId="6E6086A6" w14:textId="77777777" w:rsidR="00945FA4" w:rsidRPr="005A7BEF" w:rsidRDefault="00945FA4" w:rsidP="00C7437E">
            <w:pPr>
              <w:rPr>
                <w:rFonts w:ascii="Arial" w:hAnsi="Arial" w:cs="Arial"/>
                <w:b/>
                <w:sz w:val="16"/>
                <w:szCs w:val="16"/>
              </w:rPr>
            </w:pPr>
          </w:p>
        </w:tc>
        <w:tc>
          <w:tcPr>
            <w:tcW w:w="224" w:type="pct"/>
            <w:vAlign w:val="center"/>
          </w:tcPr>
          <w:p w14:paraId="081A76D5" w14:textId="77777777" w:rsidR="00945FA4" w:rsidRPr="005A7BEF" w:rsidRDefault="00945FA4" w:rsidP="00C7437E">
            <w:pPr>
              <w:rPr>
                <w:rFonts w:ascii="Arial" w:hAnsi="Arial" w:cs="Arial"/>
                <w:b/>
                <w:sz w:val="16"/>
                <w:szCs w:val="16"/>
              </w:rPr>
            </w:pPr>
          </w:p>
        </w:tc>
        <w:tc>
          <w:tcPr>
            <w:tcW w:w="224" w:type="pct"/>
            <w:vAlign w:val="center"/>
          </w:tcPr>
          <w:p w14:paraId="7A4D8BD6" w14:textId="77777777" w:rsidR="00945FA4" w:rsidRPr="005A7BEF" w:rsidRDefault="00945FA4" w:rsidP="00C7437E">
            <w:pPr>
              <w:rPr>
                <w:rFonts w:ascii="Arial" w:hAnsi="Arial" w:cs="Arial"/>
                <w:b/>
                <w:sz w:val="16"/>
                <w:szCs w:val="16"/>
              </w:rPr>
            </w:pPr>
          </w:p>
        </w:tc>
        <w:tc>
          <w:tcPr>
            <w:tcW w:w="224" w:type="pct"/>
            <w:vAlign w:val="center"/>
          </w:tcPr>
          <w:p w14:paraId="0BFA955E" w14:textId="77777777" w:rsidR="00945FA4" w:rsidRPr="005A7BEF" w:rsidRDefault="00945FA4" w:rsidP="00C7437E">
            <w:pPr>
              <w:rPr>
                <w:rFonts w:ascii="Arial" w:hAnsi="Arial" w:cs="Arial"/>
                <w:b/>
                <w:sz w:val="16"/>
                <w:szCs w:val="16"/>
              </w:rPr>
            </w:pPr>
          </w:p>
        </w:tc>
        <w:tc>
          <w:tcPr>
            <w:tcW w:w="224" w:type="pct"/>
            <w:vAlign w:val="center"/>
          </w:tcPr>
          <w:p w14:paraId="2740FE1B" w14:textId="77777777" w:rsidR="00945FA4" w:rsidRPr="005A7BEF" w:rsidRDefault="00945FA4" w:rsidP="00C7437E">
            <w:pPr>
              <w:rPr>
                <w:rFonts w:ascii="Arial" w:hAnsi="Arial" w:cs="Arial"/>
                <w:b/>
                <w:sz w:val="16"/>
                <w:szCs w:val="16"/>
              </w:rPr>
            </w:pPr>
          </w:p>
        </w:tc>
        <w:tc>
          <w:tcPr>
            <w:tcW w:w="224" w:type="pct"/>
            <w:vAlign w:val="center"/>
          </w:tcPr>
          <w:p w14:paraId="03612C2D" w14:textId="77777777" w:rsidR="00945FA4" w:rsidRPr="005A7BEF" w:rsidRDefault="00945FA4" w:rsidP="00C7437E">
            <w:pPr>
              <w:rPr>
                <w:rFonts w:ascii="Arial" w:hAnsi="Arial" w:cs="Arial"/>
                <w:b/>
                <w:sz w:val="16"/>
                <w:szCs w:val="16"/>
              </w:rPr>
            </w:pPr>
          </w:p>
        </w:tc>
        <w:tc>
          <w:tcPr>
            <w:tcW w:w="224" w:type="pct"/>
            <w:vAlign w:val="center"/>
          </w:tcPr>
          <w:p w14:paraId="41E87012" w14:textId="77777777" w:rsidR="00945FA4" w:rsidRPr="005A7BEF" w:rsidRDefault="00945FA4" w:rsidP="00C7437E">
            <w:pPr>
              <w:rPr>
                <w:rFonts w:ascii="Arial" w:hAnsi="Arial" w:cs="Arial"/>
                <w:b/>
                <w:sz w:val="16"/>
                <w:szCs w:val="16"/>
              </w:rPr>
            </w:pPr>
          </w:p>
        </w:tc>
        <w:tc>
          <w:tcPr>
            <w:tcW w:w="224" w:type="pct"/>
            <w:vAlign w:val="center"/>
          </w:tcPr>
          <w:p w14:paraId="0D204573" w14:textId="77777777" w:rsidR="00945FA4" w:rsidRPr="005A7BEF" w:rsidRDefault="00945FA4" w:rsidP="00C7437E">
            <w:pPr>
              <w:rPr>
                <w:rFonts w:ascii="Arial" w:hAnsi="Arial" w:cs="Arial"/>
                <w:b/>
                <w:sz w:val="16"/>
                <w:szCs w:val="16"/>
              </w:rPr>
            </w:pPr>
          </w:p>
        </w:tc>
        <w:tc>
          <w:tcPr>
            <w:tcW w:w="224" w:type="pct"/>
            <w:vAlign w:val="center"/>
          </w:tcPr>
          <w:p w14:paraId="2A14F743" w14:textId="77777777" w:rsidR="00945FA4" w:rsidRPr="005A7BEF" w:rsidRDefault="00945FA4" w:rsidP="00C7437E">
            <w:pPr>
              <w:rPr>
                <w:rFonts w:ascii="Arial" w:hAnsi="Arial" w:cs="Arial"/>
                <w:b/>
                <w:sz w:val="16"/>
                <w:szCs w:val="16"/>
              </w:rPr>
            </w:pPr>
          </w:p>
        </w:tc>
      </w:tr>
      <w:tr w:rsidR="00945FA4" w:rsidRPr="005A7BEF" w14:paraId="6BE6C6CC" w14:textId="77777777" w:rsidTr="008D4F63">
        <w:trPr>
          <w:trHeight w:val="440"/>
        </w:trPr>
        <w:tc>
          <w:tcPr>
            <w:tcW w:w="1408" w:type="pct"/>
          </w:tcPr>
          <w:p w14:paraId="4C67AC5E" w14:textId="0869E9B0" w:rsidR="00CC7E7B" w:rsidRPr="00842F8E" w:rsidRDefault="00945FA4" w:rsidP="00CC7E7B">
            <w:pPr>
              <w:rPr>
                <w:rFonts w:ascii="Arial" w:hAnsi="Arial" w:cs="Arial"/>
                <w:sz w:val="16"/>
                <w:szCs w:val="16"/>
              </w:rPr>
            </w:pPr>
            <w:r w:rsidRPr="00842F8E">
              <w:rPr>
                <w:rFonts w:ascii="Arial" w:hAnsi="Arial" w:cs="Arial"/>
                <w:bCs/>
                <w:sz w:val="16"/>
                <w:szCs w:val="16"/>
              </w:rPr>
              <w:t xml:space="preserve">Q20. </w:t>
            </w:r>
            <w:r w:rsidR="00CC7E7B" w:rsidRPr="00842F8E">
              <w:rPr>
                <w:rFonts w:ascii="Arial" w:hAnsi="Arial" w:cs="Arial"/>
                <w:bCs/>
                <w:sz w:val="16"/>
                <w:szCs w:val="16"/>
              </w:rPr>
              <w:t>I</w:t>
            </w:r>
            <w:r w:rsidR="00CC7E7B" w:rsidRPr="00842F8E">
              <w:rPr>
                <w:rFonts w:ascii="Arial" w:hAnsi="Arial" w:cs="Arial"/>
                <w:sz w:val="16"/>
                <w:szCs w:val="16"/>
              </w:rPr>
              <w:t xml:space="preserve">n what year did [Name] move </w:t>
            </w:r>
            <w:r w:rsidR="00D40CDE" w:rsidRPr="00842F8E">
              <w:rPr>
                <w:rFonts w:ascii="Arial" w:hAnsi="Arial" w:cs="Arial"/>
                <w:sz w:val="16"/>
                <w:szCs w:val="16"/>
              </w:rPr>
              <w:t>FROM</w:t>
            </w:r>
            <w:r w:rsidR="00CC7E7B" w:rsidRPr="00842F8E">
              <w:rPr>
                <w:rFonts w:ascii="Arial" w:hAnsi="Arial" w:cs="Arial"/>
                <w:sz w:val="16"/>
                <w:szCs w:val="16"/>
              </w:rPr>
              <w:t xml:space="preserve"> [Place </w:t>
            </w:r>
            <w:r w:rsidR="00E259AD" w:rsidRPr="00842F8E">
              <w:rPr>
                <w:rFonts w:ascii="Arial" w:hAnsi="Arial" w:cs="Arial"/>
                <w:sz w:val="16"/>
                <w:szCs w:val="16"/>
              </w:rPr>
              <w:t>Name</w:t>
            </w:r>
            <w:r w:rsidR="00CC7E7B" w:rsidRPr="00842F8E">
              <w:rPr>
                <w:rFonts w:ascii="Arial" w:hAnsi="Arial" w:cs="Arial"/>
                <w:sz w:val="16"/>
                <w:szCs w:val="16"/>
              </w:rPr>
              <w:t>]?</w:t>
            </w:r>
          </w:p>
          <w:p w14:paraId="13CEC1FD" w14:textId="69110362" w:rsidR="00945FA4" w:rsidRPr="00842F8E" w:rsidRDefault="00945FA4" w:rsidP="00C7437E">
            <w:pPr>
              <w:rPr>
                <w:rFonts w:ascii="Arial" w:hAnsi="Arial" w:cs="Arial"/>
                <w:sz w:val="16"/>
                <w:szCs w:val="16"/>
              </w:rPr>
            </w:pPr>
          </w:p>
        </w:tc>
        <w:tc>
          <w:tcPr>
            <w:tcW w:w="224" w:type="pct"/>
            <w:gridSpan w:val="2"/>
          </w:tcPr>
          <w:p w14:paraId="7DF4CC97" w14:textId="77777777" w:rsidR="00945FA4" w:rsidRPr="005A7BEF" w:rsidRDefault="00945FA4" w:rsidP="00C7437E">
            <w:pPr>
              <w:rPr>
                <w:rFonts w:ascii="Arial" w:hAnsi="Arial" w:cs="Arial"/>
                <w:b/>
                <w:sz w:val="16"/>
                <w:szCs w:val="16"/>
              </w:rPr>
            </w:pPr>
          </w:p>
        </w:tc>
        <w:tc>
          <w:tcPr>
            <w:tcW w:w="224" w:type="pct"/>
            <w:gridSpan w:val="2"/>
          </w:tcPr>
          <w:p w14:paraId="3359BA36" w14:textId="77777777" w:rsidR="00945FA4" w:rsidRPr="005A7BEF" w:rsidRDefault="00945FA4" w:rsidP="00C7437E">
            <w:pPr>
              <w:rPr>
                <w:rFonts w:ascii="Arial" w:hAnsi="Arial" w:cs="Arial"/>
                <w:b/>
                <w:sz w:val="16"/>
                <w:szCs w:val="16"/>
              </w:rPr>
            </w:pPr>
          </w:p>
        </w:tc>
        <w:tc>
          <w:tcPr>
            <w:tcW w:w="224" w:type="pct"/>
            <w:gridSpan w:val="2"/>
          </w:tcPr>
          <w:p w14:paraId="14497F1D" w14:textId="77777777" w:rsidR="00945FA4" w:rsidRPr="005A7BEF" w:rsidRDefault="00945FA4" w:rsidP="00C7437E">
            <w:pPr>
              <w:rPr>
                <w:rFonts w:ascii="Arial" w:hAnsi="Arial" w:cs="Arial"/>
                <w:b/>
                <w:sz w:val="16"/>
                <w:szCs w:val="16"/>
              </w:rPr>
            </w:pPr>
          </w:p>
        </w:tc>
        <w:tc>
          <w:tcPr>
            <w:tcW w:w="224" w:type="pct"/>
          </w:tcPr>
          <w:p w14:paraId="629E38AD" w14:textId="77777777" w:rsidR="00945FA4" w:rsidRPr="005A7BEF" w:rsidRDefault="00945FA4" w:rsidP="00C7437E">
            <w:pPr>
              <w:rPr>
                <w:rFonts w:ascii="Arial" w:hAnsi="Arial" w:cs="Arial"/>
                <w:b/>
                <w:sz w:val="16"/>
                <w:szCs w:val="16"/>
              </w:rPr>
            </w:pPr>
          </w:p>
        </w:tc>
        <w:tc>
          <w:tcPr>
            <w:tcW w:w="224" w:type="pct"/>
            <w:gridSpan w:val="2"/>
          </w:tcPr>
          <w:p w14:paraId="6AF12714" w14:textId="77777777" w:rsidR="00945FA4" w:rsidRPr="005A7BEF" w:rsidRDefault="00945FA4" w:rsidP="00C7437E">
            <w:pPr>
              <w:rPr>
                <w:rFonts w:ascii="Arial" w:hAnsi="Arial" w:cs="Arial"/>
                <w:b/>
                <w:sz w:val="16"/>
                <w:szCs w:val="16"/>
              </w:rPr>
            </w:pPr>
          </w:p>
        </w:tc>
        <w:tc>
          <w:tcPr>
            <w:tcW w:w="224" w:type="pct"/>
            <w:gridSpan w:val="2"/>
          </w:tcPr>
          <w:p w14:paraId="40750920" w14:textId="77777777" w:rsidR="00945FA4" w:rsidRPr="005A7BEF" w:rsidRDefault="00945FA4" w:rsidP="00C7437E">
            <w:pPr>
              <w:rPr>
                <w:rFonts w:ascii="Arial" w:hAnsi="Arial" w:cs="Arial"/>
                <w:b/>
                <w:sz w:val="16"/>
                <w:szCs w:val="16"/>
              </w:rPr>
            </w:pPr>
          </w:p>
        </w:tc>
        <w:tc>
          <w:tcPr>
            <w:tcW w:w="224" w:type="pct"/>
            <w:gridSpan w:val="2"/>
          </w:tcPr>
          <w:p w14:paraId="64EBE8F7" w14:textId="77777777" w:rsidR="00945FA4" w:rsidRPr="005A7BEF" w:rsidRDefault="00945FA4" w:rsidP="00C7437E">
            <w:pPr>
              <w:rPr>
                <w:rFonts w:ascii="Arial" w:hAnsi="Arial" w:cs="Arial"/>
                <w:b/>
                <w:sz w:val="16"/>
                <w:szCs w:val="16"/>
              </w:rPr>
            </w:pPr>
          </w:p>
        </w:tc>
        <w:tc>
          <w:tcPr>
            <w:tcW w:w="224" w:type="pct"/>
          </w:tcPr>
          <w:p w14:paraId="49552B7D" w14:textId="77777777" w:rsidR="00945FA4" w:rsidRPr="005A7BEF" w:rsidRDefault="00945FA4" w:rsidP="00C7437E">
            <w:pPr>
              <w:rPr>
                <w:rFonts w:ascii="Arial" w:hAnsi="Arial" w:cs="Arial"/>
                <w:b/>
                <w:sz w:val="16"/>
                <w:szCs w:val="16"/>
              </w:rPr>
            </w:pPr>
          </w:p>
        </w:tc>
        <w:tc>
          <w:tcPr>
            <w:tcW w:w="224" w:type="pct"/>
            <w:vAlign w:val="center"/>
          </w:tcPr>
          <w:p w14:paraId="6372397E" w14:textId="77777777" w:rsidR="00945FA4" w:rsidRPr="005A7BEF" w:rsidRDefault="00945FA4" w:rsidP="00C7437E">
            <w:pPr>
              <w:rPr>
                <w:rFonts w:ascii="Arial" w:hAnsi="Arial" w:cs="Arial"/>
                <w:b/>
                <w:sz w:val="16"/>
                <w:szCs w:val="16"/>
              </w:rPr>
            </w:pPr>
          </w:p>
        </w:tc>
        <w:tc>
          <w:tcPr>
            <w:tcW w:w="224" w:type="pct"/>
            <w:vAlign w:val="center"/>
          </w:tcPr>
          <w:p w14:paraId="301483DF" w14:textId="77777777" w:rsidR="00945FA4" w:rsidRPr="005A7BEF" w:rsidRDefault="00945FA4" w:rsidP="00C7437E">
            <w:pPr>
              <w:rPr>
                <w:rFonts w:ascii="Arial" w:hAnsi="Arial" w:cs="Arial"/>
                <w:b/>
                <w:sz w:val="16"/>
                <w:szCs w:val="16"/>
              </w:rPr>
            </w:pPr>
          </w:p>
        </w:tc>
        <w:tc>
          <w:tcPr>
            <w:tcW w:w="224" w:type="pct"/>
            <w:vAlign w:val="center"/>
          </w:tcPr>
          <w:p w14:paraId="1E13C779" w14:textId="77777777" w:rsidR="00945FA4" w:rsidRPr="005A7BEF" w:rsidRDefault="00945FA4" w:rsidP="00C7437E">
            <w:pPr>
              <w:rPr>
                <w:rFonts w:ascii="Arial" w:hAnsi="Arial" w:cs="Arial"/>
                <w:b/>
                <w:sz w:val="16"/>
                <w:szCs w:val="16"/>
              </w:rPr>
            </w:pPr>
          </w:p>
        </w:tc>
        <w:tc>
          <w:tcPr>
            <w:tcW w:w="224" w:type="pct"/>
            <w:vAlign w:val="center"/>
          </w:tcPr>
          <w:p w14:paraId="77D82F0A" w14:textId="77777777" w:rsidR="00945FA4" w:rsidRPr="005A7BEF" w:rsidRDefault="00945FA4" w:rsidP="00C7437E">
            <w:pPr>
              <w:rPr>
                <w:rFonts w:ascii="Arial" w:hAnsi="Arial" w:cs="Arial"/>
                <w:b/>
                <w:sz w:val="16"/>
                <w:szCs w:val="16"/>
              </w:rPr>
            </w:pPr>
          </w:p>
        </w:tc>
        <w:tc>
          <w:tcPr>
            <w:tcW w:w="224" w:type="pct"/>
            <w:vAlign w:val="center"/>
          </w:tcPr>
          <w:p w14:paraId="3B919AC7" w14:textId="77777777" w:rsidR="00945FA4" w:rsidRPr="005A7BEF" w:rsidRDefault="00945FA4" w:rsidP="00C7437E">
            <w:pPr>
              <w:rPr>
                <w:rFonts w:ascii="Arial" w:hAnsi="Arial" w:cs="Arial"/>
                <w:b/>
                <w:sz w:val="16"/>
                <w:szCs w:val="16"/>
              </w:rPr>
            </w:pPr>
          </w:p>
        </w:tc>
        <w:tc>
          <w:tcPr>
            <w:tcW w:w="224" w:type="pct"/>
            <w:vAlign w:val="center"/>
          </w:tcPr>
          <w:p w14:paraId="5BEB9FC7" w14:textId="77777777" w:rsidR="00945FA4" w:rsidRPr="005A7BEF" w:rsidRDefault="00945FA4" w:rsidP="00C7437E">
            <w:pPr>
              <w:rPr>
                <w:rFonts w:ascii="Arial" w:hAnsi="Arial" w:cs="Arial"/>
                <w:b/>
                <w:sz w:val="16"/>
                <w:szCs w:val="16"/>
              </w:rPr>
            </w:pPr>
          </w:p>
        </w:tc>
        <w:tc>
          <w:tcPr>
            <w:tcW w:w="224" w:type="pct"/>
            <w:vAlign w:val="center"/>
          </w:tcPr>
          <w:p w14:paraId="795D8D2D" w14:textId="77777777" w:rsidR="00945FA4" w:rsidRPr="005A7BEF" w:rsidRDefault="00945FA4" w:rsidP="00C7437E">
            <w:pPr>
              <w:rPr>
                <w:rFonts w:ascii="Arial" w:hAnsi="Arial" w:cs="Arial"/>
                <w:b/>
                <w:sz w:val="16"/>
                <w:szCs w:val="16"/>
              </w:rPr>
            </w:pPr>
          </w:p>
        </w:tc>
        <w:tc>
          <w:tcPr>
            <w:tcW w:w="224" w:type="pct"/>
            <w:vAlign w:val="center"/>
          </w:tcPr>
          <w:p w14:paraId="14FDE92B" w14:textId="77777777" w:rsidR="00945FA4" w:rsidRPr="005A7BEF" w:rsidRDefault="00945FA4" w:rsidP="00C7437E">
            <w:pPr>
              <w:rPr>
                <w:rFonts w:ascii="Arial" w:hAnsi="Arial" w:cs="Arial"/>
                <w:b/>
                <w:sz w:val="16"/>
                <w:szCs w:val="16"/>
              </w:rPr>
            </w:pPr>
          </w:p>
        </w:tc>
      </w:tr>
      <w:tr w:rsidR="00945FA4" w:rsidRPr="005A7BEF" w14:paraId="19B45ED5" w14:textId="77777777" w:rsidTr="008D4F63">
        <w:trPr>
          <w:trHeight w:val="2690"/>
        </w:trPr>
        <w:tc>
          <w:tcPr>
            <w:tcW w:w="1408" w:type="pct"/>
          </w:tcPr>
          <w:p w14:paraId="0F657873" w14:textId="4CBBBAAA" w:rsidR="00945FA4" w:rsidRPr="00842F8E" w:rsidRDefault="00945FA4" w:rsidP="00C7437E">
            <w:pPr>
              <w:rPr>
                <w:rFonts w:ascii="Arial" w:hAnsi="Arial" w:cs="Arial"/>
                <w:sz w:val="16"/>
                <w:szCs w:val="16"/>
              </w:rPr>
            </w:pPr>
            <w:r w:rsidRPr="00842F8E">
              <w:rPr>
                <w:rFonts w:ascii="Arial" w:hAnsi="Arial" w:cs="Arial"/>
                <w:bCs/>
                <w:sz w:val="16"/>
                <w:szCs w:val="16"/>
              </w:rPr>
              <w:t>Q</w:t>
            </w:r>
            <w:r w:rsidRPr="00842F8E">
              <w:rPr>
                <w:rFonts w:ascii="Arial" w:hAnsi="Arial" w:cs="Arial"/>
                <w:bCs/>
                <w:sz w:val="16"/>
                <w:szCs w:val="16"/>
              </w:rPr>
              <w:fldChar w:fldCharType="begin"/>
            </w:r>
            <w:r w:rsidRPr="00842F8E">
              <w:rPr>
                <w:rFonts w:ascii="Arial" w:hAnsi="Arial" w:cs="Arial"/>
                <w:bCs/>
                <w:sz w:val="16"/>
                <w:szCs w:val="16"/>
              </w:rPr>
              <w:instrText xml:space="preserve"> SEQ B \n </w:instrText>
            </w:r>
            <w:r w:rsidRPr="00842F8E">
              <w:rPr>
                <w:rFonts w:ascii="Arial" w:hAnsi="Arial" w:cs="Arial"/>
                <w:bCs/>
                <w:sz w:val="16"/>
                <w:szCs w:val="16"/>
              </w:rPr>
              <w:fldChar w:fldCharType="separate"/>
            </w:r>
            <w:r w:rsidRPr="00842F8E">
              <w:rPr>
                <w:rFonts w:ascii="Arial" w:hAnsi="Arial" w:cs="Arial"/>
                <w:bCs/>
                <w:noProof/>
                <w:sz w:val="16"/>
                <w:szCs w:val="16"/>
              </w:rPr>
              <w:t>21</w:t>
            </w:r>
            <w:r w:rsidRPr="00842F8E">
              <w:rPr>
                <w:rFonts w:ascii="Arial" w:hAnsi="Arial" w:cs="Arial"/>
                <w:bCs/>
                <w:sz w:val="16"/>
                <w:szCs w:val="16"/>
              </w:rPr>
              <w:fldChar w:fldCharType="end"/>
            </w:r>
            <w:r w:rsidRPr="00842F8E">
              <w:rPr>
                <w:rFonts w:ascii="Arial" w:hAnsi="Arial" w:cs="Arial"/>
                <w:bCs/>
                <w:sz w:val="16"/>
                <w:szCs w:val="16"/>
              </w:rPr>
              <w:t xml:space="preserve">. </w:t>
            </w:r>
            <w:r w:rsidRPr="00842F8E">
              <w:rPr>
                <w:rFonts w:ascii="Arial" w:hAnsi="Arial" w:cs="Arial"/>
                <w:sz w:val="16"/>
                <w:szCs w:val="16"/>
              </w:rPr>
              <w:t xml:space="preserve">Why did </w:t>
            </w:r>
            <w:r w:rsidR="00D40CDE" w:rsidRPr="00842F8E">
              <w:rPr>
                <w:rFonts w:ascii="Arial" w:hAnsi="Arial" w:cs="Arial"/>
                <w:sz w:val="16"/>
                <w:szCs w:val="16"/>
              </w:rPr>
              <w:t>[Name]</w:t>
            </w:r>
            <w:r w:rsidRPr="00842F8E">
              <w:rPr>
                <w:rFonts w:ascii="Arial" w:hAnsi="Arial" w:cs="Arial"/>
                <w:sz w:val="16"/>
                <w:szCs w:val="16"/>
              </w:rPr>
              <w:t xml:space="preserve"> move to </w:t>
            </w:r>
            <w:r w:rsidR="00D40CDE" w:rsidRPr="00842F8E">
              <w:rPr>
                <w:rFonts w:ascii="Arial" w:hAnsi="Arial" w:cs="Arial"/>
                <w:sz w:val="16"/>
                <w:szCs w:val="16"/>
              </w:rPr>
              <w:t xml:space="preserve">[Place </w:t>
            </w:r>
            <w:r w:rsidR="00E259AD" w:rsidRPr="00842F8E">
              <w:rPr>
                <w:rFonts w:ascii="Arial" w:hAnsi="Arial" w:cs="Arial"/>
                <w:sz w:val="16"/>
                <w:szCs w:val="16"/>
              </w:rPr>
              <w:t>Name</w:t>
            </w:r>
            <w:r w:rsidR="00D40CDE" w:rsidRPr="00842F8E">
              <w:rPr>
                <w:rFonts w:ascii="Arial" w:hAnsi="Arial" w:cs="Arial"/>
                <w:sz w:val="16"/>
                <w:szCs w:val="16"/>
              </w:rPr>
              <w:t>]</w:t>
            </w:r>
            <w:r w:rsidRPr="00842F8E">
              <w:rPr>
                <w:rFonts w:ascii="Arial" w:hAnsi="Arial" w:cs="Arial"/>
                <w:sz w:val="16"/>
                <w:szCs w:val="16"/>
              </w:rPr>
              <w:t xml:space="preserve">? </w:t>
            </w:r>
          </w:p>
          <w:p w14:paraId="42CA7C77" w14:textId="676D4A5D" w:rsidR="00945FA4" w:rsidRPr="00842F8E" w:rsidRDefault="00945FA4" w:rsidP="00C7437E">
            <w:pPr>
              <w:rPr>
                <w:rFonts w:ascii="Arial" w:hAnsi="Arial" w:cs="Arial"/>
                <w:sz w:val="16"/>
                <w:szCs w:val="16"/>
              </w:rPr>
            </w:pPr>
            <w:r w:rsidRPr="00842F8E">
              <w:rPr>
                <w:rFonts w:ascii="Arial" w:hAnsi="Arial" w:cs="Arial"/>
                <w:sz w:val="16"/>
                <w:szCs w:val="16"/>
              </w:rPr>
              <w:t>1. Job transfer; &gt;&gt;</w:t>
            </w:r>
            <w:r w:rsidR="00E259AD" w:rsidRPr="00842F8E">
              <w:rPr>
                <w:rFonts w:ascii="Arial" w:hAnsi="Arial" w:cs="Arial"/>
                <w:sz w:val="16"/>
                <w:szCs w:val="16"/>
              </w:rPr>
              <w:t>Q</w:t>
            </w:r>
            <w:r w:rsidRPr="00842F8E">
              <w:rPr>
                <w:rFonts w:ascii="Arial" w:hAnsi="Arial" w:cs="Arial"/>
                <w:sz w:val="16"/>
                <w:szCs w:val="16"/>
              </w:rPr>
              <w:t>28</w:t>
            </w:r>
          </w:p>
          <w:p w14:paraId="6D15ACE8" w14:textId="77777777" w:rsidR="00945FA4" w:rsidRPr="00842F8E" w:rsidRDefault="00945FA4" w:rsidP="00C7437E">
            <w:pPr>
              <w:rPr>
                <w:rFonts w:ascii="Arial" w:hAnsi="Arial" w:cs="Arial"/>
                <w:sz w:val="16"/>
                <w:szCs w:val="16"/>
              </w:rPr>
            </w:pPr>
            <w:r w:rsidRPr="00842F8E">
              <w:rPr>
                <w:rFonts w:ascii="Arial" w:hAnsi="Arial" w:cs="Arial"/>
                <w:sz w:val="16"/>
                <w:szCs w:val="16"/>
              </w:rPr>
              <w:t>2. Seeking employment;</w:t>
            </w:r>
          </w:p>
          <w:p w14:paraId="73972BA7" w14:textId="77777777" w:rsidR="00945FA4" w:rsidRPr="00842F8E" w:rsidRDefault="00945FA4" w:rsidP="00C7437E">
            <w:pPr>
              <w:rPr>
                <w:rFonts w:ascii="Arial" w:hAnsi="Arial" w:cs="Arial"/>
                <w:sz w:val="16"/>
                <w:szCs w:val="16"/>
              </w:rPr>
            </w:pPr>
            <w:r w:rsidRPr="00842F8E">
              <w:rPr>
                <w:rFonts w:ascii="Arial" w:hAnsi="Arial" w:cs="Arial"/>
                <w:sz w:val="16"/>
                <w:szCs w:val="16"/>
              </w:rPr>
              <w:t xml:space="preserve">3. Own business; </w:t>
            </w:r>
          </w:p>
          <w:p w14:paraId="09728AC0" w14:textId="77777777" w:rsidR="00945FA4" w:rsidRPr="00842F8E" w:rsidRDefault="00945FA4" w:rsidP="00C7437E">
            <w:pPr>
              <w:rPr>
                <w:rFonts w:ascii="Arial" w:hAnsi="Arial" w:cs="Arial"/>
                <w:sz w:val="16"/>
                <w:szCs w:val="16"/>
              </w:rPr>
            </w:pPr>
            <w:r w:rsidRPr="00842F8E">
              <w:rPr>
                <w:rFonts w:ascii="Arial" w:hAnsi="Arial" w:cs="Arial"/>
                <w:sz w:val="16"/>
                <w:szCs w:val="16"/>
              </w:rPr>
              <w:t xml:space="preserve">4. Spouse's employment; </w:t>
            </w:r>
          </w:p>
          <w:p w14:paraId="0A419C94" w14:textId="77777777" w:rsidR="00945FA4" w:rsidRPr="00842F8E" w:rsidRDefault="00945FA4" w:rsidP="00C7437E">
            <w:pPr>
              <w:rPr>
                <w:rFonts w:ascii="Arial" w:hAnsi="Arial" w:cs="Arial"/>
                <w:sz w:val="16"/>
                <w:szCs w:val="16"/>
              </w:rPr>
            </w:pPr>
            <w:r w:rsidRPr="00842F8E">
              <w:rPr>
                <w:rFonts w:ascii="Arial" w:hAnsi="Arial" w:cs="Arial"/>
                <w:sz w:val="16"/>
                <w:szCs w:val="16"/>
              </w:rPr>
              <w:t xml:space="preserve">5. Accompanying parent; </w:t>
            </w:r>
          </w:p>
          <w:p w14:paraId="12208F6B" w14:textId="77777777" w:rsidR="00945FA4" w:rsidRPr="00842F8E" w:rsidRDefault="00945FA4" w:rsidP="00C7437E">
            <w:pPr>
              <w:rPr>
                <w:rFonts w:ascii="Arial" w:hAnsi="Arial" w:cs="Arial"/>
                <w:sz w:val="16"/>
                <w:szCs w:val="16"/>
              </w:rPr>
            </w:pPr>
            <w:r w:rsidRPr="00842F8E">
              <w:rPr>
                <w:rFonts w:ascii="Arial" w:hAnsi="Arial" w:cs="Arial"/>
                <w:sz w:val="16"/>
                <w:szCs w:val="16"/>
              </w:rPr>
              <w:t xml:space="preserve">6. Marriage; </w:t>
            </w:r>
          </w:p>
          <w:p w14:paraId="062AB173" w14:textId="77777777" w:rsidR="00945FA4" w:rsidRPr="00842F8E" w:rsidRDefault="00945FA4" w:rsidP="00C7437E">
            <w:pPr>
              <w:rPr>
                <w:rFonts w:ascii="Arial" w:hAnsi="Arial" w:cs="Arial"/>
                <w:sz w:val="16"/>
                <w:szCs w:val="16"/>
              </w:rPr>
            </w:pPr>
            <w:r w:rsidRPr="00842F8E">
              <w:rPr>
                <w:rFonts w:ascii="Arial" w:hAnsi="Arial" w:cs="Arial"/>
                <w:sz w:val="16"/>
                <w:szCs w:val="16"/>
              </w:rPr>
              <w:t xml:space="preserve">7. Other family reasons; </w:t>
            </w:r>
          </w:p>
          <w:p w14:paraId="2EE63762" w14:textId="77777777" w:rsidR="00945FA4" w:rsidRPr="00842F8E" w:rsidRDefault="00945FA4" w:rsidP="00C7437E">
            <w:pPr>
              <w:rPr>
                <w:rFonts w:ascii="Arial" w:hAnsi="Arial" w:cs="Arial"/>
                <w:sz w:val="16"/>
                <w:szCs w:val="16"/>
              </w:rPr>
            </w:pPr>
            <w:r w:rsidRPr="00842F8E">
              <w:rPr>
                <w:rFonts w:ascii="Arial" w:hAnsi="Arial" w:cs="Arial"/>
                <w:sz w:val="16"/>
                <w:szCs w:val="16"/>
              </w:rPr>
              <w:t xml:space="preserve">8. Political / religious reasons; </w:t>
            </w:r>
          </w:p>
          <w:p w14:paraId="50E783B1" w14:textId="77777777" w:rsidR="00945FA4" w:rsidRPr="00842F8E" w:rsidRDefault="00945FA4" w:rsidP="00C7437E">
            <w:pPr>
              <w:rPr>
                <w:rFonts w:ascii="Arial" w:hAnsi="Arial" w:cs="Arial"/>
                <w:sz w:val="16"/>
                <w:szCs w:val="16"/>
              </w:rPr>
            </w:pPr>
            <w:r w:rsidRPr="00842F8E">
              <w:rPr>
                <w:rFonts w:ascii="Arial" w:hAnsi="Arial" w:cs="Arial"/>
                <w:sz w:val="16"/>
                <w:szCs w:val="16"/>
              </w:rPr>
              <w:t xml:space="preserve">9. Education; </w:t>
            </w:r>
          </w:p>
          <w:p w14:paraId="5CB3F604" w14:textId="77777777" w:rsidR="00945FA4" w:rsidRPr="00842F8E" w:rsidRDefault="00945FA4" w:rsidP="00C7437E">
            <w:pPr>
              <w:rPr>
                <w:rFonts w:ascii="Arial" w:hAnsi="Arial" w:cs="Arial"/>
                <w:sz w:val="16"/>
                <w:szCs w:val="16"/>
              </w:rPr>
            </w:pPr>
            <w:r w:rsidRPr="00842F8E">
              <w:rPr>
                <w:rFonts w:ascii="Arial" w:hAnsi="Arial" w:cs="Arial"/>
                <w:sz w:val="16"/>
                <w:szCs w:val="16"/>
              </w:rPr>
              <w:t xml:space="preserve">10. War; </w:t>
            </w:r>
          </w:p>
          <w:p w14:paraId="7EF1D3B0" w14:textId="77777777" w:rsidR="00945FA4" w:rsidRPr="00842F8E" w:rsidRDefault="00945FA4" w:rsidP="00C7437E">
            <w:pPr>
              <w:rPr>
                <w:rFonts w:ascii="Arial" w:hAnsi="Arial" w:cs="Arial"/>
                <w:sz w:val="16"/>
                <w:szCs w:val="16"/>
              </w:rPr>
            </w:pPr>
            <w:r w:rsidRPr="00842F8E">
              <w:rPr>
                <w:rFonts w:ascii="Arial" w:hAnsi="Arial" w:cs="Arial"/>
                <w:sz w:val="16"/>
                <w:szCs w:val="16"/>
              </w:rPr>
              <w:t xml:space="preserve">11. Fire; </w:t>
            </w:r>
          </w:p>
          <w:p w14:paraId="1E52F7C8" w14:textId="77777777" w:rsidR="00945FA4" w:rsidRPr="00842F8E" w:rsidRDefault="00945FA4" w:rsidP="00C7437E">
            <w:pPr>
              <w:rPr>
                <w:rFonts w:ascii="Arial" w:hAnsi="Arial" w:cs="Arial"/>
                <w:sz w:val="16"/>
                <w:szCs w:val="16"/>
              </w:rPr>
            </w:pPr>
            <w:r w:rsidRPr="00842F8E">
              <w:rPr>
                <w:rFonts w:ascii="Arial" w:hAnsi="Arial" w:cs="Arial"/>
                <w:sz w:val="16"/>
                <w:szCs w:val="16"/>
              </w:rPr>
              <w:t>12. Flood/famine/drought;</w:t>
            </w:r>
          </w:p>
          <w:p w14:paraId="584E8897" w14:textId="49981936" w:rsidR="00945FA4" w:rsidRPr="00842F8E" w:rsidRDefault="00945FA4" w:rsidP="00C7437E">
            <w:pPr>
              <w:rPr>
                <w:rFonts w:ascii="Arial" w:hAnsi="Arial" w:cs="Arial"/>
                <w:sz w:val="16"/>
                <w:szCs w:val="16"/>
              </w:rPr>
            </w:pPr>
            <w:r w:rsidRPr="00842F8E">
              <w:rPr>
                <w:rFonts w:ascii="Arial" w:hAnsi="Arial" w:cs="Arial"/>
                <w:sz w:val="16"/>
                <w:szCs w:val="16"/>
              </w:rPr>
              <w:t xml:space="preserve">13. For farming </w:t>
            </w:r>
          </w:p>
        </w:tc>
        <w:tc>
          <w:tcPr>
            <w:tcW w:w="224" w:type="pct"/>
            <w:gridSpan w:val="2"/>
          </w:tcPr>
          <w:p w14:paraId="57DAF008" w14:textId="77777777" w:rsidR="00945FA4" w:rsidRPr="005A7BEF" w:rsidRDefault="00945FA4" w:rsidP="00C7437E">
            <w:pPr>
              <w:jc w:val="center"/>
              <w:rPr>
                <w:rFonts w:ascii="Arial" w:hAnsi="Arial" w:cs="Arial"/>
                <w:b/>
                <w:sz w:val="16"/>
                <w:szCs w:val="16"/>
              </w:rPr>
            </w:pPr>
          </w:p>
        </w:tc>
        <w:tc>
          <w:tcPr>
            <w:tcW w:w="224" w:type="pct"/>
            <w:gridSpan w:val="2"/>
          </w:tcPr>
          <w:p w14:paraId="05374152" w14:textId="77777777" w:rsidR="00945FA4" w:rsidRPr="005A7BEF" w:rsidRDefault="00945FA4" w:rsidP="00C7437E">
            <w:pPr>
              <w:jc w:val="center"/>
              <w:rPr>
                <w:rFonts w:ascii="Arial" w:hAnsi="Arial" w:cs="Arial"/>
                <w:b/>
                <w:sz w:val="16"/>
                <w:szCs w:val="16"/>
              </w:rPr>
            </w:pPr>
          </w:p>
        </w:tc>
        <w:tc>
          <w:tcPr>
            <w:tcW w:w="224" w:type="pct"/>
            <w:gridSpan w:val="2"/>
          </w:tcPr>
          <w:p w14:paraId="33D1952C" w14:textId="77777777" w:rsidR="00945FA4" w:rsidRPr="005A7BEF" w:rsidRDefault="00945FA4" w:rsidP="00C7437E">
            <w:pPr>
              <w:jc w:val="center"/>
              <w:rPr>
                <w:rFonts w:ascii="Arial" w:hAnsi="Arial" w:cs="Arial"/>
                <w:b/>
                <w:sz w:val="16"/>
                <w:szCs w:val="16"/>
              </w:rPr>
            </w:pPr>
          </w:p>
        </w:tc>
        <w:tc>
          <w:tcPr>
            <w:tcW w:w="224" w:type="pct"/>
          </w:tcPr>
          <w:p w14:paraId="0A547D2C" w14:textId="77777777" w:rsidR="00945FA4" w:rsidRPr="005A7BEF" w:rsidRDefault="00945FA4" w:rsidP="00C7437E">
            <w:pPr>
              <w:jc w:val="center"/>
              <w:rPr>
                <w:rFonts w:ascii="Arial" w:hAnsi="Arial" w:cs="Arial"/>
                <w:b/>
                <w:sz w:val="16"/>
                <w:szCs w:val="16"/>
              </w:rPr>
            </w:pPr>
          </w:p>
        </w:tc>
        <w:tc>
          <w:tcPr>
            <w:tcW w:w="224" w:type="pct"/>
            <w:gridSpan w:val="2"/>
          </w:tcPr>
          <w:p w14:paraId="6652BFB3" w14:textId="77777777" w:rsidR="00945FA4" w:rsidRPr="005A7BEF" w:rsidRDefault="00945FA4" w:rsidP="00C7437E">
            <w:pPr>
              <w:jc w:val="center"/>
              <w:rPr>
                <w:rFonts w:ascii="Arial" w:hAnsi="Arial" w:cs="Arial"/>
                <w:b/>
                <w:sz w:val="16"/>
                <w:szCs w:val="16"/>
              </w:rPr>
            </w:pPr>
          </w:p>
        </w:tc>
        <w:tc>
          <w:tcPr>
            <w:tcW w:w="224" w:type="pct"/>
            <w:gridSpan w:val="2"/>
          </w:tcPr>
          <w:p w14:paraId="0F911125" w14:textId="77777777" w:rsidR="00945FA4" w:rsidRPr="005A7BEF" w:rsidRDefault="00945FA4" w:rsidP="00C7437E">
            <w:pPr>
              <w:jc w:val="center"/>
              <w:rPr>
                <w:rFonts w:ascii="Arial" w:hAnsi="Arial" w:cs="Arial"/>
                <w:b/>
                <w:sz w:val="16"/>
                <w:szCs w:val="16"/>
              </w:rPr>
            </w:pPr>
          </w:p>
        </w:tc>
        <w:tc>
          <w:tcPr>
            <w:tcW w:w="224" w:type="pct"/>
            <w:gridSpan w:val="2"/>
          </w:tcPr>
          <w:p w14:paraId="4B4B671F" w14:textId="77777777" w:rsidR="00945FA4" w:rsidRPr="005A7BEF" w:rsidRDefault="00945FA4" w:rsidP="00C7437E">
            <w:pPr>
              <w:jc w:val="center"/>
              <w:rPr>
                <w:rFonts w:ascii="Arial" w:hAnsi="Arial" w:cs="Arial"/>
                <w:b/>
                <w:sz w:val="16"/>
                <w:szCs w:val="16"/>
              </w:rPr>
            </w:pPr>
          </w:p>
        </w:tc>
        <w:tc>
          <w:tcPr>
            <w:tcW w:w="224" w:type="pct"/>
          </w:tcPr>
          <w:p w14:paraId="26BFF052" w14:textId="77777777" w:rsidR="00945FA4" w:rsidRPr="005A7BEF" w:rsidRDefault="00945FA4" w:rsidP="00C7437E">
            <w:pPr>
              <w:jc w:val="center"/>
              <w:rPr>
                <w:rFonts w:ascii="Arial" w:hAnsi="Arial" w:cs="Arial"/>
                <w:b/>
                <w:sz w:val="16"/>
                <w:szCs w:val="16"/>
              </w:rPr>
            </w:pPr>
          </w:p>
        </w:tc>
        <w:tc>
          <w:tcPr>
            <w:tcW w:w="224" w:type="pct"/>
            <w:vAlign w:val="center"/>
          </w:tcPr>
          <w:p w14:paraId="2C734E62" w14:textId="77777777" w:rsidR="00945FA4" w:rsidRPr="005A7BEF" w:rsidRDefault="00945FA4" w:rsidP="00C7437E">
            <w:pPr>
              <w:jc w:val="center"/>
              <w:rPr>
                <w:rFonts w:ascii="Arial" w:hAnsi="Arial" w:cs="Arial"/>
                <w:b/>
                <w:sz w:val="16"/>
                <w:szCs w:val="16"/>
              </w:rPr>
            </w:pPr>
          </w:p>
        </w:tc>
        <w:tc>
          <w:tcPr>
            <w:tcW w:w="224" w:type="pct"/>
            <w:vAlign w:val="center"/>
          </w:tcPr>
          <w:p w14:paraId="5E92E236" w14:textId="77777777" w:rsidR="00945FA4" w:rsidRPr="005A7BEF" w:rsidRDefault="00945FA4" w:rsidP="00C7437E">
            <w:pPr>
              <w:jc w:val="center"/>
              <w:rPr>
                <w:rFonts w:ascii="Arial" w:hAnsi="Arial" w:cs="Arial"/>
                <w:b/>
                <w:sz w:val="16"/>
                <w:szCs w:val="16"/>
              </w:rPr>
            </w:pPr>
          </w:p>
        </w:tc>
        <w:tc>
          <w:tcPr>
            <w:tcW w:w="224" w:type="pct"/>
            <w:vAlign w:val="center"/>
          </w:tcPr>
          <w:p w14:paraId="43FD1EF0" w14:textId="77777777" w:rsidR="00945FA4" w:rsidRPr="005A7BEF" w:rsidRDefault="00945FA4" w:rsidP="00C7437E">
            <w:pPr>
              <w:jc w:val="center"/>
              <w:rPr>
                <w:rFonts w:ascii="Arial" w:hAnsi="Arial" w:cs="Arial"/>
                <w:b/>
                <w:sz w:val="16"/>
                <w:szCs w:val="16"/>
              </w:rPr>
            </w:pPr>
          </w:p>
        </w:tc>
        <w:tc>
          <w:tcPr>
            <w:tcW w:w="224" w:type="pct"/>
            <w:vAlign w:val="center"/>
          </w:tcPr>
          <w:p w14:paraId="6098B78D" w14:textId="77777777" w:rsidR="00945FA4" w:rsidRPr="005A7BEF" w:rsidRDefault="00945FA4" w:rsidP="00C7437E">
            <w:pPr>
              <w:jc w:val="center"/>
              <w:rPr>
                <w:rFonts w:ascii="Arial" w:hAnsi="Arial" w:cs="Arial"/>
                <w:b/>
                <w:sz w:val="16"/>
                <w:szCs w:val="16"/>
              </w:rPr>
            </w:pPr>
          </w:p>
        </w:tc>
        <w:tc>
          <w:tcPr>
            <w:tcW w:w="224" w:type="pct"/>
            <w:vAlign w:val="center"/>
          </w:tcPr>
          <w:p w14:paraId="5DC6784F" w14:textId="77777777" w:rsidR="00945FA4" w:rsidRPr="005A7BEF" w:rsidRDefault="00945FA4" w:rsidP="00C7437E">
            <w:pPr>
              <w:jc w:val="center"/>
              <w:rPr>
                <w:rFonts w:ascii="Arial" w:hAnsi="Arial" w:cs="Arial"/>
                <w:b/>
                <w:sz w:val="16"/>
                <w:szCs w:val="16"/>
              </w:rPr>
            </w:pPr>
          </w:p>
        </w:tc>
        <w:tc>
          <w:tcPr>
            <w:tcW w:w="224" w:type="pct"/>
            <w:vAlign w:val="center"/>
          </w:tcPr>
          <w:p w14:paraId="2202519B" w14:textId="77777777" w:rsidR="00945FA4" w:rsidRPr="005A7BEF" w:rsidRDefault="00945FA4" w:rsidP="00C7437E">
            <w:pPr>
              <w:jc w:val="center"/>
              <w:rPr>
                <w:rFonts w:ascii="Arial" w:hAnsi="Arial" w:cs="Arial"/>
                <w:b/>
                <w:sz w:val="16"/>
                <w:szCs w:val="16"/>
              </w:rPr>
            </w:pPr>
          </w:p>
        </w:tc>
        <w:tc>
          <w:tcPr>
            <w:tcW w:w="224" w:type="pct"/>
            <w:vAlign w:val="center"/>
          </w:tcPr>
          <w:p w14:paraId="4E017828" w14:textId="77777777" w:rsidR="00945FA4" w:rsidRPr="005A7BEF" w:rsidRDefault="00945FA4" w:rsidP="00C7437E">
            <w:pPr>
              <w:jc w:val="center"/>
              <w:rPr>
                <w:rFonts w:ascii="Arial" w:hAnsi="Arial" w:cs="Arial"/>
                <w:b/>
                <w:sz w:val="16"/>
                <w:szCs w:val="16"/>
              </w:rPr>
            </w:pPr>
          </w:p>
        </w:tc>
        <w:tc>
          <w:tcPr>
            <w:tcW w:w="224" w:type="pct"/>
            <w:vAlign w:val="center"/>
          </w:tcPr>
          <w:p w14:paraId="296B6FFF" w14:textId="77777777" w:rsidR="00945FA4" w:rsidRPr="005A7BEF" w:rsidRDefault="00945FA4" w:rsidP="00C7437E">
            <w:pPr>
              <w:jc w:val="center"/>
              <w:rPr>
                <w:rFonts w:ascii="Arial" w:hAnsi="Arial" w:cs="Arial"/>
                <w:b/>
                <w:sz w:val="16"/>
                <w:szCs w:val="16"/>
              </w:rPr>
            </w:pPr>
          </w:p>
        </w:tc>
      </w:tr>
      <w:tr w:rsidR="00945FA4" w:rsidRPr="005A7BEF" w14:paraId="04037B35" w14:textId="77777777" w:rsidTr="008D4F63">
        <w:trPr>
          <w:trHeight w:val="1682"/>
        </w:trPr>
        <w:tc>
          <w:tcPr>
            <w:tcW w:w="1408" w:type="pct"/>
          </w:tcPr>
          <w:p w14:paraId="37A6D903" w14:textId="7AFC5E63" w:rsidR="00945FA4" w:rsidRPr="00842F8E" w:rsidRDefault="00945FA4" w:rsidP="00C7437E">
            <w:pPr>
              <w:rPr>
                <w:rFonts w:ascii="Arial" w:hAnsi="Arial" w:cs="Arial"/>
                <w:sz w:val="16"/>
                <w:szCs w:val="16"/>
              </w:rPr>
            </w:pPr>
            <w:r w:rsidRPr="00842F8E">
              <w:rPr>
                <w:rFonts w:ascii="Arial" w:hAnsi="Arial" w:cs="Arial"/>
                <w:bCs/>
                <w:sz w:val="16"/>
                <w:szCs w:val="16"/>
              </w:rPr>
              <w:lastRenderedPageBreak/>
              <w:t>Q</w:t>
            </w:r>
            <w:r w:rsidRPr="00842F8E">
              <w:rPr>
                <w:rFonts w:ascii="Arial" w:hAnsi="Arial" w:cs="Arial"/>
                <w:bCs/>
                <w:sz w:val="16"/>
                <w:szCs w:val="16"/>
              </w:rPr>
              <w:fldChar w:fldCharType="begin"/>
            </w:r>
            <w:r w:rsidRPr="00842F8E">
              <w:rPr>
                <w:rFonts w:ascii="Arial" w:hAnsi="Arial" w:cs="Arial"/>
                <w:bCs/>
                <w:sz w:val="16"/>
                <w:szCs w:val="16"/>
              </w:rPr>
              <w:instrText xml:space="preserve"> SEQ B \n </w:instrText>
            </w:r>
            <w:r w:rsidRPr="00842F8E">
              <w:rPr>
                <w:rFonts w:ascii="Arial" w:hAnsi="Arial" w:cs="Arial"/>
                <w:bCs/>
                <w:sz w:val="16"/>
                <w:szCs w:val="16"/>
              </w:rPr>
              <w:fldChar w:fldCharType="separate"/>
            </w:r>
            <w:r w:rsidRPr="00842F8E">
              <w:rPr>
                <w:rFonts w:ascii="Arial" w:hAnsi="Arial" w:cs="Arial"/>
                <w:bCs/>
                <w:noProof/>
                <w:sz w:val="16"/>
                <w:szCs w:val="16"/>
              </w:rPr>
              <w:t>22</w:t>
            </w:r>
            <w:r w:rsidRPr="00842F8E">
              <w:rPr>
                <w:rFonts w:ascii="Arial" w:hAnsi="Arial" w:cs="Arial"/>
                <w:bCs/>
                <w:sz w:val="16"/>
                <w:szCs w:val="16"/>
              </w:rPr>
              <w:fldChar w:fldCharType="end"/>
            </w:r>
            <w:r w:rsidRPr="00842F8E">
              <w:rPr>
                <w:rFonts w:ascii="Arial" w:hAnsi="Arial" w:cs="Arial"/>
                <w:bCs/>
                <w:sz w:val="16"/>
                <w:szCs w:val="16"/>
              </w:rPr>
              <w:t xml:space="preserve">. </w:t>
            </w:r>
            <w:r w:rsidRPr="00842F8E">
              <w:rPr>
                <w:rFonts w:ascii="Arial" w:hAnsi="Arial" w:cs="Arial"/>
                <w:sz w:val="16"/>
                <w:szCs w:val="16"/>
              </w:rPr>
              <w:t xml:space="preserve">Whom did </w:t>
            </w:r>
            <w:r w:rsidR="00D40CDE" w:rsidRPr="00842F8E">
              <w:rPr>
                <w:rFonts w:ascii="Arial" w:hAnsi="Arial" w:cs="Arial"/>
                <w:sz w:val="16"/>
                <w:szCs w:val="16"/>
              </w:rPr>
              <w:t>[Name]</w:t>
            </w:r>
            <w:r w:rsidRPr="00842F8E">
              <w:rPr>
                <w:rFonts w:ascii="Arial" w:hAnsi="Arial" w:cs="Arial"/>
                <w:sz w:val="16"/>
                <w:szCs w:val="16"/>
              </w:rPr>
              <w:t xml:space="preserve"> know before moving to </w:t>
            </w:r>
            <w:r w:rsidR="00D40CDE" w:rsidRPr="00842F8E">
              <w:rPr>
                <w:rFonts w:ascii="Arial" w:hAnsi="Arial" w:cs="Arial"/>
                <w:sz w:val="16"/>
                <w:szCs w:val="16"/>
              </w:rPr>
              <w:t>[P</w:t>
            </w:r>
            <w:r w:rsidRPr="00842F8E">
              <w:rPr>
                <w:rFonts w:ascii="Arial" w:hAnsi="Arial" w:cs="Arial"/>
                <w:sz w:val="16"/>
                <w:szCs w:val="16"/>
              </w:rPr>
              <w:t>lace</w:t>
            </w:r>
            <w:r w:rsidR="00D40CDE" w:rsidRPr="00842F8E">
              <w:rPr>
                <w:rFonts w:ascii="Arial" w:hAnsi="Arial" w:cs="Arial"/>
                <w:sz w:val="16"/>
                <w:szCs w:val="16"/>
              </w:rPr>
              <w:t xml:space="preserve"> #]</w:t>
            </w:r>
            <w:r w:rsidRPr="00842F8E">
              <w:rPr>
                <w:rFonts w:ascii="Arial" w:hAnsi="Arial" w:cs="Arial"/>
                <w:sz w:val="16"/>
                <w:szCs w:val="16"/>
              </w:rPr>
              <w:t>?</w:t>
            </w:r>
          </w:p>
          <w:p w14:paraId="16E01472" w14:textId="6B0C0AA6" w:rsidR="00945FA4" w:rsidRPr="00842F8E" w:rsidRDefault="00E259AD" w:rsidP="00C7437E">
            <w:pPr>
              <w:rPr>
                <w:rFonts w:ascii="Arial" w:hAnsi="Arial" w:cs="Arial"/>
                <w:i/>
                <w:sz w:val="16"/>
                <w:szCs w:val="16"/>
              </w:rPr>
            </w:pPr>
            <w:r w:rsidRPr="00842F8E">
              <w:rPr>
                <w:rFonts w:ascii="Arial" w:hAnsi="Arial" w:cs="Arial"/>
                <w:i/>
                <w:sz w:val="16"/>
                <w:szCs w:val="16"/>
              </w:rPr>
              <w:t xml:space="preserve">Select </w:t>
            </w:r>
            <w:r w:rsidR="00945FA4" w:rsidRPr="00842F8E">
              <w:rPr>
                <w:rFonts w:ascii="Arial" w:hAnsi="Arial" w:cs="Arial"/>
                <w:i/>
                <w:sz w:val="16"/>
                <w:szCs w:val="16"/>
              </w:rPr>
              <w:t>all that apply</w:t>
            </w:r>
          </w:p>
          <w:p w14:paraId="2D7D106A" w14:textId="77777777" w:rsidR="00945FA4" w:rsidRPr="00842F8E" w:rsidRDefault="00945FA4" w:rsidP="00C7437E">
            <w:pPr>
              <w:rPr>
                <w:rFonts w:ascii="Arial" w:hAnsi="Arial" w:cs="Arial"/>
                <w:sz w:val="16"/>
                <w:szCs w:val="16"/>
              </w:rPr>
            </w:pPr>
            <w:r w:rsidRPr="00842F8E">
              <w:rPr>
                <w:rFonts w:ascii="Arial" w:hAnsi="Arial" w:cs="Arial"/>
                <w:sz w:val="16"/>
                <w:szCs w:val="16"/>
              </w:rPr>
              <w:t>1. Parents</w:t>
            </w:r>
          </w:p>
          <w:p w14:paraId="31EB726C" w14:textId="77777777" w:rsidR="00945FA4" w:rsidRPr="00842F8E" w:rsidRDefault="00945FA4" w:rsidP="00C7437E">
            <w:pPr>
              <w:rPr>
                <w:rFonts w:ascii="Arial" w:hAnsi="Arial" w:cs="Arial"/>
                <w:sz w:val="16"/>
                <w:szCs w:val="16"/>
              </w:rPr>
            </w:pPr>
            <w:r w:rsidRPr="00842F8E">
              <w:rPr>
                <w:rFonts w:ascii="Arial" w:hAnsi="Arial" w:cs="Arial"/>
                <w:sz w:val="16"/>
                <w:szCs w:val="16"/>
              </w:rPr>
              <w:t>2. Children</w:t>
            </w:r>
          </w:p>
          <w:p w14:paraId="309170C0" w14:textId="3EBDE7A3" w:rsidR="00945FA4" w:rsidRPr="00842F8E" w:rsidRDefault="00945FA4" w:rsidP="00C7437E">
            <w:pPr>
              <w:rPr>
                <w:rFonts w:ascii="Arial" w:hAnsi="Arial" w:cs="Arial"/>
                <w:sz w:val="16"/>
                <w:szCs w:val="16"/>
              </w:rPr>
            </w:pPr>
            <w:r w:rsidRPr="00842F8E">
              <w:rPr>
                <w:rFonts w:ascii="Arial" w:hAnsi="Arial" w:cs="Arial"/>
                <w:sz w:val="16"/>
                <w:szCs w:val="16"/>
              </w:rPr>
              <w:t xml:space="preserve">3. </w:t>
            </w:r>
            <w:r w:rsidR="00D40CDE" w:rsidRPr="00842F8E">
              <w:rPr>
                <w:rFonts w:ascii="Arial" w:hAnsi="Arial" w:cs="Arial"/>
                <w:sz w:val="16"/>
                <w:szCs w:val="16"/>
              </w:rPr>
              <w:t>S</w:t>
            </w:r>
            <w:r w:rsidRPr="00842F8E">
              <w:rPr>
                <w:rFonts w:ascii="Arial" w:hAnsi="Arial" w:cs="Arial"/>
                <w:sz w:val="16"/>
                <w:szCs w:val="16"/>
              </w:rPr>
              <w:t>pouse/fiancé</w:t>
            </w:r>
          </w:p>
          <w:p w14:paraId="569F5595" w14:textId="166C32CE" w:rsidR="00945FA4" w:rsidRPr="00842F8E" w:rsidRDefault="00945FA4" w:rsidP="00C7437E">
            <w:pPr>
              <w:rPr>
                <w:rFonts w:ascii="Arial" w:hAnsi="Arial" w:cs="Arial"/>
                <w:sz w:val="16"/>
                <w:szCs w:val="16"/>
              </w:rPr>
            </w:pPr>
            <w:r w:rsidRPr="00842F8E">
              <w:rPr>
                <w:rFonts w:ascii="Arial" w:hAnsi="Arial" w:cs="Arial"/>
                <w:sz w:val="16"/>
                <w:szCs w:val="16"/>
              </w:rPr>
              <w:t xml:space="preserve">4. </w:t>
            </w:r>
            <w:r w:rsidR="00D40CDE" w:rsidRPr="00842F8E">
              <w:rPr>
                <w:rFonts w:ascii="Arial" w:hAnsi="Arial" w:cs="Arial"/>
                <w:sz w:val="16"/>
                <w:szCs w:val="16"/>
              </w:rPr>
              <w:t>O</w:t>
            </w:r>
            <w:r w:rsidRPr="00842F8E">
              <w:rPr>
                <w:rFonts w:ascii="Arial" w:hAnsi="Arial" w:cs="Arial"/>
                <w:sz w:val="16"/>
                <w:szCs w:val="16"/>
              </w:rPr>
              <w:t>ther relative</w:t>
            </w:r>
          </w:p>
          <w:p w14:paraId="39A31B2F" w14:textId="4FE5D377" w:rsidR="00945FA4" w:rsidRPr="00842F8E" w:rsidRDefault="00945FA4" w:rsidP="00C7437E">
            <w:pPr>
              <w:rPr>
                <w:rFonts w:ascii="Arial" w:hAnsi="Arial" w:cs="Arial"/>
                <w:sz w:val="16"/>
                <w:szCs w:val="16"/>
              </w:rPr>
            </w:pPr>
            <w:r w:rsidRPr="00842F8E">
              <w:rPr>
                <w:rFonts w:ascii="Arial" w:hAnsi="Arial" w:cs="Arial"/>
                <w:sz w:val="16"/>
                <w:szCs w:val="16"/>
              </w:rPr>
              <w:t xml:space="preserve">5. </w:t>
            </w:r>
            <w:r w:rsidR="00D40CDE" w:rsidRPr="00842F8E">
              <w:rPr>
                <w:rFonts w:ascii="Arial" w:hAnsi="Arial" w:cs="Arial"/>
                <w:sz w:val="16"/>
                <w:szCs w:val="16"/>
              </w:rPr>
              <w:t>A</w:t>
            </w:r>
            <w:r w:rsidRPr="00842F8E">
              <w:rPr>
                <w:rFonts w:ascii="Arial" w:hAnsi="Arial" w:cs="Arial"/>
                <w:sz w:val="16"/>
                <w:szCs w:val="16"/>
              </w:rPr>
              <w:t>cquaintance</w:t>
            </w:r>
          </w:p>
          <w:p w14:paraId="41569CB0" w14:textId="3EEE52C6" w:rsidR="00945FA4" w:rsidRPr="00842F8E" w:rsidRDefault="00945FA4" w:rsidP="00C7437E">
            <w:pPr>
              <w:rPr>
                <w:rFonts w:ascii="Arial" w:hAnsi="Arial" w:cs="Arial"/>
                <w:sz w:val="16"/>
                <w:szCs w:val="16"/>
              </w:rPr>
            </w:pPr>
            <w:r w:rsidRPr="00842F8E">
              <w:rPr>
                <w:rFonts w:ascii="Arial" w:hAnsi="Arial" w:cs="Arial"/>
                <w:sz w:val="16"/>
                <w:szCs w:val="16"/>
              </w:rPr>
              <w:t xml:space="preserve">6. </w:t>
            </w:r>
            <w:r w:rsidR="00D40CDE" w:rsidRPr="00842F8E">
              <w:rPr>
                <w:rFonts w:ascii="Arial" w:hAnsi="Arial" w:cs="Arial"/>
                <w:sz w:val="16"/>
                <w:szCs w:val="16"/>
              </w:rPr>
              <w:t>N</w:t>
            </w:r>
            <w:r w:rsidRPr="00842F8E">
              <w:rPr>
                <w:rFonts w:ascii="Arial" w:hAnsi="Arial" w:cs="Arial"/>
                <w:sz w:val="16"/>
                <w:szCs w:val="16"/>
              </w:rPr>
              <w:t>o one</w:t>
            </w:r>
          </w:p>
        </w:tc>
        <w:tc>
          <w:tcPr>
            <w:tcW w:w="224" w:type="pct"/>
            <w:gridSpan w:val="2"/>
          </w:tcPr>
          <w:p w14:paraId="32C5D1C6" w14:textId="77777777" w:rsidR="00945FA4" w:rsidRPr="005A7BEF" w:rsidRDefault="00945FA4" w:rsidP="00C7437E">
            <w:pPr>
              <w:jc w:val="center"/>
              <w:rPr>
                <w:rFonts w:ascii="Arial" w:hAnsi="Arial" w:cs="Arial"/>
                <w:b/>
                <w:sz w:val="16"/>
                <w:szCs w:val="16"/>
              </w:rPr>
            </w:pPr>
          </w:p>
        </w:tc>
        <w:tc>
          <w:tcPr>
            <w:tcW w:w="224" w:type="pct"/>
            <w:gridSpan w:val="2"/>
          </w:tcPr>
          <w:p w14:paraId="6A0D577E" w14:textId="77777777" w:rsidR="00945FA4" w:rsidRPr="005A7BEF" w:rsidRDefault="00945FA4" w:rsidP="00C7437E">
            <w:pPr>
              <w:jc w:val="center"/>
              <w:rPr>
                <w:rFonts w:ascii="Arial" w:hAnsi="Arial" w:cs="Arial"/>
                <w:b/>
                <w:sz w:val="16"/>
                <w:szCs w:val="16"/>
              </w:rPr>
            </w:pPr>
          </w:p>
        </w:tc>
        <w:tc>
          <w:tcPr>
            <w:tcW w:w="224" w:type="pct"/>
            <w:gridSpan w:val="2"/>
          </w:tcPr>
          <w:p w14:paraId="1CE27051" w14:textId="77777777" w:rsidR="00945FA4" w:rsidRPr="005A7BEF" w:rsidRDefault="00945FA4" w:rsidP="00C7437E">
            <w:pPr>
              <w:jc w:val="center"/>
              <w:rPr>
                <w:rFonts w:ascii="Arial" w:hAnsi="Arial" w:cs="Arial"/>
                <w:b/>
                <w:sz w:val="16"/>
                <w:szCs w:val="16"/>
              </w:rPr>
            </w:pPr>
          </w:p>
        </w:tc>
        <w:tc>
          <w:tcPr>
            <w:tcW w:w="224" w:type="pct"/>
          </w:tcPr>
          <w:p w14:paraId="35FB8A59" w14:textId="77777777" w:rsidR="00945FA4" w:rsidRPr="005A7BEF" w:rsidRDefault="00945FA4" w:rsidP="00C7437E">
            <w:pPr>
              <w:jc w:val="center"/>
              <w:rPr>
                <w:rFonts w:ascii="Arial" w:hAnsi="Arial" w:cs="Arial"/>
                <w:b/>
                <w:sz w:val="16"/>
                <w:szCs w:val="16"/>
              </w:rPr>
            </w:pPr>
          </w:p>
        </w:tc>
        <w:tc>
          <w:tcPr>
            <w:tcW w:w="224" w:type="pct"/>
            <w:gridSpan w:val="2"/>
          </w:tcPr>
          <w:p w14:paraId="0DF757A5" w14:textId="77777777" w:rsidR="00945FA4" w:rsidRPr="005A7BEF" w:rsidRDefault="00945FA4" w:rsidP="00C7437E">
            <w:pPr>
              <w:jc w:val="center"/>
              <w:rPr>
                <w:rFonts w:ascii="Arial" w:hAnsi="Arial" w:cs="Arial"/>
                <w:b/>
                <w:sz w:val="16"/>
                <w:szCs w:val="16"/>
              </w:rPr>
            </w:pPr>
          </w:p>
        </w:tc>
        <w:tc>
          <w:tcPr>
            <w:tcW w:w="224" w:type="pct"/>
            <w:gridSpan w:val="2"/>
          </w:tcPr>
          <w:p w14:paraId="64EA0A37" w14:textId="77777777" w:rsidR="00945FA4" w:rsidRPr="005A7BEF" w:rsidRDefault="00945FA4" w:rsidP="00C7437E">
            <w:pPr>
              <w:jc w:val="center"/>
              <w:rPr>
                <w:rFonts w:ascii="Arial" w:hAnsi="Arial" w:cs="Arial"/>
                <w:b/>
                <w:sz w:val="16"/>
                <w:szCs w:val="16"/>
              </w:rPr>
            </w:pPr>
          </w:p>
        </w:tc>
        <w:tc>
          <w:tcPr>
            <w:tcW w:w="224" w:type="pct"/>
            <w:gridSpan w:val="2"/>
          </w:tcPr>
          <w:p w14:paraId="0196BF71" w14:textId="77777777" w:rsidR="00945FA4" w:rsidRPr="005A7BEF" w:rsidRDefault="00945FA4" w:rsidP="00C7437E">
            <w:pPr>
              <w:jc w:val="center"/>
              <w:rPr>
                <w:rFonts w:ascii="Arial" w:hAnsi="Arial" w:cs="Arial"/>
                <w:b/>
                <w:sz w:val="16"/>
                <w:szCs w:val="16"/>
              </w:rPr>
            </w:pPr>
          </w:p>
        </w:tc>
        <w:tc>
          <w:tcPr>
            <w:tcW w:w="224" w:type="pct"/>
          </w:tcPr>
          <w:p w14:paraId="0F3B1544" w14:textId="77777777" w:rsidR="00945FA4" w:rsidRPr="005A7BEF" w:rsidRDefault="00945FA4" w:rsidP="00C7437E">
            <w:pPr>
              <w:jc w:val="center"/>
              <w:rPr>
                <w:rFonts w:ascii="Arial" w:hAnsi="Arial" w:cs="Arial"/>
                <w:b/>
                <w:sz w:val="16"/>
                <w:szCs w:val="16"/>
              </w:rPr>
            </w:pPr>
          </w:p>
        </w:tc>
        <w:tc>
          <w:tcPr>
            <w:tcW w:w="224" w:type="pct"/>
            <w:vAlign w:val="center"/>
          </w:tcPr>
          <w:p w14:paraId="68AB828E" w14:textId="77777777" w:rsidR="00945FA4" w:rsidRPr="005A7BEF" w:rsidRDefault="00945FA4" w:rsidP="00C7437E">
            <w:pPr>
              <w:jc w:val="center"/>
              <w:rPr>
                <w:rFonts w:ascii="Arial" w:hAnsi="Arial" w:cs="Arial"/>
                <w:b/>
                <w:sz w:val="16"/>
                <w:szCs w:val="16"/>
              </w:rPr>
            </w:pPr>
          </w:p>
        </w:tc>
        <w:tc>
          <w:tcPr>
            <w:tcW w:w="224" w:type="pct"/>
            <w:vAlign w:val="center"/>
          </w:tcPr>
          <w:p w14:paraId="16BC776A" w14:textId="77777777" w:rsidR="00945FA4" w:rsidRPr="005A7BEF" w:rsidRDefault="00945FA4" w:rsidP="00C7437E">
            <w:pPr>
              <w:jc w:val="center"/>
              <w:rPr>
                <w:rFonts w:ascii="Arial" w:hAnsi="Arial" w:cs="Arial"/>
                <w:b/>
                <w:sz w:val="16"/>
                <w:szCs w:val="16"/>
              </w:rPr>
            </w:pPr>
          </w:p>
        </w:tc>
        <w:tc>
          <w:tcPr>
            <w:tcW w:w="224" w:type="pct"/>
            <w:vAlign w:val="center"/>
          </w:tcPr>
          <w:p w14:paraId="573DD601" w14:textId="77777777" w:rsidR="00945FA4" w:rsidRPr="005A7BEF" w:rsidRDefault="00945FA4" w:rsidP="00C7437E">
            <w:pPr>
              <w:jc w:val="center"/>
              <w:rPr>
                <w:rFonts w:ascii="Arial" w:hAnsi="Arial" w:cs="Arial"/>
                <w:b/>
                <w:sz w:val="16"/>
                <w:szCs w:val="16"/>
              </w:rPr>
            </w:pPr>
          </w:p>
        </w:tc>
        <w:tc>
          <w:tcPr>
            <w:tcW w:w="224" w:type="pct"/>
            <w:vAlign w:val="center"/>
          </w:tcPr>
          <w:p w14:paraId="7A47BC8D" w14:textId="77777777" w:rsidR="00945FA4" w:rsidRPr="005A7BEF" w:rsidRDefault="00945FA4" w:rsidP="00C7437E">
            <w:pPr>
              <w:jc w:val="center"/>
              <w:rPr>
                <w:rFonts w:ascii="Arial" w:hAnsi="Arial" w:cs="Arial"/>
                <w:b/>
                <w:sz w:val="16"/>
                <w:szCs w:val="16"/>
              </w:rPr>
            </w:pPr>
          </w:p>
        </w:tc>
        <w:tc>
          <w:tcPr>
            <w:tcW w:w="224" w:type="pct"/>
            <w:vAlign w:val="center"/>
          </w:tcPr>
          <w:p w14:paraId="2D196569" w14:textId="77777777" w:rsidR="00945FA4" w:rsidRPr="005A7BEF" w:rsidRDefault="00945FA4" w:rsidP="00C7437E">
            <w:pPr>
              <w:jc w:val="center"/>
              <w:rPr>
                <w:rFonts w:ascii="Arial" w:hAnsi="Arial" w:cs="Arial"/>
                <w:b/>
                <w:sz w:val="16"/>
                <w:szCs w:val="16"/>
              </w:rPr>
            </w:pPr>
          </w:p>
        </w:tc>
        <w:tc>
          <w:tcPr>
            <w:tcW w:w="224" w:type="pct"/>
            <w:vAlign w:val="center"/>
          </w:tcPr>
          <w:p w14:paraId="42542E1C" w14:textId="77777777" w:rsidR="00945FA4" w:rsidRPr="005A7BEF" w:rsidRDefault="00945FA4" w:rsidP="00C7437E">
            <w:pPr>
              <w:jc w:val="center"/>
              <w:rPr>
                <w:rFonts w:ascii="Arial" w:hAnsi="Arial" w:cs="Arial"/>
                <w:b/>
                <w:sz w:val="16"/>
                <w:szCs w:val="16"/>
              </w:rPr>
            </w:pPr>
          </w:p>
        </w:tc>
        <w:tc>
          <w:tcPr>
            <w:tcW w:w="224" w:type="pct"/>
            <w:vAlign w:val="center"/>
          </w:tcPr>
          <w:p w14:paraId="3279AE28" w14:textId="77777777" w:rsidR="00945FA4" w:rsidRPr="005A7BEF" w:rsidRDefault="00945FA4" w:rsidP="00C7437E">
            <w:pPr>
              <w:jc w:val="center"/>
              <w:rPr>
                <w:rFonts w:ascii="Arial" w:hAnsi="Arial" w:cs="Arial"/>
                <w:b/>
                <w:sz w:val="16"/>
                <w:szCs w:val="16"/>
              </w:rPr>
            </w:pPr>
          </w:p>
        </w:tc>
        <w:tc>
          <w:tcPr>
            <w:tcW w:w="224" w:type="pct"/>
            <w:vAlign w:val="center"/>
          </w:tcPr>
          <w:p w14:paraId="011B010A" w14:textId="77777777" w:rsidR="00945FA4" w:rsidRPr="005A7BEF" w:rsidRDefault="00945FA4" w:rsidP="00C7437E">
            <w:pPr>
              <w:jc w:val="center"/>
              <w:rPr>
                <w:rFonts w:ascii="Arial" w:hAnsi="Arial" w:cs="Arial"/>
                <w:b/>
                <w:sz w:val="16"/>
                <w:szCs w:val="16"/>
              </w:rPr>
            </w:pPr>
          </w:p>
        </w:tc>
      </w:tr>
      <w:tr w:rsidR="00945FA4" w:rsidRPr="005A7BEF" w14:paraId="411BB7D0" w14:textId="77777777" w:rsidTr="00842F8E">
        <w:trPr>
          <w:trHeight w:val="584"/>
        </w:trPr>
        <w:tc>
          <w:tcPr>
            <w:tcW w:w="1408" w:type="pct"/>
          </w:tcPr>
          <w:p w14:paraId="149A57EE" w14:textId="47DF5BDC" w:rsidR="00945FA4" w:rsidRPr="00842F8E" w:rsidRDefault="00945FA4" w:rsidP="00C7437E">
            <w:pPr>
              <w:rPr>
                <w:rFonts w:ascii="Arial" w:hAnsi="Arial" w:cs="Arial"/>
                <w:sz w:val="16"/>
                <w:szCs w:val="16"/>
              </w:rPr>
            </w:pPr>
            <w:r w:rsidRPr="00842F8E">
              <w:rPr>
                <w:rFonts w:ascii="Arial" w:hAnsi="Arial" w:cs="Arial"/>
                <w:bCs/>
                <w:sz w:val="16"/>
                <w:szCs w:val="16"/>
              </w:rPr>
              <w:t>Q</w:t>
            </w:r>
            <w:r w:rsidRPr="00842F8E">
              <w:rPr>
                <w:rFonts w:ascii="Arial" w:hAnsi="Arial" w:cs="Arial"/>
                <w:bCs/>
                <w:sz w:val="16"/>
                <w:szCs w:val="16"/>
              </w:rPr>
              <w:fldChar w:fldCharType="begin"/>
            </w:r>
            <w:r w:rsidRPr="00842F8E">
              <w:rPr>
                <w:rFonts w:ascii="Arial" w:hAnsi="Arial" w:cs="Arial"/>
                <w:bCs/>
                <w:sz w:val="16"/>
                <w:szCs w:val="16"/>
              </w:rPr>
              <w:instrText xml:space="preserve"> SEQ B \n </w:instrText>
            </w:r>
            <w:r w:rsidRPr="00842F8E">
              <w:rPr>
                <w:rFonts w:ascii="Arial" w:hAnsi="Arial" w:cs="Arial"/>
                <w:bCs/>
                <w:sz w:val="16"/>
                <w:szCs w:val="16"/>
              </w:rPr>
              <w:fldChar w:fldCharType="separate"/>
            </w:r>
            <w:r w:rsidRPr="00842F8E">
              <w:rPr>
                <w:rFonts w:ascii="Arial" w:hAnsi="Arial" w:cs="Arial"/>
                <w:bCs/>
                <w:noProof/>
                <w:sz w:val="16"/>
                <w:szCs w:val="16"/>
              </w:rPr>
              <w:t>23</w:t>
            </w:r>
            <w:r w:rsidRPr="00842F8E">
              <w:rPr>
                <w:rFonts w:ascii="Arial" w:hAnsi="Arial" w:cs="Arial"/>
                <w:bCs/>
                <w:sz w:val="16"/>
                <w:szCs w:val="16"/>
              </w:rPr>
              <w:fldChar w:fldCharType="end"/>
            </w:r>
            <w:r w:rsidRPr="00842F8E">
              <w:rPr>
                <w:rFonts w:ascii="Arial" w:hAnsi="Arial" w:cs="Arial"/>
                <w:bCs/>
                <w:sz w:val="16"/>
                <w:szCs w:val="16"/>
              </w:rPr>
              <w:t xml:space="preserve">. </w:t>
            </w:r>
            <w:r w:rsidRPr="00842F8E">
              <w:rPr>
                <w:rFonts w:ascii="Arial" w:hAnsi="Arial" w:cs="Arial"/>
                <w:sz w:val="16"/>
                <w:szCs w:val="16"/>
              </w:rPr>
              <w:t xml:space="preserve">Did </w:t>
            </w:r>
            <w:r w:rsidR="00D72A4F" w:rsidRPr="00842F8E">
              <w:rPr>
                <w:rFonts w:ascii="Arial" w:hAnsi="Arial" w:cs="Arial"/>
                <w:sz w:val="16"/>
                <w:szCs w:val="16"/>
              </w:rPr>
              <w:t>[Name]</w:t>
            </w:r>
            <w:r w:rsidRPr="00842F8E">
              <w:rPr>
                <w:rFonts w:ascii="Arial" w:hAnsi="Arial" w:cs="Arial"/>
                <w:sz w:val="16"/>
                <w:szCs w:val="16"/>
              </w:rPr>
              <w:t xml:space="preserve"> ever work for wages/earnings at </w:t>
            </w:r>
            <w:r w:rsidR="00D40CDE" w:rsidRPr="00842F8E">
              <w:rPr>
                <w:rFonts w:ascii="Arial" w:hAnsi="Arial" w:cs="Arial"/>
                <w:sz w:val="16"/>
                <w:szCs w:val="16"/>
              </w:rPr>
              <w:t>[P</w:t>
            </w:r>
            <w:r w:rsidRPr="00842F8E">
              <w:rPr>
                <w:rFonts w:ascii="Arial" w:hAnsi="Arial" w:cs="Arial"/>
                <w:sz w:val="16"/>
                <w:szCs w:val="16"/>
              </w:rPr>
              <w:t>lace</w:t>
            </w:r>
            <w:r w:rsidR="00D40CDE" w:rsidRPr="00842F8E">
              <w:rPr>
                <w:rFonts w:ascii="Arial" w:hAnsi="Arial" w:cs="Arial"/>
                <w:sz w:val="16"/>
                <w:szCs w:val="16"/>
              </w:rPr>
              <w:t xml:space="preserve"> #]</w:t>
            </w:r>
            <w:r w:rsidRPr="00842F8E">
              <w:rPr>
                <w:rFonts w:ascii="Arial" w:hAnsi="Arial" w:cs="Arial"/>
                <w:sz w:val="16"/>
                <w:szCs w:val="16"/>
              </w:rPr>
              <w:t>?</w:t>
            </w:r>
          </w:p>
          <w:p w14:paraId="002C02DD" w14:textId="5ED3E914" w:rsidR="00945FA4" w:rsidRPr="00842F8E" w:rsidRDefault="00945FA4" w:rsidP="00C7437E">
            <w:pPr>
              <w:rPr>
                <w:rFonts w:ascii="Arial" w:hAnsi="Arial" w:cs="Arial"/>
                <w:sz w:val="16"/>
                <w:szCs w:val="16"/>
              </w:rPr>
            </w:pPr>
            <w:r w:rsidRPr="00842F8E">
              <w:rPr>
                <w:rFonts w:ascii="Arial" w:hAnsi="Arial" w:cs="Arial"/>
                <w:sz w:val="16"/>
                <w:szCs w:val="16"/>
              </w:rPr>
              <w:t xml:space="preserve">1. Yes        </w:t>
            </w:r>
          </w:p>
          <w:p w14:paraId="337691BD" w14:textId="77777777" w:rsidR="00945FA4" w:rsidRPr="00842F8E" w:rsidRDefault="00945FA4" w:rsidP="00C7437E">
            <w:pPr>
              <w:rPr>
                <w:rFonts w:ascii="Arial" w:hAnsi="Arial" w:cs="Arial"/>
                <w:sz w:val="16"/>
                <w:szCs w:val="16"/>
              </w:rPr>
            </w:pPr>
            <w:r w:rsidRPr="00842F8E">
              <w:rPr>
                <w:rFonts w:ascii="Arial" w:hAnsi="Arial" w:cs="Arial"/>
                <w:sz w:val="16"/>
                <w:szCs w:val="16"/>
              </w:rPr>
              <w:t>5. No&gt;&gt; next migration</w:t>
            </w:r>
          </w:p>
        </w:tc>
        <w:tc>
          <w:tcPr>
            <w:tcW w:w="209" w:type="pct"/>
          </w:tcPr>
          <w:p w14:paraId="66C1C733" w14:textId="77777777" w:rsidR="00945FA4" w:rsidRPr="005A7BEF" w:rsidRDefault="00945FA4" w:rsidP="00C7437E">
            <w:pPr>
              <w:rPr>
                <w:rFonts w:ascii="Arial" w:hAnsi="Arial" w:cs="Arial"/>
                <w:b/>
                <w:sz w:val="16"/>
                <w:szCs w:val="16"/>
              </w:rPr>
            </w:pPr>
          </w:p>
        </w:tc>
        <w:tc>
          <w:tcPr>
            <w:tcW w:w="213" w:type="pct"/>
            <w:gridSpan w:val="2"/>
          </w:tcPr>
          <w:p w14:paraId="3303CB21" w14:textId="77777777" w:rsidR="00945FA4" w:rsidRPr="005A7BEF" w:rsidRDefault="00945FA4" w:rsidP="00C7437E">
            <w:pPr>
              <w:rPr>
                <w:rFonts w:ascii="Arial" w:hAnsi="Arial" w:cs="Arial"/>
                <w:b/>
                <w:sz w:val="16"/>
                <w:szCs w:val="16"/>
              </w:rPr>
            </w:pPr>
          </w:p>
        </w:tc>
        <w:tc>
          <w:tcPr>
            <w:tcW w:w="240" w:type="pct"/>
            <w:gridSpan w:val="2"/>
          </w:tcPr>
          <w:p w14:paraId="339479D2" w14:textId="77777777" w:rsidR="00945FA4" w:rsidRPr="005A7BEF" w:rsidRDefault="00945FA4" w:rsidP="00C7437E">
            <w:pPr>
              <w:rPr>
                <w:rFonts w:ascii="Arial" w:hAnsi="Arial" w:cs="Arial"/>
                <w:b/>
                <w:sz w:val="16"/>
                <w:szCs w:val="16"/>
              </w:rPr>
            </w:pPr>
          </w:p>
        </w:tc>
        <w:tc>
          <w:tcPr>
            <w:tcW w:w="236" w:type="pct"/>
            <w:gridSpan w:val="2"/>
          </w:tcPr>
          <w:p w14:paraId="6212360B" w14:textId="77777777" w:rsidR="00945FA4" w:rsidRPr="005A7BEF" w:rsidRDefault="00945FA4" w:rsidP="00C7437E">
            <w:pPr>
              <w:rPr>
                <w:rFonts w:ascii="Arial" w:hAnsi="Arial" w:cs="Arial"/>
                <w:b/>
                <w:sz w:val="16"/>
                <w:szCs w:val="16"/>
              </w:rPr>
            </w:pPr>
          </w:p>
        </w:tc>
        <w:tc>
          <w:tcPr>
            <w:tcW w:w="195" w:type="pct"/>
          </w:tcPr>
          <w:p w14:paraId="6FB02C25" w14:textId="77777777" w:rsidR="00945FA4" w:rsidRPr="005A7BEF" w:rsidRDefault="00945FA4" w:rsidP="00C7437E">
            <w:pPr>
              <w:rPr>
                <w:rFonts w:ascii="Arial" w:hAnsi="Arial" w:cs="Arial"/>
                <w:b/>
                <w:sz w:val="16"/>
                <w:szCs w:val="16"/>
              </w:rPr>
            </w:pPr>
          </w:p>
        </w:tc>
        <w:tc>
          <w:tcPr>
            <w:tcW w:w="232" w:type="pct"/>
            <w:gridSpan w:val="2"/>
          </w:tcPr>
          <w:p w14:paraId="549A73B6" w14:textId="77777777" w:rsidR="00945FA4" w:rsidRPr="005A7BEF" w:rsidRDefault="00945FA4" w:rsidP="00C7437E">
            <w:pPr>
              <w:rPr>
                <w:rFonts w:ascii="Arial" w:hAnsi="Arial" w:cs="Arial"/>
                <w:b/>
                <w:sz w:val="16"/>
                <w:szCs w:val="16"/>
              </w:rPr>
            </w:pPr>
          </w:p>
        </w:tc>
        <w:tc>
          <w:tcPr>
            <w:tcW w:w="219" w:type="pct"/>
            <w:gridSpan w:val="2"/>
          </w:tcPr>
          <w:p w14:paraId="4455F917" w14:textId="77777777" w:rsidR="00945FA4" w:rsidRPr="005A7BEF" w:rsidRDefault="00945FA4" w:rsidP="00C7437E">
            <w:pPr>
              <w:rPr>
                <w:rFonts w:ascii="Arial" w:hAnsi="Arial" w:cs="Arial"/>
                <w:b/>
                <w:sz w:val="16"/>
                <w:szCs w:val="16"/>
              </w:rPr>
            </w:pPr>
          </w:p>
        </w:tc>
        <w:tc>
          <w:tcPr>
            <w:tcW w:w="251" w:type="pct"/>
            <w:gridSpan w:val="2"/>
          </w:tcPr>
          <w:p w14:paraId="3141B761" w14:textId="77777777" w:rsidR="00945FA4" w:rsidRPr="005A7BEF" w:rsidRDefault="00945FA4" w:rsidP="00C7437E">
            <w:pPr>
              <w:rPr>
                <w:rFonts w:ascii="Arial" w:hAnsi="Arial" w:cs="Arial"/>
                <w:b/>
                <w:sz w:val="16"/>
                <w:szCs w:val="16"/>
              </w:rPr>
            </w:pPr>
          </w:p>
        </w:tc>
        <w:tc>
          <w:tcPr>
            <w:tcW w:w="224" w:type="pct"/>
            <w:vAlign w:val="center"/>
          </w:tcPr>
          <w:p w14:paraId="4124DDC7" w14:textId="77777777" w:rsidR="00945FA4" w:rsidRPr="005A7BEF" w:rsidRDefault="00945FA4" w:rsidP="00C7437E">
            <w:pPr>
              <w:rPr>
                <w:rFonts w:ascii="Arial" w:hAnsi="Arial" w:cs="Arial"/>
                <w:b/>
                <w:sz w:val="16"/>
                <w:szCs w:val="16"/>
              </w:rPr>
            </w:pPr>
          </w:p>
        </w:tc>
        <w:tc>
          <w:tcPr>
            <w:tcW w:w="224" w:type="pct"/>
            <w:vAlign w:val="center"/>
          </w:tcPr>
          <w:p w14:paraId="3E5CF775" w14:textId="77777777" w:rsidR="00945FA4" w:rsidRPr="005A7BEF" w:rsidRDefault="00945FA4" w:rsidP="00C7437E">
            <w:pPr>
              <w:rPr>
                <w:rFonts w:ascii="Arial" w:hAnsi="Arial" w:cs="Arial"/>
                <w:b/>
                <w:sz w:val="16"/>
                <w:szCs w:val="16"/>
              </w:rPr>
            </w:pPr>
          </w:p>
        </w:tc>
        <w:tc>
          <w:tcPr>
            <w:tcW w:w="224" w:type="pct"/>
            <w:vAlign w:val="center"/>
          </w:tcPr>
          <w:p w14:paraId="0F8E0705" w14:textId="77777777" w:rsidR="00945FA4" w:rsidRPr="005A7BEF" w:rsidRDefault="00945FA4" w:rsidP="00C7437E">
            <w:pPr>
              <w:rPr>
                <w:rFonts w:ascii="Arial" w:hAnsi="Arial" w:cs="Arial"/>
                <w:b/>
                <w:sz w:val="16"/>
                <w:szCs w:val="16"/>
              </w:rPr>
            </w:pPr>
          </w:p>
        </w:tc>
        <w:tc>
          <w:tcPr>
            <w:tcW w:w="224" w:type="pct"/>
            <w:vAlign w:val="center"/>
          </w:tcPr>
          <w:p w14:paraId="56AFF12E" w14:textId="77777777" w:rsidR="00945FA4" w:rsidRPr="005A7BEF" w:rsidRDefault="00945FA4" w:rsidP="00C7437E">
            <w:pPr>
              <w:rPr>
                <w:rFonts w:ascii="Arial" w:hAnsi="Arial" w:cs="Arial"/>
                <w:b/>
                <w:sz w:val="16"/>
                <w:szCs w:val="16"/>
              </w:rPr>
            </w:pPr>
          </w:p>
        </w:tc>
        <w:tc>
          <w:tcPr>
            <w:tcW w:w="224" w:type="pct"/>
            <w:vAlign w:val="center"/>
          </w:tcPr>
          <w:p w14:paraId="36C44B8D" w14:textId="77777777" w:rsidR="00945FA4" w:rsidRPr="005A7BEF" w:rsidRDefault="00945FA4" w:rsidP="00C7437E">
            <w:pPr>
              <w:rPr>
                <w:rFonts w:ascii="Arial" w:hAnsi="Arial" w:cs="Arial"/>
                <w:b/>
                <w:sz w:val="16"/>
                <w:szCs w:val="16"/>
              </w:rPr>
            </w:pPr>
          </w:p>
        </w:tc>
        <w:tc>
          <w:tcPr>
            <w:tcW w:w="224" w:type="pct"/>
            <w:vAlign w:val="center"/>
          </w:tcPr>
          <w:p w14:paraId="239331E6" w14:textId="77777777" w:rsidR="00945FA4" w:rsidRPr="005A7BEF" w:rsidRDefault="00945FA4" w:rsidP="00C7437E">
            <w:pPr>
              <w:rPr>
                <w:rFonts w:ascii="Arial" w:hAnsi="Arial" w:cs="Arial"/>
                <w:b/>
                <w:sz w:val="16"/>
                <w:szCs w:val="16"/>
              </w:rPr>
            </w:pPr>
          </w:p>
        </w:tc>
        <w:tc>
          <w:tcPr>
            <w:tcW w:w="224" w:type="pct"/>
            <w:vAlign w:val="center"/>
          </w:tcPr>
          <w:p w14:paraId="60EDF794" w14:textId="77777777" w:rsidR="00945FA4" w:rsidRPr="005A7BEF" w:rsidRDefault="00945FA4" w:rsidP="00C7437E">
            <w:pPr>
              <w:rPr>
                <w:rFonts w:ascii="Arial" w:hAnsi="Arial" w:cs="Arial"/>
                <w:b/>
                <w:sz w:val="16"/>
                <w:szCs w:val="16"/>
              </w:rPr>
            </w:pPr>
          </w:p>
        </w:tc>
        <w:tc>
          <w:tcPr>
            <w:tcW w:w="224" w:type="pct"/>
            <w:vAlign w:val="center"/>
          </w:tcPr>
          <w:p w14:paraId="243FDD5B" w14:textId="77777777" w:rsidR="00945FA4" w:rsidRPr="005A7BEF" w:rsidRDefault="00945FA4" w:rsidP="00C7437E">
            <w:pPr>
              <w:rPr>
                <w:rFonts w:ascii="Arial" w:hAnsi="Arial" w:cs="Arial"/>
                <w:b/>
                <w:sz w:val="16"/>
                <w:szCs w:val="16"/>
              </w:rPr>
            </w:pPr>
          </w:p>
        </w:tc>
      </w:tr>
      <w:tr w:rsidR="00945FA4" w:rsidRPr="005A7BEF" w14:paraId="4A0FBD03" w14:textId="77777777" w:rsidTr="00842F8E">
        <w:trPr>
          <w:trHeight w:val="530"/>
        </w:trPr>
        <w:tc>
          <w:tcPr>
            <w:tcW w:w="1408" w:type="pct"/>
          </w:tcPr>
          <w:p w14:paraId="5F67728A" w14:textId="7CBC29C3" w:rsidR="00945FA4" w:rsidRPr="00842F8E" w:rsidRDefault="00945FA4" w:rsidP="00C7437E">
            <w:pPr>
              <w:rPr>
                <w:rFonts w:ascii="Arial" w:hAnsi="Arial" w:cs="Arial"/>
                <w:sz w:val="16"/>
                <w:szCs w:val="16"/>
              </w:rPr>
            </w:pPr>
            <w:r w:rsidRPr="00842F8E">
              <w:rPr>
                <w:rFonts w:ascii="Arial" w:hAnsi="Arial" w:cs="Arial"/>
                <w:bCs/>
                <w:sz w:val="16"/>
                <w:szCs w:val="16"/>
              </w:rPr>
              <w:t>Q</w:t>
            </w:r>
            <w:r w:rsidRPr="00842F8E">
              <w:rPr>
                <w:rFonts w:ascii="Arial" w:hAnsi="Arial" w:cs="Arial"/>
                <w:bCs/>
                <w:sz w:val="16"/>
                <w:szCs w:val="16"/>
              </w:rPr>
              <w:fldChar w:fldCharType="begin"/>
            </w:r>
            <w:r w:rsidRPr="00842F8E">
              <w:rPr>
                <w:rFonts w:ascii="Arial" w:hAnsi="Arial" w:cs="Arial"/>
                <w:bCs/>
                <w:sz w:val="16"/>
                <w:szCs w:val="16"/>
              </w:rPr>
              <w:instrText xml:space="preserve"> SEQ B \n </w:instrText>
            </w:r>
            <w:r w:rsidRPr="00842F8E">
              <w:rPr>
                <w:rFonts w:ascii="Arial" w:hAnsi="Arial" w:cs="Arial"/>
                <w:bCs/>
                <w:sz w:val="16"/>
                <w:szCs w:val="16"/>
              </w:rPr>
              <w:fldChar w:fldCharType="separate"/>
            </w:r>
            <w:r w:rsidRPr="00842F8E">
              <w:rPr>
                <w:rFonts w:ascii="Arial" w:hAnsi="Arial" w:cs="Arial"/>
                <w:bCs/>
                <w:noProof/>
                <w:sz w:val="16"/>
                <w:szCs w:val="16"/>
              </w:rPr>
              <w:t>24</w:t>
            </w:r>
            <w:r w:rsidRPr="00842F8E">
              <w:rPr>
                <w:rFonts w:ascii="Arial" w:hAnsi="Arial" w:cs="Arial"/>
                <w:bCs/>
                <w:sz w:val="16"/>
                <w:szCs w:val="16"/>
              </w:rPr>
              <w:fldChar w:fldCharType="end"/>
            </w:r>
            <w:r w:rsidRPr="00842F8E">
              <w:rPr>
                <w:rFonts w:ascii="Arial" w:hAnsi="Arial" w:cs="Arial"/>
                <w:bCs/>
                <w:sz w:val="16"/>
                <w:szCs w:val="16"/>
              </w:rPr>
              <w:t xml:space="preserve">. </w:t>
            </w:r>
            <w:r w:rsidRPr="00842F8E">
              <w:rPr>
                <w:rFonts w:ascii="Arial" w:hAnsi="Arial" w:cs="Arial"/>
                <w:sz w:val="16"/>
                <w:szCs w:val="16"/>
              </w:rPr>
              <w:t xml:space="preserve">How did </w:t>
            </w:r>
            <w:r w:rsidR="00D72A4F" w:rsidRPr="00842F8E">
              <w:rPr>
                <w:rFonts w:ascii="Arial" w:hAnsi="Arial" w:cs="Arial"/>
                <w:sz w:val="16"/>
                <w:szCs w:val="16"/>
              </w:rPr>
              <w:t>[Name]</w:t>
            </w:r>
            <w:r w:rsidRPr="00842F8E">
              <w:rPr>
                <w:rFonts w:ascii="Arial" w:hAnsi="Arial" w:cs="Arial"/>
                <w:sz w:val="16"/>
                <w:szCs w:val="16"/>
              </w:rPr>
              <w:t xml:space="preserve"> find a job </w:t>
            </w:r>
            <w:r w:rsidR="00E259AD" w:rsidRPr="00842F8E">
              <w:rPr>
                <w:rFonts w:ascii="Arial" w:hAnsi="Arial" w:cs="Arial"/>
                <w:sz w:val="16"/>
                <w:szCs w:val="16"/>
              </w:rPr>
              <w:t>in</w:t>
            </w:r>
            <w:r w:rsidRPr="00842F8E">
              <w:rPr>
                <w:rFonts w:ascii="Arial" w:hAnsi="Arial" w:cs="Arial"/>
                <w:sz w:val="16"/>
                <w:szCs w:val="16"/>
              </w:rPr>
              <w:t xml:space="preserve"> </w:t>
            </w:r>
            <w:r w:rsidR="00D72A4F" w:rsidRPr="00842F8E">
              <w:rPr>
                <w:rFonts w:ascii="Arial" w:hAnsi="Arial" w:cs="Arial"/>
                <w:sz w:val="16"/>
                <w:szCs w:val="16"/>
              </w:rPr>
              <w:t xml:space="preserve">[Place </w:t>
            </w:r>
            <w:r w:rsidR="00E259AD" w:rsidRPr="00842F8E">
              <w:rPr>
                <w:rFonts w:ascii="Arial" w:hAnsi="Arial" w:cs="Arial"/>
                <w:sz w:val="16"/>
                <w:szCs w:val="16"/>
              </w:rPr>
              <w:t>Name</w:t>
            </w:r>
            <w:r w:rsidR="00D72A4F" w:rsidRPr="00842F8E">
              <w:rPr>
                <w:rFonts w:ascii="Arial" w:hAnsi="Arial" w:cs="Arial"/>
                <w:sz w:val="16"/>
                <w:szCs w:val="16"/>
              </w:rPr>
              <w:t>]</w:t>
            </w:r>
            <w:r w:rsidRPr="00842F8E">
              <w:rPr>
                <w:rFonts w:ascii="Arial" w:hAnsi="Arial" w:cs="Arial"/>
                <w:sz w:val="16"/>
                <w:szCs w:val="16"/>
              </w:rPr>
              <w:t xml:space="preserve">? </w:t>
            </w:r>
          </w:p>
          <w:p w14:paraId="1EA1F904" w14:textId="77777777" w:rsidR="00945FA4" w:rsidRPr="00842F8E" w:rsidRDefault="00945FA4" w:rsidP="00C7437E">
            <w:pPr>
              <w:rPr>
                <w:rFonts w:ascii="Arial" w:hAnsi="Arial" w:cs="Arial"/>
                <w:sz w:val="16"/>
                <w:szCs w:val="16"/>
              </w:rPr>
            </w:pPr>
            <w:r w:rsidRPr="00842F8E">
              <w:rPr>
                <w:rFonts w:ascii="Arial" w:hAnsi="Arial" w:cs="Arial"/>
                <w:sz w:val="16"/>
                <w:szCs w:val="16"/>
              </w:rPr>
              <w:t>1. Own search before moving</w:t>
            </w:r>
          </w:p>
          <w:p w14:paraId="46DAE2F9" w14:textId="77777777" w:rsidR="00945FA4" w:rsidRPr="00842F8E" w:rsidRDefault="00945FA4" w:rsidP="00C7437E">
            <w:pPr>
              <w:rPr>
                <w:rFonts w:ascii="Arial" w:hAnsi="Arial" w:cs="Arial"/>
                <w:sz w:val="16"/>
                <w:szCs w:val="16"/>
              </w:rPr>
            </w:pPr>
            <w:r w:rsidRPr="00842F8E">
              <w:rPr>
                <w:rFonts w:ascii="Arial" w:hAnsi="Arial" w:cs="Arial"/>
                <w:sz w:val="16"/>
                <w:szCs w:val="16"/>
              </w:rPr>
              <w:t>2. Arranged by family</w:t>
            </w:r>
          </w:p>
          <w:p w14:paraId="56424019" w14:textId="77777777" w:rsidR="00945FA4" w:rsidRPr="00842F8E" w:rsidRDefault="00945FA4" w:rsidP="00C7437E">
            <w:pPr>
              <w:rPr>
                <w:rFonts w:ascii="Arial" w:hAnsi="Arial" w:cs="Arial"/>
                <w:sz w:val="16"/>
                <w:szCs w:val="16"/>
              </w:rPr>
            </w:pPr>
            <w:r w:rsidRPr="00842F8E">
              <w:rPr>
                <w:rFonts w:ascii="Arial" w:hAnsi="Arial" w:cs="Arial"/>
                <w:sz w:val="16"/>
                <w:szCs w:val="16"/>
              </w:rPr>
              <w:t>3. Arranged by friends</w:t>
            </w:r>
          </w:p>
          <w:p w14:paraId="46A1F086" w14:textId="77777777" w:rsidR="00945FA4" w:rsidRPr="00842F8E" w:rsidRDefault="00945FA4" w:rsidP="00C7437E">
            <w:pPr>
              <w:rPr>
                <w:rFonts w:ascii="Arial" w:hAnsi="Arial" w:cs="Arial"/>
                <w:sz w:val="16"/>
                <w:szCs w:val="16"/>
              </w:rPr>
            </w:pPr>
            <w:r w:rsidRPr="00842F8E">
              <w:rPr>
                <w:rFonts w:ascii="Arial" w:hAnsi="Arial" w:cs="Arial"/>
                <w:sz w:val="16"/>
                <w:szCs w:val="16"/>
              </w:rPr>
              <w:t>4. Own search after moving</w:t>
            </w:r>
          </w:p>
        </w:tc>
        <w:tc>
          <w:tcPr>
            <w:tcW w:w="209" w:type="pct"/>
          </w:tcPr>
          <w:p w14:paraId="4D951EAB" w14:textId="77777777" w:rsidR="00945FA4" w:rsidRPr="005A7BEF" w:rsidRDefault="00945FA4" w:rsidP="00C7437E">
            <w:pPr>
              <w:jc w:val="center"/>
              <w:rPr>
                <w:rFonts w:ascii="Arial" w:hAnsi="Arial" w:cs="Arial"/>
                <w:b/>
                <w:sz w:val="16"/>
                <w:szCs w:val="16"/>
              </w:rPr>
            </w:pPr>
          </w:p>
        </w:tc>
        <w:tc>
          <w:tcPr>
            <w:tcW w:w="213" w:type="pct"/>
            <w:gridSpan w:val="2"/>
          </w:tcPr>
          <w:p w14:paraId="6CC665BA" w14:textId="77777777" w:rsidR="00945FA4" w:rsidRPr="005A7BEF" w:rsidRDefault="00945FA4" w:rsidP="00C7437E">
            <w:pPr>
              <w:jc w:val="center"/>
              <w:rPr>
                <w:rFonts w:ascii="Arial" w:hAnsi="Arial" w:cs="Arial"/>
                <w:b/>
                <w:sz w:val="16"/>
                <w:szCs w:val="16"/>
              </w:rPr>
            </w:pPr>
          </w:p>
        </w:tc>
        <w:tc>
          <w:tcPr>
            <w:tcW w:w="240" w:type="pct"/>
            <w:gridSpan w:val="2"/>
          </w:tcPr>
          <w:p w14:paraId="12398816" w14:textId="77777777" w:rsidR="00945FA4" w:rsidRPr="005A7BEF" w:rsidRDefault="00945FA4" w:rsidP="00C7437E">
            <w:pPr>
              <w:jc w:val="center"/>
              <w:rPr>
                <w:rFonts w:ascii="Arial" w:hAnsi="Arial" w:cs="Arial"/>
                <w:b/>
                <w:sz w:val="16"/>
                <w:szCs w:val="16"/>
              </w:rPr>
            </w:pPr>
          </w:p>
        </w:tc>
        <w:tc>
          <w:tcPr>
            <w:tcW w:w="236" w:type="pct"/>
            <w:gridSpan w:val="2"/>
          </w:tcPr>
          <w:p w14:paraId="44265CAE" w14:textId="77777777" w:rsidR="00945FA4" w:rsidRPr="005A7BEF" w:rsidRDefault="00945FA4" w:rsidP="00C7437E">
            <w:pPr>
              <w:jc w:val="center"/>
              <w:rPr>
                <w:rFonts w:ascii="Arial" w:hAnsi="Arial" w:cs="Arial"/>
                <w:b/>
                <w:sz w:val="16"/>
                <w:szCs w:val="16"/>
              </w:rPr>
            </w:pPr>
          </w:p>
        </w:tc>
        <w:tc>
          <w:tcPr>
            <w:tcW w:w="195" w:type="pct"/>
          </w:tcPr>
          <w:p w14:paraId="0EBE4AE4" w14:textId="77777777" w:rsidR="00945FA4" w:rsidRPr="005A7BEF" w:rsidRDefault="00945FA4" w:rsidP="00C7437E">
            <w:pPr>
              <w:jc w:val="center"/>
              <w:rPr>
                <w:rFonts w:ascii="Arial" w:hAnsi="Arial" w:cs="Arial"/>
                <w:b/>
                <w:sz w:val="16"/>
                <w:szCs w:val="16"/>
              </w:rPr>
            </w:pPr>
          </w:p>
        </w:tc>
        <w:tc>
          <w:tcPr>
            <w:tcW w:w="232" w:type="pct"/>
            <w:gridSpan w:val="2"/>
          </w:tcPr>
          <w:p w14:paraId="354BD1D7" w14:textId="77777777" w:rsidR="00945FA4" w:rsidRPr="005A7BEF" w:rsidRDefault="00945FA4" w:rsidP="00C7437E">
            <w:pPr>
              <w:jc w:val="center"/>
              <w:rPr>
                <w:rFonts w:ascii="Arial" w:hAnsi="Arial" w:cs="Arial"/>
                <w:b/>
                <w:sz w:val="16"/>
                <w:szCs w:val="16"/>
              </w:rPr>
            </w:pPr>
          </w:p>
        </w:tc>
        <w:tc>
          <w:tcPr>
            <w:tcW w:w="219" w:type="pct"/>
            <w:gridSpan w:val="2"/>
          </w:tcPr>
          <w:p w14:paraId="38BDE3BF" w14:textId="77777777" w:rsidR="00945FA4" w:rsidRPr="005A7BEF" w:rsidRDefault="00945FA4" w:rsidP="00C7437E">
            <w:pPr>
              <w:jc w:val="center"/>
              <w:rPr>
                <w:rFonts w:ascii="Arial" w:hAnsi="Arial" w:cs="Arial"/>
                <w:b/>
                <w:sz w:val="16"/>
                <w:szCs w:val="16"/>
              </w:rPr>
            </w:pPr>
          </w:p>
        </w:tc>
        <w:tc>
          <w:tcPr>
            <w:tcW w:w="251" w:type="pct"/>
            <w:gridSpan w:val="2"/>
          </w:tcPr>
          <w:p w14:paraId="67D6EA87" w14:textId="77777777" w:rsidR="00945FA4" w:rsidRPr="005A7BEF" w:rsidRDefault="00945FA4" w:rsidP="00C7437E">
            <w:pPr>
              <w:jc w:val="center"/>
              <w:rPr>
                <w:rFonts w:ascii="Arial" w:hAnsi="Arial" w:cs="Arial"/>
                <w:b/>
                <w:sz w:val="16"/>
                <w:szCs w:val="16"/>
              </w:rPr>
            </w:pPr>
          </w:p>
        </w:tc>
        <w:tc>
          <w:tcPr>
            <w:tcW w:w="224" w:type="pct"/>
            <w:vAlign w:val="center"/>
          </w:tcPr>
          <w:p w14:paraId="3AF03C92" w14:textId="77777777" w:rsidR="00945FA4" w:rsidRPr="005A7BEF" w:rsidRDefault="00945FA4" w:rsidP="00C7437E">
            <w:pPr>
              <w:jc w:val="center"/>
              <w:rPr>
                <w:rFonts w:ascii="Arial" w:hAnsi="Arial" w:cs="Arial"/>
                <w:b/>
                <w:sz w:val="16"/>
                <w:szCs w:val="16"/>
              </w:rPr>
            </w:pPr>
          </w:p>
        </w:tc>
        <w:tc>
          <w:tcPr>
            <w:tcW w:w="224" w:type="pct"/>
            <w:vAlign w:val="center"/>
          </w:tcPr>
          <w:p w14:paraId="2D508CB9" w14:textId="77777777" w:rsidR="00945FA4" w:rsidRPr="005A7BEF" w:rsidRDefault="00945FA4" w:rsidP="00C7437E">
            <w:pPr>
              <w:jc w:val="center"/>
              <w:rPr>
                <w:rFonts w:ascii="Arial" w:hAnsi="Arial" w:cs="Arial"/>
                <w:b/>
                <w:sz w:val="16"/>
                <w:szCs w:val="16"/>
              </w:rPr>
            </w:pPr>
          </w:p>
        </w:tc>
        <w:tc>
          <w:tcPr>
            <w:tcW w:w="224" w:type="pct"/>
            <w:vAlign w:val="center"/>
          </w:tcPr>
          <w:p w14:paraId="06336D54" w14:textId="77777777" w:rsidR="00945FA4" w:rsidRPr="005A7BEF" w:rsidRDefault="00945FA4" w:rsidP="00C7437E">
            <w:pPr>
              <w:jc w:val="center"/>
              <w:rPr>
                <w:rFonts w:ascii="Arial" w:hAnsi="Arial" w:cs="Arial"/>
                <w:b/>
                <w:sz w:val="16"/>
                <w:szCs w:val="16"/>
              </w:rPr>
            </w:pPr>
          </w:p>
        </w:tc>
        <w:tc>
          <w:tcPr>
            <w:tcW w:w="224" w:type="pct"/>
            <w:vAlign w:val="center"/>
          </w:tcPr>
          <w:p w14:paraId="7DF5D401" w14:textId="77777777" w:rsidR="00945FA4" w:rsidRPr="005A7BEF" w:rsidRDefault="00945FA4" w:rsidP="00C7437E">
            <w:pPr>
              <w:jc w:val="center"/>
              <w:rPr>
                <w:rFonts w:ascii="Arial" w:hAnsi="Arial" w:cs="Arial"/>
                <w:b/>
                <w:sz w:val="16"/>
                <w:szCs w:val="16"/>
              </w:rPr>
            </w:pPr>
          </w:p>
        </w:tc>
        <w:tc>
          <w:tcPr>
            <w:tcW w:w="224" w:type="pct"/>
            <w:vAlign w:val="center"/>
          </w:tcPr>
          <w:p w14:paraId="5AD315CF" w14:textId="77777777" w:rsidR="00945FA4" w:rsidRPr="005A7BEF" w:rsidRDefault="00945FA4" w:rsidP="00C7437E">
            <w:pPr>
              <w:jc w:val="center"/>
              <w:rPr>
                <w:rFonts w:ascii="Arial" w:hAnsi="Arial" w:cs="Arial"/>
                <w:b/>
                <w:sz w:val="16"/>
                <w:szCs w:val="16"/>
              </w:rPr>
            </w:pPr>
          </w:p>
        </w:tc>
        <w:tc>
          <w:tcPr>
            <w:tcW w:w="224" w:type="pct"/>
            <w:vAlign w:val="center"/>
          </w:tcPr>
          <w:p w14:paraId="6EF89251" w14:textId="77777777" w:rsidR="00945FA4" w:rsidRPr="005A7BEF" w:rsidRDefault="00945FA4" w:rsidP="00C7437E">
            <w:pPr>
              <w:jc w:val="center"/>
              <w:rPr>
                <w:rFonts w:ascii="Arial" w:hAnsi="Arial" w:cs="Arial"/>
                <w:b/>
                <w:sz w:val="16"/>
                <w:szCs w:val="16"/>
              </w:rPr>
            </w:pPr>
          </w:p>
        </w:tc>
        <w:tc>
          <w:tcPr>
            <w:tcW w:w="224" w:type="pct"/>
            <w:vAlign w:val="center"/>
          </w:tcPr>
          <w:p w14:paraId="511231C0" w14:textId="77777777" w:rsidR="00945FA4" w:rsidRPr="005A7BEF" w:rsidRDefault="00945FA4" w:rsidP="00C7437E">
            <w:pPr>
              <w:jc w:val="center"/>
              <w:rPr>
                <w:rFonts w:ascii="Arial" w:hAnsi="Arial" w:cs="Arial"/>
                <w:b/>
                <w:sz w:val="16"/>
                <w:szCs w:val="16"/>
              </w:rPr>
            </w:pPr>
          </w:p>
        </w:tc>
        <w:tc>
          <w:tcPr>
            <w:tcW w:w="224" w:type="pct"/>
            <w:vAlign w:val="center"/>
          </w:tcPr>
          <w:p w14:paraId="420B6432" w14:textId="77777777" w:rsidR="00945FA4" w:rsidRPr="005A7BEF" w:rsidRDefault="00945FA4" w:rsidP="00C7437E">
            <w:pPr>
              <w:jc w:val="center"/>
              <w:rPr>
                <w:rFonts w:ascii="Arial" w:hAnsi="Arial" w:cs="Arial"/>
                <w:b/>
                <w:sz w:val="16"/>
                <w:szCs w:val="16"/>
              </w:rPr>
            </w:pPr>
          </w:p>
        </w:tc>
      </w:tr>
      <w:tr w:rsidR="00945FA4" w:rsidRPr="005A7BEF" w14:paraId="47CED7C3" w14:textId="77777777" w:rsidTr="00842F8E">
        <w:trPr>
          <w:trHeight w:val="402"/>
        </w:trPr>
        <w:tc>
          <w:tcPr>
            <w:tcW w:w="1408" w:type="pct"/>
          </w:tcPr>
          <w:p w14:paraId="58D2F6AD" w14:textId="0AB8BDEC" w:rsidR="00945FA4" w:rsidRPr="00842F8E" w:rsidRDefault="00945FA4" w:rsidP="00C7437E">
            <w:pPr>
              <w:rPr>
                <w:rFonts w:ascii="Arial" w:hAnsi="Arial" w:cs="Arial"/>
                <w:sz w:val="16"/>
                <w:szCs w:val="16"/>
              </w:rPr>
            </w:pPr>
            <w:r w:rsidRPr="00842F8E">
              <w:rPr>
                <w:rFonts w:ascii="Arial" w:hAnsi="Arial" w:cs="Arial"/>
                <w:bCs/>
                <w:sz w:val="16"/>
                <w:szCs w:val="16"/>
              </w:rPr>
              <w:t>Q</w:t>
            </w:r>
            <w:r w:rsidRPr="00842F8E">
              <w:rPr>
                <w:rFonts w:ascii="Arial" w:hAnsi="Arial" w:cs="Arial"/>
                <w:bCs/>
                <w:sz w:val="16"/>
                <w:szCs w:val="16"/>
              </w:rPr>
              <w:fldChar w:fldCharType="begin"/>
            </w:r>
            <w:r w:rsidRPr="00842F8E">
              <w:rPr>
                <w:rFonts w:ascii="Arial" w:hAnsi="Arial" w:cs="Arial"/>
                <w:bCs/>
                <w:sz w:val="16"/>
                <w:szCs w:val="16"/>
              </w:rPr>
              <w:instrText xml:space="preserve"> SEQ B \n </w:instrText>
            </w:r>
            <w:r w:rsidRPr="00842F8E">
              <w:rPr>
                <w:rFonts w:ascii="Arial" w:hAnsi="Arial" w:cs="Arial"/>
                <w:bCs/>
                <w:sz w:val="16"/>
                <w:szCs w:val="16"/>
              </w:rPr>
              <w:fldChar w:fldCharType="separate"/>
            </w:r>
            <w:r w:rsidRPr="00842F8E">
              <w:rPr>
                <w:rFonts w:ascii="Arial" w:hAnsi="Arial" w:cs="Arial"/>
                <w:bCs/>
                <w:noProof/>
                <w:sz w:val="16"/>
                <w:szCs w:val="16"/>
              </w:rPr>
              <w:t>25</w:t>
            </w:r>
            <w:r w:rsidRPr="00842F8E">
              <w:rPr>
                <w:rFonts w:ascii="Arial" w:hAnsi="Arial" w:cs="Arial"/>
                <w:bCs/>
                <w:sz w:val="16"/>
                <w:szCs w:val="16"/>
              </w:rPr>
              <w:fldChar w:fldCharType="end"/>
            </w:r>
            <w:r w:rsidRPr="00842F8E">
              <w:rPr>
                <w:rFonts w:ascii="Arial" w:hAnsi="Arial" w:cs="Arial"/>
                <w:bCs/>
                <w:sz w:val="16"/>
                <w:szCs w:val="16"/>
              </w:rPr>
              <w:t xml:space="preserve">. </w:t>
            </w:r>
            <w:r w:rsidRPr="00842F8E">
              <w:rPr>
                <w:rFonts w:ascii="Arial" w:hAnsi="Arial" w:cs="Arial"/>
                <w:sz w:val="16"/>
                <w:szCs w:val="16"/>
              </w:rPr>
              <w:t xml:space="preserve">During the time between arriving at </w:t>
            </w:r>
            <w:r w:rsidR="00AF1D7B" w:rsidRPr="00842F8E">
              <w:rPr>
                <w:rFonts w:ascii="Arial" w:hAnsi="Arial" w:cs="Arial"/>
                <w:sz w:val="16"/>
                <w:szCs w:val="16"/>
              </w:rPr>
              <w:t xml:space="preserve">his/her </w:t>
            </w:r>
            <w:r w:rsidRPr="00842F8E">
              <w:rPr>
                <w:rFonts w:ascii="Arial" w:hAnsi="Arial" w:cs="Arial"/>
                <w:sz w:val="16"/>
                <w:szCs w:val="16"/>
              </w:rPr>
              <w:t xml:space="preserve">destination and finding a job, what was </w:t>
            </w:r>
            <w:r w:rsidR="00AF1D7B" w:rsidRPr="00842F8E">
              <w:rPr>
                <w:rFonts w:ascii="Arial" w:hAnsi="Arial" w:cs="Arial"/>
                <w:sz w:val="16"/>
                <w:szCs w:val="16"/>
              </w:rPr>
              <w:t>[Name’s]</w:t>
            </w:r>
            <w:r w:rsidRPr="00842F8E">
              <w:rPr>
                <w:rFonts w:ascii="Arial" w:hAnsi="Arial" w:cs="Arial"/>
                <w:sz w:val="16"/>
                <w:szCs w:val="16"/>
              </w:rPr>
              <w:t xml:space="preserve"> main means of support? </w:t>
            </w:r>
          </w:p>
          <w:p w14:paraId="304E3BD7" w14:textId="77777777" w:rsidR="00945FA4" w:rsidRPr="00842F8E" w:rsidRDefault="00945FA4" w:rsidP="00C7437E">
            <w:pPr>
              <w:rPr>
                <w:rFonts w:ascii="Arial" w:hAnsi="Arial" w:cs="Arial"/>
                <w:sz w:val="16"/>
                <w:szCs w:val="16"/>
              </w:rPr>
            </w:pPr>
            <w:r w:rsidRPr="00842F8E">
              <w:rPr>
                <w:rFonts w:ascii="Arial" w:hAnsi="Arial" w:cs="Arial"/>
                <w:sz w:val="16"/>
                <w:szCs w:val="16"/>
              </w:rPr>
              <w:t>1. Own savings</w:t>
            </w:r>
          </w:p>
          <w:p w14:paraId="445A7DA6" w14:textId="77777777" w:rsidR="00945FA4" w:rsidRPr="00842F8E" w:rsidRDefault="00945FA4" w:rsidP="00C7437E">
            <w:pPr>
              <w:rPr>
                <w:rFonts w:ascii="Arial" w:hAnsi="Arial" w:cs="Arial"/>
                <w:sz w:val="16"/>
                <w:szCs w:val="16"/>
              </w:rPr>
            </w:pPr>
            <w:r w:rsidRPr="00842F8E">
              <w:rPr>
                <w:rFonts w:ascii="Arial" w:hAnsi="Arial" w:cs="Arial"/>
                <w:sz w:val="16"/>
                <w:szCs w:val="16"/>
              </w:rPr>
              <w:t>2. Family at destination</w:t>
            </w:r>
          </w:p>
          <w:p w14:paraId="5E931B46" w14:textId="77777777" w:rsidR="00945FA4" w:rsidRPr="00842F8E" w:rsidRDefault="00945FA4" w:rsidP="00C7437E">
            <w:pPr>
              <w:rPr>
                <w:rFonts w:ascii="Arial" w:hAnsi="Arial" w:cs="Arial"/>
                <w:sz w:val="16"/>
                <w:szCs w:val="16"/>
              </w:rPr>
            </w:pPr>
            <w:r w:rsidRPr="00842F8E">
              <w:rPr>
                <w:rFonts w:ascii="Arial" w:hAnsi="Arial" w:cs="Arial"/>
                <w:sz w:val="16"/>
                <w:szCs w:val="16"/>
              </w:rPr>
              <w:t>3. Family at previous place</w:t>
            </w:r>
          </w:p>
          <w:p w14:paraId="4C8A41B1" w14:textId="77777777" w:rsidR="00945FA4" w:rsidRPr="00842F8E" w:rsidRDefault="00945FA4" w:rsidP="00C7437E">
            <w:pPr>
              <w:rPr>
                <w:rFonts w:ascii="Arial" w:hAnsi="Arial" w:cs="Arial"/>
                <w:sz w:val="16"/>
                <w:szCs w:val="16"/>
              </w:rPr>
            </w:pPr>
            <w:r w:rsidRPr="00842F8E">
              <w:rPr>
                <w:rFonts w:ascii="Arial" w:hAnsi="Arial" w:cs="Arial"/>
                <w:sz w:val="16"/>
                <w:szCs w:val="16"/>
              </w:rPr>
              <w:t>4. Friends</w:t>
            </w:r>
          </w:p>
          <w:p w14:paraId="6F070767" w14:textId="77777777" w:rsidR="00945FA4" w:rsidRPr="00842F8E" w:rsidRDefault="00945FA4" w:rsidP="00C7437E">
            <w:pPr>
              <w:rPr>
                <w:rFonts w:ascii="Arial" w:hAnsi="Arial" w:cs="Arial"/>
                <w:sz w:val="16"/>
                <w:szCs w:val="16"/>
              </w:rPr>
            </w:pPr>
            <w:r w:rsidRPr="00842F8E">
              <w:rPr>
                <w:rFonts w:ascii="Arial" w:hAnsi="Arial" w:cs="Arial"/>
                <w:sz w:val="16"/>
                <w:szCs w:val="16"/>
              </w:rPr>
              <w:t>5. Menial work/begging</w:t>
            </w:r>
          </w:p>
          <w:p w14:paraId="7BB3EE07" w14:textId="77777777" w:rsidR="00945FA4" w:rsidRPr="00842F8E" w:rsidRDefault="00945FA4" w:rsidP="00C7437E">
            <w:pPr>
              <w:rPr>
                <w:rFonts w:ascii="Arial" w:hAnsi="Arial" w:cs="Arial"/>
                <w:sz w:val="16"/>
                <w:szCs w:val="16"/>
              </w:rPr>
            </w:pPr>
            <w:r w:rsidRPr="00842F8E">
              <w:rPr>
                <w:rFonts w:ascii="Arial" w:hAnsi="Arial" w:cs="Arial"/>
                <w:sz w:val="16"/>
                <w:szCs w:val="16"/>
              </w:rPr>
              <w:t>6. No means of support</w:t>
            </w:r>
          </w:p>
          <w:p w14:paraId="40BF8D3C" w14:textId="77777777" w:rsidR="00945FA4" w:rsidRPr="00842F8E" w:rsidRDefault="00945FA4" w:rsidP="00C7437E">
            <w:pPr>
              <w:rPr>
                <w:rFonts w:ascii="Arial" w:hAnsi="Arial" w:cs="Arial"/>
                <w:sz w:val="16"/>
                <w:szCs w:val="16"/>
              </w:rPr>
            </w:pPr>
            <w:r w:rsidRPr="00842F8E">
              <w:rPr>
                <w:rFonts w:ascii="Arial" w:hAnsi="Arial" w:cs="Arial"/>
                <w:sz w:val="16"/>
                <w:szCs w:val="16"/>
              </w:rPr>
              <w:t>7. Loan</w:t>
            </w:r>
          </w:p>
        </w:tc>
        <w:tc>
          <w:tcPr>
            <w:tcW w:w="209" w:type="pct"/>
          </w:tcPr>
          <w:p w14:paraId="0F9A1908" w14:textId="77777777" w:rsidR="00945FA4" w:rsidRPr="005A7BEF" w:rsidRDefault="00945FA4" w:rsidP="00C7437E">
            <w:pPr>
              <w:jc w:val="center"/>
              <w:rPr>
                <w:rFonts w:ascii="Arial" w:hAnsi="Arial" w:cs="Arial"/>
                <w:b/>
                <w:sz w:val="16"/>
                <w:szCs w:val="16"/>
              </w:rPr>
            </w:pPr>
          </w:p>
        </w:tc>
        <w:tc>
          <w:tcPr>
            <w:tcW w:w="213" w:type="pct"/>
            <w:gridSpan w:val="2"/>
          </w:tcPr>
          <w:p w14:paraId="25BF0067" w14:textId="77777777" w:rsidR="00945FA4" w:rsidRPr="005A7BEF" w:rsidRDefault="00945FA4" w:rsidP="00C7437E">
            <w:pPr>
              <w:jc w:val="center"/>
              <w:rPr>
                <w:rFonts w:ascii="Arial" w:hAnsi="Arial" w:cs="Arial"/>
                <w:b/>
                <w:sz w:val="16"/>
                <w:szCs w:val="16"/>
              </w:rPr>
            </w:pPr>
          </w:p>
        </w:tc>
        <w:tc>
          <w:tcPr>
            <w:tcW w:w="240" w:type="pct"/>
            <w:gridSpan w:val="2"/>
          </w:tcPr>
          <w:p w14:paraId="2B7F479C" w14:textId="77777777" w:rsidR="00945FA4" w:rsidRPr="005A7BEF" w:rsidRDefault="00945FA4" w:rsidP="00C7437E">
            <w:pPr>
              <w:jc w:val="center"/>
              <w:rPr>
                <w:rFonts w:ascii="Arial" w:hAnsi="Arial" w:cs="Arial"/>
                <w:b/>
                <w:sz w:val="16"/>
                <w:szCs w:val="16"/>
              </w:rPr>
            </w:pPr>
          </w:p>
        </w:tc>
        <w:tc>
          <w:tcPr>
            <w:tcW w:w="236" w:type="pct"/>
            <w:gridSpan w:val="2"/>
          </w:tcPr>
          <w:p w14:paraId="4CEAFD7E" w14:textId="77777777" w:rsidR="00945FA4" w:rsidRPr="005A7BEF" w:rsidRDefault="00945FA4" w:rsidP="00C7437E">
            <w:pPr>
              <w:jc w:val="center"/>
              <w:rPr>
                <w:rFonts w:ascii="Arial" w:hAnsi="Arial" w:cs="Arial"/>
                <w:b/>
                <w:sz w:val="16"/>
                <w:szCs w:val="16"/>
              </w:rPr>
            </w:pPr>
          </w:p>
        </w:tc>
        <w:tc>
          <w:tcPr>
            <w:tcW w:w="195" w:type="pct"/>
          </w:tcPr>
          <w:p w14:paraId="6E0BB219" w14:textId="77777777" w:rsidR="00945FA4" w:rsidRPr="005A7BEF" w:rsidRDefault="00945FA4" w:rsidP="00C7437E">
            <w:pPr>
              <w:jc w:val="center"/>
              <w:rPr>
                <w:rFonts w:ascii="Arial" w:hAnsi="Arial" w:cs="Arial"/>
                <w:b/>
                <w:sz w:val="16"/>
                <w:szCs w:val="16"/>
              </w:rPr>
            </w:pPr>
          </w:p>
        </w:tc>
        <w:tc>
          <w:tcPr>
            <w:tcW w:w="232" w:type="pct"/>
            <w:gridSpan w:val="2"/>
          </w:tcPr>
          <w:p w14:paraId="51BC556D" w14:textId="77777777" w:rsidR="00945FA4" w:rsidRPr="005A7BEF" w:rsidRDefault="00945FA4" w:rsidP="00C7437E">
            <w:pPr>
              <w:jc w:val="center"/>
              <w:rPr>
                <w:rFonts w:ascii="Arial" w:hAnsi="Arial" w:cs="Arial"/>
                <w:b/>
                <w:sz w:val="16"/>
                <w:szCs w:val="16"/>
              </w:rPr>
            </w:pPr>
          </w:p>
        </w:tc>
        <w:tc>
          <w:tcPr>
            <w:tcW w:w="219" w:type="pct"/>
            <w:gridSpan w:val="2"/>
          </w:tcPr>
          <w:p w14:paraId="4126299D" w14:textId="77777777" w:rsidR="00945FA4" w:rsidRPr="005A7BEF" w:rsidRDefault="00945FA4" w:rsidP="00C7437E">
            <w:pPr>
              <w:jc w:val="center"/>
              <w:rPr>
                <w:rFonts w:ascii="Arial" w:hAnsi="Arial" w:cs="Arial"/>
                <w:b/>
                <w:sz w:val="16"/>
                <w:szCs w:val="16"/>
              </w:rPr>
            </w:pPr>
          </w:p>
        </w:tc>
        <w:tc>
          <w:tcPr>
            <w:tcW w:w="251" w:type="pct"/>
            <w:gridSpan w:val="2"/>
          </w:tcPr>
          <w:p w14:paraId="70173EE7" w14:textId="77777777" w:rsidR="00945FA4" w:rsidRPr="005A7BEF" w:rsidRDefault="00945FA4" w:rsidP="00C7437E">
            <w:pPr>
              <w:jc w:val="center"/>
              <w:rPr>
                <w:rFonts w:ascii="Arial" w:hAnsi="Arial" w:cs="Arial"/>
                <w:b/>
                <w:sz w:val="16"/>
                <w:szCs w:val="16"/>
              </w:rPr>
            </w:pPr>
          </w:p>
        </w:tc>
        <w:tc>
          <w:tcPr>
            <w:tcW w:w="224" w:type="pct"/>
            <w:vAlign w:val="center"/>
          </w:tcPr>
          <w:p w14:paraId="46D52013" w14:textId="77777777" w:rsidR="00945FA4" w:rsidRPr="005A7BEF" w:rsidRDefault="00945FA4" w:rsidP="00C7437E">
            <w:pPr>
              <w:jc w:val="center"/>
              <w:rPr>
                <w:rFonts w:ascii="Arial" w:hAnsi="Arial" w:cs="Arial"/>
                <w:b/>
                <w:sz w:val="16"/>
                <w:szCs w:val="16"/>
              </w:rPr>
            </w:pPr>
          </w:p>
        </w:tc>
        <w:tc>
          <w:tcPr>
            <w:tcW w:w="224" w:type="pct"/>
            <w:vAlign w:val="center"/>
          </w:tcPr>
          <w:p w14:paraId="793C51FD" w14:textId="77777777" w:rsidR="00945FA4" w:rsidRPr="005A7BEF" w:rsidRDefault="00945FA4" w:rsidP="00C7437E">
            <w:pPr>
              <w:jc w:val="center"/>
              <w:rPr>
                <w:rFonts w:ascii="Arial" w:hAnsi="Arial" w:cs="Arial"/>
                <w:b/>
                <w:sz w:val="16"/>
                <w:szCs w:val="16"/>
              </w:rPr>
            </w:pPr>
          </w:p>
        </w:tc>
        <w:tc>
          <w:tcPr>
            <w:tcW w:w="224" w:type="pct"/>
            <w:vAlign w:val="center"/>
          </w:tcPr>
          <w:p w14:paraId="1A2255FE" w14:textId="77777777" w:rsidR="00945FA4" w:rsidRPr="005A7BEF" w:rsidRDefault="00945FA4" w:rsidP="00C7437E">
            <w:pPr>
              <w:jc w:val="center"/>
              <w:rPr>
                <w:rFonts w:ascii="Arial" w:hAnsi="Arial" w:cs="Arial"/>
                <w:b/>
                <w:sz w:val="16"/>
                <w:szCs w:val="16"/>
              </w:rPr>
            </w:pPr>
          </w:p>
        </w:tc>
        <w:tc>
          <w:tcPr>
            <w:tcW w:w="224" w:type="pct"/>
            <w:vAlign w:val="center"/>
          </w:tcPr>
          <w:p w14:paraId="3249A726" w14:textId="77777777" w:rsidR="00945FA4" w:rsidRPr="005A7BEF" w:rsidRDefault="00945FA4" w:rsidP="00C7437E">
            <w:pPr>
              <w:jc w:val="center"/>
              <w:rPr>
                <w:rFonts w:ascii="Arial" w:hAnsi="Arial" w:cs="Arial"/>
                <w:b/>
                <w:sz w:val="16"/>
                <w:szCs w:val="16"/>
              </w:rPr>
            </w:pPr>
          </w:p>
        </w:tc>
        <w:tc>
          <w:tcPr>
            <w:tcW w:w="224" w:type="pct"/>
            <w:vAlign w:val="center"/>
          </w:tcPr>
          <w:p w14:paraId="4E9E2748" w14:textId="77777777" w:rsidR="00945FA4" w:rsidRPr="005A7BEF" w:rsidRDefault="00945FA4" w:rsidP="00C7437E">
            <w:pPr>
              <w:jc w:val="center"/>
              <w:rPr>
                <w:rFonts w:ascii="Arial" w:hAnsi="Arial" w:cs="Arial"/>
                <w:b/>
                <w:sz w:val="16"/>
                <w:szCs w:val="16"/>
              </w:rPr>
            </w:pPr>
          </w:p>
        </w:tc>
        <w:tc>
          <w:tcPr>
            <w:tcW w:w="224" w:type="pct"/>
            <w:vAlign w:val="center"/>
          </w:tcPr>
          <w:p w14:paraId="2455E421" w14:textId="77777777" w:rsidR="00945FA4" w:rsidRPr="005A7BEF" w:rsidRDefault="00945FA4" w:rsidP="00C7437E">
            <w:pPr>
              <w:jc w:val="center"/>
              <w:rPr>
                <w:rFonts w:ascii="Arial" w:hAnsi="Arial" w:cs="Arial"/>
                <w:b/>
                <w:sz w:val="16"/>
                <w:szCs w:val="16"/>
              </w:rPr>
            </w:pPr>
          </w:p>
        </w:tc>
        <w:tc>
          <w:tcPr>
            <w:tcW w:w="224" w:type="pct"/>
            <w:vAlign w:val="center"/>
          </w:tcPr>
          <w:p w14:paraId="0E1D79D8" w14:textId="77777777" w:rsidR="00945FA4" w:rsidRPr="005A7BEF" w:rsidRDefault="00945FA4" w:rsidP="00C7437E">
            <w:pPr>
              <w:jc w:val="center"/>
              <w:rPr>
                <w:rFonts w:ascii="Arial" w:hAnsi="Arial" w:cs="Arial"/>
                <w:b/>
                <w:sz w:val="16"/>
                <w:szCs w:val="16"/>
              </w:rPr>
            </w:pPr>
          </w:p>
        </w:tc>
        <w:tc>
          <w:tcPr>
            <w:tcW w:w="224" w:type="pct"/>
            <w:vAlign w:val="center"/>
          </w:tcPr>
          <w:p w14:paraId="1BD7FB42" w14:textId="77777777" w:rsidR="00945FA4" w:rsidRPr="005A7BEF" w:rsidRDefault="00945FA4" w:rsidP="00C7437E">
            <w:pPr>
              <w:jc w:val="center"/>
              <w:rPr>
                <w:rFonts w:ascii="Arial" w:hAnsi="Arial" w:cs="Arial"/>
                <w:b/>
                <w:sz w:val="16"/>
                <w:szCs w:val="16"/>
              </w:rPr>
            </w:pPr>
          </w:p>
        </w:tc>
      </w:tr>
      <w:tr w:rsidR="00945FA4" w:rsidRPr="005A7BEF" w14:paraId="4AD7C514" w14:textId="77777777" w:rsidTr="00842F8E">
        <w:trPr>
          <w:trHeight w:val="402"/>
        </w:trPr>
        <w:tc>
          <w:tcPr>
            <w:tcW w:w="1408" w:type="pct"/>
          </w:tcPr>
          <w:p w14:paraId="653823F0" w14:textId="599B0EFB" w:rsidR="00945FA4" w:rsidRPr="008D4F63" w:rsidRDefault="00945FA4" w:rsidP="00C7437E">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26</w:t>
            </w:r>
            <w:r w:rsidRPr="008D4F63">
              <w:rPr>
                <w:rFonts w:ascii="Arial" w:hAnsi="Arial" w:cs="Arial"/>
                <w:bCs/>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How </w:t>
            </w:r>
            <w:r w:rsidR="00AF1D7B" w:rsidRPr="008D4F63">
              <w:rPr>
                <w:rFonts w:ascii="Arial" w:hAnsi="Arial" w:cs="Arial"/>
                <w:sz w:val="16"/>
                <w:szCs w:val="16"/>
              </w:rPr>
              <w:t>many months</w:t>
            </w:r>
            <w:r w:rsidRPr="008D4F63">
              <w:rPr>
                <w:rFonts w:ascii="Arial" w:hAnsi="Arial" w:cs="Arial"/>
                <w:sz w:val="16"/>
                <w:szCs w:val="16"/>
              </w:rPr>
              <w:t xml:space="preserve"> after coming to </w:t>
            </w:r>
            <w:r w:rsidR="00AF1D7B" w:rsidRPr="008D4F63">
              <w:rPr>
                <w:rFonts w:ascii="Arial" w:hAnsi="Arial" w:cs="Arial"/>
                <w:sz w:val="16"/>
                <w:szCs w:val="16"/>
              </w:rPr>
              <w:t xml:space="preserve">[Place </w:t>
            </w:r>
            <w:r w:rsidR="00E259AD">
              <w:rPr>
                <w:rFonts w:ascii="Arial" w:hAnsi="Arial" w:cs="Arial"/>
                <w:sz w:val="16"/>
                <w:szCs w:val="16"/>
              </w:rPr>
              <w:t>Name</w:t>
            </w:r>
            <w:r w:rsidR="00AF1D7B" w:rsidRPr="008D4F63">
              <w:rPr>
                <w:rFonts w:ascii="Arial" w:hAnsi="Arial" w:cs="Arial"/>
                <w:sz w:val="16"/>
                <w:szCs w:val="16"/>
              </w:rPr>
              <w:t xml:space="preserve">] </w:t>
            </w:r>
            <w:r w:rsidRPr="008D4F63">
              <w:rPr>
                <w:rFonts w:ascii="Arial" w:hAnsi="Arial" w:cs="Arial"/>
                <w:sz w:val="16"/>
                <w:szCs w:val="16"/>
              </w:rPr>
              <w:t xml:space="preserve"> did it take </w:t>
            </w:r>
            <w:r w:rsidR="00AF1D7B" w:rsidRPr="008D4F63">
              <w:rPr>
                <w:rFonts w:ascii="Arial" w:hAnsi="Arial" w:cs="Arial"/>
                <w:sz w:val="16"/>
                <w:szCs w:val="16"/>
              </w:rPr>
              <w:t>[Name]</w:t>
            </w:r>
            <w:r w:rsidRPr="008D4F63">
              <w:rPr>
                <w:rFonts w:ascii="Arial" w:hAnsi="Arial" w:cs="Arial"/>
                <w:sz w:val="16"/>
                <w:szCs w:val="16"/>
              </w:rPr>
              <w:t xml:space="preserve"> to find a job? </w:t>
            </w:r>
          </w:p>
          <w:p w14:paraId="35C78EB2" w14:textId="36228CFB" w:rsidR="00945FA4" w:rsidRPr="008D4F63" w:rsidRDefault="00945FA4" w:rsidP="00C7437E">
            <w:pPr>
              <w:rPr>
                <w:rFonts w:ascii="Arial" w:hAnsi="Arial" w:cs="Arial"/>
                <w:sz w:val="16"/>
                <w:szCs w:val="16"/>
              </w:rPr>
            </w:pPr>
          </w:p>
        </w:tc>
        <w:tc>
          <w:tcPr>
            <w:tcW w:w="209" w:type="pct"/>
          </w:tcPr>
          <w:p w14:paraId="43BA1AB4" w14:textId="77777777" w:rsidR="00945FA4" w:rsidRPr="005A7BEF" w:rsidRDefault="00945FA4" w:rsidP="00C7437E">
            <w:pPr>
              <w:rPr>
                <w:rFonts w:ascii="Arial" w:hAnsi="Arial" w:cs="Arial"/>
                <w:b/>
                <w:sz w:val="16"/>
                <w:szCs w:val="16"/>
              </w:rPr>
            </w:pPr>
          </w:p>
        </w:tc>
        <w:tc>
          <w:tcPr>
            <w:tcW w:w="213" w:type="pct"/>
            <w:gridSpan w:val="2"/>
          </w:tcPr>
          <w:p w14:paraId="559F55A3" w14:textId="77777777" w:rsidR="00945FA4" w:rsidRPr="005A7BEF" w:rsidRDefault="00945FA4" w:rsidP="00C7437E">
            <w:pPr>
              <w:rPr>
                <w:rFonts w:ascii="Arial" w:hAnsi="Arial" w:cs="Arial"/>
                <w:b/>
                <w:sz w:val="16"/>
                <w:szCs w:val="16"/>
              </w:rPr>
            </w:pPr>
          </w:p>
        </w:tc>
        <w:tc>
          <w:tcPr>
            <w:tcW w:w="240" w:type="pct"/>
            <w:gridSpan w:val="2"/>
          </w:tcPr>
          <w:p w14:paraId="5CA53DC8" w14:textId="77777777" w:rsidR="00945FA4" w:rsidRPr="005A7BEF" w:rsidRDefault="00945FA4" w:rsidP="00C7437E">
            <w:pPr>
              <w:rPr>
                <w:rFonts w:ascii="Arial" w:hAnsi="Arial" w:cs="Arial"/>
                <w:b/>
                <w:sz w:val="16"/>
                <w:szCs w:val="16"/>
              </w:rPr>
            </w:pPr>
          </w:p>
        </w:tc>
        <w:tc>
          <w:tcPr>
            <w:tcW w:w="236" w:type="pct"/>
            <w:gridSpan w:val="2"/>
          </w:tcPr>
          <w:p w14:paraId="4A400D41" w14:textId="77777777" w:rsidR="00945FA4" w:rsidRPr="005A7BEF" w:rsidRDefault="00945FA4" w:rsidP="00C7437E">
            <w:pPr>
              <w:rPr>
                <w:rFonts w:ascii="Arial" w:hAnsi="Arial" w:cs="Arial"/>
                <w:b/>
                <w:sz w:val="16"/>
                <w:szCs w:val="16"/>
              </w:rPr>
            </w:pPr>
          </w:p>
        </w:tc>
        <w:tc>
          <w:tcPr>
            <w:tcW w:w="195" w:type="pct"/>
          </w:tcPr>
          <w:p w14:paraId="16494A29" w14:textId="77777777" w:rsidR="00945FA4" w:rsidRPr="005A7BEF" w:rsidRDefault="00945FA4" w:rsidP="00C7437E">
            <w:pPr>
              <w:rPr>
                <w:rFonts w:ascii="Arial" w:hAnsi="Arial" w:cs="Arial"/>
                <w:b/>
                <w:sz w:val="16"/>
                <w:szCs w:val="16"/>
              </w:rPr>
            </w:pPr>
          </w:p>
        </w:tc>
        <w:tc>
          <w:tcPr>
            <w:tcW w:w="232" w:type="pct"/>
            <w:gridSpan w:val="2"/>
          </w:tcPr>
          <w:p w14:paraId="14AECEAE" w14:textId="77777777" w:rsidR="00945FA4" w:rsidRPr="005A7BEF" w:rsidRDefault="00945FA4" w:rsidP="00C7437E">
            <w:pPr>
              <w:rPr>
                <w:rFonts w:ascii="Arial" w:hAnsi="Arial" w:cs="Arial"/>
                <w:b/>
                <w:sz w:val="16"/>
                <w:szCs w:val="16"/>
              </w:rPr>
            </w:pPr>
          </w:p>
        </w:tc>
        <w:tc>
          <w:tcPr>
            <w:tcW w:w="219" w:type="pct"/>
            <w:gridSpan w:val="2"/>
          </w:tcPr>
          <w:p w14:paraId="113B9D24" w14:textId="77777777" w:rsidR="00945FA4" w:rsidRPr="005A7BEF" w:rsidRDefault="00945FA4" w:rsidP="00C7437E">
            <w:pPr>
              <w:rPr>
                <w:rFonts w:ascii="Arial" w:hAnsi="Arial" w:cs="Arial"/>
                <w:b/>
                <w:sz w:val="16"/>
                <w:szCs w:val="16"/>
              </w:rPr>
            </w:pPr>
          </w:p>
        </w:tc>
        <w:tc>
          <w:tcPr>
            <w:tcW w:w="251" w:type="pct"/>
            <w:gridSpan w:val="2"/>
          </w:tcPr>
          <w:p w14:paraId="37081CD6" w14:textId="77777777" w:rsidR="00945FA4" w:rsidRPr="005A7BEF" w:rsidRDefault="00945FA4" w:rsidP="00C7437E">
            <w:pPr>
              <w:rPr>
                <w:rFonts w:ascii="Arial" w:hAnsi="Arial" w:cs="Arial"/>
                <w:b/>
                <w:sz w:val="16"/>
                <w:szCs w:val="16"/>
              </w:rPr>
            </w:pPr>
          </w:p>
        </w:tc>
        <w:tc>
          <w:tcPr>
            <w:tcW w:w="224" w:type="pct"/>
            <w:vAlign w:val="center"/>
          </w:tcPr>
          <w:p w14:paraId="4D46FE68" w14:textId="77777777" w:rsidR="00945FA4" w:rsidRPr="005A7BEF" w:rsidRDefault="00945FA4" w:rsidP="00C7437E">
            <w:pPr>
              <w:rPr>
                <w:rFonts w:ascii="Arial" w:hAnsi="Arial" w:cs="Arial"/>
                <w:b/>
                <w:sz w:val="16"/>
                <w:szCs w:val="16"/>
              </w:rPr>
            </w:pPr>
          </w:p>
        </w:tc>
        <w:tc>
          <w:tcPr>
            <w:tcW w:w="224" w:type="pct"/>
            <w:vAlign w:val="center"/>
          </w:tcPr>
          <w:p w14:paraId="379AAC41" w14:textId="77777777" w:rsidR="00945FA4" w:rsidRPr="005A7BEF" w:rsidRDefault="00945FA4" w:rsidP="00C7437E">
            <w:pPr>
              <w:rPr>
                <w:rFonts w:ascii="Arial" w:hAnsi="Arial" w:cs="Arial"/>
                <w:b/>
                <w:sz w:val="16"/>
                <w:szCs w:val="16"/>
              </w:rPr>
            </w:pPr>
          </w:p>
        </w:tc>
        <w:tc>
          <w:tcPr>
            <w:tcW w:w="224" w:type="pct"/>
            <w:vAlign w:val="center"/>
          </w:tcPr>
          <w:p w14:paraId="43CF1699" w14:textId="77777777" w:rsidR="00945FA4" w:rsidRPr="005A7BEF" w:rsidRDefault="00945FA4" w:rsidP="00C7437E">
            <w:pPr>
              <w:rPr>
                <w:rFonts w:ascii="Arial" w:hAnsi="Arial" w:cs="Arial"/>
                <w:b/>
                <w:sz w:val="16"/>
                <w:szCs w:val="16"/>
              </w:rPr>
            </w:pPr>
          </w:p>
        </w:tc>
        <w:tc>
          <w:tcPr>
            <w:tcW w:w="224" w:type="pct"/>
            <w:vAlign w:val="center"/>
          </w:tcPr>
          <w:p w14:paraId="7AA2D561" w14:textId="77777777" w:rsidR="00945FA4" w:rsidRPr="005A7BEF" w:rsidRDefault="00945FA4" w:rsidP="00C7437E">
            <w:pPr>
              <w:rPr>
                <w:rFonts w:ascii="Arial" w:hAnsi="Arial" w:cs="Arial"/>
                <w:b/>
                <w:sz w:val="16"/>
                <w:szCs w:val="16"/>
              </w:rPr>
            </w:pPr>
          </w:p>
        </w:tc>
        <w:tc>
          <w:tcPr>
            <w:tcW w:w="224" w:type="pct"/>
            <w:vAlign w:val="center"/>
          </w:tcPr>
          <w:p w14:paraId="53E0D65C" w14:textId="77777777" w:rsidR="00945FA4" w:rsidRPr="005A7BEF" w:rsidRDefault="00945FA4" w:rsidP="00C7437E">
            <w:pPr>
              <w:rPr>
                <w:rFonts w:ascii="Arial" w:hAnsi="Arial" w:cs="Arial"/>
                <w:b/>
                <w:sz w:val="16"/>
                <w:szCs w:val="16"/>
              </w:rPr>
            </w:pPr>
          </w:p>
        </w:tc>
        <w:tc>
          <w:tcPr>
            <w:tcW w:w="224" w:type="pct"/>
            <w:vAlign w:val="center"/>
          </w:tcPr>
          <w:p w14:paraId="738C6574" w14:textId="77777777" w:rsidR="00945FA4" w:rsidRPr="005A7BEF" w:rsidRDefault="00945FA4" w:rsidP="00C7437E">
            <w:pPr>
              <w:rPr>
                <w:rFonts w:ascii="Arial" w:hAnsi="Arial" w:cs="Arial"/>
                <w:b/>
                <w:sz w:val="16"/>
                <w:szCs w:val="16"/>
              </w:rPr>
            </w:pPr>
          </w:p>
        </w:tc>
        <w:tc>
          <w:tcPr>
            <w:tcW w:w="224" w:type="pct"/>
            <w:vAlign w:val="center"/>
          </w:tcPr>
          <w:p w14:paraId="6C1D11C4" w14:textId="77777777" w:rsidR="00945FA4" w:rsidRPr="005A7BEF" w:rsidRDefault="00945FA4" w:rsidP="00C7437E">
            <w:pPr>
              <w:rPr>
                <w:rFonts w:ascii="Arial" w:hAnsi="Arial" w:cs="Arial"/>
                <w:b/>
                <w:sz w:val="16"/>
                <w:szCs w:val="16"/>
              </w:rPr>
            </w:pPr>
          </w:p>
        </w:tc>
        <w:tc>
          <w:tcPr>
            <w:tcW w:w="224" w:type="pct"/>
            <w:vAlign w:val="center"/>
          </w:tcPr>
          <w:p w14:paraId="323F8B82" w14:textId="77777777" w:rsidR="00945FA4" w:rsidRPr="005A7BEF" w:rsidRDefault="00945FA4" w:rsidP="00C7437E">
            <w:pPr>
              <w:rPr>
                <w:rFonts w:ascii="Arial" w:hAnsi="Arial" w:cs="Arial"/>
                <w:b/>
                <w:sz w:val="16"/>
                <w:szCs w:val="16"/>
              </w:rPr>
            </w:pPr>
          </w:p>
        </w:tc>
      </w:tr>
      <w:tr w:rsidR="00945FA4" w:rsidRPr="005A7BEF" w14:paraId="6E42278A" w14:textId="77777777" w:rsidTr="00842F8E">
        <w:trPr>
          <w:trHeight w:val="402"/>
        </w:trPr>
        <w:tc>
          <w:tcPr>
            <w:tcW w:w="1408" w:type="pct"/>
          </w:tcPr>
          <w:p w14:paraId="52B07BB6" w14:textId="2C9A97D0" w:rsidR="00945FA4" w:rsidRPr="008D4F63" w:rsidRDefault="00945FA4">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27</w:t>
            </w:r>
            <w:r w:rsidRPr="008D4F63">
              <w:rPr>
                <w:rFonts w:ascii="Arial" w:hAnsi="Arial" w:cs="Arial"/>
                <w:bCs/>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Did </w:t>
            </w:r>
            <w:r w:rsidR="00AF1D7B" w:rsidRPr="008D4F63">
              <w:rPr>
                <w:rFonts w:ascii="Arial" w:hAnsi="Arial" w:cs="Arial"/>
                <w:sz w:val="16"/>
                <w:szCs w:val="16"/>
              </w:rPr>
              <w:t>[Name]</w:t>
            </w:r>
            <w:r w:rsidRPr="008D4F63">
              <w:rPr>
                <w:rFonts w:ascii="Arial" w:hAnsi="Arial" w:cs="Arial"/>
                <w:sz w:val="16"/>
                <w:szCs w:val="16"/>
              </w:rPr>
              <w:t xml:space="preserve"> work for a family member in </w:t>
            </w:r>
            <w:r w:rsidR="00AF1D7B" w:rsidRPr="008D4F63">
              <w:rPr>
                <w:rFonts w:ascii="Arial" w:hAnsi="Arial" w:cs="Arial"/>
                <w:sz w:val="16"/>
                <w:szCs w:val="16"/>
              </w:rPr>
              <w:t>his/her</w:t>
            </w:r>
            <w:r w:rsidRPr="008D4F63">
              <w:rPr>
                <w:rFonts w:ascii="Arial" w:hAnsi="Arial" w:cs="Arial"/>
                <w:sz w:val="16"/>
                <w:szCs w:val="16"/>
              </w:rPr>
              <w:t xml:space="preserve"> first job </w:t>
            </w:r>
            <w:r w:rsidR="00AF1D7B" w:rsidRPr="008D4F63">
              <w:rPr>
                <w:rFonts w:ascii="Arial" w:hAnsi="Arial" w:cs="Arial"/>
                <w:sz w:val="16"/>
                <w:szCs w:val="16"/>
              </w:rPr>
              <w:t xml:space="preserve">in [Place </w:t>
            </w:r>
            <w:r w:rsidR="00E259AD">
              <w:rPr>
                <w:rFonts w:ascii="Arial" w:hAnsi="Arial" w:cs="Arial"/>
                <w:sz w:val="16"/>
                <w:szCs w:val="16"/>
              </w:rPr>
              <w:t>Name</w:t>
            </w:r>
            <w:r w:rsidR="00AF1D7B" w:rsidRPr="008D4F63">
              <w:rPr>
                <w:rFonts w:ascii="Arial" w:hAnsi="Arial" w:cs="Arial"/>
                <w:sz w:val="16"/>
                <w:szCs w:val="16"/>
              </w:rPr>
              <w:t>]</w:t>
            </w:r>
            <w:r w:rsidRPr="008D4F63">
              <w:rPr>
                <w:rFonts w:ascii="Arial" w:hAnsi="Arial" w:cs="Arial"/>
                <w:sz w:val="16"/>
                <w:szCs w:val="16"/>
              </w:rPr>
              <w:t>?   1. Yes      5. No</w:t>
            </w:r>
          </w:p>
        </w:tc>
        <w:tc>
          <w:tcPr>
            <w:tcW w:w="209" w:type="pct"/>
          </w:tcPr>
          <w:p w14:paraId="5786E116" w14:textId="77777777" w:rsidR="00945FA4" w:rsidRPr="005A7BEF" w:rsidRDefault="00945FA4" w:rsidP="00C7437E">
            <w:pPr>
              <w:rPr>
                <w:rFonts w:ascii="Arial" w:hAnsi="Arial" w:cs="Arial"/>
                <w:b/>
                <w:sz w:val="16"/>
                <w:szCs w:val="16"/>
              </w:rPr>
            </w:pPr>
          </w:p>
        </w:tc>
        <w:tc>
          <w:tcPr>
            <w:tcW w:w="213" w:type="pct"/>
            <w:gridSpan w:val="2"/>
          </w:tcPr>
          <w:p w14:paraId="6C75FF60" w14:textId="77777777" w:rsidR="00945FA4" w:rsidRPr="005A7BEF" w:rsidRDefault="00945FA4" w:rsidP="00C7437E">
            <w:pPr>
              <w:rPr>
                <w:rFonts w:ascii="Arial" w:hAnsi="Arial" w:cs="Arial"/>
                <w:b/>
                <w:sz w:val="16"/>
                <w:szCs w:val="16"/>
              </w:rPr>
            </w:pPr>
          </w:p>
        </w:tc>
        <w:tc>
          <w:tcPr>
            <w:tcW w:w="240" w:type="pct"/>
            <w:gridSpan w:val="2"/>
          </w:tcPr>
          <w:p w14:paraId="05D305C8" w14:textId="77777777" w:rsidR="00945FA4" w:rsidRPr="005A7BEF" w:rsidRDefault="00945FA4" w:rsidP="00C7437E">
            <w:pPr>
              <w:rPr>
                <w:rFonts w:ascii="Arial" w:hAnsi="Arial" w:cs="Arial"/>
                <w:b/>
                <w:sz w:val="16"/>
                <w:szCs w:val="16"/>
              </w:rPr>
            </w:pPr>
          </w:p>
        </w:tc>
        <w:tc>
          <w:tcPr>
            <w:tcW w:w="236" w:type="pct"/>
            <w:gridSpan w:val="2"/>
          </w:tcPr>
          <w:p w14:paraId="0B917F89" w14:textId="77777777" w:rsidR="00945FA4" w:rsidRPr="005A7BEF" w:rsidRDefault="00945FA4" w:rsidP="00C7437E">
            <w:pPr>
              <w:rPr>
                <w:rFonts w:ascii="Arial" w:hAnsi="Arial" w:cs="Arial"/>
                <w:b/>
                <w:sz w:val="16"/>
                <w:szCs w:val="16"/>
              </w:rPr>
            </w:pPr>
          </w:p>
        </w:tc>
        <w:tc>
          <w:tcPr>
            <w:tcW w:w="195" w:type="pct"/>
          </w:tcPr>
          <w:p w14:paraId="67D64EE2" w14:textId="77777777" w:rsidR="00945FA4" w:rsidRPr="005A7BEF" w:rsidRDefault="00945FA4" w:rsidP="00C7437E">
            <w:pPr>
              <w:rPr>
                <w:rFonts w:ascii="Arial" w:hAnsi="Arial" w:cs="Arial"/>
                <w:b/>
                <w:sz w:val="16"/>
                <w:szCs w:val="16"/>
              </w:rPr>
            </w:pPr>
          </w:p>
        </w:tc>
        <w:tc>
          <w:tcPr>
            <w:tcW w:w="232" w:type="pct"/>
            <w:gridSpan w:val="2"/>
          </w:tcPr>
          <w:p w14:paraId="239D2313" w14:textId="77777777" w:rsidR="00945FA4" w:rsidRPr="005A7BEF" w:rsidRDefault="00945FA4" w:rsidP="00C7437E">
            <w:pPr>
              <w:rPr>
                <w:rFonts w:ascii="Arial" w:hAnsi="Arial" w:cs="Arial"/>
                <w:b/>
                <w:sz w:val="16"/>
                <w:szCs w:val="16"/>
              </w:rPr>
            </w:pPr>
          </w:p>
        </w:tc>
        <w:tc>
          <w:tcPr>
            <w:tcW w:w="219" w:type="pct"/>
            <w:gridSpan w:val="2"/>
          </w:tcPr>
          <w:p w14:paraId="5E5743C0" w14:textId="77777777" w:rsidR="00945FA4" w:rsidRPr="005A7BEF" w:rsidRDefault="00945FA4" w:rsidP="00C7437E">
            <w:pPr>
              <w:rPr>
                <w:rFonts w:ascii="Arial" w:hAnsi="Arial" w:cs="Arial"/>
                <w:b/>
                <w:sz w:val="16"/>
                <w:szCs w:val="16"/>
              </w:rPr>
            </w:pPr>
          </w:p>
        </w:tc>
        <w:tc>
          <w:tcPr>
            <w:tcW w:w="251" w:type="pct"/>
            <w:gridSpan w:val="2"/>
          </w:tcPr>
          <w:p w14:paraId="54CF1143" w14:textId="77777777" w:rsidR="00945FA4" w:rsidRPr="005A7BEF" w:rsidRDefault="00945FA4" w:rsidP="00C7437E">
            <w:pPr>
              <w:rPr>
                <w:rFonts w:ascii="Arial" w:hAnsi="Arial" w:cs="Arial"/>
                <w:b/>
                <w:sz w:val="16"/>
                <w:szCs w:val="16"/>
              </w:rPr>
            </w:pPr>
          </w:p>
        </w:tc>
        <w:tc>
          <w:tcPr>
            <w:tcW w:w="224" w:type="pct"/>
            <w:vAlign w:val="center"/>
          </w:tcPr>
          <w:p w14:paraId="26D6227D" w14:textId="77777777" w:rsidR="00945FA4" w:rsidRPr="005A7BEF" w:rsidRDefault="00945FA4" w:rsidP="00C7437E">
            <w:pPr>
              <w:rPr>
                <w:rFonts w:ascii="Arial" w:hAnsi="Arial" w:cs="Arial"/>
                <w:b/>
                <w:sz w:val="16"/>
                <w:szCs w:val="16"/>
              </w:rPr>
            </w:pPr>
          </w:p>
        </w:tc>
        <w:tc>
          <w:tcPr>
            <w:tcW w:w="224" w:type="pct"/>
            <w:vAlign w:val="center"/>
          </w:tcPr>
          <w:p w14:paraId="7FF5E581" w14:textId="77777777" w:rsidR="00945FA4" w:rsidRPr="005A7BEF" w:rsidRDefault="00945FA4" w:rsidP="00C7437E">
            <w:pPr>
              <w:rPr>
                <w:rFonts w:ascii="Arial" w:hAnsi="Arial" w:cs="Arial"/>
                <w:b/>
                <w:sz w:val="16"/>
                <w:szCs w:val="16"/>
              </w:rPr>
            </w:pPr>
          </w:p>
        </w:tc>
        <w:tc>
          <w:tcPr>
            <w:tcW w:w="224" w:type="pct"/>
            <w:vAlign w:val="center"/>
          </w:tcPr>
          <w:p w14:paraId="17728CBD" w14:textId="77777777" w:rsidR="00945FA4" w:rsidRPr="005A7BEF" w:rsidRDefault="00945FA4" w:rsidP="00C7437E">
            <w:pPr>
              <w:rPr>
                <w:rFonts w:ascii="Arial" w:hAnsi="Arial" w:cs="Arial"/>
                <w:b/>
                <w:sz w:val="16"/>
                <w:szCs w:val="16"/>
              </w:rPr>
            </w:pPr>
          </w:p>
        </w:tc>
        <w:tc>
          <w:tcPr>
            <w:tcW w:w="224" w:type="pct"/>
            <w:vAlign w:val="center"/>
          </w:tcPr>
          <w:p w14:paraId="208DE057" w14:textId="77777777" w:rsidR="00945FA4" w:rsidRPr="005A7BEF" w:rsidRDefault="00945FA4" w:rsidP="00C7437E">
            <w:pPr>
              <w:rPr>
                <w:rFonts w:ascii="Arial" w:hAnsi="Arial" w:cs="Arial"/>
                <w:b/>
                <w:sz w:val="16"/>
                <w:szCs w:val="16"/>
              </w:rPr>
            </w:pPr>
          </w:p>
        </w:tc>
        <w:tc>
          <w:tcPr>
            <w:tcW w:w="224" w:type="pct"/>
            <w:vAlign w:val="center"/>
          </w:tcPr>
          <w:p w14:paraId="7DE42D7D" w14:textId="77777777" w:rsidR="00945FA4" w:rsidRPr="005A7BEF" w:rsidRDefault="00945FA4" w:rsidP="00C7437E">
            <w:pPr>
              <w:rPr>
                <w:rFonts w:ascii="Arial" w:hAnsi="Arial" w:cs="Arial"/>
                <w:b/>
                <w:sz w:val="16"/>
                <w:szCs w:val="16"/>
              </w:rPr>
            </w:pPr>
          </w:p>
        </w:tc>
        <w:tc>
          <w:tcPr>
            <w:tcW w:w="224" w:type="pct"/>
            <w:vAlign w:val="center"/>
          </w:tcPr>
          <w:p w14:paraId="35B203FB" w14:textId="77777777" w:rsidR="00945FA4" w:rsidRPr="005A7BEF" w:rsidRDefault="00945FA4" w:rsidP="00C7437E">
            <w:pPr>
              <w:rPr>
                <w:rFonts w:ascii="Arial" w:hAnsi="Arial" w:cs="Arial"/>
                <w:b/>
                <w:sz w:val="16"/>
                <w:szCs w:val="16"/>
              </w:rPr>
            </w:pPr>
          </w:p>
        </w:tc>
        <w:tc>
          <w:tcPr>
            <w:tcW w:w="224" w:type="pct"/>
            <w:vAlign w:val="center"/>
          </w:tcPr>
          <w:p w14:paraId="094F797F" w14:textId="77777777" w:rsidR="00945FA4" w:rsidRPr="005A7BEF" w:rsidRDefault="00945FA4" w:rsidP="00C7437E">
            <w:pPr>
              <w:rPr>
                <w:rFonts w:ascii="Arial" w:hAnsi="Arial" w:cs="Arial"/>
                <w:b/>
                <w:sz w:val="16"/>
                <w:szCs w:val="16"/>
              </w:rPr>
            </w:pPr>
          </w:p>
        </w:tc>
        <w:tc>
          <w:tcPr>
            <w:tcW w:w="224" w:type="pct"/>
            <w:vAlign w:val="center"/>
          </w:tcPr>
          <w:p w14:paraId="48F4B149" w14:textId="77777777" w:rsidR="00945FA4" w:rsidRPr="005A7BEF" w:rsidRDefault="00945FA4" w:rsidP="00C7437E">
            <w:pPr>
              <w:rPr>
                <w:rFonts w:ascii="Arial" w:hAnsi="Arial" w:cs="Arial"/>
                <w:b/>
                <w:sz w:val="16"/>
                <w:szCs w:val="16"/>
              </w:rPr>
            </w:pPr>
          </w:p>
        </w:tc>
      </w:tr>
      <w:tr w:rsidR="00945FA4" w:rsidRPr="005A7BEF" w14:paraId="782272C6" w14:textId="77777777" w:rsidTr="00842F8E">
        <w:trPr>
          <w:trHeight w:val="402"/>
        </w:trPr>
        <w:tc>
          <w:tcPr>
            <w:tcW w:w="1408" w:type="pct"/>
          </w:tcPr>
          <w:p w14:paraId="755E68D8" w14:textId="77777777" w:rsidR="00AF1D7B" w:rsidRPr="008D4F63" w:rsidRDefault="00945FA4" w:rsidP="00AF1D7B">
            <w:pPr>
              <w:rPr>
                <w:rFonts w:ascii="Arial" w:hAnsi="Arial" w:cs="Arial"/>
                <w:sz w:val="16"/>
                <w:szCs w:val="16"/>
              </w:rPr>
            </w:pPr>
            <w:r w:rsidRPr="008D4F63">
              <w:rPr>
                <w:rFonts w:ascii="Arial" w:hAnsi="Arial" w:cs="Arial"/>
                <w:sz w:val="16"/>
                <w:szCs w:val="16"/>
              </w:rPr>
              <w:t xml:space="preserve">Q28a. </w:t>
            </w:r>
            <w:r w:rsidR="00AF1D7B" w:rsidRPr="008D4F63">
              <w:rPr>
                <w:rFonts w:ascii="Arial" w:hAnsi="Arial" w:cs="Arial"/>
                <w:sz w:val="16"/>
                <w:szCs w:val="16"/>
              </w:rPr>
              <w:t xml:space="preserve">What were [Name]’s main duties at his/her first job of this destination? </w:t>
            </w:r>
          </w:p>
          <w:p w14:paraId="7AF3DA28" w14:textId="03BEAC96" w:rsidR="00945FA4" w:rsidRPr="008D4F63" w:rsidRDefault="00945FA4" w:rsidP="00C7437E">
            <w:pPr>
              <w:rPr>
                <w:rFonts w:ascii="Arial" w:hAnsi="Arial" w:cs="Arial"/>
                <w:sz w:val="16"/>
                <w:szCs w:val="16"/>
              </w:rPr>
            </w:pPr>
            <w:r w:rsidRPr="008D4F63">
              <w:rPr>
                <w:rFonts w:ascii="Arial" w:hAnsi="Arial" w:cs="Arial"/>
                <w:sz w:val="16"/>
                <w:szCs w:val="16"/>
              </w:rPr>
              <w:t xml:space="preserve"> </w:t>
            </w:r>
            <w:r w:rsidR="00F6096D">
              <w:rPr>
                <w:rFonts w:ascii="Arial" w:hAnsi="Arial" w:cs="Arial"/>
                <w:sz w:val="16"/>
                <w:szCs w:val="16"/>
              </w:rPr>
              <w:t>(</w:t>
            </w:r>
            <w:r w:rsidR="00AF1D7B" w:rsidRPr="008D4F63">
              <w:rPr>
                <w:rFonts w:ascii="Arial" w:hAnsi="Arial" w:cs="Arial"/>
                <w:sz w:val="16"/>
                <w:szCs w:val="16"/>
              </w:rPr>
              <w:t>Open response</w:t>
            </w:r>
            <w:r w:rsidR="00F6096D">
              <w:rPr>
                <w:rFonts w:ascii="Arial" w:hAnsi="Arial" w:cs="Arial"/>
                <w:sz w:val="16"/>
                <w:szCs w:val="16"/>
              </w:rPr>
              <w:t>)</w:t>
            </w:r>
          </w:p>
        </w:tc>
        <w:tc>
          <w:tcPr>
            <w:tcW w:w="209" w:type="pct"/>
          </w:tcPr>
          <w:p w14:paraId="780528A3" w14:textId="77777777" w:rsidR="00945FA4" w:rsidRPr="005A7BEF" w:rsidRDefault="00945FA4" w:rsidP="00C7437E">
            <w:pPr>
              <w:rPr>
                <w:rFonts w:ascii="Arial" w:hAnsi="Arial" w:cs="Arial"/>
                <w:b/>
                <w:sz w:val="16"/>
                <w:szCs w:val="16"/>
              </w:rPr>
            </w:pPr>
          </w:p>
        </w:tc>
        <w:tc>
          <w:tcPr>
            <w:tcW w:w="213" w:type="pct"/>
            <w:gridSpan w:val="2"/>
          </w:tcPr>
          <w:p w14:paraId="78F4FC02" w14:textId="77777777" w:rsidR="00945FA4" w:rsidRPr="005A7BEF" w:rsidRDefault="00945FA4" w:rsidP="00C7437E">
            <w:pPr>
              <w:rPr>
                <w:rFonts w:ascii="Arial" w:hAnsi="Arial" w:cs="Arial"/>
                <w:b/>
                <w:sz w:val="16"/>
                <w:szCs w:val="16"/>
              </w:rPr>
            </w:pPr>
          </w:p>
        </w:tc>
        <w:tc>
          <w:tcPr>
            <w:tcW w:w="240" w:type="pct"/>
            <w:gridSpan w:val="2"/>
          </w:tcPr>
          <w:p w14:paraId="6974D03C" w14:textId="77777777" w:rsidR="00945FA4" w:rsidRPr="005A7BEF" w:rsidRDefault="00945FA4" w:rsidP="00C7437E">
            <w:pPr>
              <w:rPr>
                <w:rFonts w:ascii="Arial" w:hAnsi="Arial" w:cs="Arial"/>
                <w:b/>
                <w:sz w:val="16"/>
                <w:szCs w:val="16"/>
              </w:rPr>
            </w:pPr>
          </w:p>
        </w:tc>
        <w:tc>
          <w:tcPr>
            <w:tcW w:w="236" w:type="pct"/>
            <w:gridSpan w:val="2"/>
          </w:tcPr>
          <w:p w14:paraId="41658336" w14:textId="77777777" w:rsidR="00945FA4" w:rsidRPr="005A7BEF" w:rsidRDefault="00945FA4" w:rsidP="00C7437E">
            <w:pPr>
              <w:rPr>
                <w:rFonts w:ascii="Arial" w:hAnsi="Arial" w:cs="Arial"/>
                <w:b/>
                <w:sz w:val="16"/>
                <w:szCs w:val="16"/>
              </w:rPr>
            </w:pPr>
          </w:p>
        </w:tc>
        <w:tc>
          <w:tcPr>
            <w:tcW w:w="195" w:type="pct"/>
          </w:tcPr>
          <w:p w14:paraId="6E677A4B" w14:textId="77777777" w:rsidR="00945FA4" w:rsidRPr="005A7BEF" w:rsidRDefault="00945FA4" w:rsidP="00C7437E">
            <w:pPr>
              <w:rPr>
                <w:rFonts w:ascii="Arial" w:hAnsi="Arial" w:cs="Arial"/>
                <w:b/>
                <w:sz w:val="16"/>
                <w:szCs w:val="16"/>
              </w:rPr>
            </w:pPr>
          </w:p>
        </w:tc>
        <w:tc>
          <w:tcPr>
            <w:tcW w:w="232" w:type="pct"/>
            <w:gridSpan w:val="2"/>
          </w:tcPr>
          <w:p w14:paraId="12CB7A9F" w14:textId="77777777" w:rsidR="00945FA4" w:rsidRPr="005A7BEF" w:rsidRDefault="00945FA4" w:rsidP="00C7437E">
            <w:pPr>
              <w:rPr>
                <w:rFonts w:ascii="Arial" w:hAnsi="Arial" w:cs="Arial"/>
                <w:b/>
                <w:sz w:val="16"/>
                <w:szCs w:val="16"/>
              </w:rPr>
            </w:pPr>
          </w:p>
        </w:tc>
        <w:tc>
          <w:tcPr>
            <w:tcW w:w="219" w:type="pct"/>
            <w:gridSpan w:val="2"/>
          </w:tcPr>
          <w:p w14:paraId="232BE47B" w14:textId="77777777" w:rsidR="00945FA4" w:rsidRPr="005A7BEF" w:rsidRDefault="00945FA4" w:rsidP="00C7437E">
            <w:pPr>
              <w:rPr>
                <w:rFonts w:ascii="Arial" w:hAnsi="Arial" w:cs="Arial"/>
                <w:b/>
                <w:sz w:val="16"/>
                <w:szCs w:val="16"/>
              </w:rPr>
            </w:pPr>
          </w:p>
        </w:tc>
        <w:tc>
          <w:tcPr>
            <w:tcW w:w="251" w:type="pct"/>
            <w:gridSpan w:val="2"/>
          </w:tcPr>
          <w:p w14:paraId="65E8F76E" w14:textId="77777777" w:rsidR="00945FA4" w:rsidRPr="005A7BEF" w:rsidRDefault="00945FA4" w:rsidP="00C7437E">
            <w:pPr>
              <w:rPr>
                <w:rFonts w:ascii="Arial" w:hAnsi="Arial" w:cs="Arial"/>
                <w:b/>
                <w:sz w:val="16"/>
                <w:szCs w:val="16"/>
              </w:rPr>
            </w:pPr>
          </w:p>
        </w:tc>
        <w:tc>
          <w:tcPr>
            <w:tcW w:w="224" w:type="pct"/>
            <w:vAlign w:val="center"/>
          </w:tcPr>
          <w:p w14:paraId="3569325E" w14:textId="77777777" w:rsidR="00945FA4" w:rsidRPr="005A7BEF" w:rsidRDefault="00945FA4" w:rsidP="00C7437E">
            <w:pPr>
              <w:rPr>
                <w:rFonts w:ascii="Arial" w:hAnsi="Arial" w:cs="Arial"/>
                <w:b/>
                <w:sz w:val="16"/>
                <w:szCs w:val="16"/>
              </w:rPr>
            </w:pPr>
          </w:p>
        </w:tc>
        <w:tc>
          <w:tcPr>
            <w:tcW w:w="224" w:type="pct"/>
            <w:vAlign w:val="center"/>
          </w:tcPr>
          <w:p w14:paraId="1FBE2035" w14:textId="77777777" w:rsidR="00945FA4" w:rsidRPr="005A7BEF" w:rsidRDefault="00945FA4" w:rsidP="00C7437E">
            <w:pPr>
              <w:rPr>
                <w:rFonts w:ascii="Arial" w:hAnsi="Arial" w:cs="Arial"/>
                <w:b/>
                <w:sz w:val="16"/>
                <w:szCs w:val="16"/>
              </w:rPr>
            </w:pPr>
          </w:p>
        </w:tc>
        <w:tc>
          <w:tcPr>
            <w:tcW w:w="224" w:type="pct"/>
            <w:vAlign w:val="center"/>
          </w:tcPr>
          <w:p w14:paraId="5BE665D9" w14:textId="77777777" w:rsidR="00945FA4" w:rsidRPr="005A7BEF" w:rsidRDefault="00945FA4" w:rsidP="00C7437E">
            <w:pPr>
              <w:rPr>
                <w:rFonts w:ascii="Arial" w:hAnsi="Arial" w:cs="Arial"/>
                <w:b/>
                <w:sz w:val="16"/>
                <w:szCs w:val="16"/>
              </w:rPr>
            </w:pPr>
          </w:p>
        </w:tc>
        <w:tc>
          <w:tcPr>
            <w:tcW w:w="224" w:type="pct"/>
            <w:vAlign w:val="center"/>
          </w:tcPr>
          <w:p w14:paraId="30DE1272" w14:textId="77777777" w:rsidR="00945FA4" w:rsidRPr="005A7BEF" w:rsidRDefault="00945FA4" w:rsidP="00C7437E">
            <w:pPr>
              <w:rPr>
                <w:rFonts w:ascii="Arial" w:hAnsi="Arial" w:cs="Arial"/>
                <w:b/>
                <w:sz w:val="16"/>
                <w:szCs w:val="16"/>
              </w:rPr>
            </w:pPr>
          </w:p>
        </w:tc>
        <w:tc>
          <w:tcPr>
            <w:tcW w:w="224" w:type="pct"/>
            <w:vAlign w:val="center"/>
          </w:tcPr>
          <w:p w14:paraId="5276665F" w14:textId="77777777" w:rsidR="00945FA4" w:rsidRPr="005A7BEF" w:rsidRDefault="00945FA4" w:rsidP="00C7437E">
            <w:pPr>
              <w:rPr>
                <w:rFonts w:ascii="Arial" w:hAnsi="Arial" w:cs="Arial"/>
                <w:b/>
                <w:sz w:val="16"/>
                <w:szCs w:val="16"/>
              </w:rPr>
            </w:pPr>
          </w:p>
        </w:tc>
        <w:tc>
          <w:tcPr>
            <w:tcW w:w="224" w:type="pct"/>
            <w:vAlign w:val="center"/>
          </w:tcPr>
          <w:p w14:paraId="234224E1" w14:textId="77777777" w:rsidR="00945FA4" w:rsidRPr="005A7BEF" w:rsidRDefault="00945FA4" w:rsidP="00C7437E">
            <w:pPr>
              <w:rPr>
                <w:rFonts w:ascii="Arial" w:hAnsi="Arial" w:cs="Arial"/>
                <w:b/>
                <w:sz w:val="16"/>
                <w:szCs w:val="16"/>
              </w:rPr>
            </w:pPr>
          </w:p>
        </w:tc>
        <w:tc>
          <w:tcPr>
            <w:tcW w:w="224" w:type="pct"/>
            <w:vAlign w:val="center"/>
          </w:tcPr>
          <w:p w14:paraId="3B8D8176" w14:textId="77777777" w:rsidR="00945FA4" w:rsidRPr="005A7BEF" w:rsidRDefault="00945FA4" w:rsidP="00C7437E">
            <w:pPr>
              <w:rPr>
                <w:rFonts w:ascii="Arial" w:hAnsi="Arial" w:cs="Arial"/>
                <w:b/>
                <w:sz w:val="16"/>
                <w:szCs w:val="16"/>
              </w:rPr>
            </w:pPr>
          </w:p>
        </w:tc>
        <w:tc>
          <w:tcPr>
            <w:tcW w:w="224" w:type="pct"/>
            <w:vAlign w:val="center"/>
          </w:tcPr>
          <w:p w14:paraId="3EAC6EC6" w14:textId="77777777" w:rsidR="00945FA4" w:rsidRPr="005A7BEF" w:rsidRDefault="00945FA4" w:rsidP="00C7437E">
            <w:pPr>
              <w:rPr>
                <w:rFonts w:ascii="Arial" w:hAnsi="Arial" w:cs="Arial"/>
                <w:b/>
                <w:sz w:val="16"/>
                <w:szCs w:val="16"/>
              </w:rPr>
            </w:pPr>
          </w:p>
        </w:tc>
      </w:tr>
      <w:tr w:rsidR="00945FA4" w:rsidRPr="005A7BEF" w14:paraId="6520D097" w14:textId="77777777" w:rsidTr="00842F8E">
        <w:trPr>
          <w:trHeight w:val="402"/>
        </w:trPr>
        <w:tc>
          <w:tcPr>
            <w:tcW w:w="1408" w:type="pct"/>
          </w:tcPr>
          <w:p w14:paraId="1E4188D3" w14:textId="526044D7" w:rsidR="00945FA4" w:rsidRPr="008D4F63" w:rsidRDefault="00945FA4">
            <w:pPr>
              <w:rPr>
                <w:rFonts w:ascii="Arial" w:hAnsi="Arial" w:cs="Arial"/>
                <w:bCs/>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28</w:t>
            </w:r>
            <w:r w:rsidRPr="008D4F63">
              <w:rPr>
                <w:rFonts w:ascii="Arial" w:hAnsi="Arial" w:cs="Arial"/>
                <w:bCs/>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What were </w:t>
            </w:r>
            <w:r w:rsidR="00AF1D7B" w:rsidRPr="008D4F63">
              <w:rPr>
                <w:rFonts w:ascii="Arial" w:hAnsi="Arial" w:cs="Arial"/>
                <w:sz w:val="16"/>
                <w:szCs w:val="16"/>
              </w:rPr>
              <w:t>[Name]’s</w:t>
            </w:r>
            <w:r w:rsidRPr="008D4F63">
              <w:rPr>
                <w:rFonts w:ascii="Arial" w:hAnsi="Arial" w:cs="Arial"/>
                <w:sz w:val="16"/>
                <w:szCs w:val="16"/>
              </w:rPr>
              <w:t xml:space="preserve"> main duties at</w:t>
            </w:r>
            <w:r w:rsidR="00AF1D7B" w:rsidRPr="008D4F63">
              <w:rPr>
                <w:rFonts w:ascii="Arial" w:hAnsi="Arial" w:cs="Arial"/>
                <w:sz w:val="16"/>
                <w:szCs w:val="16"/>
              </w:rPr>
              <w:t xml:space="preserve"> his/her</w:t>
            </w:r>
            <w:r w:rsidRPr="008D4F63">
              <w:rPr>
                <w:rFonts w:ascii="Arial" w:hAnsi="Arial" w:cs="Arial"/>
                <w:sz w:val="16"/>
                <w:szCs w:val="16"/>
              </w:rPr>
              <w:t xml:space="preserve"> first job of this destination? </w:t>
            </w:r>
          </w:p>
        </w:tc>
        <w:tc>
          <w:tcPr>
            <w:tcW w:w="209" w:type="pct"/>
          </w:tcPr>
          <w:p w14:paraId="532AB5DB" w14:textId="77777777" w:rsidR="00945FA4" w:rsidRPr="005A7BEF" w:rsidRDefault="00945FA4" w:rsidP="00C7437E">
            <w:pPr>
              <w:rPr>
                <w:rFonts w:ascii="Arial" w:hAnsi="Arial" w:cs="Arial"/>
                <w:b/>
                <w:sz w:val="16"/>
                <w:szCs w:val="16"/>
              </w:rPr>
            </w:pPr>
          </w:p>
        </w:tc>
        <w:tc>
          <w:tcPr>
            <w:tcW w:w="213" w:type="pct"/>
            <w:gridSpan w:val="2"/>
          </w:tcPr>
          <w:p w14:paraId="288F7D09" w14:textId="77777777" w:rsidR="00945FA4" w:rsidRPr="005A7BEF" w:rsidRDefault="00945FA4" w:rsidP="00C7437E">
            <w:pPr>
              <w:rPr>
                <w:rFonts w:ascii="Arial" w:hAnsi="Arial" w:cs="Arial"/>
                <w:b/>
                <w:sz w:val="16"/>
                <w:szCs w:val="16"/>
              </w:rPr>
            </w:pPr>
          </w:p>
        </w:tc>
        <w:tc>
          <w:tcPr>
            <w:tcW w:w="240" w:type="pct"/>
            <w:gridSpan w:val="2"/>
          </w:tcPr>
          <w:p w14:paraId="23BC7A05" w14:textId="77777777" w:rsidR="00945FA4" w:rsidRPr="005A7BEF" w:rsidRDefault="00945FA4" w:rsidP="00C7437E">
            <w:pPr>
              <w:rPr>
                <w:rFonts w:ascii="Arial" w:hAnsi="Arial" w:cs="Arial"/>
                <w:b/>
                <w:sz w:val="16"/>
                <w:szCs w:val="16"/>
              </w:rPr>
            </w:pPr>
          </w:p>
        </w:tc>
        <w:tc>
          <w:tcPr>
            <w:tcW w:w="236" w:type="pct"/>
            <w:gridSpan w:val="2"/>
          </w:tcPr>
          <w:p w14:paraId="10A1CAB1" w14:textId="77777777" w:rsidR="00945FA4" w:rsidRPr="005A7BEF" w:rsidRDefault="00945FA4" w:rsidP="00C7437E">
            <w:pPr>
              <w:rPr>
                <w:rFonts w:ascii="Arial" w:hAnsi="Arial" w:cs="Arial"/>
                <w:b/>
                <w:sz w:val="16"/>
                <w:szCs w:val="16"/>
              </w:rPr>
            </w:pPr>
          </w:p>
        </w:tc>
        <w:tc>
          <w:tcPr>
            <w:tcW w:w="195" w:type="pct"/>
          </w:tcPr>
          <w:p w14:paraId="29E9969C" w14:textId="77777777" w:rsidR="00945FA4" w:rsidRPr="005A7BEF" w:rsidRDefault="00945FA4" w:rsidP="00C7437E">
            <w:pPr>
              <w:rPr>
                <w:rFonts w:ascii="Arial" w:hAnsi="Arial" w:cs="Arial"/>
                <w:b/>
                <w:sz w:val="16"/>
                <w:szCs w:val="16"/>
              </w:rPr>
            </w:pPr>
          </w:p>
        </w:tc>
        <w:tc>
          <w:tcPr>
            <w:tcW w:w="232" w:type="pct"/>
            <w:gridSpan w:val="2"/>
          </w:tcPr>
          <w:p w14:paraId="01439BE4" w14:textId="77777777" w:rsidR="00945FA4" w:rsidRPr="005A7BEF" w:rsidRDefault="00945FA4" w:rsidP="00C7437E">
            <w:pPr>
              <w:rPr>
                <w:rFonts w:ascii="Arial" w:hAnsi="Arial" w:cs="Arial"/>
                <w:b/>
                <w:sz w:val="16"/>
                <w:szCs w:val="16"/>
              </w:rPr>
            </w:pPr>
          </w:p>
        </w:tc>
        <w:tc>
          <w:tcPr>
            <w:tcW w:w="219" w:type="pct"/>
            <w:gridSpan w:val="2"/>
          </w:tcPr>
          <w:p w14:paraId="19C03CAB" w14:textId="77777777" w:rsidR="00945FA4" w:rsidRPr="005A7BEF" w:rsidRDefault="00945FA4" w:rsidP="00C7437E">
            <w:pPr>
              <w:rPr>
                <w:rFonts w:ascii="Arial" w:hAnsi="Arial" w:cs="Arial"/>
                <w:b/>
                <w:sz w:val="16"/>
                <w:szCs w:val="16"/>
              </w:rPr>
            </w:pPr>
          </w:p>
        </w:tc>
        <w:tc>
          <w:tcPr>
            <w:tcW w:w="251" w:type="pct"/>
            <w:gridSpan w:val="2"/>
          </w:tcPr>
          <w:p w14:paraId="7EE4207E" w14:textId="77777777" w:rsidR="00945FA4" w:rsidRPr="005A7BEF" w:rsidRDefault="00945FA4" w:rsidP="00C7437E">
            <w:pPr>
              <w:rPr>
                <w:rFonts w:ascii="Arial" w:hAnsi="Arial" w:cs="Arial"/>
                <w:b/>
                <w:sz w:val="16"/>
                <w:szCs w:val="16"/>
              </w:rPr>
            </w:pPr>
          </w:p>
        </w:tc>
        <w:tc>
          <w:tcPr>
            <w:tcW w:w="224" w:type="pct"/>
            <w:vAlign w:val="center"/>
          </w:tcPr>
          <w:p w14:paraId="10BF8C35" w14:textId="77777777" w:rsidR="00945FA4" w:rsidRPr="005A7BEF" w:rsidRDefault="00945FA4" w:rsidP="00C7437E">
            <w:pPr>
              <w:rPr>
                <w:rFonts w:ascii="Arial" w:hAnsi="Arial" w:cs="Arial"/>
                <w:b/>
                <w:sz w:val="16"/>
                <w:szCs w:val="16"/>
              </w:rPr>
            </w:pPr>
          </w:p>
        </w:tc>
        <w:tc>
          <w:tcPr>
            <w:tcW w:w="224" w:type="pct"/>
            <w:vAlign w:val="center"/>
          </w:tcPr>
          <w:p w14:paraId="1F7283E1" w14:textId="77777777" w:rsidR="00945FA4" w:rsidRPr="005A7BEF" w:rsidRDefault="00945FA4" w:rsidP="00C7437E">
            <w:pPr>
              <w:rPr>
                <w:rFonts w:ascii="Arial" w:hAnsi="Arial" w:cs="Arial"/>
                <w:b/>
                <w:sz w:val="16"/>
                <w:szCs w:val="16"/>
              </w:rPr>
            </w:pPr>
          </w:p>
        </w:tc>
        <w:tc>
          <w:tcPr>
            <w:tcW w:w="224" w:type="pct"/>
            <w:vAlign w:val="center"/>
          </w:tcPr>
          <w:p w14:paraId="073A122D" w14:textId="77777777" w:rsidR="00945FA4" w:rsidRPr="005A7BEF" w:rsidRDefault="00945FA4" w:rsidP="00C7437E">
            <w:pPr>
              <w:rPr>
                <w:rFonts w:ascii="Arial" w:hAnsi="Arial" w:cs="Arial"/>
                <w:b/>
                <w:sz w:val="16"/>
                <w:szCs w:val="16"/>
              </w:rPr>
            </w:pPr>
          </w:p>
        </w:tc>
        <w:tc>
          <w:tcPr>
            <w:tcW w:w="224" w:type="pct"/>
            <w:vAlign w:val="center"/>
          </w:tcPr>
          <w:p w14:paraId="59D80E1B" w14:textId="77777777" w:rsidR="00945FA4" w:rsidRPr="005A7BEF" w:rsidRDefault="00945FA4" w:rsidP="00C7437E">
            <w:pPr>
              <w:rPr>
                <w:rFonts w:ascii="Arial" w:hAnsi="Arial" w:cs="Arial"/>
                <w:b/>
                <w:sz w:val="16"/>
                <w:szCs w:val="16"/>
              </w:rPr>
            </w:pPr>
          </w:p>
        </w:tc>
        <w:tc>
          <w:tcPr>
            <w:tcW w:w="224" w:type="pct"/>
            <w:vAlign w:val="center"/>
          </w:tcPr>
          <w:p w14:paraId="50A1FFC5" w14:textId="77777777" w:rsidR="00945FA4" w:rsidRPr="005A7BEF" w:rsidRDefault="00945FA4" w:rsidP="00C7437E">
            <w:pPr>
              <w:rPr>
                <w:rFonts w:ascii="Arial" w:hAnsi="Arial" w:cs="Arial"/>
                <w:b/>
                <w:sz w:val="16"/>
                <w:szCs w:val="16"/>
              </w:rPr>
            </w:pPr>
          </w:p>
        </w:tc>
        <w:tc>
          <w:tcPr>
            <w:tcW w:w="224" w:type="pct"/>
            <w:vAlign w:val="center"/>
          </w:tcPr>
          <w:p w14:paraId="71DDF9DC" w14:textId="77777777" w:rsidR="00945FA4" w:rsidRPr="005A7BEF" w:rsidRDefault="00945FA4" w:rsidP="00C7437E">
            <w:pPr>
              <w:rPr>
                <w:rFonts w:ascii="Arial" w:hAnsi="Arial" w:cs="Arial"/>
                <w:b/>
                <w:sz w:val="16"/>
                <w:szCs w:val="16"/>
              </w:rPr>
            </w:pPr>
          </w:p>
        </w:tc>
        <w:tc>
          <w:tcPr>
            <w:tcW w:w="224" w:type="pct"/>
            <w:vAlign w:val="center"/>
          </w:tcPr>
          <w:p w14:paraId="6BC77032" w14:textId="77777777" w:rsidR="00945FA4" w:rsidRPr="005A7BEF" w:rsidRDefault="00945FA4" w:rsidP="00C7437E">
            <w:pPr>
              <w:rPr>
                <w:rFonts w:ascii="Arial" w:hAnsi="Arial" w:cs="Arial"/>
                <w:b/>
                <w:sz w:val="16"/>
                <w:szCs w:val="16"/>
              </w:rPr>
            </w:pPr>
          </w:p>
        </w:tc>
        <w:tc>
          <w:tcPr>
            <w:tcW w:w="224" w:type="pct"/>
            <w:vAlign w:val="center"/>
          </w:tcPr>
          <w:p w14:paraId="5D2810FE" w14:textId="77777777" w:rsidR="00945FA4" w:rsidRPr="005A7BEF" w:rsidRDefault="00945FA4" w:rsidP="00C7437E">
            <w:pPr>
              <w:rPr>
                <w:rFonts w:ascii="Arial" w:hAnsi="Arial" w:cs="Arial"/>
                <w:b/>
                <w:sz w:val="16"/>
                <w:szCs w:val="16"/>
              </w:rPr>
            </w:pPr>
          </w:p>
        </w:tc>
      </w:tr>
      <w:tr w:rsidR="00E259AD" w:rsidRPr="005A7BEF" w14:paraId="4C63D74B" w14:textId="77777777" w:rsidTr="00842F8E">
        <w:trPr>
          <w:trHeight w:val="402"/>
        </w:trPr>
        <w:tc>
          <w:tcPr>
            <w:tcW w:w="1408" w:type="pct"/>
          </w:tcPr>
          <w:p w14:paraId="0360ADE5" w14:textId="77777777" w:rsidR="00E259AD" w:rsidRPr="00E259AD" w:rsidRDefault="00E259AD" w:rsidP="00E259AD">
            <w:pPr>
              <w:rPr>
                <w:rFonts w:ascii="Arial" w:hAnsi="Arial" w:cs="Arial"/>
                <w:bCs/>
                <w:sz w:val="16"/>
                <w:szCs w:val="16"/>
              </w:rPr>
            </w:pPr>
            <w:r w:rsidRPr="00E259AD">
              <w:rPr>
                <w:rFonts w:ascii="Arial" w:hAnsi="Arial" w:cs="Arial"/>
                <w:bCs/>
                <w:sz w:val="16"/>
                <w:szCs w:val="16"/>
              </w:rPr>
              <w:t>Q28 - ISCO code for above</w:t>
            </w:r>
          </w:p>
          <w:p w14:paraId="2ECBE0B8" w14:textId="2EFBE96F" w:rsidR="00E259AD" w:rsidRPr="00842F8E" w:rsidRDefault="00E259AD" w:rsidP="00E259AD">
            <w:pPr>
              <w:rPr>
                <w:rFonts w:ascii="Arial" w:hAnsi="Arial" w:cs="Arial"/>
                <w:bCs/>
                <w:i/>
                <w:sz w:val="16"/>
                <w:szCs w:val="16"/>
              </w:rPr>
            </w:pPr>
            <w:r w:rsidRPr="00842F8E">
              <w:rPr>
                <w:rFonts w:ascii="Arial" w:hAnsi="Arial" w:cs="Arial"/>
                <w:bCs/>
                <w:i/>
                <w:sz w:val="16"/>
                <w:szCs w:val="16"/>
              </w:rPr>
              <w:t>Interviewer: Please refer to the codebook and enter the 3-digit value of the major or minor group.</w:t>
            </w:r>
          </w:p>
        </w:tc>
        <w:tc>
          <w:tcPr>
            <w:tcW w:w="209" w:type="pct"/>
          </w:tcPr>
          <w:p w14:paraId="5E78B933" w14:textId="77777777" w:rsidR="00E259AD" w:rsidRPr="005A7BEF" w:rsidRDefault="00E259AD" w:rsidP="00C7437E">
            <w:pPr>
              <w:rPr>
                <w:rFonts w:ascii="Arial" w:hAnsi="Arial" w:cs="Arial"/>
                <w:b/>
                <w:sz w:val="16"/>
                <w:szCs w:val="16"/>
              </w:rPr>
            </w:pPr>
          </w:p>
        </w:tc>
        <w:tc>
          <w:tcPr>
            <w:tcW w:w="213" w:type="pct"/>
            <w:gridSpan w:val="2"/>
          </w:tcPr>
          <w:p w14:paraId="5865C8DF" w14:textId="77777777" w:rsidR="00E259AD" w:rsidRPr="005A7BEF" w:rsidRDefault="00E259AD" w:rsidP="00C7437E">
            <w:pPr>
              <w:rPr>
                <w:rFonts w:ascii="Arial" w:hAnsi="Arial" w:cs="Arial"/>
                <w:b/>
                <w:sz w:val="16"/>
                <w:szCs w:val="16"/>
              </w:rPr>
            </w:pPr>
          </w:p>
        </w:tc>
        <w:tc>
          <w:tcPr>
            <w:tcW w:w="240" w:type="pct"/>
            <w:gridSpan w:val="2"/>
          </w:tcPr>
          <w:p w14:paraId="53D7E9B4" w14:textId="77777777" w:rsidR="00E259AD" w:rsidRPr="005A7BEF" w:rsidRDefault="00E259AD" w:rsidP="00C7437E">
            <w:pPr>
              <w:rPr>
                <w:rFonts w:ascii="Arial" w:hAnsi="Arial" w:cs="Arial"/>
                <w:b/>
                <w:sz w:val="16"/>
                <w:szCs w:val="16"/>
              </w:rPr>
            </w:pPr>
          </w:p>
        </w:tc>
        <w:tc>
          <w:tcPr>
            <w:tcW w:w="236" w:type="pct"/>
            <w:gridSpan w:val="2"/>
          </w:tcPr>
          <w:p w14:paraId="1D2D7E4D" w14:textId="77777777" w:rsidR="00E259AD" w:rsidRPr="005A7BEF" w:rsidRDefault="00E259AD" w:rsidP="00C7437E">
            <w:pPr>
              <w:rPr>
                <w:rFonts w:ascii="Arial" w:hAnsi="Arial" w:cs="Arial"/>
                <w:b/>
                <w:sz w:val="16"/>
                <w:szCs w:val="16"/>
              </w:rPr>
            </w:pPr>
          </w:p>
        </w:tc>
        <w:tc>
          <w:tcPr>
            <w:tcW w:w="195" w:type="pct"/>
          </w:tcPr>
          <w:p w14:paraId="755316A1" w14:textId="77777777" w:rsidR="00E259AD" w:rsidRPr="005A7BEF" w:rsidRDefault="00E259AD" w:rsidP="00C7437E">
            <w:pPr>
              <w:rPr>
                <w:rFonts w:ascii="Arial" w:hAnsi="Arial" w:cs="Arial"/>
                <w:b/>
                <w:sz w:val="16"/>
                <w:szCs w:val="16"/>
              </w:rPr>
            </w:pPr>
          </w:p>
        </w:tc>
        <w:tc>
          <w:tcPr>
            <w:tcW w:w="232" w:type="pct"/>
            <w:gridSpan w:val="2"/>
          </w:tcPr>
          <w:p w14:paraId="0F980358" w14:textId="77777777" w:rsidR="00E259AD" w:rsidRPr="005A7BEF" w:rsidRDefault="00E259AD" w:rsidP="00C7437E">
            <w:pPr>
              <w:rPr>
                <w:rFonts w:ascii="Arial" w:hAnsi="Arial" w:cs="Arial"/>
                <w:b/>
                <w:sz w:val="16"/>
                <w:szCs w:val="16"/>
              </w:rPr>
            </w:pPr>
          </w:p>
        </w:tc>
        <w:tc>
          <w:tcPr>
            <w:tcW w:w="219" w:type="pct"/>
            <w:gridSpan w:val="2"/>
          </w:tcPr>
          <w:p w14:paraId="55C50D53" w14:textId="77777777" w:rsidR="00E259AD" w:rsidRPr="005A7BEF" w:rsidRDefault="00E259AD" w:rsidP="00C7437E">
            <w:pPr>
              <w:rPr>
                <w:rFonts w:ascii="Arial" w:hAnsi="Arial" w:cs="Arial"/>
                <w:b/>
                <w:sz w:val="16"/>
                <w:szCs w:val="16"/>
              </w:rPr>
            </w:pPr>
          </w:p>
        </w:tc>
        <w:tc>
          <w:tcPr>
            <w:tcW w:w="251" w:type="pct"/>
            <w:gridSpan w:val="2"/>
          </w:tcPr>
          <w:p w14:paraId="039D1880" w14:textId="77777777" w:rsidR="00E259AD" w:rsidRPr="005A7BEF" w:rsidRDefault="00E259AD" w:rsidP="00C7437E">
            <w:pPr>
              <w:rPr>
                <w:rFonts w:ascii="Arial" w:hAnsi="Arial" w:cs="Arial"/>
                <w:b/>
                <w:sz w:val="16"/>
                <w:szCs w:val="16"/>
              </w:rPr>
            </w:pPr>
          </w:p>
        </w:tc>
        <w:tc>
          <w:tcPr>
            <w:tcW w:w="224" w:type="pct"/>
            <w:vAlign w:val="center"/>
          </w:tcPr>
          <w:p w14:paraId="3CC196D4" w14:textId="77777777" w:rsidR="00E259AD" w:rsidRPr="005A7BEF" w:rsidRDefault="00E259AD" w:rsidP="00C7437E">
            <w:pPr>
              <w:rPr>
                <w:rFonts w:ascii="Arial" w:hAnsi="Arial" w:cs="Arial"/>
                <w:b/>
                <w:sz w:val="16"/>
                <w:szCs w:val="16"/>
              </w:rPr>
            </w:pPr>
          </w:p>
        </w:tc>
        <w:tc>
          <w:tcPr>
            <w:tcW w:w="224" w:type="pct"/>
            <w:vAlign w:val="center"/>
          </w:tcPr>
          <w:p w14:paraId="69C422EC" w14:textId="77777777" w:rsidR="00E259AD" w:rsidRPr="005A7BEF" w:rsidRDefault="00E259AD" w:rsidP="00C7437E">
            <w:pPr>
              <w:rPr>
                <w:rFonts w:ascii="Arial" w:hAnsi="Arial" w:cs="Arial"/>
                <w:b/>
                <w:sz w:val="16"/>
                <w:szCs w:val="16"/>
              </w:rPr>
            </w:pPr>
          </w:p>
        </w:tc>
        <w:tc>
          <w:tcPr>
            <w:tcW w:w="224" w:type="pct"/>
            <w:vAlign w:val="center"/>
          </w:tcPr>
          <w:p w14:paraId="247CA4C2" w14:textId="77777777" w:rsidR="00E259AD" w:rsidRPr="005A7BEF" w:rsidRDefault="00E259AD" w:rsidP="00C7437E">
            <w:pPr>
              <w:rPr>
                <w:rFonts w:ascii="Arial" w:hAnsi="Arial" w:cs="Arial"/>
                <w:b/>
                <w:sz w:val="16"/>
                <w:szCs w:val="16"/>
              </w:rPr>
            </w:pPr>
          </w:p>
        </w:tc>
        <w:tc>
          <w:tcPr>
            <w:tcW w:w="224" w:type="pct"/>
            <w:vAlign w:val="center"/>
          </w:tcPr>
          <w:p w14:paraId="5CC964F7" w14:textId="77777777" w:rsidR="00E259AD" w:rsidRPr="005A7BEF" w:rsidRDefault="00E259AD" w:rsidP="00C7437E">
            <w:pPr>
              <w:rPr>
                <w:rFonts w:ascii="Arial" w:hAnsi="Arial" w:cs="Arial"/>
                <w:b/>
                <w:sz w:val="16"/>
                <w:szCs w:val="16"/>
              </w:rPr>
            </w:pPr>
          </w:p>
        </w:tc>
        <w:tc>
          <w:tcPr>
            <w:tcW w:w="224" w:type="pct"/>
            <w:vAlign w:val="center"/>
          </w:tcPr>
          <w:p w14:paraId="3533444D" w14:textId="77777777" w:rsidR="00E259AD" w:rsidRPr="005A7BEF" w:rsidRDefault="00E259AD" w:rsidP="00C7437E">
            <w:pPr>
              <w:rPr>
                <w:rFonts w:ascii="Arial" w:hAnsi="Arial" w:cs="Arial"/>
                <w:b/>
                <w:sz w:val="16"/>
                <w:szCs w:val="16"/>
              </w:rPr>
            </w:pPr>
          </w:p>
        </w:tc>
        <w:tc>
          <w:tcPr>
            <w:tcW w:w="224" w:type="pct"/>
            <w:vAlign w:val="center"/>
          </w:tcPr>
          <w:p w14:paraId="0AD01F62" w14:textId="77777777" w:rsidR="00E259AD" w:rsidRPr="005A7BEF" w:rsidRDefault="00E259AD" w:rsidP="00C7437E">
            <w:pPr>
              <w:rPr>
                <w:rFonts w:ascii="Arial" w:hAnsi="Arial" w:cs="Arial"/>
                <w:b/>
                <w:sz w:val="16"/>
                <w:szCs w:val="16"/>
              </w:rPr>
            </w:pPr>
          </w:p>
        </w:tc>
        <w:tc>
          <w:tcPr>
            <w:tcW w:w="224" w:type="pct"/>
            <w:vAlign w:val="center"/>
          </w:tcPr>
          <w:p w14:paraId="6D50AB2C" w14:textId="77777777" w:rsidR="00E259AD" w:rsidRPr="005A7BEF" w:rsidRDefault="00E259AD" w:rsidP="00C7437E">
            <w:pPr>
              <w:rPr>
                <w:rFonts w:ascii="Arial" w:hAnsi="Arial" w:cs="Arial"/>
                <w:b/>
                <w:sz w:val="16"/>
                <w:szCs w:val="16"/>
              </w:rPr>
            </w:pPr>
          </w:p>
        </w:tc>
        <w:tc>
          <w:tcPr>
            <w:tcW w:w="224" w:type="pct"/>
            <w:vAlign w:val="center"/>
          </w:tcPr>
          <w:p w14:paraId="4AC39625" w14:textId="77777777" w:rsidR="00E259AD" w:rsidRPr="005A7BEF" w:rsidRDefault="00E259AD" w:rsidP="00C7437E">
            <w:pPr>
              <w:rPr>
                <w:rFonts w:ascii="Arial" w:hAnsi="Arial" w:cs="Arial"/>
                <w:b/>
                <w:sz w:val="16"/>
                <w:szCs w:val="16"/>
              </w:rPr>
            </w:pPr>
          </w:p>
        </w:tc>
      </w:tr>
      <w:tr w:rsidR="00945FA4" w:rsidRPr="005A7BEF" w14:paraId="7817A715" w14:textId="77777777" w:rsidTr="00842F8E">
        <w:trPr>
          <w:trHeight w:val="402"/>
        </w:trPr>
        <w:tc>
          <w:tcPr>
            <w:tcW w:w="1408" w:type="pct"/>
          </w:tcPr>
          <w:p w14:paraId="36EF1569" w14:textId="419A8E16" w:rsidR="00945FA4" w:rsidRPr="008D4F63" w:rsidRDefault="00945FA4">
            <w:pPr>
              <w:rPr>
                <w:rFonts w:ascii="Arial" w:hAnsi="Arial" w:cs="Arial"/>
                <w:bCs/>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29</w:t>
            </w:r>
            <w:r w:rsidRPr="008D4F63">
              <w:rPr>
                <w:rFonts w:ascii="Arial" w:hAnsi="Arial" w:cs="Arial"/>
                <w:bCs/>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What type of industry was </w:t>
            </w:r>
            <w:r w:rsidR="00F6096D">
              <w:rPr>
                <w:rFonts w:ascii="Arial" w:hAnsi="Arial" w:cs="Arial"/>
                <w:sz w:val="16"/>
                <w:szCs w:val="16"/>
              </w:rPr>
              <w:t>[Name]’s</w:t>
            </w:r>
            <w:r w:rsidRPr="008D4F63">
              <w:rPr>
                <w:rFonts w:ascii="Arial" w:hAnsi="Arial" w:cs="Arial"/>
                <w:sz w:val="16"/>
                <w:szCs w:val="16"/>
              </w:rPr>
              <w:t xml:space="preserve"> first job </w:t>
            </w:r>
            <w:r w:rsidR="00F6096D">
              <w:rPr>
                <w:rFonts w:ascii="Arial" w:hAnsi="Arial" w:cs="Arial"/>
                <w:sz w:val="16"/>
                <w:szCs w:val="16"/>
              </w:rPr>
              <w:t xml:space="preserve">in [Place </w:t>
            </w:r>
            <w:r w:rsidR="00E259AD">
              <w:rPr>
                <w:rFonts w:ascii="Arial" w:hAnsi="Arial" w:cs="Arial"/>
                <w:sz w:val="16"/>
                <w:szCs w:val="16"/>
              </w:rPr>
              <w:t>Name</w:t>
            </w:r>
            <w:r w:rsidR="00F6096D">
              <w:rPr>
                <w:rFonts w:ascii="Arial" w:hAnsi="Arial" w:cs="Arial"/>
                <w:sz w:val="16"/>
                <w:szCs w:val="16"/>
              </w:rPr>
              <w:t>]</w:t>
            </w:r>
            <w:r w:rsidRPr="008D4F63">
              <w:rPr>
                <w:rFonts w:ascii="Arial" w:hAnsi="Arial" w:cs="Arial"/>
                <w:sz w:val="16"/>
                <w:szCs w:val="16"/>
              </w:rPr>
              <w:t xml:space="preserve">?  </w:t>
            </w:r>
          </w:p>
        </w:tc>
        <w:tc>
          <w:tcPr>
            <w:tcW w:w="209" w:type="pct"/>
          </w:tcPr>
          <w:p w14:paraId="0D152DD9" w14:textId="77777777" w:rsidR="00945FA4" w:rsidRPr="005A7BEF" w:rsidRDefault="00945FA4" w:rsidP="00C7437E">
            <w:pPr>
              <w:rPr>
                <w:rFonts w:ascii="Arial" w:hAnsi="Arial" w:cs="Arial"/>
                <w:b/>
                <w:sz w:val="16"/>
                <w:szCs w:val="16"/>
              </w:rPr>
            </w:pPr>
          </w:p>
        </w:tc>
        <w:tc>
          <w:tcPr>
            <w:tcW w:w="213" w:type="pct"/>
            <w:gridSpan w:val="2"/>
          </w:tcPr>
          <w:p w14:paraId="008C8300" w14:textId="77777777" w:rsidR="00945FA4" w:rsidRPr="005A7BEF" w:rsidRDefault="00945FA4" w:rsidP="00C7437E">
            <w:pPr>
              <w:rPr>
                <w:rFonts w:ascii="Arial" w:hAnsi="Arial" w:cs="Arial"/>
                <w:b/>
                <w:sz w:val="16"/>
                <w:szCs w:val="16"/>
              </w:rPr>
            </w:pPr>
          </w:p>
        </w:tc>
        <w:tc>
          <w:tcPr>
            <w:tcW w:w="240" w:type="pct"/>
            <w:gridSpan w:val="2"/>
          </w:tcPr>
          <w:p w14:paraId="298A4E13" w14:textId="77777777" w:rsidR="00945FA4" w:rsidRPr="005A7BEF" w:rsidRDefault="00945FA4" w:rsidP="00C7437E">
            <w:pPr>
              <w:rPr>
                <w:rFonts w:ascii="Arial" w:hAnsi="Arial" w:cs="Arial"/>
                <w:b/>
                <w:sz w:val="16"/>
                <w:szCs w:val="16"/>
              </w:rPr>
            </w:pPr>
          </w:p>
        </w:tc>
        <w:tc>
          <w:tcPr>
            <w:tcW w:w="236" w:type="pct"/>
            <w:gridSpan w:val="2"/>
          </w:tcPr>
          <w:p w14:paraId="39E1F5C9" w14:textId="77777777" w:rsidR="00945FA4" w:rsidRPr="005A7BEF" w:rsidRDefault="00945FA4" w:rsidP="00C7437E">
            <w:pPr>
              <w:rPr>
                <w:rFonts w:ascii="Arial" w:hAnsi="Arial" w:cs="Arial"/>
                <w:b/>
                <w:sz w:val="16"/>
                <w:szCs w:val="16"/>
              </w:rPr>
            </w:pPr>
          </w:p>
        </w:tc>
        <w:tc>
          <w:tcPr>
            <w:tcW w:w="195" w:type="pct"/>
          </w:tcPr>
          <w:p w14:paraId="2C9EFEEB" w14:textId="77777777" w:rsidR="00945FA4" w:rsidRPr="005A7BEF" w:rsidRDefault="00945FA4" w:rsidP="00C7437E">
            <w:pPr>
              <w:rPr>
                <w:rFonts w:ascii="Arial" w:hAnsi="Arial" w:cs="Arial"/>
                <w:b/>
                <w:sz w:val="16"/>
                <w:szCs w:val="16"/>
              </w:rPr>
            </w:pPr>
          </w:p>
        </w:tc>
        <w:tc>
          <w:tcPr>
            <w:tcW w:w="232" w:type="pct"/>
            <w:gridSpan w:val="2"/>
          </w:tcPr>
          <w:p w14:paraId="6AA645E6" w14:textId="77777777" w:rsidR="00945FA4" w:rsidRPr="005A7BEF" w:rsidRDefault="00945FA4" w:rsidP="00C7437E">
            <w:pPr>
              <w:rPr>
                <w:rFonts w:ascii="Arial" w:hAnsi="Arial" w:cs="Arial"/>
                <w:b/>
                <w:sz w:val="16"/>
                <w:szCs w:val="16"/>
              </w:rPr>
            </w:pPr>
          </w:p>
        </w:tc>
        <w:tc>
          <w:tcPr>
            <w:tcW w:w="219" w:type="pct"/>
            <w:gridSpan w:val="2"/>
          </w:tcPr>
          <w:p w14:paraId="07D4822B" w14:textId="77777777" w:rsidR="00945FA4" w:rsidRPr="005A7BEF" w:rsidRDefault="00945FA4" w:rsidP="00C7437E">
            <w:pPr>
              <w:rPr>
                <w:rFonts w:ascii="Arial" w:hAnsi="Arial" w:cs="Arial"/>
                <w:b/>
                <w:sz w:val="16"/>
                <w:szCs w:val="16"/>
              </w:rPr>
            </w:pPr>
          </w:p>
        </w:tc>
        <w:tc>
          <w:tcPr>
            <w:tcW w:w="251" w:type="pct"/>
            <w:gridSpan w:val="2"/>
          </w:tcPr>
          <w:p w14:paraId="7E925787" w14:textId="77777777" w:rsidR="00945FA4" w:rsidRPr="005A7BEF" w:rsidRDefault="00945FA4" w:rsidP="00C7437E">
            <w:pPr>
              <w:rPr>
                <w:rFonts w:ascii="Arial" w:hAnsi="Arial" w:cs="Arial"/>
                <w:b/>
                <w:sz w:val="16"/>
                <w:szCs w:val="16"/>
              </w:rPr>
            </w:pPr>
          </w:p>
        </w:tc>
        <w:tc>
          <w:tcPr>
            <w:tcW w:w="224" w:type="pct"/>
            <w:vAlign w:val="center"/>
          </w:tcPr>
          <w:p w14:paraId="4F34C0D1" w14:textId="77777777" w:rsidR="00945FA4" w:rsidRPr="005A7BEF" w:rsidRDefault="00945FA4" w:rsidP="00C7437E">
            <w:pPr>
              <w:rPr>
                <w:rFonts w:ascii="Arial" w:hAnsi="Arial" w:cs="Arial"/>
                <w:b/>
                <w:sz w:val="16"/>
                <w:szCs w:val="16"/>
              </w:rPr>
            </w:pPr>
          </w:p>
        </w:tc>
        <w:tc>
          <w:tcPr>
            <w:tcW w:w="224" w:type="pct"/>
            <w:vAlign w:val="center"/>
          </w:tcPr>
          <w:p w14:paraId="35D5E59F" w14:textId="77777777" w:rsidR="00945FA4" w:rsidRPr="005A7BEF" w:rsidRDefault="00945FA4" w:rsidP="00C7437E">
            <w:pPr>
              <w:rPr>
                <w:rFonts w:ascii="Arial" w:hAnsi="Arial" w:cs="Arial"/>
                <w:b/>
                <w:sz w:val="16"/>
                <w:szCs w:val="16"/>
              </w:rPr>
            </w:pPr>
          </w:p>
        </w:tc>
        <w:tc>
          <w:tcPr>
            <w:tcW w:w="224" w:type="pct"/>
            <w:vAlign w:val="center"/>
          </w:tcPr>
          <w:p w14:paraId="69D6DA7A" w14:textId="77777777" w:rsidR="00945FA4" w:rsidRPr="005A7BEF" w:rsidRDefault="00945FA4" w:rsidP="00C7437E">
            <w:pPr>
              <w:rPr>
                <w:rFonts w:ascii="Arial" w:hAnsi="Arial" w:cs="Arial"/>
                <w:b/>
                <w:sz w:val="16"/>
                <w:szCs w:val="16"/>
              </w:rPr>
            </w:pPr>
          </w:p>
        </w:tc>
        <w:tc>
          <w:tcPr>
            <w:tcW w:w="224" w:type="pct"/>
            <w:vAlign w:val="center"/>
          </w:tcPr>
          <w:p w14:paraId="728872BA" w14:textId="77777777" w:rsidR="00945FA4" w:rsidRPr="005A7BEF" w:rsidRDefault="00945FA4" w:rsidP="00C7437E">
            <w:pPr>
              <w:rPr>
                <w:rFonts w:ascii="Arial" w:hAnsi="Arial" w:cs="Arial"/>
                <w:b/>
                <w:sz w:val="16"/>
                <w:szCs w:val="16"/>
              </w:rPr>
            </w:pPr>
          </w:p>
        </w:tc>
        <w:tc>
          <w:tcPr>
            <w:tcW w:w="224" w:type="pct"/>
            <w:vAlign w:val="center"/>
          </w:tcPr>
          <w:p w14:paraId="77A645CC" w14:textId="77777777" w:rsidR="00945FA4" w:rsidRPr="005A7BEF" w:rsidRDefault="00945FA4" w:rsidP="00C7437E">
            <w:pPr>
              <w:rPr>
                <w:rFonts w:ascii="Arial" w:hAnsi="Arial" w:cs="Arial"/>
                <w:b/>
                <w:sz w:val="16"/>
                <w:szCs w:val="16"/>
              </w:rPr>
            </w:pPr>
          </w:p>
        </w:tc>
        <w:tc>
          <w:tcPr>
            <w:tcW w:w="224" w:type="pct"/>
            <w:vAlign w:val="center"/>
          </w:tcPr>
          <w:p w14:paraId="40D0A99B" w14:textId="77777777" w:rsidR="00945FA4" w:rsidRPr="005A7BEF" w:rsidRDefault="00945FA4" w:rsidP="00C7437E">
            <w:pPr>
              <w:rPr>
                <w:rFonts w:ascii="Arial" w:hAnsi="Arial" w:cs="Arial"/>
                <w:b/>
                <w:sz w:val="16"/>
                <w:szCs w:val="16"/>
              </w:rPr>
            </w:pPr>
          </w:p>
        </w:tc>
        <w:tc>
          <w:tcPr>
            <w:tcW w:w="224" w:type="pct"/>
            <w:vAlign w:val="center"/>
          </w:tcPr>
          <w:p w14:paraId="20077AF3" w14:textId="77777777" w:rsidR="00945FA4" w:rsidRPr="005A7BEF" w:rsidRDefault="00945FA4" w:rsidP="00C7437E">
            <w:pPr>
              <w:rPr>
                <w:rFonts w:ascii="Arial" w:hAnsi="Arial" w:cs="Arial"/>
                <w:b/>
                <w:sz w:val="16"/>
                <w:szCs w:val="16"/>
              </w:rPr>
            </w:pPr>
          </w:p>
        </w:tc>
        <w:tc>
          <w:tcPr>
            <w:tcW w:w="224" w:type="pct"/>
            <w:vAlign w:val="center"/>
          </w:tcPr>
          <w:p w14:paraId="5A04755F" w14:textId="77777777" w:rsidR="00945FA4" w:rsidRPr="005A7BEF" w:rsidRDefault="00945FA4" w:rsidP="00C7437E">
            <w:pPr>
              <w:rPr>
                <w:rFonts w:ascii="Arial" w:hAnsi="Arial" w:cs="Arial"/>
                <w:b/>
                <w:sz w:val="16"/>
                <w:szCs w:val="16"/>
              </w:rPr>
            </w:pPr>
          </w:p>
        </w:tc>
      </w:tr>
      <w:tr w:rsidR="00E259AD" w:rsidRPr="005A7BEF" w14:paraId="3A30A4AB" w14:textId="77777777" w:rsidTr="00842F8E">
        <w:trPr>
          <w:trHeight w:val="402"/>
        </w:trPr>
        <w:tc>
          <w:tcPr>
            <w:tcW w:w="1408" w:type="pct"/>
          </w:tcPr>
          <w:p w14:paraId="2E313113" w14:textId="77777777" w:rsidR="00E259AD" w:rsidRPr="00E259AD" w:rsidRDefault="00E259AD" w:rsidP="00E259AD">
            <w:pPr>
              <w:rPr>
                <w:rFonts w:ascii="Arial" w:hAnsi="Arial" w:cs="Arial"/>
                <w:bCs/>
                <w:sz w:val="16"/>
                <w:szCs w:val="16"/>
              </w:rPr>
            </w:pPr>
            <w:r w:rsidRPr="00E259AD">
              <w:rPr>
                <w:rFonts w:ascii="Arial" w:hAnsi="Arial" w:cs="Arial"/>
                <w:bCs/>
                <w:sz w:val="16"/>
                <w:szCs w:val="16"/>
              </w:rPr>
              <w:lastRenderedPageBreak/>
              <w:t>Q29 - ISIC code for above</w:t>
            </w:r>
          </w:p>
          <w:p w14:paraId="334129F4" w14:textId="30347D0C" w:rsidR="00E259AD" w:rsidRPr="00842F8E" w:rsidRDefault="00E259AD" w:rsidP="00E259AD">
            <w:pPr>
              <w:rPr>
                <w:rFonts w:ascii="Arial" w:hAnsi="Arial" w:cs="Arial"/>
                <w:bCs/>
                <w:i/>
                <w:sz w:val="16"/>
                <w:szCs w:val="16"/>
              </w:rPr>
            </w:pPr>
            <w:r w:rsidRPr="00842F8E">
              <w:rPr>
                <w:rFonts w:ascii="Arial" w:hAnsi="Arial" w:cs="Arial"/>
                <w:bCs/>
                <w:i/>
                <w:sz w:val="16"/>
                <w:szCs w:val="16"/>
              </w:rPr>
              <w:t>Interviewer: Please refer to the codebook and enter the 4-digit value of the appropriate code.</w:t>
            </w:r>
          </w:p>
        </w:tc>
        <w:tc>
          <w:tcPr>
            <w:tcW w:w="209" w:type="pct"/>
          </w:tcPr>
          <w:p w14:paraId="65F34417" w14:textId="77777777" w:rsidR="00E259AD" w:rsidRPr="005A7BEF" w:rsidRDefault="00E259AD" w:rsidP="00C7437E">
            <w:pPr>
              <w:rPr>
                <w:rFonts w:ascii="Arial" w:hAnsi="Arial" w:cs="Arial"/>
                <w:b/>
                <w:sz w:val="16"/>
                <w:szCs w:val="16"/>
              </w:rPr>
            </w:pPr>
          </w:p>
        </w:tc>
        <w:tc>
          <w:tcPr>
            <w:tcW w:w="213" w:type="pct"/>
            <w:gridSpan w:val="2"/>
          </w:tcPr>
          <w:p w14:paraId="40880703" w14:textId="77777777" w:rsidR="00E259AD" w:rsidRPr="005A7BEF" w:rsidRDefault="00E259AD" w:rsidP="00C7437E">
            <w:pPr>
              <w:rPr>
                <w:rFonts w:ascii="Arial" w:hAnsi="Arial" w:cs="Arial"/>
                <w:b/>
                <w:sz w:val="16"/>
                <w:szCs w:val="16"/>
              </w:rPr>
            </w:pPr>
          </w:p>
        </w:tc>
        <w:tc>
          <w:tcPr>
            <w:tcW w:w="240" w:type="pct"/>
            <w:gridSpan w:val="2"/>
          </w:tcPr>
          <w:p w14:paraId="3D81E411" w14:textId="77777777" w:rsidR="00E259AD" w:rsidRPr="005A7BEF" w:rsidRDefault="00E259AD" w:rsidP="00C7437E">
            <w:pPr>
              <w:rPr>
                <w:rFonts w:ascii="Arial" w:hAnsi="Arial" w:cs="Arial"/>
                <w:b/>
                <w:sz w:val="16"/>
                <w:szCs w:val="16"/>
              </w:rPr>
            </w:pPr>
          </w:p>
        </w:tc>
        <w:tc>
          <w:tcPr>
            <w:tcW w:w="236" w:type="pct"/>
            <w:gridSpan w:val="2"/>
          </w:tcPr>
          <w:p w14:paraId="3B17422F" w14:textId="77777777" w:rsidR="00E259AD" w:rsidRPr="005A7BEF" w:rsidRDefault="00E259AD" w:rsidP="00C7437E">
            <w:pPr>
              <w:rPr>
                <w:rFonts w:ascii="Arial" w:hAnsi="Arial" w:cs="Arial"/>
                <w:b/>
                <w:sz w:val="16"/>
                <w:szCs w:val="16"/>
              </w:rPr>
            </w:pPr>
          </w:p>
        </w:tc>
        <w:tc>
          <w:tcPr>
            <w:tcW w:w="195" w:type="pct"/>
          </w:tcPr>
          <w:p w14:paraId="0652CF08" w14:textId="77777777" w:rsidR="00E259AD" w:rsidRPr="005A7BEF" w:rsidRDefault="00E259AD" w:rsidP="00C7437E">
            <w:pPr>
              <w:rPr>
                <w:rFonts w:ascii="Arial" w:hAnsi="Arial" w:cs="Arial"/>
                <w:b/>
                <w:sz w:val="16"/>
                <w:szCs w:val="16"/>
              </w:rPr>
            </w:pPr>
          </w:p>
        </w:tc>
        <w:tc>
          <w:tcPr>
            <w:tcW w:w="232" w:type="pct"/>
            <w:gridSpan w:val="2"/>
          </w:tcPr>
          <w:p w14:paraId="31DD2419" w14:textId="77777777" w:rsidR="00E259AD" w:rsidRPr="005A7BEF" w:rsidRDefault="00E259AD" w:rsidP="00C7437E">
            <w:pPr>
              <w:rPr>
                <w:rFonts w:ascii="Arial" w:hAnsi="Arial" w:cs="Arial"/>
                <w:b/>
                <w:sz w:val="16"/>
                <w:szCs w:val="16"/>
              </w:rPr>
            </w:pPr>
          </w:p>
        </w:tc>
        <w:tc>
          <w:tcPr>
            <w:tcW w:w="219" w:type="pct"/>
            <w:gridSpan w:val="2"/>
          </w:tcPr>
          <w:p w14:paraId="0BBEA3C9" w14:textId="77777777" w:rsidR="00E259AD" w:rsidRPr="005A7BEF" w:rsidRDefault="00E259AD" w:rsidP="00C7437E">
            <w:pPr>
              <w:rPr>
                <w:rFonts w:ascii="Arial" w:hAnsi="Arial" w:cs="Arial"/>
                <w:b/>
                <w:sz w:val="16"/>
                <w:szCs w:val="16"/>
              </w:rPr>
            </w:pPr>
          </w:p>
        </w:tc>
        <w:tc>
          <w:tcPr>
            <w:tcW w:w="251" w:type="pct"/>
            <w:gridSpan w:val="2"/>
          </w:tcPr>
          <w:p w14:paraId="2B9DFB2F" w14:textId="77777777" w:rsidR="00E259AD" w:rsidRPr="005A7BEF" w:rsidRDefault="00E259AD" w:rsidP="00C7437E">
            <w:pPr>
              <w:rPr>
                <w:rFonts w:ascii="Arial" w:hAnsi="Arial" w:cs="Arial"/>
                <w:b/>
                <w:sz w:val="16"/>
                <w:szCs w:val="16"/>
              </w:rPr>
            </w:pPr>
          </w:p>
        </w:tc>
        <w:tc>
          <w:tcPr>
            <w:tcW w:w="224" w:type="pct"/>
            <w:vAlign w:val="center"/>
          </w:tcPr>
          <w:p w14:paraId="66BA1782" w14:textId="77777777" w:rsidR="00E259AD" w:rsidRPr="005A7BEF" w:rsidRDefault="00E259AD" w:rsidP="00C7437E">
            <w:pPr>
              <w:rPr>
                <w:rFonts w:ascii="Arial" w:hAnsi="Arial" w:cs="Arial"/>
                <w:b/>
                <w:sz w:val="16"/>
                <w:szCs w:val="16"/>
              </w:rPr>
            </w:pPr>
          </w:p>
        </w:tc>
        <w:tc>
          <w:tcPr>
            <w:tcW w:w="224" w:type="pct"/>
            <w:vAlign w:val="center"/>
          </w:tcPr>
          <w:p w14:paraId="0C24C37A" w14:textId="77777777" w:rsidR="00E259AD" w:rsidRPr="005A7BEF" w:rsidRDefault="00E259AD" w:rsidP="00C7437E">
            <w:pPr>
              <w:rPr>
                <w:rFonts w:ascii="Arial" w:hAnsi="Arial" w:cs="Arial"/>
                <w:b/>
                <w:sz w:val="16"/>
                <w:szCs w:val="16"/>
              </w:rPr>
            </w:pPr>
          </w:p>
        </w:tc>
        <w:tc>
          <w:tcPr>
            <w:tcW w:w="224" w:type="pct"/>
            <w:vAlign w:val="center"/>
          </w:tcPr>
          <w:p w14:paraId="796BCC59" w14:textId="77777777" w:rsidR="00E259AD" w:rsidRPr="005A7BEF" w:rsidRDefault="00E259AD" w:rsidP="00C7437E">
            <w:pPr>
              <w:rPr>
                <w:rFonts w:ascii="Arial" w:hAnsi="Arial" w:cs="Arial"/>
                <w:b/>
                <w:sz w:val="16"/>
                <w:szCs w:val="16"/>
              </w:rPr>
            </w:pPr>
          </w:p>
        </w:tc>
        <w:tc>
          <w:tcPr>
            <w:tcW w:w="224" w:type="pct"/>
            <w:vAlign w:val="center"/>
          </w:tcPr>
          <w:p w14:paraId="378B78E7" w14:textId="77777777" w:rsidR="00E259AD" w:rsidRPr="005A7BEF" w:rsidRDefault="00E259AD" w:rsidP="00C7437E">
            <w:pPr>
              <w:rPr>
                <w:rFonts w:ascii="Arial" w:hAnsi="Arial" w:cs="Arial"/>
                <w:b/>
                <w:sz w:val="16"/>
                <w:szCs w:val="16"/>
              </w:rPr>
            </w:pPr>
          </w:p>
        </w:tc>
        <w:tc>
          <w:tcPr>
            <w:tcW w:w="224" w:type="pct"/>
            <w:vAlign w:val="center"/>
          </w:tcPr>
          <w:p w14:paraId="7CAA1872" w14:textId="77777777" w:rsidR="00E259AD" w:rsidRPr="005A7BEF" w:rsidRDefault="00E259AD" w:rsidP="00C7437E">
            <w:pPr>
              <w:rPr>
                <w:rFonts w:ascii="Arial" w:hAnsi="Arial" w:cs="Arial"/>
                <w:b/>
                <w:sz w:val="16"/>
                <w:szCs w:val="16"/>
              </w:rPr>
            </w:pPr>
          </w:p>
        </w:tc>
        <w:tc>
          <w:tcPr>
            <w:tcW w:w="224" w:type="pct"/>
            <w:vAlign w:val="center"/>
          </w:tcPr>
          <w:p w14:paraId="2478C826" w14:textId="77777777" w:rsidR="00E259AD" w:rsidRPr="005A7BEF" w:rsidRDefault="00E259AD" w:rsidP="00C7437E">
            <w:pPr>
              <w:rPr>
                <w:rFonts w:ascii="Arial" w:hAnsi="Arial" w:cs="Arial"/>
                <w:b/>
                <w:sz w:val="16"/>
                <w:szCs w:val="16"/>
              </w:rPr>
            </w:pPr>
          </w:p>
        </w:tc>
        <w:tc>
          <w:tcPr>
            <w:tcW w:w="224" w:type="pct"/>
            <w:vAlign w:val="center"/>
          </w:tcPr>
          <w:p w14:paraId="48A321A9" w14:textId="77777777" w:rsidR="00E259AD" w:rsidRPr="005A7BEF" w:rsidRDefault="00E259AD" w:rsidP="00C7437E">
            <w:pPr>
              <w:rPr>
                <w:rFonts w:ascii="Arial" w:hAnsi="Arial" w:cs="Arial"/>
                <w:b/>
                <w:sz w:val="16"/>
                <w:szCs w:val="16"/>
              </w:rPr>
            </w:pPr>
          </w:p>
        </w:tc>
        <w:tc>
          <w:tcPr>
            <w:tcW w:w="224" w:type="pct"/>
            <w:vAlign w:val="center"/>
          </w:tcPr>
          <w:p w14:paraId="354F31A7" w14:textId="77777777" w:rsidR="00E259AD" w:rsidRPr="005A7BEF" w:rsidRDefault="00E259AD" w:rsidP="00C7437E">
            <w:pPr>
              <w:rPr>
                <w:rFonts w:ascii="Arial" w:hAnsi="Arial" w:cs="Arial"/>
                <w:b/>
                <w:sz w:val="16"/>
                <w:szCs w:val="16"/>
              </w:rPr>
            </w:pPr>
          </w:p>
        </w:tc>
      </w:tr>
    </w:tbl>
    <w:p w14:paraId="03789137" w14:textId="13E174DB" w:rsidR="00F20FFB" w:rsidRDefault="00F20FFB" w:rsidP="008D4F63"/>
    <w:p w14:paraId="126B3FF1" w14:textId="77777777" w:rsidR="00F20FFB" w:rsidRPr="00F20FFB" w:rsidRDefault="00F20FFB"/>
    <w:p w14:paraId="4B4CABE2" w14:textId="68CF3414" w:rsidR="00F20FFB" w:rsidRDefault="00F20FFB" w:rsidP="00F20FFB"/>
    <w:p w14:paraId="700DE078" w14:textId="11E22013" w:rsidR="00F20FFB" w:rsidRDefault="00F20FFB" w:rsidP="00842F8E">
      <w:pPr>
        <w:tabs>
          <w:tab w:val="left" w:pos="3062"/>
        </w:tabs>
      </w:pPr>
      <w:r>
        <w:tab/>
        <w:t>&gt;&gt; NEXT PERSON</w:t>
      </w:r>
    </w:p>
    <w:p w14:paraId="54A46562" w14:textId="4C4DC163" w:rsidR="001E64FA" w:rsidRDefault="00F20FFB" w:rsidP="00842F8E">
      <w:pPr>
        <w:tabs>
          <w:tab w:val="left" w:pos="3062"/>
        </w:tabs>
        <w:sectPr w:rsidR="001E64FA" w:rsidSect="005E3797">
          <w:pgSz w:w="16834" w:h="11909" w:orient="landscape" w:code="9"/>
          <w:pgMar w:top="1800" w:right="1440" w:bottom="1800" w:left="1440" w:header="720" w:footer="720" w:gutter="0"/>
          <w:cols w:space="720"/>
          <w:docGrid w:linePitch="360"/>
        </w:sectPr>
      </w:pPr>
      <w:r>
        <w:tab/>
      </w:r>
    </w:p>
    <w:p w14:paraId="69014DA3" w14:textId="27CDCC7E" w:rsidR="00F97719" w:rsidRPr="005A7BEF" w:rsidRDefault="00E4367B" w:rsidP="005A7BEF">
      <w:pPr>
        <w:pStyle w:val="Heading1"/>
        <w:spacing w:before="0" w:after="0"/>
        <w:rPr>
          <w:rFonts w:ascii="Arial" w:hAnsi="Arial" w:cs="Arial"/>
          <w:sz w:val="20"/>
          <w:szCs w:val="20"/>
        </w:rPr>
      </w:pPr>
      <w:bookmarkStart w:id="105" w:name="_Toc516617806"/>
      <w:bookmarkEnd w:id="63"/>
      <w:bookmarkEnd w:id="96"/>
      <w:r w:rsidRPr="005A7BEF">
        <w:rPr>
          <w:rFonts w:ascii="Arial" w:hAnsi="Arial" w:cs="Arial"/>
          <w:sz w:val="20"/>
          <w:szCs w:val="20"/>
        </w:rPr>
        <w:lastRenderedPageBreak/>
        <w:t>SECTION 2</w:t>
      </w:r>
      <w:r w:rsidR="00E17DE1" w:rsidRPr="005A7BEF">
        <w:rPr>
          <w:rFonts w:ascii="Arial" w:hAnsi="Arial" w:cs="Arial"/>
          <w:sz w:val="20"/>
          <w:szCs w:val="20"/>
        </w:rPr>
        <w:t xml:space="preserve">: </w:t>
      </w:r>
      <w:r w:rsidRPr="005A7BEF">
        <w:rPr>
          <w:rFonts w:ascii="Arial" w:hAnsi="Arial" w:cs="Arial"/>
          <w:sz w:val="20"/>
          <w:szCs w:val="20"/>
        </w:rPr>
        <w:t>NON-RESIDENT RELATIVES AND SPOUSES</w:t>
      </w:r>
      <w:bookmarkEnd w:id="105"/>
      <w:r w:rsidRPr="005A7BEF">
        <w:rPr>
          <w:rFonts w:ascii="Arial" w:hAnsi="Arial" w:cs="Arial"/>
          <w:sz w:val="20"/>
          <w:szCs w:val="20"/>
        </w:rPr>
        <w:t xml:space="preserve"> </w:t>
      </w:r>
    </w:p>
    <w:p w14:paraId="720C4D8A" w14:textId="07B733CF" w:rsidR="00F97719" w:rsidRPr="005A7BEF" w:rsidRDefault="00F97719" w:rsidP="005A7BEF">
      <w:pPr>
        <w:rPr>
          <w:rFonts w:ascii="Arial" w:hAnsi="Arial" w:cs="Arial"/>
          <w:sz w:val="20"/>
          <w:szCs w:val="20"/>
        </w:rPr>
      </w:pPr>
      <w:r w:rsidRPr="005A7BEF">
        <w:rPr>
          <w:rFonts w:ascii="Arial" w:hAnsi="Arial" w:cs="Arial"/>
          <w:i/>
          <w:sz w:val="20"/>
          <w:szCs w:val="20"/>
        </w:rPr>
        <w:t>(To be asked of HH head or most knowledgeable person on non-resident relatives and non-resident spouse</w:t>
      </w:r>
      <w:r w:rsidR="00577FD5" w:rsidRPr="005A7BEF">
        <w:rPr>
          <w:rFonts w:ascii="Arial" w:hAnsi="Arial" w:cs="Arial"/>
          <w:i/>
          <w:sz w:val="20"/>
          <w:szCs w:val="20"/>
        </w:rPr>
        <w:t>; HH Head’s spouse should be asked about spouse’s relatives if necessary</w:t>
      </w:r>
      <w:r w:rsidRPr="005A7BEF">
        <w:rPr>
          <w:rFonts w:ascii="Arial" w:hAnsi="Arial" w:cs="Arial"/>
          <w:i/>
          <w:sz w:val="20"/>
          <w:szCs w:val="20"/>
        </w:rPr>
        <w:t>)</w:t>
      </w:r>
    </w:p>
    <w:p w14:paraId="0B1D2602" w14:textId="6CCD4E10" w:rsidR="00872ECC" w:rsidRPr="005A7BEF" w:rsidRDefault="00872ECC" w:rsidP="005A7BEF">
      <w:pPr>
        <w:rPr>
          <w:rFonts w:ascii="Arial" w:hAnsi="Arial" w:cs="Arial"/>
          <w:sz w:val="16"/>
          <w:szCs w:val="16"/>
        </w:rPr>
      </w:pPr>
    </w:p>
    <w:p w14:paraId="1B389E1F" w14:textId="68ACE282" w:rsidR="00872ECC" w:rsidRPr="005A7BEF" w:rsidRDefault="00872ECC" w:rsidP="005A7BEF">
      <w:pPr>
        <w:rPr>
          <w:rFonts w:ascii="Arial" w:hAnsi="Arial" w:cs="Arial"/>
          <w:b/>
          <w:sz w:val="16"/>
          <w:szCs w:val="16"/>
          <w:u w:val="single"/>
        </w:rPr>
      </w:pPr>
      <w:r w:rsidRPr="005A7BEF">
        <w:rPr>
          <w:rFonts w:ascii="Arial" w:hAnsi="Arial" w:cs="Arial"/>
          <w:b/>
          <w:sz w:val="16"/>
          <w:szCs w:val="16"/>
          <w:u w:val="single"/>
        </w:rPr>
        <w:t>PART A: NON-RESIDENT RELATIVES</w:t>
      </w:r>
    </w:p>
    <w:p w14:paraId="4B7A78F5" w14:textId="50513446" w:rsidR="00872ECC" w:rsidRPr="005A7BEF" w:rsidRDefault="00872ECC" w:rsidP="005A7BEF">
      <w:pPr>
        <w:rPr>
          <w:rFonts w:ascii="Arial" w:hAnsi="Arial" w:cs="Arial"/>
          <w:b/>
          <w:sz w:val="16"/>
          <w:szCs w:val="16"/>
          <w:u w:val="single"/>
        </w:rPr>
      </w:pPr>
      <w:r w:rsidRPr="005A7BEF">
        <w:rPr>
          <w:rFonts w:ascii="Arial" w:hAnsi="Arial" w:cs="Arial"/>
          <w:b/>
          <w:sz w:val="16"/>
          <w:szCs w:val="16"/>
          <w:u w:val="single"/>
        </w:rPr>
        <w:t>PART B: NON-RESIDENT SPOUSES</w:t>
      </w:r>
    </w:p>
    <w:p w14:paraId="3F6568BD" w14:textId="327758C7" w:rsidR="00872ECC" w:rsidRPr="005A7BEF" w:rsidRDefault="00872ECC" w:rsidP="005A7BEF">
      <w:pPr>
        <w:rPr>
          <w:rFonts w:ascii="Arial" w:hAnsi="Arial" w:cs="Arial"/>
          <w:sz w:val="16"/>
          <w:szCs w:val="16"/>
        </w:rPr>
      </w:pPr>
    </w:p>
    <w:p w14:paraId="77C13587" w14:textId="77777777" w:rsidR="00F97719" w:rsidRPr="005A7BEF" w:rsidRDefault="00F97719" w:rsidP="005A7BEF">
      <w:pPr>
        <w:rPr>
          <w:rFonts w:ascii="Arial" w:hAnsi="Arial" w:cs="Arial"/>
          <w:i/>
          <w:sz w:val="16"/>
          <w:szCs w:val="16"/>
        </w:rPr>
      </w:pPr>
    </w:p>
    <w:p w14:paraId="4A2F7427" w14:textId="77777777" w:rsidR="00F97719" w:rsidRPr="005A7BEF" w:rsidRDefault="00F97719" w:rsidP="005A7BEF">
      <w:pPr>
        <w:rPr>
          <w:rFonts w:ascii="Arial" w:hAnsi="Arial" w:cs="Arial"/>
          <w:sz w:val="16"/>
          <w:szCs w:val="16"/>
        </w:rPr>
      </w:pPr>
      <w:r w:rsidRPr="005A7BEF">
        <w:rPr>
          <w:rFonts w:ascii="Arial" w:hAnsi="Arial" w:cs="Arial"/>
          <w:sz w:val="16"/>
          <w:szCs w:val="16"/>
        </w:rPr>
        <w:tab/>
      </w:r>
      <w:r w:rsidRPr="005A7BEF">
        <w:rPr>
          <w:rFonts w:ascii="Arial" w:hAnsi="Arial" w:cs="Arial"/>
          <w:sz w:val="16"/>
          <w:szCs w:val="16"/>
        </w:rPr>
        <w:tab/>
      </w:r>
    </w:p>
    <w:p w14:paraId="1987DC9A" w14:textId="77777777" w:rsidR="00F97719" w:rsidRPr="005A7BEF" w:rsidRDefault="00F97719" w:rsidP="005A7BEF">
      <w:pPr>
        <w:rPr>
          <w:rFonts w:ascii="Arial" w:hAnsi="Arial" w:cs="Arial"/>
          <w:sz w:val="16"/>
          <w:szCs w:val="16"/>
        </w:rPr>
        <w:sectPr w:rsidR="00F97719" w:rsidRPr="005A7BEF" w:rsidSect="005E3797">
          <w:headerReference w:type="default" r:id="rId31"/>
          <w:pgSz w:w="16834" w:h="11909" w:orient="landscape" w:code="9"/>
          <w:pgMar w:top="1800" w:right="1440" w:bottom="1800" w:left="1440" w:header="720" w:footer="720" w:gutter="0"/>
          <w:cols w:space="720"/>
          <w:docGrid w:linePitch="360"/>
        </w:sectPr>
      </w:pPr>
    </w:p>
    <w:p w14:paraId="0C26D105" w14:textId="1E03B4DA" w:rsidR="00406030" w:rsidRPr="005A7BEF" w:rsidRDefault="000B2D82" w:rsidP="005A7BEF">
      <w:pPr>
        <w:pStyle w:val="Heading2"/>
        <w:rPr>
          <w:rFonts w:ascii="Arial" w:hAnsi="Arial" w:cs="Arial"/>
          <w:color w:val="auto"/>
          <w:sz w:val="20"/>
          <w:szCs w:val="20"/>
        </w:rPr>
      </w:pPr>
      <w:bookmarkStart w:id="106" w:name="_Toc516617807"/>
      <w:bookmarkStart w:id="107" w:name="LandInfo"/>
      <w:r w:rsidRPr="005A7BEF">
        <w:rPr>
          <w:rFonts w:ascii="Arial" w:hAnsi="Arial" w:cs="Arial"/>
          <w:color w:val="auto"/>
          <w:sz w:val="20"/>
          <w:szCs w:val="20"/>
        </w:rPr>
        <w:lastRenderedPageBreak/>
        <w:t xml:space="preserve">PART </w:t>
      </w:r>
      <w:r w:rsidR="001C2BFA" w:rsidRPr="005A7BEF">
        <w:rPr>
          <w:rFonts w:ascii="Arial" w:hAnsi="Arial" w:cs="Arial"/>
          <w:color w:val="auto"/>
          <w:sz w:val="20"/>
          <w:szCs w:val="20"/>
        </w:rPr>
        <w:t>A:</w:t>
      </w:r>
      <w:r w:rsidR="00761A5F" w:rsidRPr="005A7BEF">
        <w:rPr>
          <w:rFonts w:ascii="Arial" w:hAnsi="Arial" w:cs="Arial"/>
          <w:color w:val="auto"/>
          <w:sz w:val="20"/>
          <w:szCs w:val="20"/>
        </w:rPr>
        <w:t xml:space="preserve"> NON-RESIDENT RELATIVES</w:t>
      </w:r>
      <w:bookmarkEnd w:id="106"/>
    </w:p>
    <w:p w14:paraId="482D74D3" w14:textId="2EA4DCBB" w:rsidR="00406030" w:rsidRPr="005A7BEF" w:rsidRDefault="00761A5F" w:rsidP="005A7BEF">
      <w:pPr>
        <w:rPr>
          <w:rFonts w:ascii="Arial" w:hAnsi="Arial" w:cs="Arial"/>
          <w:i/>
          <w:sz w:val="20"/>
          <w:szCs w:val="20"/>
        </w:rPr>
      </w:pPr>
      <w:r w:rsidRPr="005A7BEF">
        <w:rPr>
          <w:rFonts w:ascii="Arial" w:hAnsi="Arial" w:cs="Arial"/>
          <w:i/>
          <w:sz w:val="20"/>
          <w:szCs w:val="20"/>
        </w:rPr>
        <w:t>PART A: RELATIVES (LIVING OR DECEASED) WHO DO NOT LIVE IN THE HOUSEHOLD (</w:t>
      </w:r>
      <w:r w:rsidR="00F93C4E" w:rsidRPr="005A7BEF">
        <w:rPr>
          <w:rFonts w:ascii="Arial" w:hAnsi="Arial" w:cs="Arial"/>
          <w:i/>
          <w:sz w:val="20"/>
          <w:szCs w:val="20"/>
        </w:rPr>
        <w:t>i.e., ALL</w:t>
      </w:r>
      <w:r w:rsidRPr="005A7BEF">
        <w:rPr>
          <w:rFonts w:ascii="Arial" w:hAnsi="Arial" w:cs="Arial"/>
          <w:i/>
          <w:sz w:val="20"/>
          <w:szCs w:val="20"/>
        </w:rPr>
        <w:t xml:space="preserve"> CHILDREN, PARENTS AND SIBLINGS OF HH HEAD AND SPOUSES) DEAD OR ALIVE</w:t>
      </w:r>
    </w:p>
    <w:p w14:paraId="05B4B5BF" w14:textId="36FD7AD6" w:rsidR="00F96A45" w:rsidRDefault="00F96A45" w:rsidP="005A7BEF">
      <w:pPr>
        <w:rPr>
          <w:rFonts w:ascii="Arial" w:hAnsi="Arial" w:cs="Arial"/>
          <w:i/>
          <w:sz w:val="20"/>
          <w:szCs w:val="20"/>
        </w:rPr>
      </w:pPr>
    </w:p>
    <w:p w14:paraId="355E289A" w14:textId="64A7EA87" w:rsidR="000732C8" w:rsidRDefault="000732C8" w:rsidP="005A7BEF">
      <w:pPr>
        <w:rPr>
          <w:rFonts w:ascii="Arial" w:hAnsi="Arial" w:cs="Arial"/>
          <w:i/>
          <w:sz w:val="20"/>
          <w:szCs w:val="20"/>
        </w:rPr>
      </w:pPr>
    </w:p>
    <w:p w14:paraId="18DD22A6" w14:textId="39C1CF6D" w:rsidR="000732C8" w:rsidRDefault="000732C8" w:rsidP="005A7BEF">
      <w:pPr>
        <w:rPr>
          <w:rFonts w:ascii="Arial" w:hAnsi="Arial" w:cs="Arial"/>
          <w:i/>
          <w:sz w:val="20"/>
          <w:szCs w:val="20"/>
        </w:rPr>
      </w:pPr>
      <w:r w:rsidRPr="008D4F63">
        <w:rPr>
          <w:rFonts w:ascii="Arial" w:hAnsi="Arial" w:cs="Arial"/>
          <w:b/>
          <w:sz w:val="20"/>
          <w:szCs w:val="20"/>
        </w:rPr>
        <w:t>Interviewer</w:t>
      </w:r>
      <w:r w:rsidRPr="001403DE">
        <w:rPr>
          <w:rFonts w:ascii="Arial" w:hAnsi="Arial" w:cs="Arial"/>
          <w:sz w:val="20"/>
          <w:szCs w:val="20"/>
        </w:rPr>
        <w:t>: Please ask these questions to the household head or the most knowledgeable person on non-resident relatives and spouses. The household head's spouse should be asked about the spouse's relatives if necessary</w:t>
      </w:r>
      <w:r w:rsidRPr="000732C8">
        <w:rPr>
          <w:rFonts w:ascii="Arial" w:hAnsi="Arial" w:cs="Arial"/>
          <w:i/>
          <w:sz w:val="20"/>
          <w:szCs w:val="20"/>
        </w:rPr>
        <w:t>.</w:t>
      </w:r>
    </w:p>
    <w:p w14:paraId="5F059664" w14:textId="77777777" w:rsidR="000732C8" w:rsidRPr="005A7BEF" w:rsidRDefault="000732C8" w:rsidP="005A7BEF">
      <w:pPr>
        <w:rPr>
          <w:rFonts w:ascii="Arial" w:hAnsi="Arial" w:cs="Arial"/>
          <w:i/>
          <w:sz w:val="20"/>
          <w:szCs w:val="20"/>
        </w:rPr>
      </w:pPr>
    </w:p>
    <w:p w14:paraId="2214C6F1" w14:textId="600ECAE7" w:rsidR="00F96A45" w:rsidRPr="005A7BEF" w:rsidRDefault="00F96A45" w:rsidP="005A7BEF">
      <w:pPr>
        <w:rPr>
          <w:rFonts w:ascii="Arial" w:hAnsi="Arial" w:cs="Arial"/>
          <w:i/>
          <w:sz w:val="20"/>
          <w:szCs w:val="20"/>
        </w:rPr>
      </w:pPr>
      <w:r w:rsidRPr="005A7BEF">
        <w:rPr>
          <w:rFonts w:ascii="Arial" w:hAnsi="Arial" w:cs="Arial"/>
          <w:i/>
          <w:sz w:val="20"/>
          <w:szCs w:val="20"/>
        </w:rPr>
        <w:t>[NOTE: This is programmed for a maximum of 25 relatives]</w:t>
      </w:r>
    </w:p>
    <w:p w14:paraId="328AE942" w14:textId="2FD71F86" w:rsidR="006F0AC4" w:rsidRPr="005A7BEF" w:rsidRDefault="006F0AC4" w:rsidP="005A7BEF">
      <w:pPr>
        <w:rPr>
          <w:rFonts w:ascii="Arial" w:hAnsi="Arial" w:cs="Arial"/>
          <w:i/>
          <w:sz w:val="20"/>
          <w:szCs w:val="20"/>
        </w:rPr>
      </w:pPr>
    </w:p>
    <w:p w14:paraId="01D3D967" w14:textId="2F267365" w:rsidR="009A71D3" w:rsidRPr="00842F8E" w:rsidRDefault="009A71D3" w:rsidP="005A7BEF">
      <w:pPr>
        <w:rPr>
          <w:rFonts w:ascii="Arial" w:hAnsi="Arial" w:cs="Arial"/>
          <w:b/>
          <w:i/>
          <w:sz w:val="20"/>
          <w:szCs w:val="20"/>
        </w:rPr>
      </w:pPr>
      <w:r w:rsidRPr="009A71D3">
        <w:rPr>
          <w:rFonts w:ascii="Arial" w:hAnsi="Arial" w:cs="Arial"/>
          <w:sz w:val="20"/>
          <w:szCs w:val="20"/>
        </w:rPr>
        <w:t xml:space="preserve">Does this household have any non-resident relatives? </w:t>
      </w:r>
      <w:r w:rsidRPr="00842F8E">
        <w:rPr>
          <w:rFonts w:ascii="Arial" w:hAnsi="Arial" w:cs="Arial"/>
          <w:b/>
          <w:i/>
          <w:sz w:val="20"/>
          <w:szCs w:val="20"/>
        </w:rPr>
        <w:t>This includes relatives both alive or deceased who live(d) outside of the household.</w:t>
      </w:r>
    </w:p>
    <w:p w14:paraId="5B5DA51B" w14:textId="6D677E75" w:rsidR="001E478D" w:rsidRPr="00842F8E" w:rsidRDefault="001E478D" w:rsidP="005A7BEF">
      <w:pPr>
        <w:rPr>
          <w:rFonts w:ascii="Arial" w:hAnsi="Arial" w:cs="Arial"/>
          <w:b/>
          <w:sz w:val="20"/>
          <w:szCs w:val="20"/>
        </w:rPr>
      </w:pPr>
      <w:r w:rsidRPr="00842F8E">
        <w:rPr>
          <w:rFonts w:ascii="Arial" w:hAnsi="Arial" w:cs="Arial"/>
          <w:b/>
          <w:sz w:val="20"/>
          <w:szCs w:val="20"/>
        </w:rPr>
        <w:tab/>
        <w:t>____</w:t>
      </w:r>
    </w:p>
    <w:p w14:paraId="366B4125" w14:textId="6A54BF43" w:rsidR="001E478D" w:rsidRDefault="001E478D" w:rsidP="005A7BEF">
      <w:pPr>
        <w:rPr>
          <w:rFonts w:ascii="Arial" w:hAnsi="Arial" w:cs="Arial"/>
          <w:sz w:val="20"/>
          <w:szCs w:val="20"/>
        </w:rPr>
      </w:pPr>
      <w:r>
        <w:rPr>
          <w:rFonts w:ascii="Arial" w:hAnsi="Arial" w:cs="Arial"/>
          <w:sz w:val="20"/>
          <w:szCs w:val="20"/>
        </w:rPr>
        <w:t>1-Yes</w:t>
      </w:r>
    </w:p>
    <w:p w14:paraId="503A4B73" w14:textId="5AF95DD1" w:rsidR="001E478D" w:rsidRPr="001E478D" w:rsidRDefault="001E478D" w:rsidP="005A7BEF">
      <w:pPr>
        <w:rPr>
          <w:rFonts w:ascii="Arial" w:hAnsi="Arial" w:cs="Arial"/>
          <w:sz w:val="20"/>
          <w:szCs w:val="20"/>
        </w:rPr>
      </w:pPr>
      <w:r>
        <w:rPr>
          <w:rFonts w:ascii="Arial" w:hAnsi="Arial" w:cs="Arial"/>
          <w:sz w:val="20"/>
          <w:szCs w:val="20"/>
        </w:rPr>
        <w:t>5-No</w:t>
      </w:r>
    </w:p>
    <w:p w14:paraId="264A0E57" w14:textId="77777777" w:rsidR="009A71D3" w:rsidRDefault="009A71D3" w:rsidP="005A7BEF">
      <w:pPr>
        <w:rPr>
          <w:rFonts w:ascii="Arial" w:hAnsi="Arial" w:cs="Arial"/>
          <w:sz w:val="20"/>
          <w:szCs w:val="20"/>
        </w:rPr>
      </w:pPr>
    </w:p>
    <w:p w14:paraId="60F55769" w14:textId="3F676F9E" w:rsidR="009A71D3" w:rsidRDefault="00F747E6" w:rsidP="005A7BEF">
      <w:pPr>
        <w:rPr>
          <w:rFonts w:ascii="Arial" w:hAnsi="Arial" w:cs="Arial"/>
          <w:sz w:val="20"/>
          <w:szCs w:val="20"/>
        </w:rPr>
      </w:pPr>
      <w:r>
        <w:rPr>
          <w:rFonts w:ascii="Arial" w:hAnsi="Arial" w:cs="Arial"/>
          <w:sz w:val="20"/>
          <w:szCs w:val="20"/>
        </w:rPr>
        <w:t>[Goes through preloads}</w:t>
      </w:r>
      <w:r w:rsidR="00065F35">
        <w:rPr>
          <w:rFonts w:ascii="Arial" w:hAnsi="Arial" w:cs="Arial"/>
          <w:sz w:val="20"/>
          <w:szCs w:val="20"/>
        </w:rPr>
        <w:t>:</w:t>
      </w:r>
    </w:p>
    <w:p w14:paraId="2CB85FEE" w14:textId="7F7A3611" w:rsidR="009A71D3" w:rsidRDefault="009A71D3" w:rsidP="005A7BEF">
      <w:pPr>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1"/>
        <w:gridCol w:w="709"/>
        <w:gridCol w:w="708"/>
        <w:gridCol w:w="708"/>
        <w:gridCol w:w="708"/>
        <w:gridCol w:w="711"/>
        <w:gridCol w:w="711"/>
        <w:gridCol w:w="711"/>
        <w:gridCol w:w="711"/>
        <w:gridCol w:w="711"/>
        <w:gridCol w:w="845"/>
      </w:tblGrid>
      <w:tr w:rsidR="00F747E6" w:rsidRPr="005A7BEF" w14:paraId="4F1BDD59" w14:textId="77777777" w:rsidTr="00DA328D">
        <w:trPr>
          <w:tblHeader/>
        </w:trPr>
        <w:tc>
          <w:tcPr>
            <w:tcW w:w="2406" w:type="pct"/>
            <w:shd w:val="clear" w:color="auto" w:fill="A6A6A6" w:themeFill="background1" w:themeFillShade="A6"/>
          </w:tcPr>
          <w:p w14:paraId="0F31CE9E"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Relative ID</w:t>
            </w:r>
          </w:p>
        </w:tc>
        <w:tc>
          <w:tcPr>
            <w:tcW w:w="254" w:type="pct"/>
            <w:shd w:val="clear" w:color="auto" w:fill="A6A6A6" w:themeFill="background1" w:themeFillShade="A6"/>
          </w:tcPr>
          <w:p w14:paraId="04D034B5"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1</w:t>
            </w:r>
          </w:p>
        </w:tc>
        <w:tc>
          <w:tcPr>
            <w:tcW w:w="254" w:type="pct"/>
            <w:shd w:val="clear" w:color="auto" w:fill="A6A6A6" w:themeFill="background1" w:themeFillShade="A6"/>
          </w:tcPr>
          <w:p w14:paraId="4282A4CC"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2</w:t>
            </w:r>
          </w:p>
        </w:tc>
        <w:tc>
          <w:tcPr>
            <w:tcW w:w="254" w:type="pct"/>
            <w:shd w:val="clear" w:color="auto" w:fill="A6A6A6" w:themeFill="background1" w:themeFillShade="A6"/>
          </w:tcPr>
          <w:p w14:paraId="28F903EC"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3</w:t>
            </w:r>
          </w:p>
        </w:tc>
        <w:tc>
          <w:tcPr>
            <w:tcW w:w="254" w:type="pct"/>
            <w:shd w:val="clear" w:color="auto" w:fill="A6A6A6" w:themeFill="background1" w:themeFillShade="A6"/>
          </w:tcPr>
          <w:p w14:paraId="74183818"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4</w:t>
            </w:r>
          </w:p>
        </w:tc>
        <w:tc>
          <w:tcPr>
            <w:tcW w:w="255" w:type="pct"/>
            <w:shd w:val="clear" w:color="auto" w:fill="A6A6A6" w:themeFill="background1" w:themeFillShade="A6"/>
          </w:tcPr>
          <w:p w14:paraId="602CD5DF"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5</w:t>
            </w:r>
          </w:p>
        </w:tc>
        <w:tc>
          <w:tcPr>
            <w:tcW w:w="255" w:type="pct"/>
            <w:shd w:val="clear" w:color="auto" w:fill="A6A6A6" w:themeFill="background1" w:themeFillShade="A6"/>
          </w:tcPr>
          <w:p w14:paraId="3315AE3E"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6</w:t>
            </w:r>
          </w:p>
        </w:tc>
        <w:tc>
          <w:tcPr>
            <w:tcW w:w="255" w:type="pct"/>
            <w:shd w:val="clear" w:color="auto" w:fill="A6A6A6" w:themeFill="background1" w:themeFillShade="A6"/>
          </w:tcPr>
          <w:p w14:paraId="61CA5F62"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7</w:t>
            </w:r>
          </w:p>
        </w:tc>
        <w:tc>
          <w:tcPr>
            <w:tcW w:w="255" w:type="pct"/>
            <w:shd w:val="clear" w:color="auto" w:fill="A6A6A6" w:themeFill="background1" w:themeFillShade="A6"/>
          </w:tcPr>
          <w:p w14:paraId="2BBA0ACB"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8</w:t>
            </w:r>
          </w:p>
        </w:tc>
        <w:tc>
          <w:tcPr>
            <w:tcW w:w="255" w:type="pct"/>
            <w:shd w:val="clear" w:color="auto" w:fill="A6A6A6" w:themeFill="background1" w:themeFillShade="A6"/>
            <w:vAlign w:val="center"/>
          </w:tcPr>
          <w:p w14:paraId="1B3CDF92"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9</w:t>
            </w:r>
          </w:p>
        </w:tc>
        <w:tc>
          <w:tcPr>
            <w:tcW w:w="303" w:type="pct"/>
            <w:shd w:val="clear" w:color="auto" w:fill="A6A6A6" w:themeFill="background1" w:themeFillShade="A6"/>
          </w:tcPr>
          <w:p w14:paraId="0959A501" w14:textId="77777777" w:rsidR="00F747E6" w:rsidRPr="005A7BEF" w:rsidRDefault="00F747E6" w:rsidP="00DA328D">
            <w:pPr>
              <w:jc w:val="center"/>
              <w:rPr>
                <w:rFonts w:ascii="Arial" w:hAnsi="Arial" w:cs="Arial"/>
                <w:b/>
                <w:sz w:val="16"/>
                <w:szCs w:val="16"/>
              </w:rPr>
            </w:pPr>
            <w:r w:rsidRPr="005A7BEF">
              <w:rPr>
                <w:rFonts w:ascii="Arial" w:hAnsi="Arial" w:cs="Arial"/>
                <w:b/>
                <w:sz w:val="16"/>
                <w:szCs w:val="16"/>
              </w:rPr>
              <w:t>10</w:t>
            </w:r>
          </w:p>
        </w:tc>
      </w:tr>
      <w:tr w:rsidR="00F747E6" w:rsidRPr="00065F35" w14:paraId="683EBD46" w14:textId="77777777" w:rsidTr="00DA328D">
        <w:trPr>
          <w:trHeight w:val="359"/>
        </w:trPr>
        <w:tc>
          <w:tcPr>
            <w:tcW w:w="2406" w:type="pct"/>
          </w:tcPr>
          <w:p w14:paraId="368C67F5" w14:textId="77777777" w:rsidR="00F747E6" w:rsidRPr="00842F8E" w:rsidRDefault="00843F33">
            <w:pPr>
              <w:rPr>
                <w:rFonts w:ascii="Arial" w:hAnsi="Arial" w:cs="Arial"/>
                <w:sz w:val="16"/>
                <w:szCs w:val="16"/>
              </w:rPr>
            </w:pPr>
            <w:r w:rsidRPr="00842F8E">
              <w:rPr>
                <w:rFonts w:ascii="Arial" w:hAnsi="Arial" w:cs="Arial"/>
                <w:sz w:val="16"/>
                <w:szCs w:val="16"/>
              </w:rPr>
              <w:t>The next person in our records is [Name]. Is this person still a non-resident relative of a current household member?</w:t>
            </w:r>
          </w:p>
          <w:p w14:paraId="11126F14" w14:textId="77777777" w:rsidR="00843F33" w:rsidRPr="00842F8E" w:rsidRDefault="00843F33">
            <w:pPr>
              <w:rPr>
                <w:rFonts w:ascii="Arial" w:hAnsi="Arial" w:cs="Arial"/>
                <w:sz w:val="16"/>
                <w:szCs w:val="16"/>
              </w:rPr>
            </w:pPr>
            <w:r w:rsidRPr="00842F8E">
              <w:rPr>
                <w:rFonts w:ascii="Arial" w:hAnsi="Arial" w:cs="Arial"/>
                <w:sz w:val="16"/>
                <w:szCs w:val="16"/>
              </w:rPr>
              <w:t>1-Yes</w:t>
            </w:r>
          </w:p>
          <w:p w14:paraId="4BE8022C" w14:textId="1CFB3933" w:rsidR="00843F33" w:rsidRPr="00842F8E" w:rsidRDefault="00843F33">
            <w:pPr>
              <w:rPr>
                <w:rFonts w:ascii="Arial" w:hAnsi="Arial" w:cs="Arial"/>
                <w:sz w:val="16"/>
                <w:szCs w:val="16"/>
              </w:rPr>
            </w:pPr>
            <w:r w:rsidRPr="00842F8E">
              <w:rPr>
                <w:rFonts w:ascii="Arial" w:hAnsi="Arial" w:cs="Arial"/>
                <w:sz w:val="16"/>
                <w:szCs w:val="16"/>
              </w:rPr>
              <w:t>2-No, he/she was related to someone who is no longer a household member</w:t>
            </w:r>
          </w:p>
          <w:p w14:paraId="6CCE2E1E" w14:textId="6B7CDA8F" w:rsidR="001112AE" w:rsidRPr="00842F8E" w:rsidRDefault="001112AE">
            <w:pPr>
              <w:rPr>
                <w:rFonts w:ascii="Arial" w:hAnsi="Arial" w:cs="Arial"/>
                <w:sz w:val="16"/>
                <w:szCs w:val="16"/>
              </w:rPr>
            </w:pPr>
            <w:r w:rsidRPr="00842F8E">
              <w:rPr>
                <w:rFonts w:ascii="Arial" w:hAnsi="Arial" w:cs="Arial"/>
                <w:sz w:val="16"/>
                <w:szCs w:val="16"/>
              </w:rPr>
              <w:t>&gt;&gt;Next person</w:t>
            </w:r>
          </w:p>
          <w:p w14:paraId="22BAC7FF" w14:textId="6A398FE4" w:rsidR="00843F33" w:rsidRPr="00842F8E" w:rsidRDefault="00843F33">
            <w:pPr>
              <w:rPr>
                <w:rFonts w:ascii="Arial" w:hAnsi="Arial" w:cs="Arial"/>
                <w:sz w:val="16"/>
                <w:szCs w:val="16"/>
              </w:rPr>
            </w:pPr>
            <w:r w:rsidRPr="00842F8E">
              <w:rPr>
                <w:rFonts w:ascii="Arial" w:hAnsi="Arial" w:cs="Arial"/>
                <w:sz w:val="16"/>
                <w:szCs w:val="16"/>
              </w:rPr>
              <w:t>3-No, he/she has moved in to this household</w:t>
            </w:r>
          </w:p>
          <w:p w14:paraId="3D51FFFC" w14:textId="3DB935A7" w:rsidR="001112AE" w:rsidRPr="00842F8E" w:rsidRDefault="001112AE">
            <w:pPr>
              <w:rPr>
                <w:rFonts w:ascii="Arial" w:hAnsi="Arial" w:cs="Arial"/>
                <w:sz w:val="16"/>
                <w:szCs w:val="16"/>
              </w:rPr>
            </w:pPr>
            <w:r w:rsidRPr="00842F8E">
              <w:rPr>
                <w:rFonts w:ascii="Arial" w:hAnsi="Arial" w:cs="Arial"/>
                <w:sz w:val="16"/>
                <w:szCs w:val="16"/>
              </w:rPr>
              <w:t>Confirm this person is on roster, then &gt;&gt; Next person</w:t>
            </w:r>
          </w:p>
          <w:p w14:paraId="120D679B" w14:textId="77777777" w:rsidR="00843F33" w:rsidRPr="00842F8E" w:rsidRDefault="00843F33">
            <w:pPr>
              <w:rPr>
                <w:rFonts w:ascii="Arial" w:hAnsi="Arial" w:cs="Arial"/>
                <w:sz w:val="16"/>
                <w:szCs w:val="16"/>
              </w:rPr>
            </w:pPr>
            <w:r w:rsidRPr="00842F8E">
              <w:rPr>
                <w:rFonts w:ascii="Arial" w:hAnsi="Arial" w:cs="Arial"/>
                <w:sz w:val="16"/>
                <w:szCs w:val="16"/>
              </w:rPr>
              <w:t>4-No, he/she was never a non-resident relative of someone in this household (wrongly captured)</w:t>
            </w:r>
          </w:p>
          <w:p w14:paraId="7B076BD5" w14:textId="1B30001A" w:rsidR="001112AE" w:rsidRPr="00842F8E" w:rsidRDefault="001112AE">
            <w:pPr>
              <w:rPr>
                <w:rFonts w:ascii="Arial" w:hAnsi="Arial" w:cs="Arial"/>
                <w:sz w:val="16"/>
                <w:szCs w:val="16"/>
              </w:rPr>
            </w:pPr>
            <w:r w:rsidRPr="00842F8E">
              <w:rPr>
                <w:rFonts w:ascii="Arial" w:hAnsi="Arial" w:cs="Arial"/>
                <w:sz w:val="16"/>
                <w:szCs w:val="16"/>
              </w:rPr>
              <w:t>&gt;&gt;Next person</w:t>
            </w:r>
          </w:p>
        </w:tc>
        <w:tc>
          <w:tcPr>
            <w:tcW w:w="254" w:type="pct"/>
          </w:tcPr>
          <w:p w14:paraId="66C0B5AD" w14:textId="77777777" w:rsidR="00F747E6" w:rsidRPr="00842F8E" w:rsidRDefault="00F747E6" w:rsidP="00DA328D">
            <w:pPr>
              <w:jc w:val="center"/>
              <w:rPr>
                <w:rFonts w:ascii="Arial" w:hAnsi="Arial" w:cs="Arial"/>
                <w:sz w:val="16"/>
                <w:szCs w:val="16"/>
              </w:rPr>
            </w:pPr>
          </w:p>
        </w:tc>
        <w:tc>
          <w:tcPr>
            <w:tcW w:w="254" w:type="pct"/>
          </w:tcPr>
          <w:p w14:paraId="0A068BE3" w14:textId="77777777" w:rsidR="00F747E6" w:rsidRPr="00842F8E" w:rsidRDefault="00F747E6" w:rsidP="00DA328D">
            <w:pPr>
              <w:jc w:val="center"/>
              <w:rPr>
                <w:rFonts w:ascii="Arial" w:hAnsi="Arial" w:cs="Arial"/>
                <w:sz w:val="16"/>
                <w:szCs w:val="16"/>
              </w:rPr>
            </w:pPr>
          </w:p>
        </w:tc>
        <w:tc>
          <w:tcPr>
            <w:tcW w:w="254" w:type="pct"/>
          </w:tcPr>
          <w:p w14:paraId="3831355E" w14:textId="77777777" w:rsidR="00F747E6" w:rsidRPr="00842F8E" w:rsidRDefault="00F747E6" w:rsidP="00DA328D">
            <w:pPr>
              <w:jc w:val="center"/>
              <w:rPr>
                <w:rFonts w:ascii="Arial" w:hAnsi="Arial" w:cs="Arial"/>
                <w:sz w:val="16"/>
                <w:szCs w:val="16"/>
              </w:rPr>
            </w:pPr>
          </w:p>
        </w:tc>
        <w:tc>
          <w:tcPr>
            <w:tcW w:w="254" w:type="pct"/>
          </w:tcPr>
          <w:p w14:paraId="52D92FF0" w14:textId="77777777" w:rsidR="00F747E6" w:rsidRPr="00842F8E" w:rsidRDefault="00F747E6" w:rsidP="00DA328D">
            <w:pPr>
              <w:jc w:val="center"/>
              <w:rPr>
                <w:rFonts w:ascii="Arial" w:hAnsi="Arial" w:cs="Arial"/>
                <w:sz w:val="16"/>
                <w:szCs w:val="16"/>
              </w:rPr>
            </w:pPr>
          </w:p>
        </w:tc>
        <w:tc>
          <w:tcPr>
            <w:tcW w:w="255" w:type="pct"/>
          </w:tcPr>
          <w:p w14:paraId="7110ED64" w14:textId="77777777" w:rsidR="00F747E6" w:rsidRPr="00842F8E" w:rsidRDefault="00F747E6" w:rsidP="00DA328D">
            <w:pPr>
              <w:jc w:val="center"/>
              <w:rPr>
                <w:rFonts w:ascii="Arial" w:hAnsi="Arial" w:cs="Arial"/>
                <w:sz w:val="16"/>
                <w:szCs w:val="16"/>
              </w:rPr>
            </w:pPr>
          </w:p>
        </w:tc>
        <w:tc>
          <w:tcPr>
            <w:tcW w:w="255" w:type="pct"/>
          </w:tcPr>
          <w:p w14:paraId="3170020D" w14:textId="77777777" w:rsidR="00F747E6" w:rsidRPr="00842F8E" w:rsidRDefault="00F747E6" w:rsidP="00DA328D">
            <w:pPr>
              <w:jc w:val="center"/>
              <w:rPr>
                <w:rFonts w:ascii="Arial" w:hAnsi="Arial" w:cs="Arial"/>
                <w:sz w:val="16"/>
                <w:szCs w:val="16"/>
              </w:rPr>
            </w:pPr>
          </w:p>
        </w:tc>
        <w:tc>
          <w:tcPr>
            <w:tcW w:w="255" w:type="pct"/>
          </w:tcPr>
          <w:p w14:paraId="310B75C7" w14:textId="77777777" w:rsidR="00F747E6" w:rsidRPr="00842F8E" w:rsidRDefault="00F747E6" w:rsidP="00DA328D">
            <w:pPr>
              <w:jc w:val="center"/>
              <w:rPr>
                <w:rFonts w:ascii="Arial" w:hAnsi="Arial" w:cs="Arial"/>
                <w:sz w:val="16"/>
                <w:szCs w:val="16"/>
              </w:rPr>
            </w:pPr>
          </w:p>
        </w:tc>
        <w:tc>
          <w:tcPr>
            <w:tcW w:w="255" w:type="pct"/>
          </w:tcPr>
          <w:p w14:paraId="1FB230F5" w14:textId="77777777" w:rsidR="00F747E6" w:rsidRPr="00842F8E" w:rsidRDefault="00F747E6" w:rsidP="00DA328D">
            <w:pPr>
              <w:jc w:val="center"/>
              <w:rPr>
                <w:rFonts w:ascii="Arial" w:hAnsi="Arial" w:cs="Arial"/>
                <w:sz w:val="16"/>
                <w:szCs w:val="16"/>
              </w:rPr>
            </w:pPr>
          </w:p>
        </w:tc>
        <w:tc>
          <w:tcPr>
            <w:tcW w:w="255" w:type="pct"/>
            <w:vAlign w:val="center"/>
          </w:tcPr>
          <w:p w14:paraId="120CDC6E" w14:textId="77777777" w:rsidR="00F747E6" w:rsidRPr="00842F8E" w:rsidRDefault="00F747E6" w:rsidP="00DA328D">
            <w:pPr>
              <w:jc w:val="center"/>
              <w:rPr>
                <w:rFonts w:ascii="Arial" w:hAnsi="Arial" w:cs="Arial"/>
                <w:sz w:val="16"/>
                <w:szCs w:val="16"/>
              </w:rPr>
            </w:pPr>
          </w:p>
          <w:p w14:paraId="12712EFF" w14:textId="77777777" w:rsidR="00F747E6" w:rsidRPr="00842F8E" w:rsidRDefault="00F747E6" w:rsidP="00DA328D">
            <w:pPr>
              <w:jc w:val="center"/>
              <w:rPr>
                <w:rFonts w:ascii="Arial" w:hAnsi="Arial" w:cs="Arial"/>
                <w:sz w:val="16"/>
                <w:szCs w:val="16"/>
              </w:rPr>
            </w:pPr>
          </w:p>
        </w:tc>
        <w:tc>
          <w:tcPr>
            <w:tcW w:w="303" w:type="pct"/>
          </w:tcPr>
          <w:p w14:paraId="1B24A79C" w14:textId="77777777" w:rsidR="00F747E6" w:rsidRPr="00842F8E" w:rsidRDefault="00F747E6" w:rsidP="00DA328D">
            <w:pPr>
              <w:rPr>
                <w:rFonts w:ascii="Arial" w:hAnsi="Arial" w:cs="Arial"/>
                <w:sz w:val="16"/>
                <w:szCs w:val="16"/>
              </w:rPr>
            </w:pPr>
          </w:p>
        </w:tc>
      </w:tr>
      <w:tr w:rsidR="00F747E6" w:rsidRPr="00065F35" w14:paraId="6233324D" w14:textId="77777777" w:rsidTr="00DA328D">
        <w:trPr>
          <w:trHeight w:val="359"/>
        </w:trPr>
        <w:tc>
          <w:tcPr>
            <w:tcW w:w="2406" w:type="pct"/>
          </w:tcPr>
          <w:p w14:paraId="01E8EBC2" w14:textId="77777777" w:rsidR="00F747E6" w:rsidRDefault="001112AE">
            <w:pPr>
              <w:rPr>
                <w:rFonts w:ascii="Arial" w:hAnsi="Arial" w:cs="Arial"/>
                <w:sz w:val="16"/>
                <w:szCs w:val="16"/>
              </w:rPr>
            </w:pPr>
            <w:r w:rsidRPr="00842F8E">
              <w:rPr>
                <w:rFonts w:ascii="Arial" w:hAnsi="Arial" w:cs="Arial"/>
                <w:sz w:val="16"/>
                <w:szCs w:val="16"/>
              </w:rPr>
              <w:t>Please specify the name of the household member to whom [Name] is related. If [Name] was related to someone whose name does not appear, you should not declare them as a non-resident relative of this household</w:t>
            </w:r>
            <w:r w:rsidR="00065F35">
              <w:rPr>
                <w:rFonts w:ascii="Arial" w:hAnsi="Arial" w:cs="Arial"/>
                <w:sz w:val="16"/>
                <w:szCs w:val="16"/>
              </w:rPr>
              <w:t>.</w:t>
            </w:r>
          </w:p>
          <w:p w14:paraId="49F009B6" w14:textId="5746BA45" w:rsidR="00065F35" w:rsidRPr="00842F8E" w:rsidRDefault="00065F35">
            <w:pPr>
              <w:rPr>
                <w:rFonts w:ascii="Arial" w:hAnsi="Arial" w:cs="Arial"/>
                <w:sz w:val="16"/>
                <w:szCs w:val="16"/>
              </w:rPr>
            </w:pPr>
            <w:r>
              <w:rPr>
                <w:rFonts w:ascii="Arial" w:hAnsi="Arial" w:cs="Arial"/>
                <w:sz w:val="16"/>
                <w:szCs w:val="16"/>
              </w:rPr>
              <w:t>[Names appear for selection]</w:t>
            </w:r>
          </w:p>
        </w:tc>
        <w:tc>
          <w:tcPr>
            <w:tcW w:w="254" w:type="pct"/>
          </w:tcPr>
          <w:p w14:paraId="18B15872" w14:textId="77777777" w:rsidR="00F747E6" w:rsidRPr="00842F8E" w:rsidRDefault="00F747E6" w:rsidP="00DA328D">
            <w:pPr>
              <w:jc w:val="center"/>
              <w:rPr>
                <w:rFonts w:ascii="Arial" w:hAnsi="Arial" w:cs="Arial"/>
                <w:sz w:val="16"/>
                <w:szCs w:val="16"/>
              </w:rPr>
            </w:pPr>
          </w:p>
        </w:tc>
        <w:tc>
          <w:tcPr>
            <w:tcW w:w="254" w:type="pct"/>
          </w:tcPr>
          <w:p w14:paraId="669AD245" w14:textId="77777777" w:rsidR="00F747E6" w:rsidRPr="00842F8E" w:rsidRDefault="00F747E6" w:rsidP="00DA328D">
            <w:pPr>
              <w:jc w:val="center"/>
              <w:rPr>
                <w:rFonts w:ascii="Arial" w:hAnsi="Arial" w:cs="Arial"/>
                <w:sz w:val="16"/>
                <w:szCs w:val="16"/>
              </w:rPr>
            </w:pPr>
          </w:p>
        </w:tc>
        <w:tc>
          <w:tcPr>
            <w:tcW w:w="254" w:type="pct"/>
          </w:tcPr>
          <w:p w14:paraId="5C819E7F" w14:textId="77777777" w:rsidR="00F747E6" w:rsidRPr="00842F8E" w:rsidRDefault="00F747E6" w:rsidP="00DA328D">
            <w:pPr>
              <w:jc w:val="center"/>
              <w:rPr>
                <w:rFonts w:ascii="Arial" w:hAnsi="Arial" w:cs="Arial"/>
                <w:sz w:val="16"/>
                <w:szCs w:val="16"/>
              </w:rPr>
            </w:pPr>
          </w:p>
        </w:tc>
        <w:tc>
          <w:tcPr>
            <w:tcW w:w="254" w:type="pct"/>
          </w:tcPr>
          <w:p w14:paraId="73AA4A85" w14:textId="77777777" w:rsidR="00F747E6" w:rsidRPr="00842F8E" w:rsidRDefault="00F747E6" w:rsidP="00DA328D">
            <w:pPr>
              <w:jc w:val="center"/>
              <w:rPr>
                <w:rFonts w:ascii="Arial" w:hAnsi="Arial" w:cs="Arial"/>
                <w:sz w:val="16"/>
                <w:szCs w:val="16"/>
              </w:rPr>
            </w:pPr>
          </w:p>
        </w:tc>
        <w:tc>
          <w:tcPr>
            <w:tcW w:w="255" w:type="pct"/>
          </w:tcPr>
          <w:p w14:paraId="66F9CF18" w14:textId="77777777" w:rsidR="00F747E6" w:rsidRPr="00842F8E" w:rsidRDefault="00F747E6" w:rsidP="00DA328D">
            <w:pPr>
              <w:jc w:val="center"/>
              <w:rPr>
                <w:rFonts w:ascii="Arial" w:hAnsi="Arial" w:cs="Arial"/>
                <w:sz w:val="16"/>
                <w:szCs w:val="16"/>
              </w:rPr>
            </w:pPr>
          </w:p>
        </w:tc>
        <w:tc>
          <w:tcPr>
            <w:tcW w:w="255" w:type="pct"/>
          </w:tcPr>
          <w:p w14:paraId="188AB273" w14:textId="77777777" w:rsidR="00F747E6" w:rsidRPr="00842F8E" w:rsidRDefault="00F747E6" w:rsidP="00DA328D">
            <w:pPr>
              <w:jc w:val="center"/>
              <w:rPr>
                <w:rFonts w:ascii="Arial" w:hAnsi="Arial" w:cs="Arial"/>
                <w:sz w:val="16"/>
                <w:szCs w:val="16"/>
              </w:rPr>
            </w:pPr>
          </w:p>
        </w:tc>
        <w:tc>
          <w:tcPr>
            <w:tcW w:w="255" w:type="pct"/>
          </w:tcPr>
          <w:p w14:paraId="1BEC9A61" w14:textId="77777777" w:rsidR="00F747E6" w:rsidRPr="00842F8E" w:rsidRDefault="00F747E6" w:rsidP="00DA328D">
            <w:pPr>
              <w:jc w:val="center"/>
              <w:rPr>
                <w:rFonts w:ascii="Arial" w:hAnsi="Arial" w:cs="Arial"/>
                <w:sz w:val="16"/>
                <w:szCs w:val="16"/>
              </w:rPr>
            </w:pPr>
          </w:p>
        </w:tc>
        <w:tc>
          <w:tcPr>
            <w:tcW w:w="255" w:type="pct"/>
          </w:tcPr>
          <w:p w14:paraId="5EEB4258" w14:textId="77777777" w:rsidR="00F747E6" w:rsidRPr="00842F8E" w:rsidRDefault="00F747E6" w:rsidP="00DA328D">
            <w:pPr>
              <w:jc w:val="center"/>
              <w:rPr>
                <w:rFonts w:ascii="Arial" w:hAnsi="Arial" w:cs="Arial"/>
                <w:sz w:val="16"/>
                <w:szCs w:val="16"/>
              </w:rPr>
            </w:pPr>
          </w:p>
        </w:tc>
        <w:tc>
          <w:tcPr>
            <w:tcW w:w="255" w:type="pct"/>
            <w:vAlign w:val="center"/>
          </w:tcPr>
          <w:p w14:paraId="025D1246" w14:textId="77777777" w:rsidR="00F747E6" w:rsidRPr="00842F8E" w:rsidRDefault="00F747E6" w:rsidP="00DA328D">
            <w:pPr>
              <w:jc w:val="center"/>
              <w:rPr>
                <w:rFonts w:ascii="Arial" w:hAnsi="Arial" w:cs="Arial"/>
                <w:sz w:val="16"/>
                <w:szCs w:val="16"/>
              </w:rPr>
            </w:pPr>
          </w:p>
        </w:tc>
        <w:tc>
          <w:tcPr>
            <w:tcW w:w="303" w:type="pct"/>
          </w:tcPr>
          <w:p w14:paraId="4792B4E9" w14:textId="77777777" w:rsidR="00F747E6" w:rsidRPr="00842F8E" w:rsidRDefault="00F747E6" w:rsidP="00DA328D">
            <w:pPr>
              <w:rPr>
                <w:rFonts w:ascii="Arial" w:hAnsi="Arial" w:cs="Arial"/>
                <w:sz w:val="16"/>
                <w:szCs w:val="16"/>
              </w:rPr>
            </w:pPr>
          </w:p>
        </w:tc>
      </w:tr>
      <w:tr w:rsidR="001112AE" w:rsidRPr="00065F35" w14:paraId="6D93ECE0" w14:textId="77777777" w:rsidTr="00DA328D">
        <w:trPr>
          <w:trHeight w:val="359"/>
        </w:trPr>
        <w:tc>
          <w:tcPr>
            <w:tcW w:w="2406" w:type="pct"/>
          </w:tcPr>
          <w:p w14:paraId="4C016B09" w14:textId="77777777" w:rsidR="001112AE" w:rsidRPr="00842F8E" w:rsidRDefault="001112AE" w:rsidP="001112AE">
            <w:pPr>
              <w:rPr>
                <w:rFonts w:ascii="Arial" w:hAnsi="Arial" w:cs="Arial"/>
                <w:sz w:val="16"/>
                <w:szCs w:val="16"/>
              </w:rPr>
            </w:pPr>
            <w:r w:rsidRPr="00842F8E">
              <w:rPr>
                <w:rFonts w:ascii="Arial" w:hAnsi="Arial" w:cs="Arial"/>
                <w:sz w:val="16"/>
                <w:szCs w:val="16"/>
              </w:rPr>
              <w:t>Please specify how [Name] is related to this household.</w:t>
            </w:r>
          </w:p>
          <w:p w14:paraId="5AF18488" w14:textId="77777777" w:rsidR="00B3738E" w:rsidRPr="00842F8E" w:rsidRDefault="00B3738E" w:rsidP="001112AE">
            <w:pPr>
              <w:rPr>
                <w:rFonts w:ascii="Arial" w:hAnsi="Arial" w:cs="Arial"/>
                <w:sz w:val="16"/>
                <w:szCs w:val="16"/>
              </w:rPr>
            </w:pPr>
          </w:p>
          <w:p w14:paraId="6978FAB0" w14:textId="77777777" w:rsidR="00B3738E" w:rsidRPr="00842F8E" w:rsidRDefault="00B3738E" w:rsidP="00B3738E">
            <w:pPr>
              <w:rPr>
                <w:rFonts w:ascii="Arial" w:hAnsi="Arial" w:cs="Arial"/>
                <w:sz w:val="16"/>
                <w:szCs w:val="16"/>
              </w:rPr>
            </w:pPr>
            <w:r w:rsidRPr="00842F8E">
              <w:rPr>
                <w:rFonts w:ascii="Arial" w:hAnsi="Arial" w:cs="Arial"/>
                <w:sz w:val="16"/>
                <w:szCs w:val="16"/>
              </w:rPr>
              <w:t>He/she is the parent of the household head</w:t>
            </w:r>
          </w:p>
          <w:p w14:paraId="61362C5E" w14:textId="77777777" w:rsidR="00B3738E" w:rsidRPr="00842F8E" w:rsidRDefault="00B3738E" w:rsidP="00B3738E">
            <w:pPr>
              <w:rPr>
                <w:rFonts w:ascii="Arial" w:hAnsi="Arial" w:cs="Arial"/>
                <w:sz w:val="16"/>
                <w:szCs w:val="16"/>
              </w:rPr>
            </w:pPr>
            <w:r w:rsidRPr="00842F8E">
              <w:rPr>
                <w:rFonts w:ascii="Arial" w:hAnsi="Arial" w:cs="Arial"/>
                <w:sz w:val="16"/>
                <w:szCs w:val="16"/>
              </w:rPr>
              <w:t xml:space="preserve"> He/she is the parent of the household head's spouse</w:t>
            </w:r>
          </w:p>
          <w:p w14:paraId="76510AB4" w14:textId="77777777" w:rsidR="00B3738E" w:rsidRPr="00842F8E" w:rsidRDefault="00B3738E" w:rsidP="00B3738E">
            <w:pPr>
              <w:rPr>
                <w:rFonts w:ascii="Arial" w:hAnsi="Arial" w:cs="Arial"/>
                <w:sz w:val="16"/>
                <w:szCs w:val="16"/>
              </w:rPr>
            </w:pPr>
            <w:r w:rsidRPr="00842F8E">
              <w:rPr>
                <w:rFonts w:ascii="Arial" w:hAnsi="Arial" w:cs="Arial"/>
                <w:sz w:val="16"/>
                <w:szCs w:val="16"/>
              </w:rPr>
              <w:t xml:space="preserve"> He/she is a sibling of the household head</w:t>
            </w:r>
          </w:p>
          <w:p w14:paraId="1E14A590" w14:textId="77777777" w:rsidR="00B3738E" w:rsidRPr="00842F8E" w:rsidRDefault="00B3738E" w:rsidP="00B3738E">
            <w:pPr>
              <w:rPr>
                <w:rFonts w:ascii="Arial" w:hAnsi="Arial" w:cs="Arial"/>
                <w:sz w:val="16"/>
                <w:szCs w:val="16"/>
              </w:rPr>
            </w:pPr>
            <w:r w:rsidRPr="00842F8E">
              <w:rPr>
                <w:rFonts w:ascii="Arial" w:hAnsi="Arial" w:cs="Arial"/>
                <w:sz w:val="16"/>
                <w:szCs w:val="16"/>
              </w:rPr>
              <w:t xml:space="preserve"> He/she is a sibling of the household head's spouse</w:t>
            </w:r>
          </w:p>
          <w:p w14:paraId="192036B1" w14:textId="77777777" w:rsidR="00B3738E" w:rsidRPr="00842F8E" w:rsidRDefault="00B3738E" w:rsidP="00B3738E">
            <w:pPr>
              <w:rPr>
                <w:rFonts w:ascii="Arial" w:hAnsi="Arial" w:cs="Arial"/>
                <w:sz w:val="16"/>
                <w:szCs w:val="16"/>
              </w:rPr>
            </w:pPr>
            <w:r w:rsidRPr="00842F8E">
              <w:rPr>
                <w:rFonts w:ascii="Arial" w:hAnsi="Arial" w:cs="Arial"/>
                <w:sz w:val="16"/>
                <w:szCs w:val="16"/>
              </w:rPr>
              <w:t xml:space="preserve"> He/she is a child of the household head with the current spouse</w:t>
            </w:r>
          </w:p>
          <w:p w14:paraId="03DEF2AE" w14:textId="77777777" w:rsidR="00B3738E" w:rsidRPr="00842F8E" w:rsidRDefault="00B3738E" w:rsidP="00B3738E">
            <w:pPr>
              <w:rPr>
                <w:rFonts w:ascii="Arial" w:hAnsi="Arial" w:cs="Arial"/>
                <w:sz w:val="16"/>
                <w:szCs w:val="16"/>
              </w:rPr>
            </w:pPr>
            <w:r w:rsidRPr="00842F8E">
              <w:rPr>
                <w:rFonts w:ascii="Arial" w:hAnsi="Arial" w:cs="Arial"/>
                <w:sz w:val="16"/>
                <w:szCs w:val="16"/>
              </w:rPr>
              <w:t xml:space="preserve"> He/she is a child of the household head with another person</w:t>
            </w:r>
          </w:p>
          <w:p w14:paraId="12CCF5C3" w14:textId="77777777" w:rsidR="00B3738E" w:rsidRPr="00842F8E" w:rsidRDefault="00B3738E" w:rsidP="00B3738E">
            <w:pPr>
              <w:rPr>
                <w:rFonts w:ascii="Arial" w:hAnsi="Arial" w:cs="Arial"/>
                <w:sz w:val="16"/>
                <w:szCs w:val="16"/>
              </w:rPr>
            </w:pPr>
            <w:r w:rsidRPr="00842F8E">
              <w:rPr>
                <w:rFonts w:ascii="Arial" w:hAnsi="Arial" w:cs="Arial"/>
                <w:sz w:val="16"/>
                <w:szCs w:val="16"/>
              </w:rPr>
              <w:t xml:space="preserve"> He/she is a child of the household head's spouse with another person</w:t>
            </w:r>
          </w:p>
          <w:p w14:paraId="489423DC" w14:textId="77777777" w:rsidR="00B3738E" w:rsidRPr="00842F8E" w:rsidRDefault="00B3738E" w:rsidP="00B3738E">
            <w:pPr>
              <w:rPr>
                <w:rFonts w:ascii="Arial" w:hAnsi="Arial" w:cs="Arial"/>
                <w:sz w:val="16"/>
                <w:szCs w:val="16"/>
              </w:rPr>
            </w:pPr>
          </w:p>
          <w:p w14:paraId="5C074588" w14:textId="7CEC4F2A" w:rsidR="00B3738E" w:rsidRPr="00842F8E" w:rsidRDefault="00B3738E" w:rsidP="00B3738E">
            <w:pPr>
              <w:rPr>
                <w:rFonts w:ascii="Arial" w:hAnsi="Arial" w:cs="Arial"/>
                <w:sz w:val="16"/>
                <w:szCs w:val="16"/>
              </w:rPr>
            </w:pPr>
            <w:r w:rsidRPr="00842F8E">
              <w:rPr>
                <w:rFonts w:ascii="Arial" w:hAnsi="Arial" w:cs="Arial"/>
                <w:sz w:val="16"/>
                <w:szCs w:val="16"/>
              </w:rPr>
              <w:t>&gt;&gt;Next person</w:t>
            </w:r>
          </w:p>
        </w:tc>
        <w:tc>
          <w:tcPr>
            <w:tcW w:w="254" w:type="pct"/>
          </w:tcPr>
          <w:p w14:paraId="1E036712" w14:textId="77777777" w:rsidR="001112AE" w:rsidRPr="00842F8E" w:rsidRDefault="001112AE" w:rsidP="00DA328D">
            <w:pPr>
              <w:jc w:val="center"/>
              <w:rPr>
                <w:rFonts w:ascii="Arial" w:hAnsi="Arial" w:cs="Arial"/>
                <w:sz w:val="16"/>
                <w:szCs w:val="16"/>
              </w:rPr>
            </w:pPr>
          </w:p>
        </w:tc>
        <w:tc>
          <w:tcPr>
            <w:tcW w:w="254" w:type="pct"/>
          </w:tcPr>
          <w:p w14:paraId="0395F044" w14:textId="77777777" w:rsidR="001112AE" w:rsidRPr="00842F8E" w:rsidRDefault="001112AE" w:rsidP="00DA328D">
            <w:pPr>
              <w:jc w:val="center"/>
              <w:rPr>
                <w:rFonts w:ascii="Arial" w:hAnsi="Arial" w:cs="Arial"/>
                <w:sz w:val="16"/>
                <w:szCs w:val="16"/>
              </w:rPr>
            </w:pPr>
          </w:p>
        </w:tc>
        <w:tc>
          <w:tcPr>
            <w:tcW w:w="254" w:type="pct"/>
          </w:tcPr>
          <w:p w14:paraId="2A2F0233" w14:textId="77777777" w:rsidR="001112AE" w:rsidRPr="00842F8E" w:rsidRDefault="001112AE" w:rsidP="00DA328D">
            <w:pPr>
              <w:jc w:val="center"/>
              <w:rPr>
                <w:rFonts w:ascii="Arial" w:hAnsi="Arial" w:cs="Arial"/>
                <w:sz w:val="16"/>
                <w:szCs w:val="16"/>
              </w:rPr>
            </w:pPr>
          </w:p>
        </w:tc>
        <w:tc>
          <w:tcPr>
            <w:tcW w:w="254" w:type="pct"/>
          </w:tcPr>
          <w:p w14:paraId="6874196B" w14:textId="77777777" w:rsidR="001112AE" w:rsidRPr="00842F8E" w:rsidRDefault="001112AE" w:rsidP="00DA328D">
            <w:pPr>
              <w:jc w:val="center"/>
              <w:rPr>
                <w:rFonts w:ascii="Arial" w:hAnsi="Arial" w:cs="Arial"/>
                <w:sz w:val="16"/>
                <w:szCs w:val="16"/>
              </w:rPr>
            </w:pPr>
          </w:p>
        </w:tc>
        <w:tc>
          <w:tcPr>
            <w:tcW w:w="255" w:type="pct"/>
          </w:tcPr>
          <w:p w14:paraId="4900153B" w14:textId="77777777" w:rsidR="001112AE" w:rsidRPr="00842F8E" w:rsidRDefault="001112AE" w:rsidP="00DA328D">
            <w:pPr>
              <w:jc w:val="center"/>
              <w:rPr>
                <w:rFonts w:ascii="Arial" w:hAnsi="Arial" w:cs="Arial"/>
                <w:sz w:val="16"/>
                <w:szCs w:val="16"/>
              </w:rPr>
            </w:pPr>
          </w:p>
        </w:tc>
        <w:tc>
          <w:tcPr>
            <w:tcW w:w="255" w:type="pct"/>
          </w:tcPr>
          <w:p w14:paraId="233B5FD6" w14:textId="77777777" w:rsidR="001112AE" w:rsidRPr="00842F8E" w:rsidRDefault="001112AE" w:rsidP="00DA328D">
            <w:pPr>
              <w:jc w:val="center"/>
              <w:rPr>
                <w:rFonts w:ascii="Arial" w:hAnsi="Arial" w:cs="Arial"/>
                <w:sz w:val="16"/>
                <w:szCs w:val="16"/>
              </w:rPr>
            </w:pPr>
          </w:p>
        </w:tc>
        <w:tc>
          <w:tcPr>
            <w:tcW w:w="255" w:type="pct"/>
          </w:tcPr>
          <w:p w14:paraId="37D861B2" w14:textId="77777777" w:rsidR="001112AE" w:rsidRPr="00842F8E" w:rsidRDefault="001112AE" w:rsidP="00DA328D">
            <w:pPr>
              <w:jc w:val="center"/>
              <w:rPr>
                <w:rFonts w:ascii="Arial" w:hAnsi="Arial" w:cs="Arial"/>
                <w:sz w:val="16"/>
                <w:szCs w:val="16"/>
              </w:rPr>
            </w:pPr>
          </w:p>
        </w:tc>
        <w:tc>
          <w:tcPr>
            <w:tcW w:w="255" w:type="pct"/>
          </w:tcPr>
          <w:p w14:paraId="0328B20D" w14:textId="77777777" w:rsidR="001112AE" w:rsidRPr="00842F8E" w:rsidRDefault="001112AE" w:rsidP="00DA328D">
            <w:pPr>
              <w:jc w:val="center"/>
              <w:rPr>
                <w:rFonts w:ascii="Arial" w:hAnsi="Arial" w:cs="Arial"/>
                <w:sz w:val="16"/>
                <w:szCs w:val="16"/>
              </w:rPr>
            </w:pPr>
          </w:p>
        </w:tc>
        <w:tc>
          <w:tcPr>
            <w:tcW w:w="255" w:type="pct"/>
            <w:vAlign w:val="center"/>
          </w:tcPr>
          <w:p w14:paraId="4B433BAB" w14:textId="77777777" w:rsidR="001112AE" w:rsidRPr="00842F8E" w:rsidRDefault="001112AE" w:rsidP="00DA328D">
            <w:pPr>
              <w:jc w:val="center"/>
              <w:rPr>
                <w:rFonts w:ascii="Arial" w:hAnsi="Arial" w:cs="Arial"/>
                <w:sz w:val="16"/>
                <w:szCs w:val="16"/>
              </w:rPr>
            </w:pPr>
          </w:p>
        </w:tc>
        <w:tc>
          <w:tcPr>
            <w:tcW w:w="303" w:type="pct"/>
          </w:tcPr>
          <w:p w14:paraId="6D54E9A2" w14:textId="77777777" w:rsidR="001112AE" w:rsidRPr="00842F8E" w:rsidRDefault="001112AE" w:rsidP="00DA328D">
            <w:pPr>
              <w:rPr>
                <w:rFonts w:ascii="Arial" w:hAnsi="Arial" w:cs="Arial"/>
                <w:sz w:val="16"/>
                <w:szCs w:val="16"/>
              </w:rPr>
            </w:pPr>
          </w:p>
        </w:tc>
      </w:tr>
    </w:tbl>
    <w:p w14:paraId="0E791ACC" w14:textId="01DF1737" w:rsidR="00F747E6" w:rsidRPr="00065F35" w:rsidRDefault="00F747E6" w:rsidP="005A7BEF">
      <w:pPr>
        <w:rPr>
          <w:rFonts w:ascii="Arial" w:hAnsi="Arial" w:cs="Arial"/>
          <w:sz w:val="20"/>
          <w:szCs w:val="20"/>
        </w:rPr>
      </w:pPr>
    </w:p>
    <w:p w14:paraId="668A4257" w14:textId="0A793F0D" w:rsidR="00F747E6" w:rsidRDefault="006006C2" w:rsidP="005A7BEF">
      <w:pPr>
        <w:rPr>
          <w:rFonts w:ascii="Arial" w:hAnsi="Arial" w:cs="Arial"/>
          <w:sz w:val="20"/>
          <w:szCs w:val="20"/>
        </w:rPr>
      </w:pPr>
      <w:r w:rsidRPr="00065F35">
        <w:rPr>
          <w:rFonts w:ascii="Arial" w:hAnsi="Arial" w:cs="Arial"/>
          <w:sz w:val="20"/>
          <w:szCs w:val="20"/>
        </w:rPr>
        <w:lastRenderedPageBreak/>
        <w:t>[Once preloads have been complet</w:t>
      </w:r>
      <w:r>
        <w:rPr>
          <w:rFonts w:ascii="Arial" w:hAnsi="Arial" w:cs="Arial"/>
          <w:sz w:val="20"/>
          <w:szCs w:val="20"/>
        </w:rPr>
        <w:t>ed]:</w:t>
      </w:r>
    </w:p>
    <w:p w14:paraId="1ECD65E0" w14:textId="42EB31E3" w:rsidR="006006C2" w:rsidRDefault="006006C2" w:rsidP="005A7BEF">
      <w:pPr>
        <w:rPr>
          <w:rFonts w:ascii="Arial" w:hAnsi="Arial" w:cs="Arial"/>
          <w:sz w:val="20"/>
          <w:szCs w:val="20"/>
        </w:rPr>
      </w:pPr>
    </w:p>
    <w:p w14:paraId="2E77B364" w14:textId="77777777" w:rsidR="006006C2" w:rsidRDefault="006006C2" w:rsidP="005A7BEF">
      <w:pPr>
        <w:rPr>
          <w:rFonts w:ascii="Arial" w:hAnsi="Arial" w:cs="Arial"/>
          <w:sz w:val="20"/>
          <w:szCs w:val="20"/>
        </w:rPr>
      </w:pPr>
      <w:r w:rsidRPr="006006C2">
        <w:rPr>
          <w:rFonts w:ascii="Arial" w:hAnsi="Arial" w:cs="Arial"/>
          <w:sz w:val="20"/>
          <w:szCs w:val="20"/>
        </w:rPr>
        <w:t>In addition to those listed below, does this household have any new non-resident relatives that we have not already gone over?</w:t>
      </w:r>
    </w:p>
    <w:p w14:paraId="7D81994B" w14:textId="01F8D1EA" w:rsidR="006006C2" w:rsidRDefault="006006C2" w:rsidP="005A7BEF">
      <w:pPr>
        <w:rPr>
          <w:rFonts w:ascii="Arial" w:hAnsi="Arial" w:cs="Arial"/>
          <w:sz w:val="20"/>
          <w:szCs w:val="20"/>
        </w:rPr>
      </w:pPr>
      <w:r>
        <w:rPr>
          <w:rFonts w:ascii="Arial" w:hAnsi="Arial" w:cs="Arial"/>
          <w:sz w:val="20"/>
          <w:szCs w:val="20"/>
        </w:rPr>
        <w:t>[Lists all non-resident relatives confirmed so far]</w:t>
      </w:r>
    </w:p>
    <w:p w14:paraId="3F1F898E" w14:textId="77777777" w:rsidR="006006C2" w:rsidRDefault="006006C2" w:rsidP="005A7BEF">
      <w:pPr>
        <w:rPr>
          <w:rFonts w:ascii="Arial" w:hAnsi="Arial" w:cs="Arial"/>
          <w:sz w:val="20"/>
          <w:szCs w:val="20"/>
        </w:rPr>
      </w:pPr>
      <w:r>
        <w:rPr>
          <w:rFonts w:ascii="Arial" w:hAnsi="Arial" w:cs="Arial"/>
          <w:sz w:val="20"/>
          <w:szCs w:val="20"/>
        </w:rPr>
        <w:tab/>
        <w:t>____</w:t>
      </w:r>
    </w:p>
    <w:p w14:paraId="0F86B8AB" w14:textId="77777777" w:rsidR="006006C2" w:rsidRDefault="006006C2" w:rsidP="005A7BEF">
      <w:pPr>
        <w:rPr>
          <w:rFonts w:ascii="Arial" w:hAnsi="Arial" w:cs="Arial"/>
          <w:sz w:val="20"/>
          <w:szCs w:val="20"/>
        </w:rPr>
      </w:pPr>
      <w:r>
        <w:rPr>
          <w:rFonts w:ascii="Arial" w:hAnsi="Arial" w:cs="Arial"/>
          <w:sz w:val="20"/>
          <w:szCs w:val="20"/>
        </w:rPr>
        <w:t>1-Yes</w:t>
      </w:r>
    </w:p>
    <w:p w14:paraId="03B8CBF0" w14:textId="410D0A32" w:rsidR="006006C2" w:rsidRDefault="006006C2" w:rsidP="005A7BEF">
      <w:pPr>
        <w:rPr>
          <w:rFonts w:ascii="Arial" w:hAnsi="Arial" w:cs="Arial"/>
          <w:sz w:val="20"/>
          <w:szCs w:val="20"/>
        </w:rPr>
      </w:pPr>
      <w:r>
        <w:rPr>
          <w:rFonts w:ascii="Arial" w:hAnsi="Arial" w:cs="Arial"/>
          <w:sz w:val="20"/>
          <w:szCs w:val="20"/>
        </w:rPr>
        <w:t>5-No</w:t>
      </w:r>
      <w:r w:rsidR="00075602">
        <w:rPr>
          <w:rFonts w:ascii="Arial" w:hAnsi="Arial" w:cs="Arial"/>
          <w:sz w:val="20"/>
          <w:szCs w:val="20"/>
        </w:rPr>
        <w:t xml:space="preserve"> &gt;&gt; Total # confirmation</w:t>
      </w:r>
    </w:p>
    <w:p w14:paraId="53E5A2D6" w14:textId="0DD01B6D" w:rsidR="006006C2" w:rsidRDefault="006006C2" w:rsidP="005A7BEF">
      <w:pPr>
        <w:rPr>
          <w:rFonts w:ascii="Arial" w:hAnsi="Arial" w:cs="Arial"/>
          <w:sz w:val="20"/>
          <w:szCs w:val="20"/>
        </w:rPr>
      </w:pPr>
      <w:r>
        <w:rPr>
          <w:rFonts w:ascii="Arial" w:hAnsi="Arial" w:cs="Arial"/>
          <w:sz w:val="20"/>
          <w:szCs w:val="20"/>
        </w:rPr>
        <w:t xml:space="preserve"> </w:t>
      </w:r>
    </w:p>
    <w:p w14:paraId="6AE126A7" w14:textId="68476989" w:rsidR="006F0AC4" w:rsidRDefault="006F0AC4" w:rsidP="005A7BEF">
      <w:pPr>
        <w:rPr>
          <w:rFonts w:ascii="Arial" w:hAnsi="Arial" w:cs="Arial"/>
          <w:sz w:val="20"/>
          <w:szCs w:val="20"/>
        </w:rPr>
      </w:pPr>
    </w:p>
    <w:p w14:paraId="16A88CAE" w14:textId="3F6B6BA2" w:rsidR="003878CE" w:rsidRDefault="003878CE" w:rsidP="005A7BEF">
      <w:pPr>
        <w:rPr>
          <w:rFonts w:ascii="Arial" w:hAnsi="Arial" w:cs="Arial"/>
          <w:sz w:val="20"/>
          <w:szCs w:val="20"/>
        </w:rPr>
      </w:pPr>
      <w:r w:rsidRPr="003878CE">
        <w:rPr>
          <w:rFonts w:ascii="Arial" w:hAnsi="Arial" w:cs="Arial"/>
          <w:sz w:val="20"/>
          <w:szCs w:val="20"/>
        </w:rPr>
        <w:t>How many new non-resident relatives are there for this household?</w:t>
      </w:r>
    </w:p>
    <w:p w14:paraId="170CF760" w14:textId="5AD74A46" w:rsidR="003878CE" w:rsidRDefault="003878CE" w:rsidP="005A7BEF">
      <w:pPr>
        <w:rPr>
          <w:rFonts w:ascii="Arial" w:hAnsi="Arial" w:cs="Arial"/>
          <w:sz w:val="20"/>
          <w:szCs w:val="20"/>
        </w:rPr>
      </w:pPr>
      <w:r>
        <w:rPr>
          <w:rFonts w:ascii="Arial" w:hAnsi="Arial" w:cs="Arial"/>
          <w:i/>
          <w:sz w:val="20"/>
          <w:szCs w:val="20"/>
        </w:rPr>
        <w:t>Number should not be more than 25.</w:t>
      </w:r>
    </w:p>
    <w:p w14:paraId="10493F0B" w14:textId="0822DC37" w:rsidR="003878CE" w:rsidRDefault="003878CE" w:rsidP="005A7BEF">
      <w:pPr>
        <w:rPr>
          <w:rFonts w:ascii="Arial" w:hAnsi="Arial" w:cs="Arial"/>
          <w:sz w:val="20"/>
          <w:szCs w:val="20"/>
        </w:rPr>
      </w:pPr>
    </w:p>
    <w:p w14:paraId="6C303E8A" w14:textId="0A82EE6B" w:rsidR="003878CE" w:rsidRPr="003878CE" w:rsidRDefault="003878CE" w:rsidP="008D4F63">
      <w:pPr>
        <w:ind w:firstLine="720"/>
        <w:rPr>
          <w:rFonts w:ascii="Arial" w:hAnsi="Arial" w:cs="Arial"/>
          <w:sz w:val="20"/>
          <w:szCs w:val="20"/>
        </w:rPr>
      </w:pPr>
      <w:r>
        <w:rPr>
          <w:rFonts w:ascii="Arial" w:hAnsi="Arial" w:cs="Arial"/>
          <w:sz w:val="20"/>
          <w:szCs w:val="20"/>
        </w:rPr>
        <w:t>_____</w:t>
      </w:r>
    </w:p>
    <w:p w14:paraId="7DB6CEDB" w14:textId="624C910E" w:rsidR="003878CE" w:rsidRDefault="003878CE" w:rsidP="005A7BEF">
      <w:pPr>
        <w:rPr>
          <w:rFonts w:ascii="Arial" w:hAnsi="Arial" w:cs="Arial"/>
          <w:sz w:val="20"/>
          <w:szCs w:val="20"/>
        </w:rPr>
      </w:pPr>
    </w:p>
    <w:p w14:paraId="2E65A64C" w14:textId="5C54D94F" w:rsidR="003878CE" w:rsidRDefault="003878CE" w:rsidP="005A7BEF">
      <w:pPr>
        <w:rPr>
          <w:rFonts w:ascii="Arial" w:hAnsi="Arial" w:cs="Arial"/>
          <w:sz w:val="20"/>
          <w:szCs w:val="20"/>
        </w:rPr>
      </w:pPr>
    </w:p>
    <w:p w14:paraId="3E219D4A" w14:textId="247EEED5" w:rsidR="003878CE" w:rsidRPr="008D4F63" w:rsidRDefault="007160EA" w:rsidP="005A7BEF">
      <w:pPr>
        <w:rPr>
          <w:rFonts w:ascii="Arial" w:hAnsi="Arial" w:cs="Arial"/>
          <w:i/>
          <w:sz w:val="20"/>
          <w:szCs w:val="20"/>
        </w:rPr>
      </w:pPr>
      <w:r w:rsidRPr="008D4F63">
        <w:rPr>
          <w:rFonts w:ascii="Arial" w:hAnsi="Arial" w:cs="Arial"/>
          <w:i/>
          <w:sz w:val="20"/>
          <w:szCs w:val="20"/>
        </w:rPr>
        <w:t>When listing new non-resident relatives, ONLY consider those who are the parents, siblings, and children of the current household head and spouse(s).</w:t>
      </w:r>
    </w:p>
    <w:p w14:paraId="061807E4" w14:textId="665E8467" w:rsidR="003878CE" w:rsidRDefault="003878CE" w:rsidP="005A7BEF">
      <w:pPr>
        <w:rPr>
          <w:rFonts w:ascii="Arial" w:hAnsi="Arial" w:cs="Arial"/>
          <w:sz w:val="20"/>
          <w:szCs w:val="20"/>
        </w:rPr>
      </w:pPr>
    </w:p>
    <w:p w14:paraId="530A58D4" w14:textId="6C372585" w:rsidR="007160EA" w:rsidRDefault="007160EA" w:rsidP="005A7BEF">
      <w:pPr>
        <w:rPr>
          <w:rFonts w:ascii="Arial" w:hAnsi="Arial" w:cs="Arial"/>
          <w:sz w:val="20"/>
          <w:szCs w:val="20"/>
        </w:rPr>
      </w:pPr>
    </w:p>
    <w:p w14:paraId="1AA75089" w14:textId="77777777" w:rsidR="007160EA" w:rsidRPr="005A7BEF" w:rsidRDefault="007160EA" w:rsidP="005A7BEF">
      <w:pPr>
        <w:rPr>
          <w:rFonts w:ascii="Arial" w:hAnsi="Arial" w:cs="Arial"/>
          <w:sz w:val="20"/>
          <w:szCs w:val="20"/>
        </w:rPr>
      </w:pPr>
    </w:p>
    <w:p w14:paraId="65E56F3C" w14:textId="77777777" w:rsidR="00F96A45" w:rsidRPr="005A7BEF" w:rsidRDefault="00F96A45" w:rsidP="005A7BEF">
      <w:pPr>
        <w:rPr>
          <w:rFonts w:ascii="Arial" w:hAnsi="Arial" w:cs="Arial"/>
          <w:i/>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1"/>
        <w:gridCol w:w="709"/>
        <w:gridCol w:w="708"/>
        <w:gridCol w:w="708"/>
        <w:gridCol w:w="708"/>
        <w:gridCol w:w="711"/>
        <w:gridCol w:w="711"/>
        <w:gridCol w:w="711"/>
        <w:gridCol w:w="711"/>
        <w:gridCol w:w="711"/>
        <w:gridCol w:w="845"/>
      </w:tblGrid>
      <w:tr w:rsidR="00285EB9" w:rsidRPr="005A7BEF" w14:paraId="65545372" w14:textId="77777777" w:rsidTr="00285EB9">
        <w:trPr>
          <w:tblHeader/>
        </w:trPr>
        <w:tc>
          <w:tcPr>
            <w:tcW w:w="2406" w:type="pct"/>
            <w:shd w:val="clear" w:color="auto" w:fill="A6A6A6" w:themeFill="background1" w:themeFillShade="A6"/>
          </w:tcPr>
          <w:p w14:paraId="12E78B7C"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Relative ID</w:t>
            </w:r>
          </w:p>
        </w:tc>
        <w:tc>
          <w:tcPr>
            <w:tcW w:w="254" w:type="pct"/>
            <w:shd w:val="clear" w:color="auto" w:fill="A6A6A6" w:themeFill="background1" w:themeFillShade="A6"/>
          </w:tcPr>
          <w:p w14:paraId="57DEDCCD"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1</w:t>
            </w:r>
          </w:p>
        </w:tc>
        <w:tc>
          <w:tcPr>
            <w:tcW w:w="254" w:type="pct"/>
            <w:shd w:val="clear" w:color="auto" w:fill="A6A6A6" w:themeFill="background1" w:themeFillShade="A6"/>
          </w:tcPr>
          <w:p w14:paraId="1BC98CA0"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2</w:t>
            </w:r>
          </w:p>
        </w:tc>
        <w:tc>
          <w:tcPr>
            <w:tcW w:w="254" w:type="pct"/>
            <w:shd w:val="clear" w:color="auto" w:fill="A6A6A6" w:themeFill="background1" w:themeFillShade="A6"/>
          </w:tcPr>
          <w:p w14:paraId="1E249C09"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3</w:t>
            </w:r>
          </w:p>
        </w:tc>
        <w:tc>
          <w:tcPr>
            <w:tcW w:w="254" w:type="pct"/>
            <w:shd w:val="clear" w:color="auto" w:fill="A6A6A6" w:themeFill="background1" w:themeFillShade="A6"/>
          </w:tcPr>
          <w:p w14:paraId="7D82CACD"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4</w:t>
            </w:r>
          </w:p>
        </w:tc>
        <w:tc>
          <w:tcPr>
            <w:tcW w:w="255" w:type="pct"/>
            <w:shd w:val="clear" w:color="auto" w:fill="A6A6A6" w:themeFill="background1" w:themeFillShade="A6"/>
          </w:tcPr>
          <w:p w14:paraId="1DAB09E5"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5</w:t>
            </w:r>
          </w:p>
        </w:tc>
        <w:tc>
          <w:tcPr>
            <w:tcW w:w="255" w:type="pct"/>
            <w:shd w:val="clear" w:color="auto" w:fill="A6A6A6" w:themeFill="background1" w:themeFillShade="A6"/>
          </w:tcPr>
          <w:p w14:paraId="45A74D90"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6</w:t>
            </w:r>
          </w:p>
        </w:tc>
        <w:tc>
          <w:tcPr>
            <w:tcW w:w="255" w:type="pct"/>
            <w:shd w:val="clear" w:color="auto" w:fill="A6A6A6" w:themeFill="background1" w:themeFillShade="A6"/>
          </w:tcPr>
          <w:p w14:paraId="3E577012"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7</w:t>
            </w:r>
          </w:p>
        </w:tc>
        <w:tc>
          <w:tcPr>
            <w:tcW w:w="255" w:type="pct"/>
            <w:shd w:val="clear" w:color="auto" w:fill="A6A6A6" w:themeFill="background1" w:themeFillShade="A6"/>
          </w:tcPr>
          <w:p w14:paraId="3B732573"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8</w:t>
            </w:r>
          </w:p>
        </w:tc>
        <w:tc>
          <w:tcPr>
            <w:tcW w:w="255" w:type="pct"/>
            <w:shd w:val="clear" w:color="auto" w:fill="A6A6A6" w:themeFill="background1" w:themeFillShade="A6"/>
            <w:vAlign w:val="center"/>
          </w:tcPr>
          <w:p w14:paraId="4B708E7C"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9</w:t>
            </w:r>
          </w:p>
        </w:tc>
        <w:tc>
          <w:tcPr>
            <w:tcW w:w="303" w:type="pct"/>
            <w:shd w:val="clear" w:color="auto" w:fill="A6A6A6" w:themeFill="background1" w:themeFillShade="A6"/>
          </w:tcPr>
          <w:p w14:paraId="3816FF7E" w14:textId="77777777" w:rsidR="00285EB9" w:rsidRPr="005A7BEF" w:rsidRDefault="00285EB9" w:rsidP="005A7BEF">
            <w:pPr>
              <w:jc w:val="center"/>
              <w:rPr>
                <w:rFonts w:ascii="Arial" w:hAnsi="Arial" w:cs="Arial"/>
                <w:b/>
                <w:sz w:val="16"/>
                <w:szCs w:val="16"/>
              </w:rPr>
            </w:pPr>
            <w:r w:rsidRPr="005A7BEF">
              <w:rPr>
                <w:rFonts w:ascii="Arial" w:hAnsi="Arial" w:cs="Arial"/>
                <w:b/>
                <w:sz w:val="16"/>
                <w:szCs w:val="16"/>
              </w:rPr>
              <w:t>10</w:t>
            </w:r>
          </w:p>
        </w:tc>
      </w:tr>
      <w:tr w:rsidR="00285EB9" w:rsidRPr="005A7BEF" w14:paraId="72E7128F" w14:textId="77777777" w:rsidTr="00285EB9">
        <w:trPr>
          <w:trHeight w:val="359"/>
        </w:trPr>
        <w:tc>
          <w:tcPr>
            <w:tcW w:w="2406" w:type="pct"/>
          </w:tcPr>
          <w:p w14:paraId="6F1231F9" w14:textId="2C44C9DE" w:rsidR="00285EB9" w:rsidRPr="008D4F63" w:rsidRDefault="003024E5" w:rsidP="005A7BEF">
            <w:pPr>
              <w:rPr>
                <w:rFonts w:ascii="Arial" w:hAnsi="Arial" w:cs="Arial"/>
                <w:sz w:val="16"/>
                <w:szCs w:val="16"/>
              </w:rPr>
            </w:pPr>
            <w:r w:rsidRPr="008D4F63">
              <w:rPr>
                <w:rFonts w:ascii="Arial" w:hAnsi="Arial" w:cs="Arial"/>
                <w:bCs/>
                <w:sz w:val="16"/>
                <w:szCs w:val="16"/>
              </w:rPr>
              <w:t xml:space="preserve">Please specify the </w:t>
            </w:r>
            <w:r w:rsidRPr="003024E5">
              <w:rPr>
                <w:rFonts w:ascii="Arial" w:hAnsi="Arial" w:cs="Arial"/>
                <w:b/>
                <w:bCs/>
                <w:sz w:val="16"/>
                <w:szCs w:val="16"/>
              </w:rPr>
              <w:t>first name</w:t>
            </w:r>
            <w:r w:rsidRPr="008D4F63">
              <w:rPr>
                <w:rFonts w:ascii="Arial" w:hAnsi="Arial" w:cs="Arial"/>
                <w:bCs/>
                <w:sz w:val="16"/>
                <w:szCs w:val="16"/>
              </w:rPr>
              <w:t xml:space="preserve"> </w:t>
            </w:r>
            <w:r>
              <w:rPr>
                <w:rFonts w:ascii="Arial" w:hAnsi="Arial" w:cs="Arial"/>
                <w:bCs/>
                <w:sz w:val="16"/>
                <w:szCs w:val="16"/>
              </w:rPr>
              <w:t>for new non-resident relative [#]</w:t>
            </w:r>
            <w:r w:rsidRPr="008D4F63">
              <w:rPr>
                <w:rFonts w:ascii="Arial" w:hAnsi="Arial" w:cs="Arial"/>
                <w:bCs/>
                <w:sz w:val="16"/>
                <w:szCs w:val="16"/>
              </w:rPr>
              <w:t>.</w:t>
            </w:r>
          </w:p>
        </w:tc>
        <w:tc>
          <w:tcPr>
            <w:tcW w:w="254" w:type="pct"/>
          </w:tcPr>
          <w:p w14:paraId="28141D70" w14:textId="77777777" w:rsidR="00285EB9" w:rsidRPr="005A7BEF" w:rsidRDefault="00285EB9" w:rsidP="005A7BEF">
            <w:pPr>
              <w:jc w:val="center"/>
              <w:rPr>
                <w:rFonts w:ascii="Arial" w:hAnsi="Arial" w:cs="Arial"/>
                <w:b/>
                <w:sz w:val="16"/>
                <w:szCs w:val="16"/>
              </w:rPr>
            </w:pPr>
          </w:p>
        </w:tc>
        <w:tc>
          <w:tcPr>
            <w:tcW w:w="254" w:type="pct"/>
          </w:tcPr>
          <w:p w14:paraId="26BA0E75" w14:textId="77777777" w:rsidR="00285EB9" w:rsidRPr="005A7BEF" w:rsidRDefault="00285EB9" w:rsidP="005A7BEF">
            <w:pPr>
              <w:jc w:val="center"/>
              <w:rPr>
                <w:rFonts w:ascii="Arial" w:hAnsi="Arial" w:cs="Arial"/>
                <w:b/>
                <w:sz w:val="16"/>
                <w:szCs w:val="16"/>
              </w:rPr>
            </w:pPr>
          </w:p>
        </w:tc>
        <w:tc>
          <w:tcPr>
            <w:tcW w:w="254" w:type="pct"/>
          </w:tcPr>
          <w:p w14:paraId="4AC95DE5" w14:textId="77777777" w:rsidR="00285EB9" w:rsidRPr="005A7BEF" w:rsidRDefault="00285EB9" w:rsidP="005A7BEF">
            <w:pPr>
              <w:jc w:val="center"/>
              <w:rPr>
                <w:rFonts w:ascii="Arial" w:hAnsi="Arial" w:cs="Arial"/>
                <w:b/>
                <w:sz w:val="16"/>
                <w:szCs w:val="16"/>
              </w:rPr>
            </w:pPr>
          </w:p>
        </w:tc>
        <w:tc>
          <w:tcPr>
            <w:tcW w:w="254" w:type="pct"/>
          </w:tcPr>
          <w:p w14:paraId="2A23E74B" w14:textId="77777777" w:rsidR="00285EB9" w:rsidRPr="005A7BEF" w:rsidRDefault="00285EB9" w:rsidP="005A7BEF">
            <w:pPr>
              <w:jc w:val="center"/>
              <w:rPr>
                <w:rFonts w:ascii="Arial" w:hAnsi="Arial" w:cs="Arial"/>
                <w:b/>
                <w:sz w:val="16"/>
                <w:szCs w:val="16"/>
              </w:rPr>
            </w:pPr>
          </w:p>
        </w:tc>
        <w:tc>
          <w:tcPr>
            <w:tcW w:w="255" w:type="pct"/>
          </w:tcPr>
          <w:p w14:paraId="3E6CFE90" w14:textId="77777777" w:rsidR="00285EB9" w:rsidRPr="005A7BEF" w:rsidRDefault="00285EB9" w:rsidP="005A7BEF">
            <w:pPr>
              <w:jc w:val="center"/>
              <w:rPr>
                <w:rFonts w:ascii="Arial" w:hAnsi="Arial" w:cs="Arial"/>
                <w:b/>
                <w:sz w:val="16"/>
                <w:szCs w:val="16"/>
              </w:rPr>
            </w:pPr>
          </w:p>
        </w:tc>
        <w:tc>
          <w:tcPr>
            <w:tcW w:w="255" w:type="pct"/>
          </w:tcPr>
          <w:p w14:paraId="766EBDBD" w14:textId="77777777" w:rsidR="00285EB9" w:rsidRPr="005A7BEF" w:rsidRDefault="00285EB9" w:rsidP="005A7BEF">
            <w:pPr>
              <w:jc w:val="center"/>
              <w:rPr>
                <w:rFonts w:ascii="Arial" w:hAnsi="Arial" w:cs="Arial"/>
                <w:b/>
                <w:sz w:val="16"/>
                <w:szCs w:val="16"/>
              </w:rPr>
            </w:pPr>
          </w:p>
        </w:tc>
        <w:tc>
          <w:tcPr>
            <w:tcW w:w="255" w:type="pct"/>
          </w:tcPr>
          <w:p w14:paraId="1171FD4A" w14:textId="77777777" w:rsidR="00285EB9" w:rsidRPr="005A7BEF" w:rsidRDefault="00285EB9" w:rsidP="005A7BEF">
            <w:pPr>
              <w:jc w:val="center"/>
              <w:rPr>
                <w:rFonts w:ascii="Arial" w:hAnsi="Arial" w:cs="Arial"/>
                <w:b/>
                <w:sz w:val="16"/>
                <w:szCs w:val="16"/>
              </w:rPr>
            </w:pPr>
          </w:p>
        </w:tc>
        <w:tc>
          <w:tcPr>
            <w:tcW w:w="255" w:type="pct"/>
          </w:tcPr>
          <w:p w14:paraId="5D0EBCA6" w14:textId="77777777" w:rsidR="00285EB9" w:rsidRPr="005A7BEF" w:rsidRDefault="00285EB9" w:rsidP="005A7BEF">
            <w:pPr>
              <w:jc w:val="center"/>
              <w:rPr>
                <w:rFonts w:ascii="Arial" w:hAnsi="Arial" w:cs="Arial"/>
                <w:b/>
                <w:sz w:val="16"/>
                <w:szCs w:val="16"/>
              </w:rPr>
            </w:pPr>
          </w:p>
        </w:tc>
        <w:tc>
          <w:tcPr>
            <w:tcW w:w="255" w:type="pct"/>
            <w:vAlign w:val="center"/>
          </w:tcPr>
          <w:p w14:paraId="1968120F" w14:textId="77777777" w:rsidR="00285EB9" w:rsidRPr="005A7BEF" w:rsidRDefault="00285EB9" w:rsidP="005A7BEF">
            <w:pPr>
              <w:jc w:val="center"/>
              <w:rPr>
                <w:rFonts w:ascii="Arial" w:hAnsi="Arial" w:cs="Arial"/>
                <w:b/>
                <w:sz w:val="16"/>
                <w:szCs w:val="16"/>
              </w:rPr>
            </w:pPr>
          </w:p>
          <w:p w14:paraId="4889968D" w14:textId="77777777" w:rsidR="00285EB9" w:rsidRPr="005A7BEF" w:rsidRDefault="00285EB9" w:rsidP="005A7BEF">
            <w:pPr>
              <w:jc w:val="center"/>
              <w:rPr>
                <w:rFonts w:ascii="Arial" w:hAnsi="Arial" w:cs="Arial"/>
                <w:b/>
                <w:sz w:val="16"/>
                <w:szCs w:val="16"/>
              </w:rPr>
            </w:pPr>
          </w:p>
        </w:tc>
        <w:tc>
          <w:tcPr>
            <w:tcW w:w="303" w:type="pct"/>
          </w:tcPr>
          <w:p w14:paraId="6161758A" w14:textId="77777777" w:rsidR="00285EB9" w:rsidRPr="005A7BEF" w:rsidRDefault="00285EB9" w:rsidP="005A7BEF">
            <w:pPr>
              <w:rPr>
                <w:rFonts w:ascii="Arial" w:hAnsi="Arial" w:cs="Arial"/>
                <w:b/>
                <w:sz w:val="16"/>
                <w:szCs w:val="16"/>
              </w:rPr>
            </w:pPr>
          </w:p>
        </w:tc>
      </w:tr>
      <w:tr w:rsidR="003024E5" w:rsidRPr="005A7BEF" w14:paraId="3F9AC663" w14:textId="77777777" w:rsidTr="00285EB9">
        <w:trPr>
          <w:trHeight w:val="359"/>
        </w:trPr>
        <w:tc>
          <w:tcPr>
            <w:tcW w:w="2406" w:type="pct"/>
          </w:tcPr>
          <w:p w14:paraId="465F956B" w14:textId="01AAF8A4" w:rsidR="003024E5" w:rsidRPr="003024E5" w:rsidRDefault="003024E5">
            <w:pPr>
              <w:rPr>
                <w:rFonts w:ascii="Arial" w:hAnsi="Arial" w:cs="Arial"/>
                <w:sz w:val="16"/>
                <w:szCs w:val="16"/>
              </w:rPr>
            </w:pPr>
            <w:r w:rsidRPr="004B51C3">
              <w:rPr>
                <w:rFonts w:ascii="Arial" w:hAnsi="Arial" w:cs="Arial"/>
                <w:bCs/>
                <w:sz w:val="16"/>
                <w:szCs w:val="16"/>
              </w:rPr>
              <w:t xml:space="preserve">Please specify the </w:t>
            </w:r>
            <w:r>
              <w:rPr>
                <w:rFonts w:ascii="Arial" w:hAnsi="Arial" w:cs="Arial"/>
                <w:b/>
                <w:bCs/>
                <w:sz w:val="16"/>
                <w:szCs w:val="16"/>
              </w:rPr>
              <w:t>last</w:t>
            </w:r>
            <w:r w:rsidRPr="004B51C3">
              <w:rPr>
                <w:rFonts w:ascii="Arial" w:hAnsi="Arial" w:cs="Arial"/>
                <w:b/>
                <w:bCs/>
                <w:sz w:val="16"/>
                <w:szCs w:val="16"/>
              </w:rPr>
              <w:t xml:space="preserve"> name</w:t>
            </w:r>
            <w:r w:rsidRPr="004B51C3">
              <w:rPr>
                <w:rFonts w:ascii="Arial" w:hAnsi="Arial" w:cs="Arial"/>
                <w:bCs/>
                <w:sz w:val="16"/>
                <w:szCs w:val="16"/>
              </w:rPr>
              <w:t xml:space="preserve"> for new non-resident relative [#</w:t>
            </w:r>
            <w:r>
              <w:rPr>
                <w:rFonts w:ascii="Arial" w:hAnsi="Arial" w:cs="Arial"/>
                <w:bCs/>
                <w:sz w:val="16"/>
                <w:szCs w:val="16"/>
              </w:rPr>
              <w:t>]</w:t>
            </w:r>
          </w:p>
        </w:tc>
        <w:tc>
          <w:tcPr>
            <w:tcW w:w="254" w:type="pct"/>
          </w:tcPr>
          <w:p w14:paraId="5BF3F65F" w14:textId="77777777" w:rsidR="003024E5" w:rsidRPr="005A7BEF" w:rsidRDefault="003024E5" w:rsidP="005A7BEF">
            <w:pPr>
              <w:jc w:val="center"/>
              <w:rPr>
                <w:rFonts w:ascii="Arial" w:hAnsi="Arial" w:cs="Arial"/>
                <w:b/>
                <w:sz w:val="16"/>
                <w:szCs w:val="16"/>
              </w:rPr>
            </w:pPr>
          </w:p>
        </w:tc>
        <w:tc>
          <w:tcPr>
            <w:tcW w:w="254" w:type="pct"/>
          </w:tcPr>
          <w:p w14:paraId="393F85CF" w14:textId="77777777" w:rsidR="003024E5" w:rsidRPr="005A7BEF" w:rsidRDefault="003024E5" w:rsidP="005A7BEF">
            <w:pPr>
              <w:jc w:val="center"/>
              <w:rPr>
                <w:rFonts w:ascii="Arial" w:hAnsi="Arial" w:cs="Arial"/>
                <w:b/>
                <w:sz w:val="16"/>
                <w:szCs w:val="16"/>
              </w:rPr>
            </w:pPr>
          </w:p>
        </w:tc>
        <w:tc>
          <w:tcPr>
            <w:tcW w:w="254" w:type="pct"/>
          </w:tcPr>
          <w:p w14:paraId="54FD343C" w14:textId="77777777" w:rsidR="003024E5" w:rsidRPr="005A7BEF" w:rsidRDefault="003024E5" w:rsidP="005A7BEF">
            <w:pPr>
              <w:jc w:val="center"/>
              <w:rPr>
                <w:rFonts w:ascii="Arial" w:hAnsi="Arial" w:cs="Arial"/>
                <w:b/>
                <w:sz w:val="16"/>
                <w:szCs w:val="16"/>
              </w:rPr>
            </w:pPr>
          </w:p>
        </w:tc>
        <w:tc>
          <w:tcPr>
            <w:tcW w:w="254" w:type="pct"/>
          </w:tcPr>
          <w:p w14:paraId="10C9BA11" w14:textId="77777777" w:rsidR="003024E5" w:rsidRPr="005A7BEF" w:rsidRDefault="003024E5" w:rsidP="005A7BEF">
            <w:pPr>
              <w:jc w:val="center"/>
              <w:rPr>
                <w:rFonts w:ascii="Arial" w:hAnsi="Arial" w:cs="Arial"/>
                <w:b/>
                <w:sz w:val="16"/>
                <w:szCs w:val="16"/>
              </w:rPr>
            </w:pPr>
          </w:p>
        </w:tc>
        <w:tc>
          <w:tcPr>
            <w:tcW w:w="255" w:type="pct"/>
          </w:tcPr>
          <w:p w14:paraId="25F3D09B" w14:textId="77777777" w:rsidR="003024E5" w:rsidRPr="005A7BEF" w:rsidRDefault="003024E5" w:rsidP="005A7BEF">
            <w:pPr>
              <w:jc w:val="center"/>
              <w:rPr>
                <w:rFonts w:ascii="Arial" w:hAnsi="Arial" w:cs="Arial"/>
                <w:b/>
                <w:sz w:val="16"/>
                <w:szCs w:val="16"/>
              </w:rPr>
            </w:pPr>
          </w:p>
        </w:tc>
        <w:tc>
          <w:tcPr>
            <w:tcW w:w="255" w:type="pct"/>
          </w:tcPr>
          <w:p w14:paraId="15968727" w14:textId="77777777" w:rsidR="003024E5" w:rsidRPr="005A7BEF" w:rsidRDefault="003024E5" w:rsidP="005A7BEF">
            <w:pPr>
              <w:jc w:val="center"/>
              <w:rPr>
                <w:rFonts w:ascii="Arial" w:hAnsi="Arial" w:cs="Arial"/>
                <w:b/>
                <w:sz w:val="16"/>
                <w:szCs w:val="16"/>
              </w:rPr>
            </w:pPr>
          </w:p>
        </w:tc>
        <w:tc>
          <w:tcPr>
            <w:tcW w:w="255" w:type="pct"/>
          </w:tcPr>
          <w:p w14:paraId="4ACBA986" w14:textId="77777777" w:rsidR="003024E5" w:rsidRPr="005A7BEF" w:rsidRDefault="003024E5" w:rsidP="005A7BEF">
            <w:pPr>
              <w:jc w:val="center"/>
              <w:rPr>
                <w:rFonts w:ascii="Arial" w:hAnsi="Arial" w:cs="Arial"/>
                <w:b/>
                <w:sz w:val="16"/>
                <w:szCs w:val="16"/>
              </w:rPr>
            </w:pPr>
          </w:p>
        </w:tc>
        <w:tc>
          <w:tcPr>
            <w:tcW w:w="255" w:type="pct"/>
          </w:tcPr>
          <w:p w14:paraId="02336907" w14:textId="77777777" w:rsidR="003024E5" w:rsidRPr="005A7BEF" w:rsidRDefault="003024E5" w:rsidP="005A7BEF">
            <w:pPr>
              <w:jc w:val="center"/>
              <w:rPr>
                <w:rFonts w:ascii="Arial" w:hAnsi="Arial" w:cs="Arial"/>
                <w:b/>
                <w:sz w:val="16"/>
                <w:szCs w:val="16"/>
              </w:rPr>
            </w:pPr>
          </w:p>
        </w:tc>
        <w:tc>
          <w:tcPr>
            <w:tcW w:w="255" w:type="pct"/>
            <w:vAlign w:val="center"/>
          </w:tcPr>
          <w:p w14:paraId="0950E1E0" w14:textId="77777777" w:rsidR="003024E5" w:rsidRPr="005A7BEF" w:rsidRDefault="003024E5" w:rsidP="005A7BEF">
            <w:pPr>
              <w:jc w:val="center"/>
              <w:rPr>
                <w:rFonts w:ascii="Arial" w:hAnsi="Arial" w:cs="Arial"/>
                <w:b/>
                <w:sz w:val="16"/>
                <w:szCs w:val="16"/>
              </w:rPr>
            </w:pPr>
          </w:p>
        </w:tc>
        <w:tc>
          <w:tcPr>
            <w:tcW w:w="303" w:type="pct"/>
          </w:tcPr>
          <w:p w14:paraId="7EF607EB" w14:textId="77777777" w:rsidR="003024E5" w:rsidRPr="005A7BEF" w:rsidRDefault="003024E5" w:rsidP="005A7BEF">
            <w:pPr>
              <w:rPr>
                <w:rFonts w:ascii="Arial" w:hAnsi="Arial" w:cs="Arial"/>
                <w:b/>
                <w:sz w:val="16"/>
                <w:szCs w:val="16"/>
              </w:rPr>
            </w:pPr>
          </w:p>
        </w:tc>
      </w:tr>
      <w:tr w:rsidR="00285EB9" w:rsidRPr="005A7BEF" w14:paraId="447EE402" w14:textId="77777777" w:rsidTr="00285EB9">
        <w:trPr>
          <w:trHeight w:val="359"/>
        </w:trPr>
        <w:tc>
          <w:tcPr>
            <w:tcW w:w="2406" w:type="pct"/>
          </w:tcPr>
          <w:p w14:paraId="23DD6894" w14:textId="171154F1" w:rsidR="0063017D" w:rsidRDefault="0063017D" w:rsidP="005A7BEF">
            <w:pPr>
              <w:rPr>
                <w:rFonts w:ascii="Arial" w:hAnsi="Arial" w:cs="Arial"/>
                <w:sz w:val="16"/>
                <w:szCs w:val="16"/>
              </w:rPr>
            </w:pPr>
            <w:r>
              <w:rPr>
                <w:rFonts w:ascii="Arial" w:hAnsi="Arial" w:cs="Arial"/>
                <w:sz w:val="16"/>
                <w:szCs w:val="16"/>
              </w:rPr>
              <w:t xml:space="preserve">. </w:t>
            </w:r>
            <w:r w:rsidRPr="0063017D">
              <w:rPr>
                <w:rFonts w:ascii="Arial" w:hAnsi="Arial" w:cs="Arial"/>
                <w:sz w:val="16"/>
                <w:szCs w:val="16"/>
              </w:rPr>
              <w:t xml:space="preserve">Please specify the name of </w:t>
            </w:r>
            <w:r>
              <w:rPr>
                <w:rFonts w:ascii="Arial" w:hAnsi="Arial" w:cs="Arial"/>
                <w:sz w:val="16"/>
                <w:szCs w:val="16"/>
              </w:rPr>
              <w:t>the household member to whom [Name]</w:t>
            </w:r>
            <w:r w:rsidRPr="0063017D">
              <w:rPr>
                <w:rFonts w:ascii="Arial" w:hAnsi="Arial" w:cs="Arial"/>
                <w:sz w:val="16"/>
                <w:szCs w:val="16"/>
              </w:rPr>
              <w:t xml:space="preserve"> is rel</w:t>
            </w:r>
            <w:r>
              <w:rPr>
                <w:rFonts w:ascii="Arial" w:hAnsi="Arial" w:cs="Arial"/>
                <w:sz w:val="16"/>
                <w:szCs w:val="16"/>
              </w:rPr>
              <w:t>ated. If [Name]</w:t>
            </w:r>
            <w:r w:rsidRPr="0063017D">
              <w:rPr>
                <w:rFonts w:ascii="Arial" w:hAnsi="Arial" w:cs="Arial"/>
                <w:sz w:val="16"/>
                <w:szCs w:val="16"/>
              </w:rPr>
              <w:t xml:space="preserve"> was related to someone whose name does not appear, you should not declare them as a non-resident relative of this household.</w:t>
            </w:r>
          </w:p>
          <w:p w14:paraId="19A1AD66" w14:textId="77777777" w:rsidR="0063017D" w:rsidRDefault="0063017D" w:rsidP="005A7BEF">
            <w:pPr>
              <w:rPr>
                <w:rFonts w:ascii="Arial" w:hAnsi="Arial" w:cs="Arial"/>
                <w:sz w:val="16"/>
                <w:szCs w:val="16"/>
              </w:rPr>
            </w:pPr>
          </w:p>
          <w:p w14:paraId="19AA6EA8" w14:textId="2E6D9E9A" w:rsidR="0063017D" w:rsidRDefault="0063017D" w:rsidP="005A7BEF">
            <w:pPr>
              <w:rPr>
                <w:rFonts w:ascii="Arial" w:hAnsi="Arial" w:cs="Arial"/>
                <w:sz w:val="16"/>
                <w:szCs w:val="16"/>
              </w:rPr>
            </w:pPr>
            <w:r>
              <w:rPr>
                <w:rFonts w:ascii="Arial" w:hAnsi="Arial" w:cs="Arial"/>
                <w:sz w:val="16"/>
                <w:szCs w:val="16"/>
              </w:rPr>
              <w:t>[List names of household head and spouses]</w:t>
            </w:r>
          </w:p>
          <w:p w14:paraId="25BFF994" w14:textId="0F9C11BA" w:rsidR="00285EB9" w:rsidRPr="008D4F63" w:rsidRDefault="00285EB9" w:rsidP="005A7BEF">
            <w:pPr>
              <w:rPr>
                <w:rFonts w:ascii="Arial" w:hAnsi="Arial" w:cs="Arial"/>
                <w:sz w:val="16"/>
                <w:szCs w:val="16"/>
              </w:rPr>
            </w:pPr>
          </w:p>
        </w:tc>
        <w:tc>
          <w:tcPr>
            <w:tcW w:w="254" w:type="pct"/>
          </w:tcPr>
          <w:p w14:paraId="50D65F88" w14:textId="77777777" w:rsidR="00285EB9" w:rsidRPr="005A7BEF" w:rsidRDefault="00285EB9" w:rsidP="005A7BEF">
            <w:pPr>
              <w:jc w:val="center"/>
              <w:rPr>
                <w:rFonts w:ascii="Arial" w:hAnsi="Arial" w:cs="Arial"/>
                <w:b/>
                <w:sz w:val="16"/>
                <w:szCs w:val="16"/>
              </w:rPr>
            </w:pPr>
          </w:p>
        </w:tc>
        <w:tc>
          <w:tcPr>
            <w:tcW w:w="254" w:type="pct"/>
          </w:tcPr>
          <w:p w14:paraId="4B1BCA29" w14:textId="77777777" w:rsidR="00285EB9" w:rsidRPr="005A7BEF" w:rsidRDefault="00285EB9" w:rsidP="005A7BEF">
            <w:pPr>
              <w:jc w:val="center"/>
              <w:rPr>
                <w:rFonts w:ascii="Arial" w:hAnsi="Arial" w:cs="Arial"/>
                <w:b/>
                <w:sz w:val="16"/>
                <w:szCs w:val="16"/>
              </w:rPr>
            </w:pPr>
          </w:p>
        </w:tc>
        <w:tc>
          <w:tcPr>
            <w:tcW w:w="254" w:type="pct"/>
          </w:tcPr>
          <w:p w14:paraId="04275400" w14:textId="77777777" w:rsidR="00285EB9" w:rsidRPr="005A7BEF" w:rsidRDefault="00285EB9" w:rsidP="005A7BEF">
            <w:pPr>
              <w:jc w:val="center"/>
              <w:rPr>
                <w:rFonts w:ascii="Arial" w:hAnsi="Arial" w:cs="Arial"/>
                <w:b/>
                <w:sz w:val="16"/>
                <w:szCs w:val="16"/>
              </w:rPr>
            </w:pPr>
          </w:p>
        </w:tc>
        <w:tc>
          <w:tcPr>
            <w:tcW w:w="254" w:type="pct"/>
          </w:tcPr>
          <w:p w14:paraId="73CE33F4" w14:textId="77777777" w:rsidR="00285EB9" w:rsidRPr="005A7BEF" w:rsidRDefault="00285EB9" w:rsidP="005A7BEF">
            <w:pPr>
              <w:jc w:val="center"/>
              <w:rPr>
                <w:rFonts w:ascii="Arial" w:hAnsi="Arial" w:cs="Arial"/>
                <w:b/>
                <w:sz w:val="16"/>
                <w:szCs w:val="16"/>
              </w:rPr>
            </w:pPr>
          </w:p>
        </w:tc>
        <w:tc>
          <w:tcPr>
            <w:tcW w:w="255" w:type="pct"/>
          </w:tcPr>
          <w:p w14:paraId="48ABFB12" w14:textId="77777777" w:rsidR="00285EB9" w:rsidRPr="005A7BEF" w:rsidRDefault="00285EB9" w:rsidP="005A7BEF">
            <w:pPr>
              <w:jc w:val="center"/>
              <w:rPr>
                <w:rFonts w:ascii="Arial" w:hAnsi="Arial" w:cs="Arial"/>
                <w:b/>
                <w:sz w:val="16"/>
                <w:szCs w:val="16"/>
              </w:rPr>
            </w:pPr>
          </w:p>
        </w:tc>
        <w:tc>
          <w:tcPr>
            <w:tcW w:w="255" w:type="pct"/>
          </w:tcPr>
          <w:p w14:paraId="08CBBCE1" w14:textId="77777777" w:rsidR="00285EB9" w:rsidRPr="005A7BEF" w:rsidRDefault="00285EB9" w:rsidP="005A7BEF">
            <w:pPr>
              <w:jc w:val="center"/>
              <w:rPr>
                <w:rFonts w:ascii="Arial" w:hAnsi="Arial" w:cs="Arial"/>
                <w:b/>
                <w:sz w:val="16"/>
                <w:szCs w:val="16"/>
              </w:rPr>
            </w:pPr>
          </w:p>
        </w:tc>
        <w:tc>
          <w:tcPr>
            <w:tcW w:w="255" w:type="pct"/>
          </w:tcPr>
          <w:p w14:paraId="0B19C754" w14:textId="77777777" w:rsidR="00285EB9" w:rsidRPr="005A7BEF" w:rsidRDefault="00285EB9" w:rsidP="005A7BEF">
            <w:pPr>
              <w:jc w:val="center"/>
              <w:rPr>
                <w:rFonts w:ascii="Arial" w:hAnsi="Arial" w:cs="Arial"/>
                <w:b/>
                <w:sz w:val="16"/>
                <w:szCs w:val="16"/>
              </w:rPr>
            </w:pPr>
          </w:p>
        </w:tc>
        <w:tc>
          <w:tcPr>
            <w:tcW w:w="255" w:type="pct"/>
          </w:tcPr>
          <w:p w14:paraId="77008ED8" w14:textId="77777777" w:rsidR="00285EB9" w:rsidRPr="005A7BEF" w:rsidRDefault="00285EB9" w:rsidP="005A7BEF">
            <w:pPr>
              <w:jc w:val="center"/>
              <w:rPr>
                <w:rFonts w:ascii="Arial" w:hAnsi="Arial" w:cs="Arial"/>
                <w:b/>
                <w:sz w:val="16"/>
                <w:szCs w:val="16"/>
              </w:rPr>
            </w:pPr>
          </w:p>
        </w:tc>
        <w:tc>
          <w:tcPr>
            <w:tcW w:w="255" w:type="pct"/>
            <w:vAlign w:val="center"/>
          </w:tcPr>
          <w:p w14:paraId="6B74F08C" w14:textId="77777777" w:rsidR="00285EB9" w:rsidRPr="005A7BEF" w:rsidRDefault="00285EB9" w:rsidP="005A7BEF">
            <w:pPr>
              <w:jc w:val="center"/>
              <w:rPr>
                <w:rFonts w:ascii="Arial" w:hAnsi="Arial" w:cs="Arial"/>
                <w:b/>
                <w:sz w:val="16"/>
                <w:szCs w:val="16"/>
              </w:rPr>
            </w:pPr>
          </w:p>
        </w:tc>
        <w:tc>
          <w:tcPr>
            <w:tcW w:w="303" w:type="pct"/>
          </w:tcPr>
          <w:p w14:paraId="003D2346" w14:textId="77777777" w:rsidR="00285EB9" w:rsidRPr="005A7BEF" w:rsidRDefault="00285EB9" w:rsidP="005A7BEF">
            <w:pPr>
              <w:rPr>
                <w:rFonts w:ascii="Arial" w:hAnsi="Arial" w:cs="Arial"/>
                <w:b/>
                <w:sz w:val="16"/>
                <w:szCs w:val="16"/>
              </w:rPr>
            </w:pPr>
          </w:p>
        </w:tc>
      </w:tr>
      <w:tr w:rsidR="00285EB9" w:rsidRPr="005A7BEF" w14:paraId="2C096AE0" w14:textId="77777777" w:rsidTr="00285EB9">
        <w:tc>
          <w:tcPr>
            <w:tcW w:w="2406" w:type="pct"/>
          </w:tcPr>
          <w:p w14:paraId="52FE07AE" w14:textId="6B20F4BF" w:rsidR="00285EB9" w:rsidRPr="008D4F63" w:rsidRDefault="009D5711" w:rsidP="005A7BEF">
            <w:pPr>
              <w:rPr>
                <w:rFonts w:ascii="Arial" w:hAnsi="Arial" w:cs="Arial"/>
                <w:sz w:val="16"/>
                <w:szCs w:val="16"/>
              </w:rPr>
            </w:pPr>
            <w:r>
              <w:rPr>
                <w:rFonts w:ascii="Arial" w:hAnsi="Arial" w:cs="Arial"/>
                <w:bCs/>
                <w:sz w:val="16"/>
                <w:szCs w:val="16"/>
              </w:rPr>
              <w:t>Please specify how [Name]</w:t>
            </w:r>
            <w:r w:rsidRPr="009D5711">
              <w:rPr>
                <w:rFonts w:ascii="Arial" w:hAnsi="Arial" w:cs="Arial"/>
                <w:bCs/>
                <w:sz w:val="16"/>
                <w:szCs w:val="16"/>
              </w:rPr>
              <w:t xml:space="preserve"> is related to this household.</w:t>
            </w:r>
          </w:p>
          <w:p w14:paraId="76797619" w14:textId="1FEA9BAF" w:rsidR="00285EB9" w:rsidRPr="008D4F63" w:rsidRDefault="00285EB9" w:rsidP="005A7BEF">
            <w:pPr>
              <w:rPr>
                <w:rFonts w:ascii="Arial" w:hAnsi="Arial" w:cs="Arial"/>
                <w:sz w:val="16"/>
                <w:szCs w:val="16"/>
              </w:rPr>
            </w:pPr>
            <w:r w:rsidRPr="008D4F63">
              <w:rPr>
                <w:rFonts w:ascii="Arial" w:hAnsi="Arial" w:cs="Arial"/>
                <w:sz w:val="16"/>
                <w:szCs w:val="16"/>
              </w:rPr>
              <w:t xml:space="preserve">1. </w:t>
            </w:r>
            <w:r w:rsidR="009D5711">
              <w:rPr>
                <w:rFonts w:ascii="Arial" w:hAnsi="Arial" w:cs="Arial"/>
                <w:sz w:val="16"/>
                <w:szCs w:val="16"/>
              </w:rPr>
              <w:t>He/she is the p</w:t>
            </w:r>
            <w:r w:rsidRPr="008D4F63">
              <w:rPr>
                <w:rFonts w:ascii="Arial" w:hAnsi="Arial" w:cs="Arial"/>
                <w:sz w:val="16"/>
                <w:szCs w:val="16"/>
              </w:rPr>
              <w:t xml:space="preserve">arent of </w:t>
            </w:r>
            <w:r w:rsidR="009D5711">
              <w:rPr>
                <w:rFonts w:ascii="Arial" w:hAnsi="Arial" w:cs="Arial"/>
                <w:sz w:val="16"/>
                <w:szCs w:val="16"/>
              </w:rPr>
              <w:t xml:space="preserve">the </w:t>
            </w:r>
            <w:r w:rsidRPr="008D4F63">
              <w:rPr>
                <w:rFonts w:ascii="Arial" w:hAnsi="Arial" w:cs="Arial"/>
                <w:sz w:val="16"/>
                <w:szCs w:val="16"/>
              </w:rPr>
              <w:t xml:space="preserve">household head </w:t>
            </w:r>
          </w:p>
          <w:p w14:paraId="2CB49FC2" w14:textId="0663402D" w:rsidR="00285EB9" w:rsidRPr="008D4F63" w:rsidRDefault="00285EB9" w:rsidP="005A7BEF">
            <w:pPr>
              <w:rPr>
                <w:rFonts w:ascii="Arial" w:hAnsi="Arial" w:cs="Arial"/>
                <w:sz w:val="16"/>
                <w:szCs w:val="16"/>
              </w:rPr>
            </w:pPr>
            <w:r w:rsidRPr="008D4F63">
              <w:rPr>
                <w:rFonts w:ascii="Arial" w:hAnsi="Arial" w:cs="Arial"/>
                <w:sz w:val="16"/>
                <w:szCs w:val="16"/>
              </w:rPr>
              <w:t xml:space="preserve">2. </w:t>
            </w:r>
            <w:r w:rsidR="009D5711">
              <w:rPr>
                <w:rFonts w:ascii="Arial" w:hAnsi="Arial" w:cs="Arial"/>
                <w:sz w:val="16"/>
                <w:szCs w:val="16"/>
              </w:rPr>
              <w:t>He/she is the</w:t>
            </w:r>
            <w:r w:rsidR="009D5711" w:rsidRPr="003024E5">
              <w:rPr>
                <w:rFonts w:ascii="Arial" w:hAnsi="Arial" w:cs="Arial"/>
                <w:sz w:val="16"/>
                <w:szCs w:val="16"/>
              </w:rPr>
              <w:t xml:space="preserve"> </w:t>
            </w:r>
            <w:r w:rsidR="009D5711">
              <w:rPr>
                <w:rFonts w:ascii="Arial" w:hAnsi="Arial" w:cs="Arial"/>
                <w:sz w:val="16"/>
                <w:szCs w:val="16"/>
              </w:rPr>
              <w:t>p</w:t>
            </w:r>
            <w:r w:rsidRPr="008D4F63">
              <w:rPr>
                <w:rFonts w:ascii="Arial" w:hAnsi="Arial" w:cs="Arial"/>
                <w:sz w:val="16"/>
                <w:szCs w:val="16"/>
              </w:rPr>
              <w:t>arent of</w:t>
            </w:r>
            <w:r w:rsidR="009D5711">
              <w:rPr>
                <w:rFonts w:ascii="Arial" w:hAnsi="Arial" w:cs="Arial"/>
                <w:sz w:val="16"/>
                <w:szCs w:val="16"/>
              </w:rPr>
              <w:t xml:space="preserve"> the</w:t>
            </w:r>
            <w:r w:rsidRPr="008D4F63">
              <w:rPr>
                <w:rFonts w:ascii="Arial" w:hAnsi="Arial" w:cs="Arial"/>
                <w:sz w:val="16"/>
                <w:szCs w:val="16"/>
              </w:rPr>
              <w:t xml:space="preserve"> household head’s spouse</w:t>
            </w:r>
          </w:p>
          <w:p w14:paraId="2861A6ED" w14:textId="28A1A949" w:rsidR="00285EB9" w:rsidRPr="008D4F63" w:rsidRDefault="00285EB9" w:rsidP="005A7BEF">
            <w:pPr>
              <w:rPr>
                <w:rFonts w:ascii="Arial" w:hAnsi="Arial" w:cs="Arial"/>
                <w:sz w:val="16"/>
                <w:szCs w:val="16"/>
              </w:rPr>
            </w:pPr>
            <w:r w:rsidRPr="008D4F63">
              <w:rPr>
                <w:rFonts w:ascii="Arial" w:hAnsi="Arial" w:cs="Arial"/>
                <w:sz w:val="16"/>
                <w:szCs w:val="16"/>
              </w:rPr>
              <w:t xml:space="preserve">3. </w:t>
            </w:r>
            <w:r w:rsidR="009D5711">
              <w:rPr>
                <w:rFonts w:ascii="Arial" w:hAnsi="Arial" w:cs="Arial"/>
                <w:sz w:val="16"/>
                <w:szCs w:val="16"/>
              </w:rPr>
              <w:t>He/she is a s</w:t>
            </w:r>
            <w:r w:rsidRPr="008D4F63">
              <w:rPr>
                <w:rFonts w:ascii="Arial" w:hAnsi="Arial" w:cs="Arial"/>
                <w:sz w:val="16"/>
                <w:szCs w:val="16"/>
              </w:rPr>
              <w:t>ibling of</w:t>
            </w:r>
            <w:r w:rsidR="009D5711">
              <w:rPr>
                <w:rFonts w:ascii="Arial" w:hAnsi="Arial" w:cs="Arial"/>
                <w:sz w:val="16"/>
                <w:szCs w:val="16"/>
              </w:rPr>
              <w:t xml:space="preserve"> the</w:t>
            </w:r>
            <w:r w:rsidRPr="008D4F63">
              <w:rPr>
                <w:rFonts w:ascii="Arial" w:hAnsi="Arial" w:cs="Arial"/>
                <w:sz w:val="16"/>
                <w:szCs w:val="16"/>
              </w:rPr>
              <w:t xml:space="preserve"> household head </w:t>
            </w:r>
          </w:p>
          <w:p w14:paraId="454D9695" w14:textId="5CE80C11" w:rsidR="00285EB9" w:rsidRPr="008D4F63" w:rsidRDefault="00285EB9" w:rsidP="005A7BEF">
            <w:pPr>
              <w:rPr>
                <w:rFonts w:ascii="Arial" w:hAnsi="Arial" w:cs="Arial"/>
                <w:sz w:val="16"/>
                <w:szCs w:val="16"/>
              </w:rPr>
            </w:pPr>
            <w:r w:rsidRPr="008D4F63">
              <w:rPr>
                <w:rFonts w:ascii="Arial" w:hAnsi="Arial" w:cs="Arial"/>
                <w:sz w:val="16"/>
                <w:szCs w:val="16"/>
              </w:rPr>
              <w:t xml:space="preserve">4. </w:t>
            </w:r>
            <w:r w:rsidR="009D5711">
              <w:rPr>
                <w:rFonts w:ascii="Arial" w:hAnsi="Arial" w:cs="Arial"/>
                <w:sz w:val="16"/>
                <w:szCs w:val="16"/>
              </w:rPr>
              <w:t>He/she is a s</w:t>
            </w:r>
            <w:r w:rsidRPr="008D4F63">
              <w:rPr>
                <w:rFonts w:ascii="Arial" w:hAnsi="Arial" w:cs="Arial"/>
                <w:sz w:val="16"/>
                <w:szCs w:val="16"/>
              </w:rPr>
              <w:t>ibling of</w:t>
            </w:r>
            <w:r w:rsidR="009D5711">
              <w:rPr>
                <w:rFonts w:ascii="Arial" w:hAnsi="Arial" w:cs="Arial"/>
                <w:sz w:val="16"/>
                <w:szCs w:val="16"/>
              </w:rPr>
              <w:t xml:space="preserve"> the</w:t>
            </w:r>
            <w:r w:rsidRPr="008D4F63">
              <w:rPr>
                <w:rFonts w:ascii="Arial" w:hAnsi="Arial" w:cs="Arial"/>
                <w:sz w:val="16"/>
                <w:szCs w:val="16"/>
              </w:rPr>
              <w:t xml:space="preserve"> household head’s spouse</w:t>
            </w:r>
          </w:p>
          <w:p w14:paraId="4C96ACB7" w14:textId="532278E5" w:rsidR="00285EB9" w:rsidRPr="008D4F63" w:rsidRDefault="00285EB9" w:rsidP="005A7BEF">
            <w:pPr>
              <w:rPr>
                <w:rFonts w:ascii="Arial" w:hAnsi="Arial" w:cs="Arial"/>
                <w:sz w:val="16"/>
                <w:szCs w:val="16"/>
              </w:rPr>
            </w:pPr>
            <w:r w:rsidRPr="008D4F63">
              <w:rPr>
                <w:rFonts w:ascii="Arial" w:hAnsi="Arial" w:cs="Arial"/>
                <w:sz w:val="16"/>
                <w:szCs w:val="16"/>
              </w:rPr>
              <w:t xml:space="preserve">5. </w:t>
            </w:r>
            <w:r w:rsidR="009D5711">
              <w:rPr>
                <w:rFonts w:ascii="Arial" w:hAnsi="Arial" w:cs="Arial"/>
                <w:sz w:val="16"/>
                <w:szCs w:val="16"/>
              </w:rPr>
              <w:t>He/she is</w:t>
            </w:r>
            <w:r w:rsidR="009D5711" w:rsidRPr="003024E5">
              <w:rPr>
                <w:rFonts w:ascii="Arial" w:hAnsi="Arial" w:cs="Arial"/>
                <w:sz w:val="16"/>
                <w:szCs w:val="16"/>
              </w:rPr>
              <w:t xml:space="preserve"> </w:t>
            </w:r>
            <w:r w:rsidR="009D5711">
              <w:rPr>
                <w:rFonts w:ascii="Arial" w:hAnsi="Arial" w:cs="Arial"/>
                <w:sz w:val="16"/>
                <w:szCs w:val="16"/>
              </w:rPr>
              <w:t>a c</w:t>
            </w:r>
            <w:r w:rsidRPr="008D4F63">
              <w:rPr>
                <w:rFonts w:ascii="Arial" w:hAnsi="Arial" w:cs="Arial"/>
                <w:sz w:val="16"/>
                <w:szCs w:val="16"/>
              </w:rPr>
              <w:t xml:space="preserve">hild of </w:t>
            </w:r>
            <w:r w:rsidR="009D5711">
              <w:rPr>
                <w:rFonts w:ascii="Arial" w:hAnsi="Arial" w:cs="Arial"/>
                <w:sz w:val="16"/>
                <w:szCs w:val="16"/>
              </w:rPr>
              <w:t xml:space="preserve">the </w:t>
            </w:r>
            <w:r w:rsidRPr="008D4F63">
              <w:rPr>
                <w:rFonts w:ascii="Arial" w:hAnsi="Arial" w:cs="Arial"/>
                <w:sz w:val="16"/>
                <w:szCs w:val="16"/>
              </w:rPr>
              <w:t xml:space="preserve">household head with </w:t>
            </w:r>
            <w:r w:rsidR="009D5711">
              <w:rPr>
                <w:rFonts w:ascii="Arial" w:hAnsi="Arial" w:cs="Arial"/>
                <w:sz w:val="16"/>
                <w:szCs w:val="16"/>
              </w:rPr>
              <w:t xml:space="preserve">the </w:t>
            </w:r>
            <w:r w:rsidRPr="008D4F63">
              <w:rPr>
                <w:rFonts w:ascii="Arial" w:hAnsi="Arial" w:cs="Arial"/>
                <w:sz w:val="16"/>
                <w:szCs w:val="16"/>
              </w:rPr>
              <w:t>current spouse</w:t>
            </w:r>
          </w:p>
          <w:p w14:paraId="4B6CD979" w14:textId="6C84BE15" w:rsidR="00285EB9" w:rsidRPr="008D4F63" w:rsidRDefault="00285EB9" w:rsidP="005A7BEF">
            <w:pPr>
              <w:rPr>
                <w:rFonts w:ascii="Arial" w:hAnsi="Arial" w:cs="Arial"/>
                <w:sz w:val="16"/>
                <w:szCs w:val="16"/>
              </w:rPr>
            </w:pPr>
            <w:r w:rsidRPr="008D4F63">
              <w:rPr>
                <w:rFonts w:ascii="Arial" w:hAnsi="Arial" w:cs="Arial"/>
                <w:sz w:val="16"/>
                <w:szCs w:val="16"/>
              </w:rPr>
              <w:t xml:space="preserve">6. </w:t>
            </w:r>
            <w:r w:rsidR="009D5711">
              <w:rPr>
                <w:rFonts w:ascii="Arial" w:hAnsi="Arial" w:cs="Arial"/>
                <w:sz w:val="16"/>
                <w:szCs w:val="16"/>
              </w:rPr>
              <w:t>He/she is a</w:t>
            </w:r>
            <w:r w:rsidR="009D5711" w:rsidRPr="003024E5">
              <w:rPr>
                <w:rFonts w:ascii="Arial" w:hAnsi="Arial" w:cs="Arial"/>
                <w:sz w:val="16"/>
                <w:szCs w:val="16"/>
              </w:rPr>
              <w:t xml:space="preserve"> </w:t>
            </w:r>
            <w:r w:rsidR="009D5711">
              <w:rPr>
                <w:rFonts w:ascii="Arial" w:hAnsi="Arial" w:cs="Arial"/>
                <w:sz w:val="16"/>
                <w:szCs w:val="16"/>
              </w:rPr>
              <w:t>c</w:t>
            </w:r>
            <w:r w:rsidRPr="008D4F63">
              <w:rPr>
                <w:rFonts w:ascii="Arial" w:hAnsi="Arial" w:cs="Arial"/>
                <w:sz w:val="16"/>
                <w:szCs w:val="16"/>
              </w:rPr>
              <w:t>hild of</w:t>
            </w:r>
            <w:r w:rsidR="009D5711">
              <w:rPr>
                <w:rFonts w:ascii="Arial" w:hAnsi="Arial" w:cs="Arial"/>
                <w:sz w:val="16"/>
                <w:szCs w:val="16"/>
              </w:rPr>
              <w:t xml:space="preserve"> the</w:t>
            </w:r>
            <w:r w:rsidRPr="008D4F63">
              <w:rPr>
                <w:rFonts w:ascii="Arial" w:hAnsi="Arial" w:cs="Arial"/>
                <w:sz w:val="16"/>
                <w:szCs w:val="16"/>
              </w:rPr>
              <w:t xml:space="preserve"> household head with another person </w:t>
            </w:r>
          </w:p>
          <w:p w14:paraId="29DFCD80" w14:textId="3B7D241D" w:rsidR="00285EB9" w:rsidRPr="008D4F63" w:rsidRDefault="00285EB9" w:rsidP="005A7BEF">
            <w:pPr>
              <w:rPr>
                <w:rFonts w:ascii="Arial" w:hAnsi="Arial" w:cs="Arial"/>
                <w:sz w:val="16"/>
                <w:szCs w:val="16"/>
              </w:rPr>
            </w:pPr>
            <w:r w:rsidRPr="008D4F63">
              <w:rPr>
                <w:rFonts w:ascii="Arial" w:hAnsi="Arial" w:cs="Arial"/>
                <w:sz w:val="16"/>
                <w:szCs w:val="16"/>
              </w:rPr>
              <w:t xml:space="preserve">7. </w:t>
            </w:r>
            <w:r w:rsidR="009D5711">
              <w:rPr>
                <w:rFonts w:ascii="Arial" w:hAnsi="Arial" w:cs="Arial"/>
                <w:sz w:val="16"/>
                <w:szCs w:val="16"/>
              </w:rPr>
              <w:t>He/she is a</w:t>
            </w:r>
            <w:r w:rsidR="009D5711" w:rsidRPr="003024E5">
              <w:rPr>
                <w:rFonts w:ascii="Arial" w:hAnsi="Arial" w:cs="Arial"/>
                <w:sz w:val="16"/>
                <w:szCs w:val="16"/>
              </w:rPr>
              <w:t xml:space="preserve"> </w:t>
            </w:r>
            <w:r w:rsidR="009D5711">
              <w:rPr>
                <w:rFonts w:ascii="Arial" w:hAnsi="Arial" w:cs="Arial"/>
                <w:sz w:val="16"/>
                <w:szCs w:val="16"/>
              </w:rPr>
              <w:t>c</w:t>
            </w:r>
            <w:r w:rsidRPr="008D4F63">
              <w:rPr>
                <w:rFonts w:ascii="Arial" w:hAnsi="Arial" w:cs="Arial"/>
                <w:sz w:val="16"/>
                <w:szCs w:val="16"/>
              </w:rPr>
              <w:t xml:space="preserve">hild of </w:t>
            </w:r>
            <w:r w:rsidR="009D5711">
              <w:rPr>
                <w:rFonts w:ascii="Arial" w:hAnsi="Arial" w:cs="Arial"/>
                <w:sz w:val="16"/>
                <w:szCs w:val="16"/>
              </w:rPr>
              <w:t xml:space="preserve">the </w:t>
            </w:r>
            <w:r w:rsidRPr="008D4F63">
              <w:rPr>
                <w:rFonts w:ascii="Arial" w:hAnsi="Arial" w:cs="Arial"/>
                <w:sz w:val="16"/>
                <w:szCs w:val="16"/>
              </w:rPr>
              <w:t>household head’s spouse with another person</w:t>
            </w:r>
          </w:p>
        </w:tc>
        <w:tc>
          <w:tcPr>
            <w:tcW w:w="254" w:type="pct"/>
          </w:tcPr>
          <w:p w14:paraId="09DB797A" w14:textId="77777777" w:rsidR="00285EB9" w:rsidRPr="005A7BEF" w:rsidRDefault="00285EB9" w:rsidP="005A7BEF">
            <w:pPr>
              <w:jc w:val="center"/>
              <w:rPr>
                <w:rFonts w:ascii="Arial" w:hAnsi="Arial" w:cs="Arial"/>
                <w:b/>
                <w:sz w:val="16"/>
                <w:szCs w:val="16"/>
              </w:rPr>
            </w:pPr>
          </w:p>
        </w:tc>
        <w:tc>
          <w:tcPr>
            <w:tcW w:w="254" w:type="pct"/>
          </w:tcPr>
          <w:p w14:paraId="43CFE5DB" w14:textId="77777777" w:rsidR="00285EB9" w:rsidRPr="005A7BEF" w:rsidRDefault="00285EB9" w:rsidP="005A7BEF">
            <w:pPr>
              <w:jc w:val="center"/>
              <w:rPr>
                <w:rFonts w:ascii="Arial" w:hAnsi="Arial" w:cs="Arial"/>
                <w:b/>
                <w:sz w:val="16"/>
                <w:szCs w:val="16"/>
              </w:rPr>
            </w:pPr>
          </w:p>
        </w:tc>
        <w:tc>
          <w:tcPr>
            <w:tcW w:w="254" w:type="pct"/>
          </w:tcPr>
          <w:p w14:paraId="19B1E6AA" w14:textId="77777777" w:rsidR="00285EB9" w:rsidRPr="005A7BEF" w:rsidRDefault="00285EB9" w:rsidP="005A7BEF">
            <w:pPr>
              <w:jc w:val="center"/>
              <w:rPr>
                <w:rFonts w:ascii="Arial" w:hAnsi="Arial" w:cs="Arial"/>
                <w:b/>
                <w:sz w:val="16"/>
                <w:szCs w:val="16"/>
              </w:rPr>
            </w:pPr>
          </w:p>
        </w:tc>
        <w:tc>
          <w:tcPr>
            <w:tcW w:w="254" w:type="pct"/>
          </w:tcPr>
          <w:p w14:paraId="58EAD502" w14:textId="77777777" w:rsidR="00285EB9" w:rsidRPr="005A7BEF" w:rsidRDefault="00285EB9" w:rsidP="005A7BEF">
            <w:pPr>
              <w:jc w:val="center"/>
              <w:rPr>
                <w:rFonts w:ascii="Arial" w:hAnsi="Arial" w:cs="Arial"/>
                <w:b/>
                <w:sz w:val="16"/>
                <w:szCs w:val="16"/>
              </w:rPr>
            </w:pPr>
          </w:p>
        </w:tc>
        <w:tc>
          <w:tcPr>
            <w:tcW w:w="255" w:type="pct"/>
          </w:tcPr>
          <w:p w14:paraId="43FA91FB" w14:textId="77777777" w:rsidR="00285EB9" w:rsidRPr="005A7BEF" w:rsidRDefault="00285EB9" w:rsidP="005A7BEF">
            <w:pPr>
              <w:jc w:val="center"/>
              <w:rPr>
                <w:rFonts w:ascii="Arial" w:hAnsi="Arial" w:cs="Arial"/>
                <w:b/>
                <w:sz w:val="16"/>
                <w:szCs w:val="16"/>
              </w:rPr>
            </w:pPr>
          </w:p>
        </w:tc>
        <w:tc>
          <w:tcPr>
            <w:tcW w:w="255" w:type="pct"/>
          </w:tcPr>
          <w:p w14:paraId="7EBF255E" w14:textId="77777777" w:rsidR="00285EB9" w:rsidRPr="005A7BEF" w:rsidRDefault="00285EB9" w:rsidP="005A7BEF">
            <w:pPr>
              <w:jc w:val="center"/>
              <w:rPr>
                <w:rFonts w:ascii="Arial" w:hAnsi="Arial" w:cs="Arial"/>
                <w:b/>
                <w:sz w:val="16"/>
                <w:szCs w:val="16"/>
              </w:rPr>
            </w:pPr>
          </w:p>
        </w:tc>
        <w:tc>
          <w:tcPr>
            <w:tcW w:w="255" w:type="pct"/>
          </w:tcPr>
          <w:p w14:paraId="06098987" w14:textId="77777777" w:rsidR="00285EB9" w:rsidRPr="005A7BEF" w:rsidRDefault="00285EB9" w:rsidP="005A7BEF">
            <w:pPr>
              <w:jc w:val="center"/>
              <w:rPr>
                <w:rFonts w:ascii="Arial" w:hAnsi="Arial" w:cs="Arial"/>
                <w:b/>
                <w:sz w:val="16"/>
                <w:szCs w:val="16"/>
              </w:rPr>
            </w:pPr>
          </w:p>
        </w:tc>
        <w:tc>
          <w:tcPr>
            <w:tcW w:w="255" w:type="pct"/>
          </w:tcPr>
          <w:p w14:paraId="36EDB59E" w14:textId="77777777" w:rsidR="00285EB9" w:rsidRPr="005A7BEF" w:rsidRDefault="00285EB9" w:rsidP="005A7BEF">
            <w:pPr>
              <w:jc w:val="center"/>
              <w:rPr>
                <w:rFonts w:ascii="Arial" w:hAnsi="Arial" w:cs="Arial"/>
                <w:b/>
                <w:sz w:val="16"/>
                <w:szCs w:val="16"/>
              </w:rPr>
            </w:pPr>
          </w:p>
        </w:tc>
        <w:tc>
          <w:tcPr>
            <w:tcW w:w="255" w:type="pct"/>
            <w:vAlign w:val="center"/>
          </w:tcPr>
          <w:p w14:paraId="585D435E" w14:textId="77777777" w:rsidR="00285EB9" w:rsidRPr="005A7BEF" w:rsidRDefault="00285EB9" w:rsidP="005A7BEF">
            <w:pPr>
              <w:jc w:val="center"/>
              <w:rPr>
                <w:rFonts w:ascii="Arial" w:hAnsi="Arial" w:cs="Arial"/>
                <w:b/>
                <w:sz w:val="16"/>
                <w:szCs w:val="16"/>
              </w:rPr>
            </w:pPr>
          </w:p>
        </w:tc>
        <w:tc>
          <w:tcPr>
            <w:tcW w:w="303" w:type="pct"/>
            <w:vAlign w:val="center"/>
          </w:tcPr>
          <w:p w14:paraId="0CEE463E" w14:textId="77777777" w:rsidR="00285EB9" w:rsidRPr="005A7BEF" w:rsidRDefault="00285EB9" w:rsidP="005A7BEF">
            <w:pPr>
              <w:jc w:val="center"/>
              <w:rPr>
                <w:rFonts w:ascii="Arial" w:hAnsi="Arial" w:cs="Arial"/>
                <w:b/>
                <w:sz w:val="16"/>
                <w:szCs w:val="16"/>
              </w:rPr>
            </w:pPr>
          </w:p>
        </w:tc>
      </w:tr>
    </w:tbl>
    <w:p w14:paraId="543E9DB0" w14:textId="2A2E91C6" w:rsidR="0015224B" w:rsidRDefault="0015224B" w:rsidP="005A7BEF">
      <w:pPr>
        <w:rPr>
          <w:rFonts w:ascii="Arial" w:hAnsi="Arial" w:cs="Arial"/>
          <w:i/>
          <w:sz w:val="16"/>
          <w:szCs w:val="16"/>
        </w:rPr>
      </w:pPr>
    </w:p>
    <w:p w14:paraId="579B1519" w14:textId="26BEB8E7" w:rsidR="0015224B" w:rsidRDefault="0015224B" w:rsidP="005A7BEF">
      <w:pPr>
        <w:rPr>
          <w:rFonts w:ascii="Arial" w:hAnsi="Arial" w:cs="Arial"/>
          <w:i/>
          <w:sz w:val="16"/>
          <w:szCs w:val="16"/>
        </w:rPr>
      </w:pPr>
    </w:p>
    <w:p w14:paraId="7DC82F76" w14:textId="042F7798" w:rsidR="00065F35" w:rsidRDefault="00065F35" w:rsidP="005A7BEF">
      <w:pPr>
        <w:rPr>
          <w:rFonts w:ascii="Arial" w:hAnsi="Arial" w:cs="Arial"/>
          <w:i/>
          <w:sz w:val="16"/>
          <w:szCs w:val="16"/>
        </w:rPr>
      </w:pPr>
    </w:p>
    <w:p w14:paraId="72D82703" w14:textId="4113FF28" w:rsidR="00075602" w:rsidRDefault="00075602" w:rsidP="005A7BEF">
      <w:pPr>
        <w:rPr>
          <w:rFonts w:ascii="Arial" w:hAnsi="Arial" w:cs="Arial"/>
          <w:sz w:val="16"/>
          <w:szCs w:val="16"/>
        </w:rPr>
      </w:pPr>
    </w:p>
    <w:p w14:paraId="37307D78" w14:textId="77777777" w:rsidR="00075602" w:rsidRPr="00842F8E" w:rsidRDefault="00075602" w:rsidP="005A7BEF">
      <w:pPr>
        <w:rPr>
          <w:rFonts w:ascii="Arial" w:hAnsi="Arial" w:cs="Arial"/>
          <w:sz w:val="16"/>
          <w:szCs w:val="16"/>
        </w:rPr>
      </w:pPr>
    </w:p>
    <w:p w14:paraId="244C80ED" w14:textId="77777777" w:rsidR="00065F35" w:rsidRDefault="00065F35" w:rsidP="005A7BEF">
      <w:pPr>
        <w:rPr>
          <w:rFonts w:ascii="Arial" w:hAnsi="Arial" w:cs="Arial"/>
          <w:i/>
          <w:sz w:val="16"/>
          <w:szCs w:val="16"/>
        </w:rPr>
      </w:pPr>
    </w:p>
    <w:p w14:paraId="6C34AA13" w14:textId="77777777" w:rsidR="00065F35" w:rsidRDefault="00065F35" w:rsidP="005A7BEF">
      <w:pPr>
        <w:rPr>
          <w:rFonts w:ascii="Arial" w:hAnsi="Arial" w:cs="Arial"/>
          <w:i/>
          <w:sz w:val="16"/>
          <w:szCs w:val="16"/>
        </w:rPr>
      </w:pPr>
    </w:p>
    <w:p w14:paraId="0DA7BE23" w14:textId="4A4D7438" w:rsidR="0015224B" w:rsidRPr="0015224B" w:rsidRDefault="0015224B" w:rsidP="0015224B">
      <w:pPr>
        <w:rPr>
          <w:rFonts w:ascii="Arial" w:hAnsi="Arial" w:cs="Arial"/>
          <w:sz w:val="16"/>
          <w:szCs w:val="16"/>
        </w:rPr>
      </w:pPr>
      <w:r w:rsidRPr="0015224B">
        <w:rPr>
          <w:rFonts w:ascii="Arial" w:hAnsi="Arial" w:cs="Arial"/>
          <w:sz w:val="16"/>
          <w:szCs w:val="16"/>
        </w:rPr>
        <w:t>Based on the information you just provided,</w:t>
      </w:r>
      <w:r>
        <w:rPr>
          <w:rFonts w:ascii="Arial" w:hAnsi="Arial" w:cs="Arial"/>
          <w:sz w:val="16"/>
          <w:szCs w:val="16"/>
        </w:rPr>
        <w:t xml:space="preserve"> this household has a total of [#]</w:t>
      </w:r>
      <w:r w:rsidRPr="0015224B">
        <w:rPr>
          <w:rFonts w:ascii="Arial" w:hAnsi="Arial" w:cs="Arial"/>
          <w:sz w:val="16"/>
          <w:szCs w:val="16"/>
        </w:rPr>
        <w:t xml:space="preserve"> non-resident relatives. Is this correct?</w:t>
      </w:r>
    </w:p>
    <w:p w14:paraId="7735F018" w14:textId="77777777" w:rsidR="0015224B" w:rsidRPr="0015224B" w:rsidRDefault="0015224B" w:rsidP="0015224B">
      <w:pPr>
        <w:rPr>
          <w:rFonts w:ascii="Arial" w:hAnsi="Arial" w:cs="Arial"/>
          <w:sz w:val="16"/>
          <w:szCs w:val="16"/>
        </w:rPr>
      </w:pPr>
    </w:p>
    <w:p w14:paraId="6B48CF70" w14:textId="270DE15E" w:rsidR="0015224B" w:rsidRPr="0015224B" w:rsidRDefault="0015224B" w:rsidP="0015224B">
      <w:pPr>
        <w:rPr>
          <w:rFonts w:ascii="Arial" w:hAnsi="Arial" w:cs="Arial"/>
          <w:sz w:val="16"/>
          <w:szCs w:val="16"/>
        </w:rPr>
      </w:pPr>
      <w:r w:rsidRPr="0015224B">
        <w:rPr>
          <w:rFonts w:ascii="Arial" w:hAnsi="Arial" w:cs="Arial"/>
          <w:sz w:val="16"/>
          <w:szCs w:val="16"/>
        </w:rPr>
        <w:t xml:space="preserve"> </w:t>
      </w:r>
      <w:r>
        <w:rPr>
          <w:rFonts w:ascii="Arial" w:hAnsi="Arial" w:cs="Arial"/>
          <w:sz w:val="16"/>
          <w:szCs w:val="16"/>
        </w:rPr>
        <w:t>1-</w:t>
      </w:r>
      <w:r w:rsidRPr="0015224B">
        <w:rPr>
          <w:rFonts w:ascii="Arial" w:hAnsi="Arial" w:cs="Arial"/>
          <w:sz w:val="16"/>
          <w:szCs w:val="16"/>
        </w:rPr>
        <w:t>Yes</w:t>
      </w:r>
    </w:p>
    <w:p w14:paraId="3C161B21" w14:textId="7D994045" w:rsidR="0015224B" w:rsidRPr="008D4F63" w:rsidRDefault="0015224B" w:rsidP="0015224B">
      <w:pPr>
        <w:rPr>
          <w:rFonts w:ascii="Arial" w:hAnsi="Arial" w:cs="Arial"/>
          <w:sz w:val="16"/>
          <w:szCs w:val="16"/>
        </w:rPr>
      </w:pPr>
      <w:r w:rsidRPr="0015224B">
        <w:rPr>
          <w:rFonts w:ascii="Arial" w:hAnsi="Arial" w:cs="Arial"/>
          <w:sz w:val="16"/>
          <w:szCs w:val="16"/>
        </w:rPr>
        <w:t xml:space="preserve"> </w:t>
      </w:r>
      <w:r>
        <w:rPr>
          <w:rFonts w:ascii="Arial" w:hAnsi="Arial" w:cs="Arial"/>
          <w:sz w:val="16"/>
          <w:szCs w:val="16"/>
        </w:rPr>
        <w:t>5-</w:t>
      </w:r>
      <w:r w:rsidRPr="0015224B">
        <w:rPr>
          <w:rFonts w:ascii="Arial" w:hAnsi="Arial" w:cs="Arial"/>
          <w:sz w:val="16"/>
          <w:szCs w:val="16"/>
        </w:rPr>
        <w:t>No</w:t>
      </w:r>
      <w:r w:rsidR="00075602">
        <w:rPr>
          <w:rFonts w:ascii="Arial" w:hAnsi="Arial" w:cs="Arial"/>
          <w:sz w:val="16"/>
          <w:szCs w:val="16"/>
        </w:rPr>
        <w:t xml:space="preserve"> &gt;&gt; make necessary corrections</w:t>
      </w:r>
    </w:p>
    <w:p w14:paraId="42A96178" w14:textId="1C8D9519" w:rsidR="0015224B" w:rsidRDefault="0015224B" w:rsidP="005A7BEF">
      <w:pPr>
        <w:rPr>
          <w:rFonts w:ascii="Arial" w:hAnsi="Arial" w:cs="Arial"/>
          <w:i/>
          <w:sz w:val="16"/>
          <w:szCs w:val="16"/>
        </w:rPr>
      </w:pPr>
    </w:p>
    <w:p w14:paraId="3CB68F98" w14:textId="77777777" w:rsidR="00A809FA" w:rsidRDefault="00C94CD2" w:rsidP="005A7BEF">
      <w:pPr>
        <w:rPr>
          <w:rFonts w:ascii="Arial" w:hAnsi="Arial" w:cs="Arial"/>
          <w:sz w:val="16"/>
          <w:szCs w:val="16"/>
        </w:rPr>
      </w:pPr>
      <w:r>
        <w:rPr>
          <w:rFonts w:ascii="Arial" w:hAnsi="Arial" w:cs="Arial"/>
          <w:sz w:val="16"/>
          <w:szCs w:val="16"/>
        </w:rPr>
        <w:t>For each non-resident relative listed</w:t>
      </w:r>
      <w:r w:rsidR="00A809FA">
        <w:rPr>
          <w:rFonts w:ascii="Arial" w:hAnsi="Arial" w:cs="Arial"/>
          <w:sz w:val="16"/>
          <w:szCs w:val="16"/>
        </w:rPr>
        <w:t>:</w:t>
      </w:r>
    </w:p>
    <w:p w14:paraId="7E9D9713" w14:textId="6A5A22D8" w:rsidR="0015224B" w:rsidRDefault="00A809FA" w:rsidP="005A7BEF">
      <w:pPr>
        <w:rPr>
          <w:rFonts w:ascii="Arial" w:hAnsi="Arial" w:cs="Arial"/>
          <w:b/>
          <w:sz w:val="16"/>
          <w:szCs w:val="16"/>
        </w:rPr>
      </w:pPr>
      <w:r>
        <w:rPr>
          <w:rFonts w:ascii="Arial" w:hAnsi="Arial" w:cs="Arial"/>
          <w:i/>
          <w:sz w:val="16"/>
          <w:szCs w:val="16"/>
        </w:rPr>
        <w:t>INTERVIEWER READS</w:t>
      </w:r>
      <w:r w:rsidR="00C94CD2">
        <w:rPr>
          <w:rFonts w:ascii="Arial" w:hAnsi="Arial" w:cs="Arial"/>
          <w:sz w:val="16"/>
          <w:szCs w:val="16"/>
        </w:rPr>
        <w:t>: “</w:t>
      </w:r>
      <w:r w:rsidR="00C94CD2" w:rsidRPr="00842F8E">
        <w:rPr>
          <w:rFonts w:ascii="Arial" w:hAnsi="Arial" w:cs="Arial"/>
          <w:b/>
          <w:sz w:val="16"/>
          <w:szCs w:val="16"/>
        </w:rPr>
        <w:t>I would now like to ask some questions about</w:t>
      </w:r>
      <w:r w:rsidR="009A5D1E" w:rsidRPr="00842F8E">
        <w:rPr>
          <w:rFonts w:ascii="Arial" w:hAnsi="Arial" w:cs="Arial"/>
          <w:b/>
          <w:sz w:val="16"/>
          <w:szCs w:val="16"/>
        </w:rPr>
        <w:t xml:space="preserve"> [Name]</w:t>
      </w:r>
      <w:r w:rsidR="00C94CD2" w:rsidRPr="00842F8E">
        <w:rPr>
          <w:rFonts w:ascii="Arial" w:hAnsi="Arial" w:cs="Arial"/>
          <w:b/>
          <w:sz w:val="16"/>
          <w:szCs w:val="16"/>
        </w:rPr>
        <w:t>, one of the non-resident relatives of this household.”</w:t>
      </w:r>
    </w:p>
    <w:p w14:paraId="4D1A0065" w14:textId="77777777" w:rsidR="00A809FA" w:rsidRPr="008D4F63" w:rsidRDefault="00A809FA" w:rsidP="005A7BEF">
      <w:pPr>
        <w:rPr>
          <w:rFonts w:ascii="Arial" w:hAnsi="Arial" w:cs="Arial"/>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1"/>
        <w:gridCol w:w="709"/>
        <w:gridCol w:w="708"/>
        <w:gridCol w:w="708"/>
        <w:gridCol w:w="708"/>
        <w:gridCol w:w="711"/>
        <w:gridCol w:w="711"/>
        <w:gridCol w:w="711"/>
        <w:gridCol w:w="711"/>
        <w:gridCol w:w="711"/>
        <w:gridCol w:w="845"/>
      </w:tblGrid>
      <w:tr w:rsidR="00F643BA" w:rsidRPr="005A7BEF" w14:paraId="285475E4" w14:textId="77777777" w:rsidTr="00DA328D">
        <w:trPr>
          <w:trHeight w:val="278"/>
        </w:trPr>
        <w:tc>
          <w:tcPr>
            <w:tcW w:w="2406" w:type="pct"/>
          </w:tcPr>
          <w:p w14:paraId="2F88A584" w14:textId="77777777" w:rsidR="00F643BA" w:rsidRDefault="00F643BA" w:rsidP="00DA328D">
            <w:pPr>
              <w:rPr>
                <w:rFonts w:ascii="Arial" w:hAnsi="Arial" w:cs="Arial"/>
                <w:sz w:val="16"/>
                <w:szCs w:val="16"/>
              </w:rPr>
            </w:pPr>
            <w:r w:rsidRPr="00F643BA">
              <w:rPr>
                <w:rFonts w:ascii="Arial" w:hAnsi="Arial" w:cs="Arial"/>
                <w:sz w:val="16"/>
                <w:szCs w:val="16"/>
              </w:rPr>
              <w:t>Who is the person answering these questions about</w:t>
            </w:r>
            <w:r>
              <w:rPr>
                <w:rFonts w:ascii="Arial" w:hAnsi="Arial" w:cs="Arial"/>
                <w:sz w:val="16"/>
                <w:szCs w:val="16"/>
              </w:rPr>
              <w:t xml:space="preserve"> [Name]?</w:t>
            </w:r>
          </w:p>
          <w:p w14:paraId="6668C28C" w14:textId="023B54FD" w:rsidR="00A809FA" w:rsidRPr="004B51C3" w:rsidRDefault="00A809FA" w:rsidP="00DA328D">
            <w:pPr>
              <w:rPr>
                <w:rFonts w:ascii="Arial" w:hAnsi="Arial" w:cs="Arial"/>
                <w:sz w:val="16"/>
                <w:szCs w:val="16"/>
              </w:rPr>
            </w:pPr>
            <w:r>
              <w:rPr>
                <w:rFonts w:ascii="Arial" w:hAnsi="Arial" w:cs="Arial"/>
                <w:sz w:val="16"/>
                <w:szCs w:val="16"/>
              </w:rPr>
              <w:t>[Names appear for selection]</w:t>
            </w:r>
          </w:p>
        </w:tc>
        <w:tc>
          <w:tcPr>
            <w:tcW w:w="254" w:type="pct"/>
          </w:tcPr>
          <w:p w14:paraId="5BFC5E48" w14:textId="77777777" w:rsidR="00F643BA" w:rsidRPr="005A7BEF" w:rsidRDefault="00F643BA" w:rsidP="00DA328D">
            <w:pPr>
              <w:jc w:val="center"/>
              <w:rPr>
                <w:rFonts w:ascii="Arial" w:hAnsi="Arial" w:cs="Arial"/>
                <w:b/>
                <w:sz w:val="16"/>
                <w:szCs w:val="16"/>
              </w:rPr>
            </w:pPr>
          </w:p>
        </w:tc>
        <w:tc>
          <w:tcPr>
            <w:tcW w:w="254" w:type="pct"/>
          </w:tcPr>
          <w:p w14:paraId="7BB9DFCC" w14:textId="77777777" w:rsidR="00F643BA" w:rsidRPr="005A7BEF" w:rsidRDefault="00F643BA" w:rsidP="00DA328D">
            <w:pPr>
              <w:jc w:val="center"/>
              <w:rPr>
                <w:rFonts w:ascii="Arial" w:hAnsi="Arial" w:cs="Arial"/>
                <w:b/>
                <w:sz w:val="16"/>
                <w:szCs w:val="16"/>
              </w:rPr>
            </w:pPr>
          </w:p>
        </w:tc>
        <w:tc>
          <w:tcPr>
            <w:tcW w:w="254" w:type="pct"/>
          </w:tcPr>
          <w:p w14:paraId="24CB87AD" w14:textId="77777777" w:rsidR="00F643BA" w:rsidRPr="005A7BEF" w:rsidRDefault="00F643BA" w:rsidP="00DA328D">
            <w:pPr>
              <w:jc w:val="center"/>
              <w:rPr>
                <w:rFonts w:ascii="Arial" w:hAnsi="Arial" w:cs="Arial"/>
                <w:b/>
                <w:sz w:val="16"/>
                <w:szCs w:val="16"/>
              </w:rPr>
            </w:pPr>
          </w:p>
        </w:tc>
        <w:tc>
          <w:tcPr>
            <w:tcW w:w="254" w:type="pct"/>
          </w:tcPr>
          <w:p w14:paraId="2F20C759" w14:textId="77777777" w:rsidR="00F643BA" w:rsidRPr="005A7BEF" w:rsidRDefault="00F643BA" w:rsidP="00DA328D">
            <w:pPr>
              <w:jc w:val="center"/>
              <w:rPr>
                <w:rFonts w:ascii="Arial" w:hAnsi="Arial" w:cs="Arial"/>
                <w:b/>
                <w:sz w:val="16"/>
                <w:szCs w:val="16"/>
              </w:rPr>
            </w:pPr>
          </w:p>
        </w:tc>
        <w:tc>
          <w:tcPr>
            <w:tcW w:w="255" w:type="pct"/>
          </w:tcPr>
          <w:p w14:paraId="178C7076" w14:textId="77777777" w:rsidR="00F643BA" w:rsidRPr="005A7BEF" w:rsidRDefault="00F643BA" w:rsidP="00DA328D">
            <w:pPr>
              <w:jc w:val="center"/>
              <w:rPr>
                <w:rFonts w:ascii="Arial" w:hAnsi="Arial" w:cs="Arial"/>
                <w:b/>
                <w:sz w:val="16"/>
                <w:szCs w:val="16"/>
              </w:rPr>
            </w:pPr>
          </w:p>
        </w:tc>
        <w:tc>
          <w:tcPr>
            <w:tcW w:w="255" w:type="pct"/>
          </w:tcPr>
          <w:p w14:paraId="01C30B27" w14:textId="77777777" w:rsidR="00F643BA" w:rsidRPr="005A7BEF" w:rsidRDefault="00F643BA" w:rsidP="00DA328D">
            <w:pPr>
              <w:jc w:val="center"/>
              <w:rPr>
                <w:rFonts w:ascii="Arial" w:hAnsi="Arial" w:cs="Arial"/>
                <w:b/>
                <w:sz w:val="16"/>
                <w:szCs w:val="16"/>
              </w:rPr>
            </w:pPr>
          </w:p>
        </w:tc>
        <w:tc>
          <w:tcPr>
            <w:tcW w:w="255" w:type="pct"/>
          </w:tcPr>
          <w:p w14:paraId="328F980F" w14:textId="77777777" w:rsidR="00F643BA" w:rsidRPr="005A7BEF" w:rsidRDefault="00F643BA" w:rsidP="00DA328D">
            <w:pPr>
              <w:jc w:val="center"/>
              <w:rPr>
                <w:rFonts w:ascii="Arial" w:hAnsi="Arial" w:cs="Arial"/>
                <w:b/>
                <w:sz w:val="16"/>
                <w:szCs w:val="16"/>
              </w:rPr>
            </w:pPr>
          </w:p>
        </w:tc>
        <w:tc>
          <w:tcPr>
            <w:tcW w:w="255" w:type="pct"/>
          </w:tcPr>
          <w:p w14:paraId="49C93677" w14:textId="77777777" w:rsidR="00F643BA" w:rsidRPr="005A7BEF" w:rsidRDefault="00F643BA" w:rsidP="00DA328D">
            <w:pPr>
              <w:jc w:val="center"/>
              <w:rPr>
                <w:rFonts w:ascii="Arial" w:hAnsi="Arial" w:cs="Arial"/>
                <w:b/>
                <w:sz w:val="16"/>
                <w:szCs w:val="16"/>
              </w:rPr>
            </w:pPr>
          </w:p>
        </w:tc>
        <w:tc>
          <w:tcPr>
            <w:tcW w:w="255" w:type="pct"/>
            <w:vAlign w:val="center"/>
          </w:tcPr>
          <w:p w14:paraId="473B5ADB" w14:textId="77777777" w:rsidR="00F643BA" w:rsidRPr="005A7BEF" w:rsidRDefault="00F643BA" w:rsidP="00DA328D">
            <w:pPr>
              <w:jc w:val="center"/>
              <w:rPr>
                <w:rFonts w:ascii="Arial" w:hAnsi="Arial" w:cs="Arial"/>
                <w:b/>
                <w:sz w:val="16"/>
                <w:szCs w:val="16"/>
              </w:rPr>
            </w:pPr>
          </w:p>
        </w:tc>
        <w:tc>
          <w:tcPr>
            <w:tcW w:w="303" w:type="pct"/>
          </w:tcPr>
          <w:p w14:paraId="4B19656A" w14:textId="77777777" w:rsidR="00F643BA" w:rsidRPr="005A7BEF" w:rsidRDefault="00F643BA" w:rsidP="00DA328D">
            <w:pPr>
              <w:rPr>
                <w:rFonts w:ascii="Arial" w:hAnsi="Arial" w:cs="Arial"/>
                <w:b/>
                <w:sz w:val="16"/>
                <w:szCs w:val="16"/>
              </w:rPr>
            </w:pPr>
          </w:p>
        </w:tc>
      </w:tr>
      <w:tr w:rsidR="0015224B" w:rsidRPr="005A7BEF" w14:paraId="034CB513" w14:textId="77777777" w:rsidTr="00DA328D">
        <w:trPr>
          <w:trHeight w:val="278"/>
        </w:trPr>
        <w:tc>
          <w:tcPr>
            <w:tcW w:w="2406" w:type="pct"/>
          </w:tcPr>
          <w:p w14:paraId="72FBB497" w14:textId="5A7CD9DB" w:rsidR="0015224B" w:rsidRPr="004B51C3" w:rsidRDefault="0015224B" w:rsidP="00DA328D">
            <w:pPr>
              <w:rPr>
                <w:rFonts w:ascii="Arial" w:hAnsi="Arial" w:cs="Arial"/>
                <w:sz w:val="16"/>
                <w:szCs w:val="16"/>
              </w:rPr>
            </w:pPr>
            <w:r w:rsidRPr="004B51C3">
              <w:rPr>
                <w:rFonts w:ascii="Arial" w:hAnsi="Arial" w:cs="Arial"/>
                <w:sz w:val="16"/>
                <w:szCs w:val="16"/>
              </w:rPr>
              <w:t xml:space="preserve">Q17. Is </w:t>
            </w:r>
            <w:r w:rsidR="00A91586">
              <w:rPr>
                <w:rFonts w:ascii="Arial" w:hAnsi="Arial" w:cs="Arial"/>
                <w:sz w:val="16"/>
                <w:szCs w:val="16"/>
              </w:rPr>
              <w:t xml:space="preserve">[Name] </w:t>
            </w:r>
            <w:r w:rsidRPr="004B51C3">
              <w:rPr>
                <w:rFonts w:ascii="Arial" w:hAnsi="Arial" w:cs="Arial"/>
                <w:sz w:val="16"/>
                <w:szCs w:val="16"/>
              </w:rPr>
              <w:t xml:space="preserve">alive?            1.Yes              5. No </w:t>
            </w:r>
          </w:p>
          <w:p w14:paraId="3D4C05E0" w14:textId="77777777" w:rsidR="0015224B" w:rsidRPr="004B51C3" w:rsidRDefault="0015224B" w:rsidP="00DA328D">
            <w:pPr>
              <w:rPr>
                <w:rFonts w:ascii="Arial" w:hAnsi="Arial" w:cs="Arial"/>
                <w:sz w:val="16"/>
                <w:szCs w:val="16"/>
              </w:rPr>
            </w:pPr>
          </w:p>
          <w:p w14:paraId="288A474E" w14:textId="77777777" w:rsidR="0015224B" w:rsidRPr="004B51C3" w:rsidRDefault="0015224B" w:rsidP="00DA328D">
            <w:pPr>
              <w:rPr>
                <w:rFonts w:ascii="Arial" w:hAnsi="Arial" w:cs="Arial"/>
                <w:sz w:val="16"/>
                <w:szCs w:val="16"/>
              </w:rPr>
            </w:pPr>
            <w:r w:rsidRPr="004B51C3">
              <w:rPr>
                <w:rFonts w:ascii="Arial" w:hAnsi="Arial" w:cs="Arial"/>
                <w:sz w:val="16"/>
                <w:szCs w:val="16"/>
              </w:rPr>
              <w:t>If response is “5. No”, continue through Q15 and then move on to next person (do not ask Q16).</w:t>
            </w:r>
          </w:p>
        </w:tc>
        <w:tc>
          <w:tcPr>
            <w:tcW w:w="254" w:type="pct"/>
          </w:tcPr>
          <w:p w14:paraId="5BDE4883" w14:textId="77777777" w:rsidR="0015224B" w:rsidRPr="005A7BEF" w:rsidRDefault="0015224B" w:rsidP="00DA328D">
            <w:pPr>
              <w:jc w:val="center"/>
              <w:rPr>
                <w:rFonts w:ascii="Arial" w:hAnsi="Arial" w:cs="Arial"/>
                <w:b/>
                <w:sz w:val="16"/>
                <w:szCs w:val="16"/>
              </w:rPr>
            </w:pPr>
          </w:p>
        </w:tc>
        <w:tc>
          <w:tcPr>
            <w:tcW w:w="254" w:type="pct"/>
          </w:tcPr>
          <w:p w14:paraId="7990A6DF" w14:textId="77777777" w:rsidR="0015224B" w:rsidRPr="005A7BEF" w:rsidRDefault="0015224B" w:rsidP="00DA328D">
            <w:pPr>
              <w:jc w:val="center"/>
              <w:rPr>
                <w:rFonts w:ascii="Arial" w:hAnsi="Arial" w:cs="Arial"/>
                <w:b/>
                <w:sz w:val="16"/>
                <w:szCs w:val="16"/>
              </w:rPr>
            </w:pPr>
          </w:p>
        </w:tc>
        <w:tc>
          <w:tcPr>
            <w:tcW w:w="254" w:type="pct"/>
          </w:tcPr>
          <w:p w14:paraId="3D5EBEAF" w14:textId="77777777" w:rsidR="0015224B" w:rsidRPr="005A7BEF" w:rsidRDefault="0015224B" w:rsidP="00DA328D">
            <w:pPr>
              <w:jc w:val="center"/>
              <w:rPr>
                <w:rFonts w:ascii="Arial" w:hAnsi="Arial" w:cs="Arial"/>
                <w:b/>
                <w:sz w:val="16"/>
                <w:szCs w:val="16"/>
              </w:rPr>
            </w:pPr>
          </w:p>
        </w:tc>
        <w:tc>
          <w:tcPr>
            <w:tcW w:w="254" w:type="pct"/>
          </w:tcPr>
          <w:p w14:paraId="76C61B35" w14:textId="77777777" w:rsidR="0015224B" w:rsidRPr="005A7BEF" w:rsidRDefault="0015224B" w:rsidP="00DA328D">
            <w:pPr>
              <w:jc w:val="center"/>
              <w:rPr>
                <w:rFonts w:ascii="Arial" w:hAnsi="Arial" w:cs="Arial"/>
                <w:b/>
                <w:sz w:val="16"/>
                <w:szCs w:val="16"/>
              </w:rPr>
            </w:pPr>
          </w:p>
        </w:tc>
        <w:tc>
          <w:tcPr>
            <w:tcW w:w="255" w:type="pct"/>
          </w:tcPr>
          <w:p w14:paraId="290EC614" w14:textId="77777777" w:rsidR="0015224B" w:rsidRPr="005A7BEF" w:rsidRDefault="0015224B" w:rsidP="00DA328D">
            <w:pPr>
              <w:jc w:val="center"/>
              <w:rPr>
                <w:rFonts w:ascii="Arial" w:hAnsi="Arial" w:cs="Arial"/>
                <w:b/>
                <w:sz w:val="16"/>
                <w:szCs w:val="16"/>
              </w:rPr>
            </w:pPr>
          </w:p>
        </w:tc>
        <w:tc>
          <w:tcPr>
            <w:tcW w:w="255" w:type="pct"/>
          </w:tcPr>
          <w:p w14:paraId="36D1B0A1" w14:textId="77777777" w:rsidR="0015224B" w:rsidRPr="005A7BEF" w:rsidRDefault="0015224B" w:rsidP="00DA328D">
            <w:pPr>
              <w:jc w:val="center"/>
              <w:rPr>
                <w:rFonts w:ascii="Arial" w:hAnsi="Arial" w:cs="Arial"/>
                <w:b/>
                <w:sz w:val="16"/>
                <w:szCs w:val="16"/>
              </w:rPr>
            </w:pPr>
          </w:p>
        </w:tc>
        <w:tc>
          <w:tcPr>
            <w:tcW w:w="255" w:type="pct"/>
          </w:tcPr>
          <w:p w14:paraId="2571CF48" w14:textId="77777777" w:rsidR="0015224B" w:rsidRPr="005A7BEF" w:rsidRDefault="0015224B" w:rsidP="00DA328D">
            <w:pPr>
              <w:jc w:val="center"/>
              <w:rPr>
                <w:rFonts w:ascii="Arial" w:hAnsi="Arial" w:cs="Arial"/>
                <w:b/>
                <w:sz w:val="16"/>
                <w:szCs w:val="16"/>
              </w:rPr>
            </w:pPr>
          </w:p>
        </w:tc>
        <w:tc>
          <w:tcPr>
            <w:tcW w:w="255" w:type="pct"/>
          </w:tcPr>
          <w:p w14:paraId="1A29B8E0" w14:textId="77777777" w:rsidR="0015224B" w:rsidRPr="005A7BEF" w:rsidRDefault="0015224B" w:rsidP="00DA328D">
            <w:pPr>
              <w:jc w:val="center"/>
              <w:rPr>
                <w:rFonts w:ascii="Arial" w:hAnsi="Arial" w:cs="Arial"/>
                <w:b/>
                <w:sz w:val="16"/>
                <w:szCs w:val="16"/>
              </w:rPr>
            </w:pPr>
          </w:p>
        </w:tc>
        <w:tc>
          <w:tcPr>
            <w:tcW w:w="255" w:type="pct"/>
            <w:vAlign w:val="center"/>
          </w:tcPr>
          <w:p w14:paraId="4DA63A4C" w14:textId="77777777" w:rsidR="0015224B" w:rsidRPr="005A7BEF" w:rsidRDefault="0015224B" w:rsidP="00DA328D">
            <w:pPr>
              <w:jc w:val="center"/>
              <w:rPr>
                <w:rFonts w:ascii="Arial" w:hAnsi="Arial" w:cs="Arial"/>
                <w:b/>
                <w:sz w:val="16"/>
                <w:szCs w:val="16"/>
              </w:rPr>
            </w:pPr>
          </w:p>
        </w:tc>
        <w:tc>
          <w:tcPr>
            <w:tcW w:w="303" w:type="pct"/>
          </w:tcPr>
          <w:p w14:paraId="7D17560A" w14:textId="77777777" w:rsidR="0015224B" w:rsidRPr="005A7BEF" w:rsidRDefault="0015224B" w:rsidP="00DA328D">
            <w:pPr>
              <w:rPr>
                <w:rFonts w:ascii="Arial" w:hAnsi="Arial" w:cs="Arial"/>
                <w:b/>
                <w:sz w:val="16"/>
                <w:szCs w:val="16"/>
              </w:rPr>
            </w:pPr>
          </w:p>
        </w:tc>
      </w:tr>
      <w:tr w:rsidR="00DB3608" w:rsidRPr="005A7BEF" w14:paraId="67FB30F2" w14:textId="77777777" w:rsidTr="00DA328D">
        <w:tc>
          <w:tcPr>
            <w:tcW w:w="2406" w:type="pct"/>
          </w:tcPr>
          <w:p w14:paraId="36268C25" w14:textId="7F965D73" w:rsidR="00BD474F" w:rsidRPr="00A809FA" w:rsidRDefault="00BD474F">
            <w:pPr>
              <w:rPr>
                <w:rFonts w:ascii="Arial" w:hAnsi="Arial" w:cs="Arial"/>
                <w:sz w:val="16"/>
                <w:szCs w:val="16"/>
              </w:rPr>
            </w:pPr>
            <w:r w:rsidRPr="00A809FA">
              <w:rPr>
                <w:rFonts w:ascii="Arial" w:hAnsi="Arial" w:cs="Arial"/>
                <w:sz w:val="16"/>
                <w:szCs w:val="16"/>
              </w:rPr>
              <w:t xml:space="preserve">[If preloaded relative]: </w:t>
            </w:r>
            <w:r w:rsidR="00DB3608" w:rsidRPr="00A809FA">
              <w:rPr>
                <w:rFonts w:ascii="Arial" w:hAnsi="Arial" w:cs="Arial"/>
                <w:sz w:val="16"/>
                <w:szCs w:val="16"/>
              </w:rPr>
              <w:t>Based on the information collected in the last survey, we determined that [Name’s] gender is/was [Gender]. Is this correct?</w:t>
            </w:r>
          </w:p>
          <w:p w14:paraId="1DFE8134" w14:textId="3E750339" w:rsidR="00BD474F" w:rsidRPr="00A809FA" w:rsidRDefault="00BD474F" w:rsidP="00BD474F">
            <w:pPr>
              <w:rPr>
                <w:rFonts w:ascii="Arial" w:hAnsi="Arial" w:cs="Arial"/>
                <w:sz w:val="16"/>
                <w:szCs w:val="16"/>
              </w:rPr>
            </w:pPr>
            <w:r w:rsidRPr="00A809FA">
              <w:rPr>
                <w:rFonts w:ascii="Arial" w:hAnsi="Arial" w:cs="Arial"/>
                <w:sz w:val="16"/>
                <w:szCs w:val="16"/>
              </w:rPr>
              <w:t>1-Yes, all the information is correct</w:t>
            </w:r>
          </w:p>
          <w:p w14:paraId="29DFE2C2" w14:textId="729666BA" w:rsidR="00BD474F" w:rsidRPr="00A809FA" w:rsidRDefault="00BD474F">
            <w:pPr>
              <w:rPr>
                <w:rFonts w:ascii="Arial" w:hAnsi="Arial" w:cs="Arial"/>
                <w:sz w:val="16"/>
                <w:szCs w:val="16"/>
              </w:rPr>
            </w:pPr>
            <w:r w:rsidRPr="00A809FA">
              <w:rPr>
                <w:rFonts w:ascii="Arial" w:hAnsi="Arial" w:cs="Arial"/>
                <w:sz w:val="16"/>
                <w:szCs w:val="16"/>
              </w:rPr>
              <w:t>5-No, the information needs to be updated</w:t>
            </w:r>
          </w:p>
        </w:tc>
        <w:tc>
          <w:tcPr>
            <w:tcW w:w="254" w:type="pct"/>
          </w:tcPr>
          <w:p w14:paraId="0D0AE9EC" w14:textId="77777777" w:rsidR="00DB3608" w:rsidRPr="005A7BEF" w:rsidRDefault="00DB3608" w:rsidP="00DA328D">
            <w:pPr>
              <w:jc w:val="center"/>
              <w:rPr>
                <w:rFonts w:ascii="Arial" w:hAnsi="Arial" w:cs="Arial"/>
                <w:b/>
                <w:sz w:val="16"/>
                <w:szCs w:val="16"/>
              </w:rPr>
            </w:pPr>
          </w:p>
        </w:tc>
        <w:tc>
          <w:tcPr>
            <w:tcW w:w="254" w:type="pct"/>
          </w:tcPr>
          <w:p w14:paraId="76BCB41C" w14:textId="77777777" w:rsidR="00DB3608" w:rsidRPr="005A7BEF" w:rsidRDefault="00DB3608" w:rsidP="00DA328D">
            <w:pPr>
              <w:jc w:val="center"/>
              <w:rPr>
                <w:rFonts w:ascii="Arial" w:hAnsi="Arial" w:cs="Arial"/>
                <w:b/>
                <w:sz w:val="16"/>
                <w:szCs w:val="16"/>
              </w:rPr>
            </w:pPr>
          </w:p>
        </w:tc>
        <w:tc>
          <w:tcPr>
            <w:tcW w:w="254" w:type="pct"/>
          </w:tcPr>
          <w:p w14:paraId="40568AE9" w14:textId="77777777" w:rsidR="00DB3608" w:rsidRPr="005A7BEF" w:rsidRDefault="00DB3608" w:rsidP="00DA328D">
            <w:pPr>
              <w:jc w:val="center"/>
              <w:rPr>
                <w:rFonts w:ascii="Arial" w:hAnsi="Arial" w:cs="Arial"/>
                <w:b/>
                <w:sz w:val="16"/>
                <w:szCs w:val="16"/>
              </w:rPr>
            </w:pPr>
          </w:p>
        </w:tc>
        <w:tc>
          <w:tcPr>
            <w:tcW w:w="254" w:type="pct"/>
          </w:tcPr>
          <w:p w14:paraId="531BE67C" w14:textId="77777777" w:rsidR="00DB3608" w:rsidRPr="005A7BEF" w:rsidRDefault="00DB3608" w:rsidP="00DA328D">
            <w:pPr>
              <w:jc w:val="center"/>
              <w:rPr>
                <w:rFonts w:ascii="Arial" w:hAnsi="Arial" w:cs="Arial"/>
                <w:b/>
                <w:sz w:val="16"/>
                <w:szCs w:val="16"/>
              </w:rPr>
            </w:pPr>
          </w:p>
        </w:tc>
        <w:tc>
          <w:tcPr>
            <w:tcW w:w="255" w:type="pct"/>
          </w:tcPr>
          <w:p w14:paraId="7065F4B7" w14:textId="77777777" w:rsidR="00DB3608" w:rsidRPr="005A7BEF" w:rsidRDefault="00DB3608" w:rsidP="00DA328D">
            <w:pPr>
              <w:jc w:val="center"/>
              <w:rPr>
                <w:rFonts w:ascii="Arial" w:hAnsi="Arial" w:cs="Arial"/>
                <w:b/>
                <w:sz w:val="16"/>
                <w:szCs w:val="16"/>
              </w:rPr>
            </w:pPr>
          </w:p>
        </w:tc>
        <w:tc>
          <w:tcPr>
            <w:tcW w:w="255" w:type="pct"/>
          </w:tcPr>
          <w:p w14:paraId="126A103C" w14:textId="77777777" w:rsidR="00DB3608" w:rsidRPr="005A7BEF" w:rsidRDefault="00DB3608" w:rsidP="00DA328D">
            <w:pPr>
              <w:jc w:val="center"/>
              <w:rPr>
                <w:rFonts w:ascii="Arial" w:hAnsi="Arial" w:cs="Arial"/>
                <w:b/>
                <w:sz w:val="16"/>
                <w:szCs w:val="16"/>
              </w:rPr>
            </w:pPr>
          </w:p>
        </w:tc>
        <w:tc>
          <w:tcPr>
            <w:tcW w:w="255" w:type="pct"/>
          </w:tcPr>
          <w:p w14:paraId="09FD9C1A" w14:textId="77777777" w:rsidR="00DB3608" w:rsidRPr="005A7BEF" w:rsidRDefault="00DB3608" w:rsidP="00DA328D">
            <w:pPr>
              <w:jc w:val="center"/>
              <w:rPr>
                <w:rFonts w:ascii="Arial" w:hAnsi="Arial" w:cs="Arial"/>
                <w:b/>
                <w:sz w:val="16"/>
                <w:szCs w:val="16"/>
              </w:rPr>
            </w:pPr>
          </w:p>
        </w:tc>
        <w:tc>
          <w:tcPr>
            <w:tcW w:w="255" w:type="pct"/>
          </w:tcPr>
          <w:p w14:paraId="615A3DCD" w14:textId="77777777" w:rsidR="00DB3608" w:rsidRPr="005A7BEF" w:rsidRDefault="00DB3608" w:rsidP="00DA328D">
            <w:pPr>
              <w:jc w:val="center"/>
              <w:rPr>
                <w:rFonts w:ascii="Arial" w:hAnsi="Arial" w:cs="Arial"/>
                <w:b/>
                <w:sz w:val="16"/>
                <w:szCs w:val="16"/>
              </w:rPr>
            </w:pPr>
          </w:p>
        </w:tc>
        <w:tc>
          <w:tcPr>
            <w:tcW w:w="255" w:type="pct"/>
            <w:vAlign w:val="center"/>
          </w:tcPr>
          <w:p w14:paraId="5E01CFB1" w14:textId="77777777" w:rsidR="00DB3608" w:rsidRPr="005A7BEF" w:rsidRDefault="00DB3608" w:rsidP="00DA328D">
            <w:pPr>
              <w:jc w:val="center"/>
              <w:rPr>
                <w:rFonts w:ascii="Arial" w:hAnsi="Arial" w:cs="Arial"/>
                <w:b/>
                <w:sz w:val="16"/>
                <w:szCs w:val="16"/>
              </w:rPr>
            </w:pPr>
          </w:p>
        </w:tc>
        <w:tc>
          <w:tcPr>
            <w:tcW w:w="303" w:type="pct"/>
          </w:tcPr>
          <w:p w14:paraId="06899A90" w14:textId="77777777" w:rsidR="00DB3608" w:rsidRPr="005A7BEF" w:rsidRDefault="00DB3608" w:rsidP="00DA328D">
            <w:pPr>
              <w:rPr>
                <w:rFonts w:ascii="Arial" w:hAnsi="Arial" w:cs="Arial"/>
                <w:b/>
                <w:sz w:val="16"/>
                <w:szCs w:val="16"/>
              </w:rPr>
            </w:pPr>
          </w:p>
        </w:tc>
      </w:tr>
      <w:tr w:rsidR="0015224B" w:rsidRPr="00BD474F" w14:paraId="231B181A" w14:textId="77777777" w:rsidTr="00DA328D">
        <w:tc>
          <w:tcPr>
            <w:tcW w:w="2406" w:type="pct"/>
          </w:tcPr>
          <w:p w14:paraId="30CB3BB2" w14:textId="4FE37256" w:rsidR="0015224B" w:rsidRPr="00842F8E" w:rsidRDefault="00A809FA" w:rsidP="00DA328D">
            <w:pPr>
              <w:rPr>
                <w:rFonts w:ascii="Arial" w:hAnsi="Arial" w:cs="Arial"/>
                <w:sz w:val="16"/>
                <w:szCs w:val="16"/>
              </w:rPr>
            </w:pPr>
            <w:r w:rsidRPr="00842F8E">
              <w:rPr>
                <w:rFonts w:ascii="Arial" w:hAnsi="Arial" w:cs="Arial"/>
                <w:sz w:val="16"/>
                <w:szCs w:val="16"/>
              </w:rPr>
              <w:t xml:space="preserve">[If  not preloaded] </w:t>
            </w:r>
            <w:r w:rsidR="0015224B" w:rsidRPr="00842F8E">
              <w:rPr>
                <w:rFonts w:ascii="Arial" w:hAnsi="Arial" w:cs="Arial"/>
                <w:sz w:val="16"/>
                <w:szCs w:val="16"/>
              </w:rPr>
              <w:t>Q</w:t>
            </w:r>
            <w:r w:rsidR="0015224B" w:rsidRPr="00842F8E">
              <w:rPr>
                <w:rFonts w:ascii="Arial" w:hAnsi="Arial" w:cs="Arial"/>
              </w:rPr>
              <w:fldChar w:fldCharType="begin"/>
            </w:r>
            <w:r w:rsidR="0015224B" w:rsidRPr="00842F8E">
              <w:rPr>
                <w:rFonts w:ascii="Arial" w:hAnsi="Arial" w:cs="Arial"/>
              </w:rPr>
              <w:instrText xml:space="preserve"> SEQ B \n \* MERGEFORMAT </w:instrText>
            </w:r>
            <w:r w:rsidR="0015224B" w:rsidRPr="00842F8E">
              <w:rPr>
                <w:rFonts w:ascii="Arial" w:hAnsi="Arial" w:cs="Arial"/>
              </w:rPr>
              <w:fldChar w:fldCharType="separate"/>
            </w:r>
            <w:r w:rsidR="0015224B" w:rsidRPr="00842F8E">
              <w:rPr>
                <w:rFonts w:ascii="Arial" w:hAnsi="Arial" w:cs="Arial"/>
                <w:bCs/>
                <w:noProof/>
                <w:sz w:val="16"/>
                <w:szCs w:val="16"/>
              </w:rPr>
              <w:t>3</w:t>
            </w:r>
            <w:r w:rsidR="0015224B" w:rsidRPr="00842F8E">
              <w:rPr>
                <w:rFonts w:ascii="Arial" w:hAnsi="Arial" w:cs="Arial"/>
                <w:bCs/>
                <w:noProof/>
                <w:sz w:val="16"/>
                <w:szCs w:val="16"/>
              </w:rPr>
              <w:fldChar w:fldCharType="end"/>
            </w:r>
            <w:r w:rsidR="0015224B" w:rsidRPr="00842F8E">
              <w:rPr>
                <w:rFonts w:ascii="Arial" w:hAnsi="Arial" w:cs="Arial"/>
                <w:bCs/>
                <w:sz w:val="16"/>
                <w:szCs w:val="16"/>
              </w:rPr>
              <w:t xml:space="preserve">. </w:t>
            </w:r>
            <w:r w:rsidR="0015224B" w:rsidRPr="00842F8E">
              <w:rPr>
                <w:rFonts w:ascii="Arial" w:hAnsi="Arial" w:cs="Arial"/>
                <w:sz w:val="16"/>
                <w:szCs w:val="16"/>
              </w:rPr>
              <w:t>What is/was relative’s gender?         1. Male,        5. Female</w:t>
            </w:r>
          </w:p>
        </w:tc>
        <w:tc>
          <w:tcPr>
            <w:tcW w:w="254" w:type="pct"/>
          </w:tcPr>
          <w:p w14:paraId="7FBDF26E" w14:textId="77777777" w:rsidR="0015224B" w:rsidRPr="008D4F63" w:rsidRDefault="0015224B" w:rsidP="00DA328D">
            <w:pPr>
              <w:jc w:val="center"/>
              <w:rPr>
                <w:rFonts w:ascii="Arial" w:hAnsi="Arial" w:cs="Arial"/>
                <w:b/>
                <w:sz w:val="16"/>
                <w:szCs w:val="16"/>
                <w:highlight w:val="yellow"/>
              </w:rPr>
            </w:pPr>
          </w:p>
        </w:tc>
        <w:tc>
          <w:tcPr>
            <w:tcW w:w="254" w:type="pct"/>
          </w:tcPr>
          <w:p w14:paraId="350A63D7" w14:textId="77777777" w:rsidR="0015224B" w:rsidRPr="008D4F63" w:rsidRDefault="0015224B" w:rsidP="00DA328D">
            <w:pPr>
              <w:jc w:val="center"/>
              <w:rPr>
                <w:rFonts w:ascii="Arial" w:hAnsi="Arial" w:cs="Arial"/>
                <w:b/>
                <w:sz w:val="16"/>
                <w:szCs w:val="16"/>
                <w:highlight w:val="yellow"/>
              </w:rPr>
            </w:pPr>
          </w:p>
        </w:tc>
        <w:tc>
          <w:tcPr>
            <w:tcW w:w="254" w:type="pct"/>
          </w:tcPr>
          <w:p w14:paraId="6AA50EF0" w14:textId="77777777" w:rsidR="0015224B" w:rsidRPr="008D4F63" w:rsidRDefault="0015224B" w:rsidP="00DA328D">
            <w:pPr>
              <w:jc w:val="center"/>
              <w:rPr>
                <w:rFonts w:ascii="Arial" w:hAnsi="Arial" w:cs="Arial"/>
                <w:b/>
                <w:sz w:val="16"/>
                <w:szCs w:val="16"/>
                <w:highlight w:val="yellow"/>
              </w:rPr>
            </w:pPr>
          </w:p>
        </w:tc>
        <w:tc>
          <w:tcPr>
            <w:tcW w:w="254" w:type="pct"/>
          </w:tcPr>
          <w:p w14:paraId="593AF33D" w14:textId="77777777" w:rsidR="0015224B" w:rsidRPr="008D4F63" w:rsidRDefault="0015224B" w:rsidP="00DA328D">
            <w:pPr>
              <w:jc w:val="center"/>
              <w:rPr>
                <w:rFonts w:ascii="Arial" w:hAnsi="Arial" w:cs="Arial"/>
                <w:b/>
                <w:sz w:val="16"/>
                <w:szCs w:val="16"/>
                <w:highlight w:val="yellow"/>
              </w:rPr>
            </w:pPr>
          </w:p>
        </w:tc>
        <w:tc>
          <w:tcPr>
            <w:tcW w:w="255" w:type="pct"/>
          </w:tcPr>
          <w:p w14:paraId="45925422" w14:textId="77777777" w:rsidR="0015224B" w:rsidRPr="008D4F63" w:rsidRDefault="0015224B" w:rsidP="00DA328D">
            <w:pPr>
              <w:jc w:val="center"/>
              <w:rPr>
                <w:rFonts w:ascii="Arial" w:hAnsi="Arial" w:cs="Arial"/>
                <w:b/>
                <w:sz w:val="16"/>
                <w:szCs w:val="16"/>
                <w:highlight w:val="yellow"/>
              </w:rPr>
            </w:pPr>
          </w:p>
        </w:tc>
        <w:tc>
          <w:tcPr>
            <w:tcW w:w="255" w:type="pct"/>
          </w:tcPr>
          <w:p w14:paraId="19B2888D" w14:textId="77777777" w:rsidR="0015224B" w:rsidRPr="008D4F63" w:rsidRDefault="0015224B" w:rsidP="00DA328D">
            <w:pPr>
              <w:jc w:val="center"/>
              <w:rPr>
                <w:rFonts w:ascii="Arial" w:hAnsi="Arial" w:cs="Arial"/>
                <w:b/>
                <w:sz w:val="16"/>
                <w:szCs w:val="16"/>
                <w:highlight w:val="yellow"/>
              </w:rPr>
            </w:pPr>
          </w:p>
        </w:tc>
        <w:tc>
          <w:tcPr>
            <w:tcW w:w="255" w:type="pct"/>
          </w:tcPr>
          <w:p w14:paraId="712D47C9" w14:textId="77777777" w:rsidR="0015224B" w:rsidRPr="008D4F63" w:rsidRDefault="0015224B" w:rsidP="00DA328D">
            <w:pPr>
              <w:jc w:val="center"/>
              <w:rPr>
                <w:rFonts w:ascii="Arial" w:hAnsi="Arial" w:cs="Arial"/>
                <w:b/>
                <w:sz w:val="16"/>
                <w:szCs w:val="16"/>
                <w:highlight w:val="yellow"/>
              </w:rPr>
            </w:pPr>
          </w:p>
        </w:tc>
        <w:tc>
          <w:tcPr>
            <w:tcW w:w="255" w:type="pct"/>
          </w:tcPr>
          <w:p w14:paraId="7127DD8E" w14:textId="77777777" w:rsidR="0015224B" w:rsidRPr="008D4F63" w:rsidRDefault="0015224B" w:rsidP="00DA328D">
            <w:pPr>
              <w:jc w:val="center"/>
              <w:rPr>
                <w:rFonts w:ascii="Arial" w:hAnsi="Arial" w:cs="Arial"/>
                <w:b/>
                <w:sz w:val="16"/>
                <w:szCs w:val="16"/>
                <w:highlight w:val="yellow"/>
              </w:rPr>
            </w:pPr>
          </w:p>
        </w:tc>
        <w:tc>
          <w:tcPr>
            <w:tcW w:w="255" w:type="pct"/>
            <w:vAlign w:val="center"/>
          </w:tcPr>
          <w:p w14:paraId="216B9463" w14:textId="77777777" w:rsidR="0015224B" w:rsidRPr="008D4F63" w:rsidRDefault="0015224B" w:rsidP="00DA328D">
            <w:pPr>
              <w:jc w:val="center"/>
              <w:rPr>
                <w:rFonts w:ascii="Arial" w:hAnsi="Arial" w:cs="Arial"/>
                <w:b/>
                <w:sz w:val="16"/>
                <w:szCs w:val="16"/>
                <w:highlight w:val="yellow"/>
              </w:rPr>
            </w:pPr>
          </w:p>
        </w:tc>
        <w:tc>
          <w:tcPr>
            <w:tcW w:w="303" w:type="pct"/>
          </w:tcPr>
          <w:p w14:paraId="372860EC" w14:textId="77777777" w:rsidR="0015224B" w:rsidRPr="008D4F63" w:rsidRDefault="0015224B" w:rsidP="00DA328D">
            <w:pPr>
              <w:rPr>
                <w:rFonts w:ascii="Arial" w:hAnsi="Arial" w:cs="Arial"/>
                <w:b/>
                <w:sz w:val="16"/>
                <w:szCs w:val="16"/>
                <w:highlight w:val="yellow"/>
              </w:rPr>
            </w:pPr>
          </w:p>
        </w:tc>
      </w:tr>
      <w:tr w:rsidR="0015224B" w:rsidRPr="005A7BEF" w14:paraId="5CC8CE96" w14:textId="77777777" w:rsidTr="00DA328D">
        <w:trPr>
          <w:trHeight w:val="2447"/>
        </w:trPr>
        <w:tc>
          <w:tcPr>
            <w:tcW w:w="2406" w:type="pct"/>
          </w:tcPr>
          <w:p w14:paraId="6178532B" w14:textId="63382482" w:rsidR="0015224B" w:rsidRPr="00842F8E" w:rsidRDefault="0015224B" w:rsidP="00DA328D">
            <w:pPr>
              <w:rPr>
                <w:rFonts w:ascii="Arial" w:hAnsi="Arial" w:cs="Arial"/>
                <w:sz w:val="16"/>
                <w:szCs w:val="16"/>
              </w:rPr>
            </w:pPr>
            <w:r w:rsidRPr="00842F8E">
              <w:rPr>
                <w:rFonts w:ascii="Arial" w:hAnsi="Arial" w:cs="Arial"/>
                <w:sz w:val="16"/>
                <w:szCs w:val="16"/>
              </w:rPr>
              <w:t>Q</w:t>
            </w:r>
            <w:r w:rsidRPr="00842F8E">
              <w:rPr>
                <w:rFonts w:ascii="Arial" w:hAnsi="Arial" w:cs="Arial"/>
              </w:rPr>
              <w:fldChar w:fldCharType="begin"/>
            </w:r>
            <w:r w:rsidRPr="00842F8E">
              <w:rPr>
                <w:rFonts w:ascii="Arial" w:hAnsi="Arial" w:cs="Arial"/>
              </w:rPr>
              <w:instrText xml:space="preserve"> SEQ B \n \* MERGEFORMAT </w:instrText>
            </w:r>
            <w:r w:rsidRPr="00842F8E">
              <w:rPr>
                <w:rFonts w:ascii="Arial" w:hAnsi="Arial" w:cs="Arial"/>
              </w:rPr>
              <w:fldChar w:fldCharType="separate"/>
            </w:r>
            <w:r w:rsidRPr="00842F8E">
              <w:rPr>
                <w:rFonts w:ascii="Arial" w:hAnsi="Arial" w:cs="Arial"/>
                <w:bCs/>
                <w:noProof/>
                <w:sz w:val="16"/>
                <w:szCs w:val="16"/>
              </w:rPr>
              <w:t>7</w:t>
            </w:r>
            <w:r w:rsidRPr="00842F8E">
              <w:rPr>
                <w:rFonts w:ascii="Arial" w:hAnsi="Arial" w:cs="Arial"/>
                <w:bCs/>
                <w:noProof/>
                <w:sz w:val="16"/>
                <w:szCs w:val="16"/>
              </w:rPr>
              <w:fldChar w:fldCharType="end"/>
            </w:r>
            <w:r w:rsidRPr="00842F8E">
              <w:rPr>
                <w:rFonts w:ascii="Arial" w:hAnsi="Arial" w:cs="Arial"/>
                <w:bCs/>
                <w:sz w:val="16"/>
                <w:szCs w:val="16"/>
              </w:rPr>
              <w:t>.</w:t>
            </w:r>
            <w:r w:rsidRPr="00842F8E">
              <w:rPr>
                <w:rFonts w:ascii="Arial" w:hAnsi="Arial" w:cs="Arial"/>
                <w:sz w:val="16"/>
                <w:szCs w:val="16"/>
              </w:rPr>
              <w:t xml:space="preserve"> What </w:t>
            </w:r>
            <w:r w:rsidR="003431E7" w:rsidRPr="00842F8E">
              <w:rPr>
                <w:rFonts w:ascii="Arial" w:hAnsi="Arial" w:cs="Arial"/>
                <w:sz w:val="16"/>
                <w:szCs w:val="16"/>
              </w:rPr>
              <w:t>is</w:t>
            </w:r>
            <w:r w:rsidRPr="00842F8E">
              <w:rPr>
                <w:rFonts w:ascii="Arial" w:hAnsi="Arial" w:cs="Arial"/>
                <w:sz w:val="16"/>
                <w:szCs w:val="16"/>
              </w:rPr>
              <w:t xml:space="preserve"> the highest level of education that [Name] completed? </w:t>
            </w:r>
          </w:p>
          <w:p w14:paraId="601B7B86" w14:textId="77777777" w:rsidR="0015224B" w:rsidRPr="00842F8E" w:rsidRDefault="0015224B" w:rsidP="00DA328D">
            <w:pPr>
              <w:rPr>
                <w:rFonts w:ascii="Arial" w:hAnsi="Arial" w:cs="Arial"/>
                <w:sz w:val="16"/>
                <w:szCs w:val="16"/>
              </w:rPr>
            </w:pPr>
            <w:r w:rsidRPr="00842F8E">
              <w:rPr>
                <w:rFonts w:ascii="Arial" w:hAnsi="Arial" w:cs="Arial"/>
                <w:sz w:val="16"/>
                <w:szCs w:val="16"/>
              </w:rPr>
              <w:t>0. None</w:t>
            </w:r>
          </w:p>
          <w:p w14:paraId="195EBAE5"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2. Primary </w:t>
            </w:r>
          </w:p>
          <w:p w14:paraId="6234964A"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3. Middle/JSS </w:t>
            </w:r>
          </w:p>
          <w:p w14:paraId="16769071"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4. Voc/Comm </w:t>
            </w:r>
          </w:p>
          <w:p w14:paraId="5D9006AE"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5. 'O' level </w:t>
            </w:r>
          </w:p>
          <w:p w14:paraId="795D33EC"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6. SSS </w:t>
            </w:r>
          </w:p>
          <w:p w14:paraId="079DE876"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7. 'A' level </w:t>
            </w:r>
          </w:p>
          <w:p w14:paraId="4FEBB6EE"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8. Training college </w:t>
            </w:r>
          </w:p>
          <w:p w14:paraId="20D5ADEB"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9. Technical/professional </w:t>
            </w:r>
          </w:p>
          <w:p w14:paraId="407DC199" w14:textId="77777777" w:rsidR="0015224B" w:rsidRPr="00842F8E" w:rsidRDefault="0015224B" w:rsidP="00DA328D">
            <w:pPr>
              <w:rPr>
                <w:rFonts w:ascii="Arial" w:hAnsi="Arial" w:cs="Arial"/>
                <w:sz w:val="16"/>
                <w:szCs w:val="16"/>
              </w:rPr>
            </w:pPr>
            <w:r w:rsidRPr="00842F8E">
              <w:rPr>
                <w:rFonts w:ascii="Arial" w:hAnsi="Arial" w:cs="Arial"/>
                <w:sz w:val="16"/>
                <w:szCs w:val="16"/>
              </w:rPr>
              <w:t>10. Tertiary</w:t>
            </w:r>
          </w:p>
          <w:p w14:paraId="599444C9" w14:textId="3D1AA2B5" w:rsidR="0015224B" w:rsidRPr="00842F8E" w:rsidRDefault="0015224B" w:rsidP="00DA328D">
            <w:pPr>
              <w:rPr>
                <w:rFonts w:ascii="Arial" w:hAnsi="Arial" w:cs="Arial"/>
                <w:bCs/>
                <w:sz w:val="16"/>
                <w:szCs w:val="16"/>
              </w:rPr>
            </w:pPr>
            <w:r w:rsidRPr="00842F8E">
              <w:rPr>
                <w:rFonts w:ascii="Arial" w:hAnsi="Arial" w:cs="Arial"/>
                <w:sz w:val="16"/>
                <w:szCs w:val="16"/>
              </w:rPr>
              <w:t>11. Koranic</w:t>
            </w:r>
          </w:p>
        </w:tc>
        <w:tc>
          <w:tcPr>
            <w:tcW w:w="254" w:type="pct"/>
          </w:tcPr>
          <w:p w14:paraId="281FC9B5" w14:textId="77777777" w:rsidR="0015224B" w:rsidRPr="005A7BEF" w:rsidRDefault="0015224B" w:rsidP="00DA328D">
            <w:pPr>
              <w:jc w:val="center"/>
              <w:rPr>
                <w:rFonts w:ascii="Arial" w:hAnsi="Arial" w:cs="Arial"/>
                <w:b/>
                <w:sz w:val="16"/>
                <w:szCs w:val="16"/>
              </w:rPr>
            </w:pPr>
          </w:p>
        </w:tc>
        <w:tc>
          <w:tcPr>
            <w:tcW w:w="254" w:type="pct"/>
          </w:tcPr>
          <w:p w14:paraId="6689F3CD" w14:textId="77777777" w:rsidR="0015224B" w:rsidRPr="005A7BEF" w:rsidRDefault="0015224B" w:rsidP="00DA328D">
            <w:pPr>
              <w:jc w:val="center"/>
              <w:rPr>
                <w:rFonts w:ascii="Arial" w:hAnsi="Arial" w:cs="Arial"/>
                <w:b/>
                <w:sz w:val="16"/>
                <w:szCs w:val="16"/>
              </w:rPr>
            </w:pPr>
          </w:p>
        </w:tc>
        <w:tc>
          <w:tcPr>
            <w:tcW w:w="254" w:type="pct"/>
          </w:tcPr>
          <w:p w14:paraId="555AF183" w14:textId="77777777" w:rsidR="0015224B" w:rsidRPr="005A7BEF" w:rsidRDefault="0015224B" w:rsidP="00DA328D">
            <w:pPr>
              <w:jc w:val="center"/>
              <w:rPr>
                <w:rFonts w:ascii="Arial" w:hAnsi="Arial" w:cs="Arial"/>
                <w:b/>
                <w:sz w:val="16"/>
                <w:szCs w:val="16"/>
              </w:rPr>
            </w:pPr>
          </w:p>
        </w:tc>
        <w:tc>
          <w:tcPr>
            <w:tcW w:w="254" w:type="pct"/>
          </w:tcPr>
          <w:p w14:paraId="1CF019F7" w14:textId="77777777" w:rsidR="0015224B" w:rsidRPr="005A7BEF" w:rsidRDefault="0015224B" w:rsidP="00DA328D">
            <w:pPr>
              <w:jc w:val="center"/>
              <w:rPr>
                <w:rFonts w:ascii="Arial" w:hAnsi="Arial" w:cs="Arial"/>
                <w:b/>
                <w:sz w:val="16"/>
                <w:szCs w:val="16"/>
              </w:rPr>
            </w:pPr>
          </w:p>
        </w:tc>
        <w:tc>
          <w:tcPr>
            <w:tcW w:w="255" w:type="pct"/>
          </w:tcPr>
          <w:p w14:paraId="4220D75F" w14:textId="77777777" w:rsidR="0015224B" w:rsidRPr="005A7BEF" w:rsidRDefault="0015224B" w:rsidP="00DA328D">
            <w:pPr>
              <w:jc w:val="center"/>
              <w:rPr>
                <w:rFonts w:ascii="Arial" w:hAnsi="Arial" w:cs="Arial"/>
                <w:b/>
                <w:sz w:val="16"/>
                <w:szCs w:val="16"/>
              </w:rPr>
            </w:pPr>
          </w:p>
        </w:tc>
        <w:tc>
          <w:tcPr>
            <w:tcW w:w="255" w:type="pct"/>
          </w:tcPr>
          <w:p w14:paraId="00F32BA9" w14:textId="77777777" w:rsidR="0015224B" w:rsidRPr="005A7BEF" w:rsidRDefault="0015224B" w:rsidP="00DA328D">
            <w:pPr>
              <w:jc w:val="center"/>
              <w:rPr>
                <w:rFonts w:ascii="Arial" w:hAnsi="Arial" w:cs="Arial"/>
                <w:b/>
                <w:sz w:val="16"/>
                <w:szCs w:val="16"/>
              </w:rPr>
            </w:pPr>
          </w:p>
        </w:tc>
        <w:tc>
          <w:tcPr>
            <w:tcW w:w="255" w:type="pct"/>
          </w:tcPr>
          <w:p w14:paraId="0BDEA533" w14:textId="77777777" w:rsidR="0015224B" w:rsidRPr="005A7BEF" w:rsidRDefault="0015224B" w:rsidP="00DA328D">
            <w:pPr>
              <w:jc w:val="center"/>
              <w:rPr>
                <w:rFonts w:ascii="Arial" w:hAnsi="Arial" w:cs="Arial"/>
                <w:b/>
                <w:sz w:val="16"/>
                <w:szCs w:val="16"/>
              </w:rPr>
            </w:pPr>
          </w:p>
        </w:tc>
        <w:tc>
          <w:tcPr>
            <w:tcW w:w="255" w:type="pct"/>
          </w:tcPr>
          <w:p w14:paraId="77744ED8" w14:textId="77777777" w:rsidR="0015224B" w:rsidRPr="005A7BEF" w:rsidRDefault="0015224B" w:rsidP="00DA328D">
            <w:pPr>
              <w:jc w:val="center"/>
              <w:rPr>
                <w:rFonts w:ascii="Arial" w:hAnsi="Arial" w:cs="Arial"/>
                <w:b/>
                <w:sz w:val="16"/>
                <w:szCs w:val="16"/>
              </w:rPr>
            </w:pPr>
          </w:p>
        </w:tc>
        <w:tc>
          <w:tcPr>
            <w:tcW w:w="255" w:type="pct"/>
            <w:vAlign w:val="center"/>
          </w:tcPr>
          <w:p w14:paraId="4401BE73" w14:textId="77777777" w:rsidR="0015224B" w:rsidRPr="005A7BEF" w:rsidRDefault="0015224B" w:rsidP="00DA328D">
            <w:pPr>
              <w:jc w:val="center"/>
              <w:rPr>
                <w:rFonts w:ascii="Arial" w:hAnsi="Arial" w:cs="Arial"/>
                <w:b/>
                <w:sz w:val="16"/>
                <w:szCs w:val="16"/>
              </w:rPr>
            </w:pPr>
          </w:p>
        </w:tc>
        <w:tc>
          <w:tcPr>
            <w:tcW w:w="303" w:type="pct"/>
            <w:vAlign w:val="center"/>
          </w:tcPr>
          <w:p w14:paraId="11F41B52" w14:textId="77777777" w:rsidR="0015224B" w:rsidRPr="005A7BEF" w:rsidRDefault="0015224B" w:rsidP="00DA328D">
            <w:pPr>
              <w:jc w:val="center"/>
              <w:rPr>
                <w:rFonts w:ascii="Arial" w:hAnsi="Arial" w:cs="Arial"/>
                <w:b/>
                <w:sz w:val="16"/>
                <w:szCs w:val="16"/>
              </w:rPr>
            </w:pPr>
          </w:p>
        </w:tc>
      </w:tr>
      <w:tr w:rsidR="0015224B" w:rsidRPr="005A7BEF" w14:paraId="18D2A296" w14:textId="77777777" w:rsidTr="00DA328D">
        <w:tc>
          <w:tcPr>
            <w:tcW w:w="2406" w:type="pct"/>
          </w:tcPr>
          <w:p w14:paraId="5B64CB62" w14:textId="77777777" w:rsidR="003431E7" w:rsidRPr="00842F8E" w:rsidRDefault="0015224B" w:rsidP="00DA328D">
            <w:pPr>
              <w:rPr>
                <w:rFonts w:ascii="Arial" w:hAnsi="Arial" w:cs="Arial"/>
                <w:sz w:val="16"/>
                <w:szCs w:val="16"/>
              </w:rPr>
            </w:pPr>
            <w:r w:rsidRPr="00842F8E">
              <w:rPr>
                <w:rFonts w:ascii="Arial" w:hAnsi="Arial" w:cs="Arial"/>
                <w:sz w:val="16"/>
                <w:szCs w:val="16"/>
              </w:rPr>
              <w:t>Q</w:t>
            </w:r>
            <w:r w:rsidRPr="00842F8E">
              <w:rPr>
                <w:rFonts w:ascii="Arial" w:hAnsi="Arial" w:cs="Arial"/>
              </w:rPr>
              <w:fldChar w:fldCharType="begin"/>
            </w:r>
            <w:r w:rsidRPr="00842F8E">
              <w:rPr>
                <w:rFonts w:ascii="Arial" w:hAnsi="Arial" w:cs="Arial"/>
              </w:rPr>
              <w:instrText xml:space="preserve"> SEQ B \n \* MERGEFORMAT </w:instrText>
            </w:r>
            <w:r w:rsidRPr="00842F8E">
              <w:rPr>
                <w:rFonts w:ascii="Arial" w:hAnsi="Arial" w:cs="Arial"/>
              </w:rPr>
              <w:fldChar w:fldCharType="separate"/>
            </w:r>
            <w:r w:rsidRPr="00842F8E">
              <w:rPr>
                <w:rFonts w:ascii="Arial" w:hAnsi="Arial" w:cs="Arial"/>
                <w:bCs/>
                <w:noProof/>
                <w:sz w:val="16"/>
                <w:szCs w:val="16"/>
              </w:rPr>
              <w:t>8</w:t>
            </w:r>
            <w:r w:rsidRPr="00842F8E">
              <w:rPr>
                <w:rFonts w:ascii="Arial" w:hAnsi="Arial" w:cs="Arial"/>
                <w:bCs/>
                <w:noProof/>
                <w:sz w:val="16"/>
                <w:szCs w:val="16"/>
              </w:rPr>
              <w:fldChar w:fldCharType="end"/>
            </w:r>
            <w:r w:rsidRPr="00842F8E">
              <w:rPr>
                <w:rFonts w:ascii="Arial" w:hAnsi="Arial" w:cs="Arial"/>
                <w:bCs/>
                <w:sz w:val="16"/>
                <w:szCs w:val="16"/>
              </w:rPr>
              <w:t xml:space="preserve">. </w:t>
            </w:r>
            <w:r w:rsidR="003431E7" w:rsidRPr="00842F8E">
              <w:rPr>
                <w:rFonts w:ascii="Arial" w:hAnsi="Arial" w:cs="Arial"/>
                <w:sz w:val="16"/>
                <w:szCs w:val="16"/>
              </w:rPr>
              <w:t>What was</w:t>
            </w:r>
            <w:r w:rsidRPr="00842F8E">
              <w:rPr>
                <w:rFonts w:ascii="Arial" w:hAnsi="Arial" w:cs="Arial"/>
                <w:sz w:val="16"/>
                <w:szCs w:val="16"/>
              </w:rPr>
              <w:t xml:space="preserve"> [Name]</w:t>
            </w:r>
            <w:r w:rsidR="003431E7" w:rsidRPr="00842F8E">
              <w:rPr>
                <w:rFonts w:ascii="Arial" w:hAnsi="Arial" w:cs="Arial"/>
                <w:sz w:val="16"/>
                <w:szCs w:val="16"/>
              </w:rPr>
              <w:t>’s age</w:t>
            </w:r>
            <w:r w:rsidRPr="00842F8E">
              <w:rPr>
                <w:rFonts w:ascii="Arial" w:hAnsi="Arial" w:cs="Arial"/>
                <w:sz w:val="16"/>
                <w:szCs w:val="16"/>
              </w:rPr>
              <w:t xml:space="preserve"> at </w:t>
            </w:r>
            <w:r w:rsidR="003431E7" w:rsidRPr="00842F8E">
              <w:rPr>
                <w:rFonts w:ascii="Arial" w:hAnsi="Arial" w:cs="Arial"/>
                <w:sz w:val="16"/>
                <w:szCs w:val="16"/>
              </w:rPr>
              <w:t xml:space="preserve">the time of </w:t>
            </w:r>
            <w:r w:rsidRPr="00842F8E">
              <w:rPr>
                <w:rFonts w:ascii="Arial" w:hAnsi="Arial" w:cs="Arial"/>
                <w:sz w:val="16"/>
                <w:szCs w:val="16"/>
              </w:rPr>
              <w:t xml:space="preserve">his/her first marriage?    </w:t>
            </w:r>
          </w:p>
          <w:p w14:paraId="1EAA3A5E" w14:textId="7C643D07" w:rsidR="0015224B" w:rsidRPr="00842F8E" w:rsidRDefault="003431E7" w:rsidP="00DA328D">
            <w:pPr>
              <w:rPr>
                <w:rFonts w:ascii="Arial" w:hAnsi="Arial" w:cs="Arial"/>
                <w:sz w:val="16"/>
                <w:szCs w:val="16"/>
              </w:rPr>
            </w:pPr>
            <w:r w:rsidRPr="00842F8E">
              <w:rPr>
                <w:rFonts w:ascii="Arial" w:hAnsi="Arial" w:cs="Arial"/>
                <w:sz w:val="16"/>
                <w:szCs w:val="16"/>
              </w:rPr>
              <w:t xml:space="preserve"> </w:t>
            </w:r>
          </w:p>
          <w:p w14:paraId="63F2A248" w14:textId="5CEE98F8" w:rsidR="003431E7" w:rsidRPr="00842F8E" w:rsidRDefault="003431E7" w:rsidP="00DA328D">
            <w:pPr>
              <w:rPr>
                <w:rFonts w:ascii="Arial" w:hAnsi="Arial" w:cs="Arial"/>
                <w:sz w:val="16"/>
                <w:szCs w:val="16"/>
              </w:rPr>
            </w:pPr>
          </w:p>
          <w:p w14:paraId="57B3DDDA" w14:textId="5AB6BCCD" w:rsidR="00865340" w:rsidRDefault="00E807A4" w:rsidP="00DA328D">
            <w:pPr>
              <w:rPr>
                <w:rFonts w:ascii="Arial" w:hAnsi="Arial" w:cs="Arial"/>
                <w:sz w:val="16"/>
                <w:szCs w:val="16"/>
              </w:rPr>
            </w:pPr>
            <w:r w:rsidRPr="00E807A4">
              <w:rPr>
                <w:rFonts w:ascii="Arial" w:hAnsi="Arial" w:cs="Arial"/>
                <w:sz w:val="16"/>
                <w:szCs w:val="16"/>
              </w:rPr>
              <w:t xml:space="preserve">If </w:t>
            </w:r>
            <w:r>
              <w:rPr>
                <w:rFonts w:ascii="Arial" w:hAnsi="Arial" w:cs="Arial"/>
                <w:sz w:val="16"/>
                <w:szCs w:val="16"/>
              </w:rPr>
              <w:t xml:space="preserve">[Name] </w:t>
            </w:r>
            <w:r w:rsidRPr="00E807A4">
              <w:rPr>
                <w:rFonts w:ascii="Arial" w:hAnsi="Arial" w:cs="Arial"/>
                <w:sz w:val="16"/>
                <w:szCs w:val="16"/>
              </w:rPr>
              <w:t>has never been married, please enter -777.</w:t>
            </w:r>
            <w:r>
              <w:rPr>
                <w:rFonts w:ascii="Arial" w:hAnsi="Arial" w:cs="Arial"/>
                <w:sz w:val="16"/>
                <w:szCs w:val="16"/>
              </w:rPr>
              <w:t xml:space="preserve"> &gt;&gt; Q13</w:t>
            </w:r>
          </w:p>
          <w:p w14:paraId="77F80F36" w14:textId="2F65F874" w:rsidR="0015224B" w:rsidRPr="00842F8E" w:rsidRDefault="0015224B" w:rsidP="00DA328D">
            <w:pPr>
              <w:rPr>
                <w:rFonts w:ascii="Arial" w:hAnsi="Arial" w:cs="Arial"/>
                <w:sz w:val="16"/>
                <w:szCs w:val="16"/>
              </w:rPr>
            </w:pPr>
          </w:p>
        </w:tc>
        <w:tc>
          <w:tcPr>
            <w:tcW w:w="254" w:type="pct"/>
          </w:tcPr>
          <w:p w14:paraId="026C82A8" w14:textId="77777777" w:rsidR="0015224B" w:rsidRPr="005A7BEF" w:rsidRDefault="0015224B" w:rsidP="00DA328D">
            <w:pPr>
              <w:jc w:val="center"/>
              <w:rPr>
                <w:rFonts w:ascii="Arial" w:hAnsi="Arial" w:cs="Arial"/>
                <w:b/>
                <w:sz w:val="16"/>
                <w:szCs w:val="16"/>
              </w:rPr>
            </w:pPr>
          </w:p>
        </w:tc>
        <w:tc>
          <w:tcPr>
            <w:tcW w:w="254" w:type="pct"/>
          </w:tcPr>
          <w:p w14:paraId="17DD1A36" w14:textId="77777777" w:rsidR="0015224B" w:rsidRPr="005A7BEF" w:rsidRDefault="0015224B" w:rsidP="00DA328D">
            <w:pPr>
              <w:jc w:val="center"/>
              <w:rPr>
                <w:rFonts w:ascii="Arial" w:hAnsi="Arial" w:cs="Arial"/>
                <w:b/>
                <w:sz w:val="16"/>
                <w:szCs w:val="16"/>
              </w:rPr>
            </w:pPr>
          </w:p>
        </w:tc>
        <w:tc>
          <w:tcPr>
            <w:tcW w:w="254" w:type="pct"/>
          </w:tcPr>
          <w:p w14:paraId="18433F6C" w14:textId="77777777" w:rsidR="0015224B" w:rsidRPr="005A7BEF" w:rsidRDefault="0015224B" w:rsidP="00DA328D">
            <w:pPr>
              <w:jc w:val="center"/>
              <w:rPr>
                <w:rFonts w:ascii="Arial" w:hAnsi="Arial" w:cs="Arial"/>
                <w:b/>
                <w:sz w:val="16"/>
                <w:szCs w:val="16"/>
              </w:rPr>
            </w:pPr>
          </w:p>
        </w:tc>
        <w:tc>
          <w:tcPr>
            <w:tcW w:w="254" w:type="pct"/>
          </w:tcPr>
          <w:p w14:paraId="66E4C662" w14:textId="77777777" w:rsidR="0015224B" w:rsidRPr="005A7BEF" w:rsidRDefault="0015224B" w:rsidP="00DA328D">
            <w:pPr>
              <w:jc w:val="center"/>
              <w:rPr>
                <w:rFonts w:ascii="Arial" w:hAnsi="Arial" w:cs="Arial"/>
                <w:b/>
                <w:sz w:val="16"/>
                <w:szCs w:val="16"/>
              </w:rPr>
            </w:pPr>
          </w:p>
        </w:tc>
        <w:tc>
          <w:tcPr>
            <w:tcW w:w="255" w:type="pct"/>
          </w:tcPr>
          <w:p w14:paraId="719B879F" w14:textId="77777777" w:rsidR="0015224B" w:rsidRPr="005A7BEF" w:rsidRDefault="0015224B" w:rsidP="00DA328D">
            <w:pPr>
              <w:jc w:val="center"/>
              <w:rPr>
                <w:rFonts w:ascii="Arial" w:hAnsi="Arial" w:cs="Arial"/>
                <w:b/>
                <w:sz w:val="16"/>
                <w:szCs w:val="16"/>
              </w:rPr>
            </w:pPr>
          </w:p>
        </w:tc>
        <w:tc>
          <w:tcPr>
            <w:tcW w:w="255" w:type="pct"/>
          </w:tcPr>
          <w:p w14:paraId="76AEDFC9" w14:textId="77777777" w:rsidR="0015224B" w:rsidRPr="005A7BEF" w:rsidRDefault="0015224B" w:rsidP="00DA328D">
            <w:pPr>
              <w:jc w:val="center"/>
              <w:rPr>
                <w:rFonts w:ascii="Arial" w:hAnsi="Arial" w:cs="Arial"/>
                <w:b/>
                <w:sz w:val="16"/>
                <w:szCs w:val="16"/>
              </w:rPr>
            </w:pPr>
          </w:p>
        </w:tc>
        <w:tc>
          <w:tcPr>
            <w:tcW w:w="255" w:type="pct"/>
          </w:tcPr>
          <w:p w14:paraId="2DCC1A22" w14:textId="77777777" w:rsidR="0015224B" w:rsidRPr="005A7BEF" w:rsidRDefault="0015224B" w:rsidP="00DA328D">
            <w:pPr>
              <w:jc w:val="center"/>
              <w:rPr>
                <w:rFonts w:ascii="Arial" w:hAnsi="Arial" w:cs="Arial"/>
                <w:b/>
                <w:sz w:val="16"/>
                <w:szCs w:val="16"/>
              </w:rPr>
            </w:pPr>
          </w:p>
        </w:tc>
        <w:tc>
          <w:tcPr>
            <w:tcW w:w="255" w:type="pct"/>
          </w:tcPr>
          <w:p w14:paraId="0A13446D" w14:textId="77777777" w:rsidR="0015224B" w:rsidRPr="005A7BEF" w:rsidRDefault="0015224B" w:rsidP="00DA328D">
            <w:pPr>
              <w:jc w:val="center"/>
              <w:rPr>
                <w:rFonts w:ascii="Arial" w:hAnsi="Arial" w:cs="Arial"/>
                <w:b/>
                <w:sz w:val="16"/>
                <w:szCs w:val="16"/>
              </w:rPr>
            </w:pPr>
          </w:p>
        </w:tc>
        <w:tc>
          <w:tcPr>
            <w:tcW w:w="255" w:type="pct"/>
            <w:vAlign w:val="center"/>
          </w:tcPr>
          <w:p w14:paraId="2034B44F" w14:textId="77777777" w:rsidR="0015224B" w:rsidRPr="005A7BEF" w:rsidRDefault="0015224B" w:rsidP="00DA328D">
            <w:pPr>
              <w:jc w:val="center"/>
              <w:rPr>
                <w:rFonts w:ascii="Arial" w:hAnsi="Arial" w:cs="Arial"/>
                <w:b/>
                <w:sz w:val="16"/>
                <w:szCs w:val="16"/>
              </w:rPr>
            </w:pPr>
          </w:p>
        </w:tc>
        <w:tc>
          <w:tcPr>
            <w:tcW w:w="303" w:type="pct"/>
            <w:vAlign w:val="center"/>
          </w:tcPr>
          <w:p w14:paraId="20F602B5" w14:textId="77777777" w:rsidR="0015224B" w:rsidRPr="005A7BEF" w:rsidRDefault="0015224B" w:rsidP="00DA328D">
            <w:pPr>
              <w:rPr>
                <w:rFonts w:ascii="Arial" w:hAnsi="Arial" w:cs="Arial"/>
                <w:b/>
                <w:sz w:val="16"/>
                <w:szCs w:val="16"/>
              </w:rPr>
            </w:pPr>
          </w:p>
        </w:tc>
      </w:tr>
      <w:tr w:rsidR="0015224B" w:rsidRPr="005A7BEF" w14:paraId="08219453" w14:textId="77777777" w:rsidTr="00DA328D">
        <w:tc>
          <w:tcPr>
            <w:tcW w:w="2406" w:type="pct"/>
          </w:tcPr>
          <w:p w14:paraId="63B41D3F" w14:textId="127A92C6" w:rsidR="0015224B" w:rsidRPr="00842F8E" w:rsidRDefault="0015224B" w:rsidP="00DA328D">
            <w:pPr>
              <w:rPr>
                <w:rFonts w:ascii="Arial" w:hAnsi="Arial" w:cs="Arial"/>
                <w:sz w:val="16"/>
                <w:szCs w:val="16"/>
              </w:rPr>
            </w:pPr>
            <w:r w:rsidRPr="00842F8E">
              <w:rPr>
                <w:rFonts w:ascii="Arial" w:hAnsi="Arial" w:cs="Arial"/>
                <w:sz w:val="16"/>
                <w:szCs w:val="16"/>
              </w:rPr>
              <w:t>Q</w:t>
            </w:r>
            <w:r w:rsidRPr="00842F8E">
              <w:rPr>
                <w:rFonts w:ascii="Arial" w:hAnsi="Arial" w:cs="Arial"/>
              </w:rPr>
              <w:fldChar w:fldCharType="begin"/>
            </w:r>
            <w:r w:rsidRPr="00842F8E">
              <w:rPr>
                <w:rFonts w:ascii="Arial" w:hAnsi="Arial" w:cs="Arial"/>
              </w:rPr>
              <w:instrText xml:space="preserve"> SEQ B \n \* MERGEFORMAT </w:instrText>
            </w:r>
            <w:r w:rsidRPr="00842F8E">
              <w:rPr>
                <w:rFonts w:ascii="Arial" w:hAnsi="Arial" w:cs="Arial"/>
              </w:rPr>
              <w:fldChar w:fldCharType="separate"/>
            </w:r>
            <w:r w:rsidRPr="00842F8E">
              <w:rPr>
                <w:rFonts w:ascii="Arial" w:hAnsi="Arial" w:cs="Arial"/>
                <w:bCs/>
                <w:noProof/>
                <w:sz w:val="16"/>
                <w:szCs w:val="16"/>
              </w:rPr>
              <w:t>9</w:t>
            </w:r>
            <w:r w:rsidRPr="00842F8E">
              <w:rPr>
                <w:rFonts w:ascii="Arial" w:hAnsi="Arial" w:cs="Arial"/>
                <w:bCs/>
                <w:noProof/>
                <w:sz w:val="16"/>
                <w:szCs w:val="16"/>
              </w:rPr>
              <w:fldChar w:fldCharType="end"/>
            </w:r>
            <w:r w:rsidRPr="00842F8E">
              <w:rPr>
                <w:rFonts w:ascii="Arial" w:hAnsi="Arial" w:cs="Arial"/>
                <w:bCs/>
                <w:sz w:val="16"/>
                <w:szCs w:val="16"/>
              </w:rPr>
              <w:t xml:space="preserve">. </w:t>
            </w:r>
            <w:r w:rsidRPr="00842F8E">
              <w:rPr>
                <w:rFonts w:ascii="Arial" w:hAnsi="Arial" w:cs="Arial"/>
                <w:sz w:val="16"/>
                <w:szCs w:val="16"/>
              </w:rPr>
              <w:t>What is the highest</w:t>
            </w:r>
            <w:r w:rsidR="00F47BF5" w:rsidRPr="00842F8E">
              <w:rPr>
                <w:rFonts w:ascii="Arial" w:hAnsi="Arial" w:cs="Arial"/>
                <w:sz w:val="16"/>
                <w:szCs w:val="16"/>
              </w:rPr>
              <w:t xml:space="preserve"> level of education that</w:t>
            </w:r>
            <w:r w:rsidRPr="00842F8E">
              <w:rPr>
                <w:rFonts w:ascii="Arial" w:hAnsi="Arial" w:cs="Arial"/>
                <w:sz w:val="16"/>
                <w:szCs w:val="16"/>
              </w:rPr>
              <w:t xml:space="preserve"> [Name’s] current/ most recent spouse</w:t>
            </w:r>
            <w:r w:rsidR="00F47BF5" w:rsidRPr="00842F8E">
              <w:rPr>
                <w:rFonts w:ascii="Arial" w:hAnsi="Arial" w:cs="Arial"/>
                <w:sz w:val="16"/>
                <w:szCs w:val="16"/>
              </w:rPr>
              <w:t xml:space="preserve"> completed</w:t>
            </w:r>
            <w:r w:rsidRPr="00842F8E">
              <w:rPr>
                <w:rFonts w:ascii="Arial" w:hAnsi="Arial" w:cs="Arial"/>
                <w:sz w:val="16"/>
                <w:szCs w:val="16"/>
              </w:rPr>
              <w:t>?</w:t>
            </w:r>
          </w:p>
          <w:p w14:paraId="0FD2E20A" w14:textId="77777777" w:rsidR="0015224B" w:rsidRPr="00842F8E" w:rsidRDefault="0015224B" w:rsidP="00DA328D">
            <w:pPr>
              <w:rPr>
                <w:rFonts w:ascii="Arial" w:hAnsi="Arial" w:cs="Arial"/>
                <w:sz w:val="16"/>
                <w:szCs w:val="16"/>
              </w:rPr>
            </w:pPr>
            <w:r w:rsidRPr="00842F8E">
              <w:rPr>
                <w:rFonts w:ascii="Arial" w:hAnsi="Arial" w:cs="Arial"/>
                <w:sz w:val="16"/>
                <w:szCs w:val="16"/>
              </w:rPr>
              <w:t>0. None -- NO</w:t>
            </w:r>
          </w:p>
          <w:p w14:paraId="28365F8B" w14:textId="77777777" w:rsidR="0015224B" w:rsidRPr="00842F8E" w:rsidRDefault="0015224B" w:rsidP="00DA328D">
            <w:pPr>
              <w:rPr>
                <w:rFonts w:ascii="Arial" w:hAnsi="Arial" w:cs="Arial"/>
                <w:sz w:val="16"/>
                <w:szCs w:val="16"/>
              </w:rPr>
            </w:pPr>
            <w:r w:rsidRPr="00842F8E">
              <w:rPr>
                <w:rFonts w:ascii="Arial" w:hAnsi="Arial" w:cs="Arial"/>
                <w:sz w:val="16"/>
                <w:szCs w:val="16"/>
              </w:rPr>
              <w:t>2. Primary -- PO</w:t>
            </w:r>
          </w:p>
          <w:p w14:paraId="48FC1D08" w14:textId="77777777" w:rsidR="0015224B" w:rsidRPr="00842F8E" w:rsidRDefault="0015224B" w:rsidP="00DA328D">
            <w:pPr>
              <w:rPr>
                <w:rFonts w:ascii="Arial" w:hAnsi="Arial" w:cs="Arial"/>
                <w:sz w:val="16"/>
                <w:szCs w:val="16"/>
              </w:rPr>
            </w:pPr>
            <w:r w:rsidRPr="00842F8E">
              <w:rPr>
                <w:rFonts w:ascii="Arial" w:hAnsi="Arial" w:cs="Arial"/>
                <w:sz w:val="16"/>
                <w:szCs w:val="16"/>
              </w:rPr>
              <w:t>3. Middle/JSS--MO</w:t>
            </w:r>
          </w:p>
          <w:p w14:paraId="0AF284F7" w14:textId="77777777" w:rsidR="0015224B" w:rsidRPr="00842F8E" w:rsidRDefault="0015224B" w:rsidP="00DA328D">
            <w:pPr>
              <w:rPr>
                <w:rFonts w:ascii="Arial" w:hAnsi="Arial" w:cs="Arial"/>
                <w:sz w:val="16"/>
                <w:szCs w:val="16"/>
              </w:rPr>
            </w:pPr>
            <w:r w:rsidRPr="00842F8E">
              <w:rPr>
                <w:rFonts w:ascii="Arial" w:hAnsi="Arial" w:cs="Arial"/>
                <w:sz w:val="16"/>
                <w:szCs w:val="16"/>
              </w:rPr>
              <w:t>4. Voc/Comm -- VC</w:t>
            </w:r>
          </w:p>
          <w:p w14:paraId="14E3AF08" w14:textId="77777777" w:rsidR="0015224B" w:rsidRPr="00842F8E" w:rsidRDefault="0015224B" w:rsidP="00DA328D">
            <w:pPr>
              <w:rPr>
                <w:rFonts w:ascii="Arial" w:hAnsi="Arial" w:cs="Arial"/>
                <w:sz w:val="16"/>
                <w:szCs w:val="16"/>
              </w:rPr>
            </w:pPr>
            <w:r w:rsidRPr="00842F8E">
              <w:rPr>
                <w:rFonts w:ascii="Arial" w:hAnsi="Arial" w:cs="Arial"/>
                <w:sz w:val="16"/>
                <w:szCs w:val="16"/>
              </w:rPr>
              <w:t>5. 'O' level -- OO</w:t>
            </w:r>
          </w:p>
          <w:p w14:paraId="7DBE7B54" w14:textId="77777777" w:rsidR="0015224B" w:rsidRPr="00842F8E" w:rsidRDefault="0015224B" w:rsidP="00DA328D">
            <w:pPr>
              <w:rPr>
                <w:rFonts w:ascii="Arial" w:hAnsi="Arial" w:cs="Arial"/>
                <w:sz w:val="16"/>
                <w:szCs w:val="16"/>
              </w:rPr>
            </w:pPr>
            <w:r w:rsidRPr="00842F8E">
              <w:rPr>
                <w:rFonts w:ascii="Arial" w:hAnsi="Arial" w:cs="Arial"/>
                <w:sz w:val="16"/>
                <w:szCs w:val="16"/>
              </w:rPr>
              <w:t>6. SSS -- SS</w:t>
            </w:r>
          </w:p>
          <w:p w14:paraId="0F8E32EA" w14:textId="77777777" w:rsidR="0015224B" w:rsidRPr="00842F8E" w:rsidRDefault="0015224B" w:rsidP="00DA328D">
            <w:pPr>
              <w:rPr>
                <w:rFonts w:ascii="Arial" w:hAnsi="Arial" w:cs="Arial"/>
                <w:sz w:val="16"/>
                <w:szCs w:val="16"/>
              </w:rPr>
            </w:pPr>
            <w:r w:rsidRPr="00842F8E">
              <w:rPr>
                <w:rFonts w:ascii="Arial" w:hAnsi="Arial" w:cs="Arial"/>
                <w:sz w:val="16"/>
                <w:szCs w:val="16"/>
              </w:rPr>
              <w:t>7. 'A' level -- AO</w:t>
            </w:r>
          </w:p>
          <w:p w14:paraId="5D43F5FA"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8. Training col-- TC </w:t>
            </w:r>
          </w:p>
          <w:p w14:paraId="13404FCA" w14:textId="77777777" w:rsidR="0015224B" w:rsidRPr="00842F8E" w:rsidRDefault="0015224B" w:rsidP="00DA328D">
            <w:pPr>
              <w:rPr>
                <w:rFonts w:ascii="Arial" w:hAnsi="Arial" w:cs="Arial"/>
                <w:sz w:val="16"/>
                <w:szCs w:val="16"/>
              </w:rPr>
            </w:pPr>
            <w:r w:rsidRPr="00842F8E">
              <w:rPr>
                <w:rFonts w:ascii="Arial" w:hAnsi="Arial" w:cs="Arial"/>
                <w:sz w:val="16"/>
                <w:szCs w:val="16"/>
              </w:rPr>
              <w:t>9. Tech/prof -- TP</w:t>
            </w:r>
          </w:p>
          <w:p w14:paraId="2541B54D" w14:textId="77777777" w:rsidR="0015224B" w:rsidRPr="00842F8E" w:rsidRDefault="0015224B" w:rsidP="00DA328D">
            <w:pPr>
              <w:rPr>
                <w:rFonts w:ascii="Arial" w:hAnsi="Arial" w:cs="Arial"/>
                <w:sz w:val="16"/>
                <w:szCs w:val="16"/>
              </w:rPr>
            </w:pPr>
            <w:r w:rsidRPr="00842F8E">
              <w:rPr>
                <w:rFonts w:ascii="Arial" w:hAnsi="Arial" w:cs="Arial"/>
                <w:sz w:val="16"/>
                <w:szCs w:val="16"/>
              </w:rPr>
              <w:t>10. Tertiary -- TE</w:t>
            </w:r>
          </w:p>
          <w:p w14:paraId="64D5184C" w14:textId="77777777" w:rsidR="0015224B" w:rsidRPr="00842F8E" w:rsidRDefault="0015224B" w:rsidP="00DA328D">
            <w:pPr>
              <w:rPr>
                <w:rFonts w:ascii="Arial" w:hAnsi="Arial" w:cs="Arial"/>
                <w:sz w:val="16"/>
                <w:szCs w:val="16"/>
              </w:rPr>
            </w:pPr>
            <w:r w:rsidRPr="00842F8E">
              <w:rPr>
                <w:rFonts w:ascii="Arial" w:hAnsi="Arial" w:cs="Arial"/>
                <w:sz w:val="16"/>
                <w:szCs w:val="16"/>
              </w:rPr>
              <w:lastRenderedPageBreak/>
              <w:t>11. Koranic -- KO</w:t>
            </w:r>
          </w:p>
          <w:p w14:paraId="43C121CD" w14:textId="4E098E5A" w:rsidR="0015224B" w:rsidRPr="00842F8E" w:rsidRDefault="0015224B" w:rsidP="00DA328D">
            <w:pPr>
              <w:rPr>
                <w:rFonts w:ascii="Arial" w:hAnsi="Arial" w:cs="Arial"/>
                <w:sz w:val="16"/>
                <w:szCs w:val="16"/>
              </w:rPr>
            </w:pPr>
          </w:p>
        </w:tc>
        <w:tc>
          <w:tcPr>
            <w:tcW w:w="254" w:type="pct"/>
          </w:tcPr>
          <w:p w14:paraId="633A8DF6" w14:textId="77777777" w:rsidR="0015224B" w:rsidRPr="005A7BEF" w:rsidRDefault="0015224B" w:rsidP="00DA328D">
            <w:pPr>
              <w:jc w:val="center"/>
              <w:rPr>
                <w:rFonts w:ascii="Arial" w:hAnsi="Arial" w:cs="Arial"/>
                <w:b/>
                <w:sz w:val="16"/>
                <w:szCs w:val="16"/>
              </w:rPr>
            </w:pPr>
          </w:p>
        </w:tc>
        <w:tc>
          <w:tcPr>
            <w:tcW w:w="254" w:type="pct"/>
          </w:tcPr>
          <w:p w14:paraId="58650410" w14:textId="77777777" w:rsidR="0015224B" w:rsidRPr="005A7BEF" w:rsidRDefault="0015224B" w:rsidP="00DA328D">
            <w:pPr>
              <w:jc w:val="center"/>
              <w:rPr>
                <w:rFonts w:ascii="Arial" w:hAnsi="Arial" w:cs="Arial"/>
                <w:b/>
                <w:sz w:val="16"/>
                <w:szCs w:val="16"/>
              </w:rPr>
            </w:pPr>
          </w:p>
        </w:tc>
        <w:tc>
          <w:tcPr>
            <w:tcW w:w="254" w:type="pct"/>
          </w:tcPr>
          <w:p w14:paraId="3659B0A8" w14:textId="77777777" w:rsidR="0015224B" w:rsidRPr="005A7BEF" w:rsidRDefault="0015224B" w:rsidP="00DA328D">
            <w:pPr>
              <w:jc w:val="center"/>
              <w:rPr>
                <w:rFonts w:ascii="Arial" w:hAnsi="Arial" w:cs="Arial"/>
                <w:b/>
                <w:sz w:val="16"/>
                <w:szCs w:val="16"/>
              </w:rPr>
            </w:pPr>
          </w:p>
        </w:tc>
        <w:tc>
          <w:tcPr>
            <w:tcW w:w="254" w:type="pct"/>
          </w:tcPr>
          <w:p w14:paraId="29DAE484" w14:textId="77777777" w:rsidR="0015224B" w:rsidRPr="005A7BEF" w:rsidRDefault="0015224B" w:rsidP="00DA328D">
            <w:pPr>
              <w:jc w:val="center"/>
              <w:rPr>
                <w:rFonts w:ascii="Arial" w:hAnsi="Arial" w:cs="Arial"/>
                <w:b/>
                <w:sz w:val="16"/>
                <w:szCs w:val="16"/>
              </w:rPr>
            </w:pPr>
          </w:p>
        </w:tc>
        <w:tc>
          <w:tcPr>
            <w:tcW w:w="255" w:type="pct"/>
          </w:tcPr>
          <w:p w14:paraId="4D7D5A5E" w14:textId="77777777" w:rsidR="0015224B" w:rsidRPr="005A7BEF" w:rsidRDefault="0015224B" w:rsidP="00DA328D">
            <w:pPr>
              <w:jc w:val="center"/>
              <w:rPr>
                <w:rFonts w:ascii="Arial" w:hAnsi="Arial" w:cs="Arial"/>
                <w:b/>
                <w:sz w:val="16"/>
                <w:szCs w:val="16"/>
              </w:rPr>
            </w:pPr>
          </w:p>
        </w:tc>
        <w:tc>
          <w:tcPr>
            <w:tcW w:w="255" w:type="pct"/>
          </w:tcPr>
          <w:p w14:paraId="5D00ADC0" w14:textId="77777777" w:rsidR="0015224B" w:rsidRPr="005A7BEF" w:rsidRDefault="0015224B" w:rsidP="00DA328D">
            <w:pPr>
              <w:jc w:val="center"/>
              <w:rPr>
                <w:rFonts w:ascii="Arial" w:hAnsi="Arial" w:cs="Arial"/>
                <w:b/>
                <w:sz w:val="16"/>
                <w:szCs w:val="16"/>
              </w:rPr>
            </w:pPr>
          </w:p>
        </w:tc>
        <w:tc>
          <w:tcPr>
            <w:tcW w:w="255" w:type="pct"/>
          </w:tcPr>
          <w:p w14:paraId="7E168446" w14:textId="77777777" w:rsidR="0015224B" w:rsidRPr="005A7BEF" w:rsidRDefault="0015224B" w:rsidP="00DA328D">
            <w:pPr>
              <w:jc w:val="center"/>
              <w:rPr>
                <w:rFonts w:ascii="Arial" w:hAnsi="Arial" w:cs="Arial"/>
                <w:b/>
                <w:sz w:val="16"/>
                <w:szCs w:val="16"/>
              </w:rPr>
            </w:pPr>
          </w:p>
        </w:tc>
        <w:tc>
          <w:tcPr>
            <w:tcW w:w="255" w:type="pct"/>
          </w:tcPr>
          <w:p w14:paraId="40DD765A" w14:textId="77777777" w:rsidR="0015224B" w:rsidRPr="005A7BEF" w:rsidRDefault="0015224B" w:rsidP="00DA328D">
            <w:pPr>
              <w:jc w:val="center"/>
              <w:rPr>
                <w:rFonts w:ascii="Arial" w:hAnsi="Arial" w:cs="Arial"/>
                <w:b/>
                <w:sz w:val="16"/>
                <w:szCs w:val="16"/>
              </w:rPr>
            </w:pPr>
          </w:p>
        </w:tc>
        <w:tc>
          <w:tcPr>
            <w:tcW w:w="255" w:type="pct"/>
            <w:vAlign w:val="center"/>
          </w:tcPr>
          <w:p w14:paraId="0B123D87" w14:textId="77777777" w:rsidR="0015224B" w:rsidRPr="005A7BEF" w:rsidRDefault="0015224B" w:rsidP="00DA328D">
            <w:pPr>
              <w:jc w:val="center"/>
              <w:rPr>
                <w:rFonts w:ascii="Arial" w:hAnsi="Arial" w:cs="Arial"/>
                <w:b/>
                <w:sz w:val="16"/>
                <w:szCs w:val="16"/>
              </w:rPr>
            </w:pPr>
          </w:p>
        </w:tc>
        <w:tc>
          <w:tcPr>
            <w:tcW w:w="303" w:type="pct"/>
            <w:vAlign w:val="center"/>
          </w:tcPr>
          <w:p w14:paraId="55CF2DEC" w14:textId="77777777" w:rsidR="0015224B" w:rsidRPr="005A7BEF" w:rsidRDefault="0015224B" w:rsidP="00DA328D">
            <w:pPr>
              <w:rPr>
                <w:rFonts w:ascii="Arial" w:hAnsi="Arial" w:cs="Arial"/>
                <w:b/>
                <w:sz w:val="16"/>
                <w:szCs w:val="16"/>
              </w:rPr>
            </w:pPr>
          </w:p>
        </w:tc>
      </w:tr>
      <w:tr w:rsidR="0015224B" w:rsidRPr="00E807A4" w14:paraId="51FA083C" w14:textId="77777777" w:rsidTr="00DA328D">
        <w:trPr>
          <w:trHeight w:val="288"/>
        </w:trPr>
        <w:tc>
          <w:tcPr>
            <w:tcW w:w="2406" w:type="pct"/>
          </w:tcPr>
          <w:p w14:paraId="2903F697" w14:textId="77777777" w:rsidR="0015224B" w:rsidRPr="00842F8E" w:rsidRDefault="0015224B" w:rsidP="00DA328D">
            <w:pPr>
              <w:rPr>
                <w:rFonts w:ascii="Arial" w:hAnsi="Arial" w:cs="Arial"/>
                <w:sz w:val="16"/>
                <w:szCs w:val="16"/>
              </w:rPr>
            </w:pPr>
            <w:r w:rsidRPr="00842F8E">
              <w:rPr>
                <w:rFonts w:ascii="Arial" w:hAnsi="Arial" w:cs="Arial"/>
                <w:sz w:val="16"/>
                <w:szCs w:val="16"/>
              </w:rPr>
              <w:t>Q</w:t>
            </w:r>
            <w:r w:rsidRPr="00842F8E">
              <w:rPr>
                <w:rFonts w:ascii="Arial" w:hAnsi="Arial" w:cs="Arial"/>
              </w:rPr>
              <w:fldChar w:fldCharType="begin"/>
            </w:r>
            <w:r w:rsidRPr="00842F8E">
              <w:rPr>
                <w:rFonts w:ascii="Arial" w:hAnsi="Arial" w:cs="Arial"/>
              </w:rPr>
              <w:instrText xml:space="preserve"> SEQ B \n \* MERGEFORMAT </w:instrText>
            </w:r>
            <w:r w:rsidRPr="00842F8E">
              <w:rPr>
                <w:rFonts w:ascii="Arial" w:hAnsi="Arial" w:cs="Arial"/>
              </w:rPr>
              <w:fldChar w:fldCharType="separate"/>
            </w:r>
            <w:r w:rsidRPr="00842F8E">
              <w:rPr>
                <w:rFonts w:ascii="Arial" w:hAnsi="Arial" w:cs="Arial"/>
                <w:noProof/>
                <w:sz w:val="16"/>
                <w:szCs w:val="16"/>
              </w:rPr>
              <w:t>10</w:t>
            </w:r>
            <w:r w:rsidRPr="00842F8E">
              <w:rPr>
                <w:rFonts w:ascii="Arial" w:hAnsi="Arial" w:cs="Arial"/>
                <w:noProof/>
                <w:sz w:val="16"/>
                <w:szCs w:val="16"/>
              </w:rPr>
              <w:fldChar w:fldCharType="end"/>
            </w:r>
            <w:r w:rsidRPr="00842F8E">
              <w:rPr>
                <w:rFonts w:ascii="Arial" w:hAnsi="Arial" w:cs="Arial"/>
                <w:bCs/>
                <w:sz w:val="16"/>
                <w:szCs w:val="16"/>
              </w:rPr>
              <w:t xml:space="preserve">. </w:t>
            </w:r>
            <w:r w:rsidRPr="00842F8E">
              <w:rPr>
                <w:rFonts w:ascii="Arial" w:hAnsi="Arial" w:cs="Arial"/>
                <w:sz w:val="16"/>
                <w:szCs w:val="16"/>
              </w:rPr>
              <w:t>To what ethnic group does [Name’s] current/ most recent spouse</w:t>
            </w:r>
            <w:r w:rsidR="00F47BF5" w:rsidRPr="00842F8E">
              <w:rPr>
                <w:rFonts w:ascii="Arial" w:hAnsi="Arial" w:cs="Arial"/>
                <w:sz w:val="16"/>
                <w:szCs w:val="16"/>
              </w:rPr>
              <w:t xml:space="preserve"> belong? </w:t>
            </w:r>
          </w:p>
          <w:p w14:paraId="3B5A8F83" w14:textId="77777777" w:rsidR="00F47BF5" w:rsidRPr="00842F8E" w:rsidRDefault="00F47BF5" w:rsidP="00DA328D">
            <w:pPr>
              <w:rPr>
                <w:rFonts w:ascii="Arial" w:hAnsi="Arial" w:cs="Arial"/>
                <w:sz w:val="16"/>
                <w:szCs w:val="16"/>
              </w:rPr>
            </w:pPr>
          </w:p>
          <w:p w14:paraId="125394AB" w14:textId="5FA6E6D7" w:rsidR="00F47BF5" w:rsidRPr="00842F8E" w:rsidRDefault="00E807A4" w:rsidP="00DA328D">
            <w:pPr>
              <w:rPr>
                <w:rFonts w:ascii="Arial" w:hAnsi="Arial" w:cs="Arial"/>
                <w:sz w:val="16"/>
                <w:szCs w:val="16"/>
              </w:rPr>
            </w:pPr>
            <w:r w:rsidRPr="00842F8E">
              <w:rPr>
                <w:rFonts w:ascii="Arial" w:hAnsi="Arial" w:cs="Arial"/>
                <w:sz w:val="16"/>
                <w:szCs w:val="16"/>
              </w:rPr>
              <w:t>[Ethnicities appear for selection]</w:t>
            </w:r>
          </w:p>
          <w:p w14:paraId="0B43E29D" w14:textId="484B7851" w:rsidR="00F47BF5" w:rsidRPr="00842F8E" w:rsidRDefault="00F47BF5" w:rsidP="00DA328D">
            <w:pPr>
              <w:rPr>
                <w:rFonts w:ascii="Arial" w:hAnsi="Arial" w:cs="Arial"/>
                <w:sz w:val="16"/>
                <w:szCs w:val="16"/>
              </w:rPr>
            </w:pPr>
          </w:p>
        </w:tc>
        <w:tc>
          <w:tcPr>
            <w:tcW w:w="254" w:type="pct"/>
          </w:tcPr>
          <w:p w14:paraId="465945D3" w14:textId="77777777" w:rsidR="0015224B" w:rsidRPr="00842F8E" w:rsidRDefault="0015224B" w:rsidP="00DA328D">
            <w:pPr>
              <w:jc w:val="center"/>
              <w:rPr>
                <w:rFonts w:ascii="Arial" w:hAnsi="Arial" w:cs="Arial"/>
                <w:sz w:val="16"/>
                <w:szCs w:val="16"/>
              </w:rPr>
            </w:pPr>
          </w:p>
        </w:tc>
        <w:tc>
          <w:tcPr>
            <w:tcW w:w="254" w:type="pct"/>
          </w:tcPr>
          <w:p w14:paraId="69D8909B" w14:textId="77777777" w:rsidR="0015224B" w:rsidRPr="00842F8E" w:rsidRDefault="0015224B" w:rsidP="00DA328D">
            <w:pPr>
              <w:jc w:val="center"/>
              <w:rPr>
                <w:rFonts w:ascii="Arial" w:hAnsi="Arial" w:cs="Arial"/>
                <w:sz w:val="16"/>
                <w:szCs w:val="16"/>
              </w:rPr>
            </w:pPr>
          </w:p>
        </w:tc>
        <w:tc>
          <w:tcPr>
            <w:tcW w:w="254" w:type="pct"/>
          </w:tcPr>
          <w:p w14:paraId="34308C29" w14:textId="77777777" w:rsidR="0015224B" w:rsidRPr="00842F8E" w:rsidRDefault="0015224B" w:rsidP="00DA328D">
            <w:pPr>
              <w:jc w:val="center"/>
              <w:rPr>
                <w:rFonts w:ascii="Arial" w:hAnsi="Arial" w:cs="Arial"/>
                <w:sz w:val="16"/>
                <w:szCs w:val="16"/>
              </w:rPr>
            </w:pPr>
          </w:p>
        </w:tc>
        <w:tc>
          <w:tcPr>
            <w:tcW w:w="254" w:type="pct"/>
          </w:tcPr>
          <w:p w14:paraId="457DD26B" w14:textId="77777777" w:rsidR="0015224B" w:rsidRPr="00842F8E" w:rsidRDefault="0015224B" w:rsidP="00DA328D">
            <w:pPr>
              <w:jc w:val="center"/>
              <w:rPr>
                <w:rFonts w:ascii="Arial" w:hAnsi="Arial" w:cs="Arial"/>
                <w:sz w:val="16"/>
                <w:szCs w:val="16"/>
              </w:rPr>
            </w:pPr>
          </w:p>
        </w:tc>
        <w:tc>
          <w:tcPr>
            <w:tcW w:w="255" w:type="pct"/>
          </w:tcPr>
          <w:p w14:paraId="06FE1E54" w14:textId="77777777" w:rsidR="0015224B" w:rsidRPr="00842F8E" w:rsidRDefault="0015224B" w:rsidP="00DA328D">
            <w:pPr>
              <w:jc w:val="center"/>
              <w:rPr>
                <w:rFonts w:ascii="Arial" w:hAnsi="Arial" w:cs="Arial"/>
                <w:sz w:val="16"/>
                <w:szCs w:val="16"/>
              </w:rPr>
            </w:pPr>
          </w:p>
        </w:tc>
        <w:tc>
          <w:tcPr>
            <w:tcW w:w="255" w:type="pct"/>
          </w:tcPr>
          <w:p w14:paraId="5DDE2C9E" w14:textId="77777777" w:rsidR="0015224B" w:rsidRPr="00842F8E" w:rsidRDefault="0015224B" w:rsidP="00DA328D">
            <w:pPr>
              <w:jc w:val="center"/>
              <w:rPr>
                <w:rFonts w:ascii="Arial" w:hAnsi="Arial" w:cs="Arial"/>
                <w:sz w:val="16"/>
                <w:szCs w:val="16"/>
              </w:rPr>
            </w:pPr>
          </w:p>
        </w:tc>
        <w:tc>
          <w:tcPr>
            <w:tcW w:w="255" w:type="pct"/>
          </w:tcPr>
          <w:p w14:paraId="2F629AC4" w14:textId="77777777" w:rsidR="0015224B" w:rsidRPr="00842F8E" w:rsidRDefault="0015224B" w:rsidP="00DA328D">
            <w:pPr>
              <w:jc w:val="center"/>
              <w:rPr>
                <w:rFonts w:ascii="Arial" w:hAnsi="Arial" w:cs="Arial"/>
                <w:sz w:val="16"/>
                <w:szCs w:val="16"/>
              </w:rPr>
            </w:pPr>
          </w:p>
        </w:tc>
        <w:tc>
          <w:tcPr>
            <w:tcW w:w="255" w:type="pct"/>
          </w:tcPr>
          <w:p w14:paraId="74D82439" w14:textId="77777777" w:rsidR="0015224B" w:rsidRPr="00842F8E" w:rsidRDefault="0015224B" w:rsidP="00DA328D">
            <w:pPr>
              <w:jc w:val="center"/>
              <w:rPr>
                <w:rFonts w:ascii="Arial" w:hAnsi="Arial" w:cs="Arial"/>
                <w:sz w:val="16"/>
                <w:szCs w:val="16"/>
              </w:rPr>
            </w:pPr>
          </w:p>
        </w:tc>
        <w:tc>
          <w:tcPr>
            <w:tcW w:w="255" w:type="pct"/>
            <w:vAlign w:val="center"/>
          </w:tcPr>
          <w:p w14:paraId="22F28270" w14:textId="77777777" w:rsidR="0015224B" w:rsidRPr="00842F8E" w:rsidRDefault="0015224B" w:rsidP="00DA328D">
            <w:pPr>
              <w:jc w:val="center"/>
              <w:rPr>
                <w:rFonts w:ascii="Arial" w:hAnsi="Arial" w:cs="Arial"/>
                <w:sz w:val="16"/>
                <w:szCs w:val="16"/>
              </w:rPr>
            </w:pPr>
          </w:p>
        </w:tc>
        <w:tc>
          <w:tcPr>
            <w:tcW w:w="303" w:type="pct"/>
          </w:tcPr>
          <w:p w14:paraId="4C82D389" w14:textId="77777777" w:rsidR="0015224B" w:rsidRPr="00842F8E" w:rsidRDefault="0015224B" w:rsidP="00DA328D">
            <w:pPr>
              <w:rPr>
                <w:rFonts w:ascii="Arial" w:hAnsi="Arial" w:cs="Arial"/>
                <w:sz w:val="16"/>
                <w:szCs w:val="16"/>
              </w:rPr>
            </w:pPr>
          </w:p>
        </w:tc>
      </w:tr>
      <w:tr w:rsidR="0015224B" w:rsidRPr="00E807A4" w14:paraId="4CF0967F" w14:textId="77777777" w:rsidTr="00DA328D">
        <w:trPr>
          <w:trHeight w:val="288"/>
        </w:trPr>
        <w:tc>
          <w:tcPr>
            <w:tcW w:w="2406" w:type="pct"/>
          </w:tcPr>
          <w:p w14:paraId="001ABAFF" w14:textId="31CDF6FB" w:rsidR="0015224B" w:rsidRPr="00842F8E" w:rsidRDefault="0015224B">
            <w:pPr>
              <w:rPr>
                <w:rFonts w:ascii="Arial" w:hAnsi="Arial" w:cs="Arial"/>
                <w:sz w:val="16"/>
                <w:szCs w:val="16"/>
              </w:rPr>
            </w:pPr>
            <w:r w:rsidRPr="00842F8E">
              <w:rPr>
                <w:rFonts w:ascii="Arial" w:hAnsi="Arial" w:cs="Arial"/>
                <w:sz w:val="16"/>
                <w:szCs w:val="16"/>
              </w:rPr>
              <w:t>Q</w:t>
            </w:r>
            <w:r w:rsidRPr="00842F8E">
              <w:rPr>
                <w:rFonts w:ascii="Arial" w:hAnsi="Arial" w:cs="Arial"/>
                <w:bCs/>
                <w:sz w:val="16"/>
                <w:szCs w:val="16"/>
              </w:rPr>
              <w:fldChar w:fldCharType="begin"/>
            </w:r>
            <w:r w:rsidRPr="00842F8E">
              <w:rPr>
                <w:rFonts w:ascii="Arial" w:hAnsi="Arial" w:cs="Arial"/>
                <w:bCs/>
                <w:sz w:val="16"/>
                <w:szCs w:val="16"/>
              </w:rPr>
              <w:instrText xml:space="preserve"> SEQ B \n \* MERGEFORMAT </w:instrText>
            </w:r>
            <w:r w:rsidRPr="00842F8E">
              <w:rPr>
                <w:rFonts w:ascii="Arial" w:hAnsi="Arial" w:cs="Arial"/>
                <w:bCs/>
                <w:sz w:val="16"/>
                <w:szCs w:val="16"/>
              </w:rPr>
              <w:fldChar w:fldCharType="separate"/>
            </w:r>
            <w:r w:rsidRPr="00842F8E">
              <w:rPr>
                <w:rFonts w:ascii="Arial" w:hAnsi="Arial" w:cs="Arial"/>
                <w:bCs/>
                <w:noProof/>
                <w:sz w:val="16"/>
                <w:szCs w:val="16"/>
              </w:rPr>
              <w:t>11</w:t>
            </w:r>
            <w:r w:rsidRPr="00842F8E">
              <w:rPr>
                <w:rFonts w:ascii="Arial" w:hAnsi="Arial" w:cs="Arial"/>
                <w:bCs/>
                <w:sz w:val="16"/>
                <w:szCs w:val="16"/>
              </w:rPr>
              <w:fldChar w:fldCharType="end"/>
            </w:r>
            <w:r w:rsidRPr="00842F8E">
              <w:rPr>
                <w:rFonts w:ascii="Arial" w:hAnsi="Arial" w:cs="Arial"/>
                <w:bCs/>
                <w:sz w:val="16"/>
                <w:szCs w:val="16"/>
              </w:rPr>
              <w:t xml:space="preserve">. How many living sons does </w:t>
            </w:r>
            <w:r w:rsidR="00DA328D" w:rsidRPr="00842F8E">
              <w:rPr>
                <w:rFonts w:ascii="Arial" w:hAnsi="Arial" w:cs="Arial"/>
                <w:bCs/>
                <w:sz w:val="16"/>
                <w:szCs w:val="16"/>
              </w:rPr>
              <w:t>[Name]</w:t>
            </w:r>
            <w:r w:rsidRPr="00842F8E">
              <w:rPr>
                <w:rFonts w:ascii="Arial" w:hAnsi="Arial" w:cs="Arial"/>
                <w:bCs/>
                <w:sz w:val="16"/>
                <w:szCs w:val="16"/>
              </w:rPr>
              <w:t xml:space="preserve"> have?</w:t>
            </w:r>
          </w:p>
        </w:tc>
        <w:tc>
          <w:tcPr>
            <w:tcW w:w="254" w:type="pct"/>
          </w:tcPr>
          <w:p w14:paraId="1C8469E8" w14:textId="77777777" w:rsidR="0015224B" w:rsidRPr="00842F8E" w:rsidRDefault="0015224B" w:rsidP="00DA328D">
            <w:pPr>
              <w:jc w:val="center"/>
              <w:rPr>
                <w:rFonts w:ascii="Arial" w:hAnsi="Arial" w:cs="Arial"/>
                <w:sz w:val="16"/>
                <w:szCs w:val="16"/>
              </w:rPr>
            </w:pPr>
          </w:p>
        </w:tc>
        <w:tc>
          <w:tcPr>
            <w:tcW w:w="254" w:type="pct"/>
          </w:tcPr>
          <w:p w14:paraId="1EDFB5A3" w14:textId="77777777" w:rsidR="0015224B" w:rsidRPr="00842F8E" w:rsidRDefault="0015224B" w:rsidP="00DA328D">
            <w:pPr>
              <w:jc w:val="center"/>
              <w:rPr>
                <w:rFonts w:ascii="Arial" w:hAnsi="Arial" w:cs="Arial"/>
                <w:sz w:val="16"/>
                <w:szCs w:val="16"/>
              </w:rPr>
            </w:pPr>
          </w:p>
        </w:tc>
        <w:tc>
          <w:tcPr>
            <w:tcW w:w="254" w:type="pct"/>
          </w:tcPr>
          <w:p w14:paraId="0747F39A" w14:textId="77777777" w:rsidR="0015224B" w:rsidRPr="00842F8E" w:rsidRDefault="0015224B" w:rsidP="00DA328D">
            <w:pPr>
              <w:jc w:val="center"/>
              <w:rPr>
                <w:rFonts w:ascii="Arial" w:hAnsi="Arial" w:cs="Arial"/>
                <w:sz w:val="16"/>
                <w:szCs w:val="16"/>
              </w:rPr>
            </w:pPr>
          </w:p>
        </w:tc>
        <w:tc>
          <w:tcPr>
            <w:tcW w:w="254" w:type="pct"/>
          </w:tcPr>
          <w:p w14:paraId="6E591610" w14:textId="77777777" w:rsidR="0015224B" w:rsidRPr="00842F8E" w:rsidRDefault="0015224B" w:rsidP="00DA328D">
            <w:pPr>
              <w:jc w:val="center"/>
              <w:rPr>
                <w:rFonts w:ascii="Arial" w:hAnsi="Arial" w:cs="Arial"/>
                <w:sz w:val="16"/>
                <w:szCs w:val="16"/>
              </w:rPr>
            </w:pPr>
          </w:p>
        </w:tc>
        <w:tc>
          <w:tcPr>
            <w:tcW w:w="255" w:type="pct"/>
          </w:tcPr>
          <w:p w14:paraId="6AB049B6" w14:textId="77777777" w:rsidR="0015224B" w:rsidRPr="00842F8E" w:rsidRDefault="0015224B" w:rsidP="00DA328D">
            <w:pPr>
              <w:jc w:val="center"/>
              <w:rPr>
                <w:rFonts w:ascii="Arial" w:hAnsi="Arial" w:cs="Arial"/>
                <w:sz w:val="16"/>
                <w:szCs w:val="16"/>
              </w:rPr>
            </w:pPr>
          </w:p>
        </w:tc>
        <w:tc>
          <w:tcPr>
            <w:tcW w:w="255" w:type="pct"/>
          </w:tcPr>
          <w:p w14:paraId="0808CC86" w14:textId="77777777" w:rsidR="0015224B" w:rsidRPr="00842F8E" w:rsidRDefault="0015224B" w:rsidP="00DA328D">
            <w:pPr>
              <w:jc w:val="center"/>
              <w:rPr>
                <w:rFonts w:ascii="Arial" w:hAnsi="Arial" w:cs="Arial"/>
                <w:sz w:val="16"/>
                <w:szCs w:val="16"/>
              </w:rPr>
            </w:pPr>
          </w:p>
        </w:tc>
        <w:tc>
          <w:tcPr>
            <w:tcW w:w="255" w:type="pct"/>
          </w:tcPr>
          <w:p w14:paraId="549AD864" w14:textId="77777777" w:rsidR="0015224B" w:rsidRPr="00842F8E" w:rsidRDefault="0015224B" w:rsidP="00DA328D">
            <w:pPr>
              <w:jc w:val="center"/>
              <w:rPr>
                <w:rFonts w:ascii="Arial" w:hAnsi="Arial" w:cs="Arial"/>
                <w:sz w:val="16"/>
                <w:szCs w:val="16"/>
              </w:rPr>
            </w:pPr>
          </w:p>
        </w:tc>
        <w:tc>
          <w:tcPr>
            <w:tcW w:w="255" w:type="pct"/>
          </w:tcPr>
          <w:p w14:paraId="536C5882" w14:textId="77777777" w:rsidR="0015224B" w:rsidRPr="00842F8E" w:rsidRDefault="0015224B" w:rsidP="00DA328D">
            <w:pPr>
              <w:jc w:val="center"/>
              <w:rPr>
                <w:rFonts w:ascii="Arial" w:hAnsi="Arial" w:cs="Arial"/>
                <w:sz w:val="16"/>
                <w:szCs w:val="16"/>
              </w:rPr>
            </w:pPr>
          </w:p>
        </w:tc>
        <w:tc>
          <w:tcPr>
            <w:tcW w:w="255" w:type="pct"/>
            <w:vAlign w:val="center"/>
          </w:tcPr>
          <w:p w14:paraId="7E8C4771" w14:textId="77777777" w:rsidR="0015224B" w:rsidRPr="00842F8E" w:rsidRDefault="0015224B" w:rsidP="00DA328D">
            <w:pPr>
              <w:jc w:val="center"/>
              <w:rPr>
                <w:rFonts w:ascii="Arial" w:hAnsi="Arial" w:cs="Arial"/>
                <w:sz w:val="16"/>
                <w:szCs w:val="16"/>
              </w:rPr>
            </w:pPr>
          </w:p>
        </w:tc>
        <w:tc>
          <w:tcPr>
            <w:tcW w:w="303" w:type="pct"/>
            <w:vAlign w:val="center"/>
          </w:tcPr>
          <w:p w14:paraId="669DC08C" w14:textId="77777777" w:rsidR="0015224B" w:rsidRPr="00842F8E" w:rsidRDefault="0015224B" w:rsidP="00DA328D">
            <w:pPr>
              <w:rPr>
                <w:rFonts w:ascii="Arial" w:hAnsi="Arial" w:cs="Arial"/>
                <w:sz w:val="16"/>
                <w:szCs w:val="16"/>
              </w:rPr>
            </w:pPr>
          </w:p>
        </w:tc>
      </w:tr>
      <w:tr w:rsidR="0015224B" w:rsidRPr="00E807A4" w14:paraId="4E2AED5F" w14:textId="77777777" w:rsidTr="00DA328D">
        <w:trPr>
          <w:trHeight w:val="288"/>
        </w:trPr>
        <w:tc>
          <w:tcPr>
            <w:tcW w:w="2406" w:type="pct"/>
          </w:tcPr>
          <w:p w14:paraId="44CA6598" w14:textId="7A81F9BA" w:rsidR="0015224B" w:rsidRPr="00842F8E" w:rsidRDefault="0015224B">
            <w:pPr>
              <w:rPr>
                <w:rFonts w:ascii="Arial" w:hAnsi="Arial" w:cs="Arial"/>
                <w:sz w:val="16"/>
                <w:szCs w:val="16"/>
              </w:rPr>
            </w:pPr>
            <w:r w:rsidRPr="00842F8E">
              <w:rPr>
                <w:rFonts w:ascii="Arial" w:hAnsi="Arial" w:cs="Arial"/>
                <w:sz w:val="16"/>
                <w:szCs w:val="16"/>
              </w:rPr>
              <w:t>Q</w:t>
            </w:r>
            <w:r w:rsidRPr="00842F8E">
              <w:rPr>
                <w:rFonts w:ascii="Arial" w:hAnsi="Arial" w:cs="Arial"/>
              </w:rPr>
              <w:fldChar w:fldCharType="begin"/>
            </w:r>
            <w:r w:rsidRPr="00842F8E">
              <w:rPr>
                <w:rFonts w:ascii="Arial" w:hAnsi="Arial" w:cs="Arial"/>
              </w:rPr>
              <w:instrText xml:space="preserve"> SEQ B \n \* MERGEFORMAT </w:instrText>
            </w:r>
            <w:r w:rsidRPr="00842F8E">
              <w:rPr>
                <w:rFonts w:ascii="Arial" w:hAnsi="Arial" w:cs="Arial"/>
              </w:rPr>
              <w:fldChar w:fldCharType="separate"/>
            </w:r>
            <w:r w:rsidRPr="00842F8E">
              <w:rPr>
                <w:rFonts w:ascii="Arial" w:hAnsi="Arial" w:cs="Arial"/>
                <w:bCs/>
                <w:noProof/>
                <w:sz w:val="16"/>
                <w:szCs w:val="16"/>
              </w:rPr>
              <w:t>12</w:t>
            </w:r>
            <w:r w:rsidRPr="00842F8E">
              <w:rPr>
                <w:rFonts w:ascii="Arial" w:hAnsi="Arial" w:cs="Arial"/>
                <w:bCs/>
                <w:noProof/>
                <w:sz w:val="16"/>
                <w:szCs w:val="16"/>
              </w:rPr>
              <w:fldChar w:fldCharType="end"/>
            </w:r>
            <w:r w:rsidRPr="00842F8E">
              <w:rPr>
                <w:rFonts w:ascii="Arial" w:hAnsi="Arial" w:cs="Arial"/>
                <w:sz w:val="16"/>
                <w:szCs w:val="16"/>
              </w:rPr>
              <w:t xml:space="preserve">. </w:t>
            </w:r>
            <w:r w:rsidRPr="00842F8E">
              <w:rPr>
                <w:rFonts w:ascii="Arial" w:hAnsi="Arial" w:cs="Arial"/>
                <w:bCs/>
                <w:sz w:val="16"/>
                <w:szCs w:val="16"/>
              </w:rPr>
              <w:t xml:space="preserve">How many living daughters does </w:t>
            </w:r>
            <w:r w:rsidR="00DA328D" w:rsidRPr="00842F8E">
              <w:rPr>
                <w:rFonts w:ascii="Arial" w:hAnsi="Arial" w:cs="Arial"/>
                <w:bCs/>
                <w:sz w:val="16"/>
                <w:szCs w:val="16"/>
              </w:rPr>
              <w:t>[Name]</w:t>
            </w:r>
            <w:r w:rsidRPr="00842F8E">
              <w:rPr>
                <w:rFonts w:ascii="Arial" w:hAnsi="Arial" w:cs="Arial"/>
                <w:bCs/>
                <w:sz w:val="16"/>
                <w:szCs w:val="16"/>
              </w:rPr>
              <w:t xml:space="preserve"> have?</w:t>
            </w:r>
          </w:p>
        </w:tc>
        <w:tc>
          <w:tcPr>
            <w:tcW w:w="254" w:type="pct"/>
          </w:tcPr>
          <w:p w14:paraId="23A861CB" w14:textId="77777777" w:rsidR="0015224B" w:rsidRPr="00842F8E" w:rsidRDefault="0015224B" w:rsidP="00DA328D">
            <w:pPr>
              <w:jc w:val="center"/>
              <w:rPr>
                <w:rFonts w:ascii="Arial" w:hAnsi="Arial" w:cs="Arial"/>
                <w:sz w:val="16"/>
                <w:szCs w:val="16"/>
              </w:rPr>
            </w:pPr>
          </w:p>
        </w:tc>
        <w:tc>
          <w:tcPr>
            <w:tcW w:w="254" w:type="pct"/>
          </w:tcPr>
          <w:p w14:paraId="0DBC7FF7" w14:textId="77777777" w:rsidR="0015224B" w:rsidRPr="00842F8E" w:rsidRDefault="0015224B" w:rsidP="00DA328D">
            <w:pPr>
              <w:jc w:val="center"/>
              <w:rPr>
                <w:rFonts w:ascii="Arial" w:hAnsi="Arial" w:cs="Arial"/>
                <w:sz w:val="16"/>
                <w:szCs w:val="16"/>
              </w:rPr>
            </w:pPr>
          </w:p>
        </w:tc>
        <w:tc>
          <w:tcPr>
            <w:tcW w:w="254" w:type="pct"/>
          </w:tcPr>
          <w:p w14:paraId="1385EAB2" w14:textId="77777777" w:rsidR="0015224B" w:rsidRPr="00842F8E" w:rsidRDefault="0015224B" w:rsidP="00DA328D">
            <w:pPr>
              <w:jc w:val="center"/>
              <w:rPr>
                <w:rFonts w:ascii="Arial" w:hAnsi="Arial" w:cs="Arial"/>
                <w:sz w:val="16"/>
                <w:szCs w:val="16"/>
              </w:rPr>
            </w:pPr>
          </w:p>
        </w:tc>
        <w:tc>
          <w:tcPr>
            <w:tcW w:w="254" w:type="pct"/>
          </w:tcPr>
          <w:p w14:paraId="1389587A" w14:textId="77777777" w:rsidR="0015224B" w:rsidRPr="00842F8E" w:rsidRDefault="0015224B" w:rsidP="00DA328D">
            <w:pPr>
              <w:jc w:val="center"/>
              <w:rPr>
                <w:rFonts w:ascii="Arial" w:hAnsi="Arial" w:cs="Arial"/>
                <w:sz w:val="16"/>
                <w:szCs w:val="16"/>
              </w:rPr>
            </w:pPr>
          </w:p>
        </w:tc>
        <w:tc>
          <w:tcPr>
            <w:tcW w:w="255" w:type="pct"/>
          </w:tcPr>
          <w:p w14:paraId="17140170" w14:textId="77777777" w:rsidR="0015224B" w:rsidRPr="00842F8E" w:rsidRDefault="0015224B" w:rsidP="00DA328D">
            <w:pPr>
              <w:jc w:val="center"/>
              <w:rPr>
                <w:rFonts w:ascii="Arial" w:hAnsi="Arial" w:cs="Arial"/>
                <w:sz w:val="16"/>
                <w:szCs w:val="16"/>
              </w:rPr>
            </w:pPr>
          </w:p>
        </w:tc>
        <w:tc>
          <w:tcPr>
            <w:tcW w:w="255" w:type="pct"/>
          </w:tcPr>
          <w:p w14:paraId="7587D33E" w14:textId="77777777" w:rsidR="0015224B" w:rsidRPr="00842F8E" w:rsidRDefault="0015224B" w:rsidP="00DA328D">
            <w:pPr>
              <w:jc w:val="center"/>
              <w:rPr>
                <w:rFonts w:ascii="Arial" w:hAnsi="Arial" w:cs="Arial"/>
                <w:sz w:val="16"/>
                <w:szCs w:val="16"/>
              </w:rPr>
            </w:pPr>
          </w:p>
        </w:tc>
        <w:tc>
          <w:tcPr>
            <w:tcW w:w="255" w:type="pct"/>
          </w:tcPr>
          <w:p w14:paraId="76BFDC25" w14:textId="77777777" w:rsidR="0015224B" w:rsidRPr="00842F8E" w:rsidRDefault="0015224B" w:rsidP="00DA328D">
            <w:pPr>
              <w:jc w:val="center"/>
              <w:rPr>
                <w:rFonts w:ascii="Arial" w:hAnsi="Arial" w:cs="Arial"/>
                <w:sz w:val="16"/>
                <w:szCs w:val="16"/>
              </w:rPr>
            </w:pPr>
          </w:p>
        </w:tc>
        <w:tc>
          <w:tcPr>
            <w:tcW w:w="255" w:type="pct"/>
          </w:tcPr>
          <w:p w14:paraId="396D6390" w14:textId="77777777" w:rsidR="0015224B" w:rsidRPr="00842F8E" w:rsidRDefault="0015224B" w:rsidP="00DA328D">
            <w:pPr>
              <w:jc w:val="center"/>
              <w:rPr>
                <w:rFonts w:ascii="Arial" w:hAnsi="Arial" w:cs="Arial"/>
                <w:sz w:val="16"/>
                <w:szCs w:val="16"/>
              </w:rPr>
            </w:pPr>
          </w:p>
        </w:tc>
        <w:tc>
          <w:tcPr>
            <w:tcW w:w="255" w:type="pct"/>
            <w:vAlign w:val="center"/>
          </w:tcPr>
          <w:p w14:paraId="34916959" w14:textId="77777777" w:rsidR="0015224B" w:rsidRPr="00842F8E" w:rsidRDefault="0015224B" w:rsidP="00DA328D">
            <w:pPr>
              <w:jc w:val="center"/>
              <w:rPr>
                <w:rFonts w:ascii="Arial" w:hAnsi="Arial" w:cs="Arial"/>
                <w:sz w:val="16"/>
                <w:szCs w:val="16"/>
              </w:rPr>
            </w:pPr>
          </w:p>
        </w:tc>
        <w:tc>
          <w:tcPr>
            <w:tcW w:w="303" w:type="pct"/>
            <w:vAlign w:val="center"/>
          </w:tcPr>
          <w:p w14:paraId="49835399" w14:textId="77777777" w:rsidR="0015224B" w:rsidRPr="00842F8E" w:rsidRDefault="0015224B" w:rsidP="00DA328D">
            <w:pPr>
              <w:rPr>
                <w:rFonts w:ascii="Arial" w:hAnsi="Arial" w:cs="Arial"/>
                <w:sz w:val="16"/>
                <w:szCs w:val="16"/>
              </w:rPr>
            </w:pPr>
          </w:p>
        </w:tc>
      </w:tr>
      <w:tr w:rsidR="0015224B" w:rsidRPr="00E807A4" w14:paraId="26CCEE33" w14:textId="77777777" w:rsidTr="00DA328D">
        <w:tc>
          <w:tcPr>
            <w:tcW w:w="2406" w:type="pct"/>
          </w:tcPr>
          <w:p w14:paraId="5FE138B7" w14:textId="77777777" w:rsidR="0015224B" w:rsidRPr="00842F8E" w:rsidRDefault="0015224B" w:rsidP="00DA328D">
            <w:pPr>
              <w:rPr>
                <w:rFonts w:ascii="Arial" w:hAnsi="Arial" w:cs="Arial"/>
                <w:sz w:val="16"/>
                <w:szCs w:val="16"/>
              </w:rPr>
            </w:pPr>
            <w:r w:rsidRPr="00842F8E">
              <w:rPr>
                <w:rFonts w:ascii="Arial" w:hAnsi="Arial" w:cs="Arial"/>
                <w:sz w:val="16"/>
                <w:szCs w:val="16"/>
              </w:rPr>
              <w:t>Q</w:t>
            </w:r>
            <w:r w:rsidRPr="00842F8E">
              <w:rPr>
                <w:rFonts w:ascii="Arial" w:hAnsi="Arial" w:cs="Arial"/>
              </w:rPr>
              <w:fldChar w:fldCharType="begin"/>
            </w:r>
            <w:r w:rsidRPr="00842F8E">
              <w:rPr>
                <w:rFonts w:ascii="Arial" w:hAnsi="Arial" w:cs="Arial"/>
              </w:rPr>
              <w:instrText xml:space="preserve"> SEQ B \n \* MERGEFORMAT </w:instrText>
            </w:r>
            <w:r w:rsidRPr="00842F8E">
              <w:rPr>
                <w:rFonts w:ascii="Arial" w:hAnsi="Arial" w:cs="Arial"/>
              </w:rPr>
              <w:fldChar w:fldCharType="separate"/>
            </w:r>
            <w:r w:rsidRPr="00842F8E">
              <w:rPr>
                <w:rFonts w:ascii="Arial" w:hAnsi="Arial" w:cs="Arial"/>
                <w:bCs/>
                <w:noProof/>
                <w:sz w:val="16"/>
                <w:szCs w:val="16"/>
              </w:rPr>
              <w:t>13</w:t>
            </w:r>
            <w:r w:rsidRPr="00842F8E">
              <w:rPr>
                <w:rFonts w:ascii="Arial" w:hAnsi="Arial" w:cs="Arial"/>
                <w:bCs/>
                <w:noProof/>
                <w:sz w:val="16"/>
                <w:szCs w:val="16"/>
              </w:rPr>
              <w:fldChar w:fldCharType="end"/>
            </w:r>
            <w:r w:rsidRPr="00842F8E">
              <w:rPr>
                <w:rFonts w:ascii="Arial" w:hAnsi="Arial" w:cs="Arial"/>
                <w:bCs/>
                <w:sz w:val="16"/>
                <w:szCs w:val="16"/>
              </w:rPr>
              <w:t xml:space="preserve">. </w:t>
            </w:r>
            <w:r w:rsidRPr="00842F8E">
              <w:rPr>
                <w:rFonts w:ascii="Arial" w:hAnsi="Arial" w:cs="Arial"/>
                <w:sz w:val="16"/>
                <w:szCs w:val="16"/>
              </w:rPr>
              <w:t>Has [Name] ever held a political office?</w:t>
            </w:r>
          </w:p>
          <w:p w14:paraId="5E49B133" w14:textId="6F2A0F35" w:rsidR="0015224B" w:rsidRPr="00842F8E" w:rsidRDefault="00DA328D" w:rsidP="00DA328D">
            <w:pPr>
              <w:rPr>
                <w:rFonts w:ascii="Arial" w:hAnsi="Arial" w:cs="Arial"/>
                <w:sz w:val="16"/>
                <w:szCs w:val="16"/>
              </w:rPr>
            </w:pPr>
            <w:r w:rsidRPr="00842F8E">
              <w:rPr>
                <w:rFonts w:ascii="Arial" w:hAnsi="Arial" w:cs="Arial"/>
                <w:sz w:val="16"/>
                <w:szCs w:val="16"/>
              </w:rPr>
              <w:t xml:space="preserve">0. None  </w:t>
            </w:r>
            <w:r w:rsidR="0015224B" w:rsidRPr="00842F8E">
              <w:rPr>
                <w:rFonts w:ascii="Arial" w:hAnsi="Arial" w:cs="Arial"/>
                <w:sz w:val="16"/>
                <w:szCs w:val="16"/>
              </w:rPr>
              <w:t>&gt;&gt;</w:t>
            </w:r>
            <w:r w:rsidRPr="00842F8E">
              <w:rPr>
                <w:rFonts w:ascii="Arial" w:hAnsi="Arial" w:cs="Arial"/>
                <w:sz w:val="16"/>
                <w:szCs w:val="16"/>
              </w:rPr>
              <w:t xml:space="preserve"> </w:t>
            </w:r>
            <w:r w:rsidR="0015224B" w:rsidRPr="00842F8E">
              <w:rPr>
                <w:rFonts w:ascii="Arial" w:hAnsi="Arial" w:cs="Arial"/>
                <w:sz w:val="16"/>
                <w:szCs w:val="16"/>
              </w:rPr>
              <w:t>Q15</w:t>
            </w:r>
          </w:p>
          <w:p w14:paraId="4C1FE0DF" w14:textId="28606D0B" w:rsidR="0015224B" w:rsidRPr="00842F8E" w:rsidRDefault="0015224B" w:rsidP="00DA328D">
            <w:pPr>
              <w:rPr>
                <w:rFonts w:ascii="Arial" w:hAnsi="Arial" w:cs="Arial"/>
                <w:sz w:val="16"/>
                <w:szCs w:val="16"/>
              </w:rPr>
            </w:pPr>
            <w:r w:rsidRPr="00842F8E">
              <w:rPr>
                <w:rFonts w:ascii="Arial" w:hAnsi="Arial" w:cs="Arial"/>
                <w:sz w:val="16"/>
                <w:szCs w:val="16"/>
              </w:rPr>
              <w:t xml:space="preserve">1. Member of parliament </w:t>
            </w:r>
          </w:p>
          <w:p w14:paraId="7E02A1B3" w14:textId="1354E593" w:rsidR="0015224B" w:rsidRPr="00842F8E" w:rsidRDefault="0015224B" w:rsidP="00DA328D">
            <w:pPr>
              <w:rPr>
                <w:rFonts w:ascii="Arial" w:hAnsi="Arial" w:cs="Arial"/>
                <w:sz w:val="16"/>
                <w:szCs w:val="16"/>
              </w:rPr>
            </w:pPr>
            <w:r w:rsidRPr="00842F8E">
              <w:rPr>
                <w:rFonts w:ascii="Arial" w:hAnsi="Arial" w:cs="Arial"/>
                <w:sz w:val="16"/>
                <w:szCs w:val="16"/>
              </w:rPr>
              <w:t>2. District Chief Executive</w:t>
            </w:r>
          </w:p>
          <w:p w14:paraId="4602564C" w14:textId="1C96EF4A" w:rsidR="0015224B" w:rsidRPr="00842F8E" w:rsidRDefault="00DA328D" w:rsidP="00DA328D">
            <w:pPr>
              <w:rPr>
                <w:rFonts w:ascii="Arial" w:hAnsi="Arial" w:cs="Arial"/>
                <w:sz w:val="16"/>
                <w:szCs w:val="16"/>
              </w:rPr>
            </w:pPr>
            <w:r w:rsidRPr="00842F8E">
              <w:rPr>
                <w:rFonts w:ascii="Arial" w:hAnsi="Arial" w:cs="Arial"/>
                <w:sz w:val="16"/>
                <w:szCs w:val="16"/>
              </w:rPr>
              <w:t>3. Assembly man/woman</w:t>
            </w:r>
          </w:p>
          <w:p w14:paraId="62B58EA1" w14:textId="4C628EBA" w:rsidR="0015224B" w:rsidRPr="00842F8E" w:rsidRDefault="00DA328D" w:rsidP="00DA328D">
            <w:pPr>
              <w:rPr>
                <w:rFonts w:ascii="Arial" w:hAnsi="Arial" w:cs="Arial"/>
                <w:sz w:val="16"/>
                <w:szCs w:val="16"/>
              </w:rPr>
            </w:pPr>
            <w:r w:rsidRPr="00842F8E">
              <w:rPr>
                <w:rFonts w:ascii="Arial" w:hAnsi="Arial" w:cs="Arial"/>
                <w:sz w:val="16"/>
                <w:szCs w:val="16"/>
              </w:rPr>
              <w:t>4. Unit Committee Member</w:t>
            </w:r>
          </w:p>
          <w:p w14:paraId="4BE0BB0C" w14:textId="285365E3" w:rsidR="0015224B" w:rsidRPr="00842F8E" w:rsidRDefault="0015224B" w:rsidP="00DA328D">
            <w:pPr>
              <w:rPr>
                <w:rFonts w:ascii="Arial" w:hAnsi="Arial" w:cs="Arial"/>
                <w:sz w:val="16"/>
                <w:szCs w:val="16"/>
              </w:rPr>
            </w:pPr>
            <w:r w:rsidRPr="00842F8E">
              <w:rPr>
                <w:rFonts w:ascii="Arial" w:hAnsi="Arial" w:cs="Arial"/>
                <w:sz w:val="16"/>
                <w:szCs w:val="16"/>
              </w:rPr>
              <w:t>5. National Political Office (Minister, Deputy Minister, political party official. &gt;&gt;Q14</w:t>
            </w:r>
          </w:p>
        </w:tc>
        <w:tc>
          <w:tcPr>
            <w:tcW w:w="254" w:type="pct"/>
          </w:tcPr>
          <w:p w14:paraId="07749A99" w14:textId="77777777" w:rsidR="0015224B" w:rsidRPr="00842F8E" w:rsidRDefault="0015224B" w:rsidP="00DA328D">
            <w:pPr>
              <w:jc w:val="center"/>
              <w:rPr>
                <w:rFonts w:ascii="Arial" w:hAnsi="Arial" w:cs="Arial"/>
                <w:sz w:val="16"/>
                <w:szCs w:val="16"/>
              </w:rPr>
            </w:pPr>
          </w:p>
        </w:tc>
        <w:tc>
          <w:tcPr>
            <w:tcW w:w="254" w:type="pct"/>
          </w:tcPr>
          <w:p w14:paraId="1F5B8DE4" w14:textId="77777777" w:rsidR="0015224B" w:rsidRPr="00842F8E" w:rsidRDefault="0015224B" w:rsidP="00DA328D">
            <w:pPr>
              <w:jc w:val="center"/>
              <w:rPr>
                <w:rFonts w:ascii="Arial" w:hAnsi="Arial" w:cs="Arial"/>
                <w:sz w:val="16"/>
                <w:szCs w:val="16"/>
              </w:rPr>
            </w:pPr>
          </w:p>
        </w:tc>
        <w:tc>
          <w:tcPr>
            <w:tcW w:w="254" w:type="pct"/>
          </w:tcPr>
          <w:p w14:paraId="165F210C" w14:textId="77777777" w:rsidR="0015224B" w:rsidRPr="00842F8E" w:rsidRDefault="0015224B" w:rsidP="00DA328D">
            <w:pPr>
              <w:jc w:val="center"/>
              <w:rPr>
                <w:rFonts w:ascii="Arial" w:hAnsi="Arial" w:cs="Arial"/>
                <w:sz w:val="16"/>
                <w:szCs w:val="16"/>
              </w:rPr>
            </w:pPr>
          </w:p>
        </w:tc>
        <w:tc>
          <w:tcPr>
            <w:tcW w:w="254" w:type="pct"/>
          </w:tcPr>
          <w:p w14:paraId="5A838C32" w14:textId="77777777" w:rsidR="0015224B" w:rsidRPr="00842F8E" w:rsidRDefault="0015224B" w:rsidP="00DA328D">
            <w:pPr>
              <w:jc w:val="center"/>
              <w:rPr>
                <w:rFonts w:ascii="Arial" w:hAnsi="Arial" w:cs="Arial"/>
                <w:sz w:val="16"/>
                <w:szCs w:val="16"/>
              </w:rPr>
            </w:pPr>
          </w:p>
        </w:tc>
        <w:tc>
          <w:tcPr>
            <w:tcW w:w="255" w:type="pct"/>
          </w:tcPr>
          <w:p w14:paraId="03A634E8" w14:textId="77777777" w:rsidR="0015224B" w:rsidRPr="00842F8E" w:rsidRDefault="0015224B" w:rsidP="00DA328D">
            <w:pPr>
              <w:jc w:val="center"/>
              <w:rPr>
                <w:rFonts w:ascii="Arial" w:hAnsi="Arial" w:cs="Arial"/>
                <w:sz w:val="16"/>
                <w:szCs w:val="16"/>
              </w:rPr>
            </w:pPr>
          </w:p>
        </w:tc>
        <w:tc>
          <w:tcPr>
            <w:tcW w:w="255" w:type="pct"/>
          </w:tcPr>
          <w:p w14:paraId="1A485A7C" w14:textId="77777777" w:rsidR="0015224B" w:rsidRPr="00842F8E" w:rsidRDefault="0015224B" w:rsidP="00DA328D">
            <w:pPr>
              <w:jc w:val="center"/>
              <w:rPr>
                <w:rFonts w:ascii="Arial" w:hAnsi="Arial" w:cs="Arial"/>
                <w:sz w:val="16"/>
                <w:szCs w:val="16"/>
              </w:rPr>
            </w:pPr>
          </w:p>
        </w:tc>
        <w:tc>
          <w:tcPr>
            <w:tcW w:w="255" w:type="pct"/>
          </w:tcPr>
          <w:p w14:paraId="64C41558" w14:textId="77777777" w:rsidR="0015224B" w:rsidRPr="00842F8E" w:rsidRDefault="0015224B" w:rsidP="00DA328D">
            <w:pPr>
              <w:jc w:val="center"/>
              <w:rPr>
                <w:rFonts w:ascii="Arial" w:hAnsi="Arial" w:cs="Arial"/>
                <w:sz w:val="16"/>
                <w:szCs w:val="16"/>
              </w:rPr>
            </w:pPr>
          </w:p>
        </w:tc>
        <w:tc>
          <w:tcPr>
            <w:tcW w:w="255" w:type="pct"/>
          </w:tcPr>
          <w:p w14:paraId="5173CA0D" w14:textId="77777777" w:rsidR="0015224B" w:rsidRPr="00842F8E" w:rsidRDefault="0015224B" w:rsidP="00DA328D">
            <w:pPr>
              <w:jc w:val="center"/>
              <w:rPr>
                <w:rFonts w:ascii="Arial" w:hAnsi="Arial" w:cs="Arial"/>
                <w:sz w:val="16"/>
                <w:szCs w:val="16"/>
              </w:rPr>
            </w:pPr>
          </w:p>
        </w:tc>
        <w:tc>
          <w:tcPr>
            <w:tcW w:w="255" w:type="pct"/>
            <w:vAlign w:val="center"/>
          </w:tcPr>
          <w:p w14:paraId="621B42F1" w14:textId="77777777" w:rsidR="0015224B" w:rsidRPr="00842F8E" w:rsidRDefault="0015224B" w:rsidP="00DA328D">
            <w:pPr>
              <w:jc w:val="center"/>
              <w:rPr>
                <w:rFonts w:ascii="Arial" w:hAnsi="Arial" w:cs="Arial"/>
                <w:sz w:val="16"/>
                <w:szCs w:val="16"/>
              </w:rPr>
            </w:pPr>
          </w:p>
        </w:tc>
        <w:tc>
          <w:tcPr>
            <w:tcW w:w="303" w:type="pct"/>
            <w:vAlign w:val="center"/>
          </w:tcPr>
          <w:p w14:paraId="4AE3F8CF" w14:textId="77777777" w:rsidR="0015224B" w:rsidRPr="00842F8E" w:rsidRDefault="0015224B" w:rsidP="00DA328D">
            <w:pPr>
              <w:rPr>
                <w:rFonts w:ascii="Arial" w:hAnsi="Arial" w:cs="Arial"/>
                <w:sz w:val="16"/>
                <w:szCs w:val="16"/>
              </w:rPr>
            </w:pPr>
          </w:p>
        </w:tc>
      </w:tr>
      <w:tr w:rsidR="0015224B" w:rsidRPr="00E807A4" w14:paraId="50DE5AEC" w14:textId="77777777" w:rsidTr="00DA328D">
        <w:trPr>
          <w:trHeight w:val="288"/>
        </w:trPr>
        <w:tc>
          <w:tcPr>
            <w:tcW w:w="2406" w:type="pct"/>
          </w:tcPr>
          <w:p w14:paraId="1EDADB91" w14:textId="04A5E5F4" w:rsidR="0015224B" w:rsidRPr="00842F8E" w:rsidRDefault="0015224B">
            <w:pPr>
              <w:rPr>
                <w:rFonts w:ascii="Arial" w:hAnsi="Arial" w:cs="Arial"/>
                <w:sz w:val="16"/>
                <w:szCs w:val="16"/>
              </w:rPr>
            </w:pPr>
            <w:r w:rsidRPr="00842F8E">
              <w:rPr>
                <w:rFonts w:ascii="Arial" w:hAnsi="Arial" w:cs="Arial"/>
                <w:sz w:val="16"/>
                <w:szCs w:val="16"/>
              </w:rPr>
              <w:t>Q</w:t>
            </w:r>
            <w:r w:rsidRPr="00842F8E">
              <w:rPr>
                <w:rFonts w:ascii="Arial" w:hAnsi="Arial" w:cs="Arial"/>
              </w:rPr>
              <w:fldChar w:fldCharType="begin"/>
            </w:r>
            <w:r w:rsidRPr="00842F8E">
              <w:rPr>
                <w:rFonts w:ascii="Arial" w:hAnsi="Arial" w:cs="Arial"/>
              </w:rPr>
              <w:instrText xml:space="preserve"> SEQ B \n \* MERGEFORMAT </w:instrText>
            </w:r>
            <w:r w:rsidRPr="00842F8E">
              <w:rPr>
                <w:rFonts w:ascii="Arial" w:hAnsi="Arial" w:cs="Arial"/>
              </w:rPr>
              <w:fldChar w:fldCharType="separate"/>
            </w:r>
            <w:r w:rsidRPr="00842F8E">
              <w:rPr>
                <w:rFonts w:ascii="Arial" w:hAnsi="Arial" w:cs="Arial"/>
                <w:bCs/>
                <w:noProof/>
                <w:sz w:val="16"/>
                <w:szCs w:val="16"/>
              </w:rPr>
              <w:t>14</w:t>
            </w:r>
            <w:r w:rsidRPr="00842F8E">
              <w:rPr>
                <w:rFonts w:ascii="Arial" w:hAnsi="Arial" w:cs="Arial"/>
                <w:bCs/>
                <w:noProof/>
                <w:sz w:val="16"/>
                <w:szCs w:val="16"/>
              </w:rPr>
              <w:fldChar w:fldCharType="end"/>
            </w:r>
            <w:r w:rsidR="00DA328D" w:rsidRPr="00842F8E">
              <w:rPr>
                <w:rFonts w:ascii="Arial" w:hAnsi="Arial" w:cs="Arial"/>
                <w:bCs/>
                <w:sz w:val="16"/>
                <w:szCs w:val="16"/>
              </w:rPr>
              <w:t>.</w:t>
            </w:r>
            <w:r w:rsidR="00E807A4">
              <w:rPr>
                <w:rFonts w:ascii="Arial" w:hAnsi="Arial" w:cs="Arial"/>
                <w:bCs/>
                <w:sz w:val="16"/>
                <w:szCs w:val="16"/>
              </w:rPr>
              <w:t xml:space="preserve"> </w:t>
            </w:r>
            <w:r w:rsidR="00DA328D" w:rsidRPr="00842F8E">
              <w:rPr>
                <w:rFonts w:ascii="Arial" w:hAnsi="Arial" w:cs="Arial"/>
                <w:bCs/>
                <w:sz w:val="16"/>
                <w:szCs w:val="16"/>
              </w:rPr>
              <w:t>Does [Name]</w:t>
            </w:r>
            <w:r w:rsidRPr="00842F8E">
              <w:rPr>
                <w:rFonts w:ascii="Arial" w:hAnsi="Arial" w:cs="Arial"/>
                <w:bCs/>
                <w:sz w:val="16"/>
                <w:szCs w:val="16"/>
              </w:rPr>
              <w:t xml:space="preserve"> still hold this office?  1. Yes           5. No    </w:t>
            </w:r>
          </w:p>
        </w:tc>
        <w:tc>
          <w:tcPr>
            <w:tcW w:w="254" w:type="pct"/>
          </w:tcPr>
          <w:p w14:paraId="4D2616A0" w14:textId="77777777" w:rsidR="0015224B" w:rsidRPr="00842F8E" w:rsidRDefault="0015224B" w:rsidP="00DA328D">
            <w:pPr>
              <w:jc w:val="center"/>
              <w:rPr>
                <w:rFonts w:ascii="Arial" w:hAnsi="Arial" w:cs="Arial"/>
                <w:sz w:val="16"/>
                <w:szCs w:val="16"/>
              </w:rPr>
            </w:pPr>
          </w:p>
        </w:tc>
        <w:tc>
          <w:tcPr>
            <w:tcW w:w="254" w:type="pct"/>
          </w:tcPr>
          <w:p w14:paraId="493EE6DE" w14:textId="77777777" w:rsidR="0015224B" w:rsidRPr="00842F8E" w:rsidRDefault="0015224B" w:rsidP="00DA328D">
            <w:pPr>
              <w:jc w:val="center"/>
              <w:rPr>
                <w:rFonts w:ascii="Arial" w:hAnsi="Arial" w:cs="Arial"/>
                <w:sz w:val="16"/>
                <w:szCs w:val="16"/>
              </w:rPr>
            </w:pPr>
          </w:p>
        </w:tc>
        <w:tc>
          <w:tcPr>
            <w:tcW w:w="254" w:type="pct"/>
          </w:tcPr>
          <w:p w14:paraId="0D2BBE53" w14:textId="77777777" w:rsidR="0015224B" w:rsidRPr="00842F8E" w:rsidRDefault="0015224B" w:rsidP="00DA328D">
            <w:pPr>
              <w:jc w:val="center"/>
              <w:rPr>
                <w:rFonts w:ascii="Arial" w:hAnsi="Arial" w:cs="Arial"/>
                <w:sz w:val="16"/>
                <w:szCs w:val="16"/>
              </w:rPr>
            </w:pPr>
          </w:p>
        </w:tc>
        <w:tc>
          <w:tcPr>
            <w:tcW w:w="254" w:type="pct"/>
          </w:tcPr>
          <w:p w14:paraId="62312A4D" w14:textId="77777777" w:rsidR="0015224B" w:rsidRPr="00842F8E" w:rsidRDefault="0015224B" w:rsidP="00DA328D">
            <w:pPr>
              <w:jc w:val="center"/>
              <w:rPr>
                <w:rFonts w:ascii="Arial" w:hAnsi="Arial" w:cs="Arial"/>
                <w:sz w:val="16"/>
                <w:szCs w:val="16"/>
              </w:rPr>
            </w:pPr>
          </w:p>
        </w:tc>
        <w:tc>
          <w:tcPr>
            <w:tcW w:w="255" w:type="pct"/>
          </w:tcPr>
          <w:p w14:paraId="1330B600" w14:textId="77777777" w:rsidR="0015224B" w:rsidRPr="00842F8E" w:rsidRDefault="0015224B" w:rsidP="00DA328D">
            <w:pPr>
              <w:jc w:val="center"/>
              <w:rPr>
                <w:rFonts w:ascii="Arial" w:hAnsi="Arial" w:cs="Arial"/>
                <w:sz w:val="16"/>
                <w:szCs w:val="16"/>
              </w:rPr>
            </w:pPr>
          </w:p>
        </w:tc>
        <w:tc>
          <w:tcPr>
            <w:tcW w:w="255" w:type="pct"/>
          </w:tcPr>
          <w:p w14:paraId="4EC2D24D" w14:textId="77777777" w:rsidR="0015224B" w:rsidRPr="00842F8E" w:rsidRDefault="0015224B" w:rsidP="00DA328D">
            <w:pPr>
              <w:jc w:val="center"/>
              <w:rPr>
                <w:rFonts w:ascii="Arial" w:hAnsi="Arial" w:cs="Arial"/>
                <w:sz w:val="16"/>
                <w:szCs w:val="16"/>
              </w:rPr>
            </w:pPr>
          </w:p>
        </w:tc>
        <w:tc>
          <w:tcPr>
            <w:tcW w:w="255" w:type="pct"/>
          </w:tcPr>
          <w:p w14:paraId="230AA592" w14:textId="77777777" w:rsidR="0015224B" w:rsidRPr="00842F8E" w:rsidRDefault="0015224B" w:rsidP="00DA328D">
            <w:pPr>
              <w:jc w:val="center"/>
              <w:rPr>
                <w:rFonts w:ascii="Arial" w:hAnsi="Arial" w:cs="Arial"/>
                <w:sz w:val="16"/>
                <w:szCs w:val="16"/>
              </w:rPr>
            </w:pPr>
          </w:p>
        </w:tc>
        <w:tc>
          <w:tcPr>
            <w:tcW w:w="255" w:type="pct"/>
          </w:tcPr>
          <w:p w14:paraId="6A7EA475" w14:textId="77777777" w:rsidR="0015224B" w:rsidRPr="00842F8E" w:rsidRDefault="0015224B" w:rsidP="00DA328D">
            <w:pPr>
              <w:jc w:val="center"/>
              <w:rPr>
                <w:rFonts w:ascii="Arial" w:hAnsi="Arial" w:cs="Arial"/>
                <w:sz w:val="16"/>
                <w:szCs w:val="16"/>
              </w:rPr>
            </w:pPr>
          </w:p>
        </w:tc>
        <w:tc>
          <w:tcPr>
            <w:tcW w:w="255" w:type="pct"/>
            <w:vAlign w:val="center"/>
          </w:tcPr>
          <w:p w14:paraId="17781537" w14:textId="77777777" w:rsidR="0015224B" w:rsidRPr="00842F8E" w:rsidRDefault="0015224B" w:rsidP="00DA328D">
            <w:pPr>
              <w:jc w:val="center"/>
              <w:rPr>
                <w:rFonts w:ascii="Arial" w:hAnsi="Arial" w:cs="Arial"/>
                <w:sz w:val="16"/>
                <w:szCs w:val="16"/>
              </w:rPr>
            </w:pPr>
          </w:p>
        </w:tc>
        <w:tc>
          <w:tcPr>
            <w:tcW w:w="303" w:type="pct"/>
            <w:vAlign w:val="center"/>
          </w:tcPr>
          <w:p w14:paraId="74D2AA5B" w14:textId="77777777" w:rsidR="0015224B" w:rsidRPr="00842F8E" w:rsidRDefault="0015224B" w:rsidP="00DA328D">
            <w:pPr>
              <w:rPr>
                <w:rFonts w:ascii="Arial" w:hAnsi="Arial" w:cs="Arial"/>
                <w:sz w:val="16"/>
                <w:szCs w:val="16"/>
              </w:rPr>
            </w:pPr>
          </w:p>
        </w:tc>
      </w:tr>
      <w:tr w:rsidR="0015224B" w:rsidRPr="00E807A4" w14:paraId="5FD0C4A7" w14:textId="77777777" w:rsidTr="00DA328D">
        <w:tc>
          <w:tcPr>
            <w:tcW w:w="2406" w:type="pct"/>
          </w:tcPr>
          <w:p w14:paraId="7D52DEEE" w14:textId="77777777" w:rsidR="0015224B" w:rsidRPr="00842F8E" w:rsidRDefault="0015224B" w:rsidP="00DA328D">
            <w:pPr>
              <w:rPr>
                <w:rFonts w:ascii="Arial" w:hAnsi="Arial" w:cs="Arial"/>
                <w:sz w:val="16"/>
                <w:szCs w:val="16"/>
              </w:rPr>
            </w:pPr>
            <w:r w:rsidRPr="00842F8E">
              <w:rPr>
                <w:rFonts w:ascii="Arial" w:hAnsi="Arial" w:cs="Arial"/>
                <w:sz w:val="16"/>
                <w:szCs w:val="16"/>
              </w:rPr>
              <w:t>Q</w:t>
            </w:r>
            <w:r w:rsidRPr="00842F8E">
              <w:rPr>
                <w:rFonts w:ascii="Arial" w:hAnsi="Arial" w:cs="Arial"/>
              </w:rPr>
              <w:fldChar w:fldCharType="begin"/>
            </w:r>
            <w:r w:rsidRPr="00842F8E">
              <w:rPr>
                <w:rFonts w:ascii="Arial" w:hAnsi="Arial" w:cs="Arial"/>
              </w:rPr>
              <w:instrText xml:space="preserve"> SEQ B \n \* MERGEFORMAT </w:instrText>
            </w:r>
            <w:r w:rsidRPr="00842F8E">
              <w:rPr>
                <w:rFonts w:ascii="Arial" w:hAnsi="Arial" w:cs="Arial"/>
              </w:rPr>
              <w:fldChar w:fldCharType="separate"/>
            </w:r>
            <w:r w:rsidRPr="00842F8E">
              <w:rPr>
                <w:rFonts w:ascii="Arial" w:hAnsi="Arial" w:cs="Arial"/>
                <w:bCs/>
                <w:noProof/>
                <w:sz w:val="16"/>
                <w:szCs w:val="16"/>
              </w:rPr>
              <w:t>15</w:t>
            </w:r>
            <w:r w:rsidRPr="00842F8E">
              <w:rPr>
                <w:rFonts w:ascii="Arial" w:hAnsi="Arial" w:cs="Arial"/>
                <w:bCs/>
                <w:noProof/>
                <w:sz w:val="16"/>
                <w:szCs w:val="16"/>
              </w:rPr>
              <w:fldChar w:fldCharType="end"/>
            </w:r>
            <w:r w:rsidRPr="00842F8E">
              <w:rPr>
                <w:rFonts w:ascii="Arial" w:hAnsi="Arial" w:cs="Arial"/>
                <w:bCs/>
                <w:sz w:val="16"/>
                <w:szCs w:val="16"/>
              </w:rPr>
              <w:t xml:space="preserve">. </w:t>
            </w:r>
            <w:r w:rsidRPr="00842F8E">
              <w:rPr>
                <w:rFonts w:ascii="Arial" w:hAnsi="Arial" w:cs="Arial"/>
                <w:sz w:val="16"/>
                <w:szCs w:val="16"/>
              </w:rPr>
              <w:t>Has [Name] ever held a traditional office?</w:t>
            </w:r>
          </w:p>
          <w:p w14:paraId="6F3F5070" w14:textId="0AA8330C" w:rsidR="0015224B" w:rsidRPr="00842F8E" w:rsidRDefault="00DA328D" w:rsidP="00DA328D">
            <w:pPr>
              <w:rPr>
                <w:rFonts w:ascii="Arial" w:hAnsi="Arial" w:cs="Arial"/>
                <w:sz w:val="16"/>
                <w:szCs w:val="16"/>
              </w:rPr>
            </w:pPr>
            <w:r w:rsidRPr="00842F8E">
              <w:rPr>
                <w:rFonts w:ascii="Arial" w:hAnsi="Arial" w:cs="Arial"/>
                <w:sz w:val="16"/>
                <w:szCs w:val="16"/>
              </w:rPr>
              <w:t xml:space="preserve">0. None  </w:t>
            </w:r>
            <w:r w:rsidR="0015224B" w:rsidRPr="00842F8E">
              <w:rPr>
                <w:rFonts w:ascii="Arial" w:hAnsi="Arial" w:cs="Arial"/>
                <w:sz w:val="16"/>
                <w:szCs w:val="16"/>
              </w:rPr>
              <w:t>&gt;&gt;</w:t>
            </w:r>
            <w:r w:rsidRPr="00842F8E">
              <w:rPr>
                <w:rFonts w:ascii="Arial" w:hAnsi="Arial" w:cs="Arial"/>
                <w:sz w:val="16"/>
                <w:szCs w:val="16"/>
              </w:rPr>
              <w:t xml:space="preserve"> </w:t>
            </w:r>
            <w:r w:rsidR="0015224B" w:rsidRPr="00842F8E">
              <w:rPr>
                <w:rFonts w:ascii="Arial" w:hAnsi="Arial" w:cs="Arial"/>
                <w:sz w:val="16"/>
                <w:szCs w:val="16"/>
              </w:rPr>
              <w:t>Q17</w:t>
            </w:r>
          </w:p>
          <w:p w14:paraId="6AFDBBD1" w14:textId="27D10011" w:rsidR="0015224B" w:rsidRPr="00842F8E" w:rsidRDefault="00DA328D" w:rsidP="00DA328D">
            <w:pPr>
              <w:rPr>
                <w:rFonts w:ascii="Arial" w:hAnsi="Arial" w:cs="Arial"/>
                <w:sz w:val="16"/>
                <w:szCs w:val="16"/>
              </w:rPr>
            </w:pPr>
            <w:r w:rsidRPr="00842F8E">
              <w:rPr>
                <w:rFonts w:ascii="Arial" w:hAnsi="Arial" w:cs="Arial"/>
                <w:sz w:val="16"/>
                <w:szCs w:val="16"/>
              </w:rPr>
              <w:t>1. Paramount Chief</w:t>
            </w:r>
          </w:p>
          <w:p w14:paraId="231B26C1" w14:textId="2073DD73" w:rsidR="0015224B" w:rsidRPr="00842F8E" w:rsidRDefault="0015224B" w:rsidP="00DA328D">
            <w:pPr>
              <w:rPr>
                <w:rFonts w:ascii="Arial" w:hAnsi="Arial" w:cs="Arial"/>
                <w:sz w:val="16"/>
                <w:szCs w:val="16"/>
              </w:rPr>
            </w:pPr>
            <w:r w:rsidRPr="00842F8E">
              <w:rPr>
                <w:rFonts w:ascii="Arial" w:hAnsi="Arial" w:cs="Arial"/>
                <w:sz w:val="16"/>
                <w:szCs w:val="16"/>
              </w:rPr>
              <w:t>2. Sub-chief</w:t>
            </w:r>
            <w:r w:rsidR="00DA328D" w:rsidRPr="00842F8E">
              <w:rPr>
                <w:rFonts w:ascii="Arial" w:hAnsi="Arial" w:cs="Arial"/>
                <w:sz w:val="16"/>
                <w:szCs w:val="16"/>
              </w:rPr>
              <w:t xml:space="preserve"> </w:t>
            </w:r>
          </w:p>
          <w:p w14:paraId="63AA8E42" w14:textId="05F1FC56" w:rsidR="0015224B" w:rsidRPr="00842F8E" w:rsidRDefault="00DA328D" w:rsidP="00DA328D">
            <w:pPr>
              <w:rPr>
                <w:rFonts w:ascii="Arial" w:hAnsi="Arial" w:cs="Arial"/>
                <w:sz w:val="16"/>
                <w:szCs w:val="16"/>
              </w:rPr>
            </w:pPr>
            <w:r w:rsidRPr="00842F8E">
              <w:rPr>
                <w:rFonts w:ascii="Arial" w:hAnsi="Arial" w:cs="Arial"/>
                <w:sz w:val="16"/>
                <w:szCs w:val="16"/>
              </w:rPr>
              <w:t>3. Queen Mother</w:t>
            </w:r>
          </w:p>
          <w:p w14:paraId="21205325" w14:textId="1A7B9460" w:rsidR="0015224B" w:rsidRPr="00842F8E" w:rsidRDefault="00DA328D" w:rsidP="00DA328D">
            <w:pPr>
              <w:rPr>
                <w:rFonts w:ascii="Arial" w:hAnsi="Arial" w:cs="Arial"/>
                <w:sz w:val="16"/>
                <w:szCs w:val="16"/>
              </w:rPr>
            </w:pPr>
            <w:r w:rsidRPr="00842F8E">
              <w:rPr>
                <w:rFonts w:ascii="Arial" w:hAnsi="Arial" w:cs="Arial"/>
                <w:sz w:val="16"/>
                <w:szCs w:val="16"/>
              </w:rPr>
              <w:t>4. Head of f</w:t>
            </w:r>
            <w:r w:rsidR="0015224B" w:rsidRPr="00842F8E">
              <w:rPr>
                <w:rFonts w:ascii="Arial" w:hAnsi="Arial" w:cs="Arial"/>
                <w:sz w:val="16"/>
                <w:szCs w:val="16"/>
              </w:rPr>
              <w:t>amily</w:t>
            </w:r>
            <w:r w:rsidRPr="00842F8E">
              <w:rPr>
                <w:rFonts w:ascii="Arial" w:hAnsi="Arial" w:cs="Arial"/>
                <w:sz w:val="16"/>
                <w:szCs w:val="16"/>
              </w:rPr>
              <w:t xml:space="preserve"> (Abusupanyin)</w:t>
            </w:r>
            <w:r w:rsidR="0015224B" w:rsidRPr="00842F8E">
              <w:rPr>
                <w:rFonts w:ascii="Arial" w:hAnsi="Arial" w:cs="Arial"/>
                <w:sz w:val="16"/>
                <w:szCs w:val="16"/>
              </w:rPr>
              <w:t xml:space="preserve"> </w:t>
            </w:r>
          </w:p>
          <w:p w14:paraId="70226BC2" w14:textId="097EEF3F" w:rsidR="0015224B" w:rsidRPr="00842F8E" w:rsidRDefault="00DA328D" w:rsidP="00DA328D">
            <w:pPr>
              <w:rPr>
                <w:rFonts w:ascii="Arial" w:hAnsi="Arial" w:cs="Arial"/>
                <w:sz w:val="16"/>
                <w:szCs w:val="16"/>
              </w:rPr>
            </w:pPr>
            <w:r w:rsidRPr="00842F8E">
              <w:rPr>
                <w:rFonts w:ascii="Arial" w:hAnsi="Arial" w:cs="Arial"/>
                <w:sz w:val="16"/>
                <w:szCs w:val="16"/>
              </w:rPr>
              <w:t>5.Chief’s elders/ l</w:t>
            </w:r>
            <w:r w:rsidR="0015224B" w:rsidRPr="00842F8E">
              <w:rPr>
                <w:rFonts w:ascii="Arial" w:hAnsi="Arial" w:cs="Arial"/>
                <w:sz w:val="16"/>
                <w:szCs w:val="16"/>
              </w:rPr>
              <w:t>inguist</w:t>
            </w:r>
            <w:r w:rsidRPr="00842F8E">
              <w:rPr>
                <w:rFonts w:ascii="Arial" w:hAnsi="Arial" w:cs="Arial"/>
                <w:sz w:val="16"/>
                <w:szCs w:val="16"/>
              </w:rPr>
              <w:t xml:space="preserve"> </w:t>
            </w:r>
          </w:p>
          <w:p w14:paraId="738CEFF4" w14:textId="15660587" w:rsidR="0015224B" w:rsidRPr="00842F8E" w:rsidRDefault="0015224B" w:rsidP="00DA328D">
            <w:pPr>
              <w:rPr>
                <w:rFonts w:ascii="Arial" w:hAnsi="Arial" w:cs="Arial"/>
                <w:sz w:val="16"/>
                <w:szCs w:val="16"/>
              </w:rPr>
            </w:pPr>
            <w:r w:rsidRPr="00842F8E">
              <w:rPr>
                <w:rFonts w:ascii="Arial" w:hAnsi="Arial" w:cs="Arial"/>
                <w:sz w:val="16"/>
                <w:szCs w:val="16"/>
              </w:rPr>
              <w:t xml:space="preserve">6. Other Palace Officials </w:t>
            </w:r>
          </w:p>
          <w:p w14:paraId="00DE54DD" w14:textId="2B53C5BA" w:rsidR="0015224B" w:rsidRPr="00842F8E" w:rsidRDefault="0015224B" w:rsidP="00DA328D">
            <w:pPr>
              <w:rPr>
                <w:rFonts w:ascii="Arial" w:hAnsi="Arial" w:cs="Arial"/>
                <w:sz w:val="16"/>
                <w:szCs w:val="16"/>
              </w:rPr>
            </w:pPr>
            <w:r w:rsidRPr="00842F8E">
              <w:rPr>
                <w:rFonts w:ascii="Arial" w:hAnsi="Arial" w:cs="Arial"/>
                <w:sz w:val="16"/>
                <w:szCs w:val="16"/>
              </w:rPr>
              <w:t>7. Community Spiritual Head/ Fetish</w:t>
            </w:r>
          </w:p>
          <w:p w14:paraId="4E6E7487" w14:textId="761FA847" w:rsidR="0015224B" w:rsidRPr="00842F8E" w:rsidRDefault="00E3337C" w:rsidP="00DA328D">
            <w:pPr>
              <w:rPr>
                <w:rFonts w:ascii="Arial" w:hAnsi="Arial" w:cs="Arial"/>
                <w:sz w:val="16"/>
                <w:szCs w:val="16"/>
              </w:rPr>
            </w:pPr>
            <w:r w:rsidRPr="00E807A4" w:rsidDel="00E3337C">
              <w:rPr>
                <w:rFonts w:ascii="Arial" w:hAnsi="Arial" w:cs="Arial"/>
                <w:sz w:val="16"/>
                <w:szCs w:val="16"/>
              </w:rPr>
              <w:t xml:space="preserve"> </w:t>
            </w:r>
          </w:p>
        </w:tc>
        <w:tc>
          <w:tcPr>
            <w:tcW w:w="254" w:type="pct"/>
          </w:tcPr>
          <w:p w14:paraId="7E794936" w14:textId="77777777" w:rsidR="0015224B" w:rsidRPr="00842F8E" w:rsidRDefault="0015224B" w:rsidP="00DA328D">
            <w:pPr>
              <w:jc w:val="center"/>
              <w:rPr>
                <w:rFonts w:ascii="Arial" w:hAnsi="Arial" w:cs="Arial"/>
                <w:sz w:val="16"/>
                <w:szCs w:val="16"/>
              </w:rPr>
            </w:pPr>
          </w:p>
        </w:tc>
        <w:tc>
          <w:tcPr>
            <w:tcW w:w="254" w:type="pct"/>
          </w:tcPr>
          <w:p w14:paraId="0DFAAB95" w14:textId="77777777" w:rsidR="0015224B" w:rsidRPr="00842F8E" w:rsidRDefault="0015224B" w:rsidP="00DA328D">
            <w:pPr>
              <w:jc w:val="center"/>
              <w:rPr>
                <w:rFonts w:ascii="Arial" w:hAnsi="Arial" w:cs="Arial"/>
                <w:sz w:val="16"/>
                <w:szCs w:val="16"/>
              </w:rPr>
            </w:pPr>
          </w:p>
        </w:tc>
        <w:tc>
          <w:tcPr>
            <w:tcW w:w="254" w:type="pct"/>
          </w:tcPr>
          <w:p w14:paraId="64953C7B" w14:textId="77777777" w:rsidR="0015224B" w:rsidRPr="00842F8E" w:rsidRDefault="0015224B" w:rsidP="00DA328D">
            <w:pPr>
              <w:jc w:val="center"/>
              <w:rPr>
                <w:rFonts w:ascii="Arial" w:hAnsi="Arial" w:cs="Arial"/>
                <w:sz w:val="16"/>
                <w:szCs w:val="16"/>
              </w:rPr>
            </w:pPr>
          </w:p>
        </w:tc>
        <w:tc>
          <w:tcPr>
            <w:tcW w:w="254" w:type="pct"/>
          </w:tcPr>
          <w:p w14:paraId="4C3E3438" w14:textId="77777777" w:rsidR="0015224B" w:rsidRPr="00842F8E" w:rsidRDefault="0015224B" w:rsidP="00DA328D">
            <w:pPr>
              <w:jc w:val="center"/>
              <w:rPr>
                <w:rFonts w:ascii="Arial" w:hAnsi="Arial" w:cs="Arial"/>
                <w:sz w:val="16"/>
                <w:szCs w:val="16"/>
              </w:rPr>
            </w:pPr>
          </w:p>
        </w:tc>
        <w:tc>
          <w:tcPr>
            <w:tcW w:w="255" w:type="pct"/>
          </w:tcPr>
          <w:p w14:paraId="096613A6" w14:textId="77777777" w:rsidR="0015224B" w:rsidRPr="00842F8E" w:rsidRDefault="0015224B" w:rsidP="00DA328D">
            <w:pPr>
              <w:jc w:val="center"/>
              <w:rPr>
                <w:rFonts w:ascii="Arial" w:hAnsi="Arial" w:cs="Arial"/>
                <w:sz w:val="16"/>
                <w:szCs w:val="16"/>
              </w:rPr>
            </w:pPr>
          </w:p>
        </w:tc>
        <w:tc>
          <w:tcPr>
            <w:tcW w:w="255" w:type="pct"/>
          </w:tcPr>
          <w:p w14:paraId="2C0C8FD6" w14:textId="77777777" w:rsidR="0015224B" w:rsidRPr="00842F8E" w:rsidRDefault="0015224B" w:rsidP="00DA328D">
            <w:pPr>
              <w:jc w:val="center"/>
              <w:rPr>
                <w:rFonts w:ascii="Arial" w:hAnsi="Arial" w:cs="Arial"/>
                <w:sz w:val="16"/>
                <w:szCs w:val="16"/>
              </w:rPr>
            </w:pPr>
          </w:p>
        </w:tc>
        <w:tc>
          <w:tcPr>
            <w:tcW w:w="255" w:type="pct"/>
          </w:tcPr>
          <w:p w14:paraId="78F6D7FC" w14:textId="77777777" w:rsidR="0015224B" w:rsidRPr="00842F8E" w:rsidRDefault="0015224B" w:rsidP="00DA328D">
            <w:pPr>
              <w:jc w:val="center"/>
              <w:rPr>
                <w:rFonts w:ascii="Arial" w:hAnsi="Arial" w:cs="Arial"/>
                <w:sz w:val="16"/>
                <w:szCs w:val="16"/>
              </w:rPr>
            </w:pPr>
          </w:p>
        </w:tc>
        <w:tc>
          <w:tcPr>
            <w:tcW w:w="255" w:type="pct"/>
          </w:tcPr>
          <w:p w14:paraId="30C8D72F" w14:textId="77777777" w:rsidR="0015224B" w:rsidRPr="00842F8E" w:rsidRDefault="0015224B" w:rsidP="00DA328D">
            <w:pPr>
              <w:jc w:val="center"/>
              <w:rPr>
                <w:rFonts w:ascii="Arial" w:hAnsi="Arial" w:cs="Arial"/>
                <w:sz w:val="16"/>
                <w:szCs w:val="16"/>
              </w:rPr>
            </w:pPr>
          </w:p>
        </w:tc>
        <w:tc>
          <w:tcPr>
            <w:tcW w:w="255" w:type="pct"/>
            <w:vAlign w:val="center"/>
          </w:tcPr>
          <w:p w14:paraId="23F3EAA3" w14:textId="77777777" w:rsidR="0015224B" w:rsidRPr="00842F8E" w:rsidRDefault="0015224B" w:rsidP="00DA328D">
            <w:pPr>
              <w:jc w:val="center"/>
              <w:rPr>
                <w:rFonts w:ascii="Arial" w:hAnsi="Arial" w:cs="Arial"/>
                <w:sz w:val="16"/>
                <w:szCs w:val="16"/>
              </w:rPr>
            </w:pPr>
          </w:p>
        </w:tc>
        <w:tc>
          <w:tcPr>
            <w:tcW w:w="303" w:type="pct"/>
            <w:vAlign w:val="center"/>
          </w:tcPr>
          <w:p w14:paraId="5F7D2A68" w14:textId="77777777" w:rsidR="0015224B" w:rsidRPr="00842F8E" w:rsidRDefault="0015224B" w:rsidP="00DA328D">
            <w:pPr>
              <w:rPr>
                <w:rFonts w:ascii="Arial" w:hAnsi="Arial" w:cs="Arial"/>
                <w:sz w:val="16"/>
                <w:szCs w:val="16"/>
              </w:rPr>
            </w:pPr>
          </w:p>
        </w:tc>
      </w:tr>
      <w:tr w:rsidR="0015224B" w:rsidRPr="00E807A4" w14:paraId="0D672CC5" w14:textId="77777777" w:rsidTr="00DA328D">
        <w:trPr>
          <w:trHeight w:val="269"/>
        </w:trPr>
        <w:tc>
          <w:tcPr>
            <w:tcW w:w="2406" w:type="pct"/>
          </w:tcPr>
          <w:p w14:paraId="67151195" w14:textId="5D7CA7F7" w:rsidR="0015224B" w:rsidRPr="00842F8E" w:rsidRDefault="0015224B" w:rsidP="00DA328D">
            <w:pPr>
              <w:tabs>
                <w:tab w:val="left" w:pos="3631"/>
              </w:tabs>
              <w:rPr>
                <w:rFonts w:ascii="Arial" w:hAnsi="Arial" w:cs="Arial"/>
                <w:bCs/>
                <w:sz w:val="16"/>
                <w:szCs w:val="16"/>
              </w:rPr>
            </w:pPr>
            <w:r w:rsidRPr="00842F8E">
              <w:rPr>
                <w:rFonts w:ascii="Arial" w:hAnsi="Arial" w:cs="Arial"/>
                <w:sz w:val="16"/>
                <w:szCs w:val="16"/>
              </w:rPr>
              <w:t>Q</w:t>
            </w:r>
            <w:r w:rsidRPr="00842F8E">
              <w:rPr>
                <w:rFonts w:ascii="Arial" w:hAnsi="Arial" w:cs="Arial"/>
              </w:rPr>
              <w:fldChar w:fldCharType="begin"/>
            </w:r>
            <w:r w:rsidRPr="00842F8E">
              <w:rPr>
                <w:rFonts w:ascii="Arial" w:hAnsi="Arial" w:cs="Arial"/>
              </w:rPr>
              <w:instrText xml:space="preserve"> SEQ B \n \* MERGEFORMAT </w:instrText>
            </w:r>
            <w:r w:rsidRPr="00842F8E">
              <w:rPr>
                <w:rFonts w:ascii="Arial" w:hAnsi="Arial" w:cs="Arial"/>
              </w:rPr>
              <w:fldChar w:fldCharType="separate"/>
            </w:r>
            <w:r w:rsidRPr="00842F8E">
              <w:rPr>
                <w:rFonts w:ascii="Arial" w:hAnsi="Arial" w:cs="Arial"/>
                <w:bCs/>
                <w:noProof/>
                <w:sz w:val="16"/>
                <w:szCs w:val="16"/>
              </w:rPr>
              <w:t>16</w:t>
            </w:r>
            <w:r w:rsidRPr="00842F8E">
              <w:rPr>
                <w:rFonts w:ascii="Arial" w:hAnsi="Arial" w:cs="Arial"/>
                <w:bCs/>
                <w:noProof/>
                <w:sz w:val="16"/>
                <w:szCs w:val="16"/>
              </w:rPr>
              <w:fldChar w:fldCharType="end"/>
            </w:r>
            <w:r w:rsidR="00D07250" w:rsidRPr="00842F8E">
              <w:rPr>
                <w:rFonts w:ascii="Arial" w:hAnsi="Arial" w:cs="Arial"/>
                <w:bCs/>
                <w:sz w:val="16"/>
                <w:szCs w:val="16"/>
              </w:rPr>
              <w:t>.</w:t>
            </w:r>
            <w:r w:rsidR="00E3337C" w:rsidRPr="00C6149D">
              <w:rPr>
                <w:rFonts w:ascii="Arial" w:hAnsi="Arial" w:cs="Arial"/>
                <w:bCs/>
                <w:sz w:val="16"/>
                <w:szCs w:val="16"/>
              </w:rPr>
              <w:t xml:space="preserve"> </w:t>
            </w:r>
            <w:r w:rsidR="00E3337C">
              <w:rPr>
                <w:rFonts w:ascii="Arial" w:hAnsi="Arial" w:cs="Arial"/>
                <w:bCs/>
                <w:sz w:val="16"/>
                <w:szCs w:val="16"/>
              </w:rPr>
              <w:t>[If [Name] is alive:]</w:t>
            </w:r>
            <w:r w:rsidR="00D07250" w:rsidRPr="00842F8E">
              <w:rPr>
                <w:rFonts w:ascii="Arial" w:hAnsi="Arial" w:cs="Arial"/>
                <w:bCs/>
                <w:sz w:val="16"/>
                <w:szCs w:val="16"/>
              </w:rPr>
              <w:t xml:space="preserve"> Does [Name] </w:t>
            </w:r>
            <w:r w:rsidRPr="00842F8E">
              <w:rPr>
                <w:rFonts w:ascii="Arial" w:hAnsi="Arial" w:cs="Arial"/>
                <w:bCs/>
                <w:sz w:val="16"/>
                <w:szCs w:val="16"/>
              </w:rPr>
              <w:t xml:space="preserve">still hold this office? </w:t>
            </w:r>
            <w:r w:rsidRPr="00842F8E">
              <w:rPr>
                <w:rFonts w:ascii="Arial" w:hAnsi="Arial" w:cs="Arial"/>
                <w:bCs/>
                <w:sz w:val="16"/>
                <w:szCs w:val="16"/>
              </w:rPr>
              <w:tab/>
              <w:t xml:space="preserve">   1. Yes       5. No</w:t>
            </w:r>
          </w:p>
        </w:tc>
        <w:tc>
          <w:tcPr>
            <w:tcW w:w="254" w:type="pct"/>
          </w:tcPr>
          <w:p w14:paraId="2E5075F2" w14:textId="77777777" w:rsidR="0015224B" w:rsidRPr="00842F8E" w:rsidRDefault="0015224B" w:rsidP="00DA328D">
            <w:pPr>
              <w:jc w:val="center"/>
              <w:rPr>
                <w:rFonts w:ascii="Arial" w:hAnsi="Arial" w:cs="Arial"/>
                <w:sz w:val="16"/>
                <w:szCs w:val="16"/>
              </w:rPr>
            </w:pPr>
          </w:p>
        </w:tc>
        <w:tc>
          <w:tcPr>
            <w:tcW w:w="254" w:type="pct"/>
          </w:tcPr>
          <w:p w14:paraId="5FC97F35" w14:textId="77777777" w:rsidR="0015224B" w:rsidRPr="00842F8E" w:rsidRDefault="0015224B" w:rsidP="00DA328D">
            <w:pPr>
              <w:jc w:val="center"/>
              <w:rPr>
                <w:rFonts w:ascii="Arial" w:hAnsi="Arial" w:cs="Arial"/>
                <w:sz w:val="16"/>
                <w:szCs w:val="16"/>
              </w:rPr>
            </w:pPr>
          </w:p>
        </w:tc>
        <w:tc>
          <w:tcPr>
            <w:tcW w:w="254" w:type="pct"/>
          </w:tcPr>
          <w:p w14:paraId="5021FA3B" w14:textId="77777777" w:rsidR="0015224B" w:rsidRPr="00842F8E" w:rsidRDefault="0015224B" w:rsidP="00DA328D">
            <w:pPr>
              <w:jc w:val="center"/>
              <w:rPr>
                <w:rFonts w:ascii="Arial" w:hAnsi="Arial" w:cs="Arial"/>
                <w:sz w:val="16"/>
                <w:szCs w:val="16"/>
              </w:rPr>
            </w:pPr>
          </w:p>
        </w:tc>
        <w:tc>
          <w:tcPr>
            <w:tcW w:w="254" w:type="pct"/>
          </w:tcPr>
          <w:p w14:paraId="42898B71" w14:textId="77777777" w:rsidR="0015224B" w:rsidRPr="00842F8E" w:rsidRDefault="0015224B" w:rsidP="00DA328D">
            <w:pPr>
              <w:jc w:val="center"/>
              <w:rPr>
                <w:rFonts w:ascii="Arial" w:hAnsi="Arial" w:cs="Arial"/>
                <w:sz w:val="16"/>
                <w:szCs w:val="16"/>
              </w:rPr>
            </w:pPr>
          </w:p>
        </w:tc>
        <w:tc>
          <w:tcPr>
            <w:tcW w:w="255" w:type="pct"/>
          </w:tcPr>
          <w:p w14:paraId="31B73802" w14:textId="77777777" w:rsidR="0015224B" w:rsidRPr="00842F8E" w:rsidRDefault="0015224B" w:rsidP="00DA328D">
            <w:pPr>
              <w:jc w:val="center"/>
              <w:rPr>
                <w:rFonts w:ascii="Arial" w:hAnsi="Arial" w:cs="Arial"/>
                <w:sz w:val="16"/>
                <w:szCs w:val="16"/>
              </w:rPr>
            </w:pPr>
          </w:p>
        </w:tc>
        <w:tc>
          <w:tcPr>
            <w:tcW w:w="255" w:type="pct"/>
          </w:tcPr>
          <w:p w14:paraId="5CEC62EA" w14:textId="77777777" w:rsidR="0015224B" w:rsidRPr="00842F8E" w:rsidRDefault="0015224B" w:rsidP="00DA328D">
            <w:pPr>
              <w:jc w:val="center"/>
              <w:rPr>
                <w:rFonts w:ascii="Arial" w:hAnsi="Arial" w:cs="Arial"/>
                <w:sz w:val="16"/>
                <w:szCs w:val="16"/>
              </w:rPr>
            </w:pPr>
          </w:p>
        </w:tc>
        <w:tc>
          <w:tcPr>
            <w:tcW w:w="255" w:type="pct"/>
          </w:tcPr>
          <w:p w14:paraId="739BA211" w14:textId="77777777" w:rsidR="0015224B" w:rsidRPr="00842F8E" w:rsidRDefault="0015224B" w:rsidP="00DA328D">
            <w:pPr>
              <w:jc w:val="center"/>
              <w:rPr>
                <w:rFonts w:ascii="Arial" w:hAnsi="Arial" w:cs="Arial"/>
                <w:sz w:val="16"/>
                <w:szCs w:val="16"/>
              </w:rPr>
            </w:pPr>
          </w:p>
        </w:tc>
        <w:tc>
          <w:tcPr>
            <w:tcW w:w="255" w:type="pct"/>
          </w:tcPr>
          <w:p w14:paraId="34A55811" w14:textId="77777777" w:rsidR="0015224B" w:rsidRPr="00842F8E" w:rsidRDefault="0015224B" w:rsidP="00DA328D">
            <w:pPr>
              <w:jc w:val="center"/>
              <w:rPr>
                <w:rFonts w:ascii="Arial" w:hAnsi="Arial" w:cs="Arial"/>
                <w:sz w:val="16"/>
                <w:szCs w:val="16"/>
              </w:rPr>
            </w:pPr>
          </w:p>
        </w:tc>
        <w:tc>
          <w:tcPr>
            <w:tcW w:w="255" w:type="pct"/>
            <w:vAlign w:val="center"/>
          </w:tcPr>
          <w:p w14:paraId="4630619C" w14:textId="77777777" w:rsidR="0015224B" w:rsidRPr="00842F8E" w:rsidRDefault="0015224B" w:rsidP="00DA328D">
            <w:pPr>
              <w:jc w:val="center"/>
              <w:rPr>
                <w:rFonts w:ascii="Arial" w:hAnsi="Arial" w:cs="Arial"/>
                <w:sz w:val="16"/>
                <w:szCs w:val="16"/>
              </w:rPr>
            </w:pPr>
          </w:p>
        </w:tc>
        <w:tc>
          <w:tcPr>
            <w:tcW w:w="303" w:type="pct"/>
            <w:vAlign w:val="center"/>
          </w:tcPr>
          <w:p w14:paraId="491D8AEB" w14:textId="77777777" w:rsidR="0015224B" w:rsidRPr="00842F8E" w:rsidRDefault="0015224B" w:rsidP="00DA328D">
            <w:pPr>
              <w:rPr>
                <w:rFonts w:ascii="Arial" w:hAnsi="Arial" w:cs="Arial"/>
                <w:sz w:val="16"/>
                <w:szCs w:val="16"/>
              </w:rPr>
            </w:pPr>
          </w:p>
        </w:tc>
      </w:tr>
      <w:tr w:rsidR="0015224B" w:rsidRPr="00E807A4" w14:paraId="4DD7E7A1" w14:textId="77777777" w:rsidTr="00DA328D">
        <w:trPr>
          <w:trHeight w:val="251"/>
        </w:trPr>
        <w:tc>
          <w:tcPr>
            <w:tcW w:w="2406" w:type="pct"/>
          </w:tcPr>
          <w:p w14:paraId="4A2D3B69" w14:textId="77777777" w:rsidR="0015224B" w:rsidRPr="00842F8E" w:rsidRDefault="0015224B" w:rsidP="00DA328D">
            <w:pPr>
              <w:rPr>
                <w:rFonts w:ascii="Arial" w:hAnsi="Arial" w:cs="Arial"/>
                <w:sz w:val="16"/>
                <w:szCs w:val="16"/>
              </w:rPr>
            </w:pPr>
            <w:r w:rsidRPr="00842F8E">
              <w:rPr>
                <w:rFonts w:ascii="Arial" w:hAnsi="Arial" w:cs="Arial"/>
                <w:sz w:val="16"/>
                <w:szCs w:val="16"/>
              </w:rPr>
              <w:t xml:space="preserve">Q19. How frequently did [Name] visit your household this past year? </w:t>
            </w:r>
          </w:p>
          <w:p w14:paraId="444D0DAD" w14:textId="7DFC7338" w:rsidR="0015224B" w:rsidRPr="00842F8E" w:rsidRDefault="0015224B" w:rsidP="00DA328D">
            <w:pPr>
              <w:rPr>
                <w:rFonts w:ascii="Arial" w:hAnsi="Arial" w:cs="Arial"/>
                <w:sz w:val="16"/>
                <w:szCs w:val="16"/>
              </w:rPr>
            </w:pPr>
            <w:r w:rsidRPr="00842F8E">
              <w:rPr>
                <w:rFonts w:ascii="Arial" w:hAnsi="Arial" w:cs="Arial"/>
                <w:sz w:val="16"/>
                <w:szCs w:val="16"/>
              </w:rPr>
              <w:t xml:space="preserve">1. Daily           2. Weekly         3. Monthly    </w:t>
            </w:r>
            <w:r w:rsidR="00D07250" w:rsidRPr="00842F8E">
              <w:rPr>
                <w:rFonts w:ascii="Arial" w:hAnsi="Arial" w:cs="Arial"/>
                <w:sz w:val="16"/>
                <w:szCs w:val="16"/>
              </w:rPr>
              <w:t xml:space="preserve">     4. Quarterly        5.Irr</w:t>
            </w:r>
            <w:r w:rsidRPr="00842F8E">
              <w:rPr>
                <w:rFonts w:ascii="Arial" w:hAnsi="Arial" w:cs="Arial"/>
                <w:sz w:val="16"/>
                <w:szCs w:val="16"/>
              </w:rPr>
              <w:t>egular</w:t>
            </w:r>
            <w:r w:rsidR="00D07250" w:rsidRPr="00842F8E">
              <w:rPr>
                <w:rFonts w:ascii="Arial" w:hAnsi="Arial" w:cs="Arial"/>
                <w:sz w:val="16"/>
                <w:szCs w:val="16"/>
              </w:rPr>
              <w:t>ly</w:t>
            </w:r>
            <w:r w:rsidRPr="00842F8E">
              <w:rPr>
                <w:rFonts w:ascii="Arial" w:hAnsi="Arial" w:cs="Arial"/>
                <w:sz w:val="16"/>
                <w:szCs w:val="16"/>
              </w:rPr>
              <w:t xml:space="preserve">     6. Other (specify) </w:t>
            </w:r>
          </w:p>
          <w:p w14:paraId="5B127A37" w14:textId="77777777" w:rsidR="0015224B" w:rsidRPr="00842F8E" w:rsidRDefault="0015224B" w:rsidP="00DA328D">
            <w:pPr>
              <w:rPr>
                <w:rFonts w:ascii="Arial" w:hAnsi="Arial" w:cs="Arial"/>
                <w:sz w:val="16"/>
                <w:szCs w:val="16"/>
              </w:rPr>
            </w:pPr>
            <w:r w:rsidRPr="00842F8E">
              <w:rPr>
                <w:rFonts w:ascii="Arial" w:hAnsi="Arial" w:cs="Arial"/>
                <w:sz w:val="16"/>
                <w:szCs w:val="16"/>
              </w:rPr>
              <w:t>7. No visits</w:t>
            </w:r>
          </w:p>
        </w:tc>
        <w:tc>
          <w:tcPr>
            <w:tcW w:w="254" w:type="pct"/>
          </w:tcPr>
          <w:p w14:paraId="6EE77E0C" w14:textId="77777777" w:rsidR="0015224B" w:rsidRPr="00842F8E" w:rsidRDefault="0015224B" w:rsidP="00DA328D">
            <w:pPr>
              <w:jc w:val="center"/>
              <w:rPr>
                <w:rFonts w:ascii="Arial" w:hAnsi="Arial" w:cs="Arial"/>
                <w:sz w:val="16"/>
                <w:szCs w:val="16"/>
              </w:rPr>
            </w:pPr>
          </w:p>
        </w:tc>
        <w:tc>
          <w:tcPr>
            <w:tcW w:w="254" w:type="pct"/>
          </w:tcPr>
          <w:p w14:paraId="41DB8C0B" w14:textId="77777777" w:rsidR="0015224B" w:rsidRPr="00842F8E" w:rsidRDefault="0015224B" w:rsidP="00DA328D">
            <w:pPr>
              <w:jc w:val="center"/>
              <w:rPr>
                <w:rFonts w:ascii="Arial" w:hAnsi="Arial" w:cs="Arial"/>
                <w:sz w:val="16"/>
                <w:szCs w:val="16"/>
              </w:rPr>
            </w:pPr>
          </w:p>
        </w:tc>
        <w:tc>
          <w:tcPr>
            <w:tcW w:w="254" w:type="pct"/>
          </w:tcPr>
          <w:p w14:paraId="1E985B3D" w14:textId="77777777" w:rsidR="0015224B" w:rsidRPr="00842F8E" w:rsidRDefault="0015224B" w:rsidP="00DA328D">
            <w:pPr>
              <w:jc w:val="center"/>
              <w:rPr>
                <w:rFonts w:ascii="Arial" w:hAnsi="Arial" w:cs="Arial"/>
                <w:sz w:val="16"/>
                <w:szCs w:val="16"/>
              </w:rPr>
            </w:pPr>
          </w:p>
        </w:tc>
        <w:tc>
          <w:tcPr>
            <w:tcW w:w="254" w:type="pct"/>
          </w:tcPr>
          <w:p w14:paraId="55F0F373" w14:textId="77777777" w:rsidR="0015224B" w:rsidRPr="00842F8E" w:rsidRDefault="0015224B" w:rsidP="00DA328D">
            <w:pPr>
              <w:jc w:val="center"/>
              <w:rPr>
                <w:rFonts w:ascii="Arial" w:hAnsi="Arial" w:cs="Arial"/>
                <w:sz w:val="16"/>
                <w:szCs w:val="16"/>
              </w:rPr>
            </w:pPr>
          </w:p>
        </w:tc>
        <w:tc>
          <w:tcPr>
            <w:tcW w:w="255" w:type="pct"/>
          </w:tcPr>
          <w:p w14:paraId="17B856C6" w14:textId="77777777" w:rsidR="0015224B" w:rsidRPr="00842F8E" w:rsidRDefault="0015224B" w:rsidP="00DA328D">
            <w:pPr>
              <w:jc w:val="center"/>
              <w:rPr>
                <w:rFonts w:ascii="Arial" w:hAnsi="Arial" w:cs="Arial"/>
                <w:sz w:val="16"/>
                <w:szCs w:val="16"/>
              </w:rPr>
            </w:pPr>
          </w:p>
        </w:tc>
        <w:tc>
          <w:tcPr>
            <w:tcW w:w="255" w:type="pct"/>
          </w:tcPr>
          <w:p w14:paraId="15E5B529" w14:textId="77777777" w:rsidR="0015224B" w:rsidRPr="00842F8E" w:rsidRDefault="0015224B" w:rsidP="00DA328D">
            <w:pPr>
              <w:jc w:val="center"/>
              <w:rPr>
                <w:rFonts w:ascii="Arial" w:hAnsi="Arial" w:cs="Arial"/>
                <w:sz w:val="16"/>
                <w:szCs w:val="16"/>
              </w:rPr>
            </w:pPr>
          </w:p>
        </w:tc>
        <w:tc>
          <w:tcPr>
            <w:tcW w:w="255" w:type="pct"/>
          </w:tcPr>
          <w:p w14:paraId="2863A775" w14:textId="77777777" w:rsidR="0015224B" w:rsidRPr="00842F8E" w:rsidRDefault="0015224B" w:rsidP="00DA328D">
            <w:pPr>
              <w:jc w:val="center"/>
              <w:rPr>
                <w:rFonts w:ascii="Arial" w:hAnsi="Arial" w:cs="Arial"/>
                <w:sz w:val="16"/>
                <w:szCs w:val="16"/>
              </w:rPr>
            </w:pPr>
          </w:p>
        </w:tc>
        <w:tc>
          <w:tcPr>
            <w:tcW w:w="255" w:type="pct"/>
          </w:tcPr>
          <w:p w14:paraId="121C0AE0" w14:textId="77777777" w:rsidR="0015224B" w:rsidRPr="00842F8E" w:rsidRDefault="0015224B" w:rsidP="00DA328D">
            <w:pPr>
              <w:jc w:val="center"/>
              <w:rPr>
                <w:rFonts w:ascii="Arial" w:hAnsi="Arial" w:cs="Arial"/>
                <w:sz w:val="16"/>
                <w:szCs w:val="16"/>
              </w:rPr>
            </w:pPr>
          </w:p>
        </w:tc>
        <w:tc>
          <w:tcPr>
            <w:tcW w:w="255" w:type="pct"/>
            <w:vAlign w:val="center"/>
          </w:tcPr>
          <w:p w14:paraId="58D9DEE8" w14:textId="77777777" w:rsidR="0015224B" w:rsidRPr="00842F8E" w:rsidRDefault="0015224B" w:rsidP="00DA328D">
            <w:pPr>
              <w:jc w:val="center"/>
              <w:rPr>
                <w:rFonts w:ascii="Arial" w:hAnsi="Arial" w:cs="Arial"/>
                <w:sz w:val="16"/>
                <w:szCs w:val="16"/>
              </w:rPr>
            </w:pPr>
          </w:p>
        </w:tc>
        <w:tc>
          <w:tcPr>
            <w:tcW w:w="303" w:type="pct"/>
            <w:vAlign w:val="center"/>
          </w:tcPr>
          <w:p w14:paraId="39495894" w14:textId="77777777" w:rsidR="0015224B" w:rsidRPr="00842F8E" w:rsidRDefault="0015224B" w:rsidP="00DA328D">
            <w:pPr>
              <w:rPr>
                <w:rFonts w:ascii="Arial" w:hAnsi="Arial" w:cs="Arial"/>
                <w:sz w:val="16"/>
                <w:szCs w:val="16"/>
              </w:rPr>
            </w:pPr>
          </w:p>
        </w:tc>
      </w:tr>
      <w:tr w:rsidR="0015224B" w:rsidRPr="005A7BEF" w14:paraId="6DC58D14" w14:textId="77777777" w:rsidTr="00DA328D">
        <w:trPr>
          <w:trHeight w:val="288"/>
        </w:trPr>
        <w:tc>
          <w:tcPr>
            <w:tcW w:w="2406" w:type="pct"/>
          </w:tcPr>
          <w:p w14:paraId="6EDDD85D" w14:textId="39BE4839" w:rsidR="0015224B" w:rsidRPr="00842F8E" w:rsidRDefault="00E3337C" w:rsidP="00DA328D">
            <w:pPr>
              <w:rPr>
                <w:rFonts w:ascii="Arial" w:hAnsi="Arial" w:cs="Arial"/>
                <w:sz w:val="16"/>
                <w:szCs w:val="16"/>
              </w:rPr>
            </w:pPr>
            <w:r>
              <w:rPr>
                <w:rFonts w:ascii="Arial" w:hAnsi="Arial" w:cs="Arial"/>
              </w:rPr>
              <w:t>Q</w:t>
            </w:r>
            <w:r w:rsidR="0015224B" w:rsidRPr="00842F8E">
              <w:rPr>
                <w:rFonts w:ascii="Arial" w:hAnsi="Arial" w:cs="Arial"/>
              </w:rPr>
              <w:fldChar w:fldCharType="begin"/>
            </w:r>
            <w:r w:rsidR="0015224B" w:rsidRPr="00842F8E">
              <w:rPr>
                <w:rFonts w:ascii="Arial" w:hAnsi="Arial" w:cs="Arial"/>
              </w:rPr>
              <w:instrText xml:space="preserve"> SEQ B \n \* MERGEFORMAT </w:instrText>
            </w:r>
            <w:r w:rsidR="0015224B" w:rsidRPr="00842F8E">
              <w:rPr>
                <w:rFonts w:ascii="Arial" w:hAnsi="Arial" w:cs="Arial"/>
              </w:rPr>
              <w:fldChar w:fldCharType="separate"/>
            </w:r>
            <w:r w:rsidR="0015224B" w:rsidRPr="00842F8E">
              <w:rPr>
                <w:rFonts w:ascii="Arial" w:hAnsi="Arial" w:cs="Arial"/>
                <w:bCs/>
                <w:noProof/>
                <w:sz w:val="16"/>
                <w:szCs w:val="16"/>
              </w:rPr>
              <w:t>20</w:t>
            </w:r>
            <w:r w:rsidR="0015224B" w:rsidRPr="00842F8E">
              <w:rPr>
                <w:rFonts w:ascii="Arial" w:hAnsi="Arial" w:cs="Arial"/>
                <w:bCs/>
                <w:noProof/>
                <w:sz w:val="16"/>
                <w:szCs w:val="16"/>
              </w:rPr>
              <w:fldChar w:fldCharType="end"/>
            </w:r>
            <w:r w:rsidR="0015224B" w:rsidRPr="00842F8E">
              <w:rPr>
                <w:rFonts w:ascii="Arial" w:hAnsi="Arial" w:cs="Arial"/>
                <w:bCs/>
                <w:sz w:val="16"/>
                <w:szCs w:val="16"/>
              </w:rPr>
              <w:t xml:space="preserve">. </w:t>
            </w:r>
            <w:r w:rsidR="00D07250" w:rsidRPr="00842F8E">
              <w:rPr>
                <w:rFonts w:ascii="Arial" w:hAnsi="Arial" w:cs="Arial"/>
                <w:sz w:val="16"/>
                <w:szCs w:val="16"/>
              </w:rPr>
              <w:t>In w</w:t>
            </w:r>
            <w:r w:rsidR="0015224B" w:rsidRPr="00842F8E">
              <w:rPr>
                <w:rFonts w:ascii="Arial" w:hAnsi="Arial" w:cs="Arial"/>
                <w:sz w:val="16"/>
                <w:szCs w:val="16"/>
              </w:rPr>
              <w:t xml:space="preserve">hat year did [Name] last visit?     1. Year     </w:t>
            </w:r>
          </w:p>
        </w:tc>
        <w:tc>
          <w:tcPr>
            <w:tcW w:w="254" w:type="pct"/>
          </w:tcPr>
          <w:p w14:paraId="4FC24F8F" w14:textId="77777777" w:rsidR="0015224B" w:rsidRPr="005A7BEF" w:rsidRDefault="0015224B" w:rsidP="00DA328D">
            <w:pPr>
              <w:jc w:val="center"/>
              <w:rPr>
                <w:rFonts w:ascii="Arial" w:hAnsi="Arial" w:cs="Arial"/>
                <w:b/>
                <w:sz w:val="16"/>
                <w:szCs w:val="16"/>
              </w:rPr>
            </w:pPr>
          </w:p>
        </w:tc>
        <w:tc>
          <w:tcPr>
            <w:tcW w:w="254" w:type="pct"/>
          </w:tcPr>
          <w:p w14:paraId="6C7310D1" w14:textId="77777777" w:rsidR="0015224B" w:rsidRPr="005A7BEF" w:rsidRDefault="0015224B" w:rsidP="00DA328D">
            <w:pPr>
              <w:jc w:val="center"/>
              <w:rPr>
                <w:rFonts w:ascii="Arial" w:hAnsi="Arial" w:cs="Arial"/>
                <w:b/>
                <w:sz w:val="16"/>
                <w:szCs w:val="16"/>
              </w:rPr>
            </w:pPr>
          </w:p>
        </w:tc>
        <w:tc>
          <w:tcPr>
            <w:tcW w:w="254" w:type="pct"/>
          </w:tcPr>
          <w:p w14:paraId="15590309" w14:textId="77777777" w:rsidR="0015224B" w:rsidRPr="005A7BEF" w:rsidRDefault="0015224B" w:rsidP="00DA328D">
            <w:pPr>
              <w:jc w:val="center"/>
              <w:rPr>
                <w:rFonts w:ascii="Arial" w:hAnsi="Arial" w:cs="Arial"/>
                <w:b/>
                <w:sz w:val="16"/>
                <w:szCs w:val="16"/>
              </w:rPr>
            </w:pPr>
          </w:p>
        </w:tc>
        <w:tc>
          <w:tcPr>
            <w:tcW w:w="254" w:type="pct"/>
          </w:tcPr>
          <w:p w14:paraId="12D63355" w14:textId="77777777" w:rsidR="0015224B" w:rsidRPr="005A7BEF" w:rsidRDefault="0015224B" w:rsidP="00DA328D">
            <w:pPr>
              <w:jc w:val="center"/>
              <w:rPr>
                <w:rFonts w:ascii="Arial" w:hAnsi="Arial" w:cs="Arial"/>
                <w:b/>
                <w:sz w:val="16"/>
                <w:szCs w:val="16"/>
              </w:rPr>
            </w:pPr>
          </w:p>
        </w:tc>
        <w:tc>
          <w:tcPr>
            <w:tcW w:w="255" w:type="pct"/>
          </w:tcPr>
          <w:p w14:paraId="3E7C0D29" w14:textId="77777777" w:rsidR="0015224B" w:rsidRPr="005A7BEF" w:rsidRDefault="0015224B" w:rsidP="00DA328D">
            <w:pPr>
              <w:jc w:val="center"/>
              <w:rPr>
                <w:rFonts w:ascii="Arial" w:hAnsi="Arial" w:cs="Arial"/>
                <w:b/>
                <w:sz w:val="16"/>
                <w:szCs w:val="16"/>
              </w:rPr>
            </w:pPr>
          </w:p>
        </w:tc>
        <w:tc>
          <w:tcPr>
            <w:tcW w:w="255" w:type="pct"/>
          </w:tcPr>
          <w:p w14:paraId="3811AA19" w14:textId="77777777" w:rsidR="0015224B" w:rsidRPr="005A7BEF" w:rsidRDefault="0015224B" w:rsidP="00DA328D">
            <w:pPr>
              <w:jc w:val="center"/>
              <w:rPr>
                <w:rFonts w:ascii="Arial" w:hAnsi="Arial" w:cs="Arial"/>
                <w:b/>
                <w:sz w:val="16"/>
                <w:szCs w:val="16"/>
              </w:rPr>
            </w:pPr>
          </w:p>
        </w:tc>
        <w:tc>
          <w:tcPr>
            <w:tcW w:w="255" w:type="pct"/>
          </w:tcPr>
          <w:p w14:paraId="18B75082" w14:textId="77777777" w:rsidR="0015224B" w:rsidRPr="005A7BEF" w:rsidRDefault="0015224B" w:rsidP="00DA328D">
            <w:pPr>
              <w:jc w:val="center"/>
              <w:rPr>
                <w:rFonts w:ascii="Arial" w:hAnsi="Arial" w:cs="Arial"/>
                <w:b/>
                <w:sz w:val="16"/>
                <w:szCs w:val="16"/>
              </w:rPr>
            </w:pPr>
          </w:p>
        </w:tc>
        <w:tc>
          <w:tcPr>
            <w:tcW w:w="255" w:type="pct"/>
          </w:tcPr>
          <w:p w14:paraId="4B985362" w14:textId="77777777" w:rsidR="0015224B" w:rsidRPr="005A7BEF" w:rsidRDefault="0015224B" w:rsidP="00DA328D">
            <w:pPr>
              <w:jc w:val="center"/>
              <w:rPr>
                <w:rFonts w:ascii="Arial" w:hAnsi="Arial" w:cs="Arial"/>
                <w:b/>
                <w:sz w:val="16"/>
                <w:szCs w:val="16"/>
              </w:rPr>
            </w:pPr>
          </w:p>
        </w:tc>
        <w:tc>
          <w:tcPr>
            <w:tcW w:w="255" w:type="pct"/>
            <w:vAlign w:val="center"/>
          </w:tcPr>
          <w:p w14:paraId="2DC3AD5F" w14:textId="77777777" w:rsidR="0015224B" w:rsidRPr="005A7BEF" w:rsidRDefault="0015224B" w:rsidP="00DA328D">
            <w:pPr>
              <w:jc w:val="center"/>
              <w:rPr>
                <w:rFonts w:ascii="Arial" w:hAnsi="Arial" w:cs="Arial"/>
                <w:b/>
                <w:sz w:val="16"/>
                <w:szCs w:val="16"/>
              </w:rPr>
            </w:pPr>
          </w:p>
        </w:tc>
        <w:tc>
          <w:tcPr>
            <w:tcW w:w="303" w:type="pct"/>
          </w:tcPr>
          <w:p w14:paraId="46DED606" w14:textId="77777777" w:rsidR="0015224B" w:rsidRPr="005A7BEF" w:rsidRDefault="0015224B" w:rsidP="00DA328D">
            <w:pPr>
              <w:rPr>
                <w:rFonts w:ascii="Arial" w:hAnsi="Arial" w:cs="Arial"/>
                <w:b/>
                <w:sz w:val="16"/>
                <w:szCs w:val="16"/>
              </w:rPr>
            </w:pPr>
          </w:p>
        </w:tc>
      </w:tr>
      <w:tr w:rsidR="0015224B" w:rsidRPr="005A7BEF" w14:paraId="6ED1FAE0" w14:textId="77777777" w:rsidTr="00DA328D">
        <w:trPr>
          <w:trHeight w:val="288"/>
        </w:trPr>
        <w:tc>
          <w:tcPr>
            <w:tcW w:w="2406" w:type="pct"/>
          </w:tcPr>
          <w:p w14:paraId="4EC21D7E" w14:textId="2B3357C8" w:rsidR="0015224B" w:rsidRPr="00842F8E" w:rsidRDefault="0015224B" w:rsidP="00DA328D">
            <w:pPr>
              <w:rPr>
                <w:rFonts w:ascii="Arial" w:hAnsi="Arial" w:cs="Arial"/>
                <w:sz w:val="16"/>
                <w:szCs w:val="16"/>
              </w:rPr>
            </w:pPr>
            <w:r w:rsidRPr="00842F8E">
              <w:rPr>
                <w:rFonts w:ascii="Arial" w:hAnsi="Arial" w:cs="Arial"/>
                <w:sz w:val="16"/>
                <w:szCs w:val="16"/>
              </w:rPr>
              <w:t>Q</w:t>
            </w:r>
            <w:r w:rsidRPr="00842F8E">
              <w:rPr>
                <w:rFonts w:ascii="Arial" w:hAnsi="Arial" w:cs="Arial"/>
                <w:bCs/>
                <w:sz w:val="16"/>
                <w:szCs w:val="16"/>
              </w:rPr>
              <w:t xml:space="preserve"> </w:t>
            </w:r>
            <w:r w:rsidRPr="00842F8E">
              <w:rPr>
                <w:rFonts w:ascii="Arial" w:hAnsi="Arial" w:cs="Arial"/>
                <w:sz w:val="16"/>
                <w:szCs w:val="16"/>
              </w:rPr>
              <w:t xml:space="preserve">21. How frequently </w:t>
            </w:r>
            <w:r w:rsidR="00777CBF" w:rsidRPr="00842F8E">
              <w:rPr>
                <w:rFonts w:ascii="Arial" w:hAnsi="Arial" w:cs="Arial"/>
                <w:sz w:val="16"/>
                <w:szCs w:val="16"/>
              </w:rPr>
              <w:t>did [Name] make</w:t>
            </w:r>
            <w:r w:rsidRPr="00842F8E">
              <w:rPr>
                <w:rFonts w:ascii="Arial" w:hAnsi="Arial" w:cs="Arial"/>
                <w:sz w:val="16"/>
                <w:szCs w:val="16"/>
              </w:rPr>
              <w:t xml:space="preserve"> phone calls, letters, messages (e.g., Wha</w:t>
            </w:r>
            <w:r w:rsidR="00777CBF" w:rsidRPr="00842F8E">
              <w:rPr>
                <w:rFonts w:ascii="Arial" w:hAnsi="Arial" w:cs="Arial"/>
                <w:sz w:val="16"/>
                <w:szCs w:val="16"/>
              </w:rPr>
              <w:t>tsApp</w:t>
            </w:r>
            <w:r w:rsidRPr="00842F8E">
              <w:rPr>
                <w:rFonts w:ascii="Arial" w:hAnsi="Arial" w:cs="Arial"/>
                <w:sz w:val="16"/>
                <w:szCs w:val="16"/>
              </w:rPr>
              <w:t xml:space="preserve">), or other </w:t>
            </w:r>
            <w:r w:rsidR="00777CBF" w:rsidRPr="00842F8E">
              <w:rPr>
                <w:rFonts w:ascii="Arial" w:hAnsi="Arial" w:cs="Arial"/>
                <w:sz w:val="16"/>
                <w:szCs w:val="16"/>
              </w:rPr>
              <w:t>forms of contact</w:t>
            </w:r>
            <w:r w:rsidRPr="00842F8E">
              <w:rPr>
                <w:rFonts w:ascii="Arial" w:hAnsi="Arial" w:cs="Arial"/>
                <w:sz w:val="16"/>
                <w:szCs w:val="16"/>
              </w:rPr>
              <w:t xml:space="preserve"> (other than visits</w:t>
            </w:r>
            <w:r w:rsidR="00777CBF" w:rsidRPr="00842F8E">
              <w:rPr>
                <w:rFonts w:ascii="Arial" w:hAnsi="Arial" w:cs="Arial"/>
                <w:sz w:val="16"/>
                <w:szCs w:val="16"/>
              </w:rPr>
              <w:t xml:space="preserve"> in person) to the household in the p</w:t>
            </w:r>
            <w:r w:rsidRPr="00842F8E">
              <w:rPr>
                <w:rFonts w:ascii="Arial" w:hAnsi="Arial" w:cs="Arial"/>
                <w:sz w:val="16"/>
                <w:szCs w:val="16"/>
              </w:rPr>
              <w:t>ast 12 months?</w:t>
            </w:r>
          </w:p>
          <w:p w14:paraId="76897252" w14:textId="22F4BE0A" w:rsidR="0015224B" w:rsidRPr="00842F8E" w:rsidRDefault="0015224B">
            <w:pPr>
              <w:rPr>
                <w:rFonts w:ascii="Arial" w:hAnsi="Arial" w:cs="Arial"/>
                <w:sz w:val="16"/>
                <w:szCs w:val="16"/>
              </w:rPr>
            </w:pPr>
            <w:r w:rsidRPr="00842F8E">
              <w:rPr>
                <w:rFonts w:ascii="Arial" w:hAnsi="Arial" w:cs="Arial"/>
                <w:sz w:val="16"/>
                <w:szCs w:val="16"/>
              </w:rPr>
              <w:t xml:space="preserve">1. Daily           2. Weekly         3. Monthly         4. Quarterly        5.Not Regular    </w:t>
            </w:r>
          </w:p>
        </w:tc>
        <w:tc>
          <w:tcPr>
            <w:tcW w:w="254" w:type="pct"/>
          </w:tcPr>
          <w:p w14:paraId="11F3B6D7" w14:textId="77777777" w:rsidR="0015224B" w:rsidRPr="005A7BEF" w:rsidRDefault="0015224B" w:rsidP="00DA328D">
            <w:pPr>
              <w:jc w:val="center"/>
              <w:rPr>
                <w:rFonts w:ascii="Arial" w:hAnsi="Arial" w:cs="Arial"/>
                <w:b/>
                <w:sz w:val="16"/>
                <w:szCs w:val="16"/>
              </w:rPr>
            </w:pPr>
          </w:p>
        </w:tc>
        <w:tc>
          <w:tcPr>
            <w:tcW w:w="254" w:type="pct"/>
          </w:tcPr>
          <w:p w14:paraId="4DBA241B" w14:textId="77777777" w:rsidR="0015224B" w:rsidRPr="005A7BEF" w:rsidRDefault="0015224B" w:rsidP="00DA328D">
            <w:pPr>
              <w:jc w:val="center"/>
              <w:rPr>
                <w:rFonts w:ascii="Arial" w:hAnsi="Arial" w:cs="Arial"/>
                <w:b/>
                <w:sz w:val="16"/>
                <w:szCs w:val="16"/>
              </w:rPr>
            </w:pPr>
          </w:p>
        </w:tc>
        <w:tc>
          <w:tcPr>
            <w:tcW w:w="254" w:type="pct"/>
          </w:tcPr>
          <w:p w14:paraId="7907FD04" w14:textId="77777777" w:rsidR="0015224B" w:rsidRPr="005A7BEF" w:rsidRDefault="0015224B" w:rsidP="00DA328D">
            <w:pPr>
              <w:jc w:val="center"/>
              <w:rPr>
                <w:rFonts w:ascii="Arial" w:hAnsi="Arial" w:cs="Arial"/>
                <w:b/>
                <w:sz w:val="16"/>
                <w:szCs w:val="16"/>
              </w:rPr>
            </w:pPr>
          </w:p>
        </w:tc>
        <w:tc>
          <w:tcPr>
            <w:tcW w:w="254" w:type="pct"/>
          </w:tcPr>
          <w:p w14:paraId="42828128" w14:textId="77777777" w:rsidR="0015224B" w:rsidRPr="005A7BEF" w:rsidRDefault="0015224B" w:rsidP="00DA328D">
            <w:pPr>
              <w:jc w:val="center"/>
              <w:rPr>
                <w:rFonts w:ascii="Arial" w:hAnsi="Arial" w:cs="Arial"/>
                <w:b/>
                <w:sz w:val="16"/>
                <w:szCs w:val="16"/>
              </w:rPr>
            </w:pPr>
          </w:p>
        </w:tc>
        <w:tc>
          <w:tcPr>
            <w:tcW w:w="255" w:type="pct"/>
          </w:tcPr>
          <w:p w14:paraId="23A1BB5E" w14:textId="77777777" w:rsidR="0015224B" w:rsidRPr="005A7BEF" w:rsidRDefault="0015224B" w:rsidP="00DA328D">
            <w:pPr>
              <w:jc w:val="center"/>
              <w:rPr>
                <w:rFonts w:ascii="Arial" w:hAnsi="Arial" w:cs="Arial"/>
                <w:b/>
                <w:sz w:val="16"/>
                <w:szCs w:val="16"/>
              </w:rPr>
            </w:pPr>
          </w:p>
        </w:tc>
        <w:tc>
          <w:tcPr>
            <w:tcW w:w="255" w:type="pct"/>
          </w:tcPr>
          <w:p w14:paraId="0E9DC4D7" w14:textId="77777777" w:rsidR="0015224B" w:rsidRPr="005A7BEF" w:rsidRDefault="0015224B" w:rsidP="00DA328D">
            <w:pPr>
              <w:jc w:val="center"/>
              <w:rPr>
                <w:rFonts w:ascii="Arial" w:hAnsi="Arial" w:cs="Arial"/>
                <w:b/>
                <w:sz w:val="16"/>
                <w:szCs w:val="16"/>
              </w:rPr>
            </w:pPr>
          </w:p>
        </w:tc>
        <w:tc>
          <w:tcPr>
            <w:tcW w:w="255" w:type="pct"/>
          </w:tcPr>
          <w:p w14:paraId="55952EB7" w14:textId="77777777" w:rsidR="0015224B" w:rsidRPr="005A7BEF" w:rsidRDefault="0015224B" w:rsidP="00DA328D">
            <w:pPr>
              <w:jc w:val="center"/>
              <w:rPr>
                <w:rFonts w:ascii="Arial" w:hAnsi="Arial" w:cs="Arial"/>
                <w:b/>
                <w:sz w:val="16"/>
                <w:szCs w:val="16"/>
              </w:rPr>
            </w:pPr>
          </w:p>
        </w:tc>
        <w:tc>
          <w:tcPr>
            <w:tcW w:w="255" w:type="pct"/>
          </w:tcPr>
          <w:p w14:paraId="572E0EAD" w14:textId="77777777" w:rsidR="0015224B" w:rsidRPr="005A7BEF" w:rsidRDefault="0015224B" w:rsidP="00DA328D">
            <w:pPr>
              <w:jc w:val="center"/>
              <w:rPr>
                <w:rFonts w:ascii="Arial" w:hAnsi="Arial" w:cs="Arial"/>
                <w:b/>
                <w:sz w:val="16"/>
                <w:szCs w:val="16"/>
              </w:rPr>
            </w:pPr>
          </w:p>
        </w:tc>
        <w:tc>
          <w:tcPr>
            <w:tcW w:w="255" w:type="pct"/>
            <w:vAlign w:val="center"/>
          </w:tcPr>
          <w:p w14:paraId="1CF5E7C7" w14:textId="77777777" w:rsidR="0015224B" w:rsidRPr="005A7BEF" w:rsidRDefault="0015224B" w:rsidP="00DA328D">
            <w:pPr>
              <w:jc w:val="center"/>
              <w:rPr>
                <w:rFonts w:ascii="Arial" w:hAnsi="Arial" w:cs="Arial"/>
                <w:b/>
                <w:sz w:val="16"/>
                <w:szCs w:val="16"/>
              </w:rPr>
            </w:pPr>
          </w:p>
        </w:tc>
        <w:tc>
          <w:tcPr>
            <w:tcW w:w="303" w:type="pct"/>
            <w:vAlign w:val="center"/>
          </w:tcPr>
          <w:p w14:paraId="20C98A79" w14:textId="77777777" w:rsidR="0015224B" w:rsidRPr="005A7BEF" w:rsidRDefault="0015224B" w:rsidP="00DA328D">
            <w:pPr>
              <w:rPr>
                <w:rFonts w:ascii="Arial" w:hAnsi="Arial" w:cs="Arial"/>
                <w:b/>
                <w:sz w:val="16"/>
                <w:szCs w:val="16"/>
              </w:rPr>
            </w:pPr>
          </w:p>
        </w:tc>
      </w:tr>
      <w:tr w:rsidR="0015224B" w:rsidRPr="005A7BEF" w14:paraId="549E2F7F" w14:textId="77777777" w:rsidTr="00DA328D">
        <w:trPr>
          <w:trHeight w:val="288"/>
        </w:trPr>
        <w:tc>
          <w:tcPr>
            <w:tcW w:w="2406" w:type="pct"/>
          </w:tcPr>
          <w:p w14:paraId="0892690D" w14:textId="77777777" w:rsidR="0015224B" w:rsidRPr="00842F8E" w:rsidRDefault="0015224B" w:rsidP="00DA328D">
            <w:pPr>
              <w:rPr>
                <w:rFonts w:ascii="Arial" w:hAnsi="Arial" w:cs="Arial"/>
                <w:sz w:val="16"/>
                <w:szCs w:val="16"/>
              </w:rPr>
            </w:pPr>
            <w:r w:rsidRPr="00842F8E">
              <w:rPr>
                <w:rFonts w:ascii="Arial" w:hAnsi="Arial" w:cs="Arial"/>
                <w:bCs/>
                <w:sz w:val="16"/>
                <w:szCs w:val="16"/>
              </w:rPr>
              <w:t xml:space="preserve">Q23. </w:t>
            </w:r>
            <w:r w:rsidRPr="00842F8E">
              <w:rPr>
                <w:rFonts w:ascii="Arial" w:hAnsi="Arial" w:cs="Arial"/>
                <w:sz w:val="16"/>
                <w:szCs w:val="16"/>
              </w:rPr>
              <w:t xml:space="preserve">Do you farm or work together with [Name]?      1. Yes         5. No </w:t>
            </w:r>
          </w:p>
        </w:tc>
        <w:tc>
          <w:tcPr>
            <w:tcW w:w="254" w:type="pct"/>
          </w:tcPr>
          <w:p w14:paraId="73D4CCFE" w14:textId="77777777" w:rsidR="0015224B" w:rsidRPr="005A7BEF" w:rsidRDefault="0015224B" w:rsidP="00DA328D">
            <w:pPr>
              <w:jc w:val="center"/>
              <w:rPr>
                <w:rFonts w:ascii="Arial" w:hAnsi="Arial" w:cs="Arial"/>
                <w:b/>
                <w:sz w:val="16"/>
                <w:szCs w:val="16"/>
              </w:rPr>
            </w:pPr>
          </w:p>
        </w:tc>
        <w:tc>
          <w:tcPr>
            <w:tcW w:w="254" w:type="pct"/>
          </w:tcPr>
          <w:p w14:paraId="45C93218" w14:textId="77777777" w:rsidR="0015224B" w:rsidRPr="005A7BEF" w:rsidRDefault="0015224B" w:rsidP="00DA328D">
            <w:pPr>
              <w:jc w:val="center"/>
              <w:rPr>
                <w:rFonts w:ascii="Arial" w:hAnsi="Arial" w:cs="Arial"/>
                <w:b/>
                <w:sz w:val="16"/>
                <w:szCs w:val="16"/>
              </w:rPr>
            </w:pPr>
          </w:p>
        </w:tc>
        <w:tc>
          <w:tcPr>
            <w:tcW w:w="254" w:type="pct"/>
          </w:tcPr>
          <w:p w14:paraId="5293AC71" w14:textId="77777777" w:rsidR="0015224B" w:rsidRPr="005A7BEF" w:rsidRDefault="0015224B" w:rsidP="00DA328D">
            <w:pPr>
              <w:jc w:val="center"/>
              <w:rPr>
                <w:rFonts w:ascii="Arial" w:hAnsi="Arial" w:cs="Arial"/>
                <w:b/>
                <w:sz w:val="16"/>
                <w:szCs w:val="16"/>
              </w:rPr>
            </w:pPr>
          </w:p>
        </w:tc>
        <w:tc>
          <w:tcPr>
            <w:tcW w:w="254" w:type="pct"/>
          </w:tcPr>
          <w:p w14:paraId="064B5035" w14:textId="77777777" w:rsidR="0015224B" w:rsidRPr="005A7BEF" w:rsidRDefault="0015224B" w:rsidP="00DA328D">
            <w:pPr>
              <w:jc w:val="center"/>
              <w:rPr>
                <w:rFonts w:ascii="Arial" w:hAnsi="Arial" w:cs="Arial"/>
                <w:b/>
                <w:sz w:val="16"/>
                <w:szCs w:val="16"/>
              </w:rPr>
            </w:pPr>
          </w:p>
        </w:tc>
        <w:tc>
          <w:tcPr>
            <w:tcW w:w="255" w:type="pct"/>
          </w:tcPr>
          <w:p w14:paraId="1250BCFA" w14:textId="77777777" w:rsidR="0015224B" w:rsidRPr="005A7BEF" w:rsidRDefault="0015224B" w:rsidP="00DA328D">
            <w:pPr>
              <w:jc w:val="center"/>
              <w:rPr>
                <w:rFonts w:ascii="Arial" w:hAnsi="Arial" w:cs="Arial"/>
                <w:b/>
                <w:sz w:val="16"/>
                <w:szCs w:val="16"/>
              </w:rPr>
            </w:pPr>
          </w:p>
        </w:tc>
        <w:tc>
          <w:tcPr>
            <w:tcW w:w="255" w:type="pct"/>
          </w:tcPr>
          <w:p w14:paraId="3E6E6D61" w14:textId="77777777" w:rsidR="0015224B" w:rsidRPr="005A7BEF" w:rsidRDefault="0015224B" w:rsidP="00DA328D">
            <w:pPr>
              <w:jc w:val="center"/>
              <w:rPr>
                <w:rFonts w:ascii="Arial" w:hAnsi="Arial" w:cs="Arial"/>
                <w:b/>
                <w:sz w:val="16"/>
                <w:szCs w:val="16"/>
              </w:rPr>
            </w:pPr>
          </w:p>
        </w:tc>
        <w:tc>
          <w:tcPr>
            <w:tcW w:w="255" w:type="pct"/>
          </w:tcPr>
          <w:p w14:paraId="2D6702AC" w14:textId="77777777" w:rsidR="0015224B" w:rsidRPr="005A7BEF" w:rsidRDefault="0015224B" w:rsidP="00DA328D">
            <w:pPr>
              <w:jc w:val="center"/>
              <w:rPr>
                <w:rFonts w:ascii="Arial" w:hAnsi="Arial" w:cs="Arial"/>
                <w:b/>
                <w:sz w:val="16"/>
                <w:szCs w:val="16"/>
              </w:rPr>
            </w:pPr>
          </w:p>
        </w:tc>
        <w:tc>
          <w:tcPr>
            <w:tcW w:w="255" w:type="pct"/>
          </w:tcPr>
          <w:p w14:paraId="63DE518E" w14:textId="77777777" w:rsidR="0015224B" w:rsidRPr="005A7BEF" w:rsidRDefault="0015224B" w:rsidP="00DA328D">
            <w:pPr>
              <w:jc w:val="center"/>
              <w:rPr>
                <w:rFonts w:ascii="Arial" w:hAnsi="Arial" w:cs="Arial"/>
                <w:b/>
                <w:sz w:val="16"/>
                <w:szCs w:val="16"/>
              </w:rPr>
            </w:pPr>
          </w:p>
        </w:tc>
        <w:tc>
          <w:tcPr>
            <w:tcW w:w="255" w:type="pct"/>
          </w:tcPr>
          <w:p w14:paraId="62EBA2F4" w14:textId="77777777" w:rsidR="0015224B" w:rsidRPr="005A7BEF" w:rsidRDefault="0015224B" w:rsidP="00DA328D">
            <w:pPr>
              <w:jc w:val="center"/>
              <w:rPr>
                <w:rFonts w:ascii="Arial" w:hAnsi="Arial" w:cs="Arial"/>
                <w:b/>
                <w:sz w:val="16"/>
                <w:szCs w:val="16"/>
              </w:rPr>
            </w:pPr>
          </w:p>
        </w:tc>
        <w:tc>
          <w:tcPr>
            <w:tcW w:w="303" w:type="pct"/>
            <w:vAlign w:val="center"/>
          </w:tcPr>
          <w:p w14:paraId="04D759D7" w14:textId="77777777" w:rsidR="0015224B" w:rsidRPr="005A7BEF" w:rsidRDefault="0015224B" w:rsidP="00DA328D">
            <w:pPr>
              <w:rPr>
                <w:rFonts w:ascii="Arial" w:hAnsi="Arial" w:cs="Arial"/>
                <w:b/>
                <w:sz w:val="16"/>
                <w:szCs w:val="16"/>
              </w:rPr>
            </w:pPr>
          </w:p>
        </w:tc>
      </w:tr>
      <w:tr w:rsidR="0015224B" w:rsidRPr="005A7BEF" w14:paraId="73034F2C" w14:textId="77777777" w:rsidTr="00DA328D">
        <w:trPr>
          <w:trHeight w:val="305"/>
        </w:trPr>
        <w:tc>
          <w:tcPr>
            <w:tcW w:w="2406" w:type="pct"/>
          </w:tcPr>
          <w:p w14:paraId="53910349" w14:textId="774D490E" w:rsidR="0015224B" w:rsidRPr="00842F8E" w:rsidRDefault="0015224B" w:rsidP="00DA328D">
            <w:pPr>
              <w:rPr>
                <w:rFonts w:ascii="Arial" w:hAnsi="Arial" w:cs="Arial"/>
                <w:sz w:val="16"/>
                <w:szCs w:val="16"/>
              </w:rPr>
            </w:pPr>
            <w:r w:rsidRPr="00842F8E">
              <w:rPr>
                <w:rFonts w:ascii="Arial" w:hAnsi="Arial" w:cs="Arial"/>
                <w:bCs/>
                <w:sz w:val="16"/>
                <w:szCs w:val="16"/>
              </w:rPr>
              <w:t xml:space="preserve">Q24. </w:t>
            </w:r>
            <w:r w:rsidRPr="00842F8E">
              <w:rPr>
                <w:rFonts w:ascii="Arial" w:hAnsi="Arial" w:cs="Arial"/>
                <w:sz w:val="16"/>
                <w:szCs w:val="16"/>
              </w:rPr>
              <w:t>Does [Name] live in your community?       1. Yes&gt;</w:t>
            </w:r>
            <w:r w:rsidR="00777CBF" w:rsidRPr="00842F8E">
              <w:rPr>
                <w:rFonts w:ascii="Arial" w:hAnsi="Arial" w:cs="Arial"/>
                <w:sz w:val="16"/>
                <w:szCs w:val="16"/>
              </w:rPr>
              <w:t xml:space="preserve">&gt;next relative      5. No </w:t>
            </w:r>
          </w:p>
        </w:tc>
        <w:tc>
          <w:tcPr>
            <w:tcW w:w="254" w:type="pct"/>
          </w:tcPr>
          <w:p w14:paraId="7D37F3CA" w14:textId="77777777" w:rsidR="0015224B" w:rsidRPr="005A7BEF" w:rsidRDefault="0015224B" w:rsidP="00DA328D">
            <w:pPr>
              <w:jc w:val="center"/>
              <w:rPr>
                <w:rFonts w:ascii="Arial" w:hAnsi="Arial" w:cs="Arial"/>
                <w:b/>
                <w:sz w:val="16"/>
                <w:szCs w:val="16"/>
              </w:rPr>
            </w:pPr>
          </w:p>
        </w:tc>
        <w:tc>
          <w:tcPr>
            <w:tcW w:w="254" w:type="pct"/>
          </w:tcPr>
          <w:p w14:paraId="66907847" w14:textId="77777777" w:rsidR="0015224B" w:rsidRPr="005A7BEF" w:rsidRDefault="0015224B" w:rsidP="00DA328D">
            <w:pPr>
              <w:jc w:val="center"/>
              <w:rPr>
                <w:rFonts w:ascii="Arial" w:hAnsi="Arial" w:cs="Arial"/>
                <w:b/>
                <w:sz w:val="16"/>
                <w:szCs w:val="16"/>
              </w:rPr>
            </w:pPr>
          </w:p>
        </w:tc>
        <w:tc>
          <w:tcPr>
            <w:tcW w:w="254" w:type="pct"/>
          </w:tcPr>
          <w:p w14:paraId="4F632B36" w14:textId="77777777" w:rsidR="0015224B" w:rsidRPr="005A7BEF" w:rsidRDefault="0015224B" w:rsidP="00DA328D">
            <w:pPr>
              <w:jc w:val="center"/>
              <w:rPr>
                <w:rFonts w:ascii="Arial" w:hAnsi="Arial" w:cs="Arial"/>
                <w:b/>
                <w:sz w:val="16"/>
                <w:szCs w:val="16"/>
              </w:rPr>
            </w:pPr>
          </w:p>
        </w:tc>
        <w:tc>
          <w:tcPr>
            <w:tcW w:w="254" w:type="pct"/>
          </w:tcPr>
          <w:p w14:paraId="2A7D9447" w14:textId="77777777" w:rsidR="0015224B" w:rsidRPr="005A7BEF" w:rsidRDefault="0015224B" w:rsidP="00DA328D">
            <w:pPr>
              <w:jc w:val="center"/>
              <w:rPr>
                <w:rFonts w:ascii="Arial" w:hAnsi="Arial" w:cs="Arial"/>
                <w:b/>
                <w:sz w:val="16"/>
                <w:szCs w:val="16"/>
              </w:rPr>
            </w:pPr>
          </w:p>
        </w:tc>
        <w:tc>
          <w:tcPr>
            <w:tcW w:w="255" w:type="pct"/>
          </w:tcPr>
          <w:p w14:paraId="2EAE4395" w14:textId="77777777" w:rsidR="0015224B" w:rsidRPr="005A7BEF" w:rsidRDefault="0015224B" w:rsidP="00DA328D">
            <w:pPr>
              <w:jc w:val="center"/>
              <w:rPr>
                <w:rFonts w:ascii="Arial" w:hAnsi="Arial" w:cs="Arial"/>
                <w:b/>
                <w:sz w:val="16"/>
                <w:szCs w:val="16"/>
              </w:rPr>
            </w:pPr>
          </w:p>
        </w:tc>
        <w:tc>
          <w:tcPr>
            <w:tcW w:w="255" w:type="pct"/>
          </w:tcPr>
          <w:p w14:paraId="6E637229" w14:textId="77777777" w:rsidR="0015224B" w:rsidRPr="005A7BEF" w:rsidRDefault="0015224B" w:rsidP="00DA328D">
            <w:pPr>
              <w:jc w:val="center"/>
              <w:rPr>
                <w:rFonts w:ascii="Arial" w:hAnsi="Arial" w:cs="Arial"/>
                <w:b/>
                <w:sz w:val="16"/>
                <w:szCs w:val="16"/>
              </w:rPr>
            </w:pPr>
          </w:p>
        </w:tc>
        <w:tc>
          <w:tcPr>
            <w:tcW w:w="255" w:type="pct"/>
          </w:tcPr>
          <w:p w14:paraId="781F7039" w14:textId="77777777" w:rsidR="0015224B" w:rsidRPr="005A7BEF" w:rsidRDefault="0015224B" w:rsidP="00DA328D">
            <w:pPr>
              <w:jc w:val="center"/>
              <w:rPr>
                <w:rFonts w:ascii="Arial" w:hAnsi="Arial" w:cs="Arial"/>
                <w:b/>
                <w:sz w:val="16"/>
                <w:szCs w:val="16"/>
              </w:rPr>
            </w:pPr>
          </w:p>
        </w:tc>
        <w:tc>
          <w:tcPr>
            <w:tcW w:w="255" w:type="pct"/>
          </w:tcPr>
          <w:p w14:paraId="6921391C" w14:textId="77777777" w:rsidR="0015224B" w:rsidRPr="005A7BEF" w:rsidRDefault="0015224B" w:rsidP="00DA328D">
            <w:pPr>
              <w:jc w:val="center"/>
              <w:rPr>
                <w:rFonts w:ascii="Arial" w:hAnsi="Arial" w:cs="Arial"/>
                <w:b/>
                <w:sz w:val="16"/>
                <w:szCs w:val="16"/>
              </w:rPr>
            </w:pPr>
          </w:p>
        </w:tc>
        <w:tc>
          <w:tcPr>
            <w:tcW w:w="255" w:type="pct"/>
            <w:vAlign w:val="center"/>
          </w:tcPr>
          <w:p w14:paraId="3A98D17F" w14:textId="77777777" w:rsidR="0015224B" w:rsidRPr="005A7BEF" w:rsidRDefault="0015224B" w:rsidP="00DA328D">
            <w:pPr>
              <w:jc w:val="center"/>
              <w:rPr>
                <w:rFonts w:ascii="Arial" w:hAnsi="Arial" w:cs="Arial"/>
                <w:b/>
                <w:sz w:val="16"/>
                <w:szCs w:val="16"/>
              </w:rPr>
            </w:pPr>
          </w:p>
        </w:tc>
        <w:tc>
          <w:tcPr>
            <w:tcW w:w="303" w:type="pct"/>
            <w:vAlign w:val="center"/>
          </w:tcPr>
          <w:p w14:paraId="13A9C550" w14:textId="77777777" w:rsidR="0015224B" w:rsidRPr="005A7BEF" w:rsidRDefault="0015224B" w:rsidP="00DA328D">
            <w:pPr>
              <w:rPr>
                <w:rFonts w:ascii="Arial" w:hAnsi="Arial" w:cs="Arial"/>
                <w:b/>
                <w:sz w:val="16"/>
                <w:szCs w:val="16"/>
              </w:rPr>
            </w:pPr>
          </w:p>
        </w:tc>
      </w:tr>
      <w:tr w:rsidR="0015224B" w:rsidRPr="005A7BEF" w14:paraId="10FD34E5" w14:textId="77777777" w:rsidTr="00DA328D">
        <w:trPr>
          <w:trHeight w:val="269"/>
        </w:trPr>
        <w:tc>
          <w:tcPr>
            <w:tcW w:w="2406" w:type="pct"/>
          </w:tcPr>
          <w:p w14:paraId="31D933EF" w14:textId="77777777" w:rsidR="0015224B" w:rsidRPr="00842F8E" w:rsidRDefault="0015224B">
            <w:pPr>
              <w:rPr>
                <w:rFonts w:ascii="Arial" w:hAnsi="Arial" w:cs="Arial"/>
                <w:sz w:val="16"/>
                <w:szCs w:val="16"/>
              </w:rPr>
            </w:pPr>
            <w:r w:rsidRPr="00842F8E">
              <w:rPr>
                <w:rFonts w:ascii="Arial" w:hAnsi="Arial" w:cs="Arial"/>
                <w:sz w:val="16"/>
                <w:szCs w:val="16"/>
              </w:rPr>
              <w:t>Q</w:t>
            </w:r>
            <w:r w:rsidRPr="00842F8E">
              <w:rPr>
                <w:rFonts w:ascii="Arial" w:hAnsi="Arial" w:cs="Arial"/>
                <w:bCs/>
                <w:sz w:val="16"/>
                <w:szCs w:val="16"/>
              </w:rPr>
              <w:t xml:space="preserve">26. </w:t>
            </w:r>
            <w:r w:rsidR="00777CBF" w:rsidRPr="00842F8E">
              <w:rPr>
                <w:rFonts w:ascii="Arial" w:hAnsi="Arial" w:cs="Arial"/>
                <w:sz w:val="16"/>
                <w:szCs w:val="16"/>
              </w:rPr>
              <w:t>In what region does [Name] live?</w:t>
            </w:r>
          </w:p>
          <w:p w14:paraId="072CBEFA" w14:textId="77777777" w:rsidR="00777CBF" w:rsidRPr="00842F8E" w:rsidRDefault="00777CBF">
            <w:pPr>
              <w:rPr>
                <w:rFonts w:ascii="Arial" w:hAnsi="Arial" w:cs="Arial"/>
                <w:sz w:val="16"/>
                <w:szCs w:val="16"/>
              </w:rPr>
            </w:pPr>
          </w:p>
          <w:p w14:paraId="460791DC" w14:textId="77777777" w:rsidR="00E3337C" w:rsidRDefault="00E3337C">
            <w:pPr>
              <w:rPr>
                <w:rFonts w:ascii="Arial" w:hAnsi="Arial" w:cs="Arial"/>
                <w:sz w:val="16"/>
                <w:szCs w:val="16"/>
              </w:rPr>
            </w:pPr>
            <w:r>
              <w:rPr>
                <w:rFonts w:ascii="Arial" w:hAnsi="Arial" w:cs="Arial"/>
                <w:sz w:val="16"/>
                <w:szCs w:val="16"/>
              </w:rPr>
              <w:t>[Regions appear for selection]</w:t>
            </w:r>
          </w:p>
          <w:p w14:paraId="61014544" w14:textId="08E15E6D" w:rsidR="00777CBF" w:rsidRPr="00842F8E" w:rsidRDefault="00E3337C">
            <w:pPr>
              <w:rPr>
                <w:rFonts w:ascii="Arial" w:hAnsi="Arial" w:cs="Arial"/>
                <w:sz w:val="16"/>
                <w:szCs w:val="16"/>
              </w:rPr>
            </w:pPr>
            <w:r>
              <w:rPr>
                <w:rFonts w:ascii="Arial" w:hAnsi="Arial" w:cs="Arial"/>
                <w:sz w:val="16"/>
                <w:szCs w:val="16"/>
              </w:rPr>
              <w:t>&gt;&gt;Q28 if outside Ghana</w:t>
            </w:r>
          </w:p>
        </w:tc>
        <w:tc>
          <w:tcPr>
            <w:tcW w:w="254" w:type="pct"/>
          </w:tcPr>
          <w:p w14:paraId="08CB2C54" w14:textId="77777777" w:rsidR="0015224B" w:rsidRPr="005A7BEF" w:rsidRDefault="0015224B" w:rsidP="00DA328D">
            <w:pPr>
              <w:rPr>
                <w:rFonts w:ascii="Arial" w:hAnsi="Arial" w:cs="Arial"/>
                <w:b/>
                <w:sz w:val="16"/>
                <w:szCs w:val="16"/>
              </w:rPr>
            </w:pPr>
          </w:p>
        </w:tc>
        <w:tc>
          <w:tcPr>
            <w:tcW w:w="254" w:type="pct"/>
          </w:tcPr>
          <w:p w14:paraId="75705832" w14:textId="77777777" w:rsidR="0015224B" w:rsidRPr="005A7BEF" w:rsidRDefault="0015224B" w:rsidP="00DA328D">
            <w:pPr>
              <w:rPr>
                <w:rFonts w:ascii="Arial" w:hAnsi="Arial" w:cs="Arial"/>
                <w:b/>
                <w:sz w:val="16"/>
                <w:szCs w:val="16"/>
              </w:rPr>
            </w:pPr>
          </w:p>
        </w:tc>
        <w:tc>
          <w:tcPr>
            <w:tcW w:w="254" w:type="pct"/>
          </w:tcPr>
          <w:p w14:paraId="71F47384" w14:textId="77777777" w:rsidR="0015224B" w:rsidRPr="005A7BEF" w:rsidRDefault="0015224B" w:rsidP="00DA328D">
            <w:pPr>
              <w:rPr>
                <w:rFonts w:ascii="Arial" w:hAnsi="Arial" w:cs="Arial"/>
                <w:b/>
                <w:sz w:val="16"/>
                <w:szCs w:val="16"/>
              </w:rPr>
            </w:pPr>
          </w:p>
        </w:tc>
        <w:tc>
          <w:tcPr>
            <w:tcW w:w="254" w:type="pct"/>
          </w:tcPr>
          <w:p w14:paraId="4A008ACF" w14:textId="77777777" w:rsidR="0015224B" w:rsidRPr="005A7BEF" w:rsidRDefault="0015224B" w:rsidP="00DA328D">
            <w:pPr>
              <w:rPr>
                <w:rFonts w:ascii="Arial" w:hAnsi="Arial" w:cs="Arial"/>
                <w:b/>
                <w:sz w:val="16"/>
                <w:szCs w:val="16"/>
              </w:rPr>
            </w:pPr>
          </w:p>
        </w:tc>
        <w:tc>
          <w:tcPr>
            <w:tcW w:w="255" w:type="pct"/>
          </w:tcPr>
          <w:p w14:paraId="11DA0AC8" w14:textId="77777777" w:rsidR="0015224B" w:rsidRPr="005A7BEF" w:rsidRDefault="0015224B" w:rsidP="00DA328D">
            <w:pPr>
              <w:rPr>
                <w:rFonts w:ascii="Arial" w:hAnsi="Arial" w:cs="Arial"/>
                <w:b/>
                <w:sz w:val="16"/>
                <w:szCs w:val="16"/>
              </w:rPr>
            </w:pPr>
          </w:p>
        </w:tc>
        <w:tc>
          <w:tcPr>
            <w:tcW w:w="255" w:type="pct"/>
          </w:tcPr>
          <w:p w14:paraId="74DC5D7D" w14:textId="77777777" w:rsidR="0015224B" w:rsidRPr="005A7BEF" w:rsidRDefault="0015224B" w:rsidP="00DA328D">
            <w:pPr>
              <w:rPr>
                <w:rFonts w:ascii="Arial" w:hAnsi="Arial" w:cs="Arial"/>
                <w:b/>
                <w:sz w:val="16"/>
                <w:szCs w:val="16"/>
              </w:rPr>
            </w:pPr>
          </w:p>
        </w:tc>
        <w:tc>
          <w:tcPr>
            <w:tcW w:w="255" w:type="pct"/>
          </w:tcPr>
          <w:p w14:paraId="44FB8583" w14:textId="77777777" w:rsidR="0015224B" w:rsidRPr="005A7BEF" w:rsidRDefault="0015224B" w:rsidP="00DA328D">
            <w:pPr>
              <w:rPr>
                <w:rFonts w:ascii="Arial" w:hAnsi="Arial" w:cs="Arial"/>
                <w:b/>
                <w:sz w:val="16"/>
                <w:szCs w:val="16"/>
              </w:rPr>
            </w:pPr>
          </w:p>
        </w:tc>
        <w:tc>
          <w:tcPr>
            <w:tcW w:w="255" w:type="pct"/>
          </w:tcPr>
          <w:p w14:paraId="003DCB3C" w14:textId="77777777" w:rsidR="0015224B" w:rsidRPr="005A7BEF" w:rsidRDefault="0015224B" w:rsidP="00DA328D">
            <w:pPr>
              <w:rPr>
                <w:rFonts w:ascii="Arial" w:hAnsi="Arial" w:cs="Arial"/>
                <w:b/>
                <w:sz w:val="16"/>
                <w:szCs w:val="16"/>
              </w:rPr>
            </w:pPr>
          </w:p>
        </w:tc>
        <w:tc>
          <w:tcPr>
            <w:tcW w:w="255" w:type="pct"/>
          </w:tcPr>
          <w:p w14:paraId="5DAA6BB3" w14:textId="77777777" w:rsidR="0015224B" w:rsidRPr="005A7BEF" w:rsidRDefault="0015224B" w:rsidP="00DA328D">
            <w:pPr>
              <w:rPr>
                <w:rFonts w:ascii="Arial" w:hAnsi="Arial" w:cs="Arial"/>
                <w:b/>
                <w:sz w:val="16"/>
                <w:szCs w:val="16"/>
              </w:rPr>
            </w:pPr>
          </w:p>
        </w:tc>
        <w:tc>
          <w:tcPr>
            <w:tcW w:w="303" w:type="pct"/>
          </w:tcPr>
          <w:p w14:paraId="6DF2A6FD" w14:textId="77777777" w:rsidR="0015224B" w:rsidRPr="005A7BEF" w:rsidRDefault="0015224B" w:rsidP="00DA328D">
            <w:pPr>
              <w:rPr>
                <w:rFonts w:ascii="Arial" w:hAnsi="Arial" w:cs="Arial"/>
                <w:b/>
                <w:sz w:val="16"/>
                <w:szCs w:val="16"/>
              </w:rPr>
            </w:pPr>
          </w:p>
        </w:tc>
      </w:tr>
      <w:tr w:rsidR="0015224B" w:rsidRPr="00E3337C" w14:paraId="2383A543" w14:textId="77777777" w:rsidTr="00DA328D">
        <w:trPr>
          <w:trHeight w:val="323"/>
        </w:trPr>
        <w:tc>
          <w:tcPr>
            <w:tcW w:w="2406" w:type="pct"/>
          </w:tcPr>
          <w:p w14:paraId="76DE327B" w14:textId="77777777" w:rsidR="0015224B" w:rsidRDefault="00777CBF">
            <w:pPr>
              <w:rPr>
                <w:rFonts w:ascii="Arial" w:hAnsi="Arial" w:cs="Arial"/>
                <w:sz w:val="16"/>
                <w:szCs w:val="16"/>
              </w:rPr>
            </w:pPr>
            <w:r w:rsidRPr="00842F8E">
              <w:rPr>
                <w:rFonts w:ascii="Arial" w:hAnsi="Arial" w:cs="Arial"/>
                <w:sz w:val="16"/>
                <w:szCs w:val="16"/>
              </w:rPr>
              <w:t>Q26 - In what district does [Name] live?</w:t>
            </w:r>
          </w:p>
          <w:p w14:paraId="5CE2E7C4" w14:textId="6EA6DE71" w:rsidR="00E3337C" w:rsidRPr="00842F8E" w:rsidRDefault="00E3337C">
            <w:pPr>
              <w:rPr>
                <w:rFonts w:ascii="Arial" w:hAnsi="Arial" w:cs="Arial"/>
                <w:bCs/>
                <w:sz w:val="16"/>
                <w:szCs w:val="16"/>
              </w:rPr>
            </w:pPr>
            <w:r>
              <w:rPr>
                <w:rFonts w:ascii="Arial" w:hAnsi="Arial" w:cs="Arial"/>
                <w:sz w:val="16"/>
                <w:szCs w:val="16"/>
              </w:rPr>
              <w:t>[Districts appear for selection]</w:t>
            </w:r>
          </w:p>
        </w:tc>
        <w:tc>
          <w:tcPr>
            <w:tcW w:w="254" w:type="pct"/>
          </w:tcPr>
          <w:p w14:paraId="07E23B59" w14:textId="77777777" w:rsidR="0015224B" w:rsidRPr="00842F8E" w:rsidRDefault="0015224B" w:rsidP="00DA328D">
            <w:pPr>
              <w:rPr>
                <w:rFonts w:ascii="Arial" w:hAnsi="Arial" w:cs="Arial"/>
                <w:sz w:val="16"/>
                <w:szCs w:val="16"/>
              </w:rPr>
            </w:pPr>
          </w:p>
        </w:tc>
        <w:tc>
          <w:tcPr>
            <w:tcW w:w="254" w:type="pct"/>
          </w:tcPr>
          <w:p w14:paraId="0D0B8373" w14:textId="77777777" w:rsidR="0015224B" w:rsidRPr="00842F8E" w:rsidRDefault="0015224B" w:rsidP="00DA328D">
            <w:pPr>
              <w:rPr>
                <w:rFonts w:ascii="Arial" w:hAnsi="Arial" w:cs="Arial"/>
                <w:sz w:val="16"/>
                <w:szCs w:val="16"/>
              </w:rPr>
            </w:pPr>
          </w:p>
        </w:tc>
        <w:tc>
          <w:tcPr>
            <w:tcW w:w="254" w:type="pct"/>
          </w:tcPr>
          <w:p w14:paraId="0DBE9C83" w14:textId="77777777" w:rsidR="0015224B" w:rsidRPr="00842F8E" w:rsidRDefault="0015224B" w:rsidP="00DA328D">
            <w:pPr>
              <w:rPr>
                <w:rFonts w:ascii="Arial" w:hAnsi="Arial" w:cs="Arial"/>
                <w:sz w:val="16"/>
                <w:szCs w:val="16"/>
              </w:rPr>
            </w:pPr>
          </w:p>
        </w:tc>
        <w:tc>
          <w:tcPr>
            <w:tcW w:w="254" w:type="pct"/>
          </w:tcPr>
          <w:p w14:paraId="6486F6E0" w14:textId="77777777" w:rsidR="0015224B" w:rsidRPr="00842F8E" w:rsidRDefault="0015224B" w:rsidP="00DA328D">
            <w:pPr>
              <w:rPr>
                <w:rFonts w:ascii="Arial" w:hAnsi="Arial" w:cs="Arial"/>
                <w:sz w:val="16"/>
                <w:szCs w:val="16"/>
              </w:rPr>
            </w:pPr>
          </w:p>
        </w:tc>
        <w:tc>
          <w:tcPr>
            <w:tcW w:w="255" w:type="pct"/>
          </w:tcPr>
          <w:p w14:paraId="28B9CC70" w14:textId="77777777" w:rsidR="0015224B" w:rsidRPr="00842F8E" w:rsidRDefault="0015224B" w:rsidP="00DA328D">
            <w:pPr>
              <w:rPr>
                <w:rFonts w:ascii="Arial" w:hAnsi="Arial" w:cs="Arial"/>
                <w:sz w:val="16"/>
                <w:szCs w:val="16"/>
              </w:rPr>
            </w:pPr>
          </w:p>
        </w:tc>
        <w:tc>
          <w:tcPr>
            <w:tcW w:w="255" w:type="pct"/>
          </w:tcPr>
          <w:p w14:paraId="7AE4AF17" w14:textId="77777777" w:rsidR="0015224B" w:rsidRPr="00842F8E" w:rsidRDefault="0015224B" w:rsidP="00DA328D">
            <w:pPr>
              <w:rPr>
                <w:rFonts w:ascii="Arial" w:hAnsi="Arial" w:cs="Arial"/>
                <w:sz w:val="16"/>
                <w:szCs w:val="16"/>
              </w:rPr>
            </w:pPr>
          </w:p>
        </w:tc>
        <w:tc>
          <w:tcPr>
            <w:tcW w:w="255" w:type="pct"/>
          </w:tcPr>
          <w:p w14:paraId="321DED5B" w14:textId="77777777" w:rsidR="0015224B" w:rsidRPr="00842F8E" w:rsidRDefault="0015224B" w:rsidP="00DA328D">
            <w:pPr>
              <w:rPr>
                <w:rFonts w:ascii="Arial" w:hAnsi="Arial" w:cs="Arial"/>
                <w:sz w:val="16"/>
                <w:szCs w:val="16"/>
              </w:rPr>
            </w:pPr>
          </w:p>
        </w:tc>
        <w:tc>
          <w:tcPr>
            <w:tcW w:w="255" w:type="pct"/>
          </w:tcPr>
          <w:p w14:paraId="41279A65" w14:textId="77777777" w:rsidR="0015224B" w:rsidRPr="00842F8E" w:rsidRDefault="0015224B" w:rsidP="00DA328D">
            <w:pPr>
              <w:rPr>
                <w:rFonts w:ascii="Arial" w:hAnsi="Arial" w:cs="Arial"/>
                <w:sz w:val="16"/>
                <w:szCs w:val="16"/>
              </w:rPr>
            </w:pPr>
          </w:p>
        </w:tc>
        <w:tc>
          <w:tcPr>
            <w:tcW w:w="255" w:type="pct"/>
          </w:tcPr>
          <w:p w14:paraId="275AE278" w14:textId="77777777" w:rsidR="0015224B" w:rsidRPr="00842F8E" w:rsidRDefault="0015224B" w:rsidP="00DA328D">
            <w:pPr>
              <w:rPr>
                <w:rFonts w:ascii="Arial" w:hAnsi="Arial" w:cs="Arial"/>
                <w:sz w:val="16"/>
                <w:szCs w:val="16"/>
              </w:rPr>
            </w:pPr>
          </w:p>
        </w:tc>
        <w:tc>
          <w:tcPr>
            <w:tcW w:w="303" w:type="pct"/>
          </w:tcPr>
          <w:p w14:paraId="64AEDDE6" w14:textId="77777777" w:rsidR="0015224B" w:rsidRPr="00842F8E" w:rsidRDefault="0015224B" w:rsidP="00DA328D">
            <w:pPr>
              <w:rPr>
                <w:rFonts w:ascii="Arial" w:hAnsi="Arial" w:cs="Arial"/>
                <w:sz w:val="16"/>
                <w:szCs w:val="16"/>
              </w:rPr>
            </w:pPr>
          </w:p>
        </w:tc>
      </w:tr>
      <w:tr w:rsidR="0015224B" w:rsidRPr="00E3337C" w14:paraId="7FA77F78" w14:textId="77777777" w:rsidTr="00DA328D">
        <w:trPr>
          <w:trHeight w:val="242"/>
        </w:trPr>
        <w:tc>
          <w:tcPr>
            <w:tcW w:w="2406" w:type="pct"/>
          </w:tcPr>
          <w:p w14:paraId="0057493B" w14:textId="1B45F2DE" w:rsidR="0015224B" w:rsidRDefault="00777CBF" w:rsidP="00DA328D">
            <w:pPr>
              <w:rPr>
                <w:rFonts w:ascii="Arial" w:hAnsi="Arial" w:cs="Arial"/>
                <w:sz w:val="16"/>
                <w:szCs w:val="16"/>
              </w:rPr>
            </w:pPr>
            <w:r w:rsidRPr="00842F8E">
              <w:rPr>
                <w:rFonts w:ascii="Arial" w:hAnsi="Arial" w:cs="Arial"/>
                <w:sz w:val="16"/>
                <w:szCs w:val="16"/>
              </w:rPr>
              <w:t>Q27 - In what community does [Name] live?</w:t>
            </w:r>
          </w:p>
          <w:p w14:paraId="6582F6A7" w14:textId="2703113E" w:rsidR="00E3337C" w:rsidRPr="00842F8E" w:rsidRDefault="00E3337C" w:rsidP="00DA328D">
            <w:pPr>
              <w:rPr>
                <w:rFonts w:ascii="Arial" w:hAnsi="Arial" w:cs="Arial"/>
                <w:sz w:val="16"/>
                <w:szCs w:val="16"/>
              </w:rPr>
            </w:pPr>
            <w:r>
              <w:rPr>
                <w:rFonts w:ascii="Arial" w:hAnsi="Arial" w:cs="Arial"/>
                <w:sz w:val="16"/>
                <w:szCs w:val="16"/>
              </w:rPr>
              <w:t>[Communities appear for selection]</w:t>
            </w:r>
          </w:p>
          <w:p w14:paraId="0C67B39D" w14:textId="4A08A6BC" w:rsidR="00777CBF" w:rsidRPr="00842F8E" w:rsidRDefault="00777CBF" w:rsidP="00DA328D">
            <w:pPr>
              <w:rPr>
                <w:rFonts w:ascii="Arial" w:hAnsi="Arial" w:cs="Arial"/>
                <w:bCs/>
                <w:sz w:val="16"/>
                <w:szCs w:val="16"/>
              </w:rPr>
            </w:pPr>
            <w:r w:rsidRPr="00842F8E">
              <w:rPr>
                <w:rFonts w:ascii="Arial" w:hAnsi="Arial" w:cs="Arial"/>
                <w:sz w:val="16"/>
                <w:szCs w:val="16"/>
              </w:rPr>
              <w:t>&gt;&gt; Next person</w:t>
            </w:r>
          </w:p>
        </w:tc>
        <w:tc>
          <w:tcPr>
            <w:tcW w:w="254" w:type="pct"/>
          </w:tcPr>
          <w:p w14:paraId="01625153" w14:textId="77777777" w:rsidR="0015224B" w:rsidRPr="00842F8E" w:rsidRDefault="0015224B" w:rsidP="00DA328D">
            <w:pPr>
              <w:rPr>
                <w:rFonts w:ascii="Arial" w:hAnsi="Arial" w:cs="Arial"/>
                <w:sz w:val="16"/>
                <w:szCs w:val="16"/>
              </w:rPr>
            </w:pPr>
          </w:p>
        </w:tc>
        <w:tc>
          <w:tcPr>
            <w:tcW w:w="254" w:type="pct"/>
          </w:tcPr>
          <w:p w14:paraId="33D694FA" w14:textId="77777777" w:rsidR="0015224B" w:rsidRPr="00842F8E" w:rsidRDefault="0015224B" w:rsidP="00DA328D">
            <w:pPr>
              <w:rPr>
                <w:rFonts w:ascii="Arial" w:hAnsi="Arial" w:cs="Arial"/>
                <w:sz w:val="16"/>
                <w:szCs w:val="16"/>
              </w:rPr>
            </w:pPr>
          </w:p>
        </w:tc>
        <w:tc>
          <w:tcPr>
            <w:tcW w:w="254" w:type="pct"/>
          </w:tcPr>
          <w:p w14:paraId="4A1DFAA9" w14:textId="77777777" w:rsidR="0015224B" w:rsidRPr="00842F8E" w:rsidRDefault="0015224B" w:rsidP="00DA328D">
            <w:pPr>
              <w:rPr>
                <w:rFonts w:ascii="Arial" w:hAnsi="Arial" w:cs="Arial"/>
                <w:sz w:val="16"/>
                <w:szCs w:val="16"/>
              </w:rPr>
            </w:pPr>
          </w:p>
        </w:tc>
        <w:tc>
          <w:tcPr>
            <w:tcW w:w="254" w:type="pct"/>
          </w:tcPr>
          <w:p w14:paraId="7B260171" w14:textId="77777777" w:rsidR="0015224B" w:rsidRPr="00842F8E" w:rsidRDefault="0015224B" w:rsidP="00DA328D">
            <w:pPr>
              <w:rPr>
                <w:rFonts w:ascii="Arial" w:hAnsi="Arial" w:cs="Arial"/>
                <w:sz w:val="16"/>
                <w:szCs w:val="16"/>
              </w:rPr>
            </w:pPr>
          </w:p>
        </w:tc>
        <w:tc>
          <w:tcPr>
            <w:tcW w:w="255" w:type="pct"/>
          </w:tcPr>
          <w:p w14:paraId="7C123EB0" w14:textId="77777777" w:rsidR="0015224B" w:rsidRPr="00842F8E" w:rsidRDefault="0015224B" w:rsidP="00DA328D">
            <w:pPr>
              <w:rPr>
                <w:rFonts w:ascii="Arial" w:hAnsi="Arial" w:cs="Arial"/>
                <w:sz w:val="16"/>
                <w:szCs w:val="16"/>
              </w:rPr>
            </w:pPr>
          </w:p>
        </w:tc>
        <w:tc>
          <w:tcPr>
            <w:tcW w:w="255" w:type="pct"/>
          </w:tcPr>
          <w:p w14:paraId="62FBE2D7" w14:textId="77777777" w:rsidR="0015224B" w:rsidRPr="00842F8E" w:rsidRDefault="0015224B" w:rsidP="00DA328D">
            <w:pPr>
              <w:rPr>
                <w:rFonts w:ascii="Arial" w:hAnsi="Arial" w:cs="Arial"/>
                <w:sz w:val="16"/>
                <w:szCs w:val="16"/>
              </w:rPr>
            </w:pPr>
          </w:p>
        </w:tc>
        <w:tc>
          <w:tcPr>
            <w:tcW w:w="255" w:type="pct"/>
          </w:tcPr>
          <w:p w14:paraId="743A4A83" w14:textId="77777777" w:rsidR="0015224B" w:rsidRPr="00842F8E" w:rsidRDefault="0015224B" w:rsidP="00DA328D">
            <w:pPr>
              <w:rPr>
                <w:rFonts w:ascii="Arial" w:hAnsi="Arial" w:cs="Arial"/>
                <w:sz w:val="16"/>
                <w:szCs w:val="16"/>
              </w:rPr>
            </w:pPr>
          </w:p>
        </w:tc>
        <w:tc>
          <w:tcPr>
            <w:tcW w:w="255" w:type="pct"/>
          </w:tcPr>
          <w:p w14:paraId="7B497FD1" w14:textId="77777777" w:rsidR="0015224B" w:rsidRPr="00842F8E" w:rsidRDefault="0015224B" w:rsidP="00DA328D">
            <w:pPr>
              <w:rPr>
                <w:rFonts w:ascii="Arial" w:hAnsi="Arial" w:cs="Arial"/>
                <w:sz w:val="16"/>
                <w:szCs w:val="16"/>
              </w:rPr>
            </w:pPr>
          </w:p>
        </w:tc>
        <w:tc>
          <w:tcPr>
            <w:tcW w:w="255" w:type="pct"/>
          </w:tcPr>
          <w:p w14:paraId="4DB97B6C" w14:textId="77777777" w:rsidR="0015224B" w:rsidRPr="00842F8E" w:rsidRDefault="0015224B" w:rsidP="00DA328D">
            <w:pPr>
              <w:rPr>
                <w:rFonts w:ascii="Arial" w:hAnsi="Arial" w:cs="Arial"/>
                <w:sz w:val="16"/>
                <w:szCs w:val="16"/>
              </w:rPr>
            </w:pPr>
          </w:p>
        </w:tc>
        <w:tc>
          <w:tcPr>
            <w:tcW w:w="303" w:type="pct"/>
          </w:tcPr>
          <w:p w14:paraId="62BAA086" w14:textId="77777777" w:rsidR="0015224B" w:rsidRPr="00842F8E" w:rsidRDefault="0015224B" w:rsidP="00DA328D">
            <w:pPr>
              <w:rPr>
                <w:rFonts w:ascii="Arial" w:hAnsi="Arial" w:cs="Arial"/>
                <w:sz w:val="16"/>
                <w:szCs w:val="16"/>
              </w:rPr>
            </w:pPr>
          </w:p>
          <w:p w14:paraId="5FC0B9DF" w14:textId="3361F218" w:rsidR="00777CBF" w:rsidRPr="00842F8E" w:rsidRDefault="00777CBF" w:rsidP="00DA328D">
            <w:pPr>
              <w:rPr>
                <w:rFonts w:ascii="Arial" w:hAnsi="Arial" w:cs="Arial"/>
                <w:sz w:val="16"/>
                <w:szCs w:val="16"/>
              </w:rPr>
            </w:pPr>
          </w:p>
        </w:tc>
      </w:tr>
      <w:tr w:rsidR="00777CBF" w:rsidRPr="00E3337C" w14:paraId="486917D6" w14:textId="77777777" w:rsidTr="00DA328D">
        <w:trPr>
          <w:trHeight w:val="242"/>
        </w:trPr>
        <w:tc>
          <w:tcPr>
            <w:tcW w:w="2406" w:type="pct"/>
          </w:tcPr>
          <w:p w14:paraId="0565904F" w14:textId="2F2008BE" w:rsidR="00777CBF" w:rsidRPr="00842F8E" w:rsidRDefault="00777CBF">
            <w:pPr>
              <w:rPr>
                <w:rFonts w:ascii="Arial" w:hAnsi="Arial" w:cs="Arial"/>
                <w:sz w:val="16"/>
                <w:szCs w:val="16"/>
              </w:rPr>
            </w:pPr>
            <w:r w:rsidRPr="00842F8E">
              <w:rPr>
                <w:rFonts w:ascii="Arial" w:hAnsi="Arial" w:cs="Arial"/>
                <w:sz w:val="16"/>
                <w:szCs w:val="16"/>
              </w:rPr>
              <w:lastRenderedPageBreak/>
              <w:t>Q28. In what country does [Name] live?</w:t>
            </w:r>
          </w:p>
        </w:tc>
        <w:tc>
          <w:tcPr>
            <w:tcW w:w="254" w:type="pct"/>
          </w:tcPr>
          <w:p w14:paraId="245DC86B" w14:textId="77777777" w:rsidR="00777CBF" w:rsidRPr="00842F8E" w:rsidRDefault="00777CBF" w:rsidP="00DA328D">
            <w:pPr>
              <w:rPr>
                <w:rFonts w:ascii="Arial" w:hAnsi="Arial" w:cs="Arial"/>
                <w:sz w:val="16"/>
                <w:szCs w:val="16"/>
              </w:rPr>
            </w:pPr>
          </w:p>
        </w:tc>
        <w:tc>
          <w:tcPr>
            <w:tcW w:w="254" w:type="pct"/>
          </w:tcPr>
          <w:p w14:paraId="3CDE80AC" w14:textId="77777777" w:rsidR="00777CBF" w:rsidRPr="00842F8E" w:rsidRDefault="00777CBF" w:rsidP="00DA328D">
            <w:pPr>
              <w:rPr>
                <w:rFonts w:ascii="Arial" w:hAnsi="Arial" w:cs="Arial"/>
                <w:sz w:val="16"/>
                <w:szCs w:val="16"/>
              </w:rPr>
            </w:pPr>
          </w:p>
        </w:tc>
        <w:tc>
          <w:tcPr>
            <w:tcW w:w="254" w:type="pct"/>
          </w:tcPr>
          <w:p w14:paraId="3EFB0B1E" w14:textId="77777777" w:rsidR="00777CBF" w:rsidRPr="00842F8E" w:rsidRDefault="00777CBF" w:rsidP="00DA328D">
            <w:pPr>
              <w:rPr>
                <w:rFonts w:ascii="Arial" w:hAnsi="Arial" w:cs="Arial"/>
                <w:sz w:val="16"/>
                <w:szCs w:val="16"/>
              </w:rPr>
            </w:pPr>
          </w:p>
        </w:tc>
        <w:tc>
          <w:tcPr>
            <w:tcW w:w="254" w:type="pct"/>
          </w:tcPr>
          <w:p w14:paraId="3FE6666C" w14:textId="77777777" w:rsidR="00777CBF" w:rsidRPr="00842F8E" w:rsidRDefault="00777CBF" w:rsidP="00DA328D">
            <w:pPr>
              <w:rPr>
                <w:rFonts w:ascii="Arial" w:hAnsi="Arial" w:cs="Arial"/>
                <w:sz w:val="16"/>
                <w:szCs w:val="16"/>
              </w:rPr>
            </w:pPr>
          </w:p>
        </w:tc>
        <w:tc>
          <w:tcPr>
            <w:tcW w:w="255" w:type="pct"/>
          </w:tcPr>
          <w:p w14:paraId="04F425FD" w14:textId="77777777" w:rsidR="00777CBF" w:rsidRPr="00842F8E" w:rsidRDefault="00777CBF" w:rsidP="00DA328D">
            <w:pPr>
              <w:rPr>
                <w:rFonts w:ascii="Arial" w:hAnsi="Arial" w:cs="Arial"/>
                <w:sz w:val="16"/>
                <w:szCs w:val="16"/>
              </w:rPr>
            </w:pPr>
          </w:p>
        </w:tc>
        <w:tc>
          <w:tcPr>
            <w:tcW w:w="255" w:type="pct"/>
          </w:tcPr>
          <w:p w14:paraId="25620BD7" w14:textId="77777777" w:rsidR="00777CBF" w:rsidRPr="00842F8E" w:rsidRDefault="00777CBF" w:rsidP="00DA328D">
            <w:pPr>
              <w:rPr>
                <w:rFonts w:ascii="Arial" w:hAnsi="Arial" w:cs="Arial"/>
                <w:sz w:val="16"/>
                <w:szCs w:val="16"/>
              </w:rPr>
            </w:pPr>
          </w:p>
        </w:tc>
        <w:tc>
          <w:tcPr>
            <w:tcW w:w="255" w:type="pct"/>
          </w:tcPr>
          <w:p w14:paraId="3D6D0209" w14:textId="77777777" w:rsidR="00777CBF" w:rsidRPr="00842F8E" w:rsidRDefault="00777CBF" w:rsidP="00DA328D">
            <w:pPr>
              <w:rPr>
                <w:rFonts w:ascii="Arial" w:hAnsi="Arial" w:cs="Arial"/>
                <w:sz w:val="16"/>
                <w:szCs w:val="16"/>
              </w:rPr>
            </w:pPr>
          </w:p>
        </w:tc>
        <w:tc>
          <w:tcPr>
            <w:tcW w:w="255" w:type="pct"/>
          </w:tcPr>
          <w:p w14:paraId="19F3DF53" w14:textId="77777777" w:rsidR="00777CBF" w:rsidRPr="00842F8E" w:rsidRDefault="00777CBF" w:rsidP="00DA328D">
            <w:pPr>
              <w:rPr>
                <w:rFonts w:ascii="Arial" w:hAnsi="Arial" w:cs="Arial"/>
                <w:sz w:val="16"/>
                <w:szCs w:val="16"/>
              </w:rPr>
            </w:pPr>
          </w:p>
        </w:tc>
        <w:tc>
          <w:tcPr>
            <w:tcW w:w="255" w:type="pct"/>
          </w:tcPr>
          <w:p w14:paraId="3BCB34A4" w14:textId="77777777" w:rsidR="00777CBF" w:rsidRPr="00842F8E" w:rsidRDefault="00777CBF" w:rsidP="00DA328D">
            <w:pPr>
              <w:rPr>
                <w:rFonts w:ascii="Arial" w:hAnsi="Arial" w:cs="Arial"/>
                <w:sz w:val="16"/>
                <w:szCs w:val="16"/>
              </w:rPr>
            </w:pPr>
          </w:p>
        </w:tc>
        <w:tc>
          <w:tcPr>
            <w:tcW w:w="303" w:type="pct"/>
          </w:tcPr>
          <w:p w14:paraId="7DAF47F9" w14:textId="77777777" w:rsidR="00777CBF" w:rsidRPr="00842F8E" w:rsidRDefault="00777CBF" w:rsidP="00DA328D">
            <w:pPr>
              <w:rPr>
                <w:rFonts w:ascii="Arial" w:hAnsi="Arial" w:cs="Arial"/>
                <w:sz w:val="16"/>
                <w:szCs w:val="16"/>
              </w:rPr>
            </w:pPr>
          </w:p>
        </w:tc>
      </w:tr>
    </w:tbl>
    <w:p w14:paraId="57D2082B" w14:textId="77777777" w:rsidR="0015224B" w:rsidRPr="00E3337C" w:rsidRDefault="0015224B" w:rsidP="0015224B">
      <w:pPr>
        <w:rPr>
          <w:rFonts w:ascii="Arial" w:hAnsi="Arial" w:cs="Arial"/>
          <w:i/>
          <w:sz w:val="16"/>
          <w:szCs w:val="16"/>
        </w:rPr>
      </w:pPr>
    </w:p>
    <w:p w14:paraId="1B27BD31" w14:textId="47CF90CB" w:rsidR="0015224B" w:rsidRDefault="0015224B" w:rsidP="005A7BEF">
      <w:pPr>
        <w:rPr>
          <w:rFonts w:ascii="Arial" w:hAnsi="Arial" w:cs="Arial"/>
          <w:i/>
          <w:sz w:val="16"/>
          <w:szCs w:val="16"/>
        </w:rPr>
      </w:pPr>
    </w:p>
    <w:p w14:paraId="00F28ABA" w14:textId="48DE098D" w:rsidR="0015224B" w:rsidRDefault="0015224B" w:rsidP="005A7BEF">
      <w:pPr>
        <w:rPr>
          <w:rFonts w:ascii="Arial" w:hAnsi="Arial" w:cs="Arial"/>
          <w:i/>
          <w:sz w:val="16"/>
          <w:szCs w:val="16"/>
        </w:rPr>
      </w:pPr>
    </w:p>
    <w:p w14:paraId="09214409" w14:textId="77777777" w:rsidR="0015224B" w:rsidRDefault="0015224B" w:rsidP="005A7BEF">
      <w:pPr>
        <w:rPr>
          <w:rFonts w:ascii="Arial" w:hAnsi="Arial" w:cs="Arial"/>
          <w:i/>
          <w:sz w:val="16"/>
          <w:szCs w:val="16"/>
        </w:rPr>
      </w:pPr>
    </w:p>
    <w:p w14:paraId="61808B29" w14:textId="77777777" w:rsidR="0015224B" w:rsidRPr="005A7BEF" w:rsidRDefault="0015224B" w:rsidP="005A7BEF">
      <w:pPr>
        <w:rPr>
          <w:rFonts w:ascii="Arial" w:hAnsi="Arial" w:cs="Arial"/>
          <w:i/>
          <w:sz w:val="16"/>
          <w:szCs w:val="16"/>
        </w:rPr>
      </w:pPr>
    </w:p>
    <w:p w14:paraId="4A8AB9A8" w14:textId="40D4E2E0" w:rsidR="000234E7" w:rsidRPr="005A7BEF" w:rsidRDefault="00425F13" w:rsidP="00842F8E">
      <w:pPr>
        <w:pStyle w:val="Heading2"/>
      </w:pPr>
      <w:bookmarkStart w:id="108" w:name="_Toc516617808"/>
      <w:r w:rsidRPr="005A7BEF">
        <w:rPr>
          <w:rFonts w:ascii="Arial" w:hAnsi="Arial" w:cs="Arial"/>
          <w:color w:val="auto"/>
          <w:sz w:val="20"/>
          <w:szCs w:val="20"/>
        </w:rPr>
        <w:t>PART B: NON-RESIDENT SPOUSES</w:t>
      </w:r>
      <w:bookmarkEnd w:id="108"/>
    </w:p>
    <w:p w14:paraId="2E51395F" w14:textId="7D12CC9F" w:rsidR="0077433F" w:rsidRPr="005A7BEF" w:rsidRDefault="0077433F" w:rsidP="005A7BEF">
      <w:pPr>
        <w:rPr>
          <w:rFonts w:ascii="Arial" w:hAnsi="Arial" w:cs="Arial"/>
          <w:i/>
          <w:sz w:val="16"/>
          <w:szCs w:val="16"/>
        </w:rPr>
      </w:pPr>
    </w:p>
    <w:p w14:paraId="5540EB2B" w14:textId="72EF871E" w:rsidR="0077433F" w:rsidRPr="005A7BEF" w:rsidRDefault="0077433F" w:rsidP="005A7BEF">
      <w:pPr>
        <w:rPr>
          <w:rFonts w:ascii="Arial" w:hAnsi="Arial" w:cs="Arial"/>
          <w:sz w:val="16"/>
          <w:szCs w:val="16"/>
        </w:rPr>
      </w:pPr>
      <w:r w:rsidRPr="005A7BEF">
        <w:rPr>
          <w:rFonts w:ascii="Arial" w:hAnsi="Arial" w:cs="Arial"/>
          <w:sz w:val="16"/>
          <w:szCs w:val="16"/>
        </w:rPr>
        <w:t>Preloads previous Wave 2 list of non-resident spouses. Asks for each:</w:t>
      </w:r>
    </w:p>
    <w:p w14:paraId="1188017F" w14:textId="29AE24FA" w:rsidR="0077433F" w:rsidRPr="005A7BEF" w:rsidRDefault="0077433F" w:rsidP="005A7BEF">
      <w:pPr>
        <w:rPr>
          <w:rFonts w:ascii="Arial" w:hAnsi="Arial" w:cs="Arial"/>
          <w:sz w:val="16"/>
          <w:szCs w:val="16"/>
        </w:rPr>
      </w:pPr>
    </w:p>
    <w:tbl>
      <w:tblPr>
        <w:tblW w:w="5025"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3"/>
        <w:gridCol w:w="1295"/>
        <w:gridCol w:w="1334"/>
        <w:gridCol w:w="1334"/>
        <w:gridCol w:w="1334"/>
        <w:gridCol w:w="1334"/>
      </w:tblGrid>
      <w:tr w:rsidR="0077433F" w:rsidRPr="005A7BEF" w14:paraId="4EC1D3E1" w14:textId="77777777" w:rsidTr="001166C2">
        <w:tc>
          <w:tcPr>
            <w:tcW w:w="2634" w:type="pct"/>
          </w:tcPr>
          <w:p w14:paraId="1937091B" w14:textId="4DBB7AC1" w:rsidR="0077433F" w:rsidRPr="005A7BEF" w:rsidRDefault="0077433F" w:rsidP="005A7BEF">
            <w:pPr>
              <w:rPr>
                <w:rFonts w:ascii="Arial" w:hAnsi="Arial" w:cs="Arial"/>
                <w:b/>
                <w:sz w:val="16"/>
                <w:szCs w:val="16"/>
              </w:rPr>
            </w:pPr>
            <w:r w:rsidRPr="005A7BEF">
              <w:rPr>
                <w:rFonts w:ascii="Arial" w:hAnsi="Arial" w:cs="Arial"/>
                <w:b/>
                <w:sz w:val="16"/>
                <w:szCs w:val="16"/>
              </w:rPr>
              <w:t>Q3a. Is this person still an absent spouse of the household member?                               1…....Yes &gt;&gt; Next pre-loaded spouse     2….No, no longer spouse &gt;&gt; Q3b   3. No, moved in&gt;&gt;Q3c</w:t>
            </w:r>
          </w:p>
        </w:tc>
        <w:tc>
          <w:tcPr>
            <w:tcW w:w="462" w:type="pct"/>
            <w:vAlign w:val="center"/>
          </w:tcPr>
          <w:p w14:paraId="6F65101F" w14:textId="77777777" w:rsidR="0077433F" w:rsidRPr="005A7BEF" w:rsidRDefault="0077433F" w:rsidP="005A7BEF">
            <w:pPr>
              <w:jc w:val="center"/>
              <w:rPr>
                <w:rFonts w:ascii="Arial" w:hAnsi="Arial" w:cs="Arial"/>
                <w:b/>
                <w:sz w:val="16"/>
                <w:szCs w:val="16"/>
              </w:rPr>
            </w:pPr>
          </w:p>
        </w:tc>
        <w:tc>
          <w:tcPr>
            <w:tcW w:w="476" w:type="pct"/>
          </w:tcPr>
          <w:p w14:paraId="132861C3" w14:textId="77777777" w:rsidR="0077433F" w:rsidRPr="005A7BEF" w:rsidRDefault="0077433F" w:rsidP="005A7BEF">
            <w:pPr>
              <w:jc w:val="center"/>
              <w:rPr>
                <w:rFonts w:ascii="Arial" w:hAnsi="Arial" w:cs="Arial"/>
                <w:b/>
                <w:sz w:val="16"/>
                <w:szCs w:val="16"/>
              </w:rPr>
            </w:pPr>
          </w:p>
        </w:tc>
        <w:tc>
          <w:tcPr>
            <w:tcW w:w="476" w:type="pct"/>
          </w:tcPr>
          <w:p w14:paraId="0F3B29EB" w14:textId="77777777" w:rsidR="0077433F" w:rsidRPr="005A7BEF" w:rsidRDefault="0077433F" w:rsidP="005A7BEF">
            <w:pPr>
              <w:jc w:val="center"/>
              <w:rPr>
                <w:rFonts w:ascii="Arial" w:hAnsi="Arial" w:cs="Arial"/>
                <w:b/>
                <w:sz w:val="16"/>
                <w:szCs w:val="16"/>
              </w:rPr>
            </w:pPr>
          </w:p>
        </w:tc>
        <w:tc>
          <w:tcPr>
            <w:tcW w:w="476" w:type="pct"/>
          </w:tcPr>
          <w:p w14:paraId="6BC3D910" w14:textId="77777777" w:rsidR="0077433F" w:rsidRPr="005A7BEF" w:rsidRDefault="0077433F" w:rsidP="005A7BEF">
            <w:pPr>
              <w:jc w:val="center"/>
              <w:rPr>
                <w:rFonts w:ascii="Arial" w:hAnsi="Arial" w:cs="Arial"/>
                <w:b/>
                <w:sz w:val="16"/>
                <w:szCs w:val="16"/>
              </w:rPr>
            </w:pPr>
          </w:p>
        </w:tc>
        <w:tc>
          <w:tcPr>
            <w:tcW w:w="476" w:type="pct"/>
            <w:vAlign w:val="center"/>
          </w:tcPr>
          <w:p w14:paraId="536B1999" w14:textId="77777777" w:rsidR="0077433F" w:rsidRPr="005A7BEF" w:rsidRDefault="0077433F" w:rsidP="005A7BEF">
            <w:pPr>
              <w:jc w:val="center"/>
              <w:rPr>
                <w:rFonts w:ascii="Arial" w:hAnsi="Arial" w:cs="Arial"/>
                <w:b/>
                <w:sz w:val="16"/>
                <w:szCs w:val="16"/>
              </w:rPr>
            </w:pPr>
          </w:p>
        </w:tc>
      </w:tr>
      <w:tr w:rsidR="0077433F" w:rsidRPr="005A7BEF" w14:paraId="2C85724D" w14:textId="77777777" w:rsidTr="001166C2">
        <w:tc>
          <w:tcPr>
            <w:tcW w:w="2634" w:type="pct"/>
          </w:tcPr>
          <w:p w14:paraId="7CEA3BA5" w14:textId="77777777" w:rsidR="0077433F" w:rsidRPr="005A7BEF" w:rsidRDefault="0077433F" w:rsidP="005A7BEF">
            <w:pPr>
              <w:tabs>
                <w:tab w:val="left" w:pos="4621"/>
              </w:tabs>
              <w:rPr>
                <w:rFonts w:ascii="Arial" w:hAnsi="Arial" w:cs="Arial"/>
                <w:b/>
                <w:sz w:val="16"/>
                <w:szCs w:val="16"/>
              </w:rPr>
            </w:pPr>
            <w:r w:rsidRPr="005A7BEF">
              <w:rPr>
                <w:rFonts w:ascii="Arial" w:hAnsi="Arial" w:cs="Arial"/>
                <w:b/>
                <w:sz w:val="16"/>
                <w:szCs w:val="16"/>
              </w:rPr>
              <w:t>3b. Why is (Name) no longer a spouse?</w:t>
            </w:r>
            <w:r w:rsidRPr="005A7BEF">
              <w:rPr>
                <w:rFonts w:ascii="Arial" w:hAnsi="Arial" w:cs="Arial"/>
                <w:b/>
                <w:sz w:val="16"/>
                <w:szCs w:val="16"/>
              </w:rPr>
              <w:tab/>
            </w:r>
          </w:p>
          <w:p w14:paraId="40FF3223" w14:textId="77777777" w:rsidR="0077433F" w:rsidRPr="005A7BEF" w:rsidRDefault="0077433F" w:rsidP="005A7BEF">
            <w:pPr>
              <w:rPr>
                <w:rFonts w:ascii="Arial" w:hAnsi="Arial" w:cs="Arial"/>
                <w:b/>
                <w:sz w:val="16"/>
                <w:szCs w:val="16"/>
              </w:rPr>
            </w:pPr>
            <w:r w:rsidRPr="005A7BEF">
              <w:rPr>
                <w:rFonts w:ascii="Arial" w:hAnsi="Arial" w:cs="Arial"/>
                <w:b/>
                <w:sz w:val="16"/>
                <w:szCs w:val="16"/>
              </w:rPr>
              <w:t>1…. Person died   2…..Divorced ….. next spouse</w:t>
            </w:r>
          </w:p>
        </w:tc>
        <w:tc>
          <w:tcPr>
            <w:tcW w:w="462" w:type="pct"/>
            <w:vAlign w:val="center"/>
          </w:tcPr>
          <w:p w14:paraId="193332AC" w14:textId="77777777" w:rsidR="0077433F" w:rsidRPr="005A7BEF" w:rsidRDefault="0077433F" w:rsidP="005A7BEF">
            <w:pPr>
              <w:jc w:val="center"/>
              <w:rPr>
                <w:rFonts w:ascii="Arial" w:hAnsi="Arial" w:cs="Arial"/>
                <w:b/>
                <w:sz w:val="16"/>
                <w:szCs w:val="16"/>
              </w:rPr>
            </w:pPr>
          </w:p>
        </w:tc>
        <w:tc>
          <w:tcPr>
            <w:tcW w:w="476" w:type="pct"/>
          </w:tcPr>
          <w:p w14:paraId="5C2BAEAC" w14:textId="77777777" w:rsidR="0077433F" w:rsidRPr="005A7BEF" w:rsidRDefault="0077433F" w:rsidP="005A7BEF">
            <w:pPr>
              <w:jc w:val="center"/>
              <w:rPr>
                <w:rFonts w:ascii="Arial" w:hAnsi="Arial" w:cs="Arial"/>
                <w:b/>
                <w:sz w:val="16"/>
                <w:szCs w:val="16"/>
              </w:rPr>
            </w:pPr>
          </w:p>
        </w:tc>
        <w:tc>
          <w:tcPr>
            <w:tcW w:w="476" w:type="pct"/>
          </w:tcPr>
          <w:p w14:paraId="12D8F38C" w14:textId="77777777" w:rsidR="0077433F" w:rsidRPr="005A7BEF" w:rsidRDefault="0077433F" w:rsidP="005A7BEF">
            <w:pPr>
              <w:jc w:val="center"/>
              <w:rPr>
                <w:rFonts w:ascii="Arial" w:hAnsi="Arial" w:cs="Arial"/>
                <w:b/>
                <w:sz w:val="16"/>
                <w:szCs w:val="16"/>
              </w:rPr>
            </w:pPr>
          </w:p>
        </w:tc>
        <w:tc>
          <w:tcPr>
            <w:tcW w:w="476" w:type="pct"/>
          </w:tcPr>
          <w:p w14:paraId="28040D64" w14:textId="77777777" w:rsidR="0077433F" w:rsidRPr="005A7BEF" w:rsidRDefault="0077433F" w:rsidP="005A7BEF">
            <w:pPr>
              <w:jc w:val="center"/>
              <w:rPr>
                <w:rFonts w:ascii="Arial" w:hAnsi="Arial" w:cs="Arial"/>
                <w:b/>
                <w:sz w:val="16"/>
                <w:szCs w:val="16"/>
              </w:rPr>
            </w:pPr>
          </w:p>
        </w:tc>
        <w:tc>
          <w:tcPr>
            <w:tcW w:w="476" w:type="pct"/>
            <w:vAlign w:val="center"/>
          </w:tcPr>
          <w:p w14:paraId="3E826C67" w14:textId="77777777" w:rsidR="0077433F" w:rsidRPr="005A7BEF" w:rsidRDefault="0077433F" w:rsidP="005A7BEF">
            <w:pPr>
              <w:jc w:val="center"/>
              <w:rPr>
                <w:rFonts w:ascii="Arial" w:hAnsi="Arial" w:cs="Arial"/>
                <w:b/>
                <w:sz w:val="16"/>
                <w:szCs w:val="16"/>
              </w:rPr>
            </w:pPr>
          </w:p>
        </w:tc>
      </w:tr>
      <w:tr w:rsidR="0077433F" w:rsidRPr="005A7BEF" w14:paraId="46C0EC3B" w14:textId="77777777" w:rsidTr="0077433F">
        <w:tc>
          <w:tcPr>
            <w:tcW w:w="2634" w:type="pct"/>
            <w:tcBorders>
              <w:top w:val="single" w:sz="4" w:space="0" w:color="auto"/>
              <w:left w:val="single" w:sz="4" w:space="0" w:color="auto"/>
              <w:bottom w:val="single" w:sz="4" w:space="0" w:color="auto"/>
              <w:right w:val="single" w:sz="4" w:space="0" w:color="auto"/>
            </w:tcBorders>
          </w:tcPr>
          <w:p w14:paraId="5CD4ECA0" w14:textId="77777777" w:rsidR="0077433F" w:rsidRPr="005A7BEF" w:rsidRDefault="0077433F" w:rsidP="005A7BEF">
            <w:pPr>
              <w:tabs>
                <w:tab w:val="left" w:pos="4621"/>
              </w:tabs>
              <w:rPr>
                <w:rFonts w:ascii="Arial" w:hAnsi="Arial" w:cs="Arial"/>
                <w:b/>
                <w:sz w:val="16"/>
                <w:szCs w:val="16"/>
              </w:rPr>
            </w:pPr>
            <w:r w:rsidRPr="005A7BEF">
              <w:rPr>
                <w:rFonts w:ascii="Arial" w:hAnsi="Arial" w:cs="Arial"/>
                <w:b/>
                <w:sz w:val="16"/>
                <w:szCs w:val="16"/>
              </w:rPr>
              <w:t>3c. What is the HHMID of the moved-in spouse?      next spouse</w:t>
            </w:r>
          </w:p>
        </w:tc>
        <w:tc>
          <w:tcPr>
            <w:tcW w:w="462" w:type="pct"/>
            <w:tcBorders>
              <w:top w:val="single" w:sz="4" w:space="0" w:color="auto"/>
              <w:left w:val="single" w:sz="4" w:space="0" w:color="auto"/>
              <w:bottom w:val="single" w:sz="4" w:space="0" w:color="auto"/>
              <w:right w:val="single" w:sz="4" w:space="0" w:color="auto"/>
            </w:tcBorders>
            <w:vAlign w:val="center"/>
          </w:tcPr>
          <w:p w14:paraId="6F868E50" w14:textId="77777777" w:rsidR="0077433F" w:rsidRPr="005A7BEF" w:rsidRDefault="0077433F" w:rsidP="005A7BEF">
            <w:pPr>
              <w:jc w:val="center"/>
              <w:rPr>
                <w:rFonts w:ascii="Arial" w:hAnsi="Arial" w:cs="Arial"/>
                <w:b/>
                <w:sz w:val="16"/>
                <w:szCs w:val="16"/>
              </w:rPr>
            </w:pPr>
          </w:p>
        </w:tc>
        <w:tc>
          <w:tcPr>
            <w:tcW w:w="476" w:type="pct"/>
            <w:tcBorders>
              <w:top w:val="single" w:sz="4" w:space="0" w:color="auto"/>
              <w:left w:val="single" w:sz="4" w:space="0" w:color="auto"/>
              <w:bottom w:val="single" w:sz="4" w:space="0" w:color="auto"/>
              <w:right w:val="single" w:sz="4" w:space="0" w:color="auto"/>
            </w:tcBorders>
          </w:tcPr>
          <w:p w14:paraId="180E8B40" w14:textId="77777777" w:rsidR="0077433F" w:rsidRPr="005A7BEF" w:rsidRDefault="0077433F" w:rsidP="005A7BEF">
            <w:pPr>
              <w:jc w:val="center"/>
              <w:rPr>
                <w:rFonts w:ascii="Arial" w:hAnsi="Arial" w:cs="Arial"/>
                <w:b/>
                <w:sz w:val="16"/>
                <w:szCs w:val="16"/>
              </w:rPr>
            </w:pPr>
          </w:p>
        </w:tc>
        <w:tc>
          <w:tcPr>
            <w:tcW w:w="476" w:type="pct"/>
            <w:tcBorders>
              <w:top w:val="single" w:sz="4" w:space="0" w:color="auto"/>
              <w:left w:val="single" w:sz="4" w:space="0" w:color="auto"/>
              <w:bottom w:val="single" w:sz="4" w:space="0" w:color="auto"/>
              <w:right w:val="single" w:sz="4" w:space="0" w:color="auto"/>
            </w:tcBorders>
          </w:tcPr>
          <w:p w14:paraId="0100D738" w14:textId="77777777" w:rsidR="0077433F" w:rsidRPr="005A7BEF" w:rsidRDefault="0077433F" w:rsidP="005A7BEF">
            <w:pPr>
              <w:jc w:val="center"/>
              <w:rPr>
                <w:rFonts w:ascii="Arial" w:hAnsi="Arial" w:cs="Arial"/>
                <w:b/>
                <w:sz w:val="16"/>
                <w:szCs w:val="16"/>
              </w:rPr>
            </w:pPr>
          </w:p>
        </w:tc>
        <w:tc>
          <w:tcPr>
            <w:tcW w:w="476" w:type="pct"/>
            <w:tcBorders>
              <w:top w:val="single" w:sz="4" w:space="0" w:color="auto"/>
              <w:left w:val="single" w:sz="4" w:space="0" w:color="auto"/>
              <w:bottom w:val="single" w:sz="4" w:space="0" w:color="auto"/>
              <w:right w:val="single" w:sz="4" w:space="0" w:color="auto"/>
            </w:tcBorders>
          </w:tcPr>
          <w:p w14:paraId="184D1EF7" w14:textId="77777777" w:rsidR="0077433F" w:rsidRPr="005A7BEF" w:rsidRDefault="0077433F" w:rsidP="005A7BEF">
            <w:pPr>
              <w:jc w:val="center"/>
              <w:rPr>
                <w:rFonts w:ascii="Arial" w:hAnsi="Arial" w:cs="Arial"/>
                <w:b/>
                <w:sz w:val="16"/>
                <w:szCs w:val="16"/>
              </w:rPr>
            </w:pPr>
          </w:p>
        </w:tc>
        <w:tc>
          <w:tcPr>
            <w:tcW w:w="476" w:type="pct"/>
            <w:tcBorders>
              <w:top w:val="single" w:sz="4" w:space="0" w:color="auto"/>
              <w:left w:val="single" w:sz="4" w:space="0" w:color="auto"/>
              <w:bottom w:val="single" w:sz="4" w:space="0" w:color="auto"/>
              <w:right w:val="single" w:sz="4" w:space="0" w:color="auto"/>
            </w:tcBorders>
            <w:vAlign w:val="center"/>
          </w:tcPr>
          <w:p w14:paraId="61A9B63B" w14:textId="77777777" w:rsidR="0077433F" w:rsidRPr="005A7BEF" w:rsidRDefault="0077433F" w:rsidP="005A7BEF">
            <w:pPr>
              <w:jc w:val="center"/>
              <w:rPr>
                <w:rFonts w:ascii="Arial" w:hAnsi="Arial" w:cs="Arial"/>
                <w:b/>
                <w:sz w:val="16"/>
                <w:szCs w:val="16"/>
              </w:rPr>
            </w:pPr>
          </w:p>
        </w:tc>
      </w:tr>
    </w:tbl>
    <w:p w14:paraId="18CD5B5F" w14:textId="77777777" w:rsidR="0077433F" w:rsidRPr="005A7BEF" w:rsidRDefault="0077433F" w:rsidP="005A7BEF">
      <w:pPr>
        <w:rPr>
          <w:rFonts w:ascii="Arial" w:hAnsi="Arial" w:cs="Arial"/>
          <w:sz w:val="16"/>
          <w:szCs w:val="16"/>
        </w:rPr>
      </w:pPr>
    </w:p>
    <w:p w14:paraId="01ABB7AE" w14:textId="0BCE6489" w:rsidR="0077433F" w:rsidRPr="005A7BEF" w:rsidRDefault="0077433F" w:rsidP="005A7BEF">
      <w:pPr>
        <w:rPr>
          <w:rFonts w:ascii="Arial" w:hAnsi="Arial" w:cs="Arial"/>
          <w:sz w:val="16"/>
          <w:szCs w:val="16"/>
        </w:rPr>
      </w:pPr>
      <w:r w:rsidRPr="005A7BEF">
        <w:rPr>
          <w:rFonts w:ascii="Arial" w:hAnsi="Arial" w:cs="Arial"/>
          <w:sz w:val="16"/>
          <w:szCs w:val="16"/>
        </w:rPr>
        <w:t>Repeat until all pre-loaded non-resident spouses have been covered.</w:t>
      </w:r>
    </w:p>
    <w:p w14:paraId="585B10F0" w14:textId="77777777" w:rsidR="0077433F" w:rsidRPr="005A7BEF" w:rsidRDefault="0077433F" w:rsidP="005A7BEF">
      <w:pPr>
        <w:rPr>
          <w:rFonts w:ascii="Arial" w:hAnsi="Arial" w:cs="Arial"/>
          <w:i/>
          <w:sz w:val="16"/>
          <w:szCs w:val="16"/>
        </w:rPr>
      </w:pPr>
    </w:p>
    <w:p w14:paraId="04156024" w14:textId="77777777" w:rsidR="00E97FB5" w:rsidRPr="00842F8E" w:rsidRDefault="00E97FB5" w:rsidP="005A7BEF">
      <w:pPr>
        <w:rPr>
          <w:rFonts w:ascii="Arial" w:hAnsi="Arial" w:cs="Arial"/>
          <w:sz w:val="16"/>
          <w:szCs w:val="16"/>
        </w:rPr>
      </w:pPr>
    </w:p>
    <w:p w14:paraId="5AACCA89" w14:textId="111526A9" w:rsidR="001D260C" w:rsidRPr="00FB6404" w:rsidRDefault="00D25305" w:rsidP="005A7BEF">
      <w:pPr>
        <w:rPr>
          <w:rFonts w:ascii="Arial" w:hAnsi="Arial" w:cs="Arial"/>
          <w:sz w:val="16"/>
          <w:szCs w:val="16"/>
        </w:rPr>
      </w:pPr>
      <w:r w:rsidRPr="00842F8E">
        <w:rPr>
          <w:rFonts w:ascii="Arial" w:hAnsi="Arial" w:cs="Arial"/>
          <w:sz w:val="16"/>
          <w:szCs w:val="16"/>
        </w:rPr>
        <w:t>[If there are preloaded non-resident spouses:]</w:t>
      </w:r>
      <w:r w:rsidR="0077433F" w:rsidRPr="00842F8E">
        <w:rPr>
          <w:rFonts w:ascii="Arial" w:hAnsi="Arial" w:cs="Arial"/>
          <w:sz w:val="16"/>
          <w:szCs w:val="16"/>
        </w:rPr>
        <w:t xml:space="preserve"> In addition to those listed below, does this household have any new non-resident spouses that we have not already gone over?</w:t>
      </w:r>
      <w:r w:rsidR="0077433F" w:rsidRPr="00842F8E" w:rsidDel="0077433F">
        <w:rPr>
          <w:rFonts w:ascii="Arial" w:hAnsi="Arial" w:cs="Arial"/>
          <w:sz w:val="16"/>
          <w:szCs w:val="16"/>
        </w:rPr>
        <w:t xml:space="preserve"> </w:t>
      </w:r>
      <w:r w:rsidR="00E97FB5" w:rsidRPr="00842F8E">
        <w:rPr>
          <w:rFonts w:ascii="Arial" w:hAnsi="Arial" w:cs="Arial"/>
          <w:sz w:val="16"/>
          <w:szCs w:val="16"/>
        </w:rPr>
        <w:t xml:space="preserve">                                     </w:t>
      </w:r>
      <w:r w:rsidRPr="00842F8E">
        <w:rPr>
          <w:rFonts w:ascii="Arial" w:hAnsi="Arial" w:cs="Arial"/>
          <w:sz w:val="16"/>
          <w:szCs w:val="16"/>
        </w:rPr>
        <w:t xml:space="preserve">1. </w:t>
      </w:r>
      <w:r w:rsidR="00E97FB5" w:rsidRPr="00842F8E">
        <w:rPr>
          <w:rFonts w:ascii="Arial" w:hAnsi="Arial" w:cs="Arial"/>
          <w:sz w:val="16"/>
          <w:szCs w:val="16"/>
        </w:rPr>
        <w:t>Yes       5. No</w:t>
      </w:r>
      <w:r w:rsidR="00FB2F7A" w:rsidRPr="00842F8E">
        <w:rPr>
          <w:rFonts w:ascii="Arial" w:hAnsi="Arial" w:cs="Arial"/>
          <w:sz w:val="16"/>
          <w:szCs w:val="16"/>
        </w:rPr>
        <w:t xml:space="preserve"> </w:t>
      </w:r>
      <w:r w:rsidR="00FB2F7A" w:rsidRPr="00FB6404">
        <w:rPr>
          <w:rFonts w:ascii="Arial" w:hAnsi="Arial" w:cs="Arial"/>
          <w:sz w:val="16"/>
          <w:szCs w:val="16"/>
        </w:rPr>
        <w:t xml:space="preserve">&gt;&gt; Next </w:t>
      </w:r>
    </w:p>
    <w:p w14:paraId="364333D0" w14:textId="512F1622" w:rsidR="00D25305" w:rsidRPr="00FB6404" w:rsidRDefault="00D25305" w:rsidP="005A7BEF">
      <w:pPr>
        <w:rPr>
          <w:rFonts w:ascii="Arial" w:hAnsi="Arial" w:cs="Arial"/>
          <w:sz w:val="16"/>
          <w:szCs w:val="16"/>
        </w:rPr>
      </w:pPr>
    </w:p>
    <w:p w14:paraId="5E3134E0" w14:textId="77777777" w:rsidR="00D25305" w:rsidRPr="00842F8E" w:rsidRDefault="00D25305" w:rsidP="00D25305">
      <w:pPr>
        <w:rPr>
          <w:rFonts w:ascii="Arial" w:hAnsi="Arial" w:cs="Arial"/>
          <w:sz w:val="16"/>
          <w:szCs w:val="16"/>
        </w:rPr>
      </w:pPr>
    </w:p>
    <w:p w14:paraId="58244E6B" w14:textId="7378E414" w:rsidR="00D25305" w:rsidRDefault="00D25305" w:rsidP="00D25305">
      <w:pPr>
        <w:rPr>
          <w:rFonts w:ascii="Arial" w:hAnsi="Arial" w:cs="Arial"/>
          <w:b/>
          <w:sz w:val="16"/>
          <w:szCs w:val="16"/>
        </w:rPr>
      </w:pPr>
      <w:r w:rsidRPr="00842F8E">
        <w:rPr>
          <w:rFonts w:ascii="Arial" w:hAnsi="Arial" w:cs="Arial"/>
          <w:sz w:val="16"/>
          <w:szCs w:val="16"/>
        </w:rPr>
        <w:t xml:space="preserve">[If there are no preloaded non-resident spouses:] Are there any members of this household who currently have a spouse or spouses that do(es) not reside in the household? </w:t>
      </w:r>
      <w:r w:rsidRPr="00842F8E">
        <w:rPr>
          <w:rFonts w:ascii="Arial" w:hAnsi="Arial" w:cs="Arial"/>
          <w:i/>
          <w:sz w:val="16"/>
          <w:szCs w:val="16"/>
        </w:rPr>
        <w:t xml:space="preserve">This includes spouses living separately but not divorced.     </w:t>
      </w:r>
      <w:r w:rsidRPr="00842F8E">
        <w:rPr>
          <w:rFonts w:ascii="Arial" w:hAnsi="Arial" w:cs="Arial"/>
          <w:sz w:val="16"/>
          <w:szCs w:val="16"/>
        </w:rPr>
        <w:t xml:space="preserve"> </w:t>
      </w:r>
      <w:r w:rsidRPr="005A7BEF">
        <w:rPr>
          <w:rFonts w:ascii="Arial" w:hAnsi="Arial" w:cs="Arial"/>
          <w:b/>
          <w:sz w:val="16"/>
          <w:szCs w:val="16"/>
        </w:rPr>
        <w:t xml:space="preserve">                        </w:t>
      </w:r>
    </w:p>
    <w:p w14:paraId="20C66339" w14:textId="3A2A4ACA" w:rsidR="00D25305" w:rsidRPr="00FB6404" w:rsidRDefault="00D25305" w:rsidP="00D25305">
      <w:pPr>
        <w:rPr>
          <w:rFonts w:ascii="Arial" w:hAnsi="Arial" w:cs="Arial"/>
          <w:sz w:val="16"/>
          <w:szCs w:val="16"/>
        </w:rPr>
      </w:pPr>
      <w:r w:rsidRPr="005A7BEF">
        <w:rPr>
          <w:rFonts w:ascii="Arial" w:hAnsi="Arial" w:cs="Arial"/>
          <w:b/>
          <w:sz w:val="16"/>
          <w:szCs w:val="16"/>
        </w:rPr>
        <w:t xml:space="preserve">   </w:t>
      </w:r>
      <w:r w:rsidRPr="00842F8E">
        <w:rPr>
          <w:rFonts w:ascii="Arial" w:hAnsi="Arial" w:cs="Arial"/>
          <w:sz w:val="16"/>
          <w:szCs w:val="16"/>
        </w:rPr>
        <w:t xml:space="preserve">   1. Yes       5. No </w:t>
      </w:r>
      <w:r w:rsidRPr="00FB6404">
        <w:rPr>
          <w:rFonts w:ascii="Arial" w:hAnsi="Arial" w:cs="Arial"/>
          <w:sz w:val="16"/>
          <w:szCs w:val="16"/>
        </w:rPr>
        <w:t xml:space="preserve">&gt;&gt; Next </w:t>
      </w:r>
    </w:p>
    <w:p w14:paraId="03840426" w14:textId="205E4D75" w:rsidR="00B6032F" w:rsidRPr="00FB6404" w:rsidRDefault="00B6032F" w:rsidP="00D25305">
      <w:pPr>
        <w:rPr>
          <w:rFonts w:ascii="Arial" w:hAnsi="Arial" w:cs="Arial"/>
          <w:sz w:val="16"/>
          <w:szCs w:val="16"/>
        </w:rPr>
      </w:pPr>
    </w:p>
    <w:p w14:paraId="5CCE3B7F" w14:textId="7FD2C66D" w:rsidR="00B6032F" w:rsidRDefault="00B6032F" w:rsidP="00D25305">
      <w:pPr>
        <w:rPr>
          <w:rFonts w:ascii="Arial" w:hAnsi="Arial" w:cs="Arial"/>
          <w:sz w:val="16"/>
          <w:szCs w:val="16"/>
        </w:rPr>
      </w:pPr>
      <w:r w:rsidRPr="00842F8E">
        <w:rPr>
          <w:rFonts w:ascii="Arial" w:hAnsi="Arial" w:cs="Arial"/>
          <w:sz w:val="16"/>
          <w:szCs w:val="16"/>
        </w:rPr>
        <w:t>How many new non-resident spouses are there for this household?</w:t>
      </w:r>
    </w:p>
    <w:p w14:paraId="0B3CB593" w14:textId="77777777" w:rsidR="00FB6404" w:rsidRPr="00842F8E" w:rsidRDefault="00FB6404" w:rsidP="00D25305">
      <w:pPr>
        <w:rPr>
          <w:rFonts w:ascii="Arial" w:hAnsi="Arial" w:cs="Arial"/>
          <w:sz w:val="16"/>
          <w:szCs w:val="16"/>
        </w:rPr>
      </w:pPr>
    </w:p>
    <w:p w14:paraId="5926E90A" w14:textId="7CC7E68A" w:rsidR="00B6032F" w:rsidRPr="00842F8E" w:rsidRDefault="00B6032F" w:rsidP="00D25305">
      <w:pPr>
        <w:rPr>
          <w:rFonts w:ascii="Arial" w:hAnsi="Arial" w:cs="Arial"/>
          <w:sz w:val="16"/>
          <w:szCs w:val="16"/>
        </w:rPr>
      </w:pPr>
      <w:r w:rsidRPr="00842F8E">
        <w:rPr>
          <w:rFonts w:ascii="Arial" w:hAnsi="Arial" w:cs="Arial"/>
          <w:sz w:val="16"/>
          <w:szCs w:val="16"/>
        </w:rPr>
        <w:tab/>
        <w:t>_______</w:t>
      </w:r>
    </w:p>
    <w:p w14:paraId="1BE43572" w14:textId="77777777" w:rsidR="00B6032F" w:rsidRPr="00842F8E" w:rsidRDefault="00B6032F" w:rsidP="00D25305">
      <w:pPr>
        <w:rPr>
          <w:rFonts w:ascii="Arial" w:hAnsi="Arial" w:cs="Arial"/>
          <w:sz w:val="16"/>
          <w:szCs w:val="16"/>
        </w:rPr>
      </w:pPr>
    </w:p>
    <w:p w14:paraId="1670F0CB" w14:textId="77777777" w:rsidR="00D25305" w:rsidRPr="005A7BEF" w:rsidRDefault="00D25305" w:rsidP="005A7BEF">
      <w:pPr>
        <w:rPr>
          <w:rFonts w:ascii="Arial" w:hAnsi="Arial" w:cs="Arial"/>
          <w:sz w:val="16"/>
          <w:szCs w:val="16"/>
        </w:rPr>
      </w:pPr>
    </w:p>
    <w:p w14:paraId="548EACD1" w14:textId="326F7DC5" w:rsidR="001D260C" w:rsidRPr="005A7BEF" w:rsidRDefault="001D260C" w:rsidP="005A7BEF">
      <w:pPr>
        <w:rPr>
          <w:rFonts w:ascii="Arial" w:hAnsi="Arial" w:cs="Arial"/>
          <w:sz w:val="16"/>
          <w:szCs w:val="16"/>
        </w:rPr>
      </w:pPr>
    </w:p>
    <w:p w14:paraId="7A38B7B1" w14:textId="375F2F3A" w:rsidR="001D260C" w:rsidRPr="005A7BEF" w:rsidRDefault="001D260C" w:rsidP="005A7BEF">
      <w:pPr>
        <w:rPr>
          <w:rFonts w:ascii="Arial" w:hAnsi="Arial" w:cs="Arial"/>
          <w:sz w:val="16"/>
          <w:szCs w:val="16"/>
        </w:rPr>
      </w:pPr>
      <w:r w:rsidRPr="005A7BEF">
        <w:rPr>
          <w:rFonts w:ascii="Arial" w:hAnsi="Arial" w:cs="Arial"/>
          <w:sz w:val="16"/>
          <w:szCs w:val="16"/>
        </w:rPr>
        <w:t>[Note: A maximum is programmed for 5 spouses]</w:t>
      </w:r>
    </w:p>
    <w:p w14:paraId="7B292CB8" w14:textId="77777777" w:rsidR="001D260C" w:rsidRPr="005A7BEF" w:rsidRDefault="001D260C" w:rsidP="005A7BEF">
      <w:pPr>
        <w:rPr>
          <w:rFonts w:ascii="Arial" w:hAnsi="Arial" w:cs="Arial"/>
          <w:sz w:val="16"/>
          <w:szCs w:val="16"/>
        </w:rPr>
      </w:pPr>
    </w:p>
    <w:p w14:paraId="4315F5EE" w14:textId="4B4D9A67" w:rsidR="00E97FB5" w:rsidRPr="005A7BEF" w:rsidRDefault="00FB2F7A" w:rsidP="005A7BEF">
      <w:pPr>
        <w:rPr>
          <w:rFonts w:ascii="Arial" w:hAnsi="Arial" w:cs="Arial"/>
          <w:sz w:val="16"/>
          <w:szCs w:val="16"/>
        </w:rPr>
      </w:pPr>
      <w:r w:rsidRPr="005A7BEF">
        <w:rPr>
          <w:rFonts w:ascii="Arial" w:hAnsi="Arial" w:cs="Arial"/>
          <w:sz w:val="16"/>
          <w:szCs w:val="16"/>
        </w:rPr>
        <w:t>Section</w:t>
      </w:r>
    </w:p>
    <w:tbl>
      <w:tblPr>
        <w:tblW w:w="5025"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3"/>
        <w:gridCol w:w="1295"/>
        <w:gridCol w:w="1334"/>
        <w:gridCol w:w="1334"/>
        <w:gridCol w:w="1334"/>
        <w:gridCol w:w="1334"/>
      </w:tblGrid>
      <w:tr w:rsidR="00770014" w:rsidRPr="005A7BEF" w14:paraId="644F9E9D" w14:textId="77777777" w:rsidTr="00770014">
        <w:trPr>
          <w:tblHeader/>
        </w:trPr>
        <w:tc>
          <w:tcPr>
            <w:tcW w:w="2634" w:type="pct"/>
            <w:shd w:val="clear" w:color="auto" w:fill="A6A6A6" w:themeFill="background1" w:themeFillShade="A6"/>
          </w:tcPr>
          <w:p w14:paraId="3C8895C9" w14:textId="77777777" w:rsidR="00770014" w:rsidRPr="005A7BEF" w:rsidRDefault="00770014" w:rsidP="005A7BEF">
            <w:pPr>
              <w:rPr>
                <w:rFonts w:ascii="Arial" w:hAnsi="Arial" w:cs="Arial"/>
                <w:b/>
                <w:sz w:val="16"/>
                <w:szCs w:val="16"/>
              </w:rPr>
            </w:pPr>
            <w:r w:rsidRPr="005A7BEF">
              <w:rPr>
                <w:rFonts w:ascii="Arial" w:hAnsi="Arial" w:cs="Arial"/>
                <w:b/>
                <w:sz w:val="16"/>
                <w:szCs w:val="16"/>
              </w:rPr>
              <w:t>Absent Spouse #</w:t>
            </w:r>
          </w:p>
        </w:tc>
        <w:tc>
          <w:tcPr>
            <w:tcW w:w="462" w:type="pct"/>
            <w:shd w:val="clear" w:color="auto" w:fill="A6A6A6" w:themeFill="background1" w:themeFillShade="A6"/>
            <w:vAlign w:val="center"/>
          </w:tcPr>
          <w:p w14:paraId="5EE71031" w14:textId="77777777" w:rsidR="00770014" w:rsidRPr="005A7BEF" w:rsidRDefault="00770014" w:rsidP="005A7BEF">
            <w:pPr>
              <w:jc w:val="center"/>
              <w:rPr>
                <w:rFonts w:ascii="Arial" w:hAnsi="Arial" w:cs="Arial"/>
                <w:b/>
                <w:sz w:val="16"/>
                <w:szCs w:val="16"/>
              </w:rPr>
            </w:pPr>
            <w:r w:rsidRPr="005A7BEF">
              <w:rPr>
                <w:rFonts w:ascii="Arial" w:hAnsi="Arial" w:cs="Arial"/>
                <w:b/>
                <w:sz w:val="16"/>
                <w:szCs w:val="16"/>
              </w:rPr>
              <w:t>Spouse 1</w:t>
            </w:r>
          </w:p>
        </w:tc>
        <w:tc>
          <w:tcPr>
            <w:tcW w:w="476" w:type="pct"/>
            <w:shd w:val="clear" w:color="auto" w:fill="A6A6A6" w:themeFill="background1" w:themeFillShade="A6"/>
          </w:tcPr>
          <w:p w14:paraId="61650F46" w14:textId="77777777" w:rsidR="00770014" w:rsidRPr="005A7BEF" w:rsidRDefault="00770014" w:rsidP="005A7BEF">
            <w:pPr>
              <w:jc w:val="center"/>
              <w:rPr>
                <w:rFonts w:ascii="Arial" w:hAnsi="Arial" w:cs="Arial"/>
                <w:b/>
                <w:sz w:val="16"/>
                <w:szCs w:val="16"/>
              </w:rPr>
            </w:pPr>
            <w:r w:rsidRPr="005A7BEF">
              <w:rPr>
                <w:rFonts w:ascii="Arial" w:hAnsi="Arial" w:cs="Arial"/>
                <w:b/>
                <w:sz w:val="16"/>
                <w:szCs w:val="16"/>
              </w:rPr>
              <w:t>Spouse 2</w:t>
            </w:r>
          </w:p>
        </w:tc>
        <w:tc>
          <w:tcPr>
            <w:tcW w:w="476" w:type="pct"/>
            <w:shd w:val="clear" w:color="auto" w:fill="A6A6A6" w:themeFill="background1" w:themeFillShade="A6"/>
          </w:tcPr>
          <w:p w14:paraId="7D07EAB6" w14:textId="77777777" w:rsidR="00770014" w:rsidRPr="005A7BEF" w:rsidRDefault="00770014" w:rsidP="005A7BEF">
            <w:pPr>
              <w:jc w:val="center"/>
              <w:rPr>
                <w:rFonts w:ascii="Arial" w:hAnsi="Arial" w:cs="Arial"/>
                <w:b/>
                <w:sz w:val="16"/>
                <w:szCs w:val="16"/>
              </w:rPr>
            </w:pPr>
            <w:r w:rsidRPr="005A7BEF">
              <w:rPr>
                <w:rFonts w:ascii="Arial" w:hAnsi="Arial" w:cs="Arial"/>
                <w:b/>
                <w:sz w:val="16"/>
                <w:szCs w:val="16"/>
              </w:rPr>
              <w:t>Spouse 3</w:t>
            </w:r>
          </w:p>
        </w:tc>
        <w:tc>
          <w:tcPr>
            <w:tcW w:w="476" w:type="pct"/>
            <w:shd w:val="clear" w:color="auto" w:fill="A6A6A6" w:themeFill="background1" w:themeFillShade="A6"/>
          </w:tcPr>
          <w:p w14:paraId="33C432BE" w14:textId="77777777" w:rsidR="00770014" w:rsidRPr="005A7BEF" w:rsidRDefault="00770014" w:rsidP="005A7BEF">
            <w:pPr>
              <w:jc w:val="center"/>
              <w:rPr>
                <w:rFonts w:ascii="Arial" w:hAnsi="Arial" w:cs="Arial"/>
                <w:b/>
                <w:sz w:val="16"/>
                <w:szCs w:val="16"/>
              </w:rPr>
            </w:pPr>
            <w:r w:rsidRPr="005A7BEF">
              <w:rPr>
                <w:rFonts w:ascii="Arial" w:hAnsi="Arial" w:cs="Arial"/>
                <w:b/>
                <w:sz w:val="16"/>
                <w:szCs w:val="16"/>
              </w:rPr>
              <w:t>Spouse 4</w:t>
            </w:r>
          </w:p>
        </w:tc>
        <w:tc>
          <w:tcPr>
            <w:tcW w:w="476" w:type="pct"/>
            <w:shd w:val="clear" w:color="auto" w:fill="A6A6A6" w:themeFill="background1" w:themeFillShade="A6"/>
            <w:vAlign w:val="center"/>
          </w:tcPr>
          <w:p w14:paraId="08DB68C9" w14:textId="77777777" w:rsidR="00770014" w:rsidRPr="005A7BEF" w:rsidRDefault="00770014" w:rsidP="005A7BEF">
            <w:pPr>
              <w:jc w:val="center"/>
              <w:rPr>
                <w:rFonts w:ascii="Arial" w:hAnsi="Arial" w:cs="Arial"/>
                <w:b/>
                <w:sz w:val="16"/>
                <w:szCs w:val="16"/>
              </w:rPr>
            </w:pPr>
            <w:r w:rsidRPr="005A7BEF">
              <w:rPr>
                <w:rFonts w:ascii="Arial" w:hAnsi="Arial" w:cs="Arial"/>
                <w:b/>
                <w:sz w:val="16"/>
                <w:szCs w:val="16"/>
              </w:rPr>
              <w:t>Spouse 5</w:t>
            </w:r>
          </w:p>
        </w:tc>
      </w:tr>
      <w:tr w:rsidR="00770014" w:rsidRPr="005A7BEF" w14:paraId="3892E552" w14:textId="77777777" w:rsidTr="00770014">
        <w:tc>
          <w:tcPr>
            <w:tcW w:w="2634" w:type="pct"/>
          </w:tcPr>
          <w:p w14:paraId="5D84E4B2" w14:textId="1B11E9B5" w:rsidR="00770014" w:rsidRPr="008D4F63" w:rsidRDefault="0077433F" w:rsidP="005A7BEF">
            <w:pPr>
              <w:spacing w:line="480" w:lineRule="auto"/>
              <w:rPr>
                <w:rFonts w:ascii="Arial" w:hAnsi="Arial" w:cs="Arial"/>
                <w:sz w:val="16"/>
                <w:szCs w:val="16"/>
              </w:rPr>
            </w:pPr>
            <w:r w:rsidRPr="008D4F63">
              <w:rPr>
                <w:rFonts w:ascii="Arial" w:hAnsi="Arial" w:cs="Arial"/>
                <w:sz w:val="16"/>
                <w:szCs w:val="16"/>
              </w:rPr>
              <w:t>Q1</w:t>
            </w:r>
            <w:r w:rsidR="00770014" w:rsidRPr="008D4F63">
              <w:rPr>
                <w:rFonts w:ascii="Arial" w:hAnsi="Arial" w:cs="Arial"/>
                <w:bCs/>
                <w:sz w:val="16"/>
                <w:szCs w:val="16"/>
              </w:rPr>
              <w:t xml:space="preserve">. </w:t>
            </w:r>
            <w:r w:rsidR="009C1991" w:rsidRPr="009C1991">
              <w:rPr>
                <w:rFonts w:ascii="Arial" w:hAnsi="Arial" w:cs="Arial"/>
                <w:bCs/>
                <w:sz w:val="16"/>
                <w:szCs w:val="16"/>
              </w:rPr>
              <w:t xml:space="preserve">Please specify the </w:t>
            </w:r>
            <w:r w:rsidR="009C1991" w:rsidRPr="008D4F63">
              <w:rPr>
                <w:rFonts w:ascii="Arial" w:hAnsi="Arial" w:cs="Arial"/>
                <w:b/>
                <w:bCs/>
                <w:sz w:val="16"/>
                <w:szCs w:val="16"/>
              </w:rPr>
              <w:t>first name</w:t>
            </w:r>
            <w:r w:rsidR="009C1991" w:rsidRPr="009C1991">
              <w:rPr>
                <w:rFonts w:ascii="Arial" w:hAnsi="Arial" w:cs="Arial"/>
                <w:bCs/>
                <w:sz w:val="16"/>
                <w:szCs w:val="16"/>
              </w:rPr>
              <w:t xml:space="preserve"> for new non-resident spouse </w:t>
            </w:r>
            <w:r w:rsidR="009C1991">
              <w:rPr>
                <w:rFonts w:ascii="Arial" w:hAnsi="Arial" w:cs="Arial"/>
                <w:bCs/>
                <w:sz w:val="16"/>
                <w:szCs w:val="16"/>
              </w:rPr>
              <w:t>[#].</w:t>
            </w:r>
            <w:r w:rsidR="009C1991" w:rsidRPr="009C1991">
              <w:rPr>
                <w:rFonts w:ascii="Arial" w:hAnsi="Arial" w:cs="Arial"/>
                <w:bCs/>
                <w:sz w:val="16"/>
                <w:szCs w:val="16"/>
              </w:rPr>
              <w:t>.</w:t>
            </w:r>
          </w:p>
        </w:tc>
        <w:tc>
          <w:tcPr>
            <w:tcW w:w="462" w:type="pct"/>
          </w:tcPr>
          <w:p w14:paraId="4E465D93" w14:textId="77777777" w:rsidR="00770014" w:rsidRPr="005A7BEF" w:rsidRDefault="00770014" w:rsidP="005A7BEF">
            <w:pPr>
              <w:spacing w:line="480" w:lineRule="auto"/>
              <w:jc w:val="center"/>
              <w:rPr>
                <w:rFonts w:ascii="Arial" w:hAnsi="Arial" w:cs="Arial"/>
                <w:b/>
                <w:sz w:val="16"/>
                <w:szCs w:val="16"/>
              </w:rPr>
            </w:pPr>
          </w:p>
        </w:tc>
        <w:tc>
          <w:tcPr>
            <w:tcW w:w="476" w:type="pct"/>
          </w:tcPr>
          <w:p w14:paraId="7C80B33B" w14:textId="77777777" w:rsidR="00770014" w:rsidRPr="005A7BEF" w:rsidRDefault="00770014" w:rsidP="005A7BEF">
            <w:pPr>
              <w:spacing w:line="480" w:lineRule="auto"/>
              <w:jc w:val="center"/>
              <w:rPr>
                <w:rFonts w:ascii="Arial" w:hAnsi="Arial" w:cs="Arial"/>
                <w:b/>
                <w:sz w:val="16"/>
                <w:szCs w:val="16"/>
              </w:rPr>
            </w:pPr>
          </w:p>
        </w:tc>
        <w:tc>
          <w:tcPr>
            <w:tcW w:w="476" w:type="pct"/>
          </w:tcPr>
          <w:p w14:paraId="7068CEAC" w14:textId="77777777" w:rsidR="00770014" w:rsidRPr="005A7BEF" w:rsidRDefault="00770014" w:rsidP="005A7BEF">
            <w:pPr>
              <w:spacing w:line="480" w:lineRule="auto"/>
              <w:jc w:val="center"/>
              <w:rPr>
                <w:rFonts w:ascii="Arial" w:hAnsi="Arial" w:cs="Arial"/>
                <w:b/>
                <w:sz w:val="16"/>
                <w:szCs w:val="16"/>
              </w:rPr>
            </w:pPr>
          </w:p>
        </w:tc>
        <w:tc>
          <w:tcPr>
            <w:tcW w:w="476" w:type="pct"/>
          </w:tcPr>
          <w:p w14:paraId="7FCDA094" w14:textId="77777777" w:rsidR="00770014" w:rsidRPr="005A7BEF" w:rsidRDefault="00770014" w:rsidP="005A7BEF">
            <w:pPr>
              <w:spacing w:line="480" w:lineRule="auto"/>
              <w:jc w:val="center"/>
              <w:rPr>
                <w:rFonts w:ascii="Arial" w:hAnsi="Arial" w:cs="Arial"/>
                <w:b/>
                <w:sz w:val="16"/>
                <w:szCs w:val="16"/>
              </w:rPr>
            </w:pPr>
          </w:p>
        </w:tc>
        <w:tc>
          <w:tcPr>
            <w:tcW w:w="476" w:type="pct"/>
          </w:tcPr>
          <w:p w14:paraId="0E9656F6" w14:textId="77777777" w:rsidR="00770014" w:rsidRPr="005A7BEF" w:rsidRDefault="00770014" w:rsidP="005A7BEF">
            <w:pPr>
              <w:spacing w:line="480" w:lineRule="auto"/>
              <w:jc w:val="center"/>
              <w:rPr>
                <w:rFonts w:ascii="Arial" w:hAnsi="Arial" w:cs="Arial"/>
                <w:b/>
                <w:sz w:val="16"/>
                <w:szCs w:val="16"/>
              </w:rPr>
            </w:pPr>
          </w:p>
        </w:tc>
      </w:tr>
      <w:tr w:rsidR="009C1991" w:rsidRPr="005A7BEF" w14:paraId="4B280B62" w14:textId="77777777" w:rsidTr="00770014">
        <w:tc>
          <w:tcPr>
            <w:tcW w:w="2634" w:type="pct"/>
          </w:tcPr>
          <w:p w14:paraId="13A3586A" w14:textId="7C89E2E6" w:rsidR="009C1991" w:rsidRPr="00561A6E" w:rsidRDefault="009C1991">
            <w:pPr>
              <w:rPr>
                <w:rFonts w:ascii="Arial" w:hAnsi="Arial" w:cs="Arial"/>
                <w:sz w:val="16"/>
                <w:szCs w:val="16"/>
              </w:rPr>
            </w:pPr>
            <w:r>
              <w:rPr>
                <w:rFonts w:ascii="Arial" w:hAnsi="Arial" w:cs="Arial"/>
                <w:sz w:val="16"/>
                <w:szCs w:val="16"/>
              </w:rPr>
              <w:t>Q2</w:t>
            </w:r>
            <w:r w:rsidRPr="00756DEE">
              <w:rPr>
                <w:rFonts w:ascii="Arial" w:hAnsi="Arial" w:cs="Arial"/>
                <w:bCs/>
                <w:sz w:val="16"/>
                <w:szCs w:val="16"/>
              </w:rPr>
              <w:t xml:space="preserve">. </w:t>
            </w:r>
            <w:r w:rsidRPr="009C1991">
              <w:rPr>
                <w:rFonts w:ascii="Arial" w:hAnsi="Arial" w:cs="Arial"/>
                <w:bCs/>
                <w:sz w:val="16"/>
                <w:szCs w:val="16"/>
              </w:rPr>
              <w:t xml:space="preserve">Please specify the </w:t>
            </w:r>
            <w:r>
              <w:rPr>
                <w:rFonts w:ascii="Arial" w:hAnsi="Arial" w:cs="Arial"/>
                <w:b/>
                <w:bCs/>
                <w:sz w:val="16"/>
                <w:szCs w:val="16"/>
              </w:rPr>
              <w:t>last</w:t>
            </w:r>
            <w:r w:rsidRPr="00756DEE">
              <w:rPr>
                <w:rFonts w:ascii="Arial" w:hAnsi="Arial" w:cs="Arial"/>
                <w:b/>
                <w:bCs/>
                <w:sz w:val="16"/>
                <w:szCs w:val="16"/>
              </w:rPr>
              <w:t xml:space="preserve"> name</w:t>
            </w:r>
            <w:r w:rsidRPr="009C1991">
              <w:rPr>
                <w:rFonts w:ascii="Arial" w:hAnsi="Arial" w:cs="Arial"/>
                <w:bCs/>
                <w:sz w:val="16"/>
                <w:szCs w:val="16"/>
              </w:rPr>
              <w:t xml:space="preserve"> for new non-resident spouse </w:t>
            </w:r>
            <w:r>
              <w:rPr>
                <w:rFonts w:ascii="Arial" w:hAnsi="Arial" w:cs="Arial"/>
                <w:bCs/>
                <w:sz w:val="16"/>
                <w:szCs w:val="16"/>
              </w:rPr>
              <w:t>[#].</w:t>
            </w:r>
            <w:r w:rsidRPr="009C1991">
              <w:rPr>
                <w:rFonts w:ascii="Arial" w:hAnsi="Arial" w:cs="Arial"/>
                <w:bCs/>
                <w:sz w:val="16"/>
                <w:szCs w:val="16"/>
              </w:rPr>
              <w:t>.</w:t>
            </w:r>
          </w:p>
        </w:tc>
        <w:tc>
          <w:tcPr>
            <w:tcW w:w="462" w:type="pct"/>
            <w:vAlign w:val="center"/>
          </w:tcPr>
          <w:p w14:paraId="7C83A176" w14:textId="77777777" w:rsidR="009C1991" w:rsidRPr="005A7BEF" w:rsidRDefault="009C1991" w:rsidP="005A7BEF">
            <w:pPr>
              <w:jc w:val="center"/>
              <w:rPr>
                <w:rFonts w:ascii="Arial" w:hAnsi="Arial" w:cs="Arial"/>
                <w:b/>
                <w:sz w:val="16"/>
                <w:szCs w:val="16"/>
              </w:rPr>
            </w:pPr>
          </w:p>
        </w:tc>
        <w:tc>
          <w:tcPr>
            <w:tcW w:w="476" w:type="pct"/>
          </w:tcPr>
          <w:p w14:paraId="60D62C98" w14:textId="77777777" w:rsidR="009C1991" w:rsidRPr="005A7BEF" w:rsidRDefault="009C1991" w:rsidP="005A7BEF">
            <w:pPr>
              <w:jc w:val="center"/>
              <w:rPr>
                <w:rFonts w:ascii="Arial" w:hAnsi="Arial" w:cs="Arial"/>
                <w:b/>
                <w:sz w:val="16"/>
                <w:szCs w:val="16"/>
              </w:rPr>
            </w:pPr>
          </w:p>
        </w:tc>
        <w:tc>
          <w:tcPr>
            <w:tcW w:w="476" w:type="pct"/>
          </w:tcPr>
          <w:p w14:paraId="13799F75" w14:textId="77777777" w:rsidR="009C1991" w:rsidRPr="005A7BEF" w:rsidRDefault="009C1991" w:rsidP="005A7BEF">
            <w:pPr>
              <w:jc w:val="center"/>
              <w:rPr>
                <w:rFonts w:ascii="Arial" w:hAnsi="Arial" w:cs="Arial"/>
                <w:b/>
                <w:sz w:val="16"/>
                <w:szCs w:val="16"/>
              </w:rPr>
            </w:pPr>
          </w:p>
        </w:tc>
        <w:tc>
          <w:tcPr>
            <w:tcW w:w="476" w:type="pct"/>
          </w:tcPr>
          <w:p w14:paraId="3BE715FC" w14:textId="77777777" w:rsidR="009C1991" w:rsidRPr="005A7BEF" w:rsidRDefault="009C1991" w:rsidP="005A7BEF">
            <w:pPr>
              <w:jc w:val="center"/>
              <w:rPr>
                <w:rFonts w:ascii="Arial" w:hAnsi="Arial" w:cs="Arial"/>
                <w:b/>
                <w:sz w:val="16"/>
                <w:szCs w:val="16"/>
              </w:rPr>
            </w:pPr>
          </w:p>
        </w:tc>
        <w:tc>
          <w:tcPr>
            <w:tcW w:w="476" w:type="pct"/>
            <w:vAlign w:val="center"/>
          </w:tcPr>
          <w:p w14:paraId="2B432D27" w14:textId="77777777" w:rsidR="009C1991" w:rsidRPr="005A7BEF" w:rsidRDefault="009C1991" w:rsidP="005A7BEF">
            <w:pPr>
              <w:jc w:val="center"/>
              <w:rPr>
                <w:rFonts w:ascii="Arial" w:hAnsi="Arial" w:cs="Arial"/>
                <w:b/>
                <w:sz w:val="16"/>
                <w:szCs w:val="16"/>
              </w:rPr>
            </w:pPr>
          </w:p>
        </w:tc>
      </w:tr>
      <w:tr w:rsidR="00770014" w:rsidRPr="005A7BEF" w14:paraId="4CCF496D" w14:textId="77777777" w:rsidTr="00770014">
        <w:tc>
          <w:tcPr>
            <w:tcW w:w="2634" w:type="pct"/>
          </w:tcPr>
          <w:p w14:paraId="19AB1CF7" w14:textId="1621319F" w:rsidR="00770014" w:rsidRPr="008D4F63" w:rsidRDefault="0077433F" w:rsidP="005A7BEF">
            <w:pPr>
              <w:rPr>
                <w:rFonts w:ascii="Arial" w:hAnsi="Arial" w:cs="Arial"/>
                <w:sz w:val="16"/>
                <w:szCs w:val="16"/>
              </w:rPr>
            </w:pPr>
            <w:r w:rsidRPr="008D4F63">
              <w:rPr>
                <w:rFonts w:ascii="Arial" w:hAnsi="Arial" w:cs="Arial"/>
                <w:sz w:val="16"/>
                <w:szCs w:val="16"/>
              </w:rPr>
              <w:t>Q</w:t>
            </w:r>
            <w:r w:rsidR="008C05BC" w:rsidRPr="008D4F63">
              <w:rPr>
                <w:rFonts w:ascii="Arial" w:hAnsi="Arial" w:cs="Arial"/>
              </w:rPr>
              <w:fldChar w:fldCharType="begin"/>
            </w:r>
            <w:r w:rsidR="008C05BC" w:rsidRPr="008D4F63">
              <w:rPr>
                <w:rFonts w:ascii="Arial" w:hAnsi="Arial" w:cs="Arial"/>
              </w:rPr>
              <w:instrText xml:space="preserve"> SEQ B \n \* MERGEFORMAT </w:instrText>
            </w:r>
            <w:r w:rsidR="008C05BC" w:rsidRPr="008D4F63">
              <w:rPr>
                <w:rFonts w:ascii="Arial" w:hAnsi="Arial" w:cs="Arial"/>
              </w:rPr>
              <w:fldChar w:fldCharType="separate"/>
            </w:r>
            <w:r w:rsidR="00770014" w:rsidRPr="008D4F63">
              <w:rPr>
                <w:rFonts w:ascii="Arial" w:hAnsi="Arial" w:cs="Arial"/>
                <w:bCs/>
                <w:noProof/>
                <w:sz w:val="16"/>
                <w:szCs w:val="16"/>
              </w:rPr>
              <w:t>3</w:t>
            </w:r>
            <w:r w:rsidR="008C05BC" w:rsidRPr="008D4F63">
              <w:rPr>
                <w:rFonts w:ascii="Arial" w:hAnsi="Arial" w:cs="Arial"/>
                <w:bCs/>
                <w:noProof/>
                <w:sz w:val="16"/>
                <w:szCs w:val="16"/>
              </w:rPr>
              <w:fldChar w:fldCharType="end"/>
            </w:r>
            <w:r w:rsidR="00770014" w:rsidRPr="008D4F63">
              <w:rPr>
                <w:rFonts w:ascii="Arial" w:hAnsi="Arial" w:cs="Arial"/>
                <w:bCs/>
                <w:sz w:val="16"/>
                <w:szCs w:val="16"/>
              </w:rPr>
              <w:t xml:space="preserve">. </w:t>
            </w:r>
            <w:r w:rsidR="00561A6E" w:rsidRPr="008D4F63">
              <w:rPr>
                <w:rFonts w:ascii="Arial" w:hAnsi="Arial" w:cs="Arial"/>
                <w:bCs/>
                <w:sz w:val="16"/>
                <w:szCs w:val="16"/>
              </w:rPr>
              <w:t>Please specify the name of</w:t>
            </w:r>
            <w:r w:rsidR="00561A6E">
              <w:rPr>
                <w:rFonts w:ascii="Arial" w:hAnsi="Arial" w:cs="Arial"/>
                <w:bCs/>
                <w:sz w:val="16"/>
                <w:szCs w:val="16"/>
              </w:rPr>
              <w:t xml:space="preserve"> the household member to whom [Name]</w:t>
            </w:r>
            <w:r w:rsidR="00561A6E" w:rsidRPr="008D4F63">
              <w:rPr>
                <w:rFonts w:ascii="Arial" w:hAnsi="Arial" w:cs="Arial"/>
                <w:bCs/>
                <w:sz w:val="16"/>
                <w:szCs w:val="16"/>
              </w:rPr>
              <w:t xml:space="preserve"> is married/betroth</w:t>
            </w:r>
            <w:r w:rsidR="00561A6E">
              <w:rPr>
                <w:rFonts w:ascii="Arial" w:hAnsi="Arial" w:cs="Arial"/>
                <w:bCs/>
                <w:sz w:val="16"/>
                <w:szCs w:val="16"/>
              </w:rPr>
              <w:t>ed/in a consensual union. If [Name]</w:t>
            </w:r>
            <w:r w:rsidR="00561A6E" w:rsidRPr="008D4F63">
              <w:rPr>
                <w:rFonts w:ascii="Arial" w:hAnsi="Arial" w:cs="Arial"/>
                <w:bCs/>
                <w:sz w:val="16"/>
                <w:szCs w:val="16"/>
              </w:rPr>
              <w:t xml:space="preserve"> was a spouse of someone whose name does</w:t>
            </w:r>
            <w:r w:rsidR="00561A6E">
              <w:rPr>
                <w:rFonts w:ascii="Arial" w:hAnsi="Arial" w:cs="Arial"/>
                <w:bCs/>
                <w:sz w:val="16"/>
                <w:szCs w:val="16"/>
              </w:rPr>
              <w:t xml:space="preserve"> not appear, you should not decl</w:t>
            </w:r>
            <w:r w:rsidR="00561A6E" w:rsidRPr="008D4F63">
              <w:rPr>
                <w:rFonts w:ascii="Arial" w:hAnsi="Arial" w:cs="Arial"/>
                <w:bCs/>
                <w:sz w:val="16"/>
                <w:szCs w:val="16"/>
              </w:rPr>
              <w:t>are them to be a non-resident spouse of the household.</w:t>
            </w:r>
          </w:p>
          <w:p w14:paraId="71846870" w14:textId="77777777" w:rsidR="00561A6E" w:rsidRPr="008D4F63" w:rsidRDefault="00561A6E" w:rsidP="005A7BEF">
            <w:pPr>
              <w:rPr>
                <w:rFonts w:ascii="Arial" w:hAnsi="Arial" w:cs="Arial"/>
                <w:sz w:val="16"/>
                <w:szCs w:val="16"/>
              </w:rPr>
            </w:pPr>
          </w:p>
          <w:p w14:paraId="76745F57" w14:textId="218C1F69" w:rsidR="00561A6E" w:rsidRPr="008D4F63" w:rsidRDefault="00561A6E" w:rsidP="005A7BEF">
            <w:pPr>
              <w:rPr>
                <w:rFonts w:ascii="Arial" w:hAnsi="Arial" w:cs="Arial"/>
                <w:sz w:val="16"/>
                <w:szCs w:val="16"/>
              </w:rPr>
            </w:pPr>
            <w:r w:rsidRPr="008D4F63">
              <w:rPr>
                <w:rFonts w:ascii="Arial" w:hAnsi="Arial" w:cs="Arial"/>
                <w:sz w:val="16"/>
                <w:szCs w:val="16"/>
              </w:rPr>
              <w:t>[Lists relevant names]</w:t>
            </w:r>
          </w:p>
        </w:tc>
        <w:tc>
          <w:tcPr>
            <w:tcW w:w="462" w:type="pct"/>
            <w:vAlign w:val="center"/>
          </w:tcPr>
          <w:p w14:paraId="697A83AA" w14:textId="77777777" w:rsidR="00770014" w:rsidRPr="005A7BEF" w:rsidRDefault="00770014" w:rsidP="005A7BEF">
            <w:pPr>
              <w:jc w:val="center"/>
              <w:rPr>
                <w:rFonts w:ascii="Arial" w:hAnsi="Arial" w:cs="Arial"/>
                <w:b/>
                <w:sz w:val="16"/>
                <w:szCs w:val="16"/>
              </w:rPr>
            </w:pPr>
          </w:p>
        </w:tc>
        <w:tc>
          <w:tcPr>
            <w:tcW w:w="476" w:type="pct"/>
          </w:tcPr>
          <w:p w14:paraId="1C1A02BA" w14:textId="77777777" w:rsidR="00770014" w:rsidRPr="005A7BEF" w:rsidRDefault="00770014" w:rsidP="005A7BEF">
            <w:pPr>
              <w:jc w:val="center"/>
              <w:rPr>
                <w:rFonts w:ascii="Arial" w:hAnsi="Arial" w:cs="Arial"/>
                <w:b/>
                <w:sz w:val="16"/>
                <w:szCs w:val="16"/>
              </w:rPr>
            </w:pPr>
          </w:p>
        </w:tc>
        <w:tc>
          <w:tcPr>
            <w:tcW w:w="476" w:type="pct"/>
          </w:tcPr>
          <w:p w14:paraId="2CE7579D" w14:textId="77777777" w:rsidR="00770014" w:rsidRPr="005A7BEF" w:rsidRDefault="00770014" w:rsidP="005A7BEF">
            <w:pPr>
              <w:jc w:val="center"/>
              <w:rPr>
                <w:rFonts w:ascii="Arial" w:hAnsi="Arial" w:cs="Arial"/>
                <w:b/>
                <w:sz w:val="16"/>
                <w:szCs w:val="16"/>
              </w:rPr>
            </w:pPr>
          </w:p>
        </w:tc>
        <w:tc>
          <w:tcPr>
            <w:tcW w:w="476" w:type="pct"/>
          </w:tcPr>
          <w:p w14:paraId="4218E4CC" w14:textId="77777777" w:rsidR="00770014" w:rsidRPr="005A7BEF" w:rsidRDefault="00770014" w:rsidP="005A7BEF">
            <w:pPr>
              <w:jc w:val="center"/>
              <w:rPr>
                <w:rFonts w:ascii="Arial" w:hAnsi="Arial" w:cs="Arial"/>
                <w:b/>
                <w:sz w:val="16"/>
                <w:szCs w:val="16"/>
              </w:rPr>
            </w:pPr>
          </w:p>
        </w:tc>
        <w:tc>
          <w:tcPr>
            <w:tcW w:w="476" w:type="pct"/>
            <w:vAlign w:val="center"/>
          </w:tcPr>
          <w:p w14:paraId="500E39E1" w14:textId="77777777" w:rsidR="00770014" w:rsidRPr="005A7BEF" w:rsidRDefault="00770014" w:rsidP="005A7BEF">
            <w:pPr>
              <w:jc w:val="center"/>
              <w:rPr>
                <w:rFonts w:ascii="Arial" w:hAnsi="Arial" w:cs="Arial"/>
                <w:b/>
                <w:sz w:val="16"/>
                <w:szCs w:val="16"/>
              </w:rPr>
            </w:pPr>
          </w:p>
        </w:tc>
      </w:tr>
      <w:tr w:rsidR="00770014" w:rsidRPr="005A7BEF" w14:paraId="333403C4" w14:textId="77777777" w:rsidTr="00770014">
        <w:tc>
          <w:tcPr>
            <w:tcW w:w="2634" w:type="pct"/>
          </w:tcPr>
          <w:p w14:paraId="168DF2ED" w14:textId="7185F0E9" w:rsidR="00770014" w:rsidRPr="008D4F63" w:rsidRDefault="001F2D83" w:rsidP="005A7BEF">
            <w:pPr>
              <w:rPr>
                <w:rFonts w:ascii="Arial" w:hAnsi="Arial" w:cs="Arial"/>
                <w:sz w:val="16"/>
                <w:szCs w:val="16"/>
              </w:rPr>
            </w:pPr>
            <w:r w:rsidRPr="001F2D83">
              <w:rPr>
                <w:rFonts w:ascii="Arial" w:hAnsi="Arial" w:cs="Arial"/>
                <w:sz w:val="16"/>
                <w:szCs w:val="16"/>
              </w:rPr>
              <w:t>Based on the information you just provided,</w:t>
            </w:r>
            <w:r>
              <w:rPr>
                <w:rFonts w:ascii="Arial" w:hAnsi="Arial" w:cs="Arial"/>
                <w:sz w:val="16"/>
                <w:szCs w:val="16"/>
              </w:rPr>
              <w:t xml:space="preserve"> </w:t>
            </w:r>
            <w:r w:rsidR="00115E8E">
              <w:rPr>
                <w:rFonts w:ascii="Arial" w:hAnsi="Arial" w:cs="Arial"/>
                <w:sz w:val="16"/>
                <w:szCs w:val="16"/>
              </w:rPr>
              <w:t>this household has a total of [#</w:t>
            </w:r>
            <w:r>
              <w:rPr>
                <w:rFonts w:ascii="Arial" w:hAnsi="Arial" w:cs="Arial"/>
                <w:sz w:val="16"/>
                <w:szCs w:val="16"/>
              </w:rPr>
              <w:t>]</w:t>
            </w:r>
            <w:r w:rsidRPr="001F2D83">
              <w:rPr>
                <w:rFonts w:ascii="Arial" w:hAnsi="Arial" w:cs="Arial"/>
                <w:sz w:val="16"/>
                <w:szCs w:val="16"/>
              </w:rPr>
              <w:t xml:space="preserve"> non-resident spouses. Is this correct?</w:t>
            </w:r>
            <w:r>
              <w:rPr>
                <w:rFonts w:ascii="Arial" w:hAnsi="Arial" w:cs="Arial"/>
                <w:sz w:val="16"/>
                <w:szCs w:val="16"/>
              </w:rPr>
              <w:t xml:space="preserve"> 1-Yes 2-No</w:t>
            </w:r>
            <w:r w:rsidR="00FB6404">
              <w:rPr>
                <w:rFonts w:ascii="Arial" w:hAnsi="Arial" w:cs="Arial"/>
                <w:sz w:val="16"/>
                <w:szCs w:val="16"/>
              </w:rPr>
              <w:t xml:space="preserve"> &gt;&gt; correct</w:t>
            </w:r>
          </w:p>
        </w:tc>
        <w:tc>
          <w:tcPr>
            <w:tcW w:w="462" w:type="pct"/>
            <w:vAlign w:val="center"/>
          </w:tcPr>
          <w:p w14:paraId="5EAD2432" w14:textId="77777777" w:rsidR="00770014" w:rsidRPr="005A7BEF" w:rsidRDefault="00770014" w:rsidP="005A7BEF">
            <w:pPr>
              <w:jc w:val="center"/>
              <w:rPr>
                <w:rFonts w:ascii="Arial" w:hAnsi="Arial" w:cs="Arial"/>
                <w:b/>
                <w:sz w:val="16"/>
                <w:szCs w:val="16"/>
              </w:rPr>
            </w:pPr>
          </w:p>
        </w:tc>
        <w:tc>
          <w:tcPr>
            <w:tcW w:w="476" w:type="pct"/>
          </w:tcPr>
          <w:p w14:paraId="3352718D" w14:textId="77777777" w:rsidR="00770014" w:rsidRPr="005A7BEF" w:rsidRDefault="00770014" w:rsidP="005A7BEF">
            <w:pPr>
              <w:jc w:val="center"/>
              <w:rPr>
                <w:rFonts w:ascii="Arial" w:hAnsi="Arial" w:cs="Arial"/>
                <w:b/>
                <w:sz w:val="16"/>
                <w:szCs w:val="16"/>
              </w:rPr>
            </w:pPr>
          </w:p>
        </w:tc>
        <w:tc>
          <w:tcPr>
            <w:tcW w:w="476" w:type="pct"/>
          </w:tcPr>
          <w:p w14:paraId="7CDAEA76" w14:textId="77777777" w:rsidR="00770014" w:rsidRPr="005A7BEF" w:rsidRDefault="00770014" w:rsidP="005A7BEF">
            <w:pPr>
              <w:jc w:val="center"/>
              <w:rPr>
                <w:rFonts w:ascii="Arial" w:hAnsi="Arial" w:cs="Arial"/>
                <w:b/>
                <w:sz w:val="16"/>
                <w:szCs w:val="16"/>
              </w:rPr>
            </w:pPr>
          </w:p>
        </w:tc>
        <w:tc>
          <w:tcPr>
            <w:tcW w:w="476" w:type="pct"/>
          </w:tcPr>
          <w:p w14:paraId="7561B291" w14:textId="77777777" w:rsidR="00770014" w:rsidRPr="005A7BEF" w:rsidRDefault="00770014" w:rsidP="005A7BEF">
            <w:pPr>
              <w:jc w:val="center"/>
              <w:rPr>
                <w:rFonts w:ascii="Arial" w:hAnsi="Arial" w:cs="Arial"/>
                <w:b/>
                <w:sz w:val="16"/>
                <w:szCs w:val="16"/>
              </w:rPr>
            </w:pPr>
          </w:p>
        </w:tc>
        <w:tc>
          <w:tcPr>
            <w:tcW w:w="476" w:type="pct"/>
            <w:vAlign w:val="center"/>
          </w:tcPr>
          <w:p w14:paraId="400C4EB3" w14:textId="77777777" w:rsidR="00770014" w:rsidRPr="005A7BEF" w:rsidRDefault="00770014" w:rsidP="005A7BEF">
            <w:pPr>
              <w:jc w:val="center"/>
              <w:rPr>
                <w:rFonts w:ascii="Arial" w:hAnsi="Arial" w:cs="Arial"/>
                <w:b/>
                <w:sz w:val="16"/>
                <w:szCs w:val="16"/>
              </w:rPr>
            </w:pPr>
          </w:p>
        </w:tc>
      </w:tr>
    </w:tbl>
    <w:p w14:paraId="5B2E8DB4" w14:textId="59B4E6A9" w:rsidR="00D368DA" w:rsidRPr="00A40458" w:rsidRDefault="00A40458" w:rsidP="005A7BEF">
      <w:pPr>
        <w:rPr>
          <w:rFonts w:ascii="Arial" w:hAnsi="Arial" w:cs="Arial"/>
        </w:rPr>
      </w:pPr>
      <w:r>
        <w:rPr>
          <w:rFonts w:ascii="Arial" w:hAnsi="Arial" w:cs="Arial"/>
          <w:i/>
        </w:rPr>
        <w:lastRenderedPageBreak/>
        <w:t>INTERVIEWER READS:</w:t>
      </w:r>
      <w:r w:rsidRPr="00842F8E">
        <w:rPr>
          <w:rFonts w:ascii="Arial" w:hAnsi="Arial" w:cs="Arial"/>
          <w:b/>
        </w:rPr>
        <w:t xml:space="preserve"> </w:t>
      </w:r>
      <w:r>
        <w:rPr>
          <w:rFonts w:ascii="Arial" w:hAnsi="Arial" w:cs="Arial"/>
          <w:b/>
        </w:rPr>
        <w:t>“</w:t>
      </w:r>
      <w:r w:rsidRPr="00842F8E">
        <w:rPr>
          <w:rFonts w:ascii="Arial" w:hAnsi="Arial" w:cs="Arial"/>
          <w:b/>
        </w:rPr>
        <w:t>I would now like</w:t>
      </w:r>
      <w:r>
        <w:rPr>
          <w:rFonts w:ascii="Arial" w:hAnsi="Arial" w:cs="Arial"/>
          <w:b/>
        </w:rPr>
        <w:t xml:space="preserve"> to as</w:t>
      </w:r>
      <w:r w:rsidR="001E64FA">
        <w:rPr>
          <w:rFonts w:ascii="Arial" w:hAnsi="Arial" w:cs="Arial"/>
          <w:b/>
        </w:rPr>
        <w:t>k some questions about [</w:t>
      </w:r>
      <w:r>
        <w:rPr>
          <w:rFonts w:ascii="Arial" w:hAnsi="Arial" w:cs="Arial"/>
          <w:b/>
        </w:rPr>
        <w:t>Name]</w:t>
      </w:r>
      <w:r w:rsidRPr="00842F8E">
        <w:rPr>
          <w:rFonts w:ascii="Arial" w:hAnsi="Arial" w:cs="Arial"/>
          <w:b/>
        </w:rPr>
        <w:t>, one of the non-resident spouses of this household.</w:t>
      </w:r>
      <w:r>
        <w:rPr>
          <w:rFonts w:ascii="Arial" w:hAnsi="Arial" w:cs="Arial"/>
          <w:b/>
        </w:rPr>
        <w:t>”</w:t>
      </w:r>
    </w:p>
    <w:p w14:paraId="016D80CF" w14:textId="795F855F" w:rsidR="00115E8E" w:rsidRDefault="00115E8E" w:rsidP="005A7BEF">
      <w:pPr>
        <w:rPr>
          <w:rFonts w:ascii="Arial" w:hAnsi="Arial" w:cs="Arial"/>
        </w:rPr>
      </w:pPr>
    </w:p>
    <w:tbl>
      <w:tblPr>
        <w:tblW w:w="5025"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3"/>
        <w:gridCol w:w="1295"/>
        <w:gridCol w:w="1334"/>
        <w:gridCol w:w="1334"/>
        <w:gridCol w:w="1334"/>
        <w:gridCol w:w="1334"/>
      </w:tblGrid>
      <w:tr w:rsidR="00722C49" w:rsidRPr="005A7BEF" w14:paraId="3DAE9EDB" w14:textId="77777777" w:rsidTr="00583362">
        <w:tc>
          <w:tcPr>
            <w:tcW w:w="2634" w:type="pct"/>
          </w:tcPr>
          <w:p w14:paraId="0FFBC1FE" w14:textId="77777777" w:rsidR="00722C49" w:rsidRDefault="00722C49" w:rsidP="00583362">
            <w:pPr>
              <w:rPr>
                <w:rFonts w:ascii="Arial" w:hAnsi="Arial" w:cs="Arial"/>
                <w:sz w:val="16"/>
                <w:szCs w:val="16"/>
              </w:rPr>
            </w:pPr>
            <w:r w:rsidRPr="00722C49">
              <w:rPr>
                <w:rFonts w:ascii="Arial" w:hAnsi="Arial" w:cs="Arial"/>
                <w:sz w:val="16"/>
                <w:szCs w:val="16"/>
              </w:rPr>
              <w:t>Who is the person ans</w:t>
            </w:r>
            <w:r>
              <w:rPr>
                <w:rFonts w:ascii="Arial" w:hAnsi="Arial" w:cs="Arial"/>
                <w:sz w:val="16"/>
                <w:szCs w:val="16"/>
              </w:rPr>
              <w:t>wering these questions about [Name]</w:t>
            </w:r>
            <w:r w:rsidRPr="00722C49">
              <w:rPr>
                <w:rFonts w:ascii="Arial" w:hAnsi="Arial" w:cs="Arial"/>
                <w:sz w:val="16"/>
                <w:szCs w:val="16"/>
              </w:rPr>
              <w:t>?</w:t>
            </w:r>
          </w:p>
          <w:p w14:paraId="6A984F2D" w14:textId="78805BAD" w:rsidR="001E64FA" w:rsidRPr="00756DEE" w:rsidRDefault="001E64FA" w:rsidP="00583362">
            <w:pPr>
              <w:rPr>
                <w:rFonts w:ascii="Arial" w:hAnsi="Arial" w:cs="Arial"/>
                <w:sz w:val="16"/>
                <w:szCs w:val="16"/>
              </w:rPr>
            </w:pPr>
            <w:r>
              <w:rPr>
                <w:rFonts w:ascii="Arial" w:hAnsi="Arial" w:cs="Arial"/>
                <w:sz w:val="16"/>
                <w:szCs w:val="16"/>
              </w:rPr>
              <w:t>[Names appear for selection]</w:t>
            </w:r>
          </w:p>
        </w:tc>
        <w:tc>
          <w:tcPr>
            <w:tcW w:w="462" w:type="pct"/>
            <w:vAlign w:val="center"/>
          </w:tcPr>
          <w:p w14:paraId="702250A7" w14:textId="77777777" w:rsidR="00722C49" w:rsidRPr="005A7BEF" w:rsidRDefault="00722C49" w:rsidP="00583362">
            <w:pPr>
              <w:jc w:val="center"/>
              <w:rPr>
                <w:rFonts w:ascii="Arial" w:hAnsi="Arial" w:cs="Arial"/>
                <w:b/>
                <w:sz w:val="16"/>
                <w:szCs w:val="16"/>
              </w:rPr>
            </w:pPr>
          </w:p>
        </w:tc>
        <w:tc>
          <w:tcPr>
            <w:tcW w:w="476" w:type="pct"/>
          </w:tcPr>
          <w:p w14:paraId="6F7D18AA" w14:textId="77777777" w:rsidR="00722C49" w:rsidRPr="005A7BEF" w:rsidRDefault="00722C49" w:rsidP="00583362">
            <w:pPr>
              <w:jc w:val="center"/>
              <w:rPr>
                <w:rFonts w:ascii="Arial" w:hAnsi="Arial" w:cs="Arial"/>
                <w:b/>
                <w:sz w:val="16"/>
                <w:szCs w:val="16"/>
              </w:rPr>
            </w:pPr>
          </w:p>
        </w:tc>
        <w:tc>
          <w:tcPr>
            <w:tcW w:w="476" w:type="pct"/>
          </w:tcPr>
          <w:p w14:paraId="2D2837A8" w14:textId="77777777" w:rsidR="00722C49" w:rsidRPr="005A7BEF" w:rsidRDefault="00722C49" w:rsidP="00583362">
            <w:pPr>
              <w:jc w:val="center"/>
              <w:rPr>
                <w:rFonts w:ascii="Arial" w:hAnsi="Arial" w:cs="Arial"/>
                <w:b/>
                <w:sz w:val="16"/>
                <w:szCs w:val="16"/>
              </w:rPr>
            </w:pPr>
          </w:p>
        </w:tc>
        <w:tc>
          <w:tcPr>
            <w:tcW w:w="476" w:type="pct"/>
          </w:tcPr>
          <w:p w14:paraId="7AEBF248" w14:textId="77777777" w:rsidR="00722C49" w:rsidRPr="005A7BEF" w:rsidRDefault="00722C49" w:rsidP="00583362">
            <w:pPr>
              <w:jc w:val="center"/>
              <w:rPr>
                <w:rFonts w:ascii="Arial" w:hAnsi="Arial" w:cs="Arial"/>
                <w:b/>
                <w:sz w:val="16"/>
                <w:szCs w:val="16"/>
              </w:rPr>
            </w:pPr>
          </w:p>
        </w:tc>
        <w:tc>
          <w:tcPr>
            <w:tcW w:w="476" w:type="pct"/>
            <w:vAlign w:val="center"/>
          </w:tcPr>
          <w:p w14:paraId="48BAB495" w14:textId="77777777" w:rsidR="00722C49" w:rsidRPr="005A7BEF" w:rsidRDefault="00722C49" w:rsidP="00583362">
            <w:pPr>
              <w:jc w:val="center"/>
              <w:rPr>
                <w:rFonts w:ascii="Arial" w:hAnsi="Arial" w:cs="Arial"/>
                <w:b/>
                <w:sz w:val="16"/>
                <w:szCs w:val="16"/>
              </w:rPr>
            </w:pPr>
          </w:p>
        </w:tc>
      </w:tr>
      <w:tr w:rsidR="00115E8E" w:rsidRPr="005A7BEF" w14:paraId="6EC13F47" w14:textId="77777777" w:rsidTr="00583362">
        <w:tc>
          <w:tcPr>
            <w:tcW w:w="2634" w:type="pct"/>
          </w:tcPr>
          <w:p w14:paraId="00DBD99F" w14:textId="169FB4AE" w:rsidR="00115E8E" w:rsidRPr="00756DEE" w:rsidRDefault="00115E8E" w:rsidP="00583362">
            <w:pPr>
              <w:rPr>
                <w:rFonts w:ascii="Arial" w:hAnsi="Arial" w:cs="Arial"/>
                <w:sz w:val="16"/>
                <w:szCs w:val="16"/>
              </w:rPr>
            </w:pPr>
            <w:r w:rsidRPr="00756DEE">
              <w:rPr>
                <w:rFonts w:ascii="Arial" w:hAnsi="Arial" w:cs="Arial"/>
                <w:sz w:val="16"/>
                <w:szCs w:val="16"/>
              </w:rPr>
              <w:t>Q</w:t>
            </w:r>
            <w:r w:rsidRPr="00756DEE">
              <w:rPr>
                <w:rFonts w:ascii="Arial" w:hAnsi="Arial" w:cs="Arial"/>
              </w:rPr>
              <w:fldChar w:fldCharType="begin"/>
            </w:r>
            <w:r w:rsidRPr="00756DEE">
              <w:rPr>
                <w:rFonts w:ascii="Arial" w:hAnsi="Arial" w:cs="Arial"/>
              </w:rPr>
              <w:instrText xml:space="preserve"> SEQ B \n \* MERGEFORMAT </w:instrText>
            </w:r>
            <w:r w:rsidRPr="00756DEE">
              <w:rPr>
                <w:rFonts w:ascii="Arial" w:hAnsi="Arial" w:cs="Arial"/>
              </w:rPr>
              <w:fldChar w:fldCharType="separate"/>
            </w:r>
            <w:r w:rsidRPr="00756DEE">
              <w:rPr>
                <w:rFonts w:ascii="Arial" w:hAnsi="Arial" w:cs="Arial"/>
                <w:bCs/>
                <w:noProof/>
                <w:sz w:val="16"/>
                <w:szCs w:val="16"/>
              </w:rPr>
              <w:t>4</w:t>
            </w:r>
            <w:r w:rsidRPr="00756DEE">
              <w:rPr>
                <w:rFonts w:ascii="Arial" w:hAnsi="Arial" w:cs="Arial"/>
                <w:bCs/>
                <w:noProof/>
                <w:sz w:val="16"/>
                <w:szCs w:val="16"/>
              </w:rPr>
              <w:fldChar w:fldCharType="end"/>
            </w:r>
            <w:r w:rsidRPr="00756DEE">
              <w:rPr>
                <w:rFonts w:ascii="Arial" w:hAnsi="Arial" w:cs="Arial"/>
                <w:bCs/>
                <w:sz w:val="16"/>
                <w:szCs w:val="16"/>
              </w:rPr>
              <w:t xml:space="preserve">. In what year </w:t>
            </w:r>
            <w:r w:rsidRPr="00756DEE">
              <w:rPr>
                <w:rFonts w:ascii="Arial" w:hAnsi="Arial" w:cs="Arial"/>
                <w:sz w:val="16"/>
                <w:szCs w:val="16"/>
              </w:rPr>
              <w:t xml:space="preserve">was </w:t>
            </w:r>
            <w:r w:rsidR="00722C49">
              <w:rPr>
                <w:rFonts w:ascii="Arial" w:hAnsi="Arial" w:cs="Arial"/>
                <w:sz w:val="16"/>
                <w:szCs w:val="16"/>
              </w:rPr>
              <w:t>[Name]</w:t>
            </w:r>
            <w:r w:rsidRPr="00756DEE">
              <w:rPr>
                <w:rFonts w:ascii="Arial" w:hAnsi="Arial" w:cs="Arial"/>
                <w:sz w:val="16"/>
                <w:szCs w:val="16"/>
              </w:rPr>
              <w:t xml:space="preserve"> born? </w:t>
            </w:r>
          </w:p>
        </w:tc>
        <w:tc>
          <w:tcPr>
            <w:tcW w:w="462" w:type="pct"/>
            <w:vAlign w:val="center"/>
          </w:tcPr>
          <w:p w14:paraId="0D384E87" w14:textId="77777777" w:rsidR="00115E8E" w:rsidRPr="005A7BEF" w:rsidRDefault="00115E8E" w:rsidP="00583362">
            <w:pPr>
              <w:jc w:val="center"/>
              <w:rPr>
                <w:rFonts w:ascii="Arial" w:hAnsi="Arial" w:cs="Arial"/>
                <w:b/>
                <w:sz w:val="16"/>
                <w:szCs w:val="16"/>
              </w:rPr>
            </w:pPr>
          </w:p>
        </w:tc>
        <w:tc>
          <w:tcPr>
            <w:tcW w:w="476" w:type="pct"/>
          </w:tcPr>
          <w:p w14:paraId="44295980" w14:textId="77777777" w:rsidR="00115E8E" w:rsidRPr="005A7BEF" w:rsidRDefault="00115E8E" w:rsidP="00583362">
            <w:pPr>
              <w:jc w:val="center"/>
              <w:rPr>
                <w:rFonts w:ascii="Arial" w:hAnsi="Arial" w:cs="Arial"/>
                <w:b/>
                <w:sz w:val="16"/>
                <w:szCs w:val="16"/>
              </w:rPr>
            </w:pPr>
          </w:p>
        </w:tc>
        <w:tc>
          <w:tcPr>
            <w:tcW w:w="476" w:type="pct"/>
          </w:tcPr>
          <w:p w14:paraId="015B5B48" w14:textId="77777777" w:rsidR="00115E8E" w:rsidRPr="005A7BEF" w:rsidRDefault="00115E8E" w:rsidP="00583362">
            <w:pPr>
              <w:jc w:val="center"/>
              <w:rPr>
                <w:rFonts w:ascii="Arial" w:hAnsi="Arial" w:cs="Arial"/>
                <w:b/>
                <w:sz w:val="16"/>
                <w:szCs w:val="16"/>
              </w:rPr>
            </w:pPr>
          </w:p>
        </w:tc>
        <w:tc>
          <w:tcPr>
            <w:tcW w:w="476" w:type="pct"/>
          </w:tcPr>
          <w:p w14:paraId="28C997CC" w14:textId="77777777" w:rsidR="00115E8E" w:rsidRPr="005A7BEF" w:rsidRDefault="00115E8E" w:rsidP="00583362">
            <w:pPr>
              <w:jc w:val="center"/>
              <w:rPr>
                <w:rFonts w:ascii="Arial" w:hAnsi="Arial" w:cs="Arial"/>
                <w:b/>
                <w:sz w:val="16"/>
                <w:szCs w:val="16"/>
              </w:rPr>
            </w:pPr>
          </w:p>
        </w:tc>
        <w:tc>
          <w:tcPr>
            <w:tcW w:w="476" w:type="pct"/>
            <w:vAlign w:val="center"/>
          </w:tcPr>
          <w:p w14:paraId="58D14141" w14:textId="77777777" w:rsidR="00115E8E" w:rsidRPr="005A7BEF" w:rsidRDefault="00115E8E" w:rsidP="00583362">
            <w:pPr>
              <w:jc w:val="center"/>
              <w:rPr>
                <w:rFonts w:ascii="Arial" w:hAnsi="Arial" w:cs="Arial"/>
                <w:b/>
                <w:sz w:val="16"/>
                <w:szCs w:val="16"/>
              </w:rPr>
            </w:pPr>
          </w:p>
        </w:tc>
      </w:tr>
      <w:tr w:rsidR="00115E8E" w:rsidRPr="005A7BEF" w14:paraId="413D5A67" w14:textId="77777777" w:rsidTr="00583362">
        <w:tc>
          <w:tcPr>
            <w:tcW w:w="2634" w:type="pct"/>
          </w:tcPr>
          <w:p w14:paraId="5D6E4A79" w14:textId="54134AD8" w:rsidR="00722C49" w:rsidRPr="00722C49" w:rsidRDefault="00115E8E" w:rsidP="00722C49">
            <w:pPr>
              <w:rPr>
                <w:rFonts w:ascii="Arial" w:hAnsi="Arial" w:cs="Arial"/>
                <w:sz w:val="16"/>
                <w:szCs w:val="16"/>
              </w:rPr>
            </w:pPr>
            <w:r w:rsidRPr="00756DEE">
              <w:rPr>
                <w:rFonts w:ascii="Arial" w:hAnsi="Arial" w:cs="Arial"/>
                <w:sz w:val="16"/>
                <w:szCs w:val="16"/>
              </w:rPr>
              <w:t>Q</w:t>
            </w:r>
            <w:r w:rsidRPr="00756DEE">
              <w:rPr>
                <w:rFonts w:ascii="Arial" w:hAnsi="Arial" w:cs="Arial"/>
              </w:rPr>
              <w:fldChar w:fldCharType="begin"/>
            </w:r>
            <w:r w:rsidRPr="00756DEE">
              <w:rPr>
                <w:rFonts w:ascii="Arial" w:hAnsi="Arial" w:cs="Arial"/>
              </w:rPr>
              <w:instrText xml:space="preserve"> SEQ B \n \* MERGEFORMAT </w:instrText>
            </w:r>
            <w:r w:rsidRPr="00756DEE">
              <w:rPr>
                <w:rFonts w:ascii="Arial" w:hAnsi="Arial" w:cs="Arial"/>
              </w:rPr>
              <w:fldChar w:fldCharType="separate"/>
            </w:r>
            <w:r w:rsidRPr="00756DEE">
              <w:rPr>
                <w:rFonts w:ascii="Arial" w:hAnsi="Arial" w:cs="Arial"/>
                <w:bCs/>
                <w:noProof/>
                <w:sz w:val="16"/>
                <w:szCs w:val="16"/>
              </w:rPr>
              <w:t>6</w:t>
            </w:r>
            <w:r w:rsidRPr="00756DEE">
              <w:rPr>
                <w:rFonts w:ascii="Arial" w:hAnsi="Arial" w:cs="Arial"/>
                <w:bCs/>
                <w:noProof/>
                <w:sz w:val="16"/>
                <w:szCs w:val="16"/>
              </w:rPr>
              <w:fldChar w:fldCharType="end"/>
            </w:r>
            <w:r w:rsidRPr="00756DEE">
              <w:rPr>
                <w:rFonts w:ascii="Arial" w:hAnsi="Arial" w:cs="Arial"/>
                <w:bCs/>
                <w:sz w:val="16"/>
                <w:szCs w:val="16"/>
              </w:rPr>
              <w:t xml:space="preserve">. </w:t>
            </w:r>
            <w:r w:rsidR="00722C49">
              <w:rPr>
                <w:rFonts w:ascii="Arial" w:hAnsi="Arial" w:cs="Arial"/>
                <w:sz w:val="16"/>
                <w:szCs w:val="16"/>
              </w:rPr>
              <w:t>Q6 - What was [Name]</w:t>
            </w:r>
            <w:r w:rsidR="00722C49" w:rsidRPr="00722C49">
              <w:rPr>
                <w:rFonts w:ascii="Arial" w:hAnsi="Arial" w:cs="Arial"/>
                <w:sz w:val="16"/>
                <w:szCs w:val="16"/>
              </w:rPr>
              <w:t>'s age at the time of his/h</w:t>
            </w:r>
            <w:r w:rsidR="00722C49">
              <w:rPr>
                <w:rFonts w:ascii="Arial" w:hAnsi="Arial" w:cs="Arial"/>
                <w:sz w:val="16"/>
                <w:szCs w:val="16"/>
              </w:rPr>
              <w:t>er marriage to [</w:t>
            </w:r>
            <w:r w:rsidR="00255B3C">
              <w:rPr>
                <w:rFonts w:ascii="Arial" w:hAnsi="Arial" w:cs="Arial"/>
                <w:sz w:val="16"/>
                <w:szCs w:val="16"/>
              </w:rPr>
              <w:t xml:space="preserve">Household Member </w:t>
            </w:r>
            <w:r w:rsidR="000F60F4">
              <w:rPr>
                <w:rFonts w:ascii="Arial" w:hAnsi="Arial" w:cs="Arial"/>
                <w:sz w:val="16"/>
                <w:szCs w:val="16"/>
              </w:rPr>
              <w:t xml:space="preserve">Spouse </w:t>
            </w:r>
            <w:r w:rsidR="00722C49">
              <w:rPr>
                <w:rFonts w:ascii="Arial" w:hAnsi="Arial" w:cs="Arial"/>
                <w:sz w:val="16"/>
                <w:szCs w:val="16"/>
              </w:rPr>
              <w:t>Name]</w:t>
            </w:r>
            <w:r w:rsidR="00722C49" w:rsidRPr="00722C49">
              <w:rPr>
                <w:rFonts w:ascii="Arial" w:hAnsi="Arial" w:cs="Arial"/>
                <w:sz w:val="16"/>
                <w:szCs w:val="16"/>
              </w:rPr>
              <w:t>?</w:t>
            </w:r>
          </w:p>
          <w:p w14:paraId="06A57517" w14:textId="26D3E36D" w:rsidR="00115E8E" w:rsidRPr="008D4F63" w:rsidRDefault="00722C49">
            <w:pPr>
              <w:rPr>
                <w:rFonts w:ascii="Arial" w:hAnsi="Arial" w:cs="Arial"/>
                <w:i/>
                <w:sz w:val="16"/>
                <w:szCs w:val="16"/>
              </w:rPr>
            </w:pPr>
            <w:r w:rsidRPr="008D4F63">
              <w:rPr>
                <w:rFonts w:ascii="Arial" w:hAnsi="Arial" w:cs="Arial"/>
                <w:i/>
                <w:sz w:val="16"/>
                <w:szCs w:val="16"/>
              </w:rPr>
              <w:t xml:space="preserve">If [Name] has never been married, please enter -777. </w:t>
            </w:r>
          </w:p>
        </w:tc>
        <w:tc>
          <w:tcPr>
            <w:tcW w:w="462" w:type="pct"/>
            <w:vAlign w:val="center"/>
          </w:tcPr>
          <w:p w14:paraId="1489B538" w14:textId="77777777" w:rsidR="00115E8E" w:rsidRPr="005A7BEF" w:rsidRDefault="00115E8E" w:rsidP="00583362">
            <w:pPr>
              <w:jc w:val="center"/>
              <w:rPr>
                <w:rFonts w:ascii="Arial" w:hAnsi="Arial" w:cs="Arial"/>
                <w:b/>
                <w:sz w:val="16"/>
                <w:szCs w:val="16"/>
              </w:rPr>
            </w:pPr>
          </w:p>
        </w:tc>
        <w:tc>
          <w:tcPr>
            <w:tcW w:w="476" w:type="pct"/>
          </w:tcPr>
          <w:p w14:paraId="01F9F239" w14:textId="77777777" w:rsidR="00115E8E" w:rsidRPr="005A7BEF" w:rsidRDefault="00115E8E" w:rsidP="00583362">
            <w:pPr>
              <w:jc w:val="center"/>
              <w:rPr>
                <w:rFonts w:ascii="Arial" w:hAnsi="Arial" w:cs="Arial"/>
                <w:b/>
                <w:sz w:val="16"/>
                <w:szCs w:val="16"/>
              </w:rPr>
            </w:pPr>
          </w:p>
        </w:tc>
        <w:tc>
          <w:tcPr>
            <w:tcW w:w="476" w:type="pct"/>
          </w:tcPr>
          <w:p w14:paraId="6CCE361E" w14:textId="77777777" w:rsidR="00115E8E" w:rsidRPr="005A7BEF" w:rsidRDefault="00115E8E" w:rsidP="00583362">
            <w:pPr>
              <w:jc w:val="center"/>
              <w:rPr>
                <w:rFonts w:ascii="Arial" w:hAnsi="Arial" w:cs="Arial"/>
                <w:b/>
                <w:sz w:val="16"/>
                <w:szCs w:val="16"/>
              </w:rPr>
            </w:pPr>
          </w:p>
        </w:tc>
        <w:tc>
          <w:tcPr>
            <w:tcW w:w="476" w:type="pct"/>
          </w:tcPr>
          <w:p w14:paraId="3DFF0CB2" w14:textId="77777777" w:rsidR="00115E8E" w:rsidRPr="005A7BEF" w:rsidRDefault="00115E8E" w:rsidP="00583362">
            <w:pPr>
              <w:jc w:val="center"/>
              <w:rPr>
                <w:rFonts w:ascii="Arial" w:hAnsi="Arial" w:cs="Arial"/>
                <w:b/>
                <w:sz w:val="16"/>
                <w:szCs w:val="16"/>
              </w:rPr>
            </w:pPr>
          </w:p>
        </w:tc>
        <w:tc>
          <w:tcPr>
            <w:tcW w:w="476" w:type="pct"/>
            <w:vAlign w:val="center"/>
          </w:tcPr>
          <w:p w14:paraId="7C96D384" w14:textId="77777777" w:rsidR="00115E8E" w:rsidRPr="005A7BEF" w:rsidRDefault="00115E8E" w:rsidP="00583362">
            <w:pPr>
              <w:jc w:val="center"/>
              <w:rPr>
                <w:rFonts w:ascii="Arial" w:hAnsi="Arial" w:cs="Arial"/>
                <w:b/>
                <w:sz w:val="16"/>
                <w:szCs w:val="16"/>
              </w:rPr>
            </w:pPr>
          </w:p>
        </w:tc>
      </w:tr>
      <w:tr w:rsidR="00115E8E" w:rsidRPr="005A7BEF" w14:paraId="73BDC6FB" w14:textId="77777777" w:rsidTr="00583362">
        <w:tc>
          <w:tcPr>
            <w:tcW w:w="2634" w:type="pct"/>
          </w:tcPr>
          <w:p w14:paraId="4A64ED7F" w14:textId="77777777" w:rsidR="00D118E6" w:rsidRDefault="00583362">
            <w:pPr>
              <w:rPr>
                <w:rFonts w:ascii="Arial" w:hAnsi="Arial" w:cs="Arial"/>
                <w:sz w:val="16"/>
                <w:szCs w:val="16"/>
              </w:rPr>
            </w:pPr>
            <w:r w:rsidRPr="00583362">
              <w:rPr>
                <w:rFonts w:ascii="Arial" w:hAnsi="Arial" w:cs="Arial"/>
                <w:sz w:val="16"/>
                <w:szCs w:val="16"/>
              </w:rPr>
              <w:t xml:space="preserve">Q7 </w:t>
            </w:r>
            <w:r>
              <w:rPr>
                <w:rFonts w:ascii="Arial" w:hAnsi="Arial" w:cs="Arial"/>
                <w:sz w:val="16"/>
                <w:szCs w:val="16"/>
              </w:rPr>
              <w:t>- To what ethnic group does [Name]’</w:t>
            </w:r>
            <w:r w:rsidRPr="00583362">
              <w:rPr>
                <w:rFonts w:ascii="Arial" w:hAnsi="Arial" w:cs="Arial"/>
                <w:sz w:val="16"/>
                <w:szCs w:val="16"/>
              </w:rPr>
              <w:t>s current/most recent spouse belong?</w:t>
            </w:r>
          </w:p>
          <w:p w14:paraId="69C1E72D" w14:textId="0ED19FF5" w:rsidR="00115E8E" w:rsidRPr="00756DEE" w:rsidRDefault="00D118E6">
            <w:pPr>
              <w:rPr>
                <w:rFonts w:ascii="Arial" w:hAnsi="Arial" w:cs="Arial"/>
                <w:sz w:val="16"/>
                <w:szCs w:val="16"/>
              </w:rPr>
            </w:pPr>
            <w:r>
              <w:rPr>
                <w:rFonts w:ascii="Arial" w:hAnsi="Arial" w:cs="Arial"/>
                <w:sz w:val="16"/>
                <w:szCs w:val="16"/>
              </w:rPr>
              <w:t>[Ethnicities appear for selection]</w:t>
            </w:r>
          </w:p>
        </w:tc>
        <w:tc>
          <w:tcPr>
            <w:tcW w:w="462" w:type="pct"/>
          </w:tcPr>
          <w:p w14:paraId="4ECE874F" w14:textId="77777777" w:rsidR="00115E8E" w:rsidRPr="005A7BEF" w:rsidRDefault="00115E8E" w:rsidP="00583362">
            <w:pPr>
              <w:jc w:val="center"/>
              <w:rPr>
                <w:rFonts w:ascii="Arial" w:hAnsi="Arial" w:cs="Arial"/>
                <w:b/>
                <w:sz w:val="16"/>
                <w:szCs w:val="16"/>
              </w:rPr>
            </w:pPr>
          </w:p>
          <w:p w14:paraId="6429B2FF" w14:textId="77777777" w:rsidR="00115E8E" w:rsidRPr="005A7BEF" w:rsidRDefault="00115E8E" w:rsidP="00583362">
            <w:pPr>
              <w:jc w:val="center"/>
              <w:rPr>
                <w:rFonts w:ascii="Arial" w:hAnsi="Arial" w:cs="Arial"/>
                <w:b/>
                <w:sz w:val="16"/>
                <w:szCs w:val="16"/>
              </w:rPr>
            </w:pPr>
          </w:p>
          <w:p w14:paraId="2EC4BD8D" w14:textId="77777777" w:rsidR="00115E8E" w:rsidRPr="005A7BEF" w:rsidRDefault="00115E8E" w:rsidP="00583362">
            <w:pPr>
              <w:jc w:val="center"/>
              <w:rPr>
                <w:rFonts w:ascii="Arial" w:hAnsi="Arial" w:cs="Arial"/>
                <w:b/>
                <w:sz w:val="16"/>
                <w:szCs w:val="16"/>
              </w:rPr>
            </w:pPr>
          </w:p>
        </w:tc>
        <w:tc>
          <w:tcPr>
            <w:tcW w:w="476" w:type="pct"/>
          </w:tcPr>
          <w:p w14:paraId="4CA886B0" w14:textId="77777777" w:rsidR="00115E8E" w:rsidRPr="005A7BEF" w:rsidRDefault="00115E8E" w:rsidP="00583362">
            <w:pPr>
              <w:jc w:val="center"/>
              <w:rPr>
                <w:rFonts w:ascii="Arial" w:hAnsi="Arial" w:cs="Arial"/>
                <w:b/>
                <w:sz w:val="16"/>
                <w:szCs w:val="16"/>
              </w:rPr>
            </w:pPr>
          </w:p>
        </w:tc>
        <w:tc>
          <w:tcPr>
            <w:tcW w:w="476" w:type="pct"/>
          </w:tcPr>
          <w:p w14:paraId="7843FE2D" w14:textId="77777777" w:rsidR="00115E8E" w:rsidRPr="005A7BEF" w:rsidRDefault="00115E8E" w:rsidP="00583362">
            <w:pPr>
              <w:jc w:val="center"/>
              <w:rPr>
                <w:rFonts w:ascii="Arial" w:hAnsi="Arial" w:cs="Arial"/>
                <w:b/>
                <w:sz w:val="16"/>
                <w:szCs w:val="16"/>
              </w:rPr>
            </w:pPr>
          </w:p>
        </w:tc>
        <w:tc>
          <w:tcPr>
            <w:tcW w:w="476" w:type="pct"/>
          </w:tcPr>
          <w:p w14:paraId="637B084B" w14:textId="77777777" w:rsidR="00115E8E" w:rsidRPr="005A7BEF" w:rsidRDefault="00115E8E" w:rsidP="00583362">
            <w:pPr>
              <w:jc w:val="center"/>
              <w:rPr>
                <w:rFonts w:ascii="Arial" w:hAnsi="Arial" w:cs="Arial"/>
                <w:b/>
                <w:sz w:val="16"/>
                <w:szCs w:val="16"/>
              </w:rPr>
            </w:pPr>
          </w:p>
        </w:tc>
        <w:tc>
          <w:tcPr>
            <w:tcW w:w="476" w:type="pct"/>
          </w:tcPr>
          <w:p w14:paraId="01FA2082" w14:textId="77777777" w:rsidR="00115E8E" w:rsidRPr="005A7BEF" w:rsidRDefault="00115E8E" w:rsidP="00583362">
            <w:pPr>
              <w:jc w:val="center"/>
              <w:rPr>
                <w:rFonts w:ascii="Arial" w:hAnsi="Arial" w:cs="Arial"/>
                <w:b/>
                <w:sz w:val="16"/>
                <w:szCs w:val="16"/>
              </w:rPr>
            </w:pPr>
          </w:p>
        </w:tc>
      </w:tr>
      <w:tr w:rsidR="00115E8E" w:rsidRPr="005A7BEF" w14:paraId="7B5F0FCB" w14:textId="77777777" w:rsidTr="00583362">
        <w:trPr>
          <w:trHeight w:val="2501"/>
        </w:trPr>
        <w:tc>
          <w:tcPr>
            <w:tcW w:w="2634" w:type="pct"/>
          </w:tcPr>
          <w:p w14:paraId="52878E62" w14:textId="09E741DF" w:rsidR="00115E8E" w:rsidRPr="00756DEE" w:rsidRDefault="00115E8E" w:rsidP="00583362">
            <w:pPr>
              <w:rPr>
                <w:rFonts w:ascii="Arial" w:hAnsi="Arial" w:cs="Arial"/>
                <w:sz w:val="16"/>
                <w:szCs w:val="16"/>
              </w:rPr>
            </w:pPr>
            <w:r w:rsidRPr="00756DEE">
              <w:rPr>
                <w:rFonts w:ascii="Arial" w:hAnsi="Arial" w:cs="Arial"/>
                <w:sz w:val="16"/>
                <w:szCs w:val="16"/>
              </w:rPr>
              <w:t>Q</w:t>
            </w:r>
            <w:r w:rsidRPr="00756DEE">
              <w:rPr>
                <w:rFonts w:ascii="Arial" w:hAnsi="Arial" w:cs="Arial"/>
              </w:rPr>
              <w:fldChar w:fldCharType="begin"/>
            </w:r>
            <w:r w:rsidRPr="00756DEE">
              <w:rPr>
                <w:rFonts w:ascii="Arial" w:hAnsi="Arial" w:cs="Arial"/>
              </w:rPr>
              <w:instrText xml:space="preserve"> SEQ B \n \* MERGEFORMAT </w:instrText>
            </w:r>
            <w:r w:rsidRPr="00756DEE">
              <w:rPr>
                <w:rFonts w:ascii="Arial" w:hAnsi="Arial" w:cs="Arial"/>
              </w:rPr>
              <w:fldChar w:fldCharType="separate"/>
            </w:r>
            <w:r w:rsidRPr="00756DEE">
              <w:rPr>
                <w:rFonts w:ascii="Arial" w:hAnsi="Arial" w:cs="Arial"/>
                <w:bCs/>
                <w:noProof/>
                <w:sz w:val="16"/>
                <w:szCs w:val="16"/>
              </w:rPr>
              <w:t>8</w:t>
            </w:r>
            <w:r w:rsidRPr="00756DEE">
              <w:rPr>
                <w:rFonts w:ascii="Arial" w:hAnsi="Arial" w:cs="Arial"/>
                <w:bCs/>
                <w:noProof/>
                <w:sz w:val="16"/>
                <w:szCs w:val="16"/>
              </w:rPr>
              <w:fldChar w:fldCharType="end"/>
            </w:r>
            <w:r w:rsidRPr="00756DEE">
              <w:rPr>
                <w:rFonts w:ascii="Arial" w:hAnsi="Arial" w:cs="Arial"/>
                <w:bCs/>
                <w:sz w:val="16"/>
                <w:szCs w:val="16"/>
              </w:rPr>
              <w:t xml:space="preserve">. </w:t>
            </w:r>
            <w:r w:rsidRPr="00756DEE">
              <w:rPr>
                <w:rFonts w:ascii="Arial" w:hAnsi="Arial" w:cs="Arial"/>
                <w:sz w:val="16"/>
                <w:szCs w:val="16"/>
              </w:rPr>
              <w:t xml:space="preserve">What is the highest level of schooling </w:t>
            </w:r>
            <w:r w:rsidR="00583362">
              <w:rPr>
                <w:rFonts w:ascii="Arial" w:hAnsi="Arial" w:cs="Arial"/>
                <w:sz w:val="16"/>
                <w:szCs w:val="16"/>
              </w:rPr>
              <w:t>that</w:t>
            </w:r>
            <w:r w:rsidRPr="00756DEE">
              <w:rPr>
                <w:rFonts w:ascii="Arial" w:hAnsi="Arial" w:cs="Arial"/>
                <w:sz w:val="16"/>
                <w:szCs w:val="16"/>
              </w:rPr>
              <w:t xml:space="preserve"> [</w:t>
            </w:r>
            <w:r w:rsidR="00583362">
              <w:rPr>
                <w:rFonts w:ascii="Arial" w:hAnsi="Arial" w:cs="Arial"/>
                <w:sz w:val="16"/>
                <w:szCs w:val="16"/>
              </w:rPr>
              <w:t>Name</w:t>
            </w:r>
            <w:r w:rsidRPr="00756DEE">
              <w:rPr>
                <w:rFonts w:ascii="Arial" w:hAnsi="Arial" w:cs="Arial"/>
                <w:sz w:val="16"/>
                <w:szCs w:val="16"/>
              </w:rPr>
              <w:t>]</w:t>
            </w:r>
            <w:r w:rsidR="00255B3C">
              <w:rPr>
                <w:rFonts w:ascii="Arial" w:hAnsi="Arial" w:cs="Arial"/>
                <w:sz w:val="16"/>
                <w:szCs w:val="16"/>
              </w:rPr>
              <w:t xml:space="preserve"> has comple</w:t>
            </w:r>
            <w:r w:rsidR="00583362">
              <w:rPr>
                <w:rFonts w:ascii="Arial" w:hAnsi="Arial" w:cs="Arial"/>
                <w:sz w:val="16"/>
                <w:szCs w:val="16"/>
              </w:rPr>
              <w:t>ted</w:t>
            </w:r>
            <w:r w:rsidRPr="00756DEE">
              <w:rPr>
                <w:rFonts w:ascii="Arial" w:hAnsi="Arial" w:cs="Arial"/>
                <w:sz w:val="16"/>
                <w:szCs w:val="16"/>
              </w:rPr>
              <w:t xml:space="preserve">? </w:t>
            </w:r>
          </w:p>
          <w:p w14:paraId="356E3878"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0. None </w:t>
            </w:r>
          </w:p>
          <w:p w14:paraId="60791887"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2. Primary </w:t>
            </w:r>
          </w:p>
          <w:p w14:paraId="20AED115"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3. Middle/JHS </w:t>
            </w:r>
          </w:p>
          <w:p w14:paraId="6D97C487"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4. Voc/Comm </w:t>
            </w:r>
          </w:p>
          <w:p w14:paraId="725B6E32"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5. 'O' level </w:t>
            </w:r>
          </w:p>
          <w:p w14:paraId="389F5772"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6. SSS </w:t>
            </w:r>
          </w:p>
          <w:p w14:paraId="53EA7DD0"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7. 'A' level </w:t>
            </w:r>
          </w:p>
          <w:p w14:paraId="65E986C0"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8. Training college </w:t>
            </w:r>
          </w:p>
          <w:p w14:paraId="4AE36D0F"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9. Technical/professional </w:t>
            </w:r>
          </w:p>
          <w:p w14:paraId="11DBB537" w14:textId="77777777" w:rsidR="00115E8E" w:rsidRPr="00756DEE" w:rsidRDefault="00115E8E" w:rsidP="00583362">
            <w:pPr>
              <w:rPr>
                <w:rFonts w:ascii="Arial" w:hAnsi="Arial" w:cs="Arial"/>
                <w:sz w:val="16"/>
                <w:szCs w:val="16"/>
              </w:rPr>
            </w:pPr>
            <w:r w:rsidRPr="00756DEE">
              <w:rPr>
                <w:rFonts w:ascii="Arial" w:hAnsi="Arial" w:cs="Arial"/>
                <w:sz w:val="16"/>
                <w:szCs w:val="16"/>
              </w:rPr>
              <w:t xml:space="preserve">10. Tertiary </w:t>
            </w:r>
          </w:p>
          <w:p w14:paraId="7A2D7280" w14:textId="653A8517" w:rsidR="00115E8E" w:rsidRPr="00756DEE" w:rsidRDefault="00115E8E" w:rsidP="00583362">
            <w:pPr>
              <w:rPr>
                <w:rFonts w:ascii="Arial" w:hAnsi="Arial" w:cs="Arial"/>
                <w:sz w:val="16"/>
                <w:szCs w:val="16"/>
              </w:rPr>
            </w:pPr>
            <w:r w:rsidRPr="00756DEE">
              <w:rPr>
                <w:rFonts w:ascii="Arial" w:hAnsi="Arial" w:cs="Arial"/>
                <w:sz w:val="16"/>
                <w:szCs w:val="16"/>
              </w:rPr>
              <w:t>11. Koranic</w:t>
            </w:r>
          </w:p>
        </w:tc>
        <w:tc>
          <w:tcPr>
            <w:tcW w:w="462" w:type="pct"/>
          </w:tcPr>
          <w:p w14:paraId="3C8E8CDD" w14:textId="77777777" w:rsidR="00115E8E" w:rsidRPr="005A7BEF" w:rsidRDefault="00115E8E" w:rsidP="00583362">
            <w:pPr>
              <w:spacing w:before="60" w:after="30"/>
              <w:jc w:val="center"/>
              <w:rPr>
                <w:rFonts w:ascii="Arial" w:hAnsi="Arial" w:cs="Arial"/>
                <w:b/>
                <w:sz w:val="16"/>
                <w:szCs w:val="16"/>
              </w:rPr>
            </w:pPr>
          </w:p>
        </w:tc>
        <w:tc>
          <w:tcPr>
            <w:tcW w:w="476" w:type="pct"/>
          </w:tcPr>
          <w:p w14:paraId="43BED792" w14:textId="77777777" w:rsidR="00115E8E" w:rsidRPr="005A7BEF" w:rsidRDefault="00115E8E" w:rsidP="00583362">
            <w:pPr>
              <w:spacing w:before="60" w:after="30"/>
              <w:jc w:val="center"/>
              <w:rPr>
                <w:rFonts w:ascii="Arial" w:hAnsi="Arial" w:cs="Arial"/>
                <w:b/>
                <w:sz w:val="16"/>
                <w:szCs w:val="16"/>
              </w:rPr>
            </w:pPr>
          </w:p>
        </w:tc>
        <w:tc>
          <w:tcPr>
            <w:tcW w:w="476" w:type="pct"/>
          </w:tcPr>
          <w:p w14:paraId="0B60DB5A" w14:textId="77777777" w:rsidR="00115E8E" w:rsidRPr="005A7BEF" w:rsidRDefault="00115E8E" w:rsidP="00583362">
            <w:pPr>
              <w:spacing w:before="60" w:after="30"/>
              <w:jc w:val="center"/>
              <w:rPr>
                <w:rFonts w:ascii="Arial" w:hAnsi="Arial" w:cs="Arial"/>
                <w:b/>
                <w:sz w:val="16"/>
                <w:szCs w:val="16"/>
              </w:rPr>
            </w:pPr>
          </w:p>
        </w:tc>
        <w:tc>
          <w:tcPr>
            <w:tcW w:w="476" w:type="pct"/>
          </w:tcPr>
          <w:p w14:paraId="1DCBC0F9" w14:textId="77777777" w:rsidR="00115E8E" w:rsidRPr="005A7BEF" w:rsidRDefault="00115E8E" w:rsidP="00583362">
            <w:pPr>
              <w:spacing w:before="60" w:after="30"/>
              <w:jc w:val="center"/>
              <w:rPr>
                <w:rFonts w:ascii="Arial" w:hAnsi="Arial" w:cs="Arial"/>
                <w:b/>
                <w:sz w:val="16"/>
                <w:szCs w:val="16"/>
              </w:rPr>
            </w:pPr>
          </w:p>
        </w:tc>
        <w:tc>
          <w:tcPr>
            <w:tcW w:w="476" w:type="pct"/>
          </w:tcPr>
          <w:p w14:paraId="2CB6C98E" w14:textId="77777777" w:rsidR="00115E8E" w:rsidRPr="005A7BEF" w:rsidRDefault="00115E8E" w:rsidP="00583362">
            <w:pPr>
              <w:spacing w:before="60" w:after="30"/>
              <w:jc w:val="center"/>
              <w:rPr>
                <w:rFonts w:ascii="Arial" w:hAnsi="Arial" w:cs="Arial"/>
                <w:b/>
                <w:sz w:val="16"/>
                <w:szCs w:val="16"/>
              </w:rPr>
            </w:pPr>
          </w:p>
        </w:tc>
      </w:tr>
      <w:tr w:rsidR="00115E8E" w:rsidRPr="005A7BEF" w14:paraId="62E26275" w14:textId="77777777" w:rsidTr="00583362">
        <w:tc>
          <w:tcPr>
            <w:tcW w:w="2634" w:type="pct"/>
          </w:tcPr>
          <w:p w14:paraId="72968E78" w14:textId="51C9F444" w:rsidR="00255B3C" w:rsidRDefault="00115E8E" w:rsidP="00583362">
            <w:pPr>
              <w:rPr>
                <w:rFonts w:ascii="Arial" w:hAnsi="Arial" w:cs="Arial"/>
                <w:sz w:val="16"/>
                <w:szCs w:val="16"/>
              </w:rPr>
            </w:pPr>
            <w:r w:rsidRPr="00756DEE">
              <w:rPr>
                <w:rFonts w:ascii="Arial" w:hAnsi="Arial" w:cs="Arial"/>
                <w:sz w:val="16"/>
                <w:szCs w:val="16"/>
              </w:rPr>
              <w:t>Q</w:t>
            </w:r>
            <w:r w:rsidRPr="00756DEE">
              <w:rPr>
                <w:rFonts w:ascii="Arial" w:hAnsi="Arial" w:cs="Arial"/>
              </w:rPr>
              <w:fldChar w:fldCharType="begin"/>
            </w:r>
            <w:r w:rsidRPr="00756DEE">
              <w:rPr>
                <w:rFonts w:ascii="Arial" w:hAnsi="Arial" w:cs="Arial"/>
              </w:rPr>
              <w:instrText xml:space="preserve"> SEQ B \n \* MERGEFORMAT </w:instrText>
            </w:r>
            <w:r w:rsidRPr="00756DEE">
              <w:rPr>
                <w:rFonts w:ascii="Arial" w:hAnsi="Arial" w:cs="Arial"/>
              </w:rPr>
              <w:fldChar w:fldCharType="separate"/>
            </w:r>
            <w:r w:rsidRPr="00756DEE">
              <w:rPr>
                <w:rFonts w:ascii="Arial" w:hAnsi="Arial" w:cs="Arial"/>
                <w:bCs/>
                <w:noProof/>
                <w:sz w:val="16"/>
                <w:szCs w:val="16"/>
              </w:rPr>
              <w:t>9</w:t>
            </w:r>
            <w:r w:rsidRPr="00756DEE">
              <w:rPr>
                <w:rFonts w:ascii="Arial" w:hAnsi="Arial" w:cs="Arial"/>
                <w:bCs/>
                <w:noProof/>
                <w:sz w:val="16"/>
                <w:szCs w:val="16"/>
              </w:rPr>
              <w:fldChar w:fldCharType="end"/>
            </w:r>
            <w:r w:rsidRPr="00756DEE">
              <w:rPr>
                <w:rFonts w:ascii="Arial" w:hAnsi="Arial" w:cs="Arial"/>
                <w:bCs/>
                <w:sz w:val="16"/>
                <w:szCs w:val="16"/>
              </w:rPr>
              <w:t xml:space="preserve">. </w:t>
            </w:r>
            <w:r w:rsidRPr="00756DEE">
              <w:rPr>
                <w:rFonts w:ascii="Arial" w:hAnsi="Arial" w:cs="Arial"/>
                <w:sz w:val="16"/>
                <w:szCs w:val="16"/>
              </w:rPr>
              <w:t xml:space="preserve">When did </w:t>
            </w:r>
            <w:r w:rsidR="00255B3C">
              <w:rPr>
                <w:rFonts w:ascii="Arial" w:hAnsi="Arial" w:cs="Arial"/>
                <w:sz w:val="16"/>
                <w:szCs w:val="16"/>
              </w:rPr>
              <w:t>[Non-Resident Spouse Name]</w:t>
            </w:r>
            <w:r w:rsidRPr="00756DEE">
              <w:rPr>
                <w:rFonts w:ascii="Arial" w:hAnsi="Arial" w:cs="Arial"/>
                <w:sz w:val="16"/>
                <w:szCs w:val="16"/>
              </w:rPr>
              <w:t xml:space="preserve"> last live with </w:t>
            </w:r>
            <w:r w:rsidR="00255B3C">
              <w:rPr>
                <w:rFonts w:ascii="Arial" w:hAnsi="Arial" w:cs="Arial"/>
                <w:sz w:val="16"/>
                <w:szCs w:val="16"/>
              </w:rPr>
              <w:t>[Household Member</w:t>
            </w:r>
            <w:r w:rsidR="000F60F4">
              <w:rPr>
                <w:rFonts w:ascii="Arial" w:hAnsi="Arial" w:cs="Arial"/>
                <w:sz w:val="16"/>
                <w:szCs w:val="16"/>
              </w:rPr>
              <w:t xml:space="preserve"> Spouse</w:t>
            </w:r>
            <w:r w:rsidR="00255B3C">
              <w:rPr>
                <w:rFonts w:ascii="Arial" w:hAnsi="Arial" w:cs="Arial"/>
                <w:sz w:val="16"/>
                <w:szCs w:val="16"/>
              </w:rPr>
              <w:t xml:space="preserve"> Name</w:t>
            </w:r>
            <w:r w:rsidRPr="00756DEE">
              <w:rPr>
                <w:rFonts w:ascii="Arial" w:hAnsi="Arial" w:cs="Arial"/>
                <w:sz w:val="16"/>
                <w:szCs w:val="16"/>
              </w:rPr>
              <w:t xml:space="preserve">]? </w:t>
            </w:r>
          </w:p>
          <w:p w14:paraId="08EDDC54" w14:textId="1110B5B3" w:rsidR="00115E8E" w:rsidRPr="00842F8E" w:rsidRDefault="00255B3C">
            <w:pPr>
              <w:rPr>
                <w:rFonts w:ascii="Arial" w:hAnsi="Arial" w:cs="Arial"/>
                <w:i/>
                <w:sz w:val="16"/>
                <w:szCs w:val="16"/>
              </w:rPr>
            </w:pPr>
            <w:r w:rsidRPr="00842F8E">
              <w:rPr>
                <w:rFonts w:ascii="Arial" w:hAnsi="Arial" w:cs="Arial"/>
                <w:i/>
                <w:sz w:val="16"/>
                <w:szCs w:val="16"/>
              </w:rPr>
              <w:t xml:space="preserve">If [Non-Resident Spouse Name] and [Household Resident Name]r have never lived together, please enter -777. </w:t>
            </w:r>
          </w:p>
        </w:tc>
        <w:tc>
          <w:tcPr>
            <w:tcW w:w="462" w:type="pct"/>
            <w:vAlign w:val="center"/>
          </w:tcPr>
          <w:p w14:paraId="282A467A" w14:textId="77777777" w:rsidR="00115E8E" w:rsidRPr="005A7BEF" w:rsidRDefault="00115E8E" w:rsidP="00583362">
            <w:pPr>
              <w:rPr>
                <w:rFonts w:ascii="Arial" w:hAnsi="Arial" w:cs="Arial"/>
                <w:b/>
                <w:sz w:val="16"/>
                <w:szCs w:val="16"/>
              </w:rPr>
            </w:pPr>
          </w:p>
        </w:tc>
        <w:tc>
          <w:tcPr>
            <w:tcW w:w="476" w:type="pct"/>
          </w:tcPr>
          <w:p w14:paraId="78DE867E" w14:textId="77777777" w:rsidR="00115E8E" w:rsidRPr="005A7BEF" w:rsidRDefault="00115E8E" w:rsidP="00583362">
            <w:pPr>
              <w:rPr>
                <w:rFonts w:ascii="Arial" w:hAnsi="Arial" w:cs="Arial"/>
                <w:b/>
                <w:sz w:val="16"/>
                <w:szCs w:val="16"/>
              </w:rPr>
            </w:pPr>
          </w:p>
        </w:tc>
        <w:tc>
          <w:tcPr>
            <w:tcW w:w="476" w:type="pct"/>
          </w:tcPr>
          <w:p w14:paraId="0BDA7741" w14:textId="77777777" w:rsidR="00115E8E" w:rsidRPr="005A7BEF" w:rsidRDefault="00115E8E" w:rsidP="00583362">
            <w:pPr>
              <w:rPr>
                <w:rFonts w:ascii="Arial" w:hAnsi="Arial" w:cs="Arial"/>
                <w:b/>
                <w:sz w:val="16"/>
                <w:szCs w:val="16"/>
              </w:rPr>
            </w:pPr>
          </w:p>
        </w:tc>
        <w:tc>
          <w:tcPr>
            <w:tcW w:w="476" w:type="pct"/>
          </w:tcPr>
          <w:p w14:paraId="571DA63E" w14:textId="77777777" w:rsidR="00115E8E" w:rsidRPr="005A7BEF" w:rsidRDefault="00115E8E" w:rsidP="00583362">
            <w:pPr>
              <w:rPr>
                <w:rFonts w:ascii="Arial" w:hAnsi="Arial" w:cs="Arial"/>
                <w:b/>
                <w:sz w:val="16"/>
                <w:szCs w:val="16"/>
              </w:rPr>
            </w:pPr>
          </w:p>
        </w:tc>
        <w:tc>
          <w:tcPr>
            <w:tcW w:w="476" w:type="pct"/>
            <w:vAlign w:val="center"/>
          </w:tcPr>
          <w:p w14:paraId="277F8A1E" w14:textId="77777777" w:rsidR="00115E8E" w:rsidRPr="005A7BEF" w:rsidRDefault="00115E8E" w:rsidP="00583362">
            <w:pPr>
              <w:rPr>
                <w:rFonts w:ascii="Arial" w:hAnsi="Arial" w:cs="Arial"/>
                <w:b/>
                <w:sz w:val="16"/>
                <w:szCs w:val="16"/>
              </w:rPr>
            </w:pPr>
          </w:p>
        </w:tc>
      </w:tr>
      <w:tr w:rsidR="00115E8E" w:rsidRPr="005A7BEF" w14:paraId="48FF6FD8" w14:textId="77777777" w:rsidTr="00583362">
        <w:tc>
          <w:tcPr>
            <w:tcW w:w="2634" w:type="pct"/>
          </w:tcPr>
          <w:p w14:paraId="21E8203C" w14:textId="796EF1FE" w:rsidR="00115E8E" w:rsidRPr="00756DEE" w:rsidRDefault="00115E8E" w:rsidP="00583362">
            <w:pPr>
              <w:rPr>
                <w:rFonts w:ascii="Arial" w:hAnsi="Arial" w:cs="Arial"/>
                <w:sz w:val="16"/>
                <w:szCs w:val="16"/>
              </w:rPr>
            </w:pPr>
            <w:r w:rsidRPr="00756DEE">
              <w:rPr>
                <w:rFonts w:ascii="Arial" w:hAnsi="Arial" w:cs="Arial"/>
                <w:sz w:val="16"/>
                <w:szCs w:val="16"/>
              </w:rPr>
              <w:t>Q</w:t>
            </w:r>
            <w:r w:rsidRPr="00756DEE">
              <w:rPr>
                <w:rFonts w:ascii="Arial" w:hAnsi="Arial" w:cs="Arial"/>
              </w:rPr>
              <w:fldChar w:fldCharType="begin"/>
            </w:r>
            <w:r w:rsidRPr="00756DEE">
              <w:rPr>
                <w:rFonts w:ascii="Arial" w:hAnsi="Arial" w:cs="Arial"/>
              </w:rPr>
              <w:instrText xml:space="preserve"> SEQ B \n \* MERGEFORMAT </w:instrText>
            </w:r>
            <w:r w:rsidRPr="00756DEE">
              <w:rPr>
                <w:rFonts w:ascii="Arial" w:hAnsi="Arial" w:cs="Arial"/>
              </w:rPr>
              <w:fldChar w:fldCharType="separate"/>
            </w:r>
            <w:r w:rsidRPr="00756DEE">
              <w:rPr>
                <w:rFonts w:ascii="Arial" w:hAnsi="Arial" w:cs="Arial"/>
                <w:bCs/>
                <w:noProof/>
                <w:sz w:val="16"/>
                <w:szCs w:val="16"/>
              </w:rPr>
              <w:t>10</w:t>
            </w:r>
            <w:r w:rsidRPr="00756DEE">
              <w:rPr>
                <w:rFonts w:ascii="Arial" w:hAnsi="Arial" w:cs="Arial"/>
                <w:bCs/>
                <w:noProof/>
                <w:sz w:val="16"/>
                <w:szCs w:val="16"/>
              </w:rPr>
              <w:fldChar w:fldCharType="end"/>
            </w:r>
            <w:r w:rsidRPr="00756DEE">
              <w:rPr>
                <w:rFonts w:ascii="Arial" w:hAnsi="Arial" w:cs="Arial"/>
                <w:bCs/>
                <w:sz w:val="16"/>
                <w:szCs w:val="16"/>
              </w:rPr>
              <w:t xml:space="preserve">. </w:t>
            </w:r>
            <w:r w:rsidRPr="00756DEE">
              <w:rPr>
                <w:rFonts w:ascii="Arial" w:hAnsi="Arial" w:cs="Arial"/>
                <w:sz w:val="16"/>
                <w:szCs w:val="16"/>
              </w:rPr>
              <w:t>What</w:t>
            </w:r>
            <w:r w:rsidR="0047652E">
              <w:rPr>
                <w:rFonts w:ascii="Arial" w:hAnsi="Arial" w:cs="Arial"/>
                <w:sz w:val="16"/>
                <w:szCs w:val="16"/>
              </w:rPr>
              <w:t xml:space="preserve"> is</w:t>
            </w:r>
            <w:r w:rsidRPr="00756DEE">
              <w:rPr>
                <w:rFonts w:ascii="Arial" w:hAnsi="Arial" w:cs="Arial"/>
                <w:sz w:val="16"/>
                <w:szCs w:val="16"/>
              </w:rPr>
              <w:t xml:space="preserve"> </w:t>
            </w:r>
            <w:r w:rsidR="00255B3C">
              <w:rPr>
                <w:rFonts w:ascii="Arial" w:hAnsi="Arial" w:cs="Arial"/>
                <w:sz w:val="16"/>
                <w:szCs w:val="16"/>
              </w:rPr>
              <w:t>[Name]’s primary occupation?</w:t>
            </w:r>
            <w:r w:rsidRPr="00756DEE">
              <w:rPr>
                <w:rFonts w:ascii="Arial" w:hAnsi="Arial" w:cs="Arial"/>
                <w:sz w:val="16"/>
                <w:szCs w:val="16"/>
              </w:rPr>
              <w:t xml:space="preserve"> </w:t>
            </w:r>
          </w:p>
          <w:p w14:paraId="61296FB1" w14:textId="77777777" w:rsidR="00115E8E" w:rsidRPr="00756DEE" w:rsidRDefault="00115E8E" w:rsidP="00583362">
            <w:pPr>
              <w:pStyle w:val="ListParagraph"/>
              <w:numPr>
                <w:ilvl w:val="0"/>
                <w:numId w:val="6"/>
              </w:numPr>
              <w:rPr>
                <w:rFonts w:ascii="Arial" w:hAnsi="Arial" w:cs="Arial"/>
                <w:sz w:val="16"/>
                <w:szCs w:val="16"/>
              </w:rPr>
            </w:pPr>
            <w:r w:rsidRPr="00756DEE">
              <w:rPr>
                <w:rFonts w:ascii="Arial" w:hAnsi="Arial" w:cs="Arial"/>
                <w:sz w:val="16"/>
                <w:szCs w:val="16"/>
              </w:rPr>
              <w:t>Has no occupation</w:t>
            </w:r>
          </w:p>
          <w:p w14:paraId="0DAEC799" w14:textId="49174E8C" w:rsidR="00115E8E" w:rsidRPr="00756DEE" w:rsidRDefault="00115E8E" w:rsidP="00583362">
            <w:pPr>
              <w:pStyle w:val="ListParagraph"/>
              <w:numPr>
                <w:ilvl w:val="0"/>
                <w:numId w:val="6"/>
              </w:numPr>
              <w:rPr>
                <w:rFonts w:ascii="Arial" w:hAnsi="Arial" w:cs="Arial"/>
                <w:sz w:val="16"/>
                <w:szCs w:val="16"/>
              </w:rPr>
            </w:pPr>
            <w:r w:rsidRPr="00756DEE">
              <w:rPr>
                <w:rFonts w:ascii="Arial" w:hAnsi="Arial" w:cs="Arial"/>
                <w:sz w:val="16"/>
                <w:szCs w:val="16"/>
              </w:rPr>
              <w:t>Legislature, senior official</w:t>
            </w:r>
            <w:r w:rsidR="008608EC">
              <w:rPr>
                <w:rFonts w:ascii="Arial" w:hAnsi="Arial" w:cs="Arial"/>
                <w:sz w:val="16"/>
                <w:szCs w:val="16"/>
              </w:rPr>
              <w:t>s and</w:t>
            </w:r>
            <w:r w:rsidRPr="00756DEE">
              <w:rPr>
                <w:rFonts w:ascii="Arial" w:hAnsi="Arial" w:cs="Arial"/>
                <w:sz w:val="16"/>
                <w:szCs w:val="16"/>
              </w:rPr>
              <w:t xml:space="preserve"> manager</w:t>
            </w:r>
            <w:r w:rsidR="008608EC">
              <w:rPr>
                <w:rFonts w:ascii="Arial" w:hAnsi="Arial" w:cs="Arial"/>
                <w:sz w:val="16"/>
                <w:szCs w:val="16"/>
              </w:rPr>
              <w:t>s</w:t>
            </w:r>
            <w:r w:rsidRPr="00756DEE">
              <w:rPr>
                <w:rFonts w:ascii="Arial" w:hAnsi="Arial" w:cs="Arial"/>
                <w:sz w:val="16"/>
                <w:szCs w:val="16"/>
              </w:rPr>
              <w:t xml:space="preserve"> </w:t>
            </w:r>
          </w:p>
          <w:p w14:paraId="052BFA73" w14:textId="77777777" w:rsidR="00115E8E" w:rsidRPr="00756DEE" w:rsidRDefault="00115E8E" w:rsidP="00583362">
            <w:pPr>
              <w:pStyle w:val="ListParagraph"/>
              <w:numPr>
                <w:ilvl w:val="0"/>
                <w:numId w:val="6"/>
              </w:numPr>
              <w:rPr>
                <w:rFonts w:ascii="Arial" w:hAnsi="Arial" w:cs="Arial"/>
                <w:sz w:val="16"/>
                <w:szCs w:val="16"/>
              </w:rPr>
            </w:pPr>
            <w:r w:rsidRPr="00756DEE">
              <w:rPr>
                <w:rFonts w:ascii="Arial" w:hAnsi="Arial" w:cs="Arial"/>
                <w:sz w:val="16"/>
                <w:szCs w:val="16"/>
              </w:rPr>
              <w:t>Professionals</w:t>
            </w:r>
          </w:p>
          <w:p w14:paraId="0333B44B" w14:textId="44FFCFE2" w:rsidR="00115E8E" w:rsidRPr="00756DEE" w:rsidRDefault="008608EC" w:rsidP="00583362">
            <w:pPr>
              <w:pStyle w:val="ListParagraph"/>
              <w:numPr>
                <w:ilvl w:val="0"/>
                <w:numId w:val="6"/>
              </w:numPr>
              <w:rPr>
                <w:rFonts w:ascii="Arial" w:hAnsi="Arial" w:cs="Arial"/>
                <w:sz w:val="16"/>
                <w:szCs w:val="16"/>
              </w:rPr>
            </w:pPr>
            <w:r>
              <w:rPr>
                <w:rFonts w:ascii="Arial" w:hAnsi="Arial" w:cs="Arial"/>
                <w:sz w:val="16"/>
                <w:szCs w:val="16"/>
              </w:rPr>
              <w:t>Technicians</w:t>
            </w:r>
            <w:r w:rsidRPr="00756DEE">
              <w:rPr>
                <w:rFonts w:ascii="Arial" w:hAnsi="Arial" w:cs="Arial"/>
                <w:sz w:val="16"/>
                <w:szCs w:val="16"/>
              </w:rPr>
              <w:t xml:space="preserve"> </w:t>
            </w:r>
            <w:r w:rsidR="00115E8E" w:rsidRPr="00756DEE">
              <w:rPr>
                <w:rFonts w:ascii="Arial" w:hAnsi="Arial" w:cs="Arial"/>
                <w:sz w:val="16"/>
                <w:szCs w:val="16"/>
              </w:rPr>
              <w:t xml:space="preserve">and </w:t>
            </w:r>
            <w:r>
              <w:rPr>
                <w:rFonts w:ascii="Arial" w:hAnsi="Arial" w:cs="Arial"/>
                <w:sz w:val="16"/>
                <w:szCs w:val="16"/>
              </w:rPr>
              <w:t>a</w:t>
            </w:r>
            <w:r w:rsidR="00115E8E" w:rsidRPr="00756DEE">
              <w:rPr>
                <w:rFonts w:ascii="Arial" w:hAnsi="Arial" w:cs="Arial"/>
                <w:sz w:val="16"/>
                <w:szCs w:val="16"/>
              </w:rPr>
              <w:t>ssociate professionals</w:t>
            </w:r>
          </w:p>
          <w:p w14:paraId="719862A8" w14:textId="77777777" w:rsidR="00115E8E" w:rsidRPr="00756DEE" w:rsidRDefault="00115E8E" w:rsidP="00583362">
            <w:pPr>
              <w:pStyle w:val="ListParagraph"/>
              <w:numPr>
                <w:ilvl w:val="0"/>
                <w:numId w:val="6"/>
              </w:numPr>
              <w:rPr>
                <w:rFonts w:ascii="Arial" w:hAnsi="Arial" w:cs="Arial"/>
                <w:sz w:val="16"/>
                <w:szCs w:val="16"/>
              </w:rPr>
            </w:pPr>
            <w:r w:rsidRPr="00756DEE">
              <w:rPr>
                <w:rFonts w:ascii="Arial" w:hAnsi="Arial" w:cs="Arial"/>
                <w:sz w:val="16"/>
                <w:szCs w:val="16"/>
              </w:rPr>
              <w:t>Clerks</w:t>
            </w:r>
          </w:p>
          <w:p w14:paraId="7E0DB6D3" w14:textId="24D6DC2F"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7.     Craft and related trade workers</w:t>
            </w:r>
          </w:p>
          <w:p w14:paraId="6F2BADDE" w14:textId="77777777"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8.     Plant and machinery operator and assemblers</w:t>
            </w:r>
          </w:p>
          <w:p w14:paraId="79BA092B" w14:textId="77777777"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9.    Elementary occupations</w:t>
            </w:r>
          </w:p>
          <w:p w14:paraId="70FEA9A2" w14:textId="61C9AAB3"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10.  Armed forces and other security personnel</w:t>
            </w:r>
          </w:p>
          <w:p w14:paraId="74BEA528" w14:textId="77777777"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11.  Home maker</w:t>
            </w:r>
          </w:p>
          <w:p w14:paraId="50D2F2BB" w14:textId="77777777"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12.  In school</w:t>
            </w:r>
          </w:p>
          <w:p w14:paraId="47B6CBDF" w14:textId="10A674A4"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 xml:space="preserve">36.  Self </w:t>
            </w:r>
            <w:r w:rsidR="00D07554">
              <w:rPr>
                <w:rFonts w:ascii="Arial" w:hAnsi="Arial" w:cs="Arial"/>
                <w:sz w:val="16"/>
                <w:szCs w:val="16"/>
              </w:rPr>
              <w:t>e</w:t>
            </w:r>
            <w:r w:rsidRPr="00756DEE">
              <w:rPr>
                <w:rFonts w:ascii="Arial" w:hAnsi="Arial" w:cs="Arial"/>
                <w:sz w:val="16"/>
                <w:szCs w:val="16"/>
              </w:rPr>
              <w:t>mployed farmer</w:t>
            </w:r>
          </w:p>
          <w:p w14:paraId="4AB7FEFB" w14:textId="5CD5625C"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37.  Forestry work</w:t>
            </w:r>
          </w:p>
          <w:p w14:paraId="0FBDBC47" w14:textId="77777777"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38.  Fisherman/Fishmonger</w:t>
            </w:r>
          </w:p>
          <w:p w14:paraId="7CECA224" w14:textId="77777777" w:rsidR="00115E8E" w:rsidRPr="00756DEE" w:rsidRDefault="00115E8E" w:rsidP="00583362">
            <w:pPr>
              <w:pStyle w:val="ListParagraph"/>
              <w:ind w:left="0"/>
              <w:rPr>
                <w:rFonts w:ascii="Arial" w:hAnsi="Arial" w:cs="Arial"/>
                <w:sz w:val="16"/>
                <w:szCs w:val="16"/>
              </w:rPr>
            </w:pPr>
            <w:r w:rsidRPr="00756DEE">
              <w:rPr>
                <w:rFonts w:ascii="Arial" w:hAnsi="Arial" w:cs="Arial"/>
                <w:sz w:val="16"/>
                <w:szCs w:val="16"/>
              </w:rPr>
              <w:t>39.  Self employed trader</w:t>
            </w:r>
          </w:p>
          <w:p w14:paraId="1D1541AE" w14:textId="77777777" w:rsidR="00115E8E" w:rsidRPr="00756DEE" w:rsidRDefault="00115E8E" w:rsidP="00583362">
            <w:pPr>
              <w:pStyle w:val="ListParagraph"/>
              <w:spacing w:after="0"/>
              <w:ind w:left="0"/>
              <w:rPr>
                <w:rFonts w:ascii="Arial" w:hAnsi="Arial" w:cs="Arial"/>
                <w:sz w:val="16"/>
                <w:szCs w:val="16"/>
              </w:rPr>
            </w:pPr>
            <w:r w:rsidRPr="00756DEE">
              <w:rPr>
                <w:rFonts w:ascii="Arial" w:hAnsi="Arial" w:cs="Arial"/>
                <w:sz w:val="16"/>
                <w:szCs w:val="16"/>
              </w:rPr>
              <w:t>40.  Employed shop attendant</w:t>
            </w:r>
          </w:p>
          <w:p w14:paraId="53857AC4" w14:textId="77777777" w:rsidR="00115E8E" w:rsidRPr="00756DEE" w:rsidRDefault="00115E8E" w:rsidP="00583362">
            <w:pPr>
              <w:spacing w:line="276" w:lineRule="auto"/>
              <w:rPr>
                <w:rFonts w:ascii="Arial" w:hAnsi="Arial" w:cs="Arial"/>
                <w:sz w:val="16"/>
                <w:szCs w:val="16"/>
              </w:rPr>
            </w:pPr>
            <w:r w:rsidRPr="00756DEE">
              <w:rPr>
                <w:rFonts w:ascii="Arial" w:hAnsi="Arial" w:cs="Arial"/>
                <w:sz w:val="16"/>
                <w:szCs w:val="16"/>
              </w:rPr>
              <w:t>-666. Other (Specify)</w:t>
            </w:r>
          </w:p>
          <w:p w14:paraId="42C380C7" w14:textId="2751A76E" w:rsidR="00115E8E" w:rsidRPr="00756DEE" w:rsidRDefault="00115E8E" w:rsidP="00583362">
            <w:pPr>
              <w:spacing w:line="276" w:lineRule="auto"/>
              <w:rPr>
                <w:rFonts w:ascii="Arial" w:hAnsi="Arial" w:cs="Arial"/>
                <w:sz w:val="16"/>
                <w:szCs w:val="16"/>
              </w:rPr>
            </w:pPr>
            <w:r w:rsidRPr="00756DEE">
              <w:rPr>
                <w:rFonts w:ascii="Arial" w:hAnsi="Arial" w:cs="Arial"/>
                <w:sz w:val="16"/>
                <w:szCs w:val="16"/>
              </w:rPr>
              <w:lastRenderedPageBreak/>
              <w:t>-888. Refuse to Answer</w:t>
            </w:r>
          </w:p>
          <w:p w14:paraId="61302862" w14:textId="77777777" w:rsidR="00115E8E" w:rsidRPr="00756DEE" w:rsidRDefault="00115E8E" w:rsidP="00583362">
            <w:pPr>
              <w:rPr>
                <w:rFonts w:ascii="Arial" w:hAnsi="Arial" w:cs="Arial"/>
                <w:sz w:val="16"/>
                <w:szCs w:val="16"/>
              </w:rPr>
            </w:pPr>
            <w:r w:rsidRPr="00756DEE">
              <w:rPr>
                <w:rFonts w:ascii="Arial" w:hAnsi="Arial" w:cs="Arial"/>
                <w:sz w:val="16"/>
                <w:szCs w:val="16"/>
              </w:rPr>
              <w:t>-999. Don’t know</w:t>
            </w:r>
          </w:p>
        </w:tc>
        <w:tc>
          <w:tcPr>
            <w:tcW w:w="462" w:type="pct"/>
            <w:vAlign w:val="center"/>
          </w:tcPr>
          <w:p w14:paraId="0F8A2C7E" w14:textId="77777777" w:rsidR="00115E8E" w:rsidRPr="005A7BEF" w:rsidRDefault="00115E8E" w:rsidP="00583362">
            <w:pPr>
              <w:spacing w:before="60" w:after="40"/>
              <w:rPr>
                <w:rFonts w:ascii="Arial" w:hAnsi="Arial" w:cs="Arial"/>
                <w:b/>
                <w:sz w:val="16"/>
                <w:szCs w:val="16"/>
              </w:rPr>
            </w:pPr>
          </w:p>
        </w:tc>
        <w:tc>
          <w:tcPr>
            <w:tcW w:w="476" w:type="pct"/>
          </w:tcPr>
          <w:p w14:paraId="42D99F09" w14:textId="77777777" w:rsidR="00115E8E" w:rsidRPr="005A7BEF" w:rsidRDefault="00115E8E" w:rsidP="00583362">
            <w:pPr>
              <w:spacing w:before="60" w:after="40"/>
              <w:rPr>
                <w:rFonts w:ascii="Arial" w:hAnsi="Arial" w:cs="Arial"/>
                <w:b/>
                <w:sz w:val="16"/>
                <w:szCs w:val="16"/>
              </w:rPr>
            </w:pPr>
          </w:p>
        </w:tc>
        <w:tc>
          <w:tcPr>
            <w:tcW w:w="476" w:type="pct"/>
          </w:tcPr>
          <w:p w14:paraId="31B6FE21" w14:textId="77777777" w:rsidR="00115E8E" w:rsidRPr="005A7BEF" w:rsidRDefault="00115E8E" w:rsidP="00583362">
            <w:pPr>
              <w:spacing w:before="60" w:after="40"/>
              <w:rPr>
                <w:rFonts w:ascii="Arial" w:hAnsi="Arial" w:cs="Arial"/>
                <w:b/>
                <w:sz w:val="16"/>
                <w:szCs w:val="16"/>
              </w:rPr>
            </w:pPr>
          </w:p>
        </w:tc>
        <w:tc>
          <w:tcPr>
            <w:tcW w:w="476" w:type="pct"/>
          </w:tcPr>
          <w:p w14:paraId="543FF401" w14:textId="77777777" w:rsidR="00115E8E" w:rsidRPr="005A7BEF" w:rsidRDefault="00115E8E" w:rsidP="00583362">
            <w:pPr>
              <w:spacing w:before="60" w:after="40"/>
              <w:rPr>
                <w:rFonts w:ascii="Arial" w:hAnsi="Arial" w:cs="Arial"/>
                <w:b/>
                <w:sz w:val="16"/>
                <w:szCs w:val="16"/>
              </w:rPr>
            </w:pPr>
          </w:p>
        </w:tc>
        <w:tc>
          <w:tcPr>
            <w:tcW w:w="476" w:type="pct"/>
            <w:vAlign w:val="center"/>
          </w:tcPr>
          <w:p w14:paraId="3480B729" w14:textId="77777777" w:rsidR="00115E8E" w:rsidRPr="005A7BEF" w:rsidRDefault="00115E8E" w:rsidP="00583362">
            <w:pPr>
              <w:spacing w:before="60" w:after="40"/>
              <w:rPr>
                <w:rFonts w:ascii="Arial" w:hAnsi="Arial" w:cs="Arial"/>
                <w:b/>
                <w:sz w:val="16"/>
                <w:szCs w:val="16"/>
              </w:rPr>
            </w:pPr>
          </w:p>
        </w:tc>
      </w:tr>
      <w:tr w:rsidR="00115E8E" w:rsidRPr="005A7BEF" w14:paraId="69E2F6CB" w14:textId="77777777" w:rsidTr="00583362">
        <w:tc>
          <w:tcPr>
            <w:tcW w:w="2634" w:type="pct"/>
          </w:tcPr>
          <w:p w14:paraId="0A72840B" w14:textId="03E98AA6" w:rsidR="00115E8E" w:rsidRPr="008D4F63" w:rsidRDefault="00115E8E" w:rsidP="00583362">
            <w:pPr>
              <w:rPr>
                <w:rFonts w:ascii="Arial" w:hAnsi="Arial" w:cs="Arial"/>
                <w:sz w:val="16"/>
                <w:szCs w:val="16"/>
              </w:rPr>
            </w:pPr>
            <w:r w:rsidRPr="008D4F63">
              <w:rPr>
                <w:rFonts w:ascii="Arial" w:hAnsi="Arial" w:cs="Arial"/>
                <w:sz w:val="16"/>
                <w:szCs w:val="16"/>
              </w:rPr>
              <w:t>Q11.  How frequently has [</w:t>
            </w:r>
            <w:r w:rsidR="000F60F4">
              <w:rPr>
                <w:rFonts w:ascii="Arial" w:hAnsi="Arial" w:cs="Arial"/>
                <w:sz w:val="16"/>
                <w:szCs w:val="16"/>
              </w:rPr>
              <w:t>Non-Resident Spouse]</w:t>
            </w:r>
            <w:r w:rsidRPr="008D4F63">
              <w:rPr>
                <w:rFonts w:ascii="Arial" w:hAnsi="Arial" w:cs="Arial"/>
                <w:sz w:val="16"/>
                <w:szCs w:val="16"/>
              </w:rPr>
              <w:t xml:space="preserve"> visited [</w:t>
            </w:r>
            <w:r w:rsidR="000F60F4">
              <w:rPr>
                <w:rFonts w:ascii="Arial" w:hAnsi="Arial" w:cs="Arial"/>
                <w:sz w:val="16"/>
                <w:szCs w:val="16"/>
              </w:rPr>
              <w:t>Household Member Spouse Name</w:t>
            </w:r>
            <w:r w:rsidRPr="008D4F63">
              <w:rPr>
                <w:rFonts w:ascii="Arial" w:hAnsi="Arial" w:cs="Arial"/>
                <w:sz w:val="16"/>
                <w:szCs w:val="16"/>
              </w:rPr>
              <w:t xml:space="preserve">] in the past year?    </w:t>
            </w:r>
          </w:p>
          <w:p w14:paraId="664053EA" w14:textId="3178B0E9" w:rsidR="00115E8E" w:rsidRPr="008D4F63" w:rsidRDefault="00115E8E" w:rsidP="00583362">
            <w:pPr>
              <w:rPr>
                <w:rFonts w:ascii="Arial" w:hAnsi="Arial" w:cs="Arial"/>
                <w:sz w:val="16"/>
                <w:szCs w:val="16"/>
              </w:rPr>
            </w:pPr>
            <w:r w:rsidRPr="008D4F63">
              <w:rPr>
                <w:rFonts w:ascii="Arial" w:hAnsi="Arial" w:cs="Arial"/>
                <w:sz w:val="16"/>
                <w:szCs w:val="16"/>
              </w:rPr>
              <w:t xml:space="preserve">  1. Daily           2. Weekly         3. Monthly         4. Quarterly        5.</w:t>
            </w:r>
            <w:r w:rsidR="000F60F4">
              <w:rPr>
                <w:rFonts w:ascii="Arial" w:hAnsi="Arial" w:cs="Arial"/>
                <w:sz w:val="16"/>
                <w:szCs w:val="16"/>
              </w:rPr>
              <w:t>Irregularly</w:t>
            </w:r>
            <w:r w:rsidRPr="008D4F63">
              <w:rPr>
                <w:rFonts w:ascii="Arial" w:hAnsi="Arial" w:cs="Arial"/>
                <w:sz w:val="16"/>
                <w:szCs w:val="16"/>
              </w:rPr>
              <w:t xml:space="preserve">    6. Other (specify) </w:t>
            </w:r>
          </w:p>
          <w:p w14:paraId="4CE02182" w14:textId="012B58C4" w:rsidR="00115E8E" w:rsidRPr="008D4F63" w:rsidRDefault="00D07554">
            <w:pPr>
              <w:rPr>
                <w:rFonts w:ascii="Arial" w:hAnsi="Arial" w:cs="Arial"/>
                <w:sz w:val="16"/>
                <w:szCs w:val="16"/>
              </w:rPr>
            </w:pPr>
            <w:r>
              <w:rPr>
                <w:rFonts w:ascii="Arial" w:hAnsi="Arial" w:cs="Arial"/>
                <w:sz w:val="16"/>
                <w:szCs w:val="16"/>
              </w:rPr>
              <w:t>-77</w:t>
            </w:r>
            <w:r w:rsidR="00115E8E" w:rsidRPr="008D4F63">
              <w:rPr>
                <w:rFonts w:ascii="Arial" w:hAnsi="Arial" w:cs="Arial"/>
                <w:sz w:val="16"/>
                <w:szCs w:val="16"/>
              </w:rPr>
              <w:t xml:space="preserve">7. </w:t>
            </w:r>
            <w:r>
              <w:rPr>
                <w:rFonts w:ascii="Arial" w:hAnsi="Arial" w:cs="Arial"/>
                <w:sz w:val="16"/>
                <w:szCs w:val="16"/>
              </w:rPr>
              <w:t>Not applicable (never)</w:t>
            </w:r>
            <w:r w:rsidR="00853B65">
              <w:rPr>
                <w:rFonts w:ascii="Arial" w:hAnsi="Arial" w:cs="Arial"/>
                <w:sz w:val="16"/>
                <w:szCs w:val="16"/>
              </w:rPr>
              <w:t xml:space="preserve">      -888. Refuse to Answer     -999. Don’t know</w:t>
            </w:r>
          </w:p>
        </w:tc>
        <w:tc>
          <w:tcPr>
            <w:tcW w:w="462" w:type="pct"/>
            <w:vAlign w:val="center"/>
          </w:tcPr>
          <w:p w14:paraId="4D724879" w14:textId="77777777" w:rsidR="00115E8E" w:rsidRPr="005A7BEF" w:rsidRDefault="00115E8E" w:rsidP="00583362">
            <w:pPr>
              <w:rPr>
                <w:rFonts w:ascii="Arial" w:hAnsi="Arial" w:cs="Arial"/>
                <w:b/>
                <w:sz w:val="16"/>
                <w:szCs w:val="16"/>
              </w:rPr>
            </w:pPr>
          </w:p>
        </w:tc>
        <w:tc>
          <w:tcPr>
            <w:tcW w:w="476" w:type="pct"/>
          </w:tcPr>
          <w:p w14:paraId="34533867" w14:textId="77777777" w:rsidR="00115E8E" w:rsidRPr="005A7BEF" w:rsidRDefault="00115E8E" w:rsidP="00583362">
            <w:pPr>
              <w:rPr>
                <w:rFonts w:ascii="Arial" w:hAnsi="Arial" w:cs="Arial"/>
                <w:b/>
                <w:sz w:val="16"/>
                <w:szCs w:val="16"/>
              </w:rPr>
            </w:pPr>
          </w:p>
        </w:tc>
        <w:tc>
          <w:tcPr>
            <w:tcW w:w="476" w:type="pct"/>
          </w:tcPr>
          <w:p w14:paraId="77A79737" w14:textId="77777777" w:rsidR="00115E8E" w:rsidRPr="005A7BEF" w:rsidRDefault="00115E8E" w:rsidP="00583362">
            <w:pPr>
              <w:rPr>
                <w:rFonts w:ascii="Arial" w:hAnsi="Arial" w:cs="Arial"/>
                <w:b/>
                <w:sz w:val="16"/>
                <w:szCs w:val="16"/>
              </w:rPr>
            </w:pPr>
          </w:p>
        </w:tc>
        <w:tc>
          <w:tcPr>
            <w:tcW w:w="476" w:type="pct"/>
          </w:tcPr>
          <w:p w14:paraId="736103FA" w14:textId="77777777" w:rsidR="00115E8E" w:rsidRPr="005A7BEF" w:rsidRDefault="00115E8E" w:rsidP="00583362">
            <w:pPr>
              <w:rPr>
                <w:rFonts w:ascii="Arial" w:hAnsi="Arial" w:cs="Arial"/>
                <w:b/>
                <w:sz w:val="16"/>
                <w:szCs w:val="16"/>
              </w:rPr>
            </w:pPr>
          </w:p>
        </w:tc>
        <w:tc>
          <w:tcPr>
            <w:tcW w:w="476" w:type="pct"/>
            <w:vAlign w:val="center"/>
          </w:tcPr>
          <w:p w14:paraId="6BE27658" w14:textId="77777777" w:rsidR="00115E8E" w:rsidRPr="005A7BEF" w:rsidRDefault="00115E8E" w:rsidP="00583362">
            <w:pPr>
              <w:rPr>
                <w:rFonts w:ascii="Arial" w:hAnsi="Arial" w:cs="Arial"/>
                <w:b/>
                <w:sz w:val="16"/>
                <w:szCs w:val="16"/>
              </w:rPr>
            </w:pPr>
          </w:p>
        </w:tc>
      </w:tr>
      <w:tr w:rsidR="00115E8E" w:rsidRPr="005A7BEF" w14:paraId="3CE9EB29" w14:textId="77777777" w:rsidTr="00583362">
        <w:tc>
          <w:tcPr>
            <w:tcW w:w="2634" w:type="pct"/>
          </w:tcPr>
          <w:p w14:paraId="4322A815" w14:textId="76F8F58C" w:rsidR="00115E8E" w:rsidRPr="008D4F63" w:rsidRDefault="00115E8E">
            <w:pPr>
              <w:rPr>
                <w:rFonts w:ascii="Arial" w:hAnsi="Arial" w:cs="Arial"/>
                <w:sz w:val="16"/>
                <w:szCs w:val="16"/>
              </w:rPr>
            </w:pPr>
            <w:r w:rsidRPr="008D4F63">
              <w:rPr>
                <w:rFonts w:ascii="Arial" w:hAnsi="Arial" w:cs="Arial"/>
                <w:sz w:val="16"/>
                <w:szCs w:val="16"/>
              </w:rPr>
              <w:t>Q</w:t>
            </w:r>
            <w:r w:rsidRPr="008D4F63">
              <w:rPr>
                <w:rFonts w:ascii="Arial" w:hAnsi="Arial" w:cs="Arial"/>
              </w:rPr>
              <w:fldChar w:fldCharType="begin"/>
            </w:r>
            <w:r w:rsidRPr="008D4F63">
              <w:rPr>
                <w:rFonts w:ascii="Arial" w:hAnsi="Arial" w:cs="Arial"/>
              </w:rPr>
              <w:instrText xml:space="preserve"> SEQ B \n \* MERGEFORMAT </w:instrText>
            </w:r>
            <w:r w:rsidRPr="008D4F63">
              <w:rPr>
                <w:rFonts w:ascii="Arial" w:hAnsi="Arial" w:cs="Arial"/>
              </w:rPr>
              <w:fldChar w:fldCharType="separate"/>
            </w:r>
            <w:r w:rsidRPr="008D4F63">
              <w:rPr>
                <w:rFonts w:ascii="Arial" w:hAnsi="Arial" w:cs="Arial"/>
                <w:bCs/>
                <w:noProof/>
                <w:sz w:val="16"/>
                <w:szCs w:val="16"/>
              </w:rPr>
              <w:t>12</w:t>
            </w:r>
            <w:r w:rsidRPr="008D4F63">
              <w:rPr>
                <w:rFonts w:ascii="Arial" w:hAnsi="Arial" w:cs="Arial"/>
                <w:bCs/>
                <w:noProof/>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 </w:t>
            </w:r>
            <w:r w:rsidR="000F60F4">
              <w:rPr>
                <w:rFonts w:ascii="Arial" w:hAnsi="Arial" w:cs="Arial"/>
                <w:sz w:val="16"/>
                <w:szCs w:val="16"/>
              </w:rPr>
              <w:t>In what year did</w:t>
            </w:r>
            <w:r w:rsidRPr="008D4F63">
              <w:rPr>
                <w:rFonts w:ascii="Arial" w:hAnsi="Arial" w:cs="Arial"/>
                <w:sz w:val="16"/>
                <w:szCs w:val="16"/>
              </w:rPr>
              <w:t xml:space="preserve"> [</w:t>
            </w:r>
            <w:r w:rsidR="00853B65">
              <w:rPr>
                <w:rFonts w:ascii="Arial" w:hAnsi="Arial" w:cs="Arial"/>
                <w:sz w:val="16"/>
                <w:szCs w:val="16"/>
              </w:rPr>
              <w:t>N</w:t>
            </w:r>
            <w:r w:rsidR="000F60F4">
              <w:rPr>
                <w:rFonts w:ascii="Arial" w:hAnsi="Arial" w:cs="Arial"/>
                <w:sz w:val="16"/>
                <w:szCs w:val="16"/>
              </w:rPr>
              <w:t>ame</w:t>
            </w:r>
            <w:r w:rsidRPr="008D4F63">
              <w:rPr>
                <w:rFonts w:ascii="Arial" w:hAnsi="Arial" w:cs="Arial"/>
                <w:sz w:val="16"/>
                <w:szCs w:val="16"/>
              </w:rPr>
              <w:t xml:space="preserve">] </w:t>
            </w:r>
            <w:r w:rsidR="000F60F4">
              <w:rPr>
                <w:rFonts w:ascii="Arial" w:hAnsi="Arial" w:cs="Arial"/>
                <w:sz w:val="16"/>
                <w:szCs w:val="16"/>
              </w:rPr>
              <w:t xml:space="preserve">last </w:t>
            </w:r>
            <w:r w:rsidRPr="008D4F63">
              <w:rPr>
                <w:rFonts w:ascii="Arial" w:hAnsi="Arial" w:cs="Arial"/>
                <w:sz w:val="16"/>
                <w:szCs w:val="16"/>
              </w:rPr>
              <w:t>visit [</w:t>
            </w:r>
            <w:r w:rsidR="000F60F4">
              <w:rPr>
                <w:rFonts w:ascii="Arial" w:hAnsi="Arial" w:cs="Arial"/>
                <w:sz w:val="16"/>
                <w:szCs w:val="16"/>
              </w:rPr>
              <w:t>Household Member Spouse Name</w:t>
            </w:r>
            <w:r w:rsidRPr="008D4F63">
              <w:rPr>
                <w:rFonts w:ascii="Arial" w:hAnsi="Arial" w:cs="Arial"/>
                <w:sz w:val="16"/>
                <w:szCs w:val="16"/>
              </w:rPr>
              <w:t xml:space="preserve">]? </w:t>
            </w:r>
            <w:r w:rsidR="000F60F4" w:rsidRPr="008D4F63">
              <w:rPr>
                <w:rFonts w:ascii="Arial" w:hAnsi="Arial" w:cs="Arial"/>
                <w:i/>
                <w:sz w:val="16"/>
                <w:szCs w:val="16"/>
              </w:rPr>
              <w:t>Enter -888 for "Refuse to answer". Enter -999 for "Don't know".</w:t>
            </w:r>
          </w:p>
        </w:tc>
        <w:tc>
          <w:tcPr>
            <w:tcW w:w="462" w:type="pct"/>
            <w:vAlign w:val="center"/>
          </w:tcPr>
          <w:p w14:paraId="2396FB68" w14:textId="77777777" w:rsidR="00115E8E" w:rsidRPr="005A7BEF" w:rsidRDefault="00115E8E" w:rsidP="00583362">
            <w:pPr>
              <w:rPr>
                <w:rFonts w:ascii="Arial" w:hAnsi="Arial" w:cs="Arial"/>
                <w:b/>
                <w:sz w:val="16"/>
                <w:szCs w:val="16"/>
              </w:rPr>
            </w:pPr>
          </w:p>
        </w:tc>
        <w:tc>
          <w:tcPr>
            <w:tcW w:w="476" w:type="pct"/>
          </w:tcPr>
          <w:p w14:paraId="72378D16" w14:textId="77777777" w:rsidR="00115E8E" w:rsidRPr="005A7BEF" w:rsidRDefault="00115E8E" w:rsidP="00583362">
            <w:pPr>
              <w:rPr>
                <w:rFonts w:ascii="Arial" w:hAnsi="Arial" w:cs="Arial"/>
                <w:b/>
                <w:sz w:val="16"/>
                <w:szCs w:val="16"/>
              </w:rPr>
            </w:pPr>
          </w:p>
        </w:tc>
        <w:tc>
          <w:tcPr>
            <w:tcW w:w="476" w:type="pct"/>
          </w:tcPr>
          <w:p w14:paraId="582C69B2" w14:textId="77777777" w:rsidR="00115E8E" w:rsidRPr="005A7BEF" w:rsidRDefault="00115E8E" w:rsidP="00583362">
            <w:pPr>
              <w:rPr>
                <w:rFonts w:ascii="Arial" w:hAnsi="Arial" w:cs="Arial"/>
                <w:b/>
                <w:sz w:val="16"/>
                <w:szCs w:val="16"/>
              </w:rPr>
            </w:pPr>
          </w:p>
        </w:tc>
        <w:tc>
          <w:tcPr>
            <w:tcW w:w="476" w:type="pct"/>
          </w:tcPr>
          <w:p w14:paraId="3ADFB04D" w14:textId="77777777" w:rsidR="00115E8E" w:rsidRPr="005A7BEF" w:rsidRDefault="00115E8E" w:rsidP="00583362">
            <w:pPr>
              <w:rPr>
                <w:rFonts w:ascii="Arial" w:hAnsi="Arial" w:cs="Arial"/>
                <w:b/>
                <w:sz w:val="16"/>
                <w:szCs w:val="16"/>
              </w:rPr>
            </w:pPr>
          </w:p>
        </w:tc>
        <w:tc>
          <w:tcPr>
            <w:tcW w:w="476" w:type="pct"/>
            <w:vAlign w:val="center"/>
          </w:tcPr>
          <w:p w14:paraId="327B3D42" w14:textId="77777777" w:rsidR="00115E8E" w:rsidRPr="005A7BEF" w:rsidRDefault="00115E8E" w:rsidP="00583362">
            <w:pPr>
              <w:rPr>
                <w:rFonts w:ascii="Arial" w:hAnsi="Arial" w:cs="Arial"/>
                <w:b/>
                <w:sz w:val="16"/>
                <w:szCs w:val="16"/>
              </w:rPr>
            </w:pPr>
          </w:p>
        </w:tc>
      </w:tr>
      <w:tr w:rsidR="00115E8E" w:rsidRPr="005A7BEF" w14:paraId="78FC349A" w14:textId="77777777" w:rsidTr="00583362">
        <w:tc>
          <w:tcPr>
            <w:tcW w:w="2634" w:type="pct"/>
          </w:tcPr>
          <w:p w14:paraId="74EF6A18" w14:textId="0081CBDE" w:rsidR="00115E8E" w:rsidRPr="008D4F63" w:rsidRDefault="00115E8E" w:rsidP="00583362">
            <w:pPr>
              <w:rPr>
                <w:rFonts w:ascii="Arial" w:hAnsi="Arial" w:cs="Arial"/>
                <w:sz w:val="16"/>
                <w:szCs w:val="16"/>
              </w:rPr>
            </w:pPr>
            <w:r w:rsidRPr="008D4F63">
              <w:rPr>
                <w:rFonts w:ascii="Arial" w:hAnsi="Arial" w:cs="Arial"/>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 MERGEFORMAT </w:instrText>
            </w:r>
            <w:r w:rsidRPr="008D4F63">
              <w:rPr>
                <w:rFonts w:ascii="Arial" w:hAnsi="Arial" w:cs="Arial"/>
                <w:bCs/>
                <w:sz w:val="16"/>
                <w:szCs w:val="16"/>
              </w:rPr>
              <w:fldChar w:fldCharType="separate"/>
            </w:r>
            <w:r w:rsidRPr="008D4F63">
              <w:rPr>
                <w:rFonts w:ascii="Arial" w:hAnsi="Arial" w:cs="Arial"/>
                <w:bCs/>
                <w:noProof/>
                <w:sz w:val="16"/>
                <w:szCs w:val="16"/>
              </w:rPr>
              <w:t>13</w:t>
            </w:r>
            <w:r w:rsidRPr="008D4F63">
              <w:rPr>
                <w:rFonts w:ascii="Arial" w:hAnsi="Arial" w:cs="Arial"/>
                <w:bCs/>
                <w:sz w:val="16"/>
                <w:szCs w:val="16"/>
              </w:rPr>
              <w:fldChar w:fldCharType="end"/>
            </w:r>
            <w:r w:rsidRPr="008D4F63">
              <w:rPr>
                <w:rFonts w:ascii="Arial" w:hAnsi="Arial" w:cs="Arial"/>
                <w:bCs/>
                <w:sz w:val="16"/>
                <w:szCs w:val="16"/>
              </w:rPr>
              <w:t>.</w:t>
            </w:r>
            <w:r w:rsidRPr="008D4F63">
              <w:rPr>
                <w:rFonts w:ascii="Arial" w:hAnsi="Arial" w:cs="Arial"/>
                <w:sz w:val="16"/>
                <w:szCs w:val="16"/>
              </w:rPr>
              <w:t xml:space="preserve"> How frequently has [</w:t>
            </w:r>
            <w:r w:rsidR="000F60F4">
              <w:rPr>
                <w:rFonts w:ascii="Arial" w:hAnsi="Arial" w:cs="Arial"/>
                <w:sz w:val="16"/>
                <w:szCs w:val="16"/>
              </w:rPr>
              <w:t xml:space="preserve"> Name</w:t>
            </w:r>
            <w:r w:rsidRPr="008D4F63">
              <w:rPr>
                <w:rFonts w:ascii="Arial" w:hAnsi="Arial" w:cs="Arial"/>
                <w:sz w:val="16"/>
                <w:szCs w:val="16"/>
              </w:rPr>
              <w:t>] contacted [</w:t>
            </w:r>
            <w:r w:rsidR="000F60F4">
              <w:rPr>
                <w:rFonts w:ascii="Arial" w:hAnsi="Arial" w:cs="Arial"/>
                <w:sz w:val="16"/>
                <w:szCs w:val="16"/>
              </w:rPr>
              <w:t>Household Member Spouse Name</w:t>
            </w:r>
            <w:r w:rsidRPr="008D4F63">
              <w:rPr>
                <w:rFonts w:ascii="Arial" w:hAnsi="Arial" w:cs="Arial"/>
                <w:sz w:val="16"/>
                <w:szCs w:val="16"/>
              </w:rPr>
              <w:t xml:space="preserve">] via phone calls, </w:t>
            </w:r>
            <w:r w:rsidR="000F60F4">
              <w:rPr>
                <w:rFonts w:ascii="Arial" w:hAnsi="Arial" w:cs="Arial"/>
                <w:sz w:val="16"/>
                <w:szCs w:val="16"/>
              </w:rPr>
              <w:t>messages</w:t>
            </w:r>
            <w:r w:rsidRPr="008D4F63">
              <w:rPr>
                <w:rFonts w:ascii="Arial" w:hAnsi="Arial" w:cs="Arial"/>
                <w:sz w:val="16"/>
                <w:szCs w:val="16"/>
              </w:rPr>
              <w:t xml:space="preserve"> </w:t>
            </w:r>
            <w:r w:rsidR="000F60F4">
              <w:rPr>
                <w:rFonts w:ascii="Arial" w:hAnsi="Arial" w:cs="Arial"/>
                <w:sz w:val="16"/>
                <w:szCs w:val="16"/>
              </w:rPr>
              <w:t xml:space="preserve">(e.g., </w:t>
            </w:r>
            <w:r w:rsidRPr="008D4F63">
              <w:rPr>
                <w:rFonts w:ascii="Arial" w:hAnsi="Arial" w:cs="Arial"/>
                <w:sz w:val="16"/>
                <w:szCs w:val="16"/>
              </w:rPr>
              <w:t>Whats</w:t>
            </w:r>
            <w:r w:rsidR="008B4B5F">
              <w:rPr>
                <w:rFonts w:ascii="Arial" w:hAnsi="Arial" w:cs="Arial"/>
                <w:sz w:val="16"/>
                <w:szCs w:val="16"/>
              </w:rPr>
              <w:t>a</w:t>
            </w:r>
            <w:r w:rsidRPr="008D4F63">
              <w:rPr>
                <w:rFonts w:ascii="Arial" w:hAnsi="Arial" w:cs="Arial"/>
                <w:sz w:val="16"/>
                <w:szCs w:val="16"/>
              </w:rPr>
              <w:t>pp, text message</w:t>
            </w:r>
            <w:r w:rsidR="000F60F4">
              <w:rPr>
                <w:rFonts w:ascii="Arial" w:hAnsi="Arial" w:cs="Arial"/>
                <w:sz w:val="16"/>
                <w:szCs w:val="16"/>
              </w:rPr>
              <w:t>s</w:t>
            </w:r>
            <w:r w:rsidRPr="008D4F63">
              <w:rPr>
                <w:rFonts w:ascii="Arial" w:hAnsi="Arial" w:cs="Arial"/>
                <w:sz w:val="16"/>
                <w:szCs w:val="16"/>
              </w:rPr>
              <w:t>/SMS,</w:t>
            </w:r>
            <w:r w:rsidR="000F60F4">
              <w:rPr>
                <w:rFonts w:ascii="Arial" w:hAnsi="Arial" w:cs="Arial"/>
                <w:sz w:val="16"/>
                <w:szCs w:val="16"/>
              </w:rPr>
              <w:t xml:space="preserve"> e-mails)</w:t>
            </w:r>
            <w:r w:rsidRPr="008D4F63">
              <w:rPr>
                <w:rFonts w:ascii="Arial" w:hAnsi="Arial" w:cs="Arial"/>
                <w:sz w:val="16"/>
                <w:szCs w:val="16"/>
              </w:rPr>
              <w:t xml:space="preserve"> or other </w:t>
            </w:r>
            <w:r w:rsidR="000F60F4">
              <w:rPr>
                <w:rFonts w:ascii="Arial" w:hAnsi="Arial" w:cs="Arial"/>
                <w:sz w:val="16"/>
                <w:szCs w:val="16"/>
              </w:rPr>
              <w:t>forms of contact</w:t>
            </w:r>
            <w:r w:rsidRPr="008D4F63">
              <w:rPr>
                <w:rFonts w:ascii="Arial" w:hAnsi="Arial" w:cs="Arial"/>
                <w:sz w:val="16"/>
                <w:szCs w:val="16"/>
              </w:rPr>
              <w:t xml:space="preserve"> (other than </w:t>
            </w:r>
            <w:r w:rsidR="000F60F4">
              <w:rPr>
                <w:rFonts w:ascii="Arial" w:hAnsi="Arial" w:cs="Arial"/>
                <w:sz w:val="16"/>
                <w:szCs w:val="16"/>
              </w:rPr>
              <w:t xml:space="preserve">visits in </w:t>
            </w:r>
            <w:r w:rsidRPr="008D4F63">
              <w:rPr>
                <w:rFonts w:ascii="Arial" w:hAnsi="Arial" w:cs="Arial"/>
                <w:sz w:val="16"/>
                <w:szCs w:val="16"/>
              </w:rPr>
              <w:t xml:space="preserve">person) in the last 12 months?  </w:t>
            </w:r>
          </w:p>
          <w:p w14:paraId="0C9F3185" w14:textId="7AE07DDB" w:rsidR="00115E8E" w:rsidRPr="008D4F63" w:rsidRDefault="00115E8E">
            <w:pPr>
              <w:rPr>
                <w:rFonts w:ascii="Arial" w:hAnsi="Arial" w:cs="Arial"/>
                <w:sz w:val="16"/>
                <w:szCs w:val="16"/>
              </w:rPr>
            </w:pPr>
            <w:r w:rsidRPr="008D4F63">
              <w:rPr>
                <w:rFonts w:ascii="Arial" w:hAnsi="Arial" w:cs="Arial"/>
                <w:sz w:val="16"/>
                <w:szCs w:val="16"/>
              </w:rPr>
              <w:t>1. Daily           2. Weekly         3. Monthly         4. Quarterly        5.</w:t>
            </w:r>
            <w:r w:rsidR="000F60F4">
              <w:rPr>
                <w:rFonts w:ascii="Arial" w:hAnsi="Arial" w:cs="Arial"/>
                <w:sz w:val="16"/>
                <w:szCs w:val="16"/>
              </w:rPr>
              <w:t>Irregularly</w:t>
            </w:r>
            <w:r w:rsidRPr="008D4F63">
              <w:rPr>
                <w:rFonts w:ascii="Arial" w:hAnsi="Arial" w:cs="Arial"/>
                <w:sz w:val="16"/>
                <w:szCs w:val="16"/>
              </w:rPr>
              <w:t xml:space="preserve">     </w:t>
            </w:r>
            <w:r w:rsidR="008B4B5F">
              <w:rPr>
                <w:rFonts w:ascii="Arial" w:hAnsi="Arial" w:cs="Arial"/>
                <w:sz w:val="16"/>
                <w:szCs w:val="16"/>
              </w:rPr>
              <w:t>-66</w:t>
            </w:r>
            <w:r w:rsidRPr="008D4F63">
              <w:rPr>
                <w:rFonts w:ascii="Arial" w:hAnsi="Arial" w:cs="Arial"/>
                <w:sz w:val="16"/>
                <w:szCs w:val="16"/>
              </w:rPr>
              <w:t>6. Other (</w:t>
            </w:r>
            <w:r w:rsidR="008B4B5F">
              <w:rPr>
                <w:rFonts w:ascii="Arial" w:hAnsi="Arial" w:cs="Arial"/>
                <w:sz w:val="16"/>
                <w:szCs w:val="16"/>
              </w:rPr>
              <w:t xml:space="preserve">please </w:t>
            </w:r>
            <w:r w:rsidRPr="008D4F63">
              <w:rPr>
                <w:rFonts w:ascii="Arial" w:hAnsi="Arial" w:cs="Arial"/>
                <w:sz w:val="16"/>
                <w:szCs w:val="16"/>
              </w:rPr>
              <w:t>specify)</w:t>
            </w:r>
            <w:r w:rsidR="008B4B5F">
              <w:rPr>
                <w:rFonts w:ascii="Arial" w:hAnsi="Arial" w:cs="Arial"/>
                <w:sz w:val="16"/>
                <w:szCs w:val="16"/>
              </w:rPr>
              <w:t xml:space="preserve">     </w:t>
            </w:r>
            <w:r w:rsidRPr="008D4F63">
              <w:rPr>
                <w:rFonts w:ascii="Arial" w:hAnsi="Arial" w:cs="Arial"/>
                <w:sz w:val="16"/>
                <w:szCs w:val="16"/>
              </w:rPr>
              <w:t xml:space="preserve"> </w:t>
            </w:r>
            <w:r w:rsidR="008B4B5F">
              <w:rPr>
                <w:rFonts w:ascii="Arial" w:hAnsi="Arial" w:cs="Arial"/>
                <w:sz w:val="16"/>
                <w:szCs w:val="16"/>
              </w:rPr>
              <w:t>-</w:t>
            </w:r>
            <w:r w:rsidRPr="008D4F63">
              <w:rPr>
                <w:rFonts w:ascii="Arial" w:hAnsi="Arial" w:cs="Arial"/>
                <w:sz w:val="16"/>
                <w:szCs w:val="16"/>
              </w:rPr>
              <w:t>7</w:t>
            </w:r>
            <w:r w:rsidR="008B4B5F">
              <w:rPr>
                <w:rFonts w:ascii="Arial" w:hAnsi="Arial" w:cs="Arial"/>
                <w:sz w:val="16"/>
                <w:szCs w:val="16"/>
              </w:rPr>
              <w:t>77</w:t>
            </w:r>
            <w:r w:rsidRPr="008D4F63">
              <w:rPr>
                <w:rFonts w:ascii="Arial" w:hAnsi="Arial" w:cs="Arial"/>
                <w:sz w:val="16"/>
                <w:szCs w:val="16"/>
              </w:rPr>
              <w:t>. No</w:t>
            </w:r>
            <w:r w:rsidR="008B4B5F">
              <w:rPr>
                <w:rFonts w:ascii="Arial" w:hAnsi="Arial" w:cs="Arial"/>
                <w:sz w:val="16"/>
                <w:szCs w:val="16"/>
              </w:rPr>
              <w:t>t applicable (never)      -888. Refuse to answer     -999. Don’t know</w:t>
            </w:r>
          </w:p>
        </w:tc>
        <w:tc>
          <w:tcPr>
            <w:tcW w:w="462" w:type="pct"/>
            <w:vAlign w:val="center"/>
          </w:tcPr>
          <w:p w14:paraId="523B8199" w14:textId="77777777" w:rsidR="00115E8E" w:rsidRPr="005A7BEF" w:rsidRDefault="00115E8E" w:rsidP="00583362">
            <w:pPr>
              <w:jc w:val="center"/>
              <w:rPr>
                <w:rFonts w:ascii="Arial" w:hAnsi="Arial" w:cs="Arial"/>
                <w:b/>
                <w:sz w:val="16"/>
                <w:szCs w:val="16"/>
              </w:rPr>
            </w:pPr>
          </w:p>
        </w:tc>
        <w:tc>
          <w:tcPr>
            <w:tcW w:w="476" w:type="pct"/>
          </w:tcPr>
          <w:p w14:paraId="4FE7B2F5" w14:textId="77777777" w:rsidR="00115E8E" w:rsidRPr="005A7BEF" w:rsidRDefault="00115E8E" w:rsidP="00583362">
            <w:pPr>
              <w:jc w:val="center"/>
              <w:rPr>
                <w:rFonts w:ascii="Arial" w:hAnsi="Arial" w:cs="Arial"/>
                <w:b/>
                <w:sz w:val="16"/>
                <w:szCs w:val="16"/>
              </w:rPr>
            </w:pPr>
          </w:p>
        </w:tc>
        <w:tc>
          <w:tcPr>
            <w:tcW w:w="476" w:type="pct"/>
          </w:tcPr>
          <w:p w14:paraId="06C93BD2" w14:textId="77777777" w:rsidR="00115E8E" w:rsidRPr="005A7BEF" w:rsidRDefault="00115E8E" w:rsidP="00583362">
            <w:pPr>
              <w:jc w:val="center"/>
              <w:rPr>
                <w:rFonts w:ascii="Arial" w:hAnsi="Arial" w:cs="Arial"/>
                <w:b/>
                <w:sz w:val="16"/>
                <w:szCs w:val="16"/>
              </w:rPr>
            </w:pPr>
          </w:p>
        </w:tc>
        <w:tc>
          <w:tcPr>
            <w:tcW w:w="476" w:type="pct"/>
          </w:tcPr>
          <w:p w14:paraId="7108A075" w14:textId="77777777" w:rsidR="00115E8E" w:rsidRPr="005A7BEF" w:rsidRDefault="00115E8E" w:rsidP="00583362">
            <w:pPr>
              <w:jc w:val="center"/>
              <w:rPr>
                <w:rFonts w:ascii="Arial" w:hAnsi="Arial" w:cs="Arial"/>
                <w:b/>
                <w:sz w:val="16"/>
                <w:szCs w:val="16"/>
              </w:rPr>
            </w:pPr>
          </w:p>
        </w:tc>
        <w:tc>
          <w:tcPr>
            <w:tcW w:w="476" w:type="pct"/>
            <w:vAlign w:val="center"/>
          </w:tcPr>
          <w:p w14:paraId="7300990B" w14:textId="77777777" w:rsidR="00115E8E" w:rsidRPr="005A7BEF" w:rsidRDefault="00115E8E" w:rsidP="00583362">
            <w:pPr>
              <w:jc w:val="center"/>
              <w:rPr>
                <w:rFonts w:ascii="Arial" w:hAnsi="Arial" w:cs="Arial"/>
                <w:b/>
                <w:sz w:val="16"/>
                <w:szCs w:val="16"/>
              </w:rPr>
            </w:pPr>
          </w:p>
        </w:tc>
      </w:tr>
      <w:tr w:rsidR="00115E8E" w:rsidRPr="005A7BEF" w14:paraId="714A9AF5" w14:textId="77777777" w:rsidTr="00583362">
        <w:trPr>
          <w:trHeight w:val="1601"/>
        </w:trPr>
        <w:tc>
          <w:tcPr>
            <w:tcW w:w="2634" w:type="pct"/>
          </w:tcPr>
          <w:p w14:paraId="7E7AF0A7" w14:textId="529E3B47" w:rsidR="00115E8E" w:rsidRPr="008D4F63" w:rsidRDefault="00115E8E" w:rsidP="00583362">
            <w:pPr>
              <w:rPr>
                <w:rFonts w:ascii="Arial" w:hAnsi="Arial" w:cs="Arial"/>
                <w:sz w:val="16"/>
                <w:szCs w:val="16"/>
              </w:rPr>
            </w:pPr>
            <w:r w:rsidRPr="008D4F63">
              <w:rPr>
                <w:rFonts w:ascii="Arial" w:hAnsi="Arial" w:cs="Arial"/>
                <w:sz w:val="16"/>
                <w:szCs w:val="16"/>
              </w:rPr>
              <w:t>Q</w:t>
            </w:r>
            <w:r w:rsidRPr="008D4F63">
              <w:rPr>
                <w:rFonts w:ascii="Arial" w:hAnsi="Arial" w:cs="Arial"/>
              </w:rPr>
              <w:fldChar w:fldCharType="begin"/>
            </w:r>
            <w:r w:rsidRPr="008D4F63">
              <w:rPr>
                <w:rFonts w:ascii="Arial" w:hAnsi="Arial" w:cs="Arial"/>
              </w:rPr>
              <w:instrText xml:space="preserve"> SEQ B \n \* MERGEFORMAT </w:instrText>
            </w:r>
            <w:r w:rsidRPr="008D4F63">
              <w:rPr>
                <w:rFonts w:ascii="Arial" w:hAnsi="Arial" w:cs="Arial"/>
              </w:rPr>
              <w:fldChar w:fldCharType="separate"/>
            </w:r>
            <w:r w:rsidRPr="008D4F63">
              <w:rPr>
                <w:rFonts w:ascii="Arial" w:hAnsi="Arial" w:cs="Arial"/>
                <w:bCs/>
                <w:noProof/>
                <w:sz w:val="16"/>
                <w:szCs w:val="16"/>
              </w:rPr>
              <w:t>14</w:t>
            </w:r>
            <w:r w:rsidRPr="008D4F63">
              <w:rPr>
                <w:rFonts w:ascii="Arial" w:hAnsi="Arial" w:cs="Arial"/>
                <w:bCs/>
                <w:noProof/>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Has </w:t>
            </w:r>
            <w:r w:rsidR="00700D08">
              <w:rPr>
                <w:rFonts w:ascii="Arial" w:hAnsi="Arial" w:cs="Arial"/>
                <w:sz w:val="16"/>
                <w:szCs w:val="16"/>
              </w:rPr>
              <w:t xml:space="preserve">[Name] </w:t>
            </w:r>
            <w:r w:rsidRPr="008D4F63">
              <w:rPr>
                <w:rFonts w:ascii="Arial" w:hAnsi="Arial" w:cs="Arial"/>
                <w:sz w:val="16"/>
                <w:szCs w:val="16"/>
              </w:rPr>
              <w:t>ever held</w:t>
            </w:r>
            <w:r w:rsidR="00700D08">
              <w:rPr>
                <w:rFonts w:ascii="Arial" w:hAnsi="Arial" w:cs="Arial"/>
                <w:sz w:val="16"/>
                <w:szCs w:val="16"/>
              </w:rPr>
              <w:t xml:space="preserve"> a</w:t>
            </w:r>
            <w:r w:rsidRPr="008D4F63">
              <w:rPr>
                <w:rFonts w:ascii="Arial" w:hAnsi="Arial" w:cs="Arial"/>
                <w:sz w:val="16"/>
                <w:szCs w:val="16"/>
              </w:rPr>
              <w:t xml:space="preserve"> political office?</w:t>
            </w:r>
          </w:p>
          <w:p w14:paraId="4D6F287C" w14:textId="518624F2" w:rsidR="00115E8E" w:rsidRPr="008D4F63" w:rsidRDefault="00115E8E" w:rsidP="00583362">
            <w:pPr>
              <w:rPr>
                <w:rFonts w:ascii="Arial" w:hAnsi="Arial" w:cs="Arial"/>
                <w:sz w:val="16"/>
                <w:szCs w:val="16"/>
              </w:rPr>
            </w:pPr>
            <w:r w:rsidRPr="008D4F63">
              <w:rPr>
                <w:rFonts w:ascii="Arial" w:hAnsi="Arial" w:cs="Arial"/>
                <w:sz w:val="16"/>
                <w:szCs w:val="16"/>
              </w:rPr>
              <w:t>0.  N</w:t>
            </w:r>
            <w:r w:rsidR="00700D08">
              <w:rPr>
                <w:rFonts w:ascii="Arial" w:hAnsi="Arial" w:cs="Arial"/>
                <w:sz w:val="16"/>
                <w:szCs w:val="16"/>
              </w:rPr>
              <w:t>o</w:t>
            </w:r>
            <w:r w:rsidR="00F33968">
              <w:rPr>
                <w:rFonts w:ascii="Arial" w:hAnsi="Arial" w:cs="Arial"/>
                <w:sz w:val="16"/>
                <w:szCs w:val="16"/>
              </w:rPr>
              <w:t xml:space="preserve">ne </w:t>
            </w:r>
            <w:r w:rsidRPr="008D4F63">
              <w:rPr>
                <w:rFonts w:ascii="Arial" w:hAnsi="Arial" w:cs="Arial"/>
                <w:sz w:val="16"/>
                <w:szCs w:val="16"/>
              </w:rPr>
              <w:t>&gt;&gt;Q16</w:t>
            </w:r>
          </w:p>
          <w:p w14:paraId="3C70F397" w14:textId="2362FBE6" w:rsidR="00115E8E" w:rsidRPr="008D4F63" w:rsidRDefault="00115E8E" w:rsidP="00583362">
            <w:pPr>
              <w:rPr>
                <w:rFonts w:ascii="Arial" w:hAnsi="Arial" w:cs="Arial"/>
                <w:sz w:val="16"/>
                <w:szCs w:val="16"/>
              </w:rPr>
            </w:pPr>
            <w:r w:rsidRPr="008D4F63">
              <w:rPr>
                <w:rFonts w:ascii="Arial" w:hAnsi="Arial" w:cs="Arial"/>
                <w:sz w:val="16"/>
                <w:szCs w:val="16"/>
              </w:rPr>
              <w:t xml:space="preserve">1. Member of parliament </w:t>
            </w:r>
          </w:p>
          <w:p w14:paraId="543DB9D3" w14:textId="40D792B1" w:rsidR="00115E8E" w:rsidRPr="008D4F63" w:rsidRDefault="00115E8E" w:rsidP="00583362">
            <w:pPr>
              <w:rPr>
                <w:rFonts w:ascii="Arial" w:hAnsi="Arial" w:cs="Arial"/>
                <w:sz w:val="16"/>
                <w:szCs w:val="16"/>
              </w:rPr>
            </w:pPr>
            <w:r w:rsidRPr="008D4F63">
              <w:rPr>
                <w:rFonts w:ascii="Arial" w:hAnsi="Arial" w:cs="Arial"/>
                <w:sz w:val="16"/>
                <w:szCs w:val="16"/>
              </w:rPr>
              <w:t xml:space="preserve">2. District </w:t>
            </w:r>
            <w:r w:rsidR="00F33968">
              <w:rPr>
                <w:rFonts w:ascii="Arial" w:hAnsi="Arial" w:cs="Arial"/>
                <w:sz w:val="16"/>
                <w:szCs w:val="16"/>
              </w:rPr>
              <w:t>c</w:t>
            </w:r>
            <w:r w:rsidRPr="008D4F63">
              <w:rPr>
                <w:rFonts w:ascii="Arial" w:hAnsi="Arial" w:cs="Arial"/>
                <w:sz w:val="16"/>
                <w:szCs w:val="16"/>
              </w:rPr>
              <w:t xml:space="preserve">hief </w:t>
            </w:r>
            <w:r w:rsidR="00F33968">
              <w:rPr>
                <w:rFonts w:ascii="Arial" w:hAnsi="Arial" w:cs="Arial"/>
                <w:sz w:val="16"/>
                <w:szCs w:val="16"/>
              </w:rPr>
              <w:t>e</w:t>
            </w:r>
            <w:r w:rsidRPr="008D4F63">
              <w:rPr>
                <w:rFonts w:ascii="Arial" w:hAnsi="Arial" w:cs="Arial"/>
                <w:sz w:val="16"/>
                <w:szCs w:val="16"/>
              </w:rPr>
              <w:t xml:space="preserve">xecutive </w:t>
            </w:r>
          </w:p>
          <w:p w14:paraId="5F0EC8EA" w14:textId="1D3C8F35" w:rsidR="00115E8E" w:rsidRPr="008D4F63" w:rsidRDefault="00115E8E" w:rsidP="00583362">
            <w:pPr>
              <w:rPr>
                <w:rFonts w:ascii="Arial" w:hAnsi="Arial" w:cs="Arial"/>
                <w:sz w:val="16"/>
                <w:szCs w:val="16"/>
              </w:rPr>
            </w:pPr>
            <w:r w:rsidRPr="008D4F63">
              <w:rPr>
                <w:rFonts w:ascii="Arial" w:hAnsi="Arial" w:cs="Arial"/>
                <w:sz w:val="16"/>
                <w:szCs w:val="16"/>
              </w:rPr>
              <w:t xml:space="preserve">3. Assembly man/woman </w:t>
            </w:r>
          </w:p>
          <w:p w14:paraId="553E9D1C" w14:textId="4FB70CB9" w:rsidR="00115E8E" w:rsidRPr="008D4F63" w:rsidRDefault="00115E8E" w:rsidP="00583362">
            <w:pPr>
              <w:rPr>
                <w:rFonts w:ascii="Arial" w:hAnsi="Arial" w:cs="Arial"/>
                <w:sz w:val="16"/>
                <w:szCs w:val="16"/>
              </w:rPr>
            </w:pPr>
            <w:r w:rsidRPr="008D4F63">
              <w:rPr>
                <w:rFonts w:ascii="Arial" w:hAnsi="Arial" w:cs="Arial"/>
                <w:sz w:val="16"/>
                <w:szCs w:val="16"/>
              </w:rPr>
              <w:t xml:space="preserve">4. Unit </w:t>
            </w:r>
            <w:r w:rsidR="00F33968">
              <w:rPr>
                <w:rFonts w:ascii="Arial" w:hAnsi="Arial" w:cs="Arial"/>
                <w:sz w:val="16"/>
                <w:szCs w:val="16"/>
              </w:rPr>
              <w:t>c</w:t>
            </w:r>
            <w:r w:rsidRPr="008D4F63">
              <w:rPr>
                <w:rFonts w:ascii="Arial" w:hAnsi="Arial" w:cs="Arial"/>
                <w:sz w:val="16"/>
                <w:szCs w:val="16"/>
              </w:rPr>
              <w:t xml:space="preserve">ommittee </w:t>
            </w:r>
            <w:r w:rsidR="00F33968">
              <w:rPr>
                <w:rFonts w:ascii="Arial" w:hAnsi="Arial" w:cs="Arial"/>
                <w:sz w:val="16"/>
                <w:szCs w:val="16"/>
              </w:rPr>
              <w:t>m</w:t>
            </w:r>
            <w:r w:rsidRPr="008D4F63">
              <w:rPr>
                <w:rFonts w:ascii="Arial" w:hAnsi="Arial" w:cs="Arial"/>
                <w:sz w:val="16"/>
                <w:szCs w:val="16"/>
              </w:rPr>
              <w:t>embe</w:t>
            </w:r>
            <w:r w:rsidR="00F33968">
              <w:rPr>
                <w:rFonts w:ascii="Arial" w:hAnsi="Arial" w:cs="Arial"/>
                <w:sz w:val="16"/>
                <w:szCs w:val="16"/>
              </w:rPr>
              <w:t>r</w:t>
            </w:r>
          </w:p>
          <w:p w14:paraId="5E1E2EC9" w14:textId="01C37421" w:rsidR="00115E8E" w:rsidRPr="008D4F63" w:rsidRDefault="00115E8E" w:rsidP="00583362">
            <w:pPr>
              <w:rPr>
                <w:rFonts w:ascii="Arial" w:hAnsi="Arial" w:cs="Arial"/>
                <w:sz w:val="16"/>
                <w:szCs w:val="16"/>
              </w:rPr>
            </w:pPr>
            <w:r w:rsidRPr="008D4F63">
              <w:rPr>
                <w:rFonts w:ascii="Arial" w:hAnsi="Arial" w:cs="Arial"/>
                <w:sz w:val="16"/>
                <w:szCs w:val="16"/>
              </w:rPr>
              <w:t xml:space="preserve">5. National </w:t>
            </w:r>
            <w:r w:rsidR="00F33968">
              <w:rPr>
                <w:rFonts w:ascii="Arial" w:hAnsi="Arial" w:cs="Arial"/>
                <w:sz w:val="16"/>
                <w:szCs w:val="16"/>
              </w:rPr>
              <w:t>p</w:t>
            </w:r>
            <w:r w:rsidRPr="008D4F63">
              <w:rPr>
                <w:rFonts w:ascii="Arial" w:hAnsi="Arial" w:cs="Arial"/>
                <w:sz w:val="16"/>
                <w:szCs w:val="16"/>
              </w:rPr>
              <w:t xml:space="preserve">olitical </w:t>
            </w:r>
            <w:r w:rsidR="00F33968">
              <w:rPr>
                <w:rFonts w:ascii="Arial" w:hAnsi="Arial" w:cs="Arial"/>
                <w:sz w:val="16"/>
                <w:szCs w:val="16"/>
              </w:rPr>
              <w:t>o</w:t>
            </w:r>
            <w:r w:rsidRPr="008D4F63">
              <w:rPr>
                <w:rFonts w:ascii="Arial" w:hAnsi="Arial" w:cs="Arial"/>
                <w:sz w:val="16"/>
                <w:szCs w:val="16"/>
              </w:rPr>
              <w:t>ffice (</w:t>
            </w:r>
            <w:r w:rsidR="00F33968">
              <w:rPr>
                <w:rFonts w:ascii="Arial" w:hAnsi="Arial" w:cs="Arial"/>
                <w:sz w:val="16"/>
                <w:szCs w:val="16"/>
              </w:rPr>
              <w:t>m</w:t>
            </w:r>
            <w:r w:rsidRPr="008D4F63">
              <w:rPr>
                <w:rFonts w:ascii="Arial" w:hAnsi="Arial" w:cs="Arial"/>
                <w:sz w:val="16"/>
                <w:szCs w:val="16"/>
              </w:rPr>
              <w:t xml:space="preserve">inister, </w:t>
            </w:r>
            <w:r w:rsidR="00F33968">
              <w:rPr>
                <w:rFonts w:ascii="Arial" w:hAnsi="Arial" w:cs="Arial"/>
                <w:sz w:val="16"/>
                <w:szCs w:val="16"/>
              </w:rPr>
              <w:t>d</w:t>
            </w:r>
            <w:r w:rsidRPr="008D4F63">
              <w:rPr>
                <w:rFonts w:ascii="Arial" w:hAnsi="Arial" w:cs="Arial"/>
                <w:sz w:val="16"/>
                <w:szCs w:val="16"/>
              </w:rPr>
              <w:t xml:space="preserve">eputy </w:t>
            </w:r>
            <w:r w:rsidR="00F33968">
              <w:rPr>
                <w:rFonts w:ascii="Arial" w:hAnsi="Arial" w:cs="Arial"/>
                <w:sz w:val="16"/>
                <w:szCs w:val="16"/>
              </w:rPr>
              <w:t>m</w:t>
            </w:r>
            <w:r w:rsidRPr="008D4F63">
              <w:rPr>
                <w:rFonts w:ascii="Arial" w:hAnsi="Arial" w:cs="Arial"/>
                <w:sz w:val="16"/>
                <w:szCs w:val="16"/>
              </w:rPr>
              <w:t>inister, political party official</w:t>
            </w:r>
            <w:r w:rsidR="00F33968">
              <w:rPr>
                <w:rFonts w:ascii="Arial" w:hAnsi="Arial" w:cs="Arial"/>
                <w:sz w:val="16"/>
                <w:szCs w:val="16"/>
              </w:rPr>
              <w:t xml:space="preserve"> etc.</w:t>
            </w:r>
            <w:r w:rsidRPr="008D4F63">
              <w:rPr>
                <w:rFonts w:ascii="Arial" w:hAnsi="Arial" w:cs="Arial"/>
                <w:sz w:val="16"/>
                <w:szCs w:val="16"/>
              </w:rPr>
              <w:t xml:space="preserve">) </w:t>
            </w:r>
          </w:p>
          <w:p w14:paraId="46F5B946" w14:textId="424AD035" w:rsidR="00115E8E" w:rsidRPr="008D4F63" w:rsidRDefault="00115E8E" w:rsidP="00583362">
            <w:pPr>
              <w:spacing w:line="276" w:lineRule="auto"/>
              <w:rPr>
                <w:rFonts w:ascii="Arial" w:hAnsi="Arial" w:cs="Arial"/>
                <w:sz w:val="16"/>
                <w:szCs w:val="16"/>
              </w:rPr>
            </w:pPr>
            <w:r w:rsidRPr="008D4F63">
              <w:rPr>
                <w:rFonts w:ascii="Arial" w:hAnsi="Arial" w:cs="Arial"/>
                <w:sz w:val="16"/>
                <w:szCs w:val="16"/>
              </w:rPr>
              <w:t>-666. Other (</w:t>
            </w:r>
            <w:r w:rsidR="00C01BE2">
              <w:rPr>
                <w:rFonts w:ascii="Arial" w:hAnsi="Arial" w:cs="Arial"/>
                <w:sz w:val="16"/>
                <w:szCs w:val="16"/>
              </w:rPr>
              <w:t>please s</w:t>
            </w:r>
            <w:r w:rsidRPr="008D4F63">
              <w:rPr>
                <w:rFonts w:ascii="Arial" w:hAnsi="Arial" w:cs="Arial"/>
                <w:sz w:val="16"/>
                <w:szCs w:val="16"/>
              </w:rPr>
              <w:t xml:space="preserve">pecify) </w:t>
            </w:r>
          </w:p>
          <w:p w14:paraId="5BD18D9E" w14:textId="4B226044" w:rsidR="00115E8E" w:rsidRPr="008D4F63" w:rsidRDefault="00115E8E" w:rsidP="00583362">
            <w:pPr>
              <w:spacing w:line="276" w:lineRule="auto"/>
              <w:rPr>
                <w:rFonts w:ascii="Arial" w:hAnsi="Arial" w:cs="Arial"/>
                <w:sz w:val="16"/>
                <w:szCs w:val="16"/>
              </w:rPr>
            </w:pPr>
            <w:r w:rsidRPr="008D4F63">
              <w:rPr>
                <w:rFonts w:ascii="Arial" w:hAnsi="Arial" w:cs="Arial"/>
                <w:sz w:val="16"/>
                <w:szCs w:val="16"/>
              </w:rPr>
              <w:t xml:space="preserve">-888. Refuse to </w:t>
            </w:r>
            <w:r w:rsidR="000F799E">
              <w:rPr>
                <w:rFonts w:ascii="Arial" w:hAnsi="Arial" w:cs="Arial"/>
                <w:sz w:val="16"/>
                <w:szCs w:val="16"/>
              </w:rPr>
              <w:t>a</w:t>
            </w:r>
            <w:r w:rsidRPr="008D4F63">
              <w:rPr>
                <w:rFonts w:ascii="Arial" w:hAnsi="Arial" w:cs="Arial"/>
                <w:sz w:val="16"/>
                <w:szCs w:val="16"/>
              </w:rPr>
              <w:t>nswer&gt;&gt;Q16</w:t>
            </w:r>
          </w:p>
          <w:p w14:paraId="1132C26A" w14:textId="77777777" w:rsidR="00115E8E" w:rsidRPr="008D4F63" w:rsidRDefault="00115E8E" w:rsidP="00583362">
            <w:pPr>
              <w:rPr>
                <w:rFonts w:ascii="Arial" w:hAnsi="Arial" w:cs="Arial"/>
                <w:sz w:val="16"/>
                <w:szCs w:val="16"/>
              </w:rPr>
            </w:pPr>
            <w:r w:rsidRPr="008D4F63">
              <w:rPr>
                <w:rFonts w:ascii="Arial" w:hAnsi="Arial" w:cs="Arial"/>
                <w:sz w:val="16"/>
                <w:szCs w:val="16"/>
              </w:rPr>
              <w:t>-999. Don’t know</w:t>
            </w:r>
            <w:r w:rsidRPr="008D4F63" w:rsidDel="000747C7">
              <w:rPr>
                <w:rFonts w:ascii="Arial" w:hAnsi="Arial" w:cs="Arial"/>
                <w:sz w:val="16"/>
                <w:szCs w:val="16"/>
              </w:rPr>
              <w:t xml:space="preserve"> </w:t>
            </w:r>
            <w:r w:rsidRPr="008D4F63">
              <w:rPr>
                <w:rFonts w:ascii="Arial" w:hAnsi="Arial" w:cs="Arial"/>
                <w:sz w:val="16"/>
                <w:szCs w:val="16"/>
              </w:rPr>
              <w:t xml:space="preserve"> &gt;&gt;Q16</w:t>
            </w:r>
          </w:p>
        </w:tc>
        <w:tc>
          <w:tcPr>
            <w:tcW w:w="462" w:type="pct"/>
          </w:tcPr>
          <w:p w14:paraId="63591214" w14:textId="77777777" w:rsidR="00115E8E" w:rsidRPr="005A7BEF" w:rsidRDefault="00115E8E" w:rsidP="00583362">
            <w:pPr>
              <w:rPr>
                <w:rFonts w:ascii="Arial" w:hAnsi="Arial" w:cs="Arial"/>
                <w:b/>
                <w:sz w:val="16"/>
                <w:szCs w:val="16"/>
              </w:rPr>
            </w:pPr>
          </w:p>
        </w:tc>
        <w:tc>
          <w:tcPr>
            <w:tcW w:w="476" w:type="pct"/>
          </w:tcPr>
          <w:p w14:paraId="6B178498" w14:textId="77777777" w:rsidR="00115E8E" w:rsidRPr="005A7BEF" w:rsidRDefault="00115E8E" w:rsidP="00583362">
            <w:pPr>
              <w:rPr>
                <w:rFonts w:ascii="Arial" w:hAnsi="Arial" w:cs="Arial"/>
                <w:b/>
                <w:sz w:val="16"/>
                <w:szCs w:val="16"/>
              </w:rPr>
            </w:pPr>
          </w:p>
        </w:tc>
        <w:tc>
          <w:tcPr>
            <w:tcW w:w="476" w:type="pct"/>
          </w:tcPr>
          <w:p w14:paraId="0046BAAD" w14:textId="77777777" w:rsidR="00115E8E" w:rsidRPr="005A7BEF" w:rsidRDefault="00115E8E" w:rsidP="00583362">
            <w:pPr>
              <w:rPr>
                <w:rFonts w:ascii="Arial" w:hAnsi="Arial" w:cs="Arial"/>
                <w:b/>
                <w:sz w:val="16"/>
                <w:szCs w:val="16"/>
              </w:rPr>
            </w:pPr>
          </w:p>
        </w:tc>
        <w:tc>
          <w:tcPr>
            <w:tcW w:w="476" w:type="pct"/>
          </w:tcPr>
          <w:p w14:paraId="34743147" w14:textId="77777777" w:rsidR="00115E8E" w:rsidRPr="005A7BEF" w:rsidRDefault="00115E8E" w:rsidP="00583362">
            <w:pPr>
              <w:rPr>
                <w:rFonts w:ascii="Arial" w:hAnsi="Arial" w:cs="Arial"/>
                <w:b/>
                <w:sz w:val="16"/>
                <w:szCs w:val="16"/>
              </w:rPr>
            </w:pPr>
          </w:p>
        </w:tc>
        <w:tc>
          <w:tcPr>
            <w:tcW w:w="476" w:type="pct"/>
          </w:tcPr>
          <w:p w14:paraId="68932DA2" w14:textId="77777777" w:rsidR="00115E8E" w:rsidRPr="005A7BEF" w:rsidRDefault="00115E8E" w:rsidP="00583362">
            <w:pPr>
              <w:rPr>
                <w:rFonts w:ascii="Arial" w:hAnsi="Arial" w:cs="Arial"/>
                <w:b/>
                <w:sz w:val="16"/>
                <w:szCs w:val="16"/>
              </w:rPr>
            </w:pPr>
          </w:p>
        </w:tc>
      </w:tr>
      <w:tr w:rsidR="00115E8E" w:rsidRPr="005A7BEF" w14:paraId="12163799" w14:textId="77777777" w:rsidTr="00583362">
        <w:tc>
          <w:tcPr>
            <w:tcW w:w="2634" w:type="pct"/>
          </w:tcPr>
          <w:p w14:paraId="5627938D" w14:textId="59701414" w:rsidR="00115E8E" w:rsidRPr="008D4F63" w:rsidRDefault="00115E8E">
            <w:pPr>
              <w:rPr>
                <w:rFonts w:ascii="Arial" w:hAnsi="Arial" w:cs="Arial"/>
                <w:sz w:val="16"/>
                <w:szCs w:val="16"/>
              </w:rPr>
            </w:pPr>
            <w:r w:rsidRPr="008D4F63">
              <w:rPr>
                <w:rFonts w:ascii="Arial" w:hAnsi="Arial" w:cs="Arial"/>
                <w:sz w:val="16"/>
                <w:szCs w:val="16"/>
              </w:rPr>
              <w:t>Q</w:t>
            </w:r>
            <w:r w:rsidRPr="008D4F63">
              <w:rPr>
                <w:rFonts w:ascii="Arial" w:hAnsi="Arial" w:cs="Arial"/>
              </w:rPr>
              <w:fldChar w:fldCharType="begin"/>
            </w:r>
            <w:r w:rsidRPr="008D4F63">
              <w:rPr>
                <w:rFonts w:ascii="Arial" w:hAnsi="Arial" w:cs="Arial"/>
              </w:rPr>
              <w:instrText xml:space="preserve"> SEQ B \n \* MERGEFORMAT </w:instrText>
            </w:r>
            <w:r w:rsidRPr="008D4F63">
              <w:rPr>
                <w:rFonts w:ascii="Arial" w:hAnsi="Arial" w:cs="Arial"/>
              </w:rPr>
              <w:fldChar w:fldCharType="separate"/>
            </w:r>
            <w:r w:rsidRPr="008D4F63">
              <w:rPr>
                <w:rFonts w:ascii="Arial" w:hAnsi="Arial" w:cs="Arial"/>
                <w:bCs/>
                <w:noProof/>
                <w:sz w:val="16"/>
                <w:szCs w:val="16"/>
              </w:rPr>
              <w:t>15</w:t>
            </w:r>
            <w:r w:rsidRPr="008D4F63">
              <w:rPr>
                <w:rFonts w:ascii="Arial" w:hAnsi="Arial" w:cs="Arial"/>
                <w:bCs/>
                <w:noProof/>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Does </w:t>
            </w:r>
            <w:r w:rsidR="00700D08">
              <w:rPr>
                <w:rFonts w:ascii="Arial" w:hAnsi="Arial" w:cs="Arial"/>
                <w:sz w:val="16"/>
                <w:szCs w:val="16"/>
              </w:rPr>
              <w:t xml:space="preserve">[Name] </w:t>
            </w:r>
            <w:r w:rsidRPr="008D4F63">
              <w:rPr>
                <w:rFonts w:ascii="Arial" w:hAnsi="Arial" w:cs="Arial"/>
                <w:sz w:val="16"/>
                <w:szCs w:val="16"/>
              </w:rPr>
              <w:t>still hold this office?                              1. Yes     5. No</w:t>
            </w:r>
          </w:p>
        </w:tc>
        <w:tc>
          <w:tcPr>
            <w:tcW w:w="462" w:type="pct"/>
          </w:tcPr>
          <w:p w14:paraId="47546D73" w14:textId="77777777" w:rsidR="00115E8E" w:rsidRPr="005A7BEF" w:rsidRDefault="00115E8E" w:rsidP="00583362">
            <w:pPr>
              <w:jc w:val="center"/>
              <w:rPr>
                <w:rFonts w:ascii="Arial" w:hAnsi="Arial" w:cs="Arial"/>
                <w:b/>
                <w:sz w:val="16"/>
                <w:szCs w:val="16"/>
              </w:rPr>
            </w:pPr>
          </w:p>
        </w:tc>
        <w:tc>
          <w:tcPr>
            <w:tcW w:w="476" w:type="pct"/>
          </w:tcPr>
          <w:p w14:paraId="0CF7BDD5" w14:textId="77777777" w:rsidR="00115E8E" w:rsidRPr="005A7BEF" w:rsidRDefault="00115E8E" w:rsidP="00583362">
            <w:pPr>
              <w:jc w:val="center"/>
              <w:rPr>
                <w:rFonts w:ascii="Arial" w:hAnsi="Arial" w:cs="Arial"/>
                <w:b/>
                <w:sz w:val="16"/>
                <w:szCs w:val="16"/>
              </w:rPr>
            </w:pPr>
          </w:p>
        </w:tc>
        <w:tc>
          <w:tcPr>
            <w:tcW w:w="476" w:type="pct"/>
          </w:tcPr>
          <w:p w14:paraId="173A3AD2" w14:textId="77777777" w:rsidR="00115E8E" w:rsidRPr="005A7BEF" w:rsidRDefault="00115E8E" w:rsidP="00583362">
            <w:pPr>
              <w:jc w:val="center"/>
              <w:rPr>
                <w:rFonts w:ascii="Arial" w:hAnsi="Arial" w:cs="Arial"/>
                <w:b/>
                <w:sz w:val="16"/>
                <w:szCs w:val="16"/>
              </w:rPr>
            </w:pPr>
          </w:p>
        </w:tc>
        <w:tc>
          <w:tcPr>
            <w:tcW w:w="476" w:type="pct"/>
          </w:tcPr>
          <w:p w14:paraId="2FEF44BC" w14:textId="77777777" w:rsidR="00115E8E" w:rsidRPr="005A7BEF" w:rsidRDefault="00115E8E" w:rsidP="00583362">
            <w:pPr>
              <w:jc w:val="center"/>
              <w:rPr>
                <w:rFonts w:ascii="Arial" w:hAnsi="Arial" w:cs="Arial"/>
                <w:b/>
                <w:sz w:val="16"/>
                <w:szCs w:val="16"/>
              </w:rPr>
            </w:pPr>
          </w:p>
        </w:tc>
        <w:tc>
          <w:tcPr>
            <w:tcW w:w="476" w:type="pct"/>
          </w:tcPr>
          <w:p w14:paraId="092CADDA" w14:textId="77777777" w:rsidR="00115E8E" w:rsidRPr="005A7BEF" w:rsidRDefault="00115E8E" w:rsidP="00583362">
            <w:pPr>
              <w:jc w:val="center"/>
              <w:rPr>
                <w:rFonts w:ascii="Arial" w:hAnsi="Arial" w:cs="Arial"/>
                <w:b/>
                <w:sz w:val="16"/>
                <w:szCs w:val="16"/>
              </w:rPr>
            </w:pPr>
          </w:p>
        </w:tc>
      </w:tr>
      <w:tr w:rsidR="00115E8E" w:rsidRPr="005A7BEF" w14:paraId="57975BA2" w14:textId="77777777" w:rsidTr="00583362">
        <w:tc>
          <w:tcPr>
            <w:tcW w:w="2634" w:type="pct"/>
          </w:tcPr>
          <w:p w14:paraId="795FB348" w14:textId="3BBF1BE8" w:rsidR="00115E8E" w:rsidRPr="008D4F63" w:rsidRDefault="00115E8E" w:rsidP="00583362">
            <w:pPr>
              <w:rPr>
                <w:rFonts w:ascii="Arial" w:hAnsi="Arial" w:cs="Arial"/>
                <w:sz w:val="16"/>
                <w:szCs w:val="16"/>
              </w:rPr>
            </w:pPr>
            <w:r w:rsidRPr="008D4F63">
              <w:rPr>
                <w:rFonts w:ascii="Arial" w:hAnsi="Arial" w:cs="Arial"/>
                <w:sz w:val="16"/>
                <w:szCs w:val="16"/>
              </w:rPr>
              <w:t>Q</w:t>
            </w:r>
            <w:r w:rsidRPr="008D4F63">
              <w:rPr>
                <w:rFonts w:ascii="Arial" w:hAnsi="Arial" w:cs="Arial"/>
              </w:rPr>
              <w:fldChar w:fldCharType="begin"/>
            </w:r>
            <w:r w:rsidRPr="008D4F63">
              <w:rPr>
                <w:rFonts w:ascii="Arial" w:hAnsi="Arial" w:cs="Arial"/>
              </w:rPr>
              <w:instrText xml:space="preserve"> SEQ B \n \* MERGEFORMAT </w:instrText>
            </w:r>
            <w:r w:rsidRPr="008D4F63">
              <w:rPr>
                <w:rFonts w:ascii="Arial" w:hAnsi="Arial" w:cs="Arial"/>
              </w:rPr>
              <w:fldChar w:fldCharType="separate"/>
            </w:r>
            <w:r w:rsidRPr="008D4F63">
              <w:rPr>
                <w:rFonts w:ascii="Arial" w:hAnsi="Arial" w:cs="Arial"/>
                <w:bCs/>
                <w:noProof/>
                <w:sz w:val="16"/>
                <w:szCs w:val="16"/>
              </w:rPr>
              <w:t>16</w:t>
            </w:r>
            <w:r w:rsidRPr="008D4F63">
              <w:rPr>
                <w:rFonts w:ascii="Arial" w:hAnsi="Arial" w:cs="Arial"/>
                <w:bCs/>
                <w:noProof/>
                <w:sz w:val="16"/>
                <w:szCs w:val="16"/>
              </w:rPr>
              <w:fldChar w:fldCharType="end"/>
            </w:r>
            <w:r w:rsidRPr="008D4F63">
              <w:rPr>
                <w:rFonts w:ascii="Arial" w:hAnsi="Arial" w:cs="Arial"/>
                <w:bCs/>
                <w:sz w:val="16"/>
                <w:szCs w:val="16"/>
              </w:rPr>
              <w:t xml:space="preserve">. </w:t>
            </w:r>
            <w:r w:rsidRPr="008D4F63">
              <w:rPr>
                <w:rFonts w:ascii="Arial" w:hAnsi="Arial" w:cs="Arial"/>
                <w:sz w:val="16"/>
                <w:szCs w:val="16"/>
              </w:rPr>
              <w:t xml:space="preserve">Has </w:t>
            </w:r>
            <w:r w:rsidR="00700D08">
              <w:rPr>
                <w:rFonts w:ascii="Arial" w:hAnsi="Arial" w:cs="Arial"/>
                <w:sz w:val="16"/>
                <w:szCs w:val="16"/>
              </w:rPr>
              <w:t xml:space="preserve">[Name] </w:t>
            </w:r>
            <w:r w:rsidRPr="008D4F63">
              <w:rPr>
                <w:rFonts w:ascii="Arial" w:hAnsi="Arial" w:cs="Arial"/>
                <w:sz w:val="16"/>
                <w:szCs w:val="16"/>
              </w:rPr>
              <w:t>ever held a traditional office?</w:t>
            </w:r>
          </w:p>
          <w:p w14:paraId="676DD507" w14:textId="77777777" w:rsidR="00115E8E" w:rsidRPr="008D4F63" w:rsidRDefault="00115E8E" w:rsidP="00583362">
            <w:pPr>
              <w:rPr>
                <w:rFonts w:ascii="Arial" w:hAnsi="Arial" w:cs="Arial"/>
                <w:sz w:val="16"/>
                <w:szCs w:val="16"/>
              </w:rPr>
            </w:pPr>
            <w:r w:rsidRPr="008D4F63">
              <w:rPr>
                <w:rFonts w:ascii="Arial" w:hAnsi="Arial" w:cs="Arial"/>
                <w:sz w:val="16"/>
                <w:szCs w:val="16"/>
              </w:rPr>
              <w:t>0. No        &gt;&gt; Q18</w:t>
            </w:r>
          </w:p>
          <w:p w14:paraId="7B9261C1" w14:textId="2D9E688D" w:rsidR="00115E8E" w:rsidRPr="008D4F63" w:rsidRDefault="00115E8E" w:rsidP="00583362">
            <w:pPr>
              <w:rPr>
                <w:rFonts w:ascii="Arial" w:hAnsi="Arial" w:cs="Arial"/>
                <w:sz w:val="16"/>
                <w:szCs w:val="16"/>
              </w:rPr>
            </w:pPr>
            <w:r w:rsidRPr="008D4F63">
              <w:rPr>
                <w:rFonts w:ascii="Arial" w:hAnsi="Arial" w:cs="Arial"/>
                <w:sz w:val="16"/>
                <w:szCs w:val="16"/>
              </w:rPr>
              <w:t xml:space="preserve">1. Paramount Chief </w:t>
            </w:r>
          </w:p>
          <w:p w14:paraId="39BD1EC0" w14:textId="311DB7D3" w:rsidR="00115E8E" w:rsidRPr="008D4F63" w:rsidRDefault="00115E8E" w:rsidP="00583362">
            <w:pPr>
              <w:rPr>
                <w:rFonts w:ascii="Arial" w:hAnsi="Arial" w:cs="Arial"/>
                <w:sz w:val="16"/>
                <w:szCs w:val="16"/>
              </w:rPr>
            </w:pPr>
            <w:r w:rsidRPr="008D4F63">
              <w:rPr>
                <w:rFonts w:ascii="Arial" w:hAnsi="Arial" w:cs="Arial"/>
                <w:sz w:val="16"/>
                <w:szCs w:val="16"/>
              </w:rPr>
              <w:t xml:space="preserve">2. Sub-chief </w:t>
            </w:r>
          </w:p>
          <w:p w14:paraId="27518C7C" w14:textId="5C21E1E2" w:rsidR="00115E8E" w:rsidRPr="008D4F63" w:rsidRDefault="00115E8E" w:rsidP="00583362">
            <w:pPr>
              <w:rPr>
                <w:rFonts w:ascii="Arial" w:hAnsi="Arial" w:cs="Arial"/>
                <w:sz w:val="16"/>
                <w:szCs w:val="16"/>
              </w:rPr>
            </w:pPr>
            <w:r w:rsidRPr="008D4F63">
              <w:rPr>
                <w:rFonts w:ascii="Arial" w:hAnsi="Arial" w:cs="Arial"/>
                <w:sz w:val="16"/>
                <w:szCs w:val="16"/>
              </w:rPr>
              <w:t>3. Queen Mother</w:t>
            </w:r>
          </w:p>
          <w:p w14:paraId="7E8737A0" w14:textId="1AE378D7" w:rsidR="00115E8E" w:rsidRPr="008D4F63" w:rsidRDefault="00115E8E" w:rsidP="00583362">
            <w:pPr>
              <w:rPr>
                <w:rFonts w:ascii="Arial" w:hAnsi="Arial" w:cs="Arial"/>
                <w:sz w:val="16"/>
                <w:szCs w:val="16"/>
              </w:rPr>
            </w:pPr>
            <w:r w:rsidRPr="008D4F63">
              <w:rPr>
                <w:rFonts w:ascii="Arial" w:hAnsi="Arial" w:cs="Arial"/>
                <w:sz w:val="16"/>
                <w:szCs w:val="16"/>
              </w:rPr>
              <w:t>4. Head of Family</w:t>
            </w:r>
          </w:p>
          <w:p w14:paraId="246DF960" w14:textId="239F8C80" w:rsidR="00115E8E" w:rsidRPr="008D4F63" w:rsidRDefault="00115E8E" w:rsidP="00583362">
            <w:pPr>
              <w:rPr>
                <w:rFonts w:ascii="Arial" w:hAnsi="Arial" w:cs="Arial"/>
                <w:sz w:val="16"/>
                <w:szCs w:val="16"/>
              </w:rPr>
            </w:pPr>
            <w:r w:rsidRPr="008D4F63">
              <w:rPr>
                <w:rFonts w:ascii="Arial" w:hAnsi="Arial" w:cs="Arial"/>
                <w:sz w:val="16"/>
                <w:szCs w:val="16"/>
              </w:rPr>
              <w:t xml:space="preserve">5.Chief’s Elders/ Linguist  </w:t>
            </w:r>
          </w:p>
          <w:p w14:paraId="2A04A248" w14:textId="3ADDCD69" w:rsidR="00115E8E" w:rsidRPr="008D4F63" w:rsidRDefault="00115E8E" w:rsidP="00583362">
            <w:pPr>
              <w:rPr>
                <w:rFonts w:ascii="Arial" w:hAnsi="Arial" w:cs="Arial"/>
                <w:sz w:val="16"/>
                <w:szCs w:val="16"/>
              </w:rPr>
            </w:pPr>
            <w:r w:rsidRPr="008D4F63">
              <w:rPr>
                <w:rFonts w:ascii="Arial" w:hAnsi="Arial" w:cs="Arial"/>
                <w:sz w:val="16"/>
                <w:szCs w:val="16"/>
              </w:rPr>
              <w:t>6. Other Palace Officials</w:t>
            </w:r>
          </w:p>
          <w:p w14:paraId="0ED265CC" w14:textId="6A1E16D9" w:rsidR="00115E8E" w:rsidRPr="008D4F63" w:rsidRDefault="00115E8E" w:rsidP="00583362">
            <w:pPr>
              <w:rPr>
                <w:rFonts w:ascii="Arial" w:hAnsi="Arial" w:cs="Arial"/>
                <w:sz w:val="16"/>
                <w:szCs w:val="16"/>
              </w:rPr>
            </w:pPr>
            <w:r w:rsidRPr="008D4F63">
              <w:rPr>
                <w:rFonts w:ascii="Arial" w:hAnsi="Arial" w:cs="Arial"/>
                <w:sz w:val="16"/>
                <w:szCs w:val="16"/>
              </w:rPr>
              <w:t xml:space="preserve">7. Community Spiritual Head/ Fetish </w:t>
            </w:r>
          </w:p>
          <w:p w14:paraId="3897FB15" w14:textId="1F5F7DA4" w:rsidR="00115E8E" w:rsidRPr="008D4F63" w:rsidRDefault="00115E8E" w:rsidP="00583362">
            <w:pPr>
              <w:spacing w:line="276" w:lineRule="auto"/>
              <w:rPr>
                <w:rFonts w:ascii="Arial" w:hAnsi="Arial" w:cs="Arial"/>
                <w:sz w:val="16"/>
                <w:szCs w:val="16"/>
              </w:rPr>
            </w:pPr>
            <w:r w:rsidRPr="008D4F63">
              <w:rPr>
                <w:rFonts w:ascii="Arial" w:hAnsi="Arial" w:cs="Arial"/>
                <w:sz w:val="16"/>
                <w:szCs w:val="16"/>
              </w:rPr>
              <w:t xml:space="preserve">-666. Other (Specify) </w:t>
            </w:r>
          </w:p>
          <w:p w14:paraId="39882268" w14:textId="77777777" w:rsidR="00115E8E" w:rsidRPr="008D4F63" w:rsidRDefault="00115E8E" w:rsidP="00583362">
            <w:pPr>
              <w:spacing w:line="276" w:lineRule="auto"/>
              <w:rPr>
                <w:rFonts w:ascii="Arial" w:hAnsi="Arial" w:cs="Arial"/>
                <w:sz w:val="16"/>
                <w:szCs w:val="16"/>
              </w:rPr>
            </w:pPr>
            <w:r w:rsidRPr="008D4F63">
              <w:rPr>
                <w:rFonts w:ascii="Arial" w:hAnsi="Arial" w:cs="Arial"/>
                <w:sz w:val="16"/>
                <w:szCs w:val="16"/>
              </w:rPr>
              <w:t>-888. Refuse to Answer &gt;&gt;Q18</w:t>
            </w:r>
          </w:p>
          <w:p w14:paraId="369CB817" w14:textId="77777777" w:rsidR="00115E8E" w:rsidRPr="008D4F63" w:rsidRDefault="00115E8E" w:rsidP="00583362">
            <w:pPr>
              <w:rPr>
                <w:rFonts w:ascii="Arial" w:hAnsi="Arial" w:cs="Arial"/>
                <w:sz w:val="16"/>
                <w:szCs w:val="16"/>
              </w:rPr>
            </w:pPr>
            <w:r w:rsidRPr="008D4F63">
              <w:rPr>
                <w:rFonts w:ascii="Arial" w:hAnsi="Arial" w:cs="Arial"/>
                <w:sz w:val="16"/>
                <w:szCs w:val="16"/>
              </w:rPr>
              <w:t>-999. Don’t knows &gt;&gt;Q18</w:t>
            </w:r>
          </w:p>
        </w:tc>
        <w:tc>
          <w:tcPr>
            <w:tcW w:w="462" w:type="pct"/>
            <w:vAlign w:val="center"/>
          </w:tcPr>
          <w:p w14:paraId="354F08B2" w14:textId="77777777" w:rsidR="00115E8E" w:rsidRPr="005A7BEF" w:rsidRDefault="00115E8E" w:rsidP="00583362">
            <w:pPr>
              <w:rPr>
                <w:rFonts w:ascii="Arial" w:hAnsi="Arial" w:cs="Arial"/>
                <w:b/>
                <w:sz w:val="16"/>
                <w:szCs w:val="16"/>
              </w:rPr>
            </w:pPr>
          </w:p>
        </w:tc>
        <w:tc>
          <w:tcPr>
            <w:tcW w:w="476" w:type="pct"/>
          </w:tcPr>
          <w:p w14:paraId="340D734D" w14:textId="77777777" w:rsidR="00115E8E" w:rsidRPr="005A7BEF" w:rsidRDefault="00115E8E" w:rsidP="00583362">
            <w:pPr>
              <w:rPr>
                <w:rFonts w:ascii="Arial" w:hAnsi="Arial" w:cs="Arial"/>
                <w:b/>
                <w:sz w:val="16"/>
                <w:szCs w:val="16"/>
              </w:rPr>
            </w:pPr>
          </w:p>
        </w:tc>
        <w:tc>
          <w:tcPr>
            <w:tcW w:w="476" w:type="pct"/>
          </w:tcPr>
          <w:p w14:paraId="030D1443" w14:textId="77777777" w:rsidR="00115E8E" w:rsidRPr="005A7BEF" w:rsidRDefault="00115E8E" w:rsidP="00583362">
            <w:pPr>
              <w:rPr>
                <w:rFonts w:ascii="Arial" w:hAnsi="Arial" w:cs="Arial"/>
                <w:b/>
                <w:sz w:val="16"/>
                <w:szCs w:val="16"/>
              </w:rPr>
            </w:pPr>
          </w:p>
        </w:tc>
        <w:tc>
          <w:tcPr>
            <w:tcW w:w="476" w:type="pct"/>
          </w:tcPr>
          <w:p w14:paraId="27CF062A" w14:textId="77777777" w:rsidR="00115E8E" w:rsidRPr="005A7BEF" w:rsidRDefault="00115E8E" w:rsidP="00583362">
            <w:pPr>
              <w:rPr>
                <w:rFonts w:ascii="Arial" w:hAnsi="Arial" w:cs="Arial"/>
                <w:b/>
                <w:sz w:val="16"/>
                <w:szCs w:val="16"/>
              </w:rPr>
            </w:pPr>
          </w:p>
        </w:tc>
        <w:tc>
          <w:tcPr>
            <w:tcW w:w="476" w:type="pct"/>
            <w:vAlign w:val="center"/>
          </w:tcPr>
          <w:p w14:paraId="4C2C3919" w14:textId="77777777" w:rsidR="00115E8E" w:rsidRPr="005A7BEF" w:rsidRDefault="00115E8E" w:rsidP="00583362">
            <w:pPr>
              <w:rPr>
                <w:rFonts w:ascii="Arial" w:hAnsi="Arial" w:cs="Arial"/>
                <w:b/>
                <w:sz w:val="16"/>
                <w:szCs w:val="16"/>
              </w:rPr>
            </w:pPr>
          </w:p>
        </w:tc>
      </w:tr>
      <w:tr w:rsidR="00115E8E" w:rsidRPr="00700D08" w14:paraId="249A02B2" w14:textId="77777777" w:rsidTr="00583362">
        <w:trPr>
          <w:trHeight w:val="288"/>
        </w:trPr>
        <w:tc>
          <w:tcPr>
            <w:tcW w:w="2634" w:type="pct"/>
          </w:tcPr>
          <w:p w14:paraId="64A330BD" w14:textId="2D63CB41" w:rsidR="00115E8E" w:rsidRPr="008D4F63" w:rsidRDefault="00115E8E">
            <w:pPr>
              <w:rPr>
                <w:rFonts w:ascii="Arial" w:hAnsi="Arial" w:cs="Arial"/>
                <w:sz w:val="16"/>
                <w:szCs w:val="16"/>
              </w:rPr>
            </w:pPr>
            <w:r w:rsidRPr="008D4F63">
              <w:rPr>
                <w:rFonts w:ascii="Arial" w:hAnsi="Arial" w:cs="Arial"/>
                <w:sz w:val="16"/>
                <w:szCs w:val="16"/>
              </w:rPr>
              <w:t>Q</w:t>
            </w:r>
            <w:r w:rsidRPr="008D4F63">
              <w:rPr>
                <w:rFonts w:ascii="Arial" w:hAnsi="Arial" w:cs="Arial"/>
              </w:rPr>
              <w:fldChar w:fldCharType="begin"/>
            </w:r>
            <w:r w:rsidRPr="008D4F63">
              <w:rPr>
                <w:rFonts w:ascii="Arial" w:hAnsi="Arial" w:cs="Arial"/>
              </w:rPr>
              <w:instrText xml:space="preserve"> SEQ B \n \* MERGEFORMAT </w:instrText>
            </w:r>
            <w:r w:rsidRPr="008D4F63">
              <w:rPr>
                <w:rFonts w:ascii="Arial" w:hAnsi="Arial" w:cs="Arial"/>
              </w:rPr>
              <w:fldChar w:fldCharType="separate"/>
            </w:r>
            <w:r w:rsidRPr="008D4F63">
              <w:rPr>
                <w:rFonts w:ascii="Arial" w:hAnsi="Arial" w:cs="Arial"/>
                <w:bCs/>
                <w:noProof/>
                <w:sz w:val="16"/>
                <w:szCs w:val="16"/>
              </w:rPr>
              <w:t>17</w:t>
            </w:r>
            <w:r w:rsidRPr="008D4F63">
              <w:rPr>
                <w:rFonts w:ascii="Arial" w:hAnsi="Arial" w:cs="Arial"/>
                <w:bCs/>
                <w:noProof/>
                <w:sz w:val="16"/>
                <w:szCs w:val="16"/>
              </w:rPr>
              <w:fldChar w:fldCharType="end"/>
            </w:r>
            <w:r w:rsidRPr="008D4F63">
              <w:rPr>
                <w:rFonts w:ascii="Arial" w:hAnsi="Arial" w:cs="Arial"/>
                <w:bCs/>
                <w:sz w:val="16"/>
                <w:szCs w:val="16"/>
              </w:rPr>
              <w:t xml:space="preserve">. Does </w:t>
            </w:r>
            <w:r w:rsidR="00700D08">
              <w:rPr>
                <w:rFonts w:ascii="Arial" w:hAnsi="Arial" w:cs="Arial"/>
                <w:sz w:val="16"/>
                <w:szCs w:val="16"/>
              </w:rPr>
              <w:t xml:space="preserve">[Name] </w:t>
            </w:r>
            <w:r w:rsidRPr="008D4F63">
              <w:rPr>
                <w:rFonts w:ascii="Arial" w:hAnsi="Arial" w:cs="Arial"/>
                <w:bCs/>
                <w:sz w:val="16"/>
                <w:szCs w:val="16"/>
              </w:rPr>
              <w:t>still hold this office?    1. Yes     5. No</w:t>
            </w:r>
          </w:p>
        </w:tc>
        <w:tc>
          <w:tcPr>
            <w:tcW w:w="462" w:type="pct"/>
            <w:vAlign w:val="center"/>
          </w:tcPr>
          <w:p w14:paraId="6391A929" w14:textId="77777777" w:rsidR="00115E8E" w:rsidRPr="008D4F63" w:rsidRDefault="00115E8E" w:rsidP="00583362">
            <w:pPr>
              <w:jc w:val="center"/>
              <w:rPr>
                <w:rFonts w:ascii="Arial" w:hAnsi="Arial" w:cs="Arial"/>
                <w:sz w:val="16"/>
                <w:szCs w:val="16"/>
              </w:rPr>
            </w:pPr>
          </w:p>
        </w:tc>
        <w:tc>
          <w:tcPr>
            <w:tcW w:w="476" w:type="pct"/>
          </w:tcPr>
          <w:p w14:paraId="66137650" w14:textId="77777777" w:rsidR="00115E8E" w:rsidRPr="008D4F63" w:rsidRDefault="00115E8E" w:rsidP="00583362">
            <w:pPr>
              <w:jc w:val="center"/>
              <w:rPr>
                <w:rFonts w:ascii="Arial" w:hAnsi="Arial" w:cs="Arial"/>
                <w:sz w:val="16"/>
                <w:szCs w:val="16"/>
              </w:rPr>
            </w:pPr>
          </w:p>
        </w:tc>
        <w:tc>
          <w:tcPr>
            <w:tcW w:w="476" w:type="pct"/>
          </w:tcPr>
          <w:p w14:paraId="13AED4E6" w14:textId="77777777" w:rsidR="00115E8E" w:rsidRPr="008D4F63" w:rsidRDefault="00115E8E" w:rsidP="00583362">
            <w:pPr>
              <w:jc w:val="center"/>
              <w:rPr>
                <w:rFonts w:ascii="Arial" w:hAnsi="Arial" w:cs="Arial"/>
                <w:sz w:val="16"/>
                <w:szCs w:val="16"/>
              </w:rPr>
            </w:pPr>
          </w:p>
        </w:tc>
        <w:tc>
          <w:tcPr>
            <w:tcW w:w="476" w:type="pct"/>
          </w:tcPr>
          <w:p w14:paraId="352A3C5E" w14:textId="77777777" w:rsidR="00115E8E" w:rsidRPr="008D4F63" w:rsidRDefault="00115E8E" w:rsidP="00583362">
            <w:pPr>
              <w:jc w:val="center"/>
              <w:rPr>
                <w:rFonts w:ascii="Arial" w:hAnsi="Arial" w:cs="Arial"/>
                <w:sz w:val="16"/>
                <w:szCs w:val="16"/>
              </w:rPr>
            </w:pPr>
          </w:p>
        </w:tc>
        <w:tc>
          <w:tcPr>
            <w:tcW w:w="476" w:type="pct"/>
            <w:vAlign w:val="center"/>
          </w:tcPr>
          <w:p w14:paraId="305AC08F" w14:textId="77777777" w:rsidR="00115E8E" w:rsidRPr="008D4F63" w:rsidRDefault="00115E8E" w:rsidP="00583362">
            <w:pPr>
              <w:jc w:val="center"/>
              <w:rPr>
                <w:rFonts w:ascii="Arial" w:hAnsi="Arial" w:cs="Arial"/>
                <w:sz w:val="16"/>
                <w:szCs w:val="16"/>
              </w:rPr>
            </w:pPr>
          </w:p>
        </w:tc>
      </w:tr>
      <w:tr w:rsidR="00115E8E" w:rsidRPr="00700D08" w14:paraId="31D03835" w14:textId="77777777" w:rsidTr="00583362">
        <w:trPr>
          <w:trHeight w:val="288"/>
        </w:trPr>
        <w:tc>
          <w:tcPr>
            <w:tcW w:w="2634" w:type="pct"/>
          </w:tcPr>
          <w:p w14:paraId="43662AD9" w14:textId="28E34F9E" w:rsidR="00115E8E" w:rsidRPr="008D4F63" w:rsidRDefault="00115E8E">
            <w:pPr>
              <w:rPr>
                <w:rFonts w:ascii="Arial" w:hAnsi="Arial" w:cs="Arial"/>
                <w:sz w:val="16"/>
                <w:szCs w:val="16"/>
              </w:rPr>
            </w:pPr>
            <w:r w:rsidRPr="008D4F63">
              <w:rPr>
                <w:rFonts w:ascii="Arial" w:hAnsi="Arial" w:cs="Arial"/>
                <w:sz w:val="16"/>
                <w:szCs w:val="16"/>
              </w:rPr>
              <w:t xml:space="preserve">Q18. Does </w:t>
            </w:r>
            <w:r w:rsidR="00700D08">
              <w:rPr>
                <w:rFonts w:ascii="Arial" w:hAnsi="Arial" w:cs="Arial"/>
                <w:sz w:val="16"/>
                <w:szCs w:val="16"/>
              </w:rPr>
              <w:t>[Name]</w:t>
            </w:r>
            <w:r w:rsidRPr="008D4F63">
              <w:rPr>
                <w:rFonts w:ascii="Arial" w:hAnsi="Arial" w:cs="Arial"/>
                <w:sz w:val="16"/>
                <w:szCs w:val="16"/>
              </w:rPr>
              <w:t xml:space="preserve"> live in </w:t>
            </w:r>
            <w:r w:rsidR="00700D08">
              <w:rPr>
                <w:rFonts w:ascii="Arial" w:hAnsi="Arial" w:cs="Arial"/>
                <w:sz w:val="16"/>
                <w:szCs w:val="16"/>
              </w:rPr>
              <w:t>your</w:t>
            </w:r>
            <w:r w:rsidRPr="008D4F63">
              <w:rPr>
                <w:rFonts w:ascii="Arial" w:hAnsi="Arial" w:cs="Arial"/>
                <w:sz w:val="16"/>
                <w:szCs w:val="16"/>
              </w:rPr>
              <w:t xml:space="preserve"> community?    1……Yes</w:t>
            </w:r>
            <w:r w:rsidR="000F799E">
              <w:rPr>
                <w:rFonts w:ascii="Arial" w:hAnsi="Arial" w:cs="Arial"/>
                <w:sz w:val="16"/>
                <w:szCs w:val="16"/>
              </w:rPr>
              <w:t xml:space="preserve"> </w:t>
            </w:r>
            <w:r w:rsidRPr="008D4F63">
              <w:rPr>
                <w:rFonts w:ascii="Arial" w:hAnsi="Arial" w:cs="Arial"/>
                <w:sz w:val="16"/>
                <w:szCs w:val="16"/>
              </w:rPr>
              <w:t>&gt;&gt;</w:t>
            </w:r>
            <w:r w:rsidR="000F799E">
              <w:rPr>
                <w:rFonts w:ascii="Arial" w:hAnsi="Arial" w:cs="Arial"/>
                <w:sz w:val="16"/>
                <w:szCs w:val="16"/>
              </w:rPr>
              <w:t xml:space="preserve"> [</w:t>
            </w:r>
            <w:r w:rsidRPr="008D4F63">
              <w:rPr>
                <w:rFonts w:ascii="Arial" w:hAnsi="Arial" w:cs="Arial"/>
                <w:sz w:val="16"/>
                <w:szCs w:val="16"/>
              </w:rPr>
              <w:t xml:space="preserve">next </w:t>
            </w:r>
            <w:r w:rsidR="000F799E">
              <w:rPr>
                <w:rFonts w:ascii="Arial" w:hAnsi="Arial" w:cs="Arial"/>
                <w:sz w:val="16"/>
                <w:szCs w:val="16"/>
              </w:rPr>
              <w:t xml:space="preserve">non-resident </w:t>
            </w:r>
            <w:r w:rsidRPr="008D4F63">
              <w:rPr>
                <w:rFonts w:ascii="Arial" w:hAnsi="Arial" w:cs="Arial"/>
                <w:sz w:val="16"/>
                <w:szCs w:val="16"/>
              </w:rPr>
              <w:t xml:space="preserve">spouse </w:t>
            </w:r>
            <w:r w:rsidR="000F799E">
              <w:rPr>
                <w:rFonts w:ascii="Arial" w:hAnsi="Arial" w:cs="Arial"/>
                <w:sz w:val="16"/>
                <w:szCs w:val="16"/>
              </w:rPr>
              <w:t>]</w:t>
            </w:r>
            <w:r w:rsidRPr="008D4F63">
              <w:rPr>
                <w:rFonts w:ascii="Arial" w:hAnsi="Arial" w:cs="Arial"/>
                <w:sz w:val="16"/>
                <w:szCs w:val="16"/>
              </w:rPr>
              <w:t xml:space="preserve">                 5……N</w:t>
            </w:r>
            <w:r w:rsidR="00700D08">
              <w:rPr>
                <w:rFonts w:ascii="Arial" w:hAnsi="Arial" w:cs="Arial"/>
                <w:sz w:val="16"/>
                <w:szCs w:val="16"/>
              </w:rPr>
              <w:t>o</w:t>
            </w:r>
          </w:p>
        </w:tc>
        <w:tc>
          <w:tcPr>
            <w:tcW w:w="462" w:type="pct"/>
            <w:vAlign w:val="center"/>
          </w:tcPr>
          <w:p w14:paraId="4186ABE9" w14:textId="77777777" w:rsidR="00115E8E" w:rsidRPr="008D4F63" w:rsidRDefault="00115E8E" w:rsidP="00583362">
            <w:pPr>
              <w:jc w:val="center"/>
              <w:rPr>
                <w:rFonts w:ascii="Arial" w:hAnsi="Arial" w:cs="Arial"/>
                <w:sz w:val="16"/>
                <w:szCs w:val="16"/>
              </w:rPr>
            </w:pPr>
          </w:p>
        </w:tc>
        <w:tc>
          <w:tcPr>
            <w:tcW w:w="476" w:type="pct"/>
          </w:tcPr>
          <w:p w14:paraId="667DE4C1" w14:textId="77777777" w:rsidR="00115E8E" w:rsidRPr="008D4F63" w:rsidRDefault="00115E8E" w:rsidP="00583362">
            <w:pPr>
              <w:jc w:val="center"/>
              <w:rPr>
                <w:rFonts w:ascii="Arial" w:hAnsi="Arial" w:cs="Arial"/>
                <w:sz w:val="16"/>
                <w:szCs w:val="16"/>
              </w:rPr>
            </w:pPr>
          </w:p>
        </w:tc>
        <w:tc>
          <w:tcPr>
            <w:tcW w:w="476" w:type="pct"/>
          </w:tcPr>
          <w:p w14:paraId="06BDBB86" w14:textId="77777777" w:rsidR="00115E8E" w:rsidRPr="008D4F63" w:rsidRDefault="00115E8E" w:rsidP="00583362">
            <w:pPr>
              <w:jc w:val="center"/>
              <w:rPr>
                <w:rFonts w:ascii="Arial" w:hAnsi="Arial" w:cs="Arial"/>
                <w:sz w:val="16"/>
                <w:szCs w:val="16"/>
              </w:rPr>
            </w:pPr>
          </w:p>
        </w:tc>
        <w:tc>
          <w:tcPr>
            <w:tcW w:w="476" w:type="pct"/>
          </w:tcPr>
          <w:p w14:paraId="37CFBD60" w14:textId="77777777" w:rsidR="00115E8E" w:rsidRPr="008D4F63" w:rsidRDefault="00115E8E" w:rsidP="00583362">
            <w:pPr>
              <w:jc w:val="center"/>
              <w:rPr>
                <w:rFonts w:ascii="Arial" w:hAnsi="Arial" w:cs="Arial"/>
                <w:sz w:val="16"/>
                <w:szCs w:val="16"/>
              </w:rPr>
            </w:pPr>
          </w:p>
        </w:tc>
        <w:tc>
          <w:tcPr>
            <w:tcW w:w="476" w:type="pct"/>
            <w:vAlign w:val="center"/>
          </w:tcPr>
          <w:p w14:paraId="37A0E078" w14:textId="77777777" w:rsidR="00115E8E" w:rsidRPr="008D4F63" w:rsidRDefault="00115E8E" w:rsidP="00583362">
            <w:pPr>
              <w:jc w:val="center"/>
              <w:rPr>
                <w:rFonts w:ascii="Arial" w:hAnsi="Arial" w:cs="Arial"/>
                <w:sz w:val="16"/>
                <w:szCs w:val="16"/>
              </w:rPr>
            </w:pPr>
          </w:p>
        </w:tc>
      </w:tr>
      <w:tr w:rsidR="00115E8E" w:rsidRPr="00700D08" w14:paraId="0845CEAB" w14:textId="77777777" w:rsidTr="00583362">
        <w:trPr>
          <w:trHeight w:val="288"/>
        </w:trPr>
        <w:tc>
          <w:tcPr>
            <w:tcW w:w="2634" w:type="pct"/>
          </w:tcPr>
          <w:p w14:paraId="64A9B228" w14:textId="6F4FDD6A" w:rsidR="00700D08" w:rsidRPr="00700D08" w:rsidRDefault="00700D08" w:rsidP="00700D08">
            <w:pPr>
              <w:rPr>
                <w:rFonts w:ascii="Arial" w:hAnsi="Arial" w:cs="Arial"/>
                <w:sz w:val="16"/>
                <w:szCs w:val="16"/>
              </w:rPr>
            </w:pPr>
            <w:r>
              <w:rPr>
                <w:rFonts w:ascii="Arial" w:hAnsi="Arial" w:cs="Arial"/>
                <w:sz w:val="16"/>
                <w:szCs w:val="16"/>
              </w:rPr>
              <w:t>Q25 - In what region does [Name]</w:t>
            </w:r>
            <w:r w:rsidRPr="00700D08">
              <w:rPr>
                <w:rFonts w:ascii="Arial" w:hAnsi="Arial" w:cs="Arial"/>
                <w:sz w:val="16"/>
                <w:szCs w:val="16"/>
              </w:rPr>
              <w:t xml:space="preserve"> live?</w:t>
            </w:r>
          </w:p>
          <w:p w14:paraId="5D248F68" w14:textId="77777777" w:rsidR="00700D08" w:rsidRPr="00700D08" w:rsidRDefault="00700D08" w:rsidP="00700D08">
            <w:pPr>
              <w:rPr>
                <w:rFonts w:ascii="Arial" w:hAnsi="Arial" w:cs="Arial"/>
                <w:sz w:val="16"/>
                <w:szCs w:val="16"/>
              </w:rPr>
            </w:pPr>
          </w:p>
          <w:p w14:paraId="5E9E71AE"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Western Region</w:t>
            </w:r>
          </w:p>
          <w:p w14:paraId="7F7C056F"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Central Region</w:t>
            </w:r>
          </w:p>
          <w:p w14:paraId="53E982BC"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Greater Accra Region</w:t>
            </w:r>
          </w:p>
          <w:p w14:paraId="4049599D"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Volta Region</w:t>
            </w:r>
          </w:p>
          <w:p w14:paraId="58FFA46A"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Eastern Region</w:t>
            </w:r>
          </w:p>
          <w:p w14:paraId="6253622E"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Ashanti Region</w:t>
            </w:r>
          </w:p>
          <w:p w14:paraId="33EA593A"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Brong Ahafo Region</w:t>
            </w:r>
          </w:p>
          <w:p w14:paraId="406DC9BB"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Northern Region</w:t>
            </w:r>
          </w:p>
          <w:p w14:paraId="4EE0E599" w14:textId="77777777" w:rsidR="00700D08" w:rsidRPr="00700D08" w:rsidRDefault="00700D08" w:rsidP="00700D08">
            <w:pPr>
              <w:rPr>
                <w:rFonts w:ascii="Arial" w:hAnsi="Arial" w:cs="Arial"/>
                <w:sz w:val="16"/>
                <w:szCs w:val="16"/>
              </w:rPr>
            </w:pPr>
            <w:r w:rsidRPr="00700D08">
              <w:rPr>
                <w:rFonts w:ascii="Arial" w:hAnsi="Arial" w:cs="Arial"/>
                <w:sz w:val="16"/>
                <w:szCs w:val="16"/>
              </w:rPr>
              <w:lastRenderedPageBreak/>
              <w:t xml:space="preserve"> Upper East Region</w:t>
            </w:r>
          </w:p>
          <w:p w14:paraId="24D4F02E"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Upper West Region</w:t>
            </w:r>
          </w:p>
          <w:p w14:paraId="180EE723" w14:textId="4740F292" w:rsidR="00700D08" w:rsidRPr="00700D08" w:rsidRDefault="00700D08" w:rsidP="00700D08">
            <w:pPr>
              <w:rPr>
                <w:rFonts w:ascii="Arial" w:hAnsi="Arial" w:cs="Arial"/>
                <w:sz w:val="16"/>
                <w:szCs w:val="16"/>
              </w:rPr>
            </w:pPr>
            <w:r w:rsidRPr="00700D08">
              <w:rPr>
                <w:rFonts w:ascii="Arial" w:hAnsi="Arial" w:cs="Arial"/>
                <w:sz w:val="16"/>
                <w:szCs w:val="16"/>
              </w:rPr>
              <w:t xml:space="preserve"> Other ECOWAS</w:t>
            </w:r>
            <w:r w:rsidR="00266AD5">
              <w:rPr>
                <w:rFonts w:ascii="Arial" w:hAnsi="Arial" w:cs="Arial"/>
                <w:sz w:val="16"/>
                <w:szCs w:val="16"/>
              </w:rPr>
              <w:t xml:space="preserve"> &gt;&gt; Q28</w:t>
            </w:r>
          </w:p>
          <w:p w14:paraId="0EC5D5B3" w14:textId="3D263306" w:rsidR="00700D08" w:rsidRPr="00700D08" w:rsidRDefault="00700D08" w:rsidP="00700D08">
            <w:pPr>
              <w:rPr>
                <w:rFonts w:ascii="Arial" w:hAnsi="Arial" w:cs="Arial"/>
                <w:sz w:val="16"/>
                <w:szCs w:val="16"/>
              </w:rPr>
            </w:pPr>
            <w:r w:rsidRPr="00700D08">
              <w:rPr>
                <w:rFonts w:ascii="Arial" w:hAnsi="Arial" w:cs="Arial"/>
                <w:sz w:val="16"/>
                <w:szCs w:val="16"/>
              </w:rPr>
              <w:t xml:space="preserve"> Africa other than ECOWAS</w:t>
            </w:r>
            <w:r w:rsidR="00266AD5">
              <w:rPr>
                <w:rFonts w:ascii="Arial" w:hAnsi="Arial" w:cs="Arial"/>
                <w:sz w:val="16"/>
                <w:szCs w:val="16"/>
              </w:rPr>
              <w:t xml:space="preserve"> &gt;&gt;Q28</w:t>
            </w:r>
          </w:p>
          <w:p w14:paraId="56A3FF67" w14:textId="5BC4EF65" w:rsidR="00700D08" w:rsidRPr="00700D08" w:rsidRDefault="00700D08" w:rsidP="00700D08">
            <w:pPr>
              <w:rPr>
                <w:rFonts w:ascii="Arial" w:hAnsi="Arial" w:cs="Arial"/>
                <w:sz w:val="16"/>
                <w:szCs w:val="16"/>
              </w:rPr>
            </w:pPr>
            <w:r w:rsidRPr="00700D08">
              <w:rPr>
                <w:rFonts w:ascii="Arial" w:hAnsi="Arial" w:cs="Arial"/>
                <w:sz w:val="16"/>
                <w:szCs w:val="16"/>
              </w:rPr>
              <w:t xml:space="preserve"> Outside of Africa</w:t>
            </w:r>
            <w:r w:rsidR="00266AD5">
              <w:rPr>
                <w:rFonts w:ascii="Arial" w:hAnsi="Arial" w:cs="Arial"/>
                <w:sz w:val="16"/>
                <w:szCs w:val="16"/>
              </w:rPr>
              <w:t xml:space="preserve"> &gt;&gt;Q28</w:t>
            </w:r>
          </w:p>
          <w:p w14:paraId="6C8A0847" w14:textId="77777777" w:rsidR="00700D08" w:rsidRPr="00700D08" w:rsidRDefault="00700D08" w:rsidP="00700D08">
            <w:pPr>
              <w:rPr>
                <w:rFonts w:ascii="Arial" w:hAnsi="Arial" w:cs="Arial"/>
                <w:sz w:val="16"/>
                <w:szCs w:val="16"/>
              </w:rPr>
            </w:pPr>
            <w:r w:rsidRPr="00700D08">
              <w:rPr>
                <w:rFonts w:ascii="Arial" w:hAnsi="Arial" w:cs="Arial"/>
                <w:sz w:val="16"/>
                <w:szCs w:val="16"/>
              </w:rPr>
              <w:t xml:space="preserve"> Refuse to answer</w:t>
            </w:r>
          </w:p>
          <w:p w14:paraId="1C091037" w14:textId="0AAC23A5" w:rsidR="00115E8E" w:rsidRPr="008D4F63" w:rsidRDefault="00700D08" w:rsidP="00700D08">
            <w:pPr>
              <w:rPr>
                <w:rFonts w:ascii="Arial" w:hAnsi="Arial" w:cs="Arial"/>
                <w:sz w:val="16"/>
                <w:szCs w:val="16"/>
              </w:rPr>
            </w:pPr>
            <w:r w:rsidRPr="00700D08">
              <w:rPr>
                <w:rFonts w:ascii="Arial" w:hAnsi="Arial" w:cs="Arial"/>
                <w:sz w:val="16"/>
                <w:szCs w:val="16"/>
              </w:rPr>
              <w:t xml:space="preserve"> Don't know</w:t>
            </w:r>
          </w:p>
        </w:tc>
        <w:tc>
          <w:tcPr>
            <w:tcW w:w="462" w:type="pct"/>
          </w:tcPr>
          <w:p w14:paraId="22BFC1FC" w14:textId="77777777" w:rsidR="00115E8E" w:rsidRPr="008D4F63" w:rsidRDefault="00115E8E" w:rsidP="00583362">
            <w:pPr>
              <w:jc w:val="center"/>
              <w:rPr>
                <w:rFonts w:ascii="Arial" w:hAnsi="Arial" w:cs="Arial"/>
                <w:sz w:val="16"/>
                <w:szCs w:val="16"/>
              </w:rPr>
            </w:pPr>
          </w:p>
        </w:tc>
        <w:tc>
          <w:tcPr>
            <w:tcW w:w="476" w:type="pct"/>
          </w:tcPr>
          <w:p w14:paraId="31819646" w14:textId="77777777" w:rsidR="00115E8E" w:rsidRPr="008D4F63" w:rsidRDefault="00115E8E" w:rsidP="00583362">
            <w:pPr>
              <w:jc w:val="center"/>
              <w:rPr>
                <w:rFonts w:ascii="Arial" w:hAnsi="Arial" w:cs="Arial"/>
                <w:sz w:val="16"/>
                <w:szCs w:val="16"/>
              </w:rPr>
            </w:pPr>
          </w:p>
        </w:tc>
        <w:tc>
          <w:tcPr>
            <w:tcW w:w="476" w:type="pct"/>
          </w:tcPr>
          <w:p w14:paraId="536EB7F9" w14:textId="77777777" w:rsidR="00115E8E" w:rsidRPr="008D4F63" w:rsidRDefault="00115E8E" w:rsidP="00583362">
            <w:pPr>
              <w:jc w:val="center"/>
              <w:rPr>
                <w:rFonts w:ascii="Arial" w:hAnsi="Arial" w:cs="Arial"/>
                <w:sz w:val="16"/>
                <w:szCs w:val="16"/>
              </w:rPr>
            </w:pPr>
          </w:p>
        </w:tc>
        <w:tc>
          <w:tcPr>
            <w:tcW w:w="476" w:type="pct"/>
          </w:tcPr>
          <w:p w14:paraId="59949C4E" w14:textId="77777777" w:rsidR="00115E8E" w:rsidRPr="008D4F63" w:rsidRDefault="00115E8E" w:rsidP="00583362">
            <w:pPr>
              <w:jc w:val="center"/>
              <w:rPr>
                <w:rFonts w:ascii="Arial" w:hAnsi="Arial" w:cs="Arial"/>
                <w:sz w:val="16"/>
                <w:szCs w:val="16"/>
              </w:rPr>
            </w:pPr>
          </w:p>
        </w:tc>
        <w:tc>
          <w:tcPr>
            <w:tcW w:w="476" w:type="pct"/>
          </w:tcPr>
          <w:p w14:paraId="353D35CD" w14:textId="77777777" w:rsidR="00115E8E" w:rsidRPr="008D4F63" w:rsidRDefault="00115E8E" w:rsidP="00583362">
            <w:pPr>
              <w:jc w:val="center"/>
              <w:rPr>
                <w:rFonts w:ascii="Arial" w:hAnsi="Arial" w:cs="Arial"/>
                <w:sz w:val="16"/>
                <w:szCs w:val="16"/>
              </w:rPr>
            </w:pPr>
          </w:p>
        </w:tc>
      </w:tr>
      <w:tr w:rsidR="00115E8E" w:rsidRPr="00700D08" w14:paraId="64B808F9" w14:textId="77777777" w:rsidTr="00583362">
        <w:trPr>
          <w:trHeight w:val="288"/>
        </w:trPr>
        <w:tc>
          <w:tcPr>
            <w:tcW w:w="2634" w:type="pct"/>
          </w:tcPr>
          <w:p w14:paraId="5C32AEB7" w14:textId="77777777" w:rsidR="00115E8E" w:rsidRDefault="00700D08" w:rsidP="00583362">
            <w:pPr>
              <w:rPr>
                <w:rFonts w:ascii="Arial" w:hAnsi="Arial" w:cs="Arial"/>
                <w:sz w:val="16"/>
                <w:szCs w:val="16"/>
              </w:rPr>
            </w:pPr>
            <w:r>
              <w:rPr>
                <w:rFonts w:ascii="Arial" w:hAnsi="Arial" w:cs="Arial"/>
                <w:sz w:val="16"/>
                <w:szCs w:val="16"/>
              </w:rPr>
              <w:t>Q26 - In what district does [Name]</w:t>
            </w:r>
            <w:r w:rsidRPr="00700D08">
              <w:rPr>
                <w:rFonts w:ascii="Arial" w:hAnsi="Arial" w:cs="Arial"/>
                <w:sz w:val="16"/>
                <w:szCs w:val="16"/>
              </w:rPr>
              <w:t xml:space="preserve"> live?</w:t>
            </w:r>
          </w:p>
          <w:p w14:paraId="79163DC0" w14:textId="1A14210B" w:rsidR="00BF48AE" w:rsidRPr="008D4F63" w:rsidRDefault="00BF48AE" w:rsidP="00583362">
            <w:pPr>
              <w:rPr>
                <w:rFonts w:ascii="Arial" w:hAnsi="Arial" w:cs="Arial"/>
                <w:sz w:val="16"/>
                <w:szCs w:val="16"/>
              </w:rPr>
            </w:pPr>
            <w:r>
              <w:rPr>
                <w:rFonts w:ascii="Arial" w:hAnsi="Arial" w:cs="Arial"/>
                <w:sz w:val="16"/>
                <w:szCs w:val="16"/>
              </w:rPr>
              <w:t>[Districts appear for selection]</w:t>
            </w:r>
          </w:p>
        </w:tc>
        <w:tc>
          <w:tcPr>
            <w:tcW w:w="462" w:type="pct"/>
          </w:tcPr>
          <w:p w14:paraId="654BE177" w14:textId="77777777" w:rsidR="00115E8E" w:rsidRPr="008D4F63" w:rsidRDefault="00115E8E" w:rsidP="00583362">
            <w:pPr>
              <w:jc w:val="center"/>
              <w:rPr>
                <w:rFonts w:ascii="Arial" w:hAnsi="Arial" w:cs="Arial"/>
                <w:sz w:val="16"/>
                <w:szCs w:val="16"/>
              </w:rPr>
            </w:pPr>
          </w:p>
        </w:tc>
        <w:tc>
          <w:tcPr>
            <w:tcW w:w="476" w:type="pct"/>
          </w:tcPr>
          <w:p w14:paraId="2B156FAB" w14:textId="77777777" w:rsidR="00115E8E" w:rsidRPr="008D4F63" w:rsidRDefault="00115E8E" w:rsidP="00583362">
            <w:pPr>
              <w:jc w:val="center"/>
              <w:rPr>
                <w:rFonts w:ascii="Arial" w:hAnsi="Arial" w:cs="Arial"/>
                <w:sz w:val="16"/>
                <w:szCs w:val="16"/>
              </w:rPr>
            </w:pPr>
          </w:p>
        </w:tc>
        <w:tc>
          <w:tcPr>
            <w:tcW w:w="476" w:type="pct"/>
          </w:tcPr>
          <w:p w14:paraId="7069BA00" w14:textId="77777777" w:rsidR="00115E8E" w:rsidRPr="008D4F63" w:rsidRDefault="00115E8E" w:rsidP="00583362">
            <w:pPr>
              <w:jc w:val="center"/>
              <w:rPr>
                <w:rFonts w:ascii="Arial" w:hAnsi="Arial" w:cs="Arial"/>
                <w:sz w:val="16"/>
                <w:szCs w:val="16"/>
              </w:rPr>
            </w:pPr>
          </w:p>
        </w:tc>
        <w:tc>
          <w:tcPr>
            <w:tcW w:w="476" w:type="pct"/>
          </w:tcPr>
          <w:p w14:paraId="23118BC3" w14:textId="77777777" w:rsidR="00115E8E" w:rsidRPr="008D4F63" w:rsidRDefault="00115E8E" w:rsidP="00583362">
            <w:pPr>
              <w:jc w:val="center"/>
              <w:rPr>
                <w:rFonts w:ascii="Arial" w:hAnsi="Arial" w:cs="Arial"/>
                <w:sz w:val="16"/>
                <w:szCs w:val="16"/>
              </w:rPr>
            </w:pPr>
          </w:p>
        </w:tc>
        <w:tc>
          <w:tcPr>
            <w:tcW w:w="476" w:type="pct"/>
          </w:tcPr>
          <w:p w14:paraId="732B71C2" w14:textId="77777777" w:rsidR="00115E8E" w:rsidRPr="008D4F63" w:rsidRDefault="00115E8E" w:rsidP="00583362">
            <w:pPr>
              <w:jc w:val="center"/>
              <w:rPr>
                <w:rFonts w:ascii="Arial" w:hAnsi="Arial" w:cs="Arial"/>
                <w:sz w:val="16"/>
                <w:szCs w:val="16"/>
              </w:rPr>
            </w:pPr>
          </w:p>
        </w:tc>
      </w:tr>
      <w:tr w:rsidR="00115E8E" w:rsidRPr="00700D08" w14:paraId="40C7FB3B" w14:textId="77777777" w:rsidTr="00583362">
        <w:trPr>
          <w:trHeight w:val="288"/>
        </w:trPr>
        <w:tc>
          <w:tcPr>
            <w:tcW w:w="2634" w:type="pct"/>
          </w:tcPr>
          <w:p w14:paraId="4CAAEE7F" w14:textId="1D7CCE61" w:rsidR="0015739C" w:rsidRDefault="0015739C" w:rsidP="00583362">
            <w:pPr>
              <w:rPr>
                <w:rFonts w:ascii="Arial" w:hAnsi="Arial" w:cs="Arial"/>
                <w:sz w:val="16"/>
                <w:szCs w:val="16"/>
              </w:rPr>
            </w:pPr>
            <w:r>
              <w:rPr>
                <w:rFonts w:ascii="Arial" w:hAnsi="Arial" w:cs="Arial"/>
                <w:sz w:val="16"/>
                <w:szCs w:val="16"/>
              </w:rPr>
              <w:t>Q27 -In what community does [Name]</w:t>
            </w:r>
            <w:r w:rsidRPr="0015739C">
              <w:rPr>
                <w:rFonts w:ascii="Arial" w:hAnsi="Arial" w:cs="Arial"/>
                <w:sz w:val="16"/>
                <w:szCs w:val="16"/>
              </w:rPr>
              <w:t xml:space="preserve"> live?</w:t>
            </w:r>
          </w:p>
          <w:p w14:paraId="58061DF4" w14:textId="5EF98FF3" w:rsidR="00BF48AE" w:rsidRDefault="00BF48AE" w:rsidP="00583362">
            <w:pPr>
              <w:rPr>
                <w:rFonts w:ascii="Arial" w:hAnsi="Arial" w:cs="Arial"/>
                <w:sz w:val="16"/>
                <w:szCs w:val="16"/>
              </w:rPr>
            </w:pPr>
            <w:r>
              <w:rPr>
                <w:rFonts w:ascii="Arial" w:hAnsi="Arial" w:cs="Arial"/>
                <w:sz w:val="16"/>
                <w:szCs w:val="16"/>
              </w:rPr>
              <w:t>[Communities appear for selection]</w:t>
            </w:r>
          </w:p>
          <w:p w14:paraId="033D2F13" w14:textId="796EC9A0" w:rsidR="00115E8E" w:rsidRPr="008D4F63" w:rsidRDefault="0015739C" w:rsidP="00583362">
            <w:pPr>
              <w:rPr>
                <w:rFonts w:ascii="Arial" w:hAnsi="Arial" w:cs="Arial"/>
                <w:sz w:val="16"/>
                <w:szCs w:val="16"/>
              </w:rPr>
            </w:pPr>
            <w:r>
              <w:rPr>
                <w:rFonts w:ascii="Arial" w:hAnsi="Arial" w:cs="Arial"/>
                <w:sz w:val="16"/>
                <w:szCs w:val="16"/>
              </w:rPr>
              <w:t xml:space="preserve">&gt;&gt;Next non-resident spouse </w:t>
            </w:r>
          </w:p>
        </w:tc>
        <w:tc>
          <w:tcPr>
            <w:tcW w:w="462" w:type="pct"/>
          </w:tcPr>
          <w:p w14:paraId="5D438D9E" w14:textId="77777777" w:rsidR="00115E8E" w:rsidRPr="008D4F63" w:rsidRDefault="00115E8E" w:rsidP="00583362">
            <w:pPr>
              <w:jc w:val="center"/>
              <w:rPr>
                <w:rFonts w:ascii="Arial" w:hAnsi="Arial" w:cs="Arial"/>
                <w:sz w:val="16"/>
                <w:szCs w:val="16"/>
              </w:rPr>
            </w:pPr>
          </w:p>
        </w:tc>
        <w:tc>
          <w:tcPr>
            <w:tcW w:w="476" w:type="pct"/>
          </w:tcPr>
          <w:p w14:paraId="039CDC91" w14:textId="77777777" w:rsidR="00115E8E" w:rsidRPr="008D4F63" w:rsidRDefault="00115E8E" w:rsidP="00583362">
            <w:pPr>
              <w:jc w:val="center"/>
              <w:rPr>
                <w:rFonts w:ascii="Arial" w:hAnsi="Arial" w:cs="Arial"/>
                <w:sz w:val="16"/>
                <w:szCs w:val="16"/>
              </w:rPr>
            </w:pPr>
          </w:p>
        </w:tc>
        <w:tc>
          <w:tcPr>
            <w:tcW w:w="476" w:type="pct"/>
          </w:tcPr>
          <w:p w14:paraId="33C65BF3" w14:textId="77777777" w:rsidR="00115E8E" w:rsidRPr="008D4F63" w:rsidRDefault="00115E8E" w:rsidP="00583362">
            <w:pPr>
              <w:jc w:val="center"/>
              <w:rPr>
                <w:rFonts w:ascii="Arial" w:hAnsi="Arial" w:cs="Arial"/>
                <w:sz w:val="16"/>
                <w:szCs w:val="16"/>
              </w:rPr>
            </w:pPr>
          </w:p>
        </w:tc>
        <w:tc>
          <w:tcPr>
            <w:tcW w:w="476" w:type="pct"/>
          </w:tcPr>
          <w:p w14:paraId="5BC258BC" w14:textId="77777777" w:rsidR="00115E8E" w:rsidRPr="008D4F63" w:rsidRDefault="00115E8E" w:rsidP="00583362">
            <w:pPr>
              <w:jc w:val="center"/>
              <w:rPr>
                <w:rFonts w:ascii="Arial" w:hAnsi="Arial" w:cs="Arial"/>
                <w:sz w:val="16"/>
                <w:szCs w:val="16"/>
              </w:rPr>
            </w:pPr>
          </w:p>
        </w:tc>
        <w:tc>
          <w:tcPr>
            <w:tcW w:w="476" w:type="pct"/>
          </w:tcPr>
          <w:p w14:paraId="49D30DDF" w14:textId="77777777" w:rsidR="00115E8E" w:rsidRPr="008D4F63" w:rsidRDefault="00115E8E" w:rsidP="00583362">
            <w:pPr>
              <w:jc w:val="center"/>
              <w:rPr>
                <w:rFonts w:ascii="Arial" w:hAnsi="Arial" w:cs="Arial"/>
                <w:sz w:val="16"/>
                <w:szCs w:val="16"/>
              </w:rPr>
            </w:pPr>
          </w:p>
        </w:tc>
      </w:tr>
      <w:tr w:rsidR="00115E8E" w:rsidRPr="00700D08" w14:paraId="78D5F22E" w14:textId="77777777" w:rsidTr="00583362">
        <w:trPr>
          <w:trHeight w:val="288"/>
        </w:trPr>
        <w:tc>
          <w:tcPr>
            <w:tcW w:w="2634" w:type="pct"/>
          </w:tcPr>
          <w:p w14:paraId="52FDCA65" w14:textId="60130249" w:rsidR="00115E8E" w:rsidRPr="008D4F63" w:rsidRDefault="00BF48AE">
            <w:pPr>
              <w:rPr>
                <w:rFonts w:ascii="Arial" w:hAnsi="Arial" w:cs="Arial"/>
                <w:bCs/>
                <w:sz w:val="16"/>
                <w:szCs w:val="16"/>
              </w:rPr>
            </w:pPr>
            <w:r>
              <w:rPr>
                <w:rFonts w:ascii="Arial" w:hAnsi="Arial" w:cs="Arial"/>
                <w:sz w:val="16"/>
                <w:szCs w:val="16"/>
              </w:rPr>
              <w:t xml:space="preserve">[If outside Ghana] </w:t>
            </w:r>
            <w:r w:rsidR="00115E8E" w:rsidRPr="008D4F63">
              <w:rPr>
                <w:rFonts w:ascii="Arial" w:hAnsi="Arial" w:cs="Arial"/>
                <w:sz w:val="16"/>
                <w:szCs w:val="16"/>
              </w:rPr>
              <w:t>Q28</w:t>
            </w:r>
            <w:r w:rsidR="00115E8E" w:rsidRPr="008D4F63">
              <w:rPr>
                <w:rFonts w:ascii="Arial" w:hAnsi="Arial" w:cs="Arial"/>
                <w:bCs/>
                <w:sz w:val="16"/>
                <w:szCs w:val="16"/>
              </w:rPr>
              <w:t xml:space="preserve">. </w:t>
            </w:r>
            <w:r w:rsidR="0015739C">
              <w:rPr>
                <w:rFonts w:ascii="Arial" w:hAnsi="Arial" w:cs="Arial"/>
                <w:bCs/>
                <w:sz w:val="16"/>
                <w:szCs w:val="16"/>
              </w:rPr>
              <w:t>In what country does [Name] live?</w:t>
            </w:r>
          </w:p>
        </w:tc>
        <w:tc>
          <w:tcPr>
            <w:tcW w:w="462" w:type="pct"/>
          </w:tcPr>
          <w:p w14:paraId="6D4A54DD" w14:textId="77777777" w:rsidR="00115E8E" w:rsidRPr="008D4F63" w:rsidRDefault="00115E8E" w:rsidP="00583362">
            <w:pPr>
              <w:jc w:val="center"/>
              <w:rPr>
                <w:rFonts w:ascii="Arial" w:hAnsi="Arial" w:cs="Arial"/>
                <w:sz w:val="16"/>
                <w:szCs w:val="16"/>
              </w:rPr>
            </w:pPr>
          </w:p>
        </w:tc>
        <w:tc>
          <w:tcPr>
            <w:tcW w:w="476" w:type="pct"/>
          </w:tcPr>
          <w:p w14:paraId="57A689C3" w14:textId="77777777" w:rsidR="00115E8E" w:rsidRPr="008D4F63" w:rsidRDefault="00115E8E" w:rsidP="00583362">
            <w:pPr>
              <w:jc w:val="center"/>
              <w:rPr>
                <w:rFonts w:ascii="Arial" w:hAnsi="Arial" w:cs="Arial"/>
                <w:sz w:val="16"/>
                <w:szCs w:val="16"/>
              </w:rPr>
            </w:pPr>
          </w:p>
        </w:tc>
        <w:tc>
          <w:tcPr>
            <w:tcW w:w="476" w:type="pct"/>
          </w:tcPr>
          <w:p w14:paraId="2AFFD1D6" w14:textId="77777777" w:rsidR="00115E8E" w:rsidRPr="008D4F63" w:rsidRDefault="00115E8E" w:rsidP="00583362">
            <w:pPr>
              <w:jc w:val="center"/>
              <w:rPr>
                <w:rFonts w:ascii="Arial" w:hAnsi="Arial" w:cs="Arial"/>
                <w:sz w:val="16"/>
                <w:szCs w:val="16"/>
              </w:rPr>
            </w:pPr>
          </w:p>
        </w:tc>
        <w:tc>
          <w:tcPr>
            <w:tcW w:w="476" w:type="pct"/>
          </w:tcPr>
          <w:p w14:paraId="3321C9F9" w14:textId="77777777" w:rsidR="00115E8E" w:rsidRPr="008D4F63" w:rsidRDefault="00115E8E" w:rsidP="00583362">
            <w:pPr>
              <w:jc w:val="center"/>
              <w:rPr>
                <w:rFonts w:ascii="Arial" w:hAnsi="Arial" w:cs="Arial"/>
                <w:sz w:val="16"/>
                <w:szCs w:val="16"/>
              </w:rPr>
            </w:pPr>
          </w:p>
        </w:tc>
        <w:tc>
          <w:tcPr>
            <w:tcW w:w="476" w:type="pct"/>
          </w:tcPr>
          <w:p w14:paraId="324E1705" w14:textId="77777777" w:rsidR="00115E8E" w:rsidRPr="008D4F63" w:rsidRDefault="00115E8E" w:rsidP="00583362">
            <w:pPr>
              <w:jc w:val="center"/>
              <w:rPr>
                <w:rFonts w:ascii="Arial" w:hAnsi="Arial" w:cs="Arial"/>
                <w:sz w:val="16"/>
                <w:szCs w:val="16"/>
              </w:rPr>
            </w:pPr>
          </w:p>
        </w:tc>
      </w:tr>
    </w:tbl>
    <w:p w14:paraId="18FB4A92" w14:textId="77777777" w:rsidR="00115E8E" w:rsidRPr="005A7BEF" w:rsidRDefault="00115E8E" w:rsidP="00115E8E">
      <w:pPr>
        <w:rPr>
          <w:rFonts w:ascii="Arial" w:hAnsi="Arial" w:cs="Arial"/>
        </w:rPr>
      </w:pPr>
    </w:p>
    <w:p w14:paraId="608C8612" w14:textId="77777777" w:rsidR="00115E8E" w:rsidRPr="005A7BEF" w:rsidRDefault="00115E8E" w:rsidP="005A7BEF">
      <w:pPr>
        <w:rPr>
          <w:rFonts w:ascii="Arial" w:hAnsi="Arial" w:cs="Arial"/>
        </w:rPr>
      </w:pPr>
    </w:p>
    <w:p w14:paraId="0CA44CAB" w14:textId="77777777" w:rsidR="00D368DA" w:rsidRPr="005A7BEF" w:rsidRDefault="00D368DA" w:rsidP="005A7BEF">
      <w:pPr>
        <w:rPr>
          <w:rFonts w:ascii="Arial" w:hAnsi="Arial" w:cs="Arial"/>
        </w:rPr>
      </w:pPr>
    </w:p>
    <w:p w14:paraId="4899991D" w14:textId="7E1CD66B" w:rsidR="00425F13" w:rsidRPr="005A7BEF" w:rsidRDefault="00425F13" w:rsidP="005A7BEF">
      <w:pPr>
        <w:tabs>
          <w:tab w:val="left" w:pos="1187"/>
        </w:tabs>
        <w:rPr>
          <w:rFonts w:ascii="Arial" w:hAnsi="Arial" w:cs="Arial"/>
          <w:b/>
          <w:sz w:val="20"/>
          <w:szCs w:val="20"/>
        </w:rPr>
      </w:pPr>
      <w:r w:rsidRPr="005A7BEF">
        <w:rPr>
          <w:rFonts w:ascii="Arial" w:hAnsi="Arial" w:cs="Arial"/>
          <w:b/>
          <w:sz w:val="20"/>
          <w:szCs w:val="20"/>
        </w:rPr>
        <w:t>Ethnic group codes</w:t>
      </w:r>
    </w:p>
    <w:tbl>
      <w:tblPr>
        <w:tblStyle w:val="TableGrid"/>
        <w:tblW w:w="14150" w:type="dxa"/>
        <w:tblLook w:val="0000" w:firstRow="0" w:lastRow="0" w:firstColumn="0" w:lastColumn="0" w:noHBand="0" w:noVBand="0"/>
      </w:tblPr>
      <w:tblGrid>
        <w:gridCol w:w="684"/>
        <w:gridCol w:w="3746"/>
        <w:gridCol w:w="810"/>
        <w:gridCol w:w="4320"/>
        <w:gridCol w:w="720"/>
        <w:gridCol w:w="3870"/>
      </w:tblGrid>
      <w:tr w:rsidR="00425F13" w:rsidRPr="005A7BEF" w14:paraId="387EE589" w14:textId="77777777" w:rsidTr="00995DFC">
        <w:trPr>
          <w:trHeight w:val="270"/>
        </w:trPr>
        <w:tc>
          <w:tcPr>
            <w:tcW w:w="684" w:type="dxa"/>
            <w:noWrap/>
          </w:tcPr>
          <w:p w14:paraId="4793D948"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0</w:t>
            </w:r>
          </w:p>
        </w:tc>
        <w:tc>
          <w:tcPr>
            <w:tcW w:w="3746" w:type="dxa"/>
            <w:noWrap/>
          </w:tcPr>
          <w:p w14:paraId="0E0380A4"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AKAN</w:t>
            </w:r>
          </w:p>
        </w:tc>
        <w:tc>
          <w:tcPr>
            <w:tcW w:w="810" w:type="dxa"/>
            <w:noWrap/>
          </w:tcPr>
          <w:p w14:paraId="376AD31E"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40</w:t>
            </w:r>
          </w:p>
        </w:tc>
        <w:tc>
          <w:tcPr>
            <w:tcW w:w="4320" w:type="dxa"/>
            <w:noWrap/>
          </w:tcPr>
          <w:p w14:paraId="183200F0"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GUAN</w:t>
            </w:r>
          </w:p>
        </w:tc>
        <w:tc>
          <w:tcPr>
            <w:tcW w:w="720" w:type="dxa"/>
          </w:tcPr>
          <w:p w14:paraId="515AC543"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7</w:t>
            </w:r>
          </w:p>
        </w:tc>
        <w:tc>
          <w:tcPr>
            <w:tcW w:w="3870" w:type="dxa"/>
          </w:tcPr>
          <w:p w14:paraId="224E7F85"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GRUSI</w:t>
            </w:r>
          </w:p>
        </w:tc>
      </w:tr>
      <w:tr w:rsidR="00425F13" w:rsidRPr="005A7BEF" w14:paraId="3294D532" w14:textId="77777777" w:rsidTr="00995DFC">
        <w:trPr>
          <w:trHeight w:val="255"/>
        </w:trPr>
        <w:tc>
          <w:tcPr>
            <w:tcW w:w="684" w:type="dxa"/>
            <w:noWrap/>
          </w:tcPr>
          <w:p w14:paraId="773898E6" w14:textId="77777777" w:rsidR="00425F13" w:rsidRPr="005A7BEF" w:rsidRDefault="00425F13" w:rsidP="005A7BEF">
            <w:pPr>
              <w:rPr>
                <w:rFonts w:ascii="Arial" w:hAnsi="Arial" w:cs="Arial"/>
                <w:sz w:val="16"/>
                <w:szCs w:val="16"/>
              </w:rPr>
            </w:pPr>
            <w:r w:rsidRPr="005A7BEF">
              <w:rPr>
                <w:rFonts w:ascii="Arial" w:hAnsi="Arial" w:cs="Arial"/>
                <w:sz w:val="16"/>
                <w:szCs w:val="16"/>
              </w:rPr>
              <w:t>0.1</w:t>
            </w:r>
          </w:p>
        </w:tc>
        <w:tc>
          <w:tcPr>
            <w:tcW w:w="3746" w:type="dxa"/>
            <w:noWrap/>
          </w:tcPr>
          <w:p w14:paraId="514EB17B" w14:textId="77777777" w:rsidR="00425F13" w:rsidRPr="005A7BEF" w:rsidRDefault="00425F13" w:rsidP="005A7BEF">
            <w:pPr>
              <w:rPr>
                <w:rFonts w:ascii="Arial" w:hAnsi="Arial" w:cs="Arial"/>
                <w:sz w:val="16"/>
                <w:szCs w:val="16"/>
              </w:rPr>
            </w:pPr>
            <w:r w:rsidRPr="005A7BEF">
              <w:rPr>
                <w:rFonts w:ascii="Arial" w:hAnsi="Arial" w:cs="Arial"/>
                <w:sz w:val="16"/>
                <w:szCs w:val="16"/>
              </w:rPr>
              <w:t>Agona</w:t>
            </w:r>
          </w:p>
        </w:tc>
        <w:tc>
          <w:tcPr>
            <w:tcW w:w="810" w:type="dxa"/>
            <w:noWrap/>
          </w:tcPr>
          <w:p w14:paraId="52FB9453" w14:textId="77777777" w:rsidR="00425F13" w:rsidRPr="005A7BEF" w:rsidRDefault="00425F13" w:rsidP="005A7BEF">
            <w:pPr>
              <w:rPr>
                <w:rFonts w:ascii="Arial" w:hAnsi="Arial" w:cs="Arial"/>
                <w:sz w:val="16"/>
                <w:szCs w:val="16"/>
              </w:rPr>
            </w:pPr>
            <w:r w:rsidRPr="005A7BEF">
              <w:rPr>
                <w:rFonts w:ascii="Arial" w:hAnsi="Arial" w:cs="Arial"/>
                <w:sz w:val="16"/>
                <w:szCs w:val="16"/>
              </w:rPr>
              <w:t>4.41</w:t>
            </w:r>
          </w:p>
        </w:tc>
        <w:tc>
          <w:tcPr>
            <w:tcW w:w="4320" w:type="dxa"/>
            <w:noWrap/>
          </w:tcPr>
          <w:p w14:paraId="1876096C" w14:textId="77777777" w:rsidR="00425F13" w:rsidRPr="005A7BEF" w:rsidRDefault="00425F13" w:rsidP="005A7BEF">
            <w:pPr>
              <w:rPr>
                <w:rFonts w:ascii="Arial" w:hAnsi="Arial" w:cs="Arial"/>
                <w:sz w:val="16"/>
                <w:szCs w:val="16"/>
              </w:rPr>
            </w:pPr>
            <w:r w:rsidRPr="005A7BEF">
              <w:rPr>
                <w:rFonts w:ascii="Arial" w:hAnsi="Arial" w:cs="Arial"/>
                <w:sz w:val="16"/>
                <w:szCs w:val="16"/>
              </w:rPr>
              <w:t>Akpafu, Bowiri, Buem, Likpe,Lolobi,Santrokofi</w:t>
            </w:r>
          </w:p>
        </w:tc>
        <w:tc>
          <w:tcPr>
            <w:tcW w:w="720" w:type="dxa"/>
          </w:tcPr>
          <w:p w14:paraId="035442D7" w14:textId="77777777" w:rsidR="00425F13" w:rsidRPr="005A7BEF" w:rsidRDefault="00425F13" w:rsidP="005A7BEF">
            <w:pPr>
              <w:rPr>
                <w:rFonts w:ascii="Arial" w:hAnsi="Arial" w:cs="Arial"/>
                <w:sz w:val="16"/>
                <w:szCs w:val="16"/>
              </w:rPr>
            </w:pPr>
            <w:r w:rsidRPr="005A7BEF">
              <w:rPr>
                <w:rFonts w:ascii="Arial" w:hAnsi="Arial" w:cs="Arial"/>
                <w:sz w:val="16"/>
                <w:szCs w:val="16"/>
              </w:rPr>
              <w:t>7.71</w:t>
            </w:r>
          </w:p>
        </w:tc>
        <w:tc>
          <w:tcPr>
            <w:tcW w:w="3870" w:type="dxa"/>
          </w:tcPr>
          <w:p w14:paraId="5294D3F9" w14:textId="77777777" w:rsidR="00425F13" w:rsidRPr="005A7BEF" w:rsidRDefault="00425F13" w:rsidP="005A7BEF">
            <w:pPr>
              <w:rPr>
                <w:rFonts w:ascii="Arial" w:hAnsi="Arial" w:cs="Arial"/>
                <w:sz w:val="16"/>
                <w:szCs w:val="16"/>
              </w:rPr>
            </w:pPr>
            <w:r w:rsidRPr="005A7BEF">
              <w:rPr>
                <w:rFonts w:ascii="Arial" w:hAnsi="Arial" w:cs="Arial"/>
                <w:sz w:val="16"/>
                <w:szCs w:val="16"/>
              </w:rPr>
              <w:t>Kasena (Paga)</w:t>
            </w:r>
          </w:p>
        </w:tc>
      </w:tr>
      <w:tr w:rsidR="00425F13" w:rsidRPr="005A7BEF" w14:paraId="1B19AC44" w14:textId="77777777" w:rsidTr="00995DFC">
        <w:trPr>
          <w:trHeight w:val="255"/>
        </w:trPr>
        <w:tc>
          <w:tcPr>
            <w:tcW w:w="684" w:type="dxa"/>
            <w:noWrap/>
          </w:tcPr>
          <w:p w14:paraId="12C3B290" w14:textId="77777777" w:rsidR="00425F13" w:rsidRPr="005A7BEF" w:rsidRDefault="00425F13" w:rsidP="005A7BEF">
            <w:pPr>
              <w:rPr>
                <w:rFonts w:ascii="Arial" w:hAnsi="Arial" w:cs="Arial"/>
                <w:sz w:val="16"/>
                <w:szCs w:val="16"/>
              </w:rPr>
            </w:pPr>
            <w:r w:rsidRPr="005A7BEF">
              <w:rPr>
                <w:rFonts w:ascii="Arial" w:hAnsi="Arial" w:cs="Arial"/>
                <w:sz w:val="16"/>
                <w:szCs w:val="16"/>
              </w:rPr>
              <w:t>0.2</w:t>
            </w:r>
          </w:p>
        </w:tc>
        <w:tc>
          <w:tcPr>
            <w:tcW w:w="3746" w:type="dxa"/>
            <w:noWrap/>
          </w:tcPr>
          <w:p w14:paraId="78A5F827" w14:textId="77777777" w:rsidR="00425F13" w:rsidRPr="005A7BEF" w:rsidRDefault="00425F13" w:rsidP="005A7BEF">
            <w:pPr>
              <w:rPr>
                <w:rFonts w:ascii="Arial" w:hAnsi="Arial" w:cs="Arial"/>
                <w:sz w:val="16"/>
                <w:szCs w:val="16"/>
              </w:rPr>
            </w:pPr>
            <w:r w:rsidRPr="005A7BEF">
              <w:rPr>
                <w:rFonts w:ascii="Arial" w:hAnsi="Arial" w:cs="Arial"/>
                <w:sz w:val="16"/>
                <w:szCs w:val="16"/>
              </w:rPr>
              <w:t>Ahafo</w:t>
            </w:r>
          </w:p>
        </w:tc>
        <w:tc>
          <w:tcPr>
            <w:tcW w:w="810" w:type="dxa"/>
            <w:noWrap/>
          </w:tcPr>
          <w:p w14:paraId="122DF911" w14:textId="77777777" w:rsidR="00425F13" w:rsidRPr="005A7BEF" w:rsidRDefault="00425F13" w:rsidP="005A7BEF">
            <w:pPr>
              <w:rPr>
                <w:rFonts w:ascii="Arial" w:hAnsi="Arial" w:cs="Arial"/>
                <w:sz w:val="16"/>
                <w:szCs w:val="16"/>
              </w:rPr>
            </w:pPr>
            <w:r w:rsidRPr="005A7BEF">
              <w:rPr>
                <w:rFonts w:ascii="Arial" w:hAnsi="Arial" w:cs="Arial"/>
                <w:sz w:val="16"/>
                <w:szCs w:val="16"/>
              </w:rPr>
              <w:t>4.42</w:t>
            </w:r>
          </w:p>
        </w:tc>
        <w:tc>
          <w:tcPr>
            <w:tcW w:w="4320" w:type="dxa"/>
            <w:noWrap/>
          </w:tcPr>
          <w:p w14:paraId="08B8AF43" w14:textId="77777777" w:rsidR="00425F13" w:rsidRPr="005A7BEF" w:rsidRDefault="00425F13" w:rsidP="005A7BEF">
            <w:pPr>
              <w:rPr>
                <w:rFonts w:ascii="Arial" w:hAnsi="Arial" w:cs="Arial"/>
                <w:sz w:val="16"/>
                <w:szCs w:val="16"/>
              </w:rPr>
            </w:pPr>
            <w:r w:rsidRPr="005A7BEF">
              <w:rPr>
                <w:rFonts w:ascii="Arial" w:hAnsi="Arial" w:cs="Arial"/>
                <w:sz w:val="16"/>
                <w:szCs w:val="16"/>
              </w:rPr>
              <w:t>Avatime, Logba, Nyongbo, Tafi</w:t>
            </w:r>
          </w:p>
        </w:tc>
        <w:tc>
          <w:tcPr>
            <w:tcW w:w="720" w:type="dxa"/>
          </w:tcPr>
          <w:p w14:paraId="302845A7" w14:textId="77777777" w:rsidR="00425F13" w:rsidRPr="005A7BEF" w:rsidRDefault="00425F13" w:rsidP="005A7BEF">
            <w:pPr>
              <w:rPr>
                <w:rFonts w:ascii="Arial" w:hAnsi="Arial" w:cs="Arial"/>
                <w:sz w:val="16"/>
                <w:szCs w:val="16"/>
              </w:rPr>
            </w:pPr>
            <w:r w:rsidRPr="005A7BEF">
              <w:rPr>
                <w:rFonts w:ascii="Arial" w:hAnsi="Arial" w:cs="Arial"/>
                <w:sz w:val="16"/>
                <w:szCs w:val="16"/>
              </w:rPr>
              <w:t>7.72</w:t>
            </w:r>
          </w:p>
        </w:tc>
        <w:tc>
          <w:tcPr>
            <w:tcW w:w="3870" w:type="dxa"/>
          </w:tcPr>
          <w:p w14:paraId="1404E6DF" w14:textId="77777777" w:rsidR="00425F13" w:rsidRPr="005A7BEF" w:rsidRDefault="00425F13" w:rsidP="005A7BEF">
            <w:pPr>
              <w:rPr>
                <w:rFonts w:ascii="Arial" w:hAnsi="Arial" w:cs="Arial"/>
                <w:sz w:val="16"/>
                <w:szCs w:val="16"/>
              </w:rPr>
            </w:pPr>
            <w:r w:rsidRPr="005A7BEF">
              <w:rPr>
                <w:rFonts w:ascii="Arial" w:hAnsi="Arial" w:cs="Arial"/>
                <w:sz w:val="16"/>
                <w:szCs w:val="16"/>
              </w:rPr>
              <w:t>Mo</w:t>
            </w:r>
          </w:p>
        </w:tc>
      </w:tr>
      <w:tr w:rsidR="00425F13" w:rsidRPr="005A7BEF" w14:paraId="6196E00A" w14:textId="77777777" w:rsidTr="00995DFC">
        <w:trPr>
          <w:trHeight w:val="255"/>
        </w:trPr>
        <w:tc>
          <w:tcPr>
            <w:tcW w:w="684" w:type="dxa"/>
            <w:noWrap/>
          </w:tcPr>
          <w:p w14:paraId="42F26978" w14:textId="77777777" w:rsidR="00425F13" w:rsidRPr="005A7BEF" w:rsidRDefault="00425F13" w:rsidP="005A7BEF">
            <w:pPr>
              <w:rPr>
                <w:rFonts w:ascii="Arial" w:hAnsi="Arial" w:cs="Arial"/>
                <w:sz w:val="16"/>
                <w:szCs w:val="16"/>
              </w:rPr>
            </w:pPr>
            <w:r w:rsidRPr="005A7BEF">
              <w:rPr>
                <w:rFonts w:ascii="Arial" w:hAnsi="Arial" w:cs="Arial"/>
                <w:sz w:val="16"/>
                <w:szCs w:val="16"/>
              </w:rPr>
              <w:t>0.3</w:t>
            </w:r>
          </w:p>
        </w:tc>
        <w:tc>
          <w:tcPr>
            <w:tcW w:w="3746" w:type="dxa"/>
            <w:noWrap/>
          </w:tcPr>
          <w:p w14:paraId="68C50658" w14:textId="77777777" w:rsidR="00425F13" w:rsidRPr="005A7BEF" w:rsidRDefault="00425F13" w:rsidP="005A7BEF">
            <w:pPr>
              <w:rPr>
                <w:rFonts w:ascii="Arial" w:hAnsi="Arial" w:cs="Arial"/>
                <w:sz w:val="16"/>
                <w:szCs w:val="16"/>
              </w:rPr>
            </w:pPr>
            <w:r w:rsidRPr="005A7BEF">
              <w:rPr>
                <w:rFonts w:ascii="Arial" w:hAnsi="Arial" w:cs="Arial"/>
                <w:sz w:val="16"/>
                <w:szCs w:val="16"/>
              </w:rPr>
              <w:t>Ahanta</w:t>
            </w:r>
          </w:p>
        </w:tc>
        <w:tc>
          <w:tcPr>
            <w:tcW w:w="810" w:type="dxa"/>
            <w:noWrap/>
          </w:tcPr>
          <w:p w14:paraId="6991516E" w14:textId="77777777" w:rsidR="00425F13" w:rsidRPr="005A7BEF" w:rsidRDefault="00425F13" w:rsidP="005A7BEF">
            <w:pPr>
              <w:rPr>
                <w:rFonts w:ascii="Arial" w:hAnsi="Arial" w:cs="Arial"/>
                <w:sz w:val="16"/>
                <w:szCs w:val="16"/>
              </w:rPr>
            </w:pPr>
            <w:r w:rsidRPr="005A7BEF">
              <w:rPr>
                <w:rFonts w:ascii="Arial" w:hAnsi="Arial" w:cs="Arial"/>
                <w:sz w:val="16"/>
                <w:szCs w:val="16"/>
              </w:rPr>
              <w:t>4.43</w:t>
            </w:r>
          </w:p>
        </w:tc>
        <w:tc>
          <w:tcPr>
            <w:tcW w:w="4320" w:type="dxa"/>
            <w:noWrap/>
          </w:tcPr>
          <w:p w14:paraId="06EDE5A5" w14:textId="77777777" w:rsidR="00425F13" w:rsidRPr="005A7BEF" w:rsidRDefault="00425F13" w:rsidP="005A7BEF">
            <w:pPr>
              <w:rPr>
                <w:rFonts w:ascii="Arial" w:hAnsi="Arial" w:cs="Arial"/>
                <w:sz w:val="16"/>
                <w:szCs w:val="16"/>
              </w:rPr>
            </w:pPr>
            <w:r w:rsidRPr="005A7BEF">
              <w:rPr>
                <w:rFonts w:ascii="Arial" w:hAnsi="Arial" w:cs="Arial"/>
                <w:sz w:val="16"/>
                <w:szCs w:val="16"/>
              </w:rPr>
              <w:t>Awutu, Efutu</w:t>
            </w:r>
          </w:p>
        </w:tc>
        <w:tc>
          <w:tcPr>
            <w:tcW w:w="720" w:type="dxa"/>
          </w:tcPr>
          <w:p w14:paraId="6F8FA801" w14:textId="77777777" w:rsidR="00425F13" w:rsidRPr="005A7BEF" w:rsidRDefault="00425F13" w:rsidP="005A7BEF">
            <w:pPr>
              <w:rPr>
                <w:rFonts w:ascii="Arial" w:hAnsi="Arial" w:cs="Arial"/>
                <w:sz w:val="16"/>
                <w:szCs w:val="16"/>
              </w:rPr>
            </w:pPr>
            <w:r w:rsidRPr="005A7BEF">
              <w:rPr>
                <w:rFonts w:ascii="Arial" w:hAnsi="Arial" w:cs="Arial"/>
                <w:sz w:val="16"/>
                <w:szCs w:val="16"/>
              </w:rPr>
              <w:t>7.73</w:t>
            </w:r>
          </w:p>
        </w:tc>
        <w:tc>
          <w:tcPr>
            <w:tcW w:w="3870" w:type="dxa"/>
          </w:tcPr>
          <w:p w14:paraId="752D2FFC" w14:textId="77777777" w:rsidR="00425F13" w:rsidRPr="005A7BEF" w:rsidRDefault="00425F13" w:rsidP="005A7BEF">
            <w:pPr>
              <w:rPr>
                <w:rFonts w:ascii="Arial" w:hAnsi="Arial" w:cs="Arial"/>
                <w:sz w:val="16"/>
                <w:szCs w:val="16"/>
              </w:rPr>
            </w:pPr>
            <w:r w:rsidRPr="005A7BEF">
              <w:rPr>
                <w:rFonts w:ascii="Arial" w:hAnsi="Arial" w:cs="Arial"/>
                <w:sz w:val="16"/>
                <w:szCs w:val="16"/>
              </w:rPr>
              <w:t>Sisala</w:t>
            </w:r>
          </w:p>
        </w:tc>
      </w:tr>
      <w:tr w:rsidR="00425F13" w:rsidRPr="005A7BEF" w14:paraId="6B861C62" w14:textId="77777777" w:rsidTr="00995DFC">
        <w:trPr>
          <w:trHeight w:val="255"/>
        </w:trPr>
        <w:tc>
          <w:tcPr>
            <w:tcW w:w="684" w:type="dxa"/>
            <w:noWrap/>
          </w:tcPr>
          <w:p w14:paraId="741DC575" w14:textId="77777777" w:rsidR="00425F13" w:rsidRPr="005A7BEF" w:rsidRDefault="00425F13" w:rsidP="005A7BEF">
            <w:pPr>
              <w:rPr>
                <w:rFonts w:ascii="Arial" w:hAnsi="Arial" w:cs="Arial"/>
                <w:sz w:val="16"/>
                <w:szCs w:val="16"/>
              </w:rPr>
            </w:pPr>
            <w:r w:rsidRPr="005A7BEF">
              <w:rPr>
                <w:rFonts w:ascii="Arial" w:hAnsi="Arial" w:cs="Arial"/>
                <w:sz w:val="16"/>
                <w:szCs w:val="16"/>
              </w:rPr>
              <w:t>0.4</w:t>
            </w:r>
          </w:p>
        </w:tc>
        <w:tc>
          <w:tcPr>
            <w:tcW w:w="3746" w:type="dxa"/>
            <w:noWrap/>
          </w:tcPr>
          <w:p w14:paraId="352D13F0" w14:textId="77777777" w:rsidR="00425F13" w:rsidRPr="005A7BEF" w:rsidRDefault="00425F13" w:rsidP="005A7BEF">
            <w:pPr>
              <w:rPr>
                <w:rFonts w:ascii="Arial" w:hAnsi="Arial" w:cs="Arial"/>
                <w:sz w:val="16"/>
                <w:szCs w:val="16"/>
              </w:rPr>
            </w:pPr>
            <w:r w:rsidRPr="005A7BEF">
              <w:rPr>
                <w:rFonts w:ascii="Arial" w:hAnsi="Arial" w:cs="Arial"/>
                <w:sz w:val="16"/>
                <w:szCs w:val="16"/>
              </w:rPr>
              <w:t>Akuapem</w:t>
            </w:r>
          </w:p>
        </w:tc>
        <w:tc>
          <w:tcPr>
            <w:tcW w:w="810" w:type="dxa"/>
            <w:noWrap/>
          </w:tcPr>
          <w:p w14:paraId="1D62B089" w14:textId="77777777" w:rsidR="00425F13" w:rsidRPr="005A7BEF" w:rsidRDefault="00425F13" w:rsidP="005A7BEF">
            <w:pPr>
              <w:rPr>
                <w:rFonts w:ascii="Arial" w:hAnsi="Arial" w:cs="Arial"/>
                <w:sz w:val="16"/>
                <w:szCs w:val="16"/>
              </w:rPr>
            </w:pPr>
            <w:r w:rsidRPr="005A7BEF">
              <w:rPr>
                <w:rFonts w:ascii="Arial" w:hAnsi="Arial" w:cs="Arial"/>
                <w:sz w:val="16"/>
                <w:szCs w:val="16"/>
              </w:rPr>
              <w:t>4.44</w:t>
            </w:r>
          </w:p>
        </w:tc>
        <w:tc>
          <w:tcPr>
            <w:tcW w:w="4320" w:type="dxa"/>
            <w:noWrap/>
          </w:tcPr>
          <w:p w14:paraId="6E1B4325" w14:textId="77777777" w:rsidR="00425F13" w:rsidRPr="005A7BEF" w:rsidRDefault="00425F13" w:rsidP="005A7BEF">
            <w:pPr>
              <w:rPr>
                <w:rFonts w:ascii="Arial" w:hAnsi="Arial" w:cs="Arial"/>
                <w:sz w:val="16"/>
                <w:szCs w:val="16"/>
              </w:rPr>
            </w:pPr>
            <w:r w:rsidRPr="005A7BEF">
              <w:rPr>
                <w:rFonts w:ascii="Arial" w:hAnsi="Arial" w:cs="Arial"/>
                <w:sz w:val="16"/>
                <w:szCs w:val="16"/>
              </w:rPr>
              <w:t>Cherepong, Adukrom, Anum, Larteh</w:t>
            </w:r>
          </w:p>
        </w:tc>
        <w:tc>
          <w:tcPr>
            <w:tcW w:w="720" w:type="dxa"/>
          </w:tcPr>
          <w:p w14:paraId="26EBD84E" w14:textId="77777777" w:rsidR="00425F13" w:rsidRPr="005A7BEF" w:rsidRDefault="00425F13" w:rsidP="005A7BEF">
            <w:pPr>
              <w:rPr>
                <w:rFonts w:ascii="Arial" w:hAnsi="Arial" w:cs="Arial"/>
                <w:sz w:val="16"/>
                <w:szCs w:val="16"/>
              </w:rPr>
            </w:pPr>
            <w:r w:rsidRPr="005A7BEF">
              <w:rPr>
                <w:rFonts w:ascii="Arial" w:hAnsi="Arial" w:cs="Arial"/>
                <w:sz w:val="16"/>
                <w:szCs w:val="16"/>
              </w:rPr>
              <w:t>7.74</w:t>
            </w:r>
          </w:p>
        </w:tc>
        <w:tc>
          <w:tcPr>
            <w:tcW w:w="3870" w:type="dxa"/>
          </w:tcPr>
          <w:p w14:paraId="40D5F789" w14:textId="77777777" w:rsidR="00425F13" w:rsidRPr="005A7BEF" w:rsidRDefault="00425F13" w:rsidP="005A7BEF">
            <w:pPr>
              <w:rPr>
                <w:rFonts w:ascii="Arial" w:hAnsi="Arial" w:cs="Arial"/>
                <w:sz w:val="16"/>
                <w:szCs w:val="16"/>
              </w:rPr>
            </w:pPr>
            <w:r w:rsidRPr="005A7BEF">
              <w:rPr>
                <w:rFonts w:ascii="Arial" w:hAnsi="Arial" w:cs="Arial"/>
                <w:sz w:val="16"/>
                <w:szCs w:val="16"/>
              </w:rPr>
              <w:t>Vagala</w:t>
            </w:r>
          </w:p>
        </w:tc>
      </w:tr>
      <w:tr w:rsidR="00425F13" w:rsidRPr="005A7BEF" w14:paraId="3FFBE657" w14:textId="77777777" w:rsidTr="00995DFC">
        <w:trPr>
          <w:trHeight w:val="255"/>
        </w:trPr>
        <w:tc>
          <w:tcPr>
            <w:tcW w:w="684" w:type="dxa"/>
            <w:noWrap/>
          </w:tcPr>
          <w:p w14:paraId="12FBBEBC" w14:textId="77777777" w:rsidR="00425F13" w:rsidRPr="005A7BEF" w:rsidRDefault="00425F13" w:rsidP="005A7BEF">
            <w:pPr>
              <w:rPr>
                <w:rFonts w:ascii="Arial" w:hAnsi="Arial" w:cs="Arial"/>
                <w:sz w:val="16"/>
                <w:szCs w:val="16"/>
              </w:rPr>
            </w:pPr>
            <w:r w:rsidRPr="005A7BEF">
              <w:rPr>
                <w:rFonts w:ascii="Arial" w:hAnsi="Arial" w:cs="Arial"/>
                <w:sz w:val="16"/>
                <w:szCs w:val="16"/>
              </w:rPr>
              <w:t>0.5</w:t>
            </w:r>
          </w:p>
        </w:tc>
        <w:tc>
          <w:tcPr>
            <w:tcW w:w="3746" w:type="dxa"/>
            <w:noWrap/>
          </w:tcPr>
          <w:p w14:paraId="5ED0F1C2" w14:textId="77777777" w:rsidR="00425F13" w:rsidRPr="005A7BEF" w:rsidRDefault="00425F13" w:rsidP="005A7BEF">
            <w:pPr>
              <w:rPr>
                <w:rFonts w:ascii="Arial" w:hAnsi="Arial" w:cs="Arial"/>
                <w:sz w:val="16"/>
                <w:szCs w:val="16"/>
              </w:rPr>
            </w:pPr>
            <w:r w:rsidRPr="005A7BEF">
              <w:rPr>
                <w:rFonts w:ascii="Arial" w:hAnsi="Arial" w:cs="Arial"/>
                <w:sz w:val="16"/>
                <w:szCs w:val="16"/>
              </w:rPr>
              <w:t>Akwamu</w:t>
            </w:r>
          </w:p>
        </w:tc>
        <w:tc>
          <w:tcPr>
            <w:tcW w:w="810" w:type="dxa"/>
            <w:noWrap/>
          </w:tcPr>
          <w:p w14:paraId="10D799EA" w14:textId="77777777" w:rsidR="00425F13" w:rsidRPr="005A7BEF" w:rsidRDefault="00425F13" w:rsidP="005A7BEF">
            <w:pPr>
              <w:rPr>
                <w:rFonts w:ascii="Arial" w:hAnsi="Arial" w:cs="Arial"/>
                <w:sz w:val="16"/>
                <w:szCs w:val="16"/>
              </w:rPr>
            </w:pPr>
            <w:r w:rsidRPr="005A7BEF">
              <w:rPr>
                <w:rFonts w:ascii="Arial" w:hAnsi="Arial" w:cs="Arial"/>
                <w:sz w:val="16"/>
                <w:szCs w:val="16"/>
              </w:rPr>
              <w:t>4.45</w:t>
            </w:r>
          </w:p>
        </w:tc>
        <w:tc>
          <w:tcPr>
            <w:tcW w:w="4320" w:type="dxa"/>
            <w:noWrap/>
          </w:tcPr>
          <w:p w14:paraId="3A3851D7" w14:textId="77777777" w:rsidR="00425F13" w:rsidRPr="005A7BEF" w:rsidRDefault="00425F13" w:rsidP="005A7BEF">
            <w:pPr>
              <w:rPr>
                <w:rFonts w:ascii="Arial" w:hAnsi="Arial" w:cs="Arial"/>
                <w:sz w:val="16"/>
                <w:szCs w:val="16"/>
              </w:rPr>
            </w:pPr>
            <w:r w:rsidRPr="005A7BEF">
              <w:rPr>
                <w:rFonts w:ascii="Arial" w:hAnsi="Arial" w:cs="Arial"/>
                <w:sz w:val="16"/>
                <w:szCs w:val="16"/>
              </w:rPr>
              <w:t>Gonja</w:t>
            </w:r>
          </w:p>
        </w:tc>
        <w:tc>
          <w:tcPr>
            <w:tcW w:w="720" w:type="dxa"/>
          </w:tcPr>
          <w:p w14:paraId="1DA888EA" w14:textId="77777777" w:rsidR="00425F13" w:rsidRPr="005A7BEF" w:rsidRDefault="00425F13" w:rsidP="005A7BEF">
            <w:pPr>
              <w:rPr>
                <w:rFonts w:ascii="Arial" w:hAnsi="Arial" w:cs="Arial"/>
                <w:sz w:val="16"/>
                <w:szCs w:val="16"/>
              </w:rPr>
            </w:pPr>
            <w:r w:rsidRPr="005A7BEF">
              <w:rPr>
                <w:rFonts w:ascii="Arial" w:hAnsi="Arial" w:cs="Arial"/>
                <w:sz w:val="16"/>
                <w:szCs w:val="16"/>
              </w:rPr>
              <w:t>7.75</w:t>
            </w:r>
          </w:p>
        </w:tc>
        <w:tc>
          <w:tcPr>
            <w:tcW w:w="3870" w:type="dxa"/>
          </w:tcPr>
          <w:p w14:paraId="65992A62" w14:textId="77777777" w:rsidR="00425F13" w:rsidRPr="005A7BEF" w:rsidRDefault="00425F13" w:rsidP="005A7BEF">
            <w:pPr>
              <w:rPr>
                <w:rFonts w:ascii="Arial" w:hAnsi="Arial" w:cs="Arial"/>
                <w:sz w:val="16"/>
                <w:szCs w:val="16"/>
              </w:rPr>
            </w:pPr>
            <w:r w:rsidRPr="005A7BEF">
              <w:rPr>
                <w:rFonts w:ascii="Arial" w:hAnsi="Arial" w:cs="Arial"/>
                <w:sz w:val="16"/>
                <w:szCs w:val="16"/>
              </w:rPr>
              <w:t>Other Grusi (eg. Lela, Templensi)</w:t>
            </w:r>
          </w:p>
        </w:tc>
      </w:tr>
      <w:tr w:rsidR="00425F13" w:rsidRPr="005A7BEF" w14:paraId="61DB3C12" w14:textId="77777777" w:rsidTr="00995DFC">
        <w:trPr>
          <w:trHeight w:val="255"/>
        </w:trPr>
        <w:tc>
          <w:tcPr>
            <w:tcW w:w="684" w:type="dxa"/>
            <w:noWrap/>
          </w:tcPr>
          <w:p w14:paraId="3DC0714C" w14:textId="77777777" w:rsidR="00425F13" w:rsidRPr="005A7BEF" w:rsidRDefault="00425F13" w:rsidP="005A7BEF">
            <w:pPr>
              <w:rPr>
                <w:rFonts w:ascii="Arial" w:hAnsi="Arial" w:cs="Arial"/>
                <w:sz w:val="16"/>
                <w:szCs w:val="16"/>
              </w:rPr>
            </w:pPr>
            <w:r w:rsidRPr="005A7BEF">
              <w:rPr>
                <w:rFonts w:ascii="Arial" w:hAnsi="Arial" w:cs="Arial"/>
                <w:sz w:val="16"/>
                <w:szCs w:val="16"/>
              </w:rPr>
              <w:t>0.6</w:t>
            </w:r>
          </w:p>
        </w:tc>
        <w:tc>
          <w:tcPr>
            <w:tcW w:w="3746" w:type="dxa"/>
            <w:noWrap/>
          </w:tcPr>
          <w:p w14:paraId="1AC73459" w14:textId="77777777" w:rsidR="00425F13" w:rsidRPr="005A7BEF" w:rsidRDefault="00425F13" w:rsidP="005A7BEF">
            <w:pPr>
              <w:rPr>
                <w:rFonts w:ascii="Arial" w:hAnsi="Arial" w:cs="Arial"/>
                <w:sz w:val="16"/>
                <w:szCs w:val="16"/>
              </w:rPr>
            </w:pPr>
            <w:r w:rsidRPr="005A7BEF">
              <w:rPr>
                <w:rFonts w:ascii="Arial" w:hAnsi="Arial" w:cs="Arial"/>
                <w:sz w:val="16"/>
                <w:szCs w:val="16"/>
              </w:rPr>
              <w:t>Akyem</w:t>
            </w:r>
          </w:p>
        </w:tc>
        <w:tc>
          <w:tcPr>
            <w:tcW w:w="810" w:type="dxa"/>
            <w:noWrap/>
          </w:tcPr>
          <w:p w14:paraId="672FF599" w14:textId="77777777" w:rsidR="00425F13" w:rsidRPr="005A7BEF" w:rsidRDefault="00425F13" w:rsidP="005A7BEF">
            <w:pPr>
              <w:rPr>
                <w:rFonts w:ascii="Arial" w:hAnsi="Arial" w:cs="Arial"/>
                <w:sz w:val="16"/>
                <w:szCs w:val="16"/>
              </w:rPr>
            </w:pPr>
            <w:r w:rsidRPr="005A7BEF">
              <w:rPr>
                <w:rFonts w:ascii="Arial" w:hAnsi="Arial" w:cs="Arial"/>
                <w:sz w:val="16"/>
                <w:szCs w:val="16"/>
              </w:rPr>
              <w:t>4.46</w:t>
            </w:r>
          </w:p>
        </w:tc>
        <w:tc>
          <w:tcPr>
            <w:tcW w:w="4320" w:type="dxa"/>
            <w:noWrap/>
          </w:tcPr>
          <w:p w14:paraId="35EDE26C" w14:textId="77777777" w:rsidR="00425F13" w:rsidRPr="005A7BEF" w:rsidRDefault="00425F13" w:rsidP="005A7BEF">
            <w:pPr>
              <w:rPr>
                <w:rFonts w:ascii="Arial" w:hAnsi="Arial" w:cs="Arial"/>
                <w:sz w:val="16"/>
                <w:szCs w:val="16"/>
              </w:rPr>
            </w:pPr>
            <w:r w:rsidRPr="005A7BEF">
              <w:rPr>
                <w:rFonts w:ascii="Arial" w:hAnsi="Arial" w:cs="Arial"/>
                <w:sz w:val="16"/>
                <w:szCs w:val="16"/>
              </w:rPr>
              <w:t>Nkonya</w:t>
            </w:r>
          </w:p>
        </w:tc>
        <w:tc>
          <w:tcPr>
            <w:tcW w:w="720" w:type="dxa"/>
          </w:tcPr>
          <w:p w14:paraId="02141C09" w14:textId="77777777" w:rsidR="00425F13" w:rsidRPr="005A7BEF" w:rsidRDefault="00425F13" w:rsidP="005A7BEF">
            <w:pPr>
              <w:rPr>
                <w:rFonts w:ascii="Arial" w:hAnsi="Arial" w:cs="Arial"/>
                <w:sz w:val="16"/>
                <w:szCs w:val="16"/>
              </w:rPr>
            </w:pPr>
          </w:p>
        </w:tc>
        <w:tc>
          <w:tcPr>
            <w:tcW w:w="3870" w:type="dxa"/>
          </w:tcPr>
          <w:p w14:paraId="58842DBB" w14:textId="77777777" w:rsidR="00425F13" w:rsidRPr="005A7BEF" w:rsidRDefault="00425F13" w:rsidP="005A7BEF">
            <w:pPr>
              <w:rPr>
                <w:rFonts w:ascii="Arial" w:hAnsi="Arial" w:cs="Arial"/>
                <w:sz w:val="16"/>
                <w:szCs w:val="16"/>
              </w:rPr>
            </w:pPr>
          </w:p>
        </w:tc>
      </w:tr>
      <w:tr w:rsidR="00425F13" w:rsidRPr="005A7BEF" w14:paraId="210517AF" w14:textId="77777777" w:rsidTr="00995DFC">
        <w:trPr>
          <w:trHeight w:val="255"/>
        </w:trPr>
        <w:tc>
          <w:tcPr>
            <w:tcW w:w="684" w:type="dxa"/>
            <w:noWrap/>
          </w:tcPr>
          <w:p w14:paraId="329C66EA" w14:textId="77777777" w:rsidR="00425F13" w:rsidRPr="005A7BEF" w:rsidRDefault="00425F13" w:rsidP="005A7BEF">
            <w:pPr>
              <w:rPr>
                <w:rFonts w:ascii="Arial" w:hAnsi="Arial" w:cs="Arial"/>
                <w:sz w:val="16"/>
                <w:szCs w:val="16"/>
              </w:rPr>
            </w:pPr>
            <w:r w:rsidRPr="005A7BEF">
              <w:rPr>
                <w:rFonts w:ascii="Arial" w:hAnsi="Arial" w:cs="Arial"/>
                <w:sz w:val="16"/>
                <w:szCs w:val="16"/>
              </w:rPr>
              <w:t>0.7</w:t>
            </w:r>
          </w:p>
        </w:tc>
        <w:tc>
          <w:tcPr>
            <w:tcW w:w="3746" w:type="dxa"/>
            <w:noWrap/>
          </w:tcPr>
          <w:p w14:paraId="3524F9D2" w14:textId="77777777" w:rsidR="00425F13" w:rsidRPr="005A7BEF" w:rsidRDefault="00425F13" w:rsidP="005A7BEF">
            <w:pPr>
              <w:rPr>
                <w:rFonts w:ascii="Arial" w:hAnsi="Arial" w:cs="Arial"/>
                <w:sz w:val="16"/>
                <w:szCs w:val="16"/>
              </w:rPr>
            </w:pPr>
            <w:r w:rsidRPr="005A7BEF">
              <w:rPr>
                <w:rFonts w:ascii="Arial" w:hAnsi="Arial" w:cs="Arial"/>
                <w:sz w:val="16"/>
                <w:szCs w:val="16"/>
              </w:rPr>
              <w:t>Aowin</w:t>
            </w:r>
          </w:p>
        </w:tc>
        <w:tc>
          <w:tcPr>
            <w:tcW w:w="810" w:type="dxa"/>
            <w:noWrap/>
          </w:tcPr>
          <w:p w14:paraId="6690CCD2" w14:textId="77777777" w:rsidR="00425F13" w:rsidRPr="005A7BEF" w:rsidRDefault="00425F13" w:rsidP="005A7BEF">
            <w:pPr>
              <w:rPr>
                <w:rFonts w:ascii="Arial" w:hAnsi="Arial" w:cs="Arial"/>
                <w:sz w:val="16"/>
                <w:szCs w:val="16"/>
              </w:rPr>
            </w:pPr>
            <w:r w:rsidRPr="005A7BEF">
              <w:rPr>
                <w:rFonts w:ascii="Arial" w:hAnsi="Arial" w:cs="Arial"/>
                <w:sz w:val="16"/>
                <w:szCs w:val="16"/>
              </w:rPr>
              <w:t>4.47</w:t>
            </w:r>
          </w:p>
        </w:tc>
        <w:tc>
          <w:tcPr>
            <w:tcW w:w="4320" w:type="dxa"/>
            <w:noWrap/>
          </w:tcPr>
          <w:p w14:paraId="5C0E84D4" w14:textId="77777777" w:rsidR="00425F13" w:rsidRPr="005A7BEF" w:rsidRDefault="00425F13" w:rsidP="005A7BEF">
            <w:pPr>
              <w:rPr>
                <w:rFonts w:ascii="Arial" w:hAnsi="Arial" w:cs="Arial"/>
                <w:sz w:val="16"/>
                <w:szCs w:val="16"/>
              </w:rPr>
            </w:pPr>
            <w:r w:rsidRPr="005A7BEF">
              <w:rPr>
                <w:rFonts w:ascii="Arial" w:hAnsi="Arial" w:cs="Arial"/>
                <w:sz w:val="16"/>
                <w:szCs w:val="16"/>
              </w:rPr>
              <w:t>Yefi, Achode, Krachi, Nawuni, Nchumuru</w:t>
            </w:r>
          </w:p>
        </w:tc>
        <w:tc>
          <w:tcPr>
            <w:tcW w:w="720" w:type="dxa"/>
          </w:tcPr>
          <w:p w14:paraId="340AB27A"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8</w:t>
            </w:r>
          </w:p>
        </w:tc>
        <w:tc>
          <w:tcPr>
            <w:tcW w:w="3870" w:type="dxa"/>
          </w:tcPr>
          <w:p w14:paraId="196DB6A8"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MANDE</w:t>
            </w:r>
          </w:p>
        </w:tc>
      </w:tr>
      <w:tr w:rsidR="00425F13" w:rsidRPr="005A7BEF" w14:paraId="3176223C" w14:textId="77777777" w:rsidTr="00995DFC">
        <w:trPr>
          <w:trHeight w:val="255"/>
        </w:trPr>
        <w:tc>
          <w:tcPr>
            <w:tcW w:w="684" w:type="dxa"/>
            <w:noWrap/>
          </w:tcPr>
          <w:p w14:paraId="5B6A6772" w14:textId="77777777" w:rsidR="00425F13" w:rsidRPr="005A7BEF" w:rsidRDefault="00425F13" w:rsidP="005A7BEF">
            <w:pPr>
              <w:rPr>
                <w:rFonts w:ascii="Arial" w:hAnsi="Arial" w:cs="Arial"/>
                <w:sz w:val="16"/>
                <w:szCs w:val="16"/>
              </w:rPr>
            </w:pPr>
            <w:r w:rsidRPr="005A7BEF">
              <w:rPr>
                <w:rFonts w:ascii="Arial" w:hAnsi="Arial" w:cs="Arial"/>
                <w:sz w:val="16"/>
                <w:szCs w:val="16"/>
              </w:rPr>
              <w:t>0.8</w:t>
            </w:r>
          </w:p>
        </w:tc>
        <w:tc>
          <w:tcPr>
            <w:tcW w:w="3746" w:type="dxa"/>
            <w:noWrap/>
          </w:tcPr>
          <w:p w14:paraId="1C0F5636" w14:textId="77777777" w:rsidR="00425F13" w:rsidRPr="005A7BEF" w:rsidRDefault="00425F13" w:rsidP="005A7BEF">
            <w:pPr>
              <w:rPr>
                <w:rFonts w:ascii="Arial" w:hAnsi="Arial" w:cs="Arial"/>
                <w:sz w:val="16"/>
                <w:szCs w:val="16"/>
              </w:rPr>
            </w:pPr>
            <w:r w:rsidRPr="005A7BEF">
              <w:rPr>
                <w:rFonts w:ascii="Arial" w:hAnsi="Arial" w:cs="Arial"/>
                <w:sz w:val="16"/>
                <w:szCs w:val="16"/>
              </w:rPr>
              <w:t>Asante</w:t>
            </w:r>
          </w:p>
        </w:tc>
        <w:tc>
          <w:tcPr>
            <w:tcW w:w="810" w:type="dxa"/>
            <w:noWrap/>
          </w:tcPr>
          <w:p w14:paraId="136B0846"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50</w:t>
            </w:r>
          </w:p>
        </w:tc>
        <w:tc>
          <w:tcPr>
            <w:tcW w:w="4320" w:type="dxa"/>
            <w:noWrap/>
          </w:tcPr>
          <w:p w14:paraId="0C2910D1"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GURMA</w:t>
            </w:r>
          </w:p>
        </w:tc>
        <w:tc>
          <w:tcPr>
            <w:tcW w:w="720" w:type="dxa"/>
          </w:tcPr>
          <w:p w14:paraId="1E76DBEC" w14:textId="77777777" w:rsidR="00425F13" w:rsidRPr="005A7BEF" w:rsidRDefault="00425F13" w:rsidP="005A7BEF">
            <w:pPr>
              <w:rPr>
                <w:rFonts w:ascii="Arial" w:hAnsi="Arial" w:cs="Arial"/>
                <w:sz w:val="16"/>
                <w:szCs w:val="16"/>
              </w:rPr>
            </w:pPr>
            <w:r w:rsidRPr="005A7BEF">
              <w:rPr>
                <w:rFonts w:ascii="Arial" w:hAnsi="Arial" w:cs="Arial"/>
                <w:sz w:val="16"/>
                <w:szCs w:val="16"/>
              </w:rPr>
              <w:t>8.81</w:t>
            </w:r>
          </w:p>
        </w:tc>
        <w:tc>
          <w:tcPr>
            <w:tcW w:w="3870" w:type="dxa"/>
          </w:tcPr>
          <w:p w14:paraId="50DFB6D6" w14:textId="77777777" w:rsidR="00425F13" w:rsidRPr="005A7BEF" w:rsidRDefault="00425F13" w:rsidP="005A7BEF">
            <w:pPr>
              <w:rPr>
                <w:rFonts w:ascii="Arial" w:hAnsi="Arial" w:cs="Arial"/>
                <w:sz w:val="16"/>
                <w:szCs w:val="16"/>
              </w:rPr>
            </w:pPr>
            <w:r w:rsidRPr="005A7BEF">
              <w:rPr>
                <w:rFonts w:ascii="Arial" w:hAnsi="Arial" w:cs="Arial"/>
                <w:sz w:val="16"/>
                <w:szCs w:val="16"/>
              </w:rPr>
              <w:t>Busanga</w:t>
            </w:r>
          </w:p>
        </w:tc>
      </w:tr>
      <w:tr w:rsidR="00425F13" w:rsidRPr="005A7BEF" w14:paraId="743C0D33" w14:textId="77777777" w:rsidTr="00995DFC">
        <w:trPr>
          <w:trHeight w:val="255"/>
        </w:trPr>
        <w:tc>
          <w:tcPr>
            <w:tcW w:w="684" w:type="dxa"/>
            <w:noWrap/>
          </w:tcPr>
          <w:p w14:paraId="1C0C2041" w14:textId="77777777" w:rsidR="00425F13" w:rsidRPr="005A7BEF" w:rsidRDefault="00425F13" w:rsidP="005A7BEF">
            <w:pPr>
              <w:rPr>
                <w:rFonts w:ascii="Arial" w:hAnsi="Arial" w:cs="Arial"/>
                <w:sz w:val="16"/>
                <w:szCs w:val="16"/>
              </w:rPr>
            </w:pPr>
            <w:r w:rsidRPr="005A7BEF">
              <w:rPr>
                <w:rFonts w:ascii="Arial" w:hAnsi="Arial" w:cs="Arial"/>
                <w:sz w:val="16"/>
                <w:szCs w:val="16"/>
              </w:rPr>
              <w:t>0.9</w:t>
            </w:r>
          </w:p>
        </w:tc>
        <w:tc>
          <w:tcPr>
            <w:tcW w:w="3746" w:type="dxa"/>
            <w:noWrap/>
          </w:tcPr>
          <w:p w14:paraId="183E29E5" w14:textId="77777777" w:rsidR="00425F13" w:rsidRPr="005A7BEF" w:rsidRDefault="00425F13" w:rsidP="005A7BEF">
            <w:pPr>
              <w:rPr>
                <w:rFonts w:ascii="Arial" w:hAnsi="Arial" w:cs="Arial"/>
                <w:sz w:val="16"/>
                <w:szCs w:val="16"/>
              </w:rPr>
            </w:pPr>
            <w:r w:rsidRPr="005A7BEF">
              <w:rPr>
                <w:rFonts w:ascii="Arial" w:hAnsi="Arial" w:cs="Arial"/>
                <w:sz w:val="16"/>
                <w:szCs w:val="16"/>
              </w:rPr>
              <w:t>Asen (Assin)</w:t>
            </w:r>
          </w:p>
        </w:tc>
        <w:tc>
          <w:tcPr>
            <w:tcW w:w="810" w:type="dxa"/>
            <w:noWrap/>
          </w:tcPr>
          <w:p w14:paraId="23D9E639" w14:textId="77777777" w:rsidR="00425F13" w:rsidRPr="005A7BEF" w:rsidRDefault="00425F13" w:rsidP="005A7BEF">
            <w:pPr>
              <w:rPr>
                <w:rFonts w:ascii="Arial" w:hAnsi="Arial" w:cs="Arial"/>
                <w:sz w:val="16"/>
                <w:szCs w:val="16"/>
              </w:rPr>
            </w:pPr>
            <w:r w:rsidRPr="005A7BEF">
              <w:rPr>
                <w:rFonts w:ascii="Arial" w:hAnsi="Arial" w:cs="Arial"/>
                <w:sz w:val="16"/>
                <w:szCs w:val="16"/>
              </w:rPr>
              <w:t>5.51</w:t>
            </w:r>
          </w:p>
        </w:tc>
        <w:tc>
          <w:tcPr>
            <w:tcW w:w="4320" w:type="dxa"/>
            <w:noWrap/>
          </w:tcPr>
          <w:p w14:paraId="7961DCBD" w14:textId="77777777" w:rsidR="00425F13" w:rsidRPr="005A7BEF" w:rsidRDefault="00425F13" w:rsidP="005A7BEF">
            <w:pPr>
              <w:rPr>
                <w:rFonts w:ascii="Arial" w:hAnsi="Arial" w:cs="Arial"/>
                <w:sz w:val="16"/>
                <w:szCs w:val="16"/>
              </w:rPr>
            </w:pPr>
            <w:r w:rsidRPr="005A7BEF">
              <w:rPr>
                <w:rFonts w:ascii="Arial" w:hAnsi="Arial" w:cs="Arial"/>
                <w:sz w:val="16"/>
                <w:szCs w:val="16"/>
              </w:rPr>
              <w:t>Bimoba</w:t>
            </w:r>
          </w:p>
        </w:tc>
        <w:tc>
          <w:tcPr>
            <w:tcW w:w="720" w:type="dxa"/>
          </w:tcPr>
          <w:p w14:paraId="3A5E3C2A" w14:textId="77777777" w:rsidR="00425F13" w:rsidRPr="005A7BEF" w:rsidRDefault="00425F13" w:rsidP="005A7BEF">
            <w:pPr>
              <w:rPr>
                <w:rFonts w:ascii="Arial" w:hAnsi="Arial" w:cs="Arial"/>
                <w:sz w:val="16"/>
                <w:szCs w:val="16"/>
              </w:rPr>
            </w:pPr>
            <w:r w:rsidRPr="005A7BEF">
              <w:rPr>
                <w:rFonts w:ascii="Arial" w:hAnsi="Arial" w:cs="Arial"/>
                <w:sz w:val="16"/>
                <w:szCs w:val="16"/>
              </w:rPr>
              <w:t>8.82</w:t>
            </w:r>
          </w:p>
        </w:tc>
        <w:tc>
          <w:tcPr>
            <w:tcW w:w="3870" w:type="dxa"/>
          </w:tcPr>
          <w:p w14:paraId="4C36FAB0" w14:textId="77777777" w:rsidR="00425F13" w:rsidRPr="005A7BEF" w:rsidRDefault="00425F13" w:rsidP="005A7BEF">
            <w:pPr>
              <w:rPr>
                <w:rFonts w:ascii="Arial" w:hAnsi="Arial" w:cs="Arial"/>
                <w:sz w:val="16"/>
                <w:szCs w:val="16"/>
              </w:rPr>
            </w:pPr>
            <w:r w:rsidRPr="005A7BEF">
              <w:rPr>
                <w:rFonts w:ascii="Arial" w:hAnsi="Arial" w:cs="Arial"/>
                <w:sz w:val="16"/>
                <w:szCs w:val="16"/>
              </w:rPr>
              <w:t>Wangara (Bambara, Dyula &amp; Madingo)</w:t>
            </w:r>
          </w:p>
        </w:tc>
      </w:tr>
      <w:tr w:rsidR="00425F13" w:rsidRPr="005A7BEF" w14:paraId="078FA641" w14:textId="77777777" w:rsidTr="00995DFC">
        <w:trPr>
          <w:trHeight w:val="255"/>
        </w:trPr>
        <w:tc>
          <w:tcPr>
            <w:tcW w:w="684" w:type="dxa"/>
            <w:noWrap/>
          </w:tcPr>
          <w:p w14:paraId="3ED34082" w14:textId="77777777" w:rsidR="00425F13" w:rsidRPr="005A7BEF" w:rsidRDefault="00425F13" w:rsidP="005A7BEF">
            <w:pPr>
              <w:rPr>
                <w:rFonts w:ascii="Arial" w:hAnsi="Arial" w:cs="Arial"/>
                <w:sz w:val="16"/>
                <w:szCs w:val="16"/>
              </w:rPr>
            </w:pPr>
            <w:r w:rsidRPr="005A7BEF">
              <w:rPr>
                <w:rFonts w:ascii="Arial" w:hAnsi="Arial" w:cs="Arial"/>
                <w:sz w:val="16"/>
                <w:szCs w:val="16"/>
              </w:rPr>
              <w:t>1.0</w:t>
            </w:r>
          </w:p>
        </w:tc>
        <w:tc>
          <w:tcPr>
            <w:tcW w:w="3746" w:type="dxa"/>
            <w:noWrap/>
          </w:tcPr>
          <w:p w14:paraId="495E931E" w14:textId="77777777" w:rsidR="00425F13" w:rsidRPr="005A7BEF" w:rsidRDefault="00425F13" w:rsidP="005A7BEF">
            <w:pPr>
              <w:rPr>
                <w:rFonts w:ascii="Arial" w:hAnsi="Arial" w:cs="Arial"/>
                <w:sz w:val="16"/>
                <w:szCs w:val="16"/>
              </w:rPr>
            </w:pPr>
            <w:r w:rsidRPr="005A7BEF">
              <w:rPr>
                <w:rFonts w:ascii="Arial" w:hAnsi="Arial" w:cs="Arial"/>
                <w:sz w:val="16"/>
                <w:szCs w:val="16"/>
              </w:rPr>
              <w:t>Boron (Brong) [including Banda]</w:t>
            </w:r>
          </w:p>
        </w:tc>
        <w:tc>
          <w:tcPr>
            <w:tcW w:w="810" w:type="dxa"/>
            <w:noWrap/>
          </w:tcPr>
          <w:p w14:paraId="4C3EC236" w14:textId="77777777" w:rsidR="00425F13" w:rsidRPr="005A7BEF" w:rsidRDefault="00425F13" w:rsidP="005A7BEF">
            <w:pPr>
              <w:rPr>
                <w:rFonts w:ascii="Arial" w:hAnsi="Arial" w:cs="Arial"/>
                <w:sz w:val="16"/>
                <w:szCs w:val="16"/>
              </w:rPr>
            </w:pPr>
            <w:r w:rsidRPr="005A7BEF">
              <w:rPr>
                <w:rFonts w:ascii="Arial" w:hAnsi="Arial" w:cs="Arial"/>
                <w:sz w:val="16"/>
                <w:szCs w:val="16"/>
              </w:rPr>
              <w:t>5.52</w:t>
            </w:r>
          </w:p>
        </w:tc>
        <w:tc>
          <w:tcPr>
            <w:tcW w:w="4320" w:type="dxa"/>
            <w:noWrap/>
          </w:tcPr>
          <w:p w14:paraId="1EAD6311" w14:textId="77777777" w:rsidR="00425F13" w:rsidRPr="005A7BEF" w:rsidRDefault="00425F13" w:rsidP="005A7BEF">
            <w:pPr>
              <w:rPr>
                <w:rFonts w:ascii="Arial" w:hAnsi="Arial" w:cs="Arial"/>
                <w:sz w:val="16"/>
                <w:szCs w:val="16"/>
              </w:rPr>
            </w:pPr>
            <w:r w:rsidRPr="005A7BEF">
              <w:rPr>
                <w:rFonts w:ascii="Arial" w:hAnsi="Arial" w:cs="Arial"/>
                <w:sz w:val="16"/>
                <w:szCs w:val="16"/>
              </w:rPr>
              <w:t>Frafra/Talensi</w:t>
            </w:r>
          </w:p>
        </w:tc>
        <w:tc>
          <w:tcPr>
            <w:tcW w:w="720" w:type="dxa"/>
          </w:tcPr>
          <w:p w14:paraId="7CBE47A8" w14:textId="77777777" w:rsidR="00425F13" w:rsidRPr="005A7BEF" w:rsidRDefault="00425F13" w:rsidP="005A7BEF">
            <w:pPr>
              <w:rPr>
                <w:rFonts w:ascii="Arial" w:hAnsi="Arial" w:cs="Arial"/>
                <w:sz w:val="16"/>
                <w:szCs w:val="16"/>
              </w:rPr>
            </w:pPr>
          </w:p>
        </w:tc>
        <w:tc>
          <w:tcPr>
            <w:tcW w:w="3870" w:type="dxa"/>
          </w:tcPr>
          <w:p w14:paraId="2ACFF8FC" w14:textId="77777777" w:rsidR="00425F13" w:rsidRPr="005A7BEF" w:rsidRDefault="00425F13" w:rsidP="005A7BEF">
            <w:pPr>
              <w:rPr>
                <w:rFonts w:ascii="Arial" w:hAnsi="Arial" w:cs="Arial"/>
                <w:sz w:val="16"/>
                <w:szCs w:val="16"/>
              </w:rPr>
            </w:pPr>
          </w:p>
        </w:tc>
      </w:tr>
      <w:tr w:rsidR="00425F13" w:rsidRPr="005A7BEF" w14:paraId="23D52910" w14:textId="77777777" w:rsidTr="00995DFC">
        <w:trPr>
          <w:trHeight w:val="255"/>
        </w:trPr>
        <w:tc>
          <w:tcPr>
            <w:tcW w:w="684" w:type="dxa"/>
            <w:noWrap/>
          </w:tcPr>
          <w:p w14:paraId="2CE9C2C3" w14:textId="77777777" w:rsidR="00425F13" w:rsidRPr="005A7BEF" w:rsidRDefault="00425F13" w:rsidP="005A7BEF">
            <w:pPr>
              <w:rPr>
                <w:rFonts w:ascii="Arial" w:hAnsi="Arial" w:cs="Arial"/>
                <w:sz w:val="16"/>
                <w:szCs w:val="16"/>
              </w:rPr>
            </w:pPr>
            <w:r w:rsidRPr="005A7BEF">
              <w:rPr>
                <w:rFonts w:ascii="Arial" w:hAnsi="Arial" w:cs="Arial"/>
                <w:sz w:val="16"/>
                <w:szCs w:val="16"/>
              </w:rPr>
              <w:t>1.1</w:t>
            </w:r>
          </w:p>
        </w:tc>
        <w:tc>
          <w:tcPr>
            <w:tcW w:w="3746" w:type="dxa"/>
            <w:noWrap/>
          </w:tcPr>
          <w:p w14:paraId="1EE180B1" w14:textId="77777777" w:rsidR="00425F13" w:rsidRPr="005A7BEF" w:rsidRDefault="00425F13" w:rsidP="005A7BEF">
            <w:pPr>
              <w:rPr>
                <w:rFonts w:ascii="Arial" w:hAnsi="Arial" w:cs="Arial"/>
                <w:sz w:val="16"/>
                <w:szCs w:val="16"/>
              </w:rPr>
            </w:pPr>
            <w:r w:rsidRPr="005A7BEF">
              <w:rPr>
                <w:rFonts w:ascii="Arial" w:hAnsi="Arial" w:cs="Arial"/>
                <w:sz w:val="16"/>
                <w:szCs w:val="16"/>
              </w:rPr>
              <w:t>Chokosi</w:t>
            </w:r>
          </w:p>
        </w:tc>
        <w:tc>
          <w:tcPr>
            <w:tcW w:w="810" w:type="dxa"/>
            <w:noWrap/>
          </w:tcPr>
          <w:p w14:paraId="4C12D593" w14:textId="77777777" w:rsidR="00425F13" w:rsidRPr="005A7BEF" w:rsidRDefault="00425F13" w:rsidP="005A7BEF">
            <w:pPr>
              <w:rPr>
                <w:rFonts w:ascii="Arial" w:hAnsi="Arial" w:cs="Arial"/>
                <w:sz w:val="16"/>
                <w:szCs w:val="16"/>
              </w:rPr>
            </w:pPr>
            <w:r w:rsidRPr="005A7BEF">
              <w:rPr>
                <w:rFonts w:ascii="Arial" w:hAnsi="Arial" w:cs="Arial"/>
                <w:sz w:val="16"/>
                <w:szCs w:val="16"/>
              </w:rPr>
              <w:t>5.53</w:t>
            </w:r>
          </w:p>
        </w:tc>
        <w:tc>
          <w:tcPr>
            <w:tcW w:w="4320" w:type="dxa"/>
            <w:noWrap/>
          </w:tcPr>
          <w:p w14:paraId="099848FD" w14:textId="77777777" w:rsidR="00425F13" w:rsidRPr="005A7BEF" w:rsidRDefault="00425F13" w:rsidP="005A7BEF">
            <w:pPr>
              <w:rPr>
                <w:rFonts w:ascii="Arial" w:hAnsi="Arial" w:cs="Arial"/>
                <w:sz w:val="16"/>
                <w:szCs w:val="16"/>
              </w:rPr>
            </w:pPr>
            <w:r w:rsidRPr="005A7BEF">
              <w:rPr>
                <w:rFonts w:ascii="Arial" w:hAnsi="Arial" w:cs="Arial"/>
                <w:sz w:val="16"/>
                <w:szCs w:val="16"/>
              </w:rPr>
              <w:t>Kokomba</w:t>
            </w:r>
          </w:p>
        </w:tc>
        <w:tc>
          <w:tcPr>
            <w:tcW w:w="720" w:type="dxa"/>
          </w:tcPr>
          <w:p w14:paraId="3234CA8F"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9</w:t>
            </w:r>
          </w:p>
        </w:tc>
        <w:tc>
          <w:tcPr>
            <w:tcW w:w="3870" w:type="dxa"/>
          </w:tcPr>
          <w:p w14:paraId="2E4B8FB7"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ALL OTHER TRIBES</w:t>
            </w:r>
          </w:p>
        </w:tc>
      </w:tr>
      <w:tr w:rsidR="00425F13" w:rsidRPr="005A7BEF" w14:paraId="41D49AD2" w14:textId="77777777" w:rsidTr="00995DFC">
        <w:trPr>
          <w:trHeight w:val="255"/>
        </w:trPr>
        <w:tc>
          <w:tcPr>
            <w:tcW w:w="684" w:type="dxa"/>
            <w:noWrap/>
          </w:tcPr>
          <w:p w14:paraId="43950C86" w14:textId="77777777" w:rsidR="00425F13" w:rsidRPr="005A7BEF" w:rsidRDefault="00425F13" w:rsidP="005A7BEF">
            <w:pPr>
              <w:rPr>
                <w:rFonts w:ascii="Arial" w:hAnsi="Arial" w:cs="Arial"/>
                <w:sz w:val="16"/>
                <w:szCs w:val="16"/>
              </w:rPr>
            </w:pPr>
            <w:r w:rsidRPr="005A7BEF">
              <w:rPr>
                <w:rFonts w:ascii="Arial" w:hAnsi="Arial" w:cs="Arial"/>
                <w:sz w:val="16"/>
                <w:szCs w:val="16"/>
              </w:rPr>
              <w:t>1.2</w:t>
            </w:r>
          </w:p>
        </w:tc>
        <w:tc>
          <w:tcPr>
            <w:tcW w:w="3746" w:type="dxa"/>
            <w:noWrap/>
          </w:tcPr>
          <w:p w14:paraId="480E55FC" w14:textId="77777777" w:rsidR="00425F13" w:rsidRPr="005A7BEF" w:rsidRDefault="00425F13" w:rsidP="005A7BEF">
            <w:pPr>
              <w:rPr>
                <w:rFonts w:ascii="Arial" w:hAnsi="Arial" w:cs="Arial"/>
                <w:sz w:val="16"/>
                <w:szCs w:val="16"/>
              </w:rPr>
            </w:pPr>
            <w:r w:rsidRPr="005A7BEF">
              <w:rPr>
                <w:rFonts w:ascii="Arial" w:hAnsi="Arial" w:cs="Arial"/>
                <w:sz w:val="16"/>
                <w:szCs w:val="16"/>
              </w:rPr>
              <w:t>Denkyira</w:t>
            </w:r>
          </w:p>
        </w:tc>
        <w:tc>
          <w:tcPr>
            <w:tcW w:w="810" w:type="dxa"/>
            <w:noWrap/>
          </w:tcPr>
          <w:p w14:paraId="69056E33" w14:textId="77777777" w:rsidR="00425F13" w:rsidRPr="005A7BEF" w:rsidRDefault="00425F13" w:rsidP="005A7BEF">
            <w:pPr>
              <w:rPr>
                <w:rFonts w:ascii="Arial" w:hAnsi="Arial" w:cs="Arial"/>
                <w:sz w:val="16"/>
                <w:szCs w:val="16"/>
              </w:rPr>
            </w:pPr>
            <w:r w:rsidRPr="005A7BEF">
              <w:rPr>
                <w:rFonts w:ascii="Arial" w:hAnsi="Arial" w:cs="Arial"/>
                <w:sz w:val="16"/>
                <w:szCs w:val="16"/>
              </w:rPr>
              <w:t>5.54</w:t>
            </w:r>
          </w:p>
        </w:tc>
        <w:tc>
          <w:tcPr>
            <w:tcW w:w="4320" w:type="dxa"/>
            <w:noWrap/>
          </w:tcPr>
          <w:p w14:paraId="10618993" w14:textId="77777777" w:rsidR="00425F13" w:rsidRPr="005A7BEF" w:rsidRDefault="00425F13" w:rsidP="005A7BEF">
            <w:pPr>
              <w:rPr>
                <w:rFonts w:ascii="Arial" w:hAnsi="Arial" w:cs="Arial"/>
                <w:sz w:val="16"/>
                <w:szCs w:val="16"/>
              </w:rPr>
            </w:pPr>
            <w:r w:rsidRPr="005A7BEF">
              <w:rPr>
                <w:rFonts w:ascii="Arial" w:hAnsi="Arial" w:cs="Arial"/>
                <w:sz w:val="16"/>
                <w:szCs w:val="16"/>
              </w:rPr>
              <w:t>Kyamba (Tchamba)</w:t>
            </w:r>
          </w:p>
        </w:tc>
        <w:tc>
          <w:tcPr>
            <w:tcW w:w="720" w:type="dxa"/>
          </w:tcPr>
          <w:p w14:paraId="08E7873A" w14:textId="77777777" w:rsidR="00425F13" w:rsidRPr="005A7BEF" w:rsidRDefault="00425F13" w:rsidP="005A7BEF">
            <w:pPr>
              <w:rPr>
                <w:rFonts w:ascii="Arial" w:hAnsi="Arial" w:cs="Arial"/>
                <w:sz w:val="16"/>
                <w:szCs w:val="16"/>
              </w:rPr>
            </w:pPr>
            <w:r w:rsidRPr="005A7BEF">
              <w:rPr>
                <w:rFonts w:ascii="Arial" w:hAnsi="Arial" w:cs="Arial"/>
                <w:sz w:val="16"/>
                <w:szCs w:val="16"/>
              </w:rPr>
              <w:t>990</w:t>
            </w:r>
          </w:p>
        </w:tc>
        <w:tc>
          <w:tcPr>
            <w:tcW w:w="3870" w:type="dxa"/>
          </w:tcPr>
          <w:p w14:paraId="353B5FBD" w14:textId="77777777" w:rsidR="00425F13" w:rsidRPr="005A7BEF" w:rsidRDefault="00425F13" w:rsidP="005A7BEF">
            <w:pPr>
              <w:rPr>
                <w:rFonts w:ascii="Arial" w:hAnsi="Arial" w:cs="Arial"/>
                <w:sz w:val="16"/>
                <w:szCs w:val="16"/>
              </w:rPr>
            </w:pPr>
            <w:r w:rsidRPr="005A7BEF">
              <w:rPr>
                <w:rFonts w:ascii="Arial" w:hAnsi="Arial" w:cs="Arial"/>
                <w:sz w:val="16"/>
                <w:szCs w:val="16"/>
              </w:rPr>
              <w:t>All other tribes originating from Ghana</w:t>
            </w:r>
          </w:p>
        </w:tc>
      </w:tr>
      <w:tr w:rsidR="00425F13" w:rsidRPr="005A7BEF" w14:paraId="35AA63DF" w14:textId="77777777" w:rsidTr="00995DFC">
        <w:trPr>
          <w:trHeight w:val="255"/>
        </w:trPr>
        <w:tc>
          <w:tcPr>
            <w:tcW w:w="684" w:type="dxa"/>
            <w:noWrap/>
          </w:tcPr>
          <w:p w14:paraId="144436DE" w14:textId="77777777" w:rsidR="00425F13" w:rsidRPr="005A7BEF" w:rsidRDefault="00425F13" w:rsidP="005A7BEF">
            <w:pPr>
              <w:rPr>
                <w:rFonts w:ascii="Arial" w:hAnsi="Arial" w:cs="Arial"/>
                <w:sz w:val="16"/>
                <w:szCs w:val="16"/>
              </w:rPr>
            </w:pPr>
            <w:r w:rsidRPr="005A7BEF">
              <w:rPr>
                <w:rFonts w:ascii="Arial" w:hAnsi="Arial" w:cs="Arial"/>
                <w:sz w:val="16"/>
                <w:szCs w:val="16"/>
              </w:rPr>
              <w:t>1.3</w:t>
            </w:r>
          </w:p>
        </w:tc>
        <w:tc>
          <w:tcPr>
            <w:tcW w:w="3746" w:type="dxa"/>
            <w:noWrap/>
          </w:tcPr>
          <w:p w14:paraId="17F9AE8E" w14:textId="77777777" w:rsidR="00425F13" w:rsidRPr="005A7BEF" w:rsidRDefault="00425F13" w:rsidP="005A7BEF">
            <w:pPr>
              <w:rPr>
                <w:rFonts w:ascii="Arial" w:hAnsi="Arial" w:cs="Arial"/>
                <w:sz w:val="16"/>
                <w:szCs w:val="16"/>
              </w:rPr>
            </w:pPr>
            <w:r w:rsidRPr="005A7BEF">
              <w:rPr>
                <w:rFonts w:ascii="Arial" w:hAnsi="Arial" w:cs="Arial"/>
                <w:sz w:val="16"/>
                <w:szCs w:val="16"/>
              </w:rPr>
              <w:t>Evalue</w:t>
            </w:r>
          </w:p>
        </w:tc>
        <w:tc>
          <w:tcPr>
            <w:tcW w:w="810" w:type="dxa"/>
            <w:noWrap/>
          </w:tcPr>
          <w:p w14:paraId="60AA3123" w14:textId="77777777" w:rsidR="00425F13" w:rsidRPr="005A7BEF" w:rsidRDefault="00425F13" w:rsidP="005A7BEF">
            <w:pPr>
              <w:rPr>
                <w:rFonts w:ascii="Arial" w:hAnsi="Arial" w:cs="Arial"/>
                <w:sz w:val="16"/>
                <w:szCs w:val="16"/>
              </w:rPr>
            </w:pPr>
            <w:r w:rsidRPr="005A7BEF">
              <w:rPr>
                <w:rFonts w:ascii="Arial" w:hAnsi="Arial" w:cs="Arial"/>
                <w:sz w:val="16"/>
                <w:szCs w:val="16"/>
              </w:rPr>
              <w:t>5.55</w:t>
            </w:r>
          </w:p>
        </w:tc>
        <w:tc>
          <w:tcPr>
            <w:tcW w:w="4320" w:type="dxa"/>
            <w:noWrap/>
          </w:tcPr>
          <w:p w14:paraId="7C2BE45A" w14:textId="77777777" w:rsidR="00425F13" w:rsidRPr="005A7BEF" w:rsidRDefault="00425F13" w:rsidP="005A7BEF">
            <w:pPr>
              <w:rPr>
                <w:rFonts w:ascii="Arial" w:hAnsi="Arial" w:cs="Arial"/>
                <w:sz w:val="16"/>
                <w:szCs w:val="16"/>
              </w:rPr>
            </w:pPr>
            <w:r w:rsidRPr="005A7BEF">
              <w:rPr>
                <w:rFonts w:ascii="Arial" w:hAnsi="Arial" w:cs="Arial"/>
                <w:sz w:val="16"/>
                <w:szCs w:val="16"/>
              </w:rPr>
              <w:t>Pilapila</w:t>
            </w:r>
          </w:p>
        </w:tc>
        <w:tc>
          <w:tcPr>
            <w:tcW w:w="720" w:type="dxa"/>
          </w:tcPr>
          <w:p w14:paraId="3AE44C54" w14:textId="77777777" w:rsidR="00425F13" w:rsidRPr="005A7BEF" w:rsidRDefault="00425F13" w:rsidP="005A7BEF">
            <w:pPr>
              <w:rPr>
                <w:rFonts w:ascii="Arial" w:hAnsi="Arial" w:cs="Arial"/>
                <w:sz w:val="16"/>
                <w:szCs w:val="16"/>
              </w:rPr>
            </w:pPr>
            <w:r w:rsidRPr="005A7BEF">
              <w:rPr>
                <w:rFonts w:ascii="Arial" w:hAnsi="Arial" w:cs="Arial"/>
                <w:sz w:val="16"/>
                <w:szCs w:val="16"/>
              </w:rPr>
              <w:t>9.91</w:t>
            </w:r>
          </w:p>
        </w:tc>
        <w:tc>
          <w:tcPr>
            <w:tcW w:w="3870" w:type="dxa"/>
          </w:tcPr>
          <w:p w14:paraId="63510143" w14:textId="77777777" w:rsidR="00425F13" w:rsidRPr="005A7BEF" w:rsidRDefault="00425F13" w:rsidP="005A7BEF">
            <w:pPr>
              <w:rPr>
                <w:rFonts w:ascii="Arial" w:hAnsi="Arial" w:cs="Arial"/>
                <w:sz w:val="16"/>
                <w:szCs w:val="16"/>
              </w:rPr>
            </w:pPr>
            <w:r w:rsidRPr="005A7BEF">
              <w:rPr>
                <w:rFonts w:ascii="Arial" w:hAnsi="Arial" w:cs="Arial"/>
                <w:sz w:val="16"/>
                <w:szCs w:val="16"/>
              </w:rPr>
              <w:t>All other tribes originating from other West Africa countries</w:t>
            </w:r>
          </w:p>
        </w:tc>
      </w:tr>
      <w:tr w:rsidR="00425F13" w:rsidRPr="005A7BEF" w14:paraId="01615774" w14:textId="77777777" w:rsidTr="00995DFC">
        <w:trPr>
          <w:trHeight w:val="255"/>
        </w:trPr>
        <w:tc>
          <w:tcPr>
            <w:tcW w:w="684" w:type="dxa"/>
            <w:noWrap/>
          </w:tcPr>
          <w:p w14:paraId="64C63781" w14:textId="77777777" w:rsidR="00425F13" w:rsidRPr="005A7BEF" w:rsidRDefault="00425F13" w:rsidP="005A7BEF">
            <w:pPr>
              <w:rPr>
                <w:rFonts w:ascii="Arial" w:hAnsi="Arial" w:cs="Arial"/>
                <w:sz w:val="16"/>
                <w:szCs w:val="16"/>
              </w:rPr>
            </w:pPr>
            <w:r w:rsidRPr="005A7BEF">
              <w:rPr>
                <w:rFonts w:ascii="Arial" w:hAnsi="Arial" w:cs="Arial"/>
                <w:sz w:val="16"/>
                <w:szCs w:val="16"/>
              </w:rPr>
              <w:t>1.4</w:t>
            </w:r>
          </w:p>
        </w:tc>
        <w:tc>
          <w:tcPr>
            <w:tcW w:w="3746" w:type="dxa"/>
            <w:noWrap/>
          </w:tcPr>
          <w:p w14:paraId="234C335F" w14:textId="77777777" w:rsidR="00425F13" w:rsidRPr="005A7BEF" w:rsidRDefault="00425F13" w:rsidP="005A7BEF">
            <w:pPr>
              <w:rPr>
                <w:rFonts w:ascii="Arial" w:hAnsi="Arial" w:cs="Arial"/>
                <w:sz w:val="16"/>
                <w:szCs w:val="16"/>
              </w:rPr>
            </w:pPr>
            <w:r w:rsidRPr="005A7BEF">
              <w:rPr>
                <w:rFonts w:ascii="Arial" w:hAnsi="Arial" w:cs="Arial"/>
                <w:sz w:val="16"/>
                <w:szCs w:val="16"/>
              </w:rPr>
              <w:t>Fante</w:t>
            </w:r>
          </w:p>
        </w:tc>
        <w:tc>
          <w:tcPr>
            <w:tcW w:w="810" w:type="dxa"/>
            <w:noWrap/>
          </w:tcPr>
          <w:p w14:paraId="3D5B7F61" w14:textId="77777777" w:rsidR="00425F13" w:rsidRPr="005A7BEF" w:rsidRDefault="00425F13" w:rsidP="005A7BEF">
            <w:pPr>
              <w:rPr>
                <w:rFonts w:ascii="Arial" w:hAnsi="Arial" w:cs="Arial"/>
                <w:sz w:val="16"/>
                <w:szCs w:val="16"/>
              </w:rPr>
            </w:pPr>
            <w:r w:rsidRPr="005A7BEF">
              <w:rPr>
                <w:rFonts w:ascii="Arial" w:hAnsi="Arial" w:cs="Arial"/>
                <w:sz w:val="16"/>
                <w:szCs w:val="16"/>
              </w:rPr>
              <w:t>5.56</w:t>
            </w:r>
          </w:p>
        </w:tc>
        <w:tc>
          <w:tcPr>
            <w:tcW w:w="4320" w:type="dxa"/>
            <w:noWrap/>
          </w:tcPr>
          <w:p w14:paraId="7A328B18" w14:textId="77777777" w:rsidR="00425F13" w:rsidRPr="005A7BEF" w:rsidRDefault="00425F13" w:rsidP="005A7BEF">
            <w:pPr>
              <w:rPr>
                <w:rFonts w:ascii="Arial" w:hAnsi="Arial" w:cs="Arial"/>
                <w:sz w:val="16"/>
                <w:szCs w:val="16"/>
              </w:rPr>
            </w:pPr>
            <w:r w:rsidRPr="005A7BEF">
              <w:rPr>
                <w:rFonts w:ascii="Arial" w:hAnsi="Arial" w:cs="Arial"/>
                <w:sz w:val="16"/>
                <w:szCs w:val="16"/>
              </w:rPr>
              <w:t>Salfalba (Sabulaba)</w:t>
            </w:r>
          </w:p>
        </w:tc>
        <w:tc>
          <w:tcPr>
            <w:tcW w:w="720" w:type="dxa"/>
          </w:tcPr>
          <w:p w14:paraId="000F1647" w14:textId="77777777" w:rsidR="00425F13" w:rsidRPr="005A7BEF" w:rsidRDefault="00425F13" w:rsidP="005A7BEF">
            <w:pPr>
              <w:rPr>
                <w:rFonts w:ascii="Arial" w:hAnsi="Arial" w:cs="Arial"/>
                <w:sz w:val="16"/>
                <w:szCs w:val="16"/>
              </w:rPr>
            </w:pPr>
          </w:p>
        </w:tc>
        <w:tc>
          <w:tcPr>
            <w:tcW w:w="3870" w:type="dxa"/>
          </w:tcPr>
          <w:p w14:paraId="5DD64D53" w14:textId="77777777" w:rsidR="00425F13" w:rsidRPr="005A7BEF" w:rsidRDefault="00425F13" w:rsidP="005A7BEF">
            <w:pPr>
              <w:rPr>
                <w:rFonts w:ascii="Arial" w:hAnsi="Arial" w:cs="Arial"/>
                <w:sz w:val="16"/>
                <w:szCs w:val="16"/>
              </w:rPr>
            </w:pPr>
          </w:p>
        </w:tc>
      </w:tr>
      <w:tr w:rsidR="00425F13" w:rsidRPr="005A7BEF" w14:paraId="6F293D78" w14:textId="77777777" w:rsidTr="00995DFC">
        <w:trPr>
          <w:trHeight w:val="255"/>
        </w:trPr>
        <w:tc>
          <w:tcPr>
            <w:tcW w:w="684" w:type="dxa"/>
            <w:noWrap/>
          </w:tcPr>
          <w:p w14:paraId="0E64A648" w14:textId="77777777" w:rsidR="00425F13" w:rsidRPr="005A7BEF" w:rsidRDefault="00425F13" w:rsidP="005A7BEF">
            <w:pPr>
              <w:rPr>
                <w:rFonts w:ascii="Arial" w:hAnsi="Arial" w:cs="Arial"/>
                <w:sz w:val="16"/>
                <w:szCs w:val="16"/>
              </w:rPr>
            </w:pPr>
            <w:r w:rsidRPr="005A7BEF">
              <w:rPr>
                <w:rFonts w:ascii="Arial" w:hAnsi="Arial" w:cs="Arial"/>
                <w:sz w:val="16"/>
                <w:szCs w:val="16"/>
              </w:rPr>
              <w:t>1.5</w:t>
            </w:r>
          </w:p>
        </w:tc>
        <w:tc>
          <w:tcPr>
            <w:tcW w:w="3746" w:type="dxa"/>
            <w:noWrap/>
          </w:tcPr>
          <w:p w14:paraId="464BC0EB" w14:textId="77777777" w:rsidR="00425F13" w:rsidRPr="005A7BEF" w:rsidRDefault="00425F13" w:rsidP="005A7BEF">
            <w:pPr>
              <w:rPr>
                <w:rFonts w:ascii="Arial" w:hAnsi="Arial" w:cs="Arial"/>
                <w:sz w:val="16"/>
                <w:szCs w:val="16"/>
              </w:rPr>
            </w:pPr>
            <w:r w:rsidRPr="005A7BEF">
              <w:rPr>
                <w:rFonts w:ascii="Arial" w:hAnsi="Arial" w:cs="Arial"/>
                <w:sz w:val="16"/>
                <w:szCs w:val="16"/>
              </w:rPr>
              <w:t>Kwahu</w:t>
            </w:r>
          </w:p>
        </w:tc>
        <w:tc>
          <w:tcPr>
            <w:tcW w:w="810" w:type="dxa"/>
            <w:noWrap/>
          </w:tcPr>
          <w:p w14:paraId="6334D584" w14:textId="77777777" w:rsidR="00425F13" w:rsidRPr="005A7BEF" w:rsidRDefault="00425F13" w:rsidP="005A7BEF">
            <w:pPr>
              <w:rPr>
                <w:rFonts w:ascii="Arial" w:hAnsi="Arial" w:cs="Arial"/>
                <w:sz w:val="16"/>
                <w:szCs w:val="16"/>
              </w:rPr>
            </w:pPr>
            <w:r w:rsidRPr="005A7BEF">
              <w:rPr>
                <w:rFonts w:ascii="Arial" w:hAnsi="Arial" w:cs="Arial"/>
                <w:sz w:val="16"/>
                <w:szCs w:val="16"/>
              </w:rPr>
              <w:t>5.57</w:t>
            </w:r>
          </w:p>
        </w:tc>
        <w:tc>
          <w:tcPr>
            <w:tcW w:w="4320" w:type="dxa"/>
            <w:noWrap/>
          </w:tcPr>
          <w:p w14:paraId="7CF01EE3" w14:textId="77777777" w:rsidR="00425F13" w:rsidRPr="005A7BEF" w:rsidRDefault="00425F13" w:rsidP="005A7BEF">
            <w:pPr>
              <w:rPr>
                <w:rFonts w:ascii="Arial" w:hAnsi="Arial" w:cs="Arial"/>
                <w:sz w:val="16"/>
                <w:szCs w:val="16"/>
              </w:rPr>
            </w:pPr>
            <w:r w:rsidRPr="005A7BEF">
              <w:rPr>
                <w:rFonts w:ascii="Arial" w:hAnsi="Arial" w:cs="Arial"/>
                <w:sz w:val="16"/>
                <w:szCs w:val="16"/>
              </w:rPr>
              <w:t>Wali, Birifor, Dagaare</w:t>
            </w:r>
          </w:p>
        </w:tc>
        <w:tc>
          <w:tcPr>
            <w:tcW w:w="720" w:type="dxa"/>
          </w:tcPr>
          <w:p w14:paraId="22DDE6EC" w14:textId="77777777" w:rsidR="00425F13" w:rsidRPr="005A7BEF" w:rsidRDefault="00425F13" w:rsidP="005A7BEF">
            <w:pPr>
              <w:rPr>
                <w:rFonts w:ascii="Arial" w:hAnsi="Arial" w:cs="Arial"/>
                <w:sz w:val="16"/>
                <w:szCs w:val="16"/>
              </w:rPr>
            </w:pPr>
          </w:p>
        </w:tc>
        <w:tc>
          <w:tcPr>
            <w:tcW w:w="3870" w:type="dxa"/>
          </w:tcPr>
          <w:p w14:paraId="35F0BA56" w14:textId="77777777" w:rsidR="00425F13" w:rsidRPr="005A7BEF" w:rsidRDefault="00425F13" w:rsidP="005A7BEF">
            <w:pPr>
              <w:rPr>
                <w:rFonts w:ascii="Arial" w:hAnsi="Arial" w:cs="Arial"/>
                <w:sz w:val="16"/>
                <w:szCs w:val="16"/>
              </w:rPr>
            </w:pPr>
          </w:p>
        </w:tc>
      </w:tr>
      <w:tr w:rsidR="00425F13" w:rsidRPr="005A7BEF" w14:paraId="5C265693" w14:textId="77777777" w:rsidTr="00995DFC">
        <w:trPr>
          <w:trHeight w:val="255"/>
        </w:trPr>
        <w:tc>
          <w:tcPr>
            <w:tcW w:w="684" w:type="dxa"/>
            <w:noWrap/>
          </w:tcPr>
          <w:p w14:paraId="1C2828B2" w14:textId="77777777" w:rsidR="00425F13" w:rsidRPr="005A7BEF" w:rsidRDefault="00425F13" w:rsidP="005A7BEF">
            <w:pPr>
              <w:rPr>
                <w:rFonts w:ascii="Arial" w:hAnsi="Arial" w:cs="Arial"/>
                <w:sz w:val="16"/>
                <w:szCs w:val="16"/>
              </w:rPr>
            </w:pPr>
            <w:r w:rsidRPr="005A7BEF">
              <w:rPr>
                <w:rFonts w:ascii="Arial" w:hAnsi="Arial" w:cs="Arial"/>
                <w:sz w:val="16"/>
                <w:szCs w:val="16"/>
              </w:rPr>
              <w:t>1.6</w:t>
            </w:r>
          </w:p>
        </w:tc>
        <w:tc>
          <w:tcPr>
            <w:tcW w:w="3746" w:type="dxa"/>
            <w:noWrap/>
          </w:tcPr>
          <w:p w14:paraId="4BADF121" w14:textId="77777777" w:rsidR="00425F13" w:rsidRPr="005A7BEF" w:rsidRDefault="00425F13" w:rsidP="005A7BEF">
            <w:pPr>
              <w:rPr>
                <w:rFonts w:ascii="Arial" w:hAnsi="Arial" w:cs="Arial"/>
                <w:sz w:val="16"/>
                <w:szCs w:val="16"/>
              </w:rPr>
            </w:pPr>
            <w:r w:rsidRPr="005A7BEF">
              <w:rPr>
                <w:rFonts w:ascii="Arial" w:hAnsi="Arial" w:cs="Arial"/>
                <w:sz w:val="16"/>
                <w:szCs w:val="16"/>
              </w:rPr>
              <w:t>Nzema</w:t>
            </w:r>
          </w:p>
        </w:tc>
        <w:tc>
          <w:tcPr>
            <w:tcW w:w="810" w:type="dxa"/>
            <w:noWrap/>
          </w:tcPr>
          <w:p w14:paraId="6B086F3B" w14:textId="77777777" w:rsidR="00425F13" w:rsidRPr="005A7BEF" w:rsidRDefault="00425F13" w:rsidP="005A7BEF">
            <w:pPr>
              <w:rPr>
                <w:rFonts w:ascii="Arial" w:hAnsi="Arial" w:cs="Arial"/>
                <w:sz w:val="16"/>
                <w:szCs w:val="16"/>
              </w:rPr>
            </w:pPr>
            <w:r w:rsidRPr="005A7BEF">
              <w:rPr>
                <w:rFonts w:ascii="Arial" w:hAnsi="Arial" w:cs="Arial"/>
                <w:sz w:val="16"/>
                <w:szCs w:val="16"/>
              </w:rPr>
              <w:t>6.61</w:t>
            </w:r>
          </w:p>
        </w:tc>
        <w:tc>
          <w:tcPr>
            <w:tcW w:w="4320" w:type="dxa"/>
            <w:noWrap/>
          </w:tcPr>
          <w:p w14:paraId="3DA00805" w14:textId="77777777" w:rsidR="00425F13" w:rsidRPr="005A7BEF" w:rsidRDefault="00425F13" w:rsidP="005A7BEF">
            <w:pPr>
              <w:rPr>
                <w:rFonts w:ascii="Arial" w:hAnsi="Arial" w:cs="Arial"/>
                <w:sz w:val="16"/>
                <w:szCs w:val="16"/>
              </w:rPr>
            </w:pPr>
            <w:r w:rsidRPr="005A7BEF">
              <w:rPr>
                <w:rFonts w:ascii="Arial" w:hAnsi="Arial" w:cs="Arial"/>
                <w:b/>
                <w:bCs/>
                <w:sz w:val="16"/>
                <w:szCs w:val="16"/>
              </w:rPr>
              <w:t>6. MOLE-DAGBANI</w:t>
            </w:r>
            <w:r w:rsidRPr="005A7BEF">
              <w:rPr>
                <w:rFonts w:ascii="Arial" w:hAnsi="Arial" w:cs="Arial"/>
                <w:sz w:val="16"/>
                <w:szCs w:val="16"/>
              </w:rPr>
              <w:t xml:space="preserve"> </w:t>
            </w:r>
          </w:p>
          <w:p w14:paraId="3F607CB6" w14:textId="77777777" w:rsidR="00425F13" w:rsidRPr="005A7BEF" w:rsidRDefault="00425F13" w:rsidP="005A7BEF">
            <w:pPr>
              <w:rPr>
                <w:rFonts w:ascii="Arial" w:hAnsi="Arial" w:cs="Arial"/>
                <w:sz w:val="16"/>
                <w:szCs w:val="16"/>
              </w:rPr>
            </w:pPr>
            <w:r w:rsidRPr="005A7BEF">
              <w:rPr>
                <w:rFonts w:ascii="Arial" w:hAnsi="Arial" w:cs="Arial"/>
                <w:sz w:val="16"/>
                <w:szCs w:val="16"/>
              </w:rPr>
              <w:t>Builsa (Kangyaga or Kanjaga)</w:t>
            </w:r>
          </w:p>
        </w:tc>
        <w:tc>
          <w:tcPr>
            <w:tcW w:w="720" w:type="dxa"/>
          </w:tcPr>
          <w:p w14:paraId="739D243C" w14:textId="77777777" w:rsidR="00425F13" w:rsidRPr="005A7BEF" w:rsidRDefault="00425F13" w:rsidP="005A7BEF">
            <w:pPr>
              <w:rPr>
                <w:rFonts w:ascii="Arial" w:hAnsi="Arial" w:cs="Arial"/>
                <w:sz w:val="16"/>
                <w:szCs w:val="16"/>
              </w:rPr>
            </w:pPr>
            <w:r w:rsidRPr="005A7BEF">
              <w:rPr>
                <w:rFonts w:ascii="Arial" w:hAnsi="Arial" w:cs="Arial"/>
                <w:sz w:val="16"/>
                <w:szCs w:val="16"/>
              </w:rPr>
              <w:t>9.92</w:t>
            </w:r>
          </w:p>
        </w:tc>
        <w:tc>
          <w:tcPr>
            <w:tcW w:w="3870" w:type="dxa"/>
          </w:tcPr>
          <w:p w14:paraId="6E8414FE" w14:textId="77777777" w:rsidR="00425F13" w:rsidRPr="005A7BEF" w:rsidRDefault="00425F13" w:rsidP="005A7BEF">
            <w:pPr>
              <w:rPr>
                <w:rFonts w:ascii="Arial" w:hAnsi="Arial" w:cs="Arial"/>
                <w:sz w:val="16"/>
                <w:szCs w:val="16"/>
              </w:rPr>
            </w:pPr>
            <w:r w:rsidRPr="005A7BEF">
              <w:rPr>
                <w:rFonts w:ascii="Arial" w:hAnsi="Arial" w:cs="Arial"/>
                <w:sz w:val="16"/>
                <w:szCs w:val="16"/>
              </w:rPr>
              <w:t>All other tribes originating from other African countries</w:t>
            </w:r>
          </w:p>
        </w:tc>
      </w:tr>
      <w:tr w:rsidR="00425F13" w:rsidRPr="005A7BEF" w14:paraId="383EBB9E" w14:textId="77777777" w:rsidTr="00995DFC">
        <w:trPr>
          <w:trHeight w:val="255"/>
        </w:trPr>
        <w:tc>
          <w:tcPr>
            <w:tcW w:w="684" w:type="dxa"/>
            <w:noWrap/>
          </w:tcPr>
          <w:p w14:paraId="45D41A72" w14:textId="77777777" w:rsidR="00425F13" w:rsidRPr="005A7BEF" w:rsidRDefault="00425F13" w:rsidP="005A7BEF">
            <w:pPr>
              <w:rPr>
                <w:rFonts w:ascii="Arial" w:hAnsi="Arial" w:cs="Arial"/>
                <w:sz w:val="16"/>
                <w:szCs w:val="16"/>
              </w:rPr>
            </w:pPr>
            <w:r w:rsidRPr="005A7BEF">
              <w:rPr>
                <w:rFonts w:ascii="Arial" w:hAnsi="Arial" w:cs="Arial"/>
                <w:sz w:val="16"/>
                <w:szCs w:val="16"/>
              </w:rPr>
              <w:t>1.7</w:t>
            </w:r>
          </w:p>
        </w:tc>
        <w:tc>
          <w:tcPr>
            <w:tcW w:w="3746" w:type="dxa"/>
            <w:noWrap/>
          </w:tcPr>
          <w:p w14:paraId="75076778" w14:textId="77777777" w:rsidR="00425F13" w:rsidRPr="005A7BEF" w:rsidRDefault="00425F13" w:rsidP="005A7BEF">
            <w:pPr>
              <w:rPr>
                <w:rFonts w:ascii="Arial" w:hAnsi="Arial" w:cs="Arial"/>
                <w:sz w:val="16"/>
                <w:szCs w:val="16"/>
              </w:rPr>
            </w:pPr>
            <w:r w:rsidRPr="005A7BEF">
              <w:rPr>
                <w:rFonts w:ascii="Arial" w:hAnsi="Arial" w:cs="Arial"/>
                <w:sz w:val="16"/>
                <w:szCs w:val="16"/>
              </w:rPr>
              <w:t>Sefwi</w:t>
            </w:r>
          </w:p>
        </w:tc>
        <w:tc>
          <w:tcPr>
            <w:tcW w:w="810" w:type="dxa"/>
            <w:noWrap/>
          </w:tcPr>
          <w:p w14:paraId="3819618D" w14:textId="77777777" w:rsidR="00425F13" w:rsidRPr="005A7BEF" w:rsidRDefault="00425F13" w:rsidP="005A7BEF">
            <w:pPr>
              <w:rPr>
                <w:rFonts w:ascii="Arial" w:hAnsi="Arial" w:cs="Arial"/>
                <w:sz w:val="16"/>
                <w:szCs w:val="16"/>
              </w:rPr>
            </w:pPr>
            <w:r w:rsidRPr="005A7BEF">
              <w:rPr>
                <w:rFonts w:ascii="Arial" w:hAnsi="Arial" w:cs="Arial"/>
                <w:sz w:val="16"/>
                <w:szCs w:val="16"/>
              </w:rPr>
              <w:t>6.62</w:t>
            </w:r>
          </w:p>
        </w:tc>
        <w:tc>
          <w:tcPr>
            <w:tcW w:w="4320" w:type="dxa"/>
            <w:noWrap/>
          </w:tcPr>
          <w:p w14:paraId="40C03AE9" w14:textId="77777777" w:rsidR="00425F13" w:rsidRPr="005A7BEF" w:rsidRDefault="00425F13" w:rsidP="005A7BEF">
            <w:pPr>
              <w:rPr>
                <w:rFonts w:ascii="Arial" w:hAnsi="Arial" w:cs="Arial"/>
                <w:sz w:val="16"/>
                <w:szCs w:val="16"/>
              </w:rPr>
            </w:pPr>
            <w:r w:rsidRPr="005A7BEF">
              <w:rPr>
                <w:rFonts w:ascii="Arial" w:hAnsi="Arial" w:cs="Arial"/>
                <w:sz w:val="16"/>
                <w:szCs w:val="16"/>
              </w:rPr>
              <w:t>Dagarte (Dagaba), Lobi</w:t>
            </w:r>
          </w:p>
        </w:tc>
        <w:tc>
          <w:tcPr>
            <w:tcW w:w="720" w:type="dxa"/>
          </w:tcPr>
          <w:p w14:paraId="29A0CA92" w14:textId="77777777" w:rsidR="00425F13" w:rsidRPr="005A7BEF" w:rsidRDefault="00425F13" w:rsidP="005A7BEF">
            <w:pPr>
              <w:rPr>
                <w:rFonts w:ascii="Arial" w:hAnsi="Arial" w:cs="Arial"/>
                <w:sz w:val="16"/>
                <w:szCs w:val="16"/>
              </w:rPr>
            </w:pPr>
          </w:p>
        </w:tc>
        <w:tc>
          <w:tcPr>
            <w:tcW w:w="3870" w:type="dxa"/>
          </w:tcPr>
          <w:p w14:paraId="18881949" w14:textId="77777777" w:rsidR="00425F13" w:rsidRPr="005A7BEF" w:rsidRDefault="00425F13" w:rsidP="005A7BEF">
            <w:pPr>
              <w:rPr>
                <w:rFonts w:ascii="Arial" w:hAnsi="Arial" w:cs="Arial"/>
                <w:sz w:val="16"/>
                <w:szCs w:val="16"/>
              </w:rPr>
            </w:pPr>
          </w:p>
        </w:tc>
      </w:tr>
      <w:tr w:rsidR="00737466" w:rsidRPr="005A7BEF" w14:paraId="6BD0AFA1" w14:textId="77777777" w:rsidTr="00995DFC">
        <w:trPr>
          <w:trHeight w:val="255"/>
        </w:trPr>
        <w:tc>
          <w:tcPr>
            <w:tcW w:w="684" w:type="dxa"/>
            <w:noWrap/>
          </w:tcPr>
          <w:p w14:paraId="59B07BC8" w14:textId="77777777" w:rsidR="00737466" w:rsidRPr="005A7BEF" w:rsidRDefault="00737466" w:rsidP="005A7BEF">
            <w:pPr>
              <w:rPr>
                <w:rFonts w:ascii="Arial" w:hAnsi="Arial" w:cs="Arial"/>
                <w:sz w:val="16"/>
                <w:szCs w:val="16"/>
              </w:rPr>
            </w:pPr>
            <w:r w:rsidRPr="005A7BEF">
              <w:rPr>
                <w:rFonts w:ascii="Arial" w:hAnsi="Arial" w:cs="Arial"/>
                <w:sz w:val="16"/>
                <w:szCs w:val="16"/>
              </w:rPr>
              <w:t>1.8</w:t>
            </w:r>
          </w:p>
        </w:tc>
        <w:tc>
          <w:tcPr>
            <w:tcW w:w="3746" w:type="dxa"/>
            <w:noWrap/>
          </w:tcPr>
          <w:p w14:paraId="62898A43" w14:textId="77777777" w:rsidR="00737466" w:rsidRPr="005A7BEF" w:rsidRDefault="00737466" w:rsidP="005A7BEF">
            <w:pPr>
              <w:rPr>
                <w:rFonts w:ascii="Arial" w:hAnsi="Arial" w:cs="Arial"/>
                <w:sz w:val="16"/>
                <w:szCs w:val="16"/>
              </w:rPr>
            </w:pPr>
            <w:r w:rsidRPr="005A7BEF">
              <w:rPr>
                <w:rFonts w:ascii="Arial" w:hAnsi="Arial" w:cs="Arial"/>
                <w:sz w:val="16"/>
                <w:szCs w:val="16"/>
              </w:rPr>
              <w:t>Wasa</w:t>
            </w:r>
          </w:p>
        </w:tc>
        <w:tc>
          <w:tcPr>
            <w:tcW w:w="810" w:type="dxa"/>
            <w:noWrap/>
          </w:tcPr>
          <w:p w14:paraId="518A07AD" w14:textId="77777777" w:rsidR="00737466" w:rsidRPr="005A7BEF" w:rsidRDefault="00737466" w:rsidP="005A7BEF">
            <w:pPr>
              <w:rPr>
                <w:rFonts w:ascii="Arial" w:hAnsi="Arial" w:cs="Arial"/>
                <w:sz w:val="16"/>
                <w:szCs w:val="16"/>
              </w:rPr>
            </w:pPr>
            <w:r w:rsidRPr="005A7BEF">
              <w:rPr>
                <w:rFonts w:ascii="Arial" w:hAnsi="Arial" w:cs="Arial"/>
                <w:sz w:val="16"/>
                <w:szCs w:val="16"/>
              </w:rPr>
              <w:t>6.63</w:t>
            </w:r>
          </w:p>
        </w:tc>
        <w:tc>
          <w:tcPr>
            <w:tcW w:w="4320" w:type="dxa"/>
            <w:noWrap/>
          </w:tcPr>
          <w:p w14:paraId="375561CC" w14:textId="77777777" w:rsidR="00737466" w:rsidRPr="005A7BEF" w:rsidRDefault="00737466" w:rsidP="005A7BEF">
            <w:pPr>
              <w:rPr>
                <w:rFonts w:ascii="Arial" w:hAnsi="Arial" w:cs="Arial"/>
                <w:sz w:val="16"/>
                <w:szCs w:val="16"/>
              </w:rPr>
            </w:pPr>
            <w:r w:rsidRPr="005A7BEF">
              <w:rPr>
                <w:rFonts w:ascii="Arial" w:hAnsi="Arial" w:cs="Arial"/>
                <w:sz w:val="16"/>
                <w:szCs w:val="16"/>
              </w:rPr>
              <w:t>Dagomba</w:t>
            </w:r>
          </w:p>
        </w:tc>
        <w:tc>
          <w:tcPr>
            <w:tcW w:w="720" w:type="dxa"/>
          </w:tcPr>
          <w:p w14:paraId="6195A2CD" w14:textId="5372B06B" w:rsidR="00737466" w:rsidRPr="005A7BEF" w:rsidRDefault="00737466" w:rsidP="005A7BEF">
            <w:pPr>
              <w:rPr>
                <w:rFonts w:ascii="Arial" w:hAnsi="Arial" w:cs="Arial"/>
                <w:sz w:val="16"/>
                <w:szCs w:val="16"/>
              </w:rPr>
            </w:pPr>
            <w:r w:rsidRPr="005A7BEF">
              <w:rPr>
                <w:rFonts w:ascii="Arial" w:hAnsi="Arial" w:cs="Arial"/>
                <w:sz w:val="16"/>
                <w:szCs w:val="16"/>
              </w:rPr>
              <w:t>666</w:t>
            </w:r>
          </w:p>
        </w:tc>
        <w:tc>
          <w:tcPr>
            <w:tcW w:w="3870" w:type="dxa"/>
          </w:tcPr>
          <w:p w14:paraId="44938E8E" w14:textId="71E6E97C" w:rsidR="00737466" w:rsidRPr="005A7BEF" w:rsidRDefault="00737466" w:rsidP="005A7BEF">
            <w:pPr>
              <w:rPr>
                <w:rFonts w:ascii="Arial" w:hAnsi="Arial" w:cs="Arial"/>
                <w:sz w:val="16"/>
                <w:szCs w:val="16"/>
              </w:rPr>
            </w:pPr>
            <w:r w:rsidRPr="005A7BEF">
              <w:rPr>
                <w:rFonts w:ascii="Arial" w:hAnsi="Arial" w:cs="Arial"/>
                <w:sz w:val="16"/>
                <w:szCs w:val="16"/>
              </w:rPr>
              <w:t>Other (specify)</w:t>
            </w:r>
          </w:p>
        </w:tc>
      </w:tr>
      <w:tr w:rsidR="00737466" w:rsidRPr="005A7BEF" w14:paraId="46DE8C0C" w14:textId="77777777" w:rsidTr="00995DFC">
        <w:trPr>
          <w:trHeight w:val="255"/>
        </w:trPr>
        <w:tc>
          <w:tcPr>
            <w:tcW w:w="684" w:type="dxa"/>
            <w:noWrap/>
          </w:tcPr>
          <w:p w14:paraId="3FEEAFB8" w14:textId="77777777" w:rsidR="00737466" w:rsidRPr="005A7BEF" w:rsidRDefault="00737466" w:rsidP="005A7BEF">
            <w:pPr>
              <w:rPr>
                <w:rFonts w:ascii="Arial" w:hAnsi="Arial" w:cs="Arial"/>
                <w:b/>
                <w:bCs/>
                <w:sz w:val="16"/>
                <w:szCs w:val="16"/>
              </w:rPr>
            </w:pPr>
          </w:p>
        </w:tc>
        <w:tc>
          <w:tcPr>
            <w:tcW w:w="3746" w:type="dxa"/>
            <w:noWrap/>
          </w:tcPr>
          <w:p w14:paraId="42D805FA" w14:textId="77777777" w:rsidR="00737466" w:rsidRPr="005A7BEF" w:rsidRDefault="00737466" w:rsidP="005A7BEF">
            <w:pPr>
              <w:rPr>
                <w:rFonts w:ascii="Arial" w:hAnsi="Arial" w:cs="Arial"/>
                <w:b/>
                <w:bCs/>
                <w:sz w:val="16"/>
                <w:szCs w:val="16"/>
              </w:rPr>
            </w:pPr>
          </w:p>
        </w:tc>
        <w:tc>
          <w:tcPr>
            <w:tcW w:w="810" w:type="dxa"/>
            <w:noWrap/>
          </w:tcPr>
          <w:p w14:paraId="746A2361" w14:textId="77777777" w:rsidR="00737466" w:rsidRPr="005A7BEF" w:rsidRDefault="00737466" w:rsidP="005A7BEF">
            <w:pPr>
              <w:rPr>
                <w:rFonts w:ascii="Arial" w:hAnsi="Arial" w:cs="Arial"/>
                <w:sz w:val="16"/>
                <w:szCs w:val="16"/>
              </w:rPr>
            </w:pPr>
            <w:r w:rsidRPr="005A7BEF">
              <w:rPr>
                <w:rFonts w:ascii="Arial" w:hAnsi="Arial" w:cs="Arial"/>
                <w:sz w:val="16"/>
                <w:szCs w:val="16"/>
              </w:rPr>
              <w:t>6.64</w:t>
            </w:r>
          </w:p>
        </w:tc>
        <w:tc>
          <w:tcPr>
            <w:tcW w:w="4320" w:type="dxa"/>
            <w:noWrap/>
          </w:tcPr>
          <w:p w14:paraId="26DC3F18" w14:textId="77777777" w:rsidR="00737466" w:rsidRPr="005A7BEF" w:rsidRDefault="00737466" w:rsidP="005A7BEF">
            <w:pPr>
              <w:rPr>
                <w:rFonts w:ascii="Arial" w:hAnsi="Arial" w:cs="Arial"/>
                <w:sz w:val="16"/>
                <w:szCs w:val="16"/>
              </w:rPr>
            </w:pPr>
            <w:r w:rsidRPr="005A7BEF">
              <w:rPr>
                <w:rFonts w:ascii="Arial" w:hAnsi="Arial" w:cs="Arial"/>
                <w:sz w:val="16"/>
                <w:szCs w:val="16"/>
              </w:rPr>
              <w:t>Kusasi</w:t>
            </w:r>
          </w:p>
        </w:tc>
        <w:tc>
          <w:tcPr>
            <w:tcW w:w="720" w:type="dxa"/>
          </w:tcPr>
          <w:p w14:paraId="6A6D4320" w14:textId="42983A79" w:rsidR="00737466" w:rsidRPr="005A7BEF" w:rsidRDefault="00737466" w:rsidP="005A7BEF">
            <w:pPr>
              <w:rPr>
                <w:rFonts w:ascii="Arial" w:hAnsi="Arial" w:cs="Arial"/>
                <w:sz w:val="16"/>
                <w:szCs w:val="16"/>
              </w:rPr>
            </w:pPr>
            <w:r w:rsidRPr="005A7BEF">
              <w:rPr>
                <w:rFonts w:ascii="Arial" w:hAnsi="Arial" w:cs="Arial"/>
                <w:sz w:val="16"/>
                <w:szCs w:val="16"/>
              </w:rPr>
              <w:t>-888</w:t>
            </w:r>
          </w:p>
        </w:tc>
        <w:tc>
          <w:tcPr>
            <w:tcW w:w="3870" w:type="dxa"/>
          </w:tcPr>
          <w:p w14:paraId="7CB5006F" w14:textId="65081AAF" w:rsidR="00737466" w:rsidRPr="005A7BEF" w:rsidRDefault="00737466" w:rsidP="005A7BEF">
            <w:pPr>
              <w:rPr>
                <w:rFonts w:ascii="Arial" w:hAnsi="Arial" w:cs="Arial"/>
                <w:sz w:val="16"/>
                <w:szCs w:val="16"/>
              </w:rPr>
            </w:pPr>
            <w:r w:rsidRPr="005A7BEF">
              <w:rPr>
                <w:rFonts w:ascii="Arial" w:hAnsi="Arial" w:cs="Arial"/>
                <w:sz w:val="16"/>
                <w:szCs w:val="16"/>
              </w:rPr>
              <w:t>Refuse to Answer</w:t>
            </w:r>
          </w:p>
        </w:tc>
      </w:tr>
      <w:tr w:rsidR="00737466" w:rsidRPr="005A7BEF" w14:paraId="474A82D0" w14:textId="77777777" w:rsidTr="00995DFC">
        <w:trPr>
          <w:trHeight w:val="255"/>
        </w:trPr>
        <w:tc>
          <w:tcPr>
            <w:tcW w:w="684" w:type="dxa"/>
            <w:noWrap/>
          </w:tcPr>
          <w:p w14:paraId="62AF8D96" w14:textId="77777777" w:rsidR="00737466" w:rsidRPr="005A7BEF" w:rsidRDefault="00737466" w:rsidP="005A7BEF">
            <w:pPr>
              <w:rPr>
                <w:rFonts w:ascii="Arial" w:hAnsi="Arial" w:cs="Arial"/>
                <w:b/>
                <w:bCs/>
                <w:sz w:val="16"/>
                <w:szCs w:val="16"/>
              </w:rPr>
            </w:pPr>
            <w:r w:rsidRPr="005A7BEF">
              <w:rPr>
                <w:rFonts w:ascii="Arial" w:hAnsi="Arial" w:cs="Arial"/>
                <w:b/>
                <w:bCs/>
                <w:sz w:val="16"/>
                <w:szCs w:val="16"/>
              </w:rPr>
              <w:lastRenderedPageBreak/>
              <w:t>20</w:t>
            </w:r>
          </w:p>
        </w:tc>
        <w:tc>
          <w:tcPr>
            <w:tcW w:w="3746" w:type="dxa"/>
            <w:noWrap/>
          </w:tcPr>
          <w:p w14:paraId="03D79C8C" w14:textId="77777777" w:rsidR="00737466" w:rsidRPr="005A7BEF" w:rsidRDefault="00737466" w:rsidP="005A7BEF">
            <w:pPr>
              <w:rPr>
                <w:rFonts w:ascii="Arial" w:hAnsi="Arial" w:cs="Arial"/>
                <w:b/>
                <w:bCs/>
                <w:sz w:val="16"/>
                <w:szCs w:val="16"/>
              </w:rPr>
            </w:pPr>
            <w:r w:rsidRPr="005A7BEF">
              <w:rPr>
                <w:rFonts w:ascii="Arial" w:hAnsi="Arial" w:cs="Arial"/>
                <w:b/>
                <w:bCs/>
                <w:sz w:val="16"/>
                <w:szCs w:val="16"/>
              </w:rPr>
              <w:t>GA-DANGBE</w:t>
            </w:r>
          </w:p>
        </w:tc>
        <w:tc>
          <w:tcPr>
            <w:tcW w:w="810" w:type="dxa"/>
            <w:noWrap/>
          </w:tcPr>
          <w:p w14:paraId="019D4D4D" w14:textId="77777777" w:rsidR="00737466" w:rsidRPr="005A7BEF" w:rsidRDefault="00737466" w:rsidP="005A7BEF">
            <w:pPr>
              <w:rPr>
                <w:rFonts w:ascii="Arial" w:hAnsi="Arial" w:cs="Arial"/>
                <w:sz w:val="16"/>
                <w:szCs w:val="16"/>
              </w:rPr>
            </w:pPr>
            <w:r w:rsidRPr="005A7BEF">
              <w:rPr>
                <w:rFonts w:ascii="Arial" w:hAnsi="Arial" w:cs="Arial"/>
                <w:sz w:val="16"/>
                <w:szCs w:val="16"/>
              </w:rPr>
              <w:t>6.65</w:t>
            </w:r>
          </w:p>
        </w:tc>
        <w:tc>
          <w:tcPr>
            <w:tcW w:w="4320" w:type="dxa"/>
            <w:noWrap/>
          </w:tcPr>
          <w:p w14:paraId="0AAB3D6C" w14:textId="77777777" w:rsidR="00737466" w:rsidRPr="005A7BEF" w:rsidRDefault="00737466" w:rsidP="005A7BEF">
            <w:pPr>
              <w:rPr>
                <w:rFonts w:ascii="Arial" w:hAnsi="Arial" w:cs="Arial"/>
                <w:sz w:val="16"/>
                <w:szCs w:val="16"/>
              </w:rPr>
            </w:pPr>
            <w:r w:rsidRPr="005A7BEF">
              <w:rPr>
                <w:rFonts w:ascii="Arial" w:hAnsi="Arial" w:cs="Arial"/>
                <w:sz w:val="16"/>
                <w:szCs w:val="16"/>
              </w:rPr>
              <w:t>Mamprusi</w:t>
            </w:r>
          </w:p>
        </w:tc>
        <w:tc>
          <w:tcPr>
            <w:tcW w:w="720" w:type="dxa"/>
          </w:tcPr>
          <w:p w14:paraId="665FFF6C" w14:textId="02F4868B" w:rsidR="00737466" w:rsidRPr="005A7BEF" w:rsidRDefault="00737466" w:rsidP="005A7BEF">
            <w:pPr>
              <w:rPr>
                <w:rFonts w:ascii="Arial" w:hAnsi="Arial" w:cs="Arial"/>
                <w:sz w:val="16"/>
                <w:szCs w:val="16"/>
              </w:rPr>
            </w:pPr>
            <w:r w:rsidRPr="005A7BEF">
              <w:rPr>
                <w:rFonts w:ascii="Arial" w:hAnsi="Arial" w:cs="Arial"/>
                <w:sz w:val="16"/>
                <w:szCs w:val="16"/>
              </w:rPr>
              <w:t>-999</w:t>
            </w:r>
          </w:p>
        </w:tc>
        <w:tc>
          <w:tcPr>
            <w:tcW w:w="3870" w:type="dxa"/>
          </w:tcPr>
          <w:p w14:paraId="0BD6B781" w14:textId="79DA233D" w:rsidR="00737466" w:rsidRPr="005A7BEF" w:rsidRDefault="00737466" w:rsidP="005A7BEF">
            <w:pPr>
              <w:rPr>
                <w:rFonts w:ascii="Arial" w:hAnsi="Arial" w:cs="Arial"/>
                <w:sz w:val="16"/>
                <w:szCs w:val="16"/>
              </w:rPr>
            </w:pPr>
            <w:r w:rsidRPr="005A7BEF">
              <w:rPr>
                <w:rFonts w:ascii="Arial" w:hAnsi="Arial" w:cs="Arial"/>
                <w:sz w:val="16"/>
                <w:szCs w:val="16"/>
              </w:rPr>
              <w:t>Don’t know</w:t>
            </w:r>
          </w:p>
        </w:tc>
      </w:tr>
      <w:tr w:rsidR="00737466" w:rsidRPr="005A7BEF" w14:paraId="41F3625C" w14:textId="77777777" w:rsidTr="00995DFC">
        <w:trPr>
          <w:trHeight w:val="255"/>
        </w:trPr>
        <w:tc>
          <w:tcPr>
            <w:tcW w:w="684" w:type="dxa"/>
            <w:noWrap/>
          </w:tcPr>
          <w:p w14:paraId="10895330" w14:textId="77777777" w:rsidR="00737466" w:rsidRPr="005A7BEF" w:rsidRDefault="00737466" w:rsidP="005A7BEF">
            <w:pPr>
              <w:rPr>
                <w:rFonts w:ascii="Arial" w:hAnsi="Arial" w:cs="Arial"/>
                <w:sz w:val="16"/>
                <w:szCs w:val="16"/>
              </w:rPr>
            </w:pPr>
            <w:r w:rsidRPr="005A7BEF">
              <w:rPr>
                <w:rFonts w:ascii="Arial" w:hAnsi="Arial" w:cs="Arial"/>
                <w:sz w:val="16"/>
                <w:szCs w:val="16"/>
              </w:rPr>
              <w:t>2.1</w:t>
            </w:r>
          </w:p>
        </w:tc>
        <w:tc>
          <w:tcPr>
            <w:tcW w:w="3746" w:type="dxa"/>
            <w:noWrap/>
          </w:tcPr>
          <w:p w14:paraId="7F4901F2" w14:textId="77777777" w:rsidR="00737466" w:rsidRPr="005A7BEF" w:rsidRDefault="00737466" w:rsidP="005A7BEF">
            <w:pPr>
              <w:rPr>
                <w:rFonts w:ascii="Arial" w:hAnsi="Arial" w:cs="Arial"/>
                <w:sz w:val="16"/>
                <w:szCs w:val="16"/>
              </w:rPr>
            </w:pPr>
            <w:r w:rsidRPr="005A7BEF">
              <w:rPr>
                <w:rFonts w:ascii="Arial" w:hAnsi="Arial" w:cs="Arial"/>
                <w:sz w:val="16"/>
                <w:szCs w:val="16"/>
              </w:rPr>
              <w:t>Dangme (Ada, Krobo, Manya, Shai, Yilo)</w:t>
            </w:r>
          </w:p>
        </w:tc>
        <w:tc>
          <w:tcPr>
            <w:tcW w:w="810" w:type="dxa"/>
            <w:noWrap/>
          </w:tcPr>
          <w:p w14:paraId="2EDC92E2" w14:textId="77777777" w:rsidR="00737466" w:rsidRPr="005A7BEF" w:rsidRDefault="00737466" w:rsidP="005A7BEF">
            <w:pPr>
              <w:rPr>
                <w:rFonts w:ascii="Arial" w:hAnsi="Arial" w:cs="Arial"/>
                <w:sz w:val="16"/>
                <w:szCs w:val="16"/>
              </w:rPr>
            </w:pPr>
            <w:r w:rsidRPr="005A7BEF">
              <w:rPr>
                <w:rFonts w:ascii="Arial" w:hAnsi="Arial" w:cs="Arial"/>
                <w:sz w:val="16"/>
                <w:szCs w:val="16"/>
              </w:rPr>
              <w:t>6.66</w:t>
            </w:r>
          </w:p>
        </w:tc>
        <w:tc>
          <w:tcPr>
            <w:tcW w:w="4320" w:type="dxa"/>
            <w:noWrap/>
          </w:tcPr>
          <w:p w14:paraId="5EFBA637" w14:textId="77777777" w:rsidR="00737466" w:rsidRPr="005A7BEF" w:rsidRDefault="00737466" w:rsidP="005A7BEF">
            <w:pPr>
              <w:rPr>
                <w:rFonts w:ascii="Arial" w:hAnsi="Arial" w:cs="Arial"/>
                <w:sz w:val="16"/>
                <w:szCs w:val="16"/>
              </w:rPr>
            </w:pPr>
            <w:r w:rsidRPr="005A7BEF">
              <w:rPr>
                <w:rFonts w:ascii="Arial" w:hAnsi="Arial" w:cs="Arial"/>
                <w:sz w:val="16"/>
                <w:szCs w:val="16"/>
              </w:rPr>
              <w:t>Namnam (Nabdom)</w:t>
            </w:r>
          </w:p>
        </w:tc>
        <w:tc>
          <w:tcPr>
            <w:tcW w:w="720" w:type="dxa"/>
          </w:tcPr>
          <w:p w14:paraId="77247C12" w14:textId="7BE862F8" w:rsidR="00737466" w:rsidRPr="005A7BEF" w:rsidRDefault="00737466" w:rsidP="005A7BEF">
            <w:pPr>
              <w:rPr>
                <w:rFonts w:ascii="Arial" w:hAnsi="Arial" w:cs="Arial"/>
                <w:sz w:val="16"/>
                <w:szCs w:val="16"/>
              </w:rPr>
            </w:pPr>
          </w:p>
        </w:tc>
        <w:tc>
          <w:tcPr>
            <w:tcW w:w="3870" w:type="dxa"/>
          </w:tcPr>
          <w:p w14:paraId="4DB8B48D" w14:textId="72BDF18B" w:rsidR="00737466" w:rsidRPr="005A7BEF" w:rsidRDefault="00737466" w:rsidP="005A7BEF">
            <w:pPr>
              <w:rPr>
                <w:rFonts w:ascii="Arial" w:hAnsi="Arial" w:cs="Arial"/>
                <w:sz w:val="16"/>
                <w:szCs w:val="16"/>
              </w:rPr>
            </w:pPr>
          </w:p>
        </w:tc>
      </w:tr>
      <w:tr w:rsidR="00737466" w:rsidRPr="005A7BEF" w14:paraId="4A37EC19" w14:textId="77777777" w:rsidTr="00995DFC">
        <w:trPr>
          <w:trHeight w:val="255"/>
        </w:trPr>
        <w:tc>
          <w:tcPr>
            <w:tcW w:w="684" w:type="dxa"/>
            <w:noWrap/>
          </w:tcPr>
          <w:p w14:paraId="311134CC" w14:textId="77777777" w:rsidR="00737466" w:rsidRPr="005A7BEF" w:rsidRDefault="00737466" w:rsidP="005A7BEF">
            <w:pPr>
              <w:rPr>
                <w:rFonts w:ascii="Arial" w:hAnsi="Arial" w:cs="Arial"/>
                <w:sz w:val="16"/>
                <w:szCs w:val="16"/>
              </w:rPr>
            </w:pPr>
            <w:r w:rsidRPr="005A7BEF">
              <w:rPr>
                <w:rFonts w:ascii="Arial" w:hAnsi="Arial" w:cs="Arial"/>
                <w:sz w:val="16"/>
                <w:szCs w:val="16"/>
              </w:rPr>
              <w:t>2.2</w:t>
            </w:r>
          </w:p>
        </w:tc>
        <w:tc>
          <w:tcPr>
            <w:tcW w:w="3746" w:type="dxa"/>
            <w:noWrap/>
          </w:tcPr>
          <w:p w14:paraId="7C23339F" w14:textId="77777777" w:rsidR="00737466" w:rsidRPr="005A7BEF" w:rsidRDefault="00737466" w:rsidP="005A7BEF">
            <w:pPr>
              <w:rPr>
                <w:rFonts w:ascii="Arial" w:hAnsi="Arial" w:cs="Arial"/>
                <w:sz w:val="16"/>
                <w:szCs w:val="16"/>
              </w:rPr>
            </w:pPr>
            <w:r w:rsidRPr="005A7BEF">
              <w:rPr>
                <w:rFonts w:ascii="Arial" w:hAnsi="Arial" w:cs="Arial"/>
                <w:sz w:val="16"/>
                <w:szCs w:val="16"/>
              </w:rPr>
              <w:t>Ga</w:t>
            </w:r>
          </w:p>
        </w:tc>
        <w:tc>
          <w:tcPr>
            <w:tcW w:w="810" w:type="dxa"/>
            <w:noWrap/>
          </w:tcPr>
          <w:p w14:paraId="6D805FD5" w14:textId="77777777" w:rsidR="00737466" w:rsidRPr="005A7BEF" w:rsidRDefault="00737466" w:rsidP="005A7BEF">
            <w:pPr>
              <w:rPr>
                <w:rFonts w:ascii="Arial" w:hAnsi="Arial" w:cs="Arial"/>
                <w:sz w:val="16"/>
                <w:szCs w:val="16"/>
              </w:rPr>
            </w:pPr>
            <w:r w:rsidRPr="005A7BEF">
              <w:rPr>
                <w:rFonts w:ascii="Arial" w:hAnsi="Arial" w:cs="Arial"/>
                <w:sz w:val="16"/>
                <w:szCs w:val="16"/>
              </w:rPr>
              <w:t>6.67</w:t>
            </w:r>
          </w:p>
        </w:tc>
        <w:tc>
          <w:tcPr>
            <w:tcW w:w="4320" w:type="dxa"/>
            <w:noWrap/>
          </w:tcPr>
          <w:p w14:paraId="70E95EFE" w14:textId="77777777" w:rsidR="00737466" w:rsidRPr="005A7BEF" w:rsidRDefault="00737466" w:rsidP="005A7BEF">
            <w:pPr>
              <w:rPr>
                <w:rFonts w:ascii="Arial" w:hAnsi="Arial" w:cs="Arial"/>
                <w:sz w:val="16"/>
                <w:szCs w:val="16"/>
              </w:rPr>
            </w:pPr>
            <w:r w:rsidRPr="005A7BEF">
              <w:rPr>
                <w:rFonts w:ascii="Arial" w:hAnsi="Arial" w:cs="Arial"/>
                <w:sz w:val="16"/>
                <w:szCs w:val="16"/>
              </w:rPr>
              <w:t>Nankani and Gurense</w:t>
            </w:r>
          </w:p>
        </w:tc>
        <w:tc>
          <w:tcPr>
            <w:tcW w:w="720" w:type="dxa"/>
          </w:tcPr>
          <w:p w14:paraId="43EE36C7" w14:textId="65A471A2" w:rsidR="00737466" w:rsidRPr="005A7BEF" w:rsidRDefault="00737466" w:rsidP="005A7BEF">
            <w:pPr>
              <w:rPr>
                <w:rFonts w:ascii="Arial" w:hAnsi="Arial" w:cs="Arial"/>
                <w:b/>
                <w:bCs/>
                <w:sz w:val="16"/>
                <w:szCs w:val="16"/>
              </w:rPr>
            </w:pPr>
          </w:p>
        </w:tc>
        <w:tc>
          <w:tcPr>
            <w:tcW w:w="3870" w:type="dxa"/>
          </w:tcPr>
          <w:p w14:paraId="24B8378D" w14:textId="1D29BF81" w:rsidR="00737466" w:rsidRPr="005A7BEF" w:rsidRDefault="00737466" w:rsidP="005A7BEF">
            <w:pPr>
              <w:rPr>
                <w:rFonts w:ascii="Arial" w:hAnsi="Arial" w:cs="Arial"/>
                <w:b/>
                <w:bCs/>
                <w:sz w:val="16"/>
                <w:szCs w:val="16"/>
              </w:rPr>
            </w:pPr>
          </w:p>
        </w:tc>
      </w:tr>
      <w:tr w:rsidR="00425F13" w:rsidRPr="005A7BEF" w14:paraId="4E5175F2" w14:textId="77777777" w:rsidTr="00995DFC">
        <w:trPr>
          <w:trHeight w:val="255"/>
        </w:trPr>
        <w:tc>
          <w:tcPr>
            <w:tcW w:w="684" w:type="dxa"/>
            <w:noWrap/>
          </w:tcPr>
          <w:p w14:paraId="5E6946AF" w14:textId="77777777" w:rsidR="00425F13" w:rsidRPr="005A7BEF" w:rsidRDefault="00425F13" w:rsidP="005A7BEF">
            <w:pPr>
              <w:rPr>
                <w:rFonts w:ascii="Arial" w:hAnsi="Arial" w:cs="Arial"/>
                <w:sz w:val="16"/>
                <w:szCs w:val="16"/>
              </w:rPr>
            </w:pPr>
          </w:p>
        </w:tc>
        <w:tc>
          <w:tcPr>
            <w:tcW w:w="3746" w:type="dxa"/>
            <w:noWrap/>
          </w:tcPr>
          <w:p w14:paraId="07C98BFB" w14:textId="77777777" w:rsidR="00425F13" w:rsidRPr="005A7BEF" w:rsidRDefault="00425F13" w:rsidP="005A7BEF">
            <w:pPr>
              <w:rPr>
                <w:rFonts w:ascii="Arial" w:hAnsi="Arial" w:cs="Arial"/>
                <w:sz w:val="16"/>
                <w:szCs w:val="16"/>
              </w:rPr>
            </w:pPr>
          </w:p>
        </w:tc>
        <w:tc>
          <w:tcPr>
            <w:tcW w:w="810" w:type="dxa"/>
            <w:noWrap/>
          </w:tcPr>
          <w:p w14:paraId="5A0BDEF2" w14:textId="77777777" w:rsidR="00425F13" w:rsidRPr="005A7BEF" w:rsidRDefault="00425F13" w:rsidP="005A7BEF">
            <w:pPr>
              <w:rPr>
                <w:rFonts w:ascii="Arial" w:hAnsi="Arial" w:cs="Arial"/>
                <w:sz w:val="16"/>
                <w:szCs w:val="16"/>
              </w:rPr>
            </w:pPr>
            <w:r w:rsidRPr="005A7BEF">
              <w:rPr>
                <w:rFonts w:ascii="Arial" w:hAnsi="Arial" w:cs="Arial"/>
                <w:sz w:val="16"/>
                <w:szCs w:val="16"/>
              </w:rPr>
              <w:t>6.8</w:t>
            </w:r>
          </w:p>
        </w:tc>
        <w:tc>
          <w:tcPr>
            <w:tcW w:w="4320" w:type="dxa"/>
            <w:noWrap/>
          </w:tcPr>
          <w:p w14:paraId="1474BDB0" w14:textId="77777777" w:rsidR="00425F13" w:rsidRPr="005A7BEF" w:rsidRDefault="00425F13" w:rsidP="005A7BEF">
            <w:pPr>
              <w:rPr>
                <w:rFonts w:ascii="Arial" w:hAnsi="Arial" w:cs="Arial"/>
                <w:sz w:val="16"/>
                <w:szCs w:val="16"/>
              </w:rPr>
            </w:pPr>
            <w:r w:rsidRPr="005A7BEF">
              <w:rPr>
                <w:rFonts w:ascii="Arial" w:hAnsi="Arial" w:cs="Arial"/>
                <w:sz w:val="16"/>
                <w:szCs w:val="16"/>
              </w:rPr>
              <w:t>Nanumba</w:t>
            </w:r>
          </w:p>
        </w:tc>
        <w:tc>
          <w:tcPr>
            <w:tcW w:w="720" w:type="dxa"/>
          </w:tcPr>
          <w:p w14:paraId="5D9DBF42" w14:textId="77777777" w:rsidR="00425F13" w:rsidRPr="005A7BEF" w:rsidRDefault="00425F13" w:rsidP="005A7BEF">
            <w:pPr>
              <w:rPr>
                <w:rFonts w:ascii="Arial" w:hAnsi="Arial" w:cs="Arial"/>
                <w:sz w:val="16"/>
                <w:szCs w:val="16"/>
              </w:rPr>
            </w:pPr>
          </w:p>
        </w:tc>
        <w:tc>
          <w:tcPr>
            <w:tcW w:w="3870" w:type="dxa"/>
          </w:tcPr>
          <w:p w14:paraId="07BF3B45" w14:textId="77777777" w:rsidR="00425F13" w:rsidRPr="005A7BEF" w:rsidRDefault="00425F13" w:rsidP="005A7BEF">
            <w:pPr>
              <w:rPr>
                <w:rFonts w:ascii="Arial" w:hAnsi="Arial" w:cs="Arial"/>
                <w:sz w:val="16"/>
                <w:szCs w:val="16"/>
              </w:rPr>
            </w:pPr>
          </w:p>
        </w:tc>
      </w:tr>
      <w:tr w:rsidR="00425F13" w:rsidRPr="005A7BEF" w14:paraId="60B09E7F" w14:textId="77777777" w:rsidTr="00995DFC">
        <w:trPr>
          <w:trHeight w:val="255"/>
        </w:trPr>
        <w:tc>
          <w:tcPr>
            <w:tcW w:w="684" w:type="dxa"/>
            <w:noWrap/>
          </w:tcPr>
          <w:p w14:paraId="2626A161"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30</w:t>
            </w:r>
          </w:p>
        </w:tc>
        <w:tc>
          <w:tcPr>
            <w:tcW w:w="3746" w:type="dxa"/>
            <w:noWrap/>
          </w:tcPr>
          <w:p w14:paraId="3309BF43"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EWE</w:t>
            </w:r>
          </w:p>
        </w:tc>
        <w:tc>
          <w:tcPr>
            <w:tcW w:w="810" w:type="dxa"/>
            <w:noWrap/>
          </w:tcPr>
          <w:p w14:paraId="17FB2996" w14:textId="77777777" w:rsidR="00425F13" w:rsidRPr="005A7BEF" w:rsidRDefault="00425F13" w:rsidP="005A7BEF">
            <w:pPr>
              <w:rPr>
                <w:rFonts w:ascii="Arial" w:hAnsi="Arial" w:cs="Arial"/>
                <w:sz w:val="16"/>
                <w:szCs w:val="16"/>
              </w:rPr>
            </w:pPr>
            <w:r w:rsidRPr="005A7BEF">
              <w:rPr>
                <w:rFonts w:ascii="Arial" w:hAnsi="Arial" w:cs="Arial"/>
                <w:sz w:val="16"/>
                <w:szCs w:val="16"/>
              </w:rPr>
              <w:t>6.69</w:t>
            </w:r>
          </w:p>
        </w:tc>
        <w:tc>
          <w:tcPr>
            <w:tcW w:w="4320" w:type="dxa"/>
            <w:noWrap/>
          </w:tcPr>
          <w:p w14:paraId="19771478" w14:textId="77777777" w:rsidR="00425F13" w:rsidRPr="005A7BEF" w:rsidRDefault="00425F13" w:rsidP="005A7BEF">
            <w:pPr>
              <w:rPr>
                <w:rFonts w:ascii="Arial" w:hAnsi="Arial" w:cs="Arial"/>
                <w:sz w:val="16"/>
                <w:szCs w:val="16"/>
              </w:rPr>
            </w:pPr>
            <w:r w:rsidRPr="005A7BEF">
              <w:rPr>
                <w:rFonts w:ascii="Arial" w:hAnsi="Arial" w:cs="Arial"/>
                <w:sz w:val="16"/>
                <w:szCs w:val="16"/>
              </w:rPr>
              <w:t>Walba (Wala)</w:t>
            </w:r>
          </w:p>
        </w:tc>
        <w:tc>
          <w:tcPr>
            <w:tcW w:w="720" w:type="dxa"/>
          </w:tcPr>
          <w:p w14:paraId="0859032F" w14:textId="77777777" w:rsidR="00425F13" w:rsidRPr="005A7BEF" w:rsidRDefault="00425F13" w:rsidP="005A7BEF">
            <w:pPr>
              <w:rPr>
                <w:rFonts w:ascii="Arial" w:hAnsi="Arial" w:cs="Arial"/>
                <w:sz w:val="16"/>
                <w:szCs w:val="16"/>
              </w:rPr>
            </w:pPr>
          </w:p>
        </w:tc>
        <w:tc>
          <w:tcPr>
            <w:tcW w:w="3870" w:type="dxa"/>
          </w:tcPr>
          <w:p w14:paraId="59DBCF68" w14:textId="77777777" w:rsidR="00425F13" w:rsidRPr="005A7BEF" w:rsidRDefault="00425F13" w:rsidP="005A7BEF">
            <w:pPr>
              <w:rPr>
                <w:rFonts w:ascii="Arial" w:hAnsi="Arial" w:cs="Arial"/>
                <w:sz w:val="16"/>
                <w:szCs w:val="16"/>
              </w:rPr>
            </w:pPr>
          </w:p>
        </w:tc>
      </w:tr>
    </w:tbl>
    <w:p w14:paraId="06CE9408" w14:textId="77777777" w:rsidR="00A9438F" w:rsidRPr="005A7BEF" w:rsidRDefault="00A9438F" w:rsidP="005A7BEF">
      <w:pPr>
        <w:outlineLvl w:val="0"/>
        <w:rPr>
          <w:rFonts w:ascii="Arial" w:hAnsi="Arial" w:cs="Arial"/>
          <w:b/>
        </w:rPr>
        <w:sectPr w:rsidR="00A9438F" w:rsidRPr="005A7BEF" w:rsidSect="00A508F7">
          <w:pgSz w:w="16834" w:h="11909" w:orient="landscape" w:code="9"/>
          <w:pgMar w:top="1247" w:right="1440" w:bottom="1247" w:left="1440" w:header="720" w:footer="720" w:gutter="0"/>
          <w:cols w:space="720"/>
          <w:docGrid w:linePitch="360"/>
        </w:sectPr>
      </w:pPr>
    </w:p>
    <w:p w14:paraId="7AD664ED" w14:textId="15B2EACF" w:rsidR="00FE141C" w:rsidRPr="005A7BEF" w:rsidRDefault="00D06E57" w:rsidP="005A7BEF">
      <w:pPr>
        <w:pStyle w:val="Heading1"/>
        <w:rPr>
          <w:rFonts w:ascii="Arial" w:hAnsi="Arial" w:cs="Arial"/>
          <w:sz w:val="20"/>
          <w:szCs w:val="20"/>
        </w:rPr>
      </w:pPr>
      <w:bookmarkStart w:id="109" w:name="_Toc516617809"/>
      <w:r w:rsidRPr="005A7BEF">
        <w:rPr>
          <w:rFonts w:ascii="Arial" w:hAnsi="Arial" w:cs="Arial"/>
          <w:sz w:val="20"/>
          <w:szCs w:val="20"/>
        </w:rPr>
        <w:lastRenderedPageBreak/>
        <w:t>SECTION 3</w:t>
      </w:r>
      <w:r w:rsidR="00323040" w:rsidRPr="005A7BEF">
        <w:rPr>
          <w:rFonts w:ascii="Arial" w:hAnsi="Arial" w:cs="Arial"/>
          <w:sz w:val="20"/>
          <w:szCs w:val="20"/>
        </w:rPr>
        <w:t>:</w:t>
      </w:r>
      <w:r w:rsidRPr="005A7BEF">
        <w:rPr>
          <w:rFonts w:ascii="Arial" w:hAnsi="Arial" w:cs="Arial"/>
          <w:sz w:val="20"/>
          <w:szCs w:val="20"/>
        </w:rPr>
        <w:t xml:space="preserve"> HOUSEHOLD ASSETS</w:t>
      </w:r>
      <w:bookmarkEnd w:id="109"/>
      <w:r w:rsidRPr="005A7BEF">
        <w:rPr>
          <w:rFonts w:ascii="Arial" w:hAnsi="Arial" w:cs="Arial"/>
          <w:sz w:val="20"/>
          <w:szCs w:val="20"/>
        </w:rPr>
        <w:t xml:space="preserve"> </w:t>
      </w:r>
    </w:p>
    <w:p w14:paraId="0DEAC2F3" w14:textId="50B6C57A" w:rsidR="00FE141C" w:rsidRPr="005A7BEF" w:rsidRDefault="005714C2" w:rsidP="005A7BEF">
      <w:pPr>
        <w:rPr>
          <w:rFonts w:ascii="Arial" w:hAnsi="Arial" w:cs="Arial"/>
          <w:i/>
          <w:sz w:val="20"/>
          <w:szCs w:val="20"/>
        </w:rPr>
      </w:pPr>
      <w:r w:rsidRPr="005A7BEF">
        <w:rPr>
          <w:rFonts w:ascii="Arial" w:hAnsi="Arial" w:cs="Arial"/>
          <w:i/>
          <w:sz w:val="20"/>
          <w:szCs w:val="20"/>
        </w:rPr>
        <w:t>(</w:t>
      </w:r>
      <w:r w:rsidR="00FE141C" w:rsidRPr="005A7BEF">
        <w:rPr>
          <w:rFonts w:ascii="Arial" w:hAnsi="Arial" w:cs="Arial"/>
          <w:i/>
          <w:sz w:val="20"/>
          <w:szCs w:val="20"/>
        </w:rPr>
        <w:t>RESPONDENT: HH Head, Spouse or person most knowledgeable about farm tools/animals, financial assets</w:t>
      </w:r>
      <w:r w:rsidRPr="005A7BEF">
        <w:rPr>
          <w:rFonts w:ascii="Arial" w:hAnsi="Arial" w:cs="Arial"/>
          <w:i/>
          <w:sz w:val="20"/>
          <w:szCs w:val="20"/>
        </w:rPr>
        <w:t>)</w:t>
      </w:r>
    </w:p>
    <w:p w14:paraId="024598A8" w14:textId="77777777" w:rsidR="00FE141C" w:rsidRPr="005A7BEF" w:rsidRDefault="00FE141C" w:rsidP="005A7BEF">
      <w:pPr>
        <w:rPr>
          <w:rFonts w:ascii="Arial" w:hAnsi="Arial" w:cs="Arial"/>
        </w:rPr>
      </w:pPr>
    </w:p>
    <w:p w14:paraId="65AD17DE" w14:textId="7260DD08" w:rsidR="004F737E" w:rsidRPr="005A7BEF" w:rsidRDefault="003E332F" w:rsidP="005A7BEF">
      <w:pPr>
        <w:rPr>
          <w:rFonts w:ascii="Arial" w:hAnsi="Arial" w:cs="Arial"/>
          <w:b/>
          <w:sz w:val="16"/>
          <w:szCs w:val="16"/>
          <w:u w:val="single"/>
        </w:rPr>
      </w:pPr>
      <w:hyperlink w:anchor="FarmAssets" w:history="1">
        <w:r w:rsidR="005C3284" w:rsidRPr="005A7BEF">
          <w:rPr>
            <w:rFonts w:ascii="Arial" w:hAnsi="Arial" w:cs="Arial"/>
            <w:b/>
            <w:sz w:val="16"/>
            <w:szCs w:val="16"/>
            <w:u w:val="single"/>
          </w:rPr>
          <w:t>PART A: FARM ASSETS</w:t>
        </w:r>
      </w:hyperlink>
    </w:p>
    <w:p w14:paraId="7CF567EC" w14:textId="09493133" w:rsidR="00532F22" w:rsidRPr="005A7BEF" w:rsidRDefault="00532F22" w:rsidP="005A7BEF">
      <w:pPr>
        <w:ind w:left="720"/>
        <w:rPr>
          <w:rFonts w:ascii="Arial" w:hAnsi="Arial" w:cs="Arial"/>
          <w:b/>
          <w:sz w:val="16"/>
          <w:szCs w:val="16"/>
        </w:rPr>
      </w:pPr>
      <w:r w:rsidRPr="005A7BEF">
        <w:rPr>
          <w:rFonts w:ascii="Arial" w:hAnsi="Arial" w:cs="Arial"/>
          <w:b/>
          <w:sz w:val="16"/>
          <w:szCs w:val="16"/>
        </w:rPr>
        <w:t xml:space="preserve">I. </w:t>
      </w:r>
      <w:hyperlink w:anchor="Ai" w:history="1">
        <w:r w:rsidR="005C3284" w:rsidRPr="005A7BEF">
          <w:rPr>
            <w:rFonts w:ascii="Arial" w:hAnsi="Arial" w:cs="Arial"/>
            <w:b/>
            <w:sz w:val="16"/>
            <w:szCs w:val="16"/>
          </w:rPr>
          <w:t>ANIMALS</w:t>
        </w:r>
      </w:hyperlink>
    </w:p>
    <w:p w14:paraId="07BED3CF" w14:textId="070D2C60" w:rsidR="00FE141C" w:rsidRPr="005A7BEF" w:rsidRDefault="00532F22" w:rsidP="005A7BEF">
      <w:pPr>
        <w:ind w:left="720"/>
        <w:rPr>
          <w:rFonts w:ascii="Arial" w:hAnsi="Arial" w:cs="Arial"/>
          <w:b/>
          <w:sz w:val="16"/>
          <w:szCs w:val="16"/>
        </w:rPr>
      </w:pPr>
      <w:r w:rsidRPr="005A7BEF">
        <w:rPr>
          <w:rFonts w:ascii="Arial" w:hAnsi="Arial" w:cs="Arial"/>
          <w:b/>
          <w:sz w:val="16"/>
          <w:szCs w:val="16"/>
        </w:rPr>
        <w:t xml:space="preserve">II. </w:t>
      </w:r>
      <w:hyperlink w:anchor="Aii" w:history="1">
        <w:r w:rsidR="005C3284" w:rsidRPr="005A7BEF">
          <w:rPr>
            <w:rFonts w:ascii="Arial" w:hAnsi="Arial" w:cs="Arial"/>
            <w:b/>
            <w:sz w:val="16"/>
            <w:szCs w:val="16"/>
          </w:rPr>
          <w:t>TOOLS</w:t>
        </w:r>
      </w:hyperlink>
    </w:p>
    <w:p w14:paraId="16B8F249" w14:textId="7AC8BFB1" w:rsidR="004F737E" w:rsidRPr="005A7BEF" w:rsidRDefault="005C3284" w:rsidP="005A7BEF">
      <w:pPr>
        <w:rPr>
          <w:rFonts w:ascii="Arial" w:hAnsi="Arial" w:cs="Arial"/>
          <w:b/>
          <w:sz w:val="16"/>
          <w:szCs w:val="16"/>
          <w:u w:val="single"/>
        </w:rPr>
      </w:pPr>
      <w:r w:rsidRPr="005A7BEF">
        <w:rPr>
          <w:rFonts w:ascii="Arial" w:hAnsi="Arial" w:cs="Arial"/>
          <w:b/>
          <w:sz w:val="16"/>
          <w:szCs w:val="16"/>
          <w:u w:val="single"/>
        </w:rPr>
        <w:t>PART A</w:t>
      </w:r>
      <w:r w:rsidR="000E5AA6" w:rsidRPr="005A7BEF">
        <w:rPr>
          <w:rFonts w:ascii="Arial" w:hAnsi="Arial" w:cs="Arial"/>
          <w:b/>
          <w:sz w:val="16"/>
          <w:szCs w:val="16"/>
          <w:u w:val="single"/>
        </w:rPr>
        <w:t>1</w:t>
      </w:r>
      <w:r w:rsidRPr="005A7BEF">
        <w:rPr>
          <w:rFonts w:ascii="Arial" w:hAnsi="Arial" w:cs="Arial"/>
          <w:b/>
          <w:sz w:val="16"/>
          <w:szCs w:val="16"/>
          <w:u w:val="single"/>
        </w:rPr>
        <w:t xml:space="preserve">: </w:t>
      </w:r>
      <w:hyperlink w:anchor="Aiii" w:history="1">
        <w:r w:rsidRPr="005A7BEF">
          <w:rPr>
            <w:rFonts w:ascii="Arial" w:hAnsi="Arial" w:cs="Arial"/>
            <w:b/>
            <w:sz w:val="16"/>
            <w:szCs w:val="16"/>
            <w:u w:val="single"/>
          </w:rPr>
          <w:t>DURABLE GOODS</w:t>
        </w:r>
      </w:hyperlink>
    </w:p>
    <w:p w14:paraId="1C0E1863" w14:textId="57F11B30" w:rsidR="004F737E" w:rsidRPr="005A7BEF" w:rsidRDefault="003E332F" w:rsidP="005A7BEF">
      <w:pPr>
        <w:rPr>
          <w:rFonts w:ascii="Arial" w:hAnsi="Arial" w:cs="Arial"/>
          <w:b/>
          <w:sz w:val="16"/>
          <w:szCs w:val="16"/>
        </w:rPr>
      </w:pPr>
      <w:hyperlink w:anchor="FinancialAssets" w:history="1">
        <w:r w:rsidR="005C3284" w:rsidRPr="005A7BEF">
          <w:rPr>
            <w:rFonts w:ascii="Arial" w:hAnsi="Arial" w:cs="Arial"/>
            <w:b/>
            <w:sz w:val="16"/>
            <w:szCs w:val="16"/>
          </w:rPr>
          <w:t>PART B: FINANCIAL ASSETS</w:t>
        </w:r>
      </w:hyperlink>
    </w:p>
    <w:p w14:paraId="4CADDA32" w14:textId="013BBDA3" w:rsidR="00FE141C" w:rsidRPr="005A7BEF" w:rsidRDefault="00532F22" w:rsidP="005A7BEF">
      <w:pPr>
        <w:ind w:left="720"/>
        <w:rPr>
          <w:rFonts w:ascii="Arial" w:hAnsi="Arial" w:cs="Arial"/>
          <w:b/>
          <w:sz w:val="16"/>
          <w:szCs w:val="16"/>
        </w:rPr>
      </w:pPr>
      <w:r w:rsidRPr="005A7BEF">
        <w:rPr>
          <w:rFonts w:ascii="Arial" w:hAnsi="Arial" w:cs="Arial"/>
          <w:b/>
          <w:sz w:val="16"/>
          <w:szCs w:val="16"/>
        </w:rPr>
        <w:t xml:space="preserve">I. </w:t>
      </w:r>
      <w:hyperlink w:anchor="Bi" w:history="1">
        <w:r w:rsidR="005C3284" w:rsidRPr="005A7BEF">
          <w:rPr>
            <w:rFonts w:ascii="Arial" w:hAnsi="Arial" w:cs="Arial"/>
            <w:b/>
            <w:sz w:val="16"/>
            <w:szCs w:val="16"/>
          </w:rPr>
          <w:t>BORROWING</w:t>
        </w:r>
      </w:hyperlink>
    </w:p>
    <w:p w14:paraId="44989099" w14:textId="1B6357CA" w:rsidR="00FE141C" w:rsidRPr="005A7BEF" w:rsidRDefault="00532F22" w:rsidP="005A7BEF">
      <w:pPr>
        <w:ind w:left="720"/>
        <w:rPr>
          <w:rFonts w:ascii="Arial" w:hAnsi="Arial" w:cs="Arial"/>
          <w:b/>
          <w:sz w:val="16"/>
          <w:szCs w:val="16"/>
        </w:rPr>
      </w:pPr>
      <w:r w:rsidRPr="005A7BEF">
        <w:rPr>
          <w:rFonts w:ascii="Arial" w:hAnsi="Arial" w:cs="Arial"/>
          <w:b/>
          <w:sz w:val="16"/>
          <w:szCs w:val="16"/>
        </w:rPr>
        <w:t xml:space="preserve">II. </w:t>
      </w:r>
      <w:hyperlink w:anchor="Bii" w:history="1">
        <w:r w:rsidR="005C3284" w:rsidRPr="005A7BEF">
          <w:rPr>
            <w:rFonts w:ascii="Arial" w:hAnsi="Arial" w:cs="Arial"/>
            <w:b/>
            <w:sz w:val="16"/>
            <w:szCs w:val="16"/>
          </w:rPr>
          <w:t>LENDING</w:t>
        </w:r>
      </w:hyperlink>
    </w:p>
    <w:p w14:paraId="2BF00EA8" w14:textId="2F364CBB" w:rsidR="00FE141C" w:rsidRPr="005A7BEF" w:rsidRDefault="00532F22" w:rsidP="005A7BEF">
      <w:pPr>
        <w:ind w:left="720"/>
        <w:rPr>
          <w:rFonts w:ascii="Arial" w:hAnsi="Arial" w:cs="Arial"/>
          <w:b/>
          <w:sz w:val="16"/>
          <w:szCs w:val="16"/>
        </w:rPr>
      </w:pPr>
      <w:r w:rsidRPr="005A7BEF">
        <w:rPr>
          <w:rFonts w:ascii="Arial" w:hAnsi="Arial" w:cs="Arial"/>
          <w:b/>
          <w:sz w:val="16"/>
          <w:szCs w:val="16"/>
        </w:rPr>
        <w:t xml:space="preserve">III. </w:t>
      </w:r>
      <w:hyperlink w:anchor="Biii" w:history="1">
        <w:r w:rsidR="005C3284" w:rsidRPr="005A7BEF">
          <w:rPr>
            <w:rFonts w:ascii="Arial" w:hAnsi="Arial" w:cs="Arial"/>
            <w:b/>
            <w:sz w:val="16"/>
            <w:szCs w:val="16"/>
          </w:rPr>
          <w:t>OUT TRANSFERS</w:t>
        </w:r>
      </w:hyperlink>
    </w:p>
    <w:p w14:paraId="336F0B0A" w14:textId="2A4E16DA" w:rsidR="00FE141C" w:rsidRPr="005A7BEF" w:rsidRDefault="00532F22" w:rsidP="005A7BEF">
      <w:pPr>
        <w:ind w:left="720"/>
        <w:rPr>
          <w:rFonts w:ascii="Arial" w:hAnsi="Arial" w:cs="Arial"/>
          <w:b/>
          <w:sz w:val="16"/>
          <w:szCs w:val="16"/>
        </w:rPr>
      </w:pPr>
      <w:r w:rsidRPr="005A7BEF">
        <w:rPr>
          <w:rFonts w:ascii="Arial" w:hAnsi="Arial" w:cs="Arial"/>
          <w:b/>
          <w:sz w:val="16"/>
          <w:szCs w:val="16"/>
        </w:rPr>
        <w:t xml:space="preserve">IV. </w:t>
      </w:r>
      <w:hyperlink w:anchor="Biv" w:history="1">
        <w:r w:rsidR="005C3284" w:rsidRPr="005A7BEF">
          <w:rPr>
            <w:rFonts w:ascii="Arial" w:hAnsi="Arial" w:cs="Arial"/>
            <w:b/>
            <w:sz w:val="16"/>
            <w:szCs w:val="16"/>
          </w:rPr>
          <w:t>IN TRANSFERS</w:t>
        </w:r>
      </w:hyperlink>
    </w:p>
    <w:p w14:paraId="46074777" w14:textId="76045070" w:rsidR="00FE141C" w:rsidRPr="005A7BEF" w:rsidRDefault="00532F22" w:rsidP="005A7BEF">
      <w:pPr>
        <w:ind w:left="720"/>
        <w:rPr>
          <w:rFonts w:ascii="Arial" w:hAnsi="Arial" w:cs="Arial"/>
          <w:b/>
          <w:sz w:val="16"/>
          <w:szCs w:val="16"/>
        </w:rPr>
      </w:pPr>
      <w:r w:rsidRPr="005A7BEF">
        <w:rPr>
          <w:rFonts w:ascii="Arial" w:hAnsi="Arial" w:cs="Arial"/>
          <w:b/>
          <w:sz w:val="16"/>
          <w:szCs w:val="16"/>
        </w:rPr>
        <w:t xml:space="preserve">V. </w:t>
      </w:r>
      <w:hyperlink w:anchor="Bv" w:history="1">
        <w:r w:rsidR="005C3284" w:rsidRPr="005A7BEF">
          <w:rPr>
            <w:rFonts w:ascii="Arial" w:hAnsi="Arial" w:cs="Arial"/>
            <w:b/>
            <w:sz w:val="16"/>
            <w:szCs w:val="16"/>
          </w:rPr>
          <w:t>SAVINGS</w:t>
        </w:r>
      </w:hyperlink>
    </w:p>
    <w:p w14:paraId="204D68FD" w14:textId="0CD32912" w:rsidR="00FE141C" w:rsidRPr="005A7BEF" w:rsidRDefault="00532F22" w:rsidP="005A7BEF">
      <w:pPr>
        <w:ind w:left="720"/>
        <w:rPr>
          <w:rFonts w:ascii="Arial" w:hAnsi="Arial" w:cs="Arial"/>
          <w:b/>
          <w:sz w:val="16"/>
          <w:szCs w:val="16"/>
        </w:rPr>
      </w:pPr>
      <w:r w:rsidRPr="005A7BEF">
        <w:rPr>
          <w:rFonts w:ascii="Arial" w:hAnsi="Arial" w:cs="Arial"/>
          <w:b/>
          <w:sz w:val="16"/>
          <w:szCs w:val="16"/>
        </w:rPr>
        <w:t xml:space="preserve">VI. </w:t>
      </w:r>
      <w:r w:rsidR="005C3284" w:rsidRPr="005A7BEF">
        <w:rPr>
          <w:rFonts w:ascii="Arial" w:hAnsi="Arial" w:cs="Arial"/>
          <w:b/>
          <w:sz w:val="16"/>
          <w:szCs w:val="16"/>
        </w:rPr>
        <w:t>MOBILE MONEY</w:t>
      </w:r>
    </w:p>
    <w:p w14:paraId="6B7170C9" w14:textId="7A00BC69" w:rsidR="00ED3FB1" w:rsidRPr="005A7BEF" w:rsidRDefault="00ED3FB1" w:rsidP="005A7BEF">
      <w:pPr>
        <w:rPr>
          <w:rFonts w:ascii="Arial" w:hAnsi="Arial" w:cs="Arial"/>
          <w:b/>
          <w:sz w:val="20"/>
          <w:szCs w:val="20"/>
        </w:rPr>
      </w:pPr>
    </w:p>
    <w:p w14:paraId="09490FD8" w14:textId="52F18325" w:rsidR="00ED3FB1" w:rsidRPr="005A7BEF" w:rsidRDefault="00ED3FB1" w:rsidP="005A7BEF">
      <w:pPr>
        <w:rPr>
          <w:rFonts w:ascii="Arial" w:hAnsi="Arial" w:cs="Arial"/>
          <w:b/>
          <w:sz w:val="20"/>
          <w:szCs w:val="20"/>
        </w:rPr>
      </w:pPr>
    </w:p>
    <w:p w14:paraId="16410CB1" w14:textId="5890AB81" w:rsidR="00ED3FB1" w:rsidRPr="005A7BEF" w:rsidRDefault="00ED3FB1" w:rsidP="005A7BEF">
      <w:pPr>
        <w:rPr>
          <w:rFonts w:ascii="Arial" w:hAnsi="Arial" w:cs="Arial"/>
          <w:b/>
          <w:sz w:val="20"/>
          <w:szCs w:val="20"/>
        </w:rPr>
      </w:pPr>
    </w:p>
    <w:p w14:paraId="41105F76" w14:textId="2C2B056A" w:rsidR="00ED3FB1" w:rsidRPr="005A7BEF" w:rsidRDefault="00ED3FB1" w:rsidP="005A7BEF">
      <w:pPr>
        <w:rPr>
          <w:rFonts w:ascii="Arial" w:hAnsi="Arial" w:cs="Arial"/>
          <w:b/>
          <w:sz w:val="20"/>
          <w:szCs w:val="20"/>
        </w:rPr>
      </w:pPr>
    </w:p>
    <w:p w14:paraId="097B7B4B" w14:textId="6135A02B" w:rsidR="00ED3FB1" w:rsidRPr="005A7BEF" w:rsidRDefault="00ED3FB1" w:rsidP="005A7BEF">
      <w:pPr>
        <w:rPr>
          <w:rFonts w:ascii="Arial" w:hAnsi="Arial" w:cs="Arial"/>
          <w:b/>
          <w:sz w:val="20"/>
          <w:szCs w:val="20"/>
        </w:rPr>
      </w:pPr>
    </w:p>
    <w:p w14:paraId="614E8D1A" w14:textId="1D880579" w:rsidR="00ED3FB1" w:rsidRPr="005A7BEF" w:rsidRDefault="00ED3FB1" w:rsidP="005A7BEF">
      <w:pPr>
        <w:rPr>
          <w:rFonts w:ascii="Arial" w:hAnsi="Arial" w:cs="Arial"/>
          <w:b/>
          <w:sz w:val="20"/>
          <w:szCs w:val="20"/>
        </w:rPr>
      </w:pPr>
    </w:p>
    <w:p w14:paraId="56B19F6B" w14:textId="326E3D5E" w:rsidR="0015739C" w:rsidRPr="005A7BEF" w:rsidRDefault="0015739C" w:rsidP="005A7BEF">
      <w:pPr>
        <w:rPr>
          <w:rFonts w:ascii="Arial" w:hAnsi="Arial" w:cs="Arial"/>
          <w:b/>
          <w:sz w:val="20"/>
          <w:szCs w:val="20"/>
        </w:rPr>
      </w:pPr>
    </w:p>
    <w:p w14:paraId="5DE5809D" w14:textId="77777777" w:rsidR="006018AD" w:rsidRPr="005A7BEF" w:rsidRDefault="006018AD" w:rsidP="005A7BEF">
      <w:pPr>
        <w:rPr>
          <w:rFonts w:ascii="Arial" w:hAnsi="Arial" w:cs="Arial"/>
        </w:rPr>
        <w:sectPr w:rsidR="006018AD" w:rsidRPr="005A7BEF" w:rsidSect="00A508F7">
          <w:pgSz w:w="16834" w:h="11909" w:orient="landscape" w:code="9"/>
          <w:pgMar w:top="1247" w:right="1440" w:bottom="1247" w:left="1440" w:header="720" w:footer="720" w:gutter="0"/>
          <w:cols w:space="720"/>
          <w:docGrid w:linePitch="360"/>
        </w:sectPr>
      </w:pPr>
    </w:p>
    <w:p w14:paraId="63263C0D" w14:textId="1203FADD" w:rsidR="0015739C" w:rsidRPr="008D4F63" w:rsidRDefault="0015739C">
      <w:pPr>
        <w:pStyle w:val="Heading2"/>
        <w:rPr>
          <w:rFonts w:ascii="Arial" w:hAnsi="Arial" w:cs="Arial"/>
          <w:color w:val="auto"/>
          <w:sz w:val="20"/>
          <w:szCs w:val="20"/>
        </w:rPr>
      </w:pPr>
      <w:bookmarkStart w:id="110" w:name="_Toc516617810"/>
      <w:r w:rsidRPr="0015739C">
        <w:rPr>
          <w:rFonts w:ascii="Arial" w:hAnsi="Arial" w:cs="Arial"/>
          <w:color w:val="auto"/>
          <w:sz w:val="20"/>
          <w:szCs w:val="20"/>
        </w:rPr>
        <w:lastRenderedPageBreak/>
        <w:t>Who is the person answering these questions about Household Assets?</w:t>
      </w:r>
    </w:p>
    <w:p w14:paraId="1FE7A3AB" w14:textId="0C0ABEA8" w:rsidR="0015739C" w:rsidRDefault="0015739C" w:rsidP="008D4F63">
      <w:pPr>
        <w:ind w:firstLine="720"/>
      </w:pPr>
      <w:r>
        <w:t>_________</w:t>
      </w:r>
    </w:p>
    <w:p w14:paraId="1340D7F9" w14:textId="77777777" w:rsidR="0015739C" w:rsidRPr="008D4F63" w:rsidRDefault="0015739C" w:rsidP="008D4F63">
      <w:pPr>
        <w:ind w:firstLine="720"/>
      </w:pPr>
    </w:p>
    <w:p w14:paraId="40CE85F4" w14:textId="613C936F" w:rsidR="00425F13" w:rsidRPr="005A7BEF" w:rsidRDefault="004D7707" w:rsidP="005A7BEF">
      <w:pPr>
        <w:pStyle w:val="Heading2"/>
        <w:rPr>
          <w:rFonts w:ascii="Arial" w:hAnsi="Arial" w:cs="Arial"/>
          <w:color w:val="auto"/>
          <w:sz w:val="20"/>
          <w:szCs w:val="20"/>
        </w:rPr>
      </w:pPr>
      <w:r w:rsidRPr="005A7BEF">
        <w:rPr>
          <w:rFonts w:ascii="Arial" w:hAnsi="Arial" w:cs="Arial"/>
          <w:color w:val="auto"/>
          <w:sz w:val="20"/>
          <w:szCs w:val="20"/>
        </w:rPr>
        <w:t>PART A: FARM ASSETS</w:t>
      </w:r>
      <w:bookmarkEnd w:id="110"/>
    </w:p>
    <w:p w14:paraId="66F28011" w14:textId="5C63CD78" w:rsidR="00425F13" w:rsidRPr="005A7BEF" w:rsidRDefault="00425F13" w:rsidP="005A7BEF">
      <w:pPr>
        <w:rPr>
          <w:rFonts w:ascii="Arial" w:hAnsi="Arial" w:cs="Arial"/>
          <w:sz w:val="16"/>
          <w:szCs w:val="16"/>
        </w:rPr>
      </w:pPr>
      <w:r w:rsidRPr="005A7BEF">
        <w:rPr>
          <w:rFonts w:ascii="Arial" w:hAnsi="Arial" w:cs="Arial"/>
          <w:b/>
          <w:bCs/>
          <w:sz w:val="16"/>
          <w:szCs w:val="16"/>
        </w:rPr>
        <w:fldChar w:fldCharType="begin"/>
      </w:r>
      <w:r w:rsidRPr="005A7BEF">
        <w:rPr>
          <w:rFonts w:ascii="Arial" w:hAnsi="Arial" w:cs="Arial"/>
          <w:b/>
          <w:bCs/>
          <w:sz w:val="16"/>
          <w:szCs w:val="16"/>
        </w:rPr>
        <w:instrText xml:space="preserve"> SEQ B \r0 </w:instrText>
      </w:r>
      <w:r w:rsidRPr="005A7BEF">
        <w:rPr>
          <w:rFonts w:ascii="Arial" w:hAnsi="Arial" w:cs="Arial"/>
          <w:b/>
          <w:bCs/>
          <w:sz w:val="16"/>
          <w:szCs w:val="16"/>
        </w:rPr>
        <w:fldChar w:fldCharType="separate"/>
      </w:r>
      <w:r w:rsidRPr="005A7BEF">
        <w:rPr>
          <w:rFonts w:ascii="Arial" w:hAnsi="Arial" w:cs="Arial"/>
          <w:b/>
          <w:bCs/>
          <w:noProof/>
          <w:sz w:val="16"/>
          <w:szCs w:val="16"/>
        </w:rPr>
        <w:t>0</w:t>
      </w:r>
      <w:r w:rsidRPr="005A7BEF">
        <w:rPr>
          <w:rFonts w:ascii="Arial" w:hAnsi="Arial" w:cs="Arial"/>
          <w:b/>
          <w:bCs/>
          <w:sz w:val="16"/>
          <w:szCs w:val="16"/>
        </w:rPr>
        <w:fldChar w:fldCharType="end"/>
      </w:r>
      <w:r w:rsidRPr="005A7BEF">
        <w:rPr>
          <w:rFonts w:ascii="Arial" w:hAnsi="Arial" w:cs="Arial"/>
          <w:b/>
          <w:bCs/>
          <w:sz w:val="16"/>
          <w:szCs w:val="16"/>
        </w:rPr>
        <w:t>. Does your household own livestock that it uses for production or for food?</w:t>
      </w:r>
    </w:p>
    <w:p w14:paraId="00280497" w14:textId="77777777" w:rsidR="00425F13" w:rsidRPr="005A7BEF" w:rsidRDefault="00425F13" w:rsidP="005A7BEF">
      <w:pPr>
        <w:autoSpaceDE w:val="0"/>
        <w:snapToGrid w:val="0"/>
        <w:ind w:left="345"/>
        <w:rPr>
          <w:rFonts w:ascii="Arial" w:hAnsi="Arial" w:cs="Arial"/>
          <w:sz w:val="16"/>
          <w:szCs w:val="16"/>
        </w:rPr>
      </w:pPr>
    </w:p>
    <w:p w14:paraId="1A44C45D" w14:textId="36E59B77" w:rsidR="00425F13" w:rsidRPr="005A7BEF" w:rsidRDefault="00425F13" w:rsidP="005A7BEF">
      <w:pPr>
        <w:pStyle w:val="ListParagraph"/>
        <w:numPr>
          <w:ilvl w:val="0"/>
          <w:numId w:val="5"/>
        </w:numPr>
        <w:rPr>
          <w:rFonts w:ascii="Arial" w:hAnsi="Arial" w:cs="Arial"/>
          <w:b/>
          <w:sz w:val="16"/>
          <w:szCs w:val="16"/>
        </w:rPr>
      </w:pPr>
      <w:r w:rsidRPr="005A7BEF">
        <w:rPr>
          <w:rFonts w:ascii="Arial" w:hAnsi="Arial" w:cs="Arial"/>
          <w:b/>
          <w:sz w:val="16"/>
          <w:szCs w:val="16"/>
        </w:rPr>
        <w:t xml:space="preserve">Yes                         5. No  &gt;&gt; </w:t>
      </w:r>
      <w:r w:rsidR="00266AD5">
        <w:rPr>
          <w:rFonts w:ascii="Arial" w:hAnsi="Arial" w:cs="Arial"/>
          <w:b/>
          <w:sz w:val="16"/>
          <w:szCs w:val="16"/>
        </w:rPr>
        <w:t>Next section (tools)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32"/>
        <w:gridCol w:w="1103"/>
        <w:gridCol w:w="852"/>
        <w:gridCol w:w="934"/>
        <w:gridCol w:w="848"/>
        <w:gridCol w:w="851"/>
        <w:gridCol w:w="934"/>
        <w:gridCol w:w="1191"/>
        <w:gridCol w:w="934"/>
        <w:gridCol w:w="934"/>
        <w:gridCol w:w="931"/>
      </w:tblGrid>
      <w:tr w:rsidR="00425F13" w:rsidRPr="005A7BEF" w14:paraId="58870A43" w14:textId="77777777" w:rsidTr="00DD14F4">
        <w:trPr>
          <w:trHeight w:val="1394"/>
          <w:tblHeader/>
        </w:trPr>
        <w:tc>
          <w:tcPr>
            <w:tcW w:w="1589" w:type="pct"/>
            <w:shd w:val="clear" w:color="auto" w:fill="A6A6A6" w:themeFill="background1" w:themeFillShade="A6"/>
          </w:tcPr>
          <w:p w14:paraId="5B2DDD68" w14:textId="77777777" w:rsidR="00425F13" w:rsidRPr="005A7BEF" w:rsidRDefault="00425F13" w:rsidP="005A7BEF">
            <w:pPr>
              <w:rPr>
                <w:rFonts w:ascii="Arial" w:hAnsi="Arial" w:cs="Arial"/>
                <w:b/>
                <w:sz w:val="16"/>
                <w:szCs w:val="16"/>
              </w:rPr>
            </w:pPr>
          </w:p>
        </w:tc>
        <w:tc>
          <w:tcPr>
            <w:tcW w:w="395" w:type="pct"/>
            <w:shd w:val="clear" w:color="auto" w:fill="A6A6A6" w:themeFill="background1" w:themeFillShade="A6"/>
            <w:vAlign w:val="center"/>
          </w:tcPr>
          <w:p w14:paraId="0993BAC7" w14:textId="77777777" w:rsidR="00425F13" w:rsidRPr="005A7BEF" w:rsidRDefault="00425F13" w:rsidP="005A7BEF">
            <w:pPr>
              <w:jc w:val="center"/>
              <w:rPr>
                <w:rFonts w:ascii="Arial" w:hAnsi="Arial" w:cs="Arial"/>
                <w:b/>
                <w:sz w:val="16"/>
                <w:szCs w:val="16"/>
              </w:rPr>
            </w:pPr>
            <w:r w:rsidRPr="005A7BEF">
              <w:rPr>
                <w:rFonts w:ascii="Arial" w:hAnsi="Arial" w:cs="Arial"/>
                <w:b/>
                <w:bCs/>
                <w:sz w:val="16"/>
                <w:szCs w:val="16"/>
              </w:rPr>
              <w:t>A. Draught animal (donkey, horse, bullock)</w:t>
            </w:r>
          </w:p>
        </w:tc>
        <w:tc>
          <w:tcPr>
            <w:tcW w:w="305" w:type="pct"/>
            <w:shd w:val="clear" w:color="auto" w:fill="A6A6A6" w:themeFill="background1" w:themeFillShade="A6"/>
            <w:vAlign w:val="center"/>
          </w:tcPr>
          <w:p w14:paraId="037121BD" w14:textId="77777777" w:rsidR="00425F13" w:rsidRPr="005A7BEF" w:rsidRDefault="00425F13" w:rsidP="005A7BEF">
            <w:pPr>
              <w:jc w:val="center"/>
              <w:rPr>
                <w:rFonts w:ascii="Arial" w:hAnsi="Arial" w:cs="Arial"/>
                <w:b/>
                <w:sz w:val="16"/>
                <w:szCs w:val="16"/>
              </w:rPr>
            </w:pPr>
            <w:r w:rsidRPr="005A7BEF">
              <w:rPr>
                <w:rFonts w:ascii="Arial" w:hAnsi="Arial" w:cs="Arial"/>
                <w:b/>
                <w:bCs/>
                <w:sz w:val="16"/>
                <w:szCs w:val="16"/>
              </w:rPr>
              <w:t>B. Cattle</w:t>
            </w:r>
          </w:p>
        </w:tc>
        <w:tc>
          <w:tcPr>
            <w:tcW w:w="335" w:type="pct"/>
            <w:shd w:val="clear" w:color="auto" w:fill="A6A6A6" w:themeFill="background1" w:themeFillShade="A6"/>
            <w:vAlign w:val="center"/>
          </w:tcPr>
          <w:p w14:paraId="2628010A" w14:textId="77777777" w:rsidR="00425F13" w:rsidRPr="005A7BEF" w:rsidRDefault="00425F13" w:rsidP="005A7BEF">
            <w:pPr>
              <w:jc w:val="center"/>
              <w:rPr>
                <w:rFonts w:ascii="Arial" w:hAnsi="Arial" w:cs="Arial"/>
                <w:b/>
                <w:sz w:val="16"/>
                <w:szCs w:val="16"/>
              </w:rPr>
            </w:pPr>
            <w:r w:rsidRPr="005A7BEF">
              <w:rPr>
                <w:rFonts w:ascii="Arial" w:hAnsi="Arial" w:cs="Arial"/>
                <w:b/>
                <w:bCs/>
                <w:sz w:val="16"/>
                <w:szCs w:val="16"/>
              </w:rPr>
              <w:t>C. Sheep</w:t>
            </w:r>
          </w:p>
        </w:tc>
        <w:tc>
          <w:tcPr>
            <w:tcW w:w="304" w:type="pct"/>
            <w:shd w:val="clear" w:color="auto" w:fill="A6A6A6" w:themeFill="background1" w:themeFillShade="A6"/>
            <w:vAlign w:val="center"/>
          </w:tcPr>
          <w:p w14:paraId="67BCAB01" w14:textId="77777777" w:rsidR="00425F13" w:rsidRPr="005A7BEF" w:rsidRDefault="00425F13" w:rsidP="005A7BEF">
            <w:pPr>
              <w:jc w:val="center"/>
              <w:rPr>
                <w:rFonts w:ascii="Arial" w:hAnsi="Arial" w:cs="Arial"/>
                <w:b/>
                <w:sz w:val="16"/>
                <w:szCs w:val="16"/>
              </w:rPr>
            </w:pPr>
            <w:r w:rsidRPr="005A7BEF">
              <w:rPr>
                <w:rFonts w:ascii="Arial" w:hAnsi="Arial" w:cs="Arial"/>
                <w:b/>
                <w:bCs/>
                <w:sz w:val="16"/>
                <w:szCs w:val="16"/>
              </w:rPr>
              <w:t>D. Goats</w:t>
            </w:r>
          </w:p>
        </w:tc>
        <w:tc>
          <w:tcPr>
            <w:tcW w:w="305" w:type="pct"/>
            <w:shd w:val="clear" w:color="auto" w:fill="A6A6A6" w:themeFill="background1" w:themeFillShade="A6"/>
            <w:vAlign w:val="center"/>
          </w:tcPr>
          <w:p w14:paraId="4BF9456A" w14:textId="77777777" w:rsidR="00425F13" w:rsidRPr="005A7BEF" w:rsidRDefault="00425F13" w:rsidP="005A7BEF">
            <w:pPr>
              <w:jc w:val="center"/>
              <w:rPr>
                <w:rFonts w:ascii="Arial" w:hAnsi="Arial" w:cs="Arial"/>
                <w:b/>
                <w:sz w:val="16"/>
                <w:szCs w:val="16"/>
              </w:rPr>
            </w:pPr>
            <w:r w:rsidRPr="005A7BEF">
              <w:rPr>
                <w:rFonts w:ascii="Arial" w:hAnsi="Arial" w:cs="Arial"/>
                <w:b/>
                <w:bCs/>
                <w:sz w:val="16"/>
                <w:szCs w:val="16"/>
              </w:rPr>
              <w:t>E. Pigs</w:t>
            </w:r>
          </w:p>
        </w:tc>
        <w:tc>
          <w:tcPr>
            <w:tcW w:w="335" w:type="pct"/>
            <w:shd w:val="clear" w:color="auto" w:fill="A6A6A6" w:themeFill="background1" w:themeFillShade="A6"/>
            <w:vAlign w:val="center"/>
          </w:tcPr>
          <w:p w14:paraId="34E8DD9B" w14:textId="77777777" w:rsidR="00425F13" w:rsidRPr="005A7BEF" w:rsidRDefault="00425F13" w:rsidP="005A7BEF">
            <w:pPr>
              <w:jc w:val="center"/>
              <w:rPr>
                <w:rFonts w:ascii="Arial" w:hAnsi="Arial" w:cs="Arial"/>
                <w:b/>
                <w:sz w:val="16"/>
                <w:szCs w:val="16"/>
              </w:rPr>
            </w:pPr>
            <w:r w:rsidRPr="005A7BEF">
              <w:rPr>
                <w:rFonts w:ascii="Arial" w:hAnsi="Arial" w:cs="Arial"/>
                <w:b/>
                <w:bCs/>
                <w:sz w:val="16"/>
                <w:szCs w:val="16"/>
              </w:rPr>
              <w:t>F. Rabbits</w:t>
            </w:r>
          </w:p>
        </w:tc>
        <w:tc>
          <w:tcPr>
            <w:tcW w:w="427" w:type="pct"/>
            <w:shd w:val="clear" w:color="auto" w:fill="A6A6A6" w:themeFill="background1" w:themeFillShade="A6"/>
            <w:vAlign w:val="center"/>
          </w:tcPr>
          <w:p w14:paraId="648A64F0" w14:textId="77777777" w:rsidR="00425F13" w:rsidRPr="005A7BEF" w:rsidRDefault="00425F13" w:rsidP="005A7BEF">
            <w:pPr>
              <w:jc w:val="center"/>
              <w:rPr>
                <w:rFonts w:ascii="Arial" w:hAnsi="Arial" w:cs="Arial"/>
                <w:b/>
                <w:sz w:val="16"/>
                <w:szCs w:val="16"/>
              </w:rPr>
            </w:pPr>
            <w:r w:rsidRPr="005A7BEF">
              <w:rPr>
                <w:rFonts w:ascii="Arial" w:hAnsi="Arial" w:cs="Arial"/>
                <w:b/>
                <w:bCs/>
                <w:sz w:val="16"/>
                <w:szCs w:val="16"/>
              </w:rPr>
              <w:t>G. Chickens/ Roosters</w:t>
            </w:r>
          </w:p>
        </w:tc>
        <w:tc>
          <w:tcPr>
            <w:tcW w:w="335" w:type="pct"/>
            <w:shd w:val="clear" w:color="auto" w:fill="A6A6A6" w:themeFill="background1" w:themeFillShade="A6"/>
            <w:vAlign w:val="center"/>
          </w:tcPr>
          <w:p w14:paraId="2C4F3F07" w14:textId="218A0544" w:rsidR="00425F13" w:rsidRPr="005A7BEF" w:rsidRDefault="00425F13" w:rsidP="005A7BEF">
            <w:pPr>
              <w:rPr>
                <w:rFonts w:ascii="Arial" w:hAnsi="Arial" w:cs="Arial"/>
                <w:b/>
                <w:bCs/>
                <w:sz w:val="16"/>
                <w:szCs w:val="16"/>
              </w:rPr>
            </w:pPr>
            <w:r w:rsidRPr="005A7BEF">
              <w:rPr>
                <w:rFonts w:ascii="Arial" w:hAnsi="Arial" w:cs="Arial"/>
                <w:b/>
                <w:bCs/>
                <w:sz w:val="16"/>
                <w:szCs w:val="16"/>
              </w:rPr>
              <w:t xml:space="preserve">H. </w:t>
            </w:r>
            <w:r w:rsidR="00B20C47">
              <w:rPr>
                <w:rFonts w:ascii="Arial" w:hAnsi="Arial" w:cs="Arial"/>
                <w:b/>
                <w:bCs/>
                <w:sz w:val="16"/>
                <w:szCs w:val="16"/>
              </w:rPr>
              <w:t>Fish</w:t>
            </w:r>
          </w:p>
          <w:p w14:paraId="7731C256" w14:textId="77777777" w:rsidR="00425F13" w:rsidRPr="005A7BEF" w:rsidRDefault="00425F13" w:rsidP="005A7BEF">
            <w:pPr>
              <w:rPr>
                <w:rFonts w:ascii="Arial" w:hAnsi="Arial" w:cs="Arial"/>
                <w:b/>
                <w:bCs/>
                <w:sz w:val="16"/>
                <w:szCs w:val="16"/>
              </w:rPr>
            </w:pPr>
          </w:p>
          <w:p w14:paraId="4AF9526E" w14:textId="77777777" w:rsidR="00425F13" w:rsidRPr="005A7BEF" w:rsidRDefault="00425F13" w:rsidP="005A7BEF">
            <w:pPr>
              <w:jc w:val="center"/>
              <w:rPr>
                <w:rFonts w:ascii="Arial" w:hAnsi="Arial" w:cs="Arial"/>
                <w:b/>
                <w:sz w:val="16"/>
                <w:szCs w:val="16"/>
              </w:rPr>
            </w:pPr>
            <w:r w:rsidRPr="005A7BEF">
              <w:rPr>
                <w:rFonts w:ascii="Arial" w:hAnsi="Arial" w:cs="Arial"/>
                <w:b/>
                <w:bCs/>
                <w:sz w:val="16"/>
                <w:szCs w:val="16"/>
              </w:rPr>
              <w:t>________</w:t>
            </w:r>
          </w:p>
        </w:tc>
        <w:tc>
          <w:tcPr>
            <w:tcW w:w="335" w:type="pct"/>
            <w:shd w:val="clear" w:color="auto" w:fill="A6A6A6" w:themeFill="background1" w:themeFillShade="A6"/>
            <w:vAlign w:val="center"/>
          </w:tcPr>
          <w:p w14:paraId="59DC2318" w14:textId="46F8BDCC" w:rsidR="00425F13" w:rsidRPr="005A7BEF" w:rsidRDefault="00425F13" w:rsidP="005A7BEF">
            <w:pPr>
              <w:rPr>
                <w:rFonts w:ascii="Arial" w:hAnsi="Arial" w:cs="Arial"/>
                <w:b/>
                <w:bCs/>
                <w:sz w:val="16"/>
                <w:szCs w:val="16"/>
              </w:rPr>
            </w:pPr>
            <w:r w:rsidRPr="005A7BEF">
              <w:rPr>
                <w:rFonts w:ascii="Arial" w:hAnsi="Arial" w:cs="Arial"/>
                <w:b/>
                <w:bCs/>
                <w:sz w:val="16"/>
                <w:szCs w:val="16"/>
              </w:rPr>
              <w:t xml:space="preserve"> I. </w:t>
            </w:r>
            <w:r w:rsidR="00B20C47">
              <w:rPr>
                <w:rFonts w:ascii="Arial" w:hAnsi="Arial" w:cs="Arial"/>
                <w:b/>
                <w:bCs/>
                <w:sz w:val="16"/>
                <w:szCs w:val="16"/>
              </w:rPr>
              <w:t>Snails</w:t>
            </w:r>
          </w:p>
          <w:p w14:paraId="6D3B4774" w14:textId="77777777" w:rsidR="00425F13" w:rsidRPr="005A7BEF" w:rsidRDefault="00425F13" w:rsidP="005A7BEF">
            <w:pPr>
              <w:rPr>
                <w:rFonts w:ascii="Arial" w:hAnsi="Arial" w:cs="Arial"/>
                <w:b/>
                <w:bCs/>
                <w:sz w:val="16"/>
                <w:szCs w:val="16"/>
              </w:rPr>
            </w:pPr>
          </w:p>
          <w:p w14:paraId="16311106" w14:textId="77777777" w:rsidR="00425F13" w:rsidRPr="005A7BEF" w:rsidRDefault="00425F13" w:rsidP="005A7BEF">
            <w:pPr>
              <w:rPr>
                <w:rFonts w:ascii="Arial" w:hAnsi="Arial" w:cs="Arial"/>
                <w:b/>
                <w:sz w:val="16"/>
                <w:szCs w:val="16"/>
              </w:rPr>
            </w:pPr>
            <w:r w:rsidRPr="005A7BEF">
              <w:rPr>
                <w:rFonts w:ascii="Arial" w:hAnsi="Arial" w:cs="Arial"/>
                <w:b/>
                <w:bCs/>
                <w:sz w:val="16"/>
                <w:szCs w:val="16"/>
              </w:rPr>
              <w:t>________</w:t>
            </w:r>
          </w:p>
        </w:tc>
        <w:tc>
          <w:tcPr>
            <w:tcW w:w="334" w:type="pct"/>
            <w:shd w:val="clear" w:color="auto" w:fill="A6A6A6" w:themeFill="background1" w:themeFillShade="A6"/>
            <w:vAlign w:val="center"/>
          </w:tcPr>
          <w:p w14:paraId="7366CB99" w14:textId="4F960882" w:rsidR="00425F13" w:rsidRPr="005A7BEF" w:rsidRDefault="00425F13" w:rsidP="005A7BEF">
            <w:pPr>
              <w:rPr>
                <w:rFonts w:ascii="Arial" w:hAnsi="Arial" w:cs="Arial"/>
                <w:b/>
                <w:bCs/>
                <w:sz w:val="16"/>
                <w:szCs w:val="16"/>
              </w:rPr>
            </w:pPr>
            <w:r w:rsidRPr="005A7BEF">
              <w:rPr>
                <w:rFonts w:ascii="Arial" w:hAnsi="Arial" w:cs="Arial"/>
                <w:b/>
                <w:bCs/>
                <w:sz w:val="16"/>
                <w:szCs w:val="16"/>
              </w:rPr>
              <w:t xml:space="preserve">J. Other </w:t>
            </w:r>
          </w:p>
          <w:p w14:paraId="499DA42B" w14:textId="77777777" w:rsidR="00425F13" w:rsidRPr="005A7BEF" w:rsidRDefault="00425F13" w:rsidP="005A7BEF">
            <w:pPr>
              <w:rPr>
                <w:rFonts w:ascii="Arial" w:hAnsi="Arial" w:cs="Arial"/>
                <w:b/>
                <w:bCs/>
                <w:sz w:val="16"/>
                <w:szCs w:val="16"/>
              </w:rPr>
            </w:pPr>
          </w:p>
          <w:p w14:paraId="3FAFDB90" w14:textId="77777777" w:rsidR="00425F13" w:rsidRPr="005A7BEF" w:rsidRDefault="00425F13" w:rsidP="005A7BEF">
            <w:pPr>
              <w:rPr>
                <w:rFonts w:ascii="Arial" w:hAnsi="Arial" w:cs="Arial"/>
                <w:b/>
                <w:bCs/>
                <w:sz w:val="16"/>
                <w:szCs w:val="16"/>
              </w:rPr>
            </w:pPr>
            <w:r w:rsidRPr="005A7BEF">
              <w:rPr>
                <w:rFonts w:ascii="Arial" w:hAnsi="Arial" w:cs="Arial"/>
                <w:b/>
                <w:bCs/>
                <w:sz w:val="16"/>
                <w:szCs w:val="16"/>
              </w:rPr>
              <w:t>________</w:t>
            </w:r>
          </w:p>
        </w:tc>
      </w:tr>
      <w:tr w:rsidR="00425F13" w:rsidRPr="005A7BEF" w14:paraId="418F6198" w14:textId="77777777" w:rsidTr="00DD14F4">
        <w:trPr>
          <w:trHeight w:val="416"/>
        </w:trPr>
        <w:tc>
          <w:tcPr>
            <w:tcW w:w="1589" w:type="pct"/>
          </w:tcPr>
          <w:p w14:paraId="7EE2831A" w14:textId="5F9F2674" w:rsidR="00FC0E25" w:rsidRPr="008D4F63" w:rsidRDefault="00425F13" w:rsidP="005A7BEF">
            <w:pPr>
              <w:autoSpaceDE w:val="0"/>
              <w:snapToGrid w:val="0"/>
              <w:rPr>
                <w:rFonts w:ascii="Arial" w:hAnsi="Arial" w:cs="Arial"/>
                <w:bCs/>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w:t>
            </w:r>
            <w:r w:rsidRPr="008D4F63">
              <w:rPr>
                <w:rFonts w:ascii="Arial" w:hAnsi="Arial" w:cs="Arial"/>
                <w:bCs/>
                <w:sz w:val="16"/>
                <w:szCs w:val="16"/>
              </w:rPr>
              <w:fldChar w:fldCharType="end"/>
            </w:r>
            <w:r w:rsidRPr="008D4F63">
              <w:rPr>
                <w:rFonts w:ascii="Arial" w:hAnsi="Arial" w:cs="Arial"/>
                <w:bCs/>
                <w:sz w:val="16"/>
                <w:szCs w:val="16"/>
              </w:rPr>
              <w:t xml:space="preserve">. </w:t>
            </w:r>
            <w:r w:rsidR="00FC0E25" w:rsidRPr="008D4F63">
              <w:rPr>
                <w:rFonts w:ascii="Arial" w:hAnsi="Arial" w:cs="Arial"/>
                <w:bCs/>
                <w:sz w:val="16"/>
                <w:szCs w:val="16"/>
              </w:rPr>
              <w:t>Which of these animals does your household own?</w:t>
            </w:r>
          </w:p>
          <w:p w14:paraId="05F27E5D" w14:textId="5BF4CB1E" w:rsidR="00425F13" w:rsidRPr="008D4F63" w:rsidRDefault="00FC0E25" w:rsidP="005A7BEF">
            <w:pPr>
              <w:autoSpaceDE w:val="0"/>
              <w:snapToGrid w:val="0"/>
              <w:rPr>
                <w:rFonts w:ascii="Arial" w:hAnsi="Arial" w:cs="Arial"/>
                <w:bCs/>
                <w:sz w:val="16"/>
                <w:szCs w:val="16"/>
              </w:rPr>
            </w:pPr>
            <w:r w:rsidRPr="008D4F63">
              <w:rPr>
                <w:rFonts w:ascii="Arial" w:hAnsi="Arial" w:cs="Arial"/>
                <w:bCs/>
                <w:sz w:val="16"/>
                <w:szCs w:val="16"/>
              </w:rPr>
              <w:t>[Enumerator goes through list and checks relevant animal</w:t>
            </w:r>
            <w:r w:rsidR="009D4A5E">
              <w:rPr>
                <w:rFonts w:ascii="Arial" w:hAnsi="Arial" w:cs="Arial"/>
                <w:bCs/>
                <w:sz w:val="16"/>
                <w:szCs w:val="16"/>
              </w:rPr>
              <w:t>s</w:t>
            </w:r>
            <w:r w:rsidRPr="008D4F63">
              <w:rPr>
                <w:rFonts w:ascii="Arial" w:hAnsi="Arial" w:cs="Arial"/>
                <w:bCs/>
                <w:sz w:val="16"/>
                <w:szCs w:val="16"/>
              </w:rPr>
              <w:t>]</w:t>
            </w:r>
          </w:p>
        </w:tc>
        <w:tc>
          <w:tcPr>
            <w:tcW w:w="395" w:type="pct"/>
            <w:vAlign w:val="center"/>
          </w:tcPr>
          <w:p w14:paraId="42E678D9" w14:textId="77777777" w:rsidR="00425F13" w:rsidRPr="005A7BEF" w:rsidRDefault="00425F13" w:rsidP="005A7BEF">
            <w:pPr>
              <w:jc w:val="center"/>
              <w:rPr>
                <w:rFonts w:ascii="Arial" w:hAnsi="Arial" w:cs="Arial"/>
                <w:b/>
                <w:sz w:val="16"/>
                <w:szCs w:val="16"/>
              </w:rPr>
            </w:pPr>
          </w:p>
        </w:tc>
        <w:tc>
          <w:tcPr>
            <w:tcW w:w="305" w:type="pct"/>
            <w:vAlign w:val="center"/>
          </w:tcPr>
          <w:p w14:paraId="1EB6E61D" w14:textId="77777777" w:rsidR="00425F13" w:rsidRPr="005A7BEF" w:rsidRDefault="00425F13" w:rsidP="005A7BEF">
            <w:pPr>
              <w:jc w:val="center"/>
              <w:rPr>
                <w:rFonts w:ascii="Arial" w:hAnsi="Arial" w:cs="Arial"/>
                <w:b/>
                <w:sz w:val="16"/>
                <w:szCs w:val="16"/>
              </w:rPr>
            </w:pPr>
          </w:p>
        </w:tc>
        <w:tc>
          <w:tcPr>
            <w:tcW w:w="335" w:type="pct"/>
            <w:vAlign w:val="center"/>
          </w:tcPr>
          <w:p w14:paraId="69A6B2BC" w14:textId="77777777" w:rsidR="00425F13" w:rsidRPr="005A7BEF" w:rsidRDefault="00425F13" w:rsidP="005A7BEF">
            <w:pPr>
              <w:jc w:val="center"/>
              <w:rPr>
                <w:rFonts w:ascii="Arial" w:hAnsi="Arial" w:cs="Arial"/>
                <w:b/>
                <w:sz w:val="16"/>
                <w:szCs w:val="16"/>
              </w:rPr>
            </w:pPr>
          </w:p>
        </w:tc>
        <w:tc>
          <w:tcPr>
            <w:tcW w:w="304" w:type="pct"/>
            <w:vAlign w:val="center"/>
          </w:tcPr>
          <w:p w14:paraId="3B23CC16" w14:textId="77777777" w:rsidR="00425F13" w:rsidRPr="005A7BEF" w:rsidRDefault="00425F13" w:rsidP="005A7BEF">
            <w:pPr>
              <w:jc w:val="center"/>
              <w:rPr>
                <w:rFonts w:ascii="Arial" w:hAnsi="Arial" w:cs="Arial"/>
                <w:b/>
                <w:sz w:val="16"/>
                <w:szCs w:val="16"/>
              </w:rPr>
            </w:pPr>
          </w:p>
        </w:tc>
        <w:tc>
          <w:tcPr>
            <w:tcW w:w="305" w:type="pct"/>
            <w:vAlign w:val="center"/>
          </w:tcPr>
          <w:p w14:paraId="67593025" w14:textId="77777777" w:rsidR="00425F13" w:rsidRPr="005A7BEF" w:rsidRDefault="00425F13" w:rsidP="005A7BEF">
            <w:pPr>
              <w:jc w:val="center"/>
              <w:rPr>
                <w:rFonts w:ascii="Arial" w:hAnsi="Arial" w:cs="Arial"/>
                <w:b/>
                <w:sz w:val="16"/>
                <w:szCs w:val="16"/>
              </w:rPr>
            </w:pPr>
          </w:p>
        </w:tc>
        <w:tc>
          <w:tcPr>
            <w:tcW w:w="335" w:type="pct"/>
            <w:vAlign w:val="center"/>
          </w:tcPr>
          <w:p w14:paraId="6398F892" w14:textId="77777777" w:rsidR="00425F13" w:rsidRPr="005A7BEF" w:rsidRDefault="00425F13" w:rsidP="005A7BEF">
            <w:pPr>
              <w:jc w:val="center"/>
              <w:rPr>
                <w:rFonts w:ascii="Arial" w:hAnsi="Arial" w:cs="Arial"/>
                <w:b/>
                <w:sz w:val="16"/>
                <w:szCs w:val="16"/>
              </w:rPr>
            </w:pPr>
          </w:p>
        </w:tc>
        <w:tc>
          <w:tcPr>
            <w:tcW w:w="427" w:type="pct"/>
            <w:vAlign w:val="center"/>
          </w:tcPr>
          <w:p w14:paraId="7E84DFEA" w14:textId="77777777" w:rsidR="00425F13" w:rsidRPr="005A7BEF" w:rsidRDefault="00425F13" w:rsidP="005A7BEF">
            <w:pPr>
              <w:jc w:val="center"/>
              <w:rPr>
                <w:rFonts w:ascii="Arial" w:hAnsi="Arial" w:cs="Arial"/>
                <w:b/>
                <w:sz w:val="16"/>
                <w:szCs w:val="16"/>
              </w:rPr>
            </w:pPr>
          </w:p>
        </w:tc>
        <w:tc>
          <w:tcPr>
            <w:tcW w:w="335" w:type="pct"/>
            <w:vAlign w:val="center"/>
          </w:tcPr>
          <w:p w14:paraId="4A8EFCE8" w14:textId="77777777" w:rsidR="00425F13" w:rsidRPr="005A7BEF" w:rsidRDefault="00425F13" w:rsidP="005A7BEF">
            <w:pPr>
              <w:jc w:val="center"/>
              <w:rPr>
                <w:rFonts w:ascii="Arial" w:hAnsi="Arial" w:cs="Arial"/>
                <w:b/>
                <w:sz w:val="16"/>
                <w:szCs w:val="16"/>
              </w:rPr>
            </w:pPr>
          </w:p>
        </w:tc>
        <w:tc>
          <w:tcPr>
            <w:tcW w:w="335" w:type="pct"/>
            <w:vAlign w:val="center"/>
          </w:tcPr>
          <w:p w14:paraId="6A893582" w14:textId="77777777" w:rsidR="00425F13" w:rsidRPr="005A7BEF" w:rsidRDefault="00425F13" w:rsidP="005A7BEF">
            <w:pPr>
              <w:jc w:val="center"/>
              <w:rPr>
                <w:rFonts w:ascii="Arial" w:hAnsi="Arial" w:cs="Arial"/>
                <w:b/>
                <w:sz w:val="16"/>
                <w:szCs w:val="16"/>
              </w:rPr>
            </w:pPr>
          </w:p>
        </w:tc>
        <w:tc>
          <w:tcPr>
            <w:tcW w:w="334" w:type="pct"/>
            <w:vAlign w:val="center"/>
          </w:tcPr>
          <w:p w14:paraId="2CD6A547" w14:textId="77777777" w:rsidR="00425F13" w:rsidRPr="005A7BEF" w:rsidRDefault="00425F13" w:rsidP="005A7BEF">
            <w:pPr>
              <w:jc w:val="center"/>
              <w:rPr>
                <w:rFonts w:ascii="Arial" w:hAnsi="Arial" w:cs="Arial"/>
                <w:b/>
                <w:sz w:val="16"/>
                <w:szCs w:val="16"/>
              </w:rPr>
            </w:pPr>
          </w:p>
        </w:tc>
      </w:tr>
      <w:tr w:rsidR="00FC0E25" w:rsidRPr="005A7BEF" w14:paraId="66F060F6" w14:textId="77777777" w:rsidTr="00DD14F4">
        <w:trPr>
          <w:trHeight w:val="392"/>
        </w:trPr>
        <w:tc>
          <w:tcPr>
            <w:tcW w:w="1589" w:type="pct"/>
          </w:tcPr>
          <w:p w14:paraId="360F3867" w14:textId="7EC6BCD0" w:rsidR="00FC0E25" w:rsidRDefault="00FC0E25">
            <w:pPr>
              <w:autoSpaceDE w:val="0"/>
              <w:snapToGrid w:val="0"/>
              <w:rPr>
                <w:rFonts w:ascii="Arial" w:hAnsi="Arial" w:cs="Arial"/>
                <w:bCs/>
                <w:sz w:val="16"/>
                <w:szCs w:val="16"/>
              </w:rPr>
            </w:pPr>
            <w:r w:rsidRPr="008D4F63">
              <w:rPr>
                <w:rFonts w:ascii="Arial" w:hAnsi="Arial" w:cs="Arial"/>
                <w:bCs/>
                <w:sz w:val="16"/>
                <w:szCs w:val="16"/>
              </w:rPr>
              <w:t xml:space="preserve">1. </w:t>
            </w:r>
            <w:r w:rsidR="004F654E" w:rsidRPr="008D4F63">
              <w:rPr>
                <w:rFonts w:ascii="Arial" w:hAnsi="Arial" w:cs="Arial"/>
                <w:bCs/>
                <w:sz w:val="16"/>
                <w:szCs w:val="16"/>
              </w:rPr>
              <w:t>[For each animal</w:t>
            </w:r>
            <w:r w:rsidR="009D4A5E">
              <w:rPr>
                <w:rFonts w:ascii="Arial" w:hAnsi="Arial" w:cs="Arial"/>
                <w:bCs/>
                <w:sz w:val="16"/>
                <w:szCs w:val="16"/>
              </w:rPr>
              <w:t xml:space="preserve"> type</w:t>
            </w:r>
            <w:r w:rsidR="004F654E" w:rsidRPr="008D4F63">
              <w:rPr>
                <w:rFonts w:ascii="Arial" w:hAnsi="Arial" w:cs="Arial"/>
                <w:bCs/>
                <w:sz w:val="16"/>
                <w:szCs w:val="16"/>
              </w:rPr>
              <w:t xml:space="preserve"> the </w:t>
            </w:r>
            <w:r w:rsidR="009D4A5E">
              <w:rPr>
                <w:rFonts w:ascii="Arial" w:hAnsi="Arial" w:cs="Arial"/>
                <w:bCs/>
                <w:sz w:val="16"/>
                <w:szCs w:val="16"/>
              </w:rPr>
              <w:t>respondent</w:t>
            </w:r>
            <w:r w:rsidR="009D4A5E" w:rsidRPr="008D4F63">
              <w:rPr>
                <w:rFonts w:ascii="Arial" w:hAnsi="Arial" w:cs="Arial"/>
                <w:bCs/>
                <w:sz w:val="16"/>
                <w:szCs w:val="16"/>
              </w:rPr>
              <w:t xml:space="preserve"> </w:t>
            </w:r>
            <w:r w:rsidR="004F654E" w:rsidRPr="008D4F63">
              <w:rPr>
                <w:rFonts w:ascii="Arial" w:hAnsi="Arial" w:cs="Arial"/>
                <w:bCs/>
                <w:sz w:val="16"/>
                <w:szCs w:val="16"/>
              </w:rPr>
              <w:t xml:space="preserve">reports having] </w:t>
            </w:r>
            <w:r w:rsidRPr="008D4F63">
              <w:rPr>
                <w:rFonts w:ascii="Arial" w:hAnsi="Arial" w:cs="Arial"/>
                <w:bCs/>
                <w:sz w:val="16"/>
                <w:szCs w:val="16"/>
              </w:rPr>
              <w:t>How many [animal type] are currently owned by people in this household?</w:t>
            </w:r>
          </w:p>
          <w:p w14:paraId="3433ABE3" w14:textId="7B24DE03" w:rsidR="009D4A5E" w:rsidRPr="00842F8E" w:rsidRDefault="009D4A5E">
            <w:pPr>
              <w:autoSpaceDE w:val="0"/>
              <w:snapToGrid w:val="0"/>
              <w:rPr>
                <w:rFonts w:ascii="Arial" w:hAnsi="Arial" w:cs="Arial"/>
                <w:bCs/>
                <w:i/>
                <w:sz w:val="16"/>
                <w:szCs w:val="16"/>
              </w:rPr>
            </w:pPr>
            <w:r w:rsidRPr="00842F8E">
              <w:rPr>
                <w:rFonts w:ascii="Arial" w:hAnsi="Arial" w:cs="Arial"/>
                <w:bCs/>
                <w:i/>
                <w:sz w:val="16"/>
                <w:szCs w:val="16"/>
              </w:rPr>
              <w:t>Enter -888 for "Refuse to answer". Enter -999 for "Don't know".</w:t>
            </w:r>
          </w:p>
        </w:tc>
        <w:tc>
          <w:tcPr>
            <w:tcW w:w="395" w:type="pct"/>
          </w:tcPr>
          <w:p w14:paraId="3D55E57A" w14:textId="77777777" w:rsidR="00FC0E25" w:rsidRPr="005A7BEF" w:rsidRDefault="00FC0E25" w:rsidP="005A7BEF">
            <w:pPr>
              <w:jc w:val="center"/>
              <w:rPr>
                <w:rFonts w:ascii="Arial" w:hAnsi="Arial" w:cs="Arial"/>
                <w:b/>
                <w:bCs/>
                <w:sz w:val="16"/>
                <w:szCs w:val="16"/>
              </w:rPr>
            </w:pPr>
          </w:p>
        </w:tc>
        <w:tc>
          <w:tcPr>
            <w:tcW w:w="305" w:type="pct"/>
          </w:tcPr>
          <w:p w14:paraId="23515423" w14:textId="77777777" w:rsidR="00FC0E25" w:rsidRPr="005A7BEF" w:rsidRDefault="00FC0E25" w:rsidP="005A7BEF">
            <w:pPr>
              <w:jc w:val="center"/>
              <w:rPr>
                <w:rFonts w:ascii="Arial" w:hAnsi="Arial" w:cs="Arial"/>
                <w:b/>
                <w:bCs/>
                <w:sz w:val="16"/>
                <w:szCs w:val="16"/>
              </w:rPr>
            </w:pPr>
          </w:p>
        </w:tc>
        <w:tc>
          <w:tcPr>
            <w:tcW w:w="335" w:type="pct"/>
          </w:tcPr>
          <w:p w14:paraId="02157BE4" w14:textId="77777777" w:rsidR="00FC0E25" w:rsidRPr="005A7BEF" w:rsidRDefault="00FC0E25" w:rsidP="005A7BEF">
            <w:pPr>
              <w:jc w:val="center"/>
              <w:rPr>
                <w:rFonts w:ascii="Arial" w:hAnsi="Arial" w:cs="Arial"/>
                <w:b/>
                <w:bCs/>
                <w:sz w:val="16"/>
                <w:szCs w:val="16"/>
              </w:rPr>
            </w:pPr>
          </w:p>
        </w:tc>
        <w:tc>
          <w:tcPr>
            <w:tcW w:w="304" w:type="pct"/>
          </w:tcPr>
          <w:p w14:paraId="0D3E7DA6" w14:textId="77777777" w:rsidR="00FC0E25" w:rsidRPr="005A7BEF" w:rsidRDefault="00FC0E25" w:rsidP="005A7BEF">
            <w:pPr>
              <w:jc w:val="center"/>
              <w:rPr>
                <w:rFonts w:ascii="Arial" w:hAnsi="Arial" w:cs="Arial"/>
                <w:b/>
                <w:bCs/>
                <w:sz w:val="16"/>
                <w:szCs w:val="16"/>
              </w:rPr>
            </w:pPr>
          </w:p>
        </w:tc>
        <w:tc>
          <w:tcPr>
            <w:tcW w:w="305" w:type="pct"/>
          </w:tcPr>
          <w:p w14:paraId="3166F60A" w14:textId="77777777" w:rsidR="00FC0E25" w:rsidRPr="005A7BEF" w:rsidRDefault="00FC0E25" w:rsidP="005A7BEF">
            <w:pPr>
              <w:jc w:val="center"/>
              <w:rPr>
                <w:rFonts w:ascii="Arial" w:hAnsi="Arial" w:cs="Arial"/>
                <w:b/>
                <w:bCs/>
                <w:sz w:val="16"/>
                <w:szCs w:val="16"/>
              </w:rPr>
            </w:pPr>
          </w:p>
        </w:tc>
        <w:tc>
          <w:tcPr>
            <w:tcW w:w="335" w:type="pct"/>
          </w:tcPr>
          <w:p w14:paraId="55F9B8F6" w14:textId="77777777" w:rsidR="00FC0E25" w:rsidRPr="005A7BEF" w:rsidRDefault="00FC0E25" w:rsidP="005A7BEF">
            <w:pPr>
              <w:jc w:val="center"/>
              <w:rPr>
                <w:rFonts w:ascii="Arial" w:hAnsi="Arial" w:cs="Arial"/>
                <w:b/>
                <w:bCs/>
                <w:sz w:val="16"/>
                <w:szCs w:val="16"/>
              </w:rPr>
            </w:pPr>
          </w:p>
        </w:tc>
        <w:tc>
          <w:tcPr>
            <w:tcW w:w="427" w:type="pct"/>
          </w:tcPr>
          <w:p w14:paraId="68399011" w14:textId="77777777" w:rsidR="00FC0E25" w:rsidRPr="005A7BEF" w:rsidRDefault="00FC0E25" w:rsidP="005A7BEF">
            <w:pPr>
              <w:jc w:val="center"/>
              <w:rPr>
                <w:rFonts w:ascii="Arial" w:hAnsi="Arial" w:cs="Arial"/>
                <w:b/>
                <w:bCs/>
                <w:sz w:val="16"/>
                <w:szCs w:val="16"/>
              </w:rPr>
            </w:pPr>
          </w:p>
        </w:tc>
        <w:tc>
          <w:tcPr>
            <w:tcW w:w="335" w:type="pct"/>
          </w:tcPr>
          <w:p w14:paraId="0358C47B" w14:textId="77777777" w:rsidR="00FC0E25" w:rsidRPr="005A7BEF" w:rsidRDefault="00FC0E25" w:rsidP="005A7BEF">
            <w:pPr>
              <w:jc w:val="center"/>
              <w:rPr>
                <w:rFonts w:ascii="Arial" w:hAnsi="Arial" w:cs="Arial"/>
                <w:b/>
                <w:bCs/>
                <w:sz w:val="16"/>
                <w:szCs w:val="16"/>
              </w:rPr>
            </w:pPr>
          </w:p>
        </w:tc>
        <w:tc>
          <w:tcPr>
            <w:tcW w:w="335" w:type="pct"/>
          </w:tcPr>
          <w:p w14:paraId="7F765029" w14:textId="77777777" w:rsidR="00FC0E25" w:rsidRPr="005A7BEF" w:rsidRDefault="00FC0E25" w:rsidP="005A7BEF">
            <w:pPr>
              <w:jc w:val="center"/>
              <w:rPr>
                <w:rFonts w:ascii="Arial" w:hAnsi="Arial" w:cs="Arial"/>
                <w:b/>
                <w:bCs/>
                <w:sz w:val="16"/>
                <w:szCs w:val="16"/>
              </w:rPr>
            </w:pPr>
          </w:p>
        </w:tc>
        <w:tc>
          <w:tcPr>
            <w:tcW w:w="334" w:type="pct"/>
          </w:tcPr>
          <w:p w14:paraId="78EE3EE9" w14:textId="77777777" w:rsidR="00FC0E25" w:rsidRPr="005A7BEF" w:rsidRDefault="00FC0E25" w:rsidP="005A7BEF">
            <w:pPr>
              <w:jc w:val="center"/>
              <w:rPr>
                <w:rFonts w:ascii="Arial" w:hAnsi="Arial" w:cs="Arial"/>
                <w:b/>
                <w:bCs/>
                <w:sz w:val="16"/>
                <w:szCs w:val="16"/>
              </w:rPr>
            </w:pPr>
          </w:p>
        </w:tc>
      </w:tr>
      <w:tr w:rsidR="00425F13" w:rsidRPr="005A7BEF" w14:paraId="6A4FE405" w14:textId="77777777" w:rsidTr="00DD14F4">
        <w:trPr>
          <w:trHeight w:val="392"/>
        </w:trPr>
        <w:tc>
          <w:tcPr>
            <w:tcW w:w="1589" w:type="pct"/>
          </w:tcPr>
          <w:p w14:paraId="349FE507" w14:textId="4471711F" w:rsidR="00425F13" w:rsidRPr="008D4F63" w:rsidRDefault="00425F13" w:rsidP="005A7BEF">
            <w:pPr>
              <w:autoSpaceDE w:val="0"/>
              <w:snapToGrid w:val="0"/>
              <w:rPr>
                <w:rFonts w:ascii="Arial" w:hAnsi="Arial" w:cs="Arial"/>
                <w:bCs/>
                <w:sz w:val="16"/>
                <w:szCs w:val="16"/>
              </w:rPr>
            </w:pPr>
            <w:r w:rsidRPr="008D4F63">
              <w:rPr>
                <w:rFonts w:ascii="Arial" w:hAnsi="Arial" w:cs="Arial"/>
                <w:bCs/>
                <w:sz w:val="16"/>
                <w:szCs w:val="16"/>
              </w:rPr>
              <w:t>2a. Who in the household own</w:t>
            </w:r>
            <w:r w:rsidR="004F654E" w:rsidRPr="008D4F63">
              <w:rPr>
                <w:rFonts w:ascii="Arial" w:hAnsi="Arial" w:cs="Arial"/>
                <w:bCs/>
                <w:sz w:val="16"/>
                <w:szCs w:val="16"/>
              </w:rPr>
              <w:t>s [animal type]?</w:t>
            </w:r>
            <w:r w:rsidRPr="008D4F63">
              <w:rPr>
                <w:rFonts w:ascii="Arial" w:hAnsi="Arial" w:cs="Arial"/>
                <w:bCs/>
                <w:sz w:val="16"/>
                <w:szCs w:val="16"/>
              </w:rPr>
              <w:t xml:space="preserve">  </w:t>
            </w:r>
          </w:p>
          <w:p w14:paraId="6A763CB6" w14:textId="6F46BE1D" w:rsidR="00425F13" w:rsidRPr="008D4F63" w:rsidRDefault="004F654E" w:rsidP="005A7BEF">
            <w:pPr>
              <w:autoSpaceDE w:val="0"/>
              <w:snapToGrid w:val="0"/>
              <w:rPr>
                <w:rFonts w:ascii="Arial" w:hAnsi="Arial" w:cs="Arial"/>
                <w:bCs/>
                <w:sz w:val="16"/>
                <w:szCs w:val="16"/>
              </w:rPr>
            </w:pPr>
            <w:r w:rsidRPr="008D4F63">
              <w:rPr>
                <w:rFonts w:ascii="Arial" w:hAnsi="Arial" w:cs="Arial"/>
                <w:bCs/>
                <w:sz w:val="16"/>
                <w:szCs w:val="16"/>
              </w:rPr>
              <w:t>1-Individual</w:t>
            </w:r>
          </w:p>
          <w:p w14:paraId="3610717C" w14:textId="29467AB0" w:rsidR="00747FCC" w:rsidRPr="008D4F63" w:rsidRDefault="004F654E" w:rsidP="005A7BEF">
            <w:pPr>
              <w:autoSpaceDE w:val="0"/>
              <w:snapToGrid w:val="0"/>
              <w:rPr>
                <w:rFonts w:ascii="Arial" w:hAnsi="Arial" w:cs="Arial"/>
                <w:bCs/>
                <w:sz w:val="16"/>
                <w:szCs w:val="16"/>
              </w:rPr>
            </w:pPr>
            <w:r w:rsidRPr="008D4F63">
              <w:rPr>
                <w:rFonts w:ascii="Arial" w:hAnsi="Arial" w:cs="Arial"/>
                <w:bCs/>
                <w:sz w:val="16"/>
                <w:szCs w:val="16"/>
              </w:rPr>
              <w:t>2-Whole household</w:t>
            </w:r>
            <w:r w:rsidR="009D4A5E">
              <w:rPr>
                <w:rFonts w:ascii="Arial" w:hAnsi="Arial" w:cs="Arial"/>
                <w:bCs/>
                <w:sz w:val="16"/>
                <w:szCs w:val="16"/>
              </w:rPr>
              <w:t xml:space="preserve"> </w:t>
            </w:r>
            <w:r w:rsidR="00747FCC">
              <w:rPr>
                <w:rFonts w:ascii="Arial" w:hAnsi="Arial" w:cs="Arial"/>
                <w:bCs/>
                <w:sz w:val="16"/>
                <w:szCs w:val="16"/>
              </w:rPr>
              <w:t>&gt;&gt;2</w:t>
            </w:r>
          </w:p>
        </w:tc>
        <w:tc>
          <w:tcPr>
            <w:tcW w:w="395" w:type="pct"/>
          </w:tcPr>
          <w:p w14:paraId="2FDE6CE7" w14:textId="77777777" w:rsidR="00425F13" w:rsidRPr="005A7BEF" w:rsidRDefault="00425F13" w:rsidP="005A7BEF">
            <w:pPr>
              <w:jc w:val="center"/>
              <w:rPr>
                <w:rFonts w:ascii="Arial" w:hAnsi="Arial" w:cs="Arial"/>
                <w:b/>
                <w:bCs/>
                <w:sz w:val="16"/>
                <w:szCs w:val="16"/>
              </w:rPr>
            </w:pPr>
          </w:p>
        </w:tc>
        <w:tc>
          <w:tcPr>
            <w:tcW w:w="305" w:type="pct"/>
          </w:tcPr>
          <w:p w14:paraId="03049F02" w14:textId="77777777" w:rsidR="00425F13" w:rsidRPr="005A7BEF" w:rsidRDefault="00425F13" w:rsidP="005A7BEF">
            <w:pPr>
              <w:jc w:val="center"/>
              <w:rPr>
                <w:rFonts w:ascii="Arial" w:hAnsi="Arial" w:cs="Arial"/>
                <w:b/>
                <w:bCs/>
                <w:sz w:val="16"/>
                <w:szCs w:val="16"/>
              </w:rPr>
            </w:pPr>
          </w:p>
        </w:tc>
        <w:tc>
          <w:tcPr>
            <w:tcW w:w="335" w:type="pct"/>
          </w:tcPr>
          <w:p w14:paraId="6354AEF8" w14:textId="77777777" w:rsidR="00425F13" w:rsidRPr="005A7BEF" w:rsidRDefault="00425F13" w:rsidP="005A7BEF">
            <w:pPr>
              <w:jc w:val="center"/>
              <w:rPr>
                <w:rFonts w:ascii="Arial" w:hAnsi="Arial" w:cs="Arial"/>
                <w:b/>
                <w:bCs/>
                <w:sz w:val="16"/>
                <w:szCs w:val="16"/>
              </w:rPr>
            </w:pPr>
          </w:p>
        </w:tc>
        <w:tc>
          <w:tcPr>
            <w:tcW w:w="304" w:type="pct"/>
          </w:tcPr>
          <w:p w14:paraId="42C9567C" w14:textId="77777777" w:rsidR="00425F13" w:rsidRPr="005A7BEF" w:rsidRDefault="00425F13" w:rsidP="005A7BEF">
            <w:pPr>
              <w:jc w:val="center"/>
              <w:rPr>
                <w:rFonts w:ascii="Arial" w:hAnsi="Arial" w:cs="Arial"/>
                <w:b/>
                <w:bCs/>
                <w:sz w:val="16"/>
                <w:szCs w:val="16"/>
              </w:rPr>
            </w:pPr>
          </w:p>
        </w:tc>
        <w:tc>
          <w:tcPr>
            <w:tcW w:w="305" w:type="pct"/>
          </w:tcPr>
          <w:p w14:paraId="41079D3A" w14:textId="77777777" w:rsidR="00425F13" w:rsidRPr="005A7BEF" w:rsidRDefault="00425F13" w:rsidP="005A7BEF">
            <w:pPr>
              <w:jc w:val="center"/>
              <w:rPr>
                <w:rFonts w:ascii="Arial" w:hAnsi="Arial" w:cs="Arial"/>
                <w:b/>
                <w:bCs/>
                <w:sz w:val="16"/>
                <w:szCs w:val="16"/>
              </w:rPr>
            </w:pPr>
          </w:p>
        </w:tc>
        <w:tc>
          <w:tcPr>
            <w:tcW w:w="335" w:type="pct"/>
          </w:tcPr>
          <w:p w14:paraId="5C278D2A" w14:textId="77777777" w:rsidR="00425F13" w:rsidRPr="005A7BEF" w:rsidRDefault="00425F13" w:rsidP="005A7BEF">
            <w:pPr>
              <w:jc w:val="center"/>
              <w:rPr>
                <w:rFonts w:ascii="Arial" w:hAnsi="Arial" w:cs="Arial"/>
                <w:b/>
                <w:bCs/>
                <w:sz w:val="16"/>
                <w:szCs w:val="16"/>
              </w:rPr>
            </w:pPr>
          </w:p>
        </w:tc>
        <w:tc>
          <w:tcPr>
            <w:tcW w:w="427" w:type="pct"/>
          </w:tcPr>
          <w:p w14:paraId="745F6EF4" w14:textId="77777777" w:rsidR="00425F13" w:rsidRPr="005A7BEF" w:rsidRDefault="00425F13" w:rsidP="005A7BEF">
            <w:pPr>
              <w:jc w:val="center"/>
              <w:rPr>
                <w:rFonts w:ascii="Arial" w:hAnsi="Arial" w:cs="Arial"/>
                <w:b/>
                <w:bCs/>
                <w:sz w:val="16"/>
                <w:szCs w:val="16"/>
              </w:rPr>
            </w:pPr>
          </w:p>
        </w:tc>
        <w:tc>
          <w:tcPr>
            <w:tcW w:w="335" w:type="pct"/>
          </w:tcPr>
          <w:p w14:paraId="0C3079A9" w14:textId="77777777" w:rsidR="00425F13" w:rsidRPr="005A7BEF" w:rsidRDefault="00425F13" w:rsidP="005A7BEF">
            <w:pPr>
              <w:jc w:val="center"/>
              <w:rPr>
                <w:rFonts w:ascii="Arial" w:hAnsi="Arial" w:cs="Arial"/>
                <w:b/>
                <w:bCs/>
                <w:sz w:val="16"/>
                <w:szCs w:val="16"/>
              </w:rPr>
            </w:pPr>
          </w:p>
        </w:tc>
        <w:tc>
          <w:tcPr>
            <w:tcW w:w="335" w:type="pct"/>
          </w:tcPr>
          <w:p w14:paraId="3AB7F4FA" w14:textId="77777777" w:rsidR="00425F13" w:rsidRPr="005A7BEF" w:rsidRDefault="00425F13" w:rsidP="005A7BEF">
            <w:pPr>
              <w:jc w:val="center"/>
              <w:rPr>
                <w:rFonts w:ascii="Arial" w:hAnsi="Arial" w:cs="Arial"/>
                <w:b/>
                <w:bCs/>
                <w:sz w:val="16"/>
                <w:szCs w:val="16"/>
              </w:rPr>
            </w:pPr>
          </w:p>
        </w:tc>
        <w:tc>
          <w:tcPr>
            <w:tcW w:w="334" w:type="pct"/>
          </w:tcPr>
          <w:p w14:paraId="3E3DF795" w14:textId="77777777" w:rsidR="00425F13" w:rsidRPr="005A7BEF" w:rsidRDefault="00425F13" w:rsidP="005A7BEF">
            <w:pPr>
              <w:jc w:val="center"/>
              <w:rPr>
                <w:rFonts w:ascii="Arial" w:hAnsi="Arial" w:cs="Arial"/>
                <w:b/>
                <w:bCs/>
                <w:sz w:val="16"/>
                <w:szCs w:val="16"/>
              </w:rPr>
            </w:pPr>
          </w:p>
        </w:tc>
      </w:tr>
      <w:tr w:rsidR="004F654E" w:rsidRPr="005A7BEF" w14:paraId="334AEBC6" w14:textId="77777777" w:rsidTr="00DD14F4">
        <w:trPr>
          <w:trHeight w:val="392"/>
        </w:trPr>
        <w:tc>
          <w:tcPr>
            <w:tcW w:w="1589" w:type="pct"/>
          </w:tcPr>
          <w:p w14:paraId="59B1E2DF" w14:textId="16EF9FD7" w:rsidR="004F654E" w:rsidRPr="008D4F63" w:rsidRDefault="004F654E" w:rsidP="004F654E">
            <w:pPr>
              <w:autoSpaceDE w:val="0"/>
              <w:snapToGrid w:val="0"/>
              <w:rPr>
                <w:rFonts w:ascii="Arial" w:hAnsi="Arial" w:cs="Arial"/>
                <w:bCs/>
                <w:sz w:val="16"/>
                <w:szCs w:val="16"/>
              </w:rPr>
            </w:pPr>
            <w:r w:rsidRPr="008D4F63">
              <w:rPr>
                <w:rFonts w:ascii="Arial" w:hAnsi="Arial" w:cs="Arial"/>
                <w:bCs/>
                <w:sz w:val="16"/>
                <w:szCs w:val="16"/>
              </w:rPr>
              <w:t xml:space="preserve">Please select the names of the </w:t>
            </w:r>
            <w:r w:rsidR="00DD40E1">
              <w:rPr>
                <w:rFonts w:ascii="Arial" w:hAnsi="Arial" w:cs="Arial"/>
                <w:bCs/>
                <w:sz w:val="16"/>
                <w:szCs w:val="16"/>
              </w:rPr>
              <w:t>household members that own [animal type]</w:t>
            </w:r>
            <w:r w:rsidRPr="008D4F63">
              <w:rPr>
                <w:rFonts w:ascii="Arial" w:hAnsi="Arial" w:cs="Arial"/>
                <w:bCs/>
                <w:sz w:val="16"/>
                <w:szCs w:val="16"/>
              </w:rPr>
              <w:t>.</w:t>
            </w:r>
          </w:p>
          <w:p w14:paraId="3D960C07" w14:textId="18597B95" w:rsidR="004F654E" w:rsidRPr="008D4F63" w:rsidRDefault="004F654E" w:rsidP="004F654E">
            <w:pPr>
              <w:autoSpaceDE w:val="0"/>
              <w:snapToGrid w:val="0"/>
              <w:rPr>
                <w:rFonts w:ascii="Arial" w:hAnsi="Arial" w:cs="Arial"/>
                <w:bCs/>
                <w:i/>
                <w:sz w:val="16"/>
                <w:szCs w:val="16"/>
              </w:rPr>
            </w:pPr>
            <w:r w:rsidRPr="008D4F63">
              <w:rPr>
                <w:rFonts w:ascii="Arial" w:hAnsi="Arial" w:cs="Arial"/>
                <w:bCs/>
                <w:i/>
                <w:sz w:val="16"/>
                <w:szCs w:val="16"/>
              </w:rPr>
              <w:t>Select up to 2 choices.</w:t>
            </w:r>
          </w:p>
        </w:tc>
        <w:tc>
          <w:tcPr>
            <w:tcW w:w="395" w:type="pct"/>
            <w:vAlign w:val="center"/>
          </w:tcPr>
          <w:p w14:paraId="40584993" w14:textId="77777777" w:rsidR="004F654E" w:rsidRPr="005A7BEF" w:rsidRDefault="004F654E" w:rsidP="005A7BEF">
            <w:pPr>
              <w:jc w:val="right"/>
              <w:rPr>
                <w:rFonts w:ascii="Arial" w:hAnsi="Arial" w:cs="Arial"/>
                <w:b/>
                <w:sz w:val="16"/>
                <w:szCs w:val="16"/>
              </w:rPr>
            </w:pPr>
          </w:p>
        </w:tc>
        <w:tc>
          <w:tcPr>
            <w:tcW w:w="305" w:type="pct"/>
            <w:vAlign w:val="center"/>
          </w:tcPr>
          <w:p w14:paraId="160B6EDC" w14:textId="77777777" w:rsidR="004F654E" w:rsidRPr="005A7BEF" w:rsidRDefault="004F654E" w:rsidP="005A7BEF">
            <w:pPr>
              <w:jc w:val="right"/>
              <w:rPr>
                <w:rFonts w:ascii="Arial" w:hAnsi="Arial" w:cs="Arial"/>
                <w:b/>
                <w:sz w:val="16"/>
                <w:szCs w:val="16"/>
              </w:rPr>
            </w:pPr>
          </w:p>
        </w:tc>
        <w:tc>
          <w:tcPr>
            <w:tcW w:w="335" w:type="pct"/>
            <w:vAlign w:val="center"/>
          </w:tcPr>
          <w:p w14:paraId="4FA8BB52" w14:textId="77777777" w:rsidR="004F654E" w:rsidRPr="005A7BEF" w:rsidRDefault="004F654E" w:rsidP="005A7BEF">
            <w:pPr>
              <w:jc w:val="right"/>
              <w:rPr>
                <w:rFonts w:ascii="Arial" w:hAnsi="Arial" w:cs="Arial"/>
                <w:b/>
                <w:sz w:val="16"/>
                <w:szCs w:val="16"/>
              </w:rPr>
            </w:pPr>
          </w:p>
        </w:tc>
        <w:tc>
          <w:tcPr>
            <w:tcW w:w="304" w:type="pct"/>
            <w:vAlign w:val="center"/>
          </w:tcPr>
          <w:p w14:paraId="17272AFC" w14:textId="77777777" w:rsidR="004F654E" w:rsidRPr="005A7BEF" w:rsidRDefault="004F654E" w:rsidP="005A7BEF">
            <w:pPr>
              <w:jc w:val="right"/>
              <w:rPr>
                <w:rFonts w:ascii="Arial" w:hAnsi="Arial" w:cs="Arial"/>
                <w:b/>
                <w:sz w:val="16"/>
                <w:szCs w:val="16"/>
              </w:rPr>
            </w:pPr>
          </w:p>
        </w:tc>
        <w:tc>
          <w:tcPr>
            <w:tcW w:w="305" w:type="pct"/>
            <w:vAlign w:val="center"/>
          </w:tcPr>
          <w:p w14:paraId="54A8B221" w14:textId="77777777" w:rsidR="004F654E" w:rsidRPr="005A7BEF" w:rsidRDefault="004F654E" w:rsidP="005A7BEF">
            <w:pPr>
              <w:jc w:val="right"/>
              <w:rPr>
                <w:rFonts w:ascii="Arial" w:hAnsi="Arial" w:cs="Arial"/>
                <w:b/>
                <w:sz w:val="16"/>
                <w:szCs w:val="16"/>
              </w:rPr>
            </w:pPr>
          </w:p>
        </w:tc>
        <w:tc>
          <w:tcPr>
            <w:tcW w:w="335" w:type="pct"/>
            <w:vAlign w:val="center"/>
          </w:tcPr>
          <w:p w14:paraId="66C678BF" w14:textId="77777777" w:rsidR="004F654E" w:rsidRPr="005A7BEF" w:rsidRDefault="004F654E" w:rsidP="005A7BEF">
            <w:pPr>
              <w:jc w:val="right"/>
              <w:rPr>
                <w:rFonts w:ascii="Arial" w:hAnsi="Arial" w:cs="Arial"/>
                <w:b/>
                <w:sz w:val="16"/>
                <w:szCs w:val="16"/>
              </w:rPr>
            </w:pPr>
          </w:p>
        </w:tc>
        <w:tc>
          <w:tcPr>
            <w:tcW w:w="427" w:type="pct"/>
            <w:vAlign w:val="center"/>
          </w:tcPr>
          <w:p w14:paraId="671332A4" w14:textId="77777777" w:rsidR="004F654E" w:rsidRPr="005A7BEF" w:rsidRDefault="004F654E" w:rsidP="005A7BEF">
            <w:pPr>
              <w:jc w:val="right"/>
              <w:rPr>
                <w:rFonts w:ascii="Arial" w:hAnsi="Arial" w:cs="Arial"/>
                <w:b/>
                <w:sz w:val="16"/>
                <w:szCs w:val="16"/>
              </w:rPr>
            </w:pPr>
          </w:p>
        </w:tc>
        <w:tc>
          <w:tcPr>
            <w:tcW w:w="335" w:type="pct"/>
            <w:vAlign w:val="center"/>
          </w:tcPr>
          <w:p w14:paraId="668AB610" w14:textId="77777777" w:rsidR="004F654E" w:rsidRPr="005A7BEF" w:rsidRDefault="004F654E" w:rsidP="005A7BEF">
            <w:pPr>
              <w:jc w:val="right"/>
              <w:rPr>
                <w:rFonts w:ascii="Arial" w:hAnsi="Arial" w:cs="Arial"/>
                <w:b/>
                <w:sz w:val="16"/>
                <w:szCs w:val="16"/>
              </w:rPr>
            </w:pPr>
          </w:p>
        </w:tc>
        <w:tc>
          <w:tcPr>
            <w:tcW w:w="335" w:type="pct"/>
            <w:vAlign w:val="center"/>
          </w:tcPr>
          <w:p w14:paraId="727760A5" w14:textId="77777777" w:rsidR="004F654E" w:rsidRPr="005A7BEF" w:rsidRDefault="004F654E" w:rsidP="005A7BEF">
            <w:pPr>
              <w:jc w:val="right"/>
              <w:rPr>
                <w:rFonts w:ascii="Arial" w:hAnsi="Arial" w:cs="Arial"/>
                <w:b/>
                <w:sz w:val="16"/>
                <w:szCs w:val="16"/>
              </w:rPr>
            </w:pPr>
          </w:p>
        </w:tc>
        <w:tc>
          <w:tcPr>
            <w:tcW w:w="334" w:type="pct"/>
            <w:vAlign w:val="center"/>
          </w:tcPr>
          <w:p w14:paraId="68C39C2A" w14:textId="77777777" w:rsidR="004F654E" w:rsidRPr="005A7BEF" w:rsidRDefault="004F654E" w:rsidP="005A7BEF">
            <w:pPr>
              <w:jc w:val="right"/>
              <w:rPr>
                <w:rFonts w:ascii="Arial" w:hAnsi="Arial" w:cs="Arial"/>
                <w:b/>
                <w:sz w:val="16"/>
                <w:szCs w:val="16"/>
              </w:rPr>
            </w:pPr>
          </w:p>
        </w:tc>
      </w:tr>
      <w:tr w:rsidR="00425F13" w:rsidRPr="005A7BEF" w14:paraId="4FFC311A" w14:textId="77777777" w:rsidTr="00DD14F4">
        <w:trPr>
          <w:trHeight w:val="392"/>
        </w:trPr>
        <w:tc>
          <w:tcPr>
            <w:tcW w:w="1589" w:type="pct"/>
          </w:tcPr>
          <w:p w14:paraId="15EB8C4E" w14:textId="5E3A8BB3" w:rsidR="00425F13" w:rsidRPr="008D4F63" w:rsidRDefault="00F809BF" w:rsidP="005A7BEF">
            <w:pPr>
              <w:autoSpaceDE w:val="0"/>
              <w:snapToGrid w:val="0"/>
              <w:rPr>
                <w:rFonts w:ascii="Arial" w:hAnsi="Arial" w:cs="Arial"/>
                <w:bCs/>
                <w:sz w:val="16"/>
                <w:szCs w:val="16"/>
              </w:rPr>
            </w:pPr>
            <w:r w:rsidRPr="008D4F63">
              <w:rPr>
                <w:rFonts w:ascii="Arial" w:hAnsi="Arial" w:cs="Arial"/>
                <w:bCs/>
                <w:sz w:val="16"/>
                <w:szCs w:val="16"/>
              </w:rPr>
              <w:t>2</w:t>
            </w:r>
            <w:r w:rsidR="00425F13" w:rsidRPr="008D4F63">
              <w:rPr>
                <w:rFonts w:ascii="Arial" w:hAnsi="Arial" w:cs="Arial"/>
                <w:bCs/>
                <w:sz w:val="16"/>
                <w:szCs w:val="16"/>
              </w:rPr>
              <w:t xml:space="preserve">. What is the current value of the </w:t>
            </w:r>
            <w:r w:rsidR="004F654E">
              <w:rPr>
                <w:rFonts w:ascii="Arial" w:hAnsi="Arial" w:cs="Arial"/>
                <w:bCs/>
                <w:sz w:val="16"/>
                <w:szCs w:val="16"/>
              </w:rPr>
              <w:t>[animal type]</w:t>
            </w:r>
            <w:r w:rsidR="00425F13" w:rsidRPr="008D4F63">
              <w:rPr>
                <w:rFonts w:ascii="Arial" w:hAnsi="Arial" w:cs="Arial"/>
                <w:bCs/>
                <w:sz w:val="16"/>
                <w:szCs w:val="16"/>
              </w:rPr>
              <w:t xml:space="preserve">, if you sold all of them? </w:t>
            </w:r>
          </w:p>
          <w:p w14:paraId="087242D0" w14:textId="0FDD86FC" w:rsidR="00425F13" w:rsidRPr="008D4F63" w:rsidRDefault="004F654E" w:rsidP="004F654E">
            <w:pPr>
              <w:autoSpaceDE w:val="0"/>
              <w:snapToGrid w:val="0"/>
              <w:rPr>
                <w:rFonts w:ascii="Arial" w:hAnsi="Arial" w:cs="Arial"/>
                <w:sz w:val="16"/>
                <w:szCs w:val="16"/>
              </w:rPr>
            </w:pPr>
            <w:r w:rsidRPr="008D4F63">
              <w:rPr>
                <w:rFonts w:ascii="Arial" w:hAnsi="Arial" w:cs="Arial"/>
                <w:bCs/>
                <w:i/>
                <w:sz w:val="16"/>
                <w:szCs w:val="16"/>
              </w:rPr>
              <w:t>Indicate amount as a decimal value (in Ghana cedis and pesewas)</w:t>
            </w:r>
            <w:r w:rsidR="006755F1">
              <w:rPr>
                <w:rFonts w:ascii="Arial" w:hAnsi="Arial" w:cs="Arial"/>
                <w:bCs/>
                <w:i/>
                <w:sz w:val="16"/>
                <w:szCs w:val="16"/>
              </w:rPr>
              <w:t xml:space="preserve">. </w:t>
            </w:r>
            <w:r w:rsidRPr="008D4F63">
              <w:rPr>
                <w:rFonts w:ascii="Arial" w:hAnsi="Arial" w:cs="Arial"/>
                <w:bCs/>
                <w:i/>
                <w:sz w:val="16"/>
                <w:szCs w:val="16"/>
              </w:rPr>
              <w:t>For example, enter 2.50 for 2 Ghana cedis and 50 pesewas.</w:t>
            </w:r>
          </w:p>
        </w:tc>
        <w:tc>
          <w:tcPr>
            <w:tcW w:w="395" w:type="pct"/>
            <w:vAlign w:val="center"/>
          </w:tcPr>
          <w:p w14:paraId="2279DB10" w14:textId="77777777" w:rsidR="00425F13" w:rsidRPr="005A7BEF" w:rsidRDefault="00425F13" w:rsidP="005A7BEF">
            <w:pPr>
              <w:jc w:val="right"/>
              <w:rPr>
                <w:rFonts w:ascii="Arial" w:hAnsi="Arial" w:cs="Arial"/>
                <w:b/>
                <w:sz w:val="16"/>
                <w:szCs w:val="16"/>
              </w:rPr>
            </w:pPr>
          </w:p>
        </w:tc>
        <w:tc>
          <w:tcPr>
            <w:tcW w:w="305" w:type="pct"/>
            <w:vAlign w:val="center"/>
          </w:tcPr>
          <w:p w14:paraId="37D5C2D0" w14:textId="77777777" w:rsidR="00425F13" w:rsidRPr="005A7BEF" w:rsidRDefault="00425F13" w:rsidP="005A7BEF">
            <w:pPr>
              <w:jc w:val="right"/>
              <w:rPr>
                <w:rFonts w:ascii="Arial" w:hAnsi="Arial" w:cs="Arial"/>
                <w:b/>
                <w:sz w:val="16"/>
                <w:szCs w:val="16"/>
              </w:rPr>
            </w:pPr>
          </w:p>
        </w:tc>
        <w:tc>
          <w:tcPr>
            <w:tcW w:w="335" w:type="pct"/>
            <w:vAlign w:val="center"/>
          </w:tcPr>
          <w:p w14:paraId="1E9F82C7" w14:textId="77777777" w:rsidR="00425F13" w:rsidRPr="005A7BEF" w:rsidRDefault="00425F13" w:rsidP="005A7BEF">
            <w:pPr>
              <w:jc w:val="right"/>
              <w:rPr>
                <w:rFonts w:ascii="Arial" w:hAnsi="Arial" w:cs="Arial"/>
                <w:b/>
                <w:sz w:val="16"/>
                <w:szCs w:val="16"/>
              </w:rPr>
            </w:pPr>
          </w:p>
        </w:tc>
        <w:tc>
          <w:tcPr>
            <w:tcW w:w="304" w:type="pct"/>
            <w:vAlign w:val="center"/>
          </w:tcPr>
          <w:p w14:paraId="6868BE45" w14:textId="77777777" w:rsidR="00425F13" w:rsidRPr="005A7BEF" w:rsidRDefault="00425F13" w:rsidP="005A7BEF">
            <w:pPr>
              <w:jc w:val="right"/>
              <w:rPr>
                <w:rFonts w:ascii="Arial" w:hAnsi="Arial" w:cs="Arial"/>
                <w:b/>
                <w:sz w:val="16"/>
                <w:szCs w:val="16"/>
              </w:rPr>
            </w:pPr>
          </w:p>
        </w:tc>
        <w:tc>
          <w:tcPr>
            <w:tcW w:w="305" w:type="pct"/>
            <w:vAlign w:val="center"/>
          </w:tcPr>
          <w:p w14:paraId="15583CD4" w14:textId="77777777" w:rsidR="00425F13" w:rsidRPr="005A7BEF" w:rsidRDefault="00425F13" w:rsidP="005A7BEF">
            <w:pPr>
              <w:jc w:val="right"/>
              <w:rPr>
                <w:rFonts w:ascii="Arial" w:hAnsi="Arial" w:cs="Arial"/>
                <w:b/>
                <w:sz w:val="16"/>
                <w:szCs w:val="16"/>
              </w:rPr>
            </w:pPr>
          </w:p>
        </w:tc>
        <w:tc>
          <w:tcPr>
            <w:tcW w:w="335" w:type="pct"/>
            <w:vAlign w:val="center"/>
          </w:tcPr>
          <w:p w14:paraId="752249BC" w14:textId="77777777" w:rsidR="00425F13" w:rsidRPr="005A7BEF" w:rsidRDefault="00425F13" w:rsidP="005A7BEF">
            <w:pPr>
              <w:jc w:val="right"/>
              <w:rPr>
                <w:rFonts w:ascii="Arial" w:hAnsi="Arial" w:cs="Arial"/>
                <w:b/>
                <w:sz w:val="16"/>
                <w:szCs w:val="16"/>
              </w:rPr>
            </w:pPr>
          </w:p>
        </w:tc>
        <w:tc>
          <w:tcPr>
            <w:tcW w:w="427" w:type="pct"/>
            <w:vAlign w:val="center"/>
          </w:tcPr>
          <w:p w14:paraId="3F739E65" w14:textId="77777777" w:rsidR="00425F13" w:rsidRPr="005A7BEF" w:rsidRDefault="00425F13" w:rsidP="005A7BEF">
            <w:pPr>
              <w:jc w:val="right"/>
              <w:rPr>
                <w:rFonts w:ascii="Arial" w:hAnsi="Arial" w:cs="Arial"/>
                <w:b/>
                <w:sz w:val="16"/>
                <w:szCs w:val="16"/>
              </w:rPr>
            </w:pPr>
          </w:p>
        </w:tc>
        <w:tc>
          <w:tcPr>
            <w:tcW w:w="335" w:type="pct"/>
            <w:vAlign w:val="center"/>
          </w:tcPr>
          <w:p w14:paraId="51904E26" w14:textId="77777777" w:rsidR="00425F13" w:rsidRPr="005A7BEF" w:rsidRDefault="00425F13" w:rsidP="005A7BEF">
            <w:pPr>
              <w:jc w:val="right"/>
              <w:rPr>
                <w:rFonts w:ascii="Arial" w:hAnsi="Arial" w:cs="Arial"/>
                <w:b/>
                <w:sz w:val="16"/>
                <w:szCs w:val="16"/>
              </w:rPr>
            </w:pPr>
          </w:p>
        </w:tc>
        <w:tc>
          <w:tcPr>
            <w:tcW w:w="335" w:type="pct"/>
            <w:vAlign w:val="center"/>
          </w:tcPr>
          <w:p w14:paraId="2812F042" w14:textId="77777777" w:rsidR="00425F13" w:rsidRPr="005A7BEF" w:rsidRDefault="00425F13" w:rsidP="005A7BEF">
            <w:pPr>
              <w:jc w:val="right"/>
              <w:rPr>
                <w:rFonts w:ascii="Arial" w:hAnsi="Arial" w:cs="Arial"/>
                <w:b/>
                <w:sz w:val="16"/>
                <w:szCs w:val="16"/>
              </w:rPr>
            </w:pPr>
          </w:p>
        </w:tc>
        <w:tc>
          <w:tcPr>
            <w:tcW w:w="334" w:type="pct"/>
            <w:vAlign w:val="center"/>
          </w:tcPr>
          <w:p w14:paraId="7997CF64" w14:textId="77777777" w:rsidR="00425F13" w:rsidRPr="005A7BEF" w:rsidRDefault="00425F13" w:rsidP="005A7BEF">
            <w:pPr>
              <w:jc w:val="right"/>
              <w:rPr>
                <w:rFonts w:ascii="Arial" w:hAnsi="Arial" w:cs="Arial"/>
                <w:b/>
                <w:sz w:val="16"/>
                <w:szCs w:val="16"/>
              </w:rPr>
            </w:pPr>
          </w:p>
        </w:tc>
      </w:tr>
      <w:tr w:rsidR="00425F13" w:rsidRPr="005A7BEF" w14:paraId="2DCF2FAB" w14:textId="77777777" w:rsidTr="00DD14F4">
        <w:trPr>
          <w:trHeight w:val="764"/>
        </w:trPr>
        <w:tc>
          <w:tcPr>
            <w:tcW w:w="1589" w:type="pct"/>
          </w:tcPr>
          <w:p w14:paraId="18F4A35D" w14:textId="471D0528" w:rsidR="00425F13" w:rsidRDefault="00F809BF" w:rsidP="005A7BEF">
            <w:pPr>
              <w:autoSpaceDE w:val="0"/>
              <w:snapToGrid w:val="0"/>
              <w:rPr>
                <w:rFonts w:ascii="Arial" w:hAnsi="Arial" w:cs="Arial"/>
                <w:bCs/>
                <w:sz w:val="16"/>
                <w:szCs w:val="16"/>
              </w:rPr>
            </w:pPr>
            <w:r w:rsidRPr="008D4F63">
              <w:rPr>
                <w:rFonts w:ascii="Arial" w:hAnsi="Arial" w:cs="Arial"/>
                <w:bCs/>
                <w:sz w:val="16"/>
                <w:szCs w:val="16"/>
              </w:rPr>
              <w:t>3</w:t>
            </w:r>
            <w:r w:rsidR="00425F13" w:rsidRPr="008D4F63">
              <w:rPr>
                <w:rFonts w:ascii="Arial" w:hAnsi="Arial" w:cs="Arial"/>
                <w:bCs/>
                <w:sz w:val="16"/>
                <w:szCs w:val="16"/>
              </w:rPr>
              <w:t>. In the last 12 months, have you spent money to maintain th</w:t>
            </w:r>
            <w:r w:rsidR="004F654E">
              <w:rPr>
                <w:rFonts w:ascii="Arial" w:hAnsi="Arial" w:cs="Arial"/>
                <w:bCs/>
                <w:sz w:val="16"/>
                <w:szCs w:val="16"/>
              </w:rPr>
              <w:t>e [animal type] owned by this household</w:t>
            </w:r>
            <w:r w:rsidR="00425F13" w:rsidRPr="008D4F63">
              <w:rPr>
                <w:rFonts w:ascii="Arial" w:hAnsi="Arial" w:cs="Arial"/>
                <w:bCs/>
                <w:sz w:val="16"/>
                <w:szCs w:val="16"/>
              </w:rPr>
              <w:t>?</w:t>
            </w:r>
          </w:p>
          <w:p w14:paraId="2184ED58" w14:textId="77777777" w:rsidR="004F654E" w:rsidRPr="008D4F63" w:rsidRDefault="004F654E" w:rsidP="005A7BEF">
            <w:pPr>
              <w:autoSpaceDE w:val="0"/>
              <w:snapToGrid w:val="0"/>
              <w:rPr>
                <w:rFonts w:ascii="Arial" w:hAnsi="Arial" w:cs="Arial"/>
                <w:bCs/>
                <w:sz w:val="16"/>
                <w:szCs w:val="16"/>
              </w:rPr>
            </w:pPr>
          </w:p>
          <w:p w14:paraId="7C2BF65B" w14:textId="40902B3E" w:rsidR="00425F13" w:rsidRPr="008D4F63" w:rsidRDefault="00425F13" w:rsidP="005A7BEF">
            <w:pPr>
              <w:autoSpaceDE w:val="0"/>
              <w:snapToGrid w:val="0"/>
              <w:rPr>
                <w:rFonts w:ascii="Arial" w:hAnsi="Arial" w:cs="Arial"/>
                <w:sz w:val="16"/>
                <w:szCs w:val="16"/>
              </w:rPr>
            </w:pPr>
            <w:r w:rsidRPr="008D4F63">
              <w:rPr>
                <w:rFonts w:ascii="Arial" w:hAnsi="Arial" w:cs="Arial"/>
                <w:bCs/>
                <w:sz w:val="16"/>
                <w:szCs w:val="16"/>
              </w:rPr>
              <w:t xml:space="preserve">1. Yes         5. No &gt;&gt; </w:t>
            </w:r>
            <w:r w:rsidR="006755F1">
              <w:rPr>
                <w:rFonts w:ascii="Arial" w:hAnsi="Arial" w:cs="Arial"/>
                <w:bCs/>
                <w:sz w:val="16"/>
                <w:szCs w:val="16"/>
              </w:rPr>
              <w:t>11a</w:t>
            </w:r>
          </w:p>
        </w:tc>
        <w:tc>
          <w:tcPr>
            <w:tcW w:w="395" w:type="pct"/>
            <w:vAlign w:val="center"/>
          </w:tcPr>
          <w:p w14:paraId="3D96FD84" w14:textId="77777777" w:rsidR="00425F13" w:rsidRPr="005A7BEF" w:rsidRDefault="00425F13" w:rsidP="005A7BEF">
            <w:pPr>
              <w:rPr>
                <w:rFonts w:ascii="Arial" w:hAnsi="Arial" w:cs="Arial"/>
                <w:b/>
                <w:bCs/>
                <w:sz w:val="16"/>
                <w:szCs w:val="16"/>
              </w:rPr>
            </w:pPr>
          </w:p>
        </w:tc>
        <w:tc>
          <w:tcPr>
            <w:tcW w:w="305" w:type="pct"/>
            <w:vAlign w:val="center"/>
          </w:tcPr>
          <w:p w14:paraId="64887F8D" w14:textId="77777777" w:rsidR="00425F13" w:rsidRPr="005A7BEF" w:rsidRDefault="00425F13" w:rsidP="005A7BEF">
            <w:pPr>
              <w:rPr>
                <w:rFonts w:ascii="Arial" w:hAnsi="Arial" w:cs="Arial"/>
                <w:b/>
                <w:bCs/>
                <w:sz w:val="16"/>
                <w:szCs w:val="16"/>
              </w:rPr>
            </w:pPr>
          </w:p>
        </w:tc>
        <w:tc>
          <w:tcPr>
            <w:tcW w:w="335" w:type="pct"/>
            <w:vAlign w:val="center"/>
          </w:tcPr>
          <w:p w14:paraId="639232D1" w14:textId="77777777" w:rsidR="00425F13" w:rsidRPr="005A7BEF" w:rsidRDefault="00425F13" w:rsidP="005A7BEF">
            <w:pPr>
              <w:rPr>
                <w:rFonts w:ascii="Arial" w:hAnsi="Arial" w:cs="Arial"/>
                <w:b/>
                <w:bCs/>
                <w:sz w:val="16"/>
                <w:szCs w:val="16"/>
              </w:rPr>
            </w:pPr>
          </w:p>
        </w:tc>
        <w:tc>
          <w:tcPr>
            <w:tcW w:w="304" w:type="pct"/>
            <w:vAlign w:val="center"/>
          </w:tcPr>
          <w:p w14:paraId="7AB459A8" w14:textId="77777777" w:rsidR="00425F13" w:rsidRPr="005A7BEF" w:rsidRDefault="00425F13" w:rsidP="005A7BEF">
            <w:pPr>
              <w:rPr>
                <w:rFonts w:ascii="Arial" w:hAnsi="Arial" w:cs="Arial"/>
                <w:b/>
                <w:bCs/>
                <w:sz w:val="16"/>
                <w:szCs w:val="16"/>
              </w:rPr>
            </w:pPr>
          </w:p>
        </w:tc>
        <w:tc>
          <w:tcPr>
            <w:tcW w:w="305" w:type="pct"/>
            <w:vAlign w:val="center"/>
          </w:tcPr>
          <w:p w14:paraId="73E08B26" w14:textId="77777777" w:rsidR="00425F13" w:rsidRPr="005A7BEF" w:rsidRDefault="00425F13" w:rsidP="005A7BEF">
            <w:pPr>
              <w:rPr>
                <w:rFonts w:ascii="Arial" w:hAnsi="Arial" w:cs="Arial"/>
                <w:b/>
                <w:bCs/>
                <w:sz w:val="16"/>
                <w:szCs w:val="16"/>
              </w:rPr>
            </w:pPr>
          </w:p>
        </w:tc>
        <w:tc>
          <w:tcPr>
            <w:tcW w:w="335" w:type="pct"/>
            <w:vAlign w:val="center"/>
          </w:tcPr>
          <w:p w14:paraId="08471A3C" w14:textId="77777777" w:rsidR="00425F13" w:rsidRPr="005A7BEF" w:rsidRDefault="00425F13" w:rsidP="005A7BEF">
            <w:pPr>
              <w:rPr>
                <w:rFonts w:ascii="Arial" w:hAnsi="Arial" w:cs="Arial"/>
                <w:b/>
                <w:bCs/>
                <w:sz w:val="16"/>
                <w:szCs w:val="16"/>
              </w:rPr>
            </w:pPr>
          </w:p>
        </w:tc>
        <w:tc>
          <w:tcPr>
            <w:tcW w:w="427" w:type="pct"/>
            <w:vAlign w:val="center"/>
          </w:tcPr>
          <w:p w14:paraId="2AC612CA" w14:textId="77777777" w:rsidR="00425F13" w:rsidRPr="005A7BEF" w:rsidRDefault="00425F13" w:rsidP="005A7BEF">
            <w:pPr>
              <w:rPr>
                <w:rFonts w:ascii="Arial" w:hAnsi="Arial" w:cs="Arial"/>
                <w:b/>
                <w:bCs/>
                <w:sz w:val="16"/>
                <w:szCs w:val="16"/>
              </w:rPr>
            </w:pPr>
          </w:p>
        </w:tc>
        <w:tc>
          <w:tcPr>
            <w:tcW w:w="335" w:type="pct"/>
            <w:vAlign w:val="center"/>
          </w:tcPr>
          <w:p w14:paraId="0BCBA28F" w14:textId="77777777" w:rsidR="00425F13" w:rsidRPr="005A7BEF" w:rsidRDefault="00425F13" w:rsidP="005A7BEF">
            <w:pPr>
              <w:rPr>
                <w:rFonts w:ascii="Arial" w:hAnsi="Arial" w:cs="Arial"/>
                <w:b/>
                <w:sz w:val="16"/>
                <w:szCs w:val="16"/>
              </w:rPr>
            </w:pPr>
          </w:p>
        </w:tc>
        <w:tc>
          <w:tcPr>
            <w:tcW w:w="335" w:type="pct"/>
            <w:vAlign w:val="center"/>
          </w:tcPr>
          <w:p w14:paraId="1E27ECE4" w14:textId="77777777" w:rsidR="00425F13" w:rsidRPr="005A7BEF" w:rsidRDefault="00425F13" w:rsidP="005A7BEF">
            <w:pPr>
              <w:rPr>
                <w:rFonts w:ascii="Arial" w:hAnsi="Arial" w:cs="Arial"/>
                <w:b/>
                <w:bCs/>
                <w:sz w:val="16"/>
                <w:szCs w:val="16"/>
              </w:rPr>
            </w:pPr>
          </w:p>
        </w:tc>
        <w:tc>
          <w:tcPr>
            <w:tcW w:w="334" w:type="pct"/>
            <w:vAlign w:val="center"/>
          </w:tcPr>
          <w:p w14:paraId="7CB7AF5B" w14:textId="77777777" w:rsidR="00425F13" w:rsidRPr="005A7BEF" w:rsidRDefault="00425F13" w:rsidP="005A7BEF">
            <w:pPr>
              <w:rPr>
                <w:rFonts w:ascii="Arial" w:hAnsi="Arial" w:cs="Arial"/>
                <w:b/>
                <w:bCs/>
                <w:sz w:val="16"/>
                <w:szCs w:val="16"/>
              </w:rPr>
            </w:pPr>
          </w:p>
        </w:tc>
      </w:tr>
      <w:tr w:rsidR="00425F13" w:rsidRPr="005A7BEF" w14:paraId="24B495B7" w14:textId="77777777" w:rsidTr="00DD14F4">
        <w:trPr>
          <w:trHeight w:val="392"/>
        </w:trPr>
        <w:tc>
          <w:tcPr>
            <w:tcW w:w="1589" w:type="pct"/>
          </w:tcPr>
          <w:p w14:paraId="00648579" w14:textId="5BD60B77" w:rsidR="00425F13" w:rsidRPr="008D4F63" w:rsidRDefault="00F809BF" w:rsidP="005A7BEF">
            <w:pPr>
              <w:autoSpaceDE w:val="0"/>
              <w:snapToGrid w:val="0"/>
              <w:rPr>
                <w:rFonts w:ascii="Arial" w:hAnsi="Arial" w:cs="Arial"/>
                <w:bCs/>
                <w:sz w:val="16"/>
                <w:szCs w:val="16"/>
              </w:rPr>
            </w:pPr>
            <w:r w:rsidRPr="008D4F63">
              <w:rPr>
                <w:rFonts w:ascii="Arial" w:hAnsi="Arial" w:cs="Arial"/>
                <w:bCs/>
                <w:sz w:val="16"/>
                <w:szCs w:val="16"/>
              </w:rPr>
              <w:t>4</w:t>
            </w:r>
            <w:r w:rsidR="00425F13" w:rsidRPr="008D4F63">
              <w:rPr>
                <w:rFonts w:ascii="Arial" w:hAnsi="Arial" w:cs="Arial"/>
                <w:bCs/>
                <w:sz w:val="16"/>
                <w:szCs w:val="16"/>
              </w:rPr>
              <w:t xml:space="preserve">. How much have you spent on </w:t>
            </w:r>
            <w:r w:rsidR="00425F13" w:rsidRPr="00842F8E">
              <w:rPr>
                <w:rFonts w:ascii="Arial" w:hAnsi="Arial" w:cs="Arial"/>
                <w:b/>
                <w:bCs/>
                <w:sz w:val="16"/>
                <w:szCs w:val="16"/>
                <w:u w:val="single"/>
              </w:rPr>
              <w:t xml:space="preserve">fodder/ feed </w:t>
            </w:r>
            <w:r w:rsidR="008B2F94">
              <w:rPr>
                <w:rFonts w:ascii="Arial" w:hAnsi="Arial" w:cs="Arial"/>
                <w:b/>
                <w:bCs/>
                <w:sz w:val="16"/>
                <w:szCs w:val="16"/>
                <w:u w:val="single"/>
              </w:rPr>
              <w:t xml:space="preserve">that is </w:t>
            </w:r>
            <w:r w:rsidR="00425F13" w:rsidRPr="00842F8E">
              <w:rPr>
                <w:rFonts w:ascii="Arial" w:hAnsi="Arial" w:cs="Arial"/>
                <w:b/>
                <w:bCs/>
                <w:sz w:val="16"/>
                <w:szCs w:val="16"/>
                <w:u w:val="single"/>
              </w:rPr>
              <w:t>produced outside your home</w:t>
            </w:r>
            <w:r w:rsidR="00425F13" w:rsidRPr="008D4F63">
              <w:rPr>
                <w:rFonts w:ascii="Arial" w:hAnsi="Arial" w:cs="Arial"/>
                <w:bCs/>
                <w:sz w:val="16"/>
                <w:szCs w:val="16"/>
              </w:rPr>
              <w:t xml:space="preserve"> in the last 12 months? </w:t>
            </w:r>
          </w:p>
          <w:p w14:paraId="2B6117F9" w14:textId="3F5B9883" w:rsidR="00425F13" w:rsidRPr="008D4F63" w:rsidRDefault="004F654E" w:rsidP="005A7BEF">
            <w:pPr>
              <w:rPr>
                <w:rFonts w:ascii="Arial" w:hAnsi="Arial" w:cs="Arial"/>
                <w:i/>
                <w:sz w:val="16"/>
                <w:szCs w:val="16"/>
              </w:rPr>
            </w:pPr>
            <w:r w:rsidRPr="008D4F63">
              <w:rPr>
                <w:rFonts w:ascii="Arial" w:hAnsi="Arial" w:cs="Arial"/>
                <w:bCs/>
                <w:i/>
                <w:sz w:val="16"/>
                <w:szCs w:val="16"/>
              </w:rPr>
              <w:t>Indicate amount as a decimal value (in Ghana cedis and pesewas). For example, enter 2.50 for 2 Ghana cedis and 50 pesewas.</w:t>
            </w:r>
          </w:p>
        </w:tc>
        <w:tc>
          <w:tcPr>
            <w:tcW w:w="395" w:type="pct"/>
            <w:vAlign w:val="center"/>
          </w:tcPr>
          <w:p w14:paraId="46E17AF5" w14:textId="77777777" w:rsidR="00425F13" w:rsidRPr="005A7BEF" w:rsidRDefault="00425F13" w:rsidP="005A7BEF">
            <w:pPr>
              <w:jc w:val="right"/>
              <w:rPr>
                <w:rFonts w:ascii="Arial" w:hAnsi="Arial" w:cs="Arial"/>
                <w:b/>
                <w:sz w:val="16"/>
                <w:szCs w:val="16"/>
              </w:rPr>
            </w:pPr>
          </w:p>
        </w:tc>
        <w:tc>
          <w:tcPr>
            <w:tcW w:w="305" w:type="pct"/>
            <w:vAlign w:val="center"/>
          </w:tcPr>
          <w:p w14:paraId="5336E683" w14:textId="77777777" w:rsidR="00425F13" w:rsidRPr="005A7BEF" w:rsidRDefault="00425F13" w:rsidP="005A7BEF">
            <w:pPr>
              <w:jc w:val="right"/>
              <w:rPr>
                <w:rFonts w:ascii="Arial" w:hAnsi="Arial" w:cs="Arial"/>
                <w:b/>
                <w:sz w:val="16"/>
                <w:szCs w:val="16"/>
              </w:rPr>
            </w:pPr>
          </w:p>
        </w:tc>
        <w:tc>
          <w:tcPr>
            <w:tcW w:w="335" w:type="pct"/>
            <w:vAlign w:val="center"/>
          </w:tcPr>
          <w:p w14:paraId="7C3623CD" w14:textId="77777777" w:rsidR="00425F13" w:rsidRPr="005A7BEF" w:rsidRDefault="00425F13" w:rsidP="005A7BEF">
            <w:pPr>
              <w:jc w:val="right"/>
              <w:rPr>
                <w:rFonts w:ascii="Arial" w:hAnsi="Arial" w:cs="Arial"/>
                <w:b/>
                <w:sz w:val="16"/>
                <w:szCs w:val="16"/>
              </w:rPr>
            </w:pPr>
          </w:p>
        </w:tc>
        <w:tc>
          <w:tcPr>
            <w:tcW w:w="304" w:type="pct"/>
            <w:vAlign w:val="center"/>
          </w:tcPr>
          <w:p w14:paraId="4408651C" w14:textId="77777777" w:rsidR="00425F13" w:rsidRPr="005A7BEF" w:rsidRDefault="00425F13" w:rsidP="005A7BEF">
            <w:pPr>
              <w:jc w:val="right"/>
              <w:rPr>
                <w:rFonts w:ascii="Arial" w:hAnsi="Arial" w:cs="Arial"/>
                <w:b/>
                <w:sz w:val="16"/>
                <w:szCs w:val="16"/>
              </w:rPr>
            </w:pPr>
          </w:p>
        </w:tc>
        <w:tc>
          <w:tcPr>
            <w:tcW w:w="305" w:type="pct"/>
            <w:vAlign w:val="center"/>
          </w:tcPr>
          <w:p w14:paraId="111BC3E8" w14:textId="77777777" w:rsidR="00425F13" w:rsidRPr="005A7BEF" w:rsidRDefault="00425F13" w:rsidP="005A7BEF">
            <w:pPr>
              <w:jc w:val="right"/>
              <w:rPr>
                <w:rFonts w:ascii="Arial" w:hAnsi="Arial" w:cs="Arial"/>
                <w:b/>
                <w:sz w:val="16"/>
                <w:szCs w:val="16"/>
              </w:rPr>
            </w:pPr>
          </w:p>
        </w:tc>
        <w:tc>
          <w:tcPr>
            <w:tcW w:w="335" w:type="pct"/>
            <w:vAlign w:val="center"/>
          </w:tcPr>
          <w:p w14:paraId="713761DC" w14:textId="77777777" w:rsidR="00425F13" w:rsidRPr="005A7BEF" w:rsidRDefault="00425F13" w:rsidP="005A7BEF">
            <w:pPr>
              <w:jc w:val="right"/>
              <w:rPr>
                <w:rFonts w:ascii="Arial" w:hAnsi="Arial" w:cs="Arial"/>
                <w:b/>
                <w:sz w:val="16"/>
                <w:szCs w:val="16"/>
              </w:rPr>
            </w:pPr>
          </w:p>
        </w:tc>
        <w:tc>
          <w:tcPr>
            <w:tcW w:w="427" w:type="pct"/>
            <w:vAlign w:val="center"/>
          </w:tcPr>
          <w:p w14:paraId="74B2392B" w14:textId="77777777" w:rsidR="00425F13" w:rsidRPr="005A7BEF" w:rsidRDefault="00425F13" w:rsidP="005A7BEF">
            <w:pPr>
              <w:jc w:val="right"/>
              <w:rPr>
                <w:rFonts w:ascii="Arial" w:hAnsi="Arial" w:cs="Arial"/>
                <w:b/>
                <w:sz w:val="16"/>
                <w:szCs w:val="16"/>
              </w:rPr>
            </w:pPr>
          </w:p>
        </w:tc>
        <w:tc>
          <w:tcPr>
            <w:tcW w:w="335" w:type="pct"/>
            <w:vAlign w:val="center"/>
          </w:tcPr>
          <w:p w14:paraId="74481763" w14:textId="77777777" w:rsidR="00425F13" w:rsidRPr="005A7BEF" w:rsidRDefault="00425F13" w:rsidP="005A7BEF">
            <w:pPr>
              <w:jc w:val="right"/>
              <w:rPr>
                <w:rFonts w:ascii="Arial" w:hAnsi="Arial" w:cs="Arial"/>
                <w:b/>
                <w:sz w:val="16"/>
                <w:szCs w:val="16"/>
              </w:rPr>
            </w:pPr>
          </w:p>
        </w:tc>
        <w:tc>
          <w:tcPr>
            <w:tcW w:w="335" w:type="pct"/>
            <w:vAlign w:val="center"/>
          </w:tcPr>
          <w:p w14:paraId="0CB6190B" w14:textId="77777777" w:rsidR="00425F13" w:rsidRPr="005A7BEF" w:rsidRDefault="00425F13" w:rsidP="005A7BEF">
            <w:pPr>
              <w:jc w:val="right"/>
              <w:rPr>
                <w:rFonts w:ascii="Arial" w:hAnsi="Arial" w:cs="Arial"/>
                <w:b/>
                <w:sz w:val="16"/>
                <w:szCs w:val="16"/>
              </w:rPr>
            </w:pPr>
          </w:p>
        </w:tc>
        <w:tc>
          <w:tcPr>
            <w:tcW w:w="334" w:type="pct"/>
            <w:vAlign w:val="center"/>
          </w:tcPr>
          <w:p w14:paraId="40EB7A03" w14:textId="77777777" w:rsidR="00425F13" w:rsidRPr="005A7BEF" w:rsidRDefault="00425F13" w:rsidP="005A7BEF">
            <w:pPr>
              <w:jc w:val="right"/>
              <w:rPr>
                <w:rFonts w:ascii="Arial" w:hAnsi="Arial" w:cs="Arial"/>
                <w:b/>
                <w:sz w:val="16"/>
                <w:szCs w:val="16"/>
              </w:rPr>
            </w:pPr>
          </w:p>
        </w:tc>
      </w:tr>
      <w:tr w:rsidR="00425F13" w:rsidRPr="005A7BEF" w14:paraId="75C9D684" w14:textId="77777777" w:rsidTr="00DD14F4">
        <w:trPr>
          <w:trHeight w:val="416"/>
        </w:trPr>
        <w:tc>
          <w:tcPr>
            <w:tcW w:w="1589" w:type="pct"/>
          </w:tcPr>
          <w:p w14:paraId="3EE0520A" w14:textId="568444D5" w:rsidR="00425F13" w:rsidRPr="008D4F63" w:rsidRDefault="00F809BF" w:rsidP="005A7BEF">
            <w:pPr>
              <w:autoSpaceDE w:val="0"/>
              <w:snapToGrid w:val="0"/>
              <w:rPr>
                <w:rFonts w:ascii="Arial" w:hAnsi="Arial" w:cs="Arial"/>
                <w:bCs/>
                <w:sz w:val="16"/>
                <w:szCs w:val="16"/>
              </w:rPr>
            </w:pPr>
            <w:r w:rsidRPr="008D4F63">
              <w:rPr>
                <w:rFonts w:ascii="Arial" w:hAnsi="Arial" w:cs="Arial"/>
                <w:bCs/>
                <w:sz w:val="16"/>
                <w:szCs w:val="16"/>
              </w:rPr>
              <w:t>5</w:t>
            </w:r>
            <w:r w:rsidR="00425F13" w:rsidRPr="008D4F63">
              <w:rPr>
                <w:rFonts w:ascii="Arial" w:hAnsi="Arial" w:cs="Arial"/>
                <w:bCs/>
                <w:sz w:val="16"/>
                <w:szCs w:val="16"/>
              </w:rPr>
              <w:t xml:space="preserve">. How much has been spent on </w:t>
            </w:r>
            <w:r w:rsidR="00425F13" w:rsidRPr="00842F8E">
              <w:rPr>
                <w:rFonts w:ascii="Arial" w:hAnsi="Arial" w:cs="Arial"/>
                <w:b/>
                <w:bCs/>
                <w:sz w:val="16"/>
                <w:szCs w:val="16"/>
                <w:u w:val="single"/>
              </w:rPr>
              <w:t>veterinary expense</w:t>
            </w:r>
            <w:r w:rsidR="004F654E" w:rsidRPr="00842F8E">
              <w:rPr>
                <w:rFonts w:ascii="Arial" w:hAnsi="Arial" w:cs="Arial"/>
                <w:b/>
                <w:bCs/>
                <w:sz w:val="16"/>
                <w:szCs w:val="16"/>
                <w:u w:val="single"/>
              </w:rPr>
              <w:t>s</w:t>
            </w:r>
            <w:r w:rsidR="004F654E">
              <w:rPr>
                <w:rFonts w:ascii="Arial" w:hAnsi="Arial" w:cs="Arial"/>
                <w:bCs/>
                <w:sz w:val="16"/>
                <w:szCs w:val="16"/>
              </w:rPr>
              <w:t xml:space="preserve"> </w:t>
            </w:r>
            <w:r w:rsidR="00425F13" w:rsidRPr="008D4F63">
              <w:rPr>
                <w:rFonts w:ascii="Arial" w:hAnsi="Arial" w:cs="Arial"/>
                <w:bCs/>
                <w:sz w:val="16"/>
                <w:szCs w:val="16"/>
              </w:rPr>
              <w:t>in the last 12 months?</w:t>
            </w:r>
          </w:p>
          <w:p w14:paraId="3EB82B31" w14:textId="2B51843C" w:rsidR="00425F13" w:rsidRPr="008D4F63" w:rsidRDefault="004F654E" w:rsidP="005A7BEF">
            <w:pPr>
              <w:rPr>
                <w:rFonts w:ascii="Arial" w:hAnsi="Arial" w:cs="Arial"/>
                <w:i/>
                <w:sz w:val="16"/>
                <w:szCs w:val="16"/>
              </w:rPr>
            </w:pPr>
            <w:r w:rsidRPr="008D4F63">
              <w:rPr>
                <w:rFonts w:ascii="Arial" w:hAnsi="Arial" w:cs="Arial"/>
                <w:bCs/>
                <w:i/>
                <w:sz w:val="16"/>
                <w:szCs w:val="16"/>
              </w:rPr>
              <w:lastRenderedPageBreak/>
              <w:t>Indicate amount as a decimal value (in Ghana cedis and pesewas). For example, enter 2.50 for 2 Ghana cedis and 50 pesewas.</w:t>
            </w:r>
          </w:p>
        </w:tc>
        <w:tc>
          <w:tcPr>
            <w:tcW w:w="395" w:type="pct"/>
            <w:vAlign w:val="center"/>
          </w:tcPr>
          <w:p w14:paraId="3A5DBD4F" w14:textId="77777777" w:rsidR="00425F13" w:rsidRPr="005A7BEF" w:rsidRDefault="00425F13" w:rsidP="005A7BEF">
            <w:pPr>
              <w:jc w:val="right"/>
              <w:rPr>
                <w:rFonts w:ascii="Arial" w:hAnsi="Arial" w:cs="Arial"/>
                <w:b/>
                <w:sz w:val="16"/>
                <w:szCs w:val="16"/>
              </w:rPr>
            </w:pPr>
          </w:p>
        </w:tc>
        <w:tc>
          <w:tcPr>
            <w:tcW w:w="305" w:type="pct"/>
            <w:vAlign w:val="center"/>
          </w:tcPr>
          <w:p w14:paraId="3934569E" w14:textId="77777777" w:rsidR="00425F13" w:rsidRPr="005A7BEF" w:rsidRDefault="00425F13" w:rsidP="005A7BEF">
            <w:pPr>
              <w:jc w:val="right"/>
              <w:rPr>
                <w:rFonts w:ascii="Arial" w:hAnsi="Arial" w:cs="Arial"/>
                <w:b/>
                <w:sz w:val="16"/>
                <w:szCs w:val="16"/>
              </w:rPr>
            </w:pPr>
          </w:p>
        </w:tc>
        <w:tc>
          <w:tcPr>
            <w:tcW w:w="335" w:type="pct"/>
            <w:vAlign w:val="center"/>
          </w:tcPr>
          <w:p w14:paraId="27EBB9DA" w14:textId="77777777" w:rsidR="00425F13" w:rsidRPr="005A7BEF" w:rsidRDefault="00425F13" w:rsidP="005A7BEF">
            <w:pPr>
              <w:jc w:val="right"/>
              <w:rPr>
                <w:rFonts w:ascii="Arial" w:hAnsi="Arial" w:cs="Arial"/>
                <w:b/>
                <w:sz w:val="16"/>
                <w:szCs w:val="16"/>
              </w:rPr>
            </w:pPr>
          </w:p>
        </w:tc>
        <w:tc>
          <w:tcPr>
            <w:tcW w:w="304" w:type="pct"/>
            <w:vAlign w:val="center"/>
          </w:tcPr>
          <w:p w14:paraId="19459A7E" w14:textId="77777777" w:rsidR="00425F13" w:rsidRPr="005A7BEF" w:rsidRDefault="00425F13" w:rsidP="005A7BEF">
            <w:pPr>
              <w:jc w:val="right"/>
              <w:rPr>
                <w:rFonts w:ascii="Arial" w:hAnsi="Arial" w:cs="Arial"/>
                <w:b/>
                <w:sz w:val="16"/>
                <w:szCs w:val="16"/>
              </w:rPr>
            </w:pPr>
          </w:p>
        </w:tc>
        <w:tc>
          <w:tcPr>
            <w:tcW w:w="305" w:type="pct"/>
            <w:vAlign w:val="center"/>
          </w:tcPr>
          <w:p w14:paraId="1E449364" w14:textId="77777777" w:rsidR="00425F13" w:rsidRPr="005A7BEF" w:rsidRDefault="00425F13" w:rsidP="005A7BEF">
            <w:pPr>
              <w:jc w:val="right"/>
              <w:rPr>
                <w:rFonts w:ascii="Arial" w:hAnsi="Arial" w:cs="Arial"/>
                <w:b/>
                <w:sz w:val="16"/>
                <w:szCs w:val="16"/>
              </w:rPr>
            </w:pPr>
          </w:p>
        </w:tc>
        <w:tc>
          <w:tcPr>
            <w:tcW w:w="335" w:type="pct"/>
            <w:vAlign w:val="center"/>
          </w:tcPr>
          <w:p w14:paraId="47D71EF9" w14:textId="77777777" w:rsidR="00425F13" w:rsidRPr="005A7BEF" w:rsidRDefault="00425F13" w:rsidP="005A7BEF">
            <w:pPr>
              <w:jc w:val="right"/>
              <w:rPr>
                <w:rFonts w:ascii="Arial" w:hAnsi="Arial" w:cs="Arial"/>
                <w:b/>
                <w:sz w:val="16"/>
                <w:szCs w:val="16"/>
              </w:rPr>
            </w:pPr>
          </w:p>
        </w:tc>
        <w:tc>
          <w:tcPr>
            <w:tcW w:w="427" w:type="pct"/>
            <w:vAlign w:val="center"/>
          </w:tcPr>
          <w:p w14:paraId="22CC006A" w14:textId="77777777" w:rsidR="00425F13" w:rsidRPr="005A7BEF" w:rsidRDefault="00425F13" w:rsidP="005A7BEF">
            <w:pPr>
              <w:jc w:val="right"/>
              <w:rPr>
                <w:rFonts w:ascii="Arial" w:hAnsi="Arial" w:cs="Arial"/>
                <w:b/>
                <w:sz w:val="16"/>
                <w:szCs w:val="16"/>
              </w:rPr>
            </w:pPr>
          </w:p>
        </w:tc>
        <w:tc>
          <w:tcPr>
            <w:tcW w:w="335" w:type="pct"/>
            <w:vAlign w:val="center"/>
          </w:tcPr>
          <w:p w14:paraId="0738A0B4" w14:textId="77777777" w:rsidR="00425F13" w:rsidRPr="005A7BEF" w:rsidRDefault="00425F13" w:rsidP="005A7BEF">
            <w:pPr>
              <w:jc w:val="right"/>
              <w:rPr>
                <w:rFonts w:ascii="Arial" w:hAnsi="Arial" w:cs="Arial"/>
                <w:b/>
                <w:sz w:val="16"/>
                <w:szCs w:val="16"/>
              </w:rPr>
            </w:pPr>
          </w:p>
        </w:tc>
        <w:tc>
          <w:tcPr>
            <w:tcW w:w="335" w:type="pct"/>
            <w:vAlign w:val="center"/>
          </w:tcPr>
          <w:p w14:paraId="2279C3BA" w14:textId="77777777" w:rsidR="00425F13" w:rsidRPr="005A7BEF" w:rsidRDefault="00425F13" w:rsidP="005A7BEF">
            <w:pPr>
              <w:jc w:val="right"/>
              <w:rPr>
                <w:rFonts w:ascii="Arial" w:hAnsi="Arial" w:cs="Arial"/>
                <w:b/>
                <w:sz w:val="16"/>
                <w:szCs w:val="16"/>
              </w:rPr>
            </w:pPr>
          </w:p>
        </w:tc>
        <w:tc>
          <w:tcPr>
            <w:tcW w:w="334" w:type="pct"/>
            <w:vAlign w:val="center"/>
          </w:tcPr>
          <w:p w14:paraId="34568219" w14:textId="77777777" w:rsidR="00425F13" w:rsidRPr="005A7BEF" w:rsidRDefault="00425F13" w:rsidP="005A7BEF">
            <w:pPr>
              <w:jc w:val="right"/>
              <w:rPr>
                <w:rFonts w:ascii="Arial" w:hAnsi="Arial" w:cs="Arial"/>
                <w:b/>
                <w:sz w:val="16"/>
                <w:szCs w:val="16"/>
              </w:rPr>
            </w:pPr>
          </w:p>
        </w:tc>
      </w:tr>
      <w:tr w:rsidR="00425F13" w:rsidRPr="005A7BEF" w14:paraId="3A30FA63" w14:textId="77777777" w:rsidTr="00DD14F4">
        <w:trPr>
          <w:trHeight w:val="416"/>
        </w:trPr>
        <w:tc>
          <w:tcPr>
            <w:tcW w:w="1589" w:type="pct"/>
          </w:tcPr>
          <w:p w14:paraId="5B377332" w14:textId="5A81DFC5" w:rsidR="00425F13" w:rsidRPr="008D4F63" w:rsidRDefault="00F809BF" w:rsidP="005A7BEF">
            <w:pPr>
              <w:autoSpaceDE w:val="0"/>
              <w:snapToGrid w:val="0"/>
              <w:rPr>
                <w:rFonts w:ascii="Arial" w:hAnsi="Arial" w:cs="Arial"/>
                <w:bCs/>
                <w:sz w:val="16"/>
                <w:szCs w:val="16"/>
              </w:rPr>
            </w:pPr>
            <w:r w:rsidRPr="008D4F63">
              <w:rPr>
                <w:rFonts w:ascii="Arial" w:hAnsi="Arial" w:cs="Arial"/>
                <w:bCs/>
                <w:sz w:val="16"/>
                <w:szCs w:val="16"/>
              </w:rPr>
              <w:t>6</w:t>
            </w:r>
            <w:r w:rsidR="00425F13" w:rsidRPr="008D4F63">
              <w:rPr>
                <w:rFonts w:ascii="Arial" w:hAnsi="Arial" w:cs="Arial"/>
                <w:bCs/>
                <w:sz w:val="16"/>
                <w:szCs w:val="16"/>
              </w:rPr>
              <w:t xml:space="preserve">. How much has been spent on </w:t>
            </w:r>
            <w:r w:rsidR="00425F13" w:rsidRPr="00842F8E">
              <w:rPr>
                <w:rFonts w:ascii="Arial" w:hAnsi="Arial" w:cs="Arial"/>
                <w:b/>
                <w:bCs/>
                <w:sz w:val="16"/>
                <w:szCs w:val="16"/>
              </w:rPr>
              <w:t>enclosure, shelter, restraint and related expenses</w:t>
            </w:r>
            <w:r w:rsidR="00425F13" w:rsidRPr="008D4F63">
              <w:rPr>
                <w:rFonts w:ascii="Arial" w:hAnsi="Arial" w:cs="Arial"/>
                <w:bCs/>
                <w:sz w:val="16"/>
                <w:szCs w:val="16"/>
              </w:rPr>
              <w:t xml:space="preserve"> in the last 12 months?</w:t>
            </w:r>
          </w:p>
          <w:p w14:paraId="794B3F12" w14:textId="43726780" w:rsidR="00425F13" w:rsidRPr="008D4F63" w:rsidRDefault="004F654E" w:rsidP="005A7BEF">
            <w:pPr>
              <w:autoSpaceDE w:val="0"/>
              <w:snapToGrid w:val="0"/>
              <w:rPr>
                <w:rFonts w:ascii="Arial" w:hAnsi="Arial" w:cs="Arial"/>
                <w:bCs/>
                <w:sz w:val="16"/>
                <w:szCs w:val="16"/>
              </w:rPr>
            </w:pPr>
            <w:r w:rsidRPr="004F654E">
              <w:rPr>
                <w:rFonts w:ascii="Arial" w:hAnsi="Arial" w:cs="Arial"/>
                <w:bCs/>
                <w:i/>
                <w:sz w:val="16"/>
                <w:szCs w:val="16"/>
              </w:rPr>
              <w:t>Indicate amount as a decimal value (in Ghana cedis and pesewas). For example, enter 2.50 for 2 Ghana cedis and 50 pesewas.</w:t>
            </w:r>
          </w:p>
        </w:tc>
        <w:tc>
          <w:tcPr>
            <w:tcW w:w="395" w:type="pct"/>
            <w:vAlign w:val="center"/>
          </w:tcPr>
          <w:p w14:paraId="56BF83AF" w14:textId="77777777" w:rsidR="00425F13" w:rsidRPr="005A7BEF" w:rsidRDefault="00425F13" w:rsidP="005A7BEF">
            <w:pPr>
              <w:jc w:val="right"/>
              <w:rPr>
                <w:rFonts w:ascii="Arial" w:hAnsi="Arial" w:cs="Arial"/>
                <w:b/>
                <w:sz w:val="16"/>
                <w:szCs w:val="16"/>
              </w:rPr>
            </w:pPr>
          </w:p>
        </w:tc>
        <w:tc>
          <w:tcPr>
            <w:tcW w:w="305" w:type="pct"/>
            <w:vAlign w:val="center"/>
          </w:tcPr>
          <w:p w14:paraId="0C2BAB04" w14:textId="77777777" w:rsidR="00425F13" w:rsidRPr="005A7BEF" w:rsidRDefault="00425F13" w:rsidP="005A7BEF">
            <w:pPr>
              <w:jc w:val="right"/>
              <w:rPr>
                <w:rFonts w:ascii="Arial" w:hAnsi="Arial" w:cs="Arial"/>
                <w:b/>
                <w:sz w:val="16"/>
                <w:szCs w:val="16"/>
              </w:rPr>
            </w:pPr>
          </w:p>
        </w:tc>
        <w:tc>
          <w:tcPr>
            <w:tcW w:w="335" w:type="pct"/>
            <w:vAlign w:val="center"/>
          </w:tcPr>
          <w:p w14:paraId="024C7526" w14:textId="77777777" w:rsidR="00425F13" w:rsidRPr="005A7BEF" w:rsidRDefault="00425F13" w:rsidP="005A7BEF">
            <w:pPr>
              <w:jc w:val="right"/>
              <w:rPr>
                <w:rFonts w:ascii="Arial" w:hAnsi="Arial" w:cs="Arial"/>
                <w:b/>
                <w:sz w:val="16"/>
                <w:szCs w:val="16"/>
              </w:rPr>
            </w:pPr>
          </w:p>
        </w:tc>
        <w:tc>
          <w:tcPr>
            <w:tcW w:w="304" w:type="pct"/>
            <w:vAlign w:val="center"/>
          </w:tcPr>
          <w:p w14:paraId="4A36EB3A" w14:textId="77777777" w:rsidR="00425F13" w:rsidRPr="005A7BEF" w:rsidRDefault="00425F13" w:rsidP="005A7BEF">
            <w:pPr>
              <w:jc w:val="right"/>
              <w:rPr>
                <w:rFonts w:ascii="Arial" w:hAnsi="Arial" w:cs="Arial"/>
                <w:b/>
                <w:sz w:val="16"/>
                <w:szCs w:val="16"/>
              </w:rPr>
            </w:pPr>
          </w:p>
        </w:tc>
        <w:tc>
          <w:tcPr>
            <w:tcW w:w="305" w:type="pct"/>
            <w:vAlign w:val="center"/>
          </w:tcPr>
          <w:p w14:paraId="37EAE14C" w14:textId="77777777" w:rsidR="00425F13" w:rsidRPr="005A7BEF" w:rsidRDefault="00425F13" w:rsidP="005A7BEF">
            <w:pPr>
              <w:jc w:val="right"/>
              <w:rPr>
                <w:rFonts w:ascii="Arial" w:hAnsi="Arial" w:cs="Arial"/>
                <w:b/>
                <w:sz w:val="16"/>
                <w:szCs w:val="16"/>
              </w:rPr>
            </w:pPr>
          </w:p>
        </w:tc>
        <w:tc>
          <w:tcPr>
            <w:tcW w:w="335" w:type="pct"/>
            <w:vAlign w:val="center"/>
          </w:tcPr>
          <w:p w14:paraId="48D1E731" w14:textId="77777777" w:rsidR="00425F13" w:rsidRPr="005A7BEF" w:rsidRDefault="00425F13" w:rsidP="005A7BEF">
            <w:pPr>
              <w:jc w:val="right"/>
              <w:rPr>
                <w:rFonts w:ascii="Arial" w:hAnsi="Arial" w:cs="Arial"/>
                <w:b/>
                <w:sz w:val="16"/>
                <w:szCs w:val="16"/>
              </w:rPr>
            </w:pPr>
          </w:p>
        </w:tc>
        <w:tc>
          <w:tcPr>
            <w:tcW w:w="427" w:type="pct"/>
            <w:vAlign w:val="center"/>
          </w:tcPr>
          <w:p w14:paraId="379F20B0" w14:textId="77777777" w:rsidR="00425F13" w:rsidRPr="005A7BEF" w:rsidRDefault="00425F13" w:rsidP="005A7BEF">
            <w:pPr>
              <w:jc w:val="right"/>
              <w:rPr>
                <w:rFonts w:ascii="Arial" w:hAnsi="Arial" w:cs="Arial"/>
                <w:b/>
                <w:sz w:val="16"/>
                <w:szCs w:val="16"/>
              </w:rPr>
            </w:pPr>
          </w:p>
        </w:tc>
        <w:tc>
          <w:tcPr>
            <w:tcW w:w="335" w:type="pct"/>
            <w:vAlign w:val="center"/>
          </w:tcPr>
          <w:p w14:paraId="6EB5CA44" w14:textId="77777777" w:rsidR="00425F13" w:rsidRPr="005A7BEF" w:rsidRDefault="00425F13" w:rsidP="005A7BEF">
            <w:pPr>
              <w:jc w:val="right"/>
              <w:rPr>
                <w:rFonts w:ascii="Arial" w:hAnsi="Arial" w:cs="Arial"/>
                <w:b/>
                <w:sz w:val="16"/>
                <w:szCs w:val="16"/>
              </w:rPr>
            </w:pPr>
          </w:p>
        </w:tc>
        <w:tc>
          <w:tcPr>
            <w:tcW w:w="335" w:type="pct"/>
            <w:vAlign w:val="center"/>
          </w:tcPr>
          <w:p w14:paraId="4F1D73BC" w14:textId="77777777" w:rsidR="00425F13" w:rsidRPr="005A7BEF" w:rsidRDefault="00425F13" w:rsidP="005A7BEF">
            <w:pPr>
              <w:jc w:val="right"/>
              <w:rPr>
                <w:rFonts w:ascii="Arial" w:hAnsi="Arial" w:cs="Arial"/>
                <w:b/>
                <w:sz w:val="16"/>
                <w:szCs w:val="16"/>
              </w:rPr>
            </w:pPr>
          </w:p>
        </w:tc>
        <w:tc>
          <w:tcPr>
            <w:tcW w:w="334" w:type="pct"/>
            <w:vAlign w:val="center"/>
          </w:tcPr>
          <w:p w14:paraId="37EDD5D4" w14:textId="77777777" w:rsidR="00425F13" w:rsidRPr="005A7BEF" w:rsidRDefault="00425F13" w:rsidP="005A7BEF">
            <w:pPr>
              <w:jc w:val="right"/>
              <w:rPr>
                <w:rFonts w:ascii="Arial" w:hAnsi="Arial" w:cs="Arial"/>
                <w:b/>
                <w:sz w:val="16"/>
                <w:szCs w:val="16"/>
              </w:rPr>
            </w:pPr>
          </w:p>
        </w:tc>
      </w:tr>
      <w:tr w:rsidR="00425F13" w:rsidRPr="005A7BEF" w14:paraId="5C90F3F7" w14:textId="77777777" w:rsidTr="00DD14F4">
        <w:trPr>
          <w:trHeight w:val="416"/>
        </w:trPr>
        <w:tc>
          <w:tcPr>
            <w:tcW w:w="1589" w:type="pct"/>
          </w:tcPr>
          <w:p w14:paraId="04026FAD" w14:textId="16F978A9" w:rsidR="00425F13" w:rsidRPr="008D4F63" w:rsidRDefault="00F809BF" w:rsidP="005A7BEF">
            <w:pPr>
              <w:autoSpaceDE w:val="0"/>
              <w:snapToGrid w:val="0"/>
              <w:rPr>
                <w:rFonts w:ascii="Arial" w:hAnsi="Arial" w:cs="Arial"/>
                <w:bCs/>
                <w:sz w:val="16"/>
                <w:szCs w:val="16"/>
              </w:rPr>
            </w:pPr>
            <w:r w:rsidRPr="008D4F63">
              <w:rPr>
                <w:rFonts w:ascii="Arial" w:hAnsi="Arial" w:cs="Arial"/>
                <w:bCs/>
                <w:sz w:val="16"/>
                <w:szCs w:val="16"/>
              </w:rPr>
              <w:t>7</w:t>
            </w:r>
            <w:r w:rsidR="00425F13" w:rsidRPr="008D4F63">
              <w:rPr>
                <w:rFonts w:ascii="Arial" w:hAnsi="Arial" w:cs="Arial"/>
                <w:bCs/>
                <w:sz w:val="16"/>
                <w:szCs w:val="16"/>
              </w:rPr>
              <w:t xml:space="preserve">. How much has been spent on </w:t>
            </w:r>
            <w:r w:rsidR="00425F13" w:rsidRPr="00842F8E">
              <w:rPr>
                <w:rFonts w:ascii="Arial" w:hAnsi="Arial" w:cs="Arial"/>
                <w:b/>
                <w:bCs/>
                <w:sz w:val="16"/>
                <w:szCs w:val="16"/>
                <w:u w:val="single"/>
              </w:rPr>
              <w:t>hired labor</w:t>
            </w:r>
            <w:r w:rsidR="00425F13" w:rsidRPr="008D4F63">
              <w:rPr>
                <w:rFonts w:ascii="Arial" w:hAnsi="Arial" w:cs="Arial"/>
                <w:bCs/>
                <w:sz w:val="16"/>
                <w:szCs w:val="16"/>
              </w:rPr>
              <w:t xml:space="preserve"> to maintain</w:t>
            </w:r>
            <w:r w:rsidR="004F654E">
              <w:rPr>
                <w:rFonts w:ascii="Arial" w:hAnsi="Arial" w:cs="Arial"/>
                <w:bCs/>
                <w:sz w:val="16"/>
                <w:szCs w:val="16"/>
              </w:rPr>
              <w:t xml:space="preserve"> this animal</w:t>
            </w:r>
            <w:r w:rsidR="00425F13" w:rsidRPr="008D4F63">
              <w:rPr>
                <w:rFonts w:ascii="Arial" w:hAnsi="Arial" w:cs="Arial"/>
                <w:bCs/>
                <w:sz w:val="16"/>
                <w:szCs w:val="16"/>
              </w:rPr>
              <w:t xml:space="preserve"> in the last 12 months?</w:t>
            </w:r>
          </w:p>
          <w:p w14:paraId="6C82ECCD" w14:textId="7B96B918" w:rsidR="00425F13" w:rsidRPr="008D4F63" w:rsidRDefault="008E74DB" w:rsidP="005A7BEF">
            <w:pPr>
              <w:autoSpaceDE w:val="0"/>
              <w:snapToGrid w:val="0"/>
              <w:rPr>
                <w:rFonts w:ascii="Arial" w:hAnsi="Arial" w:cs="Arial"/>
                <w:bCs/>
                <w:sz w:val="16"/>
                <w:szCs w:val="16"/>
              </w:rPr>
            </w:pPr>
            <w:r w:rsidRPr="00756DEE">
              <w:rPr>
                <w:rFonts w:ascii="Arial" w:hAnsi="Arial" w:cs="Arial"/>
                <w:bCs/>
                <w:i/>
                <w:sz w:val="16"/>
                <w:szCs w:val="16"/>
              </w:rPr>
              <w:t>Indicate amount as a decimal value (in Ghana cedis and pesewas). For example, enter 2.50 for 2 Ghana cedis and 50 pesewas.</w:t>
            </w:r>
          </w:p>
        </w:tc>
        <w:tc>
          <w:tcPr>
            <w:tcW w:w="395" w:type="pct"/>
            <w:vAlign w:val="center"/>
          </w:tcPr>
          <w:p w14:paraId="75C37413" w14:textId="77777777" w:rsidR="00425F13" w:rsidRPr="005A7BEF" w:rsidRDefault="00425F13" w:rsidP="005A7BEF">
            <w:pPr>
              <w:jc w:val="right"/>
              <w:rPr>
                <w:rFonts w:ascii="Arial" w:hAnsi="Arial" w:cs="Arial"/>
                <w:b/>
                <w:sz w:val="16"/>
                <w:szCs w:val="16"/>
              </w:rPr>
            </w:pPr>
          </w:p>
        </w:tc>
        <w:tc>
          <w:tcPr>
            <w:tcW w:w="305" w:type="pct"/>
            <w:vAlign w:val="center"/>
          </w:tcPr>
          <w:p w14:paraId="6648E3A1" w14:textId="77777777" w:rsidR="00425F13" w:rsidRPr="005A7BEF" w:rsidRDefault="00425F13" w:rsidP="005A7BEF">
            <w:pPr>
              <w:jc w:val="right"/>
              <w:rPr>
                <w:rFonts w:ascii="Arial" w:hAnsi="Arial" w:cs="Arial"/>
                <w:b/>
                <w:sz w:val="16"/>
                <w:szCs w:val="16"/>
              </w:rPr>
            </w:pPr>
          </w:p>
        </w:tc>
        <w:tc>
          <w:tcPr>
            <w:tcW w:w="335" w:type="pct"/>
            <w:vAlign w:val="center"/>
          </w:tcPr>
          <w:p w14:paraId="15517287" w14:textId="77777777" w:rsidR="00425F13" w:rsidRPr="005A7BEF" w:rsidRDefault="00425F13" w:rsidP="005A7BEF">
            <w:pPr>
              <w:jc w:val="right"/>
              <w:rPr>
                <w:rFonts w:ascii="Arial" w:hAnsi="Arial" w:cs="Arial"/>
                <w:b/>
                <w:sz w:val="16"/>
                <w:szCs w:val="16"/>
              </w:rPr>
            </w:pPr>
          </w:p>
        </w:tc>
        <w:tc>
          <w:tcPr>
            <w:tcW w:w="304" w:type="pct"/>
            <w:vAlign w:val="center"/>
          </w:tcPr>
          <w:p w14:paraId="70A3731E" w14:textId="77777777" w:rsidR="00425F13" w:rsidRPr="005A7BEF" w:rsidRDefault="00425F13" w:rsidP="005A7BEF">
            <w:pPr>
              <w:jc w:val="right"/>
              <w:rPr>
                <w:rFonts w:ascii="Arial" w:hAnsi="Arial" w:cs="Arial"/>
                <w:b/>
                <w:sz w:val="16"/>
                <w:szCs w:val="16"/>
              </w:rPr>
            </w:pPr>
          </w:p>
        </w:tc>
        <w:tc>
          <w:tcPr>
            <w:tcW w:w="305" w:type="pct"/>
            <w:vAlign w:val="center"/>
          </w:tcPr>
          <w:p w14:paraId="49842A14" w14:textId="77777777" w:rsidR="00425F13" w:rsidRPr="005A7BEF" w:rsidRDefault="00425F13" w:rsidP="005A7BEF">
            <w:pPr>
              <w:jc w:val="right"/>
              <w:rPr>
                <w:rFonts w:ascii="Arial" w:hAnsi="Arial" w:cs="Arial"/>
                <w:b/>
                <w:sz w:val="16"/>
                <w:szCs w:val="16"/>
              </w:rPr>
            </w:pPr>
          </w:p>
        </w:tc>
        <w:tc>
          <w:tcPr>
            <w:tcW w:w="335" w:type="pct"/>
            <w:vAlign w:val="center"/>
          </w:tcPr>
          <w:p w14:paraId="6E4F158F" w14:textId="77777777" w:rsidR="00425F13" w:rsidRPr="005A7BEF" w:rsidRDefault="00425F13" w:rsidP="005A7BEF">
            <w:pPr>
              <w:jc w:val="right"/>
              <w:rPr>
                <w:rFonts w:ascii="Arial" w:hAnsi="Arial" w:cs="Arial"/>
                <w:b/>
                <w:sz w:val="16"/>
                <w:szCs w:val="16"/>
              </w:rPr>
            </w:pPr>
          </w:p>
        </w:tc>
        <w:tc>
          <w:tcPr>
            <w:tcW w:w="427" w:type="pct"/>
            <w:vAlign w:val="center"/>
          </w:tcPr>
          <w:p w14:paraId="6AFAF60C" w14:textId="77777777" w:rsidR="00425F13" w:rsidRPr="005A7BEF" w:rsidRDefault="00425F13" w:rsidP="005A7BEF">
            <w:pPr>
              <w:jc w:val="right"/>
              <w:rPr>
                <w:rFonts w:ascii="Arial" w:hAnsi="Arial" w:cs="Arial"/>
                <w:b/>
                <w:sz w:val="16"/>
                <w:szCs w:val="16"/>
              </w:rPr>
            </w:pPr>
          </w:p>
        </w:tc>
        <w:tc>
          <w:tcPr>
            <w:tcW w:w="335" w:type="pct"/>
            <w:vAlign w:val="center"/>
          </w:tcPr>
          <w:p w14:paraId="38BE282A" w14:textId="77777777" w:rsidR="00425F13" w:rsidRPr="005A7BEF" w:rsidRDefault="00425F13" w:rsidP="005A7BEF">
            <w:pPr>
              <w:jc w:val="right"/>
              <w:rPr>
                <w:rFonts w:ascii="Arial" w:hAnsi="Arial" w:cs="Arial"/>
                <w:b/>
                <w:sz w:val="16"/>
                <w:szCs w:val="16"/>
              </w:rPr>
            </w:pPr>
          </w:p>
        </w:tc>
        <w:tc>
          <w:tcPr>
            <w:tcW w:w="335" w:type="pct"/>
            <w:vAlign w:val="center"/>
          </w:tcPr>
          <w:p w14:paraId="7217AC32" w14:textId="77777777" w:rsidR="00425F13" w:rsidRPr="005A7BEF" w:rsidRDefault="00425F13" w:rsidP="005A7BEF">
            <w:pPr>
              <w:jc w:val="right"/>
              <w:rPr>
                <w:rFonts w:ascii="Arial" w:hAnsi="Arial" w:cs="Arial"/>
                <w:b/>
                <w:sz w:val="16"/>
                <w:szCs w:val="16"/>
              </w:rPr>
            </w:pPr>
          </w:p>
        </w:tc>
        <w:tc>
          <w:tcPr>
            <w:tcW w:w="334" w:type="pct"/>
            <w:vAlign w:val="center"/>
          </w:tcPr>
          <w:p w14:paraId="1135EB4F" w14:textId="77777777" w:rsidR="00425F13" w:rsidRPr="005A7BEF" w:rsidRDefault="00425F13" w:rsidP="005A7BEF">
            <w:pPr>
              <w:jc w:val="right"/>
              <w:rPr>
                <w:rFonts w:ascii="Arial" w:hAnsi="Arial" w:cs="Arial"/>
                <w:b/>
                <w:sz w:val="16"/>
                <w:szCs w:val="16"/>
              </w:rPr>
            </w:pPr>
          </w:p>
        </w:tc>
      </w:tr>
      <w:tr w:rsidR="00425F13" w:rsidRPr="005A7BEF" w14:paraId="2FD32AAA" w14:textId="77777777" w:rsidTr="00DD14F4">
        <w:trPr>
          <w:trHeight w:val="416"/>
        </w:trPr>
        <w:tc>
          <w:tcPr>
            <w:tcW w:w="1589" w:type="pct"/>
          </w:tcPr>
          <w:p w14:paraId="3FEC2266" w14:textId="6047B56B" w:rsidR="00425F13" w:rsidRPr="008D4F63" w:rsidRDefault="00F809BF" w:rsidP="005A7BEF">
            <w:pPr>
              <w:autoSpaceDE w:val="0"/>
              <w:snapToGrid w:val="0"/>
              <w:rPr>
                <w:rFonts w:ascii="Arial" w:hAnsi="Arial" w:cs="Arial"/>
                <w:bCs/>
                <w:sz w:val="16"/>
                <w:szCs w:val="16"/>
              </w:rPr>
            </w:pPr>
            <w:r w:rsidRPr="008D4F63">
              <w:rPr>
                <w:rFonts w:ascii="Arial" w:hAnsi="Arial" w:cs="Arial"/>
                <w:bCs/>
                <w:sz w:val="16"/>
                <w:szCs w:val="16"/>
              </w:rPr>
              <w:t>8</w:t>
            </w:r>
            <w:r w:rsidR="00425F13" w:rsidRPr="008D4F63">
              <w:rPr>
                <w:rFonts w:ascii="Arial" w:hAnsi="Arial" w:cs="Arial"/>
                <w:bCs/>
                <w:sz w:val="16"/>
                <w:szCs w:val="16"/>
              </w:rPr>
              <w:t xml:space="preserve">. How much has been spent on </w:t>
            </w:r>
            <w:r w:rsidR="00425F13" w:rsidRPr="00842F8E">
              <w:rPr>
                <w:rFonts w:ascii="Arial" w:hAnsi="Arial" w:cs="Arial"/>
                <w:b/>
                <w:bCs/>
                <w:sz w:val="16"/>
                <w:szCs w:val="16"/>
                <w:u w:val="single"/>
              </w:rPr>
              <w:t xml:space="preserve">access to water </w:t>
            </w:r>
            <w:r w:rsidR="00425F13" w:rsidRPr="008D4F63">
              <w:rPr>
                <w:rFonts w:ascii="Arial" w:hAnsi="Arial" w:cs="Arial"/>
                <w:bCs/>
                <w:sz w:val="16"/>
                <w:szCs w:val="16"/>
              </w:rPr>
              <w:t>to maintain</w:t>
            </w:r>
            <w:r w:rsidR="008E74DB">
              <w:rPr>
                <w:rFonts w:ascii="Arial" w:hAnsi="Arial" w:cs="Arial"/>
                <w:bCs/>
                <w:sz w:val="16"/>
                <w:szCs w:val="16"/>
              </w:rPr>
              <w:t xml:space="preserve"> this animal</w:t>
            </w:r>
            <w:r w:rsidR="00425F13" w:rsidRPr="008D4F63">
              <w:rPr>
                <w:rFonts w:ascii="Arial" w:hAnsi="Arial" w:cs="Arial"/>
                <w:bCs/>
                <w:sz w:val="16"/>
                <w:szCs w:val="16"/>
              </w:rPr>
              <w:t xml:space="preserve"> in the last 12 months?</w:t>
            </w:r>
          </w:p>
          <w:p w14:paraId="60F06A76" w14:textId="3A07B2B2" w:rsidR="00425F13" w:rsidRPr="008D4F63" w:rsidRDefault="008E74DB" w:rsidP="005A7BEF">
            <w:pPr>
              <w:autoSpaceDE w:val="0"/>
              <w:snapToGrid w:val="0"/>
              <w:rPr>
                <w:rFonts w:ascii="Arial" w:hAnsi="Arial" w:cs="Arial"/>
                <w:bCs/>
                <w:sz w:val="16"/>
                <w:szCs w:val="16"/>
              </w:rPr>
            </w:pPr>
            <w:r w:rsidRPr="00756DEE">
              <w:rPr>
                <w:rFonts w:ascii="Arial" w:hAnsi="Arial" w:cs="Arial"/>
                <w:bCs/>
                <w:i/>
                <w:sz w:val="16"/>
                <w:szCs w:val="16"/>
              </w:rPr>
              <w:t>Indicate amount as a decimal value (in Ghana cedis and pesewas). For example, enter 2.50 for 2 Ghana cedis and 50 pesewas.</w:t>
            </w:r>
          </w:p>
        </w:tc>
        <w:tc>
          <w:tcPr>
            <w:tcW w:w="395" w:type="pct"/>
            <w:vAlign w:val="center"/>
          </w:tcPr>
          <w:p w14:paraId="02310EAE" w14:textId="77777777" w:rsidR="00425F13" w:rsidRPr="005A7BEF" w:rsidRDefault="00425F13" w:rsidP="005A7BEF">
            <w:pPr>
              <w:jc w:val="right"/>
              <w:rPr>
                <w:rFonts w:ascii="Arial" w:hAnsi="Arial" w:cs="Arial"/>
                <w:b/>
                <w:sz w:val="16"/>
                <w:szCs w:val="16"/>
              </w:rPr>
            </w:pPr>
          </w:p>
        </w:tc>
        <w:tc>
          <w:tcPr>
            <w:tcW w:w="305" w:type="pct"/>
            <w:vAlign w:val="center"/>
          </w:tcPr>
          <w:p w14:paraId="2F0CEC93" w14:textId="77777777" w:rsidR="00425F13" w:rsidRPr="005A7BEF" w:rsidRDefault="00425F13" w:rsidP="005A7BEF">
            <w:pPr>
              <w:jc w:val="right"/>
              <w:rPr>
                <w:rFonts w:ascii="Arial" w:hAnsi="Arial" w:cs="Arial"/>
                <w:b/>
                <w:sz w:val="16"/>
                <w:szCs w:val="16"/>
              </w:rPr>
            </w:pPr>
          </w:p>
        </w:tc>
        <w:tc>
          <w:tcPr>
            <w:tcW w:w="335" w:type="pct"/>
            <w:vAlign w:val="center"/>
          </w:tcPr>
          <w:p w14:paraId="1DDC8232" w14:textId="77777777" w:rsidR="00425F13" w:rsidRPr="005A7BEF" w:rsidRDefault="00425F13" w:rsidP="005A7BEF">
            <w:pPr>
              <w:jc w:val="right"/>
              <w:rPr>
                <w:rFonts w:ascii="Arial" w:hAnsi="Arial" w:cs="Arial"/>
                <w:b/>
                <w:sz w:val="16"/>
                <w:szCs w:val="16"/>
              </w:rPr>
            </w:pPr>
          </w:p>
        </w:tc>
        <w:tc>
          <w:tcPr>
            <w:tcW w:w="304" w:type="pct"/>
            <w:vAlign w:val="center"/>
          </w:tcPr>
          <w:p w14:paraId="2F7B8AE3" w14:textId="77777777" w:rsidR="00425F13" w:rsidRPr="005A7BEF" w:rsidRDefault="00425F13" w:rsidP="005A7BEF">
            <w:pPr>
              <w:jc w:val="right"/>
              <w:rPr>
                <w:rFonts w:ascii="Arial" w:hAnsi="Arial" w:cs="Arial"/>
                <w:b/>
                <w:sz w:val="16"/>
                <w:szCs w:val="16"/>
              </w:rPr>
            </w:pPr>
          </w:p>
        </w:tc>
        <w:tc>
          <w:tcPr>
            <w:tcW w:w="305" w:type="pct"/>
            <w:vAlign w:val="center"/>
          </w:tcPr>
          <w:p w14:paraId="318BEE53" w14:textId="77777777" w:rsidR="00425F13" w:rsidRPr="005A7BEF" w:rsidRDefault="00425F13" w:rsidP="005A7BEF">
            <w:pPr>
              <w:jc w:val="right"/>
              <w:rPr>
                <w:rFonts w:ascii="Arial" w:hAnsi="Arial" w:cs="Arial"/>
                <w:b/>
                <w:sz w:val="16"/>
                <w:szCs w:val="16"/>
              </w:rPr>
            </w:pPr>
          </w:p>
        </w:tc>
        <w:tc>
          <w:tcPr>
            <w:tcW w:w="335" w:type="pct"/>
            <w:vAlign w:val="center"/>
          </w:tcPr>
          <w:p w14:paraId="6042A10B" w14:textId="77777777" w:rsidR="00425F13" w:rsidRPr="005A7BEF" w:rsidRDefault="00425F13" w:rsidP="005A7BEF">
            <w:pPr>
              <w:jc w:val="right"/>
              <w:rPr>
                <w:rFonts w:ascii="Arial" w:hAnsi="Arial" w:cs="Arial"/>
                <w:b/>
                <w:sz w:val="16"/>
                <w:szCs w:val="16"/>
              </w:rPr>
            </w:pPr>
          </w:p>
        </w:tc>
        <w:tc>
          <w:tcPr>
            <w:tcW w:w="427" w:type="pct"/>
            <w:vAlign w:val="center"/>
          </w:tcPr>
          <w:p w14:paraId="77291A5B" w14:textId="77777777" w:rsidR="00425F13" w:rsidRPr="005A7BEF" w:rsidRDefault="00425F13" w:rsidP="005A7BEF">
            <w:pPr>
              <w:jc w:val="right"/>
              <w:rPr>
                <w:rFonts w:ascii="Arial" w:hAnsi="Arial" w:cs="Arial"/>
                <w:b/>
                <w:sz w:val="16"/>
                <w:szCs w:val="16"/>
              </w:rPr>
            </w:pPr>
          </w:p>
        </w:tc>
        <w:tc>
          <w:tcPr>
            <w:tcW w:w="335" w:type="pct"/>
            <w:vAlign w:val="center"/>
          </w:tcPr>
          <w:p w14:paraId="7EE4FC75" w14:textId="77777777" w:rsidR="00425F13" w:rsidRPr="005A7BEF" w:rsidRDefault="00425F13" w:rsidP="005A7BEF">
            <w:pPr>
              <w:jc w:val="right"/>
              <w:rPr>
                <w:rFonts w:ascii="Arial" w:hAnsi="Arial" w:cs="Arial"/>
                <w:b/>
                <w:sz w:val="16"/>
                <w:szCs w:val="16"/>
              </w:rPr>
            </w:pPr>
          </w:p>
        </w:tc>
        <w:tc>
          <w:tcPr>
            <w:tcW w:w="335" w:type="pct"/>
            <w:vAlign w:val="center"/>
          </w:tcPr>
          <w:p w14:paraId="31B607D2" w14:textId="77777777" w:rsidR="00425F13" w:rsidRPr="005A7BEF" w:rsidRDefault="00425F13" w:rsidP="005A7BEF">
            <w:pPr>
              <w:jc w:val="right"/>
              <w:rPr>
                <w:rFonts w:ascii="Arial" w:hAnsi="Arial" w:cs="Arial"/>
                <w:b/>
                <w:sz w:val="16"/>
                <w:szCs w:val="16"/>
              </w:rPr>
            </w:pPr>
          </w:p>
        </w:tc>
        <w:tc>
          <w:tcPr>
            <w:tcW w:w="334" w:type="pct"/>
            <w:vAlign w:val="center"/>
          </w:tcPr>
          <w:p w14:paraId="2F56CBBF" w14:textId="77777777" w:rsidR="00425F13" w:rsidRPr="005A7BEF" w:rsidRDefault="00425F13" w:rsidP="005A7BEF">
            <w:pPr>
              <w:jc w:val="right"/>
              <w:rPr>
                <w:rFonts w:ascii="Arial" w:hAnsi="Arial" w:cs="Arial"/>
                <w:b/>
                <w:sz w:val="16"/>
                <w:szCs w:val="16"/>
              </w:rPr>
            </w:pPr>
          </w:p>
        </w:tc>
      </w:tr>
      <w:tr w:rsidR="00425F13" w:rsidRPr="005A7BEF" w14:paraId="3786DF11" w14:textId="77777777" w:rsidTr="00DD14F4">
        <w:trPr>
          <w:trHeight w:val="416"/>
        </w:trPr>
        <w:tc>
          <w:tcPr>
            <w:tcW w:w="1589" w:type="pct"/>
          </w:tcPr>
          <w:p w14:paraId="53189226" w14:textId="545F34EC" w:rsidR="00425F13" w:rsidRPr="008D4F63" w:rsidRDefault="00F809BF" w:rsidP="005A7BEF">
            <w:pPr>
              <w:autoSpaceDE w:val="0"/>
              <w:snapToGrid w:val="0"/>
              <w:rPr>
                <w:rFonts w:ascii="Arial" w:hAnsi="Arial" w:cs="Arial"/>
                <w:bCs/>
                <w:sz w:val="16"/>
                <w:szCs w:val="16"/>
              </w:rPr>
            </w:pPr>
            <w:r w:rsidRPr="008D4F63">
              <w:rPr>
                <w:rFonts w:ascii="Arial" w:hAnsi="Arial" w:cs="Arial"/>
                <w:bCs/>
                <w:sz w:val="16"/>
                <w:szCs w:val="16"/>
              </w:rPr>
              <w:t>9</w:t>
            </w:r>
            <w:r w:rsidR="00425F13" w:rsidRPr="008D4F63">
              <w:rPr>
                <w:rFonts w:ascii="Arial" w:hAnsi="Arial" w:cs="Arial"/>
                <w:bCs/>
                <w:sz w:val="16"/>
                <w:szCs w:val="16"/>
              </w:rPr>
              <w:t xml:space="preserve">. How much has been spent on </w:t>
            </w:r>
            <w:r w:rsidR="00425F13" w:rsidRPr="00842F8E">
              <w:rPr>
                <w:rFonts w:ascii="Arial" w:hAnsi="Arial" w:cs="Arial"/>
                <w:b/>
                <w:bCs/>
                <w:sz w:val="16"/>
                <w:szCs w:val="16"/>
                <w:u w:val="single"/>
              </w:rPr>
              <w:t>other expenses</w:t>
            </w:r>
            <w:r w:rsidR="00425F13" w:rsidRPr="008D4F63">
              <w:rPr>
                <w:rFonts w:ascii="Arial" w:hAnsi="Arial" w:cs="Arial"/>
                <w:bCs/>
                <w:sz w:val="16"/>
                <w:szCs w:val="16"/>
              </w:rPr>
              <w:t xml:space="preserve"> to maintain </w:t>
            </w:r>
            <w:r w:rsidR="008E74DB">
              <w:rPr>
                <w:rFonts w:ascii="Arial" w:hAnsi="Arial" w:cs="Arial"/>
                <w:bCs/>
                <w:sz w:val="16"/>
                <w:szCs w:val="16"/>
              </w:rPr>
              <w:t>this animal</w:t>
            </w:r>
            <w:r w:rsidR="00425F13" w:rsidRPr="008D4F63">
              <w:rPr>
                <w:rFonts w:ascii="Arial" w:hAnsi="Arial" w:cs="Arial"/>
                <w:bCs/>
                <w:sz w:val="16"/>
                <w:szCs w:val="16"/>
              </w:rPr>
              <w:t xml:space="preserve"> in the last 12 months?</w:t>
            </w:r>
          </w:p>
          <w:p w14:paraId="70ABA633" w14:textId="22D77216" w:rsidR="00425F13" w:rsidRPr="008D4F63" w:rsidRDefault="008E74DB" w:rsidP="005A7BEF">
            <w:pPr>
              <w:rPr>
                <w:rFonts w:ascii="Arial" w:hAnsi="Arial" w:cs="Arial"/>
                <w:sz w:val="16"/>
                <w:szCs w:val="16"/>
              </w:rPr>
            </w:pPr>
            <w:r w:rsidRPr="00756DEE">
              <w:rPr>
                <w:rFonts w:ascii="Arial" w:hAnsi="Arial" w:cs="Arial"/>
                <w:bCs/>
                <w:i/>
                <w:sz w:val="16"/>
                <w:szCs w:val="16"/>
              </w:rPr>
              <w:t>Indicate amount as a decimal value (in Ghana cedis and pesewas). For example, enter 2.50 for 2 Ghana cedis and 50 pesewas.</w:t>
            </w:r>
          </w:p>
        </w:tc>
        <w:tc>
          <w:tcPr>
            <w:tcW w:w="395" w:type="pct"/>
            <w:vAlign w:val="center"/>
          </w:tcPr>
          <w:p w14:paraId="0413F009" w14:textId="77777777" w:rsidR="00425F13" w:rsidRPr="005A7BEF" w:rsidRDefault="00425F13" w:rsidP="005A7BEF">
            <w:pPr>
              <w:jc w:val="right"/>
              <w:rPr>
                <w:rFonts w:ascii="Arial" w:hAnsi="Arial" w:cs="Arial"/>
                <w:b/>
                <w:sz w:val="16"/>
                <w:szCs w:val="16"/>
              </w:rPr>
            </w:pPr>
          </w:p>
        </w:tc>
        <w:tc>
          <w:tcPr>
            <w:tcW w:w="305" w:type="pct"/>
            <w:vAlign w:val="center"/>
          </w:tcPr>
          <w:p w14:paraId="0BEC4657" w14:textId="77777777" w:rsidR="00425F13" w:rsidRPr="005A7BEF" w:rsidRDefault="00425F13" w:rsidP="005A7BEF">
            <w:pPr>
              <w:jc w:val="right"/>
              <w:rPr>
                <w:rFonts w:ascii="Arial" w:hAnsi="Arial" w:cs="Arial"/>
                <w:b/>
                <w:sz w:val="16"/>
                <w:szCs w:val="16"/>
              </w:rPr>
            </w:pPr>
          </w:p>
        </w:tc>
        <w:tc>
          <w:tcPr>
            <w:tcW w:w="335" w:type="pct"/>
            <w:vAlign w:val="center"/>
          </w:tcPr>
          <w:p w14:paraId="02532C82" w14:textId="77777777" w:rsidR="00425F13" w:rsidRPr="005A7BEF" w:rsidRDefault="00425F13" w:rsidP="005A7BEF">
            <w:pPr>
              <w:jc w:val="right"/>
              <w:rPr>
                <w:rFonts w:ascii="Arial" w:hAnsi="Arial" w:cs="Arial"/>
                <w:b/>
                <w:sz w:val="16"/>
                <w:szCs w:val="16"/>
              </w:rPr>
            </w:pPr>
          </w:p>
        </w:tc>
        <w:tc>
          <w:tcPr>
            <w:tcW w:w="304" w:type="pct"/>
            <w:vAlign w:val="center"/>
          </w:tcPr>
          <w:p w14:paraId="4BDF33D8" w14:textId="77777777" w:rsidR="00425F13" w:rsidRPr="005A7BEF" w:rsidRDefault="00425F13" w:rsidP="005A7BEF">
            <w:pPr>
              <w:jc w:val="right"/>
              <w:rPr>
                <w:rFonts w:ascii="Arial" w:hAnsi="Arial" w:cs="Arial"/>
                <w:b/>
                <w:sz w:val="16"/>
                <w:szCs w:val="16"/>
              </w:rPr>
            </w:pPr>
          </w:p>
        </w:tc>
        <w:tc>
          <w:tcPr>
            <w:tcW w:w="305" w:type="pct"/>
            <w:vAlign w:val="center"/>
          </w:tcPr>
          <w:p w14:paraId="4CD4BD49" w14:textId="77777777" w:rsidR="00425F13" w:rsidRPr="005A7BEF" w:rsidRDefault="00425F13" w:rsidP="005A7BEF">
            <w:pPr>
              <w:jc w:val="right"/>
              <w:rPr>
                <w:rFonts w:ascii="Arial" w:hAnsi="Arial" w:cs="Arial"/>
                <w:b/>
                <w:sz w:val="16"/>
                <w:szCs w:val="16"/>
              </w:rPr>
            </w:pPr>
          </w:p>
        </w:tc>
        <w:tc>
          <w:tcPr>
            <w:tcW w:w="335" w:type="pct"/>
            <w:vAlign w:val="center"/>
          </w:tcPr>
          <w:p w14:paraId="186E85DE" w14:textId="77777777" w:rsidR="00425F13" w:rsidRPr="005A7BEF" w:rsidRDefault="00425F13" w:rsidP="005A7BEF">
            <w:pPr>
              <w:jc w:val="right"/>
              <w:rPr>
                <w:rFonts w:ascii="Arial" w:hAnsi="Arial" w:cs="Arial"/>
                <w:b/>
                <w:sz w:val="16"/>
                <w:szCs w:val="16"/>
              </w:rPr>
            </w:pPr>
          </w:p>
        </w:tc>
        <w:tc>
          <w:tcPr>
            <w:tcW w:w="427" w:type="pct"/>
            <w:vAlign w:val="center"/>
          </w:tcPr>
          <w:p w14:paraId="63126226" w14:textId="77777777" w:rsidR="00425F13" w:rsidRPr="005A7BEF" w:rsidRDefault="00425F13" w:rsidP="005A7BEF">
            <w:pPr>
              <w:jc w:val="right"/>
              <w:rPr>
                <w:rFonts w:ascii="Arial" w:hAnsi="Arial" w:cs="Arial"/>
                <w:b/>
                <w:sz w:val="16"/>
                <w:szCs w:val="16"/>
              </w:rPr>
            </w:pPr>
          </w:p>
        </w:tc>
        <w:tc>
          <w:tcPr>
            <w:tcW w:w="335" w:type="pct"/>
            <w:vAlign w:val="center"/>
          </w:tcPr>
          <w:p w14:paraId="534C371A" w14:textId="77777777" w:rsidR="00425F13" w:rsidRPr="005A7BEF" w:rsidRDefault="00425F13" w:rsidP="005A7BEF">
            <w:pPr>
              <w:jc w:val="right"/>
              <w:rPr>
                <w:rFonts w:ascii="Arial" w:hAnsi="Arial" w:cs="Arial"/>
                <w:b/>
                <w:sz w:val="16"/>
                <w:szCs w:val="16"/>
              </w:rPr>
            </w:pPr>
          </w:p>
        </w:tc>
        <w:tc>
          <w:tcPr>
            <w:tcW w:w="335" w:type="pct"/>
            <w:vAlign w:val="center"/>
          </w:tcPr>
          <w:p w14:paraId="2DEABE7B" w14:textId="77777777" w:rsidR="00425F13" w:rsidRPr="005A7BEF" w:rsidRDefault="00425F13" w:rsidP="005A7BEF">
            <w:pPr>
              <w:jc w:val="right"/>
              <w:rPr>
                <w:rFonts w:ascii="Arial" w:hAnsi="Arial" w:cs="Arial"/>
                <w:b/>
                <w:sz w:val="16"/>
                <w:szCs w:val="16"/>
              </w:rPr>
            </w:pPr>
          </w:p>
        </w:tc>
        <w:tc>
          <w:tcPr>
            <w:tcW w:w="334" w:type="pct"/>
            <w:vAlign w:val="center"/>
          </w:tcPr>
          <w:p w14:paraId="219A4CF4" w14:textId="77777777" w:rsidR="00425F13" w:rsidRPr="005A7BEF" w:rsidRDefault="00425F13" w:rsidP="005A7BEF">
            <w:pPr>
              <w:jc w:val="right"/>
              <w:rPr>
                <w:rFonts w:ascii="Arial" w:hAnsi="Arial" w:cs="Arial"/>
                <w:b/>
                <w:sz w:val="16"/>
                <w:szCs w:val="16"/>
              </w:rPr>
            </w:pPr>
          </w:p>
        </w:tc>
      </w:tr>
      <w:tr w:rsidR="00425F13" w:rsidRPr="005A7BEF" w14:paraId="5C9ABF31" w14:textId="77777777" w:rsidTr="00DD14F4">
        <w:trPr>
          <w:trHeight w:val="416"/>
        </w:trPr>
        <w:tc>
          <w:tcPr>
            <w:tcW w:w="1589" w:type="pct"/>
          </w:tcPr>
          <w:p w14:paraId="4C287261" w14:textId="41769D7D" w:rsidR="00425F13" w:rsidRPr="008D4F63" w:rsidRDefault="00F809BF" w:rsidP="005A7BEF">
            <w:pPr>
              <w:autoSpaceDE w:val="0"/>
              <w:snapToGrid w:val="0"/>
              <w:rPr>
                <w:rFonts w:ascii="Arial" w:hAnsi="Arial" w:cs="Arial"/>
                <w:bCs/>
                <w:sz w:val="16"/>
                <w:szCs w:val="16"/>
              </w:rPr>
            </w:pPr>
            <w:r w:rsidRPr="008D4F63">
              <w:rPr>
                <w:rFonts w:ascii="Arial" w:hAnsi="Arial" w:cs="Arial"/>
                <w:bCs/>
                <w:sz w:val="16"/>
                <w:szCs w:val="16"/>
              </w:rPr>
              <w:t>10</w:t>
            </w:r>
            <w:r w:rsidR="00425F13" w:rsidRPr="008D4F63">
              <w:rPr>
                <w:rFonts w:ascii="Arial" w:hAnsi="Arial" w:cs="Arial"/>
                <w:bCs/>
                <w:sz w:val="16"/>
                <w:szCs w:val="16"/>
              </w:rPr>
              <w:t xml:space="preserve">. What is the value of </w:t>
            </w:r>
            <w:r w:rsidR="00425F13" w:rsidRPr="008D4F63">
              <w:rPr>
                <w:rFonts w:ascii="Arial" w:hAnsi="Arial" w:cs="Arial"/>
                <w:bCs/>
                <w:sz w:val="16"/>
                <w:szCs w:val="16"/>
                <w:u w:val="single"/>
              </w:rPr>
              <w:t xml:space="preserve">fodder/feed produced within your home </w:t>
            </w:r>
            <w:r w:rsidR="00425F13" w:rsidRPr="008D4F63">
              <w:rPr>
                <w:rFonts w:ascii="Arial" w:hAnsi="Arial" w:cs="Arial"/>
                <w:bCs/>
                <w:sz w:val="16"/>
                <w:szCs w:val="16"/>
              </w:rPr>
              <w:t xml:space="preserve">in the last 12 months? </w:t>
            </w:r>
          </w:p>
          <w:p w14:paraId="46B8DFF6" w14:textId="3E4071DC" w:rsidR="00425F13" w:rsidRPr="008D4F63" w:rsidRDefault="008E74DB" w:rsidP="005A7BEF">
            <w:pPr>
              <w:rPr>
                <w:rFonts w:ascii="Arial" w:hAnsi="Arial" w:cs="Arial"/>
                <w:sz w:val="16"/>
                <w:szCs w:val="16"/>
              </w:rPr>
            </w:pPr>
            <w:r w:rsidRPr="00756DEE">
              <w:rPr>
                <w:rFonts w:ascii="Arial" w:hAnsi="Arial" w:cs="Arial"/>
                <w:bCs/>
                <w:i/>
                <w:sz w:val="16"/>
                <w:szCs w:val="16"/>
              </w:rPr>
              <w:t>Indicate amount as a decimal value (in Ghana cedis and pesewas). For example, enter 2.50 for 2 Ghana cedis and 50 pesewas.</w:t>
            </w:r>
            <w:r w:rsidRPr="004F654E" w:rsidDel="008E74DB">
              <w:rPr>
                <w:rFonts w:ascii="Arial" w:hAnsi="Arial" w:cs="Arial"/>
                <w:bCs/>
                <w:sz w:val="16"/>
                <w:szCs w:val="16"/>
              </w:rPr>
              <w:t xml:space="preserve"> </w:t>
            </w:r>
            <w:r w:rsidR="00425F13" w:rsidRPr="008D4F63">
              <w:rPr>
                <w:rFonts w:ascii="Arial" w:hAnsi="Arial" w:cs="Arial"/>
                <w:bCs/>
                <w:sz w:val="16"/>
                <w:szCs w:val="16"/>
              </w:rPr>
              <w:t>s</w:t>
            </w:r>
          </w:p>
        </w:tc>
        <w:tc>
          <w:tcPr>
            <w:tcW w:w="395" w:type="pct"/>
            <w:vAlign w:val="center"/>
          </w:tcPr>
          <w:p w14:paraId="3D74A959" w14:textId="77777777" w:rsidR="00425F13" w:rsidRPr="005A7BEF" w:rsidRDefault="00425F13" w:rsidP="005A7BEF">
            <w:pPr>
              <w:jc w:val="right"/>
              <w:rPr>
                <w:rFonts w:ascii="Arial" w:hAnsi="Arial" w:cs="Arial"/>
                <w:b/>
                <w:sz w:val="16"/>
                <w:szCs w:val="16"/>
              </w:rPr>
            </w:pPr>
          </w:p>
        </w:tc>
        <w:tc>
          <w:tcPr>
            <w:tcW w:w="305" w:type="pct"/>
            <w:vAlign w:val="center"/>
          </w:tcPr>
          <w:p w14:paraId="3F919206" w14:textId="77777777" w:rsidR="00425F13" w:rsidRPr="005A7BEF" w:rsidRDefault="00425F13" w:rsidP="005A7BEF">
            <w:pPr>
              <w:jc w:val="right"/>
              <w:rPr>
                <w:rFonts w:ascii="Arial" w:hAnsi="Arial" w:cs="Arial"/>
                <w:b/>
                <w:sz w:val="16"/>
                <w:szCs w:val="16"/>
              </w:rPr>
            </w:pPr>
          </w:p>
        </w:tc>
        <w:tc>
          <w:tcPr>
            <w:tcW w:w="335" w:type="pct"/>
            <w:vAlign w:val="center"/>
          </w:tcPr>
          <w:p w14:paraId="4E9BD016" w14:textId="77777777" w:rsidR="00425F13" w:rsidRPr="005A7BEF" w:rsidRDefault="00425F13" w:rsidP="005A7BEF">
            <w:pPr>
              <w:jc w:val="right"/>
              <w:rPr>
                <w:rFonts w:ascii="Arial" w:hAnsi="Arial" w:cs="Arial"/>
                <w:b/>
                <w:sz w:val="16"/>
                <w:szCs w:val="16"/>
              </w:rPr>
            </w:pPr>
          </w:p>
        </w:tc>
        <w:tc>
          <w:tcPr>
            <w:tcW w:w="304" w:type="pct"/>
            <w:vAlign w:val="center"/>
          </w:tcPr>
          <w:p w14:paraId="4A8AC903" w14:textId="77777777" w:rsidR="00425F13" w:rsidRPr="005A7BEF" w:rsidRDefault="00425F13" w:rsidP="005A7BEF">
            <w:pPr>
              <w:jc w:val="right"/>
              <w:rPr>
                <w:rFonts w:ascii="Arial" w:hAnsi="Arial" w:cs="Arial"/>
                <w:b/>
                <w:sz w:val="16"/>
                <w:szCs w:val="16"/>
              </w:rPr>
            </w:pPr>
          </w:p>
        </w:tc>
        <w:tc>
          <w:tcPr>
            <w:tcW w:w="305" w:type="pct"/>
            <w:vAlign w:val="center"/>
          </w:tcPr>
          <w:p w14:paraId="494E5CF1" w14:textId="77777777" w:rsidR="00425F13" w:rsidRPr="005A7BEF" w:rsidRDefault="00425F13" w:rsidP="005A7BEF">
            <w:pPr>
              <w:jc w:val="right"/>
              <w:rPr>
                <w:rFonts w:ascii="Arial" w:hAnsi="Arial" w:cs="Arial"/>
                <w:b/>
                <w:sz w:val="16"/>
                <w:szCs w:val="16"/>
              </w:rPr>
            </w:pPr>
          </w:p>
        </w:tc>
        <w:tc>
          <w:tcPr>
            <w:tcW w:w="335" w:type="pct"/>
            <w:vAlign w:val="center"/>
          </w:tcPr>
          <w:p w14:paraId="5E50761F" w14:textId="77777777" w:rsidR="00425F13" w:rsidRPr="005A7BEF" w:rsidRDefault="00425F13" w:rsidP="005A7BEF">
            <w:pPr>
              <w:jc w:val="right"/>
              <w:rPr>
                <w:rFonts w:ascii="Arial" w:hAnsi="Arial" w:cs="Arial"/>
                <w:b/>
                <w:sz w:val="16"/>
                <w:szCs w:val="16"/>
              </w:rPr>
            </w:pPr>
          </w:p>
        </w:tc>
        <w:tc>
          <w:tcPr>
            <w:tcW w:w="427" w:type="pct"/>
            <w:vAlign w:val="center"/>
          </w:tcPr>
          <w:p w14:paraId="4FD064AB" w14:textId="77777777" w:rsidR="00425F13" w:rsidRPr="005A7BEF" w:rsidRDefault="00425F13" w:rsidP="005A7BEF">
            <w:pPr>
              <w:jc w:val="right"/>
              <w:rPr>
                <w:rFonts w:ascii="Arial" w:hAnsi="Arial" w:cs="Arial"/>
                <w:b/>
                <w:sz w:val="16"/>
                <w:szCs w:val="16"/>
              </w:rPr>
            </w:pPr>
          </w:p>
        </w:tc>
        <w:tc>
          <w:tcPr>
            <w:tcW w:w="335" w:type="pct"/>
            <w:vAlign w:val="center"/>
          </w:tcPr>
          <w:p w14:paraId="08B2D30F" w14:textId="77777777" w:rsidR="00425F13" w:rsidRPr="005A7BEF" w:rsidRDefault="00425F13" w:rsidP="005A7BEF">
            <w:pPr>
              <w:jc w:val="right"/>
              <w:rPr>
                <w:rFonts w:ascii="Arial" w:hAnsi="Arial" w:cs="Arial"/>
                <w:b/>
                <w:sz w:val="16"/>
                <w:szCs w:val="16"/>
              </w:rPr>
            </w:pPr>
          </w:p>
        </w:tc>
        <w:tc>
          <w:tcPr>
            <w:tcW w:w="335" w:type="pct"/>
            <w:vAlign w:val="center"/>
          </w:tcPr>
          <w:p w14:paraId="4F579F3F" w14:textId="77777777" w:rsidR="00425F13" w:rsidRPr="005A7BEF" w:rsidRDefault="00425F13" w:rsidP="005A7BEF">
            <w:pPr>
              <w:jc w:val="right"/>
              <w:rPr>
                <w:rFonts w:ascii="Arial" w:hAnsi="Arial" w:cs="Arial"/>
                <w:b/>
                <w:sz w:val="16"/>
                <w:szCs w:val="16"/>
              </w:rPr>
            </w:pPr>
          </w:p>
        </w:tc>
        <w:tc>
          <w:tcPr>
            <w:tcW w:w="334" w:type="pct"/>
            <w:vAlign w:val="center"/>
          </w:tcPr>
          <w:p w14:paraId="6F850196" w14:textId="77777777" w:rsidR="00425F13" w:rsidRPr="005A7BEF" w:rsidRDefault="00425F13" w:rsidP="005A7BEF">
            <w:pPr>
              <w:jc w:val="right"/>
              <w:rPr>
                <w:rFonts w:ascii="Arial" w:hAnsi="Arial" w:cs="Arial"/>
                <w:b/>
                <w:sz w:val="16"/>
                <w:szCs w:val="16"/>
              </w:rPr>
            </w:pPr>
          </w:p>
        </w:tc>
      </w:tr>
      <w:tr w:rsidR="00425F13" w:rsidRPr="005A7BEF" w14:paraId="3A48C282" w14:textId="77777777" w:rsidTr="00DD14F4">
        <w:trPr>
          <w:trHeight w:val="416"/>
        </w:trPr>
        <w:tc>
          <w:tcPr>
            <w:tcW w:w="1589" w:type="pct"/>
          </w:tcPr>
          <w:p w14:paraId="055DEEA2" w14:textId="5650154A" w:rsidR="008E74DB" w:rsidRDefault="00425F13">
            <w:pPr>
              <w:autoSpaceDE w:val="0"/>
              <w:snapToGrid w:val="0"/>
              <w:rPr>
                <w:rFonts w:ascii="Arial" w:hAnsi="Arial" w:cs="Arial"/>
                <w:bCs/>
                <w:sz w:val="16"/>
                <w:szCs w:val="16"/>
              </w:rPr>
            </w:pPr>
            <w:r w:rsidRPr="008D4F63">
              <w:rPr>
                <w:rFonts w:ascii="Arial" w:hAnsi="Arial" w:cs="Arial"/>
                <w:bCs/>
                <w:sz w:val="16"/>
                <w:szCs w:val="16"/>
              </w:rPr>
              <w:t>11a. How many</w:t>
            </w:r>
            <w:r w:rsidR="008E74DB">
              <w:rPr>
                <w:rFonts w:ascii="Arial" w:hAnsi="Arial" w:cs="Arial"/>
                <w:bCs/>
                <w:sz w:val="16"/>
                <w:szCs w:val="16"/>
              </w:rPr>
              <w:t xml:space="preserve"> [animal type]</w:t>
            </w:r>
            <w:r w:rsidRPr="008D4F63">
              <w:rPr>
                <w:rFonts w:ascii="Arial" w:hAnsi="Arial" w:cs="Arial"/>
                <w:bCs/>
                <w:sz w:val="16"/>
                <w:szCs w:val="16"/>
              </w:rPr>
              <w:t xml:space="preserve"> have you sold in the last 12 months? </w:t>
            </w:r>
          </w:p>
          <w:p w14:paraId="594D88E1" w14:textId="7C8A1F3A" w:rsidR="009E3DB2" w:rsidRPr="009E3DB2" w:rsidRDefault="00DF1CF6">
            <w:pPr>
              <w:autoSpaceDE w:val="0"/>
              <w:snapToGrid w:val="0"/>
              <w:rPr>
                <w:rFonts w:ascii="Arial" w:hAnsi="Arial" w:cs="Arial"/>
                <w:bCs/>
                <w:sz w:val="16"/>
                <w:szCs w:val="16"/>
              </w:rPr>
            </w:pPr>
            <w:r>
              <w:rPr>
                <w:rFonts w:ascii="Arial" w:hAnsi="Arial" w:cs="Arial"/>
                <w:bCs/>
                <w:sz w:val="16"/>
                <w:szCs w:val="16"/>
              </w:rPr>
              <w:t>If 0, &gt;&gt; 12</w:t>
            </w:r>
          </w:p>
          <w:p w14:paraId="37A5A3A0" w14:textId="70A56182" w:rsidR="00425F13" w:rsidRPr="008D4F63" w:rsidRDefault="009E3DB2">
            <w:pPr>
              <w:autoSpaceDE w:val="0"/>
              <w:snapToGrid w:val="0"/>
              <w:rPr>
                <w:rFonts w:ascii="Arial" w:hAnsi="Arial" w:cs="Arial"/>
                <w:bCs/>
                <w:sz w:val="16"/>
                <w:szCs w:val="16"/>
              </w:rPr>
            </w:pPr>
            <w:r w:rsidRPr="00842F8E">
              <w:rPr>
                <w:rFonts w:ascii="Arial" w:hAnsi="Arial" w:cs="Arial"/>
                <w:bCs/>
                <w:i/>
                <w:sz w:val="16"/>
                <w:szCs w:val="16"/>
              </w:rPr>
              <w:t>Enter -888 for "Refuse to answer". Enter -999 for "Don't know".</w:t>
            </w:r>
          </w:p>
        </w:tc>
        <w:tc>
          <w:tcPr>
            <w:tcW w:w="395" w:type="pct"/>
            <w:vAlign w:val="center"/>
          </w:tcPr>
          <w:p w14:paraId="68830F62" w14:textId="77777777" w:rsidR="00425F13" w:rsidRPr="005A7BEF" w:rsidRDefault="00425F13" w:rsidP="005A7BEF">
            <w:pPr>
              <w:jc w:val="right"/>
              <w:rPr>
                <w:rFonts w:ascii="Arial" w:hAnsi="Arial" w:cs="Arial"/>
                <w:b/>
                <w:sz w:val="16"/>
                <w:szCs w:val="16"/>
              </w:rPr>
            </w:pPr>
          </w:p>
        </w:tc>
        <w:tc>
          <w:tcPr>
            <w:tcW w:w="305" w:type="pct"/>
            <w:vAlign w:val="center"/>
          </w:tcPr>
          <w:p w14:paraId="06F20FC7" w14:textId="77777777" w:rsidR="00425F13" w:rsidRPr="005A7BEF" w:rsidRDefault="00425F13" w:rsidP="005A7BEF">
            <w:pPr>
              <w:jc w:val="right"/>
              <w:rPr>
                <w:rFonts w:ascii="Arial" w:hAnsi="Arial" w:cs="Arial"/>
                <w:b/>
                <w:sz w:val="16"/>
                <w:szCs w:val="16"/>
              </w:rPr>
            </w:pPr>
          </w:p>
        </w:tc>
        <w:tc>
          <w:tcPr>
            <w:tcW w:w="335" w:type="pct"/>
            <w:vAlign w:val="center"/>
          </w:tcPr>
          <w:p w14:paraId="0F53EB5C" w14:textId="77777777" w:rsidR="00425F13" w:rsidRPr="005A7BEF" w:rsidRDefault="00425F13" w:rsidP="005A7BEF">
            <w:pPr>
              <w:jc w:val="right"/>
              <w:rPr>
                <w:rFonts w:ascii="Arial" w:hAnsi="Arial" w:cs="Arial"/>
                <w:b/>
                <w:sz w:val="16"/>
                <w:szCs w:val="16"/>
              </w:rPr>
            </w:pPr>
          </w:p>
        </w:tc>
        <w:tc>
          <w:tcPr>
            <w:tcW w:w="304" w:type="pct"/>
            <w:vAlign w:val="center"/>
          </w:tcPr>
          <w:p w14:paraId="2178E664" w14:textId="77777777" w:rsidR="00425F13" w:rsidRPr="005A7BEF" w:rsidRDefault="00425F13" w:rsidP="005A7BEF">
            <w:pPr>
              <w:jc w:val="right"/>
              <w:rPr>
                <w:rFonts w:ascii="Arial" w:hAnsi="Arial" w:cs="Arial"/>
                <w:b/>
                <w:sz w:val="16"/>
                <w:szCs w:val="16"/>
              </w:rPr>
            </w:pPr>
          </w:p>
        </w:tc>
        <w:tc>
          <w:tcPr>
            <w:tcW w:w="305" w:type="pct"/>
            <w:vAlign w:val="center"/>
          </w:tcPr>
          <w:p w14:paraId="362B461F" w14:textId="77777777" w:rsidR="00425F13" w:rsidRPr="005A7BEF" w:rsidRDefault="00425F13" w:rsidP="005A7BEF">
            <w:pPr>
              <w:jc w:val="right"/>
              <w:rPr>
                <w:rFonts w:ascii="Arial" w:hAnsi="Arial" w:cs="Arial"/>
                <w:b/>
                <w:sz w:val="16"/>
                <w:szCs w:val="16"/>
              </w:rPr>
            </w:pPr>
          </w:p>
        </w:tc>
        <w:tc>
          <w:tcPr>
            <w:tcW w:w="335" w:type="pct"/>
            <w:vAlign w:val="center"/>
          </w:tcPr>
          <w:p w14:paraId="352DEB27" w14:textId="77777777" w:rsidR="00425F13" w:rsidRPr="005A7BEF" w:rsidRDefault="00425F13" w:rsidP="005A7BEF">
            <w:pPr>
              <w:jc w:val="right"/>
              <w:rPr>
                <w:rFonts w:ascii="Arial" w:hAnsi="Arial" w:cs="Arial"/>
                <w:b/>
                <w:sz w:val="16"/>
                <w:szCs w:val="16"/>
              </w:rPr>
            </w:pPr>
          </w:p>
        </w:tc>
        <w:tc>
          <w:tcPr>
            <w:tcW w:w="427" w:type="pct"/>
            <w:vAlign w:val="center"/>
          </w:tcPr>
          <w:p w14:paraId="3DA3137B" w14:textId="77777777" w:rsidR="00425F13" w:rsidRPr="005A7BEF" w:rsidRDefault="00425F13" w:rsidP="005A7BEF">
            <w:pPr>
              <w:jc w:val="right"/>
              <w:rPr>
                <w:rFonts w:ascii="Arial" w:hAnsi="Arial" w:cs="Arial"/>
                <w:b/>
                <w:sz w:val="16"/>
                <w:szCs w:val="16"/>
              </w:rPr>
            </w:pPr>
          </w:p>
        </w:tc>
        <w:tc>
          <w:tcPr>
            <w:tcW w:w="335" w:type="pct"/>
            <w:vAlign w:val="center"/>
          </w:tcPr>
          <w:p w14:paraId="342F2722" w14:textId="77777777" w:rsidR="00425F13" w:rsidRPr="005A7BEF" w:rsidRDefault="00425F13" w:rsidP="005A7BEF">
            <w:pPr>
              <w:jc w:val="right"/>
              <w:rPr>
                <w:rFonts w:ascii="Arial" w:hAnsi="Arial" w:cs="Arial"/>
                <w:b/>
                <w:sz w:val="16"/>
                <w:szCs w:val="16"/>
              </w:rPr>
            </w:pPr>
          </w:p>
        </w:tc>
        <w:tc>
          <w:tcPr>
            <w:tcW w:w="335" w:type="pct"/>
            <w:vAlign w:val="center"/>
          </w:tcPr>
          <w:p w14:paraId="0FFD07D7" w14:textId="77777777" w:rsidR="00425F13" w:rsidRPr="005A7BEF" w:rsidRDefault="00425F13" w:rsidP="005A7BEF">
            <w:pPr>
              <w:jc w:val="right"/>
              <w:rPr>
                <w:rFonts w:ascii="Arial" w:hAnsi="Arial" w:cs="Arial"/>
                <w:b/>
                <w:sz w:val="16"/>
                <w:szCs w:val="16"/>
              </w:rPr>
            </w:pPr>
          </w:p>
        </w:tc>
        <w:tc>
          <w:tcPr>
            <w:tcW w:w="334" w:type="pct"/>
            <w:vAlign w:val="center"/>
          </w:tcPr>
          <w:p w14:paraId="79227754" w14:textId="77777777" w:rsidR="00425F13" w:rsidRPr="005A7BEF" w:rsidRDefault="00425F13" w:rsidP="005A7BEF">
            <w:pPr>
              <w:jc w:val="right"/>
              <w:rPr>
                <w:rFonts w:ascii="Arial" w:hAnsi="Arial" w:cs="Arial"/>
                <w:b/>
                <w:sz w:val="16"/>
                <w:szCs w:val="16"/>
              </w:rPr>
            </w:pPr>
          </w:p>
        </w:tc>
      </w:tr>
      <w:tr w:rsidR="008C6B6F" w:rsidRPr="005A7BEF" w14:paraId="554C2625" w14:textId="77777777" w:rsidTr="00DD14F4">
        <w:trPr>
          <w:trHeight w:val="1138"/>
        </w:trPr>
        <w:tc>
          <w:tcPr>
            <w:tcW w:w="1589" w:type="pct"/>
          </w:tcPr>
          <w:p w14:paraId="2AC18790" w14:textId="5F2021A7" w:rsidR="008E74DB" w:rsidRDefault="008C6B6F" w:rsidP="005A7BEF">
            <w:pPr>
              <w:autoSpaceDE w:val="0"/>
              <w:snapToGrid w:val="0"/>
              <w:rPr>
                <w:rFonts w:ascii="Arial" w:hAnsi="Arial" w:cs="Arial"/>
                <w:bCs/>
                <w:sz w:val="16"/>
                <w:szCs w:val="16"/>
              </w:rPr>
            </w:pPr>
            <w:r w:rsidRPr="008D4F63">
              <w:rPr>
                <w:rFonts w:ascii="Arial" w:hAnsi="Arial" w:cs="Arial"/>
                <w:bCs/>
                <w:sz w:val="16"/>
                <w:szCs w:val="16"/>
              </w:rPr>
              <w:t xml:space="preserve">11b. How much revenue have you earned from sales of </w:t>
            </w:r>
            <w:r w:rsidR="008E74DB">
              <w:rPr>
                <w:rFonts w:ascii="Arial" w:hAnsi="Arial" w:cs="Arial"/>
                <w:bCs/>
                <w:sz w:val="16"/>
                <w:szCs w:val="16"/>
              </w:rPr>
              <w:t>[animal type]</w:t>
            </w:r>
            <w:r w:rsidRPr="008D4F63">
              <w:rPr>
                <w:rFonts w:ascii="Arial" w:hAnsi="Arial" w:cs="Arial"/>
                <w:bCs/>
                <w:sz w:val="16"/>
                <w:szCs w:val="16"/>
              </w:rPr>
              <w:t xml:space="preserve"> in the last 12 months</w:t>
            </w:r>
            <w:r w:rsidR="008E74DB">
              <w:rPr>
                <w:rFonts w:ascii="Arial" w:hAnsi="Arial" w:cs="Arial"/>
                <w:bCs/>
                <w:sz w:val="16"/>
                <w:szCs w:val="16"/>
              </w:rPr>
              <w:t>?</w:t>
            </w:r>
          </w:p>
          <w:p w14:paraId="1CDD5E7C" w14:textId="139AA58D" w:rsidR="008C6B6F" w:rsidRPr="008D4F63" w:rsidRDefault="008E74DB" w:rsidP="008E74DB">
            <w:pPr>
              <w:autoSpaceDE w:val="0"/>
              <w:snapToGrid w:val="0"/>
              <w:rPr>
                <w:rFonts w:ascii="Arial" w:hAnsi="Arial" w:cs="Arial"/>
                <w:bCs/>
                <w:sz w:val="16"/>
                <w:szCs w:val="16"/>
              </w:rPr>
            </w:pPr>
            <w:r w:rsidRPr="00756DEE">
              <w:rPr>
                <w:rFonts w:ascii="Arial" w:hAnsi="Arial" w:cs="Arial"/>
                <w:bCs/>
                <w:i/>
                <w:sz w:val="16"/>
                <w:szCs w:val="16"/>
              </w:rPr>
              <w:t>Indicate amount as a decimal value (in Ghana cedis and pesewas)</w:t>
            </w:r>
            <w:r w:rsidR="00DF1CF6">
              <w:rPr>
                <w:rFonts w:ascii="Arial" w:hAnsi="Arial" w:cs="Arial"/>
                <w:bCs/>
                <w:i/>
                <w:sz w:val="16"/>
                <w:szCs w:val="16"/>
              </w:rPr>
              <w:t xml:space="preserve">. </w:t>
            </w:r>
            <w:r w:rsidRPr="00756DEE">
              <w:rPr>
                <w:rFonts w:ascii="Arial" w:hAnsi="Arial" w:cs="Arial"/>
                <w:bCs/>
                <w:i/>
                <w:sz w:val="16"/>
                <w:szCs w:val="16"/>
              </w:rPr>
              <w:t>For example, enter 2.50 for 2 Ghana cedis and 50 pesewas.</w:t>
            </w:r>
          </w:p>
        </w:tc>
        <w:tc>
          <w:tcPr>
            <w:tcW w:w="395" w:type="pct"/>
            <w:vAlign w:val="center"/>
          </w:tcPr>
          <w:p w14:paraId="737E73EA" w14:textId="77777777" w:rsidR="008C6B6F" w:rsidRPr="005A7BEF" w:rsidRDefault="008C6B6F" w:rsidP="005A7BEF">
            <w:pPr>
              <w:rPr>
                <w:rFonts w:ascii="Arial" w:hAnsi="Arial" w:cs="Arial"/>
                <w:b/>
                <w:sz w:val="16"/>
                <w:szCs w:val="16"/>
              </w:rPr>
            </w:pPr>
          </w:p>
        </w:tc>
        <w:tc>
          <w:tcPr>
            <w:tcW w:w="305" w:type="pct"/>
            <w:vAlign w:val="center"/>
          </w:tcPr>
          <w:p w14:paraId="5531D30A" w14:textId="77777777" w:rsidR="008C6B6F" w:rsidRPr="005A7BEF" w:rsidRDefault="008C6B6F" w:rsidP="005A7BEF">
            <w:pPr>
              <w:rPr>
                <w:rFonts w:ascii="Arial" w:hAnsi="Arial" w:cs="Arial"/>
                <w:b/>
                <w:sz w:val="16"/>
                <w:szCs w:val="16"/>
              </w:rPr>
            </w:pPr>
          </w:p>
        </w:tc>
        <w:tc>
          <w:tcPr>
            <w:tcW w:w="335" w:type="pct"/>
            <w:vAlign w:val="center"/>
          </w:tcPr>
          <w:p w14:paraId="737A0A5C" w14:textId="77777777" w:rsidR="008C6B6F" w:rsidRPr="005A7BEF" w:rsidRDefault="008C6B6F" w:rsidP="005A7BEF">
            <w:pPr>
              <w:rPr>
                <w:rFonts w:ascii="Arial" w:hAnsi="Arial" w:cs="Arial"/>
                <w:b/>
                <w:sz w:val="16"/>
                <w:szCs w:val="16"/>
              </w:rPr>
            </w:pPr>
          </w:p>
        </w:tc>
        <w:tc>
          <w:tcPr>
            <w:tcW w:w="304" w:type="pct"/>
            <w:vAlign w:val="center"/>
          </w:tcPr>
          <w:p w14:paraId="2BEC628F" w14:textId="77777777" w:rsidR="008C6B6F" w:rsidRPr="005A7BEF" w:rsidRDefault="008C6B6F" w:rsidP="005A7BEF">
            <w:pPr>
              <w:rPr>
                <w:rFonts w:ascii="Arial" w:hAnsi="Arial" w:cs="Arial"/>
                <w:b/>
                <w:sz w:val="16"/>
                <w:szCs w:val="16"/>
              </w:rPr>
            </w:pPr>
          </w:p>
        </w:tc>
        <w:tc>
          <w:tcPr>
            <w:tcW w:w="305" w:type="pct"/>
            <w:vAlign w:val="center"/>
          </w:tcPr>
          <w:p w14:paraId="268DDA99" w14:textId="77777777" w:rsidR="008C6B6F" w:rsidRPr="005A7BEF" w:rsidRDefault="008C6B6F" w:rsidP="005A7BEF">
            <w:pPr>
              <w:rPr>
                <w:rFonts w:ascii="Arial" w:hAnsi="Arial" w:cs="Arial"/>
                <w:b/>
                <w:sz w:val="16"/>
                <w:szCs w:val="16"/>
              </w:rPr>
            </w:pPr>
          </w:p>
        </w:tc>
        <w:tc>
          <w:tcPr>
            <w:tcW w:w="335" w:type="pct"/>
            <w:vAlign w:val="center"/>
          </w:tcPr>
          <w:p w14:paraId="2B07E079" w14:textId="77777777" w:rsidR="008C6B6F" w:rsidRPr="005A7BEF" w:rsidRDefault="008C6B6F" w:rsidP="005A7BEF">
            <w:pPr>
              <w:rPr>
                <w:rFonts w:ascii="Arial" w:hAnsi="Arial" w:cs="Arial"/>
                <w:b/>
                <w:sz w:val="16"/>
                <w:szCs w:val="16"/>
              </w:rPr>
            </w:pPr>
          </w:p>
        </w:tc>
        <w:tc>
          <w:tcPr>
            <w:tcW w:w="427" w:type="pct"/>
            <w:vAlign w:val="center"/>
          </w:tcPr>
          <w:p w14:paraId="683B40F8" w14:textId="77777777" w:rsidR="008C6B6F" w:rsidRPr="005A7BEF" w:rsidRDefault="008C6B6F" w:rsidP="005A7BEF">
            <w:pPr>
              <w:rPr>
                <w:rFonts w:ascii="Arial" w:hAnsi="Arial" w:cs="Arial"/>
                <w:b/>
                <w:sz w:val="16"/>
                <w:szCs w:val="16"/>
              </w:rPr>
            </w:pPr>
          </w:p>
        </w:tc>
        <w:tc>
          <w:tcPr>
            <w:tcW w:w="335" w:type="pct"/>
            <w:vAlign w:val="center"/>
          </w:tcPr>
          <w:p w14:paraId="44386114" w14:textId="77777777" w:rsidR="008C6B6F" w:rsidRPr="005A7BEF" w:rsidRDefault="008C6B6F" w:rsidP="005A7BEF">
            <w:pPr>
              <w:rPr>
                <w:rFonts w:ascii="Arial" w:hAnsi="Arial" w:cs="Arial"/>
                <w:b/>
                <w:sz w:val="16"/>
                <w:szCs w:val="16"/>
              </w:rPr>
            </w:pPr>
          </w:p>
        </w:tc>
        <w:tc>
          <w:tcPr>
            <w:tcW w:w="335" w:type="pct"/>
            <w:vAlign w:val="center"/>
          </w:tcPr>
          <w:p w14:paraId="41F12730" w14:textId="77777777" w:rsidR="008C6B6F" w:rsidRPr="005A7BEF" w:rsidRDefault="008C6B6F" w:rsidP="005A7BEF">
            <w:pPr>
              <w:rPr>
                <w:rFonts w:ascii="Arial" w:hAnsi="Arial" w:cs="Arial"/>
                <w:b/>
                <w:sz w:val="16"/>
                <w:szCs w:val="16"/>
              </w:rPr>
            </w:pPr>
          </w:p>
        </w:tc>
        <w:tc>
          <w:tcPr>
            <w:tcW w:w="334" w:type="pct"/>
            <w:vAlign w:val="center"/>
          </w:tcPr>
          <w:p w14:paraId="5B793DFE" w14:textId="77777777" w:rsidR="008C6B6F" w:rsidRPr="005A7BEF" w:rsidRDefault="008C6B6F" w:rsidP="005A7BEF">
            <w:pPr>
              <w:rPr>
                <w:rFonts w:ascii="Arial" w:hAnsi="Arial" w:cs="Arial"/>
                <w:b/>
                <w:sz w:val="16"/>
                <w:szCs w:val="16"/>
              </w:rPr>
            </w:pPr>
          </w:p>
        </w:tc>
      </w:tr>
      <w:tr w:rsidR="00425F13" w:rsidRPr="005A7BEF" w14:paraId="6A07D6AA" w14:textId="77777777" w:rsidTr="00DD14F4">
        <w:trPr>
          <w:trHeight w:val="1138"/>
        </w:trPr>
        <w:tc>
          <w:tcPr>
            <w:tcW w:w="1589" w:type="pct"/>
          </w:tcPr>
          <w:p w14:paraId="145ACBC6" w14:textId="721A3C8A" w:rsidR="00425F13" w:rsidRPr="008D4F63" w:rsidRDefault="00DF1CF6" w:rsidP="005A7BEF">
            <w:pPr>
              <w:autoSpaceDE w:val="0"/>
              <w:snapToGrid w:val="0"/>
              <w:rPr>
                <w:rFonts w:ascii="Arial" w:hAnsi="Arial" w:cs="Arial"/>
                <w:bCs/>
                <w:sz w:val="16"/>
                <w:szCs w:val="16"/>
              </w:rPr>
            </w:pPr>
            <w:r>
              <w:rPr>
                <w:rFonts w:ascii="Arial" w:hAnsi="Arial" w:cs="Arial"/>
                <w:bCs/>
                <w:sz w:val="16"/>
                <w:szCs w:val="16"/>
              </w:rPr>
              <w:lastRenderedPageBreak/>
              <w:t>12</w:t>
            </w:r>
            <w:r w:rsidR="00425F13" w:rsidRPr="008D4F63">
              <w:rPr>
                <w:rFonts w:ascii="Arial" w:hAnsi="Arial" w:cs="Arial"/>
                <w:bCs/>
                <w:sz w:val="16"/>
                <w:szCs w:val="16"/>
              </w:rPr>
              <w:t xml:space="preserve">. How much revenue have you earned from </w:t>
            </w:r>
            <w:r w:rsidR="008E74DB" w:rsidRPr="008D4F63">
              <w:rPr>
                <w:rFonts w:ascii="Arial" w:hAnsi="Arial" w:cs="Arial"/>
                <w:bCs/>
                <w:sz w:val="16"/>
                <w:szCs w:val="16"/>
              </w:rPr>
              <w:t xml:space="preserve">products </w:t>
            </w:r>
            <w:r w:rsidR="00425F13" w:rsidRPr="008D4F63">
              <w:rPr>
                <w:rFonts w:ascii="Arial" w:hAnsi="Arial" w:cs="Arial"/>
                <w:bCs/>
                <w:sz w:val="16"/>
                <w:szCs w:val="16"/>
              </w:rPr>
              <w:t xml:space="preserve">of </w:t>
            </w:r>
            <w:r w:rsidR="008E74DB" w:rsidRPr="008D4F63">
              <w:rPr>
                <w:rFonts w:ascii="Arial" w:hAnsi="Arial" w:cs="Arial"/>
                <w:bCs/>
                <w:sz w:val="16"/>
                <w:szCs w:val="16"/>
              </w:rPr>
              <w:t xml:space="preserve">[animal type] </w:t>
            </w:r>
            <w:r w:rsidR="00425F13" w:rsidRPr="008D4F63">
              <w:rPr>
                <w:rFonts w:ascii="Arial" w:hAnsi="Arial" w:cs="Arial"/>
                <w:bCs/>
                <w:sz w:val="16"/>
                <w:szCs w:val="16"/>
              </w:rPr>
              <w:t>in the last 12 months?</w:t>
            </w:r>
          </w:p>
          <w:p w14:paraId="7A481689" w14:textId="0F52A800" w:rsidR="00425F13" w:rsidRPr="008D4F63" w:rsidRDefault="008E74DB" w:rsidP="005A7BEF">
            <w:pPr>
              <w:autoSpaceDE w:val="0"/>
              <w:snapToGrid w:val="0"/>
              <w:rPr>
                <w:rFonts w:ascii="Arial" w:hAnsi="Arial" w:cs="Arial"/>
                <w:bCs/>
                <w:i/>
                <w:sz w:val="16"/>
                <w:szCs w:val="16"/>
              </w:rPr>
            </w:pPr>
            <w:r w:rsidRPr="008D4F63">
              <w:rPr>
                <w:rFonts w:ascii="Arial" w:hAnsi="Arial" w:cs="Arial"/>
                <w:bCs/>
                <w:i/>
                <w:sz w:val="16"/>
                <w:szCs w:val="16"/>
              </w:rPr>
              <w:t>Indicate amount as a decimal value (in Ghana cedis and pesewas). For example, enter 2.50 for 2 Ghana cedis and 50 pesewas.</w:t>
            </w:r>
          </w:p>
        </w:tc>
        <w:tc>
          <w:tcPr>
            <w:tcW w:w="395" w:type="pct"/>
            <w:vAlign w:val="center"/>
          </w:tcPr>
          <w:p w14:paraId="3A957B08" w14:textId="77777777" w:rsidR="00425F13" w:rsidRPr="005A7BEF" w:rsidRDefault="00425F13" w:rsidP="005A7BEF">
            <w:pPr>
              <w:rPr>
                <w:rFonts w:ascii="Arial" w:hAnsi="Arial" w:cs="Arial"/>
                <w:b/>
                <w:sz w:val="16"/>
                <w:szCs w:val="16"/>
              </w:rPr>
            </w:pPr>
          </w:p>
          <w:p w14:paraId="139DC617" w14:textId="77777777" w:rsidR="00425F13" w:rsidRPr="005A7BEF" w:rsidRDefault="00425F13" w:rsidP="005A7BEF">
            <w:pPr>
              <w:rPr>
                <w:rFonts w:ascii="Arial" w:hAnsi="Arial" w:cs="Arial"/>
                <w:b/>
                <w:sz w:val="16"/>
                <w:szCs w:val="16"/>
              </w:rPr>
            </w:pPr>
          </w:p>
          <w:p w14:paraId="70BF0DBF" w14:textId="20A64361" w:rsidR="00425F13" w:rsidRPr="005A7BEF" w:rsidRDefault="00425F13" w:rsidP="005A7BEF">
            <w:pPr>
              <w:rPr>
                <w:rFonts w:ascii="Arial" w:hAnsi="Arial" w:cs="Arial"/>
                <w:b/>
                <w:sz w:val="16"/>
                <w:szCs w:val="16"/>
              </w:rPr>
            </w:pPr>
          </w:p>
        </w:tc>
        <w:tc>
          <w:tcPr>
            <w:tcW w:w="305" w:type="pct"/>
            <w:vAlign w:val="center"/>
          </w:tcPr>
          <w:p w14:paraId="6C7F5A4F" w14:textId="77777777" w:rsidR="00425F13" w:rsidRPr="005A7BEF" w:rsidRDefault="00425F13" w:rsidP="005A7BEF">
            <w:pPr>
              <w:rPr>
                <w:rFonts w:ascii="Arial" w:hAnsi="Arial" w:cs="Arial"/>
                <w:b/>
                <w:sz w:val="16"/>
                <w:szCs w:val="16"/>
              </w:rPr>
            </w:pPr>
          </w:p>
          <w:p w14:paraId="6CB887B3" w14:textId="77777777" w:rsidR="00425F13" w:rsidRPr="005A7BEF" w:rsidRDefault="00425F13" w:rsidP="005A7BEF">
            <w:pPr>
              <w:rPr>
                <w:rFonts w:ascii="Arial" w:hAnsi="Arial" w:cs="Arial"/>
                <w:b/>
                <w:sz w:val="16"/>
                <w:szCs w:val="16"/>
              </w:rPr>
            </w:pPr>
          </w:p>
          <w:p w14:paraId="32BFD6F1" w14:textId="631B29EB" w:rsidR="00425F13" w:rsidRPr="005A7BEF" w:rsidRDefault="00425F13" w:rsidP="005A7BEF">
            <w:pPr>
              <w:rPr>
                <w:rFonts w:ascii="Arial" w:hAnsi="Arial" w:cs="Arial"/>
                <w:b/>
                <w:sz w:val="16"/>
                <w:szCs w:val="16"/>
              </w:rPr>
            </w:pPr>
          </w:p>
        </w:tc>
        <w:tc>
          <w:tcPr>
            <w:tcW w:w="335" w:type="pct"/>
            <w:vAlign w:val="center"/>
          </w:tcPr>
          <w:p w14:paraId="04A5A6B5" w14:textId="77777777" w:rsidR="00425F13" w:rsidRPr="005A7BEF" w:rsidRDefault="00425F13" w:rsidP="005A7BEF">
            <w:pPr>
              <w:rPr>
                <w:rFonts w:ascii="Arial" w:hAnsi="Arial" w:cs="Arial"/>
                <w:b/>
                <w:sz w:val="16"/>
                <w:szCs w:val="16"/>
              </w:rPr>
            </w:pPr>
          </w:p>
          <w:p w14:paraId="61F92859" w14:textId="77777777" w:rsidR="00425F13" w:rsidRPr="005A7BEF" w:rsidRDefault="00425F13" w:rsidP="005A7BEF">
            <w:pPr>
              <w:rPr>
                <w:rFonts w:ascii="Arial" w:hAnsi="Arial" w:cs="Arial"/>
                <w:b/>
                <w:sz w:val="16"/>
                <w:szCs w:val="16"/>
              </w:rPr>
            </w:pPr>
          </w:p>
          <w:p w14:paraId="0E1E7ED0" w14:textId="2424147C" w:rsidR="00425F13" w:rsidRPr="005A7BEF" w:rsidRDefault="00425F13" w:rsidP="005A7BEF">
            <w:pPr>
              <w:rPr>
                <w:rFonts w:ascii="Arial" w:hAnsi="Arial" w:cs="Arial"/>
                <w:b/>
                <w:sz w:val="16"/>
                <w:szCs w:val="16"/>
              </w:rPr>
            </w:pPr>
          </w:p>
        </w:tc>
        <w:tc>
          <w:tcPr>
            <w:tcW w:w="304" w:type="pct"/>
            <w:vAlign w:val="center"/>
          </w:tcPr>
          <w:p w14:paraId="42F3BD04" w14:textId="77777777" w:rsidR="00425F13" w:rsidRPr="005A7BEF" w:rsidRDefault="00425F13" w:rsidP="005A7BEF">
            <w:pPr>
              <w:rPr>
                <w:rFonts w:ascii="Arial" w:hAnsi="Arial" w:cs="Arial"/>
                <w:b/>
                <w:sz w:val="16"/>
                <w:szCs w:val="16"/>
              </w:rPr>
            </w:pPr>
          </w:p>
          <w:p w14:paraId="1BA718EC" w14:textId="77777777" w:rsidR="00425F13" w:rsidRPr="005A7BEF" w:rsidRDefault="00425F13" w:rsidP="005A7BEF">
            <w:pPr>
              <w:rPr>
                <w:rFonts w:ascii="Arial" w:hAnsi="Arial" w:cs="Arial"/>
                <w:b/>
                <w:sz w:val="16"/>
                <w:szCs w:val="16"/>
              </w:rPr>
            </w:pPr>
          </w:p>
          <w:p w14:paraId="1C8185AF" w14:textId="1732930B" w:rsidR="00425F13" w:rsidRPr="005A7BEF" w:rsidRDefault="00425F13" w:rsidP="005A7BEF">
            <w:pPr>
              <w:rPr>
                <w:rFonts w:ascii="Arial" w:hAnsi="Arial" w:cs="Arial"/>
                <w:b/>
                <w:sz w:val="16"/>
                <w:szCs w:val="16"/>
              </w:rPr>
            </w:pPr>
          </w:p>
        </w:tc>
        <w:tc>
          <w:tcPr>
            <w:tcW w:w="305" w:type="pct"/>
            <w:vAlign w:val="center"/>
          </w:tcPr>
          <w:p w14:paraId="2FF247F1" w14:textId="77777777" w:rsidR="00425F13" w:rsidRPr="005A7BEF" w:rsidRDefault="00425F13" w:rsidP="005A7BEF">
            <w:pPr>
              <w:rPr>
                <w:rFonts w:ascii="Arial" w:hAnsi="Arial" w:cs="Arial"/>
                <w:b/>
                <w:sz w:val="16"/>
                <w:szCs w:val="16"/>
              </w:rPr>
            </w:pPr>
          </w:p>
          <w:p w14:paraId="7CBEB952" w14:textId="77777777" w:rsidR="00425F13" w:rsidRPr="005A7BEF" w:rsidRDefault="00425F13" w:rsidP="005A7BEF">
            <w:pPr>
              <w:rPr>
                <w:rFonts w:ascii="Arial" w:hAnsi="Arial" w:cs="Arial"/>
                <w:b/>
                <w:sz w:val="16"/>
                <w:szCs w:val="16"/>
              </w:rPr>
            </w:pPr>
          </w:p>
          <w:p w14:paraId="7A72F4B1" w14:textId="0A3FD71B" w:rsidR="00425F13" w:rsidRPr="005A7BEF" w:rsidRDefault="00425F13" w:rsidP="005A7BEF">
            <w:pPr>
              <w:rPr>
                <w:rFonts w:ascii="Arial" w:hAnsi="Arial" w:cs="Arial"/>
                <w:b/>
                <w:sz w:val="16"/>
                <w:szCs w:val="16"/>
              </w:rPr>
            </w:pPr>
          </w:p>
        </w:tc>
        <w:tc>
          <w:tcPr>
            <w:tcW w:w="335" w:type="pct"/>
            <w:vAlign w:val="center"/>
          </w:tcPr>
          <w:p w14:paraId="27221EE4" w14:textId="77777777" w:rsidR="00425F13" w:rsidRPr="005A7BEF" w:rsidRDefault="00425F13" w:rsidP="005A7BEF">
            <w:pPr>
              <w:rPr>
                <w:rFonts w:ascii="Arial" w:hAnsi="Arial" w:cs="Arial"/>
                <w:b/>
                <w:sz w:val="16"/>
                <w:szCs w:val="16"/>
              </w:rPr>
            </w:pPr>
          </w:p>
          <w:p w14:paraId="6307DC94" w14:textId="77777777" w:rsidR="00425F13" w:rsidRPr="005A7BEF" w:rsidRDefault="00425F13" w:rsidP="005A7BEF">
            <w:pPr>
              <w:rPr>
                <w:rFonts w:ascii="Arial" w:hAnsi="Arial" w:cs="Arial"/>
                <w:b/>
                <w:sz w:val="16"/>
                <w:szCs w:val="16"/>
              </w:rPr>
            </w:pPr>
          </w:p>
          <w:p w14:paraId="602B48B0" w14:textId="4E2BCC92" w:rsidR="00425F13" w:rsidRPr="005A7BEF" w:rsidRDefault="00425F13" w:rsidP="005A7BEF">
            <w:pPr>
              <w:rPr>
                <w:rFonts w:ascii="Arial" w:hAnsi="Arial" w:cs="Arial"/>
                <w:b/>
                <w:sz w:val="16"/>
                <w:szCs w:val="16"/>
              </w:rPr>
            </w:pPr>
          </w:p>
        </w:tc>
        <w:tc>
          <w:tcPr>
            <w:tcW w:w="427" w:type="pct"/>
            <w:vAlign w:val="center"/>
          </w:tcPr>
          <w:p w14:paraId="779082D1" w14:textId="77777777" w:rsidR="00425F13" w:rsidRPr="005A7BEF" w:rsidRDefault="00425F13" w:rsidP="005A7BEF">
            <w:pPr>
              <w:rPr>
                <w:rFonts w:ascii="Arial" w:hAnsi="Arial" w:cs="Arial"/>
                <w:b/>
                <w:sz w:val="16"/>
                <w:szCs w:val="16"/>
              </w:rPr>
            </w:pPr>
          </w:p>
          <w:p w14:paraId="11E0A5DB" w14:textId="0153EBDD" w:rsidR="00425F13" w:rsidRPr="005A7BEF" w:rsidRDefault="00425F13" w:rsidP="005A7BEF">
            <w:pPr>
              <w:rPr>
                <w:rFonts w:ascii="Arial" w:hAnsi="Arial" w:cs="Arial"/>
                <w:b/>
                <w:sz w:val="16"/>
                <w:szCs w:val="16"/>
              </w:rPr>
            </w:pPr>
          </w:p>
        </w:tc>
        <w:tc>
          <w:tcPr>
            <w:tcW w:w="335" w:type="pct"/>
            <w:vAlign w:val="center"/>
          </w:tcPr>
          <w:p w14:paraId="72477EA6" w14:textId="77777777" w:rsidR="00425F13" w:rsidRPr="005A7BEF" w:rsidRDefault="00425F13" w:rsidP="005A7BEF">
            <w:pPr>
              <w:rPr>
                <w:rFonts w:ascii="Arial" w:hAnsi="Arial" w:cs="Arial"/>
                <w:b/>
                <w:sz w:val="16"/>
                <w:szCs w:val="16"/>
              </w:rPr>
            </w:pPr>
          </w:p>
          <w:p w14:paraId="3BD29A12" w14:textId="77777777" w:rsidR="00425F13" w:rsidRPr="005A7BEF" w:rsidRDefault="00425F13" w:rsidP="005A7BEF">
            <w:pPr>
              <w:rPr>
                <w:rFonts w:ascii="Arial" w:hAnsi="Arial" w:cs="Arial"/>
                <w:b/>
                <w:sz w:val="16"/>
                <w:szCs w:val="16"/>
              </w:rPr>
            </w:pPr>
          </w:p>
          <w:p w14:paraId="167F78F8" w14:textId="0B8C2334" w:rsidR="00425F13" w:rsidRPr="005A7BEF" w:rsidRDefault="00425F13" w:rsidP="005A7BEF">
            <w:pPr>
              <w:rPr>
                <w:rFonts w:ascii="Arial" w:hAnsi="Arial" w:cs="Arial"/>
                <w:b/>
                <w:sz w:val="16"/>
                <w:szCs w:val="16"/>
              </w:rPr>
            </w:pPr>
          </w:p>
        </w:tc>
        <w:tc>
          <w:tcPr>
            <w:tcW w:w="335" w:type="pct"/>
            <w:vAlign w:val="center"/>
          </w:tcPr>
          <w:p w14:paraId="3350745F" w14:textId="77777777" w:rsidR="00425F13" w:rsidRPr="005A7BEF" w:rsidRDefault="00425F13" w:rsidP="005A7BEF">
            <w:pPr>
              <w:rPr>
                <w:rFonts w:ascii="Arial" w:hAnsi="Arial" w:cs="Arial"/>
                <w:b/>
                <w:sz w:val="16"/>
                <w:szCs w:val="16"/>
              </w:rPr>
            </w:pPr>
          </w:p>
          <w:p w14:paraId="308D35C8" w14:textId="77777777" w:rsidR="00425F13" w:rsidRPr="005A7BEF" w:rsidRDefault="00425F13" w:rsidP="005A7BEF">
            <w:pPr>
              <w:rPr>
                <w:rFonts w:ascii="Arial" w:hAnsi="Arial" w:cs="Arial"/>
                <w:b/>
                <w:sz w:val="16"/>
                <w:szCs w:val="16"/>
              </w:rPr>
            </w:pPr>
          </w:p>
          <w:p w14:paraId="3D2A9435" w14:textId="1A2F31EC" w:rsidR="00425F13" w:rsidRPr="005A7BEF" w:rsidRDefault="00425F13">
            <w:pPr>
              <w:rPr>
                <w:rFonts w:ascii="Arial" w:hAnsi="Arial" w:cs="Arial"/>
                <w:b/>
                <w:sz w:val="16"/>
                <w:szCs w:val="16"/>
              </w:rPr>
            </w:pPr>
          </w:p>
        </w:tc>
        <w:tc>
          <w:tcPr>
            <w:tcW w:w="334" w:type="pct"/>
            <w:vAlign w:val="center"/>
          </w:tcPr>
          <w:p w14:paraId="258492FE" w14:textId="77777777" w:rsidR="00425F13" w:rsidRPr="005A7BEF" w:rsidRDefault="00425F13" w:rsidP="005A7BEF">
            <w:pPr>
              <w:rPr>
                <w:rFonts w:ascii="Arial" w:hAnsi="Arial" w:cs="Arial"/>
                <w:b/>
                <w:sz w:val="16"/>
                <w:szCs w:val="16"/>
              </w:rPr>
            </w:pPr>
          </w:p>
        </w:tc>
      </w:tr>
      <w:tr w:rsidR="00425F13" w:rsidRPr="005A7BEF" w14:paraId="317E0786" w14:textId="77777777" w:rsidTr="00DD14F4">
        <w:trPr>
          <w:trHeight w:val="458"/>
        </w:trPr>
        <w:tc>
          <w:tcPr>
            <w:tcW w:w="1589" w:type="pct"/>
          </w:tcPr>
          <w:p w14:paraId="49C32108" w14:textId="77777777" w:rsidR="00425F13" w:rsidRPr="008D4F63" w:rsidRDefault="00425F13" w:rsidP="005A7BEF">
            <w:pPr>
              <w:autoSpaceDE w:val="0"/>
              <w:snapToGrid w:val="0"/>
              <w:rPr>
                <w:rFonts w:ascii="Arial" w:hAnsi="Arial" w:cs="Arial"/>
                <w:bCs/>
                <w:sz w:val="16"/>
                <w:szCs w:val="16"/>
              </w:rPr>
            </w:pPr>
            <w:r w:rsidRPr="008D4F63">
              <w:rPr>
                <w:rFonts w:ascii="Arial" w:hAnsi="Arial" w:cs="Arial"/>
                <w:bCs/>
                <w:sz w:val="16"/>
                <w:szCs w:val="16"/>
              </w:rPr>
              <w:t xml:space="preserve">Are there any </w:t>
            </w:r>
            <w:r w:rsidRPr="008D4F63">
              <w:rPr>
                <w:rFonts w:ascii="Arial" w:hAnsi="Arial" w:cs="Arial"/>
                <w:bCs/>
                <w:sz w:val="16"/>
                <w:szCs w:val="16"/>
                <w:u w:val="single"/>
              </w:rPr>
              <w:t>other animals</w:t>
            </w:r>
            <w:r w:rsidRPr="008D4F63">
              <w:rPr>
                <w:rFonts w:ascii="Arial" w:hAnsi="Arial" w:cs="Arial"/>
                <w:bCs/>
                <w:sz w:val="16"/>
                <w:szCs w:val="16"/>
              </w:rPr>
              <w:t xml:space="preserve"> owned by your household or by someone in your household that are used for production or for food?    </w:t>
            </w:r>
          </w:p>
          <w:p w14:paraId="5DD7119C" w14:textId="2DC475CA" w:rsidR="00425F13" w:rsidRPr="008D4F63" w:rsidRDefault="00425F13">
            <w:pPr>
              <w:autoSpaceDE w:val="0"/>
              <w:snapToGrid w:val="0"/>
              <w:rPr>
                <w:rFonts w:ascii="Arial" w:hAnsi="Arial" w:cs="Arial"/>
                <w:bCs/>
                <w:sz w:val="16"/>
                <w:szCs w:val="16"/>
              </w:rPr>
            </w:pPr>
            <w:r w:rsidRPr="008D4F63">
              <w:rPr>
                <w:rFonts w:ascii="Arial" w:hAnsi="Arial" w:cs="Arial"/>
                <w:bCs/>
                <w:sz w:val="16"/>
                <w:szCs w:val="16"/>
              </w:rPr>
              <w:t xml:space="preserve"> 1. Yes </w:t>
            </w:r>
            <w:r w:rsidR="00DF1CF6">
              <w:rPr>
                <w:rFonts w:ascii="Arial" w:hAnsi="Arial" w:cs="Arial"/>
                <w:bCs/>
                <w:sz w:val="16"/>
                <w:szCs w:val="16"/>
              </w:rPr>
              <w:t>&gt;&gt; repeat section for new animal(s)</w:t>
            </w:r>
            <w:r w:rsidRPr="008D4F63">
              <w:rPr>
                <w:rFonts w:ascii="Arial" w:hAnsi="Arial" w:cs="Arial"/>
                <w:bCs/>
                <w:sz w:val="16"/>
                <w:szCs w:val="16"/>
              </w:rPr>
              <w:t xml:space="preserve">    5. No. &gt;&gt; </w:t>
            </w:r>
            <w:r w:rsidR="00DF1CF6">
              <w:rPr>
                <w:rFonts w:ascii="Arial" w:hAnsi="Arial" w:cs="Arial"/>
                <w:bCs/>
                <w:sz w:val="16"/>
                <w:szCs w:val="16"/>
              </w:rPr>
              <w:t>next section</w:t>
            </w:r>
          </w:p>
        </w:tc>
        <w:tc>
          <w:tcPr>
            <w:tcW w:w="395" w:type="pct"/>
            <w:vAlign w:val="center"/>
          </w:tcPr>
          <w:p w14:paraId="1ECB887B" w14:textId="77777777" w:rsidR="00425F13" w:rsidRPr="005A7BEF" w:rsidRDefault="00425F13" w:rsidP="005A7BEF">
            <w:pPr>
              <w:rPr>
                <w:rFonts w:ascii="Arial" w:hAnsi="Arial" w:cs="Arial"/>
                <w:b/>
                <w:sz w:val="16"/>
                <w:szCs w:val="16"/>
              </w:rPr>
            </w:pPr>
          </w:p>
        </w:tc>
        <w:tc>
          <w:tcPr>
            <w:tcW w:w="305" w:type="pct"/>
            <w:vAlign w:val="center"/>
          </w:tcPr>
          <w:p w14:paraId="013FA55D" w14:textId="77777777" w:rsidR="00425F13" w:rsidRPr="005A7BEF" w:rsidRDefault="00425F13" w:rsidP="005A7BEF">
            <w:pPr>
              <w:rPr>
                <w:rFonts w:ascii="Arial" w:hAnsi="Arial" w:cs="Arial"/>
                <w:b/>
                <w:sz w:val="16"/>
                <w:szCs w:val="16"/>
              </w:rPr>
            </w:pPr>
          </w:p>
        </w:tc>
        <w:tc>
          <w:tcPr>
            <w:tcW w:w="335" w:type="pct"/>
            <w:vAlign w:val="center"/>
          </w:tcPr>
          <w:p w14:paraId="01B789A0" w14:textId="77777777" w:rsidR="00425F13" w:rsidRPr="005A7BEF" w:rsidRDefault="00425F13" w:rsidP="005A7BEF">
            <w:pPr>
              <w:rPr>
                <w:rFonts w:ascii="Arial" w:hAnsi="Arial" w:cs="Arial"/>
                <w:b/>
                <w:sz w:val="16"/>
                <w:szCs w:val="16"/>
              </w:rPr>
            </w:pPr>
          </w:p>
        </w:tc>
        <w:tc>
          <w:tcPr>
            <w:tcW w:w="304" w:type="pct"/>
            <w:vAlign w:val="center"/>
          </w:tcPr>
          <w:p w14:paraId="79277260" w14:textId="77777777" w:rsidR="00425F13" w:rsidRPr="005A7BEF" w:rsidRDefault="00425F13" w:rsidP="005A7BEF">
            <w:pPr>
              <w:rPr>
                <w:rFonts w:ascii="Arial" w:hAnsi="Arial" w:cs="Arial"/>
                <w:b/>
                <w:sz w:val="16"/>
                <w:szCs w:val="16"/>
              </w:rPr>
            </w:pPr>
          </w:p>
        </w:tc>
        <w:tc>
          <w:tcPr>
            <w:tcW w:w="305" w:type="pct"/>
            <w:vAlign w:val="center"/>
          </w:tcPr>
          <w:p w14:paraId="795BBB80" w14:textId="77777777" w:rsidR="00425F13" w:rsidRPr="005A7BEF" w:rsidRDefault="00425F13" w:rsidP="005A7BEF">
            <w:pPr>
              <w:rPr>
                <w:rFonts w:ascii="Arial" w:hAnsi="Arial" w:cs="Arial"/>
                <w:b/>
                <w:sz w:val="16"/>
                <w:szCs w:val="16"/>
              </w:rPr>
            </w:pPr>
          </w:p>
        </w:tc>
        <w:tc>
          <w:tcPr>
            <w:tcW w:w="335" w:type="pct"/>
            <w:vAlign w:val="center"/>
          </w:tcPr>
          <w:p w14:paraId="4F35214C" w14:textId="77777777" w:rsidR="00425F13" w:rsidRPr="005A7BEF" w:rsidRDefault="00425F13" w:rsidP="005A7BEF">
            <w:pPr>
              <w:rPr>
                <w:rFonts w:ascii="Arial" w:hAnsi="Arial" w:cs="Arial"/>
                <w:b/>
                <w:sz w:val="16"/>
                <w:szCs w:val="16"/>
              </w:rPr>
            </w:pPr>
          </w:p>
        </w:tc>
        <w:tc>
          <w:tcPr>
            <w:tcW w:w="427" w:type="pct"/>
            <w:vAlign w:val="center"/>
          </w:tcPr>
          <w:p w14:paraId="444B4DEE" w14:textId="77777777" w:rsidR="00425F13" w:rsidRPr="005A7BEF" w:rsidRDefault="00425F13" w:rsidP="005A7BEF">
            <w:pPr>
              <w:rPr>
                <w:rFonts w:ascii="Arial" w:hAnsi="Arial" w:cs="Arial"/>
                <w:b/>
                <w:sz w:val="16"/>
                <w:szCs w:val="16"/>
              </w:rPr>
            </w:pPr>
          </w:p>
        </w:tc>
        <w:tc>
          <w:tcPr>
            <w:tcW w:w="335" w:type="pct"/>
            <w:vAlign w:val="center"/>
          </w:tcPr>
          <w:p w14:paraId="17F97DD4" w14:textId="77777777" w:rsidR="00425F13" w:rsidRPr="005A7BEF" w:rsidRDefault="00425F13" w:rsidP="005A7BEF">
            <w:pPr>
              <w:rPr>
                <w:rFonts w:ascii="Arial" w:hAnsi="Arial" w:cs="Arial"/>
                <w:b/>
                <w:sz w:val="16"/>
                <w:szCs w:val="16"/>
              </w:rPr>
            </w:pPr>
          </w:p>
        </w:tc>
        <w:tc>
          <w:tcPr>
            <w:tcW w:w="335" w:type="pct"/>
            <w:vAlign w:val="center"/>
          </w:tcPr>
          <w:p w14:paraId="595CE3BD" w14:textId="77777777" w:rsidR="00425F13" w:rsidRPr="005A7BEF" w:rsidRDefault="00425F13" w:rsidP="005A7BEF">
            <w:pPr>
              <w:rPr>
                <w:rFonts w:ascii="Arial" w:hAnsi="Arial" w:cs="Arial"/>
                <w:b/>
                <w:sz w:val="16"/>
                <w:szCs w:val="16"/>
              </w:rPr>
            </w:pPr>
          </w:p>
        </w:tc>
        <w:tc>
          <w:tcPr>
            <w:tcW w:w="334" w:type="pct"/>
            <w:vAlign w:val="center"/>
          </w:tcPr>
          <w:p w14:paraId="5B99AC90" w14:textId="77777777" w:rsidR="00425F13" w:rsidRPr="005A7BEF" w:rsidRDefault="00425F13" w:rsidP="005A7BEF">
            <w:pPr>
              <w:rPr>
                <w:rFonts w:ascii="Arial" w:hAnsi="Arial" w:cs="Arial"/>
                <w:b/>
                <w:sz w:val="16"/>
                <w:szCs w:val="16"/>
              </w:rPr>
            </w:pPr>
          </w:p>
        </w:tc>
      </w:tr>
    </w:tbl>
    <w:p w14:paraId="4AF37925" w14:textId="77777777" w:rsidR="00425F13" w:rsidRPr="005A7BEF" w:rsidRDefault="00425F13" w:rsidP="005A7BEF">
      <w:pPr>
        <w:rPr>
          <w:rFonts w:ascii="Arial" w:hAnsi="Arial" w:cs="Arial"/>
        </w:rPr>
      </w:pPr>
    </w:p>
    <w:p w14:paraId="797B55A2" w14:textId="77777777" w:rsidR="00425F13" w:rsidRPr="005A7BEF" w:rsidRDefault="00425F13" w:rsidP="005A7BEF">
      <w:pPr>
        <w:rPr>
          <w:rFonts w:ascii="Arial" w:hAnsi="Arial" w:cs="Arial"/>
        </w:rPr>
      </w:pPr>
    </w:p>
    <w:p w14:paraId="7EFEB211" w14:textId="77777777" w:rsidR="004C0066" w:rsidRPr="005A7BEF" w:rsidRDefault="004C0066" w:rsidP="005A7BEF">
      <w:pPr>
        <w:rPr>
          <w:rFonts w:ascii="Arial" w:hAnsi="Arial" w:cs="Arial"/>
          <w:b/>
        </w:rPr>
        <w:sectPr w:rsidR="004C0066" w:rsidRPr="005A7BEF" w:rsidSect="00A508F7">
          <w:pgSz w:w="16834" w:h="11909" w:orient="landscape" w:code="9"/>
          <w:pgMar w:top="1247" w:right="1440" w:bottom="1247" w:left="1440" w:header="720" w:footer="720" w:gutter="0"/>
          <w:cols w:space="720"/>
          <w:docGrid w:linePitch="360"/>
        </w:sectPr>
      </w:pPr>
    </w:p>
    <w:p w14:paraId="42713863" w14:textId="64E7870B" w:rsidR="00526832" w:rsidRPr="005A7BEF" w:rsidRDefault="00B62F44" w:rsidP="005A7BEF">
      <w:pPr>
        <w:pStyle w:val="Heading3"/>
        <w:rPr>
          <w:rFonts w:ascii="Arial" w:hAnsi="Arial" w:cs="Arial"/>
          <w:color w:val="auto"/>
          <w:sz w:val="20"/>
          <w:szCs w:val="20"/>
        </w:rPr>
      </w:pPr>
      <w:bookmarkStart w:id="111" w:name="_Toc516617812"/>
      <w:r w:rsidRPr="005A7BEF">
        <w:rPr>
          <w:rFonts w:ascii="Arial" w:hAnsi="Arial" w:cs="Arial"/>
          <w:color w:val="auto"/>
          <w:sz w:val="20"/>
          <w:szCs w:val="20"/>
        </w:rPr>
        <w:lastRenderedPageBreak/>
        <w:t>II. TOOL</w:t>
      </w:r>
      <w:r w:rsidR="00DF1CF6">
        <w:rPr>
          <w:rFonts w:ascii="Arial" w:hAnsi="Arial" w:cs="Arial"/>
          <w:color w:val="auto"/>
          <w:sz w:val="20"/>
          <w:szCs w:val="20"/>
        </w:rPr>
        <w:t xml:space="preserve"> ITEMS</w:t>
      </w:r>
      <w:bookmarkEnd w:id="111"/>
    </w:p>
    <w:p w14:paraId="22918625" w14:textId="77777777" w:rsidR="00BF713B" w:rsidRPr="005A7BEF" w:rsidRDefault="00BF713B" w:rsidP="005A7BEF">
      <w:pPr>
        <w:rPr>
          <w:rFonts w:ascii="Arial" w:hAnsi="Arial" w:cs="Arial"/>
        </w:rPr>
      </w:pPr>
    </w:p>
    <w:tbl>
      <w:tblPr>
        <w:tblStyle w:val="TableGrid"/>
        <w:tblW w:w="0" w:type="auto"/>
        <w:tblLook w:val="04A0" w:firstRow="1" w:lastRow="0" w:firstColumn="1" w:lastColumn="0" w:noHBand="0" w:noVBand="1"/>
      </w:tblPr>
      <w:tblGrid>
        <w:gridCol w:w="2403"/>
        <w:gridCol w:w="2226"/>
        <w:gridCol w:w="2383"/>
        <w:gridCol w:w="2520"/>
        <w:gridCol w:w="2077"/>
        <w:gridCol w:w="2335"/>
      </w:tblGrid>
      <w:tr w:rsidR="00D5334D" w:rsidRPr="00F03391" w14:paraId="2BAFC381" w14:textId="77777777" w:rsidTr="008D4F63">
        <w:trPr>
          <w:tblHeader/>
        </w:trPr>
        <w:tc>
          <w:tcPr>
            <w:tcW w:w="2403" w:type="dxa"/>
            <w:shd w:val="clear" w:color="auto" w:fill="D9D9D9" w:themeFill="background1" w:themeFillShade="D9"/>
            <w:vAlign w:val="bottom"/>
          </w:tcPr>
          <w:p w14:paraId="7C648BCD" w14:textId="554CC282" w:rsidR="00D5334D" w:rsidRPr="00F03391" w:rsidRDefault="00D5334D" w:rsidP="005A7BEF">
            <w:pPr>
              <w:rPr>
                <w:rFonts w:ascii="Arial" w:hAnsi="Arial" w:cs="Arial"/>
                <w:sz w:val="20"/>
                <w:szCs w:val="20"/>
              </w:rPr>
            </w:pPr>
            <w:r w:rsidRPr="008D4F63">
              <w:rPr>
                <w:rFonts w:ascii="Arial" w:hAnsi="Arial" w:cs="Arial"/>
                <w:sz w:val="20"/>
                <w:szCs w:val="20"/>
              </w:rPr>
              <w:t>Q.13a. Tool item.</w:t>
            </w:r>
          </w:p>
        </w:tc>
        <w:tc>
          <w:tcPr>
            <w:tcW w:w="2226" w:type="dxa"/>
            <w:shd w:val="clear" w:color="auto" w:fill="D9D9D9" w:themeFill="background1" w:themeFillShade="D9"/>
          </w:tcPr>
          <w:p w14:paraId="0E268541" w14:textId="6CA56640" w:rsidR="00D5334D" w:rsidRPr="008D4F63" w:rsidRDefault="00D5334D" w:rsidP="005A7BEF">
            <w:pPr>
              <w:rPr>
                <w:rFonts w:ascii="Arial" w:hAnsi="Arial" w:cs="Arial"/>
                <w:sz w:val="20"/>
                <w:szCs w:val="20"/>
              </w:rPr>
            </w:pPr>
            <w:r w:rsidRPr="008D4F63">
              <w:rPr>
                <w:rFonts w:ascii="Arial" w:hAnsi="Arial" w:cs="Arial"/>
                <w:sz w:val="20"/>
                <w:szCs w:val="20"/>
              </w:rPr>
              <w:t>Which of these tools are currently owned by people in this household?</w:t>
            </w:r>
          </w:p>
        </w:tc>
        <w:tc>
          <w:tcPr>
            <w:tcW w:w="2383" w:type="dxa"/>
            <w:shd w:val="clear" w:color="auto" w:fill="D9D9D9" w:themeFill="background1" w:themeFillShade="D9"/>
            <w:vAlign w:val="bottom"/>
          </w:tcPr>
          <w:p w14:paraId="4EC34FB4" w14:textId="77777777" w:rsidR="00D5334D" w:rsidRPr="008D4F63" w:rsidRDefault="00D5334D">
            <w:pPr>
              <w:rPr>
                <w:rFonts w:ascii="Arial" w:hAnsi="Arial" w:cs="Arial"/>
                <w:sz w:val="20"/>
                <w:szCs w:val="20"/>
              </w:rPr>
            </w:pPr>
            <w:r w:rsidRPr="008D4F63">
              <w:rPr>
                <w:rFonts w:ascii="Arial" w:hAnsi="Arial" w:cs="Arial"/>
                <w:sz w:val="20"/>
                <w:szCs w:val="20"/>
              </w:rPr>
              <w:t>[For each selected tool type] How many [tool type] are currently owned by people in this household?</w:t>
            </w:r>
          </w:p>
          <w:p w14:paraId="625B98F1" w14:textId="77777777" w:rsidR="00D5334D" w:rsidRPr="008D4F63" w:rsidRDefault="00D5334D">
            <w:pPr>
              <w:rPr>
                <w:rFonts w:ascii="Arial" w:hAnsi="Arial" w:cs="Arial"/>
                <w:sz w:val="20"/>
                <w:szCs w:val="20"/>
              </w:rPr>
            </w:pPr>
          </w:p>
          <w:p w14:paraId="3854435D" w14:textId="2134A7D6" w:rsidR="00D5334D" w:rsidRPr="00F03391" w:rsidRDefault="00D5334D">
            <w:pPr>
              <w:rPr>
                <w:rFonts w:ascii="Arial" w:hAnsi="Arial" w:cs="Arial"/>
                <w:sz w:val="20"/>
                <w:szCs w:val="20"/>
              </w:rPr>
            </w:pPr>
          </w:p>
        </w:tc>
        <w:tc>
          <w:tcPr>
            <w:tcW w:w="2520" w:type="dxa"/>
            <w:shd w:val="clear" w:color="auto" w:fill="D9D9D9" w:themeFill="background1" w:themeFillShade="D9"/>
            <w:vAlign w:val="bottom"/>
          </w:tcPr>
          <w:p w14:paraId="306FB8DA" w14:textId="77777777" w:rsidR="00D5334D" w:rsidRPr="008D4F63" w:rsidRDefault="00D5334D">
            <w:pPr>
              <w:rPr>
                <w:rFonts w:ascii="Arial" w:hAnsi="Arial" w:cs="Arial"/>
                <w:sz w:val="20"/>
                <w:szCs w:val="20"/>
              </w:rPr>
            </w:pPr>
            <w:r w:rsidRPr="008D4F63">
              <w:rPr>
                <w:rFonts w:ascii="Arial" w:hAnsi="Arial" w:cs="Arial"/>
                <w:sz w:val="20"/>
                <w:szCs w:val="20"/>
              </w:rPr>
              <w:t>Q13b.Who in the household owns [tool type]?</w:t>
            </w:r>
          </w:p>
          <w:p w14:paraId="1205AC4D" w14:textId="77777777" w:rsidR="00D5334D" w:rsidRPr="008D4F63" w:rsidRDefault="00D5334D">
            <w:pPr>
              <w:rPr>
                <w:rFonts w:ascii="Arial" w:hAnsi="Arial" w:cs="Arial"/>
                <w:sz w:val="20"/>
                <w:szCs w:val="20"/>
              </w:rPr>
            </w:pPr>
          </w:p>
          <w:p w14:paraId="06184B73" w14:textId="77777777" w:rsidR="00D5334D" w:rsidRPr="008D4F63" w:rsidRDefault="00D5334D">
            <w:pPr>
              <w:rPr>
                <w:rFonts w:ascii="Arial" w:hAnsi="Arial" w:cs="Arial"/>
                <w:sz w:val="20"/>
                <w:szCs w:val="20"/>
              </w:rPr>
            </w:pPr>
            <w:r w:rsidRPr="008D4F63">
              <w:rPr>
                <w:rFonts w:ascii="Arial" w:hAnsi="Arial" w:cs="Arial"/>
                <w:sz w:val="20"/>
                <w:szCs w:val="20"/>
              </w:rPr>
              <w:t>1-Individual</w:t>
            </w:r>
          </w:p>
          <w:p w14:paraId="7FE465CB" w14:textId="77777777" w:rsidR="00747FCC" w:rsidRDefault="00D5334D">
            <w:pPr>
              <w:rPr>
                <w:rFonts w:ascii="Arial" w:hAnsi="Arial" w:cs="Arial"/>
                <w:sz w:val="20"/>
                <w:szCs w:val="20"/>
              </w:rPr>
            </w:pPr>
            <w:r w:rsidRPr="008D4F63">
              <w:rPr>
                <w:rFonts w:ascii="Arial" w:hAnsi="Arial" w:cs="Arial"/>
                <w:sz w:val="20"/>
                <w:szCs w:val="20"/>
              </w:rPr>
              <w:t>5-Whole household</w:t>
            </w:r>
          </w:p>
          <w:p w14:paraId="13A9256C" w14:textId="33731698" w:rsidR="00D5334D" w:rsidRPr="00F03391" w:rsidRDefault="00747FCC">
            <w:pPr>
              <w:rPr>
                <w:rFonts w:ascii="Arial" w:hAnsi="Arial" w:cs="Arial"/>
                <w:sz w:val="20"/>
                <w:szCs w:val="20"/>
              </w:rPr>
            </w:pPr>
            <w:r>
              <w:rPr>
                <w:rFonts w:ascii="Arial" w:hAnsi="Arial" w:cs="Arial"/>
                <w:sz w:val="20"/>
                <w:szCs w:val="20"/>
              </w:rPr>
              <w:t>&gt;&gt;Q13c</w:t>
            </w:r>
          </w:p>
        </w:tc>
        <w:tc>
          <w:tcPr>
            <w:tcW w:w="2077" w:type="dxa"/>
            <w:shd w:val="clear" w:color="auto" w:fill="D9D9D9" w:themeFill="background1" w:themeFillShade="D9"/>
          </w:tcPr>
          <w:p w14:paraId="7AA52079" w14:textId="2157779D" w:rsidR="00D5334D" w:rsidRPr="008D4F63" w:rsidRDefault="00D5334D" w:rsidP="00D5334D">
            <w:pPr>
              <w:rPr>
                <w:rFonts w:ascii="Arial" w:hAnsi="Arial" w:cs="Arial"/>
                <w:sz w:val="20"/>
                <w:szCs w:val="20"/>
              </w:rPr>
            </w:pPr>
            <w:r w:rsidRPr="008D4F63">
              <w:rPr>
                <w:rFonts w:ascii="Arial" w:hAnsi="Arial" w:cs="Arial"/>
                <w:sz w:val="20"/>
                <w:szCs w:val="20"/>
              </w:rPr>
              <w:t>Please select the names of the household members that own one or more [tool type].</w:t>
            </w:r>
          </w:p>
          <w:p w14:paraId="7D44A9C2" w14:textId="77777777" w:rsidR="00D5334D" w:rsidRDefault="00D5334D" w:rsidP="00D5334D">
            <w:pPr>
              <w:rPr>
                <w:rFonts w:ascii="Arial" w:hAnsi="Arial" w:cs="Arial"/>
                <w:i/>
                <w:sz w:val="20"/>
                <w:szCs w:val="20"/>
              </w:rPr>
            </w:pPr>
            <w:r w:rsidRPr="008D4F63">
              <w:rPr>
                <w:rFonts w:ascii="Arial" w:hAnsi="Arial" w:cs="Arial"/>
                <w:i/>
                <w:sz w:val="20"/>
                <w:szCs w:val="20"/>
              </w:rPr>
              <w:t>Select up to 2 choices</w:t>
            </w:r>
          </w:p>
          <w:p w14:paraId="752A0444" w14:textId="3E97F337" w:rsidR="000A5428" w:rsidRPr="00842F8E" w:rsidRDefault="000A5428" w:rsidP="00D5334D">
            <w:pPr>
              <w:rPr>
                <w:rFonts w:ascii="Arial" w:hAnsi="Arial" w:cs="Arial"/>
                <w:sz w:val="20"/>
                <w:szCs w:val="20"/>
              </w:rPr>
            </w:pPr>
            <w:r>
              <w:rPr>
                <w:rFonts w:ascii="Arial" w:hAnsi="Arial" w:cs="Arial"/>
                <w:sz w:val="20"/>
                <w:szCs w:val="20"/>
              </w:rPr>
              <w:t>[Names appear for selection]</w:t>
            </w:r>
          </w:p>
        </w:tc>
        <w:tc>
          <w:tcPr>
            <w:tcW w:w="2335" w:type="dxa"/>
            <w:shd w:val="clear" w:color="auto" w:fill="D9D9D9" w:themeFill="background1" w:themeFillShade="D9"/>
            <w:vAlign w:val="bottom"/>
          </w:tcPr>
          <w:p w14:paraId="5B274D00" w14:textId="417E7D7F" w:rsidR="00365F4C" w:rsidRPr="008D4F63" w:rsidRDefault="00D5334D" w:rsidP="00365F4C">
            <w:pPr>
              <w:rPr>
                <w:rFonts w:ascii="Arial" w:hAnsi="Arial" w:cs="Arial"/>
                <w:sz w:val="20"/>
                <w:szCs w:val="20"/>
              </w:rPr>
            </w:pPr>
            <w:r w:rsidRPr="008D4F63">
              <w:rPr>
                <w:rFonts w:ascii="Arial" w:hAnsi="Arial" w:cs="Arial"/>
                <w:sz w:val="20"/>
                <w:szCs w:val="20"/>
              </w:rPr>
              <w:t xml:space="preserve">Q13c. </w:t>
            </w:r>
            <w:r w:rsidR="00365F4C" w:rsidRPr="008D4F63">
              <w:rPr>
                <w:rFonts w:ascii="Arial" w:hAnsi="Arial" w:cs="Arial"/>
                <w:sz w:val="20"/>
                <w:szCs w:val="20"/>
              </w:rPr>
              <w:t xml:space="preserve">What is the current value of all the [tool type] you own </w:t>
            </w:r>
            <w:r w:rsidR="00365F4C" w:rsidRPr="00842F8E">
              <w:rPr>
                <w:rFonts w:ascii="Arial" w:hAnsi="Arial" w:cs="Arial"/>
                <w:b/>
                <w:sz w:val="20"/>
                <w:szCs w:val="20"/>
              </w:rPr>
              <w:t>in its present condition</w:t>
            </w:r>
            <w:r w:rsidR="00365F4C" w:rsidRPr="008D4F63">
              <w:rPr>
                <w:rFonts w:ascii="Arial" w:hAnsi="Arial" w:cs="Arial"/>
                <w:sz w:val="20"/>
                <w:szCs w:val="20"/>
              </w:rPr>
              <w:t>?</w:t>
            </w:r>
          </w:p>
          <w:p w14:paraId="0DC1F0E3" w14:textId="77777777" w:rsidR="00365F4C" w:rsidRPr="008D4F63" w:rsidRDefault="00365F4C" w:rsidP="00365F4C">
            <w:pPr>
              <w:rPr>
                <w:rFonts w:ascii="Arial" w:hAnsi="Arial" w:cs="Arial"/>
                <w:sz w:val="20"/>
                <w:szCs w:val="20"/>
              </w:rPr>
            </w:pPr>
          </w:p>
          <w:p w14:paraId="5B0D6385" w14:textId="61368279" w:rsidR="00D5334D" w:rsidRPr="008D4F63" w:rsidRDefault="00365F4C" w:rsidP="00365F4C">
            <w:pPr>
              <w:rPr>
                <w:rFonts w:ascii="Arial" w:hAnsi="Arial" w:cs="Arial"/>
                <w:i/>
                <w:sz w:val="20"/>
                <w:szCs w:val="20"/>
              </w:rPr>
            </w:pPr>
            <w:r w:rsidRPr="008D4F63">
              <w:rPr>
                <w:rFonts w:ascii="Arial" w:hAnsi="Arial" w:cs="Arial"/>
                <w:i/>
                <w:sz w:val="20"/>
                <w:szCs w:val="20"/>
              </w:rPr>
              <w:t>Indicate amount as a decimal value (in Ghana cedis and pesewas). For example, enter 2.50 for 2 Ghana cedis and 50 pesewas.</w:t>
            </w:r>
          </w:p>
        </w:tc>
      </w:tr>
      <w:tr w:rsidR="00D5334D" w:rsidRPr="005A7BEF" w14:paraId="5BCC759C" w14:textId="77777777" w:rsidTr="008D4F63">
        <w:tc>
          <w:tcPr>
            <w:tcW w:w="2403" w:type="dxa"/>
            <w:vAlign w:val="bottom"/>
          </w:tcPr>
          <w:p w14:paraId="10EBEBB5" w14:textId="03383577" w:rsidR="00D5334D" w:rsidRPr="00D5334D" w:rsidRDefault="00D5334D" w:rsidP="005A7BEF">
            <w:pPr>
              <w:rPr>
                <w:rFonts w:ascii="Arial" w:hAnsi="Arial" w:cs="Arial"/>
              </w:rPr>
            </w:pPr>
            <w:r w:rsidRPr="008D4F63">
              <w:rPr>
                <w:rFonts w:ascii="Arial" w:hAnsi="Arial" w:cs="Arial"/>
                <w:sz w:val="16"/>
                <w:szCs w:val="16"/>
              </w:rPr>
              <w:t>2-wheel tractors</w:t>
            </w:r>
          </w:p>
        </w:tc>
        <w:tc>
          <w:tcPr>
            <w:tcW w:w="2226" w:type="dxa"/>
          </w:tcPr>
          <w:p w14:paraId="0D786906" w14:textId="77777777" w:rsidR="00D5334D" w:rsidRPr="005A7BEF" w:rsidRDefault="00D5334D" w:rsidP="005A7BEF">
            <w:pPr>
              <w:rPr>
                <w:rFonts w:ascii="Arial" w:hAnsi="Arial" w:cs="Arial"/>
              </w:rPr>
            </w:pPr>
          </w:p>
        </w:tc>
        <w:tc>
          <w:tcPr>
            <w:tcW w:w="2383" w:type="dxa"/>
          </w:tcPr>
          <w:p w14:paraId="45BE28F0" w14:textId="76D2BBB8" w:rsidR="00D5334D" w:rsidRPr="005A7BEF" w:rsidRDefault="00D5334D" w:rsidP="005A7BEF">
            <w:pPr>
              <w:rPr>
                <w:rFonts w:ascii="Arial" w:hAnsi="Arial" w:cs="Arial"/>
              </w:rPr>
            </w:pPr>
          </w:p>
        </w:tc>
        <w:tc>
          <w:tcPr>
            <w:tcW w:w="2520" w:type="dxa"/>
          </w:tcPr>
          <w:p w14:paraId="2B356325" w14:textId="77777777" w:rsidR="00D5334D" w:rsidRPr="005A7BEF" w:rsidRDefault="00D5334D" w:rsidP="005A7BEF">
            <w:pPr>
              <w:rPr>
                <w:rFonts w:ascii="Arial" w:hAnsi="Arial" w:cs="Arial"/>
              </w:rPr>
            </w:pPr>
          </w:p>
        </w:tc>
        <w:tc>
          <w:tcPr>
            <w:tcW w:w="2077" w:type="dxa"/>
          </w:tcPr>
          <w:p w14:paraId="5FEA09D7" w14:textId="77777777" w:rsidR="00D5334D" w:rsidRPr="005A7BEF" w:rsidRDefault="00D5334D" w:rsidP="005A7BEF">
            <w:pPr>
              <w:rPr>
                <w:rFonts w:ascii="Arial" w:hAnsi="Arial" w:cs="Arial"/>
              </w:rPr>
            </w:pPr>
          </w:p>
        </w:tc>
        <w:tc>
          <w:tcPr>
            <w:tcW w:w="2335" w:type="dxa"/>
          </w:tcPr>
          <w:p w14:paraId="3A2941C2" w14:textId="67F29279" w:rsidR="00D5334D" w:rsidRPr="005A7BEF" w:rsidRDefault="00D5334D" w:rsidP="005A7BEF">
            <w:pPr>
              <w:rPr>
                <w:rFonts w:ascii="Arial" w:hAnsi="Arial" w:cs="Arial"/>
              </w:rPr>
            </w:pPr>
          </w:p>
        </w:tc>
      </w:tr>
      <w:tr w:rsidR="00D5334D" w:rsidRPr="005A7BEF" w14:paraId="138DD49B" w14:textId="77777777" w:rsidTr="008D4F63">
        <w:tc>
          <w:tcPr>
            <w:tcW w:w="2403" w:type="dxa"/>
            <w:vAlign w:val="bottom"/>
          </w:tcPr>
          <w:p w14:paraId="4DC8BC1C" w14:textId="0BA6F97B" w:rsidR="00D5334D" w:rsidRPr="00D5334D" w:rsidRDefault="00D5334D" w:rsidP="005A7BEF">
            <w:pPr>
              <w:rPr>
                <w:rFonts w:ascii="Arial" w:hAnsi="Arial" w:cs="Arial"/>
              </w:rPr>
            </w:pPr>
            <w:r w:rsidRPr="00756DEE">
              <w:rPr>
                <w:rFonts w:ascii="Arial" w:hAnsi="Arial" w:cs="Arial"/>
                <w:sz w:val="16"/>
                <w:szCs w:val="16"/>
              </w:rPr>
              <w:t>4-wheel tractors</w:t>
            </w:r>
          </w:p>
        </w:tc>
        <w:tc>
          <w:tcPr>
            <w:tcW w:w="2226" w:type="dxa"/>
          </w:tcPr>
          <w:p w14:paraId="448E3CAF" w14:textId="77777777" w:rsidR="00D5334D" w:rsidRPr="005A7BEF" w:rsidRDefault="00D5334D" w:rsidP="005A7BEF">
            <w:pPr>
              <w:rPr>
                <w:rFonts w:ascii="Arial" w:hAnsi="Arial" w:cs="Arial"/>
              </w:rPr>
            </w:pPr>
          </w:p>
        </w:tc>
        <w:tc>
          <w:tcPr>
            <w:tcW w:w="2383" w:type="dxa"/>
          </w:tcPr>
          <w:p w14:paraId="28E5613B" w14:textId="5F61C34D" w:rsidR="00D5334D" w:rsidRPr="005A7BEF" w:rsidRDefault="00D5334D" w:rsidP="005A7BEF">
            <w:pPr>
              <w:rPr>
                <w:rFonts w:ascii="Arial" w:hAnsi="Arial" w:cs="Arial"/>
              </w:rPr>
            </w:pPr>
          </w:p>
        </w:tc>
        <w:tc>
          <w:tcPr>
            <w:tcW w:w="2520" w:type="dxa"/>
          </w:tcPr>
          <w:p w14:paraId="02CFCCDC" w14:textId="77777777" w:rsidR="00D5334D" w:rsidRPr="005A7BEF" w:rsidRDefault="00D5334D" w:rsidP="005A7BEF">
            <w:pPr>
              <w:rPr>
                <w:rFonts w:ascii="Arial" w:hAnsi="Arial" w:cs="Arial"/>
              </w:rPr>
            </w:pPr>
          </w:p>
        </w:tc>
        <w:tc>
          <w:tcPr>
            <w:tcW w:w="2077" w:type="dxa"/>
          </w:tcPr>
          <w:p w14:paraId="7CE90C23" w14:textId="77777777" w:rsidR="00D5334D" w:rsidRPr="005A7BEF" w:rsidRDefault="00D5334D" w:rsidP="005A7BEF">
            <w:pPr>
              <w:rPr>
                <w:rFonts w:ascii="Arial" w:hAnsi="Arial" w:cs="Arial"/>
              </w:rPr>
            </w:pPr>
          </w:p>
        </w:tc>
        <w:tc>
          <w:tcPr>
            <w:tcW w:w="2335" w:type="dxa"/>
          </w:tcPr>
          <w:p w14:paraId="78F2BEC7" w14:textId="30886DCD" w:rsidR="00D5334D" w:rsidRPr="005A7BEF" w:rsidRDefault="00D5334D" w:rsidP="005A7BEF">
            <w:pPr>
              <w:rPr>
                <w:rFonts w:ascii="Arial" w:hAnsi="Arial" w:cs="Arial"/>
              </w:rPr>
            </w:pPr>
          </w:p>
        </w:tc>
      </w:tr>
      <w:tr w:rsidR="00D5334D" w:rsidRPr="005A7BEF" w14:paraId="461955BA" w14:textId="77777777" w:rsidTr="008D4F63">
        <w:tc>
          <w:tcPr>
            <w:tcW w:w="2403" w:type="dxa"/>
            <w:vAlign w:val="bottom"/>
          </w:tcPr>
          <w:p w14:paraId="4321EF89" w14:textId="1FBD8B9F" w:rsidR="00D5334D" w:rsidRPr="00D5334D" w:rsidRDefault="00D5334D" w:rsidP="005A7BEF">
            <w:pPr>
              <w:rPr>
                <w:rFonts w:ascii="Arial" w:hAnsi="Arial" w:cs="Arial"/>
              </w:rPr>
            </w:pPr>
            <w:r w:rsidRPr="00756DEE">
              <w:rPr>
                <w:rFonts w:ascii="Arial" w:hAnsi="Arial" w:cs="Arial"/>
                <w:sz w:val="16"/>
                <w:szCs w:val="16"/>
              </w:rPr>
              <w:t>Cane crushers</w:t>
            </w:r>
          </w:p>
        </w:tc>
        <w:tc>
          <w:tcPr>
            <w:tcW w:w="2226" w:type="dxa"/>
          </w:tcPr>
          <w:p w14:paraId="60FCA174" w14:textId="77777777" w:rsidR="00D5334D" w:rsidRPr="005A7BEF" w:rsidRDefault="00D5334D" w:rsidP="005A7BEF">
            <w:pPr>
              <w:rPr>
                <w:rFonts w:ascii="Arial" w:hAnsi="Arial" w:cs="Arial"/>
              </w:rPr>
            </w:pPr>
          </w:p>
        </w:tc>
        <w:tc>
          <w:tcPr>
            <w:tcW w:w="2383" w:type="dxa"/>
          </w:tcPr>
          <w:p w14:paraId="07EF4193" w14:textId="1FBAEC01" w:rsidR="00D5334D" w:rsidRPr="005A7BEF" w:rsidRDefault="00D5334D" w:rsidP="005A7BEF">
            <w:pPr>
              <w:rPr>
                <w:rFonts w:ascii="Arial" w:hAnsi="Arial" w:cs="Arial"/>
              </w:rPr>
            </w:pPr>
          </w:p>
        </w:tc>
        <w:tc>
          <w:tcPr>
            <w:tcW w:w="2520" w:type="dxa"/>
          </w:tcPr>
          <w:p w14:paraId="00B35FF9" w14:textId="77777777" w:rsidR="00D5334D" w:rsidRPr="005A7BEF" w:rsidRDefault="00D5334D" w:rsidP="005A7BEF">
            <w:pPr>
              <w:rPr>
                <w:rFonts w:ascii="Arial" w:hAnsi="Arial" w:cs="Arial"/>
              </w:rPr>
            </w:pPr>
          </w:p>
        </w:tc>
        <w:tc>
          <w:tcPr>
            <w:tcW w:w="2077" w:type="dxa"/>
          </w:tcPr>
          <w:p w14:paraId="3C258C52" w14:textId="77777777" w:rsidR="00D5334D" w:rsidRPr="005A7BEF" w:rsidRDefault="00D5334D" w:rsidP="005A7BEF">
            <w:pPr>
              <w:rPr>
                <w:rFonts w:ascii="Arial" w:hAnsi="Arial" w:cs="Arial"/>
              </w:rPr>
            </w:pPr>
          </w:p>
        </w:tc>
        <w:tc>
          <w:tcPr>
            <w:tcW w:w="2335" w:type="dxa"/>
          </w:tcPr>
          <w:p w14:paraId="7C759671" w14:textId="1383A389" w:rsidR="00D5334D" w:rsidRPr="005A7BEF" w:rsidRDefault="00D5334D" w:rsidP="005A7BEF">
            <w:pPr>
              <w:rPr>
                <w:rFonts w:ascii="Arial" w:hAnsi="Arial" w:cs="Arial"/>
              </w:rPr>
            </w:pPr>
          </w:p>
        </w:tc>
      </w:tr>
      <w:tr w:rsidR="00D5334D" w:rsidRPr="005A7BEF" w14:paraId="65DCE2D5" w14:textId="77777777" w:rsidTr="008D4F63">
        <w:tc>
          <w:tcPr>
            <w:tcW w:w="2403" w:type="dxa"/>
            <w:vAlign w:val="bottom"/>
          </w:tcPr>
          <w:p w14:paraId="79833243" w14:textId="7884CDE6" w:rsidR="00D5334D" w:rsidRPr="00D5334D" w:rsidRDefault="00D5334D" w:rsidP="005A7BEF">
            <w:pPr>
              <w:rPr>
                <w:rFonts w:ascii="Arial" w:hAnsi="Arial" w:cs="Arial"/>
              </w:rPr>
            </w:pPr>
            <w:r w:rsidRPr="00756DEE">
              <w:rPr>
                <w:rFonts w:ascii="Arial" w:hAnsi="Arial" w:cs="Arial"/>
                <w:sz w:val="16"/>
                <w:szCs w:val="16"/>
              </w:rPr>
              <w:t>Hoes</w:t>
            </w:r>
          </w:p>
        </w:tc>
        <w:tc>
          <w:tcPr>
            <w:tcW w:w="2226" w:type="dxa"/>
          </w:tcPr>
          <w:p w14:paraId="39D10ABC" w14:textId="77777777" w:rsidR="00D5334D" w:rsidRPr="005A7BEF" w:rsidRDefault="00D5334D" w:rsidP="005A7BEF">
            <w:pPr>
              <w:rPr>
                <w:rFonts w:ascii="Arial" w:hAnsi="Arial" w:cs="Arial"/>
              </w:rPr>
            </w:pPr>
          </w:p>
        </w:tc>
        <w:tc>
          <w:tcPr>
            <w:tcW w:w="2383" w:type="dxa"/>
          </w:tcPr>
          <w:p w14:paraId="392C1E97" w14:textId="56CAB6BB" w:rsidR="00D5334D" w:rsidRPr="005A7BEF" w:rsidRDefault="00D5334D" w:rsidP="005A7BEF">
            <w:pPr>
              <w:rPr>
                <w:rFonts w:ascii="Arial" w:hAnsi="Arial" w:cs="Arial"/>
              </w:rPr>
            </w:pPr>
          </w:p>
        </w:tc>
        <w:tc>
          <w:tcPr>
            <w:tcW w:w="2520" w:type="dxa"/>
          </w:tcPr>
          <w:p w14:paraId="6C9E5035" w14:textId="77777777" w:rsidR="00D5334D" w:rsidRPr="005A7BEF" w:rsidRDefault="00D5334D" w:rsidP="005A7BEF">
            <w:pPr>
              <w:rPr>
                <w:rFonts w:ascii="Arial" w:hAnsi="Arial" w:cs="Arial"/>
              </w:rPr>
            </w:pPr>
          </w:p>
        </w:tc>
        <w:tc>
          <w:tcPr>
            <w:tcW w:w="2077" w:type="dxa"/>
          </w:tcPr>
          <w:p w14:paraId="144CB54B" w14:textId="77777777" w:rsidR="00D5334D" w:rsidRPr="005A7BEF" w:rsidRDefault="00D5334D" w:rsidP="005A7BEF">
            <w:pPr>
              <w:rPr>
                <w:rFonts w:ascii="Arial" w:hAnsi="Arial" w:cs="Arial"/>
              </w:rPr>
            </w:pPr>
          </w:p>
        </w:tc>
        <w:tc>
          <w:tcPr>
            <w:tcW w:w="2335" w:type="dxa"/>
          </w:tcPr>
          <w:p w14:paraId="1077FACA" w14:textId="0784FF8F" w:rsidR="00D5334D" w:rsidRPr="005A7BEF" w:rsidRDefault="00D5334D" w:rsidP="005A7BEF">
            <w:pPr>
              <w:rPr>
                <w:rFonts w:ascii="Arial" w:hAnsi="Arial" w:cs="Arial"/>
              </w:rPr>
            </w:pPr>
          </w:p>
        </w:tc>
      </w:tr>
      <w:tr w:rsidR="00D5334D" w:rsidRPr="005A7BEF" w14:paraId="35347199" w14:textId="77777777" w:rsidTr="008D4F63">
        <w:tc>
          <w:tcPr>
            <w:tcW w:w="2403" w:type="dxa"/>
            <w:vAlign w:val="bottom"/>
          </w:tcPr>
          <w:p w14:paraId="0D18F4D1" w14:textId="19DBF82D" w:rsidR="00D5334D" w:rsidRPr="00D5334D" w:rsidRDefault="00D5334D" w:rsidP="005A7BEF">
            <w:pPr>
              <w:rPr>
                <w:rFonts w:ascii="Arial" w:hAnsi="Arial" w:cs="Arial"/>
              </w:rPr>
            </w:pPr>
            <w:r w:rsidRPr="00756DEE">
              <w:rPr>
                <w:rFonts w:ascii="Arial" w:hAnsi="Arial" w:cs="Arial"/>
                <w:sz w:val="16"/>
                <w:szCs w:val="16"/>
              </w:rPr>
              <w:t xml:space="preserve">Axes </w:t>
            </w:r>
          </w:p>
        </w:tc>
        <w:tc>
          <w:tcPr>
            <w:tcW w:w="2226" w:type="dxa"/>
          </w:tcPr>
          <w:p w14:paraId="40968A6B" w14:textId="77777777" w:rsidR="00D5334D" w:rsidRPr="005A7BEF" w:rsidRDefault="00D5334D" w:rsidP="005A7BEF">
            <w:pPr>
              <w:rPr>
                <w:rFonts w:ascii="Arial" w:hAnsi="Arial" w:cs="Arial"/>
              </w:rPr>
            </w:pPr>
          </w:p>
        </w:tc>
        <w:tc>
          <w:tcPr>
            <w:tcW w:w="2383" w:type="dxa"/>
          </w:tcPr>
          <w:p w14:paraId="1174A908" w14:textId="2395B03B" w:rsidR="00D5334D" w:rsidRPr="005A7BEF" w:rsidRDefault="00D5334D" w:rsidP="005A7BEF">
            <w:pPr>
              <w:rPr>
                <w:rFonts w:ascii="Arial" w:hAnsi="Arial" w:cs="Arial"/>
              </w:rPr>
            </w:pPr>
          </w:p>
        </w:tc>
        <w:tc>
          <w:tcPr>
            <w:tcW w:w="2520" w:type="dxa"/>
          </w:tcPr>
          <w:p w14:paraId="438546BD" w14:textId="77777777" w:rsidR="00D5334D" w:rsidRPr="005A7BEF" w:rsidRDefault="00D5334D" w:rsidP="005A7BEF">
            <w:pPr>
              <w:rPr>
                <w:rFonts w:ascii="Arial" w:hAnsi="Arial" w:cs="Arial"/>
              </w:rPr>
            </w:pPr>
          </w:p>
        </w:tc>
        <w:tc>
          <w:tcPr>
            <w:tcW w:w="2077" w:type="dxa"/>
          </w:tcPr>
          <w:p w14:paraId="1DE2B18B" w14:textId="77777777" w:rsidR="00D5334D" w:rsidRPr="005A7BEF" w:rsidRDefault="00D5334D" w:rsidP="005A7BEF">
            <w:pPr>
              <w:rPr>
                <w:rFonts w:ascii="Arial" w:hAnsi="Arial" w:cs="Arial"/>
              </w:rPr>
            </w:pPr>
          </w:p>
        </w:tc>
        <w:tc>
          <w:tcPr>
            <w:tcW w:w="2335" w:type="dxa"/>
          </w:tcPr>
          <w:p w14:paraId="6AF7884A" w14:textId="5DD3B564" w:rsidR="00D5334D" w:rsidRPr="005A7BEF" w:rsidRDefault="00D5334D" w:rsidP="005A7BEF">
            <w:pPr>
              <w:rPr>
                <w:rFonts w:ascii="Arial" w:hAnsi="Arial" w:cs="Arial"/>
              </w:rPr>
            </w:pPr>
          </w:p>
        </w:tc>
      </w:tr>
      <w:tr w:rsidR="00D5334D" w:rsidRPr="005A7BEF" w14:paraId="627892A4" w14:textId="77777777" w:rsidTr="008D4F63">
        <w:tc>
          <w:tcPr>
            <w:tcW w:w="2403" w:type="dxa"/>
            <w:vAlign w:val="bottom"/>
          </w:tcPr>
          <w:p w14:paraId="41F79095" w14:textId="26CCA77F" w:rsidR="00D5334D" w:rsidRPr="00D5334D" w:rsidRDefault="00D5334D" w:rsidP="005A7BEF">
            <w:pPr>
              <w:rPr>
                <w:rFonts w:ascii="Arial" w:hAnsi="Arial" w:cs="Arial"/>
              </w:rPr>
            </w:pPr>
            <w:r>
              <w:rPr>
                <w:rFonts w:ascii="Arial" w:hAnsi="Arial" w:cs="Arial"/>
                <w:sz w:val="16"/>
                <w:szCs w:val="16"/>
              </w:rPr>
              <w:t>Rakes</w:t>
            </w:r>
          </w:p>
        </w:tc>
        <w:tc>
          <w:tcPr>
            <w:tcW w:w="2226" w:type="dxa"/>
          </w:tcPr>
          <w:p w14:paraId="107FB230" w14:textId="77777777" w:rsidR="00D5334D" w:rsidRPr="005A7BEF" w:rsidRDefault="00D5334D" w:rsidP="005A7BEF">
            <w:pPr>
              <w:rPr>
                <w:rFonts w:ascii="Arial" w:hAnsi="Arial" w:cs="Arial"/>
              </w:rPr>
            </w:pPr>
          </w:p>
        </w:tc>
        <w:tc>
          <w:tcPr>
            <w:tcW w:w="2383" w:type="dxa"/>
          </w:tcPr>
          <w:p w14:paraId="5172787F" w14:textId="6A49138B" w:rsidR="00D5334D" w:rsidRPr="005A7BEF" w:rsidRDefault="00D5334D" w:rsidP="005A7BEF">
            <w:pPr>
              <w:rPr>
                <w:rFonts w:ascii="Arial" w:hAnsi="Arial" w:cs="Arial"/>
              </w:rPr>
            </w:pPr>
          </w:p>
        </w:tc>
        <w:tc>
          <w:tcPr>
            <w:tcW w:w="2520" w:type="dxa"/>
          </w:tcPr>
          <w:p w14:paraId="2F858E35" w14:textId="77777777" w:rsidR="00D5334D" w:rsidRPr="005A7BEF" w:rsidRDefault="00D5334D" w:rsidP="005A7BEF">
            <w:pPr>
              <w:rPr>
                <w:rFonts w:ascii="Arial" w:hAnsi="Arial" w:cs="Arial"/>
              </w:rPr>
            </w:pPr>
          </w:p>
        </w:tc>
        <w:tc>
          <w:tcPr>
            <w:tcW w:w="2077" w:type="dxa"/>
          </w:tcPr>
          <w:p w14:paraId="573E9626" w14:textId="77777777" w:rsidR="00D5334D" w:rsidRPr="005A7BEF" w:rsidRDefault="00D5334D" w:rsidP="005A7BEF">
            <w:pPr>
              <w:rPr>
                <w:rFonts w:ascii="Arial" w:hAnsi="Arial" w:cs="Arial"/>
              </w:rPr>
            </w:pPr>
          </w:p>
        </w:tc>
        <w:tc>
          <w:tcPr>
            <w:tcW w:w="2335" w:type="dxa"/>
          </w:tcPr>
          <w:p w14:paraId="31AD5A93" w14:textId="1CC1F0C6" w:rsidR="00D5334D" w:rsidRPr="005A7BEF" w:rsidRDefault="00D5334D" w:rsidP="005A7BEF">
            <w:pPr>
              <w:rPr>
                <w:rFonts w:ascii="Arial" w:hAnsi="Arial" w:cs="Arial"/>
              </w:rPr>
            </w:pPr>
          </w:p>
        </w:tc>
      </w:tr>
      <w:tr w:rsidR="00D5334D" w:rsidRPr="005A7BEF" w14:paraId="4BB6A625" w14:textId="77777777" w:rsidTr="008D4F63">
        <w:tc>
          <w:tcPr>
            <w:tcW w:w="2403" w:type="dxa"/>
            <w:vAlign w:val="bottom"/>
          </w:tcPr>
          <w:p w14:paraId="220FB627" w14:textId="1442821D" w:rsidR="00D5334D" w:rsidRPr="00D5334D" w:rsidRDefault="00D5334D" w:rsidP="005A7BEF">
            <w:pPr>
              <w:rPr>
                <w:rFonts w:ascii="Arial" w:hAnsi="Arial" w:cs="Arial"/>
              </w:rPr>
            </w:pPr>
            <w:r>
              <w:rPr>
                <w:rFonts w:ascii="Arial" w:hAnsi="Arial" w:cs="Arial"/>
                <w:sz w:val="16"/>
                <w:szCs w:val="16"/>
              </w:rPr>
              <w:t>Shovels</w:t>
            </w:r>
          </w:p>
        </w:tc>
        <w:tc>
          <w:tcPr>
            <w:tcW w:w="2226" w:type="dxa"/>
          </w:tcPr>
          <w:p w14:paraId="6C508B4D" w14:textId="77777777" w:rsidR="00D5334D" w:rsidRPr="005A7BEF" w:rsidRDefault="00D5334D" w:rsidP="005A7BEF">
            <w:pPr>
              <w:rPr>
                <w:rFonts w:ascii="Arial" w:hAnsi="Arial" w:cs="Arial"/>
              </w:rPr>
            </w:pPr>
          </w:p>
        </w:tc>
        <w:tc>
          <w:tcPr>
            <w:tcW w:w="2383" w:type="dxa"/>
          </w:tcPr>
          <w:p w14:paraId="4FCBC810" w14:textId="0DE38420" w:rsidR="00D5334D" w:rsidRPr="005A7BEF" w:rsidRDefault="00D5334D" w:rsidP="005A7BEF">
            <w:pPr>
              <w:rPr>
                <w:rFonts w:ascii="Arial" w:hAnsi="Arial" w:cs="Arial"/>
              </w:rPr>
            </w:pPr>
          </w:p>
        </w:tc>
        <w:tc>
          <w:tcPr>
            <w:tcW w:w="2520" w:type="dxa"/>
          </w:tcPr>
          <w:p w14:paraId="57C6FC1B" w14:textId="77777777" w:rsidR="00D5334D" w:rsidRPr="005A7BEF" w:rsidRDefault="00D5334D" w:rsidP="005A7BEF">
            <w:pPr>
              <w:rPr>
                <w:rFonts w:ascii="Arial" w:hAnsi="Arial" w:cs="Arial"/>
              </w:rPr>
            </w:pPr>
          </w:p>
        </w:tc>
        <w:tc>
          <w:tcPr>
            <w:tcW w:w="2077" w:type="dxa"/>
          </w:tcPr>
          <w:p w14:paraId="512C27B0" w14:textId="77777777" w:rsidR="00D5334D" w:rsidRPr="005A7BEF" w:rsidRDefault="00D5334D" w:rsidP="005A7BEF">
            <w:pPr>
              <w:rPr>
                <w:rFonts w:ascii="Arial" w:hAnsi="Arial" w:cs="Arial"/>
              </w:rPr>
            </w:pPr>
          </w:p>
        </w:tc>
        <w:tc>
          <w:tcPr>
            <w:tcW w:w="2335" w:type="dxa"/>
          </w:tcPr>
          <w:p w14:paraId="07C2800A" w14:textId="17130ED1" w:rsidR="00D5334D" w:rsidRPr="005A7BEF" w:rsidRDefault="00D5334D" w:rsidP="005A7BEF">
            <w:pPr>
              <w:rPr>
                <w:rFonts w:ascii="Arial" w:hAnsi="Arial" w:cs="Arial"/>
              </w:rPr>
            </w:pPr>
          </w:p>
        </w:tc>
      </w:tr>
      <w:tr w:rsidR="00D5334D" w:rsidRPr="005A7BEF" w14:paraId="28573B1A" w14:textId="77777777" w:rsidTr="008D4F63">
        <w:tc>
          <w:tcPr>
            <w:tcW w:w="2403" w:type="dxa"/>
            <w:vAlign w:val="bottom"/>
          </w:tcPr>
          <w:p w14:paraId="0CF51F1E" w14:textId="5686573E" w:rsidR="00D5334D" w:rsidRPr="00D5334D" w:rsidRDefault="00D5334D" w:rsidP="005A7BEF">
            <w:pPr>
              <w:rPr>
                <w:rFonts w:ascii="Arial" w:hAnsi="Arial" w:cs="Arial"/>
              </w:rPr>
            </w:pPr>
            <w:r>
              <w:rPr>
                <w:rFonts w:ascii="Arial" w:hAnsi="Arial" w:cs="Arial"/>
                <w:sz w:val="16"/>
                <w:szCs w:val="16"/>
              </w:rPr>
              <w:t>P</w:t>
            </w:r>
            <w:r w:rsidRPr="00756DEE">
              <w:rPr>
                <w:rFonts w:ascii="Arial" w:hAnsi="Arial" w:cs="Arial"/>
                <w:sz w:val="16"/>
                <w:szCs w:val="16"/>
              </w:rPr>
              <w:t>ick (-axes)</w:t>
            </w:r>
          </w:p>
        </w:tc>
        <w:tc>
          <w:tcPr>
            <w:tcW w:w="2226" w:type="dxa"/>
          </w:tcPr>
          <w:p w14:paraId="4B36B90C" w14:textId="77777777" w:rsidR="00D5334D" w:rsidRPr="005A7BEF" w:rsidRDefault="00D5334D" w:rsidP="005A7BEF">
            <w:pPr>
              <w:rPr>
                <w:rFonts w:ascii="Arial" w:hAnsi="Arial" w:cs="Arial"/>
              </w:rPr>
            </w:pPr>
          </w:p>
        </w:tc>
        <w:tc>
          <w:tcPr>
            <w:tcW w:w="2383" w:type="dxa"/>
          </w:tcPr>
          <w:p w14:paraId="32B76B43" w14:textId="68FCF458" w:rsidR="00D5334D" w:rsidRPr="005A7BEF" w:rsidRDefault="00D5334D" w:rsidP="005A7BEF">
            <w:pPr>
              <w:rPr>
                <w:rFonts w:ascii="Arial" w:hAnsi="Arial" w:cs="Arial"/>
              </w:rPr>
            </w:pPr>
          </w:p>
        </w:tc>
        <w:tc>
          <w:tcPr>
            <w:tcW w:w="2520" w:type="dxa"/>
          </w:tcPr>
          <w:p w14:paraId="419AA702" w14:textId="77777777" w:rsidR="00D5334D" w:rsidRPr="005A7BEF" w:rsidRDefault="00D5334D" w:rsidP="005A7BEF">
            <w:pPr>
              <w:rPr>
                <w:rFonts w:ascii="Arial" w:hAnsi="Arial" w:cs="Arial"/>
              </w:rPr>
            </w:pPr>
          </w:p>
        </w:tc>
        <w:tc>
          <w:tcPr>
            <w:tcW w:w="2077" w:type="dxa"/>
          </w:tcPr>
          <w:p w14:paraId="3BA5F1D0" w14:textId="77777777" w:rsidR="00D5334D" w:rsidRPr="005A7BEF" w:rsidRDefault="00D5334D" w:rsidP="005A7BEF">
            <w:pPr>
              <w:rPr>
                <w:rFonts w:ascii="Arial" w:hAnsi="Arial" w:cs="Arial"/>
              </w:rPr>
            </w:pPr>
          </w:p>
        </w:tc>
        <w:tc>
          <w:tcPr>
            <w:tcW w:w="2335" w:type="dxa"/>
          </w:tcPr>
          <w:p w14:paraId="6505BE02" w14:textId="25FB7AE2" w:rsidR="00D5334D" w:rsidRPr="005A7BEF" w:rsidRDefault="00D5334D" w:rsidP="005A7BEF">
            <w:pPr>
              <w:rPr>
                <w:rFonts w:ascii="Arial" w:hAnsi="Arial" w:cs="Arial"/>
              </w:rPr>
            </w:pPr>
          </w:p>
        </w:tc>
      </w:tr>
      <w:tr w:rsidR="00D5334D" w:rsidRPr="005A7BEF" w14:paraId="6FB123C7" w14:textId="77777777" w:rsidTr="008D4F63">
        <w:tc>
          <w:tcPr>
            <w:tcW w:w="2403" w:type="dxa"/>
            <w:vAlign w:val="bottom"/>
          </w:tcPr>
          <w:p w14:paraId="33D76718" w14:textId="7ACDD503" w:rsidR="00D5334D" w:rsidRPr="00D5334D" w:rsidRDefault="00D5334D" w:rsidP="005A7BEF">
            <w:pPr>
              <w:rPr>
                <w:rFonts w:ascii="Arial" w:hAnsi="Arial" w:cs="Arial"/>
              </w:rPr>
            </w:pPr>
            <w:r>
              <w:rPr>
                <w:rFonts w:ascii="Arial" w:hAnsi="Arial" w:cs="Arial"/>
                <w:sz w:val="16"/>
                <w:szCs w:val="16"/>
              </w:rPr>
              <w:t>S</w:t>
            </w:r>
            <w:r w:rsidRPr="00756DEE">
              <w:rPr>
                <w:rFonts w:ascii="Arial" w:hAnsi="Arial" w:cs="Arial"/>
                <w:sz w:val="16"/>
                <w:szCs w:val="16"/>
              </w:rPr>
              <w:t>ickle/reaping hooks</w:t>
            </w:r>
          </w:p>
        </w:tc>
        <w:tc>
          <w:tcPr>
            <w:tcW w:w="2226" w:type="dxa"/>
          </w:tcPr>
          <w:p w14:paraId="17C7E301" w14:textId="77777777" w:rsidR="00D5334D" w:rsidRPr="005A7BEF" w:rsidRDefault="00D5334D" w:rsidP="005A7BEF">
            <w:pPr>
              <w:rPr>
                <w:rFonts w:ascii="Arial" w:hAnsi="Arial" w:cs="Arial"/>
              </w:rPr>
            </w:pPr>
          </w:p>
        </w:tc>
        <w:tc>
          <w:tcPr>
            <w:tcW w:w="2383" w:type="dxa"/>
          </w:tcPr>
          <w:p w14:paraId="699AD05E" w14:textId="0D65DC7A" w:rsidR="00D5334D" w:rsidRPr="005A7BEF" w:rsidRDefault="00D5334D" w:rsidP="005A7BEF">
            <w:pPr>
              <w:rPr>
                <w:rFonts w:ascii="Arial" w:hAnsi="Arial" w:cs="Arial"/>
              </w:rPr>
            </w:pPr>
          </w:p>
        </w:tc>
        <w:tc>
          <w:tcPr>
            <w:tcW w:w="2520" w:type="dxa"/>
          </w:tcPr>
          <w:p w14:paraId="73389F61" w14:textId="77777777" w:rsidR="00D5334D" w:rsidRPr="005A7BEF" w:rsidRDefault="00D5334D" w:rsidP="005A7BEF">
            <w:pPr>
              <w:rPr>
                <w:rFonts w:ascii="Arial" w:hAnsi="Arial" w:cs="Arial"/>
              </w:rPr>
            </w:pPr>
          </w:p>
        </w:tc>
        <w:tc>
          <w:tcPr>
            <w:tcW w:w="2077" w:type="dxa"/>
          </w:tcPr>
          <w:p w14:paraId="2BC7174E" w14:textId="77777777" w:rsidR="00D5334D" w:rsidRPr="005A7BEF" w:rsidRDefault="00D5334D" w:rsidP="005A7BEF">
            <w:pPr>
              <w:rPr>
                <w:rFonts w:ascii="Arial" w:hAnsi="Arial" w:cs="Arial"/>
              </w:rPr>
            </w:pPr>
          </w:p>
        </w:tc>
        <w:tc>
          <w:tcPr>
            <w:tcW w:w="2335" w:type="dxa"/>
          </w:tcPr>
          <w:p w14:paraId="5E474865" w14:textId="683A9DDD" w:rsidR="00D5334D" w:rsidRPr="005A7BEF" w:rsidRDefault="00D5334D" w:rsidP="005A7BEF">
            <w:pPr>
              <w:rPr>
                <w:rFonts w:ascii="Arial" w:hAnsi="Arial" w:cs="Arial"/>
              </w:rPr>
            </w:pPr>
          </w:p>
        </w:tc>
      </w:tr>
      <w:tr w:rsidR="00D5334D" w:rsidRPr="005A7BEF" w14:paraId="39A4AE7C" w14:textId="77777777" w:rsidTr="008D4F63">
        <w:tc>
          <w:tcPr>
            <w:tcW w:w="2403" w:type="dxa"/>
            <w:vAlign w:val="bottom"/>
          </w:tcPr>
          <w:p w14:paraId="51E673BD" w14:textId="4571DF15" w:rsidR="00D5334D" w:rsidRPr="00D5334D" w:rsidRDefault="00D5334D" w:rsidP="005A7BEF">
            <w:pPr>
              <w:rPr>
                <w:rFonts w:ascii="Arial" w:hAnsi="Arial" w:cs="Arial"/>
              </w:rPr>
            </w:pPr>
            <w:r w:rsidRPr="00756DEE">
              <w:rPr>
                <w:rFonts w:ascii="Arial" w:hAnsi="Arial" w:cs="Arial"/>
                <w:sz w:val="16"/>
                <w:szCs w:val="16"/>
              </w:rPr>
              <w:t>Harrows</w:t>
            </w:r>
          </w:p>
        </w:tc>
        <w:tc>
          <w:tcPr>
            <w:tcW w:w="2226" w:type="dxa"/>
          </w:tcPr>
          <w:p w14:paraId="7384AF0A" w14:textId="77777777" w:rsidR="00D5334D" w:rsidRPr="005A7BEF" w:rsidRDefault="00D5334D" w:rsidP="005A7BEF">
            <w:pPr>
              <w:rPr>
                <w:rFonts w:ascii="Arial" w:hAnsi="Arial" w:cs="Arial"/>
              </w:rPr>
            </w:pPr>
          </w:p>
        </w:tc>
        <w:tc>
          <w:tcPr>
            <w:tcW w:w="2383" w:type="dxa"/>
          </w:tcPr>
          <w:p w14:paraId="10F2E830" w14:textId="6A5C570E" w:rsidR="00D5334D" w:rsidRPr="005A7BEF" w:rsidRDefault="00D5334D" w:rsidP="005A7BEF">
            <w:pPr>
              <w:rPr>
                <w:rFonts w:ascii="Arial" w:hAnsi="Arial" w:cs="Arial"/>
              </w:rPr>
            </w:pPr>
          </w:p>
        </w:tc>
        <w:tc>
          <w:tcPr>
            <w:tcW w:w="2520" w:type="dxa"/>
          </w:tcPr>
          <w:p w14:paraId="51C23AB3" w14:textId="77777777" w:rsidR="00D5334D" w:rsidRPr="005A7BEF" w:rsidRDefault="00D5334D" w:rsidP="005A7BEF">
            <w:pPr>
              <w:rPr>
                <w:rFonts w:ascii="Arial" w:hAnsi="Arial" w:cs="Arial"/>
              </w:rPr>
            </w:pPr>
          </w:p>
        </w:tc>
        <w:tc>
          <w:tcPr>
            <w:tcW w:w="2077" w:type="dxa"/>
          </w:tcPr>
          <w:p w14:paraId="19337EA3" w14:textId="77777777" w:rsidR="00D5334D" w:rsidRPr="005A7BEF" w:rsidRDefault="00D5334D" w:rsidP="005A7BEF">
            <w:pPr>
              <w:rPr>
                <w:rFonts w:ascii="Arial" w:hAnsi="Arial" w:cs="Arial"/>
              </w:rPr>
            </w:pPr>
          </w:p>
        </w:tc>
        <w:tc>
          <w:tcPr>
            <w:tcW w:w="2335" w:type="dxa"/>
          </w:tcPr>
          <w:p w14:paraId="2352C6E3" w14:textId="0FD5D405" w:rsidR="00D5334D" w:rsidRPr="005A7BEF" w:rsidRDefault="00D5334D" w:rsidP="005A7BEF">
            <w:pPr>
              <w:rPr>
                <w:rFonts w:ascii="Arial" w:hAnsi="Arial" w:cs="Arial"/>
              </w:rPr>
            </w:pPr>
          </w:p>
        </w:tc>
      </w:tr>
      <w:tr w:rsidR="00D5334D" w:rsidRPr="005A7BEF" w14:paraId="481B41B4" w14:textId="77777777" w:rsidTr="008D4F63">
        <w:tc>
          <w:tcPr>
            <w:tcW w:w="2403" w:type="dxa"/>
            <w:vAlign w:val="bottom"/>
          </w:tcPr>
          <w:p w14:paraId="4B44C658" w14:textId="13524245" w:rsidR="00D5334D" w:rsidRPr="00D5334D" w:rsidRDefault="00D5334D" w:rsidP="005A7BEF">
            <w:pPr>
              <w:rPr>
                <w:rFonts w:ascii="Arial" w:hAnsi="Arial" w:cs="Arial"/>
              </w:rPr>
            </w:pPr>
            <w:r w:rsidRPr="00756DEE">
              <w:rPr>
                <w:rFonts w:ascii="Arial" w:hAnsi="Arial" w:cs="Arial"/>
                <w:sz w:val="16"/>
                <w:szCs w:val="16"/>
              </w:rPr>
              <w:t>Tillers</w:t>
            </w:r>
          </w:p>
        </w:tc>
        <w:tc>
          <w:tcPr>
            <w:tcW w:w="2226" w:type="dxa"/>
          </w:tcPr>
          <w:p w14:paraId="5015C8A1" w14:textId="77777777" w:rsidR="00D5334D" w:rsidRPr="005A7BEF" w:rsidRDefault="00D5334D" w:rsidP="005A7BEF">
            <w:pPr>
              <w:rPr>
                <w:rFonts w:ascii="Arial" w:hAnsi="Arial" w:cs="Arial"/>
              </w:rPr>
            </w:pPr>
          </w:p>
        </w:tc>
        <w:tc>
          <w:tcPr>
            <w:tcW w:w="2383" w:type="dxa"/>
          </w:tcPr>
          <w:p w14:paraId="2879EE98" w14:textId="443C159C" w:rsidR="00D5334D" w:rsidRPr="005A7BEF" w:rsidRDefault="00D5334D" w:rsidP="005A7BEF">
            <w:pPr>
              <w:rPr>
                <w:rFonts w:ascii="Arial" w:hAnsi="Arial" w:cs="Arial"/>
              </w:rPr>
            </w:pPr>
          </w:p>
        </w:tc>
        <w:tc>
          <w:tcPr>
            <w:tcW w:w="2520" w:type="dxa"/>
          </w:tcPr>
          <w:p w14:paraId="68C301C7" w14:textId="77777777" w:rsidR="00D5334D" w:rsidRPr="005A7BEF" w:rsidRDefault="00D5334D" w:rsidP="005A7BEF">
            <w:pPr>
              <w:rPr>
                <w:rFonts w:ascii="Arial" w:hAnsi="Arial" w:cs="Arial"/>
              </w:rPr>
            </w:pPr>
          </w:p>
        </w:tc>
        <w:tc>
          <w:tcPr>
            <w:tcW w:w="2077" w:type="dxa"/>
          </w:tcPr>
          <w:p w14:paraId="4D391F0C" w14:textId="77777777" w:rsidR="00D5334D" w:rsidRPr="005A7BEF" w:rsidRDefault="00D5334D" w:rsidP="005A7BEF">
            <w:pPr>
              <w:rPr>
                <w:rFonts w:ascii="Arial" w:hAnsi="Arial" w:cs="Arial"/>
              </w:rPr>
            </w:pPr>
          </w:p>
        </w:tc>
        <w:tc>
          <w:tcPr>
            <w:tcW w:w="2335" w:type="dxa"/>
          </w:tcPr>
          <w:p w14:paraId="1C2810DA" w14:textId="678DFD3E" w:rsidR="00D5334D" w:rsidRPr="005A7BEF" w:rsidRDefault="00D5334D" w:rsidP="005A7BEF">
            <w:pPr>
              <w:rPr>
                <w:rFonts w:ascii="Arial" w:hAnsi="Arial" w:cs="Arial"/>
              </w:rPr>
            </w:pPr>
          </w:p>
        </w:tc>
      </w:tr>
      <w:tr w:rsidR="00D5334D" w:rsidRPr="005A7BEF" w14:paraId="69931F6A" w14:textId="77777777" w:rsidTr="008D4F63">
        <w:tc>
          <w:tcPr>
            <w:tcW w:w="2403" w:type="dxa"/>
            <w:vAlign w:val="bottom"/>
          </w:tcPr>
          <w:p w14:paraId="4F2ADC79" w14:textId="55C50C55" w:rsidR="00D5334D" w:rsidRPr="00D5334D" w:rsidRDefault="00D5334D" w:rsidP="005A7BEF">
            <w:pPr>
              <w:rPr>
                <w:rFonts w:ascii="Arial" w:hAnsi="Arial" w:cs="Arial"/>
              </w:rPr>
            </w:pPr>
            <w:r w:rsidRPr="008D4F63">
              <w:rPr>
                <w:rFonts w:ascii="Arial" w:hAnsi="Arial" w:cs="Arial"/>
                <w:sz w:val="16"/>
                <w:szCs w:val="16"/>
              </w:rPr>
              <w:t>Water pumps</w:t>
            </w:r>
          </w:p>
        </w:tc>
        <w:tc>
          <w:tcPr>
            <w:tcW w:w="2226" w:type="dxa"/>
          </w:tcPr>
          <w:p w14:paraId="227A6149" w14:textId="77777777" w:rsidR="00D5334D" w:rsidRPr="005A7BEF" w:rsidRDefault="00D5334D" w:rsidP="005A7BEF">
            <w:pPr>
              <w:rPr>
                <w:rFonts w:ascii="Arial" w:hAnsi="Arial" w:cs="Arial"/>
              </w:rPr>
            </w:pPr>
          </w:p>
        </w:tc>
        <w:tc>
          <w:tcPr>
            <w:tcW w:w="2383" w:type="dxa"/>
          </w:tcPr>
          <w:p w14:paraId="3A58FE46" w14:textId="6EBEA2D9" w:rsidR="00D5334D" w:rsidRPr="005A7BEF" w:rsidRDefault="00D5334D" w:rsidP="005A7BEF">
            <w:pPr>
              <w:rPr>
                <w:rFonts w:ascii="Arial" w:hAnsi="Arial" w:cs="Arial"/>
              </w:rPr>
            </w:pPr>
          </w:p>
        </w:tc>
        <w:tc>
          <w:tcPr>
            <w:tcW w:w="2520" w:type="dxa"/>
          </w:tcPr>
          <w:p w14:paraId="031FA7FD" w14:textId="77777777" w:rsidR="00D5334D" w:rsidRPr="005A7BEF" w:rsidRDefault="00D5334D" w:rsidP="005A7BEF">
            <w:pPr>
              <w:rPr>
                <w:rFonts w:ascii="Arial" w:hAnsi="Arial" w:cs="Arial"/>
              </w:rPr>
            </w:pPr>
          </w:p>
        </w:tc>
        <w:tc>
          <w:tcPr>
            <w:tcW w:w="2077" w:type="dxa"/>
          </w:tcPr>
          <w:p w14:paraId="08CA5218" w14:textId="77777777" w:rsidR="00D5334D" w:rsidRPr="005A7BEF" w:rsidRDefault="00D5334D" w:rsidP="005A7BEF">
            <w:pPr>
              <w:rPr>
                <w:rFonts w:ascii="Arial" w:hAnsi="Arial" w:cs="Arial"/>
              </w:rPr>
            </w:pPr>
          </w:p>
        </w:tc>
        <w:tc>
          <w:tcPr>
            <w:tcW w:w="2335" w:type="dxa"/>
          </w:tcPr>
          <w:p w14:paraId="707C3F3E" w14:textId="2368DBF0" w:rsidR="00D5334D" w:rsidRPr="005A7BEF" w:rsidRDefault="00D5334D" w:rsidP="005A7BEF">
            <w:pPr>
              <w:rPr>
                <w:rFonts w:ascii="Arial" w:hAnsi="Arial" w:cs="Arial"/>
              </w:rPr>
            </w:pPr>
          </w:p>
        </w:tc>
      </w:tr>
      <w:tr w:rsidR="00D5334D" w:rsidRPr="005A7BEF" w14:paraId="4ACC4F7E" w14:textId="77777777" w:rsidTr="008D4F63">
        <w:tc>
          <w:tcPr>
            <w:tcW w:w="2403" w:type="dxa"/>
            <w:vAlign w:val="bottom"/>
          </w:tcPr>
          <w:p w14:paraId="73D514B8" w14:textId="092FC1A5" w:rsidR="00D5334D" w:rsidRPr="00D5334D" w:rsidRDefault="00D5334D" w:rsidP="005A7BEF">
            <w:pPr>
              <w:rPr>
                <w:rFonts w:ascii="Arial" w:hAnsi="Arial" w:cs="Arial"/>
              </w:rPr>
            </w:pPr>
            <w:r w:rsidRPr="008D4F63">
              <w:rPr>
                <w:rFonts w:ascii="Arial" w:hAnsi="Arial" w:cs="Arial"/>
                <w:sz w:val="16"/>
                <w:szCs w:val="16"/>
              </w:rPr>
              <w:t>Irrigation pipes</w:t>
            </w:r>
          </w:p>
        </w:tc>
        <w:tc>
          <w:tcPr>
            <w:tcW w:w="2226" w:type="dxa"/>
          </w:tcPr>
          <w:p w14:paraId="410D1888" w14:textId="77777777" w:rsidR="00D5334D" w:rsidRPr="005A7BEF" w:rsidRDefault="00D5334D" w:rsidP="005A7BEF">
            <w:pPr>
              <w:rPr>
                <w:rFonts w:ascii="Arial" w:hAnsi="Arial" w:cs="Arial"/>
              </w:rPr>
            </w:pPr>
          </w:p>
        </w:tc>
        <w:tc>
          <w:tcPr>
            <w:tcW w:w="2383" w:type="dxa"/>
          </w:tcPr>
          <w:p w14:paraId="5088CC98" w14:textId="4BF2EA23" w:rsidR="00D5334D" w:rsidRPr="005A7BEF" w:rsidRDefault="00D5334D" w:rsidP="005A7BEF">
            <w:pPr>
              <w:rPr>
                <w:rFonts w:ascii="Arial" w:hAnsi="Arial" w:cs="Arial"/>
              </w:rPr>
            </w:pPr>
          </w:p>
        </w:tc>
        <w:tc>
          <w:tcPr>
            <w:tcW w:w="2520" w:type="dxa"/>
          </w:tcPr>
          <w:p w14:paraId="2B1DBB1C" w14:textId="77777777" w:rsidR="00D5334D" w:rsidRPr="005A7BEF" w:rsidRDefault="00D5334D" w:rsidP="005A7BEF">
            <w:pPr>
              <w:rPr>
                <w:rFonts w:ascii="Arial" w:hAnsi="Arial" w:cs="Arial"/>
              </w:rPr>
            </w:pPr>
          </w:p>
        </w:tc>
        <w:tc>
          <w:tcPr>
            <w:tcW w:w="2077" w:type="dxa"/>
          </w:tcPr>
          <w:p w14:paraId="4EAF2DB5" w14:textId="77777777" w:rsidR="00D5334D" w:rsidRPr="005A7BEF" w:rsidRDefault="00D5334D" w:rsidP="005A7BEF">
            <w:pPr>
              <w:rPr>
                <w:rFonts w:ascii="Arial" w:hAnsi="Arial" w:cs="Arial"/>
              </w:rPr>
            </w:pPr>
          </w:p>
        </w:tc>
        <w:tc>
          <w:tcPr>
            <w:tcW w:w="2335" w:type="dxa"/>
          </w:tcPr>
          <w:p w14:paraId="2E9FFD7C" w14:textId="54BC1645" w:rsidR="00D5334D" w:rsidRPr="005A7BEF" w:rsidRDefault="00D5334D" w:rsidP="005A7BEF">
            <w:pPr>
              <w:rPr>
                <w:rFonts w:ascii="Arial" w:hAnsi="Arial" w:cs="Arial"/>
              </w:rPr>
            </w:pPr>
          </w:p>
        </w:tc>
      </w:tr>
      <w:tr w:rsidR="00D5334D" w:rsidRPr="005A7BEF" w14:paraId="13EB9146" w14:textId="77777777" w:rsidTr="008D4F63">
        <w:tc>
          <w:tcPr>
            <w:tcW w:w="2403" w:type="dxa"/>
            <w:vAlign w:val="bottom"/>
          </w:tcPr>
          <w:p w14:paraId="5FA0C0A2" w14:textId="08247F68" w:rsidR="00D5334D" w:rsidRPr="00D5334D" w:rsidRDefault="00D5334D" w:rsidP="005A7BEF">
            <w:pPr>
              <w:rPr>
                <w:rFonts w:ascii="Arial" w:hAnsi="Arial" w:cs="Arial"/>
              </w:rPr>
            </w:pPr>
            <w:r w:rsidRPr="008D4F63">
              <w:rPr>
                <w:rFonts w:ascii="Arial" w:hAnsi="Arial" w:cs="Arial"/>
                <w:sz w:val="16"/>
                <w:szCs w:val="16"/>
              </w:rPr>
              <w:t>Cutlasses</w:t>
            </w:r>
          </w:p>
        </w:tc>
        <w:tc>
          <w:tcPr>
            <w:tcW w:w="2226" w:type="dxa"/>
          </w:tcPr>
          <w:p w14:paraId="0A3E1152" w14:textId="77777777" w:rsidR="00D5334D" w:rsidRPr="005A7BEF" w:rsidRDefault="00D5334D" w:rsidP="005A7BEF">
            <w:pPr>
              <w:rPr>
                <w:rFonts w:ascii="Arial" w:hAnsi="Arial" w:cs="Arial"/>
              </w:rPr>
            </w:pPr>
          </w:p>
        </w:tc>
        <w:tc>
          <w:tcPr>
            <w:tcW w:w="2383" w:type="dxa"/>
          </w:tcPr>
          <w:p w14:paraId="350AFC1E" w14:textId="2E72EEC0" w:rsidR="00D5334D" w:rsidRPr="005A7BEF" w:rsidRDefault="00D5334D" w:rsidP="005A7BEF">
            <w:pPr>
              <w:rPr>
                <w:rFonts w:ascii="Arial" w:hAnsi="Arial" w:cs="Arial"/>
              </w:rPr>
            </w:pPr>
          </w:p>
        </w:tc>
        <w:tc>
          <w:tcPr>
            <w:tcW w:w="2520" w:type="dxa"/>
          </w:tcPr>
          <w:p w14:paraId="0176C8A5" w14:textId="77777777" w:rsidR="00D5334D" w:rsidRPr="005A7BEF" w:rsidRDefault="00D5334D" w:rsidP="005A7BEF">
            <w:pPr>
              <w:rPr>
                <w:rFonts w:ascii="Arial" w:hAnsi="Arial" w:cs="Arial"/>
              </w:rPr>
            </w:pPr>
          </w:p>
        </w:tc>
        <w:tc>
          <w:tcPr>
            <w:tcW w:w="2077" w:type="dxa"/>
          </w:tcPr>
          <w:p w14:paraId="15B30AC8" w14:textId="77777777" w:rsidR="00D5334D" w:rsidRPr="005A7BEF" w:rsidRDefault="00D5334D" w:rsidP="005A7BEF">
            <w:pPr>
              <w:rPr>
                <w:rFonts w:ascii="Arial" w:hAnsi="Arial" w:cs="Arial"/>
              </w:rPr>
            </w:pPr>
          </w:p>
        </w:tc>
        <w:tc>
          <w:tcPr>
            <w:tcW w:w="2335" w:type="dxa"/>
          </w:tcPr>
          <w:p w14:paraId="44FC08D4" w14:textId="31794E06" w:rsidR="00D5334D" w:rsidRPr="005A7BEF" w:rsidRDefault="00D5334D" w:rsidP="005A7BEF">
            <w:pPr>
              <w:rPr>
                <w:rFonts w:ascii="Arial" w:hAnsi="Arial" w:cs="Arial"/>
              </w:rPr>
            </w:pPr>
          </w:p>
        </w:tc>
      </w:tr>
      <w:tr w:rsidR="00D5334D" w:rsidRPr="005A7BEF" w14:paraId="7AB792D5" w14:textId="77777777" w:rsidTr="008D4F63">
        <w:tc>
          <w:tcPr>
            <w:tcW w:w="2403" w:type="dxa"/>
            <w:vAlign w:val="bottom"/>
          </w:tcPr>
          <w:p w14:paraId="4EF1AD34" w14:textId="3F1C6BF5" w:rsidR="00D5334D" w:rsidRPr="00D5334D" w:rsidRDefault="00D5334D" w:rsidP="005A7BEF">
            <w:pPr>
              <w:rPr>
                <w:rFonts w:ascii="Arial" w:hAnsi="Arial" w:cs="Arial"/>
              </w:rPr>
            </w:pPr>
            <w:r w:rsidRPr="00756DEE">
              <w:rPr>
                <w:rFonts w:ascii="Arial" w:hAnsi="Arial" w:cs="Arial"/>
                <w:sz w:val="16"/>
                <w:szCs w:val="16"/>
              </w:rPr>
              <w:t>Trailers / carts</w:t>
            </w:r>
          </w:p>
        </w:tc>
        <w:tc>
          <w:tcPr>
            <w:tcW w:w="2226" w:type="dxa"/>
          </w:tcPr>
          <w:p w14:paraId="377F67AA" w14:textId="77777777" w:rsidR="00D5334D" w:rsidRPr="005A7BEF" w:rsidRDefault="00D5334D" w:rsidP="005A7BEF">
            <w:pPr>
              <w:rPr>
                <w:rFonts w:ascii="Arial" w:hAnsi="Arial" w:cs="Arial"/>
              </w:rPr>
            </w:pPr>
          </w:p>
        </w:tc>
        <w:tc>
          <w:tcPr>
            <w:tcW w:w="2383" w:type="dxa"/>
          </w:tcPr>
          <w:p w14:paraId="288E75CA" w14:textId="0A2B3AE7" w:rsidR="00D5334D" w:rsidRPr="005A7BEF" w:rsidRDefault="00D5334D" w:rsidP="005A7BEF">
            <w:pPr>
              <w:rPr>
                <w:rFonts w:ascii="Arial" w:hAnsi="Arial" w:cs="Arial"/>
              </w:rPr>
            </w:pPr>
          </w:p>
        </w:tc>
        <w:tc>
          <w:tcPr>
            <w:tcW w:w="2520" w:type="dxa"/>
          </w:tcPr>
          <w:p w14:paraId="7C498E50" w14:textId="77777777" w:rsidR="00D5334D" w:rsidRPr="005A7BEF" w:rsidRDefault="00D5334D" w:rsidP="005A7BEF">
            <w:pPr>
              <w:rPr>
                <w:rFonts w:ascii="Arial" w:hAnsi="Arial" w:cs="Arial"/>
              </w:rPr>
            </w:pPr>
          </w:p>
        </w:tc>
        <w:tc>
          <w:tcPr>
            <w:tcW w:w="2077" w:type="dxa"/>
          </w:tcPr>
          <w:p w14:paraId="002B7C34" w14:textId="77777777" w:rsidR="00D5334D" w:rsidRPr="005A7BEF" w:rsidRDefault="00D5334D" w:rsidP="005A7BEF">
            <w:pPr>
              <w:rPr>
                <w:rFonts w:ascii="Arial" w:hAnsi="Arial" w:cs="Arial"/>
              </w:rPr>
            </w:pPr>
          </w:p>
        </w:tc>
        <w:tc>
          <w:tcPr>
            <w:tcW w:w="2335" w:type="dxa"/>
          </w:tcPr>
          <w:p w14:paraId="2CE57B4A" w14:textId="10B162E4" w:rsidR="00D5334D" w:rsidRPr="005A7BEF" w:rsidRDefault="00D5334D" w:rsidP="005A7BEF">
            <w:pPr>
              <w:rPr>
                <w:rFonts w:ascii="Arial" w:hAnsi="Arial" w:cs="Arial"/>
              </w:rPr>
            </w:pPr>
          </w:p>
        </w:tc>
      </w:tr>
      <w:tr w:rsidR="00D5334D" w:rsidRPr="005A7BEF" w14:paraId="3B3D2525" w14:textId="77777777" w:rsidTr="008D4F63">
        <w:tc>
          <w:tcPr>
            <w:tcW w:w="2403" w:type="dxa"/>
            <w:vAlign w:val="bottom"/>
          </w:tcPr>
          <w:p w14:paraId="2B91A589" w14:textId="40667A09" w:rsidR="00D5334D" w:rsidRPr="00D5334D" w:rsidRDefault="00D5334D" w:rsidP="005A7BEF">
            <w:pPr>
              <w:rPr>
                <w:rFonts w:ascii="Arial" w:hAnsi="Arial" w:cs="Arial"/>
              </w:rPr>
            </w:pPr>
            <w:r w:rsidRPr="00756DEE">
              <w:rPr>
                <w:rFonts w:ascii="Arial" w:hAnsi="Arial" w:cs="Arial"/>
                <w:sz w:val="16"/>
                <w:szCs w:val="16"/>
              </w:rPr>
              <w:t>Spraying machines</w:t>
            </w:r>
          </w:p>
        </w:tc>
        <w:tc>
          <w:tcPr>
            <w:tcW w:w="2226" w:type="dxa"/>
          </w:tcPr>
          <w:p w14:paraId="2443BBF2" w14:textId="77777777" w:rsidR="00D5334D" w:rsidRPr="005A7BEF" w:rsidRDefault="00D5334D" w:rsidP="005A7BEF">
            <w:pPr>
              <w:rPr>
                <w:rFonts w:ascii="Arial" w:hAnsi="Arial" w:cs="Arial"/>
              </w:rPr>
            </w:pPr>
          </w:p>
        </w:tc>
        <w:tc>
          <w:tcPr>
            <w:tcW w:w="2383" w:type="dxa"/>
          </w:tcPr>
          <w:p w14:paraId="0D883F95" w14:textId="2DB8C3FE" w:rsidR="00D5334D" w:rsidRPr="005A7BEF" w:rsidRDefault="00D5334D" w:rsidP="005A7BEF">
            <w:pPr>
              <w:rPr>
                <w:rFonts w:ascii="Arial" w:hAnsi="Arial" w:cs="Arial"/>
              </w:rPr>
            </w:pPr>
          </w:p>
        </w:tc>
        <w:tc>
          <w:tcPr>
            <w:tcW w:w="2520" w:type="dxa"/>
          </w:tcPr>
          <w:p w14:paraId="3EFBDD31" w14:textId="77777777" w:rsidR="00D5334D" w:rsidRPr="005A7BEF" w:rsidRDefault="00D5334D" w:rsidP="005A7BEF">
            <w:pPr>
              <w:rPr>
                <w:rFonts w:ascii="Arial" w:hAnsi="Arial" w:cs="Arial"/>
              </w:rPr>
            </w:pPr>
          </w:p>
        </w:tc>
        <w:tc>
          <w:tcPr>
            <w:tcW w:w="2077" w:type="dxa"/>
          </w:tcPr>
          <w:p w14:paraId="3E471A6F" w14:textId="77777777" w:rsidR="00D5334D" w:rsidRPr="005A7BEF" w:rsidRDefault="00D5334D" w:rsidP="005A7BEF">
            <w:pPr>
              <w:rPr>
                <w:rFonts w:ascii="Arial" w:hAnsi="Arial" w:cs="Arial"/>
              </w:rPr>
            </w:pPr>
          </w:p>
        </w:tc>
        <w:tc>
          <w:tcPr>
            <w:tcW w:w="2335" w:type="dxa"/>
          </w:tcPr>
          <w:p w14:paraId="5F618521" w14:textId="1F489349" w:rsidR="00D5334D" w:rsidRPr="005A7BEF" w:rsidRDefault="00D5334D" w:rsidP="005A7BEF">
            <w:pPr>
              <w:rPr>
                <w:rFonts w:ascii="Arial" w:hAnsi="Arial" w:cs="Arial"/>
              </w:rPr>
            </w:pPr>
          </w:p>
        </w:tc>
      </w:tr>
      <w:tr w:rsidR="00D5334D" w:rsidRPr="005A7BEF" w14:paraId="48E333F1" w14:textId="77777777" w:rsidTr="008D4F63">
        <w:tc>
          <w:tcPr>
            <w:tcW w:w="2403" w:type="dxa"/>
            <w:vAlign w:val="bottom"/>
          </w:tcPr>
          <w:p w14:paraId="668D37C1" w14:textId="46651699" w:rsidR="00D5334D" w:rsidRPr="00D5334D" w:rsidRDefault="00D5334D" w:rsidP="005A7BEF">
            <w:pPr>
              <w:rPr>
                <w:rFonts w:ascii="Arial" w:hAnsi="Arial" w:cs="Arial"/>
              </w:rPr>
            </w:pPr>
            <w:r w:rsidRPr="00756DEE">
              <w:rPr>
                <w:rFonts w:ascii="Arial" w:hAnsi="Arial" w:cs="Arial"/>
                <w:sz w:val="16"/>
                <w:szCs w:val="16"/>
              </w:rPr>
              <w:t>Outboard motors</w:t>
            </w:r>
          </w:p>
        </w:tc>
        <w:tc>
          <w:tcPr>
            <w:tcW w:w="2226" w:type="dxa"/>
          </w:tcPr>
          <w:p w14:paraId="41420B30" w14:textId="77777777" w:rsidR="00D5334D" w:rsidRPr="005A7BEF" w:rsidRDefault="00D5334D" w:rsidP="005A7BEF">
            <w:pPr>
              <w:rPr>
                <w:rFonts w:ascii="Arial" w:hAnsi="Arial" w:cs="Arial"/>
              </w:rPr>
            </w:pPr>
          </w:p>
        </w:tc>
        <w:tc>
          <w:tcPr>
            <w:tcW w:w="2383" w:type="dxa"/>
          </w:tcPr>
          <w:p w14:paraId="52A0D3FC" w14:textId="558DF021" w:rsidR="00D5334D" w:rsidRPr="005A7BEF" w:rsidRDefault="00D5334D" w:rsidP="005A7BEF">
            <w:pPr>
              <w:rPr>
                <w:rFonts w:ascii="Arial" w:hAnsi="Arial" w:cs="Arial"/>
              </w:rPr>
            </w:pPr>
          </w:p>
        </w:tc>
        <w:tc>
          <w:tcPr>
            <w:tcW w:w="2520" w:type="dxa"/>
          </w:tcPr>
          <w:p w14:paraId="7EF14176" w14:textId="77777777" w:rsidR="00D5334D" w:rsidRPr="005A7BEF" w:rsidRDefault="00D5334D" w:rsidP="005A7BEF">
            <w:pPr>
              <w:rPr>
                <w:rFonts w:ascii="Arial" w:hAnsi="Arial" w:cs="Arial"/>
              </w:rPr>
            </w:pPr>
          </w:p>
        </w:tc>
        <w:tc>
          <w:tcPr>
            <w:tcW w:w="2077" w:type="dxa"/>
          </w:tcPr>
          <w:p w14:paraId="1CCC8EBD" w14:textId="77777777" w:rsidR="00D5334D" w:rsidRPr="005A7BEF" w:rsidRDefault="00D5334D" w:rsidP="005A7BEF">
            <w:pPr>
              <w:rPr>
                <w:rFonts w:ascii="Arial" w:hAnsi="Arial" w:cs="Arial"/>
              </w:rPr>
            </w:pPr>
          </w:p>
        </w:tc>
        <w:tc>
          <w:tcPr>
            <w:tcW w:w="2335" w:type="dxa"/>
          </w:tcPr>
          <w:p w14:paraId="086940AF" w14:textId="48CDDE0E" w:rsidR="00D5334D" w:rsidRPr="005A7BEF" w:rsidRDefault="00D5334D" w:rsidP="005A7BEF">
            <w:pPr>
              <w:rPr>
                <w:rFonts w:ascii="Arial" w:hAnsi="Arial" w:cs="Arial"/>
              </w:rPr>
            </w:pPr>
          </w:p>
        </w:tc>
      </w:tr>
      <w:tr w:rsidR="00D5334D" w:rsidRPr="005A7BEF" w14:paraId="291787C3" w14:textId="77777777" w:rsidTr="008D4F63">
        <w:tc>
          <w:tcPr>
            <w:tcW w:w="2403" w:type="dxa"/>
            <w:vAlign w:val="bottom"/>
          </w:tcPr>
          <w:p w14:paraId="1D58416F" w14:textId="2F20C665" w:rsidR="00D5334D" w:rsidRPr="00D5334D" w:rsidRDefault="00D5334D" w:rsidP="005A7BEF">
            <w:pPr>
              <w:rPr>
                <w:rFonts w:ascii="Arial" w:hAnsi="Arial" w:cs="Arial"/>
              </w:rPr>
            </w:pPr>
            <w:r w:rsidRPr="00756DEE">
              <w:rPr>
                <w:rFonts w:ascii="Arial" w:hAnsi="Arial" w:cs="Arial"/>
                <w:sz w:val="16"/>
                <w:szCs w:val="16"/>
              </w:rPr>
              <w:t>Canoes</w:t>
            </w:r>
          </w:p>
        </w:tc>
        <w:tc>
          <w:tcPr>
            <w:tcW w:w="2226" w:type="dxa"/>
          </w:tcPr>
          <w:p w14:paraId="1F1D95EA" w14:textId="77777777" w:rsidR="00D5334D" w:rsidRPr="005A7BEF" w:rsidRDefault="00D5334D" w:rsidP="005A7BEF">
            <w:pPr>
              <w:rPr>
                <w:rFonts w:ascii="Arial" w:hAnsi="Arial" w:cs="Arial"/>
              </w:rPr>
            </w:pPr>
          </w:p>
        </w:tc>
        <w:tc>
          <w:tcPr>
            <w:tcW w:w="2383" w:type="dxa"/>
          </w:tcPr>
          <w:p w14:paraId="5DD30CB9" w14:textId="1DB40B2E" w:rsidR="00D5334D" w:rsidRPr="005A7BEF" w:rsidRDefault="00D5334D" w:rsidP="005A7BEF">
            <w:pPr>
              <w:rPr>
                <w:rFonts w:ascii="Arial" w:hAnsi="Arial" w:cs="Arial"/>
              </w:rPr>
            </w:pPr>
          </w:p>
        </w:tc>
        <w:tc>
          <w:tcPr>
            <w:tcW w:w="2520" w:type="dxa"/>
          </w:tcPr>
          <w:p w14:paraId="049C0767" w14:textId="77777777" w:rsidR="00D5334D" w:rsidRPr="005A7BEF" w:rsidRDefault="00D5334D" w:rsidP="005A7BEF">
            <w:pPr>
              <w:rPr>
                <w:rFonts w:ascii="Arial" w:hAnsi="Arial" w:cs="Arial"/>
              </w:rPr>
            </w:pPr>
          </w:p>
        </w:tc>
        <w:tc>
          <w:tcPr>
            <w:tcW w:w="2077" w:type="dxa"/>
          </w:tcPr>
          <w:p w14:paraId="23CA56D4" w14:textId="77777777" w:rsidR="00D5334D" w:rsidRPr="005A7BEF" w:rsidRDefault="00D5334D" w:rsidP="005A7BEF">
            <w:pPr>
              <w:rPr>
                <w:rFonts w:ascii="Arial" w:hAnsi="Arial" w:cs="Arial"/>
              </w:rPr>
            </w:pPr>
          </w:p>
        </w:tc>
        <w:tc>
          <w:tcPr>
            <w:tcW w:w="2335" w:type="dxa"/>
          </w:tcPr>
          <w:p w14:paraId="70D4A6FF" w14:textId="6E8C9F5B" w:rsidR="00D5334D" w:rsidRPr="005A7BEF" w:rsidRDefault="00D5334D" w:rsidP="005A7BEF">
            <w:pPr>
              <w:rPr>
                <w:rFonts w:ascii="Arial" w:hAnsi="Arial" w:cs="Arial"/>
              </w:rPr>
            </w:pPr>
          </w:p>
        </w:tc>
      </w:tr>
      <w:tr w:rsidR="00D5334D" w:rsidRPr="005A7BEF" w14:paraId="122FABAB" w14:textId="77777777" w:rsidTr="008D4F63">
        <w:tc>
          <w:tcPr>
            <w:tcW w:w="2403" w:type="dxa"/>
            <w:vAlign w:val="bottom"/>
          </w:tcPr>
          <w:p w14:paraId="23A7B424" w14:textId="1767F03A" w:rsidR="00D5334D" w:rsidRPr="00D5334D" w:rsidRDefault="00D5334D" w:rsidP="005A7BEF">
            <w:pPr>
              <w:rPr>
                <w:rFonts w:ascii="Arial" w:hAnsi="Arial" w:cs="Arial"/>
              </w:rPr>
            </w:pPr>
            <w:r w:rsidRPr="00756DEE">
              <w:rPr>
                <w:rFonts w:ascii="Arial" w:hAnsi="Arial" w:cs="Arial"/>
                <w:sz w:val="16"/>
                <w:szCs w:val="16"/>
              </w:rPr>
              <w:t>Ploughs</w:t>
            </w:r>
          </w:p>
        </w:tc>
        <w:tc>
          <w:tcPr>
            <w:tcW w:w="2226" w:type="dxa"/>
          </w:tcPr>
          <w:p w14:paraId="06D1A96D" w14:textId="77777777" w:rsidR="00D5334D" w:rsidRPr="005A7BEF" w:rsidRDefault="00D5334D" w:rsidP="005A7BEF">
            <w:pPr>
              <w:rPr>
                <w:rFonts w:ascii="Arial" w:hAnsi="Arial" w:cs="Arial"/>
              </w:rPr>
            </w:pPr>
          </w:p>
        </w:tc>
        <w:tc>
          <w:tcPr>
            <w:tcW w:w="2383" w:type="dxa"/>
          </w:tcPr>
          <w:p w14:paraId="73B67D13" w14:textId="4D0D004F" w:rsidR="00D5334D" w:rsidRPr="005A7BEF" w:rsidRDefault="00D5334D" w:rsidP="005A7BEF">
            <w:pPr>
              <w:rPr>
                <w:rFonts w:ascii="Arial" w:hAnsi="Arial" w:cs="Arial"/>
              </w:rPr>
            </w:pPr>
          </w:p>
        </w:tc>
        <w:tc>
          <w:tcPr>
            <w:tcW w:w="2520" w:type="dxa"/>
          </w:tcPr>
          <w:p w14:paraId="3AE9445A" w14:textId="77777777" w:rsidR="00D5334D" w:rsidRPr="005A7BEF" w:rsidRDefault="00D5334D" w:rsidP="005A7BEF">
            <w:pPr>
              <w:rPr>
                <w:rFonts w:ascii="Arial" w:hAnsi="Arial" w:cs="Arial"/>
              </w:rPr>
            </w:pPr>
          </w:p>
        </w:tc>
        <w:tc>
          <w:tcPr>
            <w:tcW w:w="2077" w:type="dxa"/>
          </w:tcPr>
          <w:p w14:paraId="3B94F8E0" w14:textId="77777777" w:rsidR="00D5334D" w:rsidRPr="005A7BEF" w:rsidRDefault="00D5334D" w:rsidP="005A7BEF">
            <w:pPr>
              <w:rPr>
                <w:rFonts w:ascii="Arial" w:hAnsi="Arial" w:cs="Arial"/>
              </w:rPr>
            </w:pPr>
          </w:p>
        </w:tc>
        <w:tc>
          <w:tcPr>
            <w:tcW w:w="2335" w:type="dxa"/>
          </w:tcPr>
          <w:p w14:paraId="21F013AE" w14:textId="2471C4BB" w:rsidR="00D5334D" w:rsidRPr="005A7BEF" w:rsidRDefault="00D5334D" w:rsidP="005A7BEF">
            <w:pPr>
              <w:rPr>
                <w:rFonts w:ascii="Arial" w:hAnsi="Arial" w:cs="Arial"/>
              </w:rPr>
            </w:pPr>
          </w:p>
        </w:tc>
      </w:tr>
      <w:tr w:rsidR="00D5334D" w:rsidRPr="005A7BEF" w14:paraId="3F590F36" w14:textId="77777777" w:rsidTr="008D4F63">
        <w:tc>
          <w:tcPr>
            <w:tcW w:w="2403" w:type="dxa"/>
            <w:vAlign w:val="bottom"/>
          </w:tcPr>
          <w:p w14:paraId="51E3F278" w14:textId="2634ABF1" w:rsidR="00D5334D" w:rsidRPr="00D5334D" w:rsidRDefault="00D5334D" w:rsidP="005A7BEF">
            <w:pPr>
              <w:rPr>
                <w:rFonts w:ascii="Arial" w:hAnsi="Arial" w:cs="Arial"/>
              </w:rPr>
            </w:pPr>
            <w:r w:rsidRPr="008D4F63">
              <w:rPr>
                <w:rFonts w:ascii="Arial" w:hAnsi="Arial" w:cs="Arial"/>
                <w:sz w:val="16"/>
                <w:szCs w:val="16"/>
              </w:rPr>
              <w:lastRenderedPageBreak/>
              <w:t>Are there any other tools owned by your household?         1. Yes      5. No</w:t>
            </w:r>
          </w:p>
        </w:tc>
        <w:tc>
          <w:tcPr>
            <w:tcW w:w="2226" w:type="dxa"/>
          </w:tcPr>
          <w:p w14:paraId="7CA2BF9C" w14:textId="77777777" w:rsidR="00D5334D" w:rsidRPr="005A7BEF" w:rsidRDefault="00D5334D" w:rsidP="005A7BEF">
            <w:pPr>
              <w:rPr>
                <w:rFonts w:ascii="Arial" w:hAnsi="Arial" w:cs="Arial"/>
              </w:rPr>
            </w:pPr>
          </w:p>
        </w:tc>
        <w:tc>
          <w:tcPr>
            <w:tcW w:w="2383" w:type="dxa"/>
            <w:shd w:val="clear" w:color="auto" w:fill="000000" w:themeFill="text1"/>
          </w:tcPr>
          <w:p w14:paraId="30D9BA44" w14:textId="345D5C17" w:rsidR="00D5334D" w:rsidRPr="00D5334D" w:rsidRDefault="00D5334D" w:rsidP="005A7BEF">
            <w:pPr>
              <w:rPr>
                <w:rFonts w:ascii="Arial" w:hAnsi="Arial" w:cs="Arial"/>
              </w:rPr>
            </w:pPr>
          </w:p>
        </w:tc>
        <w:tc>
          <w:tcPr>
            <w:tcW w:w="2520" w:type="dxa"/>
            <w:shd w:val="clear" w:color="auto" w:fill="000000" w:themeFill="text1"/>
          </w:tcPr>
          <w:p w14:paraId="2BCB96ED" w14:textId="77777777" w:rsidR="00D5334D" w:rsidRPr="008D4F63" w:rsidRDefault="00D5334D" w:rsidP="005A7BEF">
            <w:pPr>
              <w:rPr>
                <w:rFonts w:ascii="Arial" w:hAnsi="Arial" w:cs="Arial"/>
                <w:highlight w:val="black"/>
              </w:rPr>
            </w:pPr>
          </w:p>
        </w:tc>
        <w:tc>
          <w:tcPr>
            <w:tcW w:w="2077" w:type="dxa"/>
            <w:shd w:val="clear" w:color="auto" w:fill="000000" w:themeFill="text1"/>
          </w:tcPr>
          <w:p w14:paraId="2775C297" w14:textId="77777777" w:rsidR="00D5334D" w:rsidRPr="00D5334D" w:rsidRDefault="00D5334D" w:rsidP="005A7BEF">
            <w:pPr>
              <w:rPr>
                <w:rFonts w:ascii="Arial" w:hAnsi="Arial" w:cs="Arial"/>
                <w:highlight w:val="black"/>
              </w:rPr>
            </w:pPr>
          </w:p>
        </w:tc>
        <w:tc>
          <w:tcPr>
            <w:tcW w:w="2335" w:type="dxa"/>
            <w:shd w:val="clear" w:color="auto" w:fill="000000" w:themeFill="text1"/>
          </w:tcPr>
          <w:p w14:paraId="3C69BBDE" w14:textId="5D1C7307" w:rsidR="00D5334D" w:rsidRPr="008D4F63" w:rsidRDefault="00D5334D" w:rsidP="005A7BEF">
            <w:pPr>
              <w:rPr>
                <w:rFonts w:ascii="Arial" w:hAnsi="Arial" w:cs="Arial"/>
                <w:highlight w:val="black"/>
              </w:rPr>
            </w:pPr>
          </w:p>
        </w:tc>
      </w:tr>
      <w:tr w:rsidR="00D5334D" w:rsidRPr="005A7BEF" w14:paraId="049E8A97" w14:textId="77777777" w:rsidTr="008D4F63">
        <w:tc>
          <w:tcPr>
            <w:tcW w:w="2403" w:type="dxa"/>
            <w:vAlign w:val="bottom"/>
          </w:tcPr>
          <w:p w14:paraId="0CF0B049" w14:textId="51376D1D" w:rsidR="00D5334D" w:rsidRPr="008D4F63" w:rsidRDefault="00D5334D" w:rsidP="005A7BEF">
            <w:pPr>
              <w:rPr>
                <w:rFonts w:ascii="Arial" w:hAnsi="Arial" w:cs="Arial"/>
                <w:sz w:val="16"/>
                <w:szCs w:val="16"/>
              </w:rPr>
            </w:pPr>
            <w:r w:rsidRPr="008D4F63">
              <w:rPr>
                <w:rFonts w:ascii="Arial" w:hAnsi="Arial" w:cs="Arial"/>
                <w:sz w:val="16"/>
                <w:szCs w:val="16"/>
              </w:rPr>
              <w:t>If yes what kind of tool is it? Name of tool ( After entering the name, then the sequence of number, owners and current values are requested until there is no other tool owned by the household.</w:t>
            </w:r>
          </w:p>
        </w:tc>
        <w:tc>
          <w:tcPr>
            <w:tcW w:w="2226" w:type="dxa"/>
          </w:tcPr>
          <w:p w14:paraId="601D0961" w14:textId="77777777" w:rsidR="00D5334D" w:rsidRPr="005A7BEF" w:rsidRDefault="00D5334D" w:rsidP="005A7BEF">
            <w:pPr>
              <w:rPr>
                <w:rFonts w:ascii="Arial" w:hAnsi="Arial" w:cs="Arial"/>
              </w:rPr>
            </w:pPr>
          </w:p>
        </w:tc>
        <w:tc>
          <w:tcPr>
            <w:tcW w:w="2383" w:type="dxa"/>
          </w:tcPr>
          <w:p w14:paraId="08A78949" w14:textId="0A9DBB09" w:rsidR="00D5334D" w:rsidRPr="005A7BEF" w:rsidRDefault="00D5334D" w:rsidP="005A7BEF">
            <w:pPr>
              <w:rPr>
                <w:rFonts w:ascii="Arial" w:hAnsi="Arial" w:cs="Arial"/>
              </w:rPr>
            </w:pPr>
          </w:p>
        </w:tc>
        <w:tc>
          <w:tcPr>
            <w:tcW w:w="2520" w:type="dxa"/>
          </w:tcPr>
          <w:p w14:paraId="1E4A61CE" w14:textId="77777777" w:rsidR="00D5334D" w:rsidRPr="005A7BEF" w:rsidRDefault="00D5334D" w:rsidP="005A7BEF">
            <w:pPr>
              <w:rPr>
                <w:rFonts w:ascii="Arial" w:hAnsi="Arial" w:cs="Arial"/>
              </w:rPr>
            </w:pPr>
          </w:p>
        </w:tc>
        <w:tc>
          <w:tcPr>
            <w:tcW w:w="2077" w:type="dxa"/>
          </w:tcPr>
          <w:p w14:paraId="603017E0" w14:textId="77777777" w:rsidR="00D5334D" w:rsidRPr="005A7BEF" w:rsidRDefault="00D5334D" w:rsidP="005A7BEF">
            <w:pPr>
              <w:rPr>
                <w:rFonts w:ascii="Arial" w:hAnsi="Arial" w:cs="Arial"/>
              </w:rPr>
            </w:pPr>
          </w:p>
        </w:tc>
        <w:tc>
          <w:tcPr>
            <w:tcW w:w="2335" w:type="dxa"/>
          </w:tcPr>
          <w:p w14:paraId="2696DCBA" w14:textId="6BB6D5AC" w:rsidR="00D5334D" w:rsidRPr="005A7BEF" w:rsidRDefault="00D5334D" w:rsidP="005A7BEF">
            <w:pPr>
              <w:rPr>
                <w:rFonts w:ascii="Arial" w:hAnsi="Arial" w:cs="Arial"/>
              </w:rPr>
            </w:pPr>
          </w:p>
        </w:tc>
      </w:tr>
    </w:tbl>
    <w:p w14:paraId="2AE27157" w14:textId="77777777" w:rsidR="006D5B19" w:rsidRPr="005A7BEF" w:rsidRDefault="006D5B19" w:rsidP="005A7BEF">
      <w:pPr>
        <w:pStyle w:val="Heading3"/>
        <w:rPr>
          <w:rFonts w:ascii="Arial" w:hAnsi="Arial" w:cs="Arial"/>
          <w:color w:val="auto"/>
          <w:sz w:val="20"/>
          <w:szCs w:val="20"/>
        </w:rPr>
        <w:sectPr w:rsidR="006D5B19" w:rsidRPr="005A7BEF" w:rsidSect="00A508F7">
          <w:pgSz w:w="16834" w:h="11909" w:orient="landscape" w:code="9"/>
          <w:pgMar w:top="1247" w:right="1440" w:bottom="1247" w:left="1440" w:header="720" w:footer="720" w:gutter="0"/>
          <w:cols w:space="720"/>
          <w:docGrid w:linePitch="360"/>
        </w:sectPr>
      </w:pPr>
    </w:p>
    <w:p w14:paraId="6DEFD23C" w14:textId="32DF0EEE" w:rsidR="00425F13" w:rsidRPr="005A7BEF" w:rsidRDefault="0044437E" w:rsidP="008D4F63">
      <w:pPr>
        <w:pStyle w:val="Heading2"/>
        <w:ind w:firstLine="720"/>
        <w:rPr>
          <w:rFonts w:ascii="Arial" w:hAnsi="Arial" w:cs="Arial"/>
          <w:color w:val="auto"/>
          <w:sz w:val="20"/>
          <w:szCs w:val="20"/>
        </w:rPr>
      </w:pPr>
      <w:bookmarkStart w:id="112" w:name="_Toc516617813"/>
      <w:r w:rsidRPr="005A7BEF">
        <w:rPr>
          <w:rFonts w:ascii="Arial" w:hAnsi="Arial" w:cs="Arial"/>
          <w:color w:val="auto"/>
          <w:sz w:val="20"/>
          <w:szCs w:val="20"/>
        </w:rPr>
        <w:lastRenderedPageBreak/>
        <w:t xml:space="preserve">PART </w:t>
      </w:r>
      <w:r w:rsidR="00A34659" w:rsidRPr="005A7BEF">
        <w:rPr>
          <w:rFonts w:ascii="Arial" w:hAnsi="Arial" w:cs="Arial"/>
          <w:color w:val="auto"/>
          <w:sz w:val="20"/>
          <w:szCs w:val="20"/>
        </w:rPr>
        <w:t>A</w:t>
      </w:r>
      <w:r w:rsidR="00A222B3" w:rsidRPr="005A7BEF">
        <w:rPr>
          <w:rFonts w:ascii="Arial" w:hAnsi="Arial" w:cs="Arial"/>
          <w:color w:val="auto"/>
          <w:sz w:val="20"/>
          <w:szCs w:val="20"/>
        </w:rPr>
        <w:t>1</w:t>
      </w:r>
      <w:r w:rsidRPr="005A7BEF">
        <w:rPr>
          <w:rFonts w:ascii="Arial" w:hAnsi="Arial" w:cs="Arial"/>
          <w:color w:val="auto"/>
          <w:sz w:val="20"/>
          <w:szCs w:val="20"/>
        </w:rPr>
        <w:t xml:space="preserve">: </w:t>
      </w:r>
      <w:r w:rsidR="00A222B3" w:rsidRPr="005A7BEF">
        <w:rPr>
          <w:rFonts w:ascii="Arial" w:hAnsi="Arial" w:cs="Arial"/>
          <w:color w:val="auto"/>
          <w:sz w:val="20"/>
          <w:szCs w:val="20"/>
        </w:rPr>
        <w:t xml:space="preserve">HOUSEHOLD </w:t>
      </w:r>
      <w:r w:rsidR="00B62F44" w:rsidRPr="005A7BEF">
        <w:rPr>
          <w:rFonts w:ascii="Arial" w:hAnsi="Arial" w:cs="Arial"/>
          <w:color w:val="auto"/>
          <w:sz w:val="20"/>
          <w:szCs w:val="20"/>
        </w:rPr>
        <w:t>DURABLE GOODS</w:t>
      </w:r>
      <w:bookmarkEnd w:id="112"/>
    </w:p>
    <w:tbl>
      <w:tblPr>
        <w:tblStyle w:val="TableGrid"/>
        <w:tblW w:w="4771" w:type="pct"/>
        <w:tblInd w:w="704" w:type="dxa"/>
        <w:tblLook w:val="04A0" w:firstRow="1" w:lastRow="0" w:firstColumn="1" w:lastColumn="0" w:noHBand="0" w:noVBand="1"/>
      </w:tblPr>
      <w:tblGrid>
        <w:gridCol w:w="2516"/>
        <w:gridCol w:w="2440"/>
        <w:gridCol w:w="2440"/>
        <w:gridCol w:w="2478"/>
        <w:gridCol w:w="2404"/>
        <w:gridCol w:w="2401"/>
      </w:tblGrid>
      <w:tr w:rsidR="00AA2DDF" w:rsidRPr="005A7BEF" w14:paraId="080DD994" w14:textId="77777777" w:rsidTr="008D4F63">
        <w:trPr>
          <w:tblHeader/>
        </w:trPr>
        <w:tc>
          <w:tcPr>
            <w:tcW w:w="857" w:type="pct"/>
            <w:shd w:val="clear" w:color="auto" w:fill="D9D9D9" w:themeFill="background1" w:themeFillShade="D9"/>
            <w:vAlign w:val="bottom"/>
          </w:tcPr>
          <w:p w14:paraId="167F1F6F" w14:textId="77777777" w:rsidR="00AA2DDF" w:rsidRPr="008D4F63" w:rsidRDefault="00AA2DDF" w:rsidP="005A7BEF">
            <w:pPr>
              <w:rPr>
                <w:rFonts w:ascii="Arial" w:hAnsi="Arial" w:cs="Arial"/>
                <w:sz w:val="20"/>
                <w:szCs w:val="20"/>
              </w:rPr>
            </w:pPr>
            <w:r w:rsidRPr="008D4F63">
              <w:rPr>
                <w:rFonts w:ascii="Arial" w:hAnsi="Arial" w:cs="Arial"/>
                <w:sz w:val="20"/>
                <w:szCs w:val="20"/>
              </w:rPr>
              <w:t>Q.13a. Tool item</w:t>
            </w:r>
          </w:p>
          <w:p w14:paraId="133CAEBD" w14:textId="45E5A887" w:rsidR="00AA2DDF" w:rsidRPr="00F03391" w:rsidRDefault="00AA2DDF" w:rsidP="005A7BEF">
            <w:pPr>
              <w:rPr>
                <w:rFonts w:ascii="Arial" w:hAnsi="Arial" w:cs="Arial"/>
                <w:sz w:val="20"/>
                <w:szCs w:val="20"/>
              </w:rPr>
            </w:pPr>
          </w:p>
        </w:tc>
        <w:tc>
          <w:tcPr>
            <w:tcW w:w="831" w:type="pct"/>
            <w:shd w:val="clear" w:color="auto" w:fill="D9D9D9" w:themeFill="background1" w:themeFillShade="D9"/>
          </w:tcPr>
          <w:p w14:paraId="3C3A496E" w14:textId="77777777" w:rsidR="00AA2DDF" w:rsidRPr="008D4F63" w:rsidRDefault="00AA2DDF" w:rsidP="005A7BEF">
            <w:pPr>
              <w:rPr>
                <w:rFonts w:ascii="Arial" w:hAnsi="Arial" w:cs="Arial"/>
                <w:sz w:val="20"/>
                <w:szCs w:val="20"/>
              </w:rPr>
            </w:pPr>
            <w:r w:rsidRPr="008D4F63">
              <w:rPr>
                <w:rFonts w:ascii="Arial" w:hAnsi="Arial" w:cs="Arial"/>
                <w:sz w:val="20"/>
                <w:szCs w:val="20"/>
              </w:rPr>
              <w:t>Please select the following durable goods that are currently owned by people in this household and are in working condition.</w:t>
            </w:r>
          </w:p>
          <w:p w14:paraId="06965AA8" w14:textId="494D0814" w:rsidR="00AA2DDF" w:rsidRPr="008D4F63" w:rsidRDefault="00AA2DDF" w:rsidP="005A7BEF">
            <w:pPr>
              <w:rPr>
                <w:rFonts w:ascii="Arial" w:hAnsi="Arial" w:cs="Arial"/>
                <w:i/>
                <w:sz w:val="20"/>
                <w:szCs w:val="20"/>
              </w:rPr>
            </w:pPr>
            <w:r w:rsidRPr="008D4F63">
              <w:rPr>
                <w:rFonts w:ascii="Arial" w:hAnsi="Arial" w:cs="Arial"/>
                <w:i/>
                <w:sz w:val="20"/>
                <w:szCs w:val="20"/>
              </w:rPr>
              <w:t>Select all that apply.</w:t>
            </w:r>
          </w:p>
        </w:tc>
        <w:tc>
          <w:tcPr>
            <w:tcW w:w="831" w:type="pct"/>
            <w:shd w:val="clear" w:color="auto" w:fill="D9D9D9" w:themeFill="background1" w:themeFillShade="D9"/>
            <w:vAlign w:val="bottom"/>
          </w:tcPr>
          <w:p w14:paraId="1A0837B8" w14:textId="4EF18958" w:rsidR="00AA2DDF" w:rsidRPr="00F03391" w:rsidRDefault="00AA2DDF" w:rsidP="005A7BEF">
            <w:pPr>
              <w:rPr>
                <w:rFonts w:ascii="Arial" w:hAnsi="Arial" w:cs="Arial"/>
                <w:sz w:val="20"/>
                <w:szCs w:val="20"/>
              </w:rPr>
            </w:pPr>
            <w:r w:rsidRPr="00F03391">
              <w:rPr>
                <w:rFonts w:ascii="Arial" w:hAnsi="Arial" w:cs="Arial"/>
                <w:sz w:val="20"/>
                <w:szCs w:val="20"/>
              </w:rPr>
              <w:t xml:space="preserve">How many </w:t>
            </w:r>
            <w:r>
              <w:rPr>
                <w:rFonts w:ascii="Arial" w:hAnsi="Arial" w:cs="Arial"/>
                <w:sz w:val="20"/>
                <w:szCs w:val="20"/>
              </w:rPr>
              <w:t xml:space="preserve">[durable good type] </w:t>
            </w:r>
            <w:r w:rsidRPr="00F03391">
              <w:rPr>
                <w:rFonts w:ascii="Arial" w:hAnsi="Arial" w:cs="Arial"/>
                <w:sz w:val="20"/>
                <w:szCs w:val="20"/>
              </w:rPr>
              <w:t>are currently owned by people in this household?</w:t>
            </w:r>
            <w:r w:rsidRPr="00F03391" w:rsidDel="00F03391">
              <w:rPr>
                <w:rFonts w:ascii="Arial" w:hAnsi="Arial" w:cs="Arial"/>
                <w:sz w:val="20"/>
                <w:szCs w:val="20"/>
              </w:rPr>
              <w:t xml:space="preserve"> </w:t>
            </w:r>
          </w:p>
        </w:tc>
        <w:tc>
          <w:tcPr>
            <w:tcW w:w="844" w:type="pct"/>
            <w:shd w:val="clear" w:color="auto" w:fill="D9D9D9" w:themeFill="background1" w:themeFillShade="D9"/>
            <w:vAlign w:val="bottom"/>
          </w:tcPr>
          <w:p w14:paraId="2E96F41F" w14:textId="77777777" w:rsidR="00AA2DDF" w:rsidRDefault="00AA2DDF" w:rsidP="005A7BEF">
            <w:pPr>
              <w:rPr>
                <w:rFonts w:ascii="Arial" w:hAnsi="Arial" w:cs="Arial"/>
                <w:sz w:val="20"/>
                <w:szCs w:val="20"/>
              </w:rPr>
            </w:pPr>
            <w:r w:rsidRPr="00F03391">
              <w:rPr>
                <w:rFonts w:ascii="Arial" w:hAnsi="Arial" w:cs="Arial"/>
                <w:sz w:val="20"/>
                <w:szCs w:val="20"/>
              </w:rPr>
              <w:t xml:space="preserve">Who in the household owns </w:t>
            </w:r>
            <w:r>
              <w:rPr>
                <w:rFonts w:ascii="Arial" w:hAnsi="Arial" w:cs="Arial"/>
                <w:sz w:val="20"/>
                <w:szCs w:val="20"/>
              </w:rPr>
              <w:t>[durable good type]</w:t>
            </w:r>
            <w:r w:rsidRPr="00F03391">
              <w:rPr>
                <w:rFonts w:ascii="Arial" w:hAnsi="Arial" w:cs="Arial"/>
                <w:sz w:val="20"/>
                <w:szCs w:val="20"/>
              </w:rPr>
              <w:t>?</w:t>
            </w:r>
          </w:p>
          <w:p w14:paraId="40BEF738" w14:textId="77777777" w:rsidR="00AA2DDF" w:rsidRDefault="00AA2DDF" w:rsidP="005A7BEF">
            <w:pPr>
              <w:rPr>
                <w:rFonts w:ascii="Arial" w:hAnsi="Arial" w:cs="Arial"/>
                <w:sz w:val="20"/>
                <w:szCs w:val="20"/>
              </w:rPr>
            </w:pPr>
            <w:r>
              <w:rPr>
                <w:rFonts w:ascii="Arial" w:hAnsi="Arial" w:cs="Arial"/>
                <w:sz w:val="20"/>
                <w:szCs w:val="20"/>
              </w:rPr>
              <w:t>1-Individual</w:t>
            </w:r>
          </w:p>
          <w:p w14:paraId="6A9025B7" w14:textId="77777777" w:rsidR="00AA2DDF" w:rsidRDefault="00AA2DDF" w:rsidP="005A7BEF">
            <w:pPr>
              <w:rPr>
                <w:rFonts w:ascii="Arial" w:hAnsi="Arial" w:cs="Arial"/>
                <w:sz w:val="20"/>
                <w:szCs w:val="20"/>
              </w:rPr>
            </w:pPr>
            <w:r>
              <w:rPr>
                <w:rFonts w:ascii="Arial" w:hAnsi="Arial" w:cs="Arial"/>
                <w:sz w:val="20"/>
                <w:szCs w:val="20"/>
              </w:rPr>
              <w:t>5- Whole household</w:t>
            </w:r>
          </w:p>
          <w:p w14:paraId="7D9433CD" w14:textId="4797D1CD" w:rsidR="00AA2DDF" w:rsidRPr="00F03391" w:rsidRDefault="00AA2DDF" w:rsidP="005A7BEF">
            <w:pPr>
              <w:rPr>
                <w:rFonts w:ascii="Arial" w:hAnsi="Arial" w:cs="Arial"/>
                <w:sz w:val="20"/>
                <w:szCs w:val="20"/>
              </w:rPr>
            </w:pPr>
            <w:r>
              <w:rPr>
                <w:rFonts w:ascii="Arial" w:hAnsi="Arial" w:cs="Arial"/>
                <w:sz w:val="20"/>
                <w:szCs w:val="20"/>
              </w:rPr>
              <w:t>&gt;&gt;Q13c</w:t>
            </w:r>
          </w:p>
        </w:tc>
        <w:tc>
          <w:tcPr>
            <w:tcW w:w="819" w:type="pct"/>
            <w:shd w:val="clear" w:color="auto" w:fill="D9D9D9" w:themeFill="background1" w:themeFillShade="D9"/>
          </w:tcPr>
          <w:p w14:paraId="2A2A0378" w14:textId="54A2051B" w:rsidR="00AA2DDF" w:rsidRPr="00AA2DDF" w:rsidRDefault="00AA2DDF" w:rsidP="00AA2DDF">
            <w:pPr>
              <w:rPr>
                <w:rFonts w:ascii="Arial" w:hAnsi="Arial" w:cs="Arial"/>
                <w:sz w:val="20"/>
                <w:szCs w:val="20"/>
              </w:rPr>
            </w:pPr>
            <w:r w:rsidRPr="00AA2DDF">
              <w:rPr>
                <w:rFonts w:ascii="Arial" w:hAnsi="Arial" w:cs="Arial"/>
                <w:sz w:val="20"/>
                <w:szCs w:val="20"/>
              </w:rPr>
              <w:t xml:space="preserve">Please select the names of the household members that own one or more </w:t>
            </w:r>
            <w:r>
              <w:rPr>
                <w:rFonts w:ascii="Arial" w:hAnsi="Arial" w:cs="Arial"/>
                <w:sz w:val="20"/>
                <w:szCs w:val="20"/>
              </w:rPr>
              <w:t>[durable good type]</w:t>
            </w:r>
            <w:r w:rsidRPr="00AA2DDF">
              <w:rPr>
                <w:rFonts w:ascii="Arial" w:hAnsi="Arial" w:cs="Arial"/>
                <w:sz w:val="20"/>
                <w:szCs w:val="20"/>
              </w:rPr>
              <w:t>.</w:t>
            </w:r>
          </w:p>
          <w:p w14:paraId="287EB9C9" w14:textId="28D3D309" w:rsidR="00AA2DDF" w:rsidRPr="008D4F63" w:rsidRDefault="00AA2DDF" w:rsidP="00AA2DDF">
            <w:pPr>
              <w:rPr>
                <w:rFonts w:ascii="Arial" w:hAnsi="Arial" w:cs="Arial"/>
                <w:i/>
                <w:sz w:val="20"/>
                <w:szCs w:val="20"/>
              </w:rPr>
            </w:pPr>
            <w:r w:rsidRPr="008D4F63">
              <w:rPr>
                <w:rFonts w:ascii="Arial" w:hAnsi="Arial" w:cs="Arial"/>
                <w:i/>
                <w:sz w:val="20"/>
                <w:szCs w:val="20"/>
              </w:rPr>
              <w:t>Select up to 2 choices.</w:t>
            </w:r>
          </w:p>
        </w:tc>
        <w:tc>
          <w:tcPr>
            <w:tcW w:w="818" w:type="pct"/>
            <w:shd w:val="clear" w:color="auto" w:fill="D9D9D9" w:themeFill="background1" w:themeFillShade="D9"/>
            <w:vAlign w:val="bottom"/>
          </w:tcPr>
          <w:p w14:paraId="4B256FDE" w14:textId="77777777" w:rsidR="00AA2DDF" w:rsidRDefault="00AA2DDF" w:rsidP="005A7BEF">
            <w:pPr>
              <w:rPr>
                <w:rFonts w:ascii="Arial" w:hAnsi="Arial" w:cs="Arial"/>
                <w:sz w:val="20"/>
                <w:szCs w:val="20"/>
              </w:rPr>
            </w:pPr>
            <w:r w:rsidRPr="008D4F63">
              <w:rPr>
                <w:rFonts w:ascii="Arial" w:hAnsi="Arial" w:cs="Arial"/>
                <w:sz w:val="20"/>
                <w:szCs w:val="20"/>
              </w:rPr>
              <w:t xml:space="preserve">Q13c. </w:t>
            </w:r>
            <w:r w:rsidRPr="00AA2DDF">
              <w:rPr>
                <w:rFonts w:ascii="Arial" w:hAnsi="Arial" w:cs="Arial"/>
                <w:sz w:val="20"/>
                <w:szCs w:val="20"/>
              </w:rPr>
              <w:t xml:space="preserve">What is the current value of all the  </w:t>
            </w:r>
            <w:r>
              <w:rPr>
                <w:rFonts w:ascii="Arial" w:hAnsi="Arial" w:cs="Arial"/>
                <w:sz w:val="20"/>
                <w:szCs w:val="20"/>
              </w:rPr>
              <w:t>[durable good type]</w:t>
            </w:r>
            <w:r w:rsidRPr="00AA2DDF">
              <w:rPr>
                <w:rFonts w:ascii="Arial" w:hAnsi="Arial" w:cs="Arial"/>
                <w:sz w:val="20"/>
                <w:szCs w:val="20"/>
              </w:rPr>
              <w:t xml:space="preserve"> you own in its present condition?</w:t>
            </w:r>
          </w:p>
          <w:p w14:paraId="39944452" w14:textId="26587B44" w:rsidR="00AA2DDF" w:rsidRPr="008D4F63" w:rsidRDefault="00AA2DDF" w:rsidP="005A7BEF">
            <w:pPr>
              <w:rPr>
                <w:rFonts w:ascii="Arial" w:hAnsi="Arial" w:cs="Arial"/>
                <w:i/>
                <w:sz w:val="20"/>
                <w:szCs w:val="20"/>
              </w:rPr>
            </w:pPr>
            <w:r w:rsidRPr="008D4F63">
              <w:rPr>
                <w:rFonts w:ascii="Arial" w:hAnsi="Arial" w:cs="Arial"/>
                <w:i/>
                <w:sz w:val="20"/>
                <w:szCs w:val="20"/>
              </w:rPr>
              <w:t>Indicate amount as a decimal value (in Ghana cedis and pesewas). For example, enter 2.50 for 2 Ghana cedis and 50 pesewas.</w:t>
            </w:r>
          </w:p>
        </w:tc>
      </w:tr>
      <w:tr w:rsidR="00AA2DDF" w:rsidRPr="005A7BEF" w14:paraId="5080C85B" w14:textId="77777777" w:rsidTr="008D4F63">
        <w:tc>
          <w:tcPr>
            <w:tcW w:w="857" w:type="pct"/>
            <w:vAlign w:val="bottom"/>
          </w:tcPr>
          <w:p w14:paraId="1160E721" w14:textId="7C17735D" w:rsidR="00AA2DDF" w:rsidRPr="00F03391" w:rsidRDefault="00806926" w:rsidP="005A7BEF">
            <w:pPr>
              <w:rPr>
                <w:rFonts w:ascii="Arial" w:hAnsi="Arial" w:cs="Arial"/>
              </w:rPr>
            </w:pPr>
            <w:r w:rsidRPr="00806926">
              <w:rPr>
                <w:rFonts w:ascii="Arial" w:hAnsi="Arial" w:cs="Arial"/>
                <w:sz w:val="16"/>
                <w:szCs w:val="16"/>
              </w:rPr>
              <w:t>Room furniture</w:t>
            </w:r>
          </w:p>
        </w:tc>
        <w:tc>
          <w:tcPr>
            <w:tcW w:w="831" w:type="pct"/>
          </w:tcPr>
          <w:p w14:paraId="69E0940D" w14:textId="77777777" w:rsidR="00AA2DDF" w:rsidRPr="005A7BEF" w:rsidRDefault="00AA2DDF" w:rsidP="005A7BEF">
            <w:pPr>
              <w:rPr>
                <w:rFonts w:ascii="Arial" w:hAnsi="Arial" w:cs="Arial"/>
              </w:rPr>
            </w:pPr>
          </w:p>
        </w:tc>
        <w:tc>
          <w:tcPr>
            <w:tcW w:w="831" w:type="pct"/>
          </w:tcPr>
          <w:p w14:paraId="4D8F915D" w14:textId="51209428" w:rsidR="00AA2DDF" w:rsidRPr="005A7BEF" w:rsidRDefault="00AA2DDF" w:rsidP="005A7BEF">
            <w:pPr>
              <w:rPr>
                <w:rFonts w:ascii="Arial" w:hAnsi="Arial" w:cs="Arial"/>
              </w:rPr>
            </w:pPr>
          </w:p>
        </w:tc>
        <w:tc>
          <w:tcPr>
            <w:tcW w:w="844" w:type="pct"/>
          </w:tcPr>
          <w:p w14:paraId="17C8755A" w14:textId="77777777" w:rsidR="00AA2DDF" w:rsidRPr="005A7BEF" w:rsidRDefault="00AA2DDF" w:rsidP="005A7BEF">
            <w:pPr>
              <w:rPr>
                <w:rFonts w:ascii="Arial" w:hAnsi="Arial" w:cs="Arial"/>
              </w:rPr>
            </w:pPr>
          </w:p>
        </w:tc>
        <w:tc>
          <w:tcPr>
            <w:tcW w:w="819" w:type="pct"/>
          </w:tcPr>
          <w:p w14:paraId="3BE1E044" w14:textId="77777777" w:rsidR="00AA2DDF" w:rsidRPr="005A7BEF" w:rsidRDefault="00AA2DDF" w:rsidP="005A7BEF">
            <w:pPr>
              <w:rPr>
                <w:rFonts w:ascii="Arial" w:hAnsi="Arial" w:cs="Arial"/>
              </w:rPr>
            </w:pPr>
          </w:p>
        </w:tc>
        <w:tc>
          <w:tcPr>
            <w:tcW w:w="818" w:type="pct"/>
          </w:tcPr>
          <w:p w14:paraId="004ACC00" w14:textId="20AA2F36" w:rsidR="00AA2DDF" w:rsidRPr="005A7BEF" w:rsidRDefault="00AA2DDF" w:rsidP="005A7BEF">
            <w:pPr>
              <w:rPr>
                <w:rFonts w:ascii="Arial" w:hAnsi="Arial" w:cs="Arial"/>
              </w:rPr>
            </w:pPr>
          </w:p>
        </w:tc>
      </w:tr>
      <w:tr w:rsidR="00AA2DDF" w:rsidRPr="005A7BEF" w14:paraId="1B4C63C8" w14:textId="77777777" w:rsidTr="008D4F63">
        <w:tc>
          <w:tcPr>
            <w:tcW w:w="857" w:type="pct"/>
            <w:vAlign w:val="bottom"/>
          </w:tcPr>
          <w:p w14:paraId="73BBC78C" w14:textId="7B6A603F" w:rsidR="00AA2DDF" w:rsidRPr="00F03391" w:rsidRDefault="00806926" w:rsidP="005A7BEF">
            <w:pPr>
              <w:rPr>
                <w:rFonts w:ascii="Arial" w:hAnsi="Arial" w:cs="Arial"/>
              </w:rPr>
            </w:pPr>
            <w:r>
              <w:rPr>
                <w:rFonts w:ascii="Arial" w:hAnsi="Arial" w:cs="Arial"/>
                <w:sz w:val="16"/>
                <w:szCs w:val="16"/>
              </w:rPr>
              <w:t>Sewing machines</w:t>
            </w:r>
          </w:p>
        </w:tc>
        <w:tc>
          <w:tcPr>
            <w:tcW w:w="831" w:type="pct"/>
          </w:tcPr>
          <w:p w14:paraId="7FFA8C99" w14:textId="77777777" w:rsidR="00AA2DDF" w:rsidRPr="005A7BEF" w:rsidRDefault="00AA2DDF" w:rsidP="005A7BEF">
            <w:pPr>
              <w:rPr>
                <w:rFonts w:ascii="Arial" w:hAnsi="Arial" w:cs="Arial"/>
              </w:rPr>
            </w:pPr>
          </w:p>
        </w:tc>
        <w:tc>
          <w:tcPr>
            <w:tcW w:w="831" w:type="pct"/>
          </w:tcPr>
          <w:p w14:paraId="05E343BE" w14:textId="679CA889" w:rsidR="00AA2DDF" w:rsidRPr="005A7BEF" w:rsidRDefault="00AA2DDF" w:rsidP="005A7BEF">
            <w:pPr>
              <w:rPr>
                <w:rFonts w:ascii="Arial" w:hAnsi="Arial" w:cs="Arial"/>
              </w:rPr>
            </w:pPr>
          </w:p>
        </w:tc>
        <w:tc>
          <w:tcPr>
            <w:tcW w:w="844" w:type="pct"/>
          </w:tcPr>
          <w:p w14:paraId="7AAA897D" w14:textId="77777777" w:rsidR="00AA2DDF" w:rsidRPr="005A7BEF" w:rsidRDefault="00AA2DDF" w:rsidP="005A7BEF">
            <w:pPr>
              <w:rPr>
                <w:rFonts w:ascii="Arial" w:hAnsi="Arial" w:cs="Arial"/>
              </w:rPr>
            </w:pPr>
          </w:p>
        </w:tc>
        <w:tc>
          <w:tcPr>
            <w:tcW w:w="819" w:type="pct"/>
          </w:tcPr>
          <w:p w14:paraId="4505A48C" w14:textId="77777777" w:rsidR="00AA2DDF" w:rsidRPr="005A7BEF" w:rsidRDefault="00AA2DDF" w:rsidP="005A7BEF">
            <w:pPr>
              <w:rPr>
                <w:rFonts w:ascii="Arial" w:hAnsi="Arial" w:cs="Arial"/>
              </w:rPr>
            </w:pPr>
          </w:p>
        </w:tc>
        <w:tc>
          <w:tcPr>
            <w:tcW w:w="818" w:type="pct"/>
          </w:tcPr>
          <w:p w14:paraId="7B698CD3" w14:textId="63656CA3" w:rsidR="00AA2DDF" w:rsidRPr="005A7BEF" w:rsidRDefault="00AA2DDF" w:rsidP="005A7BEF">
            <w:pPr>
              <w:rPr>
                <w:rFonts w:ascii="Arial" w:hAnsi="Arial" w:cs="Arial"/>
              </w:rPr>
            </w:pPr>
          </w:p>
        </w:tc>
      </w:tr>
      <w:tr w:rsidR="00AA2DDF" w:rsidRPr="005A7BEF" w14:paraId="56683FA1" w14:textId="77777777" w:rsidTr="008D4F63">
        <w:tc>
          <w:tcPr>
            <w:tcW w:w="857" w:type="pct"/>
            <w:vAlign w:val="bottom"/>
          </w:tcPr>
          <w:p w14:paraId="54D7BDCE" w14:textId="3AFB5536" w:rsidR="00AA2DDF" w:rsidRPr="00F03391" w:rsidRDefault="00806926" w:rsidP="005A7BEF">
            <w:pPr>
              <w:rPr>
                <w:rFonts w:ascii="Arial" w:hAnsi="Arial" w:cs="Arial"/>
              </w:rPr>
            </w:pPr>
            <w:r>
              <w:rPr>
                <w:rFonts w:ascii="Arial" w:hAnsi="Arial" w:cs="Arial"/>
                <w:sz w:val="16"/>
                <w:szCs w:val="16"/>
              </w:rPr>
              <w:t>Stoves (kerosene)</w:t>
            </w:r>
          </w:p>
        </w:tc>
        <w:tc>
          <w:tcPr>
            <w:tcW w:w="831" w:type="pct"/>
          </w:tcPr>
          <w:p w14:paraId="3340CF60" w14:textId="77777777" w:rsidR="00AA2DDF" w:rsidRPr="005A7BEF" w:rsidRDefault="00AA2DDF" w:rsidP="005A7BEF">
            <w:pPr>
              <w:rPr>
                <w:rFonts w:ascii="Arial" w:hAnsi="Arial" w:cs="Arial"/>
              </w:rPr>
            </w:pPr>
          </w:p>
        </w:tc>
        <w:tc>
          <w:tcPr>
            <w:tcW w:w="831" w:type="pct"/>
          </w:tcPr>
          <w:p w14:paraId="739974DB" w14:textId="49F0BAF3" w:rsidR="00AA2DDF" w:rsidRPr="005A7BEF" w:rsidRDefault="00AA2DDF" w:rsidP="005A7BEF">
            <w:pPr>
              <w:rPr>
                <w:rFonts w:ascii="Arial" w:hAnsi="Arial" w:cs="Arial"/>
              </w:rPr>
            </w:pPr>
          </w:p>
        </w:tc>
        <w:tc>
          <w:tcPr>
            <w:tcW w:w="844" w:type="pct"/>
          </w:tcPr>
          <w:p w14:paraId="6124DA69" w14:textId="77777777" w:rsidR="00AA2DDF" w:rsidRPr="005A7BEF" w:rsidRDefault="00AA2DDF" w:rsidP="005A7BEF">
            <w:pPr>
              <w:rPr>
                <w:rFonts w:ascii="Arial" w:hAnsi="Arial" w:cs="Arial"/>
              </w:rPr>
            </w:pPr>
          </w:p>
        </w:tc>
        <w:tc>
          <w:tcPr>
            <w:tcW w:w="819" w:type="pct"/>
          </w:tcPr>
          <w:p w14:paraId="334EADFE" w14:textId="77777777" w:rsidR="00AA2DDF" w:rsidRPr="005A7BEF" w:rsidRDefault="00AA2DDF" w:rsidP="005A7BEF">
            <w:pPr>
              <w:rPr>
                <w:rFonts w:ascii="Arial" w:hAnsi="Arial" w:cs="Arial"/>
              </w:rPr>
            </w:pPr>
          </w:p>
        </w:tc>
        <w:tc>
          <w:tcPr>
            <w:tcW w:w="818" w:type="pct"/>
          </w:tcPr>
          <w:p w14:paraId="5DDBDADD" w14:textId="048667F4" w:rsidR="00AA2DDF" w:rsidRPr="005A7BEF" w:rsidRDefault="00AA2DDF" w:rsidP="005A7BEF">
            <w:pPr>
              <w:rPr>
                <w:rFonts w:ascii="Arial" w:hAnsi="Arial" w:cs="Arial"/>
              </w:rPr>
            </w:pPr>
          </w:p>
        </w:tc>
      </w:tr>
      <w:tr w:rsidR="00AA2DDF" w:rsidRPr="005A7BEF" w14:paraId="72C822E4" w14:textId="77777777" w:rsidTr="008D4F63">
        <w:tc>
          <w:tcPr>
            <w:tcW w:w="857" w:type="pct"/>
            <w:vAlign w:val="bottom"/>
          </w:tcPr>
          <w:p w14:paraId="471F76C7" w14:textId="5056D7FB" w:rsidR="00AA2DDF" w:rsidRPr="00F03391" w:rsidRDefault="00AA2DDF">
            <w:pPr>
              <w:rPr>
                <w:rFonts w:ascii="Arial" w:hAnsi="Arial" w:cs="Arial"/>
              </w:rPr>
            </w:pPr>
            <w:r w:rsidRPr="008D4F63">
              <w:rPr>
                <w:rFonts w:ascii="Arial" w:hAnsi="Arial" w:cs="Arial"/>
                <w:sz w:val="16"/>
                <w:szCs w:val="16"/>
              </w:rPr>
              <w:t xml:space="preserve">Stoves (electric) </w:t>
            </w:r>
          </w:p>
        </w:tc>
        <w:tc>
          <w:tcPr>
            <w:tcW w:w="831" w:type="pct"/>
          </w:tcPr>
          <w:p w14:paraId="03719646" w14:textId="77777777" w:rsidR="00AA2DDF" w:rsidRPr="005A7BEF" w:rsidRDefault="00AA2DDF" w:rsidP="005A7BEF">
            <w:pPr>
              <w:rPr>
                <w:rFonts w:ascii="Arial" w:hAnsi="Arial" w:cs="Arial"/>
              </w:rPr>
            </w:pPr>
          </w:p>
        </w:tc>
        <w:tc>
          <w:tcPr>
            <w:tcW w:w="831" w:type="pct"/>
          </w:tcPr>
          <w:p w14:paraId="1D1C91B4" w14:textId="58605A35" w:rsidR="00AA2DDF" w:rsidRPr="005A7BEF" w:rsidRDefault="00AA2DDF" w:rsidP="005A7BEF">
            <w:pPr>
              <w:rPr>
                <w:rFonts w:ascii="Arial" w:hAnsi="Arial" w:cs="Arial"/>
              </w:rPr>
            </w:pPr>
          </w:p>
        </w:tc>
        <w:tc>
          <w:tcPr>
            <w:tcW w:w="844" w:type="pct"/>
          </w:tcPr>
          <w:p w14:paraId="6C0E5EF6" w14:textId="77777777" w:rsidR="00AA2DDF" w:rsidRPr="005A7BEF" w:rsidRDefault="00AA2DDF" w:rsidP="005A7BEF">
            <w:pPr>
              <w:rPr>
                <w:rFonts w:ascii="Arial" w:hAnsi="Arial" w:cs="Arial"/>
              </w:rPr>
            </w:pPr>
          </w:p>
        </w:tc>
        <w:tc>
          <w:tcPr>
            <w:tcW w:w="819" w:type="pct"/>
          </w:tcPr>
          <w:p w14:paraId="7D26FD11" w14:textId="77777777" w:rsidR="00AA2DDF" w:rsidRPr="005A7BEF" w:rsidRDefault="00AA2DDF" w:rsidP="005A7BEF">
            <w:pPr>
              <w:rPr>
                <w:rFonts w:ascii="Arial" w:hAnsi="Arial" w:cs="Arial"/>
              </w:rPr>
            </w:pPr>
          </w:p>
        </w:tc>
        <w:tc>
          <w:tcPr>
            <w:tcW w:w="818" w:type="pct"/>
          </w:tcPr>
          <w:p w14:paraId="7E5DE286" w14:textId="6C75C582" w:rsidR="00AA2DDF" w:rsidRPr="005A7BEF" w:rsidRDefault="00AA2DDF" w:rsidP="005A7BEF">
            <w:pPr>
              <w:rPr>
                <w:rFonts w:ascii="Arial" w:hAnsi="Arial" w:cs="Arial"/>
              </w:rPr>
            </w:pPr>
          </w:p>
        </w:tc>
      </w:tr>
      <w:tr w:rsidR="00AA2DDF" w:rsidRPr="005A7BEF" w14:paraId="61986BF5" w14:textId="77777777" w:rsidTr="008D4F63">
        <w:tc>
          <w:tcPr>
            <w:tcW w:w="857" w:type="pct"/>
            <w:vAlign w:val="bottom"/>
          </w:tcPr>
          <w:p w14:paraId="302F2312" w14:textId="176EF9E5" w:rsidR="00AA2DDF" w:rsidRPr="00F03391" w:rsidRDefault="00AA2DDF">
            <w:pPr>
              <w:rPr>
                <w:rFonts w:ascii="Arial" w:hAnsi="Arial" w:cs="Arial"/>
              </w:rPr>
            </w:pPr>
            <w:r w:rsidRPr="008D4F63">
              <w:rPr>
                <w:rFonts w:ascii="Arial" w:hAnsi="Arial" w:cs="Arial"/>
                <w:sz w:val="16"/>
                <w:szCs w:val="16"/>
              </w:rPr>
              <w:t>Stoves (gas)</w:t>
            </w:r>
          </w:p>
        </w:tc>
        <w:tc>
          <w:tcPr>
            <w:tcW w:w="831" w:type="pct"/>
          </w:tcPr>
          <w:p w14:paraId="5C9D77FB" w14:textId="77777777" w:rsidR="00AA2DDF" w:rsidRPr="005A7BEF" w:rsidRDefault="00AA2DDF" w:rsidP="005A7BEF">
            <w:pPr>
              <w:rPr>
                <w:rFonts w:ascii="Arial" w:hAnsi="Arial" w:cs="Arial"/>
              </w:rPr>
            </w:pPr>
          </w:p>
        </w:tc>
        <w:tc>
          <w:tcPr>
            <w:tcW w:w="831" w:type="pct"/>
          </w:tcPr>
          <w:p w14:paraId="1B613A50" w14:textId="379EA7F0" w:rsidR="00AA2DDF" w:rsidRPr="005A7BEF" w:rsidRDefault="00AA2DDF" w:rsidP="005A7BEF">
            <w:pPr>
              <w:rPr>
                <w:rFonts w:ascii="Arial" w:hAnsi="Arial" w:cs="Arial"/>
              </w:rPr>
            </w:pPr>
          </w:p>
        </w:tc>
        <w:tc>
          <w:tcPr>
            <w:tcW w:w="844" w:type="pct"/>
          </w:tcPr>
          <w:p w14:paraId="7C06E18E" w14:textId="77777777" w:rsidR="00AA2DDF" w:rsidRPr="005A7BEF" w:rsidRDefault="00AA2DDF" w:rsidP="005A7BEF">
            <w:pPr>
              <w:rPr>
                <w:rFonts w:ascii="Arial" w:hAnsi="Arial" w:cs="Arial"/>
              </w:rPr>
            </w:pPr>
          </w:p>
        </w:tc>
        <w:tc>
          <w:tcPr>
            <w:tcW w:w="819" w:type="pct"/>
          </w:tcPr>
          <w:p w14:paraId="0B5F797A" w14:textId="77777777" w:rsidR="00AA2DDF" w:rsidRPr="005A7BEF" w:rsidRDefault="00AA2DDF" w:rsidP="005A7BEF">
            <w:pPr>
              <w:rPr>
                <w:rFonts w:ascii="Arial" w:hAnsi="Arial" w:cs="Arial"/>
              </w:rPr>
            </w:pPr>
          </w:p>
        </w:tc>
        <w:tc>
          <w:tcPr>
            <w:tcW w:w="818" w:type="pct"/>
          </w:tcPr>
          <w:p w14:paraId="2F080444" w14:textId="5BC7644B" w:rsidR="00AA2DDF" w:rsidRPr="005A7BEF" w:rsidRDefault="00AA2DDF" w:rsidP="005A7BEF">
            <w:pPr>
              <w:rPr>
                <w:rFonts w:ascii="Arial" w:hAnsi="Arial" w:cs="Arial"/>
              </w:rPr>
            </w:pPr>
          </w:p>
        </w:tc>
      </w:tr>
      <w:tr w:rsidR="00AA2DDF" w:rsidRPr="005A7BEF" w14:paraId="75A26803" w14:textId="77777777" w:rsidTr="008D4F63">
        <w:tc>
          <w:tcPr>
            <w:tcW w:w="857" w:type="pct"/>
            <w:vAlign w:val="bottom"/>
          </w:tcPr>
          <w:p w14:paraId="5EE05EF7" w14:textId="0F9B9460" w:rsidR="00AA2DDF" w:rsidRPr="00F03391" w:rsidRDefault="00AA2DDF">
            <w:pPr>
              <w:rPr>
                <w:rFonts w:ascii="Arial" w:hAnsi="Arial" w:cs="Arial"/>
              </w:rPr>
            </w:pPr>
            <w:r w:rsidRPr="008D4F63">
              <w:rPr>
                <w:rFonts w:ascii="Arial" w:hAnsi="Arial" w:cs="Arial"/>
                <w:sz w:val="16"/>
                <w:szCs w:val="16"/>
              </w:rPr>
              <w:t xml:space="preserve">Refrigerators </w:t>
            </w:r>
          </w:p>
        </w:tc>
        <w:tc>
          <w:tcPr>
            <w:tcW w:w="831" w:type="pct"/>
          </w:tcPr>
          <w:p w14:paraId="3B6AC346" w14:textId="77777777" w:rsidR="00AA2DDF" w:rsidRPr="005A7BEF" w:rsidRDefault="00AA2DDF" w:rsidP="005A7BEF">
            <w:pPr>
              <w:rPr>
                <w:rFonts w:ascii="Arial" w:hAnsi="Arial" w:cs="Arial"/>
              </w:rPr>
            </w:pPr>
          </w:p>
        </w:tc>
        <w:tc>
          <w:tcPr>
            <w:tcW w:w="831" w:type="pct"/>
          </w:tcPr>
          <w:p w14:paraId="60A80D62" w14:textId="2010B133" w:rsidR="00AA2DDF" w:rsidRPr="005A7BEF" w:rsidRDefault="00AA2DDF" w:rsidP="005A7BEF">
            <w:pPr>
              <w:rPr>
                <w:rFonts w:ascii="Arial" w:hAnsi="Arial" w:cs="Arial"/>
              </w:rPr>
            </w:pPr>
          </w:p>
        </w:tc>
        <w:tc>
          <w:tcPr>
            <w:tcW w:w="844" w:type="pct"/>
          </w:tcPr>
          <w:p w14:paraId="2A1658C5" w14:textId="77777777" w:rsidR="00AA2DDF" w:rsidRPr="005A7BEF" w:rsidRDefault="00AA2DDF" w:rsidP="005A7BEF">
            <w:pPr>
              <w:rPr>
                <w:rFonts w:ascii="Arial" w:hAnsi="Arial" w:cs="Arial"/>
              </w:rPr>
            </w:pPr>
          </w:p>
        </w:tc>
        <w:tc>
          <w:tcPr>
            <w:tcW w:w="819" w:type="pct"/>
          </w:tcPr>
          <w:p w14:paraId="3E084A28" w14:textId="77777777" w:rsidR="00AA2DDF" w:rsidRPr="005A7BEF" w:rsidRDefault="00AA2DDF" w:rsidP="005A7BEF">
            <w:pPr>
              <w:rPr>
                <w:rFonts w:ascii="Arial" w:hAnsi="Arial" w:cs="Arial"/>
              </w:rPr>
            </w:pPr>
          </w:p>
        </w:tc>
        <w:tc>
          <w:tcPr>
            <w:tcW w:w="818" w:type="pct"/>
          </w:tcPr>
          <w:p w14:paraId="3658542F" w14:textId="68C3E3D5" w:rsidR="00AA2DDF" w:rsidRPr="005A7BEF" w:rsidRDefault="00AA2DDF" w:rsidP="005A7BEF">
            <w:pPr>
              <w:rPr>
                <w:rFonts w:ascii="Arial" w:hAnsi="Arial" w:cs="Arial"/>
              </w:rPr>
            </w:pPr>
          </w:p>
        </w:tc>
      </w:tr>
      <w:tr w:rsidR="00AA2DDF" w:rsidRPr="005A7BEF" w14:paraId="3B2B033B" w14:textId="77777777" w:rsidTr="008D4F63">
        <w:tc>
          <w:tcPr>
            <w:tcW w:w="857" w:type="pct"/>
            <w:vAlign w:val="bottom"/>
          </w:tcPr>
          <w:p w14:paraId="52E2D50E" w14:textId="042A4EA7" w:rsidR="00AA2DDF" w:rsidRPr="00F03391" w:rsidRDefault="00AA2DDF">
            <w:pPr>
              <w:rPr>
                <w:rFonts w:ascii="Arial" w:hAnsi="Arial" w:cs="Arial"/>
              </w:rPr>
            </w:pPr>
            <w:r w:rsidRPr="008D4F63">
              <w:rPr>
                <w:rFonts w:ascii="Arial" w:hAnsi="Arial" w:cs="Arial"/>
                <w:sz w:val="16"/>
                <w:szCs w:val="16"/>
              </w:rPr>
              <w:t>Freezers</w:t>
            </w:r>
          </w:p>
        </w:tc>
        <w:tc>
          <w:tcPr>
            <w:tcW w:w="831" w:type="pct"/>
          </w:tcPr>
          <w:p w14:paraId="603FF37C" w14:textId="77777777" w:rsidR="00AA2DDF" w:rsidRPr="005A7BEF" w:rsidRDefault="00AA2DDF" w:rsidP="005A7BEF">
            <w:pPr>
              <w:rPr>
                <w:rFonts w:ascii="Arial" w:hAnsi="Arial" w:cs="Arial"/>
              </w:rPr>
            </w:pPr>
          </w:p>
        </w:tc>
        <w:tc>
          <w:tcPr>
            <w:tcW w:w="831" w:type="pct"/>
          </w:tcPr>
          <w:p w14:paraId="6314642F" w14:textId="09D234CB" w:rsidR="00AA2DDF" w:rsidRPr="005A7BEF" w:rsidRDefault="00AA2DDF" w:rsidP="005A7BEF">
            <w:pPr>
              <w:rPr>
                <w:rFonts w:ascii="Arial" w:hAnsi="Arial" w:cs="Arial"/>
              </w:rPr>
            </w:pPr>
          </w:p>
        </w:tc>
        <w:tc>
          <w:tcPr>
            <w:tcW w:w="844" w:type="pct"/>
          </w:tcPr>
          <w:p w14:paraId="205440B5" w14:textId="77777777" w:rsidR="00AA2DDF" w:rsidRPr="005A7BEF" w:rsidRDefault="00AA2DDF" w:rsidP="005A7BEF">
            <w:pPr>
              <w:rPr>
                <w:rFonts w:ascii="Arial" w:hAnsi="Arial" w:cs="Arial"/>
              </w:rPr>
            </w:pPr>
          </w:p>
        </w:tc>
        <w:tc>
          <w:tcPr>
            <w:tcW w:w="819" w:type="pct"/>
          </w:tcPr>
          <w:p w14:paraId="43B21C82" w14:textId="77777777" w:rsidR="00AA2DDF" w:rsidRPr="005A7BEF" w:rsidRDefault="00AA2DDF" w:rsidP="005A7BEF">
            <w:pPr>
              <w:rPr>
                <w:rFonts w:ascii="Arial" w:hAnsi="Arial" w:cs="Arial"/>
              </w:rPr>
            </w:pPr>
          </w:p>
        </w:tc>
        <w:tc>
          <w:tcPr>
            <w:tcW w:w="818" w:type="pct"/>
          </w:tcPr>
          <w:p w14:paraId="5B432D3A" w14:textId="5F11A9F6" w:rsidR="00AA2DDF" w:rsidRPr="005A7BEF" w:rsidRDefault="00AA2DDF" w:rsidP="005A7BEF">
            <w:pPr>
              <w:rPr>
                <w:rFonts w:ascii="Arial" w:hAnsi="Arial" w:cs="Arial"/>
              </w:rPr>
            </w:pPr>
          </w:p>
        </w:tc>
      </w:tr>
      <w:tr w:rsidR="00AA2DDF" w:rsidRPr="005A7BEF" w14:paraId="233C845A" w14:textId="77777777" w:rsidTr="008D4F63">
        <w:tc>
          <w:tcPr>
            <w:tcW w:w="857" w:type="pct"/>
            <w:vAlign w:val="bottom"/>
          </w:tcPr>
          <w:p w14:paraId="53EC9E7E" w14:textId="45BFBB23" w:rsidR="00AA2DDF" w:rsidRPr="008D4F63" w:rsidRDefault="00AA2DDF">
            <w:pPr>
              <w:rPr>
                <w:rFonts w:ascii="Arial" w:hAnsi="Arial" w:cs="Arial"/>
                <w:sz w:val="16"/>
                <w:szCs w:val="16"/>
              </w:rPr>
            </w:pPr>
            <w:r w:rsidRPr="008D4F63">
              <w:rPr>
                <w:rFonts w:ascii="Arial" w:hAnsi="Arial" w:cs="Arial"/>
                <w:sz w:val="16"/>
                <w:szCs w:val="16"/>
              </w:rPr>
              <w:t xml:space="preserve">Air conditioners </w:t>
            </w:r>
          </w:p>
        </w:tc>
        <w:tc>
          <w:tcPr>
            <w:tcW w:w="831" w:type="pct"/>
          </w:tcPr>
          <w:p w14:paraId="393C4C97" w14:textId="77777777" w:rsidR="00AA2DDF" w:rsidRPr="005A7BEF" w:rsidRDefault="00AA2DDF" w:rsidP="005A7BEF">
            <w:pPr>
              <w:rPr>
                <w:rFonts w:ascii="Arial" w:hAnsi="Arial" w:cs="Arial"/>
              </w:rPr>
            </w:pPr>
          </w:p>
        </w:tc>
        <w:tc>
          <w:tcPr>
            <w:tcW w:w="831" w:type="pct"/>
          </w:tcPr>
          <w:p w14:paraId="378918FF" w14:textId="106CCE8A" w:rsidR="00AA2DDF" w:rsidRPr="005A7BEF" w:rsidRDefault="00AA2DDF" w:rsidP="005A7BEF">
            <w:pPr>
              <w:rPr>
                <w:rFonts w:ascii="Arial" w:hAnsi="Arial" w:cs="Arial"/>
              </w:rPr>
            </w:pPr>
          </w:p>
        </w:tc>
        <w:tc>
          <w:tcPr>
            <w:tcW w:w="844" w:type="pct"/>
          </w:tcPr>
          <w:p w14:paraId="2190C495" w14:textId="77777777" w:rsidR="00AA2DDF" w:rsidRPr="005A7BEF" w:rsidRDefault="00AA2DDF" w:rsidP="005A7BEF">
            <w:pPr>
              <w:rPr>
                <w:rFonts w:ascii="Arial" w:hAnsi="Arial" w:cs="Arial"/>
              </w:rPr>
            </w:pPr>
          </w:p>
        </w:tc>
        <w:tc>
          <w:tcPr>
            <w:tcW w:w="819" w:type="pct"/>
          </w:tcPr>
          <w:p w14:paraId="49247B0D" w14:textId="77777777" w:rsidR="00AA2DDF" w:rsidRPr="005A7BEF" w:rsidRDefault="00AA2DDF" w:rsidP="005A7BEF">
            <w:pPr>
              <w:rPr>
                <w:rFonts w:ascii="Arial" w:hAnsi="Arial" w:cs="Arial"/>
              </w:rPr>
            </w:pPr>
          </w:p>
        </w:tc>
        <w:tc>
          <w:tcPr>
            <w:tcW w:w="818" w:type="pct"/>
          </w:tcPr>
          <w:p w14:paraId="49D248B8" w14:textId="22FC6E69" w:rsidR="00AA2DDF" w:rsidRPr="005A7BEF" w:rsidRDefault="00AA2DDF" w:rsidP="005A7BEF">
            <w:pPr>
              <w:rPr>
                <w:rFonts w:ascii="Arial" w:hAnsi="Arial" w:cs="Arial"/>
              </w:rPr>
            </w:pPr>
          </w:p>
        </w:tc>
      </w:tr>
      <w:tr w:rsidR="00AA2DDF" w:rsidRPr="005A7BEF" w14:paraId="50CC9846" w14:textId="77777777" w:rsidTr="008D4F63">
        <w:tc>
          <w:tcPr>
            <w:tcW w:w="857" w:type="pct"/>
            <w:vAlign w:val="bottom"/>
          </w:tcPr>
          <w:p w14:paraId="38CB1BAA" w14:textId="50ED5032" w:rsidR="00AA2DDF" w:rsidRPr="008D4F63" w:rsidRDefault="00AA2DDF">
            <w:pPr>
              <w:rPr>
                <w:rFonts w:ascii="Arial" w:hAnsi="Arial" w:cs="Arial"/>
                <w:sz w:val="16"/>
                <w:szCs w:val="16"/>
              </w:rPr>
            </w:pPr>
            <w:r w:rsidRPr="008D4F63">
              <w:rPr>
                <w:rFonts w:ascii="Arial" w:hAnsi="Arial" w:cs="Arial"/>
                <w:sz w:val="16"/>
                <w:szCs w:val="16"/>
              </w:rPr>
              <w:t xml:space="preserve">Fans </w:t>
            </w:r>
          </w:p>
        </w:tc>
        <w:tc>
          <w:tcPr>
            <w:tcW w:w="831" w:type="pct"/>
          </w:tcPr>
          <w:p w14:paraId="619233BE" w14:textId="77777777" w:rsidR="00AA2DDF" w:rsidRPr="005A7BEF" w:rsidRDefault="00AA2DDF" w:rsidP="005A7BEF">
            <w:pPr>
              <w:rPr>
                <w:rFonts w:ascii="Arial" w:hAnsi="Arial" w:cs="Arial"/>
              </w:rPr>
            </w:pPr>
          </w:p>
        </w:tc>
        <w:tc>
          <w:tcPr>
            <w:tcW w:w="831" w:type="pct"/>
          </w:tcPr>
          <w:p w14:paraId="62F11F86" w14:textId="59530922" w:rsidR="00AA2DDF" w:rsidRPr="005A7BEF" w:rsidRDefault="00AA2DDF" w:rsidP="005A7BEF">
            <w:pPr>
              <w:rPr>
                <w:rFonts w:ascii="Arial" w:hAnsi="Arial" w:cs="Arial"/>
              </w:rPr>
            </w:pPr>
          </w:p>
        </w:tc>
        <w:tc>
          <w:tcPr>
            <w:tcW w:w="844" w:type="pct"/>
          </w:tcPr>
          <w:p w14:paraId="57533E8E" w14:textId="77777777" w:rsidR="00AA2DDF" w:rsidRPr="005A7BEF" w:rsidRDefault="00AA2DDF" w:rsidP="005A7BEF">
            <w:pPr>
              <w:rPr>
                <w:rFonts w:ascii="Arial" w:hAnsi="Arial" w:cs="Arial"/>
              </w:rPr>
            </w:pPr>
          </w:p>
        </w:tc>
        <w:tc>
          <w:tcPr>
            <w:tcW w:w="819" w:type="pct"/>
          </w:tcPr>
          <w:p w14:paraId="41BA0672" w14:textId="77777777" w:rsidR="00AA2DDF" w:rsidRPr="005A7BEF" w:rsidRDefault="00AA2DDF" w:rsidP="005A7BEF">
            <w:pPr>
              <w:rPr>
                <w:rFonts w:ascii="Arial" w:hAnsi="Arial" w:cs="Arial"/>
              </w:rPr>
            </w:pPr>
          </w:p>
        </w:tc>
        <w:tc>
          <w:tcPr>
            <w:tcW w:w="818" w:type="pct"/>
          </w:tcPr>
          <w:p w14:paraId="2F93B67D" w14:textId="17917173" w:rsidR="00AA2DDF" w:rsidRPr="005A7BEF" w:rsidRDefault="00AA2DDF" w:rsidP="005A7BEF">
            <w:pPr>
              <w:rPr>
                <w:rFonts w:ascii="Arial" w:hAnsi="Arial" w:cs="Arial"/>
              </w:rPr>
            </w:pPr>
          </w:p>
        </w:tc>
      </w:tr>
      <w:tr w:rsidR="00AA2DDF" w:rsidRPr="005A7BEF" w14:paraId="133612AD" w14:textId="77777777" w:rsidTr="008D4F63">
        <w:tc>
          <w:tcPr>
            <w:tcW w:w="857" w:type="pct"/>
            <w:vAlign w:val="bottom"/>
          </w:tcPr>
          <w:p w14:paraId="6C8931C2" w14:textId="64CDC111" w:rsidR="00AA2DDF" w:rsidRPr="008D4F63" w:rsidRDefault="00AA2DDF">
            <w:pPr>
              <w:rPr>
                <w:rFonts w:ascii="Arial" w:hAnsi="Arial" w:cs="Arial"/>
                <w:sz w:val="16"/>
                <w:szCs w:val="16"/>
              </w:rPr>
            </w:pPr>
            <w:r w:rsidRPr="008D4F63">
              <w:rPr>
                <w:rFonts w:ascii="Arial" w:hAnsi="Arial" w:cs="Arial"/>
                <w:sz w:val="16"/>
                <w:szCs w:val="16"/>
              </w:rPr>
              <w:t>Radios</w:t>
            </w:r>
          </w:p>
        </w:tc>
        <w:tc>
          <w:tcPr>
            <w:tcW w:w="831" w:type="pct"/>
          </w:tcPr>
          <w:p w14:paraId="36490860" w14:textId="77777777" w:rsidR="00AA2DDF" w:rsidRPr="005A7BEF" w:rsidRDefault="00AA2DDF" w:rsidP="005A7BEF">
            <w:pPr>
              <w:rPr>
                <w:rFonts w:ascii="Arial" w:hAnsi="Arial" w:cs="Arial"/>
              </w:rPr>
            </w:pPr>
          </w:p>
        </w:tc>
        <w:tc>
          <w:tcPr>
            <w:tcW w:w="831" w:type="pct"/>
          </w:tcPr>
          <w:p w14:paraId="6646DF3A" w14:textId="40D7EA6C" w:rsidR="00AA2DDF" w:rsidRPr="005A7BEF" w:rsidRDefault="00AA2DDF" w:rsidP="005A7BEF">
            <w:pPr>
              <w:rPr>
                <w:rFonts w:ascii="Arial" w:hAnsi="Arial" w:cs="Arial"/>
              </w:rPr>
            </w:pPr>
          </w:p>
        </w:tc>
        <w:tc>
          <w:tcPr>
            <w:tcW w:w="844" w:type="pct"/>
          </w:tcPr>
          <w:p w14:paraId="47EEA8BC" w14:textId="77777777" w:rsidR="00AA2DDF" w:rsidRPr="005A7BEF" w:rsidRDefault="00AA2DDF" w:rsidP="005A7BEF">
            <w:pPr>
              <w:rPr>
                <w:rFonts w:ascii="Arial" w:hAnsi="Arial" w:cs="Arial"/>
              </w:rPr>
            </w:pPr>
          </w:p>
        </w:tc>
        <w:tc>
          <w:tcPr>
            <w:tcW w:w="819" w:type="pct"/>
          </w:tcPr>
          <w:p w14:paraId="4EFEDA0A" w14:textId="77777777" w:rsidR="00AA2DDF" w:rsidRPr="005A7BEF" w:rsidRDefault="00AA2DDF" w:rsidP="005A7BEF">
            <w:pPr>
              <w:rPr>
                <w:rFonts w:ascii="Arial" w:hAnsi="Arial" w:cs="Arial"/>
              </w:rPr>
            </w:pPr>
          </w:p>
        </w:tc>
        <w:tc>
          <w:tcPr>
            <w:tcW w:w="818" w:type="pct"/>
          </w:tcPr>
          <w:p w14:paraId="29CC0705" w14:textId="189609B3" w:rsidR="00AA2DDF" w:rsidRPr="005A7BEF" w:rsidRDefault="00AA2DDF" w:rsidP="005A7BEF">
            <w:pPr>
              <w:rPr>
                <w:rFonts w:ascii="Arial" w:hAnsi="Arial" w:cs="Arial"/>
              </w:rPr>
            </w:pPr>
          </w:p>
        </w:tc>
      </w:tr>
      <w:tr w:rsidR="00AA2DDF" w:rsidRPr="005A7BEF" w14:paraId="20B80FA8" w14:textId="77777777" w:rsidTr="008D4F63">
        <w:tc>
          <w:tcPr>
            <w:tcW w:w="857" w:type="pct"/>
            <w:vAlign w:val="bottom"/>
          </w:tcPr>
          <w:p w14:paraId="11B90E94" w14:textId="767AE2AD" w:rsidR="00AA2DDF" w:rsidRPr="008D4F63" w:rsidRDefault="00AA2DDF">
            <w:pPr>
              <w:rPr>
                <w:rFonts w:ascii="Arial" w:hAnsi="Arial" w:cs="Arial"/>
                <w:sz w:val="16"/>
                <w:szCs w:val="16"/>
              </w:rPr>
            </w:pPr>
            <w:r w:rsidRPr="008D4F63">
              <w:rPr>
                <w:rFonts w:ascii="Arial" w:hAnsi="Arial" w:cs="Arial"/>
                <w:sz w:val="16"/>
                <w:szCs w:val="16"/>
              </w:rPr>
              <w:t xml:space="preserve">Radio </w:t>
            </w:r>
            <w:r w:rsidR="00806926">
              <w:rPr>
                <w:rFonts w:ascii="Arial" w:hAnsi="Arial" w:cs="Arial"/>
                <w:sz w:val="16"/>
                <w:szCs w:val="16"/>
              </w:rPr>
              <w:t>c</w:t>
            </w:r>
            <w:r w:rsidRPr="008D4F63">
              <w:rPr>
                <w:rFonts w:ascii="Arial" w:hAnsi="Arial" w:cs="Arial"/>
                <w:sz w:val="16"/>
                <w:szCs w:val="16"/>
              </w:rPr>
              <w:t xml:space="preserve">assette </w:t>
            </w:r>
            <w:r w:rsidR="00806926">
              <w:rPr>
                <w:rFonts w:ascii="Arial" w:hAnsi="Arial" w:cs="Arial"/>
                <w:sz w:val="16"/>
                <w:szCs w:val="16"/>
              </w:rPr>
              <w:t>p</w:t>
            </w:r>
            <w:r w:rsidRPr="008D4F63">
              <w:rPr>
                <w:rFonts w:ascii="Arial" w:hAnsi="Arial" w:cs="Arial"/>
                <w:sz w:val="16"/>
                <w:szCs w:val="16"/>
              </w:rPr>
              <w:t>layers</w:t>
            </w:r>
          </w:p>
        </w:tc>
        <w:tc>
          <w:tcPr>
            <w:tcW w:w="831" w:type="pct"/>
          </w:tcPr>
          <w:p w14:paraId="02A161BB" w14:textId="77777777" w:rsidR="00AA2DDF" w:rsidRPr="005A7BEF" w:rsidRDefault="00AA2DDF" w:rsidP="005A7BEF">
            <w:pPr>
              <w:rPr>
                <w:rFonts w:ascii="Arial" w:hAnsi="Arial" w:cs="Arial"/>
              </w:rPr>
            </w:pPr>
          </w:p>
        </w:tc>
        <w:tc>
          <w:tcPr>
            <w:tcW w:w="831" w:type="pct"/>
          </w:tcPr>
          <w:p w14:paraId="037105F8" w14:textId="2AD32E3B" w:rsidR="00AA2DDF" w:rsidRPr="005A7BEF" w:rsidRDefault="00AA2DDF" w:rsidP="005A7BEF">
            <w:pPr>
              <w:rPr>
                <w:rFonts w:ascii="Arial" w:hAnsi="Arial" w:cs="Arial"/>
              </w:rPr>
            </w:pPr>
          </w:p>
        </w:tc>
        <w:tc>
          <w:tcPr>
            <w:tcW w:w="844" w:type="pct"/>
          </w:tcPr>
          <w:p w14:paraId="21FEADC9" w14:textId="77777777" w:rsidR="00AA2DDF" w:rsidRPr="005A7BEF" w:rsidRDefault="00AA2DDF" w:rsidP="005A7BEF">
            <w:pPr>
              <w:rPr>
                <w:rFonts w:ascii="Arial" w:hAnsi="Arial" w:cs="Arial"/>
              </w:rPr>
            </w:pPr>
          </w:p>
        </w:tc>
        <w:tc>
          <w:tcPr>
            <w:tcW w:w="819" w:type="pct"/>
          </w:tcPr>
          <w:p w14:paraId="63BBD0F2" w14:textId="77777777" w:rsidR="00AA2DDF" w:rsidRPr="005A7BEF" w:rsidRDefault="00AA2DDF" w:rsidP="005A7BEF">
            <w:pPr>
              <w:rPr>
                <w:rFonts w:ascii="Arial" w:hAnsi="Arial" w:cs="Arial"/>
              </w:rPr>
            </w:pPr>
          </w:p>
        </w:tc>
        <w:tc>
          <w:tcPr>
            <w:tcW w:w="818" w:type="pct"/>
          </w:tcPr>
          <w:p w14:paraId="425DBA12" w14:textId="21FF8C73" w:rsidR="00AA2DDF" w:rsidRPr="005A7BEF" w:rsidRDefault="00AA2DDF" w:rsidP="005A7BEF">
            <w:pPr>
              <w:rPr>
                <w:rFonts w:ascii="Arial" w:hAnsi="Arial" w:cs="Arial"/>
              </w:rPr>
            </w:pPr>
          </w:p>
        </w:tc>
      </w:tr>
      <w:tr w:rsidR="00AA2DDF" w:rsidRPr="005A7BEF" w14:paraId="289CC806" w14:textId="77777777" w:rsidTr="008D4F63">
        <w:tc>
          <w:tcPr>
            <w:tcW w:w="857" w:type="pct"/>
            <w:vAlign w:val="bottom"/>
          </w:tcPr>
          <w:p w14:paraId="35A772D2" w14:textId="1B859D2E" w:rsidR="00AA2DDF" w:rsidRPr="008D4F63" w:rsidRDefault="00AA2DDF">
            <w:pPr>
              <w:rPr>
                <w:rFonts w:ascii="Arial" w:hAnsi="Arial" w:cs="Arial"/>
                <w:sz w:val="16"/>
                <w:szCs w:val="16"/>
              </w:rPr>
            </w:pPr>
            <w:r w:rsidRPr="008D4F63">
              <w:rPr>
                <w:rFonts w:ascii="Arial" w:hAnsi="Arial" w:cs="Arial"/>
                <w:sz w:val="16"/>
                <w:szCs w:val="16"/>
              </w:rPr>
              <w:t xml:space="preserve">Record Players </w:t>
            </w:r>
          </w:p>
        </w:tc>
        <w:tc>
          <w:tcPr>
            <w:tcW w:w="831" w:type="pct"/>
          </w:tcPr>
          <w:p w14:paraId="1AACB4EE" w14:textId="77777777" w:rsidR="00AA2DDF" w:rsidRPr="005A7BEF" w:rsidRDefault="00AA2DDF" w:rsidP="005A7BEF">
            <w:pPr>
              <w:rPr>
                <w:rFonts w:ascii="Arial" w:hAnsi="Arial" w:cs="Arial"/>
              </w:rPr>
            </w:pPr>
          </w:p>
        </w:tc>
        <w:tc>
          <w:tcPr>
            <w:tcW w:w="831" w:type="pct"/>
          </w:tcPr>
          <w:p w14:paraId="73ECBF0C" w14:textId="042F03AD" w:rsidR="00AA2DDF" w:rsidRPr="005A7BEF" w:rsidRDefault="00AA2DDF" w:rsidP="005A7BEF">
            <w:pPr>
              <w:rPr>
                <w:rFonts w:ascii="Arial" w:hAnsi="Arial" w:cs="Arial"/>
              </w:rPr>
            </w:pPr>
          </w:p>
        </w:tc>
        <w:tc>
          <w:tcPr>
            <w:tcW w:w="844" w:type="pct"/>
          </w:tcPr>
          <w:p w14:paraId="5C6A2A9D" w14:textId="77777777" w:rsidR="00AA2DDF" w:rsidRPr="005A7BEF" w:rsidRDefault="00AA2DDF" w:rsidP="005A7BEF">
            <w:pPr>
              <w:rPr>
                <w:rFonts w:ascii="Arial" w:hAnsi="Arial" w:cs="Arial"/>
              </w:rPr>
            </w:pPr>
          </w:p>
        </w:tc>
        <w:tc>
          <w:tcPr>
            <w:tcW w:w="819" w:type="pct"/>
          </w:tcPr>
          <w:p w14:paraId="70BC8F99" w14:textId="77777777" w:rsidR="00AA2DDF" w:rsidRPr="005A7BEF" w:rsidRDefault="00AA2DDF" w:rsidP="005A7BEF">
            <w:pPr>
              <w:rPr>
                <w:rFonts w:ascii="Arial" w:hAnsi="Arial" w:cs="Arial"/>
              </w:rPr>
            </w:pPr>
          </w:p>
        </w:tc>
        <w:tc>
          <w:tcPr>
            <w:tcW w:w="818" w:type="pct"/>
          </w:tcPr>
          <w:p w14:paraId="6FF1C198" w14:textId="374BC475" w:rsidR="00AA2DDF" w:rsidRPr="005A7BEF" w:rsidRDefault="00AA2DDF" w:rsidP="005A7BEF">
            <w:pPr>
              <w:rPr>
                <w:rFonts w:ascii="Arial" w:hAnsi="Arial" w:cs="Arial"/>
              </w:rPr>
            </w:pPr>
          </w:p>
        </w:tc>
      </w:tr>
      <w:tr w:rsidR="00AA2DDF" w:rsidRPr="005A7BEF" w14:paraId="438E710C" w14:textId="77777777" w:rsidTr="008D4F63">
        <w:tc>
          <w:tcPr>
            <w:tcW w:w="857" w:type="pct"/>
            <w:vAlign w:val="bottom"/>
          </w:tcPr>
          <w:p w14:paraId="21209C55" w14:textId="40C6BB40" w:rsidR="00AA2DDF" w:rsidRPr="008D4F63" w:rsidRDefault="00AA2DDF">
            <w:pPr>
              <w:rPr>
                <w:rFonts w:ascii="Arial" w:hAnsi="Arial" w:cs="Arial"/>
                <w:sz w:val="16"/>
                <w:szCs w:val="16"/>
              </w:rPr>
            </w:pPr>
            <w:r w:rsidRPr="008D4F63">
              <w:rPr>
                <w:rFonts w:ascii="Arial" w:hAnsi="Arial" w:cs="Arial"/>
                <w:sz w:val="16"/>
                <w:szCs w:val="16"/>
              </w:rPr>
              <w:t xml:space="preserve">3-in-1 radio systems </w:t>
            </w:r>
          </w:p>
        </w:tc>
        <w:tc>
          <w:tcPr>
            <w:tcW w:w="831" w:type="pct"/>
          </w:tcPr>
          <w:p w14:paraId="6B5AA3DC" w14:textId="77777777" w:rsidR="00AA2DDF" w:rsidRPr="005A7BEF" w:rsidRDefault="00AA2DDF" w:rsidP="005A7BEF">
            <w:pPr>
              <w:rPr>
                <w:rFonts w:ascii="Arial" w:hAnsi="Arial" w:cs="Arial"/>
              </w:rPr>
            </w:pPr>
          </w:p>
        </w:tc>
        <w:tc>
          <w:tcPr>
            <w:tcW w:w="831" w:type="pct"/>
          </w:tcPr>
          <w:p w14:paraId="7B1A1C47" w14:textId="6EA5D7F4" w:rsidR="00AA2DDF" w:rsidRPr="005A7BEF" w:rsidRDefault="00AA2DDF" w:rsidP="005A7BEF">
            <w:pPr>
              <w:rPr>
                <w:rFonts w:ascii="Arial" w:hAnsi="Arial" w:cs="Arial"/>
              </w:rPr>
            </w:pPr>
          </w:p>
        </w:tc>
        <w:tc>
          <w:tcPr>
            <w:tcW w:w="844" w:type="pct"/>
          </w:tcPr>
          <w:p w14:paraId="33BBC0DC" w14:textId="77777777" w:rsidR="00AA2DDF" w:rsidRPr="005A7BEF" w:rsidRDefault="00AA2DDF" w:rsidP="005A7BEF">
            <w:pPr>
              <w:rPr>
                <w:rFonts w:ascii="Arial" w:hAnsi="Arial" w:cs="Arial"/>
              </w:rPr>
            </w:pPr>
          </w:p>
        </w:tc>
        <w:tc>
          <w:tcPr>
            <w:tcW w:w="819" w:type="pct"/>
          </w:tcPr>
          <w:p w14:paraId="33CC55CF" w14:textId="77777777" w:rsidR="00AA2DDF" w:rsidRPr="005A7BEF" w:rsidRDefault="00AA2DDF" w:rsidP="005A7BEF">
            <w:pPr>
              <w:rPr>
                <w:rFonts w:ascii="Arial" w:hAnsi="Arial" w:cs="Arial"/>
              </w:rPr>
            </w:pPr>
          </w:p>
        </w:tc>
        <w:tc>
          <w:tcPr>
            <w:tcW w:w="818" w:type="pct"/>
          </w:tcPr>
          <w:p w14:paraId="44E29582" w14:textId="0CDDCB49" w:rsidR="00AA2DDF" w:rsidRPr="005A7BEF" w:rsidRDefault="00AA2DDF" w:rsidP="005A7BEF">
            <w:pPr>
              <w:rPr>
                <w:rFonts w:ascii="Arial" w:hAnsi="Arial" w:cs="Arial"/>
              </w:rPr>
            </w:pPr>
          </w:p>
        </w:tc>
      </w:tr>
      <w:tr w:rsidR="00AA2DDF" w:rsidRPr="005A7BEF" w14:paraId="7BBE2DBA" w14:textId="77777777" w:rsidTr="008D4F63">
        <w:tc>
          <w:tcPr>
            <w:tcW w:w="857" w:type="pct"/>
            <w:vAlign w:val="bottom"/>
          </w:tcPr>
          <w:p w14:paraId="2C36275E" w14:textId="5AE364F0" w:rsidR="00AA2DDF" w:rsidRPr="008D4F63" w:rsidRDefault="00AA2DDF">
            <w:pPr>
              <w:rPr>
                <w:rFonts w:ascii="Arial" w:hAnsi="Arial" w:cs="Arial"/>
                <w:sz w:val="16"/>
                <w:szCs w:val="16"/>
              </w:rPr>
            </w:pPr>
            <w:r w:rsidRPr="008D4F63">
              <w:rPr>
                <w:rFonts w:ascii="Arial" w:hAnsi="Arial" w:cs="Arial"/>
                <w:sz w:val="16"/>
                <w:szCs w:val="16"/>
              </w:rPr>
              <w:t xml:space="preserve">MP3 players/MP4 players/iPods </w:t>
            </w:r>
          </w:p>
        </w:tc>
        <w:tc>
          <w:tcPr>
            <w:tcW w:w="831" w:type="pct"/>
          </w:tcPr>
          <w:p w14:paraId="1EC533FF" w14:textId="77777777" w:rsidR="00AA2DDF" w:rsidRPr="005A7BEF" w:rsidRDefault="00AA2DDF" w:rsidP="005A7BEF">
            <w:pPr>
              <w:rPr>
                <w:rFonts w:ascii="Arial" w:hAnsi="Arial" w:cs="Arial"/>
              </w:rPr>
            </w:pPr>
          </w:p>
        </w:tc>
        <w:tc>
          <w:tcPr>
            <w:tcW w:w="831" w:type="pct"/>
          </w:tcPr>
          <w:p w14:paraId="34910A6E" w14:textId="0F4D2D08" w:rsidR="00AA2DDF" w:rsidRPr="005A7BEF" w:rsidRDefault="00AA2DDF" w:rsidP="005A7BEF">
            <w:pPr>
              <w:rPr>
                <w:rFonts w:ascii="Arial" w:hAnsi="Arial" w:cs="Arial"/>
              </w:rPr>
            </w:pPr>
          </w:p>
        </w:tc>
        <w:tc>
          <w:tcPr>
            <w:tcW w:w="844" w:type="pct"/>
          </w:tcPr>
          <w:p w14:paraId="3B49EA2A" w14:textId="77777777" w:rsidR="00AA2DDF" w:rsidRPr="005A7BEF" w:rsidRDefault="00AA2DDF" w:rsidP="005A7BEF">
            <w:pPr>
              <w:rPr>
                <w:rFonts w:ascii="Arial" w:hAnsi="Arial" w:cs="Arial"/>
              </w:rPr>
            </w:pPr>
          </w:p>
        </w:tc>
        <w:tc>
          <w:tcPr>
            <w:tcW w:w="819" w:type="pct"/>
          </w:tcPr>
          <w:p w14:paraId="6D3CBD54" w14:textId="77777777" w:rsidR="00AA2DDF" w:rsidRPr="005A7BEF" w:rsidRDefault="00AA2DDF" w:rsidP="005A7BEF">
            <w:pPr>
              <w:rPr>
                <w:rFonts w:ascii="Arial" w:hAnsi="Arial" w:cs="Arial"/>
              </w:rPr>
            </w:pPr>
          </w:p>
        </w:tc>
        <w:tc>
          <w:tcPr>
            <w:tcW w:w="818" w:type="pct"/>
          </w:tcPr>
          <w:p w14:paraId="1DA91CAF" w14:textId="4104B912" w:rsidR="00AA2DDF" w:rsidRPr="005A7BEF" w:rsidRDefault="00AA2DDF" w:rsidP="005A7BEF">
            <w:pPr>
              <w:rPr>
                <w:rFonts w:ascii="Arial" w:hAnsi="Arial" w:cs="Arial"/>
              </w:rPr>
            </w:pPr>
          </w:p>
        </w:tc>
      </w:tr>
      <w:tr w:rsidR="00AA2DDF" w:rsidRPr="005A7BEF" w14:paraId="4ACB8F66" w14:textId="77777777" w:rsidTr="008D4F63">
        <w:tc>
          <w:tcPr>
            <w:tcW w:w="857" w:type="pct"/>
            <w:vAlign w:val="bottom"/>
          </w:tcPr>
          <w:p w14:paraId="3111158F" w14:textId="5FDBFC55" w:rsidR="00AA2DDF" w:rsidRPr="008D4F63" w:rsidRDefault="00AA2DDF">
            <w:pPr>
              <w:rPr>
                <w:rFonts w:ascii="Arial" w:hAnsi="Arial" w:cs="Arial"/>
                <w:sz w:val="16"/>
                <w:szCs w:val="16"/>
              </w:rPr>
            </w:pPr>
            <w:r w:rsidRPr="008D4F63">
              <w:rPr>
                <w:rFonts w:ascii="Arial" w:hAnsi="Arial" w:cs="Arial"/>
                <w:sz w:val="16"/>
                <w:szCs w:val="16"/>
              </w:rPr>
              <w:t xml:space="preserve">Video </w:t>
            </w:r>
            <w:r w:rsidR="00806926">
              <w:rPr>
                <w:rFonts w:ascii="Arial" w:hAnsi="Arial" w:cs="Arial"/>
                <w:sz w:val="16"/>
                <w:szCs w:val="16"/>
              </w:rPr>
              <w:t>pl</w:t>
            </w:r>
            <w:r w:rsidRPr="008D4F63">
              <w:rPr>
                <w:rFonts w:ascii="Arial" w:hAnsi="Arial" w:cs="Arial"/>
                <w:sz w:val="16"/>
                <w:szCs w:val="16"/>
              </w:rPr>
              <w:t xml:space="preserve">ayers </w:t>
            </w:r>
          </w:p>
        </w:tc>
        <w:tc>
          <w:tcPr>
            <w:tcW w:w="831" w:type="pct"/>
          </w:tcPr>
          <w:p w14:paraId="58CDCB70" w14:textId="77777777" w:rsidR="00AA2DDF" w:rsidRPr="005A7BEF" w:rsidRDefault="00AA2DDF" w:rsidP="005A7BEF">
            <w:pPr>
              <w:rPr>
                <w:rFonts w:ascii="Arial" w:hAnsi="Arial" w:cs="Arial"/>
              </w:rPr>
            </w:pPr>
          </w:p>
        </w:tc>
        <w:tc>
          <w:tcPr>
            <w:tcW w:w="831" w:type="pct"/>
          </w:tcPr>
          <w:p w14:paraId="7774D9F3" w14:textId="0E6877EF" w:rsidR="00AA2DDF" w:rsidRPr="005A7BEF" w:rsidRDefault="00AA2DDF" w:rsidP="005A7BEF">
            <w:pPr>
              <w:rPr>
                <w:rFonts w:ascii="Arial" w:hAnsi="Arial" w:cs="Arial"/>
              </w:rPr>
            </w:pPr>
          </w:p>
        </w:tc>
        <w:tc>
          <w:tcPr>
            <w:tcW w:w="844" w:type="pct"/>
          </w:tcPr>
          <w:p w14:paraId="58DA38A9" w14:textId="77777777" w:rsidR="00AA2DDF" w:rsidRPr="005A7BEF" w:rsidRDefault="00AA2DDF" w:rsidP="005A7BEF">
            <w:pPr>
              <w:rPr>
                <w:rFonts w:ascii="Arial" w:hAnsi="Arial" w:cs="Arial"/>
              </w:rPr>
            </w:pPr>
          </w:p>
        </w:tc>
        <w:tc>
          <w:tcPr>
            <w:tcW w:w="819" w:type="pct"/>
          </w:tcPr>
          <w:p w14:paraId="5ED1A8F0" w14:textId="77777777" w:rsidR="00AA2DDF" w:rsidRPr="005A7BEF" w:rsidRDefault="00AA2DDF" w:rsidP="005A7BEF">
            <w:pPr>
              <w:rPr>
                <w:rFonts w:ascii="Arial" w:hAnsi="Arial" w:cs="Arial"/>
              </w:rPr>
            </w:pPr>
          </w:p>
        </w:tc>
        <w:tc>
          <w:tcPr>
            <w:tcW w:w="818" w:type="pct"/>
          </w:tcPr>
          <w:p w14:paraId="46BC8F20" w14:textId="4E383EE5" w:rsidR="00AA2DDF" w:rsidRPr="005A7BEF" w:rsidRDefault="00AA2DDF" w:rsidP="005A7BEF">
            <w:pPr>
              <w:rPr>
                <w:rFonts w:ascii="Arial" w:hAnsi="Arial" w:cs="Arial"/>
              </w:rPr>
            </w:pPr>
          </w:p>
        </w:tc>
      </w:tr>
      <w:tr w:rsidR="00AA2DDF" w:rsidRPr="005A7BEF" w14:paraId="62E18E45" w14:textId="77777777" w:rsidTr="008D4F63">
        <w:tc>
          <w:tcPr>
            <w:tcW w:w="857" w:type="pct"/>
            <w:vAlign w:val="bottom"/>
          </w:tcPr>
          <w:p w14:paraId="4299C941" w14:textId="2F4FF413" w:rsidR="00AA2DDF" w:rsidRPr="008D4F63" w:rsidRDefault="00AA2DDF">
            <w:pPr>
              <w:rPr>
                <w:rFonts w:ascii="Arial" w:hAnsi="Arial" w:cs="Arial"/>
                <w:sz w:val="16"/>
                <w:szCs w:val="16"/>
              </w:rPr>
            </w:pPr>
            <w:r w:rsidRPr="008D4F63">
              <w:rPr>
                <w:rFonts w:ascii="Arial" w:hAnsi="Arial" w:cs="Arial"/>
                <w:sz w:val="16"/>
                <w:szCs w:val="16"/>
              </w:rPr>
              <w:t xml:space="preserve">Desktop </w:t>
            </w:r>
            <w:r w:rsidR="00806926">
              <w:rPr>
                <w:rFonts w:ascii="Arial" w:hAnsi="Arial" w:cs="Arial"/>
                <w:sz w:val="16"/>
                <w:szCs w:val="16"/>
              </w:rPr>
              <w:t>c</w:t>
            </w:r>
            <w:r w:rsidRPr="008D4F63">
              <w:rPr>
                <w:rFonts w:ascii="Arial" w:hAnsi="Arial" w:cs="Arial"/>
                <w:sz w:val="16"/>
                <w:szCs w:val="16"/>
              </w:rPr>
              <w:t>omputers</w:t>
            </w:r>
          </w:p>
        </w:tc>
        <w:tc>
          <w:tcPr>
            <w:tcW w:w="831" w:type="pct"/>
          </w:tcPr>
          <w:p w14:paraId="799D9B9D" w14:textId="77777777" w:rsidR="00AA2DDF" w:rsidRPr="005A7BEF" w:rsidRDefault="00AA2DDF" w:rsidP="005A7BEF">
            <w:pPr>
              <w:rPr>
                <w:rFonts w:ascii="Arial" w:hAnsi="Arial" w:cs="Arial"/>
              </w:rPr>
            </w:pPr>
          </w:p>
        </w:tc>
        <w:tc>
          <w:tcPr>
            <w:tcW w:w="831" w:type="pct"/>
          </w:tcPr>
          <w:p w14:paraId="20CA8C58" w14:textId="6A0269B1" w:rsidR="00AA2DDF" w:rsidRPr="005A7BEF" w:rsidRDefault="00AA2DDF" w:rsidP="005A7BEF">
            <w:pPr>
              <w:rPr>
                <w:rFonts w:ascii="Arial" w:hAnsi="Arial" w:cs="Arial"/>
              </w:rPr>
            </w:pPr>
          </w:p>
        </w:tc>
        <w:tc>
          <w:tcPr>
            <w:tcW w:w="844" w:type="pct"/>
          </w:tcPr>
          <w:p w14:paraId="1576DB9F" w14:textId="77777777" w:rsidR="00AA2DDF" w:rsidRPr="005A7BEF" w:rsidRDefault="00AA2DDF" w:rsidP="005A7BEF">
            <w:pPr>
              <w:rPr>
                <w:rFonts w:ascii="Arial" w:hAnsi="Arial" w:cs="Arial"/>
              </w:rPr>
            </w:pPr>
          </w:p>
        </w:tc>
        <w:tc>
          <w:tcPr>
            <w:tcW w:w="819" w:type="pct"/>
          </w:tcPr>
          <w:p w14:paraId="4F6EC7F6" w14:textId="77777777" w:rsidR="00AA2DDF" w:rsidRPr="005A7BEF" w:rsidRDefault="00AA2DDF" w:rsidP="005A7BEF">
            <w:pPr>
              <w:rPr>
                <w:rFonts w:ascii="Arial" w:hAnsi="Arial" w:cs="Arial"/>
              </w:rPr>
            </w:pPr>
          </w:p>
        </w:tc>
        <w:tc>
          <w:tcPr>
            <w:tcW w:w="818" w:type="pct"/>
          </w:tcPr>
          <w:p w14:paraId="0BD41976" w14:textId="2C4ADF8C" w:rsidR="00AA2DDF" w:rsidRPr="005A7BEF" w:rsidRDefault="00AA2DDF" w:rsidP="005A7BEF">
            <w:pPr>
              <w:rPr>
                <w:rFonts w:ascii="Arial" w:hAnsi="Arial" w:cs="Arial"/>
              </w:rPr>
            </w:pPr>
          </w:p>
        </w:tc>
      </w:tr>
      <w:tr w:rsidR="00AA2DDF" w:rsidRPr="005A7BEF" w14:paraId="3018DE15" w14:textId="77777777" w:rsidTr="008D4F63">
        <w:tc>
          <w:tcPr>
            <w:tcW w:w="857" w:type="pct"/>
            <w:vAlign w:val="bottom"/>
          </w:tcPr>
          <w:p w14:paraId="7A291EBA" w14:textId="3D8C627B" w:rsidR="00AA2DDF" w:rsidRPr="008D4F63" w:rsidRDefault="00AA2DDF">
            <w:pPr>
              <w:rPr>
                <w:rFonts w:ascii="Arial" w:hAnsi="Arial" w:cs="Arial"/>
                <w:sz w:val="16"/>
                <w:szCs w:val="16"/>
              </w:rPr>
            </w:pPr>
            <w:r w:rsidRPr="008D4F63">
              <w:rPr>
                <w:rFonts w:ascii="Arial" w:hAnsi="Arial" w:cs="Arial"/>
                <w:sz w:val="16"/>
                <w:szCs w:val="16"/>
              </w:rPr>
              <w:t xml:space="preserve">Laptop </w:t>
            </w:r>
            <w:r w:rsidR="00806926">
              <w:rPr>
                <w:rFonts w:ascii="Arial" w:hAnsi="Arial" w:cs="Arial"/>
                <w:sz w:val="16"/>
                <w:szCs w:val="16"/>
              </w:rPr>
              <w:t>c</w:t>
            </w:r>
            <w:r w:rsidRPr="008D4F63">
              <w:rPr>
                <w:rFonts w:ascii="Arial" w:hAnsi="Arial" w:cs="Arial"/>
                <w:sz w:val="16"/>
                <w:szCs w:val="16"/>
              </w:rPr>
              <w:t xml:space="preserve">omputers </w:t>
            </w:r>
          </w:p>
        </w:tc>
        <w:tc>
          <w:tcPr>
            <w:tcW w:w="831" w:type="pct"/>
          </w:tcPr>
          <w:p w14:paraId="622DC17D" w14:textId="77777777" w:rsidR="00AA2DDF" w:rsidRPr="005A7BEF" w:rsidRDefault="00AA2DDF" w:rsidP="005A7BEF">
            <w:pPr>
              <w:rPr>
                <w:rFonts w:ascii="Arial" w:hAnsi="Arial" w:cs="Arial"/>
              </w:rPr>
            </w:pPr>
          </w:p>
        </w:tc>
        <w:tc>
          <w:tcPr>
            <w:tcW w:w="831" w:type="pct"/>
          </w:tcPr>
          <w:p w14:paraId="168CBE48" w14:textId="2E67E0F4" w:rsidR="00AA2DDF" w:rsidRPr="005A7BEF" w:rsidRDefault="00AA2DDF" w:rsidP="005A7BEF">
            <w:pPr>
              <w:rPr>
                <w:rFonts w:ascii="Arial" w:hAnsi="Arial" w:cs="Arial"/>
              </w:rPr>
            </w:pPr>
          </w:p>
        </w:tc>
        <w:tc>
          <w:tcPr>
            <w:tcW w:w="844" w:type="pct"/>
          </w:tcPr>
          <w:p w14:paraId="306C9B9C" w14:textId="77777777" w:rsidR="00AA2DDF" w:rsidRPr="005A7BEF" w:rsidRDefault="00AA2DDF" w:rsidP="005A7BEF">
            <w:pPr>
              <w:rPr>
                <w:rFonts w:ascii="Arial" w:hAnsi="Arial" w:cs="Arial"/>
              </w:rPr>
            </w:pPr>
          </w:p>
        </w:tc>
        <w:tc>
          <w:tcPr>
            <w:tcW w:w="819" w:type="pct"/>
          </w:tcPr>
          <w:p w14:paraId="00E53262" w14:textId="77777777" w:rsidR="00AA2DDF" w:rsidRPr="005A7BEF" w:rsidRDefault="00AA2DDF" w:rsidP="005A7BEF">
            <w:pPr>
              <w:rPr>
                <w:rFonts w:ascii="Arial" w:hAnsi="Arial" w:cs="Arial"/>
              </w:rPr>
            </w:pPr>
          </w:p>
        </w:tc>
        <w:tc>
          <w:tcPr>
            <w:tcW w:w="818" w:type="pct"/>
          </w:tcPr>
          <w:p w14:paraId="519A8623" w14:textId="67FA1ADB" w:rsidR="00AA2DDF" w:rsidRPr="005A7BEF" w:rsidRDefault="00AA2DDF" w:rsidP="005A7BEF">
            <w:pPr>
              <w:rPr>
                <w:rFonts w:ascii="Arial" w:hAnsi="Arial" w:cs="Arial"/>
              </w:rPr>
            </w:pPr>
          </w:p>
        </w:tc>
      </w:tr>
      <w:tr w:rsidR="00AA2DDF" w:rsidRPr="005A7BEF" w14:paraId="5EFCB3A7" w14:textId="77777777" w:rsidTr="008D4F63">
        <w:tc>
          <w:tcPr>
            <w:tcW w:w="857" w:type="pct"/>
            <w:vAlign w:val="bottom"/>
          </w:tcPr>
          <w:p w14:paraId="46CE5C7C" w14:textId="30ACB5C0" w:rsidR="00AA2DDF" w:rsidRPr="008D4F63" w:rsidRDefault="00AA2DDF">
            <w:pPr>
              <w:rPr>
                <w:rFonts w:ascii="Arial" w:hAnsi="Arial" w:cs="Arial"/>
                <w:sz w:val="16"/>
                <w:szCs w:val="16"/>
              </w:rPr>
            </w:pPr>
            <w:r w:rsidRPr="008D4F63">
              <w:rPr>
                <w:rFonts w:ascii="Arial" w:hAnsi="Arial" w:cs="Arial"/>
                <w:sz w:val="16"/>
                <w:szCs w:val="16"/>
              </w:rPr>
              <w:t>Printers</w:t>
            </w:r>
          </w:p>
        </w:tc>
        <w:tc>
          <w:tcPr>
            <w:tcW w:w="831" w:type="pct"/>
          </w:tcPr>
          <w:p w14:paraId="0208B393" w14:textId="77777777" w:rsidR="00AA2DDF" w:rsidRPr="005A7BEF" w:rsidRDefault="00AA2DDF" w:rsidP="005A7BEF">
            <w:pPr>
              <w:rPr>
                <w:rFonts w:ascii="Arial" w:hAnsi="Arial" w:cs="Arial"/>
              </w:rPr>
            </w:pPr>
          </w:p>
        </w:tc>
        <w:tc>
          <w:tcPr>
            <w:tcW w:w="831" w:type="pct"/>
          </w:tcPr>
          <w:p w14:paraId="75BECCCC" w14:textId="1064B1E1" w:rsidR="00AA2DDF" w:rsidRPr="005A7BEF" w:rsidRDefault="00AA2DDF" w:rsidP="005A7BEF">
            <w:pPr>
              <w:rPr>
                <w:rFonts w:ascii="Arial" w:hAnsi="Arial" w:cs="Arial"/>
              </w:rPr>
            </w:pPr>
          </w:p>
        </w:tc>
        <w:tc>
          <w:tcPr>
            <w:tcW w:w="844" w:type="pct"/>
          </w:tcPr>
          <w:p w14:paraId="33C3A073" w14:textId="77777777" w:rsidR="00AA2DDF" w:rsidRPr="005A7BEF" w:rsidRDefault="00AA2DDF" w:rsidP="005A7BEF">
            <w:pPr>
              <w:rPr>
                <w:rFonts w:ascii="Arial" w:hAnsi="Arial" w:cs="Arial"/>
              </w:rPr>
            </w:pPr>
          </w:p>
        </w:tc>
        <w:tc>
          <w:tcPr>
            <w:tcW w:w="819" w:type="pct"/>
          </w:tcPr>
          <w:p w14:paraId="3A8AC159" w14:textId="77777777" w:rsidR="00AA2DDF" w:rsidRPr="005A7BEF" w:rsidRDefault="00AA2DDF" w:rsidP="005A7BEF">
            <w:pPr>
              <w:rPr>
                <w:rFonts w:ascii="Arial" w:hAnsi="Arial" w:cs="Arial"/>
              </w:rPr>
            </w:pPr>
          </w:p>
        </w:tc>
        <w:tc>
          <w:tcPr>
            <w:tcW w:w="818" w:type="pct"/>
          </w:tcPr>
          <w:p w14:paraId="72EF3CCF" w14:textId="73CA7F83" w:rsidR="00AA2DDF" w:rsidRPr="005A7BEF" w:rsidRDefault="00AA2DDF" w:rsidP="005A7BEF">
            <w:pPr>
              <w:rPr>
                <w:rFonts w:ascii="Arial" w:hAnsi="Arial" w:cs="Arial"/>
              </w:rPr>
            </w:pPr>
          </w:p>
        </w:tc>
      </w:tr>
      <w:tr w:rsidR="00AA2DDF" w:rsidRPr="005A7BEF" w14:paraId="2E9EEE7D" w14:textId="77777777" w:rsidTr="008D4F63">
        <w:tc>
          <w:tcPr>
            <w:tcW w:w="857" w:type="pct"/>
            <w:vAlign w:val="bottom"/>
          </w:tcPr>
          <w:p w14:paraId="6CC8B3CC" w14:textId="666008D8" w:rsidR="00AA2DDF" w:rsidRPr="008D4F63" w:rsidRDefault="00AA2DDF">
            <w:pPr>
              <w:rPr>
                <w:rFonts w:ascii="Arial" w:hAnsi="Arial" w:cs="Arial"/>
                <w:sz w:val="16"/>
                <w:szCs w:val="16"/>
              </w:rPr>
            </w:pPr>
            <w:r w:rsidRPr="008D4F63">
              <w:rPr>
                <w:rFonts w:ascii="Arial" w:hAnsi="Arial" w:cs="Arial"/>
                <w:sz w:val="16"/>
                <w:szCs w:val="16"/>
              </w:rPr>
              <w:t>Computer accessories</w:t>
            </w:r>
          </w:p>
        </w:tc>
        <w:tc>
          <w:tcPr>
            <w:tcW w:w="831" w:type="pct"/>
          </w:tcPr>
          <w:p w14:paraId="2DA925D7" w14:textId="77777777" w:rsidR="00AA2DDF" w:rsidRPr="005A7BEF" w:rsidRDefault="00AA2DDF" w:rsidP="005A7BEF">
            <w:pPr>
              <w:rPr>
                <w:rFonts w:ascii="Arial" w:hAnsi="Arial" w:cs="Arial"/>
              </w:rPr>
            </w:pPr>
          </w:p>
        </w:tc>
        <w:tc>
          <w:tcPr>
            <w:tcW w:w="831" w:type="pct"/>
          </w:tcPr>
          <w:p w14:paraId="6AA679B1" w14:textId="22DDAFAC" w:rsidR="00AA2DDF" w:rsidRPr="005A7BEF" w:rsidRDefault="00AA2DDF" w:rsidP="005A7BEF">
            <w:pPr>
              <w:rPr>
                <w:rFonts w:ascii="Arial" w:hAnsi="Arial" w:cs="Arial"/>
              </w:rPr>
            </w:pPr>
          </w:p>
        </w:tc>
        <w:tc>
          <w:tcPr>
            <w:tcW w:w="844" w:type="pct"/>
          </w:tcPr>
          <w:p w14:paraId="0F975A63" w14:textId="77777777" w:rsidR="00AA2DDF" w:rsidRPr="005A7BEF" w:rsidRDefault="00AA2DDF" w:rsidP="005A7BEF">
            <w:pPr>
              <w:rPr>
                <w:rFonts w:ascii="Arial" w:hAnsi="Arial" w:cs="Arial"/>
              </w:rPr>
            </w:pPr>
          </w:p>
        </w:tc>
        <w:tc>
          <w:tcPr>
            <w:tcW w:w="819" w:type="pct"/>
          </w:tcPr>
          <w:p w14:paraId="3B9E743F" w14:textId="77777777" w:rsidR="00AA2DDF" w:rsidRPr="005A7BEF" w:rsidRDefault="00AA2DDF" w:rsidP="005A7BEF">
            <w:pPr>
              <w:rPr>
                <w:rFonts w:ascii="Arial" w:hAnsi="Arial" w:cs="Arial"/>
              </w:rPr>
            </w:pPr>
          </w:p>
        </w:tc>
        <w:tc>
          <w:tcPr>
            <w:tcW w:w="818" w:type="pct"/>
          </w:tcPr>
          <w:p w14:paraId="3C734EB3" w14:textId="782842FA" w:rsidR="00AA2DDF" w:rsidRPr="005A7BEF" w:rsidRDefault="00AA2DDF" w:rsidP="005A7BEF">
            <w:pPr>
              <w:rPr>
                <w:rFonts w:ascii="Arial" w:hAnsi="Arial" w:cs="Arial"/>
              </w:rPr>
            </w:pPr>
          </w:p>
        </w:tc>
      </w:tr>
      <w:tr w:rsidR="00AA2DDF" w:rsidRPr="005A7BEF" w14:paraId="2AD88018" w14:textId="77777777" w:rsidTr="008D4F63">
        <w:tc>
          <w:tcPr>
            <w:tcW w:w="857" w:type="pct"/>
            <w:vAlign w:val="bottom"/>
          </w:tcPr>
          <w:p w14:paraId="0AF885EB" w14:textId="5A6067C7" w:rsidR="00AA2DDF" w:rsidRPr="008D4F63" w:rsidRDefault="00806926">
            <w:pPr>
              <w:rPr>
                <w:rFonts w:ascii="Arial" w:hAnsi="Arial" w:cs="Arial"/>
                <w:sz w:val="16"/>
                <w:szCs w:val="16"/>
              </w:rPr>
            </w:pPr>
            <w:r>
              <w:rPr>
                <w:rFonts w:ascii="Arial" w:hAnsi="Arial" w:cs="Arial"/>
                <w:sz w:val="16"/>
                <w:szCs w:val="16"/>
              </w:rPr>
              <w:t>C</w:t>
            </w:r>
            <w:r w:rsidR="00AA2DDF" w:rsidRPr="008D4F63">
              <w:rPr>
                <w:rFonts w:ascii="Arial" w:hAnsi="Arial" w:cs="Arial"/>
                <w:sz w:val="16"/>
                <w:szCs w:val="16"/>
              </w:rPr>
              <w:t xml:space="preserve">amcorder/video cameras </w:t>
            </w:r>
          </w:p>
        </w:tc>
        <w:tc>
          <w:tcPr>
            <w:tcW w:w="831" w:type="pct"/>
          </w:tcPr>
          <w:p w14:paraId="7E6F2404" w14:textId="77777777" w:rsidR="00AA2DDF" w:rsidRPr="005A7BEF" w:rsidRDefault="00AA2DDF" w:rsidP="005A7BEF">
            <w:pPr>
              <w:rPr>
                <w:rFonts w:ascii="Arial" w:hAnsi="Arial" w:cs="Arial"/>
              </w:rPr>
            </w:pPr>
          </w:p>
        </w:tc>
        <w:tc>
          <w:tcPr>
            <w:tcW w:w="831" w:type="pct"/>
          </w:tcPr>
          <w:p w14:paraId="7B363088" w14:textId="4D1D771B" w:rsidR="00AA2DDF" w:rsidRPr="005A7BEF" w:rsidRDefault="00AA2DDF" w:rsidP="005A7BEF">
            <w:pPr>
              <w:rPr>
                <w:rFonts w:ascii="Arial" w:hAnsi="Arial" w:cs="Arial"/>
              </w:rPr>
            </w:pPr>
          </w:p>
        </w:tc>
        <w:tc>
          <w:tcPr>
            <w:tcW w:w="844" w:type="pct"/>
          </w:tcPr>
          <w:p w14:paraId="68F0B908" w14:textId="77777777" w:rsidR="00AA2DDF" w:rsidRPr="005A7BEF" w:rsidRDefault="00AA2DDF" w:rsidP="005A7BEF">
            <w:pPr>
              <w:rPr>
                <w:rFonts w:ascii="Arial" w:hAnsi="Arial" w:cs="Arial"/>
              </w:rPr>
            </w:pPr>
          </w:p>
        </w:tc>
        <w:tc>
          <w:tcPr>
            <w:tcW w:w="819" w:type="pct"/>
          </w:tcPr>
          <w:p w14:paraId="160041A1" w14:textId="77777777" w:rsidR="00AA2DDF" w:rsidRPr="005A7BEF" w:rsidRDefault="00AA2DDF" w:rsidP="005A7BEF">
            <w:pPr>
              <w:rPr>
                <w:rFonts w:ascii="Arial" w:hAnsi="Arial" w:cs="Arial"/>
              </w:rPr>
            </w:pPr>
          </w:p>
        </w:tc>
        <w:tc>
          <w:tcPr>
            <w:tcW w:w="818" w:type="pct"/>
          </w:tcPr>
          <w:p w14:paraId="75F749D6" w14:textId="48DE5F71" w:rsidR="00AA2DDF" w:rsidRPr="005A7BEF" w:rsidRDefault="00AA2DDF" w:rsidP="005A7BEF">
            <w:pPr>
              <w:rPr>
                <w:rFonts w:ascii="Arial" w:hAnsi="Arial" w:cs="Arial"/>
              </w:rPr>
            </w:pPr>
          </w:p>
        </w:tc>
      </w:tr>
      <w:tr w:rsidR="00AA2DDF" w:rsidRPr="005A7BEF" w14:paraId="3E99D865" w14:textId="77777777" w:rsidTr="008D4F63">
        <w:tc>
          <w:tcPr>
            <w:tcW w:w="857" w:type="pct"/>
            <w:vAlign w:val="bottom"/>
          </w:tcPr>
          <w:p w14:paraId="066BFC96" w14:textId="4B4074BA" w:rsidR="00AA2DDF" w:rsidRPr="008D4F63" w:rsidRDefault="00AA2DDF">
            <w:pPr>
              <w:rPr>
                <w:rFonts w:ascii="Arial" w:hAnsi="Arial" w:cs="Arial"/>
                <w:sz w:val="16"/>
                <w:szCs w:val="16"/>
              </w:rPr>
            </w:pPr>
            <w:r w:rsidRPr="008D4F63">
              <w:rPr>
                <w:rFonts w:ascii="Arial" w:hAnsi="Arial" w:cs="Arial"/>
                <w:sz w:val="16"/>
                <w:szCs w:val="16"/>
              </w:rPr>
              <w:t xml:space="preserve">Cameras </w:t>
            </w:r>
          </w:p>
        </w:tc>
        <w:tc>
          <w:tcPr>
            <w:tcW w:w="831" w:type="pct"/>
          </w:tcPr>
          <w:p w14:paraId="226A5A5E" w14:textId="77777777" w:rsidR="00AA2DDF" w:rsidRPr="005A7BEF" w:rsidRDefault="00AA2DDF" w:rsidP="005A7BEF">
            <w:pPr>
              <w:rPr>
                <w:rFonts w:ascii="Arial" w:hAnsi="Arial" w:cs="Arial"/>
              </w:rPr>
            </w:pPr>
          </w:p>
        </w:tc>
        <w:tc>
          <w:tcPr>
            <w:tcW w:w="831" w:type="pct"/>
          </w:tcPr>
          <w:p w14:paraId="77C5B82B" w14:textId="08C5AC29" w:rsidR="00AA2DDF" w:rsidRPr="005A7BEF" w:rsidRDefault="00AA2DDF" w:rsidP="005A7BEF">
            <w:pPr>
              <w:rPr>
                <w:rFonts w:ascii="Arial" w:hAnsi="Arial" w:cs="Arial"/>
              </w:rPr>
            </w:pPr>
          </w:p>
        </w:tc>
        <w:tc>
          <w:tcPr>
            <w:tcW w:w="844" w:type="pct"/>
          </w:tcPr>
          <w:p w14:paraId="773733DE" w14:textId="77777777" w:rsidR="00AA2DDF" w:rsidRPr="005A7BEF" w:rsidRDefault="00AA2DDF" w:rsidP="005A7BEF">
            <w:pPr>
              <w:rPr>
                <w:rFonts w:ascii="Arial" w:hAnsi="Arial" w:cs="Arial"/>
              </w:rPr>
            </w:pPr>
          </w:p>
        </w:tc>
        <w:tc>
          <w:tcPr>
            <w:tcW w:w="819" w:type="pct"/>
          </w:tcPr>
          <w:p w14:paraId="6384CBDE" w14:textId="77777777" w:rsidR="00AA2DDF" w:rsidRPr="005A7BEF" w:rsidRDefault="00AA2DDF" w:rsidP="005A7BEF">
            <w:pPr>
              <w:rPr>
                <w:rFonts w:ascii="Arial" w:hAnsi="Arial" w:cs="Arial"/>
              </w:rPr>
            </w:pPr>
          </w:p>
        </w:tc>
        <w:tc>
          <w:tcPr>
            <w:tcW w:w="818" w:type="pct"/>
          </w:tcPr>
          <w:p w14:paraId="1BCDBB5E" w14:textId="22E26D38" w:rsidR="00AA2DDF" w:rsidRPr="005A7BEF" w:rsidRDefault="00AA2DDF" w:rsidP="005A7BEF">
            <w:pPr>
              <w:rPr>
                <w:rFonts w:ascii="Arial" w:hAnsi="Arial" w:cs="Arial"/>
              </w:rPr>
            </w:pPr>
          </w:p>
        </w:tc>
      </w:tr>
      <w:tr w:rsidR="00AA2DDF" w:rsidRPr="005A7BEF" w14:paraId="49C9D196" w14:textId="77777777" w:rsidTr="008D4F63">
        <w:tc>
          <w:tcPr>
            <w:tcW w:w="857" w:type="pct"/>
            <w:vAlign w:val="bottom"/>
          </w:tcPr>
          <w:p w14:paraId="74565182" w14:textId="7AB9DFF3" w:rsidR="00AA2DDF" w:rsidRPr="008D4F63" w:rsidRDefault="00AA2DDF">
            <w:pPr>
              <w:rPr>
                <w:rFonts w:ascii="Arial" w:hAnsi="Arial" w:cs="Arial"/>
                <w:sz w:val="16"/>
                <w:szCs w:val="16"/>
              </w:rPr>
            </w:pPr>
            <w:r w:rsidRPr="008D4F63">
              <w:rPr>
                <w:rFonts w:ascii="Arial" w:hAnsi="Arial" w:cs="Arial"/>
                <w:sz w:val="16"/>
                <w:szCs w:val="16"/>
              </w:rPr>
              <w:t xml:space="preserve">Irons (electric or box) </w:t>
            </w:r>
            <w:r w:rsidR="00806926">
              <w:rPr>
                <w:rFonts w:ascii="Arial" w:hAnsi="Arial" w:cs="Arial"/>
                <w:sz w:val="16"/>
                <w:szCs w:val="16"/>
              </w:rPr>
              <w:t>=</w:t>
            </w:r>
          </w:p>
        </w:tc>
        <w:tc>
          <w:tcPr>
            <w:tcW w:w="831" w:type="pct"/>
          </w:tcPr>
          <w:p w14:paraId="1F7D05B8" w14:textId="77777777" w:rsidR="00AA2DDF" w:rsidRPr="005A7BEF" w:rsidRDefault="00AA2DDF" w:rsidP="005A7BEF">
            <w:pPr>
              <w:rPr>
                <w:rFonts w:ascii="Arial" w:hAnsi="Arial" w:cs="Arial"/>
              </w:rPr>
            </w:pPr>
          </w:p>
        </w:tc>
        <w:tc>
          <w:tcPr>
            <w:tcW w:w="831" w:type="pct"/>
          </w:tcPr>
          <w:p w14:paraId="2E81D9AB" w14:textId="651987D6" w:rsidR="00AA2DDF" w:rsidRPr="005A7BEF" w:rsidRDefault="00AA2DDF" w:rsidP="005A7BEF">
            <w:pPr>
              <w:rPr>
                <w:rFonts w:ascii="Arial" w:hAnsi="Arial" w:cs="Arial"/>
              </w:rPr>
            </w:pPr>
          </w:p>
        </w:tc>
        <w:tc>
          <w:tcPr>
            <w:tcW w:w="844" w:type="pct"/>
          </w:tcPr>
          <w:p w14:paraId="46884F42" w14:textId="77777777" w:rsidR="00AA2DDF" w:rsidRPr="005A7BEF" w:rsidRDefault="00AA2DDF" w:rsidP="005A7BEF">
            <w:pPr>
              <w:rPr>
                <w:rFonts w:ascii="Arial" w:hAnsi="Arial" w:cs="Arial"/>
              </w:rPr>
            </w:pPr>
          </w:p>
        </w:tc>
        <w:tc>
          <w:tcPr>
            <w:tcW w:w="819" w:type="pct"/>
          </w:tcPr>
          <w:p w14:paraId="7787BE48" w14:textId="77777777" w:rsidR="00AA2DDF" w:rsidRPr="005A7BEF" w:rsidRDefault="00AA2DDF" w:rsidP="005A7BEF">
            <w:pPr>
              <w:rPr>
                <w:rFonts w:ascii="Arial" w:hAnsi="Arial" w:cs="Arial"/>
              </w:rPr>
            </w:pPr>
          </w:p>
        </w:tc>
        <w:tc>
          <w:tcPr>
            <w:tcW w:w="818" w:type="pct"/>
          </w:tcPr>
          <w:p w14:paraId="76558485" w14:textId="788DEB45" w:rsidR="00AA2DDF" w:rsidRPr="005A7BEF" w:rsidRDefault="00AA2DDF" w:rsidP="005A7BEF">
            <w:pPr>
              <w:rPr>
                <w:rFonts w:ascii="Arial" w:hAnsi="Arial" w:cs="Arial"/>
              </w:rPr>
            </w:pPr>
          </w:p>
        </w:tc>
      </w:tr>
      <w:tr w:rsidR="00AA2DDF" w:rsidRPr="005A7BEF" w14:paraId="6DC13149" w14:textId="77777777" w:rsidTr="008D4F63">
        <w:tc>
          <w:tcPr>
            <w:tcW w:w="857" w:type="pct"/>
            <w:vAlign w:val="bottom"/>
          </w:tcPr>
          <w:p w14:paraId="33C996FA" w14:textId="45DDF666" w:rsidR="00AA2DDF" w:rsidRPr="008D4F63" w:rsidRDefault="00AA2DDF">
            <w:pPr>
              <w:rPr>
                <w:rFonts w:ascii="Arial" w:hAnsi="Arial" w:cs="Arial"/>
                <w:sz w:val="16"/>
                <w:szCs w:val="16"/>
              </w:rPr>
            </w:pPr>
            <w:r w:rsidRPr="008D4F63">
              <w:rPr>
                <w:rFonts w:ascii="Arial" w:hAnsi="Arial" w:cs="Arial"/>
                <w:sz w:val="16"/>
                <w:szCs w:val="16"/>
              </w:rPr>
              <w:t xml:space="preserve">Bicycles </w:t>
            </w:r>
          </w:p>
        </w:tc>
        <w:tc>
          <w:tcPr>
            <w:tcW w:w="831" w:type="pct"/>
          </w:tcPr>
          <w:p w14:paraId="36B8B6C7" w14:textId="77777777" w:rsidR="00AA2DDF" w:rsidRPr="005A7BEF" w:rsidRDefault="00AA2DDF" w:rsidP="005A7BEF">
            <w:pPr>
              <w:rPr>
                <w:rFonts w:ascii="Arial" w:hAnsi="Arial" w:cs="Arial"/>
              </w:rPr>
            </w:pPr>
          </w:p>
        </w:tc>
        <w:tc>
          <w:tcPr>
            <w:tcW w:w="831" w:type="pct"/>
          </w:tcPr>
          <w:p w14:paraId="57B1B8A1" w14:textId="1A5129AE" w:rsidR="00AA2DDF" w:rsidRPr="005A7BEF" w:rsidRDefault="00AA2DDF" w:rsidP="005A7BEF">
            <w:pPr>
              <w:rPr>
                <w:rFonts w:ascii="Arial" w:hAnsi="Arial" w:cs="Arial"/>
              </w:rPr>
            </w:pPr>
          </w:p>
        </w:tc>
        <w:tc>
          <w:tcPr>
            <w:tcW w:w="844" w:type="pct"/>
          </w:tcPr>
          <w:p w14:paraId="5804E116" w14:textId="77777777" w:rsidR="00AA2DDF" w:rsidRPr="005A7BEF" w:rsidRDefault="00AA2DDF" w:rsidP="005A7BEF">
            <w:pPr>
              <w:rPr>
                <w:rFonts w:ascii="Arial" w:hAnsi="Arial" w:cs="Arial"/>
              </w:rPr>
            </w:pPr>
          </w:p>
        </w:tc>
        <w:tc>
          <w:tcPr>
            <w:tcW w:w="819" w:type="pct"/>
          </w:tcPr>
          <w:p w14:paraId="4EE29C2B" w14:textId="77777777" w:rsidR="00AA2DDF" w:rsidRPr="005A7BEF" w:rsidRDefault="00AA2DDF" w:rsidP="005A7BEF">
            <w:pPr>
              <w:rPr>
                <w:rFonts w:ascii="Arial" w:hAnsi="Arial" w:cs="Arial"/>
              </w:rPr>
            </w:pPr>
          </w:p>
        </w:tc>
        <w:tc>
          <w:tcPr>
            <w:tcW w:w="818" w:type="pct"/>
          </w:tcPr>
          <w:p w14:paraId="4E3BF8B6" w14:textId="2D9BD90D" w:rsidR="00AA2DDF" w:rsidRPr="005A7BEF" w:rsidRDefault="00AA2DDF" w:rsidP="005A7BEF">
            <w:pPr>
              <w:rPr>
                <w:rFonts w:ascii="Arial" w:hAnsi="Arial" w:cs="Arial"/>
              </w:rPr>
            </w:pPr>
          </w:p>
        </w:tc>
      </w:tr>
      <w:tr w:rsidR="00AA2DDF" w:rsidRPr="005A7BEF" w14:paraId="0E8E7BAC" w14:textId="77777777" w:rsidTr="008D4F63">
        <w:tc>
          <w:tcPr>
            <w:tcW w:w="857" w:type="pct"/>
            <w:vAlign w:val="bottom"/>
          </w:tcPr>
          <w:p w14:paraId="6BDB98CB" w14:textId="66ADB379" w:rsidR="00AA2DDF" w:rsidRPr="008D4F63" w:rsidRDefault="00AA2DDF">
            <w:pPr>
              <w:rPr>
                <w:rFonts w:ascii="Arial" w:hAnsi="Arial" w:cs="Arial"/>
                <w:sz w:val="16"/>
                <w:szCs w:val="16"/>
              </w:rPr>
            </w:pPr>
            <w:r w:rsidRPr="008D4F63">
              <w:rPr>
                <w:rFonts w:ascii="Arial" w:hAnsi="Arial" w:cs="Arial"/>
                <w:sz w:val="16"/>
                <w:szCs w:val="16"/>
              </w:rPr>
              <w:t>Motorcycles</w:t>
            </w:r>
          </w:p>
        </w:tc>
        <w:tc>
          <w:tcPr>
            <w:tcW w:w="831" w:type="pct"/>
          </w:tcPr>
          <w:p w14:paraId="6C9981E1" w14:textId="77777777" w:rsidR="00AA2DDF" w:rsidRPr="005A7BEF" w:rsidRDefault="00AA2DDF" w:rsidP="005A7BEF">
            <w:pPr>
              <w:rPr>
                <w:rFonts w:ascii="Arial" w:hAnsi="Arial" w:cs="Arial"/>
              </w:rPr>
            </w:pPr>
          </w:p>
        </w:tc>
        <w:tc>
          <w:tcPr>
            <w:tcW w:w="831" w:type="pct"/>
          </w:tcPr>
          <w:p w14:paraId="62818454" w14:textId="6748BD78" w:rsidR="00AA2DDF" w:rsidRPr="005A7BEF" w:rsidRDefault="00AA2DDF" w:rsidP="005A7BEF">
            <w:pPr>
              <w:rPr>
                <w:rFonts w:ascii="Arial" w:hAnsi="Arial" w:cs="Arial"/>
              </w:rPr>
            </w:pPr>
          </w:p>
        </w:tc>
        <w:tc>
          <w:tcPr>
            <w:tcW w:w="844" w:type="pct"/>
          </w:tcPr>
          <w:p w14:paraId="1DBE699A" w14:textId="77777777" w:rsidR="00AA2DDF" w:rsidRPr="005A7BEF" w:rsidRDefault="00AA2DDF" w:rsidP="005A7BEF">
            <w:pPr>
              <w:rPr>
                <w:rFonts w:ascii="Arial" w:hAnsi="Arial" w:cs="Arial"/>
              </w:rPr>
            </w:pPr>
          </w:p>
        </w:tc>
        <w:tc>
          <w:tcPr>
            <w:tcW w:w="819" w:type="pct"/>
          </w:tcPr>
          <w:p w14:paraId="6DAEEECE" w14:textId="77777777" w:rsidR="00AA2DDF" w:rsidRPr="005A7BEF" w:rsidRDefault="00AA2DDF" w:rsidP="005A7BEF">
            <w:pPr>
              <w:rPr>
                <w:rFonts w:ascii="Arial" w:hAnsi="Arial" w:cs="Arial"/>
              </w:rPr>
            </w:pPr>
          </w:p>
        </w:tc>
        <w:tc>
          <w:tcPr>
            <w:tcW w:w="818" w:type="pct"/>
          </w:tcPr>
          <w:p w14:paraId="2CE5FFAE" w14:textId="668DEC4B" w:rsidR="00AA2DDF" w:rsidRPr="005A7BEF" w:rsidRDefault="00AA2DDF" w:rsidP="005A7BEF">
            <w:pPr>
              <w:rPr>
                <w:rFonts w:ascii="Arial" w:hAnsi="Arial" w:cs="Arial"/>
              </w:rPr>
            </w:pPr>
          </w:p>
        </w:tc>
      </w:tr>
      <w:tr w:rsidR="00AA2DDF" w:rsidRPr="005A7BEF" w14:paraId="5402257F" w14:textId="77777777" w:rsidTr="008D4F63">
        <w:tc>
          <w:tcPr>
            <w:tcW w:w="857" w:type="pct"/>
            <w:vAlign w:val="bottom"/>
          </w:tcPr>
          <w:p w14:paraId="597E7F80" w14:textId="2010DF28" w:rsidR="00AA2DDF" w:rsidRPr="008D4F63" w:rsidRDefault="00AA2DDF">
            <w:pPr>
              <w:rPr>
                <w:rFonts w:ascii="Arial" w:hAnsi="Arial" w:cs="Arial"/>
                <w:sz w:val="16"/>
                <w:szCs w:val="16"/>
              </w:rPr>
            </w:pPr>
            <w:r w:rsidRPr="008D4F63">
              <w:rPr>
                <w:rFonts w:ascii="Arial" w:hAnsi="Arial" w:cs="Arial"/>
                <w:sz w:val="16"/>
                <w:szCs w:val="16"/>
              </w:rPr>
              <w:lastRenderedPageBreak/>
              <w:t>Books (</w:t>
            </w:r>
            <w:r w:rsidR="00806926">
              <w:rPr>
                <w:rFonts w:ascii="Arial" w:hAnsi="Arial" w:cs="Arial"/>
                <w:sz w:val="16"/>
                <w:szCs w:val="16"/>
              </w:rPr>
              <w:t>t</w:t>
            </w:r>
            <w:r w:rsidRPr="008D4F63">
              <w:rPr>
                <w:rFonts w:ascii="Arial" w:hAnsi="Arial" w:cs="Arial"/>
                <w:sz w:val="16"/>
                <w:szCs w:val="16"/>
              </w:rPr>
              <w:t xml:space="preserve">extbooks) </w:t>
            </w:r>
          </w:p>
        </w:tc>
        <w:tc>
          <w:tcPr>
            <w:tcW w:w="831" w:type="pct"/>
          </w:tcPr>
          <w:p w14:paraId="3D28CBFF" w14:textId="77777777" w:rsidR="00AA2DDF" w:rsidRPr="005A7BEF" w:rsidRDefault="00AA2DDF" w:rsidP="005A7BEF">
            <w:pPr>
              <w:rPr>
                <w:rFonts w:ascii="Arial" w:hAnsi="Arial" w:cs="Arial"/>
              </w:rPr>
            </w:pPr>
          </w:p>
        </w:tc>
        <w:tc>
          <w:tcPr>
            <w:tcW w:w="831" w:type="pct"/>
          </w:tcPr>
          <w:p w14:paraId="64EE4663" w14:textId="5818740C" w:rsidR="00AA2DDF" w:rsidRPr="005A7BEF" w:rsidRDefault="00AA2DDF" w:rsidP="005A7BEF">
            <w:pPr>
              <w:rPr>
                <w:rFonts w:ascii="Arial" w:hAnsi="Arial" w:cs="Arial"/>
              </w:rPr>
            </w:pPr>
          </w:p>
        </w:tc>
        <w:tc>
          <w:tcPr>
            <w:tcW w:w="844" w:type="pct"/>
          </w:tcPr>
          <w:p w14:paraId="240F2B98" w14:textId="77777777" w:rsidR="00AA2DDF" w:rsidRPr="005A7BEF" w:rsidRDefault="00AA2DDF" w:rsidP="005A7BEF">
            <w:pPr>
              <w:rPr>
                <w:rFonts w:ascii="Arial" w:hAnsi="Arial" w:cs="Arial"/>
              </w:rPr>
            </w:pPr>
          </w:p>
        </w:tc>
        <w:tc>
          <w:tcPr>
            <w:tcW w:w="819" w:type="pct"/>
          </w:tcPr>
          <w:p w14:paraId="531E92B1" w14:textId="77777777" w:rsidR="00AA2DDF" w:rsidRPr="005A7BEF" w:rsidRDefault="00AA2DDF" w:rsidP="005A7BEF">
            <w:pPr>
              <w:rPr>
                <w:rFonts w:ascii="Arial" w:hAnsi="Arial" w:cs="Arial"/>
              </w:rPr>
            </w:pPr>
          </w:p>
        </w:tc>
        <w:tc>
          <w:tcPr>
            <w:tcW w:w="818" w:type="pct"/>
          </w:tcPr>
          <w:p w14:paraId="750821B5" w14:textId="6B0C54D0" w:rsidR="00AA2DDF" w:rsidRPr="005A7BEF" w:rsidRDefault="00AA2DDF" w:rsidP="005A7BEF">
            <w:pPr>
              <w:rPr>
                <w:rFonts w:ascii="Arial" w:hAnsi="Arial" w:cs="Arial"/>
              </w:rPr>
            </w:pPr>
          </w:p>
        </w:tc>
      </w:tr>
      <w:tr w:rsidR="00AA2DDF" w:rsidRPr="005A7BEF" w14:paraId="2E75938B" w14:textId="77777777" w:rsidTr="008D4F63">
        <w:tc>
          <w:tcPr>
            <w:tcW w:w="857" w:type="pct"/>
            <w:vAlign w:val="bottom"/>
          </w:tcPr>
          <w:p w14:paraId="767BC0AF" w14:textId="5FCBEEBE" w:rsidR="00AA2DDF" w:rsidRPr="008D4F63" w:rsidRDefault="00AA2DDF">
            <w:pPr>
              <w:rPr>
                <w:rFonts w:ascii="Arial" w:hAnsi="Arial" w:cs="Arial"/>
                <w:sz w:val="16"/>
                <w:szCs w:val="16"/>
              </w:rPr>
            </w:pPr>
            <w:r w:rsidRPr="008D4F63">
              <w:rPr>
                <w:rFonts w:ascii="Arial" w:hAnsi="Arial" w:cs="Arial"/>
                <w:sz w:val="16"/>
                <w:szCs w:val="16"/>
              </w:rPr>
              <w:t xml:space="preserve">Cell </w:t>
            </w:r>
            <w:r w:rsidR="00806926">
              <w:rPr>
                <w:rFonts w:ascii="Arial" w:hAnsi="Arial" w:cs="Arial"/>
                <w:sz w:val="16"/>
                <w:szCs w:val="16"/>
              </w:rPr>
              <w:t>p</w:t>
            </w:r>
            <w:r w:rsidRPr="008D4F63">
              <w:rPr>
                <w:rFonts w:ascii="Arial" w:hAnsi="Arial" w:cs="Arial"/>
                <w:sz w:val="16"/>
                <w:szCs w:val="16"/>
              </w:rPr>
              <w:t xml:space="preserve">hone handsets </w:t>
            </w:r>
          </w:p>
        </w:tc>
        <w:tc>
          <w:tcPr>
            <w:tcW w:w="831" w:type="pct"/>
          </w:tcPr>
          <w:p w14:paraId="29C9E34B" w14:textId="77777777" w:rsidR="00AA2DDF" w:rsidRPr="005A7BEF" w:rsidRDefault="00AA2DDF" w:rsidP="005A7BEF">
            <w:pPr>
              <w:rPr>
                <w:rFonts w:ascii="Arial" w:hAnsi="Arial" w:cs="Arial"/>
              </w:rPr>
            </w:pPr>
          </w:p>
        </w:tc>
        <w:tc>
          <w:tcPr>
            <w:tcW w:w="831" w:type="pct"/>
          </w:tcPr>
          <w:p w14:paraId="049BE9E5" w14:textId="6126D518" w:rsidR="00AA2DDF" w:rsidRPr="005A7BEF" w:rsidRDefault="00AA2DDF" w:rsidP="005A7BEF">
            <w:pPr>
              <w:rPr>
                <w:rFonts w:ascii="Arial" w:hAnsi="Arial" w:cs="Arial"/>
              </w:rPr>
            </w:pPr>
          </w:p>
        </w:tc>
        <w:tc>
          <w:tcPr>
            <w:tcW w:w="844" w:type="pct"/>
          </w:tcPr>
          <w:p w14:paraId="6C68B474" w14:textId="77777777" w:rsidR="00AA2DDF" w:rsidRPr="005A7BEF" w:rsidRDefault="00AA2DDF" w:rsidP="005A7BEF">
            <w:pPr>
              <w:rPr>
                <w:rFonts w:ascii="Arial" w:hAnsi="Arial" w:cs="Arial"/>
              </w:rPr>
            </w:pPr>
          </w:p>
        </w:tc>
        <w:tc>
          <w:tcPr>
            <w:tcW w:w="819" w:type="pct"/>
          </w:tcPr>
          <w:p w14:paraId="1536A410" w14:textId="77777777" w:rsidR="00AA2DDF" w:rsidRPr="005A7BEF" w:rsidRDefault="00AA2DDF" w:rsidP="005A7BEF">
            <w:pPr>
              <w:rPr>
                <w:rFonts w:ascii="Arial" w:hAnsi="Arial" w:cs="Arial"/>
              </w:rPr>
            </w:pPr>
          </w:p>
        </w:tc>
        <w:tc>
          <w:tcPr>
            <w:tcW w:w="818" w:type="pct"/>
          </w:tcPr>
          <w:p w14:paraId="07DFC42C" w14:textId="56EE7621" w:rsidR="00AA2DDF" w:rsidRPr="005A7BEF" w:rsidRDefault="00AA2DDF" w:rsidP="005A7BEF">
            <w:pPr>
              <w:rPr>
                <w:rFonts w:ascii="Arial" w:hAnsi="Arial" w:cs="Arial"/>
              </w:rPr>
            </w:pPr>
          </w:p>
        </w:tc>
      </w:tr>
      <w:tr w:rsidR="00AA2DDF" w:rsidRPr="005A7BEF" w14:paraId="599F9660" w14:textId="77777777" w:rsidTr="008D4F63">
        <w:tc>
          <w:tcPr>
            <w:tcW w:w="857" w:type="pct"/>
            <w:vAlign w:val="bottom"/>
          </w:tcPr>
          <w:p w14:paraId="4A2FD471" w14:textId="02C33CD6" w:rsidR="00AA2DDF" w:rsidRPr="008D4F63" w:rsidRDefault="00AA2DDF">
            <w:pPr>
              <w:rPr>
                <w:rFonts w:ascii="Arial" w:hAnsi="Arial" w:cs="Arial"/>
                <w:sz w:val="16"/>
                <w:szCs w:val="16"/>
              </w:rPr>
            </w:pPr>
            <w:r w:rsidRPr="008D4F63">
              <w:rPr>
                <w:rFonts w:ascii="Arial" w:hAnsi="Arial" w:cs="Arial"/>
                <w:sz w:val="16"/>
                <w:szCs w:val="16"/>
              </w:rPr>
              <w:t>Telephone (</w:t>
            </w:r>
            <w:r w:rsidR="00806926">
              <w:rPr>
                <w:rFonts w:ascii="Arial" w:hAnsi="Arial" w:cs="Arial"/>
                <w:sz w:val="16"/>
                <w:szCs w:val="16"/>
              </w:rPr>
              <w:t>f</w:t>
            </w:r>
            <w:r w:rsidRPr="008D4F63">
              <w:rPr>
                <w:rFonts w:ascii="Arial" w:hAnsi="Arial" w:cs="Arial"/>
                <w:sz w:val="16"/>
                <w:szCs w:val="16"/>
              </w:rPr>
              <w:t>ixed lines)</w:t>
            </w:r>
          </w:p>
        </w:tc>
        <w:tc>
          <w:tcPr>
            <w:tcW w:w="831" w:type="pct"/>
          </w:tcPr>
          <w:p w14:paraId="3EF01831" w14:textId="77777777" w:rsidR="00AA2DDF" w:rsidRPr="005A7BEF" w:rsidRDefault="00AA2DDF" w:rsidP="005A7BEF">
            <w:pPr>
              <w:rPr>
                <w:rFonts w:ascii="Arial" w:hAnsi="Arial" w:cs="Arial"/>
              </w:rPr>
            </w:pPr>
          </w:p>
        </w:tc>
        <w:tc>
          <w:tcPr>
            <w:tcW w:w="831" w:type="pct"/>
          </w:tcPr>
          <w:p w14:paraId="27F5CACB" w14:textId="41218B76" w:rsidR="00AA2DDF" w:rsidRPr="005A7BEF" w:rsidRDefault="00AA2DDF" w:rsidP="005A7BEF">
            <w:pPr>
              <w:rPr>
                <w:rFonts w:ascii="Arial" w:hAnsi="Arial" w:cs="Arial"/>
              </w:rPr>
            </w:pPr>
          </w:p>
        </w:tc>
        <w:tc>
          <w:tcPr>
            <w:tcW w:w="844" w:type="pct"/>
          </w:tcPr>
          <w:p w14:paraId="1B719C20" w14:textId="77777777" w:rsidR="00AA2DDF" w:rsidRPr="005A7BEF" w:rsidRDefault="00AA2DDF" w:rsidP="005A7BEF">
            <w:pPr>
              <w:rPr>
                <w:rFonts w:ascii="Arial" w:hAnsi="Arial" w:cs="Arial"/>
              </w:rPr>
            </w:pPr>
          </w:p>
        </w:tc>
        <w:tc>
          <w:tcPr>
            <w:tcW w:w="819" w:type="pct"/>
          </w:tcPr>
          <w:p w14:paraId="071F8EC0" w14:textId="77777777" w:rsidR="00AA2DDF" w:rsidRPr="005A7BEF" w:rsidRDefault="00AA2DDF" w:rsidP="005A7BEF">
            <w:pPr>
              <w:rPr>
                <w:rFonts w:ascii="Arial" w:hAnsi="Arial" w:cs="Arial"/>
              </w:rPr>
            </w:pPr>
          </w:p>
        </w:tc>
        <w:tc>
          <w:tcPr>
            <w:tcW w:w="818" w:type="pct"/>
          </w:tcPr>
          <w:p w14:paraId="707F2AF3" w14:textId="6C40A5A5" w:rsidR="00AA2DDF" w:rsidRPr="005A7BEF" w:rsidRDefault="00AA2DDF" w:rsidP="005A7BEF">
            <w:pPr>
              <w:rPr>
                <w:rFonts w:ascii="Arial" w:hAnsi="Arial" w:cs="Arial"/>
              </w:rPr>
            </w:pPr>
          </w:p>
        </w:tc>
      </w:tr>
      <w:tr w:rsidR="00AA2DDF" w:rsidRPr="005A7BEF" w14:paraId="47FF833C" w14:textId="77777777" w:rsidTr="008D4F63">
        <w:tc>
          <w:tcPr>
            <w:tcW w:w="857" w:type="pct"/>
            <w:vAlign w:val="bottom"/>
          </w:tcPr>
          <w:p w14:paraId="738C62B1" w14:textId="33D09023" w:rsidR="00AA2DDF" w:rsidRPr="008D4F63" w:rsidRDefault="00AA2DDF">
            <w:pPr>
              <w:rPr>
                <w:rFonts w:ascii="Arial" w:hAnsi="Arial" w:cs="Arial"/>
                <w:sz w:val="16"/>
                <w:szCs w:val="16"/>
              </w:rPr>
            </w:pPr>
            <w:r w:rsidRPr="008D4F63">
              <w:rPr>
                <w:rFonts w:ascii="Arial" w:hAnsi="Arial" w:cs="Arial"/>
                <w:sz w:val="16"/>
                <w:szCs w:val="16"/>
              </w:rPr>
              <w:t xml:space="preserve">TVs </w:t>
            </w:r>
          </w:p>
        </w:tc>
        <w:tc>
          <w:tcPr>
            <w:tcW w:w="831" w:type="pct"/>
          </w:tcPr>
          <w:p w14:paraId="03893AF0" w14:textId="77777777" w:rsidR="00AA2DDF" w:rsidRPr="005A7BEF" w:rsidRDefault="00AA2DDF" w:rsidP="005A7BEF">
            <w:pPr>
              <w:rPr>
                <w:rFonts w:ascii="Arial" w:hAnsi="Arial" w:cs="Arial"/>
              </w:rPr>
            </w:pPr>
          </w:p>
        </w:tc>
        <w:tc>
          <w:tcPr>
            <w:tcW w:w="831" w:type="pct"/>
          </w:tcPr>
          <w:p w14:paraId="6BB3042E" w14:textId="1BDCDFFA" w:rsidR="00AA2DDF" w:rsidRPr="005A7BEF" w:rsidRDefault="00AA2DDF" w:rsidP="005A7BEF">
            <w:pPr>
              <w:rPr>
                <w:rFonts w:ascii="Arial" w:hAnsi="Arial" w:cs="Arial"/>
              </w:rPr>
            </w:pPr>
          </w:p>
        </w:tc>
        <w:tc>
          <w:tcPr>
            <w:tcW w:w="844" w:type="pct"/>
          </w:tcPr>
          <w:p w14:paraId="4DB4377F" w14:textId="77777777" w:rsidR="00AA2DDF" w:rsidRPr="005A7BEF" w:rsidRDefault="00AA2DDF" w:rsidP="005A7BEF">
            <w:pPr>
              <w:rPr>
                <w:rFonts w:ascii="Arial" w:hAnsi="Arial" w:cs="Arial"/>
              </w:rPr>
            </w:pPr>
          </w:p>
        </w:tc>
        <w:tc>
          <w:tcPr>
            <w:tcW w:w="819" w:type="pct"/>
          </w:tcPr>
          <w:p w14:paraId="7668795C" w14:textId="77777777" w:rsidR="00AA2DDF" w:rsidRPr="005A7BEF" w:rsidRDefault="00AA2DDF" w:rsidP="005A7BEF">
            <w:pPr>
              <w:rPr>
                <w:rFonts w:ascii="Arial" w:hAnsi="Arial" w:cs="Arial"/>
              </w:rPr>
            </w:pPr>
          </w:p>
        </w:tc>
        <w:tc>
          <w:tcPr>
            <w:tcW w:w="818" w:type="pct"/>
          </w:tcPr>
          <w:p w14:paraId="15C1D470" w14:textId="60B40D20" w:rsidR="00AA2DDF" w:rsidRPr="005A7BEF" w:rsidRDefault="00AA2DDF" w:rsidP="005A7BEF">
            <w:pPr>
              <w:rPr>
                <w:rFonts w:ascii="Arial" w:hAnsi="Arial" w:cs="Arial"/>
              </w:rPr>
            </w:pPr>
          </w:p>
        </w:tc>
      </w:tr>
      <w:tr w:rsidR="00AA2DDF" w:rsidRPr="005A7BEF" w14:paraId="513FFB50" w14:textId="77777777" w:rsidTr="008D4F63">
        <w:tc>
          <w:tcPr>
            <w:tcW w:w="857" w:type="pct"/>
            <w:vAlign w:val="bottom"/>
          </w:tcPr>
          <w:p w14:paraId="100D72AF" w14:textId="133535BA" w:rsidR="00AA2DDF" w:rsidRPr="008D4F63" w:rsidRDefault="00AA2DDF">
            <w:pPr>
              <w:rPr>
                <w:rFonts w:ascii="Arial" w:hAnsi="Arial" w:cs="Arial"/>
                <w:sz w:val="16"/>
                <w:szCs w:val="16"/>
              </w:rPr>
            </w:pPr>
            <w:r w:rsidRPr="008D4F63">
              <w:rPr>
                <w:rFonts w:ascii="Arial" w:hAnsi="Arial" w:cs="Arial"/>
                <w:sz w:val="16"/>
                <w:szCs w:val="16"/>
              </w:rPr>
              <w:t xml:space="preserve">Parabolic satellites </w:t>
            </w:r>
          </w:p>
        </w:tc>
        <w:tc>
          <w:tcPr>
            <w:tcW w:w="831" w:type="pct"/>
          </w:tcPr>
          <w:p w14:paraId="10BD81A6" w14:textId="77777777" w:rsidR="00AA2DDF" w:rsidRPr="005A7BEF" w:rsidRDefault="00AA2DDF" w:rsidP="005A7BEF">
            <w:pPr>
              <w:rPr>
                <w:rFonts w:ascii="Arial" w:hAnsi="Arial" w:cs="Arial"/>
              </w:rPr>
            </w:pPr>
          </w:p>
        </w:tc>
        <w:tc>
          <w:tcPr>
            <w:tcW w:w="831" w:type="pct"/>
          </w:tcPr>
          <w:p w14:paraId="6EF558B2" w14:textId="42A6B6BE" w:rsidR="00AA2DDF" w:rsidRPr="005A7BEF" w:rsidRDefault="00AA2DDF" w:rsidP="005A7BEF">
            <w:pPr>
              <w:rPr>
                <w:rFonts w:ascii="Arial" w:hAnsi="Arial" w:cs="Arial"/>
              </w:rPr>
            </w:pPr>
          </w:p>
        </w:tc>
        <w:tc>
          <w:tcPr>
            <w:tcW w:w="844" w:type="pct"/>
          </w:tcPr>
          <w:p w14:paraId="55589C8C" w14:textId="77777777" w:rsidR="00AA2DDF" w:rsidRPr="005A7BEF" w:rsidRDefault="00AA2DDF" w:rsidP="005A7BEF">
            <w:pPr>
              <w:rPr>
                <w:rFonts w:ascii="Arial" w:hAnsi="Arial" w:cs="Arial"/>
              </w:rPr>
            </w:pPr>
          </w:p>
        </w:tc>
        <w:tc>
          <w:tcPr>
            <w:tcW w:w="819" w:type="pct"/>
          </w:tcPr>
          <w:p w14:paraId="4E0C1221" w14:textId="77777777" w:rsidR="00AA2DDF" w:rsidRPr="005A7BEF" w:rsidRDefault="00AA2DDF" w:rsidP="005A7BEF">
            <w:pPr>
              <w:rPr>
                <w:rFonts w:ascii="Arial" w:hAnsi="Arial" w:cs="Arial"/>
              </w:rPr>
            </w:pPr>
          </w:p>
        </w:tc>
        <w:tc>
          <w:tcPr>
            <w:tcW w:w="818" w:type="pct"/>
          </w:tcPr>
          <w:p w14:paraId="437A98AD" w14:textId="2104BE7A" w:rsidR="00AA2DDF" w:rsidRPr="005A7BEF" w:rsidRDefault="00AA2DDF" w:rsidP="005A7BEF">
            <w:pPr>
              <w:rPr>
                <w:rFonts w:ascii="Arial" w:hAnsi="Arial" w:cs="Arial"/>
              </w:rPr>
            </w:pPr>
          </w:p>
        </w:tc>
      </w:tr>
      <w:tr w:rsidR="00AA2DDF" w:rsidRPr="005A7BEF" w14:paraId="6F5A9C12" w14:textId="77777777" w:rsidTr="008D4F63">
        <w:tc>
          <w:tcPr>
            <w:tcW w:w="857" w:type="pct"/>
            <w:vAlign w:val="bottom"/>
          </w:tcPr>
          <w:p w14:paraId="7712A160" w14:textId="67C7938B" w:rsidR="00AA2DDF" w:rsidRPr="008D4F63" w:rsidRDefault="00AA2DDF">
            <w:pPr>
              <w:rPr>
                <w:rFonts w:ascii="Arial" w:hAnsi="Arial" w:cs="Arial"/>
                <w:sz w:val="16"/>
                <w:szCs w:val="16"/>
              </w:rPr>
            </w:pPr>
            <w:r w:rsidRPr="008D4F63">
              <w:rPr>
                <w:rFonts w:ascii="Arial" w:hAnsi="Arial" w:cs="Arial"/>
                <w:sz w:val="16"/>
                <w:szCs w:val="16"/>
              </w:rPr>
              <w:t xml:space="preserve">Blenders </w:t>
            </w:r>
          </w:p>
        </w:tc>
        <w:tc>
          <w:tcPr>
            <w:tcW w:w="831" w:type="pct"/>
          </w:tcPr>
          <w:p w14:paraId="5A64FAE7" w14:textId="77777777" w:rsidR="00AA2DDF" w:rsidRPr="005A7BEF" w:rsidRDefault="00AA2DDF" w:rsidP="005A7BEF">
            <w:pPr>
              <w:rPr>
                <w:rFonts w:ascii="Arial" w:hAnsi="Arial" w:cs="Arial"/>
              </w:rPr>
            </w:pPr>
          </w:p>
        </w:tc>
        <w:tc>
          <w:tcPr>
            <w:tcW w:w="831" w:type="pct"/>
          </w:tcPr>
          <w:p w14:paraId="20C5C4CE" w14:textId="512382FD" w:rsidR="00AA2DDF" w:rsidRPr="005A7BEF" w:rsidRDefault="00AA2DDF" w:rsidP="005A7BEF">
            <w:pPr>
              <w:rPr>
                <w:rFonts w:ascii="Arial" w:hAnsi="Arial" w:cs="Arial"/>
              </w:rPr>
            </w:pPr>
          </w:p>
        </w:tc>
        <w:tc>
          <w:tcPr>
            <w:tcW w:w="844" w:type="pct"/>
          </w:tcPr>
          <w:p w14:paraId="5E1BE016" w14:textId="77777777" w:rsidR="00AA2DDF" w:rsidRPr="005A7BEF" w:rsidRDefault="00AA2DDF" w:rsidP="005A7BEF">
            <w:pPr>
              <w:rPr>
                <w:rFonts w:ascii="Arial" w:hAnsi="Arial" w:cs="Arial"/>
              </w:rPr>
            </w:pPr>
          </w:p>
        </w:tc>
        <w:tc>
          <w:tcPr>
            <w:tcW w:w="819" w:type="pct"/>
          </w:tcPr>
          <w:p w14:paraId="35BFBE36" w14:textId="77777777" w:rsidR="00AA2DDF" w:rsidRPr="005A7BEF" w:rsidRDefault="00AA2DDF" w:rsidP="005A7BEF">
            <w:pPr>
              <w:rPr>
                <w:rFonts w:ascii="Arial" w:hAnsi="Arial" w:cs="Arial"/>
              </w:rPr>
            </w:pPr>
          </w:p>
        </w:tc>
        <w:tc>
          <w:tcPr>
            <w:tcW w:w="818" w:type="pct"/>
          </w:tcPr>
          <w:p w14:paraId="6E70903E" w14:textId="40206497" w:rsidR="00AA2DDF" w:rsidRPr="005A7BEF" w:rsidRDefault="00AA2DDF" w:rsidP="005A7BEF">
            <w:pPr>
              <w:rPr>
                <w:rFonts w:ascii="Arial" w:hAnsi="Arial" w:cs="Arial"/>
              </w:rPr>
            </w:pPr>
          </w:p>
        </w:tc>
      </w:tr>
      <w:tr w:rsidR="00AA2DDF" w:rsidRPr="005A7BEF" w14:paraId="70E77314" w14:textId="77777777" w:rsidTr="008D4F63">
        <w:tc>
          <w:tcPr>
            <w:tcW w:w="857" w:type="pct"/>
            <w:vAlign w:val="bottom"/>
          </w:tcPr>
          <w:p w14:paraId="673947CA" w14:textId="4B374DC1" w:rsidR="00AA2DDF" w:rsidRPr="008D4F63" w:rsidRDefault="00AA2DDF">
            <w:pPr>
              <w:rPr>
                <w:rFonts w:ascii="Arial" w:hAnsi="Arial" w:cs="Arial"/>
                <w:sz w:val="16"/>
                <w:szCs w:val="16"/>
              </w:rPr>
            </w:pPr>
            <w:r w:rsidRPr="008D4F63">
              <w:rPr>
                <w:rFonts w:ascii="Arial" w:hAnsi="Arial" w:cs="Arial"/>
                <w:sz w:val="16"/>
                <w:szCs w:val="16"/>
              </w:rPr>
              <w:t xml:space="preserve">VCD/DVD </w:t>
            </w:r>
            <w:r w:rsidR="0073059C">
              <w:rPr>
                <w:rFonts w:ascii="Arial" w:hAnsi="Arial" w:cs="Arial"/>
                <w:sz w:val="16"/>
                <w:szCs w:val="16"/>
              </w:rPr>
              <w:t>p</w:t>
            </w:r>
            <w:r w:rsidRPr="008D4F63">
              <w:rPr>
                <w:rFonts w:ascii="Arial" w:hAnsi="Arial" w:cs="Arial"/>
                <w:sz w:val="16"/>
                <w:szCs w:val="16"/>
              </w:rPr>
              <w:t xml:space="preserve">layers </w:t>
            </w:r>
          </w:p>
        </w:tc>
        <w:tc>
          <w:tcPr>
            <w:tcW w:w="831" w:type="pct"/>
          </w:tcPr>
          <w:p w14:paraId="1242D0C8" w14:textId="77777777" w:rsidR="00AA2DDF" w:rsidRPr="005A7BEF" w:rsidRDefault="00AA2DDF" w:rsidP="005A7BEF">
            <w:pPr>
              <w:rPr>
                <w:rFonts w:ascii="Arial" w:hAnsi="Arial" w:cs="Arial"/>
              </w:rPr>
            </w:pPr>
          </w:p>
        </w:tc>
        <w:tc>
          <w:tcPr>
            <w:tcW w:w="831" w:type="pct"/>
          </w:tcPr>
          <w:p w14:paraId="1B83EECC" w14:textId="6EFA4555" w:rsidR="00AA2DDF" w:rsidRPr="005A7BEF" w:rsidRDefault="00AA2DDF" w:rsidP="005A7BEF">
            <w:pPr>
              <w:rPr>
                <w:rFonts w:ascii="Arial" w:hAnsi="Arial" w:cs="Arial"/>
              </w:rPr>
            </w:pPr>
          </w:p>
        </w:tc>
        <w:tc>
          <w:tcPr>
            <w:tcW w:w="844" w:type="pct"/>
          </w:tcPr>
          <w:p w14:paraId="2F6CB67E" w14:textId="77777777" w:rsidR="00AA2DDF" w:rsidRPr="005A7BEF" w:rsidRDefault="00AA2DDF" w:rsidP="005A7BEF">
            <w:pPr>
              <w:rPr>
                <w:rFonts w:ascii="Arial" w:hAnsi="Arial" w:cs="Arial"/>
              </w:rPr>
            </w:pPr>
          </w:p>
        </w:tc>
        <w:tc>
          <w:tcPr>
            <w:tcW w:w="819" w:type="pct"/>
          </w:tcPr>
          <w:p w14:paraId="115240B0" w14:textId="77777777" w:rsidR="00AA2DDF" w:rsidRPr="005A7BEF" w:rsidRDefault="00AA2DDF" w:rsidP="005A7BEF">
            <w:pPr>
              <w:rPr>
                <w:rFonts w:ascii="Arial" w:hAnsi="Arial" w:cs="Arial"/>
              </w:rPr>
            </w:pPr>
          </w:p>
        </w:tc>
        <w:tc>
          <w:tcPr>
            <w:tcW w:w="818" w:type="pct"/>
          </w:tcPr>
          <w:p w14:paraId="78A1C3F4" w14:textId="17F0F0CA" w:rsidR="00AA2DDF" w:rsidRPr="005A7BEF" w:rsidRDefault="00AA2DDF" w:rsidP="005A7BEF">
            <w:pPr>
              <w:rPr>
                <w:rFonts w:ascii="Arial" w:hAnsi="Arial" w:cs="Arial"/>
              </w:rPr>
            </w:pPr>
          </w:p>
        </w:tc>
      </w:tr>
      <w:tr w:rsidR="00AA2DDF" w:rsidRPr="005A7BEF" w14:paraId="62BD708C" w14:textId="77777777" w:rsidTr="008D4F63">
        <w:tc>
          <w:tcPr>
            <w:tcW w:w="857" w:type="pct"/>
            <w:vAlign w:val="bottom"/>
          </w:tcPr>
          <w:p w14:paraId="3A7FADFD" w14:textId="4E5A7DE3" w:rsidR="00AA2DDF" w:rsidRPr="008D4F63" w:rsidRDefault="00AA2DDF">
            <w:pPr>
              <w:rPr>
                <w:rFonts w:ascii="Arial" w:hAnsi="Arial" w:cs="Arial"/>
                <w:sz w:val="16"/>
                <w:szCs w:val="16"/>
              </w:rPr>
            </w:pPr>
            <w:r w:rsidRPr="008D4F63">
              <w:rPr>
                <w:rFonts w:ascii="Arial" w:hAnsi="Arial" w:cs="Arial"/>
                <w:sz w:val="16"/>
                <w:szCs w:val="16"/>
              </w:rPr>
              <w:t>Washing machine</w:t>
            </w:r>
            <w:r w:rsidR="00806926">
              <w:rPr>
                <w:rFonts w:ascii="Arial" w:hAnsi="Arial" w:cs="Arial"/>
                <w:sz w:val="16"/>
                <w:szCs w:val="16"/>
              </w:rPr>
              <w:t>s</w:t>
            </w:r>
            <w:r w:rsidRPr="008D4F63">
              <w:rPr>
                <w:rFonts w:ascii="Arial" w:hAnsi="Arial" w:cs="Arial"/>
                <w:sz w:val="16"/>
                <w:szCs w:val="16"/>
              </w:rPr>
              <w:t xml:space="preserve"> or </w:t>
            </w:r>
            <w:r w:rsidR="00806926">
              <w:rPr>
                <w:rFonts w:ascii="Arial" w:hAnsi="Arial" w:cs="Arial"/>
                <w:sz w:val="16"/>
                <w:szCs w:val="16"/>
              </w:rPr>
              <w:t>dryers</w:t>
            </w:r>
            <w:r w:rsidR="00806926" w:rsidRPr="008D4F63">
              <w:rPr>
                <w:rFonts w:ascii="Arial" w:hAnsi="Arial" w:cs="Arial"/>
                <w:sz w:val="16"/>
                <w:szCs w:val="16"/>
              </w:rPr>
              <w:t xml:space="preserve"> </w:t>
            </w:r>
          </w:p>
        </w:tc>
        <w:tc>
          <w:tcPr>
            <w:tcW w:w="831" w:type="pct"/>
          </w:tcPr>
          <w:p w14:paraId="2B02A04C" w14:textId="77777777" w:rsidR="00AA2DDF" w:rsidRPr="005A7BEF" w:rsidRDefault="00AA2DDF" w:rsidP="005A7BEF">
            <w:pPr>
              <w:rPr>
                <w:rFonts w:ascii="Arial" w:hAnsi="Arial" w:cs="Arial"/>
              </w:rPr>
            </w:pPr>
          </w:p>
        </w:tc>
        <w:tc>
          <w:tcPr>
            <w:tcW w:w="831" w:type="pct"/>
          </w:tcPr>
          <w:p w14:paraId="4F428705" w14:textId="285048B9" w:rsidR="00AA2DDF" w:rsidRPr="005A7BEF" w:rsidRDefault="00AA2DDF" w:rsidP="005A7BEF">
            <w:pPr>
              <w:rPr>
                <w:rFonts w:ascii="Arial" w:hAnsi="Arial" w:cs="Arial"/>
              </w:rPr>
            </w:pPr>
          </w:p>
        </w:tc>
        <w:tc>
          <w:tcPr>
            <w:tcW w:w="844" w:type="pct"/>
          </w:tcPr>
          <w:p w14:paraId="4642A8ED" w14:textId="77777777" w:rsidR="00AA2DDF" w:rsidRPr="005A7BEF" w:rsidRDefault="00AA2DDF" w:rsidP="005A7BEF">
            <w:pPr>
              <w:rPr>
                <w:rFonts w:ascii="Arial" w:hAnsi="Arial" w:cs="Arial"/>
              </w:rPr>
            </w:pPr>
          </w:p>
        </w:tc>
        <w:tc>
          <w:tcPr>
            <w:tcW w:w="819" w:type="pct"/>
          </w:tcPr>
          <w:p w14:paraId="5B1C96D6" w14:textId="77777777" w:rsidR="00AA2DDF" w:rsidRPr="005A7BEF" w:rsidRDefault="00AA2DDF" w:rsidP="005A7BEF">
            <w:pPr>
              <w:rPr>
                <w:rFonts w:ascii="Arial" w:hAnsi="Arial" w:cs="Arial"/>
              </w:rPr>
            </w:pPr>
          </w:p>
        </w:tc>
        <w:tc>
          <w:tcPr>
            <w:tcW w:w="818" w:type="pct"/>
          </w:tcPr>
          <w:p w14:paraId="06576B56" w14:textId="1B886878" w:rsidR="00AA2DDF" w:rsidRPr="005A7BEF" w:rsidRDefault="00AA2DDF" w:rsidP="005A7BEF">
            <w:pPr>
              <w:rPr>
                <w:rFonts w:ascii="Arial" w:hAnsi="Arial" w:cs="Arial"/>
              </w:rPr>
            </w:pPr>
          </w:p>
        </w:tc>
      </w:tr>
      <w:tr w:rsidR="00AA2DDF" w:rsidRPr="005A7BEF" w14:paraId="0DB2E038" w14:textId="77777777" w:rsidTr="008D4F63">
        <w:tc>
          <w:tcPr>
            <w:tcW w:w="857" w:type="pct"/>
            <w:vAlign w:val="bottom"/>
          </w:tcPr>
          <w:p w14:paraId="4A3FA673" w14:textId="06993647" w:rsidR="00AA2DDF" w:rsidRPr="008D4F63" w:rsidRDefault="00AA2DDF">
            <w:pPr>
              <w:rPr>
                <w:rFonts w:ascii="Arial" w:hAnsi="Arial" w:cs="Arial"/>
                <w:sz w:val="16"/>
                <w:szCs w:val="16"/>
              </w:rPr>
            </w:pPr>
            <w:r w:rsidRPr="008D4F63">
              <w:rPr>
                <w:rFonts w:ascii="Arial" w:hAnsi="Arial" w:cs="Arial"/>
                <w:sz w:val="16"/>
                <w:szCs w:val="16"/>
              </w:rPr>
              <w:t xml:space="preserve">Lanterns/ gas lights </w:t>
            </w:r>
          </w:p>
        </w:tc>
        <w:tc>
          <w:tcPr>
            <w:tcW w:w="831" w:type="pct"/>
          </w:tcPr>
          <w:p w14:paraId="20D39A55" w14:textId="77777777" w:rsidR="00AA2DDF" w:rsidRPr="005A7BEF" w:rsidRDefault="00AA2DDF" w:rsidP="005A7BEF">
            <w:pPr>
              <w:rPr>
                <w:rFonts w:ascii="Arial" w:hAnsi="Arial" w:cs="Arial"/>
              </w:rPr>
            </w:pPr>
          </w:p>
        </w:tc>
        <w:tc>
          <w:tcPr>
            <w:tcW w:w="831" w:type="pct"/>
          </w:tcPr>
          <w:p w14:paraId="06E15D83" w14:textId="1ECC5B34" w:rsidR="00AA2DDF" w:rsidRPr="005A7BEF" w:rsidRDefault="00AA2DDF" w:rsidP="005A7BEF">
            <w:pPr>
              <w:rPr>
                <w:rFonts w:ascii="Arial" w:hAnsi="Arial" w:cs="Arial"/>
              </w:rPr>
            </w:pPr>
          </w:p>
        </w:tc>
        <w:tc>
          <w:tcPr>
            <w:tcW w:w="844" w:type="pct"/>
          </w:tcPr>
          <w:p w14:paraId="0ECD3094" w14:textId="77777777" w:rsidR="00AA2DDF" w:rsidRPr="005A7BEF" w:rsidRDefault="00AA2DDF" w:rsidP="005A7BEF">
            <w:pPr>
              <w:rPr>
                <w:rFonts w:ascii="Arial" w:hAnsi="Arial" w:cs="Arial"/>
              </w:rPr>
            </w:pPr>
          </w:p>
        </w:tc>
        <w:tc>
          <w:tcPr>
            <w:tcW w:w="819" w:type="pct"/>
          </w:tcPr>
          <w:p w14:paraId="3823B5A6" w14:textId="77777777" w:rsidR="00AA2DDF" w:rsidRPr="005A7BEF" w:rsidRDefault="00AA2DDF" w:rsidP="005A7BEF">
            <w:pPr>
              <w:rPr>
                <w:rFonts w:ascii="Arial" w:hAnsi="Arial" w:cs="Arial"/>
              </w:rPr>
            </w:pPr>
          </w:p>
        </w:tc>
        <w:tc>
          <w:tcPr>
            <w:tcW w:w="818" w:type="pct"/>
          </w:tcPr>
          <w:p w14:paraId="70CD43E7" w14:textId="72D38860" w:rsidR="00AA2DDF" w:rsidRPr="005A7BEF" w:rsidRDefault="00AA2DDF" w:rsidP="005A7BEF">
            <w:pPr>
              <w:rPr>
                <w:rFonts w:ascii="Arial" w:hAnsi="Arial" w:cs="Arial"/>
              </w:rPr>
            </w:pPr>
          </w:p>
        </w:tc>
      </w:tr>
      <w:tr w:rsidR="00AA2DDF" w:rsidRPr="005A7BEF" w14:paraId="542840E9" w14:textId="77777777" w:rsidTr="008D4F63">
        <w:tc>
          <w:tcPr>
            <w:tcW w:w="857" w:type="pct"/>
            <w:vAlign w:val="bottom"/>
          </w:tcPr>
          <w:p w14:paraId="52F3BD2E" w14:textId="4C5E31DA" w:rsidR="00AA2DDF" w:rsidRPr="008D4F63" w:rsidRDefault="00AA2DDF">
            <w:pPr>
              <w:rPr>
                <w:rFonts w:ascii="Arial" w:hAnsi="Arial" w:cs="Arial"/>
                <w:sz w:val="16"/>
                <w:szCs w:val="16"/>
              </w:rPr>
            </w:pPr>
            <w:r w:rsidRPr="008D4F63">
              <w:rPr>
                <w:rFonts w:ascii="Arial" w:hAnsi="Arial" w:cs="Arial"/>
                <w:sz w:val="16"/>
                <w:szCs w:val="16"/>
              </w:rPr>
              <w:t xml:space="preserve">Buckets </w:t>
            </w:r>
          </w:p>
        </w:tc>
        <w:tc>
          <w:tcPr>
            <w:tcW w:w="831" w:type="pct"/>
          </w:tcPr>
          <w:p w14:paraId="200480C4" w14:textId="77777777" w:rsidR="00AA2DDF" w:rsidRPr="005A7BEF" w:rsidRDefault="00AA2DDF" w:rsidP="005A7BEF">
            <w:pPr>
              <w:rPr>
                <w:rFonts w:ascii="Arial" w:hAnsi="Arial" w:cs="Arial"/>
              </w:rPr>
            </w:pPr>
          </w:p>
        </w:tc>
        <w:tc>
          <w:tcPr>
            <w:tcW w:w="831" w:type="pct"/>
          </w:tcPr>
          <w:p w14:paraId="6BAD6467" w14:textId="70D46A72" w:rsidR="00AA2DDF" w:rsidRPr="005A7BEF" w:rsidRDefault="00AA2DDF" w:rsidP="005A7BEF">
            <w:pPr>
              <w:rPr>
                <w:rFonts w:ascii="Arial" w:hAnsi="Arial" w:cs="Arial"/>
              </w:rPr>
            </w:pPr>
          </w:p>
        </w:tc>
        <w:tc>
          <w:tcPr>
            <w:tcW w:w="844" w:type="pct"/>
          </w:tcPr>
          <w:p w14:paraId="75F1A353" w14:textId="77777777" w:rsidR="00AA2DDF" w:rsidRPr="005A7BEF" w:rsidRDefault="00AA2DDF" w:rsidP="005A7BEF">
            <w:pPr>
              <w:rPr>
                <w:rFonts w:ascii="Arial" w:hAnsi="Arial" w:cs="Arial"/>
              </w:rPr>
            </w:pPr>
          </w:p>
        </w:tc>
        <w:tc>
          <w:tcPr>
            <w:tcW w:w="819" w:type="pct"/>
          </w:tcPr>
          <w:p w14:paraId="0C2156B9" w14:textId="77777777" w:rsidR="00AA2DDF" w:rsidRPr="005A7BEF" w:rsidRDefault="00AA2DDF" w:rsidP="005A7BEF">
            <w:pPr>
              <w:rPr>
                <w:rFonts w:ascii="Arial" w:hAnsi="Arial" w:cs="Arial"/>
              </w:rPr>
            </w:pPr>
          </w:p>
        </w:tc>
        <w:tc>
          <w:tcPr>
            <w:tcW w:w="818" w:type="pct"/>
          </w:tcPr>
          <w:p w14:paraId="5213942C" w14:textId="4CFC7500" w:rsidR="00AA2DDF" w:rsidRPr="005A7BEF" w:rsidRDefault="00AA2DDF" w:rsidP="005A7BEF">
            <w:pPr>
              <w:rPr>
                <w:rFonts w:ascii="Arial" w:hAnsi="Arial" w:cs="Arial"/>
              </w:rPr>
            </w:pPr>
          </w:p>
        </w:tc>
      </w:tr>
      <w:tr w:rsidR="00AA2DDF" w:rsidRPr="005A7BEF" w14:paraId="00301C4B" w14:textId="77777777" w:rsidTr="008D4F63">
        <w:tc>
          <w:tcPr>
            <w:tcW w:w="857" w:type="pct"/>
            <w:vAlign w:val="bottom"/>
          </w:tcPr>
          <w:p w14:paraId="5219D0B6" w14:textId="4E90513F" w:rsidR="00AA2DDF" w:rsidRPr="008D4F63" w:rsidRDefault="00AA2DDF">
            <w:pPr>
              <w:rPr>
                <w:rFonts w:ascii="Arial" w:hAnsi="Arial" w:cs="Arial"/>
                <w:sz w:val="16"/>
                <w:szCs w:val="16"/>
              </w:rPr>
            </w:pPr>
            <w:r w:rsidRPr="008D4F63">
              <w:rPr>
                <w:rFonts w:ascii="Arial" w:hAnsi="Arial" w:cs="Arial"/>
                <w:sz w:val="16"/>
                <w:szCs w:val="16"/>
              </w:rPr>
              <w:t xml:space="preserve"> Motor-driven lawn mowers</w:t>
            </w:r>
          </w:p>
        </w:tc>
        <w:tc>
          <w:tcPr>
            <w:tcW w:w="831" w:type="pct"/>
          </w:tcPr>
          <w:p w14:paraId="3062D505" w14:textId="77777777" w:rsidR="00AA2DDF" w:rsidRPr="005A7BEF" w:rsidRDefault="00AA2DDF" w:rsidP="005A7BEF">
            <w:pPr>
              <w:rPr>
                <w:rFonts w:ascii="Arial" w:hAnsi="Arial" w:cs="Arial"/>
              </w:rPr>
            </w:pPr>
          </w:p>
        </w:tc>
        <w:tc>
          <w:tcPr>
            <w:tcW w:w="831" w:type="pct"/>
          </w:tcPr>
          <w:p w14:paraId="4368AD55" w14:textId="67CCA1AA" w:rsidR="00AA2DDF" w:rsidRPr="005A7BEF" w:rsidRDefault="00AA2DDF" w:rsidP="005A7BEF">
            <w:pPr>
              <w:rPr>
                <w:rFonts w:ascii="Arial" w:hAnsi="Arial" w:cs="Arial"/>
              </w:rPr>
            </w:pPr>
          </w:p>
        </w:tc>
        <w:tc>
          <w:tcPr>
            <w:tcW w:w="844" w:type="pct"/>
          </w:tcPr>
          <w:p w14:paraId="21CE8034" w14:textId="77777777" w:rsidR="00AA2DDF" w:rsidRPr="005A7BEF" w:rsidRDefault="00AA2DDF" w:rsidP="005A7BEF">
            <w:pPr>
              <w:rPr>
                <w:rFonts w:ascii="Arial" w:hAnsi="Arial" w:cs="Arial"/>
              </w:rPr>
            </w:pPr>
          </w:p>
        </w:tc>
        <w:tc>
          <w:tcPr>
            <w:tcW w:w="819" w:type="pct"/>
          </w:tcPr>
          <w:p w14:paraId="445DDAB2" w14:textId="77777777" w:rsidR="00AA2DDF" w:rsidRPr="005A7BEF" w:rsidRDefault="00AA2DDF" w:rsidP="005A7BEF">
            <w:pPr>
              <w:rPr>
                <w:rFonts w:ascii="Arial" w:hAnsi="Arial" w:cs="Arial"/>
              </w:rPr>
            </w:pPr>
          </w:p>
        </w:tc>
        <w:tc>
          <w:tcPr>
            <w:tcW w:w="818" w:type="pct"/>
          </w:tcPr>
          <w:p w14:paraId="0A191B11" w14:textId="7608A2E3" w:rsidR="00AA2DDF" w:rsidRPr="005A7BEF" w:rsidRDefault="00AA2DDF" w:rsidP="005A7BEF">
            <w:pPr>
              <w:rPr>
                <w:rFonts w:ascii="Arial" w:hAnsi="Arial" w:cs="Arial"/>
              </w:rPr>
            </w:pPr>
          </w:p>
        </w:tc>
      </w:tr>
      <w:tr w:rsidR="00AA2DDF" w:rsidRPr="005A7BEF" w14:paraId="4CACCAB0" w14:textId="77777777" w:rsidTr="008D4F63">
        <w:tc>
          <w:tcPr>
            <w:tcW w:w="857" w:type="pct"/>
            <w:vAlign w:val="bottom"/>
          </w:tcPr>
          <w:p w14:paraId="672BE998" w14:textId="204465B4" w:rsidR="00AA2DDF" w:rsidRPr="008D4F63" w:rsidRDefault="00AA2DDF">
            <w:pPr>
              <w:rPr>
                <w:rFonts w:ascii="Arial" w:hAnsi="Arial" w:cs="Arial"/>
                <w:sz w:val="16"/>
                <w:szCs w:val="16"/>
              </w:rPr>
            </w:pPr>
            <w:r w:rsidRPr="008D4F63">
              <w:rPr>
                <w:rFonts w:ascii="Arial" w:hAnsi="Arial" w:cs="Arial"/>
                <w:sz w:val="16"/>
                <w:szCs w:val="16"/>
              </w:rPr>
              <w:t xml:space="preserve">Electric </w:t>
            </w:r>
            <w:r w:rsidR="00806926">
              <w:rPr>
                <w:rFonts w:ascii="Arial" w:hAnsi="Arial" w:cs="Arial"/>
                <w:sz w:val="16"/>
                <w:szCs w:val="16"/>
              </w:rPr>
              <w:t>p</w:t>
            </w:r>
            <w:r w:rsidRPr="008D4F63">
              <w:rPr>
                <w:rFonts w:ascii="Arial" w:hAnsi="Arial" w:cs="Arial"/>
                <w:sz w:val="16"/>
                <w:szCs w:val="16"/>
              </w:rPr>
              <w:t xml:space="preserve">ower </w:t>
            </w:r>
            <w:r w:rsidR="00806926">
              <w:rPr>
                <w:rFonts w:ascii="Arial" w:hAnsi="Arial" w:cs="Arial"/>
                <w:sz w:val="16"/>
                <w:szCs w:val="16"/>
              </w:rPr>
              <w:t>g</w:t>
            </w:r>
            <w:r w:rsidRPr="008D4F63">
              <w:rPr>
                <w:rFonts w:ascii="Arial" w:hAnsi="Arial" w:cs="Arial"/>
                <w:sz w:val="16"/>
                <w:szCs w:val="16"/>
              </w:rPr>
              <w:t xml:space="preserve">enerators </w:t>
            </w:r>
          </w:p>
        </w:tc>
        <w:tc>
          <w:tcPr>
            <w:tcW w:w="831" w:type="pct"/>
          </w:tcPr>
          <w:p w14:paraId="50CCB18D" w14:textId="77777777" w:rsidR="00AA2DDF" w:rsidRPr="005A7BEF" w:rsidRDefault="00AA2DDF" w:rsidP="005A7BEF">
            <w:pPr>
              <w:rPr>
                <w:rFonts w:ascii="Arial" w:hAnsi="Arial" w:cs="Arial"/>
              </w:rPr>
            </w:pPr>
          </w:p>
        </w:tc>
        <w:tc>
          <w:tcPr>
            <w:tcW w:w="831" w:type="pct"/>
          </w:tcPr>
          <w:p w14:paraId="1AAD60F6" w14:textId="5A92E79F" w:rsidR="00AA2DDF" w:rsidRPr="005A7BEF" w:rsidRDefault="00AA2DDF" w:rsidP="005A7BEF">
            <w:pPr>
              <w:rPr>
                <w:rFonts w:ascii="Arial" w:hAnsi="Arial" w:cs="Arial"/>
              </w:rPr>
            </w:pPr>
          </w:p>
        </w:tc>
        <w:tc>
          <w:tcPr>
            <w:tcW w:w="844" w:type="pct"/>
          </w:tcPr>
          <w:p w14:paraId="086D70B2" w14:textId="77777777" w:rsidR="00AA2DDF" w:rsidRPr="005A7BEF" w:rsidRDefault="00AA2DDF" w:rsidP="005A7BEF">
            <w:pPr>
              <w:rPr>
                <w:rFonts w:ascii="Arial" w:hAnsi="Arial" w:cs="Arial"/>
              </w:rPr>
            </w:pPr>
          </w:p>
        </w:tc>
        <w:tc>
          <w:tcPr>
            <w:tcW w:w="819" w:type="pct"/>
          </w:tcPr>
          <w:p w14:paraId="74F373AB" w14:textId="77777777" w:rsidR="00AA2DDF" w:rsidRPr="005A7BEF" w:rsidRDefault="00AA2DDF" w:rsidP="005A7BEF">
            <w:pPr>
              <w:rPr>
                <w:rFonts w:ascii="Arial" w:hAnsi="Arial" w:cs="Arial"/>
              </w:rPr>
            </w:pPr>
          </w:p>
        </w:tc>
        <w:tc>
          <w:tcPr>
            <w:tcW w:w="818" w:type="pct"/>
          </w:tcPr>
          <w:p w14:paraId="69892066" w14:textId="5F9BBECC" w:rsidR="00AA2DDF" w:rsidRPr="005A7BEF" w:rsidRDefault="00AA2DDF" w:rsidP="005A7BEF">
            <w:pPr>
              <w:rPr>
                <w:rFonts w:ascii="Arial" w:hAnsi="Arial" w:cs="Arial"/>
              </w:rPr>
            </w:pPr>
          </w:p>
        </w:tc>
      </w:tr>
      <w:tr w:rsidR="00AA2DDF" w:rsidRPr="005A7BEF" w14:paraId="2452C267" w14:textId="77777777" w:rsidTr="008D4F63">
        <w:tc>
          <w:tcPr>
            <w:tcW w:w="857" w:type="pct"/>
            <w:vAlign w:val="bottom"/>
          </w:tcPr>
          <w:p w14:paraId="447330AC" w14:textId="0CDC6E62" w:rsidR="00AA2DDF" w:rsidRPr="008D4F63" w:rsidRDefault="00AA2DDF">
            <w:pPr>
              <w:rPr>
                <w:rFonts w:ascii="Arial" w:hAnsi="Arial" w:cs="Arial"/>
                <w:sz w:val="16"/>
                <w:szCs w:val="16"/>
              </w:rPr>
            </w:pPr>
            <w:r w:rsidRPr="008D4F63">
              <w:rPr>
                <w:rFonts w:ascii="Arial" w:hAnsi="Arial" w:cs="Arial"/>
                <w:sz w:val="16"/>
                <w:szCs w:val="16"/>
              </w:rPr>
              <w:t>Cars</w:t>
            </w:r>
            <w:r w:rsidR="0073059C" w:rsidRPr="008D4F63" w:rsidDel="0073059C">
              <w:rPr>
                <w:rFonts w:ascii="Arial" w:hAnsi="Arial" w:cs="Arial"/>
                <w:sz w:val="16"/>
                <w:szCs w:val="16"/>
              </w:rPr>
              <w:t xml:space="preserve"> </w:t>
            </w:r>
          </w:p>
        </w:tc>
        <w:tc>
          <w:tcPr>
            <w:tcW w:w="831" w:type="pct"/>
          </w:tcPr>
          <w:p w14:paraId="219FCD62" w14:textId="77777777" w:rsidR="00AA2DDF" w:rsidRPr="005A7BEF" w:rsidRDefault="00AA2DDF" w:rsidP="005A7BEF">
            <w:pPr>
              <w:rPr>
                <w:rFonts w:ascii="Arial" w:hAnsi="Arial" w:cs="Arial"/>
              </w:rPr>
            </w:pPr>
          </w:p>
        </w:tc>
        <w:tc>
          <w:tcPr>
            <w:tcW w:w="831" w:type="pct"/>
          </w:tcPr>
          <w:p w14:paraId="121F1532" w14:textId="57C4528D" w:rsidR="00AA2DDF" w:rsidRPr="005A7BEF" w:rsidRDefault="00AA2DDF" w:rsidP="005A7BEF">
            <w:pPr>
              <w:rPr>
                <w:rFonts w:ascii="Arial" w:hAnsi="Arial" w:cs="Arial"/>
              </w:rPr>
            </w:pPr>
          </w:p>
        </w:tc>
        <w:tc>
          <w:tcPr>
            <w:tcW w:w="844" w:type="pct"/>
          </w:tcPr>
          <w:p w14:paraId="4D7CE96B" w14:textId="77777777" w:rsidR="00AA2DDF" w:rsidRPr="005A7BEF" w:rsidRDefault="00AA2DDF" w:rsidP="005A7BEF">
            <w:pPr>
              <w:rPr>
                <w:rFonts w:ascii="Arial" w:hAnsi="Arial" w:cs="Arial"/>
              </w:rPr>
            </w:pPr>
          </w:p>
        </w:tc>
        <w:tc>
          <w:tcPr>
            <w:tcW w:w="819" w:type="pct"/>
          </w:tcPr>
          <w:p w14:paraId="0FB9EF3B" w14:textId="77777777" w:rsidR="00AA2DDF" w:rsidRPr="005A7BEF" w:rsidRDefault="00AA2DDF" w:rsidP="005A7BEF">
            <w:pPr>
              <w:rPr>
                <w:rFonts w:ascii="Arial" w:hAnsi="Arial" w:cs="Arial"/>
              </w:rPr>
            </w:pPr>
          </w:p>
        </w:tc>
        <w:tc>
          <w:tcPr>
            <w:tcW w:w="818" w:type="pct"/>
          </w:tcPr>
          <w:p w14:paraId="4C1387EF" w14:textId="3AA965FA" w:rsidR="00AA2DDF" w:rsidRPr="005A7BEF" w:rsidRDefault="00AA2DDF" w:rsidP="005A7BEF">
            <w:pPr>
              <w:rPr>
                <w:rFonts w:ascii="Arial" w:hAnsi="Arial" w:cs="Arial"/>
              </w:rPr>
            </w:pPr>
          </w:p>
        </w:tc>
      </w:tr>
      <w:tr w:rsidR="00AA2DDF" w:rsidRPr="005A7BEF" w14:paraId="236998EF" w14:textId="77777777" w:rsidTr="008D4F63">
        <w:tc>
          <w:tcPr>
            <w:tcW w:w="857" w:type="pct"/>
            <w:vAlign w:val="bottom"/>
          </w:tcPr>
          <w:p w14:paraId="0253BC4B" w14:textId="6C846B5E" w:rsidR="00AA2DDF" w:rsidRPr="008D4F63" w:rsidRDefault="00AA2DDF">
            <w:pPr>
              <w:rPr>
                <w:rFonts w:ascii="Arial" w:hAnsi="Arial" w:cs="Arial"/>
                <w:sz w:val="16"/>
                <w:szCs w:val="16"/>
              </w:rPr>
            </w:pPr>
            <w:r w:rsidRPr="008D4F63">
              <w:rPr>
                <w:rFonts w:ascii="Arial" w:hAnsi="Arial" w:cs="Arial"/>
                <w:sz w:val="16"/>
                <w:szCs w:val="16"/>
              </w:rPr>
              <w:t>Trucks</w:t>
            </w:r>
            <w:r w:rsidR="0073059C">
              <w:rPr>
                <w:rFonts w:ascii="Arial" w:hAnsi="Arial" w:cs="Arial"/>
                <w:sz w:val="16"/>
                <w:szCs w:val="16"/>
              </w:rPr>
              <w:t>=</w:t>
            </w:r>
          </w:p>
        </w:tc>
        <w:tc>
          <w:tcPr>
            <w:tcW w:w="831" w:type="pct"/>
          </w:tcPr>
          <w:p w14:paraId="583B004C" w14:textId="77777777" w:rsidR="00AA2DDF" w:rsidRPr="005A7BEF" w:rsidRDefault="00AA2DDF" w:rsidP="005A7BEF">
            <w:pPr>
              <w:rPr>
                <w:rFonts w:ascii="Arial" w:hAnsi="Arial" w:cs="Arial"/>
              </w:rPr>
            </w:pPr>
          </w:p>
        </w:tc>
        <w:tc>
          <w:tcPr>
            <w:tcW w:w="831" w:type="pct"/>
          </w:tcPr>
          <w:p w14:paraId="616B4D81" w14:textId="0A96DA22" w:rsidR="00AA2DDF" w:rsidRPr="005A7BEF" w:rsidRDefault="00AA2DDF" w:rsidP="005A7BEF">
            <w:pPr>
              <w:rPr>
                <w:rFonts w:ascii="Arial" w:hAnsi="Arial" w:cs="Arial"/>
              </w:rPr>
            </w:pPr>
          </w:p>
        </w:tc>
        <w:tc>
          <w:tcPr>
            <w:tcW w:w="844" w:type="pct"/>
          </w:tcPr>
          <w:p w14:paraId="6C8939E9" w14:textId="77777777" w:rsidR="00AA2DDF" w:rsidRPr="005A7BEF" w:rsidRDefault="00AA2DDF" w:rsidP="005A7BEF">
            <w:pPr>
              <w:rPr>
                <w:rFonts w:ascii="Arial" w:hAnsi="Arial" w:cs="Arial"/>
              </w:rPr>
            </w:pPr>
          </w:p>
        </w:tc>
        <w:tc>
          <w:tcPr>
            <w:tcW w:w="819" w:type="pct"/>
          </w:tcPr>
          <w:p w14:paraId="1486DE77" w14:textId="77777777" w:rsidR="00AA2DDF" w:rsidRPr="005A7BEF" w:rsidRDefault="00AA2DDF" w:rsidP="005A7BEF">
            <w:pPr>
              <w:rPr>
                <w:rFonts w:ascii="Arial" w:hAnsi="Arial" w:cs="Arial"/>
              </w:rPr>
            </w:pPr>
          </w:p>
        </w:tc>
        <w:tc>
          <w:tcPr>
            <w:tcW w:w="818" w:type="pct"/>
          </w:tcPr>
          <w:p w14:paraId="677F8DA3" w14:textId="6B1B61E1" w:rsidR="00AA2DDF" w:rsidRPr="005A7BEF" w:rsidRDefault="00AA2DDF" w:rsidP="005A7BEF">
            <w:pPr>
              <w:rPr>
                <w:rFonts w:ascii="Arial" w:hAnsi="Arial" w:cs="Arial"/>
              </w:rPr>
            </w:pPr>
          </w:p>
        </w:tc>
      </w:tr>
      <w:tr w:rsidR="00AA2DDF" w:rsidRPr="005A7BEF" w14:paraId="3764A2E5" w14:textId="77777777" w:rsidTr="008D4F63">
        <w:tc>
          <w:tcPr>
            <w:tcW w:w="857" w:type="pct"/>
            <w:vAlign w:val="bottom"/>
          </w:tcPr>
          <w:p w14:paraId="275DFCD7" w14:textId="09869E67" w:rsidR="00AA2DDF" w:rsidRPr="008D4F63" w:rsidRDefault="00806926">
            <w:pPr>
              <w:rPr>
                <w:rFonts w:ascii="Arial" w:hAnsi="Arial" w:cs="Arial"/>
                <w:sz w:val="16"/>
                <w:szCs w:val="16"/>
              </w:rPr>
            </w:pPr>
            <w:r>
              <w:rPr>
                <w:rFonts w:ascii="Arial" w:hAnsi="Arial" w:cs="Arial"/>
                <w:sz w:val="16"/>
                <w:szCs w:val="16"/>
              </w:rPr>
              <w:t>M</w:t>
            </w:r>
            <w:r w:rsidR="00AA2DDF" w:rsidRPr="008D4F63">
              <w:rPr>
                <w:rFonts w:ascii="Arial" w:hAnsi="Arial" w:cs="Arial"/>
                <w:sz w:val="16"/>
                <w:szCs w:val="16"/>
              </w:rPr>
              <w:t xml:space="preserve">usical instruments </w:t>
            </w:r>
          </w:p>
        </w:tc>
        <w:tc>
          <w:tcPr>
            <w:tcW w:w="831" w:type="pct"/>
          </w:tcPr>
          <w:p w14:paraId="65CB02B8" w14:textId="77777777" w:rsidR="00AA2DDF" w:rsidRPr="005A7BEF" w:rsidRDefault="00AA2DDF" w:rsidP="005A7BEF">
            <w:pPr>
              <w:rPr>
                <w:rFonts w:ascii="Arial" w:hAnsi="Arial" w:cs="Arial"/>
              </w:rPr>
            </w:pPr>
          </w:p>
        </w:tc>
        <w:tc>
          <w:tcPr>
            <w:tcW w:w="831" w:type="pct"/>
          </w:tcPr>
          <w:p w14:paraId="5BB98CC9" w14:textId="6A875B6B" w:rsidR="00AA2DDF" w:rsidRPr="005A7BEF" w:rsidRDefault="00AA2DDF" w:rsidP="005A7BEF">
            <w:pPr>
              <w:rPr>
                <w:rFonts w:ascii="Arial" w:hAnsi="Arial" w:cs="Arial"/>
              </w:rPr>
            </w:pPr>
          </w:p>
        </w:tc>
        <w:tc>
          <w:tcPr>
            <w:tcW w:w="844" w:type="pct"/>
          </w:tcPr>
          <w:p w14:paraId="785ADC33" w14:textId="77777777" w:rsidR="00AA2DDF" w:rsidRPr="005A7BEF" w:rsidRDefault="00AA2DDF" w:rsidP="005A7BEF">
            <w:pPr>
              <w:rPr>
                <w:rFonts w:ascii="Arial" w:hAnsi="Arial" w:cs="Arial"/>
              </w:rPr>
            </w:pPr>
          </w:p>
        </w:tc>
        <w:tc>
          <w:tcPr>
            <w:tcW w:w="819" w:type="pct"/>
          </w:tcPr>
          <w:p w14:paraId="50EE93C4" w14:textId="77777777" w:rsidR="00AA2DDF" w:rsidRPr="005A7BEF" w:rsidRDefault="00AA2DDF" w:rsidP="005A7BEF">
            <w:pPr>
              <w:rPr>
                <w:rFonts w:ascii="Arial" w:hAnsi="Arial" w:cs="Arial"/>
              </w:rPr>
            </w:pPr>
          </w:p>
        </w:tc>
        <w:tc>
          <w:tcPr>
            <w:tcW w:w="818" w:type="pct"/>
          </w:tcPr>
          <w:p w14:paraId="50BE80EB" w14:textId="15113A19" w:rsidR="00AA2DDF" w:rsidRPr="005A7BEF" w:rsidRDefault="00AA2DDF" w:rsidP="005A7BEF">
            <w:pPr>
              <w:rPr>
                <w:rFonts w:ascii="Arial" w:hAnsi="Arial" w:cs="Arial"/>
              </w:rPr>
            </w:pPr>
          </w:p>
        </w:tc>
      </w:tr>
      <w:tr w:rsidR="00AA2DDF" w:rsidRPr="005A7BEF" w14:paraId="001F2970" w14:textId="77777777" w:rsidTr="008D4F63">
        <w:tc>
          <w:tcPr>
            <w:tcW w:w="857" w:type="pct"/>
            <w:vAlign w:val="bottom"/>
          </w:tcPr>
          <w:p w14:paraId="3AD03AF9" w14:textId="614FC4EA" w:rsidR="00AA2DDF" w:rsidRPr="008D4F63" w:rsidRDefault="00AA2DDF">
            <w:pPr>
              <w:rPr>
                <w:rFonts w:ascii="Arial" w:hAnsi="Arial" w:cs="Arial"/>
                <w:sz w:val="16"/>
                <w:szCs w:val="16"/>
              </w:rPr>
            </w:pPr>
            <w:r w:rsidRPr="008D4F63">
              <w:rPr>
                <w:rFonts w:ascii="Arial" w:hAnsi="Arial" w:cs="Arial"/>
                <w:sz w:val="16"/>
                <w:szCs w:val="16"/>
              </w:rPr>
              <w:t>Game cards (chess, ludo, etc</w:t>
            </w:r>
            <w:r w:rsidR="0073059C">
              <w:rPr>
                <w:rFonts w:ascii="Arial" w:hAnsi="Arial" w:cs="Arial"/>
                <w:sz w:val="16"/>
                <w:szCs w:val="16"/>
              </w:rPr>
              <w:t>.</w:t>
            </w:r>
            <w:r w:rsidRPr="008D4F63">
              <w:rPr>
                <w:rFonts w:ascii="Arial" w:hAnsi="Arial" w:cs="Arial"/>
                <w:sz w:val="16"/>
                <w:szCs w:val="16"/>
              </w:rPr>
              <w:t xml:space="preserve">) </w:t>
            </w:r>
          </w:p>
        </w:tc>
        <w:tc>
          <w:tcPr>
            <w:tcW w:w="831" w:type="pct"/>
          </w:tcPr>
          <w:p w14:paraId="43D997F4" w14:textId="77777777" w:rsidR="00AA2DDF" w:rsidRPr="005A7BEF" w:rsidRDefault="00AA2DDF" w:rsidP="005A7BEF">
            <w:pPr>
              <w:rPr>
                <w:rFonts w:ascii="Arial" w:hAnsi="Arial" w:cs="Arial"/>
              </w:rPr>
            </w:pPr>
          </w:p>
        </w:tc>
        <w:tc>
          <w:tcPr>
            <w:tcW w:w="831" w:type="pct"/>
          </w:tcPr>
          <w:p w14:paraId="61732AB0" w14:textId="3834276F" w:rsidR="00AA2DDF" w:rsidRPr="005A7BEF" w:rsidRDefault="00AA2DDF" w:rsidP="005A7BEF">
            <w:pPr>
              <w:rPr>
                <w:rFonts w:ascii="Arial" w:hAnsi="Arial" w:cs="Arial"/>
              </w:rPr>
            </w:pPr>
          </w:p>
        </w:tc>
        <w:tc>
          <w:tcPr>
            <w:tcW w:w="844" w:type="pct"/>
          </w:tcPr>
          <w:p w14:paraId="1A397FAD" w14:textId="77777777" w:rsidR="00AA2DDF" w:rsidRPr="005A7BEF" w:rsidRDefault="00AA2DDF" w:rsidP="005A7BEF">
            <w:pPr>
              <w:rPr>
                <w:rFonts w:ascii="Arial" w:hAnsi="Arial" w:cs="Arial"/>
              </w:rPr>
            </w:pPr>
          </w:p>
        </w:tc>
        <w:tc>
          <w:tcPr>
            <w:tcW w:w="819" w:type="pct"/>
          </w:tcPr>
          <w:p w14:paraId="1C7F2BF5" w14:textId="77777777" w:rsidR="00AA2DDF" w:rsidRPr="005A7BEF" w:rsidRDefault="00AA2DDF" w:rsidP="005A7BEF">
            <w:pPr>
              <w:rPr>
                <w:rFonts w:ascii="Arial" w:hAnsi="Arial" w:cs="Arial"/>
              </w:rPr>
            </w:pPr>
          </w:p>
        </w:tc>
        <w:tc>
          <w:tcPr>
            <w:tcW w:w="818" w:type="pct"/>
          </w:tcPr>
          <w:p w14:paraId="2AE3CC3E" w14:textId="6BA7B95E" w:rsidR="00AA2DDF" w:rsidRPr="005A7BEF" w:rsidRDefault="00AA2DDF" w:rsidP="005A7BEF">
            <w:pPr>
              <w:rPr>
                <w:rFonts w:ascii="Arial" w:hAnsi="Arial" w:cs="Arial"/>
              </w:rPr>
            </w:pPr>
          </w:p>
        </w:tc>
      </w:tr>
      <w:tr w:rsidR="00AA2DDF" w:rsidRPr="005A7BEF" w14:paraId="27B8FF6F" w14:textId="77777777" w:rsidTr="008D4F63">
        <w:tc>
          <w:tcPr>
            <w:tcW w:w="857" w:type="pct"/>
            <w:vAlign w:val="bottom"/>
          </w:tcPr>
          <w:p w14:paraId="79EB58FE" w14:textId="1E05E7A2" w:rsidR="00AA2DDF" w:rsidRPr="008D4F63" w:rsidRDefault="00AA2DDF">
            <w:pPr>
              <w:rPr>
                <w:rFonts w:ascii="Arial" w:hAnsi="Arial" w:cs="Arial"/>
                <w:sz w:val="16"/>
                <w:szCs w:val="16"/>
              </w:rPr>
            </w:pPr>
            <w:r w:rsidRPr="008D4F63">
              <w:rPr>
                <w:rFonts w:ascii="Arial" w:hAnsi="Arial" w:cs="Arial"/>
                <w:sz w:val="16"/>
                <w:szCs w:val="16"/>
              </w:rPr>
              <w:t xml:space="preserve">Toys </w:t>
            </w:r>
          </w:p>
        </w:tc>
        <w:tc>
          <w:tcPr>
            <w:tcW w:w="831" w:type="pct"/>
          </w:tcPr>
          <w:p w14:paraId="64A2D70B" w14:textId="77777777" w:rsidR="00AA2DDF" w:rsidRPr="005A7BEF" w:rsidRDefault="00AA2DDF" w:rsidP="005A7BEF">
            <w:pPr>
              <w:rPr>
                <w:rFonts w:ascii="Arial" w:hAnsi="Arial" w:cs="Arial"/>
              </w:rPr>
            </w:pPr>
          </w:p>
        </w:tc>
        <w:tc>
          <w:tcPr>
            <w:tcW w:w="831" w:type="pct"/>
          </w:tcPr>
          <w:p w14:paraId="54C1FC7C" w14:textId="0DA74230" w:rsidR="00AA2DDF" w:rsidRPr="005A7BEF" w:rsidRDefault="00AA2DDF" w:rsidP="005A7BEF">
            <w:pPr>
              <w:rPr>
                <w:rFonts w:ascii="Arial" w:hAnsi="Arial" w:cs="Arial"/>
              </w:rPr>
            </w:pPr>
          </w:p>
        </w:tc>
        <w:tc>
          <w:tcPr>
            <w:tcW w:w="844" w:type="pct"/>
          </w:tcPr>
          <w:p w14:paraId="310016C3" w14:textId="77777777" w:rsidR="00AA2DDF" w:rsidRPr="005A7BEF" w:rsidRDefault="00AA2DDF" w:rsidP="005A7BEF">
            <w:pPr>
              <w:rPr>
                <w:rFonts w:ascii="Arial" w:hAnsi="Arial" w:cs="Arial"/>
              </w:rPr>
            </w:pPr>
          </w:p>
        </w:tc>
        <w:tc>
          <w:tcPr>
            <w:tcW w:w="819" w:type="pct"/>
          </w:tcPr>
          <w:p w14:paraId="2D4ED85A" w14:textId="77777777" w:rsidR="00AA2DDF" w:rsidRPr="005A7BEF" w:rsidRDefault="00AA2DDF" w:rsidP="005A7BEF">
            <w:pPr>
              <w:rPr>
                <w:rFonts w:ascii="Arial" w:hAnsi="Arial" w:cs="Arial"/>
              </w:rPr>
            </w:pPr>
          </w:p>
        </w:tc>
        <w:tc>
          <w:tcPr>
            <w:tcW w:w="818" w:type="pct"/>
          </w:tcPr>
          <w:p w14:paraId="6B75F806" w14:textId="55C6238E" w:rsidR="00AA2DDF" w:rsidRPr="005A7BEF" w:rsidRDefault="00AA2DDF" w:rsidP="005A7BEF">
            <w:pPr>
              <w:rPr>
                <w:rFonts w:ascii="Arial" w:hAnsi="Arial" w:cs="Arial"/>
              </w:rPr>
            </w:pPr>
          </w:p>
        </w:tc>
      </w:tr>
      <w:tr w:rsidR="00AA2DDF" w:rsidRPr="005A7BEF" w14:paraId="42A6DEE1" w14:textId="77777777" w:rsidTr="008D4F63">
        <w:tc>
          <w:tcPr>
            <w:tcW w:w="857" w:type="pct"/>
            <w:vAlign w:val="bottom"/>
          </w:tcPr>
          <w:p w14:paraId="20065BE1" w14:textId="5F4E25A7" w:rsidR="00AA2DDF" w:rsidRPr="008D4F63" w:rsidRDefault="00AA2DDF">
            <w:pPr>
              <w:rPr>
                <w:rFonts w:ascii="Arial" w:hAnsi="Arial" w:cs="Arial"/>
                <w:sz w:val="16"/>
                <w:szCs w:val="16"/>
              </w:rPr>
            </w:pPr>
            <w:r w:rsidRPr="008D4F63">
              <w:rPr>
                <w:rFonts w:ascii="Arial" w:hAnsi="Arial" w:cs="Arial"/>
                <w:sz w:val="16"/>
                <w:szCs w:val="16"/>
              </w:rPr>
              <w:t xml:space="preserve">Cutlery/ </w:t>
            </w:r>
            <w:r w:rsidR="0073059C">
              <w:rPr>
                <w:rFonts w:ascii="Arial" w:hAnsi="Arial" w:cs="Arial"/>
                <w:sz w:val="16"/>
                <w:szCs w:val="16"/>
              </w:rPr>
              <w:t>u</w:t>
            </w:r>
            <w:r w:rsidRPr="008D4F63">
              <w:rPr>
                <w:rFonts w:ascii="Arial" w:hAnsi="Arial" w:cs="Arial"/>
                <w:sz w:val="16"/>
                <w:szCs w:val="16"/>
              </w:rPr>
              <w:t xml:space="preserve">tensils </w:t>
            </w:r>
          </w:p>
        </w:tc>
        <w:tc>
          <w:tcPr>
            <w:tcW w:w="831" w:type="pct"/>
          </w:tcPr>
          <w:p w14:paraId="3FFCE615" w14:textId="77777777" w:rsidR="00AA2DDF" w:rsidRPr="005A7BEF" w:rsidRDefault="00AA2DDF" w:rsidP="005A7BEF">
            <w:pPr>
              <w:rPr>
                <w:rFonts w:ascii="Arial" w:hAnsi="Arial" w:cs="Arial"/>
              </w:rPr>
            </w:pPr>
          </w:p>
        </w:tc>
        <w:tc>
          <w:tcPr>
            <w:tcW w:w="831" w:type="pct"/>
          </w:tcPr>
          <w:p w14:paraId="2EFF9ACF" w14:textId="5620B642" w:rsidR="00AA2DDF" w:rsidRPr="005A7BEF" w:rsidRDefault="00AA2DDF" w:rsidP="005A7BEF">
            <w:pPr>
              <w:rPr>
                <w:rFonts w:ascii="Arial" w:hAnsi="Arial" w:cs="Arial"/>
              </w:rPr>
            </w:pPr>
          </w:p>
        </w:tc>
        <w:tc>
          <w:tcPr>
            <w:tcW w:w="844" w:type="pct"/>
          </w:tcPr>
          <w:p w14:paraId="1EE2C966" w14:textId="77777777" w:rsidR="00AA2DDF" w:rsidRPr="005A7BEF" w:rsidRDefault="00AA2DDF" w:rsidP="005A7BEF">
            <w:pPr>
              <w:rPr>
                <w:rFonts w:ascii="Arial" w:hAnsi="Arial" w:cs="Arial"/>
              </w:rPr>
            </w:pPr>
          </w:p>
        </w:tc>
        <w:tc>
          <w:tcPr>
            <w:tcW w:w="819" w:type="pct"/>
          </w:tcPr>
          <w:p w14:paraId="4A918991" w14:textId="77777777" w:rsidR="00AA2DDF" w:rsidRPr="005A7BEF" w:rsidRDefault="00AA2DDF" w:rsidP="005A7BEF">
            <w:pPr>
              <w:rPr>
                <w:rFonts w:ascii="Arial" w:hAnsi="Arial" w:cs="Arial"/>
              </w:rPr>
            </w:pPr>
          </w:p>
        </w:tc>
        <w:tc>
          <w:tcPr>
            <w:tcW w:w="818" w:type="pct"/>
          </w:tcPr>
          <w:p w14:paraId="7D550B7E" w14:textId="44CEBF66" w:rsidR="00AA2DDF" w:rsidRPr="005A7BEF" w:rsidRDefault="00AA2DDF" w:rsidP="005A7BEF">
            <w:pPr>
              <w:rPr>
                <w:rFonts w:ascii="Arial" w:hAnsi="Arial" w:cs="Arial"/>
              </w:rPr>
            </w:pPr>
          </w:p>
        </w:tc>
      </w:tr>
      <w:tr w:rsidR="00AA2DDF" w:rsidRPr="005A7BEF" w14:paraId="3F50EFAE" w14:textId="77777777" w:rsidTr="008D4F63">
        <w:tc>
          <w:tcPr>
            <w:tcW w:w="857" w:type="pct"/>
            <w:vAlign w:val="bottom"/>
          </w:tcPr>
          <w:p w14:paraId="30ED5F3E" w14:textId="39D9E25D" w:rsidR="00AA2DDF" w:rsidRPr="008D4F63" w:rsidRDefault="00AA2DDF">
            <w:pPr>
              <w:rPr>
                <w:rFonts w:ascii="Arial" w:hAnsi="Arial" w:cs="Arial"/>
                <w:sz w:val="16"/>
                <w:szCs w:val="16"/>
              </w:rPr>
            </w:pPr>
            <w:r w:rsidRPr="008D4F63">
              <w:rPr>
                <w:rFonts w:ascii="Arial" w:hAnsi="Arial" w:cs="Arial"/>
                <w:sz w:val="16"/>
                <w:szCs w:val="16"/>
              </w:rPr>
              <w:t xml:space="preserve">Cups and plates </w:t>
            </w:r>
          </w:p>
        </w:tc>
        <w:tc>
          <w:tcPr>
            <w:tcW w:w="831" w:type="pct"/>
          </w:tcPr>
          <w:p w14:paraId="5B441BFE" w14:textId="77777777" w:rsidR="00AA2DDF" w:rsidRPr="005A7BEF" w:rsidRDefault="00AA2DDF" w:rsidP="005A7BEF">
            <w:pPr>
              <w:rPr>
                <w:rFonts w:ascii="Arial" w:hAnsi="Arial" w:cs="Arial"/>
              </w:rPr>
            </w:pPr>
          </w:p>
        </w:tc>
        <w:tc>
          <w:tcPr>
            <w:tcW w:w="831" w:type="pct"/>
          </w:tcPr>
          <w:p w14:paraId="1D6B9E39" w14:textId="641380E1" w:rsidR="00AA2DDF" w:rsidRPr="005A7BEF" w:rsidRDefault="00AA2DDF" w:rsidP="005A7BEF">
            <w:pPr>
              <w:rPr>
                <w:rFonts w:ascii="Arial" w:hAnsi="Arial" w:cs="Arial"/>
              </w:rPr>
            </w:pPr>
          </w:p>
        </w:tc>
        <w:tc>
          <w:tcPr>
            <w:tcW w:w="844" w:type="pct"/>
          </w:tcPr>
          <w:p w14:paraId="44A1BC3C" w14:textId="77777777" w:rsidR="00AA2DDF" w:rsidRPr="005A7BEF" w:rsidRDefault="00AA2DDF" w:rsidP="005A7BEF">
            <w:pPr>
              <w:rPr>
                <w:rFonts w:ascii="Arial" w:hAnsi="Arial" w:cs="Arial"/>
              </w:rPr>
            </w:pPr>
          </w:p>
        </w:tc>
        <w:tc>
          <w:tcPr>
            <w:tcW w:w="819" w:type="pct"/>
          </w:tcPr>
          <w:p w14:paraId="4C460351" w14:textId="77777777" w:rsidR="00AA2DDF" w:rsidRPr="005A7BEF" w:rsidRDefault="00AA2DDF" w:rsidP="005A7BEF">
            <w:pPr>
              <w:rPr>
                <w:rFonts w:ascii="Arial" w:hAnsi="Arial" w:cs="Arial"/>
              </w:rPr>
            </w:pPr>
          </w:p>
        </w:tc>
        <w:tc>
          <w:tcPr>
            <w:tcW w:w="818" w:type="pct"/>
          </w:tcPr>
          <w:p w14:paraId="0BBF273C" w14:textId="4C574D87" w:rsidR="00AA2DDF" w:rsidRPr="005A7BEF" w:rsidRDefault="00AA2DDF" w:rsidP="005A7BEF">
            <w:pPr>
              <w:rPr>
                <w:rFonts w:ascii="Arial" w:hAnsi="Arial" w:cs="Arial"/>
              </w:rPr>
            </w:pPr>
          </w:p>
        </w:tc>
      </w:tr>
      <w:tr w:rsidR="00AA2DDF" w:rsidRPr="005A7BEF" w14:paraId="12672224" w14:textId="77777777" w:rsidTr="008D4F63">
        <w:tc>
          <w:tcPr>
            <w:tcW w:w="857" w:type="pct"/>
            <w:vAlign w:val="bottom"/>
          </w:tcPr>
          <w:p w14:paraId="4C0DD316" w14:textId="5066680B" w:rsidR="00AA2DDF" w:rsidRPr="008D4F63" w:rsidRDefault="00AA2DDF">
            <w:pPr>
              <w:rPr>
                <w:rFonts w:ascii="Arial" w:hAnsi="Arial" w:cs="Arial"/>
                <w:sz w:val="16"/>
                <w:szCs w:val="16"/>
              </w:rPr>
            </w:pPr>
            <w:r w:rsidRPr="008D4F63">
              <w:rPr>
                <w:rFonts w:ascii="Arial" w:hAnsi="Arial" w:cs="Arial"/>
                <w:sz w:val="16"/>
                <w:szCs w:val="16"/>
              </w:rPr>
              <w:t xml:space="preserve">Torches </w:t>
            </w:r>
          </w:p>
        </w:tc>
        <w:tc>
          <w:tcPr>
            <w:tcW w:w="831" w:type="pct"/>
          </w:tcPr>
          <w:p w14:paraId="20E81CE2" w14:textId="77777777" w:rsidR="00AA2DDF" w:rsidRPr="005A7BEF" w:rsidRDefault="00AA2DDF" w:rsidP="005A7BEF">
            <w:pPr>
              <w:rPr>
                <w:rFonts w:ascii="Arial" w:hAnsi="Arial" w:cs="Arial"/>
              </w:rPr>
            </w:pPr>
          </w:p>
        </w:tc>
        <w:tc>
          <w:tcPr>
            <w:tcW w:w="831" w:type="pct"/>
          </w:tcPr>
          <w:p w14:paraId="4967CC3B" w14:textId="5EF2BA76" w:rsidR="00AA2DDF" w:rsidRPr="005A7BEF" w:rsidRDefault="00AA2DDF" w:rsidP="005A7BEF">
            <w:pPr>
              <w:rPr>
                <w:rFonts w:ascii="Arial" w:hAnsi="Arial" w:cs="Arial"/>
              </w:rPr>
            </w:pPr>
          </w:p>
        </w:tc>
        <w:tc>
          <w:tcPr>
            <w:tcW w:w="844" w:type="pct"/>
          </w:tcPr>
          <w:p w14:paraId="2E12DA16" w14:textId="77777777" w:rsidR="00AA2DDF" w:rsidRPr="005A7BEF" w:rsidRDefault="00AA2DDF" w:rsidP="005A7BEF">
            <w:pPr>
              <w:rPr>
                <w:rFonts w:ascii="Arial" w:hAnsi="Arial" w:cs="Arial"/>
              </w:rPr>
            </w:pPr>
          </w:p>
        </w:tc>
        <w:tc>
          <w:tcPr>
            <w:tcW w:w="819" w:type="pct"/>
          </w:tcPr>
          <w:p w14:paraId="79EAFABC" w14:textId="77777777" w:rsidR="00AA2DDF" w:rsidRPr="005A7BEF" w:rsidRDefault="00AA2DDF" w:rsidP="005A7BEF">
            <w:pPr>
              <w:rPr>
                <w:rFonts w:ascii="Arial" w:hAnsi="Arial" w:cs="Arial"/>
              </w:rPr>
            </w:pPr>
          </w:p>
        </w:tc>
        <w:tc>
          <w:tcPr>
            <w:tcW w:w="818" w:type="pct"/>
          </w:tcPr>
          <w:p w14:paraId="244551FD" w14:textId="34FA1B02" w:rsidR="00AA2DDF" w:rsidRPr="005A7BEF" w:rsidRDefault="00AA2DDF" w:rsidP="005A7BEF">
            <w:pPr>
              <w:rPr>
                <w:rFonts w:ascii="Arial" w:hAnsi="Arial" w:cs="Arial"/>
              </w:rPr>
            </w:pPr>
          </w:p>
        </w:tc>
      </w:tr>
      <w:tr w:rsidR="00AA2DDF" w:rsidRPr="005A7BEF" w14:paraId="38B85DCC" w14:textId="77777777" w:rsidTr="008D4F63">
        <w:tc>
          <w:tcPr>
            <w:tcW w:w="857" w:type="pct"/>
            <w:vAlign w:val="bottom"/>
          </w:tcPr>
          <w:p w14:paraId="62746CE0" w14:textId="69133311" w:rsidR="00AA2DDF" w:rsidRPr="008D4F63" w:rsidRDefault="00AA2DDF">
            <w:pPr>
              <w:rPr>
                <w:rFonts w:ascii="Arial" w:hAnsi="Arial" w:cs="Arial"/>
                <w:sz w:val="16"/>
                <w:szCs w:val="16"/>
              </w:rPr>
            </w:pPr>
            <w:r w:rsidRPr="008D4F63">
              <w:rPr>
                <w:rFonts w:ascii="Arial" w:hAnsi="Arial" w:cs="Arial"/>
                <w:sz w:val="16"/>
                <w:szCs w:val="16"/>
              </w:rPr>
              <w:t xml:space="preserve">Land plots (non-farm and non-housing) </w:t>
            </w:r>
          </w:p>
        </w:tc>
        <w:tc>
          <w:tcPr>
            <w:tcW w:w="831" w:type="pct"/>
          </w:tcPr>
          <w:p w14:paraId="7BCE24D0" w14:textId="77777777" w:rsidR="00AA2DDF" w:rsidRPr="005A7BEF" w:rsidRDefault="00AA2DDF" w:rsidP="005A7BEF">
            <w:pPr>
              <w:rPr>
                <w:rFonts w:ascii="Arial" w:hAnsi="Arial" w:cs="Arial"/>
              </w:rPr>
            </w:pPr>
          </w:p>
        </w:tc>
        <w:tc>
          <w:tcPr>
            <w:tcW w:w="831" w:type="pct"/>
          </w:tcPr>
          <w:p w14:paraId="2781B54D" w14:textId="03A8BFAE" w:rsidR="00AA2DDF" w:rsidRPr="005A7BEF" w:rsidRDefault="00AA2DDF" w:rsidP="005A7BEF">
            <w:pPr>
              <w:rPr>
                <w:rFonts w:ascii="Arial" w:hAnsi="Arial" w:cs="Arial"/>
              </w:rPr>
            </w:pPr>
          </w:p>
        </w:tc>
        <w:tc>
          <w:tcPr>
            <w:tcW w:w="844" w:type="pct"/>
          </w:tcPr>
          <w:p w14:paraId="36152257" w14:textId="77777777" w:rsidR="00AA2DDF" w:rsidRPr="005A7BEF" w:rsidRDefault="00AA2DDF" w:rsidP="005A7BEF">
            <w:pPr>
              <w:rPr>
                <w:rFonts w:ascii="Arial" w:hAnsi="Arial" w:cs="Arial"/>
              </w:rPr>
            </w:pPr>
          </w:p>
        </w:tc>
        <w:tc>
          <w:tcPr>
            <w:tcW w:w="819" w:type="pct"/>
          </w:tcPr>
          <w:p w14:paraId="4BC4F340" w14:textId="77777777" w:rsidR="00AA2DDF" w:rsidRPr="005A7BEF" w:rsidRDefault="00AA2DDF" w:rsidP="005A7BEF">
            <w:pPr>
              <w:rPr>
                <w:rFonts w:ascii="Arial" w:hAnsi="Arial" w:cs="Arial"/>
              </w:rPr>
            </w:pPr>
          </w:p>
        </w:tc>
        <w:tc>
          <w:tcPr>
            <w:tcW w:w="818" w:type="pct"/>
          </w:tcPr>
          <w:p w14:paraId="63D33580" w14:textId="46A1E46D" w:rsidR="00AA2DDF" w:rsidRPr="005A7BEF" w:rsidRDefault="00AA2DDF" w:rsidP="005A7BEF">
            <w:pPr>
              <w:rPr>
                <w:rFonts w:ascii="Arial" w:hAnsi="Arial" w:cs="Arial"/>
              </w:rPr>
            </w:pPr>
          </w:p>
        </w:tc>
      </w:tr>
      <w:tr w:rsidR="00AA2DDF" w:rsidRPr="005A7BEF" w14:paraId="5BC1A1FF" w14:textId="77777777" w:rsidTr="008D4F63">
        <w:tc>
          <w:tcPr>
            <w:tcW w:w="857" w:type="pct"/>
            <w:vAlign w:val="bottom"/>
          </w:tcPr>
          <w:p w14:paraId="0F0615AC" w14:textId="776E8B7A" w:rsidR="00AA2DDF" w:rsidRPr="008D4F63" w:rsidRDefault="00AA2DDF">
            <w:pPr>
              <w:rPr>
                <w:rFonts w:ascii="Arial" w:hAnsi="Arial" w:cs="Arial"/>
                <w:sz w:val="16"/>
                <w:szCs w:val="16"/>
              </w:rPr>
            </w:pPr>
            <w:r w:rsidRPr="008D4F63">
              <w:rPr>
                <w:rFonts w:ascii="Arial" w:hAnsi="Arial" w:cs="Arial"/>
                <w:sz w:val="16"/>
                <w:szCs w:val="16"/>
              </w:rPr>
              <w:t xml:space="preserve">Land plots (housing) </w:t>
            </w:r>
          </w:p>
        </w:tc>
        <w:tc>
          <w:tcPr>
            <w:tcW w:w="831" w:type="pct"/>
          </w:tcPr>
          <w:p w14:paraId="49E9553E" w14:textId="77777777" w:rsidR="00AA2DDF" w:rsidRPr="005A7BEF" w:rsidRDefault="00AA2DDF" w:rsidP="005A7BEF">
            <w:pPr>
              <w:rPr>
                <w:rFonts w:ascii="Arial" w:hAnsi="Arial" w:cs="Arial"/>
              </w:rPr>
            </w:pPr>
          </w:p>
        </w:tc>
        <w:tc>
          <w:tcPr>
            <w:tcW w:w="831" w:type="pct"/>
          </w:tcPr>
          <w:p w14:paraId="777A2CA4" w14:textId="2E673F04" w:rsidR="00AA2DDF" w:rsidRPr="005A7BEF" w:rsidRDefault="00AA2DDF" w:rsidP="005A7BEF">
            <w:pPr>
              <w:rPr>
                <w:rFonts w:ascii="Arial" w:hAnsi="Arial" w:cs="Arial"/>
              </w:rPr>
            </w:pPr>
          </w:p>
        </w:tc>
        <w:tc>
          <w:tcPr>
            <w:tcW w:w="844" w:type="pct"/>
          </w:tcPr>
          <w:p w14:paraId="250F8285" w14:textId="77777777" w:rsidR="00AA2DDF" w:rsidRPr="005A7BEF" w:rsidRDefault="00AA2DDF" w:rsidP="005A7BEF">
            <w:pPr>
              <w:rPr>
                <w:rFonts w:ascii="Arial" w:hAnsi="Arial" w:cs="Arial"/>
              </w:rPr>
            </w:pPr>
          </w:p>
        </w:tc>
        <w:tc>
          <w:tcPr>
            <w:tcW w:w="819" w:type="pct"/>
          </w:tcPr>
          <w:p w14:paraId="7C34976D" w14:textId="77777777" w:rsidR="00AA2DDF" w:rsidRPr="005A7BEF" w:rsidRDefault="00AA2DDF" w:rsidP="005A7BEF">
            <w:pPr>
              <w:rPr>
                <w:rFonts w:ascii="Arial" w:hAnsi="Arial" w:cs="Arial"/>
              </w:rPr>
            </w:pPr>
          </w:p>
        </w:tc>
        <w:tc>
          <w:tcPr>
            <w:tcW w:w="818" w:type="pct"/>
          </w:tcPr>
          <w:p w14:paraId="5F0EF45E" w14:textId="5DB4CD4B" w:rsidR="00AA2DDF" w:rsidRPr="005A7BEF" w:rsidRDefault="00AA2DDF" w:rsidP="005A7BEF">
            <w:pPr>
              <w:rPr>
                <w:rFonts w:ascii="Arial" w:hAnsi="Arial" w:cs="Arial"/>
              </w:rPr>
            </w:pPr>
          </w:p>
        </w:tc>
      </w:tr>
      <w:tr w:rsidR="00AA2DDF" w:rsidRPr="005A7BEF" w14:paraId="20DFDFFF" w14:textId="77777777" w:rsidTr="008D4F63">
        <w:tc>
          <w:tcPr>
            <w:tcW w:w="857" w:type="pct"/>
            <w:vAlign w:val="bottom"/>
          </w:tcPr>
          <w:p w14:paraId="0ACDEB3D" w14:textId="77777777" w:rsidR="00AA2DDF" w:rsidRDefault="00AA2DDF" w:rsidP="005A7BEF">
            <w:pPr>
              <w:rPr>
                <w:rFonts w:ascii="Arial" w:hAnsi="Arial" w:cs="Arial"/>
                <w:sz w:val="16"/>
                <w:szCs w:val="16"/>
              </w:rPr>
            </w:pPr>
            <w:r w:rsidRPr="008D4F63">
              <w:rPr>
                <w:rFonts w:ascii="Arial" w:hAnsi="Arial" w:cs="Arial"/>
                <w:sz w:val="16"/>
                <w:szCs w:val="16"/>
              </w:rPr>
              <w:t>44. Are there any</w:t>
            </w:r>
            <w:r w:rsidRPr="008D4F63">
              <w:rPr>
                <w:rFonts w:ascii="Arial" w:hAnsi="Arial" w:cs="Arial"/>
                <w:sz w:val="16"/>
                <w:szCs w:val="16"/>
                <w:u w:val="single"/>
              </w:rPr>
              <w:t xml:space="preserve"> other durable goods</w:t>
            </w:r>
            <w:r w:rsidRPr="008D4F63">
              <w:rPr>
                <w:rFonts w:ascii="Arial" w:hAnsi="Arial" w:cs="Arial"/>
                <w:sz w:val="16"/>
                <w:szCs w:val="16"/>
              </w:rPr>
              <w:t xml:space="preserve"> owned by your household or someone in your household? </w:t>
            </w:r>
          </w:p>
          <w:p w14:paraId="71D68C60" w14:textId="585B9DDB" w:rsidR="00AA2DDF" w:rsidRDefault="00AA2DDF" w:rsidP="005A7BEF">
            <w:pPr>
              <w:rPr>
                <w:rFonts w:ascii="Arial" w:hAnsi="Arial" w:cs="Arial"/>
                <w:sz w:val="16"/>
                <w:szCs w:val="16"/>
              </w:rPr>
            </w:pPr>
            <w:r w:rsidRPr="008D4F63">
              <w:rPr>
                <w:rFonts w:ascii="Arial" w:hAnsi="Arial" w:cs="Arial"/>
                <w:sz w:val="16"/>
                <w:szCs w:val="16"/>
              </w:rPr>
              <w:t>1</w:t>
            </w:r>
            <w:r>
              <w:rPr>
                <w:rFonts w:ascii="Arial" w:hAnsi="Arial" w:cs="Arial"/>
                <w:sz w:val="16"/>
                <w:szCs w:val="16"/>
              </w:rPr>
              <w:t>-</w:t>
            </w:r>
            <w:r w:rsidRPr="008D4F63">
              <w:rPr>
                <w:rFonts w:ascii="Arial" w:hAnsi="Arial" w:cs="Arial"/>
                <w:sz w:val="16"/>
                <w:szCs w:val="16"/>
              </w:rPr>
              <w:t xml:space="preserve">Yes     </w:t>
            </w:r>
            <w:r w:rsidR="0073059C">
              <w:rPr>
                <w:rFonts w:ascii="Arial" w:hAnsi="Arial" w:cs="Arial"/>
                <w:sz w:val="16"/>
                <w:szCs w:val="16"/>
              </w:rPr>
              <w:t>&gt;&gt; repeat for new good(s)</w:t>
            </w:r>
          </w:p>
          <w:p w14:paraId="47A1010B" w14:textId="5377D2E0" w:rsidR="00AA2DDF" w:rsidRPr="008D4F63" w:rsidRDefault="00AA2DDF" w:rsidP="005A7BEF">
            <w:pPr>
              <w:rPr>
                <w:rFonts w:ascii="Arial" w:hAnsi="Arial" w:cs="Arial"/>
                <w:sz w:val="16"/>
                <w:szCs w:val="16"/>
              </w:rPr>
            </w:pPr>
            <w:r w:rsidRPr="008D4F63">
              <w:rPr>
                <w:rFonts w:ascii="Arial" w:hAnsi="Arial" w:cs="Arial"/>
                <w:sz w:val="16"/>
                <w:szCs w:val="16"/>
              </w:rPr>
              <w:lastRenderedPageBreak/>
              <w:t>5</w:t>
            </w:r>
            <w:r>
              <w:rPr>
                <w:rFonts w:ascii="Arial" w:hAnsi="Arial" w:cs="Arial"/>
                <w:sz w:val="16"/>
                <w:szCs w:val="16"/>
              </w:rPr>
              <w:t>-</w:t>
            </w:r>
            <w:r w:rsidRPr="008D4F63">
              <w:rPr>
                <w:rFonts w:ascii="Arial" w:hAnsi="Arial" w:cs="Arial"/>
                <w:sz w:val="16"/>
                <w:szCs w:val="16"/>
              </w:rPr>
              <w:t xml:space="preserve">No </w:t>
            </w:r>
            <w:r w:rsidR="0073059C">
              <w:rPr>
                <w:rFonts w:ascii="Arial" w:hAnsi="Arial" w:cs="Arial"/>
                <w:sz w:val="16"/>
                <w:szCs w:val="16"/>
              </w:rPr>
              <w:t>&gt;&gt; next section</w:t>
            </w:r>
          </w:p>
          <w:p w14:paraId="509168E9" w14:textId="35E00116" w:rsidR="00AA2DDF" w:rsidRPr="008D4F63" w:rsidRDefault="00AA2DDF" w:rsidP="005A7BEF">
            <w:pPr>
              <w:rPr>
                <w:rFonts w:ascii="Arial" w:hAnsi="Arial" w:cs="Arial"/>
                <w:sz w:val="16"/>
                <w:szCs w:val="16"/>
              </w:rPr>
            </w:pPr>
            <w:r>
              <w:rPr>
                <w:rFonts w:ascii="Arial" w:hAnsi="Arial" w:cs="Arial"/>
                <w:sz w:val="16"/>
                <w:szCs w:val="16"/>
              </w:rPr>
              <w:t>&gt;&gt;Next section</w:t>
            </w:r>
          </w:p>
        </w:tc>
        <w:tc>
          <w:tcPr>
            <w:tcW w:w="831" w:type="pct"/>
          </w:tcPr>
          <w:p w14:paraId="73D9E24A" w14:textId="77777777" w:rsidR="00AA2DDF" w:rsidRPr="005A7BEF" w:rsidRDefault="00AA2DDF" w:rsidP="005A7BEF">
            <w:pPr>
              <w:rPr>
                <w:rFonts w:ascii="Arial" w:hAnsi="Arial" w:cs="Arial"/>
              </w:rPr>
            </w:pPr>
          </w:p>
        </w:tc>
        <w:tc>
          <w:tcPr>
            <w:tcW w:w="831" w:type="pct"/>
            <w:shd w:val="clear" w:color="auto" w:fill="000000" w:themeFill="text1"/>
          </w:tcPr>
          <w:p w14:paraId="757294A6" w14:textId="17780EBB" w:rsidR="00AA2DDF" w:rsidRPr="005A7BEF" w:rsidRDefault="00AA2DDF" w:rsidP="005A7BEF">
            <w:pPr>
              <w:rPr>
                <w:rFonts w:ascii="Arial" w:hAnsi="Arial" w:cs="Arial"/>
              </w:rPr>
            </w:pPr>
          </w:p>
        </w:tc>
        <w:tc>
          <w:tcPr>
            <w:tcW w:w="844" w:type="pct"/>
            <w:shd w:val="clear" w:color="auto" w:fill="000000" w:themeFill="text1"/>
          </w:tcPr>
          <w:p w14:paraId="47BD949F" w14:textId="77777777" w:rsidR="00AA2DDF" w:rsidRPr="005A7BEF" w:rsidRDefault="00AA2DDF" w:rsidP="005A7BEF">
            <w:pPr>
              <w:rPr>
                <w:rFonts w:ascii="Arial" w:hAnsi="Arial" w:cs="Arial"/>
              </w:rPr>
            </w:pPr>
          </w:p>
        </w:tc>
        <w:tc>
          <w:tcPr>
            <w:tcW w:w="819" w:type="pct"/>
            <w:shd w:val="clear" w:color="auto" w:fill="000000" w:themeFill="text1"/>
          </w:tcPr>
          <w:p w14:paraId="4ED8756F" w14:textId="77777777" w:rsidR="00AA2DDF" w:rsidRPr="005A7BEF" w:rsidRDefault="00AA2DDF" w:rsidP="005A7BEF">
            <w:pPr>
              <w:rPr>
                <w:rFonts w:ascii="Arial" w:hAnsi="Arial" w:cs="Arial"/>
              </w:rPr>
            </w:pPr>
          </w:p>
        </w:tc>
        <w:tc>
          <w:tcPr>
            <w:tcW w:w="818" w:type="pct"/>
            <w:shd w:val="clear" w:color="auto" w:fill="000000" w:themeFill="text1"/>
          </w:tcPr>
          <w:p w14:paraId="4EFB7C64" w14:textId="08A220FE" w:rsidR="00AA2DDF" w:rsidRPr="005A7BEF" w:rsidRDefault="00AA2DDF" w:rsidP="005A7BEF">
            <w:pPr>
              <w:rPr>
                <w:rFonts w:ascii="Arial" w:hAnsi="Arial" w:cs="Arial"/>
              </w:rPr>
            </w:pPr>
          </w:p>
        </w:tc>
      </w:tr>
      <w:tr w:rsidR="00AA2DDF" w:rsidRPr="005A7BEF" w14:paraId="226EE36B" w14:textId="77777777" w:rsidTr="00AA2DDF">
        <w:tc>
          <w:tcPr>
            <w:tcW w:w="857" w:type="pct"/>
            <w:vAlign w:val="bottom"/>
          </w:tcPr>
          <w:p w14:paraId="7A2A24B1" w14:textId="21AEE494" w:rsidR="00AA2DDF" w:rsidRPr="00756DEE" w:rsidRDefault="00AA2DDF" w:rsidP="005A7BEF">
            <w:pPr>
              <w:rPr>
                <w:rFonts w:ascii="Arial" w:hAnsi="Arial" w:cs="Arial"/>
                <w:sz w:val="16"/>
                <w:szCs w:val="16"/>
              </w:rPr>
            </w:pPr>
            <w:r w:rsidRPr="00AA2DDF">
              <w:rPr>
                <w:rFonts w:ascii="Arial" w:hAnsi="Arial" w:cs="Arial"/>
                <w:sz w:val="16"/>
                <w:szCs w:val="16"/>
              </w:rPr>
              <w:t>How many of such durable goods are owned by your household?</w:t>
            </w:r>
          </w:p>
        </w:tc>
        <w:tc>
          <w:tcPr>
            <w:tcW w:w="831" w:type="pct"/>
          </w:tcPr>
          <w:p w14:paraId="3DCE9602" w14:textId="77777777" w:rsidR="00AA2DDF" w:rsidRPr="005A7BEF" w:rsidRDefault="00AA2DDF" w:rsidP="005A7BEF">
            <w:pPr>
              <w:rPr>
                <w:rFonts w:ascii="Arial" w:hAnsi="Arial" w:cs="Arial"/>
              </w:rPr>
            </w:pPr>
          </w:p>
        </w:tc>
        <w:tc>
          <w:tcPr>
            <w:tcW w:w="831" w:type="pct"/>
          </w:tcPr>
          <w:p w14:paraId="395DA05F" w14:textId="77777777" w:rsidR="00AA2DDF" w:rsidRPr="005A7BEF" w:rsidRDefault="00AA2DDF" w:rsidP="005A7BEF">
            <w:pPr>
              <w:rPr>
                <w:rFonts w:ascii="Arial" w:hAnsi="Arial" w:cs="Arial"/>
              </w:rPr>
            </w:pPr>
          </w:p>
        </w:tc>
        <w:tc>
          <w:tcPr>
            <w:tcW w:w="844" w:type="pct"/>
          </w:tcPr>
          <w:p w14:paraId="57DE2797" w14:textId="77777777" w:rsidR="00AA2DDF" w:rsidRPr="005A7BEF" w:rsidRDefault="00AA2DDF" w:rsidP="005A7BEF">
            <w:pPr>
              <w:rPr>
                <w:rFonts w:ascii="Arial" w:hAnsi="Arial" w:cs="Arial"/>
              </w:rPr>
            </w:pPr>
          </w:p>
        </w:tc>
        <w:tc>
          <w:tcPr>
            <w:tcW w:w="819" w:type="pct"/>
          </w:tcPr>
          <w:p w14:paraId="00A1A5D9" w14:textId="77777777" w:rsidR="00AA2DDF" w:rsidRPr="005A7BEF" w:rsidRDefault="00AA2DDF" w:rsidP="005A7BEF">
            <w:pPr>
              <w:rPr>
                <w:rFonts w:ascii="Arial" w:hAnsi="Arial" w:cs="Arial"/>
              </w:rPr>
            </w:pPr>
          </w:p>
        </w:tc>
        <w:tc>
          <w:tcPr>
            <w:tcW w:w="818" w:type="pct"/>
          </w:tcPr>
          <w:p w14:paraId="54642F14" w14:textId="77777777" w:rsidR="00AA2DDF" w:rsidRPr="005A7BEF" w:rsidRDefault="00AA2DDF" w:rsidP="005A7BEF">
            <w:pPr>
              <w:rPr>
                <w:rFonts w:ascii="Arial" w:hAnsi="Arial" w:cs="Arial"/>
              </w:rPr>
            </w:pPr>
          </w:p>
        </w:tc>
      </w:tr>
      <w:tr w:rsidR="00AA2DDF" w:rsidRPr="005A7BEF" w14:paraId="281431F2" w14:textId="77777777" w:rsidTr="00AA2DDF">
        <w:tc>
          <w:tcPr>
            <w:tcW w:w="857" w:type="pct"/>
            <w:vAlign w:val="bottom"/>
          </w:tcPr>
          <w:p w14:paraId="2B970B95" w14:textId="6578E634" w:rsidR="00AA2DDF" w:rsidRDefault="00AA2DDF" w:rsidP="005A7BEF">
            <w:pPr>
              <w:rPr>
                <w:rFonts w:ascii="Arial" w:hAnsi="Arial" w:cs="Arial"/>
                <w:sz w:val="16"/>
                <w:szCs w:val="16"/>
              </w:rPr>
            </w:pPr>
            <w:r w:rsidRPr="00AA2DDF">
              <w:rPr>
                <w:rFonts w:ascii="Arial" w:hAnsi="Arial" w:cs="Arial"/>
                <w:sz w:val="16"/>
                <w:szCs w:val="16"/>
              </w:rPr>
              <w:t>What is th</w:t>
            </w:r>
            <w:r>
              <w:rPr>
                <w:rFonts w:ascii="Arial" w:hAnsi="Arial" w:cs="Arial"/>
                <w:sz w:val="16"/>
                <w:szCs w:val="16"/>
              </w:rPr>
              <w:t>e name of other durable good [#]</w:t>
            </w:r>
            <w:r w:rsidRPr="00AA2DDF">
              <w:rPr>
                <w:rFonts w:ascii="Arial" w:hAnsi="Arial" w:cs="Arial"/>
                <w:sz w:val="16"/>
                <w:szCs w:val="16"/>
              </w:rPr>
              <w:t xml:space="preserve"> that you own?</w:t>
            </w:r>
          </w:p>
          <w:p w14:paraId="61968126" w14:textId="584D033C" w:rsidR="00AA2DDF" w:rsidRPr="008D4F63" w:rsidRDefault="00AA2DDF" w:rsidP="005A7BEF">
            <w:pPr>
              <w:rPr>
                <w:rFonts w:ascii="Arial" w:hAnsi="Arial" w:cs="Arial"/>
                <w:i/>
                <w:sz w:val="16"/>
                <w:szCs w:val="16"/>
              </w:rPr>
            </w:pPr>
            <w:r w:rsidRPr="008D4F63">
              <w:rPr>
                <w:rFonts w:ascii="Arial" w:hAnsi="Arial" w:cs="Arial"/>
                <w:i/>
                <w:sz w:val="16"/>
                <w:szCs w:val="16"/>
              </w:rPr>
              <w:t>After entering the names of all other durable goods, th</w:t>
            </w:r>
            <w:r w:rsidR="00072405" w:rsidRPr="008D4F63">
              <w:rPr>
                <w:rFonts w:ascii="Arial" w:hAnsi="Arial" w:cs="Arial"/>
                <w:i/>
                <w:sz w:val="16"/>
                <w:szCs w:val="16"/>
              </w:rPr>
              <w:t>en the sequence of questions is repeated until there are no further goods</w:t>
            </w:r>
            <w:r w:rsidR="00894943" w:rsidRPr="008D4F63">
              <w:rPr>
                <w:rFonts w:ascii="Arial" w:hAnsi="Arial" w:cs="Arial"/>
                <w:i/>
                <w:sz w:val="16"/>
                <w:szCs w:val="16"/>
              </w:rPr>
              <w:t>.</w:t>
            </w:r>
          </w:p>
        </w:tc>
        <w:tc>
          <w:tcPr>
            <w:tcW w:w="831" w:type="pct"/>
          </w:tcPr>
          <w:p w14:paraId="65E58C88" w14:textId="77777777" w:rsidR="00AA2DDF" w:rsidRPr="005A7BEF" w:rsidRDefault="00AA2DDF" w:rsidP="005A7BEF">
            <w:pPr>
              <w:rPr>
                <w:rFonts w:ascii="Arial" w:hAnsi="Arial" w:cs="Arial"/>
              </w:rPr>
            </w:pPr>
          </w:p>
        </w:tc>
        <w:tc>
          <w:tcPr>
            <w:tcW w:w="831" w:type="pct"/>
          </w:tcPr>
          <w:p w14:paraId="324D35AB" w14:textId="77777777" w:rsidR="00AA2DDF" w:rsidRPr="005A7BEF" w:rsidRDefault="00AA2DDF" w:rsidP="005A7BEF">
            <w:pPr>
              <w:rPr>
                <w:rFonts w:ascii="Arial" w:hAnsi="Arial" w:cs="Arial"/>
              </w:rPr>
            </w:pPr>
          </w:p>
        </w:tc>
        <w:tc>
          <w:tcPr>
            <w:tcW w:w="844" w:type="pct"/>
          </w:tcPr>
          <w:p w14:paraId="5710A90D" w14:textId="77777777" w:rsidR="00AA2DDF" w:rsidRPr="005A7BEF" w:rsidRDefault="00AA2DDF" w:rsidP="005A7BEF">
            <w:pPr>
              <w:rPr>
                <w:rFonts w:ascii="Arial" w:hAnsi="Arial" w:cs="Arial"/>
              </w:rPr>
            </w:pPr>
          </w:p>
        </w:tc>
        <w:tc>
          <w:tcPr>
            <w:tcW w:w="819" w:type="pct"/>
          </w:tcPr>
          <w:p w14:paraId="35323FF3" w14:textId="77777777" w:rsidR="00AA2DDF" w:rsidRPr="005A7BEF" w:rsidRDefault="00AA2DDF" w:rsidP="005A7BEF">
            <w:pPr>
              <w:rPr>
                <w:rFonts w:ascii="Arial" w:hAnsi="Arial" w:cs="Arial"/>
              </w:rPr>
            </w:pPr>
          </w:p>
        </w:tc>
        <w:tc>
          <w:tcPr>
            <w:tcW w:w="818" w:type="pct"/>
          </w:tcPr>
          <w:p w14:paraId="63CC1A27" w14:textId="77777777" w:rsidR="00AA2DDF" w:rsidRPr="005A7BEF" w:rsidRDefault="00AA2DDF" w:rsidP="005A7BEF">
            <w:pPr>
              <w:rPr>
                <w:rFonts w:ascii="Arial" w:hAnsi="Arial" w:cs="Arial"/>
              </w:rPr>
            </w:pPr>
          </w:p>
        </w:tc>
      </w:tr>
    </w:tbl>
    <w:p w14:paraId="2A42DFBE" w14:textId="0F99F422" w:rsidR="00726175" w:rsidRPr="005A7BEF" w:rsidRDefault="00726175" w:rsidP="005A7BEF">
      <w:pPr>
        <w:rPr>
          <w:rFonts w:ascii="Arial" w:hAnsi="Arial" w:cs="Arial"/>
          <w:b/>
        </w:rPr>
      </w:pPr>
    </w:p>
    <w:p w14:paraId="5F98DF09" w14:textId="77777777" w:rsidR="00E10C80" w:rsidRPr="005A7BEF" w:rsidRDefault="00E10C80" w:rsidP="005A7BEF">
      <w:pPr>
        <w:rPr>
          <w:rFonts w:ascii="Arial" w:hAnsi="Arial" w:cs="Arial"/>
        </w:rPr>
      </w:pPr>
    </w:p>
    <w:p w14:paraId="0AC6201D" w14:textId="43C54A50" w:rsidR="00425F13" w:rsidRPr="005A7BEF" w:rsidRDefault="00826BB2" w:rsidP="005A7BEF">
      <w:pPr>
        <w:pStyle w:val="Heading2"/>
        <w:ind w:left="709"/>
        <w:rPr>
          <w:rFonts w:ascii="Arial" w:hAnsi="Arial" w:cs="Arial"/>
          <w:color w:val="auto"/>
          <w:sz w:val="20"/>
          <w:szCs w:val="20"/>
        </w:rPr>
      </w:pPr>
      <w:bookmarkStart w:id="113" w:name="_Toc516617814"/>
      <w:r w:rsidRPr="005A7BEF">
        <w:rPr>
          <w:rFonts w:ascii="Arial" w:hAnsi="Arial" w:cs="Arial"/>
          <w:color w:val="auto"/>
          <w:sz w:val="20"/>
          <w:szCs w:val="20"/>
        </w:rPr>
        <w:t xml:space="preserve">PART </w:t>
      </w:r>
      <w:r w:rsidR="00845DDE" w:rsidRPr="005A7BEF">
        <w:rPr>
          <w:rFonts w:ascii="Arial" w:hAnsi="Arial" w:cs="Arial"/>
          <w:color w:val="auto"/>
          <w:sz w:val="20"/>
          <w:szCs w:val="20"/>
        </w:rPr>
        <w:t>B</w:t>
      </w:r>
      <w:r w:rsidRPr="005A7BEF">
        <w:rPr>
          <w:rFonts w:ascii="Arial" w:hAnsi="Arial" w:cs="Arial"/>
          <w:color w:val="auto"/>
          <w:sz w:val="20"/>
          <w:szCs w:val="20"/>
        </w:rPr>
        <w:t>:</w:t>
      </w:r>
      <w:r w:rsidR="00B62F44" w:rsidRPr="005A7BEF">
        <w:rPr>
          <w:rFonts w:ascii="Arial" w:hAnsi="Arial" w:cs="Arial"/>
          <w:color w:val="auto"/>
          <w:sz w:val="20"/>
          <w:szCs w:val="20"/>
        </w:rPr>
        <w:t xml:space="preserve"> FINANCIAL ASSETS</w:t>
      </w:r>
      <w:bookmarkEnd w:id="113"/>
    </w:p>
    <w:p w14:paraId="6DCAAC15" w14:textId="6FA3DD92" w:rsidR="00425F13" w:rsidRPr="005A7BEF" w:rsidRDefault="00A16583" w:rsidP="005A7BEF">
      <w:pPr>
        <w:pStyle w:val="Heading3"/>
        <w:ind w:left="709"/>
        <w:rPr>
          <w:rFonts w:ascii="Arial" w:hAnsi="Arial" w:cs="Arial"/>
          <w:color w:val="auto"/>
          <w:sz w:val="20"/>
          <w:szCs w:val="20"/>
        </w:rPr>
      </w:pPr>
      <w:bookmarkStart w:id="114" w:name="_Toc516617815"/>
      <w:bookmarkStart w:id="115" w:name="Bi"/>
      <w:r w:rsidRPr="005A7BEF">
        <w:rPr>
          <w:rFonts w:ascii="Arial" w:hAnsi="Arial" w:cs="Arial"/>
          <w:color w:val="auto"/>
          <w:sz w:val="20"/>
          <w:szCs w:val="20"/>
        </w:rPr>
        <w:t>I. BORROWING</w:t>
      </w:r>
      <w:bookmarkEnd w:id="114"/>
    </w:p>
    <w:bookmarkEnd w:id="115"/>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92"/>
      </w:tblGrid>
      <w:tr w:rsidR="00425F13" w:rsidRPr="005A7BEF" w14:paraId="0CC7338F" w14:textId="77777777" w:rsidTr="0032474B">
        <w:trPr>
          <w:trHeight w:val="764"/>
        </w:trPr>
        <w:tc>
          <w:tcPr>
            <w:tcW w:w="5000" w:type="pct"/>
          </w:tcPr>
          <w:p w14:paraId="1338A0A3" w14:textId="77777777" w:rsidR="00425F13" w:rsidRPr="005A7BEF" w:rsidRDefault="00425F13" w:rsidP="005A7BEF">
            <w:pPr>
              <w:rPr>
                <w:rFonts w:ascii="Arial" w:hAnsi="Arial" w:cs="Arial"/>
                <w:b/>
                <w:bCs/>
                <w:sz w:val="16"/>
                <w:szCs w:val="16"/>
              </w:rPr>
            </w:pPr>
          </w:p>
          <w:p w14:paraId="7E773C31" w14:textId="77777777" w:rsidR="00425F13" w:rsidRPr="005A7BEF" w:rsidRDefault="00425F13" w:rsidP="005A7BEF">
            <w:pPr>
              <w:rPr>
                <w:rFonts w:ascii="Arial" w:hAnsi="Arial" w:cs="Arial"/>
                <w:b/>
                <w:sz w:val="16"/>
                <w:szCs w:val="16"/>
              </w:rPr>
            </w:pPr>
            <w:r w:rsidRPr="005A7BEF">
              <w:rPr>
                <w:rFonts w:ascii="Arial" w:hAnsi="Arial" w:cs="Arial"/>
                <w:b/>
                <w:bCs/>
                <w:sz w:val="16"/>
                <w:szCs w:val="16"/>
              </w:rPr>
              <w:fldChar w:fldCharType="begin"/>
            </w:r>
            <w:r w:rsidRPr="005A7BEF">
              <w:rPr>
                <w:rFonts w:ascii="Arial" w:hAnsi="Arial" w:cs="Arial"/>
                <w:b/>
                <w:bCs/>
                <w:sz w:val="16"/>
                <w:szCs w:val="16"/>
              </w:rPr>
              <w:instrText xml:space="preserve"> SEQ B \r0 </w:instrText>
            </w:r>
            <w:r w:rsidRPr="005A7BEF">
              <w:rPr>
                <w:rFonts w:ascii="Arial" w:hAnsi="Arial" w:cs="Arial"/>
                <w:b/>
                <w:bCs/>
                <w:sz w:val="16"/>
                <w:szCs w:val="16"/>
              </w:rPr>
              <w:fldChar w:fldCharType="separate"/>
            </w:r>
            <w:r w:rsidRPr="005A7BEF">
              <w:rPr>
                <w:rFonts w:ascii="Arial" w:hAnsi="Arial" w:cs="Arial"/>
                <w:b/>
                <w:bCs/>
                <w:noProof/>
                <w:sz w:val="16"/>
                <w:szCs w:val="16"/>
              </w:rPr>
              <w:t>0</w:t>
            </w:r>
            <w:r w:rsidRPr="005A7BEF">
              <w:rPr>
                <w:rFonts w:ascii="Arial" w:hAnsi="Arial" w:cs="Arial"/>
                <w:b/>
                <w:bCs/>
                <w:sz w:val="16"/>
                <w:szCs w:val="16"/>
              </w:rPr>
              <w:fldChar w:fldCharType="end"/>
            </w:r>
            <w:r w:rsidRPr="005A7BEF">
              <w:rPr>
                <w:rFonts w:ascii="Arial" w:hAnsi="Arial" w:cs="Arial"/>
                <w:b/>
                <w:bCs/>
                <w:sz w:val="16"/>
                <w:szCs w:val="16"/>
              </w:rPr>
              <w:t>.</w:t>
            </w:r>
            <w:r w:rsidRPr="005A7BEF">
              <w:rPr>
                <w:rFonts w:ascii="Arial" w:hAnsi="Arial" w:cs="Arial"/>
                <w:b/>
                <w:sz w:val="16"/>
                <w:szCs w:val="16"/>
              </w:rPr>
              <w:t xml:space="preserve"> Does anyone in this household currently owe money or goods to other people or have outstanding loans from banking institutions? </w:t>
            </w:r>
          </w:p>
          <w:p w14:paraId="7A0BA6E8" w14:textId="77777777" w:rsidR="00425F13" w:rsidRDefault="00425F13" w:rsidP="005A7BEF">
            <w:pPr>
              <w:rPr>
                <w:rFonts w:ascii="Arial" w:hAnsi="Arial" w:cs="Arial"/>
                <w:b/>
                <w:sz w:val="16"/>
                <w:szCs w:val="16"/>
              </w:rPr>
            </w:pPr>
            <w:r w:rsidRPr="005A7BEF">
              <w:rPr>
                <w:rFonts w:ascii="Arial" w:hAnsi="Arial" w:cs="Arial"/>
                <w:b/>
                <w:sz w:val="16"/>
                <w:szCs w:val="16"/>
              </w:rPr>
              <w:t xml:space="preserve">                                   1. Yes                            5. No &gt;&gt;Part B ii.</w:t>
            </w:r>
          </w:p>
          <w:p w14:paraId="1C52D246" w14:textId="77777777" w:rsidR="00853103" w:rsidRDefault="00853103" w:rsidP="005A7BEF">
            <w:pPr>
              <w:rPr>
                <w:rFonts w:ascii="Arial" w:hAnsi="Arial" w:cs="Arial"/>
                <w:b/>
                <w:sz w:val="16"/>
                <w:szCs w:val="16"/>
              </w:rPr>
            </w:pPr>
          </w:p>
          <w:p w14:paraId="61C7036A" w14:textId="7489DEF6" w:rsidR="00853103" w:rsidRDefault="00853103">
            <w:pPr>
              <w:rPr>
                <w:rFonts w:ascii="Arial" w:hAnsi="Arial" w:cs="Arial"/>
                <w:b/>
                <w:sz w:val="16"/>
                <w:szCs w:val="16"/>
              </w:rPr>
            </w:pPr>
            <w:r w:rsidRPr="00853103">
              <w:rPr>
                <w:rFonts w:ascii="Arial" w:hAnsi="Arial" w:cs="Arial"/>
                <w:b/>
                <w:sz w:val="16"/>
                <w:szCs w:val="16"/>
              </w:rPr>
              <w:t xml:space="preserve">1. </w:t>
            </w:r>
            <w:r>
              <w:rPr>
                <w:rFonts w:ascii="Arial" w:hAnsi="Arial" w:cs="Arial"/>
                <w:b/>
                <w:sz w:val="16"/>
                <w:szCs w:val="16"/>
              </w:rPr>
              <w:t>How many debts and loans are owed by members of this household?</w:t>
            </w:r>
          </w:p>
          <w:p w14:paraId="24381494" w14:textId="0C2CADD5" w:rsidR="00E8717D" w:rsidRDefault="00E8717D">
            <w:pPr>
              <w:rPr>
                <w:rFonts w:ascii="Arial" w:hAnsi="Arial" w:cs="Arial"/>
                <w:b/>
                <w:sz w:val="16"/>
                <w:szCs w:val="16"/>
              </w:rPr>
            </w:pPr>
          </w:p>
          <w:p w14:paraId="29158160" w14:textId="41E223E8" w:rsidR="00E8717D" w:rsidRDefault="00E8717D">
            <w:pPr>
              <w:rPr>
                <w:rFonts w:ascii="Arial" w:hAnsi="Arial" w:cs="Arial"/>
                <w:b/>
                <w:sz w:val="16"/>
                <w:szCs w:val="16"/>
              </w:rPr>
            </w:pPr>
            <w:r>
              <w:rPr>
                <w:rFonts w:ascii="Arial" w:hAnsi="Arial" w:cs="Arial"/>
                <w:b/>
                <w:sz w:val="16"/>
                <w:szCs w:val="16"/>
              </w:rPr>
              <w:t xml:space="preserve"> ___________</w:t>
            </w:r>
          </w:p>
          <w:p w14:paraId="3F4D1FBC" w14:textId="3F0945C9" w:rsidR="00853103" w:rsidRPr="005A7BEF" w:rsidRDefault="00853103" w:rsidP="005A7BEF">
            <w:pPr>
              <w:rPr>
                <w:rFonts w:ascii="Arial" w:hAnsi="Arial" w:cs="Arial"/>
                <w:b/>
                <w:sz w:val="16"/>
                <w:szCs w:val="16"/>
              </w:rPr>
            </w:pPr>
          </w:p>
        </w:tc>
      </w:tr>
    </w:tbl>
    <w:p w14:paraId="5111BAA2" w14:textId="77777777" w:rsidR="00425F13" w:rsidRPr="005A7BEF" w:rsidRDefault="00425F13" w:rsidP="005A7BEF">
      <w:pPr>
        <w:rPr>
          <w:rFonts w:ascii="Arial" w:hAnsi="Arial" w:cs="Arial"/>
          <w:sz w:val="16"/>
          <w:szCs w:val="16"/>
        </w:rPr>
      </w:pPr>
    </w:p>
    <w:p w14:paraId="3031AFD8" w14:textId="66815BC2" w:rsidR="00425F13" w:rsidRDefault="00425F13" w:rsidP="005A7BEF">
      <w:pPr>
        <w:ind w:left="720"/>
        <w:rPr>
          <w:rFonts w:ascii="Arial" w:hAnsi="Arial" w:cs="Arial"/>
          <w:b/>
          <w:i/>
          <w:sz w:val="16"/>
          <w:szCs w:val="16"/>
        </w:rPr>
      </w:pPr>
      <w:r w:rsidRPr="008D4F63">
        <w:rPr>
          <w:rFonts w:ascii="Arial" w:hAnsi="Arial" w:cs="Arial"/>
          <w:b/>
          <w:sz w:val="16"/>
          <w:szCs w:val="16"/>
        </w:rPr>
        <w:t>Enumerator</w:t>
      </w:r>
      <w:r w:rsidRPr="005A7BEF">
        <w:rPr>
          <w:rFonts w:ascii="Arial" w:hAnsi="Arial" w:cs="Arial"/>
          <w:b/>
          <w:i/>
          <w:sz w:val="16"/>
          <w:szCs w:val="16"/>
        </w:rPr>
        <w:t xml:space="preserve">: </w:t>
      </w:r>
      <w:r w:rsidRPr="008D4F63">
        <w:rPr>
          <w:rFonts w:ascii="Arial" w:hAnsi="Arial" w:cs="Arial"/>
          <w:sz w:val="16"/>
          <w:szCs w:val="16"/>
        </w:rPr>
        <w:t xml:space="preserve">Include only loans that the household has borrowed but </w:t>
      </w:r>
      <w:r w:rsidR="00863E1D" w:rsidRPr="008D4F63">
        <w:rPr>
          <w:rFonts w:ascii="Arial" w:hAnsi="Arial" w:cs="Arial"/>
          <w:sz w:val="16"/>
          <w:szCs w:val="16"/>
        </w:rPr>
        <w:t>NOT FULLY REPAID</w:t>
      </w:r>
      <w:r w:rsidRPr="008D4F63">
        <w:rPr>
          <w:rFonts w:ascii="Arial" w:hAnsi="Arial" w:cs="Arial"/>
          <w:sz w:val="16"/>
          <w:szCs w:val="16"/>
        </w:rPr>
        <w:t>. List the loans in order of date borrowed (that is, the older debts first before the newer debts)</w:t>
      </w:r>
    </w:p>
    <w:p w14:paraId="0BAA0F06" w14:textId="76631421" w:rsidR="00853103" w:rsidRDefault="00853103" w:rsidP="005A7BEF">
      <w:pPr>
        <w:ind w:left="720"/>
        <w:rPr>
          <w:rFonts w:ascii="Arial" w:hAnsi="Arial" w:cs="Arial"/>
          <w:b/>
          <w:i/>
          <w:sz w:val="16"/>
          <w:szCs w:val="16"/>
        </w:rPr>
      </w:pPr>
    </w:p>
    <w:p w14:paraId="2C25B417" w14:textId="4017EEB8" w:rsidR="00853103" w:rsidRDefault="00E8717D" w:rsidP="005A7BEF">
      <w:pPr>
        <w:ind w:left="720"/>
        <w:rPr>
          <w:rFonts w:ascii="Arial" w:hAnsi="Arial" w:cs="Arial"/>
          <w:b/>
          <w:i/>
          <w:sz w:val="16"/>
          <w:szCs w:val="16"/>
        </w:rPr>
      </w:pPr>
      <w:r w:rsidRPr="008D4F63">
        <w:rPr>
          <w:rFonts w:ascii="Arial" w:hAnsi="Arial" w:cs="Arial"/>
          <w:i/>
          <w:sz w:val="16"/>
          <w:szCs w:val="16"/>
        </w:rPr>
        <w:t>[Cycle through for each debt]</w:t>
      </w:r>
    </w:p>
    <w:p w14:paraId="72ADAEAF" w14:textId="77777777" w:rsidR="00853103" w:rsidRPr="005A7BEF" w:rsidRDefault="00853103" w:rsidP="005A7BEF">
      <w:pPr>
        <w:ind w:left="720"/>
        <w:rPr>
          <w:rFonts w:ascii="Arial" w:hAnsi="Arial" w:cs="Arial"/>
          <w:b/>
          <w:i/>
          <w:sz w:val="16"/>
          <w:szCs w:val="16"/>
        </w:rPr>
      </w:pPr>
    </w:p>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87"/>
        <w:gridCol w:w="3404"/>
        <w:gridCol w:w="3401"/>
      </w:tblGrid>
      <w:tr w:rsidR="00425F13" w:rsidRPr="005A7BEF" w14:paraId="428F500D" w14:textId="77777777" w:rsidTr="00A5094B">
        <w:trPr>
          <w:tblHeader/>
        </w:trPr>
        <w:tc>
          <w:tcPr>
            <w:tcW w:w="2551" w:type="pct"/>
            <w:shd w:val="clear" w:color="auto" w:fill="A6A6A6" w:themeFill="background1" w:themeFillShade="A6"/>
          </w:tcPr>
          <w:p w14:paraId="7D33C6E2" w14:textId="77777777" w:rsidR="00425F13" w:rsidRPr="005A7BEF" w:rsidRDefault="00425F13" w:rsidP="005A7BEF">
            <w:pPr>
              <w:rPr>
                <w:rFonts w:ascii="Arial" w:hAnsi="Arial" w:cs="Arial"/>
                <w:b/>
                <w:sz w:val="16"/>
                <w:szCs w:val="16"/>
              </w:rPr>
            </w:pPr>
          </w:p>
        </w:tc>
        <w:tc>
          <w:tcPr>
            <w:tcW w:w="1225" w:type="pct"/>
            <w:shd w:val="clear" w:color="auto" w:fill="A6A6A6" w:themeFill="background1" w:themeFillShade="A6"/>
            <w:vAlign w:val="center"/>
          </w:tcPr>
          <w:p w14:paraId="2719D1E4" w14:textId="712DD531" w:rsidR="00425F13" w:rsidRPr="005A7BEF" w:rsidRDefault="00425F13" w:rsidP="005A7BEF">
            <w:pPr>
              <w:jc w:val="center"/>
              <w:rPr>
                <w:rFonts w:ascii="Arial" w:hAnsi="Arial" w:cs="Arial"/>
                <w:b/>
                <w:sz w:val="16"/>
                <w:szCs w:val="16"/>
              </w:rPr>
            </w:pPr>
            <w:r w:rsidRPr="005A7BEF">
              <w:rPr>
                <w:rFonts w:ascii="Arial" w:hAnsi="Arial" w:cs="Arial"/>
                <w:b/>
                <w:sz w:val="16"/>
                <w:szCs w:val="16"/>
              </w:rPr>
              <w:t xml:space="preserve">A. </w:t>
            </w:r>
            <w:r w:rsidR="00565BDE">
              <w:rPr>
                <w:rFonts w:ascii="Arial" w:hAnsi="Arial" w:cs="Arial"/>
                <w:b/>
                <w:sz w:val="16"/>
                <w:szCs w:val="16"/>
              </w:rPr>
              <w:t>Loan</w:t>
            </w:r>
            <w:r w:rsidR="00565BDE" w:rsidRPr="005A7BEF">
              <w:rPr>
                <w:rFonts w:ascii="Arial" w:hAnsi="Arial" w:cs="Arial"/>
                <w:b/>
                <w:sz w:val="16"/>
                <w:szCs w:val="16"/>
              </w:rPr>
              <w:t xml:space="preserve"> </w:t>
            </w:r>
            <w:r w:rsidRPr="005A7BEF">
              <w:rPr>
                <w:rFonts w:ascii="Arial" w:hAnsi="Arial" w:cs="Arial"/>
                <w:b/>
                <w:sz w:val="16"/>
                <w:szCs w:val="16"/>
              </w:rPr>
              <w:t>1</w:t>
            </w:r>
          </w:p>
          <w:p w14:paraId="4661CF00" w14:textId="0A66DC30" w:rsidR="00863E1D" w:rsidRPr="005A7BEF" w:rsidRDefault="00863E1D" w:rsidP="005A7BEF">
            <w:pPr>
              <w:jc w:val="center"/>
              <w:rPr>
                <w:rFonts w:ascii="Arial" w:hAnsi="Arial" w:cs="Arial"/>
                <w:b/>
                <w:sz w:val="16"/>
                <w:szCs w:val="16"/>
              </w:rPr>
            </w:pPr>
          </w:p>
        </w:tc>
        <w:tc>
          <w:tcPr>
            <w:tcW w:w="1224" w:type="pct"/>
            <w:shd w:val="clear" w:color="auto" w:fill="A6A6A6" w:themeFill="background1" w:themeFillShade="A6"/>
            <w:vAlign w:val="center"/>
          </w:tcPr>
          <w:p w14:paraId="22E47D14" w14:textId="0658BC87" w:rsidR="00425F13" w:rsidRPr="005A7BEF" w:rsidRDefault="00425F13" w:rsidP="005A7BEF">
            <w:pPr>
              <w:jc w:val="center"/>
              <w:rPr>
                <w:rFonts w:ascii="Arial" w:hAnsi="Arial" w:cs="Arial"/>
                <w:b/>
                <w:sz w:val="16"/>
                <w:szCs w:val="16"/>
              </w:rPr>
            </w:pPr>
            <w:r w:rsidRPr="005A7BEF">
              <w:rPr>
                <w:rFonts w:ascii="Arial" w:hAnsi="Arial" w:cs="Arial"/>
                <w:b/>
                <w:sz w:val="16"/>
                <w:szCs w:val="16"/>
              </w:rPr>
              <w:t>B.</w:t>
            </w:r>
            <w:r w:rsidR="00565BDE">
              <w:rPr>
                <w:rFonts w:ascii="Arial" w:hAnsi="Arial" w:cs="Arial"/>
                <w:b/>
                <w:sz w:val="16"/>
                <w:szCs w:val="16"/>
              </w:rPr>
              <w:t xml:space="preserve"> Loan</w:t>
            </w:r>
            <w:r w:rsidRPr="005A7BEF">
              <w:rPr>
                <w:rFonts w:ascii="Arial" w:hAnsi="Arial" w:cs="Arial"/>
                <w:b/>
                <w:sz w:val="16"/>
                <w:szCs w:val="16"/>
              </w:rPr>
              <w:t xml:space="preserve"> 2</w:t>
            </w:r>
          </w:p>
          <w:p w14:paraId="314F196E" w14:textId="75D5B743" w:rsidR="00863E1D" w:rsidRPr="005A7BEF" w:rsidRDefault="00863E1D" w:rsidP="005A7BEF">
            <w:pPr>
              <w:jc w:val="center"/>
              <w:rPr>
                <w:rFonts w:ascii="Arial" w:hAnsi="Arial" w:cs="Arial"/>
                <w:b/>
                <w:sz w:val="16"/>
                <w:szCs w:val="16"/>
              </w:rPr>
            </w:pPr>
          </w:p>
        </w:tc>
      </w:tr>
      <w:tr w:rsidR="00425F13" w:rsidRPr="005A7BEF" w14:paraId="6536A454" w14:textId="77777777" w:rsidTr="00A5094B">
        <w:tblPrEx>
          <w:tblLook w:val="01E0" w:firstRow="1" w:lastRow="1" w:firstColumn="1" w:lastColumn="1" w:noHBand="0" w:noVBand="0"/>
        </w:tblPrEx>
        <w:trPr>
          <w:trHeight w:val="260"/>
        </w:trPr>
        <w:tc>
          <w:tcPr>
            <w:tcW w:w="2551" w:type="pct"/>
          </w:tcPr>
          <w:p w14:paraId="0EFEDA51" w14:textId="2FD01336" w:rsidR="00425F13" w:rsidRPr="005A7BEF" w:rsidRDefault="00425F13" w:rsidP="005A7BEF">
            <w:pPr>
              <w:rPr>
                <w:rFonts w:ascii="Arial" w:hAnsi="Arial" w:cs="Arial"/>
                <w:b/>
                <w:bCs/>
                <w:sz w:val="16"/>
                <w:szCs w:val="16"/>
              </w:rPr>
            </w:pPr>
            <w:r w:rsidRPr="005A7BEF">
              <w:rPr>
                <w:rFonts w:ascii="Arial" w:hAnsi="Arial" w:cs="Arial"/>
                <w:b/>
                <w:bCs/>
                <w:sz w:val="16"/>
                <w:szCs w:val="16"/>
              </w:rPr>
              <w:t>2</w:t>
            </w:r>
            <w:r w:rsidR="00E8717D">
              <w:rPr>
                <w:rFonts w:ascii="Arial" w:hAnsi="Arial" w:cs="Arial"/>
                <w:b/>
                <w:bCs/>
                <w:sz w:val="16"/>
                <w:szCs w:val="16"/>
              </w:rPr>
              <w:t>a</w:t>
            </w:r>
            <w:r w:rsidRPr="005A7BEF">
              <w:rPr>
                <w:rFonts w:ascii="Arial" w:hAnsi="Arial" w:cs="Arial"/>
                <w:b/>
                <w:bCs/>
                <w:sz w:val="16"/>
                <w:szCs w:val="16"/>
              </w:rPr>
              <w:t>.</w:t>
            </w:r>
            <w:r w:rsidR="00E8717D">
              <w:rPr>
                <w:rFonts w:ascii="Arial" w:hAnsi="Arial" w:cs="Arial"/>
                <w:b/>
                <w:bCs/>
                <w:sz w:val="16"/>
                <w:szCs w:val="16"/>
              </w:rPr>
              <w:t xml:space="preserve"> For debt [#]: </w:t>
            </w:r>
            <w:r w:rsidRPr="005A7BEF">
              <w:rPr>
                <w:rFonts w:ascii="Arial" w:hAnsi="Arial" w:cs="Arial"/>
                <w:b/>
                <w:bCs/>
                <w:sz w:val="16"/>
                <w:szCs w:val="16"/>
              </w:rPr>
              <w:t>Who is the household member who ow</w:t>
            </w:r>
            <w:r w:rsidR="00EB417F" w:rsidRPr="005A7BEF">
              <w:rPr>
                <w:rFonts w:ascii="Arial" w:hAnsi="Arial" w:cs="Arial"/>
                <w:b/>
                <w:bCs/>
                <w:sz w:val="16"/>
                <w:szCs w:val="16"/>
              </w:rPr>
              <w:t>e</w:t>
            </w:r>
            <w:r w:rsidRPr="005A7BEF">
              <w:rPr>
                <w:rFonts w:ascii="Arial" w:hAnsi="Arial" w:cs="Arial"/>
                <w:b/>
                <w:bCs/>
                <w:sz w:val="16"/>
                <w:szCs w:val="16"/>
              </w:rPr>
              <w:t>s this debt?   Name and ID</w:t>
            </w:r>
          </w:p>
        </w:tc>
        <w:tc>
          <w:tcPr>
            <w:tcW w:w="1225" w:type="pct"/>
            <w:vAlign w:val="center"/>
          </w:tcPr>
          <w:p w14:paraId="620A15DD" w14:textId="77777777" w:rsidR="00425F13" w:rsidRPr="005A7BEF" w:rsidRDefault="00425F13" w:rsidP="005A7BEF">
            <w:pPr>
              <w:jc w:val="right"/>
              <w:rPr>
                <w:rFonts w:ascii="Arial" w:hAnsi="Arial" w:cs="Arial"/>
                <w:b/>
                <w:sz w:val="16"/>
                <w:szCs w:val="16"/>
              </w:rPr>
            </w:pPr>
          </w:p>
        </w:tc>
        <w:tc>
          <w:tcPr>
            <w:tcW w:w="1224" w:type="pct"/>
            <w:vAlign w:val="center"/>
          </w:tcPr>
          <w:p w14:paraId="37F5A138" w14:textId="77777777" w:rsidR="00425F13" w:rsidRPr="005A7BEF" w:rsidRDefault="00425F13" w:rsidP="005A7BEF">
            <w:pPr>
              <w:jc w:val="right"/>
              <w:rPr>
                <w:rFonts w:ascii="Arial" w:hAnsi="Arial" w:cs="Arial"/>
                <w:b/>
                <w:sz w:val="16"/>
                <w:szCs w:val="16"/>
              </w:rPr>
            </w:pPr>
          </w:p>
        </w:tc>
      </w:tr>
      <w:tr w:rsidR="00425F13" w:rsidRPr="005A7BEF" w14:paraId="47127186" w14:textId="77777777" w:rsidTr="00A5094B">
        <w:tblPrEx>
          <w:tblLook w:val="01E0" w:firstRow="1" w:lastRow="1" w:firstColumn="1" w:lastColumn="1" w:noHBand="0" w:noVBand="0"/>
        </w:tblPrEx>
        <w:trPr>
          <w:trHeight w:val="260"/>
        </w:trPr>
        <w:tc>
          <w:tcPr>
            <w:tcW w:w="2551" w:type="pct"/>
          </w:tcPr>
          <w:p w14:paraId="7C4B1330" w14:textId="66E9C51F" w:rsidR="00425F13" w:rsidRPr="005A7BEF" w:rsidRDefault="00FD73BA" w:rsidP="005A7BEF">
            <w:pPr>
              <w:rPr>
                <w:rFonts w:ascii="Arial" w:hAnsi="Arial" w:cs="Arial"/>
                <w:b/>
                <w:sz w:val="16"/>
                <w:szCs w:val="16"/>
              </w:rPr>
            </w:pPr>
            <w:r w:rsidRPr="005A7BEF">
              <w:rPr>
                <w:rFonts w:ascii="Arial" w:hAnsi="Arial" w:cs="Arial"/>
                <w:b/>
                <w:bCs/>
                <w:sz w:val="16"/>
                <w:szCs w:val="16"/>
              </w:rPr>
              <w:t>1</w:t>
            </w:r>
            <w:r w:rsidR="00425F13" w:rsidRPr="005A7BEF">
              <w:rPr>
                <w:rFonts w:ascii="Arial" w:hAnsi="Arial" w:cs="Arial"/>
                <w:b/>
                <w:sz w:val="16"/>
                <w:szCs w:val="16"/>
              </w:rPr>
              <w:t xml:space="preserve">. Is </w:t>
            </w:r>
            <w:r w:rsidR="00CD1CF3">
              <w:rPr>
                <w:rFonts w:ascii="Arial" w:hAnsi="Arial" w:cs="Arial"/>
                <w:b/>
                <w:sz w:val="16"/>
                <w:szCs w:val="16"/>
              </w:rPr>
              <w:t>[</w:t>
            </w:r>
            <w:r w:rsidR="00425F13" w:rsidRPr="005A7BEF">
              <w:rPr>
                <w:rFonts w:ascii="Arial" w:hAnsi="Arial" w:cs="Arial"/>
                <w:b/>
                <w:sz w:val="16"/>
                <w:szCs w:val="16"/>
              </w:rPr>
              <w:t>Name</w:t>
            </w:r>
            <w:r w:rsidR="00CD1CF3">
              <w:rPr>
                <w:rFonts w:ascii="Arial" w:hAnsi="Arial" w:cs="Arial"/>
                <w:b/>
                <w:sz w:val="16"/>
                <w:szCs w:val="16"/>
              </w:rPr>
              <w:t>]</w:t>
            </w:r>
            <w:r w:rsidR="00425F13" w:rsidRPr="005A7BEF">
              <w:rPr>
                <w:rFonts w:ascii="Arial" w:hAnsi="Arial" w:cs="Arial"/>
                <w:b/>
                <w:sz w:val="16"/>
                <w:szCs w:val="16"/>
              </w:rPr>
              <w:t xml:space="preserve"> the person who actually answered these questions?  1. Yes     5. No</w:t>
            </w:r>
          </w:p>
        </w:tc>
        <w:tc>
          <w:tcPr>
            <w:tcW w:w="1225" w:type="pct"/>
            <w:vAlign w:val="center"/>
          </w:tcPr>
          <w:p w14:paraId="672C0F1F" w14:textId="77777777" w:rsidR="00425F13" w:rsidRPr="005A7BEF" w:rsidRDefault="00425F13" w:rsidP="005A7BEF">
            <w:pPr>
              <w:jc w:val="right"/>
              <w:rPr>
                <w:rFonts w:ascii="Arial" w:hAnsi="Arial" w:cs="Arial"/>
                <w:b/>
                <w:sz w:val="16"/>
                <w:szCs w:val="16"/>
              </w:rPr>
            </w:pPr>
          </w:p>
        </w:tc>
        <w:tc>
          <w:tcPr>
            <w:tcW w:w="1224" w:type="pct"/>
            <w:vAlign w:val="center"/>
          </w:tcPr>
          <w:p w14:paraId="204D0DAD" w14:textId="77777777" w:rsidR="00425F13" w:rsidRPr="005A7BEF" w:rsidRDefault="00425F13" w:rsidP="005A7BEF">
            <w:pPr>
              <w:jc w:val="right"/>
              <w:rPr>
                <w:rFonts w:ascii="Arial" w:hAnsi="Arial" w:cs="Arial"/>
                <w:b/>
                <w:sz w:val="16"/>
                <w:szCs w:val="16"/>
              </w:rPr>
            </w:pPr>
          </w:p>
        </w:tc>
      </w:tr>
      <w:tr w:rsidR="00425F13" w:rsidRPr="005A7BEF" w14:paraId="010F5CA6" w14:textId="77777777" w:rsidTr="00A5094B">
        <w:tblPrEx>
          <w:tblLook w:val="01E0" w:firstRow="1" w:lastRow="1" w:firstColumn="1" w:lastColumn="1" w:noHBand="0" w:noVBand="0"/>
        </w:tblPrEx>
        <w:trPr>
          <w:trHeight w:val="350"/>
        </w:trPr>
        <w:tc>
          <w:tcPr>
            <w:tcW w:w="2551" w:type="pct"/>
          </w:tcPr>
          <w:p w14:paraId="299A0D0E" w14:textId="313C3591" w:rsidR="00425F13" w:rsidRPr="005A7BEF" w:rsidRDefault="00FD73BA">
            <w:pPr>
              <w:rPr>
                <w:rFonts w:ascii="Arial" w:hAnsi="Arial" w:cs="Arial"/>
                <w:b/>
                <w:sz w:val="16"/>
                <w:szCs w:val="16"/>
              </w:rPr>
            </w:pPr>
            <w:r w:rsidRPr="005A7BEF">
              <w:rPr>
                <w:rFonts w:ascii="Arial" w:hAnsi="Arial" w:cs="Arial"/>
                <w:b/>
                <w:bCs/>
                <w:sz w:val="16"/>
                <w:szCs w:val="16"/>
              </w:rPr>
              <w:t>2</w:t>
            </w:r>
            <w:r w:rsidR="00AE3364">
              <w:rPr>
                <w:rFonts w:ascii="Arial" w:hAnsi="Arial" w:cs="Arial"/>
                <w:b/>
                <w:bCs/>
                <w:sz w:val="16"/>
                <w:szCs w:val="16"/>
              </w:rPr>
              <w:t>a</w:t>
            </w:r>
            <w:r w:rsidR="00425F13" w:rsidRPr="005A7BEF">
              <w:rPr>
                <w:rFonts w:ascii="Arial" w:hAnsi="Arial" w:cs="Arial"/>
                <w:b/>
                <w:sz w:val="16"/>
                <w:szCs w:val="16"/>
              </w:rPr>
              <w:t xml:space="preserve">. </w:t>
            </w:r>
            <w:r w:rsidR="00E8717D">
              <w:rPr>
                <w:rFonts w:ascii="Arial" w:hAnsi="Arial" w:cs="Arial"/>
                <w:b/>
                <w:sz w:val="16"/>
                <w:szCs w:val="16"/>
              </w:rPr>
              <w:t>In what year was this loan borrowed?</w:t>
            </w:r>
          </w:p>
        </w:tc>
        <w:tc>
          <w:tcPr>
            <w:tcW w:w="1225" w:type="pct"/>
            <w:vAlign w:val="center"/>
          </w:tcPr>
          <w:p w14:paraId="15F390BB" w14:textId="77777777" w:rsidR="00425F13" w:rsidRPr="005A7BEF" w:rsidRDefault="00425F13" w:rsidP="005A7BEF">
            <w:pPr>
              <w:jc w:val="right"/>
              <w:rPr>
                <w:rFonts w:ascii="Arial" w:hAnsi="Arial" w:cs="Arial"/>
                <w:b/>
                <w:sz w:val="16"/>
                <w:szCs w:val="16"/>
              </w:rPr>
            </w:pPr>
          </w:p>
        </w:tc>
        <w:tc>
          <w:tcPr>
            <w:tcW w:w="1224" w:type="pct"/>
            <w:vAlign w:val="center"/>
          </w:tcPr>
          <w:p w14:paraId="3C0403B7" w14:textId="77777777" w:rsidR="00425F13" w:rsidRPr="005A7BEF" w:rsidRDefault="00425F13" w:rsidP="005A7BEF">
            <w:pPr>
              <w:jc w:val="right"/>
              <w:rPr>
                <w:rFonts w:ascii="Arial" w:hAnsi="Arial" w:cs="Arial"/>
                <w:b/>
                <w:sz w:val="16"/>
                <w:szCs w:val="16"/>
              </w:rPr>
            </w:pPr>
          </w:p>
        </w:tc>
      </w:tr>
      <w:tr w:rsidR="00425F13" w:rsidRPr="005A7BEF" w14:paraId="75BBB688" w14:textId="77777777" w:rsidTr="00A5094B">
        <w:tblPrEx>
          <w:tblLook w:val="01E0" w:firstRow="1" w:lastRow="1" w:firstColumn="1" w:lastColumn="1" w:noHBand="0" w:noVBand="0"/>
        </w:tblPrEx>
        <w:trPr>
          <w:trHeight w:val="350"/>
        </w:trPr>
        <w:tc>
          <w:tcPr>
            <w:tcW w:w="2551" w:type="pct"/>
          </w:tcPr>
          <w:p w14:paraId="456205A0" w14:textId="3CCD349F" w:rsidR="00425F13" w:rsidRPr="005A7BEF" w:rsidRDefault="00FD73BA">
            <w:pPr>
              <w:rPr>
                <w:rFonts w:ascii="Arial" w:hAnsi="Arial" w:cs="Arial"/>
                <w:b/>
                <w:sz w:val="16"/>
                <w:szCs w:val="16"/>
              </w:rPr>
            </w:pPr>
            <w:r w:rsidRPr="005A7BEF">
              <w:rPr>
                <w:rFonts w:ascii="Arial" w:hAnsi="Arial" w:cs="Arial"/>
                <w:b/>
                <w:bCs/>
                <w:sz w:val="16"/>
                <w:szCs w:val="16"/>
              </w:rPr>
              <w:lastRenderedPageBreak/>
              <w:t>3</w:t>
            </w:r>
            <w:r w:rsidR="00AE3364">
              <w:rPr>
                <w:rFonts w:ascii="Arial" w:hAnsi="Arial" w:cs="Arial"/>
                <w:b/>
                <w:bCs/>
                <w:sz w:val="16"/>
                <w:szCs w:val="16"/>
              </w:rPr>
              <w:t>b</w:t>
            </w:r>
            <w:r w:rsidR="00425F13" w:rsidRPr="005A7BEF">
              <w:rPr>
                <w:rFonts w:ascii="Arial" w:hAnsi="Arial" w:cs="Arial"/>
                <w:b/>
                <w:sz w:val="16"/>
                <w:szCs w:val="16"/>
              </w:rPr>
              <w:t xml:space="preserve">. </w:t>
            </w:r>
            <w:r w:rsidR="00E8717D">
              <w:rPr>
                <w:rFonts w:ascii="Arial" w:hAnsi="Arial" w:cs="Arial"/>
                <w:b/>
                <w:sz w:val="16"/>
                <w:szCs w:val="16"/>
              </w:rPr>
              <w:t>In what month was this loan borrowed?</w:t>
            </w:r>
            <w:r w:rsidR="00425F13" w:rsidRPr="005A7BEF">
              <w:rPr>
                <w:rFonts w:ascii="Arial" w:hAnsi="Arial" w:cs="Arial"/>
                <w:b/>
                <w:sz w:val="16"/>
                <w:szCs w:val="16"/>
              </w:rPr>
              <w:t xml:space="preserve">  </w:t>
            </w:r>
          </w:p>
        </w:tc>
        <w:tc>
          <w:tcPr>
            <w:tcW w:w="1225" w:type="pct"/>
            <w:vAlign w:val="center"/>
          </w:tcPr>
          <w:p w14:paraId="5C7EA33E" w14:textId="77777777" w:rsidR="00425F13" w:rsidRPr="005A7BEF" w:rsidRDefault="00425F13" w:rsidP="005A7BEF">
            <w:pPr>
              <w:jc w:val="right"/>
              <w:rPr>
                <w:rFonts w:ascii="Arial" w:hAnsi="Arial" w:cs="Arial"/>
                <w:b/>
                <w:sz w:val="16"/>
                <w:szCs w:val="16"/>
              </w:rPr>
            </w:pPr>
          </w:p>
        </w:tc>
        <w:tc>
          <w:tcPr>
            <w:tcW w:w="1224" w:type="pct"/>
            <w:vAlign w:val="center"/>
          </w:tcPr>
          <w:p w14:paraId="014957D8" w14:textId="77777777" w:rsidR="00425F13" w:rsidRPr="005A7BEF" w:rsidRDefault="00425F13" w:rsidP="005A7BEF">
            <w:pPr>
              <w:jc w:val="right"/>
              <w:rPr>
                <w:rFonts w:ascii="Arial" w:hAnsi="Arial" w:cs="Arial"/>
                <w:b/>
                <w:sz w:val="16"/>
                <w:szCs w:val="16"/>
              </w:rPr>
            </w:pPr>
          </w:p>
        </w:tc>
      </w:tr>
      <w:tr w:rsidR="00425F13" w:rsidRPr="005A7BEF" w14:paraId="554C2F7F" w14:textId="77777777" w:rsidTr="00A5094B">
        <w:tc>
          <w:tcPr>
            <w:tcW w:w="2551" w:type="pct"/>
          </w:tcPr>
          <w:p w14:paraId="3D568109" w14:textId="27688191" w:rsidR="00425F13" w:rsidRPr="005A7BEF" w:rsidRDefault="00425F13" w:rsidP="005A7BEF">
            <w:pPr>
              <w:rPr>
                <w:rFonts w:ascii="Arial" w:hAnsi="Arial" w:cs="Arial"/>
                <w:b/>
                <w:sz w:val="16"/>
                <w:szCs w:val="16"/>
              </w:rPr>
            </w:pPr>
            <w:r w:rsidRPr="005A7BEF">
              <w:rPr>
                <w:rFonts w:ascii="Arial" w:hAnsi="Arial" w:cs="Arial"/>
                <w:b/>
                <w:bCs/>
                <w:sz w:val="16"/>
                <w:szCs w:val="16"/>
              </w:rPr>
              <w:fldChar w:fldCharType="begin"/>
            </w:r>
            <w:r w:rsidRPr="005A7BEF">
              <w:rPr>
                <w:rFonts w:ascii="Arial" w:hAnsi="Arial" w:cs="Arial"/>
                <w:b/>
                <w:bCs/>
                <w:sz w:val="16"/>
                <w:szCs w:val="16"/>
              </w:rPr>
              <w:instrText xml:space="preserve"> SEQ B \n </w:instrText>
            </w:r>
            <w:r w:rsidRPr="005A7BEF">
              <w:rPr>
                <w:rFonts w:ascii="Arial" w:hAnsi="Arial" w:cs="Arial"/>
                <w:b/>
                <w:bCs/>
                <w:sz w:val="16"/>
                <w:szCs w:val="16"/>
              </w:rPr>
              <w:fldChar w:fldCharType="separate"/>
            </w:r>
            <w:r w:rsidRPr="005A7BEF">
              <w:rPr>
                <w:rFonts w:ascii="Arial" w:hAnsi="Arial" w:cs="Arial"/>
                <w:b/>
                <w:bCs/>
                <w:noProof/>
                <w:sz w:val="16"/>
                <w:szCs w:val="16"/>
              </w:rPr>
              <w:t>4</w:t>
            </w:r>
            <w:r w:rsidRPr="005A7BEF">
              <w:rPr>
                <w:rFonts w:ascii="Arial" w:hAnsi="Arial" w:cs="Arial"/>
                <w:b/>
                <w:bCs/>
                <w:sz w:val="16"/>
                <w:szCs w:val="16"/>
              </w:rPr>
              <w:fldChar w:fldCharType="end"/>
            </w:r>
            <w:r w:rsidRPr="005A7BEF">
              <w:rPr>
                <w:rFonts w:ascii="Arial" w:hAnsi="Arial" w:cs="Arial"/>
                <w:b/>
                <w:sz w:val="16"/>
                <w:szCs w:val="16"/>
              </w:rPr>
              <w:t>. What is the source of this loan?</w:t>
            </w:r>
          </w:p>
          <w:p w14:paraId="3AA0FE6D" w14:textId="6F3F6E4A" w:rsidR="00425F13" w:rsidRPr="005A7BEF" w:rsidRDefault="00425F13" w:rsidP="005A7BEF">
            <w:pPr>
              <w:rPr>
                <w:rFonts w:ascii="Arial" w:hAnsi="Arial" w:cs="Arial"/>
                <w:b/>
                <w:sz w:val="16"/>
                <w:szCs w:val="16"/>
              </w:rPr>
            </w:pPr>
            <w:r w:rsidRPr="005A7BEF">
              <w:rPr>
                <w:rFonts w:ascii="Arial" w:hAnsi="Arial" w:cs="Arial"/>
                <w:b/>
                <w:sz w:val="16"/>
                <w:szCs w:val="16"/>
              </w:rPr>
              <w:t xml:space="preserve">1. State bank </w:t>
            </w:r>
          </w:p>
          <w:p w14:paraId="25CB2A67" w14:textId="77777777" w:rsidR="00AE3364" w:rsidRDefault="00425F13" w:rsidP="005A7BEF">
            <w:pPr>
              <w:rPr>
                <w:rFonts w:ascii="Arial" w:hAnsi="Arial" w:cs="Arial"/>
                <w:b/>
                <w:sz w:val="16"/>
                <w:szCs w:val="16"/>
              </w:rPr>
            </w:pPr>
            <w:r w:rsidRPr="005A7BEF">
              <w:rPr>
                <w:rFonts w:ascii="Arial" w:hAnsi="Arial" w:cs="Arial"/>
                <w:b/>
                <w:sz w:val="16"/>
                <w:szCs w:val="16"/>
              </w:rPr>
              <w:t xml:space="preserve">2. Private bank </w:t>
            </w:r>
          </w:p>
          <w:p w14:paraId="2F2940AA" w14:textId="4516FA68" w:rsidR="00425F13" w:rsidRPr="005A7BEF" w:rsidRDefault="00425F13" w:rsidP="005A7BEF">
            <w:pPr>
              <w:rPr>
                <w:rFonts w:ascii="Arial" w:hAnsi="Arial" w:cs="Arial"/>
                <w:b/>
                <w:sz w:val="16"/>
                <w:szCs w:val="16"/>
              </w:rPr>
            </w:pPr>
            <w:r w:rsidRPr="005A7BEF">
              <w:rPr>
                <w:rFonts w:ascii="Arial" w:hAnsi="Arial" w:cs="Arial"/>
                <w:b/>
                <w:sz w:val="16"/>
                <w:szCs w:val="16"/>
              </w:rPr>
              <w:t>3. Cooperative</w:t>
            </w:r>
          </w:p>
          <w:p w14:paraId="5CA27C4B" w14:textId="1D91345C" w:rsidR="00425F13" w:rsidRPr="005A7BEF" w:rsidRDefault="00425F13" w:rsidP="005A7BEF">
            <w:pPr>
              <w:rPr>
                <w:rFonts w:ascii="Arial" w:hAnsi="Arial" w:cs="Arial"/>
                <w:b/>
                <w:sz w:val="16"/>
                <w:szCs w:val="16"/>
              </w:rPr>
            </w:pPr>
            <w:r w:rsidRPr="005A7BEF">
              <w:rPr>
                <w:rFonts w:ascii="Arial" w:hAnsi="Arial" w:cs="Arial"/>
                <w:b/>
                <w:sz w:val="16"/>
                <w:szCs w:val="16"/>
              </w:rPr>
              <w:t>4. Govt. agency</w:t>
            </w:r>
          </w:p>
          <w:p w14:paraId="60872E79" w14:textId="66927952" w:rsidR="00425F13" w:rsidRPr="005A7BEF" w:rsidRDefault="00425F13" w:rsidP="005A7BEF">
            <w:pPr>
              <w:rPr>
                <w:rFonts w:ascii="Arial" w:hAnsi="Arial" w:cs="Arial"/>
                <w:b/>
                <w:sz w:val="16"/>
                <w:szCs w:val="16"/>
              </w:rPr>
            </w:pPr>
            <w:r w:rsidRPr="005A7BEF">
              <w:rPr>
                <w:rFonts w:ascii="Arial" w:hAnsi="Arial" w:cs="Arial"/>
                <w:b/>
                <w:sz w:val="16"/>
                <w:szCs w:val="16"/>
              </w:rPr>
              <w:t>5. NGO</w:t>
            </w:r>
          </w:p>
          <w:p w14:paraId="3D0EC102" w14:textId="1C453F12" w:rsidR="00425F13" w:rsidRPr="005A7BEF" w:rsidRDefault="00425F13" w:rsidP="005A7BEF">
            <w:pPr>
              <w:rPr>
                <w:rFonts w:ascii="Arial" w:hAnsi="Arial" w:cs="Arial"/>
                <w:b/>
                <w:sz w:val="16"/>
                <w:szCs w:val="16"/>
              </w:rPr>
            </w:pPr>
            <w:r w:rsidRPr="005A7BEF">
              <w:rPr>
                <w:rFonts w:ascii="Arial" w:hAnsi="Arial" w:cs="Arial"/>
                <w:b/>
                <w:sz w:val="16"/>
                <w:szCs w:val="16"/>
              </w:rPr>
              <w:t>6. Business firm</w:t>
            </w:r>
          </w:p>
          <w:p w14:paraId="7A0F3686" w14:textId="279147D1" w:rsidR="00425F13" w:rsidRPr="005A7BEF" w:rsidRDefault="00425F13" w:rsidP="005A7BEF">
            <w:pPr>
              <w:rPr>
                <w:rFonts w:ascii="Arial" w:hAnsi="Arial" w:cs="Arial"/>
                <w:b/>
                <w:sz w:val="16"/>
                <w:szCs w:val="16"/>
              </w:rPr>
            </w:pPr>
            <w:r w:rsidRPr="005A7BEF">
              <w:rPr>
                <w:rFonts w:ascii="Arial" w:hAnsi="Arial" w:cs="Arial"/>
                <w:b/>
                <w:sz w:val="16"/>
                <w:szCs w:val="16"/>
              </w:rPr>
              <w:t xml:space="preserve">7. Employer </w:t>
            </w:r>
          </w:p>
          <w:p w14:paraId="34ABB9DA" w14:textId="0B7CF233" w:rsidR="00425F13" w:rsidRPr="005A7BEF" w:rsidRDefault="00425F13" w:rsidP="005A7BEF">
            <w:pPr>
              <w:rPr>
                <w:rFonts w:ascii="Arial" w:hAnsi="Arial" w:cs="Arial"/>
                <w:b/>
                <w:sz w:val="16"/>
                <w:szCs w:val="16"/>
              </w:rPr>
            </w:pPr>
            <w:r w:rsidRPr="005A7BEF">
              <w:rPr>
                <w:rFonts w:ascii="Arial" w:hAnsi="Arial" w:cs="Arial"/>
                <w:b/>
                <w:sz w:val="16"/>
                <w:szCs w:val="16"/>
              </w:rPr>
              <w:t xml:space="preserve">8. Moneylender </w:t>
            </w:r>
          </w:p>
          <w:p w14:paraId="3B05ADBF" w14:textId="536436C3" w:rsidR="00425F13" w:rsidRPr="005A7BEF" w:rsidRDefault="00425F13" w:rsidP="005A7BEF">
            <w:pPr>
              <w:rPr>
                <w:rFonts w:ascii="Arial" w:hAnsi="Arial" w:cs="Arial"/>
                <w:b/>
                <w:sz w:val="16"/>
                <w:szCs w:val="16"/>
              </w:rPr>
            </w:pPr>
            <w:r w:rsidRPr="005A7BEF">
              <w:rPr>
                <w:rFonts w:ascii="Arial" w:hAnsi="Arial" w:cs="Arial"/>
                <w:b/>
                <w:sz w:val="16"/>
                <w:szCs w:val="16"/>
              </w:rPr>
              <w:t xml:space="preserve">9. Trader </w:t>
            </w:r>
          </w:p>
          <w:p w14:paraId="63E75226" w14:textId="4695C56F" w:rsidR="00425F13" w:rsidRPr="005A7BEF" w:rsidRDefault="00425F13" w:rsidP="005A7BEF">
            <w:pPr>
              <w:rPr>
                <w:rFonts w:ascii="Arial" w:hAnsi="Arial" w:cs="Arial"/>
                <w:b/>
                <w:sz w:val="16"/>
                <w:szCs w:val="16"/>
              </w:rPr>
            </w:pPr>
            <w:r w:rsidRPr="005A7BEF">
              <w:rPr>
                <w:rFonts w:ascii="Arial" w:hAnsi="Arial" w:cs="Arial"/>
                <w:b/>
                <w:sz w:val="16"/>
                <w:szCs w:val="16"/>
              </w:rPr>
              <w:t xml:space="preserve">10. Farmer </w:t>
            </w:r>
          </w:p>
          <w:p w14:paraId="3C476CDF" w14:textId="7AC4110E" w:rsidR="00425F13" w:rsidRPr="005A7BEF" w:rsidRDefault="00425F13" w:rsidP="005A7BEF">
            <w:pPr>
              <w:rPr>
                <w:rFonts w:ascii="Arial" w:hAnsi="Arial" w:cs="Arial"/>
                <w:b/>
                <w:sz w:val="16"/>
                <w:szCs w:val="16"/>
              </w:rPr>
            </w:pPr>
            <w:r w:rsidRPr="005A7BEF">
              <w:rPr>
                <w:rFonts w:ascii="Arial" w:hAnsi="Arial" w:cs="Arial"/>
                <w:b/>
                <w:sz w:val="16"/>
                <w:szCs w:val="16"/>
              </w:rPr>
              <w:t xml:space="preserve">11. Relative / neighbor / friend </w:t>
            </w:r>
          </w:p>
          <w:p w14:paraId="24C10E83" w14:textId="4ECF4F34" w:rsidR="00287F63" w:rsidRPr="005A7BEF" w:rsidRDefault="00287F63" w:rsidP="005A7BEF">
            <w:pPr>
              <w:rPr>
                <w:rFonts w:ascii="Arial" w:hAnsi="Arial" w:cs="Arial"/>
                <w:b/>
                <w:sz w:val="16"/>
                <w:szCs w:val="16"/>
              </w:rPr>
            </w:pPr>
            <w:r w:rsidRPr="005A7BEF">
              <w:rPr>
                <w:rFonts w:ascii="Arial" w:hAnsi="Arial" w:cs="Arial"/>
                <w:b/>
                <w:sz w:val="16"/>
                <w:szCs w:val="16"/>
              </w:rPr>
              <w:t xml:space="preserve">13. Rural Banks </w:t>
            </w:r>
          </w:p>
          <w:p w14:paraId="2740EEEC" w14:textId="021E6752" w:rsidR="00287F63" w:rsidRPr="005A7BEF" w:rsidRDefault="00287F63" w:rsidP="005A7BEF">
            <w:pPr>
              <w:rPr>
                <w:rFonts w:ascii="Arial" w:hAnsi="Arial" w:cs="Arial"/>
                <w:b/>
                <w:sz w:val="16"/>
                <w:szCs w:val="16"/>
              </w:rPr>
            </w:pPr>
            <w:r w:rsidRPr="005A7BEF">
              <w:rPr>
                <w:rFonts w:ascii="Arial" w:hAnsi="Arial" w:cs="Arial"/>
                <w:b/>
                <w:sz w:val="16"/>
                <w:szCs w:val="16"/>
              </w:rPr>
              <w:t>14. Savings and Loan</w:t>
            </w:r>
            <w:r w:rsidR="00E8717D">
              <w:rPr>
                <w:rFonts w:ascii="Arial" w:hAnsi="Arial" w:cs="Arial"/>
                <w:b/>
                <w:sz w:val="16"/>
                <w:szCs w:val="16"/>
              </w:rPr>
              <w:t xml:space="preserve"> Group</w:t>
            </w:r>
            <w:r w:rsidRPr="005A7BEF">
              <w:rPr>
                <w:rFonts w:ascii="Arial" w:hAnsi="Arial" w:cs="Arial"/>
                <w:b/>
                <w:sz w:val="16"/>
                <w:szCs w:val="16"/>
              </w:rPr>
              <w:t xml:space="preserve"> </w:t>
            </w:r>
          </w:p>
          <w:p w14:paraId="2608E0BD" w14:textId="1B2786F6" w:rsidR="003A3ED2" w:rsidRPr="005A7BEF" w:rsidRDefault="000213AA" w:rsidP="005A7BEF">
            <w:pPr>
              <w:spacing w:line="276" w:lineRule="auto"/>
              <w:rPr>
                <w:rFonts w:ascii="Arial" w:hAnsi="Arial" w:cs="Arial"/>
                <w:b/>
                <w:sz w:val="16"/>
                <w:szCs w:val="16"/>
              </w:rPr>
            </w:pPr>
            <w:r w:rsidRPr="005A7BEF">
              <w:rPr>
                <w:rFonts w:ascii="Arial" w:hAnsi="Arial" w:cs="Arial"/>
                <w:b/>
                <w:sz w:val="16"/>
                <w:szCs w:val="16"/>
              </w:rPr>
              <w:t>-</w:t>
            </w:r>
            <w:r w:rsidR="003A3ED2" w:rsidRPr="005A7BEF">
              <w:rPr>
                <w:rFonts w:ascii="Arial" w:hAnsi="Arial" w:cs="Arial"/>
                <w:b/>
                <w:sz w:val="16"/>
                <w:szCs w:val="16"/>
              </w:rPr>
              <w:t>666. Other (</w:t>
            </w:r>
            <w:r w:rsidR="00AE3364">
              <w:rPr>
                <w:rFonts w:ascii="Arial" w:hAnsi="Arial" w:cs="Arial"/>
                <w:b/>
                <w:sz w:val="16"/>
                <w:szCs w:val="16"/>
              </w:rPr>
              <w:t>please s</w:t>
            </w:r>
            <w:r w:rsidR="003A3ED2" w:rsidRPr="005A7BEF">
              <w:rPr>
                <w:rFonts w:ascii="Arial" w:hAnsi="Arial" w:cs="Arial"/>
                <w:b/>
                <w:sz w:val="16"/>
                <w:szCs w:val="16"/>
              </w:rPr>
              <w:t xml:space="preserve">pecify) </w:t>
            </w:r>
          </w:p>
          <w:p w14:paraId="3DA282AF" w14:textId="56714B6E" w:rsidR="003A3ED2" w:rsidRPr="005A7BEF" w:rsidRDefault="003A3ED2" w:rsidP="005A7BEF">
            <w:pPr>
              <w:spacing w:line="276" w:lineRule="auto"/>
              <w:rPr>
                <w:rFonts w:ascii="Arial" w:hAnsi="Arial" w:cs="Arial"/>
                <w:b/>
                <w:sz w:val="16"/>
                <w:szCs w:val="16"/>
              </w:rPr>
            </w:pPr>
            <w:r w:rsidRPr="005A7BEF">
              <w:rPr>
                <w:rFonts w:ascii="Arial" w:hAnsi="Arial" w:cs="Arial"/>
                <w:b/>
                <w:sz w:val="16"/>
                <w:szCs w:val="16"/>
              </w:rPr>
              <w:t xml:space="preserve">-888. Refuse to Answer </w:t>
            </w:r>
          </w:p>
          <w:p w14:paraId="7C70D687" w14:textId="4981DA19" w:rsidR="00425F13" w:rsidRPr="005A7BEF" w:rsidRDefault="003A3ED2" w:rsidP="005A7BEF">
            <w:pPr>
              <w:rPr>
                <w:rFonts w:ascii="Arial" w:hAnsi="Arial" w:cs="Arial"/>
                <w:b/>
                <w:sz w:val="16"/>
                <w:szCs w:val="16"/>
              </w:rPr>
            </w:pPr>
            <w:r w:rsidRPr="005A7BEF">
              <w:rPr>
                <w:rFonts w:ascii="Arial" w:hAnsi="Arial" w:cs="Arial"/>
                <w:b/>
                <w:sz w:val="16"/>
                <w:szCs w:val="16"/>
              </w:rPr>
              <w:t xml:space="preserve">-999. Don’t know </w:t>
            </w:r>
          </w:p>
        </w:tc>
        <w:tc>
          <w:tcPr>
            <w:tcW w:w="1225" w:type="pct"/>
            <w:vAlign w:val="center"/>
          </w:tcPr>
          <w:p w14:paraId="0FE2EEAF" w14:textId="77777777" w:rsidR="00425F13" w:rsidRPr="005A7BEF" w:rsidRDefault="00425F13" w:rsidP="005A7BEF">
            <w:pPr>
              <w:rPr>
                <w:rFonts w:ascii="Arial" w:hAnsi="Arial" w:cs="Arial"/>
                <w:b/>
                <w:sz w:val="15"/>
                <w:szCs w:val="15"/>
              </w:rPr>
            </w:pPr>
          </w:p>
        </w:tc>
        <w:tc>
          <w:tcPr>
            <w:tcW w:w="1224" w:type="pct"/>
            <w:vAlign w:val="center"/>
          </w:tcPr>
          <w:p w14:paraId="0FEB69F2" w14:textId="77777777" w:rsidR="00425F13" w:rsidRPr="005A7BEF" w:rsidRDefault="00425F13" w:rsidP="005A7BEF">
            <w:pPr>
              <w:rPr>
                <w:rFonts w:ascii="Arial" w:hAnsi="Arial" w:cs="Arial"/>
                <w:b/>
                <w:sz w:val="15"/>
                <w:szCs w:val="15"/>
              </w:rPr>
            </w:pPr>
          </w:p>
        </w:tc>
      </w:tr>
      <w:tr w:rsidR="00425F13" w:rsidRPr="005A7BEF" w14:paraId="47487E46" w14:textId="77777777" w:rsidTr="00A5094B">
        <w:tblPrEx>
          <w:tblLook w:val="01E0" w:firstRow="1" w:lastRow="1" w:firstColumn="1" w:lastColumn="1" w:noHBand="0" w:noVBand="0"/>
        </w:tblPrEx>
        <w:trPr>
          <w:trHeight w:val="701"/>
        </w:trPr>
        <w:tc>
          <w:tcPr>
            <w:tcW w:w="2551" w:type="pct"/>
          </w:tcPr>
          <w:p w14:paraId="035F9C1E" w14:textId="1598D7E3" w:rsidR="00E8717D" w:rsidRDefault="000213AA" w:rsidP="005A7BEF">
            <w:pPr>
              <w:rPr>
                <w:rFonts w:ascii="Arial" w:hAnsi="Arial" w:cs="Arial"/>
                <w:b/>
                <w:sz w:val="16"/>
                <w:szCs w:val="16"/>
              </w:rPr>
            </w:pPr>
            <w:r w:rsidRPr="005A7BEF">
              <w:rPr>
                <w:rFonts w:ascii="Arial" w:hAnsi="Arial" w:cs="Arial"/>
                <w:b/>
                <w:bCs/>
                <w:sz w:val="16"/>
                <w:szCs w:val="16"/>
              </w:rPr>
              <w:t>5</w:t>
            </w:r>
            <w:r w:rsidR="00425F13" w:rsidRPr="005A7BEF">
              <w:rPr>
                <w:rFonts w:ascii="Arial" w:hAnsi="Arial" w:cs="Arial"/>
                <w:b/>
                <w:sz w:val="16"/>
                <w:szCs w:val="16"/>
              </w:rPr>
              <w:t xml:space="preserve">. For what purpose was the loan contracted?           </w:t>
            </w:r>
          </w:p>
          <w:p w14:paraId="66C6F905" w14:textId="73EEB67D" w:rsidR="00425F13" w:rsidRPr="00842F8E" w:rsidRDefault="00E8717D" w:rsidP="005A7BEF">
            <w:pPr>
              <w:rPr>
                <w:rFonts w:ascii="Arial" w:hAnsi="Arial" w:cs="Arial"/>
                <w:b/>
                <w:i/>
                <w:sz w:val="16"/>
                <w:szCs w:val="16"/>
              </w:rPr>
            </w:pPr>
            <w:r w:rsidRPr="00AE3364">
              <w:rPr>
                <w:rFonts w:ascii="Arial" w:hAnsi="Arial" w:cs="Arial"/>
                <w:b/>
                <w:i/>
                <w:sz w:val="16"/>
                <w:szCs w:val="16"/>
              </w:rPr>
              <w:t>Select</w:t>
            </w:r>
            <w:r w:rsidRPr="00842F8E">
              <w:rPr>
                <w:rFonts w:ascii="Arial" w:hAnsi="Arial" w:cs="Arial"/>
                <w:b/>
                <w:i/>
                <w:sz w:val="16"/>
                <w:szCs w:val="16"/>
              </w:rPr>
              <w:t xml:space="preserve"> </w:t>
            </w:r>
            <w:r w:rsidR="00425F13" w:rsidRPr="00842F8E">
              <w:rPr>
                <w:rFonts w:ascii="Arial" w:hAnsi="Arial" w:cs="Arial"/>
                <w:b/>
                <w:i/>
                <w:sz w:val="16"/>
                <w:szCs w:val="16"/>
              </w:rPr>
              <w:t>all that apply</w:t>
            </w:r>
          </w:p>
          <w:p w14:paraId="7A4C2581" w14:textId="239EDB09" w:rsidR="00425F13" w:rsidRPr="005A7BEF" w:rsidRDefault="00425F13" w:rsidP="005A7BEF">
            <w:pPr>
              <w:rPr>
                <w:rFonts w:ascii="Arial" w:hAnsi="Arial" w:cs="Arial"/>
                <w:b/>
                <w:sz w:val="16"/>
                <w:szCs w:val="16"/>
              </w:rPr>
            </w:pPr>
            <w:r w:rsidRPr="005A7BEF">
              <w:rPr>
                <w:rFonts w:ascii="Arial" w:hAnsi="Arial" w:cs="Arial"/>
                <w:b/>
                <w:sz w:val="16"/>
                <w:szCs w:val="16"/>
              </w:rPr>
              <w:t xml:space="preserve">1. Agricultural land / equipment </w:t>
            </w:r>
          </w:p>
          <w:p w14:paraId="5647CD42" w14:textId="2045AB42" w:rsidR="00425F13" w:rsidRPr="005A7BEF" w:rsidRDefault="00425F13" w:rsidP="005A7BEF">
            <w:pPr>
              <w:rPr>
                <w:rFonts w:ascii="Arial" w:hAnsi="Arial" w:cs="Arial"/>
                <w:b/>
                <w:sz w:val="16"/>
                <w:szCs w:val="16"/>
              </w:rPr>
            </w:pPr>
            <w:r w:rsidRPr="005A7BEF">
              <w:rPr>
                <w:rFonts w:ascii="Arial" w:hAnsi="Arial" w:cs="Arial"/>
                <w:b/>
                <w:sz w:val="16"/>
                <w:szCs w:val="16"/>
              </w:rPr>
              <w:t xml:space="preserve">2. Agricultural inputs </w:t>
            </w:r>
          </w:p>
          <w:p w14:paraId="1B9A3F83" w14:textId="2BC7C54A" w:rsidR="00425F13" w:rsidRPr="005A7BEF" w:rsidRDefault="00425F13" w:rsidP="005A7BEF">
            <w:pPr>
              <w:rPr>
                <w:rFonts w:ascii="Arial" w:hAnsi="Arial" w:cs="Arial"/>
                <w:b/>
                <w:sz w:val="16"/>
                <w:szCs w:val="16"/>
              </w:rPr>
            </w:pPr>
            <w:r w:rsidRPr="005A7BEF">
              <w:rPr>
                <w:rFonts w:ascii="Arial" w:hAnsi="Arial" w:cs="Arial"/>
                <w:b/>
                <w:sz w:val="16"/>
                <w:szCs w:val="16"/>
              </w:rPr>
              <w:t>3. Business</w:t>
            </w:r>
          </w:p>
          <w:p w14:paraId="07833299" w14:textId="29E87835" w:rsidR="00425F13" w:rsidRPr="005A7BEF" w:rsidRDefault="00425F13" w:rsidP="005A7BEF">
            <w:pPr>
              <w:rPr>
                <w:rFonts w:ascii="Arial" w:hAnsi="Arial" w:cs="Arial"/>
                <w:b/>
                <w:sz w:val="16"/>
                <w:szCs w:val="16"/>
              </w:rPr>
            </w:pPr>
            <w:r w:rsidRPr="005A7BEF">
              <w:rPr>
                <w:rFonts w:ascii="Arial" w:hAnsi="Arial" w:cs="Arial"/>
                <w:b/>
                <w:sz w:val="16"/>
                <w:szCs w:val="16"/>
              </w:rPr>
              <w:t xml:space="preserve">4. Housing </w:t>
            </w:r>
          </w:p>
          <w:p w14:paraId="4F38DF4A" w14:textId="5658584D" w:rsidR="00425F13" w:rsidRPr="005A7BEF" w:rsidRDefault="00425F13" w:rsidP="005A7BEF">
            <w:pPr>
              <w:rPr>
                <w:rFonts w:ascii="Arial" w:hAnsi="Arial" w:cs="Arial"/>
                <w:b/>
                <w:sz w:val="16"/>
                <w:szCs w:val="16"/>
              </w:rPr>
            </w:pPr>
            <w:r w:rsidRPr="005A7BEF">
              <w:rPr>
                <w:rFonts w:ascii="Arial" w:hAnsi="Arial" w:cs="Arial"/>
                <w:b/>
                <w:sz w:val="16"/>
                <w:szCs w:val="16"/>
              </w:rPr>
              <w:t xml:space="preserve">5. Education / training </w:t>
            </w:r>
          </w:p>
          <w:p w14:paraId="53DAED34" w14:textId="16407404" w:rsidR="00425F13" w:rsidRPr="005A7BEF" w:rsidRDefault="00425F13" w:rsidP="005A7BEF">
            <w:pPr>
              <w:rPr>
                <w:rFonts w:ascii="Arial" w:hAnsi="Arial" w:cs="Arial"/>
                <w:b/>
                <w:sz w:val="16"/>
                <w:szCs w:val="16"/>
              </w:rPr>
            </w:pPr>
            <w:r w:rsidRPr="005A7BEF">
              <w:rPr>
                <w:rFonts w:ascii="Arial" w:hAnsi="Arial" w:cs="Arial"/>
                <w:b/>
                <w:sz w:val="16"/>
                <w:szCs w:val="16"/>
              </w:rPr>
              <w:t xml:space="preserve">6. Health </w:t>
            </w:r>
          </w:p>
          <w:p w14:paraId="10CABD22" w14:textId="41AF8276" w:rsidR="00425F13" w:rsidRPr="005A7BEF" w:rsidRDefault="00425F13" w:rsidP="005A7BEF">
            <w:pPr>
              <w:rPr>
                <w:rFonts w:ascii="Arial" w:hAnsi="Arial" w:cs="Arial"/>
                <w:b/>
                <w:sz w:val="16"/>
                <w:szCs w:val="16"/>
              </w:rPr>
            </w:pPr>
            <w:r w:rsidRPr="005A7BEF">
              <w:rPr>
                <w:rFonts w:ascii="Arial" w:hAnsi="Arial" w:cs="Arial"/>
                <w:b/>
                <w:sz w:val="16"/>
                <w:szCs w:val="16"/>
              </w:rPr>
              <w:t xml:space="preserve">7. Ceremonies (weddings, funerals, etc.) </w:t>
            </w:r>
          </w:p>
          <w:p w14:paraId="4CC681A4" w14:textId="052CCDE0" w:rsidR="00425F13" w:rsidRPr="005A7BEF" w:rsidRDefault="00425F13" w:rsidP="005A7BEF">
            <w:pPr>
              <w:rPr>
                <w:rFonts w:ascii="Arial" w:hAnsi="Arial" w:cs="Arial"/>
                <w:b/>
                <w:sz w:val="16"/>
                <w:szCs w:val="16"/>
              </w:rPr>
            </w:pPr>
            <w:r w:rsidRPr="005A7BEF">
              <w:rPr>
                <w:rFonts w:ascii="Arial" w:hAnsi="Arial" w:cs="Arial"/>
                <w:b/>
                <w:sz w:val="16"/>
                <w:szCs w:val="16"/>
              </w:rPr>
              <w:t xml:space="preserve">8. Vehicle </w:t>
            </w:r>
          </w:p>
          <w:p w14:paraId="76684492" w14:textId="22E2B829" w:rsidR="00425F13" w:rsidRPr="005A7BEF" w:rsidRDefault="00425F13" w:rsidP="005A7BEF">
            <w:pPr>
              <w:rPr>
                <w:rFonts w:ascii="Arial" w:hAnsi="Arial" w:cs="Arial"/>
                <w:b/>
                <w:sz w:val="16"/>
                <w:szCs w:val="16"/>
              </w:rPr>
            </w:pPr>
            <w:r w:rsidRPr="005A7BEF">
              <w:rPr>
                <w:rFonts w:ascii="Arial" w:hAnsi="Arial" w:cs="Arial"/>
                <w:b/>
                <w:sz w:val="16"/>
                <w:szCs w:val="16"/>
              </w:rPr>
              <w:t>9. Other consumer goods</w:t>
            </w:r>
          </w:p>
          <w:p w14:paraId="245B72E5" w14:textId="4AC41F59" w:rsidR="001E75EB" w:rsidRPr="005A7BEF" w:rsidRDefault="00E404CA" w:rsidP="005A7BEF">
            <w:pPr>
              <w:spacing w:line="276" w:lineRule="auto"/>
              <w:rPr>
                <w:rFonts w:ascii="Arial" w:hAnsi="Arial" w:cs="Arial"/>
                <w:b/>
                <w:sz w:val="16"/>
                <w:szCs w:val="16"/>
              </w:rPr>
            </w:pPr>
            <w:r>
              <w:rPr>
                <w:rFonts w:ascii="Arial" w:hAnsi="Arial" w:cs="Arial"/>
                <w:b/>
                <w:sz w:val="16"/>
                <w:szCs w:val="16"/>
              </w:rPr>
              <w:t>-</w:t>
            </w:r>
            <w:r w:rsidR="001E75EB" w:rsidRPr="005A7BEF">
              <w:rPr>
                <w:rFonts w:ascii="Arial" w:hAnsi="Arial" w:cs="Arial"/>
                <w:b/>
                <w:sz w:val="16"/>
                <w:szCs w:val="16"/>
              </w:rPr>
              <w:t>666. Other (</w:t>
            </w:r>
            <w:r w:rsidR="00AE3364">
              <w:rPr>
                <w:rFonts w:ascii="Arial" w:hAnsi="Arial" w:cs="Arial"/>
                <w:b/>
                <w:sz w:val="16"/>
                <w:szCs w:val="16"/>
              </w:rPr>
              <w:t>please s</w:t>
            </w:r>
            <w:r w:rsidR="001E75EB" w:rsidRPr="005A7BEF">
              <w:rPr>
                <w:rFonts w:ascii="Arial" w:hAnsi="Arial" w:cs="Arial"/>
                <w:b/>
                <w:sz w:val="16"/>
                <w:szCs w:val="16"/>
              </w:rPr>
              <w:t xml:space="preserve">pecify) </w:t>
            </w:r>
          </w:p>
          <w:p w14:paraId="176EBFED" w14:textId="7656F380" w:rsidR="001E75EB" w:rsidRPr="005A7BEF" w:rsidRDefault="001E75EB" w:rsidP="005A7BEF">
            <w:pPr>
              <w:spacing w:line="276" w:lineRule="auto"/>
              <w:rPr>
                <w:rFonts w:ascii="Arial" w:hAnsi="Arial" w:cs="Arial"/>
                <w:b/>
                <w:sz w:val="16"/>
                <w:szCs w:val="16"/>
              </w:rPr>
            </w:pPr>
            <w:r w:rsidRPr="005A7BEF">
              <w:rPr>
                <w:rFonts w:ascii="Arial" w:hAnsi="Arial" w:cs="Arial"/>
                <w:b/>
                <w:sz w:val="16"/>
                <w:szCs w:val="16"/>
              </w:rPr>
              <w:t xml:space="preserve">-888. Refuse to Answer </w:t>
            </w:r>
          </w:p>
          <w:p w14:paraId="191B86A2" w14:textId="219DF713" w:rsidR="00425F13" w:rsidRPr="005A7BEF" w:rsidRDefault="001E75EB" w:rsidP="005A7BEF">
            <w:pPr>
              <w:spacing w:line="276" w:lineRule="auto"/>
              <w:rPr>
                <w:rFonts w:ascii="Arial" w:hAnsi="Arial" w:cs="Arial"/>
                <w:b/>
                <w:sz w:val="16"/>
                <w:szCs w:val="16"/>
              </w:rPr>
            </w:pPr>
            <w:r w:rsidRPr="005A7BEF">
              <w:rPr>
                <w:rFonts w:ascii="Arial" w:hAnsi="Arial" w:cs="Arial"/>
                <w:b/>
                <w:sz w:val="16"/>
                <w:szCs w:val="16"/>
              </w:rPr>
              <w:t xml:space="preserve">-999. Don’t know </w:t>
            </w:r>
          </w:p>
        </w:tc>
        <w:tc>
          <w:tcPr>
            <w:tcW w:w="1225" w:type="pct"/>
            <w:vAlign w:val="center"/>
          </w:tcPr>
          <w:p w14:paraId="5008B66A" w14:textId="77777777" w:rsidR="00425F13" w:rsidRPr="005A7BEF" w:rsidRDefault="00425F13" w:rsidP="005A7BEF">
            <w:pPr>
              <w:spacing w:before="60" w:after="40"/>
              <w:rPr>
                <w:rFonts w:ascii="Arial" w:hAnsi="Arial" w:cs="Arial"/>
                <w:b/>
                <w:sz w:val="15"/>
                <w:szCs w:val="15"/>
              </w:rPr>
            </w:pPr>
          </w:p>
        </w:tc>
        <w:tc>
          <w:tcPr>
            <w:tcW w:w="1224" w:type="pct"/>
            <w:vAlign w:val="center"/>
          </w:tcPr>
          <w:p w14:paraId="794AD7DF" w14:textId="77777777" w:rsidR="00425F13" w:rsidRPr="005A7BEF" w:rsidRDefault="00425F13" w:rsidP="005A7BEF">
            <w:pPr>
              <w:spacing w:before="60" w:after="40"/>
              <w:rPr>
                <w:rFonts w:ascii="Arial" w:hAnsi="Arial" w:cs="Arial"/>
                <w:b/>
                <w:sz w:val="15"/>
                <w:szCs w:val="15"/>
              </w:rPr>
            </w:pPr>
          </w:p>
        </w:tc>
      </w:tr>
      <w:tr w:rsidR="00425F13" w:rsidRPr="005A7BEF" w14:paraId="74E2330B" w14:textId="77777777" w:rsidTr="00A5094B">
        <w:tblPrEx>
          <w:tblLook w:val="01E0" w:firstRow="1" w:lastRow="1" w:firstColumn="1" w:lastColumn="1" w:noHBand="0" w:noVBand="0"/>
        </w:tblPrEx>
        <w:trPr>
          <w:trHeight w:val="926"/>
        </w:trPr>
        <w:tc>
          <w:tcPr>
            <w:tcW w:w="2551" w:type="pct"/>
          </w:tcPr>
          <w:p w14:paraId="43210B70" w14:textId="441C6760" w:rsidR="00425F13" w:rsidRPr="005A7BEF" w:rsidRDefault="000213AA" w:rsidP="005A7BEF">
            <w:pPr>
              <w:rPr>
                <w:rFonts w:ascii="Arial" w:hAnsi="Arial" w:cs="Arial"/>
                <w:b/>
                <w:sz w:val="16"/>
                <w:szCs w:val="16"/>
              </w:rPr>
            </w:pPr>
            <w:r w:rsidRPr="005A7BEF">
              <w:rPr>
                <w:rFonts w:ascii="Arial" w:hAnsi="Arial" w:cs="Arial"/>
                <w:b/>
                <w:bCs/>
                <w:sz w:val="16"/>
                <w:szCs w:val="16"/>
              </w:rPr>
              <w:t>6</w:t>
            </w:r>
            <w:r w:rsidR="00425F13" w:rsidRPr="005A7BEF">
              <w:rPr>
                <w:rFonts w:ascii="Arial" w:hAnsi="Arial" w:cs="Arial"/>
                <w:b/>
                <w:sz w:val="16"/>
                <w:szCs w:val="16"/>
              </w:rPr>
              <w:t>. What kind of guarantee</w:t>
            </w:r>
            <w:r w:rsidR="000D7D00">
              <w:rPr>
                <w:rFonts w:ascii="Arial" w:hAnsi="Arial" w:cs="Arial"/>
                <w:b/>
                <w:sz w:val="16"/>
                <w:szCs w:val="16"/>
              </w:rPr>
              <w:t>/collateral</w:t>
            </w:r>
            <w:r w:rsidR="00425F13" w:rsidRPr="005A7BEF">
              <w:rPr>
                <w:rFonts w:ascii="Arial" w:hAnsi="Arial" w:cs="Arial"/>
                <w:b/>
                <w:sz w:val="16"/>
                <w:szCs w:val="16"/>
              </w:rPr>
              <w:t xml:space="preserve"> was required by the lender?</w:t>
            </w:r>
          </w:p>
          <w:p w14:paraId="65C09084" w14:textId="27DBC90E" w:rsidR="00425F13" w:rsidRPr="008D4F63" w:rsidRDefault="000D7D00" w:rsidP="005A7BEF">
            <w:pPr>
              <w:rPr>
                <w:rFonts w:ascii="Arial" w:hAnsi="Arial" w:cs="Arial"/>
                <w:b/>
                <w:i/>
                <w:sz w:val="16"/>
                <w:szCs w:val="16"/>
              </w:rPr>
            </w:pPr>
            <w:r w:rsidRPr="008D4F63">
              <w:rPr>
                <w:rFonts w:ascii="Arial" w:hAnsi="Arial" w:cs="Arial"/>
                <w:b/>
                <w:i/>
                <w:sz w:val="16"/>
                <w:szCs w:val="16"/>
              </w:rPr>
              <w:t xml:space="preserve">Select </w:t>
            </w:r>
            <w:r w:rsidR="00425F13" w:rsidRPr="008D4F63">
              <w:rPr>
                <w:rFonts w:ascii="Arial" w:hAnsi="Arial" w:cs="Arial"/>
                <w:b/>
                <w:i/>
                <w:sz w:val="16"/>
                <w:szCs w:val="16"/>
              </w:rPr>
              <w:t>all that apply</w:t>
            </w:r>
          </w:p>
          <w:p w14:paraId="27750713" w14:textId="77777777" w:rsidR="00425F13" w:rsidRPr="005A7BEF" w:rsidRDefault="00425F13" w:rsidP="005A7BEF">
            <w:pPr>
              <w:rPr>
                <w:rFonts w:ascii="Arial" w:hAnsi="Arial" w:cs="Arial"/>
                <w:b/>
                <w:sz w:val="16"/>
                <w:szCs w:val="16"/>
              </w:rPr>
            </w:pPr>
            <w:r w:rsidRPr="005A7BEF">
              <w:rPr>
                <w:rFonts w:ascii="Arial" w:hAnsi="Arial" w:cs="Arial"/>
                <w:b/>
                <w:sz w:val="16"/>
                <w:szCs w:val="16"/>
              </w:rPr>
              <w:t>0. None - NO</w:t>
            </w:r>
          </w:p>
          <w:p w14:paraId="4F9D25B0" w14:textId="77777777" w:rsidR="00425F13" w:rsidRPr="005A7BEF" w:rsidRDefault="00425F13" w:rsidP="005A7BEF">
            <w:pPr>
              <w:rPr>
                <w:rFonts w:ascii="Arial" w:hAnsi="Arial" w:cs="Arial"/>
                <w:b/>
                <w:sz w:val="16"/>
                <w:szCs w:val="16"/>
              </w:rPr>
            </w:pPr>
            <w:r w:rsidRPr="005A7BEF">
              <w:rPr>
                <w:rFonts w:ascii="Arial" w:hAnsi="Arial" w:cs="Arial"/>
                <w:b/>
                <w:sz w:val="16"/>
                <w:szCs w:val="16"/>
              </w:rPr>
              <w:t>2. Land - LA</w:t>
            </w:r>
          </w:p>
          <w:p w14:paraId="5ABBBD35" w14:textId="77777777" w:rsidR="00425F13" w:rsidRPr="005A7BEF" w:rsidRDefault="00425F13" w:rsidP="005A7BEF">
            <w:pPr>
              <w:rPr>
                <w:rFonts w:ascii="Arial" w:hAnsi="Arial" w:cs="Arial"/>
                <w:b/>
                <w:sz w:val="16"/>
                <w:szCs w:val="16"/>
              </w:rPr>
            </w:pPr>
            <w:r w:rsidRPr="005A7BEF">
              <w:rPr>
                <w:rFonts w:ascii="Arial" w:hAnsi="Arial" w:cs="Arial"/>
                <w:b/>
                <w:sz w:val="16"/>
                <w:szCs w:val="16"/>
              </w:rPr>
              <w:t>3. Cattle - CA</w:t>
            </w:r>
          </w:p>
          <w:p w14:paraId="6F568626" w14:textId="77777777" w:rsidR="00425F13" w:rsidRPr="005A7BEF" w:rsidRDefault="00425F13" w:rsidP="005A7BEF">
            <w:pPr>
              <w:rPr>
                <w:rFonts w:ascii="Arial" w:hAnsi="Arial" w:cs="Arial"/>
                <w:b/>
                <w:sz w:val="16"/>
                <w:szCs w:val="16"/>
              </w:rPr>
            </w:pPr>
            <w:r w:rsidRPr="005A7BEF">
              <w:rPr>
                <w:rFonts w:ascii="Arial" w:hAnsi="Arial" w:cs="Arial"/>
                <w:b/>
                <w:sz w:val="16"/>
                <w:szCs w:val="16"/>
              </w:rPr>
              <w:t>4. House / building - HO</w:t>
            </w:r>
          </w:p>
          <w:p w14:paraId="65654F39" w14:textId="77777777" w:rsidR="00425F13" w:rsidRPr="005A7BEF" w:rsidRDefault="00425F13" w:rsidP="005A7BEF">
            <w:pPr>
              <w:rPr>
                <w:rFonts w:ascii="Arial" w:hAnsi="Arial" w:cs="Arial"/>
                <w:b/>
                <w:sz w:val="16"/>
                <w:szCs w:val="16"/>
              </w:rPr>
            </w:pPr>
            <w:r w:rsidRPr="005A7BEF">
              <w:rPr>
                <w:rFonts w:ascii="Arial" w:hAnsi="Arial" w:cs="Arial"/>
                <w:b/>
                <w:sz w:val="16"/>
                <w:szCs w:val="16"/>
              </w:rPr>
              <w:t>5. Employer - EM</w:t>
            </w:r>
          </w:p>
          <w:p w14:paraId="7A9D1B70" w14:textId="77777777" w:rsidR="00425F13" w:rsidRPr="005A7BEF" w:rsidRDefault="00425F13" w:rsidP="005A7BEF">
            <w:pPr>
              <w:rPr>
                <w:rFonts w:ascii="Arial" w:hAnsi="Arial" w:cs="Arial"/>
                <w:b/>
                <w:sz w:val="16"/>
                <w:szCs w:val="16"/>
              </w:rPr>
            </w:pPr>
            <w:r w:rsidRPr="005A7BEF">
              <w:rPr>
                <w:rFonts w:ascii="Arial" w:hAnsi="Arial" w:cs="Arial"/>
                <w:b/>
                <w:sz w:val="16"/>
                <w:szCs w:val="16"/>
              </w:rPr>
              <w:t>6. Relatives - RE</w:t>
            </w:r>
          </w:p>
          <w:p w14:paraId="7832A0CE" w14:textId="77777777" w:rsidR="00425F13" w:rsidRPr="005A7BEF" w:rsidRDefault="00425F13" w:rsidP="005A7BEF">
            <w:pPr>
              <w:rPr>
                <w:rFonts w:ascii="Arial" w:hAnsi="Arial" w:cs="Arial"/>
                <w:b/>
                <w:sz w:val="16"/>
                <w:szCs w:val="16"/>
              </w:rPr>
            </w:pPr>
            <w:r w:rsidRPr="005A7BEF">
              <w:rPr>
                <w:rFonts w:ascii="Arial" w:hAnsi="Arial" w:cs="Arial"/>
                <w:b/>
                <w:sz w:val="16"/>
                <w:szCs w:val="16"/>
              </w:rPr>
              <w:t>7. Non-relatives - NR</w:t>
            </w:r>
          </w:p>
          <w:p w14:paraId="793AFB80" w14:textId="558457EF" w:rsidR="007B1D88" w:rsidRPr="005A7BEF" w:rsidRDefault="001D0208" w:rsidP="005A7BEF">
            <w:pPr>
              <w:spacing w:line="276" w:lineRule="auto"/>
              <w:rPr>
                <w:rFonts w:ascii="Arial" w:hAnsi="Arial" w:cs="Arial"/>
                <w:b/>
                <w:sz w:val="16"/>
                <w:szCs w:val="16"/>
              </w:rPr>
            </w:pPr>
            <w:r>
              <w:rPr>
                <w:rFonts w:ascii="Arial" w:hAnsi="Arial" w:cs="Arial"/>
                <w:b/>
                <w:sz w:val="16"/>
                <w:szCs w:val="16"/>
              </w:rPr>
              <w:t>-</w:t>
            </w:r>
            <w:r w:rsidR="007B1D88" w:rsidRPr="005A7BEF">
              <w:rPr>
                <w:rFonts w:ascii="Arial" w:hAnsi="Arial" w:cs="Arial"/>
                <w:b/>
                <w:sz w:val="16"/>
                <w:szCs w:val="16"/>
              </w:rPr>
              <w:t>666. Other (Specify) - OT</w:t>
            </w:r>
          </w:p>
          <w:p w14:paraId="66CF4845" w14:textId="53C06698" w:rsidR="007B1D88" w:rsidRPr="005A7BEF" w:rsidRDefault="007B1D88" w:rsidP="005A7BEF">
            <w:pPr>
              <w:spacing w:line="276" w:lineRule="auto"/>
              <w:rPr>
                <w:rFonts w:ascii="Arial" w:hAnsi="Arial" w:cs="Arial"/>
                <w:b/>
                <w:sz w:val="16"/>
                <w:szCs w:val="16"/>
              </w:rPr>
            </w:pPr>
            <w:r w:rsidRPr="005A7BEF">
              <w:rPr>
                <w:rFonts w:ascii="Arial" w:hAnsi="Arial" w:cs="Arial"/>
                <w:b/>
                <w:sz w:val="16"/>
                <w:szCs w:val="16"/>
              </w:rPr>
              <w:t>-888. Refuse to Answer - RA</w:t>
            </w:r>
          </w:p>
          <w:p w14:paraId="494FE843" w14:textId="1E4E0576" w:rsidR="00425F13" w:rsidRPr="005A7BEF" w:rsidRDefault="007B1D88" w:rsidP="005A7BEF">
            <w:pPr>
              <w:rPr>
                <w:rFonts w:ascii="Arial" w:hAnsi="Arial" w:cs="Arial"/>
                <w:b/>
                <w:sz w:val="16"/>
                <w:szCs w:val="16"/>
              </w:rPr>
            </w:pPr>
            <w:r w:rsidRPr="005A7BEF">
              <w:rPr>
                <w:rFonts w:ascii="Arial" w:hAnsi="Arial" w:cs="Arial"/>
                <w:b/>
                <w:sz w:val="16"/>
                <w:szCs w:val="16"/>
              </w:rPr>
              <w:t xml:space="preserve">-999. Don’t know </w:t>
            </w:r>
            <w:r w:rsidR="00657493" w:rsidRPr="005A7BEF">
              <w:rPr>
                <w:rFonts w:ascii="Arial" w:hAnsi="Arial" w:cs="Arial"/>
                <w:b/>
                <w:sz w:val="16"/>
                <w:szCs w:val="16"/>
              </w:rPr>
              <w:t>–</w:t>
            </w:r>
            <w:r w:rsidRPr="005A7BEF">
              <w:rPr>
                <w:rFonts w:ascii="Arial" w:hAnsi="Arial" w:cs="Arial"/>
                <w:b/>
                <w:sz w:val="16"/>
                <w:szCs w:val="16"/>
              </w:rPr>
              <w:t xml:space="preserve"> DK</w:t>
            </w:r>
          </w:p>
        </w:tc>
        <w:tc>
          <w:tcPr>
            <w:tcW w:w="1225" w:type="pct"/>
            <w:vAlign w:val="center"/>
          </w:tcPr>
          <w:p w14:paraId="198E1BB3" w14:textId="77777777" w:rsidR="00425F13" w:rsidRPr="005A7BEF" w:rsidRDefault="00425F13" w:rsidP="005A7BEF">
            <w:pPr>
              <w:spacing w:before="60" w:after="40"/>
              <w:rPr>
                <w:rFonts w:ascii="Arial" w:hAnsi="Arial" w:cs="Arial"/>
                <w:b/>
                <w:sz w:val="15"/>
                <w:szCs w:val="15"/>
              </w:rPr>
            </w:pPr>
          </w:p>
        </w:tc>
        <w:tc>
          <w:tcPr>
            <w:tcW w:w="1224" w:type="pct"/>
            <w:vAlign w:val="center"/>
          </w:tcPr>
          <w:p w14:paraId="7BC94ED5" w14:textId="77777777" w:rsidR="00425F13" w:rsidRPr="005A7BEF" w:rsidRDefault="00425F13" w:rsidP="005A7BEF">
            <w:pPr>
              <w:spacing w:before="60" w:after="40"/>
              <w:rPr>
                <w:rFonts w:ascii="Arial" w:hAnsi="Arial" w:cs="Arial"/>
                <w:b/>
                <w:sz w:val="15"/>
                <w:szCs w:val="15"/>
              </w:rPr>
            </w:pPr>
          </w:p>
        </w:tc>
      </w:tr>
      <w:tr w:rsidR="00425F13" w:rsidRPr="005A7BEF" w14:paraId="763E50D9" w14:textId="77777777" w:rsidTr="00A5094B">
        <w:tblPrEx>
          <w:tblLook w:val="01E0" w:firstRow="1" w:lastRow="1" w:firstColumn="1" w:lastColumn="1" w:noHBand="0" w:noVBand="0"/>
        </w:tblPrEx>
        <w:trPr>
          <w:trHeight w:val="296"/>
        </w:trPr>
        <w:tc>
          <w:tcPr>
            <w:tcW w:w="2551" w:type="pct"/>
          </w:tcPr>
          <w:p w14:paraId="5ABB901B" w14:textId="48461088" w:rsidR="000D7D00" w:rsidRDefault="00425F13" w:rsidP="005A7BEF">
            <w:pPr>
              <w:rPr>
                <w:rFonts w:ascii="Arial" w:hAnsi="Arial" w:cs="Arial"/>
                <w:b/>
                <w:bCs/>
                <w:sz w:val="16"/>
                <w:szCs w:val="16"/>
              </w:rPr>
            </w:pPr>
            <w:r w:rsidRPr="005A7BEF">
              <w:rPr>
                <w:rFonts w:ascii="Arial" w:hAnsi="Arial" w:cs="Arial"/>
                <w:b/>
                <w:bCs/>
                <w:sz w:val="16"/>
                <w:szCs w:val="16"/>
              </w:rPr>
              <w:t xml:space="preserve">What was the amount requested for the loan?   </w:t>
            </w:r>
          </w:p>
          <w:p w14:paraId="24CD1BF8" w14:textId="35BCEA70" w:rsidR="00425F13" w:rsidRPr="008D4F63" w:rsidRDefault="000D7D00" w:rsidP="005A7BEF">
            <w:pPr>
              <w:rPr>
                <w:rFonts w:ascii="Arial" w:hAnsi="Arial" w:cs="Arial"/>
                <w:b/>
                <w:bCs/>
                <w:i/>
                <w:sz w:val="16"/>
                <w:szCs w:val="16"/>
              </w:rPr>
            </w:pPr>
            <w:r w:rsidRPr="008D4F63">
              <w:rPr>
                <w:rFonts w:ascii="Arial" w:hAnsi="Arial" w:cs="Arial"/>
                <w:b/>
                <w:bCs/>
                <w:i/>
                <w:sz w:val="16"/>
                <w:szCs w:val="16"/>
              </w:rPr>
              <w:t>Indicate amount as a decimal value (in Ghana cedis and pesewas). For example, enter 2.50 for 2 Ghana cedis and 50 pesewas.</w:t>
            </w:r>
          </w:p>
        </w:tc>
        <w:tc>
          <w:tcPr>
            <w:tcW w:w="1225" w:type="pct"/>
            <w:vAlign w:val="center"/>
          </w:tcPr>
          <w:p w14:paraId="6BB6AD04" w14:textId="77777777" w:rsidR="00425F13" w:rsidRPr="005A7BEF" w:rsidRDefault="00425F13" w:rsidP="005A7BEF">
            <w:pPr>
              <w:rPr>
                <w:rFonts w:ascii="Arial" w:hAnsi="Arial" w:cs="Arial"/>
                <w:b/>
                <w:sz w:val="16"/>
                <w:szCs w:val="16"/>
              </w:rPr>
            </w:pPr>
          </w:p>
        </w:tc>
        <w:tc>
          <w:tcPr>
            <w:tcW w:w="1224" w:type="pct"/>
            <w:vAlign w:val="center"/>
          </w:tcPr>
          <w:p w14:paraId="5A186DEF" w14:textId="77777777" w:rsidR="00425F13" w:rsidRPr="005A7BEF" w:rsidRDefault="00425F13" w:rsidP="005A7BEF">
            <w:pPr>
              <w:rPr>
                <w:rFonts w:ascii="Arial" w:hAnsi="Arial" w:cs="Arial"/>
                <w:b/>
                <w:sz w:val="16"/>
                <w:szCs w:val="16"/>
              </w:rPr>
            </w:pPr>
          </w:p>
        </w:tc>
      </w:tr>
      <w:tr w:rsidR="00425F13" w:rsidRPr="005A7BEF" w14:paraId="5BC3D736" w14:textId="77777777" w:rsidTr="00A5094B">
        <w:tblPrEx>
          <w:tblLook w:val="01E0" w:firstRow="1" w:lastRow="1" w:firstColumn="1" w:lastColumn="1" w:noHBand="0" w:noVBand="0"/>
        </w:tblPrEx>
        <w:trPr>
          <w:trHeight w:val="251"/>
        </w:trPr>
        <w:tc>
          <w:tcPr>
            <w:tcW w:w="2551" w:type="pct"/>
          </w:tcPr>
          <w:p w14:paraId="26A069F7" w14:textId="77777777" w:rsidR="000D7D00" w:rsidRDefault="000213AA">
            <w:pPr>
              <w:rPr>
                <w:rFonts w:ascii="Arial" w:hAnsi="Arial" w:cs="Arial"/>
                <w:b/>
                <w:sz w:val="16"/>
                <w:szCs w:val="16"/>
              </w:rPr>
            </w:pPr>
            <w:r w:rsidRPr="005A7BEF">
              <w:rPr>
                <w:rFonts w:ascii="Arial" w:hAnsi="Arial" w:cs="Arial"/>
                <w:b/>
                <w:bCs/>
                <w:sz w:val="16"/>
                <w:szCs w:val="16"/>
              </w:rPr>
              <w:t>Q7</w:t>
            </w:r>
            <w:r w:rsidR="00425F13" w:rsidRPr="005A7BEF">
              <w:rPr>
                <w:rFonts w:ascii="Arial" w:hAnsi="Arial" w:cs="Arial"/>
                <w:b/>
                <w:sz w:val="16"/>
                <w:szCs w:val="16"/>
              </w:rPr>
              <w:t xml:space="preserve">. What is the principal amount of this loan?   </w:t>
            </w:r>
          </w:p>
          <w:p w14:paraId="4FB08BAB" w14:textId="2B7AA80D" w:rsidR="00425F13" w:rsidRPr="005A7BEF" w:rsidRDefault="000D7D00">
            <w:pPr>
              <w:rPr>
                <w:rFonts w:ascii="Arial" w:hAnsi="Arial" w:cs="Arial"/>
                <w:b/>
                <w:sz w:val="16"/>
                <w:szCs w:val="16"/>
              </w:rPr>
            </w:pPr>
            <w:r w:rsidRPr="00756DEE">
              <w:rPr>
                <w:rFonts w:ascii="Arial" w:hAnsi="Arial" w:cs="Arial"/>
                <w:b/>
                <w:bCs/>
                <w:i/>
                <w:sz w:val="16"/>
                <w:szCs w:val="16"/>
              </w:rPr>
              <w:t>Indicate amount as a decimal value (in Ghana cedis and pesewas). For example, enter 2.50 for 2 Ghana cedis and 50 pesewas.</w:t>
            </w:r>
          </w:p>
        </w:tc>
        <w:tc>
          <w:tcPr>
            <w:tcW w:w="1225" w:type="pct"/>
            <w:vAlign w:val="center"/>
          </w:tcPr>
          <w:p w14:paraId="42EAFC42" w14:textId="77777777" w:rsidR="00425F13" w:rsidRPr="005A7BEF" w:rsidRDefault="00425F13" w:rsidP="005A7BEF">
            <w:pPr>
              <w:rPr>
                <w:rFonts w:ascii="Arial" w:hAnsi="Arial" w:cs="Arial"/>
                <w:b/>
                <w:sz w:val="16"/>
                <w:szCs w:val="16"/>
              </w:rPr>
            </w:pPr>
          </w:p>
        </w:tc>
        <w:tc>
          <w:tcPr>
            <w:tcW w:w="1224" w:type="pct"/>
            <w:vAlign w:val="center"/>
          </w:tcPr>
          <w:p w14:paraId="4BDC4159" w14:textId="77777777" w:rsidR="00425F13" w:rsidRPr="005A7BEF" w:rsidRDefault="00425F13" w:rsidP="005A7BEF">
            <w:pPr>
              <w:rPr>
                <w:rFonts w:ascii="Arial" w:hAnsi="Arial" w:cs="Arial"/>
                <w:b/>
                <w:sz w:val="16"/>
                <w:szCs w:val="16"/>
              </w:rPr>
            </w:pPr>
          </w:p>
        </w:tc>
      </w:tr>
      <w:tr w:rsidR="00425F13" w:rsidRPr="005A7BEF" w14:paraId="266C5612" w14:textId="77777777" w:rsidTr="00A5094B">
        <w:tblPrEx>
          <w:tblLook w:val="01E0" w:firstRow="1" w:lastRow="1" w:firstColumn="1" w:lastColumn="1" w:noHBand="0" w:noVBand="0"/>
        </w:tblPrEx>
        <w:trPr>
          <w:trHeight w:val="251"/>
        </w:trPr>
        <w:tc>
          <w:tcPr>
            <w:tcW w:w="2551" w:type="pct"/>
          </w:tcPr>
          <w:p w14:paraId="4610319A" w14:textId="42F51D3A" w:rsidR="000D7D00" w:rsidRDefault="00425F13">
            <w:pPr>
              <w:rPr>
                <w:rFonts w:ascii="Arial" w:hAnsi="Arial" w:cs="Arial"/>
                <w:b/>
                <w:sz w:val="16"/>
                <w:szCs w:val="16"/>
              </w:rPr>
            </w:pPr>
            <w:r w:rsidRPr="005A7BEF">
              <w:rPr>
                <w:rFonts w:ascii="Arial" w:hAnsi="Arial" w:cs="Arial"/>
                <w:b/>
                <w:sz w:val="16"/>
                <w:szCs w:val="16"/>
              </w:rPr>
              <w:lastRenderedPageBreak/>
              <w:t xml:space="preserve">17. How many months was </w:t>
            </w:r>
            <w:r w:rsidR="000D7D00">
              <w:rPr>
                <w:rFonts w:ascii="Arial" w:hAnsi="Arial" w:cs="Arial"/>
                <w:b/>
                <w:sz w:val="16"/>
                <w:szCs w:val="16"/>
              </w:rPr>
              <w:t>[</w:t>
            </w:r>
            <w:r w:rsidRPr="005A7BEF">
              <w:rPr>
                <w:rFonts w:ascii="Arial" w:hAnsi="Arial" w:cs="Arial"/>
                <w:b/>
                <w:sz w:val="16"/>
                <w:szCs w:val="16"/>
              </w:rPr>
              <w:t>Name</w:t>
            </w:r>
            <w:r w:rsidR="000D7D00">
              <w:rPr>
                <w:rFonts w:ascii="Arial" w:hAnsi="Arial" w:cs="Arial"/>
                <w:b/>
                <w:sz w:val="16"/>
                <w:szCs w:val="16"/>
              </w:rPr>
              <w:t>]</w:t>
            </w:r>
            <w:r w:rsidRPr="005A7BEF">
              <w:rPr>
                <w:rFonts w:ascii="Arial" w:hAnsi="Arial" w:cs="Arial"/>
                <w:b/>
                <w:sz w:val="16"/>
                <w:szCs w:val="16"/>
              </w:rPr>
              <w:t xml:space="preserve"> given to repay the loan in full?    </w:t>
            </w:r>
          </w:p>
          <w:p w14:paraId="03241155" w14:textId="1B8DBAA4" w:rsidR="00425F13" w:rsidRPr="008D4F63" w:rsidRDefault="000D7D00">
            <w:pPr>
              <w:rPr>
                <w:rFonts w:ascii="Arial" w:hAnsi="Arial" w:cs="Arial"/>
                <w:b/>
                <w:i/>
                <w:sz w:val="16"/>
                <w:szCs w:val="16"/>
              </w:rPr>
            </w:pPr>
            <w:r w:rsidRPr="008D4F63">
              <w:rPr>
                <w:rFonts w:ascii="Arial" w:hAnsi="Arial" w:cs="Arial"/>
                <w:b/>
                <w:i/>
                <w:sz w:val="16"/>
                <w:szCs w:val="16"/>
              </w:rPr>
              <w:t>Enter -777 for "Not applicable (there is no set amount of time)</w:t>
            </w:r>
          </w:p>
        </w:tc>
        <w:tc>
          <w:tcPr>
            <w:tcW w:w="1225" w:type="pct"/>
            <w:vAlign w:val="center"/>
          </w:tcPr>
          <w:p w14:paraId="19B98DC6" w14:textId="77777777" w:rsidR="00425F13" w:rsidRPr="005A7BEF" w:rsidRDefault="00425F13" w:rsidP="005A7BEF">
            <w:pPr>
              <w:rPr>
                <w:rFonts w:ascii="Arial" w:hAnsi="Arial" w:cs="Arial"/>
                <w:b/>
                <w:sz w:val="16"/>
                <w:szCs w:val="16"/>
              </w:rPr>
            </w:pPr>
          </w:p>
        </w:tc>
        <w:tc>
          <w:tcPr>
            <w:tcW w:w="1224" w:type="pct"/>
            <w:vAlign w:val="center"/>
          </w:tcPr>
          <w:p w14:paraId="7E8098A1" w14:textId="77777777" w:rsidR="00425F13" w:rsidRPr="005A7BEF" w:rsidRDefault="00425F13" w:rsidP="005A7BEF">
            <w:pPr>
              <w:rPr>
                <w:rFonts w:ascii="Arial" w:hAnsi="Arial" w:cs="Arial"/>
                <w:b/>
                <w:sz w:val="16"/>
                <w:szCs w:val="16"/>
              </w:rPr>
            </w:pPr>
          </w:p>
        </w:tc>
      </w:tr>
      <w:tr w:rsidR="00425F13" w:rsidRPr="005A7BEF" w14:paraId="541EE724" w14:textId="77777777" w:rsidTr="00A5094B">
        <w:tblPrEx>
          <w:tblLook w:val="01E0" w:firstRow="1" w:lastRow="1" w:firstColumn="1" w:lastColumn="1" w:noHBand="0" w:noVBand="0"/>
        </w:tblPrEx>
        <w:trPr>
          <w:trHeight w:val="251"/>
        </w:trPr>
        <w:tc>
          <w:tcPr>
            <w:tcW w:w="2551" w:type="pct"/>
          </w:tcPr>
          <w:p w14:paraId="252EB480" w14:textId="506F2285" w:rsidR="00425F13" w:rsidRPr="005A7BEF" w:rsidRDefault="000213AA" w:rsidP="005A7BEF">
            <w:pPr>
              <w:rPr>
                <w:rFonts w:ascii="Arial" w:hAnsi="Arial" w:cs="Arial"/>
                <w:b/>
                <w:sz w:val="16"/>
                <w:szCs w:val="16"/>
              </w:rPr>
            </w:pPr>
            <w:r w:rsidRPr="005A7BEF">
              <w:rPr>
                <w:rFonts w:ascii="Arial" w:hAnsi="Arial" w:cs="Arial"/>
                <w:b/>
                <w:sz w:val="16"/>
                <w:szCs w:val="16"/>
              </w:rPr>
              <w:t>Q</w:t>
            </w:r>
            <w:r w:rsidR="00425F13" w:rsidRPr="005A7BEF">
              <w:rPr>
                <w:rFonts w:ascii="Arial" w:hAnsi="Arial" w:cs="Arial"/>
                <w:b/>
                <w:sz w:val="16"/>
                <w:szCs w:val="16"/>
              </w:rPr>
              <w:t>9. Do</w:t>
            </w:r>
            <w:r w:rsidR="000D7D00">
              <w:rPr>
                <w:rFonts w:ascii="Arial" w:hAnsi="Arial" w:cs="Arial"/>
                <w:b/>
                <w:sz w:val="16"/>
                <w:szCs w:val="16"/>
              </w:rPr>
              <w:t>es</w:t>
            </w:r>
            <w:r w:rsidR="00425F13" w:rsidRPr="005A7BEF">
              <w:rPr>
                <w:rFonts w:ascii="Arial" w:hAnsi="Arial" w:cs="Arial"/>
                <w:b/>
                <w:sz w:val="16"/>
                <w:szCs w:val="16"/>
              </w:rPr>
              <w:t xml:space="preserve"> </w:t>
            </w:r>
            <w:r w:rsidR="000D7D00">
              <w:rPr>
                <w:rFonts w:ascii="Arial" w:hAnsi="Arial" w:cs="Arial"/>
                <w:b/>
                <w:sz w:val="16"/>
                <w:szCs w:val="16"/>
              </w:rPr>
              <w:t>[Name]</w:t>
            </w:r>
            <w:r w:rsidR="00425F13" w:rsidRPr="005A7BEF">
              <w:rPr>
                <w:rFonts w:ascii="Arial" w:hAnsi="Arial" w:cs="Arial"/>
                <w:b/>
                <w:sz w:val="16"/>
                <w:szCs w:val="16"/>
              </w:rPr>
              <w:t xml:space="preserve"> have to pay interest on this loan?   1. Yes  </w:t>
            </w:r>
            <w:r w:rsidRPr="005A7BEF">
              <w:rPr>
                <w:rFonts w:ascii="Arial" w:hAnsi="Arial" w:cs="Arial"/>
                <w:b/>
                <w:sz w:val="16"/>
                <w:szCs w:val="16"/>
              </w:rPr>
              <w:t>&gt;&gt;</w:t>
            </w:r>
            <w:r w:rsidR="000D7D00">
              <w:rPr>
                <w:rFonts w:ascii="Arial" w:hAnsi="Arial" w:cs="Arial"/>
                <w:b/>
                <w:sz w:val="16"/>
                <w:szCs w:val="16"/>
              </w:rPr>
              <w:t xml:space="preserve"> </w:t>
            </w:r>
            <w:r w:rsidRPr="005A7BEF">
              <w:rPr>
                <w:rFonts w:ascii="Arial" w:hAnsi="Arial" w:cs="Arial"/>
                <w:b/>
                <w:sz w:val="16"/>
                <w:szCs w:val="16"/>
              </w:rPr>
              <w:t>Q9a</w:t>
            </w:r>
            <w:r w:rsidR="00425F13" w:rsidRPr="005A7BEF">
              <w:rPr>
                <w:rFonts w:ascii="Arial" w:hAnsi="Arial" w:cs="Arial"/>
                <w:b/>
                <w:sz w:val="16"/>
                <w:szCs w:val="16"/>
              </w:rPr>
              <w:t xml:space="preserve">                5. No&gt;&gt;</w:t>
            </w:r>
            <w:r w:rsidR="000D7D00">
              <w:rPr>
                <w:rFonts w:ascii="Arial" w:hAnsi="Arial" w:cs="Arial"/>
                <w:b/>
                <w:sz w:val="16"/>
                <w:szCs w:val="16"/>
              </w:rPr>
              <w:t xml:space="preserve"> </w:t>
            </w:r>
            <w:r w:rsidR="00DC45BE" w:rsidRPr="005A7BEF">
              <w:rPr>
                <w:rFonts w:ascii="Arial" w:hAnsi="Arial" w:cs="Arial"/>
                <w:b/>
                <w:sz w:val="16"/>
                <w:szCs w:val="16"/>
              </w:rPr>
              <w:t>8</w:t>
            </w:r>
          </w:p>
          <w:p w14:paraId="0BCF62AD" w14:textId="77777777" w:rsidR="00425F13" w:rsidRPr="005A7BEF" w:rsidRDefault="00425F13" w:rsidP="005A7BEF">
            <w:pPr>
              <w:rPr>
                <w:rFonts w:ascii="Arial" w:hAnsi="Arial" w:cs="Arial"/>
                <w:b/>
                <w:sz w:val="16"/>
                <w:szCs w:val="16"/>
              </w:rPr>
            </w:pPr>
          </w:p>
        </w:tc>
        <w:tc>
          <w:tcPr>
            <w:tcW w:w="1225" w:type="pct"/>
            <w:vAlign w:val="center"/>
          </w:tcPr>
          <w:p w14:paraId="2E0947F6" w14:textId="77777777" w:rsidR="00425F13" w:rsidRPr="005A7BEF" w:rsidRDefault="00425F13" w:rsidP="005A7BEF">
            <w:pPr>
              <w:rPr>
                <w:rFonts w:ascii="Arial" w:hAnsi="Arial" w:cs="Arial"/>
                <w:b/>
                <w:sz w:val="16"/>
                <w:szCs w:val="16"/>
              </w:rPr>
            </w:pPr>
          </w:p>
        </w:tc>
        <w:tc>
          <w:tcPr>
            <w:tcW w:w="1224" w:type="pct"/>
            <w:vAlign w:val="center"/>
          </w:tcPr>
          <w:p w14:paraId="351A7C4A" w14:textId="77777777" w:rsidR="00425F13" w:rsidRPr="005A7BEF" w:rsidRDefault="00425F13" w:rsidP="005A7BEF">
            <w:pPr>
              <w:rPr>
                <w:rFonts w:ascii="Arial" w:hAnsi="Arial" w:cs="Arial"/>
                <w:b/>
                <w:sz w:val="16"/>
                <w:szCs w:val="16"/>
              </w:rPr>
            </w:pPr>
          </w:p>
        </w:tc>
      </w:tr>
      <w:tr w:rsidR="00425F13" w:rsidRPr="005A7BEF" w14:paraId="4A9BDF9E" w14:textId="77777777" w:rsidTr="00A5094B">
        <w:tblPrEx>
          <w:tblLook w:val="01E0" w:firstRow="1" w:lastRow="1" w:firstColumn="1" w:lastColumn="1" w:noHBand="0" w:noVBand="0"/>
        </w:tblPrEx>
        <w:trPr>
          <w:trHeight w:val="431"/>
        </w:trPr>
        <w:tc>
          <w:tcPr>
            <w:tcW w:w="2551" w:type="pct"/>
          </w:tcPr>
          <w:p w14:paraId="5E8D6E9D" w14:textId="376D10B1" w:rsidR="00425F13" w:rsidRPr="005A7BEF" w:rsidRDefault="000D7D00" w:rsidP="005A7BEF">
            <w:pPr>
              <w:rPr>
                <w:rFonts w:ascii="Arial" w:hAnsi="Arial" w:cs="Arial"/>
                <w:b/>
                <w:sz w:val="16"/>
                <w:szCs w:val="16"/>
              </w:rPr>
            </w:pPr>
            <w:r w:rsidRPr="000D7D00">
              <w:rPr>
                <w:rFonts w:ascii="Arial" w:hAnsi="Arial" w:cs="Arial"/>
                <w:b/>
                <w:sz w:val="16"/>
                <w:szCs w:val="16"/>
              </w:rPr>
              <w:t>9b. Would you prefer to answer in percent interest (i.e. 30%) or in amount interest (i.e. 20 GHS)?</w:t>
            </w:r>
            <w:r w:rsidR="00425F13" w:rsidRPr="005A7BEF">
              <w:rPr>
                <w:rFonts w:ascii="Arial" w:hAnsi="Arial" w:cs="Arial"/>
                <w:b/>
                <w:sz w:val="16"/>
                <w:szCs w:val="16"/>
              </w:rPr>
              <w:t xml:space="preserve">                                         </w:t>
            </w:r>
          </w:p>
          <w:p w14:paraId="72D978D0" w14:textId="77777777" w:rsidR="00425F13" w:rsidRPr="005A7BEF" w:rsidRDefault="00425F13" w:rsidP="005A7BEF">
            <w:pPr>
              <w:rPr>
                <w:rFonts w:ascii="Arial" w:hAnsi="Arial" w:cs="Arial"/>
                <w:b/>
                <w:sz w:val="16"/>
                <w:szCs w:val="16"/>
              </w:rPr>
            </w:pPr>
            <w:r w:rsidRPr="005A7BEF">
              <w:rPr>
                <w:rFonts w:ascii="Arial" w:hAnsi="Arial" w:cs="Arial"/>
                <w:b/>
                <w:sz w:val="16"/>
                <w:szCs w:val="16"/>
              </w:rPr>
              <w:t xml:space="preserve">   1. Percent (%)   </w:t>
            </w:r>
          </w:p>
          <w:p w14:paraId="1BFCC677" w14:textId="6637DC7E" w:rsidR="00425F13" w:rsidRPr="005A7BEF" w:rsidRDefault="00425F13" w:rsidP="005A7BEF">
            <w:pPr>
              <w:rPr>
                <w:rFonts w:ascii="Arial" w:hAnsi="Arial" w:cs="Arial"/>
                <w:b/>
                <w:sz w:val="16"/>
                <w:szCs w:val="16"/>
              </w:rPr>
            </w:pPr>
            <w:r w:rsidRPr="005A7BEF">
              <w:rPr>
                <w:rFonts w:ascii="Arial" w:hAnsi="Arial" w:cs="Arial"/>
                <w:b/>
                <w:sz w:val="16"/>
                <w:szCs w:val="16"/>
              </w:rPr>
              <w:t xml:space="preserve">   5. Amount  (GHS)</w:t>
            </w:r>
          </w:p>
        </w:tc>
        <w:tc>
          <w:tcPr>
            <w:tcW w:w="1225" w:type="pct"/>
            <w:vAlign w:val="center"/>
          </w:tcPr>
          <w:p w14:paraId="4B56834B" w14:textId="77777777" w:rsidR="00425F13" w:rsidRPr="005A7BEF" w:rsidRDefault="00425F13" w:rsidP="005A7BEF">
            <w:pPr>
              <w:rPr>
                <w:rFonts w:ascii="Arial" w:hAnsi="Arial" w:cs="Arial"/>
                <w:b/>
                <w:sz w:val="16"/>
                <w:szCs w:val="16"/>
              </w:rPr>
            </w:pPr>
          </w:p>
        </w:tc>
        <w:tc>
          <w:tcPr>
            <w:tcW w:w="1224" w:type="pct"/>
            <w:shd w:val="clear" w:color="auto" w:fill="auto"/>
            <w:vAlign w:val="center"/>
          </w:tcPr>
          <w:p w14:paraId="50F7B9B3" w14:textId="77777777" w:rsidR="00425F13" w:rsidRPr="005A7BEF" w:rsidRDefault="00425F13" w:rsidP="005A7BEF">
            <w:pPr>
              <w:rPr>
                <w:rFonts w:ascii="Arial" w:hAnsi="Arial" w:cs="Arial"/>
                <w:b/>
                <w:sz w:val="16"/>
                <w:szCs w:val="16"/>
              </w:rPr>
            </w:pPr>
          </w:p>
        </w:tc>
      </w:tr>
      <w:tr w:rsidR="00425F13" w:rsidRPr="005A7BEF" w14:paraId="50790013" w14:textId="77777777" w:rsidTr="00A5094B">
        <w:tblPrEx>
          <w:tblLook w:val="01E0" w:firstRow="1" w:lastRow="1" w:firstColumn="1" w:lastColumn="1" w:noHBand="0" w:noVBand="0"/>
        </w:tblPrEx>
        <w:trPr>
          <w:trHeight w:val="350"/>
        </w:trPr>
        <w:tc>
          <w:tcPr>
            <w:tcW w:w="2551" w:type="pct"/>
          </w:tcPr>
          <w:p w14:paraId="64C89AF0" w14:textId="0812BEB2" w:rsidR="00555D8F" w:rsidRDefault="00425F13" w:rsidP="005A7BEF">
            <w:pPr>
              <w:rPr>
                <w:rFonts w:ascii="Arial" w:hAnsi="Arial" w:cs="Arial"/>
                <w:b/>
                <w:sz w:val="16"/>
                <w:szCs w:val="16"/>
              </w:rPr>
            </w:pPr>
            <w:r w:rsidRPr="005A7BEF">
              <w:rPr>
                <w:rFonts w:ascii="Arial" w:hAnsi="Arial" w:cs="Arial"/>
                <w:b/>
                <w:sz w:val="16"/>
                <w:szCs w:val="16"/>
              </w:rPr>
              <w:t xml:space="preserve">9b. Was the interest quoted to </w:t>
            </w:r>
            <w:r w:rsidR="00555D8F">
              <w:rPr>
                <w:rFonts w:ascii="Arial" w:hAnsi="Arial" w:cs="Arial"/>
                <w:b/>
                <w:sz w:val="16"/>
                <w:szCs w:val="16"/>
              </w:rPr>
              <w:t>[Name]</w:t>
            </w:r>
            <w:r w:rsidR="00555D8F" w:rsidRPr="005A7BEF">
              <w:rPr>
                <w:rFonts w:ascii="Arial" w:hAnsi="Arial" w:cs="Arial"/>
                <w:b/>
                <w:sz w:val="16"/>
                <w:szCs w:val="16"/>
              </w:rPr>
              <w:t xml:space="preserve"> </w:t>
            </w:r>
            <w:r w:rsidRPr="005A7BEF">
              <w:rPr>
                <w:rFonts w:ascii="Arial" w:hAnsi="Arial" w:cs="Arial"/>
                <w:b/>
                <w:sz w:val="16"/>
                <w:szCs w:val="16"/>
              </w:rPr>
              <w:t xml:space="preserve">as per month or per year?     </w:t>
            </w:r>
          </w:p>
          <w:p w14:paraId="307AE977" w14:textId="522A5BE0" w:rsidR="000D7D00" w:rsidRDefault="00425F13" w:rsidP="005A7BEF">
            <w:pPr>
              <w:rPr>
                <w:rFonts w:ascii="Arial" w:hAnsi="Arial" w:cs="Arial"/>
                <w:b/>
                <w:sz w:val="16"/>
                <w:szCs w:val="16"/>
              </w:rPr>
            </w:pPr>
            <w:r w:rsidRPr="005A7BEF">
              <w:rPr>
                <w:rFonts w:ascii="Arial" w:hAnsi="Arial" w:cs="Arial"/>
                <w:b/>
                <w:sz w:val="16"/>
                <w:szCs w:val="16"/>
              </w:rPr>
              <w:t>1. Per month</w:t>
            </w:r>
            <w:r w:rsidR="000213AA" w:rsidRPr="005A7BEF">
              <w:rPr>
                <w:rFonts w:ascii="Arial" w:hAnsi="Arial" w:cs="Arial"/>
                <w:b/>
                <w:sz w:val="16"/>
                <w:szCs w:val="16"/>
              </w:rPr>
              <w:t xml:space="preserve"> &gt;</w:t>
            </w:r>
            <w:r w:rsidRPr="005A7BEF">
              <w:rPr>
                <w:rFonts w:ascii="Arial" w:hAnsi="Arial" w:cs="Arial"/>
                <w:b/>
                <w:sz w:val="16"/>
                <w:szCs w:val="16"/>
              </w:rPr>
              <w:t xml:space="preserve">    </w:t>
            </w:r>
          </w:p>
          <w:p w14:paraId="6E5B6175" w14:textId="3E137678" w:rsidR="00425F13" w:rsidRPr="005A7BEF" w:rsidRDefault="00425F13" w:rsidP="005A7BEF">
            <w:pPr>
              <w:rPr>
                <w:rFonts w:ascii="Arial" w:hAnsi="Arial" w:cs="Arial"/>
                <w:b/>
                <w:sz w:val="16"/>
                <w:szCs w:val="16"/>
              </w:rPr>
            </w:pPr>
            <w:r w:rsidRPr="005A7BEF">
              <w:rPr>
                <w:rFonts w:ascii="Arial" w:hAnsi="Arial" w:cs="Arial"/>
                <w:b/>
                <w:sz w:val="16"/>
                <w:szCs w:val="16"/>
              </w:rPr>
              <w:t xml:space="preserve">5. Per year&gt;&gt;9d </w:t>
            </w:r>
          </w:p>
        </w:tc>
        <w:tc>
          <w:tcPr>
            <w:tcW w:w="1225" w:type="pct"/>
            <w:vAlign w:val="center"/>
          </w:tcPr>
          <w:p w14:paraId="42B6AEDA" w14:textId="77777777" w:rsidR="00425F13" w:rsidRPr="005A7BEF" w:rsidRDefault="00425F13" w:rsidP="005A7BEF">
            <w:pPr>
              <w:rPr>
                <w:rFonts w:ascii="Arial" w:hAnsi="Arial" w:cs="Arial"/>
                <w:b/>
                <w:sz w:val="16"/>
                <w:szCs w:val="16"/>
              </w:rPr>
            </w:pPr>
          </w:p>
        </w:tc>
        <w:tc>
          <w:tcPr>
            <w:tcW w:w="1224" w:type="pct"/>
            <w:shd w:val="clear" w:color="auto" w:fill="auto"/>
            <w:vAlign w:val="center"/>
          </w:tcPr>
          <w:p w14:paraId="755ECA04" w14:textId="77777777" w:rsidR="00425F13" w:rsidRPr="005A7BEF" w:rsidRDefault="00425F13" w:rsidP="005A7BEF">
            <w:pPr>
              <w:rPr>
                <w:rFonts w:ascii="Arial" w:hAnsi="Arial" w:cs="Arial"/>
                <w:b/>
                <w:sz w:val="16"/>
                <w:szCs w:val="16"/>
              </w:rPr>
            </w:pPr>
          </w:p>
        </w:tc>
      </w:tr>
      <w:tr w:rsidR="00425F13" w:rsidRPr="005A7BEF" w14:paraId="17049E08" w14:textId="77777777" w:rsidTr="00A5094B">
        <w:tblPrEx>
          <w:tblLook w:val="01E0" w:firstRow="1" w:lastRow="1" w:firstColumn="1" w:lastColumn="1" w:noHBand="0" w:noVBand="0"/>
        </w:tblPrEx>
        <w:trPr>
          <w:trHeight w:val="350"/>
        </w:trPr>
        <w:tc>
          <w:tcPr>
            <w:tcW w:w="2551" w:type="pct"/>
          </w:tcPr>
          <w:p w14:paraId="4231EBAD" w14:textId="2CA26E87" w:rsidR="00425F13" w:rsidRDefault="00425F13" w:rsidP="005A7BEF">
            <w:pPr>
              <w:rPr>
                <w:rFonts w:ascii="Arial" w:hAnsi="Arial" w:cs="Arial"/>
                <w:b/>
                <w:sz w:val="16"/>
                <w:szCs w:val="16"/>
              </w:rPr>
            </w:pPr>
            <w:r w:rsidRPr="005A7BEF">
              <w:rPr>
                <w:rFonts w:ascii="Arial" w:hAnsi="Arial" w:cs="Arial"/>
                <w:b/>
                <w:sz w:val="16"/>
                <w:szCs w:val="16"/>
              </w:rPr>
              <w:t>9c. What is the interest per month?</w:t>
            </w:r>
            <w:r w:rsidR="000D7D00">
              <w:rPr>
                <w:rFonts w:ascii="Arial" w:hAnsi="Arial" w:cs="Arial"/>
                <w:b/>
                <w:sz w:val="16"/>
                <w:szCs w:val="16"/>
              </w:rPr>
              <w:t xml:space="preserve"> &gt;&gt; 8</w:t>
            </w:r>
          </w:p>
          <w:p w14:paraId="4D04C639" w14:textId="7525B231" w:rsidR="000D7D00" w:rsidRPr="005A7BEF" w:rsidRDefault="000D7D00" w:rsidP="005A7BEF">
            <w:pPr>
              <w:rPr>
                <w:rFonts w:ascii="Arial" w:hAnsi="Arial" w:cs="Arial"/>
                <w:b/>
                <w:sz w:val="16"/>
                <w:szCs w:val="16"/>
              </w:rPr>
            </w:pPr>
          </w:p>
        </w:tc>
        <w:tc>
          <w:tcPr>
            <w:tcW w:w="1225" w:type="pct"/>
            <w:vAlign w:val="center"/>
          </w:tcPr>
          <w:p w14:paraId="4B355312" w14:textId="77777777" w:rsidR="00425F13" w:rsidRPr="005A7BEF" w:rsidRDefault="00425F13" w:rsidP="005A7BEF">
            <w:pPr>
              <w:rPr>
                <w:rFonts w:ascii="Arial" w:hAnsi="Arial" w:cs="Arial"/>
                <w:b/>
                <w:sz w:val="16"/>
                <w:szCs w:val="16"/>
              </w:rPr>
            </w:pPr>
          </w:p>
        </w:tc>
        <w:tc>
          <w:tcPr>
            <w:tcW w:w="1224" w:type="pct"/>
            <w:shd w:val="clear" w:color="auto" w:fill="auto"/>
            <w:vAlign w:val="center"/>
          </w:tcPr>
          <w:p w14:paraId="57C0B5A0" w14:textId="77777777" w:rsidR="00425F13" w:rsidRPr="005A7BEF" w:rsidRDefault="00425F13" w:rsidP="005A7BEF">
            <w:pPr>
              <w:rPr>
                <w:rFonts w:ascii="Arial" w:hAnsi="Arial" w:cs="Arial"/>
                <w:b/>
                <w:sz w:val="16"/>
                <w:szCs w:val="16"/>
              </w:rPr>
            </w:pPr>
          </w:p>
        </w:tc>
      </w:tr>
      <w:tr w:rsidR="00425F13" w:rsidRPr="005A7BEF" w14:paraId="27671900" w14:textId="77777777" w:rsidTr="00A5094B">
        <w:tblPrEx>
          <w:tblLook w:val="01E0" w:firstRow="1" w:lastRow="1" w:firstColumn="1" w:lastColumn="1" w:noHBand="0" w:noVBand="0"/>
        </w:tblPrEx>
        <w:trPr>
          <w:trHeight w:val="350"/>
        </w:trPr>
        <w:tc>
          <w:tcPr>
            <w:tcW w:w="2551" w:type="pct"/>
          </w:tcPr>
          <w:p w14:paraId="272F69C1" w14:textId="635D2626" w:rsidR="00425F13" w:rsidRPr="005A7BEF" w:rsidRDefault="00425F13" w:rsidP="005A7BEF">
            <w:pPr>
              <w:rPr>
                <w:rFonts w:ascii="Arial" w:hAnsi="Arial" w:cs="Arial"/>
                <w:b/>
                <w:sz w:val="16"/>
                <w:szCs w:val="16"/>
              </w:rPr>
            </w:pPr>
            <w:r w:rsidRPr="005A7BEF">
              <w:rPr>
                <w:rFonts w:ascii="Arial" w:hAnsi="Arial" w:cs="Arial"/>
                <w:b/>
                <w:sz w:val="16"/>
                <w:szCs w:val="16"/>
              </w:rPr>
              <w:t>9d. What is the percent of interest per year?</w:t>
            </w:r>
            <w:r w:rsidR="000D7D00">
              <w:rPr>
                <w:rFonts w:ascii="Arial" w:hAnsi="Arial" w:cs="Arial"/>
                <w:b/>
                <w:sz w:val="16"/>
                <w:szCs w:val="16"/>
              </w:rPr>
              <w:t xml:space="preserve"> &gt;&gt; 8</w:t>
            </w:r>
          </w:p>
        </w:tc>
        <w:tc>
          <w:tcPr>
            <w:tcW w:w="1225" w:type="pct"/>
            <w:vAlign w:val="center"/>
          </w:tcPr>
          <w:p w14:paraId="60F8EA93" w14:textId="77777777" w:rsidR="00425F13" w:rsidRPr="005A7BEF" w:rsidRDefault="00425F13" w:rsidP="005A7BEF">
            <w:pPr>
              <w:rPr>
                <w:rFonts w:ascii="Arial" w:hAnsi="Arial" w:cs="Arial"/>
                <w:b/>
                <w:sz w:val="16"/>
                <w:szCs w:val="16"/>
              </w:rPr>
            </w:pPr>
          </w:p>
        </w:tc>
        <w:tc>
          <w:tcPr>
            <w:tcW w:w="1224" w:type="pct"/>
            <w:shd w:val="clear" w:color="auto" w:fill="auto"/>
            <w:vAlign w:val="center"/>
          </w:tcPr>
          <w:p w14:paraId="484C04F5" w14:textId="77777777" w:rsidR="00425F13" w:rsidRPr="005A7BEF" w:rsidRDefault="00425F13" w:rsidP="005A7BEF">
            <w:pPr>
              <w:rPr>
                <w:rFonts w:ascii="Arial" w:hAnsi="Arial" w:cs="Arial"/>
                <w:b/>
                <w:sz w:val="16"/>
                <w:szCs w:val="16"/>
              </w:rPr>
            </w:pPr>
          </w:p>
        </w:tc>
      </w:tr>
      <w:tr w:rsidR="00425F13" w:rsidRPr="005A7BEF" w14:paraId="7C64794C" w14:textId="77777777" w:rsidTr="00A5094B">
        <w:tblPrEx>
          <w:tblLook w:val="01E0" w:firstRow="1" w:lastRow="1" w:firstColumn="1" w:lastColumn="1" w:noHBand="0" w:noVBand="0"/>
        </w:tblPrEx>
        <w:trPr>
          <w:trHeight w:val="350"/>
        </w:trPr>
        <w:tc>
          <w:tcPr>
            <w:tcW w:w="2551" w:type="pct"/>
          </w:tcPr>
          <w:p w14:paraId="3936E15A" w14:textId="078D6CAE" w:rsidR="00425F13" w:rsidRPr="005A7BEF" w:rsidRDefault="00425F13" w:rsidP="005A7BEF">
            <w:pPr>
              <w:rPr>
                <w:rFonts w:ascii="Arial" w:hAnsi="Arial" w:cs="Arial"/>
                <w:b/>
                <w:sz w:val="16"/>
                <w:szCs w:val="16"/>
              </w:rPr>
            </w:pPr>
            <w:r w:rsidRPr="005A7BEF">
              <w:rPr>
                <w:rFonts w:ascii="Arial" w:hAnsi="Arial" w:cs="Arial"/>
                <w:b/>
                <w:sz w:val="16"/>
                <w:szCs w:val="16"/>
              </w:rPr>
              <w:t>9e. What is the amount of interest that was to be paid in the last 12 months?</w:t>
            </w:r>
          </w:p>
        </w:tc>
        <w:tc>
          <w:tcPr>
            <w:tcW w:w="1225" w:type="pct"/>
            <w:vAlign w:val="center"/>
          </w:tcPr>
          <w:p w14:paraId="0970170F" w14:textId="77777777" w:rsidR="00425F13" w:rsidRPr="005A7BEF" w:rsidRDefault="00425F13" w:rsidP="005A7BEF">
            <w:pPr>
              <w:rPr>
                <w:rFonts w:ascii="Arial" w:hAnsi="Arial" w:cs="Arial"/>
                <w:b/>
                <w:sz w:val="16"/>
                <w:szCs w:val="16"/>
              </w:rPr>
            </w:pPr>
          </w:p>
        </w:tc>
        <w:tc>
          <w:tcPr>
            <w:tcW w:w="1224" w:type="pct"/>
            <w:shd w:val="clear" w:color="auto" w:fill="auto"/>
            <w:vAlign w:val="center"/>
          </w:tcPr>
          <w:p w14:paraId="2C315A5D" w14:textId="77777777" w:rsidR="00425F13" w:rsidRPr="005A7BEF" w:rsidRDefault="00425F13" w:rsidP="005A7BEF">
            <w:pPr>
              <w:rPr>
                <w:rFonts w:ascii="Arial" w:hAnsi="Arial" w:cs="Arial"/>
                <w:b/>
                <w:sz w:val="16"/>
                <w:szCs w:val="16"/>
              </w:rPr>
            </w:pPr>
          </w:p>
        </w:tc>
      </w:tr>
      <w:tr w:rsidR="00425F13" w:rsidRPr="005A7BEF" w14:paraId="5BF3ED17" w14:textId="77777777" w:rsidTr="00A5094B">
        <w:tblPrEx>
          <w:tblLook w:val="01E0" w:firstRow="1" w:lastRow="1" w:firstColumn="1" w:lastColumn="1" w:noHBand="0" w:noVBand="0"/>
        </w:tblPrEx>
        <w:trPr>
          <w:trHeight w:val="1412"/>
        </w:trPr>
        <w:tc>
          <w:tcPr>
            <w:tcW w:w="2551" w:type="pct"/>
          </w:tcPr>
          <w:p w14:paraId="358E5ECF" w14:textId="578EFFC3" w:rsidR="00425F13" w:rsidRPr="005A7BEF" w:rsidRDefault="000213AA" w:rsidP="005A7BEF">
            <w:pPr>
              <w:rPr>
                <w:rFonts w:ascii="Arial" w:hAnsi="Arial" w:cs="Arial"/>
                <w:b/>
                <w:sz w:val="16"/>
                <w:szCs w:val="16"/>
              </w:rPr>
            </w:pPr>
            <w:r w:rsidRPr="005A7BEF">
              <w:rPr>
                <w:rFonts w:ascii="Arial" w:hAnsi="Arial" w:cs="Arial"/>
                <w:b/>
                <w:sz w:val="16"/>
                <w:szCs w:val="16"/>
              </w:rPr>
              <w:t>8.</w:t>
            </w:r>
            <w:r w:rsidR="00425F13" w:rsidRPr="005A7BEF">
              <w:rPr>
                <w:rFonts w:ascii="Arial" w:hAnsi="Arial" w:cs="Arial"/>
                <w:b/>
                <w:sz w:val="16"/>
                <w:szCs w:val="16"/>
              </w:rPr>
              <w:t xml:space="preserve"> How often </w:t>
            </w:r>
            <w:r w:rsidR="000D7D00">
              <w:rPr>
                <w:rFonts w:ascii="Arial" w:hAnsi="Arial" w:cs="Arial"/>
                <w:b/>
                <w:sz w:val="16"/>
                <w:szCs w:val="16"/>
              </w:rPr>
              <w:t>was</w:t>
            </w:r>
            <w:r w:rsidR="000D7D00" w:rsidRPr="005A7BEF">
              <w:rPr>
                <w:rFonts w:ascii="Arial" w:hAnsi="Arial" w:cs="Arial"/>
                <w:b/>
                <w:sz w:val="16"/>
                <w:szCs w:val="16"/>
              </w:rPr>
              <w:t xml:space="preserve"> </w:t>
            </w:r>
            <w:r w:rsidR="000D7D00">
              <w:rPr>
                <w:rFonts w:ascii="Arial" w:hAnsi="Arial" w:cs="Arial"/>
                <w:b/>
                <w:sz w:val="16"/>
                <w:szCs w:val="16"/>
              </w:rPr>
              <w:t>[Name]</w:t>
            </w:r>
            <w:r w:rsidR="000D7D00" w:rsidRPr="005A7BEF">
              <w:rPr>
                <w:rFonts w:ascii="Arial" w:hAnsi="Arial" w:cs="Arial"/>
                <w:b/>
                <w:sz w:val="16"/>
                <w:szCs w:val="16"/>
              </w:rPr>
              <w:t xml:space="preserve"> </w:t>
            </w:r>
            <w:r w:rsidR="00425F13" w:rsidRPr="005A7BEF">
              <w:rPr>
                <w:rFonts w:ascii="Arial" w:hAnsi="Arial" w:cs="Arial"/>
                <w:b/>
                <w:sz w:val="16"/>
                <w:szCs w:val="16"/>
              </w:rPr>
              <w:t xml:space="preserve">required to make payments? </w:t>
            </w:r>
          </w:p>
          <w:p w14:paraId="31D7EAF7" w14:textId="77777777" w:rsidR="00425F13" w:rsidRPr="005A7BEF" w:rsidRDefault="00425F13" w:rsidP="005A7BEF">
            <w:pPr>
              <w:pStyle w:val="ListParagraph"/>
              <w:numPr>
                <w:ilvl w:val="0"/>
                <w:numId w:val="7"/>
              </w:numPr>
              <w:ind w:left="360"/>
              <w:rPr>
                <w:rFonts w:ascii="Arial" w:hAnsi="Arial" w:cs="Arial"/>
                <w:b/>
                <w:sz w:val="16"/>
                <w:szCs w:val="16"/>
              </w:rPr>
            </w:pPr>
            <w:r w:rsidRPr="005A7BEF">
              <w:rPr>
                <w:rFonts w:ascii="Arial" w:hAnsi="Arial" w:cs="Arial"/>
                <w:b/>
                <w:sz w:val="16"/>
                <w:szCs w:val="16"/>
              </w:rPr>
              <w:t>Daily</w:t>
            </w:r>
          </w:p>
          <w:p w14:paraId="435DCF4F" w14:textId="77777777" w:rsidR="00425F13" w:rsidRPr="005A7BEF" w:rsidRDefault="00425F13" w:rsidP="005A7BEF">
            <w:pPr>
              <w:pStyle w:val="ListParagraph"/>
              <w:numPr>
                <w:ilvl w:val="0"/>
                <w:numId w:val="7"/>
              </w:numPr>
              <w:ind w:left="360"/>
              <w:rPr>
                <w:rFonts w:ascii="Arial" w:hAnsi="Arial" w:cs="Arial"/>
                <w:b/>
                <w:sz w:val="16"/>
                <w:szCs w:val="16"/>
              </w:rPr>
            </w:pPr>
            <w:r w:rsidRPr="005A7BEF">
              <w:rPr>
                <w:rFonts w:ascii="Arial" w:hAnsi="Arial" w:cs="Arial"/>
                <w:b/>
                <w:sz w:val="16"/>
                <w:szCs w:val="16"/>
              </w:rPr>
              <w:t>Weekly</w:t>
            </w:r>
          </w:p>
          <w:p w14:paraId="00E6F1C7" w14:textId="77777777" w:rsidR="00425F13" w:rsidRPr="005A7BEF" w:rsidRDefault="00425F13" w:rsidP="005A7BEF">
            <w:pPr>
              <w:pStyle w:val="ListParagraph"/>
              <w:numPr>
                <w:ilvl w:val="0"/>
                <w:numId w:val="7"/>
              </w:numPr>
              <w:ind w:left="360"/>
              <w:rPr>
                <w:rFonts w:ascii="Arial" w:hAnsi="Arial" w:cs="Arial"/>
                <w:b/>
                <w:sz w:val="16"/>
                <w:szCs w:val="16"/>
              </w:rPr>
            </w:pPr>
            <w:r w:rsidRPr="005A7BEF">
              <w:rPr>
                <w:rFonts w:ascii="Arial" w:hAnsi="Arial" w:cs="Arial"/>
                <w:b/>
                <w:sz w:val="16"/>
                <w:szCs w:val="16"/>
              </w:rPr>
              <w:t>Monthly</w:t>
            </w:r>
          </w:p>
          <w:p w14:paraId="36D61E3C" w14:textId="77777777" w:rsidR="00425F13" w:rsidRPr="005A7BEF" w:rsidRDefault="00425F13" w:rsidP="005A7BEF">
            <w:pPr>
              <w:pStyle w:val="ListParagraph"/>
              <w:numPr>
                <w:ilvl w:val="0"/>
                <w:numId w:val="7"/>
              </w:numPr>
              <w:ind w:left="360"/>
              <w:rPr>
                <w:rFonts w:ascii="Arial" w:hAnsi="Arial" w:cs="Arial"/>
                <w:b/>
                <w:sz w:val="16"/>
                <w:szCs w:val="16"/>
              </w:rPr>
            </w:pPr>
            <w:r w:rsidRPr="005A7BEF">
              <w:rPr>
                <w:rFonts w:ascii="Arial" w:hAnsi="Arial" w:cs="Arial"/>
                <w:b/>
                <w:sz w:val="16"/>
                <w:szCs w:val="16"/>
              </w:rPr>
              <w:t>Quarterly</w:t>
            </w:r>
          </w:p>
          <w:p w14:paraId="4F52AD74" w14:textId="77777777" w:rsidR="00425F13" w:rsidRPr="005A7BEF" w:rsidRDefault="00425F13" w:rsidP="005A7BEF">
            <w:pPr>
              <w:pStyle w:val="ListParagraph"/>
              <w:numPr>
                <w:ilvl w:val="0"/>
                <w:numId w:val="7"/>
              </w:numPr>
              <w:spacing w:after="0"/>
              <w:ind w:left="360"/>
              <w:rPr>
                <w:rFonts w:ascii="Arial" w:hAnsi="Arial" w:cs="Arial"/>
                <w:b/>
                <w:sz w:val="16"/>
                <w:szCs w:val="16"/>
              </w:rPr>
            </w:pPr>
            <w:r w:rsidRPr="005A7BEF">
              <w:rPr>
                <w:rFonts w:ascii="Arial" w:hAnsi="Arial" w:cs="Arial"/>
                <w:b/>
                <w:sz w:val="16"/>
                <w:szCs w:val="16"/>
              </w:rPr>
              <w:t>Not Regular</w:t>
            </w:r>
          </w:p>
          <w:p w14:paraId="5EC258BB" w14:textId="4EAF7753" w:rsidR="00095202" w:rsidRPr="005A7BEF" w:rsidRDefault="000213AA" w:rsidP="005A7BEF">
            <w:pPr>
              <w:spacing w:line="276" w:lineRule="auto"/>
              <w:rPr>
                <w:rFonts w:ascii="Arial" w:hAnsi="Arial" w:cs="Arial"/>
                <w:b/>
                <w:sz w:val="16"/>
                <w:szCs w:val="16"/>
              </w:rPr>
            </w:pPr>
            <w:r w:rsidRPr="005A7BEF">
              <w:rPr>
                <w:rFonts w:ascii="Arial" w:hAnsi="Arial" w:cs="Arial"/>
                <w:b/>
                <w:sz w:val="16"/>
                <w:szCs w:val="16"/>
              </w:rPr>
              <w:t>-</w:t>
            </w:r>
            <w:r w:rsidR="00095202" w:rsidRPr="005A7BEF">
              <w:rPr>
                <w:rFonts w:ascii="Arial" w:hAnsi="Arial" w:cs="Arial"/>
                <w:b/>
                <w:sz w:val="16"/>
                <w:szCs w:val="16"/>
              </w:rPr>
              <w:t>666. Other (</w:t>
            </w:r>
            <w:r w:rsidR="00B72849">
              <w:rPr>
                <w:rFonts w:ascii="Arial" w:hAnsi="Arial" w:cs="Arial"/>
                <w:b/>
                <w:sz w:val="16"/>
                <w:szCs w:val="16"/>
              </w:rPr>
              <w:t>please s</w:t>
            </w:r>
            <w:r w:rsidR="00095202" w:rsidRPr="005A7BEF">
              <w:rPr>
                <w:rFonts w:ascii="Arial" w:hAnsi="Arial" w:cs="Arial"/>
                <w:b/>
                <w:sz w:val="16"/>
                <w:szCs w:val="16"/>
              </w:rPr>
              <w:t xml:space="preserve">pecify) </w:t>
            </w:r>
          </w:p>
          <w:p w14:paraId="31D50F49" w14:textId="5A907D2A" w:rsidR="00425F13" w:rsidRPr="005A7BEF" w:rsidRDefault="00425F13" w:rsidP="005A7BEF">
            <w:pPr>
              <w:rPr>
                <w:rFonts w:ascii="Arial" w:hAnsi="Arial" w:cs="Arial"/>
                <w:b/>
                <w:sz w:val="16"/>
                <w:szCs w:val="16"/>
              </w:rPr>
            </w:pPr>
          </w:p>
        </w:tc>
        <w:tc>
          <w:tcPr>
            <w:tcW w:w="1225" w:type="pct"/>
            <w:vAlign w:val="center"/>
          </w:tcPr>
          <w:p w14:paraId="55B83CAF" w14:textId="77777777" w:rsidR="00425F13" w:rsidRPr="005A7BEF" w:rsidRDefault="00425F13" w:rsidP="005A7BEF">
            <w:pPr>
              <w:rPr>
                <w:rFonts w:ascii="Arial" w:hAnsi="Arial" w:cs="Arial"/>
                <w:b/>
                <w:sz w:val="16"/>
                <w:szCs w:val="16"/>
              </w:rPr>
            </w:pPr>
          </w:p>
        </w:tc>
        <w:tc>
          <w:tcPr>
            <w:tcW w:w="1224" w:type="pct"/>
            <w:shd w:val="clear" w:color="auto" w:fill="auto"/>
            <w:vAlign w:val="center"/>
          </w:tcPr>
          <w:p w14:paraId="17FCE543" w14:textId="77777777" w:rsidR="00425F13" w:rsidRPr="005A7BEF" w:rsidRDefault="00425F13" w:rsidP="005A7BEF">
            <w:pPr>
              <w:rPr>
                <w:rFonts w:ascii="Arial" w:hAnsi="Arial" w:cs="Arial"/>
                <w:b/>
                <w:sz w:val="16"/>
                <w:szCs w:val="16"/>
              </w:rPr>
            </w:pPr>
          </w:p>
        </w:tc>
      </w:tr>
      <w:tr w:rsidR="00425F13" w:rsidRPr="005A7BEF" w14:paraId="19BD04EB" w14:textId="77777777" w:rsidTr="00A5094B">
        <w:tblPrEx>
          <w:tblLook w:val="01E0" w:firstRow="1" w:lastRow="1" w:firstColumn="1" w:lastColumn="1" w:noHBand="0" w:noVBand="0"/>
        </w:tblPrEx>
        <w:trPr>
          <w:trHeight w:val="287"/>
        </w:trPr>
        <w:tc>
          <w:tcPr>
            <w:tcW w:w="2551" w:type="pct"/>
          </w:tcPr>
          <w:p w14:paraId="37DB7C93" w14:textId="3C819121" w:rsidR="00425F13" w:rsidRPr="005A7BEF" w:rsidRDefault="000213AA">
            <w:pPr>
              <w:rPr>
                <w:rFonts w:ascii="Arial" w:hAnsi="Arial" w:cs="Arial"/>
                <w:b/>
                <w:sz w:val="16"/>
                <w:szCs w:val="16"/>
              </w:rPr>
            </w:pPr>
            <w:r w:rsidRPr="005A7BEF">
              <w:rPr>
                <w:rFonts w:ascii="Arial" w:hAnsi="Arial" w:cs="Arial"/>
                <w:b/>
                <w:noProof/>
                <w:sz w:val="16"/>
                <w:szCs w:val="16"/>
              </w:rPr>
              <w:t>9f</w:t>
            </w:r>
            <w:r w:rsidR="00425F13" w:rsidRPr="005A7BEF">
              <w:rPr>
                <w:rFonts w:ascii="Arial" w:hAnsi="Arial" w:cs="Arial"/>
                <w:b/>
                <w:sz w:val="16"/>
                <w:szCs w:val="16"/>
              </w:rPr>
              <w:t xml:space="preserve">. For each payment period, how much </w:t>
            </w:r>
            <w:r w:rsidR="000D7D00">
              <w:rPr>
                <w:rFonts w:ascii="Arial" w:hAnsi="Arial" w:cs="Arial"/>
                <w:b/>
                <w:sz w:val="16"/>
                <w:szCs w:val="16"/>
              </w:rPr>
              <w:t>was [Name]</w:t>
            </w:r>
            <w:r w:rsidR="00425F13" w:rsidRPr="005A7BEF">
              <w:rPr>
                <w:rFonts w:ascii="Arial" w:hAnsi="Arial" w:cs="Arial"/>
                <w:b/>
                <w:sz w:val="16"/>
                <w:szCs w:val="16"/>
              </w:rPr>
              <w:t xml:space="preserve"> required to pay?  </w:t>
            </w:r>
          </w:p>
        </w:tc>
        <w:tc>
          <w:tcPr>
            <w:tcW w:w="1225" w:type="pct"/>
            <w:vAlign w:val="center"/>
          </w:tcPr>
          <w:p w14:paraId="7A46D87C" w14:textId="77777777" w:rsidR="00425F13" w:rsidRPr="005A7BEF" w:rsidRDefault="00425F13" w:rsidP="005A7BEF">
            <w:pPr>
              <w:rPr>
                <w:rFonts w:ascii="Arial" w:hAnsi="Arial" w:cs="Arial"/>
                <w:b/>
                <w:sz w:val="16"/>
                <w:szCs w:val="16"/>
              </w:rPr>
            </w:pPr>
          </w:p>
        </w:tc>
        <w:tc>
          <w:tcPr>
            <w:tcW w:w="1224" w:type="pct"/>
            <w:shd w:val="clear" w:color="auto" w:fill="auto"/>
            <w:vAlign w:val="center"/>
          </w:tcPr>
          <w:p w14:paraId="0AEBF906" w14:textId="77777777" w:rsidR="00425F13" w:rsidRPr="005A7BEF" w:rsidRDefault="00425F13" w:rsidP="005A7BEF">
            <w:pPr>
              <w:rPr>
                <w:rFonts w:ascii="Arial" w:hAnsi="Arial" w:cs="Arial"/>
                <w:b/>
                <w:sz w:val="16"/>
                <w:szCs w:val="16"/>
              </w:rPr>
            </w:pPr>
          </w:p>
        </w:tc>
      </w:tr>
      <w:tr w:rsidR="00425F13" w:rsidRPr="005A7BEF" w14:paraId="3FE57FE3" w14:textId="77777777" w:rsidTr="00A5094B">
        <w:tblPrEx>
          <w:tblLook w:val="01E0" w:firstRow="1" w:lastRow="1" w:firstColumn="1" w:lastColumn="1" w:noHBand="0" w:noVBand="0"/>
        </w:tblPrEx>
        <w:trPr>
          <w:trHeight w:val="260"/>
        </w:trPr>
        <w:tc>
          <w:tcPr>
            <w:tcW w:w="2551" w:type="pct"/>
          </w:tcPr>
          <w:p w14:paraId="0F5DDDCE" w14:textId="51A980FE" w:rsidR="00C70CE8" w:rsidRDefault="000213AA">
            <w:pPr>
              <w:rPr>
                <w:rFonts w:ascii="Arial" w:hAnsi="Arial" w:cs="Arial"/>
                <w:b/>
                <w:sz w:val="16"/>
                <w:szCs w:val="16"/>
              </w:rPr>
            </w:pPr>
            <w:r w:rsidRPr="005A7BEF">
              <w:rPr>
                <w:rFonts w:ascii="Arial" w:hAnsi="Arial" w:cs="Arial"/>
                <w:b/>
                <w:bCs/>
                <w:sz w:val="16"/>
                <w:szCs w:val="16"/>
              </w:rPr>
              <w:t>10</w:t>
            </w:r>
            <w:r w:rsidR="00425F13" w:rsidRPr="005A7BEF">
              <w:rPr>
                <w:rFonts w:ascii="Arial" w:hAnsi="Arial" w:cs="Arial"/>
                <w:b/>
                <w:sz w:val="16"/>
                <w:szCs w:val="16"/>
              </w:rPr>
              <w:t>. What is the amount paid back on this loan last 12 months?</w:t>
            </w:r>
          </w:p>
          <w:p w14:paraId="3CD32A40" w14:textId="77777777" w:rsidR="00C70CE8" w:rsidRPr="00842F8E" w:rsidRDefault="00C70CE8" w:rsidP="00C70CE8">
            <w:pPr>
              <w:rPr>
                <w:rFonts w:ascii="Arial" w:hAnsi="Arial" w:cs="Arial"/>
                <w:b/>
                <w:i/>
                <w:sz w:val="16"/>
                <w:szCs w:val="16"/>
              </w:rPr>
            </w:pPr>
            <w:r w:rsidRPr="00842F8E">
              <w:rPr>
                <w:rFonts w:ascii="Arial" w:hAnsi="Arial" w:cs="Arial"/>
                <w:b/>
                <w:i/>
                <w:sz w:val="16"/>
                <w:szCs w:val="16"/>
              </w:rPr>
              <w:t>Indicate amount as a decimal value (in Ghana cedis and pesewas)</w:t>
            </w:r>
          </w:p>
          <w:p w14:paraId="03726585" w14:textId="0C08A801" w:rsidR="00425F13" w:rsidRPr="005A7BEF" w:rsidRDefault="00C70CE8" w:rsidP="00C70CE8">
            <w:pPr>
              <w:rPr>
                <w:rFonts w:ascii="Arial" w:hAnsi="Arial" w:cs="Arial"/>
                <w:b/>
                <w:sz w:val="16"/>
                <w:szCs w:val="16"/>
              </w:rPr>
            </w:pPr>
            <w:r w:rsidRPr="00842F8E">
              <w:rPr>
                <w:rFonts w:ascii="Arial" w:hAnsi="Arial" w:cs="Arial"/>
                <w:b/>
                <w:i/>
                <w:sz w:val="16"/>
                <w:szCs w:val="16"/>
              </w:rPr>
              <w:t>For example, enter 2.50 for 2 Ghana cedis and 50 pesewas</w:t>
            </w:r>
            <w:r w:rsidR="00425F13" w:rsidRPr="00842F8E">
              <w:rPr>
                <w:rFonts w:ascii="Arial" w:hAnsi="Arial" w:cs="Arial"/>
                <w:b/>
                <w:i/>
                <w:sz w:val="16"/>
                <w:szCs w:val="16"/>
              </w:rPr>
              <w:t xml:space="preserve">      </w:t>
            </w:r>
          </w:p>
        </w:tc>
        <w:tc>
          <w:tcPr>
            <w:tcW w:w="1225" w:type="pct"/>
            <w:vAlign w:val="center"/>
          </w:tcPr>
          <w:p w14:paraId="56AD50FE" w14:textId="77777777" w:rsidR="00425F13" w:rsidRPr="005A7BEF" w:rsidRDefault="00425F13" w:rsidP="005A7BEF">
            <w:pPr>
              <w:rPr>
                <w:rFonts w:ascii="Arial" w:hAnsi="Arial" w:cs="Arial"/>
                <w:b/>
                <w:sz w:val="16"/>
                <w:szCs w:val="16"/>
              </w:rPr>
            </w:pPr>
          </w:p>
        </w:tc>
        <w:tc>
          <w:tcPr>
            <w:tcW w:w="1224" w:type="pct"/>
            <w:vAlign w:val="center"/>
          </w:tcPr>
          <w:p w14:paraId="52090A85" w14:textId="77777777" w:rsidR="00425F13" w:rsidRPr="005A7BEF" w:rsidRDefault="00425F13" w:rsidP="005A7BEF">
            <w:pPr>
              <w:rPr>
                <w:rFonts w:ascii="Arial" w:hAnsi="Arial" w:cs="Arial"/>
                <w:b/>
                <w:sz w:val="16"/>
                <w:szCs w:val="16"/>
              </w:rPr>
            </w:pPr>
          </w:p>
        </w:tc>
      </w:tr>
      <w:tr w:rsidR="00425F13" w:rsidRPr="005A7BEF" w14:paraId="338A0A5D" w14:textId="77777777" w:rsidTr="00A5094B">
        <w:tblPrEx>
          <w:tblLook w:val="01E0" w:firstRow="1" w:lastRow="1" w:firstColumn="1" w:lastColumn="1" w:noHBand="0" w:noVBand="0"/>
        </w:tblPrEx>
        <w:trPr>
          <w:trHeight w:val="359"/>
        </w:trPr>
        <w:tc>
          <w:tcPr>
            <w:tcW w:w="2551" w:type="pct"/>
          </w:tcPr>
          <w:p w14:paraId="5C3453E9" w14:textId="6EC68097" w:rsidR="000D7D00" w:rsidRDefault="000213AA">
            <w:pPr>
              <w:rPr>
                <w:rFonts w:ascii="Arial" w:hAnsi="Arial" w:cs="Arial"/>
                <w:b/>
                <w:sz w:val="16"/>
                <w:szCs w:val="16"/>
              </w:rPr>
            </w:pPr>
            <w:r w:rsidRPr="005A7BEF">
              <w:rPr>
                <w:rFonts w:ascii="Arial" w:hAnsi="Arial" w:cs="Arial"/>
                <w:b/>
                <w:bCs/>
                <w:sz w:val="16"/>
                <w:szCs w:val="16"/>
              </w:rPr>
              <w:t>11</w:t>
            </w:r>
            <w:r w:rsidR="00425F13" w:rsidRPr="005A7BEF">
              <w:rPr>
                <w:rFonts w:ascii="Arial" w:hAnsi="Arial" w:cs="Arial"/>
                <w:b/>
                <w:sz w:val="16"/>
                <w:szCs w:val="16"/>
              </w:rPr>
              <w:t xml:space="preserve">. What is the outstanding amount of loan? </w:t>
            </w:r>
          </w:p>
          <w:p w14:paraId="646E04A6" w14:textId="77777777" w:rsidR="000D7D00" w:rsidRPr="008D4F63" w:rsidRDefault="000D7D00" w:rsidP="000D7D00">
            <w:pPr>
              <w:rPr>
                <w:rFonts w:ascii="Arial" w:hAnsi="Arial" w:cs="Arial"/>
                <w:b/>
                <w:i/>
                <w:sz w:val="16"/>
                <w:szCs w:val="16"/>
              </w:rPr>
            </w:pPr>
            <w:r w:rsidRPr="008D4F63">
              <w:rPr>
                <w:rFonts w:ascii="Arial" w:hAnsi="Arial" w:cs="Arial"/>
                <w:b/>
                <w:i/>
                <w:sz w:val="16"/>
                <w:szCs w:val="16"/>
              </w:rPr>
              <w:t>Indicate amount as a decimal value (in Ghana cedis and pesewas)</w:t>
            </w:r>
          </w:p>
          <w:p w14:paraId="6267ECB2" w14:textId="2312F6BC" w:rsidR="00425F13" w:rsidRPr="005A7BEF" w:rsidRDefault="000D7D00">
            <w:pPr>
              <w:rPr>
                <w:rFonts w:ascii="Arial" w:hAnsi="Arial" w:cs="Arial"/>
                <w:b/>
                <w:sz w:val="16"/>
                <w:szCs w:val="16"/>
              </w:rPr>
            </w:pPr>
            <w:r w:rsidRPr="008D4F63">
              <w:rPr>
                <w:rFonts w:ascii="Arial" w:hAnsi="Arial" w:cs="Arial"/>
                <w:b/>
                <w:i/>
                <w:sz w:val="16"/>
                <w:szCs w:val="16"/>
              </w:rPr>
              <w:t>For example, enter 2.50 for 2 Ghana cedis and 50 pesewas</w:t>
            </w:r>
          </w:p>
        </w:tc>
        <w:tc>
          <w:tcPr>
            <w:tcW w:w="1225" w:type="pct"/>
            <w:vAlign w:val="center"/>
          </w:tcPr>
          <w:p w14:paraId="47F06292" w14:textId="77777777" w:rsidR="00425F13" w:rsidRPr="005A7BEF" w:rsidRDefault="00425F13" w:rsidP="005A7BEF">
            <w:pPr>
              <w:rPr>
                <w:rFonts w:ascii="Arial" w:hAnsi="Arial" w:cs="Arial"/>
                <w:b/>
                <w:sz w:val="16"/>
                <w:szCs w:val="16"/>
              </w:rPr>
            </w:pPr>
          </w:p>
        </w:tc>
        <w:tc>
          <w:tcPr>
            <w:tcW w:w="1224" w:type="pct"/>
            <w:vAlign w:val="center"/>
          </w:tcPr>
          <w:p w14:paraId="6C02692E" w14:textId="77777777" w:rsidR="00425F13" w:rsidRPr="005A7BEF" w:rsidRDefault="00425F13" w:rsidP="005A7BEF">
            <w:pPr>
              <w:rPr>
                <w:rFonts w:ascii="Arial" w:hAnsi="Arial" w:cs="Arial"/>
                <w:b/>
                <w:sz w:val="16"/>
                <w:szCs w:val="16"/>
              </w:rPr>
            </w:pPr>
          </w:p>
        </w:tc>
      </w:tr>
      <w:tr w:rsidR="00425F13" w:rsidRPr="005A7BEF" w14:paraId="25D0E3EF" w14:textId="77777777" w:rsidTr="002A11CC">
        <w:tblPrEx>
          <w:tblLook w:val="01E0" w:firstRow="1" w:lastRow="1" w:firstColumn="1" w:lastColumn="1" w:noHBand="0" w:noVBand="0"/>
        </w:tblPrEx>
        <w:trPr>
          <w:trHeight w:val="1081"/>
        </w:trPr>
        <w:tc>
          <w:tcPr>
            <w:tcW w:w="2551" w:type="pct"/>
          </w:tcPr>
          <w:p w14:paraId="40961974" w14:textId="77777777" w:rsidR="000D7D00" w:rsidRDefault="00425F13" w:rsidP="005A7BEF">
            <w:pPr>
              <w:rPr>
                <w:rFonts w:ascii="Arial" w:hAnsi="Arial" w:cs="Arial"/>
                <w:b/>
                <w:bCs/>
                <w:sz w:val="16"/>
                <w:szCs w:val="16"/>
              </w:rPr>
            </w:pPr>
            <w:r w:rsidRPr="005A7BEF">
              <w:rPr>
                <w:rFonts w:ascii="Arial" w:hAnsi="Arial" w:cs="Arial"/>
                <w:b/>
                <w:bCs/>
                <w:sz w:val="16"/>
                <w:szCs w:val="16"/>
              </w:rPr>
              <w:t xml:space="preserve">Are there any other loans currently owed by household members that have not been fully repaid?    </w:t>
            </w:r>
          </w:p>
          <w:p w14:paraId="2CACDEE0" w14:textId="1229E1F7" w:rsidR="000D7D00" w:rsidRDefault="00425F13" w:rsidP="005A7BEF">
            <w:pPr>
              <w:rPr>
                <w:rFonts w:ascii="Arial" w:hAnsi="Arial" w:cs="Arial"/>
                <w:b/>
                <w:bCs/>
                <w:sz w:val="16"/>
                <w:szCs w:val="16"/>
              </w:rPr>
            </w:pPr>
            <w:r w:rsidRPr="005A7BEF">
              <w:rPr>
                <w:rFonts w:ascii="Arial" w:hAnsi="Arial" w:cs="Arial"/>
                <w:b/>
                <w:bCs/>
                <w:sz w:val="16"/>
                <w:szCs w:val="16"/>
              </w:rPr>
              <w:t xml:space="preserve">1. Yes. </w:t>
            </w:r>
            <w:r w:rsidR="000D7D00">
              <w:rPr>
                <w:rFonts w:ascii="Arial" w:hAnsi="Arial" w:cs="Arial"/>
                <w:b/>
                <w:bCs/>
                <w:sz w:val="16"/>
                <w:szCs w:val="16"/>
              </w:rPr>
              <w:t xml:space="preserve">&gt;&gt; repeat sequence of questions about loan </w:t>
            </w:r>
            <w:r w:rsidRPr="005A7BEF">
              <w:rPr>
                <w:rFonts w:ascii="Arial" w:hAnsi="Arial" w:cs="Arial"/>
                <w:b/>
                <w:bCs/>
                <w:sz w:val="16"/>
                <w:szCs w:val="16"/>
              </w:rPr>
              <w:t xml:space="preserve">     </w:t>
            </w:r>
          </w:p>
          <w:p w14:paraId="51BC66FA" w14:textId="53971CA9" w:rsidR="00425F13" w:rsidRPr="005A7BEF" w:rsidRDefault="00425F13" w:rsidP="005A7BEF">
            <w:pPr>
              <w:rPr>
                <w:rFonts w:ascii="Arial" w:hAnsi="Arial" w:cs="Arial"/>
                <w:b/>
                <w:bCs/>
                <w:sz w:val="16"/>
                <w:szCs w:val="16"/>
              </w:rPr>
            </w:pPr>
            <w:r w:rsidRPr="005A7BEF">
              <w:rPr>
                <w:rFonts w:ascii="Arial" w:hAnsi="Arial" w:cs="Arial"/>
                <w:b/>
                <w:bCs/>
                <w:sz w:val="16"/>
                <w:szCs w:val="16"/>
              </w:rPr>
              <w:t>5. No</w:t>
            </w:r>
            <w:r w:rsidR="000D7D00">
              <w:rPr>
                <w:rFonts w:ascii="Arial" w:hAnsi="Arial" w:cs="Arial"/>
                <w:b/>
                <w:bCs/>
                <w:sz w:val="16"/>
                <w:szCs w:val="16"/>
              </w:rPr>
              <w:t xml:space="preserve"> &gt;&gt; next section</w:t>
            </w:r>
          </w:p>
          <w:p w14:paraId="43C772D1" w14:textId="77777777" w:rsidR="00425F13" w:rsidRPr="005A7BEF" w:rsidRDefault="00425F13" w:rsidP="005A7BEF">
            <w:pPr>
              <w:rPr>
                <w:rFonts w:ascii="Arial" w:hAnsi="Arial" w:cs="Arial"/>
                <w:b/>
                <w:bCs/>
                <w:sz w:val="16"/>
                <w:szCs w:val="16"/>
              </w:rPr>
            </w:pPr>
          </w:p>
          <w:p w14:paraId="558C8847" w14:textId="431C5DFE" w:rsidR="00425F13" w:rsidRPr="005A7BEF" w:rsidRDefault="00425F13" w:rsidP="005A7BEF">
            <w:pPr>
              <w:rPr>
                <w:rFonts w:ascii="Arial" w:hAnsi="Arial" w:cs="Arial"/>
                <w:b/>
                <w:bCs/>
                <w:sz w:val="16"/>
                <w:szCs w:val="16"/>
              </w:rPr>
            </w:pPr>
          </w:p>
        </w:tc>
        <w:tc>
          <w:tcPr>
            <w:tcW w:w="1225" w:type="pct"/>
            <w:vAlign w:val="center"/>
          </w:tcPr>
          <w:p w14:paraId="0B54E928" w14:textId="77777777" w:rsidR="00425F13" w:rsidRPr="005A7BEF" w:rsidRDefault="00425F13" w:rsidP="005A7BEF">
            <w:pPr>
              <w:rPr>
                <w:rFonts w:ascii="Arial" w:hAnsi="Arial" w:cs="Arial"/>
                <w:b/>
                <w:sz w:val="16"/>
                <w:szCs w:val="16"/>
              </w:rPr>
            </w:pPr>
          </w:p>
        </w:tc>
        <w:tc>
          <w:tcPr>
            <w:tcW w:w="1224" w:type="pct"/>
            <w:vAlign w:val="center"/>
          </w:tcPr>
          <w:p w14:paraId="53816372" w14:textId="77777777" w:rsidR="00425F13" w:rsidRPr="005A7BEF" w:rsidRDefault="00425F13" w:rsidP="005A7BEF">
            <w:pPr>
              <w:rPr>
                <w:rFonts w:ascii="Arial" w:hAnsi="Arial" w:cs="Arial"/>
                <w:b/>
                <w:sz w:val="16"/>
                <w:szCs w:val="16"/>
              </w:rPr>
            </w:pPr>
          </w:p>
        </w:tc>
      </w:tr>
    </w:tbl>
    <w:p w14:paraId="40BD2C9A" w14:textId="77777777" w:rsidR="004809C3" w:rsidRPr="005A7BEF" w:rsidRDefault="004809C3" w:rsidP="005A7BEF">
      <w:pPr>
        <w:rPr>
          <w:rFonts w:ascii="Arial" w:hAnsi="Arial" w:cs="Arial"/>
        </w:rPr>
      </w:pPr>
    </w:p>
    <w:p w14:paraId="1C4638C1" w14:textId="29411486" w:rsidR="00657493" w:rsidRPr="005A7BEF" w:rsidRDefault="00B62F44" w:rsidP="005A7BEF">
      <w:pPr>
        <w:pStyle w:val="Heading3"/>
        <w:ind w:left="720"/>
        <w:rPr>
          <w:rFonts w:ascii="Arial" w:hAnsi="Arial" w:cs="Arial"/>
          <w:color w:val="auto"/>
          <w:sz w:val="20"/>
          <w:szCs w:val="20"/>
        </w:rPr>
      </w:pPr>
      <w:bookmarkStart w:id="116" w:name="_Toc516617816"/>
      <w:r w:rsidRPr="005A7BEF">
        <w:rPr>
          <w:rFonts w:ascii="Arial" w:hAnsi="Arial" w:cs="Arial"/>
          <w:color w:val="auto"/>
          <w:sz w:val="20"/>
          <w:szCs w:val="20"/>
        </w:rPr>
        <w:t>IA</w:t>
      </w:r>
      <w:r w:rsidR="00657493" w:rsidRPr="005A7BEF">
        <w:rPr>
          <w:rFonts w:ascii="Arial" w:hAnsi="Arial" w:cs="Arial"/>
          <w:color w:val="auto"/>
          <w:sz w:val="20"/>
          <w:szCs w:val="20"/>
        </w:rPr>
        <w:t>.</w:t>
      </w:r>
      <w:r w:rsidR="00270C6E" w:rsidRPr="005A7BEF">
        <w:rPr>
          <w:rFonts w:ascii="Arial" w:hAnsi="Arial" w:cs="Arial"/>
          <w:color w:val="auto"/>
          <w:sz w:val="20"/>
          <w:szCs w:val="20"/>
        </w:rPr>
        <w:t xml:space="preserve"> BORROWING</w:t>
      </w:r>
      <w:r w:rsidR="00835A75" w:rsidRPr="005A7BEF">
        <w:rPr>
          <w:rFonts w:ascii="Arial" w:hAnsi="Arial" w:cs="Arial"/>
          <w:color w:val="auto"/>
          <w:sz w:val="20"/>
          <w:szCs w:val="20"/>
        </w:rPr>
        <w:t xml:space="preserve"> 1</w:t>
      </w:r>
      <w:bookmarkEnd w:id="116"/>
    </w:p>
    <w:p w14:paraId="3AD1BFBD" w14:textId="3A8F43DA" w:rsidR="00270C6E" w:rsidRPr="005A7BEF" w:rsidRDefault="00270C6E" w:rsidP="005A7BEF">
      <w:pPr>
        <w:ind w:left="720"/>
        <w:rPr>
          <w:rFonts w:ascii="Arial" w:hAnsi="Arial" w:cs="Arial"/>
          <w:b/>
          <w:sz w:val="16"/>
          <w:szCs w:val="16"/>
        </w:rPr>
      </w:pPr>
      <w:r w:rsidRPr="005A7BEF">
        <w:rPr>
          <w:rFonts w:ascii="Arial" w:hAnsi="Arial" w:cs="Arial"/>
          <w:b/>
          <w:sz w:val="16"/>
          <w:szCs w:val="16"/>
        </w:rPr>
        <w:t xml:space="preserve">Has any household member contracted or attempted to contract any loan(s) over the last </w:t>
      </w:r>
      <w:r w:rsidR="00EB417F" w:rsidRPr="005A7BEF">
        <w:rPr>
          <w:rFonts w:ascii="Arial" w:hAnsi="Arial" w:cs="Arial"/>
          <w:b/>
          <w:sz w:val="16"/>
          <w:szCs w:val="16"/>
        </w:rPr>
        <w:t>4 years</w:t>
      </w:r>
      <w:r w:rsidRPr="005A7BEF">
        <w:rPr>
          <w:rFonts w:ascii="Arial" w:hAnsi="Arial" w:cs="Arial"/>
          <w:b/>
          <w:sz w:val="16"/>
          <w:szCs w:val="16"/>
        </w:rPr>
        <w:t xml:space="preserve"> that have not been included in your responses so far? This includes:</w:t>
      </w:r>
    </w:p>
    <w:p w14:paraId="1BB5877C" w14:textId="7C1E8630" w:rsidR="00270C6E" w:rsidRPr="005A7BEF" w:rsidRDefault="00270C6E" w:rsidP="005A7BEF">
      <w:pPr>
        <w:pStyle w:val="ListParagraph"/>
        <w:numPr>
          <w:ilvl w:val="0"/>
          <w:numId w:val="8"/>
        </w:numPr>
        <w:rPr>
          <w:rFonts w:ascii="Arial" w:hAnsi="Arial" w:cs="Arial"/>
          <w:b/>
          <w:sz w:val="16"/>
          <w:szCs w:val="16"/>
        </w:rPr>
      </w:pPr>
      <w:r w:rsidRPr="005A7BEF">
        <w:rPr>
          <w:rFonts w:ascii="Arial" w:hAnsi="Arial" w:cs="Arial"/>
          <w:b/>
          <w:sz w:val="16"/>
          <w:szCs w:val="16"/>
        </w:rPr>
        <w:t>Any loan someone</w:t>
      </w:r>
      <w:r w:rsidR="009F7494">
        <w:rPr>
          <w:rFonts w:ascii="Arial" w:hAnsi="Arial" w:cs="Arial"/>
          <w:b/>
          <w:sz w:val="16"/>
          <w:szCs w:val="16"/>
        </w:rPr>
        <w:t xml:space="preserve"> attempted to contract but was denied.</w:t>
      </w:r>
    </w:p>
    <w:p w14:paraId="688306D4" w14:textId="19CBE100" w:rsidR="009F7494" w:rsidRDefault="00270C6E" w:rsidP="00842F8E">
      <w:pPr>
        <w:pStyle w:val="ListParagraph"/>
        <w:numPr>
          <w:ilvl w:val="0"/>
          <w:numId w:val="8"/>
        </w:numPr>
        <w:rPr>
          <w:rFonts w:ascii="Arial" w:hAnsi="Arial" w:cs="Arial"/>
          <w:b/>
          <w:sz w:val="16"/>
          <w:szCs w:val="16"/>
        </w:rPr>
      </w:pPr>
      <w:r w:rsidRPr="005A7BEF">
        <w:rPr>
          <w:rFonts w:ascii="Arial" w:hAnsi="Arial" w:cs="Arial"/>
          <w:b/>
          <w:sz w:val="16"/>
          <w:szCs w:val="16"/>
        </w:rPr>
        <w:t>Any loan that</w:t>
      </w:r>
      <w:r w:rsidR="009F7494">
        <w:rPr>
          <w:rFonts w:ascii="Arial" w:hAnsi="Arial" w:cs="Arial"/>
          <w:b/>
          <w:sz w:val="16"/>
          <w:szCs w:val="16"/>
        </w:rPr>
        <w:t xml:space="preserve"> was contracted in the last 4 years that has been fully repaid.</w:t>
      </w:r>
    </w:p>
    <w:p w14:paraId="3D838921" w14:textId="0A24CD34" w:rsidR="009F7494" w:rsidRPr="00842F8E" w:rsidRDefault="009F7494" w:rsidP="00842F8E">
      <w:pPr>
        <w:rPr>
          <w:rFonts w:ascii="Arial" w:hAnsi="Arial" w:cs="Arial"/>
          <w:b/>
          <w:sz w:val="16"/>
          <w:szCs w:val="16"/>
        </w:rPr>
      </w:pPr>
      <w:r>
        <w:rPr>
          <w:rFonts w:ascii="Arial" w:hAnsi="Arial" w:cs="Arial"/>
          <w:b/>
          <w:sz w:val="16"/>
          <w:szCs w:val="16"/>
        </w:rPr>
        <w:t xml:space="preserve">  </w:t>
      </w:r>
      <w:r>
        <w:rPr>
          <w:rFonts w:ascii="Arial" w:hAnsi="Arial" w:cs="Arial"/>
          <w:b/>
          <w:sz w:val="16"/>
          <w:szCs w:val="16"/>
        </w:rPr>
        <w:tab/>
        <w:t>______________</w:t>
      </w:r>
    </w:p>
    <w:p w14:paraId="69F8D03C" w14:textId="77777777" w:rsidR="009F7494" w:rsidRDefault="009F7494" w:rsidP="00842F8E">
      <w:pPr>
        <w:rPr>
          <w:rFonts w:ascii="Arial" w:hAnsi="Arial" w:cs="Arial"/>
          <w:b/>
          <w:sz w:val="16"/>
          <w:szCs w:val="16"/>
        </w:rPr>
      </w:pPr>
      <w:r>
        <w:rPr>
          <w:rFonts w:ascii="Arial" w:hAnsi="Arial" w:cs="Arial"/>
          <w:b/>
          <w:sz w:val="16"/>
          <w:szCs w:val="16"/>
        </w:rPr>
        <w:t>1-Yes</w:t>
      </w:r>
    </w:p>
    <w:p w14:paraId="2EC00A76" w14:textId="06A74D93" w:rsidR="009F7494" w:rsidRDefault="009F7494" w:rsidP="005A7BEF">
      <w:pPr>
        <w:rPr>
          <w:rFonts w:ascii="Arial" w:hAnsi="Arial" w:cs="Arial"/>
          <w:b/>
        </w:rPr>
      </w:pPr>
      <w:r>
        <w:rPr>
          <w:rFonts w:ascii="Arial" w:hAnsi="Arial" w:cs="Arial"/>
          <w:b/>
          <w:sz w:val="16"/>
          <w:szCs w:val="16"/>
        </w:rPr>
        <w:t>5-No</w:t>
      </w:r>
    </w:p>
    <w:p w14:paraId="6BFBA5F8" w14:textId="77777777" w:rsidR="009F7494" w:rsidRDefault="009F7494" w:rsidP="005A7BEF">
      <w:pPr>
        <w:rPr>
          <w:rFonts w:ascii="Arial" w:hAnsi="Arial" w:cs="Arial"/>
          <w:b/>
        </w:rPr>
      </w:pPr>
    </w:p>
    <w:p w14:paraId="503669AC" w14:textId="0B83FCBD" w:rsidR="00565BDE" w:rsidRDefault="00565BDE" w:rsidP="005A7BEF">
      <w:pPr>
        <w:rPr>
          <w:rFonts w:ascii="Arial" w:hAnsi="Arial" w:cs="Arial"/>
          <w:b/>
        </w:rPr>
      </w:pPr>
    </w:p>
    <w:p w14:paraId="6183A04C" w14:textId="171FA206" w:rsidR="00565BDE" w:rsidRDefault="00565BDE" w:rsidP="008D4F63">
      <w:pPr>
        <w:ind w:left="720"/>
        <w:rPr>
          <w:rFonts w:ascii="Arial" w:hAnsi="Arial" w:cs="Arial"/>
          <w:b/>
        </w:rPr>
      </w:pPr>
      <w:r w:rsidRPr="00565BDE">
        <w:rPr>
          <w:rFonts w:ascii="Arial" w:hAnsi="Arial" w:cs="Arial"/>
          <w:b/>
        </w:rPr>
        <w:t>How many debts and loans has any household member contracted or attempted to contract over the last 4 years that have not been included in your responses so far?</w:t>
      </w:r>
    </w:p>
    <w:p w14:paraId="33978617" w14:textId="5A47192C" w:rsidR="00565BDE" w:rsidRDefault="00565BDE" w:rsidP="008D4F63">
      <w:pPr>
        <w:ind w:left="720"/>
        <w:rPr>
          <w:rFonts w:ascii="Arial" w:hAnsi="Arial" w:cs="Arial"/>
          <w:b/>
        </w:rPr>
      </w:pPr>
      <w:r>
        <w:rPr>
          <w:rFonts w:ascii="Arial" w:hAnsi="Arial" w:cs="Arial"/>
          <w:b/>
        </w:rPr>
        <w:t>________</w:t>
      </w:r>
    </w:p>
    <w:p w14:paraId="749DA637" w14:textId="77777777" w:rsidR="00565BDE" w:rsidRDefault="00565BDE" w:rsidP="008D4F63">
      <w:pPr>
        <w:ind w:left="720"/>
        <w:rPr>
          <w:rFonts w:ascii="Arial" w:hAnsi="Arial" w:cs="Arial"/>
          <w:b/>
        </w:rPr>
      </w:pPr>
    </w:p>
    <w:p w14:paraId="15485BF6" w14:textId="77777777" w:rsidR="00565BDE" w:rsidRPr="005A7BEF" w:rsidRDefault="00565BDE" w:rsidP="005A7BEF">
      <w:pPr>
        <w:rPr>
          <w:rFonts w:ascii="Arial" w:hAnsi="Arial" w:cs="Arial"/>
          <w:b/>
        </w:rPr>
      </w:pPr>
    </w:p>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55"/>
        <w:gridCol w:w="2270"/>
        <w:gridCol w:w="2267"/>
      </w:tblGrid>
      <w:tr w:rsidR="00657493" w:rsidRPr="005A7BEF" w14:paraId="7A1642A6" w14:textId="77777777" w:rsidTr="00A5094B">
        <w:trPr>
          <w:tblHeader/>
        </w:trPr>
        <w:tc>
          <w:tcPr>
            <w:tcW w:w="3367" w:type="pct"/>
            <w:shd w:val="clear" w:color="auto" w:fill="A6A6A6" w:themeFill="background1" w:themeFillShade="A6"/>
          </w:tcPr>
          <w:p w14:paraId="7E77B1A4" w14:textId="77777777" w:rsidR="00657493" w:rsidRPr="008D4F63" w:rsidRDefault="00657493" w:rsidP="005A7BEF">
            <w:pPr>
              <w:rPr>
                <w:rFonts w:ascii="Arial" w:hAnsi="Arial" w:cs="Arial"/>
                <w:sz w:val="16"/>
                <w:szCs w:val="16"/>
              </w:rPr>
            </w:pPr>
          </w:p>
        </w:tc>
        <w:tc>
          <w:tcPr>
            <w:tcW w:w="817" w:type="pct"/>
            <w:shd w:val="clear" w:color="auto" w:fill="A6A6A6" w:themeFill="background1" w:themeFillShade="A6"/>
            <w:vAlign w:val="center"/>
          </w:tcPr>
          <w:p w14:paraId="50E6E02E" w14:textId="29906197" w:rsidR="00657493" w:rsidRPr="005A7BEF" w:rsidRDefault="00270C6E" w:rsidP="005A7BEF">
            <w:pPr>
              <w:jc w:val="center"/>
              <w:rPr>
                <w:rFonts w:ascii="Arial" w:hAnsi="Arial" w:cs="Arial"/>
                <w:b/>
                <w:sz w:val="16"/>
                <w:szCs w:val="16"/>
              </w:rPr>
            </w:pPr>
            <w:r w:rsidRPr="005A7BEF">
              <w:rPr>
                <w:rFonts w:ascii="Arial" w:hAnsi="Arial" w:cs="Arial"/>
                <w:b/>
                <w:sz w:val="16"/>
                <w:szCs w:val="16"/>
              </w:rPr>
              <w:t xml:space="preserve">A. </w:t>
            </w:r>
            <w:r w:rsidR="00565BDE">
              <w:rPr>
                <w:rFonts w:ascii="Arial" w:hAnsi="Arial" w:cs="Arial"/>
                <w:b/>
                <w:sz w:val="16"/>
                <w:szCs w:val="16"/>
              </w:rPr>
              <w:t>Loan</w:t>
            </w:r>
            <w:r w:rsidR="00657493" w:rsidRPr="005A7BEF">
              <w:rPr>
                <w:rFonts w:ascii="Arial" w:hAnsi="Arial" w:cs="Arial"/>
                <w:b/>
                <w:sz w:val="16"/>
                <w:szCs w:val="16"/>
              </w:rPr>
              <w:t xml:space="preserve"> 1</w:t>
            </w:r>
          </w:p>
        </w:tc>
        <w:tc>
          <w:tcPr>
            <w:tcW w:w="816" w:type="pct"/>
            <w:shd w:val="clear" w:color="auto" w:fill="A6A6A6" w:themeFill="background1" w:themeFillShade="A6"/>
            <w:vAlign w:val="center"/>
          </w:tcPr>
          <w:p w14:paraId="44332B70" w14:textId="51E3F312" w:rsidR="00657493" w:rsidRPr="005A7BEF" w:rsidRDefault="00270C6E" w:rsidP="005A7BEF">
            <w:pPr>
              <w:jc w:val="center"/>
              <w:rPr>
                <w:rFonts w:ascii="Arial" w:hAnsi="Arial" w:cs="Arial"/>
                <w:b/>
                <w:sz w:val="16"/>
                <w:szCs w:val="16"/>
              </w:rPr>
            </w:pPr>
            <w:r w:rsidRPr="005A7BEF">
              <w:rPr>
                <w:rFonts w:ascii="Arial" w:hAnsi="Arial" w:cs="Arial"/>
                <w:b/>
                <w:sz w:val="16"/>
                <w:szCs w:val="16"/>
              </w:rPr>
              <w:t xml:space="preserve">B. </w:t>
            </w:r>
            <w:r w:rsidR="00565BDE">
              <w:rPr>
                <w:rFonts w:ascii="Arial" w:hAnsi="Arial" w:cs="Arial"/>
                <w:b/>
                <w:sz w:val="16"/>
                <w:szCs w:val="16"/>
              </w:rPr>
              <w:t>Loan</w:t>
            </w:r>
            <w:r w:rsidR="00565BDE" w:rsidRPr="005A7BEF" w:rsidDel="00565BDE">
              <w:rPr>
                <w:rFonts w:ascii="Arial" w:hAnsi="Arial" w:cs="Arial"/>
                <w:b/>
                <w:sz w:val="16"/>
                <w:szCs w:val="16"/>
              </w:rPr>
              <w:t xml:space="preserve"> </w:t>
            </w:r>
            <w:r w:rsidR="00657493" w:rsidRPr="005A7BEF">
              <w:rPr>
                <w:rFonts w:ascii="Arial" w:hAnsi="Arial" w:cs="Arial"/>
                <w:b/>
                <w:sz w:val="16"/>
                <w:szCs w:val="16"/>
              </w:rPr>
              <w:t>2</w:t>
            </w:r>
          </w:p>
        </w:tc>
      </w:tr>
      <w:tr w:rsidR="00FC0161" w:rsidRPr="005A7BEF" w14:paraId="2EF02757" w14:textId="77777777" w:rsidTr="00A5094B">
        <w:tblPrEx>
          <w:tblLook w:val="01E0" w:firstRow="1" w:lastRow="1" w:firstColumn="1" w:lastColumn="1" w:noHBand="0" w:noVBand="0"/>
        </w:tblPrEx>
        <w:trPr>
          <w:trHeight w:val="260"/>
        </w:trPr>
        <w:tc>
          <w:tcPr>
            <w:tcW w:w="3367" w:type="pct"/>
          </w:tcPr>
          <w:p w14:paraId="7A8CDEEE" w14:textId="5B57C795" w:rsidR="00565BDE" w:rsidRPr="008D4F63" w:rsidRDefault="00FC0161" w:rsidP="005A7BEF">
            <w:pPr>
              <w:rPr>
                <w:rFonts w:ascii="Arial" w:hAnsi="Arial" w:cs="Arial"/>
                <w:sz w:val="16"/>
                <w:szCs w:val="16"/>
              </w:rPr>
            </w:pPr>
            <w:r w:rsidRPr="008D4F63">
              <w:rPr>
                <w:rFonts w:ascii="Arial" w:hAnsi="Arial" w:cs="Arial"/>
                <w:sz w:val="16"/>
                <w:szCs w:val="16"/>
              </w:rPr>
              <w:t>2.</w:t>
            </w:r>
            <w:r w:rsidR="00FF17AB" w:rsidRPr="00842F8E">
              <w:rPr>
                <w:rFonts w:ascii="Arial" w:hAnsi="Arial" w:cs="Arial"/>
                <w:b/>
                <w:sz w:val="16"/>
                <w:szCs w:val="16"/>
              </w:rPr>
              <w:t xml:space="preserve"> </w:t>
            </w:r>
            <w:r w:rsidR="00565BDE" w:rsidRPr="00842F8E">
              <w:rPr>
                <w:rFonts w:ascii="Arial" w:hAnsi="Arial" w:cs="Arial"/>
                <w:b/>
                <w:sz w:val="16"/>
                <w:szCs w:val="16"/>
              </w:rPr>
              <w:t>For loan [#]</w:t>
            </w:r>
            <w:r w:rsidR="00565BDE" w:rsidRPr="008D4F63">
              <w:rPr>
                <w:rFonts w:ascii="Arial" w:hAnsi="Arial" w:cs="Arial"/>
                <w:sz w:val="16"/>
                <w:szCs w:val="16"/>
              </w:rPr>
              <w:t xml:space="preserve">: </w:t>
            </w:r>
            <w:r w:rsidRPr="008D4F63">
              <w:rPr>
                <w:rFonts w:ascii="Arial" w:hAnsi="Arial" w:cs="Arial"/>
                <w:sz w:val="16"/>
                <w:szCs w:val="16"/>
              </w:rPr>
              <w:t xml:space="preserve">Who is the household member who contracted or attempted to contract the loan?      </w:t>
            </w:r>
          </w:p>
          <w:p w14:paraId="4307C7C6" w14:textId="42540D77" w:rsidR="00FC0161" w:rsidRPr="008D4F63" w:rsidRDefault="00EC3401" w:rsidP="005A7BEF">
            <w:pPr>
              <w:rPr>
                <w:rFonts w:ascii="Arial" w:hAnsi="Arial" w:cs="Arial"/>
                <w:bCs/>
                <w:sz w:val="16"/>
                <w:szCs w:val="16"/>
              </w:rPr>
            </w:pPr>
            <w:r>
              <w:rPr>
                <w:rFonts w:ascii="Arial" w:hAnsi="Arial" w:cs="Arial"/>
                <w:sz w:val="16"/>
                <w:szCs w:val="16"/>
              </w:rPr>
              <w:t>[</w:t>
            </w:r>
            <w:r w:rsidR="00FC0161" w:rsidRPr="008D4F63">
              <w:rPr>
                <w:rFonts w:ascii="Arial" w:hAnsi="Arial" w:cs="Arial"/>
                <w:sz w:val="16"/>
                <w:szCs w:val="16"/>
              </w:rPr>
              <w:t>Names appear for selection</w:t>
            </w:r>
            <w:r>
              <w:rPr>
                <w:rFonts w:ascii="Arial" w:hAnsi="Arial" w:cs="Arial"/>
                <w:sz w:val="16"/>
                <w:szCs w:val="16"/>
              </w:rPr>
              <w:t>]</w:t>
            </w:r>
          </w:p>
        </w:tc>
        <w:tc>
          <w:tcPr>
            <w:tcW w:w="817" w:type="pct"/>
            <w:vAlign w:val="center"/>
          </w:tcPr>
          <w:p w14:paraId="1C87DF4F" w14:textId="77777777" w:rsidR="00FC0161" w:rsidRPr="005A7BEF" w:rsidRDefault="00FC0161" w:rsidP="005A7BEF">
            <w:pPr>
              <w:jc w:val="right"/>
              <w:rPr>
                <w:rFonts w:ascii="Arial" w:hAnsi="Arial" w:cs="Arial"/>
                <w:b/>
                <w:sz w:val="16"/>
                <w:szCs w:val="16"/>
              </w:rPr>
            </w:pPr>
          </w:p>
        </w:tc>
        <w:tc>
          <w:tcPr>
            <w:tcW w:w="816" w:type="pct"/>
            <w:vAlign w:val="center"/>
          </w:tcPr>
          <w:p w14:paraId="238E8E27" w14:textId="77777777" w:rsidR="00FC0161" w:rsidRPr="005A7BEF" w:rsidRDefault="00FC0161" w:rsidP="005A7BEF">
            <w:pPr>
              <w:jc w:val="right"/>
              <w:rPr>
                <w:rFonts w:ascii="Arial" w:hAnsi="Arial" w:cs="Arial"/>
                <w:b/>
                <w:sz w:val="16"/>
                <w:szCs w:val="16"/>
              </w:rPr>
            </w:pPr>
          </w:p>
        </w:tc>
      </w:tr>
      <w:tr w:rsidR="00FC0161" w:rsidRPr="005A7BEF" w14:paraId="06C91974" w14:textId="77777777" w:rsidTr="00A5094B">
        <w:tblPrEx>
          <w:tblLook w:val="01E0" w:firstRow="1" w:lastRow="1" w:firstColumn="1" w:lastColumn="1" w:noHBand="0" w:noVBand="0"/>
        </w:tblPrEx>
        <w:trPr>
          <w:trHeight w:val="260"/>
        </w:trPr>
        <w:tc>
          <w:tcPr>
            <w:tcW w:w="3367" w:type="pct"/>
          </w:tcPr>
          <w:p w14:paraId="4E21FEC9" w14:textId="593CD8E2" w:rsidR="00FC0161" w:rsidRPr="008D4F63" w:rsidRDefault="00FC0161" w:rsidP="005A7BEF">
            <w:pPr>
              <w:rPr>
                <w:rFonts w:ascii="Arial" w:hAnsi="Arial" w:cs="Arial"/>
                <w:sz w:val="16"/>
                <w:szCs w:val="16"/>
              </w:rPr>
            </w:pPr>
            <w:r w:rsidRPr="008D4F63">
              <w:rPr>
                <w:rFonts w:ascii="Arial" w:hAnsi="Arial" w:cs="Arial"/>
                <w:sz w:val="16"/>
                <w:szCs w:val="16"/>
              </w:rPr>
              <w:t xml:space="preserve">Is </w:t>
            </w:r>
            <w:r w:rsidR="00297102" w:rsidRPr="008D4F63">
              <w:rPr>
                <w:rFonts w:ascii="Arial" w:hAnsi="Arial" w:cs="Arial"/>
                <w:sz w:val="16"/>
                <w:szCs w:val="16"/>
              </w:rPr>
              <w:t>[</w:t>
            </w:r>
            <w:r w:rsidRPr="008D4F63">
              <w:rPr>
                <w:rFonts w:ascii="Arial" w:hAnsi="Arial" w:cs="Arial"/>
                <w:sz w:val="16"/>
                <w:szCs w:val="16"/>
              </w:rPr>
              <w:t>Name</w:t>
            </w:r>
            <w:r w:rsidR="00297102" w:rsidRPr="008D4F63">
              <w:rPr>
                <w:rFonts w:ascii="Arial" w:hAnsi="Arial" w:cs="Arial"/>
                <w:sz w:val="16"/>
                <w:szCs w:val="16"/>
              </w:rPr>
              <w:t>]</w:t>
            </w:r>
            <w:r w:rsidRPr="008D4F63">
              <w:rPr>
                <w:rFonts w:ascii="Arial" w:hAnsi="Arial" w:cs="Arial"/>
                <w:sz w:val="16"/>
                <w:szCs w:val="16"/>
              </w:rPr>
              <w:t xml:space="preserve"> the person who actually answered these questions?  1. Yes   5. No</w:t>
            </w:r>
          </w:p>
        </w:tc>
        <w:tc>
          <w:tcPr>
            <w:tcW w:w="817" w:type="pct"/>
            <w:vAlign w:val="center"/>
          </w:tcPr>
          <w:p w14:paraId="0938381E" w14:textId="77777777" w:rsidR="00FC0161" w:rsidRPr="005A7BEF" w:rsidRDefault="00FC0161" w:rsidP="005A7BEF">
            <w:pPr>
              <w:jc w:val="right"/>
              <w:rPr>
                <w:rFonts w:ascii="Arial" w:hAnsi="Arial" w:cs="Arial"/>
                <w:b/>
                <w:sz w:val="16"/>
                <w:szCs w:val="16"/>
              </w:rPr>
            </w:pPr>
          </w:p>
        </w:tc>
        <w:tc>
          <w:tcPr>
            <w:tcW w:w="816" w:type="pct"/>
            <w:vAlign w:val="center"/>
          </w:tcPr>
          <w:p w14:paraId="4CCD9B3C" w14:textId="77777777" w:rsidR="00FC0161" w:rsidRPr="005A7BEF" w:rsidRDefault="00FC0161" w:rsidP="005A7BEF">
            <w:pPr>
              <w:jc w:val="right"/>
              <w:rPr>
                <w:rFonts w:ascii="Arial" w:hAnsi="Arial" w:cs="Arial"/>
                <w:b/>
                <w:sz w:val="16"/>
                <w:szCs w:val="16"/>
              </w:rPr>
            </w:pPr>
          </w:p>
        </w:tc>
      </w:tr>
      <w:tr w:rsidR="00FC0161" w:rsidRPr="005A7BEF" w14:paraId="02F77204" w14:textId="77777777" w:rsidTr="00A5094B">
        <w:tblPrEx>
          <w:tblLook w:val="01E0" w:firstRow="1" w:lastRow="1" w:firstColumn="1" w:lastColumn="1" w:noHBand="0" w:noVBand="0"/>
        </w:tblPrEx>
        <w:trPr>
          <w:trHeight w:val="260"/>
        </w:trPr>
        <w:tc>
          <w:tcPr>
            <w:tcW w:w="3367" w:type="pct"/>
          </w:tcPr>
          <w:p w14:paraId="04B07722" w14:textId="36C77A97" w:rsidR="00FC0161" w:rsidRPr="008D4F63" w:rsidRDefault="00565BDE" w:rsidP="005A7BEF">
            <w:pPr>
              <w:rPr>
                <w:rFonts w:ascii="Arial" w:hAnsi="Arial" w:cs="Arial"/>
                <w:sz w:val="16"/>
                <w:szCs w:val="16"/>
              </w:rPr>
            </w:pPr>
            <w:r>
              <w:rPr>
                <w:rFonts w:ascii="Arial" w:hAnsi="Arial" w:cs="Arial"/>
                <w:sz w:val="16"/>
                <w:szCs w:val="16"/>
              </w:rPr>
              <w:t xml:space="preserve">1a. </w:t>
            </w:r>
            <w:r w:rsidRPr="00565BDE">
              <w:rPr>
                <w:rFonts w:ascii="Arial" w:hAnsi="Arial" w:cs="Arial"/>
                <w:sz w:val="16"/>
                <w:szCs w:val="16"/>
              </w:rPr>
              <w:t>In what year was this loan borrowed or attempted?</w:t>
            </w:r>
          </w:p>
        </w:tc>
        <w:tc>
          <w:tcPr>
            <w:tcW w:w="817" w:type="pct"/>
            <w:vAlign w:val="center"/>
          </w:tcPr>
          <w:p w14:paraId="00D6FE24" w14:textId="77777777" w:rsidR="00FC0161" w:rsidRPr="005A7BEF" w:rsidRDefault="00FC0161" w:rsidP="005A7BEF">
            <w:pPr>
              <w:jc w:val="right"/>
              <w:rPr>
                <w:rFonts w:ascii="Arial" w:hAnsi="Arial" w:cs="Arial"/>
                <w:b/>
                <w:sz w:val="16"/>
                <w:szCs w:val="16"/>
              </w:rPr>
            </w:pPr>
          </w:p>
        </w:tc>
        <w:tc>
          <w:tcPr>
            <w:tcW w:w="816" w:type="pct"/>
            <w:vAlign w:val="center"/>
          </w:tcPr>
          <w:p w14:paraId="52E053B0" w14:textId="77777777" w:rsidR="00FC0161" w:rsidRPr="005A7BEF" w:rsidRDefault="00FC0161" w:rsidP="005A7BEF">
            <w:pPr>
              <w:jc w:val="right"/>
              <w:rPr>
                <w:rFonts w:ascii="Arial" w:hAnsi="Arial" w:cs="Arial"/>
                <w:b/>
                <w:sz w:val="16"/>
                <w:szCs w:val="16"/>
              </w:rPr>
            </w:pPr>
          </w:p>
        </w:tc>
      </w:tr>
      <w:tr w:rsidR="00FC0161" w:rsidRPr="005A7BEF" w14:paraId="632E4353" w14:textId="77777777" w:rsidTr="00A5094B">
        <w:tblPrEx>
          <w:tblLook w:val="01E0" w:firstRow="1" w:lastRow="1" w:firstColumn="1" w:lastColumn="1" w:noHBand="0" w:noVBand="0"/>
        </w:tblPrEx>
        <w:trPr>
          <w:trHeight w:val="260"/>
        </w:trPr>
        <w:tc>
          <w:tcPr>
            <w:tcW w:w="3367" w:type="pct"/>
          </w:tcPr>
          <w:p w14:paraId="562C4159" w14:textId="51908E66" w:rsidR="00FC0161" w:rsidRPr="008D4F63" w:rsidRDefault="00FC0161">
            <w:pPr>
              <w:rPr>
                <w:rFonts w:ascii="Arial" w:hAnsi="Arial" w:cs="Arial"/>
                <w:sz w:val="16"/>
                <w:szCs w:val="16"/>
              </w:rPr>
            </w:pPr>
            <w:r w:rsidRPr="008D4F63">
              <w:rPr>
                <w:rFonts w:ascii="Arial" w:hAnsi="Arial" w:cs="Arial"/>
                <w:sz w:val="16"/>
                <w:szCs w:val="16"/>
              </w:rPr>
              <w:t xml:space="preserve">1a. </w:t>
            </w:r>
            <w:r w:rsidR="00565BDE" w:rsidRPr="00565BDE">
              <w:rPr>
                <w:rFonts w:ascii="Arial" w:hAnsi="Arial" w:cs="Arial"/>
                <w:sz w:val="16"/>
                <w:szCs w:val="16"/>
              </w:rPr>
              <w:t>In what month was this loan borrowed or attempted?</w:t>
            </w:r>
            <w:r w:rsidRPr="008D4F63">
              <w:rPr>
                <w:rFonts w:ascii="Arial" w:hAnsi="Arial" w:cs="Arial"/>
                <w:sz w:val="16"/>
                <w:szCs w:val="16"/>
              </w:rPr>
              <w:t xml:space="preserve">  Month </w:t>
            </w:r>
          </w:p>
        </w:tc>
        <w:tc>
          <w:tcPr>
            <w:tcW w:w="817" w:type="pct"/>
            <w:vAlign w:val="center"/>
          </w:tcPr>
          <w:p w14:paraId="7AD3CDEB" w14:textId="77777777" w:rsidR="00FC0161" w:rsidRPr="005A7BEF" w:rsidRDefault="00FC0161" w:rsidP="005A7BEF">
            <w:pPr>
              <w:jc w:val="right"/>
              <w:rPr>
                <w:rFonts w:ascii="Arial" w:hAnsi="Arial" w:cs="Arial"/>
                <w:b/>
                <w:sz w:val="16"/>
                <w:szCs w:val="16"/>
              </w:rPr>
            </w:pPr>
          </w:p>
        </w:tc>
        <w:tc>
          <w:tcPr>
            <w:tcW w:w="816" w:type="pct"/>
            <w:vAlign w:val="center"/>
          </w:tcPr>
          <w:p w14:paraId="2A8FA15D" w14:textId="77777777" w:rsidR="00FC0161" w:rsidRPr="005A7BEF" w:rsidRDefault="00FC0161" w:rsidP="005A7BEF">
            <w:pPr>
              <w:jc w:val="right"/>
              <w:rPr>
                <w:rFonts w:ascii="Arial" w:hAnsi="Arial" w:cs="Arial"/>
                <w:b/>
                <w:sz w:val="16"/>
                <w:szCs w:val="16"/>
              </w:rPr>
            </w:pPr>
          </w:p>
        </w:tc>
      </w:tr>
      <w:tr w:rsidR="00FC0161" w:rsidRPr="005A7BEF" w14:paraId="0D856768" w14:textId="77777777" w:rsidTr="00A5094B">
        <w:tblPrEx>
          <w:tblLook w:val="01E0" w:firstRow="1" w:lastRow="1" w:firstColumn="1" w:lastColumn="1" w:noHBand="0" w:noVBand="0"/>
        </w:tblPrEx>
        <w:trPr>
          <w:trHeight w:val="260"/>
        </w:trPr>
        <w:tc>
          <w:tcPr>
            <w:tcW w:w="3367" w:type="pct"/>
          </w:tcPr>
          <w:p w14:paraId="51DCA891" w14:textId="31B3AEC8" w:rsidR="00FC0161" w:rsidRPr="008D4F63" w:rsidRDefault="00E86A1F" w:rsidP="005A7BEF">
            <w:pPr>
              <w:rPr>
                <w:rFonts w:ascii="Arial" w:hAnsi="Arial" w:cs="Arial"/>
                <w:sz w:val="16"/>
                <w:szCs w:val="16"/>
              </w:rPr>
            </w:pPr>
            <w:r w:rsidRPr="008D4F63">
              <w:rPr>
                <w:rFonts w:ascii="Arial" w:hAnsi="Arial" w:cs="Arial"/>
                <w:sz w:val="16"/>
                <w:szCs w:val="16"/>
              </w:rPr>
              <w:t>4</w:t>
            </w:r>
            <w:r w:rsidR="00FC0161" w:rsidRPr="008D4F63">
              <w:rPr>
                <w:rFonts w:ascii="Arial" w:hAnsi="Arial" w:cs="Arial"/>
                <w:sz w:val="16"/>
                <w:szCs w:val="16"/>
              </w:rPr>
              <w:t>. What was the source of this loan?</w:t>
            </w:r>
          </w:p>
          <w:p w14:paraId="193BADD3" w14:textId="5544EC52" w:rsidR="00FC0161" w:rsidRPr="008D4F63" w:rsidRDefault="00FC0161" w:rsidP="005A7BEF">
            <w:pPr>
              <w:rPr>
                <w:rFonts w:ascii="Arial" w:hAnsi="Arial" w:cs="Arial"/>
                <w:sz w:val="16"/>
                <w:szCs w:val="16"/>
              </w:rPr>
            </w:pPr>
            <w:r w:rsidRPr="008D4F63">
              <w:rPr>
                <w:rFonts w:ascii="Arial" w:hAnsi="Arial" w:cs="Arial"/>
                <w:sz w:val="16"/>
                <w:szCs w:val="16"/>
              </w:rPr>
              <w:t xml:space="preserve">1. State bank </w:t>
            </w:r>
          </w:p>
          <w:p w14:paraId="218847C1" w14:textId="502AF26F" w:rsidR="00FC0161" w:rsidRPr="008D4F63" w:rsidRDefault="00FC0161" w:rsidP="005A7BEF">
            <w:pPr>
              <w:rPr>
                <w:rFonts w:ascii="Arial" w:hAnsi="Arial" w:cs="Arial"/>
                <w:sz w:val="16"/>
                <w:szCs w:val="16"/>
              </w:rPr>
            </w:pPr>
            <w:r w:rsidRPr="008D4F63">
              <w:rPr>
                <w:rFonts w:ascii="Arial" w:hAnsi="Arial" w:cs="Arial"/>
                <w:sz w:val="16"/>
                <w:szCs w:val="16"/>
              </w:rPr>
              <w:t xml:space="preserve">2. Private bank </w:t>
            </w:r>
          </w:p>
          <w:p w14:paraId="04357143" w14:textId="1AA374B4" w:rsidR="00FC0161" w:rsidRPr="008D4F63" w:rsidRDefault="00FC0161" w:rsidP="005A7BEF">
            <w:pPr>
              <w:rPr>
                <w:rFonts w:ascii="Arial" w:hAnsi="Arial" w:cs="Arial"/>
                <w:sz w:val="16"/>
                <w:szCs w:val="16"/>
              </w:rPr>
            </w:pPr>
            <w:r w:rsidRPr="008D4F63">
              <w:rPr>
                <w:rFonts w:ascii="Arial" w:hAnsi="Arial" w:cs="Arial"/>
                <w:sz w:val="16"/>
                <w:szCs w:val="16"/>
              </w:rPr>
              <w:t xml:space="preserve">3. Cooperative </w:t>
            </w:r>
          </w:p>
          <w:p w14:paraId="1146C905" w14:textId="7F3F04A3" w:rsidR="00FC0161" w:rsidRPr="008D4F63" w:rsidRDefault="00FC0161" w:rsidP="005A7BEF">
            <w:pPr>
              <w:rPr>
                <w:rFonts w:ascii="Arial" w:hAnsi="Arial" w:cs="Arial"/>
                <w:sz w:val="16"/>
                <w:szCs w:val="16"/>
              </w:rPr>
            </w:pPr>
            <w:r w:rsidRPr="008D4F63">
              <w:rPr>
                <w:rFonts w:ascii="Arial" w:hAnsi="Arial" w:cs="Arial"/>
                <w:sz w:val="16"/>
                <w:szCs w:val="16"/>
              </w:rPr>
              <w:t xml:space="preserve">4. </w:t>
            </w:r>
            <w:r w:rsidR="001A3735">
              <w:rPr>
                <w:rFonts w:ascii="Arial" w:hAnsi="Arial" w:cs="Arial"/>
                <w:sz w:val="16"/>
                <w:szCs w:val="16"/>
              </w:rPr>
              <w:t>Government</w:t>
            </w:r>
            <w:r w:rsidRPr="008D4F63">
              <w:rPr>
                <w:rFonts w:ascii="Arial" w:hAnsi="Arial" w:cs="Arial"/>
                <w:sz w:val="16"/>
                <w:szCs w:val="16"/>
              </w:rPr>
              <w:t xml:space="preserve">. agency </w:t>
            </w:r>
          </w:p>
          <w:p w14:paraId="639A88B3" w14:textId="2FA1D1C2" w:rsidR="00FC0161" w:rsidRPr="008D4F63" w:rsidRDefault="00FC0161" w:rsidP="005A7BEF">
            <w:pPr>
              <w:rPr>
                <w:rFonts w:ascii="Arial" w:hAnsi="Arial" w:cs="Arial"/>
                <w:sz w:val="16"/>
                <w:szCs w:val="16"/>
              </w:rPr>
            </w:pPr>
            <w:r w:rsidRPr="008D4F63">
              <w:rPr>
                <w:rFonts w:ascii="Arial" w:hAnsi="Arial" w:cs="Arial"/>
                <w:sz w:val="16"/>
                <w:szCs w:val="16"/>
              </w:rPr>
              <w:t>5. NGO</w:t>
            </w:r>
          </w:p>
          <w:p w14:paraId="3A7B2A99" w14:textId="7DB8D57A" w:rsidR="00FC0161" w:rsidRPr="008D4F63" w:rsidRDefault="00FC0161" w:rsidP="005A7BEF">
            <w:pPr>
              <w:rPr>
                <w:rFonts w:ascii="Arial" w:hAnsi="Arial" w:cs="Arial"/>
                <w:sz w:val="16"/>
                <w:szCs w:val="16"/>
              </w:rPr>
            </w:pPr>
            <w:r w:rsidRPr="008D4F63">
              <w:rPr>
                <w:rFonts w:ascii="Arial" w:hAnsi="Arial" w:cs="Arial"/>
                <w:sz w:val="16"/>
                <w:szCs w:val="16"/>
              </w:rPr>
              <w:t xml:space="preserve">6. Business firm </w:t>
            </w:r>
          </w:p>
          <w:p w14:paraId="221DF4D1" w14:textId="36E2943E" w:rsidR="00FC0161" w:rsidRPr="008D4F63" w:rsidRDefault="00FC0161" w:rsidP="005A7BEF">
            <w:pPr>
              <w:rPr>
                <w:rFonts w:ascii="Arial" w:hAnsi="Arial" w:cs="Arial"/>
                <w:sz w:val="16"/>
                <w:szCs w:val="16"/>
              </w:rPr>
            </w:pPr>
            <w:r w:rsidRPr="008D4F63">
              <w:rPr>
                <w:rFonts w:ascii="Arial" w:hAnsi="Arial" w:cs="Arial"/>
                <w:sz w:val="16"/>
                <w:szCs w:val="16"/>
              </w:rPr>
              <w:t xml:space="preserve">7. Employer </w:t>
            </w:r>
          </w:p>
          <w:p w14:paraId="7245C978" w14:textId="2D5DF028" w:rsidR="00FC0161" w:rsidRPr="008D4F63" w:rsidRDefault="00FC0161" w:rsidP="005A7BEF">
            <w:pPr>
              <w:rPr>
                <w:rFonts w:ascii="Arial" w:hAnsi="Arial" w:cs="Arial"/>
                <w:sz w:val="16"/>
                <w:szCs w:val="16"/>
              </w:rPr>
            </w:pPr>
            <w:r w:rsidRPr="008D4F63">
              <w:rPr>
                <w:rFonts w:ascii="Arial" w:hAnsi="Arial" w:cs="Arial"/>
                <w:sz w:val="16"/>
                <w:szCs w:val="16"/>
              </w:rPr>
              <w:t xml:space="preserve">8. Moneylender </w:t>
            </w:r>
          </w:p>
          <w:p w14:paraId="7A4EEEBC" w14:textId="07D2FC03" w:rsidR="00FC0161" w:rsidRPr="008D4F63" w:rsidRDefault="00FC0161" w:rsidP="005A7BEF">
            <w:pPr>
              <w:rPr>
                <w:rFonts w:ascii="Arial" w:hAnsi="Arial" w:cs="Arial"/>
                <w:sz w:val="16"/>
                <w:szCs w:val="16"/>
              </w:rPr>
            </w:pPr>
            <w:r w:rsidRPr="008D4F63">
              <w:rPr>
                <w:rFonts w:ascii="Arial" w:hAnsi="Arial" w:cs="Arial"/>
                <w:sz w:val="16"/>
                <w:szCs w:val="16"/>
              </w:rPr>
              <w:t xml:space="preserve">9. Trader </w:t>
            </w:r>
          </w:p>
          <w:p w14:paraId="4129A319" w14:textId="441AAB86" w:rsidR="00FC0161" w:rsidRPr="008D4F63" w:rsidRDefault="00FC0161" w:rsidP="005A7BEF">
            <w:pPr>
              <w:rPr>
                <w:rFonts w:ascii="Arial" w:hAnsi="Arial" w:cs="Arial"/>
                <w:sz w:val="16"/>
                <w:szCs w:val="16"/>
              </w:rPr>
            </w:pPr>
            <w:r w:rsidRPr="008D4F63">
              <w:rPr>
                <w:rFonts w:ascii="Arial" w:hAnsi="Arial" w:cs="Arial"/>
                <w:sz w:val="16"/>
                <w:szCs w:val="16"/>
              </w:rPr>
              <w:t xml:space="preserve">10. Farmer </w:t>
            </w:r>
          </w:p>
          <w:p w14:paraId="7562D936" w14:textId="4E330281" w:rsidR="00FC0161" w:rsidRPr="008D4F63" w:rsidRDefault="00FC0161" w:rsidP="005A7BEF">
            <w:pPr>
              <w:rPr>
                <w:rFonts w:ascii="Arial" w:hAnsi="Arial" w:cs="Arial"/>
                <w:sz w:val="16"/>
                <w:szCs w:val="16"/>
              </w:rPr>
            </w:pPr>
            <w:r w:rsidRPr="008D4F63">
              <w:rPr>
                <w:rFonts w:ascii="Arial" w:hAnsi="Arial" w:cs="Arial"/>
                <w:sz w:val="16"/>
                <w:szCs w:val="16"/>
              </w:rPr>
              <w:t xml:space="preserve">11. Relative / neighbor / friend </w:t>
            </w:r>
          </w:p>
          <w:p w14:paraId="7EFF7BF2" w14:textId="078BFBD7" w:rsidR="00565BDE" w:rsidRPr="00565BDE" w:rsidRDefault="00565BDE" w:rsidP="00565BDE">
            <w:pPr>
              <w:rPr>
                <w:rFonts w:ascii="Arial" w:hAnsi="Arial" w:cs="Arial"/>
                <w:sz w:val="16"/>
                <w:szCs w:val="16"/>
              </w:rPr>
            </w:pPr>
            <w:r>
              <w:rPr>
                <w:rFonts w:ascii="Arial" w:hAnsi="Arial" w:cs="Arial"/>
                <w:sz w:val="16"/>
                <w:szCs w:val="16"/>
              </w:rPr>
              <w:t xml:space="preserve">12. </w:t>
            </w:r>
            <w:r w:rsidRPr="00565BDE">
              <w:rPr>
                <w:rFonts w:ascii="Arial" w:hAnsi="Arial" w:cs="Arial"/>
                <w:sz w:val="16"/>
                <w:szCs w:val="16"/>
              </w:rPr>
              <w:t>Rural bank</w:t>
            </w:r>
          </w:p>
          <w:p w14:paraId="3ABE75C1" w14:textId="24A3D99B" w:rsidR="00565BDE" w:rsidRDefault="00565BDE" w:rsidP="005A7BEF">
            <w:pPr>
              <w:spacing w:line="276" w:lineRule="auto"/>
              <w:rPr>
                <w:rFonts w:ascii="Arial" w:hAnsi="Arial" w:cs="Arial"/>
                <w:sz w:val="16"/>
                <w:szCs w:val="16"/>
              </w:rPr>
            </w:pPr>
            <w:r w:rsidRPr="00565BDE">
              <w:rPr>
                <w:rFonts w:ascii="Arial" w:hAnsi="Arial" w:cs="Arial"/>
                <w:sz w:val="16"/>
                <w:szCs w:val="16"/>
              </w:rPr>
              <w:t xml:space="preserve"> </w:t>
            </w:r>
            <w:r>
              <w:rPr>
                <w:rFonts w:ascii="Arial" w:hAnsi="Arial" w:cs="Arial"/>
                <w:sz w:val="16"/>
                <w:szCs w:val="16"/>
              </w:rPr>
              <w:t xml:space="preserve">13. </w:t>
            </w:r>
            <w:r w:rsidRPr="00565BDE">
              <w:rPr>
                <w:rFonts w:ascii="Arial" w:hAnsi="Arial" w:cs="Arial"/>
                <w:sz w:val="16"/>
                <w:szCs w:val="16"/>
              </w:rPr>
              <w:t>Savings and loan group</w:t>
            </w:r>
            <w:r w:rsidRPr="00565BDE" w:rsidDel="00565BDE">
              <w:rPr>
                <w:rFonts w:ascii="Arial" w:hAnsi="Arial" w:cs="Arial"/>
                <w:sz w:val="16"/>
                <w:szCs w:val="16"/>
              </w:rPr>
              <w:t xml:space="preserve"> </w:t>
            </w:r>
          </w:p>
          <w:p w14:paraId="1B1A53C4" w14:textId="49B18D5F" w:rsidR="00FC0161" w:rsidRPr="008D4F63" w:rsidRDefault="001D0208" w:rsidP="005A7BEF">
            <w:pPr>
              <w:spacing w:line="276" w:lineRule="auto"/>
              <w:rPr>
                <w:rFonts w:ascii="Arial" w:hAnsi="Arial" w:cs="Arial"/>
                <w:sz w:val="16"/>
                <w:szCs w:val="16"/>
              </w:rPr>
            </w:pPr>
            <w:r w:rsidRPr="008D4F63">
              <w:rPr>
                <w:rFonts w:ascii="Arial" w:hAnsi="Arial" w:cs="Arial"/>
                <w:sz w:val="16"/>
                <w:szCs w:val="16"/>
              </w:rPr>
              <w:t>-</w:t>
            </w:r>
            <w:r w:rsidR="00FC0161" w:rsidRPr="008D4F63">
              <w:rPr>
                <w:rFonts w:ascii="Arial" w:hAnsi="Arial" w:cs="Arial"/>
                <w:sz w:val="16"/>
                <w:szCs w:val="16"/>
              </w:rPr>
              <w:t>666. Other (</w:t>
            </w:r>
            <w:r w:rsidR="001A3735">
              <w:rPr>
                <w:rFonts w:ascii="Arial" w:hAnsi="Arial" w:cs="Arial"/>
                <w:sz w:val="16"/>
                <w:szCs w:val="16"/>
              </w:rPr>
              <w:t>please s</w:t>
            </w:r>
            <w:r w:rsidR="00FC0161" w:rsidRPr="008D4F63">
              <w:rPr>
                <w:rFonts w:ascii="Arial" w:hAnsi="Arial" w:cs="Arial"/>
                <w:sz w:val="16"/>
                <w:szCs w:val="16"/>
              </w:rPr>
              <w:t xml:space="preserve">pecify) </w:t>
            </w:r>
          </w:p>
          <w:p w14:paraId="5C0C442B" w14:textId="3B895964" w:rsidR="00FC0161" w:rsidRPr="008D4F63" w:rsidRDefault="00FC0161" w:rsidP="005A7BEF">
            <w:pPr>
              <w:spacing w:line="276" w:lineRule="auto"/>
              <w:rPr>
                <w:rFonts w:ascii="Arial" w:hAnsi="Arial" w:cs="Arial"/>
                <w:sz w:val="16"/>
                <w:szCs w:val="16"/>
              </w:rPr>
            </w:pPr>
            <w:r w:rsidRPr="008D4F63">
              <w:rPr>
                <w:rFonts w:ascii="Arial" w:hAnsi="Arial" w:cs="Arial"/>
                <w:sz w:val="16"/>
                <w:szCs w:val="16"/>
              </w:rPr>
              <w:t xml:space="preserve">-888. Refuse to Answer </w:t>
            </w:r>
          </w:p>
          <w:p w14:paraId="5BF52375" w14:textId="1F37300A" w:rsidR="00FC0161" w:rsidRPr="008D4F63" w:rsidRDefault="00FC0161" w:rsidP="005A7BEF">
            <w:pPr>
              <w:rPr>
                <w:rFonts w:ascii="Arial" w:hAnsi="Arial" w:cs="Arial"/>
                <w:sz w:val="16"/>
                <w:szCs w:val="16"/>
              </w:rPr>
            </w:pPr>
            <w:r w:rsidRPr="008D4F63">
              <w:rPr>
                <w:rFonts w:ascii="Arial" w:hAnsi="Arial" w:cs="Arial"/>
                <w:sz w:val="16"/>
                <w:szCs w:val="16"/>
              </w:rPr>
              <w:t xml:space="preserve">-999. Don’t know </w:t>
            </w:r>
          </w:p>
        </w:tc>
        <w:tc>
          <w:tcPr>
            <w:tcW w:w="817" w:type="pct"/>
            <w:vAlign w:val="center"/>
          </w:tcPr>
          <w:p w14:paraId="665E3058" w14:textId="77777777" w:rsidR="00FC0161" w:rsidRPr="005A7BEF" w:rsidRDefault="00FC0161" w:rsidP="005A7BEF">
            <w:pPr>
              <w:jc w:val="right"/>
              <w:rPr>
                <w:rFonts w:ascii="Arial" w:hAnsi="Arial" w:cs="Arial"/>
                <w:b/>
                <w:sz w:val="16"/>
                <w:szCs w:val="16"/>
              </w:rPr>
            </w:pPr>
          </w:p>
        </w:tc>
        <w:tc>
          <w:tcPr>
            <w:tcW w:w="816" w:type="pct"/>
            <w:vAlign w:val="center"/>
          </w:tcPr>
          <w:p w14:paraId="46718EF0" w14:textId="77777777" w:rsidR="00FC0161" w:rsidRPr="005A7BEF" w:rsidRDefault="00FC0161" w:rsidP="005A7BEF">
            <w:pPr>
              <w:jc w:val="right"/>
              <w:rPr>
                <w:rFonts w:ascii="Arial" w:hAnsi="Arial" w:cs="Arial"/>
                <w:b/>
                <w:sz w:val="16"/>
                <w:szCs w:val="16"/>
              </w:rPr>
            </w:pPr>
          </w:p>
        </w:tc>
      </w:tr>
      <w:tr w:rsidR="00FC0161" w:rsidRPr="005A7BEF" w14:paraId="14B1868E" w14:textId="77777777" w:rsidTr="00A5094B">
        <w:tblPrEx>
          <w:tblLook w:val="01E0" w:firstRow="1" w:lastRow="1" w:firstColumn="1" w:lastColumn="1" w:noHBand="0" w:noVBand="0"/>
        </w:tblPrEx>
        <w:trPr>
          <w:trHeight w:val="260"/>
        </w:trPr>
        <w:tc>
          <w:tcPr>
            <w:tcW w:w="3367" w:type="pct"/>
          </w:tcPr>
          <w:p w14:paraId="7983A144" w14:textId="233AB9E4" w:rsidR="00FC0161" w:rsidRDefault="00E86A1F" w:rsidP="005A7BEF">
            <w:pPr>
              <w:rPr>
                <w:rFonts w:ascii="Arial" w:hAnsi="Arial" w:cs="Arial"/>
                <w:sz w:val="16"/>
                <w:szCs w:val="16"/>
              </w:rPr>
            </w:pPr>
            <w:r w:rsidRPr="008D4F63">
              <w:rPr>
                <w:rFonts w:ascii="Arial" w:hAnsi="Arial" w:cs="Arial"/>
                <w:sz w:val="16"/>
                <w:szCs w:val="16"/>
              </w:rPr>
              <w:t>6</w:t>
            </w:r>
            <w:r w:rsidR="00FC0161" w:rsidRPr="008D4F63">
              <w:rPr>
                <w:rFonts w:ascii="Arial" w:hAnsi="Arial" w:cs="Arial"/>
                <w:sz w:val="16"/>
                <w:szCs w:val="16"/>
              </w:rPr>
              <w:t xml:space="preserve">. For what purpose was the loan borrowed or attempted? </w:t>
            </w:r>
          </w:p>
          <w:p w14:paraId="48F9E5D6" w14:textId="2F21C1EF" w:rsidR="00443D80" w:rsidRPr="008D4F63" w:rsidRDefault="00443D80" w:rsidP="005A7BEF">
            <w:pPr>
              <w:rPr>
                <w:rFonts w:ascii="Arial" w:hAnsi="Arial" w:cs="Arial"/>
                <w:i/>
                <w:sz w:val="16"/>
                <w:szCs w:val="16"/>
              </w:rPr>
            </w:pPr>
            <w:r>
              <w:rPr>
                <w:rFonts w:ascii="Arial" w:hAnsi="Arial" w:cs="Arial"/>
                <w:i/>
                <w:sz w:val="16"/>
                <w:szCs w:val="16"/>
              </w:rPr>
              <w:t>Select all that apply.</w:t>
            </w:r>
          </w:p>
          <w:p w14:paraId="49CEA9EF" w14:textId="3CDFC3FC" w:rsidR="00FC0161" w:rsidRPr="008D4F63" w:rsidRDefault="00FC0161" w:rsidP="005A7BEF">
            <w:pPr>
              <w:rPr>
                <w:rFonts w:ascii="Arial" w:hAnsi="Arial" w:cs="Arial"/>
                <w:sz w:val="16"/>
                <w:szCs w:val="16"/>
              </w:rPr>
            </w:pPr>
            <w:r w:rsidRPr="008D4F63">
              <w:rPr>
                <w:rFonts w:ascii="Arial" w:hAnsi="Arial" w:cs="Arial"/>
                <w:sz w:val="16"/>
                <w:szCs w:val="16"/>
              </w:rPr>
              <w:t>Agricultural land/equipmen</w:t>
            </w:r>
            <w:r w:rsidR="00443D80">
              <w:rPr>
                <w:rFonts w:ascii="Arial" w:hAnsi="Arial" w:cs="Arial"/>
                <w:sz w:val="16"/>
                <w:szCs w:val="16"/>
              </w:rPr>
              <w:t>t</w:t>
            </w:r>
            <w:r w:rsidRPr="008D4F63">
              <w:rPr>
                <w:rFonts w:ascii="Arial" w:hAnsi="Arial" w:cs="Arial"/>
                <w:sz w:val="16"/>
                <w:szCs w:val="16"/>
              </w:rPr>
              <w:t xml:space="preserve">…1                                          </w:t>
            </w:r>
          </w:p>
          <w:p w14:paraId="185A15F6" w14:textId="676166AD" w:rsidR="00FC0161" w:rsidRPr="008D4F63" w:rsidRDefault="00FC0161" w:rsidP="005A7BEF">
            <w:pPr>
              <w:rPr>
                <w:rFonts w:ascii="Arial" w:hAnsi="Arial" w:cs="Arial"/>
                <w:sz w:val="16"/>
                <w:szCs w:val="16"/>
              </w:rPr>
            </w:pPr>
            <w:r w:rsidRPr="008D4F63">
              <w:rPr>
                <w:rFonts w:ascii="Arial" w:hAnsi="Arial" w:cs="Arial"/>
                <w:sz w:val="16"/>
                <w:szCs w:val="16"/>
              </w:rPr>
              <w:t>Agric</w:t>
            </w:r>
            <w:r w:rsidR="00443D80">
              <w:rPr>
                <w:rFonts w:ascii="Arial" w:hAnsi="Arial" w:cs="Arial"/>
                <w:sz w:val="16"/>
                <w:szCs w:val="16"/>
              </w:rPr>
              <w:t>ultural</w:t>
            </w:r>
            <w:r w:rsidRPr="008D4F63">
              <w:rPr>
                <w:rFonts w:ascii="Arial" w:hAnsi="Arial" w:cs="Arial"/>
                <w:sz w:val="16"/>
                <w:szCs w:val="16"/>
              </w:rPr>
              <w:t xml:space="preserve"> inputs…….…………2  </w:t>
            </w:r>
          </w:p>
          <w:p w14:paraId="53093391" w14:textId="77777777" w:rsidR="00FC0161" w:rsidRPr="008D4F63" w:rsidRDefault="00FC0161" w:rsidP="005A7BEF">
            <w:pPr>
              <w:rPr>
                <w:rFonts w:ascii="Arial" w:hAnsi="Arial" w:cs="Arial"/>
                <w:sz w:val="16"/>
                <w:szCs w:val="16"/>
              </w:rPr>
            </w:pPr>
            <w:r w:rsidRPr="008D4F63">
              <w:rPr>
                <w:rFonts w:ascii="Arial" w:hAnsi="Arial" w:cs="Arial"/>
                <w:sz w:val="16"/>
                <w:szCs w:val="16"/>
              </w:rPr>
              <w:t xml:space="preserve">Business…………………………..……3      </w:t>
            </w:r>
          </w:p>
          <w:p w14:paraId="230C1A2B" w14:textId="77777777" w:rsidR="00FC0161" w:rsidRPr="008D4F63" w:rsidRDefault="00FC0161" w:rsidP="005A7BEF">
            <w:pPr>
              <w:rPr>
                <w:rFonts w:ascii="Arial" w:hAnsi="Arial" w:cs="Arial"/>
                <w:sz w:val="16"/>
                <w:szCs w:val="16"/>
              </w:rPr>
            </w:pPr>
            <w:r w:rsidRPr="008D4F63">
              <w:rPr>
                <w:rFonts w:ascii="Arial" w:hAnsi="Arial" w:cs="Arial"/>
                <w:sz w:val="16"/>
                <w:szCs w:val="16"/>
              </w:rPr>
              <w:t xml:space="preserve"> Housing…………………..4</w:t>
            </w:r>
          </w:p>
          <w:p w14:paraId="2254AAF4" w14:textId="77777777" w:rsidR="00FC0161" w:rsidRPr="008D4F63" w:rsidRDefault="00FC0161" w:rsidP="005A7BEF">
            <w:pPr>
              <w:rPr>
                <w:rFonts w:ascii="Arial" w:hAnsi="Arial" w:cs="Arial"/>
                <w:sz w:val="16"/>
                <w:szCs w:val="16"/>
              </w:rPr>
            </w:pPr>
            <w:r w:rsidRPr="008D4F63">
              <w:rPr>
                <w:rFonts w:ascii="Arial" w:hAnsi="Arial" w:cs="Arial"/>
                <w:sz w:val="16"/>
                <w:szCs w:val="16"/>
              </w:rPr>
              <w:t xml:space="preserve">Education/Training…………….…..…..5    </w:t>
            </w:r>
          </w:p>
          <w:p w14:paraId="252F297C" w14:textId="77777777" w:rsidR="00FC0161" w:rsidRPr="008D4F63" w:rsidRDefault="00FC0161" w:rsidP="005A7BEF">
            <w:pPr>
              <w:rPr>
                <w:rFonts w:ascii="Arial" w:hAnsi="Arial" w:cs="Arial"/>
                <w:sz w:val="16"/>
                <w:szCs w:val="16"/>
              </w:rPr>
            </w:pPr>
            <w:r w:rsidRPr="008D4F63">
              <w:rPr>
                <w:rFonts w:ascii="Arial" w:hAnsi="Arial" w:cs="Arial"/>
                <w:sz w:val="16"/>
                <w:szCs w:val="16"/>
              </w:rPr>
              <w:t>Health……………………..6</w:t>
            </w:r>
          </w:p>
          <w:p w14:paraId="1D574188" w14:textId="529FF43A" w:rsidR="00FC0161" w:rsidRPr="008D4F63" w:rsidRDefault="00FC0161" w:rsidP="005A7BEF">
            <w:pPr>
              <w:rPr>
                <w:rFonts w:ascii="Arial" w:hAnsi="Arial" w:cs="Arial"/>
                <w:sz w:val="16"/>
                <w:szCs w:val="16"/>
              </w:rPr>
            </w:pPr>
            <w:r w:rsidRPr="008D4F63">
              <w:rPr>
                <w:rFonts w:ascii="Arial" w:hAnsi="Arial" w:cs="Arial"/>
                <w:sz w:val="16"/>
                <w:szCs w:val="16"/>
              </w:rPr>
              <w:t>Ceremonies</w:t>
            </w:r>
            <w:r w:rsidR="00443D80">
              <w:rPr>
                <w:rFonts w:ascii="Arial" w:hAnsi="Arial" w:cs="Arial"/>
                <w:sz w:val="16"/>
                <w:szCs w:val="16"/>
              </w:rPr>
              <w:t xml:space="preserve"> (w</w:t>
            </w:r>
            <w:r w:rsidRPr="008D4F63">
              <w:rPr>
                <w:rFonts w:ascii="Arial" w:hAnsi="Arial" w:cs="Arial"/>
                <w:sz w:val="16"/>
                <w:szCs w:val="16"/>
              </w:rPr>
              <w:t>edding</w:t>
            </w:r>
            <w:r w:rsidR="00443D80">
              <w:rPr>
                <w:rFonts w:ascii="Arial" w:hAnsi="Arial" w:cs="Arial"/>
                <w:sz w:val="16"/>
                <w:szCs w:val="16"/>
              </w:rPr>
              <w:t>s, f</w:t>
            </w:r>
            <w:r w:rsidRPr="008D4F63">
              <w:rPr>
                <w:rFonts w:ascii="Arial" w:hAnsi="Arial" w:cs="Arial"/>
                <w:sz w:val="16"/>
                <w:szCs w:val="16"/>
              </w:rPr>
              <w:t>uneral</w:t>
            </w:r>
            <w:r w:rsidR="00443D80">
              <w:rPr>
                <w:rFonts w:ascii="Arial" w:hAnsi="Arial" w:cs="Arial"/>
                <w:sz w:val="16"/>
                <w:szCs w:val="16"/>
              </w:rPr>
              <w:t>s,</w:t>
            </w:r>
            <w:r w:rsidRPr="008D4F63">
              <w:rPr>
                <w:rFonts w:ascii="Arial" w:hAnsi="Arial" w:cs="Arial"/>
                <w:sz w:val="16"/>
                <w:szCs w:val="16"/>
              </w:rPr>
              <w:t xml:space="preserve"> etc</w:t>
            </w:r>
            <w:r w:rsidR="001A3735">
              <w:rPr>
                <w:rFonts w:ascii="Arial" w:hAnsi="Arial" w:cs="Arial"/>
                <w:sz w:val="16"/>
                <w:szCs w:val="16"/>
              </w:rPr>
              <w:t>.)</w:t>
            </w:r>
            <w:r w:rsidRPr="008D4F63">
              <w:rPr>
                <w:rFonts w:ascii="Arial" w:hAnsi="Arial" w:cs="Arial"/>
                <w:sz w:val="16"/>
                <w:szCs w:val="16"/>
              </w:rPr>
              <w:t xml:space="preserve">………....7             </w:t>
            </w:r>
          </w:p>
          <w:p w14:paraId="3779BCD3" w14:textId="77777777" w:rsidR="00FC0161" w:rsidRPr="008D4F63" w:rsidRDefault="00FC0161" w:rsidP="005A7BEF">
            <w:pPr>
              <w:rPr>
                <w:rFonts w:ascii="Arial" w:hAnsi="Arial" w:cs="Arial"/>
                <w:sz w:val="16"/>
                <w:szCs w:val="16"/>
              </w:rPr>
            </w:pPr>
            <w:r w:rsidRPr="008D4F63">
              <w:rPr>
                <w:rFonts w:ascii="Arial" w:hAnsi="Arial" w:cs="Arial"/>
                <w:sz w:val="16"/>
                <w:szCs w:val="16"/>
              </w:rPr>
              <w:t>Vehicle…………….8</w:t>
            </w:r>
          </w:p>
          <w:p w14:paraId="544DA9E4" w14:textId="77777777" w:rsidR="00FC0161" w:rsidRPr="008D4F63" w:rsidRDefault="00FC0161" w:rsidP="005A7BEF">
            <w:pPr>
              <w:rPr>
                <w:rFonts w:ascii="Arial" w:hAnsi="Arial" w:cs="Arial"/>
                <w:sz w:val="16"/>
                <w:szCs w:val="16"/>
              </w:rPr>
            </w:pPr>
            <w:r w:rsidRPr="008D4F63">
              <w:rPr>
                <w:rFonts w:ascii="Arial" w:hAnsi="Arial" w:cs="Arial"/>
                <w:sz w:val="16"/>
                <w:szCs w:val="16"/>
              </w:rPr>
              <w:t xml:space="preserve">Other consumer goods……….9          </w:t>
            </w:r>
          </w:p>
          <w:p w14:paraId="427B755B" w14:textId="1E26B929" w:rsidR="00FC0161" w:rsidRPr="008D4F63" w:rsidRDefault="00FC0161" w:rsidP="005A7BEF">
            <w:pPr>
              <w:spacing w:line="276" w:lineRule="auto"/>
              <w:rPr>
                <w:rFonts w:ascii="Arial" w:hAnsi="Arial" w:cs="Arial"/>
                <w:sz w:val="16"/>
                <w:szCs w:val="16"/>
              </w:rPr>
            </w:pPr>
            <w:r w:rsidRPr="008D4F63">
              <w:rPr>
                <w:rFonts w:ascii="Arial" w:hAnsi="Arial" w:cs="Arial"/>
                <w:sz w:val="16"/>
                <w:szCs w:val="16"/>
              </w:rPr>
              <w:t>Other (</w:t>
            </w:r>
            <w:r w:rsidR="001A3735">
              <w:rPr>
                <w:rFonts w:ascii="Arial" w:hAnsi="Arial" w:cs="Arial"/>
                <w:sz w:val="16"/>
                <w:szCs w:val="16"/>
              </w:rPr>
              <w:t xml:space="preserve">please </w:t>
            </w:r>
            <w:r w:rsidRPr="008D4F63">
              <w:rPr>
                <w:rFonts w:ascii="Arial" w:hAnsi="Arial" w:cs="Arial"/>
                <w:sz w:val="16"/>
                <w:szCs w:val="16"/>
              </w:rPr>
              <w:t>specify)……………………..</w:t>
            </w:r>
            <w:r w:rsidR="001A3735">
              <w:rPr>
                <w:rFonts w:ascii="Arial" w:hAnsi="Arial" w:cs="Arial"/>
                <w:sz w:val="16"/>
                <w:szCs w:val="16"/>
              </w:rPr>
              <w:t>-</w:t>
            </w:r>
            <w:r w:rsidRPr="008D4F63">
              <w:rPr>
                <w:rFonts w:ascii="Arial" w:hAnsi="Arial" w:cs="Arial"/>
                <w:sz w:val="16"/>
                <w:szCs w:val="16"/>
              </w:rPr>
              <w:t>666</w:t>
            </w:r>
          </w:p>
          <w:p w14:paraId="1552029F" w14:textId="77777777" w:rsidR="00FC0161" w:rsidRPr="008D4F63" w:rsidRDefault="00FC0161" w:rsidP="005A7BEF">
            <w:pPr>
              <w:spacing w:line="276" w:lineRule="auto"/>
              <w:rPr>
                <w:rFonts w:ascii="Arial" w:hAnsi="Arial" w:cs="Arial"/>
                <w:sz w:val="16"/>
                <w:szCs w:val="16"/>
              </w:rPr>
            </w:pPr>
            <w:r w:rsidRPr="008D4F63">
              <w:rPr>
                <w:rFonts w:ascii="Arial" w:hAnsi="Arial" w:cs="Arial"/>
                <w:sz w:val="16"/>
                <w:szCs w:val="16"/>
              </w:rPr>
              <w:t>Refuse to Answer………….. -888</w:t>
            </w:r>
          </w:p>
          <w:p w14:paraId="0939B9FF" w14:textId="063B4A15" w:rsidR="00FC0161" w:rsidRPr="008D4F63" w:rsidRDefault="00FC0161" w:rsidP="005A7BEF">
            <w:pPr>
              <w:rPr>
                <w:rFonts w:ascii="Arial" w:hAnsi="Arial" w:cs="Arial"/>
                <w:sz w:val="16"/>
                <w:szCs w:val="16"/>
              </w:rPr>
            </w:pPr>
            <w:r w:rsidRPr="008D4F63">
              <w:rPr>
                <w:rFonts w:ascii="Arial" w:hAnsi="Arial" w:cs="Arial"/>
                <w:sz w:val="16"/>
                <w:szCs w:val="16"/>
              </w:rPr>
              <w:t>Don’t know……………………… -999</w:t>
            </w:r>
          </w:p>
        </w:tc>
        <w:tc>
          <w:tcPr>
            <w:tcW w:w="817" w:type="pct"/>
            <w:vAlign w:val="center"/>
          </w:tcPr>
          <w:p w14:paraId="06A11FDE" w14:textId="77777777" w:rsidR="00FC0161" w:rsidRPr="005A7BEF" w:rsidRDefault="00FC0161" w:rsidP="005A7BEF">
            <w:pPr>
              <w:jc w:val="right"/>
              <w:rPr>
                <w:rFonts w:ascii="Arial" w:hAnsi="Arial" w:cs="Arial"/>
                <w:b/>
                <w:sz w:val="16"/>
                <w:szCs w:val="16"/>
              </w:rPr>
            </w:pPr>
          </w:p>
        </w:tc>
        <w:tc>
          <w:tcPr>
            <w:tcW w:w="816" w:type="pct"/>
            <w:vAlign w:val="center"/>
          </w:tcPr>
          <w:p w14:paraId="6E502BE9" w14:textId="77777777" w:rsidR="00FC0161" w:rsidRPr="005A7BEF" w:rsidRDefault="00FC0161" w:rsidP="005A7BEF">
            <w:pPr>
              <w:jc w:val="right"/>
              <w:rPr>
                <w:rFonts w:ascii="Arial" w:hAnsi="Arial" w:cs="Arial"/>
                <w:b/>
                <w:sz w:val="16"/>
                <w:szCs w:val="16"/>
              </w:rPr>
            </w:pPr>
          </w:p>
        </w:tc>
      </w:tr>
      <w:tr w:rsidR="00FC0161" w:rsidRPr="005A7BEF" w14:paraId="22A80F57" w14:textId="77777777" w:rsidTr="00A5094B">
        <w:tblPrEx>
          <w:tblLook w:val="01E0" w:firstRow="1" w:lastRow="1" w:firstColumn="1" w:lastColumn="1" w:noHBand="0" w:noVBand="0"/>
        </w:tblPrEx>
        <w:trPr>
          <w:trHeight w:val="260"/>
        </w:trPr>
        <w:tc>
          <w:tcPr>
            <w:tcW w:w="3367" w:type="pct"/>
          </w:tcPr>
          <w:p w14:paraId="61AE4406" w14:textId="1EFA1388" w:rsidR="001A3735" w:rsidRPr="008D4F63" w:rsidRDefault="00FC0161" w:rsidP="005A7BEF">
            <w:pPr>
              <w:rPr>
                <w:rFonts w:ascii="Arial" w:hAnsi="Arial" w:cs="Arial"/>
                <w:sz w:val="16"/>
                <w:szCs w:val="16"/>
              </w:rPr>
            </w:pPr>
            <w:r w:rsidRPr="008D4F63">
              <w:rPr>
                <w:rFonts w:ascii="Arial" w:hAnsi="Arial" w:cs="Arial"/>
                <w:sz w:val="16"/>
                <w:szCs w:val="16"/>
              </w:rPr>
              <w:t xml:space="preserve">7.What kind of </w:t>
            </w:r>
            <w:r w:rsidR="00443D80" w:rsidRPr="008D4F63">
              <w:rPr>
                <w:rFonts w:ascii="Arial" w:hAnsi="Arial" w:cs="Arial"/>
                <w:sz w:val="16"/>
                <w:szCs w:val="16"/>
              </w:rPr>
              <w:t>guarantee/</w:t>
            </w:r>
            <w:r w:rsidRPr="008D4F63">
              <w:rPr>
                <w:rFonts w:ascii="Arial" w:hAnsi="Arial" w:cs="Arial"/>
                <w:sz w:val="16"/>
                <w:szCs w:val="16"/>
              </w:rPr>
              <w:t>collateral was required for the loan?</w:t>
            </w:r>
          </w:p>
          <w:p w14:paraId="3F78A78F" w14:textId="2D86AD73" w:rsidR="00FC0161" w:rsidRPr="008D4F63" w:rsidRDefault="00FC0161" w:rsidP="005A7BEF">
            <w:pPr>
              <w:spacing w:line="276" w:lineRule="auto"/>
              <w:rPr>
                <w:rFonts w:ascii="Arial" w:hAnsi="Arial" w:cs="Arial"/>
                <w:sz w:val="16"/>
                <w:szCs w:val="16"/>
              </w:rPr>
            </w:pPr>
            <w:r w:rsidRPr="008D4F63">
              <w:rPr>
                <w:rFonts w:ascii="Arial" w:hAnsi="Arial" w:cs="Arial"/>
                <w:sz w:val="16"/>
                <w:szCs w:val="16"/>
              </w:rPr>
              <w:t xml:space="preserve"> None</w:t>
            </w:r>
            <w:r w:rsidR="001A3735">
              <w:rPr>
                <w:rFonts w:ascii="Arial" w:hAnsi="Arial" w:cs="Arial"/>
                <w:sz w:val="16"/>
                <w:szCs w:val="16"/>
              </w:rPr>
              <w:t xml:space="preserve"> - NO</w:t>
            </w:r>
            <w:r w:rsidRPr="008D4F63">
              <w:rPr>
                <w:rFonts w:ascii="Arial" w:hAnsi="Arial" w:cs="Arial"/>
                <w:sz w:val="16"/>
                <w:szCs w:val="16"/>
              </w:rPr>
              <w:t>…………..…….0                     Land</w:t>
            </w:r>
            <w:r w:rsidR="001A3735">
              <w:rPr>
                <w:rFonts w:ascii="Arial" w:hAnsi="Arial" w:cs="Arial"/>
                <w:sz w:val="16"/>
                <w:szCs w:val="16"/>
              </w:rPr>
              <w:t xml:space="preserve"> - LA</w:t>
            </w:r>
            <w:r w:rsidRPr="008D4F63">
              <w:rPr>
                <w:rFonts w:ascii="Arial" w:hAnsi="Arial" w:cs="Arial"/>
                <w:sz w:val="16"/>
                <w:szCs w:val="16"/>
              </w:rPr>
              <w:t>……………...…..2                 Refuse to Answer………….. -888</w:t>
            </w:r>
          </w:p>
          <w:p w14:paraId="12C0FA95" w14:textId="7068D7CB" w:rsidR="00FC0161" w:rsidRPr="008D4F63" w:rsidRDefault="00FC0161" w:rsidP="005A7BEF">
            <w:pPr>
              <w:rPr>
                <w:rFonts w:ascii="Arial" w:hAnsi="Arial" w:cs="Arial"/>
                <w:sz w:val="16"/>
                <w:szCs w:val="16"/>
              </w:rPr>
            </w:pPr>
            <w:r w:rsidRPr="008D4F63">
              <w:rPr>
                <w:rFonts w:ascii="Arial" w:hAnsi="Arial" w:cs="Arial"/>
                <w:sz w:val="16"/>
                <w:szCs w:val="16"/>
              </w:rPr>
              <w:t>Cattle</w:t>
            </w:r>
            <w:r w:rsidR="001A3735">
              <w:rPr>
                <w:rFonts w:ascii="Arial" w:hAnsi="Arial" w:cs="Arial"/>
                <w:sz w:val="16"/>
                <w:szCs w:val="16"/>
              </w:rPr>
              <w:t xml:space="preserve"> - CA</w:t>
            </w:r>
            <w:r w:rsidRPr="008D4F63">
              <w:rPr>
                <w:rFonts w:ascii="Arial" w:hAnsi="Arial" w:cs="Arial"/>
                <w:sz w:val="16"/>
                <w:szCs w:val="16"/>
              </w:rPr>
              <w:t>…………....3                     House / building</w:t>
            </w:r>
            <w:r w:rsidR="001A3735">
              <w:rPr>
                <w:rFonts w:ascii="Arial" w:hAnsi="Arial" w:cs="Arial"/>
                <w:sz w:val="16"/>
                <w:szCs w:val="16"/>
              </w:rPr>
              <w:t xml:space="preserve"> - HO</w:t>
            </w:r>
            <w:r w:rsidRPr="008D4F63">
              <w:rPr>
                <w:rFonts w:ascii="Arial" w:hAnsi="Arial" w:cs="Arial"/>
                <w:sz w:val="16"/>
                <w:szCs w:val="16"/>
              </w:rPr>
              <w:t>…….4                      Don’t know……………………… -999</w:t>
            </w:r>
          </w:p>
          <w:p w14:paraId="1059F39C" w14:textId="4531879C" w:rsidR="00FC0161" w:rsidRPr="008D4F63" w:rsidRDefault="00FC0161" w:rsidP="005A7BEF">
            <w:pPr>
              <w:rPr>
                <w:rFonts w:ascii="Arial" w:hAnsi="Arial" w:cs="Arial"/>
                <w:sz w:val="16"/>
                <w:szCs w:val="16"/>
              </w:rPr>
            </w:pPr>
            <w:r w:rsidRPr="008D4F63">
              <w:rPr>
                <w:rFonts w:ascii="Arial" w:hAnsi="Arial" w:cs="Arial"/>
                <w:sz w:val="16"/>
                <w:szCs w:val="16"/>
              </w:rPr>
              <w:t>Employer</w:t>
            </w:r>
            <w:r w:rsidR="001A3735">
              <w:rPr>
                <w:rFonts w:ascii="Arial" w:hAnsi="Arial" w:cs="Arial"/>
                <w:sz w:val="16"/>
                <w:szCs w:val="16"/>
              </w:rPr>
              <w:t xml:space="preserve"> - EM</w:t>
            </w:r>
            <w:r w:rsidRPr="008D4F63">
              <w:rPr>
                <w:rFonts w:ascii="Arial" w:hAnsi="Arial" w:cs="Arial"/>
                <w:sz w:val="16"/>
                <w:szCs w:val="16"/>
              </w:rPr>
              <w:t>………..…..5                     Relatives</w:t>
            </w:r>
            <w:r w:rsidR="001A3735">
              <w:rPr>
                <w:rFonts w:ascii="Arial" w:hAnsi="Arial" w:cs="Arial"/>
                <w:sz w:val="16"/>
                <w:szCs w:val="16"/>
              </w:rPr>
              <w:t xml:space="preserve"> - RE</w:t>
            </w:r>
            <w:r w:rsidRPr="008D4F63">
              <w:rPr>
                <w:rFonts w:ascii="Arial" w:hAnsi="Arial" w:cs="Arial"/>
                <w:sz w:val="16"/>
                <w:szCs w:val="16"/>
              </w:rPr>
              <w:t xml:space="preserve"> ………..……6</w:t>
            </w:r>
          </w:p>
          <w:p w14:paraId="65E3541A" w14:textId="43D6D486" w:rsidR="00FC0161" w:rsidRPr="008D4F63" w:rsidRDefault="00FC0161" w:rsidP="005A7BEF">
            <w:pPr>
              <w:rPr>
                <w:rFonts w:ascii="Arial" w:hAnsi="Arial" w:cs="Arial"/>
                <w:sz w:val="16"/>
                <w:szCs w:val="16"/>
              </w:rPr>
            </w:pPr>
            <w:r w:rsidRPr="008D4F63">
              <w:rPr>
                <w:rFonts w:ascii="Arial" w:hAnsi="Arial" w:cs="Arial"/>
                <w:sz w:val="16"/>
                <w:szCs w:val="16"/>
              </w:rPr>
              <w:lastRenderedPageBreak/>
              <w:t>Non-relatives</w:t>
            </w:r>
            <w:r w:rsidR="001A3735">
              <w:rPr>
                <w:rFonts w:ascii="Arial" w:hAnsi="Arial" w:cs="Arial"/>
                <w:sz w:val="16"/>
                <w:szCs w:val="16"/>
              </w:rPr>
              <w:t xml:space="preserve"> - NR</w:t>
            </w:r>
            <w:r w:rsidRPr="008D4F63">
              <w:rPr>
                <w:rFonts w:ascii="Arial" w:hAnsi="Arial" w:cs="Arial"/>
                <w:sz w:val="16"/>
                <w:szCs w:val="16"/>
              </w:rPr>
              <w:t xml:space="preserve">…….....7                 </w:t>
            </w:r>
          </w:p>
          <w:p w14:paraId="712149FC" w14:textId="3258CC68" w:rsidR="00FC0161" w:rsidRDefault="00FC0161" w:rsidP="005A7BEF">
            <w:pPr>
              <w:spacing w:line="276" w:lineRule="auto"/>
              <w:rPr>
                <w:rFonts w:ascii="Arial" w:hAnsi="Arial" w:cs="Arial"/>
                <w:sz w:val="16"/>
                <w:szCs w:val="16"/>
              </w:rPr>
            </w:pPr>
            <w:r w:rsidRPr="008D4F63">
              <w:rPr>
                <w:rFonts w:ascii="Arial" w:hAnsi="Arial" w:cs="Arial"/>
                <w:sz w:val="16"/>
                <w:szCs w:val="16"/>
              </w:rPr>
              <w:t xml:space="preserve">                   Other (specify)……………………..</w:t>
            </w:r>
            <w:r w:rsidR="001A3735">
              <w:rPr>
                <w:rFonts w:ascii="Arial" w:hAnsi="Arial" w:cs="Arial"/>
                <w:sz w:val="16"/>
                <w:szCs w:val="16"/>
              </w:rPr>
              <w:t>-</w:t>
            </w:r>
            <w:r w:rsidRPr="008D4F63">
              <w:rPr>
                <w:rFonts w:ascii="Arial" w:hAnsi="Arial" w:cs="Arial"/>
                <w:sz w:val="16"/>
                <w:szCs w:val="16"/>
              </w:rPr>
              <w:t>666</w:t>
            </w:r>
          </w:p>
          <w:p w14:paraId="13A68D46" w14:textId="6C5BD8B5" w:rsidR="001A3735" w:rsidRDefault="001A3735" w:rsidP="005A7BEF">
            <w:pPr>
              <w:spacing w:line="276" w:lineRule="auto"/>
              <w:rPr>
                <w:rFonts w:ascii="Arial" w:hAnsi="Arial" w:cs="Arial"/>
                <w:sz w:val="16"/>
                <w:szCs w:val="16"/>
              </w:rPr>
            </w:pPr>
            <w:r>
              <w:rPr>
                <w:rFonts w:ascii="Arial" w:hAnsi="Arial" w:cs="Arial"/>
                <w:sz w:val="16"/>
                <w:szCs w:val="16"/>
              </w:rPr>
              <w:t xml:space="preserve">     -777 Not applicable</w:t>
            </w:r>
          </w:p>
          <w:p w14:paraId="568EA25A" w14:textId="77777777" w:rsidR="001A3735" w:rsidRPr="008D4F63" w:rsidRDefault="001A3735" w:rsidP="005A7BEF">
            <w:pPr>
              <w:spacing w:line="276" w:lineRule="auto"/>
              <w:rPr>
                <w:rFonts w:ascii="Arial" w:hAnsi="Arial" w:cs="Arial"/>
                <w:sz w:val="16"/>
                <w:szCs w:val="16"/>
              </w:rPr>
            </w:pPr>
          </w:p>
          <w:p w14:paraId="1A37620B" w14:textId="77777777" w:rsidR="00FC0161" w:rsidRPr="008D4F63" w:rsidRDefault="00FC0161" w:rsidP="005A7BEF">
            <w:pPr>
              <w:rPr>
                <w:rFonts w:ascii="Arial" w:hAnsi="Arial" w:cs="Arial"/>
                <w:sz w:val="16"/>
                <w:szCs w:val="16"/>
              </w:rPr>
            </w:pPr>
          </w:p>
        </w:tc>
        <w:tc>
          <w:tcPr>
            <w:tcW w:w="817" w:type="pct"/>
            <w:vAlign w:val="center"/>
          </w:tcPr>
          <w:p w14:paraId="59B8FD70" w14:textId="77777777" w:rsidR="00FC0161" w:rsidRPr="005A7BEF" w:rsidRDefault="00FC0161" w:rsidP="005A7BEF">
            <w:pPr>
              <w:jc w:val="right"/>
              <w:rPr>
                <w:rFonts w:ascii="Arial" w:hAnsi="Arial" w:cs="Arial"/>
                <w:b/>
                <w:sz w:val="16"/>
                <w:szCs w:val="16"/>
              </w:rPr>
            </w:pPr>
          </w:p>
        </w:tc>
        <w:tc>
          <w:tcPr>
            <w:tcW w:w="816" w:type="pct"/>
            <w:vAlign w:val="center"/>
          </w:tcPr>
          <w:p w14:paraId="28DF896E" w14:textId="77777777" w:rsidR="00FC0161" w:rsidRPr="005A7BEF" w:rsidRDefault="00FC0161" w:rsidP="005A7BEF">
            <w:pPr>
              <w:jc w:val="right"/>
              <w:rPr>
                <w:rFonts w:ascii="Arial" w:hAnsi="Arial" w:cs="Arial"/>
                <w:b/>
                <w:sz w:val="16"/>
                <w:szCs w:val="16"/>
              </w:rPr>
            </w:pPr>
          </w:p>
        </w:tc>
      </w:tr>
      <w:tr w:rsidR="00FC0161" w:rsidRPr="005A7BEF" w14:paraId="0F79D76F" w14:textId="77777777" w:rsidTr="00A5094B">
        <w:tblPrEx>
          <w:tblLook w:val="01E0" w:firstRow="1" w:lastRow="1" w:firstColumn="1" w:lastColumn="1" w:noHBand="0" w:noVBand="0"/>
        </w:tblPrEx>
        <w:trPr>
          <w:trHeight w:val="260"/>
        </w:trPr>
        <w:tc>
          <w:tcPr>
            <w:tcW w:w="3367" w:type="pct"/>
          </w:tcPr>
          <w:p w14:paraId="5029B77B" w14:textId="7ACC089E" w:rsidR="00443D80" w:rsidRDefault="00FC0161">
            <w:pPr>
              <w:rPr>
                <w:rFonts w:ascii="Arial" w:hAnsi="Arial" w:cs="Arial"/>
                <w:sz w:val="16"/>
                <w:szCs w:val="16"/>
              </w:rPr>
            </w:pPr>
            <w:r w:rsidRPr="008D4F63">
              <w:rPr>
                <w:rFonts w:ascii="Arial" w:hAnsi="Arial" w:cs="Arial"/>
                <w:sz w:val="16"/>
                <w:szCs w:val="16"/>
              </w:rPr>
              <w:t xml:space="preserve">14.What was the amount requested for the loan?  </w:t>
            </w:r>
          </w:p>
          <w:p w14:paraId="7E627B05" w14:textId="77777777" w:rsidR="00443D80" w:rsidRPr="008D4F63" w:rsidRDefault="00443D80" w:rsidP="00443D80">
            <w:pPr>
              <w:rPr>
                <w:rFonts w:ascii="Arial" w:hAnsi="Arial" w:cs="Arial"/>
                <w:i/>
                <w:sz w:val="16"/>
                <w:szCs w:val="16"/>
              </w:rPr>
            </w:pPr>
            <w:r w:rsidRPr="008D4F63">
              <w:rPr>
                <w:rFonts w:ascii="Arial" w:hAnsi="Arial" w:cs="Arial"/>
                <w:i/>
                <w:sz w:val="16"/>
                <w:szCs w:val="16"/>
              </w:rPr>
              <w:t>Indicate amount as a decimal value (in Ghana cedis and pesewas)</w:t>
            </w:r>
          </w:p>
          <w:p w14:paraId="26C21439" w14:textId="4BB67564" w:rsidR="00FC0161" w:rsidRPr="008D4F63" w:rsidRDefault="00443D80">
            <w:pPr>
              <w:rPr>
                <w:rFonts w:ascii="Arial" w:hAnsi="Arial" w:cs="Arial"/>
                <w:sz w:val="16"/>
                <w:szCs w:val="16"/>
              </w:rPr>
            </w:pPr>
            <w:r w:rsidRPr="008D4F63">
              <w:rPr>
                <w:rFonts w:ascii="Arial" w:hAnsi="Arial" w:cs="Arial"/>
                <w:i/>
                <w:sz w:val="16"/>
                <w:szCs w:val="16"/>
              </w:rPr>
              <w:t>For example, enter 2.50 for 2 Ghana cedis and 50 pesewas.</w:t>
            </w:r>
            <w:r w:rsidRPr="008D4F63" w:rsidDel="00443D80">
              <w:rPr>
                <w:rFonts w:ascii="Arial" w:hAnsi="Arial" w:cs="Arial"/>
                <w:i/>
                <w:sz w:val="16"/>
                <w:szCs w:val="16"/>
              </w:rPr>
              <w:t xml:space="preserve"> </w:t>
            </w:r>
          </w:p>
        </w:tc>
        <w:tc>
          <w:tcPr>
            <w:tcW w:w="817" w:type="pct"/>
            <w:vAlign w:val="center"/>
          </w:tcPr>
          <w:p w14:paraId="7E8E8327" w14:textId="77777777" w:rsidR="00FC0161" w:rsidRPr="005A7BEF" w:rsidRDefault="00FC0161" w:rsidP="005A7BEF">
            <w:pPr>
              <w:jc w:val="right"/>
              <w:rPr>
                <w:rFonts w:ascii="Arial" w:hAnsi="Arial" w:cs="Arial"/>
                <w:b/>
                <w:sz w:val="16"/>
                <w:szCs w:val="16"/>
              </w:rPr>
            </w:pPr>
          </w:p>
        </w:tc>
        <w:tc>
          <w:tcPr>
            <w:tcW w:w="816" w:type="pct"/>
            <w:vAlign w:val="center"/>
          </w:tcPr>
          <w:p w14:paraId="3C4A7511" w14:textId="77777777" w:rsidR="00FC0161" w:rsidRPr="005A7BEF" w:rsidRDefault="00FC0161" w:rsidP="005A7BEF">
            <w:pPr>
              <w:jc w:val="right"/>
              <w:rPr>
                <w:rFonts w:ascii="Arial" w:hAnsi="Arial" w:cs="Arial"/>
                <w:b/>
                <w:sz w:val="16"/>
                <w:szCs w:val="16"/>
              </w:rPr>
            </w:pPr>
          </w:p>
        </w:tc>
      </w:tr>
      <w:tr w:rsidR="00FC0161" w:rsidRPr="005A7BEF" w14:paraId="058C97F1" w14:textId="77777777" w:rsidTr="00A5094B">
        <w:tblPrEx>
          <w:tblLook w:val="01E0" w:firstRow="1" w:lastRow="1" w:firstColumn="1" w:lastColumn="1" w:noHBand="0" w:noVBand="0"/>
        </w:tblPrEx>
        <w:trPr>
          <w:trHeight w:val="260"/>
        </w:trPr>
        <w:tc>
          <w:tcPr>
            <w:tcW w:w="3367" w:type="pct"/>
          </w:tcPr>
          <w:p w14:paraId="6C7F672A" w14:textId="007388CB" w:rsidR="00FC0161" w:rsidRPr="008D4F63" w:rsidRDefault="00FC0161" w:rsidP="005A7BEF">
            <w:pPr>
              <w:rPr>
                <w:rFonts w:ascii="Arial" w:hAnsi="Arial" w:cs="Arial"/>
                <w:sz w:val="16"/>
                <w:szCs w:val="16"/>
              </w:rPr>
            </w:pPr>
            <w:r w:rsidRPr="008D4F63">
              <w:rPr>
                <w:rFonts w:ascii="Arial" w:hAnsi="Arial" w:cs="Arial"/>
                <w:sz w:val="16"/>
                <w:szCs w:val="16"/>
              </w:rPr>
              <w:t>15. Was the loan granted?                                                        Yes………..1 &gt;&gt;</w:t>
            </w:r>
            <w:r w:rsidR="003C09B8" w:rsidRPr="008D4F63">
              <w:rPr>
                <w:rFonts w:ascii="Arial" w:hAnsi="Arial" w:cs="Arial"/>
                <w:sz w:val="16"/>
                <w:szCs w:val="16"/>
              </w:rPr>
              <w:t>Q</w:t>
            </w:r>
            <w:r w:rsidRPr="008D4F63">
              <w:rPr>
                <w:rFonts w:ascii="Arial" w:hAnsi="Arial" w:cs="Arial"/>
                <w:sz w:val="16"/>
                <w:szCs w:val="16"/>
              </w:rPr>
              <w:t>8     No………5</w:t>
            </w:r>
            <w:r w:rsidR="00DB20C4">
              <w:rPr>
                <w:rFonts w:ascii="Arial" w:hAnsi="Arial" w:cs="Arial"/>
                <w:sz w:val="16"/>
                <w:szCs w:val="16"/>
              </w:rPr>
              <w:t xml:space="preserve"> &gt;&gt; Next loan</w:t>
            </w:r>
          </w:p>
        </w:tc>
        <w:tc>
          <w:tcPr>
            <w:tcW w:w="817" w:type="pct"/>
            <w:vAlign w:val="center"/>
          </w:tcPr>
          <w:p w14:paraId="6EA5B782" w14:textId="77777777" w:rsidR="00FC0161" w:rsidRPr="005A7BEF" w:rsidRDefault="00FC0161" w:rsidP="005A7BEF">
            <w:pPr>
              <w:jc w:val="right"/>
              <w:rPr>
                <w:rFonts w:ascii="Arial" w:hAnsi="Arial" w:cs="Arial"/>
                <w:b/>
                <w:sz w:val="16"/>
                <w:szCs w:val="16"/>
              </w:rPr>
            </w:pPr>
          </w:p>
        </w:tc>
        <w:tc>
          <w:tcPr>
            <w:tcW w:w="816" w:type="pct"/>
            <w:vAlign w:val="center"/>
          </w:tcPr>
          <w:p w14:paraId="667DDCCD" w14:textId="77777777" w:rsidR="00FC0161" w:rsidRPr="005A7BEF" w:rsidRDefault="00FC0161" w:rsidP="005A7BEF">
            <w:pPr>
              <w:jc w:val="right"/>
              <w:rPr>
                <w:rFonts w:ascii="Arial" w:hAnsi="Arial" w:cs="Arial"/>
                <w:b/>
                <w:sz w:val="16"/>
                <w:szCs w:val="16"/>
              </w:rPr>
            </w:pPr>
          </w:p>
        </w:tc>
      </w:tr>
      <w:tr w:rsidR="00FC0161" w:rsidRPr="005A7BEF" w14:paraId="592CE0AB" w14:textId="77777777" w:rsidTr="00A5094B">
        <w:tblPrEx>
          <w:tblLook w:val="01E0" w:firstRow="1" w:lastRow="1" w:firstColumn="1" w:lastColumn="1" w:noHBand="0" w:noVBand="0"/>
        </w:tblPrEx>
        <w:trPr>
          <w:trHeight w:val="260"/>
        </w:trPr>
        <w:tc>
          <w:tcPr>
            <w:tcW w:w="3367" w:type="pct"/>
          </w:tcPr>
          <w:p w14:paraId="29B3D551" w14:textId="6B537CBB" w:rsidR="00FC0161" w:rsidRPr="008D4F63" w:rsidRDefault="00FC0161" w:rsidP="005A7BEF">
            <w:pPr>
              <w:rPr>
                <w:rFonts w:ascii="Arial" w:hAnsi="Arial" w:cs="Arial"/>
                <w:sz w:val="16"/>
                <w:szCs w:val="16"/>
              </w:rPr>
            </w:pPr>
            <w:r w:rsidRPr="008D4F63">
              <w:rPr>
                <w:rFonts w:ascii="Arial" w:hAnsi="Arial" w:cs="Arial"/>
                <w:sz w:val="16"/>
                <w:szCs w:val="16"/>
              </w:rPr>
              <w:t>16. Why do</w:t>
            </w:r>
            <w:r w:rsidR="00443D80" w:rsidRPr="008D4F63">
              <w:rPr>
                <w:rFonts w:ascii="Arial" w:hAnsi="Arial" w:cs="Arial"/>
                <w:sz w:val="16"/>
                <w:szCs w:val="16"/>
              </w:rPr>
              <w:t>es</w:t>
            </w:r>
            <w:r w:rsidRPr="008D4F63">
              <w:rPr>
                <w:rFonts w:ascii="Arial" w:hAnsi="Arial" w:cs="Arial"/>
                <w:sz w:val="16"/>
                <w:szCs w:val="16"/>
              </w:rPr>
              <w:t xml:space="preserve"> </w:t>
            </w:r>
            <w:r w:rsidR="00443D80" w:rsidRPr="008D4F63">
              <w:rPr>
                <w:rFonts w:ascii="Arial" w:hAnsi="Arial" w:cs="Arial"/>
                <w:sz w:val="16"/>
                <w:szCs w:val="16"/>
              </w:rPr>
              <w:t xml:space="preserve">[Name] </w:t>
            </w:r>
            <w:r w:rsidRPr="008D4F63">
              <w:rPr>
                <w:rFonts w:ascii="Arial" w:hAnsi="Arial" w:cs="Arial"/>
                <w:sz w:val="16"/>
                <w:szCs w:val="16"/>
              </w:rPr>
              <w:t xml:space="preserve">think the loan was refused? &gt;&gt; </w:t>
            </w:r>
            <w:r w:rsidR="003C09B8" w:rsidRPr="008D4F63">
              <w:rPr>
                <w:rFonts w:ascii="Arial" w:hAnsi="Arial" w:cs="Arial"/>
                <w:sz w:val="16"/>
                <w:szCs w:val="16"/>
              </w:rPr>
              <w:t>Q</w:t>
            </w:r>
            <w:r w:rsidRPr="008D4F63">
              <w:rPr>
                <w:rFonts w:ascii="Arial" w:hAnsi="Arial" w:cs="Arial"/>
                <w:sz w:val="16"/>
                <w:szCs w:val="16"/>
              </w:rPr>
              <w:t>13</w:t>
            </w:r>
          </w:p>
          <w:p w14:paraId="39BE8127" w14:textId="77777777" w:rsidR="00443D80" w:rsidRPr="008D4F63" w:rsidRDefault="00443D80" w:rsidP="00443D80">
            <w:pPr>
              <w:rPr>
                <w:rFonts w:ascii="Arial" w:hAnsi="Arial" w:cs="Arial"/>
                <w:sz w:val="16"/>
                <w:szCs w:val="16"/>
              </w:rPr>
            </w:pPr>
            <w:r w:rsidRPr="008D4F63">
              <w:rPr>
                <w:rFonts w:ascii="Arial" w:hAnsi="Arial" w:cs="Arial"/>
                <w:sz w:val="16"/>
                <w:szCs w:val="16"/>
              </w:rPr>
              <w:t>Could not provide collateral</w:t>
            </w:r>
          </w:p>
          <w:p w14:paraId="5C6D99F2" w14:textId="77777777" w:rsidR="00443D80" w:rsidRPr="008D4F63" w:rsidRDefault="00443D80" w:rsidP="00443D80">
            <w:pPr>
              <w:rPr>
                <w:rFonts w:ascii="Arial" w:hAnsi="Arial" w:cs="Arial"/>
                <w:sz w:val="16"/>
                <w:szCs w:val="16"/>
              </w:rPr>
            </w:pPr>
            <w:r w:rsidRPr="008D4F63">
              <w:rPr>
                <w:rFonts w:ascii="Arial" w:hAnsi="Arial" w:cs="Arial"/>
                <w:sz w:val="16"/>
                <w:szCs w:val="16"/>
              </w:rPr>
              <w:t xml:space="preserve"> Loan amount too big</w:t>
            </w:r>
          </w:p>
          <w:p w14:paraId="73B7BE84" w14:textId="77777777" w:rsidR="00443D80" w:rsidRPr="008D4F63" w:rsidRDefault="00443D80" w:rsidP="00443D80">
            <w:pPr>
              <w:rPr>
                <w:rFonts w:ascii="Arial" w:hAnsi="Arial" w:cs="Arial"/>
                <w:sz w:val="16"/>
                <w:szCs w:val="16"/>
              </w:rPr>
            </w:pPr>
            <w:r w:rsidRPr="008D4F63">
              <w:rPr>
                <w:rFonts w:ascii="Arial" w:hAnsi="Arial" w:cs="Arial"/>
                <w:sz w:val="16"/>
                <w:szCs w:val="16"/>
              </w:rPr>
              <w:t xml:space="preserve"> Could not provide guarantor</w:t>
            </w:r>
          </w:p>
          <w:p w14:paraId="6B14B37B" w14:textId="77777777" w:rsidR="00443D80" w:rsidRPr="008D4F63" w:rsidRDefault="00443D80" w:rsidP="00443D80">
            <w:pPr>
              <w:rPr>
                <w:rFonts w:ascii="Arial" w:hAnsi="Arial" w:cs="Arial"/>
                <w:sz w:val="16"/>
                <w:szCs w:val="16"/>
              </w:rPr>
            </w:pPr>
            <w:r w:rsidRPr="008D4F63">
              <w:rPr>
                <w:rFonts w:ascii="Arial" w:hAnsi="Arial" w:cs="Arial"/>
                <w:sz w:val="16"/>
                <w:szCs w:val="16"/>
              </w:rPr>
              <w:t xml:space="preserve"> Previous debt problems</w:t>
            </w:r>
          </w:p>
          <w:p w14:paraId="14365452" w14:textId="77777777" w:rsidR="00443D80" w:rsidRPr="008D4F63" w:rsidRDefault="00443D80" w:rsidP="00443D80">
            <w:pPr>
              <w:rPr>
                <w:rFonts w:ascii="Arial" w:hAnsi="Arial" w:cs="Arial"/>
                <w:sz w:val="16"/>
                <w:szCs w:val="16"/>
              </w:rPr>
            </w:pPr>
            <w:r w:rsidRPr="008D4F63">
              <w:rPr>
                <w:rFonts w:ascii="Arial" w:hAnsi="Arial" w:cs="Arial"/>
                <w:sz w:val="16"/>
                <w:szCs w:val="16"/>
              </w:rPr>
              <w:t xml:space="preserve"> Inappropriate purpose</w:t>
            </w:r>
          </w:p>
          <w:p w14:paraId="034D9127" w14:textId="77777777" w:rsidR="00443D80" w:rsidRPr="008D4F63" w:rsidRDefault="00443D80" w:rsidP="00443D80">
            <w:pPr>
              <w:rPr>
                <w:rFonts w:ascii="Arial" w:hAnsi="Arial" w:cs="Arial"/>
                <w:sz w:val="16"/>
                <w:szCs w:val="16"/>
              </w:rPr>
            </w:pPr>
            <w:r w:rsidRPr="008D4F63">
              <w:rPr>
                <w:rFonts w:ascii="Arial" w:hAnsi="Arial" w:cs="Arial"/>
                <w:sz w:val="16"/>
                <w:szCs w:val="16"/>
              </w:rPr>
              <w:t xml:space="preserve"> Could not meet some other banking requirements</w:t>
            </w:r>
          </w:p>
          <w:p w14:paraId="51C643F5" w14:textId="77777777" w:rsidR="00443D80" w:rsidRPr="008D4F63" w:rsidRDefault="00443D80" w:rsidP="00443D80">
            <w:pPr>
              <w:rPr>
                <w:rFonts w:ascii="Arial" w:hAnsi="Arial" w:cs="Arial"/>
                <w:sz w:val="16"/>
                <w:szCs w:val="16"/>
              </w:rPr>
            </w:pPr>
            <w:r w:rsidRPr="008D4F63">
              <w:rPr>
                <w:rFonts w:ascii="Arial" w:hAnsi="Arial" w:cs="Arial"/>
                <w:sz w:val="16"/>
                <w:szCs w:val="16"/>
              </w:rPr>
              <w:t xml:space="preserve"> Other (please specify)</w:t>
            </w:r>
          </w:p>
          <w:p w14:paraId="3E29F016" w14:textId="77777777" w:rsidR="00443D80" w:rsidRPr="008D4F63" w:rsidRDefault="00443D80" w:rsidP="00443D80">
            <w:pPr>
              <w:rPr>
                <w:rFonts w:ascii="Arial" w:hAnsi="Arial" w:cs="Arial"/>
                <w:sz w:val="16"/>
                <w:szCs w:val="16"/>
              </w:rPr>
            </w:pPr>
            <w:r w:rsidRPr="008D4F63">
              <w:rPr>
                <w:rFonts w:ascii="Arial" w:hAnsi="Arial" w:cs="Arial"/>
                <w:sz w:val="16"/>
                <w:szCs w:val="16"/>
              </w:rPr>
              <w:t xml:space="preserve"> Not applicable</w:t>
            </w:r>
          </w:p>
          <w:p w14:paraId="69EC63EA" w14:textId="77777777" w:rsidR="00443D80" w:rsidRPr="008D4F63" w:rsidRDefault="00443D80" w:rsidP="00443D80">
            <w:pPr>
              <w:rPr>
                <w:rFonts w:ascii="Arial" w:hAnsi="Arial" w:cs="Arial"/>
                <w:sz w:val="16"/>
                <w:szCs w:val="16"/>
              </w:rPr>
            </w:pPr>
            <w:r w:rsidRPr="008D4F63">
              <w:rPr>
                <w:rFonts w:ascii="Arial" w:hAnsi="Arial" w:cs="Arial"/>
                <w:sz w:val="16"/>
                <w:szCs w:val="16"/>
              </w:rPr>
              <w:t xml:space="preserve"> Refuse to answer</w:t>
            </w:r>
          </w:p>
          <w:p w14:paraId="7E73711B" w14:textId="74AE5C38" w:rsidR="00FC0161" w:rsidRPr="008D4F63" w:rsidRDefault="00443D80" w:rsidP="005A7BEF">
            <w:pPr>
              <w:rPr>
                <w:rFonts w:ascii="Arial" w:hAnsi="Arial" w:cs="Arial"/>
                <w:sz w:val="16"/>
                <w:szCs w:val="16"/>
              </w:rPr>
            </w:pPr>
            <w:r w:rsidRPr="008D4F63">
              <w:rPr>
                <w:rFonts w:ascii="Arial" w:hAnsi="Arial" w:cs="Arial"/>
                <w:sz w:val="16"/>
                <w:szCs w:val="16"/>
              </w:rPr>
              <w:t xml:space="preserve"> Don't know</w:t>
            </w:r>
            <w:r w:rsidRPr="008D4F63" w:rsidDel="00443D80">
              <w:rPr>
                <w:rFonts w:ascii="Arial" w:hAnsi="Arial" w:cs="Arial"/>
                <w:sz w:val="16"/>
                <w:szCs w:val="16"/>
              </w:rPr>
              <w:t xml:space="preserve"> </w:t>
            </w:r>
          </w:p>
        </w:tc>
        <w:tc>
          <w:tcPr>
            <w:tcW w:w="817" w:type="pct"/>
            <w:vAlign w:val="center"/>
          </w:tcPr>
          <w:p w14:paraId="2DC722E7" w14:textId="77777777" w:rsidR="00FC0161" w:rsidRPr="005A7BEF" w:rsidRDefault="00FC0161" w:rsidP="005A7BEF">
            <w:pPr>
              <w:jc w:val="right"/>
              <w:rPr>
                <w:rFonts w:ascii="Arial" w:hAnsi="Arial" w:cs="Arial"/>
                <w:b/>
                <w:sz w:val="16"/>
                <w:szCs w:val="16"/>
              </w:rPr>
            </w:pPr>
          </w:p>
        </w:tc>
        <w:tc>
          <w:tcPr>
            <w:tcW w:w="816" w:type="pct"/>
            <w:vAlign w:val="center"/>
          </w:tcPr>
          <w:p w14:paraId="4B92C8C4" w14:textId="77777777" w:rsidR="00FC0161" w:rsidRPr="005A7BEF" w:rsidRDefault="00FC0161" w:rsidP="005A7BEF">
            <w:pPr>
              <w:jc w:val="right"/>
              <w:rPr>
                <w:rFonts w:ascii="Arial" w:hAnsi="Arial" w:cs="Arial"/>
                <w:b/>
                <w:sz w:val="16"/>
                <w:szCs w:val="16"/>
              </w:rPr>
            </w:pPr>
          </w:p>
        </w:tc>
      </w:tr>
      <w:tr w:rsidR="00FC0161" w:rsidRPr="005A7BEF" w14:paraId="2A53BDD1" w14:textId="77777777" w:rsidTr="00A5094B">
        <w:tblPrEx>
          <w:tblLook w:val="01E0" w:firstRow="1" w:lastRow="1" w:firstColumn="1" w:lastColumn="1" w:noHBand="0" w:noVBand="0"/>
        </w:tblPrEx>
        <w:trPr>
          <w:trHeight w:val="260"/>
        </w:trPr>
        <w:tc>
          <w:tcPr>
            <w:tcW w:w="3367" w:type="pct"/>
          </w:tcPr>
          <w:p w14:paraId="025E8F49" w14:textId="7CE4F97B" w:rsidR="00443D80" w:rsidRDefault="00FC0161" w:rsidP="005A7BEF">
            <w:pPr>
              <w:rPr>
                <w:rFonts w:ascii="Arial" w:hAnsi="Arial" w:cs="Arial"/>
                <w:sz w:val="16"/>
                <w:szCs w:val="16"/>
              </w:rPr>
            </w:pPr>
            <w:r w:rsidRPr="008D4F63">
              <w:rPr>
                <w:rFonts w:ascii="Arial" w:hAnsi="Arial" w:cs="Arial"/>
                <w:sz w:val="16"/>
                <w:szCs w:val="16"/>
              </w:rPr>
              <w:t xml:space="preserve">8. What is the principal amount of this loan?  </w:t>
            </w:r>
          </w:p>
          <w:p w14:paraId="0F0A16BE" w14:textId="77777777" w:rsidR="00443D80" w:rsidRPr="008D4F63" w:rsidRDefault="00443D80" w:rsidP="00443D80">
            <w:pPr>
              <w:rPr>
                <w:rFonts w:ascii="Arial" w:hAnsi="Arial" w:cs="Arial"/>
                <w:i/>
                <w:sz w:val="16"/>
                <w:szCs w:val="16"/>
              </w:rPr>
            </w:pPr>
            <w:r w:rsidRPr="008D4F63">
              <w:rPr>
                <w:rFonts w:ascii="Arial" w:hAnsi="Arial" w:cs="Arial"/>
                <w:i/>
                <w:sz w:val="16"/>
                <w:szCs w:val="16"/>
              </w:rPr>
              <w:t>Indicate amount as a decimal value (in Ghana cedis and pesewas)</w:t>
            </w:r>
          </w:p>
          <w:p w14:paraId="69A5BBF6" w14:textId="6014BF29" w:rsidR="00FC0161" w:rsidRPr="008D4F63" w:rsidRDefault="00443D80" w:rsidP="00443D80">
            <w:pPr>
              <w:rPr>
                <w:rFonts w:ascii="Arial" w:hAnsi="Arial" w:cs="Arial"/>
                <w:i/>
                <w:sz w:val="16"/>
                <w:szCs w:val="16"/>
              </w:rPr>
            </w:pPr>
            <w:r w:rsidRPr="008D4F63">
              <w:rPr>
                <w:rFonts w:ascii="Arial" w:hAnsi="Arial" w:cs="Arial"/>
                <w:i/>
                <w:sz w:val="16"/>
                <w:szCs w:val="16"/>
              </w:rPr>
              <w:t>For example, enter 2.50 for 2 Ghana cedis and 50 pesewas.</w:t>
            </w:r>
            <w:r w:rsidRPr="008D4F63" w:rsidDel="00443D80">
              <w:rPr>
                <w:rFonts w:ascii="Arial" w:hAnsi="Arial" w:cs="Arial"/>
                <w:i/>
                <w:sz w:val="16"/>
                <w:szCs w:val="16"/>
              </w:rPr>
              <w:t xml:space="preserve"> </w:t>
            </w:r>
          </w:p>
          <w:p w14:paraId="5A7B0393" w14:textId="77777777" w:rsidR="00FC0161" w:rsidRPr="008D4F63" w:rsidRDefault="00FC0161" w:rsidP="005A7BEF">
            <w:pPr>
              <w:rPr>
                <w:rFonts w:ascii="Arial" w:hAnsi="Arial" w:cs="Arial"/>
                <w:sz w:val="16"/>
                <w:szCs w:val="16"/>
              </w:rPr>
            </w:pPr>
          </w:p>
        </w:tc>
        <w:tc>
          <w:tcPr>
            <w:tcW w:w="817" w:type="pct"/>
            <w:vAlign w:val="center"/>
          </w:tcPr>
          <w:p w14:paraId="3C450C9F" w14:textId="77777777" w:rsidR="00FC0161" w:rsidRPr="005A7BEF" w:rsidRDefault="00FC0161" w:rsidP="005A7BEF">
            <w:pPr>
              <w:jc w:val="right"/>
              <w:rPr>
                <w:rFonts w:ascii="Arial" w:hAnsi="Arial" w:cs="Arial"/>
                <w:b/>
                <w:sz w:val="16"/>
                <w:szCs w:val="16"/>
              </w:rPr>
            </w:pPr>
          </w:p>
        </w:tc>
        <w:tc>
          <w:tcPr>
            <w:tcW w:w="816" w:type="pct"/>
            <w:vAlign w:val="center"/>
          </w:tcPr>
          <w:p w14:paraId="40021105" w14:textId="77777777" w:rsidR="00FC0161" w:rsidRPr="005A7BEF" w:rsidRDefault="00FC0161" w:rsidP="005A7BEF">
            <w:pPr>
              <w:jc w:val="right"/>
              <w:rPr>
                <w:rFonts w:ascii="Arial" w:hAnsi="Arial" w:cs="Arial"/>
                <w:b/>
                <w:sz w:val="16"/>
                <w:szCs w:val="16"/>
              </w:rPr>
            </w:pPr>
          </w:p>
        </w:tc>
      </w:tr>
      <w:tr w:rsidR="00FC0161" w:rsidRPr="005A7BEF" w14:paraId="69EE87EF" w14:textId="77777777" w:rsidTr="00A5094B">
        <w:tblPrEx>
          <w:tblLook w:val="01E0" w:firstRow="1" w:lastRow="1" w:firstColumn="1" w:lastColumn="1" w:noHBand="0" w:noVBand="0"/>
        </w:tblPrEx>
        <w:trPr>
          <w:trHeight w:val="260"/>
        </w:trPr>
        <w:tc>
          <w:tcPr>
            <w:tcW w:w="3367" w:type="pct"/>
          </w:tcPr>
          <w:p w14:paraId="647952E3" w14:textId="7743F079" w:rsidR="00443D80" w:rsidRDefault="00FC0161" w:rsidP="005A7BEF">
            <w:pPr>
              <w:rPr>
                <w:rFonts w:ascii="Arial" w:hAnsi="Arial" w:cs="Arial"/>
                <w:sz w:val="16"/>
                <w:szCs w:val="16"/>
              </w:rPr>
            </w:pPr>
            <w:r w:rsidRPr="008D4F63">
              <w:rPr>
                <w:rFonts w:ascii="Arial" w:hAnsi="Arial" w:cs="Arial"/>
                <w:sz w:val="16"/>
                <w:szCs w:val="16"/>
              </w:rPr>
              <w:t xml:space="preserve">17. How many months was </w:t>
            </w:r>
            <w:r w:rsidR="00443D80">
              <w:rPr>
                <w:rFonts w:ascii="Arial" w:hAnsi="Arial" w:cs="Arial"/>
                <w:sz w:val="16"/>
                <w:szCs w:val="16"/>
              </w:rPr>
              <w:t>[</w:t>
            </w:r>
            <w:r w:rsidRPr="008D4F63">
              <w:rPr>
                <w:rFonts w:ascii="Arial" w:hAnsi="Arial" w:cs="Arial"/>
                <w:sz w:val="16"/>
                <w:szCs w:val="16"/>
              </w:rPr>
              <w:t>Name</w:t>
            </w:r>
            <w:r w:rsidR="00443D80">
              <w:rPr>
                <w:rFonts w:ascii="Arial" w:hAnsi="Arial" w:cs="Arial"/>
                <w:sz w:val="16"/>
                <w:szCs w:val="16"/>
              </w:rPr>
              <w:t>]</w:t>
            </w:r>
            <w:r w:rsidRPr="008D4F63">
              <w:rPr>
                <w:rFonts w:ascii="Arial" w:hAnsi="Arial" w:cs="Arial"/>
                <w:sz w:val="16"/>
                <w:szCs w:val="16"/>
              </w:rPr>
              <w:t xml:space="preserve"> given to repay the loan in full?    </w:t>
            </w:r>
          </w:p>
          <w:p w14:paraId="61DB6793" w14:textId="6FF3510D" w:rsidR="00FC0161" w:rsidRPr="008D4F63" w:rsidRDefault="00FC0161" w:rsidP="005A7BEF">
            <w:pPr>
              <w:rPr>
                <w:rFonts w:ascii="Arial" w:hAnsi="Arial" w:cs="Arial"/>
                <w:sz w:val="16"/>
                <w:szCs w:val="16"/>
              </w:rPr>
            </w:pPr>
            <w:r w:rsidRPr="008D4F63">
              <w:rPr>
                <w:rFonts w:ascii="Arial" w:hAnsi="Arial" w:cs="Arial"/>
                <w:i/>
                <w:sz w:val="16"/>
                <w:szCs w:val="16"/>
              </w:rPr>
              <w:t>Enter -1 if no set amount of time</w:t>
            </w:r>
            <w:r w:rsidRPr="008D4F63">
              <w:rPr>
                <w:rFonts w:ascii="Arial" w:hAnsi="Arial" w:cs="Arial"/>
                <w:sz w:val="16"/>
                <w:szCs w:val="16"/>
              </w:rPr>
              <w:t xml:space="preserve">. </w:t>
            </w:r>
          </w:p>
        </w:tc>
        <w:tc>
          <w:tcPr>
            <w:tcW w:w="817" w:type="pct"/>
            <w:vAlign w:val="center"/>
          </w:tcPr>
          <w:p w14:paraId="39215C6D" w14:textId="77777777" w:rsidR="00FC0161" w:rsidRPr="005A7BEF" w:rsidRDefault="00FC0161" w:rsidP="005A7BEF">
            <w:pPr>
              <w:jc w:val="right"/>
              <w:rPr>
                <w:rFonts w:ascii="Arial" w:hAnsi="Arial" w:cs="Arial"/>
                <w:b/>
                <w:sz w:val="16"/>
                <w:szCs w:val="16"/>
              </w:rPr>
            </w:pPr>
          </w:p>
        </w:tc>
        <w:tc>
          <w:tcPr>
            <w:tcW w:w="816" w:type="pct"/>
            <w:vAlign w:val="center"/>
          </w:tcPr>
          <w:p w14:paraId="4FE39C43" w14:textId="77777777" w:rsidR="00FC0161" w:rsidRPr="005A7BEF" w:rsidRDefault="00FC0161" w:rsidP="005A7BEF">
            <w:pPr>
              <w:jc w:val="right"/>
              <w:rPr>
                <w:rFonts w:ascii="Arial" w:hAnsi="Arial" w:cs="Arial"/>
                <w:b/>
                <w:sz w:val="16"/>
                <w:szCs w:val="16"/>
              </w:rPr>
            </w:pPr>
          </w:p>
        </w:tc>
      </w:tr>
      <w:tr w:rsidR="00FC0161" w:rsidRPr="005A7BEF" w14:paraId="5933C680" w14:textId="77777777" w:rsidTr="00A5094B">
        <w:tblPrEx>
          <w:tblLook w:val="01E0" w:firstRow="1" w:lastRow="1" w:firstColumn="1" w:lastColumn="1" w:noHBand="0" w:noVBand="0"/>
        </w:tblPrEx>
        <w:trPr>
          <w:trHeight w:val="260"/>
        </w:trPr>
        <w:tc>
          <w:tcPr>
            <w:tcW w:w="3367" w:type="pct"/>
          </w:tcPr>
          <w:p w14:paraId="20B2E1C6" w14:textId="6CF66EAE" w:rsidR="00FC0161" w:rsidRPr="008D4F63" w:rsidRDefault="00FC0161" w:rsidP="005A7BEF">
            <w:pPr>
              <w:rPr>
                <w:rFonts w:ascii="Arial" w:hAnsi="Arial" w:cs="Arial"/>
                <w:sz w:val="16"/>
                <w:szCs w:val="16"/>
              </w:rPr>
            </w:pPr>
            <w:r w:rsidRPr="008D4F63">
              <w:rPr>
                <w:rFonts w:ascii="Arial" w:hAnsi="Arial" w:cs="Arial"/>
                <w:sz w:val="16"/>
                <w:szCs w:val="16"/>
              </w:rPr>
              <w:t>9. D</w:t>
            </w:r>
            <w:r w:rsidR="00FE3100">
              <w:rPr>
                <w:rFonts w:ascii="Arial" w:hAnsi="Arial" w:cs="Arial"/>
                <w:sz w:val="16"/>
                <w:szCs w:val="16"/>
              </w:rPr>
              <w:t>o</w:t>
            </w:r>
            <w:r w:rsidR="00443D80">
              <w:rPr>
                <w:rFonts w:ascii="Arial" w:hAnsi="Arial" w:cs="Arial"/>
                <w:sz w:val="16"/>
                <w:szCs w:val="16"/>
              </w:rPr>
              <w:t>es [Name]</w:t>
            </w:r>
            <w:r w:rsidRPr="008D4F63">
              <w:rPr>
                <w:rFonts w:ascii="Arial" w:hAnsi="Arial" w:cs="Arial"/>
                <w:sz w:val="16"/>
                <w:szCs w:val="16"/>
              </w:rPr>
              <w:t xml:space="preserve"> or did </w:t>
            </w:r>
            <w:r w:rsidR="00443D80">
              <w:rPr>
                <w:rFonts w:ascii="Arial" w:hAnsi="Arial" w:cs="Arial"/>
                <w:sz w:val="16"/>
                <w:szCs w:val="16"/>
              </w:rPr>
              <w:t>[Name]</w:t>
            </w:r>
            <w:r w:rsidRPr="008D4F63">
              <w:rPr>
                <w:rFonts w:ascii="Arial" w:hAnsi="Arial" w:cs="Arial"/>
                <w:sz w:val="16"/>
                <w:szCs w:val="16"/>
              </w:rPr>
              <w:t xml:space="preserve"> have to pay interest on this loan? </w:t>
            </w:r>
            <w:r w:rsidR="0019754B" w:rsidRPr="008D4F63">
              <w:rPr>
                <w:rFonts w:ascii="Arial" w:hAnsi="Arial" w:cs="Arial"/>
                <w:sz w:val="16"/>
                <w:szCs w:val="16"/>
              </w:rPr>
              <w:t xml:space="preserve">    </w:t>
            </w:r>
            <w:r w:rsidRPr="008D4F63">
              <w:rPr>
                <w:rFonts w:ascii="Arial" w:hAnsi="Arial" w:cs="Arial"/>
                <w:sz w:val="16"/>
                <w:szCs w:val="16"/>
              </w:rPr>
              <w:t xml:space="preserve">Yes………..1  </w:t>
            </w:r>
            <w:r w:rsidR="003C09B8" w:rsidRPr="008D4F63">
              <w:rPr>
                <w:rFonts w:ascii="Arial" w:hAnsi="Arial" w:cs="Arial"/>
                <w:sz w:val="16"/>
                <w:szCs w:val="16"/>
              </w:rPr>
              <w:t>&gt;&gt; Q9a</w:t>
            </w:r>
            <w:r w:rsidRPr="008D4F63">
              <w:rPr>
                <w:rFonts w:ascii="Arial" w:hAnsi="Arial" w:cs="Arial"/>
                <w:sz w:val="16"/>
                <w:szCs w:val="16"/>
              </w:rPr>
              <w:t xml:space="preserve">   No………5</w:t>
            </w:r>
            <w:r w:rsidR="003C09B8" w:rsidRPr="008D4F63">
              <w:rPr>
                <w:rFonts w:ascii="Arial" w:hAnsi="Arial" w:cs="Arial"/>
                <w:sz w:val="16"/>
                <w:szCs w:val="16"/>
              </w:rPr>
              <w:t xml:space="preserve"> &gt;&gt; </w:t>
            </w:r>
            <w:r w:rsidR="00DB20C4">
              <w:rPr>
                <w:rFonts w:ascii="Arial" w:hAnsi="Arial" w:cs="Arial"/>
                <w:sz w:val="16"/>
                <w:szCs w:val="16"/>
              </w:rPr>
              <w:t>12</w:t>
            </w:r>
          </w:p>
        </w:tc>
        <w:tc>
          <w:tcPr>
            <w:tcW w:w="817" w:type="pct"/>
            <w:vAlign w:val="center"/>
          </w:tcPr>
          <w:p w14:paraId="098C3BF4" w14:textId="77777777" w:rsidR="00FC0161" w:rsidRPr="005A7BEF" w:rsidRDefault="00FC0161" w:rsidP="005A7BEF">
            <w:pPr>
              <w:jc w:val="right"/>
              <w:rPr>
                <w:rFonts w:ascii="Arial" w:hAnsi="Arial" w:cs="Arial"/>
                <w:b/>
                <w:sz w:val="16"/>
                <w:szCs w:val="16"/>
              </w:rPr>
            </w:pPr>
          </w:p>
        </w:tc>
        <w:tc>
          <w:tcPr>
            <w:tcW w:w="816" w:type="pct"/>
            <w:vAlign w:val="center"/>
          </w:tcPr>
          <w:p w14:paraId="63E4BD01" w14:textId="77777777" w:rsidR="00FC0161" w:rsidRPr="005A7BEF" w:rsidRDefault="00FC0161" w:rsidP="005A7BEF">
            <w:pPr>
              <w:jc w:val="right"/>
              <w:rPr>
                <w:rFonts w:ascii="Arial" w:hAnsi="Arial" w:cs="Arial"/>
                <w:b/>
                <w:sz w:val="16"/>
                <w:szCs w:val="16"/>
              </w:rPr>
            </w:pPr>
          </w:p>
        </w:tc>
      </w:tr>
      <w:tr w:rsidR="00FC0161" w:rsidRPr="005A7BEF" w14:paraId="710C7127" w14:textId="77777777" w:rsidTr="00A5094B">
        <w:tblPrEx>
          <w:tblLook w:val="01E0" w:firstRow="1" w:lastRow="1" w:firstColumn="1" w:lastColumn="1" w:noHBand="0" w:noVBand="0"/>
        </w:tblPrEx>
        <w:trPr>
          <w:trHeight w:val="260"/>
        </w:trPr>
        <w:tc>
          <w:tcPr>
            <w:tcW w:w="3367" w:type="pct"/>
          </w:tcPr>
          <w:p w14:paraId="7BE519E5" w14:textId="36E971C1" w:rsidR="00FC0161" w:rsidRPr="008D4F63" w:rsidRDefault="00FC0161" w:rsidP="005A7BEF">
            <w:pPr>
              <w:rPr>
                <w:rFonts w:ascii="Arial" w:hAnsi="Arial" w:cs="Arial"/>
                <w:sz w:val="16"/>
                <w:szCs w:val="16"/>
              </w:rPr>
            </w:pPr>
            <w:r w:rsidRPr="008D4F63">
              <w:rPr>
                <w:rFonts w:ascii="Arial" w:hAnsi="Arial" w:cs="Arial"/>
                <w:sz w:val="16"/>
                <w:szCs w:val="16"/>
              </w:rPr>
              <w:t>9a. Would you prefer to answer in percent interest (i</w:t>
            </w:r>
            <w:r w:rsidR="00DB20C4">
              <w:rPr>
                <w:rFonts w:ascii="Arial" w:hAnsi="Arial" w:cs="Arial"/>
                <w:sz w:val="16"/>
                <w:szCs w:val="16"/>
              </w:rPr>
              <w:t>.</w:t>
            </w:r>
            <w:r w:rsidRPr="008D4F63">
              <w:rPr>
                <w:rFonts w:ascii="Arial" w:hAnsi="Arial" w:cs="Arial"/>
                <w:sz w:val="16"/>
                <w:szCs w:val="16"/>
              </w:rPr>
              <w:t>e.30%</w:t>
            </w:r>
            <w:r w:rsidR="00DB20C4">
              <w:rPr>
                <w:rFonts w:ascii="Arial" w:hAnsi="Arial" w:cs="Arial"/>
                <w:sz w:val="16"/>
                <w:szCs w:val="16"/>
              </w:rPr>
              <w:t>)</w:t>
            </w:r>
            <w:r w:rsidRPr="008D4F63">
              <w:rPr>
                <w:rFonts w:ascii="Arial" w:hAnsi="Arial" w:cs="Arial"/>
                <w:sz w:val="16"/>
                <w:szCs w:val="16"/>
              </w:rPr>
              <w:t xml:space="preserve"> or in amount interest (i</w:t>
            </w:r>
            <w:r w:rsidR="00DB20C4">
              <w:rPr>
                <w:rFonts w:ascii="Arial" w:hAnsi="Arial" w:cs="Arial"/>
                <w:sz w:val="16"/>
                <w:szCs w:val="16"/>
              </w:rPr>
              <w:t>.</w:t>
            </w:r>
            <w:r w:rsidRPr="008D4F63">
              <w:rPr>
                <w:rFonts w:ascii="Arial" w:hAnsi="Arial" w:cs="Arial"/>
                <w:sz w:val="16"/>
                <w:szCs w:val="16"/>
              </w:rPr>
              <w:t>e</w:t>
            </w:r>
            <w:r w:rsidR="00DB20C4">
              <w:rPr>
                <w:rFonts w:ascii="Arial" w:hAnsi="Arial" w:cs="Arial"/>
                <w:sz w:val="16"/>
                <w:szCs w:val="16"/>
              </w:rPr>
              <w:t>.</w:t>
            </w:r>
            <w:r w:rsidRPr="008D4F63">
              <w:rPr>
                <w:rFonts w:ascii="Arial" w:hAnsi="Arial" w:cs="Arial"/>
                <w:sz w:val="16"/>
                <w:szCs w:val="16"/>
              </w:rPr>
              <w:t xml:space="preserve"> 20 </w:t>
            </w:r>
            <w:r w:rsidR="00DB20C4">
              <w:rPr>
                <w:rFonts w:ascii="Arial" w:hAnsi="Arial" w:cs="Arial"/>
                <w:sz w:val="16"/>
                <w:szCs w:val="16"/>
              </w:rPr>
              <w:t>GHS)</w:t>
            </w:r>
            <w:r w:rsidRPr="008D4F63">
              <w:rPr>
                <w:rFonts w:ascii="Arial" w:hAnsi="Arial" w:cs="Arial"/>
                <w:sz w:val="16"/>
                <w:szCs w:val="16"/>
              </w:rPr>
              <w:t xml:space="preserve">?                                             </w:t>
            </w:r>
          </w:p>
          <w:p w14:paraId="1F1F71DC" w14:textId="79EA6FCD" w:rsidR="00FC0161" w:rsidRPr="008D4F63" w:rsidRDefault="00FC0161" w:rsidP="005A7BEF">
            <w:pPr>
              <w:rPr>
                <w:rFonts w:ascii="Arial" w:hAnsi="Arial" w:cs="Arial"/>
                <w:sz w:val="16"/>
                <w:szCs w:val="16"/>
              </w:rPr>
            </w:pPr>
            <w:r w:rsidRPr="008D4F63">
              <w:rPr>
                <w:rFonts w:ascii="Arial" w:hAnsi="Arial" w:cs="Arial"/>
                <w:sz w:val="16"/>
                <w:szCs w:val="16"/>
              </w:rPr>
              <w:t xml:space="preserve">1. Percent (%)   </w:t>
            </w:r>
          </w:p>
          <w:p w14:paraId="300E4ACB" w14:textId="386E48C5" w:rsidR="00FC0161" w:rsidRPr="008D4F63" w:rsidRDefault="00FC0161" w:rsidP="005A7BEF">
            <w:pPr>
              <w:rPr>
                <w:rFonts w:ascii="Arial" w:hAnsi="Arial" w:cs="Arial"/>
                <w:sz w:val="16"/>
                <w:szCs w:val="16"/>
              </w:rPr>
            </w:pPr>
            <w:r w:rsidRPr="008D4F63">
              <w:rPr>
                <w:rFonts w:ascii="Arial" w:hAnsi="Arial" w:cs="Arial"/>
                <w:sz w:val="16"/>
                <w:szCs w:val="16"/>
              </w:rPr>
              <w:t xml:space="preserve"> 5. Amount  (GHS) </w:t>
            </w:r>
          </w:p>
        </w:tc>
        <w:tc>
          <w:tcPr>
            <w:tcW w:w="817" w:type="pct"/>
            <w:vAlign w:val="center"/>
          </w:tcPr>
          <w:p w14:paraId="2F58177A" w14:textId="77777777" w:rsidR="00FC0161" w:rsidRPr="005A7BEF" w:rsidRDefault="00FC0161" w:rsidP="005A7BEF">
            <w:pPr>
              <w:jc w:val="right"/>
              <w:rPr>
                <w:rFonts w:ascii="Arial" w:hAnsi="Arial" w:cs="Arial"/>
                <w:b/>
                <w:sz w:val="16"/>
                <w:szCs w:val="16"/>
              </w:rPr>
            </w:pPr>
          </w:p>
        </w:tc>
        <w:tc>
          <w:tcPr>
            <w:tcW w:w="816" w:type="pct"/>
            <w:vAlign w:val="center"/>
          </w:tcPr>
          <w:p w14:paraId="618972F8" w14:textId="77777777" w:rsidR="00FC0161" w:rsidRPr="005A7BEF" w:rsidRDefault="00FC0161" w:rsidP="005A7BEF">
            <w:pPr>
              <w:jc w:val="right"/>
              <w:rPr>
                <w:rFonts w:ascii="Arial" w:hAnsi="Arial" w:cs="Arial"/>
                <w:b/>
                <w:sz w:val="16"/>
                <w:szCs w:val="16"/>
              </w:rPr>
            </w:pPr>
          </w:p>
        </w:tc>
      </w:tr>
      <w:tr w:rsidR="00FC0161" w:rsidRPr="005A7BEF" w14:paraId="62D1B916" w14:textId="77777777" w:rsidTr="00A5094B">
        <w:tblPrEx>
          <w:tblLook w:val="01E0" w:firstRow="1" w:lastRow="1" w:firstColumn="1" w:lastColumn="1" w:noHBand="0" w:noVBand="0"/>
        </w:tblPrEx>
        <w:trPr>
          <w:trHeight w:val="260"/>
        </w:trPr>
        <w:tc>
          <w:tcPr>
            <w:tcW w:w="3367" w:type="pct"/>
          </w:tcPr>
          <w:p w14:paraId="22B6609A" w14:textId="34BDC16C" w:rsidR="00FC0161" w:rsidRPr="008D4F63" w:rsidRDefault="00FC0161" w:rsidP="005A7BEF">
            <w:pPr>
              <w:rPr>
                <w:rFonts w:ascii="Arial" w:hAnsi="Arial" w:cs="Arial"/>
                <w:sz w:val="16"/>
                <w:szCs w:val="16"/>
              </w:rPr>
            </w:pPr>
            <w:r w:rsidRPr="008D4F63">
              <w:rPr>
                <w:rFonts w:ascii="Arial" w:hAnsi="Arial" w:cs="Arial"/>
                <w:sz w:val="16"/>
                <w:szCs w:val="16"/>
              </w:rPr>
              <w:t xml:space="preserve">9b. Was the interest quoted to </w:t>
            </w:r>
            <w:r w:rsidR="00443D80">
              <w:rPr>
                <w:rFonts w:ascii="Arial" w:hAnsi="Arial" w:cs="Arial"/>
                <w:sz w:val="16"/>
                <w:szCs w:val="16"/>
              </w:rPr>
              <w:t>[Name]</w:t>
            </w:r>
            <w:r w:rsidR="00443D80" w:rsidRPr="008D4F63">
              <w:rPr>
                <w:rFonts w:ascii="Arial" w:hAnsi="Arial" w:cs="Arial"/>
                <w:sz w:val="16"/>
                <w:szCs w:val="16"/>
              </w:rPr>
              <w:t xml:space="preserve"> </w:t>
            </w:r>
            <w:r w:rsidRPr="008D4F63">
              <w:rPr>
                <w:rFonts w:ascii="Arial" w:hAnsi="Arial" w:cs="Arial"/>
                <w:sz w:val="16"/>
                <w:szCs w:val="16"/>
              </w:rPr>
              <w:t xml:space="preserve">as per month or per year?      1. Per month </w:t>
            </w:r>
            <w:r w:rsidR="003C09B8" w:rsidRPr="008D4F63">
              <w:rPr>
                <w:rFonts w:ascii="Arial" w:hAnsi="Arial" w:cs="Arial"/>
                <w:sz w:val="16"/>
                <w:szCs w:val="16"/>
              </w:rPr>
              <w:t xml:space="preserve"> &gt;&gt;Q9c</w:t>
            </w:r>
            <w:r w:rsidRPr="008D4F63">
              <w:rPr>
                <w:rFonts w:ascii="Arial" w:hAnsi="Arial" w:cs="Arial"/>
                <w:sz w:val="16"/>
                <w:szCs w:val="16"/>
              </w:rPr>
              <w:t xml:space="preserve">   5. Per year&gt;&gt;Q9d </w:t>
            </w:r>
          </w:p>
          <w:p w14:paraId="3F63E932" w14:textId="49A4C518" w:rsidR="00FC0161" w:rsidRPr="008D4F63" w:rsidRDefault="00FC0161" w:rsidP="005A7BEF">
            <w:pPr>
              <w:rPr>
                <w:rFonts w:ascii="Arial" w:hAnsi="Arial" w:cs="Arial"/>
                <w:sz w:val="16"/>
                <w:szCs w:val="16"/>
              </w:rPr>
            </w:pPr>
            <w:r w:rsidRPr="008D4F63">
              <w:rPr>
                <w:rFonts w:ascii="Arial" w:hAnsi="Arial" w:cs="Arial"/>
                <w:sz w:val="16"/>
                <w:szCs w:val="16"/>
              </w:rPr>
              <w:t>If 9a is 5. Amount&gt;&gt;9e after any response in this question</w:t>
            </w:r>
          </w:p>
        </w:tc>
        <w:tc>
          <w:tcPr>
            <w:tcW w:w="817" w:type="pct"/>
            <w:vAlign w:val="center"/>
          </w:tcPr>
          <w:p w14:paraId="76F5EFBD" w14:textId="77777777" w:rsidR="00FC0161" w:rsidRPr="005A7BEF" w:rsidRDefault="00FC0161" w:rsidP="005A7BEF">
            <w:pPr>
              <w:jc w:val="right"/>
              <w:rPr>
                <w:rFonts w:ascii="Arial" w:hAnsi="Arial" w:cs="Arial"/>
                <w:b/>
                <w:sz w:val="16"/>
                <w:szCs w:val="16"/>
              </w:rPr>
            </w:pPr>
          </w:p>
        </w:tc>
        <w:tc>
          <w:tcPr>
            <w:tcW w:w="816" w:type="pct"/>
            <w:vAlign w:val="center"/>
          </w:tcPr>
          <w:p w14:paraId="53FB17ED" w14:textId="77777777" w:rsidR="00FC0161" w:rsidRPr="005A7BEF" w:rsidRDefault="00FC0161" w:rsidP="005A7BEF">
            <w:pPr>
              <w:jc w:val="right"/>
              <w:rPr>
                <w:rFonts w:ascii="Arial" w:hAnsi="Arial" w:cs="Arial"/>
                <w:b/>
                <w:sz w:val="16"/>
                <w:szCs w:val="16"/>
              </w:rPr>
            </w:pPr>
          </w:p>
        </w:tc>
      </w:tr>
      <w:tr w:rsidR="00FC0161" w:rsidRPr="005A7BEF" w14:paraId="525BBAD0" w14:textId="77777777" w:rsidTr="00A5094B">
        <w:tblPrEx>
          <w:tblLook w:val="01E0" w:firstRow="1" w:lastRow="1" w:firstColumn="1" w:lastColumn="1" w:noHBand="0" w:noVBand="0"/>
        </w:tblPrEx>
        <w:trPr>
          <w:trHeight w:val="260"/>
        </w:trPr>
        <w:tc>
          <w:tcPr>
            <w:tcW w:w="3367" w:type="pct"/>
          </w:tcPr>
          <w:p w14:paraId="612DF611" w14:textId="6EB20A92" w:rsidR="00FC0161" w:rsidRDefault="00FC0161" w:rsidP="005A7BEF">
            <w:pPr>
              <w:rPr>
                <w:rFonts w:ascii="Arial" w:hAnsi="Arial" w:cs="Arial"/>
                <w:sz w:val="16"/>
                <w:szCs w:val="16"/>
              </w:rPr>
            </w:pPr>
            <w:r w:rsidRPr="008D4F63">
              <w:rPr>
                <w:rFonts w:ascii="Arial" w:hAnsi="Arial" w:cs="Arial"/>
                <w:sz w:val="16"/>
                <w:szCs w:val="16"/>
              </w:rPr>
              <w:t>9c. What is the interest per month?</w:t>
            </w:r>
          </w:p>
          <w:p w14:paraId="036A97FF" w14:textId="3F4C880A" w:rsidR="00443D80" w:rsidRPr="008D4F63" w:rsidRDefault="00443D80" w:rsidP="005A7BEF">
            <w:pPr>
              <w:rPr>
                <w:rFonts w:ascii="Arial" w:hAnsi="Arial" w:cs="Arial"/>
                <w:sz w:val="16"/>
                <w:szCs w:val="16"/>
              </w:rPr>
            </w:pPr>
            <w:r>
              <w:rPr>
                <w:rFonts w:ascii="Arial" w:hAnsi="Arial" w:cs="Arial"/>
                <w:sz w:val="16"/>
                <w:szCs w:val="16"/>
              </w:rPr>
              <w:t>&gt;&gt;</w:t>
            </w:r>
            <w:r w:rsidR="00C32D1C">
              <w:rPr>
                <w:rFonts w:ascii="Arial" w:hAnsi="Arial" w:cs="Arial"/>
                <w:sz w:val="16"/>
                <w:szCs w:val="16"/>
              </w:rPr>
              <w:t>12</w:t>
            </w:r>
          </w:p>
        </w:tc>
        <w:tc>
          <w:tcPr>
            <w:tcW w:w="817" w:type="pct"/>
            <w:vAlign w:val="center"/>
          </w:tcPr>
          <w:p w14:paraId="2B55C2F1" w14:textId="77777777" w:rsidR="00FC0161" w:rsidRPr="005A7BEF" w:rsidRDefault="00FC0161" w:rsidP="005A7BEF">
            <w:pPr>
              <w:jc w:val="right"/>
              <w:rPr>
                <w:rFonts w:ascii="Arial" w:hAnsi="Arial" w:cs="Arial"/>
                <w:b/>
                <w:sz w:val="16"/>
                <w:szCs w:val="16"/>
              </w:rPr>
            </w:pPr>
          </w:p>
        </w:tc>
        <w:tc>
          <w:tcPr>
            <w:tcW w:w="816" w:type="pct"/>
            <w:vAlign w:val="center"/>
          </w:tcPr>
          <w:p w14:paraId="14245EF6" w14:textId="77777777" w:rsidR="00FC0161" w:rsidRPr="005A7BEF" w:rsidRDefault="00FC0161" w:rsidP="005A7BEF">
            <w:pPr>
              <w:jc w:val="right"/>
              <w:rPr>
                <w:rFonts w:ascii="Arial" w:hAnsi="Arial" w:cs="Arial"/>
                <w:b/>
                <w:sz w:val="16"/>
                <w:szCs w:val="16"/>
              </w:rPr>
            </w:pPr>
          </w:p>
        </w:tc>
      </w:tr>
      <w:tr w:rsidR="00FC0161" w:rsidRPr="005A7BEF" w14:paraId="6052958D" w14:textId="77777777" w:rsidTr="00A5094B">
        <w:tblPrEx>
          <w:tblLook w:val="01E0" w:firstRow="1" w:lastRow="1" w:firstColumn="1" w:lastColumn="1" w:noHBand="0" w:noVBand="0"/>
        </w:tblPrEx>
        <w:trPr>
          <w:trHeight w:val="260"/>
        </w:trPr>
        <w:tc>
          <w:tcPr>
            <w:tcW w:w="3367" w:type="pct"/>
          </w:tcPr>
          <w:p w14:paraId="1286B505" w14:textId="760BAAFE" w:rsidR="00C32D1C" w:rsidRPr="008D4F63" w:rsidRDefault="00FC0161" w:rsidP="005A7BEF">
            <w:pPr>
              <w:rPr>
                <w:rFonts w:ascii="Arial" w:hAnsi="Arial" w:cs="Arial"/>
                <w:sz w:val="16"/>
                <w:szCs w:val="16"/>
              </w:rPr>
            </w:pPr>
            <w:r w:rsidRPr="008D4F63">
              <w:rPr>
                <w:rFonts w:ascii="Arial" w:hAnsi="Arial" w:cs="Arial"/>
                <w:sz w:val="16"/>
                <w:szCs w:val="16"/>
              </w:rPr>
              <w:t>9d. What is the percent of interest per year?</w:t>
            </w:r>
          </w:p>
        </w:tc>
        <w:tc>
          <w:tcPr>
            <w:tcW w:w="817" w:type="pct"/>
            <w:vAlign w:val="center"/>
          </w:tcPr>
          <w:p w14:paraId="54DB2B86" w14:textId="77777777" w:rsidR="00FC0161" w:rsidRPr="005A7BEF" w:rsidRDefault="00FC0161" w:rsidP="005A7BEF">
            <w:pPr>
              <w:jc w:val="right"/>
              <w:rPr>
                <w:rFonts w:ascii="Arial" w:hAnsi="Arial" w:cs="Arial"/>
                <w:b/>
                <w:sz w:val="16"/>
                <w:szCs w:val="16"/>
              </w:rPr>
            </w:pPr>
          </w:p>
        </w:tc>
        <w:tc>
          <w:tcPr>
            <w:tcW w:w="816" w:type="pct"/>
            <w:vAlign w:val="center"/>
          </w:tcPr>
          <w:p w14:paraId="7721A20C" w14:textId="77777777" w:rsidR="00FC0161" w:rsidRPr="005A7BEF" w:rsidRDefault="00FC0161" w:rsidP="005A7BEF">
            <w:pPr>
              <w:jc w:val="right"/>
              <w:rPr>
                <w:rFonts w:ascii="Arial" w:hAnsi="Arial" w:cs="Arial"/>
                <w:b/>
                <w:sz w:val="16"/>
                <w:szCs w:val="16"/>
              </w:rPr>
            </w:pPr>
          </w:p>
        </w:tc>
      </w:tr>
      <w:tr w:rsidR="00FC0161" w:rsidRPr="005A7BEF" w14:paraId="7C3F40E0" w14:textId="77777777" w:rsidTr="00A5094B">
        <w:tblPrEx>
          <w:tblLook w:val="01E0" w:firstRow="1" w:lastRow="1" w:firstColumn="1" w:lastColumn="1" w:noHBand="0" w:noVBand="0"/>
        </w:tblPrEx>
        <w:trPr>
          <w:trHeight w:val="260"/>
        </w:trPr>
        <w:tc>
          <w:tcPr>
            <w:tcW w:w="3367" w:type="pct"/>
          </w:tcPr>
          <w:p w14:paraId="4F64948E" w14:textId="38ABB76D" w:rsidR="00FC0161" w:rsidRPr="008D4F63" w:rsidRDefault="00FC0161" w:rsidP="005A7BEF">
            <w:pPr>
              <w:rPr>
                <w:rFonts w:ascii="Arial" w:hAnsi="Arial" w:cs="Arial"/>
                <w:sz w:val="16"/>
                <w:szCs w:val="16"/>
              </w:rPr>
            </w:pPr>
            <w:r w:rsidRPr="008D4F63">
              <w:rPr>
                <w:rFonts w:ascii="Arial" w:hAnsi="Arial" w:cs="Arial"/>
                <w:sz w:val="16"/>
                <w:szCs w:val="16"/>
              </w:rPr>
              <w:t>9e. What is the amount of interest that was to be paid in the last 12 months?</w:t>
            </w:r>
          </w:p>
        </w:tc>
        <w:tc>
          <w:tcPr>
            <w:tcW w:w="817" w:type="pct"/>
            <w:vAlign w:val="center"/>
          </w:tcPr>
          <w:p w14:paraId="60A3E93F" w14:textId="77777777" w:rsidR="00FC0161" w:rsidRPr="005A7BEF" w:rsidRDefault="00FC0161" w:rsidP="005A7BEF">
            <w:pPr>
              <w:jc w:val="right"/>
              <w:rPr>
                <w:rFonts w:ascii="Arial" w:hAnsi="Arial" w:cs="Arial"/>
                <w:b/>
                <w:sz w:val="16"/>
                <w:szCs w:val="16"/>
              </w:rPr>
            </w:pPr>
          </w:p>
        </w:tc>
        <w:tc>
          <w:tcPr>
            <w:tcW w:w="816" w:type="pct"/>
            <w:vAlign w:val="center"/>
          </w:tcPr>
          <w:p w14:paraId="0B37F1AD" w14:textId="77777777" w:rsidR="00FC0161" w:rsidRPr="005A7BEF" w:rsidRDefault="00FC0161" w:rsidP="005A7BEF">
            <w:pPr>
              <w:jc w:val="right"/>
              <w:rPr>
                <w:rFonts w:ascii="Arial" w:hAnsi="Arial" w:cs="Arial"/>
                <w:b/>
                <w:sz w:val="16"/>
                <w:szCs w:val="16"/>
              </w:rPr>
            </w:pPr>
          </w:p>
        </w:tc>
      </w:tr>
      <w:tr w:rsidR="00FC0161" w:rsidRPr="005A7BEF" w14:paraId="00AD36E3" w14:textId="77777777" w:rsidTr="00A5094B">
        <w:tblPrEx>
          <w:tblLook w:val="01E0" w:firstRow="1" w:lastRow="1" w:firstColumn="1" w:lastColumn="1" w:noHBand="0" w:noVBand="0"/>
        </w:tblPrEx>
        <w:trPr>
          <w:trHeight w:val="260"/>
        </w:trPr>
        <w:tc>
          <w:tcPr>
            <w:tcW w:w="3367" w:type="pct"/>
          </w:tcPr>
          <w:p w14:paraId="101F4D1A" w14:textId="2EA8B2D4" w:rsidR="00FC0161" w:rsidRPr="008D4F63" w:rsidRDefault="003C09B8" w:rsidP="005A7BEF">
            <w:pPr>
              <w:rPr>
                <w:rFonts w:ascii="Arial" w:hAnsi="Arial" w:cs="Arial"/>
                <w:sz w:val="16"/>
                <w:szCs w:val="16"/>
              </w:rPr>
            </w:pPr>
            <w:r w:rsidRPr="008D4F63">
              <w:rPr>
                <w:rFonts w:ascii="Arial" w:hAnsi="Arial" w:cs="Arial"/>
                <w:sz w:val="16"/>
                <w:szCs w:val="16"/>
              </w:rPr>
              <w:t>1</w:t>
            </w:r>
            <w:r w:rsidR="004209F5" w:rsidRPr="008D4F63">
              <w:rPr>
                <w:rFonts w:ascii="Arial" w:hAnsi="Arial" w:cs="Arial"/>
                <w:sz w:val="16"/>
                <w:szCs w:val="16"/>
              </w:rPr>
              <w:t>2</w:t>
            </w:r>
            <w:r w:rsidR="00FC0161" w:rsidRPr="008D4F63">
              <w:rPr>
                <w:rFonts w:ascii="Arial" w:hAnsi="Arial" w:cs="Arial"/>
                <w:sz w:val="16"/>
                <w:szCs w:val="16"/>
              </w:rPr>
              <w:t xml:space="preserve">. How often </w:t>
            </w:r>
            <w:r w:rsidR="00443D80">
              <w:rPr>
                <w:rFonts w:ascii="Arial" w:hAnsi="Arial" w:cs="Arial"/>
                <w:sz w:val="16"/>
                <w:szCs w:val="16"/>
              </w:rPr>
              <w:t>was [Name]</w:t>
            </w:r>
            <w:r w:rsidR="00FC0161" w:rsidRPr="008D4F63">
              <w:rPr>
                <w:rFonts w:ascii="Arial" w:hAnsi="Arial" w:cs="Arial"/>
                <w:sz w:val="16"/>
                <w:szCs w:val="16"/>
              </w:rPr>
              <w:t xml:space="preserve"> required to make payments? </w:t>
            </w:r>
          </w:p>
          <w:p w14:paraId="1BDD9F7D" w14:textId="77777777" w:rsidR="00FC0161" w:rsidRPr="008D4F63" w:rsidRDefault="00FC0161" w:rsidP="005A7BEF">
            <w:pPr>
              <w:pStyle w:val="ListParagraph"/>
              <w:numPr>
                <w:ilvl w:val="0"/>
                <w:numId w:val="9"/>
              </w:numPr>
              <w:ind w:left="360"/>
              <w:rPr>
                <w:rFonts w:ascii="Arial" w:hAnsi="Arial" w:cs="Arial"/>
                <w:sz w:val="16"/>
                <w:szCs w:val="16"/>
              </w:rPr>
            </w:pPr>
            <w:r w:rsidRPr="008D4F63">
              <w:rPr>
                <w:rFonts w:ascii="Arial" w:hAnsi="Arial" w:cs="Arial"/>
                <w:sz w:val="16"/>
                <w:szCs w:val="16"/>
              </w:rPr>
              <w:t>Daily</w:t>
            </w:r>
          </w:p>
          <w:p w14:paraId="203C3081" w14:textId="77777777" w:rsidR="00FC0161" w:rsidRPr="008D4F63" w:rsidRDefault="00FC0161" w:rsidP="005A7BEF">
            <w:pPr>
              <w:pStyle w:val="ListParagraph"/>
              <w:numPr>
                <w:ilvl w:val="0"/>
                <w:numId w:val="9"/>
              </w:numPr>
              <w:ind w:left="360"/>
              <w:rPr>
                <w:rFonts w:ascii="Arial" w:hAnsi="Arial" w:cs="Arial"/>
                <w:sz w:val="16"/>
                <w:szCs w:val="16"/>
              </w:rPr>
            </w:pPr>
            <w:r w:rsidRPr="008D4F63">
              <w:rPr>
                <w:rFonts w:ascii="Arial" w:hAnsi="Arial" w:cs="Arial"/>
                <w:sz w:val="16"/>
                <w:szCs w:val="16"/>
              </w:rPr>
              <w:t>Weekly</w:t>
            </w:r>
          </w:p>
          <w:p w14:paraId="401D7588" w14:textId="77777777" w:rsidR="00FC0161" w:rsidRPr="008D4F63" w:rsidRDefault="00FC0161" w:rsidP="005A7BEF">
            <w:pPr>
              <w:pStyle w:val="ListParagraph"/>
              <w:numPr>
                <w:ilvl w:val="0"/>
                <w:numId w:val="9"/>
              </w:numPr>
              <w:ind w:left="360"/>
              <w:rPr>
                <w:rFonts w:ascii="Arial" w:hAnsi="Arial" w:cs="Arial"/>
                <w:sz w:val="16"/>
                <w:szCs w:val="16"/>
              </w:rPr>
            </w:pPr>
            <w:r w:rsidRPr="008D4F63">
              <w:rPr>
                <w:rFonts w:ascii="Arial" w:hAnsi="Arial" w:cs="Arial"/>
                <w:sz w:val="16"/>
                <w:szCs w:val="16"/>
              </w:rPr>
              <w:t>Monthly</w:t>
            </w:r>
          </w:p>
          <w:p w14:paraId="4532A821" w14:textId="77777777" w:rsidR="00FC0161" w:rsidRPr="008D4F63" w:rsidRDefault="00FC0161" w:rsidP="005A7BEF">
            <w:pPr>
              <w:pStyle w:val="ListParagraph"/>
              <w:numPr>
                <w:ilvl w:val="0"/>
                <w:numId w:val="9"/>
              </w:numPr>
              <w:ind w:left="360"/>
              <w:rPr>
                <w:rFonts w:ascii="Arial" w:hAnsi="Arial" w:cs="Arial"/>
                <w:sz w:val="16"/>
                <w:szCs w:val="16"/>
              </w:rPr>
            </w:pPr>
            <w:r w:rsidRPr="008D4F63">
              <w:rPr>
                <w:rFonts w:ascii="Arial" w:hAnsi="Arial" w:cs="Arial"/>
                <w:sz w:val="16"/>
                <w:szCs w:val="16"/>
              </w:rPr>
              <w:t>Quarterly</w:t>
            </w:r>
          </w:p>
          <w:p w14:paraId="4368C152" w14:textId="77777777" w:rsidR="00FC0161" w:rsidRPr="008D4F63" w:rsidRDefault="00FC0161" w:rsidP="005A7BEF">
            <w:pPr>
              <w:pStyle w:val="ListParagraph"/>
              <w:numPr>
                <w:ilvl w:val="0"/>
                <w:numId w:val="9"/>
              </w:numPr>
              <w:spacing w:after="0"/>
              <w:ind w:left="360"/>
              <w:rPr>
                <w:rFonts w:ascii="Arial" w:hAnsi="Arial" w:cs="Arial"/>
                <w:sz w:val="16"/>
                <w:szCs w:val="16"/>
              </w:rPr>
            </w:pPr>
            <w:r w:rsidRPr="008D4F63">
              <w:rPr>
                <w:rFonts w:ascii="Arial" w:hAnsi="Arial" w:cs="Arial"/>
                <w:sz w:val="16"/>
                <w:szCs w:val="16"/>
              </w:rPr>
              <w:t>Not Regular</w:t>
            </w:r>
          </w:p>
          <w:p w14:paraId="24CD3DA2" w14:textId="18E14DE1" w:rsidR="00FC0161" w:rsidRPr="008D4F63" w:rsidRDefault="004209F5" w:rsidP="005A7BEF">
            <w:pPr>
              <w:rPr>
                <w:rFonts w:ascii="Arial" w:hAnsi="Arial" w:cs="Arial"/>
                <w:sz w:val="16"/>
                <w:szCs w:val="16"/>
              </w:rPr>
            </w:pPr>
            <w:r w:rsidRPr="008D4F63">
              <w:rPr>
                <w:rFonts w:ascii="Arial" w:hAnsi="Arial" w:cs="Arial"/>
                <w:sz w:val="16"/>
                <w:szCs w:val="16"/>
              </w:rPr>
              <w:t>-</w:t>
            </w:r>
            <w:r w:rsidR="00FC0161" w:rsidRPr="008D4F63">
              <w:rPr>
                <w:rFonts w:ascii="Arial" w:hAnsi="Arial" w:cs="Arial"/>
                <w:sz w:val="16"/>
                <w:szCs w:val="16"/>
              </w:rPr>
              <w:t xml:space="preserve">666. Other (Specify) </w:t>
            </w:r>
          </w:p>
          <w:p w14:paraId="70C23755" w14:textId="16756292" w:rsidR="00FC0161" w:rsidRPr="008D4F63" w:rsidRDefault="00FC0161" w:rsidP="005A7BEF">
            <w:pPr>
              <w:rPr>
                <w:rFonts w:ascii="Arial" w:hAnsi="Arial" w:cs="Arial"/>
                <w:sz w:val="16"/>
                <w:szCs w:val="16"/>
              </w:rPr>
            </w:pPr>
            <w:r w:rsidRPr="008D4F63">
              <w:rPr>
                <w:rFonts w:ascii="Arial" w:hAnsi="Arial" w:cs="Arial"/>
                <w:sz w:val="16"/>
                <w:szCs w:val="16"/>
              </w:rPr>
              <w:t>-888. Refuse to Answer</w:t>
            </w:r>
          </w:p>
          <w:p w14:paraId="7E1A65A0" w14:textId="30532680" w:rsidR="00FC0161" w:rsidRPr="008D4F63" w:rsidRDefault="00FC0161" w:rsidP="005A7BEF">
            <w:pPr>
              <w:rPr>
                <w:rFonts w:ascii="Arial" w:hAnsi="Arial" w:cs="Arial"/>
                <w:sz w:val="16"/>
                <w:szCs w:val="16"/>
              </w:rPr>
            </w:pPr>
            <w:r w:rsidRPr="008D4F63">
              <w:rPr>
                <w:rFonts w:ascii="Arial" w:hAnsi="Arial" w:cs="Arial"/>
                <w:sz w:val="16"/>
                <w:szCs w:val="16"/>
              </w:rPr>
              <w:t xml:space="preserve">-999. Don’t know </w:t>
            </w:r>
          </w:p>
        </w:tc>
        <w:tc>
          <w:tcPr>
            <w:tcW w:w="817" w:type="pct"/>
            <w:vAlign w:val="center"/>
          </w:tcPr>
          <w:p w14:paraId="55B9A508" w14:textId="77777777" w:rsidR="00FC0161" w:rsidRPr="005A7BEF" w:rsidRDefault="00FC0161" w:rsidP="005A7BEF">
            <w:pPr>
              <w:jc w:val="right"/>
              <w:rPr>
                <w:rFonts w:ascii="Arial" w:hAnsi="Arial" w:cs="Arial"/>
                <w:b/>
                <w:sz w:val="16"/>
                <w:szCs w:val="16"/>
              </w:rPr>
            </w:pPr>
          </w:p>
        </w:tc>
        <w:tc>
          <w:tcPr>
            <w:tcW w:w="816" w:type="pct"/>
            <w:vAlign w:val="center"/>
          </w:tcPr>
          <w:p w14:paraId="4DFD1220" w14:textId="77777777" w:rsidR="00FC0161" w:rsidRPr="005A7BEF" w:rsidRDefault="00FC0161" w:rsidP="005A7BEF">
            <w:pPr>
              <w:jc w:val="right"/>
              <w:rPr>
                <w:rFonts w:ascii="Arial" w:hAnsi="Arial" w:cs="Arial"/>
                <w:b/>
                <w:sz w:val="16"/>
                <w:szCs w:val="16"/>
              </w:rPr>
            </w:pPr>
          </w:p>
        </w:tc>
      </w:tr>
      <w:tr w:rsidR="00FC0161" w:rsidRPr="005A7BEF" w14:paraId="7E1E486C" w14:textId="77777777" w:rsidTr="00A5094B">
        <w:tblPrEx>
          <w:tblLook w:val="01E0" w:firstRow="1" w:lastRow="1" w:firstColumn="1" w:lastColumn="1" w:noHBand="0" w:noVBand="0"/>
        </w:tblPrEx>
        <w:trPr>
          <w:trHeight w:val="260"/>
        </w:trPr>
        <w:tc>
          <w:tcPr>
            <w:tcW w:w="3367" w:type="pct"/>
          </w:tcPr>
          <w:p w14:paraId="160B8E57" w14:textId="00F8BD78" w:rsidR="00FE3100" w:rsidRDefault="004209F5" w:rsidP="005A7BEF">
            <w:pPr>
              <w:rPr>
                <w:rFonts w:ascii="Arial" w:hAnsi="Arial" w:cs="Arial"/>
                <w:sz w:val="16"/>
                <w:szCs w:val="16"/>
              </w:rPr>
            </w:pPr>
            <w:r w:rsidRPr="008D4F63">
              <w:rPr>
                <w:rFonts w:ascii="Arial" w:hAnsi="Arial" w:cs="Arial"/>
                <w:sz w:val="16"/>
                <w:szCs w:val="16"/>
              </w:rPr>
              <w:t>13</w:t>
            </w:r>
            <w:r w:rsidR="00FC0161" w:rsidRPr="008D4F63">
              <w:rPr>
                <w:rFonts w:ascii="Arial" w:hAnsi="Arial" w:cs="Arial"/>
                <w:sz w:val="16"/>
                <w:szCs w:val="16"/>
              </w:rPr>
              <w:t xml:space="preserve">. For each payment period, how much </w:t>
            </w:r>
            <w:r w:rsidR="00FE3100">
              <w:rPr>
                <w:rFonts w:ascii="Arial" w:hAnsi="Arial" w:cs="Arial"/>
                <w:sz w:val="16"/>
                <w:szCs w:val="16"/>
              </w:rPr>
              <w:t>was [Name]</w:t>
            </w:r>
            <w:r w:rsidR="00FC0161" w:rsidRPr="008D4F63">
              <w:rPr>
                <w:rFonts w:ascii="Arial" w:hAnsi="Arial" w:cs="Arial"/>
                <w:sz w:val="16"/>
                <w:szCs w:val="16"/>
              </w:rPr>
              <w:t xml:space="preserve"> required to pay?  </w:t>
            </w:r>
          </w:p>
          <w:p w14:paraId="1E9500E3" w14:textId="77777777" w:rsidR="00FE3100" w:rsidRPr="008D4F63" w:rsidRDefault="00FE3100" w:rsidP="00FE3100">
            <w:pPr>
              <w:rPr>
                <w:rFonts w:ascii="Arial" w:hAnsi="Arial" w:cs="Arial"/>
                <w:i/>
                <w:sz w:val="16"/>
                <w:szCs w:val="16"/>
              </w:rPr>
            </w:pPr>
            <w:r w:rsidRPr="008D4F63">
              <w:rPr>
                <w:rFonts w:ascii="Arial" w:hAnsi="Arial" w:cs="Arial"/>
                <w:i/>
                <w:sz w:val="16"/>
                <w:szCs w:val="16"/>
              </w:rPr>
              <w:t>Indicate amount as a decimal value (in Ghana cedis and pesewas)</w:t>
            </w:r>
          </w:p>
          <w:p w14:paraId="301471FE" w14:textId="4EE086E2" w:rsidR="00FC0161" w:rsidRPr="008D4F63" w:rsidRDefault="00FE3100" w:rsidP="00FE3100">
            <w:pPr>
              <w:rPr>
                <w:rFonts w:ascii="Arial" w:hAnsi="Arial" w:cs="Arial"/>
              </w:rPr>
            </w:pPr>
            <w:r w:rsidRPr="008D4F63">
              <w:rPr>
                <w:rFonts w:ascii="Arial" w:hAnsi="Arial" w:cs="Arial"/>
                <w:i/>
                <w:sz w:val="16"/>
                <w:szCs w:val="16"/>
              </w:rPr>
              <w:t>For example, enter 2.50 for 2 Ghana cedis and 50 pesewas.</w:t>
            </w:r>
          </w:p>
        </w:tc>
        <w:tc>
          <w:tcPr>
            <w:tcW w:w="817" w:type="pct"/>
            <w:vAlign w:val="center"/>
          </w:tcPr>
          <w:p w14:paraId="1B65FC0F" w14:textId="77777777" w:rsidR="00FC0161" w:rsidRPr="005A7BEF" w:rsidRDefault="00FC0161" w:rsidP="005A7BEF">
            <w:pPr>
              <w:jc w:val="right"/>
              <w:rPr>
                <w:rFonts w:ascii="Arial" w:hAnsi="Arial" w:cs="Arial"/>
                <w:b/>
                <w:sz w:val="16"/>
                <w:szCs w:val="16"/>
              </w:rPr>
            </w:pPr>
          </w:p>
        </w:tc>
        <w:tc>
          <w:tcPr>
            <w:tcW w:w="816" w:type="pct"/>
            <w:vAlign w:val="center"/>
          </w:tcPr>
          <w:p w14:paraId="32839CAC" w14:textId="77777777" w:rsidR="00FC0161" w:rsidRPr="005A7BEF" w:rsidRDefault="00FC0161" w:rsidP="005A7BEF">
            <w:pPr>
              <w:jc w:val="right"/>
              <w:rPr>
                <w:rFonts w:ascii="Arial" w:hAnsi="Arial" w:cs="Arial"/>
                <w:b/>
                <w:sz w:val="16"/>
                <w:szCs w:val="16"/>
              </w:rPr>
            </w:pPr>
          </w:p>
        </w:tc>
      </w:tr>
      <w:tr w:rsidR="00FC0161" w:rsidRPr="005A7BEF" w14:paraId="310AE26E" w14:textId="77777777" w:rsidTr="00A5094B">
        <w:tblPrEx>
          <w:tblLook w:val="01E0" w:firstRow="1" w:lastRow="1" w:firstColumn="1" w:lastColumn="1" w:noHBand="0" w:noVBand="0"/>
        </w:tblPrEx>
        <w:trPr>
          <w:trHeight w:val="260"/>
        </w:trPr>
        <w:tc>
          <w:tcPr>
            <w:tcW w:w="3367" w:type="pct"/>
          </w:tcPr>
          <w:p w14:paraId="413FB407" w14:textId="61894436" w:rsidR="00FE3100" w:rsidRDefault="004209F5">
            <w:pPr>
              <w:rPr>
                <w:rFonts w:ascii="Arial" w:hAnsi="Arial" w:cs="Arial"/>
                <w:sz w:val="16"/>
                <w:szCs w:val="16"/>
              </w:rPr>
            </w:pPr>
            <w:r w:rsidRPr="008D4F63">
              <w:rPr>
                <w:rFonts w:ascii="Arial" w:hAnsi="Arial" w:cs="Arial"/>
                <w:sz w:val="16"/>
                <w:szCs w:val="16"/>
              </w:rPr>
              <w:t>14</w:t>
            </w:r>
            <w:r w:rsidR="00FC0161" w:rsidRPr="008D4F63">
              <w:rPr>
                <w:rFonts w:ascii="Arial" w:hAnsi="Arial" w:cs="Arial"/>
                <w:sz w:val="16"/>
                <w:szCs w:val="16"/>
              </w:rPr>
              <w:t xml:space="preserve">. What was the total amount paid back on this loan?      </w:t>
            </w:r>
          </w:p>
          <w:p w14:paraId="301E637F" w14:textId="77777777" w:rsidR="00FE3100" w:rsidRPr="008D4F63" w:rsidRDefault="00FE3100" w:rsidP="00FE3100">
            <w:pPr>
              <w:rPr>
                <w:rFonts w:ascii="Arial" w:hAnsi="Arial" w:cs="Arial"/>
                <w:i/>
                <w:sz w:val="16"/>
                <w:szCs w:val="16"/>
              </w:rPr>
            </w:pPr>
            <w:r w:rsidRPr="008D4F63">
              <w:rPr>
                <w:rFonts w:ascii="Arial" w:hAnsi="Arial" w:cs="Arial"/>
                <w:i/>
                <w:sz w:val="16"/>
                <w:szCs w:val="16"/>
              </w:rPr>
              <w:lastRenderedPageBreak/>
              <w:t>Indicate amount as a decimal value (in Ghana cedis and pesewas)</w:t>
            </w:r>
          </w:p>
          <w:p w14:paraId="12F90502" w14:textId="0B94DB50" w:rsidR="00FC0161" w:rsidRPr="008D4F63" w:rsidRDefault="00FE3100">
            <w:pPr>
              <w:rPr>
                <w:rFonts w:ascii="Arial" w:hAnsi="Arial" w:cs="Arial"/>
              </w:rPr>
            </w:pPr>
            <w:r w:rsidRPr="008D4F63">
              <w:rPr>
                <w:rFonts w:ascii="Arial" w:hAnsi="Arial" w:cs="Arial"/>
                <w:i/>
                <w:sz w:val="16"/>
                <w:szCs w:val="16"/>
              </w:rPr>
              <w:t>For example, enter 2.50 for 2 Ghana cedis and 50 pesewas.</w:t>
            </w:r>
          </w:p>
        </w:tc>
        <w:tc>
          <w:tcPr>
            <w:tcW w:w="817" w:type="pct"/>
            <w:vAlign w:val="center"/>
          </w:tcPr>
          <w:p w14:paraId="7641E342" w14:textId="77777777" w:rsidR="00FC0161" w:rsidRPr="005A7BEF" w:rsidRDefault="00FC0161" w:rsidP="005A7BEF">
            <w:pPr>
              <w:jc w:val="right"/>
              <w:rPr>
                <w:rFonts w:ascii="Arial" w:hAnsi="Arial" w:cs="Arial"/>
                <w:b/>
                <w:sz w:val="16"/>
                <w:szCs w:val="16"/>
              </w:rPr>
            </w:pPr>
          </w:p>
        </w:tc>
        <w:tc>
          <w:tcPr>
            <w:tcW w:w="816" w:type="pct"/>
            <w:vAlign w:val="center"/>
          </w:tcPr>
          <w:p w14:paraId="58B84A65" w14:textId="77777777" w:rsidR="00FC0161" w:rsidRPr="005A7BEF" w:rsidRDefault="00FC0161" w:rsidP="005A7BEF">
            <w:pPr>
              <w:jc w:val="right"/>
              <w:rPr>
                <w:rFonts w:ascii="Arial" w:hAnsi="Arial" w:cs="Arial"/>
                <w:b/>
                <w:sz w:val="16"/>
                <w:szCs w:val="16"/>
              </w:rPr>
            </w:pPr>
          </w:p>
        </w:tc>
      </w:tr>
      <w:tr w:rsidR="00FC0161" w:rsidRPr="005A7BEF" w14:paraId="39CA2571" w14:textId="77777777" w:rsidTr="00842F8E">
        <w:tblPrEx>
          <w:tblLook w:val="01E0" w:firstRow="1" w:lastRow="1" w:firstColumn="1" w:lastColumn="1" w:noHBand="0" w:noVBand="0"/>
        </w:tblPrEx>
        <w:trPr>
          <w:trHeight w:val="323"/>
        </w:trPr>
        <w:tc>
          <w:tcPr>
            <w:tcW w:w="3367" w:type="pct"/>
          </w:tcPr>
          <w:p w14:paraId="3D0D700C" w14:textId="3945F105" w:rsidR="00FC0161" w:rsidRPr="008D4F63" w:rsidRDefault="00FC0161">
            <w:pPr>
              <w:rPr>
                <w:rFonts w:ascii="Arial" w:hAnsi="Arial" w:cs="Arial"/>
                <w:bCs/>
                <w:sz w:val="16"/>
                <w:szCs w:val="16"/>
              </w:rPr>
            </w:pPr>
            <w:r w:rsidRPr="008D4F63">
              <w:rPr>
                <w:rFonts w:ascii="Arial" w:hAnsi="Arial" w:cs="Arial"/>
                <w:bCs/>
                <w:sz w:val="16"/>
                <w:szCs w:val="16"/>
              </w:rPr>
              <w:t>Are there any other loans that were attempted but denied or that were contracted but been fully repaid?    1. Yes</w:t>
            </w:r>
            <w:r w:rsidR="00CD55A0">
              <w:rPr>
                <w:rFonts w:ascii="Arial" w:hAnsi="Arial" w:cs="Arial"/>
                <w:bCs/>
                <w:sz w:val="16"/>
                <w:szCs w:val="16"/>
              </w:rPr>
              <w:t xml:space="preserve"> &gt;&gt; repeat for additional loan(s)</w:t>
            </w:r>
            <w:r w:rsidRPr="008D4F63">
              <w:rPr>
                <w:rFonts w:ascii="Arial" w:hAnsi="Arial" w:cs="Arial"/>
                <w:bCs/>
                <w:sz w:val="16"/>
                <w:szCs w:val="16"/>
              </w:rPr>
              <w:t>.      5. No</w:t>
            </w:r>
            <w:r w:rsidR="00CD55A0">
              <w:rPr>
                <w:rFonts w:ascii="Arial" w:hAnsi="Arial" w:cs="Arial"/>
                <w:bCs/>
                <w:sz w:val="16"/>
                <w:szCs w:val="16"/>
              </w:rPr>
              <w:t xml:space="preserve"> &gt;&gt; next section</w:t>
            </w:r>
          </w:p>
        </w:tc>
        <w:tc>
          <w:tcPr>
            <w:tcW w:w="817" w:type="pct"/>
            <w:vAlign w:val="center"/>
          </w:tcPr>
          <w:p w14:paraId="47904B8F" w14:textId="77777777" w:rsidR="00FC0161" w:rsidRPr="005A7BEF" w:rsidRDefault="00FC0161" w:rsidP="005A7BEF">
            <w:pPr>
              <w:jc w:val="right"/>
              <w:rPr>
                <w:rFonts w:ascii="Arial" w:hAnsi="Arial" w:cs="Arial"/>
                <w:b/>
                <w:sz w:val="16"/>
                <w:szCs w:val="16"/>
              </w:rPr>
            </w:pPr>
          </w:p>
        </w:tc>
        <w:tc>
          <w:tcPr>
            <w:tcW w:w="816" w:type="pct"/>
            <w:vAlign w:val="center"/>
          </w:tcPr>
          <w:p w14:paraId="05AF8691" w14:textId="77777777" w:rsidR="00FC0161" w:rsidRPr="005A7BEF" w:rsidRDefault="00FC0161" w:rsidP="005A7BEF">
            <w:pPr>
              <w:jc w:val="right"/>
              <w:rPr>
                <w:rFonts w:ascii="Arial" w:hAnsi="Arial" w:cs="Arial"/>
                <w:b/>
                <w:sz w:val="16"/>
                <w:szCs w:val="16"/>
              </w:rPr>
            </w:pPr>
          </w:p>
        </w:tc>
      </w:tr>
    </w:tbl>
    <w:p w14:paraId="70D38A90" w14:textId="77777777" w:rsidR="00657493" w:rsidRPr="005A7BEF" w:rsidRDefault="00657493" w:rsidP="005A7BEF">
      <w:pPr>
        <w:rPr>
          <w:rFonts w:ascii="Arial" w:hAnsi="Arial" w:cs="Arial"/>
          <w:b/>
        </w:rPr>
      </w:pPr>
    </w:p>
    <w:p w14:paraId="3FAA5C67" w14:textId="4CFC09A5" w:rsidR="00425F13" w:rsidRPr="005A7BEF" w:rsidRDefault="00657493" w:rsidP="005A7BEF">
      <w:pPr>
        <w:rPr>
          <w:rFonts w:ascii="Arial" w:hAnsi="Arial" w:cs="Arial"/>
          <w:b/>
        </w:rPr>
      </w:pPr>
      <w:r w:rsidRPr="005A7BEF">
        <w:rPr>
          <w:rFonts w:ascii="Arial" w:hAnsi="Arial" w:cs="Arial"/>
          <w:b/>
        </w:rPr>
        <w:t xml:space="preserve"> </w:t>
      </w:r>
    </w:p>
    <w:p w14:paraId="447AFCF9" w14:textId="67EA9697" w:rsidR="00425F13" w:rsidRPr="005A7BEF" w:rsidRDefault="00B62F44" w:rsidP="005A7BEF">
      <w:pPr>
        <w:pStyle w:val="Heading3"/>
        <w:ind w:left="720"/>
        <w:rPr>
          <w:rFonts w:ascii="Arial" w:hAnsi="Arial" w:cs="Arial"/>
          <w:color w:val="auto"/>
          <w:sz w:val="20"/>
          <w:szCs w:val="20"/>
        </w:rPr>
      </w:pPr>
      <w:bookmarkStart w:id="117" w:name="_Toc516617817"/>
      <w:r w:rsidRPr="005A7BEF">
        <w:rPr>
          <w:rFonts w:ascii="Arial" w:hAnsi="Arial" w:cs="Arial"/>
          <w:color w:val="auto"/>
          <w:sz w:val="20"/>
          <w:szCs w:val="20"/>
        </w:rPr>
        <w:t>II. LENDING</w:t>
      </w:r>
      <w:bookmarkEnd w:id="117"/>
    </w:p>
    <w:p w14:paraId="3D47A729" w14:textId="77777777" w:rsidR="00425F13" w:rsidRPr="008D4F63" w:rsidRDefault="00425F13" w:rsidP="005A7BEF">
      <w:pPr>
        <w:rPr>
          <w:rFonts w:ascii="Arial" w:hAnsi="Arial" w:cs="Arial"/>
          <w:bCs/>
          <w:sz w:val="16"/>
          <w:szCs w:val="16"/>
        </w:rPr>
      </w:pPr>
    </w:p>
    <w:tbl>
      <w:tblPr>
        <w:tblStyle w:val="TableGrid"/>
        <w:tblW w:w="0" w:type="auto"/>
        <w:tblInd w:w="704" w:type="dxa"/>
        <w:tblLook w:val="04A0" w:firstRow="1" w:lastRow="0" w:firstColumn="1" w:lastColumn="0" w:noHBand="0" w:noVBand="1"/>
      </w:tblPr>
      <w:tblGrid>
        <w:gridCol w:w="13892"/>
      </w:tblGrid>
      <w:tr w:rsidR="00425F13" w:rsidRPr="00854B1C" w14:paraId="456BE220" w14:textId="77777777" w:rsidTr="00397E7B">
        <w:trPr>
          <w:trHeight w:val="323"/>
        </w:trPr>
        <w:tc>
          <w:tcPr>
            <w:tcW w:w="13892" w:type="dxa"/>
          </w:tcPr>
          <w:p w14:paraId="00E4AD69" w14:textId="5EDFFE7A" w:rsidR="00425F13" w:rsidRPr="008D4F63" w:rsidRDefault="00440875" w:rsidP="005A7BEF">
            <w:pPr>
              <w:rPr>
                <w:rFonts w:ascii="Arial" w:hAnsi="Arial" w:cs="Arial"/>
                <w:sz w:val="16"/>
                <w:szCs w:val="16"/>
              </w:rPr>
            </w:pPr>
            <w:r>
              <w:rPr>
                <w:rFonts w:ascii="Arial" w:hAnsi="Arial" w:cs="Arial"/>
                <w:bCs/>
                <w:sz w:val="16"/>
                <w:szCs w:val="16"/>
              </w:rPr>
              <w:t xml:space="preserve">15. </w:t>
            </w:r>
            <w:r w:rsidR="00357403" w:rsidRPr="008D4F63">
              <w:rPr>
                <w:rFonts w:ascii="Arial" w:hAnsi="Arial" w:cs="Arial"/>
                <w:bCs/>
                <w:sz w:val="16"/>
                <w:szCs w:val="16"/>
              </w:rPr>
              <w:t>Is anyone in this household currently owed money or goods?</w:t>
            </w:r>
            <w:r w:rsidR="00B12CC4" w:rsidRPr="008D4F63">
              <w:rPr>
                <w:rFonts w:ascii="Arial" w:hAnsi="Arial" w:cs="Arial"/>
                <w:bCs/>
                <w:sz w:val="16"/>
                <w:szCs w:val="16"/>
              </w:rPr>
              <w:t xml:space="preserve">  </w:t>
            </w:r>
            <w:r w:rsidR="00425F13" w:rsidRPr="008D4F63">
              <w:rPr>
                <w:rFonts w:ascii="Arial" w:hAnsi="Arial" w:cs="Arial"/>
                <w:sz w:val="16"/>
                <w:szCs w:val="16"/>
              </w:rPr>
              <w:t xml:space="preserve">1. Yes    5. No &gt;&gt; </w:t>
            </w:r>
            <w:r w:rsidR="007E0856">
              <w:rPr>
                <w:rFonts w:ascii="Arial" w:hAnsi="Arial" w:cs="Arial"/>
                <w:sz w:val="16"/>
                <w:szCs w:val="16"/>
              </w:rPr>
              <w:t>next section</w:t>
            </w:r>
          </w:p>
          <w:p w14:paraId="509AF101" w14:textId="77777777" w:rsidR="00425F13" w:rsidRPr="008D4F63" w:rsidRDefault="00425F13" w:rsidP="005A7BEF">
            <w:pPr>
              <w:rPr>
                <w:rFonts w:ascii="Arial" w:hAnsi="Arial" w:cs="Arial"/>
                <w:bCs/>
                <w:sz w:val="16"/>
                <w:szCs w:val="16"/>
              </w:rPr>
            </w:pPr>
          </w:p>
          <w:p w14:paraId="20157FC2" w14:textId="77777777" w:rsidR="00663061" w:rsidRPr="008D4F63" w:rsidRDefault="00663061" w:rsidP="005A7BEF">
            <w:pPr>
              <w:rPr>
                <w:rFonts w:ascii="Arial" w:hAnsi="Arial" w:cs="Arial"/>
                <w:bCs/>
                <w:sz w:val="16"/>
                <w:szCs w:val="16"/>
              </w:rPr>
            </w:pPr>
          </w:p>
          <w:p w14:paraId="38369A12" w14:textId="02F5EF10" w:rsidR="00663061" w:rsidRPr="008D4F63" w:rsidRDefault="00663061" w:rsidP="005A7BEF">
            <w:pPr>
              <w:rPr>
                <w:rFonts w:ascii="Arial" w:hAnsi="Arial" w:cs="Arial"/>
                <w:bCs/>
                <w:sz w:val="16"/>
                <w:szCs w:val="16"/>
              </w:rPr>
            </w:pPr>
            <w:r w:rsidRPr="008D4F63">
              <w:rPr>
                <w:rFonts w:ascii="Arial" w:hAnsi="Arial" w:cs="Arial"/>
                <w:bCs/>
                <w:sz w:val="16"/>
                <w:szCs w:val="16"/>
              </w:rPr>
              <w:t>How many people in this household are currently owed money or goods?  _______</w:t>
            </w:r>
          </w:p>
          <w:p w14:paraId="5FDD3CA1" w14:textId="6B4B061E" w:rsidR="00663061" w:rsidRPr="008D4F63" w:rsidRDefault="00663061" w:rsidP="005A7BEF">
            <w:pPr>
              <w:rPr>
                <w:rFonts w:ascii="Arial" w:hAnsi="Arial" w:cs="Arial"/>
                <w:bCs/>
                <w:sz w:val="16"/>
                <w:szCs w:val="16"/>
              </w:rPr>
            </w:pPr>
          </w:p>
        </w:tc>
      </w:tr>
    </w:tbl>
    <w:p w14:paraId="56CED1AC" w14:textId="77777777" w:rsidR="00425F13" w:rsidRPr="005A7BEF" w:rsidRDefault="00425F13" w:rsidP="005A7BEF">
      <w:pPr>
        <w:rPr>
          <w:rFonts w:ascii="Arial" w:hAnsi="Arial" w:cs="Arial"/>
          <w:sz w:val="16"/>
          <w:szCs w:val="16"/>
        </w:rPr>
      </w:pPr>
    </w:p>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8"/>
        <w:gridCol w:w="2267"/>
        <w:gridCol w:w="2267"/>
      </w:tblGrid>
      <w:tr w:rsidR="00425F13" w:rsidRPr="005A7BEF" w14:paraId="4B33EE97" w14:textId="77777777" w:rsidTr="00397E7B">
        <w:trPr>
          <w:trHeight w:val="283"/>
          <w:tblHeader/>
        </w:trPr>
        <w:tc>
          <w:tcPr>
            <w:tcW w:w="3368" w:type="pct"/>
            <w:shd w:val="clear" w:color="auto" w:fill="A6A6A6" w:themeFill="background1" w:themeFillShade="A6"/>
          </w:tcPr>
          <w:p w14:paraId="574E8A7A" w14:textId="77777777" w:rsidR="00425F13" w:rsidRPr="005A7BEF" w:rsidRDefault="00425F13" w:rsidP="005A7BEF">
            <w:pPr>
              <w:rPr>
                <w:rFonts w:ascii="Arial" w:hAnsi="Arial" w:cs="Arial"/>
                <w:b/>
                <w:sz w:val="16"/>
                <w:szCs w:val="16"/>
              </w:rPr>
            </w:pPr>
          </w:p>
        </w:tc>
        <w:tc>
          <w:tcPr>
            <w:tcW w:w="816" w:type="pct"/>
            <w:shd w:val="clear" w:color="auto" w:fill="A6A6A6" w:themeFill="background1" w:themeFillShade="A6"/>
            <w:vAlign w:val="bottom"/>
          </w:tcPr>
          <w:p w14:paraId="7B233FBC" w14:textId="77777777" w:rsidR="00425F13" w:rsidRPr="005A7BEF" w:rsidRDefault="00425F13" w:rsidP="005A7BEF">
            <w:pPr>
              <w:jc w:val="center"/>
              <w:rPr>
                <w:rFonts w:ascii="Arial" w:hAnsi="Arial" w:cs="Arial"/>
                <w:b/>
                <w:sz w:val="16"/>
                <w:szCs w:val="16"/>
              </w:rPr>
            </w:pPr>
            <w:r w:rsidRPr="005A7BEF">
              <w:rPr>
                <w:rFonts w:ascii="Arial" w:hAnsi="Arial" w:cs="Arial"/>
                <w:b/>
                <w:sz w:val="16"/>
                <w:szCs w:val="16"/>
              </w:rPr>
              <w:t>Credit 1</w:t>
            </w:r>
          </w:p>
        </w:tc>
        <w:tc>
          <w:tcPr>
            <w:tcW w:w="816" w:type="pct"/>
            <w:shd w:val="clear" w:color="auto" w:fill="A6A6A6" w:themeFill="background1" w:themeFillShade="A6"/>
            <w:vAlign w:val="bottom"/>
          </w:tcPr>
          <w:p w14:paraId="12511233" w14:textId="77777777" w:rsidR="00425F13" w:rsidRPr="005A7BEF" w:rsidRDefault="00425F13" w:rsidP="005A7BEF">
            <w:pPr>
              <w:jc w:val="center"/>
              <w:rPr>
                <w:rFonts w:ascii="Arial" w:hAnsi="Arial" w:cs="Arial"/>
                <w:b/>
                <w:sz w:val="16"/>
                <w:szCs w:val="16"/>
              </w:rPr>
            </w:pPr>
            <w:r w:rsidRPr="005A7BEF">
              <w:rPr>
                <w:rFonts w:ascii="Arial" w:hAnsi="Arial" w:cs="Arial"/>
                <w:b/>
                <w:sz w:val="16"/>
                <w:szCs w:val="16"/>
              </w:rPr>
              <w:t>Credit 2</w:t>
            </w:r>
          </w:p>
        </w:tc>
      </w:tr>
      <w:tr w:rsidR="00425F13" w:rsidRPr="005A7BEF" w14:paraId="17CB8E82" w14:textId="77777777" w:rsidTr="00397E7B">
        <w:tc>
          <w:tcPr>
            <w:tcW w:w="3368" w:type="pct"/>
          </w:tcPr>
          <w:p w14:paraId="2254FC4F" w14:textId="52326EC1" w:rsidR="00425F13" w:rsidRPr="008D4F63" w:rsidRDefault="00FE3100" w:rsidP="005A7BEF">
            <w:pPr>
              <w:rPr>
                <w:rFonts w:ascii="Arial" w:hAnsi="Arial" w:cs="Arial"/>
                <w:sz w:val="16"/>
                <w:szCs w:val="16"/>
              </w:rPr>
            </w:pPr>
            <w:r>
              <w:rPr>
                <w:rFonts w:ascii="Arial" w:hAnsi="Arial" w:cs="Arial"/>
                <w:bCs/>
                <w:sz w:val="16"/>
                <w:szCs w:val="16"/>
              </w:rPr>
              <w:t>16</w:t>
            </w:r>
            <w:r w:rsidR="00425F13" w:rsidRPr="008D4F63">
              <w:rPr>
                <w:rFonts w:ascii="Arial" w:hAnsi="Arial" w:cs="Arial"/>
                <w:sz w:val="16"/>
                <w:szCs w:val="16"/>
              </w:rPr>
              <w:t xml:space="preserve">. </w:t>
            </w:r>
            <w:r>
              <w:rPr>
                <w:rFonts w:ascii="Arial" w:hAnsi="Arial" w:cs="Arial"/>
                <w:sz w:val="16"/>
                <w:szCs w:val="16"/>
              </w:rPr>
              <w:t xml:space="preserve">For credit [#]: </w:t>
            </w:r>
            <w:r w:rsidR="00425F13" w:rsidRPr="008D4F63">
              <w:rPr>
                <w:rFonts w:ascii="Arial" w:hAnsi="Arial" w:cs="Arial"/>
                <w:sz w:val="16"/>
                <w:szCs w:val="16"/>
              </w:rPr>
              <w:t xml:space="preserve">Who is the household member to whom this debt is owed?                 </w:t>
            </w:r>
            <w:r w:rsidR="00440875">
              <w:rPr>
                <w:rFonts w:ascii="Arial" w:hAnsi="Arial" w:cs="Arial"/>
                <w:sz w:val="16"/>
                <w:szCs w:val="16"/>
              </w:rPr>
              <w:t>[</w:t>
            </w:r>
            <w:r w:rsidR="00425F13" w:rsidRPr="008D4F63">
              <w:rPr>
                <w:rFonts w:ascii="Arial" w:hAnsi="Arial" w:cs="Arial"/>
                <w:sz w:val="16"/>
                <w:szCs w:val="16"/>
              </w:rPr>
              <w:t>Names appear for selection</w:t>
            </w:r>
            <w:r w:rsidR="00440875">
              <w:rPr>
                <w:rFonts w:ascii="Arial" w:hAnsi="Arial" w:cs="Arial"/>
                <w:sz w:val="16"/>
                <w:szCs w:val="16"/>
              </w:rPr>
              <w:t>]</w:t>
            </w:r>
          </w:p>
        </w:tc>
        <w:tc>
          <w:tcPr>
            <w:tcW w:w="816" w:type="pct"/>
            <w:vAlign w:val="center"/>
          </w:tcPr>
          <w:p w14:paraId="31603A4B" w14:textId="77777777" w:rsidR="00425F13" w:rsidRPr="005A7BEF" w:rsidRDefault="00425F13" w:rsidP="005A7BEF">
            <w:pPr>
              <w:jc w:val="center"/>
              <w:rPr>
                <w:rFonts w:ascii="Arial" w:hAnsi="Arial" w:cs="Arial"/>
                <w:b/>
                <w:sz w:val="16"/>
                <w:szCs w:val="16"/>
              </w:rPr>
            </w:pPr>
          </w:p>
        </w:tc>
        <w:tc>
          <w:tcPr>
            <w:tcW w:w="816" w:type="pct"/>
            <w:vAlign w:val="center"/>
          </w:tcPr>
          <w:p w14:paraId="53A90FAF" w14:textId="77777777" w:rsidR="00425F13" w:rsidRPr="005A7BEF" w:rsidRDefault="00425F13" w:rsidP="005A7BEF">
            <w:pPr>
              <w:jc w:val="center"/>
              <w:rPr>
                <w:rFonts w:ascii="Arial" w:hAnsi="Arial" w:cs="Arial"/>
                <w:b/>
                <w:sz w:val="16"/>
                <w:szCs w:val="16"/>
              </w:rPr>
            </w:pPr>
          </w:p>
        </w:tc>
      </w:tr>
      <w:tr w:rsidR="00425F13" w:rsidRPr="005A7BEF" w14:paraId="2EAF6CF6" w14:textId="77777777" w:rsidTr="00397E7B">
        <w:tc>
          <w:tcPr>
            <w:tcW w:w="3368" w:type="pct"/>
          </w:tcPr>
          <w:p w14:paraId="7BE5D7F4" w14:textId="77777777" w:rsidR="00663061" w:rsidRDefault="00B12CC4" w:rsidP="005A7BEF">
            <w:pPr>
              <w:rPr>
                <w:rFonts w:ascii="Arial" w:hAnsi="Arial" w:cs="Arial"/>
                <w:sz w:val="16"/>
                <w:szCs w:val="16"/>
              </w:rPr>
            </w:pPr>
            <w:r w:rsidRPr="008D4F63">
              <w:rPr>
                <w:rFonts w:ascii="Arial" w:hAnsi="Arial" w:cs="Arial"/>
                <w:bCs/>
                <w:sz w:val="16"/>
                <w:szCs w:val="16"/>
              </w:rPr>
              <w:t>17</w:t>
            </w:r>
            <w:r w:rsidR="00425F13" w:rsidRPr="008D4F63">
              <w:rPr>
                <w:rFonts w:ascii="Arial" w:hAnsi="Arial" w:cs="Arial"/>
                <w:sz w:val="16"/>
                <w:szCs w:val="16"/>
              </w:rPr>
              <w:t xml:space="preserve">. Who is the person who actually answered these questions?                 </w:t>
            </w:r>
          </w:p>
          <w:p w14:paraId="7726D436" w14:textId="33E340F4" w:rsidR="00425F13" w:rsidRPr="00842F8E" w:rsidRDefault="00425F13" w:rsidP="005A7BEF">
            <w:pPr>
              <w:rPr>
                <w:rFonts w:ascii="Arial" w:hAnsi="Arial" w:cs="Arial"/>
                <w:sz w:val="16"/>
                <w:szCs w:val="16"/>
              </w:rPr>
            </w:pPr>
            <w:r w:rsidRPr="00842F8E">
              <w:rPr>
                <w:rFonts w:ascii="Arial" w:hAnsi="Arial" w:cs="Arial"/>
                <w:sz w:val="16"/>
                <w:szCs w:val="16"/>
              </w:rPr>
              <w:t xml:space="preserve"> </w:t>
            </w:r>
            <w:r w:rsidR="00440875" w:rsidRPr="00842F8E">
              <w:rPr>
                <w:rFonts w:ascii="Arial" w:hAnsi="Arial" w:cs="Arial"/>
                <w:sz w:val="16"/>
                <w:szCs w:val="16"/>
              </w:rPr>
              <w:t>[</w:t>
            </w:r>
            <w:r w:rsidRPr="00842F8E">
              <w:rPr>
                <w:rFonts w:ascii="Arial" w:hAnsi="Arial" w:cs="Arial"/>
                <w:sz w:val="16"/>
                <w:szCs w:val="16"/>
              </w:rPr>
              <w:t>Names appear for selection</w:t>
            </w:r>
            <w:r w:rsidR="00440875" w:rsidRPr="00842F8E">
              <w:rPr>
                <w:rFonts w:ascii="Arial" w:hAnsi="Arial" w:cs="Arial"/>
                <w:sz w:val="16"/>
                <w:szCs w:val="16"/>
              </w:rPr>
              <w:t>]</w:t>
            </w:r>
          </w:p>
        </w:tc>
        <w:tc>
          <w:tcPr>
            <w:tcW w:w="816" w:type="pct"/>
            <w:vAlign w:val="center"/>
          </w:tcPr>
          <w:p w14:paraId="27A8044B" w14:textId="77777777" w:rsidR="00425F13" w:rsidRPr="005A7BEF" w:rsidRDefault="00425F13" w:rsidP="005A7BEF">
            <w:pPr>
              <w:rPr>
                <w:rFonts w:ascii="Arial" w:hAnsi="Arial" w:cs="Arial"/>
                <w:b/>
                <w:sz w:val="16"/>
                <w:szCs w:val="16"/>
              </w:rPr>
            </w:pPr>
          </w:p>
        </w:tc>
        <w:tc>
          <w:tcPr>
            <w:tcW w:w="816" w:type="pct"/>
            <w:vAlign w:val="center"/>
          </w:tcPr>
          <w:p w14:paraId="73B981A4" w14:textId="77777777" w:rsidR="00425F13" w:rsidRPr="005A7BEF" w:rsidRDefault="00425F13" w:rsidP="005A7BEF">
            <w:pPr>
              <w:rPr>
                <w:rFonts w:ascii="Arial" w:hAnsi="Arial" w:cs="Arial"/>
                <w:b/>
                <w:sz w:val="16"/>
                <w:szCs w:val="16"/>
              </w:rPr>
            </w:pPr>
          </w:p>
        </w:tc>
      </w:tr>
      <w:tr w:rsidR="00425F13" w:rsidRPr="005A7BEF" w14:paraId="531A3DDE" w14:textId="77777777" w:rsidTr="00397E7B">
        <w:tc>
          <w:tcPr>
            <w:tcW w:w="3368" w:type="pct"/>
          </w:tcPr>
          <w:p w14:paraId="1AF3E0ED" w14:textId="1768676E" w:rsidR="00425F13" w:rsidRPr="008D4F63" w:rsidRDefault="00B12CC4" w:rsidP="005A7BEF">
            <w:pPr>
              <w:rPr>
                <w:rFonts w:ascii="Arial" w:hAnsi="Arial" w:cs="Arial"/>
                <w:sz w:val="16"/>
                <w:szCs w:val="16"/>
              </w:rPr>
            </w:pPr>
            <w:r w:rsidRPr="008D4F63">
              <w:rPr>
                <w:rFonts w:ascii="Arial" w:hAnsi="Arial" w:cs="Arial"/>
                <w:bCs/>
                <w:sz w:val="16"/>
                <w:szCs w:val="16"/>
              </w:rPr>
              <w:t>18</w:t>
            </w:r>
            <w:r w:rsidR="00425F13" w:rsidRPr="008D4F63">
              <w:rPr>
                <w:rFonts w:ascii="Arial" w:hAnsi="Arial" w:cs="Arial"/>
                <w:sz w:val="16"/>
                <w:szCs w:val="16"/>
              </w:rPr>
              <w:t>. To whom was this loan given?</w:t>
            </w:r>
          </w:p>
          <w:p w14:paraId="1908A97C" w14:textId="77777777" w:rsidR="00425F13" w:rsidRPr="008D4F63" w:rsidRDefault="00425F13" w:rsidP="005A7BEF">
            <w:pPr>
              <w:rPr>
                <w:rFonts w:ascii="Arial" w:hAnsi="Arial" w:cs="Arial"/>
                <w:sz w:val="16"/>
                <w:szCs w:val="16"/>
              </w:rPr>
            </w:pPr>
            <w:r w:rsidRPr="008D4F63">
              <w:rPr>
                <w:rFonts w:ascii="Arial" w:hAnsi="Arial" w:cs="Arial"/>
                <w:sz w:val="16"/>
                <w:szCs w:val="16"/>
              </w:rPr>
              <w:t>1. Employee - EM</w:t>
            </w:r>
          </w:p>
          <w:p w14:paraId="7C5AB529" w14:textId="77777777" w:rsidR="00425F13" w:rsidRPr="008D4F63" w:rsidRDefault="00425F13" w:rsidP="005A7BEF">
            <w:pPr>
              <w:rPr>
                <w:rFonts w:ascii="Arial" w:hAnsi="Arial" w:cs="Arial"/>
                <w:sz w:val="16"/>
                <w:szCs w:val="16"/>
              </w:rPr>
            </w:pPr>
            <w:r w:rsidRPr="008D4F63">
              <w:rPr>
                <w:rFonts w:ascii="Arial" w:hAnsi="Arial" w:cs="Arial"/>
                <w:sz w:val="16"/>
                <w:szCs w:val="16"/>
              </w:rPr>
              <w:t>2. Tenant - TE</w:t>
            </w:r>
          </w:p>
          <w:p w14:paraId="3EE4F229" w14:textId="77777777" w:rsidR="00425F13" w:rsidRPr="008D4F63" w:rsidRDefault="00425F13" w:rsidP="005A7BEF">
            <w:pPr>
              <w:rPr>
                <w:rFonts w:ascii="Arial" w:hAnsi="Arial" w:cs="Arial"/>
                <w:sz w:val="16"/>
                <w:szCs w:val="16"/>
              </w:rPr>
            </w:pPr>
            <w:r w:rsidRPr="008D4F63">
              <w:rPr>
                <w:rFonts w:ascii="Arial" w:hAnsi="Arial" w:cs="Arial"/>
                <w:sz w:val="16"/>
                <w:szCs w:val="16"/>
              </w:rPr>
              <w:t>3. Relative - RE</w:t>
            </w:r>
          </w:p>
          <w:p w14:paraId="702AE9EE" w14:textId="77777777" w:rsidR="00425F13" w:rsidRPr="008D4F63" w:rsidRDefault="00425F13" w:rsidP="005A7BEF">
            <w:pPr>
              <w:rPr>
                <w:rFonts w:ascii="Arial" w:hAnsi="Arial" w:cs="Arial"/>
                <w:sz w:val="16"/>
                <w:szCs w:val="16"/>
              </w:rPr>
            </w:pPr>
            <w:r w:rsidRPr="008D4F63">
              <w:rPr>
                <w:rFonts w:ascii="Arial" w:hAnsi="Arial" w:cs="Arial"/>
                <w:sz w:val="16"/>
                <w:szCs w:val="16"/>
              </w:rPr>
              <w:t>4. Neighbor / friend - NF</w:t>
            </w:r>
          </w:p>
          <w:p w14:paraId="43E44092" w14:textId="4DECEF6B" w:rsidR="00A80C32" w:rsidRPr="008D4F63" w:rsidRDefault="009D5010" w:rsidP="005A7BEF">
            <w:pPr>
              <w:spacing w:line="276" w:lineRule="auto"/>
              <w:rPr>
                <w:rFonts w:ascii="Arial" w:hAnsi="Arial" w:cs="Arial"/>
                <w:sz w:val="16"/>
                <w:szCs w:val="16"/>
              </w:rPr>
            </w:pPr>
            <w:r w:rsidRPr="008D4F63">
              <w:rPr>
                <w:rFonts w:ascii="Arial" w:hAnsi="Arial" w:cs="Arial"/>
                <w:sz w:val="16"/>
                <w:szCs w:val="16"/>
              </w:rPr>
              <w:t>-</w:t>
            </w:r>
            <w:r w:rsidR="00A80C32" w:rsidRPr="008D4F63">
              <w:rPr>
                <w:rFonts w:ascii="Arial" w:hAnsi="Arial" w:cs="Arial"/>
                <w:sz w:val="16"/>
                <w:szCs w:val="16"/>
              </w:rPr>
              <w:t>666. Other (Specify) - OT</w:t>
            </w:r>
          </w:p>
          <w:p w14:paraId="268DFD34" w14:textId="77777777" w:rsidR="00A80C32" w:rsidRPr="008D4F63" w:rsidRDefault="00A80C32" w:rsidP="005A7BEF">
            <w:pPr>
              <w:spacing w:line="276" w:lineRule="auto"/>
              <w:rPr>
                <w:rFonts w:ascii="Arial" w:hAnsi="Arial" w:cs="Arial"/>
                <w:sz w:val="16"/>
                <w:szCs w:val="16"/>
              </w:rPr>
            </w:pPr>
            <w:r w:rsidRPr="008D4F63">
              <w:rPr>
                <w:rFonts w:ascii="Arial" w:hAnsi="Arial" w:cs="Arial"/>
                <w:sz w:val="16"/>
                <w:szCs w:val="16"/>
              </w:rPr>
              <w:t>-888. Refuse to Answer - RA</w:t>
            </w:r>
          </w:p>
          <w:p w14:paraId="395D43E6" w14:textId="30377767" w:rsidR="00425F13" w:rsidRPr="008D4F63" w:rsidRDefault="00A80C32" w:rsidP="005A7BEF">
            <w:pPr>
              <w:rPr>
                <w:rFonts w:ascii="Arial" w:hAnsi="Arial" w:cs="Arial"/>
                <w:sz w:val="16"/>
                <w:szCs w:val="16"/>
              </w:rPr>
            </w:pPr>
            <w:r w:rsidRPr="008D4F63">
              <w:rPr>
                <w:rFonts w:ascii="Arial" w:hAnsi="Arial" w:cs="Arial"/>
                <w:sz w:val="16"/>
                <w:szCs w:val="16"/>
              </w:rPr>
              <w:t>-999. Don’t know - DK</w:t>
            </w:r>
          </w:p>
        </w:tc>
        <w:tc>
          <w:tcPr>
            <w:tcW w:w="816" w:type="pct"/>
            <w:vAlign w:val="center"/>
          </w:tcPr>
          <w:p w14:paraId="4A02B2E2" w14:textId="77777777" w:rsidR="00425F13" w:rsidRPr="005A7BEF" w:rsidRDefault="00425F13" w:rsidP="005A7BEF">
            <w:pPr>
              <w:spacing w:before="60" w:after="40"/>
              <w:rPr>
                <w:rFonts w:ascii="Arial" w:hAnsi="Arial" w:cs="Arial"/>
                <w:b/>
                <w:sz w:val="16"/>
                <w:szCs w:val="16"/>
              </w:rPr>
            </w:pPr>
          </w:p>
        </w:tc>
        <w:tc>
          <w:tcPr>
            <w:tcW w:w="816" w:type="pct"/>
            <w:vAlign w:val="center"/>
          </w:tcPr>
          <w:p w14:paraId="64956A41" w14:textId="77777777" w:rsidR="00425F13" w:rsidRPr="005A7BEF" w:rsidRDefault="00425F13" w:rsidP="005A7BEF">
            <w:pPr>
              <w:spacing w:before="60" w:after="40"/>
              <w:rPr>
                <w:rFonts w:ascii="Arial" w:hAnsi="Arial" w:cs="Arial"/>
                <w:b/>
                <w:sz w:val="16"/>
                <w:szCs w:val="16"/>
              </w:rPr>
            </w:pPr>
          </w:p>
        </w:tc>
      </w:tr>
      <w:tr w:rsidR="00425F13" w:rsidRPr="005A7BEF" w14:paraId="0D49F8F5" w14:textId="77777777" w:rsidTr="00397E7B">
        <w:trPr>
          <w:trHeight w:val="1020"/>
        </w:trPr>
        <w:tc>
          <w:tcPr>
            <w:tcW w:w="3368" w:type="pct"/>
            <w:vAlign w:val="bottom"/>
          </w:tcPr>
          <w:p w14:paraId="30C449F6" w14:textId="1B54ABAC" w:rsidR="00425F13" w:rsidRPr="008D4F63" w:rsidRDefault="00425F13" w:rsidP="005A7BEF">
            <w:pPr>
              <w:rPr>
                <w:rFonts w:ascii="Arial" w:hAnsi="Arial" w:cs="Arial"/>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19</w:t>
            </w:r>
            <w:r w:rsidRPr="008D4F63">
              <w:rPr>
                <w:rFonts w:ascii="Arial" w:hAnsi="Arial" w:cs="Arial"/>
                <w:bCs/>
                <w:sz w:val="16"/>
                <w:szCs w:val="16"/>
              </w:rPr>
              <w:fldChar w:fldCharType="end"/>
            </w:r>
            <w:r w:rsidRPr="008D4F63">
              <w:rPr>
                <w:rFonts w:ascii="Arial" w:hAnsi="Arial" w:cs="Arial"/>
                <w:sz w:val="16"/>
                <w:szCs w:val="16"/>
              </w:rPr>
              <w:t xml:space="preserve">. When was this loan made? </w:t>
            </w:r>
          </w:p>
          <w:p w14:paraId="755633D0" w14:textId="77777777" w:rsidR="00425F13" w:rsidRPr="008D4F63" w:rsidRDefault="00425F13" w:rsidP="005A7BEF">
            <w:pPr>
              <w:rPr>
                <w:rFonts w:ascii="Arial" w:hAnsi="Arial" w:cs="Arial"/>
                <w:sz w:val="16"/>
                <w:szCs w:val="16"/>
              </w:rPr>
            </w:pPr>
            <w:r w:rsidRPr="008D4F63">
              <w:rPr>
                <w:rFonts w:ascii="Arial" w:hAnsi="Arial" w:cs="Arial"/>
                <w:sz w:val="16"/>
                <w:szCs w:val="16"/>
              </w:rPr>
              <w:t>1. Year</w:t>
            </w:r>
          </w:p>
          <w:p w14:paraId="070E9D6A" w14:textId="77777777" w:rsidR="00425F13" w:rsidRPr="008D4F63" w:rsidRDefault="00425F13" w:rsidP="005A7BEF">
            <w:pPr>
              <w:rPr>
                <w:rFonts w:ascii="Arial" w:hAnsi="Arial" w:cs="Arial"/>
                <w:sz w:val="16"/>
                <w:szCs w:val="16"/>
              </w:rPr>
            </w:pPr>
            <w:r w:rsidRPr="008D4F63">
              <w:rPr>
                <w:rFonts w:ascii="Arial" w:hAnsi="Arial" w:cs="Arial"/>
                <w:sz w:val="16"/>
                <w:szCs w:val="16"/>
              </w:rPr>
              <w:t>2. Month</w:t>
            </w:r>
          </w:p>
          <w:p w14:paraId="56B99FE2" w14:textId="162A5933" w:rsidR="00425F13" w:rsidRPr="008D4F63" w:rsidRDefault="00425F13" w:rsidP="005A7BEF">
            <w:pPr>
              <w:rPr>
                <w:rFonts w:ascii="Arial" w:hAnsi="Arial" w:cs="Arial"/>
                <w:sz w:val="16"/>
                <w:szCs w:val="16"/>
              </w:rPr>
            </w:pPr>
          </w:p>
        </w:tc>
        <w:tc>
          <w:tcPr>
            <w:tcW w:w="816" w:type="pct"/>
            <w:vAlign w:val="bottom"/>
          </w:tcPr>
          <w:p w14:paraId="2A3779AB" w14:textId="77777777" w:rsidR="00425F13" w:rsidRPr="005A7BEF" w:rsidRDefault="00425F13" w:rsidP="005A7BEF">
            <w:pPr>
              <w:rPr>
                <w:rFonts w:ascii="Arial" w:hAnsi="Arial" w:cs="Arial"/>
                <w:b/>
                <w:sz w:val="16"/>
                <w:szCs w:val="16"/>
              </w:rPr>
            </w:pPr>
          </w:p>
        </w:tc>
        <w:tc>
          <w:tcPr>
            <w:tcW w:w="816" w:type="pct"/>
            <w:vAlign w:val="bottom"/>
          </w:tcPr>
          <w:p w14:paraId="2D43636C" w14:textId="77777777" w:rsidR="00425F13" w:rsidRPr="005A7BEF" w:rsidRDefault="00425F13" w:rsidP="005A7BEF">
            <w:pPr>
              <w:rPr>
                <w:rFonts w:ascii="Arial" w:hAnsi="Arial" w:cs="Arial"/>
                <w:b/>
                <w:sz w:val="16"/>
                <w:szCs w:val="16"/>
              </w:rPr>
            </w:pPr>
          </w:p>
        </w:tc>
      </w:tr>
      <w:tr w:rsidR="00425F13" w:rsidRPr="005A7BEF" w14:paraId="712B8C58" w14:textId="77777777" w:rsidTr="00397E7B">
        <w:trPr>
          <w:trHeight w:val="926"/>
        </w:trPr>
        <w:tc>
          <w:tcPr>
            <w:tcW w:w="3368" w:type="pct"/>
          </w:tcPr>
          <w:p w14:paraId="69E096DC" w14:textId="1A4AAE9E" w:rsidR="00425F13" w:rsidRPr="008D4F63" w:rsidRDefault="00425F13" w:rsidP="005A7BEF">
            <w:pPr>
              <w:rPr>
                <w:rFonts w:ascii="Arial" w:hAnsi="Arial" w:cs="Arial"/>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20</w:t>
            </w:r>
            <w:r w:rsidRPr="008D4F63">
              <w:rPr>
                <w:rFonts w:ascii="Arial" w:hAnsi="Arial" w:cs="Arial"/>
                <w:bCs/>
                <w:sz w:val="16"/>
                <w:szCs w:val="16"/>
              </w:rPr>
              <w:fldChar w:fldCharType="end"/>
            </w:r>
            <w:r w:rsidRPr="008D4F63">
              <w:rPr>
                <w:rFonts w:ascii="Arial" w:hAnsi="Arial" w:cs="Arial"/>
                <w:sz w:val="16"/>
                <w:szCs w:val="16"/>
              </w:rPr>
              <w:t>. What kind of guarantee was required from the borrower?</w:t>
            </w:r>
          </w:p>
          <w:p w14:paraId="6808572D" w14:textId="77777777" w:rsidR="00425F13" w:rsidRPr="008D4F63" w:rsidRDefault="00425F13" w:rsidP="005A7BEF">
            <w:pPr>
              <w:rPr>
                <w:rFonts w:ascii="Arial" w:hAnsi="Arial" w:cs="Arial"/>
                <w:sz w:val="16"/>
                <w:szCs w:val="16"/>
              </w:rPr>
            </w:pPr>
            <w:r w:rsidRPr="008D4F63">
              <w:rPr>
                <w:rFonts w:ascii="Arial" w:hAnsi="Arial" w:cs="Arial"/>
                <w:sz w:val="16"/>
                <w:szCs w:val="16"/>
              </w:rPr>
              <w:t>1. None - NO</w:t>
            </w:r>
          </w:p>
          <w:p w14:paraId="230550B6" w14:textId="77777777" w:rsidR="00425F13" w:rsidRPr="008D4F63" w:rsidRDefault="00425F13" w:rsidP="005A7BEF">
            <w:pPr>
              <w:rPr>
                <w:rFonts w:ascii="Arial" w:hAnsi="Arial" w:cs="Arial"/>
                <w:sz w:val="16"/>
                <w:szCs w:val="16"/>
              </w:rPr>
            </w:pPr>
            <w:r w:rsidRPr="008D4F63">
              <w:rPr>
                <w:rFonts w:ascii="Arial" w:hAnsi="Arial" w:cs="Arial"/>
                <w:sz w:val="16"/>
                <w:szCs w:val="16"/>
              </w:rPr>
              <w:t>2. Land - LA</w:t>
            </w:r>
          </w:p>
          <w:p w14:paraId="1DF61728" w14:textId="77777777" w:rsidR="00425F13" w:rsidRPr="008D4F63" w:rsidRDefault="00425F13" w:rsidP="005A7BEF">
            <w:pPr>
              <w:rPr>
                <w:rFonts w:ascii="Arial" w:hAnsi="Arial" w:cs="Arial"/>
                <w:sz w:val="16"/>
                <w:szCs w:val="16"/>
              </w:rPr>
            </w:pPr>
            <w:r w:rsidRPr="008D4F63">
              <w:rPr>
                <w:rFonts w:ascii="Arial" w:hAnsi="Arial" w:cs="Arial"/>
                <w:sz w:val="16"/>
                <w:szCs w:val="16"/>
              </w:rPr>
              <w:t>3. Cattle - CA</w:t>
            </w:r>
          </w:p>
          <w:p w14:paraId="04E3267D" w14:textId="77777777" w:rsidR="00425F13" w:rsidRPr="008D4F63" w:rsidRDefault="00425F13" w:rsidP="005A7BEF">
            <w:pPr>
              <w:rPr>
                <w:rFonts w:ascii="Arial" w:hAnsi="Arial" w:cs="Arial"/>
                <w:sz w:val="16"/>
                <w:szCs w:val="16"/>
              </w:rPr>
            </w:pPr>
            <w:r w:rsidRPr="008D4F63">
              <w:rPr>
                <w:rFonts w:ascii="Arial" w:hAnsi="Arial" w:cs="Arial"/>
                <w:sz w:val="16"/>
                <w:szCs w:val="16"/>
              </w:rPr>
              <w:t>4. House / building - HO</w:t>
            </w:r>
          </w:p>
          <w:p w14:paraId="19482B6E" w14:textId="77777777" w:rsidR="00425F13" w:rsidRPr="008D4F63" w:rsidRDefault="00425F13" w:rsidP="005A7BEF">
            <w:pPr>
              <w:rPr>
                <w:rFonts w:ascii="Arial" w:hAnsi="Arial" w:cs="Arial"/>
                <w:sz w:val="16"/>
                <w:szCs w:val="16"/>
              </w:rPr>
            </w:pPr>
            <w:r w:rsidRPr="008D4F63">
              <w:rPr>
                <w:rFonts w:ascii="Arial" w:hAnsi="Arial" w:cs="Arial"/>
                <w:sz w:val="16"/>
                <w:szCs w:val="16"/>
              </w:rPr>
              <w:t>5. Employer - EM</w:t>
            </w:r>
          </w:p>
          <w:p w14:paraId="00B6E046" w14:textId="77777777" w:rsidR="00425F13" w:rsidRPr="008D4F63" w:rsidRDefault="00425F13" w:rsidP="005A7BEF">
            <w:pPr>
              <w:rPr>
                <w:rFonts w:ascii="Arial" w:hAnsi="Arial" w:cs="Arial"/>
                <w:sz w:val="16"/>
                <w:szCs w:val="16"/>
              </w:rPr>
            </w:pPr>
            <w:r w:rsidRPr="008D4F63">
              <w:rPr>
                <w:rFonts w:ascii="Arial" w:hAnsi="Arial" w:cs="Arial"/>
                <w:sz w:val="16"/>
                <w:szCs w:val="16"/>
              </w:rPr>
              <w:t>6. Relatives - RE</w:t>
            </w:r>
          </w:p>
          <w:p w14:paraId="02C69195" w14:textId="77777777" w:rsidR="00425F13" w:rsidRPr="008D4F63" w:rsidRDefault="00425F13" w:rsidP="005A7BEF">
            <w:pPr>
              <w:rPr>
                <w:rFonts w:ascii="Arial" w:hAnsi="Arial" w:cs="Arial"/>
                <w:sz w:val="16"/>
                <w:szCs w:val="16"/>
              </w:rPr>
            </w:pPr>
            <w:r w:rsidRPr="008D4F63">
              <w:rPr>
                <w:rFonts w:ascii="Arial" w:hAnsi="Arial" w:cs="Arial"/>
                <w:sz w:val="16"/>
                <w:szCs w:val="16"/>
              </w:rPr>
              <w:t>7. Non-relatives - NR</w:t>
            </w:r>
          </w:p>
          <w:p w14:paraId="2752CD67" w14:textId="2F596E38" w:rsidR="00A80C32" w:rsidRPr="008D4F63" w:rsidRDefault="00B12CC4" w:rsidP="005A7BEF">
            <w:pPr>
              <w:spacing w:line="276" w:lineRule="auto"/>
              <w:rPr>
                <w:rFonts w:ascii="Arial" w:hAnsi="Arial" w:cs="Arial"/>
                <w:sz w:val="16"/>
                <w:szCs w:val="16"/>
              </w:rPr>
            </w:pPr>
            <w:r w:rsidRPr="008D4F63">
              <w:rPr>
                <w:rFonts w:ascii="Arial" w:hAnsi="Arial" w:cs="Arial"/>
                <w:sz w:val="16"/>
                <w:szCs w:val="16"/>
              </w:rPr>
              <w:t>-</w:t>
            </w:r>
            <w:r w:rsidR="00A80C32" w:rsidRPr="008D4F63">
              <w:rPr>
                <w:rFonts w:ascii="Arial" w:hAnsi="Arial" w:cs="Arial"/>
                <w:sz w:val="16"/>
                <w:szCs w:val="16"/>
              </w:rPr>
              <w:t>666. Other (Specify) - OT</w:t>
            </w:r>
          </w:p>
          <w:p w14:paraId="2E9EACD4" w14:textId="77777777" w:rsidR="00A80C32" w:rsidRPr="008D4F63" w:rsidRDefault="00A80C32" w:rsidP="005A7BEF">
            <w:pPr>
              <w:spacing w:line="276" w:lineRule="auto"/>
              <w:rPr>
                <w:rFonts w:ascii="Arial" w:hAnsi="Arial" w:cs="Arial"/>
                <w:sz w:val="16"/>
                <w:szCs w:val="16"/>
              </w:rPr>
            </w:pPr>
            <w:r w:rsidRPr="008D4F63">
              <w:rPr>
                <w:rFonts w:ascii="Arial" w:hAnsi="Arial" w:cs="Arial"/>
                <w:sz w:val="16"/>
                <w:szCs w:val="16"/>
              </w:rPr>
              <w:t>-888. Refuse to Answer - RA</w:t>
            </w:r>
          </w:p>
          <w:p w14:paraId="16CBC4CB" w14:textId="185914A3" w:rsidR="00425F13" w:rsidRPr="008D4F63" w:rsidRDefault="00A80C32" w:rsidP="005A7BEF">
            <w:pPr>
              <w:rPr>
                <w:rFonts w:ascii="Arial" w:hAnsi="Arial" w:cs="Arial"/>
                <w:sz w:val="16"/>
                <w:szCs w:val="16"/>
              </w:rPr>
            </w:pPr>
            <w:r w:rsidRPr="008D4F63">
              <w:rPr>
                <w:rFonts w:ascii="Arial" w:hAnsi="Arial" w:cs="Arial"/>
                <w:sz w:val="16"/>
                <w:szCs w:val="16"/>
              </w:rPr>
              <w:t>-999. Don’t know - DK</w:t>
            </w:r>
          </w:p>
        </w:tc>
        <w:tc>
          <w:tcPr>
            <w:tcW w:w="816" w:type="pct"/>
            <w:vAlign w:val="center"/>
          </w:tcPr>
          <w:p w14:paraId="22495F8C" w14:textId="77777777" w:rsidR="00425F13" w:rsidRPr="005A7BEF" w:rsidRDefault="00425F13" w:rsidP="005A7BEF">
            <w:pPr>
              <w:spacing w:before="60" w:after="40"/>
              <w:rPr>
                <w:rFonts w:ascii="Arial" w:hAnsi="Arial" w:cs="Arial"/>
                <w:b/>
                <w:sz w:val="16"/>
                <w:szCs w:val="16"/>
              </w:rPr>
            </w:pPr>
          </w:p>
        </w:tc>
        <w:tc>
          <w:tcPr>
            <w:tcW w:w="816" w:type="pct"/>
            <w:vAlign w:val="center"/>
          </w:tcPr>
          <w:p w14:paraId="73E34719" w14:textId="77777777" w:rsidR="00425F13" w:rsidRPr="005A7BEF" w:rsidRDefault="00425F13" w:rsidP="005A7BEF">
            <w:pPr>
              <w:spacing w:before="60" w:after="40"/>
              <w:rPr>
                <w:rFonts w:ascii="Arial" w:hAnsi="Arial" w:cs="Arial"/>
                <w:b/>
                <w:sz w:val="16"/>
                <w:szCs w:val="16"/>
              </w:rPr>
            </w:pPr>
          </w:p>
        </w:tc>
      </w:tr>
      <w:tr w:rsidR="00425F13" w:rsidRPr="005A7BEF" w14:paraId="38A39823" w14:textId="77777777" w:rsidTr="00397E7B">
        <w:trPr>
          <w:trHeight w:val="432"/>
        </w:trPr>
        <w:tc>
          <w:tcPr>
            <w:tcW w:w="3368" w:type="pct"/>
            <w:vAlign w:val="center"/>
          </w:tcPr>
          <w:p w14:paraId="4FE98917" w14:textId="73CFB32F" w:rsidR="00E36855" w:rsidRPr="008D4F63" w:rsidRDefault="00425F13">
            <w:pPr>
              <w:rPr>
                <w:rFonts w:ascii="Arial" w:hAnsi="Arial" w:cs="Arial"/>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21</w:t>
            </w:r>
            <w:r w:rsidRPr="008D4F63">
              <w:rPr>
                <w:rFonts w:ascii="Arial" w:hAnsi="Arial" w:cs="Arial"/>
                <w:bCs/>
                <w:sz w:val="16"/>
                <w:szCs w:val="16"/>
              </w:rPr>
              <w:fldChar w:fldCharType="end"/>
            </w:r>
            <w:r w:rsidRPr="008D4F63">
              <w:rPr>
                <w:rFonts w:ascii="Arial" w:hAnsi="Arial" w:cs="Arial"/>
                <w:sz w:val="16"/>
                <w:szCs w:val="16"/>
              </w:rPr>
              <w:t xml:space="preserve">. What is the principal amount of this loan?  </w:t>
            </w:r>
          </w:p>
          <w:p w14:paraId="7923C303" w14:textId="77777777" w:rsidR="00E36855" w:rsidRPr="008D4F63" w:rsidRDefault="00E36855" w:rsidP="00E36855">
            <w:pPr>
              <w:rPr>
                <w:rFonts w:ascii="Arial" w:hAnsi="Arial" w:cs="Arial"/>
                <w:i/>
                <w:sz w:val="16"/>
                <w:szCs w:val="16"/>
              </w:rPr>
            </w:pPr>
            <w:r w:rsidRPr="008D4F63">
              <w:rPr>
                <w:rFonts w:ascii="Arial" w:hAnsi="Arial" w:cs="Arial"/>
                <w:i/>
                <w:sz w:val="16"/>
                <w:szCs w:val="16"/>
              </w:rPr>
              <w:t>Indicate amount as a decimal value (in Ghana cedis and pesewas)</w:t>
            </w:r>
          </w:p>
          <w:p w14:paraId="2EB3F0C0" w14:textId="71ACB29F" w:rsidR="00425F13" w:rsidRPr="008D4F63" w:rsidRDefault="00E36855">
            <w:pPr>
              <w:rPr>
                <w:rFonts w:ascii="Arial" w:hAnsi="Arial" w:cs="Arial"/>
                <w:sz w:val="16"/>
                <w:szCs w:val="16"/>
              </w:rPr>
            </w:pPr>
            <w:r w:rsidRPr="008D4F63">
              <w:rPr>
                <w:rFonts w:ascii="Arial" w:hAnsi="Arial" w:cs="Arial"/>
                <w:i/>
                <w:sz w:val="16"/>
                <w:szCs w:val="16"/>
              </w:rPr>
              <w:t>For example, enter 2.50 for 2 Ghana cedis and 50 pesewas.</w:t>
            </w:r>
          </w:p>
        </w:tc>
        <w:tc>
          <w:tcPr>
            <w:tcW w:w="816" w:type="pct"/>
            <w:vAlign w:val="center"/>
          </w:tcPr>
          <w:p w14:paraId="4827B510" w14:textId="77777777" w:rsidR="00425F13" w:rsidRPr="005A7BEF" w:rsidRDefault="00425F13" w:rsidP="005A7BEF">
            <w:pPr>
              <w:rPr>
                <w:rFonts w:ascii="Arial" w:hAnsi="Arial" w:cs="Arial"/>
                <w:b/>
                <w:sz w:val="16"/>
                <w:szCs w:val="16"/>
              </w:rPr>
            </w:pPr>
          </w:p>
        </w:tc>
        <w:tc>
          <w:tcPr>
            <w:tcW w:w="816" w:type="pct"/>
            <w:vAlign w:val="center"/>
          </w:tcPr>
          <w:p w14:paraId="365A134F" w14:textId="77777777" w:rsidR="00425F13" w:rsidRPr="005A7BEF" w:rsidRDefault="00425F13" w:rsidP="005A7BEF">
            <w:pPr>
              <w:rPr>
                <w:rFonts w:ascii="Arial" w:hAnsi="Arial" w:cs="Arial"/>
                <w:b/>
                <w:sz w:val="16"/>
                <w:szCs w:val="16"/>
              </w:rPr>
            </w:pPr>
          </w:p>
        </w:tc>
      </w:tr>
      <w:tr w:rsidR="00425F13" w:rsidRPr="005A7BEF" w14:paraId="2B5D18E8" w14:textId="77777777" w:rsidTr="00397E7B">
        <w:trPr>
          <w:trHeight w:val="432"/>
        </w:trPr>
        <w:tc>
          <w:tcPr>
            <w:tcW w:w="3368" w:type="pct"/>
            <w:vAlign w:val="center"/>
          </w:tcPr>
          <w:p w14:paraId="04AB9CC6" w14:textId="021A0073" w:rsidR="00663061" w:rsidRDefault="00425F13" w:rsidP="005A7BEF">
            <w:pPr>
              <w:rPr>
                <w:rFonts w:ascii="Arial" w:hAnsi="Arial" w:cs="Arial"/>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22</w:t>
            </w:r>
            <w:r w:rsidRPr="008D4F63">
              <w:rPr>
                <w:rFonts w:ascii="Arial" w:hAnsi="Arial" w:cs="Arial"/>
                <w:bCs/>
                <w:sz w:val="16"/>
                <w:szCs w:val="16"/>
              </w:rPr>
              <w:fldChar w:fldCharType="end"/>
            </w:r>
            <w:r w:rsidRPr="008D4F63">
              <w:rPr>
                <w:rFonts w:ascii="Arial" w:hAnsi="Arial" w:cs="Arial"/>
                <w:sz w:val="16"/>
                <w:szCs w:val="16"/>
              </w:rPr>
              <w:t xml:space="preserve">. Does this loan receive interest?     </w:t>
            </w:r>
          </w:p>
          <w:p w14:paraId="4950B95A" w14:textId="3C50BF84" w:rsidR="00425F13" w:rsidRPr="008D4F63" w:rsidRDefault="00425F13" w:rsidP="005A7BEF">
            <w:pPr>
              <w:rPr>
                <w:rFonts w:ascii="Arial" w:hAnsi="Arial" w:cs="Arial"/>
                <w:bCs/>
                <w:sz w:val="16"/>
                <w:szCs w:val="16"/>
              </w:rPr>
            </w:pPr>
            <w:r w:rsidRPr="008D4F63">
              <w:rPr>
                <w:rFonts w:ascii="Arial" w:hAnsi="Arial" w:cs="Arial"/>
                <w:sz w:val="16"/>
                <w:szCs w:val="16"/>
              </w:rPr>
              <w:t xml:space="preserve"> 1. Yes   5. No &gt;&gt;Q23</w:t>
            </w:r>
          </w:p>
        </w:tc>
        <w:tc>
          <w:tcPr>
            <w:tcW w:w="816" w:type="pct"/>
            <w:vAlign w:val="center"/>
          </w:tcPr>
          <w:p w14:paraId="38E382FE" w14:textId="77777777" w:rsidR="00425F13" w:rsidRPr="005A7BEF" w:rsidRDefault="00425F13" w:rsidP="005A7BEF">
            <w:pPr>
              <w:rPr>
                <w:rFonts w:ascii="Arial" w:hAnsi="Arial" w:cs="Arial"/>
                <w:b/>
                <w:sz w:val="16"/>
                <w:szCs w:val="16"/>
              </w:rPr>
            </w:pPr>
          </w:p>
        </w:tc>
        <w:tc>
          <w:tcPr>
            <w:tcW w:w="816" w:type="pct"/>
            <w:vAlign w:val="center"/>
          </w:tcPr>
          <w:p w14:paraId="0B252730" w14:textId="77777777" w:rsidR="00425F13" w:rsidRPr="005A7BEF" w:rsidRDefault="00425F13" w:rsidP="005A7BEF">
            <w:pPr>
              <w:rPr>
                <w:rFonts w:ascii="Arial" w:hAnsi="Arial" w:cs="Arial"/>
                <w:b/>
                <w:sz w:val="16"/>
                <w:szCs w:val="16"/>
              </w:rPr>
            </w:pPr>
          </w:p>
        </w:tc>
      </w:tr>
      <w:tr w:rsidR="00425F13" w:rsidRPr="005A7BEF" w14:paraId="3EDA801E" w14:textId="77777777" w:rsidTr="00397E7B">
        <w:trPr>
          <w:trHeight w:val="432"/>
        </w:trPr>
        <w:tc>
          <w:tcPr>
            <w:tcW w:w="3368" w:type="pct"/>
          </w:tcPr>
          <w:p w14:paraId="2D914629" w14:textId="7BA954AD" w:rsidR="00425F13" w:rsidRPr="008D4F63" w:rsidRDefault="00425F13" w:rsidP="005A7BEF">
            <w:pPr>
              <w:rPr>
                <w:rFonts w:ascii="Arial" w:hAnsi="Arial" w:cs="Arial"/>
                <w:sz w:val="16"/>
                <w:szCs w:val="16"/>
              </w:rPr>
            </w:pPr>
          </w:p>
          <w:p w14:paraId="393D707B" w14:textId="00CFFFA0" w:rsidR="00425F13" w:rsidRPr="008D4F63" w:rsidRDefault="00425F13" w:rsidP="005A7BEF">
            <w:pPr>
              <w:rPr>
                <w:rFonts w:ascii="Arial" w:hAnsi="Arial" w:cs="Arial"/>
                <w:sz w:val="16"/>
                <w:szCs w:val="16"/>
              </w:rPr>
            </w:pPr>
            <w:r w:rsidRPr="008D4F63">
              <w:rPr>
                <w:rFonts w:ascii="Arial" w:hAnsi="Arial" w:cs="Arial"/>
                <w:sz w:val="16"/>
                <w:szCs w:val="16"/>
              </w:rPr>
              <w:t xml:space="preserve"> 22a. Would you prefer to answer in percent interest (i</w:t>
            </w:r>
            <w:r w:rsidR="00663061" w:rsidRPr="008D4F63">
              <w:rPr>
                <w:rFonts w:ascii="Arial" w:hAnsi="Arial" w:cs="Arial"/>
                <w:sz w:val="16"/>
                <w:szCs w:val="16"/>
              </w:rPr>
              <w:t>.</w:t>
            </w:r>
            <w:r w:rsidRPr="008D4F63">
              <w:rPr>
                <w:rFonts w:ascii="Arial" w:hAnsi="Arial" w:cs="Arial"/>
                <w:sz w:val="16"/>
                <w:szCs w:val="16"/>
              </w:rPr>
              <w:t>e.</w:t>
            </w:r>
            <w:r w:rsidR="00663061" w:rsidRPr="008D4F63">
              <w:rPr>
                <w:rFonts w:ascii="Arial" w:hAnsi="Arial" w:cs="Arial"/>
                <w:sz w:val="16"/>
                <w:szCs w:val="16"/>
              </w:rPr>
              <w:t xml:space="preserve"> </w:t>
            </w:r>
            <w:r w:rsidRPr="008D4F63">
              <w:rPr>
                <w:rFonts w:ascii="Arial" w:hAnsi="Arial" w:cs="Arial"/>
                <w:sz w:val="16"/>
                <w:szCs w:val="16"/>
              </w:rPr>
              <w:t>30%</w:t>
            </w:r>
            <w:r w:rsidR="00663061" w:rsidRPr="008D4F63">
              <w:rPr>
                <w:rFonts w:ascii="Arial" w:hAnsi="Arial" w:cs="Arial"/>
                <w:sz w:val="16"/>
                <w:szCs w:val="16"/>
              </w:rPr>
              <w:t>)</w:t>
            </w:r>
            <w:r w:rsidRPr="008D4F63">
              <w:rPr>
                <w:rFonts w:ascii="Arial" w:hAnsi="Arial" w:cs="Arial"/>
                <w:sz w:val="16"/>
                <w:szCs w:val="16"/>
              </w:rPr>
              <w:t xml:space="preserve"> or in amount interest (i</w:t>
            </w:r>
            <w:r w:rsidR="00663061" w:rsidRPr="008D4F63">
              <w:rPr>
                <w:rFonts w:ascii="Arial" w:hAnsi="Arial" w:cs="Arial"/>
                <w:sz w:val="16"/>
                <w:szCs w:val="16"/>
              </w:rPr>
              <w:t>.</w:t>
            </w:r>
            <w:r w:rsidRPr="008D4F63">
              <w:rPr>
                <w:rFonts w:ascii="Arial" w:hAnsi="Arial" w:cs="Arial"/>
                <w:sz w:val="16"/>
                <w:szCs w:val="16"/>
              </w:rPr>
              <w:t>e</w:t>
            </w:r>
            <w:r w:rsidR="00663061" w:rsidRPr="008D4F63">
              <w:rPr>
                <w:rFonts w:ascii="Arial" w:hAnsi="Arial" w:cs="Arial"/>
                <w:sz w:val="16"/>
                <w:szCs w:val="16"/>
              </w:rPr>
              <w:t>.</w:t>
            </w:r>
            <w:r w:rsidRPr="008D4F63">
              <w:rPr>
                <w:rFonts w:ascii="Arial" w:hAnsi="Arial" w:cs="Arial"/>
                <w:sz w:val="16"/>
                <w:szCs w:val="16"/>
              </w:rPr>
              <w:t xml:space="preserve"> 20</w:t>
            </w:r>
            <w:r w:rsidR="003D7267">
              <w:rPr>
                <w:rFonts w:ascii="Arial" w:hAnsi="Arial" w:cs="Arial"/>
                <w:sz w:val="16"/>
                <w:szCs w:val="16"/>
              </w:rPr>
              <w:t xml:space="preserve"> GHS</w:t>
            </w:r>
            <w:r w:rsidRPr="008D4F63">
              <w:rPr>
                <w:rFonts w:ascii="Arial" w:hAnsi="Arial" w:cs="Arial"/>
                <w:sz w:val="16"/>
                <w:szCs w:val="16"/>
              </w:rPr>
              <w:t xml:space="preserve">?                                             </w:t>
            </w:r>
          </w:p>
          <w:p w14:paraId="0510F382" w14:textId="5E2CA4CE" w:rsidR="00425F13" w:rsidRPr="008D4F63" w:rsidRDefault="00425F13" w:rsidP="005A7BEF">
            <w:pPr>
              <w:rPr>
                <w:rFonts w:ascii="Arial" w:hAnsi="Arial" w:cs="Arial"/>
                <w:sz w:val="16"/>
                <w:szCs w:val="16"/>
              </w:rPr>
            </w:pPr>
            <w:r w:rsidRPr="008D4F63">
              <w:rPr>
                <w:rFonts w:ascii="Arial" w:hAnsi="Arial" w:cs="Arial"/>
                <w:sz w:val="16"/>
                <w:szCs w:val="16"/>
              </w:rPr>
              <w:t xml:space="preserve">   1. Percent (%)  </w:t>
            </w:r>
          </w:p>
          <w:p w14:paraId="765A6703" w14:textId="71BB5909" w:rsidR="00425F13" w:rsidRPr="008D4F63" w:rsidRDefault="00425F13" w:rsidP="005A7BEF">
            <w:pPr>
              <w:rPr>
                <w:rFonts w:ascii="Arial" w:hAnsi="Arial" w:cs="Arial"/>
                <w:sz w:val="16"/>
                <w:szCs w:val="16"/>
              </w:rPr>
            </w:pPr>
            <w:r w:rsidRPr="008D4F63">
              <w:rPr>
                <w:rFonts w:ascii="Arial" w:hAnsi="Arial" w:cs="Arial"/>
                <w:sz w:val="16"/>
                <w:szCs w:val="16"/>
              </w:rPr>
              <w:t xml:space="preserve">   5. Amount  (GHS) &gt;&gt;22c</w:t>
            </w:r>
          </w:p>
        </w:tc>
        <w:tc>
          <w:tcPr>
            <w:tcW w:w="816" w:type="pct"/>
            <w:vAlign w:val="center"/>
          </w:tcPr>
          <w:p w14:paraId="052EE56A" w14:textId="77777777" w:rsidR="00425F13" w:rsidRPr="008D4F63" w:rsidRDefault="00425F13" w:rsidP="005A7BEF">
            <w:pPr>
              <w:rPr>
                <w:rFonts w:ascii="Arial" w:hAnsi="Arial" w:cs="Arial"/>
                <w:sz w:val="16"/>
                <w:szCs w:val="16"/>
              </w:rPr>
            </w:pPr>
          </w:p>
        </w:tc>
        <w:tc>
          <w:tcPr>
            <w:tcW w:w="816" w:type="pct"/>
            <w:vAlign w:val="center"/>
          </w:tcPr>
          <w:p w14:paraId="7323C8C7" w14:textId="77777777" w:rsidR="00425F13" w:rsidRPr="008D4F63" w:rsidRDefault="00425F13" w:rsidP="005A7BEF">
            <w:pPr>
              <w:rPr>
                <w:rFonts w:ascii="Arial" w:hAnsi="Arial" w:cs="Arial"/>
                <w:sz w:val="16"/>
                <w:szCs w:val="16"/>
              </w:rPr>
            </w:pPr>
          </w:p>
        </w:tc>
      </w:tr>
      <w:tr w:rsidR="00555D8F" w:rsidRPr="005A7BEF" w14:paraId="140835A0" w14:textId="77777777" w:rsidTr="00397E7B">
        <w:trPr>
          <w:trHeight w:val="314"/>
        </w:trPr>
        <w:tc>
          <w:tcPr>
            <w:tcW w:w="3368" w:type="pct"/>
          </w:tcPr>
          <w:p w14:paraId="358E5748" w14:textId="3B53A52E" w:rsidR="00555D8F" w:rsidRDefault="00555D8F" w:rsidP="00555D8F">
            <w:pPr>
              <w:rPr>
                <w:rFonts w:ascii="Arial" w:hAnsi="Arial" w:cs="Arial"/>
                <w:sz w:val="16"/>
                <w:szCs w:val="16"/>
              </w:rPr>
            </w:pPr>
            <w:r w:rsidRPr="008D4F63">
              <w:rPr>
                <w:rFonts w:ascii="Arial" w:hAnsi="Arial" w:cs="Arial"/>
                <w:sz w:val="16"/>
                <w:szCs w:val="16"/>
              </w:rPr>
              <w:t xml:space="preserve">22b. </w:t>
            </w:r>
            <w:r w:rsidR="003D7267" w:rsidRPr="003D7267">
              <w:rPr>
                <w:rFonts w:ascii="Arial" w:hAnsi="Arial" w:cs="Arial"/>
                <w:sz w:val="16"/>
                <w:szCs w:val="16"/>
              </w:rPr>
              <w:t>What is the percent of interest per year?</w:t>
            </w:r>
          </w:p>
          <w:p w14:paraId="27D58161" w14:textId="4D4BD508" w:rsidR="001013E3" w:rsidRPr="008D4F63" w:rsidRDefault="001013E3" w:rsidP="00555D8F">
            <w:pPr>
              <w:rPr>
                <w:rFonts w:ascii="Arial" w:hAnsi="Arial" w:cs="Arial"/>
                <w:sz w:val="16"/>
                <w:szCs w:val="16"/>
              </w:rPr>
            </w:pPr>
            <w:r>
              <w:rPr>
                <w:rFonts w:ascii="Arial" w:hAnsi="Arial" w:cs="Arial"/>
                <w:sz w:val="16"/>
                <w:szCs w:val="16"/>
              </w:rPr>
              <w:t>&gt;&gt; 23</w:t>
            </w:r>
          </w:p>
        </w:tc>
        <w:tc>
          <w:tcPr>
            <w:tcW w:w="816" w:type="pct"/>
            <w:vAlign w:val="center"/>
          </w:tcPr>
          <w:p w14:paraId="44D12135" w14:textId="77777777" w:rsidR="00555D8F" w:rsidRPr="008D4F63" w:rsidRDefault="00555D8F" w:rsidP="005A7BEF">
            <w:pPr>
              <w:rPr>
                <w:rFonts w:ascii="Arial" w:hAnsi="Arial" w:cs="Arial"/>
                <w:sz w:val="16"/>
                <w:szCs w:val="16"/>
              </w:rPr>
            </w:pPr>
          </w:p>
        </w:tc>
        <w:tc>
          <w:tcPr>
            <w:tcW w:w="816" w:type="pct"/>
            <w:vAlign w:val="center"/>
          </w:tcPr>
          <w:p w14:paraId="25F3C639" w14:textId="77777777" w:rsidR="00555D8F" w:rsidRPr="008D4F63" w:rsidRDefault="00555D8F" w:rsidP="005A7BEF">
            <w:pPr>
              <w:rPr>
                <w:rFonts w:ascii="Arial" w:hAnsi="Arial" w:cs="Arial"/>
                <w:sz w:val="16"/>
                <w:szCs w:val="16"/>
              </w:rPr>
            </w:pPr>
          </w:p>
        </w:tc>
      </w:tr>
      <w:tr w:rsidR="00555D8F" w:rsidRPr="005A7BEF" w14:paraId="48F6C8A1" w14:textId="77777777" w:rsidTr="00397E7B">
        <w:trPr>
          <w:trHeight w:val="314"/>
        </w:trPr>
        <w:tc>
          <w:tcPr>
            <w:tcW w:w="3368" w:type="pct"/>
          </w:tcPr>
          <w:p w14:paraId="414D9E74" w14:textId="12F4B9BE" w:rsidR="003D7267" w:rsidRPr="003D7267" w:rsidRDefault="00555D8F">
            <w:pPr>
              <w:rPr>
                <w:rFonts w:ascii="Arial" w:hAnsi="Arial" w:cs="Arial"/>
                <w:sz w:val="16"/>
                <w:szCs w:val="16"/>
              </w:rPr>
            </w:pPr>
            <w:r w:rsidRPr="008D4F63">
              <w:rPr>
                <w:rFonts w:ascii="Arial" w:hAnsi="Arial" w:cs="Arial"/>
                <w:sz w:val="16"/>
                <w:szCs w:val="16"/>
              </w:rPr>
              <w:t xml:space="preserve">22c. </w:t>
            </w:r>
            <w:r w:rsidR="003D7267" w:rsidRPr="003D7267">
              <w:t xml:space="preserve"> </w:t>
            </w:r>
            <w:r w:rsidR="003D7267" w:rsidRPr="003D7267">
              <w:rPr>
                <w:rFonts w:ascii="Arial" w:hAnsi="Arial" w:cs="Arial"/>
                <w:sz w:val="16"/>
                <w:szCs w:val="16"/>
              </w:rPr>
              <w:t>What is the amount of interest that was to be paid in the last 12 months?</w:t>
            </w:r>
          </w:p>
          <w:p w14:paraId="164AC1EE" w14:textId="77777777" w:rsidR="003D7267" w:rsidRPr="008D4F63" w:rsidRDefault="003D7267" w:rsidP="003D7267">
            <w:pPr>
              <w:rPr>
                <w:rFonts w:ascii="Arial" w:hAnsi="Arial" w:cs="Arial"/>
                <w:i/>
                <w:sz w:val="16"/>
                <w:szCs w:val="16"/>
              </w:rPr>
            </w:pPr>
            <w:r w:rsidRPr="008D4F63">
              <w:rPr>
                <w:rFonts w:ascii="Arial" w:hAnsi="Arial" w:cs="Arial"/>
                <w:i/>
                <w:sz w:val="16"/>
                <w:szCs w:val="16"/>
              </w:rPr>
              <w:t>Indicate amount as a decimal value (in Ghana cedis and pesewas)</w:t>
            </w:r>
          </w:p>
          <w:p w14:paraId="44109BB7" w14:textId="3A693B28" w:rsidR="00555D8F" w:rsidRPr="008D4F63" w:rsidRDefault="003D7267">
            <w:pPr>
              <w:rPr>
                <w:rFonts w:ascii="Arial" w:hAnsi="Arial" w:cs="Arial"/>
                <w:sz w:val="16"/>
                <w:szCs w:val="16"/>
              </w:rPr>
            </w:pPr>
            <w:r w:rsidRPr="008D4F63">
              <w:rPr>
                <w:rFonts w:ascii="Arial" w:hAnsi="Arial" w:cs="Arial"/>
                <w:i/>
                <w:sz w:val="16"/>
                <w:szCs w:val="16"/>
              </w:rPr>
              <w:t>For example, enter 2.50 for 2 Ghana cedis and 50 pesewas.</w:t>
            </w:r>
          </w:p>
        </w:tc>
        <w:tc>
          <w:tcPr>
            <w:tcW w:w="816" w:type="pct"/>
            <w:vAlign w:val="center"/>
          </w:tcPr>
          <w:p w14:paraId="4C329252" w14:textId="77777777" w:rsidR="00555D8F" w:rsidRPr="008D4F63" w:rsidRDefault="00555D8F" w:rsidP="005A7BEF">
            <w:pPr>
              <w:rPr>
                <w:rFonts w:ascii="Arial" w:hAnsi="Arial" w:cs="Arial"/>
                <w:sz w:val="16"/>
                <w:szCs w:val="16"/>
              </w:rPr>
            </w:pPr>
          </w:p>
        </w:tc>
        <w:tc>
          <w:tcPr>
            <w:tcW w:w="816" w:type="pct"/>
            <w:vAlign w:val="center"/>
          </w:tcPr>
          <w:p w14:paraId="4B2441A2" w14:textId="77777777" w:rsidR="00555D8F" w:rsidRPr="008D4F63" w:rsidRDefault="00555D8F" w:rsidP="005A7BEF">
            <w:pPr>
              <w:rPr>
                <w:rFonts w:ascii="Arial" w:hAnsi="Arial" w:cs="Arial"/>
                <w:sz w:val="16"/>
                <w:szCs w:val="16"/>
              </w:rPr>
            </w:pPr>
          </w:p>
        </w:tc>
      </w:tr>
      <w:tr w:rsidR="00425F13" w:rsidRPr="005A7BEF" w14:paraId="3C837C61" w14:textId="77777777" w:rsidTr="00397E7B">
        <w:tc>
          <w:tcPr>
            <w:tcW w:w="3368" w:type="pct"/>
          </w:tcPr>
          <w:p w14:paraId="4E5F4AB6" w14:textId="5186744E" w:rsidR="003D7267" w:rsidRPr="008D4F63" w:rsidRDefault="00425F13">
            <w:pPr>
              <w:rPr>
                <w:rFonts w:ascii="Arial" w:hAnsi="Arial" w:cs="Arial"/>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23</w:t>
            </w:r>
            <w:r w:rsidRPr="008D4F63">
              <w:rPr>
                <w:rFonts w:ascii="Arial" w:hAnsi="Arial" w:cs="Arial"/>
                <w:bCs/>
                <w:sz w:val="16"/>
                <w:szCs w:val="16"/>
              </w:rPr>
              <w:fldChar w:fldCharType="end"/>
            </w:r>
            <w:r w:rsidRPr="008D4F63">
              <w:rPr>
                <w:rFonts w:ascii="Arial" w:hAnsi="Arial" w:cs="Arial"/>
                <w:sz w:val="16"/>
                <w:szCs w:val="16"/>
              </w:rPr>
              <w:t xml:space="preserve">. What is the amount paid back on this loan last 12 months?  </w:t>
            </w:r>
          </w:p>
          <w:p w14:paraId="0889A9D1" w14:textId="77777777" w:rsidR="003D7267" w:rsidRPr="008D4F63" w:rsidRDefault="003D7267" w:rsidP="003D7267">
            <w:pPr>
              <w:rPr>
                <w:rFonts w:ascii="Arial" w:hAnsi="Arial" w:cs="Arial"/>
                <w:i/>
                <w:sz w:val="16"/>
                <w:szCs w:val="16"/>
              </w:rPr>
            </w:pPr>
            <w:r w:rsidRPr="008D4F63">
              <w:rPr>
                <w:rFonts w:ascii="Arial" w:hAnsi="Arial" w:cs="Arial"/>
                <w:i/>
                <w:sz w:val="16"/>
                <w:szCs w:val="16"/>
              </w:rPr>
              <w:t>Indicate amount as a decimal value (in Ghana cedis and pesewas)</w:t>
            </w:r>
          </w:p>
          <w:p w14:paraId="335B3FF1" w14:textId="4D93EBCE" w:rsidR="00425F13" w:rsidRPr="008D4F63" w:rsidRDefault="003D7267">
            <w:pPr>
              <w:rPr>
                <w:rFonts w:ascii="Arial" w:hAnsi="Arial" w:cs="Arial"/>
                <w:sz w:val="16"/>
                <w:szCs w:val="16"/>
              </w:rPr>
            </w:pPr>
            <w:r w:rsidRPr="008D4F63">
              <w:rPr>
                <w:rFonts w:ascii="Arial" w:hAnsi="Arial" w:cs="Arial"/>
                <w:i/>
                <w:sz w:val="16"/>
                <w:szCs w:val="16"/>
              </w:rPr>
              <w:t>For example, enter 2.50 for 2 Ghana cedis and 50 pesewas</w:t>
            </w:r>
          </w:p>
        </w:tc>
        <w:tc>
          <w:tcPr>
            <w:tcW w:w="816" w:type="pct"/>
            <w:vAlign w:val="center"/>
          </w:tcPr>
          <w:p w14:paraId="4EB0C26A" w14:textId="77777777" w:rsidR="00425F13" w:rsidRPr="008D4F63" w:rsidRDefault="00425F13" w:rsidP="005A7BEF">
            <w:pPr>
              <w:rPr>
                <w:rFonts w:ascii="Arial" w:hAnsi="Arial" w:cs="Arial"/>
                <w:sz w:val="16"/>
                <w:szCs w:val="16"/>
              </w:rPr>
            </w:pPr>
          </w:p>
        </w:tc>
        <w:tc>
          <w:tcPr>
            <w:tcW w:w="816" w:type="pct"/>
            <w:vAlign w:val="center"/>
          </w:tcPr>
          <w:p w14:paraId="6E1F2962" w14:textId="77777777" w:rsidR="00425F13" w:rsidRPr="008D4F63" w:rsidRDefault="00425F13" w:rsidP="005A7BEF">
            <w:pPr>
              <w:rPr>
                <w:rFonts w:ascii="Arial" w:hAnsi="Arial" w:cs="Arial"/>
                <w:sz w:val="16"/>
                <w:szCs w:val="16"/>
              </w:rPr>
            </w:pPr>
          </w:p>
        </w:tc>
      </w:tr>
      <w:tr w:rsidR="00425F13" w:rsidRPr="005A7BEF" w14:paraId="5BD9BAC9" w14:textId="77777777" w:rsidTr="00397E7B">
        <w:trPr>
          <w:trHeight w:val="413"/>
        </w:trPr>
        <w:tc>
          <w:tcPr>
            <w:tcW w:w="3368" w:type="pct"/>
          </w:tcPr>
          <w:p w14:paraId="3BEAC375" w14:textId="2E28BCB6" w:rsidR="00425F13" w:rsidRDefault="00425F13" w:rsidP="005A7BEF">
            <w:pPr>
              <w:rPr>
                <w:rFonts w:ascii="Arial" w:hAnsi="Arial" w:cs="Arial"/>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24</w:t>
            </w:r>
            <w:r w:rsidRPr="008D4F63">
              <w:rPr>
                <w:rFonts w:ascii="Arial" w:hAnsi="Arial" w:cs="Arial"/>
                <w:bCs/>
                <w:sz w:val="16"/>
                <w:szCs w:val="16"/>
              </w:rPr>
              <w:fldChar w:fldCharType="end"/>
            </w:r>
            <w:r w:rsidRPr="008D4F63">
              <w:rPr>
                <w:rFonts w:ascii="Arial" w:hAnsi="Arial" w:cs="Arial"/>
                <w:sz w:val="16"/>
                <w:szCs w:val="16"/>
              </w:rPr>
              <w:t xml:space="preserve">. What is the outstanding amount of this loan? </w:t>
            </w:r>
          </w:p>
          <w:p w14:paraId="490B60FC" w14:textId="77777777" w:rsidR="003D7267" w:rsidRPr="00B87B3C" w:rsidRDefault="003D7267" w:rsidP="003D7267">
            <w:pPr>
              <w:rPr>
                <w:rFonts w:ascii="Arial" w:hAnsi="Arial" w:cs="Arial"/>
                <w:i/>
                <w:sz w:val="16"/>
                <w:szCs w:val="16"/>
              </w:rPr>
            </w:pPr>
            <w:r w:rsidRPr="00B87B3C">
              <w:rPr>
                <w:rFonts w:ascii="Arial" w:hAnsi="Arial" w:cs="Arial"/>
                <w:i/>
                <w:sz w:val="16"/>
                <w:szCs w:val="16"/>
              </w:rPr>
              <w:t>Indicate amount as a decimal value (in Ghana cedis and pesewas)</w:t>
            </w:r>
          </w:p>
          <w:p w14:paraId="1B475EBF" w14:textId="5494766B" w:rsidR="003D7267" w:rsidRPr="008D4F63" w:rsidRDefault="003D7267" w:rsidP="003D7267">
            <w:pPr>
              <w:rPr>
                <w:rFonts w:ascii="Arial" w:hAnsi="Arial" w:cs="Arial"/>
                <w:sz w:val="16"/>
                <w:szCs w:val="16"/>
              </w:rPr>
            </w:pPr>
            <w:r w:rsidRPr="00B87B3C">
              <w:rPr>
                <w:rFonts w:ascii="Arial" w:hAnsi="Arial" w:cs="Arial"/>
                <w:i/>
                <w:sz w:val="16"/>
                <w:szCs w:val="16"/>
              </w:rPr>
              <w:t>For example, enter 2.50 for 2 Ghana cedis and 50 pesewas</w:t>
            </w:r>
          </w:p>
        </w:tc>
        <w:tc>
          <w:tcPr>
            <w:tcW w:w="816" w:type="pct"/>
            <w:vAlign w:val="center"/>
          </w:tcPr>
          <w:p w14:paraId="1C0A8022" w14:textId="77777777" w:rsidR="00425F13" w:rsidRPr="008D4F63" w:rsidRDefault="00425F13" w:rsidP="005A7BEF">
            <w:pPr>
              <w:rPr>
                <w:rFonts w:ascii="Arial" w:hAnsi="Arial" w:cs="Arial"/>
                <w:sz w:val="16"/>
                <w:szCs w:val="16"/>
              </w:rPr>
            </w:pPr>
          </w:p>
        </w:tc>
        <w:tc>
          <w:tcPr>
            <w:tcW w:w="816" w:type="pct"/>
            <w:vAlign w:val="center"/>
          </w:tcPr>
          <w:p w14:paraId="59E25B69" w14:textId="77777777" w:rsidR="00425F13" w:rsidRPr="008D4F63" w:rsidRDefault="00425F13" w:rsidP="005A7BEF">
            <w:pPr>
              <w:rPr>
                <w:rFonts w:ascii="Arial" w:hAnsi="Arial" w:cs="Arial"/>
                <w:sz w:val="16"/>
                <w:szCs w:val="16"/>
              </w:rPr>
            </w:pPr>
          </w:p>
        </w:tc>
      </w:tr>
      <w:tr w:rsidR="00425F13" w:rsidRPr="005A7BEF" w14:paraId="2688DB8B" w14:textId="77777777" w:rsidTr="00397E7B">
        <w:trPr>
          <w:trHeight w:val="413"/>
        </w:trPr>
        <w:tc>
          <w:tcPr>
            <w:tcW w:w="3368" w:type="pct"/>
          </w:tcPr>
          <w:p w14:paraId="314E41A3" w14:textId="77777777" w:rsidR="003D7267" w:rsidRDefault="00425F13" w:rsidP="005A7BEF">
            <w:pPr>
              <w:rPr>
                <w:rFonts w:ascii="Arial" w:hAnsi="Arial" w:cs="Arial"/>
                <w:bCs/>
                <w:sz w:val="16"/>
                <w:szCs w:val="16"/>
              </w:rPr>
            </w:pPr>
            <w:r w:rsidRPr="008D4F63">
              <w:rPr>
                <w:rFonts w:ascii="Arial" w:hAnsi="Arial" w:cs="Arial"/>
                <w:bCs/>
                <w:sz w:val="16"/>
                <w:szCs w:val="16"/>
              </w:rPr>
              <w:t xml:space="preserve">Are there any other debts (of goods or money) owed to members of this household?  </w:t>
            </w:r>
          </w:p>
          <w:p w14:paraId="225E2E84" w14:textId="49DBD0A2" w:rsidR="003D7267" w:rsidRDefault="00425F13" w:rsidP="005A7BEF">
            <w:pPr>
              <w:rPr>
                <w:rFonts w:ascii="Arial" w:hAnsi="Arial" w:cs="Arial"/>
                <w:bCs/>
                <w:sz w:val="16"/>
                <w:szCs w:val="16"/>
              </w:rPr>
            </w:pPr>
            <w:r w:rsidRPr="008D4F63">
              <w:rPr>
                <w:rFonts w:ascii="Arial" w:hAnsi="Arial" w:cs="Arial"/>
                <w:bCs/>
                <w:sz w:val="16"/>
                <w:szCs w:val="16"/>
              </w:rPr>
              <w:t xml:space="preserve">1. Yes   </w:t>
            </w:r>
            <w:r w:rsidR="003D7267">
              <w:rPr>
                <w:rFonts w:ascii="Arial" w:hAnsi="Arial" w:cs="Arial"/>
                <w:bCs/>
                <w:sz w:val="16"/>
                <w:szCs w:val="16"/>
              </w:rPr>
              <w:t>&gt;&gt; Repeat II. Lending Section</w:t>
            </w:r>
          </w:p>
          <w:p w14:paraId="4ADFA396" w14:textId="6CA17AFF" w:rsidR="00425F13" w:rsidRPr="008D4F63" w:rsidRDefault="00425F13" w:rsidP="005A7BEF">
            <w:pPr>
              <w:rPr>
                <w:rFonts w:ascii="Arial" w:hAnsi="Arial" w:cs="Arial"/>
                <w:bCs/>
                <w:sz w:val="16"/>
                <w:szCs w:val="16"/>
              </w:rPr>
            </w:pPr>
            <w:r w:rsidRPr="008D4F63">
              <w:rPr>
                <w:rFonts w:ascii="Arial" w:hAnsi="Arial" w:cs="Arial"/>
                <w:bCs/>
                <w:sz w:val="16"/>
                <w:szCs w:val="16"/>
              </w:rPr>
              <w:t>5. No</w:t>
            </w:r>
            <w:r w:rsidR="003D7267">
              <w:rPr>
                <w:rFonts w:ascii="Arial" w:hAnsi="Arial" w:cs="Arial"/>
                <w:bCs/>
                <w:sz w:val="16"/>
                <w:szCs w:val="16"/>
              </w:rPr>
              <w:t xml:space="preserve"> &gt;&gt; Next section</w:t>
            </w:r>
          </w:p>
          <w:p w14:paraId="009380EC" w14:textId="5341A8E4" w:rsidR="00425F13" w:rsidRPr="008D4F63" w:rsidRDefault="00425F13">
            <w:pPr>
              <w:rPr>
                <w:rFonts w:ascii="Arial" w:hAnsi="Arial" w:cs="Arial"/>
                <w:bCs/>
                <w:sz w:val="16"/>
                <w:szCs w:val="16"/>
              </w:rPr>
            </w:pPr>
          </w:p>
        </w:tc>
        <w:tc>
          <w:tcPr>
            <w:tcW w:w="816" w:type="pct"/>
            <w:vAlign w:val="center"/>
          </w:tcPr>
          <w:p w14:paraId="35C57F87" w14:textId="77777777" w:rsidR="00425F13" w:rsidRPr="008D4F63" w:rsidRDefault="00425F13" w:rsidP="005A7BEF">
            <w:pPr>
              <w:rPr>
                <w:rFonts w:ascii="Arial" w:hAnsi="Arial" w:cs="Arial"/>
                <w:sz w:val="16"/>
                <w:szCs w:val="16"/>
              </w:rPr>
            </w:pPr>
          </w:p>
        </w:tc>
        <w:tc>
          <w:tcPr>
            <w:tcW w:w="816" w:type="pct"/>
            <w:vAlign w:val="center"/>
          </w:tcPr>
          <w:p w14:paraId="74BA34CF" w14:textId="77777777" w:rsidR="00425F13" w:rsidRPr="008D4F63" w:rsidRDefault="00425F13" w:rsidP="005A7BEF">
            <w:pPr>
              <w:rPr>
                <w:rFonts w:ascii="Arial" w:hAnsi="Arial" w:cs="Arial"/>
                <w:sz w:val="16"/>
                <w:szCs w:val="16"/>
              </w:rPr>
            </w:pPr>
          </w:p>
        </w:tc>
      </w:tr>
    </w:tbl>
    <w:p w14:paraId="234E670A" w14:textId="45A3AE9E" w:rsidR="006E732A" w:rsidRPr="005A7BEF" w:rsidRDefault="006E732A" w:rsidP="005A7BEF">
      <w:pPr>
        <w:rPr>
          <w:rFonts w:ascii="Arial" w:hAnsi="Arial" w:cs="Arial"/>
          <w:b/>
        </w:rPr>
      </w:pPr>
    </w:p>
    <w:p w14:paraId="49F62028" w14:textId="77777777" w:rsidR="006E732A" w:rsidRPr="005A7BEF" w:rsidRDefault="006E732A" w:rsidP="005A7BEF">
      <w:pPr>
        <w:rPr>
          <w:rFonts w:ascii="Arial" w:hAnsi="Arial" w:cs="Arial"/>
        </w:rPr>
      </w:pPr>
    </w:p>
    <w:p w14:paraId="21A113B7" w14:textId="18F903FA" w:rsidR="00425F13" w:rsidRPr="005A7BEF" w:rsidRDefault="00B62F44" w:rsidP="005A7BEF">
      <w:pPr>
        <w:pStyle w:val="Heading3"/>
        <w:ind w:left="720"/>
        <w:rPr>
          <w:rFonts w:ascii="Arial" w:hAnsi="Arial" w:cs="Arial"/>
          <w:color w:val="auto"/>
          <w:sz w:val="20"/>
          <w:szCs w:val="20"/>
        </w:rPr>
      </w:pPr>
      <w:bookmarkStart w:id="118" w:name="_Toc516617818"/>
      <w:r w:rsidRPr="005A7BEF">
        <w:rPr>
          <w:rFonts w:ascii="Arial" w:hAnsi="Arial" w:cs="Arial"/>
          <w:color w:val="auto"/>
          <w:sz w:val="20"/>
          <w:szCs w:val="20"/>
        </w:rPr>
        <w:t>III. OUT-TRANSFER</w:t>
      </w:r>
      <w:bookmarkEnd w:id="118"/>
    </w:p>
    <w:p w14:paraId="3B7E2108" w14:textId="77777777" w:rsidR="00425F13" w:rsidRPr="005A7BEF" w:rsidRDefault="00425F13" w:rsidP="005A7BEF">
      <w:pPr>
        <w:rPr>
          <w:rFonts w:ascii="Arial" w:hAnsi="Arial" w:cs="Arial"/>
          <w:b/>
          <w:bCs/>
          <w:sz w:val="16"/>
          <w:szCs w:val="16"/>
        </w:rPr>
      </w:pPr>
    </w:p>
    <w:tbl>
      <w:tblPr>
        <w:tblStyle w:val="TableGrid"/>
        <w:tblW w:w="4515" w:type="pct"/>
        <w:tblInd w:w="704" w:type="dxa"/>
        <w:tblLook w:val="04A0" w:firstRow="1" w:lastRow="0" w:firstColumn="1" w:lastColumn="0" w:noHBand="0" w:noVBand="1"/>
      </w:tblPr>
      <w:tblGrid>
        <w:gridCol w:w="13892"/>
      </w:tblGrid>
      <w:tr w:rsidR="00425F13" w:rsidRPr="005A7BEF" w14:paraId="3ACC3413" w14:textId="77777777" w:rsidTr="00DB62B7">
        <w:trPr>
          <w:trHeight w:val="800"/>
        </w:trPr>
        <w:tc>
          <w:tcPr>
            <w:tcW w:w="5000" w:type="pct"/>
          </w:tcPr>
          <w:p w14:paraId="09BF71FB" w14:textId="77777777" w:rsidR="0009152E" w:rsidRDefault="0009152E" w:rsidP="005A7BEF">
            <w:pPr>
              <w:rPr>
                <w:rFonts w:ascii="Arial" w:hAnsi="Arial" w:cs="Arial"/>
                <w:b/>
                <w:bCs/>
                <w:sz w:val="16"/>
                <w:szCs w:val="16"/>
              </w:rPr>
            </w:pPr>
          </w:p>
          <w:p w14:paraId="02ED8505" w14:textId="2266C2D2" w:rsidR="00781C2A" w:rsidRDefault="00425F13" w:rsidP="005A7BEF">
            <w:pPr>
              <w:rPr>
                <w:rFonts w:ascii="Arial" w:hAnsi="Arial" w:cs="Arial"/>
                <w:b/>
                <w:sz w:val="16"/>
                <w:szCs w:val="16"/>
              </w:rPr>
            </w:pPr>
            <w:r w:rsidRPr="005A7BEF">
              <w:rPr>
                <w:rFonts w:ascii="Arial" w:hAnsi="Arial" w:cs="Arial"/>
                <w:b/>
                <w:bCs/>
                <w:sz w:val="16"/>
                <w:szCs w:val="16"/>
              </w:rPr>
              <w:fldChar w:fldCharType="begin"/>
            </w:r>
            <w:r w:rsidRPr="005A7BEF">
              <w:rPr>
                <w:rFonts w:ascii="Arial" w:hAnsi="Arial" w:cs="Arial"/>
                <w:b/>
                <w:bCs/>
                <w:sz w:val="16"/>
                <w:szCs w:val="16"/>
              </w:rPr>
              <w:instrText xml:space="preserve"> SEQ B \n </w:instrText>
            </w:r>
            <w:r w:rsidRPr="005A7BEF">
              <w:rPr>
                <w:rFonts w:ascii="Arial" w:hAnsi="Arial" w:cs="Arial"/>
                <w:b/>
                <w:bCs/>
                <w:sz w:val="16"/>
                <w:szCs w:val="16"/>
              </w:rPr>
              <w:fldChar w:fldCharType="separate"/>
            </w:r>
            <w:r w:rsidRPr="005A7BEF">
              <w:rPr>
                <w:rFonts w:ascii="Arial" w:hAnsi="Arial" w:cs="Arial"/>
                <w:b/>
                <w:bCs/>
                <w:noProof/>
                <w:sz w:val="16"/>
                <w:szCs w:val="16"/>
              </w:rPr>
              <w:t>25</w:t>
            </w:r>
            <w:r w:rsidRPr="005A7BEF">
              <w:rPr>
                <w:rFonts w:ascii="Arial" w:hAnsi="Arial" w:cs="Arial"/>
                <w:b/>
                <w:bCs/>
                <w:sz w:val="16"/>
                <w:szCs w:val="16"/>
              </w:rPr>
              <w:fldChar w:fldCharType="end"/>
            </w:r>
            <w:r w:rsidRPr="005A7BEF">
              <w:rPr>
                <w:rFonts w:ascii="Arial" w:hAnsi="Arial" w:cs="Arial"/>
                <w:b/>
                <w:sz w:val="16"/>
                <w:szCs w:val="16"/>
              </w:rPr>
              <w:t xml:space="preserve">. </w:t>
            </w:r>
            <w:r w:rsidR="00781C2A" w:rsidRPr="00781C2A">
              <w:rPr>
                <w:rFonts w:ascii="Arial" w:hAnsi="Arial" w:cs="Arial"/>
                <w:b/>
                <w:sz w:val="16"/>
                <w:szCs w:val="16"/>
              </w:rPr>
              <w:t>Is there anyone who does not currently live in this household to whom this household has sent money, goods or gifts in the last year without expecting to be repaid?</w:t>
            </w:r>
            <w:r w:rsidR="0009152E">
              <w:rPr>
                <w:rFonts w:ascii="Arial" w:hAnsi="Arial" w:cs="Arial"/>
                <w:b/>
                <w:sz w:val="16"/>
                <w:szCs w:val="16"/>
              </w:rPr>
              <w:t xml:space="preserve">   _______</w:t>
            </w:r>
          </w:p>
          <w:p w14:paraId="36CE339F" w14:textId="77777777" w:rsidR="00781C2A" w:rsidRDefault="00781C2A" w:rsidP="005A7BEF">
            <w:pPr>
              <w:rPr>
                <w:rFonts w:ascii="Arial" w:hAnsi="Arial" w:cs="Arial"/>
                <w:b/>
                <w:sz w:val="16"/>
                <w:szCs w:val="16"/>
              </w:rPr>
            </w:pPr>
          </w:p>
          <w:p w14:paraId="0EBC9BC0" w14:textId="536270D4" w:rsidR="00781C2A" w:rsidRDefault="0009152E" w:rsidP="005A7BEF">
            <w:pPr>
              <w:rPr>
                <w:rFonts w:ascii="Arial" w:hAnsi="Arial" w:cs="Arial"/>
                <w:b/>
                <w:sz w:val="16"/>
                <w:szCs w:val="16"/>
              </w:rPr>
            </w:pPr>
            <w:r>
              <w:rPr>
                <w:rFonts w:ascii="Arial" w:hAnsi="Arial" w:cs="Arial"/>
                <w:b/>
                <w:sz w:val="16"/>
                <w:szCs w:val="16"/>
              </w:rPr>
              <w:t>1-Yes</w:t>
            </w:r>
          </w:p>
          <w:p w14:paraId="028F469E" w14:textId="6463CB73" w:rsidR="0009152E" w:rsidRDefault="0009152E" w:rsidP="005A7BEF">
            <w:pPr>
              <w:rPr>
                <w:rFonts w:ascii="Arial" w:hAnsi="Arial" w:cs="Arial"/>
                <w:b/>
                <w:sz w:val="16"/>
                <w:szCs w:val="16"/>
              </w:rPr>
            </w:pPr>
            <w:r>
              <w:rPr>
                <w:rFonts w:ascii="Arial" w:hAnsi="Arial" w:cs="Arial"/>
                <w:b/>
                <w:sz w:val="16"/>
                <w:szCs w:val="16"/>
              </w:rPr>
              <w:t>5- No &gt;&gt; Next section</w:t>
            </w:r>
          </w:p>
          <w:p w14:paraId="31E5DE15" w14:textId="25367530" w:rsidR="0009152E" w:rsidRDefault="0009152E" w:rsidP="005A7BEF">
            <w:pPr>
              <w:rPr>
                <w:rFonts w:ascii="Arial" w:hAnsi="Arial" w:cs="Arial"/>
                <w:b/>
                <w:sz w:val="16"/>
                <w:szCs w:val="16"/>
              </w:rPr>
            </w:pPr>
          </w:p>
          <w:p w14:paraId="353A71D4" w14:textId="266E8D9E" w:rsidR="0009152E" w:rsidRDefault="0009152E" w:rsidP="005A7BEF">
            <w:pPr>
              <w:rPr>
                <w:rFonts w:ascii="Arial" w:hAnsi="Arial" w:cs="Arial"/>
                <w:b/>
                <w:sz w:val="16"/>
                <w:szCs w:val="16"/>
              </w:rPr>
            </w:pPr>
          </w:p>
          <w:p w14:paraId="7A3BBB10" w14:textId="77777777" w:rsidR="0009152E" w:rsidRDefault="0009152E" w:rsidP="005A7BEF">
            <w:pPr>
              <w:rPr>
                <w:rFonts w:ascii="Arial" w:hAnsi="Arial" w:cs="Arial"/>
                <w:b/>
                <w:sz w:val="16"/>
                <w:szCs w:val="16"/>
              </w:rPr>
            </w:pPr>
          </w:p>
          <w:p w14:paraId="01E15AA7" w14:textId="29BEDC80" w:rsidR="000F2FEB" w:rsidRPr="005A7BEF" w:rsidRDefault="000F2FEB" w:rsidP="005A7BEF">
            <w:pPr>
              <w:rPr>
                <w:rFonts w:ascii="Arial" w:hAnsi="Arial" w:cs="Arial"/>
                <w:b/>
                <w:sz w:val="16"/>
                <w:szCs w:val="16"/>
              </w:rPr>
            </w:pPr>
            <w:r w:rsidRPr="005A7BEF">
              <w:rPr>
                <w:rFonts w:ascii="Arial" w:hAnsi="Arial" w:cs="Arial"/>
                <w:b/>
                <w:sz w:val="16"/>
                <w:szCs w:val="16"/>
              </w:rPr>
              <w:t>How many people has this household in the last year sent money, goods or gifts without expecting to be repaid?</w:t>
            </w:r>
            <w:r w:rsidR="0009152E">
              <w:rPr>
                <w:rFonts w:ascii="Arial" w:hAnsi="Arial" w:cs="Arial"/>
                <w:b/>
                <w:sz w:val="16"/>
                <w:szCs w:val="16"/>
              </w:rPr>
              <w:t xml:space="preserve">            _______________</w:t>
            </w:r>
          </w:p>
          <w:p w14:paraId="786DD62F" w14:textId="77777777" w:rsidR="00425F13" w:rsidRPr="005A7BEF" w:rsidRDefault="00425F13" w:rsidP="005A7BEF">
            <w:pPr>
              <w:rPr>
                <w:rFonts w:ascii="Arial" w:hAnsi="Arial" w:cs="Arial"/>
                <w:b/>
                <w:sz w:val="16"/>
                <w:szCs w:val="16"/>
              </w:rPr>
            </w:pPr>
          </w:p>
          <w:p w14:paraId="28BECD06" w14:textId="77777777" w:rsidR="00425F13" w:rsidRPr="005A7BEF" w:rsidRDefault="00425F13" w:rsidP="005A7BEF">
            <w:pPr>
              <w:rPr>
                <w:rFonts w:ascii="Arial" w:hAnsi="Arial" w:cs="Arial"/>
                <w:b/>
                <w:sz w:val="16"/>
                <w:szCs w:val="16"/>
              </w:rPr>
            </w:pPr>
          </w:p>
        </w:tc>
      </w:tr>
    </w:tbl>
    <w:p w14:paraId="46F68F06" w14:textId="4E0D7668" w:rsidR="00425F13" w:rsidRPr="005A7BEF" w:rsidRDefault="00425F13" w:rsidP="005A7BEF">
      <w:pPr>
        <w:rPr>
          <w:rFonts w:ascii="Arial" w:hAnsi="Arial" w:cs="Arial"/>
          <w:b/>
          <w:bCs/>
          <w:sz w:val="16"/>
          <w:szCs w:val="16"/>
        </w:rPr>
      </w:pPr>
    </w:p>
    <w:p w14:paraId="75845F73" w14:textId="724EBFA7" w:rsidR="00BA47A3" w:rsidRPr="005A7BEF" w:rsidRDefault="00BA47A3" w:rsidP="005A7BEF">
      <w:pPr>
        <w:rPr>
          <w:rFonts w:ascii="Arial" w:hAnsi="Arial" w:cs="Arial"/>
          <w:b/>
          <w:bCs/>
          <w:sz w:val="16"/>
          <w:szCs w:val="16"/>
        </w:rPr>
      </w:pPr>
    </w:p>
    <w:p w14:paraId="521B53B1" w14:textId="77777777" w:rsidR="00BA47A3" w:rsidRPr="005A7BEF" w:rsidRDefault="00BA47A3" w:rsidP="005A7BEF">
      <w:pPr>
        <w:rPr>
          <w:rFonts w:ascii="Arial" w:hAnsi="Arial" w:cs="Arial"/>
          <w:b/>
          <w:bCs/>
          <w:sz w:val="16"/>
          <w:szCs w:val="16"/>
        </w:rPr>
      </w:pPr>
    </w:p>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16"/>
        <w:gridCol w:w="1559"/>
        <w:gridCol w:w="1417"/>
      </w:tblGrid>
      <w:tr w:rsidR="00425F13" w:rsidRPr="005A7BEF" w14:paraId="225AEA8D" w14:textId="77777777" w:rsidTr="00DB62B7">
        <w:trPr>
          <w:tblHeader/>
        </w:trPr>
        <w:tc>
          <w:tcPr>
            <w:tcW w:w="3929" w:type="pct"/>
            <w:shd w:val="clear" w:color="auto" w:fill="A6A6A6" w:themeFill="background1" w:themeFillShade="A6"/>
          </w:tcPr>
          <w:p w14:paraId="7BD9B603" w14:textId="77777777" w:rsidR="00425F13" w:rsidRPr="005A7BEF" w:rsidRDefault="00425F13" w:rsidP="005A7BEF">
            <w:pPr>
              <w:jc w:val="center"/>
              <w:rPr>
                <w:rFonts w:ascii="Arial" w:hAnsi="Arial" w:cs="Arial"/>
                <w:b/>
                <w:sz w:val="16"/>
                <w:szCs w:val="16"/>
              </w:rPr>
            </w:pPr>
          </w:p>
        </w:tc>
        <w:tc>
          <w:tcPr>
            <w:tcW w:w="561" w:type="pct"/>
            <w:shd w:val="clear" w:color="auto" w:fill="A6A6A6" w:themeFill="background1" w:themeFillShade="A6"/>
          </w:tcPr>
          <w:p w14:paraId="6A289350" w14:textId="77777777" w:rsidR="00425F13" w:rsidRPr="005A7BEF" w:rsidRDefault="00425F13" w:rsidP="005A7BEF">
            <w:pPr>
              <w:jc w:val="center"/>
              <w:rPr>
                <w:rFonts w:ascii="Arial" w:hAnsi="Arial" w:cs="Arial"/>
                <w:b/>
                <w:sz w:val="16"/>
                <w:szCs w:val="16"/>
              </w:rPr>
            </w:pPr>
            <w:r w:rsidRPr="005A7BEF">
              <w:rPr>
                <w:rFonts w:ascii="Arial" w:hAnsi="Arial" w:cs="Arial"/>
                <w:b/>
                <w:sz w:val="16"/>
                <w:szCs w:val="16"/>
              </w:rPr>
              <w:t>Payment 1</w:t>
            </w:r>
          </w:p>
        </w:tc>
        <w:tc>
          <w:tcPr>
            <w:tcW w:w="510" w:type="pct"/>
            <w:shd w:val="clear" w:color="auto" w:fill="A6A6A6" w:themeFill="background1" w:themeFillShade="A6"/>
          </w:tcPr>
          <w:p w14:paraId="31A85894" w14:textId="7C1DA91A" w:rsidR="00425F13" w:rsidRPr="005A7BEF" w:rsidRDefault="00425F13" w:rsidP="005A7BEF">
            <w:pPr>
              <w:jc w:val="center"/>
              <w:rPr>
                <w:rFonts w:ascii="Arial" w:hAnsi="Arial" w:cs="Arial"/>
                <w:b/>
                <w:sz w:val="16"/>
                <w:szCs w:val="16"/>
              </w:rPr>
            </w:pPr>
            <w:r w:rsidRPr="005A7BEF">
              <w:rPr>
                <w:rFonts w:ascii="Arial" w:hAnsi="Arial" w:cs="Arial"/>
                <w:b/>
                <w:sz w:val="16"/>
                <w:szCs w:val="16"/>
              </w:rPr>
              <w:t>Payment 2</w:t>
            </w:r>
          </w:p>
        </w:tc>
      </w:tr>
      <w:tr w:rsidR="00425F13" w:rsidRPr="005A7BEF" w14:paraId="4BC9F28D" w14:textId="77777777" w:rsidTr="00DB62B7">
        <w:trPr>
          <w:trHeight w:val="288"/>
        </w:trPr>
        <w:tc>
          <w:tcPr>
            <w:tcW w:w="3929" w:type="pct"/>
            <w:vAlign w:val="center"/>
          </w:tcPr>
          <w:p w14:paraId="37211C66" w14:textId="1207307E" w:rsidR="009B1AA7" w:rsidRPr="008D4F63" w:rsidRDefault="008C05BC" w:rsidP="005A7BEF">
            <w:pPr>
              <w:rPr>
                <w:rFonts w:ascii="Arial" w:hAnsi="Arial" w:cs="Arial"/>
                <w:sz w:val="16"/>
                <w:szCs w:val="16"/>
              </w:rPr>
            </w:pPr>
            <w:r w:rsidRPr="008D4F63">
              <w:rPr>
                <w:rFonts w:ascii="Arial" w:hAnsi="Arial" w:cs="Arial"/>
              </w:rPr>
              <w:fldChar w:fldCharType="begin"/>
            </w:r>
            <w:r w:rsidRPr="008D4F63">
              <w:rPr>
                <w:rFonts w:ascii="Arial" w:hAnsi="Arial" w:cs="Arial"/>
              </w:rPr>
              <w:instrText xml:space="preserve"> SEQ B \n  \* MERGEFORMAT </w:instrText>
            </w:r>
            <w:r w:rsidRPr="008D4F63">
              <w:rPr>
                <w:rFonts w:ascii="Arial" w:hAnsi="Arial" w:cs="Arial"/>
              </w:rPr>
              <w:fldChar w:fldCharType="separate"/>
            </w:r>
            <w:r w:rsidR="00425F13" w:rsidRPr="008D4F63">
              <w:rPr>
                <w:rFonts w:ascii="Arial" w:hAnsi="Arial" w:cs="Arial"/>
                <w:noProof/>
                <w:sz w:val="16"/>
                <w:szCs w:val="16"/>
              </w:rPr>
              <w:t>26</w:t>
            </w:r>
            <w:r w:rsidRPr="008D4F63">
              <w:rPr>
                <w:rFonts w:ascii="Arial" w:hAnsi="Arial" w:cs="Arial"/>
                <w:noProof/>
                <w:sz w:val="16"/>
                <w:szCs w:val="16"/>
              </w:rPr>
              <w:fldChar w:fldCharType="end"/>
            </w:r>
            <w:r w:rsidR="00425F13" w:rsidRPr="008D4F63">
              <w:rPr>
                <w:rFonts w:ascii="Arial" w:hAnsi="Arial" w:cs="Arial"/>
                <w:sz w:val="16"/>
                <w:szCs w:val="16"/>
              </w:rPr>
              <w:t xml:space="preserve">. </w:t>
            </w:r>
            <w:r w:rsidR="009B1AA7" w:rsidRPr="009B1AA7">
              <w:rPr>
                <w:rFonts w:ascii="Arial" w:hAnsi="Arial" w:cs="Arial"/>
                <w:b/>
                <w:sz w:val="16"/>
                <w:szCs w:val="16"/>
              </w:rPr>
              <w:t>For payment #1</w:t>
            </w:r>
            <w:r w:rsidR="009B1AA7" w:rsidRPr="008D4F63">
              <w:rPr>
                <w:rFonts w:ascii="Arial" w:hAnsi="Arial" w:cs="Arial"/>
                <w:sz w:val="16"/>
                <w:szCs w:val="16"/>
              </w:rPr>
              <w:t xml:space="preserve">: </w:t>
            </w:r>
            <w:r w:rsidR="00425F13" w:rsidRPr="008D4F63">
              <w:rPr>
                <w:rFonts w:ascii="Arial" w:hAnsi="Arial" w:cs="Arial"/>
                <w:sz w:val="16"/>
                <w:szCs w:val="16"/>
              </w:rPr>
              <w:t xml:space="preserve">Who is the household </w:t>
            </w:r>
            <w:r w:rsidR="009B1AA7">
              <w:rPr>
                <w:rFonts w:ascii="Arial" w:hAnsi="Arial" w:cs="Arial"/>
                <w:sz w:val="16"/>
                <w:szCs w:val="16"/>
              </w:rPr>
              <w:t>m</w:t>
            </w:r>
            <w:r w:rsidR="00425F13" w:rsidRPr="008D4F63">
              <w:rPr>
                <w:rFonts w:ascii="Arial" w:hAnsi="Arial" w:cs="Arial"/>
                <w:sz w:val="16"/>
                <w:szCs w:val="16"/>
              </w:rPr>
              <w:t>ember who sent the money/goods/gifts</w:t>
            </w:r>
            <w:r w:rsidR="007A34CA" w:rsidRPr="008D4F63">
              <w:rPr>
                <w:rFonts w:ascii="Arial" w:hAnsi="Arial" w:cs="Arial"/>
                <w:sz w:val="16"/>
                <w:szCs w:val="16"/>
              </w:rPr>
              <w:t xml:space="preserve"> (without expecting to be repaid)</w:t>
            </w:r>
            <w:r w:rsidR="00425F13" w:rsidRPr="008D4F63">
              <w:rPr>
                <w:rFonts w:ascii="Arial" w:hAnsi="Arial" w:cs="Arial"/>
                <w:sz w:val="16"/>
                <w:szCs w:val="16"/>
              </w:rPr>
              <w:t xml:space="preserve">? </w:t>
            </w:r>
          </w:p>
          <w:p w14:paraId="14E4F353" w14:textId="55A25427" w:rsidR="00425F13" w:rsidRPr="008D4F63" w:rsidRDefault="001013E3" w:rsidP="005A7BEF">
            <w:pPr>
              <w:rPr>
                <w:rFonts w:ascii="Arial" w:hAnsi="Arial" w:cs="Arial"/>
                <w:sz w:val="16"/>
                <w:szCs w:val="16"/>
              </w:rPr>
            </w:pPr>
            <w:r>
              <w:rPr>
                <w:rFonts w:ascii="Arial" w:hAnsi="Arial" w:cs="Arial"/>
                <w:sz w:val="16"/>
                <w:szCs w:val="16"/>
              </w:rPr>
              <w:t>[</w:t>
            </w:r>
            <w:r w:rsidR="00425F13" w:rsidRPr="008D4F63">
              <w:rPr>
                <w:rFonts w:ascii="Arial" w:hAnsi="Arial" w:cs="Arial"/>
                <w:sz w:val="16"/>
                <w:szCs w:val="16"/>
              </w:rPr>
              <w:t>Names appear for selection</w:t>
            </w:r>
            <w:r>
              <w:rPr>
                <w:rFonts w:ascii="Arial" w:hAnsi="Arial" w:cs="Arial"/>
                <w:sz w:val="16"/>
                <w:szCs w:val="16"/>
              </w:rPr>
              <w:t>]</w:t>
            </w:r>
          </w:p>
        </w:tc>
        <w:tc>
          <w:tcPr>
            <w:tcW w:w="561" w:type="pct"/>
          </w:tcPr>
          <w:p w14:paraId="2E57714C" w14:textId="77777777" w:rsidR="00425F13" w:rsidRPr="005A7BEF" w:rsidRDefault="00425F13" w:rsidP="005A7BEF">
            <w:pPr>
              <w:jc w:val="center"/>
              <w:rPr>
                <w:rFonts w:ascii="Arial" w:hAnsi="Arial" w:cs="Arial"/>
                <w:b/>
                <w:sz w:val="16"/>
                <w:szCs w:val="16"/>
              </w:rPr>
            </w:pPr>
          </w:p>
        </w:tc>
        <w:tc>
          <w:tcPr>
            <w:tcW w:w="510" w:type="pct"/>
          </w:tcPr>
          <w:p w14:paraId="6BA248A6" w14:textId="77777777" w:rsidR="00425F13" w:rsidRPr="005A7BEF" w:rsidRDefault="00425F13" w:rsidP="005A7BEF">
            <w:pPr>
              <w:jc w:val="center"/>
              <w:rPr>
                <w:rFonts w:ascii="Arial" w:hAnsi="Arial" w:cs="Arial"/>
                <w:b/>
                <w:sz w:val="16"/>
                <w:szCs w:val="16"/>
              </w:rPr>
            </w:pPr>
          </w:p>
        </w:tc>
      </w:tr>
      <w:tr w:rsidR="00425F13" w:rsidRPr="005A7BEF" w14:paraId="3B73B01F" w14:textId="77777777" w:rsidTr="00DB62B7">
        <w:trPr>
          <w:trHeight w:val="288"/>
        </w:trPr>
        <w:tc>
          <w:tcPr>
            <w:tcW w:w="3929" w:type="pct"/>
          </w:tcPr>
          <w:p w14:paraId="550CF486" w14:textId="38DC0BC5" w:rsidR="009B1AA7" w:rsidRDefault="00425F13" w:rsidP="005A7BEF">
            <w:pPr>
              <w:rPr>
                <w:rFonts w:ascii="Arial" w:hAnsi="Arial" w:cs="Arial"/>
                <w:sz w:val="16"/>
                <w:szCs w:val="16"/>
              </w:rPr>
            </w:pPr>
            <w:r w:rsidRPr="008D4F63">
              <w:rPr>
                <w:rFonts w:ascii="Arial" w:hAnsi="Arial" w:cs="Arial"/>
                <w:sz w:val="16"/>
                <w:szCs w:val="16"/>
              </w:rPr>
              <w:t xml:space="preserve">Is </w:t>
            </w:r>
            <w:r w:rsidR="006B3EF7" w:rsidRPr="008D4F63">
              <w:rPr>
                <w:rFonts w:ascii="Arial" w:hAnsi="Arial" w:cs="Arial"/>
                <w:sz w:val="16"/>
                <w:szCs w:val="16"/>
              </w:rPr>
              <w:t>[</w:t>
            </w:r>
            <w:r w:rsidRPr="008D4F63">
              <w:rPr>
                <w:rFonts w:ascii="Arial" w:hAnsi="Arial" w:cs="Arial"/>
                <w:sz w:val="16"/>
                <w:szCs w:val="16"/>
              </w:rPr>
              <w:t>Name</w:t>
            </w:r>
            <w:r w:rsidR="006B3EF7" w:rsidRPr="008D4F63">
              <w:rPr>
                <w:rFonts w:ascii="Arial" w:hAnsi="Arial" w:cs="Arial"/>
                <w:sz w:val="16"/>
                <w:szCs w:val="16"/>
              </w:rPr>
              <w:t>]</w:t>
            </w:r>
            <w:r w:rsidRPr="008D4F63">
              <w:rPr>
                <w:rFonts w:ascii="Arial" w:hAnsi="Arial" w:cs="Arial"/>
                <w:sz w:val="16"/>
                <w:szCs w:val="16"/>
              </w:rPr>
              <w:t xml:space="preserve"> the person who actually answered these questions?  </w:t>
            </w:r>
          </w:p>
          <w:p w14:paraId="137C0930" w14:textId="77777777" w:rsidR="009B1AA7" w:rsidRDefault="00425F13" w:rsidP="005A7BEF">
            <w:pPr>
              <w:rPr>
                <w:rFonts w:ascii="Arial" w:hAnsi="Arial" w:cs="Arial"/>
                <w:sz w:val="16"/>
                <w:szCs w:val="16"/>
              </w:rPr>
            </w:pPr>
            <w:r w:rsidRPr="008D4F63">
              <w:rPr>
                <w:rFonts w:ascii="Arial" w:hAnsi="Arial" w:cs="Arial"/>
                <w:sz w:val="16"/>
                <w:szCs w:val="16"/>
              </w:rPr>
              <w:t xml:space="preserve">1. Yes   </w:t>
            </w:r>
          </w:p>
          <w:p w14:paraId="1D6AFAF1" w14:textId="04282765" w:rsidR="00425F13" w:rsidRPr="008D4F63" w:rsidRDefault="00425F13" w:rsidP="005A7BEF">
            <w:pPr>
              <w:rPr>
                <w:rFonts w:ascii="Arial" w:hAnsi="Arial" w:cs="Arial"/>
                <w:sz w:val="16"/>
                <w:szCs w:val="16"/>
              </w:rPr>
            </w:pPr>
            <w:r w:rsidRPr="008D4F63">
              <w:rPr>
                <w:rFonts w:ascii="Arial" w:hAnsi="Arial" w:cs="Arial"/>
                <w:sz w:val="16"/>
                <w:szCs w:val="16"/>
              </w:rPr>
              <w:t>5. No</w:t>
            </w:r>
          </w:p>
        </w:tc>
        <w:tc>
          <w:tcPr>
            <w:tcW w:w="561" w:type="pct"/>
          </w:tcPr>
          <w:p w14:paraId="2C29C2B9" w14:textId="77777777" w:rsidR="00425F13" w:rsidRPr="005A7BEF" w:rsidRDefault="00425F13" w:rsidP="005A7BEF">
            <w:pPr>
              <w:jc w:val="center"/>
              <w:rPr>
                <w:rFonts w:ascii="Arial" w:hAnsi="Arial" w:cs="Arial"/>
                <w:b/>
                <w:sz w:val="16"/>
                <w:szCs w:val="16"/>
              </w:rPr>
            </w:pPr>
          </w:p>
        </w:tc>
        <w:tc>
          <w:tcPr>
            <w:tcW w:w="510" w:type="pct"/>
          </w:tcPr>
          <w:p w14:paraId="591FFE82" w14:textId="77777777" w:rsidR="00425F13" w:rsidRPr="005A7BEF" w:rsidRDefault="00425F13" w:rsidP="005A7BEF">
            <w:pPr>
              <w:jc w:val="center"/>
              <w:rPr>
                <w:rFonts w:ascii="Arial" w:hAnsi="Arial" w:cs="Arial"/>
                <w:b/>
                <w:sz w:val="16"/>
                <w:szCs w:val="16"/>
              </w:rPr>
            </w:pPr>
          </w:p>
        </w:tc>
      </w:tr>
      <w:tr w:rsidR="00F3420D" w:rsidRPr="005A7BEF" w14:paraId="3777F5DA" w14:textId="77777777" w:rsidTr="00DB62B7">
        <w:trPr>
          <w:trHeight w:val="288"/>
        </w:trPr>
        <w:tc>
          <w:tcPr>
            <w:tcW w:w="3929" w:type="pct"/>
            <w:vAlign w:val="center"/>
          </w:tcPr>
          <w:p w14:paraId="200CC376" w14:textId="6CBC4EAB" w:rsidR="00F3420D" w:rsidRDefault="00F3420D" w:rsidP="005A7BEF">
            <w:pPr>
              <w:rPr>
                <w:rFonts w:ascii="Arial" w:hAnsi="Arial" w:cs="Arial"/>
                <w:sz w:val="16"/>
                <w:szCs w:val="16"/>
              </w:rPr>
            </w:pPr>
            <w:r w:rsidRPr="008D4F63">
              <w:rPr>
                <w:rFonts w:ascii="Arial" w:hAnsi="Arial" w:cs="Arial"/>
                <w:sz w:val="16"/>
                <w:szCs w:val="16"/>
              </w:rPr>
              <w:t>Does the recipient live outside Ghana?</w:t>
            </w:r>
          </w:p>
          <w:p w14:paraId="251CE759" w14:textId="77777777" w:rsidR="009B1AA7" w:rsidRDefault="009B1AA7" w:rsidP="009B1AA7">
            <w:pPr>
              <w:rPr>
                <w:rFonts w:ascii="Arial" w:hAnsi="Arial" w:cs="Arial"/>
                <w:sz w:val="16"/>
                <w:szCs w:val="16"/>
              </w:rPr>
            </w:pPr>
            <w:r w:rsidRPr="00B87B3C">
              <w:rPr>
                <w:rFonts w:ascii="Arial" w:hAnsi="Arial" w:cs="Arial"/>
                <w:sz w:val="16"/>
                <w:szCs w:val="16"/>
              </w:rPr>
              <w:t xml:space="preserve">1. Yes   </w:t>
            </w:r>
          </w:p>
          <w:p w14:paraId="4953EDD7" w14:textId="3B79A7E4" w:rsidR="009B1AA7" w:rsidRPr="008D4F63" w:rsidRDefault="009B1AA7" w:rsidP="009B1AA7">
            <w:pPr>
              <w:rPr>
                <w:rFonts w:ascii="Arial" w:hAnsi="Arial" w:cs="Arial"/>
                <w:sz w:val="16"/>
                <w:szCs w:val="16"/>
              </w:rPr>
            </w:pPr>
            <w:r w:rsidRPr="00B87B3C">
              <w:rPr>
                <w:rFonts w:ascii="Arial" w:hAnsi="Arial" w:cs="Arial"/>
                <w:sz w:val="16"/>
                <w:szCs w:val="16"/>
              </w:rPr>
              <w:t>5. No</w:t>
            </w:r>
            <w:r>
              <w:rPr>
                <w:rFonts w:ascii="Arial" w:hAnsi="Arial" w:cs="Arial"/>
                <w:sz w:val="16"/>
                <w:szCs w:val="16"/>
              </w:rPr>
              <w:t xml:space="preserve"> &gt;&gt; 28a</w:t>
            </w:r>
          </w:p>
        </w:tc>
        <w:tc>
          <w:tcPr>
            <w:tcW w:w="561" w:type="pct"/>
          </w:tcPr>
          <w:p w14:paraId="33D82E64" w14:textId="77777777" w:rsidR="00F3420D" w:rsidRPr="005A7BEF" w:rsidRDefault="00F3420D" w:rsidP="005A7BEF">
            <w:pPr>
              <w:jc w:val="center"/>
              <w:rPr>
                <w:rFonts w:ascii="Arial" w:hAnsi="Arial" w:cs="Arial"/>
                <w:b/>
                <w:sz w:val="16"/>
                <w:szCs w:val="16"/>
              </w:rPr>
            </w:pPr>
          </w:p>
        </w:tc>
        <w:tc>
          <w:tcPr>
            <w:tcW w:w="510" w:type="pct"/>
          </w:tcPr>
          <w:p w14:paraId="077891A4" w14:textId="77777777" w:rsidR="00F3420D" w:rsidRPr="005A7BEF" w:rsidRDefault="00F3420D" w:rsidP="005A7BEF">
            <w:pPr>
              <w:jc w:val="center"/>
              <w:rPr>
                <w:rFonts w:ascii="Arial" w:hAnsi="Arial" w:cs="Arial"/>
                <w:b/>
                <w:sz w:val="16"/>
                <w:szCs w:val="16"/>
              </w:rPr>
            </w:pPr>
          </w:p>
        </w:tc>
      </w:tr>
      <w:tr w:rsidR="00F3420D" w:rsidRPr="005A7BEF" w14:paraId="1A20804F" w14:textId="77777777" w:rsidTr="00DB62B7">
        <w:trPr>
          <w:trHeight w:val="288"/>
        </w:trPr>
        <w:tc>
          <w:tcPr>
            <w:tcW w:w="3929" w:type="pct"/>
            <w:vAlign w:val="center"/>
          </w:tcPr>
          <w:p w14:paraId="38D2E9C3" w14:textId="0F22E89D" w:rsidR="00F3420D" w:rsidRPr="008D4F63" w:rsidRDefault="00F3420D" w:rsidP="005A7BEF">
            <w:pPr>
              <w:rPr>
                <w:rFonts w:ascii="Arial" w:hAnsi="Arial" w:cs="Arial"/>
                <w:sz w:val="16"/>
                <w:szCs w:val="16"/>
              </w:rPr>
            </w:pPr>
            <w:r w:rsidRPr="008D4F63">
              <w:rPr>
                <w:rFonts w:ascii="Arial" w:hAnsi="Arial" w:cs="Arial"/>
                <w:sz w:val="16"/>
                <w:szCs w:val="16"/>
              </w:rPr>
              <w:t>Please enter the name of the country.</w:t>
            </w:r>
          </w:p>
        </w:tc>
        <w:tc>
          <w:tcPr>
            <w:tcW w:w="561" w:type="pct"/>
          </w:tcPr>
          <w:p w14:paraId="0E5EB92E" w14:textId="77777777" w:rsidR="00F3420D" w:rsidRPr="005A7BEF" w:rsidRDefault="00F3420D" w:rsidP="005A7BEF">
            <w:pPr>
              <w:jc w:val="center"/>
              <w:rPr>
                <w:rFonts w:ascii="Arial" w:hAnsi="Arial" w:cs="Arial"/>
                <w:b/>
                <w:sz w:val="16"/>
                <w:szCs w:val="16"/>
              </w:rPr>
            </w:pPr>
          </w:p>
        </w:tc>
        <w:tc>
          <w:tcPr>
            <w:tcW w:w="510" w:type="pct"/>
          </w:tcPr>
          <w:p w14:paraId="62F2DD4B" w14:textId="77777777" w:rsidR="00F3420D" w:rsidRPr="005A7BEF" w:rsidRDefault="00F3420D" w:rsidP="005A7BEF">
            <w:pPr>
              <w:jc w:val="center"/>
              <w:rPr>
                <w:rFonts w:ascii="Arial" w:hAnsi="Arial" w:cs="Arial"/>
                <w:b/>
                <w:sz w:val="16"/>
                <w:szCs w:val="16"/>
              </w:rPr>
            </w:pPr>
          </w:p>
        </w:tc>
      </w:tr>
      <w:tr w:rsidR="009B1AA7" w:rsidRPr="005A7BEF" w14:paraId="72B14AE3" w14:textId="77777777" w:rsidTr="00DB62B7">
        <w:trPr>
          <w:trHeight w:val="288"/>
        </w:trPr>
        <w:tc>
          <w:tcPr>
            <w:tcW w:w="3929" w:type="pct"/>
            <w:vAlign w:val="center"/>
          </w:tcPr>
          <w:p w14:paraId="5B5B7B2B" w14:textId="77777777" w:rsidR="009B1AA7" w:rsidRDefault="009B1AA7" w:rsidP="005A7BEF">
            <w:pPr>
              <w:rPr>
                <w:rFonts w:ascii="Arial" w:hAnsi="Arial" w:cs="Arial"/>
                <w:sz w:val="16"/>
                <w:szCs w:val="16"/>
              </w:rPr>
            </w:pPr>
            <w:r w:rsidRPr="009B1AA7">
              <w:rPr>
                <w:rFonts w:ascii="Arial" w:hAnsi="Arial" w:cs="Arial"/>
                <w:sz w:val="16"/>
                <w:szCs w:val="16"/>
              </w:rPr>
              <w:t>28a. Is the recipient a spouse of a household member?</w:t>
            </w:r>
          </w:p>
          <w:p w14:paraId="5D5F7AAF" w14:textId="77777777" w:rsidR="009B1AA7" w:rsidRDefault="009B1AA7" w:rsidP="009B1AA7">
            <w:pPr>
              <w:rPr>
                <w:rFonts w:ascii="Arial" w:hAnsi="Arial" w:cs="Arial"/>
                <w:sz w:val="16"/>
                <w:szCs w:val="16"/>
              </w:rPr>
            </w:pPr>
            <w:r w:rsidRPr="00B87B3C">
              <w:rPr>
                <w:rFonts w:ascii="Arial" w:hAnsi="Arial" w:cs="Arial"/>
                <w:sz w:val="16"/>
                <w:szCs w:val="16"/>
              </w:rPr>
              <w:t xml:space="preserve">1. Yes   </w:t>
            </w:r>
          </w:p>
          <w:p w14:paraId="44291493" w14:textId="145D3524" w:rsidR="009B1AA7" w:rsidRPr="009B1AA7" w:rsidRDefault="009B1AA7" w:rsidP="009B1AA7">
            <w:pPr>
              <w:rPr>
                <w:rFonts w:ascii="Arial" w:hAnsi="Arial" w:cs="Arial"/>
                <w:sz w:val="16"/>
                <w:szCs w:val="16"/>
              </w:rPr>
            </w:pPr>
            <w:r w:rsidRPr="00B87B3C">
              <w:rPr>
                <w:rFonts w:ascii="Arial" w:hAnsi="Arial" w:cs="Arial"/>
                <w:sz w:val="16"/>
                <w:szCs w:val="16"/>
              </w:rPr>
              <w:lastRenderedPageBreak/>
              <w:t>5. No</w:t>
            </w:r>
            <w:r>
              <w:rPr>
                <w:rFonts w:ascii="Arial" w:hAnsi="Arial" w:cs="Arial"/>
                <w:sz w:val="16"/>
                <w:szCs w:val="16"/>
              </w:rPr>
              <w:t xml:space="preserve"> &gt;&gt; 28b</w:t>
            </w:r>
          </w:p>
        </w:tc>
        <w:tc>
          <w:tcPr>
            <w:tcW w:w="561" w:type="pct"/>
          </w:tcPr>
          <w:p w14:paraId="770723BD" w14:textId="77777777" w:rsidR="009B1AA7" w:rsidRPr="005A7BEF" w:rsidRDefault="009B1AA7" w:rsidP="005A7BEF">
            <w:pPr>
              <w:jc w:val="center"/>
              <w:rPr>
                <w:rFonts w:ascii="Arial" w:hAnsi="Arial" w:cs="Arial"/>
                <w:b/>
                <w:sz w:val="16"/>
                <w:szCs w:val="16"/>
              </w:rPr>
            </w:pPr>
          </w:p>
        </w:tc>
        <w:tc>
          <w:tcPr>
            <w:tcW w:w="510" w:type="pct"/>
          </w:tcPr>
          <w:p w14:paraId="67F30FC8" w14:textId="77777777" w:rsidR="009B1AA7" w:rsidRPr="005A7BEF" w:rsidRDefault="009B1AA7" w:rsidP="005A7BEF">
            <w:pPr>
              <w:jc w:val="center"/>
              <w:rPr>
                <w:rFonts w:ascii="Arial" w:hAnsi="Arial" w:cs="Arial"/>
                <w:b/>
                <w:sz w:val="16"/>
                <w:szCs w:val="16"/>
              </w:rPr>
            </w:pPr>
          </w:p>
        </w:tc>
      </w:tr>
      <w:tr w:rsidR="009B1AA7" w:rsidRPr="005A7BEF" w14:paraId="6D1B7804" w14:textId="77777777" w:rsidTr="00DB62B7">
        <w:trPr>
          <w:trHeight w:val="288"/>
        </w:trPr>
        <w:tc>
          <w:tcPr>
            <w:tcW w:w="3929" w:type="pct"/>
            <w:vAlign w:val="center"/>
          </w:tcPr>
          <w:p w14:paraId="1F6A58F3" w14:textId="1A4D0851" w:rsidR="009B1AA7" w:rsidRPr="009B1AA7" w:rsidRDefault="009B1AA7" w:rsidP="005A7BEF">
            <w:pPr>
              <w:rPr>
                <w:rFonts w:ascii="Arial" w:hAnsi="Arial" w:cs="Arial"/>
                <w:sz w:val="16"/>
                <w:szCs w:val="16"/>
              </w:rPr>
            </w:pPr>
            <w:r>
              <w:rPr>
                <w:rFonts w:ascii="Arial" w:hAnsi="Arial" w:cs="Arial"/>
                <w:sz w:val="16"/>
                <w:szCs w:val="16"/>
              </w:rPr>
              <w:t>Please select the name of the member.</w:t>
            </w:r>
          </w:p>
        </w:tc>
        <w:tc>
          <w:tcPr>
            <w:tcW w:w="561" w:type="pct"/>
          </w:tcPr>
          <w:p w14:paraId="4DE31348" w14:textId="77777777" w:rsidR="009B1AA7" w:rsidRPr="005A7BEF" w:rsidRDefault="009B1AA7" w:rsidP="005A7BEF">
            <w:pPr>
              <w:jc w:val="center"/>
              <w:rPr>
                <w:rFonts w:ascii="Arial" w:hAnsi="Arial" w:cs="Arial"/>
                <w:b/>
                <w:sz w:val="16"/>
                <w:szCs w:val="16"/>
              </w:rPr>
            </w:pPr>
          </w:p>
        </w:tc>
        <w:tc>
          <w:tcPr>
            <w:tcW w:w="510" w:type="pct"/>
          </w:tcPr>
          <w:p w14:paraId="1B67830E" w14:textId="77777777" w:rsidR="009B1AA7" w:rsidRPr="005A7BEF" w:rsidRDefault="009B1AA7" w:rsidP="005A7BEF">
            <w:pPr>
              <w:jc w:val="center"/>
              <w:rPr>
                <w:rFonts w:ascii="Arial" w:hAnsi="Arial" w:cs="Arial"/>
                <w:b/>
                <w:sz w:val="16"/>
                <w:szCs w:val="16"/>
              </w:rPr>
            </w:pPr>
          </w:p>
        </w:tc>
      </w:tr>
      <w:tr w:rsidR="00425F13" w:rsidRPr="005A7BEF" w14:paraId="191A968C" w14:textId="77777777" w:rsidTr="00DB62B7">
        <w:trPr>
          <w:trHeight w:val="288"/>
        </w:trPr>
        <w:tc>
          <w:tcPr>
            <w:tcW w:w="3929" w:type="pct"/>
            <w:vAlign w:val="center"/>
          </w:tcPr>
          <w:p w14:paraId="58931C0F" w14:textId="6BDC6CEE" w:rsidR="009B1AA7" w:rsidRDefault="00425F13" w:rsidP="005A7BEF">
            <w:pPr>
              <w:rPr>
                <w:rFonts w:ascii="Arial" w:hAnsi="Arial" w:cs="Arial"/>
                <w:sz w:val="16"/>
                <w:szCs w:val="16"/>
              </w:rPr>
            </w:pPr>
            <w:r w:rsidRPr="008D4F63">
              <w:rPr>
                <w:rFonts w:ascii="Arial" w:hAnsi="Arial" w:cs="Arial"/>
                <w:sz w:val="16"/>
                <w:szCs w:val="16"/>
              </w:rPr>
              <w:t>28</w:t>
            </w:r>
            <w:r w:rsidR="009B1AA7">
              <w:rPr>
                <w:rFonts w:ascii="Arial" w:hAnsi="Arial" w:cs="Arial"/>
                <w:sz w:val="16"/>
                <w:szCs w:val="16"/>
              </w:rPr>
              <w:t>b</w:t>
            </w:r>
            <w:r w:rsidRPr="008D4F63">
              <w:rPr>
                <w:rFonts w:ascii="Arial" w:hAnsi="Arial" w:cs="Arial"/>
                <w:sz w:val="16"/>
                <w:szCs w:val="16"/>
              </w:rPr>
              <w:t xml:space="preserve">. Is the recipient a blood relative of a household member?    </w:t>
            </w:r>
          </w:p>
          <w:p w14:paraId="1638BBF8" w14:textId="77777777" w:rsidR="009B1AA7" w:rsidRDefault="00425F13">
            <w:pPr>
              <w:rPr>
                <w:rFonts w:ascii="Arial" w:hAnsi="Arial" w:cs="Arial"/>
                <w:sz w:val="16"/>
                <w:szCs w:val="16"/>
              </w:rPr>
            </w:pPr>
            <w:r w:rsidRPr="008D4F63">
              <w:rPr>
                <w:rFonts w:ascii="Arial" w:hAnsi="Arial" w:cs="Arial"/>
                <w:sz w:val="16"/>
                <w:szCs w:val="16"/>
              </w:rPr>
              <w:t xml:space="preserve">1. Yes   </w:t>
            </w:r>
          </w:p>
          <w:p w14:paraId="7C135052" w14:textId="4BEF1FF7" w:rsidR="00503FE0" w:rsidRPr="008D4F63" w:rsidRDefault="00425F13">
            <w:pPr>
              <w:rPr>
                <w:rFonts w:ascii="Arial" w:hAnsi="Arial" w:cs="Arial"/>
                <w:sz w:val="16"/>
                <w:szCs w:val="16"/>
              </w:rPr>
            </w:pPr>
            <w:r w:rsidRPr="008D4F63">
              <w:rPr>
                <w:rFonts w:ascii="Arial" w:hAnsi="Arial" w:cs="Arial"/>
                <w:sz w:val="16"/>
                <w:szCs w:val="16"/>
              </w:rPr>
              <w:t xml:space="preserve">5. No   </w:t>
            </w:r>
            <w:r w:rsidR="009B1AA7">
              <w:rPr>
                <w:rFonts w:ascii="Arial" w:hAnsi="Arial" w:cs="Arial"/>
                <w:sz w:val="16"/>
                <w:szCs w:val="16"/>
              </w:rPr>
              <w:t>&gt;&gt; 29</w:t>
            </w:r>
            <w:r w:rsidRPr="008D4F63">
              <w:rPr>
                <w:rFonts w:ascii="Arial" w:hAnsi="Arial" w:cs="Arial"/>
                <w:sz w:val="16"/>
                <w:szCs w:val="16"/>
              </w:rPr>
              <w:t xml:space="preserve">    </w:t>
            </w:r>
          </w:p>
        </w:tc>
        <w:tc>
          <w:tcPr>
            <w:tcW w:w="561" w:type="pct"/>
          </w:tcPr>
          <w:p w14:paraId="0BFD5234" w14:textId="77777777" w:rsidR="00425F13" w:rsidRPr="005A7BEF" w:rsidRDefault="00425F13" w:rsidP="005A7BEF">
            <w:pPr>
              <w:jc w:val="center"/>
              <w:rPr>
                <w:rFonts w:ascii="Arial" w:hAnsi="Arial" w:cs="Arial"/>
                <w:b/>
                <w:sz w:val="16"/>
                <w:szCs w:val="16"/>
              </w:rPr>
            </w:pPr>
          </w:p>
        </w:tc>
        <w:tc>
          <w:tcPr>
            <w:tcW w:w="510" w:type="pct"/>
          </w:tcPr>
          <w:p w14:paraId="10474479" w14:textId="77777777" w:rsidR="00425F13" w:rsidRPr="005A7BEF" w:rsidRDefault="00425F13" w:rsidP="005A7BEF">
            <w:pPr>
              <w:jc w:val="center"/>
              <w:rPr>
                <w:rFonts w:ascii="Arial" w:hAnsi="Arial" w:cs="Arial"/>
                <w:b/>
                <w:sz w:val="16"/>
                <w:szCs w:val="16"/>
              </w:rPr>
            </w:pPr>
          </w:p>
        </w:tc>
      </w:tr>
      <w:tr w:rsidR="009B1AA7" w:rsidRPr="005A7BEF" w14:paraId="4E5B27D3" w14:textId="77777777" w:rsidTr="00DB62B7">
        <w:trPr>
          <w:trHeight w:val="288"/>
        </w:trPr>
        <w:tc>
          <w:tcPr>
            <w:tcW w:w="3929" w:type="pct"/>
            <w:vAlign w:val="center"/>
          </w:tcPr>
          <w:p w14:paraId="549A25B7" w14:textId="77777777" w:rsidR="009B1AA7" w:rsidRDefault="009B1AA7" w:rsidP="005A7BEF">
            <w:pPr>
              <w:rPr>
                <w:rFonts w:ascii="Arial" w:hAnsi="Arial" w:cs="Arial"/>
                <w:sz w:val="16"/>
                <w:szCs w:val="16"/>
              </w:rPr>
            </w:pPr>
            <w:r w:rsidRPr="009B1AA7">
              <w:rPr>
                <w:rFonts w:ascii="Arial" w:hAnsi="Arial" w:cs="Arial"/>
                <w:sz w:val="16"/>
                <w:szCs w:val="16"/>
              </w:rPr>
              <w:t>Please select the name of the member.</w:t>
            </w:r>
            <w:r>
              <w:rPr>
                <w:rFonts w:ascii="Arial" w:hAnsi="Arial" w:cs="Arial"/>
                <w:sz w:val="16"/>
                <w:szCs w:val="16"/>
              </w:rPr>
              <w:t xml:space="preserve"> </w:t>
            </w:r>
          </w:p>
          <w:p w14:paraId="3E7887B0" w14:textId="3E3D66B6" w:rsidR="009B1AA7" w:rsidRPr="009B1AA7" w:rsidRDefault="009B1AA7" w:rsidP="005A7BEF">
            <w:pPr>
              <w:rPr>
                <w:rFonts w:ascii="Arial" w:hAnsi="Arial" w:cs="Arial"/>
                <w:sz w:val="16"/>
                <w:szCs w:val="16"/>
              </w:rPr>
            </w:pPr>
            <w:r>
              <w:rPr>
                <w:rFonts w:ascii="Arial" w:hAnsi="Arial" w:cs="Arial"/>
                <w:sz w:val="16"/>
                <w:szCs w:val="16"/>
              </w:rPr>
              <w:t>&gt;&gt; 30a</w:t>
            </w:r>
          </w:p>
        </w:tc>
        <w:tc>
          <w:tcPr>
            <w:tcW w:w="561" w:type="pct"/>
          </w:tcPr>
          <w:p w14:paraId="30FA465A" w14:textId="77777777" w:rsidR="009B1AA7" w:rsidRPr="005A7BEF" w:rsidRDefault="009B1AA7" w:rsidP="005A7BEF">
            <w:pPr>
              <w:jc w:val="center"/>
              <w:rPr>
                <w:rFonts w:ascii="Arial" w:hAnsi="Arial" w:cs="Arial"/>
                <w:b/>
                <w:sz w:val="16"/>
                <w:szCs w:val="16"/>
              </w:rPr>
            </w:pPr>
          </w:p>
        </w:tc>
        <w:tc>
          <w:tcPr>
            <w:tcW w:w="510" w:type="pct"/>
          </w:tcPr>
          <w:p w14:paraId="0C69B541" w14:textId="77777777" w:rsidR="009B1AA7" w:rsidRPr="005A7BEF" w:rsidRDefault="009B1AA7" w:rsidP="005A7BEF">
            <w:pPr>
              <w:jc w:val="center"/>
              <w:rPr>
                <w:rFonts w:ascii="Arial" w:hAnsi="Arial" w:cs="Arial"/>
                <w:b/>
                <w:sz w:val="16"/>
                <w:szCs w:val="16"/>
              </w:rPr>
            </w:pPr>
          </w:p>
        </w:tc>
      </w:tr>
      <w:tr w:rsidR="00425F13" w:rsidRPr="005A7BEF" w14:paraId="219D64E5" w14:textId="77777777" w:rsidTr="00DB62B7">
        <w:trPr>
          <w:trHeight w:val="288"/>
        </w:trPr>
        <w:tc>
          <w:tcPr>
            <w:tcW w:w="3929" w:type="pct"/>
            <w:vAlign w:val="center"/>
          </w:tcPr>
          <w:p w14:paraId="2C0E425E" w14:textId="2FAA3597" w:rsidR="00425F13" w:rsidRPr="008D4F63" w:rsidRDefault="00425F13" w:rsidP="005A7BEF">
            <w:pPr>
              <w:rPr>
                <w:rFonts w:ascii="Arial" w:hAnsi="Arial" w:cs="Arial"/>
                <w:sz w:val="16"/>
                <w:szCs w:val="16"/>
              </w:rPr>
            </w:pPr>
            <w:r w:rsidRPr="008D4F63">
              <w:rPr>
                <w:rFonts w:ascii="Arial" w:hAnsi="Arial" w:cs="Arial"/>
                <w:sz w:val="16"/>
                <w:szCs w:val="16"/>
              </w:rPr>
              <w:t>29. What is the name of the recipient?</w:t>
            </w:r>
          </w:p>
        </w:tc>
        <w:tc>
          <w:tcPr>
            <w:tcW w:w="561" w:type="pct"/>
          </w:tcPr>
          <w:p w14:paraId="3A14CAE5" w14:textId="77777777" w:rsidR="00425F13" w:rsidRPr="005A7BEF" w:rsidRDefault="00425F13" w:rsidP="005A7BEF">
            <w:pPr>
              <w:jc w:val="center"/>
              <w:rPr>
                <w:rFonts w:ascii="Arial" w:hAnsi="Arial" w:cs="Arial"/>
                <w:b/>
                <w:sz w:val="16"/>
                <w:szCs w:val="16"/>
              </w:rPr>
            </w:pPr>
          </w:p>
        </w:tc>
        <w:tc>
          <w:tcPr>
            <w:tcW w:w="510" w:type="pct"/>
          </w:tcPr>
          <w:p w14:paraId="4AB87640" w14:textId="77777777" w:rsidR="00425F13" w:rsidRPr="005A7BEF" w:rsidRDefault="00425F13" w:rsidP="005A7BEF">
            <w:pPr>
              <w:jc w:val="center"/>
              <w:rPr>
                <w:rFonts w:ascii="Arial" w:hAnsi="Arial" w:cs="Arial"/>
                <w:b/>
                <w:sz w:val="16"/>
                <w:szCs w:val="16"/>
              </w:rPr>
            </w:pPr>
          </w:p>
        </w:tc>
      </w:tr>
      <w:tr w:rsidR="00425F13" w:rsidRPr="005A7BEF" w14:paraId="7BC8F1D9" w14:textId="77777777" w:rsidTr="00DB62B7">
        <w:trPr>
          <w:trHeight w:val="288"/>
        </w:trPr>
        <w:tc>
          <w:tcPr>
            <w:tcW w:w="3929" w:type="pct"/>
            <w:vAlign w:val="center"/>
          </w:tcPr>
          <w:p w14:paraId="2E347165" w14:textId="57877FE7" w:rsidR="00425F13" w:rsidRPr="008D4F63" w:rsidRDefault="00425F13" w:rsidP="005A7BEF">
            <w:pPr>
              <w:rPr>
                <w:rFonts w:ascii="Arial" w:hAnsi="Arial" w:cs="Arial"/>
                <w:sz w:val="16"/>
                <w:szCs w:val="16"/>
              </w:rPr>
            </w:pPr>
            <w:r w:rsidRPr="008D4F63">
              <w:rPr>
                <w:rFonts w:ascii="Arial" w:hAnsi="Arial" w:cs="Arial"/>
                <w:sz w:val="16"/>
                <w:szCs w:val="16"/>
              </w:rPr>
              <w:t xml:space="preserve">30a. </w:t>
            </w:r>
            <w:r w:rsidR="009B1AA7" w:rsidRPr="009B1AA7">
              <w:rPr>
                <w:rFonts w:ascii="Arial" w:hAnsi="Arial" w:cs="Arial"/>
                <w:sz w:val="16"/>
                <w:szCs w:val="16"/>
              </w:rPr>
              <w:t>In what region does the recipient live?</w:t>
            </w:r>
          </w:p>
        </w:tc>
        <w:tc>
          <w:tcPr>
            <w:tcW w:w="561" w:type="pct"/>
          </w:tcPr>
          <w:p w14:paraId="2CEEFF1E" w14:textId="77777777" w:rsidR="00425F13" w:rsidRPr="005A7BEF" w:rsidRDefault="00425F13" w:rsidP="005A7BEF">
            <w:pPr>
              <w:jc w:val="center"/>
              <w:rPr>
                <w:rFonts w:ascii="Arial" w:hAnsi="Arial" w:cs="Arial"/>
                <w:b/>
                <w:sz w:val="16"/>
                <w:szCs w:val="16"/>
              </w:rPr>
            </w:pPr>
          </w:p>
        </w:tc>
        <w:tc>
          <w:tcPr>
            <w:tcW w:w="510" w:type="pct"/>
          </w:tcPr>
          <w:p w14:paraId="67BDEA0D" w14:textId="77777777" w:rsidR="00425F13" w:rsidRPr="005A7BEF" w:rsidRDefault="00425F13" w:rsidP="005A7BEF">
            <w:pPr>
              <w:jc w:val="center"/>
              <w:rPr>
                <w:rFonts w:ascii="Arial" w:hAnsi="Arial" w:cs="Arial"/>
                <w:b/>
                <w:sz w:val="16"/>
                <w:szCs w:val="16"/>
              </w:rPr>
            </w:pPr>
          </w:p>
        </w:tc>
      </w:tr>
      <w:tr w:rsidR="00425F13" w:rsidRPr="005A7BEF" w14:paraId="34938AF3" w14:textId="77777777" w:rsidTr="00DB62B7">
        <w:trPr>
          <w:trHeight w:val="288"/>
        </w:trPr>
        <w:tc>
          <w:tcPr>
            <w:tcW w:w="3929" w:type="pct"/>
            <w:vAlign w:val="center"/>
          </w:tcPr>
          <w:p w14:paraId="66F31F12" w14:textId="09CA4061" w:rsidR="00425F13" w:rsidRPr="008D4F63" w:rsidRDefault="009B1AA7" w:rsidP="005A7BEF">
            <w:pPr>
              <w:rPr>
                <w:rFonts w:ascii="Arial" w:hAnsi="Arial" w:cs="Arial"/>
                <w:sz w:val="16"/>
                <w:szCs w:val="16"/>
              </w:rPr>
            </w:pPr>
            <w:r w:rsidRPr="009B1AA7">
              <w:rPr>
                <w:rFonts w:ascii="Arial" w:hAnsi="Arial" w:cs="Arial"/>
                <w:sz w:val="16"/>
                <w:szCs w:val="16"/>
              </w:rPr>
              <w:t>30b. In what district does the recipient live?</w:t>
            </w:r>
          </w:p>
        </w:tc>
        <w:tc>
          <w:tcPr>
            <w:tcW w:w="561" w:type="pct"/>
          </w:tcPr>
          <w:p w14:paraId="17FBDE84" w14:textId="77777777" w:rsidR="00425F13" w:rsidRPr="005A7BEF" w:rsidRDefault="00425F13" w:rsidP="005A7BEF">
            <w:pPr>
              <w:jc w:val="center"/>
              <w:rPr>
                <w:rFonts w:ascii="Arial" w:hAnsi="Arial" w:cs="Arial"/>
                <w:b/>
                <w:sz w:val="16"/>
                <w:szCs w:val="16"/>
              </w:rPr>
            </w:pPr>
          </w:p>
        </w:tc>
        <w:tc>
          <w:tcPr>
            <w:tcW w:w="510" w:type="pct"/>
          </w:tcPr>
          <w:p w14:paraId="349433CA" w14:textId="77777777" w:rsidR="00425F13" w:rsidRPr="005A7BEF" w:rsidRDefault="00425F13" w:rsidP="005A7BEF">
            <w:pPr>
              <w:jc w:val="center"/>
              <w:rPr>
                <w:rFonts w:ascii="Arial" w:hAnsi="Arial" w:cs="Arial"/>
                <w:b/>
                <w:sz w:val="16"/>
                <w:szCs w:val="16"/>
              </w:rPr>
            </w:pPr>
          </w:p>
        </w:tc>
      </w:tr>
      <w:tr w:rsidR="00425F13" w:rsidRPr="005A7BEF" w14:paraId="43ADB7EB" w14:textId="77777777" w:rsidTr="00DB62B7">
        <w:trPr>
          <w:trHeight w:val="288"/>
        </w:trPr>
        <w:tc>
          <w:tcPr>
            <w:tcW w:w="3929" w:type="pct"/>
            <w:vAlign w:val="center"/>
          </w:tcPr>
          <w:p w14:paraId="1B465975" w14:textId="408B43F2" w:rsidR="00425F13" w:rsidRPr="008D4F63" w:rsidRDefault="009B1AA7" w:rsidP="005A7BEF">
            <w:pPr>
              <w:rPr>
                <w:rFonts w:ascii="Arial" w:hAnsi="Arial" w:cs="Arial"/>
                <w:sz w:val="16"/>
                <w:szCs w:val="16"/>
              </w:rPr>
            </w:pPr>
            <w:r w:rsidRPr="009B1AA7">
              <w:rPr>
                <w:rFonts w:ascii="Arial" w:hAnsi="Arial" w:cs="Arial"/>
                <w:sz w:val="16"/>
                <w:szCs w:val="16"/>
              </w:rPr>
              <w:t>30c. In what community does the recipient live?</w:t>
            </w:r>
          </w:p>
        </w:tc>
        <w:tc>
          <w:tcPr>
            <w:tcW w:w="561" w:type="pct"/>
          </w:tcPr>
          <w:p w14:paraId="74E2946C" w14:textId="77777777" w:rsidR="00425F13" w:rsidRPr="005A7BEF" w:rsidRDefault="00425F13" w:rsidP="005A7BEF">
            <w:pPr>
              <w:jc w:val="center"/>
              <w:rPr>
                <w:rFonts w:ascii="Arial" w:hAnsi="Arial" w:cs="Arial"/>
                <w:b/>
                <w:sz w:val="16"/>
                <w:szCs w:val="16"/>
              </w:rPr>
            </w:pPr>
          </w:p>
        </w:tc>
        <w:tc>
          <w:tcPr>
            <w:tcW w:w="510" w:type="pct"/>
          </w:tcPr>
          <w:p w14:paraId="3364F8E8" w14:textId="77777777" w:rsidR="00425F13" w:rsidRPr="005A7BEF" w:rsidRDefault="00425F13" w:rsidP="005A7BEF">
            <w:pPr>
              <w:jc w:val="center"/>
              <w:rPr>
                <w:rFonts w:ascii="Arial" w:hAnsi="Arial" w:cs="Arial"/>
                <w:b/>
                <w:sz w:val="16"/>
                <w:szCs w:val="16"/>
              </w:rPr>
            </w:pPr>
          </w:p>
        </w:tc>
      </w:tr>
      <w:tr w:rsidR="00425F13" w:rsidRPr="005A7BEF" w14:paraId="4CA31007" w14:textId="77777777" w:rsidTr="00DB62B7">
        <w:trPr>
          <w:trHeight w:val="1367"/>
        </w:trPr>
        <w:tc>
          <w:tcPr>
            <w:tcW w:w="3929" w:type="pct"/>
          </w:tcPr>
          <w:p w14:paraId="7A7591D4" w14:textId="39BA6E4F" w:rsidR="00425F13" w:rsidRPr="008D4F63" w:rsidRDefault="00503FE0" w:rsidP="005A7BEF">
            <w:pPr>
              <w:rPr>
                <w:rFonts w:ascii="Arial" w:hAnsi="Arial" w:cs="Arial"/>
                <w:sz w:val="16"/>
                <w:szCs w:val="16"/>
              </w:rPr>
            </w:pPr>
            <w:r w:rsidRPr="008D4F63">
              <w:rPr>
                <w:rFonts w:ascii="Arial" w:hAnsi="Arial" w:cs="Arial"/>
                <w:bCs/>
                <w:sz w:val="16"/>
                <w:szCs w:val="16"/>
              </w:rPr>
              <w:t>27</w:t>
            </w:r>
            <w:r w:rsidR="00425F13" w:rsidRPr="008D4F63">
              <w:rPr>
                <w:rFonts w:ascii="Arial" w:hAnsi="Arial" w:cs="Arial"/>
                <w:sz w:val="16"/>
                <w:szCs w:val="16"/>
              </w:rPr>
              <w:t>. Were these remittances made on a regular basis?</w:t>
            </w:r>
          </w:p>
          <w:p w14:paraId="650404DB" w14:textId="024BC600" w:rsidR="00E51BB6" w:rsidRPr="008D4F63" w:rsidRDefault="00E51BB6" w:rsidP="005A7BEF">
            <w:pPr>
              <w:rPr>
                <w:rFonts w:ascii="Arial" w:hAnsi="Arial" w:cs="Arial"/>
                <w:sz w:val="16"/>
                <w:szCs w:val="16"/>
              </w:rPr>
            </w:pPr>
            <w:r w:rsidRPr="008D4F63">
              <w:rPr>
                <w:rFonts w:ascii="Arial" w:hAnsi="Arial" w:cs="Arial"/>
                <w:sz w:val="16"/>
                <w:szCs w:val="16"/>
              </w:rPr>
              <w:t xml:space="preserve">1. Daily  </w:t>
            </w:r>
          </w:p>
          <w:p w14:paraId="3D8E8726" w14:textId="2FF791E4" w:rsidR="00425F13" w:rsidRPr="008D4F63" w:rsidRDefault="00E51BB6" w:rsidP="005A7BEF">
            <w:pPr>
              <w:rPr>
                <w:rFonts w:ascii="Arial" w:hAnsi="Arial" w:cs="Arial"/>
                <w:sz w:val="16"/>
                <w:szCs w:val="16"/>
              </w:rPr>
            </w:pPr>
            <w:r w:rsidRPr="008D4F63">
              <w:rPr>
                <w:rFonts w:ascii="Arial" w:hAnsi="Arial" w:cs="Arial"/>
                <w:sz w:val="16"/>
                <w:szCs w:val="16"/>
              </w:rPr>
              <w:t>2.</w:t>
            </w:r>
            <w:r w:rsidR="00425F13" w:rsidRPr="008D4F63">
              <w:rPr>
                <w:rFonts w:ascii="Arial" w:hAnsi="Arial" w:cs="Arial"/>
                <w:sz w:val="16"/>
                <w:szCs w:val="16"/>
              </w:rPr>
              <w:t xml:space="preserve"> Weekly </w:t>
            </w:r>
          </w:p>
          <w:p w14:paraId="1FE387BC" w14:textId="47A4B1E5" w:rsidR="00425F13" w:rsidRPr="008D4F63" w:rsidRDefault="00F3420D" w:rsidP="005A7BEF">
            <w:pPr>
              <w:rPr>
                <w:rFonts w:ascii="Arial" w:hAnsi="Arial" w:cs="Arial"/>
                <w:sz w:val="16"/>
                <w:szCs w:val="16"/>
              </w:rPr>
            </w:pPr>
            <w:r w:rsidRPr="008D4F63">
              <w:rPr>
                <w:rFonts w:ascii="Arial" w:hAnsi="Arial" w:cs="Arial"/>
                <w:sz w:val="16"/>
                <w:szCs w:val="16"/>
              </w:rPr>
              <w:t>2</w:t>
            </w:r>
            <w:r w:rsidR="00425F13" w:rsidRPr="008D4F63">
              <w:rPr>
                <w:rFonts w:ascii="Arial" w:hAnsi="Arial" w:cs="Arial"/>
                <w:sz w:val="16"/>
                <w:szCs w:val="16"/>
              </w:rPr>
              <w:t xml:space="preserve">. Monthly </w:t>
            </w:r>
          </w:p>
          <w:p w14:paraId="76DB0359" w14:textId="14497569" w:rsidR="00425F13" w:rsidRPr="008D4F63" w:rsidRDefault="00F3420D" w:rsidP="005A7BEF">
            <w:pPr>
              <w:rPr>
                <w:rFonts w:ascii="Arial" w:hAnsi="Arial" w:cs="Arial"/>
                <w:sz w:val="16"/>
                <w:szCs w:val="16"/>
              </w:rPr>
            </w:pPr>
            <w:r w:rsidRPr="008D4F63">
              <w:rPr>
                <w:rFonts w:ascii="Arial" w:hAnsi="Arial" w:cs="Arial"/>
                <w:sz w:val="16"/>
                <w:szCs w:val="16"/>
              </w:rPr>
              <w:t>3</w:t>
            </w:r>
            <w:r w:rsidR="00425F13" w:rsidRPr="008D4F63">
              <w:rPr>
                <w:rFonts w:ascii="Arial" w:hAnsi="Arial" w:cs="Arial"/>
                <w:sz w:val="16"/>
                <w:szCs w:val="16"/>
              </w:rPr>
              <w:t xml:space="preserve">. Quarterly </w:t>
            </w:r>
          </w:p>
          <w:p w14:paraId="4B1C552F" w14:textId="612A011A" w:rsidR="00425F13" w:rsidRPr="008D4F63" w:rsidRDefault="00F3420D" w:rsidP="005A7BEF">
            <w:pPr>
              <w:rPr>
                <w:rFonts w:ascii="Arial" w:hAnsi="Arial" w:cs="Arial"/>
                <w:sz w:val="16"/>
                <w:szCs w:val="16"/>
              </w:rPr>
            </w:pPr>
            <w:r w:rsidRPr="008D4F63">
              <w:rPr>
                <w:rFonts w:ascii="Arial" w:hAnsi="Arial" w:cs="Arial"/>
                <w:sz w:val="16"/>
                <w:szCs w:val="16"/>
              </w:rPr>
              <w:t>4</w:t>
            </w:r>
            <w:r w:rsidR="00425F13" w:rsidRPr="008D4F63">
              <w:rPr>
                <w:rFonts w:ascii="Arial" w:hAnsi="Arial" w:cs="Arial"/>
                <w:sz w:val="16"/>
                <w:szCs w:val="16"/>
              </w:rPr>
              <w:t xml:space="preserve">. Not regular </w:t>
            </w:r>
          </w:p>
          <w:p w14:paraId="18FCBCA0" w14:textId="237938FC" w:rsidR="00425F13" w:rsidRPr="008D4F63" w:rsidRDefault="00503FE0" w:rsidP="008D4F63">
            <w:pPr>
              <w:spacing w:line="276" w:lineRule="auto"/>
              <w:rPr>
                <w:rFonts w:ascii="Arial" w:hAnsi="Arial" w:cs="Arial"/>
                <w:sz w:val="16"/>
                <w:szCs w:val="16"/>
              </w:rPr>
            </w:pPr>
            <w:r w:rsidRPr="008D4F63">
              <w:rPr>
                <w:rFonts w:ascii="Arial" w:hAnsi="Arial" w:cs="Arial"/>
                <w:sz w:val="16"/>
                <w:szCs w:val="16"/>
              </w:rPr>
              <w:t>-</w:t>
            </w:r>
            <w:r w:rsidR="00A80C32" w:rsidRPr="008D4F63">
              <w:rPr>
                <w:rFonts w:ascii="Arial" w:hAnsi="Arial" w:cs="Arial"/>
                <w:sz w:val="16"/>
                <w:szCs w:val="16"/>
              </w:rPr>
              <w:t>666. Other (</w:t>
            </w:r>
            <w:r w:rsidR="009B1AA7" w:rsidRPr="008D4F63">
              <w:rPr>
                <w:rFonts w:ascii="Arial" w:hAnsi="Arial" w:cs="Arial"/>
                <w:sz w:val="16"/>
                <w:szCs w:val="16"/>
              </w:rPr>
              <w:t>please specify</w:t>
            </w:r>
            <w:r w:rsidR="00A80C32" w:rsidRPr="008D4F63">
              <w:rPr>
                <w:rFonts w:ascii="Arial" w:hAnsi="Arial" w:cs="Arial"/>
                <w:sz w:val="16"/>
                <w:szCs w:val="16"/>
              </w:rPr>
              <w:t xml:space="preserve">) </w:t>
            </w:r>
          </w:p>
        </w:tc>
        <w:tc>
          <w:tcPr>
            <w:tcW w:w="561" w:type="pct"/>
            <w:vAlign w:val="center"/>
          </w:tcPr>
          <w:p w14:paraId="32DD03B8" w14:textId="77777777" w:rsidR="00425F13" w:rsidRPr="005A7BEF" w:rsidRDefault="00425F13" w:rsidP="005A7BEF">
            <w:pPr>
              <w:spacing w:before="60" w:after="40"/>
              <w:rPr>
                <w:rFonts w:ascii="Arial" w:hAnsi="Arial" w:cs="Arial"/>
                <w:b/>
                <w:sz w:val="16"/>
                <w:szCs w:val="16"/>
              </w:rPr>
            </w:pPr>
          </w:p>
        </w:tc>
        <w:tc>
          <w:tcPr>
            <w:tcW w:w="510" w:type="pct"/>
            <w:vAlign w:val="center"/>
          </w:tcPr>
          <w:p w14:paraId="63E46928" w14:textId="77777777" w:rsidR="00425F13" w:rsidRPr="005A7BEF" w:rsidRDefault="00425F13" w:rsidP="005A7BEF">
            <w:pPr>
              <w:spacing w:before="60" w:after="40"/>
              <w:rPr>
                <w:rFonts w:ascii="Arial" w:hAnsi="Arial" w:cs="Arial"/>
                <w:b/>
                <w:sz w:val="16"/>
                <w:szCs w:val="16"/>
              </w:rPr>
            </w:pPr>
          </w:p>
        </w:tc>
      </w:tr>
      <w:tr w:rsidR="00425F13" w:rsidRPr="005A7BEF" w14:paraId="3233CD76" w14:textId="77777777" w:rsidTr="00DB62B7">
        <w:tc>
          <w:tcPr>
            <w:tcW w:w="3929" w:type="pct"/>
          </w:tcPr>
          <w:p w14:paraId="4BCE019C" w14:textId="55B4D730" w:rsidR="009B1AA7" w:rsidRDefault="00503FE0" w:rsidP="005A7BEF">
            <w:pPr>
              <w:rPr>
                <w:rFonts w:ascii="Arial" w:hAnsi="Arial" w:cs="Arial"/>
                <w:sz w:val="16"/>
                <w:szCs w:val="16"/>
              </w:rPr>
            </w:pPr>
            <w:r w:rsidRPr="008D4F63">
              <w:rPr>
                <w:rFonts w:ascii="Arial" w:hAnsi="Arial" w:cs="Arial"/>
                <w:bCs/>
                <w:sz w:val="16"/>
                <w:szCs w:val="16"/>
              </w:rPr>
              <w:t>28</w:t>
            </w:r>
            <w:r w:rsidR="00425F13" w:rsidRPr="008D4F63">
              <w:rPr>
                <w:rFonts w:ascii="Arial" w:hAnsi="Arial" w:cs="Arial"/>
                <w:sz w:val="16"/>
                <w:szCs w:val="16"/>
              </w:rPr>
              <w:t>. What were the three main reasons for this transfer?</w:t>
            </w:r>
          </w:p>
          <w:p w14:paraId="26AAB6FC" w14:textId="15B03E08" w:rsidR="00425F13" w:rsidRPr="008D4F63" w:rsidRDefault="009B1AA7" w:rsidP="005A7BEF">
            <w:pPr>
              <w:rPr>
                <w:rFonts w:ascii="Arial" w:hAnsi="Arial" w:cs="Arial"/>
                <w:i/>
                <w:sz w:val="16"/>
                <w:szCs w:val="16"/>
              </w:rPr>
            </w:pPr>
            <w:r w:rsidRPr="008D4F63">
              <w:rPr>
                <w:rFonts w:ascii="Arial" w:hAnsi="Arial" w:cs="Arial"/>
                <w:i/>
                <w:sz w:val="16"/>
                <w:szCs w:val="16"/>
              </w:rPr>
              <w:t>Select up to 3 choices.</w:t>
            </w:r>
            <w:r w:rsidR="00425F13" w:rsidRPr="008D4F63">
              <w:rPr>
                <w:rFonts w:ascii="Arial" w:hAnsi="Arial" w:cs="Arial"/>
                <w:i/>
                <w:sz w:val="16"/>
                <w:szCs w:val="16"/>
              </w:rPr>
              <w:t xml:space="preserve"> </w:t>
            </w:r>
          </w:p>
          <w:p w14:paraId="7E3A9E3C" w14:textId="7C8BDCA8" w:rsidR="00425F13" w:rsidRPr="008D4F63" w:rsidRDefault="00425F13" w:rsidP="005A7BEF">
            <w:pPr>
              <w:rPr>
                <w:rFonts w:ascii="Arial" w:hAnsi="Arial" w:cs="Arial"/>
                <w:sz w:val="16"/>
                <w:szCs w:val="16"/>
              </w:rPr>
            </w:pPr>
            <w:r w:rsidRPr="008D4F63">
              <w:rPr>
                <w:rFonts w:ascii="Arial" w:hAnsi="Arial" w:cs="Arial"/>
                <w:sz w:val="16"/>
                <w:szCs w:val="16"/>
              </w:rPr>
              <w:t xml:space="preserve">1. Daily consumption </w:t>
            </w:r>
          </w:p>
          <w:p w14:paraId="29D568F2" w14:textId="1C9D1351" w:rsidR="00425F13" w:rsidRPr="008D4F63" w:rsidRDefault="00425F13" w:rsidP="005A7BEF">
            <w:pPr>
              <w:rPr>
                <w:rFonts w:ascii="Arial" w:hAnsi="Arial" w:cs="Arial"/>
                <w:sz w:val="16"/>
                <w:szCs w:val="16"/>
              </w:rPr>
            </w:pPr>
            <w:r w:rsidRPr="008D4F63">
              <w:rPr>
                <w:rFonts w:ascii="Arial" w:hAnsi="Arial" w:cs="Arial"/>
                <w:sz w:val="16"/>
                <w:szCs w:val="16"/>
              </w:rPr>
              <w:t xml:space="preserve">2. Housing </w:t>
            </w:r>
          </w:p>
          <w:p w14:paraId="7B27DD35" w14:textId="50FACEAF" w:rsidR="00425F13" w:rsidRPr="008D4F63" w:rsidRDefault="00425F13" w:rsidP="005A7BEF">
            <w:pPr>
              <w:rPr>
                <w:rFonts w:ascii="Arial" w:hAnsi="Arial" w:cs="Arial"/>
                <w:sz w:val="16"/>
                <w:szCs w:val="16"/>
              </w:rPr>
            </w:pPr>
            <w:r w:rsidRPr="008D4F63">
              <w:rPr>
                <w:rFonts w:ascii="Arial" w:hAnsi="Arial" w:cs="Arial"/>
                <w:sz w:val="16"/>
                <w:szCs w:val="16"/>
              </w:rPr>
              <w:t xml:space="preserve">3. Business </w:t>
            </w:r>
          </w:p>
          <w:p w14:paraId="435E3D87" w14:textId="40D7FB9F" w:rsidR="00425F13" w:rsidRPr="008D4F63" w:rsidRDefault="00425F13" w:rsidP="005A7BEF">
            <w:pPr>
              <w:rPr>
                <w:rFonts w:ascii="Arial" w:hAnsi="Arial" w:cs="Arial"/>
                <w:sz w:val="16"/>
                <w:szCs w:val="16"/>
              </w:rPr>
            </w:pPr>
            <w:r w:rsidRPr="008D4F63">
              <w:rPr>
                <w:rFonts w:ascii="Arial" w:hAnsi="Arial" w:cs="Arial"/>
                <w:sz w:val="16"/>
                <w:szCs w:val="16"/>
              </w:rPr>
              <w:t xml:space="preserve">4. Savings </w:t>
            </w:r>
          </w:p>
          <w:p w14:paraId="116B46E0" w14:textId="0B9A9689" w:rsidR="00425F13" w:rsidRPr="008D4F63" w:rsidRDefault="00425F13" w:rsidP="005A7BEF">
            <w:pPr>
              <w:rPr>
                <w:rFonts w:ascii="Arial" w:hAnsi="Arial" w:cs="Arial"/>
                <w:sz w:val="16"/>
                <w:szCs w:val="16"/>
              </w:rPr>
            </w:pPr>
            <w:r w:rsidRPr="008D4F63">
              <w:rPr>
                <w:rFonts w:ascii="Arial" w:hAnsi="Arial" w:cs="Arial"/>
                <w:sz w:val="16"/>
                <w:szCs w:val="16"/>
              </w:rPr>
              <w:t xml:space="preserve">5. Education </w:t>
            </w:r>
          </w:p>
          <w:p w14:paraId="5B8AC941" w14:textId="448DBBF1" w:rsidR="00425F13" w:rsidRPr="008D4F63" w:rsidRDefault="00425F13" w:rsidP="005A7BEF">
            <w:pPr>
              <w:rPr>
                <w:rFonts w:ascii="Arial" w:hAnsi="Arial" w:cs="Arial"/>
                <w:sz w:val="16"/>
                <w:szCs w:val="16"/>
              </w:rPr>
            </w:pPr>
            <w:r w:rsidRPr="008D4F63">
              <w:rPr>
                <w:rFonts w:ascii="Arial" w:hAnsi="Arial" w:cs="Arial"/>
                <w:sz w:val="16"/>
                <w:szCs w:val="16"/>
              </w:rPr>
              <w:t xml:space="preserve">6. Health </w:t>
            </w:r>
          </w:p>
          <w:p w14:paraId="7657A032" w14:textId="0C6FF2E8" w:rsidR="00425F13" w:rsidRPr="008D4F63" w:rsidRDefault="00425F13" w:rsidP="005A7BEF">
            <w:pPr>
              <w:rPr>
                <w:rFonts w:ascii="Arial" w:hAnsi="Arial" w:cs="Arial"/>
                <w:sz w:val="16"/>
                <w:szCs w:val="16"/>
              </w:rPr>
            </w:pPr>
            <w:r w:rsidRPr="008D4F63">
              <w:rPr>
                <w:rFonts w:ascii="Arial" w:hAnsi="Arial" w:cs="Arial"/>
                <w:sz w:val="16"/>
                <w:szCs w:val="16"/>
              </w:rPr>
              <w:t xml:space="preserve">7. Funeral </w:t>
            </w:r>
          </w:p>
          <w:p w14:paraId="1AA99959" w14:textId="3DC66667" w:rsidR="00425F13" w:rsidRPr="008D4F63" w:rsidRDefault="00425F13" w:rsidP="005A7BEF">
            <w:pPr>
              <w:rPr>
                <w:rFonts w:ascii="Arial" w:hAnsi="Arial" w:cs="Arial"/>
                <w:sz w:val="16"/>
                <w:szCs w:val="16"/>
              </w:rPr>
            </w:pPr>
            <w:r w:rsidRPr="008D4F63">
              <w:rPr>
                <w:rFonts w:ascii="Arial" w:hAnsi="Arial" w:cs="Arial"/>
                <w:sz w:val="16"/>
                <w:szCs w:val="16"/>
              </w:rPr>
              <w:t xml:space="preserve">8. Other ceremony </w:t>
            </w:r>
          </w:p>
          <w:p w14:paraId="776CB67B" w14:textId="7ECE2108" w:rsidR="00425F13" w:rsidRPr="008D4F63" w:rsidRDefault="00425F13" w:rsidP="008D4F63">
            <w:pPr>
              <w:spacing w:line="276" w:lineRule="auto"/>
              <w:rPr>
                <w:rFonts w:ascii="Arial" w:hAnsi="Arial" w:cs="Arial"/>
                <w:sz w:val="16"/>
                <w:szCs w:val="16"/>
              </w:rPr>
            </w:pPr>
            <w:r w:rsidRPr="008D4F63">
              <w:rPr>
                <w:rFonts w:ascii="Arial" w:hAnsi="Arial" w:cs="Arial"/>
                <w:sz w:val="16"/>
                <w:szCs w:val="16"/>
              </w:rPr>
              <w:t xml:space="preserve">9. Agriculture </w:t>
            </w:r>
            <w:r w:rsidRPr="008D4F63">
              <w:rPr>
                <w:rFonts w:ascii="Arial" w:hAnsi="Arial" w:cs="Arial"/>
                <w:sz w:val="16"/>
                <w:szCs w:val="16"/>
              </w:rPr>
              <w:br/>
            </w:r>
            <w:r w:rsidR="00F3420D" w:rsidRPr="008D4F63">
              <w:rPr>
                <w:rFonts w:ascii="Arial" w:hAnsi="Arial" w:cs="Arial"/>
                <w:sz w:val="16"/>
                <w:szCs w:val="16"/>
              </w:rPr>
              <w:t>-</w:t>
            </w:r>
            <w:r w:rsidR="00A80C32" w:rsidRPr="008D4F63">
              <w:rPr>
                <w:rFonts w:ascii="Arial" w:hAnsi="Arial" w:cs="Arial"/>
                <w:sz w:val="16"/>
                <w:szCs w:val="16"/>
              </w:rPr>
              <w:t>666. Other (</w:t>
            </w:r>
            <w:r w:rsidR="00A140FC">
              <w:rPr>
                <w:rFonts w:ascii="Arial" w:hAnsi="Arial" w:cs="Arial"/>
                <w:sz w:val="16"/>
                <w:szCs w:val="16"/>
              </w:rPr>
              <w:t>please s</w:t>
            </w:r>
            <w:r w:rsidR="00A80C32" w:rsidRPr="008D4F63">
              <w:rPr>
                <w:rFonts w:ascii="Arial" w:hAnsi="Arial" w:cs="Arial"/>
                <w:sz w:val="16"/>
                <w:szCs w:val="16"/>
              </w:rPr>
              <w:t xml:space="preserve">pecify) </w:t>
            </w:r>
          </w:p>
        </w:tc>
        <w:tc>
          <w:tcPr>
            <w:tcW w:w="561" w:type="pct"/>
          </w:tcPr>
          <w:p w14:paraId="20A19402" w14:textId="77777777" w:rsidR="00425F13" w:rsidRPr="005A7BEF" w:rsidRDefault="00425F13" w:rsidP="005A7BEF">
            <w:pPr>
              <w:spacing w:before="60" w:after="40"/>
              <w:rPr>
                <w:rFonts w:ascii="Arial" w:hAnsi="Arial" w:cs="Arial"/>
                <w:b/>
                <w:sz w:val="16"/>
                <w:szCs w:val="16"/>
              </w:rPr>
            </w:pPr>
          </w:p>
        </w:tc>
        <w:tc>
          <w:tcPr>
            <w:tcW w:w="510" w:type="pct"/>
          </w:tcPr>
          <w:p w14:paraId="71B7C5FF" w14:textId="77777777" w:rsidR="00425F13" w:rsidRPr="005A7BEF" w:rsidRDefault="00425F13" w:rsidP="005A7BEF">
            <w:pPr>
              <w:spacing w:before="60" w:after="40"/>
              <w:rPr>
                <w:rFonts w:ascii="Arial" w:hAnsi="Arial" w:cs="Arial"/>
                <w:b/>
                <w:sz w:val="16"/>
                <w:szCs w:val="16"/>
              </w:rPr>
            </w:pPr>
          </w:p>
        </w:tc>
      </w:tr>
      <w:tr w:rsidR="00425F13" w:rsidRPr="005A7BEF" w14:paraId="7819AF4D" w14:textId="77777777" w:rsidTr="00DB62B7">
        <w:trPr>
          <w:trHeight w:val="557"/>
        </w:trPr>
        <w:tc>
          <w:tcPr>
            <w:tcW w:w="3929" w:type="pct"/>
          </w:tcPr>
          <w:p w14:paraId="5BE9451B" w14:textId="331F96C0" w:rsidR="00425F13" w:rsidRDefault="00503FE0" w:rsidP="005A7BEF">
            <w:pPr>
              <w:rPr>
                <w:rFonts w:ascii="Arial" w:hAnsi="Arial" w:cs="Arial"/>
                <w:sz w:val="16"/>
                <w:szCs w:val="16"/>
              </w:rPr>
            </w:pPr>
            <w:r w:rsidRPr="008D4F63">
              <w:rPr>
                <w:rFonts w:ascii="Arial" w:hAnsi="Arial" w:cs="Arial"/>
                <w:bCs/>
                <w:sz w:val="16"/>
                <w:szCs w:val="16"/>
              </w:rPr>
              <w:t>29</w:t>
            </w:r>
            <w:r w:rsidR="00425F13" w:rsidRPr="008D4F63">
              <w:rPr>
                <w:rFonts w:ascii="Arial" w:hAnsi="Arial" w:cs="Arial"/>
                <w:sz w:val="16"/>
                <w:szCs w:val="16"/>
              </w:rPr>
              <w:t>.  What was the</w:t>
            </w:r>
            <w:r w:rsidR="00425F13" w:rsidRPr="008D4F63">
              <w:rPr>
                <w:rFonts w:ascii="Arial" w:hAnsi="Arial" w:cs="Arial"/>
                <w:sz w:val="16"/>
                <w:szCs w:val="16"/>
                <w:u w:val="single"/>
              </w:rPr>
              <w:t xml:space="preserve"> total amount of cash</w:t>
            </w:r>
            <w:r w:rsidR="00425F13" w:rsidRPr="008D4F63">
              <w:rPr>
                <w:rFonts w:ascii="Arial" w:hAnsi="Arial" w:cs="Arial"/>
                <w:sz w:val="16"/>
                <w:szCs w:val="16"/>
              </w:rPr>
              <w:t xml:space="preserve"> given to this person in the last 12 months?  </w:t>
            </w:r>
          </w:p>
          <w:p w14:paraId="7D265AE2" w14:textId="77777777" w:rsidR="000F42AD" w:rsidRPr="008D4F63" w:rsidRDefault="000F42AD" w:rsidP="000F42AD">
            <w:pPr>
              <w:rPr>
                <w:rFonts w:ascii="Arial" w:hAnsi="Arial" w:cs="Arial"/>
                <w:i/>
                <w:sz w:val="16"/>
                <w:szCs w:val="16"/>
              </w:rPr>
            </w:pPr>
            <w:r w:rsidRPr="008D4F63">
              <w:rPr>
                <w:rFonts w:ascii="Arial" w:hAnsi="Arial" w:cs="Arial"/>
                <w:i/>
                <w:sz w:val="16"/>
                <w:szCs w:val="16"/>
              </w:rPr>
              <w:t>Indicate amount as a decimal value (in Ghana cedis and pesewas)</w:t>
            </w:r>
          </w:p>
          <w:p w14:paraId="085DEB3B" w14:textId="43797841" w:rsidR="000F42AD" w:rsidRPr="008D4F63" w:rsidRDefault="000F42AD" w:rsidP="000F42AD">
            <w:pPr>
              <w:rPr>
                <w:rFonts w:ascii="Arial" w:hAnsi="Arial" w:cs="Arial"/>
                <w:sz w:val="16"/>
                <w:szCs w:val="16"/>
              </w:rPr>
            </w:pPr>
            <w:r w:rsidRPr="008D4F63">
              <w:rPr>
                <w:rFonts w:ascii="Arial" w:hAnsi="Arial" w:cs="Arial"/>
                <w:i/>
                <w:sz w:val="16"/>
                <w:szCs w:val="16"/>
              </w:rPr>
              <w:t>For example, enter 2.50 for 2 Ghana cedis and 50 pesewas.</w:t>
            </w:r>
          </w:p>
        </w:tc>
        <w:tc>
          <w:tcPr>
            <w:tcW w:w="561" w:type="pct"/>
            <w:vAlign w:val="center"/>
          </w:tcPr>
          <w:p w14:paraId="1615F53A" w14:textId="77777777" w:rsidR="00425F13" w:rsidRPr="005A7BEF" w:rsidRDefault="00425F13" w:rsidP="005A7BEF">
            <w:pPr>
              <w:spacing w:before="120"/>
              <w:rPr>
                <w:rFonts w:ascii="Arial" w:hAnsi="Arial" w:cs="Arial"/>
                <w:b/>
                <w:sz w:val="16"/>
                <w:szCs w:val="16"/>
              </w:rPr>
            </w:pPr>
          </w:p>
        </w:tc>
        <w:tc>
          <w:tcPr>
            <w:tcW w:w="510" w:type="pct"/>
            <w:vAlign w:val="center"/>
          </w:tcPr>
          <w:p w14:paraId="636D6DC9" w14:textId="77777777" w:rsidR="00425F13" w:rsidRPr="005A7BEF" w:rsidRDefault="00425F13" w:rsidP="005A7BEF">
            <w:pPr>
              <w:spacing w:before="120"/>
              <w:rPr>
                <w:rFonts w:ascii="Arial" w:hAnsi="Arial" w:cs="Arial"/>
                <w:b/>
                <w:sz w:val="16"/>
                <w:szCs w:val="16"/>
              </w:rPr>
            </w:pPr>
          </w:p>
        </w:tc>
      </w:tr>
      <w:tr w:rsidR="00425F13" w:rsidRPr="005A7BEF" w14:paraId="5B94F15D" w14:textId="77777777" w:rsidTr="00DB62B7">
        <w:trPr>
          <w:trHeight w:val="431"/>
        </w:trPr>
        <w:tc>
          <w:tcPr>
            <w:tcW w:w="3929" w:type="pct"/>
          </w:tcPr>
          <w:p w14:paraId="551D47E4" w14:textId="5DE71A4A" w:rsidR="000F42AD" w:rsidRDefault="00503FE0">
            <w:pPr>
              <w:rPr>
                <w:rFonts w:ascii="Arial" w:hAnsi="Arial" w:cs="Arial"/>
                <w:sz w:val="16"/>
                <w:szCs w:val="16"/>
              </w:rPr>
            </w:pPr>
            <w:r w:rsidRPr="008D4F63">
              <w:rPr>
                <w:rFonts w:ascii="Arial" w:hAnsi="Arial" w:cs="Arial"/>
                <w:bCs/>
                <w:sz w:val="16"/>
                <w:szCs w:val="16"/>
              </w:rPr>
              <w:t>30</w:t>
            </w:r>
            <w:r w:rsidR="00425F13" w:rsidRPr="008D4F63">
              <w:rPr>
                <w:rFonts w:ascii="Arial" w:hAnsi="Arial" w:cs="Arial"/>
                <w:sz w:val="16"/>
                <w:szCs w:val="16"/>
              </w:rPr>
              <w:t xml:space="preserve">. What was the </w:t>
            </w:r>
            <w:r w:rsidR="00425F13" w:rsidRPr="008D4F63">
              <w:rPr>
                <w:rFonts w:ascii="Arial" w:hAnsi="Arial" w:cs="Arial"/>
                <w:sz w:val="16"/>
                <w:szCs w:val="16"/>
                <w:u w:val="single"/>
              </w:rPr>
              <w:t>total value of food</w:t>
            </w:r>
            <w:r w:rsidR="00425F13" w:rsidRPr="008D4F63">
              <w:rPr>
                <w:rFonts w:ascii="Arial" w:hAnsi="Arial" w:cs="Arial"/>
                <w:sz w:val="16"/>
                <w:szCs w:val="16"/>
              </w:rPr>
              <w:t xml:space="preserve"> given to this person in the last 12 months?  </w:t>
            </w:r>
          </w:p>
          <w:p w14:paraId="629CF94E" w14:textId="77777777" w:rsidR="000F42AD" w:rsidRPr="00B87B3C" w:rsidRDefault="000F42AD" w:rsidP="000F42AD">
            <w:pPr>
              <w:rPr>
                <w:rFonts w:ascii="Arial" w:hAnsi="Arial" w:cs="Arial"/>
                <w:i/>
                <w:sz w:val="16"/>
                <w:szCs w:val="16"/>
              </w:rPr>
            </w:pPr>
            <w:r w:rsidRPr="00B87B3C">
              <w:rPr>
                <w:rFonts w:ascii="Arial" w:hAnsi="Arial" w:cs="Arial"/>
                <w:i/>
                <w:sz w:val="16"/>
                <w:szCs w:val="16"/>
              </w:rPr>
              <w:t>Indicate amount as a decimal value (in Ghana cedis and pesewas)</w:t>
            </w:r>
          </w:p>
          <w:p w14:paraId="0C6723C6" w14:textId="43B2103E" w:rsidR="00425F13" w:rsidRPr="008D4F63" w:rsidRDefault="000F42AD">
            <w:pPr>
              <w:rPr>
                <w:rFonts w:ascii="Arial" w:hAnsi="Arial" w:cs="Arial"/>
                <w:sz w:val="16"/>
                <w:szCs w:val="16"/>
              </w:rPr>
            </w:pPr>
            <w:r w:rsidRPr="00B87B3C">
              <w:rPr>
                <w:rFonts w:ascii="Arial" w:hAnsi="Arial" w:cs="Arial"/>
                <w:i/>
                <w:sz w:val="16"/>
                <w:szCs w:val="16"/>
              </w:rPr>
              <w:t>For example, enter 2.50 for 2 Ghana cedis and 50 pesewas.</w:t>
            </w:r>
          </w:p>
        </w:tc>
        <w:tc>
          <w:tcPr>
            <w:tcW w:w="561" w:type="pct"/>
            <w:vAlign w:val="center"/>
          </w:tcPr>
          <w:p w14:paraId="6BD40DB6" w14:textId="77777777" w:rsidR="00425F13" w:rsidRPr="005A7BEF" w:rsidRDefault="00425F13" w:rsidP="005A7BEF">
            <w:pPr>
              <w:spacing w:before="120"/>
              <w:rPr>
                <w:rFonts w:ascii="Arial" w:hAnsi="Arial" w:cs="Arial"/>
                <w:b/>
                <w:sz w:val="16"/>
                <w:szCs w:val="16"/>
              </w:rPr>
            </w:pPr>
          </w:p>
        </w:tc>
        <w:tc>
          <w:tcPr>
            <w:tcW w:w="510" w:type="pct"/>
            <w:vAlign w:val="center"/>
          </w:tcPr>
          <w:p w14:paraId="411EF475" w14:textId="77777777" w:rsidR="00425F13" w:rsidRPr="005A7BEF" w:rsidRDefault="00425F13" w:rsidP="005A7BEF">
            <w:pPr>
              <w:spacing w:before="120"/>
              <w:rPr>
                <w:rFonts w:ascii="Arial" w:hAnsi="Arial" w:cs="Arial"/>
                <w:b/>
                <w:sz w:val="16"/>
                <w:szCs w:val="16"/>
              </w:rPr>
            </w:pPr>
          </w:p>
        </w:tc>
      </w:tr>
      <w:tr w:rsidR="00425F13" w:rsidRPr="005A7BEF" w14:paraId="51A33518" w14:textId="77777777" w:rsidTr="00DB62B7">
        <w:trPr>
          <w:trHeight w:val="350"/>
        </w:trPr>
        <w:tc>
          <w:tcPr>
            <w:tcW w:w="3929" w:type="pct"/>
          </w:tcPr>
          <w:p w14:paraId="47DDE24A" w14:textId="2125FEA1" w:rsidR="000F42AD" w:rsidRDefault="00503FE0">
            <w:pPr>
              <w:rPr>
                <w:rFonts w:ascii="Arial" w:hAnsi="Arial" w:cs="Arial"/>
                <w:sz w:val="16"/>
                <w:szCs w:val="16"/>
              </w:rPr>
            </w:pPr>
            <w:r w:rsidRPr="008D4F63">
              <w:rPr>
                <w:rFonts w:ascii="Arial" w:hAnsi="Arial" w:cs="Arial"/>
                <w:bCs/>
                <w:sz w:val="16"/>
                <w:szCs w:val="16"/>
              </w:rPr>
              <w:t>31</w:t>
            </w:r>
            <w:r w:rsidR="00425F13" w:rsidRPr="008D4F63">
              <w:rPr>
                <w:rFonts w:ascii="Arial" w:hAnsi="Arial" w:cs="Arial"/>
                <w:sz w:val="16"/>
                <w:szCs w:val="16"/>
              </w:rPr>
              <w:t xml:space="preserve">. What was the </w:t>
            </w:r>
            <w:r w:rsidR="00425F13" w:rsidRPr="008D4F63">
              <w:rPr>
                <w:rFonts w:ascii="Arial" w:hAnsi="Arial" w:cs="Arial"/>
                <w:sz w:val="16"/>
                <w:szCs w:val="16"/>
                <w:u w:val="single"/>
              </w:rPr>
              <w:t>total value of other goods</w:t>
            </w:r>
            <w:r w:rsidR="00425F13" w:rsidRPr="008D4F63">
              <w:rPr>
                <w:rFonts w:ascii="Arial" w:hAnsi="Arial" w:cs="Arial"/>
                <w:sz w:val="16"/>
                <w:szCs w:val="16"/>
              </w:rPr>
              <w:t xml:space="preserve"> given to this person in the last 12 months? </w:t>
            </w:r>
          </w:p>
          <w:p w14:paraId="2A5CBEAC" w14:textId="77777777" w:rsidR="000F42AD" w:rsidRPr="00B87B3C" w:rsidRDefault="000F42AD" w:rsidP="000F42AD">
            <w:pPr>
              <w:rPr>
                <w:rFonts w:ascii="Arial" w:hAnsi="Arial" w:cs="Arial"/>
                <w:i/>
                <w:sz w:val="16"/>
                <w:szCs w:val="16"/>
              </w:rPr>
            </w:pPr>
            <w:r w:rsidRPr="00B87B3C">
              <w:rPr>
                <w:rFonts w:ascii="Arial" w:hAnsi="Arial" w:cs="Arial"/>
                <w:i/>
                <w:sz w:val="16"/>
                <w:szCs w:val="16"/>
              </w:rPr>
              <w:t>Indicate amount as a decimal value (in Ghana cedis and pesewas)</w:t>
            </w:r>
          </w:p>
          <w:p w14:paraId="7BFC53D9" w14:textId="49A633BD" w:rsidR="00425F13" w:rsidRPr="008D4F63" w:rsidRDefault="000F42AD">
            <w:pPr>
              <w:rPr>
                <w:rFonts w:ascii="Arial" w:hAnsi="Arial" w:cs="Arial"/>
                <w:sz w:val="16"/>
                <w:szCs w:val="16"/>
              </w:rPr>
            </w:pPr>
            <w:r w:rsidRPr="00B87B3C">
              <w:rPr>
                <w:rFonts w:ascii="Arial" w:hAnsi="Arial" w:cs="Arial"/>
                <w:i/>
                <w:sz w:val="16"/>
                <w:szCs w:val="16"/>
              </w:rPr>
              <w:t>For example, enter 2.50 for 2 Ghana cedis and 50 pesewas.</w:t>
            </w:r>
          </w:p>
        </w:tc>
        <w:tc>
          <w:tcPr>
            <w:tcW w:w="561" w:type="pct"/>
            <w:vAlign w:val="center"/>
          </w:tcPr>
          <w:p w14:paraId="1A29AE96" w14:textId="77777777" w:rsidR="00425F13" w:rsidRPr="005A7BEF" w:rsidRDefault="00425F13" w:rsidP="005A7BEF">
            <w:pPr>
              <w:spacing w:before="120"/>
              <w:rPr>
                <w:rFonts w:ascii="Arial" w:hAnsi="Arial" w:cs="Arial"/>
                <w:b/>
                <w:sz w:val="16"/>
                <w:szCs w:val="16"/>
              </w:rPr>
            </w:pPr>
          </w:p>
        </w:tc>
        <w:tc>
          <w:tcPr>
            <w:tcW w:w="510" w:type="pct"/>
            <w:vAlign w:val="center"/>
          </w:tcPr>
          <w:p w14:paraId="4C1B629E" w14:textId="77777777" w:rsidR="00425F13" w:rsidRPr="005A7BEF" w:rsidRDefault="00425F13" w:rsidP="005A7BEF">
            <w:pPr>
              <w:spacing w:before="120"/>
              <w:rPr>
                <w:rFonts w:ascii="Arial" w:hAnsi="Arial" w:cs="Arial"/>
                <w:b/>
                <w:sz w:val="16"/>
                <w:szCs w:val="16"/>
              </w:rPr>
            </w:pPr>
          </w:p>
        </w:tc>
      </w:tr>
      <w:tr w:rsidR="00425F13" w:rsidRPr="005A7BEF" w14:paraId="7FBC0B94" w14:textId="77777777" w:rsidTr="00DB62B7">
        <w:trPr>
          <w:trHeight w:val="962"/>
        </w:trPr>
        <w:tc>
          <w:tcPr>
            <w:tcW w:w="3929" w:type="pct"/>
          </w:tcPr>
          <w:p w14:paraId="7D38B08F" w14:textId="44D634D4" w:rsidR="00425F13" w:rsidRPr="008D4F63" w:rsidRDefault="00503FE0" w:rsidP="005A7BEF">
            <w:pPr>
              <w:rPr>
                <w:rFonts w:ascii="Arial" w:hAnsi="Arial" w:cs="Arial"/>
                <w:sz w:val="16"/>
                <w:szCs w:val="16"/>
              </w:rPr>
            </w:pPr>
            <w:r w:rsidRPr="008D4F63">
              <w:rPr>
                <w:rFonts w:ascii="Arial" w:hAnsi="Arial" w:cs="Arial"/>
                <w:bCs/>
                <w:sz w:val="16"/>
                <w:szCs w:val="16"/>
              </w:rPr>
              <w:t>32</w:t>
            </w:r>
            <w:r w:rsidR="00425F13" w:rsidRPr="008D4F63">
              <w:rPr>
                <w:rFonts w:ascii="Arial" w:hAnsi="Arial" w:cs="Arial"/>
                <w:sz w:val="16"/>
                <w:szCs w:val="16"/>
              </w:rPr>
              <w:t>. Through what means did you send these remittances?</w:t>
            </w:r>
          </w:p>
          <w:p w14:paraId="02DA4BCC" w14:textId="77777777" w:rsidR="00425F13" w:rsidRPr="008D4F63" w:rsidRDefault="00425F13" w:rsidP="005A7BEF">
            <w:pPr>
              <w:rPr>
                <w:rFonts w:ascii="Arial" w:hAnsi="Arial" w:cs="Arial"/>
                <w:sz w:val="16"/>
                <w:szCs w:val="16"/>
              </w:rPr>
            </w:pPr>
            <w:r w:rsidRPr="008D4F63">
              <w:rPr>
                <w:rFonts w:ascii="Arial" w:hAnsi="Arial" w:cs="Arial"/>
                <w:sz w:val="16"/>
                <w:szCs w:val="16"/>
              </w:rPr>
              <w:t>1. Bank account -- BA</w:t>
            </w:r>
          </w:p>
          <w:p w14:paraId="0B9A8FAE" w14:textId="77777777" w:rsidR="00425F13" w:rsidRPr="008D4F63" w:rsidRDefault="00425F13" w:rsidP="005A7BEF">
            <w:pPr>
              <w:rPr>
                <w:rFonts w:ascii="Arial" w:hAnsi="Arial" w:cs="Arial"/>
                <w:sz w:val="16"/>
                <w:szCs w:val="16"/>
              </w:rPr>
            </w:pPr>
            <w:r w:rsidRPr="008D4F63">
              <w:rPr>
                <w:rFonts w:ascii="Arial" w:hAnsi="Arial" w:cs="Arial"/>
                <w:sz w:val="16"/>
                <w:szCs w:val="16"/>
              </w:rPr>
              <w:t>2. Money transfer agency – MT</w:t>
            </w:r>
          </w:p>
          <w:p w14:paraId="4386AD07" w14:textId="77777777" w:rsidR="00425F13" w:rsidRPr="008D4F63" w:rsidRDefault="00425F13" w:rsidP="005A7BEF">
            <w:pPr>
              <w:rPr>
                <w:rFonts w:ascii="Arial" w:hAnsi="Arial" w:cs="Arial"/>
                <w:sz w:val="16"/>
                <w:szCs w:val="16"/>
              </w:rPr>
            </w:pPr>
            <w:r w:rsidRPr="008D4F63">
              <w:rPr>
                <w:rFonts w:ascii="Arial" w:hAnsi="Arial" w:cs="Arial"/>
                <w:sz w:val="16"/>
                <w:szCs w:val="16"/>
              </w:rPr>
              <w:t>3. Sender him or herself – SE</w:t>
            </w:r>
          </w:p>
          <w:p w14:paraId="20A8B376" w14:textId="77777777" w:rsidR="00425F13" w:rsidRPr="008D4F63" w:rsidRDefault="00425F13" w:rsidP="005A7BEF">
            <w:pPr>
              <w:rPr>
                <w:rFonts w:ascii="Arial" w:hAnsi="Arial" w:cs="Arial"/>
                <w:sz w:val="16"/>
                <w:szCs w:val="16"/>
              </w:rPr>
            </w:pPr>
            <w:r w:rsidRPr="008D4F63">
              <w:rPr>
                <w:rFonts w:ascii="Arial" w:hAnsi="Arial" w:cs="Arial"/>
                <w:sz w:val="16"/>
                <w:szCs w:val="16"/>
              </w:rPr>
              <w:t>4. Carried by someone else – CC</w:t>
            </w:r>
          </w:p>
          <w:p w14:paraId="02F97CD4" w14:textId="77777777" w:rsidR="00425F13" w:rsidRPr="008D4F63" w:rsidRDefault="00425F13" w:rsidP="005A7BEF">
            <w:pPr>
              <w:rPr>
                <w:rFonts w:ascii="Arial" w:hAnsi="Arial" w:cs="Arial"/>
                <w:sz w:val="16"/>
                <w:szCs w:val="16"/>
              </w:rPr>
            </w:pPr>
            <w:r w:rsidRPr="008D4F63">
              <w:rPr>
                <w:rFonts w:ascii="Arial" w:hAnsi="Arial" w:cs="Arial"/>
                <w:sz w:val="16"/>
                <w:szCs w:val="16"/>
              </w:rPr>
              <w:t>5. Personal check – PC</w:t>
            </w:r>
          </w:p>
          <w:p w14:paraId="38368504" w14:textId="35C5CB2B" w:rsidR="00425F13" w:rsidRPr="008D4F63" w:rsidRDefault="00425F13" w:rsidP="005A7BEF">
            <w:pPr>
              <w:rPr>
                <w:rFonts w:ascii="Arial" w:hAnsi="Arial" w:cs="Arial"/>
                <w:sz w:val="16"/>
                <w:szCs w:val="16"/>
              </w:rPr>
            </w:pPr>
            <w:r w:rsidRPr="008D4F63">
              <w:rPr>
                <w:rFonts w:ascii="Arial" w:hAnsi="Arial" w:cs="Arial"/>
                <w:sz w:val="16"/>
                <w:szCs w:val="16"/>
              </w:rPr>
              <w:t>6. Cell phone transfer</w:t>
            </w:r>
            <w:r w:rsidR="00D51547" w:rsidRPr="008D4F63">
              <w:rPr>
                <w:rFonts w:ascii="Arial" w:hAnsi="Arial" w:cs="Arial"/>
                <w:sz w:val="16"/>
                <w:szCs w:val="16"/>
              </w:rPr>
              <w:t xml:space="preserve"> (mobile money)</w:t>
            </w:r>
            <w:r w:rsidRPr="008D4F63">
              <w:rPr>
                <w:rFonts w:ascii="Arial" w:hAnsi="Arial" w:cs="Arial"/>
                <w:sz w:val="16"/>
                <w:szCs w:val="16"/>
              </w:rPr>
              <w:t xml:space="preserve"> – CP</w:t>
            </w:r>
          </w:p>
          <w:p w14:paraId="1E99C68B" w14:textId="7C6A4F1A" w:rsidR="00425F13" w:rsidRPr="008D4F63" w:rsidRDefault="004E041A" w:rsidP="008D4F63">
            <w:pPr>
              <w:spacing w:line="276" w:lineRule="auto"/>
              <w:rPr>
                <w:rFonts w:ascii="Arial" w:hAnsi="Arial" w:cs="Arial"/>
                <w:sz w:val="16"/>
                <w:szCs w:val="16"/>
              </w:rPr>
            </w:pPr>
            <w:r>
              <w:rPr>
                <w:rFonts w:ascii="Arial" w:hAnsi="Arial" w:cs="Arial"/>
                <w:sz w:val="16"/>
                <w:szCs w:val="16"/>
              </w:rPr>
              <w:t>-</w:t>
            </w:r>
            <w:r w:rsidR="00A80C32" w:rsidRPr="008D4F63">
              <w:rPr>
                <w:rFonts w:ascii="Arial" w:hAnsi="Arial" w:cs="Arial"/>
                <w:sz w:val="16"/>
                <w:szCs w:val="16"/>
              </w:rPr>
              <w:t>666. Other (</w:t>
            </w:r>
            <w:r>
              <w:rPr>
                <w:rFonts w:ascii="Arial" w:hAnsi="Arial" w:cs="Arial"/>
                <w:sz w:val="16"/>
                <w:szCs w:val="16"/>
              </w:rPr>
              <w:t>please s</w:t>
            </w:r>
            <w:r w:rsidR="00A80C32" w:rsidRPr="008D4F63">
              <w:rPr>
                <w:rFonts w:ascii="Arial" w:hAnsi="Arial" w:cs="Arial"/>
                <w:sz w:val="16"/>
                <w:szCs w:val="16"/>
              </w:rPr>
              <w:t>pecify) - OT</w:t>
            </w:r>
          </w:p>
        </w:tc>
        <w:tc>
          <w:tcPr>
            <w:tcW w:w="561" w:type="pct"/>
          </w:tcPr>
          <w:p w14:paraId="0C62960B" w14:textId="77777777" w:rsidR="00425F13" w:rsidRPr="005A7BEF" w:rsidRDefault="00425F13" w:rsidP="005A7BEF">
            <w:pPr>
              <w:spacing w:before="60" w:after="40"/>
              <w:rPr>
                <w:rFonts w:ascii="Arial" w:hAnsi="Arial" w:cs="Arial"/>
                <w:b/>
                <w:sz w:val="16"/>
                <w:szCs w:val="16"/>
              </w:rPr>
            </w:pPr>
          </w:p>
        </w:tc>
        <w:tc>
          <w:tcPr>
            <w:tcW w:w="510" w:type="pct"/>
          </w:tcPr>
          <w:p w14:paraId="3D22EBC7" w14:textId="77777777" w:rsidR="00425F13" w:rsidRPr="005A7BEF" w:rsidRDefault="00425F13" w:rsidP="005A7BEF">
            <w:pPr>
              <w:spacing w:before="60" w:after="40"/>
              <w:rPr>
                <w:rFonts w:ascii="Arial" w:hAnsi="Arial" w:cs="Arial"/>
                <w:b/>
                <w:sz w:val="16"/>
                <w:szCs w:val="16"/>
              </w:rPr>
            </w:pPr>
          </w:p>
        </w:tc>
      </w:tr>
      <w:tr w:rsidR="00425F13" w:rsidRPr="005A7BEF" w14:paraId="382107FE" w14:textId="77777777" w:rsidTr="00DB62B7">
        <w:trPr>
          <w:trHeight w:val="656"/>
        </w:trPr>
        <w:tc>
          <w:tcPr>
            <w:tcW w:w="3929" w:type="pct"/>
          </w:tcPr>
          <w:p w14:paraId="1FF27436" w14:textId="77777777" w:rsidR="009C7ECD" w:rsidRDefault="00425F13" w:rsidP="005A7BEF">
            <w:pPr>
              <w:rPr>
                <w:rFonts w:ascii="Arial" w:hAnsi="Arial" w:cs="Arial"/>
                <w:bCs/>
                <w:sz w:val="16"/>
                <w:szCs w:val="16"/>
              </w:rPr>
            </w:pPr>
            <w:r w:rsidRPr="008D4F63">
              <w:rPr>
                <w:rFonts w:ascii="Arial" w:hAnsi="Arial" w:cs="Arial"/>
                <w:bCs/>
                <w:sz w:val="16"/>
                <w:szCs w:val="16"/>
              </w:rPr>
              <w:lastRenderedPageBreak/>
              <w:t xml:space="preserve">Is there anyone else to whom this household has sent money, goods, gifts in the last year without expecting to be repaid?            </w:t>
            </w:r>
          </w:p>
          <w:p w14:paraId="6793B676" w14:textId="17C2CDB7" w:rsidR="009C7ECD" w:rsidRDefault="00425F13" w:rsidP="005A7BEF">
            <w:pPr>
              <w:rPr>
                <w:rFonts w:ascii="Arial" w:hAnsi="Arial" w:cs="Arial"/>
                <w:bCs/>
                <w:sz w:val="16"/>
                <w:szCs w:val="16"/>
              </w:rPr>
            </w:pPr>
            <w:r w:rsidRPr="008D4F63">
              <w:rPr>
                <w:rFonts w:ascii="Arial" w:hAnsi="Arial" w:cs="Arial"/>
                <w:bCs/>
                <w:sz w:val="16"/>
                <w:szCs w:val="16"/>
              </w:rPr>
              <w:t xml:space="preserve">1. Yes  </w:t>
            </w:r>
            <w:r w:rsidR="00A140FC">
              <w:rPr>
                <w:rFonts w:ascii="Arial" w:hAnsi="Arial" w:cs="Arial"/>
                <w:bCs/>
                <w:sz w:val="16"/>
                <w:szCs w:val="16"/>
              </w:rPr>
              <w:t>&gt;&gt; repeat for remaining recipient(s)</w:t>
            </w:r>
          </w:p>
          <w:p w14:paraId="165BE48F" w14:textId="275A9CB4" w:rsidR="00425F13" w:rsidRPr="008D4F63" w:rsidRDefault="00425F13" w:rsidP="005A7BEF">
            <w:pPr>
              <w:rPr>
                <w:rFonts w:ascii="Arial" w:hAnsi="Arial" w:cs="Arial"/>
                <w:bCs/>
                <w:sz w:val="16"/>
                <w:szCs w:val="16"/>
              </w:rPr>
            </w:pPr>
            <w:r w:rsidRPr="008D4F63">
              <w:rPr>
                <w:rFonts w:ascii="Arial" w:hAnsi="Arial" w:cs="Arial"/>
                <w:bCs/>
                <w:sz w:val="16"/>
                <w:szCs w:val="16"/>
              </w:rPr>
              <w:t>5. No</w:t>
            </w:r>
            <w:r w:rsidR="009C7ECD">
              <w:rPr>
                <w:rFonts w:ascii="Arial" w:hAnsi="Arial" w:cs="Arial"/>
                <w:bCs/>
                <w:sz w:val="16"/>
                <w:szCs w:val="16"/>
              </w:rPr>
              <w:t xml:space="preserve"> &gt;&gt; </w:t>
            </w:r>
            <w:r w:rsidR="00A140FC">
              <w:rPr>
                <w:rFonts w:ascii="Arial" w:hAnsi="Arial" w:cs="Arial"/>
                <w:bCs/>
                <w:sz w:val="16"/>
                <w:szCs w:val="16"/>
              </w:rPr>
              <w:t>n</w:t>
            </w:r>
            <w:r w:rsidR="009C7ECD">
              <w:rPr>
                <w:rFonts w:ascii="Arial" w:hAnsi="Arial" w:cs="Arial"/>
                <w:bCs/>
                <w:sz w:val="16"/>
                <w:szCs w:val="16"/>
              </w:rPr>
              <w:t>ext section</w:t>
            </w:r>
          </w:p>
        </w:tc>
        <w:tc>
          <w:tcPr>
            <w:tcW w:w="561" w:type="pct"/>
          </w:tcPr>
          <w:p w14:paraId="5E5BFF8B" w14:textId="77777777" w:rsidR="00425F13" w:rsidRPr="005A7BEF" w:rsidRDefault="00425F13" w:rsidP="005A7BEF">
            <w:pPr>
              <w:spacing w:before="60" w:after="40"/>
              <w:rPr>
                <w:rFonts w:ascii="Arial" w:hAnsi="Arial" w:cs="Arial"/>
                <w:b/>
                <w:sz w:val="16"/>
                <w:szCs w:val="16"/>
              </w:rPr>
            </w:pPr>
          </w:p>
        </w:tc>
        <w:tc>
          <w:tcPr>
            <w:tcW w:w="510" w:type="pct"/>
          </w:tcPr>
          <w:p w14:paraId="0A674DD1" w14:textId="77777777" w:rsidR="00425F13" w:rsidRPr="005A7BEF" w:rsidRDefault="00425F13" w:rsidP="005A7BEF">
            <w:pPr>
              <w:spacing w:before="60" w:after="40"/>
              <w:rPr>
                <w:rFonts w:ascii="Arial" w:hAnsi="Arial" w:cs="Arial"/>
                <w:b/>
                <w:sz w:val="16"/>
                <w:szCs w:val="16"/>
              </w:rPr>
            </w:pPr>
          </w:p>
        </w:tc>
      </w:tr>
    </w:tbl>
    <w:p w14:paraId="663C7689" w14:textId="31DEAE64" w:rsidR="00425F13" w:rsidRPr="005A7BEF" w:rsidRDefault="00425F13" w:rsidP="005A7BEF">
      <w:pPr>
        <w:rPr>
          <w:rFonts w:ascii="Arial" w:hAnsi="Arial" w:cs="Arial"/>
        </w:rPr>
      </w:pPr>
    </w:p>
    <w:p w14:paraId="46D50460" w14:textId="68FC5879" w:rsidR="002A11CC" w:rsidRPr="005A7BEF" w:rsidRDefault="002A11CC" w:rsidP="005A7BEF">
      <w:pPr>
        <w:rPr>
          <w:rFonts w:ascii="Arial" w:hAnsi="Arial" w:cs="Arial"/>
        </w:rPr>
      </w:pPr>
    </w:p>
    <w:p w14:paraId="33DAF5F8" w14:textId="77777777" w:rsidR="001C5C91" w:rsidRPr="005A7BEF" w:rsidRDefault="001C5C91" w:rsidP="005A7BEF">
      <w:pPr>
        <w:rPr>
          <w:rFonts w:ascii="Arial" w:hAnsi="Arial" w:cs="Arial"/>
        </w:rPr>
      </w:pPr>
    </w:p>
    <w:p w14:paraId="52DE9262" w14:textId="017B4AD9" w:rsidR="00425F13" w:rsidRPr="005A7BEF" w:rsidRDefault="00CD111F" w:rsidP="005A7BEF">
      <w:pPr>
        <w:pStyle w:val="Heading3"/>
        <w:ind w:left="720"/>
        <w:rPr>
          <w:rFonts w:ascii="Arial" w:hAnsi="Arial" w:cs="Arial"/>
          <w:color w:val="auto"/>
          <w:sz w:val="20"/>
          <w:szCs w:val="20"/>
        </w:rPr>
      </w:pPr>
      <w:bookmarkStart w:id="119" w:name="_Toc516617819"/>
      <w:r w:rsidRPr="005A7BEF">
        <w:rPr>
          <w:rFonts w:ascii="Arial" w:hAnsi="Arial" w:cs="Arial"/>
          <w:color w:val="auto"/>
          <w:sz w:val="20"/>
          <w:szCs w:val="20"/>
        </w:rPr>
        <w:t>IV. IN-TRANSFERS</w:t>
      </w:r>
      <w:bookmarkEnd w:id="119"/>
    </w:p>
    <w:p w14:paraId="3FA2A413" w14:textId="32461451" w:rsidR="00425F13" w:rsidRPr="005A7BEF" w:rsidRDefault="00425F13" w:rsidP="005A7BEF">
      <w:pPr>
        <w:rPr>
          <w:rFonts w:ascii="Arial" w:hAnsi="Arial" w:cs="Arial"/>
          <w:b/>
          <w:bCs/>
          <w:sz w:val="16"/>
          <w:szCs w:val="16"/>
        </w:rPr>
      </w:pPr>
    </w:p>
    <w:p w14:paraId="45862BC3" w14:textId="6056F665" w:rsidR="001C1C3A" w:rsidRPr="005A7BEF" w:rsidRDefault="001C1C3A" w:rsidP="005A7BEF">
      <w:pPr>
        <w:ind w:left="720"/>
        <w:rPr>
          <w:rFonts w:ascii="Arial" w:hAnsi="Arial" w:cs="Arial"/>
          <w:b/>
          <w:bCs/>
          <w:sz w:val="16"/>
          <w:szCs w:val="16"/>
        </w:rPr>
      </w:pPr>
      <w:r w:rsidRPr="005A7BEF">
        <w:rPr>
          <w:rFonts w:ascii="Arial" w:hAnsi="Arial" w:cs="Arial"/>
          <w:b/>
          <w:bCs/>
          <w:sz w:val="16"/>
          <w:szCs w:val="16"/>
        </w:rPr>
        <w:t>A PERSONS</w:t>
      </w:r>
    </w:p>
    <w:p w14:paraId="44E8FA89" w14:textId="77777777" w:rsidR="001C1C3A" w:rsidRPr="005A7BEF" w:rsidRDefault="001C1C3A" w:rsidP="005A7BEF">
      <w:pPr>
        <w:rPr>
          <w:rFonts w:ascii="Arial" w:hAnsi="Arial" w:cs="Arial"/>
          <w:b/>
          <w:bCs/>
          <w:sz w:val="16"/>
          <w:szCs w:val="16"/>
        </w:rPr>
      </w:pPr>
    </w:p>
    <w:tbl>
      <w:tblPr>
        <w:tblStyle w:val="TableGrid"/>
        <w:tblW w:w="0" w:type="auto"/>
        <w:tblInd w:w="704" w:type="dxa"/>
        <w:tblLook w:val="04A0" w:firstRow="1" w:lastRow="0" w:firstColumn="1" w:lastColumn="0" w:noHBand="0" w:noVBand="1"/>
      </w:tblPr>
      <w:tblGrid>
        <w:gridCol w:w="13892"/>
      </w:tblGrid>
      <w:tr w:rsidR="00425F13" w:rsidRPr="005A7BEF" w14:paraId="7B7BE8DE" w14:textId="77777777" w:rsidTr="00095E67">
        <w:tc>
          <w:tcPr>
            <w:tcW w:w="13892" w:type="dxa"/>
          </w:tcPr>
          <w:p w14:paraId="1B225704" w14:textId="77777777" w:rsidR="009A3B3D" w:rsidRDefault="009A3B3D" w:rsidP="005A7BEF">
            <w:pPr>
              <w:rPr>
                <w:rFonts w:ascii="Arial" w:hAnsi="Arial" w:cs="Arial"/>
                <w:b/>
                <w:bCs/>
                <w:sz w:val="16"/>
                <w:szCs w:val="16"/>
              </w:rPr>
            </w:pPr>
          </w:p>
          <w:p w14:paraId="6B617A66" w14:textId="77777777" w:rsidR="009A3B3D" w:rsidRPr="008D4F63" w:rsidRDefault="009A3B3D" w:rsidP="009A3B3D">
            <w:pPr>
              <w:rPr>
                <w:rFonts w:ascii="Arial" w:hAnsi="Arial" w:cs="Arial"/>
                <w:bCs/>
                <w:sz w:val="16"/>
                <w:szCs w:val="16"/>
              </w:rPr>
            </w:pPr>
            <w:r w:rsidRPr="008D4F63">
              <w:rPr>
                <w:rFonts w:ascii="Arial" w:hAnsi="Arial" w:cs="Arial"/>
                <w:bCs/>
                <w:sz w:val="16"/>
                <w:szCs w:val="16"/>
              </w:rPr>
              <w:t>33. Is there any person who does not currently live in this household from whom this household has received money or goods in the last year that you will not pay back?</w:t>
            </w:r>
          </w:p>
          <w:p w14:paraId="065D4A1C" w14:textId="77777777" w:rsidR="009A3B3D" w:rsidRDefault="009A3B3D" w:rsidP="009A3B3D">
            <w:pPr>
              <w:rPr>
                <w:rFonts w:ascii="Arial" w:hAnsi="Arial" w:cs="Arial"/>
                <w:b/>
                <w:bCs/>
                <w:sz w:val="16"/>
                <w:szCs w:val="16"/>
              </w:rPr>
            </w:pPr>
          </w:p>
          <w:p w14:paraId="283C9D40" w14:textId="4782F77D" w:rsidR="009A3B3D" w:rsidRPr="001403DE" w:rsidRDefault="009A3B3D" w:rsidP="009A3B3D">
            <w:pPr>
              <w:rPr>
                <w:rFonts w:ascii="Arial" w:hAnsi="Arial" w:cs="Arial"/>
                <w:bCs/>
                <w:i/>
                <w:sz w:val="16"/>
                <w:szCs w:val="16"/>
              </w:rPr>
            </w:pPr>
            <w:r w:rsidRPr="008D4F63">
              <w:rPr>
                <w:rFonts w:ascii="Arial" w:hAnsi="Arial" w:cs="Arial"/>
                <w:b/>
                <w:bCs/>
                <w:i/>
                <w:sz w:val="16"/>
                <w:szCs w:val="16"/>
              </w:rPr>
              <w:t>Interviewer</w:t>
            </w:r>
            <w:r w:rsidRPr="001403DE">
              <w:rPr>
                <w:rFonts w:ascii="Arial" w:hAnsi="Arial" w:cs="Arial"/>
                <w:bCs/>
                <w:i/>
                <w:sz w:val="16"/>
                <w:szCs w:val="16"/>
              </w:rPr>
              <w:t>: To the extent possible, each entry should contain a transfer from one person to one person. For example, if someone sent a transfer to two people in the household, that should be two separate entries. If the transfer was really intended as general for the household and not one person, then select the whole household as the recipient.</w:t>
            </w:r>
          </w:p>
          <w:p w14:paraId="3A50FE73" w14:textId="77777777" w:rsidR="003C7E78" w:rsidRDefault="003C7E78" w:rsidP="005A7BEF">
            <w:pPr>
              <w:rPr>
                <w:rFonts w:ascii="Arial" w:hAnsi="Arial" w:cs="Arial"/>
                <w:b/>
                <w:bCs/>
                <w:sz w:val="16"/>
                <w:szCs w:val="16"/>
              </w:rPr>
            </w:pPr>
          </w:p>
          <w:p w14:paraId="0018A30A" w14:textId="53587E58" w:rsidR="009A3B3D" w:rsidRPr="008D4F63" w:rsidRDefault="009A3B3D" w:rsidP="005A7BEF">
            <w:pPr>
              <w:rPr>
                <w:rFonts w:ascii="Arial" w:hAnsi="Arial" w:cs="Arial"/>
                <w:bCs/>
                <w:sz w:val="16"/>
                <w:szCs w:val="16"/>
              </w:rPr>
            </w:pPr>
            <w:r w:rsidRPr="008D4F63">
              <w:rPr>
                <w:rFonts w:ascii="Arial" w:hAnsi="Arial" w:cs="Arial"/>
                <w:sz w:val="16"/>
                <w:szCs w:val="16"/>
              </w:rPr>
              <w:t xml:space="preserve">    ____      </w:t>
            </w:r>
          </w:p>
          <w:p w14:paraId="70EB49EB" w14:textId="77777777" w:rsidR="009A3B3D" w:rsidRDefault="009A3B3D" w:rsidP="005A7BEF">
            <w:pPr>
              <w:rPr>
                <w:rFonts w:ascii="Arial" w:hAnsi="Arial" w:cs="Arial"/>
                <w:b/>
                <w:bCs/>
                <w:sz w:val="16"/>
                <w:szCs w:val="16"/>
              </w:rPr>
            </w:pPr>
          </w:p>
          <w:p w14:paraId="27DBD9AC" w14:textId="6F19CF7F" w:rsidR="003C7E78" w:rsidRDefault="003C7E78" w:rsidP="005A7BEF">
            <w:pPr>
              <w:rPr>
                <w:rFonts w:ascii="Arial" w:hAnsi="Arial" w:cs="Arial"/>
                <w:bCs/>
                <w:sz w:val="16"/>
                <w:szCs w:val="16"/>
              </w:rPr>
            </w:pPr>
            <w:r>
              <w:rPr>
                <w:rFonts w:ascii="Arial" w:hAnsi="Arial" w:cs="Arial"/>
                <w:bCs/>
                <w:sz w:val="16"/>
                <w:szCs w:val="16"/>
              </w:rPr>
              <w:t>1-Yes</w:t>
            </w:r>
          </w:p>
          <w:p w14:paraId="4C3A36FE" w14:textId="2D6359BF" w:rsidR="003C7E78" w:rsidRPr="008D4F63" w:rsidRDefault="003C7E78" w:rsidP="005A7BEF">
            <w:pPr>
              <w:rPr>
                <w:rFonts w:ascii="Arial" w:hAnsi="Arial" w:cs="Arial"/>
                <w:bCs/>
                <w:sz w:val="16"/>
                <w:szCs w:val="16"/>
              </w:rPr>
            </w:pPr>
            <w:r>
              <w:rPr>
                <w:rFonts w:ascii="Arial" w:hAnsi="Arial" w:cs="Arial"/>
                <w:bCs/>
                <w:sz w:val="16"/>
                <w:szCs w:val="16"/>
              </w:rPr>
              <w:t>5-No &gt;&gt;  Next section</w:t>
            </w:r>
          </w:p>
          <w:p w14:paraId="1D1B2502" w14:textId="77777777" w:rsidR="009A3B3D" w:rsidRDefault="009A3B3D" w:rsidP="005A7BEF">
            <w:pPr>
              <w:rPr>
                <w:rFonts w:ascii="Arial" w:hAnsi="Arial" w:cs="Arial"/>
                <w:b/>
                <w:bCs/>
                <w:sz w:val="16"/>
                <w:szCs w:val="16"/>
              </w:rPr>
            </w:pPr>
          </w:p>
          <w:p w14:paraId="147FB78B" w14:textId="5D623F16" w:rsidR="00503FE0" w:rsidRPr="008D4F63" w:rsidRDefault="00503FE0" w:rsidP="005A7BEF">
            <w:pPr>
              <w:rPr>
                <w:rFonts w:ascii="Arial" w:hAnsi="Arial" w:cs="Arial"/>
                <w:bCs/>
                <w:sz w:val="16"/>
                <w:szCs w:val="16"/>
              </w:rPr>
            </w:pPr>
            <w:r w:rsidRPr="008D4F63">
              <w:rPr>
                <w:rFonts w:ascii="Arial" w:hAnsi="Arial" w:cs="Arial"/>
                <w:bCs/>
                <w:sz w:val="16"/>
                <w:szCs w:val="16"/>
              </w:rPr>
              <w:t>How many people in this household in the last year have received money, goods or gifts from a person (not an institution) without expecting to pay back?</w:t>
            </w:r>
          </w:p>
          <w:p w14:paraId="5E9D5BAB" w14:textId="77777777" w:rsidR="00503FE0" w:rsidRPr="005A7BEF" w:rsidRDefault="00503FE0" w:rsidP="005A7BEF">
            <w:pPr>
              <w:rPr>
                <w:rFonts w:ascii="Arial" w:hAnsi="Arial" w:cs="Arial"/>
                <w:b/>
                <w:bCs/>
                <w:sz w:val="16"/>
                <w:szCs w:val="16"/>
              </w:rPr>
            </w:pPr>
          </w:p>
          <w:p w14:paraId="34677440" w14:textId="7071D9EB" w:rsidR="004011CA" w:rsidRDefault="004011CA" w:rsidP="005A7BEF">
            <w:pPr>
              <w:rPr>
                <w:rFonts w:ascii="Arial" w:hAnsi="Arial" w:cs="Arial"/>
                <w:b/>
                <w:bCs/>
                <w:sz w:val="16"/>
                <w:szCs w:val="16"/>
              </w:rPr>
            </w:pPr>
            <w:r>
              <w:rPr>
                <w:rFonts w:ascii="Arial" w:hAnsi="Arial" w:cs="Arial"/>
                <w:b/>
                <w:bCs/>
                <w:sz w:val="16"/>
                <w:szCs w:val="16"/>
              </w:rPr>
              <w:t>_______</w:t>
            </w:r>
          </w:p>
          <w:p w14:paraId="6066BBC6" w14:textId="77777777" w:rsidR="004011CA" w:rsidRDefault="004011CA" w:rsidP="005A7BEF">
            <w:pPr>
              <w:rPr>
                <w:rFonts w:ascii="Arial" w:hAnsi="Arial" w:cs="Arial"/>
                <w:b/>
                <w:bCs/>
                <w:sz w:val="16"/>
                <w:szCs w:val="16"/>
              </w:rPr>
            </w:pPr>
          </w:p>
          <w:p w14:paraId="45DAF1D2" w14:textId="77777777" w:rsidR="00425F13" w:rsidRPr="005A7BEF" w:rsidRDefault="00425F13">
            <w:pPr>
              <w:rPr>
                <w:rFonts w:ascii="Arial" w:hAnsi="Arial" w:cs="Arial"/>
                <w:b/>
                <w:sz w:val="16"/>
                <w:szCs w:val="16"/>
              </w:rPr>
            </w:pPr>
          </w:p>
        </w:tc>
      </w:tr>
    </w:tbl>
    <w:p w14:paraId="5BA175D9" w14:textId="77777777" w:rsidR="00425F13" w:rsidRPr="005A7BEF" w:rsidRDefault="00425F13" w:rsidP="005A7BEF">
      <w:pPr>
        <w:rPr>
          <w:rFonts w:ascii="Arial" w:hAnsi="Arial" w:cs="Arial"/>
          <w:sz w:val="16"/>
          <w:szCs w:val="16"/>
        </w:rPr>
      </w:pPr>
    </w:p>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16"/>
        <w:gridCol w:w="1559"/>
        <w:gridCol w:w="1417"/>
      </w:tblGrid>
      <w:tr w:rsidR="00425F13" w:rsidRPr="005A7BEF" w14:paraId="7441BC64" w14:textId="77777777" w:rsidTr="00001275">
        <w:trPr>
          <w:tblHeader/>
        </w:trPr>
        <w:tc>
          <w:tcPr>
            <w:tcW w:w="3929" w:type="pct"/>
            <w:shd w:val="clear" w:color="auto" w:fill="A6A6A6" w:themeFill="background1" w:themeFillShade="A6"/>
          </w:tcPr>
          <w:p w14:paraId="5C32E092" w14:textId="77777777" w:rsidR="00425F13" w:rsidRPr="005A7BEF" w:rsidRDefault="00425F13" w:rsidP="005A7BEF">
            <w:pPr>
              <w:rPr>
                <w:rFonts w:ascii="Arial" w:hAnsi="Arial" w:cs="Arial"/>
                <w:b/>
                <w:sz w:val="16"/>
                <w:szCs w:val="16"/>
              </w:rPr>
            </w:pPr>
          </w:p>
        </w:tc>
        <w:tc>
          <w:tcPr>
            <w:tcW w:w="561" w:type="pct"/>
            <w:shd w:val="clear" w:color="auto" w:fill="A6A6A6" w:themeFill="background1" w:themeFillShade="A6"/>
          </w:tcPr>
          <w:p w14:paraId="26DE199B" w14:textId="77777777" w:rsidR="00425F13" w:rsidRPr="005A7BEF" w:rsidRDefault="00425F13" w:rsidP="005A7BEF">
            <w:pPr>
              <w:rPr>
                <w:rFonts w:ascii="Arial" w:hAnsi="Arial" w:cs="Arial"/>
                <w:b/>
                <w:sz w:val="16"/>
                <w:szCs w:val="16"/>
              </w:rPr>
            </w:pPr>
            <w:r w:rsidRPr="005A7BEF">
              <w:rPr>
                <w:rFonts w:ascii="Arial" w:hAnsi="Arial" w:cs="Arial"/>
                <w:b/>
                <w:sz w:val="16"/>
                <w:szCs w:val="16"/>
              </w:rPr>
              <w:t xml:space="preserve"> Receipt 1</w:t>
            </w:r>
          </w:p>
        </w:tc>
        <w:tc>
          <w:tcPr>
            <w:tcW w:w="510" w:type="pct"/>
            <w:shd w:val="clear" w:color="auto" w:fill="A6A6A6" w:themeFill="background1" w:themeFillShade="A6"/>
          </w:tcPr>
          <w:p w14:paraId="31891D9C" w14:textId="77777777" w:rsidR="00425F13" w:rsidRPr="005A7BEF" w:rsidRDefault="00425F13" w:rsidP="005A7BEF">
            <w:pPr>
              <w:rPr>
                <w:rFonts w:ascii="Arial" w:hAnsi="Arial" w:cs="Arial"/>
                <w:b/>
                <w:sz w:val="16"/>
                <w:szCs w:val="16"/>
              </w:rPr>
            </w:pPr>
            <w:r w:rsidRPr="005A7BEF">
              <w:rPr>
                <w:rFonts w:ascii="Arial" w:hAnsi="Arial" w:cs="Arial"/>
                <w:b/>
                <w:sz w:val="16"/>
                <w:szCs w:val="16"/>
              </w:rPr>
              <w:t>Receipt 2</w:t>
            </w:r>
          </w:p>
        </w:tc>
      </w:tr>
      <w:tr w:rsidR="00425F13" w:rsidRPr="005A7BEF" w14:paraId="72251F7B" w14:textId="77777777" w:rsidTr="00001275">
        <w:tc>
          <w:tcPr>
            <w:tcW w:w="3929" w:type="pct"/>
          </w:tcPr>
          <w:p w14:paraId="1CD94910" w14:textId="798C902C" w:rsidR="003C7E78" w:rsidRDefault="003C7E78" w:rsidP="005A7BEF">
            <w:pPr>
              <w:rPr>
                <w:rFonts w:ascii="Arial" w:hAnsi="Arial" w:cs="Arial"/>
                <w:sz w:val="16"/>
                <w:szCs w:val="16"/>
              </w:rPr>
            </w:pPr>
            <w:r>
              <w:rPr>
                <w:rFonts w:ascii="Arial" w:hAnsi="Arial" w:cs="Arial"/>
                <w:bCs/>
                <w:sz w:val="16"/>
                <w:szCs w:val="16"/>
              </w:rPr>
              <w:t>34</w:t>
            </w:r>
            <w:r w:rsidR="00425F13" w:rsidRPr="008D4F63">
              <w:rPr>
                <w:rFonts w:ascii="Arial" w:hAnsi="Arial" w:cs="Arial"/>
                <w:sz w:val="16"/>
                <w:szCs w:val="16"/>
              </w:rPr>
              <w:t xml:space="preserve">.  </w:t>
            </w:r>
            <w:r>
              <w:rPr>
                <w:rFonts w:ascii="Arial" w:hAnsi="Arial" w:cs="Arial"/>
                <w:b/>
                <w:sz w:val="16"/>
                <w:szCs w:val="16"/>
              </w:rPr>
              <w:t xml:space="preserve">For receipt [#]: </w:t>
            </w:r>
            <w:r w:rsidR="00425F13" w:rsidRPr="008D4F63">
              <w:rPr>
                <w:rFonts w:ascii="Arial" w:hAnsi="Arial" w:cs="Arial"/>
                <w:sz w:val="16"/>
                <w:szCs w:val="16"/>
              </w:rPr>
              <w:t>Who is the household member who received the money/good/gifts</w:t>
            </w:r>
            <w:r w:rsidR="00BB7AC0" w:rsidRPr="008D4F63">
              <w:rPr>
                <w:rFonts w:ascii="Arial" w:hAnsi="Arial" w:cs="Arial"/>
                <w:sz w:val="16"/>
                <w:szCs w:val="16"/>
              </w:rPr>
              <w:t xml:space="preserve"> </w:t>
            </w:r>
            <w:r w:rsidR="00576210">
              <w:rPr>
                <w:rFonts w:ascii="Arial" w:hAnsi="Arial" w:cs="Arial"/>
                <w:sz w:val="16"/>
                <w:szCs w:val="16"/>
              </w:rPr>
              <w:t>(</w:t>
            </w:r>
            <w:r w:rsidR="00BB7AC0" w:rsidRPr="008D4F63">
              <w:rPr>
                <w:rFonts w:ascii="Arial" w:hAnsi="Arial" w:cs="Arial"/>
                <w:sz w:val="16"/>
                <w:szCs w:val="16"/>
              </w:rPr>
              <w:t xml:space="preserve">without being expected to </w:t>
            </w:r>
            <w:r>
              <w:rPr>
                <w:rFonts w:ascii="Arial" w:hAnsi="Arial" w:cs="Arial"/>
                <w:sz w:val="16"/>
                <w:szCs w:val="16"/>
              </w:rPr>
              <w:t xml:space="preserve">be </w:t>
            </w:r>
            <w:r w:rsidR="00BB7AC0" w:rsidRPr="008D4F63">
              <w:rPr>
                <w:rFonts w:ascii="Arial" w:hAnsi="Arial" w:cs="Arial"/>
                <w:sz w:val="16"/>
                <w:szCs w:val="16"/>
              </w:rPr>
              <w:t>repa</w:t>
            </w:r>
            <w:r>
              <w:rPr>
                <w:rFonts w:ascii="Arial" w:hAnsi="Arial" w:cs="Arial"/>
                <w:sz w:val="16"/>
                <w:szCs w:val="16"/>
              </w:rPr>
              <w:t>id)</w:t>
            </w:r>
            <w:r w:rsidR="00425F13" w:rsidRPr="008D4F63">
              <w:rPr>
                <w:rFonts w:ascii="Arial" w:hAnsi="Arial" w:cs="Arial"/>
                <w:sz w:val="16"/>
                <w:szCs w:val="16"/>
              </w:rPr>
              <w:t xml:space="preserve">? </w:t>
            </w:r>
          </w:p>
          <w:p w14:paraId="18E5368D" w14:textId="73EE6D05" w:rsidR="00425F13" w:rsidRPr="008D4F63" w:rsidRDefault="00425F13" w:rsidP="005A7BEF">
            <w:pPr>
              <w:rPr>
                <w:rFonts w:ascii="Arial" w:hAnsi="Arial" w:cs="Arial"/>
                <w:sz w:val="16"/>
                <w:szCs w:val="16"/>
              </w:rPr>
            </w:pPr>
            <w:r w:rsidRPr="008D4F63">
              <w:rPr>
                <w:rFonts w:ascii="Arial" w:hAnsi="Arial" w:cs="Arial"/>
                <w:sz w:val="16"/>
                <w:szCs w:val="16"/>
              </w:rPr>
              <w:t>Names appear for selection</w:t>
            </w:r>
          </w:p>
        </w:tc>
        <w:tc>
          <w:tcPr>
            <w:tcW w:w="561" w:type="pct"/>
            <w:vAlign w:val="center"/>
          </w:tcPr>
          <w:p w14:paraId="2C6A7A31" w14:textId="77777777" w:rsidR="00425F13" w:rsidRPr="005A7BEF" w:rsidRDefault="00425F13" w:rsidP="005A7BEF">
            <w:pPr>
              <w:jc w:val="center"/>
              <w:rPr>
                <w:rFonts w:ascii="Arial" w:hAnsi="Arial" w:cs="Arial"/>
                <w:b/>
                <w:sz w:val="16"/>
                <w:szCs w:val="16"/>
              </w:rPr>
            </w:pPr>
          </w:p>
        </w:tc>
        <w:tc>
          <w:tcPr>
            <w:tcW w:w="510" w:type="pct"/>
            <w:vAlign w:val="center"/>
          </w:tcPr>
          <w:p w14:paraId="0BDE81C5" w14:textId="77777777" w:rsidR="00425F13" w:rsidRPr="005A7BEF" w:rsidRDefault="00425F13" w:rsidP="005A7BEF">
            <w:pPr>
              <w:jc w:val="center"/>
              <w:rPr>
                <w:rFonts w:ascii="Arial" w:hAnsi="Arial" w:cs="Arial"/>
                <w:b/>
                <w:sz w:val="16"/>
                <w:szCs w:val="16"/>
              </w:rPr>
            </w:pPr>
          </w:p>
        </w:tc>
      </w:tr>
      <w:tr w:rsidR="00425F13" w:rsidRPr="005A7BEF" w14:paraId="4E83BB2C" w14:textId="77777777" w:rsidTr="00001275">
        <w:tc>
          <w:tcPr>
            <w:tcW w:w="3929" w:type="pct"/>
          </w:tcPr>
          <w:p w14:paraId="53CD350E" w14:textId="2083E2B8" w:rsidR="00020E30" w:rsidRDefault="00425F13">
            <w:pPr>
              <w:rPr>
                <w:rFonts w:ascii="Arial" w:hAnsi="Arial" w:cs="Arial"/>
                <w:bCs/>
                <w:sz w:val="16"/>
                <w:szCs w:val="16"/>
              </w:rPr>
            </w:pPr>
            <w:r w:rsidRPr="008D4F63">
              <w:rPr>
                <w:rFonts w:ascii="Arial" w:hAnsi="Arial" w:cs="Arial"/>
                <w:bCs/>
                <w:sz w:val="16"/>
                <w:szCs w:val="16"/>
              </w:rPr>
              <w:t xml:space="preserve">Is </w:t>
            </w:r>
            <w:r w:rsidR="009A3B3D" w:rsidRPr="008D4F63">
              <w:rPr>
                <w:rFonts w:ascii="Arial" w:hAnsi="Arial" w:cs="Arial"/>
                <w:bCs/>
                <w:sz w:val="16"/>
                <w:szCs w:val="16"/>
              </w:rPr>
              <w:t xml:space="preserve">[Name] </w:t>
            </w:r>
            <w:r w:rsidRPr="008D4F63">
              <w:rPr>
                <w:rFonts w:ascii="Arial" w:hAnsi="Arial" w:cs="Arial"/>
                <w:bCs/>
                <w:sz w:val="16"/>
                <w:szCs w:val="16"/>
              </w:rPr>
              <w:t xml:space="preserve">the person who actually answered these questions?    </w:t>
            </w:r>
          </w:p>
          <w:p w14:paraId="294B2EF3" w14:textId="77777777" w:rsidR="00020E30" w:rsidRDefault="00425F13">
            <w:pPr>
              <w:rPr>
                <w:rFonts w:ascii="Arial" w:hAnsi="Arial" w:cs="Arial"/>
                <w:bCs/>
                <w:sz w:val="16"/>
                <w:szCs w:val="16"/>
              </w:rPr>
            </w:pPr>
            <w:r w:rsidRPr="008D4F63">
              <w:rPr>
                <w:rFonts w:ascii="Arial" w:hAnsi="Arial" w:cs="Arial"/>
                <w:bCs/>
                <w:sz w:val="16"/>
                <w:szCs w:val="16"/>
              </w:rPr>
              <w:t xml:space="preserve">1. Yes </w:t>
            </w:r>
            <w:r w:rsidR="00503FE0" w:rsidRPr="008D4F63">
              <w:rPr>
                <w:rFonts w:ascii="Arial" w:hAnsi="Arial" w:cs="Arial"/>
                <w:bCs/>
                <w:sz w:val="16"/>
                <w:szCs w:val="16"/>
              </w:rPr>
              <w:t>&gt;&gt; Q28a</w:t>
            </w:r>
            <w:r w:rsidRPr="008D4F63">
              <w:rPr>
                <w:rFonts w:ascii="Arial" w:hAnsi="Arial" w:cs="Arial"/>
                <w:bCs/>
                <w:sz w:val="16"/>
                <w:szCs w:val="16"/>
              </w:rPr>
              <w:t xml:space="preserve">    </w:t>
            </w:r>
          </w:p>
          <w:p w14:paraId="1535A560" w14:textId="1A9A3760" w:rsidR="00425F13" w:rsidRPr="008D4F63" w:rsidRDefault="00425F13">
            <w:pPr>
              <w:rPr>
                <w:rFonts w:ascii="Arial" w:hAnsi="Arial" w:cs="Arial"/>
                <w:bCs/>
                <w:sz w:val="16"/>
                <w:szCs w:val="16"/>
              </w:rPr>
            </w:pPr>
            <w:r w:rsidRPr="008D4F63">
              <w:rPr>
                <w:rFonts w:ascii="Arial" w:hAnsi="Arial" w:cs="Arial"/>
                <w:bCs/>
                <w:sz w:val="16"/>
                <w:szCs w:val="16"/>
              </w:rPr>
              <w:t>5. No</w:t>
            </w:r>
            <w:r w:rsidR="00503FE0" w:rsidRPr="008D4F63">
              <w:rPr>
                <w:rFonts w:ascii="Arial" w:hAnsi="Arial" w:cs="Arial"/>
                <w:bCs/>
                <w:sz w:val="16"/>
                <w:szCs w:val="16"/>
              </w:rPr>
              <w:t xml:space="preserve"> &gt;&gt;Q41</w:t>
            </w:r>
          </w:p>
        </w:tc>
        <w:tc>
          <w:tcPr>
            <w:tcW w:w="561" w:type="pct"/>
          </w:tcPr>
          <w:p w14:paraId="461618BC" w14:textId="77777777" w:rsidR="00425F13" w:rsidRPr="005A7BEF" w:rsidRDefault="00425F13" w:rsidP="005A7BEF">
            <w:pPr>
              <w:rPr>
                <w:rFonts w:ascii="Arial" w:hAnsi="Arial" w:cs="Arial"/>
                <w:b/>
                <w:sz w:val="16"/>
                <w:szCs w:val="16"/>
              </w:rPr>
            </w:pPr>
          </w:p>
        </w:tc>
        <w:tc>
          <w:tcPr>
            <w:tcW w:w="510" w:type="pct"/>
          </w:tcPr>
          <w:p w14:paraId="58BFBB5D" w14:textId="77777777" w:rsidR="00425F13" w:rsidRPr="005A7BEF" w:rsidRDefault="00425F13" w:rsidP="005A7BEF">
            <w:pPr>
              <w:rPr>
                <w:rFonts w:ascii="Arial" w:hAnsi="Arial" w:cs="Arial"/>
                <w:b/>
                <w:sz w:val="16"/>
                <w:szCs w:val="16"/>
              </w:rPr>
            </w:pPr>
          </w:p>
        </w:tc>
      </w:tr>
      <w:tr w:rsidR="009A3B3D" w:rsidRPr="005A7BEF" w14:paraId="649B14F7" w14:textId="77777777" w:rsidTr="00001275">
        <w:tc>
          <w:tcPr>
            <w:tcW w:w="3929" w:type="pct"/>
            <w:vAlign w:val="center"/>
          </w:tcPr>
          <w:p w14:paraId="17082C62" w14:textId="7E9D74B2" w:rsidR="009A3B3D" w:rsidRDefault="009A3B3D" w:rsidP="005A7BEF">
            <w:pPr>
              <w:rPr>
                <w:rFonts w:ascii="Arial" w:hAnsi="Arial" w:cs="Arial"/>
                <w:sz w:val="16"/>
                <w:szCs w:val="16"/>
              </w:rPr>
            </w:pPr>
            <w:r w:rsidRPr="008D4F63">
              <w:rPr>
                <w:rFonts w:ascii="Arial" w:hAnsi="Arial" w:cs="Arial"/>
                <w:sz w:val="16"/>
                <w:szCs w:val="16"/>
              </w:rPr>
              <w:t>Does the sender live outside Ghana?</w:t>
            </w:r>
          </w:p>
          <w:p w14:paraId="03789CCF" w14:textId="77777777" w:rsidR="00020E30" w:rsidRDefault="00020E30" w:rsidP="005A7BEF">
            <w:pPr>
              <w:rPr>
                <w:rFonts w:ascii="Arial" w:hAnsi="Arial" w:cs="Arial"/>
                <w:sz w:val="16"/>
                <w:szCs w:val="16"/>
              </w:rPr>
            </w:pPr>
            <w:r>
              <w:rPr>
                <w:rFonts w:ascii="Arial" w:hAnsi="Arial" w:cs="Arial"/>
                <w:sz w:val="16"/>
                <w:szCs w:val="16"/>
              </w:rPr>
              <w:t>1-Yes</w:t>
            </w:r>
          </w:p>
          <w:p w14:paraId="1EF9FEBF" w14:textId="5A3A7A35" w:rsidR="00020E30" w:rsidRPr="008D4F63" w:rsidRDefault="00020E30" w:rsidP="005A7BEF">
            <w:pPr>
              <w:rPr>
                <w:rFonts w:ascii="Arial" w:hAnsi="Arial" w:cs="Arial"/>
                <w:sz w:val="16"/>
                <w:szCs w:val="16"/>
              </w:rPr>
            </w:pPr>
            <w:r>
              <w:rPr>
                <w:rFonts w:ascii="Arial" w:hAnsi="Arial" w:cs="Arial"/>
                <w:sz w:val="16"/>
                <w:szCs w:val="16"/>
              </w:rPr>
              <w:t>5-No &gt;&gt; 28</w:t>
            </w:r>
            <w:r w:rsidR="00865A97">
              <w:rPr>
                <w:rFonts w:ascii="Arial" w:hAnsi="Arial" w:cs="Arial"/>
                <w:sz w:val="16"/>
                <w:szCs w:val="16"/>
              </w:rPr>
              <w:t>a</w:t>
            </w:r>
          </w:p>
        </w:tc>
        <w:tc>
          <w:tcPr>
            <w:tcW w:w="561" w:type="pct"/>
          </w:tcPr>
          <w:p w14:paraId="77AEB75B" w14:textId="77777777" w:rsidR="009A3B3D" w:rsidRPr="005A7BEF" w:rsidRDefault="009A3B3D" w:rsidP="005A7BEF">
            <w:pPr>
              <w:rPr>
                <w:rFonts w:ascii="Arial" w:hAnsi="Arial" w:cs="Arial"/>
                <w:b/>
                <w:sz w:val="16"/>
                <w:szCs w:val="16"/>
              </w:rPr>
            </w:pPr>
          </w:p>
        </w:tc>
        <w:tc>
          <w:tcPr>
            <w:tcW w:w="510" w:type="pct"/>
          </w:tcPr>
          <w:p w14:paraId="04BD1353" w14:textId="77777777" w:rsidR="009A3B3D" w:rsidRPr="005A7BEF" w:rsidRDefault="009A3B3D" w:rsidP="005A7BEF">
            <w:pPr>
              <w:rPr>
                <w:rFonts w:ascii="Arial" w:hAnsi="Arial" w:cs="Arial"/>
                <w:b/>
                <w:sz w:val="16"/>
                <w:szCs w:val="16"/>
              </w:rPr>
            </w:pPr>
          </w:p>
        </w:tc>
      </w:tr>
      <w:tr w:rsidR="009A3B3D" w:rsidRPr="005A7BEF" w14:paraId="28835347" w14:textId="77777777" w:rsidTr="00001275">
        <w:tc>
          <w:tcPr>
            <w:tcW w:w="3929" w:type="pct"/>
            <w:vAlign w:val="center"/>
          </w:tcPr>
          <w:p w14:paraId="2E7E4E83" w14:textId="106F34C6" w:rsidR="009A3B3D" w:rsidRDefault="009A3B3D" w:rsidP="005A7BEF">
            <w:pPr>
              <w:rPr>
                <w:rFonts w:ascii="Arial" w:hAnsi="Arial" w:cs="Arial"/>
                <w:sz w:val="16"/>
                <w:szCs w:val="16"/>
              </w:rPr>
            </w:pPr>
            <w:r w:rsidRPr="008D4F63">
              <w:rPr>
                <w:rFonts w:ascii="Arial" w:hAnsi="Arial" w:cs="Arial"/>
                <w:sz w:val="16"/>
                <w:szCs w:val="16"/>
              </w:rPr>
              <w:t>Please enter the name of the country</w:t>
            </w:r>
          </w:p>
          <w:p w14:paraId="580F54B5" w14:textId="5BAA45A9" w:rsidR="00020E30" w:rsidRPr="008D4F63" w:rsidRDefault="00020E30" w:rsidP="005A7BEF">
            <w:pPr>
              <w:rPr>
                <w:rFonts w:ascii="Arial" w:hAnsi="Arial" w:cs="Arial"/>
                <w:sz w:val="16"/>
                <w:szCs w:val="16"/>
              </w:rPr>
            </w:pPr>
            <w:r>
              <w:rPr>
                <w:rFonts w:ascii="Arial" w:hAnsi="Arial" w:cs="Arial"/>
                <w:sz w:val="16"/>
                <w:szCs w:val="16"/>
              </w:rPr>
              <w:t>&gt;&gt; 43</w:t>
            </w:r>
          </w:p>
        </w:tc>
        <w:tc>
          <w:tcPr>
            <w:tcW w:w="561" w:type="pct"/>
          </w:tcPr>
          <w:p w14:paraId="5F3176B3" w14:textId="77777777" w:rsidR="009A3B3D" w:rsidRPr="005A7BEF" w:rsidRDefault="009A3B3D" w:rsidP="005A7BEF">
            <w:pPr>
              <w:rPr>
                <w:rFonts w:ascii="Arial" w:hAnsi="Arial" w:cs="Arial"/>
                <w:b/>
                <w:sz w:val="16"/>
                <w:szCs w:val="16"/>
              </w:rPr>
            </w:pPr>
          </w:p>
        </w:tc>
        <w:tc>
          <w:tcPr>
            <w:tcW w:w="510" w:type="pct"/>
          </w:tcPr>
          <w:p w14:paraId="07A38DCB" w14:textId="77777777" w:rsidR="009A3B3D" w:rsidRPr="005A7BEF" w:rsidRDefault="009A3B3D" w:rsidP="005A7BEF">
            <w:pPr>
              <w:rPr>
                <w:rFonts w:ascii="Arial" w:hAnsi="Arial" w:cs="Arial"/>
                <w:b/>
                <w:sz w:val="16"/>
                <w:szCs w:val="16"/>
              </w:rPr>
            </w:pPr>
          </w:p>
        </w:tc>
      </w:tr>
      <w:tr w:rsidR="00425F13" w:rsidRPr="005A7BEF" w14:paraId="7E8303DD" w14:textId="77777777" w:rsidTr="00001275">
        <w:tc>
          <w:tcPr>
            <w:tcW w:w="3929" w:type="pct"/>
            <w:vAlign w:val="center"/>
          </w:tcPr>
          <w:p w14:paraId="14DCDD78" w14:textId="118039AC" w:rsidR="00020E30" w:rsidRDefault="00425F13" w:rsidP="005A7BEF">
            <w:pPr>
              <w:rPr>
                <w:rFonts w:ascii="Arial" w:hAnsi="Arial" w:cs="Arial"/>
                <w:sz w:val="16"/>
                <w:szCs w:val="16"/>
              </w:rPr>
            </w:pPr>
            <w:r w:rsidRPr="008D4F63">
              <w:rPr>
                <w:rFonts w:ascii="Arial" w:hAnsi="Arial" w:cs="Arial"/>
                <w:sz w:val="16"/>
                <w:szCs w:val="16"/>
              </w:rPr>
              <w:t>28</w:t>
            </w:r>
            <w:r w:rsidR="00020E30">
              <w:rPr>
                <w:rFonts w:ascii="Arial" w:hAnsi="Arial" w:cs="Arial"/>
                <w:sz w:val="16"/>
                <w:szCs w:val="16"/>
              </w:rPr>
              <w:t>a</w:t>
            </w:r>
            <w:r w:rsidRPr="008D4F63">
              <w:rPr>
                <w:rFonts w:ascii="Arial" w:hAnsi="Arial" w:cs="Arial"/>
                <w:sz w:val="16"/>
                <w:szCs w:val="16"/>
              </w:rPr>
              <w:t>. Is the sender a</w:t>
            </w:r>
            <w:r w:rsidR="00A447A1" w:rsidRPr="008D4F63">
              <w:rPr>
                <w:rFonts w:ascii="Arial" w:hAnsi="Arial" w:cs="Arial"/>
                <w:sz w:val="16"/>
                <w:szCs w:val="16"/>
              </w:rPr>
              <w:t>n absent</w:t>
            </w:r>
            <w:r w:rsidRPr="008D4F63">
              <w:rPr>
                <w:rFonts w:ascii="Arial" w:hAnsi="Arial" w:cs="Arial"/>
                <w:sz w:val="16"/>
                <w:szCs w:val="16"/>
              </w:rPr>
              <w:t xml:space="preserve"> spouse of a household member?     </w:t>
            </w:r>
          </w:p>
          <w:p w14:paraId="7489F1DF" w14:textId="7F31242B" w:rsidR="00020E30" w:rsidRDefault="00425F13" w:rsidP="005A7BEF">
            <w:pPr>
              <w:rPr>
                <w:rFonts w:ascii="Arial" w:hAnsi="Arial" w:cs="Arial"/>
                <w:sz w:val="16"/>
                <w:szCs w:val="16"/>
              </w:rPr>
            </w:pPr>
            <w:r w:rsidRPr="008D4F63">
              <w:rPr>
                <w:rFonts w:ascii="Arial" w:hAnsi="Arial" w:cs="Arial"/>
                <w:sz w:val="16"/>
                <w:szCs w:val="16"/>
              </w:rPr>
              <w:t>1</w:t>
            </w:r>
            <w:r w:rsidR="00020E30">
              <w:rPr>
                <w:rFonts w:ascii="Arial" w:hAnsi="Arial" w:cs="Arial"/>
                <w:sz w:val="16"/>
                <w:szCs w:val="16"/>
              </w:rPr>
              <w:t>-</w:t>
            </w:r>
            <w:r w:rsidRPr="008D4F63">
              <w:rPr>
                <w:rFonts w:ascii="Arial" w:hAnsi="Arial" w:cs="Arial"/>
                <w:sz w:val="16"/>
                <w:szCs w:val="16"/>
              </w:rPr>
              <w:t xml:space="preserve">Yes   </w:t>
            </w:r>
          </w:p>
          <w:p w14:paraId="2EB05F67" w14:textId="530C79EA" w:rsidR="00425F13" w:rsidRPr="008D4F63" w:rsidRDefault="00425F13">
            <w:pPr>
              <w:rPr>
                <w:rFonts w:ascii="Arial" w:hAnsi="Arial" w:cs="Arial"/>
                <w:sz w:val="16"/>
                <w:szCs w:val="16"/>
              </w:rPr>
            </w:pPr>
            <w:r w:rsidRPr="008D4F63">
              <w:rPr>
                <w:rFonts w:ascii="Arial" w:hAnsi="Arial" w:cs="Arial"/>
                <w:sz w:val="16"/>
                <w:szCs w:val="16"/>
              </w:rPr>
              <w:t>5</w:t>
            </w:r>
            <w:r w:rsidR="00020E30">
              <w:rPr>
                <w:rFonts w:ascii="Arial" w:hAnsi="Arial" w:cs="Arial"/>
                <w:sz w:val="16"/>
                <w:szCs w:val="16"/>
              </w:rPr>
              <w:t>-</w:t>
            </w:r>
            <w:r w:rsidRPr="008D4F63">
              <w:rPr>
                <w:rFonts w:ascii="Arial" w:hAnsi="Arial" w:cs="Arial"/>
                <w:sz w:val="16"/>
                <w:szCs w:val="16"/>
              </w:rPr>
              <w:t>No</w:t>
            </w:r>
            <w:r w:rsidR="00020E30">
              <w:rPr>
                <w:rFonts w:ascii="Arial" w:hAnsi="Arial" w:cs="Arial"/>
                <w:sz w:val="16"/>
                <w:szCs w:val="16"/>
              </w:rPr>
              <w:t xml:space="preserve"> &gt;&gt; 28b</w:t>
            </w:r>
            <w:r w:rsidRPr="008D4F63">
              <w:rPr>
                <w:rFonts w:ascii="Arial" w:hAnsi="Arial" w:cs="Arial"/>
                <w:sz w:val="16"/>
                <w:szCs w:val="16"/>
              </w:rPr>
              <w:t xml:space="preserve">       </w:t>
            </w:r>
          </w:p>
        </w:tc>
        <w:tc>
          <w:tcPr>
            <w:tcW w:w="561" w:type="pct"/>
          </w:tcPr>
          <w:p w14:paraId="3F48B2C8" w14:textId="77777777" w:rsidR="00425F13" w:rsidRPr="005A7BEF" w:rsidRDefault="00425F13" w:rsidP="005A7BEF">
            <w:pPr>
              <w:rPr>
                <w:rFonts w:ascii="Arial" w:hAnsi="Arial" w:cs="Arial"/>
                <w:b/>
                <w:sz w:val="16"/>
                <w:szCs w:val="16"/>
              </w:rPr>
            </w:pPr>
          </w:p>
        </w:tc>
        <w:tc>
          <w:tcPr>
            <w:tcW w:w="510" w:type="pct"/>
          </w:tcPr>
          <w:p w14:paraId="62FF7D9E" w14:textId="77777777" w:rsidR="00425F13" w:rsidRPr="005A7BEF" w:rsidRDefault="00425F13" w:rsidP="005A7BEF">
            <w:pPr>
              <w:rPr>
                <w:rFonts w:ascii="Arial" w:hAnsi="Arial" w:cs="Arial"/>
                <w:b/>
                <w:sz w:val="16"/>
                <w:szCs w:val="16"/>
              </w:rPr>
            </w:pPr>
          </w:p>
        </w:tc>
      </w:tr>
      <w:tr w:rsidR="00020E30" w:rsidRPr="005A7BEF" w14:paraId="16346178" w14:textId="77777777" w:rsidTr="00001275">
        <w:tc>
          <w:tcPr>
            <w:tcW w:w="3929" w:type="pct"/>
            <w:vAlign w:val="center"/>
          </w:tcPr>
          <w:p w14:paraId="577155B9" w14:textId="77777777" w:rsidR="00020E30" w:rsidRDefault="00020E30" w:rsidP="005A7BEF">
            <w:pPr>
              <w:rPr>
                <w:rFonts w:ascii="Arial" w:hAnsi="Arial" w:cs="Arial"/>
                <w:sz w:val="16"/>
                <w:szCs w:val="16"/>
              </w:rPr>
            </w:pPr>
            <w:r>
              <w:rPr>
                <w:rFonts w:ascii="Arial" w:hAnsi="Arial" w:cs="Arial"/>
                <w:sz w:val="16"/>
                <w:szCs w:val="16"/>
              </w:rPr>
              <w:t>Please select the name of the spouse.</w:t>
            </w:r>
          </w:p>
          <w:p w14:paraId="61BFBEF8" w14:textId="70497A93" w:rsidR="00020E30" w:rsidRPr="003C7E78" w:rsidRDefault="00020E30" w:rsidP="005A7BEF">
            <w:pPr>
              <w:rPr>
                <w:rFonts w:ascii="Arial" w:hAnsi="Arial" w:cs="Arial"/>
                <w:sz w:val="16"/>
                <w:szCs w:val="16"/>
              </w:rPr>
            </w:pPr>
            <w:r>
              <w:rPr>
                <w:rFonts w:ascii="Arial" w:hAnsi="Arial" w:cs="Arial"/>
                <w:sz w:val="16"/>
                <w:szCs w:val="16"/>
              </w:rPr>
              <w:t>[Names appear for selection]</w:t>
            </w:r>
          </w:p>
        </w:tc>
        <w:tc>
          <w:tcPr>
            <w:tcW w:w="561" w:type="pct"/>
          </w:tcPr>
          <w:p w14:paraId="140E0C09" w14:textId="77777777" w:rsidR="00020E30" w:rsidRPr="005A7BEF" w:rsidRDefault="00020E30" w:rsidP="005A7BEF">
            <w:pPr>
              <w:rPr>
                <w:rFonts w:ascii="Arial" w:hAnsi="Arial" w:cs="Arial"/>
                <w:b/>
                <w:sz w:val="16"/>
                <w:szCs w:val="16"/>
              </w:rPr>
            </w:pPr>
          </w:p>
        </w:tc>
        <w:tc>
          <w:tcPr>
            <w:tcW w:w="510" w:type="pct"/>
          </w:tcPr>
          <w:p w14:paraId="79F063DF" w14:textId="77777777" w:rsidR="00020E30" w:rsidRPr="005A7BEF" w:rsidRDefault="00020E30" w:rsidP="005A7BEF">
            <w:pPr>
              <w:rPr>
                <w:rFonts w:ascii="Arial" w:hAnsi="Arial" w:cs="Arial"/>
                <w:b/>
                <w:sz w:val="16"/>
                <w:szCs w:val="16"/>
              </w:rPr>
            </w:pPr>
          </w:p>
        </w:tc>
      </w:tr>
      <w:tr w:rsidR="00425F13" w:rsidRPr="005A7BEF" w14:paraId="3E9F7D2E" w14:textId="77777777" w:rsidTr="00001275">
        <w:tc>
          <w:tcPr>
            <w:tcW w:w="3929" w:type="pct"/>
            <w:vAlign w:val="center"/>
          </w:tcPr>
          <w:p w14:paraId="3605F25C" w14:textId="4D344E2E" w:rsidR="00020E30" w:rsidRDefault="00425F13" w:rsidP="005A7BEF">
            <w:pPr>
              <w:rPr>
                <w:rFonts w:ascii="Arial" w:hAnsi="Arial" w:cs="Arial"/>
                <w:sz w:val="16"/>
                <w:szCs w:val="16"/>
              </w:rPr>
            </w:pPr>
            <w:r w:rsidRPr="008D4F63">
              <w:rPr>
                <w:rFonts w:ascii="Arial" w:hAnsi="Arial" w:cs="Arial"/>
                <w:sz w:val="16"/>
                <w:szCs w:val="16"/>
              </w:rPr>
              <w:t>28</w:t>
            </w:r>
            <w:r w:rsidR="00020E30">
              <w:rPr>
                <w:rFonts w:ascii="Arial" w:hAnsi="Arial" w:cs="Arial"/>
                <w:sz w:val="16"/>
                <w:szCs w:val="16"/>
              </w:rPr>
              <w:t>b</w:t>
            </w:r>
            <w:r w:rsidRPr="008D4F63">
              <w:rPr>
                <w:rFonts w:ascii="Arial" w:hAnsi="Arial" w:cs="Arial"/>
                <w:sz w:val="16"/>
                <w:szCs w:val="16"/>
              </w:rPr>
              <w:t xml:space="preserve">. Is the sender a blood relative of a household member?    </w:t>
            </w:r>
          </w:p>
          <w:p w14:paraId="0F0291DE" w14:textId="77777777" w:rsidR="00020E30" w:rsidRDefault="00020E30">
            <w:pPr>
              <w:rPr>
                <w:rFonts w:ascii="Arial" w:hAnsi="Arial" w:cs="Arial"/>
                <w:sz w:val="16"/>
                <w:szCs w:val="16"/>
              </w:rPr>
            </w:pPr>
            <w:r>
              <w:rPr>
                <w:rFonts w:ascii="Arial" w:hAnsi="Arial" w:cs="Arial"/>
                <w:sz w:val="16"/>
                <w:szCs w:val="16"/>
              </w:rPr>
              <w:t>1-Yes</w:t>
            </w:r>
          </w:p>
          <w:p w14:paraId="033843F4" w14:textId="6A92A82E" w:rsidR="00425F13" w:rsidRPr="008D4F63" w:rsidRDefault="00020E30">
            <w:pPr>
              <w:rPr>
                <w:rFonts w:ascii="Arial" w:hAnsi="Arial" w:cs="Arial"/>
                <w:sz w:val="16"/>
                <w:szCs w:val="16"/>
              </w:rPr>
            </w:pPr>
            <w:r>
              <w:rPr>
                <w:rFonts w:ascii="Arial" w:hAnsi="Arial" w:cs="Arial"/>
                <w:sz w:val="16"/>
                <w:szCs w:val="16"/>
              </w:rPr>
              <w:t>5-No &gt;&gt; 41</w:t>
            </w:r>
          </w:p>
        </w:tc>
        <w:tc>
          <w:tcPr>
            <w:tcW w:w="561" w:type="pct"/>
          </w:tcPr>
          <w:p w14:paraId="20939520" w14:textId="77777777" w:rsidR="00425F13" w:rsidRPr="005A7BEF" w:rsidRDefault="00425F13" w:rsidP="005A7BEF">
            <w:pPr>
              <w:rPr>
                <w:rFonts w:ascii="Arial" w:hAnsi="Arial" w:cs="Arial"/>
                <w:b/>
                <w:sz w:val="16"/>
                <w:szCs w:val="16"/>
              </w:rPr>
            </w:pPr>
          </w:p>
        </w:tc>
        <w:tc>
          <w:tcPr>
            <w:tcW w:w="510" w:type="pct"/>
          </w:tcPr>
          <w:p w14:paraId="58CCA9EB" w14:textId="77777777" w:rsidR="00425F13" w:rsidRPr="005A7BEF" w:rsidRDefault="00425F13" w:rsidP="005A7BEF">
            <w:pPr>
              <w:rPr>
                <w:rFonts w:ascii="Arial" w:hAnsi="Arial" w:cs="Arial"/>
                <w:b/>
                <w:sz w:val="16"/>
                <w:szCs w:val="16"/>
              </w:rPr>
            </w:pPr>
          </w:p>
        </w:tc>
      </w:tr>
      <w:tr w:rsidR="00020E30" w:rsidRPr="005A7BEF" w14:paraId="021BF668" w14:textId="77777777" w:rsidTr="00001275">
        <w:tc>
          <w:tcPr>
            <w:tcW w:w="3929" w:type="pct"/>
          </w:tcPr>
          <w:p w14:paraId="0A50D182" w14:textId="77777777" w:rsidR="00020E30" w:rsidRDefault="00020E30" w:rsidP="005A7BEF">
            <w:pPr>
              <w:rPr>
                <w:rFonts w:ascii="Arial" w:hAnsi="Arial" w:cs="Arial"/>
                <w:bCs/>
                <w:sz w:val="16"/>
                <w:szCs w:val="16"/>
              </w:rPr>
            </w:pPr>
            <w:r>
              <w:rPr>
                <w:rFonts w:ascii="Arial" w:hAnsi="Arial" w:cs="Arial"/>
                <w:bCs/>
                <w:sz w:val="16"/>
                <w:szCs w:val="16"/>
              </w:rPr>
              <w:t>Please select the name of the relative.</w:t>
            </w:r>
          </w:p>
          <w:p w14:paraId="45EECC5D" w14:textId="73B044AF" w:rsidR="00020E30" w:rsidRPr="003C7E78" w:rsidRDefault="00020E30" w:rsidP="005A7BEF">
            <w:pPr>
              <w:rPr>
                <w:rFonts w:ascii="Arial" w:hAnsi="Arial" w:cs="Arial"/>
                <w:bCs/>
                <w:sz w:val="16"/>
                <w:szCs w:val="16"/>
              </w:rPr>
            </w:pPr>
            <w:r>
              <w:rPr>
                <w:rFonts w:ascii="Arial" w:hAnsi="Arial" w:cs="Arial"/>
                <w:bCs/>
                <w:sz w:val="16"/>
                <w:szCs w:val="16"/>
              </w:rPr>
              <w:t>[Names appear for selection]</w:t>
            </w:r>
          </w:p>
        </w:tc>
        <w:tc>
          <w:tcPr>
            <w:tcW w:w="561" w:type="pct"/>
            <w:vAlign w:val="center"/>
          </w:tcPr>
          <w:p w14:paraId="7522E7CB" w14:textId="77777777" w:rsidR="00020E30" w:rsidRPr="005A7BEF" w:rsidRDefault="00020E30" w:rsidP="005A7BEF">
            <w:pPr>
              <w:rPr>
                <w:rFonts w:ascii="Arial" w:hAnsi="Arial" w:cs="Arial"/>
                <w:b/>
                <w:sz w:val="16"/>
                <w:szCs w:val="16"/>
              </w:rPr>
            </w:pPr>
          </w:p>
        </w:tc>
        <w:tc>
          <w:tcPr>
            <w:tcW w:w="510" w:type="pct"/>
            <w:vAlign w:val="center"/>
          </w:tcPr>
          <w:p w14:paraId="5723590C" w14:textId="77777777" w:rsidR="00020E30" w:rsidRPr="005A7BEF" w:rsidRDefault="00020E30" w:rsidP="005A7BEF">
            <w:pPr>
              <w:rPr>
                <w:rFonts w:ascii="Arial" w:hAnsi="Arial" w:cs="Arial"/>
                <w:b/>
                <w:sz w:val="16"/>
                <w:szCs w:val="16"/>
              </w:rPr>
            </w:pPr>
          </w:p>
        </w:tc>
      </w:tr>
      <w:tr w:rsidR="00425F13" w:rsidRPr="005A7BEF" w14:paraId="4341C81A" w14:textId="77777777" w:rsidTr="00001275">
        <w:tc>
          <w:tcPr>
            <w:tcW w:w="3929" w:type="pct"/>
          </w:tcPr>
          <w:p w14:paraId="07921B44" w14:textId="174ACA73" w:rsidR="00425F13" w:rsidRPr="008D4F63" w:rsidRDefault="00425F13" w:rsidP="005A7BEF">
            <w:pPr>
              <w:rPr>
                <w:rFonts w:ascii="Arial" w:hAnsi="Arial" w:cs="Arial"/>
                <w:bCs/>
                <w:sz w:val="16"/>
                <w:szCs w:val="16"/>
              </w:rPr>
            </w:pPr>
            <w:r w:rsidRPr="008D4F63">
              <w:rPr>
                <w:rFonts w:ascii="Arial" w:hAnsi="Arial" w:cs="Arial"/>
                <w:bCs/>
                <w:sz w:val="16"/>
                <w:szCs w:val="16"/>
              </w:rPr>
              <w:t>41. What is the name of the sender?</w:t>
            </w:r>
          </w:p>
        </w:tc>
        <w:tc>
          <w:tcPr>
            <w:tcW w:w="561" w:type="pct"/>
            <w:vAlign w:val="center"/>
          </w:tcPr>
          <w:p w14:paraId="0B2CB31C" w14:textId="77777777" w:rsidR="00425F13" w:rsidRPr="005A7BEF" w:rsidRDefault="00425F13" w:rsidP="005A7BEF">
            <w:pPr>
              <w:rPr>
                <w:rFonts w:ascii="Arial" w:hAnsi="Arial" w:cs="Arial"/>
                <w:b/>
                <w:sz w:val="16"/>
                <w:szCs w:val="16"/>
              </w:rPr>
            </w:pPr>
          </w:p>
        </w:tc>
        <w:tc>
          <w:tcPr>
            <w:tcW w:w="510" w:type="pct"/>
            <w:vAlign w:val="center"/>
          </w:tcPr>
          <w:p w14:paraId="4CDFDD83" w14:textId="77777777" w:rsidR="00425F13" w:rsidRPr="005A7BEF" w:rsidRDefault="00425F13" w:rsidP="005A7BEF">
            <w:pPr>
              <w:rPr>
                <w:rFonts w:ascii="Arial" w:hAnsi="Arial" w:cs="Arial"/>
                <w:b/>
                <w:sz w:val="16"/>
                <w:szCs w:val="16"/>
              </w:rPr>
            </w:pPr>
          </w:p>
        </w:tc>
      </w:tr>
      <w:tr w:rsidR="00425F13" w:rsidRPr="005A7BEF" w14:paraId="58972796" w14:textId="77777777" w:rsidTr="00001275">
        <w:tc>
          <w:tcPr>
            <w:tcW w:w="3929" w:type="pct"/>
            <w:vAlign w:val="center"/>
          </w:tcPr>
          <w:p w14:paraId="4DA65B4C" w14:textId="1EA10CE6" w:rsidR="00425F13" w:rsidRPr="008D4F63" w:rsidRDefault="00020E30" w:rsidP="005A7BEF">
            <w:pPr>
              <w:rPr>
                <w:rFonts w:ascii="Arial" w:hAnsi="Arial" w:cs="Arial"/>
                <w:sz w:val="16"/>
                <w:szCs w:val="16"/>
              </w:rPr>
            </w:pPr>
            <w:r w:rsidRPr="00020E30">
              <w:rPr>
                <w:rFonts w:ascii="Arial" w:hAnsi="Arial" w:cs="Arial"/>
                <w:sz w:val="16"/>
                <w:szCs w:val="16"/>
              </w:rPr>
              <w:lastRenderedPageBreak/>
              <w:t>42a. In what region does the sender live?</w:t>
            </w:r>
          </w:p>
        </w:tc>
        <w:tc>
          <w:tcPr>
            <w:tcW w:w="561" w:type="pct"/>
            <w:vAlign w:val="center"/>
          </w:tcPr>
          <w:p w14:paraId="020941E3" w14:textId="77777777" w:rsidR="00425F13" w:rsidRPr="005A7BEF" w:rsidRDefault="00425F13" w:rsidP="005A7BEF">
            <w:pPr>
              <w:rPr>
                <w:rFonts w:ascii="Arial" w:hAnsi="Arial" w:cs="Arial"/>
                <w:b/>
                <w:sz w:val="16"/>
                <w:szCs w:val="16"/>
              </w:rPr>
            </w:pPr>
          </w:p>
        </w:tc>
        <w:tc>
          <w:tcPr>
            <w:tcW w:w="510" w:type="pct"/>
            <w:vAlign w:val="center"/>
          </w:tcPr>
          <w:p w14:paraId="38315BAF" w14:textId="77777777" w:rsidR="00425F13" w:rsidRPr="005A7BEF" w:rsidRDefault="00425F13" w:rsidP="005A7BEF">
            <w:pPr>
              <w:rPr>
                <w:rFonts w:ascii="Arial" w:hAnsi="Arial" w:cs="Arial"/>
                <w:b/>
                <w:sz w:val="16"/>
                <w:szCs w:val="16"/>
              </w:rPr>
            </w:pPr>
          </w:p>
        </w:tc>
      </w:tr>
      <w:tr w:rsidR="00425F13" w:rsidRPr="005A7BEF" w14:paraId="72AE47F2" w14:textId="77777777" w:rsidTr="00001275">
        <w:tc>
          <w:tcPr>
            <w:tcW w:w="3929" w:type="pct"/>
            <w:vAlign w:val="center"/>
          </w:tcPr>
          <w:p w14:paraId="39D67C43" w14:textId="630EE1FF" w:rsidR="00425F13" w:rsidRPr="008D4F63" w:rsidRDefault="00020E30" w:rsidP="005A7BEF">
            <w:pPr>
              <w:rPr>
                <w:rFonts w:ascii="Arial" w:hAnsi="Arial" w:cs="Arial"/>
                <w:sz w:val="16"/>
                <w:szCs w:val="16"/>
              </w:rPr>
            </w:pPr>
            <w:r w:rsidRPr="00020E30">
              <w:rPr>
                <w:rFonts w:ascii="Arial" w:hAnsi="Arial" w:cs="Arial"/>
                <w:sz w:val="16"/>
                <w:szCs w:val="16"/>
              </w:rPr>
              <w:t>42b. In what district does the sender live?</w:t>
            </w:r>
          </w:p>
        </w:tc>
        <w:tc>
          <w:tcPr>
            <w:tcW w:w="561" w:type="pct"/>
            <w:vAlign w:val="center"/>
          </w:tcPr>
          <w:p w14:paraId="7469D6DA" w14:textId="77777777" w:rsidR="00425F13" w:rsidRPr="005A7BEF" w:rsidRDefault="00425F13" w:rsidP="005A7BEF">
            <w:pPr>
              <w:rPr>
                <w:rFonts w:ascii="Arial" w:hAnsi="Arial" w:cs="Arial"/>
                <w:b/>
                <w:sz w:val="16"/>
                <w:szCs w:val="16"/>
              </w:rPr>
            </w:pPr>
          </w:p>
        </w:tc>
        <w:tc>
          <w:tcPr>
            <w:tcW w:w="510" w:type="pct"/>
            <w:vAlign w:val="center"/>
          </w:tcPr>
          <w:p w14:paraId="1B645219" w14:textId="77777777" w:rsidR="00425F13" w:rsidRPr="005A7BEF" w:rsidRDefault="00425F13" w:rsidP="005A7BEF">
            <w:pPr>
              <w:rPr>
                <w:rFonts w:ascii="Arial" w:hAnsi="Arial" w:cs="Arial"/>
                <w:b/>
                <w:sz w:val="16"/>
                <w:szCs w:val="16"/>
              </w:rPr>
            </w:pPr>
          </w:p>
        </w:tc>
      </w:tr>
      <w:tr w:rsidR="00425F13" w:rsidRPr="005A7BEF" w14:paraId="685DFC76" w14:textId="77777777" w:rsidTr="00001275">
        <w:tc>
          <w:tcPr>
            <w:tcW w:w="3929" w:type="pct"/>
            <w:vAlign w:val="center"/>
          </w:tcPr>
          <w:p w14:paraId="230AF7F7" w14:textId="36EB040C" w:rsidR="00425F13" w:rsidRPr="008D4F63" w:rsidRDefault="00020E30" w:rsidP="005A7BEF">
            <w:pPr>
              <w:rPr>
                <w:rFonts w:ascii="Arial" w:hAnsi="Arial" w:cs="Arial"/>
                <w:sz w:val="16"/>
                <w:szCs w:val="16"/>
              </w:rPr>
            </w:pPr>
            <w:r w:rsidRPr="00020E30">
              <w:rPr>
                <w:rFonts w:ascii="Arial" w:hAnsi="Arial" w:cs="Arial"/>
                <w:sz w:val="16"/>
                <w:szCs w:val="16"/>
              </w:rPr>
              <w:t>42c. In what community does the sender live?</w:t>
            </w:r>
          </w:p>
        </w:tc>
        <w:tc>
          <w:tcPr>
            <w:tcW w:w="561" w:type="pct"/>
            <w:vAlign w:val="center"/>
          </w:tcPr>
          <w:p w14:paraId="76D78BAE" w14:textId="77777777" w:rsidR="00425F13" w:rsidRPr="005A7BEF" w:rsidRDefault="00425F13" w:rsidP="005A7BEF">
            <w:pPr>
              <w:rPr>
                <w:rFonts w:ascii="Arial" w:hAnsi="Arial" w:cs="Arial"/>
                <w:b/>
                <w:sz w:val="16"/>
                <w:szCs w:val="16"/>
              </w:rPr>
            </w:pPr>
          </w:p>
        </w:tc>
        <w:tc>
          <w:tcPr>
            <w:tcW w:w="510" w:type="pct"/>
            <w:vAlign w:val="center"/>
          </w:tcPr>
          <w:p w14:paraId="461680F4" w14:textId="77777777" w:rsidR="00425F13" w:rsidRPr="005A7BEF" w:rsidRDefault="00425F13" w:rsidP="005A7BEF">
            <w:pPr>
              <w:rPr>
                <w:rFonts w:ascii="Arial" w:hAnsi="Arial" w:cs="Arial"/>
                <w:b/>
                <w:sz w:val="16"/>
                <w:szCs w:val="16"/>
              </w:rPr>
            </w:pPr>
          </w:p>
        </w:tc>
      </w:tr>
      <w:tr w:rsidR="00425F13" w:rsidRPr="005A7BEF" w14:paraId="01F656B0" w14:textId="77777777" w:rsidTr="00001275">
        <w:tc>
          <w:tcPr>
            <w:tcW w:w="3929" w:type="pct"/>
          </w:tcPr>
          <w:p w14:paraId="78AB2350" w14:textId="710719F9" w:rsidR="00425F13" w:rsidRPr="008D4F63" w:rsidRDefault="00425F13" w:rsidP="005A7BEF">
            <w:pPr>
              <w:rPr>
                <w:rFonts w:ascii="Arial" w:hAnsi="Arial" w:cs="Arial"/>
                <w:sz w:val="16"/>
                <w:szCs w:val="16"/>
              </w:rPr>
            </w:pPr>
            <w:r w:rsidRPr="008D4F63">
              <w:rPr>
                <w:rFonts w:ascii="Arial" w:hAnsi="Arial" w:cs="Arial"/>
                <w:bCs/>
                <w:sz w:val="16"/>
                <w:szCs w:val="16"/>
              </w:rPr>
              <w:t>43</w:t>
            </w:r>
            <w:r w:rsidRPr="008D4F63">
              <w:rPr>
                <w:rFonts w:ascii="Arial" w:hAnsi="Arial" w:cs="Arial"/>
                <w:sz w:val="16"/>
                <w:szCs w:val="16"/>
              </w:rPr>
              <w:t>. Were these remittances made on a regular basis?</w:t>
            </w:r>
          </w:p>
          <w:p w14:paraId="5876BC35" w14:textId="15484A87" w:rsidR="00425F13" w:rsidRPr="008D4F63" w:rsidRDefault="00425F13" w:rsidP="005A7BEF">
            <w:pPr>
              <w:rPr>
                <w:rFonts w:ascii="Arial" w:hAnsi="Arial" w:cs="Arial"/>
                <w:sz w:val="16"/>
                <w:szCs w:val="16"/>
              </w:rPr>
            </w:pPr>
            <w:r w:rsidRPr="008D4F63">
              <w:rPr>
                <w:rFonts w:ascii="Arial" w:hAnsi="Arial" w:cs="Arial"/>
                <w:sz w:val="16"/>
                <w:szCs w:val="16"/>
              </w:rPr>
              <w:t>1. Daily</w:t>
            </w:r>
            <w:r w:rsidR="00E51BB6" w:rsidRPr="008D4F63">
              <w:rPr>
                <w:rFonts w:ascii="Arial" w:hAnsi="Arial" w:cs="Arial"/>
                <w:sz w:val="16"/>
                <w:szCs w:val="16"/>
              </w:rPr>
              <w:t xml:space="preserve"> </w:t>
            </w:r>
          </w:p>
          <w:p w14:paraId="5E1F18BD" w14:textId="115FD22C" w:rsidR="00425F13" w:rsidRPr="008D4F63" w:rsidRDefault="00425F13" w:rsidP="005A7BEF">
            <w:pPr>
              <w:rPr>
                <w:rFonts w:ascii="Arial" w:hAnsi="Arial" w:cs="Arial"/>
                <w:sz w:val="16"/>
                <w:szCs w:val="16"/>
              </w:rPr>
            </w:pPr>
            <w:r w:rsidRPr="008D4F63">
              <w:rPr>
                <w:rFonts w:ascii="Arial" w:hAnsi="Arial" w:cs="Arial"/>
                <w:sz w:val="16"/>
                <w:szCs w:val="16"/>
              </w:rPr>
              <w:t xml:space="preserve">2. Weekly </w:t>
            </w:r>
          </w:p>
          <w:p w14:paraId="6A05028B" w14:textId="240E8D25" w:rsidR="00425F13" w:rsidRPr="008D4F63" w:rsidRDefault="00425F13" w:rsidP="005A7BEF">
            <w:pPr>
              <w:rPr>
                <w:rFonts w:ascii="Arial" w:hAnsi="Arial" w:cs="Arial"/>
                <w:sz w:val="16"/>
                <w:szCs w:val="16"/>
              </w:rPr>
            </w:pPr>
            <w:r w:rsidRPr="008D4F63">
              <w:rPr>
                <w:rFonts w:ascii="Arial" w:hAnsi="Arial" w:cs="Arial"/>
                <w:sz w:val="16"/>
                <w:szCs w:val="16"/>
              </w:rPr>
              <w:t xml:space="preserve">3. Monthly </w:t>
            </w:r>
          </w:p>
          <w:p w14:paraId="5D3F8050" w14:textId="5D498FE5" w:rsidR="00425F13" w:rsidRPr="008D4F63" w:rsidRDefault="00425F13" w:rsidP="005A7BEF">
            <w:pPr>
              <w:rPr>
                <w:rFonts w:ascii="Arial" w:hAnsi="Arial" w:cs="Arial"/>
                <w:sz w:val="16"/>
                <w:szCs w:val="16"/>
              </w:rPr>
            </w:pPr>
            <w:r w:rsidRPr="008D4F63">
              <w:rPr>
                <w:rFonts w:ascii="Arial" w:hAnsi="Arial" w:cs="Arial"/>
                <w:sz w:val="16"/>
                <w:szCs w:val="16"/>
              </w:rPr>
              <w:t xml:space="preserve">4. Quarterly </w:t>
            </w:r>
          </w:p>
          <w:p w14:paraId="682A5387" w14:textId="6A221AA8" w:rsidR="00425F13" w:rsidRPr="008D4F63" w:rsidRDefault="00425F13" w:rsidP="005A7BEF">
            <w:pPr>
              <w:rPr>
                <w:rFonts w:ascii="Arial" w:hAnsi="Arial" w:cs="Arial"/>
                <w:sz w:val="16"/>
                <w:szCs w:val="16"/>
              </w:rPr>
            </w:pPr>
            <w:r w:rsidRPr="008D4F63">
              <w:rPr>
                <w:rFonts w:ascii="Arial" w:hAnsi="Arial" w:cs="Arial"/>
                <w:sz w:val="16"/>
                <w:szCs w:val="16"/>
              </w:rPr>
              <w:t xml:space="preserve">5. Not regular </w:t>
            </w:r>
          </w:p>
          <w:p w14:paraId="3AD35369" w14:textId="08616C14" w:rsidR="00425F13" w:rsidRPr="008D4F63" w:rsidRDefault="00E51BB6" w:rsidP="008D4F63">
            <w:pPr>
              <w:spacing w:line="276" w:lineRule="auto"/>
              <w:rPr>
                <w:rFonts w:ascii="Arial" w:hAnsi="Arial" w:cs="Arial"/>
                <w:sz w:val="16"/>
                <w:szCs w:val="16"/>
              </w:rPr>
            </w:pPr>
            <w:r w:rsidRPr="008D4F63">
              <w:rPr>
                <w:rFonts w:ascii="Arial" w:hAnsi="Arial" w:cs="Arial"/>
                <w:sz w:val="16"/>
                <w:szCs w:val="16"/>
              </w:rPr>
              <w:t>-</w:t>
            </w:r>
            <w:r w:rsidR="00A80C32" w:rsidRPr="008D4F63">
              <w:rPr>
                <w:rFonts w:ascii="Arial" w:hAnsi="Arial" w:cs="Arial"/>
                <w:sz w:val="16"/>
                <w:szCs w:val="16"/>
              </w:rPr>
              <w:t>666. Other (</w:t>
            </w:r>
            <w:r w:rsidR="00865A97">
              <w:rPr>
                <w:rFonts w:ascii="Arial" w:hAnsi="Arial" w:cs="Arial"/>
                <w:sz w:val="16"/>
                <w:szCs w:val="16"/>
              </w:rPr>
              <w:t>please s</w:t>
            </w:r>
            <w:r w:rsidR="00A80C32" w:rsidRPr="008D4F63">
              <w:rPr>
                <w:rFonts w:ascii="Arial" w:hAnsi="Arial" w:cs="Arial"/>
                <w:sz w:val="16"/>
                <w:szCs w:val="16"/>
              </w:rPr>
              <w:t xml:space="preserve">pecify) </w:t>
            </w:r>
          </w:p>
        </w:tc>
        <w:tc>
          <w:tcPr>
            <w:tcW w:w="561" w:type="pct"/>
            <w:vAlign w:val="center"/>
          </w:tcPr>
          <w:p w14:paraId="5833B62A" w14:textId="77777777" w:rsidR="00425F13" w:rsidRPr="005A7BEF" w:rsidRDefault="00425F13" w:rsidP="005A7BEF">
            <w:pPr>
              <w:spacing w:before="60" w:after="40"/>
              <w:rPr>
                <w:rFonts w:ascii="Arial" w:hAnsi="Arial" w:cs="Arial"/>
                <w:b/>
                <w:sz w:val="16"/>
                <w:szCs w:val="16"/>
              </w:rPr>
            </w:pPr>
          </w:p>
        </w:tc>
        <w:tc>
          <w:tcPr>
            <w:tcW w:w="510" w:type="pct"/>
            <w:vAlign w:val="center"/>
          </w:tcPr>
          <w:p w14:paraId="52E04CFD" w14:textId="77777777" w:rsidR="00425F13" w:rsidRPr="005A7BEF" w:rsidRDefault="00425F13" w:rsidP="005A7BEF">
            <w:pPr>
              <w:spacing w:before="60" w:after="40"/>
              <w:rPr>
                <w:rFonts w:ascii="Arial" w:hAnsi="Arial" w:cs="Arial"/>
                <w:b/>
                <w:sz w:val="16"/>
                <w:szCs w:val="16"/>
              </w:rPr>
            </w:pPr>
          </w:p>
        </w:tc>
      </w:tr>
      <w:tr w:rsidR="00425F13" w:rsidRPr="005A7BEF" w14:paraId="0F476E31" w14:textId="77777777" w:rsidTr="00001275">
        <w:tc>
          <w:tcPr>
            <w:tcW w:w="3929" w:type="pct"/>
          </w:tcPr>
          <w:p w14:paraId="725EA012" w14:textId="50AF9E22" w:rsidR="00020E30" w:rsidRDefault="00425F13" w:rsidP="005A7BEF">
            <w:pPr>
              <w:rPr>
                <w:rFonts w:ascii="Arial" w:hAnsi="Arial" w:cs="Arial"/>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00861847" w:rsidRPr="008D4F63">
              <w:rPr>
                <w:rFonts w:ascii="Arial" w:hAnsi="Arial" w:cs="Arial"/>
                <w:bCs/>
                <w:noProof/>
                <w:sz w:val="16"/>
                <w:szCs w:val="16"/>
              </w:rPr>
              <w:t>3</w:t>
            </w:r>
            <w:r w:rsidRPr="008D4F63">
              <w:rPr>
                <w:rFonts w:ascii="Arial" w:hAnsi="Arial" w:cs="Arial"/>
                <w:bCs/>
                <w:noProof/>
                <w:sz w:val="16"/>
                <w:szCs w:val="16"/>
              </w:rPr>
              <w:t>5</w:t>
            </w:r>
            <w:r w:rsidRPr="008D4F63">
              <w:rPr>
                <w:rFonts w:ascii="Arial" w:hAnsi="Arial" w:cs="Arial"/>
                <w:bCs/>
                <w:sz w:val="16"/>
                <w:szCs w:val="16"/>
              </w:rPr>
              <w:fldChar w:fldCharType="end"/>
            </w:r>
            <w:r w:rsidRPr="008D4F63">
              <w:rPr>
                <w:rFonts w:ascii="Arial" w:hAnsi="Arial" w:cs="Arial"/>
                <w:sz w:val="16"/>
                <w:szCs w:val="16"/>
              </w:rPr>
              <w:t xml:space="preserve">. What were the three main reasons for this transfer?  </w:t>
            </w:r>
          </w:p>
          <w:p w14:paraId="62684A12" w14:textId="7C565542" w:rsidR="00425F13" w:rsidRPr="008D4F63" w:rsidRDefault="00020E30" w:rsidP="005A7BEF">
            <w:pPr>
              <w:rPr>
                <w:rFonts w:ascii="Arial" w:hAnsi="Arial" w:cs="Arial"/>
                <w:i/>
                <w:sz w:val="16"/>
                <w:szCs w:val="16"/>
              </w:rPr>
            </w:pPr>
            <w:r>
              <w:rPr>
                <w:rFonts w:ascii="Arial" w:hAnsi="Arial" w:cs="Arial"/>
                <w:i/>
                <w:sz w:val="16"/>
                <w:szCs w:val="16"/>
              </w:rPr>
              <w:t>Select up to 3 choices</w:t>
            </w:r>
            <w:r>
              <w:rPr>
                <w:rFonts w:ascii="Arial" w:hAnsi="Arial" w:cs="Arial"/>
                <w:sz w:val="16"/>
                <w:szCs w:val="16"/>
              </w:rPr>
              <w:t>.</w:t>
            </w:r>
          </w:p>
          <w:p w14:paraId="55EE6DDB" w14:textId="1C7BF8A2" w:rsidR="00425F13" w:rsidRPr="008D4F63" w:rsidRDefault="00425F13" w:rsidP="005A7BEF">
            <w:pPr>
              <w:rPr>
                <w:rFonts w:ascii="Arial" w:hAnsi="Arial" w:cs="Arial"/>
                <w:sz w:val="16"/>
                <w:szCs w:val="16"/>
              </w:rPr>
            </w:pPr>
            <w:r w:rsidRPr="008D4F63">
              <w:rPr>
                <w:rFonts w:ascii="Arial" w:hAnsi="Arial" w:cs="Arial"/>
                <w:sz w:val="16"/>
                <w:szCs w:val="16"/>
              </w:rPr>
              <w:t xml:space="preserve">1. Daily consumption </w:t>
            </w:r>
          </w:p>
          <w:p w14:paraId="36F948D2" w14:textId="5AFE2F9F" w:rsidR="00425F13" w:rsidRPr="008D4F63" w:rsidRDefault="00425F13" w:rsidP="005A7BEF">
            <w:pPr>
              <w:rPr>
                <w:rFonts w:ascii="Arial" w:hAnsi="Arial" w:cs="Arial"/>
                <w:sz w:val="16"/>
                <w:szCs w:val="16"/>
              </w:rPr>
            </w:pPr>
            <w:r w:rsidRPr="008D4F63">
              <w:rPr>
                <w:rFonts w:ascii="Arial" w:hAnsi="Arial" w:cs="Arial"/>
                <w:sz w:val="16"/>
                <w:szCs w:val="16"/>
              </w:rPr>
              <w:t xml:space="preserve">2. Housing </w:t>
            </w:r>
          </w:p>
          <w:p w14:paraId="146B6719" w14:textId="6475DF9F" w:rsidR="00425F13" w:rsidRPr="008D4F63" w:rsidRDefault="00425F13" w:rsidP="005A7BEF">
            <w:pPr>
              <w:rPr>
                <w:rFonts w:ascii="Arial" w:hAnsi="Arial" w:cs="Arial"/>
                <w:sz w:val="16"/>
                <w:szCs w:val="16"/>
              </w:rPr>
            </w:pPr>
            <w:r w:rsidRPr="008D4F63">
              <w:rPr>
                <w:rFonts w:ascii="Arial" w:hAnsi="Arial" w:cs="Arial"/>
                <w:sz w:val="16"/>
                <w:szCs w:val="16"/>
              </w:rPr>
              <w:t xml:space="preserve">3. Business </w:t>
            </w:r>
          </w:p>
          <w:p w14:paraId="775EF681" w14:textId="1910B014" w:rsidR="00425F13" w:rsidRPr="008D4F63" w:rsidRDefault="00425F13" w:rsidP="005A7BEF">
            <w:pPr>
              <w:rPr>
                <w:rFonts w:ascii="Arial" w:hAnsi="Arial" w:cs="Arial"/>
                <w:sz w:val="16"/>
                <w:szCs w:val="16"/>
              </w:rPr>
            </w:pPr>
            <w:r w:rsidRPr="008D4F63">
              <w:rPr>
                <w:rFonts w:ascii="Arial" w:hAnsi="Arial" w:cs="Arial"/>
                <w:sz w:val="16"/>
                <w:szCs w:val="16"/>
              </w:rPr>
              <w:t xml:space="preserve">4. Savings </w:t>
            </w:r>
          </w:p>
          <w:p w14:paraId="1123BD8F" w14:textId="303FB686" w:rsidR="00425F13" w:rsidRPr="008D4F63" w:rsidRDefault="00425F13" w:rsidP="005A7BEF">
            <w:pPr>
              <w:rPr>
                <w:rFonts w:ascii="Arial" w:hAnsi="Arial" w:cs="Arial"/>
                <w:sz w:val="16"/>
                <w:szCs w:val="16"/>
              </w:rPr>
            </w:pPr>
            <w:r w:rsidRPr="008D4F63">
              <w:rPr>
                <w:rFonts w:ascii="Arial" w:hAnsi="Arial" w:cs="Arial"/>
                <w:sz w:val="16"/>
                <w:szCs w:val="16"/>
              </w:rPr>
              <w:t xml:space="preserve">5. Education </w:t>
            </w:r>
          </w:p>
          <w:p w14:paraId="232BD2D2" w14:textId="174A028E" w:rsidR="00425F13" w:rsidRPr="008D4F63" w:rsidRDefault="00425F13" w:rsidP="005A7BEF">
            <w:pPr>
              <w:rPr>
                <w:rFonts w:ascii="Arial" w:hAnsi="Arial" w:cs="Arial"/>
                <w:sz w:val="16"/>
                <w:szCs w:val="16"/>
              </w:rPr>
            </w:pPr>
            <w:r w:rsidRPr="008D4F63">
              <w:rPr>
                <w:rFonts w:ascii="Arial" w:hAnsi="Arial" w:cs="Arial"/>
                <w:sz w:val="16"/>
                <w:szCs w:val="16"/>
              </w:rPr>
              <w:t>6. Health</w:t>
            </w:r>
          </w:p>
          <w:p w14:paraId="63437AC8" w14:textId="0D50CD31" w:rsidR="00425F13" w:rsidRPr="008D4F63" w:rsidRDefault="00425F13" w:rsidP="005A7BEF">
            <w:pPr>
              <w:rPr>
                <w:rFonts w:ascii="Arial" w:hAnsi="Arial" w:cs="Arial"/>
                <w:sz w:val="16"/>
                <w:szCs w:val="16"/>
              </w:rPr>
            </w:pPr>
            <w:r w:rsidRPr="008D4F63">
              <w:rPr>
                <w:rFonts w:ascii="Arial" w:hAnsi="Arial" w:cs="Arial"/>
                <w:sz w:val="16"/>
                <w:szCs w:val="16"/>
              </w:rPr>
              <w:t>7. Funeral</w:t>
            </w:r>
          </w:p>
          <w:p w14:paraId="2ECA4936" w14:textId="6FDC8ED7" w:rsidR="00425F13" w:rsidRPr="008D4F63" w:rsidRDefault="00425F13" w:rsidP="005A7BEF">
            <w:pPr>
              <w:rPr>
                <w:rFonts w:ascii="Arial" w:hAnsi="Arial" w:cs="Arial"/>
                <w:sz w:val="16"/>
                <w:szCs w:val="16"/>
              </w:rPr>
            </w:pPr>
            <w:r w:rsidRPr="008D4F63">
              <w:rPr>
                <w:rFonts w:ascii="Arial" w:hAnsi="Arial" w:cs="Arial"/>
                <w:sz w:val="16"/>
                <w:szCs w:val="16"/>
              </w:rPr>
              <w:t>8. Other ceremony</w:t>
            </w:r>
          </w:p>
          <w:p w14:paraId="11E623E6" w14:textId="78635585" w:rsidR="00A80C32" w:rsidRPr="008D4F63" w:rsidRDefault="00425F13" w:rsidP="005A7BEF">
            <w:pPr>
              <w:spacing w:line="276" w:lineRule="auto"/>
              <w:rPr>
                <w:rFonts w:ascii="Arial" w:hAnsi="Arial" w:cs="Arial"/>
                <w:sz w:val="16"/>
                <w:szCs w:val="16"/>
              </w:rPr>
            </w:pPr>
            <w:r w:rsidRPr="008D4F63">
              <w:rPr>
                <w:rFonts w:ascii="Arial" w:hAnsi="Arial" w:cs="Arial"/>
                <w:sz w:val="16"/>
                <w:szCs w:val="16"/>
              </w:rPr>
              <w:t xml:space="preserve">9. Agriculture </w:t>
            </w:r>
            <w:r w:rsidRPr="008D4F63">
              <w:rPr>
                <w:rFonts w:ascii="Arial" w:hAnsi="Arial" w:cs="Arial"/>
                <w:sz w:val="16"/>
                <w:szCs w:val="16"/>
              </w:rPr>
              <w:br/>
            </w:r>
            <w:r w:rsidR="00020E30">
              <w:rPr>
                <w:rFonts w:ascii="Arial" w:hAnsi="Arial" w:cs="Arial"/>
                <w:sz w:val="16"/>
                <w:szCs w:val="16"/>
              </w:rPr>
              <w:t>-</w:t>
            </w:r>
            <w:r w:rsidR="00A80C32" w:rsidRPr="008D4F63">
              <w:rPr>
                <w:rFonts w:ascii="Arial" w:hAnsi="Arial" w:cs="Arial"/>
                <w:sz w:val="16"/>
                <w:szCs w:val="16"/>
              </w:rPr>
              <w:t>666. Other (</w:t>
            </w:r>
            <w:r w:rsidR="00865A97">
              <w:rPr>
                <w:rFonts w:ascii="Arial" w:hAnsi="Arial" w:cs="Arial"/>
                <w:sz w:val="16"/>
                <w:szCs w:val="16"/>
              </w:rPr>
              <w:t>please s</w:t>
            </w:r>
            <w:r w:rsidR="00A80C32" w:rsidRPr="008D4F63">
              <w:rPr>
                <w:rFonts w:ascii="Arial" w:hAnsi="Arial" w:cs="Arial"/>
                <w:sz w:val="16"/>
                <w:szCs w:val="16"/>
              </w:rPr>
              <w:t xml:space="preserve">pecify) </w:t>
            </w:r>
          </w:p>
          <w:p w14:paraId="44FBE64D" w14:textId="15D4C675" w:rsidR="00A80C32" w:rsidRPr="008D4F63" w:rsidRDefault="00A80C32" w:rsidP="005A7BEF">
            <w:pPr>
              <w:spacing w:line="276" w:lineRule="auto"/>
              <w:rPr>
                <w:rFonts w:ascii="Arial" w:hAnsi="Arial" w:cs="Arial"/>
                <w:sz w:val="16"/>
                <w:szCs w:val="16"/>
              </w:rPr>
            </w:pPr>
            <w:r w:rsidRPr="008D4F63">
              <w:rPr>
                <w:rFonts w:ascii="Arial" w:hAnsi="Arial" w:cs="Arial"/>
                <w:sz w:val="16"/>
                <w:szCs w:val="16"/>
              </w:rPr>
              <w:t xml:space="preserve">-888. Refuse to Answer </w:t>
            </w:r>
          </w:p>
          <w:p w14:paraId="21676E71" w14:textId="1ECE22CA" w:rsidR="00425F13" w:rsidRPr="008D4F63" w:rsidRDefault="00A80C32" w:rsidP="005A7BEF">
            <w:pPr>
              <w:rPr>
                <w:rFonts w:ascii="Arial" w:hAnsi="Arial" w:cs="Arial"/>
                <w:sz w:val="16"/>
                <w:szCs w:val="16"/>
              </w:rPr>
            </w:pPr>
            <w:r w:rsidRPr="008D4F63">
              <w:rPr>
                <w:rFonts w:ascii="Arial" w:hAnsi="Arial" w:cs="Arial"/>
                <w:sz w:val="16"/>
                <w:szCs w:val="16"/>
              </w:rPr>
              <w:t xml:space="preserve">-999. Don’t know </w:t>
            </w:r>
          </w:p>
        </w:tc>
        <w:tc>
          <w:tcPr>
            <w:tcW w:w="561" w:type="pct"/>
          </w:tcPr>
          <w:p w14:paraId="1804A604" w14:textId="77777777" w:rsidR="00425F13" w:rsidRPr="005A7BEF" w:rsidRDefault="00425F13" w:rsidP="005A7BEF">
            <w:pPr>
              <w:spacing w:before="60" w:after="40"/>
              <w:rPr>
                <w:rFonts w:ascii="Arial" w:hAnsi="Arial" w:cs="Arial"/>
                <w:b/>
                <w:sz w:val="16"/>
                <w:szCs w:val="16"/>
              </w:rPr>
            </w:pPr>
          </w:p>
        </w:tc>
        <w:tc>
          <w:tcPr>
            <w:tcW w:w="510" w:type="pct"/>
          </w:tcPr>
          <w:p w14:paraId="0561AD71" w14:textId="77777777" w:rsidR="00425F13" w:rsidRPr="005A7BEF" w:rsidRDefault="00425F13" w:rsidP="005A7BEF">
            <w:pPr>
              <w:spacing w:before="60" w:after="40"/>
              <w:rPr>
                <w:rFonts w:ascii="Arial" w:hAnsi="Arial" w:cs="Arial"/>
                <w:b/>
                <w:sz w:val="16"/>
                <w:szCs w:val="16"/>
              </w:rPr>
            </w:pPr>
          </w:p>
        </w:tc>
      </w:tr>
      <w:tr w:rsidR="00425F13" w:rsidRPr="005A7BEF" w14:paraId="1CEDB93C" w14:textId="77777777" w:rsidTr="008D4F63">
        <w:trPr>
          <w:trHeight w:val="467"/>
        </w:trPr>
        <w:tc>
          <w:tcPr>
            <w:tcW w:w="3929" w:type="pct"/>
          </w:tcPr>
          <w:p w14:paraId="71D577CB" w14:textId="1711AF27" w:rsidR="00A041EF" w:rsidRDefault="00861847">
            <w:pPr>
              <w:rPr>
                <w:rFonts w:ascii="Arial" w:hAnsi="Arial" w:cs="Arial"/>
                <w:sz w:val="16"/>
                <w:szCs w:val="16"/>
              </w:rPr>
            </w:pPr>
            <w:r w:rsidRPr="008D4F63">
              <w:rPr>
                <w:rFonts w:ascii="Arial" w:hAnsi="Arial" w:cs="Arial"/>
                <w:bCs/>
                <w:sz w:val="16"/>
                <w:szCs w:val="16"/>
              </w:rPr>
              <w:t>36</w:t>
            </w:r>
            <w:r w:rsidR="00425F13" w:rsidRPr="008D4F63">
              <w:rPr>
                <w:rFonts w:ascii="Arial" w:hAnsi="Arial" w:cs="Arial"/>
                <w:sz w:val="16"/>
                <w:szCs w:val="16"/>
              </w:rPr>
              <w:t xml:space="preserve">. What was the total </w:t>
            </w:r>
            <w:r w:rsidR="00425F13" w:rsidRPr="008D4F63">
              <w:rPr>
                <w:rFonts w:ascii="Arial" w:hAnsi="Arial" w:cs="Arial"/>
                <w:sz w:val="16"/>
                <w:szCs w:val="16"/>
                <w:u w:val="single"/>
              </w:rPr>
              <w:t>amount of cash</w:t>
            </w:r>
            <w:r w:rsidR="00425F13" w:rsidRPr="008D4F63">
              <w:rPr>
                <w:rFonts w:ascii="Arial" w:hAnsi="Arial" w:cs="Arial"/>
                <w:sz w:val="16"/>
                <w:szCs w:val="16"/>
              </w:rPr>
              <w:t xml:space="preserve"> received from this person in the last 12 months</w:t>
            </w:r>
            <w:r w:rsidR="00BB7AC0" w:rsidRPr="008D4F63">
              <w:rPr>
                <w:rFonts w:ascii="Arial" w:hAnsi="Arial" w:cs="Arial"/>
                <w:sz w:val="16"/>
                <w:szCs w:val="16"/>
              </w:rPr>
              <w:t xml:space="preserve"> without an expectation to repay</w:t>
            </w:r>
            <w:r w:rsidR="00425F13" w:rsidRPr="008D4F63">
              <w:rPr>
                <w:rFonts w:ascii="Arial" w:hAnsi="Arial" w:cs="Arial"/>
                <w:sz w:val="16"/>
                <w:szCs w:val="16"/>
              </w:rPr>
              <w:t xml:space="preserve">?     </w:t>
            </w:r>
          </w:p>
          <w:p w14:paraId="57ED7380" w14:textId="77777777" w:rsidR="00A041EF" w:rsidRPr="008D4F63" w:rsidRDefault="00A041EF" w:rsidP="00A041EF">
            <w:pPr>
              <w:rPr>
                <w:rFonts w:ascii="Arial" w:hAnsi="Arial" w:cs="Arial"/>
                <w:i/>
                <w:sz w:val="16"/>
                <w:szCs w:val="16"/>
              </w:rPr>
            </w:pPr>
            <w:r w:rsidRPr="008D4F63">
              <w:rPr>
                <w:rFonts w:ascii="Arial" w:hAnsi="Arial" w:cs="Arial"/>
                <w:i/>
                <w:sz w:val="16"/>
                <w:szCs w:val="16"/>
              </w:rPr>
              <w:t>Indicate amount as a decimal value (in Ghana cedis and pesewas)</w:t>
            </w:r>
          </w:p>
          <w:p w14:paraId="425B12BC" w14:textId="1C792D7B" w:rsidR="00425F13" w:rsidRPr="008D4F63" w:rsidRDefault="00A041EF">
            <w:pPr>
              <w:rPr>
                <w:rFonts w:ascii="Arial" w:hAnsi="Arial" w:cs="Arial"/>
                <w:sz w:val="16"/>
                <w:szCs w:val="16"/>
              </w:rPr>
            </w:pPr>
            <w:r w:rsidRPr="008D4F63">
              <w:rPr>
                <w:rFonts w:ascii="Arial" w:hAnsi="Arial" w:cs="Arial"/>
                <w:i/>
                <w:sz w:val="16"/>
                <w:szCs w:val="16"/>
              </w:rPr>
              <w:t>For example, enter 2.50 for 2 Ghana cedis and 50 pesewas.</w:t>
            </w:r>
          </w:p>
        </w:tc>
        <w:tc>
          <w:tcPr>
            <w:tcW w:w="561" w:type="pct"/>
            <w:vAlign w:val="center"/>
          </w:tcPr>
          <w:p w14:paraId="3AEA9455" w14:textId="77777777" w:rsidR="00425F13" w:rsidRPr="005A7BEF" w:rsidRDefault="00425F13" w:rsidP="005A7BEF">
            <w:pPr>
              <w:rPr>
                <w:rFonts w:ascii="Arial" w:hAnsi="Arial" w:cs="Arial"/>
                <w:b/>
                <w:sz w:val="16"/>
                <w:szCs w:val="16"/>
              </w:rPr>
            </w:pPr>
          </w:p>
        </w:tc>
        <w:tc>
          <w:tcPr>
            <w:tcW w:w="510" w:type="pct"/>
            <w:vAlign w:val="center"/>
          </w:tcPr>
          <w:p w14:paraId="54495925" w14:textId="77777777" w:rsidR="00425F13" w:rsidRPr="005A7BEF" w:rsidRDefault="00425F13" w:rsidP="005A7BEF">
            <w:pPr>
              <w:rPr>
                <w:rFonts w:ascii="Arial" w:hAnsi="Arial" w:cs="Arial"/>
                <w:b/>
                <w:sz w:val="16"/>
                <w:szCs w:val="16"/>
              </w:rPr>
            </w:pPr>
          </w:p>
        </w:tc>
      </w:tr>
      <w:tr w:rsidR="00425F13" w:rsidRPr="005A7BEF" w14:paraId="34909477" w14:textId="77777777" w:rsidTr="00001275">
        <w:trPr>
          <w:trHeight w:val="539"/>
        </w:trPr>
        <w:tc>
          <w:tcPr>
            <w:tcW w:w="3929" w:type="pct"/>
          </w:tcPr>
          <w:p w14:paraId="7E690BCC" w14:textId="7D1E53C6" w:rsidR="00425F13" w:rsidRDefault="00861847" w:rsidP="005A7BEF">
            <w:pPr>
              <w:rPr>
                <w:rFonts w:ascii="Arial" w:hAnsi="Arial" w:cs="Arial"/>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37</w:t>
            </w:r>
            <w:r w:rsidRPr="008D4F63">
              <w:rPr>
                <w:rFonts w:ascii="Arial" w:hAnsi="Arial" w:cs="Arial"/>
                <w:bCs/>
                <w:sz w:val="16"/>
                <w:szCs w:val="16"/>
              </w:rPr>
              <w:fldChar w:fldCharType="end"/>
            </w:r>
            <w:r w:rsidR="00425F13" w:rsidRPr="008D4F63">
              <w:rPr>
                <w:rFonts w:ascii="Arial" w:hAnsi="Arial" w:cs="Arial"/>
                <w:sz w:val="16"/>
                <w:szCs w:val="16"/>
              </w:rPr>
              <w:t xml:space="preserve">. What was the total </w:t>
            </w:r>
            <w:r w:rsidR="00425F13" w:rsidRPr="008D4F63">
              <w:rPr>
                <w:rFonts w:ascii="Arial" w:hAnsi="Arial" w:cs="Arial"/>
                <w:sz w:val="16"/>
                <w:szCs w:val="16"/>
                <w:u w:val="single"/>
              </w:rPr>
              <w:t>value of food</w:t>
            </w:r>
            <w:r w:rsidR="00425F13" w:rsidRPr="008D4F63">
              <w:rPr>
                <w:rFonts w:ascii="Arial" w:hAnsi="Arial" w:cs="Arial"/>
                <w:sz w:val="16"/>
                <w:szCs w:val="16"/>
              </w:rPr>
              <w:t xml:space="preserve"> received from this person in the last 12 months</w:t>
            </w:r>
            <w:r w:rsidR="00BB7AC0" w:rsidRPr="008D4F63">
              <w:rPr>
                <w:rFonts w:ascii="Arial" w:hAnsi="Arial" w:cs="Arial"/>
                <w:sz w:val="16"/>
                <w:szCs w:val="16"/>
              </w:rPr>
              <w:t xml:space="preserve"> without an expectation to repay</w:t>
            </w:r>
            <w:r w:rsidR="00425F13" w:rsidRPr="008D4F63">
              <w:rPr>
                <w:rFonts w:ascii="Arial" w:hAnsi="Arial" w:cs="Arial"/>
                <w:sz w:val="16"/>
                <w:szCs w:val="16"/>
              </w:rPr>
              <w:t xml:space="preserve">?  </w:t>
            </w:r>
          </w:p>
          <w:p w14:paraId="29B7C12F" w14:textId="77777777" w:rsidR="00A041EF" w:rsidRPr="008D4F63" w:rsidRDefault="00A041EF" w:rsidP="00A041EF">
            <w:pPr>
              <w:rPr>
                <w:rFonts w:ascii="Arial" w:hAnsi="Arial" w:cs="Arial"/>
                <w:i/>
                <w:sz w:val="16"/>
                <w:szCs w:val="16"/>
              </w:rPr>
            </w:pPr>
            <w:r w:rsidRPr="008D4F63">
              <w:rPr>
                <w:rFonts w:ascii="Arial" w:hAnsi="Arial" w:cs="Arial"/>
                <w:i/>
                <w:sz w:val="16"/>
                <w:szCs w:val="16"/>
              </w:rPr>
              <w:t>Indicate amount as a decimal value (in Ghana cedis and pesewas)</w:t>
            </w:r>
          </w:p>
          <w:p w14:paraId="66E7EFA3" w14:textId="097AE25F" w:rsidR="00A041EF" w:rsidRPr="008D4F63" w:rsidRDefault="00A041EF" w:rsidP="00A041EF">
            <w:pPr>
              <w:rPr>
                <w:rFonts w:ascii="Arial" w:hAnsi="Arial" w:cs="Arial"/>
                <w:sz w:val="16"/>
                <w:szCs w:val="16"/>
              </w:rPr>
            </w:pPr>
            <w:r w:rsidRPr="008D4F63">
              <w:rPr>
                <w:rFonts w:ascii="Arial" w:hAnsi="Arial" w:cs="Arial"/>
                <w:i/>
                <w:sz w:val="16"/>
                <w:szCs w:val="16"/>
              </w:rPr>
              <w:t>For example, enter 2.50 for 2 Ghana cedis and 50 pesewas.</w:t>
            </w:r>
          </w:p>
        </w:tc>
        <w:tc>
          <w:tcPr>
            <w:tcW w:w="561" w:type="pct"/>
            <w:vAlign w:val="center"/>
          </w:tcPr>
          <w:p w14:paraId="6AE12CEF" w14:textId="77777777" w:rsidR="00425F13" w:rsidRPr="005A7BEF" w:rsidRDefault="00425F13" w:rsidP="005A7BEF">
            <w:pPr>
              <w:rPr>
                <w:rFonts w:ascii="Arial" w:hAnsi="Arial" w:cs="Arial"/>
                <w:b/>
                <w:sz w:val="16"/>
                <w:szCs w:val="16"/>
              </w:rPr>
            </w:pPr>
          </w:p>
        </w:tc>
        <w:tc>
          <w:tcPr>
            <w:tcW w:w="510" w:type="pct"/>
            <w:vAlign w:val="center"/>
          </w:tcPr>
          <w:p w14:paraId="5B85BC2B" w14:textId="77777777" w:rsidR="00425F13" w:rsidRPr="005A7BEF" w:rsidRDefault="00425F13" w:rsidP="005A7BEF">
            <w:pPr>
              <w:rPr>
                <w:rFonts w:ascii="Arial" w:hAnsi="Arial" w:cs="Arial"/>
                <w:b/>
                <w:sz w:val="16"/>
                <w:szCs w:val="16"/>
              </w:rPr>
            </w:pPr>
          </w:p>
        </w:tc>
      </w:tr>
      <w:tr w:rsidR="00425F13" w:rsidRPr="005A7BEF" w14:paraId="67EEC946" w14:textId="77777777" w:rsidTr="00001275">
        <w:trPr>
          <w:trHeight w:val="404"/>
        </w:trPr>
        <w:tc>
          <w:tcPr>
            <w:tcW w:w="3929" w:type="pct"/>
          </w:tcPr>
          <w:p w14:paraId="2CC0D7B8" w14:textId="0F80C50C" w:rsidR="00A041EF" w:rsidRDefault="00861847">
            <w:pPr>
              <w:rPr>
                <w:rFonts w:ascii="Arial" w:hAnsi="Arial" w:cs="Arial"/>
                <w:sz w:val="16"/>
                <w:szCs w:val="16"/>
              </w:rPr>
            </w:pPr>
            <w:r w:rsidRPr="008D4F63">
              <w:rPr>
                <w:rFonts w:ascii="Arial" w:hAnsi="Arial" w:cs="Arial"/>
                <w:bCs/>
                <w:sz w:val="16"/>
                <w:szCs w:val="16"/>
              </w:rPr>
              <w:t>38</w:t>
            </w:r>
            <w:r w:rsidR="00425F13" w:rsidRPr="008D4F63">
              <w:rPr>
                <w:rFonts w:ascii="Arial" w:hAnsi="Arial" w:cs="Arial"/>
                <w:sz w:val="16"/>
                <w:szCs w:val="16"/>
              </w:rPr>
              <w:t xml:space="preserve">. What was the total </w:t>
            </w:r>
            <w:r w:rsidR="00425F13" w:rsidRPr="008D4F63">
              <w:rPr>
                <w:rFonts w:ascii="Arial" w:hAnsi="Arial" w:cs="Arial"/>
                <w:sz w:val="16"/>
                <w:szCs w:val="16"/>
                <w:u w:val="single"/>
              </w:rPr>
              <w:t>value of other goods</w:t>
            </w:r>
            <w:r w:rsidR="00425F13" w:rsidRPr="008D4F63">
              <w:rPr>
                <w:rFonts w:ascii="Arial" w:hAnsi="Arial" w:cs="Arial"/>
                <w:sz w:val="16"/>
                <w:szCs w:val="16"/>
              </w:rPr>
              <w:t xml:space="preserve"> received from this person in the last 12 months</w:t>
            </w:r>
            <w:r w:rsidR="00BB7AC0" w:rsidRPr="008D4F63">
              <w:rPr>
                <w:rFonts w:ascii="Arial" w:hAnsi="Arial" w:cs="Arial"/>
                <w:sz w:val="16"/>
                <w:szCs w:val="16"/>
              </w:rPr>
              <w:t xml:space="preserve"> without an expectation to repay</w:t>
            </w:r>
            <w:r w:rsidR="00425F13" w:rsidRPr="008D4F63">
              <w:rPr>
                <w:rFonts w:ascii="Arial" w:hAnsi="Arial" w:cs="Arial"/>
                <w:sz w:val="16"/>
                <w:szCs w:val="16"/>
              </w:rPr>
              <w:t xml:space="preserve">? </w:t>
            </w:r>
          </w:p>
          <w:p w14:paraId="1782B49F" w14:textId="77777777" w:rsidR="00A041EF" w:rsidRPr="00B87B3C" w:rsidRDefault="00A041EF" w:rsidP="00A041EF">
            <w:pPr>
              <w:rPr>
                <w:rFonts w:ascii="Arial" w:hAnsi="Arial" w:cs="Arial"/>
                <w:i/>
                <w:sz w:val="16"/>
                <w:szCs w:val="16"/>
              </w:rPr>
            </w:pPr>
            <w:r w:rsidRPr="00B87B3C">
              <w:rPr>
                <w:rFonts w:ascii="Arial" w:hAnsi="Arial" w:cs="Arial"/>
                <w:i/>
                <w:sz w:val="16"/>
                <w:szCs w:val="16"/>
              </w:rPr>
              <w:t>Indicate amount as a decimal value (in Ghana cedis and pesewas)</w:t>
            </w:r>
          </w:p>
          <w:p w14:paraId="299C60B7" w14:textId="5A142969" w:rsidR="00425F13" w:rsidRPr="008D4F63" w:rsidRDefault="00A041EF">
            <w:pPr>
              <w:rPr>
                <w:rFonts w:ascii="Arial" w:hAnsi="Arial" w:cs="Arial"/>
                <w:sz w:val="16"/>
                <w:szCs w:val="16"/>
              </w:rPr>
            </w:pPr>
            <w:r w:rsidRPr="00B87B3C">
              <w:rPr>
                <w:rFonts w:ascii="Arial" w:hAnsi="Arial" w:cs="Arial"/>
                <w:i/>
                <w:sz w:val="16"/>
                <w:szCs w:val="16"/>
              </w:rPr>
              <w:t>For example, enter 2.50 for 2 Ghana cedis and 50 pesewas.</w:t>
            </w:r>
          </w:p>
        </w:tc>
        <w:tc>
          <w:tcPr>
            <w:tcW w:w="561" w:type="pct"/>
            <w:vAlign w:val="center"/>
          </w:tcPr>
          <w:p w14:paraId="6F370AE5" w14:textId="77777777" w:rsidR="00425F13" w:rsidRPr="005A7BEF" w:rsidRDefault="00425F13" w:rsidP="005A7BEF">
            <w:pPr>
              <w:rPr>
                <w:rFonts w:ascii="Arial" w:hAnsi="Arial" w:cs="Arial"/>
                <w:b/>
                <w:sz w:val="16"/>
                <w:szCs w:val="16"/>
              </w:rPr>
            </w:pPr>
          </w:p>
        </w:tc>
        <w:tc>
          <w:tcPr>
            <w:tcW w:w="510" w:type="pct"/>
            <w:vAlign w:val="center"/>
          </w:tcPr>
          <w:p w14:paraId="2DA9D8CC" w14:textId="77777777" w:rsidR="00425F13" w:rsidRPr="005A7BEF" w:rsidRDefault="00425F13" w:rsidP="005A7BEF">
            <w:pPr>
              <w:rPr>
                <w:rFonts w:ascii="Arial" w:hAnsi="Arial" w:cs="Arial"/>
                <w:b/>
                <w:sz w:val="16"/>
                <w:szCs w:val="16"/>
              </w:rPr>
            </w:pPr>
          </w:p>
        </w:tc>
      </w:tr>
      <w:tr w:rsidR="00425F13" w:rsidRPr="005A7BEF" w14:paraId="052660E6" w14:textId="77777777" w:rsidTr="00001275">
        <w:trPr>
          <w:trHeight w:val="962"/>
        </w:trPr>
        <w:tc>
          <w:tcPr>
            <w:tcW w:w="3929" w:type="pct"/>
          </w:tcPr>
          <w:p w14:paraId="4EAC60FD" w14:textId="65196045" w:rsidR="00425F13" w:rsidRPr="008D4F63" w:rsidRDefault="00861847" w:rsidP="005A7BEF">
            <w:pPr>
              <w:rPr>
                <w:rFonts w:ascii="Arial" w:hAnsi="Arial" w:cs="Arial"/>
                <w:sz w:val="16"/>
                <w:szCs w:val="16"/>
              </w:rPr>
            </w:pPr>
            <w:r w:rsidRPr="008D4F63">
              <w:rPr>
                <w:rFonts w:ascii="Arial" w:hAnsi="Arial" w:cs="Arial"/>
                <w:bCs/>
                <w:sz w:val="16"/>
                <w:szCs w:val="16"/>
              </w:rPr>
              <w:t>39</w:t>
            </w:r>
            <w:r w:rsidR="00425F13" w:rsidRPr="008D4F63">
              <w:rPr>
                <w:rFonts w:ascii="Arial" w:hAnsi="Arial" w:cs="Arial"/>
                <w:sz w:val="16"/>
                <w:szCs w:val="16"/>
              </w:rPr>
              <w:t xml:space="preserve">. Through what means did </w:t>
            </w:r>
            <w:r w:rsidR="004011CA" w:rsidRPr="008D4F63">
              <w:rPr>
                <w:rFonts w:ascii="Arial" w:hAnsi="Arial" w:cs="Arial"/>
                <w:sz w:val="16"/>
                <w:szCs w:val="16"/>
              </w:rPr>
              <w:t>[Name]</w:t>
            </w:r>
            <w:r w:rsidR="00425F13" w:rsidRPr="008D4F63">
              <w:rPr>
                <w:rFonts w:ascii="Arial" w:hAnsi="Arial" w:cs="Arial"/>
                <w:sz w:val="16"/>
                <w:szCs w:val="16"/>
              </w:rPr>
              <w:t xml:space="preserve"> receive these remittances?</w:t>
            </w:r>
          </w:p>
          <w:p w14:paraId="4611AC97" w14:textId="198F1C72" w:rsidR="00425F13" w:rsidRPr="008D4F63" w:rsidRDefault="00425F13" w:rsidP="005A7BEF">
            <w:pPr>
              <w:rPr>
                <w:rFonts w:ascii="Arial" w:hAnsi="Arial" w:cs="Arial"/>
                <w:sz w:val="16"/>
                <w:szCs w:val="16"/>
              </w:rPr>
            </w:pPr>
            <w:r w:rsidRPr="008D4F63">
              <w:rPr>
                <w:rFonts w:ascii="Arial" w:hAnsi="Arial" w:cs="Arial"/>
                <w:sz w:val="16"/>
                <w:szCs w:val="16"/>
              </w:rPr>
              <w:t xml:space="preserve">1. Bank account </w:t>
            </w:r>
          </w:p>
          <w:p w14:paraId="2F16FF2A" w14:textId="2243120A" w:rsidR="00425F13" w:rsidRPr="008D4F63" w:rsidRDefault="00425F13" w:rsidP="005A7BEF">
            <w:pPr>
              <w:rPr>
                <w:rFonts w:ascii="Arial" w:hAnsi="Arial" w:cs="Arial"/>
                <w:sz w:val="16"/>
                <w:szCs w:val="16"/>
              </w:rPr>
            </w:pPr>
            <w:r w:rsidRPr="008D4F63">
              <w:rPr>
                <w:rFonts w:ascii="Arial" w:hAnsi="Arial" w:cs="Arial"/>
                <w:sz w:val="16"/>
                <w:szCs w:val="16"/>
              </w:rPr>
              <w:t xml:space="preserve">2. Money transfer agency </w:t>
            </w:r>
          </w:p>
          <w:p w14:paraId="2047ADB9" w14:textId="664E0F5B" w:rsidR="00425F13" w:rsidRPr="008D4F63" w:rsidRDefault="00425F13" w:rsidP="005A7BEF">
            <w:pPr>
              <w:rPr>
                <w:rFonts w:ascii="Arial" w:hAnsi="Arial" w:cs="Arial"/>
                <w:sz w:val="16"/>
                <w:szCs w:val="16"/>
              </w:rPr>
            </w:pPr>
            <w:r w:rsidRPr="008D4F63">
              <w:rPr>
                <w:rFonts w:ascii="Arial" w:hAnsi="Arial" w:cs="Arial"/>
                <w:sz w:val="16"/>
                <w:szCs w:val="16"/>
              </w:rPr>
              <w:t xml:space="preserve">3. Sender him or herself </w:t>
            </w:r>
          </w:p>
          <w:p w14:paraId="78E06646" w14:textId="5BB002EE" w:rsidR="00425F13" w:rsidRPr="008D4F63" w:rsidRDefault="00425F13" w:rsidP="005A7BEF">
            <w:pPr>
              <w:rPr>
                <w:rFonts w:ascii="Arial" w:hAnsi="Arial" w:cs="Arial"/>
                <w:sz w:val="16"/>
                <w:szCs w:val="16"/>
              </w:rPr>
            </w:pPr>
            <w:r w:rsidRPr="008D4F63">
              <w:rPr>
                <w:rFonts w:ascii="Arial" w:hAnsi="Arial" w:cs="Arial"/>
                <w:sz w:val="16"/>
                <w:szCs w:val="16"/>
              </w:rPr>
              <w:t>4. Carried by someone else</w:t>
            </w:r>
          </w:p>
          <w:p w14:paraId="53C083FD" w14:textId="0A6D5262" w:rsidR="00425F13" w:rsidRPr="008D4F63" w:rsidRDefault="00425F13" w:rsidP="005A7BEF">
            <w:pPr>
              <w:rPr>
                <w:rFonts w:ascii="Arial" w:hAnsi="Arial" w:cs="Arial"/>
                <w:sz w:val="16"/>
                <w:szCs w:val="16"/>
              </w:rPr>
            </w:pPr>
            <w:r w:rsidRPr="008D4F63">
              <w:rPr>
                <w:rFonts w:ascii="Arial" w:hAnsi="Arial" w:cs="Arial"/>
                <w:sz w:val="16"/>
                <w:szCs w:val="16"/>
              </w:rPr>
              <w:t xml:space="preserve">5. Personal check </w:t>
            </w:r>
          </w:p>
          <w:p w14:paraId="1B9464CB" w14:textId="1EFE3EFD" w:rsidR="00425F13" w:rsidRPr="008D4F63" w:rsidRDefault="00425F13" w:rsidP="005A7BEF">
            <w:pPr>
              <w:rPr>
                <w:rFonts w:ascii="Arial" w:hAnsi="Arial" w:cs="Arial"/>
                <w:sz w:val="16"/>
                <w:szCs w:val="16"/>
              </w:rPr>
            </w:pPr>
            <w:r w:rsidRPr="008D4F63">
              <w:rPr>
                <w:rFonts w:ascii="Arial" w:hAnsi="Arial" w:cs="Arial"/>
                <w:sz w:val="16"/>
                <w:szCs w:val="16"/>
              </w:rPr>
              <w:t>6. Cell phone transfer</w:t>
            </w:r>
            <w:r w:rsidR="00D51547" w:rsidRPr="008D4F63">
              <w:rPr>
                <w:rFonts w:ascii="Arial" w:hAnsi="Arial" w:cs="Arial"/>
                <w:sz w:val="16"/>
                <w:szCs w:val="16"/>
              </w:rPr>
              <w:t xml:space="preserve"> (mobile money)</w:t>
            </w:r>
            <w:r w:rsidRPr="008D4F63">
              <w:rPr>
                <w:rFonts w:ascii="Arial" w:hAnsi="Arial" w:cs="Arial"/>
                <w:sz w:val="16"/>
                <w:szCs w:val="16"/>
              </w:rPr>
              <w:t xml:space="preserve"> </w:t>
            </w:r>
          </w:p>
          <w:p w14:paraId="44B002C8" w14:textId="4C569172" w:rsidR="00A80C32" w:rsidRPr="008D4F63" w:rsidRDefault="001A6899" w:rsidP="005A7BEF">
            <w:pPr>
              <w:spacing w:line="276" w:lineRule="auto"/>
              <w:rPr>
                <w:rFonts w:ascii="Arial" w:hAnsi="Arial" w:cs="Arial"/>
                <w:sz w:val="16"/>
                <w:szCs w:val="16"/>
              </w:rPr>
            </w:pPr>
            <w:r w:rsidRPr="008D4F63">
              <w:rPr>
                <w:rFonts w:ascii="Arial" w:hAnsi="Arial" w:cs="Arial"/>
                <w:sz w:val="16"/>
                <w:szCs w:val="16"/>
              </w:rPr>
              <w:t>-</w:t>
            </w:r>
            <w:r w:rsidR="00A80C32" w:rsidRPr="008D4F63">
              <w:rPr>
                <w:rFonts w:ascii="Arial" w:hAnsi="Arial" w:cs="Arial"/>
                <w:sz w:val="16"/>
                <w:szCs w:val="16"/>
              </w:rPr>
              <w:t>666. Other (</w:t>
            </w:r>
            <w:r w:rsidR="00865A97">
              <w:rPr>
                <w:rFonts w:ascii="Arial" w:hAnsi="Arial" w:cs="Arial"/>
                <w:sz w:val="16"/>
                <w:szCs w:val="16"/>
              </w:rPr>
              <w:t>please s</w:t>
            </w:r>
            <w:r w:rsidR="00A80C32" w:rsidRPr="008D4F63">
              <w:rPr>
                <w:rFonts w:ascii="Arial" w:hAnsi="Arial" w:cs="Arial"/>
                <w:sz w:val="16"/>
                <w:szCs w:val="16"/>
              </w:rPr>
              <w:t xml:space="preserve">pecify) </w:t>
            </w:r>
          </w:p>
          <w:p w14:paraId="2F678860" w14:textId="30169D74" w:rsidR="00A80C32" w:rsidRPr="008D4F63" w:rsidRDefault="00A80C32" w:rsidP="005A7BEF">
            <w:pPr>
              <w:spacing w:line="276" w:lineRule="auto"/>
              <w:rPr>
                <w:rFonts w:ascii="Arial" w:hAnsi="Arial" w:cs="Arial"/>
                <w:sz w:val="16"/>
                <w:szCs w:val="16"/>
              </w:rPr>
            </w:pPr>
            <w:r w:rsidRPr="008D4F63">
              <w:rPr>
                <w:rFonts w:ascii="Arial" w:hAnsi="Arial" w:cs="Arial"/>
                <w:sz w:val="16"/>
                <w:szCs w:val="16"/>
              </w:rPr>
              <w:t xml:space="preserve">-888. Refuse to Answer </w:t>
            </w:r>
          </w:p>
          <w:p w14:paraId="26EB7818" w14:textId="6EA33937" w:rsidR="00425F13" w:rsidRPr="008D4F63" w:rsidRDefault="00A80C32" w:rsidP="005A7BEF">
            <w:pPr>
              <w:rPr>
                <w:rFonts w:ascii="Arial" w:hAnsi="Arial" w:cs="Arial"/>
                <w:sz w:val="16"/>
                <w:szCs w:val="16"/>
              </w:rPr>
            </w:pPr>
            <w:r w:rsidRPr="008D4F63">
              <w:rPr>
                <w:rFonts w:ascii="Arial" w:hAnsi="Arial" w:cs="Arial"/>
                <w:sz w:val="16"/>
                <w:szCs w:val="16"/>
              </w:rPr>
              <w:t xml:space="preserve">-999. Don’t know </w:t>
            </w:r>
          </w:p>
        </w:tc>
        <w:tc>
          <w:tcPr>
            <w:tcW w:w="561" w:type="pct"/>
          </w:tcPr>
          <w:p w14:paraId="326AFAF9" w14:textId="77777777" w:rsidR="00425F13" w:rsidRPr="005A7BEF" w:rsidRDefault="00425F13" w:rsidP="005A7BEF">
            <w:pPr>
              <w:spacing w:before="60" w:after="40"/>
              <w:rPr>
                <w:rFonts w:ascii="Arial" w:hAnsi="Arial" w:cs="Arial"/>
                <w:b/>
                <w:sz w:val="16"/>
                <w:szCs w:val="16"/>
              </w:rPr>
            </w:pPr>
          </w:p>
        </w:tc>
        <w:tc>
          <w:tcPr>
            <w:tcW w:w="510" w:type="pct"/>
          </w:tcPr>
          <w:p w14:paraId="4D2AFC85" w14:textId="77777777" w:rsidR="00425F13" w:rsidRPr="005A7BEF" w:rsidRDefault="00425F13" w:rsidP="005A7BEF">
            <w:pPr>
              <w:spacing w:before="60" w:after="40"/>
              <w:rPr>
                <w:rFonts w:ascii="Arial" w:hAnsi="Arial" w:cs="Arial"/>
                <w:b/>
                <w:sz w:val="16"/>
                <w:szCs w:val="16"/>
              </w:rPr>
            </w:pPr>
          </w:p>
        </w:tc>
      </w:tr>
      <w:tr w:rsidR="00425F13" w:rsidRPr="005A7BEF" w14:paraId="020E2E32" w14:textId="77777777" w:rsidTr="00001275">
        <w:trPr>
          <w:trHeight w:val="854"/>
        </w:trPr>
        <w:tc>
          <w:tcPr>
            <w:tcW w:w="3929" w:type="pct"/>
          </w:tcPr>
          <w:p w14:paraId="36687D1D" w14:textId="77777777" w:rsidR="00861847" w:rsidRPr="008D4F63" w:rsidRDefault="00425F13" w:rsidP="005A7BEF">
            <w:pPr>
              <w:rPr>
                <w:rFonts w:ascii="Arial" w:hAnsi="Arial" w:cs="Arial"/>
                <w:bCs/>
                <w:sz w:val="16"/>
                <w:szCs w:val="16"/>
              </w:rPr>
            </w:pPr>
            <w:r w:rsidRPr="008D4F63">
              <w:rPr>
                <w:rFonts w:ascii="Arial" w:hAnsi="Arial" w:cs="Arial"/>
                <w:bCs/>
                <w:sz w:val="16"/>
                <w:szCs w:val="16"/>
              </w:rPr>
              <w:t xml:space="preserve">Is there anyone else who has sent money, goods, gifts to members of this household in the last year without expecting to be repaid?            </w:t>
            </w:r>
          </w:p>
          <w:p w14:paraId="78FFC4AF" w14:textId="77777777" w:rsidR="00861847" w:rsidRPr="008D4F63" w:rsidRDefault="00861847" w:rsidP="005A7BEF">
            <w:pPr>
              <w:rPr>
                <w:rFonts w:ascii="Arial" w:hAnsi="Arial" w:cs="Arial"/>
                <w:bCs/>
                <w:sz w:val="16"/>
                <w:szCs w:val="16"/>
              </w:rPr>
            </w:pPr>
          </w:p>
          <w:p w14:paraId="51021D3B" w14:textId="528588FF" w:rsidR="00DB4FC7" w:rsidRDefault="00425F13" w:rsidP="005A7BEF">
            <w:pPr>
              <w:rPr>
                <w:rFonts w:ascii="Arial" w:hAnsi="Arial" w:cs="Arial"/>
                <w:bCs/>
                <w:sz w:val="16"/>
                <w:szCs w:val="16"/>
              </w:rPr>
            </w:pPr>
            <w:r w:rsidRPr="008D4F63">
              <w:rPr>
                <w:rFonts w:ascii="Arial" w:hAnsi="Arial" w:cs="Arial"/>
                <w:bCs/>
                <w:sz w:val="16"/>
                <w:szCs w:val="16"/>
              </w:rPr>
              <w:t xml:space="preserve">1. Yes </w:t>
            </w:r>
            <w:r w:rsidR="00DB4FC7">
              <w:rPr>
                <w:rFonts w:ascii="Arial" w:hAnsi="Arial" w:cs="Arial"/>
                <w:bCs/>
                <w:sz w:val="16"/>
                <w:szCs w:val="16"/>
              </w:rPr>
              <w:t>&gt;&gt;Repeat questions from IV. In-Transfers Question 34</w:t>
            </w:r>
            <w:r w:rsidRPr="008D4F63">
              <w:rPr>
                <w:rFonts w:ascii="Arial" w:hAnsi="Arial" w:cs="Arial"/>
                <w:bCs/>
                <w:sz w:val="16"/>
                <w:szCs w:val="16"/>
              </w:rPr>
              <w:t xml:space="preserve">  </w:t>
            </w:r>
          </w:p>
          <w:p w14:paraId="4F5162DA" w14:textId="1C06EEC1" w:rsidR="00425F13" w:rsidRPr="008D4F63" w:rsidRDefault="00425F13" w:rsidP="005A7BEF">
            <w:pPr>
              <w:rPr>
                <w:rFonts w:ascii="Arial" w:hAnsi="Arial" w:cs="Arial"/>
                <w:bCs/>
                <w:sz w:val="16"/>
                <w:szCs w:val="16"/>
              </w:rPr>
            </w:pPr>
            <w:r w:rsidRPr="008D4F63">
              <w:rPr>
                <w:rFonts w:ascii="Arial" w:hAnsi="Arial" w:cs="Arial"/>
                <w:bCs/>
                <w:sz w:val="16"/>
                <w:szCs w:val="16"/>
              </w:rPr>
              <w:t>5. No</w:t>
            </w:r>
            <w:r w:rsidR="00861847" w:rsidRPr="008D4F63">
              <w:rPr>
                <w:rFonts w:ascii="Arial" w:hAnsi="Arial" w:cs="Arial"/>
                <w:bCs/>
                <w:sz w:val="16"/>
                <w:szCs w:val="16"/>
              </w:rPr>
              <w:t xml:space="preserve"> &gt;&gt; Next Section</w:t>
            </w:r>
          </w:p>
        </w:tc>
        <w:tc>
          <w:tcPr>
            <w:tcW w:w="561" w:type="pct"/>
          </w:tcPr>
          <w:p w14:paraId="004A203D" w14:textId="77777777" w:rsidR="00425F13" w:rsidRPr="005A7BEF" w:rsidRDefault="00425F13" w:rsidP="005A7BEF">
            <w:pPr>
              <w:spacing w:before="60" w:after="40"/>
              <w:rPr>
                <w:rFonts w:ascii="Arial" w:hAnsi="Arial" w:cs="Arial"/>
                <w:b/>
                <w:sz w:val="16"/>
                <w:szCs w:val="16"/>
              </w:rPr>
            </w:pPr>
          </w:p>
        </w:tc>
        <w:tc>
          <w:tcPr>
            <w:tcW w:w="510" w:type="pct"/>
          </w:tcPr>
          <w:p w14:paraId="36C36BDF" w14:textId="77777777" w:rsidR="00425F13" w:rsidRPr="005A7BEF" w:rsidRDefault="00425F13" w:rsidP="005A7BEF">
            <w:pPr>
              <w:spacing w:before="60" w:after="40"/>
              <w:rPr>
                <w:rFonts w:ascii="Arial" w:hAnsi="Arial" w:cs="Arial"/>
                <w:b/>
                <w:sz w:val="16"/>
                <w:szCs w:val="16"/>
              </w:rPr>
            </w:pPr>
          </w:p>
        </w:tc>
      </w:tr>
    </w:tbl>
    <w:p w14:paraId="750EF067" w14:textId="77777777" w:rsidR="00425F13" w:rsidRPr="005A7BEF" w:rsidRDefault="00425F13" w:rsidP="005A7BEF">
      <w:pPr>
        <w:rPr>
          <w:rFonts w:ascii="Arial" w:hAnsi="Arial" w:cs="Arial"/>
        </w:rPr>
      </w:pPr>
    </w:p>
    <w:p w14:paraId="5929A11F" w14:textId="77777777" w:rsidR="00425F13" w:rsidRPr="005A7BEF" w:rsidRDefault="00425F13" w:rsidP="005A7BEF">
      <w:pPr>
        <w:rPr>
          <w:rFonts w:ascii="Arial" w:hAnsi="Arial" w:cs="Arial"/>
        </w:rPr>
      </w:pPr>
    </w:p>
    <w:p w14:paraId="2D16FCDA" w14:textId="77777777" w:rsidR="00425F13" w:rsidRPr="005A7BEF" w:rsidRDefault="00425F13" w:rsidP="005A7BEF">
      <w:pPr>
        <w:rPr>
          <w:rFonts w:ascii="Arial" w:hAnsi="Arial" w:cs="Arial"/>
        </w:rPr>
      </w:pPr>
    </w:p>
    <w:p w14:paraId="65EF01D2" w14:textId="77777777" w:rsidR="00425F13" w:rsidRPr="005A7BEF" w:rsidRDefault="00425F13" w:rsidP="005A7BEF">
      <w:pPr>
        <w:rPr>
          <w:rFonts w:ascii="Arial" w:hAnsi="Arial" w:cs="Arial"/>
        </w:rPr>
      </w:pPr>
    </w:p>
    <w:p w14:paraId="27E9CD2E" w14:textId="60469D38" w:rsidR="000E4263" w:rsidRPr="005A7BEF" w:rsidRDefault="000E4263" w:rsidP="005A7BEF">
      <w:pPr>
        <w:ind w:left="720"/>
        <w:rPr>
          <w:rFonts w:ascii="Arial" w:hAnsi="Arial" w:cs="Arial"/>
          <w:b/>
          <w:bCs/>
          <w:sz w:val="16"/>
          <w:szCs w:val="16"/>
        </w:rPr>
      </w:pPr>
      <w:r w:rsidRPr="005A7BEF">
        <w:rPr>
          <w:rFonts w:ascii="Arial" w:hAnsi="Arial" w:cs="Arial"/>
          <w:b/>
          <w:bCs/>
          <w:sz w:val="16"/>
          <w:szCs w:val="16"/>
        </w:rPr>
        <w:t>B</w:t>
      </w:r>
      <w:r w:rsidR="001C1C3A" w:rsidRPr="005A7BEF">
        <w:rPr>
          <w:rFonts w:ascii="Arial" w:hAnsi="Arial" w:cs="Arial"/>
          <w:b/>
          <w:bCs/>
          <w:sz w:val="16"/>
          <w:szCs w:val="16"/>
        </w:rPr>
        <w:t>:</w:t>
      </w:r>
      <w:r w:rsidRPr="005A7BEF">
        <w:rPr>
          <w:rFonts w:ascii="Arial" w:hAnsi="Arial" w:cs="Arial"/>
          <w:b/>
          <w:bCs/>
          <w:sz w:val="16"/>
          <w:szCs w:val="16"/>
        </w:rPr>
        <w:t xml:space="preserve"> (Non-Persons)</w:t>
      </w:r>
    </w:p>
    <w:p w14:paraId="100A666E" w14:textId="77777777" w:rsidR="005A0960" w:rsidRPr="005A7BEF" w:rsidRDefault="005A0960" w:rsidP="005A7BEF">
      <w:pPr>
        <w:ind w:left="720"/>
        <w:rPr>
          <w:rFonts w:ascii="Arial" w:hAnsi="Arial" w:cs="Arial"/>
          <w:b/>
          <w:bCs/>
          <w:sz w:val="16"/>
          <w:szCs w:val="16"/>
        </w:rPr>
      </w:pPr>
    </w:p>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92"/>
      </w:tblGrid>
      <w:tr w:rsidR="000E4263" w:rsidRPr="005A7BEF" w14:paraId="3ED59D4C" w14:textId="77777777" w:rsidTr="00001275">
        <w:trPr>
          <w:trHeight w:val="663"/>
        </w:trPr>
        <w:tc>
          <w:tcPr>
            <w:tcW w:w="5000" w:type="pct"/>
          </w:tcPr>
          <w:p w14:paraId="4F71141C" w14:textId="67E18249" w:rsidR="000E4263" w:rsidRPr="008D4F63" w:rsidRDefault="000E4263" w:rsidP="005A7BEF">
            <w:pPr>
              <w:rPr>
                <w:rFonts w:ascii="Arial" w:hAnsi="Arial" w:cs="Arial"/>
                <w:sz w:val="16"/>
                <w:szCs w:val="16"/>
              </w:rPr>
            </w:pPr>
            <w:r w:rsidRPr="008D4F63">
              <w:rPr>
                <w:rFonts w:ascii="Arial" w:hAnsi="Arial" w:cs="Arial"/>
                <w:sz w:val="16"/>
                <w:szCs w:val="16"/>
              </w:rPr>
              <w:t>49a. Is there any</w:t>
            </w:r>
            <w:r w:rsidR="005A0960" w:rsidRPr="00044C35">
              <w:rPr>
                <w:rFonts w:ascii="Arial" w:hAnsi="Arial" w:cs="Arial"/>
                <w:b/>
                <w:sz w:val="16"/>
                <w:szCs w:val="16"/>
              </w:rPr>
              <w:t xml:space="preserve"> </w:t>
            </w:r>
            <w:r w:rsidR="00044C35">
              <w:rPr>
                <w:rFonts w:ascii="Arial" w:hAnsi="Arial" w:cs="Arial"/>
                <w:b/>
                <w:sz w:val="16"/>
                <w:szCs w:val="16"/>
              </w:rPr>
              <w:t>i</w:t>
            </w:r>
            <w:r w:rsidRPr="00044C35">
              <w:rPr>
                <w:rFonts w:ascii="Arial" w:hAnsi="Arial" w:cs="Arial"/>
                <w:b/>
                <w:sz w:val="16"/>
                <w:szCs w:val="16"/>
              </w:rPr>
              <w:t xml:space="preserve">nstitution or </w:t>
            </w:r>
            <w:r w:rsidR="00044C35">
              <w:rPr>
                <w:rFonts w:ascii="Arial" w:hAnsi="Arial" w:cs="Arial"/>
                <w:b/>
                <w:sz w:val="16"/>
                <w:szCs w:val="16"/>
              </w:rPr>
              <w:t>o</w:t>
            </w:r>
            <w:r w:rsidRPr="00044C35">
              <w:rPr>
                <w:rFonts w:ascii="Arial" w:hAnsi="Arial" w:cs="Arial"/>
                <w:b/>
                <w:sz w:val="16"/>
                <w:szCs w:val="16"/>
              </w:rPr>
              <w:t>rganization</w:t>
            </w:r>
            <w:r w:rsidRPr="008D4F63">
              <w:rPr>
                <w:rFonts w:ascii="Arial" w:hAnsi="Arial" w:cs="Arial"/>
                <w:sz w:val="16"/>
                <w:szCs w:val="16"/>
              </w:rPr>
              <w:t xml:space="preserve"> from whom this household has received money in the last year that will not</w:t>
            </w:r>
            <w:r w:rsidR="005A0960" w:rsidRPr="008D4F63">
              <w:rPr>
                <w:rFonts w:ascii="Arial" w:hAnsi="Arial" w:cs="Arial"/>
                <w:sz w:val="16"/>
                <w:szCs w:val="16"/>
              </w:rPr>
              <w:t xml:space="preserve"> be</w:t>
            </w:r>
            <w:r w:rsidRPr="008D4F63">
              <w:rPr>
                <w:rFonts w:ascii="Arial" w:hAnsi="Arial" w:cs="Arial"/>
                <w:sz w:val="16"/>
                <w:szCs w:val="16"/>
              </w:rPr>
              <w:t xml:space="preserve"> pa</w:t>
            </w:r>
            <w:r w:rsidR="005A0960" w:rsidRPr="008D4F63">
              <w:rPr>
                <w:rFonts w:ascii="Arial" w:hAnsi="Arial" w:cs="Arial"/>
                <w:sz w:val="16"/>
                <w:szCs w:val="16"/>
              </w:rPr>
              <w:t>id</w:t>
            </w:r>
            <w:r w:rsidRPr="008D4F63">
              <w:rPr>
                <w:rFonts w:ascii="Arial" w:hAnsi="Arial" w:cs="Arial"/>
                <w:sz w:val="16"/>
                <w:szCs w:val="16"/>
              </w:rPr>
              <w:t xml:space="preserve"> back?</w:t>
            </w:r>
          </w:p>
          <w:p w14:paraId="3D128DEB" w14:textId="24CCAA10" w:rsidR="007D6E83" w:rsidRDefault="007D6E83" w:rsidP="005A7BEF">
            <w:pPr>
              <w:rPr>
                <w:rFonts w:ascii="Arial" w:hAnsi="Arial" w:cs="Arial"/>
                <w:sz w:val="16"/>
                <w:szCs w:val="16"/>
              </w:rPr>
            </w:pPr>
          </w:p>
          <w:p w14:paraId="4EBCDE4B" w14:textId="7E8C7F72" w:rsidR="007D6E83" w:rsidRDefault="007D6E83" w:rsidP="005A7BEF">
            <w:pPr>
              <w:rPr>
                <w:rFonts w:ascii="Arial" w:hAnsi="Arial" w:cs="Arial"/>
                <w:bCs/>
                <w:sz w:val="16"/>
                <w:szCs w:val="16"/>
              </w:rPr>
            </w:pPr>
            <w:r w:rsidRPr="001403DE">
              <w:rPr>
                <w:rFonts w:ascii="Arial" w:hAnsi="Arial" w:cs="Arial"/>
                <w:bCs/>
                <w:i/>
                <w:sz w:val="16"/>
                <w:szCs w:val="16"/>
              </w:rPr>
              <w:t>Note to Surveyor: To the extent possible, each line should contain a transfer from one person to one person. For example, if someone sent a transfer to two people in the household, that should be two separate entries</w:t>
            </w:r>
            <w:r w:rsidR="00044C35">
              <w:rPr>
                <w:rFonts w:ascii="Arial" w:hAnsi="Arial" w:cs="Arial"/>
                <w:bCs/>
                <w:sz w:val="16"/>
                <w:szCs w:val="16"/>
              </w:rPr>
              <w:t>.</w:t>
            </w:r>
          </w:p>
          <w:p w14:paraId="1D6089AB" w14:textId="77777777" w:rsidR="00044C35" w:rsidRDefault="00044C35" w:rsidP="005A7BEF">
            <w:pPr>
              <w:rPr>
                <w:rFonts w:ascii="Arial" w:hAnsi="Arial" w:cs="Arial"/>
                <w:bCs/>
                <w:sz w:val="16"/>
                <w:szCs w:val="16"/>
              </w:rPr>
            </w:pPr>
          </w:p>
          <w:p w14:paraId="6F0229EE" w14:textId="5D36E0F2" w:rsidR="00044C35" w:rsidRDefault="00044C35" w:rsidP="005A7BEF">
            <w:pPr>
              <w:rPr>
                <w:rFonts w:ascii="Arial" w:hAnsi="Arial" w:cs="Arial"/>
                <w:bCs/>
                <w:sz w:val="16"/>
                <w:szCs w:val="16"/>
              </w:rPr>
            </w:pPr>
            <w:r>
              <w:rPr>
                <w:rFonts w:ascii="Arial" w:hAnsi="Arial" w:cs="Arial"/>
                <w:bCs/>
                <w:sz w:val="16"/>
                <w:szCs w:val="16"/>
              </w:rPr>
              <w:t>1-Yes</w:t>
            </w:r>
          </w:p>
          <w:p w14:paraId="6525826D" w14:textId="37946993" w:rsidR="00044C35" w:rsidRPr="008D4F63" w:rsidRDefault="00044C35" w:rsidP="005A7BEF">
            <w:pPr>
              <w:rPr>
                <w:rFonts w:ascii="Arial" w:hAnsi="Arial" w:cs="Arial"/>
                <w:bCs/>
                <w:sz w:val="16"/>
                <w:szCs w:val="16"/>
              </w:rPr>
            </w:pPr>
            <w:r>
              <w:rPr>
                <w:rFonts w:ascii="Arial" w:hAnsi="Arial" w:cs="Arial"/>
                <w:bCs/>
                <w:sz w:val="16"/>
                <w:szCs w:val="16"/>
              </w:rPr>
              <w:t>5-No &gt;&gt; next section</w:t>
            </w:r>
          </w:p>
          <w:p w14:paraId="619D2992" w14:textId="77777777" w:rsidR="007D6E83" w:rsidRDefault="007D6E83" w:rsidP="005A7BEF">
            <w:pPr>
              <w:rPr>
                <w:rFonts w:ascii="Arial" w:hAnsi="Arial" w:cs="Arial"/>
                <w:bCs/>
                <w:i/>
                <w:sz w:val="16"/>
                <w:szCs w:val="16"/>
              </w:rPr>
            </w:pPr>
          </w:p>
          <w:p w14:paraId="40189B82" w14:textId="0DB35EC7" w:rsidR="007D6E83" w:rsidRPr="008D4F63" w:rsidRDefault="007D6E83" w:rsidP="005A7BEF">
            <w:pPr>
              <w:rPr>
                <w:rFonts w:ascii="Arial" w:hAnsi="Arial" w:cs="Arial"/>
                <w:bCs/>
                <w:sz w:val="16"/>
                <w:szCs w:val="16"/>
              </w:rPr>
            </w:pPr>
            <w:r w:rsidRPr="008D4F63">
              <w:rPr>
                <w:rFonts w:ascii="Arial" w:hAnsi="Arial" w:cs="Arial"/>
                <w:bCs/>
                <w:sz w:val="16"/>
                <w:szCs w:val="16"/>
              </w:rPr>
              <w:t>How many people in this household in the last year have received money, goods, or gifts without expecting to pay back?</w:t>
            </w:r>
          </w:p>
          <w:p w14:paraId="646CF3EE" w14:textId="77777777" w:rsidR="00044C35" w:rsidRDefault="00044C35" w:rsidP="005A7BEF">
            <w:pPr>
              <w:rPr>
                <w:rFonts w:ascii="Arial" w:hAnsi="Arial" w:cs="Arial"/>
                <w:bCs/>
                <w:sz w:val="16"/>
                <w:szCs w:val="16"/>
              </w:rPr>
            </w:pPr>
          </w:p>
          <w:p w14:paraId="2E197001" w14:textId="66C66711" w:rsidR="007D6E83" w:rsidRDefault="007D6E83" w:rsidP="005A7BEF">
            <w:pPr>
              <w:rPr>
                <w:rFonts w:ascii="Arial" w:hAnsi="Arial" w:cs="Arial"/>
                <w:bCs/>
                <w:sz w:val="16"/>
                <w:szCs w:val="16"/>
              </w:rPr>
            </w:pPr>
            <w:r>
              <w:rPr>
                <w:rFonts w:ascii="Arial" w:hAnsi="Arial" w:cs="Arial"/>
                <w:bCs/>
                <w:sz w:val="16"/>
                <w:szCs w:val="16"/>
              </w:rPr>
              <w:t>_______</w:t>
            </w:r>
          </w:p>
          <w:p w14:paraId="29E75B4B" w14:textId="436AFF5E" w:rsidR="007D6E83" w:rsidRDefault="007D6E83" w:rsidP="005A7BEF">
            <w:pPr>
              <w:rPr>
                <w:rFonts w:ascii="Arial" w:hAnsi="Arial" w:cs="Arial"/>
                <w:bCs/>
                <w:sz w:val="16"/>
                <w:szCs w:val="16"/>
              </w:rPr>
            </w:pPr>
          </w:p>
          <w:p w14:paraId="401D4B11" w14:textId="03389E31" w:rsidR="007D6E83" w:rsidRPr="001403DE" w:rsidRDefault="007D6E83" w:rsidP="005A7BEF">
            <w:pPr>
              <w:rPr>
                <w:rFonts w:ascii="Arial" w:hAnsi="Arial" w:cs="Arial"/>
                <w:bCs/>
                <w:sz w:val="16"/>
                <w:szCs w:val="16"/>
              </w:rPr>
            </w:pPr>
          </w:p>
        </w:tc>
      </w:tr>
    </w:tbl>
    <w:p w14:paraId="24004973" w14:textId="77777777" w:rsidR="000E4263" w:rsidRPr="005A7BEF" w:rsidRDefault="000E4263" w:rsidP="005A7BEF">
      <w:pPr>
        <w:rPr>
          <w:rFonts w:ascii="Arial" w:hAnsi="Arial" w:cs="Arial"/>
          <w:b/>
          <w:bCs/>
          <w:sz w:val="16"/>
          <w:szCs w:val="16"/>
        </w:rPr>
      </w:pPr>
    </w:p>
    <w:tbl>
      <w:tblPr>
        <w:tblW w:w="1389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24"/>
        <w:gridCol w:w="1526"/>
        <w:gridCol w:w="1461"/>
        <w:gridCol w:w="1310"/>
        <w:gridCol w:w="1283"/>
        <w:gridCol w:w="1268"/>
        <w:gridCol w:w="1269"/>
        <w:gridCol w:w="1553"/>
        <w:gridCol w:w="1398"/>
      </w:tblGrid>
      <w:tr w:rsidR="000E4263" w:rsidRPr="005A7BEF" w14:paraId="1A2EEFFE" w14:textId="77777777" w:rsidTr="001403DE">
        <w:trPr>
          <w:tblHeader/>
        </w:trPr>
        <w:tc>
          <w:tcPr>
            <w:tcW w:w="2824" w:type="dxa"/>
          </w:tcPr>
          <w:p w14:paraId="3A0E7647" w14:textId="77777777" w:rsidR="000E4263" w:rsidRPr="005A7BEF" w:rsidRDefault="000E4263" w:rsidP="005A7BEF">
            <w:pPr>
              <w:rPr>
                <w:rFonts w:ascii="Arial" w:hAnsi="Arial" w:cs="Arial"/>
                <w:b/>
                <w:sz w:val="16"/>
                <w:szCs w:val="16"/>
              </w:rPr>
            </w:pPr>
          </w:p>
        </w:tc>
        <w:tc>
          <w:tcPr>
            <w:tcW w:w="1526" w:type="dxa"/>
          </w:tcPr>
          <w:p w14:paraId="57DC4FCB" w14:textId="77777777" w:rsidR="000E4263" w:rsidRPr="005A7BEF" w:rsidRDefault="000E4263" w:rsidP="005A7BEF">
            <w:pPr>
              <w:rPr>
                <w:rFonts w:ascii="Arial" w:hAnsi="Arial" w:cs="Arial"/>
                <w:sz w:val="16"/>
                <w:szCs w:val="16"/>
              </w:rPr>
            </w:pPr>
            <w:r w:rsidRPr="005A7BEF">
              <w:rPr>
                <w:rFonts w:ascii="Arial" w:hAnsi="Arial" w:cs="Arial"/>
                <w:sz w:val="16"/>
                <w:szCs w:val="16"/>
              </w:rPr>
              <w:t xml:space="preserve"> Receipt 1</w:t>
            </w:r>
          </w:p>
        </w:tc>
        <w:tc>
          <w:tcPr>
            <w:tcW w:w="1461" w:type="dxa"/>
          </w:tcPr>
          <w:p w14:paraId="39EDFBF5" w14:textId="77777777" w:rsidR="000E4263" w:rsidRPr="005A7BEF" w:rsidRDefault="000E4263" w:rsidP="005A7BEF">
            <w:pPr>
              <w:rPr>
                <w:rFonts w:ascii="Arial" w:hAnsi="Arial" w:cs="Arial"/>
                <w:sz w:val="16"/>
                <w:szCs w:val="16"/>
              </w:rPr>
            </w:pPr>
            <w:r w:rsidRPr="005A7BEF">
              <w:rPr>
                <w:rFonts w:ascii="Arial" w:hAnsi="Arial" w:cs="Arial"/>
                <w:sz w:val="16"/>
                <w:szCs w:val="16"/>
              </w:rPr>
              <w:t>Receipt 2</w:t>
            </w:r>
          </w:p>
        </w:tc>
        <w:tc>
          <w:tcPr>
            <w:tcW w:w="1310" w:type="dxa"/>
          </w:tcPr>
          <w:p w14:paraId="79E7BE57" w14:textId="77777777" w:rsidR="000E4263" w:rsidRPr="005A7BEF" w:rsidRDefault="000E4263" w:rsidP="005A7BEF">
            <w:pPr>
              <w:rPr>
                <w:rFonts w:ascii="Arial" w:hAnsi="Arial" w:cs="Arial"/>
                <w:sz w:val="16"/>
                <w:szCs w:val="16"/>
              </w:rPr>
            </w:pPr>
            <w:r w:rsidRPr="005A7BEF">
              <w:rPr>
                <w:rFonts w:ascii="Arial" w:hAnsi="Arial" w:cs="Arial"/>
                <w:sz w:val="16"/>
                <w:szCs w:val="16"/>
              </w:rPr>
              <w:t>Receipt 3</w:t>
            </w:r>
          </w:p>
        </w:tc>
        <w:tc>
          <w:tcPr>
            <w:tcW w:w="1283" w:type="dxa"/>
          </w:tcPr>
          <w:p w14:paraId="4A7E15BA" w14:textId="77777777" w:rsidR="000E4263" w:rsidRPr="005A7BEF" w:rsidRDefault="000E4263" w:rsidP="005A7BEF">
            <w:pPr>
              <w:rPr>
                <w:rFonts w:ascii="Arial" w:hAnsi="Arial" w:cs="Arial"/>
                <w:sz w:val="16"/>
                <w:szCs w:val="16"/>
              </w:rPr>
            </w:pPr>
            <w:r w:rsidRPr="005A7BEF">
              <w:rPr>
                <w:rFonts w:ascii="Arial" w:hAnsi="Arial" w:cs="Arial"/>
                <w:sz w:val="16"/>
                <w:szCs w:val="16"/>
              </w:rPr>
              <w:t>Receipt 4</w:t>
            </w:r>
          </w:p>
        </w:tc>
        <w:tc>
          <w:tcPr>
            <w:tcW w:w="1268" w:type="dxa"/>
          </w:tcPr>
          <w:p w14:paraId="62145FCD" w14:textId="77777777" w:rsidR="000E4263" w:rsidRPr="005A7BEF" w:rsidRDefault="000E4263" w:rsidP="005A7BEF">
            <w:pPr>
              <w:rPr>
                <w:rFonts w:ascii="Arial" w:hAnsi="Arial" w:cs="Arial"/>
                <w:sz w:val="16"/>
                <w:szCs w:val="16"/>
              </w:rPr>
            </w:pPr>
            <w:r w:rsidRPr="005A7BEF">
              <w:rPr>
                <w:rFonts w:ascii="Arial" w:hAnsi="Arial" w:cs="Arial"/>
                <w:sz w:val="16"/>
                <w:szCs w:val="16"/>
              </w:rPr>
              <w:t>Receipt 5</w:t>
            </w:r>
          </w:p>
        </w:tc>
        <w:tc>
          <w:tcPr>
            <w:tcW w:w="1269" w:type="dxa"/>
          </w:tcPr>
          <w:p w14:paraId="42AC3681" w14:textId="77777777" w:rsidR="000E4263" w:rsidRPr="005A7BEF" w:rsidRDefault="000E4263" w:rsidP="005A7BEF">
            <w:pPr>
              <w:rPr>
                <w:rFonts w:ascii="Arial" w:hAnsi="Arial" w:cs="Arial"/>
                <w:sz w:val="16"/>
                <w:szCs w:val="16"/>
              </w:rPr>
            </w:pPr>
            <w:r w:rsidRPr="005A7BEF">
              <w:rPr>
                <w:rFonts w:ascii="Arial" w:hAnsi="Arial" w:cs="Arial"/>
                <w:sz w:val="16"/>
                <w:szCs w:val="16"/>
              </w:rPr>
              <w:t>Receipt 6</w:t>
            </w:r>
          </w:p>
        </w:tc>
        <w:tc>
          <w:tcPr>
            <w:tcW w:w="1553" w:type="dxa"/>
          </w:tcPr>
          <w:p w14:paraId="63B3D671" w14:textId="77777777" w:rsidR="000E4263" w:rsidRPr="005A7BEF" w:rsidRDefault="000E4263" w:rsidP="005A7BEF">
            <w:pPr>
              <w:rPr>
                <w:rFonts w:ascii="Arial" w:hAnsi="Arial" w:cs="Arial"/>
                <w:sz w:val="16"/>
                <w:szCs w:val="16"/>
              </w:rPr>
            </w:pPr>
            <w:r w:rsidRPr="005A7BEF">
              <w:rPr>
                <w:rFonts w:ascii="Arial" w:hAnsi="Arial" w:cs="Arial"/>
                <w:sz w:val="16"/>
                <w:szCs w:val="16"/>
              </w:rPr>
              <w:t>Receipt 7</w:t>
            </w:r>
          </w:p>
        </w:tc>
        <w:tc>
          <w:tcPr>
            <w:tcW w:w="1398" w:type="dxa"/>
          </w:tcPr>
          <w:p w14:paraId="05369641" w14:textId="77777777" w:rsidR="000E4263" w:rsidRPr="005A7BEF" w:rsidRDefault="000E4263" w:rsidP="005A7BEF">
            <w:pPr>
              <w:rPr>
                <w:rFonts w:ascii="Arial" w:hAnsi="Arial" w:cs="Arial"/>
                <w:sz w:val="16"/>
                <w:szCs w:val="16"/>
              </w:rPr>
            </w:pPr>
            <w:r w:rsidRPr="005A7BEF">
              <w:rPr>
                <w:rFonts w:ascii="Arial" w:hAnsi="Arial" w:cs="Arial"/>
                <w:sz w:val="16"/>
                <w:szCs w:val="16"/>
              </w:rPr>
              <w:t>Receipt 8</w:t>
            </w:r>
          </w:p>
        </w:tc>
      </w:tr>
      <w:tr w:rsidR="000E4263" w:rsidRPr="005A7BEF" w14:paraId="59D41D9A" w14:textId="77777777" w:rsidTr="001403DE">
        <w:tc>
          <w:tcPr>
            <w:tcW w:w="2824" w:type="dxa"/>
          </w:tcPr>
          <w:p w14:paraId="737CAB3D" w14:textId="06D6D72A" w:rsidR="00044C35" w:rsidRPr="0098205E" w:rsidRDefault="000E4263">
            <w:pPr>
              <w:rPr>
                <w:rFonts w:ascii="Arial" w:hAnsi="Arial" w:cs="Arial"/>
                <w:sz w:val="16"/>
                <w:szCs w:val="16"/>
              </w:rPr>
            </w:pPr>
            <w:r w:rsidRPr="0098205E">
              <w:rPr>
                <w:rFonts w:ascii="Arial" w:hAnsi="Arial" w:cs="Arial"/>
                <w:bCs/>
                <w:sz w:val="16"/>
                <w:szCs w:val="16"/>
              </w:rPr>
              <w:t>49b</w:t>
            </w:r>
            <w:r w:rsidRPr="0098205E">
              <w:rPr>
                <w:rFonts w:ascii="Arial" w:hAnsi="Arial" w:cs="Arial"/>
                <w:sz w:val="16"/>
                <w:szCs w:val="16"/>
              </w:rPr>
              <w:t xml:space="preserve">. </w:t>
            </w:r>
            <w:r w:rsidR="00044C35" w:rsidRPr="00842F8E">
              <w:rPr>
                <w:rFonts w:ascii="Arial" w:hAnsi="Arial" w:cs="Arial"/>
                <w:sz w:val="16"/>
                <w:szCs w:val="16"/>
              </w:rPr>
              <w:t xml:space="preserve">For receipt [#]: </w:t>
            </w:r>
            <w:r w:rsidR="00044C35" w:rsidRPr="0098205E">
              <w:rPr>
                <w:rFonts w:ascii="Arial" w:hAnsi="Arial" w:cs="Arial"/>
                <w:sz w:val="16"/>
                <w:szCs w:val="16"/>
              </w:rPr>
              <w:t>Who is the household member who received the money/good/gifts?</w:t>
            </w:r>
          </w:p>
          <w:p w14:paraId="0BA837A0" w14:textId="666DC569" w:rsidR="000E4263" w:rsidRPr="0098205E" w:rsidRDefault="00044C35">
            <w:pPr>
              <w:rPr>
                <w:rFonts w:ascii="Arial" w:hAnsi="Arial" w:cs="Arial"/>
                <w:sz w:val="16"/>
                <w:szCs w:val="16"/>
              </w:rPr>
            </w:pPr>
            <w:r w:rsidRPr="0098205E">
              <w:rPr>
                <w:rFonts w:ascii="Arial" w:hAnsi="Arial" w:cs="Arial"/>
                <w:sz w:val="16"/>
                <w:szCs w:val="16"/>
              </w:rPr>
              <w:t>[Lists household members]</w:t>
            </w:r>
          </w:p>
        </w:tc>
        <w:tc>
          <w:tcPr>
            <w:tcW w:w="1526" w:type="dxa"/>
            <w:vAlign w:val="center"/>
          </w:tcPr>
          <w:p w14:paraId="48C1D9E7" w14:textId="7C17A8FF" w:rsidR="000E4263" w:rsidRPr="005A7BEF" w:rsidRDefault="000E4263" w:rsidP="008D4F63">
            <w:pPr>
              <w:rPr>
                <w:rFonts w:ascii="Arial" w:hAnsi="Arial" w:cs="Arial"/>
                <w:sz w:val="16"/>
                <w:szCs w:val="16"/>
              </w:rPr>
            </w:pPr>
            <w:r w:rsidRPr="005A7BEF">
              <w:rPr>
                <w:rFonts w:ascii="Arial" w:hAnsi="Arial" w:cs="Arial"/>
                <w:sz w:val="16"/>
                <w:szCs w:val="16"/>
              </w:rPr>
              <w:t xml:space="preserve"> </w:t>
            </w:r>
          </w:p>
        </w:tc>
        <w:tc>
          <w:tcPr>
            <w:tcW w:w="1461" w:type="dxa"/>
            <w:vAlign w:val="center"/>
          </w:tcPr>
          <w:p w14:paraId="2C971359" w14:textId="0BD0A6E2" w:rsidR="000E4263" w:rsidRPr="005A7BEF" w:rsidRDefault="000E4263" w:rsidP="008D4F63">
            <w:pPr>
              <w:rPr>
                <w:rFonts w:ascii="Arial" w:hAnsi="Arial" w:cs="Arial"/>
                <w:sz w:val="16"/>
                <w:szCs w:val="16"/>
              </w:rPr>
            </w:pPr>
            <w:r w:rsidRPr="005A7BEF">
              <w:rPr>
                <w:rFonts w:ascii="Arial" w:hAnsi="Arial" w:cs="Arial"/>
                <w:sz w:val="16"/>
                <w:szCs w:val="16"/>
              </w:rPr>
              <w:t xml:space="preserve"> </w:t>
            </w:r>
          </w:p>
        </w:tc>
        <w:tc>
          <w:tcPr>
            <w:tcW w:w="1310" w:type="dxa"/>
            <w:vAlign w:val="center"/>
          </w:tcPr>
          <w:p w14:paraId="0BA44F77" w14:textId="3AE5F80A" w:rsidR="000E4263" w:rsidRPr="005A7BEF" w:rsidRDefault="000E4263" w:rsidP="008D4F63">
            <w:pPr>
              <w:rPr>
                <w:rFonts w:ascii="Arial" w:hAnsi="Arial" w:cs="Arial"/>
                <w:sz w:val="16"/>
                <w:szCs w:val="16"/>
              </w:rPr>
            </w:pPr>
            <w:r w:rsidRPr="005A7BEF">
              <w:rPr>
                <w:rFonts w:ascii="Arial" w:hAnsi="Arial" w:cs="Arial"/>
                <w:sz w:val="16"/>
                <w:szCs w:val="16"/>
              </w:rPr>
              <w:t xml:space="preserve"> </w:t>
            </w:r>
          </w:p>
        </w:tc>
        <w:tc>
          <w:tcPr>
            <w:tcW w:w="1283" w:type="dxa"/>
            <w:vAlign w:val="center"/>
          </w:tcPr>
          <w:p w14:paraId="63E65C58" w14:textId="62E778AE" w:rsidR="000E4263" w:rsidRPr="005A7BEF" w:rsidRDefault="000E4263" w:rsidP="008D4F63">
            <w:pPr>
              <w:rPr>
                <w:rFonts w:ascii="Arial" w:hAnsi="Arial" w:cs="Arial"/>
                <w:sz w:val="16"/>
                <w:szCs w:val="16"/>
              </w:rPr>
            </w:pPr>
            <w:r w:rsidRPr="005A7BEF">
              <w:rPr>
                <w:rFonts w:ascii="Arial" w:hAnsi="Arial" w:cs="Arial"/>
                <w:sz w:val="16"/>
                <w:szCs w:val="16"/>
              </w:rPr>
              <w:t xml:space="preserve"> </w:t>
            </w:r>
          </w:p>
        </w:tc>
        <w:tc>
          <w:tcPr>
            <w:tcW w:w="1268" w:type="dxa"/>
            <w:vAlign w:val="center"/>
          </w:tcPr>
          <w:p w14:paraId="76DB36B4" w14:textId="530691C6" w:rsidR="000E4263" w:rsidRPr="005A7BEF" w:rsidRDefault="000E4263" w:rsidP="005A7BEF">
            <w:pPr>
              <w:jc w:val="center"/>
              <w:rPr>
                <w:rFonts w:ascii="Arial" w:hAnsi="Arial" w:cs="Arial"/>
                <w:sz w:val="16"/>
                <w:szCs w:val="16"/>
              </w:rPr>
            </w:pPr>
          </w:p>
        </w:tc>
        <w:tc>
          <w:tcPr>
            <w:tcW w:w="1269" w:type="dxa"/>
            <w:vAlign w:val="center"/>
          </w:tcPr>
          <w:p w14:paraId="5ABA129E" w14:textId="0172C289" w:rsidR="000E4263" w:rsidRPr="005A7BEF" w:rsidRDefault="000E4263" w:rsidP="005A7BEF">
            <w:pPr>
              <w:jc w:val="center"/>
              <w:rPr>
                <w:rFonts w:ascii="Arial" w:hAnsi="Arial" w:cs="Arial"/>
                <w:sz w:val="16"/>
                <w:szCs w:val="16"/>
              </w:rPr>
            </w:pPr>
          </w:p>
        </w:tc>
        <w:tc>
          <w:tcPr>
            <w:tcW w:w="1553" w:type="dxa"/>
            <w:vAlign w:val="center"/>
          </w:tcPr>
          <w:p w14:paraId="6DC13794" w14:textId="7F9AFF6B" w:rsidR="000E4263" w:rsidRPr="005A7BEF" w:rsidRDefault="000E4263" w:rsidP="005A7BEF">
            <w:pPr>
              <w:jc w:val="center"/>
              <w:rPr>
                <w:rFonts w:ascii="Arial" w:hAnsi="Arial" w:cs="Arial"/>
                <w:sz w:val="16"/>
                <w:szCs w:val="16"/>
              </w:rPr>
            </w:pPr>
          </w:p>
        </w:tc>
        <w:tc>
          <w:tcPr>
            <w:tcW w:w="1398" w:type="dxa"/>
            <w:vAlign w:val="center"/>
          </w:tcPr>
          <w:p w14:paraId="08E87B70" w14:textId="01B95A0B" w:rsidR="000E4263" w:rsidRPr="005A7BEF" w:rsidRDefault="000E4263" w:rsidP="008D4F63">
            <w:pPr>
              <w:rPr>
                <w:rFonts w:ascii="Arial" w:hAnsi="Arial" w:cs="Arial"/>
                <w:sz w:val="16"/>
                <w:szCs w:val="16"/>
              </w:rPr>
            </w:pPr>
            <w:r w:rsidRPr="005A7BEF">
              <w:rPr>
                <w:rFonts w:ascii="Arial" w:hAnsi="Arial" w:cs="Arial"/>
                <w:sz w:val="16"/>
                <w:szCs w:val="16"/>
              </w:rPr>
              <w:t xml:space="preserve"> </w:t>
            </w:r>
          </w:p>
        </w:tc>
      </w:tr>
      <w:tr w:rsidR="007D6E83" w:rsidRPr="005A7BEF" w14:paraId="1A8034CB" w14:textId="77777777" w:rsidTr="001403DE">
        <w:trPr>
          <w:trHeight w:val="719"/>
        </w:trPr>
        <w:tc>
          <w:tcPr>
            <w:tcW w:w="2824" w:type="dxa"/>
          </w:tcPr>
          <w:p w14:paraId="382E7CC7" w14:textId="3EBFF72B" w:rsidR="007D6E83" w:rsidRPr="0098205E" w:rsidRDefault="007D6E83" w:rsidP="005A7BEF">
            <w:pPr>
              <w:rPr>
                <w:rFonts w:ascii="Arial" w:hAnsi="Arial" w:cs="Arial"/>
                <w:sz w:val="16"/>
                <w:szCs w:val="16"/>
              </w:rPr>
            </w:pPr>
            <w:r w:rsidRPr="0098205E">
              <w:rPr>
                <w:rFonts w:ascii="Arial" w:hAnsi="Arial" w:cs="Arial"/>
                <w:sz w:val="16"/>
                <w:szCs w:val="16"/>
              </w:rPr>
              <w:t>Is [Name] the person who actually answered these questions?</w:t>
            </w:r>
          </w:p>
        </w:tc>
        <w:tc>
          <w:tcPr>
            <w:tcW w:w="1526" w:type="dxa"/>
          </w:tcPr>
          <w:p w14:paraId="5B7BA4E2" w14:textId="77777777" w:rsidR="007D6E83" w:rsidRDefault="007D6E83" w:rsidP="005A7BEF">
            <w:pPr>
              <w:rPr>
                <w:rFonts w:ascii="Arial" w:hAnsi="Arial" w:cs="Arial"/>
                <w:b/>
                <w:sz w:val="16"/>
                <w:szCs w:val="16"/>
              </w:rPr>
            </w:pPr>
          </w:p>
          <w:p w14:paraId="6A75A061" w14:textId="6579F5AD" w:rsidR="007D6E83" w:rsidRPr="005A7BEF" w:rsidRDefault="007D6E83">
            <w:pPr>
              <w:rPr>
                <w:rFonts w:ascii="Arial" w:hAnsi="Arial" w:cs="Arial"/>
                <w:sz w:val="16"/>
                <w:szCs w:val="16"/>
              </w:rPr>
            </w:pPr>
            <w:r w:rsidRPr="005A7BEF">
              <w:rPr>
                <w:rFonts w:ascii="Arial" w:hAnsi="Arial" w:cs="Arial"/>
                <w:b/>
                <w:sz w:val="16"/>
                <w:szCs w:val="16"/>
              </w:rPr>
              <w:t xml:space="preserve">       </w:t>
            </w:r>
          </w:p>
        </w:tc>
        <w:tc>
          <w:tcPr>
            <w:tcW w:w="1461" w:type="dxa"/>
          </w:tcPr>
          <w:p w14:paraId="3D968B05" w14:textId="77777777" w:rsidR="007D6E83" w:rsidRPr="005A7BEF" w:rsidRDefault="007D6E83" w:rsidP="005A7BEF">
            <w:pPr>
              <w:rPr>
                <w:rFonts w:ascii="Arial" w:hAnsi="Arial" w:cs="Arial"/>
                <w:sz w:val="16"/>
                <w:szCs w:val="16"/>
              </w:rPr>
            </w:pPr>
          </w:p>
        </w:tc>
        <w:tc>
          <w:tcPr>
            <w:tcW w:w="1310" w:type="dxa"/>
          </w:tcPr>
          <w:p w14:paraId="53601A3A" w14:textId="77777777" w:rsidR="007D6E83" w:rsidRPr="005A7BEF" w:rsidRDefault="007D6E83" w:rsidP="005A7BEF">
            <w:pPr>
              <w:rPr>
                <w:rFonts w:ascii="Arial" w:hAnsi="Arial" w:cs="Arial"/>
                <w:sz w:val="16"/>
                <w:szCs w:val="16"/>
              </w:rPr>
            </w:pPr>
          </w:p>
        </w:tc>
        <w:tc>
          <w:tcPr>
            <w:tcW w:w="1283" w:type="dxa"/>
          </w:tcPr>
          <w:p w14:paraId="28DB13FD" w14:textId="77777777" w:rsidR="007D6E83" w:rsidRPr="005A7BEF" w:rsidRDefault="007D6E83" w:rsidP="005A7BEF">
            <w:pPr>
              <w:rPr>
                <w:rFonts w:ascii="Arial" w:hAnsi="Arial" w:cs="Arial"/>
                <w:sz w:val="16"/>
                <w:szCs w:val="16"/>
              </w:rPr>
            </w:pPr>
          </w:p>
        </w:tc>
        <w:tc>
          <w:tcPr>
            <w:tcW w:w="1268" w:type="dxa"/>
          </w:tcPr>
          <w:p w14:paraId="779AA07B" w14:textId="77777777" w:rsidR="007D6E83" w:rsidRPr="005A7BEF" w:rsidRDefault="007D6E83" w:rsidP="005A7BEF">
            <w:pPr>
              <w:rPr>
                <w:rFonts w:ascii="Arial" w:hAnsi="Arial" w:cs="Arial"/>
                <w:sz w:val="16"/>
                <w:szCs w:val="16"/>
              </w:rPr>
            </w:pPr>
          </w:p>
        </w:tc>
        <w:tc>
          <w:tcPr>
            <w:tcW w:w="1269" w:type="dxa"/>
          </w:tcPr>
          <w:p w14:paraId="020B8B25" w14:textId="77777777" w:rsidR="007D6E83" w:rsidRPr="005A7BEF" w:rsidRDefault="007D6E83" w:rsidP="005A7BEF">
            <w:pPr>
              <w:rPr>
                <w:rFonts w:ascii="Arial" w:hAnsi="Arial" w:cs="Arial"/>
                <w:sz w:val="16"/>
                <w:szCs w:val="16"/>
              </w:rPr>
            </w:pPr>
          </w:p>
        </w:tc>
        <w:tc>
          <w:tcPr>
            <w:tcW w:w="1553" w:type="dxa"/>
          </w:tcPr>
          <w:p w14:paraId="0FE5B2AE" w14:textId="77777777" w:rsidR="007D6E83" w:rsidRPr="005A7BEF" w:rsidRDefault="007D6E83" w:rsidP="005A7BEF">
            <w:pPr>
              <w:rPr>
                <w:rFonts w:ascii="Arial" w:hAnsi="Arial" w:cs="Arial"/>
                <w:sz w:val="16"/>
                <w:szCs w:val="16"/>
              </w:rPr>
            </w:pPr>
          </w:p>
        </w:tc>
        <w:tc>
          <w:tcPr>
            <w:tcW w:w="1398" w:type="dxa"/>
          </w:tcPr>
          <w:p w14:paraId="7A048571" w14:textId="77777777" w:rsidR="007D6E83" w:rsidRPr="005A7BEF" w:rsidRDefault="007D6E83" w:rsidP="005A7BEF">
            <w:pPr>
              <w:rPr>
                <w:rFonts w:ascii="Arial" w:hAnsi="Arial" w:cs="Arial"/>
                <w:sz w:val="16"/>
                <w:szCs w:val="16"/>
              </w:rPr>
            </w:pPr>
          </w:p>
        </w:tc>
      </w:tr>
      <w:tr w:rsidR="000E4263" w:rsidRPr="005A7BEF" w14:paraId="0595DD8D" w14:textId="77777777" w:rsidTr="001403DE">
        <w:trPr>
          <w:trHeight w:val="2070"/>
        </w:trPr>
        <w:tc>
          <w:tcPr>
            <w:tcW w:w="2824" w:type="dxa"/>
          </w:tcPr>
          <w:p w14:paraId="39807357" w14:textId="12D2E284" w:rsidR="000E4263" w:rsidRPr="0098205E" w:rsidRDefault="000E4263" w:rsidP="005A7BEF">
            <w:pPr>
              <w:rPr>
                <w:rFonts w:ascii="Arial" w:hAnsi="Arial" w:cs="Arial"/>
                <w:sz w:val="16"/>
                <w:szCs w:val="16"/>
              </w:rPr>
            </w:pPr>
            <w:r w:rsidRPr="0098205E">
              <w:rPr>
                <w:rFonts w:ascii="Arial" w:hAnsi="Arial" w:cs="Arial"/>
                <w:sz w:val="16"/>
                <w:szCs w:val="16"/>
              </w:rPr>
              <w:t xml:space="preserve">49c. Which of these institutions/ organization did </w:t>
            </w:r>
            <w:r w:rsidR="007D6E83" w:rsidRPr="0098205E">
              <w:rPr>
                <w:rFonts w:ascii="Arial" w:hAnsi="Arial" w:cs="Arial"/>
                <w:sz w:val="16"/>
                <w:szCs w:val="16"/>
              </w:rPr>
              <w:t>[</w:t>
            </w:r>
            <w:r w:rsidRPr="0098205E">
              <w:rPr>
                <w:rFonts w:ascii="Arial" w:hAnsi="Arial" w:cs="Arial"/>
                <w:sz w:val="16"/>
                <w:szCs w:val="16"/>
              </w:rPr>
              <w:t>Name</w:t>
            </w:r>
            <w:r w:rsidR="007D6E83" w:rsidRPr="0098205E">
              <w:rPr>
                <w:rFonts w:ascii="Arial" w:hAnsi="Arial" w:cs="Arial"/>
                <w:sz w:val="16"/>
                <w:szCs w:val="16"/>
              </w:rPr>
              <w:t>]</w:t>
            </w:r>
            <w:r w:rsidRPr="0098205E">
              <w:rPr>
                <w:rFonts w:ascii="Arial" w:hAnsi="Arial" w:cs="Arial"/>
                <w:sz w:val="16"/>
                <w:szCs w:val="16"/>
              </w:rPr>
              <w:t xml:space="preserve"> receive money/goods from in the last year? </w:t>
            </w:r>
          </w:p>
          <w:p w14:paraId="405AA3A8" w14:textId="77777777" w:rsidR="00044C35" w:rsidRPr="0098205E" w:rsidRDefault="00044C35" w:rsidP="005A7BEF">
            <w:pPr>
              <w:rPr>
                <w:rFonts w:ascii="Arial" w:hAnsi="Arial" w:cs="Arial"/>
                <w:sz w:val="16"/>
                <w:szCs w:val="16"/>
              </w:rPr>
            </w:pPr>
          </w:p>
          <w:p w14:paraId="0FD594A5" w14:textId="77777777" w:rsidR="000E4263" w:rsidRPr="0098205E" w:rsidRDefault="000E4263" w:rsidP="005A7BEF">
            <w:pPr>
              <w:rPr>
                <w:rFonts w:ascii="Arial" w:hAnsi="Arial" w:cs="Arial"/>
                <w:sz w:val="16"/>
                <w:szCs w:val="16"/>
              </w:rPr>
            </w:pPr>
            <w:r w:rsidRPr="0098205E">
              <w:rPr>
                <w:rFonts w:ascii="Arial" w:hAnsi="Arial" w:cs="Arial"/>
                <w:sz w:val="16"/>
                <w:szCs w:val="16"/>
              </w:rPr>
              <w:t>1. Government (LEAP)</w:t>
            </w:r>
          </w:p>
          <w:p w14:paraId="0FB42EB9" w14:textId="7B091430" w:rsidR="000E4263" w:rsidRPr="0098205E" w:rsidRDefault="000E4263" w:rsidP="005A7BEF">
            <w:pPr>
              <w:rPr>
                <w:rFonts w:ascii="Arial" w:hAnsi="Arial" w:cs="Arial"/>
                <w:sz w:val="16"/>
                <w:szCs w:val="16"/>
              </w:rPr>
            </w:pPr>
            <w:r w:rsidRPr="0098205E">
              <w:rPr>
                <w:rFonts w:ascii="Arial" w:hAnsi="Arial" w:cs="Arial"/>
                <w:sz w:val="16"/>
                <w:szCs w:val="16"/>
              </w:rPr>
              <w:t>2. Government (</w:t>
            </w:r>
            <w:r w:rsidR="0098205E">
              <w:rPr>
                <w:rFonts w:ascii="Arial" w:hAnsi="Arial" w:cs="Arial"/>
                <w:sz w:val="16"/>
                <w:szCs w:val="16"/>
              </w:rPr>
              <w:t>o</w:t>
            </w:r>
            <w:r w:rsidRPr="0098205E">
              <w:rPr>
                <w:rFonts w:ascii="Arial" w:hAnsi="Arial" w:cs="Arial"/>
                <w:sz w:val="16"/>
                <w:szCs w:val="16"/>
              </w:rPr>
              <w:t>ther)</w:t>
            </w:r>
          </w:p>
          <w:p w14:paraId="0E712C34" w14:textId="3F488E50" w:rsidR="000E4263" w:rsidRPr="0098205E" w:rsidRDefault="000E4263" w:rsidP="005A7BEF">
            <w:pPr>
              <w:rPr>
                <w:rFonts w:ascii="Arial" w:hAnsi="Arial" w:cs="Arial"/>
                <w:sz w:val="16"/>
                <w:szCs w:val="16"/>
              </w:rPr>
            </w:pPr>
            <w:r w:rsidRPr="0098205E">
              <w:rPr>
                <w:rFonts w:ascii="Arial" w:hAnsi="Arial" w:cs="Arial"/>
                <w:sz w:val="16"/>
                <w:szCs w:val="16"/>
              </w:rPr>
              <w:t>3. Non-</w:t>
            </w:r>
            <w:r w:rsidR="00044C35" w:rsidRPr="0098205E">
              <w:rPr>
                <w:rFonts w:ascii="Arial" w:hAnsi="Arial" w:cs="Arial"/>
                <w:sz w:val="16"/>
                <w:szCs w:val="16"/>
              </w:rPr>
              <w:t>g</w:t>
            </w:r>
            <w:r w:rsidRPr="0098205E">
              <w:rPr>
                <w:rFonts w:ascii="Arial" w:hAnsi="Arial" w:cs="Arial"/>
                <w:sz w:val="16"/>
                <w:szCs w:val="16"/>
              </w:rPr>
              <w:t>overnmental Organization</w:t>
            </w:r>
          </w:p>
          <w:p w14:paraId="1D16C240" w14:textId="77777777" w:rsidR="000E4263" w:rsidRPr="0098205E" w:rsidRDefault="000E4263" w:rsidP="005A7BEF">
            <w:pPr>
              <w:rPr>
                <w:rFonts w:ascii="Arial" w:hAnsi="Arial" w:cs="Arial"/>
                <w:sz w:val="16"/>
                <w:szCs w:val="16"/>
              </w:rPr>
            </w:pPr>
            <w:r w:rsidRPr="0098205E">
              <w:rPr>
                <w:rFonts w:ascii="Arial" w:hAnsi="Arial" w:cs="Arial"/>
                <w:sz w:val="16"/>
                <w:szCs w:val="16"/>
              </w:rPr>
              <w:t>4. Religious Organization</w:t>
            </w:r>
          </w:p>
          <w:p w14:paraId="26B974D3" w14:textId="24817840" w:rsidR="007D6E83" w:rsidRPr="0098205E" w:rsidRDefault="007D6E83" w:rsidP="005A7BEF">
            <w:pPr>
              <w:rPr>
                <w:rFonts w:ascii="Arial" w:hAnsi="Arial" w:cs="Arial"/>
                <w:sz w:val="16"/>
                <w:szCs w:val="16"/>
              </w:rPr>
            </w:pPr>
            <w:r w:rsidRPr="0098205E">
              <w:rPr>
                <w:rFonts w:ascii="Arial" w:hAnsi="Arial" w:cs="Arial"/>
                <w:sz w:val="16"/>
                <w:szCs w:val="16"/>
              </w:rPr>
              <w:t>-666 Other (</w:t>
            </w:r>
            <w:r w:rsidR="0098205E">
              <w:rPr>
                <w:rFonts w:ascii="Arial" w:hAnsi="Arial" w:cs="Arial"/>
                <w:sz w:val="16"/>
                <w:szCs w:val="16"/>
              </w:rPr>
              <w:t xml:space="preserve">please </w:t>
            </w:r>
            <w:r w:rsidRPr="0098205E">
              <w:rPr>
                <w:rFonts w:ascii="Arial" w:hAnsi="Arial" w:cs="Arial"/>
                <w:sz w:val="16"/>
                <w:szCs w:val="16"/>
              </w:rPr>
              <w:t>specify)</w:t>
            </w:r>
          </w:p>
        </w:tc>
        <w:tc>
          <w:tcPr>
            <w:tcW w:w="1526" w:type="dxa"/>
          </w:tcPr>
          <w:p w14:paraId="33C38364" w14:textId="77777777" w:rsidR="000E4263" w:rsidRPr="005A7BEF" w:rsidRDefault="000E4263" w:rsidP="005A7BEF">
            <w:pPr>
              <w:rPr>
                <w:rFonts w:ascii="Arial" w:hAnsi="Arial" w:cs="Arial"/>
                <w:sz w:val="16"/>
                <w:szCs w:val="16"/>
              </w:rPr>
            </w:pPr>
          </w:p>
          <w:p w14:paraId="6E946AC4" w14:textId="77777777" w:rsidR="000E4263" w:rsidRPr="005A7BEF" w:rsidRDefault="000E4263" w:rsidP="005A7BEF">
            <w:pPr>
              <w:rPr>
                <w:rFonts w:ascii="Arial" w:hAnsi="Arial" w:cs="Arial"/>
                <w:sz w:val="16"/>
                <w:szCs w:val="16"/>
              </w:rPr>
            </w:pPr>
          </w:p>
          <w:p w14:paraId="6ABFA3C6" w14:textId="621C3FBA" w:rsidR="007D6E83" w:rsidRPr="005A7BEF" w:rsidRDefault="007D6E83" w:rsidP="005A7BEF">
            <w:pPr>
              <w:rPr>
                <w:rFonts w:ascii="Arial" w:hAnsi="Arial" w:cs="Arial"/>
                <w:sz w:val="16"/>
                <w:szCs w:val="16"/>
              </w:rPr>
            </w:pPr>
          </w:p>
        </w:tc>
        <w:tc>
          <w:tcPr>
            <w:tcW w:w="1461" w:type="dxa"/>
          </w:tcPr>
          <w:p w14:paraId="54FADD36" w14:textId="77777777" w:rsidR="000E4263" w:rsidRPr="005A7BEF" w:rsidRDefault="000E4263" w:rsidP="005A7BEF">
            <w:pPr>
              <w:rPr>
                <w:rFonts w:ascii="Arial" w:hAnsi="Arial" w:cs="Arial"/>
                <w:sz w:val="16"/>
                <w:szCs w:val="16"/>
              </w:rPr>
            </w:pPr>
          </w:p>
          <w:p w14:paraId="37054B3E" w14:textId="77777777" w:rsidR="000E4263" w:rsidRPr="005A7BEF" w:rsidRDefault="000E4263" w:rsidP="005A7BEF">
            <w:pPr>
              <w:rPr>
                <w:rFonts w:ascii="Arial" w:hAnsi="Arial" w:cs="Arial"/>
                <w:sz w:val="16"/>
                <w:szCs w:val="16"/>
              </w:rPr>
            </w:pPr>
          </w:p>
          <w:p w14:paraId="73FA8DDF" w14:textId="74CB4121" w:rsidR="007D6E83" w:rsidRPr="005A7BEF" w:rsidRDefault="007D6E83" w:rsidP="005A7BEF">
            <w:pPr>
              <w:rPr>
                <w:rFonts w:ascii="Arial" w:hAnsi="Arial" w:cs="Arial"/>
                <w:sz w:val="16"/>
                <w:szCs w:val="16"/>
              </w:rPr>
            </w:pPr>
          </w:p>
        </w:tc>
        <w:tc>
          <w:tcPr>
            <w:tcW w:w="1310" w:type="dxa"/>
          </w:tcPr>
          <w:p w14:paraId="6E218A5C" w14:textId="77777777" w:rsidR="000E4263" w:rsidRPr="005A7BEF" w:rsidRDefault="000E4263" w:rsidP="005A7BEF">
            <w:pPr>
              <w:rPr>
                <w:rFonts w:ascii="Arial" w:hAnsi="Arial" w:cs="Arial"/>
                <w:sz w:val="16"/>
                <w:szCs w:val="16"/>
              </w:rPr>
            </w:pPr>
          </w:p>
          <w:p w14:paraId="1A393425" w14:textId="59B9A1DD" w:rsidR="007D6E83" w:rsidRPr="005A7BEF" w:rsidRDefault="007D6E83">
            <w:pPr>
              <w:rPr>
                <w:rFonts w:ascii="Arial" w:hAnsi="Arial" w:cs="Arial"/>
                <w:sz w:val="16"/>
                <w:szCs w:val="16"/>
              </w:rPr>
            </w:pPr>
          </w:p>
        </w:tc>
        <w:tc>
          <w:tcPr>
            <w:tcW w:w="1283" w:type="dxa"/>
          </w:tcPr>
          <w:p w14:paraId="1F922983" w14:textId="77777777" w:rsidR="000E4263" w:rsidRPr="005A7BEF" w:rsidRDefault="000E4263" w:rsidP="005A7BEF">
            <w:pPr>
              <w:rPr>
                <w:rFonts w:ascii="Arial" w:hAnsi="Arial" w:cs="Arial"/>
                <w:sz w:val="16"/>
                <w:szCs w:val="16"/>
              </w:rPr>
            </w:pPr>
          </w:p>
          <w:p w14:paraId="332BDC55" w14:textId="209A5135" w:rsidR="000E4263" w:rsidRPr="005A7BEF" w:rsidRDefault="000E4263" w:rsidP="005A7BEF">
            <w:pPr>
              <w:rPr>
                <w:rFonts w:ascii="Arial" w:hAnsi="Arial" w:cs="Arial"/>
                <w:sz w:val="16"/>
                <w:szCs w:val="16"/>
              </w:rPr>
            </w:pPr>
          </w:p>
        </w:tc>
        <w:tc>
          <w:tcPr>
            <w:tcW w:w="1268" w:type="dxa"/>
          </w:tcPr>
          <w:p w14:paraId="34B06ECA" w14:textId="77777777" w:rsidR="000E4263" w:rsidRPr="005A7BEF" w:rsidRDefault="000E4263" w:rsidP="005A7BEF">
            <w:pPr>
              <w:rPr>
                <w:rFonts w:ascii="Arial" w:hAnsi="Arial" w:cs="Arial"/>
                <w:sz w:val="16"/>
                <w:szCs w:val="16"/>
              </w:rPr>
            </w:pPr>
          </w:p>
          <w:p w14:paraId="09D8FE21" w14:textId="713F3B3A" w:rsidR="000E4263" w:rsidRPr="005A7BEF" w:rsidRDefault="000E4263" w:rsidP="005A7BEF">
            <w:pPr>
              <w:rPr>
                <w:rFonts w:ascii="Arial" w:hAnsi="Arial" w:cs="Arial"/>
                <w:sz w:val="16"/>
                <w:szCs w:val="16"/>
              </w:rPr>
            </w:pPr>
          </w:p>
        </w:tc>
        <w:tc>
          <w:tcPr>
            <w:tcW w:w="1269" w:type="dxa"/>
          </w:tcPr>
          <w:p w14:paraId="6499F354" w14:textId="77777777" w:rsidR="000E4263" w:rsidRPr="005A7BEF" w:rsidRDefault="000E4263" w:rsidP="005A7BEF">
            <w:pPr>
              <w:rPr>
                <w:rFonts w:ascii="Arial" w:hAnsi="Arial" w:cs="Arial"/>
                <w:sz w:val="16"/>
                <w:szCs w:val="16"/>
              </w:rPr>
            </w:pPr>
          </w:p>
          <w:p w14:paraId="0118D854" w14:textId="77777777" w:rsidR="000E4263" w:rsidRPr="005A7BEF" w:rsidRDefault="000E4263" w:rsidP="005A7BEF">
            <w:pPr>
              <w:rPr>
                <w:rFonts w:ascii="Arial" w:hAnsi="Arial" w:cs="Arial"/>
                <w:sz w:val="16"/>
                <w:szCs w:val="16"/>
              </w:rPr>
            </w:pPr>
          </w:p>
          <w:p w14:paraId="7E53037E" w14:textId="65184535" w:rsidR="000E4263" w:rsidRPr="005A7BEF" w:rsidRDefault="000E4263">
            <w:pPr>
              <w:rPr>
                <w:rFonts w:ascii="Arial" w:hAnsi="Arial" w:cs="Arial"/>
                <w:sz w:val="16"/>
                <w:szCs w:val="16"/>
              </w:rPr>
            </w:pPr>
          </w:p>
        </w:tc>
        <w:tc>
          <w:tcPr>
            <w:tcW w:w="1553" w:type="dxa"/>
          </w:tcPr>
          <w:p w14:paraId="51BA0557" w14:textId="77777777" w:rsidR="000E4263" w:rsidRPr="005A7BEF" w:rsidRDefault="000E4263" w:rsidP="005A7BEF">
            <w:pPr>
              <w:rPr>
                <w:rFonts w:ascii="Arial" w:hAnsi="Arial" w:cs="Arial"/>
                <w:sz w:val="16"/>
                <w:szCs w:val="16"/>
              </w:rPr>
            </w:pPr>
          </w:p>
          <w:p w14:paraId="3C44ABDB" w14:textId="77777777" w:rsidR="007D6E83" w:rsidRDefault="007D6E83" w:rsidP="007D6E83">
            <w:pPr>
              <w:rPr>
                <w:rFonts w:ascii="Arial" w:hAnsi="Arial" w:cs="Arial"/>
                <w:sz w:val="16"/>
                <w:szCs w:val="16"/>
              </w:rPr>
            </w:pPr>
          </w:p>
          <w:p w14:paraId="77342C02" w14:textId="793BD549" w:rsidR="000E4263" w:rsidRPr="005A7BEF" w:rsidRDefault="000E4263">
            <w:pPr>
              <w:rPr>
                <w:rFonts w:ascii="Arial" w:hAnsi="Arial" w:cs="Arial"/>
                <w:sz w:val="16"/>
                <w:szCs w:val="16"/>
              </w:rPr>
            </w:pPr>
          </w:p>
        </w:tc>
        <w:tc>
          <w:tcPr>
            <w:tcW w:w="1398" w:type="dxa"/>
          </w:tcPr>
          <w:p w14:paraId="27895239" w14:textId="77777777" w:rsidR="000E4263" w:rsidRPr="005A7BEF" w:rsidRDefault="000E4263" w:rsidP="005A7BEF">
            <w:pPr>
              <w:rPr>
                <w:rFonts w:ascii="Arial" w:hAnsi="Arial" w:cs="Arial"/>
                <w:sz w:val="16"/>
                <w:szCs w:val="16"/>
              </w:rPr>
            </w:pPr>
          </w:p>
          <w:p w14:paraId="5A24142C" w14:textId="77777777" w:rsidR="000E4263" w:rsidRPr="005A7BEF" w:rsidRDefault="000E4263" w:rsidP="005A7BEF">
            <w:pPr>
              <w:rPr>
                <w:rFonts w:ascii="Arial" w:hAnsi="Arial" w:cs="Arial"/>
                <w:sz w:val="16"/>
                <w:szCs w:val="16"/>
              </w:rPr>
            </w:pPr>
          </w:p>
          <w:p w14:paraId="60F0811B" w14:textId="30D902D5" w:rsidR="000E4263" w:rsidRPr="005A7BEF" w:rsidRDefault="000E4263" w:rsidP="005A7BEF">
            <w:pPr>
              <w:rPr>
                <w:rFonts w:ascii="Arial" w:hAnsi="Arial" w:cs="Arial"/>
                <w:sz w:val="16"/>
                <w:szCs w:val="16"/>
              </w:rPr>
            </w:pPr>
          </w:p>
        </w:tc>
      </w:tr>
      <w:tr w:rsidR="000E4263" w:rsidRPr="005A7BEF" w14:paraId="66787A8A" w14:textId="77777777" w:rsidTr="001403DE">
        <w:trPr>
          <w:trHeight w:val="1474"/>
        </w:trPr>
        <w:tc>
          <w:tcPr>
            <w:tcW w:w="2824" w:type="dxa"/>
          </w:tcPr>
          <w:p w14:paraId="61611D8C" w14:textId="104E7721" w:rsidR="000E4263" w:rsidRPr="0098205E" w:rsidRDefault="000E4263" w:rsidP="005A7BEF">
            <w:pPr>
              <w:rPr>
                <w:rFonts w:ascii="Arial" w:hAnsi="Arial" w:cs="Arial"/>
                <w:sz w:val="16"/>
                <w:szCs w:val="16"/>
              </w:rPr>
            </w:pPr>
            <w:r w:rsidRPr="0098205E">
              <w:rPr>
                <w:rFonts w:ascii="Arial" w:hAnsi="Arial" w:cs="Arial"/>
                <w:sz w:val="16"/>
                <w:szCs w:val="16"/>
              </w:rPr>
              <w:t>49d. Were these remittances made on a regular basis?</w:t>
            </w:r>
          </w:p>
          <w:p w14:paraId="279F5C2D" w14:textId="26585C8A" w:rsidR="00E51BB6" w:rsidRPr="0098205E" w:rsidRDefault="00E51BB6" w:rsidP="005A7BEF">
            <w:pPr>
              <w:rPr>
                <w:rFonts w:ascii="Arial" w:hAnsi="Arial" w:cs="Arial"/>
                <w:sz w:val="16"/>
                <w:szCs w:val="16"/>
              </w:rPr>
            </w:pPr>
            <w:r w:rsidRPr="0098205E">
              <w:rPr>
                <w:rFonts w:ascii="Arial" w:hAnsi="Arial" w:cs="Arial"/>
                <w:sz w:val="16"/>
                <w:szCs w:val="16"/>
              </w:rPr>
              <w:t xml:space="preserve">1. Daily </w:t>
            </w:r>
          </w:p>
          <w:p w14:paraId="65B76DF5" w14:textId="26E2F193" w:rsidR="000E4263" w:rsidRPr="0098205E" w:rsidRDefault="00E51BB6" w:rsidP="005A7BEF">
            <w:pPr>
              <w:rPr>
                <w:rFonts w:ascii="Arial" w:hAnsi="Arial" w:cs="Arial"/>
                <w:sz w:val="16"/>
                <w:szCs w:val="16"/>
              </w:rPr>
            </w:pPr>
            <w:r w:rsidRPr="0098205E">
              <w:rPr>
                <w:rFonts w:ascii="Arial" w:hAnsi="Arial" w:cs="Arial"/>
                <w:sz w:val="16"/>
                <w:szCs w:val="16"/>
              </w:rPr>
              <w:t>2</w:t>
            </w:r>
            <w:r w:rsidR="000E4263" w:rsidRPr="0098205E">
              <w:rPr>
                <w:rFonts w:ascii="Arial" w:hAnsi="Arial" w:cs="Arial"/>
                <w:sz w:val="16"/>
                <w:szCs w:val="16"/>
              </w:rPr>
              <w:t xml:space="preserve">. Weekly </w:t>
            </w:r>
          </w:p>
          <w:p w14:paraId="490231A3" w14:textId="6B5A6D44" w:rsidR="000E4263" w:rsidRPr="0098205E" w:rsidRDefault="00E51BB6" w:rsidP="005A7BEF">
            <w:pPr>
              <w:rPr>
                <w:rFonts w:ascii="Arial" w:hAnsi="Arial" w:cs="Arial"/>
                <w:sz w:val="16"/>
                <w:szCs w:val="16"/>
              </w:rPr>
            </w:pPr>
            <w:r w:rsidRPr="0098205E">
              <w:rPr>
                <w:rFonts w:ascii="Arial" w:hAnsi="Arial" w:cs="Arial"/>
                <w:sz w:val="16"/>
                <w:szCs w:val="16"/>
              </w:rPr>
              <w:t>3</w:t>
            </w:r>
            <w:r w:rsidR="000E4263" w:rsidRPr="0098205E">
              <w:rPr>
                <w:rFonts w:ascii="Arial" w:hAnsi="Arial" w:cs="Arial"/>
                <w:sz w:val="16"/>
                <w:szCs w:val="16"/>
              </w:rPr>
              <w:t>. Monthly</w:t>
            </w:r>
          </w:p>
          <w:p w14:paraId="743707B0" w14:textId="071EB3E1" w:rsidR="000E4263" w:rsidRPr="0098205E" w:rsidRDefault="00E51BB6" w:rsidP="005A7BEF">
            <w:pPr>
              <w:rPr>
                <w:rFonts w:ascii="Arial" w:hAnsi="Arial" w:cs="Arial"/>
                <w:sz w:val="16"/>
                <w:szCs w:val="16"/>
              </w:rPr>
            </w:pPr>
            <w:r w:rsidRPr="0098205E">
              <w:rPr>
                <w:rFonts w:ascii="Arial" w:hAnsi="Arial" w:cs="Arial"/>
                <w:sz w:val="16"/>
                <w:szCs w:val="16"/>
              </w:rPr>
              <w:t>4</w:t>
            </w:r>
            <w:r w:rsidR="000E4263" w:rsidRPr="0098205E">
              <w:rPr>
                <w:rFonts w:ascii="Arial" w:hAnsi="Arial" w:cs="Arial"/>
                <w:sz w:val="16"/>
                <w:szCs w:val="16"/>
              </w:rPr>
              <w:t xml:space="preserve">. Quarterly </w:t>
            </w:r>
          </w:p>
          <w:p w14:paraId="7E2EE418" w14:textId="3FE7810D" w:rsidR="000E4263" w:rsidRPr="0098205E" w:rsidRDefault="00E51BB6" w:rsidP="005A7BEF">
            <w:pPr>
              <w:rPr>
                <w:rFonts w:ascii="Arial" w:hAnsi="Arial" w:cs="Arial"/>
                <w:sz w:val="16"/>
                <w:szCs w:val="16"/>
              </w:rPr>
            </w:pPr>
            <w:r w:rsidRPr="0098205E">
              <w:rPr>
                <w:rFonts w:ascii="Arial" w:hAnsi="Arial" w:cs="Arial"/>
                <w:sz w:val="16"/>
                <w:szCs w:val="16"/>
              </w:rPr>
              <w:t>5</w:t>
            </w:r>
            <w:r w:rsidR="000E4263" w:rsidRPr="0098205E">
              <w:rPr>
                <w:rFonts w:ascii="Arial" w:hAnsi="Arial" w:cs="Arial"/>
                <w:sz w:val="16"/>
                <w:szCs w:val="16"/>
              </w:rPr>
              <w:t xml:space="preserve">. Annually </w:t>
            </w:r>
          </w:p>
          <w:p w14:paraId="67F161FB" w14:textId="2F4EA00C" w:rsidR="000E4263" w:rsidRPr="0098205E" w:rsidRDefault="00E51BB6" w:rsidP="005A7BEF">
            <w:pPr>
              <w:rPr>
                <w:rFonts w:ascii="Arial" w:hAnsi="Arial" w:cs="Arial"/>
                <w:sz w:val="16"/>
                <w:szCs w:val="16"/>
              </w:rPr>
            </w:pPr>
            <w:r w:rsidRPr="0098205E">
              <w:rPr>
                <w:rFonts w:ascii="Arial" w:hAnsi="Arial" w:cs="Arial"/>
                <w:sz w:val="16"/>
                <w:szCs w:val="16"/>
              </w:rPr>
              <w:t>6</w:t>
            </w:r>
            <w:r w:rsidR="000E4263" w:rsidRPr="0098205E">
              <w:rPr>
                <w:rFonts w:ascii="Arial" w:hAnsi="Arial" w:cs="Arial"/>
                <w:sz w:val="16"/>
                <w:szCs w:val="16"/>
              </w:rPr>
              <w:t xml:space="preserve">. Not regular </w:t>
            </w:r>
          </w:p>
          <w:p w14:paraId="3248BE5D" w14:textId="138212C0" w:rsidR="000E4263" w:rsidRPr="0098205E" w:rsidRDefault="00E51BB6" w:rsidP="005A7BEF">
            <w:pPr>
              <w:rPr>
                <w:rFonts w:ascii="Arial" w:hAnsi="Arial" w:cs="Arial"/>
                <w:sz w:val="16"/>
                <w:szCs w:val="16"/>
              </w:rPr>
            </w:pPr>
            <w:r w:rsidRPr="0098205E">
              <w:rPr>
                <w:rFonts w:ascii="Arial" w:hAnsi="Arial" w:cs="Arial"/>
                <w:sz w:val="16"/>
                <w:szCs w:val="16"/>
              </w:rPr>
              <w:t>-666</w:t>
            </w:r>
            <w:r w:rsidR="000E4263" w:rsidRPr="0098205E">
              <w:rPr>
                <w:rFonts w:ascii="Arial" w:hAnsi="Arial" w:cs="Arial"/>
                <w:sz w:val="16"/>
                <w:szCs w:val="16"/>
              </w:rPr>
              <w:t>. Other (</w:t>
            </w:r>
            <w:r w:rsidR="0098205E">
              <w:rPr>
                <w:rFonts w:ascii="Arial" w:hAnsi="Arial" w:cs="Arial"/>
                <w:sz w:val="16"/>
                <w:szCs w:val="16"/>
              </w:rPr>
              <w:t xml:space="preserve">please </w:t>
            </w:r>
            <w:r w:rsidR="000E4263" w:rsidRPr="0098205E">
              <w:rPr>
                <w:rFonts w:ascii="Arial" w:hAnsi="Arial" w:cs="Arial"/>
                <w:sz w:val="16"/>
                <w:szCs w:val="16"/>
              </w:rPr>
              <w:t>specify)</w:t>
            </w:r>
          </w:p>
        </w:tc>
        <w:tc>
          <w:tcPr>
            <w:tcW w:w="1526" w:type="dxa"/>
            <w:vAlign w:val="center"/>
          </w:tcPr>
          <w:p w14:paraId="57D2EC4C" w14:textId="2091851A" w:rsidR="000E4263" w:rsidRPr="005A7BEF" w:rsidRDefault="000E4263" w:rsidP="005A7BEF">
            <w:pPr>
              <w:rPr>
                <w:rFonts w:ascii="Arial" w:hAnsi="Arial" w:cs="Arial"/>
                <w:sz w:val="16"/>
                <w:szCs w:val="16"/>
              </w:rPr>
            </w:pPr>
          </w:p>
        </w:tc>
        <w:tc>
          <w:tcPr>
            <w:tcW w:w="1461" w:type="dxa"/>
            <w:vAlign w:val="center"/>
          </w:tcPr>
          <w:p w14:paraId="79C72DC3" w14:textId="53CB0892" w:rsidR="000E4263" w:rsidRPr="005A7BEF" w:rsidRDefault="000E4263" w:rsidP="005A7BEF">
            <w:pPr>
              <w:rPr>
                <w:rFonts w:ascii="Arial" w:hAnsi="Arial" w:cs="Arial"/>
                <w:sz w:val="16"/>
                <w:szCs w:val="16"/>
              </w:rPr>
            </w:pPr>
          </w:p>
        </w:tc>
        <w:tc>
          <w:tcPr>
            <w:tcW w:w="1310" w:type="dxa"/>
            <w:vAlign w:val="center"/>
          </w:tcPr>
          <w:p w14:paraId="3D6F6306" w14:textId="6DA754EB" w:rsidR="000E4263" w:rsidRPr="005A7BEF" w:rsidRDefault="000E4263" w:rsidP="005A7BEF">
            <w:pPr>
              <w:rPr>
                <w:rFonts w:ascii="Arial" w:hAnsi="Arial" w:cs="Arial"/>
                <w:sz w:val="16"/>
                <w:szCs w:val="16"/>
              </w:rPr>
            </w:pPr>
          </w:p>
        </w:tc>
        <w:tc>
          <w:tcPr>
            <w:tcW w:w="1283" w:type="dxa"/>
            <w:vAlign w:val="center"/>
          </w:tcPr>
          <w:p w14:paraId="28DE95C4" w14:textId="3ED2E814" w:rsidR="000E4263" w:rsidRPr="005A7BEF" w:rsidRDefault="000E4263" w:rsidP="005A7BEF">
            <w:pPr>
              <w:rPr>
                <w:rFonts w:ascii="Arial" w:hAnsi="Arial" w:cs="Arial"/>
                <w:sz w:val="16"/>
                <w:szCs w:val="16"/>
              </w:rPr>
            </w:pPr>
          </w:p>
        </w:tc>
        <w:tc>
          <w:tcPr>
            <w:tcW w:w="1268" w:type="dxa"/>
            <w:vAlign w:val="center"/>
          </w:tcPr>
          <w:p w14:paraId="2A4242AD" w14:textId="4E0B745F" w:rsidR="000E4263" w:rsidRPr="005A7BEF" w:rsidRDefault="000E4263" w:rsidP="005A7BEF">
            <w:pPr>
              <w:rPr>
                <w:rFonts w:ascii="Arial" w:hAnsi="Arial" w:cs="Arial"/>
                <w:sz w:val="16"/>
                <w:szCs w:val="16"/>
              </w:rPr>
            </w:pPr>
          </w:p>
        </w:tc>
        <w:tc>
          <w:tcPr>
            <w:tcW w:w="1269" w:type="dxa"/>
            <w:vAlign w:val="center"/>
          </w:tcPr>
          <w:p w14:paraId="08C9E6EB" w14:textId="62D006B4" w:rsidR="000E4263" w:rsidRPr="005A7BEF" w:rsidRDefault="000E4263" w:rsidP="005A7BEF">
            <w:pPr>
              <w:rPr>
                <w:rFonts w:ascii="Arial" w:hAnsi="Arial" w:cs="Arial"/>
                <w:sz w:val="16"/>
                <w:szCs w:val="16"/>
              </w:rPr>
            </w:pPr>
          </w:p>
        </w:tc>
        <w:tc>
          <w:tcPr>
            <w:tcW w:w="1553" w:type="dxa"/>
            <w:vAlign w:val="center"/>
          </w:tcPr>
          <w:p w14:paraId="16F6380F" w14:textId="5D9D1696" w:rsidR="000E4263" w:rsidRPr="005A7BEF" w:rsidRDefault="000E4263" w:rsidP="005A7BEF">
            <w:pPr>
              <w:rPr>
                <w:rFonts w:ascii="Arial" w:hAnsi="Arial" w:cs="Arial"/>
                <w:sz w:val="16"/>
                <w:szCs w:val="16"/>
              </w:rPr>
            </w:pPr>
          </w:p>
        </w:tc>
        <w:tc>
          <w:tcPr>
            <w:tcW w:w="1398" w:type="dxa"/>
            <w:vAlign w:val="center"/>
          </w:tcPr>
          <w:p w14:paraId="2404C7FA" w14:textId="2C8A8DA3" w:rsidR="000E4263" w:rsidRPr="005A7BEF" w:rsidRDefault="000E4263" w:rsidP="005A7BEF">
            <w:pPr>
              <w:rPr>
                <w:rFonts w:ascii="Arial" w:hAnsi="Arial" w:cs="Arial"/>
                <w:sz w:val="16"/>
                <w:szCs w:val="16"/>
              </w:rPr>
            </w:pPr>
          </w:p>
        </w:tc>
      </w:tr>
      <w:tr w:rsidR="000E4263" w:rsidRPr="005A7BEF" w14:paraId="030F0FEF" w14:textId="77777777" w:rsidTr="001403DE">
        <w:trPr>
          <w:trHeight w:val="2211"/>
        </w:trPr>
        <w:tc>
          <w:tcPr>
            <w:tcW w:w="2824" w:type="dxa"/>
          </w:tcPr>
          <w:p w14:paraId="3701ED3B" w14:textId="5A685EC9" w:rsidR="000E4263" w:rsidRPr="008D4F63" w:rsidRDefault="000E4263" w:rsidP="005A7BEF">
            <w:pPr>
              <w:rPr>
                <w:rFonts w:ascii="Arial" w:hAnsi="Arial" w:cs="Arial"/>
                <w:sz w:val="16"/>
                <w:szCs w:val="16"/>
              </w:rPr>
            </w:pPr>
            <w:r w:rsidRPr="008D4F63">
              <w:rPr>
                <w:rFonts w:ascii="Arial" w:hAnsi="Arial" w:cs="Arial"/>
                <w:sz w:val="16"/>
                <w:szCs w:val="16"/>
              </w:rPr>
              <w:lastRenderedPageBreak/>
              <w:t xml:space="preserve">49e. </w:t>
            </w:r>
            <w:r w:rsidR="001A6899" w:rsidRPr="008D4F63">
              <w:rPr>
                <w:rFonts w:ascii="Arial" w:hAnsi="Arial" w:cs="Arial"/>
                <w:sz w:val="16"/>
                <w:szCs w:val="16"/>
              </w:rPr>
              <w:t>What were the three main reasons for this transfer?</w:t>
            </w:r>
          </w:p>
          <w:p w14:paraId="68DB8C38" w14:textId="06BDC66A" w:rsidR="003A428C" w:rsidRDefault="003A428C" w:rsidP="005A7BEF">
            <w:pPr>
              <w:rPr>
                <w:rFonts w:ascii="Arial" w:hAnsi="Arial" w:cs="Arial"/>
                <w:sz w:val="16"/>
                <w:szCs w:val="16"/>
              </w:rPr>
            </w:pPr>
            <w:r w:rsidRPr="003A428C">
              <w:rPr>
                <w:rFonts w:ascii="Arial" w:hAnsi="Arial" w:cs="Arial"/>
                <w:i/>
                <w:sz w:val="16"/>
                <w:szCs w:val="16"/>
              </w:rPr>
              <w:t>Select up to 3 choices.</w:t>
            </w:r>
          </w:p>
          <w:p w14:paraId="16ACD448" w14:textId="765EBB68" w:rsidR="000E4263" w:rsidRPr="003A428C" w:rsidRDefault="000E4263" w:rsidP="005A7BEF">
            <w:pPr>
              <w:rPr>
                <w:rFonts w:ascii="Arial" w:hAnsi="Arial" w:cs="Arial"/>
                <w:sz w:val="16"/>
                <w:szCs w:val="16"/>
              </w:rPr>
            </w:pPr>
            <w:r w:rsidRPr="003A428C">
              <w:rPr>
                <w:rFonts w:ascii="Arial" w:hAnsi="Arial" w:cs="Arial"/>
                <w:sz w:val="16"/>
                <w:szCs w:val="16"/>
              </w:rPr>
              <w:t>1. Daily consumption</w:t>
            </w:r>
          </w:p>
          <w:p w14:paraId="7F588992" w14:textId="2B4876D3" w:rsidR="000E4263" w:rsidRPr="003A428C" w:rsidRDefault="000E4263" w:rsidP="005A7BEF">
            <w:pPr>
              <w:rPr>
                <w:rFonts w:ascii="Arial" w:hAnsi="Arial" w:cs="Arial"/>
                <w:sz w:val="16"/>
                <w:szCs w:val="16"/>
              </w:rPr>
            </w:pPr>
            <w:r w:rsidRPr="003A428C">
              <w:rPr>
                <w:rFonts w:ascii="Arial" w:hAnsi="Arial" w:cs="Arial"/>
                <w:sz w:val="16"/>
                <w:szCs w:val="16"/>
              </w:rPr>
              <w:t xml:space="preserve">2. Housing </w:t>
            </w:r>
          </w:p>
          <w:p w14:paraId="02A2A7D2" w14:textId="160341D0" w:rsidR="000E4263" w:rsidRPr="003A428C" w:rsidRDefault="000E4263" w:rsidP="005A7BEF">
            <w:pPr>
              <w:rPr>
                <w:rFonts w:ascii="Arial" w:hAnsi="Arial" w:cs="Arial"/>
                <w:sz w:val="16"/>
                <w:szCs w:val="16"/>
              </w:rPr>
            </w:pPr>
            <w:r w:rsidRPr="003A428C">
              <w:rPr>
                <w:rFonts w:ascii="Arial" w:hAnsi="Arial" w:cs="Arial"/>
                <w:sz w:val="16"/>
                <w:szCs w:val="16"/>
              </w:rPr>
              <w:t xml:space="preserve">3. Business </w:t>
            </w:r>
          </w:p>
          <w:p w14:paraId="350CC77B" w14:textId="16009524" w:rsidR="000E4263" w:rsidRPr="003A428C" w:rsidRDefault="000E4263" w:rsidP="005A7BEF">
            <w:pPr>
              <w:rPr>
                <w:rFonts w:ascii="Arial" w:hAnsi="Arial" w:cs="Arial"/>
                <w:sz w:val="16"/>
                <w:szCs w:val="16"/>
              </w:rPr>
            </w:pPr>
            <w:r w:rsidRPr="003A428C">
              <w:rPr>
                <w:rFonts w:ascii="Arial" w:hAnsi="Arial" w:cs="Arial"/>
                <w:sz w:val="16"/>
                <w:szCs w:val="16"/>
              </w:rPr>
              <w:t xml:space="preserve">4. Savings </w:t>
            </w:r>
          </w:p>
          <w:p w14:paraId="464D8942" w14:textId="2F6651FB" w:rsidR="000E4263" w:rsidRPr="003A428C" w:rsidRDefault="000E4263" w:rsidP="005A7BEF">
            <w:pPr>
              <w:rPr>
                <w:rFonts w:ascii="Arial" w:hAnsi="Arial" w:cs="Arial"/>
                <w:sz w:val="16"/>
                <w:szCs w:val="16"/>
              </w:rPr>
            </w:pPr>
            <w:r w:rsidRPr="003A428C">
              <w:rPr>
                <w:rFonts w:ascii="Arial" w:hAnsi="Arial" w:cs="Arial"/>
                <w:sz w:val="16"/>
                <w:szCs w:val="16"/>
              </w:rPr>
              <w:t xml:space="preserve">5. Education </w:t>
            </w:r>
          </w:p>
          <w:p w14:paraId="27979613" w14:textId="0363E41A" w:rsidR="000E4263" w:rsidRPr="003A428C" w:rsidRDefault="000E4263" w:rsidP="005A7BEF">
            <w:pPr>
              <w:rPr>
                <w:rFonts w:ascii="Arial" w:hAnsi="Arial" w:cs="Arial"/>
                <w:sz w:val="16"/>
                <w:szCs w:val="16"/>
              </w:rPr>
            </w:pPr>
            <w:r w:rsidRPr="003A428C">
              <w:rPr>
                <w:rFonts w:ascii="Arial" w:hAnsi="Arial" w:cs="Arial"/>
                <w:sz w:val="16"/>
                <w:szCs w:val="16"/>
              </w:rPr>
              <w:t xml:space="preserve">6. Health </w:t>
            </w:r>
          </w:p>
          <w:p w14:paraId="7D651C5C" w14:textId="2A326BB9" w:rsidR="000E4263" w:rsidRPr="003A428C" w:rsidRDefault="000E4263" w:rsidP="005A7BEF">
            <w:pPr>
              <w:rPr>
                <w:rFonts w:ascii="Arial" w:hAnsi="Arial" w:cs="Arial"/>
                <w:sz w:val="16"/>
                <w:szCs w:val="16"/>
              </w:rPr>
            </w:pPr>
            <w:r w:rsidRPr="003A428C">
              <w:rPr>
                <w:rFonts w:ascii="Arial" w:hAnsi="Arial" w:cs="Arial"/>
                <w:sz w:val="16"/>
                <w:szCs w:val="16"/>
              </w:rPr>
              <w:t xml:space="preserve">7. Funeral </w:t>
            </w:r>
          </w:p>
          <w:p w14:paraId="2AFDDDE0" w14:textId="6B5B6D79" w:rsidR="000E4263" w:rsidRPr="003A428C" w:rsidRDefault="000E4263" w:rsidP="005A7BEF">
            <w:pPr>
              <w:rPr>
                <w:rFonts w:ascii="Arial" w:hAnsi="Arial" w:cs="Arial"/>
                <w:sz w:val="16"/>
                <w:szCs w:val="16"/>
              </w:rPr>
            </w:pPr>
            <w:r w:rsidRPr="003A428C">
              <w:rPr>
                <w:rFonts w:ascii="Arial" w:hAnsi="Arial" w:cs="Arial"/>
                <w:sz w:val="16"/>
                <w:szCs w:val="16"/>
              </w:rPr>
              <w:t xml:space="preserve">8. Other ceremony </w:t>
            </w:r>
          </w:p>
          <w:p w14:paraId="683595F1" w14:textId="2D83AFEC" w:rsidR="000E4263" w:rsidRPr="003A428C" w:rsidRDefault="000E4263" w:rsidP="005A7BEF">
            <w:pPr>
              <w:rPr>
                <w:rFonts w:ascii="Arial" w:hAnsi="Arial" w:cs="Arial"/>
                <w:sz w:val="16"/>
                <w:szCs w:val="16"/>
              </w:rPr>
            </w:pPr>
            <w:r w:rsidRPr="003A428C">
              <w:rPr>
                <w:rFonts w:ascii="Arial" w:hAnsi="Arial" w:cs="Arial"/>
                <w:sz w:val="16"/>
                <w:szCs w:val="16"/>
              </w:rPr>
              <w:t xml:space="preserve">9. Agriculture </w:t>
            </w:r>
            <w:r w:rsidRPr="003A428C">
              <w:rPr>
                <w:rFonts w:ascii="Arial" w:hAnsi="Arial" w:cs="Arial"/>
                <w:sz w:val="16"/>
                <w:szCs w:val="16"/>
              </w:rPr>
              <w:br/>
            </w:r>
            <w:r w:rsidR="003A428C">
              <w:rPr>
                <w:rFonts w:ascii="Arial" w:hAnsi="Arial" w:cs="Arial"/>
                <w:sz w:val="16"/>
                <w:szCs w:val="16"/>
              </w:rPr>
              <w:t>-666</w:t>
            </w:r>
            <w:r w:rsidRPr="003A428C">
              <w:rPr>
                <w:rFonts w:ascii="Arial" w:hAnsi="Arial" w:cs="Arial"/>
                <w:sz w:val="16"/>
                <w:szCs w:val="16"/>
              </w:rPr>
              <w:t xml:space="preserve"> Other</w:t>
            </w:r>
            <w:r w:rsidR="003A428C">
              <w:rPr>
                <w:rFonts w:ascii="Arial" w:hAnsi="Arial" w:cs="Arial"/>
                <w:sz w:val="16"/>
                <w:szCs w:val="16"/>
              </w:rPr>
              <w:t xml:space="preserve"> (please </w:t>
            </w:r>
            <w:r w:rsidRPr="003A428C">
              <w:rPr>
                <w:rFonts w:ascii="Arial" w:hAnsi="Arial" w:cs="Arial"/>
                <w:sz w:val="16"/>
                <w:szCs w:val="16"/>
              </w:rPr>
              <w:t>specif</w:t>
            </w:r>
            <w:r w:rsidR="003A428C">
              <w:rPr>
                <w:rFonts w:ascii="Arial" w:hAnsi="Arial" w:cs="Arial"/>
                <w:sz w:val="16"/>
                <w:szCs w:val="16"/>
              </w:rPr>
              <w:t>y)</w:t>
            </w:r>
          </w:p>
        </w:tc>
        <w:tc>
          <w:tcPr>
            <w:tcW w:w="1526" w:type="dxa"/>
          </w:tcPr>
          <w:p w14:paraId="734EF5DD" w14:textId="77777777" w:rsidR="000E4263" w:rsidRPr="005A7BEF" w:rsidRDefault="000E4263" w:rsidP="005A7BEF">
            <w:pPr>
              <w:rPr>
                <w:rFonts w:ascii="Arial" w:hAnsi="Arial" w:cs="Arial"/>
                <w:sz w:val="16"/>
                <w:szCs w:val="16"/>
              </w:rPr>
            </w:pPr>
          </w:p>
          <w:p w14:paraId="373B1CB7" w14:textId="77777777" w:rsidR="000E4263" w:rsidRPr="005A7BEF" w:rsidRDefault="000E4263" w:rsidP="005A7BEF">
            <w:pPr>
              <w:rPr>
                <w:rFonts w:ascii="Arial" w:hAnsi="Arial" w:cs="Arial"/>
                <w:sz w:val="16"/>
                <w:szCs w:val="16"/>
              </w:rPr>
            </w:pPr>
          </w:p>
          <w:p w14:paraId="71C97504" w14:textId="4D46E5B2" w:rsidR="000E4263" w:rsidRPr="005A7BEF" w:rsidRDefault="000E4263" w:rsidP="005A7BEF">
            <w:pPr>
              <w:rPr>
                <w:rFonts w:ascii="Arial" w:hAnsi="Arial" w:cs="Arial"/>
                <w:sz w:val="16"/>
                <w:szCs w:val="16"/>
              </w:rPr>
            </w:pPr>
          </w:p>
        </w:tc>
        <w:tc>
          <w:tcPr>
            <w:tcW w:w="1461" w:type="dxa"/>
          </w:tcPr>
          <w:p w14:paraId="3F08CF30" w14:textId="77777777" w:rsidR="000E4263" w:rsidRPr="005A7BEF" w:rsidRDefault="000E4263" w:rsidP="005A7BEF">
            <w:pPr>
              <w:rPr>
                <w:rFonts w:ascii="Arial" w:hAnsi="Arial" w:cs="Arial"/>
                <w:sz w:val="16"/>
                <w:szCs w:val="16"/>
              </w:rPr>
            </w:pPr>
          </w:p>
          <w:p w14:paraId="57D39D17" w14:textId="292206E8" w:rsidR="000E4263" w:rsidRPr="005A7BEF" w:rsidRDefault="000E4263" w:rsidP="005A7BEF">
            <w:pPr>
              <w:rPr>
                <w:rFonts w:ascii="Arial" w:hAnsi="Arial" w:cs="Arial"/>
                <w:sz w:val="16"/>
                <w:szCs w:val="16"/>
              </w:rPr>
            </w:pPr>
          </w:p>
        </w:tc>
        <w:tc>
          <w:tcPr>
            <w:tcW w:w="1310" w:type="dxa"/>
          </w:tcPr>
          <w:p w14:paraId="52561816" w14:textId="77777777" w:rsidR="000E4263" w:rsidRPr="005A7BEF" w:rsidRDefault="000E4263" w:rsidP="005A7BEF">
            <w:pPr>
              <w:rPr>
                <w:rFonts w:ascii="Arial" w:hAnsi="Arial" w:cs="Arial"/>
                <w:sz w:val="16"/>
                <w:szCs w:val="16"/>
              </w:rPr>
            </w:pPr>
          </w:p>
          <w:p w14:paraId="4BE6E240" w14:textId="77777777" w:rsidR="000E4263" w:rsidRPr="005A7BEF" w:rsidRDefault="000E4263" w:rsidP="005A7BEF">
            <w:pPr>
              <w:rPr>
                <w:rFonts w:ascii="Arial" w:hAnsi="Arial" w:cs="Arial"/>
                <w:sz w:val="16"/>
                <w:szCs w:val="16"/>
              </w:rPr>
            </w:pPr>
          </w:p>
          <w:p w14:paraId="73829E6B" w14:textId="74AD01A7" w:rsidR="000E4263" w:rsidRPr="005A7BEF" w:rsidRDefault="000E4263" w:rsidP="005A7BEF">
            <w:pPr>
              <w:rPr>
                <w:rFonts w:ascii="Arial" w:hAnsi="Arial" w:cs="Arial"/>
                <w:sz w:val="16"/>
                <w:szCs w:val="16"/>
              </w:rPr>
            </w:pPr>
          </w:p>
        </w:tc>
        <w:tc>
          <w:tcPr>
            <w:tcW w:w="1283" w:type="dxa"/>
          </w:tcPr>
          <w:p w14:paraId="78F19350" w14:textId="73832687" w:rsidR="000E4263" w:rsidRPr="005A7BEF" w:rsidRDefault="000E4263" w:rsidP="005A7BEF">
            <w:pPr>
              <w:rPr>
                <w:rFonts w:ascii="Arial" w:hAnsi="Arial" w:cs="Arial"/>
                <w:sz w:val="16"/>
                <w:szCs w:val="16"/>
              </w:rPr>
            </w:pPr>
          </w:p>
        </w:tc>
        <w:tc>
          <w:tcPr>
            <w:tcW w:w="1268" w:type="dxa"/>
          </w:tcPr>
          <w:p w14:paraId="1061D074" w14:textId="0092F493" w:rsidR="000E4263" w:rsidRPr="005A7BEF" w:rsidRDefault="000E4263" w:rsidP="005A7BEF">
            <w:pPr>
              <w:rPr>
                <w:rFonts w:ascii="Arial" w:hAnsi="Arial" w:cs="Arial"/>
                <w:sz w:val="16"/>
                <w:szCs w:val="16"/>
              </w:rPr>
            </w:pPr>
          </w:p>
        </w:tc>
        <w:tc>
          <w:tcPr>
            <w:tcW w:w="1269" w:type="dxa"/>
          </w:tcPr>
          <w:p w14:paraId="42929ADE" w14:textId="3946FD7F" w:rsidR="000E4263" w:rsidRPr="005A7BEF" w:rsidRDefault="000E4263" w:rsidP="005A7BEF">
            <w:pPr>
              <w:rPr>
                <w:rFonts w:ascii="Arial" w:hAnsi="Arial" w:cs="Arial"/>
                <w:sz w:val="16"/>
                <w:szCs w:val="16"/>
              </w:rPr>
            </w:pPr>
          </w:p>
        </w:tc>
        <w:tc>
          <w:tcPr>
            <w:tcW w:w="1553" w:type="dxa"/>
          </w:tcPr>
          <w:p w14:paraId="64A74307" w14:textId="6DCBA695" w:rsidR="000E4263" w:rsidRPr="005A7BEF" w:rsidRDefault="000E4263" w:rsidP="005A7BEF">
            <w:pPr>
              <w:rPr>
                <w:rFonts w:ascii="Arial" w:hAnsi="Arial" w:cs="Arial"/>
                <w:sz w:val="16"/>
                <w:szCs w:val="16"/>
              </w:rPr>
            </w:pPr>
          </w:p>
        </w:tc>
        <w:tc>
          <w:tcPr>
            <w:tcW w:w="1398" w:type="dxa"/>
          </w:tcPr>
          <w:p w14:paraId="6547803A" w14:textId="2C22A798" w:rsidR="000E4263" w:rsidRPr="005A7BEF" w:rsidRDefault="000E4263" w:rsidP="005A7BEF">
            <w:pPr>
              <w:rPr>
                <w:rFonts w:ascii="Arial" w:hAnsi="Arial" w:cs="Arial"/>
                <w:sz w:val="16"/>
                <w:szCs w:val="16"/>
              </w:rPr>
            </w:pPr>
          </w:p>
        </w:tc>
      </w:tr>
      <w:tr w:rsidR="000E4263" w:rsidRPr="005A7BEF" w14:paraId="2D85A681" w14:textId="77777777" w:rsidTr="001403DE">
        <w:trPr>
          <w:trHeight w:val="737"/>
        </w:trPr>
        <w:tc>
          <w:tcPr>
            <w:tcW w:w="2824" w:type="dxa"/>
          </w:tcPr>
          <w:p w14:paraId="73E2F5A6" w14:textId="3000B90B" w:rsidR="000E4263" w:rsidRPr="008D4F63" w:rsidRDefault="000E4263" w:rsidP="005A7BEF">
            <w:pPr>
              <w:rPr>
                <w:rFonts w:ascii="Arial" w:hAnsi="Arial" w:cs="Arial"/>
                <w:sz w:val="16"/>
                <w:szCs w:val="16"/>
              </w:rPr>
            </w:pPr>
            <w:r w:rsidRPr="008D4F63">
              <w:rPr>
                <w:rFonts w:ascii="Arial" w:hAnsi="Arial" w:cs="Arial"/>
                <w:sz w:val="16"/>
                <w:szCs w:val="16"/>
              </w:rPr>
              <w:t xml:space="preserve">49f. What was the </w:t>
            </w:r>
            <w:r w:rsidRPr="00842F8E">
              <w:rPr>
                <w:rFonts w:ascii="Arial" w:hAnsi="Arial" w:cs="Arial"/>
                <w:sz w:val="16"/>
                <w:szCs w:val="16"/>
              </w:rPr>
              <w:t>total</w:t>
            </w:r>
            <w:r w:rsidRPr="008D4F63">
              <w:rPr>
                <w:rFonts w:ascii="Arial" w:hAnsi="Arial" w:cs="Arial"/>
                <w:sz w:val="16"/>
                <w:szCs w:val="16"/>
                <w:u w:val="single"/>
              </w:rPr>
              <w:t xml:space="preserve"> amount of cash</w:t>
            </w:r>
            <w:r w:rsidRPr="008D4F63">
              <w:rPr>
                <w:rFonts w:ascii="Arial" w:hAnsi="Arial" w:cs="Arial"/>
                <w:sz w:val="16"/>
                <w:szCs w:val="16"/>
              </w:rPr>
              <w:t xml:space="preserve"> received from this institution in the last 12 months?</w:t>
            </w:r>
          </w:p>
          <w:p w14:paraId="6E4A2A96" w14:textId="77777777" w:rsidR="00630AC3" w:rsidRPr="008D4F63" w:rsidRDefault="00630AC3" w:rsidP="00630AC3">
            <w:pPr>
              <w:rPr>
                <w:rFonts w:ascii="Arial" w:hAnsi="Arial" w:cs="Arial"/>
                <w:i/>
                <w:sz w:val="16"/>
                <w:szCs w:val="16"/>
              </w:rPr>
            </w:pPr>
            <w:r w:rsidRPr="008D4F63">
              <w:rPr>
                <w:rFonts w:ascii="Arial" w:hAnsi="Arial" w:cs="Arial"/>
                <w:i/>
                <w:sz w:val="16"/>
                <w:szCs w:val="16"/>
              </w:rPr>
              <w:t>Indicate amount as a decimal value (in Ghana cedis and pesewas)</w:t>
            </w:r>
          </w:p>
          <w:p w14:paraId="64F6D97D" w14:textId="48842DC9" w:rsidR="000E4263" w:rsidRPr="00630AC3" w:rsidRDefault="00630AC3" w:rsidP="00630AC3">
            <w:pPr>
              <w:rPr>
                <w:rFonts w:ascii="Arial" w:hAnsi="Arial" w:cs="Arial"/>
                <w:sz w:val="16"/>
                <w:szCs w:val="16"/>
              </w:rPr>
            </w:pPr>
            <w:r w:rsidRPr="008D4F63">
              <w:rPr>
                <w:rFonts w:ascii="Arial" w:hAnsi="Arial" w:cs="Arial"/>
                <w:i/>
                <w:sz w:val="16"/>
                <w:szCs w:val="16"/>
              </w:rPr>
              <w:t>For example, enter 2.50 for 2 Ghana cedis and 50 pesewas.</w:t>
            </w:r>
          </w:p>
        </w:tc>
        <w:tc>
          <w:tcPr>
            <w:tcW w:w="1526" w:type="dxa"/>
            <w:vAlign w:val="center"/>
          </w:tcPr>
          <w:p w14:paraId="712513EA" w14:textId="74ED3BD2" w:rsidR="000E4263" w:rsidRPr="005A7BEF" w:rsidRDefault="000E4263" w:rsidP="005A7BEF">
            <w:pPr>
              <w:rPr>
                <w:rFonts w:ascii="Arial" w:hAnsi="Arial" w:cs="Arial"/>
                <w:sz w:val="16"/>
                <w:szCs w:val="16"/>
              </w:rPr>
            </w:pPr>
          </w:p>
        </w:tc>
        <w:tc>
          <w:tcPr>
            <w:tcW w:w="1461" w:type="dxa"/>
            <w:vAlign w:val="center"/>
          </w:tcPr>
          <w:p w14:paraId="0FAD3CBF" w14:textId="0A7C8EE0" w:rsidR="000E4263" w:rsidRPr="005A7BEF" w:rsidRDefault="000E4263" w:rsidP="005A7BEF">
            <w:pPr>
              <w:rPr>
                <w:rFonts w:ascii="Arial" w:hAnsi="Arial" w:cs="Arial"/>
                <w:sz w:val="16"/>
                <w:szCs w:val="16"/>
              </w:rPr>
            </w:pPr>
          </w:p>
        </w:tc>
        <w:tc>
          <w:tcPr>
            <w:tcW w:w="1310" w:type="dxa"/>
            <w:vAlign w:val="center"/>
          </w:tcPr>
          <w:p w14:paraId="0783A6D9" w14:textId="7996674E" w:rsidR="000E4263" w:rsidRPr="005A7BEF" w:rsidRDefault="000E4263" w:rsidP="005A7BEF">
            <w:pPr>
              <w:rPr>
                <w:rFonts w:ascii="Arial" w:hAnsi="Arial" w:cs="Arial"/>
                <w:sz w:val="16"/>
                <w:szCs w:val="16"/>
              </w:rPr>
            </w:pPr>
          </w:p>
        </w:tc>
        <w:tc>
          <w:tcPr>
            <w:tcW w:w="1283" w:type="dxa"/>
            <w:vAlign w:val="center"/>
          </w:tcPr>
          <w:p w14:paraId="1D936A0A" w14:textId="79079B88" w:rsidR="000E4263" w:rsidRPr="005A7BEF" w:rsidRDefault="000E4263">
            <w:pPr>
              <w:rPr>
                <w:rFonts w:ascii="Arial" w:hAnsi="Arial" w:cs="Arial"/>
                <w:sz w:val="16"/>
                <w:szCs w:val="16"/>
              </w:rPr>
            </w:pPr>
          </w:p>
        </w:tc>
        <w:tc>
          <w:tcPr>
            <w:tcW w:w="1268" w:type="dxa"/>
            <w:vAlign w:val="center"/>
          </w:tcPr>
          <w:p w14:paraId="3B57CCA3" w14:textId="33E6AFEF" w:rsidR="000E4263" w:rsidRPr="005A7BEF" w:rsidRDefault="000E4263" w:rsidP="005A7BEF">
            <w:pPr>
              <w:rPr>
                <w:rFonts w:ascii="Arial" w:hAnsi="Arial" w:cs="Arial"/>
                <w:sz w:val="16"/>
                <w:szCs w:val="16"/>
              </w:rPr>
            </w:pPr>
          </w:p>
          <w:p w14:paraId="1CA94D87" w14:textId="33F843A9" w:rsidR="000E4263" w:rsidRPr="005A7BEF" w:rsidRDefault="000E4263">
            <w:pPr>
              <w:rPr>
                <w:rFonts w:ascii="Arial" w:hAnsi="Arial" w:cs="Arial"/>
                <w:sz w:val="16"/>
                <w:szCs w:val="16"/>
              </w:rPr>
            </w:pPr>
          </w:p>
        </w:tc>
        <w:tc>
          <w:tcPr>
            <w:tcW w:w="1269" w:type="dxa"/>
            <w:vAlign w:val="center"/>
          </w:tcPr>
          <w:p w14:paraId="3905408D" w14:textId="1D2A5025" w:rsidR="000E4263" w:rsidRPr="005A7BEF" w:rsidRDefault="000E4263">
            <w:pPr>
              <w:rPr>
                <w:rFonts w:ascii="Arial" w:hAnsi="Arial" w:cs="Arial"/>
                <w:sz w:val="16"/>
                <w:szCs w:val="16"/>
              </w:rPr>
            </w:pPr>
          </w:p>
        </w:tc>
        <w:tc>
          <w:tcPr>
            <w:tcW w:w="1553" w:type="dxa"/>
            <w:vAlign w:val="center"/>
          </w:tcPr>
          <w:p w14:paraId="7DB1278C" w14:textId="7AF6CBE6" w:rsidR="000E4263" w:rsidRPr="005A7BEF" w:rsidRDefault="000E4263">
            <w:pPr>
              <w:rPr>
                <w:rFonts w:ascii="Arial" w:hAnsi="Arial" w:cs="Arial"/>
                <w:sz w:val="16"/>
                <w:szCs w:val="16"/>
              </w:rPr>
            </w:pPr>
          </w:p>
        </w:tc>
        <w:tc>
          <w:tcPr>
            <w:tcW w:w="1398" w:type="dxa"/>
            <w:vAlign w:val="center"/>
          </w:tcPr>
          <w:p w14:paraId="17839206" w14:textId="3C407C04" w:rsidR="000E4263" w:rsidRPr="005A7BEF" w:rsidRDefault="000E4263">
            <w:pPr>
              <w:rPr>
                <w:rFonts w:ascii="Arial" w:hAnsi="Arial" w:cs="Arial"/>
                <w:sz w:val="16"/>
                <w:szCs w:val="16"/>
              </w:rPr>
            </w:pPr>
          </w:p>
        </w:tc>
      </w:tr>
      <w:tr w:rsidR="000E4263" w:rsidRPr="005A7BEF" w14:paraId="79AE4A78" w14:textId="77777777" w:rsidTr="001403DE">
        <w:trPr>
          <w:trHeight w:val="962"/>
        </w:trPr>
        <w:tc>
          <w:tcPr>
            <w:tcW w:w="2824" w:type="dxa"/>
          </w:tcPr>
          <w:p w14:paraId="7B5170C9" w14:textId="26C79957" w:rsidR="000E4263" w:rsidRPr="008D4F63" w:rsidRDefault="000E4263" w:rsidP="005A7BEF">
            <w:pPr>
              <w:rPr>
                <w:rFonts w:ascii="Arial" w:hAnsi="Arial" w:cs="Arial"/>
                <w:sz w:val="16"/>
                <w:szCs w:val="16"/>
              </w:rPr>
            </w:pPr>
            <w:r w:rsidRPr="008D4F63">
              <w:rPr>
                <w:rFonts w:ascii="Arial" w:hAnsi="Arial" w:cs="Arial"/>
                <w:bCs/>
                <w:sz w:val="16"/>
                <w:szCs w:val="16"/>
              </w:rPr>
              <w:t>49g</w:t>
            </w:r>
            <w:r w:rsidRPr="008D4F63">
              <w:rPr>
                <w:rFonts w:ascii="Arial" w:hAnsi="Arial" w:cs="Arial"/>
                <w:sz w:val="16"/>
                <w:szCs w:val="16"/>
              </w:rPr>
              <w:t xml:space="preserve">. What was the total </w:t>
            </w:r>
            <w:r w:rsidRPr="008D4F63">
              <w:rPr>
                <w:rFonts w:ascii="Arial" w:hAnsi="Arial" w:cs="Arial"/>
                <w:sz w:val="16"/>
                <w:szCs w:val="16"/>
                <w:u w:val="single"/>
              </w:rPr>
              <w:t>value of food</w:t>
            </w:r>
            <w:r w:rsidRPr="008D4F63">
              <w:rPr>
                <w:rFonts w:ascii="Arial" w:hAnsi="Arial" w:cs="Arial"/>
                <w:sz w:val="16"/>
                <w:szCs w:val="16"/>
              </w:rPr>
              <w:t xml:space="preserve"> received from this institution in the last 12 months?</w:t>
            </w:r>
          </w:p>
          <w:p w14:paraId="6ED5BA78" w14:textId="77777777" w:rsidR="00630AC3" w:rsidRPr="00630AC3" w:rsidRDefault="00630AC3" w:rsidP="00630AC3">
            <w:pPr>
              <w:rPr>
                <w:rFonts w:ascii="Arial" w:hAnsi="Arial" w:cs="Arial"/>
                <w:i/>
                <w:sz w:val="16"/>
                <w:szCs w:val="16"/>
              </w:rPr>
            </w:pPr>
            <w:r w:rsidRPr="00630AC3">
              <w:rPr>
                <w:rFonts w:ascii="Arial" w:hAnsi="Arial" w:cs="Arial"/>
                <w:i/>
                <w:sz w:val="16"/>
                <w:szCs w:val="16"/>
              </w:rPr>
              <w:t>Indicate amount as a decimal value (in Ghana cedis and pesewas)</w:t>
            </w:r>
          </w:p>
          <w:p w14:paraId="7E60CB9F" w14:textId="10E27FD2" w:rsidR="000E4263" w:rsidRPr="00630AC3" w:rsidRDefault="00630AC3" w:rsidP="00630AC3">
            <w:pPr>
              <w:rPr>
                <w:rFonts w:ascii="Arial" w:hAnsi="Arial" w:cs="Arial"/>
                <w:sz w:val="16"/>
                <w:szCs w:val="16"/>
              </w:rPr>
            </w:pPr>
            <w:r w:rsidRPr="00630AC3">
              <w:rPr>
                <w:rFonts w:ascii="Arial" w:hAnsi="Arial" w:cs="Arial"/>
                <w:i/>
                <w:sz w:val="16"/>
                <w:szCs w:val="16"/>
              </w:rPr>
              <w:t>For example, enter 2.50 for 2 Ghana cedis and 50 pesewas.</w:t>
            </w:r>
          </w:p>
        </w:tc>
        <w:tc>
          <w:tcPr>
            <w:tcW w:w="1526" w:type="dxa"/>
            <w:vAlign w:val="center"/>
          </w:tcPr>
          <w:p w14:paraId="37EB0FBE" w14:textId="4386C2FF" w:rsidR="000E4263" w:rsidRPr="005A7BEF" w:rsidRDefault="000E4263">
            <w:pPr>
              <w:rPr>
                <w:rFonts w:ascii="Arial" w:hAnsi="Arial" w:cs="Arial"/>
                <w:sz w:val="16"/>
                <w:szCs w:val="16"/>
              </w:rPr>
            </w:pPr>
          </w:p>
        </w:tc>
        <w:tc>
          <w:tcPr>
            <w:tcW w:w="1461" w:type="dxa"/>
            <w:vAlign w:val="center"/>
          </w:tcPr>
          <w:p w14:paraId="7B65A7AC" w14:textId="4FBB4B83" w:rsidR="000E4263" w:rsidRPr="005A7BEF" w:rsidRDefault="000E4263">
            <w:pPr>
              <w:rPr>
                <w:rFonts w:ascii="Arial" w:hAnsi="Arial" w:cs="Arial"/>
                <w:sz w:val="16"/>
                <w:szCs w:val="16"/>
              </w:rPr>
            </w:pPr>
          </w:p>
        </w:tc>
        <w:tc>
          <w:tcPr>
            <w:tcW w:w="1310" w:type="dxa"/>
            <w:vAlign w:val="center"/>
          </w:tcPr>
          <w:p w14:paraId="0BDC5727" w14:textId="1CE6A7A7" w:rsidR="000E4263" w:rsidRPr="005A7BEF" w:rsidRDefault="000E4263">
            <w:pPr>
              <w:rPr>
                <w:rFonts w:ascii="Arial" w:hAnsi="Arial" w:cs="Arial"/>
                <w:sz w:val="16"/>
                <w:szCs w:val="16"/>
              </w:rPr>
            </w:pPr>
          </w:p>
        </w:tc>
        <w:tc>
          <w:tcPr>
            <w:tcW w:w="1283" w:type="dxa"/>
            <w:vAlign w:val="center"/>
          </w:tcPr>
          <w:p w14:paraId="68D46D37" w14:textId="2881632E" w:rsidR="000E4263" w:rsidRPr="005A7BEF" w:rsidRDefault="000E4263">
            <w:pPr>
              <w:rPr>
                <w:rFonts w:ascii="Arial" w:hAnsi="Arial" w:cs="Arial"/>
                <w:sz w:val="16"/>
                <w:szCs w:val="16"/>
              </w:rPr>
            </w:pPr>
          </w:p>
        </w:tc>
        <w:tc>
          <w:tcPr>
            <w:tcW w:w="1268" w:type="dxa"/>
            <w:vAlign w:val="center"/>
          </w:tcPr>
          <w:p w14:paraId="347E559F" w14:textId="0C4D20A5" w:rsidR="000E4263" w:rsidRPr="005A7BEF" w:rsidRDefault="000E4263">
            <w:pPr>
              <w:rPr>
                <w:rFonts w:ascii="Arial" w:hAnsi="Arial" w:cs="Arial"/>
                <w:sz w:val="16"/>
                <w:szCs w:val="16"/>
              </w:rPr>
            </w:pPr>
          </w:p>
        </w:tc>
        <w:tc>
          <w:tcPr>
            <w:tcW w:w="1269" w:type="dxa"/>
            <w:vAlign w:val="center"/>
          </w:tcPr>
          <w:p w14:paraId="4AC2E22F" w14:textId="7FF78931" w:rsidR="000E4263" w:rsidRPr="005A7BEF" w:rsidRDefault="000E4263">
            <w:pPr>
              <w:rPr>
                <w:rFonts w:ascii="Arial" w:hAnsi="Arial" w:cs="Arial"/>
                <w:sz w:val="16"/>
                <w:szCs w:val="16"/>
              </w:rPr>
            </w:pPr>
          </w:p>
        </w:tc>
        <w:tc>
          <w:tcPr>
            <w:tcW w:w="1553" w:type="dxa"/>
            <w:vAlign w:val="center"/>
          </w:tcPr>
          <w:p w14:paraId="4EBB6C75" w14:textId="694526FC" w:rsidR="000E4263" w:rsidRPr="005A7BEF" w:rsidRDefault="000E4263">
            <w:pPr>
              <w:rPr>
                <w:rFonts w:ascii="Arial" w:hAnsi="Arial" w:cs="Arial"/>
                <w:sz w:val="16"/>
                <w:szCs w:val="16"/>
              </w:rPr>
            </w:pPr>
          </w:p>
        </w:tc>
        <w:tc>
          <w:tcPr>
            <w:tcW w:w="1398" w:type="dxa"/>
            <w:vAlign w:val="center"/>
          </w:tcPr>
          <w:p w14:paraId="4BCC5A3A" w14:textId="10DA4779" w:rsidR="000E4263" w:rsidRPr="005A7BEF" w:rsidRDefault="000E4263">
            <w:pPr>
              <w:rPr>
                <w:rFonts w:ascii="Arial" w:hAnsi="Arial" w:cs="Arial"/>
                <w:sz w:val="16"/>
                <w:szCs w:val="16"/>
              </w:rPr>
            </w:pPr>
          </w:p>
        </w:tc>
      </w:tr>
      <w:tr w:rsidR="00E46EE2" w:rsidRPr="005A7BEF" w14:paraId="41368415" w14:textId="77777777" w:rsidTr="00630C9F">
        <w:trPr>
          <w:trHeight w:val="962"/>
        </w:trPr>
        <w:tc>
          <w:tcPr>
            <w:tcW w:w="2824" w:type="dxa"/>
          </w:tcPr>
          <w:p w14:paraId="25C4EB5C" w14:textId="525256E0" w:rsidR="00E46EE2" w:rsidRPr="008D4F63" w:rsidRDefault="00E46EE2" w:rsidP="00630C9F">
            <w:pPr>
              <w:rPr>
                <w:rFonts w:ascii="Arial" w:hAnsi="Arial" w:cs="Arial"/>
                <w:sz w:val="16"/>
                <w:szCs w:val="16"/>
              </w:rPr>
            </w:pPr>
            <w:r w:rsidRPr="008D4F63">
              <w:rPr>
                <w:rFonts w:ascii="Arial" w:hAnsi="Arial" w:cs="Arial"/>
                <w:bCs/>
                <w:sz w:val="16"/>
                <w:szCs w:val="16"/>
              </w:rPr>
              <w:t>49h</w:t>
            </w:r>
            <w:r w:rsidRPr="008D4F63">
              <w:rPr>
                <w:rFonts w:ascii="Arial" w:hAnsi="Arial" w:cs="Arial"/>
                <w:sz w:val="16"/>
                <w:szCs w:val="16"/>
              </w:rPr>
              <w:t xml:space="preserve">. What was the total </w:t>
            </w:r>
            <w:r w:rsidRPr="008D4F63">
              <w:rPr>
                <w:rFonts w:ascii="Arial" w:hAnsi="Arial" w:cs="Arial"/>
                <w:sz w:val="16"/>
                <w:szCs w:val="16"/>
                <w:u w:val="single"/>
              </w:rPr>
              <w:t>value of other goods</w:t>
            </w:r>
            <w:r w:rsidRPr="008D4F63">
              <w:rPr>
                <w:rFonts w:ascii="Arial" w:hAnsi="Arial" w:cs="Arial"/>
                <w:sz w:val="16"/>
                <w:szCs w:val="16"/>
              </w:rPr>
              <w:t xml:space="preserve"> received from this institution in the last 12 months?</w:t>
            </w:r>
          </w:p>
          <w:p w14:paraId="6BEBCA44" w14:textId="77777777" w:rsidR="00630AC3" w:rsidRPr="00630AC3" w:rsidRDefault="00630AC3" w:rsidP="00630AC3">
            <w:pPr>
              <w:rPr>
                <w:rFonts w:ascii="Arial" w:hAnsi="Arial" w:cs="Arial"/>
                <w:i/>
                <w:sz w:val="16"/>
                <w:szCs w:val="16"/>
              </w:rPr>
            </w:pPr>
            <w:r w:rsidRPr="00630AC3">
              <w:rPr>
                <w:rFonts w:ascii="Arial" w:hAnsi="Arial" w:cs="Arial"/>
                <w:i/>
                <w:sz w:val="16"/>
                <w:szCs w:val="16"/>
              </w:rPr>
              <w:t>Indicate amount as a decimal value (in Ghana cedis and pesewas)</w:t>
            </w:r>
          </w:p>
          <w:p w14:paraId="0E85F2C1" w14:textId="20F4A442" w:rsidR="00E46EE2" w:rsidRPr="00630AC3" w:rsidRDefault="00630AC3" w:rsidP="00630AC3">
            <w:pPr>
              <w:rPr>
                <w:rFonts w:ascii="Arial" w:hAnsi="Arial" w:cs="Arial"/>
                <w:sz w:val="16"/>
                <w:szCs w:val="16"/>
              </w:rPr>
            </w:pPr>
            <w:r w:rsidRPr="00630AC3">
              <w:rPr>
                <w:rFonts w:ascii="Arial" w:hAnsi="Arial" w:cs="Arial"/>
                <w:i/>
                <w:sz w:val="16"/>
                <w:szCs w:val="16"/>
              </w:rPr>
              <w:t>For example, enter 2.50 for 2 Ghana cedis and 50 pesewas.</w:t>
            </w:r>
          </w:p>
        </w:tc>
        <w:tc>
          <w:tcPr>
            <w:tcW w:w="1526" w:type="dxa"/>
            <w:vAlign w:val="center"/>
          </w:tcPr>
          <w:p w14:paraId="2713C4F0" w14:textId="26308F74" w:rsidR="00E46EE2" w:rsidRPr="005A7BEF" w:rsidRDefault="00E46EE2">
            <w:pPr>
              <w:rPr>
                <w:rFonts w:ascii="Arial" w:hAnsi="Arial" w:cs="Arial"/>
                <w:sz w:val="16"/>
                <w:szCs w:val="16"/>
              </w:rPr>
            </w:pPr>
          </w:p>
        </w:tc>
        <w:tc>
          <w:tcPr>
            <w:tcW w:w="1461" w:type="dxa"/>
            <w:vAlign w:val="center"/>
          </w:tcPr>
          <w:p w14:paraId="05808D01" w14:textId="7402DA23" w:rsidR="00E46EE2" w:rsidRPr="005A7BEF" w:rsidRDefault="00E46EE2" w:rsidP="00630C9F">
            <w:pPr>
              <w:rPr>
                <w:rFonts w:ascii="Arial" w:hAnsi="Arial" w:cs="Arial"/>
                <w:sz w:val="16"/>
                <w:szCs w:val="16"/>
              </w:rPr>
            </w:pPr>
          </w:p>
        </w:tc>
        <w:tc>
          <w:tcPr>
            <w:tcW w:w="1310" w:type="dxa"/>
            <w:vAlign w:val="center"/>
          </w:tcPr>
          <w:p w14:paraId="49632C39" w14:textId="78DE2B09" w:rsidR="00E46EE2" w:rsidRPr="005A7BEF" w:rsidRDefault="00E46EE2">
            <w:pPr>
              <w:rPr>
                <w:rFonts w:ascii="Arial" w:hAnsi="Arial" w:cs="Arial"/>
                <w:sz w:val="16"/>
                <w:szCs w:val="16"/>
              </w:rPr>
            </w:pPr>
          </w:p>
        </w:tc>
        <w:tc>
          <w:tcPr>
            <w:tcW w:w="1283" w:type="dxa"/>
            <w:vAlign w:val="center"/>
          </w:tcPr>
          <w:p w14:paraId="2D26897C" w14:textId="0FA083D1" w:rsidR="00E46EE2" w:rsidRPr="005A7BEF" w:rsidRDefault="00E46EE2">
            <w:pPr>
              <w:rPr>
                <w:rFonts w:ascii="Arial" w:hAnsi="Arial" w:cs="Arial"/>
                <w:sz w:val="16"/>
                <w:szCs w:val="16"/>
              </w:rPr>
            </w:pPr>
          </w:p>
        </w:tc>
        <w:tc>
          <w:tcPr>
            <w:tcW w:w="1268" w:type="dxa"/>
            <w:vAlign w:val="center"/>
          </w:tcPr>
          <w:p w14:paraId="6B4690EA" w14:textId="0608E7EC" w:rsidR="00E46EE2" w:rsidRPr="005A7BEF" w:rsidRDefault="00E46EE2">
            <w:pPr>
              <w:rPr>
                <w:rFonts w:ascii="Arial" w:hAnsi="Arial" w:cs="Arial"/>
                <w:sz w:val="16"/>
                <w:szCs w:val="16"/>
              </w:rPr>
            </w:pPr>
          </w:p>
        </w:tc>
        <w:tc>
          <w:tcPr>
            <w:tcW w:w="1269" w:type="dxa"/>
            <w:vAlign w:val="center"/>
          </w:tcPr>
          <w:p w14:paraId="75E5103A" w14:textId="05DC04A3" w:rsidR="00E46EE2" w:rsidRPr="005A7BEF" w:rsidRDefault="00E46EE2">
            <w:pPr>
              <w:rPr>
                <w:rFonts w:ascii="Arial" w:hAnsi="Arial" w:cs="Arial"/>
                <w:sz w:val="16"/>
                <w:szCs w:val="16"/>
              </w:rPr>
            </w:pPr>
            <w:r w:rsidRPr="005A7BEF">
              <w:rPr>
                <w:rFonts w:ascii="Arial" w:hAnsi="Arial" w:cs="Arial"/>
                <w:sz w:val="16"/>
                <w:szCs w:val="16"/>
              </w:rPr>
              <w:t xml:space="preserve"> </w:t>
            </w:r>
          </w:p>
        </w:tc>
        <w:tc>
          <w:tcPr>
            <w:tcW w:w="1553" w:type="dxa"/>
            <w:vAlign w:val="center"/>
          </w:tcPr>
          <w:p w14:paraId="430A8836" w14:textId="7E53A4C3" w:rsidR="00E46EE2" w:rsidRPr="005A7BEF" w:rsidRDefault="00E46EE2">
            <w:pPr>
              <w:rPr>
                <w:rFonts w:ascii="Arial" w:hAnsi="Arial" w:cs="Arial"/>
                <w:sz w:val="16"/>
                <w:szCs w:val="16"/>
              </w:rPr>
            </w:pPr>
          </w:p>
        </w:tc>
        <w:tc>
          <w:tcPr>
            <w:tcW w:w="1398" w:type="dxa"/>
            <w:vAlign w:val="center"/>
          </w:tcPr>
          <w:p w14:paraId="2E34F8B8" w14:textId="0B4A1D59" w:rsidR="00E46EE2" w:rsidRPr="005A7BEF" w:rsidRDefault="00E46EE2">
            <w:pPr>
              <w:rPr>
                <w:rFonts w:ascii="Arial" w:hAnsi="Arial" w:cs="Arial"/>
                <w:sz w:val="16"/>
                <w:szCs w:val="16"/>
              </w:rPr>
            </w:pPr>
          </w:p>
        </w:tc>
      </w:tr>
      <w:tr w:rsidR="000E4263" w:rsidRPr="005A7BEF" w14:paraId="132462A9" w14:textId="77777777" w:rsidTr="001403DE">
        <w:trPr>
          <w:trHeight w:val="962"/>
        </w:trPr>
        <w:tc>
          <w:tcPr>
            <w:tcW w:w="2824" w:type="dxa"/>
          </w:tcPr>
          <w:p w14:paraId="2E6BD0E9" w14:textId="355494FB" w:rsidR="000E4263" w:rsidRPr="008D4F63" w:rsidRDefault="001166C2" w:rsidP="005A7BEF">
            <w:pPr>
              <w:rPr>
                <w:rFonts w:ascii="Arial" w:hAnsi="Arial" w:cs="Arial"/>
                <w:sz w:val="16"/>
                <w:szCs w:val="16"/>
              </w:rPr>
            </w:pPr>
            <w:r w:rsidRPr="008D4F63">
              <w:rPr>
                <w:rFonts w:ascii="Arial" w:hAnsi="Arial" w:cs="Arial"/>
                <w:bCs/>
                <w:sz w:val="16"/>
                <w:szCs w:val="16"/>
              </w:rPr>
              <w:t>Q</w:t>
            </w:r>
            <w:r w:rsidR="000E4263" w:rsidRPr="008D4F63">
              <w:rPr>
                <w:rFonts w:ascii="Arial" w:hAnsi="Arial" w:cs="Arial"/>
                <w:bCs/>
                <w:sz w:val="16"/>
                <w:szCs w:val="16"/>
              </w:rPr>
              <w:t>49</w:t>
            </w:r>
            <w:r w:rsidR="00E46EE2" w:rsidRPr="008D4F63">
              <w:rPr>
                <w:rFonts w:ascii="Arial" w:hAnsi="Arial" w:cs="Arial"/>
                <w:bCs/>
                <w:sz w:val="16"/>
                <w:szCs w:val="16"/>
              </w:rPr>
              <w:t>i</w:t>
            </w:r>
            <w:r w:rsidR="000E4263" w:rsidRPr="008D4F63">
              <w:rPr>
                <w:rFonts w:ascii="Arial" w:hAnsi="Arial" w:cs="Arial"/>
                <w:sz w:val="16"/>
                <w:szCs w:val="16"/>
              </w:rPr>
              <w:t xml:space="preserve">. Through what means did </w:t>
            </w:r>
            <w:r w:rsidR="00630AC3">
              <w:rPr>
                <w:rFonts w:ascii="Arial" w:hAnsi="Arial" w:cs="Arial"/>
                <w:sz w:val="16"/>
                <w:szCs w:val="16"/>
              </w:rPr>
              <w:t>[Name]</w:t>
            </w:r>
            <w:r w:rsidR="00630AC3" w:rsidRPr="008D4F63">
              <w:rPr>
                <w:rFonts w:ascii="Arial" w:hAnsi="Arial" w:cs="Arial"/>
                <w:sz w:val="16"/>
                <w:szCs w:val="16"/>
              </w:rPr>
              <w:t xml:space="preserve"> </w:t>
            </w:r>
            <w:r w:rsidR="000E4263" w:rsidRPr="008D4F63">
              <w:rPr>
                <w:rFonts w:ascii="Arial" w:hAnsi="Arial" w:cs="Arial"/>
                <w:sz w:val="16"/>
                <w:szCs w:val="16"/>
              </w:rPr>
              <w:t>receive these remittances?</w:t>
            </w:r>
          </w:p>
          <w:p w14:paraId="793A4319" w14:textId="3BDBB906" w:rsidR="000E4263" w:rsidRPr="00630AC3" w:rsidRDefault="000E4263" w:rsidP="005A7BEF">
            <w:pPr>
              <w:rPr>
                <w:rFonts w:ascii="Arial" w:hAnsi="Arial" w:cs="Arial"/>
                <w:sz w:val="16"/>
                <w:szCs w:val="16"/>
              </w:rPr>
            </w:pPr>
            <w:r w:rsidRPr="00630AC3">
              <w:rPr>
                <w:rFonts w:ascii="Arial" w:hAnsi="Arial" w:cs="Arial"/>
                <w:sz w:val="16"/>
                <w:szCs w:val="16"/>
              </w:rPr>
              <w:t>1. Bank account -</w:t>
            </w:r>
          </w:p>
          <w:p w14:paraId="4B2D08B9" w14:textId="7755F95D" w:rsidR="000E4263" w:rsidRPr="00630AC3" w:rsidRDefault="000E4263" w:rsidP="005A7BEF">
            <w:pPr>
              <w:rPr>
                <w:rFonts w:ascii="Arial" w:hAnsi="Arial" w:cs="Arial"/>
                <w:sz w:val="16"/>
                <w:szCs w:val="16"/>
              </w:rPr>
            </w:pPr>
            <w:r w:rsidRPr="00630AC3">
              <w:rPr>
                <w:rFonts w:ascii="Arial" w:hAnsi="Arial" w:cs="Arial"/>
                <w:sz w:val="16"/>
                <w:szCs w:val="16"/>
              </w:rPr>
              <w:t xml:space="preserve">2. Money transfer agency </w:t>
            </w:r>
          </w:p>
          <w:p w14:paraId="19B477C0" w14:textId="384C4AFD" w:rsidR="000E4263" w:rsidRPr="00630AC3" w:rsidRDefault="000E4263" w:rsidP="005A7BEF">
            <w:pPr>
              <w:rPr>
                <w:rFonts w:ascii="Arial" w:hAnsi="Arial" w:cs="Arial"/>
                <w:sz w:val="16"/>
                <w:szCs w:val="16"/>
              </w:rPr>
            </w:pPr>
            <w:r w:rsidRPr="00630AC3">
              <w:rPr>
                <w:rFonts w:ascii="Arial" w:hAnsi="Arial" w:cs="Arial"/>
                <w:sz w:val="16"/>
                <w:szCs w:val="16"/>
              </w:rPr>
              <w:t>3. Sender him or herself</w:t>
            </w:r>
          </w:p>
          <w:p w14:paraId="3B62D2B9" w14:textId="61E59C75" w:rsidR="000E4263" w:rsidRPr="00630AC3" w:rsidRDefault="000E4263" w:rsidP="005A7BEF">
            <w:pPr>
              <w:rPr>
                <w:rFonts w:ascii="Arial" w:hAnsi="Arial" w:cs="Arial"/>
                <w:sz w:val="16"/>
                <w:szCs w:val="16"/>
              </w:rPr>
            </w:pPr>
            <w:r w:rsidRPr="00630AC3">
              <w:rPr>
                <w:rFonts w:ascii="Arial" w:hAnsi="Arial" w:cs="Arial"/>
                <w:sz w:val="16"/>
                <w:szCs w:val="16"/>
              </w:rPr>
              <w:t xml:space="preserve">4. Carried by someone else </w:t>
            </w:r>
          </w:p>
          <w:p w14:paraId="593AD21B" w14:textId="40B01875" w:rsidR="000E4263" w:rsidRPr="00630AC3" w:rsidRDefault="000E4263" w:rsidP="005A7BEF">
            <w:pPr>
              <w:rPr>
                <w:rFonts w:ascii="Arial" w:hAnsi="Arial" w:cs="Arial"/>
                <w:sz w:val="16"/>
                <w:szCs w:val="16"/>
              </w:rPr>
            </w:pPr>
            <w:r w:rsidRPr="00630AC3">
              <w:rPr>
                <w:rFonts w:ascii="Arial" w:hAnsi="Arial" w:cs="Arial"/>
                <w:sz w:val="16"/>
                <w:szCs w:val="16"/>
              </w:rPr>
              <w:t xml:space="preserve">5. Personal check </w:t>
            </w:r>
          </w:p>
          <w:p w14:paraId="409B39EA" w14:textId="3EA7262F" w:rsidR="000E4263" w:rsidRPr="00630AC3" w:rsidRDefault="000E4263" w:rsidP="005A7BEF">
            <w:pPr>
              <w:rPr>
                <w:rFonts w:ascii="Arial" w:hAnsi="Arial" w:cs="Arial"/>
                <w:sz w:val="16"/>
                <w:szCs w:val="16"/>
              </w:rPr>
            </w:pPr>
            <w:r w:rsidRPr="00630AC3">
              <w:rPr>
                <w:rFonts w:ascii="Arial" w:hAnsi="Arial" w:cs="Arial"/>
                <w:sz w:val="16"/>
                <w:szCs w:val="16"/>
              </w:rPr>
              <w:t>6. Cell phone transfer</w:t>
            </w:r>
            <w:r w:rsidR="00D51547" w:rsidRPr="00630AC3">
              <w:rPr>
                <w:rFonts w:ascii="Arial" w:hAnsi="Arial" w:cs="Arial"/>
                <w:sz w:val="16"/>
                <w:szCs w:val="16"/>
              </w:rPr>
              <w:t xml:space="preserve"> (mobile money)</w:t>
            </w:r>
            <w:r w:rsidRPr="00630AC3">
              <w:rPr>
                <w:rFonts w:ascii="Arial" w:hAnsi="Arial" w:cs="Arial"/>
                <w:sz w:val="16"/>
                <w:szCs w:val="16"/>
              </w:rPr>
              <w:t xml:space="preserve"> </w:t>
            </w:r>
          </w:p>
          <w:p w14:paraId="1E099343" w14:textId="3709A33B" w:rsidR="000E4263" w:rsidRPr="00630AC3" w:rsidRDefault="00630AC3" w:rsidP="005A7BEF">
            <w:pPr>
              <w:rPr>
                <w:rFonts w:ascii="Arial" w:hAnsi="Arial" w:cs="Arial"/>
                <w:sz w:val="16"/>
                <w:szCs w:val="16"/>
              </w:rPr>
            </w:pPr>
            <w:r>
              <w:rPr>
                <w:rFonts w:ascii="Arial" w:hAnsi="Arial" w:cs="Arial"/>
                <w:sz w:val="16"/>
                <w:szCs w:val="16"/>
              </w:rPr>
              <w:t>-666</w:t>
            </w:r>
            <w:r w:rsidR="000E4263" w:rsidRPr="00630AC3">
              <w:rPr>
                <w:rFonts w:ascii="Arial" w:hAnsi="Arial" w:cs="Arial"/>
                <w:sz w:val="16"/>
                <w:szCs w:val="16"/>
              </w:rPr>
              <w:t xml:space="preserve"> Other</w:t>
            </w:r>
            <w:r>
              <w:rPr>
                <w:rFonts w:ascii="Arial" w:hAnsi="Arial" w:cs="Arial"/>
                <w:sz w:val="16"/>
                <w:szCs w:val="16"/>
              </w:rPr>
              <w:t xml:space="preserve"> (please </w:t>
            </w:r>
            <w:r w:rsidR="000E4263" w:rsidRPr="00630AC3">
              <w:rPr>
                <w:rFonts w:ascii="Arial" w:hAnsi="Arial" w:cs="Arial"/>
                <w:sz w:val="16"/>
                <w:szCs w:val="16"/>
              </w:rPr>
              <w:t>specify</w:t>
            </w:r>
          </w:p>
          <w:p w14:paraId="70632F3A" w14:textId="76BC5275" w:rsidR="000E4263" w:rsidRPr="00630AC3" w:rsidRDefault="000E4263" w:rsidP="005A7BEF">
            <w:pPr>
              <w:rPr>
                <w:rFonts w:ascii="Arial" w:hAnsi="Arial" w:cs="Arial"/>
                <w:sz w:val="16"/>
                <w:szCs w:val="16"/>
              </w:rPr>
            </w:pPr>
          </w:p>
        </w:tc>
        <w:tc>
          <w:tcPr>
            <w:tcW w:w="1526" w:type="dxa"/>
          </w:tcPr>
          <w:p w14:paraId="68C000EC" w14:textId="31B438B5" w:rsidR="000E4263" w:rsidRPr="005A7BEF" w:rsidRDefault="000E4263">
            <w:pPr>
              <w:spacing w:before="60" w:after="40"/>
              <w:rPr>
                <w:rFonts w:ascii="Arial" w:hAnsi="Arial" w:cs="Arial"/>
                <w:sz w:val="16"/>
                <w:szCs w:val="16"/>
              </w:rPr>
            </w:pPr>
          </w:p>
        </w:tc>
        <w:tc>
          <w:tcPr>
            <w:tcW w:w="1461" w:type="dxa"/>
          </w:tcPr>
          <w:p w14:paraId="41D94BB8" w14:textId="77777777" w:rsidR="000E4263" w:rsidRPr="005A7BEF" w:rsidRDefault="000E4263" w:rsidP="005A7BEF">
            <w:pPr>
              <w:spacing w:before="60" w:after="40"/>
              <w:rPr>
                <w:rFonts w:ascii="Arial" w:hAnsi="Arial" w:cs="Arial"/>
                <w:sz w:val="16"/>
                <w:szCs w:val="16"/>
              </w:rPr>
            </w:pPr>
          </w:p>
          <w:p w14:paraId="483AA982" w14:textId="69F0484D" w:rsidR="000E4263" w:rsidRPr="005A7BEF" w:rsidRDefault="000E4263" w:rsidP="005A7BEF">
            <w:pPr>
              <w:spacing w:before="60" w:after="40"/>
              <w:rPr>
                <w:rFonts w:ascii="Arial" w:hAnsi="Arial" w:cs="Arial"/>
                <w:sz w:val="16"/>
                <w:szCs w:val="16"/>
              </w:rPr>
            </w:pPr>
          </w:p>
        </w:tc>
        <w:tc>
          <w:tcPr>
            <w:tcW w:w="1310" w:type="dxa"/>
          </w:tcPr>
          <w:p w14:paraId="40DF0F43" w14:textId="421295ED" w:rsidR="000E4263" w:rsidRPr="005A7BEF" w:rsidRDefault="000E4263">
            <w:pPr>
              <w:spacing w:before="60" w:after="40"/>
              <w:rPr>
                <w:rFonts w:ascii="Arial" w:hAnsi="Arial" w:cs="Arial"/>
                <w:sz w:val="16"/>
                <w:szCs w:val="16"/>
              </w:rPr>
            </w:pPr>
          </w:p>
        </w:tc>
        <w:tc>
          <w:tcPr>
            <w:tcW w:w="1283" w:type="dxa"/>
          </w:tcPr>
          <w:p w14:paraId="61287B37" w14:textId="5E0E8AC6" w:rsidR="000E4263" w:rsidRPr="005A7BEF" w:rsidRDefault="000E4263" w:rsidP="005A7BEF">
            <w:pPr>
              <w:spacing w:before="60" w:after="40"/>
              <w:rPr>
                <w:rFonts w:ascii="Arial" w:hAnsi="Arial" w:cs="Arial"/>
                <w:sz w:val="16"/>
                <w:szCs w:val="16"/>
              </w:rPr>
            </w:pPr>
          </w:p>
        </w:tc>
        <w:tc>
          <w:tcPr>
            <w:tcW w:w="1268" w:type="dxa"/>
          </w:tcPr>
          <w:p w14:paraId="234F7D12" w14:textId="6EEEBA6C" w:rsidR="000E4263" w:rsidRPr="005A7BEF" w:rsidRDefault="000E4263">
            <w:pPr>
              <w:spacing w:before="60" w:after="40"/>
              <w:rPr>
                <w:rFonts w:ascii="Arial" w:hAnsi="Arial" w:cs="Arial"/>
                <w:sz w:val="16"/>
                <w:szCs w:val="16"/>
              </w:rPr>
            </w:pPr>
          </w:p>
        </w:tc>
        <w:tc>
          <w:tcPr>
            <w:tcW w:w="1269" w:type="dxa"/>
          </w:tcPr>
          <w:p w14:paraId="0F61626F" w14:textId="5772C209" w:rsidR="000E4263" w:rsidRPr="005A7BEF" w:rsidRDefault="000E4263">
            <w:pPr>
              <w:spacing w:before="60" w:after="40"/>
              <w:rPr>
                <w:rFonts w:ascii="Arial" w:hAnsi="Arial" w:cs="Arial"/>
                <w:sz w:val="16"/>
                <w:szCs w:val="16"/>
              </w:rPr>
            </w:pPr>
          </w:p>
        </w:tc>
        <w:tc>
          <w:tcPr>
            <w:tcW w:w="1553" w:type="dxa"/>
          </w:tcPr>
          <w:p w14:paraId="1BAF7B87" w14:textId="688AB666" w:rsidR="000E4263" w:rsidRPr="005A7BEF" w:rsidRDefault="000E4263">
            <w:pPr>
              <w:spacing w:before="60" w:after="40"/>
              <w:rPr>
                <w:rFonts w:ascii="Arial" w:hAnsi="Arial" w:cs="Arial"/>
                <w:sz w:val="16"/>
                <w:szCs w:val="16"/>
              </w:rPr>
            </w:pPr>
          </w:p>
        </w:tc>
        <w:tc>
          <w:tcPr>
            <w:tcW w:w="1398" w:type="dxa"/>
          </w:tcPr>
          <w:p w14:paraId="046789F6" w14:textId="2C844CCF" w:rsidR="000E4263" w:rsidRPr="005A7BEF" w:rsidRDefault="000E4263">
            <w:pPr>
              <w:spacing w:before="60" w:after="40"/>
              <w:rPr>
                <w:rFonts w:ascii="Arial" w:hAnsi="Arial" w:cs="Arial"/>
                <w:sz w:val="16"/>
                <w:szCs w:val="16"/>
              </w:rPr>
            </w:pPr>
          </w:p>
        </w:tc>
      </w:tr>
      <w:tr w:rsidR="00890AA3" w:rsidRPr="005A7BEF" w14:paraId="01E026AC" w14:textId="77777777" w:rsidTr="001403DE">
        <w:trPr>
          <w:trHeight w:val="962"/>
        </w:trPr>
        <w:tc>
          <w:tcPr>
            <w:tcW w:w="2824" w:type="dxa"/>
          </w:tcPr>
          <w:p w14:paraId="3DEFE98A" w14:textId="77777777" w:rsidR="00890AA3" w:rsidRDefault="00890AA3" w:rsidP="005A7BEF">
            <w:pPr>
              <w:rPr>
                <w:rFonts w:ascii="Arial" w:hAnsi="Arial" w:cs="Arial"/>
                <w:bCs/>
                <w:sz w:val="16"/>
                <w:szCs w:val="16"/>
              </w:rPr>
            </w:pPr>
            <w:r w:rsidRPr="00890AA3">
              <w:rPr>
                <w:rFonts w:ascii="Arial" w:hAnsi="Arial" w:cs="Arial"/>
                <w:bCs/>
                <w:sz w:val="16"/>
                <w:szCs w:val="16"/>
              </w:rPr>
              <w:t>Is there anyone else who has sent money, goods, gifts to members of this household in the last year without expecting to be repaid?</w:t>
            </w:r>
          </w:p>
          <w:p w14:paraId="301E72F7" w14:textId="02DE18F8" w:rsidR="00890AA3" w:rsidRDefault="00890AA3" w:rsidP="005A7BEF">
            <w:pPr>
              <w:rPr>
                <w:rFonts w:ascii="Arial" w:hAnsi="Arial" w:cs="Arial"/>
                <w:bCs/>
                <w:sz w:val="16"/>
                <w:szCs w:val="16"/>
              </w:rPr>
            </w:pPr>
            <w:r>
              <w:rPr>
                <w:rFonts w:ascii="Arial" w:hAnsi="Arial" w:cs="Arial"/>
                <w:bCs/>
                <w:sz w:val="16"/>
                <w:szCs w:val="16"/>
              </w:rPr>
              <w:t>1-Yes &gt;&gt; next member</w:t>
            </w:r>
          </w:p>
          <w:p w14:paraId="136C5B73" w14:textId="1AF68054" w:rsidR="00890AA3" w:rsidRPr="008D4F63" w:rsidRDefault="00890AA3" w:rsidP="005A7BEF">
            <w:pPr>
              <w:rPr>
                <w:rFonts w:ascii="Arial" w:hAnsi="Arial" w:cs="Arial"/>
                <w:bCs/>
                <w:sz w:val="16"/>
                <w:szCs w:val="16"/>
              </w:rPr>
            </w:pPr>
            <w:r>
              <w:rPr>
                <w:rFonts w:ascii="Arial" w:hAnsi="Arial" w:cs="Arial"/>
                <w:bCs/>
                <w:sz w:val="16"/>
                <w:szCs w:val="16"/>
              </w:rPr>
              <w:t>5-No &gt;&gt; next section</w:t>
            </w:r>
          </w:p>
        </w:tc>
        <w:tc>
          <w:tcPr>
            <w:tcW w:w="1526" w:type="dxa"/>
          </w:tcPr>
          <w:p w14:paraId="3EFD0D64" w14:textId="7FBD36CF" w:rsidR="00890AA3" w:rsidRPr="005A7BEF" w:rsidRDefault="00890AA3">
            <w:pPr>
              <w:spacing w:before="60" w:after="40"/>
              <w:rPr>
                <w:rFonts w:ascii="Arial" w:hAnsi="Arial" w:cs="Arial"/>
                <w:sz w:val="16"/>
                <w:szCs w:val="16"/>
              </w:rPr>
            </w:pPr>
          </w:p>
        </w:tc>
        <w:tc>
          <w:tcPr>
            <w:tcW w:w="1461" w:type="dxa"/>
          </w:tcPr>
          <w:p w14:paraId="0CF77B2A" w14:textId="77777777" w:rsidR="00890AA3" w:rsidRPr="005A7BEF" w:rsidRDefault="00890AA3" w:rsidP="005A7BEF">
            <w:pPr>
              <w:spacing w:before="60" w:after="40"/>
              <w:rPr>
                <w:rFonts w:ascii="Arial" w:hAnsi="Arial" w:cs="Arial"/>
                <w:sz w:val="16"/>
                <w:szCs w:val="16"/>
              </w:rPr>
            </w:pPr>
          </w:p>
        </w:tc>
        <w:tc>
          <w:tcPr>
            <w:tcW w:w="1310" w:type="dxa"/>
          </w:tcPr>
          <w:p w14:paraId="0D3CB8D4" w14:textId="77777777" w:rsidR="00890AA3" w:rsidRPr="005A7BEF" w:rsidRDefault="00890AA3">
            <w:pPr>
              <w:spacing w:before="60" w:after="40"/>
              <w:rPr>
                <w:rFonts w:ascii="Arial" w:hAnsi="Arial" w:cs="Arial"/>
                <w:sz w:val="16"/>
                <w:szCs w:val="16"/>
              </w:rPr>
            </w:pPr>
          </w:p>
        </w:tc>
        <w:tc>
          <w:tcPr>
            <w:tcW w:w="1283" w:type="dxa"/>
          </w:tcPr>
          <w:p w14:paraId="6D8B43D3" w14:textId="77777777" w:rsidR="00890AA3" w:rsidRPr="005A7BEF" w:rsidRDefault="00890AA3" w:rsidP="005A7BEF">
            <w:pPr>
              <w:spacing w:before="60" w:after="40"/>
              <w:rPr>
                <w:rFonts w:ascii="Arial" w:hAnsi="Arial" w:cs="Arial"/>
                <w:sz w:val="16"/>
                <w:szCs w:val="16"/>
              </w:rPr>
            </w:pPr>
          </w:p>
        </w:tc>
        <w:tc>
          <w:tcPr>
            <w:tcW w:w="1268" w:type="dxa"/>
          </w:tcPr>
          <w:p w14:paraId="12B5F94E" w14:textId="77777777" w:rsidR="00890AA3" w:rsidRPr="005A7BEF" w:rsidRDefault="00890AA3">
            <w:pPr>
              <w:spacing w:before="60" w:after="40"/>
              <w:rPr>
                <w:rFonts w:ascii="Arial" w:hAnsi="Arial" w:cs="Arial"/>
                <w:sz w:val="16"/>
                <w:szCs w:val="16"/>
              </w:rPr>
            </w:pPr>
          </w:p>
        </w:tc>
        <w:tc>
          <w:tcPr>
            <w:tcW w:w="1269" w:type="dxa"/>
          </w:tcPr>
          <w:p w14:paraId="6A29DE5B" w14:textId="77777777" w:rsidR="00890AA3" w:rsidRPr="005A7BEF" w:rsidRDefault="00890AA3">
            <w:pPr>
              <w:spacing w:before="60" w:after="40"/>
              <w:rPr>
                <w:rFonts w:ascii="Arial" w:hAnsi="Arial" w:cs="Arial"/>
                <w:sz w:val="16"/>
                <w:szCs w:val="16"/>
              </w:rPr>
            </w:pPr>
          </w:p>
        </w:tc>
        <w:tc>
          <w:tcPr>
            <w:tcW w:w="1553" w:type="dxa"/>
          </w:tcPr>
          <w:p w14:paraId="63442BAA" w14:textId="77777777" w:rsidR="00890AA3" w:rsidRPr="005A7BEF" w:rsidRDefault="00890AA3">
            <w:pPr>
              <w:spacing w:before="60" w:after="40"/>
              <w:rPr>
                <w:rFonts w:ascii="Arial" w:hAnsi="Arial" w:cs="Arial"/>
                <w:sz w:val="16"/>
                <w:szCs w:val="16"/>
              </w:rPr>
            </w:pPr>
          </w:p>
        </w:tc>
        <w:tc>
          <w:tcPr>
            <w:tcW w:w="1398" w:type="dxa"/>
          </w:tcPr>
          <w:p w14:paraId="494BF418" w14:textId="77777777" w:rsidR="00890AA3" w:rsidRPr="005A7BEF" w:rsidRDefault="00890AA3">
            <w:pPr>
              <w:spacing w:before="60" w:after="40"/>
              <w:rPr>
                <w:rFonts w:ascii="Arial" w:hAnsi="Arial" w:cs="Arial"/>
                <w:sz w:val="16"/>
                <w:szCs w:val="16"/>
              </w:rPr>
            </w:pPr>
          </w:p>
        </w:tc>
      </w:tr>
    </w:tbl>
    <w:p w14:paraId="75E99B06" w14:textId="77777777" w:rsidR="000E4263" w:rsidRPr="005A7BEF" w:rsidRDefault="000E4263" w:rsidP="005A7BEF">
      <w:pPr>
        <w:rPr>
          <w:rFonts w:ascii="Arial" w:hAnsi="Arial" w:cs="Arial"/>
          <w:b/>
          <w:sz w:val="16"/>
          <w:szCs w:val="16"/>
        </w:rPr>
      </w:pPr>
    </w:p>
    <w:p w14:paraId="5C0856AA" w14:textId="68977398" w:rsidR="001C5C91" w:rsidRPr="005A7BEF" w:rsidRDefault="001C5C91" w:rsidP="005A7BEF">
      <w:pPr>
        <w:ind w:left="720"/>
        <w:rPr>
          <w:rFonts w:ascii="Arial" w:hAnsi="Arial" w:cs="Arial"/>
          <w:b/>
          <w:sz w:val="16"/>
          <w:szCs w:val="16"/>
        </w:rPr>
      </w:pPr>
    </w:p>
    <w:p w14:paraId="153A7313" w14:textId="3ECC09B3" w:rsidR="001C5C91" w:rsidRPr="005A7BEF" w:rsidRDefault="001C5C91" w:rsidP="005A7BEF">
      <w:pPr>
        <w:ind w:left="720"/>
        <w:rPr>
          <w:rFonts w:ascii="Arial" w:hAnsi="Arial" w:cs="Arial"/>
          <w:b/>
          <w:sz w:val="16"/>
          <w:szCs w:val="16"/>
        </w:rPr>
      </w:pPr>
    </w:p>
    <w:p w14:paraId="349CF730" w14:textId="1B47AB0E" w:rsidR="001C5C91" w:rsidRPr="005A7BEF" w:rsidRDefault="001C5C91" w:rsidP="005A7BEF">
      <w:pPr>
        <w:ind w:left="720"/>
        <w:rPr>
          <w:rFonts w:ascii="Arial" w:hAnsi="Arial" w:cs="Arial"/>
          <w:b/>
          <w:sz w:val="16"/>
          <w:szCs w:val="16"/>
        </w:rPr>
      </w:pPr>
    </w:p>
    <w:p w14:paraId="277A07D0" w14:textId="1EA971DC" w:rsidR="00AE22FA" w:rsidRPr="005A7BEF" w:rsidRDefault="00AE22FA" w:rsidP="005A7BEF">
      <w:pPr>
        <w:ind w:left="720"/>
        <w:rPr>
          <w:rFonts w:ascii="Arial" w:hAnsi="Arial" w:cs="Arial"/>
          <w:b/>
          <w:sz w:val="16"/>
          <w:szCs w:val="16"/>
        </w:rPr>
      </w:pPr>
    </w:p>
    <w:p w14:paraId="6581B95F" w14:textId="18B7983B" w:rsidR="00AE22FA" w:rsidRPr="005A7BEF" w:rsidRDefault="00AE22FA" w:rsidP="005A7BEF">
      <w:pPr>
        <w:ind w:left="720"/>
        <w:rPr>
          <w:rFonts w:ascii="Arial" w:hAnsi="Arial" w:cs="Arial"/>
          <w:b/>
          <w:sz w:val="16"/>
          <w:szCs w:val="16"/>
        </w:rPr>
      </w:pPr>
    </w:p>
    <w:p w14:paraId="5657D3D8" w14:textId="1193DFFB" w:rsidR="00AE22FA" w:rsidRPr="005A7BEF" w:rsidRDefault="00AE22FA" w:rsidP="005A7BEF">
      <w:pPr>
        <w:ind w:left="720"/>
        <w:rPr>
          <w:rFonts w:ascii="Arial" w:hAnsi="Arial" w:cs="Arial"/>
          <w:b/>
          <w:sz w:val="16"/>
          <w:szCs w:val="16"/>
        </w:rPr>
      </w:pPr>
    </w:p>
    <w:p w14:paraId="71046650" w14:textId="0226C844" w:rsidR="00AE22FA" w:rsidRPr="005A7BEF" w:rsidRDefault="00AE22FA" w:rsidP="005A7BEF">
      <w:pPr>
        <w:ind w:left="720"/>
        <w:rPr>
          <w:rFonts w:ascii="Arial" w:hAnsi="Arial" w:cs="Arial"/>
          <w:b/>
          <w:sz w:val="16"/>
          <w:szCs w:val="16"/>
        </w:rPr>
      </w:pPr>
    </w:p>
    <w:p w14:paraId="24DD7F71" w14:textId="28B41E54" w:rsidR="00AE22FA" w:rsidRPr="005A7BEF" w:rsidRDefault="00AE22FA" w:rsidP="005A7BEF">
      <w:pPr>
        <w:ind w:left="720"/>
        <w:rPr>
          <w:rFonts w:ascii="Arial" w:hAnsi="Arial" w:cs="Arial"/>
          <w:b/>
          <w:sz w:val="16"/>
          <w:szCs w:val="16"/>
        </w:rPr>
      </w:pPr>
    </w:p>
    <w:p w14:paraId="20FC39F6" w14:textId="77777777" w:rsidR="00AE22FA" w:rsidRPr="005A7BEF" w:rsidRDefault="00AE22FA" w:rsidP="005A7BEF">
      <w:pPr>
        <w:ind w:left="720"/>
        <w:rPr>
          <w:rFonts w:ascii="Arial" w:hAnsi="Arial" w:cs="Arial"/>
          <w:b/>
          <w:sz w:val="16"/>
          <w:szCs w:val="16"/>
        </w:rPr>
      </w:pPr>
    </w:p>
    <w:p w14:paraId="44710E24" w14:textId="6197F44C" w:rsidR="00425F13" w:rsidRPr="005A7BEF" w:rsidRDefault="00CD111F" w:rsidP="005A7BEF">
      <w:pPr>
        <w:pStyle w:val="Heading3"/>
        <w:ind w:left="720"/>
        <w:rPr>
          <w:rFonts w:ascii="Arial" w:hAnsi="Arial" w:cs="Arial"/>
          <w:color w:val="auto"/>
          <w:sz w:val="20"/>
          <w:szCs w:val="20"/>
        </w:rPr>
      </w:pPr>
      <w:bookmarkStart w:id="120" w:name="_Toc516617820"/>
      <w:r w:rsidRPr="005A7BEF">
        <w:rPr>
          <w:rFonts w:ascii="Arial" w:hAnsi="Arial" w:cs="Arial"/>
          <w:color w:val="auto"/>
          <w:sz w:val="20"/>
          <w:szCs w:val="20"/>
        </w:rPr>
        <w:t>V. SAVINGS</w:t>
      </w:r>
      <w:bookmarkEnd w:id="120"/>
    </w:p>
    <w:tbl>
      <w:tblPr>
        <w:tblStyle w:val="TableGrid"/>
        <w:tblW w:w="0" w:type="auto"/>
        <w:tblInd w:w="704" w:type="dxa"/>
        <w:tblLook w:val="04A0" w:firstRow="1" w:lastRow="0" w:firstColumn="1" w:lastColumn="0" w:noHBand="0" w:noVBand="1"/>
      </w:tblPr>
      <w:tblGrid>
        <w:gridCol w:w="13892"/>
      </w:tblGrid>
      <w:tr w:rsidR="00425F13" w:rsidRPr="001231F5" w14:paraId="6CE03AC0" w14:textId="77777777" w:rsidTr="00D56F4C">
        <w:tc>
          <w:tcPr>
            <w:tcW w:w="13892" w:type="dxa"/>
          </w:tcPr>
          <w:p w14:paraId="671D3E2E" w14:textId="77777777" w:rsidR="001231F5" w:rsidRDefault="001231F5" w:rsidP="001231F5">
            <w:pPr>
              <w:rPr>
                <w:rFonts w:ascii="Arial" w:hAnsi="Arial" w:cs="Arial"/>
                <w:bCs/>
                <w:sz w:val="16"/>
                <w:szCs w:val="16"/>
              </w:rPr>
            </w:pPr>
          </w:p>
          <w:p w14:paraId="7136F509" w14:textId="086C2BFA" w:rsidR="001231F5" w:rsidRPr="00B87B3C" w:rsidRDefault="001166C2" w:rsidP="001231F5">
            <w:pPr>
              <w:rPr>
                <w:rFonts w:ascii="Arial" w:hAnsi="Arial" w:cs="Arial"/>
                <w:sz w:val="16"/>
                <w:szCs w:val="16"/>
              </w:rPr>
            </w:pPr>
            <w:r w:rsidRPr="008D4F63">
              <w:rPr>
                <w:rFonts w:ascii="Arial" w:hAnsi="Arial" w:cs="Arial"/>
                <w:bCs/>
                <w:sz w:val="16"/>
                <w:szCs w:val="16"/>
              </w:rPr>
              <w:t>40</w:t>
            </w:r>
            <w:r w:rsidR="00425F13" w:rsidRPr="008D4F63">
              <w:rPr>
                <w:rFonts w:ascii="Arial" w:hAnsi="Arial" w:cs="Arial"/>
                <w:sz w:val="16"/>
                <w:szCs w:val="16"/>
              </w:rPr>
              <w:t xml:space="preserve">. </w:t>
            </w:r>
            <w:r w:rsidR="001A6899" w:rsidRPr="008D4F63">
              <w:rPr>
                <w:rFonts w:ascii="Arial" w:hAnsi="Arial" w:cs="Arial"/>
                <w:sz w:val="16"/>
                <w:szCs w:val="16"/>
              </w:rPr>
              <w:t>Do any household member(s) have any form of savings?</w:t>
            </w:r>
            <w:r w:rsidR="001231F5">
              <w:rPr>
                <w:rFonts w:ascii="Arial" w:hAnsi="Arial" w:cs="Arial"/>
                <w:sz w:val="16"/>
                <w:szCs w:val="16"/>
              </w:rPr>
              <w:t xml:space="preserve">          </w:t>
            </w:r>
            <w:r w:rsidR="001231F5" w:rsidRPr="00B87B3C">
              <w:rPr>
                <w:rFonts w:ascii="Arial" w:hAnsi="Arial" w:cs="Arial"/>
                <w:sz w:val="16"/>
                <w:szCs w:val="16"/>
              </w:rPr>
              <w:t>____</w:t>
            </w:r>
          </w:p>
          <w:p w14:paraId="5AE70F0D" w14:textId="77777777" w:rsidR="001231F5" w:rsidRPr="008D4F63" w:rsidRDefault="001231F5" w:rsidP="001A6899">
            <w:pPr>
              <w:rPr>
                <w:rFonts w:ascii="Arial" w:hAnsi="Arial" w:cs="Arial"/>
                <w:sz w:val="16"/>
                <w:szCs w:val="16"/>
              </w:rPr>
            </w:pPr>
          </w:p>
          <w:p w14:paraId="0E988559" w14:textId="38DFBA89" w:rsidR="001231F5" w:rsidRDefault="001231F5" w:rsidP="001A6899">
            <w:pPr>
              <w:rPr>
                <w:rFonts w:ascii="Arial" w:hAnsi="Arial" w:cs="Arial"/>
                <w:sz w:val="16"/>
                <w:szCs w:val="16"/>
              </w:rPr>
            </w:pPr>
            <w:r>
              <w:rPr>
                <w:rFonts w:ascii="Arial" w:hAnsi="Arial" w:cs="Arial"/>
                <w:sz w:val="16"/>
                <w:szCs w:val="16"/>
              </w:rPr>
              <w:t>1-</w:t>
            </w:r>
            <w:r w:rsidR="001A6899" w:rsidRPr="008D4F63">
              <w:rPr>
                <w:rFonts w:ascii="Arial" w:hAnsi="Arial" w:cs="Arial"/>
                <w:sz w:val="16"/>
                <w:szCs w:val="16"/>
              </w:rPr>
              <w:t xml:space="preserve">Yes     </w:t>
            </w:r>
          </w:p>
          <w:p w14:paraId="1865AE2D" w14:textId="7A03F3C1" w:rsidR="001231F5" w:rsidRDefault="001A6899" w:rsidP="001A6899">
            <w:pPr>
              <w:rPr>
                <w:rFonts w:ascii="Arial" w:hAnsi="Arial" w:cs="Arial"/>
                <w:sz w:val="16"/>
                <w:szCs w:val="16"/>
              </w:rPr>
            </w:pPr>
            <w:r w:rsidRPr="008D4F63">
              <w:rPr>
                <w:rFonts w:ascii="Arial" w:hAnsi="Arial" w:cs="Arial"/>
                <w:sz w:val="16"/>
                <w:szCs w:val="16"/>
              </w:rPr>
              <w:t>5</w:t>
            </w:r>
            <w:r w:rsidR="001231F5">
              <w:rPr>
                <w:rFonts w:ascii="Arial" w:hAnsi="Arial" w:cs="Arial"/>
                <w:sz w:val="16"/>
                <w:szCs w:val="16"/>
              </w:rPr>
              <w:t>-</w:t>
            </w:r>
            <w:r w:rsidRPr="008D4F63">
              <w:rPr>
                <w:rFonts w:ascii="Arial" w:hAnsi="Arial" w:cs="Arial"/>
                <w:sz w:val="16"/>
                <w:szCs w:val="16"/>
              </w:rPr>
              <w:t>No</w:t>
            </w:r>
            <w:r w:rsidR="001231F5">
              <w:rPr>
                <w:rFonts w:ascii="Arial" w:hAnsi="Arial" w:cs="Arial"/>
                <w:sz w:val="16"/>
                <w:szCs w:val="16"/>
              </w:rPr>
              <w:t xml:space="preserve"> &gt;&gt; next section</w:t>
            </w:r>
          </w:p>
          <w:p w14:paraId="06D13A75" w14:textId="04AB3917" w:rsidR="001A6899" w:rsidRPr="008D4F63" w:rsidRDefault="001A6899" w:rsidP="001A6899">
            <w:pPr>
              <w:rPr>
                <w:rFonts w:ascii="Arial" w:hAnsi="Arial" w:cs="Arial"/>
                <w:sz w:val="16"/>
                <w:szCs w:val="16"/>
              </w:rPr>
            </w:pPr>
            <w:r w:rsidRPr="008D4F63">
              <w:rPr>
                <w:rFonts w:ascii="Arial" w:hAnsi="Arial" w:cs="Arial"/>
                <w:sz w:val="16"/>
                <w:szCs w:val="16"/>
              </w:rPr>
              <w:t xml:space="preserve">     </w:t>
            </w:r>
          </w:p>
          <w:p w14:paraId="462AFED5" w14:textId="77777777" w:rsidR="0043488A" w:rsidRPr="008D4F63" w:rsidRDefault="0043488A" w:rsidP="005A7BEF">
            <w:pPr>
              <w:rPr>
                <w:rFonts w:ascii="Arial" w:hAnsi="Arial" w:cs="Arial"/>
                <w:sz w:val="16"/>
                <w:szCs w:val="16"/>
              </w:rPr>
            </w:pPr>
          </w:p>
          <w:p w14:paraId="509E775D" w14:textId="79EC2186" w:rsidR="001A6899" w:rsidRDefault="001166C2" w:rsidP="005A7BEF">
            <w:pPr>
              <w:rPr>
                <w:rFonts w:ascii="Arial" w:hAnsi="Arial" w:cs="Arial"/>
                <w:sz w:val="16"/>
                <w:szCs w:val="16"/>
              </w:rPr>
            </w:pPr>
            <w:r w:rsidRPr="008D4F63">
              <w:rPr>
                <w:rFonts w:ascii="Arial" w:hAnsi="Arial" w:cs="Arial"/>
                <w:sz w:val="16"/>
                <w:szCs w:val="16"/>
              </w:rPr>
              <w:t>How many members have any form of savings?</w:t>
            </w:r>
            <w:r w:rsidR="001A6899" w:rsidRPr="008D4F63">
              <w:rPr>
                <w:rFonts w:ascii="Arial" w:hAnsi="Arial" w:cs="Arial"/>
                <w:sz w:val="16"/>
                <w:szCs w:val="16"/>
              </w:rPr>
              <w:t xml:space="preserve">    ___________</w:t>
            </w:r>
          </w:p>
          <w:p w14:paraId="72CF0CC9" w14:textId="3A59ACE2" w:rsidR="0043488A" w:rsidRDefault="0043488A" w:rsidP="005A7BEF">
            <w:pPr>
              <w:rPr>
                <w:rFonts w:ascii="Arial" w:hAnsi="Arial" w:cs="Arial"/>
                <w:sz w:val="16"/>
                <w:szCs w:val="16"/>
              </w:rPr>
            </w:pPr>
          </w:p>
          <w:p w14:paraId="1D4A390A" w14:textId="26EB038F" w:rsidR="0043488A" w:rsidRPr="008D4F63" w:rsidRDefault="0043488A" w:rsidP="005A7BEF">
            <w:pPr>
              <w:rPr>
                <w:rFonts w:ascii="Arial" w:hAnsi="Arial" w:cs="Arial"/>
                <w:sz w:val="16"/>
                <w:szCs w:val="16"/>
              </w:rPr>
            </w:pPr>
            <w:r w:rsidRPr="0043488A">
              <w:rPr>
                <w:rFonts w:ascii="Arial" w:hAnsi="Arial" w:cs="Arial"/>
                <w:sz w:val="16"/>
                <w:szCs w:val="16"/>
              </w:rPr>
              <w:t>How many savings account(s) is/are owned by member(s) of this household?</w:t>
            </w:r>
            <w:r w:rsidR="00890AA3">
              <w:rPr>
                <w:rFonts w:ascii="Arial" w:hAnsi="Arial" w:cs="Arial"/>
                <w:sz w:val="16"/>
                <w:szCs w:val="16"/>
              </w:rPr>
              <w:t xml:space="preserve">  ______</w:t>
            </w:r>
          </w:p>
          <w:p w14:paraId="6CE83FCA" w14:textId="77777777" w:rsidR="001A6899" w:rsidRPr="008D4F63" w:rsidRDefault="001A6899" w:rsidP="005A7BEF">
            <w:pPr>
              <w:rPr>
                <w:rFonts w:ascii="Arial" w:hAnsi="Arial" w:cs="Arial"/>
                <w:sz w:val="16"/>
                <w:szCs w:val="16"/>
              </w:rPr>
            </w:pPr>
          </w:p>
          <w:p w14:paraId="40384854" w14:textId="225CF2A9" w:rsidR="00425F13" w:rsidRPr="008D4F63" w:rsidRDefault="001166C2" w:rsidP="005A7BEF">
            <w:pPr>
              <w:rPr>
                <w:rFonts w:ascii="Arial" w:hAnsi="Arial" w:cs="Arial"/>
                <w:sz w:val="16"/>
                <w:szCs w:val="16"/>
              </w:rPr>
            </w:pPr>
            <w:r w:rsidRPr="008D4F63">
              <w:rPr>
                <w:rFonts w:ascii="Arial" w:hAnsi="Arial" w:cs="Arial"/>
                <w:sz w:val="16"/>
                <w:szCs w:val="16"/>
              </w:rPr>
              <w:t xml:space="preserve"> </w:t>
            </w:r>
          </w:p>
          <w:p w14:paraId="4A3BA2C5" w14:textId="77777777" w:rsidR="00425F13" w:rsidRPr="001231F5" w:rsidRDefault="00425F13" w:rsidP="005A7BEF">
            <w:pPr>
              <w:rPr>
                <w:rFonts w:ascii="Arial" w:hAnsi="Arial" w:cs="Arial"/>
              </w:rPr>
            </w:pPr>
          </w:p>
        </w:tc>
      </w:tr>
    </w:tbl>
    <w:p w14:paraId="713ADA1F" w14:textId="77777777" w:rsidR="00425F13" w:rsidRPr="001231F5" w:rsidRDefault="00425F13" w:rsidP="005A7BEF">
      <w:pPr>
        <w:rPr>
          <w:rFonts w:ascii="Arial" w:hAnsi="Arial" w:cs="Arial"/>
        </w:rPr>
      </w:pPr>
    </w:p>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16"/>
        <w:gridCol w:w="1559"/>
        <w:gridCol w:w="1417"/>
      </w:tblGrid>
      <w:tr w:rsidR="00425F13" w:rsidRPr="001231F5" w14:paraId="4543785D" w14:textId="77777777" w:rsidTr="00D56F4C">
        <w:trPr>
          <w:tblHeader/>
        </w:trPr>
        <w:tc>
          <w:tcPr>
            <w:tcW w:w="3929" w:type="pct"/>
            <w:shd w:val="clear" w:color="auto" w:fill="A6A6A6" w:themeFill="background1" w:themeFillShade="A6"/>
          </w:tcPr>
          <w:p w14:paraId="79CED98F" w14:textId="77777777" w:rsidR="00425F13" w:rsidRPr="008D4F63" w:rsidRDefault="00425F13" w:rsidP="005A7BEF">
            <w:pPr>
              <w:rPr>
                <w:rFonts w:ascii="Arial" w:hAnsi="Arial" w:cs="Arial"/>
                <w:sz w:val="16"/>
                <w:szCs w:val="16"/>
              </w:rPr>
            </w:pPr>
          </w:p>
        </w:tc>
        <w:tc>
          <w:tcPr>
            <w:tcW w:w="561" w:type="pct"/>
            <w:shd w:val="clear" w:color="auto" w:fill="A6A6A6" w:themeFill="background1" w:themeFillShade="A6"/>
          </w:tcPr>
          <w:p w14:paraId="0F7D3E5C" w14:textId="77777777" w:rsidR="00425F13" w:rsidRPr="008D4F63" w:rsidRDefault="00425F13" w:rsidP="005A7BEF">
            <w:pPr>
              <w:rPr>
                <w:rFonts w:ascii="Arial" w:hAnsi="Arial" w:cs="Arial"/>
                <w:sz w:val="16"/>
                <w:szCs w:val="16"/>
              </w:rPr>
            </w:pPr>
            <w:r w:rsidRPr="008D4F63">
              <w:rPr>
                <w:rFonts w:ascii="Arial" w:hAnsi="Arial" w:cs="Arial"/>
                <w:sz w:val="16"/>
                <w:szCs w:val="16"/>
              </w:rPr>
              <w:t>Savings 1</w:t>
            </w:r>
          </w:p>
        </w:tc>
        <w:tc>
          <w:tcPr>
            <w:tcW w:w="510" w:type="pct"/>
            <w:shd w:val="clear" w:color="auto" w:fill="A6A6A6" w:themeFill="background1" w:themeFillShade="A6"/>
          </w:tcPr>
          <w:p w14:paraId="52CE0931" w14:textId="77777777" w:rsidR="00425F13" w:rsidRPr="008D4F63" w:rsidRDefault="00425F13" w:rsidP="005A7BEF">
            <w:pPr>
              <w:rPr>
                <w:rFonts w:ascii="Arial" w:hAnsi="Arial" w:cs="Arial"/>
                <w:sz w:val="16"/>
                <w:szCs w:val="16"/>
              </w:rPr>
            </w:pPr>
            <w:r w:rsidRPr="008D4F63">
              <w:rPr>
                <w:rFonts w:ascii="Arial" w:hAnsi="Arial" w:cs="Arial"/>
                <w:sz w:val="16"/>
                <w:szCs w:val="16"/>
              </w:rPr>
              <w:t xml:space="preserve"> Savings 2</w:t>
            </w:r>
          </w:p>
        </w:tc>
      </w:tr>
      <w:tr w:rsidR="00425F13" w:rsidRPr="001231F5" w14:paraId="70178013" w14:textId="77777777" w:rsidTr="00D56F4C">
        <w:tc>
          <w:tcPr>
            <w:tcW w:w="3929" w:type="pct"/>
          </w:tcPr>
          <w:p w14:paraId="6D068B44" w14:textId="4954B555" w:rsidR="0043488A" w:rsidRDefault="0043488A" w:rsidP="005A7BEF">
            <w:pPr>
              <w:rPr>
                <w:rFonts w:ascii="Arial" w:hAnsi="Arial" w:cs="Arial"/>
                <w:bCs/>
                <w:sz w:val="16"/>
                <w:szCs w:val="16"/>
              </w:rPr>
            </w:pPr>
            <w:r>
              <w:rPr>
                <w:rFonts w:ascii="Arial" w:hAnsi="Arial" w:cs="Arial"/>
                <w:b/>
                <w:bCs/>
                <w:sz w:val="16"/>
                <w:szCs w:val="16"/>
              </w:rPr>
              <w:t xml:space="preserve">For savings account #1: </w:t>
            </w:r>
            <w:r w:rsidRPr="0043488A">
              <w:rPr>
                <w:rFonts w:ascii="Arial" w:hAnsi="Arial" w:cs="Arial"/>
                <w:bCs/>
                <w:sz w:val="16"/>
                <w:szCs w:val="16"/>
              </w:rPr>
              <w:t>Who is the household member to whom this savings account belongs to?</w:t>
            </w:r>
            <w:r w:rsidR="00425F13" w:rsidRPr="008D4F63">
              <w:rPr>
                <w:rFonts w:ascii="Arial" w:hAnsi="Arial" w:cs="Arial"/>
                <w:bCs/>
                <w:sz w:val="16"/>
                <w:szCs w:val="16"/>
              </w:rPr>
              <w:t xml:space="preserve"> </w:t>
            </w:r>
          </w:p>
          <w:p w14:paraId="486D6046" w14:textId="21BFA6FF" w:rsidR="00425F13" w:rsidRPr="008D4F63" w:rsidRDefault="0043488A" w:rsidP="005A7BEF">
            <w:pPr>
              <w:rPr>
                <w:rFonts w:ascii="Arial" w:hAnsi="Arial" w:cs="Arial"/>
                <w:bCs/>
                <w:sz w:val="16"/>
                <w:szCs w:val="16"/>
              </w:rPr>
            </w:pPr>
            <w:r>
              <w:rPr>
                <w:rFonts w:ascii="Arial" w:hAnsi="Arial" w:cs="Arial"/>
                <w:bCs/>
                <w:sz w:val="16"/>
                <w:szCs w:val="16"/>
              </w:rPr>
              <w:t>[</w:t>
            </w:r>
            <w:r w:rsidR="00425F13" w:rsidRPr="008D4F63">
              <w:rPr>
                <w:rFonts w:ascii="Arial" w:hAnsi="Arial" w:cs="Arial"/>
                <w:bCs/>
                <w:sz w:val="16"/>
                <w:szCs w:val="16"/>
              </w:rPr>
              <w:t>Names appear for selection</w:t>
            </w:r>
            <w:r>
              <w:rPr>
                <w:rFonts w:ascii="Arial" w:hAnsi="Arial" w:cs="Arial"/>
                <w:bCs/>
                <w:sz w:val="16"/>
                <w:szCs w:val="16"/>
              </w:rPr>
              <w:t>]</w:t>
            </w:r>
          </w:p>
        </w:tc>
        <w:tc>
          <w:tcPr>
            <w:tcW w:w="561" w:type="pct"/>
            <w:vAlign w:val="center"/>
          </w:tcPr>
          <w:p w14:paraId="27134B20" w14:textId="77777777" w:rsidR="00425F13" w:rsidRPr="008D4F63" w:rsidRDefault="00425F13" w:rsidP="005A7BEF">
            <w:pPr>
              <w:rPr>
                <w:rFonts w:ascii="Arial" w:hAnsi="Arial" w:cs="Arial"/>
                <w:sz w:val="16"/>
                <w:szCs w:val="16"/>
              </w:rPr>
            </w:pPr>
          </w:p>
        </w:tc>
        <w:tc>
          <w:tcPr>
            <w:tcW w:w="510" w:type="pct"/>
            <w:vAlign w:val="center"/>
          </w:tcPr>
          <w:p w14:paraId="2A35E178" w14:textId="77777777" w:rsidR="00425F13" w:rsidRPr="008D4F63" w:rsidRDefault="00425F13" w:rsidP="005A7BEF">
            <w:pPr>
              <w:rPr>
                <w:rFonts w:ascii="Arial" w:hAnsi="Arial" w:cs="Arial"/>
                <w:sz w:val="16"/>
                <w:szCs w:val="16"/>
              </w:rPr>
            </w:pPr>
          </w:p>
        </w:tc>
      </w:tr>
      <w:tr w:rsidR="00425F13" w:rsidRPr="001231F5" w14:paraId="2335D0CF" w14:textId="77777777" w:rsidTr="00D56F4C">
        <w:tc>
          <w:tcPr>
            <w:tcW w:w="3929" w:type="pct"/>
          </w:tcPr>
          <w:p w14:paraId="50993DAE" w14:textId="51BD582B" w:rsidR="00425F13" w:rsidRPr="008D4F63" w:rsidRDefault="001166C2" w:rsidP="005A7BEF">
            <w:pPr>
              <w:rPr>
                <w:rFonts w:ascii="Arial" w:hAnsi="Arial" w:cs="Arial"/>
                <w:bCs/>
                <w:sz w:val="16"/>
                <w:szCs w:val="16"/>
              </w:rPr>
            </w:pPr>
            <w:r w:rsidRPr="008D4F63">
              <w:rPr>
                <w:rFonts w:ascii="Arial" w:hAnsi="Arial" w:cs="Arial"/>
                <w:bCs/>
                <w:sz w:val="16"/>
                <w:szCs w:val="16"/>
              </w:rPr>
              <w:t xml:space="preserve">40c. </w:t>
            </w:r>
            <w:r w:rsidR="00425F13" w:rsidRPr="008D4F63">
              <w:rPr>
                <w:rFonts w:ascii="Arial" w:hAnsi="Arial" w:cs="Arial"/>
                <w:bCs/>
                <w:sz w:val="16"/>
                <w:szCs w:val="16"/>
              </w:rPr>
              <w:t xml:space="preserve">Is </w:t>
            </w:r>
            <w:r w:rsidR="001A6899" w:rsidRPr="008D4F63">
              <w:rPr>
                <w:rFonts w:ascii="Arial" w:hAnsi="Arial" w:cs="Arial"/>
                <w:bCs/>
                <w:sz w:val="16"/>
                <w:szCs w:val="16"/>
              </w:rPr>
              <w:t>[Name]</w:t>
            </w:r>
            <w:r w:rsidR="00425F13" w:rsidRPr="008D4F63">
              <w:rPr>
                <w:rFonts w:ascii="Arial" w:hAnsi="Arial" w:cs="Arial"/>
                <w:bCs/>
                <w:sz w:val="16"/>
                <w:szCs w:val="16"/>
              </w:rPr>
              <w:t xml:space="preserve"> the person who actually answered these questions?          1. Yes    5. No.</w:t>
            </w:r>
          </w:p>
        </w:tc>
        <w:tc>
          <w:tcPr>
            <w:tcW w:w="561" w:type="pct"/>
            <w:vAlign w:val="center"/>
          </w:tcPr>
          <w:p w14:paraId="21E021E4" w14:textId="77777777" w:rsidR="00425F13" w:rsidRPr="008D4F63" w:rsidRDefault="00425F13" w:rsidP="005A7BEF">
            <w:pPr>
              <w:rPr>
                <w:rFonts w:ascii="Arial" w:hAnsi="Arial" w:cs="Arial"/>
                <w:sz w:val="16"/>
                <w:szCs w:val="16"/>
              </w:rPr>
            </w:pPr>
          </w:p>
        </w:tc>
        <w:tc>
          <w:tcPr>
            <w:tcW w:w="510" w:type="pct"/>
            <w:vAlign w:val="center"/>
          </w:tcPr>
          <w:p w14:paraId="2E80EDF6" w14:textId="77777777" w:rsidR="00425F13" w:rsidRPr="008D4F63" w:rsidRDefault="00425F13" w:rsidP="005A7BEF">
            <w:pPr>
              <w:rPr>
                <w:rFonts w:ascii="Arial" w:hAnsi="Arial" w:cs="Arial"/>
                <w:sz w:val="16"/>
                <w:szCs w:val="16"/>
              </w:rPr>
            </w:pPr>
          </w:p>
        </w:tc>
      </w:tr>
      <w:tr w:rsidR="00425F13" w:rsidRPr="001231F5" w14:paraId="542F57EB" w14:textId="77777777" w:rsidTr="00D56F4C">
        <w:tc>
          <w:tcPr>
            <w:tcW w:w="3929" w:type="pct"/>
          </w:tcPr>
          <w:p w14:paraId="162E148A" w14:textId="54988EB1" w:rsidR="00A93D83" w:rsidRDefault="00425F13" w:rsidP="005A7BEF">
            <w:pPr>
              <w:rPr>
                <w:rFonts w:ascii="Arial" w:hAnsi="Arial" w:cs="Arial"/>
                <w:sz w:val="16"/>
                <w:szCs w:val="16"/>
              </w:rPr>
            </w:pP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00852945" w:rsidRPr="008D4F63">
              <w:rPr>
                <w:rFonts w:ascii="Arial" w:hAnsi="Arial" w:cs="Arial"/>
                <w:bCs/>
                <w:noProof/>
                <w:sz w:val="16"/>
                <w:szCs w:val="16"/>
              </w:rPr>
              <w:t>4</w:t>
            </w:r>
            <w:r w:rsidRPr="008D4F63">
              <w:rPr>
                <w:rFonts w:ascii="Arial" w:hAnsi="Arial" w:cs="Arial"/>
                <w:bCs/>
                <w:noProof/>
                <w:sz w:val="16"/>
                <w:szCs w:val="16"/>
              </w:rPr>
              <w:t>1</w:t>
            </w:r>
            <w:r w:rsidRPr="008D4F63">
              <w:rPr>
                <w:rFonts w:ascii="Arial" w:hAnsi="Arial" w:cs="Arial"/>
                <w:bCs/>
                <w:sz w:val="16"/>
                <w:szCs w:val="16"/>
              </w:rPr>
              <w:fldChar w:fldCharType="end"/>
            </w:r>
            <w:r w:rsidRPr="008D4F63">
              <w:rPr>
                <w:rFonts w:ascii="Arial" w:hAnsi="Arial" w:cs="Arial"/>
                <w:sz w:val="16"/>
                <w:szCs w:val="16"/>
              </w:rPr>
              <w:t>. Doe</w:t>
            </w:r>
            <w:r w:rsidR="001A6899" w:rsidRPr="008D4F63">
              <w:rPr>
                <w:rFonts w:ascii="Arial" w:hAnsi="Arial" w:cs="Arial"/>
                <w:sz w:val="16"/>
                <w:szCs w:val="16"/>
              </w:rPr>
              <w:t>s [Name]</w:t>
            </w:r>
            <w:r w:rsidRPr="008D4F63">
              <w:rPr>
                <w:rFonts w:ascii="Arial" w:hAnsi="Arial" w:cs="Arial"/>
                <w:sz w:val="16"/>
                <w:szCs w:val="16"/>
              </w:rPr>
              <w:t xml:space="preserve"> have any savings that are kept at home (i.e. not in a bank or </w:t>
            </w:r>
            <w:r w:rsidR="0007057A">
              <w:rPr>
                <w:rFonts w:ascii="Arial" w:hAnsi="Arial" w:cs="Arial"/>
                <w:sz w:val="16"/>
                <w:szCs w:val="16"/>
              </w:rPr>
              <w:t>s</w:t>
            </w:r>
            <w:r w:rsidRPr="008D4F63">
              <w:rPr>
                <w:rFonts w:ascii="Arial" w:hAnsi="Arial" w:cs="Arial"/>
                <w:sz w:val="16"/>
                <w:szCs w:val="16"/>
              </w:rPr>
              <w:t xml:space="preserve">usu)?  </w:t>
            </w:r>
          </w:p>
          <w:p w14:paraId="3431FE35" w14:textId="5BD99369" w:rsidR="00A93D83" w:rsidRDefault="00425F13" w:rsidP="005A7BEF">
            <w:pPr>
              <w:rPr>
                <w:rFonts w:ascii="Arial" w:hAnsi="Arial" w:cs="Arial"/>
                <w:sz w:val="16"/>
                <w:szCs w:val="16"/>
              </w:rPr>
            </w:pPr>
            <w:r w:rsidRPr="008D4F63">
              <w:rPr>
                <w:rFonts w:ascii="Arial" w:hAnsi="Arial" w:cs="Arial"/>
                <w:sz w:val="16"/>
                <w:szCs w:val="16"/>
              </w:rPr>
              <w:t>1</w:t>
            </w:r>
            <w:r w:rsidR="00A93D83">
              <w:rPr>
                <w:rFonts w:ascii="Arial" w:hAnsi="Arial" w:cs="Arial"/>
                <w:sz w:val="16"/>
                <w:szCs w:val="16"/>
              </w:rPr>
              <w:t>-</w:t>
            </w:r>
            <w:r w:rsidRPr="008D4F63">
              <w:rPr>
                <w:rFonts w:ascii="Arial" w:hAnsi="Arial" w:cs="Arial"/>
                <w:sz w:val="16"/>
                <w:szCs w:val="16"/>
              </w:rPr>
              <w:t xml:space="preserve">Yes   </w:t>
            </w:r>
          </w:p>
          <w:p w14:paraId="629851E4" w14:textId="1F8C9B88" w:rsidR="00425F13" w:rsidRPr="008D4F63" w:rsidRDefault="00425F13" w:rsidP="005A7BEF">
            <w:pPr>
              <w:rPr>
                <w:rFonts w:ascii="Arial" w:hAnsi="Arial" w:cs="Arial"/>
                <w:sz w:val="16"/>
                <w:szCs w:val="16"/>
              </w:rPr>
            </w:pPr>
            <w:r w:rsidRPr="008D4F63">
              <w:rPr>
                <w:rFonts w:ascii="Arial" w:hAnsi="Arial" w:cs="Arial"/>
                <w:sz w:val="16"/>
                <w:szCs w:val="16"/>
              </w:rPr>
              <w:t>5</w:t>
            </w:r>
            <w:r w:rsidR="00A93D83">
              <w:rPr>
                <w:rFonts w:ascii="Arial" w:hAnsi="Arial" w:cs="Arial"/>
                <w:sz w:val="16"/>
                <w:szCs w:val="16"/>
              </w:rPr>
              <w:t>-</w:t>
            </w:r>
            <w:r w:rsidRPr="008D4F63">
              <w:rPr>
                <w:rFonts w:ascii="Arial" w:hAnsi="Arial" w:cs="Arial"/>
                <w:sz w:val="16"/>
                <w:szCs w:val="16"/>
              </w:rPr>
              <w:t>No &gt;&gt;</w:t>
            </w:r>
            <w:r w:rsidR="00A93D83">
              <w:rPr>
                <w:rFonts w:ascii="Arial" w:hAnsi="Arial" w:cs="Arial"/>
                <w:sz w:val="16"/>
                <w:szCs w:val="16"/>
              </w:rPr>
              <w:t xml:space="preserve"> </w:t>
            </w:r>
            <w:r w:rsidR="00452E35" w:rsidRPr="008D4F63">
              <w:rPr>
                <w:rFonts w:ascii="Arial" w:hAnsi="Arial" w:cs="Arial"/>
                <w:sz w:val="16"/>
                <w:szCs w:val="16"/>
              </w:rPr>
              <w:t>43</w:t>
            </w:r>
          </w:p>
        </w:tc>
        <w:tc>
          <w:tcPr>
            <w:tcW w:w="561" w:type="pct"/>
            <w:vAlign w:val="center"/>
          </w:tcPr>
          <w:p w14:paraId="088A769E" w14:textId="77777777" w:rsidR="00425F13" w:rsidRPr="008D4F63" w:rsidRDefault="00425F13" w:rsidP="005A7BEF">
            <w:pPr>
              <w:rPr>
                <w:rFonts w:ascii="Arial" w:hAnsi="Arial" w:cs="Arial"/>
                <w:sz w:val="16"/>
                <w:szCs w:val="16"/>
              </w:rPr>
            </w:pPr>
          </w:p>
        </w:tc>
        <w:tc>
          <w:tcPr>
            <w:tcW w:w="510" w:type="pct"/>
            <w:vAlign w:val="center"/>
          </w:tcPr>
          <w:p w14:paraId="42F53642" w14:textId="77777777" w:rsidR="00425F13" w:rsidRPr="008D4F63" w:rsidRDefault="00425F13" w:rsidP="005A7BEF">
            <w:pPr>
              <w:rPr>
                <w:rFonts w:ascii="Arial" w:hAnsi="Arial" w:cs="Arial"/>
                <w:sz w:val="16"/>
                <w:szCs w:val="16"/>
              </w:rPr>
            </w:pPr>
          </w:p>
        </w:tc>
      </w:tr>
      <w:tr w:rsidR="00425F13" w:rsidRPr="001231F5" w14:paraId="0AE39C24" w14:textId="77777777" w:rsidTr="00D56F4C">
        <w:trPr>
          <w:trHeight w:val="341"/>
        </w:trPr>
        <w:tc>
          <w:tcPr>
            <w:tcW w:w="3929" w:type="pct"/>
          </w:tcPr>
          <w:p w14:paraId="21150FEC" w14:textId="1980D572" w:rsidR="00A93D83" w:rsidRDefault="00852945">
            <w:pPr>
              <w:rPr>
                <w:rFonts w:ascii="Arial" w:hAnsi="Arial" w:cs="Arial"/>
                <w:sz w:val="16"/>
                <w:szCs w:val="16"/>
              </w:rPr>
            </w:pPr>
            <w:r w:rsidRPr="008D4F63">
              <w:rPr>
                <w:rFonts w:ascii="Arial" w:hAnsi="Arial" w:cs="Arial"/>
                <w:bCs/>
                <w:sz w:val="16"/>
                <w:szCs w:val="16"/>
              </w:rPr>
              <w:t>42</w:t>
            </w:r>
            <w:r w:rsidR="00425F13" w:rsidRPr="008D4F63">
              <w:rPr>
                <w:rFonts w:ascii="Arial" w:hAnsi="Arial" w:cs="Arial"/>
                <w:sz w:val="16"/>
                <w:szCs w:val="16"/>
              </w:rPr>
              <w:t xml:space="preserve">. What is the amount that </w:t>
            </w:r>
            <w:r w:rsidR="0099743B" w:rsidRPr="008D4F63">
              <w:rPr>
                <w:rFonts w:ascii="Arial" w:hAnsi="Arial" w:cs="Arial"/>
                <w:sz w:val="16"/>
                <w:szCs w:val="16"/>
              </w:rPr>
              <w:t>[</w:t>
            </w:r>
            <w:r w:rsidR="00425F13" w:rsidRPr="008D4F63">
              <w:rPr>
                <w:rFonts w:ascii="Arial" w:hAnsi="Arial" w:cs="Arial"/>
                <w:sz w:val="16"/>
                <w:szCs w:val="16"/>
              </w:rPr>
              <w:t>Name</w:t>
            </w:r>
            <w:r w:rsidR="0099743B" w:rsidRPr="008D4F63">
              <w:rPr>
                <w:rFonts w:ascii="Arial" w:hAnsi="Arial" w:cs="Arial"/>
                <w:sz w:val="16"/>
                <w:szCs w:val="16"/>
              </w:rPr>
              <w:t>]</w:t>
            </w:r>
            <w:r w:rsidR="00425F13" w:rsidRPr="008D4F63">
              <w:rPr>
                <w:rFonts w:ascii="Arial" w:hAnsi="Arial" w:cs="Arial"/>
                <w:sz w:val="16"/>
                <w:szCs w:val="16"/>
              </w:rPr>
              <w:t xml:space="preserve"> ha</w:t>
            </w:r>
            <w:r w:rsidR="00A93D83">
              <w:rPr>
                <w:rFonts w:ascii="Arial" w:hAnsi="Arial" w:cs="Arial"/>
                <w:sz w:val="16"/>
                <w:szCs w:val="16"/>
              </w:rPr>
              <w:t>s</w:t>
            </w:r>
            <w:r w:rsidR="00425F13" w:rsidRPr="008D4F63">
              <w:rPr>
                <w:rFonts w:ascii="Arial" w:hAnsi="Arial" w:cs="Arial"/>
                <w:sz w:val="16"/>
                <w:szCs w:val="16"/>
              </w:rPr>
              <w:t xml:space="preserve"> saved at home? </w:t>
            </w:r>
          </w:p>
          <w:p w14:paraId="2FB050F0" w14:textId="77777777" w:rsidR="00A93D83" w:rsidRPr="008D4F63" w:rsidRDefault="00A93D83" w:rsidP="00A93D83">
            <w:pPr>
              <w:rPr>
                <w:rFonts w:ascii="Arial" w:hAnsi="Arial" w:cs="Arial"/>
                <w:i/>
                <w:sz w:val="16"/>
                <w:szCs w:val="16"/>
              </w:rPr>
            </w:pPr>
            <w:r w:rsidRPr="008D4F63">
              <w:rPr>
                <w:rFonts w:ascii="Arial" w:hAnsi="Arial" w:cs="Arial"/>
                <w:i/>
                <w:sz w:val="16"/>
                <w:szCs w:val="16"/>
              </w:rPr>
              <w:t>Indicate amount as a decimal value (in Ghana cedis and pesewas)</w:t>
            </w:r>
          </w:p>
          <w:p w14:paraId="374CB953" w14:textId="7E8940AA" w:rsidR="00425F13" w:rsidRPr="008D4F63" w:rsidRDefault="00A93D83">
            <w:pPr>
              <w:rPr>
                <w:rFonts w:ascii="Arial" w:hAnsi="Arial" w:cs="Arial"/>
                <w:sz w:val="16"/>
                <w:szCs w:val="16"/>
              </w:rPr>
            </w:pPr>
            <w:r w:rsidRPr="008D4F63">
              <w:rPr>
                <w:rFonts w:ascii="Arial" w:hAnsi="Arial" w:cs="Arial"/>
                <w:i/>
                <w:sz w:val="16"/>
                <w:szCs w:val="16"/>
              </w:rPr>
              <w:t>For example, enter 2.50 for 2 Ghana cedis and 50 pesewas.</w:t>
            </w:r>
          </w:p>
        </w:tc>
        <w:tc>
          <w:tcPr>
            <w:tcW w:w="561" w:type="pct"/>
            <w:vAlign w:val="center"/>
          </w:tcPr>
          <w:p w14:paraId="156E6EA9" w14:textId="77777777" w:rsidR="00425F13" w:rsidRPr="008D4F63" w:rsidRDefault="00425F13" w:rsidP="005A7BEF">
            <w:pPr>
              <w:rPr>
                <w:rFonts w:ascii="Arial" w:hAnsi="Arial" w:cs="Arial"/>
                <w:sz w:val="16"/>
                <w:szCs w:val="16"/>
              </w:rPr>
            </w:pPr>
          </w:p>
        </w:tc>
        <w:tc>
          <w:tcPr>
            <w:tcW w:w="510" w:type="pct"/>
            <w:vAlign w:val="center"/>
          </w:tcPr>
          <w:p w14:paraId="48980423" w14:textId="77777777" w:rsidR="00425F13" w:rsidRPr="008D4F63" w:rsidRDefault="00425F13" w:rsidP="005A7BEF">
            <w:pPr>
              <w:rPr>
                <w:rFonts w:ascii="Arial" w:hAnsi="Arial" w:cs="Arial"/>
                <w:sz w:val="16"/>
                <w:szCs w:val="16"/>
              </w:rPr>
            </w:pPr>
          </w:p>
        </w:tc>
      </w:tr>
      <w:tr w:rsidR="00425F13" w:rsidRPr="001231F5" w14:paraId="1D162D62" w14:textId="77777777" w:rsidTr="00D56F4C">
        <w:tc>
          <w:tcPr>
            <w:tcW w:w="3929" w:type="pct"/>
          </w:tcPr>
          <w:p w14:paraId="4CBC9BFC" w14:textId="7BA6FF5A" w:rsidR="00A93D83" w:rsidRDefault="00852945" w:rsidP="005A7BEF">
            <w:pPr>
              <w:rPr>
                <w:rFonts w:ascii="Arial" w:hAnsi="Arial" w:cs="Arial"/>
                <w:sz w:val="16"/>
                <w:szCs w:val="16"/>
              </w:rPr>
            </w:pPr>
            <w:bookmarkStart w:id="121" w:name="sBiii"/>
            <w:r w:rsidRPr="008D4F63">
              <w:rPr>
                <w:rFonts w:ascii="Arial" w:hAnsi="Arial" w:cs="Arial"/>
                <w:bCs/>
                <w:sz w:val="16"/>
                <w:szCs w:val="16"/>
              </w:rPr>
              <w:t>43</w:t>
            </w:r>
            <w:r w:rsidR="00425F13" w:rsidRPr="008D4F63">
              <w:rPr>
                <w:rFonts w:ascii="Arial" w:hAnsi="Arial" w:cs="Arial"/>
                <w:sz w:val="16"/>
                <w:szCs w:val="16"/>
              </w:rPr>
              <w:t xml:space="preserve">. </w:t>
            </w:r>
            <w:bookmarkEnd w:id="121"/>
            <w:r w:rsidR="00425F13" w:rsidRPr="008D4F63">
              <w:rPr>
                <w:rFonts w:ascii="Arial" w:hAnsi="Arial" w:cs="Arial"/>
                <w:sz w:val="16"/>
                <w:szCs w:val="16"/>
              </w:rPr>
              <w:t xml:space="preserve">Does </w:t>
            </w:r>
            <w:r w:rsidR="0099743B" w:rsidRPr="008D4F63">
              <w:rPr>
                <w:rFonts w:ascii="Arial" w:hAnsi="Arial" w:cs="Arial"/>
                <w:sz w:val="16"/>
                <w:szCs w:val="16"/>
              </w:rPr>
              <w:t>[</w:t>
            </w:r>
            <w:r w:rsidR="00425F13" w:rsidRPr="008D4F63">
              <w:rPr>
                <w:rFonts w:ascii="Arial" w:hAnsi="Arial" w:cs="Arial"/>
                <w:sz w:val="16"/>
                <w:szCs w:val="16"/>
              </w:rPr>
              <w:t>Name</w:t>
            </w:r>
            <w:r w:rsidR="0099743B" w:rsidRPr="008D4F63">
              <w:rPr>
                <w:rFonts w:ascii="Arial" w:hAnsi="Arial" w:cs="Arial"/>
                <w:sz w:val="16"/>
                <w:szCs w:val="16"/>
              </w:rPr>
              <w:t>]</w:t>
            </w:r>
            <w:r w:rsidR="00425F13" w:rsidRPr="008D4F63">
              <w:rPr>
                <w:rFonts w:ascii="Arial" w:hAnsi="Arial" w:cs="Arial"/>
                <w:sz w:val="16"/>
                <w:szCs w:val="16"/>
              </w:rPr>
              <w:t xml:space="preserve"> have any savings kept with a banking institution, </w:t>
            </w:r>
            <w:r w:rsidR="00425F13" w:rsidRPr="008D4F63">
              <w:rPr>
                <w:rFonts w:ascii="Arial" w:hAnsi="Arial" w:cs="Arial"/>
                <w:i/>
                <w:sz w:val="16"/>
                <w:szCs w:val="16"/>
              </w:rPr>
              <w:t>susu</w:t>
            </w:r>
            <w:r w:rsidR="00452E35" w:rsidRPr="008D4F63">
              <w:rPr>
                <w:rFonts w:ascii="Arial" w:hAnsi="Arial" w:cs="Arial"/>
                <w:i/>
                <w:sz w:val="16"/>
                <w:szCs w:val="16"/>
              </w:rPr>
              <w:t xml:space="preserve"> </w:t>
            </w:r>
            <w:r w:rsidR="00425F13" w:rsidRPr="008D4F63">
              <w:rPr>
                <w:rFonts w:ascii="Arial" w:hAnsi="Arial" w:cs="Arial"/>
                <w:sz w:val="16"/>
                <w:szCs w:val="16"/>
              </w:rPr>
              <w:t xml:space="preserve">or any other saving society/group?   </w:t>
            </w:r>
          </w:p>
          <w:p w14:paraId="10230A54" w14:textId="19262A83" w:rsidR="00A93D83" w:rsidRDefault="00425F13" w:rsidP="005A7BEF">
            <w:pPr>
              <w:rPr>
                <w:rFonts w:ascii="Arial" w:hAnsi="Arial" w:cs="Arial"/>
                <w:sz w:val="16"/>
                <w:szCs w:val="16"/>
              </w:rPr>
            </w:pPr>
            <w:r w:rsidRPr="008D4F63">
              <w:rPr>
                <w:rFonts w:ascii="Arial" w:hAnsi="Arial" w:cs="Arial"/>
                <w:sz w:val="16"/>
                <w:szCs w:val="16"/>
              </w:rPr>
              <w:t>1</w:t>
            </w:r>
            <w:r w:rsidR="00A93D83">
              <w:rPr>
                <w:rFonts w:ascii="Arial" w:hAnsi="Arial" w:cs="Arial"/>
                <w:sz w:val="16"/>
                <w:szCs w:val="16"/>
              </w:rPr>
              <w:t>-</w:t>
            </w:r>
            <w:r w:rsidRPr="008D4F63">
              <w:rPr>
                <w:rFonts w:ascii="Arial" w:hAnsi="Arial" w:cs="Arial"/>
                <w:sz w:val="16"/>
                <w:szCs w:val="16"/>
              </w:rPr>
              <w:t>Yes</w:t>
            </w:r>
            <w:r w:rsidR="00452E35" w:rsidRPr="008D4F63">
              <w:rPr>
                <w:rFonts w:ascii="Arial" w:hAnsi="Arial" w:cs="Arial"/>
                <w:sz w:val="16"/>
                <w:szCs w:val="16"/>
              </w:rPr>
              <w:t xml:space="preserve"> </w:t>
            </w:r>
            <w:r w:rsidRPr="008D4F63">
              <w:rPr>
                <w:rFonts w:ascii="Arial" w:hAnsi="Arial" w:cs="Arial"/>
                <w:sz w:val="16"/>
                <w:szCs w:val="16"/>
              </w:rPr>
              <w:t xml:space="preserve">  </w:t>
            </w:r>
          </w:p>
          <w:p w14:paraId="58E9DA5B" w14:textId="6839B1AA" w:rsidR="00425F13" w:rsidRPr="008D4F63" w:rsidRDefault="00425F13" w:rsidP="005A7BEF">
            <w:pPr>
              <w:rPr>
                <w:rFonts w:ascii="Arial" w:hAnsi="Arial" w:cs="Arial"/>
                <w:sz w:val="16"/>
                <w:szCs w:val="16"/>
              </w:rPr>
            </w:pPr>
            <w:r w:rsidRPr="008D4F63">
              <w:rPr>
                <w:rFonts w:ascii="Arial" w:hAnsi="Arial" w:cs="Arial"/>
                <w:sz w:val="16"/>
                <w:szCs w:val="16"/>
              </w:rPr>
              <w:t>5</w:t>
            </w:r>
            <w:r w:rsidR="00A93D83">
              <w:rPr>
                <w:rFonts w:ascii="Arial" w:hAnsi="Arial" w:cs="Arial"/>
                <w:sz w:val="16"/>
                <w:szCs w:val="16"/>
              </w:rPr>
              <w:t>-</w:t>
            </w:r>
            <w:r w:rsidRPr="008D4F63">
              <w:rPr>
                <w:rFonts w:ascii="Arial" w:hAnsi="Arial" w:cs="Arial"/>
                <w:sz w:val="16"/>
                <w:szCs w:val="16"/>
              </w:rPr>
              <w:t>No &gt;&gt;</w:t>
            </w:r>
            <w:r w:rsidR="00452E35" w:rsidRPr="008D4F63">
              <w:rPr>
                <w:rFonts w:ascii="Arial" w:hAnsi="Arial" w:cs="Arial"/>
                <w:sz w:val="16"/>
                <w:szCs w:val="16"/>
              </w:rPr>
              <w:t xml:space="preserve"> Next Savings</w:t>
            </w:r>
          </w:p>
        </w:tc>
        <w:tc>
          <w:tcPr>
            <w:tcW w:w="561" w:type="pct"/>
            <w:vAlign w:val="center"/>
          </w:tcPr>
          <w:p w14:paraId="1E6AC7A0" w14:textId="77777777" w:rsidR="00425F13" w:rsidRPr="008D4F63" w:rsidRDefault="00425F13" w:rsidP="005A7BEF">
            <w:pPr>
              <w:jc w:val="center"/>
              <w:rPr>
                <w:rFonts w:ascii="Arial" w:hAnsi="Arial" w:cs="Arial"/>
                <w:sz w:val="16"/>
                <w:szCs w:val="16"/>
              </w:rPr>
            </w:pPr>
          </w:p>
        </w:tc>
        <w:tc>
          <w:tcPr>
            <w:tcW w:w="510" w:type="pct"/>
            <w:vAlign w:val="center"/>
          </w:tcPr>
          <w:p w14:paraId="0179148E" w14:textId="77777777" w:rsidR="00425F13" w:rsidRPr="008D4F63" w:rsidRDefault="00425F13" w:rsidP="005A7BEF">
            <w:pPr>
              <w:jc w:val="center"/>
              <w:rPr>
                <w:rFonts w:ascii="Arial" w:hAnsi="Arial" w:cs="Arial"/>
                <w:sz w:val="16"/>
                <w:szCs w:val="16"/>
              </w:rPr>
            </w:pPr>
          </w:p>
        </w:tc>
      </w:tr>
      <w:tr w:rsidR="00452E35" w:rsidRPr="001231F5" w14:paraId="7584351C" w14:textId="77777777" w:rsidTr="00D56F4C">
        <w:trPr>
          <w:trHeight w:val="332"/>
        </w:trPr>
        <w:tc>
          <w:tcPr>
            <w:tcW w:w="3929" w:type="pct"/>
          </w:tcPr>
          <w:p w14:paraId="05DC5EF5" w14:textId="25E78D69" w:rsidR="00452E35" w:rsidRPr="008D4F63" w:rsidRDefault="00452E35" w:rsidP="005A7BEF">
            <w:pPr>
              <w:rPr>
                <w:rFonts w:ascii="Arial" w:hAnsi="Arial" w:cs="Arial"/>
                <w:bCs/>
                <w:sz w:val="16"/>
                <w:szCs w:val="16"/>
              </w:rPr>
            </w:pPr>
            <w:r w:rsidRPr="008D4F63">
              <w:rPr>
                <w:rFonts w:ascii="Arial" w:hAnsi="Arial" w:cs="Arial"/>
                <w:bCs/>
                <w:sz w:val="16"/>
                <w:szCs w:val="16"/>
              </w:rPr>
              <w:t xml:space="preserve">In which community is this account located? </w:t>
            </w:r>
          </w:p>
        </w:tc>
        <w:tc>
          <w:tcPr>
            <w:tcW w:w="561" w:type="pct"/>
            <w:vAlign w:val="center"/>
          </w:tcPr>
          <w:p w14:paraId="7233A335" w14:textId="77777777" w:rsidR="00452E35" w:rsidRPr="008D4F63" w:rsidRDefault="00452E35" w:rsidP="005A7BEF">
            <w:pPr>
              <w:spacing w:line="360" w:lineRule="auto"/>
              <w:rPr>
                <w:rFonts w:ascii="Arial" w:hAnsi="Arial" w:cs="Arial"/>
                <w:sz w:val="16"/>
                <w:szCs w:val="16"/>
              </w:rPr>
            </w:pPr>
          </w:p>
        </w:tc>
        <w:tc>
          <w:tcPr>
            <w:tcW w:w="510" w:type="pct"/>
            <w:vAlign w:val="center"/>
          </w:tcPr>
          <w:p w14:paraId="42093006" w14:textId="77777777" w:rsidR="00452E35" w:rsidRPr="008D4F63" w:rsidRDefault="00452E35" w:rsidP="005A7BEF">
            <w:pPr>
              <w:spacing w:line="360" w:lineRule="auto"/>
              <w:rPr>
                <w:rFonts w:ascii="Arial" w:hAnsi="Arial" w:cs="Arial"/>
                <w:sz w:val="16"/>
                <w:szCs w:val="16"/>
              </w:rPr>
            </w:pPr>
          </w:p>
        </w:tc>
      </w:tr>
      <w:tr w:rsidR="00425F13" w:rsidRPr="001231F5" w14:paraId="3FD37DB3" w14:textId="77777777" w:rsidTr="00D56F4C">
        <w:trPr>
          <w:trHeight w:val="332"/>
        </w:trPr>
        <w:tc>
          <w:tcPr>
            <w:tcW w:w="3929" w:type="pct"/>
          </w:tcPr>
          <w:p w14:paraId="3EAFF2B5" w14:textId="3F28AEEA" w:rsidR="00A93D83" w:rsidRDefault="00452E35" w:rsidP="005A7BEF">
            <w:pPr>
              <w:rPr>
                <w:rFonts w:ascii="Arial" w:hAnsi="Arial" w:cs="Arial"/>
                <w:sz w:val="16"/>
                <w:szCs w:val="16"/>
              </w:rPr>
            </w:pPr>
            <w:r w:rsidRPr="008D4F63">
              <w:rPr>
                <w:rFonts w:ascii="Arial" w:hAnsi="Arial" w:cs="Arial"/>
                <w:bCs/>
                <w:sz w:val="16"/>
                <w:szCs w:val="16"/>
              </w:rPr>
              <w:t>44</w:t>
            </w:r>
            <w:r w:rsidR="00425F13" w:rsidRPr="008D4F63">
              <w:rPr>
                <w:rFonts w:ascii="Arial" w:hAnsi="Arial" w:cs="Arial"/>
                <w:sz w:val="16"/>
                <w:szCs w:val="16"/>
              </w:rPr>
              <w:t>. At which institution is this account</w:t>
            </w:r>
            <w:r w:rsidR="00A93D83">
              <w:rPr>
                <w:rFonts w:ascii="Arial" w:hAnsi="Arial" w:cs="Arial"/>
                <w:sz w:val="16"/>
                <w:szCs w:val="16"/>
              </w:rPr>
              <w:t xml:space="preserve"> kept</w:t>
            </w:r>
            <w:r w:rsidR="00425F13" w:rsidRPr="008D4F63">
              <w:rPr>
                <w:rFonts w:ascii="Arial" w:hAnsi="Arial" w:cs="Arial"/>
                <w:sz w:val="16"/>
                <w:szCs w:val="16"/>
              </w:rPr>
              <w:t xml:space="preserve">?   </w:t>
            </w:r>
          </w:p>
          <w:p w14:paraId="76D7B901" w14:textId="09FA1388" w:rsidR="00425F13" w:rsidRPr="008D4F63" w:rsidRDefault="00A93D83" w:rsidP="005A7BEF">
            <w:pPr>
              <w:rPr>
                <w:rFonts w:ascii="Arial" w:hAnsi="Arial" w:cs="Arial"/>
                <w:sz w:val="16"/>
                <w:szCs w:val="16"/>
              </w:rPr>
            </w:pPr>
            <w:r>
              <w:rPr>
                <w:rFonts w:ascii="Arial" w:hAnsi="Arial" w:cs="Arial"/>
                <w:sz w:val="16"/>
                <w:szCs w:val="16"/>
              </w:rPr>
              <w:t>[</w:t>
            </w:r>
            <w:r w:rsidR="00425F13" w:rsidRPr="008D4F63">
              <w:rPr>
                <w:rFonts w:ascii="Arial" w:hAnsi="Arial" w:cs="Arial"/>
                <w:sz w:val="16"/>
                <w:szCs w:val="16"/>
              </w:rPr>
              <w:t>Names of financial institutions collected during the community survey appears for selection</w:t>
            </w:r>
            <w:r>
              <w:rPr>
                <w:rFonts w:ascii="Arial" w:hAnsi="Arial" w:cs="Arial"/>
                <w:sz w:val="16"/>
                <w:szCs w:val="16"/>
              </w:rPr>
              <w:t>]</w:t>
            </w:r>
          </w:p>
        </w:tc>
        <w:tc>
          <w:tcPr>
            <w:tcW w:w="561" w:type="pct"/>
            <w:vAlign w:val="center"/>
          </w:tcPr>
          <w:p w14:paraId="4CE14DBE" w14:textId="77777777" w:rsidR="00425F13" w:rsidRPr="008D4F63" w:rsidRDefault="00425F13" w:rsidP="005A7BEF">
            <w:pPr>
              <w:spacing w:line="360" w:lineRule="auto"/>
              <w:rPr>
                <w:rFonts w:ascii="Arial" w:hAnsi="Arial" w:cs="Arial"/>
                <w:sz w:val="16"/>
                <w:szCs w:val="16"/>
              </w:rPr>
            </w:pPr>
          </w:p>
        </w:tc>
        <w:tc>
          <w:tcPr>
            <w:tcW w:w="510" w:type="pct"/>
            <w:vAlign w:val="center"/>
          </w:tcPr>
          <w:p w14:paraId="7A704351" w14:textId="77777777" w:rsidR="00425F13" w:rsidRPr="008D4F63" w:rsidRDefault="00425F13" w:rsidP="005A7BEF">
            <w:pPr>
              <w:spacing w:line="360" w:lineRule="auto"/>
              <w:rPr>
                <w:rFonts w:ascii="Arial" w:hAnsi="Arial" w:cs="Arial"/>
                <w:sz w:val="16"/>
                <w:szCs w:val="16"/>
              </w:rPr>
            </w:pPr>
          </w:p>
        </w:tc>
      </w:tr>
      <w:tr w:rsidR="00425F13" w:rsidRPr="001231F5" w14:paraId="1EB4B145" w14:textId="77777777" w:rsidTr="00D56F4C">
        <w:trPr>
          <w:trHeight w:val="359"/>
        </w:trPr>
        <w:tc>
          <w:tcPr>
            <w:tcW w:w="3929" w:type="pct"/>
          </w:tcPr>
          <w:p w14:paraId="7F1BD51B" w14:textId="59CC0FBD" w:rsidR="00A93D83" w:rsidRDefault="00452E35">
            <w:pPr>
              <w:rPr>
                <w:rFonts w:ascii="Arial" w:hAnsi="Arial" w:cs="Arial"/>
                <w:sz w:val="16"/>
                <w:szCs w:val="16"/>
              </w:rPr>
            </w:pPr>
            <w:r w:rsidRPr="008D4F63">
              <w:rPr>
                <w:rFonts w:ascii="Arial" w:hAnsi="Arial" w:cs="Arial"/>
                <w:bCs/>
                <w:sz w:val="16"/>
                <w:szCs w:val="16"/>
              </w:rPr>
              <w:t>45</w:t>
            </w:r>
            <w:r w:rsidR="00425F13" w:rsidRPr="008D4F63">
              <w:rPr>
                <w:rFonts w:ascii="Arial" w:hAnsi="Arial" w:cs="Arial"/>
                <w:sz w:val="16"/>
                <w:szCs w:val="16"/>
              </w:rPr>
              <w:t>. What is the current balance</w:t>
            </w:r>
            <w:r w:rsidR="0099743B" w:rsidRPr="008D4F63">
              <w:rPr>
                <w:rFonts w:ascii="Arial" w:hAnsi="Arial" w:cs="Arial"/>
                <w:sz w:val="16"/>
                <w:szCs w:val="16"/>
              </w:rPr>
              <w:t xml:space="preserve"> of this account</w:t>
            </w:r>
            <w:r w:rsidR="00425F13" w:rsidRPr="008D4F63">
              <w:rPr>
                <w:rFonts w:ascii="Arial" w:hAnsi="Arial" w:cs="Arial"/>
                <w:sz w:val="16"/>
                <w:szCs w:val="16"/>
              </w:rPr>
              <w:t xml:space="preserve">? </w:t>
            </w:r>
          </w:p>
          <w:p w14:paraId="2D1F6022" w14:textId="77777777" w:rsidR="00A93D83" w:rsidRPr="008D4F63" w:rsidRDefault="00A93D83" w:rsidP="00A93D83">
            <w:pPr>
              <w:rPr>
                <w:rFonts w:ascii="Arial" w:hAnsi="Arial" w:cs="Arial"/>
                <w:i/>
                <w:sz w:val="16"/>
                <w:szCs w:val="16"/>
              </w:rPr>
            </w:pPr>
            <w:r w:rsidRPr="008D4F63">
              <w:rPr>
                <w:rFonts w:ascii="Arial" w:hAnsi="Arial" w:cs="Arial"/>
                <w:i/>
                <w:sz w:val="16"/>
                <w:szCs w:val="16"/>
              </w:rPr>
              <w:t>Indicate amount as a decimal value (in Ghana cedis and pesewas)</w:t>
            </w:r>
          </w:p>
          <w:p w14:paraId="2F8A1EDC" w14:textId="04849C82" w:rsidR="00425F13" w:rsidRPr="008D4F63" w:rsidRDefault="00A93D83">
            <w:pPr>
              <w:rPr>
                <w:rFonts w:ascii="Arial" w:hAnsi="Arial" w:cs="Arial"/>
                <w:sz w:val="16"/>
                <w:szCs w:val="16"/>
              </w:rPr>
            </w:pPr>
            <w:r w:rsidRPr="008D4F63">
              <w:rPr>
                <w:rFonts w:ascii="Arial" w:hAnsi="Arial" w:cs="Arial"/>
                <w:i/>
                <w:sz w:val="16"/>
                <w:szCs w:val="16"/>
              </w:rPr>
              <w:t>For example, enter 2.50 for 2 Ghana cedis and 50 pesewas.</w:t>
            </w:r>
          </w:p>
        </w:tc>
        <w:tc>
          <w:tcPr>
            <w:tcW w:w="561" w:type="pct"/>
            <w:vAlign w:val="center"/>
          </w:tcPr>
          <w:p w14:paraId="60CEA7CD" w14:textId="77777777" w:rsidR="00425F13" w:rsidRPr="008D4F63" w:rsidRDefault="00425F13" w:rsidP="005A7BEF">
            <w:pPr>
              <w:rPr>
                <w:rFonts w:ascii="Arial" w:hAnsi="Arial" w:cs="Arial"/>
                <w:sz w:val="16"/>
                <w:szCs w:val="16"/>
              </w:rPr>
            </w:pPr>
          </w:p>
        </w:tc>
        <w:tc>
          <w:tcPr>
            <w:tcW w:w="510" w:type="pct"/>
            <w:vAlign w:val="center"/>
          </w:tcPr>
          <w:p w14:paraId="7308410E" w14:textId="77777777" w:rsidR="00425F13" w:rsidRPr="008D4F63" w:rsidRDefault="00425F13" w:rsidP="005A7BEF">
            <w:pPr>
              <w:rPr>
                <w:rFonts w:ascii="Arial" w:hAnsi="Arial" w:cs="Arial"/>
                <w:sz w:val="16"/>
                <w:szCs w:val="16"/>
              </w:rPr>
            </w:pPr>
          </w:p>
        </w:tc>
      </w:tr>
      <w:tr w:rsidR="00425F13" w:rsidRPr="001231F5" w14:paraId="095C8978" w14:textId="77777777" w:rsidTr="00D56F4C">
        <w:trPr>
          <w:trHeight w:val="350"/>
        </w:trPr>
        <w:tc>
          <w:tcPr>
            <w:tcW w:w="3929" w:type="pct"/>
          </w:tcPr>
          <w:p w14:paraId="061297E1" w14:textId="6E74C858" w:rsidR="00A93D83" w:rsidRDefault="00425F13" w:rsidP="005A7BEF">
            <w:pPr>
              <w:rPr>
                <w:rFonts w:ascii="Arial" w:hAnsi="Arial" w:cs="Arial"/>
                <w:bCs/>
                <w:sz w:val="16"/>
                <w:szCs w:val="16"/>
              </w:rPr>
            </w:pPr>
            <w:r w:rsidRPr="008D4F63">
              <w:rPr>
                <w:rFonts w:ascii="Arial" w:hAnsi="Arial" w:cs="Arial"/>
                <w:bCs/>
                <w:sz w:val="16"/>
                <w:szCs w:val="16"/>
              </w:rPr>
              <w:t xml:space="preserve">57. Are these savings through a susu collector or savings society?   </w:t>
            </w:r>
          </w:p>
          <w:p w14:paraId="1955DFE6" w14:textId="53A83F4F" w:rsidR="00A93D83" w:rsidRDefault="00425F13" w:rsidP="005A7BEF">
            <w:pPr>
              <w:rPr>
                <w:rFonts w:ascii="Arial" w:hAnsi="Arial" w:cs="Arial"/>
                <w:bCs/>
                <w:sz w:val="16"/>
                <w:szCs w:val="16"/>
              </w:rPr>
            </w:pPr>
            <w:r w:rsidRPr="008D4F63">
              <w:rPr>
                <w:rFonts w:ascii="Arial" w:hAnsi="Arial" w:cs="Arial"/>
                <w:bCs/>
                <w:sz w:val="16"/>
                <w:szCs w:val="16"/>
              </w:rPr>
              <w:t>1</w:t>
            </w:r>
            <w:r w:rsidR="00A93D83">
              <w:rPr>
                <w:rFonts w:ascii="Arial" w:hAnsi="Arial" w:cs="Arial"/>
                <w:bCs/>
                <w:sz w:val="16"/>
                <w:szCs w:val="16"/>
              </w:rPr>
              <w:t>-</w:t>
            </w:r>
            <w:r w:rsidRPr="008D4F63">
              <w:rPr>
                <w:rFonts w:ascii="Arial" w:hAnsi="Arial" w:cs="Arial"/>
                <w:bCs/>
                <w:sz w:val="16"/>
                <w:szCs w:val="16"/>
              </w:rPr>
              <w:t xml:space="preserve">Yes  </w:t>
            </w:r>
          </w:p>
          <w:p w14:paraId="15016F39" w14:textId="78919422" w:rsidR="00425F13" w:rsidRPr="008D4F63" w:rsidRDefault="00425F13" w:rsidP="005A7BEF">
            <w:pPr>
              <w:rPr>
                <w:rFonts w:ascii="Arial" w:hAnsi="Arial" w:cs="Arial"/>
                <w:bCs/>
                <w:sz w:val="16"/>
                <w:szCs w:val="16"/>
              </w:rPr>
            </w:pPr>
            <w:r w:rsidRPr="008D4F63">
              <w:rPr>
                <w:rFonts w:ascii="Arial" w:hAnsi="Arial" w:cs="Arial"/>
                <w:bCs/>
                <w:sz w:val="16"/>
                <w:szCs w:val="16"/>
              </w:rPr>
              <w:t>5</w:t>
            </w:r>
            <w:r w:rsidR="00A93D83">
              <w:rPr>
                <w:rFonts w:ascii="Arial" w:hAnsi="Arial" w:cs="Arial"/>
                <w:bCs/>
                <w:sz w:val="16"/>
                <w:szCs w:val="16"/>
              </w:rPr>
              <w:t>-</w:t>
            </w:r>
            <w:r w:rsidRPr="008D4F63">
              <w:rPr>
                <w:rFonts w:ascii="Arial" w:hAnsi="Arial" w:cs="Arial"/>
                <w:bCs/>
                <w:sz w:val="16"/>
                <w:szCs w:val="16"/>
              </w:rPr>
              <w:t xml:space="preserve">No &gt;&gt;Next </w:t>
            </w:r>
            <w:r w:rsidR="00452E35" w:rsidRPr="008D4F63">
              <w:rPr>
                <w:rFonts w:ascii="Arial" w:hAnsi="Arial" w:cs="Arial"/>
                <w:bCs/>
                <w:sz w:val="16"/>
                <w:szCs w:val="16"/>
              </w:rPr>
              <w:t>Savings</w:t>
            </w:r>
          </w:p>
        </w:tc>
        <w:tc>
          <w:tcPr>
            <w:tcW w:w="561" w:type="pct"/>
            <w:vAlign w:val="center"/>
          </w:tcPr>
          <w:p w14:paraId="7314984C" w14:textId="77777777" w:rsidR="00425F13" w:rsidRPr="008D4F63" w:rsidRDefault="00425F13" w:rsidP="005A7BEF">
            <w:pPr>
              <w:rPr>
                <w:rFonts w:ascii="Arial" w:hAnsi="Arial" w:cs="Arial"/>
                <w:sz w:val="16"/>
                <w:szCs w:val="16"/>
              </w:rPr>
            </w:pPr>
          </w:p>
        </w:tc>
        <w:tc>
          <w:tcPr>
            <w:tcW w:w="510" w:type="pct"/>
            <w:vAlign w:val="center"/>
          </w:tcPr>
          <w:p w14:paraId="78239D75" w14:textId="77777777" w:rsidR="00425F13" w:rsidRPr="008D4F63" w:rsidRDefault="00425F13" w:rsidP="005A7BEF">
            <w:pPr>
              <w:rPr>
                <w:rFonts w:ascii="Arial" w:hAnsi="Arial" w:cs="Arial"/>
                <w:sz w:val="16"/>
                <w:szCs w:val="16"/>
              </w:rPr>
            </w:pPr>
          </w:p>
        </w:tc>
      </w:tr>
      <w:tr w:rsidR="00425F13" w:rsidRPr="005A7BEF" w14:paraId="36D6DC15" w14:textId="77777777" w:rsidTr="00D56F4C">
        <w:trPr>
          <w:trHeight w:val="350"/>
        </w:trPr>
        <w:tc>
          <w:tcPr>
            <w:tcW w:w="3929" w:type="pct"/>
          </w:tcPr>
          <w:p w14:paraId="3E126CBA" w14:textId="196F2EA9" w:rsidR="00425F13" w:rsidRPr="008D4F63" w:rsidRDefault="00452E35">
            <w:pPr>
              <w:rPr>
                <w:rFonts w:ascii="Arial" w:hAnsi="Arial" w:cs="Arial"/>
                <w:sz w:val="16"/>
                <w:szCs w:val="16"/>
                <w:highlight w:val="yellow"/>
              </w:rPr>
            </w:pPr>
            <w:r w:rsidRPr="008D4F63">
              <w:rPr>
                <w:rFonts w:ascii="Arial" w:hAnsi="Arial" w:cs="Arial"/>
                <w:bCs/>
                <w:sz w:val="16"/>
                <w:szCs w:val="16"/>
              </w:rPr>
              <w:t>46</w:t>
            </w:r>
            <w:r w:rsidR="00425F13" w:rsidRPr="008D4F63">
              <w:rPr>
                <w:rFonts w:ascii="Arial" w:hAnsi="Arial" w:cs="Arial"/>
                <w:sz w:val="16"/>
                <w:szCs w:val="16"/>
              </w:rPr>
              <w:t xml:space="preserve">. How many contributions </w:t>
            </w:r>
            <w:r w:rsidR="0099743B" w:rsidRPr="008D4F63">
              <w:rPr>
                <w:rFonts w:ascii="Arial" w:hAnsi="Arial" w:cs="Arial"/>
                <w:sz w:val="16"/>
                <w:szCs w:val="16"/>
              </w:rPr>
              <w:t xml:space="preserve">has [Name] </w:t>
            </w:r>
            <w:r w:rsidR="00425F13" w:rsidRPr="008D4F63">
              <w:rPr>
                <w:rFonts w:ascii="Arial" w:hAnsi="Arial" w:cs="Arial"/>
                <w:sz w:val="16"/>
                <w:szCs w:val="16"/>
              </w:rPr>
              <w:t xml:space="preserve">made in the last 30 days?  </w:t>
            </w:r>
          </w:p>
        </w:tc>
        <w:tc>
          <w:tcPr>
            <w:tcW w:w="561" w:type="pct"/>
            <w:vAlign w:val="center"/>
          </w:tcPr>
          <w:p w14:paraId="63E1F4E2" w14:textId="77777777" w:rsidR="00425F13" w:rsidRPr="005A7BEF" w:rsidRDefault="00425F13" w:rsidP="005A7BEF">
            <w:pPr>
              <w:rPr>
                <w:rFonts w:ascii="Arial" w:hAnsi="Arial" w:cs="Arial"/>
                <w:b/>
                <w:sz w:val="16"/>
                <w:szCs w:val="16"/>
              </w:rPr>
            </w:pPr>
          </w:p>
        </w:tc>
        <w:tc>
          <w:tcPr>
            <w:tcW w:w="510" w:type="pct"/>
            <w:vAlign w:val="center"/>
          </w:tcPr>
          <w:p w14:paraId="6E7C6FB8" w14:textId="77777777" w:rsidR="00425F13" w:rsidRPr="005A7BEF" w:rsidRDefault="00425F13" w:rsidP="005A7BEF">
            <w:pPr>
              <w:rPr>
                <w:rFonts w:ascii="Arial" w:hAnsi="Arial" w:cs="Arial"/>
                <w:b/>
                <w:sz w:val="16"/>
                <w:szCs w:val="16"/>
              </w:rPr>
            </w:pPr>
          </w:p>
        </w:tc>
      </w:tr>
      <w:tr w:rsidR="00425F13" w:rsidRPr="005A7BEF" w14:paraId="58E36E90" w14:textId="77777777" w:rsidTr="00D56F4C">
        <w:trPr>
          <w:trHeight w:val="350"/>
        </w:trPr>
        <w:tc>
          <w:tcPr>
            <w:tcW w:w="3929" w:type="pct"/>
          </w:tcPr>
          <w:p w14:paraId="1CA55BA0" w14:textId="595DD718" w:rsidR="00A93D83" w:rsidRDefault="00425F13">
            <w:pPr>
              <w:rPr>
                <w:rFonts w:ascii="Arial" w:hAnsi="Arial" w:cs="Arial"/>
                <w:sz w:val="16"/>
                <w:szCs w:val="16"/>
              </w:rPr>
            </w:pPr>
            <w:r w:rsidRPr="008D4F63">
              <w:rPr>
                <w:rFonts w:ascii="Arial" w:hAnsi="Arial" w:cs="Arial"/>
                <w:sz w:val="16"/>
                <w:szCs w:val="16"/>
              </w:rPr>
              <w:t xml:space="preserve">59. How much is </w:t>
            </w:r>
            <w:r w:rsidR="0099743B" w:rsidRPr="008D4F63">
              <w:rPr>
                <w:rFonts w:ascii="Arial" w:hAnsi="Arial" w:cs="Arial"/>
                <w:sz w:val="16"/>
                <w:szCs w:val="16"/>
              </w:rPr>
              <w:t xml:space="preserve">[Name]’s </w:t>
            </w:r>
            <w:r w:rsidRPr="008D4F63">
              <w:rPr>
                <w:rFonts w:ascii="Arial" w:hAnsi="Arial" w:cs="Arial"/>
                <w:sz w:val="16"/>
                <w:szCs w:val="16"/>
              </w:rPr>
              <w:t xml:space="preserve">average monthly contribution? </w:t>
            </w:r>
          </w:p>
          <w:p w14:paraId="5FE3E20C" w14:textId="77777777" w:rsidR="00A93D83" w:rsidRPr="008D4F63" w:rsidRDefault="00A93D83" w:rsidP="00A93D83">
            <w:pPr>
              <w:rPr>
                <w:rFonts w:ascii="Arial" w:hAnsi="Arial" w:cs="Arial"/>
                <w:i/>
                <w:sz w:val="16"/>
                <w:szCs w:val="16"/>
              </w:rPr>
            </w:pPr>
            <w:r w:rsidRPr="008D4F63">
              <w:rPr>
                <w:rFonts w:ascii="Arial" w:hAnsi="Arial" w:cs="Arial"/>
                <w:i/>
                <w:sz w:val="16"/>
                <w:szCs w:val="16"/>
              </w:rPr>
              <w:t>Indicate amount as a decimal value (in Ghana cedis and pesewas)</w:t>
            </w:r>
          </w:p>
          <w:p w14:paraId="6BC5DD61" w14:textId="00119B6C" w:rsidR="00425F13" w:rsidRPr="008D4F63" w:rsidRDefault="00A93D83">
            <w:pPr>
              <w:rPr>
                <w:rFonts w:ascii="Arial" w:hAnsi="Arial" w:cs="Arial"/>
                <w:sz w:val="16"/>
                <w:szCs w:val="16"/>
                <w:highlight w:val="yellow"/>
              </w:rPr>
            </w:pPr>
            <w:r w:rsidRPr="008D4F63">
              <w:rPr>
                <w:rFonts w:ascii="Arial" w:hAnsi="Arial" w:cs="Arial"/>
                <w:i/>
                <w:sz w:val="16"/>
                <w:szCs w:val="16"/>
              </w:rPr>
              <w:t>For example, enter 2.50 for 2 Ghana cedis and 50 pesewas.</w:t>
            </w:r>
          </w:p>
        </w:tc>
        <w:tc>
          <w:tcPr>
            <w:tcW w:w="561" w:type="pct"/>
            <w:vAlign w:val="center"/>
          </w:tcPr>
          <w:p w14:paraId="20CAC495" w14:textId="77777777" w:rsidR="00425F13" w:rsidRPr="005A7BEF" w:rsidRDefault="00425F13" w:rsidP="005A7BEF">
            <w:pPr>
              <w:rPr>
                <w:rFonts w:ascii="Arial" w:hAnsi="Arial" w:cs="Arial"/>
                <w:b/>
                <w:sz w:val="16"/>
                <w:szCs w:val="16"/>
              </w:rPr>
            </w:pPr>
          </w:p>
        </w:tc>
        <w:tc>
          <w:tcPr>
            <w:tcW w:w="510" w:type="pct"/>
            <w:vAlign w:val="center"/>
          </w:tcPr>
          <w:p w14:paraId="1DE442CD" w14:textId="77777777" w:rsidR="00425F13" w:rsidRPr="005A7BEF" w:rsidRDefault="00425F13" w:rsidP="005A7BEF">
            <w:pPr>
              <w:rPr>
                <w:rFonts w:ascii="Arial" w:hAnsi="Arial" w:cs="Arial"/>
                <w:b/>
                <w:sz w:val="16"/>
                <w:szCs w:val="16"/>
              </w:rPr>
            </w:pPr>
          </w:p>
        </w:tc>
      </w:tr>
      <w:tr w:rsidR="00425F13" w:rsidRPr="005A7BEF" w14:paraId="281D5614" w14:textId="77777777" w:rsidTr="00D56F4C">
        <w:trPr>
          <w:trHeight w:val="962"/>
        </w:trPr>
        <w:tc>
          <w:tcPr>
            <w:tcW w:w="3929" w:type="pct"/>
          </w:tcPr>
          <w:p w14:paraId="28157E14" w14:textId="3E8440B2" w:rsidR="00425F13" w:rsidRDefault="00452E35" w:rsidP="005A7BEF">
            <w:pPr>
              <w:rPr>
                <w:rFonts w:ascii="Arial" w:hAnsi="Arial" w:cs="Arial"/>
                <w:bCs/>
                <w:sz w:val="16"/>
                <w:szCs w:val="16"/>
              </w:rPr>
            </w:pPr>
            <w:r w:rsidRPr="008D4F63">
              <w:rPr>
                <w:rFonts w:ascii="Arial" w:hAnsi="Arial" w:cs="Arial"/>
                <w:bCs/>
                <w:sz w:val="16"/>
                <w:szCs w:val="16"/>
              </w:rPr>
              <w:lastRenderedPageBreak/>
              <w:t>47</w:t>
            </w:r>
            <w:r w:rsidR="00425F13" w:rsidRPr="008D4F63">
              <w:rPr>
                <w:rFonts w:ascii="Arial" w:hAnsi="Arial" w:cs="Arial"/>
                <w:bCs/>
                <w:sz w:val="16"/>
                <w:szCs w:val="16"/>
              </w:rPr>
              <w:t xml:space="preserve">. For what purpose </w:t>
            </w:r>
            <w:r w:rsidR="0099743B" w:rsidRPr="008D4F63">
              <w:rPr>
                <w:rFonts w:ascii="Arial" w:hAnsi="Arial" w:cs="Arial"/>
                <w:bCs/>
                <w:sz w:val="16"/>
                <w:szCs w:val="16"/>
              </w:rPr>
              <w:t>is [Name]</w:t>
            </w:r>
            <w:r w:rsidR="00425F13" w:rsidRPr="008D4F63">
              <w:rPr>
                <w:rFonts w:ascii="Arial" w:hAnsi="Arial" w:cs="Arial"/>
                <w:bCs/>
                <w:sz w:val="16"/>
                <w:szCs w:val="16"/>
              </w:rPr>
              <w:t xml:space="preserve"> saving through the susu or the savings group/society?</w:t>
            </w:r>
          </w:p>
          <w:p w14:paraId="21CAE94E" w14:textId="2D835675" w:rsidR="006F69ED" w:rsidRPr="008D4F63" w:rsidRDefault="006F69ED" w:rsidP="005A7BEF">
            <w:pPr>
              <w:rPr>
                <w:rFonts w:ascii="Arial" w:hAnsi="Arial" w:cs="Arial"/>
                <w:bCs/>
                <w:sz w:val="16"/>
                <w:szCs w:val="16"/>
              </w:rPr>
            </w:pPr>
            <w:r>
              <w:rPr>
                <w:rFonts w:ascii="Arial" w:hAnsi="Arial" w:cs="Arial"/>
                <w:bCs/>
                <w:i/>
                <w:sz w:val="16"/>
                <w:szCs w:val="16"/>
              </w:rPr>
              <w:t>Select all that apply</w:t>
            </w:r>
            <w:r>
              <w:rPr>
                <w:rFonts w:ascii="Arial" w:hAnsi="Arial" w:cs="Arial"/>
                <w:bCs/>
                <w:sz w:val="16"/>
                <w:szCs w:val="16"/>
              </w:rPr>
              <w:t>.</w:t>
            </w:r>
          </w:p>
          <w:p w14:paraId="5B929117" w14:textId="77777777" w:rsidR="00425F13" w:rsidRPr="008D4F63" w:rsidRDefault="00425F13" w:rsidP="005A7BEF">
            <w:pPr>
              <w:numPr>
                <w:ilvl w:val="0"/>
                <w:numId w:val="1"/>
              </w:numPr>
              <w:ind w:left="180" w:hanging="180"/>
              <w:rPr>
                <w:rFonts w:ascii="Arial" w:hAnsi="Arial" w:cs="Arial"/>
                <w:bCs/>
                <w:sz w:val="16"/>
                <w:szCs w:val="16"/>
              </w:rPr>
            </w:pPr>
            <w:r w:rsidRPr="008D4F63">
              <w:rPr>
                <w:rFonts w:ascii="Arial" w:hAnsi="Arial" w:cs="Arial"/>
                <w:bCs/>
                <w:sz w:val="16"/>
                <w:szCs w:val="16"/>
              </w:rPr>
              <w:t>Build capital to start a business</w:t>
            </w:r>
          </w:p>
          <w:p w14:paraId="20D518AB" w14:textId="77777777" w:rsidR="00425F13" w:rsidRPr="008D4F63" w:rsidRDefault="00425F13" w:rsidP="005A7BEF">
            <w:pPr>
              <w:numPr>
                <w:ilvl w:val="0"/>
                <w:numId w:val="1"/>
              </w:numPr>
              <w:ind w:left="180" w:hanging="180"/>
              <w:rPr>
                <w:rFonts w:ascii="Arial" w:hAnsi="Arial" w:cs="Arial"/>
                <w:bCs/>
                <w:sz w:val="16"/>
                <w:szCs w:val="16"/>
              </w:rPr>
            </w:pPr>
            <w:r w:rsidRPr="008D4F63">
              <w:rPr>
                <w:rFonts w:ascii="Arial" w:hAnsi="Arial" w:cs="Arial"/>
                <w:bCs/>
                <w:sz w:val="16"/>
                <w:szCs w:val="16"/>
              </w:rPr>
              <w:t>Support a household member</w:t>
            </w:r>
          </w:p>
          <w:p w14:paraId="2A200E85" w14:textId="77777777" w:rsidR="00425F13" w:rsidRPr="008D4F63" w:rsidRDefault="00425F13" w:rsidP="005A7BEF">
            <w:pPr>
              <w:numPr>
                <w:ilvl w:val="0"/>
                <w:numId w:val="1"/>
              </w:numPr>
              <w:ind w:left="180" w:hanging="180"/>
              <w:rPr>
                <w:rFonts w:ascii="Arial" w:hAnsi="Arial" w:cs="Arial"/>
                <w:bCs/>
                <w:sz w:val="16"/>
                <w:szCs w:val="16"/>
              </w:rPr>
            </w:pPr>
            <w:r w:rsidRPr="008D4F63">
              <w:rPr>
                <w:rFonts w:ascii="Arial" w:hAnsi="Arial" w:cs="Arial"/>
                <w:bCs/>
                <w:sz w:val="16"/>
                <w:szCs w:val="16"/>
              </w:rPr>
              <w:t>Make money available for own funeral</w:t>
            </w:r>
          </w:p>
          <w:p w14:paraId="2AD9D936" w14:textId="77777777" w:rsidR="00425F13" w:rsidRPr="008D4F63" w:rsidRDefault="00425F13" w:rsidP="005A7BEF">
            <w:pPr>
              <w:numPr>
                <w:ilvl w:val="0"/>
                <w:numId w:val="1"/>
              </w:numPr>
              <w:ind w:left="180" w:hanging="180"/>
              <w:rPr>
                <w:rFonts w:ascii="Arial" w:hAnsi="Arial" w:cs="Arial"/>
                <w:bCs/>
                <w:sz w:val="16"/>
                <w:szCs w:val="16"/>
              </w:rPr>
            </w:pPr>
            <w:r w:rsidRPr="008D4F63">
              <w:rPr>
                <w:rFonts w:ascii="Arial" w:hAnsi="Arial" w:cs="Arial"/>
                <w:bCs/>
                <w:sz w:val="16"/>
                <w:szCs w:val="16"/>
              </w:rPr>
              <w:t>Prepare for unexpected events such as accidents, death of relation, etc</w:t>
            </w:r>
          </w:p>
          <w:p w14:paraId="4FA6C619" w14:textId="045543C5" w:rsidR="00A80C32" w:rsidRPr="008D4F63" w:rsidRDefault="00452E35" w:rsidP="005A7BEF">
            <w:pPr>
              <w:spacing w:line="276" w:lineRule="auto"/>
              <w:rPr>
                <w:rFonts w:ascii="Arial" w:hAnsi="Arial" w:cs="Arial"/>
                <w:sz w:val="16"/>
                <w:szCs w:val="16"/>
              </w:rPr>
            </w:pPr>
            <w:r w:rsidRPr="008D4F63">
              <w:rPr>
                <w:rFonts w:ascii="Arial" w:hAnsi="Arial" w:cs="Arial"/>
                <w:sz w:val="16"/>
                <w:szCs w:val="16"/>
              </w:rPr>
              <w:t>-</w:t>
            </w:r>
            <w:r w:rsidR="00A80C32" w:rsidRPr="008D4F63">
              <w:rPr>
                <w:rFonts w:ascii="Arial" w:hAnsi="Arial" w:cs="Arial"/>
                <w:sz w:val="16"/>
                <w:szCs w:val="16"/>
              </w:rPr>
              <w:t>666. Other (</w:t>
            </w:r>
            <w:r w:rsidR="0007057A">
              <w:rPr>
                <w:rFonts w:ascii="Arial" w:hAnsi="Arial" w:cs="Arial"/>
                <w:sz w:val="16"/>
                <w:szCs w:val="16"/>
              </w:rPr>
              <w:t>please s</w:t>
            </w:r>
            <w:r w:rsidR="00A80C32" w:rsidRPr="008D4F63">
              <w:rPr>
                <w:rFonts w:ascii="Arial" w:hAnsi="Arial" w:cs="Arial"/>
                <w:sz w:val="16"/>
                <w:szCs w:val="16"/>
              </w:rPr>
              <w:t xml:space="preserve">pecify) </w:t>
            </w:r>
          </w:p>
          <w:p w14:paraId="4C0A7D54" w14:textId="14B9A25E" w:rsidR="00A80C32" w:rsidRPr="008D4F63" w:rsidRDefault="00A80C32" w:rsidP="005A7BEF">
            <w:pPr>
              <w:spacing w:line="276" w:lineRule="auto"/>
              <w:rPr>
                <w:rFonts w:ascii="Arial" w:hAnsi="Arial" w:cs="Arial"/>
                <w:sz w:val="16"/>
                <w:szCs w:val="16"/>
              </w:rPr>
            </w:pPr>
            <w:r w:rsidRPr="008D4F63">
              <w:rPr>
                <w:rFonts w:ascii="Arial" w:hAnsi="Arial" w:cs="Arial"/>
                <w:sz w:val="16"/>
                <w:szCs w:val="16"/>
              </w:rPr>
              <w:t xml:space="preserve">-888. Refuse to </w:t>
            </w:r>
            <w:r w:rsidR="0007057A">
              <w:rPr>
                <w:rFonts w:ascii="Arial" w:hAnsi="Arial" w:cs="Arial"/>
                <w:sz w:val="16"/>
                <w:szCs w:val="16"/>
              </w:rPr>
              <w:t>a</w:t>
            </w:r>
            <w:r w:rsidRPr="008D4F63">
              <w:rPr>
                <w:rFonts w:ascii="Arial" w:hAnsi="Arial" w:cs="Arial"/>
                <w:sz w:val="16"/>
                <w:szCs w:val="16"/>
              </w:rPr>
              <w:t xml:space="preserve">nswer </w:t>
            </w:r>
          </w:p>
          <w:p w14:paraId="026EBEBE" w14:textId="3096BA07" w:rsidR="00425F13" w:rsidRPr="008D4F63" w:rsidRDefault="00A80C32" w:rsidP="005A7BEF">
            <w:pPr>
              <w:rPr>
                <w:rFonts w:ascii="Arial" w:hAnsi="Arial" w:cs="Arial"/>
                <w:bCs/>
                <w:sz w:val="16"/>
                <w:szCs w:val="16"/>
              </w:rPr>
            </w:pPr>
            <w:r w:rsidRPr="008D4F63">
              <w:rPr>
                <w:rFonts w:ascii="Arial" w:hAnsi="Arial" w:cs="Arial"/>
                <w:sz w:val="16"/>
                <w:szCs w:val="16"/>
              </w:rPr>
              <w:t xml:space="preserve">-999. Don’t know </w:t>
            </w:r>
          </w:p>
        </w:tc>
        <w:tc>
          <w:tcPr>
            <w:tcW w:w="561" w:type="pct"/>
            <w:vAlign w:val="center"/>
          </w:tcPr>
          <w:p w14:paraId="6D98357E" w14:textId="77777777" w:rsidR="00425F13" w:rsidRPr="005A7BEF" w:rsidRDefault="00425F13" w:rsidP="005A7BEF">
            <w:pPr>
              <w:rPr>
                <w:rFonts w:ascii="Arial" w:hAnsi="Arial" w:cs="Arial"/>
                <w:b/>
                <w:sz w:val="16"/>
                <w:szCs w:val="16"/>
              </w:rPr>
            </w:pPr>
          </w:p>
        </w:tc>
        <w:tc>
          <w:tcPr>
            <w:tcW w:w="510" w:type="pct"/>
            <w:vAlign w:val="center"/>
          </w:tcPr>
          <w:p w14:paraId="03492501" w14:textId="77777777" w:rsidR="00425F13" w:rsidRPr="005A7BEF" w:rsidRDefault="00425F13" w:rsidP="005A7BEF">
            <w:pPr>
              <w:rPr>
                <w:rFonts w:ascii="Arial" w:hAnsi="Arial" w:cs="Arial"/>
                <w:b/>
                <w:sz w:val="16"/>
                <w:szCs w:val="16"/>
              </w:rPr>
            </w:pPr>
          </w:p>
        </w:tc>
      </w:tr>
      <w:tr w:rsidR="00425F13" w:rsidRPr="005A7BEF" w14:paraId="2DBFDE9C" w14:textId="77777777" w:rsidTr="00D56F4C">
        <w:trPr>
          <w:trHeight w:val="962"/>
        </w:trPr>
        <w:tc>
          <w:tcPr>
            <w:tcW w:w="3929" w:type="pct"/>
          </w:tcPr>
          <w:p w14:paraId="27939405" w14:textId="2FF51A5B" w:rsidR="006F69ED" w:rsidRDefault="00452E35" w:rsidP="005A7BEF">
            <w:pPr>
              <w:rPr>
                <w:rFonts w:ascii="Arial" w:hAnsi="Arial" w:cs="Arial"/>
                <w:sz w:val="16"/>
                <w:szCs w:val="16"/>
              </w:rPr>
            </w:pPr>
            <w:r w:rsidRPr="008D4F63">
              <w:rPr>
                <w:rFonts w:ascii="Arial" w:hAnsi="Arial" w:cs="Arial"/>
                <w:bCs/>
                <w:sz w:val="16"/>
                <w:szCs w:val="16"/>
              </w:rPr>
              <w:t>48</w:t>
            </w:r>
            <w:r w:rsidR="00425F13" w:rsidRPr="008D4F63">
              <w:rPr>
                <w:rFonts w:ascii="Arial" w:hAnsi="Arial" w:cs="Arial"/>
                <w:sz w:val="16"/>
                <w:szCs w:val="16"/>
              </w:rPr>
              <w:t xml:space="preserve">. Why </w:t>
            </w:r>
            <w:r w:rsidR="006A2A1D" w:rsidRPr="008D4F63">
              <w:rPr>
                <w:rFonts w:ascii="Arial" w:hAnsi="Arial" w:cs="Arial"/>
                <w:sz w:val="16"/>
                <w:szCs w:val="16"/>
              </w:rPr>
              <w:t>does [Name]</w:t>
            </w:r>
            <w:r w:rsidR="00425F13" w:rsidRPr="008D4F63">
              <w:rPr>
                <w:rFonts w:ascii="Arial" w:hAnsi="Arial" w:cs="Arial"/>
                <w:sz w:val="16"/>
                <w:szCs w:val="16"/>
              </w:rPr>
              <w:t xml:space="preserve"> use a </w:t>
            </w:r>
            <w:r w:rsidR="0007057A">
              <w:rPr>
                <w:rFonts w:ascii="Arial" w:hAnsi="Arial" w:cs="Arial"/>
                <w:sz w:val="16"/>
                <w:szCs w:val="16"/>
              </w:rPr>
              <w:t>susu collector</w:t>
            </w:r>
            <w:r w:rsidR="00425F13" w:rsidRPr="008D4F63">
              <w:rPr>
                <w:rFonts w:ascii="Arial" w:hAnsi="Arial" w:cs="Arial"/>
                <w:sz w:val="16"/>
                <w:szCs w:val="16"/>
              </w:rPr>
              <w:t xml:space="preserve"> rather than a bank? </w:t>
            </w:r>
          </w:p>
          <w:p w14:paraId="087C1862" w14:textId="501FBA8B" w:rsidR="00425F13" w:rsidRPr="008D4F63" w:rsidRDefault="006F69ED" w:rsidP="005A7BEF">
            <w:pPr>
              <w:rPr>
                <w:rFonts w:ascii="Arial" w:hAnsi="Arial" w:cs="Arial"/>
                <w:sz w:val="16"/>
                <w:szCs w:val="16"/>
              </w:rPr>
            </w:pPr>
            <w:r>
              <w:rPr>
                <w:rFonts w:ascii="Arial" w:hAnsi="Arial" w:cs="Arial"/>
                <w:i/>
                <w:sz w:val="16"/>
                <w:szCs w:val="16"/>
              </w:rPr>
              <w:t>Select all that apply.</w:t>
            </w:r>
          </w:p>
          <w:p w14:paraId="1BC02D4A" w14:textId="77777777" w:rsidR="00425F13" w:rsidRPr="008D4F63" w:rsidRDefault="00425F13" w:rsidP="005A7BEF">
            <w:pPr>
              <w:rPr>
                <w:rFonts w:ascii="Arial" w:hAnsi="Arial" w:cs="Arial"/>
                <w:sz w:val="16"/>
                <w:szCs w:val="16"/>
              </w:rPr>
            </w:pPr>
            <w:r w:rsidRPr="008D4F63">
              <w:rPr>
                <w:rFonts w:ascii="Arial" w:hAnsi="Arial" w:cs="Arial"/>
                <w:sz w:val="16"/>
                <w:szCs w:val="16"/>
              </w:rPr>
              <w:t>1. Saves time</w:t>
            </w:r>
          </w:p>
          <w:p w14:paraId="36962083" w14:textId="77777777" w:rsidR="00425F13" w:rsidRPr="008D4F63" w:rsidRDefault="00425F13" w:rsidP="005A7BEF">
            <w:pPr>
              <w:rPr>
                <w:rFonts w:ascii="Arial" w:hAnsi="Arial" w:cs="Arial"/>
                <w:sz w:val="16"/>
                <w:szCs w:val="16"/>
              </w:rPr>
            </w:pPr>
            <w:r w:rsidRPr="008D4F63">
              <w:rPr>
                <w:rFonts w:ascii="Arial" w:hAnsi="Arial" w:cs="Arial"/>
                <w:sz w:val="16"/>
                <w:szCs w:val="16"/>
              </w:rPr>
              <w:t>2.Transaction is less cumbersome</w:t>
            </w:r>
          </w:p>
          <w:p w14:paraId="386A1702" w14:textId="77777777" w:rsidR="00425F13" w:rsidRPr="008D4F63" w:rsidRDefault="00425F13" w:rsidP="005A7BEF">
            <w:pPr>
              <w:rPr>
                <w:rFonts w:ascii="Arial" w:hAnsi="Arial" w:cs="Arial"/>
                <w:sz w:val="16"/>
                <w:szCs w:val="16"/>
              </w:rPr>
            </w:pPr>
            <w:r w:rsidRPr="008D4F63">
              <w:rPr>
                <w:rFonts w:ascii="Arial" w:hAnsi="Arial" w:cs="Arial"/>
                <w:sz w:val="16"/>
                <w:szCs w:val="16"/>
              </w:rPr>
              <w:t>3. Proximity</w:t>
            </w:r>
          </w:p>
          <w:p w14:paraId="59018443" w14:textId="77777777" w:rsidR="00425F13" w:rsidRPr="008D4F63" w:rsidRDefault="00425F13" w:rsidP="005A7BEF">
            <w:pPr>
              <w:rPr>
                <w:rFonts w:ascii="Arial" w:hAnsi="Arial" w:cs="Arial"/>
                <w:sz w:val="16"/>
                <w:szCs w:val="16"/>
              </w:rPr>
            </w:pPr>
            <w:r w:rsidRPr="008D4F63">
              <w:rPr>
                <w:rFonts w:ascii="Arial" w:hAnsi="Arial" w:cs="Arial"/>
                <w:sz w:val="16"/>
                <w:szCs w:val="16"/>
              </w:rPr>
              <w:t>4. Knows the collector personally</w:t>
            </w:r>
          </w:p>
          <w:p w14:paraId="2A3BE4B2" w14:textId="77777777" w:rsidR="00425F13" w:rsidRPr="008D4F63" w:rsidRDefault="00425F13" w:rsidP="005A7BEF">
            <w:pPr>
              <w:rPr>
                <w:rFonts w:ascii="Arial" w:hAnsi="Arial" w:cs="Arial"/>
                <w:sz w:val="16"/>
                <w:szCs w:val="16"/>
              </w:rPr>
            </w:pPr>
            <w:r w:rsidRPr="008D4F63">
              <w:rPr>
                <w:rFonts w:ascii="Arial" w:hAnsi="Arial" w:cs="Arial"/>
                <w:sz w:val="16"/>
                <w:szCs w:val="16"/>
              </w:rPr>
              <w:t xml:space="preserve">5. Will be able to collect loan easily from </w:t>
            </w:r>
            <w:r w:rsidRPr="008D4F63">
              <w:rPr>
                <w:rFonts w:ascii="Arial" w:hAnsi="Arial" w:cs="Arial"/>
                <w:i/>
                <w:sz w:val="16"/>
                <w:szCs w:val="16"/>
              </w:rPr>
              <w:t>susu</w:t>
            </w:r>
            <w:r w:rsidRPr="008D4F63">
              <w:rPr>
                <w:rFonts w:ascii="Arial" w:hAnsi="Arial" w:cs="Arial"/>
                <w:sz w:val="16"/>
                <w:szCs w:val="16"/>
              </w:rPr>
              <w:t xml:space="preserve"> collector</w:t>
            </w:r>
          </w:p>
          <w:p w14:paraId="56C138C9" w14:textId="77777777" w:rsidR="00425F13" w:rsidRPr="008D4F63" w:rsidRDefault="00425F13" w:rsidP="005A7BEF">
            <w:pPr>
              <w:rPr>
                <w:rFonts w:ascii="Arial" w:hAnsi="Arial" w:cs="Arial"/>
                <w:sz w:val="16"/>
                <w:szCs w:val="16"/>
              </w:rPr>
            </w:pPr>
            <w:r w:rsidRPr="008D4F63">
              <w:rPr>
                <w:rFonts w:ascii="Arial" w:hAnsi="Arial" w:cs="Arial"/>
                <w:sz w:val="16"/>
                <w:szCs w:val="16"/>
              </w:rPr>
              <w:t>6. Service charges are minimal</w:t>
            </w:r>
          </w:p>
          <w:p w14:paraId="4DAC52BB" w14:textId="77777777" w:rsidR="00425F13" w:rsidRPr="008D4F63" w:rsidRDefault="00425F13" w:rsidP="005A7BEF">
            <w:pPr>
              <w:rPr>
                <w:rFonts w:ascii="Arial" w:hAnsi="Arial" w:cs="Arial"/>
                <w:sz w:val="16"/>
                <w:szCs w:val="16"/>
              </w:rPr>
            </w:pPr>
            <w:r w:rsidRPr="008D4F63">
              <w:rPr>
                <w:rFonts w:ascii="Arial" w:hAnsi="Arial" w:cs="Arial"/>
                <w:sz w:val="16"/>
                <w:szCs w:val="16"/>
              </w:rPr>
              <w:t xml:space="preserve">7. Little or no minimum deposit with </w:t>
            </w:r>
            <w:r w:rsidRPr="008D4F63">
              <w:rPr>
                <w:rFonts w:ascii="Arial" w:hAnsi="Arial" w:cs="Arial"/>
                <w:i/>
                <w:sz w:val="16"/>
                <w:szCs w:val="16"/>
              </w:rPr>
              <w:t>susu</w:t>
            </w:r>
          </w:p>
          <w:p w14:paraId="66EEB65C" w14:textId="6900CFA6" w:rsidR="00425F13" w:rsidRPr="008D4F63" w:rsidRDefault="00452E35" w:rsidP="008D4F63">
            <w:pPr>
              <w:spacing w:line="276" w:lineRule="auto"/>
              <w:rPr>
                <w:rFonts w:ascii="Arial" w:hAnsi="Arial" w:cs="Arial"/>
                <w:sz w:val="16"/>
                <w:szCs w:val="16"/>
              </w:rPr>
            </w:pPr>
            <w:r w:rsidRPr="008D4F63">
              <w:rPr>
                <w:rFonts w:ascii="Arial" w:hAnsi="Arial" w:cs="Arial"/>
                <w:sz w:val="16"/>
                <w:szCs w:val="16"/>
              </w:rPr>
              <w:t>-</w:t>
            </w:r>
            <w:r w:rsidR="00A80C32" w:rsidRPr="008D4F63">
              <w:rPr>
                <w:rFonts w:ascii="Arial" w:hAnsi="Arial" w:cs="Arial"/>
                <w:sz w:val="16"/>
                <w:szCs w:val="16"/>
              </w:rPr>
              <w:t>666. Other (</w:t>
            </w:r>
            <w:r w:rsidR="006F69ED">
              <w:rPr>
                <w:rFonts w:ascii="Arial" w:hAnsi="Arial" w:cs="Arial"/>
                <w:sz w:val="16"/>
                <w:szCs w:val="16"/>
              </w:rPr>
              <w:t>please s</w:t>
            </w:r>
            <w:r w:rsidR="00A80C32" w:rsidRPr="008D4F63">
              <w:rPr>
                <w:rFonts w:ascii="Arial" w:hAnsi="Arial" w:cs="Arial"/>
                <w:sz w:val="16"/>
                <w:szCs w:val="16"/>
              </w:rPr>
              <w:t>pecify) -</w:t>
            </w:r>
          </w:p>
        </w:tc>
        <w:tc>
          <w:tcPr>
            <w:tcW w:w="561" w:type="pct"/>
            <w:vAlign w:val="center"/>
          </w:tcPr>
          <w:p w14:paraId="6ED6CCDF" w14:textId="77777777" w:rsidR="00425F13" w:rsidRPr="005A7BEF" w:rsidRDefault="00425F13" w:rsidP="005A7BEF">
            <w:pPr>
              <w:spacing w:before="60" w:after="40"/>
              <w:rPr>
                <w:rFonts w:ascii="Arial" w:hAnsi="Arial" w:cs="Arial"/>
                <w:b/>
                <w:sz w:val="16"/>
                <w:szCs w:val="16"/>
              </w:rPr>
            </w:pPr>
          </w:p>
        </w:tc>
        <w:tc>
          <w:tcPr>
            <w:tcW w:w="510" w:type="pct"/>
            <w:vAlign w:val="center"/>
          </w:tcPr>
          <w:p w14:paraId="417E84F7" w14:textId="77777777" w:rsidR="00425F13" w:rsidRPr="005A7BEF" w:rsidRDefault="00425F13" w:rsidP="005A7BEF">
            <w:pPr>
              <w:spacing w:before="60" w:after="40"/>
              <w:rPr>
                <w:rFonts w:ascii="Arial" w:hAnsi="Arial" w:cs="Arial"/>
                <w:b/>
                <w:sz w:val="16"/>
                <w:szCs w:val="16"/>
              </w:rPr>
            </w:pPr>
          </w:p>
        </w:tc>
      </w:tr>
      <w:tr w:rsidR="00425F13" w:rsidRPr="005A7BEF" w14:paraId="4E95AAE4" w14:textId="77777777" w:rsidTr="00D56F4C">
        <w:trPr>
          <w:trHeight w:val="530"/>
        </w:trPr>
        <w:tc>
          <w:tcPr>
            <w:tcW w:w="3929" w:type="pct"/>
          </w:tcPr>
          <w:p w14:paraId="3F5F022A" w14:textId="77777777" w:rsidR="006F69ED" w:rsidRPr="008D4F63" w:rsidRDefault="00425F13" w:rsidP="005A7BEF">
            <w:pPr>
              <w:rPr>
                <w:rFonts w:ascii="Arial" w:hAnsi="Arial" w:cs="Arial"/>
                <w:bCs/>
                <w:sz w:val="16"/>
                <w:szCs w:val="16"/>
              </w:rPr>
            </w:pPr>
            <w:r w:rsidRPr="008D4F63">
              <w:rPr>
                <w:rFonts w:ascii="Arial" w:hAnsi="Arial" w:cs="Arial"/>
                <w:bCs/>
                <w:sz w:val="16"/>
                <w:szCs w:val="16"/>
              </w:rPr>
              <w:t xml:space="preserve">Are there any more savings accounts held by household members?                          </w:t>
            </w:r>
          </w:p>
          <w:p w14:paraId="0BEB0AC0" w14:textId="6E18F189" w:rsidR="006F69ED" w:rsidRPr="008D4F63" w:rsidRDefault="00425F13" w:rsidP="005A7BEF">
            <w:pPr>
              <w:rPr>
                <w:rFonts w:ascii="Arial" w:hAnsi="Arial" w:cs="Arial"/>
                <w:bCs/>
                <w:sz w:val="16"/>
                <w:szCs w:val="16"/>
              </w:rPr>
            </w:pPr>
            <w:r w:rsidRPr="008D4F63">
              <w:rPr>
                <w:rFonts w:ascii="Arial" w:hAnsi="Arial" w:cs="Arial"/>
                <w:bCs/>
                <w:sz w:val="16"/>
                <w:szCs w:val="16"/>
              </w:rPr>
              <w:t>1. Yes</w:t>
            </w:r>
            <w:r w:rsidR="00452E35" w:rsidRPr="008D4F63">
              <w:rPr>
                <w:rFonts w:ascii="Arial" w:hAnsi="Arial" w:cs="Arial"/>
                <w:bCs/>
                <w:sz w:val="16"/>
                <w:szCs w:val="16"/>
              </w:rPr>
              <w:t xml:space="preserve"> &gt;&gt; </w:t>
            </w:r>
            <w:r w:rsidR="0007057A">
              <w:rPr>
                <w:rFonts w:ascii="Arial" w:hAnsi="Arial" w:cs="Arial"/>
                <w:bCs/>
                <w:sz w:val="16"/>
                <w:szCs w:val="16"/>
              </w:rPr>
              <w:t>repeat for remaining account(s)</w:t>
            </w:r>
            <w:r w:rsidRPr="008D4F63">
              <w:rPr>
                <w:rFonts w:ascii="Arial" w:hAnsi="Arial" w:cs="Arial"/>
                <w:bCs/>
                <w:sz w:val="16"/>
                <w:szCs w:val="16"/>
              </w:rPr>
              <w:t xml:space="preserve"> </w:t>
            </w:r>
          </w:p>
          <w:p w14:paraId="08F2DB7C" w14:textId="049977EF" w:rsidR="00425F13" w:rsidRPr="005A7BEF" w:rsidRDefault="00425F13" w:rsidP="005A7BEF">
            <w:pPr>
              <w:rPr>
                <w:rFonts w:ascii="Arial" w:hAnsi="Arial" w:cs="Arial"/>
                <w:b/>
                <w:bCs/>
                <w:sz w:val="16"/>
                <w:szCs w:val="16"/>
              </w:rPr>
            </w:pPr>
            <w:r w:rsidRPr="008D4F63">
              <w:rPr>
                <w:rFonts w:ascii="Arial" w:hAnsi="Arial" w:cs="Arial"/>
                <w:bCs/>
                <w:sz w:val="16"/>
                <w:szCs w:val="16"/>
              </w:rPr>
              <w:t>5.No</w:t>
            </w:r>
            <w:r w:rsidR="00452E35" w:rsidRPr="008D4F63">
              <w:rPr>
                <w:rFonts w:ascii="Arial" w:hAnsi="Arial" w:cs="Arial"/>
                <w:bCs/>
                <w:sz w:val="16"/>
                <w:szCs w:val="16"/>
              </w:rPr>
              <w:t xml:space="preserve"> </w:t>
            </w:r>
            <w:r w:rsidR="00452E35" w:rsidRPr="008D4F63">
              <w:rPr>
                <w:rFonts w:ascii="Arial" w:hAnsi="Arial" w:cs="Arial"/>
                <w:sz w:val="16"/>
                <w:szCs w:val="16"/>
              </w:rPr>
              <w:t xml:space="preserve">&gt;&gt; </w:t>
            </w:r>
            <w:r w:rsidR="006F69ED" w:rsidRPr="008D4F63">
              <w:rPr>
                <w:rFonts w:ascii="Arial" w:hAnsi="Arial" w:cs="Arial"/>
                <w:sz w:val="16"/>
                <w:szCs w:val="16"/>
              </w:rPr>
              <w:t>next section</w:t>
            </w:r>
            <w:r w:rsidR="00452E35" w:rsidRPr="008D4F63">
              <w:rPr>
                <w:rFonts w:ascii="Arial" w:hAnsi="Arial" w:cs="Arial"/>
                <w:bCs/>
                <w:sz w:val="16"/>
                <w:szCs w:val="16"/>
              </w:rPr>
              <w:t xml:space="preserve"> </w:t>
            </w:r>
          </w:p>
        </w:tc>
        <w:tc>
          <w:tcPr>
            <w:tcW w:w="561" w:type="pct"/>
            <w:vAlign w:val="center"/>
          </w:tcPr>
          <w:p w14:paraId="67DAE6BB" w14:textId="77777777" w:rsidR="00425F13" w:rsidRPr="005A7BEF" w:rsidRDefault="00425F13" w:rsidP="005A7BEF">
            <w:pPr>
              <w:spacing w:before="60" w:after="40"/>
              <w:rPr>
                <w:rFonts w:ascii="Arial" w:hAnsi="Arial" w:cs="Arial"/>
                <w:b/>
                <w:sz w:val="16"/>
                <w:szCs w:val="16"/>
              </w:rPr>
            </w:pPr>
          </w:p>
        </w:tc>
        <w:tc>
          <w:tcPr>
            <w:tcW w:w="510" w:type="pct"/>
            <w:vAlign w:val="center"/>
          </w:tcPr>
          <w:p w14:paraId="53D28719" w14:textId="77777777" w:rsidR="00425F13" w:rsidRPr="005A7BEF" w:rsidRDefault="00425F13" w:rsidP="005A7BEF">
            <w:pPr>
              <w:spacing w:before="60" w:after="40"/>
              <w:rPr>
                <w:rFonts w:ascii="Arial" w:hAnsi="Arial" w:cs="Arial"/>
                <w:b/>
                <w:sz w:val="16"/>
                <w:szCs w:val="16"/>
              </w:rPr>
            </w:pPr>
          </w:p>
        </w:tc>
      </w:tr>
    </w:tbl>
    <w:p w14:paraId="7B1B42B4" w14:textId="77777777" w:rsidR="00F67999" w:rsidRPr="005A7BEF" w:rsidRDefault="00F67999" w:rsidP="005A7BEF">
      <w:pPr>
        <w:pStyle w:val="Heading3"/>
        <w:ind w:left="720"/>
        <w:rPr>
          <w:rFonts w:ascii="Arial" w:hAnsi="Arial" w:cs="Arial"/>
          <w:color w:val="auto"/>
        </w:rPr>
        <w:sectPr w:rsidR="00F67999" w:rsidRPr="005A7BEF" w:rsidSect="00695071">
          <w:pgSz w:w="16834" w:h="11909" w:orient="landscape" w:code="9"/>
          <w:pgMar w:top="720" w:right="720" w:bottom="720" w:left="720" w:header="720" w:footer="720" w:gutter="0"/>
          <w:cols w:space="720"/>
          <w:docGrid w:linePitch="360"/>
        </w:sectPr>
      </w:pPr>
    </w:p>
    <w:p w14:paraId="25D5BBF8" w14:textId="0922120D" w:rsidR="004C5313" w:rsidRPr="005A7BEF" w:rsidRDefault="00B22A94" w:rsidP="005A7BEF">
      <w:pPr>
        <w:pStyle w:val="Heading3"/>
        <w:ind w:left="720"/>
        <w:rPr>
          <w:rFonts w:ascii="Arial" w:hAnsi="Arial" w:cs="Arial"/>
          <w:color w:val="auto"/>
        </w:rPr>
      </w:pPr>
      <w:bookmarkStart w:id="122" w:name="_Toc516617821"/>
      <w:r w:rsidRPr="005A7BEF">
        <w:rPr>
          <w:rFonts w:ascii="Arial" w:hAnsi="Arial" w:cs="Arial"/>
          <w:color w:val="auto"/>
        </w:rPr>
        <w:lastRenderedPageBreak/>
        <w:t>VI. MOBILE MONEY ACCOUNT/SERVICES</w:t>
      </w:r>
      <w:bookmarkEnd w:id="122"/>
      <w:r w:rsidRPr="005A7BEF">
        <w:rPr>
          <w:rFonts w:ascii="Arial" w:hAnsi="Arial" w:cs="Arial"/>
          <w:color w:val="auto"/>
        </w:rPr>
        <w:t xml:space="preserve"> </w:t>
      </w:r>
    </w:p>
    <w:p w14:paraId="6BB25392" w14:textId="58D87618" w:rsidR="00D86CC5" w:rsidRPr="005A7BEF" w:rsidRDefault="00D86CC5" w:rsidP="005A7BEF">
      <w:pPr>
        <w:rPr>
          <w:rFonts w:ascii="Arial" w:hAnsi="Arial" w:cs="Arial"/>
        </w:rPr>
      </w:pPr>
    </w:p>
    <w:p w14:paraId="540C1E9F" w14:textId="17BBFC0B" w:rsidR="009A6CAC" w:rsidRPr="005A7BEF" w:rsidRDefault="00C6605A" w:rsidP="00842F8E">
      <w:pPr>
        <w:ind w:firstLine="720"/>
        <w:rPr>
          <w:rFonts w:ascii="Arial" w:hAnsi="Arial" w:cs="Arial"/>
          <w:sz w:val="20"/>
          <w:szCs w:val="20"/>
        </w:rPr>
      </w:pPr>
      <w:r w:rsidRPr="00842F8E">
        <w:rPr>
          <w:rFonts w:ascii="Arial" w:hAnsi="Arial" w:cs="Arial"/>
          <w:b/>
          <w:sz w:val="20"/>
          <w:szCs w:val="20"/>
        </w:rPr>
        <w:t>Interviewer</w:t>
      </w:r>
      <w:r w:rsidRPr="00C6605A">
        <w:rPr>
          <w:rFonts w:ascii="Arial" w:hAnsi="Arial" w:cs="Arial"/>
          <w:sz w:val="20"/>
          <w:szCs w:val="20"/>
        </w:rPr>
        <w:t>: Please ask the following questions to all members of the household who are aged 14 and above.</w:t>
      </w:r>
    </w:p>
    <w:p w14:paraId="395E2395" w14:textId="77777777" w:rsidR="00C6605A" w:rsidRDefault="00C6605A">
      <w:pPr>
        <w:ind w:left="720"/>
        <w:rPr>
          <w:rFonts w:ascii="Arial" w:hAnsi="Arial" w:cs="Arial"/>
          <w:sz w:val="20"/>
          <w:szCs w:val="20"/>
        </w:rPr>
      </w:pPr>
    </w:p>
    <w:p w14:paraId="12565C3A" w14:textId="3D9C89C5" w:rsidR="00225714" w:rsidRDefault="009A6CAC">
      <w:pPr>
        <w:ind w:left="720"/>
        <w:rPr>
          <w:rFonts w:ascii="Arial" w:hAnsi="Arial" w:cs="Arial"/>
          <w:sz w:val="20"/>
          <w:szCs w:val="20"/>
        </w:rPr>
      </w:pPr>
      <w:r w:rsidRPr="005A7BEF">
        <w:rPr>
          <w:rFonts w:ascii="Arial" w:hAnsi="Arial" w:cs="Arial"/>
          <w:sz w:val="20"/>
          <w:szCs w:val="20"/>
        </w:rPr>
        <w:t xml:space="preserve">Q24. </w:t>
      </w:r>
      <w:r w:rsidR="00225714">
        <w:rPr>
          <w:rFonts w:ascii="Arial" w:hAnsi="Arial" w:cs="Arial"/>
          <w:sz w:val="20"/>
          <w:szCs w:val="20"/>
        </w:rPr>
        <w:t>Is</w:t>
      </w:r>
      <w:r w:rsidRPr="005A7BEF">
        <w:rPr>
          <w:rFonts w:ascii="Arial" w:hAnsi="Arial" w:cs="Arial"/>
          <w:sz w:val="20"/>
          <w:szCs w:val="20"/>
        </w:rPr>
        <w:t xml:space="preserve"> </w:t>
      </w:r>
      <w:r w:rsidR="00225714">
        <w:rPr>
          <w:rFonts w:ascii="Arial" w:hAnsi="Arial" w:cs="Arial"/>
          <w:sz w:val="20"/>
          <w:szCs w:val="20"/>
        </w:rPr>
        <w:t>[Name]</w:t>
      </w:r>
      <w:r w:rsidRPr="005A7BEF">
        <w:rPr>
          <w:rFonts w:ascii="Arial" w:hAnsi="Arial" w:cs="Arial"/>
          <w:sz w:val="20"/>
          <w:szCs w:val="20"/>
        </w:rPr>
        <w:t xml:space="preserve"> aware of the following products/services/policies</w:t>
      </w:r>
      <w:r w:rsidR="00225714">
        <w:rPr>
          <w:rFonts w:ascii="Arial" w:hAnsi="Arial" w:cs="Arial"/>
          <w:sz w:val="20"/>
          <w:szCs w:val="20"/>
        </w:rPr>
        <w:t xml:space="preserve"> </w:t>
      </w:r>
      <w:r w:rsidR="00225714" w:rsidRPr="00225714">
        <w:rPr>
          <w:rFonts w:ascii="Arial" w:hAnsi="Arial" w:cs="Arial"/>
          <w:sz w:val="20"/>
          <w:szCs w:val="20"/>
        </w:rPr>
        <w:t>that might be available on a mobile money account</w:t>
      </w:r>
      <w:r w:rsidRPr="005A7BEF">
        <w:rPr>
          <w:rFonts w:ascii="Arial" w:hAnsi="Arial" w:cs="Arial"/>
          <w:sz w:val="20"/>
          <w:szCs w:val="20"/>
        </w:rPr>
        <w:t xml:space="preserve">? </w:t>
      </w:r>
    </w:p>
    <w:p w14:paraId="6B148123" w14:textId="653C8BFF" w:rsidR="005F3A15" w:rsidRPr="005A7BEF" w:rsidRDefault="00225714">
      <w:pPr>
        <w:ind w:left="720"/>
        <w:rPr>
          <w:rFonts w:ascii="Arial" w:hAnsi="Arial" w:cs="Arial"/>
          <w:sz w:val="20"/>
          <w:szCs w:val="20"/>
        </w:rPr>
      </w:pPr>
      <w:r>
        <w:rPr>
          <w:rFonts w:ascii="Arial" w:hAnsi="Arial" w:cs="Arial"/>
          <w:i/>
          <w:sz w:val="20"/>
          <w:szCs w:val="20"/>
        </w:rPr>
        <w:t>Select all that apply</w:t>
      </w:r>
    </w:p>
    <w:p w14:paraId="7DF01595"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 Pensions</w:t>
      </w:r>
    </w:p>
    <w:p w14:paraId="7E78F960"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2 Insurance</w:t>
      </w:r>
    </w:p>
    <w:p w14:paraId="0203C8A5"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3. Savings</w:t>
      </w:r>
    </w:p>
    <w:p w14:paraId="663523A7"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4 Loans</w:t>
      </w:r>
    </w:p>
    <w:p w14:paraId="1FA5A2FA"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5. Payment of interest on deposits</w:t>
      </w:r>
    </w:p>
    <w:p w14:paraId="306A0B1E"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6. Purchase of securities</w:t>
      </w:r>
    </w:p>
    <w:p w14:paraId="6F393D83"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7. Hospital support plans</w:t>
      </w:r>
    </w:p>
    <w:p w14:paraId="01F9AC9A"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8. Transfer to and from banks</w:t>
      </w:r>
    </w:p>
    <w:p w14:paraId="625F3389"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9. ATM cash out</w:t>
      </w:r>
    </w:p>
    <w:p w14:paraId="7948F353"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10. Payment of bills</w:t>
      </w:r>
    </w:p>
    <w:p w14:paraId="7EAB9ED9"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11. Transfer in and out of cash</w:t>
      </w:r>
    </w:p>
    <w:p w14:paraId="18F9FA06"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12. Purchase of airtime and data</w:t>
      </w:r>
    </w:p>
    <w:p w14:paraId="48F97027"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13. Safety</w:t>
      </w:r>
    </w:p>
    <w:p w14:paraId="245055F2"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14. Mobile Money Interoperability</w:t>
      </w:r>
    </w:p>
    <w:p w14:paraId="38FDED38" w14:textId="5ED3B563" w:rsidR="009A6CAC" w:rsidRPr="005A7BEF" w:rsidRDefault="009A6CAC" w:rsidP="005A7BEF">
      <w:pPr>
        <w:ind w:left="720"/>
        <w:rPr>
          <w:rFonts w:ascii="Arial" w:hAnsi="Arial" w:cs="Arial"/>
          <w:sz w:val="20"/>
          <w:szCs w:val="20"/>
        </w:rPr>
      </w:pPr>
      <w:r w:rsidRPr="005A7BEF">
        <w:rPr>
          <w:rFonts w:ascii="Arial" w:hAnsi="Arial" w:cs="Arial"/>
          <w:sz w:val="20"/>
          <w:szCs w:val="20"/>
        </w:rPr>
        <w:t>15. Other</w:t>
      </w:r>
      <w:r w:rsidR="00225714">
        <w:rPr>
          <w:rFonts w:ascii="Arial" w:hAnsi="Arial" w:cs="Arial"/>
          <w:sz w:val="20"/>
          <w:szCs w:val="20"/>
        </w:rPr>
        <w:t xml:space="preserve"> (please </w:t>
      </w:r>
      <w:r w:rsidRPr="005A7BEF">
        <w:rPr>
          <w:rFonts w:ascii="Arial" w:hAnsi="Arial" w:cs="Arial"/>
          <w:sz w:val="20"/>
          <w:szCs w:val="20"/>
        </w:rPr>
        <w:t>specify</w:t>
      </w:r>
      <w:r w:rsidR="00225714">
        <w:rPr>
          <w:rFonts w:ascii="Arial" w:hAnsi="Arial" w:cs="Arial"/>
          <w:sz w:val="20"/>
          <w:szCs w:val="20"/>
        </w:rPr>
        <w:t>)</w:t>
      </w:r>
      <w:r w:rsidRPr="005A7BEF">
        <w:rPr>
          <w:rFonts w:ascii="Arial" w:hAnsi="Arial" w:cs="Arial"/>
          <w:sz w:val="20"/>
          <w:szCs w:val="20"/>
        </w:rPr>
        <w:t xml:space="preserve"> </w:t>
      </w:r>
    </w:p>
    <w:p w14:paraId="0082620D" w14:textId="77777777" w:rsidR="009A6CAC" w:rsidRPr="005A7BEF" w:rsidRDefault="009A6CAC" w:rsidP="005A7BEF">
      <w:pPr>
        <w:rPr>
          <w:rFonts w:ascii="Arial" w:hAnsi="Arial" w:cs="Arial"/>
          <w:sz w:val="20"/>
          <w:szCs w:val="20"/>
        </w:rPr>
      </w:pPr>
    </w:p>
    <w:p w14:paraId="389200F0" w14:textId="60109256" w:rsidR="00225714" w:rsidRDefault="009A6CAC">
      <w:pPr>
        <w:ind w:left="720"/>
        <w:rPr>
          <w:rFonts w:ascii="Arial" w:hAnsi="Arial" w:cs="Arial"/>
          <w:sz w:val="20"/>
          <w:szCs w:val="20"/>
        </w:rPr>
      </w:pPr>
      <w:r w:rsidRPr="005A7BEF">
        <w:rPr>
          <w:rFonts w:ascii="Arial" w:hAnsi="Arial" w:cs="Arial"/>
          <w:sz w:val="20"/>
          <w:szCs w:val="20"/>
        </w:rPr>
        <w:t xml:space="preserve">Q20. Which of these services </w:t>
      </w:r>
      <w:r w:rsidR="00225714">
        <w:rPr>
          <w:rFonts w:ascii="Arial" w:hAnsi="Arial" w:cs="Arial"/>
          <w:sz w:val="20"/>
          <w:szCs w:val="20"/>
        </w:rPr>
        <w:t>is [Name]</w:t>
      </w:r>
      <w:r w:rsidRPr="005A7BEF">
        <w:rPr>
          <w:rFonts w:ascii="Arial" w:hAnsi="Arial" w:cs="Arial"/>
          <w:sz w:val="20"/>
          <w:szCs w:val="20"/>
        </w:rPr>
        <w:t xml:space="preserve"> benefiting from or </w:t>
      </w:r>
      <w:r w:rsidR="00225714">
        <w:rPr>
          <w:rFonts w:ascii="Arial" w:hAnsi="Arial" w:cs="Arial"/>
          <w:sz w:val="20"/>
          <w:szCs w:val="20"/>
        </w:rPr>
        <w:t>might</w:t>
      </w:r>
      <w:r w:rsidRPr="005A7BEF">
        <w:rPr>
          <w:rFonts w:ascii="Arial" w:hAnsi="Arial" w:cs="Arial"/>
          <w:sz w:val="20"/>
          <w:szCs w:val="20"/>
        </w:rPr>
        <w:t xml:space="preserve"> benefit from? </w:t>
      </w:r>
    </w:p>
    <w:p w14:paraId="16717189" w14:textId="77777777" w:rsidR="00225714" w:rsidRDefault="00225714">
      <w:pPr>
        <w:ind w:left="720"/>
        <w:rPr>
          <w:rFonts w:ascii="Arial" w:hAnsi="Arial" w:cs="Arial"/>
          <w:sz w:val="20"/>
          <w:szCs w:val="20"/>
        </w:rPr>
      </w:pPr>
      <w:r>
        <w:rPr>
          <w:rFonts w:ascii="Arial" w:hAnsi="Arial" w:cs="Arial"/>
          <w:i/>
          <w:sz w:val="20"/>
          <w:szCs w:val="20"/>
        </w:rPr>
        <w:t>Select all that apply.</w:t>
      </w:r>
    </w:p>
    <w:p w14:paraId="28D2DCBD" w14:textId="5FF317E1" w:rsidR="005F3A15" w:rsidRPr="005A7BEF" w:rsidRDefault="005F3A15">
      <w:pPr>
        <w:ind w:left="720"/>
        <w:rPr>
          <w:rFonts w:ascii="Arial" w:hAnsi="Arial" w:cs="Arial"/>
          <w:sz w:val="20"/>
          <w:szCs w:val="20"/>
        </w:rPr>
      </w:pPr>
    </w:p>
    <w:p w14:paraId="637BADEC"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 Pensions</w:t>
      </w:r>
    </w:p>
    <w:p w14:paraId="1ACC206C"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2 Insurance</w:t>
      </w:r>
    </w:p>
    <w:p w14:paraId="24049DC3"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3. Savings</w:t>
      </w:r>
    </w:p>
    <w:p w14:paraId="6025031A"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4 Loans</w:t>
      </w:r>
    </w:p>
    <w:p w14:paraId="06F4DE4E"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5. Payment of interest on deposits</w:t>
      </w:r>
    </w:p>
    <w:p w14:paraId="7B01125A"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6. Purchase of securities</w:t>
      </w:r>
    </w:p>
    <w:p w14:paraId="7329F37D"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7. Hospital support plans</w:t>
      </w:r>
    </w:p>
    <w:p w14:paraId="2B6EF8B9"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8. Transfer to and from banks</w:t>
      </w:r>
    </w:p>
    <w:p w14:paraId="5B48A3DA"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9. ATM cash out</w:t>
      </w:r>
    </w:p>
    <w:p w14:paraId="0CC2C973"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10. Payment of bills</w:t>
      </w:r>
    </w:p>
    <w:p w14:paraId="27B6FFCB"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11. Transfer in and out of cash</w:t>
      </w:r>
    </w:p>
    <w:p w14:paraId="327FDF5F"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12. Purchase of airtime and data</w:t>
      </w:r>
    </w:p>
    <w:p w14:paraId="6EA90412"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13. Safety</w:t>
      </w:r>
    </w:p>
    <w:p w14:paraId="650E0818" w14:textId="77777777" w:rsidR="009A6CAC" w:rsidRPr="005A7BEF" w:rsidRDefault="009A6CAC" w:rsidP="005A7BEF">
      <w:pPr>
        <w:ind w:left="720"/>
        <w:rPr>
          <w:rFonts w:ascii="Arial" w:hAnsi="Arial" w:cs="Arial"/>
          <w:sz w:val="20"/>
          <w:szCs w:val="20"/>
        </w:rPr>
      </w:pPr>
      <w:r w:rsidRPr="005A7BEF">
        <w:rPr>
          <w:rFonts w:ascii="Arial" w:hAnsi="Arial" w:cs="Arial"/>
          <w:sz w:val="20"/>
          <w:szCs w:val="20"/>
        </w:rPr>
        <w:t>14. Mobile Money Interoperability</w:t>
      </w:r>
    </w:p>
    <w:p w14:paraId="4A5F7C3C" w14:textId="66596DBD" w:rsidR="009A6CAC" w:rsidRPr="005A7BEF" w:rsidRDefault="009A6CAC" w:rsidP="005A7BEF">
      <w:pPr>
        <w:ind w:left="720"/>
        <w:rPr>
          <w:rFonts w:ascii="Arial" w:hAnsi="Arial" w:cs="Arial"/>
          <w:sz w:val="20"/>
          <w:szCs w:val="20"/>
        </w:rPr>
      </w:pPr>
      <w:r w:rsidRPr="005A7BEF">
        <w:rPr>
          <w:rFonts w:ascii="Arial" w:hAnsi="Arial" w:cs="Arial"/>
          <w:sz w:val="20"/>
          <w:szCs w:val="20"/>
        </w:rPr>
        <w:t>15. Other, specify</w:t>
      </w:r>
    </w:p>
    <w:p w14:paraId="5A0EBE73" w14:textId="2084210C" w:rsidR="009A6CAC" w:rsidRPr="005A7BEF" w:rsidRDefault="009A6CAC" w:rsidP="005A7BEF">
      <w:pPr>
        <w:rPr>
          <w:rFonts w:ascii="Arial" w:hAnsi="Arial" w:cs="Arial"/>
        </w:rPr>
      </w:pPr>
    </w:p>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92"/>
      </w:tblGrid>
      <w:tr w:rsidR="004C5313" w:rsidRPr="005A7BEF" w14:paraId="786B25CE" w14:textId="77777777" w:rsidTr="00893504">
        <w:trPr>
          <w:trHeight w:val="710"/>
        </w:trPr>
        <w:tc>
          <w:tcPr>
            <w:tcW w:w="5000" w:type="pct"/>
          </w:tcPr>
          <w:p w14:paraId="6C61FB5E" w14:textId="0FF871C7" w:rsidR="004C5313" w:rsidRPr="008D4F63" w:rsidRDefault="00DA3CC2" w:rsidP="005A7BEF">
            <w:pPr>
              <w:rPr>
                <w:rFonts w:ascii="Arial" w:hAnsi="Arial" w:cs="Arial"/>
                <w:sz w:val="16"/>
                <w:szCs w:val="16"/>
              </w:rPr>
            </w:pPr>
            <w:r w:rsidRPr="008D4F63">
              <w:rPr>
                <w:rFonts w:ascii="Arial" w:hAnsi="Arial" w:cs="Arial"/>
                <w:bCs/>
                <w:sz w:val="16"/>
                <w:szCs w:val="16"/>
              </w:rPr>
              <w:lastRenderedPageBreak/>
              <w:t>Q0</w:t>
            </w:r>
            <w:r w:rsidR="004C5313" w:rsidRPr="008D4F63">
              <w:rPr>
                <w:rFonts w:ascii="Arial" w:hAnsi="Arial" w:cs="Arial"/>
                <w:sz w:val="16"/>
                <w:szCs w:val="16"/>
              </w:rPr>
              <w:t xml:space="preserve">. </w:t>
            </w:r>
            <w:r w:rsidRPr="008D4F63">
              <w:rPr>
                <w:rFonts w:ascii="Arial" w:hAnsi="Arial" w:cs="Arial"/>
                <w:sz w:val="16"/>
                <w:szCs w:val="16"/>
              </w:rPr>
              <w:t>Does anyone in this household have a mobile money account or use the services of a mobile money agent?</w:t>
            </w:r>
          </w:p>
          <w:p w14:paraId="05F52C1B" w14:textId="77777777" w:rsidR="004C5313" w:rsidRPr="005A7BEF" w:rsidRDefault="004C5313" w:rsidP="005A7BEF">
            <w:pPr>
              <w:rPr>
                <w:rFonts w:ascii="Arial" w:hAnsi="Arial" w:cs="Arial"/>
                <w:b/>
                <w:sz w:val="16"/>
                <w:szCs w:val="16"/>
              </w:rPr>
            </w:pPr>
          </w:p>
          <w:p w14:paraId="536E919C" w14:textId="0BE809A7" w:rsidR="00AA7C6A" w:rsidRDefault="004C5313" w:rsidP="005A7BEF">
            <w:pPr>
              <w:rPr>
                <w:rFonts w:ascii="Arial" w:hAnsi="Arial" w:cs="Arial"/>
                <w:sz w:val="16"/>
                <w:szCs w:val="16"/>
              </w:rPr>
            </w:pPr>
            <w:r w:rsidRPr="005A7BEF">
              <w:rPr>
                <w:rFonts w:ascii="Arial" w:hAnsi="Arial" w:cs="Arial"/>
                <w:sz w:val="16"/>
                <w:szCs w:val="16"/>
              </w:rPr>
              <w:t>1. Yes, has account</w:t>
            </w:r>
            <w:r w:rsidR="00DA3CC2" w:rsidRPr="005A7BEF">
              <w:rPr>
                <w:rFonts w:ascii="Arial" w:hAnsi="Arial" w:cs="Arial"/>
                <w:sz w:val="16"/>
                <w:szCs w:val="16"/>
              </w:rPr>
              <w:t xml:space="preserve">    </w:t>
            </w:r>
            <w:r w:rsidRPr="005A7BEF">
              <w:rPr>
                <w:rFonts w:ascii="Arial" w:hAnsi="Arial" w:cs="Arial"/>
                <w:sz w:val="16"/>
                <w:szCs w:val="16"/>
              </w:rPr>
              <w:t xml:space="preserve"> </w:t>
            </w:r>
          </w:p>
          <w:p w14:paraId="44DDB6CB" w14:textId="21C0E71F" w:rsidR="002637CF" w:rsidRPr="005A7BEF" w:rsidRDefault="004C5313" w:rsidP="005A7BEF">
            <w:pPr>
              <w:rPr>
                <w:rFonts w:ascii="Arial" w:hAnsi="Arial" w:cs="Arial"/>
                <w:sz w:val="16"/>
                <w:szCs w:val="16"/>
              </w:rPr>
            </w:pPr>
            <w:r w:rsidRPr="005A7BEF">
              <w:rPr>
                <w:rFonts w:ascii="Arial" w:hAnsi="Arial" w:cs="Arial"/>
                <w:sz w:val="16"/>
                <w:szCs w:val="16"/>
              </w:rPr>
              <w:t>2.Yes, uses the services of an agent but</w:t>
            </w:r>
            <w:r w:rsidR="00D279FB">
              <w:rPr>
                <w:rFonts w:ascii="Arial" w:hAnsi="Arial" w:cs="Arial"/>
                <w:sz w:val="16"/>
                <w:szCs w:val="16"/>
              </w:rPr>
              <w:t xml:space="preserve"> does</w:t>
            </w:r>
            <w:r w:rsidRPr="005A7BEF">
              <w:rPr>
                <w:rFonts w:ascii="Arial" w:hAnsi="Arial" w:cs="Arial"/>
                <w:sz w:val="16"/>
                <w:szCs w:val="16"/>
              </w:rPr>
              <w:t xml:space="preserve"> </w:t>
            </w:r>
            <w:r w:rsidR="00D279FB">
              <w:rPr>
                <w:rFonts w:ascii="Arial" w:hAnsi="Arial" w:cs="Arial"/>
                <w:sz w:val="16"/>
                <w:szCs w:val="16"/>
              </w:rPr>
              <w:t>not have an</w:t>
            </w:r>
            <w:r w:rsidRPr="005A7BEF">
              <w:rPr>
                <w:rFonts w:ascii="Arial" w:hAnsi="Arial" w:cs="Arial"/>
                <w:sz w:val="16"/>
                <w:szCs w:val="16"/>
              </w:rPr>
              <w:t xml:space="preserve"> account &gt;&gt;</w:t>
            </w:r>
            <w:r w:rsidR="00DA3CC2" w:rsidRPr="005A7BEF">
              <w:rPr>
                <w:rFonts w:ascii="Arial" w:hAnsi="Arial" w:cs="Arial"/>
                <w:sz w:val="16"/>
                <w:szCs w:val="16"/>
              </w:rPr>
              <w:t>Q</w:t>
            </w:r>
            <w:r w:rsidR="00C6605A">
              <w:rPr>
                <w:rFonts w:ascii="Arial" w:hAnsi="Arial" w:cs="Arial"/>
                <w:sz w:val="16"/>
                <w:szCs w:val="16"/>
              </w:rPr>
              <w:t>3</w:t>
            </w:r>
            <w:r w:rsidRPr="005A7BEF">
              <w:rPr>
                <w:rFonts w:ascii="Arial" w:hAnsi="Arial" w:cs="Arial"/>
                <w:sz w:val="16"/>
                <w:szCs w:val="16"/>
              </w:rPr>
              <w:t xml:space="preserve">    </w:t>
            </w:r>
          </w:p>
          <w:p w14:paraId="39F77E35" w14:textId="27C01774" w:rsidR="004C5313" w:rsidRDefault="004C5313" w:rsidP="005A7BEF">
            <w:pPr>
              <w:rPr>
                <w:rFonts w:ascii="Arial" w:hAnsi="Arial" w:cs="Arial"/>
                <w:sz w:val="16"/>
                <w:szCs w:val="16"/>
              </w:rPr>
            </w:pPr>
            <w:r w:rsidRPr="005A7BEF">
              <w:rPr>
                <w:rFonts w:ascii="Arial" w:hAnsi="Arial" w:cs="Arial"/>
                <w:sz w:val="16"/>
                <w:szCs w:val="16"/>
              </w:rPr>
              <w:t xml:space="preserve">3. No </w:t>
            </w:r>
            <w:r w:rsidR="00DA3CC2" w:rsidRPr="005A7BEF">
              <w:rPr>
                <w:rFonts w:ascii="Arial" w:hAnsi="Arial" w:cs="Arial"/>
                <w:sz w:val="16"/>
                <w:szCs w:val="16"/>
              </w:rPr>
              <w:t xml:space="preserve">&gt;&gt; </w:t>
            </w:r>
            <w:r w:rsidR="00795AC2" w:rsidRPr="005A7BEF">
              <w:rPr>
                <w:rFonts w:ascii="Arial" w:hAnsi="Arial" w:cs="Arial"/>
                <w:sz w:val="16"/>
                <w:szCs w:val="16"/>
              </w:rPr>
              <w:t xml:space="preserve">Q29 </w:t>
            </w:r>
          </w:p>
          <w:p w14:paraId="3343DF99" w14:textId="77777777" w:rsidR="006A2A1D" w:rsidRDefault="006A2A1D" w:rsidP="005A7BEF">
            <w:pPr>
              <w:rPr>
                <w:rFonts w:ascii="Arial" w:hAnsi="Arial" w:cs="Arial"/>
                <w:sz w:val="16"/>
                <w:szCs w:val="16"/>
              </w:rPr>
            </w:pPr>
          </w:p>
          <w:p w14:paraId="05EA2982" w14:textId="77777777" w:rsidR="00D279FB" w:rsidRDefault="00D279FB" w:rsidP="005A7BEF">
            <w:pPr>
              <w:rPr>
                <w:rFonts w:ascii="Arial" w:hAnsi="Arial" w:cs="Arial"/>
                <w:b/>
                <w:sz w:val="16"/>
                <w:szCs w:val="16"/>
              </w:rPr>
            </w:pPr>
          </w:p>
          <w:p w14:paraId="02F5493F" w14:textId="3E77587B" w:rsidR="006A2A1D" w:rsidRPr="008D4F63" w:rsidRDefault="006A2A1D" w:rsidP="005A7BEF">
            <w:pPr>
              <w:rPr>
                <w:rFonts w:ascii="Arial" w:hAnsi="Arial" w:cs="Arial"/>
                <w:sz w:val="16"/>
                <w:szCs w:val="16"/>
              </w:rPr>
            </w:pPr>
            <w:r w:rsidRPr="008D4F63">
              <w:rPr>
                <w:rFonts w:ascii="Arial" w:hAnsi="Arial" w:cs="Arial"/>
                <w:sz w:val="16"/>
                <w:szCs w:val="16"/>
              </w:rPr>
              <w:t>Q1. How many mobile money accounts/agents does this household have in total?</w:t>
            </w:r>
            <w:r w:rsidR="00D279FB">
              <w:rPr>
                <w:rFonts w:ascii="Arial" w:hAnsi="Arial" w:cs="Arial"/>
                <w:sz w:val="16"/>
                <w:szCs w:val="16"/>
              </w:rPr>
              <w:t xml:space="preserve">     ________</w:t>
            </w:r>
          </w:p>
          <w:p w14:paraId="75567C02" w14:textId="77777777" w:rsidR="006A2A1D" w:rsidRDefault="006A2A1D" w:rsidP="005A7BEF">
            <w:pPr>
              <w:rPr>
                <w:rFonts w:ascii="Arial" w:hAnsi="Arial" w:cs="Arial"/>
                <w:b/>
                <w:sz w:val="16"/>
                <w:szCs w:val="16"/>
              </w:rPr>
            </w:pPr>
          </w:p>
          <w:p w14:paraId="4331FC7F" w14:textId="77777777" w:rsidR="006A2A1D" w:rsidRDefault="006A2A1D" w:rsidP="005A7BEF">
            <w:pPr>
              <w:rPr>
                <w:rFonts w:ascii="Arial" w:hAnsi="Arial" w:cs="Arial"/>
                <w:b/>
                <w:sz w:val="16"/>
                <w:szCs w:val="16"/>
              </w:rPr>
            </w:pPr>
          </w:p>
          <w:p w14:paraId="6D15CD20" w14:textId="59BD033C" w:rsidR="006A2A1D" w:rsidRPr="001403DE" w:rsidRDefault="006A2A1D" w:rsidP="005A7BEF">
            <w:pPr>
              <w:rPr>
                <w:rFonts w:ascii="Arial" w:hAnsi="Arial" w:cs="Arial"/>
                <w:b/>
                <w:sz w:val="16"/>
                <w:szCs w:val="16"/>
              </w:rPr>
            </w:pPr>
          </w:p>
        </w:tc>
      </w:tr>
    </w:tbl>
    <w:p w14:paraId="4196404E" w14:textId="6755C2C5" w:rsidR="004C5313" w:rsidRDefault="004C5313" w:rsidP="005A7BEF">
      <w:pPr>
        <w:rPr>
          <w:rFonts w:ascii="Arial" w:hAnsi="Arial" w:cs="Arial"/>
          <w:sz w:val="16"/>
          <w:szCs w:val="16"/>
        </w:rPr>
      </w:pPr>
    </w:p>
    <w:p w14:paraId="601DE432" w14:textId="61C3B2F0" w:rsidR="003C696F" w:rsidRDefault="003C696F" w:rsidP="005A7BEF">
      <w:pPr>
        <w:rPr>
          <w:rFonts w:ascii="Arial" w:hAnsi="Arial" w:cs="Arial"/>
          <w:sz w:val="16"/>
          <w:szCs w:val="16"/>
        </w:rPr>
      </w:pPr>
    </w:p>
    <w:p w14:paraId="2BB49CBF" w14:textId="0BBF0005" w:rsidR="003C696F" w:rsidRDefault="003C696F" w:rsidP="005A7BEF">
      <w:pPr>
        <w:rPr>
          <w:rFonts w:ascii="Arial" w:hAnsi="Arial" w:cs="Arial"/>
          <w:sz w:val="16"/>
          <w:szCs w:val="16"/>
        </w:rPr>
      </w:pPr>
    </w:p>
    <w:p w14:paraId="39706D4C" w14:textId="4B3771AC" w:rsidR="003C696F" w:rsidRPr="001403DE" w:rsidRDefault="003C696F" w:rsidP="005A7BEF">
      <w:pPr>
        <w:rPr>
          <w:rFonts w:ascii="Arial" w:hAnsi="Arial" w:cs="Arial"/>
          <w:b/>
          <w:sz w:val="16"/>
          <w:szCs w:val="16"/>
        </w:rPr>
      </w:pPr>
      <w:r>
        <w:rPr>
          <w:rFonts w:ascii="Arial" w:hAnsi="Arial" w:cs="Arial"/>
          <w:sz w:val="16"/>
          <w:szCs w:val="16"/>
        </w:rPr>
        <w:tab/>
      </w:r>
      <w:r>
        <w:rPr>
          <w:rFonts w:ascii="Arial" w:hAnsi="Arial" w:cs="Arial"/>
          <w:b/>
          <w:sz w:val="16"/>
          <w:szCs w:val="16"/>
        </w:rPr>
        <w:t>Interviewer: Please ask [Name]</w:t>
      </w:r>
      <w:r w:rsidRPr="001403DE">
        <w:rPr>
          <w:rFonts w:ascii="Arial" w:hAnsi="Arial" w:cs="Arial"/>
          <w:b/>
          <w:sz w:val="16"/>
          <w:szCs w:val="16"/>
        </w:rPr>
        <w:t xml:space="preserve"> to answer the following questions about his/her mobile money account.</w:t>
      </w:r>
    </w:p>
    <w:p w14:paraId="497F89FD" w14:textId="708548B8" w:rsidR="003C696F" w:rsidRDefault="003C696F" w:rsidP="005A7BEF">
      <w:pPr>
        <w:rPr>
          <w:rFonts w:ascii="Arial" w:hAnsi="Arial" w:cs="Arial"/>
          <w:sz w:val="16"/>
          <w:szCs w:val="16"/>
        </w:rPr>
      </w:pPr>
    </w:p>
    <w:p w14:paraId="44439E80" w14:textId="30D335C9" w:rsidR="003C696F" w:rsidRDefault="003C696F" w:rsidP="005A7BEF">
      <w:pPr>
        <w:rPr>
          <w:rFonts w:ascii="Arial" w:hAnsi="Arial" w:cs="Arial"/>
          <w:sz w:val="16"/>
          <w:szCs w:val="16"/>
        </w:rPr>
      </w:pPr>
    </w:p>
    <w:p w14:paraId="31C3336B" w14:textId="77777777" w:rsidR="003C696F" w:rsidRPr="005A7BEF" w:rsidRDefault="003C696F" w:rsidP="005A7BEF">
      <w:pPr>
        <w:rPr>
          <w:rFonts w:ascii="Arial" w:hAnsi="Arial" w:cs="Arial"/>
          <w:sz w:val="16"/>
          <w:szCs w:val="16"/>
        </w:rPr>
      </w:pPr>
    </w:p>
    <w:tbl>
      <w:tblPr>
        <w:tblW w:w="2620"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1"/>
        <w:gridCol w:w="1424"/>
        <w:gridCol w:w="1448"/>
        <w:gridCol w:w="1469"/>
        <w:gridCol w:w="1469"/>
      </w:tblGrid>
      <w:tr w:rsidR="00476519" w:rsidRPr="005A7BEF" w14:paraId="18F06620" w14:textId="77777777" w:rsidTr="008D4F63">
        <w:trPr>
          <w:tblHeader/>
        </w:trPr>
        <w:tc>
          <w:tcPr>
            <w:tcW w:w="1397" w:type="pct"/>
            <w:shd w:val="clear" w:color="auto" w:fill="A6A6A6" w:themeFill="background1" w:themeFillShade="A6"/>
          </w:tcPr>
          <w:p w14:paraId="3C2DBC8A" w14:textId="77777777" w:rsidR="00476519" w:rsidRPr="005A7BEF" w:rsidRDefault="00476519" w:rsidP="005A7BEF">
            <w:pPr>
              <w:rPr>
                <w:rFonts w:ascii="Arial" w:hAnsi="Arial" w:cs="Arial"/>
                <w:b/>
                <w:sz w:val="16"/>
                <w:szCs w:val="16"/>
              </w:rPr>
            </w:pPr>
          </w:p>
        </w:tc>
        <w:tc>
          <w:tcPr>
            <w:tcW w:w="883" w:type="pct"/>
            <w:shd w:val="clear" w:color="auto" w:fill="A6A6A6" w:themeFill="background1" w:themeFillShade="A6"/>
          </w:tcPr>
          <w:p w14:paraId="41A6C98F" w14:textId="0F508AD8" w:rsidR="00476519" w:rsidRPr="005A7BEF" w:rsidRDefault="00476519">
            <w:pPr>
              <w:rPr>
                <w:rFonts w:ascii="Arial" w:hAnsi="Arial" w:cs="Arial"/>
                <w:sz w:val="16"/>
                <w:szCs w:val="16"/>
              </w:rPr>
            </w:pPr>
            <w:r w:rsidRPr="005A7BEF">
              <w:rPr>
                <w:rFonts w:ascii="Arial" w:hAnsi="Arial" w:cs="Arial"/>
                <w:sz w:val="16"/>
                <w:szCs w:val="16"/>
              </w:rPr>
              <w:t>Account 1</w:t>
            </w:r>
          </w:p>
        </w:tc>
        <w:tc>
          <w:tcPr>
            <w:tcW w:w="898" w:type="pct"/>
            <w:shd w:val="clear" w:color="auto" w:fill="A6A6A6" w:themeFill="background1" w:themeFillShade="A6"/>
          </w:tcPr>
          <w:p w14:paraId="368F3B1B" w14:textId="1FEB41CF" w:rsidR="00476519" w:rsidRPr="005A7BEF" w:rsidRDefault="00476519">
            <w:pPr>
              <w:rPr>
                <w:rFonts w:ascii="Arial" w:hAnsi="Arial" w:cs="Arial"/>
                <w:sz w:val="16"/>
                <w:szCs w:val="16"/>
              </w:rPr>
            </w:pPr>
            <w:r w:rsidRPr="005A7BEF">
              <w:rPr>
                <w:rFonts w:ascii="Arial" w:hAnsi="Arial" w:cs="Arial"/>
                <w:sz w:val="16"/>
                <w:szCs w:val="16"/>
              </w:rPr>
              <w:t xml:space="preserve">Account </w:t>
            </w:r>
            <w:r>
              <w:rPr>
                <w:rFonts w:ascii="Arial" w:hAnsi="Arial" w:cs="Arial"/>
                <w:sz w:val="16"/>
                <w:szCs w:val="16"/>
              </w:rPr>
              <w:t>2</w:t>
            </w:r>
          </w:p>
        </w:tc>
        <w:tc>
          <w:tcPr>
            <w:tcW w:w="911" w:type="pct"/>
            <w:shd w:val="clear" w:color="auto" w:fill="A6A6A6" w:themeFill="background1" w:themeFillShade="A6"/>
          </w:tcPr>
          <w:p w14:paraId="2FDB5194" w14:textId="1F4864AA" w:rsidR="00476519" w:rsidRPr="005A7BEF" w:rsidRDefault="00476519" w:rsidP="005A7BEF">
            <w:pPr>
              <w:rPr>
                <w:rFonts w:ascii="Arial" w:hAnsi="Arial" w:cs="Arial"/>
                <w:sz w:val="16"/>
                <w:szCs w:val="16"/>
              </w:rPr>
            </w:pPr>
            <w:r w:rsidRPr="005A7BEF">
              <w:rPr>
                <w:rFonts w:ascii="Arial" w:hAnsi="Arial" w:cs="Arial"/>
                <w:sz w:val="16"/>
                <w:szCs w:val="16"/>
              </w:rPr>
              <w:t>Account 3</w:t>
            </w:r>
          </w:p>
        </w:tc>
        <w:tc>
          <w:tcPr>
            <w:tcW w:w="911" w:type="pct"/>
            <w:shd w:val="clear" w:color="auto" w:fill="A6A6A6" w:themeFill="background1" w:themeFillShade="A6"/>
          </w:tcPr>
          <w:p w14:paraId="0BD55B48" w14:textId="61204F06" w:rsidR="00476519" w:rsidRPr="005A7BEF" w:rsidRDefault="00476519" w:rsidP="005A7BEF">
            <w:pPr>
              <w:rPr>
                <w:rFonts w:ascii="Arial" w:hAnsi="Arial" w:cs="Arial"/>
                <w:sz w:val="16"/>
                <w:szCs w:val="16"/>
              </w:rPr>
            </w:pPr>
            <w:r w:rsidRPr="005A7BEF">
              <w:rPr>
                <w:rFonts w:ascii="Arial" w:hAnsi="Arial" w:cs="Arial"/>
                <w:sz w:val="16"/>
                <w:szCs w:val="16"/>
              </w:rPr>
              <w:t>Account 4</w:t>
            </w:r>
          </w:p>
        </w:tc>
      </w:tr>
      <w:tr w:rsidR="00476519" w:rsidRPr="005A7BEF" w14:paraId="33CEBEAA" w14:textId="77777777" w:rsidTr="008D4F63">
        <w:tc>
          <w:tcPr>
            <w:tcW w:w="1397" w:type="pct"/>
          </w:tcPr>
          <w:p w14:paraId="598AA72D" w14:textId="374A85A8" w:rsidR="00476519" w:rsidRPr="008D4F63" w:rsidRDefault="00476519" w:rsidP="005A7BEF">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w:t>
            </w:r>
            <w:r w:rsidRPr="008D4F63">
              <w:rPr>
                <w:rFonts w:ascii="Arial" w:hAnsi="Arial" w:cs="Arial"/>
                <w:bCs/>
                <w:sz w:val="16"/>
                <w:szCs w:val="16"/>
              </w:rPr>
              <w:fldChar w:fldCharType="end"/>
            </w:r>
            <w:r w:rsidRPr="008D4F63">
              <w:rPr>
                <w:rFonts w:ascii="Arial" w:hAnsi="Arial" w:cs="Arial"/>
                <w:bCs/>
                <w:sz w:val="16"/>
                <w:szCs w:val="16"/>
              </w:rPr>
              <w:t>a</w:t>
            </w:r>
            <w:r w:rsidRPr="008D4F63">
              <w:rPr>
                <w:rFonts w:ascii="Arial" w:hAnsi="Arial" w:cs="Arial"/>
                <w:sz w:val="16"/>
                <w:szCs w:val="16"/>
              </w:rPr>
              <w:t>.</w:t>
            </w:r>
            <w:r w:rsidRPr="00D279FB">
              <w:t xml:space="preserve"> </w:t>
            </w:r>
            <w:r w:rsidRPr="008D4F63">
              <w:rPr>
                <w:rFonts w:ascii="Arial" w:hAnsi="Arial" w:cs="Arial"/>
                <w:sz w:val="16"/>
                <w:szCs w:val="16"/>
              </w:rPr>
              <w:t xml:space="preserve">What is the name of the mobile provider (network) tied to the </w:t>
            </w:r>
            <w:r>
              <w:rPr>
                <w:rFonts w:ascii="Arial" w:hAnsi="Arial" w:cs="Arial"/>
                <w:sz w:val="16"/>
                <w:szCs w:val="16"/>
              </w:rPr>
              <w:t>[</w:t>
            </w:r>
            <w:r>
              <w:rPr>
                <w:rFonts w:ascii="Arial" w:hAnsi="Arial" w:cs="Arial"/>
                <w:b/>
                <w:sz w:val="16"/>
                <w:szCs w:val="16"/>
              </w:rPr>
              <w:t>#</w:t>
            </w:r>
            <w:r>
              <w:rPr>
                <w:rFonts w:ascii="Arial" w:hAnsi="Arial" w:cs="Arial"/>
                <w:sz w:val="16"/>
                <w:szCs w:val="16"/>
              </w:rPr>
              <w:t xml:space="preserve">] </w:t>
            </w:r>
            <w:r w:rsidRPr="008D4F63">
              <w:rPr>
                <w:rFonts w:ascii="Arial" w:hAnsi="Arial" w:cs="Arial"/>
                <w:sz w:val="16"/>
                <w:szCs w:val="16"/>
              </w:rPr>
              <w:t>account this household has?</w:t>
            </w:r>
          </w:p>
          <w:p w14:paraId="62BEEC42" w14:textId="1F48ABB1" w:rsidR="00476519" w:rsidRPr="00D279FB" w:rsidRDefault="00476519" w:rsidP="005A7BEF">
            <w:pPr>
              <w:rPr>
                <w:rFonts w:ascii="Arial" w:hAnsi="Arial" w:cs="Arial"/>
                <w:sz w:val="16"/>
                <w:szCs w:val="16"/>
              </w:rPr>
            </w:pPr>
            <w:r w:rsidRPr="00D279FB">
              <w:rPr>
                <w:rFonts w:ascii="Arial" w:hAnsi="Arial" w:cs="Arial"/>
                <w:sz w:val="16"/>
                <w:szCs w:val="16"/>
              </w:rPr>
              <w:t>1.MTN</w:t>
            </w:r>
          </w:p>
          <w:p w14:paraId="1CDF8323" w14:textId="77777777" w:rsidR="00476519" w:rsidRPr="00D279FB" w:rsidRDefault="00476519" w:rsidP="005A7BEF">
            <w:pPr>
              <w:rPr>
                <w:rFonts w:ascii="Arial" w:hAnsi="Arial" w:cs="Arial"/>
                <w:sz w:val="16"/>
                <w:szCs w:val="16"/>
              </w:rPr>
            </w:pPr>
            <w:r w:rsidRPr="00D279FB">
              <w:rPr>
                <w:rFonts w:ascii="Arial" w:hAnsi="Arial" w:cs="Arial"/>
                <w:sz w:val="16"/>
                <w:szCs w:val="16"/>
              </w:rPr>
              <w:t>2. Tigo</w:t>
            </w:r>
          </w:p>
          <w:p w14:paraId="2A815C66" w14:textId="36BCB717" w:rsidR="00476519" w:rsidRPr="00D279FB" w:rsidRDefault="00476519" w:rsidP="005A7BEF">
            <w:pPr>
              <w:rPr>
                <w:rFonts w:ascii="Arial" w:hAnsi="Arial" w:cs="Arial"/>
                <w:sz w:val="16"/>
                <w:szCs w:val="16"/>
              </w:rPr>
            </w:pPr>
            <w:r w:rsidRPr="00D279FB">
              <w:rPr>
                <w:rFonts w:ascii="Arial" w:hAnsi="Arial" w:cs="Arial"/>
                <w:sz w:val="16"/>
                <w:szCs w:val="16"/>
              </w:rPr>
              <w:t>3. Airtel</w:t>
            </w:r>
          </w:p>
          <w:p w14:paraId="00C8BE22" w14:textId="2D6DE9CD" w:rsidR="00476519" w:rsidRPr="00D279FB" w:rsidRDefault="00476519" w:rsidP="005A7BEF">
            <w:pPr>
              <w:rPr>
                <w:rFonts w:ascii="Arial" w:hAnsi="Arial" w:cs="Arial"/>
                <w:sz w:val="16"/>
                <w:szCs w:val="16"/>
              </w:rPr>
            </w:pPr>
            <w:r w:rsidRPr="00D279FB">
              <w:rPr>
                <w:rFonts w:ascii="Arial" w:hAnsi="Arial" w:cs="Arial"/>
                <w:sz w:val="16"/>
                <w:szCs w:val="16"/>
              </w:rPr>
              <w:t>4. Vodafone</w:t>
            </w:r>
          </w:p>
          <w:p w14:paraId="1DE77A3E" w14:textId="06971509" w:rsidR="00476519" w:rsidRPr="00D279FB" w:rsidRDefault="00476519" w:rsidP="005A7BEF">
            <w:pPr>
              <w:rPr>
                <w:rFonts w:ascii="Arial" w:hAnsi="Arial" w:cs="Arial"/>
                <w:sz w:val="16"/>
                <w:szCs w:val="16"/>
              </w:rPr>
            </w:pPr>
            <w:r w:rsidRPr="00D279FB">
              <w:rPr>
                <w:rFonts w:ascii="Arial" w:hAnsi="Arial" w:cs="Arial"/>
                <w:sz w:val="16"/>
                <w:szCs w:val="16"/>
              </w:rPr>
              <w:t>-666-Other (please specify)</w:t>
            </w:r>
          </w:p>
        </w:tc>
        <w:tc>
          <w:tcPr>
            <w:tcW w:w="883" w:type="pct"/>
            <w:vAlign w:val="center"/>
          </w:tcPr>
          <w:p w14:paraId="1C1BBB56" w14:textId="1BF5CC5E" w:rsidR="00476519" w:rsidRPr="005A7BEF" w:rsidRDefault="00476519" w:rsidP="005A7BEF">
            <w:pPr>
              <w:rPr>
                <w:rFonts w:ascii="Arial" w:hAnsi="Arial" w:cs="Arial"/>
                <w:sz w:val="16"/>
                <w:szCs w:val="16"/>
              </w:rPr>
            </w:pPr>
            <w:r w:rsidRPr="005A7BEF" w:rsidDel="004250BA">
              <w:rPr>
                <w:rFonts w:ascii="Arial" w:hAnsi="Arial" w:cs="Arial"/>
                <w:sz w:val="16"/>
                <w:szCs w:val="16"/>
              </w:rPr>
              <w:t xml:space="preserve"> </w:t>
            </w:r>
          </w:p>
        </w:tc>
        <w:tc>
          <w:tcPr>
            <w:tcW w:w="898" w:type="pct"/>
            <w:vAlign w:val="center"/>
          </w:tcPr>
          <w:p w14:paraId="53B72589" w14:textId="7514D29D" w:rsidR="00476519" w:rsidRPr="005A7BEF" w:rsidRDefault="00476519">
            <w:pPr>
              <w:rPr>
                <w:rFonts w:ascii="Arial" w:hAnsi="Arial" w:cs="Arial"/>
                <w:sz w:val="16"/>
                <w:szCs w:val="16"/>
              </w:rPr>
            </w:pPr>
            <w:r w:rsidRPr="005A7BEF" w:rsidDel="004250BA">
              <w:rPr>
                <w:rFonts w:ascii="Arial" w:hAnsi="Arial" w:cs="Arial"/>
                <w:sz w:val="16"/>
                <w:szCs w:val="16"/>
              </w:rPr>
              <w:t xml:space="preserve"> </w:t>
            </w:r>
          </w:p>
        </w:tc>
        <w:tc>
          <w:tcPr>
            <w:tcW w:w="911" w:type="pct"/>
            <w:vAlign w:val="center"/>
          </w:tcPr>
          <w:p w14:paraId="7790B34A" w14:textId="7857B368" w:rsidR="00476519" w:rsidRPr="005A7BEF" w:rsidRDefault="00476519" w:rsidP="005A7BEF">
            <w:pPr>
              <w:rPr>
                <w:rFonts w:ascii="Arial" w:hAnsi="Arial" w:cs="Arial"/>
                <w:sz w:val="16"/>
                <w:szCs w:val="16"/>
              </w:rPr>
            </w:pPr>
            <w:r w:rsidRPr="005A7BEF" w:rsidDel="004250BA">
              <w:rPr>
                <w:rFonts w:ascii="Arial" w:hAnsi="Arial" w:cs="Arial"/>
                <w:sz w:val="16"/>
                <w:szCs w:val="16"/>
              </w:rPr>
              <w:t xml:space="preserve"> </w:t>
            </w:r>
          </w:p>
        </w:tc>
        <w:tc>
          <w:tcPr>
            <w:tcW w:w="911" w:type="pct"/>
            <w:vAlign w:val="center"/>
          </w:tcPr>
          <w:p w14:paraId="44F026EA" w14:textId="4BC16CBC" w:rsidR="00476519" w:rsidRPr="005A7BEF" w:rsidRDefault="00476519" w:rsidP="005A7BEF">
            <w:pPr>
              <w:rPr>
                <w:rFonts w:ascii="Arial" w:hAnsi="Arial" w:cs="Arial"/>
                <w:sz w:val="16"/>
                <w:szCs w:val="16"/>
              </w:rPr>
            </w:pPr>
            <w:r w:rsidRPr="005A7BEF" w:rsidDel="004250BA">
              <w:rPr>
                <w:rFonts w:ascii="Arial" w:hAnsi="Arial" w:cs="Arial"/>
                <w:sz w:val="16"/>
                <w:szCs w:val="16"/>
              </w:rPr>
              <w:t xml:space="preserve"> </w:t>
            </w:r>
          </w:p>
        </w:tc>
      </w:tr>
      <w:tr w:rsidR="00476519" w:rsidRPr="005A7BEF" w14:paraId="4D83A143" w14:textId="77777777" w:rsidTr="008D4F63">
        <w:tc>
          <w:tcPr>
            <w:tcW w:w="1397" w:type="pct"/>
          </w:tcPr>
          <w:p w14:paraId="2192EF1B" w14:textId="006F61CA" w:rsidR="00476519" w:rsidRDefault="00476519" w:rsidP="005A7BEF">
            <w:pPr>
              <w:rPr>
                <w:rFonts w:ascii="Arial" w:hAnsi="Arial" w:cs="Arial"/>
                <w:bCs/>
                <w:sz w:val="16"/>
                <w:szCs w:val="16"/>
              </w:rPr>
            </w:pPr>
            <w:r w:rsidRPr="00051D5F">
              <w:rPr>
                <w:rFonts w:ascii="Arial" w:hAnsi="Arial" w:cs="Arial"/>
                <w:bCs/>
                <w:sz w:val="16"/>
                <w:szCs w:val="16"/>
              </w:rPr>
              <w:t>Q2b - What is the name of the household member to whom the f</w:t>
            </w:r>
            <w:r w:rsidR="00C6605A">
              <w:rPr>
                <w:rFonts w:ascii="Arial" w:hAnsi="Arial" w:cs="Arial"/>
                <w:bCs/>
                <w:sz w:val="16"/>
                <w:szCs w:val="16"/>
              </w:rPr>
              <w:t>[#]</w:t>
            </w:r>
            <w:r w:rsidRPr="00051D5F">
              <w:rPr>
                <w:rFonts w:ascii="Arial" w:hAnsi="Arial" w:cs="Arial"/>
                <w:bCs/>
                <w:sz w:val="16"/>
                <w:szCs w:val="16"/>
              </w:rPr>
              <w:t xml:space="preserve"> mobile money account belongs?</w:t>
            </w:r>
          </w:p>
          <w:p w14:paraId="0D3AAEC1" w14:textId="19A6E7B0" w:rsidR="00476519" w:rsidRPr="008D4F63" w:rsidRDefault="00476519" w:rsidP="005A7BEF">
            <w:pPr>
              <w:rPr>
                <w:rFonts w:ascii="Arial" w:hAnsi="Arial" w:cs="Arial"/>
                <w:bCs/>
                <w:sz w:val="16"/>
                <w:szCs w:val="16"/>
              </w:rPr>
            </w:pPr>
            <w:r>
              <w:rPr>
                <w:rFonts w:ascii="Arial" w:hAnsi="Arial" w:cs="Arial"/>
                <w:bCs/>
                <w:sz w:val="16"/>
                <w:szCs w:val="16"/>
              </w:rPr>
              <w:t>[Names appear for selection]</w:t>
            </w:r>
          </w:p>
        </w:tc>
        <w:tc>
          <w:tcPr>
            <w:tcW w:w="883" w:type="pct"/>
            <w:vAlign w:val="center"/>
          </w:tcPr>
          <w:p w14:paraId="1F4EE7CD" w14:textId="6A40985A" w:rsidR="00476519" w:rsidRPr="005A7BEF" w:rsidRDefault="00476519" w:rsidP="005A7BEF">
            <w:pPr>
              <w:rPr>
                <w:rFonts w:ascii="Arial" w:hAnsi="Arial" w:cs="Arial"/>
                <w:sz w:val="16"/>
                <w:szCs w:val="16"/>
              </w:rPr>
            </w:pPr>
          </w:p>
        </w:tc>
        <w:tc>
          <w:tcPr>
            <w:tcW w:w="898" w:type="pct"/>
            <w:vAlign w:val="center"/>
          </w:tcPr>
          <w:p w14:paraId="311F541A" w14:textId="4B21A52A" w:rsidR="00476519" w:rsidRPr="005A7BEF" w:rsidRDefault="00476519" w:rsidP="005A7BEF">
            <w:pPr>
              <w:rPr>
                <w:rFonts w:ascii="Arial" w:hAnsi="Arial" w:cs="Arial"/>
                <w:sz w:val="16"/>
                <w:szCs w:val="16"/>
              </w:rPr>
            </w:pPr>
          </w:p>
        </w:tc>
        <w:tc>
          <w:tcPr>
            <w:tcW w:w="911" w:type="pct"/>
            <w:vAlign w:val="center"/>
          </w:tcPr>
          <w:p w14:paraId="19EA3EDE" w14:textId="64CA0862" w:rsidR="00476519" w:rsidRPr="005A7BEF" w:rsidRDefault="00476519" w:rsidP="005A7BEF">
            <w:pPr>
              <w:rPr>
                <w:rFonts w:ascii="Arial" w:hAnsi="Arial" w:cs="Arial"/>
                <w:sz w:val="16"/>
                <w:szCs w:val="16"/>
              </w:rPr>
            </w:pPr>
          </w:p>
        </w:tc>
        <w:tc>
          <w:tcPr>
            <w:tcW w:w="911" w:type="pct"/>
            <w:vAlign w:val="center"/>
          </w:tcPr>
          <w:p w14:paraId="4A7A80D2" w14:textId="35B0866C" w:rsidR="00476519" w:rsidRPr="005A7BEF" w:rsidRDefault="00476519" w:rsidP="005A7BEF">
            <w:pPr>
              <w:rPr>
                <w:rFonts w:ascii="Arial" w:hAnsi="Arial" w:cs="Arial"/>
                <w:sz w:val="16"/>
                <w:szCs w:val="16"/>
              </w:rPr>
            </w:pPr>
          </w:p>
        </w:tc>
      </w:tr>
    </w:tbl>
    <w:p w14:paraId="5B51DA29" w14:textId="5637ACC9" w:rsidR="0044787E" w:rsidRDefault="0044787E" w:rsidP="005A7BEF">
      <w:pPr>
        <w:rPr>
          <w:rFonts w:ascii="Arial" w:hAnsi="Arial" w:cs="Arial"/>
        </w:rPr>
      </w:pPr>
    </w:p>
    <w:p w14:paraId="30EC7DED" w14:textId="2C830802" w:rsidR="00051D5F" w:rsidRDefault="00051D5F" w:rsidP="005A7BEF">
      <w:pPr>
        <w:rPr>
          <w:rFonts w:ascii="Arial" w:hAnsi="Arial" w:cs="Arial"/>
        </w:rPr>
      </w:pPr>
    </w:p>
    <w:p w14:paraId="39D70EDE" w14:textId="30179A1A" w:rsidR="00051D5F" w:rsidRPr="008D4F63" w:rsidRDefault="00051D5F" w:rsidP="008D4F63">
      <w:pPr>
        <w:ind w:firstLine="720"/>
        <w:rPr>
          <w:rFonts w:ascii="Arial" w:hAnsi="Arial" w:cs="Arial"/>
          <w:i/>
        </w:rPr>
      </w:pPr>
      <w:r w:rsidRPr="008D4F63">
        <w:rPr>
          <w:rFonts w:ascii="Arial" w:hAnsi="Arial" w:cs="Arial"/>
          <w:b/>
          <w:i/>
        </w:rPr>
        <w:t>Interviewer</w:t>
      </w:r>
      <w:r>
        <w:rPr>
          <w:rFonts w:ascii="Arial" w:hAnsi="Arial" w:cs="Arial"/>
          <w:i/>
        </w:rPr>
        <w:t>: Please ask [Name]</w:t>
      </w:r>
      <w:r w:rsidRPr="008D4F63">
        <w:rPr>
          <w:rFonts w:ascii="Arial" w:hAnsi="Arial" w:cs="Arial"/>
          <w:i/>
        </w:rPr>
        <w:t xml:space="preserve"> to answer the following questions about his/her mobile money account.</w:t>
      </w:r>
    </w:p>
    <w:p w14:paraId="22914B56" w14:textId="26BE98D5" w:rsidR="00051D5F" w:rsidRDefault="00051D5F" w:rsidP="005A7BEF">
      <w:pPr>
        <w:rPr>
          <w:rFonts w:ascii="Arial" w:hAnsi="Arial" w:cs="Arial"/>
        </w:rPr>
      </w:pPr>
    </w:p>
    <w:tbl>
      <w:tblPr>
        <w:tblW w:w="4216"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72"/>
        <w:gridCol w:w="1980"/>
        <w:gridCol w:w="2249"/>
        <w:gridCol w:w="2431"/>
        <w:gridCol w:w="2340"/>
      </w:tblGrid>
      <w:tr w:rsidR="00476519" w:rsidRPr="005A7BEF" w14:paraId="527331F1" w14:textId="77777777" w:rsidTr="008D4F63">
        <w:tc>
          <w:tcPr>
            <w:tcW w:w="1531" w:type="pct"/>
          </w:tcPr>
          <w:p w14:paraId="6011C0D1" w14:textId="77777777" w:rsidR="00476519" w:rsidRPr="00EE24D9" w:rsidRDefault="00476519" w:rsidP="00D30F45">
            <w:pPr>
              <w:rPr>
                <w:rFonts w:ascii="Arial" w:hAnsi="Arial" w:cs="Arial"/>
                <w:sz w:val="16"/>
                <w:szCs w:val="16"/>
              </w:rPr>
            </w:pPr>
            <w:r w:rsidRPr="00EE24D9">
              <w:rPr>
                <w:rFonts w:ascii="Arial" w:hAnsi="Arial" w:cs="Arial"/>
                <w:bCs/>
                <w:sz w:val="16"/>
                <w:szCs w:val="16"/>
              </w:rPr>
              <w:t>Q</w:t>
            </w:r>
            <w:r w:rsidRPr="00EE24D9">
              <w:rPr>
                <w:rFonts w:ascii="Arial" w:hAnsi="Arial" w:cs="Arial"/>
                <w:bCs/>
                <w:sz w:val="16"/>
                <w:szCs w:val="16"/>
              </w:rPr>
              <w:fldChar w:fldCharType="begin"/>
            </w:r>
            <w:r w:rsidRPr="00EE24D9">
              <w:rPr>
                <w:rFonts w:ascii="Arial" w:hAnsi="Arial" w:cs="Arial"/>
                <w:bCs/>
                <w:sz w:val="16"/>
                <w:szCs w:val="16"/>
              </w:rPr>
              <w:instrText xml:space="preserve"> SEQ B \n </w:instrText>
            </w:r>
            <w:r w:rsidRPr="00EE24D9">
              <w:rPr>
                <w:rFonts w:ascii="Arial" w:hAnsi="Arial" w:cs="Arial"/>
                <w:bCs/>
                <w:sz w:val="16"/>
                <w:szCs w:val="16"/>
              </w:rPr>
              <w:fldChar w:fldCharType="separate"/>
            </w:r>
            <w:r w:rsidRPr="00EE24D9">
              <w:rPr>
                <w:rFonts w:ascii="Arial" w:hAnsi="Arial" w:cs="Arial"/>
                <w:bCs/>
                <w:noProof/>
                <w:sz w:val="16"/>
                <w:szCs w:val="16"/>
              </w:rPr>
              <w:t>3</w:t>
            </w:r>
            <w:r w:rsidRPr="00EE24D9">
              <w:rPr>
                <w:rFonts w:ascii="Arial" w:hAnsi="Arial" w:cs="Arial"/>
                <w:bCs/>
                <w:sz w:val="16"/>
                <w:szCs w:val="16"/>
              </w:rPr>
              <w:fldChar w:fldCharType="end"/>
            </w:r>
            <w:r w:rsidRPr="00EE24D9">
              <w:rPr>
                <w:rFonts w:ascii="Arial" w:hAnsi="Arial" w:cs="Arial"/>
                <w:sz w:val="16"/>
                <w:szCs w:val="16"/>
              </w:rPr>
              <w:t>. What is the main use of your mobile money account/agent of mobile money?</w:t>
            </w:r>
          </w:p>
          <w:p w14:paraId="241F0E4F" w14:textId="08F9661C" w:rsidR="00476519" w:rsidRPr="00EE24D9" w:rsidRDefault="00476519" w:rsidP="00D30F45">
            <w:pPr>
              <w:rPr>
                <w:rFonts w:ascii="Arial" w:hAnsi="Arial" w:cs="Arial"/>
                <w:sz w:val="16"/>
                <w:szCs w:val="16"/>
              </w:rPr>
            </w:pPr>
            <w:r>
              <w:rPr>
                <w:rFonts w:ascii="Arial" w:hAnsi="Arial" w:cs="Arial"/>
                <w:sz w:val="16"/>
                <w:szCs w:val="16"/>
              </w:rPr>
              <w:t>1-</w:t>
            </w:r>
            <w:r w:rsidRPr="00EE24D9">
              <w:rPr>
                <w:rFonts w:ascii="Arial" w:hAnsi="Arial" w:cs="Arial"/>
                <w:sz w:val="16"/>
                <w:szCs w:val="16"/>
              </w:rPr>
              <w:t xml:space="preserve">Personal </w:t>
            </w:r>
          </w:p>
          <w:p w14:paraId="5674B441" w14:textId="05C85C7E" w:rsidR="00476519" w:rsidRPr="00EE24D9" w:rsidRDefault="00476519" w:rsidP="00D30F45">
            <w:pPr>
              <w:rPr>
                <w:rFonts w:ascii="Arial" w:hAnsi="Arial" w:cs="Arial"/>
                <w:sz w:val="16"/>
                <w:szCs w:val="16"/>
              </w:rPr>
            </w:pPr>
            <w:r>
              <w:rPr>
                <w:rFonts w:ascii="Arial" w:hAnsi="Arial" w:cs="Arial"/>
                <w:sz w:val="16"/>
                <w:szCs w:val="16"/>
              </w:rPr>
              <w:t>5-</w:t>
            </w:r>
            <w:r w:rsidRPr="00EE24D9">
              <w:rPr>
                <w:rFonts w:ascii="Arial" w:hAnsi="Arial" w:cs="Arial"/>
                <w:sz w:val="16"/>
                <w:szCs w:val="16"/>
              </w:rPr>
              <w:t xml:space="preserve">Business </w:t>
            </w:r>
          </w:p>
          <w:p w14:paraId="56340D5C" w14:textId="77777777" w:rsidR="00476519" w:rsidRPr="00EE24D9" w:rsidRDefault="00476519" w:rsidP="00D30F45">
            <w:pPr>
              <w:rPr>
                <w:rFonts w:ascii="Arial" w:hAnsi="Arial" w:cs="Arial"/>
                <w:sz w:val="16"/>
                <w:szCs w:val="16"/>
              </w:rPr>
            </w:pPr>
          </w:p>
          <w:p w14:paraId="25F163E8" w14:textId="77777777" w:rsidR="00476519" w:rsidRPr="00EE24D9" w:rsidRDefault="00476519" w:rsidP="00D30F45">
            <w:pPr>
              <w:rPr>
                <w:rFonts w:ascii="Arial" w:hAnsi="Arial" w:cs="Arial"/>
                <w:sz w:val="16"/>
                <w:szCs w:val="16"/>
              </w:rPr>
            </w:pPr>
          </w:p>
        </w:tc>
        <w:tc>
          <w:tcPr>
            <w:tcW w:w="763" w:type="pct"/>
            <w:vAlign w:val="center"/>
          </w:tcPr>
          <w:p w14:paraId="38927AD2" w14:textId="77777777" w:rsidR="00476519" w:rsidRPr="005A7BEF" w:rsidRDefault="00476519" w:rsidP="00D30F45">
            <w:pPr>
              <w:rPr>
                <w:rFonts w:ascii="Arial" w:hAnsi="Arial" w:cs="Arial"/>
                <w:sz w:val="16"/>
                <w:szCs w:val="16"/>
              </w:rPr>
            </w:pPr>
            <w:r w:rsidRPr="005A7BEF">
              <w:rPr>
                <w:rFonts w:ascii="Arial" w:hAnsi="Arial" w:cs="Arial"/>
                <w:sz w:val="16"/>
                <w:szCs w:val="16"/>
              </w:rPr>
              <w:t xml:space="preserve"> </w:t>
            </w:r>
          </w:p>
        </w:tc>
        <w:tc>
          <w:tcPr>
            <w:tcW w:w="867" w:type="pct"/>
            <w:vAlign w:val="center"/>
          </w:tcPr>
          <w:p w14:paraId="667EA553" w14:textId="77777777" w:rsidR="00476519" w:rsidRPr="005A7BEF" w:rsidRDefault="00476519" w:rsidP="00D30F45">
            <w:pPr>
              <w:rPr>
                <w:rFonts w:ascii="Arial" w:hAnsi="Arial" w:cs="Arial"/>
                <w:sz w:val="16"/>
                <w:szCs w:val="16"/>
              </w:rPr>
            </w:pPr>
            <w:r w:rsidRPr="005A7BEF">
              <w:rPr>
                <w:rFonts w:ascii="Arial" w:hAnsi="Arial" w:cs="Arial"/>
                <w:sz w:val="16"/>
                <w:szCs w:val="16"/>
              </w:rPr>
              <w:t xml:space="preserve"> </w:t>
            </w:r>
          </w:p>
        </w:tc>
        <w:tc>
          <w:tcPr>
            <w:tcW w:w="937" w:type="pct"/>
            <w:vAlign w:val="center"/>
          </w:tcPr>
          <w:p w14:paraId="23995598" w14:textId="77777777" w:rsidR="00476519" w:rsidRPr="005A7BEF" w:rsidRDefault="00476519" w:rsidP="00D30F45">
            <w:pPr>
              <w:rPr>
                <w:rFonts w:ascii="Arial" w:hAnsi="Arial" w:cs="Arial"/>
                <w:sz w:val="16"/>
                <w:szCs w:val="16"/>
              </w:rPr>
            </w:pPr>
            <w:r w:rsidRPr="005A7BEF">
              <w:rPr>
                <w:rFonts w:ascii="Arial" w:hAnsi="Arial" w:cs="Arial"/>
                <w:sz w:val="16"/>
                <w:szCs w:val="16"/>
              </w:rPr>
              <w:t xml:space="preserve"> </w:t>
            </w:r>
          </w:p>
        </w:tc>
        <w:tc>
          <w:tcPr>
            <w:tcW w:w="902" w:type="pct"/>
            <w:vAlign w:val="center"/>
          </w:tcPr>
          <w:p w14:paraId="4C756609" w14:textId="77777777" w:rsidR="00476519" w:rsidRPr="005A7BEF" w:rsidRDefault="00476519" w:rsidP="00D30F45">
            <w:pPr>
              <w:rPr>
                <w:rFonts w:ascii="Arial" w:hAnsi="Arial" w:cs="Arial"/>
                <w:sz w:val="16"/>
                <w:szCs w:val="16"/>
              </w:rPr>
            </w:pPr>
            <w:r w:rsidRPr="005A7BEF">
              <w:rPr>
                <w:rFonts w:ascii="Arial" w:hAnsi="Arial" w:cs="Arial"/>
                <w:sz w:val="16"/>
                <w:szCs w:val="16"/>
              </w:rPr>
              <w:t xml:space="preserve"> </w:t>
            </w:r>
          </w:p>
        </w:tc>
      </w:tr>
      <w:tr w:rsidR="00476519" w:rsidRPr="005A7BEF" w14:paraId="169BFA01" w14:textId="77777777" w:rsidTr="008D4F63">
        <w:trPr>
          <w:trHeight w:val="890"/>
        </w:trPr>
        <w:tc>
          <w:tcPr>
            <w:tcW w:w="1531" w:type="pct"/>
          </w:tcPr>
          <w:p w14:paraId="7C2CB116" w14:textId="77777777" w:rsidR="00476519" w:rsidRDefault="00476519" w:rsidP="00D30F45">
            <w:pPr>
              <w:rPr>
                <w:rFonts w:ascii="Arial" w:hAnsi="Arial" w:cs="Arial"/>
                <w:sz w:val="16"/>
                <w:szCs w:val="16"/>
              </w:rPr>
            </w:pPr>
            <w:r w:rsidRPr="00EE24D9">
              <w:rPr>
                <w:rFonts w:ascii="Arial" w:hAnsi="Arial" w:cs="Arial"/>
                <w:bCs/>
                <w:sz w:val="16"/>
                <w:szCs w:val="16"/>
              </w:rPr>
              <w:t>Q</w:t>
            </w:r>
            <w:r w:rsidRPr="00EE24D9">
              <w:rPr>
                <w:rFonts w:ascii="Arial" w:hAnsi="Arial" w:cs="Arial"/>
                <w:bCs/>
                <w:sz w:val="16"/>
                <w:szCs w:val="16"/>
              </w:rPr>
              <w:fldChar w:fldCharType="begin"/>
            </w:r>
            <w:r w:rsidRPr="00EE24D9">
              <w:rPr>
                <w:rFonts w:ascii="Arial" w:hAnsi="Arial" w:cs="Arial"/>
                <w:bCs/>
                <w:sz w:val="16"/>
                <w:szCs w:val="16"/>
              </w:rPr>
              <w:instrText xml:space="preserve"> SEQ B \n </w:instrText>
            </w:r>
            <w:r w:rsidRPr="00EE24D9">
              <w:rPr>
                <w:rFonts w:ascii="Arial" w:hAnsi="Arial" w:cs="Arial"/>
                <w:bCs/>
                <w:sz w:val="16"/>
                <w:szCs w:val="16"/>
              </w:rPr>
              <w:fldChar w:fldCharType="separate"/>
            </w:r>
            <w:r w:rsidRPr="00EE24D9">
              <w:rPr>
                <w:rFonts w:ascii="Arial" w:hAnsi="Arial" w:cs="Arial"/>
                <w:bCs/>
                <w:noProof/>
                <w:sz w:val="16"/>
                <w:szCs w:val="16"/>
              </w:rPr>
              <w:t>4</w:t>
            </w:r>
            <w:r w:rsidRPr="00EE24D9">
              <w:rPr>
                <w:rFonts w:ascii="Arial" w:hAnsi="Arial" w:cs="Arial"/>
                <w:bCs/>
                <w:sz w:val="16"/>
                <w:szCs w:val="16"/>
              </w:rPr>
              <w:fldChar w:fldCharType="end"/>
            </w:r>
            <w:r w:rsidRPr="00EE24D9">
              <w:rPr>
                <w:rFonts w:ascii="Arial" w:hAnsi="Arial" w:cs="Arial"/>
                <w:sz w:val="16"/>
                <w:szCs w:val="16"/>
              </w:rPr>
              <w:t>.</w:t>
            </w:r>
            <w:r w:rsidRPr="00EE24D9">
              <w:rPr>
                <w:rFonts w:ascii="Arial" w:hAnsi="Arial" w:cs="Arial"/>
              </w:rPr>
              <w:t xml:space="preserve"> </w:t>
            </w:r>
            <w:r w:rsidRPr="00EE24D9">
              <w:rPr>
                <w:rFonts w:ascii="Arial" w:hAnsi="Arial" w:cs="Arial"/>
                <w:sz w:val="16"/>
                <w:szCs w:val="16"/>
              </w:rPr>
              <w:t xml:space="preserve">Do you use your account/agent to save or send contributions for savings anywhere? </w:t>
            </w:r>
          </w:p>
          <w:p w14:paraId="284FD866" w14:textId="2BEA0CEF" w:rsidR="00476519" w:rsidRPr="00EE24D9" w:rsidRDefault="00476519" w:rsidP="00D30F45">
            <w:pPr>
              <w:rPr>
                <w:rFonts w:ascii="Arial" w:hAnsi="Arial" w:cs="Arial"/>
                <w:sz w:val="16"/>
                <w:szCs w:val="16"/>
              </w:rPr>
            </w:pPr>
            <w:r w:rsidRPr="00EE24D9">
              <w:rPr>
                <w:rFonts w:ascii="Arial" w:hAnsi="Arial" w:cs="Arial"/>
                <w:i/>
                <w:sz w:val="16"/>
                <w:szCs w:val="16"/>
              </w:rPr>
              <w:t>Treat as savings if money is left in account wallet for 30 days or more</w:t>
            </w:r>
          </w:p>
          <w:p w14:paraId="1A2D7F79" w14:textId="76D79D16" w:rsidR="00476519" w:rsidRPr="008D4F63" w:rsidRDefault="00476519" w:rsidP="008D4F63">
            <w:pPr>
              <w:rPr>
                <w:rFonts w:ascii="Arial" w:hAnsi="Arial" w:cs="Arial"/>
                <w:sz w:val="16"/>
                <w:szCs w:val="16"/>
              </w:rPr>
            </w:pPr>
            <w:r>
              <w:rPr>
                <w:rFonts w:ascii="Arial" w:hAnsi="Arial" w:cs="Arial"/>
                <w:sz w:val="16"/>
                <w:szCs w:val="16"/>
              </w:rPr>
              <w:t>1-</w:t>
            </w:r>
            <w:r w:rsidRPr="008D4F63">
              <w:rPr>
                <w:rFonts w:ascii="Arial" w:hAnsi="Arial" w:cs="Arial"/>
                <w:sz w:val="16"/>
                <w:szCs w:val="16"/>
              </w:rPr>
              <w:t>Yes, to save</w:t>
            </w:r>
          </w:p>
          <w:p w14:paraId="5E800432" w14:textId="00244330" w:rsidR="00476519" w:rsidRPr="008D4F63" w:rsidRDefault="00476519" w:rsidP="008D4F63">
            <w:pPr>
              <w:rPr>
                <w:rFonts w:ascii="Arial" w:hAnsi="Arial" w:cs="Arial"/>
                <w:sz w:val="16"/>
                <w:szCs w:val="16"/>
              </w:rPr>
            </w:pPr>
            <w:r>
              <w:rPr>
                <w:rFonts w:ascii="Arial" w:hAnsi="Arial" w:cs="Arial"/>
                <w:sz w:val="16"/>
                <w:szCs w:val="16"/>
              </w:rPr>
              <w:t>2-</w:t>
            </w:r>
            <w:r w:rsidRPr="008D4F63">
              <w:rPr>
                <w:rFonts w:ascii="Arial" w:hAnsi="Arial" w:cs="Arial"/>
                <w:sz w:val="16"/>
                <w:szCs w:val="16"/>
              </w:rPr>
              <w:t>Yes, to send for savings</w:t>
            </w:r>
          </w:p>
          <w:p w14:paraId="702DD7B0" w14:textId="3CBADDD6" w:rsidR="00476519" w:rsidRPr="008D4F63" w:rsidRDefault="00476519" w:rsidP="008D4F63">
            <w:pPr>
              <w:rPr>
                <w:rFonts w:ascii="Arial" w:hAnsi="Arial" w:cs="Arial"/>
                <w:sz w:val="16"/>
                <w:szCs w:val="16"/>
              </w:rPr>
            </w:pPr>
            <w:r>
              <w:rPr>
                <w:rFonts w:ascii="Arial" w:hAnsi="Arial" w:cs="Arial"/>
                <w:sz w:val="16"/>
                <w:szCs w:val="16"/>
              </w:rPr>
              <w:t>3-</w:t>
            </w:r>
            <w:r w:rsidRPr="008D4F63">
              <w:rPr>
                <w:rFonts w:ascii="Arial" w:hAnsi="Arial" w:cs="Arial"/>
                <w:sz w:val="16"/>
                <w:szCs w:val="16"/>
              </w:rPr>
              <w:t>Yes, both</w:t>
            </w:r>
          </w:p>
          <w:p w14:paraId="29B87FDD" w14:textId="1F3F04DC" w:rsidR="00476519" w:rsidRPr="008D4F63" w:rsidRDefault="00476519" w:rsidP="008D4F63">
            <w:pPr>
              <w:rPr>
                <w:rFonts w:ascii="Arial" w:hAnsi="Arial" w:cs="Arial"/>
                <w:sz w:val="16"/>
                <w:szCs w:val="16"/>
              </w:rPr>
            </w:pPr>
            <w:r>
              <w:rPr>
                <w:rFonts w:ascii="Arial" w:hAnsi="Arial" w:cs="Arial"/>
                <w:sz w:val="16"/>
                <w:szCs w:val="16"/>
              </w:rPr>
              <w:t>4-</w:t>
            </w:r>
            <w:r w:rsidRPr="008D4F63">
              <w:rPr>
                <w:rFonts w:ascii="Arial" w:hAnsi="Arial" w:cs="Arial"/>
                <w:sz w:val="16"/>
                <w:szCs w:val="16"/>
              </w:rPr>
              <w:t>No &gt;&gt;&gt; Q9</w:t>
            </w:r>
          </w:p>
        </w:tc>
        <w:tc>
          <w:tcPr>
            <w:tcW w:w="763" w:type="pct"/>
            <w:vAlign w:val="center"/>
          </w:tcPr>
          <w:p w14:paraId="260DFDC1" w14:textId="77777777" w:rsidR="00476519" w:rsidRPr="005A7BEF" w:rsidRDefault="00476519" w:rsidP="00D30F45">
            <w:pPr>
              <w:spacing w:before="120"/>
              <w:rPr>
                <w:rFonts w:ascii="Arial" w:hAnsi="Arial" w:cs="Arial"/>
                <w:sz w:val="16"/>
                <w:szCs w:val="16"/>
              </w:rPr>
            </w:pPr>
          </w:p>
        </w:tc>
        <w:tc>
          <w:tcPr>
            <w:tcW w:w="867" w:type="pct"/>
            <w:vAlign w:val="center"/>
          </w:tcPr>
          <w:p w14:paraId="01CC9EFF" w14:textId="77777777" w:rsidR="00476519" w:rsidRPr="005A7BEF" w:rsidRDefault="00476519" w:rsidP="00D30F45">
            <w:pPr>
              <w:spacing w:before="120"/>
              <w:rPr>
                <w:rFonts w:ascii="Arial" w:hAnsi="Arial" w:cs="Arial"/>
                <w:sz w:val="16"/>
                <w:szCs w:val="16"/>
              </w:rPr>
            </w:pPr>
          </w:p>
        </w:tc>
        <w:tc>
          <w:tcPr>
            <w:tcW w:w="937" w:type="pct"/>
            <w:vAlign w:val="center"/>
          </w:tcPr>
          <w:p w14:paraId="21FC53DC" w14:textId="77777777" w:rsidR="00476519" w:rsidRPr="005A7BEF" w:rsidRDefault="00476519" w:rsidP="00D30F45">
            <w:pPr>
              <w:spacing w:before="120"/>
              <w:rPr>
                <w:rFonts w:ascii="Arial" w:hAnsi="Arial" w:cs="Arial"/>
                <w:sz w:val="16"/>
                <w:szCs w:val="16"/>
              </w:rPr>
            </w:pPr>
          </w:p>
        </w:tc>
        <w:tc>
          <w:tcPr>
            <w:tcW w:w="902" w:type="pct"/>
            <w:vAlign w:val="center"/>
          </w:tcPr>
          <w:p w14:paraId="6829F3BE" w14:textId="77777777" w:rsidR="00476519" w:rsidRPr="005A7BEF" w:rsidRDefault="00476519" w:rsidP="00D30F45">
            <w:pPr>
              <w:spacing w:before="120"/>
              <w:rPr>
                <w:rFonts w:ascii="Arial" w:hAnsi="Arial" w:cs="Arial"/>
                <w:sz w:val="16"/>
                <w:szCs w:val="16"/>
              </w:rPr>
            </w:pPr>
          </w:p>
        </w:tc>
      </w:tr>
      <w:tr w:rsidR="00476519" w:rsidRPr="005A7BEF" w14:paraId="23A6474F" w14:textId="77777777" w:rsidTr="008D4F63">
        <w:trPr>
          <w:trHeight w:val="890"/>
        </w:trPr>
        <w:tc>
          <w:tcPr>
            <w:tcW w:w="1531" w:type="pct"/>
          </w:tcPr>
          <w:p w14:paraId="1C2D61B4" w14:textId="77777777" w:rsidR="00476519" w:rsidRDefault="00476519" w:rsidP="00D30F45">
            <w:pPr>
              <w:rPr>
                <w:rFonts w:ascii="Arial" w:hAnsi="Arial" w:cs="Arial"/>
                <w:bCs/>
                <w:sz w:val="16"/>
                <w:szCs w:val="16"/>
              </w:rPr>
            </w:pPr>
            <w:r w:rsidRPr="008D4F63">
              <w:rPr>
                <w:rFonts w:ascii="Arial" w:hAnsi="Arial" w:cs="Arial"/>
                <w:bCs/>
                <w:sz w:val="16"/>
                <w:szCs w:val="16"/>
              </w:rPr>
              <w:lastRenderedPageBreak/>
              <w:t>Q5ai - For how many years have you been using a mobile money account/agent?</w:t>
            </w:r>
          </w:p>
          <w:p w14:paraId="7736AB04" w14:textId="6934E862" w:rsidR="00476519" w:rsidRPr="008D4F63" w:rsidRDefault="00476519" w:rsidP="00D30F45">
            <w:pPr>
              <w:rPr>
                <w:rFonts w:ascii="Arial" w:hAnsi="Arial" w:cs="Arial"/>
                <w:bCs/>
                <w:i/>
                <w:sz w:val="16"/>
                <w:szCs w:val="16"/>
              </w:rPr>
            </w:pPr>
            <w:r w:rsidRPr="008D4F63">
              <w:rPr>
                <w:rFonts w:ascii="Arial" w:hAnsi="Arial" w:cs="Arial"/>
                <w:bCs/>
                <w:i/>
                <w:sz w:val="16"/>
                <w:szCs w:val="16"/>
              </w:rPr>
              <w:t>If you have been using mobile money for less than a year, please enter zero and simply record your answer in months.</w:t>
            </w:r>
          </w:p>
          <w:p w14:paraId="24758962" w14:textId="5289CE84" w:rsidR="00476519" w:rsidRPr="008D4F63" w:rsidRDefault="00476519" w:rsidP="00D30F45">
            <w:pPr>
              <w:rPr>
                <w:rFonts w:ascii="Arial" w:hAnsi="Arial" w:cs="Arial"/>
                <w:bCs/>
                <w:sz w:val="16"/>
                <w:szCs w:val="16"/>
              </w:rPr>
            </w:pPr>
          </w:p>
        </w:tc>
        <w:tc>
          <w:tcPr>
            <w:tcW w:w="763" w:type="pct"/>
            <w:vAlign w:val="center"/>
          </w:tcPr>
          <w:p w14:paraId="6F3FBE05" w14:textId="462E657D" w:rsidR="00476519" w:rsidRPr="005A7BEF" w:rsidRDefault="00476519">
            <w:pPr>
              <w:rPr>
                <w:rFonts w:ascii="Arial" w:hAnsi="Arial" w:cs="Arial"/>
                <w:bCs/>
                <w:sz w:val="16"/>
                <w:szCs w:val="16"/>
              </w:rPr>
            </w:pPr>
          </w:p>
        </w:tc>
        <w:tc>
          <w:tcPr>
            <w:tcW w:w="867" w:type="pct"/>
            <w:vAlign w:val="center"/>
          </w:tcPr>
          <w:p w14:paraId="486BE8AC" w14:textId="2E8E3664" w:rsidR="00476519" w:rsidRPr="005A7BEF" w:rsidRDefault="00476519" w:rsidP="00D30F45">
            <w:pPr>
              <w:spacing w:before="120"/>
              <w:rPr>
                <w:rFonts w:ascii="Arial" w:hAnsi="Arial" w:cs="Arial"/>
                <w:sz w:val="16"/>
                <w:szCs w:val="16"/>
              </w:rPr>
            </w:pPr>
          </w:p>
        </w:tc>
        <w:tc>
          <w:tcPr>
            <w:tcW w:w="937" w:type="pct"/>
            <w:vAlign w:val="center"/>
          </w:tcPr>
          <w:p w14:paraId="7A032F0C" w14:textId="7AFE3947" w:rsidR="00476519" w:rsidRPr="005A7BEF" w:rsidRDefault="00476519" w:rsidP="00D30F45">
            <w:pPr>
              <w:spacing w:before="120"/>
              <w:rPr>
                <w:rFonts w:ascii="Arial" w:hAnsi="Arial" w:cs="Arial"/>
                <w:sz w:val="16"/>
                <w:szCs w:val="16"/>
              </w:rPr>
            </w:pPr>
          </w:p>
        </w:tc>
        <w:tc>
          <w:tcPr>
            <w:tcW w:w="902" w:type="pct"/>
            <w:vAlign w:val="center"/>
          </w:tcPr>
          <w:p w14:paraId="425A0B8F" w14:textId="1F9FEB33" w:rsidR="00476519" w:rsidRPr="005A7BEF" w:rsidRDefault="00476519" w:rsidP="00D30F45">
            <w:pPr>
              <w:spacing w:before="120"/>
              <w:rPr>
                <w:rFonts w:ascii="Arial" w:hAnsi="Arial" w:cs="Arial"/>
                <w:sz w:val="16"/>
                <w:szCs w:val="16"/>
              </w:rPr>
            </w:pPr>
          </w:p>
        </w:tc>
      </w:tr>
      <w:tr w:rsidR="00476519" w:rsidRPr="005A7BEF" w14:paraId="4C62A86E" w14:textId="77777777" w:rsidTr="00476519">
        <w:trPr>
          <w:trHeight w:val="794"/>
        </w:trPr>
        <w:tc>
          <w:tcPr>
            <w:tcW w:w="1531" w:type="pct"/>
          </w:tcPr>
          <w:p w14:paraId="110AD67E" w14:textId="77777777" w:rsidR="00476519" w:rsidRPr="00476519" w:rsidRDefault="00476519" w:rsidP="00476519">
            <w:pPr>
              <w:rPr>
                <w:rFonts w:ascii="Arial" w:hAnsi="Arial" w:cs="Arial"/>
                <w:bCs/>
                <w:sz w:val="16"/>
                <w:szCs w:val="16"/>
              </w:rPr>
            </w:pPr>
            <w:r w:rsidRPr="00476519">
              <w:rPr>
                <w:rFonts w:ascii="Arial" w:hAnsi="Arial" w:cs="Arial"/>
                <w:bCs/>
                <w:sz w:val="16"/>
                <w:szCs w:val="16"/>
              </w:rPr>
              <w:t>Q5aii - In addition to the number of years, for how many months have you been using a mobile money account/agent?</w:t>
            </w:r>
          </w:p>
          <w:p w14:paraId="1332BDCF" w14:textId="31368BB1" w:rsidR="00476519" w:rsidRPr="008D4F63" w:rsidRDefault="00476519">
            <w:pPr>
              <w:rPr>
                <w:rFonts w:ascii="Arial" w:hAnsi="Arial" w:cs="Arial"/>
                <w:bCs/>
                <w:i/>
                <w:sz w:val="16"/>
                <w:szCs w:val="16"/>
              </w:rPr>
            </w:pPr>
            <w:r w:rsidRPr="008D4F63">
              <w:rPr>
                <w:rFonts w:ascii="Arial" w:hAnsi="Arial" w:cs="Arial"/>
                <w:bCs/>
                <w:i/>
                <w:sz w:val="16"/>
                <w:szCs w:val="16"/>
              </w:rPr>
              <w:t xml:space="preserve">If you have been using mobile money for less than a month, please enter zero and simply record your answer in weeks. </w:t>
            </w:r>
          </w:p>
        </w:tc>
        <w:tc>
          <w:tcPr>
            <w:tcW w:w="763" w:type="pct"/>
            <w:vAlign w:val="center"/>
          </w:tcPr>
          <w:p w14:paraId="1CA86B1E" w14:textId="77777777" w:rsidR="00476519" w:rsidRPr="005A7BEF" w:rsidRDefault="00476519" w:rsidP="00D30F45">
            <w:pPr>
              <w:rPr>
                <w:rFonts w:ascii="Arial" w:hAnsi="Arial" w:cs="Arial"/>
                <w:sz w:val="16"/>
                <w:szCs w:val="16"/>
              </w:rPr>
            </w:pPr>
          </w:p>
        </w:tc>
        <w:tc>
          <w:tcPr>
            <w:tcW w:w="867" w:type="pct"/>
            <w:vAlign w:val="center"/>
          </w:tcPr>
          <w:p w14:paraId="04222B3A" w14:textId="77777777" w:rsidR="00476519" w:rsidRPr="005A7BEF" w:rsidRDefault="00476519" w:rsidP="00D30F45">
            <w:pPr>
              <w:rPr>
                <w:rFonts w:ascii="Arial" w:hAnsi="Arial" w:cs="Arial"/>
                <w:sz w:val="16"/>
                <w:szCs w:val="16"/>
              </w:rPr>
            </w:pPr>
          </w:p>
        </w:tc>
        <w:tc>
          <w:tcPr>
            <w:tcW w:w="937" w:type="pct"/>
            <w:vAlign w:val="center"/>
          </w:tcPr>
          <w:p w14:paraId="2DE114EE" w14:textId="77777777" w:rsidR="00476519" w:rsidRPr="005A7BEF" w:rsidRDefault="00476519" w:rsidP="00D30F45">
            <w:pPr>
              <w:rPr>
                <w:rFonts w:ascii="Arial" w:hAnsi="Arial" w:cs="Arial"/>
                <w:sz w:val="16"/>
                <w:szCs w:val="16"/>
              </w:rPr>
            </w:pPr>
          </w:p>
        </w:tc>
        <w:tc>
          <w:tcPr>
            <w:tcW w:w="902" w:type="pct"/>
            <w:vAlign w:val="center"/>
          </w:tcPr>
          <w:p w14:paraId="2EECC587" w14:textId="77777777" w:rsidR="00476519" w:rsidRPr="005A7BEF" w:rsidRDefault="00476519" w:rsidP="00D30F45">
            <w:pPr>
              <w:rPr>
                <w:rFonts w:ascii="Arial" w:hAnsi="Arial" w:cs="Arial"/>
                <w:sz w:val="16"/>
                <w:szCs w:val="16"/>
              </w:rPr>
            </w:pPr>
          </w:p>
        </w:tc>
      </w:tr>
      <w:tr w:rsidR="00476519" w:rsidRPr="005A7BEF" w14:paraId="6CFA1D14" w14:textId="77777777" w:rsidTr="00476519">
        <w:trPr>
          <w:trHeight w:val="794"/>
        </w:trPr>
        <w:tc>
          <w:tcPr>
            <w:tcW w:w="1531" w:type="pct"/>
          </w:tcPr>
          <w:p w14:paraId="4802DD71" w14:textId="04366EAA" w:rsidR="00476519" w:rsidRPr="00CC32FC" w:rsidRDefault="00476519" w:rsidP="00D30F45">
            <w:pPr>
              <w:rPr>
                <w:rFonts w:ascii="Arial" w:hAnsi="Arial" w:cs="Arial"/>
                <w:bCs/>
                <w:sz w:val="16"/>
                <w:szCs w:val="16"/>
              </w:rPr>
            </w:pPr>
            <w:r w:rsidRPr="00476519">
              <w:rPr>
                <w:rFonts w:ascii="Arial" w:hAnsi="Arial" w:cs="Arial"/>
                <w:bCs/>
                <w:sz w:val="16"/>
                <w:szCs w:val="16"/>
              </w:rPr>
              <w:t>Q5aiii - In addition to the number of months, for how many weeks have you been using a mobile money account/agent?</w:t>
            </w:r>
          </w:p>
        </w:tc>
        <w:tc>
          <w:tcPr>
            <w:tcW w:w="763" w:type="pct"/>
            <w:vAlign w:val="center"/>
          </w:tcPr>
          <w:p w14:paraId="30F62406" w14:textId="77777777" w:rsidR="00476519" w:rsidRPr="005A7BEF" w:rsidRDefault="00476519" w:rsidP="00D30F45">
            <w:pPr>
              <w:rPr>
                <w:rFonts w:ascii="Arial" w:hAnsi="Arial" w:cs="Arial"/>
                <w:sz w:val="16"/>
                <w:szCs w:val="16"/>
              </w:rPr>
            </w:pPr>
          </w:p>
        </w:tc>
        <w:tc>
          <w:tcPr>
            <w:tcW w:w="867" w:type="pct"/>
            <w:vAlign w:val="center"/>
          </w:tcPr>
          <w:p w14:paraId="6DD0CA33" w14:textId="77777777" w:rsidR="00476519" w:rsidRPr="005A7BEF" w:rsidRDefault="00476519" w:rsidP="00D30F45">
            <w:pPr>
              <w:rPr>
                <w:rFonts w:ascii="Arial" w:hAnsi="Arial" w:cs="Arial"/>
                <w:sz w:val="16"/>
                <w:szCs w:val="16"/>
              </w:rPr>
            </w:pPr>
          </w:p>
        </w:tc>
        <w:tc>
          <w:tcPr>
            <w:tcW w:w="937" w:type="pct"/>
            <w:vAlign w:val="center"/>
          </w:tcPr>
          <w:p w14:paraId="7DEA066D" w14:textId="77777777" w:rsidR="00476519" w:rsidRPr="005A7BEF" w:rsidRDefault="00476519" w:rsidP="00D30F45">
            <w:pPr>
              <w:rPr>
                <w:rFonts w:ascii="Arial" w:hAnsi="Arial" w:cs="Arial"/>
                <w:sz w:val="16"/>
                <w:szCs w:val="16"/>
              </w:rPr>
            </w:pPr>
          </w:p>
        </w:tc>
        <w:tc>
          <w:tcPr>
            <w:tcW w:w="902" w:type="pct"/>
            <w:vAlign w:val="center"/>
          </w:tcPr>
          <w:p w14:paraId="16058633" w14:textId="77777777" w:rsidR="00476519" w:rsidRPr="005A7BEF" w:rsidRDefault="00476519" w:rsidP="00D30F45">
            <w:pPr>
              <w:rPr>
                <w:rFonts w:ascii="Arial" w:hAnsi="Arial" w:cs="Arial"/>
                <w:sz w:val="16"/>
                <w:szCs w:val="16"/>
              </w:rPr>
            </w:pPr>
          </w:p>
        </w:tc>
      </w:tr>
      <w:tr w:rsidR="00476519" w:rsidRPr="005A7BEF" w14:paraId="20DD0091" w14:textId="77777777" w:rsidTr="00476519">
        <w:trPr>
          <w:trHeight w:val="794"/>
        </w:trPr>
        <w:tc>
          <w:tcPr>
            <w:tcW w:w="1531" w:type="pct"/>
          </w:tcPr>
          <w:p w14:paraId="1368591C" w14:textId="77777777" w:rsidR="00476519" w:rsidRPr="00476519" w:rsidRDefault="00476519" w:rsidP="00476519">
            <w:pPr>
              <w:rPr>
                <w:rFonts w:ascii="Arial" w:hAnsi="Arial" w:cs="Arial"/>
                <w:bCs/>
                <w:sz w:val="16"/>
                <w:szCs w:val="16"/>
              </w:rPr>
            </w:pPr>
            <w:r w:rsidRPr="00476519">
              <w:rPr>
                <w:rFonts w:ascii="Arial" w:hAnsi="Arial" w:cs="Arial"/>
                <w:bCs/>
                <w:sz w:val="16"/>
                <w:szCs w:val="16"/>
              </w:rPr>
              <w:t>Q5bi - For how many years have you been saving or sending these contributions through your mobile money account/agent?</w:t>
            </w:r>
          </w:p>
          <w:p w14:paraId="31F8831F" w14:textId="252F4B6F" w:rsidR="00476519" w:rsidRPr="008D4F63" w:rsidRDefault="00476519" w:rsidP="00476519">
            <w:pPr>
              <w:rPr>
                <w:rFonts w:ascii="Arial" w:hAnsi="Arial" w:cs="Arial"/>
                <w:bCs/>
                <w:i/>
                <w:sz w:val="16"/>
                <w:szCs w:val="16"/>
              </w:rPr>
            </w:pPr>
            <w:r w:rsidRPr="008D4F63">
              <w:rPr>
                <w:rFonts w:ascii="Arial" w:hAnsi="Arial" w:cs="Arial"/>
                <w:bCs/>
                <w:i/>
                <w:sz w:val="16"/>
                <w:szCs w:val="16"/>
              </w:rPr>
              <w:t>If you have been saving/sending contributions for less than a year, please enter zero and simply record your answer in months.</w:t>
            </w:r>
          </w:p>
        </w:tc>
        <w:tc>
          <w:tcPr>
            <w:tcW w:w="763" w:type="pct"/>
            <w:vAlign w:val="center"/>
          </w:tcPr>
          <w:p w14:paraId="25CB0C83" w14:textId="77777777" w:rsidR="00476519" w:rsidRPr="005A7BEF" w:rsidRDefault="00476519" w:rsidP="00D30F45">
            <w:pPr>
              <w:rPr>
                <w:rFonts w:ascii="Arial" w:hAnsi="Arial" w:cs="Arial"/>
                <w:sz w:val="16"/>
                <w:szCs w:val="16"/>
              </w:rPr>
            </w:pPr>
          </w:p>
        </w:tc>
        <w:tc>
          <w:tcPr>
            <w:tcW w:w="867" w:type="pct"/>
            <w:vAlign w:val="center"/>
          </w:tcPr>
          <w:p w14:paraId="79ABC5AB" w14:textId="77777777" w:rsidR="00476519" w:rsidRPr="005A7BEF" w:rsidRDefault="00476519" w:rsidP="00D30F45">
            <w:pPr>
              <w:rPr>
                <w:rFonts w:ascii="Arial" w:hAnsi="Arial" w:cs="Arial"/>
                <w:sz w:val="16"/>
                <w:szCs w:val="16"/>
              </w:rPr>
            </w:pPr>
          </w:p>
        </w:tc>
        <w:tc>
          <w:tcPr>
            <w:tcW w:w="937" w:type="pct"/>
            <w:vAlign w:val="center"/>
          </w:tcPr>
          <w:p w14:paraId="4DCB2748" w14:textId="77777777" w:rsidR="00476519" w:rsidRPr="005A7BEF" w:rsidRDefault="00476519" w:rsidP="00D30F45">
            <w:pPr>
              <w:rPr>
                <w:rFonts w:ascii="Arial" w:hAnsi="Arial" w:cs="Arial"/>
                <w:sz w:val="16"/>
                <w:szCs w:val="16"/>
              </w:rPr>
            </w:pPr>
          </w:p>
        </w:tc>
        <w:tc>
          <w:tcPr>
            <w:tcW w:w="902" w:type="pct"/>
            <w:vAlign w:val="center"/>
          </w:tcPr>
          <w:p w14:paraId="05AEE03C" w14:textId="77777777" w:rsidR="00476519" w:rsidRPr="005A7BEF" w:rsidRDefault="00476519" w:rsidP="00D30F45">
            <w:pPr>
              <w:rPr>
                <w:rFonts w:ascii="Arial" w:hAnsi="Arial" w:cs="Arial"/>
                <w:sz w:val="16"/>
                <w:szCs w:val="16"/>
              </w:rPr>
            </w:pPr>
          </w:p>
        </w:tc>
      </w:tr>
      <w:tr w:rsidR="00476519" w:rsidRPr="005A7BEF" w14:paraId="241C0649" w14:textId="77777777" w:rsidTr="00476519">
        <w:trPr>
          <w:trHeight w:val="794"/>
        </w:trPr>
        <w:tc>
          <w:tcPr>
            <w:tcW w:w="1531" w:type="pct"/>
          </w:tcPr>
          <w:p w14:paraId="2609B9C5" w14:textId="77777777" w:rsidR="00476519" w:rsidRPr="00476519" w:rsidRDefault="00476519" w:rsidP="00476519">
            <w:pPr>
              <w:rPr>
                <w:rFonts w:ascii="Arial" w:hAnsi="Arial" w:cs="Arial"/>
                <w:bCs/>
                <w:sz w:val="16"/>
                <w:szCs w:val="16"/>
              </w:rPr>
            </w:pPr>
            <w:r w:rsidRPr="00476519">
              <w:rPr>
                <w:rFonts w:ascii="Arial" w:hAnsi="Arial" w:cs="Arial"/>
                <w:bCs/>
                <w:sz w:val="16"/>
                <w:szCs w:val="16"/>
              </w:rPr>
              <w:t>Q5bii - In addition to the number of years, for how many months have you been saving or sending these contributions through your mobile money account/agent?</w:t>
            </w:r>
          </w:p>
          <w:p w14:paraId="6EE46DE7" w14:textId="5E287575" w:rsidR="00476519" w:rsidRPr="008D4F63" w:rsidRDefault="00476519" w:rsidP="00476519">
            <w:pPr>
              <w:rPr>
                <w:rFonts w:ascii="Arial" w:hAnsi="Arial" w:cs="Arial"/>
                <w:bCs/>
                <w:i/>
                <w:sz w:val="16"/>
                <w:szCs w:val="16"/>
              </w:rPr>
            </w:pPr>
            <w:r w:rsidRPr="008D4F63">
              <w:rPr>
                <w:rFonts w:ascii="Arial" w:hAnsi="Arial" w:cs="Arial"/>
                <w:bCs/>
                <w:i/>
                <w:sz w:val="16"/>
                <w:szCs w:val="16"/>
              </w:rPr>
              <w:t>If you have been saving/sending contributions for less than a month, please enter zero and simply record your answer in weeks.</w:t>
            </w:r>
          </w:p>
        </w:tc>
        <w:tc>
          <w:tcPr>
            <w:tcW w:w="763" w:type="pct"/>
            <w:vAlign w:val="center"/>
          </w:tcPr>
          <w:p w14:paraId="4C59170D" w14:textId="77777777" w:rsidR="00476519" w:rsidRPr="005A7BEF" w:rsidRDefault="00476519" w:rsidP="00D30F45">
            <w:pPr>
              <w:rPr>
                <w:rFonts w:ascii="Arial" w:hAnsi="Arial" w:cs="Arial"/>
                <w:sz w:val="16"/>
                <w:szCs w:val="16"/>
              </w:rPr>
            </w:pPr>
          </w:p>
        </w:tc>
        <w:tc>
          <w:tcPr>
            <w:tcW w:w="867" w:type="pct"/>
            <w:vAlign w:val="center"/>
          </w:tcPr>
          <w:p w14:paraId="10D6295D" w14:textId="77777777" w:rsidR="00476519" w:rsidRPr="005A7BEF" w:rsidRDefault="00476519" w:rsidP="00D30F45">
            <w:pPr>
              <w:rPr>
                <w:rFonts w:ascii="Arial" w:hAnsi="Arial" w:cs="Arial"/>
                <w:sz w:val="16"/>
                <w:szCs w:val="16"/>
              </w:rPr>
            </w:pPr>
          </w:p>
        </w:tc>
        <w:tc>
          <w:tcPr>
            <w:tcW w:w="937" w:type="pct"/>
            <w:vAlign w:val="center"/>
          </w:tcPr>
          <w:p w14:paraId="02FD8DE2" w14:textId="77777777" w:rsidR="00476519" w:rsidRPr="005A7BEF" w:rsidRDefault="00476519" w:rsidP="00D30F45">
            <w:pPr>
              <w:rPr>
                <w:rFonts w:ascii="Arial" w:hAnsi="Arial" w:cs="Arial"/>
                <w:sz w:val="16"/>
                <w:szCs w:val="16"/>
              </w:rPr>
            </w:pPr>
          </w:p>
        </w:tc>
        <w:tc>
          <w:tcPr>
            <w:tcW w:w="902" w:type="pct"/>
            <w:vAlign w:val="center"/>
          </w:tcPr>
          <w:p w14:paraId="5438DA50" w14:textId="77777777" w:rsidR="00476519" w:rsidRPr="005A7BEF" w:rsidRDefault="00476519" w:rsidP="00D30F45">
            <w:pPr>
              <w:rPr>
                <w:rFonts w:ascii="Arial" w:hAnsi="Arial" w:cs="Arial"/>
                <w:sz w:val="16"/>
                <w:szCs w:val="16"/>
              </w:rPr>
            </w:pPr>
          </w:p>
        </w:tc>
      </w:tr>
      <w:tr w:rsidR="00476519" w:rsidRPr="005A7BEF" w14:paraId="736E02C6" w14:textId="77777777" w:rsidTr="00476519">
        <w:trPr>
          <w:trHeight w:val="794"/>
        </w:trPr>
        <w:tc>
          <w:tcPr>
            <w:tcW w:w="1531" w:type="pct"/>
          </w:tcPr>
          <w:p w14:paraId="739104C3" w14:textId="771D6160" w:rsidR="00476519" w:rsidRPr="00CC32FC" w:rsidRDefault="00476519" w:rsidP="00D30F45">
            <w:pPr>
              <w:rPr>
                <w:rFonts w:ascii="Arial" w:hAnsi="Arial" w:cs="Arial"/>
                <w:bCs/>
                <w:sz w:val="16"/>
                <w:szCs w:val="16"/>
              </w:rPr>
            </w:pPr>
            <w:r w:rsidRPr="00476519">
              <w:rPr>
                <w:rFonts w:ascii="Arial" w:hAnsi="Arial" w:cs="Arial"/>
                <w:bCs/>
                <w:sz w:val="16"/>
                <w:szCs w:val="16"/>
              </w:rPr>
              <w:t>Q5biii - In addition to the number of months, for how many weeks have you been saving or sending these contributions through your mobile money account/agent</w:t>
            </w:r>
          </w:p>
        </w:tc>
        <w:tc>
          <w:tcPr>
            <w:tcW w:w="763" w:type="pct"/>
            <w:vAlign w:val="center"/>
          </w:tcPr>
          <w:p w14:paraId="1D70AAF3" w14:textId="77777777" w:rsidR="00476519" w:rsidRPr="005A7BEF" w:rsidRDefault="00476519" w:rsidP="00D30F45">
            <w:pPr>
              <w:rPr>
                <w:rFonts w:ascii="Arial" w:hAnsi="Arial" w:cs="Arial"/>
                <w:sz w:val="16"/>
                <w:szCs w:val="16"/>
              </w:rPr>
            </w:pPr>
          </w:p>
        </w:tc>
        <w:tc>
          <w:tcPr>
            <w:tcW w:w="867" w:type="pct"/>
            <w:vAlign w:val="center"/>
          </w:tcPr>
          <w:p w14:paraId="065ADFE8" w14:textId="77777777" w:rsidR="00476519" w:rsidRPr="005A7BEF" w:rsidRDefault="00476519" w:rsidP="00D30F45">
            <w:pPr>
              <w:rPr>
                <w:rFonts w:ascii="Arial" w:hAnsi="Arial" w:cs="Arial"/>
                <w:sz w:val="16"/>
                <w:szCs w:val="16"/>
              </w:rPr>
            </w:pPr>
          </w:p>
        </w:tc>
        <w:tc>
          <w:tcPr>
            <w:tcW w:w="937" w:type="pct"/>
            <w:vAlign w:val="center"/>
          </w:tcPr>
          <w:p w14:paraId="674C8086" w14:textId="77777777" w:rsidR="00476519" w:rsidRPr="005A7BEF" w:rsidRDefault="00476519" w:rsidP="00D30F45">
            <w:pPr>
              <w:rPr>
                <w:rFonts w:ascii="Arial" w:hAnsi="Arial" w:cs="Arial"/>
                <w:sz w:val="16"/>
                <w:szCs w:val="16"/>
              </w:rPr>
            </w:pPr>
          </w:p>
        </w:tc>
        <w:tc>
          <w:tcPr>
            <w:tcW w:w="902" w:type="pct"/>
            <w:vAlign w:val="center"/>
          </w:tcPr>
          <w:p w14:paraId="7CEB8C30" w14:textId="77777777" w:rsidR="00476519" w:rsidRPr="005A7BEF" w:rsidRDefault="00476519" w:rsidP="00D30F45">
            <w:pPr>
              <w:rPr>
                <w:rFonts w:ascii="Arial" w:hAnsi="Arial" w:cs="Arial"/>
                <w:sz w:val="16"/>
                <w:szCs w:val="16"/>
              </w:rPr>
            </w:pPr>
          </w:p>
        </w:tc>
      </w:tr>
      <w:tr w:rsidR="00476519" w:rsidRPr="005A7BEF" w14:paraId="19448973" w14:textId="77777777" w:rsidTr="008D4F63">
        <w:trPr>
          <w:trHeight w:val="794"/>
        </w:trPr>
        <w:tc>
          <w:tcPr>
            <w:tcW w:w="1531" w:type="pct"/>
          </w:tcPr>
          <w:p w14:paraId="5360AF44" w14:textId="4F267D56" w:rsidR="00476519" w:rsidRPr="00CC32FC"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6</w:t>
            </w:r>
            <w:r w:rsidRPr="008D4F63">
              <w:rPr>
                <w:rFonts w:ascii="Arial" w:hAnsi="Arial" w:cs="Arial"/>
                <w:bCs/>
                <w:sz w:val="16"/>
                <w:szCs w:val="16"/>
              </w:rPr>
              <w:fldChar w:fldCharType="end"/>
            </w:r>
            <w:r w:rsidRPr="008D4F63">
              <w:rPr>
                <w:rFonts w:ascii="Arial" w:hAnsi="Arial" w:cs="Arial"/>
                <w:sz w:val="16"/>
                <w:szCs w:val="16"/>
              </w:rPr>
              <w:t>. How many contributions or deposits have you made in the last 30 days?</w:t>
            </w:r>
          </w:p>
        </w:tc>
        <w:tc>
          <w:tcPr>
            <w:tcW w:w="763" w:type="pct"/>
            <w:vAlign w:val="center"/>
          </w:tcPr>
          <w:p w14:paraId="46D0D267" w14:textId="77777777" w:rsidR="00476519" w:rsidRPr="005A7BEF" w:rsidRDefault="00476519" w:rsidP="00D30F45">
            <w:pPr>
              <w:rPr>
                <w:rFonts w:ascii="Arial" w:hAnsi="Arial" w:cs="Arial"/>
                <w:sz w:val="16"/>
                <w:szCs w:val="16"/>
              </w:rPr>
            </w:pPr>
          </w:p>
          <w:p w14:paraId="542486BE" w14:textId="77777777" w:rsidR="00476519" w:rsidRPr="005A7BEF" w:rsidRDefault="00476519" w:rsidP="00D30F45">
            <w:pPr>
              <w:rPr>
                <w:rFonts w:ascii="Arial" w:hAnsi="Arial" w:cs="Arial"/>
                <w:sz w:val="16"/>
                <w:szCs w:val="16"/>
              </w:rPr>
            </w:pPr>
          </w:p>
        </w:tc>
        <w:tc>
          <w:tcPr>
            <w:tcW w:w="867" w:type="pct"/>
            <w:vAlign w:val="center"/>
          </w:tcPr>
          <w:p w14:paraId="1F92D1F5" w14:textId="77777777" w:rsidR="00476519" w:rsidRPr="005A7BEF" w:rsidRDefault="00476519" w:rsidP="00D30F45">
            <w:pPr>
              <w:rPr>
                <w:rFonts w:ascii="Arial" w:hAnsi="Arial" w:cs="Arial"/>
                <w:sz w:val="16"/>
                <w:szCs w:val="16"/>
              </w:rPr>
            </w:pPr>
          </w:p>
          <w:p w14:paraId="5E8D5A07" w14:textId="77777777" w:rsidR="00476519" w:rsidRPr="005A7BEF" w:rsidRDefault="00476519" w:rsidP="00D30F45">
            <w:pPr>
              <w:rPr>
                <w:rFonts w:ascii="Arial" w:hAnsi="Arial" w:cs="Arial"/>
                <w:sz w:val="16"/>
                <w:szCs w:val="16"/>
              </w:rPr>
            </w:pPr>
          </w:p>
        </w:tc>
        <w:tc>
          <w:tcPr>
            <w:tcW w:w="937" w:type="pct"/>
            <w:vAlign w:val="center"/>
          </w:tcPr>
          <w:p w14:paraId="3D831BBB" w14:textId="77777777" w:rsidR="00476519" w:rsidRPr="005A7BEF" w:rsidRDefault="00476519" w:rsidP="00D30F45">
            <w:pPr>
              <w:rPr>
                <w:rFonts w:ascii="Arial" w:hAnsi="Arial" w:cs="Arial"/>
                <w:sz w:val="16"/>
                <w:szCs w:val="16"/>
              </w:rPr>
            </w:pPr>
          </w:p>
          <w:p w14:paraId="69CBAFF8" w14:textId="77777777" w:rsidR="00476519" w:rsidRPr="005A7BEF" w:rsidRDefault="00476519" w:rsidP="00D30F45">
            <w:pPr>
              <w:rPr>
                <w:rFonts w:ascii="Arial" w:hAnsi="Arial" w:cs="Arial"/>
                <w:sz w:val="16"/>
                <w:szCs w:val="16"/>
              </w:rPr>
            </w:pPr>
          </w:p>
        </w:tc>
        <w:tc>
          <w:tcPr>
            <w:tcW w:w="902" w:type="pct"/>
            <w:vAlign w:val="center"/>
          </w:tcPr>
          <w:p w14:paraId="6EE99295" w14:textId="77777777" w:rsidR="00476519" w:rsidRPr="005A7BEF" w:rsidRDefault="00476519" w:rsidP="00D30F45">
            <w:pPr>
              <w:rPr>
                <w:rFonts w:ascii="Arial" w:hAnsi="Arial" w:cs="Arial"/>
                <w:sz w:val="16"/>
                <w:szCs w:val="16"/>
              </w:rPr>
            </w:pPr>
          </w:p>
          <w:p w14:paraId="11A958B7" w14:textId="77777777" w:rsidR="00476519" w:rsidRPr="005A7BEF" w:rsidRDefault="00476519" w:rsidP="00D30F45">
            <w:pPr>
              <w:rPr>
                <w:rFonts w:ascii="Arial" w:hAnsi="Arial" w:cs="Arial"/>
                <w:sz w:val="16"/>
                <w:szCs w:val="16"/>
              </w:rPr>
            </w:pPr>
          </w:p>
        </w:tc>
      </w:tr>
      <w:tr w:rsidR="00476519" w:rsidRPr="005A7BEF" w14:paraId="2AC6AAF0" w14:textId="77777777" w:rsidTr="008D4F63">
        <w:trPr>
          <w:trHeight w:val="794"/>
        </w:trPr>
        <w:tc>
          <w:tcPr>
            <w:tcW w:w="1531" w:type="pct"/>
          </w:tcPr>
          <w:p w14:paraId="7559C988" w14:textId="3A6442D7" w:rsidR="00476519"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7</w:t>
            </w:r>
            <w:r w:rsidRPr="008D4F63">
              <w:rPr>
                <w:rFonts w:ascii="Arial" w:hAnsi="Arial" w:cs="Arial"/>
                <w:bCs/>
                <w:sz w:val="16"/>
                <w:szCs w:val="16"/>
              </w:rPr>
              <w:fldChar w:fldCharType="end"/>
            </w:r>
            <w:r w:rsidRPr="008D4F63">
              <w:rPr>
                <w:rFonts w:ascii="Arial" w:hAnsi="Arial" w:cs="Arial"/>
                <w:sz w:val="16"/>
                <w:szCs w:val="16"/>
              </w:rPr>
              <w:t xml:space="preserve">. </w:t>
            </w:r>
            <w:r w:rsidR="009163DF" w:rsidRPr="009163DF">
              <w:rPr>
                <w:rFonts w:ascii="Arial" w:hAnsi="Arial" w:cs="Arial"/>
                <w:sz w:val="16"/>
                <w:szCs w:val="16"/>
              </w:rPr>
              <w:t>How regularly are your contributions or deposits made for savings purposes?</w:t>
            </w:r>
          </w:p>
          <w:p w14:paraId="10954E8F" w14:textId="77777777" w:rsidR="00476519" w:rsidRPr="00CC32FC" w:rsidRDefault="00476519" w:rsidP="00D30F45">
            <w:pPr>
              <w:pStyle w:val="ListParagraph"/>
              <w:numPr>
                <w:ilvl w:val="0"/>
                <w:numId w:val="13"/>
              </w:numPr>
              <w:spacing w:after="0" w:line="240" w:lineRule="auto"/>
              <w:rPr>
                <w:rFonts w:ascii="Arial" w:hAnsi="Arial" w:cs="Arial"/>
                <w:bCs/>
                <w:sz w:val="16"/>
                <w:szCs w:val="16"/>
              </w:rPr>
            </w:pPr>
            <w:r w:rsidRPr="00CC32FC">
              <w:rPr>
                <w:rFonts w:ascii="Arial" w:hAnsi="Arial" w:cs="Arial"/>
                <w:bCs/>
                <w:sz w:val="16"/>
                <w:szCs w:val="16"/>
              </w:rPr>
              <w:t>Daily</w:t>
            </w:r>
          </w:p>
          <w:p w14:paraId="4AF38A02" w14:textId="77777777" w:rsidR="00476519" w:rsidRPr="00CC32FC" w:rsidRDefault="00476519" w:rsidP="00D30F45">
            <w:pPr>
              <w:pStyle w:val="ListParagraph"/>
              <w:numPr>
                <w:ilvl w:val="0"/>
                <w:numId w:val="13"/>
              </w:numPr>
              <w:spacing w:after="0" w:line="240" w:lineRule="auto"/>
              <w:rPr>
                <w:rFonts w:ascii="Arial" w:hAnsi="Arial" w:cs="Arial"/>
                <w:bCs/>
                <w:sz w:val="16"/>
                <w:szCs w:val="16"/>
              </w:rPr>
            </w:pPr>
            <w:r w:rsidRPr="00CC32FC">
              <w:rPr>
                <w:rFonts w:ascii="Arial" w:hAnsi="Arial" w:cs="Arial"/>
                <w:bCs/>
                <w:sz w:val="16"/>
                <w:szCs w:val="16"/>
              </w:rPr>
              <w:t>Weekly</w:t>
            </w:r>
          </w:p>
          <w:p w14:paraId="7C024231" w14:textId="77777777" w:rsidR="00476519" w:rsidRPr="00CC32FC" w:rsidRDefault="00476519" w:rsidP="00D30F45">
            <w:pPr>
              <w:pStyle w:val="ListParagraph"/>
              <w:numPr>
                <w:ilvl w:val="0"/>
                <w:numId w:val="13"/>
              </w:numPr>
              <w:spacing w:after="0" w:line="240" w:lineRule="auto"/>
              <w:rPr>
                <w:rFonts w:ascii="Arial" w:hAnsi="Arial" w:cs="Arial"/>
                <w:bCs/>
                <w:sz w:val="16"/>
                <w:szCs w:val="16"/>
              </w:rPr>
            </w:pPr>
            <w:r w:rsidRPr="00CC32FC">
              <w:rPr>
                <w:rFonts w:ascii="Arial" w:hAnsi="Arial" w:cs="Arial"/>
                <w:bCs/>
                <w:sz w:val="16"/>
                <w:szCs w:val="16"/>
              </w:rPr>
              <w:t>Monthly</w:t>
            </w:r>
          </w:p>
          <w:p w14:paraId="7DB25F56" w14:textId="77777777" w:rsidR="00476519" w:rsidRPr="00CC32FC" w:rsidRDefault="00476519" w:rsidP="00D30F45">
            <w:pPr>
              <w:pStyle w:val="ListParagraph"/>
              <w:numPr>
                <w:ilvl w:val="0"/>
                <w:numId w:val="13"/>
              </w:numPr>
              <w:spacing w:after="0" w:line="240" w:lineRule="auto"/>
              <w:rPr>
                <w:rFonts w:ascii="Arial" w:hAnsi="Arial" w:cs="Arial"/>
                <w:bCs/>
                <w:sz w:val="16"/>
                <w:szCs w:val="16"/>
              </w:rPr>
            </w:pPr>
            <w:r w:rsidRPr="00CC32FC">
              <w:rPr>
                <w:rFonts w:ascii="Arial" w:hAnsi="Arial" w:cs="Arial"/>
                <w:bCs/>
                <w:sz w:val="16"/>
                <w:szCs w:val="16"/>
              </w:rPr>
              <w:t>Quarterly</w:t>
            </w:r>
          </w:p>
          <w:p w14:paraId="3F006B17" w14:textId="77777777" w:rsidR="00476519" w:rsidRPr="00CC32FC" w:rsidRDefault="00476519" w:rsidP="00D30F45">
            <w:pPr>
              <w:pStyle w:val="ListParagraph"/>
              <w:numPr>
                <w:ilvl w:val="0"/>
                <w:numId w:val="13"/>
              </w:numPr>
              <w:spacing w:after="0" w:line="240" w:lineRule="auto"/>
              <w:rPr>
                <w:rFonts w:ascii="Arial" w:hAnsi="Arial" w:cs="Arial"/>
                <w:bCs/>
                <w:sz w:val="16"/>
                <w:szCs w:val="16"/>
              </w:rPr>
            </w:pPr>
            <w:r w:rsidRPr="00CC32FC">
              <w:rPr>
                <w:rFonts w:ascii="Arial" w:hAnsi="Arial" w:cs="Arial"/>
                <w:bCs/>
                <w:sz w:val="16"/>
                <w:szCs w:val="16"/>
              </w:rPr>
              <w:t>Semi Annually</w:t>
            </w:r>
          </w:p>
          <w:p w14:paraId="0E192D25" w14:textId="77777777" w:rsidR="00476519" w:rsidRPr="008D4F63" w:rsidRDefault="00476519" w:rsidP="00D30F45">
            <w:pPr>
              <w:pStyle w:val="ListParagraph"/>
              <w:numPr>
                <w:ilvl w:val="0"/>
                <w:numId w:val="13"/>
              </w:numPr>
              <w:spacing w:after="0" w:line="240" w:lineRule="auto"/>
              <w:rPr>
                <w:rFonts w:ascii="Arial" w:hAnsi="Arial" w:cs="Arial"/>
                <w:bCs/>
                <w:sz w:val="16"/>
                <w:szCs w:val="16"/>
              </w:rPr>
            </w:pPr>
            <w:r w:rsidRPr="00CC32FC">
              <w:rPr>
                <w:rFonts w:ascii="Arial" w:hAnsi="Arial" w:cs="Arial"/>
                <w:bCs/>
                <w:sz w:val="16"/>
                <w:szCs w:val="16"/>
              </w:rPr>
              <w:t>Annually</w:t>
            </w:r>
          </w:p>
          <w:p w14:paraId="76E5AB78" w14:textId="77777777" w:rsidR="00476519" w:rsidRPr="00CC32FC" w:rsidRDefault="00476519" w:rsidP="00D30F45">
            <w:pPr>
              <w:pStyle w:val="ListParagraph"/>
              <w:numPr>
                <w:ilvl w:val="0"/>
                <w:numId w:val="13"/>
              </w:numPr>
              <w:spacing w:after="0" w:line="240" w:lineRule="auto"/>
              <w:rPr>
                <w:rFonts w:ascii="Arial" w:hAnsi="Arial" w:cs="Arial"/>
                <w:bCs/>
                <w:sz w:val="16"/>
                <w:szCs w:val="16"/>
              </w:rPr>
            </w:pPr>
            <w:r w:rsidRPr="00CC32FC">
              <w:rPr>
                <w:rFonts w:ascii="Arial" w:hAnsi="Arial" w:cs="Arial"/>
                <w:bCs/>
                <w:sz w:val="16"/>
                <w:szCs w:val="16"/>
              </w:rPr>
              <w:t>Irregular</w:t>
            </w:r>
          </w:p>
        </w:tc>
        <w:tc>
          <w:tcPr>
            <w:tcW w:w="763" w:type="pct"/>
            <w:vAlign w:val="center"/>
          </w:tcPr>
          <w:p w14:paraId="5C88B885" w14:textId="6C1CAE6D" w:rsidR="00476519" w:rsidRPr="005A7BEF" w:rsidRDefault="00476519" w:rsidP="008D4F63">
            <w:pPr>
              <w:pStyle w:val="ListParagraph"/>
              <w:spacing w:after="0" w:line="240" w:lineRule="auto"/>
              <w:ind w:left="104"/>
              <w:rPr>
                <w:rFonts w:ascii="Arial" w:hAnsi="Arial" w:cs="Arial"/>
                <w:bCs/>
                <w:sz w:val="16"/>
                <w:szCs w:val="16"/>
              </w:rPr>
            </w:pPr>
          </w:p>
        </w:tc>
        <w:tc>
          <w:tcPr>
            <w:tcW w:w="867" w:type="pct"/>
            <w:vAlign w:val="center"/>
          </w:tcPr>
          <w:p w14:paraId="7BED8CF2" w14:textId="14B47873" w:rsidR="00476519" w:rsidRPr="005A7BEF" w:rsidRDefault="00476519" w:rsidP="008D4F63">
            <w:pPr>
              <w:pStyle w:val="ListParagraph"/>
              <w:spacing w:after="0" w:line="240" w:lineRule="auto"/>
              <w:ind w:left="104"/>
              <w:rPr>
                <w:rFonts w:ascii="Arial" w:hAnsi="Arial" w:cs="Arial"/>
                <w:bCs/>
                <w:sz w:val="16"/>
                <w:szCs w:val="16"/>
              </w:rPr>
            </w:pPr>
          </w:p>
        </w:tc>
        <w:tc>
          <w:tcPr>
            <w:tcW w:w="937" w:type="pct"/>
            <w:vAlign w:val="center"/>
          </w:tcPr>
          <w:p w14:paraId="6E406E7C" w14:textId="6066E416" w:rsidR="00476519" w:rsidRPr="005A7BEF" w:rsidRDefault="00476519" w:rsidP="008D4F63">
            <w:pPr>
              <w:pStyle w:val="ListParagraph"/>
              <w:spacing w:after="0" w:line="240" w:lineRule="auto"/>
              <w:ind w:left="104"/>
              <w:rPr>
                <w:rFonts w:ascii="Arial" w:hAnsi="Arial" w:cs="Arial"/>
                <w:bCs/>
                <w:sz w:val="16"/>
                <w:szCs w:val="16"/>
              </w:rPr>
            </w:pPr>
          </w:p>
        </w:tc>
        <w:tc>
          <w:tcPr>
            <w:tcW w:w="902" w:type="pct"/>
            <w:vAlign w:val="center"/>
          </w:tcPr>
          <w:p w14:paraId="6BB4CEC7" w14:textId="79D880BE" w:rsidR="00476519" w:rsidRPr="005A7BEF" w:rsidRDefault="00476519" w:rsidP="008D4F63">
            <w:pPr>
              <w:pStyle w:val="ListParagraph"/>
              <w:spacing w:after="0" w:line="240" w:lineRule="auto"/>
              <w:ind w:left="104"/>
              <w:rPr>
                <w:rFonts w:ascii="Arial" w:hAnsi="Arial" w:cs="Arial"/>
                <w:bCs/>
                <w:sz w:val="16"/>
                <w:szCs w:val="16"/>
              </w:rPr>
            </w:pPr>
          </w:p>
        </w:tc>
      </w:tr>
      <w:tr w:rsidR="00476519" w:rsidRPr="005A7BEF" w14:paraId="33DD900D" w14:textId="77777777" w:rsidTr="008D4F63">
        <w:tc>
          <w:tcPr>
            <w:tcW w:w="1531" w:type="pct"/>
          </w:tcPr>
          <w:p w14:paraId="229878BB" w14:textId="77777777" w:rsidR="00476519"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8</w:t>
            </w:r>
            <w:r w:rsidRPr="008D4F63">
              <w:rPr>
                <w:rFonts w:ascii="Arial" w:hAnsi="Arial" w:cs="Arial"/>
                <w:bCs/>
                <w:sz w:val="16"/>
                <w:szCs w:val="16"/>
              </w:rPr>
              <w:fldChar w:fldCharType="end"/>
            </w:r>
            <w:r w:rsidRPr="008D4F63">
              <w:rPr>
                <w:rFonts w:ascii="Arial" w:hAnsi="Arial" w:cs="Arial"/>
                <w:sz w:val="16"/>
                <w:szCs w:val="16"/>
              </w:rPr>
              <w:t>. What is the current balance (Including mobile money savings and amount sent out to save via mobile money)?</w:t>
            </w:r>
          </w:p>
          <w:p w14:paraId="4E5C529C" w14:textId="0D1EF9B5" w:rsidR="00476519" w:rsidRPr="009163DF" w:rsidRDefault="009163DF" w:rsidP="00D30F45">
            <w:pPr>
              <w:rPr>
                <w:rFonts w:ascii="Arial" w:hAnsi="Arial" w:cs="Arial"/>
                <w:sz w:val="16"/>
                <w:szCs w:val="16"/>
              </w:rPr>
            </w:pPr>
            <w:r w:rsidRPr="009163DF">
              <w:rPr>
                <w:rFonts w:ascii="Arial" w:hAnsi="Arial" w:cs="Arial"/>
                <w:sz w:val="16"/>
                <w:szCs w:val="16"/>
              </w:rPr>
              <w:t>I</w:t>
            </w:r>
            <w:r w:rsidRPr="008D4F63">
              <w:rPr>
                <w:rFonts w:ascii="Arial" w:hAnsi="Arial" w:cs="Arial"/>
                <w:i/>
                <w:sz w:val="16"/>
                <w:szCs w:val="16"/>
              </w:rPr>
              <w:t>ndicate amount as a decimal value (in Ghana cedis and pesewas). For example, GHS 2.50 for 2 Ghana Cedis and 50 Pesewas.</w:t>
            </w:r>
          </w:p>
        </w:tc>
        <w:tc>
          <w:tcPr>
            <w:tcW w:w="763" w:type="pct"/>
            <w:vAlign w:val="center"/>
          </w:tcPr>
          <w:p w14:paraId="37E4DDE5" w14:textId="2ABA861D" w:rsidR="00476519" w:rsidRPr="005A7BEF" w:rsidRDefault="00476519" w:rsidP="00D30F45">
            <w:pPr>
              <w:rPr>
                <w:rFonts w:ascii="Arial" w:hAnsi="Arial" w:cs="Arial"/>
                <w:sz w:val="16"/>
                <w:szCs w:val="16"/>
              </w:rPr>
            </w:pPr>
          </w:p>
        </w:tc>
        <w:tc>
          <w:tcPr>
            <w:tcW w:w="867" w:type="pct"/>
            <w:vAlign w:val="center"/>
          </w:tcPr>
          <w:p w14:paraId="7DD54DF8" w14:textId="093AFA04" w:rsidR="00476519" w:rsidRPr="005A7BEF" w:rsidRDefault="00476519" w:rsidP="00D30F45">
            <w:pPr>
              <w:rPr>
                <w:rFonts w:ascii="Arial" w:hAnsi="Arial" w:cs="Arial"/>
                <w:sz w:val="16"/>
                <w:szCs w:val="16"/>
              </w:rPr>
            </w:pPr>
          </w:p>
        </w:tc>
        <w:tc>
          <w:tcPr>
            <w:tcW w:w="937" w:type="pct"/>
            <w:vAlign w:val="center"/>
          </w:tcPr>
          <w:p w14:paraId="6E8834A0" w14:textId="359557BB" w:rsidR="00476519" w:rsidRPr="005A7BEF" w:rsidRDefault="00476519" w:rsidP="00D30F45">
            <w:pPr>
              <w:rPr>
                <w:rFonts w:ascii="Arial" w:hAnsi="Arial" w:cs="Arial"/>
                <w:sz w:val="16"/>
                <w:szCs w:val="16"/>
              </w:rPr>
            </w:pPr>
          </w:p>
        </w:tc>
        <w:tc>
          <w:tcPr>
            <w:tcW w:w="902" w:type="pct"/>
            <w:vAlign w:val="center"/>
          </w:tcPr>
          <w:p w14:paraId="2F90F47E" w14:textId="2C8A83F3" w:rsidR="00476519" w:rsidRPr="005A7BEF" w:rsidRDefault="00476519" w:rsidP="00D30F45">
            <w:pPr>
              <w:rPr>
                <w:rFonts w:ascii="Arial" w:hAnsi="Arial" w:cs="Arial"/>
                <w:sz w:val="16"/>
                <w:szCs w:val="16"/>
              </w:rPr>
            </w:pPr>
          </w:p>
        </w:tc>
      </w:tr>
      <w:tr w:rsidR="00476519" w:rsidRPr="005A7BEF" w14:paraId="7113FBD7" w14:textId="77777777" w:rsidTr="008D4F63">
        <w:tc>
          <w:tcPr>
            <w:tcW w:w="1531" w:type="pct"/>
            <w:tcBorders>
              <w:top w:val="single" w:sz="4" w:space="0" w:color="auto"/>
              <w:left w:val="single" w:sz="4" w:space="0" w:color="auto"/>
              <w:bottom w:val="single" w:sz="4" w:space="0" w:color="auto"/>
              <w:right w:val="single" w:sz="4" w:space="0" w:color="auto"/>
            </w:tcBorders>
          </w:tcPr>
          <w:p w14:paraId="55EC06E8" w14:textId="77777777" w:rsidR="00476519" w:rsidRPr="008D4F63" w:rsidRDefault="00476519" w:rsidP="00D30F45">
            <w:pPr>
              <w:rPr>
                <w:rFonts w:ascii="Arial" w:hAnsi="Arial" w:cs="Arial"/>
                <w:bCs/>
                <w:sz w:val="16"/>
                <w:szCs w:val="16"/>
              </w:rPr>
            </w:pPr>
            <w:r w:rsidRPr="008D4F63">
              <w:rPr>
                <w:rFonts w:ascii="Arial" w:hAnsi="Arial" w:cs="Arial"/>
                <w:bCs/>
                <w:sz w:val="16"/>
                <w:szCs w:val="16"/>
              </w:rPr>
              <w:lastRenderedPageBreak/>
              <w:t>Q9. How satisfied are you with the current charges on the transactions you make through the mobile money account/agent?</w:t>
            </w:r>
          </w:p>
          <w:p w14:paraId="5AD1D75C" w14:textId="77777777" w:rsidR="00476519" w:rsidRPr="008D4F63" w:rsidRDefault="00476519" w:rsidP="00D30F45">
            <w:pPr>
              <w:rPr>
                <w:rFonts w:ascii="Arial" w:hAnsi="Arial" w:cs="Arial"/>
                <w:bCs/>
                <w:sz w:val="16"/>
                <w:szCs w:val="16"/>
              </w:rPr>
            </w:pPr>
          </w:p>
          <w:p w14:paraId="3F3FBF89" w14:textId="77777777" w:rsidR="00476519" w:rsidRPr="008D4F63" w:rsidRDefault="00476519" w:rsidP="00D30F45">
            <w:pPr>
              <w:rPr>
                <w:rFonts w:ascii="Arial" w:hAnsi="Arial" w:cs="Arial"/>
                <w:bCs/>
                <w:sz w:val="16"/>
                <w:szCs w:val="16"/>
              </w:rPr>
            </w:pPr>
            <w:r w:rsidRPr="008D4F63">
              <w:rPr>
                <w:rFonts w:ascii="Arial" w:hAnsi="Arial" w:cs="Arial"/>
                <w:bCs/>
                <w:sz w:val="16"/>
                <w:szCs w:val="16"/>
              </w:rPr>
              <w:t>1.Very Satisfied</w:t>
            </w:r>
          </w:p>
          <w:p w14:paraId="0BA3BFD1" w14:textId="77777777" w:rsidR="00476519" w:rsidRPr="008D4F63" w:rsidRDefault="00476519" w:rsidP="00D30F45">
            <w:pPr>
              <w:rPr>
                <w:rFonts w:ascii="Arial" w:hAnsi="Arial" w:cs="Arial"/>
                <w:bCs/>
                <w:sz w:val="16"/>
                <w:szCs w:val="16"/>
              </w:rPr>
            </w:pPr>
            <w:r w:rsidRPr="008D4F63">
              <w:rPr>
                <w:rFonts w:ascii="Arial" w:hAnsi="Arial" w:cs="Arial"/>
                <w:bCs/>
                <w:sz w:val="16"/>
                <w:szCs w:val="16"/>
              </w:rPr>
              <w:t>2.Satisfied</w:t>
            </w:r>
          </w:p>
          <w:p w14:paraId="24026E9F" w14:textId="77777777" w:rsidR="00476519" w:rsidRPr="008D4F63" w:rsidRDefault="00476519" w:rsidP="00D30F45">
            <w:pPr>
              <w:rPr>
                <w:rFonts w:ascii="Arial" w:hAnsi="Arial" w:cs="Arial"/>
                <w:bCs/>
                <w:sz w:val="16"/>
                <w:szCs w:val="16"/>
              </w:rPr>
            </w:pPr>
            <w:r w:rsidRPr="008D4F63">
              <w:rPr>
                <w:rFonts w:ascii="Arial" w:hAnsi="Arial" w:cs="Arial"/>
                <w:bCs/>
                <w:sz w:val="16"/>
                <w:szCs w:val="16"/>
              </w:rPr>
              <w:t>3.Neutral</w:t>
            </w:r>
          </w:p>
          <w:p w14:paraId="0C5A9E5C" w14:textId="77777777" w:rsidR="00476519" w:rsidRPr="008D4F63" w:rsidRDefault="00476519" w:rsidP="00D30F45">
            <w:pPr>
              <w:rPr>
                <w:rFonts w:ascii="Arial" w:hAnsi="Arial" w:cs="Arial"/>
                <w:bCs/>
                <w:sz w:val="16"/>
                <w:szCs w:val="16"/>
              </w:rPr>
            </w:pPr>
            <w:r w:rsidRPr="008D4F63">
              <w:rPr>
                <w:rFonts w:ascii="Arial" w:hAnsi="Arial" w:cs="Arial"/>
                <w:bCs/>
                <w:sz w:val="16"/>
                <w:szCs w:val="16"/>
              </w:rPr>
              <w:t>4.Dissatified</w:t>
            </w:r>
          </w:p>
          <w:p w14:paraId="0B79E5AC" w14:textId="77777777" w:rsidR="00476519" w:rsidRPr="008D4F63" w:rsidRDefault="00476519" w:rsidP="00D30F45">
            <w:pPr>
              <w:rPr>
                <w:rFonts w:ascii="Arial" w:hAnsi="Arial" w:cs="Arial"/>
                <w:bCs/>
                <w:sz w:val="16"/>
                <w:szCs w:val="16"/>
              </w:rPr>
            </w:pPr>
            <w:r w:rsidRPr="008D4F63">
              <w:rPr>
                <w:rFonts w:ascii="Arial" w:hAnsi="Arial" w:cs="Arial"/>
                <w:bCs/>
                <w:sz w:val="16"/>
                <w:szCs w:val="16"/>
              </w:rPr>
              <w:t>5.Very Dissatisfied</w:t>
            </w:r>
          </w:p>
        </w:tc>
        <w:tc>
          <w:tcPr>
            <w:tcW w:w="763" w:type="pct"/>
            <w:tcBorders>
              <w:top w:val="single" w:sz="4" w:space="0" w:color="auto"/>
              <w:left w:val="single" w:sz="4" w:space="0" w:color="auto"/>
              <w:bottom w:val="single" w:sz="4" w:space="0" w:color="auto"/>
              <w:right w:val="single" w:sz="4" w:space="0" w:color="auto"/>
            </w:tcBorders>
            <w:vAlign w:val="center"/>
          </w:tcPr>
          <w:p w14:paraId="14EF977A" w14:textId="69186E25" w:rsidR="00476519" w:rsidRPr="005A7BEF" w:rsidRDefault="00476519" w:rsidP="00D30F45">
            <w:pPr>
              <w:rPr>
                <w:rFonts w:ascii="Arial" w:hAnsi="Arial" w:cs="Arial"/>
                <w:sz w:val="16"/>
                <w:szCs w:val="16"/>
              </w:rPr>
            </w:pPr>
            <w:r w:rsidRPr="005A7BEF" w:rsidDel="008F22AB">
              <w:rPr>
                <w:rFonts w:ascii="Arial" w:hAnsi="Arial" w:cs="Arial"/>
                <w:bCs/>
                <w:sz w:val="16"/>
                <w:szCs w:val="16"/>
              </w:rPr>
              <w:t xml:space="preserve"> </w:t>
            </w:r>
          </w:p>
        </w:tc>
        <w:tc>
          <w:tcPr>
            <w:tcW w:w="867" w:type="pct"/>
            <w:tcBorders>
              <w:top w:val="single" w:sz="4" w:space="0" w:color="auto"/>
              <w:left w:val="single" w:sz="4" w:space="0" w:color="auto"/>
              <w:bottom w:val="single" w:sz="4" w:space="0" w:color="auto"/>
              <w:right w:val="single" w:sz="4" w:space="0" w:color="auto"/>
            </w:tcBorders>
            <w:vAlign w:val="center"/>
          </w:tcPr>
          <w:p w14:paraId="10FD8A67" w14:textId="5B1E91AE" w:rsidR="00476519" w:rsidRPr="005A7BEF" w:rsidRDefault="00476519" w:rsidP="00D30F45">
            <w:pPr>
              <w:rPr>
                <w:rFonts w:ascii="Arial" w:hAnsi="Arial" w:cs="Arial"/>
                <w:sz w:val="16"/>
                <w:szCs w:val="16"/>
              </w:rPr>
            </w:pPr>
            <w:r w:rsidRPr="005A7BEF" w:rsidDel="008F22AB">
              <w:rPr>
                <w:rFonts w:ascii="Arial" w:hAnsi="Arial" w:cs="Arial"/>
                <w:bCs/>
                <w:sz w:val="16"/>
                <w:szCs w:val="16"/>
              </w:rPr>
              <w:t xml:space="preserve"> </w:t>
            </w:r>
          </w:p>
        </w:tc>
        <w:tc>
          <w:tcPr>
            <w:tcW w:w="937" w:type="pct"/>
            <w:tcBorders>
              <w:top w:val="single" w:sz="4" w:space="0" w:color="auto"/>
              <w:left w:val="single" w:sz="4" w:space="0" w:color="auto"/>
              <w:bottom w:val="single" w:sz="4" w:space="0" w:color="auto"/>
              <w:right w:val="single" w:sz="4" w:space="0" w:color="auto"/>
            </w:tcBorders>
            <w:vAlign w:val="center"/>
          </w:tcPr>
          <w:p w14:paraId="6D1506A5" w14:textId="10DEE7F5" w:rsidR="00476519" w:rsidRPr="005A7BEF" w:rsidRDefault="00476519">
            <w:pPr>
              <w:rPr>
                <w:rFonts w:ascii="Arial" w:hAnsi="Arial" w:cs="Arial"/>
                <w:sz w:val="16"/>
                <w:szCs w:val="16"/>
              </w:rPr>
            </w:pPr>
            <w:r w:rsidRPr="005A7BEF" w:rsidDel="008F22AB">
              <w:rPr>
                <w:rFonts w:ascii="Arial" w:hAnsi="Arial" w:cs="Arial"/>
                <w:bCs/>
                <w:sz w:val="16"/>
                <w:szCs w:val="16"/>
              </w:rPr>
              <w:t xml:space="preserve"> </w:t>
            </w:r>
          </w:p>
        </w:tc>
        <w:tc>
          <w:tcPr>
            <w:tcW w:w="902" w:type="pct"/>
            <w:tcBorders>
              <w:top w:val="single" w:sz="4" w:space="0" w:color="auto"/>
              <w:left w:val="single" w:sz="4" w:space="0" w:color="auto"/>
              <w:bottom w:val="single" w:sz="4" w:space="0" w:color="auto"/>
              <w:right w:val="single" w:sz="4" w:space="0" w:color="auto"/>
            </w:tcBorders>
            <w:vAlign w:val="center"/>
          </w:tcPr>
          <w:p w14:paraId="68FCC0C4" w14:textId="289E1E34" w:rsidR="00476519" w:rsidRPr="005A7BEF" w:rsidRDefault="00476519" w:rsidP="00D30F45">
            <w:pPr>
              <w:rPr>
                <w:rFonts w:ascii="Arial" w:hAnsi="Arial" w:cs="Arial"/>
                <w:sz w:val="16"/>
                <w:szCs w:val="16"/>
              </w:rPr>
            </w:pPr>
            <w:r w:rsidRPr="005A7BEF" w:rsidDel="008F22AB">
              <w:rPr>
                <w:rFonts w:ascii="Arial" w:hAnsi="Arial" w:cs="Arial"/>
                <w:bCs/>
                <w:sz w:val="16"/>
                <w:szCs w:val="16"/>
              </w:rPr>
              <w:t xml:space="preserve"> </w:t>
            </w:r>
          </w:p>
        </w:tc>
      </w:tr>
      <w:tr w:rsidR="00476519" w:rsidRPr="005A7BEF" w14:paraId="48E5C5B0" w14:textId="77777777" w:rsidTr="008D4F63">
        <w:tc>
          <w:tcPr>
            <w:tcW w:w="1531" w:type="pct"/>
            <w:tcBorders>
              <w:top w:val="single" w:sz="4" w:space="0" w:color="auto"/>
              <w:left w:val="single" w:sz="4" w:space="0" w:color="auto"/>
              <w:bottom w:val="single" w:sz="4" w:space="0" w:color="auto"/>
              <w:right w:val="single" w:sz="4" w:space="0" w:color="auto"/>
            </w:tcBorders>
          </w:tcPr>
          <w:p w14:paraId="7DCC9F57" w14:textId="1FBCC8E2" w:rsidR="00476519" w:rsidRPr="009163DF" w:rsidRDefault="00476519" w:rsidP="00D30F45">
            <w:pPr>
              <w:rPr>
                <w:rFonts w:ascii="Arial" w:hAnsi="Arial" w:cs="Arial"/>
                <w:bCs/>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10</w:t>
            </w:r>
            <w:r w:rsidRPr="008D4F63">
              <w:rPr>
                <w:rFonts w:ascii="Arial" w:hAnsi="Arial" w:cs="Arial"/>
                <w:bCs/>
                <w:sz w:val="16"/>
                <w:szCs w:val="16"/>
              </w:rPr>
              <w:fldChar w:fldCharType="end"/>
            </w:r>
            <w:r w:rsidRPr="008D4F63">
              <w:rPr>
                <w:rFonts w:ascii="Arial" w:hAnsi="Arial" w:cs="Arial"/>
                <w:bCs/>
                <w:sz w:val="16"/>
                <w:szCs w:val="16"/>
              </w:rPr>
              <w:t>. How many transactions do you normally make on average in a month with your account/</w:t>
            </w:r>
            <w:r w:rsidR="009163DF">
              <w:rPr>
                <w:rFonts w:ascii="Arial" w:hAnsi="Arial" w:cs="Arial"/>
                <w:bCs/>
                <w:sz w:val="16"/>
                <w:szCs w:val="16"/>
              </w:rPr>
              <w:t>agent</w:t>
            </w:r>
            <w:r w:rsidRPr="008D4F63">
              <w:rPr>
                <w:rFonts w:ascii="Arial" w:hAnsi="Arial" w:cs="Arial"/>
                <w:bCs/>
                <w:sz w:val="16"/>
                <w:szCs w:val="16"/>
              </w:rPr>
              <w:t>?</w:t>
            </w:r>
          </w:p>
        </w:tc>
        <w:tc>
          <w:tcPr>
            <w:tcW w:w="763" w:type="pct"/>
            <w:tcBorders>
              <w:top w:val="single" w:sz="4" w:space="0" w:color="auto"/>
              <w:left w:val="single" w:sz="4" w:space="0" w:color="auto"/>
              <w:bottom w:val="single" w:sz="4" w:space="0" w:color="auto"/>
              <w:right w:val="single" w:sz="4" w:space="0" w:color="auto"/>
            </w:tcBorders>
            <w:vAlign w:val="center"/>
          </w:tcPr>
          <w:p w14:paraId="49508F87" w14:textId="77777777" w:rsidR="00476519" w:rsidRPr="005A7BEF" w:rsidRDefault="00476519">
            <w:pPr>
              <w:rPr>
                <w:rFonts w:ascii="Arial" w:hAnsi="Arial" w:cs="Arial"/>
                <w:sz w:val="16"/>
                <w:szCs w:val="16"/>
              </w:rPr>
            </w:pPr>
          </w:p>
        </w:tc>
        <w:tc>
          <w:tcPr>
            <w:tcW w:w="867" w:type="pct"/>
            <w:tcBorders>
              <w:top w:val="single" w:sz="4" w:space="0" w:color="auto"/>
              <w:left w:val="single" w:sz="4" w:space="0" w:color="auto"/>
              <w:bottom w:val="single" w:sz="4" w:space="0" w:color="auto"/>
              <w:right w:val="single" w:sz="4" w:space="0" w:color="auto"/>
            </w:tcBorders>
            <w:vAlign w:val="center"/>
          </w:tcPr>
          <w:p w14:paraId="1C963CE7" w14:textId="77777777" w:rsidR="00476519" w:rsidRPr="005A7BEF" w:rsidRDefault="00476519">
            <w:pPr>
              <w:rPr>
                <w:rFonts w:ascii="Arial" w:hAnsi="Arial" w:cs="Arial"/>
                <w:sz w:val="16"/>
                <w:szCs w:val="16"/>
              </w:rPr>
            </w:pPr>
          </w:p>
        </w:tc>
        <w:tc>
          <w:tcPr>
            <w:tcW w:w="937" w:type="pct"/>
            <w:tcBorders>
              <w:top w:val="single" w:sz="4" w:space="0" w:color="auto"/>
              <w:left w:val="single" w:sz="4" w:space="0" w:color="auto"/>
              <w:bottom w:val="single" w:sz="4" w:space="0" w:color="auto"/>
              <w:right w:val="single" w:sz="4" w:space="0" w:color="auto"/>
            </w:tcBorders>
            <w:vAlign w:val="center"/>
          </w:tcPr>
          <w:p w14:paraId="229351DB" w14:textId="77777777" w:rsidR="00476519" w:rsidRPr="005A7BEF" w:rsidRDefault="00476519">
            <w:pPr>
              <w:rPr>
                <w:rFonts w:ascii="Arial" w:hAnsi="Arial" w:cs="Arial"/>
                <w:sz w:val="16"/>
                <w:szCs w:val="16"/>
              </w:rPr>
            </w:pPr>
          </w:p>
        </w:tc>
        <w:tc>
          <w:tcPr>
            <w:tcW w:w="902" w:type="pct"/>
            <w:tcBorders>
              <w:top w:val="single" w:sz="4" w:space="0" w:color="auto"/>
              <w:left w:val="single" w:sz="4" w:space="0" w:color="auto"/>
              <w:bottom w:val="single" w:sz="4" w:space="0" w:color="auto"/>
              <w:right w:val="single" w:sz="4" w:space="0" w:color="auto"/>
            </w:tcBorders>
            <w:vAlign w:val="center"/>
          </w:tcPr>
          <w:p w14:paraId="1642989F" w14:textId="77777777" w:rsidR="00476519" w:rsidRPr="005A7BEF" w:rsidRDefault="00476519">
            <w:pPr>
              <w:rPr>
                <w:rFonts w:ascii="Arial" w:hAnsi="Arial" w:cs="Arial"/>
                <w:sz w:val="16"/>
                <w:szCs w:val="16"/>
              </w:rPr>
            </w:pPr>
          </w:p>
        </w:tc>
      </w:tr>
      <w:tr w:rsidR="00476519" w:rsidRPr="005A7BEF" w14:paraId="6E2553AA" w14:textId="77777777" w:rsidTr="008D4F63">
        <w:trPr>
          <w:trHeight w:val="665"/>
        </w:trPr>
        <w:tc>
          <w:tcPr>
            <w:tcW w:w="1531" w:type="pct"/>
          </w:tcPr>
          <w:p w14:paraId="31DDBA71" w14:textId="77777777" w:rsidR="00476519"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11</w:t>
            </w:r>
            <w:r w:rsidRPr="008D4F63">
              <w:rPr>
                <w:rFonts w:ascii="Arial" w:hAnsi="Arial" w:cs="Arial"/>
                <w:bCs/>
                <w:sz w:val="16"/>
                <w:szCs w:val="16"/>
              </w:rPr>
              <w:fldChar w:fldCharType="end"/>
            </w:r>
            <w:r w:rsidRPr="008D4F63">
              <w:rPr>
                <w:rFonts w:ascii="Arial" w:hAnsi="Arial" w:cs="Arial"/>
                <w:sz w:val="16"/>
                <w:szCs w:val="16"/>
              </w:rPr>
              <w:t>.</w:t>
            </w:r>
            <w:r w:rsidRPr="009163DF">
              <w:t xml:space="preserve"> </w:t>
            </w:r>
            <w:r w:rsidRPr="008D4F63">
              <w:rPr>
                <w:rFonts w:ascii="Arial" w:hAnsi="Arial" w:cs="Arial"/>
                <w:sz w:val="16"/>
                <w:szCs w:val="16"/>
              </w:rPr>
              <w:t>Have you, another household member, or a relative/friend of the household ever been a victim of mobile money fraud/theft/robbery on this account?</w:t>
            </w:r>
          </w:p>
          <w:p w14:paraId="22466229" w14:textId="77777777" w:rsidR="00476519" w:rsidRPr="009163DF" w:rsidRDefault="00476519" w:rsidP="00D30F45">
            <w:pPr>
              <w:rPr>
                <w:rFonts w:ascii="Arial" w:hAnsi="Arial" w:cs="Arial"/>
                <w:sz w:val="16"/>
                <w:szCs w:val="16"/>
              </w:rPr>
            </w:pPr>
            <w:r w:rsidRPr="009163DF">
              <w:rPr>
                <w:rFonts w:ascii="Arial" w:hAnsi="Arial" w:cs="Arial"/>
                <w:sz w:val="16"/>
                <w:szCs w:val="16"/>
              </w:rPr>
              <w:t>1.Yes, me</w:t>
            </w:r>
          </w:p>
          <w:p w14:paraId="013081F6" w14:textId="77777777" w:rsidR="00476519" w:rsidRPr="009163DF" w:rsidRDefault="00476519" w:rsidP="00D30F45">
            <w:pPr>
              <w:rPr>
                <w:rFonts w:ascii="Arial" w:hAnsi="Arial" w:cs="Arial"/>
                <w:sz w:val="16"/>
                <w:szCs w:val="16"/>
              </w:rPr>
            </w:pPr>
            <w:r w:rsidRPr="009163DF">
              <w:rPr>
                <w:rFonts w:ascii="Arial" w:hAnsi="Arial" w:cs="Arial"/>
                <w:sz w:val="16"/>
                <w:szCs w:val="16"/>
              </w:rPr>
              <w:t>2.Yes, someone else I know (outside my household)</w:t>
            </w:r>
          </w:p>
          <w:p w14:paraId="3CF65D49" w14:textId="77777777" w:rsidR="00476519" w:rsidRPr="009163DF" w:rsidRDefault="00476519" w:rsidP="00D30F45">
            <w:pPr>
              <w:rPr>
                <w:rFonts w:ascii="Arial" w:hAnsi="Arial" w:cs="Arial"/>
                <w:sz w:val="16"/>
                <w:szCs w:val="16"/>
              </w:rPr>
            </w:pPr>
            <w:r w:rsidRPr="009163DF">
              <w:rPr>
                <w:rFonts w:ascii="Arial" w:hAnsi="Arial" w:cs="Arial"/>
                <w:sz w:val="16"/>
                <w:szCs w:val="16"/>
              </w:rPr>
              <w:t>3. Yes, me and someone else I know (outside my household)</w:t>
            </w:r>
          </w:p>
          <w:p w14:paraId="526585B9" w14:textId="77777777" w:rsidR="00476519" w:rsidRPr="009163DF" w:rsidRDefault="00476519" w:rsidP="00D30F45">
            <w:pPr>
              <w:rPr>
                <w:rFonts w:ascii="Arial" w:hAnsi="Arial" w:cs="Arial"/>
                <w:sz w:val="16"/>
                <w:szCs w:val="16"/>
              </w:rPr>
            </w:pPr>
            <w:r w:rsidRPr="009163DF">
              <w:rPr>
                <w:rFonts w:ascii="Arial" w:hAnsi="Arial" w:cs="Arial"/>
                <w:sz w:val="16"/>
                <w:szCs w:val="16"/>
              </w:rPr>
              <w:t>4. No&gt;&gt;&gt;Q15</w:t>
            </w:r>
          </w:p>
        </w:tc>
        <w:tc>
          <w:tcPr>
            <w:tcW w:w="763" w:type="pct"/>
            <w:vAlign w:val="center"/>
          </w:tcPr>
          <w:p w14:paraId="3F4E72AC" w14:textId="76BD15EE" w:rsidR="00476519" w:rsidRPr="005A7BEF" w:rsidRDefault="00476519" w:rsidP="00D30F45">
            <w:pPr>
              <w:spacing w:line="360" w:lineRule="auto"/>
              <w:rPr>
                <w:rFonts w:ascii="Arial" w:hAnsi="Arial" w:cs="Arial"/>
                <w:sz w:val="16"/>
                <w:szCs w:val="16"/>
              </w:rPr>
            </w:pPr>
          </w:p>
        </w:tc>
        <w:tc>
          <w:tcPr>
            <w:tcW w:w="867" w:type="pct"/>
            <w:vAlign w:val="center"/>
          </w:tcPr>
          <w:p w14:paraId="5D910B50" w14:textId="33C51F82" w:rsidR="00476519" w:rsidRPr="005A7BEF" w:rsidRDefault="00476519" w:rsidP="00D30F45">
            <w:pPr>
              <w:spacing w:line="360" w:lineRule="auto"/>
              <w:rPr>
                <w:rFonts w:ascii="Arial" w:hAnsi="Arial" w:cs="Arial"/>
                <w:sz w:val="16"/>
                <w:szCs w:val="16"/>
              </w:rPr>
            </w:pPr>
          </w:p>
        </w:tc>
        <w:tc>
          <w:tcPr>
            <w:tcW w:w="937" w:type="pct"/>
            <w:vAlign w:val="center"/>
          </w:tcPr>
          <w:p w14:paraId="4780DF87" w14:textId="41E058C2" w:rsidR="00476519" w:rsidRPr="005A7BEF" w:rsidRDefault="00476519" w:rsidP="00D30F45">
            <w:pPr>
              <w:spacing w:line="360" w:lineRule="auto"/>
              <w:rPr>
                <w:rFonts w:ascii="Arial" w:hAnsi="Arial" w:cs="Arial"/>
                <w:sz w:val="16"/>
                <w:szCs w:val="16"/>
              </w:rPr>
            </w:pPr>
          </w:p>
        </w:tc>
        <w:tc>
          <w:tcPr>
            <w:tcW w:w="902" w:type="pct"/>
            <w:vAlign w:val="center"/>
          </w:tcPr>
          <w:p w14:paraId="377A54D2" w14:textId="41E578E8" w:rsidR="00476519" w:rsidRPr="005A7BEF" w:rsidRDefault="00476519" w:rsidP="00D30F45">
            <w:pPr>
              <w:spacing w:line="360" w:lineRule="auto"/>
              <w:rPr>
                <w:rFonts w:ascii="Arial" w:hAnsi="Arial" w:cs="Arial"/>
                <w:sz w:val="16"/>
                <w:szCs w:val="16"/>
              </w:rPr>
            </w:pPr>
          </w:p>
        </w:tc>
      </w:tr>
      <w:tr w:rsidR="00476519" w:rsidRPr="005A7BEF" w14:paraId="2BDE8ECB" w14:textId="77777777" w:rsidTr="008D4F63">
        <w:trPr>
          <w:trHeight w:val="593"/>
        </w:trPr>
        <w:tc>
          <w:tcPr>
            <w:tcW w:w="1531" w:type="pct"/>
          </w:tcPr>
          <w:p w14:paraId="6C3F5293" w14:textId="77777777" w:rsidR="009163DF"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12</w:t>
            </w:r>
            <w:r w:rsidRPr="008D4F63">
              <w:rPr>
                <w:rFonts w:ascii="Arial" w:hAnsi="Arial" w:cs="Arial"/>
                <w:bCs/>
                <w:sz w:val="16"/>
                <w:szCs w:val="16"/>
              </w:rPr>
              <w:fldChar w:fldCharType="end"/>
            </w:r>
            <w:r w:rsidRPr="008D4F63">
              <w:rPr>
                <w:rFonts w:ascii="Arial" w:hAnsi="Arial" w:cs="Arial"/>
                <w:sz w:val="16"/>
                <w:szCs w:val="16"/>
              </w:rPr>
              <w:t xml:space="preserve">. What was the total amount involved in this fraud/theft/robbery incident? </w:t>
            </w:r>
          </w:p>
          <w:p w14:paraId="29078011" w14:textId="52923EE0" w:rsidR="00476519" w:rsidRPr="008D4F63" w:rsidRDefault="00476519" w:rsidP="00D30F45">
            <w:pPr>
              <w:rPr>
                <w:rFonts w:ascii="Arial" w:hAnsi="Arial" w:cs="Arial"/>
                <w:sz w:val="16"/>
                <w:szCs w:val="16"/>
              </w:rPr>
            </w:pPr>
            <w:r w:rsidRPr="008D4F63">
              <w:rPr>
                <w:rFonts w:ascii="Arial" w:hAnsi="Arial" w:cs="Arial"/>
                <w:i/>
                <w:sz w:val="16"/>
                <w:szCs w:val="16"/>
              </w:rPr>
              <w:t>If both you and someone you know faced fraud/theft/robbery, please, use your experience</w:t>
            </w:r>
            <w:r w:rsidR="009163DF" w:rsidRPr="008D4F63">
              <w:rPr>
                <w:rFonts w:ascii="Arial" w:hAnsi="Arial" w:cs="Arial"/>
                <w:sz w:val="16"/>
                <w:szCs w:val="16"/>
              </w:rPr>
              <w:t>.</w:t>
            </w:r>
          </w:p>
          <w:p w14:paraId="1FC8E7D1" w14:textId="608E5EA6" w:rsidR="00476519" w:rsidRPr="008D4F63" w:rsidRDefault="00ED61F3">
            <w:pPr>
              <w:rPr>
                <w:rFonts w:ascii="Arial" w:hAnsi="Arial" w:cs="Arial"/>
                <w:i/>
                <w:sz w:val="16"/>
                <w:szCs w:val="16"/>
              </w:rPr>
            </w:pPr>
            <w:r w:rsidRPr="008D4F63">
              <w:rPr>
                <w:rFonts w:ascii="Arial" w:hAnsi="Arial" w:cs="Arial"/>
                <w:i/>
                <w:sz w:val="16"/>
                <w:szCs w:val="16"/>
              </w:rPr>
              <w:t>Indicate amount as a decimal value (in Ghana cedis and pesewas). For example, GHS 2.50 for 2 Ghana Cedis and 50 Pesewas.</w:t>
            </w:r>
          </w:p>
        </w:tc>
        <w:tc>
          <w:tcPr>
            <w:tcW w:w="763" w:type="pct"/>
            <w:vAlign w:val="center"/>
          </w:tcPr>
          <w:p w14:paraId="7D405E9E" w14:textId="4F76951E" w:rsidR="00476519" w:rsidRPr="005A7BEF" w:rsidRDefault="00476519" w:rsidP="00D30F45">
            <w:pPr>
              <w:rPr>
                <w:rFonts w:ascii="Arial" w:hAnsi="Arial" w:cs="Arial"/>
                <w:sz w:val="16"/>
                <w:szCs w:val="16"/>
              </w:rPr>
            </w:pPr>
          </w:p>
        </w:tc>
        <w:tc>
          <w:tcPr>
            <w:tcW w:w="867" w:type="pct"/>
            <w:vAlign w:val="center"/>
          </w:tcPr>
          <w:p w14:paraId="3EA7128C" w14:textId="7A384F02" w:rsidR="00476519" w:rsidRPr="005A7BEF" w:rsidRDefault="00476519" w:rsidP="00D30F45">
            <w:pPr>
              <w:rPr>
                <w:rFonts w:ascii="Arial" w:hAnsi="Arial" w:cs="Arial"/>
                <w:sz w:val="16"/>
                <w:szCs w:val="16"/>
              </w:rPr>
            </w:pPr>
          </w:p>
        </w:tc>
        <w:tc>
          <w:tcPr>
            <w:tcW w:w="937" w:type="pct"/>
            <w:vAlign w:val="center"/>
          </w:tcPr>
          <w:p w14:paraId="1CA4F032" w14:textId="65653EF8" w:rsidR="00476519" w:rsidRPr="005A7BEF" w:rsidRDefault="00476519" w:rsidP="00D30F45">
            <w:pPr>
              <w:rPr>
                <w:rFonts w:ascii="Arial" w:hAnsi="Arial" w:cs="Arial"/>
                <w:sz w:val="16"/>
                <w:szCs w:val="16"/>
              </w:rPr>
            </w:pPr>
          </w:p>
        </w:tc>
        <w:tc>
          <w:tcPr>
            <w:tcW w:w="902" w:type="pct"/>
            <w:vAlign w:val="center"/>
          </w:tcPr>
          <w:p w14:paraId="5B6D908C" w14:textId="33B911B5" w:rsidR="00476519" w:rsidRPr="005A7BEF" w:rsidRDefault="00476519" w:rsidP="00D30F45">
            <w:pPr>
              <w:rPr>
                <w:rFonts w:ascii="Arial" w:hAnsi="Arial" w:cs="Arial"/>
                <w:sz w:val="16"/>
                <w:szCs w:val="16"/>
              </w:rPr>
            </w:pPr>
          </w:p>
        </w:tc>
      </w:tr>
      <w:tr w:rsidR="00476519" w:rsidRPr="005A7BEF" w14:paraId="552FE1F7" w14:textId="77777777" w:rsidTr="008D4F63">
        <w:trPr>
          <w:trHeight w:val="794"/>
        </w:trPr>
        <w:tc>
          <w:tcPr>
            <w:tcW w:w="1531" w:type="pct"/>
          </w:tcPr>
          <w:p w14:paraId="1418DC1D" w14:textId="77777777" w:rsidR="00476519"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13</w:t>
            </w:r>
            <w:r w:rsidRPr="008D4F63">
              <w:rPr>
                <w:rFonts w:ascii="Arial" w:hAnsi="Arial" w:cs="Arial"/>
                <w:bCs/>
                <w:sz w:val="16"/>
                <w:szCs w:val="16"/>
              </w:rPr>
              <w:fldChar w:fldCharType="end"/>
            </w:r>
            <w:r w:rsidRPr="008D4F63">
              <w:rPr>
                <w:rFonts w:ascii="Arial" w:hAnsi="Arial" w:cs="Arial"/>
                <w:sz w:val="16"/>
                <w:szCs w:val="16"/>
              </w:rPr>
              <w:t>. Was the amount ever retrieved?</w:t>
            </w:r>
          </w:p>
          <w:p w14:paraId="18C0FA43" w14:textId="77777777" w:rsidR="00476519" w:rsidRPr="009163DF" w:rsidRDefault="00476519" w:rsidP="00D30F45">
            <w:pPr>
              <w:rPr>
                <w:rFonts w:ascii="Arial" w:hAnsi="Arial" w:cs="Arial"/>
                <w:sz w:val="16"/>
                <w:szCs w:val="16"/>
              </w:rPr>
            </w:pPr>
            <w:r w:rsidRPr="008D4F63">
              <w:rPr>
                <w:rFonts w:ascii="Arial" w:hAnsi="Arial" w:cs="Arial"/>
                <w:sz w:val="16"/>
                <w:szCs w:val="16"/>
              </w:rPr>
              <w:t xml:space="preserve"> </w:t>
            </w:r>
            <w:r w:rsidRPr="009163DF">
              <w:rPr>
                <w:rFonts w:ascii="Arial" w:hAnsi="Arial" w:cs="Arial"/>
                <w:sz w:val="16"/>
                <w:szCs w:val="16"/>
              </w:rPr>
              <w:t>1 Yes all</w:t>
            </w:r>
          </w:p>
          <w:p w14:paraId="3E4D98E2" w14:textId="2617F726" w:rsidR="00476519" w:rsidRPr="009163DF" w:rsidRDefault="00476519" w:rsidP="00D30F45">
            <w:pPr>
              <w:rPr>
                <w:rFonts w:ascii="Arial" w:hAnsi="Arial" w:cs="Arial"/>
                <w:sz w:val="16"/>
                <w:szCs w:val="16"/>
              </w:rPr>
            </w:pPr>
            <w:r w:rsidRPr="009163DF">
              <w:rPr>
                <w:rFonts w:ascii="Arial" w:hAnsi="Arial" w:cs="Arial"/>
                <w:sz w:val="16"/>
                <w:szCs w:val="16"/>
              </w:rPr>
              <w:t xml:space="preserve"> 2 Yes, part</w:t>
            </w:r>
            <w:r w:rsidR="00ED61F3">
              <w:rPr>
                <w:rFonts w:ascii="Arial" w:hAnsi="Arial" w:cs="Arial"/>
                <w:sz w:val="16"/>
                <w:szCs w:val="16"/>
              </w:rPr>
              <w:t>ially</w:t>
            </w:r>
          </w:p>
          <w:p w14:paraId="41EEE6F3" w14:textId="77777777" w:rsidR="00476519" w:rsidRPr="008D4F63" w:rsidRDefault="00476519" w:rsidP="00D30F45">
            <w:pPr>
              <w:rPr>
                <w:rFonts w:ascii="Arial" w:hAnsi="Arial" w:cs="Arial"/>
                <w:bCs/>
                <w:sz w:val="16"/>
                <w:szCs w:val="16"/>
              </w:rPr>
            </w:pPr>
            <w:r w:rsidRPr="009163DF">
              <w:rPr>
                <w:rFonts w:ascii="Arial" w:hAnsi="Arial" w:cs="Arial"/>
                <w:sz w:val="16"/>
                <w:szCs w:val="16"/>
              </w:rPr>
              <w:t xml:space="preserve"> 3 No</w:t>
            </w:r>
          </w:p>
        </w:tc>
        <w:tc>
          <w:tcPr>
            <w:tcW w:w="763" w:type="pct"/>
            <w:vAlign w:val="center"/>
          </w:tcPr>
          <w:p w14:paraId="4F299AF9" w14:textId="58555803" w:rsidR="00476519" w:rsidRPr="005A7BEF" w:rsidRDefault="00476519" w:rsidP="00D30F45">
            <w:pPr>
              <w:rPr>
                <w:rFonts w:ascii="Arial" w:hAnsi="Arial" w:cs="Arial"/>
                <w:sz w:val="16"/>
                <w:szCs w:val="16"/>
              </w:rPr>
            </w:pPr>
          </w:p>
        </w:tc>
        <w:tc>
          <w:tcPr>
            <w:tcW w:w="867" w:type="pct"/>
            <w:vAlign w:val="center"/>
          </w:tcPr>
          <w:p w14:paraId="4197343F" w14:textId="5B3A2F3F" w:rsidR="00476519" w:rsidRPr="005A7BEF" w:rsidRDefault="00476519" w:rsidP="00D30F45">
            <w:pPr>
              <w:rPr>
                <w:rFonts w:ascii="Arial" w:hAnsi="Arial" w:cs="Arial"/>
                <w:sz w:val="16"/>
                <w:szCs w:val="16"/>
              </w:rPr>
            </w:pPr>
          </w:p>
        </w:tc>
        <w:tc>
          <w:tcPr>
            <w:tcW w:w="937" w:type="pct"/>
            <w:vAlign w:val="center"/>
          </w:tcPr>
          <w:p w14:paraId="5C53BC4D" w14:textId="29C93770" w:rsidR="00476519" w:rsidRPr="005A7BEF" w:rsidRDefault="00476519" w:rsidP="00D30F45">
            <w:pPr>
              <w:rPr>
                <w:rFonts w:ascii="Arial" w:hAnsi="Arial" w:cs="Arial"/>
                <w:sz w:val="16"/>
                <w:szCs w:val="16"/>
              </w:rPr>
            </w:pPr>
          </w:p>
        </w:tc>
        <w:tc>
          <w:tcPr>
            <w:tcW w:w="902" w:type="pct"/>
            <w:vAlign w:val="center"/>
          </w:tcPr>
          <w:p w14:paraId="55EDB519" w14:textId="60C810D6" w:rsidR="00476519" w:rsidRPr="005A7BEF" w:rsidRDefault="00476519" w:rsidP="00D30F45">
            <w:pPr>
              <w:rPr>
                <w:rFonts w:ascii="Arial" w:hAnsi="Arial" w:cs="Arial"/>
                <w:sz w:val="16"/>
                <w:szCs w:val="16"/>
              </w:rPr>
            </w:pPr>
          </w:p>
        </w:tc>
      </w:tr>
      <w:tr w:rsidR="00476519" w:rsidRPr="005A7BEF" w14:paraId="25DC5CB3" w14:textId="77777777" w:rsidTr="008D4F63">
        <w:trPr>
          <w:trHeight w:val="962"/>
        </w:trPr>
        <w:tc>
          <w:tcPr>
            <w:tcW w:w="1531" w:type="pct"/>
          </w:tcPr>
          <w:p w14:paraId="28FC93FA" w14:textId="693E60BE" w:rsidR="00476519"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14</w:t>
            </w:r>
            <w:r w:rsidRPr="008D4F63">
              <w:rPr>
                <w:rFonts w:ascii="Arial" w:hAnsi="Arial" w:cs="Arial"/>
                <w:bCs/>
                <w:sz w:val="16"/>
                <w:szCs w:val="16"/>
              </w:rPr>
              <w:fldChar w:fldCharType="end"/>
            </w:r>
            <w:r w:rsidRPr="008D4F63">
              <w:rPr>
                <w:rFonts w:ascii="Arial" w:hAnsi="Arial" w:cs="Arial"/>
                <w:sz w:val="16"/>
                <w:szCs w:val="16"/>
              </w:rPr>
              <w:t xml:space="preserve">. </w:t>
            </w:r>
            <w:r w:rsidR="00ED61F3" w:rsidRPr="00ED61F3">
              <w:rPr>
                <w:rFonts w:ascii="Arial" w:hAnsi="Arial" w:cs="Arial"/>
                <w:sz w:val="16"/>
                <w:szCs w:val="16"/>
              </w:rPr>
              <w:t>Wha</w:t>
            </w:r>
            <w:r w:rsidR="00E325C3">
              <w:rPr>
                <w:rFonts w:ascii="Arial" w:hAnsi="Arial" w:cs="Arial"/>
                <w:sz w:val="16"/>
                <w:szCs w:val="16"/>
              </w:rPr>
              <w:t>t efforts were made to retrieve</w:t>
            </w:r>
            <w:r w:rsidR="00ED61F3" w:rsidRPr="00ED61F3">
              <w:rPr>
                <w:rFonts w:ascii="Arial" w:hAnsi="Arial" w:cs="Arial"/>
                <w:sz w:val="16"/>
                <w:szCs w:val="16"/>
              </w:rPr>
              <w:t xml:space="preserve"> the amount taken?</w:t>
            </w:r>
          </w:p>
          <w:p w14:paraId="7CC5B017" w14:textId="3D5384D1" w:rsidR="00476519" w:rsidRPr="008D4F63" w:rsidRDefault="00ED61F3" w:rsidP="00D30F45">
            <w:pPr>
              <w:rPr>
                <w:rFonts w:ascii="Arial" w:hAnsi="Arial" w:cs="Arial"/>
                <w:i/>
                <w:sz w:val="16"/>
                <w:szCs w:val="16"/>
              </w:rPr>
            </w:pPr>
            <w:r>
              <w:rPr>
                <w:rFonts w:ascii="Arial" w:hAnsi="Arial" w:cs="Arial"/>
                <w:i/>
                <w:sz w:val="16"/>
                <w:szCs w:val="16"/>
              </w:rPr>
              <w:t>Select all that apply.</w:t>
            </w:r>
          </w:p>
          <w:p w14:paraId="47014D21" w14:textId="0D8E23B4" w:rsidR="00476519" w:rsidRPr="009163DF" w:rsidRDefault="00476519" w:rsidP="00D30F45">
            <w:pPr>
              <w:rPr>
                <w:rFonts w:ascii="Arial" w:hAnsi="Arial" w:cs="Arial"/>
                <w:sz w:val="16"/>
                <w:szCs w:val="16"/>
              </w:rPr>
            </w:pPr>
            <w:r w:rsidRPr="009163DF">
              <w:rPr>
                <w:rFonts w:ascii="Arial" w:hAnsi="Arial" w:cs="Arial"/>
                <w:sz w:val="16"/>
                <w:szCs w:val="16"/>
              </w:rPr>
              <w:t>1. Called customer care of network for help</w:t>
            </w:r>
            <w:r w:rsidRPr="009163DF">
              <w:rPr>
                <w:rFonts w:ascii="Arial" w:hAnsi="Arial" w:cs="Arial"/>
                <w:sz w:val="16"/>
                <w:szCs w:val="16"/>
              </w:rPr>
              <w:br/>
              <w:t xml:space="preserve">2. Reported </w:t>
            </w:r>
            <w:r w:rsidR="00ED61F3">
              <w:rPr>
                <w:rFonts w:ascii="Arial" w:hAnsi="Arial" w:cs="Arial"/>
                <w:sz w:val="16"/>
                <w:szCs w:val="16"/>
              </w:rPr>
              <w:t xml:space="preserve">it </w:t>
            </w:r>
            <w:r w:rsidRPr="009163DF">
              <w:rPr>
                <w:rFonts w:ascii="Arial" w:hAnsi="Arial" w:cs="Arial"/>
                <w:sz w:val="16"/>
                <w:szCs w:val="16"/>
              </w:rPr>
              <w:t>to the police</w:t>
            </w:r>
          </w:p>
          <w:p w14:paraId="17F8BEB0" w14:textId="3369BF67" w:rsidR="00476519" w:rsidRPr="009163DF" w:rsidRDefault="00ED61F3" w:rsidP="00D30F45">
            <w:pPr>
              <w:rPr>
                <w:rFonts w:ascii="Arial" w:hAnsi="Arial" w:cs="Arial"/>
                <w:sz w:val="16"/>
                <w:szCs w:val="16"/>
              </w:rPr>
            </w:pPr>
            <w:r>
              <w:rPr>
                <w:rFonts w:ascii="Arial" w:hAnsi="Arial" w:cs="Arial"/>
                <w:sz w:val="16"/>
                <w:szCs w:val="16"/>
              </w:rPr>
              <w:t>3. Did nothing</w:t>
            </w:r>
            <w:r w:rsidR="00476519" w:rsidRPr="009163DF">
              <w:rPr>
                <w:rFonts w:ascii="Arial" w:hAnsi="Arial" w:cs="Arial"/>
                <w:sz w:val="16"/>
                <w:szCs w:val="16"/>
              </w:rPr>
              <w:t xml:space="preserve"> </w:t>
            </w:r>
          </w:p>
          <w:p w14:paraId="3CB8154B" w14:textId="70CA5D5A" w:rsidR="00476519" w:rsidRPr="009163DF" w:rsidRDefault="00ED61F3" w:rsidP="00D30F45">
            <w:pPr>
              <w:rPr>
                <w:rFonts w:ascii="Arial" w:hAnsi="Arial" w:cs="Arial"/>
                <w:sz w:val="16"/>
                <w:szCs w:val="16"/>
              </w:rPr>
            </w:pPr>
            <w:r>
              <w:rPr>
                <w:rFonts w:ascii="Arial" w:hAnsi="Arial" w:cs="Arial"/>
                <w:sz w:val="16"/>
                <w:szCs w:val="16"/>
              </w:rPr>
              <w:t>-666-</w:t>
            </w:r>
            <w:r w:rsidR="00476519" w:rsidRPr="009163DF">
              <w:rPr>
                <w:rFonts w:ascii="Arial" w:hAnsi="Arial" w:cs="Arial"/>
                <w:sz w:val="16"/>
                <w:szCs w:val="16"/>
              </w:rPr>
              <w:t>Other (</w:t>
            </w:r>
            <w:r>
              <w:rPr>
                <w:rFonts w:ascii="Arial" w:hAnsi="Arial" w:cs="Arial"/>
                <w:sz w:val="16"/>
                <w:szCs w:val="16"/>
              </w:rPr>
              <w:t xml:space="preserve">please </w:t>
            </w:r>
            <w:r w:rsidR="00476519" w:rsidRPr="009163DF">
              <w:rPr>
                <w:rFonts w:ascii="Arial" w:hAnsi="Arial" w:cs="Arial"/>
                <w:sz w:val="16"/>
                <w:szCs w:val="16"/>
              </w:rPr>
              <w:t>specify</w:t>
            </w:r>
            <w:r>
              <w:rPr>
                <w:rFonts w:ascii="Arial" w:hAnsi="Arial" w:cs="Arial"/>
                <w:sz w:val="16"/>
                <w:szCs w:val="16"/>
              </w:rPr>
              <w:t>)</w:t>
            </w:r>
          </w:p>
        </w:tc>
        <w:tc>
          <w:tcPr>
            <w:tcW w:w="763" w:type="pct"/>
            <w:vAlign w:val="center"/>
          </w:tcPr>
          <w:p w14:paraId="4419031D" w14:textId="4EAC1574" w:rsidR="00476519" w:rsidRPr="005A7BEF" w:rsidRDefault="00476519" w:rsidP="00D30F45">
            <w:pPr>
              <w:rPr>
                <w:rFonts w:ascii="Arial" w:hAnsi="Arial" w:cs="Arial"/>
                <w:sz w:val="16"/>
                <w:szCs w:val="16"/>
              </w:rPr>
            </w:pPr>
            <w:r w:rsidRPr="005A7BEF">
              <w:rPr>
                <w:rFonts w:ascii="Arial" w:hAnsi="Arial" w:cs="Arial"/>
                <w:sz w:val="16"/>
                <w:szCs w:val="16"/>
              </w:rPr>
              <w:t xml:space="preserve"> </w:t>
            </w:r>
          </w:p>
        </w:tc>
        <w:tc>
          <w:tcPr>
            <w:tcW w:w="867" w:type="pct"/>
            <w:vAlign w:val="center"/>
          </w:tcPr>
          <w:p w14:paraId="2A922EAF" w14:textId="5C17D385" w:rsidR="00476519" w:rsidRPr="005A7BEF" w:rsidRDefault="00476519" w:rsidP="00D30F45">
            <w:pPr>
              <w:rPr>
                <w:rFonts w:ascii="Arial" w:hAnsi="Arial" w:cs="Arial"/>
                <w:sz w:val="16"/>
                <w:szCs w:val="16"/>
              </w:rPr>
            </w:pPr>
            <w:r w:rsidRPr="005A7BEF">
              <w:rPr>
                <w:rFonts w:ascii="Arial" w:hAnsi="Arial" w:cs="Arial"/>
                <w:sz w:val="16"/>
                <w:szCs w:val="16"/>
              </w:rPr>
              <w:t xml:space="preserve"> </w:t>
            </w:r>
          </w:p>
        </w:tc>
        <w:tc>
          <w:tcPr>
            <w:tcW w:w="937" w:type="pct"/>
            <w:vAlign w:val="center"/>
          </w:tcPr>
          <w:p w14:paraId="6FA8FB81" w14:textId="14600A32" w:rsidR="00476519" w:rsidRPr="005A7BEF" w:rsidRDefault="00476519" w:rsidP="00D30F45">
            <w:pPr>
              <w:rPr>
                <w:rFonts w:ascii="Arial" w:hAnsi="Arial" w:cs="Arial"/>
                <w:sz w:val="16"/>
                <w:szCs w:val="16"/>
              </w:rPr>
            </w:pPr>
            <w:r w:rsidRPr="005A7BEF">
              <w:rPr>
                <w:rFonts w:ascii="Arial" w:hAnsi="Arial" w:cs="Arial"/>
                <w:sz w:val="16"/>
                <w:szCs w:val="16"/>
              </w:rPr>
              <w:t xml:space="preserve"> </w:t>
            </w:r>
          </w:p>
        </w:tc>
        <w:tc>
          <w:tcPr>
            <w:tcW w:w="902" w:type="pct"/>
            <w:vAlign w:val="center"/>
          </w:tcPr>
          <w:p w14:paraId="73F55718" w14:textId="670FDFEF" w:rsidR="00476519" w:rsidRPr="005A7BEF" w:rsidRDefault="00476519" w:rsidP="00D30F45">
            <w:pPr>
              <w:rPr>
                <w:rFonts w:ascii="Arial" w:hAnsi="Arial" w:cs="Arial"/>
                <w:sz w:val="16"/>
                <w:szCs w:val="16"/>
              </w:rPr>
            </w:pPr>
            <w:r w:rsidRPr="005A7BEF">
              <w:rPr>
                <w:rFonts w:ascii="Arial" w:hAnsi="Arial" w:cs="Arial"/>
                <w:sz w:val="16"/>
                <w:szCs w:val="16"/>
              </w:rPr>
              <w:t xml:space="preserve"> </w:t>
            </w:r>
          </w:p>
        </w:tc>
      </w:tr>
      <w:tr w:rsidR="00476519" w:rsidRPr="005A7BEF" w14:paraId="66A19DB2" w14:textId="77777777" w:rsidTr="008D4F63">
        <w:trPr>
          <w:trHeight w:val="794"/>
        </w:trPr>
        <w:tc>
          <w:tcPr>
            <w:tcW w:w="1531" w:type="pct"/>
          </w:tcPr>
          <w:p w14:paraId="11DD0D08" w14:textId="77777777" w:rsidR="00476519"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15</w:t>
            </w:r>
            <w:r w:rsidRPr="008D4F63">
              <w:rPr>
                <w:rFonts w:ascii="Arial" w:hAnsi="Arial" w:cs="Arial"/>
                <w:bCs/>
                <w:sz w:val="16"/>
                <w:szCs w:val="16"/>
              </w:rPr>
              <w:fldChar w:fldCharType="end"/>
            </w:r>
            <w:r w:rsidRPr="008D4F63">
              <w:rPr>
                <w:rFonts w:ascii="Arial" w:hAnsi="Arial" w:cs="Arial"/>
                <w:sz w:val="16"/>
                <w:szCs w:val="16"/>
              </w:rPr>
              <w:t xml:space="preserve">.Do you feel safe or protected in using mobile money?  </w:t>
            </w:r>
          </w:p>
          <w:p w14:paraId="6849A2C0" w14:textId="77777777" w:rsidR="00476519" w:rsidRPr="009163DF" w:rsidRDefault="00476519" w:rsidP="00D30F45">
            <w:pPr>
              <w:rPr>
                <w:rFonts w:ascii="Arial" w:hAnsi="Arial" w:cs="Arial"/>
                <w:sz w:val="16"/>
                <w:szCs w:val="16"/>
              </w:rPr>
            </w:pPr>
            <w:r w:rsidRPr="009163DF">
              <w:rPr>
                <w:rFonts w:ascii="Arial" w:hAnsi="Arial" w:cs="Arial"/>
                <w:sz w:val="16"/>
                <w:szCs w:val="16"/>
              </w:rPr>
              <w:t>1. Yes</w:t>
            </w:r>
          </w:p>
          <w:p w14:paraId="6BF59E74" w14:textId="3B4B434B" w:rsidR="00476519" w:rsidRPr="009163DF" w:rsidRDefault="00E325C3" w:rsidP="00D30F45">
            <w:pPr>
              <w:rPr>
                <w:rFonts w:ascii="Arial" w:hAnsi="Arial" w:cs="Arial"/>
                <w:sz w:val="16"/>
                <w:szCs w:val="16"/>
              </w:rPr>
            </w:pPr>
            <w:r>
              <w:rPr>
                <w:rFonts w:ascii="Arial" w:hAnsi="Arial" w:cs="Arial"/>
                <w:sz w:val="16"/>
                <w:szCs w:val="16"/>
              </w:rPr>
              <w:t>5</w:t>
            </w:r>
            <w:r w:rsidR="00476519" w:rsidRPr="009163DF">
              <w:rPr>
                <w:rFonts w:ascii="Arial" w:hAnsi="Arial" w:cs="Arial"/>
                <w:sz w:val="16"/>
                <w:szCs w:val="16"/>
              </w:rPr>
              <w:t>. No</w:t>
            </w:r>
          </w:p>
        </w:tc>
        <w:tc>
          <w:tcPr>
            <w:tcW w:w="763" w:type="pct"/>
            <w:vAlign w:val="center"/>
          </w:tcPr>
          <w:p w14:paraId="6E5201C9" w14:textId="1B4F4BF3" w:rsidR="00476519" w:rsidRPr="005A7BEF" w:rsidRDefault="00476519" w:rsidP="00D30F45">
            <w:pPr>
              <w:rPr>
                <w:rFonts w:ascii="Arial" w:hAnsi="Arial" w:cs="Arial"/>
                <w:sz w:val="16"/>
                <w:szCs w:val="16"/>
              </w:rPr>
            </w:pPr>
          </w:p>
        </w:tc>
        <w:tc>
          <w:tcPr>
            <w:tcW w:w="867" w:type="pct"/>
            <w:vAlign w:val="center"/>
          </w:tcPr>
          <w:p w14:paraId="47B31174" w14:textId="4E4E9817" w:rsidR="00476519" w:rsidRPr="005A7BEF" w:rsidRDefault="00476519">
            <w:pPr>
              <w:rPr>
                <w:rFonts w:ascii="Arial" w:hAnsi="Arial" w:cs="Arial"/>
                <w:sz w:val="16"/>
                <w:szCs w:val="16"/>
              </w:rPr>
            </w:pPr>
          </w:p>
        </w:tc>
        <w:tc>
          <w:tcPr>
            <w:tcW w:w="937" w:type="pct"/>
            <w:vAlign w:val="center"/>
          </w:tcPr>
          <w:p w14:paraId="1EB96682" w14:textId="2AE60AC0" w:rsidR="00476519" w:rsidRPr="005A7BEF" w:rsidRDefault="00476519" w:rsidP="00D30F45">
            <w:pPr>
              <w:rPr>
                <w:rFonts w:ascii="Arial" w:hAnsi="Arial" w:cs="Arial"/>
                <w:sz w:val="16"/>
                <w:szCs w:val="16"/>
              </w:rPr>
            </w:pPr>
          </w:p>
        </w:tc>
        <w:tc>
          <w:tcPr>
            <w:tcW w:w="902" w:type="pct"/>
            <w:vAlign w:val="center"/>
          </w:tcPr>
          <w:p w14:paraId="567777F7" w14:textId="71EB6E09" w:rsidR="00476519" w:rsidRPr="005A7BEF" w:rsidRDefault="00476519" w:rsidP="00D30F45">
            <w:pPr>
              <w:rPr>
                <w:rFonts w:ascii="Arial" w:hAnsi="Arial" w:cs="Arial"/>
                <w:sz w:val="16"/>
                <w:szCs w:val="16"/>
              </w:rPr>
            </w:pPr>
          </w:p>
        </w:tc>
      </w:tr>
      <w:tr w:rsidR="00476519" w:rsidRPr="005A7BEF" w14:paraId="69777639" w14:textId="77777777" w:rsidTr="008D4F63">
        <w:trPr>
          <w:trHeight w:val="850"/>
        </w:trPr>
        <w:tc>
          <w:tcPr>
            <w:tcW w:w="1531" w:type="pct"/>
          </w:tcPr>
          <w:p w14:paraId="612B9C04" w14:textId="75024455" w:rsidR="00476519" w:rsidRPr="008D4F63" w:rsidRDefault="00476519" w:rsidP="00D30F45">
            <w:pPr>
              <w:rPr>
                <w:rFonts w:ascii="Arial" w:hAnsi="Arial" w:cs="Arial"/>
                <w:bCs/>
                <w:sz w:val="16"/>
                <w:szCs w:val="16"/>
              </w:rPr>
            </w:pPr>
            <w:r w:rsidRPr="008D4F63">
              <w:rPr>
                <w:rFonts w:ascii="Arial" w:hAnsi="Arial" w:cs="Arial"/>
                <w:bCs/>
                <w:sz w:val="16"/>
                <w:szCs w:val="16"/>
              </w:rPr>
              <w:t xml:space="preserve">Q16. Have you ever quit, or considered closing this account or stopping the use of </w:t>
            </w:r>
            <w:r w:rsidR="00E325C3">
              <w:rPr>
                <w:rFonts w:ascii="Arial" w:hAnsi="Arial" w:cs="Arial"/>
                <w:bCs/>
                <w:sz w:val="16"/>
                <w:szCs w:val="16"/>
              </w:rPr>
              <w:t>a mobile money account/</w:t>
            </w:r>
            <w:r w:rsidRPr="008D4F63">
              <w:rPr>
                <w:rFonts w:ascii="Arial" w:hAnsi="Arial" w:cs="Arial"/>
                <w:bCs/>
                <w:sz w:val="16"/>
                <w:szCs w:val="16"/>
              </w:rPr>
              <w:t xml:space="preserve"> agent due to safety issues?</w:t>
            </w:r>
          </w:p>
          <w:p w14:paraId="610D23F0" w14:textId="3DF8EC03" w:rsidR="00476519" w:rsidRPr="009163DF" w:rsidRDefault="00476519" w:rsidP="00D30F45">
            <w:pPr>
              <w:rPr>
                <w:rFonts w:ascii="Arial" w:hAnsi="Arial" w:cs="Arial"/>
                <w:sz w:val="16"/>
                <w:szCs w:val="16"/>
              </w:rPr>
            </w:pPr>
            <w:r w:rsidRPr="009163DF">
              <w:rPr>
                <w:rFonts w:ascii="Arial" w:hAnsi="Arial" w:cs="Arial"/>
                <w:sz w:val="16"/>
                <w:szCs w:val="16"/>
              </w:rPr>
              <w:t>1. Yes, quit</w:t>
            </w:r>
            <w:r w:rsidR="00E325C3">
              <w:rPr>
                <w:rFonts w:ascii="Arial" w:hAnsi="Arial" w:cs="Arial"/>
                <w:sz w:val="16"/>
                <w:szCs w:val="16"/>
              </w:rPr>
              <w:t>ted</w:t>
            </w:r>
            <w:r w:rsidRPr="009163DF">
              <w:rPr>
                <w:rFonts w:ascii="Arial" w:hAnsi="Arial" w:cs="Arial"/>
                <w:sz w:val="16"/>
                <w:szCs w:val="16"/>
              </w:rPr>
              <w:t xml:space="preserve"> before</w:t>
            </w:r>
          </w:p>
          <w:p w14:paraId="502889E6" w14:textId="77777777" w:rsidR="00476519" w:rsidRPr="009163DF" w:rsidRDefault="00476519" w:rsidP="00D30F45">
            <w:pPr>
              <w:rPr>
                <w:rFonts w:ascii="Arial" w:hAnsi="Arial" w:cs="Arial"/>
                <w:sz w:val="16"/>
                <w:szCs w:val="16"/>
              </w:rPr>
            </w:pPr>
            <w:r w:rsidRPr="009163DF">
              <w:rPr>
                <w:rFonts w:ascii="Arial" w:hAnsi="Arial" w:cs="Arial"/>
                <w:sz w:val="16"/>
                <w:szCs w:val="16"/>
              </w:rPr>
              <w:t>2. Yes, considered quitting</w:t>
            </w:r>
          </w:p>
          <w:p w14:paraId="3E3F22FB" w14:textId="77777777" w:rsidR="00476519" w:rsidRPr="009163DF" w:rsidRDefault="00476519" w:rsidP="00D30F45">
            <w:pPr>
              <w:rPr>
                <w:rFonts w:ascii="Arial" w:hAnsi="Arial" w:cs="Arial"/>
                <w:sz w:val="16"/>
                <w:szCs w:val="16"/>
              </w:rPr>
            </w:pPr>
            <w:r w:rsidRPr="009163DF">
              <w:rPr>
                <w:rFonts w:ascii="Arial" w:hAnsi="Arial" w:cs="Arial"/>
                <w:sz w:val="16"/>
                <w:szCs w:val="16"/>
              </w:rPr>
              <w:t>3. No</w:t>
            </w:r>
          </w:p>
        </w:tc>
        <w:tc>
          <w:tcPr>
            <w:tcW w:w="763" w:type="pct"/>
            <w:vAlign w:val="center"/>
          </w:tcPr>
          <w:p w14:paraId="323B35A4" w14:textId="00D251AB" w:rsidR="00476519" w:rsidRPr="005A7BEF" w:rsidRDefault="00476519" w:rsidP="00D30F45">
            <w:pPr>
              <w:rPr>
                <w:rFonts w:ascii="Arial" w:hAnsi="Arial" w:cs="Arial"/>
                <w:sz w:val="16"/>
                <w:szCs w:val="16"/>
              </w:rPr>
            </w:pPr>
          </w:p>
        </w:tc>
        <w:tc>
          <w:tcPr>
            <w:tcW w:w="867" w:type="pct"/>
            <w:vAlign w:val="center"/>
          </w:tcPr>
          <w:p w14:paraId="6645620E" w14:textId="4ADFA50E" w:rsidR="00476519" w:rsidRPr="005A7BEF" w:rsidRDefault="00476519" w:rsidP="00D30F45">
            <w:pPr>
              <w:rPr>
                <w:rFonts w:ascii="Arial" w:hAnsi="Arial" w:cs="Arial"/>
                <w:sz w:val="16"/>
                <w:szCs w:val="16"/>
              </w:rPr>
            </w:pPr>
          </w:p>
        </w:tc>
        <w:tc>
          <w:tcPr>
            <w:tcW w:w="937" w:type="pct"/>
            <w:vAlign w:val="center"/>
          </w:tcPr>
          <w:p w14:paraId="4F8D6BDC" w14:textId="5E5097C8" w:rsidR="00476519" w:rsidRPr="005A7BEF" w:rsidRDefault="00476519" w:rsidP="00D30F45">
            <w:pPr>
              <w:rPr>
                <w:rFonts w:ascii="Arial" w:hAnsi="Arial" w:cs="Arial"/>
                <w:sz w:val="16"/>
                <w:szCs w:val="16"/>
              </w:rPr>
            </w:pPr>
          </w:p>
        </w:tc>
        <w:tc>
          <w:tcPr>
            <w:tcW w:w="902" w:type="pct"/>
            <w:vAlign w:val="center"/>
          </w:tcPr>
          <w:p w14:paraId="56E01765" w14:textId="1F739425" w:rsidR="00476519" w:rsidRPr="005A7BEF" w:rsidRDefault="00476519" w:rsidP="00D30F45">
            <w:pPr>
              <w:rPr>
                <w:rFonts w:ascii="Arial" w:hAnsi="Arial" w:cs="Arial"/>
                <w:sz w:val="16"/>
                <w:szCs w:val="16"/>
              </w:rPr>
            </w:pPr>
          </w:p>
        </w:tc>
      </w:tr>
      <w:tr w:rsidR="00476519" w:rsidRPr="005A7BEF" w14:paraId="35334DAF" w14:textId="77777777" w:rsidTr="008D4F63">
        <w:trPr>
          <w:trHeight w:val="962"/>
        </w:trPr>
        <w:tc>
          <w:tcPr>
            <w:tcW w:w="1531" w:type="pct"/>
          </w:tcPr>
          <w:p w14:paraId="26FF476B" w14:textId="77777777" w:rsidR="00476519" w:rsidRPr="008D4F63" w:rsidRDefault="00476519" w:rsidP="00D30F45">
            <w:pPr>
              <w:rPr>
                <w:rFonts w:ascii="Arial" w:hAnsi="Arial" w:cs="Arial"/>
                <w:bCs/>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17</w:t>
            </w:r>
            <w:r w:rsidRPr="008D4F63">
              <w:rPr>
                <w:rFonts w:ascii="Arial" w:hAnsi="Arial" w:cs="Arial"/>
                <w:bCs/>
                <w:sz w:val="16"/>
                <w:szCs w:val="16"/>
              </w:rPr>
              <w:fldChar w:fldCharType="end"/>
            </w:r>
            <w:r w:rsidRPr="008D4F63">
              <w:rPr>
                <w:rFonts w:ascii="Arial" w:hAnsi="Arial" w:cs="Arial"/>
                <w:bCs/>
                <w:sz w:val="16"/>
                <w:szCs w:val="16"/>
              </w:rPr>
              <w:t>. Has the experience/perception/fear of fraud/theft/robbery made you reduce the amount held on your wallet at any point in time?</w:t>
            </w:r>
          </w:p>
          <w:p w14:paraId="2A639E20" w14:textId="77777777" w:rsidR="00476519" w:rsidRPr="009163DF" w:rsidRDefault="00476519" w:rsidP="00D30F45">
            <w:pPr>
              <w:numPr>
                <w:ilvl w:val="0"/>
                <w:numId w:val="1"/>
              </w:numPr>
              <w:ind w:left="180" w:hanging="180"/>
              <w:rPr>
                <w:rFonts w:ascii="Arial" w:hAnsi="Arial" w:cs="Arial"/>
                <w:bCs/>
                <w:sz w:val="16"/>
                <w:szCs w:val="16"/>
              </w:rPr>
            </w:pPr>
            <w:r w:rsidRPr="009163DF">
              <w:rPr>
                <w:rFonts w:ascii="Arial" w:hAnsi="Arial" w:cs="Arial"/>
                <w:bCs/>
                <w:sz w:val="16"/>
                <w:szCs w:val="16"/>
              </w:rPr>
              <w:t>Yes</w:t>
            </w:r>
          </w:p>
          <w:p w14:paraId="4AB60BB0" w14:textId="77777777" w:rsidR="00476519" w:rsidRPr="009163DF" w:rsidRDefault="00476519" w:rsidP="00D30F45">
            <w:pPr>
              <w:numPr>
                <w:ilvl w:val="0"/>
                <w:numId w:val="1"/>
              </w:numPr>
              <w:ind w:left="180" w:hanging="180"/>
              <w:rPr>
                <w:rFonts w:ascii="Arial" w:hAnsi="Arial" w:cs="Arial"/>
                <w:bCs/>
                <w:sz w:val="16"/>
                <w:szCs w:val="16"/>
              </w:rPr>
            </w:pPr>
            <w:r w:rsidRPr="009163DF">
              <w:rPr>
                <w:rFonts w:ascii="Arial" w:hAnsi="Arial" w:cs="Arial"/>
                <w:bCs/>
                <w:sz w:val="16"/>
                <w:szCs w:val="16"/>
              </w:rPr>
              <w:t>No&gt;&gt;&gt;19</w:t>
            </w:r>
          </w:p>
        </w:tc>
        <w:tc>
          <w:tcPr>
            <w:tcW w:w="763" w:type="pct"/>
            <w:vAlign w:val="center"/>
          </w:tcPr>
          <w:p w14:paraId="10D6A5FC" w14:textId="7073806F" w:rsidR="00476519" w:rsidRPr="005A7BEF" w:rsidRDefault="00476519" w:rsidP="00D30F45">
            <w:pPr>
              <w:rPr>
                <w:rFonts w:ascii="Arial" w:hAnsi="Arial" w:cs="Arial"/>
                <w:sz w:val="16"/>
                <w:szCs w:val="16"/>
              </w:rPr>
            </w:pPr>
          </w:p>
        </w:tc>
        <w:tc>
          <w:tcPr>
            <w:tcW w:w="867" w:type="pct"/>
            <w:vAlign w:val="center"/>
          </w:tcPr>
          <w:p w14:paraId="43D311F5" w14:textId="02323162" w:rsidR="00476519" w:rsidRPr="005A7BEF" w:rsidRDefault="00476519" w:rsidP="00D30F45">
            <w:pPr>
              <w:rPr>
                <w:rFonts w:ascii="Arial" w:hAnsi="Arial" w:cs="Arial"/>
                <w:sz w:val="16"/>
                <w:szCs w:val="16"/>
              </w:rPr>
            </w:pPr>
          </w:p>
        </w:tc>
        <w:tc>
          <w:tcPr>
            <w:tcW w:w="937" w:type="pct"/>
            <w:vAlign w:val="center"/>
          </w:tcPr>
          <w:p w14:paraId="1AFC1755" w14:textId="3CE25FCD" w:rsidR="00476519" w:rsidRPr="005A7BEF" w:rsidRDefault="00476519" w:rsidP="00D30F45">
            <w:pPr>
              <w:rPr>
                <w:rFonts w:ascii="Arial" w:hAnsi="Arial" w:cs="Arial"/>
                <w:sz w:val="16"/>
                <w:szCs w:val="16"/>
              </w:rPr>
            </w:pPr>
          </w:p>
        </w:tc>
        <w:tc>
          <w:tcPr>
            <w:tcW w:w="902" w:type="pct"/>
            <w:vAlign w:val="center"/>
          </w:tcPr>
          <w:p w14:paraId="32AA13A9" w14:textId="209EE483" w:rsidR="00476519" w:rsidRPr="005A7BEF" w:rsidRDefault="00476519" w:rsidP="00D30F45">
            <w:pPr>
              <w:rPr>
                <w:rFonts w:ascii="Arial" w:hAnsi="Arial" w:cs="Arial"/>
                <w:sz w:val="16"/>
                <w:szCs w:val="16"/>
              </w:rPr>
            </w:pPr>
          </w:p>
        </w:tc>
      </w:tr>
      <w:tr w:rsidR="00476519" w:rsidRPr="005A7BEF" w14:paraId="62C4DD8A" w14:textId="77777777" w:rsidTr="008D4F63">
        <w:trPr>
          <w:trHeight w:val="656"/>
        </w:trPr>
        <w:tc>
          <w:tcPr>
            <w:tcW w:w="1531" w:type="pct"/>
          </w:tcPr>
          <w:p w14:paraId="0C380F30" w14:textId="77777777" w:rsidR="00476519" w:rsidRPr="008D4F63" w:rsidRDefault="00476519" w:rsidP="00D30F45">
            <w:pPr>
              <w:rPr>
                <w:rFonts w:ascii="Arial" w:hAnsi="Arial" w:cs="Arial"/>
                <w:sz w:val="16"/>
                <w:szCs w:val="16"/>
              </w:rPr>
            </w:pPr>
            <w:r w:rsidRPr="008D4F63">
              <w:rPr>
                <w:rFonts w:ascii="Arial" w:hAnsi="Arial" w:cs="Arial"/>
                <w:bCs/>
                <w:sz w:val="16"/>
                <w:szCs w:val="16"/>
              </w:rPr>
              <w:lastRenderedPageBreak/>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18</w:t>
            </w:r>
            <w:r w:rsidRPr="008D4F63">
              <w:rPr>
                <w:rFonts w:ascii="Arial" w:hAnsi="Arial" w:cs="Arial"/>
                <w:bCs/>
                <w:sz w:val="16"/>
                <w:szCs w:val="16"/>
              </w:rPr>
              <w:fldChar w:fldCharType="end"/>
            </w:r>
            <w:r w:rsidRPr="008D4F63">
              <w:rPr>
                <w:rFonts w:ascii="Arial" w:hAnsi="Arial" w:cs="Arial"/>
                <w:sz w:val="16"/>
                <w:szCs w:val="16"/>
              </w:rPr>
              <w:t>. How much was the reduction?</w:t>
            </w:r>
          </w:p>
          <w:p w14:paraId="5DAB6B65" w14:textId="523EF9F4" w:rsidR="00476519" w:rsidRPr="008D4F63" w:rsidRDefault="00E325C3" w:rsidP="00D30F45">
            <w:pPr>
              <w:rPr>
                <w:rFonts w:ascii="Arial" w:hAnsi="Arial" w:cs="Arial"/>
                <w:i/>
                <w:sz w:val="16"/>
                <w:szCs w:val="16"/>
              </w:rPr>
            </w:pPr>
            <w:r w:rsidRPr="008D4F63">
              <w:rPr>
                <w:rFonts w:ascii="Arial" w:hAnsi="Arial" w:cs="Arial"/>
                <w:i/>
                <w:sz w:val="16"/>
                <w:szCs w:val="16"/>
              </w:rPr>
              <w:t>Enter your answer as an integer value. For example, enter 5 to indicate a 5% reduction.</w:t>
            </w:r>
          </w:p>
        </w:tc>
        <w:tc>
          <w:tcPr>
            <w:tcW w:w="763" w:type="pct"/>
            <w:vAlign w:val="center"/>
          </w:tcPr>
          <w:p w14:paraId="1443DC0F" w14:textId="686EAFBD" w:rsidR="00476519" w:rsidRPr="005A7BEF" w:rsidRDefault="00476519" w:rsidP="00D30F45">
            <w:pPr>
              <w:spacing w:before="60" w:after="40"/>
              <w:rPr>
                <w:rFonts w:ascii="Arial" w:hAnsi="Arial" w:cs="Arial"/>
                <w:sz w:val="16"/>
                <w:szCs w:val="16"/>
              </w:rPr>
            </w:pPr>
          </w:p>
        </w:tc>
        <w:tc>
          <w:tcPr>
            <w:tcW w:w="867" w:type="pct"/>
            <w:vAlign w:val="center"/>
          </w:tcPr>
          <w:p w14:paraId="0A5DE12D" w14:textId="566312A4" w:rsidR="00476519" w:rsidRPr="005A7BEF" w:rsidRDefault="00476519" w:rsidP="00D30F45">
            <w:pPr>
              <w:spacing w:before="60" w:after="40"/>
              <w:rPr>
                <w:rFonts w:ascii="Arial" w:hAnsi="Arial" w:cs="Arial"/>
                <w:sz w:val="16"/>
                <w:szCs w:val="16"/>
              </w:rPr>
            </w:pPr>
          </w:p>
        </w:tc>
        <w:tc>
          <w:tcPr>
            <w:tcW w:w="937" w:type="pct"/>
            <w:vAlign w:val="center"/>
          </w:tcPr>
          <w:p w14:paraId="4E9437E4" w14:textId="3062F5C3" w:rsidR="00476519" w:rsidRPr="005A7BEF" w:rsidRDefault="00476519" w:rsidP="00D30F45">
            <w:pPr>
              <w:spacing w:before="60" w:after="40"/>
              <w:rPr>
                <w:rFonts w:ascii="Arial" w:hAnsi="Arial" w:cs="Arial"/>
                <w:sz w:val="16"/>
                <w:szCs w:val="16"/>
              </w:rPr>
            </w:pPr>
          </w:p>
        </w:tc>
        <w:tc>
          <w:tcPr>
            <w:tcW w:w="902" w:type="pct"/>
            <w:vAlign w:val="center"/>
          </w:tcPr>
          <w:p w14:paraId="2730F6AD" w14:textId="4734504E" w:rsidR="00476519" w:rsidRPr="005A7BEF" w:rsidRDefault="00476519" w:rsidP="00D30F45">
            <w:pPr>
              <w:spacing w:before="60" w:after="40"/>
              <w:rPr>
                <w:rFonts w:ascii="Arial" w:hAnsi="Arial" w:cs="Arial"/>
                <w:sz w:val="16"/>
                <w:szCs w:val="16"/>
              </w:rPr>
            </w:pPr>
          </w:p>
        </w:tc>
      </w:tr>
      <w:tr w:rsidR="00476519" w:rsidRPr="005A7BEF" w14:paraId="54DD8D3A" w14:textId="77777777" w:rsidTr="008D4F63">
        <w:trPr>
          <w:trHeight w:val="962"/>
        </w:trPr>
        <w:tc>
          <w:tcPr>
            <w:tcW w:w="1531" w:type="pct"/>
          </w:tcPr>
          <w:p w14:paraId="3573DD69" w14:textId="77777777" w:rsidR="00476519"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19</w:t>
            </w:r>
            <w:r w:rsidRPr="008D4F63">
              <w:rPr>
                <w:rFonts w:ascii="Arial" w:hAnsi="Arial" w:cs="Arial"/>
                <w:bCs/>
                <w:sz w:val="16"/>
                <w:szCs w:val="16"/>
              </w:rPr>
              <w:fldChar w:fldCharType="end"/>
            </w:r>
            <w:r w:rsidRPr="008D4F63">
              <w:rPr>
                <w:rFonts w:ascii="Arial" w:hAnsi="Arial" w:cs="Arial"/>
                <w:sz w:val="16"/>
                <w:szCs w:val="16"/>
              </w:rPr>
              <w:t>. Are you willing to pay a premium as insurance for your mobile money deposits against fraud/theft/robbery?</w:t>
            </w:r>
          </w:p>
          <w:p w14:paraId="3901DCA9" w14:textId="77777777" w:rsidR="00476519" w:rsidRPr="00E325C3" w:rsidRDefault="00476519" w:rsidP="00D30F45">
            <w:pPr>
              <w:rPr>
                <w:rFonts w:ascii="Arial" w:hAnsi="Arial" w:cs="Arial"/>
                <w:sz w:val="16"/>
                <w:szCs w:val="16"/>
              </w:rPr>
            </w:pPr>
            <w:r w:rsidRPr="00E325C3">
              <w:rPr>
                <w:rFonts w:ascii="Arial" w:hAnsi="Arial" w:cs="Arial"/>
                <w:sz w:val="16"/>
                <w:szCs w:val="16"/>
              </w:rPr>
              <w:t>1. Yes</w:t>
            </w:r>
          </w:p>
          <w:p w14:paraId="177B1F3B" w14:textId="77777777" w:rsidR="00476519" w:rsidRPr="008D4F63" w:rsidRDefault="00476519" w:rsidP="00D30F45">
            <w:pPr>
              <w:rPr>
                <w:rFonts w:ascii="Arial" w:hAnsi="Arial" w:cs="Arial"/>
                <w:bCs/>
                <w:sz w:val="16"/>
                <w:szCs w:val="16"/>
              </w:rPr>
            </w:pPr>
            <w:r w:rsidRPr="00E325C3">
              <w:rPr>
                <w:rFonts w:ascii="Arial" w:hAnsi="Arial" w:cs="Arial"/>
                <w:bCs/>
                <w:sz w:val="16"/>
                <w:szCs w:val="16"/>
              </w:rPr>
              <w:t>2. No&gt;&gt;&gt;23</w:t>
            </w:r>
          </w:p>
        </w:tc>
        <w:tc>
          <w:tcPr>
            <w:tcW w:w="763" w:type="pct"/>
            <w:vAlign w:val="center"/>
          </w:tcPr>
          <w:p w14:paraId="1CE1C03D" w14:textId="2FCC5D70" w:rsidR="00476519" w:rsidRPr="005A7BEF" w:rsidRDefault="00476519" w:rsidP="00D30F45">
            <w:pPr>
              <w:spacing w:before="60" w:after="40"/>
              <w:rPr>
                <w:rFonts w:ascii="Arial" w:hAnsi="Arial" w:cs="Arial"/>
                <w:sz w:val="16"/>
                <w:szCs w:val="16"/>
              </w:rPr>
            </w:pPr>
          </w:p>
        </w:tc>
        <w:tc>
          <w:tcPr>
            <w:tcW w:w="867" w:type="pct"/>
            <w:vAlign w:val="center"/>
          </w:tcPr>
          <w:p w14:paraId="4ABE5A34" w14:textId="03D5EC08" w:rsidR="00476519" w:rsidRPr="005A7BEF" w:rsidRDefault="00476519" w:rsidP="00D30F45">
            <w:pPr>
              <w:spacing w:before="60" w:after="40"/>
              <w:rPr>
                <w:rFonts w:ascii="Arial" w:hAnsi="Arial" w:cs="Arial"/>
                <w:sz w:val="16"/>
                <w:szCs w:val="16"/>
              </w:rPr>
            </w:pPr>
          </w:p>
        </w:tc>
        <w:tc>
          <w:tcPr>
            <w:tcW w:w="937" w:type="pct"/>
            <w:vAlign w:val="center"/>
          </w:tcPr>
          <w:p w14:paraId="5E014B76" w14:textId="63705A97" w:rsidR="00476519" w:rsidRPr="005A7BEF" w:rsidRDefault="00476519" w:rsidP="00D30F45">
            <w:pPr>
              <w:spacing w:before="60" w:after="40"/>
              <w:rPr>
                <w:rFonts w:ascii="Arial" w:hAnsi="Arial" w:cs="Arial"/>
                <w:sz w:val="16"/>
                <w:szCs w:val="16"/>
              </w:rPr>
            </w:pPr>
          </w:p>
        </w:tc>
        <w:tc>
          <w:tcPr>
            <w:tcW w:w="902" w:type="pct"/>
            <w:vAlign w:val="center"/>
          </w:tcPr>
          <w:p w14:paraId="36A412FC" w14:textId="7CA761C7" w:rsidR="00476519" w:rsidRPr="005A7BEF" w:rsidRDefault="00476519" w:rsidP="008D4F63">
            <w:pPr>
              <w:rPr>
                <w:rFonts w:ascii="Arial" w:hAnsi="Arial" w:cs="Arial"/>
                <w:sz w:val="16"/>
                <w:szCs w:val="16"/>
              </w:rPr>
            </w:pPr>
          </w:p>
        </w:tc>
      </w:tr>
      <w:tr w:rsidR="00476519" w:rsidRPr="005A7BEF" w14:paraId="62CE74AB" w14:textId="77777777" w:rsidTr="008D4F63">
        <w:trPr>
          <w:trHeight w:val="962"/>
        </w:trPr>
        <w:tc>
          <w:tcPr>
            <w:tcW w:w="1531" w:type="pct"/>
          </w:tcPr>
          <w:p w14:paraId="527FCC4D" w14:textId="0E406723" w:rsidR="00476519"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21</w:t>
            </w:r>
            <w:r w:rsidRPr="008D4F63">
              <w:rPr>
                <w:rFonts w:ascii="Arial" w:hAnsi="Arial" w:cs="Arial"/>
                <w:bCs/>
                <w:sz w:val="16"/>
                <w:szCs w:val="16"/>
              </w:rPr>
              <w:fldChar w:fldCharType="end"/>
            </w:r>
            <w:r w:rsidRPr="008D4F63">
              <w:rPr>
                <w:rFonts w:ascii="Arial" w:hAnsi="Arial" w:cs="Arial"/>
                <w:sz w:val="16"/>
                <w:szCs w:val="16"/>
              </w:rPr>
              <w:t xml:space="preserve">. </w:t>
            </w:r>
            <w:r w:rsidRPr="008D4F63">
              <w:rPr>
                <w:rFonts w:ascii="Arial" w:hAnsi="Arial" w:cs="Arial"/>
                <w:bCs/>
                <w:sz w:val="16"/>
                <w:szCs w:val="16"/>
              </w:rPr>
              <w:t>What is th</w:t>
            </w:r>
            <w:r w:rsidR="00E325C3">
              <w:rPr>
                <w:rFonts w:ascii="Arial" w:hAnsi="Arial" w:cs="Arial"/>
                <w:bCs/>
                <w:sz w:val="16"/>
                <w:szCs w:val="16"/>
              </w:rPr>
              <w:t>e highest amount (greater than zero</w:t>
            </w:r>
            <w:r w:rsidRPr="008D4F63">
              <w:rPr>
                <w:rFonts w:ascii="Arial" w:hAnsi="Arial" w:cs="Arial"/>
                <w:bCs/>
                <w:sz w:val="16"/>
                <w:szCs w:val="16"/>
              </w:rPr>
              <w:t>) you are willing to pay?</w:t>
            </w:r>
          </w:p>
          <w:p w14:paraId="666DB791" w14:textId="05918D6F" w:rsidR="00476519" w:rsidRPr="008D4F63" w:rsidRDefault="00E325C3" w:rsidP="00D30F45">
            <w:pPr>
              <w:rPr>
                <w:rFonts w:ascii="Arial" w:hAnsi="Arial" w:cs="Arial"/>
                <w:bCs/>
                <w:i/>
                <w:sz w:val="16"/>
                <w:szCs w:val="16"/>
              </w:rPr>
            </w:pPr>
            <w:r w:rsidRPr="008D4F63">
              <w:rPr>
                <w:rFonts w:ascii="Arial" w:hAnsi="Arial" w:cs="Arial"/>
                <w:i/>
                <w:sz w:val="16"/>
                <w:szCs w:val="16"/>
              </w:rPr>
              <w:t>Indicate amount as a decimal value (in Ghana cedis and pesewas). For example, GHS 2.50 for 2 Ghana Cedis and 50 Pesewas.</w:t>
            </w:r>
          </w:p>
        </w:tc>
        <w:tc>
          <w:tcPr>
            <w:tcW w:w="763" w:type="pct"/>
            <w:vAlign w:val="center"/>
          </w:tcPr>
          <w:p w14:paraId="12743840" w14:textId="6A3CF7C0" w:rsidR="00476519" w:rsidRPr="005A7BEF" w:rsidRDefault="00476519" w:rsidP="008D4F63">
            <w:pPr>
              <w:rPr>
                <w:rFonts w:ascii="Arial" w:hAnsi="Arial" w:cs="Arial"/>
                <w:sz w:val="16"/>
                <w:szCs w:val="16"/>
              </w:rPr>
            </w:pPr>
          </w:p>
        </w:tc>
        <w:tc>
          <w:tcPr>
            <w:tcW w:w="867" w:type="pct"/>
            <w:vAlign w:val="center"/>
          </w:tcPr>
          <w:p w14:paraId="569B8B4C" w14:textId="77777777" w:rsidR="00476519" w:rsidRPr="005A7BEF" w:rsidRDefault="00476519" w:rsidP="008D4F63">
            <w:pPr>
              <w:rPr>
                <w:rFonts w:ascii="Arial" w:hAnsi="Arial" w:cs="Arial"/>
                <w:sz w:val="16"/>
                <w:szCs w:val="16"/>
              </w:rPr>
            </w:pPr>
          </w:p>
        </w:tc>
        <w:tc>
          <w:tcPr>
            <w:tcW w:w="937" w:type="pct"/>
            <w:vAlign w:val="center"/>
          </w:tcPr>
          <w:p w14:paraId="19571B52" w14:textId="77777777" w:rsidR="00476519" w:rsidRPr="005A7BEF" w:rsidRDefault="00476519" w:rsidP="008D4F63">
            <w:pPr>
              <w:rPr>
                <w:rFonts w:ascii="Arial" w:hAnsi="Arial" w:cs="Arial"/>
                <w:sz w:val="16"/>
                <w:szCs w:val="16"/>
              </w:rPr>
            </w:pPr>
          </w:p>
        </w:tc>
        <w:tc>
          <w:tcPr>
            <w:tcW w:w="902" w:type="pct"/>
            <w:vAlign w:val="center"/>
          </w:tcPr>
          <w:p w14:paraId="01CFC118" w14:textId="77777777" w:rsidR="00476519" w:rsidRPr="005A7BEF" w:rsidRDefault="00476519" w:rsidP="008D4F63">
            <w:pPr>
              <w:rPr>
                <w:rFonts w:ascii="Arial" w:hAnsi="Arial" w:cs="Arial"/>
                <w:sz w:val="16"/>
                <w:szCs w:val="16"/>
              </w:rPr>
            </w:pPr>
          </w:p>
        </w:tc>
      </w:tr>
      <w:tr w:rsidR="00476519" w:rsidRPr="005A7BEF" w14:paraId="5E331158" w14:textId="77777777" w:rsidTr="008D4F63">
        <w:trPr>
          <w:trHeight w:val="962"/>
        </w:trPr>
        <w:tc>
          <w:tcPr>
            <w:tcW w:w="1531" w:type="pct"/>
          </w:tcPr>
          <w:p w14:paraId="255EA335" w14:textId="77777777" w:rsidR="00476519" w:rsidRPr="008D4F63" w:rsidRDefault="00476519" w:rsidP="00D30F45">
            <w:pPr>
              <w:rPr>
                <w:rFonts w:ascii="Arial" w:hAnsi="Arial" w:cs="Arial"/>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22</w:t>
            </w:r>
            <w:r w:rsidRPr="008D4F63">
              <w:rPr>
                <w:rFonts w:ascii="Arial" w:hAnsi="Arial" w:cs="Arial"/>
                <w:bCs/>
                <w:sz w:val="16"/>
                <w:szCs w:val="16"/>
              </w:rPr>
              <w:fldChar w:fldCharType="end"/>
            </w:r>
            <w:r w:rsidRPr="008D4F63">
              <w:rPr>
                <w:rFonts w:ascii="Arial" w:hAnsi="Arial" w:cs="Arial"/>
                <w:sz w:val="16"/>
                <w:szCs w:val="16"/>
              </w:rPr>
              <w:t>. At what interval do you want to make payment of the proposed insurance premium?</w:t>
            </w:r>
          </w:p>
          <w:p w14:paraId="3AA7EEFD" w14:textId="77777777" w:rsidR="00476519" w:rsidRPr="00E325C3" w:rsidRDefault="00476519" w:rsidP="00D30F45">
            <w:pPr>
              <w:pStyle w:val="ListParagraph"/>
              <w:numPr>
                <w:ilvl w:val="0"/>
                <w:numId w:val="15"/>
              </w:numPr>
              <w:spacing w:after="0" w:line="240" w:lineRule="auto"/>
              <w:rPr>
                <w:rFonts w:ascii="Arial" w:hAnsi="Arial" w:cs="Arial"/>
                <w:bCs/>
                <w:sz w:val="16"/>
                <w:szCs w:val="16"/>
              </w:rPr>
            </w:pPr>
            <w:r w:rsidRPr="00E325C3">
              <w:rPr>
                <w:rFonts w:ascii="Arial" w:hAnsi="Arial" w:cs="Arial"/>
                <w:bCs/>
                <w:sz w:val="16"/>
                <w:szCs w:val="16"/>
              </w:rPr>
              <w:t>Daily</w:t>
            </w:r>
          </w:p>
          <w:p w14:paraId="5788255E" w14:textId="77777777" w:rsidR="00476519" w:rsidRPr="00E325C3" w:rsidRDefault="00476519" w:rsidP="00D30F45">
            <w:pPr>
              <w:pStyle w:val="ListParagraph"/>
              <w:numPr>
                <w:ilvl w:val="0"/>
                <w:numId w:val="15"/>
              </w:numPr>
              <w:spacing w:after="0" w:line="240" w:lineRule="auto"/>
              <w:rPr>
                <w:rFonts w:ascii="Arial" w:hAnsi="Arial" w:cs="Arial"/>
                <w:bCs/>
                <w:sz w:val="16"/>
                <w:szCs w:val="16"/>
              </w:rPr>
            </w:pPr>
            <w:r w:rsidRPr="00E325C3">
              <w:rPr>
                <w:rFonts w:ascii="Arial" w:hAnsi="Arial" w:cs="Arial"/>
                <w:bCs/>
                <w:sz w:val="16"/>
                <w:szCs w:val="16"/>
              </w:rPr>
              <w:t>Weekly</w:t>
            </w:r>
          </w:p>
          <w:p w14:paraId="1D0E6F9A" w14:textId="77777777" w:rsidR="00476519" w:rsidRPr="00E325C3" w:rsidRDefault="00476519" w:rsidP="00D30F45">
            <w:pPr>
              <w:pStyle w:val="ListParagraph"/>
              <w:numPr>
                <w:ilvl w:val="0"/>
                <w:numId w:val="15"/>
              </w:numPr>
              <w:spacing w:after="0" w:line="240" w:lineRule="auto"/>
              <w:rPr>
                <w:rFonts w:ascii="Arial" w:hAnsi="Arial" w:cs="Arial"/>
                <w:bCs/>
                <w:sz w:val="16"/>
                <w:szCs w:val="16"/>
              </w:rPr>
            </w:pPr>
            <w:r w:rsidRPr="00E325C3">
              <w:rPr>
                <w:rFonts w:ascii="Arial" w:hAnsi="Arial" w:cs="Arial"/>
                <w:bCs/>
                <w:sz w:val="16"/>
                <w:szCs w:val="16"/>
              </w:rPr>
              <w:t>Monthly</w:t>
            </w:r>
          </w:p>
          <w:p w14:paraId="4DDC225D" w14:textId="77777777" w:rsidR="00476519" w:rsidRPr="00E325C3" w:rsidRDefault="00476519" w:rsidP="00D30F45">
            <w:pPr>
              <w:pStyle w:val="ListParagraph"/>
              <w:numPr>
                <w:ilvl w:val="0"/>
                <w:numId w:val="15"/>
              </w:numPr>
              <w:spacing w:after="0" w:line="240" w:lineRule="auto"/>
              <w:rPr>
                <w:rFonts w:ascii="Arial" w:hAnsi="Arial" w:cs="Arial"/>
                <w:bCs/>
                <w:sz w:val="16"/>
                <w:szCs w:val="16"/>
              </w:rPr>
            </w:pPr>
            <w:r w:rsidRPr="00E325C3">
              <w:rPr>
                <w:rFonts w:ascii="Arial" w:hAnsi="Arial" w:cs="Arial"/>
                <w:bCs/>
                <w:sz w:val="16"/>
                <w:szCs w:val="16"/>
              </w:rPr>
              <w:t>Quarterly</w:t>
            </w:r>
          </w:p>
          <w:p w14:paraId="111F2533" w14:textId="07A9009C" w:rsidR="00476519" w:rsidRPr="00E325C3" w:rsidRDefault="00E325C3" w:rsidP="00D30F45">
            <w:pPr>
              <w:pStyle w:val="ListParagraph"/>
              <w:numPr>
                <w:ilvl w:val="0"/>
                <w:numId w:val="15"/>
              </w:numPr>
              <w:spacing w:after="0" w:line="240" w:lineRule="auto"/>
              <w:rPr>
                <w:rFonts w:ascii="Arial" w:hAnsi="Arial" w:cs="Arial"/>
                <w:bCs/>
                <w:sz w:val="16"/>
                <w:szCs w:val="16"/>
              </w:rPr>
            </w:pPr>
            <w:r>
              <w:rPr>
                <w:rFonts w:ascii="Arial" w:hAnsi="Arial" w:cs="Arial"/>
                <w:bCs/>
                <w:sz w:val="16"/>
                <w:szCs w:val="16"/>
              </w:rPr>
              <w:t>Semi-a</w:t>
            </w:r>
            <w:r w:rsidR="00476519" w:rsidRPr="00E325C3">
              <w:rPr>
                <w:rFonts w:ascii="Arial" w:hAnsi="Arial" w:cs="Arial"/>
                <w:bCs/>
                <w:sz w:val="16"/>
                <w:szCs w:val="16"/>
              </w:rPr>
              <w:t>nnually</w:t>
            </w:r>
          </w:p>
          <w:p w14:paraId="72E2E014" w14:textId="77777777" w:rsidR="00476519" w:rsidRPr="008D4F63" w:rsidRDefault="00476519" w:rsidP="00D30F45">
            <w:pPr>
              <w:pStyle w:val="ListParagraph"/>
              <w:numPr>
                <w:ilvl w:val="0"/>
                <w:numId w:val="15"/>
              </w:numPr>
              <w:spacing w:after="0" w:line="240" w:lineRule="auto"/>
              <w:rPr>
                <w:rFonts w:ascii="Arial" w:hAnsi="Arial" w:cs="Arial"/>
                <w:bCs/>
                <w:sz w:val="16"/>
                <w:szCs w:val="16"/>
              </w:rPr>
            </w:pPr>
            <w:r w:rsidRPr="00E325C3">
              <w:rPr>
                <w:rFonts w:ascii="Arial" w:hAnsi="Arial" w:cs="Arial"/>
                <w:bCs/>
                <w:sz w:val="16"/>
                <w:szCs w:val="16"/>
              </w:rPr>
              <w:t>Annually</w:t>
            </w:r>
          </w:p>
          <w:p w14:paraId="04BB5535" w14:textId="77777777" w:rsidR="00476519" w:rsidRPr="008D4F63" w:rsidRDefault="00476519" w:rsidP="00D30F45">
            <w:pPr>
              <w:pStyle w:val="ListParagraph"/>
              <w:numPr>
                <w:ilvl w:val="0"/>
                <w:numId w:val="15"/>
              </w:numPr>
              <w:spacing w:after="0" w:line="240" w:lineRule="auto"/>
              <w:rPr>
                <w:rFonts w:ascii="Arial" w:hAnsi="Arial" w:cs="Arial"/>
                <w:bCs/>
                <w:sz w:val="16"/>
                <w:szCs w:val="16"/>
              </w:rPr>
            </w:pPr>
            <w:r w:rsidRPr="00E325C3">
              <w:rPr>
                <w:rFonts w:ascii="Arial" w:hAnsi="Arial" w:cs="Arial"/>
                <w:bCs/>
                <w:sz w:val="16"/>
                <w:szCs w:val="16"/>
              </w:rPr>
              <w:t>Irregularly</w:t>
            </w:r>
          </w:p>
        </w:tc>
        <w:tc>
          <w:tcPr>
            <w:tcW w:w="763" w:type="pct"/>
            <w:vAlign w:val="center"/>
          </w:tcPr>
          <w:p w14:paraId="51D7504C" w14:textId="3D65EE79" w:rsidR="00476519" w:rsidRPr="005A7BEF" w:rsidRDefault="00476519" w:rsidP="008D4F63">
            <w:pPr>
              <w:pStyle w:val="ListParagraph"/>
              <w:spacing w:after="0" w:line="240" w:lineRule="auto"/>
              <w:ind w:left="495"/>
              <w:rPr>
                <w:rFonts w:ascii="Arial" w:hAnsi="Arial" w:cs="Arial"/>
                <w:bCs/>
                <w:sz w:val="16"/>
                <w:szCs w:val="16"/>
              </w:rPr>
            </w:pPr>
          </w:p>
        </w:tc>
        <w:tc>
          <w:tcPr>
            <w:tcW w:w="867" w:type="pct"/>
            <w:vAlign w:val="center"/>
          </w:tcPr>
          <w:p w14:paraId="52734849" w14:textId="56C806A1" w:rsidR="00476519" w:rsidRPr="005A7BEF" w:rsidRDefault="00476519" w:rsidP="008D4F63">
            <w:pPr>
              <w:pStyle w:val="ListParagraph"/>
              <w:spacing w:after="0" w:line="240" w:lineRule="auto"/>
              <w:ind w:left="495"/>
              <w:rPr>
                <w:rFonts w:ascii="Arial" w:hAnsi="Arial" w:cs="Arial"/>
                <w:bCs/>
                <w:sz w:val="16"/>
                <w:szCs w:val="16"/>
              </w:rPr>
            </w:pPr>
          </w:p>
        </w:tc>
        <w:tc>
          <w:tcPr>
            <w:tcW w:w="937" w:type="pct"/>
            <w:vAlign w:val="center"/>
          </w:tcPr>
          <w:p w14:paraId="47701094" w14:textId="32E2CD8A" w:rsidR="00476519" w:rsidRPr="005A7BEF" w:rsidRDefault="00476519" w:rsidP="008D4F63">
            <w:pPr>
              <w:pStyle w:val="ListParagraph"/>
              <w:spacing w:after="0" w:line="240" w:lineRule="auto"/>
              <w:ind w:left="495"/>
              <w:rPr>
                <w:rFonts w:ascii="Arial" w:hAnsi="Arial" w:cs="Arial"/>
                <w:bCs/>
                <w:sz w:val="16"/>
                <w:szCs w:val="16"/>
              </w:rPr>
            </w:pPr>
          </w:p>
        </w:tc>
        <w:tc>
          <w:tcPr>
            <w:tcW w:w="902" w:type="pct"/>
            <w:vAlign w:val="center"/>
          </w:tcPr>
          <w:p w14:paraId="17BC2B0C" w14:textId="37AF83D3" w:rsidR="00476519" w:rsidRPr="005A7BEF" w:rsidRDefault="00476519" w:rsidP="008D4F63">
            <w:pPr>
              <w:pStyle w:val="ListParagraph"/>
              <w:spacing w:after="0" w:line="240" w:lineRule="auto"/>
              <w:ind w:left="495"/>
              <w:rPr>
                <w:rFonts w:ascii="Arial" w:hAnsi="Arial" w:cs="Arial"/>
                <w:bCs/>
                <w:sz w:val="16"/>
                <w:szCs w:val="16"/>
              </w:rPr>
            </w:pPr>
          </w:p>
        </w:tc>
      </w:tr>
      <w:tr w:rsidR="00476519" w:rsidRPr="005A7BEF" w14:paraId="30092844" w14:textId="77777777" w:rsidTr="008D4F63">
        <w:trPr>
          <w:trHeight w:val="962"/>
        </w:trPr>
        <w:tc>
          <w:tcPr>
            <w:tcW w:w="1531" w:type="pct"/>
          </w:tcPr>
          <w:p w14:paraId="682D46B1" w14:textId="1AA68784" w:rsidR="00476519" w:rsidRDefault="00476519" w:rsidP="00D30F45">
            <w:pPr>
              <w:rPr>
                <w:rFonts w:ascii="Arial" w:hAnsi="Arial" w:cs="Arial"/>
                <w:b/>
                <w:sz w:val="16"/>
                <w:szCs w:val="16"/>
              </w:rPr>
            </w:pPr>
            <w:r w:rsidRPr="005A7BEF">
              <w:rPr>
                <w:rFonts w:ascii="Arial" w:hAnsi="Arial" w:cs="Arial"/>
                <w:b/>
                <w:bCs/>
                <w:sz w:val="16"/>
                <w:szCs w:val="16"/>
              </w:rPr>
              <w:t>Q</w:t>
            </w:r>
            <w:r w:rsidRPr="005A7BEF">
              <w:rPr>
                <w:rFonts w:ascii="Arial" w:hAnsi="Arial" w:cs="Arial"/>
                <w:b/>
                <w:bCs/>
                <w:sz w:val="16"/>
                <w:szCs w:val="16"/>
              </w:rPr>
              <w:fldChar w:fldCharType="begin"/>
            </w:r>
            <w:r w:rsidRPr="005A7BEF">
              <w:rPr>
                <w:rFonts w:ascii="Arial" w:hAnsi="Arial" w:cs="Arial"/>
                <w:b/>
                <w:bCs/>
                <w:sz w:val="16"/>
                <w:szCs w:val="16"/>
              </w:rPr>
              <w:instrText xml:space="preserve"> SEQ B \n </w:instrText>
            </w:r>
            <w:r w:rsidRPr="005A7BEF">
              <w:rPr>
                <w:rFonts w:ascii="Arial" w:hAnsi="Arial" w:cs="Arial"/>
                <w:b/>
                <w:bCs/>
                <w:sz w:val="16"/>
                <w:szCs w:val="16"/>
              </w:rPr>
              <w:fldChar w:fldCharType="separate"/>
            </w:r>
            <w:r w:rsidRPr="005A7BEF">
              <w:rPr>
                <w:rFonts w:ascii="Arial" w:hAnsi="Arial" w:cs="Arial"/>
                <w:b/>
                <w:bCs/>
                <w:noProof/>
                <w:sz w:val="16"/>
                <w:szCs w:val="16"/>
              </w:rPr>
              <w:t>23</w:t>
            </w:r>
            <w:r w:rsidRPr="005A7BEF">
              <w:rPr>
                <w:rFonts w:ascii="Arial" w:hAnsi="Arial" w:cs="Arial"/>
                <w:b/>
                <w:bCs/>
                <w:sz w:val="16"/>
                <w:szCs w:val="16"/>
              </w:rPr>
              <w:fldChar w:fldCharType="end"/>
            </w:r>
            <w:r w:rsidRPr="005A7BEF">
              <w:rPr>
                <w:rFonts w:ascii="Arial" w:hAnsi="Arial" w:cs="Arial"/>
                <w:b/>
                <w:sz w:val="16"/>
                <w:szCs w:val="16"/>
              </w:rPr>
              <w:t xml:space="preserve">. </w:t>
            </w:r>
            <w:r w:rsidR="00E325C3" w:rsidRPr="00E325C3">
              <w:rPr>
                <w:rFonts w:ascii="Arial" w:hAnsi="Arial" w:cs="Arial"/>
                <w:b/>
                <w:sz w:val="16"/>
                <w:szCs w:val="16"/>
              </w:rPr>
              <w:t>What transactions do you normally do with your mobile money account/agent?</w:t>
            </w:r>
          </w:p>
          <w:p w14:paraId="01A99711" w14:textId="4A5D69A4" w:rsidR="00E325C3" w:rsidRPr="008D4F63" w:rsidRDefault="00E325C3" w:rsidP="00D30F45">
            <w:pPr>
              <w:rPr>
                <w:rFonts w:ascii="Arial" w:hAnsi="Arial" w:cs="Arial"/>
                <w:b/>
                <w:i/>
                <w:sz w:val="16"/>
                <w:szCs w:val="16"/>
              </w:rPr>
            </w:pPr>
            <w:r>
              <w:rPr>
                <w:rFonts w:ascii="Arial" w:hAnsi="Arial" w:cs="Arial"/>
                <w:b/>
                <w:i/>
                <w:sz w:val="16"/>
                <w:szCs w:val="16"/>
              </w:rPr>
              <w:t>Select up to 3 choices.</w:t>
            </w:r>
          </w:p>
          <w:p w14:paraId="2BFDD975" w14:textId="77777777" w:rsidR="00476519" w:rsidRPr="005A7BEF" w:rsidRDefault="00476519" w:rsidP="00D30F45">
            <w:pPr>
              <w:pStyle w:val="ListParagraph"/>
              <w:numPr>
                <w:ilvl w:val="0"/>
                <w:numId w:val="17"/>
              </w:numPr>
              <w:spacing w:after="0" w:line="240" w:lineRule="auto"/>
              <w:rPr>
                <w:rFonts w:ascii="Arial" w:hAnsi="Arial" w:cs="Arial"/>
                <w:bCs/>
                <w:sz w:val="16"/>
                <w:szCs w:val="16"/>
              </w:rPr>
            </w:pPr>
            <w:r w:rsidRPr="005A7BEF">
              <w:rPr>
                <w:rFonts w:ascii="Arial" w:hAnsi="Arial" w:cs="Arial"/>
                <w:bCs/>
                <w:sz w:val="16"/>
                <w:szCs w:val="16"/>
              </w:rPr>
              <w:t>Send money</w:t>
            </w:r>
          </w:p>
          <w:p w14:paraId="448C1939" w14:textId="77777777" w:rsidR="00476519" w:rsidRPr="005A7BEF" w:rsidRDefault="00476519" w:rsidP="00D30F45">
            <w:pPr>
              <w:pStyle w:val="ListParagraph"/>
              <w:numPr>
                <w:ilvl w:val="0"/>
                <w:numId w:val="17"/>
              </w:numPr>
              <w:spacing w:after="0" w:line="240" w:lineRule="auto"/>
              <w:rPr>
                <w:rFonts w:ascii="Arial" w:hAnsi="Arial" w:cs="Arial"/>
                <w:bCs/>
                <w:sz w:val="16"/>
                <w:szCs w:val="16"/>
              </w:rPr>
            </w:pPr>
            <w:r w:rsidRPr="005A7BEF">
              <w:rPr>
                <w:rFonts w:ascii="Arial" w:hAnsi="Arial" w:cs="Arial"/>
                <w:bCs/>
                <w:sz w:val="16"/>
                <w:szCs w:val="16"/>
              </w:rPr>
              <w:t>Receive money</w:t>
            </w:r>
          </w:p>
          <w:p w14:paraId="4DB070A1" w14:textId="77777777" w:rsidR="00476519" w:rsidRPr="005A7BEF" w:rsidRDefault="00476519" w:rsidP="00D30F45">
            <w:pPr>
              <w:pStyle w:val="ListParagraph"/>
              <w:numPr>
                <w:ilvl w:val="0"/>
                <w:numId w:val="17"/>
              </w:numPr>
              <w:spacing w:after="0" w:line="240" w:lineRule="auto"/>
              <w:rPr>
                <w:rFonts w:ascii="Arial" w:hAnsi="Arial" w:cs="Arial"/>
                <w:bCs/>
                <w:sz w:val="16"/>
                <w:szCs w:val="16"/>
              </w:rPr>
            </w:pPr>
            <w:r w:rsidRPr="005A7BEF">
              <w:rPr>
                <w:rFonts w:ascii="Arial" w:hAnsi="Arial" w:cs="Arial"/>
                <w:bCs/>
                <w:sz w:val="16"/>
                <w:szCs w:val="16"/>
              </w:rPr>
              <w:t>Pay bills</w:t>
            </w:r>
          </w:p>
          <w:p w14:paraId="04DDB0ED" w14:textId="77777777" w:rsidR="00476519" w:rsidRPr="005A7BEF" w:rsidRDefault="00476519" w:rsidP="00D30F45">
            <w:pPr>
              <w:pStyle w:val="ListParagraph"/>
              <w:numPr>
                <w:ilvl w:val="0"/>
                <w:numId w:val="17"/>
              </w:numPr>
              <w:spacing w:after="0" w:line="240" w:lineRule="auto"/>
              <w:rPr>
                <w:rFonts w:ascii="Arial" w:hAnsi="Arial" w:cs="Arial"/>
                <w:bCs/>
                <w:sz w:val="16"/>
                <w:szCs w:val="16"/>
              </w:rPr>
            </w:pPr>
            <w:r w:rsidRPr="005A7BEF">
              <w:rPr>
                <w:rFonts w:ascii="Arial" w:hAnsi="Arial" w:cs="Arial"/>
                <w:bCs/>
                <w:sz w:val="16"/>
                <w:szCs w:val="16"/>
              </w:rPr>
              <w:t xml:space="preserve">Pay </w:t>
            </w:r>
            <w:r>
              <w:rPr>
                <w:rFonts w:ascii="Arial" w:hAnsi="Arial" w:cs="Arial"/>
                <w:bCs/>
                <w:sz w:val="16"/>
                <w:szCs w:val="16"/>
              </w:rPr>
              <w:t xml:space="preserve">for </w:t>
            </w:r>
            <w:r w:rsidRPr="005A7BEF">
              <w:rPr>
                <w:rFonts w:ascii="Arial" w:hAnsi="Arial" w:cs="Arial"/>
                <w:bCs/>
                <w:sz w:val="16"/>
                <w:szCs w:val="16"/>
              </w:rPr>
              <w:t>goods and services</w:t>
            </w:r>
          </w:p>
          <w:p w14:paraId="47D91ECE" w14:textId="77777777" w:rsidR="00476519" w:rsidRPr="005A7BEF" w:rsidRDefault="00476519" w:rsidP="00D30F45">
            <w:pPr>
              <w:pStyle w:val="ListParagraph"/>
              <w:numPr>
                <w:ilvl w:val="0"/>
                <w:numId w:val="17"/>
              </w:numPr>
              <w:spacing w:after="0" w:line="240" w:lineRule="auto"/>
              <w:rPr>
                <w:rFonts w:ascii="Arial" w:hAnsi="Arial" w:cs="Arial"/>
                <w:bCs/>
                <w:sz w:val="16"/>
                <w:szCs w:val="16"/>
              </w:rPr>
            </w:pPr>
            <w:r w:rsidRPr="005A7BEF">
              <w:rPr>
                <w:rFonts w:ascii="Arial" w:hAnsi="Arial" w:cs="Arial"/>
                <w:bCs/>
                <w:sz w:val="16"/>
                <w:szCs w:val="16"/>
              </w:rPr>
              <w:t>Buy internet bundles</w:t>
            </w:r>
          </w:p>
          <w:p w14:paraId="6F7FB334" w14:textId="77777777" w:rsidR="00476519" w:rsidRPr="005A7BEF" w:rsidRDefault="00476519" w:rsidP="00D30F45">
            <w:pPr>
              <w:pStyle w:val="ListParagraph"/>
              <w:numPr>
                <w:ilvl w:val="0"/>
                <w:numId w:val="17"/>
              </w:numPr>
              <w:spacing w:after="0" w:line="240" w:lineRule="auto"/>
              <w:rPr>
                <w:rFonts w:ascii="Arial" w:hAnsi="Arial" w:cs="Arial"/>
                <w:bCs/>
                <w:sz w:val="16"/>
                <w:szCs w:val="16"/>
              </w:rPr>
            </w:pPr>
            <w:r w:rsidRPr="005A7BEF">
              <w:rPr>
                <w:rFonts w:ascii="Arial" w:hAnsi="Arial" w:cs="Arial"/>
                <w:bCs/>
                <w:sz w:val="16"/>
                <w:szCs w:val="16"/>
              </w:rPr>
              <w:t>Buy airtime/credits</w:t>
            </w:r>
          </w:p>
          <w:p w14:paraId="110AC116" w14:textId="77777777" w:rsidR="00476519" w:rsidRDefault="00476519" w:rsidP="00D30F45">
            <w:pPr>
              <w:pStyle w:val="ListParagraph"/>
              <w:numPr>
                <w:ilvl w:val="0"/>
                <w:numId w:val="17"/>
              </w:numPr>
              <w:spacing w:after="0" w:line="240" w:lineRule="auto"/>
              <w:rPr>
                <w:rFonts w:ascii="Arial" w:hAnsi="Arial" w:cs="Arial"/>
                <w:bCs/>
                <w:sz w:val="16"/>
                <w:szCs w:val="16"/>
              </w:rPr>
            </w:pPr>
            <w:r w:rsidRPr="005A7BEF">
              <w:rPr>
                <w:rFonts w:ascii="Arial" w:hAnsi="Arial" w:cs="Arial"/>
                <w:bCs/>
                <w:sz w:val="16"/>
                <w:szCs w:val="16"/>
              </w:rPr>
              <w:t xml:space="preserve">Pensions </w:t>
            </w:r>
          </w:p>
          <w:p w14:paraId="649E31BF" w14:textId="77777777" w:rsidR="00476519" w:rsidRPr="005A7BEF" w:rsidRDefault="00476519" w:rsidP="00D30F45">
            <w:pPr>
              <w:pStyle w:val="ListParagraph"/>
              <w:numPr>
                <w:ilvl w:val="0"/>
                <w:numId w:val="17"/>
              </w:numPr>
              <w:spacing w:after="0" w:line="240" w:lineRule="auto"/>
              <w:rPr>
                <w:rFonts w:ascii="Arial" w:hAnsi="Arial" w:cs="Arial"/>
                <w:bCs/>
                <w:sz w:val="16"/>
                <w:szCs w:val="16"/>
              </w:rPr>
            </w:pPr>
            <w:r>
              <w:rPr>
                <w:rFonts w:ascii="Arial" w:hAnsi="Arial" w:cs="Arial"/>
                <w:bCs/>
                <w:sz w:val="16"/>
                <w:szCs w:val="16"/>
              </w:rPr>
              <w:t>I</w:t>
            </w:r>
            <w:r w:rsidRPr="005A7BEF">
              <w:rPr>
                <w:rFonts w:ascii="Arial" w:hAnsi="Arial" w:cs="Arial"/>
                <w:bCs/>
                <w:sz w:val="16"/>
                <w:szCs w:val="16"/>
              </w:rPr>
              <w:t>nsurance</w:t>
            </w:r>
          </w:p>
          <w:p w14:paraId="23E7548A" w14:textId="77777777" w:rsidR="00476519" w:rsidRDefault="00476519" w:rsidP="00D30F45">
            <w:pPr>
              <w:pStyle w:val="ListParagraph"/>
              <w:numPr>
                <w:ilvl w:val="0"/>
                <w:numId w:val="17"/>
              </w:numPr>
              <w:spacing w:after="0" w:line="240" w:lineRule="auto"/>
              <w:rPr>
                <w:rFonts w:ascii="Arial" w:hAnsi="Arial" w:cs="Arial"/>
                <w:bCs/>
                <w:sz w:val="16"/>
                <w:szCs w:val="16"/>
              </w:rPr>
            </w:pPr>
            <w:r w:rsidRPr="005A7BEF">
              <w:rPr>
                <w:rFonts w:ascii="Arial" w:hAnsi="Arial" w:cs="Arial"/>
                <w:bCs/>
                <w:sz w:val="16"/>
                <w:szCs w:val="16"/>
              </w:rPr>
              <w:t>Savings</w:t>
            </w:r>
          </w:p>
          <w:p w14:paraId="7CA2F80A" w14:textId="77777777" w:rsidR="00476519" w:rsidRPr="005A7BEF" w:rsidRDefault="00476519" w:rsidP="00D30F45">
            <w:pPr>
              <w:pStyle w:val="ListParagraph"/>
              <w:numPr>
                <w:ilvl w:val="0"/>
                <w:numId w:val="17"/>
              </w:numPr>
              <w:spacing w:after="0" w:line="240" w:lineRule="auto"/>
              <w:rPr>
                <w:rFonts w:ascii="Arial" w:hAnsi="Arial" w:cs="Arial"/>
                <w:bCs/>
                <w:sz w:val="16"/>
                <w:szCs w:val="16"/>
              </w:rPr>
            </w:pPr>
            <w:r>
              <w:rPr>
                <w:rFonts w:ascii="Arial" w:hAnsi="Arial" w:cs="Arial"/>
                <w:bCs/>
                <w:sz w:val="16"/>
                <w:szCs w:val="16"/>
              </w:rPr>
              <w:t>L</w:t>
            </w:r>
            <w:r w:rsidRPr="005A7BEF">
              <w:rPr>
                <w:rFonts w:ascii="Arial" w:hAnsi="Arial" w:cs="Arial"/>
                <w:bCs/>
                <w:sz w:val="16"/>
                <w:szCs w:val="16"/>
              </w:rPr>
              <w:t>oans</w:t>
            </w:r>
          </w:p>
          <w:p w14:paraId="13128388" w14:textId="1999ACCE" w:rsidR="00476519" w:rsidRPr="008D4F63" w:rsidRDefault="00E325C3" w:rsidP="008D4F63">
            <w:pPr>
              <w:ind w:left="360"/>
              <w:rPr>
                <w:rFonts w:ascii="Arial" w:hAnsi="Arial" w:cs="Arial"/>
                <w:bCs/>
                <w:sz w:val="16"/>
                <w:szCs w:val="16"/>
              </w:rPr>
            </w:pPr>
            <w:r>
              <w:rPr>
                <w:rFonts w:ascii="Arial" w:hAnsi="Arial" w:cs="Arial"/>
                <w:bCs/>
                <w:sz w:val="16"/>
                <w:szCs w:val="16"/>
              </w:rPr>
              <w:t>-666-</w:t>
            </w:r>
            <w:r w:rsidR="00476519" w:rsidRPr="008D4F63">
              <w:rPr>
                <w:rFonts w:ascii="Arial" w:hAnsi="Arial" w:cs="Arial"/>
                <w:bCs/>
                <w:sz w:val="16"/>
                <w:szCs w:val="16"/>
              </w:rPr>
              <w:t>Other (</w:t>
            </w:r>
            <w:r w:rsidRPr="008D4F63">
              <w:rPr>
                <w:rFonts w:ascii="Arial" w:hAnsi="Arial" w:cs="Arial"/>
                <w:bCs/>
                <w:sz w:val="16"/>
                <w:szCs w:val="16"/>
              </w:rPr>
              <w:t xml:space="preserve">please </w:t>
            </w:r>
            <w:r w:rsidR="00476519" w:rsidRPr="008D4F63">
              <w:rPr>
                <w:rFonts w:ascii="Arial" w:hAnsi="Arial" w:cs="Arial"/>
                <w:bCs/>
                <w:sz w:val="16"/>
                <w:szCs w:val="16"/>
              </w:rPr>
              <w:t>specify)</w:t>
            </w:r>
          </w:p>
        </w:tc>
        <w:tc>
          <w:tcPr>
            <w:tcW w:w="763" w:type="pct"/>
            <w:vAlign w:val="center"/>
          </w:tcPr>
          <w:p w14:paraId="05E78ECD" w14:textId="4D5FE318" w:rsidR="00476519" w:rsidRPr="005A7BEF" w:rsidRDefault="00476519" w:rsidP="00D30F45">
            <w:pPr>
              <w:rPr>
                <w:rFonts w:ascii="Arial" w:hAnsi="Arial" w:cs="Arial"/>
                <w:bCs/>
                <w:sz w:val="16"/>
                <w:szCs w:val="16"/>
              </w:rPr>
            </w:pPr>
          </w:p>
        </w:tc>
        <w:tc>
          <w:tcPr>
            <w:tcW w:w="867" w:type="pct"/>
            <w:vAlign w:val="center"/>
          </w:tcPr>
          <w:p w14:paraId="48AB2A24" w14:textId="37A14312" w:rsidR="00476519" w:rsidRPr="005A7BEF" w:rsidRDefault="00476519">
            <w:pPr>
              <w:rPr>
                <w:rFonts w:ascii="Arial" w:hAnsi="Arial" w:cs="Arial"/>
                <w:bCs/>
                <w:sz w:val="16"/>
                <w:szCs w:val="16"/>
              </w:rPr>
            </w:pPr>
          </w:p>
        </w:tc>
        <w:tc>
          <w:tcPr>
            <w:tcW w:w="937" w:type="pct"/>
            <w:vAlign w:val="center"/>
          </w:tcPr>
          <w:p w14:paraId="20FCBEEC" w14:textId="70887044" w:rsidR="00476519" w:rsidRPr="005A7BEF" w:rsidRDefault="00476519" w:rsidP="00D30F45">
            <w:pPr>
              <w:rPr>
                <w:rFonts w:ascii="Arial" w:hAnsi="Arial" w:cs="Arial"/>
                <w:bCs/>
                <w:sz w:val="16"/>
                <w:szCs w:val="16"/>
              </w:rPr>
            </w:pPr>
          </w:p>
        </w:tc>
        <w:tc>
          <w:tcPr>
            <w:tcW w:w="902" w:type="pct"/>
            <w:vAlign w:val="center"/>
          </w:tcPr>
          <w:p w14:paraId="1599AEEB" w14:textId="7E2BA63D" w:rsidR="00476519" w:rsidRPr="005A7BEF" w:rsidRDefault="00476519" w:rsidP="00D30F45">
            <w:pPr>
              <w:rPr>
                <w:rFonts w:ascii="Arial" w:hAnsi="Arial" w:cs="Arial"/>
                <w:bCs/>
                <w:sz w:val="16"/>
                <w:szCs w:val="16"/>
              </w:rPr>
            </w:pPr>
          </w:p>
        </w:tc>
      </w:tr>
      <w:tr w:rsidR="00476519" w:rsidRPr="005A7BEF" w14:paraId="00CF187C" w14:textId="77777777" w:rsidTr="008D4F63">
        <w:trPr>
          <w:trHeight w:val="872"/>
        </w:trPr>
        <w:tc>
          <w:tcPr>
            <w:tcW w:w="1531" w:type="pct"/>
          </w:tcPr>
          <w:p w14:paraId="6A5A7E4F" w14:textId="10C3D299" w:rsidR="00476519" w:rsidRDefault="009844C7" w:rsidP="00D30F45">
            <w:pPr>
              <w:rPr>
                <w:rFonts w:ascii="Arial" w:hAnsi="Arial" w:cs="Arial"/>
                <w:b/>
                <w:sz w:val="16"/>
                <w:szCs w:val="16"/>
              </w:rPr>
            </w:pPr>
            <w:r>
              <w:rPr>
                <w:rFonts w:ascii="Arial" w:hAnsi="Arial" w:cs="Arial"/>
                <w:b/>
                <w:bCs/>
                <w:sz w:val="16"/>
                <w:szCs w:val="16"/>
              </w:rPr>
              <w:t>Q</w:t>
            </w:r>
            <w:r w:rsidR="00476519" w:rsidRPr="005A7BEF">
              <w:rPr>
                <w:rFonts w:ascii="Arial" w:hAnsi="Arial" w:cs="Arial"/>
                <w:b/>
                <w:bCs/>
                <w:sz w:val="16"/>
                <w:szCs w:val="16"/>
              </w:rPr>
              <w:fldChar w:fldCharType="begin"/>
            </w:r>
            <w:r w:rsidR="00476519" w:rsidRPr="005A7BEF">
              <w:rPr>
                <w:rFonts w:ascii="Arial" w:hAnsi="Arial" w:cs="Arial"/>
                <w:b/>
                <w:bCs/>
                <w:sz w:val="16"/>
                <w:szCs w:val="16"/>
              </w:rPr>
              <w:instrText xml:space="preserve"> SEQ B \n </w:instrText>
            </w:r>
            <w:r w:rsidR="00476519" w:rsidRPr="005A7BEF">
              <w:rPr>
                <w:rFonts w:ascii="Arial" w:hAnsi="Arial" w:cs="Arial"/>
                <w:b/>
                <w:bCs/>
                <w:sz w:val="16"/>
                <w:szCs w:val="16"/>
              </w:rPr>
              <w:fldChar w:fldCharType="separate"/>
            </w:r>
            <w:r w:rsidR="00476519" w:rsidRPr="005A7BEF">
              <w:rPr>
                <w:rFonts w:ascii="Arial" w:hAnsi="Arial" w:cs="Arial"/>
                <w:b/>
                <w:bCs/>
                <w:noProof/>
                <w:sz w:val="16"/>
                <w:szCs w:val="16"/>
              </w:rPr>
              <w:t>25</w:t>
            </w:r>
            <w:r w:rsidR="00476519" w:rsidRPr="005A7BEF">
              <w:rPr>
                <w:rFonts w:ascii="Arial" w:hAnsi="Arial" w:cs="Arial"/>
                <w:b/>
                <w:bCs/>
                <w:sz w:val="16"/>
                <w:szCs w:val="16"/>
              </w:rPr>
              <w:fldChar w:fldCharType="end"/>
            </w:r>
            <w:r w:rsidR="00476519" w:rsidRPr="005A7BEF">
              <w:rPr>
                <w:rFonts w:ascii="Arial" w:hAnsi="Arial" w:cs="Arial"/>
                <w:b/>
                <w:sz w:val="16"/>
                <w:szCs w:val="16"/>
              </w:rPr>
              <w:t>. How would you rank the strength of each of the following product/services/policies in affecting your con</w:t>
            </w:r>
            <w:r w:rsidR="00F77112">
              <w:rPr>
                <w:rFonts w:ascii="Arial" w:hAnsi="Arial" w:cs="Arial"/>
                <w:b/>
                <w:sz w:val="16"/>
                <w:szCs w:val="16"/>
              </w:rPr>
              <w:t xml:space="preserve">tinuous use of mobile money? </w:t>
            </w:r>
          </w:p>
          <w:p w14:paraId="15449A99" w14:textId="77777777" w:rsidR="00F77112" w:rsidRDefault="00F77112" w:rsidP="00F77112">
            <w:pPr>
              <w:rPr>
                <w:rFonts w:ascii="Arial" w:hAnsi="Arial" w:cs="Arial"/>
                <w:bCs/>
                <w:sz w:val="16"/>
                <w:szCs w:val="16"/>
              </w:rPr>
            </w:pPr>
          </w:p>
          <w:p w14:paraId="318990B1" w14:textId="7EE0E881" w:rsidR="00F77112" w:rsidRPr="005A7BEF" w:rsidRDefault="00F77112" w:rsidP="00F77112">
            <w:pPr>
              <w:rPr>
                <w:rFonts w:ascii="Arial" w:hAnsi="Arial" w:cs="Arial"/>
                <w:bCs/>
                <w:sz w:val="16"/>
                <w:szCs w:val="16"/>
              </w:rPr>
            </w:pPr>
            <w:r w:rsidRPr="005A7BEF">
              <w:rPr>
                <w:rFonts w:ascii="Arial" w:hAnsi="Arial" w:cs="Arial"/>
                <w:bCs/>
                <w:sz w:val="16"/>
                <w:szCs w:val="16"/>
              </w:rPr>
              <w:t>Pensions</w:t>
            </w:r>
          </w:p>
          <w:p w14:paraId="058099D1" w14:textId="19423B31" w:rsidR="00F77112" w:rsidRPr="005A7BEF" w:rsidRDefault="00F77112" w:rsidP="00F77112">
            <w:pPr>
              <w:rPr>
                <w:rFonts w:ascii="Arial" w:hAnsi="Arial" w:cs="Arial"/>
                <w:bCs/>
                <w:sz w:val="16"/>
                <w:szCs w:val="16"/>
              </w:rPr>
            </w:pPr>
            <w:r w:rsidRPr="005A7BEF">
              <w:rPr>
                <w:rFonts w:ascii="Arial" w:hAnsi="Arial" w:cs="Arial"/>
                <w:bCs/>
                <w:sz w:val="16"/>
                <w:szCs w:val="16"/>
              </w:rPr>
              <w:t>Insurance</w:t>
            </w:r>
          </w:p>
          <w:p w14:paraId="31998D4A" w14:textId="5528C1D2" w:rsidR="00F77112" w:rsidRPr="005A7BEF" w:rsidRDefault="00F77112" w:rsidP="00F77112">
            <w:pPr>
              <w:rPr>
                <w:rFonts w:ascii="Arial" w:hAnsi="Arial" w:cs="Arial"/>
                <w:bCs/>
                <w:sz w:val="16"/>
                <w:szCs w:val="16"/>
              </w:rPr>
            </w:pPr>
            <w:r w:rsidRPr="005A7BEF">
              <w:rPr>
                <w:rFonts w:ascii="Arial" w:hAnsi="Arial" w:cs="Arial"/>
                <w:bCs/>
                <w:sz w:val="16"/>
                <w:szCs w:val="16"/>
              </w:rPr>
              <w:t>Savings</w:t>
            </w:r>
          </w:p>
          <w:p w14:paraId="6ACE29B8" w14:textId="51330B43" w:rsidR="00F77112" w:rsidRPr="005A7BEF" w:rsidRDefault="00F77112" w:rsidP="00F77112">
            <w:pPr>
              <w:rPr>
                <w:rFonts w:ascii="Arial" w:hAnsi="Arial" w:cs="Arial"/>
                <w:bCs/>
                <w:sz w:val="16"/>
                <w:szCs w:val="16"/>
              </w:rPr>
            </w:pPr>
            <w:r w:rsidRPr="005A7BEF">
              <w:rPr>
                <w:rFonts w:ascii="Arial" w:hAnsi="Arial" w:cs="Arial"/>
                <w:bCs/>
                <w:sz w:val="16"/>
                <w:szCs w:val="16"/>
              </w:rPr>
              <w:t>Loans</w:t>
            </w:r>
          </w:p>
          <w:p w14:paraId="02236FE2" w14:textId="33A8AA5A" w:rsidR="00F77112" w:rsidRPr="005A7BEF" w:rsidRDefault="00F77112" w:rsidP="00F77112">
            <w:pPr>
              <w:rPr>
                <w:rFonts w:ascii="Arial" w:hAnsi="Arial" w:cs="Arial"/>
                <w:bCs/>
                <w:sz w:val="16"/>
                <w:szCs w:val="16"/>
              </w:rPr>
            </w:pPr>
            <w:r w:rsidRPr="005A7BEF">
              <w:rPr>
                <w:rFonts w:ascii="Arial" w:hAnsi="Arial" w:cs="Arial"/>
                <w:bCs/>
                <w:sz w:val="16"/>
                <w:szCs w:val="16"/>
              </w:rPr>
              <w:t>Payment of interest on deposits</w:t>
            </w:r>
          </w:p>
          <w:p w14:paraId="2487E448" w14:textId="0F078830" w:rsidR="00F77112" w:rsidRPr="005A7BEF" w:rsidRDefault="00F77112" w:rsidP="00F77112">
            <w:pPr>
              <w:rPr>
                <w:rFonts w:ascii="Arial" w:hAnsi="Arial" w:cs="Arial"/>
                <w:bCs/>
                <w:sz w:val="16"/>
                <w:szCs w:val="16"/>
              </w:rPr>
            </w:pPr>
            <w:r w:rsidRPr="005A7BEF">
              <w:rPr>
                <w:rFonts w:ascii="Arial" w:hAnsi="Arial" w:cs="Arial"/>
                <w:bCs/>
                <w:sz w:val="16"/>
                <w:szCs w:val="16"/>
              </w:rPr>
              <w:t>Purchase of securities</w:t>
            </w:r>
          </w:p>
          <w:p w14:paraId="0C4D53F6" w14:textId="66BE3237" w:rsidR="00F77112" w:rsidRPr="005A7BEF" w:rsidRDefault="00F77112" w:rsidP="00F77112">
            <w:pPr>
              <w:rPr>
                <w:rFonts w:ascii="Arial" w:hAnsi="Arial" w:cs="Arial"/>
                <w:bCs/>
                <w:sz w:val="16"/>
                <w:szCs w:val="16"/>
              </w:rPr>
            </w:pPr>
            <w:r w:rsidRPr="005A7BEF">
              <w:rPr>
                <w:rFonts w:ascii="Arial" w:hAnsi="Arial" w:cs="Arial"/>
                <w:bCs/>
                <w:sz w:val="16"/>
                <w:szCs w:val="16"/>
              </w:rPr>
              <w:t>Hospital support plans</w:t>
            </w:r>
          </w:p>
          <w:p w14:paraId="0D9AB885" w14:textId="350B993C" w:rsidR="00F77112" w:rsidRPr="005A7BEF" w:rsidRDefault="00F77112" w:rsidP="00F77112">
            <w:pPr>
              <w:rPr>
                <w:rFonts w:ascii="Arial" w:hAnsi="Arial" w:cs="Arial"/>
                <w:bCs/>
                <w:sz w:val="16"/>
                <w:szCs w:val="16"/>
              </w:rPr>
            </w:pPr>
            <w:r w:rsidRPr="005A7BEF">
              <w:rPr>
                <w:rFonts w:ascii="Arial" w:hAnsi="Arial" w:cs="Arial"/>
                <w:bCs/>
                <w:sz w:val="16"/>
                <w:szCs w:val="16"/>
              </w:rPr>
              <w:t>Transfer to and from banks</w:t>
            </w:r>
          </w:p>
          <w:p w14:paraId="03A589FB" w14:textId="7DA930CA" w:rsidR="00F77112" w:rsidRPr="005A7BEF" w:rsidRDefault="00F77112" w:rsidP="00F77112">
            <w:pPr>
              <w:rPr>
                <w:rFonts w:ascii="Arial" w:hAnsi="Arial" w:cs="Arial"/>
                <w:b/>
                <w:sz w:val="16"/>
                <w:szCs w:val="16"/>
              </w:rPr>
            </w:pPr>
            <w:r w:rsidRPr="005A7BEF">
              <w:rPr>
                <w:rFonts w:ascii="Arial" w:hAnsi="Arial" w:cs="Arial"/>
                <w:bCs/>
                <w:sz w:val="16"/>
                <w:szCs w:val="16"/>
              </w:rPr>
              <w:t>ATM cash out</w:t>
            </w:r>
          </w:p>
          <w:p w14:paraId="00AB167D" w14:textId="05160B00" w:rsidR="00F77112" w:rsidRPr="005A7BEF" w:rsidRDefault="00F77112" w:rsidP="00F77112">
            <w:pPr>
              <w:rPr>
                <w:rFonts w:ascii="Arial" w:hAnsi="Arial" w:cs="Arial"/>
                <w:bCs/>
                <w:sz w:val="16"/>
                <w:szCs w:val="16"/>
              </w:rPr>
            </w:pPr>
            <w:r w:rsidRPr="005A7BEF">
              <w:rPr>
                <w:rFonts w:ascii="Arial" w:hAnsi="Arial" w:cs="Arial"/>
                <w:bCs/>
                <w:sz w:val="16"/>
                <w:szCs w:val="16"/>
              </w:rPr>
              <w:t xml:space="preserve"> Payment of bills</w:t>
            </w:r>
          </w:p>
          <w:p w14:paraId="321E25E5" w14:textId="77777777" w:rsidR="00F77112" w:rsidRDefault="00F77112" w:rsidP="00F77112">
            <w:pPr>
              <w:rPr>
                <w:rFonts w:ascii="Arial" w:hAnsi="Arial" w:cs="Arial"/>
                <w:bCs/>
                <w:sz w:val="16"/>
                <w:szCs w:val="16"/>
              </w:rPr>
            </w:pPr>
            <w:r w:rsidRPr="005A7BEF">
              <w:rPr>
                <w:rFonts w:ascii="Arial" w:hAnsi="Arial" w:cs="Arial"/>
                <w:bCs/>
                <w:sz w:val="16"/>
                <w:szCs w:val="16"/>
              </w:rPr>
              <w:t xml:space="preserve"> Transfer in and out of cash</w:t>
            </w:r>
          </w:p>
          <w:p w14:paraId="5E43E05D" w14:textId="392095C3" w:rsidR="00F77112" w:rsidRPr="005A7BEF" w:rsidRDefault="00F77112" w:rsidP="00F77112">
            <w:pPr>
              <w:rPr>
                <w:rFonts w:ascii="Arial" w:hAnsi="Arial" w:cs="Arial"/>
                <w:bCs/>
                <w:sz w:val="16"/>
                <w:szCs w:val="16"/>
              </w:rPr>
            </w:pPr>
            <w:r>
              <w:rPr>
                <w:rFonts w:ascii="Arial" w:hAnsi="Arial" w:cs="Arial"/>
                <w:bCs/>
                <w:sz w:val="16"/>
                <w:szCs w:val="16"/>
              </w:rPr>
              <w:t>P</w:t>
            </w:r>
            <w:r w:rsidRPr="005A7BEF">
              <w:rPr>
                <w:rFonts w:ascii="Arial" w:hAnsi="Arial" w:cs="Arial"/>
                <w:bCs/>
                <w:sz w:val="16"/>
                <w:szCs w:val="16"/>
              </w:rPr>
              <w:t>urchase of airtime and data</w:t>
            </w:r>
          </w:p>
          <w:p w14:paraId="6D032D98" w14:textId="0B475C8B" w:rsidR="00F77112" w:rsidRPr="005A7BEF" w:rsidRDefault="00F77112" w:rsidP="00F77112">
            <w:pPr>
              <w:rPr>
                <w:rFonts w:ascii="Arial" w:hAnsi="Arial" w:cs="Arial"/>
                <w:bCs/>
                <w:sz w:val="16"/>
                <w:szCs w:val="16"/>
              </w:rPr>
            </w:pPr>
            <w:r w:rsidRPr="005A7BEF">
              <w:rPr>
                <w:rFonts w:ascii="Arial" w:hAnsi="Arial" w:cs="Arial"/>
                <w:bCs/>
                <w:sz w:val="16"/>
                <w:szCs w:val="16"/>
              </w:rPr>
              <w:t>Safety</w:t>
            </w:r>
          </w:p>
          <w:p w14:paraId="2DF909F2" w14:textId="724200BD" w:rsidR="00F77112" w:rsidRPr="005A7BEF" w:rsidRDefault="00F77112" w:rsidP="00F77112">
            <w:pPr>
              <w:rPr>
                <w:rFonts w:ascii="Arial" w:hAnsi="Arial" w:cs="Arial"/>
                <w:bCs/>
                <w:sz w:val="16"/>
                <w:szCs w:val="16"/>
              </w:rPr>
            </w:pPr>
            <w:r w:rsidRPr="005A7BEF">
              <w:rPr>
                <w:rFonts w:ascii="Arial" w:hAnsi="Arial" w:cs="Arial"/>
                <w:bCs/>
                <w:sz w:val="16"/>
                <w:szCs w:val="16"/>
              </w:rPr>
              <w:lastRenderedPageBreak/>
              <w:t>Mobile Money Interoperability</w:t>
            </w:r>
          </w:p>
          <w:p w14:paraId="375AF34C" w14:textId="4C331AA9" w:rsidR="00F77112" w:rsidRDefault="00F77112" w:rsidP="00F77112">
            <w:pPr>
              <w:rPr>
                <w:rFonts w:ascii="Arial" w:hAnsi="Arial" w:cs="Arial"/>
                <w:bCs/>
                <w:sz w:val="16"/>
                <w:szCs w:val="16"/>
              </w:rPr>
            </w:pPr>
          </w:p>
          <w:p w14:paraId="5F92B2A3" w14:textId="77777777" w:rsidR="00F77112" w:rsidRDefault="00F77112" w:rsidP="00F77112">
            <w:pPr>
              <w:rPr>
                <w:rFonts w:ascii="Arial" w:hAnsi="Arial" w:cs="Arial"/>
                <w:b/>
                <w:sz w:val="16"/>
                <w:szCs w:val="16"/>
              </w:rPr>
            </w:pPr>
          </w:p>
          <w:p w14:paraId="1B66BFCA" w14:textId="20703BFB" w:rsidR="00F77112" w:rsidRDefault="00F77112" w:rsidP="00D30F45">
            <w:pPr>
              <w:rPr>
                <w:rFonts w:ascii="Arial" w:hAnsi="Arial" w:cs="Arial"/>
                <w:sz w:val="16"/>
                <w:szCs w:val="16"/>
              </w:rPr>
            </w:pPr>
            <w:r>
              <w:rPr>
                <w:rFonts w:ascii="Arial" w:hAnsi="Arial" w:cs="Arial"/>
                <w:sz w:val="16"/>
                <w:szCs w:val="16"/>
              </w:rPr>
              <w:t>1-Very weak</w:t>
            </w:r>
          </w:p>
          <w:p w14:paraId="0CB9C4D6" w14:textId="516769CE" w:rsidR="00F77112" w:rsidRDefault="00F77112" w:rsidP="00D30F45">
            <w:pPr>
              <w:rPr>
                <w:rFonts w:ascii="Arial" w:hAnsi="Arial" w:cs="Arial"/>
                <w:sz w:val="16"/>
                <w:szCs w:val="16"/>
              </w:rPr>
            </w:pPr>
            <w:r>
              <w:rPr>
                <w:rFonts w:ascii="Arial" w:hAnsi="Arial" w:cs="Arial"/>
                <w:sz w:val="16"/>
                <w:szCs w:val="16"/>
              </w:rPr>
              <w:t>2-Weak</w:t>
            </w:r>
          </w:p>
          <w:p w14:paraId="0752E71F" w14:textId="0775D1C1" w:rsidR="00F77112" w:rsidRDefault="00F77112" w:rsidP="00D30F45">
            <w:pPr>
              <w:rPr>
                <w:rFonts w:ascii="Arial" w:hAnsi="Arial" w:cs="Arial"/>
                <w:sz w:val="16"/>
                <w:szCs w:val="16"/>
              </w:rPr>
            </w:pPr>
            <w:r>
              <w:rPr>
                <w:rFonts w:ascii="Arial" w:hAnsi="Arial" w:cs="Arial"/>
                <w:sz w:val="16"/>
                <w:szCs w:val="16"/>
              </w:rPr>
              <w:t>3-Neutral</w:t>
            </w:r>
          </w:p>
          <w:p w14:paraId="4DFC8FCF" w14:textId="504B419F" w:rsidR="00F77112" w:rsidRDefault="00F77112" w:rsidP="00D30F45">
            <w:pPr>
              <w:rPr>
                <w:rFonts w:ascii="Arial" w:hAnsi="Arial" w:cs="Arial"/>
                <w:sz w:val="16"/>
                <w:szCs w:val="16"/>
              </w:rPr>
            </w:pPr>
            <w:r>
              <w:rPr>
                <w:rFonts w:ascii="Arial" w:hAnsi="Arial" w:cs="Arial"/>
                <w:sz w:val="16"/>
                <w:szCs w:val="16"/>
              </w:rPr>
              <w:t>4-Strong</w:t>
            </w:r>
          </w:p>
          <w:p w14:paraId="72214DF8" w14:textId="3362EDAE" w:rsidR="00F77112" w:rsidRPr="008D4F63" w:rsidRDefault="00F77112" w:rsidP="00D30F45">
            <w:pPr>
              <w:rPr>
                <w:rFonts w:ascii="Arial" w:hAnsi="Arial" w:cs="Arial"/>
                <w:sz w:val="16"/>
                <w:szCs w:val="16"/>
              </w:rPr>
            </w:pPr>
            <w:r>
              <w:rPr>
                <w:rFonts w:ascii="Arial" w:hAnsi="Arial" w:cs="Arial"/>
                <w:sz w:val="16"/>
                <w:szCs w:val="16"/>
              </w:rPr>
              <w:t>5-Very strong</w:t>
            </w:r>
          </w:p>
          <w:p w14:paraId="068325A4" w14:textId="77777777" w:rsidR="00F77112" w:rsidRPr="005A7BEF" w:rsidRDefault="00F77112" w:rsidP="00D30F45">
            <w:pPr>
              <w:rPr>
                <w:rFonts w:ascii="Arial" w:hAnsi="Arial" w:cs="Arial"/>
                <w:b/>
                <w:sz w:val="16"/>
                <w:szCs w:val="16"/>
              </w:rPr>
            </w:pPr>
          </w:p>
          <w:p w14:paraId="50D5D4F7" w14:textId="53E67502" w:rsidR="00476519" w:rsidRPr="005A7BEF" w:rsidRDefault="00476519" w:rsidP="00D30F45">
            <w:pPr>
              <w:rPr>
                <w:rFonts w:ascii="Arial" w:hAnsi="Arial" w:cs="Arial"/>
                <w:b/>
                <w:bCs/>
                <w:sz w:val="16"/>
                <w:szCs w:val="16"/>
              </w:rPr>
            </w:pPr>
          </w:p>
        </w:tc>
        <w:tc>
          <w:tcPr>
            <w:tcW w:w="763" w:type="pct"/>
            <w:vAlign w:val="center"/>
          </w:tcPr>
          <w:p w14:paraId="25335B54" w14:textId="7912ED21" w:rsidR="00476519" w:rsidRPr="005A7BEF" w:rsidRDefault="00476519" w:rsidP="00D30F45">
            <w:pPr>
              <w:spacing w:before="60" w:after="40"/>
              <w:rPr>
                <w:rFonts w:ascii="Arial" w:hAnsi="Arial" w:cs="Arial"/>
                <w:bCs/>
                <w:sz w:val="16"/>
                <w:szCs w:val="16"/>
              </w:rPr>
            </w:pPr>
          </w:p>
        </w:tc>
        <w:tc>
          <w:tcPr>
            <w:tcW w:w="867" w:type="pct"/>
            <w:vAlign w:val="center"/>
          </w:tcPr>
          <w:p w14:paraId="29213F4F" w14:textId="0143B99D" w:rsidR="00476519" w:rsidRPr="005A7BEF" w:rsidRDefault="00476519" w:rsidP="00D30F45">
            <w:pPr>
              <w:rPr>
                <w:rFonts w:ascii="Arial" w:hAnsi="Arial" w:cs="Arial"/>
                <w:bCs/>
                <w:sz w:val="16"/>
                <w:szCs w:val="16"/>
              </w:rPr>
            </w:pPr>
          </w:p>
        </w:tc>
        <w:tc>
          <w:tcPr>
            <w:tcW w:w="937" w:type="pct"/>
            <w:vAlign w:val="center"/>
          </w:tcPr>
          <w:p w14:paraId="078B583D" w14:textId="2798C9D6" w:rsidR="00476519" w:rsidRPr="005A7BEF" w:rsidRDefault="00476519" w:rsidP="00D30F45">
            <w:pPr>
              <w:rPr>
                <w:rFonts w:ascii="Arial" w:hAnsi="Arial" w:cs="Arial"/>
                <w:bCs/>
                <w:sz w:val="16"/>
                <w:szCs w:val="16"/>
              </w:rPr>
            </w:pPr>
          </w:p>
        </w:tc>
        <w:tc>
          <w:tcPr>
            <w:tcW w:w="902" w:type="pct"/>
            <w:vAlign w:val="center"/>
          </w:tcPr>
          <w:p w14:paraId="6870518B" w14:textId="53EF6B53" w:rsidR="00476519" w:rsidRPr="005A7BEF" w:rsidRDefault="00476519" w:rsidP="00D30F45">
            <w:pPr>
              <w:rPr>
                <w:rFonts w:ascii="Arial" w:hAnsi="Arial" w:cs="Arial"/>
                <w:bCs/>
                <w:sz w:val="16"/>
                <w:szCs w:val="16"/>
              </w:rPr>
            </w:pPr>
          </w:p>
        </w:tc>
      </w:tr>
      <w:tr w:rsidR="00476519" w:rsidRPr="005A7BEF" w14:paraId="5DBC9EB8" w14:textId="77777777" w:rsidTr="008D4F63">
        <w:trPr>
          <w:trHeight w:val="872"/>
        </w:trPr>
        <w:tc>
          <w:tcPr>
            <w:tcW w:w="1531" w:type="pct"/>
          </w:tcPr>
          <w:p w14:paraId="23EAFCB4" w14:textId="32FF9A0E" w:rsidR="00476519" w:rsidRPr="008D4F63" w:rsidRDefault="00476519" w:rsidP="00D30F45">
            <w:pPr>
              <w:rPr>
                <w:rFonts w:ascii="Arial" w:hAnsi="Arial" w:cs="Arial"/>
                <w:bCs/>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26</w:t>
            </w:r>
            <w:r w:rsidRPr="008D4F63">
              <w:rPr>
                <w:rFonts w:ascii="Arial" w:hAnsi="Arial" w:cs="Arial"/>
                <w:bCs/>
                <w:sz w:val="16"/>
                <w:szCs w:val="16"/>
              </w:rPr>
              <w:fldChar w:fldCharType="end"/>
            </w:r>
            <w:r w:rsidRPr="008D4F63">
              <w:rPr>
                <w:rFonts w:ascii="Arial" w:hAnsi="Arial" w:cs="Arial"/>
                <w:sz w:val="16"/>
                <w:szCs w:val="16"/>
              </w:rPr>
              <w:t xml:space="preserve">. </w:t>
            </w:r>
            <w:r w:rsidRPr="008D4F63">
              <w:rPr>
                <w:rFonts w:ascii="Arial" w:hAnsi="Arial" w:cs="Arial"/>
                <w:bCs/>
                <w:sz w:val="16"/>
                <w:szCs w:val="16"/>
              </w:rPr>
              <w:t>Is there any service or product you wish the mobile money platform covered</w:t>
            </w:r>
            <w:r w:rsidR="00F77112" w:rsidRPr="008D4F63">
              <w:rPr>
                <w:rFonts w:ascii="Arial" w:hAnsi="Arial" w:cs="Arial"/>
                <w:bCs/>
                <w:sz w:val="16"/>
                <w:szCs w:val="16"/>
              </w:rPr>
              <w:t xml:space="preserve"> which it currently does not</w:t>
            </w:r>
            <w:r w:rsidRPr="008D4F63">
              <w:rPr>
                <w:rFonts w:ascii="Arial" w:hAnsi="Arial" w:cs="Arial"/>
                <w:bCs/>
                <w:sz w:val="16"/>
                <w:szCs w:val="16"/>
              </w:rPr>
              <w:t>?</w:t>
            </w:r>
          </w:p>
          <w:p w14:paraId="08ED4CF4" w14:textId="11F44436" w:rsidR="00476519" w:rsidRPr="008F1640" w:rsidRDefault="008F1640" w:rsidP="00D30F45">
            <w:pPr>
              <w:rPr>
                <w:rFonts w:ascii="Arial" w:hAnsi="Arial" w:cs="Arial"/>
                <w:bCs/>
                <w:sz w:val="16"/>
                <w:szCs w:val="16"/>
              </w:rPr>
            </w:pPr>
            <w:r>
              <w:rPr>
                <w:rFonts w:ascii="Arial" w:hAnsi="Arial" w:cs="Arial"/>
                <w:bCs/>
                <w:sz w:val="16"/>
                <w:szCs w:val="16"/>
              </w:rPr>
              <w:t>1.Yes</w:t>
            </w:r>
          </w:p>
          <w:p w14:paraId="12ADD72A" w14:textId="4C072779" w:rsidR="00476519" w:rsidRPr="008F1640" w:rsidRDefault="00476519">
            <w:pPr>
              <w:rPr>
                <w:rFonts w:ascii="Arial" w:hAnsi="Arial" w:cs="Arial"/>
                <w:bCs/>
                <w:sz w:val="16"/>
                <w:szCs w:val="16"/>
              </w:rPr>
            </w:pPr>
            <w:r w:rsidRPr="008F1640">
              <w:rPr>
                <w:rFonts w:ascii="Arial" w:hAnsi="Arial" w:cs="Arial"/>
                <w:bCs/>
                <w:sz w:val="16"/>
                <w:szCs w:val="16"/>
              </w:rPr>
              <w:t xml:space="preserve">2.No&gt;&gt;Q29 </w:t>
            </w:r>
          </w:p>
        </w:tc>
        <w:tc>
          <w:tcPr>
            <w:tcW w:w="763" w:type="pct"/>
            <w:vAlign w:val="center"/>
          </w:tcPr>
          <w:p w14:paraId="32243007" w14:textId="663E21C0" w:rsidR="00476519" w:rsidRPr="005A7BEF" w:rsidRDefault="00476519" w:rsidP="00D30F45">
            <w:pPr>
              <w:rPr>
                <w:rFonts w:ascii="Arial" w:hAnsi="Arial" w:cs="Arial"/>
                <w:bCs/>
                <w:sz w:val="16"/>
                <w:szCs w:val="16"/>
              </w:rPr>
            </w:pPr>
          </w:p>
        </w:tc>
        <w:tc>
          <w:tcPr>
            <w:tcW w:w="867" w:type="pct"/>
            <w:vAlign w:val="center"/>
          </w:tcPr>
          <w:p w14:paraId="31533C7F" w14:textId="0CE8353A" w:rsidR="00476519" w:rsidRPr="005A7BEF" w:rsidRDefault="00476519" w:rsidP="00D30F45">
            <w:pPr>
              <w:rPr>
                <w:rFonts w:ascii="Arial" w:hAnsi="Arial" w:cs="Arial"/>
                <w:bCs/>
                <w:sz w:val="16"/>
                <w:szCs w:val="16"/>
              </w:rPr>
            </w:pPr>
          </w:p>
        </w:tc>
        <w:tc>
          <w:tcPr>
            <w:tcW w:w="937" w:type="pct"/>
            <w:vAlign w:val="center"/>
          </w:tcPr>
          <w:p w14:paraId="61449BF4" w14:textId="27ECB645" w:rsidR="00476519" w:rsidRPr="005A7BEF" w:rsidRDefault="00476519" w:rsidP="00D30F45">
            <w:pPr>
              <w:rPr>
                <w:rFonts w:ascii="Arial" w:hAnsi="Arial" w:cs="Arial"/>
                <w:bCs/>
                <w:sz w:val="16"/>
                <w:szCs w:val="16"/>
              </w:rPr>
            </w:pPr>
          </w:p>
        </w:tc>
        <w:tc>
          <w:tcPr>
            <w:tcW w:w="902" w:type="pct"/>
            <w:vAlign w:val="center"/>
          </w:tcPr>
          <w:p w14:paraId="201FD099" w14:textId="0501C946" w:rsidR="00476519" w:rsidRPr="005A7BEF" w:rsidRDefault="00476519" w:rsidP="00D30F45">
            <w:pPr>
              <w:rPr>
                <w:rFonts w:ascii="Arial" w:hAnsi="Arial" w:cs="Arial"/>
                <w:bCs/>
                <w:sz w:val="16"/>
                <w:szCs w:val="16"/>
              </w:rPr>
            </w:pPr>
          </w:p>
        </w:tc>
      </w:tr>
      <w:tr w:rsidR="008F1640" w:rsidRPr="005A7BEF" w14:paraId="112DF742" w14:textId="77777777" w:rsidTr="00476519">
        <w:trPr>
          <w:trHeight w:val="962"/>
        </w:trPr>
        <w:tc>
          <w:tcPr>
            <w:tcW w:w="1531" w:type="pct"/>
          </w:tcPr>
          <w:p w14:paraId="51B1467D" w14:textId="67B9A814" w:rsidR="008F1640" w:rsidRPr="008F1640" w:rsidRDefault="008F1640" w:rsidP="00D30F45">
            <w:pPr>
              <w:rPr>
                <w:rFonts w:ascii="Arial" w:hAnsi="Arial" w:cs="Arial"/>
                <w:bCs/>
                <w:sz w:val="16"/>
                <w:szCs w:val="16"/>
              </w:rPr>
            </w:pPr>
            <w:r w:rsidRPr="008F1640">
              <w:rPr>
                <w:rFonts w:ascii="Arial" w:hAnsi="Arial" w:cs="Arial"/>
                <w:bCs/>
                <w:sz w:val="16"/>
                <w:szCs w:val="16"/>
              </w:rPr>
              <w:t>Please specify a service or product you wish the mobile money platform covered which it currently does not.</w:t>
            </w:r>
          </w:p>
        </w:tc>
        <w:tc>
          <w:tcPr>
            <w:tcW w:w="763" w:type="pct"/>
            <w:vAlign w:val="center"/>
          </w:tcPr>
          <w:p w14:paraId="18EA08CC" w14:textId="77777777" w:rsidR="008F1640" w:rsidRPr="005A7BEF" w:rsidRDefault="008F1640" w:rsidP="00D30F45">
            <w:pPr>
              <w:rPr>
                <w:rFonts w:ascii="Arial" w:hAnsi="Arial" w:cs="Arial"/>
                <w:bCs/>
                <w:sz w:val="16"/>
                <w:szCs w:val="16"/>
              </w:rPr>
            </w:pPr>
          </w:p>
        </w:tc>
        <w:tc>
          <w:tcPr>
            <w:tcW w:w="867" w:type="pct"/>
            <w:vAlign w:val="center"/>
          </w:tcPr>
          <w:p w14:paraId="6560365A" w14:textId="77777777" w:rsidR="008F1640" w:rsidRPr="005A7BEF" w:rsidRDefault="008F1640" w:rsidP="00D30F45">
            <w:pPr>
              <w:rPr>
                <w:rFonts w:ascii="Arial" w:hAnsi="Arial" w:cs="Arial"/>
                <w:bCs/>
                <w:sz w:val="16"/>
                <w:szCs w:val="16"/>
              </w:rPr>
            </w:pPr>
          </w:p>
        </w:tc>
        <w:tc>
          <w:tcPr>
            <w:tcW w:w="937" w:type="pct"/>
            <w:vAlign w:val="center"/>
          </w:tcPr>
          <w:p w14:paraId="3711F609" w14:textId="77777777" w:rsidR="008F1640" w:rsidRPr="005A7BEF" w:rsidRDefault="008F1640" w:rsidP="00D30F45">
            <w:pPr>
              <w:rPr>
                <w:rFonts w:ascii="Arial" w:hAnsi="Arial" w:cs="Arial"/>
                <w:bCs/>
                <w:sz w:val="16"/>
                <w:szCs w:val="16"/>
              </w:rPr>
            </w:pPr>
          </w:p>
        </w:tc>
        <w:tc>
          <w:tcPr>
            <w:tcW w:w="902" w:type="pct"/>
            <w:vAlign w:val="center"/>
          </w:tcPr>
          <w:p w14:paraId="47187ADB" w14:textId="77777777" w:rsidR="008F1640" w:rsidRPr="005A7BEF" w:rsidRDefault="008F1640" w:rsidP="00D30F45">
            <w:pPr>
              <w:rPr>
                <w:rFonts w:ascii="Arial" w:hAnsi="Arial" w:cs="Arial"/>
                <w:bCs/>
                <w:sz w:val="16"/>
                <w:szCs w:val="16"/>
              </w:rPr>
            </w:pPr>
          </w:p>
        </w:tc>
      </w:tr>
      <w:tr w:rsidR="00476519" w:rsidRPr="005A7BEF" w14:paraId="032F66FF" w14:textId="77777777" w:rsidTr="008D4F63">
        <w:trPr>
          <w:trHeight w:val="962"/>
        </w:trPr>
        <w:tc>
          <w:tcPr>
            <w:tcW w:w="1531" w:type="pct"/>
          </w:tcPr>
          <w:p w14:paraId="2821D3A9" w14:textId="77777777" w:rsidR="00476519" w:rsidRPr="008D4F63" w:rsidRDefault="00476519" w:rsidP="00D30F45">
            <w:pPr>
              <w:rPr>
                <w:rFonts w:ascii="Arial" w:hAnsi="Arial" w:cs="Arial"/>
                <w:bCs/>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27</w:t>
            </w:r>
            <w:r w:rsidRPr="008D4F63">
              <w:rPr>
                <w:rFonts w:ascii="Arial" w:hAnsi="Arial" w:cs="Arial"/>
                <w:bCs/>
                <w:sz w:val="16"/>
                <w:szCs w:val="16"/>
              </w:rPr>
              <w:fldChar w:fldCharType="end"/>
            </w:r>
            <w:r w:rsidRPr="008D4F63">
              <w:rPr>
                <w:rFonts w:ascii="Arial" w:hAnsi="Arial" w:cs="Arial"/>
                <w:sz w:val="16"/>
                <w:szCs w:val="16"/>
              </w:rPr>
              <w:t xml:space="preserve">. </w:t>
            </w:r>
            <w:r w:rsidRPr="008D4F63">
              <w:rPr>
                <w:rFonts w:ascii="Arial" w:hAnsi="Arial" w:cs="Arial"/>
                <w:bCs/>
                <w:sz w:val="16"/>
                <w:szCs w:val="16"/>
              </w:rPr>
              <w:t>Are you willing to pay a fee or charge for your ability to use such a service on the Mobile money platform?</w:t>
            </w:r>
          </w:p>
          <w:p w14:paraId="34C1B391" w14:textId="77777777" w:rsidR="00476519" w:rsidRPr="008F1640" w:rsidRDefault="00476519" w:rsidP="00D30F45">
            <w:pPr>
              <w:rPr>
                <w:rFonts w:ascii="Arial" w:hAnsi="Arial" w:cs="Arial"/>
                <w:bCs/>
                <w:sz w:val="16"/>
                <w:szCs w:val="16"/>
              </w:rPr>
            </w:pPr>
            <w:r w:rsidRPr="008F1640">
              <w:rPr>
                <w:rFonts w:ascii="Arial" w:hAnsi="Arial" w:cs="Arial"/>
                <w:bCs/>
                <w:sz w:val="16"/>
                <w:szCs w:val="16"/>
              </w:rPr>
              <w:t>1 Yes</w:t>
            </w:r>
          </w:p>
          <w:p w14:paraId="06128BDC" w14:textId="77777777" w:rsidR="00476519" w:rsidRPr="008F1640" w:rsidRDefault="00476519" w:rsidP="00D30F45">
            <w:pPr>
              <w:rPr>
                <w:rFonts w:ascii="Arial" w:hAnsi="Arial" w:cs="Arial"/>
                <w:bCs/>
                <w:sz w:val="16"/>
                <w:szCs w:val="16"/>
              </w:rPr>
            </w:pPr>
            <w:r w:rsidRPr="008F1640">
              <w:rPr>
                <w:rFonts w:ascii="Arial" w:hAnsi="Arial" w:cs="Arial"/>
                <w:bCs/>
                <w:sz w:val="16"/>
                <w:szCs w:val="16"/>
              </w:rPr>
              <w:t>2 No&gt;&gt;&gt;Q29</w:t>
            </w:r>
          </w:p>
        </w:tc>
        <w:tc>
          <w:tcPr>
            <w:tcW w:w="763" w:type="pct"/>
            <w:vAlign w:val="center"/>
          </w:tcPr>
          <w:p w14:paraId="6B40A85D" w14:textId="4B51827F" w:rsidR="00476519" w:rsidRPr="005A7BEF" w:rsidRDefault="00476519" w:rsidP="00D30F45">
            <w:pPr>
              <w:spacing w:before="60" w:after="40"/>
              <w:rPr>
                <w:rFonts w:ascii="Arial" w:hAnsi="Arial" w:cs="Arial"/>
                <w:sz w:val="16"/>
                <w:szCs w:val="16"/>
              </w:rPr>
            </w:pPr>
          </w:p>
        </w:tc>
        <w:tc>
          <w:tcPr>
            <w:tcW w:w="867" w:type="pct"/>
            <w:vAlign w:val="center"/>
          </w:tcPr>
          <w:p w14:paraId="3B478D6B" w14:textId="18079C93" w:rsidR="00476519" w:rsidRPr="005A7BEF" w:rsidRDefault="00476519" w:rsidP="00D30F45">
            <w:pPr>
              <w:spacing w:before="60" w:after="40"/>
              <w:rPr>
                <w:rFonts w:ascii="Arial" w:hAnsi="Arial" w:cs="Arial"/>
                <w:sz w:val="16"/>
                <w:szCs w:val="16"/>
              </w:rPr>
            </w:pPr>
          </w:p>
        </w:tc>
        <w:tc>
          <w:tcPr>
            <w:tcW w:w="937" w:type="pct"/>
            <w:vAlign w:val="center"/>
          </w:tcPr>
          <w:p w14:paraId="4FE901BF" w14:textId="106347AC" w:rsidR="00476519" w:rsidRPr="005A7BEF" w:rsidRDefault="00476519" w:rsidP="00D30F45">
            <w:pPr>
              <w:spacing w:before="60" w:after="40"/>
              <w:rPr>
                <w:rFonts w:ascii="Arial" w:hAnsi="Arial" w:cs="Arial"/>
                <w:sz w:val="16"/>
                <w:szCs w:val="16"/>
              </w:rPr>
            </w:pPr>
          </w:p>
        </w:tc>
        <w:tc>
          <w:tcPr>
            <w:tcW w:w="902" w:type="pct"/>
            <w:vAlign w:val="center"/>
          </w:tcPr>
          <w:p w14:paraId="22A32E11" w14:textId="07E8C8CE" w:rsidR="00476519" w:rsidRPr="005A7BEF" w:rsidRDefault="00476519" w:rsidP="00D30F45">
            <w:pPr>
              <w:spacing w:before="60" w:after="40"/>
              <w:rPr>
                <w:rFonts w:ascii="Arial" w:hAnsi="Arial" w:cs="Arial"/>
                <w:sz w:val="16"/>
                <w:szCs w:val="16"/>
              </w:rPr>
            </w:pPr>
          </w:p>
        </w:tc>
      </w:tr>
      <w:tr w:rsidR="00476519" w:rsidRPr="005A7BEF" w14:paraId="33E30812" w14:textId="77777777" w:rsidTr="008D4F63">
        <w:trPr>
          <w:trHeight w:val="962"/>
        </w:trPr>
        <w:tc>
          <w:tcPr>
            <w:tcW w:w="1531" w:type="pct"/>
          </w:tcPr>
          <w:p w14:paraId="4C8F000E" w14:textId="2068970E" w:rsidR="00476519" w:rsidRPr="008D4F63" w:rsidRDefault="00476519" w:rsidP="00D30F45">
            <w:pPr>
              <w:rPr>
                <w:rFonts w:ascii="Arial" w:hAnsi="Arial" w:cs="Arial"/>
                <w:bCs/>
                <w:sz w:val="16"/>
                <w:szCs w:val="16"/>
              </w:rPr>
            </w:pPr>
            <w:r w:rsidRPr="008D4F63">
              <w:rPr>
                <w:rFonts w:ascii="Arial" w:hAnsi="Arial" w:cs="Arial"/>
                <w:bCs/>
                <w:sz w:val="16"/>
                <w:szCs w:val="16"/>
              </w:rPr>
              <w:t>Q</w:t>
            </w:r>
            <w:r w:rsidRPr="008D4F63">
              <w:rPr>
                <w:rFonts w:ascii="Arial" w:hAnsi="Arial" w:cs="Arial"/>
                <w:bCs/>
                <w:sz w:val="16"/>
                <w:szCs w:val="16"/>
              </w:rPr>
              <w:fldChar w:fldCharType="begin"/>
            </w:r>
            <w:r w:rsidRPr="008D4F63">
              <w:rPr>
                <w:rFonts w:ascii="Arial" w:hAnsi="Arial" w:cs="Arial"/>
                <w:bCs/>
                <w:sz w:val="16"/>
                <w:szCs w:val="16"/>
              </w:rPr>
              <w:instrText xml:space="preserve"> SEQ B \n </w:instrText>
            </w:r>
            <w:r w:rsidRPr="008D4F63">
              <w:rPr>
                <w:rFonts w:ascii="Arial" w:hAnsi="Arial" w:cs="Arial"/>
                <w:bCs/>
                <w:sz w:val="16"/>
                <w:szCs w:val="16"/>
              </w:rPr>
              <w:fldChar w:fldCharType="separate"/>
            </w:r>
            <w:r w:rsidRPr="008D4F63">
              <w:rPr>
                <w:rFonts w:ascii="Arial" w:hAnsi="Arial" w:cs="Arial"/>
                <w:bCs/>
                <w:noProof/>
                <w:sz w:val="16"/>
                <w:szCs w:val="16"/>
              </w:rPr>
              <w:t>28</w:t>
            </w:r>
            <w:r w:rsidRPr="008D4F63">
              <w:rPr>
                <w:rFonts w:ascii="Arial" w:hAnsi="Arial" w:cs="Arial"/>
                <w:bCs/>
                <w:sz w:val="16"/>
                <w:szCs w:val="16"/>
              </w:rPr>
              <w:fldChar w:fldCharType="end"/>
            </w:r>
            <w:r w:rsidRPr="008D4F63">
              <w:rPr>
                <w:rFonts w:ascii="Arial" w:hAnsi="Arial" w:cs="Arial"/>
                <w:sz w:val="16"/>
                <w:szCs w:val="16"/>
              </w:rPr>
              <w:t xml:space="preserve">. </w:t>
            </w:r>
            <w:r w:rsidR="008F1640" w:rsidRPr="008F1640">
              <w:rPr>
                <w:rFonts w:ascii="Arial" w:hAnsi="Arial" w:cs="Arial"/>
                <w:bCs/>
                <w:sz w:val="16"/>
                <w:szCs w:val="16"/>
              </w:rPr>
              <w:t>How much are you willing to pay for a product or service on the mobile money platform?</w:t>
            </w:r>
          </w:p>
          <w:p w14:paraId="570DB40E" w14:textId="6AA60733" w:rsidR="00476519" w:rsidRPr="008D4F63" w:rsidRDefault="008F1640" w:rsidP="00D30F45">
            <w:pPr>
              <w:rPr>
                <w:rFonts w:ascii="Arial" w:hAnsi="Arial" w:cs="Arial"/>
                <w:bCs/>
                <w:i/>
                <w:sz w:val="16"/>
                <w:szCs w:val="16"/>
              </w:rPr>
            </w:pPr>
            <w:r w:rsidRPr="008D4F63">
              <w:rPr>
                <w:rFonts w:ascii="Arial" w:hAnsi="Arial" w:cs="Arial"/>
                <w:bCs/>
                <w:i/>
                <w:sz w:val="16"/>
                <w:szCs w:val="16"/>
              </w:rPr>
              <w:t>Indicate amount as a decimal value (in Ghana cedis and pesewas). For example, GHS 2.50 for 2 Ghana Cedis and 50 Pesewas.</w:t>
            </w:r>
          </w:p>
        </w:tc>
        <w:tc>
          <w:tcPr>
            <w:tcW w:w="763" w:type="pct"/>
            <w:vAlign w:val="center"/>
          </w:tcPr>
          <w:p w14:paraId="3BEBA9CF" w14:textId="12AF4E8C" w:rsidR="00476519" w:rsidRPr="005A7BEF" w:rsidRDefault="00476519" w:rsidP="008D4F63">
            <w:pPr>
              <w:rPr>
                <w:rFonts w:ascii="Arial" w:hAnsi="Arial" w:cs="Arial"/>
                <w:sz w:val="16"/>
                <w:szCs w:val="16"/>
              </w:rPr>
            </w:pPr>
          </w:p>
        </w:tc>
        <w:tc>
          <w:tcPr>
            <w:tcW w:w="867" w:type="pct"/>
            <w:vAlign w:val="center"/>
          </w:tcPr>
          <w:p w14:paraId="7E4DDBAE" w14:textId="3404172F" w:rsidR="00476519" w:rsidRPr="005A7BEF" w:rsidRDefault="00476519" w:rsidP="00D30F45">
            <w:pPr>
              <w:spacing w:before="60" w:after="40"/>
              <w:rPr>
                <w:rFonts w:ascii="Arial" w:hAnsi="Arial" w:cs="Arial"/>
                <w:sz w:val="16"/>
                <w:szCs w:val="16"/>
              </w:rPr>
            </w:pPr>
          </w:p>
        </w:tc>
        <w:tc>
          <w:tcPr>
            <w:tcW w:w="937" w:type="pct"/>
            <w:vAlign w:val="center"/>
          </w:tcPr>
          <w:p w14:paraId="05FB12C6" w14:textId="106225A2" w:rsidR="00476519" w:rsidRPr="005A7BEF" w:rsidRDefault="00476519" w:rsidP="00D30F45">
            <w:pPr>
              <w:spacing w:before="60" w:after="40"/>
              <w:rPr>
                <w:rFonts w:ascii="Arial" w:hAnsi="Arial" w:cs="Arial"/>
                <w:sz w:val="16"/>
                <w:szCs w:val="16"/>
              </w:rPr>
            </w:pPr>
          </w:p>
        </w:tc>
        <w:tc>
          <w:tcPr>
            <w:tcW w:w="902" w:type="pct"/>
            <w:vAlign w:val="center"/>
          </w:tcPr>
          <w:p w14:paraId="43156491" w14:textId="6F9A9A91" w:rsidR="00476519" w:rsidRPr="005A7BEF" w:rsidRDefault="00476519" w:rsidP="00D30F45">
            <w:pPr>
              <w:spacing w:before="60" w:after="40"/>
              <w:rPr>
                <w:rFonts w:ascii="Arial" w:hAnsi="Arial" w:cs="Arial"/>
                <w:sz w:val="16"/>
                <w:szCs w:val="16"/>
              </w:rPr>
            </w:pPr>
          </w:p>
        </w:tc>
      </w:tr>
    </w:tbl>
    <w:p w14:paraId="27B958A8" w14:textId="77777777" w:rsidR="00051D5F" w:rsidRPr="005A7BEF" w:rsidRDefault="00051D5F" w:rsidP="00051D5F">
      <w:pPr>
        <w:rPr>
          <w:rFonts w:ascii="Arial" w:hAnsi="Arial" w:cs="Arial"/>
        </w:rPr>
      </w:pPr>
    </w:p>
    <w:p w14:paraId="4B0757EC" w14:textId="77777777" w:rsidR="00470481" w:rsidRDefault="00470481" w:rsidP="005A7BEF">
      <w:pPr>
        <w:rPr>
          <w:rFonts w:ascii="Arial" w:hAnsi="Arial" w:cs="Arial"/>
        </w:rPr>
      </w:pPr>
    </w:p>
    <w:p w14:paraId="78F9DAD3" w14:textId="3B171F88" w:rsidR="00051D5F" w:rsidRDefault="00470481" w:rsidP="005A7BEF">
      <w:pPr>
        <w:rPr>
          <w:rFonts w:ascii="Arial" w:hAnsi="Arial" w:cs="Arial"/>
        </w:rPr>
      </w:pPr>
      <w:r>
        <w:rPr>
          <w:rFonts w:ascii="Arial" w:hAnsi="Arial" w:cs="Arial"/>
        </w:rPr>
        <w:t>&gt;&gt; Next mobile money account</w:t>
      </w:r>
    </w:p>
    <w:p w14:paraId="3F7AE1B1" w14:textId="26D2FF1C" w:rsidR="00051D5F" w:rsidRDefault="00051D5F" w:rsidP="005A7BEF">
      <w:pPr>
        <w:rPr>
          <w:rFonts w:ascii="Arial" w:hAnsi="Arial" w:cs="Arial"/>
        </w:rPr>
      </w:pPr>
    </w:p>
    <w:p w14:paraId="07918BF3" w14:textId="431AD302" w:rsidR="00051D5F" w:rsidRDefault="00051D5F" w:rsidP="005A7BEF">
      <w:pPr>
        <w:rPr>
          <w:rFonts w:ascii="Arial" w:hAnsi="Arial" w:cs="Arial"/>
        </w:rPr>
      </w:pPr>
    </w:p>
    <w:p w14:paraId="771DB97B" w14:textId="60BA16E9" w:rsidR="00051D5F" w:rsidRDefault="00051D5F" w:rsidP="005A7BEF">
      <w:pPr>
        <w:rPr>
          <w:rFonts w:ascii="Arial" w:hAnsi="Arial" w:cs="Arial"/>
        </w:rPr>
      </w:pPr>
    </w:p>
    <w:p w14:paraId="5E0DDC42" w14:textId="52575258" w:rsidR="00051D5F" w:rsidRDefault="00051D5F" w:rsidP="005A7BEF">
      <w:pPr>
        <w:rPr>
          <w:rFonts w:ascii="Arial" w:hAnsi="Arial" w:cs="Arial"/>
        </w:rPr>
      </w:pPr>
    </w:p>
    <w:p w14:paraId="7AFEE9FC" w14:textId="22B76F65" w:rsidR="00051D5F" w:rsidRDefault="00051D5F" w:rsidP="005A7BEF">
      <w:pPr>
        <w:rPr>
          <w:rFonts w:ascii="Arial" w:hAnsi="Arial" w:cs="Arial"/>
        </w:rPr>
      </w:pPr>
    </w:p>
    <w:p w14:paraId="72393D05" w14:textId="77777777" w:rsidR="00051D5F" w:rsidRPr="005A7BEF" w:rsidRDefault="00051D5F" w:rsidP="005A7BEF">
      <w:pPr>
        <w:rPr>
          <w:rFonts w:ascii="Arial" w:hAnsi="Arial" w:cs="Arial"/>
        </w:rPr>
      </w:pPr>
    </w:p>
    <w:p w14:paraId="235A4D1B" w14:textId="0B9C49CC" w:rsidR="00E503DA" w:rsidRDefault="00E503DA" w:rsidP="005A7BEF">
      <w:pPr>
        <w:ind w:left="720"/>
        <w:rPr>
          <w:rFonts w:ascii="Arial" w:hAnsi="Arial" w:cs="Arial"/>
        </w:rPr>
      </w:pPr>
      <w:r w:rsidRPr="00E503DA">
        <w:rPr>
          <w:rFonts w:ascii="Arial" w:hAnsi="Arial" w:cs="Arial"/>
        </w:rPr>
        <w:t>Q29 - Does anyone in this household currently work or has anyone previously worked as a mobile money agent?</w:t>
      </w:r>
      <w:r>
        <w:rPr>
          <w:rFonts w:ascii="Arial" w:hAnsi="Arial" w:cs="Arial"/>
        </w:rPr>
        <w:t xml:space="preserve"> _____</w:t>
      </w:r>
      <w:r w:rsidRPr="00E503DA" w:rsidDel="00E503DA">
        <w:rPr>
          <w:rFonts w:ascii="Arial" w:hAnsi="Arial" w:cs="Arial"/>
        </w:rPr>
        <w:t xml:space="preserve"> </w:t>
      </w:r>
    </w:p>
    <w:p w14:paraId="10A2CA02" w14:textId="77777777" w:rsidR="00E503DA" w:rsidRDefault="00E503DA" w:rsidP="005A7BEF">
      <w:pPr>
        <w:ind w:left="720"/>
        <w:rPr>
          <w:rFonts w:ascii="Arial" w:hAnsi="Arial" w:cs="Arial"/>
        </w:rPr>
      </w:pPr>
    </w:p>
    <w:p w14:paraId="61802ECE" w14:textId="16311548" w:rsidR="00E503DA" w:rsidRDefault="00E503DA" w:rsidP="005A7BEF">
      <w:pPr>
        <w:ind w:left="720"/>
        <w:rPr>
          <w:rFonts w:ascii="Arial" w:hAnsi="Arial" w:cs="Arial"/>
        </w:rPr>
      </w:pPr>
      <w:r>
        <w:rPr>
          <w:rFonts w:ascii="Arial" w:hAnsi="Arial" w:cs="Arial"/>
        </w:rPr>
        <w:t>1-Yes, currently</w:t>
      </w:r>
    </w:p>
    <w:p w14:paraId="740A1E7B" w14:textId="56DC38DA" w:rsidR="00E503DA" w:rsidRDefault="00E503DA" w:rsidP="005A7BEF">
      <w:pPr>
        <w:ind w:left="720"/>
        <w:rPr>
          <w:rFonts w:ascii="Arial" w:hAnsi="Arial" w:cs="Arial"/>
        </w:rPr>
      </w:pPr>
      <w:r>
        <w:rPr>
          <w:rFonts w:ascii="Arial" w:hAnsi="Arial" w:cs="Arial"/>
        </w:rPr>
        <w:t>2-Yes, previously</w:t>
      </w:r>
    </w:p>
    <w:p w14:paraId="597DF78F" w14:textId="0AA7ACA5" w:rsidR="00E503DA" w:rsidRDefault="00E503DA" w:rsidP="005A7BEF">
      <w:pPr>
        <w:ind w:left="720"/>
        <w:rPr>
          <w:rFonts w:ascii="Arial" w:hAnsi="Arial" w:cs="Arial"/>
        </w:rPr>
      </w:pPr>
      <w:r>
        <w:rPr>
          <w:rFonts w:ascii="Arial" w:hAnsi="Arial" w:cs="Arial"/>
        </w:rPr>
        <w:t>3-No &gt;&gt;  Next section</w:t>
      </w:r>
    </w:p>
    <w:p w14:paraId="5D96F9C0" w14:textId="42CAA4C5" w:rsidR="00E503DA" w:rsidRDefault="00E503DA" w:rsidP="005A7BEF">
      <w:pPr>
        <w:ind w:left="720"/>
        <w:rPr>
          <w:rFonts w:ascii="Arial" w:hAnsi="Arial" w:cs="Arial"/>
        </w:rPr>
      </w:pPr>
    </w:p>
    <w:p w14:paraId="731FF713" w14:textId="651585CA" w:rsidR="00E503DA" w:rsidRDefault="00E503DA" w:rsidP="005A7BEF">
      <w:pPr>
        <w:ind w:left="720"/>
        <w:rPr>
          <w:rFonts w:ascii="Arial" w:hAnsi="Arial" w:cs="Arial"/>
        </w:rPr>
      </w:pPr>
      <w:r w:rsidRPr="00E503DA">
        <w:rPr>
          <w:rFonts w:ascii="Arial" w:hAnsi="Arial" w:cs="Arial"/>
        </w:rPr>
        <w:lastRenderedPageBreak/>
        <w:t>Q30 - Please select the names of all the people in this household who currently work or have previously worked as a mobile money agent.</w:t>
      </w:r>
    </w:p>
    <w:p w14:paraId="05BA85F4" w14:textId="0D3187D8" w:rsidR="00E503DA" w:rsidRDefault="00E503DA" w:rsidP="005A7BEF">
      <w:pPr>
        <w:ind w:left="720"/>
        <w:rPr>
          <w:rFonts w:ascii="Arial" w:hAnsi="Arial" w:cs="Arial"/>
        </w:rPr>
      </w:pPr>
    </w:p>
    <w:p w14:paraId="40351BE5" w14:textId="18228A9B" w:rsidR="00E503DA" w:rsidRDefault="00E503DA" w:rsidP="005A7BEF">
      <w:pPr>
        <w:ind w:left="720"/>
        <w:rPr>
          <w:rFonts w:ascii="Arial" w:hAnsi="Arial" w:cs="Arial"/>
        </w:rPr>
      </w:pPr>
      <w:r>
        <w:rPr>
          <w:rFonts w:ascii="Arial" w:hAnsi="Arial" w:cs="Arial"/>
        </w:rPr>
        <w:t>[Names appear for selection]</w:t>
      </w:r>
    </w:p>
    <w:p w14:paraId="67418370" w14:textId="77777777" w:rsidR="00355F49" w:rsidRPr="005A7BEF" w:rsidRDefault="00355F49" w:rsidP="005A7BEF">
      <w:pPr>
        <w:ind w:left="720"/>
        <w:rPr>
          <w:rFonts w:ascii="Arial" w:hAnsi="Arial" w:cs="Arial"/>
        </w:rPr>
      </w:pPr>
    </w:p>
    <w:p w14:paraId="0F9812F9" w14:textId="7665A157" w:rsidR="0044787E" w:rsidRPr="005A7BEF" w:rsidRDefault="0044787E" w:rsidP="005A7BEF">
      <w:pPr>
        <w:rPr>
          <w:rFonts w:ascii="Arial" w:hAnsi="Arial" w:cs="Arial"/>
        </w:rPr>
      </w:pPr>
    </w:p>
    <w:tbl>
      <w:tblPr>
        <w:tblW w:w="3309"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1"/>
        <w:gridCol w:w="1979"/>
        <w:gridCol w:w="1892"/>
        <w:gridCol w:w="2429"/>
      </w:tblGrid>
      <w:tr w:rsidR="00E171FB" w:rsidRPr="005A7BEF" w14:paraId="0E735B3E" w14:textId="77777777" w:rsidTr="008D4F63">
        <w:trPr>
          <w:trHeight w:val="962"/>
        </w:trPr>
        <w:tc>
          <w:tcPr>
            <w:tcW w:w="1906" w:type="pct"/>
          </w:tcPr>
          <w:p w14:paraId="5D532EA7" w14:textId="77777777" w:rsidR="00E171FB" w:rsidRPr="005A7BEF" w:rsidRDefault="00E171FB" w:rsidP="005A7BEF">
            <w:pPr>
              <w:rPr>
                <w:rFonts w:ascii="Arial" w:hAnsi="Arial" w:cs="Arial"/>
                <w:b/>
                <w:bCs/>
                <w:sz w:val="16"/>
                <w:szCs w:val="16"/>
              </w:rPr>
            </w:pPr>
          </w:p>
        </w:tc>
        <w:tc>
          <w:tcPr>
            <w:tcW w:w="972" w:type="pct"/>
            <w:vAlign w:val="center"/>
          </w:tcPr>
          <w:p w14:paraId="5B31A4F8" w14:textId="2C60BACB" w:rsidR="00E171FB" w:rsidRPr="005A7BEF" w:rsidRDefault="00E171FB" w:rsidP="005A7BEF">
            <w:pPr>
              <w:spacing w:before="120"/>
              <w:rPr>
                <w:rFonts w:ascii="Arial" w:hAnsi="Arial" w:cs="Arial"/>
                <w:sz w:val="16"/>
                <w:szCs w:val="16"/>
              </w:rPr>
            </w:pPr>
            <w:r>
              <w:rPr>
                <w:rFonts w:ascii="Arial" w:hAnsi="Arial" w:cs="Arial"/>
                <w:sz w:val="16"/>
                <w:szCs w:val="16"/>
              </w:rPr>
              <w:t>HH Member 1</w:t>
            </w:r>
          </w:p>
        </w:tc>
        <w:tc>
          <w:tcPr>
            <w:tcW w:w="929" w:type="pct"/>
            <w:vAlign w:val="center"/>
          </w:tcPr>
          <w:p w14:paraId="1A9291F1" w14:textId="3B34B963" w:rsidR="00E171FB" w:rsidRPr="005A7BEF" w:rsidRDefault="00E171FB" w:rsidP="005A7BEF">
            <w:pPr>
              <w:spacing w:before="120"/>
              <w:rPr>
                <w:rFonts w:ascii="Arial" w:hAnsi="Arial" w:cs="Arial"/>
                <w:sz w:val="16"/>
                <w:szCs w:val="16"/>
              </w:rPr>
            </w:pPr>
            <w:r>
              <w:rPr>
                <w:rFonts w:ascii="Arial" w:hAnsi="Arial" w:cs="Arial"/>
                <w:sz w:val="16"/>
                <w:szCs w:val="16"/>
              </w:rPr>
              <w:t>HH Member 2</w:t>
            </w:r>
          </w:p>
        </w:tc>
        <w:tc>
          <w:tcPr>
            <w:tcW w:w="1193" w:type="pct"/>
            <w:vAlign w:val="center"/>
          </w:tcPr>
          <w:p w14:paraId="03F587D9" w14:textId="72156290" w:rsidR="00E171FB" w:rsidRPr="005A7BEF" w:rsidRDefault="00E171FB" w:rsidP="005A7BEF">
            <w:pPr>
              <w:spacing w:before="120"/>
              <w:rPr>
                <w:rFonts w:ascii="Arial" w:hAnsi="Arial" w:cs="Arial"/>
                <w:sz w:val="16"/>
                <w:szCs w:val="16"/>
              </w:rPr>
            </w:pPr>
            <w:r>
              <w:rPr>
                <w:rFonts w:ascii="Arial" w:hAnsi="Arial" w:cs="Arial"/>
                <w:sz w:val="16"/>
                <w:szCs w:val="16"/>
              </w:rPr>
              <w:t>HH Member 3</w:t>
            </w:r>
          </w:p>
        </w:tc>
      </w:tr>
      <w:tr w:rsidR="00E171FB" w:rsidRPr="00C57AC3" w14:paraId="01DEDE1A" w14:textId="77777777" w:rsidTr="008D4F63">
        <w:trPr>
          <w:trHeight w:val="962"/>
        </w:trPr>
        <w:tc>
          <w:tcPr>
            <w:tcW w:w="1906" w:type="pct"/>
          </w:tcPr>
          <w:p w14:paraId="53635544" w14:textId="4982236D" w:rsidR="00C57AC3" w:rsidRPr="008D4F63" w:rsidRDefault="00E171FB" w:rsidP="008D4F63">
            <w:pPr>
              <w:rPr>
                <w:rFonts w:ascii="Arial" w:hAnsi="Arial" w:cs="Arial"/>
                <w:bCs/>
                <w:sz w:val="16"/>
                <w:szCs w:val="16"/>
              </w:rPr>
            </w:pPr>
            <w:r w:rsidRPr="008D4F63">
              <w:rPr>
                <w:rFonts w:ascii="Arial" w:hAnsi="Arial" w:cs="Arial"/>
                <w:bCs/>
                <w:sz w:val="16"/>
                <w:szCs w:val="16"/>
              </w:rPr>
              <w:t xml:space="preserve">Q31a - How many years has </w:t>
            </w:r>
            <w:r w:rsidR="00C57AC3" w:rsidRPr="00AB2458">
              <w:rPr>
                <w:rFonts w:ascii="Arial" w:hAnsi="Arial" w:cs="Arial"/>
                <w:bCs/>
                <w:sz w:val="16"/>
                <w:szCs w:val="16"/>
              </w:rPr>
              <w:t>[Name]</w:t>
            </w:r>
            <w:r w:rsidRPr="008D4F63">
              <w:rPr>
                <w:rFonts w:ascii="Arial" w:hAnsi="Arial" w:cs="Arial"/>
                <w:bCs/>
                <w:sz w:val="16"/>
                <w:szCs w:val="16"/>
              </w:rPr>
              <w:t xml:space="preserve"> worked or been working as an agent?</w:t>
            </w:r>
            <w:r w:rsidRPr="008D4F63" w:rsidDel="00E171FB">
              <w:rPr>
                <w:rFonts w:ascii="Arial" w:hAnsi="Arial" w:cs="Arial"/>
                <w:bCs/>
                <w:sz w:val="16"/>
                <w:szCs w:val="16"/>
              </w:rPr>
              <w:t xml:space="preserve"> </w:t>
            </w:r>
          </w:p>
          <w:p w14:paraId="05FDA3CE" w14:textId="78358B23" w:rsidR="00E171FB" w:rsidRPr="008D4F63" w:rsidRDefault="00C57AC3" w:rsidP="008D4F63">
            <w:r w:rsidRPr="00C57AC3">
              <w:rPr>
                <w:rFonts w:ascii="Arial" w:hAnsi="Arial" w:cs="Arial"/>
                <w:bCs/>
                <w:i/>
                <w:sz w:val="16"/>
                <w:szCs w:val="16"/>
              </w:rPr>
              <w:t>If [N</w:t>
            </w:r>
            <w:r w:rsidRPr="008D4F63">
              <w:rPr>
                <w:rFonts w:ascii="Arial" w:hAnsi="Arial" w:cs="Arial"/>
                <w:bCs/>
                <w:i/>
                <w:sz w:val="16"/>
                <w:szCs w:val="16"/>
              </w:rPr>
              <w:t>ame] worked as an agent for less than a year, please enter zero and simply record your answer in months.</w:t>
            </w:r>
            <w:r w:rsidRPr="008D4F63" w:rsidDel="00E171FB">
              <w:rPr>
                <w:rFonts w:ascii="Arial" w:hAnsi="Arial" w:cs="Arial"/>
                <w:bCs/>
                <w:sz w:val="16"/>
                <w:szCs w:val="16"/>
              </w:rPr>
              <w:t xml:space="preserve"> </w:t>
            </w:r>
          </w:p>
        </w:tc>
        <w:tc>
          <w:tcPr>
            <w:tcW w:w="972" w:type="pct"/>
            <w:vAlign w:val="center"/>
          </w:tcPr>
          <w:p w14:paraId="06A7161F" w14:textId="4659FEC6" w:rsidR="00E171FB" w:rsidRPr="00C57AC3" w:rsidRDefault="00E171FB" w:rsidP="005A7BEF">
            <w:pPr>
              <w:spacing w:before="60" w:after="40"/>
              <w:rPr>
                <w:rFonts w:ascii="Arial" w:hAnsi="Arial" w:cs="Arial"/>
                <w:sz w:val="16"/>
                <w:szCs w:val="16"/>
              </w:rPr>
            </w:pPr>
          </w:p>
        </w:tc>
        <w:tc>
          <w:tcPr>
            <w:tcW w:w="929" w:type="pct"/>
            <w:vAlign w:val="center"/>
          </w:tcPr>
          <w:p w14:paraId="04334879" w14:textId="786F3766" w:rsidR="00E171FB" w:rsidRPr="00C57AC3" w:rsidRDefault="00E171FB" w:rsidP="005A7BEF">
            <w:pPr>
              <w:spacing w:before="60" w:after="40"/>
              <w:rPr>
                <w:rFonts w:ascii="Arial" w:hAnsi="Arial" w:cs="Arial"/>
                <w:sz w:val="16"/>
                <w:szCs w:val="16"/>
              </w:rPr>
            </w:pPr>
          </w:p>
        </w:tc>
        <w:tc>
          <w:tcPr>
            <w:tcW w:w="1193" w:type="pct"/>
            <w:vAlign w:val="center"/>
          </w:tcPr>
          <w:p w14:paraId="66803DD8" w14:textId="5ADE4C9F" w:rsidR="00E171FB" w:rsidRPr="00C57AC3" w:rsidRDefault="00E171FB" w:rsidP="005A7BEF">
            <w:pPr>
              <w:spacing w:before="60" w:after="40"/>
              <w:rPr>
                <w:rFonts w:ascii="Arial" w:hAnsi="Arial" w:cs="Arial"/>
                <w:sz w:val="16"/>
                <w:szCs w:val="16"/>
              </w:rPr>
            </w:pPr>
          </w:p>
        </w:tc>
      </w:tr>
      <w:tr w:rsidR="00C57AC3" w:rsidRPr="00C57AC3" w14:paraId="2651B13F" w14:textId="77777777" w:rsidTr="00E171FB">
        <w:trPr>
          <w:trHeight w:val="962"/>
        </w:trPr>
        <w:tc>
          <w:tcPr>
            <w:tcW w:w="1906" w:type="pct"/>
          </w:tcPr>
          <w:p w14:paraId="7AE866E1" w14:textId="2CADB312" w:rsidR="00C57AC3" w:rsidRPr="00C57AC3" w:rsidRDefault="00C57AC3">
            <w:pPr>
              <w:rPr>
                <w:rFonts w:ascii="Arial" w:hAnsi="Arial" w:cs="Arial"/>
                <w:bCs/>
                <w:sz w:val="16"/>
                <w:szCs w:val="16"/>
              </w:rPr>
            </w:pPr>
            <w:r w:rsidRPr="00C57AC3">
              <w:rPr>
                <w:rFonts w:ascii="Arial" w:hAnsi="Arial" w:cs="Arial"/>
                <w:bCs/>
                <w:sz w:val="16"/>
                <w:szCs w:val="16"/>
              </w:rPr>
              <w:t xml:space="preserve">Q31b - In addition to the number of years, how many months has </w:t>
            </w:r>
            <w:r>
              <w:rPr>
                <w:rFonts w:ascii="Arial" w:hAnsi="Arial" w:cs="Arial"/>
                <w:bCs/>
                <w:sz w:val="16"/>
                <w:szCs w:val="16"/>
              </w:rPr>
              <w:t>[Name]</w:t>
            </w:r>
            <w:r w:rsidRPr="00C57AC3">
              <w:rPr>
                <w:rFonts w:ascii="Arial" w:hAnsi="Arial" w:cs="Arial"/>
                <w:bCs/>
                <w:sz w:val="16"/>
                <w:szCs w:val="16"/>
              </w:rPr>
              <w:t>r worked or been working as an agent?</w:t>
            </w:r>
          </w:p>
        </w:tc>
        <w:tc>
          <w:tcPr>
            <w:tcW w:w="972" w:type="pct"/>
            <w:vAlign w:val="center"/>
          </w:tcPr>
          <w:p w14:paraId="40BFBC5A" w14:textId="77777777" w:rsidR="00C57AC3" w:rsidRPr="00C57AC3" w:rsidRDefault="00C57AC3" w:rsidP="005A7BEF">
            <w:pPr>
              <w:rPr>
                <w:rFonts w:ascii="Arial" w:hAnsi="Arial" w:cs="Arial"/>
                <w:sz w:val="16"/>
                <w:szCs w:val="16"/>
              </w:rPr>
            </w:pPr>
          </w:p>
        </w:tc>
        <w:tc>
          <w:tcPr>
            <w:tcW w:w="929" w:type="pct"/>
            <w:vAlign w:val="center"/>
          </w:tcPr>
          <w:p w14:paraId="16A990DB" w14:textId="77777777" w:rsidR="00C57AC3" w:rsidRPr="00C57AC3" w:rsidRDefault="00C57AC3" w:rsidP="005A7BEF">
            <w:pPr>
              <w:rPr>
                <w:rFonts w:ascii="Arial" w:hAnsi="Arial" w:cs="Arial"/>
                <w:sz w:val="16"/>
                <w:szCs w:val="16"/>
              </w:rPr>
            </w:pPr>
          </w:p>
        </w:tc>
        <w:tc>
          <w:tcPr>
            <w:tcW w:w="1193" w:type="pct"/>
            <w:vAlign w:val="center"/>
          </w:tcPr>
          <w:p w14:paraId="0226D1F7" w14:textId="77777777" w:rsidR="00C57AC3" w:rsidRPr="00C57AC3" w:rsidRDefault="00C57AC3" w:rsidP="005A7BEF">
            <w:pPr>
              <w:rPr>
                <w:rFonts w:ascii="Arial" w:hAnsi="Arial" w:cs="Arial"/>
                <w:sz w:val="16"/>
                <w:szCs w:val="16"/>
              </w:rPr>
            </w:pPr>
          </w:p>
        </w:tc>
      </w:tr>
      <w:tr w:rsidR="00E171FB" w:rsidRPr="00C57AC3" w14:paraId="4819A03D" w14:textId="77777777" w:rsidTr="008D4F63">
        <w:trPr>
          <w:trHeight w:val="962"/>
        </w:trPr>
        <w:tc>
          <w:tcPr>
            <w:tcW w:w="1906" w:type="pct"/>
          </w:tcPr>
          <w:p w14:paraId="5DFB492F" w14:textId="06F08B9B" w:rsidR="00E171FB" w:rsidRPr="008D4F63" w:rsidRDefault="00C57AC3" w:rsidP="005A7BEF">
            <w:pPr>
              <w:rPr>
                <w:rFonts w:ascii="Arial" w:hAnsi="Arial" w:cs="Arial"/>
                <w:sz w:val="16"/>
                <w:szCs w:val="16"/>
              </w:rPr>
            </w:pPr>
            <w:r>
              <w:rPr>
                <w:rFonts w:ascii="Arial" w:hAnsi="Arial" w:cs="Arial"/>
                <w:bCs/>
                <w:sz w:val="16"/>
                <w:szCs w:val="16"/>
              </w:rPr>
              <w:t>Q</w:t>
            </w:r>
            <w:r w:rsidR="00E171FB" w:rsidRPr="008D4F63">
              <w:rPr>
                <w:rFonts w:ascii="Arial" w:hAnsi="Arial" w:cs="Arial"/>
                <w:bCs/>
                <w:sz w:val="16"/>
                <w:szCs w:val="16"/>
              </w:rPr>
              <w:fldChar w:fldCharType="begin"/>
            </w:r>
            <w:r w:rsidR="00E171FB" w:rsidRPr="008D4F63">
              <w:rPr>
                <w:rFonts w:ascii="Arial" w:hAnsi="Arial" w:cs="Arial"/>
                <w:bCs/>
                <w:sz w:val="16"/>
                <w:szCs w:val="16"/>
              </w:rPr>
              <w:instrText xml:space="preserve"> SEQ B \n </w:instrText>
            </w:r>
            <w:r w:rsidR="00E171FB" w:rsidRPr="008D4F63">
              <w:rPr>
                <w:rFonts w:ascii="Arial" w:hAnsi="Arial" w:cs="Arial"/>
                <w:bCs/>
                <w:sz w:val="16"/>
                <w:szCs w:val="16"/>
              </w:rPr>
              <w:fldChar w:fldCharType="separate"/>
            </w:r>
            <w:r w:rsidR="00E171FB" w:rsidRPr="008D4F63">
              <w:rPr>
                <w:rFonts w:ascii="Arial" w:hAnsi="Arial" w:cs="Arial"/>
                <w:bCs/>
                <w:noProof/>
                <w:sz w:val="16"/>
                <w:szCs w:val="16"/>
              </w:rPr>
              <w:t>32</w:t>
            </w:r>
            <w:r w:rsidR="00E171FB" w:rsidRPr="008D4F63">
              <w:rPr>
                <w:rFonts w:ascii="Arial" w:hAnsi="Arial" w:cs="Arial"/>
                <w:bCs/>
                <w:sz w:val="16"/>
                <w:szCs w:val="16"/>
              </w:rPr>
              <w:fldChar w:fldCharType="end"/>
            </w:r>
            <w:r w:rsidR="00E171FB" w:rsidRPr="008D4F63">
              <w:rPr>
                <w:rFonts w:ascii="Arial" w:hAnsi="Arial" w:cs="Arial"/>
                <w:sz w:val="16"/>
                <w:szCs w:val="16"/>
              </w:rPr>
              <w:t xml:space="preserve">.What is/was the gender of the owner of </w:t>
            </w:r>
            <w:r>
              <w:rPr>
                <w:rFonts w:ascii="Arial" w:hAnsi="Arial" w:cs="Arial"/>
                <w:sz w:val="16"/>
                <w:szCs w:val="16"/>
              </w:rPr>
              <w:t xml:space="preserve">the </w:t>
            </w:r>
            <w:r w:rsidR="00E171FB" w:rsidRPr="008D4F63">
              <w:rPr>
                <w:rFonts w:ascii="Arial" w:hAnsi="Arial" w:cs="Arial"/>
                <w:sz w:val="16"/>
                <w:szCs w:val="16"/>
              </w:rPr>
              <w:t>business?</w:t>
            </w:r>
          </w:p>
          <w:p w14:paraId="0C3383B2" w14:textId="77777777" w:rsidR="00E171FB" w:rsidRPr="00C57AC3" w:rsidRDefault="00E171FB" w:rsidP="005A7BEF">
            <w:pPr>
              <w:rPr>
                <w:rFonts w:ascii="Arial" w:hAnsi="Arial" w:cs="Arial"/>
                <w:sz w:val="16"/>
                <w:szCs w:val="16"/>
              </w:rPr>
            </w:pPr>
            <w:r w:rsidRPr="00C57AC3">
              <w:rPr>
                <w:rFonts w:ascii="Arial" w:hAnsi="Arial" w:cs="Arial"/>
                <w:sz w:val="16"/>
                <w:szCs w:val="16"/>
              </w:rPr>
              <w:t>1. Male</w:t>
            </w:r>
          </w:p>
          <w:p w14:paraId="2F4FF232" w14:textId="1D2E5B36" w:rsidR="00E171FB" w:rsidRPr="008D4F63" w:rsidRDefault="00C57AC3" w:rsidP="005A7BEF">
            <w:pPr>
              <w:rPr>
                <w:rFonts w:ascii="Arial" w:hAnsi="Arial" w:cs="Arial"/>
                <w:bCs/>
                <w:sz w:val="16"/>
                <w:szCs w:val="16"/>
              </w:rPr>
            </w:pPr>
            <w:r>
              <w:rPr>
                <w:rFonts w:ascii="Arial" w:hAnsi="Arial" w:cs="Arial"/>
                <w:sz w:val="16"/>
                <w:szCs w:val="16"/>
              </w:rPr>
              <w:t>5</w:t>
            </w:r>
            <w:r w:rsidR="00E171FB" w:rsidRPr="00C57AC3">
              <w:rPr>
                <w:rFonts w:ascii="Arial" w:hAnsi="Arial" w:cs="Arial"/>
                <w:sz w:val="16"/>
                <w:szCs w:val="16"/>
              </w:rPr>
              <w:t>. Female</w:t>
            </w:r>
          </w:p>
        </w:tc>
        <w:tc>
          <w:tcPr>
            <w:tcW w:w="972" w:type="pct"/>
            <w:vAlign w:val="center"/>
          </w:tcPr>
          <w:p w14:paraId="2EC7DF5B" w14:textId="120C3D19" w:rsidR="00E171FB" w:rsidRPr="00C57AC3" w:rsidRDefault="00E171FB" w:rsidP="005A7BEF">
            <w:pPr>
              <w:spacing w:before="60" w:after="40"/>
              <w:rPr>
                <w:rFonts w:ascii="Arial" w:hAnsi="Arial" w:cs="Arial"/>
                <w:sz w:val="16"/>
                <w:szCs w:val="16"/>
              </w:rPr>
            </w:pPr>
          </w:p>
        </w:tc>
        <w:tc>
          <w:tcPr>
            <w:tcW w:w="929" w:type="pct"/>
            <w:vAlign w:val="center"/>
          </w:tcPr>
          <w:p w14:paraId="0E1508BD" w14:textId="18A10F24" w:rsidR="00E171FB" w:rsidRPr="00C57AC3" w:rsidRDefault="00E171FB" w:rsidP="005A7BEF">
            <w:pPr>
              <w:spacing w:before="60" w:after="40"/>
              <w:rPr>
                <w:rFonts w:ascii="Arial" w:hAnsi="Arial" w:cs="Arial"/>
                <w:sz w:val="16"/>
                <w:szCs w:val="16"/>
              </w:rPr>
            </w:pPr>
          </w:p>
        </w:tc>
        <w:tc>
          <w:tcPr>
            <w:tcW w:w="1193" w:type="pct"/>
            <w:vAlign w:val="center"/>
          </w:tcPr>
          <w:p w14:paraId="1DC9E092" w14:textId="12397C54" w:rsidR="00E171FB" w:rsidRPr="00C57AC3" w:rsidRDefault="00E171FB" w:rsidP="005A7BEF">
            <w:pPr>
              <w:spacing w:before="60" w:after="40"/>
              <w:rPr>
                <w:rFonts w:ascii="Arial" w:hAnsi="Arial" w:cs="Arial"/>
                <w:sz w:val="16"/>
                <w:szCs w:val="16"/>
              </w:rPr>
            </w:pPr>
          </w:p>
        </w:tc>
      </w:tr>
      <w:tr w:rsidR="00E171FB" w:rsidRPr="00C57AC3" w14:paraId="015370FF" w14:textId="77777777" w:rsidTr="008D4F63">
        <w:trPr>
          <w:trHeight w:val="962"/>
        </w:trPr>
        <w:tc>
          <w:tcPr>
            <w:tcW w:w="1906" w:type="pct"/>
          </w:tcPr>
          <w:p w14:paraId="1A251AC8" w14:textId="7EEB63F4" w:rsidR="00E171FB" w:rsidRPr="008D4F63" w:rsidRDefault="00C57AC3" w:rsidP="005A7BEF">
            <w:pPr>
              <w:rPr>
                <w:rFonts w:ascii="Arial" w:hAnsi="Arial" w:cs="Arial"/>
                <w:bCs/>
                <w:sz w:val="16"/>
                <w:szCs w:val="16"/>
              </w:rPr>
            </w:pPr>
            <w:r>
              <w:rPr>
                <w:rFonts w:ascii="Arial" w:hAnsi="Arial" w:cs="Arial"/>
                <w:bCs/>
                <w:sz w:val="16"/>
                <w:szCs w:val="16"/>
              </w:rPr>
              <w:t>Q</w:t>
            </w:r>
            <w:r w:rsidR="00E171FB" w:rsidRPr="008D4F63">
              <w:rPr>
                <w:rFonts w:ascii="Arial" w:hAnsi="Arial" w:cs="Arial"/>
                <w:bCs/>
                <w:sz w:val="16"/>
                <w:szCs w:val="16"/>
              </w:rPr>
              <w:fldChar w:fldCharType="begin"/>
            </w:r>
            <w:r w:rsidR="00E171FB" w:rsidRPr="008D4F63">
              <w:rPr>
                <w:rFonts w:ascii="Arial" w:hAnsi="Arial" w:cs="Arial"/>
                <w:bCs/>
                <w:sz w:val="16"/>
                <w:szCs w:val="16"/>
              </w:rPr>
              <w:instrText xml:space="preserve"> SEQ B \n </w:instrText>
            </w:r>
            <w:r w:rsidR="00E171FB" w:rsidRPr="008D4F63">
              <w:rPr>
                <w:rFonts w:ascii="Arial" w:hAnsi="Arial" w:cs="Arial"/>
                <w:bCs/>
                <w:sz w:val="16"/>
                <w:szCs w:val="16"/>
              </w:rPr>
              <w:fldChar w:fldCharType="separate"/>
            </w:r>
            <w:r w:rsidR="00E171FB" w:rsidRPr="008D4F63">
              <w:rPr>
                <w:rFonts w:ascii="Arial" w:hAnsi="Arial" w:cs="Arial"/>
                <w:bCs/>
                <w:noProof/>
                <w:sz w:val="16"/>
                <w:szCs w:val="16"/>
              </w:rPr>
              <w:t>33</w:t>
            </w:r>
            <w:r w:rsidR="00E171FB" w:rsidRPr="008D4F63">
              <w:rPr>
                <w:rFonts w:ascii="Arial" w:hAnsi="Arial" w:cs="Arial"/>
                <w:bCs/>
                <w:sz w:val="16"/>
                <w:szCs w:val="16"/>
              </w:rPr>
              <w:fldChar w:fldCharType="end"/>
            </w:r>
            <w:r w:rsidR="00E171FB" w:rsidRPr="008D4F63">
              <w:rPr>
                <w:rFonts w:ascii="Arial" w:hAnsi="Arial" w:cs="Arial"/>
                <w:bCs/>
                <w:sz w:val="16"/>
                <w:szCs w:val="16"/>
              </w:rPr>
              <w:t>. In your best estimates, what is/was the total working capital for the mobile money business?</w:t>
            </w:r>
          </w:p>
          <w:p w14:paraId="204B5194" w14:textId="651CEB1C" w:rsidR="00E171FB" w:rsidRPr="008D4F63" w:rsidRDefault="00C57AC3" w:rsidP="005A7BEF">
            <w:pPr>
              <w:rPr>
                <w:rFonts w:ascii="Arial" w:hAnsi="Arial" w:cs="Arial"/>
                <w:bCs/>
                <w:sz w:val="16"/>
                <w:szCs w:val="16"/>
              </w:rPr>
            </w:pPr>
            <w:r w:rsidRPr="008D4F63">
              <w:rPr>
                <w:rFonts w:ascii="Arial" w:hAnsi="Arial" w:cs="Arial"/>
                <w:bCs/>
                <w:i/>
                <w:sz w:val="16"/>
                <w:szCs w:val="16"/>
              </w:rPr>
              <w:t>Indicate amount as a decimal value (in Ghana cedis and pesewas). For example, GHS 2.50 for 2 Ghana Cedis and 50 Pesewas.</w:t>
            </w:r>
            <w:r w:rsidRPr="008D4F63" w:rsidDel="00C57AC3">
              <w:rPr>
                <w:rFonts w:ascii="Arial" w:hAnsi="Arial" w:cs="Arial"/>
                <w:bCs/>
                <w:i/>
                <w:sz w:val="16"/>
                <w:szCs w:val="16"/>
              </w:rPr>
              <w:t xml:space="preserve"> </w:t>
            </w:r>
          </w:p>
        </w:tc>
        <w:tc>
          <w:tcPr>
            <w:tcW w:w="972" w:type="pct"/>
            <w:vAlign w:val="center"/>
          </w:tcPr>
          <w:p w14:paraId="4B56AF9B" w14:textId="77777777" w:rsidR="00E171FB" w:rsidRPr="00C57AC3" w:rsidRDefault="00E171FB" w:rsidP="008D4F63">
            <w:pPr>
              <w:rPr>
                <w:rFonts w:ascii="Arial" w:hAnsi="Arial" w:cs="Arial"/>
                <w:sz w:val="16"/>
                <w:szCs w:val="16"/>
              </w:rPr>
            </w:pPr>
          </w:p>
        </w:tc>
        <w:tc>
          <w:tcPr>
            <w:tcW w:w="929" w:type="pct"/>
            <w:vAlign w:val="center"/>
          </w:tcPr>
          <w:p w14:paraId="0BB6A593" w14:textId="77777777" w:rsidR="00E171FB" w:rsidRPr="00C57AC3" w:rsidRDefault="00E171FB" w:rsidP="008D4F63">
            <w:pPr>
              <w:rPr>
                <w:rFonts w:ascii="Arial" w:hAnsi="Arial" w:cs="Arial"/>
                <w:sz w:val="16"/>
                <w:szCs w:val="16"/>
              </w:rPr>
            </w:pPr>
          </w:p>
        </w:tc>
        <w:tc>
          <w:tcPr>
            <w:tcW w:w="1193" w:type="pct"/>
            <w:vAlign w:val="center"/>
          </w:tcPr>
          <w:p w14:paraId="54AC775D" w14:textId="77777777" w:rsidR="00E171FB" w:rsidRPr="00C57AC3" w:rsidRDefault="00E171FB" w:rsidP="008D4F63">
            <w:pPr>
              <w:rPr>
                <w:rFonts w:ascii="Arial" w:hAnsi="Arial" w:cs="Arial"/>
                <w:sz w:val="16"/>
                <w:szCs w:val="16"/>
              </w:rPr>
            </w:pPr>
          </w:p>
        </w:tc>
      </w:tr>
      <w:tr w:rsidR="00E171FB" w:rsidRPr="00C57AC3" w14:paraId="052227FA" w14:textId="77777777" w:rsidTr="008D4F63">
        <w:trPr>
          <w:trHeight w:val="962"/>
        </w:trPr>
        <w:tc>
          <w:tcPr>
            <w:tcW w:w="1906" w:type="pct"/>
            <w:tcBorders>
              <w:top w:val="single" w:sz="4" w:space="0" w:color="auto"/>
              <w:left w:val="single" w:sz="4" w:space="0" w:color="auto"/>
              <w:bottom w:val="single" w:sz="4" w:space="0" w:color="auto"/>
              <w:right w:val="single" w:sz="4" w:space="0" w:color="auto"/>
            </w:tcBorders>
          </w:tcPr>
          <w:p w14:paraId="14B56745" w14:textId="2C729E83" w:rsidR="00E171FB" w:rsidRPr="008D4F63" w:rsidRDefault="00E171FB" w:rsidP="005A7BEF">
            <w:pPr>
              <w:rPr>
                <w:rFonts w:ascii="Arial" w:hAnsi="Arial" w:cs="Arial"/>
                <w:bCs/>
                <w:sz w:val="16"/>
                <w:szCs w:val="16"/>
              </w:rPr>
            </w:pPr>
            <w:r w:rsidRPr="008D4F63">
              <w:rPr>
                <w:rFonts w:ascii="Arial" w:hAnsi="Arial" w:cs="Arial"/>
                <w:bCs/>
                <w:sz w:val="16"/>
                <w:szCs w:val="16"/>
              </w:rPr>
              <w:t>34. If</w:t>
            </w:r>
            <w:r w:rsidR="00C57AC3">
              <w:rPr>
                <w:rFonts w:ascii="Arial" w:hAnsi="Arial" w:cs="Arial"/>
                <w:bCs/>
                <w:sz w:val="16"/>
                <w:szCs w:val="16"/>
              </w:rPr>
              <w:t xml:space="preserve"> [Name] is</w:t>
            </w:r>
            <w:r w:rsidRPr="008D4F63">
              <w:rPr>
                <w:rFonts w:ascii="Arial" w:hAnsi="Arial" w:cs="Arial"/>
                <w:bCs/>
                <w:sz w:val="16"/>
                <w:szCs w:val="16"/>
              </w:rPr>
              <w:t xml:space="preserve"> no longer working as an agent, was security/safety a reason for </w:t>
            </w:r>
            <w:r w:rsidR="00C57AC3">
              <w:rPr>
                <w:rFonts w:ascii="Arial" w:hAnsi="Arial" w:cs="Arial"/>
                <w:bCs/>
                <w:sz w:val="16"/>
                <w:szCs w:val="16"/>
              </w:rPr>
              <w:t>stopping work</w:t>
            </w:r>
            <w:r w:rsidRPr="008D4F63">
              <w:rPr>
                <w:rFonts w:ascii="Arial" w:hAnsi="Arial" w:cs="Arial"/>
                <w:bCs/>
                <w:sz w:val="16"/>
                <w:szCs w:val="16"/>
              </w:rPr>
              <w:t>?</w:t>
            </w:r>
          </w:p>
          <w:p w14:paraId="0E478BB9" w14:textId="4437CA47" w:rsidR="00E171FB" w:rsidRPr="008D4F63" w:rsidRDefault="00C57AC3" w:rsidP="005A7BEF">
            <w:pPr>
              <w:rPr>
                <w:rFonts w:ascii="Arial" w:hAnsi="Arial" w:cs="Arial"/>
                <w:bCs/>
                <w:sz w:val="16"/>
                <w:szCs w:val="16"/>
              </w:rPr>
            </w:pPr>
            <w:r>
              <w:rPr>
                <w:rFonts w:ascii="Arial" w:hAnsi="Arial" w:cs="Arial"/>
                <w:bCs/>
                <w:sz w:val="16"/>
                <w:szCs w:val="16"/>
              </w:rPr>
              <w:t>1-</w:t>
            </w:r>
            <w:r w:rsidR="00E171FB" w:rsidRPr="008D4F63">
              <w:rPr>
                <w:rFonts w:ascii="Arial" w:hAnsi="Arial" w:cs="Arial"/>
                <w:bCs/>
                <w:sz w:val="16"/>
                <w:szCs w:val="16"/>
              </w:rPr>
              <w:t>Yes</w:t>
            </w:r>
          </w:p>
          <w:p w14:paraId="0AA05B0F" w14:textId="2B57D299" w:rsidR="00E171FB" w:rsidRDefault="00C57AC3" w:rsidP="005A7BEF">
            <w:pPr>
              <w:rPr>
                <w:rFonts w:ascii="Arial" w:hAnsi="Arial" w:cs="Arial"/>
                <w:bCs/>
                <w:sz w:val="16"/>
                <w:szCs w:val="16"/>
              </w:rPr>
            </w:pPr>
            <w:r>
              <w:rPr>
                <w:rFonts w:ascii="Arial" w:hAnsi="Arial" w:cs="Arial"/>
                <w:bCs/>
                <w:sz w:val="16"/>
                <w:szCs w:val="16"/>
              </w:rPr>
              <w:t>5-</w:t>
            </w:r>
            <w:r w:rsidR="00E171FB" w:rsidRPr="008D4F63">
              <w:rPr>
                <w:rFonts w:ascii="Arial" w:hAnsi="Arial" w:cs="Arial"/>
                <w:bCs/>
                <w:sz w:val="16"/>
                <w:szCs w:val="16"/>
              </w:rPr>
              <w:t>No</w:t>
            </w:r>
          </w:p>
          <w:p w14:paraId="69C800E3" w14:textId="3CC73696" w:rsidR="005D2539" w:rsidRPr="008D4F63" w:rsidRDefault="005D2539" w:rsidP="005A7BEF">
            <w:pPr>
              <w:rPr>
                <w:rFonts w:ascii="Arial" w:hAnsi="Arial" w:cs="Arial"/>
                <w:bCs/>
                <w:sz w:val="16"/>
                <w:szCs w:val="16"/>
              </w:rPr>
            </w:pPr>
            <w:r>
              <w:rPr>
                <w:rFonts w:ascii="Arial" w:hAnsi="Arial" w:cs="Arial"/>
                <w:bCs/>
                <w:sz w:val="16"/>
                <w:szCs w:val="16"/>
              </w:rPr>
              <w:t>-777-Not applicable (still working)</w:t>
            </w:r>
          </w:p>
        </w:tc>
        <w:tc>
          <w:tcPr>
            <w:tcW w:w="972" w:type="pct"/>
            <w:tcBorders>
              <w:top w:val="single" w:sz="4" w:space="0" w:color="auto"/>
              <w:left w:val="single" w:sz="4" w:space="0" w:color="auto"/>
              <w:bottom w:val="single" w:sz="4" w:space="0" w:color="auto"/>
              <w:right w:val="single" w:sz="4" w:space="0" w:color="auto"/>
            </w:tcBorders>
            <w:vAlign w:val="center"/>
          </w:tcPr>
          <w:p w14:paraId="2734DB56" w14:textId="4DEFC418" w:rsidR="00E171FB" w:rsidRPr="00C57AC3" w:rsidRDefault="00E171FB" w:rsidP="005A7BEF">
            <w:pPr>
              <w:rPr>
                <w:rFonts w:ascii="Arial" w:hAnsi="Arial" w:cs="Arial"/>
                <w:sz w:val="16"/>
                <w:szCs w:val="16"/>
              </w:rPr>
            </w:pPr>
          </w:p>
        </w:tc>
        <w:tc>
          <w:tcPr>
            <w:tcW w:w="929" w:type="pct"/>
            <w:tcBorders>
              <w:top w:val="single" w:sz="4" w:space="0" w:color="auto"/>
              <w:left w:val="single" w:sz="4" w:space="0" w:color="auto"/>
              <w:bottom w:val="single" w:sz="4" w:space="0" w:color="auto"/>
              <w:right w:val="single" w:sz="4" w:space="0" w:color="auto"/>
            </w:tcBorders>
            <w:vAlign w:val="center"/>
          </w:tcPr>
          <w:p w14:paraId="758D36FE" w14:textId="51F9ADC0" w:rsidR="00E171FB" w:rsidRPr="00C57AC3" w:rsidRDefault="00E171FB" w:rsidP="005A7BEF">
            <w:pPr>
              <w:rPr>
                <w:rFonts w:ascii="Arial" w:hAnsi="Arial" w:cs="Arial"/>
                <w:sz w:val="16"/>
                <w:szCs w:val="16"/>
              </w:rPr>
            </w:pPr>
          </w:p>
        </w:tc>
        <w:tc>
          <w:tcPr>
            <w:tcW w:w="1193" w:type="pct"/>
            <w:tcBorders>
              <w:top w:val="single" w:sz="4" w:space="0" w:color="auto"/>
              <w:left w:val="single" w:sz="4" w:space="0" w:color="auto"/>
              <w:bottom w:val="single" w:sz="4" w:space="0" w:color="auto"/>
              <w:right w:val="single" w:sz="4" w:space="0" w:color="auto"/>
            </w:tcBorders>
            <w:vAlign w:val="center"/>
          </w:tcPr>
          <w:p w14:paraId="65B2A81F" w14:textId="6C2AFB31" w:rsidR="00E171FB" w:rsidRPr="00C57AC3" w:rsidRDefault="00E171FB" w:rsidP="005A7BEF">
            <w:pPr>
              <w:rPr>
                <w:rFonts w:ascii="Arial" w:hAnsi="Arial" w:cs="Arial"/>
                <w:sz w:val="16"/>
                <w:szCs w:val="16"/>
              </w:rPr>
            </w:pPr>
          </w:p>
        </w:tc>
      </w:tr>
    </w:tbl>
    <w:p w14:paraId="3DB97294" w14:textId="77777777" w:rsidR="00116398" w:rsidRPr="005A7BEF" w:rsidRDefault="00116398" w:rsidP="005A7BEF">
      <w:pPr>
        <w:rPr>
          <w:rFonts w:ascii="Arial" w:hAnsi="Arial" w:cs="Arial"/>
        </w:rPr>
      </w:pPr>
    </w:p>
    <w:p w14:paraId="3C8AC102" w14:textId="65FF9BCA" w:rsidR="009657B0" w:rsidRPr="005A7BEF" w:rsidRDefault="00EC6BA7">
      <w:pPr>
        <w:ind w:left="720"/>
        <w:rPr>
          <w:rFonts w:ascii="Arial" w:hAnsi="Arial" w:cs="Arial"/>
          <w:b/>
          <w:bCs/>
        </w:rPr>
        <w:sectPr w:rsidR="009657B0" w:rsidRPr="005A7BEF" w:rsidSect="00695071">
          <w:pgSz w:w="16834" w:h="11909" w:orient="landscape" w:code="9"/>
          <w:pgMar w:top="720" w:right="720" w:bottom="720" w:left="720" w:header="720" w:footer="720" w:gutter="0"/>
          <w:cols w:space="720"/>
          <w:docGrid w:linePitch="360"/>
        </w:sectPr>
      </w:pPr>
      <w:r w:rsidRPr="005A7BEF">
        <w:rPr>
          <w:rFonts w:ascii="Arial" w:hAnsi="Arial" w:cs="Arial"/>
        </w:rPr>
        <w:t xml:space="preserve">Repeat </w:t>
      </w:r>
      <w:r w:rsidR="00C57AC3">
        <w:rPr>
          <w:rFonts w:ascii="Arial" w:hAnsi="Arial" w:cs="Arial"/>
        </w:rPr>
        <w:t>for</w:t>
      </w:r>
      <w:r w:rsidRPr="005A7BEF">
        <w:rPr>
          <w:rFonts w:ascii="Arial" w:hAnsi="Arial" w:cs="Arial"/>
        </w:rPr>
        <w:t xml:space="preserve"> all HH members who </w:t>
      </w:r>
      <w:r w:rsidRPr="005A7BEF">
        <w:rPr>
          <w:rFonts w:ascii="Arial" w:hAnsi="Arial" w:cs="Arial"/>
          <w:b/>
        </w:rPr>
        <w:t>currently work or previously worked</w:t>
      </w:r>
      <w:r w:rsidRPr="005A7BEF">
        <w:rPr>
          <w:rFonts w:ascii="Arial" w:hAnsi="Arial" w:cs="Arial"/>
        </w:rPr>
        <w:t xml:space="preserve"> as mobile money</w:t>
      </w:r>
      <w:r w:rsidR="00C57AC3">
        <w:rPr>
          <w:rFonts w:ascii="Arial" w:hAnsi="Arial" w:cs="Arial"/>
        </w:rPr>
        <w:t>.</w:t>
      </w:r>
      <w:bookmarkEnd w:id="107"/>
    </w:p>
    <w:p w14:paraId="18589139" w14:textId="19E232FC" w:rsidR="00116398" w:rsidRPr="005A7BEF" w:rsidRDefault="00116398" w:rsidP="005A7BEF">
      <w:pPr>
        <w:pStyle w:val="Heading1"/>
        <w:ind w:left="720"/>
        <w:rPr>
          <w:rFonts w:ascii="Arial" w:hAnsi="Arial" w:cs="Arial"/>
          <w:sz w:val="20"/>
          <w:szCs w:val="20"/>
        </w:rPr>
      </w:pPr>
      <w:bookmarkStart w:id="123" w:name="_Toc516617822"/>
      <w:r w:rsidRPr="005A7BEF">
        <w:rPr>
          <w:rFonts w:ascii="Arial" w:hAnsi="Arial" w:cs="Arial"/>
          <w:sz w:val="20"/>
          <w:szCs w:val="20"/>
        </w:rPr>
        <w:lastRenderedPageBreak/>
        <w:t>SECTION 4</w:t>
      </w:r>
      <w:r w:rsidR="00A53689" w:rsidRPr="005A7BEF">
        <w:rPr>
          <w:rFonts w:ascii="Arial" w:hAnsi="Arial" w:cs="Arial"/>
          <w:sz w:val="20"/>
          <w:szCs w:val="20"/>
        </w:rPr>
        <w:t>:</w:t>
      </w:r>
      <w:r w:rsidRPr="005A7BEF">
        <w:rPr>
          <w:rFonts w:ascii="Arial" w:hAnsi="Arial" w:cs="Arial"/>
          <w:sz w:val="20"/>
          <w:szCs w:val="20"/>
        </w:rPr>
        <w:t xml:space="preserve"> HOUSEHOLD PRODUCTION</w:t>
      </w:r>
      <w:bookmarkEnd w:id="123"/>
    </w:p>
    <w:p w14:paraId="6F6A2E92" w14:textId="77777777" w:rsidR="001A5721" w:rsidRDefault="001A5721" w:rsidP="005A7BEF">
      <w:pPr>
        <w:pStyle w:val="Heading2"/>
        <w:ind w:left="720"/>
        <w:rPr>
          <w:rFonts w:ascii="Arial" w:hAnsi="Arial" w:cs="Arial"/>
          <w:color w:val="auto"/>
          <w:sz w:val="20"/>
          <w:szCs w:val="20"/>
        </w:rPr>
      </w:pPr>
      <w:bookmarkStart w:id="124" w:name="_Toc516617823"/>
    </w:p>
    <w:p w14:paraId="2ABA92F3" w14:textId="07044F15" w:rsidR="001A5721" w:rsidRPr="00AB2458" w:rsidRDefault="001A5721" w:rsidP="008D4F63">
      <w:r w:rsidRPr="008D4F63">
        <w:rPr>
          <w:b/>
          <w:i/>
        </w:rPr>
        <w:t xml:space="preserve">Interviewer: </w:t>
      </w:r>
      <w:r w:rsidRPr="008D4F63">
        <w:rPr>
          <w:i/>
        </w:rPr>
        <w:t xml:space="preserve">You are about to start some new sections on </w:t>
      </w:r>
      <w:r w:rsidRPr="00842F8E">
        <w:rPr>
          <w:b/>
          <w:i/>
        </w:rPr>
        <w:t>Plots and Non-farm enterprises.</w:t>
      </w:r>
      <w:r w:rsidRPr="008D4F63">
        <w:rPr>
          <w:i/>
        </w:rPr>
        <w:t xml:space="preserve"> Please select "yes" to continue with this interview.</w:t>
      </w:r>
      <w:r w:rsidRPr="00AB2458">
        <w:rPr>
          <w:i/>
        </w:rPr>
        <w:t xml:space="preserve"> </w:t>
      </w:r>
      <w:r w:rsidRPr="008D4F63">
        <w:rPr>
          <w:i/>
        </w:rPr>
        <w:t>Select “no” only if the respondent refuses to continue with the survey. Otherwise, select “yes” and continue with the survey.</w:t>
      </w:r>
      <w:r>
        <w:rPr>
          <w:i/>
        </w:rPr>
        <w:t xml:space="preserve"> </w:t>
      </w:r>
      <w:r>
        <w:t xml:space="preserve">    ________</w:t>
      </w:r>
    </w:p>
    <w:p w14:paraId="351A8F78" w14:textId="04AC59ED" w:rsidR="001A5721" w:rsidRPr="008D4F63" w:rsidRDefault="001A5721" w:rsidP="008D4F63">
      <w:pPr>
        <w:pStyle w:val="Heading2"/>
        <w:rPr>
          <w:rFonts w:ascii="Arial" w:hAnsi="Arial" w:cs="Arial"/>
          <w:b w:val="0"/>
          <w:color w:val="auto"/>
          <w:sz w:val="20"/>
          <w:szCs w:val="20"/>
        </w:rPr>
      </w:pPr>
      <w:r w:rsidRPr="008D4F63">
        <w:rPr>
          <w:rFonts w:ascii="Arial" w:hAnsi="Arial" w:cs="Arial"/>
          <w:b w:val="0"/>
          <w:color w:val="auto"/>
          <w:sz w:val="20"/>
          <w:szCs w:val="20"/>
        </w:rPr>
        <w:t>1-Yes</w:t>
      </w:r>
    </w:p>
    <w:p w14:paraId="63027DE3" w14:textId="0DDA3A68" w:rsidR="001A5721" w:rsidRPr="008D4F63" w:rsidRDefault="001A5721" w:rsidP="008D4F63">
      <w:r w:rsidRPr="00AB2458">
        <w:t>5-No</w:t>
      </w:r>
      <w:r w:rsidR="00742C82">
        <w:t xml:space="preserve"> &gt;&gt; Next section</w:t>
      </w:r>
    </w:p>
    <w:p w14:paraId="00BD3E2D" w14:textId="77777777" w:rsidR="001A5721" w:rsidRDefault="001A5721" w:rsidP="005A7BEF">
      <w:pPr>
        <w:pStyle w:val="Heading2"/>
        <w:ind w:left="720"/>
        <w:rPr>
          <w:rFonts w:ascii="Arial" w:hAnsi="Arial" w:cs="Arial"/>
          <w:color w:val="auto"/>
          <w:sz w:val="20"/>
          <w:szCs w:val="20"/>
        </w:rPr>
      </w:pPr>
    </w:p>
    <w:p w14:paraId="65110CA3" w14:textId="77777777" w:rsidR="001A5721" w:rsidRDefault="001A5721" w:rsidP="005A7BEF">
      <w:pPr>
        <w:pStyle w:val="Heading2"/>
        <w:ind w:left="720"/>
        <w:rPr>
          <w:rFonts w:ascii="Arial" w:hAnsi="Arial" w:cs="Arial"/>
          <w:color w:val="auto"/>
          <w:sz w:val="20"/>
          <w:szCs w:val="20"/>
        </w:rPr>
      </w:pPr>
    </w:p>
    <w:p w14:paraId="695FA984" w14:textId="3BF90420" w:rsidR="00725FB3" w:rsidRPr="005A7BEF" w:rsidRDefault="00725FB3" w:rsidP="005A7BEF">
      <w:pPr>
        <w:pStyle w:val="Heading2"/>
        <w:ind w:left="720"/>
        <w:rPr>
          <w:rFonts w:ascii="Arial" w:hAnsi="Arial" w:cs="Arial"/>
          <w:color w:val="auto"/>
          <w:sz w:val="20"/>
          <w:szCs w:val="20"/>
        </w:rPr>
      </w:pPr>
      <w:r w:rsidRPr="005A7BEF">
        <w:rPr>
          <w:rFonts w:ascii="Arial" w:hAnsi="Arial" w:cs="Arial"/>
          <w:color w:val="auto"/>
          <w:sz w:val="20"/>
          <w:szCs w:val="20"/>
        </w:rPr>
        <w:t xml:space="preserve">SECTION </w:t>
      </w:r>
      <w:r w:rsidR="00D03233">
        <w:rPr>
          <w:rFonts w:ascii="Arial" w:hAnsi="Arial" w:cs="Arial"/>
          <w:color w:val="auto"/>
          <w:sz w:val="20"/>
          <w:szCs w:val="20"/>
        </w:rPr>
        <w:t>4</w:t>
      </w:r>
      <w:r w:rsidRPr="005A7BEF">
        <w:rPr>
          <w:rFonts w:ascii="Arial" w:hAnsi="Arial" w:cs="Arial"/>
          <w:color w:val="auto"/>
          <w:sz w:val="20"/>
          <w:szCs w:val="20"/>
        </w:rPr>
        <w:t>: PLOTS</w:t>
      </w:r>
      <w:bookmarkEnd w:id="124"/>
    </w:p>
    <w:p w14:paraId="3128CDB2" w14:textId="6A94007B" w:rsidR="00D20A03" w:rsidRDefault="00D20A03" w:rsidP="005A7BEF">
      <w:pPr>
        <w:rPr>
          <w:rFonts w:ascii="Arial" w:hAnsi="Arial" w:cs="Arial"/>
        </w:rPr>
      </w:pPr>
    </w:p>
    <w:p w14:paraId="4AE357BC" w14:textId="32C3236D" w:rsidR="00445CC5" w:rsidRPr="001403DE" w:rsidRDefault="00445CC5" w:rsidP="005A7BEF">
      <w:pPr>
        <w:rPr>
          <w:rFonts w:ascii="Arial" w:hAnsi="Arial" w:cs="Arial"/>
          <w:b/>
        </w:rPr>
      </w:pPr>
      <w:r>
        <w:rPr>
          <w:rFonts w:ascii="Arial" w:hAnsi="Arial" w:cs="Arial"/>
        </w:rPr>
        <w:tab/>
      </w:r>
      <w:r w:rsidR="00742C82">
        <w:rPr>
          <w:rFonts w:ascii="Arial" w:hAnsi="Arial" w:cs="Arial"/>
          <w:i/>
        </w:rPr>
        <w:t>INTERVIEWER READS</w:t>
      </w:r>
      <w:r>
        <w:rPr>
          <w:rFonts w:ascii="Arial" w:hAnsi="Arial" w:cs="Arial"/>
        </w:rPr>
        <w:t>: “</w:t>
      </w:r>
      <w:r w:rsidRPr="001403DE">
        <w:rPr>
          <w:rFonts w:ascii="Arial" w:hAnsi="Arial" w:cs="Arial"/>
          <w:b/>
        </w:rPr>
        <w:t>We would now like to ask you about the plots that you farm or have the right to farm.</w:t>
      </w:r>
      <w:r>
        <w:rPr>
          <w:rFonts w:ascii="Arial" w:hAnsi="Arial" w:cs="Arial"/>
          <w:b/>
        </w:rPr>
        <w:t>”</w:t>
      </w:r>
    </w:p>
    <w:p w14:paraId="789FC134" w14:textId="77777777" w:rsidR="00445CC5" w:rsidRPr="005A7BEF" w:rsidRDefault="00445CC5" w:rsidP="005A7BEF">
      <w:pPr>
        <w:rPr>
          <w:rFonts w:ascii="Arial" w:hAnsi="Arial" w:cs="Arial"/>
        </w:rPr>
      </w:pPr>
    </w:p>
    <w:p w14:paraId="235AC6D6" w14:textId="492E07E9" w:rsidR="008230E4" w:rsidRPr="005A7BEF" w:rsidRDefault="008230E4" w:rsidP="005A7BEF">
      <w:pPr>
        <w:rPr>
          <w:rFonts w:ascii="Arial" w:hAnsi="Arial" w:cs="Arial"/>
        </w:rPr>
      </w:pPr>
    </w:p>
    <w:p w14:paraId="537ED668" w14:textId="77777777" w:rsidR="0022414A" w:rsidRPr="008D4F63" w:rsidRDefault="0022414A" w:rsidP="0022414A">
      <w:pPr>
        <w:rPr>
          <w:rFonts w:ascii="Arial" w:hAnsi="Arial" w:cs="Arial"/>
          <w:b/>
        </w:rPr>
      </w:pPr>
      <w:r>
        <w:rPr>
          <w:rFonts w:ascii="Arial" w:hAnsi="Arial" w:cs="Arial"/>
        </w:rPr>
        <w:tab/>
      </w:r>
      <w:r w:rsidRPr="008D4F63">
        <w:rPr>
          <w:rFonts w:ascii="Arial" w:hAnsi="Arial" w:cs="Arial"/>
          <w:b/>
        </w:rPr>
        <w:t>We will define the primary decision maker for a plot as someone who:</w:t>
      </w:r>
    </w:p>
    <w:p w14:paraId="43F42860" w14:textId="77777777" w:rsidR="0022414A" w:rsidRPr="008D4F63" w:rsidRDefault="0022414A" w:rsidP="0022414A">
      <w:pPr>
        <w:rPr>
          <w:rFonts w:ascii="Arial" w:hAnsi="Arial" w:cs="Arial"/>
          <w:b/>
        </w:rPr>
      </w:pPr>
    </w:p>
    <w:p w14:paraId="08BDC77D" w14:textId="627C15A8" w:rsidR="0022414A" w:rsidRPr="008D4F63" w:rsidRDefault="0022414A" w:rsidP="001403DE">
      <w:pPr>
        <w:ind w:firstLine="720"/>
        <w:rPr>
          <w:rFonts w:ascii="Arial" w:hAnsi="Arial" w:cs="Arial"/>
          <w:b/>
        </w:rPr>
      </w:pPr>
      <w:r w:rsidRPr="008D4F63">
        <w:rPr>
          <w:rFonts w:ascii="Arial" w:hAnsi="Arial" w:cs="Arial"/>
          <w:b/>
        </w:rPr>
        <w:t>1.  Determines which crops to plant on the plot</w:t>
      </w:r>
    </w:p>
    <w:p w14:paraId="739ACD5D" w14:textId="77777777" w:rsidR="0022414A" w:rsidRPr="008D4F63" w:rsidRDefault="0022414A" w:rsidP="001403DE">
      <w:pPr>
        <w:ind w:firstLine="720"/>
        <w:rPr>
          <w:rFonts w:ascii="Arial" w:hAnsi="Arial" w:cs="Arial"/>
          <w:b/>
        </w:rPr>
      </w:pPr>
      <w:r w:rsidRPr="008D4F63">
        <w:rPr>
          <w:rFonts w:ascii="Arial" w:hAnsi="Arial" w:cs="Arial"/>
          <w:b/>
        </w:rPr>
        <w:t>2.  Is financially responsible for the plot</w:t>
      </w:r>
    </w:p>
    <w:p w14:paraId="14C56984" w14:textId="77777777" w:rsidR="0022414A" w:rsidRPr="008D4F63" w:rsidRDefault="0022414A" w:rsidP="001403DE">
      <w:pPr>
        <w:ind w:firstLine="720"/>
        <w:rPr>
          <w:rFonts w:ascii="Arial" w:hAnsi="Arial" w:cs="Arial"/>
          <w:b/>
        </w:rPr>
      </w:pPr>
      <w:r w:rsidRPr="008D4F63">
        <w:rPr>
          <w:rFonts w:ascii="Arial" w:hAnsi="Arial" w:cs="Arial"/>
          <w:b/>
        </w:rPr>
        <w:t>3.  Is responsible for the main crops (not intercropped)</w:t>
      </w:r>
    </w:p>
    <w:p w14:paraId="746DA2D3" w14:textId="77777777" w:rsidR="0022414A" w:rsidRPr="008D4F63" w:rsidRDefault="0022414A" w:rsidP="001403DE">
      <w:pPr>
        <w:ind w:firstLine="720"/>
        <w:rPr>
          <w:rFonts w:ascii="Arial" w:hAnsi="Arial" w:cs="Arial"/>
          <w:b/>
        </w:rPr>
      </w:pPr>
      <w:r w:rsidRPr="008D4F63">
        <w:rPr>
          <w:rFonts w:ascii="Arial" w:hAnsi="Arial" w:cs="Arial"/>
          <w:b/>
        </w:rPr>
        <w:t>4.  Cultivates the most acres (if a plot is shared but is not intercropped within household members)</w:t>
      </w:r>
    </w:p>
    <w:p w14:paraId="7A9D5140" w14:textId="143186DC" w:rsidR="008230E4" w:rsidRPr="008D4F63" w:rsidRDefault="0022414A" w:rsidP="001403DE">
      <w:pPr>
        <w:ind w:firstLine="720"/>
        <w:rPr>
          <w:rFonts w:ascii="Arial" w:hAnsi="Arial" w:cs="Arial"/>
          <w:b/>
        </w:rPr>
      </w:pPr>
      <w:r w:rsidRPr="008D4F63">
        <w:rPr>
          <w:rFonts w:ascii="Arial" w:hAnsi="Arial" w:cs="Arial"/>
          <w:b/>
        </w:rPr>
        <w:t>5.  Lives in the household (if a plot is shared but not intercropped with someone outside the household)</w:t>
      </w:r>
      <w:r w:rsidR="00742C82">
        <w:rPr>
          <w:rFonts w:ascii="Arial" w:hAnsi="Arial" w:cs="Arial"/>
          <w:b/>
        </w:rPr>
        <w:t>”</w:t>
      </w:r>
    </w:p>
    <w:p w14:paraId="0042F013" w14:textId="77777777" w:rsidR="008230E4" w:rsidRPr="005A7BEF" w:rsidRDefault="008230E4" w:rsidP="005A7BEF">
      <w:pPr>
        <w:tabs>
          <w:tab w:val="left" w:pos="915"/>
        </w:tabs>
        <w:rPr>
          <w:rFonts w:ascii="Arial" w:hAnsi="Arial" w:cs="Arial"/>
        </w:rPr>
      </w:pPr>
      <w:r w:rsidRPr="005A7BEF">
        <w:rPr>
          <w:rFonts w:ascii="Arial" w:hAnsi="Arial" w:cs="Arial"/>
        </w:rPr>
        <w:tab/>
      </w:r>
    </w:p>
    <w:p w14:paraId="2300CB11" w14:textId="12793F2A" w:rsidR="008230E4" w:rsidRPr="005A7BEF" w:rsidRDefault="008230E4" w:rsidP="005A7BEF">
      <w:pPr>
        <w:tabs>
          <w:tab w:val="left" w:pos="915"/>
        </w:tabs>
        <w:rPr>
          <w:rFonts w:ascii="Arial" w:hAnsi="Arial" w:cs="Arial"/>
        </w:rPr>
      </w:pPr>
    </w:p>
    <w:p w14:paraId="3146F1CB" w14:textId="29CC4A1E" w:rsidR="00D03233" w:rsidRDefault="00D30F45" w:rsidP="005A7BEF">
      <w:pPr>
        <w:tabs>
          <w:tab w:val="left" w:pos="915"/>
        </w:tabs>
        <w:rPr>
          <w:rFonts w:ascii="Arial" w:hAnsi="Arial" w:cs="Arial"/>
        </w:rPr>
      </w:pPr>
      <w:r>
        <w:rPr>
          <w:rFonts w:ascii="Arial" w:hAnsi="Arial" w:cs="Arial"/>
        </w:rPr>
        <w:tab/>
      </w:r>
      <w:r w:rsidR="00D03233" w:rsidRPr="00D03233">
        <w:rPr>
          <w:rFonts w:ascii="Arial" w:hAnsi="Arial" w:cs="Arial"/>
        </w:rPr>
        <w:t>Who is the person answering these questions about Plots?</w:t>
      </w:r>
      <w:r w:rsidR="00742C82">
        <w:rPr>
          <w:rFonts w:ascii="Arial" w:hAnsi="Arial" w:cs="Arial"/>
        </w:rPr>
        <w:t xml:space="preserve">   _________________</w:t>
      </w:r>
    </w:p>
    <w:p w14:paraId="65D2B092" w14:textId="4B2E6612" w:rsidR="00D03233" w:rsidRDefault="00D03233" w:rsidP="005A7BEF">
      <w:pPr>
        <w:tabs>
          <w:tab w:val="left" w:pos="915"/>
        </w:tabs>
        <w:rPr>
          <w:rFonts w:ascii="Arial" w:hAnsi="Arial" w:cs="Arial"/>
        </w:rPr>
      </w:pPr>
      <w:r>
        <w:rPr>
          <w:rFonts w:ascii="Arial" w:hAnsi="Arial" w:cs="Arial"/>
        </w:rPr>
        <w:tab/>
        <w:t>[Names appear for selection]</w:t>
      </w:r>
    </w:p>
    <w:p w14:paraId="1A9C8C13" w14:textId="77777777" w:rsidR="00D03233" w:rsidRPr="005A7BEF" w:rsidRDefault="00D03233" w:rsidP="005A7BEF">
      <w:pPr>
        <w:tabs>
          <w:tab w:val="left" w:pos="915"/>
        </w:tabs>
        <w:rPr>
          <w:rFonts w:ascii="Arial" w:hAnsi="Arial" w:cs="Arial"/>
        </w:rPr>
      </w:pPr>
    </w:p>
    <w:p w14:paraId="6EAD3F0C" w14:textId="28A2765F" w:rsidR="009E79AA" w:rsidRPr="005A7BEF" w:rsidRDefault="009E79AA" w:rsidP="005A7BEF">
      <w:pPr>
        <w:tabs>
          <w:tab w:val="left" w:pos="915"/>
        </w:tabs>
        <w:rPr>
          <w:rFonts w:ascii="Arial" w:hAnsi="Arial" w:cs="Arial"/>
        </w:rPr>
      </w:pPr>
    </w:p>
    <w:p w14:paraId="7BA3EAFB" w14:textId="77777777" w:rsidR="00D02138" w:rsidRPr="005A7BEF" w:rsidRDefault="00D02138" w:rsidP="005A7BEF">
      <w:pPr>
        <w:tabs>
          <w:tab w:val="left" w:pos="915"/>
        </w:tabs>
        <w:rPr>
          <w:rFonts w:ascii="Arial" w:hAnsi="Arial" w:cs="Arial"/>
        </w:rPr>
      </w:pPr>
    </w:p>
    <w:tbl>
      <w:tblPr>
        <w:tblStyle w:val="TableGrid"/>
        <w:tblW w:w="0" w:type="auto"/>
        <w:tblInd w:w="720" w:type="dxa"/>
        <w:tblLook w:val="04A0" w:firstRow="1" w:lastRow="0" w:firstColumn="1" w:lastColumn="0" w:noHBand="0" w:noVBand="1"/>
      </w:tblPr>
      <w:tblGrid>
        <w:gridCol w:w="13876"/>
      </w:tblGrid>
      <w:tr w:rsidR="001B22E4" w:rsidRPr="005A7BEF" w14:paraId="36D43CB8" w14:textId="77777777" w:rsidTr="00FB21B1">
        <w:tc>
          <w:tcPr>
            <w:tcW w:w="13876" w:type="dxa"/>
          </w:tcPr>
          <w:p w14:paraId="0326980B" w14:textId="77777777" w:rsidR="000F4D68" w:rsidRPr="008D4F63" w:rsidRDefault="001B22E4" w:rsidP="005A7BEF">
            <w:pPr>
              <w:tabs>
                <w:tab w:val="left" w:pos="915"/>
              </w:tabs>
              <w:rPr>
                <w:rFonts w:ascii="Arial" w:hAnsi="Arial" w:cs="Arial"/>
                <w:sz w:val="16"/>
                <w:szCs w:val="16"/>
              </w:rPr>
            </w:pPr>
            <w:r w:rsidRPr="008D4F63">
              <w:rPr>
                <w:rFonts w:ascii="Arial" w:hAnsi="Arial" w:cs="Arial"/>
                <w:sz w:val="16"/>
                <w:szCs w:val="16"/>
              </w:rPr>
              <w:t>Q0. Do any members of this household currently own a plot, or have any members of this household cultivated a plot in the last year?</w:t>
            </w:r>
            <w:r w:rsidR="00C41C7B" w:rsidRPr="008D4F63">
              <w:rPr>
                <w:rFonts w:ascii="Arial" w:hAnsi="Arial" w:cs="Arial"/>
                <w:sz w:val="16"/>
                <w:szCs w:val="16"/>
              </w:rPr>
              <w:t xml:space="preserve">   </w:t>
            </w:r>
          </w:p>
          <w:p w14:paraId="70E8BA75" w14:textId="77777777" w:rsidR="000F4D68" w:rsidRPr="008D4F63" w:rsidRDefault="00C41C7B" w:rsidP="005A7BEF">
            <w:pPr>
              <w:tabs>
                <w:tab w:val="left" w:pos="915"/>
              </w:tabs>
              <w:rPr>
                <w:rFonts w:ascii="Arial" w:hAnsi="Arial" w:cs="Arial"/>
                <w:sz w:val="16"/>
                <w:szCs w:val="16"/>
              </w:rPr>
            </w:pPr>
            <w:r w:rsidRPr="008D4F63">
              <w:rPr>
                <w:rFonts w:ascii="Arial" w:hAnsi="Arial" w:cs="Arial"/>
                <w:sz w:val="16"/>
                <w:szCs w:val="16"/>
              </w:rPr>
              <w:t xml:space="preserve">1. Yes               </w:t>
            </w:r>
          </w:p>
          <w:p w14:paraId="61C993A5" w14:textId="11870A53" w:rsidR="001B22E4" w:rsidRPr="008D4F63" w:rsidRDefault="00C41C7B" w:rsidP="005A7BEF">
            <w:pPr>
              <w:tabs>
                <w:tab w:val="left" w:pos="915"/>
              </w:tabs>
              <w:rPr>
                <w:rFonts w:ascii="Arial" w:hAnsi="Arial" w:cs="Arial"/>
                <w:sz w:val="16"/>
                <w:szCs w:val="16"/>
              </w:rPr>
            </w:pPr>
            <w:r w:rsidRPr="008D4F63">
              <w:rPr>
                <w:rFonts w:ascii="Arial" w:hAnsi="Arial" w:cs="Arial"/>
                <w:sz w:val="16"/>
                <w:szCs w:val="16"/>
              </w:rPr>
              <w:t>5. No</w:t>
            </w:r>
            <w:r w:rsidR="000F4D68">
              <w:rPr>
                <w:rFonts w:ascii="Arial" w:hAnsi="Arial" w:cs="Arial"/>
                <w:sz w:val="16"/>
                <w:szCs w:val="16"/>
              </w:rPr>
              <w:t xml:space="preserve"> </w:t>
            </w:r>
            <w:r w:rsidR="002106E3" w:rsidRPr="008D4F63">
              <w:rPr>
                <w:rFonts w:ascii="Arial" w:hAnsi="Arial" w:cs="Arial"/>
                <w:i/>
                <w:sz w:val="16"/>
                <w:szCs w:val="16"/>
              </w:rPr>
              <w:t xml:space="preserve">&gt;&gt; </w:t>
            </w:r>
            <w:r w:rsidR="000F4D68" w:rsidRPr="008D4F63">
              <w:rPr>
                <w:rFonts w:ascii="Arial" w:hAnsi="Arial" w:cs="Arial"/>
                <w:sz w:val="16"/>
                <w:szCs w:val="16"/>
              </w:rPr>
              <w:t>next section</w:t>
            </w:r>
          </w:p>
          <w:p w14:paraId="53C45C0F" w14:textId="77777777" w:rsidR="00C92480" w:rsidRPr="008D4F63" w:rsidRDefault="00C92480" w:rsidP="005A7BEF">
            <w:pPr>
              <w:tabs>
                <w:tab w:val="left" w:pos="915"/>
              </w:tabs>
              <w:rPr>
                <w:rFonts w:ascii="Arial" w:hAnsi="Arial" w:cs="Arial"/>
                <w:sz w:val="16"/>
                <w:szCs w:val="16"/>
              </w:rPr>
            </w:pPr>
          </w:p>
          <w:p w14:paraId="65B12B7B" w14:textId="0332D788" w:rsidR="001B22E4" w:rsidRDefault="001B22E4" w:rsidP="005A7BEF">
            <w:pPr>
              <w:tabs>
                <w:tab w:val="left" w:pos="915"/>
              </w:tabs>
              <w:rPr>
                <w:rFonts w:ascii="Arial" w:hAnsi="Arial" w:cs="Arial"/>
                <w:b/>
                <w:sz w:val="16"/>
                <w:szCs w:val="16"/>
              </w:rPr>
            </w:pPr>
            <w:r w:rsidRPr="008D4F63">
              <w:rPr>
                <w:rFonts w:ascii="Arial" w:hAnsi="Arial" w:cs="Arial"/>
                <w:sz w:val="16"/>
                <w:szCs w:val="16"/>
              </w:rPr>
              <w:t xml:space="preserve">How many plot(s) does this household currently own or </w:t>
            </w:r>
            <w:r w:rsidR="000F4D68">
              <w:rPr>
                <w:rFonts w:ascii="Arial" w:hAnsi="Arial" w:cs="Arial"/>
                <w:sz w:val="16"/>
                <w:szCs w:val="16"/>
              </w:rPr>
              <w:t xml:space="preserve">has </w:t>
            </w:r>
            <w:r w:rsidRPr="008D4F63">
              <w:rPr>
                <w:rFonts w:ascii="Arial" w:hAnsi="Arial" w:cs="Arial"/>
                <w:sz w:val="16"/>
                <w:szCs w:val="16"/>
              </w:rPr>
              <w:t xml:space="preserve">cultivated in the last year? </w:t>
            </w:r>
            <w:r w:rsidR="00B26A02" w:rsidRPr="008D4F63">
              <w:rPr>
                <w:rFonts w:ascii="Arial" w:hAnsi="Arial" w:cs="Arial"/>
                <w:sz w:val="16"/>
                <w:szCs w:val="16"/>
              </w:rPr>
              <w:t>………</w:t>
            </w:r>
            <w:r w:rsidR="004B2264" w:rsidRPr="008D4F63">
              <w:rPr>
                <w:rFonts w:ascii="Arial" w:hAnsi="Arial" w:cs="Arial"/>
                <w:sz w:val="16"/>
                <w:szCs w:val="16"/>
              </w:rPr>
              <w:t>….</w:t>
            </w:r>
            <w:r w:rsidR="005E7D6D" w:rsidRPr="005A7BEF">
              <w:rPr>
                <w:rFonts w:ascii="Arial" w:hAnsi="Arial" w:cs="Arial"/>
                <w:b/>
                <w:sz w:val="16"/>
                <w:szCs w:val="16"/>
              </w:rPr>
              <w:t xml:space="preserve"> </w:t>
            </w:r>
          </w:p>
          <w:p w14:paraId="35D17CA3" w14:textId="77777777" w:rsidR="000F4D68" w:rsidRDefault="000F4D68" w:rsidP="005A7BEF">
            <w:pPr>
              <w:tabs>
                <w:tab w:val="left" w:pos="915"/>
              </w:tabs>
              <w:rPr>
                <w:rFonts w:ascii="Arial" w:hAnsi="Arial" w:cs="Arial"/>
                <w:b/>
                <w:sz w:val="16"/>
                <w:szCs w:val="16"/>
              </w:rPr>
            </w:pPr>
          </w:p>
          <w:p w14:paraId="658B94B1" w14:textId="4693F958" w:rsidR="000F4D68" w:rsidRPr="005A7BEF" w:rsidRDefault="000F4D68" w:rsidP="005A7BEF">
            <w:pPr>
              <w:tabs>
                <w:tab w:val="left" w:pos="915"/>
              </w:tabs>
              <w:rPr>
                <w:rFonts w:ascii="Arial" w:hAnsi="Arial" w:cs="Arial"/>
                <w:b/>
                <w:sz w:val="16"/>
                <w:szCs w:val="16"/>
              </w:rPr>
            </w:pPr>
          </w:p>
        </w:tc>
      </w:tr>
    </w:tbl>
    <w:p w14:paraId="5CCAB972" w14:textId="5A7AA288" w:rsidR="001B22E4" w:rsidRPr="005A7BEF" w:rsidRDefault="001B22E4" w:rsidP="005A7BEF">
      <w:pPr>
        <w:tabs>
          <w:tab w:val="left" w:pos="915"/>
        </w:tabs>
        <w:ind w:left="720"/>
        <w:rPr>
          <w:rFonts w:ascii="Arial" w:hAnsi="Arial" w:cs="Arial"/>
        </w:rPr>
      </w:pPr>
    </w:p>
    <w:p w14:paraId="2DBA2548" w14:textId="77777777" w:rsidR="00D02138" w:rsidRPr="005A7BEF" w:rsidRDefault="00D02138" w:rsidP="005A7BEF">
      <w:pPr>
        <w:tabs>
          <w:tab w:val="left" w:pos="915"/>
        </w:tabs>
        <w:ind w:left="720"/>
        <w:rPr>
          <w:rFonts w:ascii="Arial" w:hAnsi="Arial" w:cs="Arial"/>
        </w:rPr>
      </w:pPr>
    </w:p>
    <w:tbl>
      <w:tblPr>
        <w:tblStyle w:val="TableGrid"/>
        <w:tblW w:w="13876" w:type="dxa"/>
        <w:tblInd w:w="720" w:type="dxa"/>
        <w:tblLook w:val="04A0" w:firstRow="1" w:lastRow="0" w:firstColumn="1" w:lastColumn="0" w:noHBand="0" w:noVBand="1"/>
      </w:tblPr>
      <w:tblGrid>
        <w:gridCol w:w="551"/>
        <w:gridCol w:w="4536"/>
        <w:gridCol w:w="4536"/>
        <w:gridCol w:w="4253"/>
      </w:tblGrid>
      <w:tr w:rsidR="00904464" w:rsidRPr="005A7BEF" w14:paraId="1AC672A8" w14:textId="77777777" w:rsidTr="00F3185F">
        <w:tc>
          <w:tcPr>
            <w:tcW w:w="551" w:type="dxa"/>
            <w:vAlign w:val="center"/>
          </w:tcPr>
          <w:p w14:paraId="6C5E9EEC" w14:textId="638217D0" w:rsidR="00904464" w:rsidRPr="005A7BEF" w:rsidRDefault="00904464" w:rsidP="005A7BEF">
            <w:pPr>
              <w:tabs>
                <w:tab w:val="left" w:pos="915"/>
              </w:tabs>
              <w:jc w:val="center"/>
              <w:rPr>
                <w:rFonts w:ascii="Arial" w:hAnsi="Arial" w:cs="Arial"/>
                <w:b/>
                <w:sz w:val="16"/>
                <w:szCs w:val="16"/>
              </w:rPr>
            </w:pPr>
          </w:p>
        </w:tc>
        <w:tc>
          <w:tcPr>
            <w:tcW w:w="4536" w:type="dxa"/>
            <w:vAlign w:val="center"/>
          </w:tcPr>
          <w:p w14:paraId="0503B5B4" w14:textId="10D863DA" w:rsidR="00904464" w:rsidRPr="005A7BEF" w:rsidRDefault="0022414A" w:rsidP="005A7BEF">
            <w:pPr>
              <w:tabs>
                <w:tab w:val="left" w:pos="915"/>
              </w:tabs>
              <w:jc w:val="center"/>
              <w:rPr>
                <w:rFonts w:ascii="Arial" w:hAnsi="Arial" w:cs="Arial"/>
                <w:b/>
                <w:sz w:val="16"/>
                <w:szCs w:val="16"/>
              </w:rPr>
            </w:pPr>
            <w:r>
              <w:rPr>
                <w:rFonts w:ascii="Arial" w:hAnsi="Arial" w:cs="Arial"/>
                <w:b/>
                <w:sz w:val="16"/>
                <w:szCs w:val="16"/>
              </w:rPr>
              <w:t>Q</w:t>
            </w:r>
            <w:r w:rsidR="00904464" w:rsidRPr="005A7BEF">
              <w:rPr>
                <w:rFonts w:ascii="Arial" w:hAnsi="Arial" w:cs="Arial"/>
                <w:b/>
                <w:sz w:val="16"/>
                <w:szCs w:val="16"/>
              </w:rPr>
              <w:t>2</w:t>
            </w:r>
          </w:p>
        </w:tc>
        <w:tc>
          <w:tcPr>
            <w:tcW w:w="4536" w:type="dxa"/>
            <w:vAlign w:val="center"/>
          </w:tcPr>
          <w:p w14:paraId="53713F67" w14:textId="50832D99" w:rsidR="00904464" w:rsidRPr="005A7BEF" w:rsidRDefault="00742C82" w:rsidP="005A7BEF">
            <w:pPr>
              <w:tabs>
                <w:tab w:val="left" w:pos="915"/>
              </w:tabs>
              <w:jc w:val="center"/>
              <w:rPr>
                <w:rFonts w:ascii="Arial" w:hAnsi="Arial" w:cs="Arial"/>
                <w:b/>
                <w:sz w:val="16"/>
                <w:szCs w:val="16"/>
              </w:rPr>
            </w:pPr>
            <w:r>
              <w:rPr>
                <w:rFonts w:ascii="Arial" w:hAnsi="Arial" w:cs="Arial"/>
                <w:b/>
                <w:sz w:val="16"/>
                <w:szCs w:val="16"/>
              </w:rPr>
              <w:t>H</w:t>
            </w:r>
            <w:r w:rsidR="00904464" w:rsidRPr="005A7BEF">
              <w:rPr>
                <w:rFonts w:ascii="Arial" w:hAnsi="Arial" w:cs="Arial"/>
                <w:b/>
                <w:sz w:val="16"/>
                <w:szCs w:val="16"/>
              </w:rPr>
              <w:t>3</w:t>
            </w:r>
          </w:p>
          <w:p w14:paraId="7A5E7881" w14:textId="6E307123" w:rsidR="00F044D9" w:rsidRPr="005A7BEF" w:rsidRDefault="00F044D9" w:rsidP="005A7BEF">
            <w:pPr>
              <w:tabs>
                <w:tab w:val="left" w:pos="915"/>
              </w:tabs>
              <w:jc w:val="center"/>
              <w:rPr>
                <w:rFonts w:ascii="Arial" w:hAnsi="Arial" w:cs="Arial"/>
                <w:b/>
                <w:sz w:val="16"/>
                <w:szCs w:val="16"/>
              </w:rPr>
            </w:pPr>
          </w:p>
        </w:tc>
        <w:tc>
          <w:tcPr>
            <w:tcW w:w="4253" w:type="dxa"/>
          </w:tcPr>
          <w:p w14:paraId="1541DCF5" w14:textId="77777777" w:rsidR="00904464" w:rsidRPr="005A7BEF" w:rsidRDefault="00904464" w:rsidP="005A7BEF">
            <w:pPr>
              <w:tabs>
                <w:tab w:val="left" w:pos="915"/>
              </w:tabs>
              <w:jc w:val="center"/>
              <w:rPr>
                <w:rFonts w:ascii="Arial" w:hAnsi="Arial" w:cs="Arial"/>
                <w:b/>
                <w:sz w:val="16"/>
                <w:szCs w:val="16"/>
              </w:rPr>
            </w:pPr>
          </w:p>
        </w:tc>
      </w:tr>
      <w:tr w:rsidR="00904464" w:rsidRPr="005A7BEF" w14:paraId="706B3594" w14:textId="77777777" w:rsidTr="00F3185F">
        <w:tc>
          <w:tcPr>
            <w:tcW w:w="551" w:type="dxa"/>
          </w:tcPr>
          <w:p w14:paraId="4A294DBB" w14:textId="77777777" w:rsidR="00904464" w:rsidRPr="005A7BEF" w:rsidRDefault="00904464" w:rsidP="005A7BEF">
            <w:pPr>
              <w:tabs>
                <w:tab w:val="left" w:pos="915"/>
              </w:tabs>
              <w:jc w:val="center"/>
              <w:rPr>
                <w:rFonts w:ascii="Arial" w:hAnsi="Arial" w:cs="Arial"/>
                <w:sz w:val="16"/>
                <w:szCs w:val="16"/>
              </w:rPr>
            </w:pPr>
          </w:p>
        </w:tc>
        <w:tc>
          <w:tcPr>
            <w:tcW w:w="4536" w:type="dxa"/>
          </w:tcPr>
          <w:p w14:paraId="1A28B8DC" w14:textId="2A8C541A" w:rsidR="00904464" w:rsidRPr="005A7BEF" w:rsidRDefault="000F4D68" w:rsidP="005A7BEF">
            <w:pPr>
              <w:tabs>
                <w:tab w:val="left" w:pos="915"/>
              </w:tabs>
              <w:rPr>
                <w:rFonts w:ascii="Arial" w:hAnsi="Arial" w:cs="Arial"/>
                <w:sz w:val="16"/>
                <w:szCs w:val="16"/>
              </w:rPr>
            </w:pPr>
            <w:r w:rsidRPr="008D4F63">
              <w:rPr>
                <w:rFonts w:ascii="Arial" w:hAnsi="Arial" w:cs="Arial"/>
                <w:b/>
                <w:sz w:val="16"/>
                <w:szCs w:val="16"/>
              </w:rPr>
              <w:t>For plot [#]:</w:t>
            </w:r>
            <w:r w:rsidRPr="000F4D68">
              <w:rPr>
                <w:rFonts w:ascii="Arial" w:hAnsi="Arial" w:cs="Arial"/>
                <w:sz w:val="16"/>
                <w:szCs w:val="16"/>
              </w:rPr>
              <w:t xml:space="preserve"> Please enter a name for this plot that we can use to identify it at a later time.</w:t>
            </w:r>
          </w:p>
        </w:tc>
        <w:tc>
          <w:tcPr>
            <w:tcW w:w="4536" w:type="dxa"/>
          </w:tcPr>
          <w:p w14:paraId="27489DB3" w14:textId="64181B32" w:rsidR="00904464" w:rsidRPr="005A7BEF" w:rsidRDefault="00904464" w:rsidP="005A7BEF">
            <w:pPr>
              <w:tabs>
                <w:tab w:val="left" w:pos="915"/>
              </w:tabs>
              <w:rPr>
                <w:rFonts w:ascii="Arial" w:hAnsi="Arial" w:cs="Arial"/>
                <w:sz w:val="16"/>
                <w:szCs w:val="16"/>
              </w:rPr>
            </w:pPr>
            <w:r w:rsidRPr="005A7BEF">
              <w:rPr>
                <w:rFonts w:ascii="Arial" w:hAnsi="Arial" w:cs="Arial"/>
                <w:sz w:val="16"/>
                <w:szCs w:val="16"/>
              </w:rPr>
              <w:t xml:space="preserve">Who is the primary decision maker for </w:t>
            </w:r>
            <w:r w:rsidR="0022414A">
              <w:rPr>
                <w:rFonts w:ascii="Arial" w:hAnsi="Arial" w:cs="Arial"/>
                <w:sz w:val="16"/>
                <w:szCs w:val="16"/>
              </w:rPr>
              <w:t>Plot</w:t>
            </w:r>
            <w:r w:rsidR="000F4D68">
              <w:rPr>
                <w:rFonts w:ascii="Arial" w:hAnsi="Arial" w:cs="Arial"/>
                <w:sz w:val="16"/>
                <w:szCs w:val="16"/>
              </w:rPr>
              <w:t xml:space="preserve"> [#]:</w:t>
            </w:r>
            <w:r w:rsidR="0022414A">
              <w:rPr>
                <w:rFonts w:ascii="Arial" w:hAnsi="Arial" w:cs="Arial"/>
                <w:sz w:val="16"/>
                <w:szCs w:val="16"/>
              </w:rPr>
              <w:t xml:space="preserve"> </w:t>
            </w:r>
            <w:r w:rsidR="000F4D68">
              <w:rPr>
                <w:rFonts w:ascii="Arial" w:hAnsi="Arial" w:cs="Arial"/>
                <w:sz w:val="16"/>
                <w:szCs w:val="16"/>
              </w:rPr>
              <w:t xml:space="preserve">[Plot </w:t>
            </w:r>
            <w:r w:rsidR="0022414A">
              <w:rPr>
                <w:rFonts w:ascii="Arial" w:hAnsi="Arial" w:cs="Arial"/>
                <w:sz w:val="16"/>
                <w:szCs w:val="16"/>
              </w:rPr>
              <w:t>Name]</w:t>
            </w:r>
            <w:r w:rsidRPr="005A7BEF">
              <w:rPr>
                <w:rFonts w:ascii="Arial" w:hAnsi="Arial" w:cs="Arial"/>
                <w:sz w:val="16"/>
                <w:szCs w:val="16"/>
              </w:rPr>
              <w:t xml:space="preserve">? </w:t>
            </w:r>
            <w:r w:rsidR="000F4D68">
              <w:rPr>
                <w:rFonts w:ascii="Arial" w:hAnsi="Arial" w:cs="Arial"/>
                <w:sz w:val="16"/>
                <w:szCs w:val="16"/>
              </w:rPr>
              <w:t>[</w:t>
            </w:r>
            <w:r w:rsidRPr="005A7BEF">
              <w:rPr>
                <w:rFonts w:ascii="Arial" w:hAnsi="Arial" w:cs="Arial"/>
                <w:sz w:val="16"/>
                <w:szCs w:val="16"/>
              </w:rPr>
              <w:t>Names appear for selection</w:t>
            </w:r>
            <w:r w:rsidR="000F4D68">
              <w:rPr>
                <w:rFonts w:ascii="Arial" w:hAnsi="Arial" w:cs="Arial"/>
                <w:sz w:val="16"/>
                <w:szCs w:val="16"/>
              </w:rPr>
              <w:t>]</w:t>
            </w:r>
          </w:p>
        </w:tc>
        <w:tc>
          <w:tcPr>
            <w:tcW w:w="4253" w:type="dxa"/>
          </w:tcPr>
          <w:p w14:paraId="0958EB33" w14:textId="77777777" w:rsidR="000F4D68" w:rsidRDefault="00904464" w:rsidP="005A7BEF">
            <w:pPr>
              <w:tabs>
                <w:tab w:val="left" w:pos="915"/>
              </w:tabs>
              <w:rPr>
                <w:rFonts w:ascii="Arial" w:hAnsi="Arial" w:cs="Arial"/>
                <w:sz w:val="16"/>
                <w:szCs w:val="16"/>
              </w:rPr>
            </w:pPr>
            <w:r w:rsidRPr="005A7BEF">
              <w:rPr>
                <w:rFonts w:ascii="Arial" w:hAnsi="Arial" w:cs="Arial"/>
                <w:sz w:val="16"/>
                <w:szCs w:val="16"/>
              </w:rPr>
              <w:t xml:space="preserve">Are there any more plots owned or cultivated by members of your household that were not included in this list?       </w:t>
            </w:r>
          </w:p>
          <w:p w14:paraId="4E228C67" w14:textId="537916B8" w:rsidR="000F4D68" w:rsidRDefault="00904464" w:rsidP="005A7BEF">
            <w:pPr>
              <w:tabs>
                <w:tab w:val="left" w:pos="915"/>
              </w:tabs>
              <w:rPr>
                <w:rFonts w:ascii="Arial" w:hAnsi="Arial" w:cs="Arial"/>
                <w:sz w:val="16"/>
                <w:szCs w:val="16"/>
              </w:rPr>
            </w:pPr>
            <w:r w:rsidRPr="005A7BEF">
              <w:rPr>
                <w:rFonts w:ascii="Arial" w:hAnsi="Arial" w:cs="Arial"/>
                <w:sz w:val="16"/>
                <w:szCs w:val="16"/>
              </w:rPr>
              <w:t xml:space="preserve">1. Yes    </w:t>
            </w:r>
            <w:r w:rsidR="000F4D68">
              <w:rPr>
                <w:rFonts w:ascii="Arial" w:hAnsi="Arial" w:cs="Arial"/>
                <w:sz w:val="16"/>
                <w:szCs w:val="16"/>
              </w:rPr>
              <w:t xml:space="preserve">&gt;&gt; </w:t>
            </w:r>
            <w:r w:rsidR="00742C82">
              <w:rPr>
                <w:rFonts w:ascii="Arial" w:hAnsi="Arial" w:cs="Arial"/>
                <w:sz w:val="16"/>
                <w:szCs w:val="16"/>
              </w:rPr>
              <w:t>r</w:t>
            </w:r>
            <w:r w:rsidR="000F4D68">
              <w:rPr>
                <w:rFonts w:ascii="Arial" w:hAnsi="Arial" w:cs="Arial"/>
                <w:sz w:val="16"/>
                <w:szCs w:val="16"/>
              </w:rPr>
              <w:t>epeat from Q2</w:t>
            </w:r>
            <w:r w:rsidR="00742C82">
              <w:rPr>
                <w:rFonts w:ascii="Arial" w:hAnsi="Arial" w:cs="Arial"/>
                <w:sz w:val="16"/>
                <w:szCs w:val="16"/>
              </w:rPr>
              <w:t xml:space="preserve"> for additional plot(s)</w:t>
            </w:r>
          </w:p>
          <w:p w14:paraId="27D6A456" w14:textId="6769789E" w:rsidR="00904464" w:rsidRPr="005A7BEF" w:rsidRDefault="00904464" w:rsidP="005A7BEF">
            <w:pPr>
              <w:tabs>
                <w:tab w:val="left" w:pos="915"/>
              </w:tabs>
              <w:rPr>
                <w:rFonts w:ascii="Arial" w:hAnsi="Arial" w:cs="Arial"/>
                <w:sz w:val="16"/>
                <w:szCs w:val="16"/>
              </w:rPr>
            </w:pPr>
            <w:r w:rsidRPr="005A7BEF">
              <w:rPr>
                <w:rFonts w:ascii="Arial" w:hAnsi="Arial" w:cs="Arial"/>
                <w:sz w:val="16"/>
                <w:szCs w:val="16"/>
              </w:rPr>
              <w:t>5.</w:t>
            </w:r>
            <w:r w:rsidR="006161FF" w:rsidRPr="005A7BEF">
              <w:rPr>
                <w:rFonts w:ascii="Arial" w:hAnsi="Arial" w:cs="Arial"/>
                <w:sz w:val="16"/>
                <w:szCs w:val="16"/>
              </w:rPr>
              <w:t xml:space="preserve"> </w:t>
            </w:r>
            <w:r w:rsidRPr="005A7BEF">
              <w:rPr>
                <w:rFonts w:ascii="Arial" w:hAnsi="Arial" w:cs="Arial"/>
                <w:sz w:val="16"/>
                <w:szCs w:val="16"/>
              </w:rPr>
              <w:t>No</w:t>
            </w:r>
            <w:r w:rsidR="000F4D68">
              <w:rPr>
                <w:rFonts w:ascii="Arial" w:hAnsi="Arial" w:cs="Arial"/>
                <w:sz w:val="16"/>
                <w:szCs w:val="16"/>
              </w:rPr>
              <w:t xml:space="preserve"> </w:t>
            </w:r>
          </w:p>
        </w:tc>
      </w:tr>
      <w:tr w:rsidR="00904464" w:rsidRPr="005A7BEF" w14:paraId="6A39D70F" w14:textId="77777777" w:rsidTr="00F3185F">
        <w:tc>
          <w:tcPr>
            <w:tcW w:w="551" w:type="dxa"/>
            <w:vAlign w:val="center"/>
          </w:tcPr>
          <w:p w14:paraId="5BF373C3"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A</w:t>
            </w:r>
          </w:p>
        </w:tc>
        <w:tc>
          <w:tcPr>
            <w:tcW w:w="4536" w:type="dxa"/>
          </w:tcPr>
          <w:p w14:paraId="25ACE991"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75891E76"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28629D50" w14:textId="77777777" w:rsidR="00904464" w:rsidRPr="005A7BEF" w:rsidRDefault="00904464" w:rsidP="005A7BEF">
            <w:pPr>
              <w:tabs>
                <w:tab w:val="left" w:pos="915"/>
              </w:tabs>
              <w:spacing w:line="360" w:lineRule="auto"/>
              <w:rPr>
                <w:rFonts w:ascii="Arial" w:hAnsi="Arial" w:cs="Arial"/>
                <w:sz w:val="16"/>
                <w:szCs w:val="16"/>
              </w:rPr>
            </w:pPr>
          </w:p>
        </w:tc>
      </w:tr>
      <w:tr w:rsidR="00904464" w:rsidRPr="005A7BEF" w14:paraId="2C3D0AFA" w14:textId="77777777" w:rsidTr="00F3185F">
        <w:tc>
          <w:tcPr>
            <w:tcW w:w="551" w:type="dxa"/>
            <w:vAlign w:val="center"/>
          </w:tcPr>
          <w:p w14:paraId="47FC41DA"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B</w:t>
            </w:r>
          </w:p>
        </w:tc>
        <w:tc>
          <w:tcPr>
            <w:tcW w:w="4536" w:type="dxa"/>
          </w:tcPr>
          <w:p w14:paraId="33771526"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7A731B2F"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2CE6C5BF" w14:textId="77777777" w:rsidR="00904464" w:rsidRPr="005A7BEF" w:rsidRDefault="00904464" w:rsidP="005A7BEF">
            <w:pPr>
              <w:tabs>
                <w:tab w:val="left" w:pos="915"/>
              </w:tabs>
              <w:spacing w:line="360" w:lineRule="auto"/>
              <w:rPr>
                <w:rFonts w:ascii="Arial" w:hAnsi="Arial" w:cs="Arial"/>
                <w:sz w:val="16"/>
                <w:szCs w:val="16"/>
              </w:rPr>
            </w:pPr>
          </w:p>
        </w:tc>
      </w:tr>
      <w:tr w:rsidR="00904464" w:rsidRPr="005A7BEF" w14:paraId="26CBA1C4" w14:textId="77777777" w:rsidTr="00F3185F">
        <w:tc>
          <w:tcPr>
            <w:tcW w:w="551" w:type="dxa"/>
            <w:vAlign w:val="center"/>
          </w:tcPr>
          <w:p w14:paraId="3CDAE373"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C</w:t>
            </w:r>
          </w:p>
        </w:tc>
        <w:tc>
          <w:tcPr>
            <w:tcW w:w="4536" w:type="dxa"/>
          </w:tcPr>
          <w:p w14:paraId="34548952"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2A24E0C3"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63CF67BD" w14:textId="77777777" w:rsidR="00904464" w:rsidRPr="005A7BEF" w:rsidRDefault="00904464" w:rsidP="005A7BEF">
            <w:pPr>
              <w:tabs>
                <w:tab w:val="left" w:pos="915"/>
              </w:tabs>
              <w:spacing w:line="360" w:lineRule="auto"/>
              <w:rPr>
                <w:rFonts w:ascii="Arial" w:hAnsi="Arial" w:cs="Arial"/>
                <w:sz w:val="16"/>
                <w:szCs w:val="16"/>
              </w:rPr>
            </w:pPr>
          </w:p>
        </w:tc>
      </w:tr>
      <w:tr w:rsidR="00904464" w:rsidRPr="005A7BEF" w14:paraId="5F5FD877" w14:textId="77777777" w:rsidTr="00F3185F">
        <w:tc>
          <w:tcPr>
            <w:tcW w:w="551" w:type="dxa"/>
            <w:vAlign w:val="center"/>
          </w:tcPr>
          <w:p w14:paraId="6D09A974"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D</w:t>
            </w:r>
          </w:p>
        </w:tc>
        <w:tc>
          <w:tcPr>
            <w:tcW w:w="4536" w:type="dxa"/>
          </w:tcPr>
          <w:p w14:paraId="26B6AB66"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48DA1D07"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72987F7D" w14:textId="77777777" w:rsidR="00904464" w:rsidRPr="005A7BEF" w:rsidRDefault="00904464" w:rsidP="005A7BEF">
            <w:pPr>
              <w:tabs>
                <w:tab w:val="left" w:pos="915"/>
              </w:tabs>
              <w:spacing w:line="360" w:lineRule="auto"/>
              <w:rPr>
                <w:rFonts w:ascii="Arial" w:hAnsi="Arial" w:cs="Arial"/>
                <w:sz w:val="16"/>
                <w:szCs w:val="16"/>
              </w:rPr>
            </w:pPr>
          </w:p>
        </w:tc>
      </w:tr>
      <w:tr w:rsidR="00904464" w:rsidRPr="005A7BEF" w14:paraId="122DC165" w14:textId="77777777" w:rsidTr="00F3185F">
        <w:tc>
          <w:tcPr>
            <w:tcW w:w="551" w:type="dxa"/>
            <w:vAlign w:val="center"/>
          </w:tcPr>
          <w:p w14:paraId="7B004962"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E</w:t>
            </w:r>
          </w:p>
        </w:tc>
        <w:tc>
          <w:tcPr>
            <w:tcW w:w="4536" w:type="dxa"/>
          </w:tcPr>
          <w:p w14:paraId="550C33FB"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5032F5EE"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4E118BD1" w14:textId="77777777" w:rsidR="00904464" w:rsidRPr="005A7BEF" w:rsidRDefault="00904464" w:rsidP="005A7BEF">
            <w:pPr>
              <w:tabs>
                <w:tab w:val="left" w:pos="915"/>
              </w:tabs>
              <w:spacing w:line="360" w:lineRule="auto"/>
              <w:rPr>
                <w:rFonts w:ascii="Arial" w:hAnsi="Arial" w:cs="Arial"/>
                <w:sz w:val="16"/>
                <w:szCs w:val="16"/>
              </w:rPr>
            </w:pPr>
          </w:p>
        </w:tc>
      </w:tr>
      <w:tr w:rsidR="00904464" w:rsidRPr="005A7BEF" w14:paraId="7B0DD15E" w14:textId="77777777" w:rsidTr="00F3185F">
        <w:tc>
          <w:tcPr>
            <w:tcW w:w="551" w:type="dxa"/>
            <w:vAlign w:val="center"/>
          </w:tcPr>
          <w:p w14:paraId="00610BD3"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F</w:t>
            </w:r>
          </w:p>
        </w:tc>
        <w:tc>
          <w:tcPr>
            <w:tcW w:w="4536" w:type="dxa"/>
          </w:tcPr>
          <w:p w14:paraId="260F3FBF"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320D4EAB"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438FB489" w14:textId="77777777" w:rsidR="00904464" w:rsidRPr="005A7BEF" w:rsidRDefault="00904464" w:rsidP="005A7BEF">
            <w:pPr>
              <w:tabs>
                <w:tab w:val="left" w:pos="915"/>
              </w:tabs>
              <w:spacing w:line="360" w:lineRule="auto"/>
              <w:rPr>
                <w:rFonts w:ascii="Arial" w:hAnsi="Arial" w:cs="Arial"/>
                <w:sz w:val="16"/>
                <w:szCs w:val="16"/>
              </w:rPr>
            </w:pPr>
          </w:p>
        </w:tc>
      </w:tr>
      <w:tr w:rsidR="00904464" w:rsidRPr="005A7BEF" w14:paraId="3C45CEF1" w14:textId="77777777" w:rsidTr="00F3185F">
        <w:tc>
          <w:tcPr>
            <w:tcW w:w="551" w:type="dxa"/>
            <w:vAlign w:val="center"/>
          </w:tcPr>
          <w:p w14:paraId="5C260F0A"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G</w:t>
            </w:r>
          </w:p>
        </w:tc>
        <w:tc>
          <w:tcPr>
            <w:tcW w:w="4536" w:type="dxa"/>
          </w:tcPr>
          <w:p w14:paraId="3B1BD145"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3538075A"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417EE5E1" w14:textId="77777777" w:rsidR="00904464" w:rsidRPr="005A7BEF" w:rsidRDefault="00904464" w:rsidP="005A7BEF">
            <w:pPr>
              <w:tabs>
                <w:tab w:val="left" w:pos="915"/>
              </w:tabs>
              <w:spacing w:line="360" w:lineRule="auto"/>
              <w:rPr>
                <w:rFonts w:ascii="Arial" w:hAnsi="Arial" w:cs="Arial"/>
                <w:sz w:val="16"/>
                <w:szCs w:val="16"/>
              </w:rPr>
            </w:pPr>
          </w:p>
        </w:tc>
      </w:tr>
      <w:tr w:rsidR="00904464" w:rsidRPr="005A7BEF" w14:paraId="6356E795" w14:textId="77777777" w:rsidTr="00F3185F">
        <w:tc>
          <w:tcPr>
            <w:tcW w:w="551" w:type="dxa"/>
            <w:vAlign w:val="center"/>
          </w:tcPr>
          <w:p w14:paraId="5D20C419"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H</w:t>
            </w:r>
          </w:p>
        </w:tc>
        <w:tc>
          <w:tcPr>
            <w:tcW w:w="4536" w:type="dxa"/>
          </w:tcPr>
          <w:p w14:paraId="4D0FD709"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73B959F2"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28BC8569" w14:textId="77777777" w:rsidR="00904464" w:rsidRPr="005A7BEF" w:rsidRDefault="00904464" w:rsidP="005A7BEF">
            <w:pPr>
              <w:tabs>
                <w:tab w:val="left" w:pos="915"/>
              </w:tabs>
              <w:spacing w:line="360" w:lineRule="auto"/>
              <w:rPr>
                <w:rFonts w:ascii="Arial" w:hAnsi="Arial" w:cs="Arial"/>
                <w:sz w:val="16"/>
                <w:szCs w:val="16"/>
              </w:rPr>
            </w:pPr>
          </w:p>
        </w:tc>
      </w:tr>
      <w:tr w:rsidR="00904464" w:rsidRPr="005A7BEF" w14:paraId="64EAF3A0" w14:textId="77777777" w:rsidTr="008D4F63">
        <w:trPr>
          <w:trHeight w:val="35"/>
        </w:trPr>
        <w:tc>
          <w:tcPr>
            <w:tcW w:w="551" w:type="dxa"/>
            <w:vAlign w:val="center"/>
          </w:tcPr>
          <w:p w14:paraId="17FF2230"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I</w:t>
            </w:r>
          </w:p>
        </w:tc>
        <w:tc>
          <w:tcPr>
            <w:tcW w:w="4536" w:type="dxa"/>
          </w:tcPr>
          <w:p w14:paraId="31CF43DC"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776B2024"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63BD0162" w14:textId="77777777" w:rsidR="00904464" w:rsidRPr="005A7BEF" w:rsidRDefault="00904464" w:rsidP="005A7BEF">
            <w:pPr>
              <w:tabs>
                <w:tab w:val="left" w:pos="915"/>
              </w:tabs>
              <w:spacing w:line="360" w:lineRule="auto"/>
              <w:rPr>
                <w:rFonts w:ascii="Arial" w:hAnsi="Arial" w:cs="Arial"/>
                <w:sz w:val="16"/>
                <w:szCs w:val="16"/>
              </w:rPr>
            </w:pPr>
          </w:p>
        </w:tc>
      </w:tr>
      <w:tr w:rsidR="00904464" w:rsidRPr="005A7BEF" w14:paraId="642A4726" w14:textId="77777777" w:rsidTr="00F3185F">
        <w:tc>
          <w:tcPr>
            <w:tcW w:w="551" w:type="dxa"/>
            <w:vAlign w:val="center"/>
          </w:tcPr>
          <w:p w14:paraId="249137F7" w14:textId="77777777" w:rsidR="00904464" w:rsidRPr="005A7BEF" w:rsidRDefault="00904464" w:rsidP="005A7BEF">
            <w:pPr>
              <w:tabs>
                <w:tab w:val="left" w:pos="915"/>
              </w:tabs>
              <w:spacing w:line="360" w:lineRule="auto"/>
              <w:jc w:val="center"/>
              <w:rPr>
                <w:rFonts w:ascii="Arial" w:hAnsi="Arial" w:cs="Arial"/>
                <w:sz w:val="16"/>
                <w:szCs w:val="16"/>
              </w:rPr>
            </w:pPr>
            <w:r w:rsidRPr="005A7BEF">
              <w:rPr>
                <w:rFonts w:ascii="Arial" w:hAnsi="Arial" w:cs="Arial"/>
                <w:sz w:val="16"/>
                <w:szCs w:val="16"/>
              </w:rPr>
              <w:t>J</w:t>
            </w:r>
          </w:p>
        </w:tc>
        <w:tc>
          <w:tcPr>
            <w:tcW w:w="4536" w:type="dxa"/>
          </w:tcPr>
          <w:p w14:paraId="721CB55A" w14:textId="77777777" w:rsidR="00904464" w:rsidRPr="005A7BEF" w:rsidRDefault="00904464" w:rsidP="005A7BEF">
            <w:pPr>
              <w:tabs>
                <w:tab w:val="left" w:pos="915"/>
              </w:tabs>
              <w:spacing w:line="360" w:lineRule="auto"/>
              <w:rPr>
                <w:rFonts w:ascii="Arial" w:hAnsi="Arial" w:cs="Arial"/>
                <w:sz w:val="16"/>
                <w:szCs w:val="16"/>
              </w:rPr>
            </w:pPr>
          </w:p>
        </w:tc>
        <w:tc>
          <w:tcPr>
            <w:tcW w:w="4536" w:type="dxa"/>
          </w:tcPr>
          <w:p w14:paraId="5266277E" w14:textId="77777777" w:rsidR="00904464" w:rsidRPr="005A7BEF" w:rsidRDefault="00904464" w:rsidP="005A7BEF">
            <w:pPr>
              <w:tabs>
                <w:tab w:val="left" w:pos="915"/>
              </w:tabs>
              <w:spacing w:line="360" w:lineRule="auto"/>
              <w:rPr>
                <w:rFonts w:ascii="Arial" w:hAnsi="Arial" w:cs="Arial"/>
                <w:sz w:val="16"/>
                <w:szCs w:val="16"/>
              </w:rPr>
            </w:pPr>
          </w:p>
        </w:tc>
        <w:tc>
          <w:tcPr>
            <w:tcW w:w="4253" w:type="dxa"/>
          </w:tcPr>
          <w:p w14:paraId="3405F8E5" w14:textId="77777777" w:rsidR="00904464" w:rsidRPr="005A7BEF" w:rsidRDefault="00904464" w:rsidP="005A7BEF">
            <w:pPr>
              <w:tabs>
                <w:tab w:val="left" w:pos="915"/>
              </w:tabs>
              <w:spacing w:line="360" w:lineRule="auto"/>
              <w:rPr>
                <w:rFonts w:ascii="Arial" w:hAnsi="Arial" w:cs="Arial"/>
                <w:sz w:val="16"/>
                <w:szCs w:val="16"/>
              </w:rPr>
            </w:pPr>
          </w:p>
        </w:tc>
      </w:tr>
    </w:tbl>
    <w:p w14:paraId="24766071" w14:textId="37F9977B" w:rsidR="00904464" w:rsidRPr="005A7BEF" w:rsidRDefault="00904464" w:rsidP="005A7BEF">
      <w:pPr>
        <w:tabs>
          <w:tab w:val="left" w:pos="915"/>
        </w:tabs>
        <w:ind w:left="720"/>
        <w:rPr>
          <w:rFonts w:ascii="Arial" w:hAnsi="Arial" w:cs="Arial"/>
        </w:rPr>
      </w:pPr>
    </w:p>
    <w:p w14:paraId="1637DA22" w14:textId="77B80C5C" w:rsidR="00302968" w:rsidRPr="005A7BEF" w:rsidRDefault="00302968" w:rsidP="008D4F63">
      <w:pPr>
        <w:tabs>
          <w:tab w:val="left" w:pos="915"/>
        </w:tabs>
        <w:rPr>
          <w:rFonts w:ascii="Arial" w:hAnsi="Arial" w:cs="Arial"/>
        </w:rPr>
      </w:pPr>
    </w:p>
    <w:p w14:paraId="6ABF2699" w14:textId="77777777" w:rsidR="00302968" w:rsidRPr="005A7BEF" w:rsidRDefault="00302968" w:rsidP="005A7BEF">
      <w:pPr>
        <w:tabs>
          <w:tab w:val="left" w:pos="915"/>
        </w:tabs>
        <w:ind w:left="720"/>
        <w:rPr>
          <w:rFonts w:ascii="Arial" w:hAnsi="Arial" w:cs="Arial"/>
        </w:rPr>
      </w:pPr>
    </w:p>
    <w:tbl>
      <w:tblPr>
        <w:tblStyle w:val="TableGrid"/>
        <w:tblW w:w="0" w:type="auto"/>
        <w:tblInd w:w="704" w:type="dxa"/>
        <w:tblLook w:val="04A0" w:firstRow="1" w:lastRow="0" w:firstColumn="1" w:lastColumn="0" w:noHBand="0" w:noVBand="1"/>
      </w:tblPr>
      <w:tblGrid>
        <w:gridCol w:w="567"/>
        <w:gridCol w:w="9072"/>
        <w:gridCol w:w="4253"/>
      </w:tblGrid>
      <w:tr w:rsidR="00C90F32" w:rsidRPr="005A7BEF" w14:paraId="56D6BB9A" w14:textId="77777777" w:rsidTr="00577A18">
        <w:tc>
          <w:tcPr>
            <w:tcW w:w="567" w:type="dxa"/>
          </w:tcPr>
          <w:p w14:paraId="7D1C2A97" w14:textId="1652FEF1" w:rsidR="00C90F32" w:rsidRPr="005A7BEF" w:rsidRDefault="008334F4" w:rsidP="005A7BEF">
            <w:pPr>
              <w:tabs>
                <w:tab w:val="left" w:pos="915"/>
              </w:tabs>
              <w:rPr>
                <w:rFonts w:ascii="Arial" w:hAnsi="Arial" w:cs="Arial"/>
                <w:b/>
                <w:sz w:val="16"/>
                <w:szCs w:val="16"/>
              </w:rPr>
            </w:pPr>
            <w:r>
              <w:rPr>
                <w:rFonts w:ascii="Arial" w:hAnsi="Arial" w:cs="Arial"/>
                <w:b/>
                <w:sz w:val="16"/>
                <w:szCs w:val="16"/>
              </w:rPr>
              <w:t>Q</w:t>
            </w:r>
            <w:r w:rsidR="00C90F32" w:rsidRPr="005A7BEF">
              <w:rPr>
                <w:rFonts w:ascii="Arial" w:hAnsi="Arial" w:cs="Arial"/>
                <w:b/>
                <w:sz w:val="16"/>
                <w:szCs w:val="16"/>
              </w:rPr>
              <w:t>4</w:t>
            </w:r>
          </w:p>
        </w:tc>
        <w:tc>
          <w:tcPr>
            <w:tcW w:w="9072" w:type="dxa"/>
            <w:vAlign w:val="center"/>
          </w:tcPr>
          <w:p w14:paraId="0C61F58F" w14:textId="0000D028"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Have you included any outside garden(s)?</w:t>
            </w:r>
          </w:p>
          <w:p w14:paraId="25163994" w14:textId="77777777"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1.Yes I included them</w:t>
            </w:r>
          </w:p>
          <w:p w14:paraId="60ABB94E" w14:textId="77777777"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3.No, there are none</w:t>
            </w:r>
          </w:p>
          <w:p w14:paraId="3C9AE109" w14:textId="36F0DDAC" w:rsidR="00C90F32" w:rsidRPr="005A7BEF" w:rsidRDefault="00C90F32" w:rsidP="005A7BEF">
            <w:pPr>
              <w:tabs>
                <w:tab w:val="left" w:pos="915"/>
              </w:tabs>
              <w:rPr>
                <w:rFonts w:ascii="Arial" w:hAnsi="Arial" w:cs="Arial"/>
                <w:sz w:val="16"/>
                <w:szCs w:val="16"/>
              </w:rPr>
            </w:pPr>
            <w:r w:rsidRPr="005A7BEF">
              <w:rPr>
                <w:rFonts w:ascii="Arial" w:hAnsi="Arial" w:cs="Arial"/>
                <w:sz w:val="16"/>
                <w:szCs w:val="16"/>
              </w:rPr>
              <w:t>5. I forgot, I need to add them</w:t>
            </w:r>
          </w:p>
        </w:tc>
        <w:tc>
          <w:tcPr>
            <w:tcW w:w="4253" w:type="dxa"/>
          </w:tcPr>
          <w:p w14:paraId="1CB7EB9E" w14:textId="77777777" w:rsidR="00C90F32" w:rsidRPr="005A7BEF" w:rsidRDefault="00C90F32" w:rsidP="005A7BEF">
            <w:pPr>
              <w:tabs>
                <w:tab w:val="left" w:pos="915"/>
              </w:tabs>
              <w:rPr>
                <w:rFonts w:ascii="Arial" w:hAnsi="Arial" w:cs="Arial"/>
                <w:sz w:val="16"/>
                <w:szCs w:val="16"/>
              </w:rPr>
            </w:pPr>
          </w:p>
        </w:tc>
      </w:tr>
      <w:tr w:rsidR="00C90F32" w:rsidRPr="005A7BEF" w14:paraId="5F0A208A" w14:textId="77777777" w:rsidTr="00577A18">
        <w:tc>
          <w:tcPr>
            <w:tcW w:w="567" w:type="dxa"/>
            <w:vAlign w:val="center"/>
          </w:tcPr>
          <w:p w14:paraId="06E7ED6C" w14:textId="090B26C4" w:rsidR="00C90F32" w:rsidRPr="005A7BEF" w:rsidRDefault="008334F4" w:rsidP="005A7BEF">
            <w:pPr>
              <w:tabs>
                <w:tab w:val="left" w:pos="915"/>
              </w:tabs>
              <w:rPr>
                <w:rFonts w:ascii="Arial" w:hAnsi="Arial" w:cs="Arial"/>
                <w:b/>
                <w:sz w:val="16"/>
                <w:szCs w:val="16"/>
              </w:rPr>
            </w:pPr>
            <w:r>
              <w:rPr>
                <w:rFonts w:ascii="Arial" w:hAnsi="Arial" w:cs="Arial"/>
                <w:b/>
                <w:sz w:val="16"/>
                <w:szCs w:val="16"/>
              </w:rPr>
              <w:t>Q</w:t>
            </w:r>
            <w:r w:rsidR="00C90F32" w:rsidRPr="005A7BEF">
              <w:rPr>
                <w:rFonts w:ascii="Arial" w:hAnsi="Arial" w:cs="Arial"/>
                <w:b/>
                <w:sz w:val="16"/>
                <w:szCs w:val="16"/>
              </w:rPr>
              <w:t>5</w:t>
            </w:r>
          </w:p>
        </w:tc>
        <w:tc>
          <w:tcPr>
            <w:tcW w:w="9072" w:type="dxa"/>
            <w:vAlign w:val="center"/>
          </w:tcPr>
          <w:p w14:paraId="71507756" w14:textId="0337843B"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 xml:space="preserve">Have you included any of your plot(s) that anyone (including family outside this household, friends, neighbors or people outside your community) begged you to cultivate this year? </w:t>
            </w:r>
          </w:p>
          <w:p w14:paraId="36FF1EE5" w14:textId="77777777"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1.Yes I included them</w:t>
            </w:r>
          </w:p>
          <w:p w14:paraId="74510C62" w14:textId="77777777"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3.No, there are none</w:t>
            </w:r>
          </w:p>
          <w:p w14:paraId="0A8BFFFC" w14:textId="5CBE9443"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5. I forgot, I need to add them</w:t>
            </w:r>
          </w:p>
        </w:tc>
        <w:tc>
          <w:tcPr>
            <w:tcW w:w="4253" w:type="dxa"/>
          </w:tcPr>
          <w:p w14:paraId="37E81F6B" w14:textId="77777777" w:rsidR="00C90F32" w:rsidRPr="005A7BEF" w:rsidRDefault="00C90F32" w:rsidP="005A7BEF">
            <w:pPr>
              <w:tabs>
                <w:tab w:val="left" w:pos="915"/>
              </w:tabs>
              <w:rPr>
                <w:rFonts w:ascii="Arial" w:hAnsi="Arial" w:cs="Arial"/>
                <w:sz w:val="16"/>
                <w:szCs w:val="16"/>
              </w:rPr>
            </w:pPr>
          </w:p>
        </w:tc>
      </w:tr>
      <w:tr w:rsidR="00C90F32" w:rsidRPr="005A7BEF" w14:paraId="252F45D3" w14:textId="77777777" w:rsidTr="00577A18">
        <w:tc>
          <w:tcPr>
            <w:tcW w:w="567" w:type="dxa"/>
            <w:vAlign w:val="center"/>
          </w:tcPr>
          <w:p w14:paraId="228F31B7" w14:textId="0BDADE0F" w:rsidR="00C90F32" w:rsidRPr="005A7BEF" w:rsidRDefault="008334F4" w:rsidP="005A7BEF">
            <w:pPr>
              <w:tabs>
                <w:tab w:val="left" w:pos="915"/>
              </w:tabs>
              <w:rPr>
                <w:rFonts w:ascii="Arial" w:hAnsi="Arial" w:cs="Arial"/>
                <w:b/>
                <w:sz w:val="16"/>
                <w:szCs w:val="16"/>
              </w:rPr>
            </w:pPr>
            <w:r>
              <w:rPr>
                <w:rFonts w:ascii="Arial" w:hAnsi="Arial" w:cs="Arial"/>
                <w:b/>
                <w:sz w:val="16"/>
                <w:szCs w:val="16"/>
              </w:rPr>
              <w:t>Q</w:t>
            </w:r>
            <w:r w:rsidR="00C90F32" w:rsidRPr="005A7BEF">
              <w:rPr>
                <w:rFonts w:ascii="Arial" w:hAnsi="Arial" w:cs="Arial"/>
                <w:b/>
                <w:sz w:val="16"/>
                <w:szCs w:val="16"/>
              </w:rPr>
              <w:t>6</w:t>
            </w:r>
          </w:p>
        </w:tc>
        <w:tc>
          <w:tcPr>
            <w:tcW w:w="9072" w:type="dxa"/>
            <w:vAlign w:val="center"/>
          </w:tcPr>
          <w:p w14:paraId="4FDBCC51" w14:textId="212DDD7B"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 xml:space="preserve">Have you included any other plot(s) which you or a member of your household have begged to farm but do not own or have the long-term right to farm? </w:t>
            </w:r>
          </w:p>
          <w:p w14:paraId="3E3A16A5" w14:textId="77777777"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1.Yes I included them</w:t>
            </w:r>
          </w:p>
          <w:p w14:paraId="55837BE6" w14:textId="77777777"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3.No, there are none</w:t>
            </w:r>
          </w:p>
          <w:p w14:paraId="6A72FC50" w14:textId="30351D18" w:rsidR="00C90F32" w:rsidRPr="005A7BEF" w:rsidRDefault="00C90F32" w:rsidP="005A7BEF">
            <w:pPr>
              <w:tabs>
                <w:tab w:val="left" w:pos="915"/>
              </w:tabs>
              <w:rPr>
                <w:rFonts w:ascii="Arial" w:hAnsi="Arial" w:cs="Arial"/>
                <w:sz w:val="16"/>
                <w:szCs w:val="16"/>
              </w:rPr>
            </w:pPr>
            <w:r w:rsidRPr="005A7BEF">
              <w:rPr>
                <w:rFonts w:ascii="Arial" w:hAnsi="Arial" w:cs="Arial"/>
                <w:sz w:val="16"/>
                <w:szCs w:val="16"/>
              </w:rPr>
              <w:t>5. I forgot, I need to add them</w:t>
            </w:r>
          </w:p>
        </w:tc>
        <w:tc>
          <w:tcPr>
            <w:tcW w:w="4253" w:type="dxa"/>
          </w:tcPr>
          <w:p w14:paraId="58468A2A" w14:textId="77777777" w:rsidR="00C90F32" w:rsidRPr="005A7BEF" w:rsidRDefault="00C90F32" w:rsidP="005A7BEF">
            <w:pPr>
              <w:tabs>
                <w:tab w:val="left" w:pos="915"/>
              </w:tabs>
              <w:rPr>
                <w:rFonts w:ascii="Arial" w:hAnsi="Arial" w:cs="Arial"/>
                <w:sz w:val="16"/>
                <w:szCs w:val="16"/>
              </w:rPr>
            </w:pPr>
          </w:p>
        </w:tc>
      </w:tr>
      <w:tr w:rsidR="00C90F32" w:rsidRPr="005A7BEF" w14:paraId="0FA27D2C" w14:textId="77777777" w:rsidTr="00577A18">
        <w:tc>
          <w:tcPr>
            <w:tcW w:w="567" w:type="dxa"/>
            <w:vAlign w:val="center"/>
          </w:tcPr>
          <w:p w14:paraId="708485FB" w14:textId="6685A968" w:rsidR="00C90F32" w:rsidRPr="005A7BEF" w:rsidRDefault="008334F4" w:rsidP="005A7BEF">
            <w:pPr>
              <w:tabs>
                <w:tab w:val="left" w:pos="915"/>
              </w:tabs>
              <w:rPr>
                <w:rFonts w:ascii="Arial" w:hAnsi="Arial" w:cs="Arial"/>
                <w:b/>
                <w:sz w:val="16"/>
                <w:szCs w:val="16"/>
              </w:rPr>
            </w:pPr>
            <w:r>
              <w:rPr>
                <w:rFonts w:ascii="Arial" w:hAnsi="Arial" w:cs="Arial"/>
                <w:b/>
                <w:sz w:val="16"/>
                <w:szCs w:val="16"/>
              </w:rPr>
              <w:t>Q</w:t>
            </w:r>
            <w:r w:rsidR="00C90F32" w:rsidRPr="005A7BEF">
              <w:rPr>
                <w:rFonts w:ascii="Arial" w:hAnsi="Arial" w:cs="Arial"/>
                <w:b/>
                <w:sz w:val="16"/>
                <w:szCs w:val="16"/>
              </w:rPr>
              <w:t>7</w:t>
            </w:r>
          </w:p>
        </w:tc>
        <w:tc>
          <w:tcPr>
            <w:tcW w:w="9072" w:type="dxa"/>
            <w:vAlign w:val="center"/>
          </w:tcPr>
          <w:p w14:paraId="0D5D9DAD" w14:textId="61710FE4"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Have you included any other plot(s) which you or a member of your household own or have the right to farm, but you or a member of your household are not currently cultivating?</w:t>
            </w:r>
          </w:p>
          <w:p w14:paraId="5B76C100" w14:textId="77777777"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1.Yes I included them</w:t>
            </w:r>
          </w:p>
          <w:p w14:paraId="75D6FDF4" w14:textId="77777777" w:rsidR="00C90F32" w:rsidRPr="005A7BEF" w:rsidRDefault="00C90F32" w:rsidP="005A7BEF">
            <w:pPr>
              <w:tabs>
                <w:tab w:val="center" w:pos="176"/>
                <w:tab w:val="center" w:pos="536"/>
              </w:tabs>
              <w:rPr>
                <w:rFonts w:ascii="Arial" w:hAnsi="Arial" w:cs="Arial"/>
                <w:sz w:val="16"/>
                <w:szCs w:val="16"/>
              </w:rPr>
            </w:pPr>
            <w:r w:rsidRPr="005A7BEF">
              <w:rPr>
                <w:rFonts w:ascii="Arial" w:hAnsi="Arial" w:cs="Arial"/>
                <w:sz w:val="16"/>
                <w:szCs w:val="16"/>
              </w:rPr>
              <w:t>3.No, there are none</w:t>
            </w:r>
          </w:p>
          <w:p w14:paraId="2714D3D3" w14:textId="53D97B7E" w:rsidR="00C90F32" w:rsidRPr="005A7BEF" w:rsidRDefault="00C90F32" w:rsidP="005A7BEF">
            <w:pPr>
              <w:tabs>
                <w:tab w:val="center" w:pos="176"/>
                <w:tab w:val="center" w:pos="536"/>
              </w:tabs>
              <w:rPr>
                <w:rFonts w:ascii="Arial" w:hAnsi="Arial" w:cs="Arial"/>
                <w:b/>
                <w:sz w:val="16"/>
                <w:szCs w:val="16"/>
              </w:rPr>
            </w:pPr>
            <w:r w:rsidRPr="005A7BEF">
              <w:rPr>
                <w:rFonts w:ascii="Arial" w:hAnsi="Arial" w:cs="Arial"/>
                <w:sz w:val="16"/>
                <w:szCs w:val="16"/>
              </w:rPr>
              <w:t>5. I forgot, I need to add them</w:t>
            </w:r>
          </w:p>
        </w:tc>
        <w:tc>
          <w:tcPr>
            <w:tcW w:w="4253" w:type="dxa"/>
          </w:tcPr>
          <w:p w14:paraId="650F1B98" w14:textId="77777777" w:rsidR="00C90F32" w:rsidRPr="005A7BEF" w:rsidRDefault="00C90F32" w:rsidP="005A7BEF">
            <w:pPr>
              <w:tabs>
                <w:tab w:val="left" w:pos="915"/>
              </w:tabs>
              <w:rPr>
                <w:rFonts w:ascii="Arial" w:hAnsi="Arial" w:cs="Arial"/>
                <w:sz w:val="16"/>
                <w:szCs w:val="16"/>
              </w:rPr>
            </w:pPr>
          </w:p>
        </w:tc>
      </w:tr>
    </w:tbl>
    <w:p w14:paraId="29E56DE9" w14:textId="77777777" w:rsidR="001B22E4" w:rsidRPr="005A7BEF" w:rsidRDefault="001B22E4" w:rsidP="005A7BEF">
      <w:pPr>
        <w:tabs>
          <w:tab w:val="left" w:pos="915"/>
        </w:tabs>
        <w:rPr>
          <w:rFonts w:ascii="Arial" w:hAnsi="Arial" w:cs="Arial"/>
        </w:rPr>
      </w:pPr>
    </w:p>
    <w:p w14:paraId="5448E174" w14:textId="51535FF5" w:rsidR="00AA11D4" w:rsidRDefault="00AA11D4" w:rsidP="005A7BEF">
      <w:pPr>
        <w:tabs>
          <w:tab w:val="left" w:pos="915"/>
        </w:tabs>
        <w:rPr>
          <w:rFonts w:ascii="Arial" w:hAnsi="Arial" w:cs="Arial"/>
        </w:rPr>
      </w:pPr>
    </w:p>
    <w:p w14:paraId="06951412" w14:textId="235C8DC2" w:rsidR="008334F4" w:rsidRDefault="008334F4" w:rsidP="001403DE">
      <w:pPr>
        <w:spacing w:line="360" w:lineRule="auto"/>
        <w:rPr>
          <w:rFonts w:ascii="Arial" w:hAnsi="Arial" w:cs="Arial"/>
        </w:rPr>
      </w:pPr>
      <w:r>
        <w:rPr>
          <w:rFonts w:ascii="Arial" w:hAnsi="Arial" w:cs="Arial"/>
        </w:rPr>
        <w:t xml:space="preserve">Please </w:t>
      </w:r>
      <w:r w:rsidR="006A56D8">
        <w:rPr>
          <w:rFonts w:ascii="Arial" w:hAnsi="Arial" w:cs="Arial"/>
        </w:rPr>
        <w:t xml:space="preserve">select </w:t>
      </w:r>
      <w:r>
        <w:rPr>
          <w:rFonts w:ascii="Arial" w:hAnsi="Arial" w:cs="Arial"/>
        </w:rPr>
        <w:t>the name of the person answering these questions: ___________________</w:t>
      </w:r>
    </w:p>
    <w:p w14:paraId="21CB6FDD" w14:textId="78E68AD3" w:rsidR="006A56D8" w:rsidRDefault="006A56D8" w:rsidP="001403DE">
      <w:pPr>
        <w:spacing w:line="360" w:lineRule="auto"/>
        <w:rPr>
          <w:rFonts w:ascii="Arial" w:hAnsi="Arial" w:cs="Arial"/>
        </w:rPr>
      </w:pPr>
      <w:r>
        <w:rPr>
          <w:rFonts w:ascii="Arial" w:hAnsi="Arial" w:cs="Arial"/>
        </w:rPr>
        <w:lastRenderedPageBreak/>
        <w:t>[Names appear for selection]</w:t>
      </w:r>
    </w:p>
    <w:p w14:paraId="59879ED5" w14:textId="77777777" w:rsidR="008334F4" w:rsidRPr="005A7BEF" w:rsidRDefault="008334F4" w:rsidP="005A7BEF">
      <w:pPr>
        <w:tabs>
          <w:tab w:val="left" w:pos="915"/>
        </w:tabs>
        <w:rPr>
          <w:rFonts w:ascii="Arial" w:hAnsi="Arial" w:cs="Arial"/>
        </w:rPr>
      </w:pPr>
    </w:p>
    <w:p w14:paraId="4E3C9039" w14:textId="77777777" w:rsidR="00AA11D4" w:rsidRPr="005A7BEF" w:rsidRDefault="00AA11D4" w:rsidP="005A7BEF">
      <w:pPr>
        <w:tabs>
          <w:tab w:val="left" w:pos="915"/>
        </w:tabs>
        <w:rPr>
          <w:rFonts w:ascii="Arial" w:hAnsi="Arial" w:cs="Arial"/>
        </w:rPr>
      </w:pPr>
    </w:p>
    <w:tbl>
      <w:tblPr>
        <w:tblW w:w="4565" w:type="pct"/>
        <w:jc w:val="center"/>
        <w:tblLook w:val="04A0" w:firstRow="1" w:lastRow="0" w:firstColumn="1" w:lastColumn="0" w:noHBand="0" w:noVBand="1"/>
      </w:tblPr>
      <w:tblGrid>
        <w:gridCol w:w="556"/>
        <w:gridCol w:w="1985"/>
        <w:gridCol w:w="2299"/>
        <w:gridCol w:w="2372"/>
        <w:gridCol w:w="2571"/>
        <w:gridCol w:w="2271"/>
        <w:gridCol w:w="1982"/>
      </w:tblGrid>
      <w:tr w:rsidR="004C5C15" w:rsidRPr="005A7BEF" w14:paraId="6CCFB0C9" w14:textId="77777777" w:rsidTr="003306DE">
        <w:trPr>
          <w:trHeight w:val="330"/>
          <w:jc w:val="center"/>
        </w:trPr>
        <w:tc>
          <w:tcPr>
            <w:tcW w:w="198" w:type="pct"/>
            <w:tcBorders>
              <w:top w:val="single" w:sz="8" w:space="0" w:color="auto"/>
              <w:left w:val="single" w:sz="8" w:space="0" w:color="auto"/>
              <w:bottom w:val="single" w:sz="8" w:space="0" w:color="auto"/>
              <w:right w:val="single" w:sz="8" w:space="0" w:color="auto"/>
            </w:tcBorders>
            <w:shd w:val="clear" w:color="auto" w:fill="auto"/>
            <w:hideMark/>
          </w:tcPr>
          <w:p w14:paraId="0749514C" w14:textId="33FE980C" w:rsidR="00822EFF" w:rsidRPr="005A7BEF" w:rsidRDefault="00822EFF" w:rsidP="005A7BEF">
            <w:pPr>
              <w:rPr>
                <w:rFonts w:ascii="Arial" w:hAnsi="Arial" w:cs="Arial"/>
                <w:sz w:val="16"/>
                <w:szCs w:val="16"/>
              </w:rPr>
            </w:pPr>
            <w:r w:rsidRPr="005A7BEF">
              <w:rPr>
                <w:rFonts w:ascii="Arial" w:hAnsi="Arial" w:cs="Arial"/>
                <w:sz w:val="16"/>
                <w:szCs w:val="16"/>
              </w:rPr>
              <w:t> </w:t>
            </w:r>
          </w:p>
        </w:tc>
        <w:tc>
          <w:tcPr>
            <w:tcW w:w="707" w:type="pct"/>
            <w:tcBorders>
              <w:top w:val="single" w:sz="8" w:space="0" w:color="auto"/>
              <w:left w:val="nil"/>
              <w:bottom w:val="single" w:sz="8" w:space="0" w:color="auto"/>
              <w:right w:val="nil"/>
            </w:tcBorders>
          </w:tcPr>
          <w:p w14:paraId="22C097F1"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H8a</w:t>
            </w:r>
          </w:p>
        </w:tc>
        <w:tc>
          <w:tcPr>
            <w:tcW w:w="819" w:type="pct"/>
            <w:tcBorders>
              <w:top w:val="single" w:sz="4" w:space="0" w:color="auto"/>
              <w:left w:val="single" w:sz="4" w:space="0" w:color="auto"/>
              <w:bottom w:val="single" w:sz="4" w:space="0" w:color="auto"/>
              <w:right w:val="single" w:sz="4" w:space="0" w:color="auto"/>
            </w:tcBorders>
          </w:tcPr>
          <w:p w14:paraId="5191CF64" w14:textId="1C8017D0" w:rsidR="00822EFF" w:rsidRPr="005A7BEF" w:rsidRDefault="00822EFF" w:rsidP="005A7BEF">
            <w:pPr>
              <w:jc w:val="center"/>
              <w:rPr>
                <w:rFonts w:ascii="Arial" w:hAnsi="Arial" w:cs="Arial"/>
                <w:sz w:val="16"/>
                <w:szCs w:val="16"/>
              </w:rPr>
            </w:pPr>
            <w:r w:rsidRPr="005A7BEF">
              <w:rPr>
                <w:rFonts w:ascii="Arial" w:hAnsi="Arial" w:cs="Arial"/>
                <w:sz w:val="16"/>
                <w:szCs w:val="16"/>
              </w:rPr>
              <w:t>H8b</w:t>
            </w:r>
          </w:p>
        </w:tc>
        <w:tc>
          <w:tcPr>
            <w:tcW w:w="845"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399C75A"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H9</w:t>
            </w:r>
          </w:p>
          <w:p w14:paraId="61CE1D2C" w14:textId="603B0774" w:rsidR="00822EFF" w:rsidRPr="005A7BEF" w:rsidRDefault="00822EFF" w:rsidP="005A7BEF">
            <w:pPr>
              <w:jc w:val="center"/>
              <w:rPr>
                <w:rFonts w:ascii="Arial" w:hAnsi="Arial" w:cs="Arial"/>
                <w:sz w:val="16"/>
                <w:szCs w:val="16"/>
              </w:rPr>
            </w:pPr>
          </w:p>
        </w:tc>
        <w:tc>
          <w:tcPr>
            <w:tcW w:w="916" w:type="pct"/>
            <w:tcBorders>
              <w:top w:val="single" w:sz="8" w:space="0" w:color="auto"/>
              <w:left w:val="nil"/>
              <w:bottom w:val="single" w:sz="8" w:space="0" w:color="auto"/>
              <w:right w:val="single" w:sz="4" w:space="0" w:color="auto"/>
            </w:tcBorders>
          </w:tcPr>
          <w:p w14:paraId="3965A794"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H12</w:t>
            </w:r>
          </w:p>
        </w:tc>
        <w:tc>
          <w:tcPr>
            <w:tcW w:w="809" w:type="pct"/>
            <w:tcBorders>
              <w:top w:val="single" w:sz="8" w:space="0" w:color="auto"/>
              <w:left w:val="single" w:sz="4" w:space="0" w:color="auto"/>
              <w:bottom w:val="single" w:sz="8" w:space="0" w:color="auto"/>
              <w:right w:val="single" w:sz="8" w:space="0" w:color="auto"/>
            </w:tcBorders>
            <w:shd w:val="clear" w:color="auto" w:fill="auto"/>
            <w:vAlign w:val="bottom"/>
            <w:hideMark/>
          </w:tcPr>
          <w:p w14:paraId="051E2868"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H13</w:t>
            </w:r>
          </w:p>
          <w:p w14:paraId="0BDAB767" w14:textId="4D81BC35" w:rsidR="00822EFF" w:rsidRPr="005A7BEF" w:rsidRDefault="00822EFF" w:rsidP="005A7BEF">
            <w:pPr>
              <w:jc w:val="center"/>
              <w:rPr>
                <w:rFonts w:ascii="Arial" w:hAnsi="Arial" w:cs="Arial"/>
                <w:sz w:val="16"/>
                <w:szCs w:val="16"/>
              </w:rPr>
            </w:pPr>
          </w:p>
        </w:tc>
        <w:tc>
          <w:tcPr>
            <w:tcW w:w="706" w:type="pct"/>
            <w:tcBorders>
              <w:top w:val="single" w:sz="8" w:space="0" w:color="auto"/>
              <w:left w:val="nil"/>
              <w:bottom w:val="single" w:sz="8" w:space="0" w:color="auto"/>
              <w:right w:val="single" w:sz="8" w:space="0" w:color="auto"/>
            </w:tcBorders>
            <w:shd w:val="clear" w:color="auto" w:fill="auto"/>
            <w:vAlign w:val="bottom"/>
            <w:hideMark/>
          </w:tcPr>
          <w:p w14:paraId="45F2F376"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H15</w:t>
            </w:r>
          </w:p>
          <w:p w14:paraId="60BAADB4" w14:textId="7100C783" w:rsidR="00822EFF" w:rsidRPr="005A7BEF" w:rsidRDefault="00822EFF" w:rsidP="005A7BEF">
            <w:pPr>
              <w:jc w:val="center"/>
              <w:rPr>
                <w:rFonts w:ascii="Arial" w:hAnsi="Arial" w:cs="Arial"/>
                <w:sz w:val="16"/>
                <w:szCs w:val="16"/>
              </w:rPr>
            </w:pPr>
          </w:p>
        </w:tc>
      </w:tr>
      <w:tr w:rsidR="004C5C15" w:rsidRPr="005A7BEF" w14:paraId="6148CCDE" w14:textId="77777777" w:rsidTr="003306DE">
        <w:trPr>
          <w:trHeight w:val="2059"/>
          <w:jc w:val="center"/>
        </w:trPr>
        <w:tc>
          <w:tcPr>
            <w:tcW w:w="198" w:type="pct"/>
            <w:tcBorders>
              <w:top w:val="nil"/>
              <w:left w:val="single" w:sz="8" w:space="0" w:color="auto"/>
              <w:bottom w:val="single" w:sz="4" w:space="0" w:color="auto"/>
              <w:right w:val="single" w:sz="8" w:space="0" w:color="auto"/>
            </w:tcBorders>
            <w:shd w:val="clear" w:color="auto" w:fill="auto"/>
            <w:hideMark/>
          </w:tcPr>
          <w:p w14:paraId="76BDEDCD"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Plot ID</w:t>
            </w:r>
          </w:p>
        </w:tc>
        <w:tc>
          <w:tcPr>
            <w:tcW w:w="707" w:type="pct"/>
            <w:tcBorders>
              <w:top w:val="single" w:sz="8" w:space="0" w:color="auto"/>
              <w:left w:val="single" w:sz="8" w:space="0" w:color="auto"/>
              <w:bottom w:val="single" w:sz="4" w:space="0" w:color="auto"/>
              <w:right w:val="single" w:sz="8" w:space="0" w:color="auto"/>
            </w:tcBorders>
          </w:tcPr>
          <w:p w14:paraId="6F58C921" w14:textId="78905A9A" w:rsidR="00822EFF" w:rsidRPr="005A7BEF" w:rsidRDefault="00822EFF" w:rsidP="005A7BEF">
            <w:pPr>
              <w:rPr>
                <w:rFonts w:ascii="Arial" w:hAnsi="Arial" w:cs="Arial"/>
                <w:sz w:val="16"/>
                <w:szCs w:val="16"/>
              </w:rPr>
            </w:pPr>
            <w:r w:rsidRPr="005A7BEF">
              <w:rPr>
                <w:rFonts w:ascii="Arial" w:hAnsi="Arial" w:cs="Arial"/>
                <w:sz w:val="16"/>
                <w:szCs w:val="16"/>
              </w:rPr>
              <w:t xml:space="preserve">Can </w:t>
            </w:r>
            <w:r w:rsidR="006A56D8">
              <w:rPr>
                <w:rFonts w:ascii="Arial" w:hAnsi="Arial" w:cs="Arial"/>
                <w:sz w:val="16"/>
                <w:szCs w:val="16"/>
              </w:rPr>
              <w:t>[Name]</w:t>
            </w:r>
            <w:r w:rsidR="006A56D8" w:rsidRPr="005A7BEF">
              <w:rPr>
                <w:rFonts w:ascii="Arial" w:hAnsi="Arial" w:cs="Arial"/>
                <w:sz w:val="16"/>
                <w:szCs w:val="16"/>
              </w:rPr>
              <w:t xml:space="preserve"> </w:t>
            </w:r>
            <w:r w:rsidR="008334F4">
              <w:rPr>
                <w:rFonts w:ascii="Arial" w:hAnsi="Arial" w:cs="Arial"/>
                <w:sz w:val="16"/>
                <w:szCs w:val="16"/>
              </w:rPr>
              <w:t>provide</w:t>
            </w:r>
            <w:r w:rsidRPr="005A7BEF">
              <w:rPr>
                <w:rFonts w:ascii="Arial" w:hAnsi="Arial" w:cs="Arial"/>
                <w:sz w:val="16"/>
                <w:szCs w:val="16"/>
              </w:rPr>
              <w:t xml:space="preserve"> the size of plot</w:t>
            </w:r>
            <w:r w:rsidR="00D30F45">
              <w:rPr>
                <w:rFonts w:ascii="Arial" w:hAnsi="Arial" w:cs="Arial"/>
                <w:sz w:val="16"/>
                <w:szCs w:val="16"/>
              </w:rPr>
              <w:t xml:space="preserve"> [#]: [Plot Name]</w:t>
            </w:r>
            <w:r w:rsidRPr="005A7BEF">
              <w:rPr>
                <w:rFonts w:ascii="Arial" w:hAnsi="Arial" w:cs="Arial"/>
                <w:sz w:val="16"/>
                <w:szCs w:val="16"/>
              </w:rPr>
              <w:t xml:space="preserve"> in acres?</w:t>
            </w:r>
          </w:p>
          <w:p w14:paraId="1B6D98ED" w14:textId="77777777" w:rsidR="00AA11D4" w:rsidRPr="005A7BEF" w:rsidRDefault="00AA11D4" w:rsidP="005A7BEF">
            <w:pPr>
              <w:rPr>
                <w:rFonts w:ascii="Arial" w:hAnsi="Arial" w:cs="Arial"/>
                <w:sz w:val="16"/>
                <w:szCs w:val="16"/>
              </w:rPr>
            </w:pPr>
          </w:p>
          <w:p w14:paraId="76AAF698" w14:textId="7B10497B" w:rsidR="00822EFF" w:rsidRPr="005A7BEF" w:rsidRDefault="00822EFF" w:rsidP="005A7BEF">
            <w:pPr>
              <w:rPr>
                <w:rFonts w:ascii="Arial" w:hAnsi="Arial" w:cs="Arial"/>
                <w:sz w:val="16"/>
                <w:szCs w:val="16"/>
              </w:rPr>
            </w:pPr>
            <w:r w:rsidRPr="005A7BEF">
              <w:rPr>
                <w:rFonts w:ascii="Arial" w:hAnsi="Arial" w:cs="Arial"/>
                <w:sz w:val="16"/>
                <w:szCs w:val="16"/>
              </w:rPr>
              <w:t>1-Yes&gt;&gt; H9</w:t>
            </w:r>
          </w:p>
          <w:p w14:paraId="669C25C7" w14:textId="54F0B6DC" w:rsidR="00822EFF" w:rsidRPr="005A7BEF" w:rsidRDefault="00822EFF" w:rsidP="005A7BEF">
            <w:pPr>
              <w:rPr>
                <w:rFonts w:ascii="Arial" w:hAnsi="Arial" w:cs="Arial"/>
                <w:sz w:val="16"/>
                <w:szCs w:val="16"/>
              </w:rPr>
            </w:pPr>
            <w:r w:rsidRPr="005A7BEF">
              <w:rPr>
                <w:rFonts w:ascii="Arial" w:hAnsi="Arial" w:cs="Arial"/>
                <w:sz w:val="16"/>
                <w:szCs w:val="16"/>
              </w:rPr>
              <w:t>5</w:t>
            </w:r>
            <w:r w:rsidR="00D30F45">
              <w:rPr>
                <w:rFonts w:ascii="Arial" w:hAnsi="Arial" w:cs="Arial"/>
                <w:sz w:val="16"/>
                <w:szCs w:val="16"/>
              </w:rPr>
              <w:t>-</w:t>
            </w:r>
            <w:r w:rsidRPr="005A7BEF">
              <w:rPr>
                <w:rFonts w:ascii="Arial" w:hAnsi="Arial" w:cs="Arial"/>
                <w:sz w:val="16"/>
                <w:szCs w:val="16"/>
              </w:rPr>
              <w:t>No</w:t>
            </w:r>
          </w:p>
          <w:p w14:paraId="4A9D0EA0" w14:textId="77777777" w:rsidR="00822EFF" w:rsidRPr="005A7BEF" w:rsidRDefault="00822EFF" w:rsidP="005A7BEF">
            <w:pPr>
              <w:rPr>
                <w:rFonts w:ascii="Arial" w:hAnsi="Arial" w:cs="Arial"/>
                <w:sz w:val="16"/>
                <w:szCs w:val="16"/>
              </w:rPr>
            </w:pPr>
          </w:p>
        </w:tc>
        <w:tc>
          <w:tcPr>
            <w:tcW w:w="819" w:type="pct"/>
            <w:tcBorders>
              <w:top w:val="single" w:sz="4" w:space="0" w:color="auto"/>
              <w:left w:val="single" w:sz="4" w:space="0" w:color="auto"/>
              <w:bottom w:val="single" w:sz="4" w:space="0" w:color="auto"/>
              <w:right w:val="single" w:sz="4" w:space="0" w:color="auto"/>
            </w:tcBorders>
          </w:tcPr>
          <w:p w14:paraId="7900A3A0" w14:textId="7D6AACE2" w:rsidR="00822EFF" w:rsidRPr="005A7BEF" w:rsidRDefault="00822EFF" w:rsidP="005A7BEF">
            <w:pPr>
              <w:rPr>
                <w:rFonts w:ascii="Arial" w:hAnsi="Arial" w:cs="Arial"/>
                <w:sz w:val="16"/>
                <w:szCs w:val="16"/>
              </w:rPr>
            </w:pPr>
            <w:r w:rsidRPr="005A7BEF">
              <w:rPr>
                <w:rFonts w:ascii="Arial" w:hAnsi="Arial" w:cs="Arial"/>
                <w:sz w:val="16"/>
                <w:szCs w:val="16"/>
              </w:rPr>
              <w:t>What unit</w:t>
            </w:r>
            <w:r w:rsidR="006A56D8">
              <w:rPr>
                <w:rFonts w:ascii="Arial" w:hAnsi="Arial" w:cs="Arial"/>
                <w:sz w:val="16"/>
                <w:szCs w:val="16"/>
              </w:rPr>
              <w:t xml:space="preserve"> does [Name] use to measure plot [#]: {Plot Name]?</w:t>
            </w:r>
          </w:p>
          <w:p w14:paraId="258BFFD1" w14:textId="77777777" w:rsidR="00AA11D4" w:rsidRPr="005A7BEF" w:rsidRDefault="00AA11D4" w:rsidP="005A7BEF">
            <w:pPr>
              <w:rPr>
                <w:rFonts w:ascii="Arial" w:hAnsi="Arial" w:cs="Arial"/>
                <w:sz w:val="16"/>
                <w:szCs w:val="16"/>
              </w:rPr>
            </w:pPr>
          </w:p>
          <w:p w14:paraId="7A01DC8F" w14:textId="7B800EB8" w:rsidR="008E6E73" w:rsidRPr="005A7BEF" w:rsidRDefault="006A56D8" w:rsidP="005A7BEF">
            <w:pPr>
              <w:rPr>
                <w:rFonts w:ascii="Arial" w:hAnsi="Arial" w:cs="Arial"/>
                <w:sz w:val="16"/>
                <w:szCs w:val="16"/>
              </w:rPr>
            </w:pPr>
            <w:r>
              <w:rPr>
                <w:rFonts w:ascii="Arial" w:hAnsi="Arial" w:cs="Arial"/>
                <w:sz w:val="16"/>
                <w:szCs w:val="16"/>
              </w:rPr>
              <w:t>1-</w:t>
            </w:r>
            <w:r w:rsidR="00822EFF" w:rsidRPr="005A7BEF">
              <w:rPr>
                <w:rFonts w:ascii="Arial" w:hAnsi="Arial" w:cs="Arial"/>
                <w:sz w:val="16"/>
                <w:szCs w:val="16"/>
              </w:rPr>
              <w:t xml:space="preserve">Poles             </w:t>
            </w:r>
          </w:p>
          <w:p w14:paraId="62B3315D" w14:textId="777418B9" w:rsidR="008E6E73" w:rsidRPr="005A7BEF" w:rsidRDefault="006A56D8" w:rsidP="005A7BEF">
            <w:pPr>
              <w:rPr>
                <w:rFonts w:ascii="Arial" w:hAnsi="Arial" w:cs="Arial"/>
                <w:sz w:val="16"/>
                <w:szCs w:val="16"/>
              </w:rPr>
            </w:pPr>
            <w:r>
              <w:rPr>
                <w:rFonts w:ascii="Arial" w:hAnsi="Arial" w:cs="Arial"/>
                <w:sz w:val="16"/>
                <w:szCs w:val="16"/>
              </w:rPr>
              <w:t>2-</w:t>
            </w:r>
            <w:r w:rsidR="00822EFF" w:rsidRPr="005A7BEF">
              <w:rPr>
                <w:rFonts w:ascii="Arial" w:hAnsi="Arial" w:cs="Arial"/>
                <w:sz w:val="16"/>
                <w:szCs w:val="16"/>
              </w:rPr>
              <w:t xml:space="preserve">Robes     </w:t>
            </w:r>
          </w:p>
          <w:p w14:paraId="471778C9" w14:textId="60676A96" w:rsidR="009D26E1" w:rsidRPr="005A7BEF" w:rsidRDefault="006A56D8" w:rsidP="005A7BEF">
            <w:pPr>
              <w:rPr>
                <w:rFonts w:ascii="Arial" w:hAnsi="Arial" w:cs="Arial"/>
                <w:sz w:val="16"/>
                <w:szCs w:val="16"/>
              </w:rPr>
            </w:pPr>
            <w:r>
              <w:rPr>
                <w:rFonts w:ascii="Arial" w:hAnsi="Arial" w:cs="Arial"/>
                <w:sz w:val="16"/>
                <w:szCs w:val="16"/>
              </w:rPr>
              <w:t>3-</w:t>
            </w:r>
            <w:r w:rsidR="00822EFF" w:rsidRPr="005A7BEF">
              <w:rPr>
                <w:rFonts w:ascii="Arial" w:hAnsi="Arial" w:cs="Arial"/>
                <w:sz w:val="16"/>
                <w:szCs w:val="16"/>
              </w:rPr>
              <w:t xml:space="preserve">Plots           </w:t>
            </w:r>
          </w:p>
          <w:p w14:paraId="14FFDF2D" w14:textId="7A70F31A" w:rsidR="00822EFF" w:rsidRPr="005A7BEF" w:rsidRDefault="007C56CE" w:rsidP="005A7BEF">
            <w:pPr>
              <w:rPr>
                <w:rFonts w:ascii="Arial" w:hAnsi="Arial" w:cs="Arial"/>
                <w:sz w:val="16"/>
                <w:szCs w:val="16"/>
              </w:rPr>
            </w:pPr>
            <w:r w:rsidRPr="005A7BEF">
              <w:rPr>
                <w:rFonts w:ascii="Arial" w:hAnsi="Arial" w:cs="Arial"/>
                <w:sz w:val="16"/>
                <w:szCs w:val="16"/>
              </w:rPr>
              <w:t>-666</w:t>
            </w:r>
            <w:r w:rsidR="00D30F45">
              <w:rPr>
                <w:rFonts w:ascii="Arial" w:hAnsi="Arial" w:cs="Arial"/>
                <w:sz w:val="16"/>
                <w:szCs w:val="16"/>
              </w:rPr>
              <w:t>-</w:t>
            </w:r>
            <w:r w:rsidR="00822EFF" w:rsidRPr="005A7BEF">
              <w:rPr>
                <w:rFonts w:ascii="Arial" w:hAnsi="Arial" w:cs="Arial"/>
                <w:sz w:val="16"/>
                <w:szCs w:val="16"/>
              </w:rPr>
              <w:t xml:space="preserve">Other </w:t>
            </w:r>
            <w:r w:rsidR="006A56D8">
              <w:rPr>
                <w:rFonts w:ascii="Arial" w:hAnsi="Arial" w:cs="Arial"/>
                <w:sz w:val="16"/>
                <w:szCs w:val="16"/>
              </w:rPr>
              <w:t>(please specify)</w:t>
            </w:r>
          </w:p>
          <w:p w14:paraId="0646E9F8" w14:textId="06F67D2B" w:rsidR="00822EFF" w:rsidRPr="005A7BEF" w:rsidRDefault="00822EFF" w:rsidP="005A7BEF">
            <w:pPr>
              <w:rPr>
                <w:rFonts w:ascii="Arial" w:hAnsi="Arial" w:cs="Arial"/>
                <w:sz w:val="16"/>
                <w:szCs w:val="16"/>
              </w:rPr>
            </w:pPr>
          </w:p>
        </w:tc>
        <w:tc>
          <w:tcPr>
            <w:tcW w:w="845" w:type="pct"/>
            <w:tcBorders>
              <w:top w:val="single" w:sz="4" w:space="0" w:color="auto"/>
              <w:left w:val="single" w:sz="4" w:space="0" w:color="auto"/>
              <w:bottom w:val="single" w:sz="4" w:space="0" w:color="auto"/>
              <w:right w:val="single" w:sz="4" w:space="0" w:color="auto"/>
            </w:tcBorders>
            <w:shd w:val="clear" w:color="auto" w:fill="auto"/>
            <w:hideMark/>
          </w:tcPr>
          <w:p w14:paraId="46EDC56D" w14:textId="7E1672F0" w:rsidR="00822EFF" w:rsidRPr="005A7BEF" w:rsidRDefault="008C714C" w:rsidP="005A7BEF">
            <w:pPr>
              <w:rPr>
                <w:rFonts w:ascii="Arial" w:hAnsi="Arial" w:cs="Arial"/>
                <w:sz w:val="16"/>
                <w:szCs w:val="16"/>
              </w:rPr>
            </w:pPr>
            <w:r w:rsidRPr="008C714C">
              <w:rPr>
                <w:rFonts w:ascii="Arial" w:hAnsi="Arial" w:cs="Arial"/>
                <w:sz w:val="16"/>
                <w:szCs w:val="16"/>
              </w:rPr>
              <w:t xml:space="preserve">What </w:t>
            </w:r>
            <w:r>
              <w:rPr>
                <w:rFonts w:ascii="Arial" w:hAnsi="Arial" w:cs="Arial"/>
                <w:sz w:val="16"/>
                <w:szCs w:val="16"/>
              </w:rPr>
              <w:t>is the approximate size in [</w:t>
            </w:r>
            <w:r w:rsidR="00742C82">
              <w:rPr>
                <w:rFonts w:ascii="Arial" w:hAnsi="Arial" w:cs="Arial"/>
                <w:sz w:val="16"/>
                <w:szCs w:val="16"/>
              </w:rPr>
              <w:t>c</w:t>
            </w:r>
            <w:r>
              <w:rPr>
                <w:rFonts w:ascii="Arial" w:hAnsi="Arial" w:cs="Arial"/>
                <w:sz w:val="16"/>
                <w:szCs w:val="16"/>
              </w:rPr>
              <w:t xml:space="preserve">hosen </w:t>
            </w:r>
            <w:r w:rsidR="00742C82">
              <w:rPr>
                <w:rFonts w:ascii="Arial" w:hAnsi="Arial" w:cs="Arial"/>
                <w:sz w:val="16"/>
                <w:szCs w:val="16"/>
              </w:rPr>
              <w:t>u</w:t>
            </w:r>
            <w:r>
              <w:rPr>
                <w:rFonts w:ascii="Arial" w:hAnsi="Arial" w:cs="Arial"/>
                <w:sz w:val="16"/>
                <w:szCs w:val="16"/>
              </w:rPr>
              <w:t>nit] of plot [#]: [Plot Name]</w:t>
            </w:r>
            <w:r w:rsidRPr="008C714C">
              <w:rPr>
                <w:rFonts w:ascii="Arial" w:hAnsi="Arial" w:cs="Arial"/>
                <w:sz w:val="16"/>
                <w:szCs w:val="16"/>
              </w:rPr>
              <w:t>, including portions that are uncultivated or being farmed by someone outside your household?</w:t>
            </w:r>
            <w:r w:rsidR="00822EFF" w:rsidRPr="005A7BEF">
              <w:rPr>
                <w:rFonts w:ascii="Arial" w:hAnsi="Arial" w:cs="Arial"/>
                <w:sz w:val="16"/>
                <w:szCs w:val="16"/>
              </w:rPr>
              <w:t xml:space="preserve">  </w:t>
            </w:r>
          </w:p>
        </w:tc>
        <w:tc>
          <w:tcPr>
            <w:tcW w:w="916" w:type="pct"/>
            <w:tcBorders>
              <w:top w:val="nil"/>
              <w:left w:val="nil"/>
              <w:bottom w:val="single" w:sz="4" w:space="0" w:color="auto"/>
              <w:right w:val="single" w:sz="4" w:space="0" w:color="auto"/>
            </w:tcBorders>
          </w:tcPr>
          <w:p w14:paraId="5079A427" w14:textId="1090995C" w:rsidR="00822EFF" w:rsidRPr="005A7BEF" w:rsidRDefault="00822EFF" w:rsidP="005A7BEF">
            <w:pPr>
              <w:rPr>
                <w:rFonts w:ascii="Arial" w:hAnsi="Arial" w:cs="Arial"/>
                <w:sz w:val="16"/>
                <w:szCs w:val="16"/>
              </w:rPr>
            </w:pPr>
            <w:r w:rsidRPr="005A7BEF">
              <w:rPr>
                <w:rFonts w:ascii="Arial" w:hAnsi="Arial" w:cs="Arial"/>
                <w:sz w:val="16"/>
                <w:szCs w:val="16"/>
              </w:rPr>
              <w:t>Considering this entire</w:t>
            </w:r>
            <w:r w:rsidR="008C714C">
              <w:rPr>
                <w:rFonts w:ascii="Arial" w:hAnsi="Arial" w:cs="Arial"/>
                <w:sz w:val="16"/>
                <w:szCs w:val="16"/>
              </w:rPr>
              <w:t>ty of</w:t>
            </w:r>
            <w:r w:rsidRPr="005A7BEF">
              <w:rPr>
                <w:rFonts w:ascii="Arial" w:hAnsi="Arial" w:cs="Arial"/>
                <w:sz w:val="16"/>
                <w:szCs w:val="16"/>
              </w:rPr>
              <w:t xml:space="preserve"> plot</w:t>
            </w:r>
            <w:r w:rsidR="008C714C">
              <w:rPr>
                <w:rFonts w:ascii="Arial" w:hAnsi="Arial" w:cs="Arial"/>
                <w:sz w:val="16"/>
                <w:szCs w:val="16"/>
              </w:rPr>
              <w:t xml:space="preserve"> [#]: [Plot Name]</w:t>
            </w:r>
            <w:r w:rsidRPr="005A7BEF">
              <w:rPr>
                <w:rFonts w:ascii="Arial" w:hAnsi="Arial" w:cs="Arial"/>
                <w:sz w:val="16"/>
                <w:szCs w:val="16"/>
              </w:rPr>
              <w:t>, how many</w:t>
            </w:r>
            <w:r w:rsidR="00742C82">
              <w:rPr>
                <w:rFonts w:ascii="Arial" w:hAnsi="Arial" w:cs="Arial"/>
                <w:sz w:val="16"/>
                <w:szCs w:val="16"/>
              </w:rPr>
              <w:t xml:space="preserve"> [chosen unit]</w:t>
            </w:r>
            <w:r w:rsidRPr="005A7BEF">
              <w:rPr>
                <w:rFonts w:ascii="Arial" w:hAnsi="Arial" w:cs="Arial"/>
                <w:sz w:val="16"/>
                <w:szCs w:val="16"/>
              </w:rPr>
              <w:t xml:space="preserve"> did </w:t>
            </w:r>
            <w:r w:rsidR="008334F4">
              <w:rPr>
                <w:rFonts w:ascii="Arial" w:hAnsi="Arial" w:cs="Arial"/>
                <w:sz w:val="16"/>
                <w:szCs w:val="16"/>
              </w:rPr>
              <w:t>[Name]</w:t>
            </w:r>
            <w:r w:rsidR="008334F4" w:rsidRPr="005A7BEF">
              <w:rPr>
                <w:rFonts w:ascii="Arial" w:hAnsi="Arial" w:cs="Arial"/>
                <w:sz w:val="16"/>
                <w:szCs w:val="16"/>
              </w:rPr>
              <w:t xml:space="preserve"> </w:t>
            </w:r>
            <w:r w:rsidRPr="005A7BEF">
              <w:rPr>
                <w:rFonts w:ascii="Arial" w:hAnsi="Arial" w:cs="Arial"/>
                <w:sz w:val="16"/>
                <w:szCs w:val="16"/>
              </w:rPr>
              <w:t>leave fallow or uncultivated during the last farming season</w:t>
            </w:r>
            <w:r w:rsidR="008C714C">
              <w:rPr>
                <w:rFonts w:ascii="Arial" w:hAnsi="Arial" w:cs="Arial"/>
                <w:sz w:val="16"/>
                <w:szCs w:val="16"/>
              </w:rPr>
              <w:t xml:space="preserve"> (2017)</w:t>
            </w:r>
            <w:r w:rsidRPr="005A7BEF">
              <w:rPr>
                <w:rFonts w:ascii="Arial" w:hAnsi="Arial" w:cs="Arial"/>
                <w:sz w:val="16"/>
                <w:szCs w:val="16"/>
              </w:rPr>
              <w:t xml:space="preserve">? </w:t>
            </w:r>
          </w:p>
          <w:p w14:paraId="34ED4CC2" w14:textId="77777777" w:rsidR="00AA11D4" w:rsidRPr="005A7BEF" w:rsidRDefault="00AA11D4" w:rsidP="005A7BEF">
            <w:pPr>
              <w:rPr>
                <w:rFonts w:ascii="Arial" w:hAnsi="Arial" w:cs="Arial"/>
                <w:sz w:val="16"/>
                <w:szCs w:val="16"/>
              </w:rPr>
            </w:pPr>
          </w:p>
          <w:p w14:paraId="380F8734" w14:textId="2E571A32" w:rsidR="00822EFF" w:rsidRPr="005A7BEF" w:rsidRDefault="00822EFF" w:rsidP="005A7BEF">
            <w:pPr>
              <w:rPr>
                <w:rFonts w:ascii="Arial" w:hAnsi="Arial" w:cs="Arial"/>
                <w:sz w:val="16"/>
                <w:szCs w:val="16"/>
              </w:rPr>
            </w:pPr>
            <w:r w:rsidRPr="005A7BEF">
              <w:rPr>
                <w:rFonts w:ascii="Arial" w:hAnsi="Arial" w:cs="Arial"/>
                <w:sz w:val="16"/>
                <w:szCs w:val="16"/>
              </w:rPr>
              <w:t>If 0 &gt;&gt; H15</w:t>
            </w:r>
          </w:p>
          <w:p w14:paraId="6E8CFF87" w14:textId="379F5E92" w:rsidR="00822EFF" w:rsidRPr="005A7BEF" w:rsidRDefault="00822EFF" w:rsidP="005A7BEF">
            <w:pPr>
              <w:rPr>
                <w:rFonts w:ascii="Arial" w:hAnsi="Arial" w:cs="Arial"/>
                <w:b/>
                <w:bCs/>
                <w:sz w:val="16"/>
                <w:szCs w:val="16"/>
              </w:rPr>
            </w:pPr>
          </w:p>
        </w:tc>
        <w:tc>
          <w:tcPr>
            <w:tcW w:w="809" w:type="pct"/>
            <w:tcBorders>
              <w:top w:val="nil"/>
              <w:left w:val="single" w:sz="4" w:space="0" w:color="auto"/>
              <w:bottom w:val="single" w:sz="4" w:space="0" w:color="auto"/>
              <w:right w:val="single" w:sz="8" w:space="0" w:color="auto"/>
            </w:tcBorders>
            <w:shd w:val="clear" w:color="auto" w:fill="auto"/>
            <w:hideMark/>
          </w:tcPr>
          <w:p w14:paraId="652B6FE0" w14:textId="788FFF71" w:rsidR="00AA11D4" w:rsidRPr="005A7BEF" w:rsidRDefault="008C714C" w:rsidP="005A7BEF">
            <w:pPr>
              <w:rPr>
                <w:rFonts w:ascii="Arial" w:hAnsi="Arial" w:cs="Arial"/>
                <w:bCs/>
                <w:i/>
                <w:sz w:val="16"/>
                <w:szCs w:val="16"/>
              </w:rPr>
            </w:pPr>
            <w:r w:rsidRPr="008C714C">
              <w:rPr>
                <w:rFonts w:ascii="Arial" w:hAnsi="Arial" w:cs="Arial"/>
                <w:bCs/>
                <w:sz w:val="16"/>
                <w:szCs w:val="16"/>
              </w:rPr>
              <w:t>Why did</w:t>
            </w:r>
            <w:r>
              <w:rPr>
                <w:rFonts w:ascii="Arial" w:hAnsi="Arial" w:cs="Arial"/>
                <w:bCs/>
                <w:sz w:val="16"/>
                <w:szCs w:val="16"/>
              </w:rPr>
              <w:t xml:space="preserve"> [Name]</w:t>
            </w:r>
            <w:r w:rsidRPr="008C714C">
              <w:rPr>
                <w:rFonts w:ascii="Arial" w:hAnsi="Arial" w:cs="Arial"/>
                <w:bCs/>
                <w:sz w:val="16"/>
                <w:szCs w:val="16"/>
              </w:rPr>
              <w:t xml:space="preserve"> leave some or all of plot </w:t>
            </w:r>
            <w:r>
              <w:rPr>
                <w:rFonts w:ascii="Arial" w:hAnsi="Arial" w:cs="Arial"/>
                <w:bCs/>
                <w:sz w:val="16"/>
                <w:szCs w:val="16"/>
              </w:rPr>
              <w:t>[#]: [Plot Name]</w:t>
            </w:r>
            <w:r w:rsidRPr="008C714C">
              <w:rPr>
                <w:rFonts w:ascii="Arial" w:hAnsi="Arial" w:cs="Arial"/>
                <w:bCs/>
                <w:sz w:val="16"/>
                <w:szCs w:val="16"/>
              </w:rPr>
              <w:t xml:space="preserve"> fallow or uncultivated during the last farming season (2017)? </w:t>
            </w:r>
          </w:p>
          <w:p w14:paraId="3233C585" w14:textId="76643A34" w:rsidR="00822EFF" w:rsidRPr="005A7BEF" w:rsidRDefault="00822EFF" w:rsidP="005A7BEF">
            <w:pPr>
              <w:rPr>
                <w:rFonts w:ascii="Arial" w:hAnsi="Arial" w:cs="Arial"/>
                <w:bCs/>
                <w:sz w:val="16"/>
                <w:szCs w:val="16"/>
              </w:rPr>
            </w:pPr>
            <w:r w:rsidRPr="005A7BEF">
              <w:rPr>
                <w:rFonts w:ascii="Arial" w:hAnsi="Arial" w:cs="Arial"/>
                <w:bCs/>
                <w:i/>
                <w:sz w:val="16"/>
                <w:szCs w:val="16"/>
              </w:rPr>
              <w:t>Select all that apply</w:t>
            </w:r>
            <w:r w:rsidR="008C714C">
              <w:rPr>
                <w:rFonts w:ascii="Arial" w:hAnsi="Arial" w:cs="Arial"/>
                <w:bCs/>
                <w:sz w:val="16"/>
                <w:szCs w:val="16"/>
              </w:rPr>
              <w:t>.</w:t>
            </w:r>
          </w:p>
          <w:p w14:paraId="32A715B6" w14:textId="77777777" w:rsidR="00AA11D4" w:rsidRPr="005A7BEF" w:rsidRDefault="00AA11D4" w:rsidP="005A7BEF">
            <w:pPr>
              <w:rPr>
                <w:rFonts w:ascii="Arial" w:hAnsi="Arial" w:cs="Arial"/>
                <w:sz w:val="16"/>
                <w:szCs w:val="16"/>
              </w:rPr>
            </w:pPr>
          </w:p>
          <w:p w14:paraId="072D5351" w14:textId="3DF6997D" w:rsidR="00822EFF" w:rsidRPr="005A7BEF" w:rsidRDefault="00822EFF" w:rsidP="005A7BEF">
            <w:pPr>
              <w:rPr>
                <w:rFonts w:ascii="Arial" w:hAnsi="Arial" w:cs="Arial"/>
                <w:sz w:val="16"/>
                <w:szCs w:val="16"/>
              </w:rPr>
            </w:pPr>
            <w:r w:rsidRPr="005A7BEF">
              <w:rPr>
                <w:rFonts w:ascii="Arial" w:hAnsi="Arial" w:cs="Arial"/>
                <w:sz w:val="16"/>
                <w:szCs w:val="16"/>
              </w:rPr>
              <w:t>1</w:t>
            </w:r>
            <w:r w:rsidR="00585701">
              <w:rPr>
                <w:rFonts w:ascii="Arial" w:hAnsi="Arial" w:cs="Arial"/>
                <w:sz w:val="16"/>
                <w:szCs w:val="16"/>
              </w:rPr>
              <w:t>-</w:t>
            </w:r>
            <w:r w:rsidRPr="005A7BEF">
              <w:rPr>
                <w:rFonts w:ascii="Arial" w:hAnsi="Arial" w:cs="Arial"/>
                <w:sz w:val="16"/>
                <w:szCs w:val="16"/>
              </w:rPr>
              <w:t xml:space="preserve">Erosion control </w:t>
            </w:r>
          </w:p>
          <w:p w14:paraId="70E1EF4A" w14:textId="00D67B39" w:rsidR="00822EFF" w:rsidRPr="005A7BEF" w:rsidRDefault="00822EFF" w:rsidP="005A7BEF">
            <w:pPr>
              <w:rPr>
                <w:rFonts w:ascii="Arial" w:hAnsi="Arial" w:cs="Arial"/>
                <w:sz w:val="16"/>
                <w:szCs w:val="16"/>
              </w:rPr>
            </w:pPr>
            <w:r w:rsidRPr="005A7BEF">
              <w:rPr>
                <w:rFonts w:ascii="Arial" w:hAnsi="Arial" w:cs="Arial"/>
                <w:sz w:val="16"/>
                <w:szCs w:val="16"/>
              </w:rPr>
              <w:t>2</w:t>
            </w:r>
            <w:r w:rsidR="00585701">
              <w:rPr>
                <w:rFonts w:ascii="Arial" w:hAnsi="Arial" w:cs="Arial"/>
                <w:sz w:val="16"/>
                <w:szCs w:val="16"/>
              </w:rPr>
              <w:t>-</w:t>
            </w:r>
            <w:r w:rsidRPr="005A7BEF">
              <w:rPr>
                <w:rFonts w:ascii="Arial" w:hAnsi="Arial" w:cs="Arial"/>
                <w:sz w:val="16"/>
                <w:szCs w:val="16"/>
              </w:rPr>
              <w:t>Weed control</w:t>
            </w:r>
            <w:r w:rsidRPr="005A7BEF">
              <w:rPr>
                <w:rFonts w:ascii="Arial" w:hAnsi="Arial" w:cs="Arial"/>
                <w:sz w:val="16"/>
                <w:szCs w:val="16"/>
              </w:rPr>
              <w:tab/>
            </w:r>
          </w:p>
          <w:p w14:paraId="26A5D1CF" w14:textId="5C77954D" w:rsidR="00822EFF" w:rsidRPr="005A7BEF" w:rsidRDefault="00822EFF" w:rsidP="005A7BEF">
            <w:pPr>
              <w:rPr>
                <w:rFonts w:ascii="Arial" w:hAnsi="Arial" w:cs="Arial"/>
                <w:sz w:val="16"/>
                <w:szCs w:val="16"/>
              </w:rPr>
            </w:pPr>
            <w:r w:rsidRPr="005A7BEF">
              <w:rPr>
                <w:rFonts w:ascii="Arial" w:hAnsi="Arial" w:cs="Arial"/>
                <w:sz w:val="16"/>
                <w:szCs w:val="16"/>
              </w:rPr>
              <w:t>3</w:t>
            </w:r>
            <w:r w:rsidR="00585701">
              <w:rPr>
                <w:rFonts w:ascii="Arial" w:hAnsi="Arial" w:cs="Arial"/>
                <w:sz w:val="16"/>
                <w:szCs w:val="16"/>
              </w:rPr>
              <w:t>-</w:t>
            </w:r>
            <w:r w:rsidRPr="005A7BEF">
              <w:rPr>
                <w:rFonts w:ascii="Arial" w:hAnsi="Arial" w:cs="Arial"/>
                <w:sz w:val="16"/>
                <w:szCs w:val="16"/>
              </w:rPr>
              <w:t>Pest/disease control</w:t>
            </w:r>
          </w:p>
          <w:p w14:paraId="426EC9A4" w14:textId="227BF042" w:rsidR="00822EFF" w:rsidRPr="005A7BEF" w:rsidRDefault="00822EFF" w:rsidP="005A7BEF">
            <w:pPr>
              <w:rPr>
                <w:rFonts w:ascii="Arial" w:hAnsi="Arial" w:cs="Arial"/>
                <w:sz w:val="16"/>
                <w:szCs w:val="16"/>
              </w:rPr>
            </w:pPr>
            <w:r w:rsidRPr="005A7BEF">
              <w:rPr>
                <w:rFonts w:ascii="Arial" w:hAnsi="Arial" w:cs="Arial"/>
                <w:sz w:val="16"/>
                <w:szCs w:val="16"/>
              </w:rPr>
              <w:t>4</w:t>
            </w:r>
            <w:r w:rsidR="00585701">
              <w:rPr>
                <w:rFonts w:ascii="Arial" w:hAnsi="Arial" w:cs="Arial"/>
                <w:sz w:val="16"/>
                <w:szCs w:val="16"/>
              </w:rPr>
              <w:t>-</w:t>
            </w:r>
            <w:r w:rsidRPr="005A7BEF">
              <w:rPr>
                <w:rFonts w:ascii="Arial" w:hAnsi="Arial" w:cs="Arial"/>
                <w:sz w:val="16"/>
                <w:szCs w:val="16"/>
              </w:rPr>
              <w:t>Soil nutrient replenishment</w:t>
            </w:r>
          </w:p>
          <w:p w14:paraId="2F3A7172" w14:textId="73AC173C" w:rsidR="00822EFF" w:rsidRPr="005A7BEF" w:rsidRDefault="00822EFF" w:rsidP="005A7BEF">
            <w:pPr>
              <w:rPr>
                <w:rFonts w:ascii="Arial" w:hAnsi="Arial" w:cs="Arial"/>
                <w:sz w:val="16"/>
                <w:szCs w:val="16"/>
              </w:rPr>
            </w:pPr>
            <w:r w:rsidRPr="005A7BEF">
              <w:rPr>
                <w:rFonts w:ascii="Arial" w:hAnsi="Arial" w:cs="Arial"/>
                <w:sz w:val="16"/>
                <w:szCs w:val="16"/>
              </w:rPr>
              <w:t>5</w:t>
            </w:r>
            <w:r w:rsidR="00585701">
              <w:rPr>
                <w:rFonts w:ascii="Arial" w:hAnsi="Arial" w:cs="Arial"/>
                <w:sz w:val="16"/>
                <w:szCs w:val="16"/>
              </w:rPr>
              <w:t>-</w:t>
            </w:r>
            <w:r w:rsidRPr="005A7BEF">
              <w:rPr>
                <w:rFonts w:ascii="Arial" w:hAnsi="Arial" w:cs="Arial"/>
                <w:sz w:val="16"/>
                <w:szCs w:val="16"/>
              </w:rPr>
              <w:t>Lack of labor</w:t>
            </w:r>
          </w:p>
          <w:p w14:paraId="701EE639" w14:textId="3E839EFD" w:rsidR="00822EFF" w:rsidRPr="005A7BEF" w:rsidRDefault="00822EFF" w:rsidP="005A7BEF">
            <w:pPr>
              <w:rPr>
                <w:rFonts w:ascii="Arial" w:hAnsi="Arial" w:cs="Arial"/>
                <w:sz w:val="16"/>
                <w:szCs w:val="16"/>
              </w:rPr>
            </w:pPr>
            <w:r w:rsidRPr="005A7BEF">
              <w:rPr>
                <w:rFonts w:ascii="Arial" w:hAnsi="Arial" w:cs="Arial"/>
                <w:sz w:val="16"/>
                <w:szCs w:val="16"/>
              </w:rPr>
              <w:t>6</w:t>
            </w:r>
            <w:r w:rsidR="00585701">
              <w:rPr>
                <w:rFonts w:ascii="Arial" w:hAnsi="Arial" w:cs="Arial"/>
                <w:sz w:val="16"/>
                <w:szCs w:val="16"/>
              </w:rPr>
              <w:t>-</w:t>
            </w:r>
            <w:r w:rsidRPr="005A7BEF">
              <w:rPr>
                <w:rFonts w:ascii="Arial" w:hAnsi="Arial" w:cs="Arial"/>
                <w:sz w:val="16"/>
                <w:szCs w:val="16"/>
              </w:rPr>
              <w:t>Lack of inputs</w:t>
            </w:r>
          </w:p>
          <w:p w14:paraId="6C73014E" w14:textId="00AEC20B" w:rsidR="00822EFF" w:rsidRPr="005A7BEF" w:rsidRDefault="000E531C" w:rsidP="005A7BEF">
            <w:pPr>
              <w:rPr>
                <w:rFonts w:ascii="Arial" w:hAnsi="Arial" w:cs="Arial"/>
                <w:sz w:val="16"/>
                <w:szCs w:val="16"/>
              </w:rPr>
            </w:pPr>
            <w:r w:rsidRPr="005A7BEF">
              <w:rPr>
                <w:rFonts w:ascii="Arial" w:hAnsi="Arial" w:cs="Arial"/>
                <w:sz w:val="16"/>
                <w:szCs w:val="16"/>
              </w:rPr>
              <w:t>-666</w:t>
            </w:r>
            <w:r w:rsidR="00585701">
              <w:rPr>
                <w:rFonts w:ascii="Arial" w:hAnsi="Arial" w:cs="Arial"/>
                <w:sz w:val="16"/>
                <w:szCs w:val="16"/>
              </w:rPr>
              <w:t>-</w:t>
            </w:r>
            <w:r w:rsidR="00822EFF" w:rsidRPr="005A7BEF">
              <w:rPr>
                <w:rFonts w:ascii="Arial" w:hAnsi="Arial" w:cs="Arial"/>
                <w:sz w:val="16"/>
                <w:szCs w:val="16"/>
              </w:rPr>
              <w:t>Other (</w:t>
            </w:r>
            <w:r w:rsidR="008C714C">
              <w:rPr>
                <w:rFonts w:ascii="Arial" w:hAnsi="Arial" w:cs="Arial"/>
                <w:sz w:val="16"/>
                <w:szCs w:val="16"/>
              </w:rPr>
              <w:t>please s</w:t>
            </w:r>
            <w:r w:rsidRPr="005A7BEF">
              <w:rPr>
                <w:rFonts w:ascii="Arial" w:hAnsi="Arial" w:cs="Arial"/>
                <w:sz w:val="16"/>
                <w:szCs w:val="16"/>
              </w:rPr>
              <w:t>pecify)</w:t>
            </w:r>
          </w:p>
        </w:tc>
        <w:tc>
          <w:tcPr>
            <w:tcW w:w="706" w:type="pct"/>
            <w:tcBorders>
              <w:top w:val="nil"/>
              <w:left w:val="single" w:sz="8" w:space="0" w:color="auto"/>
              <w:bottom w:val="single" w:sz="4" w:space="0" w:color="auto"/>
              <w:right w:val="single" w:sz="8" w:space="0" w:color="auto"/>
            </w:tcBorders>
            <w:shd w:val="clear" w:color="auto" w:fill="auto"/>
            <w:hideMark/>
          </w:tcPr>
          <w:p w14:paraId="014E26F6" w14:textId="4BFAA168" w:rsidR="00AA11D4" w:rsidRPr="005A7BEF" w:rsidRDefault="008C714C" w:rsidP="005A7BEF">
            <w:pPr>
              <w:rPr>
                <w:rFonts w:ascii="Arial" w:hAnsi="Arial" w:cs="Arial"/>
                <w:sz w:val="16"/>
                <w:szCs w:val="16"/>
              </w:rPr>
            </w:pPr>
            <w:r>
              <w:rPr>
                <w:rFonts w:ascii="Arial" w:hAnsi="Arial" w:cs="Arial"/>
                <w:sz w:val="16"/>
                <w:szCs w:val="16"/>
              </w:rPr>
              <w:t>Did [Name]</w:t>
            </w:r>
            <w:r w:rsidRPr="008C714C">
              <w:rPr>
                <w:rFonts w:ascii="Arial" w:hAnsi="Arial" w:cs="Arial"/>
                <w:sz w:val="16"/>
                <w:szCs w:val="16"/>
              </w:rPr>
              <w:t xml:space="preserve"> or a member of the same household cultivate plot </w:t>
            </w:r>
            <w:r>
              <w:rPr>
                <w:rFonts w:ascii="Arial" w:hAnsi="Arial" w:cs="Arial"/>
                <w:sz w:val="16"/>
                <w:szCs w:val="16"/>
              </w:rPr>
              <w:t>[#]: [Plot Name]</w:t>
            </w:r>
            <w:r w:rsidRPr="008C714C">
              <w:rPr>
                <w:rFonts w:ascii="Arial" w:hAnsi="Arial" w:cs="Arial"/>
                <w:sz w:val="16"/>
                <w:szCs w:val="16"/>
              </w:rPr>
              <w:t xml:space="preserve"> during the last farming season (2017)?</w:t>
            </w:r>
          </w:p>
          <w:p w14:paraId="20D9CD16" w14:textId="34AC2194" w:rsidR="00822EFF" w:rsidRPr="005A7BEF" w:rsidRDefault="00822EFF" w:rsidP="005A7BEF">
            <w:pPr>
              <w:rPr>
                <w:rFonts w:ascii="Arial" w:hAnsi="Arial" w:cs="Arial"/>
                <w:noProof/>
                <w:sz w:val="16"/>
                <w:szCs w:val="16"/>
              </w:rPr>
            </w:pPr>
            <w:r w:rsidRPr="005A7BEF">
              <w:rPr>
                <w:rFonts w:ascii="Arial" w:hAnsi="Arial" w:cs="Arial"/>
                <w:noProof/>
                <w:sz w:val="16"/>
                <w:szCs w:val="16"/>
              </w:rPr>
              <w:t>1</w:t>
            </w:r>
            <w:r w:rsidR="00577A18" w:rsidRPr="005A7BEF">
              <w:rPr>
                <w:rFonts w:ascii="Arial" w:hAnsi="Arial" w:cs="Arial"/>
                <w:noProof/>
                <w:sz w:val="16"/>
                <w:szCs w:val="16"/>
              </w:rPr>
              <w:t>.</w:t>
            </w:r>
            <w:r w:rsidRPr="005A7BEF">
              <w:rPr>
                <w:rFonts w:ascii="Arial" w:hAnsi="Arial" w:cs="Arial"/>
                <w:noProof/>
                <w:sz w:val="16"/>
                <w:szCs w:val="16"/>
              </w:rPr>
              <w:t xml:space="preserve"> Yes, whole plot&gt;&gt;H17a</w:t>
            </w:r>
          </w:p>
          <w:p w14:paraId="7BC1EE25" w14:textId="7C33C5F5" w:rsidR="00822EFF" w:rsidRPr="005A7BEF" w:rsidRDefault="00822EFF" w:rsidP="005A7BEF">
            <w:pPr>
              <w:rPr>
                <w:rFonts w:ascii="Arial" w:hAnsi="Arial" w:cs="Arial"/>
                <w:noProof/>
                <w:sz w:val="16"/>
                <w:szCs w:val="16"/>
              </w:rPr>
            </w:pPr>
            <w:r w:rsidRPr="005A7BEF">
              <w:rPr>
                <w:rFonts w:ascii="Arial" w:hAnsi="Arial" w:cs="Arial"/>
                <w:noProof/>
                <w:sz w:val="16"/>
                <w:szCs w:val="16"/>
              </w:rPr>
              <w:t>2</w:t>
            </w:r>
            <w:r w:rsidR="00577A18" w:rsidRPr="005A7BEF">
              <w:rPr>
                <w:rFonts w:ascii="Arial" w:hAnsi="Arial" w:cs="Arial"/>
                <w:noProof/>
                <w:sz w:val="16"/>
                <w:szCs w:val="16"/>
              </w:rPr>
              <w:t>.</w:t>
            </w:r>
            <w:r w:rsidRPr="005A7BEF">
              <w:rPr>
                <w:rFonts w:ascii="Arial" w:hAnsi="Arial" w:cs="Arial"/>
                <w:noProof/>
                <w:sz w:val="16"/>
                <w:szCs w:val="16"/>
              </w:rPr>
              <w:t xml:space="preserve"> Yes, part of plot</w:t>
            </w:r>
          </w:p>
          <w:p w14:paraId="73CDA678" w14:textId="4897FC79" w:rsidR="00822EFF" w:rsidRPr="005A7BEF" w:rsidRDefault="00822EFF" w:rsidP="005A7BEF">
            <w:pPr>
              <w:rPr>
                <w:rFonts w:ascii="Arial" w:hAnsi="Arial" w:cs="Arial"/>
                <w:noProof/>
                <w:sz w:val="16"/>
                <w:szCs w:val="16"/>
              </w:rPr>
            </w:pPr>
            <w:r w:rsidRPr="005A7BEF">
              <w:rPr>
                <w:rFonts w:ascii="Arial" w:hAnsi="Arial" w:cs="Arial"/>
                <w:noProof/>
                <w:sz w:val="16"/>
                <w:szCs w:val="16"/>
              </w:rPr>
              <w:t>3</w:t>
            </w:r>
            <w:r w:rsidR="00577A18" w:rsidRPr="005A7BEF">
              <w:rPr>
                <w:rFonts w:ascii="Arial" w:hAnsi="Arial" w:cs="Arial"/>
                <w:noProof/>
                <w:sz w:val="16"/>
                <w:szCs w:val="16"/>
              </w:rPr>
              <w:t>.</w:t>
            </w:r>
            <w:r w:rsidRPr="005A7BEF">
              <w:rPr>
                <w:rFonts w:ascii="Arial" w:hAnsi="Arial" w:cs="Arial"/>
                <w:noProof/>
                <w:sz w:val="16"/>
                <w:szCs w:val="16"/>
              </w:rPr>
              <w:t xml:space="preserve"> No&gt;&gt;H21</w:t>
            </w:r>
          </w:p>
          <w:p w14:paraId="688BD69A" w14:textId="77777777" w:rsidR="00822EFF" w:rsidRPr="005A7BEF" w:rsidRDefault="00822EFF" w:rsidP="005A7BEF">
            <w:pPr>
              <w:rPr>
                <w:rFonts w:ascii="Arial" w:hAnsi="Arial" w:cs="Arial"/>
                <w:noProof/>
                <w:sz w:val="16"/>
                <w:szCs w:val="16"/>
              </w:rPr>
            </w:pPr>
          </w:p>
          <w:p w14:paraId="4509F026" w14:textId="7187DB77" w:rsidR="00822EFF" w:rsidRPr="005A7BEF" w:rsidRDefault="00822EFF" w:rsidP="005A7BEF">
            <w:pPr>
              <w:rPr>
                <w:rFonts w:ascii="Arial" w:hAnsi="Arial" w:cs="Arial"/>
                <w:sz w:val="16"/>
                <w:szCs w:val="16"/>
              </w:rPr>
            </w:pPr>
          </w:p>
        </w:tc>
      </w:tr>
      <w:tr w:rsidR="004C5C15" w:rsidRPr="005A7BEF" w14:paraId="208379DD" w14:textId="77777777" w:rsidTr="00AA11D4">
        <w:trPr>
          <w:trHeight w:val="98"/>
          <w:jc w:val="center"/>
        </w:trPr>
        <w:tc>
          <w:tcPr>
            <w:tcW w:w="198" w:type="pct"/>
            <w:tcBorders>
              <w:top w:val="nil"/>
              <w:left w:val="single" w:sz="8" w:space="0" w:color="auto"/>
              <w:bottom w:val="single" w:sz="8" w:space="0" w:color="auto"/>
              <w:right w:val="single" w:sz="8" w:space="0" w:color="auto"/>
            </w:tcBorders>
            <w:shd w:val="clear" w:color="auto" w:fill="auto"/>
            <w:vAlign w:val="bottom"/>
            <w:hideMark/>
          </w:tcPr>
          <w:p w14:paraId="71BD3B20" w14:textId="20CC0946" w:rsidR="00822EFF" w:rsidRPr="005A7BEF" w:rsidRDefault="00822EFF" w:rsidP="005A7BEF">
            <w:pPr>
              <w:spacing w:line="360" w:lineRule="auto"/>
              <w:jc w:val="center"/>
              <w:rPr>
                <w:rFonts w:ascii="Arial" w:hAnsi="Arial" w:cs="Arial"/>
                <w:sz w:val="16"/>
                <w:szCs w:val="16"/>
              </w:rPr>
            </w:pPr>
            <w:r w:rsidRPr="005A7BEF">
              <w:rPr>
                <w:rFonts w:ascii="Arial" w:hAnsi="Arial" w:cs="Arial"/>
                <w:sz w:val="16"/>
                <w:szCs w:val="16"/>
              </w:rPr>
              <w:t>A</w:t>
            </w:r>
          </w:p>
        </w:tc>
        <w:tc>
          <w:tcPr>
            <w:tcW w:w="707" w:type="pct"/>
            <w:tcBorders>
              <w:top w:val="nil"/>
              <w:left w:val="nil"/>
              <w:bottom w:val="single" w:sz="8" w:space="0" w:color="auto"/>
              <w:right w:val="single" w:sz="4" w:space="0" w:color="auto"/>
            </w:tcBorders>
          </w:tcPr>
          <w:p w14:paraId="03921CA3" w14:textId="77777777" w:rsidR="00822EFF" w:rsidRPr="005A7BEF" w:rsidRDefault="00822EFF" w:rsidP="005A7BEF">
            <w:pPr>
              <w:spacing w:line="360" w:lineRule="auto"/>
              <w:rPr>
                <w:rFonts w:ascii="Arial" w:hAnsi="Arial" w:cs="Arial"/>
                <w:sz w:val="16"/>
                <w:szCs w:val="16"/>
              </w:rPr>
            </w:pPr>
          </w:p>
        </w:tc>
        <w:tc>
          <w:tcPr>
            <w:tcW w:w="819" w:type="pct"/>
            <w:tcBorders>
              <w:top w:val="single" w:sz="4" w:space="0" w:color="auto"/>
              <w:left w:val="single" w:sz="4" w:space="0" w:color="auto"/>
              <w:bottom w:val="single" w:sz="8" w:space="0" w:color="auto"/>
              <w:right w:val="single" w:sz="4" w:space="0" w:color="auto"/>
            </w:tcBorders>
          </w:tcPr>
          <w:p w14:paraId="17613CCF" w14:textId="77777777" w:rsidR="00822EFF" w:rsidRPr="005A7BEF" w:rsidRDefault="00822EFF" w:rsidP="005A7BEF">
            <w:pPr>
              <w:spacing w:line="360" w:lineRule="auto"/>
              <w:rPr>
                <w:rFonts w:ascii="Arial" w:hAnsi="Arial" w:cs="Arial"/>
                <w:sz w:val="16"/>
                <w:szCs w:val="16"/>
              </w:rPr>
            </w:pPr>
          </w:p>
        </w:tc>
        <w:tc>
          <w:tcPr>
            <w:tcW w:w="845" w:type="pct"/>
            <w:tcBorders>
              <w:top w:val="nil"/>
              <w:left w:val="single" w:sz="4" w:space="0" w:color="auto"/>
              <w:bottom w:val="single" w:sz="8" w:space="0" w:color="auto"/>
              <w:right w:val="single" w:sz="8" w:space="0" w:color="auto"/>
            </w:tcBorders>
            <w:shd w:val="clear" w:color="auto" w:fill="auto"/>
            <w:hideMark/>
          </w:tcPr>
          <w:p w14:paraId="08668F65"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916" w:type="pct"/>
            <w:tcBorders>
              <w:top w:val="nil"/>
              <w:left w:val="nil"/>
              <w:bottom w:val="single" w:sz="8" w:space="0" w:color="auto"/>
              <w:right w:val="single" w:sz="4" w:space="0" w:color="auto"/>
            </w:tcBorders>
          </w:tcPr>
          <w:p w14:paraId="660CC7F9" w14:textId="77777777" w:rsidR="00822EFF" w:rsidRPr="005A7BEF" w:rsidRDefault="00822EFF" w:rsidP="005A7BEF">
            <w:pPr>
              <w:spacing w:line="360" w:lineRule="auto"/>
              <w:rPr>
                <w:rFonts w:ascii="Arial" w:hAnsi="Arial" w:cs="Arial"/>
                <w:sz w:val="16"/>
                <w:szCs w:val="16"/>
              </w:rPr>
            </w:pPr>
          </w:p>
        </w:tc>
        <w:tc>
          <w:tcPr>
            <w:tcW w:w="809" w:type="pct"/>
            <w:tcBorders>
              <w:top w:val="nil"/>
              <w:left w:val="single" w:sz="4" w:space="0" w:color="auto"/>
              <w:bottom w:val="single" w:sz="8" w:space="0" w:color="auto"/>
              <w:right w:val="single" w:sz="8" w:space="0" w:color="auto"/>
            </w:tcBorders>
            <w:shd w:val="clear" w:color="auto" w:fill="auto"/>
            <w:hideMark/>
          </w:tcPr>
          <w:p w14:paraId="136088B5"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706" w:type="pct"/>
            <w:tcBorders>
              <w:top w:val="nil"/>
              <w:left w:val="nil"/>
              <w:bottom w:val="single" w:sz="8" w:space="0" w:color="auto"/>
              <w:right w:val="single" w:sz="8" w:space="0" w:color="auto"/>
            </w:tcBorders>
            <w:shd w:val="clear" w:color="auto" w:fill="auto"/>
            <w:hideMark/>
          </w:tcPr>
          <w:p w14:paraId="796934C8"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r>
      <w:tr w:rsidR="004C5C15" w:rsidRPr="005A7BEF" w14:paraId="7735D594" w14:textId="77777777" w:rsidTr="003306DE">
        <w:trPr>
          <w:trHeight w:val="104"/>
          <w:jc w:val="center"/>
        </w:trPr>
        <w:tc>
          <w:tcPr>
            <w:tcW w:w="198" w:type="pct"/>
            <w:tcBorders>
              <w:top w:val="nil"/>
              <w:left w:val="single" w:sz="8" w:space="0" w:color="auto"/>
              <w:bottom w:val="single" w:sz="8" w:space="0" w:color="auto"/>
              <w:right w:val="single" w:sz="8" w:space="0" w:color="auto"/>
            </w:tcBorders>
            <w:shd w:val="clear" w:color="auto" w:fill="auto"/>
            <w:vAlign w:val="bottom"/>
            <w:hideMark/>
          </w:tcPr>
          <w:p w14:paraId="6EE6E15C" w14:textId="77777777" w:rsidR="00822EFF" w:rsidRPr="005A7BEF" w:rsidRDefault="00822EFF" w:rsidP="005A7BEF">
            <w:pPr>
              <w:spacing w:line="360" w:lineRule="auto"/>
              <w:jc w:val="center"/>
              <w:rPr>
                <w:rFonts w:ascii="Arial" w:hAnsi="Arial" w:cs="Arial"/>
                <w:sz w:val="16"/>
                <w:szCs w:val="16"/>
              </w:rPr>
            </w:pPr>
            <w:r w:rsidRPr="005A7BEF">
              <w:rPr>
                <w:rFonts w:ascii="Arial" w:hAnsi="Arial" w:cs="Arial"/>
                <w:sz w:val="16"/>
                <w:szCs w:val="16"/>
              </w:rPr>
              <w:t>B</w:t>
            </w:r>
          </w:p>
        </w:tc>
        <w:tc>
          <w:tcPr>
            <w:tcW w:w="707" w:type="pct"/>
            <w:tcBorders>
              <w:top w:val="nil"/>
              <w:left w:val="nil"/>
              <w:bottom w:val="single" w:sz="8" w:space="0" w:color="auto"/>
              <w:right w:val="single" w:sz="4" w:space="0" w:color="auto"/>
            </w:tcBorders>
          </w:tcPr>
          <w:p w14:paraId="2A606A9A" w14:textId="77777777" w:rsidR="00822EFF" w:rsidRPr="005A7BEF" w:rsidRDefault="00822EFF" w:rsidP="005A7BEF">
            <w:pPr>
              <w:spacing w:line="360" w:lineRule="auto"/>
              <w:rPr>
                <w:rFonts w:ascii="Arial" w:hAnsi="Arial" w:cs="Arial"/>
                <w:sz w:val="16"/>
                <w:szCs w:val="16"/>
              </w:rPr>
            </w:pPr>
          </w:p>
        </w:tc>
        <w:tc>
          <w:tcPr>
            <w:tcW w:w="819" w:type="pct"/>
            <w:tcBorders>
              <w:top w:val="single" w:sz="8" w:space="0" w:color="auto"/>
              <w:left w:val="single" w:sz="4" w:space="0" w:color="auto"/>
              <w:bottom w:val="single" w:sz="8" w:space="0" w:color="auto"/>
              <w:right w:val="single" w:sz="4" w:space="0" w:color="auto"/>
            </w:tcBorders>
          </w:tcPr>
          <w:p w14:paraId="4FE66A3D" w14:textId="77777777" w:rsidR="00822EFF" w:rsidRPr="005A7BEF" w:rsidRDefault="00822EFF" w:rsidP="005A7BEF">
            <w:pPr>
              <w:spacing w:line="360" w:lineRule="auto"/>
              <w:rPr>
                <w:rFonts w:ascii="Arial" w:hAnsi="Arial" w:cs="Arial"/>
                <w:sz w:val="16"/>
                <w:szCs w:val="16"/>
              </w:rPr>
            </w:pPr>
          </w:p>
        </w:tc>
        <w:tc>
          <w:tcPr>
            <w:tcW w:w="845" w:type="pct"/>
            <w:tcBorders>
              <w:top w:val="nil"/>
              <w:left w:val="single" w:sz="4" w:space="0" w:color="auto"/>
              <w:bottom w:val="single" w:sz="8" w:space="0" w:color="auto"/>
              <w:right w:val="single" w:sz="8" w:space="0" w:color="auto"/>
            </w:tcBorders>
            <w:shd w:val="clear" w:color="auto" w:fill="auto"/>
            <w:hideMark/>
          </w:tcPr>
          <w:p w14:paraId="55868D43"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916" w:type="pct"/>
            <w:tcBorders>
              <w:top w:val="nil"/>
              <w:left w:val="nil"/>
              <w:bottom w:val="single" w:sz="8" w:space="0" w:color="auto"/>
              <w:right w:val="single" w:sz="4" w:space="0" w:color="auto"/>
            </w:tcBorders>
          </w:tcPr>
          <w:p w14:paraId="5D912F7D" w14:textId="77777777" w:rsidR="00822EFF" w:rsidRPr="005A7BEF" w:rsidRDefault="00822EFF" w:rsidP="005A7BEF">
            <w:pPr>
              <w:spacing w:line="360" w:lineRule="auto"/>
              <w:rPr>
                <w:rFonts w:ascii="Arial" w:hAnsi="Arial" w:cs="Arial"/>
                <w:sz w:val="16"/>
                <w:szCs w:val="16"/>
              </w:rPr>
            </w:pPr>
          </w:p>
        </w:tc>
        <w:tc>
          <w:tcPr>
            <w:tcW w:w="809" w:type="pct"/>
            <w:tcBorders>
              <w:top w:val="nil"/>
              <w:left w:val="single" w:sz="4" w:space="0" w:color="auto"/>
              <w:bottom w:val="single" w:sz="8" w:space="0" w:color="auto"/>
              <w:right w:val="single" w:sz="8" w:space="0" w:color="auto"/>
            </w:tcBorders>
            <w:shd w:val="clear" w:color="auto" w:fill="auto"/>
            <w:hideMark/>
          </w:tcPr>
          <w:p w14:paraId="25D7B703"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706" w:type="pct"/>
            <w:tcBorders>
              <w:top w:val="nil"/>
              <w:left w:val="nil"/>
              <w:bottom w:val="single" w:sz="8" w:space="0" w:color="auto"/>
              <w:right w:val="single" w:sz="8" w:space="0" w:color="auto"/>
            </w:tcBorders>
            <w:shd w:val="clear" w:color="auto" w:fill="auto"/>
            <w:hideMark/>
          </w:tcPr>
          <w:p w14:paraId="5F94B771"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r>
      <w:tr w:rsidR="004C5C15" w:rsidRPr="005A7BEF" w14:paraId="0B803336" w14:textId="77777777" w:rsidTr="003306DE">
        <w:trPr>
          <w:trHeight w:val="193"/>
          <w:jc w:val="center"/>
        </w:trPr>
        <w:tc>
          <w:tcPr>
            <w:tcW w:w="198" w:type="pct"/>
            <w:tcBorders>
              <w:top w:val="nil"/>
              <w:left w:val="single" w:sz="8" w:space="0" w:color="auto"/>
              <w:bottom w:val="single" w:sz="8" w:space="0" w:color="auto"/>
              <w:right w:val="single" w:sz="8" w:space="0" w:color="auto"/>
            </w:tcBorders>
            <w:shd w:val="clear" w:color="auto" w:fill="auto"/>
            <w:vAlign w:val="bottom"/>
            <w:hideMark/>
          </w:tcPr>
          <w:p w14:paraId="674F8B4B" w14:textId="77777777" w:rsidR="00822EFF" w:rsidRPr="005A7BEF" w:rsidRDefault="00822EFF" w:rsidP="005A7BEF">
            <w:pPr>
              <w:spacing w:line="360" w:lineRule="auto"/>
              <w:jc w:val="center"/>
              <w:rPr>
                <w:rFonts w:ascii="Arial" w:hAnsi="Arial" w:cs="Arial"/>
                <w:sz w:val="16"/>
                <w:szCs w:val="16"/>
              </w:rPr>
            </w:pPr>
            <w:r w:rsidRPr="005A7BEF">
              <w:rPr>
                <w:rFonts w:ascii="Arial" w:hAnsi="Arial" w:cs="Arial"/>
                <w:sz w:val="16"/>
                <w:szCs w:val="16"/>
              </w:rPr>
              <w:t>C</w:t>
            </w:r>
          </w:p>
        </w:tc>
        <w:tc>
          <w:tcPr>
            <w:tcW w:w="707" w:type="pct"/>
            <w:tcBorders>
              <w:top w:val="nil"/>
              <w:left w:val="nil"/>
              <w:bottom w:val="single" w:sz="8" w:space="0" w:color="auto"/>
              <w:right w:val="single" w:sz="4" w:space="0" w:color="auto"/>
            </w:tcBorders>
          </w:tcPr>
          <w:p w14:paraId="719FB840" w14:textId="77777777" w:rsidR="00822EFF" w:rsidRPr="005A7BEF" w:rsidRDefault="00822EFF" w:rsidP="005A7BEF">
            <w:pPr>
              <w:spacing w:line="360" w:lineRule="auto"/>
              <w:rPr>
                <w:rFonts w:ascii="Arial" w:hAnsi="Arial" w:cs="Arial"/>
                <w:sz w:val="16"/>
                <w:szCs w:val="16"/>
              </w:rPr>
            </w:pPr>
          </w:p>
        </w:tc>
        <w:tc>
          <w:tcPr>
            <w:tcW w:w="819" w:type="pct"/>
            <w:tcBorders>
              <w:top w:val="single" w:sz="8" w:space="0" w:color="auto"/>
              <w:left w:val="single" w:sz="4" w:space="0" w:color="auto"/>
              <w:bottom w:val="single" w:sz="8" w:space="0" w:color="auto"/>
              <w:right w:val="single" w:sz="4" w:space="0" w:color="auto"/>
            </w:tcBorders>
          </w:tcPr>
          <w:p w14:paraId="176C60B2" w14:textId="77777777" w:rsidR="00822EFF" w:rsidRPr="005A7BEF" w:rsidRDefault="00822EFF" w:rsidP="005A7BEF">
            <w:pPr>
              <w:spacing w:line="360" w:lineRule="auto"/>
              <w:rPr>
                <w:rFonts w:ascii="Arial" w:hAnsi="Arial" w:cs="Arial"/>
                <w:sz w:val="16"/>
                <w:szCs w:val="16"/>
              </w:rPr>
            </w:pPr>
          </w:p>
        </w:tc>
        <w:tc>
          <w:tcPr>
            <w:tcW w:w="845" w:type="pct"/>
            <w:tcBorders>
              <w:top w:val="nil"/>
              <w:left w:val="single" w:sz="4" w:space="0" w:color="auto"/>
              <w:bottom w:val="single" w:sz="8" w:space="0" w:color="auto"/>
              <w:right w:val="single" w:sz="8" w:space="0" w:color="auto"/>
            </w:tcBorders>
            <w:shd w:val="clear" w:color="auto" w:fill="auto"/>
            <w:hideMark/>
          </w:tcPr>
          <w:p w14:paraId="33C64071"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916" w:type="pct"/>
            <w:tcBorders>
              <w:top w:val="nil"/>
              <w:left w:val="nil"/>
              <w:bottom w:val="single" w:sz="8" w:space="0" w:color="auto"/>
              <w:right w:val="single" w:sz="4" w:space="0" w:color="auto"/>
            </w:tcBorders>
          </w:tcPr>
          <w:p w14:paraId="5605DD1D" w14:textId="77777777" w:rsidR="00822EFF" w:rsidRPr="005A7BEF" w:rsidRDefault="00822EFF" w:rsidP="005A7BEF">
            <w:pPr>
              <w:spacing w:line="360" w:lineRule="auto"/>
              <w:rPr>
                <w:rFonts w:ascii="Arial" w:hAnsi="Arial" w:cs="Arial"/>
                <w:sz w:val="16"/>
                <w:szCs w:val="16"/>
              </w:rPr>
            </w:pPr>
          </w:p>
        </w:tc>
        <w:tc>
          <w:tcPr>
            <w:tcW w:w="809" w:type="pct"/>
            <w:tcBorders>
              <w:top w:val="nil"/>
              <w:left w:val="single" w:sz="4" w:space="0" w:color="auto"/>
              <w:bottom w:val="single" w:sz="8" w:space="0" w:color="auto"/>
              <w:right w:val="single" w:sz="8" w:space="0" w:color="auto"/>
            </w:tcBorders>
            <w:shd w:val="clear" w:color="auto" w:fill="auto"/>
            <w:hideMark/>
          </w:tcPr>
          <w:p w14:paraId="3A008591"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706" w:type="pct"/>
            <w:tcBorders>
              <w:top w:val="nil"/>
              <w:left w:val="nil"/>
              <w:bottom w:val="single" w:sz="8" w:space="0" w:color="auto"/>
              <w:right w:val="single" w:sz="8" w:space="0" w:color="auto"/>
            </w:tcBorders>
            <w:shd w:val="clear" w:color="auto" w:fill="auto"/>
            <w:hideMark/>
          </w:tcPr>
          <w:p w14:paraId="4110D1F5"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r>
      <w:tr w:rsidR="004C5C15" w:rsidRPr="005A7BEF" w14:paraId="62231325" w14:textId="77777777" w:rsidTr="003306DE">
        <w:trPr>
          <w:trHeight w:val="60"/>
          <w:jc w:val="center"/>
        </w:trPr>
        <w:tc>
          <w:tcPr>
            <w:tcW w:w="198" w:type="pct"/>
            <w:tcBorders>
              <w:top w:val="nil"/>
              <w:left w:val="single" w:sz="8" w:space="0" w:color="auto"/>
              <w:bottom w:val="single" w:sz="8" w:space="0" w:color="auto"/>
              <w:right w:val="single" w:sz="8" w:space="0" w:color="auto"/>
            </w:tcBorders>
            <w:shd w:val="clear" w:color="auto" w:fill="auto"/>
            <w:vAlign w:val="bottom"/>
            <w:hideMark/>
          </w:tcPr>
          <w:p w14:paraId="50394E0C" w14:textId="77777777" w:rsidR="00822EFF" w:rsidRPr="005A7BEF" w:rsidRDefault="00822EFF" w:rsidP="005A7BEF">
            <w:pPr>
              <w:spacing w:line="360" w:lineRule="auto"/>
              <w:jc w:val="center"/>
              <w:rPr>
                <w:rFonts w:ascii="Arial" w:hAnsi="Arial" w:cs="Arial"/>
                <w:sz w:val="16"/>
                <w:szCs w:val="16"/>
              </w:rPr>
            </w:pPr>
            <w:r w:rsidRPr="005A7BEF">
              <w:rPr>
                <w:rFonts w:ascii="Arial" w:hAnsi="Arial" w:cs="Arial"/>
                <w:sz w:val="16"/>
                <w:szCs w:val="16"/>
              </w:rPr>
              <w:t>D</w:t>
            </w:r>
          </w:p>
        </w:tc>
        <w:tc>
          <w:tcPr>
            <w:tcW w:w="707" w:type="pct"/>
            <w:tcBorders>
              <w:top w:val="nil"/>
              <w:left w:val="nil"/>
              <w:bottom w:val="single" w:sz="8" w:space="0" w:color="auto"/>
              <w:right w:val="single" w:sz="4" w:space="0" w:color="auto"/>
            </w:tcBorders>
          </w:tcPr>
          <w:p w14:paraId="4173FB60" w14:textId="77777777" w:rsidR="00822EFF" w:rsidRPr="005A7BEF" w:rsidRDefault="00822EFF" w:rsidP="005A7BEF">
            <w:pPr>
              <w:spacing w:line="360" w:lineRule="auto"/>
              <w:rPr>
                <w:rFonts w:ascii="Arial" w:hAnsi="Arial" w:cs="Arial"/>
                <w:sz w:val="16"/>
                <w:szCs w:val="16"/>
              </w:rPr>
            </w:pPr>
          </w:p>
        </w:tc>
        <w:tc>
          <w:tcPr>
            <w:tcW w:w="819" w:type="pct"/>
            <w:tcBorders>
              <w:top w:val="single" w:sz="8" w:space="0" w:color="auto"/>
              <w:left w:val="single" w:sz="4" w:space="0" w:color="auto"/>
              <w:bottom w:val="single" w:sz="8" w:space="0" w:color="auto"/>
              <w:right w:val="single" w:sz="4" w:space="0" w:color="auto"/>
            </w:tcBorders>
          </w:tcPr>
          <w:p w14:paraId="197F63A0" w14:textId="77777777" w:rsidR="00822EFF" w:rsidRPr="005A7BEF" w:rsidRDefault="00822EFF" w:rsidP="005A7BEF">
            <w:pPr>
              <w:spacing w:line="360" w:lineRule="auto"/>
              <w:rPr>
                <w:rFonts w:ascii="Arial" w:hAnsi="Arial" w:cs="Arial"/>
                <w:sz w:val="16"/>
                <w:szCs w:val="16"/>
              </w:rPr>
            </w:pPr>
          </w:p>
        </w:tc>
        <w:tc>
          <w:tcPr>
            <w:tcW w:w="845" w:type="pct"/>
            <w:tcBorders>
              <w:top w:val="nil"/>
              <w:left w:val="single" w:sz="4" w:space="0" w:color="auto"/>
              <w:bottom w:val="single" w:sz="8" w:space="0" w:color="auto"/>
              <w:right w:val="single" w:sz="8" w:space="0" w:color="auto"/>
            </w:tcBorders>
            <w:shd w:val="clear" w:color="auto" w:fill="auto"/>
            <w:hideMark/>
          </w:tcPr>
          <w:p w14:paraId="471DAB1F"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916" w:type="pct"/>
            <w:tcBorders>
              <w:top w:val="nil"/>
              <w:left w:val="nil"/>
              <w:bottom w:val="single" w:sz="8" w:space="0" w:color="auto"/>
              <w:right w:val="single" w:sz="4" w:space="0" w:color="auto"/>
            </w:tcBorders>
          </w:tcPr>
          <w:p w14:paraId="6437043F" w14:textId="77777777" w:rsidR="00822EFF" w:rsidRPr="005A7BEF" w:rsidRDefault="00822EFF" w:rsidP="005A7BEF">
            <w:pPr>
              <w:spacing w:line="360" w:lineRule="auto"/>
              <w:rPr>
                <w:rFonts w:ascii="Arial" w:hAnsi="Arial" w:cs="Arial"/>
                <w:sz w:val="16"/>
                <w:szCs w:val="16"/>
              </w:rPr>
            </w:pPr>
          </w:p>
        </w:tc>
        <w:tc>
          <w:tcPr>
            <w:tcW w:w="809" w:type="pct"/>
            <w:tcBorders>
              <w:top w:val="nil"/>
              <w:left w:val="single" w:sz="4" w:space="0" w:color="auto"/>
              <w:bottom w:val="single" w:sz="8" w:space="0" w:color="auto"/>
              <w:right w:val="single" w:sz="8" w:space="0" w:color="auto"/>
            </w:tcBorders>
            <w:shd w:val="clear" w:color="auto" w:fill="auto"/>
            <w:hideMark/>
          </w:tcPr>
          <w:p w14:paraId="2DAAD787"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706" w:type="pct"/>
            <w:tcBorders>
              <w:top w:val="nil"/>
              <w:left w:val="nil"/>
              <w:bottom w:val="single" w:sz="8" w:space="0" w:color="auto"/>
              <w:right w:val="single" w:sz="8" w:space="0" w:color="auto"/>
            </w:tcBorders>
            <w:shd w:val="clear" w:color="auto" w:fill="auto"/>
            <w:hideMark/>
          </w:tcPr>
          <w:p w14:paraId="0E1B2C70"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r>
    </w:tbl>
    <w:p w14:paraId="47F2F92F" w14:textId="03A850B5" w:rsidR="0022414A" w:rsidRDefault="0022414A" w:rsidP="005A7BEF">
      <w:pPr>
        <w:spacing w:line="360" w:lineRule="auto"/>
        <w:rPr>
          <w:rFonts w:ascii="Arial" w:hAnsi="Arial" w:cs="Arial"/>
        </w:rPr>
      </w:pPr>
    </w:p>
    <w:p w14:paraId="259F5E96" w14:textId="77777777" w:rsidR="0022414A" w:rsidRPr="005A7BEF" w:rsidRDefault="0022414A" w:rsidP="005A7BEF">
      <w:pPr>
        <w:spacing w:line="360" w:lineRule="auto"/>
        <w:rPr>
          <w:rFonts w:ascii="Arial" w:hAnsi="Arial" w:cs="Arial"/>
        </w:rPr>
      </w:pPr>
    </w:p>
    <w:tbl>
      <w:tblPr>
        <w:tblW w:w="4567" w:type="pct"/>
        <w:jc w:val="center"/>
        <w:tblLook w:val="04A0" w:firstRow="1" w:lastRow="0" w:firstColumn="1" w:lastColumn="0" w:noHBand="0" w:noVBand="1"/>
      </w:tblPr>
      <w:tblGrid>
        <w:gridCol w:w="557"/>
        <w:gridCol w:w="1987"/>
        <w:gridCol w:w="2267"/>
        <w:gridCol w:w="1842"/>
        <w:gridCol w:w="1842"/>
        <w:gridCol w:w="1930"/>
        <w:gridCol w:w="1764"/>
        <w:gridCol w:w="1854"/>
      </w:tblGrid>
      <w:tr w:rsidR="004C5C15" w:rsidRPr="005A7BEF" w14:paraId="446A7076" w14:textId="77777777" w:rsidTr="00094E03">
        <w:trPr>
          <w:trHeight w:val="118"/>
          <w:jc w:val="center"/>
        </w:trPr>
        <w:tc>
          <w:tcPr>
            <w:tcW w:w="198" w:type="pct"/>
            <w:tcBorders>
              <w:top w:val="single" w:sz="8" w:space="0" w:color="auto"/>
              <w:left w:val="single" w:sz="8" w:space="0" w:color="auto"/>
              <w:bottom w:val="single" w:sz="8" w:space="0" w:color="auto"/>
              <w:right w:val="single" w:sz="8" w:space="0" w:color="auto"/>
            </w:tcBorders>
            <w:shd w:val="clear" w:color="auto" w:fill="auto"/>
            <w:hideMark/>
          </w:tcPr>
          <w:p w14:paraId="680E631E" w14:textId="77777777" w:rsidR="00822EFF" w:rsidRPr="005A7BEF" w:rsidRDefault="00822EFF" w:rsidP="005A7BEF">
            <w:pPr>
              <w:rPr>
                <w:rFonts w:ascii="Arial" w:hAnsi="Arial" w:cs="Arial"/>
                <w:sz w:val="16"/>
                <w:szCs w:val="16"/>
              </w:rPr>
            </w:pPr>
            <w:r w:rsidRPr="005A7BEF">
              <w:rPr>
                <w:rFonts w:ascii="Arial" w:hAnsi="Arial" w:cs="Arial"/>
                <w:sz w:val="16"/>
                <w:szCs w:val="16"/>
              </w:rPr>
              <w:t> </w:t>
            </w:r>
          </w:p>
          <w:p w14:paraId="5AB8C496" w14:textId="5F37503F" w:rsidR="00AA11D4" w:rsidRPr="005A7BEF" w:rsidRDefault="00AA11D4" w:rsidP="005A7BEF">
            <w:pPr>
              <w:rPr>
                <w:rFonts w:ascii="Arial" w:hAnsi="Arial" w:cs="Arial"/>
                <w:sz w:val="16"/>
                <w:szCs w:val="16"/>
              </w:rPr>
            </w:pPr>
          </w:p>
        </w:tc>
        <w:tc>
          <w:tcPr>
            <w:tcW w:w="707" w:type="pct"/>
            <w:tcBorders>
              <w:top w:val="single" w:sz="8" w:space="0" w:color="auto"/>
              <w:left w:val="nil"/>
              <w:bottom w:val="single" w:sz="8" w:space="0" w:color="auto"/>
              <w:right w:val="single" w:sz="4" w:space="0" w:color="auto"/>
            </w:tcBorders>
          </w:tcPr>
          <w:p w14:paraId="0A76E047"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H16</w:t>
            </w:r>
          </w:p>
        </w:tc>
        <w:tc>
          <w:tcPr>
            <w:tcW w:w="807" w:type="pct"/>
            <w:tcBorders>
              <w:top w:val="single" w:sz="8" w:space="0" w:color="auto"/>
              <w:left w:val="single" w:sz="4" w:space="0" w:color="auto"/>
              <w:bottom w:val="single" w:sz="8" w:space="0" w:color="auto"/>
              <w:right w:val="single" w:sz="4" w:space="0" w:color="auto"/>
            </w:tcBorders>
          </w:tcPr>
          <w:p w14:paraId="0D86A7B0"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H17a</w:t>
            </w:r>
          </w:p>
        </w:tc>
        <w:tc>
          <w:tcPr>
            <w:tcW w:w="656" w:type="pct"/>
            <w:tcBorders>
              <w:top w:val="single" w:sz="8" w:space="0" w:color="auto"/>
              <w:left w:val="single" w:sz="4" w:space="0" w:color="auto"/>
              <w:bottom w:val="single" w:sz="8" w:space="0" w:color="auto"/>
              <w:right w:val="single" w:sz="8" w:space="0" w:color="auto"/>
            </w:tcBorders>
            <w:shd w:val="clear" w:color="auto" w:fill="auto"/>
            <w:vAlign w:val="bottom"/>
            <w:hideMark/>
          </w:tcPr>
          <w:p w14:paraId="01DBBEA4"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H17</w:t>
            </w:r>
          </w:p>
          <w:p w14:paraId="662D59CA" w14:textId="77777777" w:rsidR="00822EFF" w:rsidRPr="005A7BEF" w:rsidRDefault="00822EFF" w:rsidP="005A7BEF">
            <w:pPr>
              <w:rPr>
                <w:rFonts w:ascii="Arial" w:hAnsi="Arial" w:cs="Arial"/>
                <w:sz w:val="16"/>
                <w:szCs w:val="16"/>
              </w:rPr>
            </w:pPr>
          </w:p>
        </w:tc>
        <w:tc>
          <w:tcPr>
            <w:tcW w:w="656" w:type="pct"/>
            <w:tcBorders>
              <w:top w:val="single" w:sz="8" w:space="0" w:color="auto"/>
              <w:left w:val="nil"/>
              <w:bottom w:val="single" w:sz="8" w:space="0" w:color="auto"/>
              <w:right w:val="single" w:sz="8" w:space="0" w:color="auto"/>
            </w:tcBorders>
            <w:shd w:val="clear" w:color="auto" w:fill="auto"/>
            <w:vAlign w:val="bottom"/>
            <w:hideMark/>
          </w:tcPr>
          <w:p w14:paraId="74DA8DC6"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H18</w:t>
            </w:r>
          </w:p>
          <w:p w14:paraId="7F7DCB47" w14:textId="77777777" w:rsidR="00822EFF" w:rsidRPr="005A7BEF" w:rsidRDefault="00822EFF" w:rsidP="005A7BEF">
            <w:pPr>
              <w:jc w:val="center"/>
              <w:rPr>
                <w:rFonts w:ascii="Arial" w:hAnsi="Arial" w:cs="Arial"/>
                <w:sz w:val="16"/>
                <w:szCs w:val="16"/>
              </w:rPr>
            </w:pPr>
          </w:p>
        </w:tc>
        <w:tc>
          <w:tcPr>
            <w:tcW w:w="687" w:type="pct"/>
            <w:tcBorders>
              <w:top w:val="single" w:sz="8" w:space="0" w:color="auto"/>
              <w:left w:val="nil"/>
              <w:bottom w:val="single" w:sz="8" w:space="0" w:color="auto"/>
              <w:right w:val="single" w:sz="4" w:space="0" w:color="auto"/>
            </w:tcBorders>
          </w:tcPr>
          <w:p w14:paraId="17EC67CB"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H19a</w:t>
            </w:r>
          </w:p>
        </w:tc>
        <w:tc>
          <w:tcPr>
            <w:tcW w:w="628" w:type="pct"/>
            <w:tcBorders>
              <w:top w:val="single" w:sz="8" w:space="0" w:color="auto"/>
              <w:left w:val="single" w:sz="4" w:space="0" w:color="auto"/>
              <w:bottom w:val="single" w:sz="8" w:space="0" w:color="auto"/>
              <w:right w:val="single" w:sz="8" w:space="0" w:color="auto"/>
            </w:tcBorders>
            <w:shd w:val="clear" w:color="auto" w:fill="auto"/>
            <w:vAlign w:val="bottom"/>
            <w:hideMark/>
          </w:tcPr>
          <w:p w14:paraId="63569A1B"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H19</w:t>
            </w:r>
          </w:p>
          <w:p w14:paraId="0C62E2F7" w14:textId="77777777" w:rsidR="00822EFF" w:rsidRPr="005A7BEF" w:rsidRDefault="00822EFF" w:rsidP="005A7BEF">
            <w:pPr>
              <w:jc w:val="center"/>
              <w:rPr>
                <w:rFonts w:ascii="Arial" w:hAnsi="Arial" w:cs="Arial"/>
                <w:sz w:val="16"/>
                <w:szCs w:val="16"/>
              </w:rPr>
            </w:pPr>
          </w:p>
        </w:tc>
        <w:tc>
          <w:tcPr>
            <w:tcW w:w="660" w:type="pct"/>
            <w:tcBorders>
              <w:top w:val="single" w:sz="8" w:space="0" w:color="auto"/>
              <w:left w:val="nil"/>
              <w:bottom w:val="single" w:sz="8" w:space="0" w:color="auto"/>
              <w:right w:val="single" w:sz="8" w:space="0" w:color="auto"/>
            </w:tcBorders>
            <w:shd w:val="clear" w:color="auto" w:fill="auto"/>
            <w:vAlign w:val="bottom"/>
            <w:hideMark/>
          </w:tcPr>
          <w:p w14:paraId="48A9D973"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H20</w:t>
            </w:r>
          </w:p>
          <w:p w14:paraId="3707E1B3" w14:textId="77777777" w:rsidR="00822EFF" w:rsidRPr="005A7BEF" w:rsidRDefault="00822EFF" w:rsidP="005A7BEF">
            <w:pPr>
              <w:jc w:val="center"/>
              <w:rPr>
                <w:rFonts w:ascii="Arial" w:hAnsi="Arial" w:cs="Arial"/>
                <w:sz w:val="16"/>
                <w:szCs w:val="16"/>
              </w:rPr>
            </w:pPr>
          </w:p>
        </w:tc>
      </w:tr>
      <w:tr w:rsidR="004C5C15" w:rsidRPr="005A7BEF" w14:paraId="056E0FC9" w14:textId="77777777" w:rsidTr="00BE12B2">
        <w:trPr>
          <w:trHeight w:val="1360"/>
          <w:jc w:val="center"/>
        </w:trPr>
        <w:tc>
          <w:tcPr>
            <w:tcW w:w="198" w:type="pct"/>
            <w:tcBorders>
              <w:top w:val="nil"/>
              <w:left w:val="single" w:sz="8" w:space="0" w:color="auto"/>
              <w:bottom w:val="single" w:sz="4" w:space="0" w:color="auto"/>
              <w:right w:val="single" w:sz="8" w:space="0" w:color="auto"/>
            </w:tcBorders>
            <w:shd w:val="clear" w:color="auto" w:fill="auto"/>
            <w:hideMark/>
          </w:tcPr>
          <w:p w14:paraId="42692FF1" w14:textId="77777777" w:rsidR="00822EFF" w:rsidRPr="005A7BEF" w:rsidRDefault="00822EFF" w:rsidP="005A7BEF">
            <w:pPr>
              <w:jc w:val="center"/>
              <w:rPr>
                <w:rFonts w:ascii="Arial" w:hAnsi="Arial" w:cs="Arial"/>
                <w:sz w:val="16"/>
                <w:szCs w:val="16"/>
              </w:rPr>
            </w:pPr>
            <w:r w:rsidRPr="005A7BEF">
              <w:rPr>
                <w:rFonts w:ascii="Arial" w:hAnsi="Arial" w:cs="Arial"/>
                <w:sz w:val="16"/>
                <w:szCs w:val="16"/>
              </w:rPr>
              <w:t>Plot ID</w:t>
            </w:r>
          </w:p>
        </w:tc>
        <w:tc>
          <w:tcPr>
            <w:tcW w:w="707" w:type="pct"/>
            <w:tcBorders>
              <w:top w:val="nil"/>
              <w:left w:val="single" w:sz="8" w:space="0" w:color="auto"/>
              <w:bottom w:val="single" w:sz="4" w:space="0" w:color="auto"/>
              <w:right w:val="single" w:sz="8" w:space="0" w:color="auto"/>
            </w:tcBorders>
          </w:tcPr>
          <w:p w14:paraId="158ACE0A" w14:textId="71F2299D" w:rsidR="00822EFF" w:rsidRPr="005A7BEF" w:rsidRDefault="00822EFF">
            <w:pPr>
              <w:rPr>
                <w:rFonts w:ascii="Arial" w:hAnsi="Arial" w:cs="Arial"/>
                <w:sz w:val="16"/>
                <w:szCs w:val="16"/>
              </w:rPr>
            </w:pPr>
            <w:r w:rsidRPr="005A7BEF">
              <w:rPr>
                <w:rFonts w:ascii="Arial" w:hAnsi="Arial" w:cs="Arial"/>
                <w:sz w:val="16"/>
                <w:szCs w:val="16"/>
              </w:rPr>
              <w:t>How many</w:t>
            </w:r>
            <w:r w:rsidR="008C714C">
              <w:rPr>
                <w:rFonts w:ascii="Arial" w:hAnsi="Arial" w:cs="Arial"/>
                <w:sz w:val="16"/>
                <w:szCs w:val="16"/>
              </w:rPr>
              <w:t xml:space="preserve"> [</w:t>
            </w:r>
            <w:r w:rsidR="00742C82">
              <w:rPr>
                <w:rFonts w:ascii="Arial" w:hAnsi="Arial" w:cs="Arial"/>
                <w:sz w:val="16"/>
                <w:szCs w:val="16"/>
              </w:rPr>
              <w:t>c</w:t>
            </w:r>
            <w:r w:rsidR="008C714C">
              <w:rPr>
                <w:rFonts w:ascii="Arial" w:hAnsi="Arial" w:cs="Arial"/>
                <w:sz w:val="16"/>
                <w:szCs w:val="16"/>
              </w:rPr>
              <w:t xml:space="preserve">hosen </w:t>
            </w:r>
            <w:r w:rsidR="00742C82">
              <w:rPr>
                <w:rFonts w:ascii="Arial" w:hAnsi="Arial" w:cs="Arial"/>
                <w:sz w:val="16"/>
                <w:szCs w:val="16"/>
              </w:rPr>
              <w:t>u</w:t>
            </w:r>
            <w:r w:rsidR="008C714C">
              <w:rPr>
                <w:rFonts w:ascii="Arial" w:hAnsi="Arial" w:cs="Arial"/>
                <w:sz w:val="16"/>
                <w:szCs w:val="16"/>
              </w:rPr>
              <w:t>nit]</w:t>
            </w:r>
            <w:r w:rsidRPr="005A7BEF">
              <w:rPr>
                <w:rFonts w:ascii="Arial" w:hAnsi="Arial" w:cs="Arial"/>
                <w:sz w:val="16"/>
                <w:szCs w:val="16"/>
              </w:rPr>
              <w:t xml:space="preserve"> of</w:t>
            </w:r>
            <w:r w:rsidRPr="008D4F63">
              <w:rPr>
                <w:rFonts w:ascii="Arial" w:hAnsi="Arial" w:cs="Arial"/>
                <w:b/>
                <w:sz w:val="16"/>
                <w:szCs w:val="16"/>
              </w:rPr>
              <w:t xml:space="preserve"> </w:t>
            </w:r>
            <w:r w:rsidR="008C714C" w:rsidRPr="00585701">
              <w:rPr>
                <w:rFonts w:ascii="Arial" w:hAnsi="Arial" w:cs="Arial"/>
                <w:sz w:val="16"/>
                <w:szCs w:val="16"/>
              </w:rPr>
              <w:t>p</w:t>
            </w:r>
            <w:r w:rsidRPr="00585701">
              <w:rPr>
                <w:rFonts w:ascii="Arial" w:hAnsi="Arial" w:cs="Arial"/>
                <w:sz w:val="16"/>
                <w:szCs w:val="16"/>
              </w:rPr>
              <w:t>lot</w:t>
            </w:r>
            <w:r w:rsidR="008C714C" w:rsidRPr="00585701">
              <w:rPr>
                <w:rFonts w:ascii="Arial" w:hAnsi="Arial" w:cs="Arial"/>
                <w:sz w:val="16"/>
                <w:szCs w:val="16"/>
              </w:rPr>
              <w:t xml:space="preserve"> [#]: [Plot Name]</w:t>
            </w:r>
            <w:r w:rsidRPr="005A7BEF">
              <w:rPr>
                <w:rFonts w:ascii="Arial" w:hAnsi="Arial" w:cs="Arial"/>
                <w:sz w:val="16"/>
                <w:szCs w:val="16"/>
              </w:rPr>
              <w:t xml:space="preserve"> did </w:t>
            </w:r>
            <w:r w:rsidR="008C714C">
              <w:rPr>
                <w:rFonts w:ascii="Arial" w:hAnsi="Arial" w:cs="Arial"/>
                <w:sz w:val="16"/>
                <w:szCs w:val="16"/>
              </w:rPr>
              <w:t>[Name]</w:t>
            </w:r>
            <w:r w:rsidRPr="005A7BEF">
              <w:rPr>
                <w:rFonts w:ascii="Arial" w:hAnsi="Arial" w:cs="Arial"/>
                <w:sz w:val="16"/>
                <w:szCs w:val="16"/>
              </w:rPr>
              <w:t xml:space="preserve"> or a member of </w:t>
            </w:r>
            <w:r w:rsidR="008C714C">
              <w:rPr>
                <w:rFonts w:ascii="Arial" w:hAnsi="Arial" w:cs="Arial"/>
                <w:sz w:val="16"/>
                <w:szCs w:val="16"/>
              </w:rPr>
              <w:t>the same</w:t>
            </w:r>
            <w:r w:rsidRPr="005A7BEF">
              <w:rPr>
                <w:rFonts w:ascii="Arial" w:hAnsi="Arial" w:cs="Arial"/>
                <w:sz w:val="16"/>
                <w:szCs w:val="16"/>
              </w:rPr>
              <w:t xml:space="preserve"> household </w:t>
            </w:r>
            <w:r w:rsidR="00AA11D4" w:rsidRPr="00842F8E">
              <w:rPr>
                <w:rFonts w:ascii="Arial" w:hAnsi="Arial" w:cs="Arial"/>
                <w:b/>
                <w:sz w:val="16"/>
                <w:szCs w:val="16"/>
              </w:rPr>
              <w:t>cultivate</w:t>
            </w:r>
            <w:r w:rsidR="00AA11D4" w:rsidRPr="00585701">
              <w:rPr>
                <w:rFonts w:ascii="Arial" w:hAnsi="Arial" w:cs="Arial"/>
                <w:sz w:val="16"/>
                <w:szCs w:val="16"/>
              </w:rPr>
              <w:t xml:space="preserve"> </w:t>
            </w:r>
            <w:r w:rsidRPr="005A7BEF">
              <w:rPr>
                <w:rFonts w:ascii="Arial" w:hAnsi="Arial" w:cs="Arial"/>
                <w:sz w:val="16"/>
                <w:szCs w:val="16"/>
              </w:rPr>
              <w:t>during the last farming season</w:t>
            </w:r>
            <w:r w:rsidR="008C714C">
              <w:rPr>
                <w:rFonts w:ascii="Arial" w:hAnsi="Arial" w:cs="Arial"/>
                <w:sz w:val="16"/>
                <w:szCs w:val="16"/>
              </w:rPr>
              <w:t xml:space="preserve"> (2017)</w:t>
            </w:r>
            <w:r w:rsidRPr="005A7BEF">
              <w:rPr>
                <w:rFonts w:ascii="Arial" w:hAnsi="Arial" w:cs="Arial"/>
                <w:sz w:val="16"/>
                <w:szCs w:val="16"/>
              </w:rPr>
              <w:t>?</w:t>
            </w:r>
          </w:p>
        </w:tc>
        <w:tc>
          <w:tcPr>
            <w:tcW w:w="807" w:type="pct"/>
            <w:tcBorders>
              <w:top w:val="nil"/>
              <w:left w:val="single" w:sz="8" w:space="0" w:color="auto"/>
              <w:bottom w:val="single" w:sz="4" w:space="0" w:color="auto"/>
              <w:right w:val="single" w:sz="8" w:space="0" w:color="auto"/>
            </w:tcBorders>
          </w:tcPr>
          <w:p w14:paraId="090F1EFE" w14:textId="23CBB1E1" w:rsidR="00822EFF" w:rsidRPr="005A7BEF" w:rsidRDefault="00822EFF" w:rsidP="005A7BEF">
            <w:pPr>
              <w:rPr>
                <w:rFonts w:ascii="Arial" w:hAnsi="Arial" w:cs="Arial"/>
                <w:sz w:val="16"/>
                <w:szCs w:val="16"/>
              </w:rPr>
            </w:pPr>
            <w:r w:rsidRPr="005A7BEF">
              <w:rPr>
                <w:rFonts w:ascii="Arial" w:hAnsi="Arial" w:cs="Arial"/>
                <w:sz w:val="16"/>
                <w:szCs w:val="16"/>
              </w:rPr>
              <w:t>How many crops were grown on</w:t>
            </w:r>
            <w:r w:rsidR="00585701" w:rsidRPr="004B316D">
              <w:rPr>
                <w:rFonts w:ascii="Arial" w:hAnsi="Arial" w:cs="Arial"/>
                <w:sz w:val="16"/>
                <w:szCs w:val="16"/>
              </w:rPr>
              <w:t xml:space="preserve"> plot [#]: [Plot Name]</w:t>
            </w:r>
            <w:r w:rsidR="00585701" w:rsidRPr="005A7BEF">
              <w:rPr>
                <w:rFonts w:ascii="Arial" w:hAnsi="Arial" w:cs="Arial"/>
                <w:sz w:val="16"/>
                <w:szCs w:val="16"/>
              </w:rPr>
              <w:t xml:space="preserve"> did </w:t>
            </w:r>
            <w:r w:rsidR="00585701">
              <w:rPr>
                <w:rFonts w:ascii="Arial" w:hAnsi="Arial" w:cs="Arial"/>
                <w:sz w:val="16"/>
                <w:szCs w:val="16"/>
              </w:rPr>
              <w:t>[Name]</w:t>
            </w:r>
            <w:r w:rsidRPr="005A7BEF">
              <w:rPr>
                <w:rFonts w:ascii="Arial" w:hAnsi="Arial" w:cs="Arial"/>
                <w:sz w:val="16"/>
                <w:szCs w:val="16"/>
              </w:rPr>
              <w:t xml:space="preserve"> during the last farming season</w:t>
            </w:r>
            <w:r w:rsidR="008334F4">
              <w:rPr>
                <w:rFonts w:ascii="Arial" w:hAnsi="Arial" w:cs="Arial"/>
                <w:sz w:val="16"/>
                <w:szCs w:val="16"/>
              </w:rPr>
              <w:t xml:space="preserve"> (2017)</w:t>
            </w:r>
            <w:r w:rsidRPr="005A7BEF">
              <w:rPr>
                <w:rFonts w:ascii="Arial" w:hAnsi="Arial" w:cs="Arial"/>
                <w:sz w:val="16"/>
                <w:szCs w:val="16"/>
              </w:rPr>
              <w:t xml:space="preserve">? </w:t>
            </w:r>
            <w:r w:rsidR="008334F4">
              <w:rPr>
                <w:rFonts w:ascii="Arial" w:hAnsi="Arial" w:cs="Arial"/>
                <w:sz w:val="16"/>
                <w:szCs w:val="16"/>
              </w:rPr>
              <w:t>T</w:t>
            </w:r>
            <w:r w:rsidRPr="005A7BEF">
              <w:rPr>
                <w:rFonts w:ascii="Arial" w:hAnsi="Arial" w:cs="Arial"/>
                <w:sz w:val="16"/>
                <w:szCs w:val="16"/>
              </w:rPr>
              <w:t xml:space="preserve">his included tree crops still growing, cassava that was planted a year ago etc. </w:t>
            </w:r>
            <w:r w:rsidR="008334F4">
              <w:rPr>
                <w:rFonts w:ascii="Arial" w:hAnsi="Arial" w:cs="Arial"/>
                <w:sz w:val="16"/>
                <w:szCs w:val="16"/>
              </w:rPr>
              <w:t>and also intercropped crops.</w:t>
            </w:r>
          </w:p>
        </w:tc>
        <w:tc>
          <w:tcPr>
            <w:tcW w:w="656" w:type="pct"/>
            <w:tcBorders>
              <w:top w:val="nil"/>
              <w:left w:val="single" w:sz="8" w:space="0" w:color="auto"/>
              <w:bottom w:val="single" w:sz="4" w:space="0" w:color="auto"/>
              <w:right w:val="single" w:sz="8" w:space="0" w:color="auto"/>
            </w:tcBorders>
            <w:shd w:val="clear" w:color="auto" w:fill="auto"/>
            <w:hideMark/>
          </w:tcPr>
          <w:p w14:paraId="33B303FD" w14:textId="5873D74F" w:rsidR="00AA11D4" w:rsidRPr="005A7BEF" w:rsidRDefault="00822EFF" w:rsidP="005A7BEF">
            <w:pPr>
              <w:rPr>
                <w:rFonts w:ascii="Arial" w:hAnsi="Arial" w:cs="Arial"/>
                <w:sz w:val="16"/>
                <w:szCs w:val="16"/>
              </w:rPr>
            </w:pPr>
            <w:r w:rsidRPr="005A7BEF">
              <w:rPr>
                <w:rFonts w:ascii="Arial" w:hAnsi="Arial" w:cs="Arial"/>
                <w:sz w:val="16"/>
                <w:szCs w:val="16"/>
              </w:rPr>
              <w:t>What crops did you grow on</w:t>
            </w:r>
            <w:r w:rsidR="00585701" w:rsidRPr="004B316D">
              <w:rPr>
                <w:rFonts w:ascii="Arial" w:hAnsi="Arial" w:cs="Arial"/>
                <w:sz w:val="16"/>
                <w:szCs w:val="16"/>
              </w:rPr>
              <w:t xml:space="preserve"> plot [#]: [Plot Name]</w:t>
            </w:r>
            <w:r w:rsidR="00585701" w:rsidRPr="005A7BEF">
              <w:rPr>
                <w:rFonts w:ascii="Arial" w:hAnsi="Arial" w:cs="Arial"/>
                <w:sz w:val="16"/>
                <w:szCs w:val="16"/>
              </w:rPr>
              <w:t xml:space="preserve"> </w:t>
            </w:r>
            <w:r w:rsidRPr="005A7BEF">
              <w:rPr>
                <w:rFonts w:ascii="Arial" w:hAnsi="Arial" w:cs="Arial"/>
                <w:sz w:val="16"/>
                <w:szCs w:val="16"/>
              </w:rPr>
              <w:t xml:space="preserve">during the last farming season (2017)? </w:t>
            </w:r>
          </w:p>
          <w:p w14:paraId="00D58602" w14:textId="77777777" w:rsidR="00AA11D4" w:rsidRPr="005A7BEF" w:rsidRDefault="00AA11D4" w:rsidP="005A7BEF">
            <w:pPr>
              <w:rPr>
                <w:rFonts w:ascii="Arial" w:hAnsi="Arial" w:cs="Arial"/>
                <w:i/>
                <w:sz w:val="16"/>
                <w:szCs w:val="16"/>
              </w:rPr>
            </w:pPr>
          </w:p>
          <w:p w14:paraId="60E2676A" w14:textId="75ACCA30" w:rsidR="00BF5530" w:rsidRPr="005A7BEF" w:rsidRDefault="00822EFF" w:rsidP="005A7BEF">
            <w:pPr>
              <w:rPr>
                <w:rFonts w:ascii="Arial" w:hAnsi="Arial" w:cs="Arial"/>
                <w:sz w:val="16"/>
                <w:szCs w:val="16"/>
              </w:rPr>
            </w:pPr>
            <w:r w:rsidRPr="005A7BEF">
              <w:rPr>
                <w:rFonts w:ascii="Arial" w:hAnsi="Arial" w:cs="Arial"/>
                <w:i/>
                <w:sz w:val="16"/>
                <w:szCs w:val="16"/>
              </w:rPr>
              <w:t>Select all that apply.</w:t>
            </w:r>
            <w:r w:rsidRPr="005A7BEF">
              <w:rPr>
                <w:rFonts w:ascii="Arial" w:hAnsi="Arial" w:cs="Arial"/>
                <w:sz w:val="16"/>
                <w:szCs w:val="16"/>
              </w:rPr>
              <w:t xml:space="preserve">  </w:t>
            </w:r>
          </w:p>
          <w:p w14:paraId="20D5246A" w14:textId="77777777" w:rsidR="00AA11D4" w:rsidRPr="005A7BEF" w:rsidRDefault="00AA11D4" w:rsidP="005A7BEF">
            <w:pPr>
              <w:rPr>
                <w:rFonts w:ascii="Arial" w:hAnsi="Arial" w:cs="Arial"/>
                <w:i/>
                <w:sz w:val="16"/>
                <w:szCs w:val="16"/>
                <w:highlight w:val="yellow"/>
              </w:rPr>
            </w:pPr>
          </w:p>
          <w:p w14:paraId="2424A315" w14:textId="47BC29D7" w:rsidR="00822EFF" w:rsidRPr="005A7BEF" w:rsidRDefault="00822EFF" w:rsidP="005A7BEF">
            <w:pPr>
              <w:rPr>
                <w:rFonts w:ascii="Arial" w:hAnsi="Arial" w:cs="Arial"/>
                <w:i/>
                <w:sz w:val="16"/>
                <w:szCs w:val="16"/>
              </w:rPr>
            </w:pPr>
            <w:r w:rsidRPr="005A7BEF">
              <w:rPr>
                <w:rFonts w:ascii="Arial" w:hAnsi="Arial" w:cs="Arial"/>
                <w:i/>
                <w:sz w:val="16"/>
                <w:szCs w:val="16"/>
              </w:rPr>
              <w:t>See code b</w:t>
            </w:r>
            <w:r w:rsidR="00C81604" w:rsidRPr="005A7BEF">
              <w:rPr>
                <w:rFonts w:ascii="Arial" w:hAnsi="Arial" w:cs="Arial"/>
                <w:i/>
                <w:sz w:val="16"/>
                <w:szCs w:val="16"/>
              </w:rPr>
              <w:t>elow</w:t>
            </w:r>
          </w:p>
        </w:tc>
        <w:tc>
          <w:tcPr>
            <w:tcW w:w="656" w:type="pct"/>
            <w:tcBorders>
              <w:top w:val="nil"/>
              <w:left w:val="nil"/>
              <w:bottom w:val="single" w:sz="4" w:space="0" w:color="auto"/>
              <w:right w:val="single" w:sz="8" w:space="0" w:color="auto"/>
            </w:tcBorders>
            <w:shd w:val="clear" w:color="auto" w:fill="auto"/>
            <w:hideMark/>
          </w:tcPr>
          <w:p w14:paraId="2C9127EF" w14:textId="6F17D1FB" w:rsidR="00822EFF" w:rsidRPr="005A7BEF" w:rsidRDefault="00822EFF" w:rsidP="005A7BEF">
            <w:pPr>
              <w:rPr>
                <w:rFonts w:ascii="Arial" w:hAnsi="Arial" w:cs="Arial"/>
                <w:sz w:val="16"/>
                <w:szCs w:val="16"/>
              </w:rPr>
            </w:pPr>
            <w:r w:rsidRPr="005A7BEF">
              <w:rPr>
                <w:rFonts w:ascii="Arial" w:hAnsi="Arial" w:cs="Arial"/>
                <w:sz w:val="16"/>
                <w:szCs w:val="16"/>
              </w:rPr>
              <w:t xml:space="preserve">What was the </w:t>
            </w:r>
            <w:r w:rsidRPr="00842F8E">
              <w:rPr>
                <w:rFonts w:ascii="Arial" w:hAnsi="Arial" w:cs="Arial"/>
                <w:sz w:val="16"/>
                <w:szCs w:val="16"/>
              </w:rPr>
              <w:t>main</w:t>
            </w:r>
            <w:r w:rsidRPr="005A7BEF">
              <w:rPr>
                <w:rFonts w:ascii="Arial" w:hAnsi="Arial" w:cs="Arial"/>
                <w:sz w:val="16"/>
                <w:szCs w:val="16"/>
              </w:rPr>
              <w:t xml:space="preserve"> crop grown on </w:t>
            </w:r>
            <w:r w:rsidR="00585701" w:rsidRPr="004B316D">
              <w:rPr>
                <w:rFonts w:ascii="Arial" w:hAnsi="Arial" w:cs="Arial"/>
                <w:sz w:val="16"/>
                <w:szCs w:val="16"/>
              </w:rPr>
              <w:t>plot [#]: [Plot Name]</w:t>
            </w:r>
            <w:r w:rsidR="00585701" w:rsidRPr="005A7BEF">
              <w:rPr>
                <w:rFonts w:ascii="Arial" w:hAnsi="Arial" w:cs="Arial"/>
                <w:sz w:val="16"/>
                <w:szCs w:val="16"/>
              </w:rPr>
              <w:t xml:space="preserve"> </w:t>
            </w:r>
            <w:r w:rsidRPr="005A7BEF">
              <w:rPr>
                <w:rFonts w:ascii="Arial" w:hAnsi="Arial" w:cs="Arial"/>
                <w:sz w:val="16"/>
                <w:szCs w:val="16"/>
              </w:rPr>
              <w:t xml:space="preserve"> during the last farming season?</w:t>
            </w:r>
          </w:p>
          <w:p w14:paraId="324542C9" w14:textId="77777777" w:rsidR="00AA11D4" w:rsidRPr="005A7BEF" w:rsidRDefault="00AA11D4" w:rsidP="005A7BEF">
            <w:pPr>
              <w:rPr>
                <w:rFonts w:ascii="Arial" w:hAnsi="Arial" w:cs="Arial"/>
                <w:i/>
                <w:sz w:val="16"/>
                <w:szCs w:val="16"/>
              </w:rPr>
            </w:pPr>
          </w:p>
          <w:p w14:paraId="733AAA4D" w14:textId="2BE2AE4B" w:rsidR="00822EFF" w:rsidRPr="005A7BEF" w:rsidRDefault="00822EFF" w:rsidP="005A7BEF">
            <w:pPr>
              <w:rPr>
                <w:rFonts w:ascii="Arial" w:hAnsi="Arial" w:cs="Arial"/>
                <w:i/>
                <w:sz w:val="16"/>
                <w:szCs w:val="16"/>
              </w:rPr>
            </w:pPr>
            <w:r w:rsidRPr="005A7BEF">
              <w:rPr>
                <w:rFonts w:ascii="Arial" w:hAnsi="Arial" w:cs="Arial"/>
                <w:i/>
                <w:sz w:val="16"/>
                <w:szCs w:val="16"/>
              </w:rPr>
              <w:t>The crops selected in H17 appear for selection</w:t>
            </w:r>
          </w:p>
        </w:tc>
        <w:tc>
          <w:tcPr>
            <w:tcW w:w="687" w:type="pct"/>
            <w:tcBorders>
              <w:top w:val="nil"/>
              <w:left w:val="single" w:sz="8" w:space="0" w:color="auto"/>
              <w:bottom w:val="single" w:sz="4" w:space="0" w:color="auto"/>
              <w:right w:val="single" w:sz="8" w:space="0" w:color="auto"/>
            </w:tcBorders>
          </w:tcPr>
          <w:p w14:paraId="2CA4449C" w14:textId="3A65D0D3" w:rsidR="00822EFF" w:rsidRPr="005A7BEF" w:rsidRDefault="00822EFF" w:rsidP="005A7BEF">
            <w:pPr>
              <w:rPr>
                <w:rFonts w:ascii="Arial" w:hAnsi="Arial" w:cs="Arial"/>
                <w:sz w:val="16"/>
                <w:szCs w:val="16"/>
              </w:rPr>
            </w:pPr>
            <w:r w:rsidRPr="005A7BEF">
              <w:rPr>
                <w:rFonts w:ascii="Arial" w:hAnsi="Arial" w:cs="Arial"/>
                <w:sz w:val="16"/>
                <w:szCs w:val="16"/>
              </w:rPr>
              <w:t xml:space="preserve">How many crops were intercropped on </w:t>
            </w:r>
            <w:r w:rsidR="00585701" w:rsidRPr="004B316D">
              <w:rPr>
                <w:rFonts w:ascii="Arial" w:hAnsi="Arial" w:cs="Arial"/>
                <w:sz w:val="16"/>
                <w:szCs w:val="16"/>
              </w:rPr>
              <w:t>plot [#]: [Plot Name]</w:t>
            </w:r>
            <w:r w:rsidRPr="005A7BEF">
              <w:rPr>
                <w:rFonts w:ascii="Arial" w:hAnsi="Arial" w:cs="Arial"/>
                <w:sz w:val="16"/>
                <w:szCs w:val="16"/>
              </w:rPr>
              <w:t xml:space="preserve"> during the last farming season?</w:t>
            </w:r>
          </w:p>
        </w:tc>
        <w:tc>
          <w:tcPr>
            <w:tcW w:w="628" w:type="pct"/>
            <w:tcBorders>
              <w:top w:val="nil"/>
              <w:left w:val="single" w:sz="8" w:space="0" w:color="auto"/>
              <w:bottom w:val="single" w:sz="4" w:space="0" w:color="auto"/>
              <w:right w:val="single" w:sz="8" w:space="0" w:color="auto"/>
            </w:tcBorders>
            <w:shd w:val="clear" w:color="auto" w:fill="auto"/>
            <w:hideMark/>
          </w:tcPr>
          <w:p w14:paraId="34E8D93B" w14:textId="6F08F6CE" w:rsidR="00822EFF" w:rsidRPr="005A7BEF" w:rsidRDefault="00822EFF" w:rsidP="005A7BEF">
            <w:pPr>
              <w:rPr>
                <w:rFonts w:ascii="Arial" w:hAnsi="Arial" w:cs="Arial"/>
                <w:sz w:val="16"/>
                <w:szCs w:val="16"/>
              </w:rPr>
            </w:pPr>
            <w:r w:rsidRPr="005A7BEF">
              <w:rPr>
                <w:rFonts w:ascii="Arial" w:hAnsi="Arial" w:cs="Arial"/>
                <w:sz w:val="16"/>
                <w:szCs w:val="16"/>
              </w:rPr>
              <w:t xml:space="preserve">Which crop(s) were intercropped on </w:t>
            </w:r>
            <w:r w:rsidR="00585701" w:rsidRPr="004B316D">
              <w:rPr>
                <w:rFonts w:ascii="Arial" w:hAnsi="Arial" w:cs="Arial"/>
                <w:sz w:val="16"/>
                <w:szCs w:val="16"/>
              </w:rPr>
              <w:t>plot [#]: [Plot Name]</w:t>
            </w:r>
            <w:r w:rsidR="00585701" w:rsidRPr="005A7BEF">
              <w:rPr>
                <w:rFonts w:ascii="Arial" w:hAnsi="Arial" w:cs="Arial"/>
                <w:sz w:val="16"/>
                <w:szCs w:val="16"/>
              </w:rPr>
              <w:t xml:space="preserve"> </w:t>
            </w:r>
            <w:r w:rsidRPr="005A7BEF">
              <w:rPr>
                <w:rFonts w:ascii="Arial" w:hAnsi="Arial" w:cs="Arial"/>
                <w:sz w:val="16"/>
                <w:szCs w:val="16"/>
              </w:rPr>
              <w:t xml:space="preserve"> during the last farming season?</w:t>
            </w:r>
          </w:p>
        </w:tc>
        <w:tc>
          <w:tcPr>
            <w:tcW w:w="660" w:type="pct"/>
            <w:tcBorders>
              <w:top w:val="nil"/>
              <w:left w:val="single" w:sz="8" w:space="0" w:color="auto"/>
              <w:bottom w:val="single" w:sz="4" w:space="0" w:color="auto"/>
              <w:right w:val="single" w:sz="8" w:space="0" w:color="auto"/>
            </w:tcBorders>
            <w:shd w:val="clear" w:color="auto" w:fill="auto"/>
            <w:hideMark/>
          </w:tcPr>
          <w:p w14:paraId="4D70DFAF" w14:textId="45F139F7" w:rsidR="00517585" w:rsidRPr="005A7BEF" w:rsidRDefault="00822EFF" w:rsidP="005A7BEF">
            <w:pPr>
              <w:rPr>
                <w:rFonts w:ascii="Arial" w:hAnsi="Arial" w:cs="Arial"/>
                <w:sz w:val="16"/>
                <w:szCs w:val="16"/>
              </w:rPr>
            </w:pPr>
            <w:r w:rsidRPr="005A7BEF">
              <w:rPr>
                <w:rFonts w:ascii="Arial" w:hAnsi="Arial" w:cs="Arial"/>
                <w:sz w:val="16"/>
                <w:szCs w:val="16"/>
              </w:rPr>
              <w:t>Which person in your household works to intercrop on</w:t>
            </w:r>
            <w:r w:rsidR="00585701" w:rsidRPr="004B316D">
              <w:rPr>
                <w:rFonts w:ascii="Arial" w:hAnsi="Arial" w:cs="Arial"/>
                <w:sz w:val="16"/>
                <w:szCs w:val="16"/>
              </w:rPr>
              <w:t xml:space="preserve"> plot [#]: [Plot Name]</w:t>
            </w:r>
            <w:r w:rsidRPr="005A7BEF">
              <w:rPr>
                <w:rFonts w:ascii="Arial" w:hAnsi="Arial" w:cs="Arial"/>
                <w:sz w:val="16"/>
                <w:szCs w:val="16"/>
              </w:rPr>
              <w:t xml:space="preserve">? </w:t>
            </w:r>
          </w:p>
          <w:p w14:paraId="2EBF712F" w14:textId="77777777" w:rsidR="00AA11D4" w:rsidRPr="005A7BEF" w:rsidRDefault="00AA11D4" w:rsidP="005A7BEF">
            <w:pPr>
              <w:rPr>
                <w:rFonts w:ascii="Arial" w:hAnsi="Arial" w:cs="Arial"/>
                <w:i/>
                <w:sz w:val="16"/>
                <w:szCs w:val="16"/>
              </w:rPr>
            </w:pPr>
          </w:p>
          <w:p w14:paraId="63E28DFD" w14:textId="261FD873" w:rsidR="00822EFF" w:rsidRPr="005A7BEF" w:rsidRDefault="00822EFF" w:rsidP="005A7BEF">
            <w:pPr>
              <w:rPr>
                <w:rFonts w:ascii="Arial" w:hAnsi="Arial" w:cs="Arial"/>
                <w:sz w:val="16"/>
                <w:szCs w:val="16"/>
              </w:rPr>
            </w:pPr>
            <w:r w:rsidRPr="005A7BEF">
              <w:rPr>
                <w:rFonts w:ascii="Arial" w:hAnsi="Arial" w:cs="Arial"/>
                <w:i/>
                <w:sz w:val="16"/>
                <w:szCs w:val="16"/>
              </w:rPr>
              <w:t>Names appear for selection</w:t>
            </w:r>
          </w:p>
        </w:tc>
      </w:tr>
      <w:tr w:rsidR="004C5C15" w:rsidRPr="005A7BEF" w14:paraId="675771F5" w14:textId="77777777" w:rsidTr="00BE12B2">
        <w:trPr>
          <w:trHeight w:val="70"/>
          <w:jc w:val="center"/>
        </w:trPr>
        <w:tc>
          <w:tcPr>
            <w:tcW w:w="198" w:type="pct"/>
            <w:tcBorders>
              <w:top w:val="nil"/>
              <w:left w:val="single" w:sz="8" w:space="0" w:color="auto"/>
              <w:bottom w:val="single" w:sz="8" w:space="0" w:color="auto"/>
              <w:right w:val="single" w:sz="8" w:space="0" w:color="auto"/>
            </w:tcBorders>
            <w:shd w:val="clear" w:color="auto" w:fill="auto"/>
            <w:vAlign w:val="bottom"/>
            <w:hideMark/>
          </w:tcPr>
          <w:p w14:paraId="6A604292" w14:textId="77777777" w:rsidR="00822EFF" w:rsidRPr="005A7BEF" w:rsidRDefault="00822EFF" w:rsidP="005A7BEF">
            <w:pPr>
              <w:spacing w:line="360" w:lineRule="auto"/>
              <w:jc w:val="center"/>
              <w:rPr>
                <w:rFonts w:ascii="Arial" w:hAnsi="Arial" w:cs="Arial"/>
                <w:sz w:val="16"/>
                <w:szCs w:val="16"/>
              </w:rPr>
            </w:pPr>
            <w:r w:rsidRPr="005A7BEF">
              <w:rPr>
                <w:rFonts w:ascii="Arial" w:hAnsi="Arial" w:cs="Arial"/>
                <w:sz w:val="16"/>
                <w:szCs w:val="16"/>
              </w:rPr>
              <w:t>A</w:t>
            </w:r>
          </w:p>
        </w:tc>
        <w:tc>
          <w:tcPr>
            <w:tcW w:w="707" w:type="pct"/>
            <w:tcBorders>
              <w:top w:val="single" w:sz="4" w:space="0" w:color="auto"/>
              <w:left w:val="nil"/>
              <w:bottom w:val="single" w:sz="8" w:space="0" w:color="auto"/>
              <w:right w:val="single" w:sz="4" w:space="0" w:color="auto"/>
            </w:tcBorders>
          </w:tcPr>
          <w:p w14:paraId="73B10A19" w14:textId="77777777" w:rsidR="00822EFF" w:rsidRPr="005A7BEF" w:rsidRDefault="00822EFF" w:rsidP="005A7BEF">
            <w:pPr>
              <w:spacing w:line="360" w:lineRule="auto"/>
              <w:rPr>
                <w:rFonts w:ascii="Arial" w:hAnsi="Arial" w:cs="Arial"/>
                <w:sz w:val="16"/>
                <w:szCs w:val="16"/>
              </w:rPr>
            </w:pPr>
          </w:p>
        </w:tc>
        <w:tc>
          <w:tcPr>
            <w:tcW w:w="807" w:type="pct"/>
            <w:tcBorders>
              <w:top w:val="single" w:sz="4" w:space="0" w:color="auto"/>
              <w:left w:val="single" w:sz="4" w:space="0" w:color="auto"/>
              <w:bottom w:val="single" w:sz="8" w:space="0" w:color="auto"/>
              <w:right w:val="single" w:sz="4" w:space="0" w:color="auto"/>
            </w:tcBorders>
          </w:tcPr>
          <w:p w14:paraId="69DD566B" w14:textId="77777777" w:rsidR="00822EFF" w:rsidRPr="005A7BEF" w:rsidRDefault="00822EFF" w:rsidP="005A7BEF">
            <w:pPr>
              <w:spacing w:line="360" w:lineRule="auto"/>
              <w:rPr>
                <w:rFonts w:ascii="Arial" w:hAnsi="Arial" w:cs="Arial"/>
                <w:sz w:val="16"/>
                <w:szCs w:val="16"/>
              </w:rPr>
            </w:pPr>
          </w:p>
        </w:tc>
        <w:tc>
          <w:tcPr>
            <w:tcW w:w="656" w:type="pct"/>
            <w:tcBorders>
              <w:top w:val="nil"/>
              <w:left w:val="single" w:sz="4" w:space="0" w:color="auto"/>
              <w:bottom w:val="single" w:sz="8" w:space="0" w:color="auto"/>
              <w:right w:val="single" w:sz="8" w:space="0" w:color="auto"/>
            </w:tcBorders>
            <w:shd w:val="clear" w:color="auto" w:fill="auto"/>
            <w:hideMark/>
          </w:tcPr>
          <w:p w14:paraId="6B493217"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56" w:type="pct"/>
            <w:tcBorders>
              <w:top w:val="nil"/>
              <w:left w:val="nil"/>
              <w:bottom w:val="single" w:sz="8" w:space="0" w:color="auto"/>
              <w:right w:val="single" w:sz="8" w:space="0" w:color="auto"/>
            </w:tcBorders>
            <w:shd w:val="clear" w:color="auto" w:fill="auto"/>
            <w:hideMark/>
          </w:tcPr>
          <w:p w14:paraId="721399C8"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87" w:type="pct"/>
            <w:tcBorders>
              <w:top w:val="single" w:sz="4" w:space="0" w:color="auto"/>
              <w:left w:val="nil"/>
              <w:bottom w:val="single" w:sz="8" w:space="0" w:color="auto"/>
              <w:right w:val="single" w:sz="4" w:space="0" w:color="auto"/>
            </w:tcBorders>
          </w:tcPr>
          <w:p w14:paraId="74FF908E" w14:textId="77777777" w:rsidR="00822EFF" w:rsidRPr="005A7BEF" w:rsidRDefault="00822EFF" w:rsidP="005A7BEF">
            <w:pPr>
              <w:spacing w:line="360" w:lineRule="auto"/>
              <w:rPr>
                <w:rFonts w:ascii="Arial" w:hAnsi="Arial" w:cs="Arial"/>
                <w:sz w:val="16"/>
                <w:szCs w:val="16"/>
              </w:rPr>
            </w:pPr>
          </w:p>
        </w:tc>
        <w:tc>
          <w:tcPr>
            <w:tcW w:w="628" w:type="pct"/>
            <w:tcBorders>
              <w:top w:val="nil"/>
              <w:left w:val="single" w:sz="4" w:space="0" w:color="auto"/>
              <w:bottom w:val="single" w:sz="8" w:space="0" w:color="auto"/>
              <w:right w:val="single" w:sz="8" w:space="0" w:color="auto"/>
            </w:tcBorders>
            <w:shd w:val="clear" w:color="auto" w:fill="auto"/>
            <w:hideMark/>
          </w:tcPr>
          <w:p w14:paraId="0B597E04"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60" w:type="pct"/>
            <w:tcBorders>
              <w:top w:val="nil"/>
              <w:left w:val="nil"/>
              <w:bottom w:val="single" w:sz="8" w:space="0" w:color="auto"/>
              <w:right w:val="single" w:sz="8" w:space="0" w:color="auto"/>
            </w:tcBorders>
            <w:shd w:val="clear" w:color="auto" w:fill="auto"/>
            <w:hideMark/>
          </w:tcPr>
          <w:p w14:paraId="03441E9F"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r>
      <w:tr w:rsidR="004C5C15" w:rsidRPr="005A7BEF" w14:paraId="2A4F2F4E" w14:textId="77777777" w:rsidTr="00BE12B2">
        <w:trPr>
          <w:trHeight w:val="104"/>
          <w:jc w:val="center"/>
        </w:trPr>
        <w:tc>
          <w:tcPr>
            <w:tcW w:w="198" w:type="pct"/>
            <w:tcBorders>
              <w:top w:val="nil"/>
              <w:left w:val="single" w:sz="8" w:space="0" w:color="auto"/>
              <w:bottom w:val="single" w:sz="8" w:space="0" w:color="auto"/>
              <w:right w:val="single" w:sz="8" w:space="0" w:color="auto"/>
            </w:tcBorders>
            <w:shd w:val="clear" w:color="auto" w:fill="auto"/>
            <w:vAlign w:val="bottom"/>
            <w:hideMark/>
          </w:tcPr>
          <w:p w14:paraId="20BBA6B0" w14:textId="77777777" w:rsidR="00822EFF" w:rsidRPr="005A7BEF" w:rsidRDefault="00822EFF" w:rsidP="005A7BEF">
            <w:pPr>
              <w:spacing w:line="360" w:lineRule="auto"/>
              <w:jc w:val="center"/>
              <w:rPr>
                <w:rFonts w:ascii="Arial" w:hAnsi="Arial" w:cs="Arial"/>
                <w:sz w:val="16"/>
                <w:szCs w:val="16"/>
              </w:rPr>
            </w:pPr>
            <w:r w:rsidRPr="005A7BEF">
              <w:rPr>
                <w:rFonts w:ascii="Arial" w:hAnsi="Arial" w:cs="Arial"/>
                <w:sz w:val="16"/>
                <w:szCs w:val="16"/>
              </w:rPr>
              <w:t>B</w:t>
            </w:r>
          </w:p>
        </w:tc>
        <w:tc>
          <w:tcPr>
            <w:tcW w:w="707" w:type="pct"/>
            <w:tcBorders>
              <w:top w:val="single" w:sz="8" w:space="0" w:color="auto"/>
              <w:left w:val="nil"/>
              <w:bottom w:val="single" w:sz="8" w:space="0" w:color="auto"/>
              <w:right w:val="single" w:sz="4" w:space="0" w:color="auto"/>
            </w:tcBorders>
          </w:tcPr>
          <w:p w14:paraId="2625EC79" w14:textId="77777777" w:rsidR="00822EFF" w:rsidRPr="005A7BEF" w:rsidRDefault="00822EFF" w:rsidP="005A7BEF">
            <w:pPr>
              <w:spacing w:line="360" w:lineRule="auto"/>
              <w:rPr>
                <w:rFonts w:ascii="Arial" w:hAnsi="Arial" w:cs="Arial"/>
                <w:sz w:val="16"/>
                <w:szCs w:val="16"/>
              </w:rPr>
            </w:pPr>
          </w:p>
        </w:tc>
        <w:tc>
          <w:tcPr>
            <w:tcW w:w="807" w:type="pct"/>
            <w:tcBorders>
              <w:top w:val="single" w:sz="8" w:space="0" w:color="auto"/>
              <w:left w:val="single" w:sz="4" w:space="0" w:color="auto"/>
              <w:bottom w:val="single" w:sz="8" w:space="0" w:color="auto"/>
              <w:right w:val="single" w:sz="4" w:space="0" w:color="auto"/>
            </w:tcBorders>
          </w:tcPr>
          <w:p w14:paraId="17ED94E2" w14:textId="77777777" w:rsidR="00822EFF" w:rsidRPr="005A7BEF" w:rsidRDefault="00822EFF" w:rsidP="005A7BEF">
            <w:pPr>
              <w:spacing w:line="360" w:lineRule="auto"/>
              <w:rPr>
                <w:rFonts w:ascii="Arial" w:hAnsi="Arial" w:cs="Arial"/>
                <w:sz w:val="16"/>
                <w:szCs w:val="16"/>
              </w:rPr>
            </w:pPr>
          </w:p>
        </w:tc>
        <w:tc>
          <w:tcPr>
            <w:tcW w:w="656" w:type="pct"/>
            <w:tcBorders>
              <w:top w:val="nil"/>
              <w:left w:val="single" w:sz="4" w:space="0" w:color="auto"/>
              <w:bottom w:val="single" w:sz="8" w:space="0" w:color="auto"/>
              <w:right w:val="single" w:sz="8" w:space="0" w:color="auto"/>
            </w:tcBorders>
            <w:shd w:val="clear" w:color="auto" w:fill="auto"/>
            <w:hideMark/>
          </w:tcPr>
          <w:p w14:paraId="10755B0D"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56" w:type="pct"/>
            <w:tcBorders>
              <w:top w:val="nil"/>
              <w:left w:val="nil"/>
              <w:bottom w:val="single" w:sz="8" w:space="0" w:color="auto"/>
              <w:right w:val="single" w:sz="8" w:space="0" w:color="auto"/>
            </w:tcBorders>
            <w:shd w:val="clear" w:color="auto" w:fill="auto"/>
            <w:hideMark/>
          </w:tcPr>
          <w:p w14:paraId="0132B700"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87" w:type="pct"/>
            <w:tcBorders>
              <w:top w:val="single" w:sz="8" w:space="0" w:color="auto"/>
              <w:left w:val="nil"/>
              <w:bottom w:val="single" w:sz="8" w:space="0" w:color="auto"/>
              <w:right w:val="single" w:sz="4" w:space="0" w:color="auto"/>
            </w:tcBorders>
          </w:tcPr>
          <w:p w14:paraId="11A33419" w14:textId="77777777" w:rsidR="00822EFF" w:rsidRPr="005A7BEF" w:rsidRDefault="00822EFF" w:rsidP="005A7BEF">
            <w:pPr>
              <w:spacing w:line="360" w:lineRule="auto"/>
              <w:rPr>
                <w:rFonts w:ascii="Arial" w:hAnsi="Arial" w:cs="Arial"/>
                <w:sz w:val="16"/>
                <w:szCs w:val="16"/>
              </w:rPr>
            </w:pPr>
          </w:p>
        </w:tc>
        <w:tc>
          <w:tcPr>
            <w:tcW w:w="628" w:type="pct"/>
            <w:tcBorders>
              <w:top w:val="nil"/>
              <w:left w:val="single" w:sz="4" w:space="0" w:color="auto"/>
              <w:bottom w:val="single" w:sz="8" w:space="0" w:color="auto"/>
              <w:right w:val="single" w:sz="8" w:space="0" w:color="auto"/>
            </w:tcBorders>
            <w:shd w:val="clear" w:color="auto" w:fill="auto"/>
            <w:hideMark/>
          </w:tcPr>
          <w:p w14:paraId="3D12664B"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60" w:type="pct"/>
            <w:tcBorders>
              <w:top w:val="nil"/>
              <w:left w:val="nil"/>
              <w:bottom w:val="single" w:sz="8" w:space="0" w:color="auto"/>
              <w:right w:val="single" w:sz="8" w:space="0" w:color="auto"/>
            </w:tcBorders>
            <w:shd w:val="clear" w:color="auto" w:fill="auto"/>
            <w:hideMark/>
          </w:tcPr>
          <w:p w14:paraId="05EB2DF8"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r>
      <w:tr w:rsidR="004C5C15" w:rsidRPr="005A7BEF" w14:paraId="0A60CF44" w14:textId="77777777" w:rsidTr="00BE12B2">
        <w:trPr>
          <w:trHeight w:val="193"/>
          <w:jc w:val="center"/>
        </w:trPr>
        <w:tc>
          <w:tcPr>
            <w:tcW w:w="198" w:type="pct"/>
            <w:tcBorders>
              <w:top w:val="nil"/>
              <w:left w:val="single" w:sz="8" w:space="0" w:color="auto"/>
              <w:bottom w:val="single" w:sz="8" w:space="0" w:color="auto"/>
              <w:right w:val="single" w:sz="8" w:space="0" w:color="auto"/>
            </w:tcBorders>
            <w:shd w:val="clear" w:color="auto" w:fill="auto"/>
            <w:vAlign w:val="bottom"/>
            <w:hideMark/>
          </w:tcPr>
          <w:p w14:paraId="3AD67D42" w14:textId="77777777" w:rsidR="00822EFF" w:rsidRPr="005A7BEF" w:rsidRDefault="00822EFF" w:rsidP="005A7BEF">
            <w:pPr>
              <w:spacing w:line="360" w:lineRule="auto"/>
              <w:jc w:val="center"/>
              <w:rPr>
                <w:rFonts w:ascii="Arial" w:hAnsi="Arial" w:cs="Arial"/>
                <w:sz w:val="16"/>
                <w:szCs w:val="16"/>
              </w:rPr>
            </w:pPr>
            <w:r w:rsidRPr="005A7BEF">
              <w:rPr>
                <w:rFonts w:ascii="Arial" w:hAnsi="Arial" w:cs="Arial"/>
                <w:sz w:val="16"/>
                <w:szCs w:val="16"/>
              </w:rPr>
              <w:t>C</w:t>
            </w:r>
          </w:p>
        </w:tc>
        <w:tc>
          <w:tcPr>
            <w:tcW w:w="707" w:type="pct"/>
            <w:tcBorders>
              <w:top w:val="single" w:sz="8" w:space="0" w:color="auto"/>
              <w:left w:val="nil"/>
              <w:bottom w:val="single" w:sz="8" w:space="0" w:color="auto"/>
              <w:right w:val="single" w:sz="4" w:space="0" w:color="auto"/>
            </w:tcBorders>
          </w:tcPr>
          <w:p w14:paraId="4B7633DB" w14:textId="77777777" w:rsidR="00822EFF" w:rsidRPr="005A7BEF" w:rsidRDefault="00822EFF" w:rsidP="005A7BEF">
            <w:pPr>
              <w:spacing w:line="360" w:lineRule="auto"/>
              <w:rPr>
                <w:rFonts w:ascii="Arial" w:hAnsi="Arial" w:cs="Arial"/>
                <w:sz w:val="16"/>
                <w:szCs w:val="16"/>
              </w:rPr>
            </w:pPr>
          </w:p>
        </w:tc>
        <w:tc>
          <w:tcPr>
            <w:tcW w:w="807" w:type="pct"/>
            <w:tcBorders>
              <w:top w:val="single" w:sz="8" w:space="0" w:color="auto"/>
              <w:left w:val="single" w:sz="4" w:space="0" w:color="auto"/>
              <w:bottom w:val="single" w:sz="8" w:space="0" w:color="auto"/>
              <w:right w:val="single" w:sz="4" w:space="0" w:color="auto"/>
            </w:tcBorders>
          </w:tcPr>
          <w:p w14:paraId="10B03001" w14:textId="77777777" w:rsidR="00822EFF" w:rsidRPr="005A7BEF" w:rsidRDefault="00822EFF" w:rsidP="005A7BEF">
            <w:pPr>
              <w:spacing w:line="360" w:lineRule="auto"/>
              <w:rPr>
                <w:rFonts w:ascii="Arial" w:hAnsi="Arial" w:cs="Arial"/>
                <w:sz w:val="16"/>
                <w:szCs w:val="16"/>
              </w:rPr>
            </w:pPr>
          </w:p>
        </w:tc>
        <w:tc>
          <w:tcPr>
            <w:tcW w:w="656" w:type="pct"/>
            <w:tcBorders>
              <w:top w:val="nil"/>
              <w:left w:val="single" w:sz="4" w:space="0" w:color="auto"/>
              <w:bottom w:val="single" w:sz="8" w:space="0" w:color="auto"/>
              <w:right w:val="single" w:sz="8" w:space="0" w:color="auto"/>
            </w:tcBorders>
            <w:shd w:val="clear" w:color="auto" w:fill="auto"/>
            <w:hideMark/>
          </w:tcPr>
          <w:p w14:paraId="522E48DD"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56" w:type="pct"/>
            <w:tcBorders>
              <w:top w:val="nil"/>
              <w:left w:val="nil"/>
              <w:bottom w:val="single" w:sz="8" w:space="0" w:color="auto"/>
              <w:right w:val="single" w:sz="8" w:space="0" w:color="auto"/>
            </w:tcBorders>
            <w:shd w:val="clear" w:color="auto" w:fill="auto"/>
            <w:hideMark/>
          </w:tcPr>
          <w:p w14:paraId="54AE3075"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87" w:type="pct"/>
            <w:tcBorders>
              <w:top w:val="single" w:sz="8" w:space="0" w:color="auto"/>
              <w:left w:val="nil"/>
              <w:bottom w:val="single" w:sz="8" w:space="0" w:color="auto"/>
              <w:right w:val="single" w:sz="4" w:space="0" w:color="auto"/>
            </w:tcBorders>
          </w:tcPr>
          <w:p w14:paraId="3985E11B" w14:textId="77777777" w:rsidR="00822EFF" w:rsidRPr="005A7BEF" w:rsidRDefault="00822EFF" w:rsidP="005A7BEF">
            <w:pPr>
              <w:spacing w:line="360" w:lineRule="auto"/>
              <w:rPr>
                <w:rFonts w:ascii="Arial" w:hAnsi="Arial" w:cs="Arial"/>
                <w:sz w:val="16"/>
                <w:szCs w:val="16"/>
              </w:rPr>
            </w:pPr>
          </w:p>
        </w:tc>
        <w:tc>
          <w:tcPr>
            <w:tcW w:w="628" w:type="pct"/>
            <w:tcBorders>
              <w:top w:val="nil"/>
              <w:left w:val="single" w:sz="4" w:space="0" w:color="auto"/>
              <w:bottom w:val="single" w:sz="8" w:space="0" w:color="auto"/>
              <w:right w:val="single" w:sz="8" w:space="0" w:color="auto"/>
            </w:tcBorders>
            <w:shd w:val="clear" w:color="auto" w:fill="auto"/>
            <w:hideMark/>
          </w:tcPr>
          <w:p w14:paraId="60199229"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60" w:type="pct"/>
            <w:tcBorders>
              <w:top w:val="nil"/>
              <w:left w:val="nil"/>
              <w:bottom w:val="single" w:sz="8" w:space="0" w:color="auto"/>
              <w:right w:val="single" w:sz="8" w:space="0" w:color="auto"/>
            </w:tcBorders>
            <w:shd w:val="clear" w:color="auto" w:fill="auto"/>
            <w:hideMark/>
          </w:tcPr>
          <w:p w14:paraId="5009286D"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r>
      <w:tr w:rsidR="004C5C15" w:rsidRPr="005A7BEF" w14:paraId="303687EF" w14:textId="77777777" w:rsidTr="00BE12B2">
        <w:trPr>
          <w:trHeight w:val="60"/>
          <w:jc w:val="center"/>
        </w:trPr>
        <w:tc>
          <w:tcPr>
            <w:tcW w:w="198" w:type="pct"/>
            <w:tcBorders>
              <w:top w:val="nil"/>
              <w:left w:val="single" w:sz="8" w:space="0" w:color="auto"/>
              <w:bottom w:val="single" w:sz="8" w:space="0" w:color="auto"/>
              <w:right w:val="single" w:sz="8" w:space="0" w:color="auto"/>
            </w:tcBorders>
            <w:shd w:val="clear" w:color="auto" w:fill="auto"/>
            <w:vAlign w:val="bottom"/>
            <w:hideMark/>
          </w:tcPr>
          <w:p w14:paraId="3EFC2C3C" w14:textId="77777777" w:rsidR="00822EFF" w:rsidRPr="005A7BEF" w:rsidRDefault="00822EFF" w:rsidP="005A7BEF">
            <w:pPr>
              <w:spacing w:line="360" w:lineRule="auto"/>
              <w:jc w:val="center"/>
              <w:rPr>
                <w:rFonts w:ascii="Arial" w:hAnsi="Arial" w:cs="Arial"/>
                <w:sz w:val="16"/>
                <w:szCs w:val="16"/>
              </w:rPr>
            </w:pPr>
            <w:r w:rsidRPr="005A7BEF">
              <w:rPr>
                <w:rFonts w:ascii="Arial" w:hAnsi="Arial" w:cs="Arial"/>
                <w:sz w:val="16"/>
                <w:szCs w:val="16"/>
              </w:rPr>
              <w:t>D</w:t>
            </w:r>
          </w:p>
        </w:tc>
        <w:tc>
          <w:tcPr>
            <w:tcW w:w="707" w:type="pct"/>
            <w:tcBorders>
              <w:top w:val="single" w:sz="8" w:space="0" w:color="auto"/>
              <w:left w:val="nil"/>
              <w:bottom w:val="single" w:sz="8" w:space="0" w:color="auto"/>
              <w:right w:val="single" w:sz="4" w:space="0" w:color="auto"/>
            </w:tcBorders>
          </w:tcPr>
          <w:p w14:paraId="363BC44F" w14:textId="77777777" w:rsidR="00822EFF" w:rsidRPr="005A7BEF" w:rsidRDefault="00822EFF" w:rsidP="005A7BEF">
            <w:pPr>
              <w:spacing w:line="360" w:lineRule="auto"/>
              <w:rPr>
                <w:rFonts w:ascii="Arial" w:hAnsi="Arial" w:cs="Arial"/>
                <w:sz w:val="16"/>
                <w:szCs w:val="16"/>
              </w:rPr>
            </w:pPr>
          </w:p>
        </w:tc>
        <w:tc>
          <w:tcPr>
            <w:tcW w:w="807" w:type="pct"/>
            <w:tcBorders>
              <w:top w:val="single" w:sz="8" w:space="0" w:color="auto"/>
              <w:left w:val="single" w:sz="4" w:space="0" w:color="auto"/>
              <w:bottom w:val="single" w:sz="8" w:space="0" w:color="auto"/>
              <w:right w:val="single" w:sz="4" w:space="0" w:color="auto"/>
            </w:tcBorders>
          </w:tcPr>
          <w:p w14:paraId="2DE6EB6F" w14:textId="77777777" w:rsidR="00822EFF" w:rsidRPr="005A7BEF" w:rsidRDefault="00822EFF" w:rsidP="005A7BEF">
            <w:pPr>
              <w:spacing w:line="360" w:lineRule="auto"/>
              <w:rPr>
                <w:rFonts w:ascii="Arial" w:hAnsi="Arial" w:cs="Arial"/>
                <w:sz w:val="16"/>
                <w:szCs w:val="16"/>
              </w:rPr>
            </w:pPr>
          </w:p>
        </w:tc>
        <w:tc>
          <w:tcPr>
            <w:tcW w:w="656" w:type="pct"/>
            <w:tcBorders>
              <w:top w:val="nil"/>
              <w:left w:val="single" w:sz="4" w:space="0" w:color="auto"/>
              <w:bottom w:val="single" w:sz="8" w:space="0" w:color="auto"/>
              <w:right w:val="single" w:sz="8" w:space="0" w:color="auto"/>
            </w:tcBorders>
            <w:shd w:val="clear" w:color="auto" w:fill="auto"/>
            <w:hideMark/>
          </w:tcPr>
          <w:p w14:paraId="0EE2C7E9"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56" w:type="pct"/>
            <w:tcBorders>
              <w:top w:val="nil"/>
              <w:left w:val="nil"/>
              <w:bottom w:val="single" w:sz="8" w:space="0" w:color="auto"/>
              <w:right w:val="single" w:sz="8" w:space="0" w:color="auto"/>
            </w:tcBorders>
            <w:shd w:val="clear" w:color="auto" w:fill="auto"/>
            <w:hideMark/>
          </w:tcPr>
          <w:p w14:paraId="2D1BED2B"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87" w:type="pct"/>
            <w:tcBorders>
              <w:top w:val="single" w:sz="8" w:space="0" w:color="auto"/>
              <w:left w:val="nil"/>
              <w:bottom w:val="single" w:sz="8" w:space="0" w:color="auto"/>
              <w:right w:val="single" w:sz="4" w:space="0" w:color="auto"/>
            </w:tcBorders>
          </w:tcPr>
          <w:p w14:paraId="236654F4" w14:textId="77777777" w:rsidR="00822EFF" w:rsidRPr="005A7BEF" w:rsidRDefault="00822EFF" w:rsidP="005A7BEF">
            <w:pPr>
              <w:spacing w:line="360" w:lineRule="auto"/>
              <w:rPr>
                <w:rFonts w:ascii="Arial" w:hAnsi="Arial" w:cs="Arial"/>
                <w:sz w:val="16"/>
                <w:szCs w:val="16"/>
              </w:rPr>
            </w:pPr>
          </w:p>
        </w:tc>
        <w:tc>
          <w:tcPr>
            <w:tcW w:w="628" w:type="pct"/>
            <w:tcBorders>
              <w:top w:val="nil"/>
              <w:left w:val="single" w:sz="4" w:space="0" w:color="auto"/>
              <w:bottom w:val="single" w:sz="8" w:space="0" w:color="auto"/>
              <w:right w:val="single" w:sz="8" w:space="0" w:color="auto"/>
            </w:tcBorders>
            <w:shd w:val="clear" w:color="auto" w:fill="auto"/>
            <w:hideMark/>
          </w:tcPr>
          <w:p w14:paraId="27D5CF50"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c>
          <w:tcPr>
            <w:tcW w:w="660" w:type="pct"/>
            <w:tcBorders>
              <w:top w:val="nil"/>
              <w:left w:val="nil"/>
              <w:bottom w:val="single" w:sz="8" w:space="0" w:color="auto"/>
              <w:right w:val="single" w:sz="8" w:space="0" w:color="auto"/>
            </w:tcBorders>
            <w:shd w:val="clear" w:color="auto" w:fill="auto"/>
            <w:hideMark/>
          </w:tcPr>
          <w:p w14:paraId="507EEC28" w14:textId="77777777" w:rsidR="00822EFF" w:rsidRPr="005A7BEF" w:rsidRDefault="00822EFF" w:rsidP="005A7BEF">
            <w:pPr>
              <w:spacing w:line="360" w:lineRule="auto"/>
              <w:rPr>
                <w:rFonts w:ascii="Arial" w:hAnsi="Arial" w:cs="Arial"/>
                <w:sz w:val="16"/>
                <w:szCs w:val="16"/>
              </w:rPr>
            </w:pPr>
            <w:r w:rsidRPr="005A7BEF">
              <w:rPr>
                <w:rFonts w:ascii="Arial" w:hAnsi="Arial" w:cs="Arial"/>
                <w:sz w:val="16"/>
                <w:szCs w:val="16"/>
              </w:rPr>
              <w:t> </w:t>
            </w:r>
          </w:p>
        </w:tc>
      </w:tr>
    </w:tbl>
    <w:p w14:paraId="65CB7EFB" w14:textId="77777777" w:rsidR="00AA11D4" w:rsidRPr="005A7BEF" w:rsidRDefault="00AA11D4" w:rsidP="005A7BEF">
      <w:pPr>
        <w:tabs>
          <w:tab w:val="left" w:pos="3585"/>
        </w:tabs>
        <w:ind w:left="720"/>
        <w:rPr>
          <w:rFonts w:ascii="Arial" w:hAnsi="Arial" w:cs="Arial"/>
          <w:b/>
          <w:sz w:val="16"/>
          <w:szCs w:val="16"/>
        </w:rPr>
      </w:pPr>
    </w:p>
    <w:p w14:paraId="61386083" w14:textId="53C5E342" w:rsidR="00AA11D4" w:rsidRPr="005A7BEF" w:rsidRDefault="00AA11D4" w:rsidP="005A7BEF">
      <w:pPr>
        <w:tabs>
          <w:tab w:val="left" w:pos="3585"/>
        </w:tabs>
        <w:ind w:left="720"/>
        <w:rPr>
          <w:rFonts w:ascii="Arial" w:hAnsi="Arial" w:cs="Arial"/>
          <w:b/>
          <w:sz w:val="16"/>
          <w:szCs w:val="16"/>
        </w:rPr>
      </w:pPr>
    </w:p>
    <w:p w14:paraId="69AC4A18" w14:textId="11A362DF" w:rsidR="0024495F" w:rsidRPr="005A7BEF" w:rsidRDefault="0024495F" w:rsidP="005A7BEF">
      <w:pPr>
        <w:tabs>
          <w:tab w:val="left" w:pos="3585"/>
        </w:tabs>
        <w:ind w:left="720"/>
        <w:rPr>
          <w:rFonts w:ascii="Arial" w:hAnsi="Arial" w:cs="Arial"/>
          <w:b/>
          <w:sz w:val="16"/>
          <w:szCs w:val="16"/>
        </w:rPr>
      </w:pPr>
    </w:p>
    <w:tbl>
      <w:tblPr>
        <w:tblW w:w="4561" w:type="pct"/>
        <w:tblInd w:w="704" w:type="dxa"/>
        <w:tblLook w:val="04A0" w:firstRow="1" w:lastRow="0" w:firstColumn="1" w:lastColumn="0" w:noHBand="0" w:noVBand="1"/>
      </w:tblPr>
      <w:tblGrid>
        <w:gridCol w:w="1598"/>
        <w:gridCol w:w="781"/>
        <w:gridCol w:w="456"/>
        <w:gridCol w:w="2566"/>
        <w:gridCol w:w="1106"/>
        <w:gridCol w:w="435"/>
        <w:gridCol w:w="2854"/>
        <w:gridCol w:w="783"/>
        <w:gridCol w:w="483"/>
        <w:gridCol w:w="2021"/>
        <w:gridCol w:w="950"/>
      </w:tblGrid>
      <w:tr w:rsidR="00C81604" w:rsidRPr="005A7BEF" w14:paraId="11A3DBD1" w14:textId="77777777" w:rsidTr="00354226">
        <w:trPr>
          <w:trHeight w:hRule="exact" w:val="288"/>
        </w:trPr>
        <w:tc>
          <w:tcPr>
            <w:tcW w:w="5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871E1" w14:textId="77777777" w:rsidR="00C81604" w:rsidRPr="005A7BEF" w:rsidRDefault="00C81604" w:rsidP="005A7BEF">
            <w:pPr>
              <w:rPr>
                <w:rFonts w:ascii="Arial" w:hAnsi="Arial" w:cs="Arial"/>
                <w:sz w:val="20"/>
                <w:szCs w:val="20"/>
              </w:rPr>
            </w:pPr>
            <w:r w:rsidRPr="005A7BEF">
              <w:rPr>
                <w:rFonts w:ascii="Arial" w:hAnsi="Arial" w:cs="Arial"/>
                <w:sz w:val="20"/>
                <w:szCs w:val="20"/>
              </w:rPr>
              <w:lastRenderedPageBreak/>
              <w:t>Crop</w:t>
            </w:r>
          </w:p>
        </w:tc>
        <w:tc>
          <w:tcPr>
            <w:tcW w:w="278" w:type="pct"/>
            <w:tcBorders>
              <w:top w:val="single" w:sz="4" w:space="0" w:color="auto"/>
              <w:left w:val="nil"/>
              <w:bottom w:val="single" w:sz="4" w:space="0" w:color="auto"/>
              <w:right w:val="single" w:sz="4" w:space="0" w:color="auto"/>
            </w:tcBorders>
            <w:shd w:val="clear" w:color="auto" w:fill="auto"/>
            <w:noWrap/>
            <w:vAlign w:val="bottom"/>
            <w:hideMark/>
          </w:tcPr>
          <w:p w14:paraId="6E35B700" w14:textId="77777777" w:rsidR="00C81604" w:rsidRPr="005A7BEF" w:rsidRDefault="00C81604" w:rsidP="005A7BEF">
            <w:pPr>
              <w:rPr>
                <w:rFonts w:ascii="Arial" w:hAnsi="Arial" w:cs="Arial"/>
                <w:sz w:val="20"/>
                <w:szCs w:val="20"/>
              </w:rPr>
            </w:pPr>
            <w:r w:rsidRPr="005A7BEF">
              <w:rPr>
                <w:rFonts w:ascii="Arial" w:hAnsi="Arial" w:cs="Arial"/>
                <w:sz w:val="20"/>
                <w:szCs w:val="20"/>
              </w:rPr>
              <w:t>Code</w:t>
            </w:r>
          </w:p>
        </w:tc>
        <w:tc>
          <w:tcPr>
            <w:tcW w:w="162" w:type="pct"/>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BA7B5B" w14:textId="77777777" w:rsidR="00C81604" w:rsidRPr="005A7BEF" w:rsidRDefault="00C81604" w:rsidP="005A7BEF">
            <w:pPr>
              <w:jc w:val="center"/>
              <w:rPr>
                <w:rFonts w:ascii="Arial" w:hAnsi="Arial" w:cs="Arial"/>
                <w:sz w:val="20"/>
                <w:szCs w:val="20"/>
              </w:rPr>
            </w:pPr>
            <w:r w:rsidRPr="005A7BEF">
              <w:rPr>
                <w:rFonts w:ascii="Arial" w:hAnsi="Arial" w:cs="Arial"/>
                <w:sz w:val="20"/>
                <w:szCs w:val="20"/>
              </w:rPr>
              <w:t> </w:t>
            </w:r>
          </w:p>
        </w:tc>
        <w:tc>
          <w:tcPr>
            <w:tcW w:w="914" w:type="pct"/>
            <w:tcBorders>
              <w:top w:val="single" w:sz="4" w:space="0" w:color="auto"/>
              <w:left w:val="nil"/>
              <w:bottom w:val="single" w:sz="4" w:space="0" w:color="auto"/>
              <w:right w:val="single" w:sz="4" w:space="0" w:color="auto"/>
            </w:tcBorders>
            <w:shd w:val="clear" w:color="auto" w:fill="auto"/>
            <w:noWrap/>
            <w:vAlign w:val="bottom"/>
            <w:hideMark/>
          </w:tcPr>
          <w:p w14:paraId="161B0B62" w14:textId="77777777" w:rsidR="00C81604" w:rsidRPr="005A7BEF" w:rsidRDefault="00C81604" w:rsidP="005A7BEF">
            <w:pPr>
              <w:rPr>
                <w:rFonts w:ascii="Arial" w:hAnsi="Arial" w:cs="Arial"/>
                <w:sz w:val="20"/>
                <w:szCs w:val="20"/>
              </w:rPr>
            </w:pPr>
            <w:r w:rsidRPr="005A7BEF">
              <w:rPr>
                <w:rFonts w:ascii="Arial" w:hAnsi="Arial" w:cs="Arial"/>
                <w:sz w:val="20"/>
                <w:szCs w:val="20"/>
              </w:rPr>
              <w:t>Crop</w:t>
            </w:r>
          </w:p>
        </w:tc>
        <w:tc>
          <w:tcPr>
            <w:tcW w:w="394" w:type="pct"/>
            <w:tcBorders>
              <w:top w:val="single" w:sz="4" w:space="0" w:color="auto"/>
              <w:left w:val="nil"/>
              <w:bottom w:val="single" w:sz="4" w:space="0" w:color="auto"/>
              <w:right w:val="single" w:sz="4" w:space="0" w:color="auto"/>
            </w:tcBorders>
            <w:shd w:val="clear" w:color="auto" w:fill="auto"/>
            <w:noWrap/>
            <w:vAlign w:val="bottom"/>
            <w:hideMark/>
          </w:tcPr>
          <w:p w14:paraId="2690605B" w14:textId="77777777" w:rsidR="00C81604" w:rsidRPr="005A7BEF" w:rsidRDefault="00C81604" w:rsidP="005A7BEF">
            <w:pPr>
              <w:rPr>
                <w:rFonts w:ascii="Arial" w:hAnsi="Arial" w:cs="Arial"/>
                <w:sz w:val="20"/>
                <w:szCs w:val="20"/>
              </w:rPr>
            </w:pPr>
            <w:r w:rsidRPr="005A7BEF">
              <w:rPr>
                <w:rFonts w:ascii="Arial" w:hAnsi="Arial" w:cs="Arial"/>
                <w:sz w:val="20"/>
                <w:szCs w:val="20"/>
              </w:rPr>
              <w:t>Code</w:t>
            </w:r>
          </w:p>
        </w:tc>
        <w:tc>
          <w:tcPr>
            <w:tcW w:w="155" w:type="pct"/>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D4DEA" w14:textId="77777777" w:rsidR="00C81604" w:rsidRPr="005A7BEF" w:rsidRDefault="00C81604" w:rsidP="005A7BEF">
            <w:pPr>
              <w:jc w:val="center"/>
              <w:rPr>
                <w:rFonts w:ascii="Arial" w:hAnsi="Arial" w:cs="Arial"/>
                <w:sz w:val="20"/>
                <w:szCs w:val="20"/>
              </w:rPr>
            </w:pPr>
            <w:r w:rsidRPr="005A7BEF">
              <w:rPr>
                <w:rFonts w:ascii="Arial" w:hAnsi="Arial" w:cs="Arial"/>
                <w:sz w:val="20"/>
                <w:szCs w:val="20"/>
              </w:rPr>
              <w:t> </w:t>
            </w:r>
          </w:p>
        </w:tc>
        <w:tc>
          <w:tcPr>
            <w:tcW w:w="1017" w:type="pct"/>
            <w:tcBorders>
              <w:top w:val="single" w:sz="4" w:space="0" w:color="auto"/>
              <w:left w:val="nil"/>
              <w:bottom w:val="single" w:sz="4" w:space="0" w:color="auto"/>
              <w:right w:val="single" w:sz="4" w:space="0" w:color="auto"/>
            </w:tcBorders>
            <w:shd w:val="clear" w:color="auto" w:fill="auto"/>
            <w:noWrap/>
            <w:vAlign w:val="bottom"/>
            <w:hideMark/>
          </w:tcPr>
          <w:p w14:paraId="5E32CF17" w14:textId="77777777" w:rsidR="00C81604" w:rsidRPr="005A7BEF" w:rsidRDefault="00C81604" w:rsidP="005A7BEF">
            <w:pPr>
              <w:rPr>
                <w:rFonts w:ascii="Arial" w:hAnsi="Arial" w:cs="Arial"/>
                <w:sz w:val="20"/>
                <w:szCs w:val="20"/>
              </w:rPr>
            </w:pPr>
            <w:r w:rsidRPr="005A7BEF">
              <w:rPr>
                <w:rFonts w:ascii="Arial" w:hAnsi="Arial" w:cs="Arial"/>
                <w:sz w:val="20"/>
                <w:szCs w:val="20"/>
              </w:rPr>
              <w:t>Crop</w:t>
            </w:r>
          </w:p>
        </w:tc>
        <w:tc>
          <w:tcPr>
            <w:tcW w:w="279" w:type="pct"/>
            <w:tcBorders>
              <w:top w:val="single" w:sz="4" w:space="0" w:color="auto"/>
              <w:left w:val="nil"/>
              <w:bottom w:val="single" w:sz="4" w:space="0" w:color="auto"/>
              <w:right w:val="single" w:sz="4" w:space="0" w:color="auto"/>
            </w:tcBorders>
            <w:shd w:val="clear" w:color="auto" w:fill="auto"/>
            <w:noWrap/>
            <w:vAlign w:val="bottom"/>
            <w:hideMark/>
          </w:tcPr>
          <w:p w14:paraId="5E3F9153" w14:textId="77777777" w:rsidR="00C81604" w:rsidRPr="005A7BEF" w:rsidRDefault="00C81604" w:rsidP="005A7BEF">
            <w:pPr>
              <w:rPr>
                <w:rFonts w:ascii="Arial" w:hAnsi="Arial" w:cs="Arial"/>
                <w:sz w:val="20"/>
                <w:szCs w:val="20"/>
              </w:rPr>
            </w:pPr>
            <w:r w:rsidRPr="005A7BEF">
              <w:rPr>
                <w:rFonts w:ascii="Arial" w:hAnsi="Arial" w:cs="Arial"/>
                <w:sz w:val="20"/>
                <w:szCs w:val="20"/>
              </w:rPr>
              <w:t>Code</w:t>
            </w:r>
          </w:p>
        </w:tc>
        <w:tc>
          <w:tcPr>
            <w:tcW w:w="172" w:type="pct"/>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138A" w14:textId="77777777" w:rsidR="00C81604" w:rsidRPr="005A7BEF" w:rsidRDefault="00C81604" w:rsidP="005A7BEF">
            <w:pPr>
              <w:jc w:val="center"/>
              <w:rPr>
                <w:rFonts w:ascii="Arial" w:hAnsi="Arial" w:cs="Arial"/>
                <w:sz w:val="20"/>
                <w:szCs w:val="20"/>
              </w:rPr>
            </w:pPr>
            <w:r w:rsidRPr="005A7BEF">
              <w:rPr>
                <w:rFonts w:ascii="Arial" w:hAnsi="Arial" w:cs="Arial"/>
                <w:sz w:val="20"/>
                <w:szCs w:val="20"/>
              </w:rPr>
              <w:t> </w:t>
            </w:r>
          </w:p>
        </w:tc>
        <w:tc>
          <w:tcPr>
            <w:tcW w:w="720" w:type="pct"/>
            <w:tcBorders>
              <w:top w:val="single" w:sz="4" w:space="0" w:color="auto"/>
              <w:left w:val="nil"/>
              <w:bottom w:val="single" w:sz="4" w:space="0" w:color="auto"/>
              <w:right w:val="single" w:sz="4" w:space="0" w:color="auto"/>
            </w:tcBorders>
            <w:shd w:val="clear" w:color="auto" w:fill="auto"/>
            <w:noWrap/>
            <w:vAlign w:val="bottom"/>
            <w:hideMark/>
          </w:tcPr>
          <w:p w14:paraId="55756EAC" w14:textId="77777777" w:rsidR="00C81604" w:rsidRPr="005A7BEF" w:rsidRDefault="00C81604" w:rsidP="005A7BEF">
            <w:pPr>
              <w:rPr>
                <w:rFonts w:ascii="Arial" w:hAnsi="Arial" w:cs="Arial"/>
                <w:sz w:val="20"/>
                <w:szCs w:val="20"/>
              </w:rPr>
            </w:pPr>
            <w:r w:rsidRPr="005A7BEF">
              <w:rPr>
                <w:rFonts w:ascii="Arial" w:hAnsi="Arial" w:cs="Arial"/>
                <w:sz w:val="20"/>
                <w:szCs w:val="20"/>
              </w:rPr>
              <w:t>Crop</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152398A6" w14:textId="77777777" w:rsidR="00C81604" w:rsidRPr="005A7BEF" w:rsidRDefault="00C81604" w:rsidP="005A7BEF">
            <w:pPr>
              <w:rPr>
                <w:rFonts w:ascii="Arial" w:hAnsi="Arial" w:cs="Arial"/>
                <w:sz w:val="20"/>
                <w:szCs w:val="20"/>
              </w:rPr>
            </w:pPr>
            <w:r w:rsidRPr="005A7BEF">
              <w:rPr>
                <w:rFonts w:ascii="Arial" w:hAnsi="Arial" w:cs="Arial"/>
                <w:sz w:val="20"/>
                <w:szCs w:val="20"/>
              </w:rPr>
              <w:t>Code</w:t>
            </w:r>
          </w:p>
        </w:tc>
      </w:tr>
      <w:tr w:rsidR="00C81604" w:rsidRPr="005A7BEF" w14:paraId="0C1BC729"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5634ADA7"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Avocado pear</w:t>
            </w:r>
          </w:p>
        </w:tc>
        <w:tc>
          <w:tcPr>
            <w:tcW w:w="278" w:type="pct"/>
            <w:tcBorders>
              <w:top w:val="nil"/>
              <w:left w:val="nil"/>
              <w:bottom w:val="single" w:sz="4" w:space="0" w:color="auto"/>
              <w:right w:val="single" w:sz="4" w:space="0" w:color="auto"/>
            </w:tcBorders>
            <w:shd w:val="clear" w:color="auto" w:fill="auto"/>
            <w:noWrap/>
            <w:vAlign w:val="bottom"/>
            <w:hideMark/>
          </w:tcPr>
          <w:p w14:paraId="3DF6B982"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3D3781E6"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157F2DF2"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Garden Egg/Egg plant</w:t>
            </w:r>
          </w:p>
        </w:tc>
        <w:tc>
          <w:tcPr>
            <w:tcW w:w="394" w:type="pct"/>
            <w:tcBorders>
              <w:top w:val="nil"/>
              <w:left w:val="nil"/>
              <w:bottom w:val="single" w:sz="4" w:space="0" w:color="auto"/>
              <w:right w:val="single" w:sz="4" w:space="0" w:color="auto"/>
            </w:tcBorders>
            <w:shd w:val="clear" w:color="auto" w:fill="auto"/>
            <w:noWrap/>
            <w:vAlign w:val="bottom"/>
            <w:hideMark/>
          </w:tcPr>
          <w:p w14:paraId="4B126B24"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12</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1CA50FD5"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035D2A5C"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Okro</w:t>
            </w:r>
          </w:p>
        </w:tc>
        <w:tc>
          <w:tcPr>
            <w:tcW w:w="279" w:type="pct"/>
            <w:tcBorders>
              <w:top w:val="nil"/>
              <w:left w:val="nil"/>
              <w:bottom w:val="single" w:sz="4" w:space="0" w:color="auto"/>
              <w:right w:val="single" w:sz="4" w:space="0" w:color="auto"/>
            </w:tcBorders>
            <w:shd w:val="clear" w:color="auto" w:fill="auto"/>
            <w:noWrap/>
            <w:vAlign w:val="bottom"/>
            <w:hideMark/>
          </w:tcPr>
          <w:p w14:paraId="282EC5F1"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23</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256C8312"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4EED1F2E"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Sugarcane</w:t>
            </w:r>
          </w:p>
        </w:tc>
        <w:tc>
          <w:tcPr>
            <w:tcW w:w="338" w:type="pct"/>
            <w:tcBorders>
              <w:top w:val="nil"/>
              <w:left w:val="nil"/>
              <w:bottom w:val="single" w:sz="4" w:space="0" w:color="auto"/>
              <w:right w:val="single" w:sz="4" w:space="0" w:color="auto"/>
            </w:tcBorders>
            <w:shd w:val="clear" w:color="auto" w:fill="auto"/>
            <w:noWrap/>
            <w:vAlign w:val="bottom"/>
            <w:hideMark/>
          </w:tcPr>
          <w:p w14:paraId="79D21926"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34</w:t>
            </w:r>
          </w:p>
        </w:tc>
      </w:tr>
      <w:tr w:rsidR="00C81604" w:rsidRPr="005A7BEF" w14:paraId="137E53D5"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20B42938"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Banana</w:t>
            </w:r>
          </w:p>
        </w:tc>
        <w:tc>
          <w:tcPr>
            <w:tcW w:w="278" w:type="pct"/>
            <w:tcBorders>
              <w:top w:val="nil"/>
              <w:left w:val="nil"/>
              <w:bottom w:val="single" w:sz="4" w:space="0" w:color="auto"/>
              <w:right w:val="single" w:sz="4" w:space="0" w:color="auto"/>
            </w:tcBorders>
            <w:shd w:val="clear" w:color="auto" w:fill="auto"/>
            <w:noWrap/>
            <w:vAlign w:val="bottom"/>
            <w:hideMark/>
          </w:tcPr>
          <w:p w14:paraId="3A9DFB19"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59B6B8EF"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51E19445"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Ginger</w:t>
            </w:r>
          </w:p>
        </w:tc>
        <w:tc>
          <w:tcPr>
            <w:tcW w:w="394" w:type="pct"/>
            <w:tcBorders>
              <w:top w:val="nil"/>
              <w:left w:val="nil"/>
              <w:bottom w:val="single" w:sz="4" w:space="0" w:color="auto"/>
              <w:right w:val="single" w:sz="4" w:space="0" w:color="auto"/>
            </w:tcBorders>
            <w:shd w:val="clear" w:color="auto" w:fill="auto"/>
            <w:noWrap/>
            <w:vAlign w:val="bottom"/>
            <w:hideMark/>
          </w:tcPr>
          <w:p w14:paraId="56020709"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13</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26D4DAA8"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4ED53892"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Onion</w:t>
            </w:r>
          </w:p>
        </w:tc>
        <w:tc>
          <w:tcPr>
            <w:tcW w:w="279" w:type="pct"/>
            <w:tcBorders>
              <w:top w:val="nil"/>
              <w:left w:val="nil"/>
              <w:bottom w:val="single" w:sz="4" w:space="0" w:color="auto"/>
              <w:right w:val="single" w:sz="4" w:space="0" w:color="auto"/>
            </w:tcBorders>
            <w:shd w:val="clear" w:color="auto" w:fill="auto"/>
            <w:noWrap/>
            <w:vAlign w:val="bottom"/>
            <w:hideMark/>
          </w:tcPr>
          <w:p w14:paraId="64E81533"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24</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36822F67"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3B614F25"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Tiger nut</w:t>
            </w:r>
          </w:p>
        </w:tc>
        <w:tc>
          <w:tcPr>
            <w:tcW w:w="338" w:type="pct"/>
            <w:tcBorders>
              <w:top w:val="nil"/>
              <w:left w:val="nil"/>
              <w:bottom w:val="single" w:sz="4" w:space="0" w:color="auto"/>
              <w:right w:val="single" w:sz="4" w:space="0" w:color="auto"/>
            </w:tcBorders>
            <w:shd w:val="clear" w:color="auto" w:fill="auto"/>
            <w:noWrap/>
            <w:vAlign w:val="bottom"/>
            <w:hideMark/>
          </w:tcPr>
          <w:p w14:paraId="1F261848"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35</w:t>
            </w:r>
          </w:p>
        </w:tc>
      </w:tr>
      <w:tr w:rsidR="00C81604" w:rsidRPr="005A7BEF" w14:paraId="083C5542"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7062C567"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Beans/Peas</w:t>
            </w:r>
          </w:p>
        </w:tc>
        <w:tc>
          <w:tcPr>
            <w:tcW w:w="278" w:type="pct"/>
            <w:tcBorders>
              <w:top w:val="nil"/>
              <w:left w:val="nil"/>
              <w:bottom w:val="single" w:sz="4" w:space="0" w:color="auto"/>
              <w:right w:val="single" w:sz="4" w:space="0" w:color="auto"/>
            </w:tcBorders>
            <w:shd w:val="clear" w:color="auto" w:fill="auto"/>
            <w:noWrap/>
            <w:vAlign w:val="bottom"/>
            <w:hideMark/>
          </w:tcPr>
          <w:p w14:paraId="183BF502"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4F33197A"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76654FA8"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Groundnut/ Pea nut</w:t>
            </w:r>
          </w:p>
        </w:tc>
        <w:tc>
          <w:tcPr>
            <w:tcW w:w="394" w:type="pct"/>
            <w:tcBorders>
              <w:top w:val="nil"/>
              <w:left w:val="nil"/>
              <w:bottom w:val="single" w:sz="4" w:space="0" w:color="auto"/>
              <w:right w:val="single" w:sz="4" w:space="0" w:color="auto"/>
            </w:tcBorders>
            <w:shd w:val="clear" w:color="auto" w:fill="auto"/>
            <w:noWrap/>
            <w:vAlign w:val="bottom"/>
            <w:hideMark/>
          </w:tcPr>
          <w:p w14:paraId="27ADE747"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14</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558E6363"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5287A993"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Oranges/ Tangerine</w:t>
            </w:r>
          </w:p>
        </w:tc>
        <w:tc>
          <w:tcPr>
            <w:tcW w:w="279" w:type="pct"/>
            <w:tcBorders>
              <w:top w:val="nil"/>
              <w:left w:val="nil"/>
              <w:bottom w:val="single" w:sz="4" w:space="0" w:color="auto"/>
              <w:right w:val="single" w:sz="4" w:space="0" w:color="auto"/>
            </w:tcBorders>
            <w:shd w:val="clear" w:color="auto" w:fill="auto"/>
            <w:noWrap/>
            <w:vAlign w:val="bottom"/>
            <w:hideMark/>
          </w:tcPr>
          <w:p w14:paraId="398159B9"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25</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325BE892"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0AF60521"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Tobacco</w:t>
            </w:r>
          </w:p>
        </w:tc>
        <w:tc>
          <w:tcPr>
            <w:tcW w:w="338" w:type="pct"/>
            <w:tcBorders>
              <w:top w:val="nil"/>
              <w:left w:val="nil"/>
              <w:bottom w:val="single" w:sz="4" w:space="0" w:color="auto"/>
              <w:right w:val="single" w:sz="4" w:space="0" w:color="auto"/>
            </w:tcBorders>
            <w:shd w:val="clear" w:color="auto" w:fill="auto"/>
            <w:noWrap/>
            <w:vAlign w:val="bottom"/>
            <w:hideMark/>
          </w:tcPr>
          <w:p w14:paraId="1B2F7F88"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36</w:t>
            </w:r>
          </w:p>
        </w:tc>
      </w:tr>
      <w:tr w:rsidR="00C81604" w:rsidRPr="005A7BEF" w14:paraId="4D4EBBAD"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0D9F7815"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Cashew nut</w:t>
            </w:r>
          </w:p>
        </w:tc>
        <w:tc>
          <w:tcPr>
            <w:tcW w:w="278" w:type="pct"/>
            <w:tcBorders>
              <w:top w:val="nil"/>
              <w:left w:val="nil"/>
              <w:bottom w:val="single" w:sz="4" w:space="0" w:color="auto"/>
              <w:right w:val="single" w:sz="4" w:space="0" w:color="auto"/>
            </w:tcBorders>
            <w:shd w:val="clear" w:color="auto" w:fill="auto"/>
            <w:noWrap/>
            <w:vAlign w:val="bottom"/>
            <w:hideMark/>
          </w:tcPr>
          <w:p w14:paraId="39CE6C76"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4</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3F23B280"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5783A4DA"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Guinea corn/Sorghum</w:t>
            </w:r>
          </w:p>
        </w:tc>
        <w:tc>
          <w:tcPr>
            <w:tcW w:w="394" w:type="pct"/>
            <w:tcBorders>
              <w:top w:val="nil"/>
              <w:left w:val="nil"/>
              <w:bottom w:val="single" w:sz="4" w:space="0" w:color="auto"/>
              <w:right w:val="single" w:sz="4" w:space="0" w:color="auto"/>
            </w:tcBorders>
            <w:shd w:val="clear" w:color="auto" w:fill="auto"/>
            <w:noWrap/>
            <w:vAlign w:val="bottom"/>
            <w:hideMark/>
          </w:tcPr>
          <w:p w14:paraId="70581C8E"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15</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7F4C59DC"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2F204AE1"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Pawpaw/Papaya</w:t>
            </w:r>
          </w:p>
        </w:tc>
        <w:tc>
          <w:tcPr>
            <w:tcW w:w="279" w:type="pct"/>
            <w:tcBorders>
              <w:top w:val="nil"/>
              <w:left w:val="nil"/>
              <w:bottom w:val="single" w:sz="4" w:space="0" w:color="auto"/>
              <w:right w:val="single" w:sz="4" w:space="0" w:color="auto"/>
            </w:tcBorders>
            <w:shd w:val="clear" w:color="auto" w:fill="auto"/>
            <w:noWrap/>
            <w:vAlign w:val="bottom"/>
            <w:hideMark/>
          </w:tcPr>
          <w:p w14:paraId="04E55A41"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26</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6DC43226"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1AC4C109"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Tomatoes</w:t>
            </w:r>
          </w:p>
        </w:tc>
        <w:tc>
          <w:tcPr>
            <w:tcW w:w="338" w:type="pct"/>
            <w:tcBorders>
              <w:top w:val="nil"/>
              <w:left w:val="nil"/>
              <w:bottom w:val="single" w:sz="4" w:space="0" w:color="auto"/>
              <w:right w:val="single" w:sz="4" w:space="0" w:color="auto"/>
            </w:tcBorders>
            <w:shd w:val="clear" w:color="auto" w:fill="auto"/>
            <w:noWrap/>
            <w:vAlign w:val="bottom"/>
            <w:hideMark/>
          </w:tcPr>
          <w:p w14:paraId="092E3909"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37</w:t>
            </w:r>
          </w:p>
        </w:tc>
      </w:tr>
      <w:tr w:rsidR="00C81604" w:rsidRPr="005A7BEF" w14:paraId="4DE311B1"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6082B888"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Cassava</w:t>
            </w:r>
          </w:p>
        </w:tc>
        <w:tc>
          <w:tcPr>
            <w:tcW w:w="278" w:type="pct"/>
            <w:tcBorders>
              <w:top w:val="nil"/>
              <w:left w:val="nil"/>
              <w:bottom w:val="single" w:sz="4" w:space="0" w:color="auto"/>
              <w:right w:val="single" w:sz="4" w:space="0" w:color="auto"/>
            </w:tcBorders>
            <w:shd w:val="clear" w:color="auto" w:fill="auto"/>
            <w:noWrap/>
            <w:vAlign w:val="bottom"/>
            <w:hideMark/>
          </w:tcPr>
          <w:p w14:paraId="11EE2DB3"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5</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795BDBE7"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54102FBE"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Kenef</w:t>
            </w:r>
          </w:p>
        </w:tc>
        <w:tc>
          <w:tcPr>
            <w:tcW w:w="394" w:type="pct"/>
            <w:tcBorders>
              <w:top w:val="nil"/>
              <w:left w:val="nil"/>
              <w:bottom w:val="single" w:sz="4" w:space="0" w:color="auto"/>
              <w:right w:val="single" w:sz="4" w:space="0" w:color="auto"/>
            </w:tcBorders>
            <w:shd w:val="clear" w:color="auto" w:fill="auto"/>
            <w:noWrap/>
            <w:vAlign w:val="bottom"/>
            <w:hideMark/>
          </w:tcPr>
          <w:p w14:paraId="0C046B8F"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16</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209F1721"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12472016"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Pepper</w:t>
            </w:r>
          </w:p>
        </w:tc>
        <w:tc>
          <w:tcPr>
            <w:tcW w:w="279" w:type="pct"/>
            <w:tcBorders>
              <w:top w:val="nil"/>
              <w:left w:val="nil"/>
              <w:bottom w:val="single" w:sz="4" w:space="0" w:color="auto"/>
              <w:right w:val="single" w:sz="4" w:space="0" w:color="auto"/>
            </w:tcBorders>
            <w:shd w:val="clear" w:color="auto" w:fill="auto"/>
            <w:noWrap/>
            <w:vAlign w:val="bottom"/>
            <w:hideMark/>
          </w:tcPr>
          <w:p w14:paraId="4DA6B054"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27</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0EC7532C"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0FCE6B7F"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Water melon</w:t>
            </w:r>
          </w:p>
        </w:tc>
        <w:tc>
          <w:tcPr>
            <w:tcW w:w="338" w:type="pct"/>
            <w:tcBorders>
              <w:top w:val="nil"/>
              <w:left w:val="nil"/>
              <w:bottom w:val="single" w:sz="4" w:space="0" w:color="auto"/>
              <w:right w:val="single" w:sz="4" w:space="0" w:color="auto"/>
            </w:tcBorders>
            <w:shd w:val="clear" w:color="auto" w:fill="auto"/>
            <w:noWrap/>
            <w:vAlign w:val="bottom"/>
            <w:hideMark/>
          </w:tcPr>
          <w:p w14:paraId="7CFE9690"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38</w:t>
            </w:r>
          </w:p>
        </w:tc>
      </w:tr>
      <w:tr w:rsidR="00C81604" w:rsidRPr="005A7BEF" w14:paraId="39D7574A"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1B2A850D"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Cocoa</w:t>
            </w:r>
          </w:p>
        </w:tc>
        <w:tc>
          <w:tcPr>
            <w:tcW w:w="278" w:type="pct"/>
            <w:tcBorders>
              <w:top w:val="nil"/>
              <w:left w:val="nil"/>
              <w:bottom w:val="single" w:sz="4" w:space="0" w:color="auto"/>
              <w:right w:val="single" w:sz="4" w:space="0" w:color="auto"/>
            </w:tcBorders>
            <w:shd w:val="clear" w:color="auto" w:fill="auto"/>
            <w:noWrap/>
            <w:vAlign w:val="bottom"/>
            <w:hideMark/>
          </w:tcPr>
          <w:p w14:paraId="493EFDB8"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6</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109845F3"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3CC04768"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Leafy Vegetable</w:t>
            </w:r>
          </w:p>
        </w:tc>
        <w:tc>
          <w:tcPr>
            <w:tcW w:w="394" w:type="pct"/>
            <w:tcBorders>
              <w:top w:val="nil"/>
              <w:left w:val="nil"/>
              <w:bottom w:val="single" w:sz="4" w:space="0" w:color="auto"/>
              <w:right w:val="single" w:sz="4" w:space="0" w:color="auto"/>
            </w:tcBorders>
            <w:shd w:val="clear" w:color="auto" w:fill="auto"/>
            <w:noWrap/>
            <w:vAlign w:val="bottom"/>
            <w:hideMark/>
          </w:tcPr>
          <w:p w14:paraId="3780293D"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17</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4ABAD570"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7C9B0014"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Pineapple</w:t>
            </w:r>
          </w:p>
        </w:tc>
        <w:tc>
          <w:tcPr>
            <w:tcW w:w="279" w:type="pct"/>
            <w:tcBorders>
              <w:top w:val="nil"/>
              <w:left w:val="nil"/>
              <w:bottom w:val="single" w:sz="4" w:space="0" w:color="auto"/>
              <w:right w:val="single" w:sz="4" w:space="0" w:color="auto"/>
            </w:tcBorders>
            <w:shd w:val="clear" w:color="auto" w:fill="auto"/>
            <w:noWrap/>
            <w:vAlign w:val="bottom"/>
            <w:hideMark/>
          </w:tcPr>
          <w:p w14:paraId="615EE9A9"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28</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1136F5E7"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04845BEA"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Woodlot</w:t>
            </w:r>
          </w:p>
        </w:tc>
        <w:tc>
          <w:tcPr>
            <w:tcW w:w="338" w:type="pct"/>
            <w:tcBorders>
              <w:top w:val="nil"/>
              <w:left w:val="nil"/>
              <w:bottom w:val="single" w:sz="4" w:space="0" w:color="auto"/>
              <w:right w:val="single" w:sz="4" w:space="0" w:color="auto"/>
            </w:tcBorders>
            <w:shd w:val="clear" w:color="auto" w:fill="auto"/>
            <w:noWrap/>
            <w:vAlign w:val="bottom"/>
            <w:hideMark/>
          </w:tcPr>
          <w:p w14:paraId="64C6CDF0"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39</w:t>
            </w:r>
          </w:p>
        </w:tc>
      </w:tr>
      <w:tr w:rsidR="00C81604" w:rsidRPr="005A7BEF" w14:paraId="02E2C618"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153C8954"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Coconut</w:t>
            </w:r>
          </w:p>
        </w:tc>
        <w:tc>
          <w:tcPr>
            <w:tcW w:w="278" w:type="pct"/>
            <w:tcBorders>
              <w:top w:val="nil"/>
              <w:left w:val="nil"/>
              <w:bottom w:val="single" w:sz="4" w:space="0" w:color="auto"/>
              <w:right w:val="single" w:sz="4" w:space="0" w:color="auto"/>
            </w:tcBorders>
            <w:shd w:val="clear" w:color="auto" w:fill="auto"/>
            <w:noWrap/>
            <w:vAlign w:val="bottom"/>
            <w:hideMark/>
          </w:tcPr>
          <w:p w14:paraId="4E6D0E04"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7</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48BF99A0"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797577B9"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Lime/Lemon</w:t>
            </w:r>
          </w:p>
        </w:tc>
        <w:tc>
          <w:tcPr>
            <w:tcW w:w="394" w:type="pct"/>
            <w:tcBorders>
              <w:top w:val="nil"/>
              <w:left w:val="nil"/>
              <w:bottom w:val="single" w:sz="4" w:space="0" w:color="auto"/>
              <w:right w:val="single" w:sz="4" w:space="0" w:color="auto"/>
            </w:tcBorders>
            <w:shd w:val="clear" w:color="auto" w:fill="auto"/>
            <w:noWrap/>
            <w:vAlign w:val="bottom"/>
            <w:hideMark/>
          </w:tcPr>
          <w:p w14:paraId="2A7EE3ED"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18</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60FACE57"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10CAD83E"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Plantain</w:t>
            </w:r>
          </w:p>
        </w:tc>
        <w:tc>
          <w:tcPr>
            <w:tcW w:w="279" w:type="pct"/>
            <w:tcBorders>
              <w:top w:val="nil"/>
              <w:left w:val="nil"/>
              <w:bottom w:val="single" w:sz="4" w:space="0" w:color="auto"/>
              <w:right w:val="single" w:sz="4" w:space="0" w:color="auto"/>
            </w:tcBorders>
            <w:shd w:val="clear" w:color="auto" w:fill="auto"/>
            <w:noWrap/>
            <w:vAlign w:val="bottom"/>
            <w:hideMark/>
          </w:tcPr>
          <w:p w14:paraId="50D686EF"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29</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51035272"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077EAE2B"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Yam</w:t>
            </w:r>
          </w:p>
        </w:tc>
        <w:tc>
          <w:tcPr>
            <w:tcW w:w="338" w:type="pct"/>
            <w:tcBorders>
              <w:top w:val="nil"/>
              <w:left w:val="nil"/>
              <w:bottom w:val="single" w:sz="4" w:space="0" w:color="auto"/>
              <w:right w:val="single" w:sz="4" w:space="0" w:color="auto"/>
            </w:tcBorders>
            <w:shd w:val="clear" w:color="auto" w:fill="auto"/>
            <w:noWrap/>
            <w:vAlign w:val="bottom"/>
            <w:hideMark/>
          </w:tcPr>
          <w:p w14:paraId="21EC576D"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40</w:t>
            </w:r>
          </w:p>
        </w:tc>
      </w:tr>
      <w:tr w:rsidR="00C81604" w:rsidRPr="005A7BEF" w14:paraId="70ECC844"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50D643DC"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Cocoyam</w:t>
            </w:r>
          </w:p>
        </w:tc>
        <w:tc>
          <w:tcPr>
            <w:tcW w:w="278" w:type="pct"/>
            <w:tcBorders>
              <w:top w:val="nil"/>
              <w:left w:val="nil"/>
              <w:bottom w:val="single" w:sz="4" w:space="0" w:color="auto"/>
              <w:right w:val="single" w:sz="4" w:space="0" w:color="auto"/>
            </w:tcBorders>
            <w:shd w:val="clear" w:color="auto" w:fill="auto"/>
            <w:noWrap/>
            <w:vAlign w:val="bottom"/>
            <w:hideMark/>
          </w:tcPr>
          <w:p w14:paraId="46F63128"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8</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6DC89B07"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43F05108"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Maize</w:t>
            </w:r>
          </w:p>
        </w:tc>
        <w:tc>
          <w:tcPr>
            <w:tcW w:w="394" w:type="pct"/>
            <w:tcBorders>
              <w:top w:val="nil"/>
              <w:left w:val="nil"/>
              <w:bottom w:val="single" w:sz="4" w:space="0" w:color="auto"/>
              <w:right w:val="single" w:sz="4" w:space="0" w:color="auto"/>
            </w:tcBorders>
            <w:shd w:val="clear" w:color="auto" w:fill="auto"/>
            <w:noWrap/>
            <w:vAlign w:val="bottom"/>
            <w:hideMark/>
          </w:tcPr>
          <w:p w14:paraId="7561728D"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19</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3674727A"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2C58717D"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Potatoes/Sweet potatoes</w:t>
            </w:r>
          </w:p>
        </w:tc>
        <w:tc>
          <w:tcPr>
            <w:tcW w:w="279" w:type="pct"/>
            <w:tcBorders>
              <w:top w:val="nil"/>
              <w:left w:val="nil"/>
              <w:bottom w:val="single" w:sz="4" w:space="0" w:color="auto"/>
              <w:right w:val="single" w:sz="4" w:space="0" w:color="auto"/>
            </w:tcBorders>
            <w:shd w:val="clear" w:color="auto" w:fill="auto"/>
            <w:noWrap/>
            <w:vAlign w:val="bottom"/>
            <w:hideMark/>
          </w:tcPr>
          <w:p w14:paraId="5806809B"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30</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0C809CFE"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3D137837"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Other food crops</w:t>
            </w:r>
          </w:p>
        </w:tc>
        <w:tc>
          <w:tcPr>
            <w:tcW w:w="338" w:type="pct"/>
            <w:tcBorders>
              <w:top w:val="nil"/>
              <w:left w:val="nil"/>
              <w:bottom w:val="single" w:sz="4" w:space="0" w:color="auto"/>
              <w:right w:val="single" w:sz="4" w:space="0" w:color="auto"/>
            </w:tcBorders>
            <w:shd w:val="clear" w:color="auto" w:fill="auto"/>
            <w:noWrap/>
            <w:vAlign w:val="bottom"/>
            <w:hideMark/>
          </w:tcPr>
          <w:p w14:paraId="2EF7BBCF"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41</w:t>
            </w:r>
          </w:p>
        </w:tc>
      </w:tr>
      <w:tr w:rsidR="00C81604" w:rsidRPr="005A7BEF" w14:paraId="06B75788"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46CBD143"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Coffee</w:t>
            </w:r>
          </w:p>
        </w:tc>
        <w:tc>
          <w:tcPr>
            <w:tcW w:w="278" w:type="pct"/>
            <w:tcBorders>
              <w:top w:val="nil"/>
              <w:left w:val="nil"/>
              <w:bottom w:val="single" w:sz="4" w:space="0" w:color="auto"/>
              <w:right w:val="single" w:sz="4" w:space="0" w:color="auto"/>
            </w:tcBorders>
            <w:shd w:val="clear" w:color="auto" w:fill="auto"/>
            <w:noWrap/>
            <w:vAlign w:val="bottom"/>
            <w:hideMark/>
          </w:tcPr>
          <w:p w14:paraId="1427DB39"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9</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5811D20D"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3EB42D57"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Mango</w:t>
            </w:r>
          </w:p>
        </w:tc>
        <w:tc>
          <w:tcPr>
            <w:tcW w:w="394" w:type="pct"/>
            <w:tcBorders>
              <w:top w:val="nil"/>
              <w:left w:val="nil"/>
              <w:bottom w:val="single" w:sz="4" w:space="0" w:color="auto"/>
              <w:right w:val="single" w:sz="4" w:space="0" w:color="auto"/>
            </w:tcBorders>
            <w:shd w:val="clear" w:color="auto" w:fill="auto"/>
            <w:noWrap/>
            <w:vAlign w:val="bottom"/>
            <w:hideMark/>
          </w:tcPr>
          <w:p w14:paraId="213C3CAC"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20</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1EF052B3"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04A16A0F"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Rice</w:t>
            </w:r>
          </w:p>
        </w:tc>
        <w:tc>
          <w:tcPr>
            <w:tcW w:w="279" w:type="pct"/>
            <w:tcBorders>
              <w:top w:val="nil"/>
              <w:left w:val="nil"/>
              <w:bottom w:val="single" w:sz="4" w:space="0" w:color="auto"/>
              <w:right w:val="single" w:sz="4" w:space="0" w:color="auto"/>
            </w:tcBorders>
            <w:shd w:val="clear" w:color="auto" w:fill="auto"/>
            <w:noWrap/>
            <w:vAlign w:val="bottom"/>
            <w:hideMark/>
          </w:tcPr>
          <w:p w14:paraId="3F6E6A6F"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31</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09F60BE1"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3F326B43"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Other fruits</w:t>
            </w:r>
          </w:p>
        </w:tc>
        <w:tc>
          <w:tcPr>
            <w:tcW w:w="338" w:type="pct"/>
            <w:tcBorders>
              <w:top w:val="nil"/>
              <w:left w:val="nil"/>
              <w:bottom w:val="single" w:sz="4" w:space="0" w:color="auto"/>
              <w:right w:val="single" w:sz="4" w:space="0" w:color="auto"/>
            </w:tcBorders>
            <w:shd w:val="clear" w:color="auto" w:fill="auto"/>
            <w:noWrap/>
            <w:vAlign w:val="bottom"/>
            <w:hideMark/>
          </w:tcPr>
          <w:p w14:paraId="0C49CFD8"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42</w:t>
            </w:r>
          </w:p>
        </w:tc>
      </w:tr>
      <w:tr w:rsidR="00C81604" w:rsidRPr="005A7BEF" w14:paraId="4C8EBD1D"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42A5A983"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Colanut</w:t>
            </w:r>
          </w:p>
        </w:tc>
        <w:tc>
          <w:tcPr>
            <w:tcW w:w="278" w:type="pct"/>
            <w:tcBorders>
              <w:top w:val="nil"/>
              <w:left w:val="nil"/>
              <w:bottom w:val="single" w:sz="4" w:space="0" w:color="auto"/>
              <w:right w:val="single" w:sz="4" w:space="0" w:color="auto"/>
            </w:tcBorders>
            <w:shd w:val="clear" w:color="auto" w:fill="auto"/>
            <w:noWrap/>
            <w:vAlign w:val="bottom"/>
            <w:hideMark/>
          </w:tcPr>
          <w:p w14:paraId="6864EDC4"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10</w:t>
            </w:r>
          </w:p>
        </w:tc>
        <w:tc>
          <w:tcPr>
            <w:tcW w:w="162" w:type="pct"/>
            <w:vMerge/>
            <w:tcBorders>
              <w:top w:val="single" w:sz="4" w:space="0" w:color="auto"/>
              <w:left w:val="single" w:sz="4" w:space="0" w:color="auto"/>
              <w:bottom w:val="single" w:sz="4" w:space="0" w:color="auto"/>
              <w:right w:val="single" w:sz="4" w:space="0" w:color="auto"/>
            </w:tcBorders>
            <w:vAlign w:val="center"/>
            <w:hideMark/>
          </w:tcPr>
          <w:p w14:paraId="0302569E"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0BC199C8"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Millet</w:t>
            </w:r>
          </w:p>
        </w:tc>
        <w:tc>
          <w:tcPr>
            <w:tcW w:w="394" w:type="pct"/>
            <w:tcBorders>
              <w:top w:val="nil"/>
              <w:left w:val="nil"/>
              <w:bottom w:val="single" w:sz="4" w:space="0" w:color="auto"/>
              <w:right w:val="single" w:sz="4" w:space="0" w:color="auto"/>
            </w:tcBorders>
            <w:shd w:val="clear" w:color="auto" w:fill="auto"/>
            <w:noWrap/>
            <w:vAlign w:val="bottom"/>
            <w:hideMark/>
          </w:tcPr>
          <w:p w14:paraId="1D3551D9"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21</w:t>
            </w:r>
          </w:p>
        </w:tc>
        <w:tc>
          <w:tcPr>
            <w:tcW w:w="155" w:type="pct"/>
            <w:vMerge/>
            <w:tcBorders>
              <w:top w:val="single" w:sz="4" w:space="0" w:color="auto"/>
              <w:left w:val="single" w:sz="4" w:space="0" w:color="auto"/>
              <w:bottom w:val="single" w:sz="4" w:space="0" w:color="auto"/>
              <w:right w:val="single" w:sz="4" w:space="0" w:color="auto"/>
            </w:tcBorders>
            <w:vAlign w:val="center"/>
            <w:hideMark/>
          </w:tcPr>
          <w:p w14:paraId="2191A12E"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6AE12482"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Rubber</w:t>
            </w:r>
          </w:p>
        </w:tc>
        <w:tc>
          <w:tcPr>
            <w:tcW w:w="279" w:type="pct"/>
            <w:tcBorders>
              <w:top w:val="nil"/>
              <w:left w:val="nil"/>
              <w:bottom w:val="single" w:sz="4" w:space="0" w:color="auto"/>
              <w:right w:val="single" w:sz="4" w:space="0" w:color="auto"/>
            </w:tcBorders>
            <w:shd w:val="clear" w:color="auto" w:fill="auto"/>
            <w:noWrap/>
            <w:vAlign w:val="bottom"/>
            <w:hideMark/>
          </w:tcPr>
          <w:p w14:paraId="5A4279A9"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32</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43423651"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5E2A86CF"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Other vegetables</w:t>
            </w:r>
          </w:p>
        </w:tc>
        <w:tc>
          <w:tcPr>
            <w:tcW w:w="338" w:type="pct"/>
            <w:tcBorders>
              <w:top w:val="nil"/>
              <w:left w:val="nil"/>
              <w:bottom w:val="single" w:sz="4" w:space="0" w:color="auto"/>
              <w:right w:val="single" w:sz="4" w:space="0" w:color="auto"/>
            </w:tcBorders>
            <w:shd w:val="clear" w:color="auto" w:fill="auto"/>
            <w:noWrap/>
            <w:vAlign w:val="bottom"/>
            <w:hideMark/>
          </w:tcPr>
          <w:p w14:paraId="208294AF"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43</w:t>
            </w:r>
          </w:p>
        </w:tc>
      </w:tr>
      <w:tr w:rsidR="00C81604" w:rsidRPr="005A7BEF" w14:paraId="42113A31" w14:textId="77777777" w:rsidTr="00354226">
        <w:trPr>
          <w:trHeight w:hRule="exact" w:val="288"/>
        </w:trPr>
        <w:tc>
          <w:tcPr>
            <w:tcW w:w="569" w:type="pct"/>
            <w:tcBorders>
              <w:top w:val="nil"/>
              <w:left w:val="single" w:sz="4" w:space="0" w:color="auto"/>
              <w:bottom w:val="single" w:sz="4" w:space="0" w:color="auto"/>
              <w:right w:val="single" w:sz="4" w:space="0" w:color="auto"/>
            </w:tcBorders>
            <w:shd w:val="clear" w:color="auto" w:fill="auto"/>
            <w:noWrap/>
            <w:vAlign w:val="bottom"/>
            <w:hideMark/>
          </w:tcPr>
          <w:p w14:paraId="1AF9DC93"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Cotton</w:t>
            </w:r>
          </w:p>
        </w:tc>
        <w:tc>
          <w:tcPr>
            <w:tcW w:w="278" w:type="pct"/>
            <w:tcBorders>
              <w:top w:val="nil"/>
              <w:left w:val="nil"/>
              <w:bottom w:val="single" w:sz="4" w:space="0" w:color="auto"/>
              <w:right w:val="single" w:sz="4" w:space="0" w:color="auto"/>
            </w:tcBorders>
            <w:shd w:val="clear" w:color="auto" w:fill="auto"/>
            <w:noWrap/>
            <w:vAlign w:val="bottom"/>
            <w:hideMark/>
          </w:tcPr>
          <w:p w14:paraId="7E8FC179"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11</w:t>
            </w:r>
          </w:p>
        </w:tc>
        <w:tc>
          <w:tcPr>
            <w:tcW w:w="162" w:type="pct"/>
            <w:vMerge/>
            <w:tcBorders>
              <w:top w:val="single" w:sz="4" w:space="0" w:color="auto"/>
              <w:left w:val="single" w:sz="4" w:space="0" w:color="auto"/>
              <w:right w:val="single" w:sz="4" w:space="0" w:color="auto"/>
            </w:tcBorders>
            <w:vAlign w:val="center"/>
            <w:hideMark/>
          </w:tcPr>
          <w:p w14:paraId="6BFE497F" w14:textId="77777777" w:rsidR="00C81604" w:rsidRPr="005A7BEF" w:rsidRDefault="00C81604" w:rsidP="005A7BEF">
            <w:pPr>
              <w:rPr>
                <w:rFonts w:ascii="Arial" w:hAnsi="Arial" w:cs="Arial"/>
                <w:sz w:val="20"/>
                <w:szCs w:val="20"/>
              </w:rPr>
            </w:pPr>
          </w:p>
        </w:tc>
        <w:tc>
          <w:tcPr>
            <w:tcW w:w="914" w:type="pct"/>
            <w:tcBorders>
              <w:top w:val="nil"/>
              <w:left w:val="nil"/>
              <w:bottom w:val="single" w:sz="4" w:space="0" w:color="auto"/>
              <w:right w:val="single" w:sz="4" w:space="0" w:color="auto"/>
            </w:tcBorders>
            <w:shd w:val="clear" w:color="auto" w:fill="auto"/>
            <w:noWrap/>
            <w:vAlign w:val="bottom"/>
            <w:hideMark/>
          </w:tcPr>
          <w:p w14:paraId="155687CC"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Oil Palm</w:t>
            </w:r>
          </w:p>
        </w:tc>
        <w:tc>
          <w:tcPr>
            <w:tcW w:w="394" w:type="pct"/>
            <w:tcBorders>
              <w:top w:val="nil"/>
              <w:left w:val="nil"/>
              <w:bottom w:val="single" w:sz="4" w:space="0" w:color="auto"/>
              <w:right w:val="single" w:sz="4" w:space="0" w:color="auto"/>
            </w:tcBorders>
            <w:shd w:val="clear" w:color="auto" w:fill="auto"/>
            <w:noWrap/>
            <w:vAlign w:val="bottom"/>
            <w:hideMark/>
          </w:tcPr>
          <w:p w14:paraId="33A45DEC"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22</w:t>
            </w:r>
          </w:p>
        </w:tc>
        <w:tc>
          <w:tcPr>
            <w:tcW w:w="155" w:type="pct"/>
            <w:vMerge/>
            <w:tcBorders>
              <w:top w:val="single" w:sz="4" w:space="0" w:color="auto"/>
              <w:left w:val="single" w:sz="4" w:space="0" w:color="auto"/>
              <w:right w:val="single" w:sz="4" w:space="0" w:color="auto"/>
            </w:tcBorders>
            <w:vAlign w:val="center"/>
            <w:hideMark/>
          </w:tcPr>
          <w:p w14:paraId="43B40525" w14:textId="77777777" w:rsidR="00C81604" w:rsidRPr="005A7BEF" w:rsidRDefault="00C81604" w:rsidP="005A7BEF">
            <w:pPr>
              <w:rPr>
                <w:rFonts w:ascii="Arial" w:hAnsi="Arial" w:cs="Arial"/>
                <w:sz w:val="20"/>
                <w:szCs w:val="20"/>
              </w:rPr>
            </w:pPr>
          </w:p>
        </w:tc>
        <w:tc>
          <w:tcPr>
            <w:tcW w:w="1017" w:type="pct"/>
            <w:tcBorders>
              <w:top w:val="nil"/>
              <w:left w:val="nil"/>
              <w:bottom w:val="single" w:sz="4" w:space="0" w:color="auto"/>
              <w:right w:val="single" w:sz="4" w:space="0" w:color="auto"/>
            </w:tcBorders>
            <w:shd w:val="clear" w:color="auto" w:fill="auto"/>
            <w:noWrap/>
            <w:vAlign w:val="bottom"/>
            <w:hideMark/>
          </w:tcPr>
          <w:p w14:paraId="6C36312F" w14:textId="77777777" w:rsidR="00C81604" w:rsidRPr="005A7BEF" w:rsidRDefault="00C81604" w:rsidP="005A7BEF">
            <w:pPr>
              <w:rPr>
                <w:rFonts w:ascii="Arial" w:hAnsi="Arial" w:cs="Arial"/>
                <w:sz w:val="20"/>
                <w:szCs w:val="20"/>
              </w:rPr>
            </w:pPr>
            <w:r w:rsidRPr="005A7BEF">
              <w:rPr>
                <w:rFonts w:ascii="Arial" w:hAnsi="Arial" w:cs="Arial"/>
                <w:sz w:val="20"/>
                <w:szCs w:val="20"/>
                <w:lang w:val="en-GB"/>
              </w:rPr>
              <w:t>Sheanut</w:t>
            </w:r>
          </w:p>
        </w:tc>
        <w:tc>
          <w:tcPr>
            <w:tcW w:w="279" w:type="pct"/>
            <w:tcBorders>
              <w:top w:val="nil"/>
              <w:left w:val="nil"/>
              <w:bottom w:val="single" w:sz="4" w:space="0" w:color="auto"/>
              <w:right w:val="single" w:sz="4" w:space="0" w:color="auto"/>
            </w:tcBorders>
            <w:shd w:val="clear" w:color="auto" w:fill="auto"/>
            <w:noWrap/>
            <w:vAlign w:val="bottom"/>
            <w:hideMark/>
          </w:tcPr>
          <w:p w14:paraId="7609C29F" w14:textId="77777777" w:rsidR="00C81604" w:rsidRPr="005A7BEF" w:rsidRDefault="00C81604" w:rsidP="005A7BEF">
            <w:pPr>
              <w:jc w:val="right"/>
              <w:rPr>
                <w:rFonts w:ascii="Arial" w:hAnsi="Arial" w:cs="Arial"/>
                <w:sz w:val="20"/>
                <w:szCs w:val="20"/>
              </w:rPr>
            </w:pPr>
            <w:r w:rsidRPr="005A7BEF">
              <w:rPr>
                <w:rFonts w:ascii="Arial" w:hAnsi="Arial" w:cs="Arial"/>
                <w:sz w:val="20"/>
                <w:szCs w:val="20"/>
                <w:lang w:val="en-GB"/>
              </w:rPr>
              <w:t>33</w:t>
            </w:r>
          </w:p>
        </w:tc>
        <w:tc>
          <w:tcPr>
            <w:tcW w:w="172" w:type="pct"/>
            <w:vMerge/>
            <w:tcBorders>
              <w:top w:val="single" w:sz="4" w:space="0" w:color="auto"/>
              <w:left w:val="single" w:sz="4" w:space="0" w:color="auto"/>
              <w:right w:val="single" w:sz="4" w:space="0" w:color="auto"/>
            </w:tcBorders>
            <w:vAlign w:val="center"/>
            <w:hideMark/>
          </w:tcPr>
          <w:p w14:paraId="6F7C32FD" w14:textId="77777777" w:rsidR="00C81604" w:rsidRPr="005A7BEF" w:rsidRDefault="00C81604" w:rsidP="005A7BEF">
            <w:pPr>
              <w:rPr>
                <w:rFonts w:ascii="Arial" w:hAnsi="Arial" w:cs="Arial"/>
                <w:sz w:val="20"/>
                <w:szCs w:val="20"/>
              </w:rPr>
            </w:pPr>
          </w:p>
        </w:tc>
        <w:tc>
          <w:tcPr>
            <w:tcW w:w="720" w:type="pct"/>
            <w:tcBorders>
              <w:top w:val="nil"/>
              <w:left w:val="nil"/>
              <w:bottom w:val="single" w:sz="4" w:space="0" w:color="auto"/>
              <w:right w:val="single" w:sz="4" w:space="0" w:color="auto"/>
            </w:tcBorders>
            <w:shd w:val="clear" w:color="auto" w:fill="auto"/>
            <w:noWrap/>
            <w:vAlign w:val="bottom"/>
            <w:hideMark/>
          </w:tcPr>
          <w:p w14:paraId="0ABCFD0A" w14:textId="77777777" w:rsidR="00C81604" w:rsidRPr="005A7BEF" w:rsidRDefault="00C81604" w:rsidP="005A7BEF">
            <w:pPr>
              <w:tabs>
                <w:tab w:val="left" w:pos="1187"/>
              </w:tabs>
              <w:rPr>
                <w:rFonts w:ascii="Arial" w:hAnsi="Arial" w:cs="Arial"/>
                <w:sz w:val="20"/>
                <w:szCs w:val="20"/>
              </w:rPr>
            </w:pPr>
            <w:r w:rsidRPr="005A7BEF">
              <w:rPr>
                <w:rFonts w:ascii="Arial" w:hAnsi="Arial" w:cs="Arial"/>
                <w:sz w:val="20"/>
                <w:szCs w:val="20"/>
              </w:rPr>
              <w:t xml:space="preserve"> Soya beans </w:t>
            </w:r>
          </w:p>
        </w:tc>
        <w:tc>
          <w:tcPr>
            <w:tcW w:w="338" w:type="pct"/>
            <w:tcBorders>
              <w:top w:val="nil"/>
              <w:left w:val="nil"/>
              <w:bottom w:val="single" w:sz="4" w:space="0" w:color="auto"/>
              <w:right w:val="single" w:sz="4" w:space="0" w:color="auto"/>
            </w:tcBorders>
            <w:shd w:val="clear" w:color="auto" w:fill="auto"/>
            <w:noWrap/>
            <w:vAlign w:val="bottom"/>
            <w:hideMark/>
          </w:tcPr>
          <w:p w14:paraId="0F44161E" w14:textId="77777777" w:rsidR="00C81604" w:rsidRPr="005A7BEF" w:rsidRDefault="00C81604" w:rsidP="005A7BEF">
            <w:pPr>
              <w:rPr>
                <w:rFonts w:ascii="Arial" w:hAnsi="Arial" w:cs="Arial"/>
                <w:sz w:val="20"/>
                <w:szCs w:val="20"/>
              </w:rPr>
            </w:pPr>
            <w:r w:rsidRPr="005A7BEF">
              <w:rPr>
                <w:rFonts w:ascii="Arial" w:hAnsi="Arial" w:cs="Arial"/>
                <w:sz w:val="20"/>
                <w:szCs w:val="20"/>
              </w:rPr>
              <w:t>         44</w:t>
            </w:r>
          </w:p>
        </w:tc>
      </w:tr>
      <w:tr w:rsidR="00C81604" w:rsidRPr="005A7BEF" w14:paraId="251A0C29" w14:textId="77777777" w:rsidTr="00354226">
        <w:trPr>
          <w:trHeight w:hRule="exact" w:val="288"/>
        </w:trPr>
        <w:tc>
          <w:tcPr>
            <w:tcW w:w="5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F2339B" w14:textId="77777777" w:rsidR="00C81604" w:rsidRPr="005A7BEF" w:rsidRDefault="00C81604" w:rsidP="005A7BEF">
            <w:pPr>
              <w:rPr>
                <w:rFonts w:ascii="Arial" w:hAnsi="Arial" w:cs="Arial"/>
                <w:sz w:val="20"/>
                <w:szCs w:val="20"/>
                <w:lang w:val="en-GB"/>
              </w:rPr>
            </w:pPr>
          </w:p>
        </w:tc>
        <w:tc>
          <w:tcPr>
            <w:tcW w:w="278" w:type="pct"/>
            <w:tcBorders>
              <w:top w:val="single" w:sz="4" w:space="0" w:color="auto"/>
              <w:left w:val="nil"/>
              <w:bottom w:val="single" w:sz="4" w:space="0" w:color="auto"/>
              <w:right w:val="single" w:sz="4" w:space="0" w:color="auto"/>
            </w:tcBorders>
            <w:shd w:val="clear" w:color="auto" w:fill="auto"/>
            <w:noWrap/>
            <w:vAlign w:val="bottom"/>
          </w:tcPr>
          <w:p w14:paraId="4BB297ED" w14:textId="77777777" w:rsidR="00C81604" w:rsidRPr="005A7BEF" w:rsidRDefault="00C81604" w:rsidP="005A7BEF">
            <w:pPr>
              <w:jc w:val="right"/>
              <w:rPr>
                <w:rFonts w:ascii="Arial" w:hAnsi="Arial" w:cs="Arial"/>
                <w:sz w:val="20"/>
                <w:szCs w:val="20"/>
                <w:lang w:val="en-GB"/>
              </w:rPr>
            </w:pPr>
          </w:p>
        </w:tc>
        <w:tc>
          <w:tcPr>
            <w:tcW w:w="162" w:type="pct"/>
            <w:tcBorders>
              <w:left w:val="single" w:sz="4" w:space="0" w:color="auto"/>
              <w:bottom w:val="single" w:sz="4" w:space="0" w:color="auto"/>
              <w:right w:val="single" w:sz="4" w:space="0" w:color="auto"/>
            </w:tcBorders>
            <w:vAlign w:val="center"/>
          </w:tcPr>
          <w:p w14:paraId="1D7B380A" w14:textId="77777777" w:rsidR="00C81604" w:rsidRPr="005A7BEF" w:rsidRDefault="00C81604" w:rsidP="005A7BEF">
            <w:pPr>
              <w:rPr>
                <w:rFonts w:ascii="Arial" w:hAnsi="Arial" w:cs="Arial"/>
                <w:sz w:val="20"/>
                <w:szCs w:val="20"/>
              </w:rPr>
            </w:pPr>
          </w:p>
        </w:tc>
        <w:tc>
          <w:tcPr>
            <w:tcW w:w="914" w:type="pct"/>
            <w:tcBorders>
              <w:top w:val="single" w:sz="4" w:space="0" w:color="auto"/>
              <w:left w:val="nil"/>
              <w:bottom w:val="single" w:sz="4" w:space="0" w:color="auto"/>
              <w:right w:val="single" w:sz="4" w:space="0" w:color="auto"/>
            </w:tcBorders>
            <w:shd w:val="clear" w:color="auto" w:fill="auto"/>
            <w:noWrap/>
            <w:vAlign w:val="bottom"/>
          </w:tcPr>
          <w:p w14:paraId="1B21A26A" w14:textId="77777777" w:rsidR="00C81604" w:rsidRPr="005A7BEF" w:rsidRDefault="00C81604" w:rsidP="005A7BEF">
            <w:pPr>
              <w:rPr>
                <w:rFonts w:ascii="Arial" w:hAnsi="Arial" w:cs="Arial"/>
                <w:sz w:val="20"/>
                <w:szCs w:val="20"/>
                <w:lang w:val="en-GB"/>
              </w:rPr>
            </w:pPr>
          </w:p>
        </w:tc>
        <w:tc>
          <w:tcPr>
            <w:tcW w:w="394" w:type="pct"/>
            <w:tcBorders>
              <w:top w:val="single" w:sz="4" w:space="0" w:color="auto"/>
              <w:left w:val="nil"/>
              <w:bottom w:val="single" w:sz="4" w:space="0" w:color="auto"/>
              <w:right w:val="single" w:sz="4" w:space="0" w:color="auto"/>
            </w:tcBorders>
            <w:shd w:val="clear" w:color="auto" w:fill="auto"/>
            <w:noWrap/>
            <w:vAlign w:val="bottom"/>
          </w:tcPr>
          <w:p w14:paraId="74607A9F" w14:textId="77777777" w:rsidR="00C81604" w:rsidRPr="005A7BEF" w:rsidRDefault="00C81604" w:rsidP="005A7BEF">
            <w:pPr>
              <w:jc w:val="right"/>
              <w:rPr>
                <w:rFonts w:ascii="Arial" w:hAnsi="Arial" w:cs="Arial"/>
                <w:sz w:val="20"/>
                <w:szCs w:val="20"/>
                <w:lang w:val="en-GB"/>
              </w:rPr>
            </w:pPr>
          </w:p>
        </w:tc>
        <w:tc>
          <w:tcPr>
            <w:tcW w:w="155" w:type="pct"/>
            <w:tcBorders>
              <w:left w:val="single" w:sz="4" w:space="0" w:color="auto"/>
              <w:bottom w:val="single" w:sz="4" w:space="0" w:color="auto"/>
              <w:right w:val="single" w:sz="4" w:space="0" w:color="auto"/>
            </w:tcBorders>
            <w:vAlign w:val="center"/>
          </w:tcPr>
          <w:p w14:paraId="344D15DB" w14:textId="77777777" w:rsidR="00C81604" w:rsidRPr="005A7BEF" w:rsidRDefault="00C81604" w:rsidP="005A7BEF">
            <w:pPr>
              <w:rPr>
                <w:rFonts w:ascii="Arial" w:hAnsi="Arial" w:cs="Arial"/>
                <w:sz w:val="20"/>
                <w:szCs w:val="20"/>
              </w:rPr>
            </w:pPr>
          </w:p>
        </w:tc>
        <w:tc>
          <w:tcPr>
            <w:tcW w:w="1017" w:type="pct"/>
            <w:tcBorders>
              <w:top w:val="single" w:sz="4" w:space="0" w:color="auto"/>
              <w:left w:val="nil"/>
              <w:bottom w:val="single" w:sz="4" w:space="0" w:color="auto"/>
              <w:right w:val="single" w:sz="4" w:space="0" w:color="auto"/>
            </w:tcBorders>
            <w:shd w:val="clear" w:color="auto" w:fill="auto"/>
            <w:noWrap/>
            <w:vAlign w:val="bottom"/>
          </w:tcPr>
          <w:p w14:paraId="0C4C4236" w14:textId="77777777" w:rsidR="00C81604" w:rsidRPr="005A7BEF" w:rsidRDefault="00C81604" w:rsidP="005A7BEF">
            <w:pPr>
              <w:rPr>
                <w:rFonts w:ascii="Arial" w:hAnsi="Arial" w:cs="Arial"/>
                <w:sz w:val="20"/>
                <w:szCs w:val="20"/>
                <w:lang w:val="en-GB"/>
              </w:rPr>
            </w:pPr>
          </w:p>
        </w:tc>
        <w:tc>
          <w:tcPr>
            <w:tcW w:w="279" w:type="pct"/>
            <w:tcBorders>
              <w:top w:val="single" w:sz="4" w:space="0" w:color="auto"/>
              <w:left w:val="nil"/>
              <w:bottom w:val="single" w:sz="4" w:space="0" w:color="auto"/>
              <w:right w:val="single" w:sz="4" w:space="0" w:color="auto"/>
            </w:tcBorders>
            <w:shd w:val="clear" w:color="auto" w:fill="auto"/>
            <w:noWrap/>
            <w:vAlign w:val="bottom"/>
          </w:tcPr>
          <w:p w14:paraId="6494C850" w14:textId="77777777" w:rsidR="00C81604" w:rsidRPr="005A7BEF" w:rsidRDefault="00C81604" w:rsidP="005A7BEF">
            <w:pPr>
              <w:jc w:val="right"/>
              <w:rPr>
                <w:rFonts w:ascii="Arial" w:hAnsi="Arial" w:cs="Arial"/>
                <w:sz w:val="20"/>
                <w:szCs w:val="20"/>
                <w:lang w:val="en-GB"/>
              </w:rPr>
            </w:pPr>
          </w:p>
        </w:tc>
        <w:tc>
          <w:tcPr>
            <w:tcW w:w="172" w:type="pct"/>
            <w:tcBorders>
              <w:left w:val="single" w:sz="4" w:space="0" w:color="auto"/>
              <w:bottom w:val="single" w:sz="4" w:space="0" w:color="auto"/>
              <w:right w:val="single" w:sz="4" w:space="0" w:color="auto"/>
            </w:tcBorders>
            <w:vAlign w:val="center"/>
          </w:tcPr>
          <w:p w14:paraId="3AD595D5" w14:textId="77777777" w:rsidR="00C81604" w:rsidRPr="005A7BEF" w:rsidRDefault="00C81604" w:rsidP="005A7BEF">
            <w:pPr>
              <w:rPr>
                <w:rFonts w:ascii="Arial" w:hAnsi="Arial" w:cs="Arial"/>
                <w:sz w:val="20"/>
                <w:szCs w:val="20"/>
              </w:rPr>
            </w:pPr>
          </w:p>
        </w:tc>
        <w:tc>
          <w:tcPr>
            <w:tcW w:w="720" w:type="pct"/>
            <w:tcBorders>
              <w:top w:val="single" w:sz="4" w:space="0" w:color="auto"/>
              <w:left w:val="nil"/>
              <w:bottom w:val="single" w:sz="4" w:space="0" w:color="auto"/>
              <w:right w:val="single" w:sz="4" w:space="0" w:color="auto"/>
            </w:tcBorders>
            <w:shd w:val="clear" w:color="auto" w:fill="auto"/>
            <w:noWrap/>
            <w:vAlign w:val="bottom"/>
          </w:tcPr>
          <w:p w14:paraId="2EE1CE04" w14:textId="77777777" w:rsidR="00C81604" w:rsidRPr="005A7BEF" w:rsidRDefault="00C81604" w:rsidP="005A7BEF">
            <w:pPr>
              <w:tabs>
                <w:tab w:val="left" w:pos="1187"/>
              </w:tabs>
              <w:rPr>
                <w:rFonts w:ascii="Arial" w:hAnsi="Arial" w:cs="Arial"/>
                <w:sz w:val="20"/>
                <w:szCs w:val="20"/>
              </w:rPr>
            </w:pPr>
            <w:r w:rsidRPr="005A7BEF">
              <w:rPr>
                <w:rFonts w:ascii="Arial" w:hAnsi="Arial" w:cs="Arial"/>
                <w:sz w:val="20"/>
                <w:szCs w:val="20"/>
              </w:rPr>
              <w:t xml:space="preserve">Other (specify) </w:t>
            </w:r>
          </w:p>
        </w:tc>
        <w:tc>
          <w:tcPr>
            <w:tcW w:w="338" w:type="pct"/>
            <w:tcBorders>
              <w:top w:val="single" w:sz="4" w:space="0" w:color="auto"/>
              <w:left w:val="nil"/>
              <w:bottom w:val="single" w:sz="4" w:space="0" w:color="auto"/>
              <w:right w:val="single" w:sz="4" w:space="0" w:color="auto"/>
            </w:tcBorders>
            <w:shd w:val="clear" w:color="auto" w:fill="auto"/>
            <w:noWrap/>
            <w:vAlign w:val="bottom"/>
          </w:tcPr>
          <w:p w14:paraId="27A94DCA" w14:textId="77777777" w:rsidR="00C81604" w:rsidRPr="005A7BEF" w:rsidRDefault="00C81604" w:rsidP="005A7BEF">
            <w:pPr>
              <w:rPr>
                <w:rFonts w:ascii="Arial" w:hAnsi="Arial" w:cs="Arial"/>
                <w:sz w:val="20"/>
                <w:szCs w:val="20"/>
              </w:rPr>
            </w:pPr>
            <w:r w:rsidRPr="005A7BEF">
              <w:rPr>
                <w:rFonts w:ascii="Arial" w:hAnsi="Arial" w:cs="Arial"/>
                <w:sz w:val="20"/>
                <w:szCs w:val="20"/>
              </w:rPr>
              <w:t xml:space="preserve">      -666</w:t>
            </w:r>
          </w:p>
        </w:tc>
      </w:tr>
    </w:tbl>
    <w:p w14:paraId="79D24844" w14:textId="77777777" w:rsidR="00AA11D4" w:rsidRPr="005A7BEF" w:rsidRDefault="00AA11D4" w:rsidP="005A7BEF">
      <w:pPr>
        <w:tabs>
          <w:tab w:val="left" w:pos="3585"/>
        </w:tabs>
        <w:ind w:left="720"/>
        <w:rPr>
          <w:rFonts w:ascii="Arial" w:hAnsi="Arial" w:cs="Arial"/>
          <w:b/>
          <w:sz w:val="16"/>
          <w:szCs w:val="16"/>
        </w:rPr>
      </w:pPr>
    </w:p>
    <w:p w14:paraId="600C9191" w14:textId="3E8741C1" w:rsidR="00AA11D4" w:rsidRPr="005A7BEF" w:rsidRDefault="00AA11D4" w:rsidP="005A7BEF">
      <w:pPr>
        <w:tabs>
          <w:tab w:val="left" w:pos="3585"/>
        </w:tabs>
        <w:ind w:left="720"/>
        <w:rPr>
          <w:rFonts w:ascii="Arial" w:hAnsi="Arial" w:cs="Arial"/>
          <w:b/>
          <w:sz w:val="16"/>
          <w:szCs w:val="16"/>
        </w:rPr>
      </w:pPr>
    </w:p>
    <w:p w14:paraId="65F25277" w14:textId="1C5298C4" w:rsidR="0024495F" w:rsidRPr="005A7BEF" w:rsidRDefault="0024495F" w:rsidP="005A7BEF">
      <w:pPr>
        <w:tabs>
          <w:tab w:val="left" w:pos="3585"/>
        </w:tabs>
        <w:ind w:left="720"/>
        <w:rPr>
          <w:rFonts w:ascii="Arial" w:hAnsi="Arial" w:cs="Arial"/>
          <w:b/>
          <w:sz w:val="16"/>
          <w:szCs w:val="16"/>
        </w:rPr>
      </w:pPr>
    </w:p>
    <w:p w14:paraId="27BB6282" w14:textId="5ABEDDC1" w:rsidR="0024495F" w:rsidRPr="005A7BEF" w:rsidRDefault="0024495F" w:rsidP="005A7BEF">
      <w:pPr>
        <w:tabs>
          <w:tab w:val="left" w:pos="3585"/>
        </w:tabs>
        <w:ind w:left="720"/>
        <w:rPr>
          <w:rFonts w:ascii="Arial" w:hAnsi="Arial" w:cs="Arial"/>
          <w:b/>
          <w:sz w:val="16"/>
          <w:szCs w:val="16"/>
        </w:rPr>
      </w:pPr>
    </w:p>
    <w:p w14:paraId="674E2EB8" w14:textId="49EB1AD1" w:rsidR="0024495F" w:rsidRPr="005A7BEF" w:rsidRDefault="0024495F" w:rsidP="005A7BEF">
      <w:pPr>
        <w:tabs>
          <w:tab w:val="left" w:pos="3585"/>
        </w:tabs>
        <w:ind w:left="720"/>
        <w:rPr>
          <w:rFonts w:ascii="Arial" w:hAnsi="Arial" w:cs="Arial"/>
          <w:b/>
          <w:sz w:val="16"/>
          <w:szCs w:val="16"/>
        </w:rPr>
      </w:pPr>
    </w:p>
    <w:p w14:paraId="5B70A628" w14:textId="4955929A" w:rsidR="0024495F" w:rsidRPr="005A7BEF" w:rsidRDefault="0024495F" w:rsidP="005A7BEF">
      <w:pPr>
        <w:tabs>
          <w:tab w:val="left" w:pos="3585"/>
        </w:tabs>
        <w:ind w:left="720"/>
        <w:rPr>
          <w:rFonts w:ascii="Arial" w:hAnsi="Arial" w:cs="Arial"/>
          <w:b/>
          <w:sz w:val="16"/>
          <w:szCs w:val="16"/>
        </w:rPr>
      </w:pPr>
    </w:p>
    <w:p w14:paraId="72E5F7DB" w14:textId="7B628B8F" w:rsidR="00A64B81" w:rsidRPr="005A7BEF" w:rsidRDefault="00A64B81" w:rsidP="005A7BEF">
      <w:pPr>
        <w:tabs>
          <w:tab w:val="left" w:pos="3585"/>
        </w:tabs>
        <w:ind w:left="720"/>
        <w:rPr>
          <w:rFonts w:ascii="Arial" w:hAnsi="Arial" w:cs="Arial"/>
          <w:b/>
          <w:sz w:val="16"/>
          <w:szCs w:val="16"/>
        </w:rPr>
      </w:pPr>
    </w:p>
    <w:p w14:paraId="0E90E8A9" w14:textId="77777777" w:rsidR="00A64B81" w:rsidRPr="005A7BEF" w:rsidRDefault="00A64B81" w:rsidP="005A7BEF">
      <w:pPr>
        <w:tabs>
          <w:tab w:val="left" w:pos="3585"/>
        </w:tabs>
        <w:ind w:left="720"/>
        <w:rPr>
          <w:rFonts w:ascii="Arial" w:hAnsi="Arial" w:cs="Arial"/>
          <w:b/>
          <w:sz w:val="16"/>
          <w:szCs w:val="16"/>
        </w:rPr>
      </w:pPr>
    </w:p>
    <w:p w14:paraId="0DC47386" w14:textId="44908723" w:rsidR="0024495F" w:rsidRPr="005A7BEF" w:rsidRDefault="0024495F" w:rsidP="005A7BEF">
      <w:pPr>
        <w:tabs>
          <w:tab w:val="left" w:pos="3585"/>
        </w:tabs>
        <w:ind w:left="720"/>
        <w:rPr>
          <w:rFonts w:ascii="Arial" w:hAnsi="Arial" w:cs="Arial"/>
          <w:b/>
          <w:sz w:val="16"/>
          <w:szCs w:val="16"/>
        </w:rPr>
      </w:pPr>
    </w:p>
    <w:p w14:paraId="779D310A" w14:textId="77777777" w:rsidR="0024495F" w:rsidRPr="005A7BEF" w:rsidRDefault="0024495F" w:rsidP="005A7BEF">
      <w:pPr>
        <w:tabs>
          <w:tab w:val="left" w:pos="3585"/>
        </w:tabs>
        <w:ind w:left="720"/>
        <w:rPr>
          <w:rFonts w:ascii="Arial" w:hAnsi="Arial" w:cs="Arial"/>
          <w:b/>
          <w:sz w:val="16"/>
          <w:szCs w:val="16"/>
        </w:rPr>
      </w:pPr>
    </w:p>
    <w:p w14:paraId="23D3D018" w14:textId="0FE2FC58" w:rsidR="0024495F" w:rsidRPr="005A7BEF" w:rsidRDefault="0024495F" w:rsidP="005A7BEF">
      <w:pPr>
        <w:tabs>
          <w:tab w:val="left" w:pos="3585"/>
        </w:tabs>
        <w:ind w:left="720"/>
        <w:rPr>
          <w:rFonts w:ascii="Arial" w:hAnsi="Arial" w:cs="Arial"/>
          <w:b/>
          <w:sz w:val="16"/>
          <w:szCs w:val="16"/>
        </w:rPr>
      </w:pPr>
    </w:p>
    <w:p w14:paraId="11F7645C" w14:textId="5AD1CD3A" w:rsidR="0024495F" w:rsidRPr="005A7BEF" w:rsidRDefault="0024495F" w:rsidP="005A7BEF">
      <w:pPr>
        <w:tabs>
          <w:tab w:val="left" w:pos="3585"/>
        </w:tabs>
        <w:ind w:left="720"/>
        <w:rPr>
          <w:rFonts w:ascii="Arial" w:hAnsi="Arial" w:cs="Arial"/>
          <w:b/>
          <w:sz w:val="16"/>
          <w:szCs w:val="16"/>
        </w:rPr>
      </w:pPr>
    </w:p>
    <w:p w14:paraId="444B2C24" w14:textId="52499FC2" w:rsidR="008230E4" w:rsidRPr="005A7BEF" w:rsidRDefault="008230E4" w:rsidP="005A7BEF">
      <w:pPr>
        <w:tabs>
          <w:tab w:val="left" w:pos="3585"/>
        </w:tabs>
        <w:ind w:left="720"/>
        <w:rPr>
          <w:rFonts w:ascii="Arial" w:hAnsi="Arial" w:cs="Arial"/>
        </w:rPr>
      </w:pPr>
    </w:p>
    <w:tbl>
      <w:tblPr>
        <w:tblW w:w="4517" w:type="pct"/>
        <w:tblInd w:w="699" w:type="dxa"/>
        <w:tblLook w:val="04A0" w:firstRow="1" w:lastRow="0" w:firstColumn="1" w:lastColumn="0" w:noHBand="0" w:noVBand="1"/>
      </w:tblPr>
      <w:tblGrid>
        <w:gridCol w:w="697"/>
        <w:gridCol w:w="3315"/>
        <w:gridCol w:w="1695"/>
        <w:gridCol w:w="1693"/>
        <w:gridCol w:w="1834"/>
        <w:gridCol w:w="1552"/>
        <w:gridCol w:w="1552"/>
        <w:gridCol w:w="1555"/>
      </w:tblGrid>
      <w:tr w:rsidR="003C6E09" w:rsidRPr="005A7BEF" w14:paraId="171CE6EA" w14:textId="77777777" w:rsidTr="003C6E09">
        <w:trPr>
          <w:trHeight w:val="60"/>
        </w:trPr>
        <w:tc>
          <w:tcPr>
            <w:tcW w:w="232" w:type="pct"/>
            <w:tcBorders>
              <w:top w:val="single" w:sz="8" w:space="0" w:color="auto"/>
              <w:left w:val="single" w:sz="8" w:space="0" w:color="auto"/>
              <w:bottom w:val="single" w:sz="8" w:space="0" w:color="auto"/>
              <w:right w:val="single" w:sz="8" w:space="0" w:color="auto"/>
            </w:tcBorders>
            <w:shd w:val="clear" w:color="auto" w:fill="auto"/>
            <w:hideMark/>
          </w:tcPr>
          <w:p w14:paraId="12E94230" w14:textId="77777777" w:rsidR="008B4B05" w:rsidRPr="005A7BEF" w:rsidRDefault="008B4B05" w:rsidP="005A7BEF">
            <w:pPr>
              <w:rPr>
                <w:rFonts w:ascii="Arial" w:hAnsi="Arial" w:cs="Arial"/>
              </w:rPr>
            </w:pPr>
            <w:r w:rsidRPr="005A7BEF">
              <w:rPr>
                <w:rFonts w:ascii="Arial" w:hAnsi="Arial" w:cs="Arial"/>
              </w:rPr>
              <w:t> </w:t>
            </w:r>
          </w:p>
        </w:tc>
        <w:tc>
          <w:tcPr>
            <w:tcW w:w="1196" w:type="pct"/>
            <w:tcBorders>
              <w:top w:val="single" w:sz="8" w:space="0" w:color="auto"/>
              <w:left w:val="nil"/>
              <w:bottom w:val="single" w:sz="8" w:space="0" w:color="auto"/>
              <w:right w:val="single" w:sz="8" w:space="0" w:color="auto"/>
            </w:tcBorders>
            <w:shd w:val="clear" w:color="auto" w:fill="auto"/>
            <w:vAlign w:val="bottom"/>
            <w:hideMark/>
          </w:tcPr>
          <w:p w14:paraId="199CEE80"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H21</w:t>
            </w:r>
          </w:p>
        </w:tc>
        <w:tc>
          <w:tcPr>
            <w:tcW w:w="613" w:type="pct"/>
            <w:tcBorders>
              <w:top w:val="single" w:sz="8" w:space="0" w:color="auto"/>
              <w:left w:val="nil"/>
              <w:bottom w:val="single" w:sz="8" w:space="0" w:color="auto"/>
              <w:right w:val="single" w:sz="8" w:space="0" w:color="auto"/>
            </w:tcBorders>
            <w:shd w:val="clear" w:color="auto" w:fill="auto"/>
            <w:vAlign w:val="bottom"/>
            <w:hideMark/>
          </w:tcPr>
          <w:p w14:paraId="34766DC8"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 H22</w:t>
            </w:r>
          </w:p>
        </w:tc>
        <w:tc>
          <w:tcPr>
            <w:tcW w:w="612" w:type="pct"/>
            <w:tcBorders>
              <w:top w:val="single" w:sz="8" w:space="0" w:color="auto"/>
              <w:left w:val="nil"/>
              <w:bottom w:val="single" w:sz="8" w:space="0" w:color="auto"/>
              <w:right w:val="single" w:sz="8" w:space="0" w:color="auto"/>
            </w:tcBorders>
            <w:shd w:val="clear" w:color="auto" w:fill="auto"/>
            <w:vAlign w:val="bottom"/>
            <w:hideMark/>
          </w:tcPr>
          <w:p w14:paraId="3E5E5DDC"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H23 </w:t>
            </w:r>
          </w:p>
        </w:tc>
        <w:tc>
          <w:tcPr>
            <w:tcW w:w="663" w:type="pct"/>
            <w:tcBorders>
              <w:top w:val="single" w:sz="8" w:space="0" w:color="auto"/>
              <w:left w:val="nil"/>
              <w:bottom w:val="single" w:sz="8" w:space="0" w:color="auto"/>
              <w:right w:val="single" w:sz="8" w:space="0" w:color="auto"/>
            </w:tcBorders>
            <w:shd w:val="clear" w:color="auto" w:fill="auto"/>
            <w:vAlign w:val="bottom"/>
            <w:hideMark/>
          </w:tcPr>
          <w:p w14:paraId="45439059"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H24 </w:t>
            </w:r>
          </w:p>
        </w:tc>
        <w:tc>
          <w:tcPr>
            <w:tcW w:w="561" w:type="pct"/>
            <w:tcBorders>
              <w:top w:val="single" w:sz="8" w:space="0" w:color="auto"/>
              <w:left w:val="nil"/>
              <w:bottom w:val="single" w:sz="8" w:space="0" w:color="auto"/>
              <w:right w:val="single" w:sz="8" w:space="0" w:color="auto"/>
            </w:tcBorders>
            <w:shd w:val="clear" w:color="auto" w:fill="auto"/>
            <w:vAlign w:val="bottom"/>
            <w:hideMark/>
          </w:tcPr>
          <w:p w14:paraId="4C056E7D"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H25 </w:t>
            </w:r>
          </w:p>
        </w:tc>
        <w:tc>
          <w:tcPr>
            <w:tcW w:w="561" w:type="pct"/>
            <w:tcBorders>
              <w:top w:val="single" w:sz="8" w:space="0" w:color="auto"/>
              <w:left w:val="nil"/>
              <w:bottom w:val="single" w:sz="4" w:space="0" w:color="auto"/>
              <w:right w:val="single" w:sz="4" w:space="0" w:color="auto"/>
            </w:tcBorders>
            <w:shd w:val="clear" w:color="auto" w:fill="auto"/>
            <w:vAlign w:val="bottom"/>
            <w:hideMark/>
          </w:tcPr>
          <w:p w14:paraId="076C882E"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H26a</w:t>
            </w:r>
          </w:p>
        </w:tc>
        <w:tc>
          <w:tcPr>
            <w:tcW w:w="562" w:type="pct"/>
            <w:tcBorders>
              <w:top w:val="single" w:sz="4" w:space="0" w:color="auto"/>
              <w:left w:val="single" w:sz="4" w:space="0" w:color="auto"/>
              <w:bottom w:val="single" w:sz="4" w:space="0" w:color="auto"/>
              <w:right w:val="single" w:sz="4" w:space="0" w:color="auto"/>
            </w:tcBorders>
            <w:vAlign w:val="bottom"/>
          </w:tcPr>
          <w:p w14:paraId="69B10D39"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H26 </w:t>
            </w:r>
          </w:p>
        </w:tc>
      </w:tr>
      <w:tr w:rsidR="003C6E09" w:rsidRPr="005A7BEF" w14:paraId="42F79A00" w14:textId="77777777" w:rsidTr="003C6E09">
        <w:trPr>
          <w:trHeight w:val="1502"/>
        </w:trPr>
        <w:tc>
          <w:tcPr>
            <w:tcW w:w="232" w:type="pct"/>
            <w:vMerge w:val="restart"/>
            <w:tcBorders>
              <w:top w:val="nil"/>
              <w:left w:val="single" w:sz="8" w:space="0" w:color="auto"/>
              <w:right w:val="single" w:sz="8" w:space="0" w:color="auto"/>
            </w:tcBorders>
            <w:shd w:val="clear" w:color="auto" w:fill="auto"/>
            <w:hideMark/>
          </w:tcPr>
          <w:p w14:paraId="4AD34D77" w14:textId="60EBFD77" w:rsidR="008B4B05" w:rsidRPr="005A7BEF" w:rsidRDefault="008B4B05" w:rsidP="005A7BEF">
            <w:pPr>
              <w:rPr>
                <w:rFonts w:ascii="Arial" w:hAnsi="Arial" w:cs="Arial"/>
                <w:sz w:val="18"/>
                <w:szCs w:val="18"/>
              </w:rPr>
            </w:pPr>
            <w:r w:rsidRPr="005A7BEF">
              <w:rPr>
                <w:rFonts w:ascii="Arial" w:hAnsi="Arial" w:cs="Arial"/>
                <w:sz w:val="18"/>
                <w:szCs w:val="18"/>
              </w:rPr>
              <w:t>Name</w:t>
            </w:r>
          </w:p>
        </w:tc>
        <w:tc>
          <w:tcPr>
            <w:tcW w:w="1196" w:type="pct"/>
            <w:vMerge w:val="restart"/>
            <w:tcBorders>
              <w:top w:val="single" w:sz="8" w:space="0" w:color="auto"/>
              <w:left w:val="nil"/>
              <w:bottom w:val="single" w:sz="4" w:space="0" w:color="auto"/>
              <w:right w:val="single" w:sz="8" w:space="0" w:color="auto"/>
            </w:tcBorders>
            <w:shd w:val="clear" w:color="auto" w:fill="auto"/>
            <w:hideMark/>
          </w:tcPr>
          <w:p w14:paraId="1ADD16EF" w14:textId="677B6BC1" w:rsidR="0008037F" w:rsidRPr="005A7BEF" w:rsidRDefault="008B4B05" w:rsidP="005A7BEF">
            <w:pPr>
              <w:rPr>
                <w:rFonts w:ascii="Arial" w:hAnsi="Arial" w:cs="Arial"/>
                <w:noProof/>
                <w:sz w:val="18"/>
                <w:szCs w:val="18"/>
              </w:rPr>
            </w:pPr>
            <w:r w:rsidRPr="005A7BEF">
              <w:rPr>
                <w:rFonts w:ascii="Arial" w:hAnsi="Arial" w:cs="Arial"/>
                <w:sz w:val="18"/>
                <w:szCs w:val="18"/>
              </w:rPr>
              <w:t xml:space="preserve">How would </w:t>
            </w:r>
            <w:r w:rsidR="008334F4">
              <w:rPr>
                <w:rFonts w:ascii="Arial" w:hAnsi="Arial" w:cs="Arial"/>
                <w:sz w:val="18"/>
                <w:szCs w:val="18"/>
              </w:rPr>
              <w:t>[Name]</w:t>
            </w:r>
            <w:r w:rsidR="008334F4" w:rsidRPr="005A7BEF">
              <w:rPr>
                <w:rFonts w:ascii="Arial" w:hAnsi="Arial" w:cs="Arial"/>
                <w:sz w:val="18"/>
                <w:szCs w:val="18"/>
              </w:rPr>
              <w:t xml:space="preserve"> </w:t>
            </w:r>
            <w:r w:rsidRPr="005A7BEF">
              <w:rPr>
                <w:rFonts w:ascii="Arial" w:hAnsi="Arial" w:cs="Arial"/>
                <w:sz w:val="18"/>
                <w:szCs w:val="18"/>
              </w:rPr>
              <w:t>describe the soil of</w:t>
            </w:r>
            <w:r w:rsidR="00A574B4" w:rsidRPr="00A574B4">
              <w:rPr>
                <w:rFonts w:ascii="Arial" w:hAnsi="Arial" w:cs="Arial"/>
                <w:sz w:val="18"/>
                <w:szCs w:val="18"/>
              </w:rPr>
              <w:t xml:space="preserve"> </w:t>
            </w:r>
            <w:r w:rsidR="0060232D" w:rsidRPr="0060232D">
              <w:rPr>
                <w:rFonts w:ascii="Arial" w:hAnsi="Arial" w:cs="Arial"/>
                <w:sz w:val="18"/>
                <w:szCs w:val="18"/>
              </w:rPr>
              <w:t>plot [#]: [Plot Name]</w:t>
            </w:r>
            <w:r w:rsidR="0060232D">
              <w:rPr>
                <w:rFonts w:ascii="Arial" w:hAnsi="Arial" w:cs="Arial"/>
                <w:sz w:val="18"/>
                <w:szCs w:val="18"/>
              </w:rPr>
              <w:t>?</w:t>
            </w:r>
            <w:r w:rsidR="00941D23" w:rsidRPr="005A7BEF">
              <w:rPr>
                <w:rFonts w:ascii="Arial" w:hAnsi="Arial" w:cs="Arial"/>
                <w:sz w:val="18"/>
                <w:szCs w:val="18"/>
              </w:rPr>
              <w:t xml:space="preserve"> </w:t>
            </w:r>
          </w:p>
          <w:p w14:paraId="6A7AD1C3" w14:textId="73E9F8D1" w:rsidR="0008037F" w:rsidRPr="005A7BEF" w:rsidRDefault="008B4B05" w:rsidP="005A7BEF">
            <w:pPr>
              <w:rPr>
                <w:rFonts w:ascii="Arial" w:hAnsi="Arial" w:cs="Arial"/>
                <w:sz w:val="18"/>
                <w:szCs w:val="18"/>
              </w:rPr>
            </w:pPr>
            <w:r w:rsidRPr="005A7BEF">
              <w:rPr>
                <w:rFonts w:ascii="Arial" w:hAnsi="Arial" w:cs="Arial"/>
                <w:i/>
                <w:noProof/>
                <w:sz w:val="18"/>
                <w:szCs w:val="18"/>
              </w:rPr>
              <w:t>(Select all</w:t>
            </w:r>
            <w:r w:rsidR="00006CA9" w:rsidRPr="005A7BEF">
              <w:rPr>
                <w:rFonts w:ascii="Arial" w:hAnsi="Arial" w:cs="Arial"/>
                <w:i/>
                <w:noProof/>
                <w:sz w:val="18"/>
                <w:szCs w:val="18"/>
              </w:rPr>
              <w:t xml:space="preserve"> </w:t>
            </w:r>
            <w:r w:rsidRPr="005A7BEF">
              <w:rPr>
                <w:rFonts w:ascii="Arial" w:hAnsi="Arial" w:cs="Arial"/>
                <w:i/>
                <w:noProof/>
                <w:sz w:val="18"/>
                <w:szCs w:val="18"/>
              </w:rPr>
              <w:t>answers which apply)</w:t>
            </w:r>
          </w:p>
          <w:p w14:paraId="53F9BA70" w14:textId="2EC5848D" w:rsidR="008B4B05" w:rsidRPr="005A7BEF" w:rsidRDefault="008B4B05" w:rsidP="005A7BEF">
            <w:pPr>
              <w:contextualSpacing/>
              <w:rPr>
                <w:rFonts w:ascii="Arial" w:hAnsi="Arial" w:cs="Arial"/>
                <w:sz w:val="18"/>
                <w:szCs w:val="18"/>
              </w:rPr>
            </w:pPr>
            <w:r w:rsidRPr="005A7BEF">
              <w:rPr>
                <w:rFonts w:ascii="Arial" w:hAnsi="Arial" w:cs="Arial"/>
                <w:sz w:val="18"/>
                <w:szCs w:val="18"/>
              </w:rPr>
              <w:t>1 Moist</w:t>
            </w:r>
          </w:p>
          <w:p w14:paraId="2E722C36" w14:textId="77777777" w:rsidR="008B4B05" w:rsidRPr="005A7BEF" w:rsidRDefault="008B4B05" w:rsidP="005A7BEF">
            <w:pPr>
              <w:contextualSpacing/>
              <w:rPr>
                <w:rFonts w:ascii="Arial" w:hAnsi="Arial" w:cs="Arial"/>
                <w:sz w:val="18"/>
                <w:szCs w:val="18"/>
              </w:rPr>
            </w:pPr>
            <w:r w:rsidRPr="005A7BEF">
              <w:rPr>
                <w:rFonts w:ascii="Arial" w:hAnsi="Arial" w:cs="Arial"/>
                <w:sz w:val="18"/>
                <w:szCs w:val="18"/>
              </w:rPr>
              <w:t>2 Dry</w:t>
            </w:r>
          </w:p>
          <w:p w14:paraId="0F9F1FA8" w14:textId="77777777" w:rsidR="00863EC3" w:rsidRPr="005A7BEF" w:rsidRDefault="008B4B05" w:rsidP="005A7BEF">
            <w:pPr>
              <w:contextualSpacing/>
              <w:rPr>
                <w:rFonts w:ascii="Arial" w:hAnsi="Arial" w:cs="Arial"/>
                <w:sz w:val="18"/>
                <w:szCs w:val="18"/>
              </w:rPr>
            </w:pPr>
            <w:r w:rsidRPr="005A7BEF">
              <w:rPr>
                <w:rFonts w:ascii="Arial" w:hAnsi="Arial" w:cs="Arial"/>
                <w:sz w:val="18"/>
                <w:szCs w:val="18"/>
              </w:rPr>
              <w:t xml:space="preserve">3 Loamy                          </w:t>
            </w:r>
          </w:p>
          <w:p w14:paraId="6D16DF11" w14:textId="78C9634E" w:rsidR="008B4B05" w:rsidRPr="005A7BEF" w:rsidRDefault="008B4B05" w:rsidP="005A7BEF">
            <w:pPr>
              <w:contextualSpacing/>
              <w:rPr>
                <w:rFonts w:ascii="Arial" w:hAnsi="Arial" w:cs="Arial"/>
                <w:sz w:val="18"/>
                <w:szCs w:val="18"/>
              </w:rPr>
            </w:pPr>
            <w:r w:rsidRPr="005A7BEF">
              <w:rPr>
                <w:rFonts w:ascii="Arial" w:hAnsi="Arial" w:cs="Arial"/>
                <w:sz w:val="18"/>
                <w:szCs w:val="18"/>
              </w:rPr>
              <w:t>4</w:t>
            </w:r>
            <w:r w:rsidR="00863EC3" w:rsidRPr="005A7BEF">
              <w:rPr>
                <w:rFonts w:ascii="Arial" w:hAnsi="Arial" w:cs="Arial"/>
                <w:sz w:val="18"/>
                <w:szCs w:val="18"/>
              </w:rPr>
              <w:t>.</w:t>
            </w:r>
            <w:r w:rsidRPr="005A7BEF">
              <w:rPr>
                <w:rFonts w:ascii="Arial" w:hAnsi="Arial" w:cs="Arial"/>
                <w:sz w:val="18"/>
                <w:szCs w:val="18"/>
              </w:rPr>
              <w:t xml:space="preserve"> Rocky/gravely</w:t>
            </w:r>
          </w:p>
          <w:p w14:paraId="21788C02" w14:textId="77777777" w:rsidR="008B4B05" w:rsidRPr="005A7BEF" w:rsidRDefault="008B4B05" w:rsidP="005A7BEF">
            <w:pPr>
              <w:contextualSpacing/>
              <w:rPr>
                <w:rFonts w:ascii="Arial" w:hAnsi="Arial" w:cs="Arial"/>
                <w:sz w:val="18"/>
                <w:szCs w:val="18"/>
              </w:rPr>
            </w:pPr>
            <w:r w:rsidRPr="005A7BEF">
              <w:rPr>
                <w:rFonts w:ascii="Arial" w:hAnsi="Arial" w:cs="Arial"/>
                <w:sz w:val="18"/>
                <w:szCs w:val="18"/>
              </w:rPr>
              <w:t>5 Sandy</w:t>
            </w:r>
          </w:p>
          <w:p w14:paraId="289FF3E2" w14:textId="77777777" w:rsidR="008B4B05" w:rsidRPr="005A7BEF" w:rsidRDefault="008B4B05" w:rsidP="005A7BEF">
            <w:pPr>
              <w:contextualSpacing/>
              <w:rPr>
                <w:rFonts w:ascii="Arial" w:hAnsi="Arial" w:cs="Arial"/>
                <w:sz w:val="18"/>
                <w:szCs w:val="18"/>
              </w:rPr>
            </w:pPr>
            <w:r w:rsidRPr="005A7BEF">
              <w:rPr>
                <w:rFonts w:ascii="Arial" w:hAnsi="Arial" w:cs="Arial"/>
                <w:sz w:val="18"/>
                <w:szCs w:val="18"/>
              </w:rPr>
              <w:t>6 Silty</w:t>
            </w:r>
          </w:p>
          <w:p w14:paraId="1B5BDFB3" w14:textId="77777777" w:rsidR="008B4B05" w:rsidRPr="005A7BEF" w:rsidRDefault="008B4B05" w:rsidP="005A7BEF">
            <w:pPr>
              <w:contextualSpacing/>
              <w:rPr>
                <w:rFonts w:ascii="Arial" w:hAnsi="Arial" w:cs="Arial"/>
                <w:sz w:val="18"/>
                <w:szCs w:val="18"/>
              </w:rPr>
            </w:pPr>
            <w:r w:rsidRPr="005A7BEF">
              <w:rPr>
                <w:rFonts w:ascii="Arial" w:hAnsi="Arial" w:cs="Arial"/>
                <w:sz w:val="18"/>
                <w:szCs w:val="18"/>
              </w:rPr>
              <w:t>7 Clay-filled</w:t>
            </w:r>
          </w:p>
          <w:p w14:paraId="2EA18B27" w14:textId="77777777" w:rsidR="008B4B05" w:rsidRPr="005A7BEF" w:rsidRDefault="008B4B05" w:rsidP="005A7BEF">
            <w:pPr>
              <w:contextualSpacing/>
              <w:rPr>
                <w:rFonts w:ascii="Arial" w:hAnsi="Arial" w:cs="Arial"/>
                <w:sz w:val="18"/>
                <w:szCs w:val="18"/>
              </w:rPr>
            </w:pPr>
            <w:r w:rsidRPr="005A7BEF">
              <w:rPr>
                <w:rFonts w:ascii="Arial" w:hAnsi="Arial" w:cs="Arial"/>
                <w:sz w:val="18"/>
                <w:szCs w:val="18"/>
              </w:rPr>
              <w:t xml:space="preserve">8 Packed/dense </w:t>
            </w:r>
          </w:p>
          <w:p w14:paraId="066428B2" w14:textId="77777777" w:rsidR="008B4B05" w:rsidRPr="005A7BEF" w:rsidRDefault="008B4B05" w:rsidP="005A7BEF">
            <w:pPr>
              <w:contextualSpacing/>
              <w:rPr>
                <w:rFonts w:ascii="Arial" w:hAnsi="Arial" w:cs="Arial"/>
                <w:sz w:val="18"/>
                <w:szCs w:val="18"/>
              </w:rPr>
            </w:pPr>
            <w:r w:rsidRPr="005A7BEF">
              <w:rPr>
                <w:rFonts w:ascii="Arial" w:hAnsi="Arial" w:cs="Arial"/>
                <w:sz w:val="18"/>
                <w:szCs w:val="18"/>
              </w:rPr>
              <w:t>9 Drains poorly</w:t>
            </w:r>
          </w:p>
          <w:p w14:paraId="7FFE0B75" w14:textId="77777777" w:rsidR="00006CA9" w:rsidRPr="005A7BEF" w:rsidRDefault="008B4B05" w:rsidP="005A7BEF">
            <w:pPr>
              <w:contextualSpacing/>
              <w:rPr>
                <w:rFonts w:ascii="Arial" w:hAnsi="Arial" w:cs="Arial"/>
                <w:sz w:val="18"/>
                <w:szCs w:val="18"/>
              </w:rPr>
            </w:pPr>
            <w:r w:rsidRPr="005A7BEF">
              <w:rPr>
                <w:rFonts w:ascii="Arial" w:hAnsi="Arial" w:cs="Arial"/>
                <w:sz w:val="18"/>
                <w:szCs w:val="18"/>
              </w:rPr>
              <w:t>10 Drains well</w:t>
            </w:r>
          </w:p>
          <w:p w14:paraId="70204CDF" w14:textId="77777777" w:rsidR="00006CA9" w:rsidRPr="005A7BEF" w:rsidRDefault="008B4B05" w:rsidP="005A7BEF">
            <w:pPr>
              <w:contextualSpacing/>
              <w:rPr>
                <w:rFonts w:ascii="Arial" w:hAnsi="Arial" w:cs="Arial"/>
                <w:sz w:val="18"/>
                <w:szCs w:val="18"/>
              </w:rPr>
            </w:pPr>
            <w:r w:rsidRPr="005A7BEF">
              <w:rPr>
                <w:rFonts w:ascii="Arial" w:hAnsi="Arial" w:cs="Arial"/>
                <w:sz w:val="18"/>
                <w:szCs w:val="18"/>
              </w:rPr>
              <w:t>11 Exhausted</w:t>
            </w:r>
          </w:p>
          <w:p w14:paraId="4AFAFA22" w14:textId="77ECE2F6" w:rsidR="008B4B05" w:rsidRPr="005A7BEF" w:rsidRDefault="008B4B05" w:rsidP="005A7BEF">
            <w:pPr>
              <w:contextualSpacing/>
              <w:rPr>
                <w:rFonts w:ascii="Arial" w:hAnsi="Arial" w:cs="Arial"/>
                <w:sz w:val="18"/>
                <w:szCs w:val="18"/>
              </w:rPr>
            </w:pPr>
            <w:r w:rsidRPr="005A7BEF">
              <w:rPr>
                <w:rFonts w:ascii="Arial" w:hAnsi="Arial" w:cs="Arial"/>
                <w:sz w:val="18"/>
                <w:szCs w:val="18"/>
              </w:rPr>
              <w:t xml:space="preserve">12 Other </w:t>
            </w:r>
            <w:r w:rsidR="00A574B4">
              <w:rPr>
                <w:rFonts w:ascii="Arial" w:hAnsi="Arial" w:cs="Arial"/>
                <w:sz w:val="18"/>
                <w:szCs w:val="18"/>
              </w:rPr>
              <w:t>(please specify)</w:t>
            </w:r>
          </w:p>
        </w:tc>
        <w:tc>
          <w:tcPr>
            <w:tcW w:w="613" w:type="pct"/>
            <w:vMerge w:val="restart"/>
            <w:tcBorders>
              <w:top w:val="nil"/>
              <w:left w:val="nil"/>
              <w:right w:val="single" w:sz="8" w:space="0" w:color="auto"/>
            </w:tcBorders>
            <w:shd w:val="clear" w:color="auto" w:fill="auto"/>
            <w:hideMark/>
          </w:tcPr>
          <w:p w14:paraId="0DE57082" w14:textId="77777777" w:rsidR="00AF07CA" w:rsidRPr="005A7BEF" w:rsidRDefault="008B4B05" w:rsidP="005A7BEF">
            <w:pPr>
              <w:rPr>
                <w:rFonts w:ascii="Arial" w:hAnsi="Arial" w:cs="Arial"/>
                <w:bCs/>
                <w:sz w:val="18"/>
                <w:szCs w:val="18"/>
              </w:rPr>
            </w:pPr>
            <w:r w:rsidRPr="005A7BEF">
              <w:rPr>
                <w:rFonts w:ascii="Arial" w:hAnsi="Arial" w:cs="Arial"/>
                <w:bCs/>
                <w:sz w:val="18"/>
                <w:szCs w:val="18"/>
              </w:rPr>
              <w:t xml:space="preserve">How wet is this land compared to other lands in your community? </w:t>
            </w:r>
          </w:p>
          <w:p w14:paraId="69D09AA0" w14:textId="7F1CC603" w:rsidR="008D63A3" w:rsidRPr="005A7BEF" w:rsidRDefault="008B4B05" w:rsidP="005A7BEF">
            <w:pPr>
              <w:rPr>
                <w:rFonts w:ascii="Arial" w:hAnsi="Arial" w:cs="Arial"/>
                <w:bCs/>
                <w:sz w:val="18"/>
                <w:szCs w:val="18"/>
              </w:rPr>
            </w:pPr>
            <w:r w:rsidRPr="005A7BEF">
              <w:rPr>
                <w:rFonts w:ascii="Arial" w:hAnsi="Arial" w:cs="Arial"/>
                <w:bCs/>
                <w:sz w:val="18"/>
                <w:szCs w:val="18"/>
              </w:rPr>
              <w:t xml:space="preserve">  </w:t>
            </w:r>
          </w:p>
          <w:p w14:paraId="195ABD60" w14:textId="6B7E7A4E" w:rsidR="008B4B05" w:rsidRPr="005A7BEF" w:rsidRDefault="008B4B05" w:rsidP="005A7BEF">
            <w:pPr>
              <w:rPr>
                <w:rFonts w:ascii="Arial" w:hAnsi="Arial" w:cs="Arial"/>
                <w:bCs/>
                <w:sz w:val="18"/>
                <w:szCs w:val="18"/>
              </w:rPr>
            </w:pPr>
            <w:r w:rsidRPr="005A7BEF">
              <w:rPr>
                <w:rFonts w:ascii="Arial" w:hAnsi="Arial" w:cs="Arial"/>
                <w:bCs/>
                <w:sz w:val="18"/>
                <w:szCs w:val="18"/>
              </w:rPr>
              <w:t>1….</w:t>
            </w:r>
            <w:r w:rsidR="000A5DF8" w:rsidRPr="005A7BEF">
              <w:rPr>
                <w:rFonts w:ascii="Arial" w:hAnsi="Arial" w:cs="Arial"/>
                <w:bCs/>
                <w:sz w:val="18"/>
                <w:szCs w:val="18"/>
              </w:rPr>
              <w:t>M</w:t>
            </w:r>
            <w:r w:rsidRPr="005A7BEF">
              <w:rPr>
                <w:rFonts w:ascii="Arial" w:hAnsi="Arial" w:cs="Arial"/>
                <w:bCs/>
                <w:sz w:val="18"/>
                <w:szCs w:val="18"/>
              </w:rPr>
              <w:t xml:space="preserve">ore wet </w:t>
            </w:r>
          </w:p>
          <w:p w14:paraId="491FC93E" w14:textId="69937A23" w:rsidR="008B4B05" w:rsidRPr="005A7BEF" w:rsidRDefault="008B4B05" w:rsidP="005A7BEF">
            <w:pPr>
              <w:rPr>
                <w:rFonts w:ascii="Arial" w:hAnsi="Arial" w:cs="Arial"/>
                <w:sz w:val="18"/>
                <w:szCs w:val="18"/>
              </w:rPr>
            </w:pPr>
            <w:r w:rsidRPr="005A7BEF">
              <w:rPr>
                <w:rFonts w:ascii="Arial" w:hAnsi="Arial" w:cs="Arial"/>
                <w:sz w:val="18"/>
                <w:szCs w:val="18"/>
              </w:rPr>
              <w:t>2….</w:t>
            </w:r>
            <w:r w:rsidR="000A5DF8" w:rsidRPr="005A7BEF">
              <w:rPr>
                <w:rFonts w:ascii="Arial" w:hAnsi="Arial" w:cs="Arial"/>
                <w:sz w:val="18"/>
                <w:szCs w:val="18"/>
              </w:rPr>
              <w:t>L</w:t>
            </w:r>
            <w:r w:rsidRPr="005A7BEF">
              <w:rPr>
                <w:rFonts w:ascii="Arial" w:hAnsi="Arial" w:cs="Arial"/>
                <w:sz w:val="18"/>
                <w:szCs w:val="18"/>
              </w:rPr>
              <w:t xml:space="preserve">ess wet    </w:t>
            </w:r>
          </w:p>
          <w:p w14:paraId="6378204B" w14:textId="77777777" w:rsidR="008B4B05" w:rsidRPr="005A7BEF" w:rsidRDefault="008B4B05" w:rsidP="005A7BEF">
            <w:pPr>
              <w:rPr>
                <w:rFonts w:ascii="Arial" w:hAnsi="Arial" w:cs="Arial"/>
                <w:bCs/>
                <w:sz w:val="18"/>
                <w:szCs w:val="18"/>
              </w:rPr>
            </w:pPr>
            <w:r w:rsidRPr="005A7BEF">
              <w:rPr>
                <w:rFonts w:ascii="Arial" w:hAnsi="Arial" w:cs="Arial"/>
                <w:sz w:val="18"/>
                <w:szCs w:val="18"/>
              </w:rPr>
              <w:t>3…About the same</w:t>
            </w:r>
          </w:p>
        </w:tc>
        <w:tc>
          <w:tcPr>
            <w:tcW w:w="612" w:type="pct"/>
            <w:vMerge w:val="restart"/>
            <w:tcBorders>
              <w:top w:val="nil"/>
              <w:left w:val="nil"/>
              <w:right w:val="single" w:sz="8" w:space="0" w:color="auto"/>
            </w:tcBorders>
            <w:shd w:val="clear" w:color="auto" w:fill="auto"/>
            <w:hideMark/>
          </w:tcPr>
          <w:p w14:paraId="1793074F" w14:textId="56EC4C36" w:rsidR="00AF07CA" w:rsidRPr="005A7BEF" w:rsidRDefault="008B4B05" w:rsidP="005A7BEF">
            <w:pPr>
              <w:rPr>
                <w:rFonts w:ascii="Arial" w:hAnsi="Arial" w:cs="Arial"/>
                <w:bCs/>
                <w:sz w:val="18"/>
                <w:szCs w:val="18"/>
              </w:rPr>
            </w:pPr>
            <w:r w:rsidRPr="005A7BEF">
              <w:rPr>
                <w:rFonts w:ascii="Arial" w:hAnsi="Arial" w:cs="Arial"/>
                <w:bCs/>
                <w:sz w:val="18"/>
                <w:szCs w:val="18"/>
              </w:rPr>
              <w:t xml:space="preserve">Is the soil on </w:t>
            </w:r>
            <w:r w:rsidR="0060232D" w:rsidRPr="0060232D">
              <w:rPr>
                <w:rFonts w:ascii="Arial" w:hAnsi="Arial" w:cs="Arial"/>
                <w:bCs/>
                <w:sz w:val="18"/>
                <w:szCs w:val="18"/>
              </w:rPr>
              <w:t>plot [#]: [Plot Name]</w:t>
            </w:r>
            <w:r w:rsidRPr="005A7BEF">
              <w:rPr>
                <w:rFonts w:ascii="Arial" w:hAnsi="Arial" w:cs="Arial"/>
                <w:bCs/>
                <w:sz w:val="18"/>
                <w:szCs w:val="18"/>
              </w:rPr>
              <w:t xml:space="preserve"> deep or shallow?</w:t>
            </w:r>
          </w:p>
          <w:p w14:paraId="127BD61C" w14:textId="3619D1D1" w:rsidR="008B4B05" w:rsidRPr="005A7BEF" w:rsidRDefault="008B4B05" w:rsidP="005A7BEF">
            <w:pPr>
              <w:rPr>
                <w:rFonts w:ascii="Arial" w:hAnsi="Arial" w:cs="Arial"/>
                <w:bCs/>
                <w:sz w:val="18"/>
                <w:szCs w:val="18"/>
              </w:rPr>
            </w:pPr>
            <w:r w:rsidRPr="005A7BEF">
              <w:rPr>
                <w:rFonts w:ascii="Arial" w:hAnsi="Arial" w:cs="Arial"/>
                <w:bCs/>
                <w:sz w:val="18"/>
                <w:szCs w:val="18"/>
              </w:rPr>
              <w:t xml:space="preserve">   </w:t>
            </w:r>
          </w:p>
          <w:p w14:paraId="0C6BC9E3" w14:textId="1C45E7A9" w:rsidR="008B4B05" w:rsidRPr="005A7BEF" w:rsidRDefault="008B4B05" w:rsidP="005A7BEF">
            <w:pPr>
              <w:rPr>
                <w:rFonts w:ascii="Arial" w:hAnsi="Arial" w:cs="Arial"/>
                <w:sz w:val="18"/>
                <w:szCs w:val="18"/>
              </w:rPr>
            </w:pPr>
            <w:r w:rsidRPr="005A7BEF">
              <w:rPr>
                <w:rFonts w:ascii="Arial" w:hAnsi="Arial" w:cs="Arial"/>
                <w:sz w:val="18"/>
                <w:szCs w:val="18"/>
              </w:rPr>
              <w:t>Deep……</w:t>
            </w:r>
            <w:r w:rsidR="00CC2AD2" w:rsidRPr="005A7BEF">
              <w:rPr>
                <w:rFonts w:ascii="Arial" w:hAnsi="Arial" w:cs="Arial"/>
                <w:sz w:val="18"/>
                <w:szCs w:val="18"/>
              </w:rPr>
              <w:t>..</w:t>
            </w:r>
            <w:r w:rsidRPr="005A7BEF">
              <w:rPr>
                <w:rFonts w:ascii="Arial" w:hAnsi="Arial" w:cs="Arial"/>
                <w:sz w:val="18"/>
                <w:szCs w:val="18"/>
              </w:rPr>
              <w:t xml:space="preserve">1 </w:t>
            </w:r>
          </w:p>
          <w:p w14:paraId="1E2CB2FA" w14:textId="73D26E70" w:rsidR="008B4B05" w:rsidRPr="005A7BEF" w:rsidRDefault="008B4B05" w:rsidP="005A7BEF">
            <w:pPr>
              <w:rPr>
                <w:rFonts w:ascii="Arial" w:hAnsi="Arial" w:cs="Arial"/>
                <w:bCs/>
                <w:sz w:val="18"/>
                <w:szCs w:val="18"/>
              </w:rPr>
            </w:pPr>
            <w:r w:rsidRPr="005A7BEF">
              <w:rPr>
                <w:rFonts w:ascii="Arial" w:hAnsi="Arial" w:cs="Arial"/>
                <w:sz w:val="18"/>
                <w:szCs w:val="18"/>
              </w:rPr>
              <w:t>Shallow</w:t>
            </w:r>
            <w:r w:rsidR="00CC2AD2" w:rsidRPr="005A7BEF">
              <w:rPr>
                <w:rFonts w:ascii="Arial" w:hAnsi="Arial" w:cs="Arial"/>
                <w:sz w:val="18"/>
                <w:szCs w:val="18"/>
              </w:rPr>
              <w:t>….</w:t>
            </w:r>
            <w:r w:rsidRPr="005A7BEF">
              <w:rPr>
                <w:rFonts w:ascii="Arial" w:hAnsi="Arial" w:cs="Arial"/>
                <w:sz w:val="18"/>
                <w:szCs w:val="18"/>
              </w:rPr>
              <w:t xml:space="preserve">.2     </w:t>
            </w:r>
            <w:r w:rsidRPr="005A7BEF">
              <w:rPr>
                <w:rFonts w:ascii="Arial" w:hAnsi="Arial" w:cs="Arial"/>
                <w:bCs/>
                <w:sz w:val="18"/>
                <w:szCs w:val="18"/>
              </w:rPr>
              <w:t xml:space="preserve"> </w:t>
            </w:r>
          </w:p>
        </w:tc>
        <w:tc>
          <w:tcPr>
            <w:tcW w:w="663" w:type="pct"/>
            <w:vMerge w:val="restart"/>
            <w:tcBorders>
              <w:top w:val="nil"/>
              <w:left w:val="nil"/>
              <w:right w:val="single" w:sz="8" w:space="0" w:color="auto"/>
            </w:tcBorders>
            <w:shd w:val="clear" w:color="auto" w:fill="auto"/>
            <w:hideMark/>
          </w:tcPr>
          <w:p w14:paraId="61C1523D" w14:textId="77777777" w:rsidR="00AF07CA" w:rsidRPr="005A7BEF" w:rsidRDefault="008B4B05" w:rsidP="005A7BEF">
            <w:pPr>
              <w:rPr>
                <w:rFonts w:ascii="Arial" w:hAnsi="Arial" w:cs="Arial"/>
                <w:bCs/>
                <w:sz w:val="18"/>
                <w:szCs w:val="18"/>
              </w:rPr>
            </w:pPr>
            <w:r w:rsidRPr="005A7BEF">
              <w:rPr>
                <w:rFonts w:ascii="Arial" w:hAnsi="Arial" w:cs="Arial"/>
                <w:bCs/>
                <w:sz w:val="18"/>
                <w:szCs w:val="18"/>
              </w:rPr>
              <w:t xml:space="preserve">How deep is the soil?        </w:t>
            </w:r>
          </w:p>
          <w:p w14:paraId="33DAEC6D" w14:textId="7E8C2701" w:rsidR="008B4B05" w:rsidRPr="005A7BEF" w:rsidRDefault="008B4B05" w:rsidP="005A7BEF">
            <w:pPr>
              <w:rPr>
                <w:rFonts w:ascii="Arial" w:hAnsi="Arial" w:cs="Arial"/>
                <w:bCs/>
                <w:sz w:val="18"/>
                <w:szCs w:val="18"/>
              </w:rPr>
            </w:pPr>
            <w:r w:rsidRPr="005A7BEF">
              <w:rPr>
                <w:rFonts w:ascii="Arial" w:hAnsi="Arial" w:cs="Arial"/>
                <w:bCs/>
                <w:sz w:val="18"/>
                <w:szCs w:val="18"/>
              </w:rPr>
              <w:t xml:space="preserve">         </w:t>
            </w:r>
          </w:p>
          <w:p w14:paraId="30A68957" w14:textId="12D0DAB5" w:rsidR="008B4B05" w:rsidRPr="005A7BEF" w:rsidRDefault="008B4B05" w:rsidP="005A7BEF">
            <w:pPr>
              <w:rPr>
                <w:rFonts w:ascii="Arial" w:hAnsi="Arial" w:cs="Arial"/>
                <w:bCs/>
                <w:sz w:val="18"/>
                <w:szCs w:val="18"/>
              </w:rPr>
            </w:pPr>
            <w:r w:rsidRPr="005A7BEF">
              <w:rPr>
                <w:rFonts w:ascii="Arial" w:hAnsi="Arial" w:cs="Arial"/>
                <w:bCs/>
                <w:sz w:val="18"/>
                <w:szCs w:val="18"/>
              </w:rPr>
              <w:t>1.</w:t>
            </w:r>
            <w:r w:rsidR="00F51A23" w:rsidRPr="005A7BEF">
              <w:rPr>
                <w:rFonts w:ascii="Arial" w:hAnsi="Arial" w:cs="Arial"/>
                <w:bCs/>
                <w:sz w:val="18"/>
                <w:szCs w:val="18"/>
              </w:rPr>
              <w:t>..</w:t>
            </w:r>
            <w:r w:rsidRPr="005A7BEF">
              <w:rPr>
                <w:rFonts w:ascii="Arial" w:hAnsi="Arial" w:cs="Arial"/>
                <w:bCs/>
                <w:sz w:val="18"/>
                <w:szCs w:val="18"/>
              </w:rPr>
              <w:t xml:space="preserve">.. Up to one foot       </w:t>
            </w:r>
          </w:p>
          <w:p w14:paraId="638BF270" w14:textId="77777777" w:rsidR="00D23E43" w:rsidRPr="005A7BEF" w:rsidRDefault="008B4B05" w:rsidP="005A7BEF">
            <w:pPr>
              <w:rPr>
                <w:rFonts w:ascii="Arial" w:hAnsi="Arial" w:cs="Arial"/>
                <w:bCs/>
                <w:sz w:val="18"/>
                <w:szCs w:val="18"/>
              </w:rPr>
            </w:pPr>
            <w:r w:rsidRPr="005A7BEF">
              <w:rPr>
                <w:rFonts w:ascii="Arial" w:hAnsi="Arial" w:cs="Arial"/>
                <w:bCs/>
                <w:sz w:val="18"/>
                <w:szCs w:val="18"/>
              </w:rPr>
              <w:t>3</w:t>
            </w:r>
            <w:r w:rsidR="000C131C" w:rsidRPr="005A7BEF">
              <w:rPr>
                <w:rFonts w:ascii="Arial" w:hAnsi="Arial" w:cs="Arial"/>
                <w:bCs/>
                <w:sz w:val="18"/>
                <w:szCs w:val="18"/>
              </w:rPr>
              <w:t>…. One</w:t>
            </w:r>
            <w:r w:rsidRPr="005A7BEF">
              <w:rPr>
                <w:rFonts w:ascii="Arial" w:hAnsi="Arial" w:cs="Arial"/>
                <w:bCs/>
                <w:sz w:val="18"/>
                <w:szCs w:val="18"/>
              </w:rPr>
              <w:t xml:space="preserve"> to three feet        </w:t>
            </w:r>
          </w:p>
          <w:p w14:paraId="7FEFA272" w14:textId="55DEE88B" w:rsidR="008B4B05" w:rsidRPr="005A7BEF" w:rsidRDefault="008B4B05" w:rsidP="005A7BEF">
            <w:pPr>
              <w:rPr>
                <w:rFonts w:ascii="Arial" w:hAnsi="Arial" w:cs="Arial"/>
                <w:bCs/>
                <w:sz w:val="18"/>
                <w:szCs w:val="18"/>
              </w:rPr>
            </w:pPr>
            <w:r w:rsidRPr="005A7BEF">
              <w:rPr>
                <w:rFonts w:ascii="Arial" w:hAnsi="Arial" w:cs="Arial"/>
                <w:bCs/>
                <w:sz w:val="18"/>
                <w:szCs w:val="18"/>
              </w:rPr>
              <w:t>5</w:t>
            </w:r>
            <w:r w:rsidR="000C131C" w:rsidRPr="005A7BEF">
              <w:rPr>
                <w:rFonts w:ascii="Arial" w:hAnsi="Arial" w:cs="Arial"/>
                <w:bCs/>
                <w:sz w:val="18"/>
                <w:szCs w:val="18"/>
              </w:rPr>
              <w:t>…. More</w:t>
            </w:r>
            <w:r w:rsidRPr="005A7BEF">
              <w:rPr>
                <w:rFonts w:ascii="Arial" w:hAnsi="Arial" w:cs="Arial"/>
                <w:bCs/>
                <w:sz w:val="18"/>
                <w:szCs w:val="18"/>
              </w:rPr>
              <w:t xml:space="preserve"> than three feet</w:t>
            </w:r>
          </w:p>
        </w:tc>
        <w:tc>
          <w:tcPr>
            <w:tcW w:w="561" w:type="pct"/>
            <w:vMerge w:val="restart"/>
            <w:tcBorders>
              <w:top w:val="nil"/>
              <w:left w:val="nil"/>
              <w:right w:val="single" w:sz="4" w:space="0" w:color="auto"/>
            </w:tcBorders>
            <w:shd w:val="clear" w:color="auto" w:fill="auto"/>
            <w:hideMark/>
          </w:tcPr>
          <w:p w14:paraId="2737F96F" w14:textId="1196CF4F" w:rsidR="008B4B05" w:rsidRPr="005A7BEF" w:rsidRDefault="008B4B05" w:rsidP="005A7BEF">
            <w:pPr>
              <w:rPr>
                <w:rFonts w:ascii="Arial" w:hAnsi="Arial" w:cs="Arial"/>
                <w:bCs/>
                <w:sz w:val="18"/>
                <w:szCs w:val="18"/>
              </w:rPr>
            </w:pPr>
            <w:r w:rsidRPr="005A7BEF">
              <w:rPr>
                <w:rFonts w:ascii="Arial" w:hAnsi="Arial" w:cs="Arial"/>
                <w:bCs/>
                <w:sz w:val="18"/>
                <w:szCs w:val="18"/>
              </w:rPr>
              <w:t>What is the main color of the soil?</w:t>
            </w:r>
          </w:p>
          <w:p w14:paraId="619BC8F0" w14:textId="77777777" w:rsidR="008E671A" w:rsidRPr="005A7BEF" w:rsidRDefault="008E671A" w:rsidP="005A7BEF">
            <w:pPr>
              <w:rPr>
                <w:rFonts w:ascii="Arial" w:hAnsi="Arial" w:cs="Arial"/>
                <w:bCs/>
                <w:sz w:val="18"/>
                <w:szCs w:val="18"/>
              </w:rPr>
            </w:pPr>
          </w:p>
          <w:p w14:paraId="37974559"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1.Red</w:t>
            </w:r>
          </w:p>
          <w:p w14:paraId="414C3808"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2.Black</w:t>
            </w:r>
          </w:p>
          <w:p w14:paraId="240E5670"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3.Grey</w:t>
            </w:r>
          </w:p>
          <w:p w14:paraId="5516BDC2"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4.Yellow</w:t>
            </w:r>
          </w:p>
          <w:p w14:paraId="647AA8B8"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5.Brown</w:t>
            </w:r>
          </w:p>
          <w:p w14:paraId="50A7949A"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6.White</w:t>
            </w:r>
          </w:p>
        </w:tc>
        <w:tc>
          <w:tcPr>
            <w:tcW w:w="561" w:type="pct"/>
            <w:vMerge w:val="restart"/>
            <w:tcBorders>
              <w:top w:val="single" w:sz="4" w:space="0" w:color="auto"/>
              <w:left w:val="single" w:sz="4" w:space="0" w:color="auto"/>
              <w:right w:val="single" w:sz="4" w:space="0" w:color="auto"/>
            </w:tcBorders>
            <w:shd w:val="clear" w:color="auto" w:fill="auto"/>
            <w:hideMark/>
          </w:tcPr>
          <w:p w14:paraId="47FCB827" w14:textId="4234A6B5" w:rsidR="008B4B05" w:rsidRPr="005A7BEF" w:rsidRDefault="008B4B05" w:rsidP="005A7BEF">
            <w:pPr>
              <w:rPr>
                <w:rFonts w:ascii="Arial" w:hAnsi="Arial" w:cs="Arial"/>
                <w:bCs/>
                <w:sz w:val="18"/>
                <w:szCs w:val="18"/>
              </w:rPr>
            </w:pPr>
            <w:r w:rsidRPr="005A7BEF">
              <w:rPr>
                <w:rFonts w:ascii="Arial" w:hAnsi="Arial" w:cs="Arial"/>
                <w:bCs/>
                <w:sz w:val="18"/>
                <w:szCs w:val="18"/>
              </w:rPr>
              <w:t>Does it take</w:t>
            </w:r>
            <w:r w:rsidR="0060232D" w:rsidRPr="0060232D">
              <w:rPr>
                <w:rFonts w:ascii="Arial" w:hAnsi="Arial" w:cs="Arial"/>
                <w:bCs/>
                <w:sz w:val="18"/>
                <w:szCs w:val="18"/>
              </w:rPr>
              <w:t xml:space="preserve"> plot [#]: [Plot Name]</w:t>
            </w:r>
            <w:r w:rsidR="0060232D" w:rsidRPr="005A7BEF">
              <w:rPr>
                <w:rFonts w:ascii="Arial" w:hAnsi="Arial" w:cs="Arial"/>
                <w:bCs/>
                <w:sz w:val="18"/>
                <w:szCs w:val="18"/>
              </w:rPr>
              <w:t xml:space="preserve"> </w:t>
            </w:r>
            <w:r w:rsidRPr="005A7BEF">
              <w:rPr>
                <w:rFonts w:ascii="Arial" w:hAnsi="Arial" w:cs="Arial"/>
                <w:bCs/>
                <w:sz w:val="18"/>
                <w:szCs w:val="18"/>
              </w:rPr>
              <w:t xml:space="preserve"> hours, days or weeks to drain after rainfall?</w:t>
            </w:r>
          </w:p>
          <w:p w14:paraId="3D9C6760" w14:textId="77777777" w:rsidR="0008037F" w:rsidRPr="005A7BEF" w:rsidRDefault="0008037F" w:rsidP="005A7BEF">
            <w:pPr>
              <w:rPr>
                <w:rFonts w:ascii="Arial" w:hAnsi="Arial" w:cs="Arial"/>
                <w:bCs/>
                <w:sz w:val="18"/>
                <w:szCs w:val="18"/>
              </w:rPr>
            </w:pPr>
          </w:p>
          <w:p w14:paraId="453192B3"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0.None</w:t>
            </w:r>
          </w:p>
          <w:p w14:paraId="19D5B166"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1.Minutes</w:t>
            </w:r>
          </w:p>
          <w:p w14:paraId="36035DC3"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3.Hours</w:t>
            </w:r>
          </w:p>
          <w:p w14:paraId="3A30D529"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5. Days</w:t>
            </w:r>
          </w:p>
          <w:p w14:paraId="7E6E5F21"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7. Weeks</w:t>
            </w:r>
          </w:p>
        </w:tc>
        <w:tc>
          <w:tcPr>
            <w:tcW w:w="562" w:type="pct"/>
            <w:tcBorders>
              <w:top w:val="single" w:sz="4" w:space="0" w:color="auto"/>
              <w:left w:val="single" w:sz="4" w:space="0" w:color="auto"/>
              <w:right w:val="single" w:sz="4" w:space="0" w:color="auto"/>
            </w:tcBorders>
          </w:tcPr>
          <w:p w14:paraId="3090605C" w14:textId="1B8363E5" w:rsidR="0008037F" w:rsidRPr="005A7BEF" w:rsidRDefault="008B4B05" w:rsidP="005A7BEF">
            <w:pPr>
              <w:rPr>
                <w:rFonts w:ascii="Arial" w:hAnsi="Arial" w:cs="Arial"/>
                <w:bCs/>
                <w:sz w:val="18"/>
                <w:szCs w:val="18"/>
              </w:rPr>
            </w:pPr>
            <w:r w:rsidRPr="005A7BEF">
              <w:rPr>
                <w:rFonts w:ascii="Arial" w:hAnsi="Arial" w:cs="Arial"/>
                <w:bCs/>
                <w:sz w:val="18"/>
                <w:szCs w:val="18"/>
              </w:rPr>
              <w:t xml:space="preserve">How many </w:t>
            </w:r>
            <w:r w:rsidR="0060232D">
              <w:rPr>
                <w:rFonts w:ascii="Arial" w:hAnsi="Arial" w:cs="Arial"/>
                <w:bCs/>
                <w:sz w:val="18"/>
                <w:szCs w:val="18"/>
              </w:rPr>
              <w:t>[</w:t>
            </w:r>
            <w:r w:rsidRPr="005A7BEF">
              <w:rPr>
                <w:rFonts w:ascii="Arial" w:hAnsi="Arial" w:cs="Arial"/>
                <w:bCs/>
                <w:sz w:val="18"/>
                <w:szCs w:val="18"/>
              </w:rPr>
              <w:t>units chosen</w:t>
            </w:r>
            <w:r w:rsidR="0060232D">
              <w:rPr>
                <w:rFonts w:ascii="Arial" w:hAnsi="Arial" w:cs="Arial"/>
                <w:bCs/>
                <w:sz w:val="18"/>
                <w:szCs w:val="18"/>
              </w:rPr>
              <w:t>]</w:t>
            </w:r>
            <w:r w:rsidR="008D63A3" w:rsidRPr="005A7BEF">
              <w:rPr>
                <w:rFonts w:ascii="Arial" w:hAnsi="Arial" w:cs="Arial"/>
                <w:bCs/>
                <w:sz w:val="18"/>
                <w:szCs w:val="18"/>
              </w:rPr>
              <w:t xml:space="preserve"> does</w:t>
            </w:r>
            <w:r w:rsidRPr="005A7BEF">
              <w:rPr>
                <w:rFonts w:ascii="Arial" w:hAnsi="Arial" w:cs="Arial"/>
                <w:bCs/>
                <w:sz w:val="18"/>
                <w:szCs w:val="18"/>
              </w:rPr>
              <w:t xml:space="preserve"> it take to drain after rain fall?</w:t>
            </w:r>
            <w:r w:rsidR="004F0822" w:rsidRPr="005A7BEF">
              <w:rPr>
                <w:rFonts w:ascii="Arial" w:hAnsi="Arial" w:cs="Arial"/>
                <w:bCs/>
                <w:sz w:val="18"/>
                <w:szCs w:val="18"/>
              </w:rPr>
              <w:t xml:space="preserve"> </w:t>
            </w:r>
          </w:p>
          <w:p w14:paraId="3E5FC7F7" w14:textId="77777777" w:rsidR="0008037F" w:rsidRPr="005A7BEF" w:rsidRDefault="0008037F" w:rsidP="005A7BEF">
            <w:pPr>
              <w:rPr>
                <w:rFonts w:ascii="Arial" w:hAnsi="Arial" w:cs="Arial"/>
                <w:bCs/>
                <w:i/>
                <w:sz w:val="18"/>
                <w:szCs w:val="18"/>
              </w:rPr>
            </w:pPr>
          </w:p>
          <w:p w14:paraId="6B448200" w14:textId="6416C18C" w:rsidR="008B4B05" w:rsidRPr="005A7BEF" w:rsidRDefault="008B4B05" w:rsidP="005A7BEF">
            <w:pPr>
              <w:rPr>
                <w:rFonts w:ascii="Arial" w:hAnsi="Arial" w:cs="Arial"/>
                <w:bCs/>
                <w:sz w:val="18"/>
                <w:szCs w:val="18"/>
              </w:rPr>
            </w:pPr>
            <w:r w:rsidRPr="005A7BEF">
              <w:rPr>
                <w:rFonts w:ascii="Arial" w:hAnsi="Arial" w:cs="Arial"/>
                <w:bCs/>
                <w:sz w:val="18"/>
                <w:szCs w:val="18"/>
              </w:rPr>
              <w:t xml:space="preserve">                                                                 </w:t>
            </w:r>
          </w:p>
        </w:tc>
      </w:tr>
      <w:tr w:rsidR="003C6E09" w:rsidRPr="005A7BEF" w14:paraId="7B91FC59" w14:textId="77777777" w:rsidTr="003C6E09">
        <w:trPr>
          <w:trHeight w:val="1087"/>
        </w:trPr>
        <w:tc>
          <w:tcPr>
            <w:tcW w:w="232" w:type="pct"/>
            <w:vMerge/>
            <w:tcBorders>
              <w:left w:val="single" w:sz="8" w:space="0" w:color="auto"/>
              <w:bottom w:val="nil"/>
              <w:right w:val="single" w:sz="8" w:space="0" w:color="auto"/>
            </w:tcBorders>
            <w:shd w:val="clear" w:color="auto" w:fill="auto"/>
            <w:hideMark/>
          </w:tcPr>
          <w:p w14:paraId="2FDBC70C" w14:textId="77777777" w:rsidR="008B4B05" w:rsidRPr="005A7BEF" w:rsidRDefault="008B4B05" w:rsidP="005A7BEF">
            <w:pPr>
              <w:rPr>
                <w:rFonts w:ascii="Arial" w:hAnsi="Arial" w:cs="Arial"/>
              </w:rPr>
            </w:pPr>
          </w:p>
        </w:tc>
        <w:tc>
          <w:tcPr>
            <w:tcW w:w="1196" w:type="pct"/>
            <w:vMerge/>
            <w:tcBorders>
              <w:left w:val="nil"/>
              <w:bottom w:val="single" w:sz="4" w:space="0" w:color="auto"/>
              <w:right w:val="single" w:sz="8" w:space="0" w:color="auto"/>
            </w:tcBorders>
            <w:shd w:val="clear" w:color="auto" w:fill="auto"/>
            <w:hideMark/>
          </w:tcPr>
          <w:p w14:paraId="1D6FD10E" w14:textId="77777777" w:rsidR="008B4B05" w:rsidRPr="005A7BEF" w:rsidRDefault="008B4B05" w:rsidP="005A7BEF">
            <w:pPr>
              <w:jc w:val="center"/>
              <w:rPr>
                <w:rFonts w:ascii="Arial" w:hAnsi="Arial" w:cs="Arial"/>
                <w:sz w:val="16"/>
                <w:szCs w:val="16"/>
              </w:rPr>
            </w:pPr>
          </w:p>
        </w:tc>
        <w:tc>
          <w:tcPr>
            <w:tcW w:w="613" w:type="pct"/>
            <w:vMerge/>
            <w:tcBorders>
              <w:left w:val="nil"/>
              <w:right w:val="single" w:sz="8" w:space="0" w:color="auto"/>
            </w:tcBorders>
            <w:shd w:val="clear" w:color="auto" w:fill="auto"/>
            <w:hideMark/>
          </w:tcPr>
          <w:p w14:paraId="65B3DAAE" w14:textId="77777777" w:rsidR="008B4B05" w:rsidRPr="005A7BEF" w:rsidRDefault="008B4B05" w:rsidP="005A7BEF">
            <w:pPr>
              <w:rPr>
                <w:rFonts w:ascii="Arial" w:hAnsi="Arial" w:cs="Arial"/>
                <w:bCs/>
                <w:sz w:val="16"/>
                <w:szCs w:val="16"/>
              </w:rPr>
            </w:pPr>
          </w:p>
        </w:tc>
        <w:tc>
          <w:tcPr>
            <w:tcW w:w="612" w:type="pct"/>
            <w:vMerge/>
            <w:tcBorders>
              <w:left w:val="nil"/>
              <w:right w:val="single" w:sz="8" w:space="0" w:color="auto"/>
            </w:tcBorders>
            <w:shd w:val="clear" w:color="auto" w:fill="auto"/>
            <w:hideMark/>
          </w:tcPr>
          <w:p w14:paraId="3FD921D3" w14:textId="77777777" w:rsidR="008B4B05" w:rsidRPr="005A7BEF" w:rsidRDefault="008B4B05" w:rsidP="005A7BEF">
            <w:pPr>
              <w:rPr>
                <w:rFonts w:ascii="Arial" w:hAnsi="Arial" w:cs="Arial"/>
                <w:bCs/>
                <w:sz w:val="16"/>
                <w:szCs w:val="16"/>
              </w:rPr>
            </w:pPr>
          </w:p>
        </w:tc>
        <w:tc>
          <w:tcPr>
            <w:tcW w:w="663" w:type="pct"/>
            <w:vMerge/>
            <w:tcBorders>
              <w:left w:val="nil"/>
              <w:right w:val="single" w:sz="8" w:space="0" w:color="auto"/>
            </w:tcBorders>
            <w:shd w:val="clear" w:color="auto" w:fill="auto"/>
            <w:hideMark/>
          </w:tcPr>
          <w:p w14:paraId="07F3629D" w14:textId="77777777" w:rsidR="008B4B05" w:rsidRPr="005A7BEF" w:rsidRDefault="008B4B05" w:rsidP="005A7BEF">
            <w:pPr>
              <w:rPr>
                <w:rFonts w:ascii="Arial" w:hAnsi="Arial" w:cs="Arial"/>
                <w:bCs/>
                <w:sz w:val="16"/>
                <w:szCs w:val="16"/>
              </w:rPr>
            </w:pPr>
          </w:p>
        </w:tc>
        <w:tc>
          <w:tcPr>
            <w:tcW w:w="561" w:type="pct"/>
            <w:vMerge/>
            <w:tcBorders>
              <w:left w:val="nil"/>
              <w:right w:val="single" w:sz="4" w:space="0" w:color="auto"/>
            </w:tcBorders>
            <w:shd w:val="clear" w:color="auto" w:fill="auto"/>
            <w:hideMark/>
          </w:tcPr>
          <w:p w14:paraId="1F1AD50A" w14:textId="77777777" w:rsidR="008B4B05" w:rsidRPr="005A7BEF" w:rsidRDefault="008B4B05" w:rsidP="005A7BEF">
            <w:pPr>
              <w:rPr>
                <w:rFonts w:ascii="Arial" w:hAnsi="Arial" w:cs="Arial"/>
                <w:bCs/>
                <w:sz w:val="16"/>
                <w:szCs w:val="16"/>
              </w:rPr>
            </w:pPr>
          </w:p>
        </w:tc>
        <w:tc>
          <w:tcPr>
            <w:tcW w:w="561" w:type="pct"/>
            <w:vMerge/>
            <w:tcBorders>
              <w:left w:val="single" w:sz="4" w:space="0" w:color="auto"/>
              <w:right w:val="single" w:sz="4" w:space="0" w:color="auto"/>
            </w:tcBorders>
            <w:shd w:val="clear" w:color="auto" w:fill="auto"/>
            <w:hideMark/>
          </w:tcPr>
          <w:p w14:paraId="636B965B" w14:textId="77777777" w:rsidR="008B4B05" w:rsidRPr="005A7BEF" w:rsidRDefault="008B4B05" w:rsidP="005A7BEF">
            <w:pPr>
              <w:rPr>
                <w:rFonts w:ascii="Arial" w:hAnsi="Arial" w:cs="Arial"/>
                <w:bCs/>
                <w:sz w:val="16"/>
                <w:szCs w:val="16"/>
              </w:rPr>
            </w:pPr>
          </w:p>
        </w:tc>
        <w:tc>
          <w:tcPr>
            <w:tcW w:w="562" w:type="pct"/>
            <w:tcBorders>
              <w:left w:val="single" w:sz="4" w:space="0" w:color="auto"/>
              <w:right w:val="single" w:sz="4" w:space="0" w:color="auto"/>
            </w:tcBorders>
          </w:tcPr>
          <w:p w14:paraId="317403F7" w14:textId="784AF7A5" w:rsidR="008B4B05" w:rsidRPr="005A7BEF" w:rsidRDefault="008B4B05" w:rsidP="005A7BEF">
            <w:pPr>
              <w:rPr>
                <w:rFonts w:ascii="Arial" w:hAnsi="Arial" w:cs="Arial"/>
                <w:bCs/>
                <w:i/>
                <w:sz w:val="16"/>
                <w:szCs w:val="16"/>
              </w:rPr>
            </w:pPr>
          </w:p>
        </w:tc>
      </w:tr>
      <w:tr w:rsidR="003C6E09" w:rsidRPr="005A7BEF" w14:paraId="716BE476" w14:textId="77777777" w:rsidTr="003C6E09">
        <w:trPr>
          <w:trHeight w:val="315"/>
        </w:trPr>
        <w:tc>
          <w:tcPr>
            <w:tcW w:w="232" w:type="pct"/>
            <w:vMerge/>
            <w:tcBorders>
              <w:top w:val="single" w:sz="8" w:space="0" w:color="auto"/>
              <w:left w:val="single" w:sz="8" w:space="0" w:color="auto"/>
              <w:bottom w:val="single" w:sz="8" w:space="0" w:color="000000"/>
              <w:right w:val="single" w:sz="8" w:space="0" w:color="auto"/>
            </w:tcBorders>
            <w:vAlign w:val="center"/>
            <w:hideMark/>
          </w:tcPr>
          <w:p w14:paraId="2A8AE070" w14:textId="77777777" w:rsidR="008B4B05" w:rsidRPr="005A7BEF" w:rsidRDefault="008B4B05" w:rsidP="005A7BEF">
            <w:pPr>
              <w:rPr>
                <w:rFonts w:ascii="Arial" w:hAnsi="Arial" w:cs="Arial"/>
              </w:rPr>
            </w:pPr>
          </w:p>
        </w:tc>
        <w:tc>
          <w:tcPr>
            <w:tcW w:w="1196" w:type="pct"/>
            <w:vMerge/>
            <w:tcBorders>
              <w:top w:val="single" w:sz="8" w:space="0" w:color="auto"/>
              <w:left w:val="single" w:sz="8" w:space="0" w:color="auto"/>
              <w:bottom w:val="single" w:sz="4" w:space="0" w:color="auto"/>
              <w:right w:val="single" w:sz="4" w:space="0" w:color="auto"/>
            </w:tcBorders>
            <w:vAlign w:val="center"/>
            <w:hideMark/>
          </w:tcPr>
          <w:p w14:paraId="2CD0F724" w14:textId="77777777" w:rsidR="008B4B05" w:rsidRPr="005A7BEF" w:rsidRDefault="008B4B05" w:rsidP="005A7BEF">
            <w:pPr>
              <w:rPr>
                <w:rFonts w:ascii="Arial" w:hAnsi="Arial" w:cs="Arial"/>
                <w:sz w:val="16"/>
                <w:szCs w:val="16"/>
              </w:rPr>
            </w:pPr>
          </w:p>
        </w:tc>
        <w:tc>
          <w:tcPr>
            <w:tcW w:w="613" w:type="pct"/>
            <w:tcBorders>
              <w:left w:val="single" w:sz="4" w:space="0" w:color="auto"/>
              <w:bottom w:val="single" w:sz="4" w:space="0" w:color="auto"/>
              <w:right w:val="single" w:sz="4" w:space="0" w:color="auto"/>
            </w:tcBorders>
            <w:shd w:val="clear" w:color="auto" w:fill="auto"/>
            <w:hideMark/>
          </w:tcPr>
          <w:p w14:paraId="67A5DA5F" w14:textId="77777777" w:rsidR="008B4B05" w:rsidRPr="005A7BEF" w:rsidRDefault="008B4B05" w:rsidP="005A7BEF">
            <w:pPr>
              <w:jc w:val="center"/>
              <w:rPr>
                <w:rFonts w:ascii="Arial" w:hAnsi="Arial" w:cs="Arial"/>
                <w:sz w:val="16"/>
                <w:szCs w:val="16"/>
              </w:rPr>
            </w:pPr>
          </w:p>
        </w:tc>
        <w:tc>
          <w:tcPr>
            <w:tcW w:w="612" w:type="pct"/>
            <w:tcBorders>
              <w:left w:val="single" w:sz="4" w:space="0" w:color="auto"/>
              <w:bottom w:val="single" w:sz="4" w:space="0" w:color="auto"/>
              <w:right w:val="single" w:sz="4" w:space="0" w:color="auto"/>
            </w:tcBorders>
            <w:shd w:val="clear" w:color="auto" w:fill="auto"/>
            <w:hideMark/>
          </w:tcPr>
          <w:p w14:paraId="60B7547D" w14:textId="77777777" w:rsidR="008B4B05" w:rsidRPr="005A7BEF" w:rsidRDefault="008B4B05" w:rsidP="005A7BEF">
            <w:pPr>
              <w:jc w:val="center"/>
              <w:rPr>
                <w:rFonts w:ascii="Arial" w:hAnsi="Arial" w:cs="Arial"/>
                <w:sz w:val="16"/>
                <w:szCs w:val="16"/>
              </w:rPr>
            </w:pPr>
          </w:p>
        </w:tc>
        <w:tc>
          <w:tcPr>
            <w:tcW w:w="663" w:type="pct"/>
            <w:tcBorders>
              <w:left w:val="single" w:sz="4" w:space="0" w:color="auto"/>
              <w:bottom w:val="single" w:sz="4" w:space="0" w:color="auto"/>
              <w:right w:val="single" w:sz="4" w:space="0" w:color="auto"/>
            </w:tcBorders>
            <w:shd w:val="clear" w:color="auto" w:fill="auto"/>
            <w:hideMark/>
          </w:tcPr>
          <w:p w14:paraId="7431216A"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 </w:t>
            </w:r>
          </w:p>
        </w:tc>
        <w:tc>
          <w:tcPr>
            <w:tcW w:w="561" w:type="pct"/>
            <w:tcBorders>
              <w:left w:val="single" w:sz="4" w:space="0" w:color="auto"/>
              <w:bottom w:val="single" w:sz="4" w:space="0" w:color="auto"/>
              <w:right w:val="single" w:sz="4" w:space="0" w:color="auto"/>
            </w:tcBorders>
            <w:shd w:val="clear" w:color="auto" w:fill="auto"/>
            <w:hideMark/>
          </w:tcPr>
          <w:p w14:paraId="1BDBCFD4"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 </w:t>
            </w:r>
          </w:p>
        </w:tc>
        <w:tc>
          <w:tcPr>
            <w:tcW w:w="561" w:type="pct"/>
            <w:tcBorders>
              <w:left w:val="single" w:sz="4" w:space="0" w:color="auto"/>
              <w:bottom w:val="single" w:sz="4" w:space="0" w:color="auto"/>
              <w:right w:val="single" w:sz="4" w:space="0" w:color="auto"/>
            </w:tcBorders>
            <w:shd w:val="clear" w:color="auto" w:fill="auto"/>
            <w:hideMark/>
          </w:tcPr>
          <w:p w14:paraId="5AC0B648"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 </w:t>
            </w:r>
          </w:p>
        </w:tc>
        <w:tc>
          <w:tcPr>
            <w:tcW w:w="562" w:type="pct"/>
            <w:tcBorders>
              <w:left w:val="single" w:sz="4" w:space="0" w:color="auto"/>
              <w:bottom w:val="single" w:sz="4" w:space="0" w:color="auto"/>
              <w:right w:val="single" w:sz="4" w:space="0" w:color="auto"/>
            </w:tcBorders>
          </w:tcPr>
          <w:p w14:paraId="2E1DBFD3" w14:textId="77777777" w:rsidR="008B4B05" w:rsidRPr="005A7BEF" w:rsidRDefault="008B4B05" w:rsidP="005A7BEF">
            <w:pPr>
              <w:jc w:val="center"/>
              <w:rPr>
                <w:rFonts w:ascii="Arial" w:hAnsi="Arial" w:cs="Arial"/>
                <w:sz w:val="16"/>
                <w:szCs w:val="16"/>
              </w:rPr>
            </w:pPr>
          </w:p>
        </w:tc>
      </w:tr>
      <w:tr w:rsidR="003C6E09" w:rsidRPr="005A7BEF" w14:paraId="514FF5B1" w14:textId="77777777" w:rsidTr="003C6E09">
        <w:trPr>
          <w:trHeight w:val="60"/>
        </w:trPr>
        <w:tc>
          <w:tcPr>
            <w:tcW w:w="232" w:type="pct"/>
            <w:tcBorders>
              <w:top w:val="nil"/>
              <w:left w:val="single" w:sz="8" w:space="0" w:color="auto"/>
              <w:bottom w:val="nil"/>
              <w:right w:val="single" w:sz="8" w:space="0" w:color="auto"/>
            </w:tcBorders>
            <w:shd w:val="clear" w:color="auto" w:fill="auto"/>
            <w:vAlign w:val="bottom"/>
            <w:hideMark/>
          </w:tcPr>
          <w:p w14:paraId="53287C1A" w14:textId="77777777" w:rsidR="008B4B05" w:rsidRPr="005A7BEF" w:rsidRDefault="008B4B05" w:rsidP="005A7BEF">
            <w:pPr>
              <w:rPr>
                <w:rFonts w:ascii="Arial" w:hAnsi="Arial" w:cs="Arial"/>
                <w:sz w:val="20"/>
                <w:szCs w:val="20"/>
              </w:rPr>
            </w:pPr>
            <w:r w:rsidRPr="005A7BEF">
              <w:rPr>
                <w:rFonts w:ascii="Arial" w:hAnsi="Arial" w:cs="Arial"/>
                <w:sz w:val="20"/>
                <w:szCs w:val="20"/>
              </w:rPr>
              <w:t>A</w:t>
            </w:r>
          </w:p>
        </w:tc>
        <w:tc>
          <w:tcPr>
            <w:tcW w:w="1196" w:type="pct"/>
            <w:tcBorders>
              <w:top w:val="single" w:sz="4" w:space="0" w:color="auto"/>
              <w:left w:val="nil"/>
              <w:bottom w:val="nil"/>
              <w:right w:val="single" w:sz="4" w:space="0" w:color="auto"/>
            </w:tcBorders>
            <w:shd w:val="clear" w:color="auto" w:fill="auto"/>
            <w:hideMark/>
          </w:tcPr>
          <w:p w14:paraId="532DC763" w14:textId="77777777" w:rsidR="008B4B05" w:rsidRPr="005A7BEF" w:rsidRDefault="008B4B05" w:rsidP="005A7BEF">
            <w:pPr>
              <w:rPr>
                <w:rFonts w:ascii="Arial" w:hAnsi="Arial" w:cs="Arial"/>
              </w:rPr>
            </w:pPr>
            <w:r w:rsidRPr="005A7BEF">
              <w:rPr>
                <w:rFonts w:ascii="Arial" w:hAnsi="Arial" w:cs="Arial"/>
              </w:rPr>
              <w:t> </w:t>
            </w:r>
          </w:p>
        </w:tc>
        <w:tc>
          <w:tcPr>
            <w:tcW w:w="613" w:type="pct"/>
            <w:tcBorders>
              <w:top w:val="single" w:sz="4" w:space="0" w:color="auto"/>
              <w:left w:val="single" w:sz="4" w:space="0" w:color="auto"/>
              <w:bottom w:val="single" w:sz="4" w:space="0" w:color="auto"/>
              <w:right w:val="single" w:sz="4" w:space="0" w:color="auto"/>
            </w:tcBorders>
            <w:shd w:val="clear" w:color="auto" w:fill="auto"/>
            <w:hideMark/>
          </w:tcPr>
          <w:p w14:paraId="1E4707EB" w14:textId="77777777" w:rsidR="008B4B05" w:rsidRPr="005A7BEF" w:rsidRDefault="008B4B05" w:rsidP="005A7BEF">
            <w:pPr>
              <w:rPr>
                <w:rFonts w:ascii="Arial" w:hAnsi="Arial" w:cs="Arial"/>
              </w:rPr>
            </w:pPr>
            <w:r w:rsidRPr="005A7BEF">
              <w:rPr>
                <w:rFonts w:ascii="Arial" w:hAnsi="Arial" w:cs="Arial"/>
              </w:rPr>
              <w:t> </w:t>
            </w:r>
          </w:p>
        </w:tc>
        <w:tc>
          <w:tcPr>
            <w:tcW w:w="612" w:type="pct"/>
            <w:tcBorders>
              <w:top w:val="single" w:sz="4" w:space="0" w:color="auto"/>
              <w:left w:val="single" w:sz="4" w:space="0" w:color="auto"/>
              <w:bottom w:val="single" w:sz="4" w:space="0" w:color="auto"/>
              <w:right w:val="single" w:sz="4" w:space="0" w:color="auto"/>
            </w:tcBorders>
            <w:shd w:val="clear" w:color="auto" w:fill="auto"/>
            <w:hideMark/>
          </w:tcPr>
          <w:p w14:paraId="26078BE1" w14:textId="77777777" w:rsidR="008B4B05" w:rsidRPr="005A7BEF" w:rsidRDefault="008B4B05" w:rsidP="005A7BEF">
            <w:pPr>
              <w:rPr>
                <w:rFonts w:ascii="Arial" w:hAnsi="Arial" w:cs="Arial"/>
              </w:rPr>
            </w:pPr>
            <w:r w:rsidRPr="005A7BEF">
              <w:rPr>
                <w:rFonts w:ascii="Arial" w:hAnsi="Arial" w:cs="Arial"/>
              </w:rPr>
              <w:t> </w:t>
            </w:r>
          </w:p>
        </w:tc>
        <w:tc>
          <w:tcPr>
            <w:tcW w:w="663" w:type="pct"/>
            <w:tcBorders>
              <w:top w:val="single" w:sz="4" w:space="0" w:color="auto"/>
              <w:left w:val="single" w:sz="4" w:space="0" w:color="auto"/>
              <w:bottom w:val="single" w:sz="4" w:space="0" w:color="auto"/>
              <w:right w:val="single" w:sz="4" w:space="0" w:color="auto"/>
            </w:tcBorders>
            <w:shd w:val="clear" w:color="auto" w:fill="auto"/>
            <w:hideMark/>
          </w:tcPr>
          <w:p w14:paraId="0A8DF17C" w14:textId="77777777" w:rsidR="008B4B05" w:rsidRPr="005A7BEF" w:rsidRDefault="008B4B05" w:rsidP="005A7BEF">
            <w:pPr>
              <w:rPr>
                <w:rFonts w:ascii="Arial" w:hAnsi="Arial" w:cs="Arial"/>
              </w:rPr>
            </w:pPr>
            <w:r w:rsidRPr="005A7BEF">
              <w:rPr>
                <w:rFonts w:ascii="Arial" w:hAnsi="Arial" w:cs="Arial"/>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0275E51D" w14:textId="77777777" w:rsidR="008B4B05" w:rsidRPr="005A7BEF" w:rsidRDefault="008B4B05" w:rsidP="005A7BEF">
            <w:pPr>
              <w:rPr>
                <w:rFonts w:ascii="Arial" w:hAnsi="Arial" w:cs="Arial"/>
              </w:rPr>
            </w:pPr>
            <w:r w:rsidRPr="005A7BEF">
              <w:rPr>
                <w:rFonts w:ascii="Arial" w:hAnsi="Arial" w:cs="Arial"/>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7FE32C73" w14:textId="77777777" w:rsidR="008B4B05" w:rsidRPr="005A7BEF" w:rsidRDefault="008B4B05" w:rsidP="005A7BEF">
            <w:pPr>
              <w:rPr>
                <w:rFonts w:ascii="Arial" w:hAnsi="Arial" w:cs="Arial"/>
              </w:rPr>
            </w:pPr>
            <w:r w:rsidRPr="005A7BEF">
              <w:rPr>
                <w:rFonts w:ascii="Arial" w:hAnsi="Arial" w:cs="Arial"/>
              </w:rPr>
              <w:t> </w:t>
            </w:r>
          </w:p>
        </w:tc>
        <w:tc>
          <w:tcPr>
            <w:tcW w:w="562" w:type="pct"/>
            <w:tcBorders>
              <w:top w:val="single" w:sz="4" w:space="0" w:color="auto"/>
              <w:left w:val="single" w:sz="4" w:space="0" w:color="auto"/>
              <w:bottom w:val="single" w:sz="4" w:space="0" w:color="auto"/>
              <w:right w:val="single" w:sz="4" w:space="0" w:color="auto"/>
            </w:tcBorders>
          </w:tcPr>
          <w:p w14:paraId="492D2A58" w14:textId="77777777" w:rsidR="008B4B05" w:rsidRPr="005A7BEF" w:rsidRDefault="008B4B05" w:rsidP="005A7BEF">
            <w:pPr>
              <w:jc w:val="center"/>
              <w:rPr>
                <w:rFonts w:ascii="Arial" w:hAnsi="Arial" w:cs="Arial"/>
                <w:sz w:val="16"/>
                <w:szCs w:val="16"/>
              </w:rPr>
            </w:pPr>
          </w:p>
        </w:tc>
      </w:tr>
      <w:tr w:rsidR="003C6E09" w:rsidRPr="005A7BEF" w14:paraId="45A8A8B3" w14:textId="77777777" w:rsidTr="003C6E09">
        <w:trPr>
          <w:trHeight w:val="60"/>
        </w:trPr>
        <w:tc>
          <w:tcPr>
            <w:tcW w:w="232" w:type="pct"/>
            <w:tcBorders>
              <w:top w:val="single" w:sz="8" w:space="0" w:color="auto"/>
              <w:left w:val="single" w:sz="8" w:space="0" w:color="auto"/>
              <w:bottom w:val="nil"/>
              <w:right w:val="single" w:sz="8" w:space="0" w:color="auto"/>
            </w:tcBorders>
            <w:shd w:val="clear" w:color="auto" w:fill="auto"/>
            <w:vAlign w:val="bottom"/>
            <w:hideMark/>
          </w:tcPr>
          <w:p w14:paraId="0391785F" w14:textId="77777777" w:rsidR="008B4B05" w:rsidRPr="005A7BEF" w:rsidRDefault="008B4B05" w:rsidP="005A7BEF">
            <w:pPr>
              <w:rPr>
                <w:rFonts w:ascii="Arial" w:hAnsi="Arial" w:cs="Arial"/>
                <w:sz w:val="20"/>
                <w:szCs w:val="20"/>
              </w:rPr>
            </w:pPr>
            <w:r w:rsidRPr="005A7BEF">
              <w:rPr>
                <w:rFonts w:ascii="Arial" w:hAnsi="Arial" w:cs="Arial"/>
                <w:sz w:val="20"/>
                <w:szCs w:val="20"/>
              </w:rPr>
              <w:lastRenderedPageBreak/>
              <w:t>B</w:t>
            </w:r>
          </w:p>
        </w:tc>
        <w:tc>
          <w:tcPr>
            <w:tcW w:w="1196" w:type="pct"/>
            <w:tcBorders>
              <w:top w:val="single" w:sz="8" w:space="0" w:color="auto"/>
              <w:left w:val="nil"/>
              <w:bottom w:val="nil"/>
              <w:right w:val="single" w:sz="4" w:space="0" w:color="auto"/>
            </w:tcBorders>
            <w:shd w:val="clear" w:color="auto" w:fill="auto"/>
            <w:hideMark/>
          </w:tcPr>
          <w:p w14:paraId="7EC38BA8" w14:textId="77777777" w:rsidR="008B4B05" w:rsidRPr="005A7BEF" w:rsidRDefault="008B4B05" w:rsidP="005A7BEF">
            <w:pPr>
              <w:rPr>
                <w:rFonts w:ascii="Arial" w:hAnsi="Arial" w:cs="Arial"/>
              </w:rPr>
            </w:pPr>
            <w:r w:rsidRPr="005A7BEF">
              <w:rPr>
                <w:rFonts w:ascii="Arial" w:hAnsi="Arial" w:cs="Arial"/>
              </w:rPr>
              <w:t> </w:t>
            </w:r>
          </w:p>
        </w:tc>
        <w:tc>
          <w:tcPr>
            <w:tcW w:w="613" w:type="pct"/>
            <w:tcBorders>
              <w:top w:val="single" w:sz="4" w:space="0" w:color="auto"/>
              <w:left w:val="single" w:sz="4" w:space="0" w:color="auto"/>
              <w:bottom w:val="single" w:sz="4" w:space="0" w:color="auto"/>
              <w:right w:val="single" w:sz="4" w:space="0" w:color="auto"/>
            </w:tcBorders>
            <w:shd w:val="clear" w:color="auto" w:fill="auto"/>
            <w:hideMark/>
          </w:tcPr>
          <w:p w14:paraId="2ED1A03F" w14:textId="77777777" w:rsidR="008B4B05" w:rsidRPr="005A7BEF" w:rsidRDefault="008B4B05" w:rsidP="005A7BEF">
            <w:pPr>
              <w:rPr>
                <w:rFonts w:ascii="Arial" w:hAnsi="Arial" w:cs="Arial"/>
              </w:rPr>
            </w:pPr>
            <w:r w:rsidRPr="005A7BEF">
              <w:rPr>
                <w:rFonts w:ascii="Arial" w:hAnsi="Arial" w:cs="Arial"/>
              </w:rPr>
              <w:t> </w:t>
            </w:r>
          </w:p>
        </w:tc>
        <w:tc>
          <w:tcPr>
            <w:tcW w:w="612" w:type="pct"/>
            <w:tcBorders>
              <w:top w:val="single" w:sz="4" w:space="0" w:color="auto"/>
              <w:left w:val="single" w:sz="4" w:space="0" w:color="auto"/>
              <w:bottom w:val="single" w:sz="4" w:space="0" w:color="auto"/>
              <w:right w:val="single" w:sz="4" w:space="0" w:color="auto"/>
            </w:tcBorders>
            <w:shd w:val="clear" w:color="auto" w:fill="auto"/>
            <w:hideMark/>
          </w:tcPr>
          <w:p w14:paraId="3AFD603D" w14:textId="77777777" w:rsidR="008B4B05" w:rsidRPr="005A7BEF" w:rsidRDefault="008B4B05" w:rsidP="005A7BEF">
            <w:pPr>
              <w:rPr>
                <w:rFonts w:ascii="Arial" w:hAnsi="Arial" w:cs="Arial"/>
              </w:rPr>
            </w:pPr>
            <w:r w:rsidRPr="005A7BEF">
              <w:rPr>
                <w:rFonts w:ascii="Arial" w:hAnsi="Arial" w:cs="Arial"/>
              </w:rPr>
              <w:t> </w:t>
            </w:r>
          </w:p>
        </w:tc>
        <w:tc>
          <w:tcPr>
            <w:tcW w:w="663" w:type="pct"/>
            <w:tcBorders>
              <w:top w:val="single" w:sz="4" w:space="0" w:color="auto"/>
              <w:left w:val="single" w:sz="4" w:space="0" w:color="auto"/>
              <w:bottom w:val="single" w:sz="4" w:space="0" w:color="auto"/>
              <w:right w:val="single" w:sz="4" w:space="0" w:color="auto"/>
            </w:tcBorders>
            <w:shd w:val="clear" w:color="auto" w:fill="auto"/>
            <w:hideMark/>
          </w:tcPr>
          <w:p w14:paraId="2561C55A" w14:textId="77777777" w:rsidR="008B4B05" w:rsidRPr="005A7BEF" w:rsidRDefault="008B4B05" w:rsidP="005A7BEF">
            <w:pPr>
              <w:rPr>
                <w:rFonts w:ascii="Arial" w:hAnsi="Arial" w:cs="Arial"/>
              </w:rPr>
            </w:pPr>
            <w:r w:rsidRPr="005A7BEF">
              <w:rPr>
                <w:rFonts w:ascii="Arial" w:hAnsi="Arial" w:cs="Arial"/>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32DCC239" w14:textId="77777777" w:rsidR="008B4B05" w:rsidRPr="005A7BEF" w:rsidRDefault="008B4B05" w:rsidP="005A7BEF">
            <w:pPr>
              <w:rPr>
                <w:rFonts w:ascii="Arial" w:hAnsi="Arial" w:cs="Arial"/>
              </w:rPr>
            </w:pPr>
            <w:r w:rsidRPr="005A7BEF">
              <w:rPr>
                <w:rFonts w:ascii="Arial" w:hAnsi="Arial" w:cs="Arial"/>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5A13C4D8" w14:textId="77777777" w:rsidR="008B4B05" w:rsidRPr="005A7BEF" w:rsidRDefault="008B4B05" w:rsidP="005A7BEF">
            <w:pPr>
              <w:rPr>
                <w:rFonts w:ascii="Arial" w:hAnsi="Arial" w:cs="Arial"/>
              </w:rPr>
            </w:pPr>
            <w:r w:rsidRPr="005A7BEF">
              <w:rPr>
                <w:rFonts w:ascii="Arial" w:hAnsi="Arial" w:cs="Arial"/>
              </w:rPr>
              <w:t> </w:t>
            </w:r>
          </w:p>
        </w:tc>
        <w:tc>
          <w:tcPr>
            <w:tcW w:w="562" w:type="pct"/>
            <w:tcBorders>
              <w:top w:val="single" w:sz="4" w:space="0" w:color="auto"/>
              <w:left w:val="single" w:sz="4" w:space="0" w:color="auto"/>
              <w:bottom w:val="single" w:sz="4" w:space="0" w:color="auto"/>
              <w:right w:val="single" w:sz="4" w:space="0" w:color="auto"/>
            </w:tcBorders>
          </w:tcPr>
          <w:p w14:paraId="43737EE4" w14:textId="77777777" w:rsidR="008B4B05" w:rsidRPr="005A7BEF" w:rsidRDefault="008B4B05" w:rsidP="005A7BEF">
            <w:pPr>
              <w:jc w:val="center"/>
              <w:rPr>
                <w:rFonts w:ascii="Arial" w:hAnsi="Arial" w:cs="Arial"/>
                <w:sz w:val="16"/>
                <w:szCs w:val="16"/>
              </w:rPr>
            </w:pPr>
          </w:p>
        </w:tc>
      </w:tr>
      <w:tr w:rsidR="003C6E09" w:rsidRPr="005A7BEF" w14:paraId="00529109" w14:textId="77777777" w:rsidTr="003C6E09">
        <w:trPr>
          <w:trHeight w:val="134"/>
        </w:trPr>
        <w:tc>
          <w:tcPr>
            <w:tcW w:w="232" w:type="pct"/>
            <w:tcBorders>
              <w:top w:val="single" w:sz="8" w:space="0" w:color="auto"/>
              <w:left w:val="single" w:sz="8" w:space="0" w:color="auto"/>
              <w:bottom w:val="nil"/>
              <w:right w:val="single" w:sz="8" w:space="0" w:color="auto"/>
            </w:tcBorders>
            <w:shd w:val="clear" w:color="auto" w:fill="auto"/>
            <w:vAlign w:val="bottom"/>
            <w:hideMark/>
          </w:tcPr>
          <w:p w14:paraId="725CB397" w14:textId="77777777" w:rsidR="008B4B05" w:rsidRPr="005A7BEF" w:rsidRDefault="008B4B05" w:rsidP="005A7BEF">
            <w:pPr>
              <w:rPr>
                <w:rFonts w:ascii="Arial" w:hAnsi="Arial" w:cs="Arial"/>
                <w:sz w:val="20"/>
                <w:szCs w:val="20"/>
              </w:rPr>
            </w:pPr>
            <w:r w:rsidRPr="005A7BEF">
              <w:rPr>
                <w:rFonts w:ascii="Arial" w:hAnsi="Arial" w:cs="Arial"/>
                <w:sz w:val="20"/>
                <w:szCs w:val="20"/>
              </w:rPr>
              <w:t>C</w:t>
            </w:r>
          </w:p>
        </w:tc>
        <w:tc>
          <w:tcPr>
            <w:tcW w:w="1196" w:type="pct"/>
            <w:tcBorders>
              <w:top w:val="single" w:sz="8" w:space="0" w:color="auto"/>
              <w:left w:val="nil"/>
              <w:bottom w:val="nil"/>
              <w:right w:val="single" w:sz="4" w:space="0" w:color="auto"/>
            </w:tcBorders>
            <w:shd w:val="clear" w:color="auto" w:fill="auto"/>
            <w:hideMark/>
          </w:tcPr>
          <w:p w14:paraId="69629C84" w14:textId="77777777" w:rsidR="008B4B05" w:rsidRPr="005A7BEF" w:rsidRDefault="008B4B05" w:rsidP="005A7BEF">
            <w:pPr>
              <w:rPr>
                <w:rFonts w:ascii="Arial" w:hAnsi="Arial" w:cs="Arial"/>
              </w:rPr>
            </w:pPr>
            <w:r w:rsidRPr="005A7BEF">
              <w:rPr>
                <w:rFonts w:ascii="Arial" w:hAnsi="Arial" w:cs="Arial"/>
              </w:rPr>
              <w:t> </w:t>
            </w:r>
          </w:p>
        </w:tc>
        <w:tc>
          <w:tcPr>
            <w:tcW w:w="613" w:type="pct"/>
            <w:tcBorders>
              <w:top w:val="single" w:sz="4" w:space="0" w:color="auto"/>
              <w:left w:val="single" w:sz="4" w:space="0" w:color="auto"/>
              <w:bottom w:val="single" w:sz="4" w:space="0" w:color="auto"/>
              <w:right w:val="single" w:sz="4" w:space="0" w:color="auto"/>
            </w:tcBorders>
            <w:shd w:val="clear" w:color="auto" w:fill="auto"/>
            <w:hideMark/>
          </w:tcPr>
          <w:p w14:paraId="071B6D1E" w14:textId="77777777" w:rsidR="008B4B05" w:rsidRPr="005A7BEF" w:rsidRDefault="008B4B05" w:rsidP="005A7BEF">
            <w:pPr>
              <w:rPr>
                <w:rFonts w:ascii="Arial" w:hAnsi="Arial" w:cs="Arial"/>
              </w:rPr>
            </w:pPr>
            <w:r w:rsidRPr="005A7BEF">
              <w:rPr>
                <w:rFonts w:ascii="Arial" w:hAnsi="Arial" w:cs="Arial"/>
              </w:rPr>
              <w:t> </w:t>
            </w:r>
          </w:p>
        </w:tc>
        <w:tc>
          <w:tcPr>
            <w:tcW w:w="612" w:type="pct"/>
            <w:tcBorders>
              <w:top w:val="single" w:sz="4" w:space="0" w:color="auto"/>
              <w:left w:val="single" w:sz="4" w:space="0" w:color="auto"/>
              <w:bottom w:val="single" w:sz="4" w:space="0" w:color="auto"/>
              <w:right w:val="single" w:sz="4" w:space="0" w:color="auto"/>
            </w:tcBorders>
            <w:shd w:val="clear" w:color="auto" w:fill="auto"/>
            <w:hideMark/>
          </w:tcPr>
          <w:p w14:paraId="4235C05C" w14:textId="77777777" w:rsidR="008B4B05" w:rsidRPr="005A7BEF" w:rsidRDefault="008B4B05" w:rsidP="005A7BEF">
            <w:pPr>
              <w:rPr>
                <w:rFonts w:ascii="Arial" w:hAnsi="Arial" w:cs="Arial"/>
              </w:rPr>
            </w:pPr>
            <w:r w:rsidRPr="005A7BEF">
              <w:rPr>
                <w:rFonts w:ascii="Arial" w:hAnsi="Arial" w:cs="Arial"/>
              </w:rPr>
              <w:t> </w:t>
            </w:r>
          </w:p>
        </w:tc>
        <w:tc>
          <w:tcPr>
            <w:tcW w:w="663" w:type="pct"/>
            <w:tcBorders>
              <w:top w:val="single" w:sz="4" w:space="0" w:color="auto"/>
              <w:left w:val="single" w:sz="4" w:space="0" w:color="auto"/>
              <w:bottom w:val="single" w:sz="4" w:space="0" w:color="auto"/>
              <w:right w:val="single" w:sz="4" w:space="0" w:color="auto"/>
            </w:tcBorders>
            <w:shd w:val="clear" w:color="auto" w:fill="auto"/>
            <w:hideMark/>
          </w:tcPr>
          <w:p w14:paraId="2321668F" w14:textId="77777777" w:rsidR="008B4B05" w:rsidRPr="005A7BEF" w:rsidRDefault="008B4B05" w:rsidP="005A7BEF">
            <w:pPr>
              <w:rPr>
                <w:rFonts w:ascii="Arial" w:hAnsi="Arial" w:cs="Arial"/>
              </w:rPr>
            </w:pPr>
            <w:r w:rsidRPr="005A7BEF">
              <w:rPr>
                <w:rFonts w:ascii="Arial" w:hAnsi="Arial" w:cs="Arial"/>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53684D52" w14:textId="77777777" w:rsidR="008B4B05" w:rsidRPr="005A7BEF" w:rsidRDefault="008B4B05" w:rsidP="005A7BEF">
            <w:pPr>
              <w:rPr>
                <w:rFonts w:ascii="Arial" w:hAnsi="Arial" w:cs="Arial"/>
              </w:rPr>
            </w:pPr>
            <w:r w:rsidRPr="005A7BEF">
              <w:rPr>
                <w:rFonts w:ascii="Arial" w:hAnsi="Arial" w:cs="Arial"/>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636B26AB" w14:textId="77777777" w:rsidR="008B4B05" w:rsidRPr="005A7BEF" w:rsidRDefault="008B4B05" w:rsidP="005A7BEF">
            <w:pPr>
              <w:rPr>
                <w:rFonts w:ascii="Arial" w:hAnsi="Arial" w:cs="Arial"/>
              </w:rPr>
            </w:pPr>
            <w:r w:rsidRPr="005A7BEF">
              <w:rPr>
                <w:rFonts w:ascii="Arial" w:hAnsi="Arial" w:cs="Arial"/>
              </w:rPr>
              <w:t> </w:t>
            </w:r>
          </w:p>
        </w:tc>
        <w:tc>
          <w:tcPr>
            <w:tcW w:w="562" w:type="pct"/>
            <w:tcBorders>
              <w:top w:val="single" w:sz="4" w:space="0" w:color="auto"/>
              <w:left w:val="single" w:sz="4" w:space="0" w:color="auto"/>
              <w:bottom w:val="single" w:sz="4" w:space="0" w:color="auto"/>
              <w:right w:val="single" w:sz="4" w:space="0" w:color="auto"/>
            </w:tcBorders>
          </w:tcPr>
          <w:p w14:paraId="20B74CD5" w14:textId="77777777" w:rsidR="008B4B05" w:rsidRPr="005A7BEF" w:rsidRDefault="008B4B05" w:rsidP="005A7BEF">
            <w:pPr>
              <w:jc w:val="center"/>
              <w:rPr>
                <w:rFonts w:ascii="Arial" w:hAnsi="Arial" w:cs="Arial"/>
                <w:sz w:val="16"/>
                <w:szCs w:val="16"/>
              </w:rPr>
            </w:pPr>
          </w:p>
        </w:tc>
      </w:tr>
      <w:tr w:rsidR="003C6E09" w:rsidRPr="005A7BEF" w14:paraId="30D76B39" w14:textId="77777777" w:rsidTr="003C6E09">
        <w:trPr>
          <w:trHeight w:val="60"/>
        </w:trPr>
        <w:tc>
          <w:tcPr>
            <w:tcW w:w="232" w:type="pct"/>
            <w:tcBorders>
              <w:top w:val="single" w:sz="8" w:space="0" w:color="auto"/>
              <w:left w:val="single" w:sz="8" w:space="0" w:color="auto"/>
              <w:bottom w:val="single" w:sz="4" w:space="0" w:color="auto"/>
              <w:right w:val="single" w:sz="8" w:space="0" w:color="auto"/>
            </w:tcBorders>
            <w:shd w:val="clear" w:color="auto" w:fill="auto"/>
            <w:vAlign w:val="bottom"/>
            <w:hideMark/>
          </w:tcPr>
          <w:p w14:paraId="7A92BC84" w14:textId="77777777" w:rsidR="008B4B05" w:rsidRPr="005A7BEF" w:rsidRDefault="008B4B05" w:rsidP="005A7BEF">
            <w:pPr>
              <w:rPr>
                <w:rFonts w:ascii="Arial" w:hAnsi="Arial" w:cs="Arial"/>
                <w:sz w:val="20"/>
                <w:szCs w:val="20"/>
              </w:rPr>
            </w:pPr>
            <w:r w:rsidRPr="005A7BEF">
              <w:rPr>
                <w:rFonts w:ascii="Arial" w:hAnsi="Arial" w:cs="Arial"/>
                <w:sz w:val="20"/>
                <w:szCs w:val="20"/>
              </w:rPr>
              <w:t>D</w:t>
            </w:r>
          </w:p>
        </w:tc>
        <w:tc>
          <w:tcPr>
            <w:tcW w:w="1196" w:type="pct"/>
            <w:tcBorders>
              <w:top w:val="single" w:sz="8" w:space="0" w:color="auto"/>
              <w:left w:val="nil"/>
              <w:bottom w:val="single" w:sz="4" w:space="0" w:color="auto"/>
              <w:right w:val="single" w:sz="4" w:space="0" w:color="auto"/>
            </w:tcBorders>
            <w:shd w:val="clear" w:color="auto" w:fill="auto"/>
            <w:hideMark/>
          </w:tcPr>
          <w:p w14:paraId="6A570146" w14:textId="77777777" w:rsidR="008B4B05" w:rsidRPr="005A7BEF" w:rsidRDefault="008B4B05" w:rsidP="005A7BEF">
            <w:pPr>
              <w:rPr>
                <w:rFonts w:ascii="Arial" w:hAnsi="Arial" w:cs="Arial"/>
              </w:rPr>
            </w:pPr>
            <w:r w:rsidRPr="005A7BEF">
              <w:rPr>
                <w:rFonts w:ascii="Arial" w:hAnsi="Arial" w:cs="Arial"/>
              </w:rPr>
              <w:t> </w:t>
            </w:r>
          </w:p>
        </w:tc>
        <w:tc>
          <w:tcPr>
            <w:tcW w:w="613" w:type="pct"/>
            <w:tcBorders>
              <w:top w:val="single" w:sz="4" w:space="0" w:color="auto"/>
              <w:left w:val="single" w:sz="4" w:space="0" w:color="auto"/>
              <w:bottom w:val="single" w:sz="4" w:space="0" w:color="auto"/>
              <w:right w:val="single" w:sz="4" w:space="0" w:color="auto"/>
            </w:tcBorders>
            <w:shd w:val="clear" w:color="auto" w:fill="auto"/>
            <w:hideMark/>
          </w:tcPr>
          <w:p w14:paraId="26D8C342" w14:textId="77777777" w:rsidR="008B4B05" w:rsidRPr="005A7BEF" w:rsidRDefault="008B4B05" w:rsidP="005A7BEF">
            <w:pPr>
              <w:rPr>
                <w:rFonts w:ascii="Arial" w:hAnsi="Arial" w:cs="Arial"/>
              </w:rPr>
            </w:pPr>
            <w:r w:rsidRPr="005A7BEF">
              <w:rPr>
                <w:rFonts w:ascii="Arial" w:hAnsi="Arial" w:cs="Arial"/>
              </w:rPr>
              <w:t> </w:t>
            </w:r>
          </w:p>
        </w:tc>
        <w:tc>
          <w:tcPr>
            <w:tcW w:w="612" w:type="pct"/>
            <w:tcBorders>
              <w:top w:val="single" w:sz="4" w:space="0" w:color="auto"/>
              <w:left w:val="single" w:sz="4" w:space="0" w:color="auto"/>
              <w:bottom w:val="single" w:sz="4" w:space="0" w:color="auto"/>
              <w:right w:val="single" w:sz="4" w:space="0" w:color="auto"/>
            </w:tcBorders>
            <w:shd w:val="clear" w:color="auto" w:fill="auto"/>
            <w:hideMark/>
          </w:tcPr>
          <w:p w14:paraId="64C772DF" w14:textId="77777777" w:rsidR="008B4B05" w:rsidRPr="005A7BEF" w:rsidRDefault="008B4B05" w:rsidP="005A7BEF">
            <w:pPr>
              <w:rPr>
                <w:rFonts w:ascii="Arial" w:hAnsi="Arial" w:cs="Arial"/>
              </w:rPr>
            </w:pPr>
            <w:r w:rsidRPr="005A7BEF">
              <w:rPr>
                <w:rFonts w:ascii="Arial" w:hAnsi="Arial" w:cs="Arial"/>
              </w:rPr>
              <w:t> </w:t>
            </w:r>
          </w:p>
        </w:tc>
        <w:tc>
          <w:tcPr>
            <w:tcW w:w="663" w:type="pct"/>
            <w:tcBorders>
              <w:top w:val="single" w:sz="4" w:space="0" w:color="auto"/>
              <w:left w:val="single" w:sz="4" w:space="0" w:color="auto"/>
              <w:bottom w:val="single" w:sz="4" w:space="0" w:color="auto"/>
              <w:right w:val="single" w:sz="4" w:space="0" w:color="auto"/>
            </w:tcBorders>
            <w:shd w:val="clear" w:color="auto" w:fill="auto"/>
            <w:hideMark/>
          </w:tcPr>
          <w:p w14:paraId="528EC22E" w14:textId="77777777" w:rsidR="008B4B05" w:rsidRPr="005A7BEF" w:rsidRDefault="008B4B05" w:rsidP="005A7BEF">
            <w:pPr>
              <w:rPr>
                <w:rFonts w:ascii="Arial" w:hAnsi="Arial" w:cs="Arial"/>
              </w:rPr>
            </w:pPr>
            <w:r w:rsidRPr="005A7BEF">
              <w:rPr>
                <w:rFonts w:ascii="Arial" w:hAnsi="Arial" w:cs="Arial"/>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49BC5180" w14:textId="77777777" w:rsidR="008B4B05" w:rsidRPr="005A7BEF" w:rsidRDefault="008B4B05" w:rsidP="005A7BEF">
            <w:pPr>
              <w:rPr>
                <w:rFonts w:ascii="Arial" w:hAnsi="Arial" w:cs="Arial"/>
              </w:rPr>
            </w:pPr>
            <w:r w:rsidRPr="005A7BEF">
              <w:rPr>
                <w:rFonts w:ascii="Arial" w:hAnsi="Arial" w:cs="Arial"/>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588F7FD4" w14:textId="77777777" w:rsidR="008B4B05" w:rsidRPr="005A7BEF" w:rsidRDefault="008B4B05" w:rsidP="005A7BEF">
            <w:pPr>
              <w:rPr>
                <w:rFonts w:ascii="Arial" w:hAnsi="Arial" w:cs="Arial"/>
              </w:rPr>
            </w:pPr>
            <w:r w:rsidRPr="005A7BEF">
              <w:rPr>
                <w:rFonts w:ascii="Arial" w:hAnsi="Arial" w:cs="Arial"/>
              </w:rPr>
              <w:t> </w:t>
            </w:r>
          </w:p>
        </w:tc>
        <w:tc>
          <w:tcPr>
            <w:tcW w:w="562" w:type="pct"/>
            <w:tcBorders>
              <w:top w:val="single" w:sz="4" w:space="0" w:color="auto"/>
              <w:left w:val="single" w:sz="4" w:space="0" w:color="auto"/>
              <w:bottom w:val="single" w:sz="4" w:space="0" w:color="auto"/>
              <w:right w:val="single" w:sz="4" w:space="0" w:color="auto"/>
            </w:tcBorders>
          </w:tcPr>
          <w:p w14:paraId="1427CA2D" w14:textId="77777777" w:rsidR="008B4B05" w:rsidRPr="005A7BEF" w:rsidRDefault="008B4B05" w:rsidP="005A7BEF">
            <w:pPr>
              <w:jc w:val="center"/>
              <w:rPr>
                <w:rFonts w:ascii="Arial" w:hAnsi="Arial" w:cs="Arial"/>
                <w:sz w:val="16"/>
                <w:szCs w:val="16"/>
              </w:rPr>
            </w:pPr>
          </w:p>
        </w:tc>
      </w:tr>
    </w:tbl>
    <w:p w14:paraId="52B0F3C5" w14:textId="13BDCB24" w:rsidR="008230E4" w:rsidRPr="005A7BEF" w:rsidRDefault="008230E4" w:rsidP="005A7BEF">
      <w:pPr>
        <w:tabs>
          <w:tab w:val="left" w:pos="3585"/>
        </w:tabs>
        <w:rPr>
          <w:rFonts w:ascii="Arial" w:hAnsi="Arial" w:cs="Arial"/>
        </w:rPr>
      </w:pPr>
    </w:p>
    <w:p w14:paraId="7326D36E" w14:textId="77777777" w:rsidR="00AA11D4" w:rsidRPr="005A7BEF" w:rsidRDefault="00AA11D4" w:rsidP="005A7BEF">
      <w:pPr>
        <w:tabs>
          <w:tab w:val="left" w:pos="3585"/>
        </w:tabs>
        <w:rPr>
          <w:rFonts w:ascii="Arial" w:hAnsi="Arial" w:cs="Arial"/>
        </w:rPr>
      </w:pPr>
    </w:p>
    <w:tbl>
      <w:tblPr>
        <w:tblW w:w="4518" w:type="pct"/>
        <w:tblInd w:w="699" w:type="dxa"/>
        <w:tblLook w:val="04A0" w:firstRow="1" w:lastRow="0" w:firstColumn="1" w:lastColumn="0" w:noHBand="0" w:noVBand="1"/>
      </w:tblPr>
      <w:tblGrid>
        <w:gridCol w:w="697"/>
        <w:gridCol w:w="1614"/>
        <w:gridCol w:w="1693"/>
        <w:gridCol w:w="1265"/>
        <w:gridCol w:w="1407"/>
        <w:gridCol w:w="1243"/>
        <w:gridCol w:w="1290"/>
        <w:gridCol w:w="1549"/>
        <w:gridCol w:w="907"/>
        <w:gridCol w:w="1201"/>
        <w:gridCol w:w="1026"/>
      </w:tblGrid>
      <w:tr w:rsidR="00A76A44" w:rsidRPr="005A7BEF" w14:paraId="507C85B7" w14:textId="77777777" w:rsidTr="00C60C51">
        <w:trPr>
          <w:trHeight w:val="166"/>
        </w:trPr>
        <w:tc>
          <w:tcPr>
            <w:tcW w:w="231" w:type="pct"/>
            <w:tcBorders>
              <w:top w:val="single" w:sz="8" w:space="0" w:color="auto"/>
              <w:left w:val="single" w:sz="8" w:space="0" w:color="auto"/>
              <w:bottom w:val="single" w:sz="8" w:space="0" w:color="auto"/>
              <w:right w:val="single" w:sz="8" w:space="0" w:color="auto"/>
            </w:tcBorders>
            <w:shd w:val="clear" w:color="auto" w:fill="auto"/>
            <w:hideMark/>
          </w:tcPr>
          <w:p w14:paraId="6BA2ED99" w14:textId="77777777" w:rsidR="008B4B05" w:rsidRPr="005A7BEF" w:rsidRDefault="008B4B05" w:rsidP="005A7BEF">
            <w:pPr>
              <w:rPr>
                <w:rFonts w:ascii="Arial" w:hAnsi="Arial" w:cs="Arial"/>
              </w:rPr>
            </w:pPr>
            <w:r w:rsidRPr="005A7BEF">
              <w:rPr>
                <w:rFonts w:ascii="Arial" w:hAnsi="Arial" w:cs="Arial"/>
              </w:rPr>
              <w:t> </w:t>
            </w:r>
          </w:p>
        </w:tc>
        <w:tc>
          <w:tcPr>
            <w:tcW w:w="585" w:type="pct"/>
            <w:tcBorders>
              <w:top w:val="single" w:sz="4" w:space="0" w:color="auto"/>
              <w:left w:val="single" w:sz="4" w:space="0" w:color="auto"/>
              <w:bottom w:val="single" w:sz="4" w:space="0" w:color="auto"/>
              <w:right w:val="single" w:sz="4" w:space="0" w:color="auto"/>
            </w:tcBorders>
            <w:vAlign w:val="bottom"/>
          </w:tcPr>
          <w:p w14:paraId="1F9BEE6A"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H27</w:t>
            </w:r>
          </w:p>
          <w:p w14:paraId="258E6305" w14:textId="058021C3" w:rsidR="00051BF4" w:rsidRPr="005A7BEF" w:rsidRDefault="00051BF4" w:rsidP="005A7BEF">
            <w:pPr>
              <w:jc w:val="center"/>
              <w:rPr>
                <w:rFonts w:ascii="Arial" w:hAnsi="Arial" w:cs="Arial"/>
                <w:sz w:val="16"/>
                <w:szCs w:val="16"/>
              </w:rPr>
            </w:pPr>
          </w:p>
        </w:tc>
        <w:tc>
          <w:tcPr>
            <w:tcW w:w="613" w:type="pct"/>
            <w:tcBorders>
              <w:top w:val="single" w:sz="4" w:space="0" w:color="auto"/>
              <w:left w:val="single" w:sz="4" w:space="0" w:color="auto"/>
              <w:bottom w:val="single" w:sz="4" w:space="0" w:color="auto"/>
              <w:right w:val="single" w:sz="4" w:space="0" w:color="auto"/>
            </w:tcBorders>
            <w:vAlign w:val="bottom"/>
          </w:tcPr>
          <w:p w14:paraId="35A2AB0A"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H28</w:t>
            </w:r>
          </w:p>
          <w:p w14:paraId="627976E1" w14:textId="3C16114E" w:rsidR="00051BF4" w:rsidRPr="005A7BEF" w:rsidRDefault="00051BF4" w:rsidP="005A7BEF">
            <w:pPr>
              <w:jc w:val="center"/>
              <w:rPr>
                <w:rFonts w:ascii="Arial" w:hAnsi="Arial" w:cs="Arial"/>
                <w:sz w:val="16"/>
                <w:szCs w:val="16"/>
              </w:rPr>
            </w:pPr>
          </w:p>
        </w:tc>
        <w:tc>
          <w:tcPr>
            <w:tcW w:w="459" w:type="pct"/>
            <w:tcBorders>
              <w:top w:val="single" w:sz="4" w:space="0" w:color="auto"/>
              <w:left w:val="single" w:sz="4" w:space="0" w:color="auto"/>
              <w:bottom w:val="single" w:sz="4" w:space="0" w:color="auto"/>
              <w:right w:val="single" w:sz="4" w:space="0" w:color="auto"/>
            </w:tcBorders>
            <w:vAlign w:val="bottom"/>
          </w:tcPr>
          <w:p w14:paraId="56D695EB"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H29</w:t>
            </w:r>
          </w:p>
          <w:p w14:paraId="68D27B30" w14:textId="3C885FF9" w:rsidR="00051BF4" w:rsidRPr="005A7BEF" w:rsidRDefault="00051BF4" w:rsidP="005A7BEF">
            <w:pPr>
              <w:jc w:val="center"/>
              <w:rPr>
                <w:rFonts w:ascii="Arial" w:hAnsi="Arial" w:cs="Arial"/>
                <w:sz w:val="16"/>
                <w:szCs w:val="16"/>
              </w:rPr>
            </w:pPr>
          </w:p>
        </w:tc>
        <w:tc>
          <w:tcPr>
            <w:tcW w:w="510" w:type="pct"/>
            <w:tcBorders>
              <w:top w:val="single" w:sz="4" w:space="0" w:color="auto"/>
              <w:left w:val="single" w:sz="4" w:space="0" w:color="auto"/>
              <w:bottom w:val="single" w:sz="4" w:space="0" w:color="auto"/>
              <w:right w:val="single" w:sz="4" w:space="0" w:color="auto"/>
            </w:tcBorders>
            <w:vAlign w:val="bottom"/>
          </w:tcPr>
          <w:p w14:paraId="6436ABA8"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H30</w:t>
            </w:r>
          </w:p>
          <w:p w14:paraId="6DCCDE64" w14:textId="014236A3" w:rsidR="00051BF4" w:rsidRPr="005A7BEF" w:rsidRDefault="00051BF4" w:rsidP="005A7BEF">
            <w:pPr>
              <w:jc w:val="center"/>
              <w:rPr>
                <w:rFonts w:ascii="Arial" w:hAnsi="Arial" w:cs="Arial"/>
                <w:sz w:val="16"/>
                <w:szCs w:val="16"/>
              </w:rPr>
            </w:pPr>
          </w:p>
        </w:tc>
        <w:tc>
          <w:tcPr>
            <w:tcW w:w="451" w:type="pct"/>
            <w:tcBorders>
              <w:top w:val="single" w:sz="4" w:space="0" w:color="auto"/>
              <w:left w:val="single" w:sz="4" w:space="0" w:color="auto"/>
              <w:bottom w:val="single" w:sz="4" w:space="0" w:color="auto"/>
              <w:right w:val="single" w:sz="4" w:space="0" w:color="auto"/>
            </w:tcBorders>
            <w:vAlign w:val="bottom"/>
          </w:tcPr>
          <w:p w14:paraId="40CAEE15"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H31</w:t>
            </w:r>
          </w:p>
          <w:p w14:paraId="677C8921" w14:textId="20643ED3" w:rsidR="00051BF4" w:rsidRPr="005A7BEF" w:rsidRDefault="00051BF4" w:rsidP="005A7BEF">
            <w:pPr>
              <w:jc w:val="center"/>
              <w:rPr>
                <w:rFonts w:ascii="Arial" w:hAnsi="Arial" w:cs="Arial"/>
                <w:sz w:val="16"/>
                <w:szCs w:val="16"/>
              </w:rPr>
            </w:pPr>
          </w:p>
        </w:tc>
        <w:tc>
          <w:tcPr>
            <w:tcW w:w="46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2DECDC0"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H32</w:t>
            </w:r>
          </w:p>
          <w:p w14:paraId="2FA598EC" w14:textId="441C75C5" w:rsidR="00051BF4" w:rsidRPr="005A7BEF" w:rsidRDefault="00051BF4" w:rsidP="005A7BEF">
            <w:pPr>
              <w:jc w:val="center"/>
              <w:rPr>
                <w:rFonts w:ascii="Arial" w:hAnsi="Arial" w:cs="Arial"/>
                <w:sz w:val="16"/>
                <w:szCs w:val="16"/>
              </w:rPr>
            </w:pPr>
          </w:p>
        </w:tc>
        <w:tc>
          <w:tcPr>
            <w:tcW w:w="561" w:type="pct"/>
            <w:tcBorders>
              <w:top w:val="single" w:sz="8" w:space="0" w:color="auto"/>
              <w:left w:val="single" w:sz="4" w:space="0" w:color="auto"/>
              <w:bottom w:val="single" w:sz="8" w:space="0" w:color="auto"/>
              <w:right w:val="single" w:sz="8" w:space="0" w:color="auto"/>
            </w:tcBorders>
            <w:shd w:val="clear" w:color="auto" w:fill="auto"/>
            <w:vAlign w:val="bottom"/>
            <w:hideMark/>
          </w:tcPr>
          <w:p w14:paraId="659A87C1"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H33</w:t>
            </w:r>
          </w:p>
          <w:p w14:paraId="7EE858B7" w14:textId="088807A9" w:rsidR="00051BF4" w:rsidRPr="005A7BEF" w:rsidRDefault="00051BF4" w:rsidP="005A7BEF">
            <w:pPr>
              <w:jc w:val="center"/>
              <w:rPr>
                <w:rFonts w:ascii="Arial" w:hAnsi="Arial" w:cs="Arial"/>
                <w:sz w:val="16"/>
                <w:szCs w:val="16"/>
              </w:rPr>
            </w:pPr>
          </w:p>
        </w:tc>
        <w:tc>
          <w:tcPr>
            <w:tcW w:w="1123" w:type="pct"/>
            <w:gridSpan w:val="3"/>
            <w:tcBorders>
              <w:top w:val="single" w:sz="8" w:space="0" w:color="auto"/>
              <w:left w:val="nil"/>
              <w:bottom w:val="single" w:sz="8" w:space="0" w:color="auto"/>
              <w:right w:val="single" w:sz="8" w:space="0" w:color="000000"/>
            </w:tcBorders>
            <w:shd w:val="clear" w:color="auto" w:fill="auto"/>
            <w:vAlign w:val="bottom"/>
            <w:hideMark/>
          </w:tcPr>
          <w:p w14:paraId="4321E0B9"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H34</w:t>
            </w:r>
          </w:p>
          <w:p w14:paraId="32A07385" w14:textId="7456DB24" w:rsidR="00051BF4" w:rsidRPr="005A7BEF" w:rsidRDefault="00051BF4" w:rsidP="005A7BEF">
            <w:pPr>
              <w:jc w:val="center"/>
              <w:rPr>
                <w:rFonts w:ascii="Arial" w:hAnsi="Arial" w:cs="Arial"/>
                <w:sz w:val="16"/>
                <w:szCs w:val="16"/>
              </w:rPr>
            </w:pPr>
          </w:p>
        </w:tc>
      </w:tr>
      <w:tr w:rsidR="00A76A44" w:rsidRPr="005A7BEF" w14:paraId="5A39D6A5" w14:textId="77777777" w:rsidTr="00C60C51">
        <w:trPr>
          <w:trHeight w:val="668"/>
        </w:trPr>
        <w:tc>
          <w:tcPr>
            <w:tcW w:w="231" w:type="pct"/>
            <w:vMerge w:val="restart"/>
            <w:tcBorders>
              <w:top w:val="nil"/>
              <w:left w:val="single" w:sz="8" w:space="0" w:color="auto"/>
              <w:right w:val="single" w:sz="8" w:space="0" w:color="auto"/>
            </w:tcBorders>
            <w:shd w:val="clear" w:color="auto" w:fill="auto"/>
            <w:hideMark/>
          </w:tcPr>
          <w:p w14:paraId="5422937F" w14:textId="77777777" w:rsidR="008B4B05" w:rsidRPr="005A7BEF" w:rsidRDefault="008B4B05" w:rsidP="005A7BEF">
            <w:pPr>
              <w:rPr>
                <w:rFonts w:ascii="Arial" w:hAnsi="Arial" w:cs="Arial"/>
                <w:sz w:val="18"/>
                <w:szCs w:val="18"/>
              </w:rPr>
            </w:pPr>
            <w:r w:rsidRPr="005A7BEF">
              <w:rPr>
                <w:rFonts w:ascii="Arial" w:hAnsi="Arial" w:cs="Arial"/>
                <w:sz w:val="18"/>
                <w:szCs w:val="18"/>
              </w:rPr>
              <w:t>Name</w:t>
            </w:r>
          </w:p>
        </w:tc>
        <w:tc>
          <w:tcPr>
            <w:tcW w:w="585" w:type="pct"/>
            <w:vMerge w:val="restart"/>
            <w:tcBorders>
              <w:top w:val="single" w:sz="4" w:space="0" w:color="auto"/>
              <w:left w:val="single" w:sz="4" w:space="0" w:color="auto"/>
              <w:right w:val="single" w:sz="4" w:space="0" w:color="auto"/>
            </w:tcBorders>
          </w:tcPr>
          <w:p w14:paraId="25304DD2"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Is the land watered from a source other than rain water?</w:t>
            </w:r>
          </w:p>
          <w:p w14:paraId="492642BC" w14:textId="77777777" w:rsidR="008B4B05" w:rsidRPr="005A7BEF" w:rsidRDefault="008B4B05" w:rsidP="005A7BEF">
            <w:pPr>
              <w:rPr>
                <w:rFonts w:ascii="Arial" w:hAnsi="Arial" w:cs="Arial"/>
                <w:bCs/>
                <w:sz w:val="18"/>
                <w:szCs w:val="18"/>
              </w:rPr>
            </w:pPr>
          </w:p>
          <w:p w14:paraId="5BDB1125"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1.Yes</w:t>
            </w:r>
          </w:p>
          <w:p w14:paraId="7E2D9307"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5. No &gt;&gt;H32</w:t>
            </w:r>
          </w:p>
          <w:p w14:paraId="356E6489" w14:textId="77777777" w:rsidR="008B4B05" w:rsidRPr="005A7BEF" w:rsidRDefault="008B4B05" w:rsidP="005A7BEF">
            <w:pPr>
              <w:rPr>
                <w:rFonts w:ascii="Arial" w:hAnsi="Arial" w:cs="Arial"/>
                <w:bCs/>
                <w:sz w:val="18"/>
                <w:szCs w:val="18"/>
              </w:rPr>
            </w:pPr>
          </w:p>
          <w:p w14:paraId="6713B24F" w14:textId="77777777" w:rsidR="008B4B05" w:rsidRPr="005A7BEF" w:rsidRDefault="008B4B05" w:rsidP="005A7BEF">
            <w:pPr>
              <w:ind w:left="720"/>
              <w:rPr>
                <w:rFonts w:ascii="Arial" w:hAnsi="Arial" w:cs="Arial"/>
                <w:bCs/>
                <w:sz w:val="18"/>
                <w:szCs w:val="18"/>
              </w:rPr>
            </w:pPr>
          </w:p>
        </w:tc>
        <w:tc>
          <w:tcPr>
            <w:tcW w:w="613" w:type="pct"/>
            <w:vMerge w:val="restart"/>
            <w:tcBorders>
              <w:top w:val="single" w:sz="4" w:space="0" w:color="auto"/>
              <w:left w:val="single" w:sz="4" w:space="0" w:color="auto"/>
              <w:right w:val="single" w:sz="4" w:space="0" w:color="auto"/>
            </w:tcBorders>
          </w:tcPr>
          <w:p w14:paraId="79AC7908" w14:textId="1A9BFB5F" w:rsidR="008B4B05" w:rsidRPr="005A7BEF" w:rsidRDefault="008B4B05" w:rsidP="005A7BEF">
            <w:pPr>
              <w:rPr>
                <w:rFonts w:ascii="Arial" w:hAnsi="Arial" w:cs="Arial"/>
                <w:bCs/>
                <w:sz w:val="18"/>
                <w:szCs w:val="18"/>
              </w:rPr>
            </w:pPr>
            <w:r w:rsidRPr="005A7BEF">
              <w:rPr>
                <w:rFonts w:ascii="Arial" w:hAnsi="Arial" w:cs="Arial"/>
                <w:bCs/>
                <w:sz w:val="18"/>
                <w:szCs w:val="18"/>
              </w:rPr>
              <w:t xml:space="preserve">What is </w:t>
            </w:r>
            <w:r w:rsidR="008334F4">
              <w:rPr>
                <w:rFonts w:ascii="Arial" w:hAnsi="Arial" w:cs="Arial"/>
                <w:bCs/>
                <w:sz w:val="18"/>
                <w:szCs w:val="18"/>
              </w:rPr>
              <w:t>[Name]</w:t>
            </w:r>
            <w:r w:rsidR="0060232D">
              <w:rPr>
                <w:rFonts w:ascii="Arial" w:hAnsi="Arial" w:cs="Arial"/>
                <w:bCs/>
                <w:sz w:val="18"/>
                <w:szCs w:val="18"/>
              </w:rPr>
              <w:t>’s</w:t>
            </w:r>
            <w:r w:rsidR="008334F4" w:rsidRPr="005A7BEF">
              <w:rPr>
                <w:rFonts w:ascii="Arial" w:hAnsi="Arial" w:cs="Arial"/>
                <w:bCs/>
                <w:sz w:val="18"/>
                <w:szCs w:val="18"/>
              </w:rPr>
              <w:t xml:space="preserve"> </w:t>
            </w:r>
            <w:r w:rsidRPr="005A7BEF">
              <w:rPr>
                <w:rFonts w:ascii="Arial" w:hAnsi="Arial" w:cs="Arial"/>
                <w:bCs/>
                <w:sz w:val="18"/>
                <w:szCs w:val="18"/>
              </w:rPr>
              <w:t>primary source of watering?</w:t>
            </w:r>
          </w:p>
          <w:p w14:paraId="3459A6A5" w14:textId="77777777" w:rsidR="007E4F4A" w:rsidRPr="005A7BEF" w:rsidRDefault="008B4B05" w:rsidP="005A7BEF">
            <w:pPr>
              <w:contextualSpacing/>
              <w:rPr>
                <w:rFonts w:ascii="Arial" w:hAnsi="Arial" w:cs="Arial"/>
                <w:sz w:val="18"/>
                <w:szCs w:val="18"/>
              </w:rPr>
            </w:pPr>
            <w:r w:rsidRPr="005A7BEF">
              <w:rPr>
                <w:rFonts w:ascii="Arial" w:hAnsi="Arial" w:cs="Arial"/>
                <w:sz w:val="18"/>
                <w:szCs w:val="18"/>
              </w:rPr>
              <w:t xml:space="preserve">1…. Well    </w:t>
            </w:r>
          </w:p>
          <w:p w14:paraId="2E2497E2" w14:textId="77777777" w:rsidR="007E4F4A" w:rsidRPr="005A7BEF" w:rsidRDefault="008B4B05" w:rsidP="005A7BEF">
            <w:pPr>
              <w:contextualSpacing/>
              <w:rPr>
                <w:rFonts w:ascii="Arial" w:hAnsi="Arial" w:cs="Arial"/>
                <w:sz w:val="18"/>
                <w:szCs w:val="18"/>
              </w:rPr>
            </w:pPr>
            <w:r w:rsidRPr="005A7BEF">
              <w:rPr>
                <w:rFonts w:ascii="Arial" w:hAnsi="Arial" w:cs="Arial"/>
                <w:sz w:val="18"/>
                <w:szCs w:val="18"/>
              </w:rPr>
              <w:t xml:space="preserve">2… Borehole    </w:t>
            </w:r>
          </w:p>
          <w:p w14:paraId="03659AAA" w14:textId="6E5AD830" w:rsidR="007E4F4A" w:rsidRPr="005A7BEF" w:rsidRDefault="008B4B05" w:rsidP="005A7BEF">
            <w:pPr>
              <w:contextualSpacing/>
              <w:rPr>
                <w:rFonts w:ascii="Arial" w:hAnsi="Arial" w:cs="Arial"/>
                <w:sz w:val="18"/>
                <w:szCs w:val="18"/>
              </w:rPr>
            </w:pPr>
            <w:r w:rsidRPr="005A7BEF">
              <w:rPr>
                <w:rFonts w:ascii="Arial" w:hAnsi="Arial" w:cs="Arial"/>
                <w:sz w:val="18"/>
                <w:szCs w:val="18"/>
              </w:rPr>
              <w:t xml:space="preserve">3…. Pond/tank       4… Weir  </w:t>
            </w:r>
          </w:p>
          <w:p w14:paraId="68AC1D2B" w14:textId="79EF2FBE" w:rsidR="008B4B05" w:rsidRPr="005A7BEF" w:rsidRDefault="008B4B05" w:rsidP="005A7BEF">
            <w:pPr>
              <w:contextualSpacing/>
              <w:rPr>
                <w:rFonts w:ascii="Arial" w:hAnsi="Arial" w:cs="Arial"/>
                <w:sz w:val="18"/>
                <w:szCs w:val="18"/>
              </w:rPr>
            </w:pPr>
            <w:r w:rsidRPr="005A7BEF">
              <w:rPr>
                <w:rFonts w:ascii="Arial" w:hAnsi="Arial" w:cs="Arial"/>
                <w:sz w:val="18"/>
                <w:szCs w:val="18"/>
              </w:rPr>
              <w:t xml:space="preserve">5…River, stream      </w:t>
            </w:r>
            <w:r w:rsidR="007E4F4A" w:rsidRPr="005A7BEF">
              <w:rPr>
                <w:rFonts w:ascii="Arial" w:hAnsi="Arial" w:cs="Arial"/>
                <w:sz w:val="18"/>
                <w:szCs w:val="18"/>
              </w:rPr>
              <w:t>-666</w:t>
            </w:r>
            <w:r w:rsidRPr="005A7BEF">
              <w:rPr>
                <w:rFonts w:ascii="Arial" w:hAnsi="Arial" w:cs="Arial"/>
                <w:sz w:val="18"/>
                <w:szCs w:val="18"/>
              </w:rPr>
              <w:t>. Other (specify)</w:t>
            </w:r>
          </w:p>
          <w:p w14:paraId="2DE7DECD" w14:textId="77777777" w:rsidR="008B4B05" w:rsidRPr="005A7BEF" w:rsidRDefault="008B4B05" w:rsidP="005A7BEF">
            <w:pPr>
              <w:rPr>
                <w:rFonts w:ascii="Arial" w:hAnsi="Arial" w:cs="Arial"/>
                <w:bCs/>
                <w:sz w:val="18"/>
                <w:szCs w:val="18"/>
              </w:rPr>
            </w:pPr>
          </w:p>
        </w:tc>
        <w:tc>
          <w:tcPr>
            <w:tcW w:w="459" w:type="pct"/>
            <w:vMerge w:val="restart"/>
            <w:tcBorders>
              <w:top w:val="single" w:sz="4" w:space="0" w:color="auto"/>
              <w:left w:val="single" w:sz="4" w:space="0" w:color="auto"/>
              <w:right w:val="single" w:sz="4" w:space="0" w:color="auto"/>
            </w:tcBorders>
          </w:tcPr>
          <w:p w14:paraId="335B32B1"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Is this source of water ever dry?</w:t>
            </w:r>
          </w:p>
          <w:p w14:paraId="4CB4906F" w14:textId="77777777" w:rsidR="008B4B05" w:rsidRPr="005A7BEF" w:rsidRDefault="008B4B05" w:rsidP="005A7BEF">
            <w:pPr>
              <w:rPr>
                <w:rFonts w:ascii="Arial" w:hAnsi="Arial" w:cs="Arial"/>
                <w:bCs/>
                <w:sz w:val="18"/>
                <w:szCs w:val="18"/>
              </w:rPr>
            </w:pPr>
          </w:p>
          <w:p w14:paraId="4615CDE3"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1.Yes</w:t>
            </w:r>
          </w:p>
          <w:p w14:paraId="4D8855F4"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5.No</w:t>
            </w:r>
          </w:p>
        </w:tc>
        <w:tc>
          <w:tcPr>
            <w:tcW w:w="510" w:type="pct"/>
            <w:tcBorders>
              <w:top w:val="single" w:sz="4" w:space="0" w:color="auto"/>
              <w:left w:val="single" w:sz="4" w:space="0" w:color="auto"/>
              <w:bottom w:val="single" w:sz="4" w:space="0" w:color="auto"/>
              <w:right w:val="single" w:sz="4" w:space="0" w:color="auto"/>
            </w:tcBorders>
          </w:tcPr>
          <w:p w14:paraId="02565F57"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In what month does it usually become filled?</w:t>
            </w:r>
          </w:p>
          <w:p w14:paraId="31D02406" w14:textId="77777777" w:rsidR="008B4B05" w:rsidRDefault="008B4B05" w:rsidP="005A7BEF">
            <w:pPr>
              <w:rPr>
                <w:rFonts w:ascii="Arial" w:hAnsi="Arial" w:cs="Arial"/>
                <w:bCs/>
                <w:sz w:val="18"/>
                <w:szCs w:val="18"/>
              </w:rPr>
            </w:pPr>
            <w:r w:rsidRPr="005A7BEF">
              <w:rPr>
                <w:rFonts w:ascii="Arial" w:hAnsi="Arial" w:cs="Arial"/>
                <w:bCs/>
                <w:sz w:val="18"/>
                <w:szCs w:val="18"/>
              </w:rPr>
              <w:t>Select all that apply.</w:t>
            </w:r>
          </w:p>
          <w:p w14:paraId="4BE24790" w14:textId="77777777" w:rsidR="00FD3686" w:rsidRDefault="00FD3686" w:rsidP="005A7BEF">
            <w:pPr>
              <w:rPr>
                <w:rFonts w:ascii="Arial" w:hAnsi="Arial" w:cs="Arial"/>
                <w:bCs/>
                <w:sz w:val="18"/>
                <w:szCs w:val="18"/>
              </w:rPr>
            </w:pPr>
          </w:p>
          <w:p w14:paraId="46943D16" w14:textId="33AEB16D" w:rsidR="00FD3686" w:rsidRPr="008D4F63" w:rsidRDefault="00FD3686" w:rsidP="005A7BEF">
            <w:pPr>
              <w:rPr>
                <w:rFonts w:ascii="Arial" w:hAnsi="Arial" w:cs="Arial"/>
                <w:bCs/>
                <w:i/>
                <w:sz w:val="18"/>
                <w:szCs w:val="18"/>
              </w:rPr>
            </w:pPr>
            <w:r w:rsidRPr="008D4F63">
              <w:rPr>
                <w:rFonts w:ascii="Arial" w:hAnsi="Arial" w:cs="Arial"/>
                <w:bCs/>
                <w:i/>
                <w:sz w:val="18"/>
                <w:szCs w:val="18"/>
              </w:rPr>
              <w:t>If response to H29 was 5-No, &gt;&gt;H32</w:t>
            </w:r>
          </w:p>
        </w:tc>
        <w:tc>
          <w:tcPr>
            <w:tcW w:w="451" w:type="pct"/>
            <w:tcBorders>
              <w:top w:val="single" w:sz="4" w:space="0" w:color="auto"/>
              <w:left w:val="single" w:sz="4" w:space="0" w:color="auto"/>
              <w:bottom w:val="single" w:sz="4" w:space="0" w:color="auto"/>
              <w:right w:val="single" w:sz="4" w:space="0" w:color="auto"/>
            </w:tcBorders>
          </w:tcPr>
          <w:p w14:paraId="3FF83C7A"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In what month does it usually become dry?</w:t>
            </w:r>
          </w:p>
          <w:p w14:paraId="3134E9BD"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Select all that apply.</w:t>
            </w:r>
          </w:p>
        </w:tc>
        <w:tc>
          <w:tcPr>
            <w:tcW w:w="468" w:type="pct"/>
            <w:vMerge w:val="restart"/>
            <w:tcBorders>
              <w:top w:val="single" w:sz="4" w:space="0" w:color="auto"/>
              <w:left w:val="single" w:sz="4" w:space="0" w:color="auto"/>
              <w:right w:val="single" w:sz="8" w:space="0" w:color="auto"/>
            </w:tcBorders>
            <w:shd w:val="clear" w:color="auto" w:fill="auto"/>
            <w:hideMark/>
          </w:tcPr>
          <w:p w14:paraId="55F7D432" w14:textId="4595BD93" w:rsidR="008B4B05" w:rsidRPr="005A7BEF" w:rsidRDefault="008B4B05" w:rsidP="005A7BEF">
            <w:pPr>
              <w:rPr>
                <w:rFonts w:ascii="Arial" w:hAnsi="Arial" w:cs="Arial"/>
                <w:sz w:val="18"/>
                <w:szCs w:val="18"/>
              </w:rPr>
            </w:pPr>
            <w:r w:rsidRPr="005A7BEF">
              <w:rPr>
                <w:rFonts w:ascii="Arial" w:hAnsi="Arial" w:cs="Arial"/>
                <w:sz w:val="18"/>
                <w:szCs w:val="18"/>
              </w:rPr>
              <w:t xml:space="preserve">Can </w:t>
            </w:r>
            <w:r w:rsidR="0060232D">
              <w:rPr>
                <w:rFonts w:ascii="Arial" w:hAnsi="Arial" w:cs="Arial"/>
                <w:sz w:val="18"/>
                <w:szCs w:val="18"/>
              </w:rPr>
              <w:t>[Name]</w:t>
            </w:r>
            <w:r w:rsidRPr="005A7BEF">
              <w:rPr>
                <w:rFonts w:ascii="Arial" w:hAnsi="Arial" w:cs="Arial"/>
                <w:sz w:val="18"/>
                <w:szCs w:val="18"/>
              </w:rPr>
              <w:t xml:space="preserve"> walk to </w:t>
            </w:r>
            <w:r w:rsidR="0060232D" w:rsidRPr="0060232D">
              <w:rPr>
                <w:rFonts w:ascii="Arial" w:hAnsi="Arial" w:cs="Arial"/>
                <w:bCs/>
                <w:sz w:val="18"/>
                <w:szCs w:val="18"/>
              </w:rPr>
              <w:t>plot [#]: [Plot Name]</w:t>
            </w:r>
            <w:r w:rsidR="0060232D" w:rsidRPr="005A7BEF">
              <w:rPr>
                <w:rFonts w:ascii="Arial" w:hAnsi="Arial" w:cs="Arial"/>
                <w:bCs/>
                <w:sz w:val="18"/>
                <w:szCs w:val="18"/>
              </w:rPr>
              <w:t xml:space="preserve"> </w:t>
            </w:r>
            <w:r w:rsidRPr="005A7BEF">
              <w:rPr>
                <w:rFonts w:ascii="Arial" w:hAnsi="Arial" w:cs="Arial"/>
                <w:sz w:val="18"/>
                <w:szCs w:val="18"/>
              </w:rPr>
              <w:t xml:space="preserve"> from here?</w:t>
            </w:r>
          </w:p>
          <w:p w14:paraId="1A883F0B" w14:textId="77777777" w:rsidR="008E671A" w:rsidRPr="005A7BEF" w:rsidRDefault="008E671A" w:rsidP="005A7BEF">
            <w:pPr>
              <w:rPr>
                <w:rFonts w:ascii="Arial" w:hAnsi="Arial" w:cs="Arial"/>
                <w:sz w:val="18"/>
                <w:szCs w:val="18"/>
              </w:rPr>
            </w:pPr>
          </w:p>
          <w:p w14:paraId="42EB9A66" w14:textId="77777777" w:rsidR="008B4B05" w:rsidRPr="005A7BEF" w:rsidRDefault="008B4B05" w:rsidP="005A7BEF">
            <w:pPr>
              <w:rPr>
                <w:rFonts w:ascii="Arial" w:hAnsi="Arial" w:cs="Arial"/>
                <w:bCs/>
                <w:sz w:val="18"/>
                <w:szCs w:val="18"/>
              </w:rPr>
            </w:pPr>
            <w:r w:rsidRPr="005A7BEF">
              <w:rPr>
                <w:rFonts w:ascii="Arial" w:hAnsi="Arial" w:cs="Arial"/>
                <w:bCs/>
                <w:sz w:val="18"/>
                <w:szCs w:val="18"/>
              </w:rPr>
              <w:t>1.Yes</w:t>
            </w:r>
          </w:p>
          <w:p w14:paraId="638F217B" w14:textId="77777777" w:rsidR="008B4B05" w:rsidRPr="005A7BEF" w:rsidRDefault="008B4B05" w:rsidP="005A7BEF">
            <w:pPr>
              <w:rPr>
                <w:rFonts w:ascii="Arial" w:hAnsi="Arial" w:cs="Arial"/>
                <w:sz w:val="18"/>
                <w:szCs w:val="18"/>
              </w:rPr>
            </w:pPr>
            <w:r w:rsidRPr="005A7BEF">
              <w:rPr>
                <w:rFonts w:ascii="Arial" w:hAnsi="Arial" w:cs="Arial"/>
                <w:bCs/>
                <w:sz w:val="18"/>
                <w:szCs w:val="18"/>
              </w:rPr>
              <w:t>5. No</w:t>
            </w:r>
          </w:p>
          <w:p w14:paraId="05045124" w14:textId="77777777" w:rsidR="008B4B05" w:rsidRPr="005A7BEF" w:rsidRDefault="008B4B05" w:rsidP="005A7BEF">
            <w:pPr>
              <w:jc w:val="center"/>
              <w:rPr>
                <w:rFonts w:ascii="Arial" w:hAnsi="Arial" w:cs="Arial"/>
                <w:sz w:val="18"/>
                <w:szCs w:val="18"/>
              </w:rPr>
            </w:pPr>
          </w:p>
        </w:tc>
        <w:tc>
          <w:tcPr>
            <w:tcW w:w="561" w:type="pct"/>
            <w:vMerge w:val="restart"/>
            <w:tcBorders>
              <w:top w:val="nil"/>
              <w:left w:val="nil"/>
              <w:right w:val="single" w:sz="8" w:space="0" w:color="auto"/>
            </w:tcBorders>
            <w:shd w:val="clear" w:color="auto" w:fill="auto"/>
            <w:hideMark/>
          </w:tcPr>
          <w:p w14:paraId="1D51CDE3" w14:textId="527CE494" w:rsidR="008B4B05" w:rsidRDefault="008B4B05">
            <w:pPr>
              <w:rPr>
                <w:rFonts w:ascii="Arial" w:hAnsi="Arial" w:cs="Arial"/>
                <w:sz w:val="18"/>
                <w:szCs w:val="18"/>
              </w:rPr>
            </w:pPr>
            <w:r w:rsidRPr="005A7BEF">
              <w:rPr>
                <w:rFonts w:ascii="Arial" w:hAnsi="Arial" w:cs="Arial"/>
                <w:sz w:val="18"/>
                <w:szCs w:val="18"/>
              </w:rPr>
              <w:t xml:space="preserve">How far is </w:t>
            </w:r>
            <w:r w:rsidR="0060232D" w:rsidRPr="0060232D">
              <w:rPr>
                <w:rFonts w:ascii="Arial" w:hAnsi="Arial" w:cs="Arial"/>
                <w:bCs/>
                <w:sz w:val="18"/>
                <w:szCs w:val="18"/>
              </w:rPr>
              <w:t>plot [#]: [Plot Name]</w:t>
            </w:r>
            <w:r w:rsidR="0060232D" w:rsidRPr="005A7BEF">
              <w:rPr>
                <w:rFonts w:ascii="Arial" w:hAnsi="Arial" w:cs="Arial"/>
                <w:bCs/>
                <w:sz w:val="18"/>
                <w:szCs w:val="18"/>
              </w:rPr>
              <w:t xml:space="preserve"> </w:t>
            </w:r>
            <w:r w:rsidRPr="005A7BEF">
              <w:rPr>
                <w:rFonts w:ascii="Arial" w:hAnsi="Arial" w:cs="Arial"/>
                <w:sz w:val="18"/>
                <w:szCs w:val="18"/>
              </w:rPr>
              <w:t xml:space="preserve"> from </w:t>
            </w:r>
            <w:r w:rsidR="0060232D">
              <w:rPr>
                <w:rFonts w:ascii="Arial" w:hAnsi="Arial" w:cs="Arial"/>
                <w:sz w:val="18"/>
                <w:szCs w:val="18"/>
              </w:rPr>
              <w:t>[Name]’s</w:t>
            </w:r>
            <w:r w:rsidR="0060232D" w:rsidRPr="005A7BEF">
              <w:rPr>
                <w:rFonts w:ascii="Arial" w:hAnsi="Arial" w:cs="Arial"/>
                <w:sz w:val="18"/>
                <w:szCs w:val="18"/>
              </w:rPr>
              <w:t xml:space="preserve"> </w:t>
            </w:r>
            <w:r w:rsidRPr="005A7BEF">
              <w:rPr>
                <w:rFonts w:ascii="Arial" w:hAnsi="Arial" w:cs="Arial"/>
                <w:sz w:val="18"/>
                <w:szCs w:val="18"/>
              </w:rPr>
              <w:t>home</w:t>
            </w:r>
            <w:r w:rsidR="008334F4">
              <w:rPr>
                <w:rFonts w:ascii="Arial" w:hAnsi="Arial" w:cs="Arial"/>
                <w:sz w:val="18"/>
                <w:szCs w:val="18"/>
              </w:rPr>
              <w:t xml:space="preserve"> in miles</w:t>
            </w:r>
            <w:r w:rsidRPr="005A7BEF">
              <w:rPr>
                <w:rFonts w:ascii="Arial" w:hAnsi="Arial" w:cs="Arial"/>
                <w:sz w:val="18"/>
                <w:szCs w:val="18"/>
              </w:rPr>
              <w:t>?</w:t>
            </w:r>
          </w:p>
          <w:p w14:paraId="52A6F25C" w14:textId="77777777" w:rsidR="0060232D" w:rsidRDefault="0060232D">
            <w:pPr>
              <w:rPr>
                <w:rFonts w:ascii="Arial" w:hAnsi="Arial" w:cs="Arial"/>
                <w:sz w:val="18"/>
                <w:szCs w:val="18"/>
              </w:rPr>
            </w:pPr>
          </w:p>
          <w:p w14:paraId="11A9834F" w14:textId="492C05BB" w:rsidR="0060232D" w:rsidRPr="005A7BEF" w:rsidRDefault="0060232D">
            <w:pPr>
              <w:rPr>
                <w:rFonts w:ascii="Arial" w:hAnsi="Arial" w:cs="Arial"/>
                <w:sz w:val="18"/>
                <w:szCs w:val="18"/>
              </w:rPr>
            </w:pPr>
            <w:r>
              <w:rPr>
                <w:rFonts w:ascii="Arial" w:hAnsi="Arial" w:cs="Arial"/>
                <w:sz w:val="18"/>
                <w:szCs w:val="18"/>
              </w:rPr>
              <w:t>If distance is 5 miles or less, &gt;&gt;Next section</w:t>
            </w:r>
          </w:p>
        </w:tc>
        <w:tc>
          <w:tcPr>
            <w:tcW w:w="1123" w:type="pct"/>
            <w:gridSpan w:val="3"/>
            <w:vMerge w:val="restart"/>
            <w:tcBorders>
              <w:top w:val="single" w:sz="8" w:space="0" w:color="auto"/>
              <w:left w:val="nil"/>
              <w:right w:val="single" w:sz="8" w:space="0" w:color="000000"/>
            </w:tcBorders>
            <w:shd w:val="clear" w:color="auto" w:fill="auto"/>
            <w:hideMark/>
          </w:tcPr>
          <w:p w14:paraId="2F1F2E24" w14:textId="1C59DB88" w:rsidR="008B4B05" w:rsidRPr="005A7BEF" w:rsidRDefault="0060232D" w:rsidP="005A7BEF">
            <w:pPr>
              <w:rPr>
                <w:rFonts w:ascii="Arial" w:hAnsi="Arial" w:cs="Arial"/>
                <w:sz w:val="18"/>
                <w:szCs w:val="18"/>
              </w:rPr>
            </w:pPr>
            <w:r>
              <w:rPr>
                <w:rFonts w:ascii="Arial" w:hAnsi="Arial" w:cs="Arial"/>
                <w:bCs/>
                <w:sz w:val="18"/>
                <w:szCs w:val="18"/>
              </w:rPr>
              <w:t xml:space="preserve">In what region/district/community is </w:t>
            </w:r>
            <w:r w:rsidRPr="0060232D">
              <w:rPr>
                <w:rFonts w:ascii="Arial" w:hAnsi="Arial" w:cs="Arial"/>
                <w:bCs/>
                <w:sz w:val="18"/>
                <w:szCs w:val="18"/>
              </w:rPr>
              <w:t>plot [#]: [Plot Name]</w:t>
            </w:r>
            <w:r w:rsidRPr="005A7BEF">
              <w:rPr>
                <w:rFonts w:ascii="Arial" w:hAnsi="Arial" w:cs="Arial"/>
                <w:bCs/>
                <w:sz w:val="18"/>
                <w:szCs w:val="18"/>
              </w:rPr>
              <w:t xml:space="preserve"> </w:t>
            </w:r>
            <w:r>
              <w:rPr>
                <w:rFonts w:ascii="Arial" w:hAnsi="Arial" w:cs="Arial"/>
                <w:bCs/>
                <w:sz w:val="18"/>
                <w:szCs w:val="18"/>
              </w:rPr>
              <w:t>located?</w:t>
            </w:r>
          </w:p>
        </w:tc>
      </w:tr>
      <w:tr w:rsidR="00A76A44" w:rsidRPr="005A7BEF" w14:paraId="6D755CBC" w14:textId="77777777" w:rsidTr="00C60C51">
        <w:trPr>
          <w:trHeight w:val="678"/>
        </w:trPr>
        <w:tc>
          <w:tcPr>
            <w:tcW w:w="231" w:type="pct"/>
            <w:vMerge/>
            <w:tcBorders>
              <w:left w:val="single" w:sz="8" w:space="0" w:color="auto"/>
              <w:bottom w:val="nil"/>
              <w:right w:val="single" w:sz="8" w:space="0" w:color="auto"/>
            </w:tcBorders>
            <w:shd w:val="clear" w:color="auto" w:fill="auto"/>
            <w:hideMark/>
          </w:tcPr>
          <w:p w14:paraId="77EC614A" w14:textId="77777777" w:rsidR="008B4B05" w:rsidRPr="005A7BEF" w:rsidRDefault="008B4B05" w:rsidP="005A7BEF">
            <w:pPr>
              <w:rPr>
                <w:rFonts w:ascii="Arial" w:hAnsi="Arial" w:cs="Arial"/>
              </w:rPr>
            </w:pPr>
          </w:p>
        </w:tc>
        <w:tc>
          <w:tcPr>
            <w:tcW w:w="585" w:type="pct"/>
            <w:vMerge/>
            <w:tcBorders>
              <w:left w:val="single" w:sz="4" w:space="0" w:color="auto"/>
              <w:bottom w:val="single" w:sz="4" w:space="0" w:color="auto"/>
              <w:right w:val="single" w:sz="4" w:space="0" w:color="auto"/>
            </w:tcBorders>
          </w:tcPr>
          <w:p w14:paraId="13658383" w14:textId="77777777" w:rsidR="008B4B05" w:rsidRPr="005A7BEF" w:rsidRDefault="008B4B05" w:rsidP="005A7BEF">
            <w:pPr>
              <w:rPr>
                <w:rFonts w:ascii="Arial" w:hAnsi="Arial" w:cs="Arial"/>
                <w:bCs/>
                <w:sz w:val="16"/>
                <w:szCs w:val="16"/>
              </w:rPr>
            </w:pPr>
          </w:p>
        </w:tc>
        <w:tc>
          <w:tcPr>
            <w:tcW w:w="613" w:type="pct"/>
            <w:vMerge/>
            <w:tcBorders>
              <w:left w:val="single" w:sz="4" w:space="0" w:color="auto"/>
              <w:bottom w:val="single" w:sz="4" w:space="0" w:color="auto"/>
              <w:right w:val="single" w:sz="4" w:space="0" w:color="auto"/>
            </w:tcBorders>
          </w:tcPr>
          <w:p w14:paraId="387306AA" w14:textId="77777777" w:rsidR="008B4B05" w:rsidRPr="005A7BEF" w:rsidRDefault="008B4B05" w:rsidP="005A7BEF">
            <w:pPr>
              <w:rPr>
                <w:rFonts w:ascii="Arial" w:hAnsi="Arial" w:cs="Arial"/>
                <w:bCs/>
                <w:sz w:val="16"/>
                <w:szCs w:val="16"/>
              </w:rPr>
            </w:pPr>
          </w:p>
        </w:tc>
        <w:tc>
          <w:tcPr>
            <w:tcW w:w="459" w:type="pct"/>
            <w:vMerge/>
            <w:tcBorders>
              <w:left w:val="single" w:sz="4" w:space="0" w:color="auto"/>
              <w:bottom w:val="single" w:sz="4" w:space="0" w:color="auto"/>
              <w:right w:val="single" w:sz="4" w:space="0" w:color="auto"/>
            </w:tcBorders>
          </w:tcPr>
          <w:p w14:paraId="2FD38BF0" w14:textId="77777777" w:rsidR="008B4B05" w:rsidRPr="005A7BEF" w:rsidRDefault="008B4B05" w:rsidP="005A7BEF">
            <w:pPr>
              <w:rPr>
                <w:rFonts w:ascii="Arial" w:hAnsi="Arial" w:cs="Arial"/>
                <w:bCs/>
                <w:sz w:val="16"/>
                <w:szCs w:val="16"/>
              </w:rPr>
            </w:pPr>
          </w:p>
        </w:tc>
        <w:tc>
          <w:tcPr>
            <w:tcW w:w="961" w:type="pct"/>
            <w:gridSpan w:val="2"/>
            <w:tcBorders>
              <w:top w:val="single" w:sz="4" w:space="0" w:color="auto"/>
              <w:left w:val="single" w:sz="4" w:space="0" w:color="auto"/>
              <w:bottom w:val="single" w:sz="4" w:space="0" w:color="auto"/>
              <w:right w:val="single" w:sz="4" w:space="0" w:color="auto"/>
            </w:tcBorders>
          </w:tcPr>
          <w:p w14:paraId="61AC4A68" w14:textId="77777777" w:rsidR="008B4B05" w:rsidRPr="005A7BEF" w:rsidRDefault="008B4B05" w:rsidP="005A7BEF">
            <w:pPr>
              <w:rPr>
                <w:rFonts w:ascii="Arial" w:hAnsi="Arial" w:cs="Arial"/>
                <w:bCs/>
                <w:sz w:val="16"/>
                <w:szCs w:val="16"/>
              </w:rPr>
            </w:pPr>
            <w:r w:rsidRPr="005A7BEF">
              <w:rPr>
                <w:rFonts w:ascii="Arial" w:hAnsi="Arial" w:cs="Arial"/>
                <w:bCs/>
                <w:sz w:val="16"/>
                <w:szCs w:val="16"/>
              </w:rPr>
              <w:t>1-Jan, 2-Feb, 3-March,4-April,5-May 6 June, 7- July, 8- August, 9-September,  10-October, 11- November , 12-December .</w:t>
            </w:r>
          </w:p>
        </w:tc>
        <w:tc>
          <w:tcPr>
            <w:tcW w:w="468" w:type="pct"/>
            <w:vMerge/>
            <w:tcBorders>
              <w:left w:val="single" w:sz="4" w:space="0" w:color="auto"/>
              <w:bottom w:val="single" w:sz="4" w:space="0" w:color="auto"/>
              <w:right w:val="single" w:sz="8" w:space="0" w:color="auto"/>
            </w:tcBorders>
            <w:shd w:val="clear" w:color="auto" w:fill="auto"/>
            <w:hideMark/>
          </w:tcPr>
          <w:p w14:paraId="29AF57EA" w14:textId="77777777" w:rsidR="008B4B05" w:rsidRPr="005A7BEF" w:rsidRDefault="008B4B05" w:rsidP="005A7BEF">
            <w:pPr>
              <w:jc w:val="center"/>
              <w:rPr>
                <w:rFonts w:ascii="Arial" w:hAnsi="Arial" w:cs="Arial"/>
                <w:sz w:val="16"/>
                <w:szCs w:val="16"/>
              </w:rPr>
            </w:pPr>
          </w:p>
        </w:tc>
        <w:tc>
          <w:tcPr>
            <w:tcW w:w="561" w:type="pct"/>
            <w:vMerge/>
            <w:tcBorders>
              <w:left w:val="nil"/>
              <w:bottom w:val="single" w:sz="4" w:space="0" w:color="auto"/>
              <w:right w:val="single" w:sz="8" w:space="0" w:color="auto"/>
            </w:tcBorders>
            <w:shd w:val="clear" w:color="auto" w:fill="auto"/>
            <w:hideMark/>
          </w:tcPr>
          <w:p w14:paraId="46CC8792" w14:textId="77777777" w:rsidR="008B4B05" w:rsidRPr="005A7BEF" w:rsidRDefault="008B4B05" w:rsidP="005A7BEF">
            <w:pPr>
              <w:jc w:val="center"/>
              <w:rPr>
                <w:rFonts w:ascii="Arial" w:hAnsi="Arial" w:cs="Arial"/>
                <w:sz w:val="16"/>
                <w:szCs w:val="16"/>
              </w:rPr>
            </w:pPr>
          </w:p>
        </w:tc>
        <w:tc>
          <w:tcPr>
            <w:tcW w:w="1123" w:type="pct"/>
            <w:gridSpan w:val="3"/>
            <w:vMerge/>
            <w:tcBorders>
              <w:left w:val="nil"/>
              <w:bottom w:val="single" w:sz="4" w:space="0" w:color="auto"/>
              <w:right w:val="single" w:sz="8" w:space="0" w:color="000000"/>
            </w:tcBorders>
            <w:shd w:val="clear" w:color="auto" w:fill="auto"/>
            <w:hideMark/>
          </w:tcPr>
          <w:p w14:paraId="2F79C488" w14:textId="77777777" w:rsidR="008B4B05" w:rsidRPr="005A7BEF" w:rsidRDefault="008B4B05" w:rsidP="005A7BEF">
            <w:pPr>
              <w:jc w:val="center"/>
              <w:rPr>
                <w:rFonts w:ascii="Arial" w:hAnsi="Arial" w:cs="Arial"/>
              </w:rPr>
            </w:pPr>
          </w:p>
        </w:tc>
      </w:tr>
      <w:tr w:rsidR="00A76A44" w:rsidRPr="005A7BEF" w14:paraId="69920AB1" w14:textId="77777777" w:rsidTr="00C60C51">
        <w:trPr>
          <w:trHeight w:val="184"/>
        </w:trPr>
        <w:tc>
          <w:tcPr>
            <w:tcW w:w="231" w:type="pct"/>
            <w:vMerge/>
            <w:tcBorders>
              <w:top w:val="single" w:sz="8" w:space="0" w:color="auto"/>
              <w:left w:val="single" w:sz="8" w:space="0" w:color="auto"/>
              <w:bottom w:val="single" w:sz="8" w:space="0" w:color="000000"/>
              <w:right w:val="single" w:sz="8" w:space="0" w:color="auto"/>
            </w:tcBorders>
            <w:vAlign w:val="center"/>
            <w:hideMark/>
          </w:tcPr>
          <w:p w14:paraId="4A739580" w14:textId="77777777" w:rsidR="008B4B05" w:rsidRPr="005A7BEF" w:rsidRDefault="008B4B05" w:rsidP="005A7BEF">
            <w:pPr>
              <w:rPr>
                <w:rFonts w:ascii="Arial" w:hAnsi="Arial" w:cs="Arial"/>
              </w:rPr>
            </w:pPr>
          </w:p>
        </w:tc>
        <w:tc>
          <w:tcPr>
            <w:tcW w:w="585" w:type="pct"/>
            <w:tcBorders>
              <w:top w:val="single" w:sz="4" w:space="0" w:color="auto"/>
              <w:left w:val="single" w:sz="4" w:space="0" w:color="auto"/>
              <w:bottom w:val="single" w:sz="4" w:space="0" w:color="auto"/>
              <w:right w:val="single" w:sz="4" w:space="0" w:color="auto"/>
            </w:tcBorders>
          </w:tcPr>
          <w:p w14:paraId="4A7571EF" w14:textId="77777777" w:rsidR="008B4B05" w:rsidRPr="005A7BEF" w:rsidRDefault="008B4B05" w:rsidP="005A7BEF">
            <w:pPr>
              <w:jc w:val="center"/>
              <w:rPr>
                <w:rFonts w:ascii="Arial" w:hAnsi="Arial" w:cs="Arial"/>
                <w:sz w:val="16"/>
                <w:szCs w:val="16"/>
              </w:rPr>
            </w:pPr>
          </w:p>
        </w:tc>
        <w:tc>
          <w:tcPr>
            <w:tcW w:w="613" w:type="pct"/>
            <w:tcBorders>
              <w:top w:val="single" w:sz="4" w:space="0" w:color="auto"/>
              <w:left w:val="single" w:sz="4" w:space="0" w:color="auto"/>
              <w:bottom w:val="single" w:sz="4" w:space="0" w:color="auto"/>
              <w:right w:val="single" w:sz="4" w:space="0" w:color="auto"/>
            </w:tcBorders>
          </w:tcPr>
          <w:p w14:paraId="16A0BDF6" w14:textId="77777777" w:rsidR="008B4B05" w:rsidRPr="005A7BEF" w:rsidRDefault="008B4B05" w:rsidP="005A7BEF">
            <w:pPr>
              <w:jc w:val="center"/>
              <w:rPr>
                <w:rFonts w:ascii="Arial" w:hAnsi="Arial" w:cs="Arial"/>
                <w:sz w:val="16"/>
                <w:szCs w:val="16"/>
              </w:rPr>
            </w:pPr>
          </w:p>
        </w:tc>
        <w:tc>
          <w:tcPr>
            <w:tcW w:w="459" w:type="pct"/>
            <w:tcBorders>
              <w:top w:val="single" w:sz="4" w:space="0" w:color="auto"/>
              <w:left w:val="single" w:sz="4" w:space="0" w:color="auto"/>
              <w:bottom w:val="single" w:sz="4" w:space="0" w:color="auto"/>
              <w:right w:val="single" w:sz="4" w:space="0" w:color="auto"/>
            </w:tcBorders>
          </w:tcPr>
          <w:p w14:paraId="2FA43B91" w14:textId="77777777" w:rsidR="008B4B05" w:rsidRPr="005A7BEF" w:rsidRDefault="008B4B05" w:rsidP="005A7BEF">
            <w:pPr>
              <w:jc w:val="center"/>
              <w:rPr>
                <w:rFonts w:ascii="Arial" w:hAnsi="Arial" w:cs="Arial"/>
                <w:sz w:val="16"/>
                <w:szCs w:val="16"/>
              </w:rPr>
            </w:pPr>
          </w:p>
        </w:tc>
        <w:tc>
          <w:tcPr>
            <w:tcW w:w="510" w:type="pct"/>
            <w:tcBorders>
              <w:top w:val="single" w:sz="4" w:space="0" w:color="auto"/>
              <w:left w:val="single" w:sz="4" w:space="0" w:color="auto"/>
              <w:bottom w:val="single" w:sz="4" w:space="0" w:color="auto"/>
              <w:right w:val="single" w:sz="4" w:space="0" w:color="auto"/>
            </w:tcBorders>
          </w:tcPr>
          <w:p w14:paraId="4A8E022A" w14:textId="77777777" w:rsidR="008B4B05" w:rsidRPr="005A7BEF" w:rsidRDefault="008B4B05" w:rsidP="005A7BEF">
            <w:pPr>
              <w:jc w:val="center"/>
              <w:rPr>
                <w:rFonts w:ascii="Arial" w:hAnsi="Arial" w:cs="Arial"/>
                <w:sz w:val="16"/>
                <w:szCs w:val="16"/>
              </w:rPr>
            </w:pPr>
          </w:p>
        </w:tc>
        <w:tc>
          <w:tcPr>
            <w:tcW w:w="451" w:type="pct"/>
            <w:tcBorders>
              <w:top w:val="single" w:sz="4" w:space="0" w:color="auto"/>
              <w:left w:val="single" w:sz="4" w:space="0" w:color="auto"/>
              <w:bottom w:val="single" w:sz="4" w:space="0" w:color="auto"/>
              <w:right w:val="single" w:sz="4" w:space="0" w:color="auto"/>
            </w:tcBorders>
          </w:tcPr>
          <w:p w14:paraId="44F5F2F4" w14:textId="77777777" w:rsidR="008B4B05" w:rsidRPr="005A7BEF" w:rsidRDefault="008B4B05" w:rsidP="005A7BEF">
            <w:pPr>
              <w:jc w:val="center"/>
              <w:rPr>
                <w:rFonts w:ascii="Arial" w:hAnsi="Arial" w:cs="Arial"/>
                <w:sz w:val="16"/>
                <w:szCs w:val="16"/>
              </w:rPr>
            </w:pPr>
          </w:p>
        </w:tc>
        <w:tc>
          <w:tcPr>
            <w:tcW w:w="46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A76517C" w14:textId="77777777" w:rsidR="008B4B05" w:rsidRPr="005A7BEF" w:rsidRDefault="008B4B05" w:rsidP="005A7BEF">
            <w:pPr>
              <w:jc w:val="center"/>
              <w:rPr>
                <w:rFonts w:ascii="Arial" w:hAnsi="Arial" w:cs="Arial"/>
                <w:sz w:val="16"/>
                <w:szCs w:val="16"/>
              </w:rPr>
            </w:pPr>
          </w:p>
        </w:tc>
        <w:tc>
          <w:tcPr>
            <w:tcW w:w="56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CF2B970" w14:textId="77777777" w:rsidR="00491169" w:rsidRPr="005A7BEF" w:rsidRDefault="008B4B05" w:rsidP="005A7BEF">
            <w:pPr>
              <w:jc w:val="center"/>
              <w:rPr>
                <w:rFonts w:ascii="Arial" w:hAnsi="Arial" w:cs="Arial"/>
                <w:noProof/>
                <w:sz w:val="16"/>
                <w:szCs w:val="16"/>
              </w:rPr>
            </w:pPr>
            <w:r w:rsidRPr="005A7BEF">
              <w:rPr>
                <w:rFonts w:ascii="Arial" w:hAnsi="Arial" w:cs="Arial"/>
                <w:noProof/>
                <w:sz w:val="16"/>
                <w:szCs w:val="16"/>
              </w:rPr>
              <w:t xml:space="preserve">Distance in </w:t>
            </w:r>
          </w:p>
          <w:p w14:paraId="1820C988" w14:textId="1733E55C" w:rsidR="008B4B05" w:rsidRPr="005A7BEF" w:rsidRDefault="008B4B05" w:rsidP="005A7BEF">
            <w:pPr>
              <w:jc w:val="center"/>
              <w:rPr>
                <w:rFonts w:ascii="Arial" w:hAnsi="Arial" w:cs="Arial"/>
                <w:sz w:val="16"/>
                <w:szCs w:val="16"/>
              </w:rPr>
            </w:pPr>
            <w:r w:rsidRPr="005A7BEF">
              <w:rPr>
                <w:rFonts w:ascii="Arial" w:hAnsi="Arial" w:cs="Arial"/>
                <w:noProof/>
                <w:sz w:val="16"/>
                <w:szCs w:val="16"/>
              </w:rPr>
              <w:t>miles</w:t>
            </w:r>
          </w:p>
        </w:tc>
        <w:tc>
          <w:tcPr>
            <w:tcW w:w="33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CE024D2"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Region</w:t>
            </w:r>
          </w:p>
        </w:tc>
        <w:tc>
          <w:tcPr>
            <w:tcW w:w="43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DF171E3"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District</w:t>
            </w:r>
          </w:p>
        </w:tc>
        <w:tc>
          <w:tcPr>
            <w:tcW w:w="356" w:type="pct"/>
            <w:tcBorders>
              <w:top w:val="single" w:sz="4" w:space="0" w:color="auto"/>
              <w:left w:val="single" w:sz="4" w:space="0" w:color="auto"/>
              <w:bottom w:val="single" w:sz="4" w:space="0" w:color="auto"/>
              <w:right w:val="single" w:sz="4" w:space="0" w:color="auto"/>
            </w:tcBorders>
            <w:vAlign w:val="bottom"/>
            <w:hideMark/>
          </w:tcPr>
          <w:p w14:paraId="32AB1D5B" w14:textId="72CD5624" w:rsidR="008B4B05" w:rsidRPr="005A7BEF" w:rsidRDefault="008334F4" w:rsidP="005A7BEF">
            <w:pPr>
              <w:jc w:val="center"/>
              <w:rPr>
                <w:rFonts w:ascii="Arial" w:hAnsi="Arial" w:cs="Arial"/>
                <w:sz w:val="16"/>
                <w:szCs w:val="16"/>
              </w:rPr>
            </w:pPr>
            <w:r>
              <w:rPr>
                <w:rFonts w:ascii="Arial" w:hAnsi="Arial" w:cs="Arial"/>
                <w:sz w:val="16"/>
                <w:szCs w:val="16"/>
              </w:rPr>
              <w:t>C</w:t>
            </w:r>
            <w:r w:rsidR="008B4B05" w:rsidRPr="005A7BEF">
              <w:rPr>
                <w:rFonts w:ascii="Arial" w:hAnsi="Arial" w:cs="Arial"/>
                <w:sz w:val="16"/>
                <w:szCs w:val="16"/>
              </w:rPr>
              <w:t>ommunity</w:t>
            </w:r>
          </w:p>
        </w:tc>
      </w:tr>
      <w:tr w:rsidR="00A76A44" w:rsidRPr="005A7BEF" w14:paraId="39B70BFA" w14:textId="77777777" w:rsidTr="00C60C51">
        <w:trPr>
          <w:trHeight w:val="139"/>
        </w:trPr>
        <w:tc>
          <w:tcPr>
            <w:tcW w:w="231" w:type="pct"/>
            <w:tcBorders>
              <w:top w:val="nil"/>
              <w:left w:val="single" w:sz="8" w:space="0" w:color="auto"/>
              <w:bottom w:val="nil"/>
              <w:right w:val="single" w:sz="8" w:space="0" w:color="auto"/>
            </w:tcBorders>
            <w:shd w:val="clear" w:color="auto" w:fill="auto"/>
            <w:vAlign w:val="bottom"/>
            <w:hideMark/>
          </w:tcPr>
          <w:p w14:paraId="22B111F4" w14:textId="77777777" w:rsidR="008B4B05" w:rsidRPr="005A7BEF" w:rsidRDefault="008B4B05" w:rsidP="005A7BEF">
            <w:pPr>
              <w:rPr>
                <w:rFonts w:ascii="Arial" w:hAnsi="Arial" w:cs="Arial"/>
                <w:sz w:val="20"/>
                <w:szCs w:val="20"/>
              </w:rPr>
            </w:pPr>
            <w:r w:rsidRPr="005A7BEF">
              <w:rPr>
                <w:rFonts w:ascii="Arial" w:hAnsi="Arial" w:cs="Arial"/>
                <w:sz w:val="20"/>
                <w:szCs w:val="20"/>
              </w:rPr>
              <w:t>A</w:t>
            </w:r>
          </w:p>
        </w:tc>
        <w:tc>
          <w:tcPr>
            <w:tcW w:w="585" w:type="pct"/>
            <w:tcBorders>
              <w:top w:val="single" w:sz="4" w:space="0" w:color="auto"/>
              <w:left w:val="single" w:sz="4" w:space="0" w:color="auto"/>
              <w:bottom w:val="single" w:sz="4" w:space="0" w:color="auto"/>
              <w:right w:val="single" w:sz="4" w:space="0" w:color="auto"/>
            </w:tcBorders>
          </w:tcPr>
          <w:p w14:paraId="522E0BFA" w14:textId="77777777" w:rsidR="008B4B05" w:rsidRPr="005A7BEF" w:rsidRDefault="008B4B05" w:rsidP="005A7BEF">
            <w:pPr>
              <w:rPr>
                <w:rFonts w:ascii="Arial" w:hAnsi="Arial" w:cs="Arial"/>
                <w:sz w:val="16"/>
                <w:szCs w:val="16"/>
              </w:rPr>
            </w:pPr>
          </w:p>
        </w:tc>
        <w:tc>
          <w:tcPr>
            <w:tcW w:w="613" w:type="pct"/>
            <w:tcBorders>
              <w:top w:val="single" w:sz="4" w:space="0" w:color="auto"/>
              <w:left w:val="single" w:sz="4" w:space="0" w:color="auto"/>
              <w:bottom w:val="single" w:sz="4" w:space="0" w:color="auto"/>
              <w:right w:val="single" w:sz="4" w:space="0" w:color="auto"/>
            </w:tcBorders>
          </w:tcPr>
          <w:p w14:paraId="4B8E62D7" w14:textId="77777777" w:rsidR="008B4B05" w:rsidRPr="005A7BEF" w:rsidRDefault="008B4B05" w:rsidP="005A7BEF">
            <w:pPr>
              <w:jc w:val="center"/>
              <w:rPr>
                <w:rFonts w:ascii="Arial" w:hAnsi="Arial" w:cs="Arial"/>
                <w:sz w:val="16"/>
                <w:szCs w:val="16"/>
              </w:rPr>
            </w:pPr>
          </w:p>
        </w:tc>
        <w:tc>
          <w:tcPr>
            <w:tcW w:w="459" w:type="pct"/>
            <w:tcBorders>
              <w:top w:val="single" w:sz="4" w:space="0" w:color="auto"/>
              <w:left w:val="single" w:sz="4" w:space="0" w:color="auto"/>
              <w:bottom w:val="single" w:sz="4" w:space="0" w:color="auto"/>
              <w:right w:val="single" w:sz="4" w:space="0" w:color="auto"/>
            </w:tcBorders>
          </w:tcPr>
          <w:p w14:paraId="3072B6F6" w14:textId="77777777" w:rsidR="008B4B05" w:rsidRPr="005A7BEF" w:rsidRDefault="008B4B05" w:rsidP="005A7BEF">
            <w:pPr>
              <w:jc w:val="center"/>
              <w:rPr>
                <w:rFonts w:ascii="Arial" w:hAnsi="Arial" w:cs="Arial"/>
                <w:sz w:val="16"/>
                <w:szCs w:val="16"/>
              </w:rPr>
            </w:pPr>
          </w:p>
        </w:tc>
        <w:tc>
          <w:tcPr>
            <w:tcW w:w="510" w:type="pct"/>
            <w:tcBorders>
              <w:top w:val="single" w:sz="4" w:space="0" w:color="auto"/>
              <w:left w:val="single" w:sz="4" w:space="0" w:color="auto"/>
              <w:bottom w:val="single" w:sz="4" w:space="0" w:color="auto"/>
              <w:right w:val="single" w:sz="4" w:space="0" w:color="auto"/>
            </w:tcBorders>
          </w:tcPr>
          <w:p w14:paraId="3BE1C193" w14:textId="77777777" w:rsidR="008B4B05" w:rsidRPr="005A7BEF" w:rsidRDefault="008B4B05" w:rsidP="005A7BEF">
            <w:pPr>
              <w:jc w:val="center"/>
              <w:rPr>
                <w:rFonts w:ascii="Arial" w:hAnsi="Arial" w:cs="Arial"/>
                <w:sz w:val="16"/>
                <w:szCs w:val="16"/>
              </w:rPr>
            </w:pPr>
          </w:p>
        </w:tc>
        <w:tc>
          <w:tcPr>
            <w:tcW w:w="451" w:type="pct"/>
            <w:tcBorders>
              <w:top w:val="single" w:sz="4" w:space="0" w:color="auto"/>
              <w:left w:val="single" w:sz="4" w:space="0" w:color="auto"/>
              <w:bottom w:val="single" w:sz="4" w:space="0" w:color="auto"/>
              <w:right w:val="single" w:sz="4" w:space="0" w:color="auto"/>
            </w:tcBorders>
          </w:tcPr>
          <w:p w14:paraId="5ECC05CF" w14:textId="77777777" w:rsidR="008B4B05" w:rsidRPr="005A7BEF" w:rsidRDefault="008B4B05" w:rsidP="005A7BEF">
            <w:pPr>
              <w:jc w:val="center"/>
              <w:rPr>
                <w:rFonts w:ascii="Arial" w:hAnsi="Arial" w:cs="Arial"/>
                <w:sz w:val="16"/>
                <w:szCs w:val="16"/>
              </w:rPr>
            </w:pPr>
          </w:p>
        </w:tc>
        <w:tc>
          <w:tcPr>
            <w:tcW w:w="468" w:type="pct"/>
            <w:tcBorders>
              <w:top w:val="single" w:sz="4" w:space="0" w:color="auto"/>
              <w:left w:val="single" w:sz="4" w:space="0" w:color="auto"/>
              <w:bottom w:val="single" w:sz="4" w:space="0" w:color="auto"/>
              <w:right w:val="single" w:sz="4" w:space="0" w:color="auto"/>
            </w:tcBorders>
            <w:shd w:val="clear" w:color="auto" w:fill="auto"/>
            <w:hideMark/>
          </w:tcPr>
          <w:p w14:paraId="5407B522"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46BCB883" w14:textId="77777777" w:rsidR="008B4B05" w:rsidRPr="005A7BEF" w:rsidRDefault="008B4B05" w:rsidP="005A7BEF">
            <w:pPr>
              <w:rPr>
                <w:rFonts w:ascii="Arial" w:hAnsi="Arial" w:cs="Arial"/>
              </w:rPr>
            </w:pPr>
            <w:r w:rsidRPr="005A7BEF">
              <w:rPr>
                <w:rFonts w:ascii="Arial" w:hAnsi="Arial" w:cs="Arial"/>
              </w:rPr>
              <w:t> </w:t>
            </w:r>
          </w:p>
        </w:tc>
        <w:tc>
          <w:tcPr>
            <w:tcW w:w="330" w:type="pct"/>
            <w:tcBorders>
              <w:top w:val="single" w:sz="4" w:space="0" w:color="auto"/>
              <w:left w:val="single" w:sz="4" w:space="0" w:color="auto"/>
              <w:bottom w:val="single" w:sz="4" w:space="0" w:color="auto"/>
              <w:right w:val="single" w:sz="4" w:space="0" w:color="auto"/>
            </w:tcBorders>
            <w:shd w:val="clear" w:color="auto" w:fill="auto"/>
            <w:hideMark/>
          </w:tcPr>
          <w:p w14:paraId="50FF474A" w14:textId="77777777" w:rsidR="008B4B05" w:rsidRPr="005A7BEF" w:rsidRDefault="008B4B05" w:rsidP="005A7BEF">
            <w:pPr>
              <w:rPr>
                <w:rFonts w:ascii="Arial" w:hAnsi="Arial" w:cs="Arial"/>
              </w:rPr>
            </w:pPr>
            <w:r w:rsidRPr="005A7BEF">
              <w:rPr>
                <w:rFonts w:ascii="Arial" w:hAnsi="Arial" w:cs="Arial"/>
              </w:rPr>
              <w:t> </w:t>
            </w:r>
          </w:p>
        </w:tc>
        <w:tc>
          <w:tcPr>
            <w:tcW w:w="436" w:type="pct"/>
            <w:tcBorders>
              <w:top w:val="single" w:sz="4" w:space="0" w:color="auto"/>
              <w:left w:val="single" w:sz="4" w:space="0" w:color="auto"/>
              <w:bottom w:val="single" w:sz="4" w:space="0" w:color="auto"/>
              <w:right w:val="single" w:sz="4" w:space="0" w:color="auto"/>
            </w:tcBorders>
            <w:shd w:val="clear" w:color="auto" w:fill="auto"/>
            <w:hideMark/>
          </w:tcPr>
          <w:p w14:paraId="6C5EC995" w14:textId="77777777" w:rsidR="008B4B05" w:rsidRPr="005A7BEF" w:rsidRDefault="008B4B05" w:rsidP="005A7BEF">
            <w:pPr>
              <w:rPr>
                <w:rFonts w:ascii="Arial" w:hAnsi="Arial" w:cs="Arial"/>
              </w:rPr>
            </w:pPr>
            <w:r w:rsidRPr="005A7BEF">
              <w:rPr>
                <w:rFonts w:ascii="Arial" w:hAnsi="Arial" w:cs="Arial"/>
              </w:rPr>
              <w:t> </w:t>
            </w:r>
          </w:p>
        </w:tc>
        <w:tc>
          <w:tcPr>
            <w:tcW w:w="356" w:type="pct"/>
            <w:tcBorders>
              <w:top w:val="single" w:sz="4" w:space="0" w:color="auto"/>
              <w:left w:val="single" w:sz="4" w:space="0" w:color="auto"/>
              <w:bottom w:val="single" w:sz="4" w:space="0" w:color="auto"/>
              <w:right w:val="single" w:sz="4" w:space="0" w:color="auto"/>
            </w:tcBorders>
            <w:shd w:val="clear" w:color="auto" w:fill="auto"/>
            <w:hideMark/>
          </w:tcPr>
          <w:p w14:paraId="0B6841F5" w14:textId="77777777" w:rsidR="008B4B05" w:rsidRPr="005A7BEF" w:rsidRDefault="008B4B05" w:rsidP="005A7BEF">
            <w:pPr>
              <w:rPr>
                <w:rFonts w:ascii="Arial" w:hAnsi="Arial" w:cs="Arial"/>
              </w:rPr>
            </w:pPr>
            <w:r w:rsidRPr="005A7BEF">
              <w:rPr>
                <w:rFonts w:ascii="Arial" w:hAnsi="Arial" w:cs="Arial"/>
              </w:rPr>
              <w:t> </w:t>
            </w:r>
          </w:p>
        </w:tc>
      </w:tr>
      <w:tr w:rsidR="00A76A44" w:rsidRPr="005A7BEF" w14:paraId="7D68E7EF" w14:textId="77777777" w:rsidTr="00C60C51">
        <w:trPr>
          <w:trHeight w:val="60"/>
        </w:trPr>
        <w:tc>
          <w:tcPr>
            <w:tcW w:w="231" w:type="pct"/>
            <w:tcBorders>
              <w:top w:val="single" w:sz="8" w:space="0" w:color="auto"/>
              <w:left w:val="single" w:sz="8" w:space="0" w:color="auto"/>
              <w:bottom w:val="nil"/>
              <w:right w:val="single" w:sz="8" w:space="0" w:color="auto"/>
            </w:tcBorders>
            <w:shd w:val="clear" w:color="auto" w:fill="auto"/>
            <w:vAlign w:val="bottom"/>
            <w:hideMark/>
          </w:tcPr>
          <w:p w14:paraId="3E534399" w14:textId="77777777" w:rsidR="008B4B05" w:rsidRPr="005A7BEF" w:rsidRDefault="008B4B05" w:rsidP="005A7BEF">
            <w:pPr>
              <w:rPr>
                <w:rFonts w:ascii="Arial" w:hAnsi="Arial" w:cs="Arial"/>
                <w:sz w:val="20"/>
                <w:szCs w:val="20"/>
              </w:rPr>
            </w:pPr>
            <w:r w:rsidRPr="005A7BEF">
              <w:rPr>
                <w:rFonts w:ascii="Arial" w:hAnsi="Arial" w:cs="Arial"/>
                <w:sz w:val="20"/>
                <w:szCs w:val="20"/>
              </w:rPr>
              <w:t>B</w:t>
            </w:r>
          </w:p>
        </w:tc>
        <w:tc>
          <w:tcPr>
            <w:tcW w:w="585" w:type="pct"/>
            <w:tcBorders>
              <w:top w:val="single" w:sz="4" w:space="0" w:color="auto"/>
              <w:left w:val="single" w:sz="4" w:space="0" w:color="auto"/>
              <w:bottom w:val="single" w:sz="4" w:space="0" w:color="auto"/>
              <w:right w:val="single" w:sz="4" w:space="0" w:color="auto"/>
            </w:tcBorders>
          </w:tcPr>
          <w:p w14:paraId="30415A27" w14:textId="77777777" w:rsidR="008B4B05" w:rsidRPr="005A7BEF" w:rsidRDefault="008B4B05" w:rsidP="005A7BEF">
            <w:pPr>
              <w:jc w:val="center"/>
              <w:rPr>
                <w:rFonts w:ascii="Arial" w:hAnsi="Arial" w:cs="Arial"/>
                <w:sz w:val="16"/>
                <w:szCs w:val="16"/>
              </w:rPr>
            </w:pPr>
          </w:p>
        </w:tc>
        <w:tc>
          <w:tcPr>
            <w:tcW w:w="613" w:type="pct"/>
            <w:tcBorders>
              <w:top w:val="single" w:sz="4" w:space="0" w:color="auto"/>
              <w:left w:val="single" w:sz="4" w:space="0" w:color="auto"/>
              <w:bottom w:val="single" w:sz="4" w:space="0" w:color="auto"/>
              <w:right w:val="single" w:sz="4" w:space="0" w:color="auto"/>
            </w:tcBorders>
          </w:tcPr>
          <w:p w14:paraId="562C49DB" w14:textId="77777777" w:rsidR="008B4B05" w:rsidRPr="005A7BEF" w:rsidRDefault="008B4B05" w:rsidP="005A7BEF">
            <w:pPr>
              <w:jc w:val="center"/>
              <w:rPr>
                <w:rFonts w:ascii="Arial" w:hAnsi="Arial" w:cs="Arial"/>
                <w:sz w:val="16"/>
                <w:szCs w:val="16"/>
              </w:rPr>
            </w:pPr>
          </w:p>
        </w:tc>
        <w:tc>
          <w:tcPr>
            <w:tcW w:w="459" w:type="pct"/>
            <w:tcBorders>
              <w:top w:val="single" w:sz="4" w:space="0" w:color="auto"/>
              <w:left w:val="single" w:sz="4" w:space="0" w:color="auto"/>
              <w:bottom w:val="single" w:sz="4" w:space="0" w:color="auto"/>
              <w:right w:val="single" w:sz="4" w:space="0" w:color="auto"/>
            </w:tcBorders>
          </w:tcPr>
          <w:p w14:paraId="7C1A3F88" w14:textId="77777777" w:rsidR="008B4B05" w:rsidRPr="005A7BEF" w:rsidRDefault="008B4B05" w:rsidP="005A7BEF">
            <w:pPr>
              <w:jc w:val="center"/>
              <w:rPr>
                <w:rFonts w:ascii="Arial" w:hAnsi="Arial" w:cs="Arial"/>
                <w:sz w:val="16"/>
                <w:szCs w:val="16"/>
              </w:rPr>
            </w:pPr>
          </w:p>
        </w:tc>
        <w:tc>
          <w:tcPr>
            <w:tcW w:w="510" w:type="pct"/>
            <w:tcBorders>
              <w:top w:val="single" w:sz="4" w:space="0" w:color="auto"/>
              <w:left w:val="single" w:sz="4" w:space="0" w:color="auto"/>
              <w:bottom w:val="single" w:sz="4" w:space="0" w:color="auto"/>
              <w:right w:val="single" w:sz="4" w:space="0" w:color="auto"/>
            </w:tcBorders>
          </w:tcPr>
          <w:p w14:paraId="1604309B" w14:textId="77777777" w:rsidR="008B4B05" w:rsidRPr="005A7BEF" w:rsidRDefault="008B4B05" w:rsidP="005A7BEF">
            <w:pPr>
              <w:jc w:val="center"/>
              <w:rPr>
                <w:rFonts w:ascii="Arial" w:hAnsi="Arial" w:cs="Arial"/>
                <w:sz w:val="16"/>
                <w:szCs w:val="16"/>
              </w:rPr>
            </w:pPr>
          </w:p>
        </w:tc>
        <w:tc>
          <w:tcPr>
            <w:tcW w:w="451" w:type="pct"/>
            <w:tcBorders>
              <w:top w:val="single" w:sz="4" w:space="0" w:color="auto"/>
              <w:left w:val="single" w:sz="4" w:space="0" w:color="auto"/>
              <w:bottom w:val="single" w:sz="4" w:space="0" w:color="auto"/>
              <w:right w:val="single" w:sz="4" w:space="0" w:color="auto"/>
            </w:tcBorders>
          </w:tcPr>
          <w:p w14:paraId="39C968E0" w14:textId="77777777" w:rsidR="008B4B05" w:rsidRPr="005A7BEF" w:rsidRDefault="008B4B05" w:rsidP="005A7BEF">
            <w:pPr>
              <w:jc w:val="center"/>
              <w:rPr>
                <w:rFonts w:ascii="Arial" w:hAnsi="Arial" w:cs="Arial"/>
                <w:sz w:val="16"/>
                <w:szCs w:val="16"/>
              </w:rPr>
            </w:pPr>
          </w:p>
        </w:tc>
        <w:tc>
          <w:tcPr>
            <w:tcW w:w="468" w:type="pct"/>
            <w:tcBorders>
              <w:top w:val="single" w:sz="4" w:space="0" w:color="auto"/>
              <w:left w:val="single" w:sz="4" w:space="0" w:color="auto"/>
              <w:bottom w:val="single" w:sz="4" w:space="0" w:color="auto"/>
              <w:right w:val="single" w:sz="4" w:space="0" w:color="auto"/>
            </w:tcBorders>
            <w:shd w:val="clear" w:color="auto" w:fill="auto"/>
            <w:hideMark/>
          </w:tcPr>
          <w:p w14:paraId="7EC9268C"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05D8CC83" w14:textId="77777777" w:rsidR="008B4B05" w:rsidRPr="005A7BEF" w:rsidRDefault="008B4B05" w:rsidP="005A7BEF">
            <w:pPr>
              <w:rPr>
                <w:rFonts w:ascii="Arial" w:hAnsi="Arial" w:cs="Arial"/>
              </w:rPr>
            </w:pPr>
            <w:r w:rsidRPr="005A7BEF">
              <w:rPr>
                <w:rFonts w:ascii="Arial" w:hAnsi="Arial" w:cs="Arial"/>
              </w:rPr>
              <w:t> </w:t>
            </w:r>
          </w:p>
        </w:tc>
        <w:tc>
          <w:tcPr>
            <w:tcW w:w="330" w:type="pct"/>
            <w:tcBorders>
              <w:top w:val="single" w:sz="4" w:space="0" w:color="auto"/>
              <w:left w:val="single" w:sz="4" w:space="0" w:color="auto"/>
              <w:bottom w:val="single" w:sz="4" w:space="0" w:color="auto"/>
              <w:right w:val="single" w:sz="4" w:space="0" w:color="auto"/>
            </w:tcBorders>
            <w:shd w:val="clear" w:color="auto" w:fill="auto"/>
            <w:hideMark/>
          </w:tcPr>
          <w:p w14:paraId="692A769C" w14:textId="77777777" w:rsidR="008B4B05" w:rsidRPr="005A7BEF" w:rsidRDefault="008B4B05" w:rsidP="005A7BEF">
            <w:pPr>
              <w:rPr>
                <w:rFonts w:ascii="Arial" w:hAnsi="Arial" w:cs="Arial"/>
              </w:rPr>
            </w:pPr>
            <w:r w:rsidRPr="005A7BEF">
              <w:rPr>
                <w:rFonts w:ascii="Arial" w:hAnsi="Arial" w:cs="Arial"/>
              </w:rPr>
              <w:t> </w:t>
            </w:r>
          </w:p>
        </w:tc>
        <w:tc>
          <w:tcPr>
            <w:tcW w:w="436" w:type="pct"/>
            <w:tcBorders>
              <w:top w:val="single" w:sz="4" w:space="0" w:color="auto"/>
              <w:left w:val="single" w:sz="4" w:space="0" w:color="auto"/>
              <w:bottom w:val="single" w:sz="4" w:space="0" w:color="auto"/>
              <w:right w:val="single" w:sz="4" w:space="0" w:color="auto"/>
            </w:tcBorders>
            <w:shd w:val="clear" w:color="auto" w:fill="auto"/>
            <w:hideMark/>
          </w:tcPr>
          <w:p w14:paraId="1D152148" w14:textId="77777777" w:rsidR="008B4B05" w:rsidRPr="005A7BEF" w:rsidRDefault="008B4B05" w:rsidP="005A7BEF">
            <w:pPr>
              <w:rPr>
                <w:rFonts w:ascii="Arial" w:hAnsi="Arial" w:cs="Arial"/>
              </w:rPr>
            </w:pPr>
            <w:r w:rsidRPr="005A7BEF">
              <w:rPr>
                <w:rFonts w:ascii="Arial" w:hAnsi="Arial" w:cs="Arial"/>
              </w:rPr>
              <w:t> </w:t>
            </w:r>
          </w:p>
        </w:tc>
        <w:tc>
          <w:tcPr>
            <w:tcW w:w="356" w:type="pct"/>
            <w:tcBorders>
              <w:top w:val="single" w:sz="4" w:space="0" w:color="auto"/>
              <w:left w:val="single" w:sz="4" w:space="0" w:color="auto"/>
              <w:bottom w:val="single" w:sz="4" w:space="0" w:color="auto"/>
              <w:right w:val="single" w:sz="4" w:space="0" w:color="auto"/>
            </w:tcBorders>
            <w:shd w:val="clear" w:color="auto" w:fill="auto"/>
            <w:hideMark/>
          </w:tcPr>
          <w:p w14:paraId="4EAA7C21" w14:textId="77777777" w:rsidR="008B4B05" w:rsidRPr="005A7BEF" w:rsidRDefault="008B4B05" w:rsidP="005A7BEF">
            <w:pPr>
              <w:rPr>
                <w:rFonts w:ascii="Arial" w:hAnsi="Arial" w:cs="Arial"/>
              </w:rPr>
            </w:pPr>
            <w:r w:rsidRPr="005A7BEF">
              <w:rPr>
                <w:rFonts w:ascii="Arial" w:hAnsi="Arial" w:cs="Arial"/>
              </w:rPr>
              <w:t> </w:t>
            </w:r>
          </w:p>
        </w:tc>
      </w:tr>
      <w:tr w:rsidR="00A76A44" w:rsidRPr="005A7BEF" w14:paraId="4611FD02" w14:textId="77777777" w:rsidTr="00C60C51">
        <w:trPr>
          <w:trHeight w:val="60"/>
        </w:trPr>
        <w:tc>
          <w:tcPr>
            <w:tcW w:w="231" w:type="pct"/>
            <w:tcBorders>
              <w:top w:val="single" w:sz="8" w:space="0" w:color="auto"/>
              <w:left w:val="single" w:sz="8" w:space="0" w:color="auto"/>
              <w:bottom w:val="nil"/>
              <w:right w:val="single" w:sz="8" w:space="0" w:color="auto"/>
            </w:tcBorders>
            <w:shd w:val="clear" w:color="auto" w:fill="auto"/>
            <w:vAlign w:val="bottom"/>
            <w:hideMark/>
          </w:tcPr>
          <w:p w14:paraId="3C96B5E2" w14:textId="77777777" w:rsidR="008B4B05" w:rsidRPr="005A7BEF" w:rsidRDefault="008B4B05" w:rsidP="005A7BEF">
            <w:pPr>
              <w:rPr>
                <w:rFonts w:ascii="Arial" w:hAnsi="Arial" w:cs="Arial"/>
                <w:sz w:val="20"/>
                <w:szCs w:val="20"/>
              </w:rPr>
            </w:pPr>
            <w:r w:rsidRPr="005A7BEF">
              <w:rPr>
                <w:rFonts w:ascii="Arial" w:hAnsi="Arial" w:cs="Arial"/>
                <w:sz w:val="20"/>
                <w:szCs w:val="20"/>
              </w:rPr>
              <w:t>C</w:t>
            </w:r>
          </w:p>
        </w:tc>
        <w:tc>
          <w:tcPr>
            <w:tcW w:w="585" w:type="pct"/>
            <w:tcBorders>
              <w:top w:val="single" w:sz="4" w:space="0" w:color="auto"/>
              <w:left w:val="single" w:sz="4" w:space="0" w:color="auto"/>
              <w:bottom w:val="single" w:sz="4" w:space="0" w:color="auto"/>
              <w:right w:val="single" w:sz="4" w:space="0" w:color="auto"/>
            </w:tcBorders>
          </w:tcPr>
          <w:p w14:paraId="72D29EBB" w14:textId="77777777" w:rsidR="008B4B05" w:rsidRPr="005A7BEF" w:rsidRDefault="008B4B05" w:rsidP="005A7BEF">
            <w:pPr>
              <w:jc w:val="center"/>
              <w:rPr>
                <w:rFonts w:ascii="Arial" w:hAnsi="Arial" w:cs="Arial"/>
                <w:sz w:val="16"/>
                <w:szCs w:val="16"/>
              </w:rPr>
            </w:pPr>
          </w:p>
        </w:tc>
        <w:tc>
          <w:tcPr>
            <w:tcW w:w="613" w:type="pct"/>
            <w:tcBorders>
              <w:top w:val="single" w:sz="4" w:space="0" w:color="auto"/>
              <w:left w:val="single" w:sz="4" w:space="0" w:color="auto"/>
              <w:bottom w:val="single" w:sz="4" w:space="0" w:color="auto"/>
              <w:right w:val="single" w:sz="4" w:space="0" w:color="auto"/>
            </w:tcBorders>
          </w:tcPr>
          <w:p w14:paraId="152061A6" w14:textId="77777777" w:rsidR="008B4B05" w:rsidRPr="005A7BEF" w:rsidRDefault="008B4B05" w:rsidP="005A7BEF">
            <w:pPr>
              <w:jc w:val="center"/>
              <w:rPr>
                <w:rFonts w:ascii="Arial" w:hAnsi="Arial" w:cs="Arial"/>
                <w:sz w:val="16"/>
                <w:szCs w:val="16"/>
              </w:rPr>
            </w:pPr>
          </w:p>
        </w:tc>
        <w:tc>
          <w:tcPr>
            <w:tcW w:w="459" w:type="pct"/>
            <w:tcBorders>
              <w:top w:val="single" w:sz="4" w:space="0" w:color="auto"/>
              <w:left w:val="single" w:sz="4" w:space="0" w:color="auto"/>
              <w:bottom w:val="single" w:sz="4" w:space="0" w:color="auto"/>
              <w:right w:val="single" w:sz="4" w:space="0" w:color="auto"/>
            </w:tcBorders>
          </w:tcPr>
          <w:p w14:paraId="164EDE92" w14:textId="77777777" w:rsidR="008B4B05" w:rsidRPr="005A7BEF" w:rsidRDefault="008B4B05" w:rsidP="005A7BEF">
            <w:pPr>
              <w:jc w:val="center"/>
              <w:rPr>
                <w:rFonts w:ascii="Arial" w:hAnsi="Arial" w:cs="Arial"/>
                <w:sz w:val="16"/>
                <w:szCs w:val="16"/>
              </w:rPr>
            </w:pPr>
          </w:p>
        </w:tc>
        <w:tc>
          <w:tcPr>
            <w:tcW w:w="510" w:type="pct"/>
            <w:tcBorders>
              <w:top w:val="single" w:sz="4" w:space="0" w:color="auto"/>
              <w:left w:val="single" w:sz="4" w:space="0" w:color="auto"/>
              <w:bottom w:val="single" w:sz="4" w:space="0" w:color="auto"/>
              <w:right w:val="single" w:sz="4" w:space="0" w:color="auto"/>
            </w:tcBorders>
          </w:tcPr>
          <w:p w14:paraId="6ABD4288" w14:textId="77777777" w:rsidR="008B4B05" w:rsidRPr="005A7BEF" w:rsidRDefault="008B4B05" w:rsidP="005A7BEF">
            <w:pPr>
              <w:jc w:val="center"/>
              <w:rPr>
                <w:rFonts w:ascii="Arial" w:hAnsi="Arial" w:cs="Arial"/>
                <w:sz w:val="16"/>
                <w:szCs w:val="16"/>
              </w:rPr>
            </w:pPr>
          </w:p>
        </w:tc>
        <w:tc>
          <w:tcPr>
            <w:tcW w:w="451" w:type="pct"/>
            <w:tcBorders>
              <w:top w:val="single" w:sz="4" w:space="0" w:color="auto"/>
              <w:left w:val="single" w:sz="4" w:space="0" w:color="auto"/>
              <w:bottom w:val="single" w:sz="4" w:space="0" w:color="auto"/>
              <w:right w:val="single" w:sz="4" w:space="0" w:color="auto"/>
            </w:tcBorders>
          </w:tcPr>
          <w:p w14:paraId="79AE3DC9" w14:textId="77777777" w:rsidR="008B4B05" w:rsidRPr="005A7BEF" w:rsidRDefault="008B4B05" w:rsidP="005A7BEF">
            <w:pPr>
              <w:jc w:val="center"/>
              <w:rPr>
                <w:rFonts w:ascii="Arial" w:hAnsi="Arial" w:cs="Arial"/>
                <w:sz w:val="16"/>
                <w:szCs w:val="16"/>
              </w:rPr>
            </w:pPr>
          </w:p>
        </w:tc>
        <w:tc>
          <w:tcPr>
            <w:tcW w:w="468" w:type="pct"/>
            <w:tcBorders>
              <w:top w:val="single" w:sz="4" w:space="0" w:color="auto"/>
              <w:left w:val="single" w:sz="4" w:space="0" w:color="auto"/>
              <w:bottom w:val="single" w:sz="4" w:space="0" w:color="auto"/>
              <w:right w:val="single" w:sz="4" w:space="0" w:color="auto"/>
            </w:tcBorders>
            <w:shd w:val="clear" w:color="auto" w:fill="auto"/>
            <w:hideMark/>
          </w:tcPr>
          <w:p w14:paraId="2C8534D1"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0D4805E1" w14:textId="77777777" w:rsidR="008B4B05" w:rsidRPr="005A7BEF" w:rsidRDefault="008B4B05" w:rsidP="005A7BEF">
            <w:pPr>
              <w:rPr>
                <w:rFonts w:ascii="Arial" w:hAnsi="Arial" w:cs="Arial"/>
              </w:rPr>
            </w:pPr>
            <w:r w:rsidRPr="005A7BEF">
              <w:rPr>
                <w:rFonts w:ascii="Arial" w:hAnsi="Arial" w:cs="Arial"/>
              </w:rPr>
              <w:t> </w:t>
            </w:r>
          </w:p>
        </w:tc>
        <w:tc>
          <w:tcPr>
            <w:tcW w:w="330" w:type="pct"/>
            <w:tcBorders>
              <w:top w:val="single" w:sz="4" w:space="0" w:color="auto"/>
              <w:left w:val="single" w:sz="4" w:space="0" w:color="auto"/>
              <w:bottom w:val="single" w:sz="4" w:space="0" w:color="auto"/>
              <w:right w:val="single" w:sz="4" w:space="0" w:color="auto"/>
            </w:tcBorders>
            <w:shd w:val="clear" w:color="auto" w:fill="auto"/>
            <w:hideMark/>
          </w:tcPr>
          <w:p w14:paraId="1F1634F3" w14:textId="77777777" w:rsidR="008B4B05" w:rsidRPr="005A7BEF" w:rsidRDefault="008B4B05" w:rsidP="005A7BEF">
            <w:pPr>
              <w:rPr>
                <w:rFonts w:ascii="Arial" w:hAnsi="Arial" w:cs="Arial"/>
              </w:rPr>
            </w:pPr>
            <w:r w:rsidRPr="005A7BEF">
              <w:rPr>
                <w:rFonts w:ascii="Arial" w:hAnsi="Arial" w:cs="Arial"/>
              </w:rPr>
              <w:t> </w:t>
            </w:r>
          </w:p>
        </w:tc>
        <w:tc>
          <w:tcPr>
            <w:tcW w:w="436" w:type="pct"/>
            <w:tcBorders>
              <w:top w:val="single" w:sz="4" w:space="0" w:color="auto"/>
              <w:left w:val="single" w:sz="4" w:space="0" w:color="auto"/>
              <w:bottom w:val="single" w:sz="4" w:space="0" w:color="auto"/>
              <w:right w:val="single" w:sz="4" w:space="0" w:color="auto"/>
            </w:tcBorders>
            <w:shd w:val="clear" w:color="auto" w:fill="auto"/>
            <w:hideMark/>
          </w:tcPr>
          <w:p w14:paraId="31FA0833" w14:textId="77777777" w:rsidR="008B4B05" w:rsidRPr="005A7BEF" w:rsidRDefault="008B4B05" w:rsidP="005A7BEF">
            <w:pPr>
              <w:rPr>
                <w:rFonts w:ascii="Arial" w:hAnsi="Arial" w:cs="Arial"/>
              </w:rPr>
            </w:pPr>
            <w:r w:rsidRPr="005A7BEF">
              <w:rPr>
                <w:rFonts w:ascii="Arial" w:hAnsi="Arial" w:cs="Arial"/>
              </w:rPr>
              <w:t> </w:t>
            </w:r>
          </w:p>
        </w:tc>
        <w:tc>
          <w:tcPr>
            <w:tcW w:w="356" w:type="pct"/>
            <w:tcBorders>
              <w:top w:val="single" w:sz="4" w:space="0" w:color="auto"/>
              <w:left w:val="single" w:sz="4" w:space="0" w:color="auto"/>
              <w:bottom w:val="single" w:sz="4" w:space="0" w:color="auto"/>
              <w:right w:val="single" w:sz="4" w:space="0" w:color="auto"/>
            </w:tcBorders>
            <w:shd w:val="clear" w:color="auto" w:fill="auto"/>
            <w:hideMark/>
          </w:tcPr>
          <w:p w14:paraId="60194FA9" w14:textId="77777777" w:rsidR="008B4B05" w:rsidRPr="005A7BEF" w:rsidRDefault="008B4B05" w:rsidP="005A7BEF">
            <w:pPr>
              <w:rPr>
                <w:rFonts w:ascii="Arial" w:hAnsi="Arial" w:cs="Arial"/>
              </w:rPr>
            </w:pPr>
            <w:r w:rsidRPr="005A7BEF">
              <w:rPr>
                <w:rFonts w:ascii="Arial" w:hAnsi="Arial" w:cs="Arial"/>
              </w:rPr>
              <w:t> </w:t>
            </w:r>
          </w:p>
        </w:tc>
      </w:tr>
      <w:tr w:rsidR="00A76A44" w:rsidRPr="005A7BEF" w14:paraId="45BC9323" w14:textId="77777777" w:rsidTr="00C60C51">
        <w:trPr>
          <w:trHeight w:val="60"/>
        </w:trPr>
        <w:tc>
          <w:tcPr>
            <w:tcW w:w="231" w:type="pct"/>
            <w:tcBorders>
              <w:top w:val="single" w:sz="8" w:space="0" w:color="auto"/>
              <w:left w:val="single" w:sz="8" w:space="0" w:color="auto"/>
              <w:bottom w:val="single" w:sz="4" w:space="0" w:color="auto"/>
              <w:right w:val="single" w:sz="8" w:space="0" w:color="auto"/>
            </w:tcBorders>
            <w:shd w:val="clear" w:color="auto" w:fill="auto"/>
            <w:vAlign w:val="bottom"/>
            <w:hideMark/>
          </w:tcPr>
          <w:p w14:paraId="3B23FDCF" w14:textId="77777777" w:rsidR="008B4B05" w:rsidRPr="005A7BEF" w:rsidRDefault="008B4B05" w:rsidP="005A7BEF">
            <w:pPr>
              <w:rPr>
                <w:rFonts w:ascii="Arial" w:hAnsi="Arial" w:cs="Arial"/>
                <w:sz w:val="20"/>
                <w:szCs w:val="20"/>
              </w:rPr>
            </w:pPr>
            <w:r w:rsidRPr="005A7BEF">
              <w:rPr>
                <w:rFonts w:ascii="Arial" w:hAnsi="Arial" w:cs="Arial"/>
                <w:sz w:val="20"/>
                <w:szCs w:val="20"/>
              </w:rPr>
              <w:t>D</w:t>
            </w:r>
          </w:p>
        </w:tc>
        <w:tc>
          <w:tcPr>
            <w:tcW w:w="585" w:type="pct"/>
            <w:tcBorders>
              <w:top w:val="single" w:sz="4" w:space="0" w:color="auto"/>
              <w:left w:val="single" w:sz="4" w:space="0" w:color="auto"/>
              <w:bottom w:val="single" w:sz="4" w:space="0" w:color="auto"/>
              <w:right w:val="single" w:sz="4" w:space="0" w:color="auto"/>
            </w:tcBorders>
          </w:tcPr>
          <w:p w14:paraId="7743289A" w14:textId="77777777" w:rsidR="008B4B05" w:rsidRPr="005A7BEF" w:rsidRDefault="008B4B05" w:rsidP="005A7BEF">
            <w:pPr>
              <w:jc w:val="center"/>
              <w:rPr>
                <w:rFonts w:ascii="Arial" w:hAnsi="Arial" w:cs="Arial"/>
                <w:sz w:val="16"/>
                <w:szCs w:val="16"/>
              </w:rPr>
            </w:pPr>
          </w:p>
        </w:tc>
        <w:tc>
          <w:tcPr>
            <w:tcW w:w="613" w:type="pct"/>
            <w:tcBorders>
              <w:top w:val="single" w:sz="4" w:space="0" w:color="auto"/>
              <w:left w:val="single" w:sz="4" w:space="0" w:color="auto"/>
              <w:bottom w:val="single" w:sz="4" w:space="0" w:color="auto"/>
              <w:right w:val="single" w:sz="4" w:space="0" w:color="auto"/>
            </w:tcBorders>
          </w:tcPr>
          <w:p w14:paraId="667999AC" w14:textId="77777777" w:rsidR="008B4B05" w:rsidRPr="005A7BEF" w:rsidRDefault="008B4B05" w:rsidP="005A7BEF">
            <w:pPr>
              <w:jc w:val="center"/>
              <w:rPr>
                <w:rFonts w:ascii="Arial" w:hAnsi="Arial" w:cs="Arial"/>
                <w:sz w:val="16"/>
                <w:szCs w:val="16"/>
              </w:rPr>
            </w:pPr>
          </w:p>
        </w:tc>
        <w:tc>
          <w:tcPr>
            <w:tcW w:w="459" w:type="pct"/>
            <w:tcBorders>
              <w:top w:val="single" w:sz="4" w:space="0" w:color="auto"/>
              <w:left w:val="single" w:sz="4" w:space="0" w:color="auto"/>
              <w:bottom w:val="single" w:sz="4" w:space="0" w:color="auto"/>
              <w:right w:val="single" w:sz="4" w:space="0" w:color="auto"/>
            </w:tcBorders>
          </w:tcPr>
          <w:p w14:paraId="620953E4" w14:textId="77777777" w:rsidR="008B4B05" w:rsidRPr="005A7BEF" w:rsidRDefault="008B4B05" w:rsidP="005A7BEF">
            <w:pPr>
              <w:jc w:val="center"/>
              <w:rPr>
                <w:rFonts w:ascii="Arial" w:hAnsi="Arial" w:cs="Arial"/>
                <w:sz w:val="16"/>
                <w:szCs w:val="16"/>
              </w:rPr>
            </w:pPr>
          </w:p>
        </w:tc>
        <w:tc>
          <w:tcPr>
            <w:tcW w:w="510" w:type="pct"/>
            <w:tcBorders>
              <w:top w:val="single" w:sz="4" w:space="0" w:color="auto"/>
              <w:left w:val="single" w:sz="4" w:space="0" w:color="auto"/>
              <w:bottom w:val="single" w:sz="4" w:space="0" w:color="auto"/>
              <w:right w:val="single" w:sz="4" w:space="0" w:color="auto"/>
            </w:tcBorders>
          </w:tcPr>
          <w:p w14:paraId="1AE44E10" w14:textId="77777777" w:rsidR="008B4B05" w:rsidRPr="005A7BEF" w:rsidRDefault="008B4B05" w:rsidP="005A7BEF">
            <w:pPr>
              <w:jc w:val="center"/>
              <w:rPr>
                <w:rFonts w:ascii="Arial" w:hAnsi="Arial" w:cs="Arial"/>
                <w:sz w:val="16"/>
                <w:szCs w:val="16"/>
              </w:rPr>
            </w:pPr>
          </w:p>
        </w:tc>
        <w:tc>
          <w:tcPr>
            <w:tcW w:w="451" w:type="pct"/>
            <w:tcBorders>
              <w:top w:val="single" w:sz="4" w:space="0" w:color="auto"/>
              <w:left w:val="single" w:sz="4" w:space="0" w:color="auto"/>
              <w:bottom w:val="single" w:sz="4" w:space="0" w:color="auto"/>
              <w:right w:val="single" w:sz="4" w:space="0" w:color="auto"/>
            </w:tcBorders>
          </w:tcPr>
          <w:p w14:paraId="4393756F" w14:textId="77777777" w:rsidR="008B4B05" w:rsidRPr="005A7BEF" w:rsidRDefault="008B4B05" w:rsidP="005A7BEF">
            <w:pPr>
              <w:jc w:val="center"/>
              <w:rPr>
                <w:rFonts w:ascii="Arial" w:hAnsi="Arial" w:cs="Arial"/>
                <w:sz w:val="16"/>
                <w:szCs w:val="16"/>
              </w:rPr>
            </w:pPr>
          </w:p>
        </w:tc>
        <w:tc>
          <w:tcPr>
            <w:tcW w:w="468" w:type="pct"/>
            <w:tcBorders>
              <w:top w:val="single" w:sz="4" w:space="0" w:color="auto"/>
              <w:left w:val="single" w:sz="4" w:space="0" w:color="auto"/>
              <w:bottom w:val="single" w:sz="4" w:space="0" w:color="auto"/>
              <w:right w:val="single" w:sz="4" w:space="0" w:color="auto"/>
            </w:tcBorders>
            <w:shd w:val="clear" w:color="auto" w:fill="auto"/>
            <w:hideMark/>
          </w:tcPr>
          <w:p w14:paraId="0B0CF0F4" w14:textId="77777777" w:rsidR="008B4B05" w:rsidRPr="005A7BEF" w:rsidRDefault="008B4B05" w:rsidP="005A7BEF">
            <w:pPr>
              <w:jc w:val="center"/>
              <w:rPr>
                <w:rFonts w:ascii="Arial" w:hAnsi="Arial" w:cs="Arial"/>
                <w:sz w:val="16"/>
                <w:szCs w:val="16"/>
              </w:rPr>
            </w:pPr>
            <w:r w:rsidRPr="005A7BEF">
              <w:rPr>
                <w:rFonts w:ascii="Arial" w:hAnsi="Arial" w:cs="Arial"/>
                <w:sz w:val="16"/>
                <w:szCs w:val="16"/>
              </w:rPr>
              <w:t> </w:t>
            </w:r>
          </w:p>
        </w:tc>
        <w:tc>
          <w:tcPr>
            <w:tcW w:w="561" w:type="pct"/>
            <w:tcBorders>
              <w:top w:val="single" w:sz="4" w:space="0" w:color="auto"/>
              <w:left w:val="single" w:sz="4" w:space="0" w:color="auto"/>
              <w:bottom w:val="single" w:sz="4" w:space="0" w:color="auto"/>
              <w:right w:val="single" w:sz="4" w:space="0" w:color="auto"/>
            </w:tcBorders>
            <w:shd w:val="clear" w:color="auto" w:fill="auto"/>
            <w:hideMark/>
          </w:tcPr>
          <w:p w14:paraId="0A847B03" w14:textId="77777777" w:rsidR="008B4B05" w:rsidRPr="005A7BEF" w:rsidRDefault="008B4B05" w:rsidP="005A7BEF">
            <w:pPr>
              <w:rPr>
                <w:rFonts w:ascii="Arial" w:hAnsi="Arial" w:cs="Arial"/>
              </w:rPr>
            </w:pPr>
            <w:r w:rsidRPr="005A7BEF">
              <w:rPr>
                <w:rFonts w:ascii="Arial" w:hAnsi="Arial" w:cs="Arial"/>
              </w:rPr>
              <w:t> </w:t>
            </w:r>
          </w:p>
        </w:tc>
        <w:tc>
          <w:tcPr>
            <w:tcW w:w="330" w:type="pct"/>
            <w:tcBorders>
              <w:top w:val="single" w:sz="4" w:space="0" w:color="auto"/>
              <w:left w:val="single" w:sz="4" w:space="0" w:color="auto"/>
              <w:bottom w:val="single" w:sz="4" w:space="0" w:color="auto"/>
              <w:right w:val="single" w:sz="4" w:space="0" w:color="auto"/>
            </w:tcBorders>
            <w:shd w:val="clear" w:color="auto" w:fill="auto"/>
            <w:hideMark/>
          </w:tcPr>
          <w:p w14:paraId="176FE8AD" w14:textId="77777777" w:rsidR="008B4B05" w:rsidRPr="005A7BEF" w:rsidRDefault="008B4B05" w:rsidP="005A7BEF">
            <w:pPr>
              <w:rPr>
                <w:rFonts w:ascii="Arial" w:hAnsi="Arial" w:cs="Arial"/>
              </w:rPr>
            </w:pPr>
            <w:r w:rsidRPr="005A7BEF">
              <w:rPr>
                <w:rFonts w:ascii="Arial" w:hAnsi="Arial" w:cs="Arial"/>
              </w:rPr>
              <w:t> </w:t>
            </w:r>
          </w:p>
        </w:tc>
        <w:tc>
          <w:tcPr>
            <w:tcW w:w="436" w:type="pct"/>
            <w:tcBorders>
              <w:top w:val="single" w:sz="4" w:space="0" w:color="auto"/>
              <w:left w:val="single" w:sz="4" w:space="0" w:color="auto"/>
              <w:bottom w:val="single" w:sz="4" w:space="0" w:color="auto"/>
              <w:right w:val="single" w:sz="4" w:space="0" w:color="auto"/>
            </w:tcBorders>
            <w:shd w:val="clear" w:color="auto" w:fill="auto"/>
            <w:hideMark/>
          </w:tcPr>
          <w:p w14:paraId="3B3DEC5F" w14:textId="77777777" w:rsidR="008B4B05" w:rsidRPr="005A7BEF" w:rsidRDefault="008B4B05" w:rsidP="005A7BEF">
            <w:pPr>
              <w:rPr>
                <w:rFonts w:ascii="Arial" w:hAnsi="Arial" w:cs="Arial"/>
              </w:rPr>
            </w:pPr>
            <w:r w:rsidRPr="005A7BEF">
              <w:rPr>
                <w:rFonts w:ascii="Arial" w:hAnsi="Arial" w:cs="Arial"/>
              </w:rPr>
              <w:t> </w:t>
            </w:r>
          </w:p>
        </w:tc>
        <w:tc>
          <w:tcPr>
            <w:tcW w:w="356" w:type="pct"/>
            <w:tcBorders>
              <w:top w:val="single" w:sz="4" w:space="0" w:color="auto"/>
              <w:left w:val="single" w:sz="4" w:space="0" w:color="auto"/>
              <w:bottom w:val="single" w:sz="4" w:space="0" w:color="auto"/>
              <w:right w:val="single" w:sz="4" w:space="0" w:color="auto"/>
            </w:tcBorders>
            <w:shd w:val="clear" w:color="auto" w:fill="auto"/>
            <w:hideMark/>
          </w:tcPr>
          <w:p w14:paraId="51A1C2D7" w14:textId="77777777" w:rsidR="008B4B05" w:rsidRPr="005A7BEF" w:rsidRDefault="008B4B05" w:rsidP="005A7BEF">
            <w:pPr>
              <w:rPr>
                <w:rFonts w:ascii="Arial" w:hAnsi="Arial" w:cs="Arial"/>
              </w:rPr>
            </w:pPr>
            <w:r w:rsidRPr="005A7BEF">
              <w:rPr>
                <w:rFonts w:ascii="Arial" w:hAnsi="Arial" w:cs="Arial"/>
              </w:rPr>
              <w:t> </w:t>
            </w:r>
          </w:p>
        </w:tc>
      </w:tr>
    </w:tbl>
    <w:p w14:paraId="5B6CD04C" w14:textId="77777777" w:rsidR="00177DC7" w:rsidRPr="005A7BEF" w:rsidRDefault="00177DC7" w:rsidP="005A7BEF">
      <w:pPr>
        <w:tabs>
          <w:tab w:val="left" w:pos="6240"/>
        </w:tabs>
        <w:rPr>
          <w:rFonts w:ascii="Arial" w:hAnsi="Arial" w:cs="Arial"/>
          <w:b/>
          <w:sz w:val="16"/>
          <w:szCs w:val="16"/>
        </w:rPr>
        <w:sectPr w:rsidR="00177DC7" w:rsidRPr="005A7BEF" w:rsidSect="00695071">
          <w:pgSz w:w="16834" w:h="11909" w:orient="landscape" w:code="9"/>
          <w:pgMar w:top="720" w:right="720" w:bottom="720" w:left="720" w:header="720" w:footer="720" w:gutter="0"/>
          <w:cols w:space="720"/>
          <w:docGrid w:linePitch="360"/>
        </w:sectPr>
      </w:pPr>
    </w:p>
    <w:p w14:paraId="77066E73" w14:textId="4A6EA7A0" w:rsidR="008230E4" w:rsidRPr="005A7BEF" w:rsidRDefault="008334F4" w:rsidP="005A7BEF">
      <w:pPr>
        <w:pStyle w:val="Heading2"/>
        <w:ind w:left="720"/>
        <w:rPr>
          <w:rFonts w:ascii="Arial" w:hAnsi="Arial" w:cs="Arial"/>
          <w:color w:val="auto"/>
          <w:sz w:val="20"/>
          <w:szCs w:val="20"/>
        </w:rPr>
      </w:pPr>
      <w:bookmarkStart w:id="125" w:name="_Toc516617824"/>
      <w:r>
        <w:rPr>
          <w:rFonts w:ascii="Arial" w:hAnsi="Arial" w:cs="Arial"/>
          <w:color w:val="auto"/>
          <w:sz w:val="20"/>
          <w:szCs w:val="20"/>
        </w:rPr>
        <w:lastRenderedPageBreak/>
        <w:t>PART</w:t>
      </w:r>
      <w:r w:rsidRPr="005A7BEF">
        <w:rPr>
          <w:rFonts w:ascii="Arial" w:hAnsi="Arial" w:cs="Arial"/>
          <w:color w:val="auto"/>
          <w:sz w:val="20"/>
          <w:szCs w:val="20"/>
        </w:rPr>
        <w:t xml:space="preserve"> </w:t>
      </w:r>
      <w:r w:rsidR="008230E4" w:rsidRPr="005A7BEF">
        <w:rPr>
          <w:rFonts w:ascii="Arial" w:hAnsi="Arial" w:cs="Arial"/>
          <w:color w:val="auto"/>
          <w:sz w:val="20"/>
          <w:szCs w:val="20"/>
        </w:rPr>
        <w:t>I: LAND TENURE</w:t>
      </w:r>
      <w:bookmarkEnd w:id="125"/>
      <w:r>
        <w:rPr>
          <w:rFonts w:ascii="Arial" w:hAnsi="Arial" w:cs="Arial"/>
          <w:color w:val="auto"/>
          <w:sz w:val="20"/>
          <w:szCs w:val="20"/>
        </w:rPr>
        <w:t xml:space="preserve"> QUESTIONS</w:t>
      </w:r>
    </w:p>
    <w:tbl>
      <w:tblPr>
        <w:tblW w:w="4771"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482"/>
        <w:gridCol w:w="2049"/>
        <w:gridCol w:w="2645"/>
        <w:gridCol w:w="1083"/>
        <w:gridCol w:w="2284"/>
        <w:gridCol w:w="2528"/>
        <w:gridCol w:w="1923"/>
        <w:gridCol w:w="1685"/>
      </w:tblGrid>
      <w:tr w:rsidR="008334F4" w:rsidRPr="005A7BEF" w14:paraId="3378B35E" w14:textId="77777777" w:rsidTr="001403DE">
        <w:trPr>
          <w:cantSplit/>
          <w:trHeight w:val="270"/>
        </w:trPr>
        <w:tc>
          <w:tcPr>
            <w:tcW w:w="164" w:type="pct"/>
          </w:tcPr>
          <w:p w14:paraId="4CC83487" w14:textId="77777777" w:rsidR="008334F4" w:rsidRPr="005A7BEF" w:rsidRDefault="008334F4" w:rsidP="005A7BEF">
            <w:pPr>
              <w:jc w:val="center"/>
              <w:rPr>
                <w:rFonts w:ascii="Arial" w:hAnsi="Arial" w:cs="Arial"/>
                <w:sz w:val="16"/>
                <w:szCs w:val="16"/>
              </w:rPr>
            </w:pPr>
          </w:p>
        </w:tc>
        <w:tc>
          <w:tcPr>
            <w:tcW w:w="698" w:type="pct"/>
          </w:tcPr>
          <w:p w14:paraId="03E576B5" w14:textId="7C471C10" w:rsidR="008334F4" w:rsidRPr="005A7BEF" w:rsidRDefault="008334F4" w:rsidP="005A7BEF">
            <w:pPr>
              <w:jc w:val="center"/>
              <w:rPr>
                <w:rFonts w:ascii="Arial" w:hAnsi="Arial" w:cs="Arial"/>
                <w:sz w:val="16"/>
                <w:szCs w:val="16"/>
              </w:rPr>
            </w:pPr>
            <w:r>
              <w:rPr>
                <w:rFonts w:ascii="Arial" w:hAnsi="Arial" w:cs="Arial"/>
                <w:sz w:val="16"/>
                <w:szCs w:val="16"/>
              </w:rPr>
              <w:t>Q0</w:t>
            </w:r>
          </w:p>
        </w:tc>
        <w:tc>
          <w:tcPr>
            <w:tcW w:w="1270" w:type="pct"/>
            <w:gridSpan w:val="2"/>
          </w:tcPr>
          <w:p w14:paraId="3793F789" w14:textId="3A55AD48" w:rsidR="008334F4" w:rsidRPr="005A7BEF" w:rsidRDefault="008334F4" w:rsidP="005A7BEF">
            <w:pPr>
              <w:jc w:val="center"/>
              <w:rPr>
                <w:rFonts w:ascii="Arial" w:hAnsi="Arial" w:cs="Arial"/>
                <w:sz w:val="16"/>
                <w:szCs w:val="16"/>
              </w:rPr>
            </w:pPr>
            <w:r w:rsidRPr="005A7BEF">
              <w:rPr>
                <w:rFonts w:ascii="Arial" w:hAnsi="Arial" w:cs="Arial"/>
                <w:sz w:val="16"/>
                <w:szCs w:val="16"/>
              </w:rPr>
              <w:t>I1</w:t>
            </w:r>
          </w:p>
        </w:tc>
        <w:tc>
          <w:tcPr>
            <w:tcW w:w="778" w:type="pct"/>
          </w:tcPr>
          <w:p w14:paraId="428C0A1A" w14:textId="77777777" w:rsidR="008334F4" w:rsidRPr="005A7BEF" w:rsidRDefault="008334F4" w:rsidP="005A7BEF">
            <w:pPr>
              <w:jc w:val="center"/>
              <w:rPr>
                <w:rFonts w:ascii="Arial" w:hAnsi="Arial" w:cs="Arial"/>
                <w:sz w:val="16"/>
                <w:szCs w:val="16"/>
              </w:rPr>
            </w:pPr>
            <w:r w:rsidRPr="005A7BEF">
              <w:rPr>
                <w:rFonts w:ascii="Arial" w:hAnsi="Arial" w:cs="Arial"/>
                <w:sz w:val="16"/>
                <w:szCs w:val="16"/>
              </w:rPr>
              <w:t>I2</w:t>
            </w:r>
          </w:p>
        </w:tc>
        <w:tc>
          <w:tcPr>
            <w:tcW w:w="861" w:type="pct"/>
          </w:tcPr>
          <w:p w14:paraId="116C5E4A" w14:textId="69AE64DC" w:rsidR="008334F4" w:rsidRPr="005A7BEF" w:rsidRDefault="008334F4" w:rsidP="005A7BEF">
            <w:pPr>
              <w:jc w:val="center"/>
              <w:rPr>
                <w:rFonts w:ascii="Arial" w:hAnsi="Arial" w:cs="Arial"/>
                <w:sz w:val="16"/>
                <w:szCs w:val="16"/>
              </w:rPr>
            </w:pPr>
            <w:r w:rsidRPr="005A7BEF">
              <w:rPr>
                <w:rFonts w:ascii="Arial" w:hAnsi="Arial" w:cs="Arial"/>
                <w:sz w:val="16"/>
                <w:szCs w:val="16"/>
              </w:rPr>
              <w:t>I</w:t>
            </w:r>
            <w:r w:rsidR="00F84C3E">
              <w:rPr>
                <w:rFonts w:ascii="Arial" w:hAnsi="Arial" w:cs="Arial"/>
                <w:sz w:val="16"/>
                <w:szCs w:val="16"/>
              </w:rPr>
              <w:t>1</w:t>
            </w:r>
            <w:r w:rsidRPr="005A7BEF">
              <w:rPr>
                <w:rFonts w:ascii="Arial" w:hAnsi="Arial" w:cs="Arial"/>
                <w:sz w:val="16"/>
                <w:szCs w:val="16"/>
              </w:rPr>
              <w:t>3</w:t>
            </w:r>
          </w:p>
        </w:tc>
        <w:tc>
          <w:tcPr>
            <w:tcW w:w="655" w:type="pct"/>
            <w:vAlign w:val="center"/>
          </w:tcPr>
          <w:p w14:paraId="241BFF22" w14:textId="77777777" w:rsidR="008334F4" w:rsidRPr="005A7BEF" w:rsidRDefault="008334F4" w:rsidP="005A7BEF">
            <w:pPr>
              <w:jc w:val="center"/>
              <w:rPr>
                <w:rFonts w:ascii="Arial" w:hAnsi="Arial" w:cs="Arial"/>
                <w:sz w:val="16"/>
                <w:szCs w:val="16"/>
              </w:rPr>
            </w:pPr>
            <w:r w:rsidRPr="005A7BEF">
              <w:rPr>
                <w:rFonts w:ascii="Arial" w:hAnsi="Arial" w:cs="Arial"/>
                <w:sz w:val="16"/>
                <w:szCs w:val="16"/>
              </w:rPr>
              <w:t>I4</w:t>
            </w:r>
          </w:p>
          <w:p w14:paraId="056A045E" w14:textId="0DC044CC" w:rsidR="008334F4" w:rsidRPr="005A7BEF" w:rsidRDefault="008334F4" w:rsidP="005A7BEF">
            <w:pPr>
              <w:jc w:val="center"/>
              <w:rPr>
                <w:rFonts w:ascii="Arial" w:hAnsi="Arial" w:cs="Arial"/>
                <w:sz w:val="16"/>
                <w:szCs w:val="16"/>
              </w:rPr>
            </w:pPr>
          </w:p>
        </w:tc>
        <w:tc>
          <w:tcPr>
            <w:tcW w:w="574" w:type="pct"/>
            <w:vAlign w:val="center"/>
          </w:tcPr>
          <w:p w14:paraId="481D45D9" w14:textId="77777777" w:rsidR="008334F4" w:rsidRPr="005A7BEF" w:rsidRDefault="008334F4" w:rsidP="005A7BEF">
            <w:pPr>
              <w:jc w:val="center"/>
              <w:rPr>
                <w:rFonts w:ascii="Arial" w:hAnsi="Arial" w:cs="Arial"/>
                <w:sz w:val="16"/>
                <w:szCs w:val="16"/>
              </w:rPr>
            </w:pPr>
            <w:r w:rsidRPr="005A7BEF">
              <w:rPr>
                <w:rFonts w:ascii="Arial" w:hAnsi="Arial" w:cs="Arial"/>
                <w:sz w:val="16"/>
                <w:szCs w:val="16"/>
              </w:rPr>
              <w:t>I5</w:t>
            </w:r>
          </w:p>
          <w:p w14:paraId="4F364890" w14:textId="1B4BDB00" w:rsidR="008334F4" w:rsidRPr="005A7BEF" w:rsidRDefault="008334F4" w:rsidP="005A7BEF">
            <w:pPr>
              <w:jc w:val="center"/>
              <w:rPr>
                <w:rFonts w:ascii="Arial" w:hAnsi="Arial" w:cs="Arial"/>
                <w:sz w:val="16"/>
                <w:szCs w:val="16"/>
              </w:rPr>
            </w:pPr>
          </w:p>
        </w:tc>
      </w:tr>
      <w:tr w:rsidR="008334F4" w:rsidRPr="005A7BEF" w14:paraId="4265DE0F" w14:textId="77777777" w:rsidTr="001403DE">
        <w:trPr>
          <w:cantSplit/>
          <w:trHeight w:val="968"/>
        </w:trPr>
        <w:tc>
          <w:tcPr>
            <w:tcW w:w="164" w:type="pct"/>
          </w:tcPr>
          <w:p w14:paraId="3885E574" w14:textId="77777777" w:rsidR="008334F4" w:rsidRPr="005A7BEF" w:rsidRDefault="008334F4" w:rsidP="005A7BEF">
            <w:pPr>
              <w:jc w:val="center"/>
              <w:rPr>
                <w:rFonts w:ascii="Arial" w:hAnsi="Arial" w:cs="Arial"/>
                <w:sz w:val="16"/>
                <w:szCs w:val="16"/>
              </w:rPr>
            </w:pPr>
          </w:p>
        </w:tc>
        <w:tc>
          <w:tcPr>
            <w:tcW w:w="698" w:type="pct"/>
          </w:tcPr>
          <w:p w14:paraId="3396C4F0" w14:textId="5E2FE718" w:rsidR="00FF4E35" w:rsidRDefault="00F84C3E">
            <w:pPr>
              <w:rPr>
                <w:rFonts w:ascii="Arial" w:hAnsi="Arial" w:cs="Arial"/>
                <w:sz w:val="16"/>
                <w:szCs w:val="16"/>
              </w:rPr>
            </w:pPr>
            <w:r w:rsidRPr="00F84C3E">
              <w:rPr>
                <w:rFonts w:ascii="Arial" w:hAnsi="Arial" w:cs="Arial"/>
                <w:sz w:val="16"/>
                <w:szCs w:val="16"/>
              </w:rPr>
              <w:t>Please select the name of the person answering these questions.</w:t>
            </w:r>
          </w:p>
          <w:p w14:paraId="4D35A950" w14:textId="77777777" w:rsidR="00F84C3E" w:rsidRDefault="00F84C3E">
            <w:pPr>
              <w:rPr>
                <w:rFonts w:ascii="Arial" w:hAnsi="Arial" w:cs="Arial"/>
                <w:sz w:val="16"/>
                <w:szCs w:val="16"/>
              </w:rPr>
            </w:pPr>
          </w:p>
          <w:p w14:paraId="60723545" w14:textId="46A7EF5E" w:rsidR="00FF4E35" w:rsidRPr="005A7BEF" w:rsidRDefault="00FF4E35">
            <w:pPr>
              <w:rPr>
                <w:rFonts w:ascii="Arial" w:hAnsi="Arial" w:cs="Arial"/>
                <w:sz w:val="16"/>
                <w:szCs w:val="16"/>
              </w:rPr>
            </w:pPr>
            <w:r>
              <w:rPr>
                <w:rFonts w:ascii="Arial" w:hAnsi="Arial" w:cs="Arial"/>
                <w:sz w:val="16"/>
                <w:szCs w:val="16"/>
              </w:rPr>
              <w:t>[Names appear for selection]</w:t>
            </w:r>
          </w:p>
        </w:tc>
        <w:tc>
          <w:tcPr>
            <w:tcW w:w="1270" w:type="pct"/>
            <w:gridSpan w:val="2"/>
          </w:tcPr>
          <w:p w14:paraId="03C077D9" w14:textId="2F4B1DE0" w:rsidR="008334F4" w:rsidRPr="005A7BEF" w:rsidRDefault="008334F4" w:rsidP="005A7BEF">
            <w:pPr>
              <w:rPr>
                <w:rFonts w:ascii="Arial" w:hAnsi="Arial" w:cs="Arial"/>
                <w:sz w:val="16"/>
                <w:szCs w:val="16"/>
              </w:rPr>
            </w:pPr>
            <w:r w:rsidRPr="005A7BEF">
              <w:rPr>
                <w:rFonts w:ascii="Arial" w:hAnsi="Arial" w:cs="Arial"/>
                <w:sz w:val="16"/>
                <w:szCs w:val="16"/>
              </w:rPr>
              <w:t xml:space="preserve">How did </w:t>
            </w:r>
            <w:r w:rsidR="00AC55C5">
              <w:rPr>
                <w:rFonts w:ascii="Arial" w:hAnsi="Arial" w:cs="Arial"/>
                <w:sz w:val="16"/>
                <w:szCs w:val="16"/>
              </w:rPr>
              <w:t>[Name]</w:t>
            </w:r>
            <w:r w:rsidRPr="005A7BEF">
              <w:rPr>
                <w:rFonts w:ascii="Arial" w:hAnsi="Arial" w:cs="Arial"/>
                <w:sz w:val="16"/>
                <w:szCs w:val="16"/>
              </w:rPr>
              <w:t xml:space="preserve"> obtain </w:t>
            </w:r>
            <w:r w:rsidR="00AC55C5" w:rsidRPr="00AC55C5">
              <w:rPr>
                <w:rFonts w:ascii="Arial" w:hAnsi="Arial" w:cs="Arial"/>
                <w:sz w:val="16"/>
                <w:szCs w:val="16"/>
              </w:rPr>
              <w:t>plot [#]: [Plot Name]</w:t>
            </w:r>
            <w:r w:rsidRPr="005A7BEF">
              <w:rPr>
                <w:rFonts w:ascii="Arial" w:hAnsi="Arial" w:cs="Arial"/>
                <w:sz w:val="16"/>
                <w:szCs w:val="16"/>
              </w:rPr>
              <w:t xml:space="preserve">, or gain the right to farm </w:t>
            </w:r>
            <w:r w:rsidR="00AC55C5" w:rsidRPr="0060232D">
              <w:rPr>
                <w:rFonts w:ascii="Arial" w:hAnsi="Arial" w:cs="Arial"/>
                <w:bCs/>
                <w:sz w:val="18"/>
                <w:szCs w:val="18"/>
              </w:rPr>
              <w:t>plot [#]: [Plot Name]</w:t>
            </w:r>
            <w:r w:rsidRPr="005A7BEF">
              <w:rPr>
                <w:rFonts w:ascii="Arial" w:hAnsi="Arial" w:cs="Arial"/>
                <w:sz w:val="16"/>
                <w:szCs w:val="16"/>
              </w:rPr>
              <w:t xml:space="preserve">? </w:t>
            </w:r>
          </w:p>
          <w:p w14:paraId="4008894D" w14:textId="77777777" w:rsidR="008334F4" w:rsidRPr="005A7BEF" w:rsidRDefault="008334F4" w:rsidP="005A7BEF">
            <w:pPr>
              <w:rPr>
                <w:rFonts w:ascii="Arial" w:hAnsi="Arial" w:cs="Arial"/>
                <w:sz w:val="16"/>
                <w:szCs w:val="16"/>
              </w:rPr>
            </w:pPr>
          </w:p>
          <w:p w14:paraId="02404120" w14:textId="6101A878" w:rsidR="008334F4" w:rsidRPr="005A7BEF" w:rsidRDefault="008334F4" w:rsidP="005A7BEF">
            <w:pPr>
              <w:rPr>
                <w:rFonts w:ascii="Arial" w:hAnsi="Arial" w:cs="Arial"/>
                <w:sz w:val="16"/>
                <w:szCs w:val="16"/>
              </w:rPr>
            </w:pPr>
            <w:r w:rsidRPr="005A7BEF">
              <w:rPr>
                <w:rFonts w:ascii="Arial" w:hAnsi="Arial" w:cs="Arial"/>
                <w:sz w:val="16"/>
                <w:szCs w:val="16"/>
              </w:rPr>
              <w:t xml:space="preserve">1 Purchased                                                                    2 Inherited from family member                    </w:t>
            </w:r>
          </w:p>
          <w:p w14:paraId="760F12CF" w14:textId="77777777" w:rsidR="008334F4" w:rsidRPr="005A7BEF" w:rsidRDefault="008334F4" w:rsidP="005A7BEF">
            <w:pPr>
              <w:rPr>
                <w:rFonts w:ascii="Arial" w:hAnsi="Arial" w:cs="Arial"/>
                <w:sz w:val="16"/>
                <w:szCs w:val="16"/>
              </w:rPr>
            </w:pPr>
            <w:r w:rsidRPr="005A7BEF">
              <w:rPr>
                <w:rFonts w:ascii="Arial" w:hAnsi="Arial" w:cs="Arial"/>
                <w:sz w:val="16"/>
                <w:szCs w:val="16"/>
              </w:rPr>
              <w:t xml:space="preserve">3 Rented (for cash or kind), or sharecropped                </w:t>
            </w:r>
          </w:p>
          <w:p w14:paraId="3B517328" w14:textId="77777777" w:rsidR="008334F4" w:rsidRPr="005A7BEF" w:rsidRDefault="008334F4" w:rsidP="005A7BEF">
            <w:pPr>
              <w:rPr>
                <w:rFonts w:ascii="Arial" w:hAnsi="Arial" w:cs="Arial"/>
                <w:sz w:val="16"/>
                <w:szCs w:val="16"/>
              </w:rPr>
            </w:pPr>
            <w:r w:rsidRPr="005A7BEF">
              <w:rPr>
                <w:rFonts w:ascii="Arial" w:hAnsi="Arial" w:cs="Arial"/>
                <w:sz w:val="16"/>
                <w:szCs w:val="16"/>
              </w:rPr>
              <w:t xml:space="preserve">4 Allocated free of charge </w:t>
            </w:r>
          </w:p>
          <w:p w14:paraId="3EBB9BED" w14:textId="77777777" w:rsidR="008334F4" w:rsidRPr="005A7BEF" w:rsidRDefault="008334F4" w:rsidP="005A7BEF">
            <w:pPr>
              <w:rPr>
                <w:rFonts w:ascii="Arial" w:hAnsi="Arial" w:cs="Arial"/>
                <w:sz w:val="16"/>
                <w:szCs w:val="16"/>
              </w:rPr>
            </w:pPr>
            <w:r w:rsidRPr="005A7BEF">
              <w:rPr>
                <w:rFonts w:ascii="Arial" w:hAnsi="Arial" w:cs="Arial"/>
                <w:sz w:val="16"/>
                <w:szCs w:val="16"/>
              </w:rPr>
              <w:t>5. Begged</w:t>
            </w:r>
          </w:p>
          <w:p w14:paraId="3E599722" w14:textId="77777777" w:rsidR="008334F4" w:rsidRPr="005A7BEF" w:rsidRDefault="008334F4" w:rsidP="005A7BEF">
            <w:pPr>
              <w:rPr>
                <w:rFonts w:ascii="Arial" w:hAnsi="Arial" w:cs="Arial"/>
                <w:sz w:val="16"/>
                <w:szCs w:val="16"/>
              </w:rPr>
            </w:pPr>
            <w:r w:rsidRPr="005A7BEF">
              <w:rPr>
                <w:rFonts w:ascii="Arial" w:hAnsi="Arial" w:cs="Arial"/>
                <w:sz w:val="16"/>
                <w:szCs w:val="16"/>
              </w:rPr>
              <w:t xml:space="preserve">6. Borrowed  </w:t>
            </w:r>
          </w:p>
          <w:p w14:paraId="0E07CA7F" w14:textId="0C377CBA" w:rsidR="008334F4" w:rsidRPr="005A7BEF" w:rsidRDefault="008334F4" w:rsidP="005A7BEF">
            <w:pPr>
              <w:rPr>
                <w:rFonts w:ascii="Arial" w:hAnsi="Arial" w:cs="Arial"/>
                <w:sz w:val="16"/>
                <w:szCs w:val="16"/>
              </w:rPr>
            </w:pPr>
            <w:r w:rsidRPr="005A7BEF">
              <w:rPr>
                <w:rFonts w:ascii="Arial" w:hAnsi="Arial" w:cs="Arial"/>
                <w:sz w:val="16"/>
                <w:szCs w:val="16"/>
              </w:rPr>
              <w:t>-666. Other (</w:t>
            </w:r>
            <w:r w:rsidR="00F84C3E">
              <w:rPr>
                <w:rFonts w:ascii="Arial" w:hAnsi="Arial" w:cs="Arial"/>
                <w:sz w:val="16"/>
                <w:szCs w:val="16"/>
              </w:rPr>
              <w:t>please s</w:t>
            </w:r>
            <w:r w:rsidRPr="005A7BEF">
              <w:rPr>
                <w:rFonts w:ascii="Arial" w:hAnsi="Arial" w:cs="Arial"/>
                <w:sz w:val="16"/>
                <w:szCs w:val="16"/>
              </w:rPr>
              <w:t>pecif</w:t>
            </w:r>
            <w:r w:rsidR="00F84C3E">
              <w:rPr>
                <w:rFonts w:ascii="Arial" w:hAnsi="Arial" w:cs="Arial"/>
                <w:sz w:val="16"/>
                <w:szCs w:val="16"/>
              </w:rPr>
              <w:t>y</w:t>
            </w:r>
            <w:r w:rsidRPr="005A7BEF">
              <w:rPr>
                <w:rFonts w:ascii="Arial" w:hAnsi="Arial" w:cs="Arial"/>
                <w:sz w:val="16"/>
                <w:szCs w:val="16"/>
              </w:rPr>
              <w:t>)</w:t>
            </w:r>
          </w:p>
        </w:tc>
        <w:tc>
          <w:tcPr>
            <w:tcW w:w="778" w:type="pct"/>
          </w:tcPr>
          <w:p w14:paraId="5BF02721" w14:textId="6FC5D497" w:rsidR="008334F4" w:rsidRPr="005A7BEF" w:rsidRDefault="008334F4" w:rsidP="005A7BEF">
            <w:pPr>
              <w:rPr>
                <w:rFonts w:ascii="Arial" w:hAnsi="Arial" w:cs="Arial"/>
                <w:sz w:val="16"/>
                <w:szCs w:val="16"/>
              </w:rPr>
            </w:pPr>
            <w:r w:rsidRPr="005A7BEF">
              <w:rPr>
                <w:rFonts w:ascii="Arial" w:hAnsi="Arial" w:cs="Arial"/>
                <w:sz w:val="16"/>
                <w:szCs w:val="16"/>
              </w:rPr>
              <w:t xml:space="preserve">From whom did </w:t>
            </w:r>
            <w:r>
              <w:rPr>
                <w:rFonts w:ascii="Arial" w:hAnsi="Arial" w:cs="Arial"/>
                <w:sz w:val="16"/>
                <w:szCs w:val="16"/>
              </w:rPr>
              <w:t>[Name]</w:t>
            </w:r>
            <w:r w:rsidRPr="005A7BEF">
              <w:rPr>
                <w:rFonts w:ascii="Arial" w:hAnsi="Arial" w:cs="Arial"/>
                <w:sz w:val="16"/>
                <w:szCs w:val="16"/>
              </w:rPr>
              <w:t xml:space="preserve"> obtain </w:t>
            </w:r>
            <w:r w:rsidR="00AC55C5" w:rsidRPr="00AC55C5">
              <w:rPr>
                <w:rFonts w:ascii="Arial" w:hAnsi="Arial" w:cs="Arial"/>
                <w:sz w:val="16"/>
                <w:szCs w:val="16"/>
              </w:rPr>
              <w:t>plot [#]: [Plot Name]</w:t>
            </w:r>
            <w:r w:rsidRPr="005A7BEF">
              <w:rPr>
                <w:rFonts w:ascii="Arial" w:hAnsi="Arial" w:cs="Arial"/>
                <w:sz w:val="16"/>
                <w:szCs w:val="16"/>
              </w:rPr>
              <w:t xml:space="preserve"> when </w:t>
            </w:r>
            <w:r>
              <w:rPr>
                <w:rFonts w:ascii="Arial" w:hAnsi="Arial" w:cs="Arial"/>
                <w:sz w:val="16"/>
                <w:szCs w:val="16"/>
              </w:rPr>
              <w:t>[Name]</w:t>
            </w:r>
            <w:r w:rsidRPr="005A7BEF">
              <w:rPr>
                <w:rFonts w:ascii="Arial" w:hAnsi="Arial" w:cs="Arial"/>
                <w:sz w:val="16"/>
                <w:szCs w:val="16"/>
              </w:rPr>
              <w:t xml:space="preserve"> began to use or own it?</w:t>
            </w:r>
          </w:p>
          <w:p w14:paraId="5A8FFC62" w14:textId="77777777" w:rsidR="008334F4" w:rsidRPr="005A7BEF" w:rsidRDefault="008334F4" w:rsidP="005A7BEF">
            <w:pPr>
              <w:rPr>
                <w:rFonts w:ascii="Arial" w:hAnsi="Arial" w:cs="Arial"/>
                <w:sz w:val="16"/>
                <w:szCs w:val="16"/>
              </w:rPr>
            </w:pPr>
          </w:p>
          <w:p w14:paraId="684151BF" w14:textId="1379AA3B" w:rsidR="008334F4" w:rsidRPr="005A7BEF" w:rsidRDefault="008334F4" w:rsidP="005A7BEF">
            <w:pPr>
              <w:rPr>
                <w:rFonts w:ascii="Arial" w:hAnsi="Arial" w:cs="Arial"/>
                <w:sz w:val="16"/>
                <w:szCs w:val="16"/>
              </w:rPr>
            </w:pPr>
            <w:r w:rsidRPr="005A7BEF">
              <w:rPr>
                <w:rFonts w:ascii="Arial" w:hAnsi="Arial" w:cs="Arial"/>
                <w:sz w:val="16"/>
                <w:szCs w:val="16"/>
              </w:rPr>
              <w:t>1 – Member of this household</w:t>
            </w:r>
          </w:p>
          <w:p w14:paraId="56821E15" w14:textId="7A5D0617" w:rsidR="008334F4" w:rsidRPr="005A7BEF" w:rsidRDefault="008334F4" w:rsidP="005A7BEF">
            <w:pPr>
              <w:rPr>
                <w:rFonts w:ascii="Arial" w:hAnsi="Arial" w:cs="Arial"/>
                <w:sz w:val="16"/>
                <w:szCs w:val="16"/>
              </w:rPr>
            </w:pPr>
            <w:r w:rsidRPr="005A7BEF">
              <w:rPr>
                <w:rFonts w:ascii="Arial" w:hAnsi="Arial" w:cs="Arial"/>
                <w:sz w:val="16"/>
                <w:szCs w:val="16"/>
              </w:rPr>
              <w:t>2 – Other relative&gt;&gt;I4</w:t>
            </w:r>
          </w:p>
          <w:p w14:paraId="322B6B00" w14:textId="5DBF91A5" w:rsidR="008334F4" w:rsidRPr="005A7BEF" w:rsidRDefault="008334F4" w:rsidP="005A7BEF">
            <w:pPr>
              <w:rPr>
                <w:rFonts w:ascii="Arial" w:hAnsi="Arial" w:cs="Arial"/>
                <w:sz w:val="16"/>
                <w:szCs w:val="16"/>
              </w:rPr>
            </w:pPr>
            <w:r w:rsidRPr="005A7BEF">
              <w:rPr>
                <w:rFonts w:ascii="Arial" w:hAnsi="Arial" w:cs="Arial"/>
                <w:sz w:val="16"/>
                <w:szCs w:val="16"/>
              </w:rPr>
              <w:t>3 – Chief&gt;&gt;I4</w:t>
            </w:r>
          </w:p>
          <w:p w14:paraId="2E0CD785" w14:textId="0A609B03" w:rsidR="008334F4" w:rsidRPr="005A7BEF" w:rsidRDefault="008334F4" w:rsidP="005A7BEF">
            <w:pPr>
              <w:rPr>
                <w:rFonts w:ascii="Arial" w:hAnsi="Arial" w:cs="Arial"/>
                <w:sz w:val="16"/>
                <w:szCs w:val="16"/>
              </w:rPr>
            </w:pPr>
            <w:r w:rsidRPr="005A7BEF">
              <w:rPr>
                <w:rFonts w:ascii="Arial" w:hAnsi="Arial" w:cs="Arial"/>
                <w:sz w:val="16"/>
                <w:szCs w:val="16"/>
              </w:rPr>
              <w:t>4 – Other non relative&gt;&gt;I4</w:t>
            </w:r>
          </w:p>
        </w:tc>
        <w:tc>
          <w:tcPr>
            <w:tcW w:w="861" w:type="pct"/>
          </w:tcPr>
          <w:p w14:paraId="5E7B72B6" w14:textId="60D21DC2" w:rsidR="008334F4" w:rsidRPr="005A7BEF" w:rsidRDefault="008334F4" w:rsidP="005A7BEF">
            <w:pPr>
              <w:rPr>
                <w:rFonts w:ascii="Arial" w:hAnsi="Arial" w:cs="Arial"/>
                <w:sz w:val="16"/>
                <w:szCs w:val="16"/>
              </w:rPr>
            </w:pPr>
            <w:r w:rsidRPr="005A7BEF">
              <w:rPr>
                <w:rFonts w:ascii="Arial" w:hAnsi="Arial" w:cs="Arial"/>
                <w:sz w:val="16"/>
                <w:szCs w:val="16"/>
              </w:rPr>
              <w:t>Which household member did you obtain this plot from?</w:t>
            </w:r>
          </w:p>
          <w:p w14:paraId="77CC735D" w14:textId="77777777" w:rsidR="008334F4" w:rsidRPr="005A7BEF" w:rsidRDefault="008334F4" w:rsidP="005A7BEF">
            <w:pPr>
              <w:rPr>
                <w:rFonts w:ascii="Arial" w:hAnsi="Arial" w:cs="Arial"/>
                <w:sz w:val="16"/>
                <w:szCs w:val="16"/>
              </w:rPr>
            </w:pPr>
          </w:p>
          <w:p w14:paraId="509D0956" w14:textId="195EC31C" w:rsidR="008334F4" w:rsidRPr="005A7BEF" w:rsidRDefault="00AC55C5">
            <w:pPr>
              <w:rPr>
                <w:rFonts w:ascii="Arial" w:hAnsi="Arial" w:cs="Arial"/>
                <w:sz w:val="16"/>
                <w:szCs w:val="16"/>
              </w:rPr>
            </w:pPr>
            <w:r>
              <w:rPr>
                <w:rFonts w:ascii="Arial" w:hAnsi="Arial" w:cs="Arial"/>
                <w:sz w:val="16"/>
                <w:szCs w:val="16"/>
              </w:rPr>
              <w:t>[Names appear for selection]</w:t>
            </w:r>
          </w:p>
        </w:tc>
        <w:tc>
          <w:tcPr>
            <w:tcW w:w="655" w:type="pct"/>
          </w:tcPr>
          <w:p w14:paraId="337BFA84" w14:textId="6F989A1E" w:rsidR="008334F4" w:rsidRPr="005A7BEF" w:rsidRDefault="008334F4" w:rsidP="005A7BEF">
            <w:pPr>
              <w:rPr>
                <w:rFonts w:ascii="Arial" w:hAnsi="Arial" w:cs="Arial"/>
                <w:sz w:val="16"/>
                <w:szCs w:val="16"/>
              </w:rPr>
            </w:pPr>
            <w:r w:rsidRPr="005A7BEF">
              <w:rPr>
                <w:rFonts w:ascii="Arial" w:hAnsi="Arial" w:cs="Arial"/>
                <w:sz w:val="16"/>
                <w:szCs w:val="16"/>
              </w:rPr>
              <w:t xml:space="preserve">For how many years </w:t>
            </w:r>
            <w:r w:rsidR="00DC4449">
              <w:rPr>
                <w:rFonts w:ascii="Arial" w:hAnsi="Arial" w:cs="Arial"/>
                <w:sz w:val="16"/>
                <w:szCs w:val="16"/>
              </w:rPr>
              <w:t>has</w:t>
            </w:r>
            <w:r w:rsidR="00DC4449" w:rsidRPr="005A7BEF">
              <w:rPr>
                <w:rFonts w:ascii="Arial" w:hAnsi="Arial" w:cs="Arial"/>
                <w:sz w:val="16"/>
                <w:szCs w:val="16"/>
              </w:rPr>
              <w:t xml:space="preserve">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 xml:space="preserve">been farming this land, or had the right to farm it? </w:t>
            </w:r>
          </w:p>
          <w:p w14:paraId="36465E5D" w14:textId="77777777" w:rsidR="008334F4" w:rsidRPr="005A7BEF" w:rsidRDefault="008334F4" w:rsidP="005A7BEF">
            <w:pPr>
              <w:jc w:val="center"/>
              <w:rPr>
                <w:rFonts w:ascii="Arial" w:hAnsi="Arial" w:cs="Arial"/>
                <w:sz w:val="16"/>
                <w:szCs w:val="16"/>
              </w:rPr>
            </w:pPr>
          </w:p>
          <w:p w14:paraId="449EE968" w14:textId="2BA9D62D" w:rsidR="008334F4" w:rsidRPr="005A7BEF" w:rsidRDefault="008334F4" w:rsidP="005A7BEF">
            <w:pPr>
              <w:jc w:val="center"/>
              <w:rPr>
                <w:rFonts w:ascii="Arial" w:hAnsi="Arial" w:cs="Arial"/>
                <w:i/>
                <w:sz w:val="16"/>
                <w:szCs w:val="16"/>
              </w:rPr>
            </w:pPr>
          </w:p>
        </w:tc>
        <w:tc>
          <w:tcPr>
            <w:tcW w:w="574" w:type="pct"/>
          </w:tcPr>
          <w:p w14:paraId="1F6D0988" w14:textId="4C5D5A06" w:rsidR="008334F4" w:rsidRPr="005A7BEF" w:rsidRDefault="008334F4" w:rsidP="005A7BEF">
            <w:pPr>
              <w:rPr>
                <w:rFonts w:ascii="Arial" w:hAnsi="Arial" w:cs="Arial"/>
                <w:sz w:val="16"/>
                <w:szCs w:val="16"/>
              </w:rPr>
            </w:pPr>
            <w:r w:rsidRPr="005A7BEF">
              <w:rPr>
                <w:rFonts w:ascii="Arial" w:hAnsi="Arial" w:cs="Arial"/>
                <w:sz w:val="16"/>
                <w:szCs w:val="16"/>
              </w:rPr>
              <w:t xml:space="preserve">Could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leave the land fallow for a period of several months without being worried about losing it?</w:t>
            </w:r>
          </w:p>
          <w:p w14:paraId="4141B551" w14:textId="77777777" w:rsidR="008334F4" w:rsidRPr="005A7BEF" w:rsidRDefault="008334F4" w:rsidP="005A7BEF">
            <w:pPr>
              <w:rPr>
                <w:rFonts w:ascii="Arial" w:hAnsi="Arial" w:cs="Arial"/>
                <w:sz w:val="16"/>
                <w:szCs w:val="16"/>
              </w:rPr>
            </w:pPr>
          </w:p>
          <w:p w14:paraId="22119AE6" w14:textId="77777777" w:rsidR="008334F4" w:rsidRPr="005A7BEF" w:rsidRDefault="008334F4" w:rsidP="005A7BEF">
            <w:pPr>
              <w:rPr>
                <w:rFonts w:ascii="Arial" w:hAnsi="Arial" w:cs="Arial"/>
                <w:sz w:val="16"/>
                <w:szCs w:val="16"/>
              </w:rPr>
            </w:pPr>
            <w:r w:rsidRPr="005A7BEF">
              <w:rPr>
                <w:rFonts w:ascii="Arial" w:hAnsi="Arial" w:cs="Arial"/>
                <w:sz w:val="16"/>
                <w:szCs w:val="16"/>
              </w:rPr>
              <w:t>1.Yes</w:t>
            </w:r>
          </w:p>
          <w:p w14:paraId="1870220E" w14:textId="1A5C8B5E" w:rsidR="008334F4" w:rsidRPr="005A7BEF" w:rsidRDefault="008334F4" w:rsidP="005A7BEF">
            <w:pPr>
              <w:rPr>
                <w:rFonts w:ascii="Arial" w:hAnsi="Arial" w:cs="Arial"/>
                <w:sz w:val="16"/>
                <w:szCs w:val="16"/>
              </w:rPr>
            </w:pPr>
            <w:r w:rsidRPr="005A7BEF">
              <w:rPr>
                <w:rFonts w:ascii="Arial" w:hAnsi="Arial" w:cs="Arial"/>
                <w:sz w:val="16"/>
                <w:szCs w:val="16"/>
              </w:rPr>
              <w:t>5. No</w:t>
            </w:r>
            <w:r w:rsidR="00AC55C5">
              <w:rPr>
                <w:rFonts w:ascii="Arial" w:hAnsi="Arial" w:cs="Arial"/>
                <w:sz w:val="16"/>
                <w:szCs w:val="16"/>
              </w:rPr>
              <w:t xml:space="preserve"> &gt;&gt; I7</w:t>
            </w:r>
          </w:p>
          <w:p w14:paraId="20D724EA" w14:textId="77777777" w:rsidR="008334F4" w:rsidRPr="005A7BEF" w:rsidRDefault="008334F4" w:rsidP="005A7BEF">
            <w:pPr>
              <w:jc w:val="center"/>
              <w:rPr>
                <w:rFonts w:ascii="Arial" w:hAnsi="Arial" w:cs="Arial"/>
                <w:sz w:val="16"/>
                <w:szCs w:val="16"/>
              </w:rPr>
            </w:pPr>
          </w:p>
        </w:tc>
      </w:tr>
      <w:tr w:rsidR="008334F4" w:rsidRPr="005A7BEF" w14:paraId="2E885DF3" w14:textId="77777777" w:rsidTr="001403DE">
        <w:trPr>
          <w:trHeight w:hRule="exact" w:val="362"/>
        </w:trPr>
        <w:tc>
          <w:tcPr>
            <w:tcW w:w="164" w:type="pct"/>
            <w:vAlign w:val="center"/>
          </w:tcPr>
          <w:p w14:paraId="5904B2ED" w14:textId="77777777" w:rsidR="008334F4" w:rsidRPr="005A7BEF" w:rsidRDefault="008334F4" w:rsidP="005A7BEF">
            <w:pPr>
              <w:jc w:val="center"/>
              <w:rPr>
                <w:rFonts w:ascii="Arial" w:hAnsi="Arial" w:cs="Arial"/>
                <w:sz w:val="20"/>
                <w:szCs w:val="20"/>
              </w:rPr>
            </w:pPr>
            <w:r w:rsidRPr="005A7BEF">
              <w:rPr>
                <w:rFonts w:ascii="Arial" w:hAnsi="Arial" w:cs="Arial"/>
                <w:sz w:val="20"/>
                <w:szCs w:val="20"/>
              </w:rPr>
              <w:t>A</w:t>
            </w:r>
          </w:p>
        </w:tc>
        <w:tc>
          <w:tcPr>
            <w:tcW w:w="698" w:type="pct"/>
          </w:tcPr>
          <w:p w14:paraId="7E9348E2" w14:textId="77777777" w:rsidR="008334F4" w:rsidRPr="005A7BEF" w:rsidRDefault="008334F4" w:rsidP="005A7BEF">
            <w:pPr>
              <w:jc w:val="center"/>
              <w:rPr>
                <w:rFonts w:ascii="Arial" w:hAnsi="Arial" w:cs="Arial"/>
                <w:sz w:val="21"/>
              </w:rPr>
            </w:pPr>
          </w:p>
        </w:tc>
        <w:tc>
          <w:tcPr>
            <w:tcW w:w="901" w:type="pct"/>
            <w:tcBorders>
              <w:right w:val="nil"/>
            </w:tcBorders>
            <w:vAlign w:val="center"/>
          </w:tcPr>
          <w:p w14:paraId="245100E5" w14:textId="1872938D" w:rsidR="008334F4" w:rsidRPr="005A7BEF" w:rsidRDefault="008334F4" w:rsidP="005A7BEF">
            <w:pPr>
              <w:jc w:val="center"/>
              <w:rPr>
                <w:rFonts w:ascii="Arial" w:hAnsi="Arial" w:cs="Arial"/>
                <w:sz w:val="21"/>
              </w:rPr>
            </w:pPr>
          </w:p>
        </w:tc>
        <w:tc>
          <w:tcPr>
            <w:tcW w:w="369" w:type="pct"/>
            <w:tcBorders>
              <w:left w:val="nil"/>
            </w:tcBorders>
            <w:vAlign w:val="center"/>
          </w:tcPr>
          <w:p w14:paraId="529C2004" w14:textId="77777777" w:rsidR="008334F4" w:rsidRPr="005A7BEF" w:rsidRDefault="008334F4" w:rsidP="005A7BEF">
            <w:pPr>
              <w:jc w:val="center"/>
              <w:rPr>
                <w:rFonts w:ascii="Arial" w:hAnsi="Arial" w:cs="Arial"/>
                <w:sz w:val="21"/>
              </w:rPr>
            </w:pPr>
          </w:p>
        </w:tc>
        <w:tc>
          <w:tcPr>
            <w:tcW w:w="778" w:type="pct"/>
          </w:tcPr>
          <w:p w14:paraId="4A851697" w14:textId="559C9949" w:rsidR="008334F4" w:rsidRPr="005A7BEF" w:rsidRDefault="008334F4" w:rsidP="005A7BEF">
            <w:pPr>
              <w:rPr>
                <w:rFonts w:ascii="Arial" w:hAnsi="Arial" w:cs="Arial"/>
                <w:sz w:val="21"/>
              </w:rPr>
            </w:pPr>
          </w:p>
        </w:tc>
        <w:tc>
          <w:tcPr>
            <w:tcW w:w="861" w:type="pct"/>
          </w:tcPr>
          <w:p w14:paraId="6EC0703A" w14:textId="77777777" w:rsidR="008334F4" w:rsidRPr="005A7BEF" w:rsidRDefault="008334F4" w:rsidP="005A7BEF">
            <w:pPr>
              <w:jc w:val="center"/>
              <w:rPr>
                <w:rFonts w:ascii="Arial" w:hAnsi="Arial" w:cs="Arial"/>
                <w:sz w:val="21"/>
              </w:rPr>
            </w:pPr>
          </w:p>
        </w:tc>
        <w:tc>
          <w:tcPr>
            <w:tcW w:w="655" w:type="pct"/>
            <w:vAlign w:val="center"/>
          </w:tcPr>
          <w:p w14:paraId="679E44F3" w14:textId="77777777" w:rsidR="008334F4" w:rsidRPr="005A7BEF" w:rsidRDefault="008334F4" w:rsidP="005A7BEF">
            <w:pPr>
              <w:jc w:val="center"/>
              <w:rPr>
                <w:rFonts w:ascii="Arial" w:hAnsi="Arial" w:cs="Arial"/>
              </w:rPr>
            </w:pPr>
          </w:p>
        </w:tc>
        <w:tc>
          <w:tcPr>
            <w:tcW w:w="574" w:type="pct"/>
            <w:vAlign w:val="center"/>
          </w:tcPr>
          <w:p w14:paraId="3DC7FD10" w14:textId="77777777" w:rsidR="008334F4" w:rsidRPr="005A7BEF" w:rsidRDefault="008334F4" w:rsidP="005A7BEF">
            <w:pPr>
              <w:tabs>
                <w:tab w:val="center" w:pos="176"/>
                <w:tab w:val="center" w:pos="536"/>
              </w:tabs>
              <w:jc w:val="center"/>
              <w:rPr>
                <w:rFonts w:ascii="Arial" w:hAnsi="Arial" w:cs="Arial"/>
                <w:sz w:val="16"/>
                <w:szCs w:val="16"/>
              </w:rPr>
            </w:pPr>
          </w:p>
        </w:tc>
      </w:tr>
      <w:tr w:rsidR="008334F4" w:rsidRPr="005A7BEF" w14:paraId="336CFA1A" w14:textId="77777777" w:rsidTr="001403DE">
        <w:trPr>
          <w:trHeight w:hRule="exact" w:val="294"/>
        </w:trPr>
        <w:tc>
          <w:tcPr>
            <w:tcW w:w="164" w:type="pct"/>
            <w:vAlign w:val="center"/>
          </w:tcPr>
          <w:p w14:paraId="408902B4" w14:textId="77777777" w:rsidR="008334F4" w:rsidRPr="005A7BEF" w:rsidRDefault="008334F4" w:rsidP="005A7BEF">
            <w:pPr>
              <w:jc w:val="center"/>
              <w:rPr>
                <w:rFonts w:ascii="Arial" w:hAnsi="Arial" w:cs="Arial"/>
                <w:sz w:val="20"/>
                <w:szCs w:val="20"/>
              </w:rPr>
            </w:pPr>
            <w:r w:rsidRPr="005A7BEF">
              <w:rPr>
                <w:rFonts w:ascii="Arial" w:hAnsi="Arial" w:cs="Arial"/>
                <w:sz w:val="20"/>
                <w:szCs w:val="20"/>
              </w:rPr>
              <w:t>B</w:t>
            </w:r>
          </w:p>
        </w:tc>
        <w:tc>
          <w:tcPr>
            <w:tcW w:w="698" w:type="pct"/>
          </w:tcPr>
          <w:p w14:paraId="44776053" w14:textId="77777777" w:rsidR="008334F4" w:rsidRPr="005A7BEF" w:rsidRDefault="008334F4" w:rsidP="005A7BEF">
            <w:pPr>
              <w:jc w:val="center"/>
              <w:rPr>
                <w:rFonts w:ascii="Arial" w:hAnsi="Arial" w:cs="Arial"/>
                <w:sz w:val="21"/>
              </w:rPr>
            </w:pPr>
          </w:p>
        </w:tc>
        <w:tc>
          <w:tcPr>
            <w:tcW w:w="901" w:type="pct"/>
            <w:tcBorders>
              <w:right w:val="nil"/>
            </w:tcBorders>
            <w:vAlign w:val="center"/>
          </w:tcPr>
          <w:p w14:paraId="63397B8B" w14:textId="735FFCEF" w:rsidR="008334F4" w:rsidRPr="005A7BEF" w:rsidRDefault="008334F4" w:rsidP="005A7BEF">
            <w:pPr>
              <w:jc w:val="center"/>
              <w:rPr>
                <w:rFonts w:ascii="Arial" w:hAnsi="Arial" w:cs="Arial"/>
                <w:sz w:val="21"/>
              </w:rPr>
            </w:pPr>
          </w:p>
        </w:tc>
        <w:tc>
          <w:tcPr>
            <w:tcW w:w="369" w:type="pct"/>
            <w:tcBorders>
              <w:left w:val="nil"/>
            </w:tcBorders>
            <w:vAlign w:val="center"/>
          </w:tcPr>
          <w:p w14:paraId="2F4580A1" w14:textId="77777777" w:rsidR="008334F4" w:rsidRPr="005A7BEF" w:rsidRDefault="008334F4" w:rsidP="005A7BEF">
            <w:pPr>
              <w:jc w:val="center"/>
              <w:rPr>
                <w:rFonts w:ascii="Arial" w:hAnsi="Arial" w:cs="Arial"/>
                <w:sz w:val="21"/>
              </w:rPr>
            </w:pPr>
          </w:p>
        </w:tc>
        <w:tc>
          <w:tcPr>
            <w:tcW w:w="778" w:type="pct"/>
          </w:tcPr>
          <w:p w14:paraId="18646101" w14:textId="77777777" w:rsidR="008334F4" w:rsidRPr="005A7BEF" w:rsidRDefault="008334F4" w:rsidP="005A7BEF">
            <w:pPr>
              <w:jc w:val="center"/>
              <w:rPr>
                <w:rFonts w:ascii="Arial" w:hAnsi="Arial" w:cs="Arial"/>
                <w:sz w:val="21"/>
              </w:rPr>
            </w:pPr>
          </w:p>
        </w:tc>
        <w:tc>
          <w:tcPr>
            <w:tcW w:w="861" w:type="pct"/>
          </w:tcPr>
          <w:p w14:paraId="5DEA25E6" w14:textId="77777777" w:rsidR="008334F4" w:rsidRPr="005A7BEF" w:rsidRDefault="008334F4" w:rsidP="005A7BEF">
            <w:pPr>
              <w:jc w:val="center"/>
              <w:rPr>
                <w:rFonts w:ascii="Arial" w:hAnsi="Arial" w:cs="Arial"/>
                <w:sz w:val="21"/>
              </w:rPr>
            </w:pPr>
          </w:p>
        </w:tc>
        <w:tc>
          <w:tcPr>
            <w:tcW w:w="655" w:type="pct"/>
            <w:vAlign w:val="center"/>
          </w:tcPr>
          <w:p w14:paraId="7ABCCDC8" w14:textId="77777777" w:rsidR="008334F4" w:rsidRPr="005A7BEF" w:rsidRDefault="008334F4" w:rsidP="005A7BEF">
            <w:pPr>
              <w:jc w:val="center"/>
              <w:rPr>
                <w:rFonts w:ascii="Arial" w:hAnsi="Arial" w:cs="Arial"/>
              </w:rPr>
            </w:pPr>
          </w:p>
        </w:tc>
        <w:tc>
          <w:tcPr>
            <w:tcW w:w="574" w:type="pct"/>
            <w:vAlign w:val="center"/>
          </w:tcPr>
          <w:p w14:paraId="382F5AB5" w14:textId="77777777" w:rsidR="008334F4" w:rsidRPr="005A7BEF" w:rsidRDefault="008334F4" w:rsidP="005A7BEF">
            <w:pPr>
              <w:tabs>
                <w:tab w:val="center" w:pos="176"/>
                <w:tab w:val="center" w:pos="536"/>
              </w:tabs>
              <w:jc w:val="center"/>
              <w:rPr>
                <w:rFonts w:ascii="Arial" w:hAnsi="Arial" w:cs="Arial"/>
                <w:sz w:val="16"/>
                <w:szCs w:val="16"/>
              </w:rPr>
            </w:pPr>
          </w:p>
        </w:tc>
      </w:tr>
      <w:tr w:rsidR="008334F4" w:rsidRPr="005A7BEF" w14:paraId="1B7B6369" w14:textId="77777777" w:rsidTr="001403DE">
        <w:trPr>
          <w:trHeight w:hRule="exact" w:val="272"/>
        </w:trPr>
        <w:tc>
          <w:tcPr>
            <w:tcW w:w="164" w:type="pct"/>
            <w:vAlign w:val="center"/>
          </w:tcPr>
          <w:p w14:paraId="76C389CA" w14:textId="77777777" w:rsidR="008334F4" w:rsidRPr="005A7BEF" w:rsidRDefault="008334F4" w:rsidP="005A7BEF">
            <w:pPr>
              <w:jc w:val="center"/>
              <w:rPr>
                <w:rFonts w:ascii="Arial" w:hAnsi="Arial" w:cs="Arial"/>
                <w:sz w:val="20"/>
                <w:szCs w:val="20"/>
              </w:rPr>
            </w:pPr>
            <w:r w:rsidRPr="005A7BEF">
              <w:rPr>
                <w:rFonts w:ascii="Arial" w:hAnsi="Arial" w:cs="Arial"/>
                <w:sz w:val="20"/>
                <w:szCs w:val="20"/>
              </w:rPr>
              <w:t>C</w:t>
            </w:r>
          </w:p>
        </w:tc>
        <w:tc>
          <w:tcPr>
            <w:tcW w:w="698" w:type="pct"/>
          </w:tcPr>
          <w:p w14:paraId="3690D56E" w14:textId="77777777" w:rsidR="008334F4" w:rsidRPr="005A7BEF" w:rsidRDefault="008334F4" w:rsidP="005A7BEF">
            <w:pPr>
              <w:jc w:val="center"/>
              <w:rPr>
                <w:rFonts w:ascii="Arial" w:hAnsi="Arial" w:cs="Arial"/>
                <w:sz w:val="21"/>
              </w:rPr>
            </w:pPr>
          </w:p>
        </w:tc>
        <w:tc>
          <w:tcPr>
            <w:tcW w:w="901" w:type="pct"/>
            <w:tcBorders>
              <w:right w:val="nil"/>
            </w:tcBorders>
            <w:vAlign w:val="center"/>
          </w:tcPr>
          <w:p w14:paraId="4689FC20" w14:textId="32B7219A" w:rsidR="008334F4" w:rsidRPr="005A7BEF" w:rsidRDefault="008334F4" w:rsidP="005A7BEF">
            <w:pPr>
              <w:jc w:val="center"/>
              <w:rPr>
                <w:rFonts w:ascii="Arial" w:hAnsi="Arial" w:cs="Arial"/>
                <w:sz w:val="21"/>
              </w:rPr>
            </w:pPr>
          </w:p>
        </w:tc>
        <w:tc>
          <w:tcPr>
            <w:tcW w:w="369" w:type="pct"/>
            <w:tcBorders>
              <w:left w:val="nil"/>
            </w:tcBorders>
            <w:vAlign w:val="center"/>
          </w:tcPr>
          <w:p w14:paraId="369A2746" w14:textId="77777777" w:rsidR="008334F4" w:rsidRPr="005A7BEF" w:rsidRDefault="008334F4" w:rsidP="005A7BEF">
            <w:pPr>
              <w:jc w:val="center"/>
              <w:rPr>
                <w:rFonts w:ascii="Arial" w:hAnsi="Arial" w:cs="Arial"/>
                <w:sz w:val="21"/>
              </w:rPr>
            </w:pPr>
          </w:p>
        </w:tc>
        <w:tc>
          <w:tcPr>
            <w:tcW w:w="778" w:type="pct"/>
          </w:tcPr>
          <w:p w14:paraId="52E1857D" w14:textId="77777777" w:rsidR="008334F4" w:rsidRPr="005A7BEF" w:rsidRDefault="008334F4" w:rsidP="005A7BEF">
            <w:pPr>
              <w:jc w:val="center"/>
              <w:rPr>
                <w:rFonts w:ascii="Arial" w:hAnsi="Arial" w:cs="Arial"/>
                <w:sz w:val="21"/>
              </w:rPr>
            </w:pPr>
          </w:p>
        </w:tc>
        <w:tc>
          <w:tcPr>
            <w:tcW w:w="861" w:type="pct"/>
          </w:tcPr>
          <w:p w14:paraId="30CAFD2E" w14:textId="77777777" w:rsidR="008334F4" w:rsidRPr="005A7BEF" w:rsidRDefault="008334F4" w:rsidP="005A7BEF">
            <w:pPr>
              <w:jc w:val="center"/>
              <w:rPr>
                <w:rFonts w:ascii="Arial" w:hAnsi="Arial" w:cs="Arial"/>
                <w:sz w:val="21"/>
              </w:rPr>
            </w:pPr>
          </w:p>
        </w:tc>
        <w:tc>
          <w:tcPr>
            <w:tcW w:w="655" w:type="pct"/>
            <w:vAlign w:val="center"/>
          </w:tcPr>
          <w:p w14:paraId="765F8F58" w14:textId="77777777" w:rsidR="008334F4" w:rsidRPr="005A7BEF" w:rsidRDefault="008334F4" w:rsidP="005A7BEF">
            <w:pPr>
              <w:jc w:val="center"/>
              <w:rPr>
                <w:rFonts w:ascii="Arial" w:hAnsi="Arial" w:cs="Arial"/>
              </w:rPr>
            </w:pPr>
          </w:p>
        </w:tc>
        <w:tc>
          <w:tcPr>
            <w:tcW w:w="574" w:type="pct"/>
            <w:vAlign w:val="center"/>
          </w:tcPr>
          <w:p w14:paraId="4B0B27AB" w14:textId="77777777" w:rsidR="008334F4" w:rsidRPr="005A7BEF" w:rsidRDefault="008334F4" w:rsidP="005A7BEF">
            <w:pPr>
              <w:tabs>
                <w:tab w:val="center" w:pos="176"/>
                <w:tab w:val="center" w:pos="536"/>
              </w:tabs>
              <w:jc w:val="center"/>
              <w:rPr>
                <w:rFonts w:ascii="Arial" w:hAnsi="Arial" w:cs="Arial"/>
                <w:sz w:val="16"/>
                <w:szCs w:val="16"/>
              </w:rPr>
            </w:pPr>
          </w:p>
        </w:tc>
      </w:tr>
      <w:tr w:rsidR="008334F4" w:rsidRPr="005A7BEF" w14:paraId="5C012C29" w14:textId="77777777" w:rsidTr="001403DE">
        <w:trPr>
          <w:trHeight w:hRule="exact" w:val="291"/>
        </w:trPr>
        <w:tc>
          <w:tcPr>
            <w:tcW w:w="164" w:type="pct"/>
            <w:vAlign w:val="center"/>
          </w:tcPr>
          <w:p w14:paraId="67A17621" w14:textId="77777777" w:rsidR="008334F4" w:rsidRPr="005A7BEF" w:rsidRDefault="008334F4" w:rsidP="005A7BEF">
            <w:pPr>
              <w:jc w:val="center"/>
              <w:rPr>
                <w:rFonts w:ascii="Arial" w:hAnsi="Arial" w:cs="Arial"/>
                <w:sz w:val="20"/>
                <w:szCs w:val="20"/>
              </w:rPr>
            </w:pPr>
            <w:r w:rsidRPr="005A7BEF">
              <w:rPr>
                <w:rFonts w:ascii="Arial" w:hAnsi="Arial" w:cs="Arial"/>
                <w:sz w:val="20"/>
                <w:szCs w:val="20"/>
              </w:rPr>
              <w:t>D</w:t>
            </w:r>
          </w:p>
        </w:tc>
        <w:tc>
          <w:tcPr>
            <w:tcW w:w="698" w:type="pct"/>
          </w:tcPr>
          <w:p w14:paraId="7F8666D9" w14:textId="77777777" w:rsidR="008334F4" w:rsidRPr="005A7BEF" w:rsidRDefault="008334F4" w:rsidP="005A7BEF">
            <w:pPr>
              <w:jc w:val="center"/>
              <w:rPr>
                <w:rFonts w:ascii="Arial" w:hAnsi="Arial" w:cs="Arial"/>
                <w:sz w:val="21"/>
              </w:rPr>
            </w:pPr>
          </w:p>
        </w:tc>
        <w:tc>
          <w:tcPr>
            <w:tcW w:w="901" w:type="pct"/>
            <w:tcBorders>
              <w:right w:val="nil"/>
            </w:tcBorders>
            <w:vAlign w:val="center"/>
          </w:tcPr>
          <w:p w14:paraId="383DB8AA" w14:textId="6D58B78C" w:rsidR="008334F4" w:rsidRPr="005A7BEF" w:rsidRDefault="008334F4" w:rsidP="005A7BEF">
            <w:pPr>
              <w:jc w:val="center"/>
              <w:rPr>
                <w:rFonts w:ascii="Arial" w:hAnsi="Arial" w:cs="Arial"/>
                <w:sz w:val="21"/>
              </w:rPr>
            </w:pPr>
          </w:p>
        </w:tc>
        <w:tc>
          <w:tcPr>
            <w:tcW w:w="369" w:type="pct"/>
            <w:tcBorders>
              <w:left w:val="nil"/>
            </w:tcBorders>
            <w:vAlign w:val="center"/>
          </w:tcPr>
          <w:p w14:paraId="32E22215" w14:textId="77777777" w:rsidR="008334F4" w:rsidRPr="005A7BEF" w:rsidRDefault="008334F4" w:rsidP="005A7BEF">
            <w:pPr>
              <w:jc w:val="center"/>
              <w:rPr>
                <w:rFonts w:ascii="Arial" w:hAnsi="Arial" w:cs="Arial"/>
                <w:sz w:val="21"/>
              </w:rPr>
            </w:pPr>
          </w:p>
        </w:tc>
        <w:tc>
          <w:tcPr>
            <w:tcW w:w="778" w:type="pct"/>
          </w:tcPr>
          <w:p w14:paraId="28424EAE" w14:textId="77777777" w:rsidR="008334F4" w:rsidRPr="005A7BEF" w:rsidRDefault="008334F4" w:rsidP="005A7BEF">
            <w:pPr>
              <w:jc w:val="center"/>
              <w:rPr>
                <w:rFonts w:ascii="Arial" w:hAnsi="Arial" w:cs="Arial"/>
                <w:sz w:val="21"/>
              </w:rPr>
            </w:pPr>
          </w:p>
        </w:tc>
        <w:tc>
          <w:tcPr>
            <w:tcW w:w="861" w:type="pct"/>
          </w:tcPr>
          <w:p w14:paraId="12D134E4" w14:textId="77777777" w:rsidR="008334F4" w:rsidRPr="005A7BEF" w:rsidRDefault="008334F4" w:rsidP="005A7BEF">
            <w:pPr>
              <w:jc w:val="center"/>
              <w:rPr>
                <w:rFonts w:ascii="Arial" w:hAnsi="Arial" w:cs="Arial"/>
                <w:sz w:val="21"/>
              </w:rPr>
            </w:pPr>
          </w:p>
        </w:tc>
        <w:tc>
          <w:tcPr>
            <w:tcW w:w="655" w:type="pct"/>
            <w:vAlign w:val="center"/>
          </w:tcPr>
          <w:p w14:paraId="7EE6D3D5" w14:textId="77777777" w:rsidR="008334F4" w:rsidRPr="005A7BEF" w:rsidRDefault="008334F4" w:rsidP="005A7BEF">
            <w:pPr>
              <w:jc w:val="center"/>
              <w:rPr>
                <w:rFonts w:ascii="Arial" w:hAnsi="Arial" w:cs="Arial"/>
              </w:rPr>
            </w:pPr>
          </w:p>
        </w:tc>
        <w:tc>
          <w:tcPr>
            <w:tcW w:w="574" w:type="pct"/>
            <w:vAlign w:val="center"/>
          </w:tcPr>
          <w:p w14:paraId="78599DBE" w14:textId="77777777" w:rsidR="008334F4" w:rsidRPr="005A7BEF" w:rsidRDefault="008334F4" w:rsidP="005A7BEF">
            <w:pPr>
              <w:tabs>
                <w:tab w:val="center" w:pos="176"/>
                <w:tab w:val="center" w:pos="536"/>
              </w:tabs>
              <w:jc w:val="center"/>
              <w:rPr>
                <w:rFonts w:ascii="Arial" w:hAnsi="Arial" w:cs="Arial"/>
                <w:sz w:val="16"/>
                <w:szCs w:val="16"/>
              </w:rPr>
            </w:pPr>
          </w:p>
        </w:tc>
      </w:tr>
    </w:tbl>
    <w:p w14:paraId="34080F44" w14:textId="7D838857" w:rsidR="008230E4" w:rsidRPr="005A7BEF" w:rsidRDefault="008230E4" w:rsidP="005A7BEF">
      <w:pPr>
        <w:tabs>
          <w:tab w:val="left" w:pos="6240"/>
        </w:tabs>
        <w:rPr>
          <w:rFonts w:ascii="Arial" w:hAnsi="Arial" w:cs="Arial"/>
        </w:rPr>
      </w:pPr>
    </w:p>
    <w:p w14:paraId="3A126AEA" w14:textId="77777777" w:rsidR="006F720F" w:rsidRPr="005A7BEF" w:rsidRDefault="006F720F" w:rsidP="005A7BEF">
      <w:pPr>
        <w:tabs>
          <w:tab w:val="left" w:pos="6240"/>
        </w:tabs>
        <w:rPr>
          <w:rFonts w:ascii="Arial" w:hAnsi="Arial" w:cs="Arial"/>
        </w:rPr>
      </w:pPr>
    </w:p>
    <w:p w14:paraId="1EB6FC90" w14:textId="77777777" w:rsidR="00C30D9C" w:rsidRPr="005A7BEF" w:rsidRDefault="00C30D9C" w:rsidP="005A7BEF">
      <w:pPr>
        <w:rPr>
          <w:rFonts w:ascii="Arial" w:hAnsi="Arial" w:cs="Arial"/>
          <w:b/>
          <w:sz w:val="16"/>
          <w:szCs w:val="16"/>
        </w:rPr>
      </w:pPr>
    </w:p>
    <w:tbl>
      <w:tblPr>
        <w:tblW w:w="451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709"/>
        <w:gridCol w:w="3034"/>
        <w:gridCol w:w="1864"/>
        <w:gridCol w:w="1195"/>
        <w:gridCol w:w="2298"/>
        <w:gridCol w:w="1867"/>
        <w:gridCol w:w="372"/>
        <w:gridCol w:w="2553"/>
      </w:tblGrid>
      <w:tr w:rsidR="001F6C0F" w:rsidRPr="005A7BEF" w14:paraId="5860C0AD" w14:textId="77777777" w:rsidTr="00E16878">
        <w:trPr>
          <w:cantSplit/>
          <w:trHeight w:val="270"/>
        </w:trPr>
        <w:tc>
          <w:tcPr>
            <w:tcW w:w="255" w:type="pct"/>
          </w:tcPr>
          <w:p w14:paraId="42AEA841" w14:textId="77777777" w:rsidR="001F6C0F" w:rsidRPr="005A7BEF" w:rsidRDefault="001F6C0F" w:rsidP="005A7BEF">
            <w:pPr>
              <w:jc w:val="center"/>
              <w:rPr>
                <w:rFonts w:ascii="Arial" w:hAnsi="Arial" w:cs="Arial"/>
                <w:sz w:val="16"/>
                <w:szCs w:val="16"/>
              </w:rPr>
            </w:pPr>
          </w:p>
        </w:tc>
        <w:tc>
          <w:tcPr>
            <w:tcW w:w="1092" w:type="pct"/>
            <w:vAlign w:val="center"/>
          </w:tcPr>
          <w:p w14:paraId="4B75626F" w14:textId="77777777" w:rsidR="001F6C0F" w:rsidRPr="005A7BEF" w:rsidRDefault="001F6C0F" w:rsidP="005A7BEF">
            <w:pPr>
              <w:jc w:val="center"/>
              <w:rPr>
                <w:rFonts w:ascii="Arial" w:hAnsi="Arial" w:cs="Arial"/>
                <w:sz w:val="16"/>
                <w:szCs w:val="16"/>
              </w:rPr>
            </w:pPr>
            <w:r w:rsidRPr="005A7BEF">
              <w:rPr>
                <w:rFonts w:ascii="Arial" w:hAnsi="Arial" w:cs="Arial"/>
                <w:sz w:val="16"/>
                <w:szCs w:val="16"/>
              </w:rPr>
              <w:t>I6</w:t>
            </w:r>
          </w:p>
          <w:p w14:paraId="4A13005F" w14:textId="34A8D162" w:rsidR="00316977" w:rsidRPr="005A7BEF" w:rsidRDefault="00316977" w:rsidP="005A7BEF">
            <w:pPr>
              <w:jc w:val="center"/>
              <w:rPr>
                <w:rFonts w:ascii="Arial" w:hAnsi="Arial" w:cs="Arial"/>
                <w:sz w:val="16"/>
                <w:szCs w:val="16"/>
              </w:rPr>
            </w:pPr>
          </w:p>
        </w:tc>
        <w:tc>
          <w:tcPr>
            <w:tcW w:w="1101" w:type="pct"/>
            <w:gridSpan w:val="2"/>
            <w:vAlign w:val="center"/>
          </w:tcPr>
          <w:p w14:paraId="153F3389" w14:textId="77777777" w:rsidR="001F6C0F" w:rsidRPr="005A7BEF" w:rsidRDefault="001F6C0F" w:rsidP="005A7BEF">
            <w:pPr>
              <w:jc w:val="center"/>
              <w:rPr>
                <w:rFonts w:ascii="Arial" w:hAnsi="Arial" w:cs="Arial"/>
                <w:sz w:val="16"/>
                <w:szCs w:val="16"/>
              </w:rPr>
            </w:pPr>
            <w:r w:rsidRPr="005A7BEF">
              <w:rPr>
                <w:rFonts w:ascii="Arial" w:hAnsi="Arial" w:cs="Arial"/>
                <w:sz w:val="16"/>
                <w:szCs w:val="16"/>
              </w:rPr>
              <w:t>I7</w:t>
            </w:r>
          </w:p>
          <w:p w14:paraId="56022137" w14:textId="592255B7" w:rsidR="00316977" w:rsidRPr="005A7BEF" w:rsidRDefault="00316977" w:rsidP="005A7BEF">
            <w:pPr>
              <w:jc w:val="center"/>
              <w:rPr>
                <w:rFonts w:ascii="Arial" w:hAnsi="Arial" w:cs="Arial"/>
                <w:sz w:val="16"/>
                <w:szCs w:val="16"/>
              </w:rPr>
            </w:pPr>
          </w:p>
        </w:tc>
        <w:tc>
          <w:tcPr>
            <w:tcW w:w="827" w:type="pct"/>
            <w:vAlign w:val="center"/>
          </w:tcPr>
          <w:p w14:paraId="52EFEB4A" w14:textId="77777777" w:rsidR="001F6C0F" w:rsidRPr="005A7BEF" w:rsidRDefault="001F6C0F" w:rsidP="005A7BEF">
            <w:pPr>
              <w:jc w:val="center"/>
              <w:rPr>
                <w:rFonts w:ascii="Arial" w:hAnsi="Arial" w:cs="Arial"/>
                <w:sz w:val="16"/>
                <w:szCs w:val="16"/>
              </w:rPr>
            </w:pPr>
            <w:r w:rsidRPr="005A7BEF">
              <w:rPr>
                <w:rFonts w:ascii="Arial" w:hAnsi="Arial" w:cs="Arial"/>
                <w:sz w:val="16"/>
                <w:szCs w:val="16"/>
              </w:rPr>
              <w:t>I8</w:t>
            </w:r>
          </w:p>
          <w:p w14:paraId="2AC1199E" w14:textId="1769DA7F" w:rsidR="00316977" w:rsidRPr="005A7BEF" w:rsidRDefault="00316977" w:rsidP="005A7BEF">
            <w:pPr>
              <w:jc w:val="center"/>
              <w:rPr>
                <w:rFonts w:ascii="Arial" w:hAnsi="Arial" w:cs="Arial"/>
                <w:sz w:val="16"/>
                <w:szCs w:val="16"/>
              </w:rPr>
            </w:pPr>
          </w:p>
        </w:tc>
        <w:tc>
          <w:tcPr>
            <w:tcW w:w="806" w:type="pct"/>
            <w:gridSpan w:val="2"/>
            <w:vAlign w:val="center"/>
          </w:tcPr>
          <w:p w14:paraId="3D2033A3" w14:textId="77777777" w:rsidR="001F6C0F" w:rsidRPr="005A7BEF" w:rsidRDefault="001F6C0F" w:rsidP="005A7BEF">
            <w:pPr>
              <w:jc w:val="center"/>
              <w:rPr>
                <w:rFonts w:ascii="Arial" w:hAnsi="Arial" w:cs="Arial"/>
                <w:sz w:val="16"/>
                <w:szCs w:val="16"/>
              </w:rPr>
            </w:pPr>
            <w:r w:rsidRPr="005A7BEF">
              <w:rPr>
                <w:rFonts w:ascii="Arial" w:hAnsi="Arial" w:cs="Arial"/>
                <w:sz w:val="16"/>
                <w:szCs w:val="16"/>
              </w:rPr>
              <w:t>I9</w:t>
            </w:r>
          </w:p>
          <w:p w14:paraId="4D0085AF" w14:textId="2763DCF4" w:rsidR="00316977" w:rsidRPr="005A7BEF" w:rsidRDefault="00316977" w:rsidP="005A7BEF">
            <w:pPr>
              <w:jc w:val="center"/>
              <w:rPr>
                <w:rFonts w:ascii="Arial" w:hAnsi="Arial" w:cs="Arial"/>
                <w:sz w:val="16"/>
                <w:szCs w:val="16"/>
              </w:rPr>
            </w:pPr>
          </w:p>
        </w:tc>
        <w:tc>
          <w:tcPr>
            <w:tcW w:w="919" w:type="pct"/>
            <w:vAlign w:val="center"/>
          </w:tcPr>
          <w:p w14:paraId="2A1FF76D" w14:textId="77777777" w:rsidR="001F6C0F" w:rsidRPr="005A7BEF" w:rsidRDefault="001F6C0F" w:rsidP="005A7BEF">
            <w:pPr>
              <w:jc w:val="center"/>
              <w:rPr>
                <w:rFonts w:ascii="Arial" w:hAnsi="Arial" w:cs="Arial"/>
                <w:sz w:val="16"/>
                <w:szCs w:val="16"/>
              </w:rPr>
            </w:pPr>
            <w:r w:rsidRPr="005A7BEF">
              <w:rPr>
                <w:rFonts w:ascii="Arial" w:hAnsi="Arial" w:cs="Arial"/>
                <w:sz w:val="16"/>
                <w:szCs w:val="16"/>
              </w:rPr>
              <w:t>I10</w:t>
            </w:r>
          </w:p>
          <w:p w14:paraId="281568C3" w14:textId="5009FC46" w:rsidR="00316977" w:rsidRPr="005A7BEF" w:rsidRDefault="00316977" w:rsidP="005A7BEF">
            <w:pPr>
              <w:jc w:val="center"/>
              <w:rPr>
                <w:rFonts w:ascii="Arial" w:hAnsi="Arial" w:cs="Arial"/>
                <w:sz w:val="16"/>
                <w:szCs w:val="16"/>
              </w:rPr>
            </w:pPr>
          </w:p>
        </w:tc>
      </w:tr>
      <w:tr w:rsidR="001F6C0F" w:rsidRPr="005A7BEF" w14:paraId="003541A0" w14:textId="77777777" w:rsidTr="00E16878">
        <w:trPr>
          <w:cantSplit/>
          <w:trHeight w:val="968"/>
        </w:trPr>
        <w:tc>
          <w:tcPr>
            <w:tcW w:w="255" w:type="pct"/>
          </w:tcPr>
          <w:p w14:paraId="12CCA3C3" w14:textId="77777777" w:rsidR="001F6C0F" w:rsidRPr="005A7BEF" w:rsidRDefault="001F6C0F" w:rsidP="005A7BEF">
            <w:pPr>
              <w:rPr>
                <w:rFonts w:ascii="Arial" w:hAnsi="Arial" w:cs="Arial"/>
                <w:sz w:val="16"/>
                <w:szCs w:val="16"/>
              </w:rPr>
            </w:pPr>
          </w:p>
        </w:tc>
        <w:tc>
          <w:tcPr>
            <w:tcW w:w="1092" w:type="pct"/>
          </w:tcPr>
          <w:p w14:paraId="047B9809" w14:textId="115B59CB" w:rsidR="001F6C0F" w:rsidRPr="005A7BEF" w:rsidRDefault="001F6C0F" w:rsidP="005A7BEF">
            <w:pPr>
              <w:rPr>
                <w:rFonts w:ascii="Arial" w:hAnsi="Arial" w:cs="Arial"/>
                <w:sz w:val="16"/>
                <w:szCs w:val="16"/>
              </w:rPr>
            </w:pPr>
            <w:r w:rsidRPr="005A7BEF">
              <w:rPr>
                <w:rFonts w:ascii="Arial" w:hAnsi="Arial" w:cs="Arial"/>
                <w:sz w:val="16"/>
                <w:szCs w:val="16"/>
              </w:rPr>
              <w:t>How long do</w:t>
            </w:r>
            <w:r w:rsidR="00F84C3E">
              <w:rPr>
                <w:rFonts w:ascii="Arial" w:hAnsi="Arial" w:cs="Arial"/>
                <w:sz w:val="16"/>
                <w:szCs w:val="16"/>
              </w:rPr>
              <w:t>es</w:t>
            </w:r>
            <w:r w:rsidRPr="005A7BEF">
              <w:rPr>
                <w:rFonts w:ascii="Arial" w:hAnsi="Arial" w:cs="Arial"/>
                <w:sz w:val="16"/>
                <w:szCs w:val="16"/>
              </w:rPr>
              <w:t xml:space="preserve"> </w:t>
            </w:r>
            <w:r w:rsidR="00F84C3E">
              <w:rPr>
                <w:rFonts w:ascii="Arial" w:hAnsi="Arial" w:cs="Arial"/>
                <w:sz w:val="16"/>
                <w:szCs w:val="16"/>
              </w:rPr>
              <w:t>[Name]</w:t>
            </w:r>
            <w:r w:rsidRPr="005A7BEF">
              <w:rPr>
                <w:rFonts w:ascii="Arial" w:hAnsi="Arial" w:cs="Arial"/>
                <w:sz w:val="16"/>
                <w:szCs w:val="16"/>
              </w:rPr>
              <w:t xml:space="preserve"> think </w:t>
            </w:r>
            <w:r w:rsidR="00F84C3E">
              <w:rPr>
                <w:rFonts w:ascii="Arial" w:hAnsi="Arial" w:cs="Arial"/>
                <w:sz w:val="16"/>
                <w:szCs w:val="16"/>
              </w:rPr>
              <w:t>he/she</w:t>
            </w:r>
            <w:r w:rsidRPr="005A7BEF">
              <w:rPr>
                <w:rFonts w:ascii="Arial" w:hAnsi="Arial" w:cs="Arial"/>
                <w:sz w:val="16"/>
                <w:szCs w:val="16"/>
              </w:rPr>
              <w:t xml:space="preserve"> could leave the land alone without losing it?</w:t>
            </w:r>
          </w:p>
          <w:p w14:paraId="0062196C" w14:textId="77777777" w:rsidR="00491169" w:rsidRPr="005A7BEF" w:rsidRDefault="00491169" w:rsidP="005A7BEF">
            <w:pPr>
              <w:rPr>
                <w:rFonts w:ascii="Arial" w:hAnsi="Arial" w:cs="Arial"/>
                <w:sz w:val="16"/>
                <w:szCs w:val="16"/>
              </w:rPr>
            </w:pPr>
          </w:p>
          <w:p w14:paraId="47569C76" w14:textId="77777777" w:rsidR="001F6C0F" w:rsidRPr="005A7BEF" w:rsidRDefault="001F6C0F" w:rsidP="005A7BEF">
            <w:pPr>
              <w:contextualSpacing/>
              <w:rPr>
                <w:rFonts w:ascii="Arial" w:hAnsi="Arial" w:cs="Arial"/>
                <w:sz w:val="16"/>
                <w:szCs w:val="16"/>
              </w:rPr>
            </w:pPr>
            <w:r w:rsidRPr="005A7BEF">
              <w:rPr>
                <w:rFonts w:ascii="Arial" w:hAnsi="Arial" w:cs="Arial"/>
                <w:sz w:val="16"/>
                <w:szCs w:val="16"/>
              </w:rPr>
              <w:t xml:space="preserve">1…Less than 6 months         </w:t>
            </w:r>
          </w:p>
          <w:p w14:paraId="4D47DF11" w14:textId="77777777" w:rsidR="00124486" w:rsidRPr="005A7BEF" w:rsidRDefault="001F6C0F" w:rsidP="005A7BEF">
            <w:pPr>
              <w:contextualSpacing/>
              <w:rPr>
                <w:rFonts w:ascii="Arial" w:hAnsi="Arial" w:cs="Arial"/>
                <w:sz w:val="16"/>
                <w:szCs w:val="16"/>
              </w:rPr>
            </w:pPr>
            <w:r w:rsidRPr="005A7BEF">
              <w:rPr>
                <w:rFonts w:ascii="Arial" w:hAnsi="Arial" w:cs="Arial"/>
                <w:sz w:val="16"/>
                <w:szCs w:val="16"/>
              </w:rPr>
              <w:t xml:space="preserve">2…….6 to 12 months      </w:t>
            </w:r>
          </w:p>
          <w:p w14:paraId="597B31DD" w14:textId="77777777" w:rsidR="00124486" w:rsidRPr="005A7BEF" w:rsidRDefault="001F6C0F" w:rsidP="005A7BEF">
            <w:pPr>
              <w:contextualSpacing/>
              <w:rPr>
                <w:rFonts w:ascii="Arial" w:hAnsi="Arial" w:cs="Arial"/>
                <w:sz w:val="16"/>
                <w:szCs w:val="16"/>
              </w:rPr>
            </w:pPr>
            <w:r w:rsidRPr="005A7BEF">
              <w:rPr>
                <w:rFonts w:ascii="Arial" w:hAnsi="Arial" w:cs="Arial"/>
                <w:sz w:val="16"/>
                <w:szCs w:val="16"/>
              </w:rPr>
              <w:t xml:space="preserve">3…More than 12 months     </w:t>
            </w:r>
          </w:p>
          <w:p w14:paraId="60BD4676" w14:textId="6ACA832A" w:rsidR="001F6C0F" w:rsidRDefault="001F6C0F" w:rsidP="005A7BEF">
            <w:pPr>
              <w:contextualSpacing/>
              <w:rPr>
                <w:rFonts w:ascii="Arial" w:hAnsi="Arial" w:cs="Arial"/>
                <w:sz w:val="16"/>
                <w:szCs w:val="16"/>
              </w:rPr>
            </w:pPr>
            <w:r w:rsidRPr="005A7BEF">
              <w:rPr>
                <w:rFonts w:ascii="Arial" w:hAnsi="Arial" w:cs="Arial"/>
                <w:sz w:val="16"/>
                <w:szCs w:val="16"/>
              </w:rPr>
              <w:t>4……..More than  2 years            5……Indefinitely</w:t>
            </w:r>
            <w:r w:rsidR="000D40B6">
              <w:rPr>
                <w:rFonts w:ascii="Arial" w:hAnsi="Arial" w:cs="Arial"/>
                <w:sz w:val="16"/>
                <w:szCs w:val="16"/>
              </w:rPr>
              <w:t xml:space="preserve"> &gt;&gt; I8</w:t>
            </w:r>
          </w:p>
          <w:p w14:paraId="040D8D9C" w14:textId="77777777" w:rsidR="000D40B6" w:rsidRPr="005A7BEF" w:rsidRDefault="000D40B6" w:rsidP="005A7BEF">
            <w:pPr>
              <w:contextualSpacing/>
              <w:rPr>
                <w:rFonts w:ascii="Arial" w:hAnsi="Arial" w:cs="Arial"/>
                <w:sz w:val="16"/>
                <w:szCs w:val="16"/>
              </w:rPr>
            </w:pPr>
          </w:p>
          <w:p w14:paraId="584516C6" w14:textId="77777777" w:rsidR="001F6C0F" w:rsidRPr="005A7BEF" w:rsidRDefault="001F6C0F" w:rsidP="005A7BEF">
            <w:pPr>
              <w:contextualSpacing/>
              <w:rPr>
                <w:rFonts w:ascii="Arial" w:hAnsi="Arial" w:cs="Arial"/>
                <w:sz w:val="16"/>
                <w:szCs w:val="16"/>
              </w:rPr>
            </w:pPr>
          </w:p>
        </w:tc>
        <w:tc>
          <w:tcPr>
            <w:tcW w:w="1101" w:type="pct"/>
            <w:gridSpan w:val="2"/>
          </w:tcPr>
          <w:p w14:paraId="05E1EB32" w14:textId="34536C07" w:rsidR="001F6C0F" w:rsidRPr="005A7BEF" w:rsidRDefault="001F6C0F" w:rsidP="005A7BEF">
            <w:pPr>
              <w:rPr>
                <w:rFonts w:ascii="Arial" w:hAnsi="Arial" w:cs="Arial"/>
                <w:sz w:val="16"/>
                <w:szCs w:val="16"/>
              </w:rPr>
            </w:pPr>
            <w:r w:rsidRPr="005A7BEF">
              <w:rPr>
                <w:rFonts w:ascii="Arial" w:hAnsi="Arial" w:cs="Arial"/>
                <w:sz w:val="16"/>
                <w:szCs w:val="16"/>
              </w:rPr>
              <w:t>How or why might</w:t>
            </w:r>
            <w:r w:rsidR="00E648B1" w:rsidRPr="005A7BEF">
              <w:rPr>
                <w:rFonts w:ascii="Arial" w:hAnsi="Arial" w:cs="Arial"/>
                <w:sz w:val="16"/>
                <w:szCs w:val="16"/>
              </w:rPr>
              <w:t xml:space="preserve">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lose the land?</w:t>
            </w:r>
          </w:p>
          <w:p w14:paraId="7A94AD5C" w14:textId="77777777" w:rsidR="00491169" w:rsidRPr="005A7BEF" w:rsidRDefault="00491169" w:rsidP="005A7BEF">
            <w:pPr>
              <w:rPr>
                <w:rFonts w:ascii="Arial" w:hAnsi="Arial" w:cs="Arial"/>
                <w:sz w:val="16"/>
                <w:szCs w:val="16"/>
              </w:rPr>
            </w:pPr>
          </w:p>
          <w:p w14:paraId="47088BFF" w14:textId="636FCAE2" w:rsidR="001F6C0F" w:rsidRPr="005A7BEF" w:rsidRDefault="003D2E6B" w:rsidP="005A7BEF">
            <w:pPr>
              <w:rPr>
                <w:rFonts w:ascii="Arial" w:hAnsi="Arial" w:cs="Arial"/>
                <w:i/>
                <w:sz w:val="16"/>
                <w:szCs w:val="16"/>
              </w:rPr>
            </w:pPr>
            <w:r>
              <w:rPr>
                <w:rFonts w:ascii="Arial" w:hAnsi="Arial" w:cs="Arial"/>
                <w:i/>
                <w:sz w:val="16"/>
                <w:szCs w:val="16"/>
              </w:rPr>
              <w:t>Select all that apply.</w:t>
            </w:r>
          </w:p>
          <w:p w14:paraId="1E033A6C" w14:textId="77777777" w:rsidR="00491169" w:rsidRPr="005A7BEF" w:rsidRDefault="00491169" w:rsidP="005A7BEF">
            <w:pPr>
              <w:rPr>
                <w:rFonts w:ascii="Arial" w:hAnsi="Arial" w:cs="Arial"/>
                <w:sz w:val="16"/>
                <w:szCs w:val="16"/>
              </w:rPr>
            </w:pPr>
          </w:p>
          <w:p w14:paraId="3C1037B6" w14:textId="7890732B" w:rsidR="001F6C0F" w:rsidRPr="005A7BEF" w:rsidRDefault="001F6C0F" w:rsidP="005A7BEF">
            <w:pPr>
              <w:rPr>
                <w:rFonts w:ascii="Arial" w:hAnsi="Arial" w:cs="Arial"/>
                <w:sz w:val="16"/>
                <w:szCs w:val="16"/>
              </w:rPr>
            </w:pPr>
            <w:r w:rsidRPr="005A7BEF">
              <w:rPr>
                <w:rFonts w:ascii="Arial" w:hAnsi="Arial" w:cs="Arial"/>
                <w:sz w:val="16"/>
                <w:szCs w:val="16"/>
              </w:rPr>
              <w:t xml:space="preserve">1…. </w:t>
            </w:r>
            <w:r w:rsidR="00F84C3E">
              <w:rPr>
                <w:rFonts w:ascii="Arial" w:hAnsi="Arial" w:cs="Arial"/>
                <w:sz w:val="16"/>
                <w:szCs w:val="16"/>
              </w:rPr>
              <w:t>[Name]</w:t>
            </w:r>
            <w:r w:rsidRPr="005A7BEF">
              <w:rPr>
                <w:rFonts w:ascii="Arial" w:hAnsi="Arial" w:cs="Arial"/>
                <w:sz w:val="16"/>
                <w:szCs w:val="16"/>
              </w:rPr>
              <w:t xml:space="preserve"> would lose title to the land.</w:t>
            </w:r>
            <w:r w:rsidRPr="005A7BEF">
              <w:rPr>
                <w:rFonts w:ascii="Arial" w:hAnsi="Arial" w:cs="Arial"/>
                <w:sz w:val="16"/>
                <w:szCs w:val="16"/>
              </w:rPr>
              <w:br/>
              <w:t>2… Land would be given to somebody else.</w:t>
            </w:r>
          </w:p>
          <w:p w14:paraId="553618A2" w14:textId="77777777" w:rsidR="001F6C0F" w:rsidRPr="005A7BEF" w:rsidRDefault="001F6C0F" w:rsidP="005A7BEF">
            <w:pPr>
              <w:rPr>
                <w:rFonts w:ascii="Arial" w:hAnsi="Arial" w:cs="Arial"/>
                <w:sz w:val="16"/>
                <w:szCs w:val="16"/>
              </w:rPr>
            </w:pPr>
            <w:r w:rsidRPr="005A7BEF">
              <w:rPr>
                <w:rFonts w:ascii="Arial" w:hAnsi="Arial" w:cs="Arial"/>
                <w:sz w:val="16"/>
                <w:szCs w:val="16"/>
              </w:rPr>
              <w:t>3… Somebody else would start to use the land.</w:t>
            </w:r>
          </w:p>
          <w:p w14:paraId="175BDEB0" w14:textId="589F4230" w:rsidR="001F6C0F" w:rsidRPr="005A7BEF" w:rsidRDefault="00B9077D" w:rsidP="005A7BEF">
            <w:pPr>
              <w:rPr>
                <w:rFonts w:ascii="Arial" w:hAnsi="Arial" w:cs="Arial"/>
                <w:sz w:val="16"/>
                <w:szCs w:val="16"/>
              </w:rPr>
            </w:pPr>
            <w:r w:rsidRPr="005A7BEF">
              <w:rPr>
                <w:rFonts w:ascii="Arial" w:hAnsi="Arial" w:cs="Arial"/>
                <w:sz w:val="16"/>
                <w:szCs w:val="16"/>
              </w:rPr>
              <w:t>-666</w:t>
            </w:r>
            <w:r w:rsidR="001F6C0F" w:rsidRPr="005A7BEF">
              <w:rPr>
                <w:rFonts w:ascii="Arial" w:hAnsi="Arial" w:cs="Arial"/>
                <w:sz w:val="16"/>
                <w:szCs w:val="16"/>
              </w:rPr>
              <w:t>… Other (</w:t>
            </w:r>
            <w:r w:rsidR="00F84C3E">
              <w:rPr>
                <w:rFonts w:ascii="Arial" w:hAnsi="Arial" w:cs="Arial"/>
                <w:sz w:val="16"/>
                <w:szCs w:val="16"/>
              </w:rPr>
              <w:t>please specify</w:t>
            </w:r>
            <w:r w:rsidR="001F6C0F" w:rsidRPr="005A7BEF">
              <w:rPr>
                <w:rFonts w:ascii="Arial" w:hAnsi="Arial" w:cs="Arial"/>
                <w:sz w:val="16"/>
                <w:szCs w:val="16"/>
              </w:rPr>
              <w:t>)</w:t>
            </w:r>
          </w:p>
          <w:p w14:paraId="3A7AC5A1" w14:textId="77777777" w:rsidR="001F6C0F" w:rsidRPr="005A7BEF" w:rsidRDefault="001F6C0F" w:rsidP="005A7BEF">
            <w:pPr>
              <w:rPr>
                <w:rFonts w:ascii="Arial" w:hAnsi="Arial" w:cs="Arial"/>
                <w:sz w:val="16"/>
                <w:szCs w:val="16"/>
              </w:rPr>
            </w:pPr>
          </w:p>
        </w:tc>
        <w:tc>
          <w:tcPr>
            <w:tcW w:w="827" w:type="pct"/>
          </w:tcPr>
          <w:p w14:paraId="12FC741A" w14:textId="7F6405D5" w:rsidR="001F6C0F" w:rsidRPr="005A7BEF" w:rsidRDefault="001F6C0F" w:rsidP="005A7BEF">
            <w:pPr>
              <w:rPr>
                <w:rFonts w:ascii="Arial" w:hAnsi="Arial" w:cs="Arial"/>
                <w:sz w:val="16"/>
                <w:szCs w:val="16"/>
              </w:rPr>
            </w:pPr>
            <w:r w:rsidRPr="005A7BEF">
              <w:rPr>
                <w:rFonts w:ascii="Arial" w:hAnsi="Arial" w:cs="Arial"/>
                <w:sz w:val="16"/>
                <w:szCs w:val="16"/>
              </w:rPr>
              <w:t>Ha</w:t>
            </w:r>
            <w:r w:rsidR="00DC4449">
              <w:rPr>
                <w:rFonts w:ascii="Arial" w:hAnsi="Arial" w:cs="Arial"/>
                <w:sz w:val="16"/>
                <w:szCs w:val="16"/>
              </w:rPr>
              <w:t>s [Name]</w:t>
            </w:r>
            <w:r w:rsidRPr="005A7BEF">
              <w:rPr>
                <w:rFonts w:ascii="Arial" w:hAnsi="Arial" w:cs="Arial"/>
                <w:sz w:val="16"/>
                <w:szCs w:val="16"/>
              </w:rPr>
              <w:t xml:space="preserve"> had a dispute with someone over this land since the last time you were</w:t>
            </w:r>
            <w:r w:rsidR="00DC4449">
              <w:rPr>
                <w:rFonts w:ascii="Arial" w:hAnsi="Arial" w:cs="Arial"/>
                <w:sz w:val="16"/>
                <w:szCs w:val="16"/>
              </w:rPr>
              <w:t xml:space="preserve"> last</w:t>
            </w:r>
            <w:r w:rsidRPr="005A7BEF">
              <w:rPr>
                <w:rFonts w:ascii="Arial" w:hAnsi="Arial" w:cs="Arial"/>
                <w:sz w:val="16"/>
                <w:szCs w:val="16"/>
              </w:rPr>
              <w:t xml:space="preserve"> surveyed</w:t>
            </w:r>
            <w:r w:rsidR="00DC4449">
              <w:rPr>
                <w:rFonts w:ascii="Arial" w:hAnsi="Arial" w:cs="Arial"/>
                <w:sz w:val="16"/>
                <w:szCs w:val="16"/>
              </w:rPr>
              <w:t xml:space="preserve"> in 2013-2014</w:t>
            </w:r>
            <w:r w:rsidRPr="005A7BEF">
              <w:rPr>
                <w:rFonts w:ascii="Arial" w:hAnsi="Arial" w:cs="Arial"/>
                <w:sz w:val="16"/>
                <w:szCs w:val="16"/>
              </w:rPr>
              <w:t>?</w:t>
            </w:r>
          </w:p>
          <w:p w14:paraId="7FDD8BE4" w14:textId="77777777" w:rsidR="00491169" w:rsidRPr="005A7BEF" w:rsidRDefault="00491169" w:rsidP="005A7BEF">
            <w:pPr>
              <w:rPr>
                <w:rFonts w:ascii="Arial" w:hAnsi="Arial" w:cs="Arial"/>
                <w:sz w:val="16"/>
                <w:szCs w:val="16"/>
              </w:rPr>
            </w:pPr>
          </w:p>
          <w:p w14:paraId="028083C6" w14:textId="3B40AC8C" w:rsidR="001F6C0F" w:rsidRPr="005A7BEF" w:rsidRDefault="001F6C0F" w:rsidP="005A7BEF">
            <w:pPr>
              <w:rPr>
                <w:rFonts w:ascii="Arial" w:hAnsi="Arial" w:cs="Arial"/>
                <w:sz w:val="16"/>
                <w:szCs w:val="16"/>
              </w:rPr>
            </w:pPr>
            <w:r w:rsidRPr="005A7BEF">
              <w:rPr>
                <w:rFonts w:ascii="Arial" w:hAnsi="Arial" w:cs="Arial"/>
                <w:sz w:val="16"/>
                <w:szCs w:val="16"/>
              </w:rPr>
              <w:t>1.Yes</w:t>
            </w:r>
          </w:p>
          <w:p w14:paraId="588941D5" w14:textId="2F5A054D" w:rsidR="001F6C0F" w:rsidRPr="005A7BEF" w:rsidRDefault="001F6C0F" w:rsidP="005A7BEF">
            <w:pPr>
              <w:rPr>
                <w:rFonts w:ascii="Arial" w:hAnsi="Arial" w:cs="Arial"/>
                <w:sz w:val="16"/>
                <w:szCs w:val="16"/>
              </w:rPr>
            </w:pPr>
            <w:r w:rsidRPr="005A7BEF">
              <w:rPr>
                <w:rFonts w:ascii="Arial" w:hAnsi="Arial" w:cs="Arial"/>
                <w:sz w:val="16"/>
                <w:szCs w:val="16"/>
              </w:rPr>
              <w:t>5. No&gt;&gt;</w:t>
            </w:r>
            <w:r w:rsidR="00642617">
              <w:rPr>
                <w:rFonts w:ascii="Arial" w:hAnsi="Arial" w:cs="Arial"/>
                <w:sz w:val="16"/>
                <w:szCs w:val="16"/>
              </w:rPr>
              <w:t xml:space="preserve"> </w:t>
            </w:r>
            <w:r w:rsidRPr="005A7BEF">
              <w:rPr>
                <w:rFonts w:ascii="Arial" w:hAnsi="Arial" w:cs="Arial"/>
                <w:sz w:val="16"/>
                <w:szCs w:val="16"/>
              </w:rPr>
              <w:t>I11</w:t>
            </w:r>
          </w:p>
        </w:tc>
        <w:tc>
          <w:tcPr>
            <w:tcW w:w="806" w:type="pct"/>
            <w:gridSpan w:val="2"/>
          </w:tcPr>
          <w:p w14:paraId="751E55C9" w14:textId="714CA083" w:rsidR="001F6C0F" w:rsidRPr="005A7BEF" w:rsidRDefault="001F6C0F" w:rsidP="005A7BEF">
            <w:pPr>
              <w:rPr>
                <w:rFonts w:ascii="Arial" w:hAnsi="Arial" w:cs="Arial"/>
                <w:sz w:val="16"/>
                <w:szCs w:val="16"/>
              </w:rPr>
            </w:pPr>
            <w:r w:rsidRPr="005A7BEF">
              <w:rPr>
                <w:rFonts w:ascii="Arial" w:hAnsi="Arial" w:cs="Arial"/>
                <w:sz w:val="16"/>
                <w:szCs w:val="16"/>
              </w:rPr>
              <w:t>What was the nature of the dispute?</w:t>
            </w:r>
          </w:p>
          <w:p w14:paraId="23B6B701" w14:textId="77777777" w:rsidR="00491169" w:rsidRPr="005A7BEF" w:rsidRDefault="00491169" w:rsidP="005A7BEF">
            <w:pPr>
              <w:rPr>
                <w:rFonts w:ascii="Arial" w:hAnsi="Arial" w:cs="Arial"/>
                <w:sz w:val="16"/>
                <w:szCs w:val="16"/>
              </w:rPr>
            </w:pPr>
          </w:p>
          <w:p w14:paraId="27CDF7D5" w14:textId="77777777" w:rsidR="001F6C0F" w:rsidRPr="005A7BEF" w:rsidRDefault="001F6C0F" w:rsidP="005A7BEF">
            <w:pPr>
              <w:rPr>
                <w:rFonts w:ascii="Arial" w:hAnsi="Arial" w:cs="Arial"/>
                <w:sz w:val="16"/>
                <w:szCs w:val="16"/>
              </w:rPr>
            </w:pPr>
            <w:r w:rsidRPr="005A7BEF">
              <w:rPr>
                <w:rFonts w:ascii="Arial" w:hAnsi="Arial" w:cs="Arial"/>
                <w:sz w:val="16"/>
                <w:szCs w:val="16"/>
              </w:rPr>
              <w:t xml:space="preserve">1...Boundaries of land                       </w:t>
            </w:r>
          </w:p>
          <w:p w14:paraId="23A96AF1" w14:textId="77777777" w:rsidR="001F6C0F" w:rsidRPr="005A7BEF" w:rsidRDefault="001F6C0F" w:rsidP="005A7BEF">
            <w:pPr>
              <w:rPr>
                <w:rFonts w:ascii="Arial" w:hAnsi="Arial" w:cs="Arial"/>
                <w:sz w:val="16"/>
                <w:szCs w:val="16"/>
              </w:rPr>
            </w:pPr>
            <w:r w:rsidRPr="005A7BEF">
              <w:rPr>
                <w:rFonts w:ascii="Arial" w:hAnsi="Arial" w:cs="Arial"/>
                <w:sz w:val="16"/>
                <w:szCs w:val="16"/>
              </w:rPr>
              <w:t>2….Multiple claims to land</w:t>
            </w:r>
          </w:p>
          <w:p w14:paraId="35785ABF" w14:textId="77777777" w:rsidR="001F6C0F" w:rsidRPr="005A7BEF" w:rsidRDefault="001F6C0F" w:rsidP="005A7BEF">
            <w:pPr>
              <w:rPr>
                <w:rFonts w:ascii="Arial" w:hAnsi="Arial" w:cs="Arial"/>
                <w:sz w:val="16"/>
                <w:szCs w:val="16"/>
              </w:rPr>
            </w:pPr>
            <w:r w:rsidRPr="005A7BEF">
              <w:rPr>
                <w:rFonts w:ascii="Arial" w:hAnsi="Arial" w:cs="Arial"/>
                <w:sz w:val="16"/>
                <w:szCs w:val="16"/>
              </w:rPr>
              <w:t>3…..Breach of contract by former owner</w:t>
            </w:r>
          </w:p>
          <w:p w14:paraId="1A27831C" w14:textId="7822AD46" w:rsidR="001F6C0F" w:rsidRPr="005A7BEF" w:rsidRDefault="001F6C0F" w:rsidP="005A7BEF">
            <w:pPr>
              <w:rPr>
                <w:rFonts w:ascii="Arial" w:hAnsi="Arial" w:cs="Arial"/>
                <w:sz w:val="16"/>
                <w:szCs w:val="16"/>
              </w:rPr>
            </w:pPr>
            <w:r w:rsidRPr="005A7BEF">
              <w:rPr>
                <w:rFonts w:ascii="Arial" w:hAnsi="Arial" w:cs="Arial"/>
                <w:sz w:val="16"/>
                <w:szCs w:val="16"/>
              </w:rPr>
              <w:t>4…..Breach of contract by potential buyer</w:t>
            </w:r>
          </w:p>
          <w:p w14:paraId="78DD979E" w14:textId="52C72567" w:rsidR="001F6C0F" w:rsidRPr="005A7BEF" w:rsidRDefault="00D5192C" w:rsidP="005A7BEF">
            <w:pPr>
              <w:rPr>
                <w:rFonts w:ascii="Arial" w:hAnsi="Arial" w:cs="Arial"/>
                <w:sz w:val="16"/>
                <w:szCs w:val="16"/>
              </w:rPr>
            </w:pPr>
            <w:r w:rsidRPr="005A7BEF">
              <w:rPr>
                <w:rFonts w:ascii="Arial" w:hAnsi="Arial" w:cs="Arial"/>
                <w:sz w:val="16"/>
                <w:szCs w:val="16"/>
              </w:rPr>
              <w:t>-666</w:t>
            </w:r>
            <w:r w:rsidR="001F6C0F" w:rsidRPr="005A7BEF">
              <w:rPr>
                <w:rFonts w:ascii="Arial" w:hAnsi="Arial" w:cs="Arial"/>
                <w:sz w:val="16"/>
                <w:szCs w:val="16"/>
              </w:rPr>
              <w:t xml:space="preserve">…….Other </w:t>
            </w:r>
            <w:r w:rsidR="00642617">
              <w:rPr>
                <w:rFonts w:ascii="Arial" w:hAnsi="Arial" w:cs="Arial"/>
                <w:sz w:val="16"/>
                <w:szCs w:val="16"/>
              </w:rPr>
              <w:t>(please s</w:t>
            </w:r>
            <w:r w:rsidR="001F6C0F" w:rsidRPr="005A7BEF">
              <w:rPr>
                <w:rFonts w:ascii="Arial" w:hAnsi="Arial" w:cs="Arial"/>
                <w:sz w:val="16"/>
                <w:szCs w:val="16"/>
              </w:rPr>
              <w:t>pecify</w:t>
            </w:r>
            <w:r w:rsidR="00642617">
              <w:rPr>
                <w:rFonts w:ascii="Arial" w:hAnsi="Arial" w:cs="Arial"/>
                <w:sz w:val="16"/>
                <w:szCs w:val="16"/>
              </w:rPr>
              <w:t>)</w:t>
            </w:r>
            <w:r w:rsidR="001F6C0F" w:rsidRPr="005A7BEF">
              <w:rPr>
                <w:rFonts w:ascii="Arial" w:hAnsi="Arial" w:cs="Arial"/>
                <w:sz w:val="16"/>
                <w:szCs w:val="16"/>
              </w:rPr>
              <w:t xml:space="preserve">          </w:t>
            </w:r>
          </w:p>
        </w:tc>
        <w:tc>
          <w:tcPr>
            <w:tcW w:w="919" w:type="pct"/>
          </w:tcPr>
          <w:p w14:paraId="680E8F6B" w14:textId="3CF2D070" w:rsidR="001F6C0F" w:rsidRPr="005A7BEF" w:rsidRDefault="001F6C0F" w:rsidP="005A7BEF">
            <w:pPr>
              <w:rPr>
                <w:rFonts w:ascii="Arial" w:hAnsi="Arial" w:cs="Arial"/>
                <w:sz w:val="16"/>
                <w:szCs w:val="16"/>
              </w:rPr>
            </w:pPr>
            <w:r w:rsidRPr="005A7BEF">
              <w:rPr>
                <w:rFonts w:ascii="Arial" w:hAnsi="Arial" w:cs="Arial"/>
                <w:sz w:val="16"/>
                <w:szCs w:val="16"/>
              </w:rPr>
              <w:t xml:space="preserve">What was </w:t>
            </w:r>
            <w:r w:rsidR="00DC4449">
              <w:rPr>
                <w:rFonts w:ascii="Arial" w:hAnsi="Arial" w:cs="Arial"/>
                <w:sz w:val="16"/>
                <w:szCs w:val="16"/>
              </w:rPr>
              <w:t>[Name’s]</w:t>
            </w:r>
            <w:r w:rsidR="00DC4449" w:rsidRPr="005A7BEF">
              <w:rPr>
                <w:rFonts w:ascii="Arial" w:hAnsi="Arial" w:cs="Arial"/>
                <w:sz w:val="16"/>
                <w:szCs w:val="16"/>
              </w:rPr>
              <w:t xml:space="preserve"> </w:t>
            </w:r>
            <w:r w:rsidRPr="005A7BEF">
              <w:rPr>
                <w:rFonts w:ascii="Arial" w:hAnsi="Arial" w:cs="Arial"/>
                <w:sz w:val="16"/>
                <w:szCs w:val="16"/>
              </w:rPr>
              <w:t xml:space="preserve">relationship to the person with whom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 xml:space="preserve">had the dispute?   </w:t>
            </w:r>
          </w:p>
          <w:p w14:paraId="5341E3E0" w14:textId="77777777" w:rsidR="00491169" w:rsidRPr="005A7BEF" w:rsidRDefault="00491169" w:rsidP="005A7BEF">
            <w:pPr>
              <w:rPr>
                <w:rFonts w:ascii="Arial" w:hAnsi="Arial" w:cs="Arial"/>
                <w:b/>
                <w:sz w:val="16"/>
                <w:szCs w:val="16"/>
              </w:rPr>
            </w:pPr>
          </w:p>
          <w:p w14:paraId="640AE394" w14:textId="77777777" w:rsidR="001F6C0F" w:rsidRPr="005A7BEF" w:rsidRDefault="001F6C0F" w:rsidP="005A7BEF">
            <w:pPr>
              <w:rPr>
                <w:rFonts w:ascii="Arial" w:hAnsi="Arial" w:cs="Arial"/>
                <w:sz w:val="16"/>
                <w:szCs w:val="16"/>
              </w:rPr>
            </w:pPr>
            <w:r w:rsidRPr="005A7BEF">
              <w:rPr>
                <w:rFonts w:ascii="Arial" w:hAnsi="Arial" w:cs="Arial"/>
                <w:sz w:val="16"/>
                <w:szCs w:val="16"/>
              </w:rPr>
              <w:t>1…. Relative or family member</w:t>
            </w:r>
          </w:p>
          <w:p w14:paraId="10C98CD8" w14:textId="77777777" w:rsidR="001F6C0F" w:rsidRPr="005A7BEF" w:rsidRDefault="001F6C0F" w:rsidP="005A7BEF">
            <w:pPr>
              <w:rPr>
                <w:rFonts w:ascii="Arial" w:hAnsi="Arial" w:cs="Arial"/>
                <w:sz w:val="16"/>
                <w:szCs w:val="16"/>
              </w:rPr>
            </w:pPr>
            <w:r w:rsidRPr="005A7BEF">
              <w:rPr>
                <w:rFonts w:ascii="Arial" w:hAnsi="Arial" w:cs="Arial"/>
                <w:sz w:val="16"/>
                <w:szCs w:val="16"/>
              </w:rPr>
              <w:t>2…. Member of this community</w:t>
            </w:r>
          </w:p>
          <w:p w14:paraId="1F2CF969" w14:textId="77777777" w:rsidR="001F6C0F" w:rsidRPr="005A7BEF" w:rsidRDefault="001F6C0F" w:rsidP="005A7BEF">
            <w:pPr>
              <w:rPr>
                <w:rFonts w:ascii="Arial" w:hAnsi="Arial" w:cs="Arial"/>
                <w:sz w:val="16"/>
                <w:szCs w:val="16"/>
              </w:rPr>
            </w:pPr>
            <w:r w:rsidRPr="005A7BEF">
              <w:rPr>
                <w:rFonts w:ascii="Arial" w:hAnsi="Arial" w:cs="Arial"/>
                <w:sz w:val="16"/>
                <w:szCs w:val="16"/>
              </w:rPr>
              <w:t>3… Member of another community</w:t>
            </w:r>
          </w:p>
          <w:p w14:paraId="1B68FACD" w14:textId="77777777" w:rsidR="001F6C0F" w:rsidRPr="005A7BEF" w:rsidRDefault="001F6C0F" w:rsidP="005A7BEF">
            <w:pPr>
              <w:rPr>
                <w:rFonts w:ascii="Arial" w:hAnsi="Arial" w:cs="Arial"/>
                <w:sz w:val="16"/>
                <w:szCs w:val="16"/>
              </w:rPr>
            </w:pPr>
            <w:r w:rsidRPr="005A7BEF">
              <w:rPr>
                <w:rFonts w:ascii="Arial" w:hAnsi="Arial" w:cs="Arial"/>
                <w:sz w:val="16"/>
                <w:szCs w:val="16"/>
              </w:rPr>
              <w:t>4….. A state or government body</w:t>
            </w:r>
          </w:p>
          <w:p w14:paraId="256A5328" w14:textId="77777777" w:rsidR="001F6C0F" w:rsidRPr="005A7BEF" w:rsidRDefault="001F6C0F" w:rsidP="005A7BEF">
            <w:pPr>
              <w:rPr>
                <w:rFonts w:ascii="Arial" w:hAnsi="Arial" w:cs="Arial"/>
                <w:sz w:val="16"/>
                <w:szCs w:val="16"/>
              </w:rPr>
            </w:pPr>
            <w:r w:rsidRPr="005A7BEF">
              <w:rPr>
                <w:rFonts w:ascii="Arial" w:hAnsi="Arial" w:cs="Arial"/>
                <w:sz w:val="16"/>
                <w:szCs w:val="16"/>
              </w:rPr>
              <w:t>5…. A business or company</w:t>
            </w:r>
          </w:p>
          <w:p w14:paraId="051FA6BA" w14:textId="4D1BE53E" w:rsidR="001F6C0F" w:rsidRPr="005A7BEF" w:rsidRDefault="001F6C0F" w:rsidP="005A7BEF">
            <w:pPr>
              <w:rPr>
                <w:rFonts w:ascii="Arial" w:hAnsi="Arial" w:cs="Arial"/>
                <w:sz w:val="16"/>
                <w:szCs w:val="16"/>
              </w:rPr>
            </w:pPr>
            <w:r w:rsidRPr="005A7BEF">
              <w:rPr>
                <w:rFonts w:ascii="Arial" w:hAnsi="Arial" w:cs="Arial"/>
                <w:sz w:val="16"/>
                <w:szCs w:val="16"/>
              </w:rPr>
              <w:t>6…… Chief</w:t>
            </w:r>
          </w:p>
          <w:p w14:paraId="42365211" w14:textId="77777777" w:rsidR="009544E5" w:rsidRPr="005A7BEF" w:rsidRDefault="009544E5" w:rsidP="005A7BEF">
            <w:pPr>
              <w:rPr>
                <w:rFonts w:ascii="Arial" w:hAnsi="Arial" w:cs="Arial"/>
                <w:sz w:val="16"/>
                <w:szCs w:val="16"/>
              </w:rPr>
            </w:pPr>
          </w:p>
          <w:p w14:paraId="2A4BF2BB" w14:textId="77777777" w:rsidR="001F6C0F" w:rsidRPr="005A7BEF" w:rsidRDefault="001F6C0F" w:rsidP="005A7BEF">
            <w:pPr>
              <w:rPr>
                <w:rFonts w:ascii="Arial" w:hAnsi="Arial" w:cs="Arial"/>
                <w:sz w:val="16"/>
                <w:szCs w:val="16"/>
              </w:rPr>
            </w:pPr>
            <w:r w:rsidRPr="005A7BEF">
              <w:rPr>
                <w:rFonts w:ascii="Arial" w:hAnsi="Arial" w:cs="Arial"/>
                <w:sz w:val="16"/>
                <w:szCs w:val="16"/>
              </w:rPr>
              <w:t>After asking question I10:</w:t>
            </w:r>
          </w:p>
          <w:p w14:paraId="5D6BB97E" w14:textId="77777777" w:rsidR="001F6C0F" w:rsidRPr="005A7BEF" w:rsidRDefault="001F6C0F" w:rsidP="005A7BEF">
            <w:pPr>
              <w:rPr>
                <w:rFonts w:ascii="Arial" w:hAnsi="Arial" w:cs="Arial"/>
                <w:sz w:val="16"/>
                <w:szCs w:val="16"/>
              </w:rPr>
            </w:pPr>
            <w:r w:rsidRPr="005A7BEF">
              <w:rPr>
                <w:rFonts w:ascii="Arial" w:hAnsi="Arial" w:cs="Arial"/>
                <w:sz w:val="16"/>
                <w:szCs w:val="16"/>
              </w:rPr>
              <w:t>&gt;&gt;I11 if I1=1</w:t>
            </w:r>
          </w:p>
          <w:p w14:paraId="08B7F0B1" w14:textId="77777777" w:rsidR="001F6C0F" w:rsidRPr="005A7BEF" w:rsidRDefault="001F6C0F" w:rsidP="005A7BEF">
            <w:pPr>
              <w:rPr>
                <w:rFonts w:ascii="Arial" w:hAnsi="Arial" w:cs="Arial"/>
                <w:sz w:val="16"/>
                <w:szCs w:val="16"/>
              </w:rPr>
            </w:pPr>
            <w:r w:rsidRPr="005A7BEF">
              <w:rPr>
                <w:rFonts w:ascii="Arial" w:hAnsi="Arial" w:cs="Arial"/>
                <w:sz w:val="16"/>
                <w:szCs w:val="16"/>
              </w:rPr>
              <w:t>&gt;&gt;I32 if I1 =2</w:t>
            </w:r>
          </w:p>
          <w:p w14:paraId="13996895" w14:textId="77777777" w:rsidR="001F6C0F" w:rsidRPr="005A7BEF" w:rsidRDefault="001F6C0F" w:rsidP="005A7BEF">
            <w:pPr>
              <w:rPr>
                <w:rFonts w:ascii="Arial" w:hAnsi="Arial" w:cs="Arial"/>
                <w:sz w:val="16"/>
                <w:szCs w:val="16"/>
              </w:rPr>
            </w:pPr>
            <w:r w:rsidRPr="005A7BEF">
              <w:rPr>
                <w:rFonts w:ascii="Arial" w:hAnsi="Arial" w:cs="Arial"/>
                <w:sz w:val="16"/>
                <w:szCs w:val="16"/>
              </w:rPr>
              <w:t>&gt;&gt;I18  if I1=3</w:t>
            </w:r>
          </w:p>
          <w:p w14:paraId="7F4DCB08" w14:textId="77777777" w:rsidR="001F6C0F" w:rsidRPr="005A7BEF" w:rsidRDefault="001F6C0F" w:rsidP="005A7BEF">
            <w:pPr>
              <w:rPr>
                <w:rFonts w:ascii="Arial" w:hAnsi="Arial" w:cs="Arial"/>
                <w:sz w:val="16"/>
                <w:szCs w:val="16"/>
              </w:rPr>
            </w:pPr>
            <w:r w:rsidRPr="005A7BEF">
              <w:rPr>
                <w:rFonts w:ascii="Arial" w:hAnsi="Arial" w:cs="Arial"/>
                <w:sz w:val="16"/>
                <w:szCs w:val="16"/>
              </w:rPr>
              <w:t>&gt;&gt;I30  if I1=4</w:t>
            </w:r>
          </w:p>
          <w:p w14:paraId="6672E6DE" w14:textId="77777777" w:rsidR="001F6C0F" w:rsidRPr="005A7BEF" w:rsidRDefault="001F6C0F" w:rsidP="005A7BEF">
            <w:pPr>
              <w:rPr>
                <w:rFonts w:ascii="Arial" w:hAnsi="Arial" w:cs="Arial"/>
                <w:sz w:val="16"/>
                <w:szCs w:val="16"/>
              </w:rPr>
            </w:pPr>
            <w:r w:rsidRPr="005A7BEF">
              <w:rPr>
                <w:rFonts w:ascii="Arial" w:hAnsi="Arial" w:cs="Arial"/>
                <w:sz w:val="16"/>
                <w:szCs w:val="16"/>
              </w:rPr>
              <w:t>&gt;&gt;I31 if I1=5</w:t>
            </w:r>
          </w:p>
          <w:p w14:paraId="34782521" w14:textId="74D6C19F" w:rsidR="001F6C0F" w:rsidRPr="005A7BEF" w:rsidRDefault="001F6C0F" w:rsidP="005A7BEF">
            <w:pPr>
              <w:rPr>
                <w:rFonts w:ascii="Arial" w:hAnsi="Arial" w:cs="Arial"/>
                <w:b/>
                <w:sz w:val="16"/>
                <w:szCs w:val="16"/>
              </w:rPr>
            </w:pPr>
            <w:r w:rsidRPr="005A7BEF">
              <w:rPr>
                <w:rFonts w:ascii="Arial" w:hAnsi="Arial" w:cs="Arial"/>
                <w:sz w:val="16"/>
                <w:szCs w:val="16"/>
              </w:rPr>
              <w:t>&gt;&gt;I32 if I1 = 6</w:t>
            </w:r>
          </w:p>
        </w:tc>
      </w:tr>
      <w:tr w:rsidR="00E16878" w:rsidRPr="005A7BEF" w14:paraId="7C81E3CD" w14:textId="77777777" w:rsidTr="00E16878">
        <w:trPr>
          <w:trHeight w:hRule="exact" w:val="244"/>
        </w:trPr>
        <w:tc>
          <w:tcPr>
            <w:tcW w:w="255" w:type="pct"/>
            <w:vAlign w:val="center"/>
          </w:tcPr>
          <w:p w14:paraId="16235A6A" w14:textId="77777777" w:rsidR="001F6C0F" w:rsidRPr="005A7BEF" w:rsidRDefault="001F6C0F" w:rsidP="005A7BEF">
            <w:pPr>
              <w:jc w:val="center"/>
              <w:rPr>
                <w:rFonts w:ascii="Arial" w:hAnsi="Arial" w:cs="Arial"/>
                <w:sz w:val="20"/>
                <w:szCs w:val="20"/>
              </w:rPr>
            </w:pPr>
            <w:r w:rsidRPr="005A7BEF">
              <w:rPr>
                <w:rFonts w:ascii="Arial" w:hAnsi="Arial" w:cs="Arial"/>
                <w:sz w:val="20"/>
                <w:szCs w:val="20"/>
              </w:rPr>
              <w:t>A</w:t>
            </w:r>
          </w:p>
        </w:tc>
        <w:tc>
          <w:tcPr>
            <w:tcW w:w="1092" w:type="pct"/>
            <w:vAlign w:val="center"/>
          </w:tcPr>
          <w:p w14:paraId="20072BF8" w14:textId="77777777" w:rsidR="001F6C0F" w:rsidRPr="005A7BEF" w:rsidRDefault="001F6C0F" w:rsidP="005A7BEF">
            <w:pPr>
              <w:jc w:val="center"/>
              <w:rPr>
                <w:rFonts w:ascii="Arial" w:hAnsi="Arial" w:cs="Arial"/>
              </w:rPr>
            </w:pPr>
          </w:p>
        </w:tc>
        <w:tc>
          <w:tcPr>
            <w:tcW w:w="671" w:type="pct"/>
            <w:tcBorders>
              <w:right w:val="nil"/>
            </w:tcBorders>
            <w:vAlign w:val="center"/>
          </w:tcPr>
          <w:p w14:paraId="4E2E84F6" w14:textId="77777777" w:rsidR="001F6C0F" w:rsidRPr="005A7BEF" w:rsidRDefault="001F6C0F" w:rsidP="005A7BEF">
            <w:pPr>
              <w:jc w:val="center"/>
              <w:rPr>
                <w:rFonts w:ascii="Arial" w:hAnsi="Arial" w:cs="Arial"/>
              </w:rPr>
            </w:pPr>
          </w:p>
        </w:tc>
        <w:tc>
          <w:tcPr>
            <w:tcW w:w="430" w:type="pct"/>
            <w:tcBorders>
              <w:left w:val="nil"/>
            </w:tcBorders>
            <w:vAlign w:val="center"/>
          </w:tcPr>
          <w:p w14:paraId="69AFB039" w14:textId="77777777" w:rsidR="001F6C0F" w:rsidRPr="005A7BEF" w:rsidRDefault="001F6C0F" w:rsidP="005A7BEF">
            <w:pPr>
              <w:jc w:val="center"/>
              <w:rPr>
                <w:rFonts w:ascii="Arial" w:hAnsi="Arial" w:cs="Arial"/>
              </w:rPr>
            </w:pPr>
          </w:p>
        </w:tc>
        <w:tc>
          <w:tcPr>
            <w:tcW w:w="827" w:type="pct"/>
            <w:vAlign w:val="center"/>
          </w:tcPr>
          <w:p w14:paraId="14087944" w14:textId="77777777" w:rsidR="001F6C0F" w:rsidRPr="005A7BEF" w:rsidRDefault="001F6C0F" w:rsidP="005A7BEF">
            <w:pPr>
              <w:tabs>
                <w:tab w:val="center" w:pos="176"/>
                <w:tab w:val="center" w:pos="536"/>
              </w:tabs>
              <w:jc w:val="center"/>
              <w:rPr>
                <w:rFonts w:ascii="Arial" w:hAnsi="Arial" w:cs="Arial"/>
                <w:sz w:val="14"/>
                <w:szCs w:val="14"/>
              </w:rPr>
            </w:pPr>
          </w:p>
        </w:tc>
        <w:tc>
          <w:tcPr>
            <w:tcW w:w="672" w:type="pct"/>
            <w:tcBorders>
              <w:right w:val="nil"/>
            </w:tcBorders>
            <w:vAlign w:val="center"/>
          </w:tcPr>
          <w:p w14:paraId="2420D12A" w14:textId="77777777" w:rsidR="001F6C0F" w:rsidRPr="005A7BEF" w:rsidRDefault="001F6C0F" w:rsidP="005A7BEF">
            <w:pPr>
              <w:jc w:val="center"/>
              <w:rPr>
                <w:rFonts w:ascii="Arial" w:hAnsi="Arial" w:cs="Arial"/>
              </w:rPr>
            </w:pPr>
          </w:p>
        </w:tc>
        <w:tc>
          <w:tcPr>
            <w:tcW w:w="134" w:type="pct"/>
            <w:tcBorders>
              <w:left w:val="nil"/>
            </w:tcBorders>
            <w:vAlign w:val="center"/>
          </w:tcPr>
          <w:p w14:paraId="1A04F939" w14:textId="77777777" w:rsidR="001F6C0F" w:rsidRPr="005A7BEF" w:rsidRDefault="001F6C0F" w:rsidP="005A7BEF">
            <w:pPr>
              <w:jc w:val="center"/>
              <w:rPr>
                <w:rFonts w:ascii="Arial" w:hAnsi="Arial" w:cs="Arial"/>
              </w:rPr>
            </w:pPr>
          </w:p>
        </w:tc>
        <w:tc>
          <w:tcPr>
            <w:tcW w:w="919" w:type="pct"/>
            <w:vAlign w:val="center"/>
          </w:tcPr>
          <w:p w14:paraId="4BD9C5B1" w14:textId="77777777" w:rsidR="001F6C0F" w:rsidRPr="005A7BEF" w:rsidRDefault="001F6C0F" w:rsidP="005A7BEF">
            <w:pPr>
              <w:jc w:val="center"/>
              <w:rPr>
                <w:rFonts w:ascii="Arial" w:hAnsi="Arial" w:cs="Arial"/>
              </w:rPr>
            </w:pPr>
          </w:p>
        </w:tc>
      </w:tr>
      <w:tr w:rsidR="00E16878" w:rsidRPr="005A7BEF" w14:paraId="0E239E77" w14:textId="77777777" w:rsidTr="00E16878">
        <w:trPr>
          <w:trHeight w:hRule="exact" w:val="263"/>
        </w:trPr>
        <w:tc>
          <w:tcPr>
            <w:tcW w:w="255" w:type="pct"/>
            <w:vAlign w:val="center"/>
          </w:tcPr>
          <w:p w14:paraId="1E0D1AC6" w14:textId="77777777" w:rsidR="001F6C0F" w:rsidRPr="005A7BEF" w:rsidRDefault="001F6C0F" w:rsidP="005A7BEF">
            <w:pPr>
              <w:jc w:val="center"/>
              <w:rPr>
                <w:rFonts w:ascii="Arial" w:hAnsi="Arial" w:cs="Arial"/>
                <w:sz w:val="20"/>
                <w:szCs w:val="20"/>
              </w:rPr>
            </w:pPr>
            <w:r w:rsidRPr="005A7BEF">
              <w:rPr>
                <w:rFonts w:ascii="Arial" w:hAnsi="Arial" w:cs="Arial"/>
                <w:sz w:val="20"/>
                <w:szCs w:val="20"/>
              </w:rPr>
              <w:t>B</w:t>
            </w:r>
          </w:p>
        </w:tc>
        <w:tc>
          <w:tcPr>
            <w:tcW w:w="1092" w:type="pct"/>
            <w:vAlign w:val="center"/>
          </w:tcPr>
          <w:p w14:paraId="30B402FE" w14:textId="77777777" w:rsidR="001F6C0F" w:rsidRPr="005A7BEF" w:rsidRDefault="001F6C0F" w:rsidP="005A7BEF">
            <w:pPr>
              <w:jc w:val="center"/>
              <w:rPr>
                <w:rFonts w:ascii="Arial" w:hAnsi="Arial" w:cs="Arial"/>
              </w:rPr>
            </w:pPr>
          </w:p>
        </w:tc>
        <w:tc>
          <w:tcPr>
            <w:tcW w:w="671" w:type="pct"/>
            <w:tcBorders>
              <w:right w:val="nil"/>
            </w:tcBorders>
            <w:vAlign w:val="center"/>
          </w:tcPr>
          <w:p w14:paraId="04E3A3D1" w14:textId="77777777" w:rsidR="001F6C0F" w:rsidRPr="005A7BEF" w:rsidRDefault="001F6C0F" w:rsidP="005A7BEF">
            <w:pPr>
              <w:jc w:val="center"/>
              <w:rPr>
                <w:rFonts w:ascii="Arial" w:hAnsi="Arial" w:cs="Arial"/>
              </w:rPr>
            </w:pPr>
          </w:p>
        </w:tc>
        <w:tc>
          <w:tcPr>
            <w:tcW w:w="430" w:type="pct"/>
            <w:tcBorders>
              <w:left w:val="nil"/>
            </w:tcBorders>
            <w:vAlign w:val="center"/>
          </w:tcPr>
          <w:p w14:paraId="2C103EBA" w14:textId="77777777" w:rsidR="001F6C0F" w:rsidRPr="005A7BEF" w:rsidRDefault="001F6C0F" w:rsidP="005A7BEF">
            <w:pPr>
              <w:jc w:val="center"/>
              <w:rPr>
                <w:rFonts w:ascii="Arial" w:hAnsi="Arial" w:cs="Arial"/>
              </w:rPr>
            </w:pPr>
          </w:p>
        </w:tc>
        <w:tc>
          <w:tcPr>
            <w:tcW w:w="827" w:type="pct"/>
            <w:vAlign w:val="center"/>
          </w:tcPr>
          <w:p w14:paraId="06432916" w14:textId="77777777" w:rsidR="001F6C0F" w:rsidRPr="005A7BEF" w:rsidRDefault="001F6C0F" w:rsidP="005A7BEF">
            <w:pPr>
              <w:tabs>
                <w:tab w:val="center" w:pos="176"/>
                <w:tab w:val="center" w:pos="536"/>
              </w:tabs>
              <w:jc w:val="center"/>
              <w:rPr>
                <w:rFonts w:ascii="Arial" w:hAnsi="Arial" w:cs="Arial"/>
                <w:sz w:val="14"/>
                <w:szCs w:val="14"/>
              </w:rPr>
            </w:pPr>
          </w:p>
        </w:tc>
        <w:tc>
          <w:tcPr>
            <w:tcW w:w="672" w:type="pct"/>
            <w:tcBorders>
              <w:right w:val="nil"/>
            </w:tcBorders>
            <w:vAlign w:val="center"/>
          </w:tcPr>
          <w:p w14:paraId="598BD75B" w14:textId="77777777" w:rsidR="001F6C0F" w:rsidRPr="005A7BEF" w:rsidRDefault="001F6C0F" w:rsidP="005A7BEF">
            <w:pPr>
              <w:jc w:val="center"/>
              <w:rPr>
                <w:rFonts w:ascii="Arial" w:hAnsi="Arial" w:cs="Arial"/>
              </w:rPr>
            </w:pPr>
          </w:p>
        </w:tc>
        <w:tc>
          <w:tcPr>
            <w:tcW w:w="134" w:type="pct"/>
            <w:tcBorders>
              <w:left w:val="nil"/>
            </w:tcBorders>
            <w:vAlign w:val="center"/>
          </w:tcPr>
          <w:p w14:paraId="64D197E5" w14:textId="77777777" w:rsidR="001F6C0F" w:rsidRPr="005A7BEF" w:rsidRDefault="001F6C0F" w:rsidP="005A7BEF">
            <w:pPr>
              <w:jc w:val="center"/>
              <w:rPr>
                <w:rFonts w:ascii="Arial" w:hAnsi="Arial" w:cs="Arial"/>
              </w:rPr>
            </w:pPr>
          </w:p>
        </w:tc>
        <w:tc>
          <w:tcPr>
            <w:tcW w:w="919" w:type="pct"/>
            <w:vAlign w:val="center"/>
          </w:tcPr>
          <w:p w14:paraId="57BD243A" w14:textId="77777777" w:rsidR="001F6C0F" w:rsidRPr="005A7BEF" w:rsidRDefault="001F6C0F" w:rsidP="005A7BEF">
            <w:pPr>
              <w:jc w:val="center"/>
              <w:rPr>
                <w:rFonts w:ascii="Arial" w:hAnsi="Arial" w:cs="Arial"/>
              </w:rPr>
            </w:pPr>
          </w:p>
        </w:tc>
      </w:tr>
      <w:tr w:rsidR="00E16878" w:rsidRPr="005A7BEF" w14:paraId="7E5B77F4" w14:textId="77777777" w:rsidTr="00E16878">
        <w:trPr>
          <w:trHeight w:hRule="exact" w:val="286"/>
        </w:trPr>
        <w:tc>
          <w:tcPr>
            <w:tcW w:w="255" w:type="pct"/>
            <w:vAlign w:val="center"/>
          </w:tcPr>
          <w:p w14:paraId="0782E319" w14:textId="77777777" w:rsidR="001F6C0F" w:rsidRPr="005A7BEF" w:rsidRDefault="001F6C0F" w:rsidP="005A7BEF">
            <w:pPr>
              <w:jc w:val="center"/>
              <w:rPr>
                <w:rFonts w:ascii="Arial" w:hAnsi="Arial" w:cs="Arial"/>
                <w:sz w:val="20"/>
                <w:szCs w:val="20"/>
              </w:rPr>
            </w:pPr>
            <w:r w:rsidRPr="005A7BEF">
              <w:rPr>
                <w:rFonts w:ascii="Arial" w:hAnsi="Arial" w:cs="Arial"/>
                <w:sz w:val="20"/>
                <w:szCs w:val="20"/>
              </w:rPr>
              <w:t>C</w:t>
            </w:r>
          </w:p>
        </w:tc>
        <w:tc>
          <w:tcPr>
            <w:tcW w:w="1092" w:type="pct"/>
            <w:vAlign w:val="center"/>
          </w:tcPr>
          <w:p w14:paraId="47CC6278" w14:textId="77777777" w:rsidR="001F6C0F" w:rsidRPr="005A7BEF" w:rsidRDefault="001F6C0F" w:rsidP="005A7BEF">
            <w:pPr>
              <w:jc w:val="center"/>
              <w:rPr>
                <w:rFonts w:ascii="Arial" w:hAnsi="Arial" w:cs="Arial"/>
              </w:rPr>
            </w:pPr>
          </w:p>
        </w:tc>
        <w:tc>
          <w:tcPr>
            <w:tcW w:w="671" w:type="pct"/>
            <w:tcBorders>
              <w:right w:val="nil"/>
            </w:tcBorders>
            <w:vAlign w:val="center"/>
          </w:tcPr>
          <w:p w14:paraId="06EA7608" w14:textId="77777777" w:rsidR="001F6C0F" w:rsidRPr="005A7BEF" w:rsidRDefault="001F6C0F" w:rsidP="005A7BEF">
            <w:pPr>
              <w:jc w:val="center"/>
              <w:rPr>
                <w:rFonts w:ascii="Arial" w:hAnsi="Arial" w:cs="Arial"/>
              </w:rPr>
            </w:pPr>
          </w:p>
        </w:tc>
        <w:tc>
          <w:tcPr>
            <w:tcW w:w="430" w:type="pct"/>
            <w:tcBorders>
              <w:left w:val="nil"/>
            </w:tcBorders>
            <w:vAlign w:val="center"/>
          </w:tcPr>
          <w:p w14:paraId="6BBEBB9D" w14:textId="77777777" w:rsidR="001F6C0F" w:rsidRPr="005A7BEF" w:rsidRDefault="001F6C0F" w:rsidP="005A7BEF">
            <w:pPr>
              <w:jc w:val="center"/>
              <w:rPr>
                <w:rFonts w:ascii="Arial" w:hAnsi="Arial" w:cs="Arial"/>
              </w:rPr>
            </w:pPr>
          </w:p>
        </w:tc>
        <w:tc>
          <w:tcPr>
            <w:tcW w:w="827" w:type="pct"/>
            <w:vAlign w:val="center"/>
          </w:tcPr>
          <w:p w14:paraId="0F306468" w14:textId="77777777" w:rsidR="001F6C0F" w:rsidRPr="005A7BEF" w:rsidRDefault="001F6C0F" w:rsidP="005A7BEF">
            <w:pPr>
              <w:tabs>
                <w:tab w:val="center" w:pos="176"/>
                <w:tab w:val="center" w:pos="536"/>
              </w:tabs>
              <w:jc w:val="center"/>
              <w:rPr>
                <w:rFonts w:ascii="Arial" w:hAnsi="Arial" w:cs="Arial"/>
                <w:sz w:val="14"/>
                <w:szCs w:val="14"/>
              </w:rPr>
            </w:pPr>
          </w:p>
        </w:tc>
        <w:tc>
          <w:tcPr>
            <w:tcW w:w="672" w:type="pct"/>
            <w:tcBorders>
              <w:right w:val="nil"/>
            </w:tcBorders>
            <w:vAlign w:val="center"/>
          </w:tcPr>
          <w:p w14:paraId="4E88B2B0" w14:textId="77777777" w:rsidR="001F6C0F" w:rsidRPr="005A7BEF" w:rsidRDefault="001F6C0F" w:rsidP="005A7BEF">
            <w:pPr>
              <w:jc w:val="center"/>
              <w:rPr>
                <w:rFonts w:ascii="Arial" w:hAnsi="Arial" w:cs="Arial"/>
              </w:rPr>
            </w:pPr>
          </w:p>
        </w:tc>
        <w:tc>
          <w:tcPr>
            <w:tcW w:w="134" w:type="pct"/>
            <w:tcBorders>
              <w:left w:val="nil"/>
            </w:tcBorders>
            <w:vAlign w:val="center"/>
          </w:tcPr>
          <w:p w14:paraId="6D3BD9A9" w14:textId="77777777" w:rsidR="001F6C0F" w:rsidRPr="005A7BEF" w:rsidRDefault="001F6C0F" w:rsidP="005A7BEF">
            <w:pPr>
              <w:jc w:val="center"/>
              <w:rPr>
                <w:rFonts w:ascii="Arial" w:hAnsi="Arial" w:cs="Arial"/>
              </w:rPr>
            </w:pPr>
          </w:p>
        </w:tc>
        <w:tc>
          <w:tcPr>
            <w:tcW w:w="919" w:type="pct"/>
            <w:vAlign w:val="center"/>
          </w:tcPr>
          <w:p w14:paraId="2C1A0C6D" w14:textId="77777777" w:rsidR="001F6C0F" w:rsidRPr="005A7BEF" w:rsidRDefault="001F6C0F" w:rsidP="005A7BEF">
            <w:pPr>
              <w:jc w:val="center"/>
              <w:rPr>
                <w:rFonts w:ascii="Arial" w:hAnsi="Arial" w:cs="Arial"/>
              </w:rPr>
            </w:pPr>
          </w:p>
        </w:tc>
      </w:tr>
      <w:tr w:rsidR="00E16878" w:rsidRPr="005A7BEF" w14:paraId="1623FD25" w14:textId="77777777" w:rsidTr="00E16878">
        <w:trPr>
          <w:trHeight w:hRule="exact" w:val="263"/>
        </w:trPr>
        <w:tc>
          <w:tcPr>
            <w:tcW w:w="255" w:type="pct"/>
            <w:vAlign w:val="center"/>
          </w:tcPr>
          <w:p w14:paraId="1615BAFD" w14:textId="77777777" w:rsidR="001F6C0F" w:rsidRPr="005A7BEF" w:rsidRDefault="001F6C0F" w:rsidP="005A7BEF">
            <w:pPr>
              <w:jc w:val="center"/>
              <w:rPr>
                <w:rFonts w:ascii="Arial" w:hAnsi="Arial" w:cs="Arial"/>
                <w:sz w:val="20"/>
                <w:szCs w:val="20"/>
              </w:rPr>
            </w:pPr>
            <w:r w:rsidRPr="005A7BEF">
              <w:rPr>
                <w:rFonts w:ascii="Arial" w:hAnsi="Arial" w:cs="Arial"/>
                <w:sz w:val="20"/>
                <w:szCs w:val="20"/>
              </w:rPr>
              <w:t>D</w:t>
            </w:r>
          </w:p>
        </w:tc>
        <w:tc>
          <w:tcPr>
            <w:tcW w:w="1092" w:type="pct"/>
            <w:vAlign w:val="center"/>
          </w:tcPr>
          <w:p w14:paraId="650412BC" w14:textId="77777777" w:rsidR="001F6C0F" w:rsidRPr="005A7BEF" w:rsidRDefault="001F6C0F" w:rsidP="005A7BEF">
            <w:pPr>
              <w:jc w:val="center"/>
              <w:rPr>
                <w:rFonts w:ascii="Arial" w:hAnsi="Arial" w:cs="Arial"/>
              </w:rPr>
            </w:pPr>
          </w:p>
        </w:tc>
        <w:tc>
          <w:tcPr>
            <w:tcW w:w="671" w:type="pct"/>
            <w:tcBorders>
              <w:right w:val="nil"/>
            </w:tcBorders>
            <w:vAlign w:val="center"/>
          </w:tcPr>
          <w:p w14:paraId="684F98AD" w14:textId="77777777" w:rsidR="001F6C0F" w:rsidRPr="005A7BEF" w:rsidRDefault="001F6C0F" w:rsidP="005A7BEF">
            <w:pPr>
              <w:jc w:val="center"/>
              <w:rPr>
                <w:rFonts w:ascii="Arial" w:hAnsi="Arial" w:cs="Arial"/>
              </w:rPr>
            </w:pPr>
          </w:p>
        </w:tc>
        <w:tc>
          <w:tcPr>
            <w:tcW w:w="430" w:type="pct"/>
            <w:tcBorders>
              <w:left w:val="nil"/>
            </w:tcBorders>
            <w:vAlign w:val="center"/>
          </w:tcPr>
          <w:p w14:paraId="50A111A5" w14:textId="77777777" w:rsidR="001F6C0F" w:rsidRPr="005A7BEF" w:rsidRDefault="001F6C0F" w:rsidP="005A7BEF">
            <w:pPr>
              <w:jc w:val="center"/>
              <w:rPr>
                <w:rFonts w:ascii="Arial" w:hAnsi="Arial" w:cs="Arial"/>
              </w:rPr>
            </w:pPr>
          </w:p>
        </w:tc>
        <w:tc>
          <w:tcPr>
            <w:tcW w:w="827" w:type="pct"/>
            <w:vAlign w:val="center"/>
          </w:tcPr>
          <w:p w14:paraId="4E2EB6E4" w14:textId="77777777" w:rsidR="001F6C0F" w:rsidRPr="005A7BEF" w:rsidRDefault="001F6C0F" w:rsidP="005A7BEF">
            <w:pPr>
              <w:tabs>
                <w:tab w:val="center" w:pos="176"/>
                <w:tab w:val="center" w:pos="536"/>
              </w:tabs>
              <w:jc w:val="center"/>
              <w:rPr>
                <w:rFonts w:ascii="Arial" w:hAnsi="Arial" w:cs="Arial"/>
                <w:sz w:val="14"/>
                <w:szCs w:val="14"/>
              </w:rPr>
            </w:pPr>
          </w:p>
        </w:tc>
        <w:tc>
          <w:tcPr>
            <w:tcW w:w="672" w:type="pct"/>
            <w:tcBorders>
              <w:right w:val="nil"/>
            </w:tcBorders>
            <w:vAlign w:val="center"/>
          </w:tcPr>
          <w:p w14:paraId="712B1B65" w14:textId="77777777" w:rsidR="001F6C0F" w:rsidRPr="005A7BEF" w:rsidRDefault="001F6C0F" w:rsidP="005A7BEF">
            <w:pPr>
              <w:jc w:val="center"/>
              <w:rPr>
                <w:rFonts w:ascii="Arial" w:hAnsi="Arial" w:cs="Arial"/>
              </w:rPr>
            </w:pPr>
          </w:p>
        </w:tc>
        <w:tc>
          <w:tcPr>
            <w:tcW w:w="134" w:type="pct"/>
            <w:tcBorders>
              <w:left w:val="nil"/>
            </w:tcBorders>
            <w:vAlign w:val="center"/>
          </w:tcPr>
          <w:p w14:paraId="1DC6F857" w14:textId="77777777" w:rsidR="001F6C0F" w:rsidRPr="005A7BEF" w:rsidRDefault="001F6C0F" w:rsidP="005A7BEF">
            <w:pPr>
              <w:jc w:val="center"/>
              <w:rPr>
                <w:rFonts w:ascii="Arial" w:hAnsi="Arial" w:cs="Arial"/>
              </w:rPr>
            </w:pPr>
          </w:p>
        </w:tc>
        <w:tc>
          <w:tcPr>
            <w:tcW w:w="919" w:type="pct"/>
            <w:vAlign w:val="center"/>
          </w:tcPr>
          <w:p w14:paraId="7531E4D0" w14:textId="77777777" w:rsidR="001F6C0F" w:rsidRPr="005A7BEF" w:rsidRDefault="001F6C0F" w:rsidP="005A7BEF">
            <w:pPr>
              <w:jc w:val="center"/>
              <w:rPr>
                <w:rFonts w:ascii="Arial" w:hAnsi="Arial" w:cs="Arial"/>
              </w:rPr>
            </w:pPr>
          </w:p>
        </w:tc>
      </w:tr>
    </w:tbl>
    <w:p w14:paraId="20EFBA47" w14:textId="6D03D55C" w:rsidR="001F6C0F" w:rsidRPr="005A7BEF" w:rsidRDefault="001F6C0F" w:rsidP="005A7BEF">
      <w:pPr>
        <w:rPr>
          <w:rFonts w:ascii="Arial" w:hAnsi="Arial" w:cs="Arial"/>
          <w:b/>
          <w:sz w:val="16"/>
          <w:szCs w:val="16"/>
        </w:rPr>
        <w:sectPr w:rsidR="001F6C0F" w:rsidRPr="005A7BEF" w:rsidSect="00695071">
          <w:pgSz w:w="16834" w:h="11909" w:orient="landscape" w:code="9"/>
          <w:pgMar w:top="720" w:right="720" w:bottom="720" w:left="720" w:header="720" w:footer="720" w:gutter="0"/>
          <w:cols w:space="720"/>
          <w:docGrid w:linePitch="360"/>
        </w:sectPr>
      </w:pPr>
    </w:p>
    <w:tbl>
      <w:tblPr>
        <w:tblpPr w:leftFromText="180" w:rightFromText="180" w:vertAnchor="text" w:horzAnchor="margin" w:tblpX="704" w:tblpY="17"/>
        <w:tblW w:w="45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412"/>
        <w:gridCol w:w="47"/>
        <w:gridCol w:w="955"/>
        <w:gridCol w:w="1700"/>
        <w:gridCol w:w="1702"/>
        <w:gridCol w:w="2408"/>
        <w:gridCol w:w="1250"/>
        <w:gridCol w:w="1305"/>
        <w:gridCol w:w="1702"/>
        <w:gridCol w:w="2405"/>
      </w:tblGrid>
      <w:tr w:rsidR="001C4A00" w:rsidRPr="005A7BEF" w14:paraId="406FCD74" w14:textId="77777777" w:rsidTr="00216104">
        <w:trPr>
          <w:cantSplit/>
          <w:trHeight w:val="242"/>
        </w:trPr>
        <w:tc>
          <w:tcPr>
            <w:tcW w:w="148" w:type="pct"/>
          </w:tcPr>
          <w:p w14:paraId="0310DEF5" w14:textId="77777777" w:rsidR="001C4A00" w:rsidRPr="005A7BEF" w:rsidRDefault="001C4A00" w:rsidP="005A7BEF">
            <w:pPr>
              <w:rPr>
                <w:rFonts w:ascii="Arial" w:hAnsi="Arial" w:cs="Arial"/>
                <w:b/>
                <w:sz w:val="16"/>
                <w:szCs w:val="16"/>
              </w:rPr>
            </w:pPr>
          </w:p>
        </w:tc>
        <w:tc>
          <w:tcPr>
            <w:tcW w:w="4852" w:type="pct"/>
            <w:gridSpan w:val="9"/>
          </w:tcPr>
          <w:p w14:paraId="7F7ED9A0" w14:textId="39A827EF" w:rsidR="001C4A00" w:rsidRPr="005A7BEF" w:rsidRDefault="001C4A00" w:rsidP="005A7BEF">
            <w:pPr>
              <w:rPr>
                <w:rFonts w:ascii="Arial" w:hAnsi="Arial" w:cs="Arial"/>
                <w:b/>
                <w:sz w:val="16"/>
                <w:szCs w:val="16"/>
              </w:rPr>
            </w:pPr>
            <w:r w:rsidRPr="005A7BEF">
              <w:rPr>
                <w:rFonts w:ascii="Arial" w:hAnsi="Arial" w:cs="Arial"/>
                <w:b/>
                <w:sz w:val="16"/>
                <w:szCs w:val="16"/>
              </w:rPr>
              <w:t>SECTION I: LAND TENURE, CONTINUED</w:t>
            </w:r>
          </w:p>
        </w:tc>
      </w:tr>
      <w:tr w:rsidR="00FC168B" w:rsidRPr="005A7BEF" w14:paraId="019C4967" w14:textId="77777777" w:rsidTr="00FC168B">
        <w:trPr>
          <w:cantSplit/>
          <w:trHeight w:val="242"/>
        </w:trPr>
        <w:tc>
          <w:tcPr>
            <w:tcW w:w="148" w:type="pct"/>
          </w:tcPr>
          <w:p w14:paraId="4EAAE6F4" w14:textId="77777777" w:rsidR="001C4A00" w:rsidRPr="005A7BEF" w:rsidRDefault="001C4A00" w:rsidP="005A7BEF">
            <w:pPr>
              <w:jc w:val="center"/>
              <w:rPr>
                <w:rFonts w:ascii="Arial" w:hAnsi="Arial" w:cs="Arial"/>
                <w:sz w:val="16"/>
                <w:szCs w:val="16"/>
              </w:rPr>
            </w:pPr>
          </w:p>
        </w:tc>
        <w:tc>
          <w:tcPr>
            <w:tcW w:w="17" w:type="pct"/>
            <w:tcBorders>
              <w:right w:val="nil"/>
            </w:tcBorders>
          </w:tcPr>
          <w:p w14:paraId="1AA4EE8B" w14:textId="53C3CDD2" w:rsidR="001C4A00" w:rsidRPr="005A7BEF" w:rsidRDefault="00BE127C" w:rsidP="005A7BEF">
            <w:pPr>
              <w:jc w:val="center"/>
              <w:rPr>
                <w:rFonts w:ascii="Arial" w:hAnsi="Arial" w:cs="Arial"/>
                <w:sz w:val="16"/>
                <w:szCs w:val="16"/>
              </w:rPr>
            </w:pPr>
            <w:r w:rsidRPr="005A7BEF">
              <w:rPr>
                <w:rFonts w:ascii="Arial" w:hAnsi="Arial" w:cs="Arial"/>
                <w:sz w:val="16"/>
                <w:szCs w:val="16"/>
              </w:rPr>
              <w:t xml:space="preserve">                         </w:t>
            </w:r>
          </w:p>
        </w:tc>
        <w:tc>
          <w:tcPr>
            <w:tcW w:w="4835" w:type="pct"/>
            <w:gridSpan w:val="8"/>
            <w:tcBorders>
              <w:left w:val="nil"/>
            </w:tcBorders>
            <w:vAlign w:val="center"/>
          </w:tcPr>
          <w:p w14:paraId="5B7DBBD9" w14:textId="0EE7CA8B" w:rsidR="001C4A00" w:rsidRPr="005A7BEF" w:rsidRDefault="001C4A00" w:rsidP="005A7BEF">
            <w:pPr>
              <w:rPr>
                <w:rFonts w:ascii="Arial" w:hAnsi="Arial" w:cs="Arial"/>
                <w:sz w:val="16"/>
                <w:szCs w:val="16"/>
              </w:rPr>
            </w:pPr>
            <w:r w:rsidRPr="005A7BEF">
              <w:rPr>
                <w:rFonts w:ascii="Arial" w:hAnsi="Arial" w:cs="Arial"/>
                <w:b/>
                <w:sz w:val="16"/>
                <w:szCs w:val="16"/>
              </w:rPr>
              <w:t xml:space="preserve">                        </w:t>
            </w:r>
            <w:r w:rsidR="000F02C3" w:rsidRPr="005A7BEF">
              <w:rPr>
                <w:rFonts w:ascii="Arial" w:hAnsi="Arial" w:cs="Arial"/>
                <w:b/>
                <w:sz w:val="16"/>
                <w:szCs w:val="16"/>
              </w:rPr>
              <w:t xml:space="preserve">                                            </w:t>
            </w:r>
            <w:r w:rsidRPr="005A7BEF">
              <w:rPr>
                <w:rFonts w:ascii="Arial" w:hAnsi="Arial" w:cs="Arial"/>
                <w:b/>
                <w:sz w:val="16"/>
                <w:szCs w:val="16"/>
              </w:rPr>
              <w:t xml:space="preserve">            To be answered for all plots which were purchased (I1 = 1):</w:t>
            </w:r>
          </w:p>
        </w:tc>
      </w:tr>
      <w:tr w:rsidR="00941D23" w:rsidRPr="005A7BEF" w14:paraId="3C68B232" w14:textId="77777777" w:rsidTr="00491169">
        <w:trPr>
          <w:cantSplit/>
          <w:trHeight w:val="231"/>
        </w:trPr>
        <w:tc>
          <w:tcPr>
            <w:tcW w:w="148" w:type="pct"/>
          </w:tcPr>
          <w:p w14:paraId="63B8B887" w14:textId="77777777" w:rsidR="001C4A00" w:rsidRPr="005A7BEF" w:rsidRDefault="001C4A00" w:rsidP="005A7BEF">
            <w:pPr>
              <w:jc w:val="center"/>
              <w:rPr>
                <w:rFonts w:ascii="Arial" w:hAnsi="Arial" w:cs="Arial"/>
                <w:sz w:val="16"/>
                <w:szCs w:val="16"/>
              </w:rPr>
            </w:pPr>
          </w:p>
        </w:tc>
        <w:tc>
          <w:tcPr>
            <w:tcW w:w="361" w:type="pct"/>
            <w:gridSpan w:val="2"/>
          </w:tcPr>
          <w:p w14:paraId="408BF128" w14:textId="77777777" w:rsidR="001C4A00" w:rsidRPr="005A7BEF" w:rsidRDefault="001C4A00" w:rsidP="005A7BEF">
            <w:pPr>
              <w:jc w:val="center"/>
              <w:rPr>
                <w:rFonts w:ascii="Arial" w:hAnsi="Arial" w:cs="Arial"/>
                <w:sz w:val="16"/>
                <w:szCs w:val="16"/>
              </w:rPr>
            </w:pPr>
            <w:r w:rsidRPr="005A7BEF">
              <w:rPr>
                <w:rFonts w:ascii="Arial" w:hAnsi="Arial" w:cs="Arial"/>
                <w:sz w:val="16"/>
                <w:szCs w:val="16"/>
              </w:rPr>
              <w:t>I11</w:t>
            </w:r>
          </w:p>
        </w:tc>
        <w:tc>
          <w:tcPr>
            <w:tcW w:w="612" w:type="pct"/>
          </w:tcPr>
          <w:p w14:paraId="53AF4FDD" w14:textId="77777777" w:rsidR="001C4A00" w:rsidRPr="005A7BEF" w:rsidRDefault="001C4A00" w:rsidP="005A7BEF">
            <w:pPr>
              <w:jc w:val="center"/>
              <w:rPr>
                <w:rFonts w:ascii="Arial" w:hAnsi="Arial" w:cs="Arial"/>
                <w:sz w:val="16"/>
                <w:szCs w:val="16"/>
              </w:rPr>
            </w:pPr>
            <w:r w:rsidRPr="005A7BEF">
              <w:rPr>
                <w:rFonts w:ascii="Arial" w:hAnsi="Arial" w:cs="Arial"/>
                <w:sz w:val="16"/>
                <w:szCs w:val="16"/>
              </w:rPr>
              <w:t>I12</w:t>
            </w:r>
          </w:p>
        </w:tc>
        <w:tc>
          <w:tcPr>
            <w:tcW w:w="613" w:type="pct"/>
          </w:tcPr>
          <w:p w14:paraId="0797C44E" w14:textId="77777777" w:rsidR="001C4A00" w:rsidRPr="005A7BEF" w:rsidRDefault="001C4A00" w:rsidP="005A7BEF">
            <w:pPr>
              <w:jc w:val="center"/>
              <w:rPr>
                <w:rFonts w:ascii="Arial" w:hAnsi="Arial" w:cs="Arial"/>
                <w:b/>
                <w:sz w:val="16"/>
                <w:szCs w:val="16"/>
              </w:rPr>
            </w:pPr>
            <w:r w:rsidRPr="005A7BEF">
              <w:rPr>
                <w:rFonts w:ascii="Arial" w:hAnsi="Arial" w:cs="Arial"/>
                <w:b/>
                <w:sz w:val="16"/>
                <w:szCs w:val="16"/>
              </w:rPr>
              <w:t>I13</w:t>
            </w:r>
          </w:p>
        </w:tc>
        <w:tc>
          <w:tcPr>
            <w:tcW w:w="867" w:type="pct"/>
          </w:tcPr>
          <w:p w14:paraId="31F54740" w14:textId="37FF8BDB" w:rsidR="001C4A00" w:rsidRPr="005A7BEF" w:rsidRDefault="001C4A00" w:rsidP="005A7BEF">
            <w:pPr>
              <w:jc w:val="center"/>
              <w:rPr>
                <w:rFonts w:ascii="Arial" w:hAnsi="Arial" w:cs="Arial"/>
                <w:sz w:val="16"/>
                <w:szCs w:val="16"/>
              </w:rPr>
            </w:pPr>
            <w:r w:rsidRPr="005A7BEF">
              <w:rPr>
                <w:rFonts w:ascii="Arial" w:hAnsi="Arial" w:cs="Arial"/>
                <w:b/>
                <w:sz w:val="16"/>
                <w:szCs w:val="16"/>
              </w:rPr>
              <w:t>I1</w:t>
            </w:r>
            <w:r w:rsidR="004E71CC" w:rsidRPr="005A7BEF">
              <w:rPr>
                <w:rFonts w:ascii="Arial" w:hAnsi="Arial" w:cs="Arial"/>
                <w:b/>
                <w:sz w:val="16"/>
                <w:szCs w:val="16"/>
              </w:rPr>
              <w:t>4</w:t>
            </w:r>
          </w:p>
        </w:tc>
        <w:tc>
          <w:tcPr>
            <w:tcW w:w="920" w:type="pct"/>
            <w:gridSpan w:val="2"/>
          </w:tcPr>
          <w:p w14:paraId="645290D7" w14:textId="0FD97384" w:rsidR="001C4A00" w:rsidRPr="005A7BEF" w:rsidRDefault="001C4A00" w:rsidP="005A7BEF">
            <w:pPr>
              <w:jc w:val="center"/>
              <w:rPr>
                <w:rFonts w:ascii="Arial" w:hAnsi="Arial" w:cs="Arial"/>
                <w:sz w:val="16"/>
                <w:szCs w:val="16"/>
              </w:rPr>
            </w:pPr>
            <w:r w:rsidRPr="005A7BEF">
              <w:rPr>
                <w:rFonts w:ascii="Arial" w:hAnsi="Arial" w:cs="Arial"/>
                <w:sz w:val="16"/>
                <w:szCs w:val="16"/>
              </w:rPr>
              <w:t>I15</w:t>
            </w:r>
          </w:p>
        </w:tc>
        <w:tc>
          <w:tcPr>
            <w:tcW w:w="613" w:type="pct"/>
          </w:tcPr>
          <w:p w14:paraId="595DD75A" w14:textId="77777777" w:rsidR="001C4A00" w:rsidRPr="005A7BEF" w:rsidRDefault="001C4A00" w:rsidP="005A7BEF">
            <w:pPr>
              <w:jc w:val="center"/>
              <w:rPr>
                <w:rFonts w:ascii="Arial" w:hAnsi="Arial" w:cs="Arial"/>
                <w:sz w:val="16"/>
                <w:szCs w:val="16"/>
              </w:rPr>
            </w:pPr>
            <w:r w:rsidRPr="005A7BEF">
              <w:rPr>
                <w:rFonts w:ascii="Arial" w:hAnsi="Arial" w:cs="Arial"/>
                <w:sz w:val="16"/>
                <w:szCs w:val="16"/>
              </w:rPr>
              <w:t>I16</w:t>
            </w:r>
          </w:p>
        </w:tc>
        <w:tc>
          <w:tcPr>
            <w:tcW w:w="866" w:type="pct"/>
          </w:tcPr>
          <w:p w14:paraId="001B8FCF" w14:textId="77777777" w:rsidR="001C4A00" w:rsidRPr="005A7BEF" w:rsidRDefault="001C4A00" w:rsidP="005A7BEF">
            <w:pPr>
              <w:jc w:val="center"/>
              <w:rPr>
                <w:rFonts w:ascii="Arial" w:hAnsi="Arial" w:cs="Arial"/>
                <w:sz w:val="16"/>
                <w:szCs w:val="16"/>
              </w:rPr>
            </w:pPr>
            <w:r w:rsidRPr="005A7BEF">
              <w:rPr>
                <w:rFonts w:ascii="Arial" w:hAnsi="Arial" w:cs="Arial"/>
                <w:sz w:val="16"/>
                <w:szCs w:val="16"/>
              </w:rPr>
              <w:t>I17</w:t>
            </w:r>
          </w:p>
        </w:tc>
      </w:tr>
      <w:tr w:rsidR="00941D23" w:rsidRPr="005A7BEF" w14:paraId="7BA2C04D" w14:textId="77777777" w:rsidTr="00491169">
        <w:trPr>
          <w:cantSplit/>
          <w:trHeight w:val="689"/>
        </w:trPr>
        <w:tc>
          <w:tcPr>
            <w:tcW w:w="148" w:type="pct"/>
          </w:tcPr>
          <w:p w14:paraId="1788F246" w14:textId="77777777" w:rsidR="001C4A00" w:rsidRPr="005A7BEF" w:rsidRDefault="001C4A00" w:rsidP="005A7BEF">
            <w:pPr>
              <w:jc w:val="center"/>
              <w:rPr>
                <w:rFonts w:ascii="Arial" w:hAnsi="Arial" w:cs="Arial"/>
                <w:sz w:val="16"/>
                <w:szCs w:val="16"/>
              </w:rPr>
            </w:pPr>
          </w:p>
        </w:tc>
        <w:tc>
          <w:tcPr>
            <w:tcW w:w="361" w:type="pct"/>
            <w:gridSpan w:val="2"/>
          </w:tcPr>
          <w:p w14:paraId="7BC31B94" w14:textId="2693F455" w:rsidR="001C4A00" w:rsidRPr="005A7BEF" w:rsidRDefault="001C4A00" w:rsidP="005A7BEF">
            <w:pPr>
              <w:jc w:val="center"/>
              <w:rPr>
                <w:rFonts w:ascii="Arial" w:hAnsi="Arial" w:cs="Arial"/>
                <w:sz w:val="16"/>
                <w:szCs w:val="16"/>
              </w:rPr>
            </w:pPr>
            <w:r w:rsidRPr="005A7BEF">
              <w:rPr>
                <w:rFonts w:ascii="Arial" w:hAnsi="Arial" w:cs="Arial"/>
                <w:sz w:val="16"/>
                <w:szCs w:val="16"/>
              </w:rPr>
              <w:t xml:space="preserve">How many years ago was </w:t>
            </w:r>
            <w:r w:rsidR="00BE0C9D" w:rsidRPr="00BE0C9D">
              <w:rPr>
                <w:rFonts w:ascii="Arial" w:hAnsi="Arial" w:cs="Arial"/>
                <w:sz w:val="16"/>
                <w:szCs w:val="16"/>
              </w:rPr>
              <w:t>plot [#]: [Plot Name]</w:t>
            </w:r>
            <w:r w:rsidRPr="005A7BEF">
              <w:rPr>
                <w:rFonts w:ascii="Arial" w:hAnsi="Arial" w:cs="Arial"/>
                <w:sz w:val="16"/>
                <w:szCs w:val="16"/>
              </w:rPr>
              <w:t xml:space="preserve"> purchased?</w:t>
            </w:r>
          </w:p>
          <w:p w14:paraId="0705E6CB" w14:textId="77777777" w:rsidR="001C4A00" w:rsidRPr="005A7BEF" w:rsidRDefault="001C4A00" w:rsidP="005A7BEF">
            <w:pPr>
              <w:jc w:val="center"/>
              <w:rPr>
                <w:rFonts w:ascii="Arial" w:hAnsi="Arial" w:cs="Arial"/>
                <w:sz w:val="16"/>
                <w:szCs w:val="16"/>
              </w:rPr>
            </w:pPr>
          </w:p>
          <w:p w14:paraId="0873AE20" w14:textId="77777777" w:rsidR="001C4A00" w:rsidRPr="005A7BEF" w:rsidRDefault="001C4A00" w:rsidP="005A7BEF">
            <w:pPr>
              <w:jc w:val="center"/>
              <w:rPr>
                <w:rFonts w:ascii="Arial" w:hAnsi="Arial" w:cs="Arial"/>
                <w:sz w:val="16"/>
                <w:szCs w:val="16"/>
              </w:rPr>
            </w:pPr>
          </w:p>
        </w:tc>
        <w:tc>
          <w:tcPr>
            <w:tcW w:w="612" w:type="pct"/>
          </w:tcPr>
          <w:p w14:paraId="58EBB3D3" w14:textId="15112AE9" w:rsidR="001C4A00" w:rsidRPr="005A7BEF" w:rsidRDefault="001C4A00" w:rsidP="005A7BEF">
            <w:pPr>
              <w:jc w:val="center"/>
              <w:rPr>
                <w:rFonts w:ascii="Arial" w:hAnsi="Arial" w:cs="Arial"/>
                <w:sz w:val="16"/>
                <w:szCs w:val="16"/>
              </w:rPr>
            </w:pPr>
            <w:r w:rsidRPr="005A7BEF">
              <w:rPr>
                <w:rFonts w:ascii="Arial" w:hAnsi="Arial" w:cs="Arial"/>
                <w:sz w:val="16"/>
                <w:szCs w:val="16"/>
              </w:rPr>
              <w:t xml:space="preserve">Did </w:t>
            </w:r>
            <w:r w:rsidR="00DC4449">
              <w:rPr>
                <w:rFonts w:ascii="Arial" w:hAnsi="Arial" w:cs="Arial"/>
                <w:sz w:val="16"/>
                <w:szCs w:val="16"/>
              </w:rPr>
              <w:t>[Name]</w:t>
            </w:r>
            <w:r w:rsidRPr="005A7BEF">
              <w:rPr>
                <w:rFonts w:ascii="Arial" w:hAnsi="Arial" w:cs="Arial"/>
                <w:sz w:val="16"/>
                <w:szCs w:val="16"/>
              </w:rPr>
              <w:t xml:space="preserve"> pay in cash or in kind for </w:t>
            </w:r>
            <w:r w:rsidR="00BE0C9D" w:rsidRPr="00BE0C9D">
              <w:rPr>
                <w:rFonts w:ascii="Arial" w:hAnsi="Arial" w:cs="Arial"/>
                <w:sz w:val="16"/>
                <w:szCs w:val="16"/>
              </w:rPr>
              <w:t xml:space="preserve"> plot [#]: [Plot Name]</w:t>
            </w:r>
            <w:r w:rsidRPr="005A7BEF">
              <w:rPr>
                <w:rFonts w:ascii="Arial" w:hAnsi="Arial" w:cs="Arial"/>
                <w:sz w:val="16"/>
                <w:szCs w:val="16"/>
              </w:rPr>
              <w:t>, or both?</w:t>
            </w:r>
          </w:p>
          <w:p w14:paraId="71B0CAC0" w14:textId="77777777" w:rsidR="00491169" w:rsidRPr="005A7BEF" w:rsidRDefault="00491169" w:rsidP="005A7BEF">
            <w:pPr>
              <w:jc w:val="center"/>
              <w:rPr>
                <w:rFonts w:ascii="Arial" w:hAnsi="Arial" w:cs="Arial"/>
                <w:sz w:val="16"/>
                <w:szCs w:val="16"/>
              </w:rPr>
            </w:pPr>
          </w:p>
          <w:p w14:paraId="0CE2D426" w14:textId="4EA7F1CE" w:rsidR="001C4A00" w:rsidRPr="005A7BEF" w:rsidRDefault="001C4A00" w:rsidP="008D4F63">
            <w:pPr>
              <w:rPr>
                <w:rFonts w:ascii="Arial" w:hAnsi="Arial" w:cs="Arial"/>
                <w:sz w:val="16"/>
                <w:szCs w:val="16"/>
              </w:rPr>
            </w:pPr>
            <w:r w:rsidRPr="005A7BEF">
              <w:rPr>
                <w:rFonts w:ascii="Arial" w:hAnsi="Arial" w:cs="Arial"/>
                <w:sz w:val="16"/>
                <w:szCs w:val="16"/>
              </w:rPr>
              <w:t>1….Cash</w:t>
            </w:r>
          </w:p>
          <w:p w14:paraId="69969122" w14:textId="410E33B1" w:rsidR="001C4A00" w:rsidRPr="005A7BEF" w:rsidRDefault="001C4A00" w:rsidP="008D4F63">
            <w:pPr>
              <w:rPr>
                <w:rFonts w:ascii="Arial" w:hAnsi="Arial" w:cs="Arial"/>
                <w:sz w:val="16"/>
                <w:szCs w:val="16"/>
              </w:rPr>
            </w:pPr>
            <w:r w:rsidRPr="005A7BEF">
              <w:rPr>
                <w:rFonts w:ascii="Arial" w:hAnsi="Arial" w:cs="Arial"/>
                <w:sz w:val="16"/>
                <w:szCs w:val="16"/>
              </w:rPr>
              <w:t>5. …In-kind&gt;&gt;</w:t>
            </w:r>
            <w:r w:rsidRPr="005A7BEF">
              <w:rPr>
                <w:rFonts w:ascii="Arial" w:hAnsi="Arial" w:cs="Arial"/>
                <w:b/>
                <w:sz w:val="16"/>
                <w:szCs w:val="16"/>
              </w:rPr>
              <w:t>I1</w:t>
            </w:r>
            <w:r w:rsidR="00FC70CF" w:rsidRPr="005A7BEF">
              <w:rPr>
                <w:rFonts w:ascii="Arial" w:hAnsi="Arial" w:cs="Arial"/>
                <w:b/>
                <w:sz w:val="16"/>
                <w:szCs w:val="16"/>
              </w:rPr>
              <w:t>4</w:t>
            </w:r>
          </w:p>
          <w:p w14:paraId="7CA0C1A8" w14:textId="1BF4386A" w:rsidR="001C4A00" w:rsidRPr="005A7BEF" w:rsidRDefault="001C4A00" w:rsidP="008D4F63">
            <w:pPr>
              <w:rPr>
                <w:rFonts w:ascii="Arial" w:hAnsi="Arial" w:cs="Arial"/>
                <w:sz w:val="16"/>
                <w:szCs w:val="16"/>
              </w:rPr>
            </w:pPr>
            <w:r w:rsidRPr="005A7BEF">
              <w:rPr>
                <w:rFonts w:ascii="Arial" w:hAnsi="Arial" w:cs="Arial"/>
                <w:sz w:val="16"/>
                <w:szCs w:val="16"/>
              </w:rPr>
              <w:t>7…..Both</w:t>
            </w:r>
          </w:p>
        </w:tc>
        <w:tc>
          <w:tcPr>
            <w:tcW w:w="613" w:type="pct"/>
          </w:tcPr>
          <w:p w14:paraId="3E3251BA" w14:textId="0325066A" w:rsidR="001C4A00" w:rsidRPr="005A7BEF" w:rsidRDefault="001C4A00" w:rsidP="008D4F63">
            <w:pPr>
              <w:rPr>
                <w:rFonts w:ascii="Arial" w:hAnsi="Arial" w:cs="Arial"/>
                <w:b/>
                <w:sz w:val="16"/>
                <w:szCs w:val="16"/>
              </w:rPr>
            </w:pPr>
          </w:p>
          <w:p w14:paraId="2B55EFC5" w14:textId="549AA5E0" w:rsidR="00491169" w:rsidRPr="005A7BEF" w:rsidRDefault="001C4A00" w:rsidP="008D4F63">
            <w:pPr>
              <w:tabs>
                <w:tab w:val="center" w:pos="176"/>
                <w:tab w:val="center" w:pos="536"/>
              </w:tabs>
              <w:rPr>
                <w:rFonts w:ascii="Arial" w:hAnsi="Arial" w:cs="Arial"/>
                <w:noProof/>
                <w:sz w:val="16"/>
                <w:szCs w:val="16"/>
              </w:rPr>
            </w:pPr>
            <w:r w:rsidRPr="005A7BEF">
              <w:rPr>
                <w:rFonts w:ascii="Arial" w:hAnsi="Arial" w:cs="Arial"/>
                <w:sz w:val="16"/>
                <w:szCs w:val="16"/>
              </w:rPr>
              <w:t xml:space="preserve">How much cash did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 xml:space="preserve">pay in total for </w:t>
            </w:r>
            <w:r w:rsidR="00F84C3E">
              <w:rPr>
                <w:rFonts w:ascii="Arial" w:hAnsi="Arial" w:cs="Arial"/>
                <w:sz w:val="16"/>
                <w:szCs w:val="16"/>
              </w:rPr>
              <w:t>plot [#]: [Plot Name]</w:t>
            </w:r>
            <w:r w:rsidRPr="005A7BEF">
              <w:rPr>
                <w:rFonts w:ascii="Arial" w:hAnsi="Arial" w:cs="Arial"/>
                <w:sz w:val="16"/>
                <w:szCs w:val="16"/>
              </w:rPr>
              <w:t xml:space="preserve"> when </w:t>
            </w:r>
            <w:r w:rsidR="00F84C3E">
              <w:rPr>
                <w:rFonts w:ascii="Arial" w:hAnsi="Arial" w:cs="Arial"/>
                <w:sz w:val="16"/>
                <w:szCs w:val="16"/>
              </w:rPr>
              <w:t>[Name]</w:t>
            </w:r>
            <w:r w:rsidRPr="005A7BEF">
              <w:rPr>
                <w:rFonts w:ascii="Arial" w:hAnsi="Arial" w:cs="Arial"/>
                <w:sz w:val="16"/>
                <w:szCs w:val="16"/>
              </w:rPr>
              <w:t xml:space="preserve"> began to own it?</w:t>
            </w:r>
          </w:p>
          <w:p w14:paraId="6E675EEB" w14:textId="69B4FAA0" w:rsidR="001C4A00" w:rsidRPr="005A7BEF" w:rsidRDefault="00BE0C9D" w:rsidP="008D4F63">
            <w:pPr>
              <w:tabs>
                <w:tab w:val="center" w:pos="176"/>
                <w:tab w:val="center" w:pos="536"/>
              </w:tabs>
              <w:rPr>
                <w:rFonts w:ascii="Arial" w:hAnsi="Arial" w:cs="Arial"/>
                <w:sz w:val="16"/>
                <w:szCs w:val="16"/>
              </w:rPr>
            </w:pPr>
            <w:r w:rsidRPr="008D4F63">
              <w:rPr>
                <w:rFonts w:ascii="Arial" w:hAnsi="Arial" w:cs="Arial"/>
                <w:i/>
                <w:noProof/>
                <w:sz w:val="16"/>
                <w:szCs w:val="16"/>
              </w:rPr>
              <w:t>Indicate amount as a decimal val</w:t>
            </w:r>
            <w:r>
              <w:rPr>
                <w:rFonts w:ascii="Arial" w:hAnsi="Arial" w:cs="Arial"/>
                <w:i/>
                <w:noProof/>
                <w:sz w:val="16"/>
                <w:szCs w:val="16"/>
              </w:rPr>
              <w:t xml:space="preserve">ue (in Ghana cedis and pesewas). </w:t>
            </w:r>
            <w:r w:rsidRPr="008D4F63">
              <w:rPr>
                <w:rFonts w:ascii="Arial" w:hAnsi="Arial" w:cs="Arial"/>
                <w:i/>
                <w:noProof/>
                <w:sz w:val="16"/>
                <w:szCs w:val="16"/>
              </w:rPr>
              <w:t>For example, enter 2.50 for 2 Ghana cedis and 50 pesewas.</w:t>
            </w:r>
          </w:p>
        </w:tc>
        <w:tc>
          <w:tcPr>
            <w:tcW w:w="867" w:type="pct"/>
          </w:tcPr>
          <w:p w14:paraId="6AB01C1E" w14:textId="1346671C" w:rsidR="001C4A00" w:rsidRPr="005A7BEF" w:rsidRDefault="001C4A00" w:rsidP="005A7BEF">
            <w:pPr>
              <w:jc w:val="center"/>
              <w:rPr>
                <w:rFonts w:ascii="Arial" w:hAnsi="Arial" w:cs="Arial"/>
                <w:b/>
                <w:sz w:val="16"/>
                <w:szCs w:val="16"/>
              </w:rPr>
            </w:pPr>
          </w:p>
          <w:p w14:paraId="010C2AAD" w14:textId="0EEE505A" w:rsidR="00491169" w:rsidRPr="005A7BEF" w:rsidRDefault="001C4A00" w:rsidP="008D4F63">
            <w:pPr>
              <w:rPr>
                <w:rFonts w:ascii="Arial" w:hAnsi="Arial" w:cs="Arial"/>
                <w:noProof/>
                <w:sz w:val="16"/>
                <w:szCs w:val="16"/>
              </w:rPr>
            </w:pPr>
            <w:r w:rsidRPr="005A7BEF">
              <w:rPr>
                <w:rFonts w:ascii="Arial" w:hAnsi="Arial" w:cs="Arial"/>
                <w:sz w:val="16"/>
                <w:szCs w:val="16"/>
              </w:rPr>
              <w:t xml:space="preserve">What is the approximate total value of the in kind contribution that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 xml:space="preserve">gave when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 xml:space="preserve">began to own </w:t>
            </w:r>
            <w:r w:rsidR="00BE0C9D" w:rsidRPr="00BE0C9D">
              <w:rPr>
                <w:rFonts w:ascii="Arial" w:hAnsi="Arial" w:cs="Arial"/>
                <w:sz w:val="16"/>
                <w:szCs w:val="16"/>
              </w:rPr>
              <w:t>plot [#]: [Plot Name]</w:t>
            </w:r>
            <w:r w:rsidRPr="005A7BEF">
              <w:rPr>
                <w:rFonts w:ascii="Arial" w:hAnsi="Arial" w:cs="Arial"/>
                <w:sz w:val="16"/>
                <w:szCs w:val="16"/>
              </w:rPr>
              <w:t>?</w:t>
            </w:r>
          </w:p>
          <w:p w14:paraId="131740E7" w14:textId="77777777" w:rsidR="007E0FFB" w:rsidRPr="005A7BEF" w:rsidRDefault="007E0FFB" w:rsidP="005A7BEF">
            <w:pPr>
              <w:jc w:val="center"/>
              <w:rPr>
                <w:rFonts w:ascii="Arial" w:hAnsi="Arial" w:cs="Arial"/>
                <w:i/>
                <w:noProof/>
                <w:sz w:val="16"/>
                <w:szCs w:val="16"/>
              </w:rPr>
            </w:pPr>
          </w:p>
          <w:p w14:paraId="0DA41F8D" w14:textId="678D427E" w:rsidR="001C4A00" w:rsidRPr="005A7BEF" w:rsidRDefault="00BE0C9D" w:rsidP="008D4F63">
            <w:pPr>
              <w:rPr>
                <w:rFonts w:ascii="Arial" w:hAnsi="Arial" w:cs="Arial"/>
                <w:i/>
                <w:noProof/>
                <w:sz w:val="16"/>
                <w:szCs w:val="16"/>
              </w:rPr>
            </w:pPr>
            <w:r w:rsidRPr="00BE0C9D">
              <w:rPr>
                <w:rFonts w:ascii="Arial" w:hAnsi="Arial" w:cs="Arial"/>
                <w:i/>
                <w:noProof/>
                <w:sz w:val="16"/>
                <w:szCs w:val="16"/>
              </w:rPr>
              <w:t>Indicate amount as a decimal value (in Ghana cedis and pesewas)</w:t>
            </w:r>
            <w:r>
              <w:rPr>
                <w:rFonts w:ascii="Arial" w:hAnsi="Arial" w:cs="Arial"/>
                <w:i/>
                <w:noProof/>
                <w:sz w:val="16"/>
                <w:szCs w:val="16"/>
              </w:rPr>
              <w:t xml:space="preserve">. </w:t>
            </w:r>
            <w:r w:rsidRPr="00BE0C9D">
              <w:rPr>
                <w:rFonts w:ascii="Arial" w:hAnsi="Arial" w:cs="Arial"/>
                <w:i/>
                <w:noProof/>
                <w:sz w:val="16"/>
                <w:szCs w:val="16"/>
              </w:rPr>
              <w:t>For example, enter 2.50 for 2 Ghana cedis and 50 pesewas.</w:t>
            </w:r>
          </w:p>
        </w:tc>
        <w:tc>
          <w:tcPr>
            <w:tcW w:w="920" w:type="pct"/>
            <w:gridSpan w:val="2"/>
          </w:tcPr>
          <w:p w14:paraId="7F163306" w14:textId="313CC5A6" w:rsidR="00491169" w:rsidRPr="005A7BEF" w:rsidRDefault="001C4A00" w:rsidP="005A7BEF">
            <w:pPr>
              <w:jc w:val="center"/>
              <w:rPr>
                <w:rFonts w:ascii="Arial" w:hAnsi="Arial" w:cs="Arial"/>
                <w:sz w:val="16"/>
                <w:szCs w:val="16"/>
              </w:rPr>
            </w:pPr>
            <w:r w:rsidRPr="005A7BEF">
              <w:rPr>
                <w:rFonts w:ascii="Arial" w:hAnsi="Arial" w:cs="Arial"/>
                <w:sz w:val="16"/>
                <w:szCs w:val="16"/>
              </w:rPr>
              <w:t xml:space="preserve">How did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 xml:space="preserve">finance </w:t>
            </w:r>
            <w:r w:rsidR="00BE0C9D" w:rsidRPr="00BE0C9D">
              <w:rPr>
                <w:rFonts w:ascii="Arial" w:hAnsi="Arial" w:cs="Arial"/>
                <w:sz w:val="16"/>
                <w:szCs w:val="16"/>
              </w:rPr>
              <w:t>plot [#]: [Plot Name]</w:t>
            </w:r>
            <w:r w:rsidRPr="005A7BEF">
              <w:rPr>
                <w:rFonts w:ascii="Arial" w:hAnsi="Arial" w:cs="Arial"/>
                <w:sz w:val="16"/>
                <w:szCs w:val="16"/>
              </w:rPr>
              <w:t xml:space="preserve"> purchase?</w:t>
            </w:r>
          </w:p>
          <w:p w14:paraId="370829DE" w14:textId="77777777" w:rsidR="00491169" w:rsidRPr="005A7BEF" w:rsidRDefault="00491169" w:rsidP="005A7BEF">
            <w:pPr>
              <w:jc w:val="center"/>
              <w:rPr>
                <w:rFonts w:ascii="Arial" w:hAnsi="Arial" w:cs="Arial"/>
                <w:i/>
                <w:noProof/>
                <w:sz w:val="16"/>
                <w:szCs w:val="16"/>
              </w:rPr>
            </w:pPr>
          </w:p>
          <w:p w14:paraId="265AC013" w14:textId="77777777" w:rsidR="00491169" w:rsidRPr="005A7BEF" w:rsidRDefault="00491169" w:rsidP="005A7BEF">
            <w:pPr>
              <w:jc w:val="center"/>
              <w:rPr>
                <w:rFonts w:ascii="Arial" w:hAnsi="Arial" w:cs="Arial"/>
                <w:i/>
                <w:noProof/>
                <w:sz w:val="16"/>
                <w:szCs w:val="16"/>
              </w:rPr>
            </w:pPr>
          </w:p>
          <w:p w14:paraId="5FCC986F" w14:textId="4F3B05CF" w:rsidR="001C4A00" w:rsidRPr="005A7BEF" w:rsidRDefault="001C4A00" w:rsidP="005A7BEF">
            <w:pPr>
              <w:jc w:val="center"/>
              <w:rPr>
                <w:rFonts w:ascii="Arial" w:hAnsi="Arial" w:cs="Arial"/>
                <w:sz w:val="16"/>
                <w:szCs w:val="16"/>
              </w:rPr>
            </w:pPr>
            <w:r w:rsidRPr="005A7BEF">
              <w:rPr>
                <w:rFonts w:ascii="Arial" w:hAnsi="Arial" w:cs="Arial"/>
                <w:i/>
                <w:noProof/>
                <w:sz w:val="16"/>
                <w:szCs w:val="16"/>
              </w:rPr>
              <w:t>Select all that apply</w:t>
            </w:r>
          </w:p>
          <w:p w14:paraId="4700C459" w14:textId="77777777" w:rsidR="001C4A00" w:rsidRPr="005A7BEF" w:rsidRDefault="001C4A00" w:rsidP="005A7BEF">
            <w:pPr>
              <w:jc w:val="center"/>
              <w:rPr>
                <w:rFonts w:ascii="Arial" w:hAnsi="Arial" w:cs="Arial"/>
                <w:i/>
                <w:sz w:val="16"/>
                <w:szCs w:val="16"/>
              </w:rPr>
            </w:pPr>
          </w:p>
          <w:p w14:paraId="03796500" w14:textId="1BDDA34B" w:rsidR="001C4A00" w:rsidRPr="005A7BEF" w:rsidRDefault="001C4A00" w:rsidP="005A7BEF">
            <w:pPr>
              <w:jc w:val="center"/>
              <w:rPr>
                <w:rFonts w:ascii="Arial" w:hAnsi="Arial" w:cs="Arial"/>
                <w:b/>
                <w:sz w:val="16"/>
                <w:szCs w:val="16"/>
              </w:rPr>
            </w:pPr>
          </w:p>
        </w:tc>
        <w:tc>
          <w:tcPr>
            <w:tcW w:w="613" w:type="pct"/>
          </w:tcPr>
          <w:p w14:paraId="025A02B2" w14:textId="03773E09" w:rsidR="001C4A00" w:rsidRPr="005A7BEF" w:rsidRDefault="001C4A00" w:rsidP="005A7BEF">
            <w:pPr>
              <w:jc w:val="center"/>
              <w:rPr>
                <w:rFonts w:ascii="Arial" w:hAnsi="Arial" w:cs="Arial"/>
                <w:sz w:val="16"/>
                <w:szCs w:val="16"/>
              </w:rPr>
            </w:pPr>
            <w:r w:rsidRPr="005A7BEF">
              <w:rPr>
                <w:rFonts w:ascii="Arial" w:hAnsi="Arial" w:cs="Arial"/>
                <w:sz w:val="16"/>
                <w:szCs w:val="16"/>
              </w:rPr>
              <w:t xml:space="preserve">Is any amount currently outstanding on the purchase of </w:t>
            </w:r>
            <w:r w:rsidR="00BE0C9D" w:rsidRPr="00BE0C9D">
              <w:rPr>
                <w:rFonts w:ascii="Arial" w:hAnsi="Arial" w:cs="Arial"/>
                <w:sz w:val="16"/>
                <w:szCs w:val="16"/>
              </w:rPr>
              <w:t>plot [#]: [Plot Name]</w:t>
            </w:r>
            <w:r w:rsidRPr="005A7BEF">
              <w:rPr>
                <w:rFonts w:ascii="Arial" w:hAnsi="Arial" w:cs="Arial"/>
                <w:sz w:val="16"/>
                <w:szCs w:val="16"/>
              </w:rPr>
              <w:t>?</w:t>
            </w:r>
          </w:p>
          <w:p w14:paraId="1F52AB54" w14:textId="77777777" w:rsidR="00491169" w:rsidRPr="005A7BEF" w:rsidRDefault="00491169" w:rsidP="005A7BEF">
            <w:pPr>
              <w:jc w:val="center"/>
              <w:rPr>
                <w:rFonts w:ascii="Arial" w:hAnsi="Arial" w:cs="Arial"/>
                <w:sz w:val="16"/>
                <w:szCs w:val="16"/>
              </w:rPr>
            </w:pPr>
          </w:p>
          <w:p w14:paraId="52260BAE" w14:textId="77777777" w:rsidR="001C4A00" w:rsidRPr="005A7BEF" w:rsidRDefault="001C4A00" w:rsidP="005A7BEF">
            <w:pPr>
              <w:jc w:val="center"/>
              <w:rPr>
                <w:rFonts w:ascii="Arial" w:hAnsi="Arial" w:cs="Arial"/>
                <w:sz w:val="16"/>
                <w:szCs w:val="16"/>
              </w:rPr>
            </w:pPr>
            <w:r w:rsidRPr="005A7BEF">
              <w:rPr>
                <w:rFonts w:ascii="Arial" w:hAnsi="Arial" w:cs="Arial"/>
                <w:sz w:val="16"/>
                <w:szCs w:val="16"/>
              </w:rPr>
              <w:t>1.Yes</w:t>
            </w:r>
          </w:p>
          <w:p w14:paraId="189AE1B7" w14:textId="5FA57152" w:rsidR="001C4A00" w:rsidRPr="005A7BEF" w:rsidRDefault="001C4A00" w:rsidP="005A7BEF">
            <w:pPr>
              <w:jc w:val="center"/>
              <w:rPr>
                <w:rFonts w:ascii="Arial" w:hAnsi="Arial" w:cs="Arial"/>
                <w:sz w:val="16"/>
                <w:szCs w:val="16"/>
              </w:rPr>
            </w:pPr>
            <w:r w:rsidRPr="005A7BEF">
              <w:rPr>
                <w:rFonts w:ascii="Arial" w:hAnsi="Arial" w:cs="Arial"/>
                <w:sz w:val="16"/>
                <w:szCs w:val="16"/>
              </w:rPr>
              <w:t>5. No</w:t>
            </w:r>
            <w:r w:rsidR="009D455F">
              <w:rPr>
                <w:rFonts w:ascii="Arial" w:hAnsi="Arial" w:cs="Arial"/>
                <w:sz w:val="16"/>
                <w:szCs w:val="16"/>
              </w:rPr>
              <w:t>&gt;&gt;I32</w:t>
            </w:r>
          </w:p>
          <w:p w14:paraId="08D1E940" w14:textId="77777777" w:rsidR="001C4A00" w:rsidRPr="005A7BEF" w:rsidRDefault="001C4A00" w:rsidP="005A7BEF">
            <w:pPr>
              <w:jc w:val="center"/>
              <w:rPr>
                <w:rFonts w:ascii="Arial" w:hAnsi="Arial" w:cs="Arial"/>
                <w:sz w:val="16"/>
                <w:szCs w:val="16"/>
              </w:rPr>
            </w:pPr>
          </w:p>
        </w:tc>
        <w:tc>
          <w:tcPr>
            <w:tcW w:w="866" w:type="pct"/>
          </w:tcPr>
          <w:p w14:paraId="627D7570" w14:textId="048AC7D8" w:rsidR="00491169" w:rsidRPr="005A7BEF" w:rsidRDefault="00BE0C9D" w:rsidP="008D4F63">
            <w:pPr>
              <w:rPr>
                <w:rFonts w:ascii="Arial" w:hAnsi="Arial" w:cs="Arial"/>
                <w:noProof/>
                <w:sz w:val="16"/>
                <w:szCs w:val="16"/>
              </w:rPr>
            </w:pPr>
            <w:r w:rsidRPr="00BE0C9D">
              <w:rPr>
                <w:rFonts w:ascii="Arial" w:hAnsi="Arial" w:cs="Arial"/>
                <w:sz w:val="16"/>
                <w:szCs w:val="16"/>
              </w:rPr>
              <w:t>What is the amount which is outstanding on the purchase of plot #1: a? If the payment was made in kind, estimate its current market value.</w:t>
            </w:r>
          </w:p>
          <w:p w14:paraId="503196E7" w14:textId="774944C1" w:rsidR="00BE0C9D" w:rsidRDefault="00BE0C9D" w:rsidP="008D4F63">
            <w:pPr>
              <w:rPr>
                <w:rFonts w:ascii="Arial" w:hAnsi="Arial" w:cs="Arial"/>
                <w:i/>
                <w:noProof/>
                <w:sz w:val="16"/>
                <w:szCs w:val="16"/>
              </w:rPr>
            </w:pPr>
          </w:p>
          <w:p w14:paraId="02A857E8" w14:textId="77777777" w:rsidR="00BE0C9D" w:rsidRDefault="00BE0C9D" w:rsidP="008D4F63">
            <w:pPr>
              <w:rPr>
                <w:rFonts w:ascii="Arial" w:hAnsi="Arial" w:cs="Arial"/>
                <w:i/>
                <w:noProof/>
                <w:sz w:val="16"/>
                <w:szCs w:val="16"/>
              </w:rPr>
            </w:pPr>
            <w:r w:rsidRPr="00BE0C9D">
              <w:rPr>
                <w:rFonts w:ascii="Arial" w:hAnsi="Arial" w:cs="Arial"/>
                <w:i/>
                <w:noProof/>
                <w:sz w:val="16"/>
                <w:szCs w:val="16"/>
              </w:rPr>
              <w:t>Indicate amount as a decimal value (in Ghana cedis and pesewas)</w:t>
            </w:r>
            <w:r>
              <w:rPr>
                <w:rFonts w:ascii="Arial" w:hAnsi="Arial" w:cs="Arial"/>
                <w:i/>
                <w:noProof/>
                <w:sz w:val="16"/>
                <w:szCs w:val="16"/>
              </w:rPr>
              <w:t xml:space="preserve">. </w:t>
            </w:r>
            <w:r w:rsidRPr="00BE0C9D">
              <w:rPr>
                <w:rFonts w:ascii="Arial" w:hAnsi="Arial" w:cs="Arial"/>
                <w:i/>
                <w:noProof/>
                <w:sz w:val="16"/>
                <w:szCs w:val="16"/>
              </w:rPr>
              <w:t>For example, enter 2.50 for 2 Ghana cedis and 50 pesewas.</w:t>
            </w:r>
          </w:p>
          <w:p w14:paraId="76BA850B" w14:textId="77777777" w:rsidR="00BE0C9D" w:rsidRDefault="00BE0C9D" w:rsidP="008D4F63">
            <w:pPr>
              <w:rPr>
                <w:rFonts w:ascii="Arial" w:hAnsi="Arial" w:cs="Arial"/>
                <w:i/>
                <w:noProof/>
                <w:sz w:val="16"/>
                <w:szCs w:val="16"/>
              </w:rPr>
            </w:pPr>
          </w:p>
          <w:p w14:paraId="75875A5C" w14:textId="70165BE4" w:rsidR="00BE0C9D" w:rsidRPr="008D4F63" w:rsidRDefault="00BE0C9D" w:rsidP="008D4F63">
            <w:pPr>
              <w:rPr>
                <w:rFonts w:ascii="Arial" w:hAnsi="Arial" w:cs="Arial"/>
                <w:noProof/>
                <w:sz w:val="16"/>
                <w:szCs w:val="16"/>
              </w:rPr>
            </w:pPr>
            <w:r>
              <w:rPr>
                <w:rFonts w:ascii="Arial" w:hAnsi="Arial" w:cs="Arial"/>
                <w:noProof/>
                <w:sz w:val="16"/>
                <w:szCs w:val="16"/>
              </w:rPr>
              <w:t xml:space="preserve"> &gt;&gt; I32</w:t>
            </w:r>
          </w:p>
          <w:p w14:paraId="77EDDF77" w14:textId="22B28CE6" w:rsidR="001C4A00" w:rsidRPr="005A7BEF" w:rsidRDefault="001C4A00" w:rsidP="008D4F63">
            <w:pPr>
              <w:rPr>
                <w:rFonts w:ascii="Arial" w:hAnsi="Arial" w:cs="Arial"/>
                <w:sz w:val="16"/>
                <w:szCs w:val="16"/>
              </w:rPr>
            </w:pPr>
          </w:p>
        </w:tc>
      </w:tr>
      <w:tr w:rsidR="00216104" w:rsidRPr="005A7BEF" w14:paraId="6E6A2BA8" w14:textId="77777777" w:rsidTr="00491169">
        <w:trPr>
          <w:trHeight w:val="321"/>
        </w:trPr>
        <w:tc>
          <w:tcPr>
            <w:tcW w:w="148" w:type="pct"/>
            <w:vAlign w:val="center"/>
          </w:tcPr>
          <w:p w14:paraId="2DB855B7" w14:textId="77777777" w:rsidR="001C4A00" w:rsidRPr="005A7BEF" w:rsidRDefault="001C4A00" w:rsidP="005A7BEF">
            <w:pPr>
              <w:jc w:val="center"/>
              <w:rPr>
                <w:rFonts w:ascii="Arial" w:hAnsi="Arial" w:cs="Arial"/>
                <w:sz w:val="20"/>
                <w:szCs w:val="20"/>
              </w:rPr>
            </w:pPr>
            <w:r w:rsidRPr="005A7BEF">
              <w:rPr>
                <w:rFonts w:ascii="Arial" w:hAnsi="Arial" w:cs="Arial"/>
                <w:sz w:val="20"/>
                <w:szCs w:val="20"/>
              </w:rPr>
              <w:t>A</w:t>
            </w:r>
          </w:p>
        </w:tc>
        <w:tc>
          <w:tcPr>
            <w:tcW w:w="361" w:type="pct"/>
            <w:gridSpan w:val="2"/>
          </w:tcPr>
          <w:p w14:paraId="13BD1E2E" w14:textId="77777777" w:rsidR="001C4A00" w:rsidRPr="005A7BEF" w:rsidRDefault="001C4A00" w:rsidP="005A7BEF">
            <w:pPr>
              <w:tabs>
                <w:tab w:val="center" w:pos="176"/>
                <w:tab w:val="center" w:pos="536"/>
              </w:tabs>
              <w:jc w:val="center"/>
              <w:rPr>
                <w:rFonts w:ascii="Arial" w:hAnsi="Arial" w:cs="Arial"/>
                <w:sz w:val="16"/>
                <w:szCs w:val="16"/>
              </w:rPr>
            </w:pPr>
          </w:p>
        </w:tc>
        <w:tc>
          <w:tcPr>
            <w:tcW w:w="612" w:type="pct"/>
          </w:tcPr>
          <w:p w14:paraId="593B963D" w14:textId="77777777" w:rsidR="001C4A00" w:rsidRPr="005A7BEF" w:rsidRDefault="001C4A00" w:rsidP="005A7BEF">
            <w:pPr>
              <w:tabs>
                <w:tab w:val="center" w:pos="176"/>
                <w:tab w:val="center" w:pos="536"/>
              </w:tabs>
              <w:jc w:val="center"/>
              <w:rPr>
                <w:rFonts w:ascii="Arial" w:hAnsi="Arial" w:cs="Arial"/>
                <w:sz w:val="16"/>
                <w:szCs w:val="16"/>
              </w:rPr>
            </w:pPr>
            <w:r w:rsidRPr="005A7BEF">
              <w:rPr>
                <w:rFonts w:ascii="Arial" w:hAnsi="Arial" w:cs="Arial"/>
                <w:noProof/>
                <w:sz w:val="16"/>
                <w:szCs w:val="16"/>
              </w:rPr>
              <w:t xml:space="preserve"> </w:t>
            </w:r>
          </w:p>
        </w:tc>
        <w:tc>
          <w:tcPr>
            <w:tcW w:w="613" w:type="pct"/>
            <w:vAlign w:val="bottom"/>
          </w:tcPr>
          <w:p w14:paraId="5DFF7F98" w14:textId="77777777" w:rsidR="001C4A00" w:rsidRPr="005A7BEF" w:rsidRDefault="001C4A00" w:rsidP="005A7BEF">
            <w:pPr>
              <w:tabs>
                <w:tab w:val="center" w:pos="176"/>
                <w:tab w:val="center" w:pos="536"/>
              </w:tabs>
              <w:jc w:val="center"/>
              <w:rPr>
                <w:rFonts w:ascii="Arial" w:hAnsi="Arial" w:cs="Arial"/>
                <w:b/>
                <w:i/>
                <w:sz w:val="16"/>
                <w:szCs w:val="16"/>
              </w:rPr>
            </w:pPr>
          </w:p>
        </w:tc>
        <w:tc>
          <w:tcPr>
            <w:tcW w:w="867" w:type="pct"/>
            <w:vAlign w:val="bottom"/>
          </w:tcPr>
          <w:p w14:paraId="7CF6C7B7" w14:textId="77777777" w:rsidR="001C4A00" w:rsidRPr="005A7BEF" w:rsidRDefault="001C4A00" w:rsidP="005A7BEF">
            <w:pPr>
              <w:tabs>
                <w:tab w:val="center" w:pos="176"/>
                <w:tab w:val="center" w:pos="536"/>
              </w:tabs>
              <w:jc w:val="center"/>
              <w:rPr>
                <w:rFonts w:ascii="Arial" w:hAnsi="Arial" w:cs="Arial"/>
                <w:noProof/>
                <w:sz w:val="16"/>
                <w:szCs w:val="16"/>
              </w:rPr>
            </w:pPr>
          </w:p>
        </w:tc>
        <w:tc>
          <w:tcPr>
            <w:tcW w:w="450" w:type="pct"/>
            <w:tcBorders>
              <w:right w:val="nil"/>
            </w:tcBorders>
          </w:tcPr>
          <w:p w14:paraId="2DCED777" w14:textId="6C5B130D" w:rsidR="001C4A00" w:rsidRPr="005A7BEF" w:rsidRDefault="001C4A00" w:rsidP="005A7BEF">
            <w:pPr>
              <w:tabs>
                <w:tab w:val="center" w:pos="176"/>
                <w:tab w:val="center" w:pos="536"/>
              </w:tabs>
              <w:jc w:val="center"/>
              <w:rPr>
                <w:rFonts w:ascii="Arial" w:hAnsi="Arial" w:cs="Arial"/>
                <w:sz w:val="16"/>
                <w:szCs w:val="16"/>
              </w:rPr>
            </w:pPr>
            <w:r w:rsidRPr="005A7BEF">
              <w:rPr>
                <w:rFonts w:ascii="Arial" w:hAnsi="Arial" w:cs="Arial"/>
                <w:noProof/>
                <w:sz w:val="16"/>
                <w:szCs w:val="16"/>
              </w:rPr>
              <w:t xml:space="preserve">. </w:t>
            </w:r>
          </w:p>
        </w:tc>
        <w:tc>
          <w:tcPr>
            <w:tcW w:w="469" w:type="pct"/>
            <w:tcBorders>
              <w:left w:val="nil"/>
            </w:tcBorders>
          </w:tcPr>
          <w:p w14:paraId="732CC39F" w14:textId="77777777" w:rsidR="001C4A00" w:rsidRPr="005A7BEF" w:rsidRDefault="001C4A00" w:rsidP="005A7BEF">
            <w:pPr>
              <w:tabs>
                <w:tab w:val="center" w:pos="176"/>
                <w:tab w:val="center" w:pos="536"/>
              </w:tabs>
              <w:jc w:val="center"/>
              <w:rPr>
                <w:rFonts w:ascii="Arial" w:hAnsi="Arial" w:cs="Arial"/>
                <w:b/>
                <w:i/>
                <w:sz w:val="16"/>
                <w:szCs w:val="16"/>
              </w:rPr>
            </w:pPr>
          </w:p>
        </w:tc>
        <w:tc>
          <w:tcPr>
            <w:tcW w:w="613" w:type="pct"/>
          </w:tcPr>
          <w:p w14:paraId="66F4EC68" w14:textId="77777777" w:rsidR="001C4A00" w:rsidRPr="005A7BEF" w:rsidRDefault="001C4A00" w:rsidP="005A7BEF">
            <w:pPr>
              <w:tabs>
                <w:tab w:val="center" w:pos="176"/>
                <w:tab w:val="center" w:pos="536"/>
              </w:tabs>
              <w:jc w:val="center"/>
              <w:rPr>
                <w:rFonts w:ascii="Arial" w:hAnsi="Arial" w:cs="Arial"/>
                <w:i/>
                <w:sz w:val="16"/>
                <w:szCs w:val="16"/>
              </w:rPr>
            </w:pPr>
          </w:p>
        </w:tc>
        <w:tc>
          <w:tcPr>
            <w:tcW w:w="866" w:type="pct"/>
            <w:vAlign w:val="bottom"/>
          </w:tcPr>
          <w:p w14:paraId="5D1E4C83" w14:textId="77777777" w:rsidR="001C4A00" w:rsidRPr="005A7BEF" w:rsidRDefault="001C4A00" w:rsidP="005A7BEF">
            <w:pPr>
              <w:tabs>
                <w:tab w:val="center" w:pos="176"/>
                <w:tab w:val="center" w:pos="536"/>
              </w:tabs>
              <w:jc w:val="center"/>
              <w:rPr>
                <w:rFonts w:ascii="Arial" w:hAnsi="Arial" w:cs="Arial"/>
                <w:sz w:val="16"/>
                <w:szCs w:val="16"/>
              </w:rPr>
            </w:pPr>
          </w:p>
        </w:tc>
      </w:tr>
      <w:tr w:rsidR="00216104" w:rsidRPr="005A7BEF" w14:paraId="08EBDD8A" w14:textId="77777777" w:rsidTr="00491169">
        <w:trPr>
          <w:trHeight w:hRule="exact" w:val="288"/>
        </w:trPr>
        <w:tc>
          <w:tcPr>
            <w:tcW w:w="148" w:type="pct"/>
            <w:vAlign w:val="center"/>
          </w:tcPr>
          <w:p w14:paraId="7A19C5B6" w14:textId="77777777" w:rsidR="001C4A00" w:rsidRPr="005A7BEF" w:rsidRDefault="001C4A00" w:rsidP="005A7BEF">
            <w:pPr>
              <w:jc w:val="center"/>
              <w:rPr>
                <w:rFonts w:ascii="Arial" w:hAnsi="Arial" w:cs="Arial"/>
                <w:sz w:val="20"/>
                <w:szCs w:val="20"/>
              </w:rPr>
            </w:pPr>
            <w:r w:rsidRPr="005A7BEF">
              <w:rPr>
                <w:rFonts w:ascii="Arial" w:hAnsi="Arial" w:cs="Arial"/>
                <w:sz w:val="20"/>
                <w:szCs w:val="20"/>
              </w:rPr>
              <w:t>B</w:t>
            </w:r>
          </w:p>
        </w:tc>
        <w:tc>
          <w:tcPr>
            <w:tcW w:w="361" w:type="pct"/>
            <w:gridSpan w:val="2"/>
            <w:vAlign w:val="center"/>
          </w:tcPr>
          <w:p w14:paraId="49C2D6B8" w14:textId="77777777" w:rsidR="001C4A00" w:rsidRPr="005A7BEF" w:rsidRDefault="001C4A00" w:rsidP="005A7BEF">
            <w:pPr>
              <w:jc w:val="center"/>
              <w:rPr>
                <w:rFonts w:ascii="Arial" w:hAnsi="Arial" w:cs="Arial"/>
              </w:rPr>
            </w:pPr>
          </w:p>
        </w:tc>
        <w:tc>
          <w:tcPr>
            <w:tcW w:w="612" w:type="pct"/>
            <w:vAlign w:val="center"/>
          </w:tcPr>
          <w:p w14:paraId="52B43792" w14:textId="77777777" w:rsidR="001C4A00" w:rsidRPr="005A7BEF" w:rsidRDefault="001C4A00" w:rsidP="005A7BEF">
            <w:pPr>
              <w:rPr>
                <w:rFonts w:ascii="Arial" w:hAnsi="Arial" w:cs="Arial"/>
                <w:sz w:val="21"/>
              </w:rPr>
            </w:pPr>
          </w:p>
        </w:tc>
        <w:tc>
          <w:tcPr>
            <w:tcW w:w="613" w:type="pct"/>
            <w:vAlign w:val="center"/>
          </w:tcPr>
          <w:p w14:paraId="66C4B700" w14:textId="77777777" w:rsidR="001C4A00" w:rsidRPr="005A7BEF" w:rsidRDefault="001C4A00" w:rsidP="005A7BEF">
            <w:pPr>
              <w:jc w:val="center"/>
              <w:rPr>
                <w:rFonts w:ascii="Arial" w:hAnsi="Arial" w:cs="Arial"/>
                <w:sz w:val="16"/>
                <w:szCs w:val="16"/>
              </w:rPr>
            </w:pPr>
          </w:p>
        </w:tc>
        <w:tc>
          <w:tcPr>
            <w:tcW w:w="867" w:type="pct"/>
            <w:vAlign w:val="center"/>
          </w:tcPr>
          <w:p w14:paraId="3E861D9A" w14:textId="77777777" w:rsidR="001C4A00" w:rsidRPr="005A7BEF" w:rsidRDefault="001C4A00" w:rsidP="005A7BEF">
            <w:pPr>
              <w:jc w:val="center"/>
              <w:rPr>
                <w:rFonts w:ascii="Arial" w:hAnsi="Arial" w:cs="Arial"/>
                <w:sz w:val="21"/>
              </w:rPr>
            </w:pPr>
          </w:p>
        </w:tc>
        <w:tc>
          <w:tcPr>
            <w:tcW w:w="450" w:type="pct"/>
            <w:tcBorders>
              <w:right w:val="nil"/>
            </w:tcBorders>
            <w:vAlign w:val="center"/>
          </w:tcPr>
          <w:p w14:paraId="23AD6879" w14:textId="2258AA33" w:rsidR="001C4A00" w:rsidRPr="005A7BEF" w:rsidRDefault="001C4A00" w:rsidP="005A7BEF">
            <w:pPr>
              <w:jc w:val="center"/>
              <w:rPr>
                <w:rFonts w:ascii="Arial" w:hAnsi="Arial" w:cs="Arial"/>
                <w:sz w:val="21"/>
              </w:rPr>
            </w:pPr>
          </w:p>
        </w:tc>
        <w:tc>
          <w:tcPr>
            <w:tcW w:w="469" w:type="pct"/>
            <w:tcBorders>
              <w:left w:val="nil"/>
            </w:tcBorders>
          </w:tcPr>
          <w:p w14:paraId="4E8DABE5" w14:textId="77777777" w:rsidR="001C4A00" w:rsidRPr="005A7BEF" w:rsidRDefault="001C4A00" w:rsidP="005A7BEF">
            <w:pPr>
              <w:jc w:val="center"/>
              <w:rPr>
                <w:rFonts w:ascii="Arial" w:hAnsi="Arial" w:cs="Arial"/>
                <w:sz w:val="21"/>
              </w:rPr>
            </w:pPr>
          </w:p>
        </w:tc>
        <w:tc>
          <w:tcPr>
            <w:tcW w:w="613" w:type="pct"/>
            <w:vAlign w:val="center"/>
          </w:tcPr>
          <w:p w14:paraId="5426F0EC" w14:textId="77777777" w:rsidR="001C4A00" w:rsidRPr="005A7BEF" w:rsidRDefault="001C4A00" w:rsidP="005A7BEF">
            <w:pPr>
              <w:tabs>
                <w:tab w:val="center" w:pos="176"/>
                <w:tab w:val="center" w:pos="536"/>
              </w:tabs>
              <w:jc w:val="center"/>
              <w:rPr>
                <w:rFonts w:ascii="Arial" w:hAnsi="Arial" w:cs="Arial"/>
                <w:sz w:val="14"/>
                <w:szCs w:val="14"/>
              </w:rPr>
            </w:pPr>
          </w:p>
        </w:tc>
        <w:tc>
          <w:tcPr>
            <w:tcW w:w="866" w:type="pct"/>
            <w:vAlign w:val="center"/>
          </w:tcPr>
          <w:p w14:paraId="74F57DE6" w14:textId="77777777" w:rsidR="001C4A00" w:rsidRPr="005A7BEF" w:rsidRDefault="001C4A00" w:rsidP="005A7BEF">
            <w:pPr>
              <w:jc w:val="center"/>
              <w:rPr>
                <w:rFonts w:ascii="Arial" w:hAnsi="Arial" w:cs="Arial"/>
                <w:sz w:val="16"/>
                <w:szCs w:val="16"/>
              </w:rPr>
            </w:pPr>
          </w:p>
        </w:tc>
      </w:tr>
      <w:tr w:rsidR="00216104" w:rsidRPr="005A7BEF" w14:paraId="725F6D4B" w14:textId="77777777" w:rsidTr="00491169">
        <w:trPr>
          <w:trHeight w:hRule="exact" w:val="293"/>
        </w:trPr>
        <w:tc>
          <w:tcPr>
            <w:tcW w:w="148" w:type="pct"/>
            <w:vAlign w:val="center"/>
          </w:tcPr>
          <w:p w14:paraId="5B9EA9B5" w14:textId="77777777" w:rsidR="001C4A00" w:rsidRPr="005A7BEF" w:rsidRDefault="001C4A00" w:rsidP="005A7BEF">
            <w:pPr>
              <w:jc w:val="center"/>
              <w:rPr>
                <w:rFonts w:ascii="Arial" w:hAnsi="Arial" w:cs="Arial"/>
                <w:sz w:val="20"/>
                <w:szCs w:val="20"/>
              </w:rPr>
            </w:pPr>
            <w:r w:rsidRPr="005A7BEF">
              <w:rPr>
                <w:rFonts w:ascii="Arial" w:hAnsi="Arial" w:cs="Arial"/>
                <w:sz w:val="20"/>
                <w:szCs w:val="20"/>
              </w:rPr>
              <w:t>C</w:t>
            </w:r>
          </w:p>
        </w:tc>
        <w:tc>
          <w:tcPr>
            <w:tcW w:w="361" w:type="pct"/>
            <w:gridSpan w:val="2"/>
            <w:vAlign w:val="center"/>
          </w:tcPr>
          <w:p w14:paraId="70E175E5" w14:textId="77777777" w:rsidR="001C4A00" w:rsidRPr="005A7BEF" w:rsidRDefault="001C4A00" w:rsidP="005A7BEF">
            <w:pPr>
              <w:jc w:val="center"/>
              <w:rPr>
                <w:rFonts w:ascii="Arial" w:hAnsi="Arial" w:cs="Arial"/>
              </w:rPr>
            </w:pPr>
          </w:p>
        </w:tc>
        <w:tc>
          <w:tcPr>
            <w:tcW w:w="612" w:type="pct"/>
            <w:vAlign w:val="center"/>
          </w:tcPr>
          <w:p w14:paraId="1474B6AC" w14:textId="77777777" w:rsidR="001C4A00" w:rsidRPr="005A7BEF" w:rsidRDefault="001C4A00" w:rsidP="005A7BEF">
            <w:pPr>
              <w:rPr>
                <w:rFonts w:ascii="Arial" w:hAnsi="Arial" w:cs="Arial"/>
                <w:sz w:val="21"/>
              </w:rPr>
            </w:pPr>
          </w:p>
        </w:tc>
        <w:tc>
          <w:tcPr>
            <w:tcW w:w="613" w:type="pct"/>
            <w:vAlign w:val="center"/>
          </w:tcPr>
          <w:p w14:paraId="5C90AE4A" w14:textId="77777777" w:rsidR="001C4A00" w:rsidRPr="005A7BEF" w:rsidRDefault="001C4A00" w:rsidP="005A7BEF">
            <w:pPr>
              <w:jc w:val="center"/>
              <w:rPr>
                <w:rFonts w:ascii="Arial" w:hAnsi="Arial" w:cs="Arial"/>
                <w:sz w:val="16"/>
                <w:szCs w:val="16"/>
              </w:rPr>
            </w:pPr>
          </w:p>
        </w:tc>
        <w:tc>
          <w:tcPr>
            <w:tcW w:w="867" w:type="pct"/>
            <w:vAlign w:val="center"/>
          </w:tcPr>
          <w:p w14:paraId="07448F6A" w14:textId="77777777" w:rsidR="001C4A00" w:rsidRPr="005A7BEF" w:rsidRDefault="001C4A00" w:rsidP="005A7BEF">
            <w:pPr>
              <w:jc w:val="center"/>
              <w:rPr>
                <w:rFonts w:ascii="Arial" w:hAnsi="Arial" w:cs="Arial"/>
                <w:sz w:val="21"/>
              </w:rPr>
            </w:pPr>
          </w:p>
        </w:tc>
        <w:tc>
          <w:tcPr>
            <w:tcW w:w="450" w:type="pct"/>
            <w:tcBorders>
              <w:right w:val="nil"/>
            </w:tcBorders>
            <w:vAlign w:val="center"/>
          </w:tcPr>
          <w:p w14:paraId="357B2380" w14:textId="3A2A63D4" w:rsidR="001C4A00" w:rsidRPr="005A7BEF" w:rsidRDefault="001C4A00" w:rsidP="005A7BEF">
            <w:pPr>
              <w:jc w:val="center"/>
              <w:rPr>
                <w:rFonts w:ascii="Arial" w:hAnsi="Arial" w:cs="Arial"/>
                <w:sz w:val="21"/>
              </w:rPr>
            </w:pPr>
          </w:p>
        </w:tc>
        <w:tc>
          <w:tcPr>
            <w:tcW w:w="469" w:type="pct"/>
            <w:tcBorders>
              <w:left w:val="nil"/>
            </w:tcBorders>
          </w:tcPr>
          <w:p w14:paraId="500DBE70" w14:textId="77777777" w:rsidR="001C4A00" w:rsidRPr="005A7BEF" w:rsidRDefault="001C4A00" w:rsidP="005A7BEF">
            <w:pPr>
              <w:jc w:val="center"/>
              <w:rPr>
                <w:rFonts w:ascii="Arial" w:hAnsi="Arial" w:cs="Arial"/>
                <w:sz w:val="21"/>
              </w:rPr>
            </w:pPr>
          </w:p>
        </w:tc>
        <w:tc>
          <w:tcPr>
            <w:tcW w:w="613" w:type="pct"/>
            <w:vAlign w:val="center"/>
          </w:tcPr>
          <w:p w14:paraId="207F0C7F" w14:textId="77777777" w:rsidR="001C4A00" w:rsidRPr="005A7BEF" w:rsidRDefault="001C4A00" w:rsidP="005A7BEF">
            <w:pPr>
              <w:tabs>
                <w:tab w:val="center" w:pos="176"/>
                <w:tab w:val="center" w:pos="536"/>
              </w:tabs>
              <w:jc w:val="center"/>
              <w:rPr>
                <w:rFonts w:ascii="Arial" w:hAnsi="Arial" w:cs="Arial"/>
                <w:sz w:val="14"/>
                <w:szCs w:val="14"/>
              </w:rPr>
            </w:pPr>
          </w:p>
        </w:tc>
        <w:tc>
          <w:tcPr>
            <w:tcW w:w="866" w:type="pct"/>
            <w:vAlign w:val="center"/>
          </w:tcPr>
          <w:p w14:paraId="450F2DDE" w14:textId="77777777" w:rsidR="001C4A00" w:rsidRPr="005A7BEF" w:rsidRDefault="001C4A00" w:rsidP="005A7BEF">
            <w:pPr>
              <w:jc w:val="center"/>
              <w:rPr>
                <w:rFonts w:ascii="Arial" w:hAnsi="Arial" w:cs="Arial"/>
                <w:sz w:val="16"/>
                <w:szCs w:val="16"/>
              </w:rPr>
            </w:pPr>
          </w:p>
        </w:tc>
      </w:tr>
      <w:tr w:rsidR="00216104" w:rsidRPr="005A7BEF" w14:paraId="0EE176DF" w14:textId="77777777" w:rsidTr="00491169">
        <w:trPr>
          <w:trHeight w:hRule="exact" w:val="268"/>
        </w:trPr>
        <w:tc>
          <w:tcPr>
            <w:tcW w:w="148" w:type="pct"/>
            <w:vAlign w:val="center"/>
          </w:tcPr>
          <w:p w14:paraId="51F0D9AB" w14:textId="77777777" w:rsidR="001C4A00" w:rsidRPr="005A7BEF" w:rsidRDefault="001C4A00" w:rsidP="005A7BEF">
            <w:pPr>
              <w:jc w:val="center"/>
              <w:rPr>
                <w:rFonts w:ascii="Arial" w:hAnsi="Arial" w:cs="Arial"/>
                <w:sz w:val="20"/>
                <w:szCs w:val="20"/>
              </w:rPr>
            </w:pPr>
            <w:r w:rsidRPr="005A7BEF">
              <w:rPr>
                <w:rFonts w:ascii="Arial" w:hAnsi="Arial" w:cs="Arial"/>
                <w:sz w:val="20"/>
                <w:szCs w:val="20"/>
              </w:rPr>
              <w:t>D</w:t>
            </w:r>
          </w:p>
        </w:tc>
        <w:tc>
          <w:tcPr>
            <w:tcW w:w="361" w:type="pct"/>
            <w:gridSpan w:val="2"/>
            <w:vAlign w:val="center"/>
          </w:tcPr>
          <w:p w14:paraId="1FDB660A" w14:textId="77777777" w:rsidR="001C4A00" w:rsidRPr="005A7BEF" w:rsidRDefault="001C4A00" w:rsidP="005A7BEF">
            <w:pPr>
              <w:jc w:val="center"/>
              <w:rPr>
                <w:rFonts w:ascii="Arial" w:hAnsi="Arial" w:cs="Arial"/>
              </w:rPr>
            </w:pPr>
          </w:p>
        </w:tc>
        <w:tc>
          <w:tcPr>
            <w:tcW w:w="612" w:type="pct"/>
            <w:vAlign w:val="center"/>
          </w:tcPr>
          <w:p w14:paraId="3EE65D35" w14:textId="77777777" w:rsidR="001C4A00" w:rsidRPr="005A7BEF" w:rsidRDefault="001C4A00" w:rsidP="005A7BEF">
            <w:pPr>
              <w:rPr>
                <w:rFonts w:ascii="Arial" w:hAnsi="Arial" w:cs="Arial"/>
                <w:sz w:val="21"/>
              </w:rPr>
            </w:pPr>
          </w:p>
        </w:tc>
        <w:tc>
          <w:tcPr>
            <w:tcW w:w="613" w:type="pct"/>
            <w:vAlign w:val="center"/>
          </w:tcPr>
          <w:p w14:paraId="26929059" w14:textId="77777777" w:rsidR="001C4A00" w:rsidRPr="005A7BEF" w:rsidRDefault="001C4A00" w:rsidP="005A7BEF">
            <w:pPr>
              <w:jc w:val="center"/>
              <w:rPr>
                <w:rFonts w:ascii="Arial" w:hAnsi="Arial" w:cs="Arial"/>
                <w:sz w:val="16"/>
                <w:szCs w:val="16"/>
              </w:rPr>
            </w:pPr>
          </w:p>
        </w:tc>
        <w:tc>
          <w:tcPr>
            <w:tcW w:w="867" w:type="pct"/>
            <w:vAlign w:val="center"/>
          </w:tcPr>
          <w:p w14:paraId="370E523A" w14:textId="77777777" w:rsidR="001C4A00" w:rsidRPr="005A7BEF" w:rsidRDefault="001C4A00" w:rsidP="005A7BEF">
            <w:pPr>
              <w:jc w:val="center"/>
              <w:rPr>
                <w:rFonts w:ascii="Arial" w:hAnsi="Arial" w:cs="Arial"/>
                <w:sz w:val="21"/>
              </w:rPr>
            </w:pPr>
          </w:p>
        </w:tc>
        <w:tc>
          <w:tcPr>
            <w:tcW w:w="450" w:type="pct"/>
            <w:tcBorders>
              <w:right w:val="nil"/>
            </w:tcBorders>
            <w:vAlign w:val="center"/>
          </w:tcPr>
          <w:p w14:paraId="5FB874DB" w14:textId="6C3E8F5A" w:rsidR="001C4A00" w:rsidRPr="005A7BEF" w:rsidRDefault="001C4A00" w:rsidP="005A7BEF">
            <w:pPr>
              <w:jc w:val="center"/>
              <w:rPr>
                <w:rFonts w:ascii="Arial" w:hAnsi="Arial" w:cs="Arial"/>
                <w:sz w:val="21"/>
              </w:rPr>
            </w:pPr>
          </w:p>
        </w:tc>
        <w:tc>
          <w:tcPr>
            <w:tcW w:w="469" w:type="pct"/>
            <w:tcBorders>
              <w:left w:val="nil"/>
            </w:tcBorders>
          </w:tcPr>
          <w:p w14:paraId="4267DD2F" w14:textId="77777777" w:rsidR="001C4A00" w:rsidRPr="005A7BEF" w:rsidRDefault="001C4A00" w:rsidP="005A7BEF">
            <w:pPr>
              <w:jc w:val="center"/>
              <w:rPr>
                <w:rFonts w:ascii="Arial" w:hAnsi="Arial" w:cs="Arial"/>
                <w:sz w:val="21"/>
              </w:rPr>
            </w:pPr>
          </w:p>
        </w:tc>
        <w:tc>
          <w:tcPr>
            <w:tcW w:w="613" w:type="pct"/>
            <w:vAlign w:val="center"/>
          </w:tcPr>
          <w:p w14:paraId="1B2ACDD8" w14:textId="77777777" w:rsidR="001C4A00" w:rsidRPr="005A7BEF" w:rsidRDefault="001C4A00" w:rsidP="005A7BEF">
            <w:pPr>
              <w:tabs>
                <w:tab w:val="center" w:pos="176"/>
                <w:tab w:val="center" w:pos="536"/>
              </w:tabs>
              <w:jc w:val="center"/>
              <w:rPr>
                <w:rFonts w:ascii="Arial" w:hAnsi="Arial" w:cs="Arial"/>
                <w:sz w:val="14"/>
                <w:szCs w:val="14"/>
              </w:rPr>
            </w:pPr>
          </w:p>
        </w:tc>
        <w:tc>
          <w:tcPr>
            <w:tcW w:w="866" w:type="pct"/>
            <w:vAlign w:val="center"/>
          </w:tcPr>
          <w:p w14:paraId="54279DE7" w14:textId="77777777" w:rsidR="001C4A00" w:rsidRPr="005A7BEF" w:rsidRDefault="001C4A00" w:rsidP="005A7BEF">
            <w:pPr>
              <w:jc w:val="center"/>
              <w:rPr>
                <w:rFonts w:ascii="Arial" w:hAnsi="Arial" w:cs="Arial"/>
                <w:sz w:val="16"/>
                <w:szCs w:val="16"/>
              </w:rPr>
            </w:pPr>
          </w:p>
        </w:tc>
      </w:tr>
      <w:tr w:rsidR="00216104" w:rsidRPr="005A7BEF" w14:paraId="3536A88C" w14:textId="77777777" w:rsidTr="00491169">
        <w:trPr>
          <w:trHeight w:hRule="exact" w:val="287"/>
        </w:trPr>
        <w:tc>
          <w:tcPr>
            <w:tcW w:w="148" w:type="pct"/>
            <w:vAlign w:val="center"/>
          </w:tcPr>
          <w:p w14:paraId="7A99F537" w14:textId="77777777" w:rsidR="001C4A00" w:rsidRPr="005A7BEF" w:rsidRDefault="001C4A00" w:rsidP="005A7BEF">
            <w:pPr>
              <w:jc w:val="center"/>
              <w:rPr>
                <w:rFonts w:ascii="Arial" w:hAnsi="Arial" w:cs="Arial"/>
                <w:sz w:val="20"/>
                <w:szCs w:val="20"/>
              </w:rPr>
            </w:pPr>
            <w:r w:rsidRPr="005A7BEF">
              <w:rPr>
                <w:rFonts w:ascii="Arial" w:hAnsi="Arial" w:cs="Arial"/>
                <w:sz w:val="20"/>
                <w:szCs w:val="20"/>
              </w:rPr>
              <w:t>E</w:t>
            </w:r>
          </w:p>
        </w:tc>
        <w:tc>
          <w:tcPr>
            <w:tcW w:w="361" w:type="pct"/>
            <w:gridSpan w:val="2"/>
            <w:vAlign w:val="center"/>
          </w:tcPr>
          <w:p w14:paraId="7F6145A0" w14:textId="77777777" w:rsidR="001C4A00" w:rsidRPr="005A7BEF" w:rsidRDefault="001C4A00" w:rsidP="005A7BEF">
            <w:pPr>
              <w:jc w:val="center"/>
              <w:rPr>
                <w:rFonts w:ascii="Arial" w:hAnsi="Arial" w:cs="Arial"/>
              </w:rPr>
            </w:pPr>
          </w:p>
        </w:tc>
        <w:tc>
          <w:tcPr>
            <w:tcW w:w="612" w:type="pct"/>
            <w:vAlign w:val="center"/>
          </w:tcPr>
          <w:p w14:paraId="51B8F4B3" w14:textId="77777777" w:rsidR="001C4A00" w:rsidRPr="005A7BEF" w:rsidRDefault="001C4A00" w:rsidP="005A7BEF">
            <w:pPr>
              <w:rPr>
                <w:rFonts w:ascii="Arial" w:hAnsi="Arial" w:cs="Arial"/>
                <w:sz w:val="21"/>
              </w:rPr>
            </w:pPr>
          </w:p>
        </w:tc>
        <w:tc>
          <w:tcPr>
            <w:tcW w:w="613" w:type="pct"/>
            <w:vAlign w:val="center"/>
          </w:tcPr>
          <w:p w14:paraId="3F904E52" w14:textId="77777777" w:rsidR="001C4A00" w:rsidRPr="005A7BEF" w:rsidRDefault="001C4A00" w:rsidP="005A7BEF">
            <w:pPr>
              <w:jc w:val="center"/>
              <w:rPr>
                <w:rFonts w:ascii="Arial" w:hAnsi="Arial" w:cs="Arial"/>
                <w:sz w:val="16"/>
                <w:szCs w:val="16"/>
              </w:rPr>
            </w:pPr>
          </w:p>
        </w:tc>
        <w:tc>
          <w:tcPr>
            <w:tcW w:w="867" w:type="pct"/>
            <w:vAlign w:val="center"/>
          </w:tcPr>
          <w:p w14:paraId="1E7849A1" w14:textId="77777777" w:rsidR="001C4A00" w:rsidRPr="005A7BEF" w:rsidRDefault="001C4A00" w:rsidP="005A7BEF">
            <w:pPr>
              <w:jc w:val="center"/>
              <w:rPr>
                <w:rFonts w:ascii="Arial" w:hAnsi="Arial" w:cs="Arial"/>
                <w:sz w:val="21"/>
              </w:rPr>
            </w:pPr>
          </w:p>
        </w:tc>
        <w:tc>
          <w:tcPr>
            <w:tcW w:w="450" w:type="pct"/>
            <w:tcBorders>
              <w:right w:val="nil"/>
            </w:tcBorders>
            <w:vAlign w:val="center"/>
          </w:tcPr>
          <w:p w14:paraId="1E196AB8" w14:textId="3B754F84" w:rsidR="001C4A00" w:rsidRPr="005A7BEF" w:rsidRDefault="001C4A00" w:rsidP="005A7BEF">
            <w:pPr>
              <w:jc w:val="center"/>
              <w:rPr>
                <w:rFonts w:ascii="Arial" w:hAnsi="Arial" w:cs="Arial"/>
                <w:sz w:val="21"/>
              </w:rPr>
            </w:pPr>
          </w:p>
        </w:tc>
        <w:tc>
          <w:tcPr>
            <w:tcW w:w="469" w:type="pct"/>
            <w:tcBorders>
              <w:left w:val="nil"/>
            </w:tcBorders>
          </w:tcPr>
          <w:p w14:paraId="501FE0E5" w14:textId="77777777" w:rsidR="001C4A00" w:rsidRPr="005A7BEF" w:rsidRDefault="001C4A00" w:rsidP="005A7BEF">
            <w:pPr>
              <w:jc w:val="center"/>
              <w:rPr>
                <w:rFonts w:ascii="Arial" w:hAnsi="Arial" w:cs="Arial"/>
                <w:sz w:val="21"/>
              </w:rPr>
            </w:pPr>
          </w:p>
        </w:tc>
        <w:tc>
          <w:tcPr>
            <w:tcW w:w="613" w:type="pct"/>
            <w:vAlign w:val="center"/>
          </w:tcPr>
          <w:p w14:paraId="0F130B66" w14:textId="77777777" w:rsidR="001C4A00" w:rsidRPr="005A7BEF" w:rsidRDefault="001C4A00" w:rsidP="005A7BEF">
            <w:pPr>
              <w:tabs>
                <w:tab w:val="center" w:pos="176"/>
                <w:tab w:val="center" w:pos="536"/>
              </w:tabs>
              <w:jc w:val="center"/>
              <w:rPr>
                <w:rFonts w:ascii="Arial" w:hAnsi="Arial" w:cs="Arial"/>
                <w:sz w:val="14"/>
                <w:szCs w:val="14"/>
              </w:rPr>
            </w:pPr>
          </w:p>
        </w:tc>
        <w:tc>
          <w:tcPr>
            <w:tcW w:w="866" w:type="pct"/>
            <w:vAlign w:val="center"/>
          </w:tcPr>
          <w:p w14:paraId="68A8F7C8" w14:textId="77777777" w:rsidR="001C4A00" w:rsidRPr="005A7BEF" w:rsidRDefault="001C4A00" w:rsidP="005A7BEF">
            <w:pPr>
              <w:jc w:val="center"/>
              <w:rPr>
                <w:rFonts w:ascii="Arial" w:hAnsi="Arial" w:cs="Arial"/>
                <w:sz w:val="16"/>
                <w:szCs w:val="16"/>
              </w:rPr>
            </w:pPr>
          </w:p>
        </w:tc>
      </w:tr>
    </w:tbl>
    <w:p w14:paraId="0CECC420" w14:textId="548BA1BD" w:rsidR="008230E4" w:rsidRPr="005A7BEF" w:rsidRDefault="008230E4" w:rsidP="005A7BEF">
      <w:pPr>
        <w:rPr>
          <w:rFonts w:ascii="Arial" w:hAnsi="Arial" w:cs="Arial"/>
        </w:rPr>
      </w:pPr>
      <w:r w:rsidRPr="005A7BEF">
        <w:rPr>
          <w:rFonts w:ascii="Arial" w:hAnsi="Arial" w:cs="Arial"/>
        </w:rPr>
        <w:tab/>
      </w:r>
    </w:p>
    <w:p w14:paraId="722CBB1E" w14:textId="77777777" w:rsidR="008230E4" w:rsidRPr="005A7BEF" w:rsidRDefault="008230E4" w:rsidP="005A7BEF">
      <w:pPr>
        <w:tabs>
          <w:tab w:val="left" w:pos="1728"/>
        </w:tabs>
        <w:rPr>
          <w:rFonts w:ascii="Arial" w:hAnsi="Arial" w:cs="Arial"/>
        </w:rPr>
      </w:pPr>
    </w:p>
    <w:p w14:paraId="39135048" w14:textId="77777777" w:rsidR="008230E4" w:rsidRPr="005A7BEF" w:rsidRDefault="008230E4" w:rsidP="005A7BEF">
      <w:pPr>
        <w:tabs>
          <w:tab w:val="left" w:pos="1728"/>
        </w:tabs>
        <w:rPr>
          <w:rFonts w:ascii="Arial" w:hAnsi="Arial" w:cs="Arial"/>
        </w:rPr>
      </w:pPr>
    </w:p>
    <w:p w14:paraId="34FBA0AA" w14:textId="35510F20" w:rsidR="008230E4" w:rsidRPr="005A7BEF" w:rsidRDefault="008230E4" w:rsidP="005A7BEF">
      <w:pPr>
        <w:rPr>
          <w:rFonts w:ascii="Arial" w:hAnsi="Arial" w:cs="Arial"/>
        </w:rPr>
      </w:pPr>
    </w:p>
    <w:p w14:paraId="344F70AD" w14:textId="77777777" w:rsidR="008230E4" w:rsidRPr="005A7BEF" w:rsidRDefault="008230E4" w:rsidP="005A7BEF">
      <w:pPr>
        <w:rPr>
          <w:rFonts w:ascii="Arial" w:hAnsi="Arial" w:cs="Arial"/>
        </w:rPr>
      </w:pPr>
    </w:p>
    <w:p w14:paraId="66A26B4C" w14:textId="77777777" w:rsidR="008230E4" w:rsidRPr="005A7BEF" w:rsidRDefault="008230E4" w:rsidP="005A7BEF">
      <w:pPr>
        <w:rPr>
          <w:rFonts w:ascii="Arial" w:hAnsi="Arial" w:cs="Arial"/>
        </w:rPr>
      </w:pPr>
    </w:p>
    <w:p w14:paraId="7FFB2343" w14:textId="77777777" w:rsidR="008230E4" w:rsidRPr="005A7BEF" w:rsidRDefault="008230E4" w:rsidP="005A7BEF">
      <w:pPr>
        <w:rPr>
          <w:rFonts w:ascii="Arial" w:hAnsi="Arial" w:cs="Arial"/>
        </w:rPr>
      </w:pPr>
    </w:p>
    <w:p w14:paraId="6084CDAE" w14:textId="77777777" w:rsidR="008230E4" w:rsidRPr="005A7BEF" w:rsidRDefault="008230E4" w:rsidP="005A7BEF">
      <w:pPr>
        <w:rPr>
          <w:rFonts w:ascii="Arial" w:hAnsi="Arial" w:cs="Arial"/>
        </w:rPr>
      </w:pPr>
    </w:p>
    <w:p w14:paraId="61D36E4A" w14:textId="77777777" w:rsidR="008230E4" w:rsidRPr="005A7BEF" w:rsidRDefault="008230E4" w:rsidP="005A7BEF">
      <w:pPr>
        <w:rPr>
          <w:rFonts w:ascii="Arial" w:hAnsi="Arial" w:cs="Arial"/>
        </w:rPr>
      </w:pPr>
    </w:p>
    <w:p w14:paraId="073B042C" w14:textId="77777777" w:rsidR="008230E4" w:rsidRPr="005A7BEF" w:rsidRDefault="008230E4" w:rsidP="005A7BEF">
      <w:pPr>
        <w:rPr>
          <w:rFonts w:ascii="Arial" w:hAnsi="Arial" w:cs="Arial"/>
        </w:rPr>
      </w:pPr>
    </w:p>
    <w:p w14:paraId="0A89D829" w14:textId="01BE201D" w:rsidR="008230E4" w:rsidRPr="005A7BEF" w:rsidRDefault="008230E4" w:rsidP="005A7BEF">
      <w:pPr>
        <w:rPr>
          <w:rFonts w:ascii="Arial" w:hAnsi="Arial" w:cs="Arial"/>
        </w:rPr>
      </w:pPr>
    </w:p>
    <w:p w14:paraId="75E29D36" w14:textId="5C89F7D8" w:rsidR="00064D1C" w:rsidRPr="005A7BEF" w:rsidRDefault="00064D1C" w:rsidP="005A7BEF">
      <w:pPr>
        <w:rPr>
          <w:rFonts w:ascii="Arial" w:hAnsi="Arial" w:cs="Arial"/>
        </w:rPr>
      </w:pPr>
    </w:p>
    <w:p w14:paraId="33F5FC26" w14:textId="7ED7201B" w:rsidR="00064D1C" w:rsidRPr="005A7BEF" w:rsidRDefault="00064D1C" w:rsidP="005A7BEF">
      <w:pPr>
        <w:rPr>
          <w:rFonts w:ascii="Arial" w:hAnsi="Arial" w:cs="Arial"/>
        </w:rPr>
      </w:pPr>
    </w:p>
    <w:p w14:paraId="1DF7B800" w14:textId="435AAC25" w:rsidR="00064D1C" w:rsidRPr="005A7BEF" w:rsidRDefault="00064D1C" w:rsidP="005A7BEF">
      <w:pPr>
        <w:rPr>
          <w:rFonts w:ascii="Arial" w:hAnsi="Arial" w:cs="Arial"/>
        </w:rPr>
      </w:pPr>
    </w:p>
    <w:p w14:paraId="088AE09C" w14:textId="52D779FE" w:rsidR="00064D1C" w:rsidRPr="005A7BEF" w:rsidRDefault="00064D1C" w:rsidP="005A7BEF">
      <w:pPr>
        <w:rPr>
          <w:rFonts w:ascii="Arial" w:hAnsi="Arial" w:cs="Arial"/>
        </w:rPr>
      </w:pPr>
    </w:p>
    <w:p w14:paraId="722D3D0E" w14:textId="77777777" w:rsidR="00820B4B" w:rsidRPr="005A7BEF" w:rsidRDefault="00820B4B" w:rsidP="005A7BEF">
      <w:pPr>
        <w:rPr>
          <w:rFonts w:ascii="Arial" w:hAnsi="Arial" w:cs="Arial"/>
        </w:rPr>
      </w:pPr>
    </w:p>
    <w:p w14:paraId="2F6FDD64" w14:textId="4CFF1DF6" w:rsidR="00064D1C" w:rsidRPr="005A7BEF" w:rsidRDefault="000F02C3" w:rsidP="005A7BEF">
      <w:pPr>
        <w:rPr>
          <w:rFonts w:ascii="Arial" w:hAnsi="Arial" w:cs="Arial"/>
        </w:rPr>
      </w:pPr>
      <w:r w:rsidRPr="005A7BEF">
        <w:rPr>
          <w:rFonts w:ascii="Arial" w:hAnsi="Arial" w:cs="Arial"/>
          <w:noProof/>
        </w:rPr>
        <mc:AlternateContent>
          <mc:Choice Requires="wps">
            <w:drawing>
              <wp:anchor distT="0" distB="0" distL="114300" distR="114300" simplePos="0" relativeHeight="251698688" behindDoc="0" locked="0" layoutInCell="1" allowOverlap="1" wp14:anchorId="5B8319D1" wp14:editId="4D61EC1B">
                <wp:simplePos x="0" y="0"/>
                <wp:positionH relativeFrom="column">
                  <wp:posOffset>447675</wp:posOffset>
                </wp:positionH>
                <wp:positionV relativeFrom="paragraph">
                  <wp:posOffset>147955</wp:posOffset>
                </wp:positionV>
                <wp:extent cx="8801100" cy="1285875"/>
                <wp:effectExtent l="0" t="0" r="19050" b="28575"/>
                <wp:wrapTight wrapText="bothSides">
                  <wp:wrapPolygon edited="0">
                    <wp:start x="0" y="0"/>
                    <wp:lineTo x="0" y="21760"/>
                    <wp:lineTo x="21600" y="21760"/>
                    <wp:lineTo x="21600" y="0"/>
                    <wp:lineTo x="0" y="0"/>
                  </wp:wrapPolygon>
                </wp:wrapTight>
                <wp:docPr id="184"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0" cy="1285875"/>
                        </a:xfrm>
                        <a:prstGeom prst="rect">
                          <a:avLst/>
                        </a:prstGeom>
                        <a:solidFill>
                          <a:srgbClr val="FFFFFF"/>
                        </a:solidFill>
                        <a:ln w="9525">
                          <a:solidFill>
                            <a:srgbClr val="A5A5A5"/>
                          </a:solidFill>
                          <a:miter lim="800000"/>
                          <a:headEnd/>
                          <a:tailEnd/>
                        </a:ln>
                      </wps:spPr>
                      <wps:txbx>
                        <w:txbxContent>
                          <w:p w14:paraId="65ECEF69" w14:textId="77777777" w:rsidR="00B51364" w:rsidRPr="00422A56" w:rsidRDefault="00B51364" w:rsidP="00064D1C">
                            <w:pPr>
                              <w:rPr>
                                <w:b/>
                                <w:sz w:val="16"/>
                                <w:szCs w:val="16"/>
                              </w:rPr>
                            </w:pPr>
                            <w:r w:rsidRPr="00422A56">
                              <w:rPr>
                                <w:b/>
                                <w:sz w:val="16"/>
                                <w:szCs w:val="16"/>
                              </w:rPr>
                              <w:t>Codes for I15 and  I26:</w:t>
                            </w:r>
                          </w:p>
                          <w:p w14:paraId="4DA986CE" w14:textId="25F905CB" w:rsidR="00B51364" w:rsidRDefault="00B51364" w:rsidP="00064D1C">
                            <w:pPr>
                              <w:rPr>
                                <w:noProof/>
                                <w:sz w:val="16"/>
                                <w:szCs w:val="16"/>
                              </w:rPr>
                            </w:pPr>
                            <w:r>
                              <w:rPr>
                                <w:noProof/>
                                <w:sz w:val="16"/>
                                <w:szCs w:val="16"/>
                              </w:rPr>
                              <w:t>1. Funded from regular household income (cash at home)</w:t>
                            </w:r>
                            <w:r>
                              <w:rPr>
                                <w:noProof/>
                                <w:sz w:val="16"/>
                                <w:szCs w:val="16"/>
                              </w:rPr>
                              <w:tab/>
                              <w:t xml:space="preserve">  9 Borrowed from a trader or shopkeeper</w:t>
                            </w:r>
                            <w:r>
                              <w:rPr>
                                <w:noProof/>
                                <w:sz w:val="16"/>
                                <w:szCs w:val="16"/>
                              </w:rPr>
                              <w:tab/>
                            </w:r>
                            <w:r>
                              <w:rPr>
                                <w:noProof/>
                                <w:sz w:val="16"/>
                                <w:szCs w:val="16"/>
                              </w:rPr>
                              <w:tab/>
                              <w:t xml:space="preserve">15 Borrowed from a government or </w:t>
                            </w:r>
                          </w:p>
                          <w:p w14:paraId="7BA569BE" w14:textId="6E4BDE6C" w:rsidR="00B51364" w:rsidRDefault="00B51364" w:rsidP="00064D1C">
                            <w:pPr>
                              <w:rPr>
                                <w:noProof/>
                                <w:sz w:val="16"/>
                                <w:szCs w:val="16"/>
                              </w:rPr>
                            </w:pPr>
                            <w:r>
                              <w:rPr>
                                <w:noProof/>
                                <w:sz w:val="16"/>
                                <w:szCs w:val="16"/>
                              </w:rPr>
                              <w:t>2. Sold crops or other stored agricultural produce</w:t>
                            </w:r>
                            <w:r>
                              <w:rPr>
                                <w:noProof/>
                                <w:sz w:val="16"/>
                                <w:szCs w:val="16"/>
                              </w:rPr>
                              <w:tab/>
                            </w:r>
                            <w:r>
                              <w:rPr>
                                <w:noProof/>
                                <w:sz w:val="16"/>
                                <w:szCs w:val="16"/>
                              </w:rPr>
                              <w:tab/>
                              <w:t xml:space="preserve">     (eg goods purchased on credit)</w:t>
                            </w:r>
                            <w:r>
                              <w:rPr>
                                <w:noProof/>
                                <w:sz w:val="16"/>
                                <w:szCs w:val="16"/>
                              </w:rPr>
                              <w:tab/>
                            </w:r>
                            <w:r>
                              <w:rPr>
                                <w:noProof/>
                                <w:sz w:val="16"/>
                                <w:szCs w:val="16"/>
                              </w:rPr>
                              <w:tab/>
                              <w:t xml:space="preserve">     district body</w:t>
                            </w:r>
                          </w:p>
                          <w:p w14:paraId="13D6A738" w14:textId="7C43FC26" w:rsidR="00B51364" w:rsidRDefault="00B51364" w:rsidP="00064D1C">
                            <w:pPr>
                              <w:rPr>
                                <w:noProof/>
                                <w:sz w:val="16"/>
                                <w:szCs w:val="16"/>
                              </w:rPr>
                            </w:pPr>
                            <w:r>
                              <w:rPr>
                                <w:noProof/>
                                <w:sz w:val="16"/>
                                <w:szCs w:val="16"/>
                              </w:rPr>
                              <w:t>3. Used savings</w:t>
                            </w:r>
                            <w:r>
                              <w:rPr>
                                <w:noProof/>
                                <w:sz w:val="16"/>
                                <w:szCs w:val="16"/>
                              </w:rPr>
                              <w:tab/>
                            </w:r>
                            <w:r>
                              <w:rPr>
                                <w:noProof/>
                                <w:sz w:val="16"/>
                                <w:szCs w:val="16"/>
                              </w:rPr>
                              <w:tab/>
                            </w:r>
                            <w:r>
                              <w:rPr>
                                <w:noProof/>
                                <w:sz w:val="16"/>
                                <w:szCs w:val="16"/>
                              </w:rPr>
                              <w:tab/>
                            </w:r>
                            <w:r>
                              <w:rPr>
                                <w:noProof/>
                                <w:sz w:val="16"/>
                                <w:szCs w:val="16"/>
                              </w:rPr>
                              <w:tab/>
                            </w:r>
                            <w:r>
                              <w:rPr>
                                <w:noProof/>
                                <w:sz w:val="16"/>
                                <w:szCs w:val="16"/>
                              </w:rPr>
                              <w:tab/>
                              <w:t>10 Borrowed from a private moneylender</w:t>
                            </w:r>
                            <w:r>
                              <w:rPr>
                                <w:noProof/>
                                <w:sz w:val="16"/>
                                <w:szCs w:val="16"/>
                              </w:rPr>
                              <w:tab/>
                            </w:r>
                            <w:r>
                              <w:rPr>
                                <w:noProof/>
                                <w:sz w:val="16"/>
                                <w:szCs w:val="16"/>
                              </w:rPr>
                              <w:tab/>
                              <w:t>16 Gift from friends or family</w:t>
                            </w:r>
                          </w:p>
                          <w:p w14:paraId="2CD9D94D" w14:textId="0E7FDF0A" w:rsidR="00B51364" w:rsidRDefault="00B51364" w:rsidP="00064D1C">
                            <w:pPr>
                              <w:rPr>
                                <w:noProof/>
                                <w:sz w:val="16"/>
                                <w:szCs w:val="16"/>
                              </w:rPr>
                            </w:pPr>
                            <w:r>
                              <w:rPr>
                                <w:noProof/>
                                <w:sz w:val="16"/>
                                <w:szCs w:val="16"/>
                              </w:rPr>
                              <w:t>4. Did extra work for more wages</w:t>
                            </w:r>
                            <w:r>
                              <w:rPr>
                                <w:noProof/>
                                <w:sz w:val="16"/>
                                <w:szCs w:val="16"/>
                              </w:rPr>
                              <w:tab/>
                            </w:r>
                            <w:r>
                              <w:rPr>
                                <w:noProof/>
                                <w:sz w:val="16"/>
                                <w:szCs w:val="16"/>
                              </w:rPr>
                              <w:tab/>
                            </w:r>
                            <w:r>
                              <w:rPr>
                                <w:noProof/>
                                <w:sz w:val="16"/>
                                <w:szCs w:val="16"/>
                              </w:rPr>
                              <w:tab/>
                              <w:t>11 Borrowed from employer</w:t>
                            </w:r>
                            <w:r>
                              <w:rPr>
                                <w:noProof/>
                                <w:sz w:val="16"/>
                                <w:szCs w:val="16"/>
                              </w:rPr>
                              <w:tab/>
                            </w:r>
                            <w:r>
                              <w:rPr>
                                <w:noProof/>
                                <w:sz w:val="16"/>
                                <w:szCs w:val="16"/>
                              </w:rPr>
                              <w:tab/>
                            </w:r>
                            <w:r>
                              <w:rPr>
                                <w:noProof/>
                                <w:sz w:val="16"/>
                                <w:szCs w:val="16"/>
                              </w:rPr>
                              <w:tab/>
                              <w:t>17 Gift from an institution (governmental</w:t>
                            </w:r>
                          </w:p>
                          <w:p w14:paraId="3C721D2A" w14:textId="28FE542A" w:rsidR="00B51364" w:rsidRDefault="00B51364" w:rsidP="00064D1C">
                            <w:pPr>
                              <w:rPr>
                                <w:noProof/>
                                <w:sz w:val="16"/>
                                <w:szCs w:val="16"/>
                              </w:rPr>
                            </w:pPr>
                            <w:r>
                              <w:rPr>
                                <w:noProof/>
                                <w:sz w:val="16"/>
                                <w:szCs w:val="16"/>
                              </w:rPr>
                              <w:t>5. Sold livestock</w:t>
                            </w:r>
                            <w:r>
                              <w:rPr>
                                <w:noProof/>
                                <w:sz w:val="16"/>
                                <w:szCs w:val="16"/>
                              </w:rPr>
                              <w:tab/>
                            </w:r>
                            <w:r>
                              <w:rPr>
                                <w:noProof/>
                                <w:sz w:val="16"/>
                                <w:szCs w:val="16"/>
                              </w:rPr>
                              <w:tab/>
                            </w:r>
                            <w:r>
                              <w:rPr>
                                <w:noProof/>
                                <w:sz w:val="16"/>
                                <w:szCs w:val="16"/>
                              </w:rPr>
                              <w:tab/>
                            </w:r>
                            <w:r>
                              <w:rPr>
                                <w:noProof/>
                                <w:sz w:val="16"/>
                                <w:szCs w:val="16"/>
                              </w:rPr>
                              <w:tab/>
                            </w:r>
                            <w:r>
                              <w:rPr>
                                <w:noProof/>
                                <w:sz w:val="16"/>
                                <w:szCs w:val="16"/>
                              </w:rPr>
                              <w:tab/>
                              <w:t xml:space="preserve">12 Borrowed from a bank or other formal </w:t>
                            </w:r>
                            <w:r>
                              <w:rPr>
                                <w:noProof/>
                                <w:sz w:val="16"/>
                                <w:szCs w:val="16"/>
                              </w:rPr>
                              <w:tab/>
                            </w:r>
                            <w:r>
                              <w:rPr>
                                <w:noProof/>
                                <w:sz w:val="16"/>
                                <w:szCs w:val="16"/>
                              </w:rPr>
                              <w:tab/>
                              <w:t xml:space="preserve">     body, religious organisation, or NGO)</w:t>
                            </w:r>
                          </w:p>
                          <w:p w14:paraId="00D5A4F6" w14:textId="3F7F55E3" w:rsidR="00B51364" w:rsidRDefault="00B51364" w:rsidP="00064D1C">
                            <w:pPr>
                              <w:rPr>
                                <w:noProof/>
                                <w:sz w:val="16"/>
                                <w:szCs w:val="16"/>
                              </w:rPr>
                            </w:pPr>
                            <w:r>
                              <w:rPr>
                                <w:noProof/>
                                <w:sz w:val="16"/>
                                <w:szCs w:val="16"/>
                              </w:rPr>
                              <w:t>6. Sold other property</w:t>
                            </w:r>
                            <w:r>
                              <w:rPr>
                                <w:noProof/>
                                <w:sz w:val="16"/>
                                <w:szCs w:val="16"/>
                              </w:rPr>
                              <w:tab/>
                            </w:r>
                            <w:r>
                              <w:rPr>
                                <w:noProof/>
                                <w:sz w:val="16"/>
                                <w:szCs w:val="16"/>
                              </w:rPr>
                              <w:tab/>
                            </w:r>
                            <w:r>
                              <w:rPr>
                                <w:noProof/>
                                <w:sz w:val="16"/>
                                <w:szCs w:val="16"/>
                              </w:rPr>
                              <w:tab/>
                            </w:r>
                            <w:r>
                              <w:rPr>
                                <w:noProof/>
                                <w:sz w:val="16"/>
                                <w:szCs w:val="16"/>
                              </w:rPr>
                              <w:tab/>
                            </w:r>
                            <w:r>
                              <w:rPr>
                                <w:noProof/>
                                <w:sz w:val="16"/>
                                <w:szCs w:val="16"/>
                              </w:rPr>
                              <w:tab/>
                              <w:t xml:space="preserve">     financial institution</w:t>
                            </w:r>
                            <w:r>
                              <w:rPr>
                                <w:noProof/>
                                <w:sz w:val="16"/>
                                <w:szCs w:val="16"/>
                              </w:rPr>
                              <w:tab/>
                            </w:r>
                            <w:r>
                              <w:rPr>
                                <w:noProof/>
                                <w:sz w:val="16"/>
                                <w:szCs w:val="16"/>
                              </w:rPr>
                              <w:tab/>
                            </w:r>
                            <w:r>
                              <w:rPr>
                                <w:noProof/>
                                <w:sz w:val="16"/>
                                <w:szCs w:val="16"/>
                              </w:rPr>
                              <w:tab/>
                              <w:t>-666 Other</w:t>
                            </w:r>
                          </w:p>
                          <w:p w14:paraId="1F261689" w14:textId="619FB86D" w:rsidR="00B51364" w:rsidRDefault="00B51364" w:rsidP="00064D1C">
                            <w:pPr>
                              <w:rPr>
                                <w:noProof/>
                                <w:sz w:val="16"/>
                                <w:szCs w:val="16"/>
                              </w:rPr>
                            </w:pPr>
                            <w:r>
                              <w:rPr>
                                <w:noProof/>
                                <w:sz w:val="16"/>
                                <w:szCs w:val="16"/>
                              </w:rPr>
                              <w:t>7. Borrowed from friends or family</w:t>
                            </w:r>
                            <w:r>
                              <w:rPr>
                                <w:noProof/>
                                <w:sz w:val="16"/>
                                <w:szCs w:val="16"/>
                              </w:rPr>
                              <w:tab/>
                            </w:r>
                            <w:r>
                              <w:rPr>
                                <w:noProof/>
                                <w:sz w:val="16"/>
                                <w:szCs w:val="16"/>
                              </w:rPr>
                              <w:tab/>
                            </w:r>
                            <w:r>
                              <w:rPr>
                                <w:noProof/>
                                <w:sz w:val="16"/>
                                <w:szCs w:val="16"/>
                              </w:rPr>
                              <w:tab/>
                              <w:t>13 Borrowed from a microfinance institution</w:t>
                            </w:r>
                          </w:p>
                          <w:p w14:paraId="133B3CD9" w14:textId="04E5D0A5" w:rsidR="00B51364" w:rsidRDefault="00B51364" w:rsidP="00064D1C">
                            <w:pPr>
                              <w:rPr>
                                <w:noProof/>
                                <w:sz w:val="16"/>
                                <w:szCs w:val="16"/>
                              </w:rPr>
                            </w:pPr>
                            <w:r>
                              <w:rPr>
                                <w:noProof/>
                                <w:sz w:val="16"/>
                                <w:szCs w:val="16"/>
                              </w:rPr>
                              <w:t xml:space="preserve">8. Borrowed from a community cooperative organization </w:t>
                            </w:r>
                            <w:r>
                              <w:rPr>
                                <w:noProof/>
                                <w:sz w:val="16"/>
                                <w:szCs w:val="16"/>
                              </w:rPr>
                              <w:tab/>
                              <w:t>14 Borrowed from a non-governmental</w:t>
                            </w:r>
                          </w:p>
                          <w:p w14:paraId="6299FCDA" w14:textId="77777777" w:rsidR="00B51364" w:rsidRPr="00D76416" w:rsidRDefault="00B51364" w:rsidP="00064D1C">
                            <w:pPr>
                              <w:rPr>
                                <w:noProof/>
                                <w:sz w:val="16"/>
                                <w:szCs w:val="16"/>
                              </w:rPr>
                            </w:pPr>
                            <w:r>
                              <w:rPr>
                                <w:noProof/>
                                <w:sz w:val="16"/>
                                <w:szCs w:val="16"/>
                              </w:rPr>
                              <w:tab/>
                            </w:r>
                            <w:r>
                              <w:rPr>
                                <w:noProof/>
                                <w:sz w:val="16"/>
                                <w:szCs w:val="16"/>
                              </w:rPr>
                              <w:tab/>
                            </w:r>
                            <w:r>
                              <w:rPr>
                                <w:noProof/>
                                <w:sz w:val="16"/>
                                <w:szCs w:val="16"/>
                              </w:rPr>
                              <w:tab/>
                            </w:r>
                            <w:r>
                              <w:rPr>
                                <w:noProof/>
                                <w:sz w:val="16"/>
                                <w:szCs w:val="16"/>
                              </w:rPr>
                              <w:tab/>
                            </w:r>
                            <w:r>
                              <w:rPr>
                                <w:noProof/>
                                <w:sz w:val="16"/>
                                <w:szCs w:val="16"/>
                              </w:rPr>
                              <w:tab/>
                            </w:r>
                            <w:r>
                              <w:rPr>
                                <w:noProof/>
                                <w:sz w:val="16"/>
                                <w:szCs w:val="16"/>
                              </w:rPr>
                              <w:tab/>
                              <w:t xml:space="preserve">     organisation (NGO)</w:t>
                            </w:r>
                          </w:p>
                        </w:txbxContent>
                      </wps:txbx>
                      <wps:bodyPr rot="0" vert="horz" wrap="square" lIns="54864" tIns="45720" rIns="54864"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8319D1" id="_x0000_t202" coordsize="21600,21600" o:spt="202" path="m,l,21600r21600,l21600,xe">
                <v:stroke joinstyle="miter"/>
                <v:path gradientshapeok="t" o:connecttype="rect"/>
              </v:shapetype>
              <v:shape id="Text Box 675" o:spid="_x0000_s1026" type="#_x0000_t202" style="position:absolute;margin-left:35.25pt;margin-top:11.65pt;width:693pt;height:101.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" strokecolor="#a5a5a5">
                <v:textbox inset="4.32pt,,4.32pt">
                  <w:txbxContent>
                    <w:p w14:paraId="65ECEF69" w14:textId="77777777" w:rsidR="00B51364" w:rsidRPr="00422A56" w:rsidRDefault="00B51364" w:rsidP="00064D1C">
                      <w:pPr>
                        <w:rPr>
                          <w:b/>
                          <w:sz w:val="16"/>
                          <w:szCs w:val="16"/>
                        </w:rPr>
                      </w:pPr>
                      <w:r w:rsidRPr="00422A56">
                        <w:rPr>
                          <w:b/>
                          <w:sz w:val="16"/>
                          <w:szCs w:val="16"/>
                        </w:rPr>
                        <w:t xml:space="preserve">Codes for I15 </w:t>
                      </w:r>
                      <w:proofErr w:type="gramStart"/>
                      <w:r w:rsidRPr="00422A56">
                        <w:rPr>
                          <w:b/>
                          <w:sz w:val="16"/>
                          <w:szCs w:val="16"/>
                        </w:rPr>
                        <w:t>and  I26</w:t>
                      </w:r>
                      <w:proofErr w:type="gramEnd"/>
                      <w:r w:rsidRPr="00422A56">
                        <w:rPr>
                          <w:b/>
                          <w:sz w:val="16"/>
                          <w:szCs w:val="16"/>
                        </w:rPr>
                        <w:t>:</w:t>
                      </w:r>
                    </w:p>
                    <w:p w14:paraId="4DA986CE" w14:textId="25F905CB" w:rsidR="00B51364" w:rsidRDefault="00B51364" w:rsidP="00064D1C">
                      <w:pPr>
                        <w:rPr>
                          <w:noProof/>
                          <w:sz w:val="16"/>
                          <w:szCs w:val="16"/>
                        </w:rPr>
                      </w:pPr>
                      <w:r>
                        <w:rPr>
                          <w:noProof/>
                          <w:sz w:val="16"/>
                          <w:szCs w:val="16"/>
                        </w:rPr>
                        <w:t>1. Funded from regular household income (cash at home)</w:t>
                      </w:r>
                      <w:r>
                        <w:rPr>
                          <w:noProof/>
                          <w:sz w:val="16"/>
                          <w:szCs w:val="16"/>
                        </w:rPr>
                        <w:tab/>
                        <w:t xml:space="preserve">  9 Borrowed from a trader or shopkeeper</w:t>
                      </w:r>
                      <w:r>
                        <w:rPr>
                          <w:noProof/>
                          <w:sz w:val="16"/>
                          <w:szCs w:val="16"/>
                        </w:rPr>
                        <w:tab/>
                      </w:r>
                      <w:r>
                        <w:rPr>
                          <w:noProof/>
                          <w:sz w:val="16"/>
                          <w:szCs w:val="16"/>
                        </w:rPr>
                        <w:tab/>
                        <w:t xml:space="preserve">15 Borrowed from a government or </w:t>
                      </w:r>
                    </w:p>
                    <w:p w14:paraId="7BA569BE" w14:textId="6E4BDE6C" w:rsidR="00B51364" w:rsidRDefault="00B51364" w:rsidP="00064D1C">
                      <w:pPr>
                        <w:rPr>
                          <w:noProof/>
                          <w:sz w:val="16"/>
                          <w:szCs w:val="16"/>
                        </w:rPr>
                      </w:pPr>
                      <w:r>
                        <w:rPr>
                          <w:noProof/>
                          <w:sz w:val="16"/>
                          <w:szCs w:val="16"/>
                        </w:rPr>
                        <w:t>2. Sold crops or other stored agricultural produce</w:t>
                      </w:r>
                      <w:r>
                        <w:rPr>
                          <w:noProof/>
                          <w:sz w:val="16"/>
                          <w:szCs w:val="16"/>
                        </w:rPr>
                        <w:tab/>
                      </w:r>
                      <w:r>
                        <w:rPr>
                          <w:noProof/>
                          <w:sz w:val="16"/>
                          <w:szCs w:val="16"/>
                        </w:rPr>
                        <w:tab/>
                        <w:t xml:space="preserve">     (eg goods purchased on credit)</w:t>
                      </w:r>
                      <w:r>
                        <w:rPr>
                          <w:noProof/>
                          <w:sz w:val="16"/>
                          <w:szCs w:val="16"/>
                        </w:rPr>
                        <w:tab/>
                      </w:r>
                      <w:r>
                        <w:rPr>
                          <w:noProof/>
                          <w:sz w:val="16"/>
                          <w:szCs w:val="16"/>
                        </w:rPr>
                        <w:tab/>
                        <w:t xml:space="preserve">     district body</w:t>
                      </w:r>
                    </w:p>
                    <w:p w14:paraId="13D6A738" w14:textId="7C43FC26" w:rsidR="00B51364" w:rsidRDefault="00B51364" w:rsidP="00064D1C">
                      <w:pPr>
                        <w:rPr>
                          <w:noProof/>
                          <w:sz w:val="16"/>
                          <w:szCs w:val="16"/>
                        </w:rPr>
                      </w:pPr>
                      <w:r>
                        <w:rPr>
                          <w:noProof/>
                          <w:sz w:val="16"/>
                          <w:szCs w:val="16"/>
                        </w:rPr>
                        <w:t>3. Used savings</w:t>
                      </w:r>
                      <w:r>
                        <w:rPr>
                          <w:noProof/>
                          <w:sz w:val="16"/>
                          <w:szCs w:val="16"/>
                        </w:rPr>
                        <w:tab/>
                      </w:r>
                      <w:r>
                        <w:rPr>
                          <w:noProof/>
                          <w:sz w:val="16"/>
                          <w:szCs w:val="16"/>
                        </w:rPr>
                        <w:tab/>
                      </w:r>
                      <w:r>
                        <w:rPr>
                          <w:noProof/>
                          <w:sz w:val="16"/>
                          <w:szCs w:val="16"/>
                        </w:rPr>
                        <w:tab/>
                      </w:r>
                      <w:r>
                        <w:rPr>
                          <w:noProof/>
                          <w:sz w:val="16"/>
                          <w:szCs w:val="16"/>
                        </w:rPr>
                        <w:tab/>
                      </w:r>
                      <w:r>
                        <w:rPr>
                          <w:noProof/>
                          <w:sz w:val="16"/>
                          <w:szCs w:val="16"/>
                        </w:rPr>
                        <w:tab/>
                        <w:t>10 Borrowed from a private moneylender</w:t>
                      </w:r>
                      <w:r>
                        <w:rPr>
                          <w:noProof/>
                          <w:sz w:val="16"/>
                          <w:szCs w:val="16"/>
                        </w:rPr>
                        <w:tab/>
                      </w:r>
                      <w:r>
                        <w:rPr>
                          <w:noProof/>
                          <w:sz w:val="16"/>
                          <w:szCs w:val="16"/>
                        </w:rPr>
                        <w:tab/>
                        <w:t>16 Gift from friends or family</w:t>
                      </w:r>
                    </w:p>
                    <w:p w14:paraId="2CD9D94D" w14:textId="0E7FDF0A" w:rsidR="00B51364" w:rsidRDefault="00B51364" w:rsidP="00064D1C">
                      <w:pPr>
                        <w:rPr>
                          <w:noProof/>
                          <w:sz w:val="16"/>
                          <w:szCs w:val="16"/>
                        </w:rPr>
                      </w:pPr>
                      <w:r>
                        <w:rPr>
                          <w:noProof/>
                          <w:sz w:val="16"/>
                          <w:szCs w:val="16"/>
                        </w:rPr>
                        <w:t>4. Did extra work for more wages</w:t>
                      </w:r>
                      <w:r>
                        <w:rPr>
                          <w:noProof/>
                          <w:sz w:val="16"/>
                          <w:szCs w:val="16"/>
                        </w:rPr>
                        <w:tab/>
                      </w:r>
                      <w:r>
                        <w:rPr>
                          <w:noProof/>
                          <w:sz w:val="16"/>
                          <w:szCs w:val="16"/>
                        </w:rPr>
                        <w:tab/>
                      </w:r>
                      <w:r>
                        <w:rPr>
                          <w:noProof/>
                          <w:sz w:val="16"/>
                          <w:szCs w:val="16"/>
                        </w:rPr>
                        <w:tab/>
                        <w:t>11 Borrowed from employer</w:t>
                      </w:r>
                      <w:r>
                        <w:rPr>
                          <w:noProof/>
                          <w:sz w:val="16"/>
                          <w:szCs w:val="16"/>
                        </w:rPr>
                        <w:tab/>
                      </w:r>
                      <w:r>
                        <w:rPr>
                          <w:noProof/>
                          <w:sz w:val="16"/>
                          <w:szCs w:val="16"/>
                        </w:rPr>
                        <w:tab/>
                      </w:r>
                      <w:r>
                        <w:rPr>
                          <w:noProof/>
                          <w:sz w:val="16"/>
                          <w:szCs w:val="16"/>
                        </w:rPr>
                        <w:tab/>
                        <w:t>17 Gift from an institution (governmental</w:t>
                      </w:r>
                    </w:p>
                    <w:p w14:paraId="3C721D2A" w14:textId="28FE542A" w:rsidR="00B51364" w:rsidRDefault="00B51364" w:rsidP="00064D1C">
                      <w:pPr>
                        <w:rPr>
                          <w:noProof/>
                          <w:sz w:val="16"/>
                          <w:szCs w:val="16"/>
                        </w:rPr>
                      </w:pPr>
                      <w:r>
                        <w:rPr>
                          <w:noProof/>
                          <w:sz w:val="16"/>
                          <w:szCs w:val="16"/>
                        </w:rPr>
                        <w:t>5. Sold livestock</w:t>
                      </w:r>
                      <w:r>
                        <w:rPr>
                          <w:noProof/>
                          <w:sz w:val="16"/>
                          <w:szCs w:val="16"/>
                        </w:rPr>
                        <w:tab/>
                      </w:r>
                      <w:r>
                        <w:rPr>
                          <w:noProof/>
                          <w:sz w:val="16"/>
                          <w:szCs w:val="16"/>
                        </w:rPr>
                        <w:tab/>
                      </w:r>
                      <w:r>
                        <w:rPr>
                          <w:noProof/>
                          <w:sz w:val="16"/>
                          <w:szCs w:val="16"/>
                        </w:rPr>
                        <w:tab/>
                      </w:r>
                      <w:r>
                        <w:rPr>
                          <w:noProof/>
                          <w:sz w:val="16"/>
                          <w:szCs w:val="16"/>
                        </w:rPr>
                        <w:tab/>
                      </w:r>
                      <w:r>
                        <w:rPr>
                          <w:noProof/>
                          <w:sz w:val="16"/>
                          <w:szCs w:val="16"/>
                        </w:rPr>
                        <w:tab/>
                        <w:t xml:space="preserve">12 Borrowed from a bank or other formal </w:t>
                      </w:r>
                      <w:r>
                        <w:rPr>
                          <w:noProof/>
                          <w:sz w:val="16"/>
                          <w:szCs w:val="16"/>
                        </w:rPr>
                        <w:tab/>
                      </w:r>
                      <w:r>
                        <w:rPr>
                          <w:noProof/>
                          <w:sz w:val="16"/>
                          <w:szCs w:val="16"/>
                        </w:rPr>
                        <w:tab/>
                        <w:t xml:space="preserve">     body, religious organisation, or NGO)</w:t>
                      </w:r>
                    </w:p>
                    <w:p w14:paraId="00D5A4F6" w14:textId="3F7F55E3" w:rsidR="00B51364" w:rsidRDefault="00B51364" w:rsidP="00064D1C">
                      <w:pPr>
                        <w:rPr>
                          <w:noProof/>
                          <w:sz w:val="16"/>
                          <w:szCs w:val="16"/>
                        </w:rPr>
                      </w:pPr>
                      <w:r>
                        <w:rPr>
                          <w:noProof/>
                          <w:sz w:val="16"/>
                          <w:szCs w:val="16"/>
                        </w:rPr>
                        <w:t>6. Sold other property</w:t>
                      </w:r>
                      <w:r>
                        <w:rPr>
                          <w:noProof/>
                          <w:sz w:val="16"/>
                          <w:szCs w:val="16"/>
                        </w:rPr>
                        <w:tab/>
                      </w:r>
                      <w:r>
                        <w:rPr>
                          <w:noProof/>
                          <w:sz w:val="16"/>
                          <w:szCs w:val="16"/>
                        </w:rPr>
                        <w:tab/>
                      </w:r>
                      <w:r>
                        <w:rPr>
                          <w:noProof/>
                          <w:sz w:val="16"/>
                          <w:szCs w:val="16"/>
                        </w:rPr>
                        <w:tab/>
                      </w:r>
                      <w:r>
                        <w:rPr>
                          <w:noProof/>
                          <w:sz w:val="16"/>
                          <w:szCs w:val="16"/>
                        </w:rPr>
                        <w:tab/>
                      </w:r>
                      <w:r>
                        <w:rPr>
                          <w:noProof/>
                          <w:sz w:val="16"/>
                          <w:szCs w:val="16"/>
                        </w:rPr>
                        <w:tab/>
                        <w:t xml:space="preserve">     financial institution</w:t>
                      </w:r>
                      <w:r>
                        <w:rPr>
                          <w:noProof/>
                          <w:sz w:val="16"/>
                          <w:szCs w:val="16"/>
                        </w:rPr>
                        <w:tab/>
                      </w:r>
                      <w:r>
                        <w:rPr>
                          <w:noProof/>
                          <w:sz w:val="16"/>
                          <w:szCs w:val="16"/>
                        </w:rPr>
                        <w:tab/>
                      </w:r>
                      <w:r>
                        <w:rPr>
                          <w:noProof/>
                          <w:sz w:val="16"/>
                          <w:szCs w:val="16"/>
                        </w:rPr>
                        <w:tab/>
                        <w:t>-666 Other</w:t>
                      </w:r>
                    </w:p>
                    <w:p w14:paraId="1F261689" w14:textId="619FB86D" w:rsidR="00B51364" w:rsidRDefault="00B51364" w:rsidP="00064D1C">
                      <w:pPr>
                        <w:rPr>
                          <w:noProof/>
                          <w:sz w:val="16"/>
                          <w:szCs w:val="16"/>
                        </w:rPr>
                      </w:pPr>
                      <w:r>
                        <w:rPr>
                          <w:noProof/>
                          <w:sz w:val="16"/>
                          <w:szCs w:val="16"/>
                        </w:rPr>
                        <w:t>7. Borrowed from friends or family</w:t>
                      </w:r>
                      <w:r>
                        <w:rPr>
                          <w:noProof/>
                          <w:sz w:val="16"/>
                          <w:szCs w:val="16"/>
                        </w:rPr>
                        <w:tab/>
                      </w:r>
                      <w:r>
                        <w:rPr>
                          <w:noProof/>
                          <w:sz w:val="16"/>
                          <w:szCs w:val="16"/>
                        </w:rPr>
                        <w:tab/>
                      </w:r>
                      <w:r>
                        <w:rPr>
                          <w:noProof/>
                          <w:sz w:val="16"/>
                          <w:szCs w:val="16"/>
                        </w:rPr>
                        <w:tab/>
                        <w:t>13 Borrowed from a microfinance institution</w:t>
                      </w:r>
                    </w:p>
                    <w:p w14:paraId="133B3CD9" w14:textId="04E5D0A5" w:rsidR="00B51364" w:rsidRDefault="00B51364" w:rsidP="00064D1C">
                      <w:pPr>
                        <w:rPr>
                          <w:noProof/>
                          <w:sz w:val="16"/>
                          <w:szCs w:val="16"/>
                        </w:rPr>
                      </w:pPr>
                      <w:r>
                        <w:rPr>
                          <w:noProof/>
                          <w:sz w:val="16"/>
                          <w:szCs w:val="16"/>
                        </w:rPr>
                        <w:t xml:space="preserve">8. Borrowed from a community cooperative organization </w:t>
                      </w:r>
                      <w:r>
                        <w:rPr>
                          <w:noProof/>
                          <w:sz w:val="16"/>
                          <w:szCs w:val="16"/>
                        </w:rPr>
                        <w:tab/>
                        <w:t>14 Borrowed from a non-governmental</w:t>
                      </w:r>
                    </w:p>
                    <w:p w14:paraId="6299FCDA" w14:textId="77777777" w:rsidR="00B51364" w:rsidRPr="00D76416" w:rsidRDefault="00B51364" w:rsidP="00064D1C">
                      <w:pPr>
                        <w:rPr>
                          <w:noProof/>
                          <w:sz w:val="16"/>
                          <w:szCs w:val="16"/>
                        </w:rPr>
                      </w:pPr>
                      <w:r>
                        <w:rPr>
                          <w:noProof/>
                          <w:sz w:val="16"/>
                          <w:szCs w:val="16"/>
                        </w:rPr>
                        <w:tab/>
                      </w:r>
                      <w:r>
                        <w:rPr>
                          <w:noProof/>
                          <w:sz w:val="16"/>
                          <w:szCs w:val="16"/>
                        </w:rPr>
                        <w:tab/>
                      </w:r>
                      <w:r>
                        <w:rPr>
                          <w:noProof/>
                          <w:sz w:val="16"/>
                          <w:szCs w:val="16"/>
                        </w:rPr>
                        <w:tab/>
                      </w:r>
                      <w:r>
                        <w:rPr>
                          <w:noProof/>
                          <w:sz w:val="16"/>
                          <w:szCs w:val="16"/>
                        </w:rPr>
                        <w:tab/>
                      </w:r>
                      <w:r>
                        <w:rPr>
                          <w:noProof/>
                          <w:sz w:val="16"/>
                          <w:szCs w:val="16"/>
                        </w:rPr>
                        <w:tab/>
                      </w:r>
                      <w:r>
                        <w:rPr>
                          <w:noProof/>
                          <w:sz w:val="16"/>
                          <w:szCs w:val="16"/>
                        </w:rPr>
                        <w:tab/>
                        <w:t xml:space="preserve">     organisation (NGO)</w:t>
                      </w:r>
                    </w:p>
                  </w:txbxContent>
                </v:textbox>
                <w10:wrap type="tight"/>
              </v:shape>
            </w:pict>
          </mc:Fallback>
        </mc:AlternateContent>
      </w:r>
    </w:p>
    <w:p w14:paraId="4BB2A028" w14:textId="2F126CBB" w:rsidR="00064D1C" w:rsidRPr="005A7BEF" w:rsidRDefault="00064D1C" w:rsidP="005A7BEF">
      <w:pPr>
        <w:rPr>
          <w:rFonts w:ascii="Arial" w:hAnsi="Arial" w:cs="Arial"/>
        </w:rPr>
      </w:pPr>
    </w:p>
    <w:p w14:paraId="6F2086A0" w14:textId="4254DEC0" w:rsidR="00064D1C" w:rsidRPr="005A7BEF" w:rsidRDefault="00064D1C" w:rsidP="005A7BEF">
      <w:pPr>
        <w:rPr>
          <w:rFonts w:ascii="Arial" w:hAnsi="Arial" w:cs="Arial"/>
        </w:rPr>
      </w:pPr>
    </w:p>
    <w:p w14:paraId="30D3BF02" w14:textId="79F84DA6" w:rsidR="00064D1C" w:rsidRPr="005A7BEF" w:rsidRDefault="00064D1C" w:rsidP="005A7BEF">
      <w:pPr>
        <w:rPr>
          <w:rFonts w:ascii="Arial" w:hAnsi="Arial" w:cs="Arial"/>
        </w:rPr>
      </w:pPr>
    </w:p>
    <w:p w14:paraId="0A75D805" w14:textId="15B81219" w:rsidR="00064D1C" w:rsidRPr="005A7BEF" w:rsidRDefault="00064D1C" w:rsidP="005A7BEF">
      <w:pPr>
        <w:rPr>
          <w:rFonts w:ascii="Arial" w:hAnsi="Arial" w:cs="Arial"/>
        </w:rPr>
      </w:pPr>
    </w:p>
    <w:p w14:paraId="213CA705" w14:textId="77777777" w:rsidR="00F00F37" w:rsidRPr="005A7BEF" w:rsidRDefault="00F00F37" w:rsidP="005A7BEF">
      <w:pPr>
        <w:jc w:val="center"/>
        <w:rPr>
          <w:rFonts w:ascii="Arial" w:hAnsi="Arial" w:cs="Arial"/>
          <w:b/>
          <w:bCs/>
          <w:sz w:val="16"/>
          <w:szCs w:val="16"/>
        </w:rPr>
        <w:sectPr w:rsidR="00F00F37" w:rsidRPr="005A7BEF" w:rsidSect="00695071">
          <w:pgSz w:w="16834" w:h="11909" w:orient="landscape" w:code="9"/>
          <w:pgMar w:top="720" w:right="720" w:bottom="720" w:left="720" w:header="720" w:footer="720" w:gutter="0"/>
          <w:cols w:space="720"/>
          <w:docGrid w:linePitch="360"/>
        </w:sectPr>
      </w:pPr>
    </w:p>
    <w:tbl>
      <w:tblPr>
        <w:tblW w:w="4771" w:type="pct"/>
        <w:tblInd w:w="704" w:type="dxa"/>
        <w:tblLook w:val="04A0" w:firstRow="1" w:lastRow="0" w:firstColumn="1" w:lastColumn="0" w:noHBand="0" w:noVBand="1"/>
      </w:tblPr>
      <w:tblGrid>
        <w:gridCol w:w="730"/>
        <w:gridCol w:w="243"/>
        <w:gridCol w:w="1017"/>
        <w:gridCol w:w="876"/>
        <w:gridCol w:w="243"/>
        <w:gridCol w:w="819"/>
        <w:gridCol w:w="566"/>
        <w:gridCol w:w="967"/>
        <w:gridCol w:w="967"/>
        <w:gridCol w:w="889"/>
        <w:gridCol w:w="1055"/>
        <w:gridCol w:w="592"/>
        <w:gridCol w:w="810"/>
        <w:gridCol w:w="976"/>
        <w:gridCol w:w="601"/>
        <w:gridCol w:w="749"/>
        <w:gridCol w:w="819"/>
        <w:gridCol w:w="889"/>
        <w:gridCol w:w="872"/>
      </w:tblGrid>
      <w:tr w:rsidR="0072371C" w:rsidRPr="005A7BEF" w14:paraId="72CF7A7D" w14:textId="77777777" w:rsidTr="008D4F63">
        <w:trPr>
          <w:trHeight w:hRule="exact" w:val="144"/>
        </w:trPr>
        <w:tc>
          <w:tcPr>
            <w:tcW w:w="329" w:type="pct"/>
            <w:gridSpan w:val="2"/>
            <w:tcBorders>
              <w:top w:val="single" w:sz="4" w:space="0" w:color="auto"/>
              <w:left w:val="single" w:sz="4" w:space="0" w:color="auto"/>
              <w:bottom w:val="single" w:sz="4" w:space="0" w:color="000000"/>
              <w:right w:val="single" w:sz="4" w:space="0" w:color="000000"/>
            </w:tcBorders>
          </w:tcPr>
          <w:p w14:paraId="3EDC25B7" w14:textId="77777777" w:rsidR="0072371C" w:rsidRPr="005A7BEF" w:rsidRDefault="0072371C" w:rsidP="005A7BEF">
            <w:pPr>
              <w:ind w:right="19"/>
              <w:jc w:val="center"/>
              <w:rPr>
                <w:rFonts w:ascii="Arial" w:hAnsi="Arial" w:cs="Arial"/>
                <w:b/>
                <w:bCs/>
                <w:sz w:val="16"/>
                <w:szCs w:val="16"/>
              </w:rPr>
            </w:pPr>
          </w:p>
        </w:tc>
        <w:tc>
          <w:tcPr>
            <w:tcW w:w="4671" w:type="pct"/>
            <w:gridSpan w:val="17"/>
            <w:vMerge w:val="restart"/>
            <w:tcBorders>
              <w:top w:val="single" w:sz="4" w:space="0" w:color="auto"/>
              <w:left w:val="single" w:sz="4" w:space="0" w:color="auto"/>
              <w:bottom w:val="single" w:sz="4" w:space="0" w:color="000000"/>
              <w:right w:val="single" w:sz="4" w:space="0" w:color="000000"/>
            </w:tcBorders>
            <w:shd w:val="clear" w:color="auto" w:fill="auto"/>
            <w:hideMark/>
          </w:tcPr>
          <w:p w14:paraId="6536650C" w14:textId="33B4EC5B" w:rsidR="0072371C" w:rsidRPr="005A7BEF" w:rsidRDefault="0072371C" w:rsidP="005A7BEF">
            <w:pPr>
              <w:ind w:right="19"/>
              <w:jc w:val="center"/>
              <w:rPr>
                <w:rFonts w:ascii="Arial" w:hAnsi="Arial" w:cs="Arial"/>
                <w:b/>
                <w:bCs/>
                <w:sz w:val="16"/>
                <w:szCs w:val="16"/>
              </w:rPr>
            </w:pPr>
            <w:r w:rsidRPr="005A7BEF">
              <w:rPr>
                <w:rFonts w:ascii="Arial" w:hAnsi="Arial" w:cs="Arial"/>
                <w:b/>
                <w:bCs/>
                <w:sz w:val="16"/>
                <w:szCs w:val="16"/>
              </w:rPr>
              <w:t>SECTION I: LAND TENURE, CONTINUED- To be answered for plots that are rented or sharecropped (but belonging to other non-household member (I1 = 3):</w:t>
            </w:r>
          </w:p>
        </w:tc>
      </w:tr>
      <w:tr w:rsidR="0072371C" w:rsidRPr="005A7BEF" w14:paraId="7F9A7D7E" w14:textId="77777777" w:rsidTr="008D4F63">
        <w:trPr>
          <w:trHeight w:val="276"/>
        </w:trPr>
        <w:tc>
          <w:tcPr>
            <w:tcW w:w="329" w:type="pct"/>
            <w:gridSpan w:val="2"/>
            <w:tcBorders>
              <w:top w:val="single" w:sz="4" w:space="0" w:color="auto"/>
              <w:left w:val="single" w:sz="4" w:space="0" w:color="auto"/>
              <w:bottom w:val="single" w:sz="4" w:space="0" w:color="000000"/>
              <w:right w:val="single" w:sz="4" w:space="0" w:color="000000"/>
            </w:tcBorders>
          </w:tcPr>
          <w:p w14:paraId="71EF2373" w14:textId="77777777" w:rsidR="0072371C" w:rsidRPr="005A7BEF" w:rsidRDefault="0072371C" w:rsidP="005A7BEF">
            <w:pPr>
              <w:rPr>
                <w:rFonts w:ascii="Arial" w:hAnsi="Arial" w:cs="Arial"/>
                <w:b/>
                <w:bCs/>
                <w:sz w:val="16"/>
                <w:szCs w:val="16"/>
              </w:rPr>
            </w:pPr>
          </w:p>
        </w:tc>
        <w:tc>
          <w:tcPr>
            <w:tcW w:w="4671" w:type="pct"/>
            <w:gridSpan w:val="17"/>
            <w:vMerge/>
            <w:tcBorders>
              <w:top w:val="single" w:sz="4" w:space="0" w:color="auto"/>
              <w:left w:val="single" w:sz="4" w:space="0" w:color="auto"/>
              <w:bottom w:val="single" w:sz="4" w:space="0" w:color="000000"/>
              <w:right w:val="single" w:sz="4" w:space="0" w:color="000000"/>
            </w:tcBorders>
            <w:vAlign w:val="center"/>
            <w:hideMark/>
          </w:tcPr>
          <w:p w14:paraId="1C9AF44A" w14:textId="1E9FC256" w:rsidR="0072371C" w:rsidRPr="005A7BEF" w:rsidRDefault="0072371C" w:rsidP="005A7BEF">
            <w:pPr>
              <w:rPr>
                <w:rFonts w:ascii="Arial" w:hAnsi="Arial" w:cs="Arial"/>
                <w:b/>
                <w:bCs/>
                <w:sz w:val="16"/>
                <w:szCs w:val="16"/>
              </w:rPr>
            </w:pPr>
          </w:p>
        </w:tc>
      </w:tr>
      <w:tr w:rsidR="0072371C" w:rsidRPr="005A7BEF" w14:paraId="5FBE2E6E" w14:textId="77777777" w:rsidTr="0072371C">
        <w:trPr>
          <w:cantSplit/>
          <w:trHeight w:val="658"/>
        </w:trPr>
        <w:tc>
          <w:tcPr>
            <w:tcW w:w="247" w:type="pct"/>
            <w:tcBorders>
              <w:top w:val="nil"/>
              <w:left w:val="single" w:sz="4" w:space="0" w:color="auto"/>
              <w:bottom w:val="single" w:sz="4" w:space="0" w:color="auto"/>
              <w:right w:val="single" w:sz="4" w:space="0" w:color="auto"/>
            </w:tcBorders>
            <w:shd w:val="clear" w:color="auto" w:fill="auto"/>
            <w:hideMark/>
          </w:tcPr>
          <w:p w14:paraId="64CD36F8" w14:textId="69F6E40E" w:rsidR="0072371C" w:rsidRPr="005A7BEF" w:rsidRDefault="0072371C" w:rsidP="005A7BEF">
            <w:pPr>
              <w:jc w:val="center"/>
              <w:rPr>
                <w:rFonts w:ascii="Arial" w:hAnsi="Arial" w:cs="Arial"/>
                <w:sz w:val="16"/>
                <w:szCs w:val="16"/>
              </w:rPr>
            </w:pPr>
            <w:r w:rsidRPr="005A7BEF">
              <w:rPr>
                <w:rFonts w:ascii="Arial" w:hAnsi="Arial" w:cs="Arial"/>
                <w:sz w:val="16"/>
                <w:szCs w:val="16"/>
              </w:rPr>
              <w:t> </w:t>
            </w:r>
          </w:p>
        </w:tc>
        <w:tc>
          <w:tcPr>
            <w:tcW w:w="432" w:type="pct"/>
            <w:gridSpan w:val="2"/>
            <w:tcBorders>
              <w:top w:val="nil"/>
              <w:left w:val="nil"/>
              <w:bottom w:val="single" w:sz="4" w:space="0" w:color="auto"/>
              <w:right w:val="single" w:sz="4" w:space="0" w:color="auto"/>
            </w:tcBorders>
            <w:shd w:val="clear" w:color="auto" w:fill="auto"/>
            <w:hideMark/>
          </w:tcPr>
          <w:p w14:paraId="2FC2AD06" w14:textId="3740BE5E" w:rsidR="0072371C" w:rsidRPr="005A7BEF" w:rsidRDefault="0072371C" w:rsidP="005A7BEF">
            <w:pPr>
              <w:jc w:val="center"/>
              <w:rPr>
                <w:rFonts w:ascii="Arial" w:hAnsi="Arial" w:cs="Arial"/>
                <w:b/>
                <w:bCs/>
                <w:sz w:val="16"/>
                <w:szCs w:val="16"/>
              </w:rPr>
            </w:pPr>
            <w:r w:rsidRPr="005A7BEF">
              <w:rPr>
                <w:rFonts w:ascii="Arial" w:hAnsi="Arial" w:cs="Arial"/>
                <w:b/>
                <w:bCs/>
                <w:sz w:val="16"/>
                <w:szCs w:val="16"/>
              </w:rPr>
              <w:t>For all plots rented or sharecropped (i1=3)</w:t>
            </w:r>
          </w:p>
        </w:tc>
        <w:tc>
          <w:tcPr>
            <w:tcW w:w="326" w:type="pct"/>
            <w:tcBorders>
              <w:top w:val="single" w:sz="4" w:space="0" w:color="auto"/>
              <w:left w:val="nil"/>
              <w:bottom w:val="single" w:sz="4" w:space="0" w:color="auto"/>
              <w:right w:val="nil"/>
            </w:tcBorders>
          </w:tcPr>
          <w:p w14:paraId="0BEBEE03" w14:textId="77777777" w:rsidR="0072371C" w:rsidRPr="005A7BEF" w:rsidRDefault="0072371C" w:rsidP="005A7BEF">
            <w:pPr>
              <w:jc w:val="center"/>
              <w:rPr>
                <w:rFonts w:ascii="Arial" w:hAnsi="Arial" w:cs="Arial"/>
                <w:b/>
                <w:bCs/>
                <w:sz w:val="16"/>
                <w:szCs w:val="16"/>
              </w:rPr>
            </w:pPr>
          </w:p>
        </w:tc>
        <w:tc>
          <w:tcPr>
            <w:tcW w:w="1445" w:type="pct"/>
            <w:gridSpan w:val="6"/>
            <w:tcBorders>
              <w:top w:val="single" w:sz="4" w:space="0" w:color="auto"/>
              <w:left w:val="nil"/>
              <w:bottom w:val="single" w:sz="4" w:space="0" w:color="auto"/>
              <w:right w:val="single" w:sz="4" w:space="0" w:color="auto"/>
            </w:tcBorders>
            <w:shd w:val="clear" w:color="auto" w:fill="auto"/>
            <w:vAlign w:val="bottom"/>
            <w:hideMark/>
          </w:tcPr>
          <w:p w14:paraId="4C163F89" w14:textId="7E2FD42E" w:rsidR="0072371C" w:rsidRPr="005A7BEF" w:rsidRDefault="0072371C" w:rsidP="005A7BEF">
            <w:pPr>
              <w:jc w:val="center"/>
              <w:rPr>
                <w:rFonts w:ascii="Arial" w:hAnsi="Arial" w:cs="Arial"/>
                <w:b/>
                <w:bCs/>
                <w:sz w:val="16"/>
                <w:szCs w:val="16"/>
              </w:rPr>
            </w:pPr>
            <w:r w:rsidRPr="005A7BEF">
              <w:rPr>
                <w:rFonts w:ascii="Arial" w:hAnsi="Arial" w:cs="Arial"/>
                <w:b/>
                <w:bCs/>
                <w:sz w:val="16"/>
                <w:szCs w:val="16"/>
              </w:rPr>
              <w:t>If i18=1. cash or 7. both</w:t>
            </w:r>
          </w:p>
          <w:p w14:paraId="164B9ED8" w14:textId="77777777" w:rsidR="0072371C" w:rsidRPr="005A7BEF" w:rsidRDefault="0072371C" w:rsidP="005A7BEF">
            <w:pPr>
              <w:jc w:val="center"/>
              <w:rPr>
                <w:rFonts w:ascii="Arial" w:hAnsi="Arial" w:cs="Arial"/>
                <w:b/>
                <w:bCs/>
                <w:sz w:val="16"/>
                <w:szCs w:val="16"/>
              </w:rPr>
            </w:pPr>
          </w:p>
          <w:p w14:paraId="5A748C5B" w14:textId="0C9048F5" w:rsidR="0072371C" w:rsidRPr="005A7BEF" w:rsidRDefault="0072371C" w:rsidP="005A7BEF">
            <w:pPr>
              <w:jc w:val="center"/>
              <w:rPr>
                <w:rFonts w:ascii="Arial" w:hAnsi="Arial" w:cs="Arial"/>
                <w:b/>
                <w:bCs/>
                <w:sz w:val="16"/>
                <w:szCs w:val="16"/>
              </w:rPr>
            </w:pPr>
          </w:p>
        </w:tc>
        <w:tc>
          <w:tcPr>
            <w:tcW w:w="1252" w:type="pct"/>
            <w:gridSpan w:val="4"/>
            <w:tcBorders>
              <w:top w:val="single" w:sz="4" w:space="0" w:color="auto"/>
              <w:left w:val="nil"/>
              <w:bottom w:val="single" w:sz="4" w:space="0" w:color="auto"/>
              <w:right w:val="single" w:sz="4" w:space="0" w:color="auto"/>
            </w:tcBorders>
            <w:shd w:val="clear" w:color="auto" w:fill="auto"/>
            <w:vAlign w:val="bottom"/>
            <w:hideMark/>
          </w:tcPr>
          <w:p w14:paraId="66769E68" w14:textId="5789AFE2" w:rsidR="0072371C" w:rsidRPr="005A7BEF" w:rsidRDefault="0072371C" w:rsidP="005A7BEF">
            <w:pPr>
              <w:jc w:val="center"/>
              <w:rPr>
                <w:rFonts w:ascii="Arial" w:hAnsi="Arial" w:cs="Arial"/>
                <w:b/>
                <w:bCs/>
                <w:sz w:val="16"/>
                <w:szCs w:val="16"/>
              </w:rPr>
            </w:pPr>
            <w:r w:rsidRPr="005A7BEF">
              <w:rPr>
                <w:rFonts w:ascii="Arial" w:hAnsi="Arial" w:cs="Arial"/>
                <w:b/>
                <w:bCs/>
                <w:sz w:val="16"/>
                <w:szCs w:val="16"/>
              </w:rPr>
              <w:t>If i18=5. in-kind or 7. both</w:t>
            </w:r>
          </w:p>
          <w:p w14:paraId="1686F1BF" w14:textId="77777777" w:rsidR="0072371C" w:rsidRPr="005A7BEF" w:rsidRDefault="0072371C" w:rsidP="005A7BEF">
            <w:pPr>
              <w:jc w:val="center"/>
              <w:rPr>
                <w:rFonts w:ascii="Arial" w:hAnsi="Arial" w:cs="Arial"/>
                <w:b/>
                <w:bCs/>
                <w:sz w:val="16"/>
                <w:szCs w:val="16"/>
              </w:rPr>
            </w:pPr>
          </w:p>
          <w:p w14:paraId="44395C58" w14:textId="6FA7E19B" w:rsidR="0072371C" w:rsidRPr="005A7BEF" w:rsidRDefault="0072371C" w:rsidP="005A7BEF">
            <w:pPr>
              <w:jc w:val="center"/>
              <w:rPr>
                <w:rFonts w:ascii="Arial" w:hAnsi="Arial" w:cs="Arial"/>
                <w:b/>
                <w:bCs/>
                <w:sz w:val="16"/>
                <w:szCs w:val="16"/>
              </w:rPr>
            </w:pPr>
          </w:p>
        </w:tc>
        <w:tc>
          <w:tcPr>
            <w:tcW w:w="1300" w:type="pct"/>
            <w:gridSpan w:val="5"/>
            <w:tcBorders>
              <w:top w:val="single" w:sz="4" w:space="0" w:color="auto"/>
              <w:left w:val="nil"/>
              <w:bottom w:val="single" w:sz="4" w:space="0" w:color="auto"/>
              <w:right w:val="single" w:sz="4" w:space="0" w:color="auto"/>
            </w:tcBorders>
            <w:shd w:val="clear" w:color="auto" w:fill="auto"/>
            <w:vAlign w:val="bottom"/>
            <w:hideMark/>
          </w:tcPr>
          <w:p w14:paraId="391D7FE4" w14:textId="5BE319C2" w:rsidR="0072371C" w:rsidRPr="005A7BEF" w:rsidRDefault="0072371C" w:rsidP="005A7BEF">
            <w:pPr>
              <w:jc w:val="center"/>
              <w:rPr>
                <w:rFonts w:ascii="Arial" w:hAnsi="Arial" w:cs="Arial"/>
                <w:sz w:val="16"/>
                <w:szCs w:val="16"/>
              </w:rPr>
            </w:pPr>
            <w:r w:rsidRPr="005A7BEF">
              <w:rPr>
                <w:rFonts w:ascii="Arial" w:hAnsi="Arial" w:cs="Arial"/>
                <w:b/>
                <w:bCs/>
                <w:sz w:val="16"/>
                <w:szCs w:val="16"/>
              </w:rPr>
              <w:t>For all plots rented or sharecropped (but belonging to others) (i1=3)</w:t>
            </w:r>
            <w:r w:rsidRPr="005A7BEF">
              <w:rPr>
                <w:rFonts w:ascii="Arial" w:hAnsi="Arial" w:cs="Arial"/>
                <w:sz w:val="16"/>
                <w:szCs w:val="16"/>
              </w:rPr>
              <w:t> </w:t>
            </w:r>
          </w:p>
          <w:p w14:paraId="67987B47" w14:textId="3BC01D54" w:rsidR="0072371C" w:rsidRPr="005A7BEF" w:rsidRDefault="0072371C" w:rsidP="005A7BEF">
            <w:pPr>
              <w:rPr>
                <w:rFonts w:ascii="Arial" w:hAnsi="Arial" w:cs="Arial"/>
                <w:b/>
                <w:bCs/>
                <w:sz w:val="16"/>
                <w:szCs w:val="16"/>
              </w:rPr>
            </w:pPr>
          </w:p>
        </w:tc>
      </w:tr>
      <w:tr w:rsidR="00F71223" w:rsidRPr="005A7BEF" w14:paraId="4FE7D482" w14:textId="77777777" w:rsidTr="0072371C">
        <w:trPr>
          <w:cantSplit/>
          <w:trHeight w:val="300"/>
        </w:trPr>
        <w:tc>
          <w:tcPr>
            <w:tcW w:w="247" w:type="pct"/>
            <w:tcBorders>
              <w:top w:val="nil"/>
              <w:left w:val="single" w:sz="4" w:space="0" w:color="auto"/>
              <w:bottom w:val="single" w:sz="4" w:space="0" w:color="auto"/>
              <w:right w:val="single" w:sz="4" w:space="0" w:color="auto"/>
            </w:tcBorders>
            <w:shd w:val="clear" w:color="auto" w:fill="auto"/>
            <w:hideMark/>
          </w:tcPr>
          <w:p w14:paraId="1E08116C"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 </w:t>
            </w:r>
          </w:p>
        </w:tc>
        <w:tc>
          <w:tcPr>
            <w:tcW w:w="432" w:type="pct"/>
            <w:gridSpan w:val="2"/>
            <w:tcBorders>
              <w:top w:val="nil"/>
              <w:left w:val="nil"/>
              <w:bottom w:val="single" w:sz="4" w:space="0" w:color="auto"/>
              <w:right w:val="single" w:sz="4" w:space="0" w:color="auto"/>
            </w:tcBorders>
            <w:shd w:val="clear" w:color="auto" w:fill="auto"/>
            <w:hideMark/>
          </w:tcPr>
          <w:p w14:paraId="36911F72"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I18</w:t>
            </w:r>
          </w:p>
        </w:tc>
        <w:tc>
          <w:tcPr>
            <w:tcW w:w="416" w:type="pct"/>
            <w:gridSpan w:val="2"/>
            <w:tcBorders>
              <w:top w:val="nil"/>
              <w:left w:val="nil"/>
              <w:bottom w:val="single" w:sz="4" w:space="0" w:color="auto"/>
              <w:right w:val="single" w:sz="4" w:space="0" w:color="auto"/>
            </w:tcBorders>
            <w:shd w:val="clear" w:color="auto" w:fill="auto"/>
            <w:vAlign w:val="bottom"/>
            <w:hideMark/>
          </w:tcPr>
          <w:p w14:paraId="78702FA1"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I19</w:t>
            </w:r>
          </w:p>
        </w:tc>
        <w:tc>
          <w:tcPr>
            <w:tcW w:w="466" w:type="pct"/>
            <w:gridSpan w:val="2"/>
            <w:tcBorders>
              <w:top w:val="single" w:sz="4" w:space="0" w:color="auto"/>
              <w:left w:val="nil"/>
              <w:bottom w:val="single" w:sz="4" w:space="0" w:color="auto"/>
              <w:right w:val="single" w:sz="4" w:space="0" w:color="auto"/>
            </w:tcBorders>
            <w:shd w:val="clear" w:color="auto" w:fill="auto"/>
            <w:vAlign w:val="bottom"/>
            <w:hideMark/>
          </w:tcPr>
          <w:p w14:paraId="02E01DD1" w14:textId="777E32C8" w:rsidR="0072371C" w:rsidRPr="005A7BEF" w:rsidRDefault="0072371C" w:rsidP="005A7BEF">
            <w:pPr>
              <w:jc w:val="center"/>
              <w:rPr>
                <w:rFonts w:ascii="Arial" w:hAnsi="Arial" w:cs="Arial"/>
                <w:sz w:val="16"/>
                <w:szCs w:val="16"/>
              </w:rPr>
            </w:pPr>
            <w:r w:rsidRPr="005A7BEF">
              <w:rPr>
                <w:rFonts w:ascii="Arial" w:hAnsi="Arial" w:cs="Arial"/>
                <w:sz w:val="16"/>
                <w:szCs w:val="16"/>
              </w:rPr>
              <w:t>I20</w:t>
            </w:r>
            <w:r>
              <w:rPr>
                <w:rFonts w:ascii="Arial" w:hAnsi="Arial" w:cs="Arial"/>
                <w:sz w:val="16"/>
                <w:szCs w:val="16"/>
              </w:rPr>
              <w:t>a</w:t>
            </w:r>
          </w:p>
        </w:tc>
        <w:tc>
          <w:tcPr>
            <w:tcW w:w="325" w:type="pct"/>
            <w:tcBorders>
              <w:top w:val="nil"/>
              <w:left w:val="nil"/>
              <w:bottom w:val="single" w:sz="4" w:space="0" w:color="auto"/>
              <w:right w:val="nil"/>
            </w:tcBorders>
          </w:tcPr>
          <w:p w14:paraId="00502F0A" w14:textId="33B6D4E2" w:rsidR="0072371C" w:rsidRPr="005A7BEF" w:rsidRDefault="0072371C" w:rsidP="005A7BEF">
            <w:pPr>
              <w:jc w:val="center"/>
              <w:rPr>
                <w:rFonts w:ascii="Arial" w:hAnsi="Arial" w:cs="Arial"/>
                <w:sz w:val="16"/>
                <w:szCs w:val="16"/>
              </w:rPr>
            </w:pPr>
            <w:r>
              <w:rPr>
                <w:rFonts w:ascii="Arial" w:hAnsi="Arial" w:cs="Arial"/>
                <w:sz w:val="16"/>
                <w:szCs w:val="16"/>
              </w:rPr>
              <w:t>120b</w:t>
            </w:r>
          </w:p>
        </w:tc>
        <w:tc>
          <w:tcPr>
            <w:tcW w:w="417" w:type="pct"/>
            <w:tcBorders>
              <w:top w:val="nil"/>
              <w:left w:val="nil"/>
              <w:bottom w:val="single" w:sz="4" w:space="0" w:color="auto"/>
              <w:right w:val="single" w:sz="4" w:space="0" w:color="auto"/>
            </w:tcBorders>
            <w:shd w:val="clear" w:color="auto" w:fill="auto"/>
            <w:vAlign w:val="bottom"/>
            <w:hideMark/>
          </w:tcPr>
          <w:p w14:paraId="6AE484CF" w14:textId="7516A1F5" w:rsidR="0072371C" w:rsidRPr="005A7BEF" w:rsidRDefault="0072371C" w:rsidP="005A7BEF">
            <w:pPr>
              <w:jc w:val="center"/>
              <w:rPr>
                <w:rFonts w:ascii="Arial" w:hAnsi="Arial" w:cs="Arial"/>
                <w:sz w:val="16"/>
                <w:szCs w:val="16"/>
              </w:rPr>
            </w:pPr>
            <w:r w:rsidRPr="005A7BEF">
              <w:rPr>
                <w:rFonts w:ascii="Arial" w:hAnsi="Arial" w:cs="Arial"/>
                <w:sz w:val="16"/>
                <w:szCs w:val="16"/>
              </w:rPr>
              <w:t>I21</w:t>
            </w:r>
          </w:p>
        </w:tc>
        <w:tc>
          <w:tcPr>
            <w:tcW w:w="146" w:type="pct"/>
            <w:tcBorders>
              <w:top w:val="nil"/>
              <w:left w:val="nil"/>
              <w:bottom w:val="single" w:sz="4" w:space="0" w:color="auto"/>
              <w:right w:val="single" w:sz="4" w:space="0" w:color="auto"/>
            </w:tcBorders>
            <w:shd w:val="clear" w:color="auto" w:fill="auto"/>
            <w:vAlign w:val="bottom"/>
            <w:hideMark/>
          </w:tcPr>
          <w:p w14:paraId="5BC7E7A5"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I22</w:t>
            </w:r>
          </w:p>
        </w:tc>
        <w:tc>
          <w:tcPr>
            <w:tcW w:w="355" w:type="pct"/>
            <w:tcBorders>
              <w:top w:val="nil"/>
              <w:left w:val="nil"/>
              <w:bottom w:val="single" w:sz="4" w:space="0" w:color="auto"/>
              <w:right w:val="single" w:sz="4" w:space="0" w:color="auto"/>
            </w:tcBorders>
            <w:shd w:val="clear" w:color="auto" w:fill="auto"/>
            <w:vAlign w:val="bottom"/>
            <w:hideMark/>
          </w:tcPr>
          <w:p w14:paraId="1F0E8BD2"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I23</w:t>
            </w:r>
          </w:p>
        </w:tc>
        <w:tc>
          <w:tcPr>
            <w:tcW w:w="472" w:type="pct"/>
            <w:gridSpan w:val="2"/>
            <w:tcBorders>
              <w:top w:val="single" w:sz="4" w:space="0" w:color="auto"/>
              <w:left w:val="nil"/>
              <w:bottom w:val="single" w:sz="4" w:space="0" w:color="auto"/>
              <w:right w:val="single" w:sz="4" w:space="0" w:color="auto"/>
            </w:tcBorders>
            <w:shd w:val="clear" w:color="auto" w:fill="auto"/>
            <w:vAlign w:val="bottom"/>
            <w:hideMark/>
          </w:tcPr>
          <w:p w14:paraId="0C16B9D4"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I24</w:t>
            </w:r>
          </w:p>
        </w:tc>
        <w:tc>
          <w:tcPr>
            <w:tcW w:w="425" w:type="pct"/>
            <w:tcBorders>
              <w:top w:val="nil"/>
              <w:left w:val="nil"/>
              <w:bottom w:val="single" w:sz="4" w:space="0" w:color="auto"/>
              <w:right w:val="single" w:sz="4" w:space="0" w:color="auto"/>
            </w:tcBorders>
            <w:shd w:val="clear" w:color="auto" w:fill="auto"/>
            <w:vAlign w:val="bottom"/>
            <w:hideMark/>
          </w:tcPr>
          <w:p w14:paraId="5EE3B8E1"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125</w:t>
            </w:r>
          </w:p>
        </w:tc>
        <w:tc>
          <w:tcPr>
            <w:tcW w:w="455" w:type="pct"/>
            <w:gridSpan w:val="2"/>
            <w:tcBorders>
              <w:top w:val="single" w:sz="4" w:space="0" w:color="auto"/>
              <w:left w:val="nil"/>
              <w:bottom w:val="single" w:sz="4" w:space="0" w:color="auto"/>
              <w:right w:val="single" w:sz="4" w:space="0" w:color="auto"/>
            </w:tcBorders>
            <w:shd w:val="clear" w:color="auto" w:fill="auto"/>
            <w:vAlign w:val="bottom"/>
            <w:hideMark/>
          </w:tcPr>
          <w:p w14:paraId="613878C9"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I26</w:t>
            </w:r>
          </w:p>
        </w:tc>
        <w:tc>
          <w:tcPr>
            <w:tcW w:w="276" w:type="pct"/>
            <w:tcBorders>
              <w:top w:val="nil"/>
              <w:left w:val="nil"/>
              <w:bottom w:val="single" w:sz="4" w:space="0" w:color="auto"/>
              <w:right w:val="single" w:sz="4" w:space="0" w:color="auto"/>
            </w:tcBorders>
            <w:shd w:val="clear" w:color="auto" w:fill="auto"/>
            <w:vAlign w:val="bottom"/>
            <w:hideMark/>
          </w:tcPr>
          <w:p w14:paraId="4E7EAA2F"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I27</w:t>
            </w:r>
          </w:p>
        </w:tc>
        <w:tc>
          <w:tcPr>
            <w:tcW w:w="276" w:type="pct"/>
            <w:tcBorders>
              <w:top w:val="nil"/>
              <w:left w:val="nil"/>
              <w:bottom w:val="single" w:sz="4" w:space="0" w:color="auto"/>
              <w:right w:val="single" w:sz="4" w:space="0" w:color="auto"/>
            </w:tcBorders>
            <w:shd w:val="clear" w:color="auto" w:fill="auto"/>
            <w:vAlign w:val="bottom"/>
            <w:hideMark/>
          </w:tcPr>
          <w:p w14:paraId="6C53ADE1"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I28</w:t>
            </w:r>
          </w:p>
        </w:tc>
        <w:tc>
          <w:tcPr>
            <w:tcW w:w="294" w:type="pct"/>
            <w:tcBorders>
              <w:top w:val="nil"/>
              <w:left w:val="nil"/>
              <w:bottom w:val="single" w:sz="4" w:space="0" w:color="auto"/>
              <w:right w:val="single" w:sz="4" w:space="0" w:color="auto"/>
            </w:tcBorders>
            <w:shd w:val="clear" w:color="auto" w:fill="auto"/>
            <w:noWrap/>
            <w:vAlign w:val="bottom"/>
            <w:hideMark/>
          </w:tcPr>
          <w:p w14:paraId="614284A7" w14:textId="77777777" w:rsidR="0072371C" w:rsidRPr="005A7BEF" w:rsidRDefault="0072371C" w:rsidP="005A7BEF">
            <w:pPr>
              <w:rPr>
                <w:rFonts w:ascii="Arial" w:hAnsi="Arial" w:cs="Arial"/>
                <w:sz w:val="16"/>
                <w:szCs w:val="16"/>
              </w:rPr>
            </w:pPr>
            <w:r w:rsidRPr="005A7BEF">
              <w:rPr>
                <w:rFonts w:ascii="Arial" w:hAnsi="Arial" w:cs="Arial"/>
                <w:sz w:val="16"/>
                <w:szCs w:val="16"/>
              </w:rPr>
              <w:t>I29</w:t>
            </w:r>
          </w:p>
        </w:tc>
      </w:tr>
      <w:tr w:rsidR="0072371C" w:rsidRPr="005A7BEF" w14:paraId="14885FE9" w14:textId="77777777" w:rsidTr="0072371C">
        <w:trPr>
          <w:cantSplit/>
          <w:trHeight w:val="1584"/>
        </w:trPr>
        <w:tc>
          <w:tcPr>
            <w:tcW w:w="247" w:type="pct"/>
            <w:vMerge w:val="restart"/>
            <w:tcBorders>
              <w:top w:val="nil"/>
              <w:left w:val="single" w:sz="4" w:space="0" w:color="auto"/>
              <w:bottom w:val="single" w:sz="4" w:space="0" w:color="auto"/>
              <w:right w:val="single" w:sz="4" w:space="0" w:color="auto"/>
            </w:tcBorders>
            <w:shd w:val="clear" w:color="auto" w:fill="auto"/>
            <w:hideMark/>
          </w:tcPr>
          <w:p w14:paraId="0BD050E7"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Plot names </w:t>
            </w:r>
          </w:p>
        </w:tc>
        <w:tc>
          <w:tcPr>
            <w:tcW w:w="432" w:type="pct"/>
            <w:gridSpan w:val="2"/>
            <w:vMerge w:val="restart"/>
            <w:tcBorders>
              <w:top w:val="nil"/>
              <w:left w:val="single" w:sz="4" w:space="0" w:color="auto"/>
              <w:bottom w:val="single" w:sz="4" w:space="0" w:color="auto"/>
              <w:right w:val="single" w:sz="4" w:space="0" w:color="auto"/>
            </w:tcBorders>
            <w:shd w:val="clear" w:color="auto" w:fill="auto"/>
            <w:hideMark/>
          </w:tcPr>
          <w:p w14:paraId="51BC60F2" w14:textId="0412368D" w:rsidR="0072371C" w:rsidRPr="005A7BEF" w:rsidRDefault="0072371C" w:rsidP="005A7BEF">
            <w:pPr>
              <w:jc w:val="center"/>
              <w:rPr>
                <w:rFonts w:ascii="Arial" w:hAnsi="Arial" w:cs="Arial"/>
                <w:sz w:val="16"/>
                <w:szCs w:val="16"/>
              </w:rPr>
            </w:pPr>
            <w:r w:rsidRPr="005A7BEF">
              <w:rPr>
                <w:rFonts w:ascii="Arial" w:hAnsi="Arial" w:cs="Arial"/>
                <w:sz w:val="16"/>
                <w:szCs w:val="16"/>
              </w:rPr>
              <w:t xml:space="preserve">Is the payment </w:t>
            </w:r>
            <w:r>
              <w:rPr>
                <w:rFonts w:ascii="Arial" w:hAnsi="Arial" w:cs="Arial"/>
                <w:sz w:val="16"/>
                <w:szCs w:val="16"/>
              </w:rPr>
              <w:t>[Name]</w:t>
            </w:r>
            <w:r w:rsidRPr="005A7BEF">
              <w:rPr>
                <w:rFonts w:ascii="Arial" w:hAnsi="Arial" w:cs="Arial"/>
                <w:sz w:val="16"/>
                <w:szCs w:val="16"/>
              </w:rPr>
              <w:t xml:space="preserve"> make</w:t>
            </w:r>
            <w:r>
              <w:rPr>
                <w:rFonts w:ascii="Arial" w:hAnsi="Arial" w:cs="Arial"/>
                <w:sz w:val="16"/>
                <w:szCs w:val="16"/>
              </w:rPr>
              <w:t>s</w:t>
            </w:r>
            <w:r w:rsidRPr="005A7BEF">
              <w:rPr>
                <w:rFonts w:ascii="Arial" w:hAnsi="Arial" w:cs="Arial"/>
                <w:sz w:val="16"/>
                <w:szCs w:val="16"/>
              </w:rPr>
              <w:t xml:space="preserve"> on </w:t>
            </w:r>
            <w:r w:rsidRPr="0072371C">
              <w:rPr>
                <w:rFonts w:ascii="Arial" w:hAnsi="Arial" w:cs="Arial"/>
                <w:sz w:val="16"/>
                <w:szCs w:val="16"/>
              </w:rPr>
              <w:t>plot [#]: [Plot Name]</w:t>
            </w:r>
            <w:r w:rsidRPr="005A7BEF">
              <w:rPr>
                <w:rFonts w:ascii="Arial" w:hAnsi="Arial" w:cs="Arial"/>
                <w:sz w:val="16"/>
                <w:szCs w:val="16"/>
              </w:rPr>
              <w:t xml:space="preserve"> in-kind, cash, or both? In-kind payment includes sharecropping.</w:t>
            </w:r>
          </w:p>
          <w:p w14:paraId="42DFF224" w14:textId="77777777" w:rsidR="0072371C" w:rsidRPr="005A7BEF" w:rsidRDefault="0072371C" w:rsidP="005A7BEF">
            <w:pPr>
              <w:jc w:val="center"/>
              <w:rPr>
                <w:rFonts w:ascii="Arial" w:hAnsi="Arial" w:cs="Arial"/>
                <w:sz w:val="16"/>
                <w:szCs w:val="16"/>
              </w:rPr>
            </w:pPr>
          </w:p>
          <w:p w14:paraId="023039B0" w14:textId="49C363F0" w:rsidR="0072371C" w:rsidRPr="005A7BEF" w:rsidRDefault="0072371C" w:rsidP="005A7BEF">
            <w:pPr>
              <w:rPr>
                <w:rFonts w:ascii="Arial" w:hAnsi="Arial" w:cs="Arial"/>
                <w:sz w:val="16"/>
                <w:szCs w:val="16"/>
              </w:rPr>
            </w:pPr>
            <w:r w:rsidRPr="005A7BEF">
              <w:rPr>
                <w:rFonts w:ascii="Arial" w:hAnsi="Arial" w:cs="Arial"/>
                <w:sz w:val="16"/>
                <w:szCs w:val="16"/>
              </w:rPr>
              <w:t>1….Cash</w:t>
            </w:r>
          </w:p>
          <w:p w14:paraId="48BCF80E" w14:textId="3F64036E" w:rsidR="0072371C" w:rsidRPr="005A7BEF" w:rsidRDefault="0072371C" w:rsidP="005A7BEF">
            <w:pPr>
              <w:rPr>
                <w:rFonts w:ascii="Arial" w:hAnsi="Arial" w:cs="Arial"/>
                <w:sz w:val="16"/>
                <w:szCs w:val="16"/>
              </w:rPr>
            </w:pPr>
            <w:r w:rsidRPr="005A7BEF">
              <w:rPr>
                <w:rFonts w:ascii="Arial" w:hAnsi="Arial" w:cs="Arial"/>
                <w:sz w:val="16"/>
                <w:szCs w:val="16"/>
              </w:rPr>
              <w:t>5. …In</w:t>
            </w:r>
            <w:r w:rsidR="002647CF">
              <w:rPr>
                <w:rFonts w:ascii="Arial" w:hAnsi="Arial" w:cs="Arial"/>
                <w:sz w:val="16"/>
                <w:szCs w:val="16"/>
              </w:rPr>
              <w:t xml:space="preserve"> </w:t>
            </w:r>
            <w:r w:rsidRPr="005A7BEF">
              <w:rPr>
                <w:rFonts w:ascii="Arial" w:hAnsi="Arial" w:cs="Arial"/>
                <w:sz w:val="16"/>
                <w:szCs w:val="16"/>
              </w:rPr>
              <w:t>kind&gt;&gt;I23</w:t>
            </w:r>
          </w:p>
          <w:p w14:paraId="55AA68F1" w14:textId="29F211D8" w:rsidR="0072371C" w:rsidRPr="005A7BEF" w:rsidRDefault="0072371C">
            <w:pPr>
              <w:rPr>
                <w:rFonts w:ascii="Arial" w:hAnsi="Arial" w:cs="Arial"/>
                <w:sz w:val="16"/>
                <w:szCs w:val="16"/>
              </w:rPr>
            </w:pPr>
            <w:r w:rsidRPr="005A7BEF">
              <w:rPr>
                <w:rFonts w:ascii="Arial" w:hAnsi="Arial" w:cs="Arial"/>
                <w:sz w:val="16"/>
                <w:szCs w:val="16"/>
              </w:rPr>
              <w:t>7…..Both</w:t>
            </w:r>
          </w:p>
        </w:tc>
        <w:tc>
          <w:tcPr>
            <w:tcW w:w="416" w:type="pct"/>
            <w:gridSpan w:val="2"/>
            <w:vMerge w:val="restart"/>
            <w:tcBorders>
              <w:top w:val="nil"/>
              <w:left w:val="single" w:sz="4" w:space="0" w:color="auto"/>
              <w:bottom w:val="single" w:sz="4" w:space="0" w:color="auto"/>
              <w:right w:val="single" w:sz="4" w:space="0" w:color="auto"/>
            </w:tcBorders>
            <w:shd w:val="clear" w:color="auto" w:fill="auto"/>
            <w:hideMark/>
          </w:tcPr>
          <w:p w14:paraId="2E3B223D" w14:textId="006A9350" w:rsidR="0072371C" w:rsidRPr="005A7BEF" w:rsidRDefault="0072371C">
            <w:pPr>
              <w:jc w:val="center"/>
              <w:rPr>
                <w:rFonts w:ascii="Arial" w:hAnsi="Arial" w:cs="Arial"/>
                <w:sz w:val="16"/>
                <w:szCs w:val="16"/>
              </w:rPr>
            </w:pPr>
            <w:r w:rsidRPr="005A7BEF">
              <w:rPr>
                <w:rFonts w:ascii="Arial" w:hAnsi="Arial" w:cs="Arial"/>
                <w:sz w:val="16"/>
                <w:szCs w:val="16"/>
              </w:rPr>
              <w:t xml:space="preserve">How much was the annual rental value </w:t>
            </w:r>
            <w:r>
              <w:rPr>
                <w:rFonts w:ascii="Arial" w:hAnsi="Arial" w:cs="Arial"/>
                <w:sz w:val="16"/>
                <w:szCs w:val="16"/>
                <w:u w:val="single"/>
              </w:rPr>
              <w:t>i</w:t>
            </w:r>
            <w:r w:rsidRPr="00842F8E">
              <w:rPr>
                <w:rFonts w:ascii="Arial" w:hAnsi="Arial" w:cs="Arial"/>
                <w:b/>
                <w:sz w:val="16"/>
                <w:szCs w:val="16"/>
                <w:u w:val="single"/>
              </w:rPr>
              <w:t>n cash</w:t>
            </w:r>
            <w:r>
              <w:rPr>
                <w:rFonts w:ascii="Arial" w:hAnsi="Arial" w:cs="Arial"/>
                <w:sz w:val="16"/>
                <w:szCs w:val="16"/>
                <w:u w:val="single"/>
              </w:rPr>
              <w:t xml:space="preserve"> </w:t>
            </w:r>
            <w:r w:rsidRPr="005A7BEF">
              <w:rPr>
                <w:rFonts w:ascii="Arial" w:hAnsi="Arial" w:cs="Arial"/>
                <w:sz w:val="16"/>
                <w:szCs w:val="16"/>
              </w:rPr>
              <w:t xml:space="preserve">of </w:t>
            </w:r>
            <w:r w:rsidRPr="0072371C">
              <w:rPr>
                <w:rFonts w:ascii="Arial" w:hAnsi="Arial" w:cs="Arial"/>
                <w:sz w:val="16"/>
                <w:szCs w:val="16"/>
              </w:rPr>
              <w:t>plot [#]: [Plot Name]</w:t>
            </w:r>
            <w:r w:rsidRPr="005A7BEF">
              <w:rPr>
                <w:rFonts w:ascii="Arial" w:hAnsi="Arial" w:cs="Arial"/>
                <w:sz w:val="16"/>
                <w:szCs w:val="16"/>
              </w:rPr>
              <w:t xml:space="preserve"> at the time of the agreement (</w:t>
            </w:r>
            <w:r w:rsidRPr="00842F8E">
              <w:rPr>
                <w:rFonts w:ascii="Arial" w:hAnsi="Arial" w:cs="Arial"/>
                <w:b/>
                <w:sz w:val="16"/>
                <w:szCs w:val="16"/>
              </w:rPr>
              <w:t>not includ</w:t>
            </w:r>
            <w:r w:rsidR="00D8491F" w:rsidRPr="00842F8E">
              <w:rPr>
                <w:rFonts w:ascii="Arial" w:hAnsi="Arial" w:cs="Arial"/>
                <w:b/>
                <w:sz w:val="16"/>
                <w:szCs w:val="16"/>
              </w:rPr>
              <w:t>ing</w:t>
            </w:r>
            <w:r w:rsidRPr="00842F8E">
              <w:rPr>
                <w:rFonts w:ascii="Arial" w:hAnsi="Arial" w:cs="Arial"/>
                <w:b/>
                <w:sz w:val="16"/>
                <w:szCs w:val="16"/>
              </w:rPr>
              <w:t xml:space="preserve"> in-kind payment or sharecrop</w:t>
            </w:r>
            <w:r w:rsidRPr="005A7BEF">
              <w:rPr>
                <w:rFonts w:ascii="Arial" w:hAnsi="Arial" w:cs="Arial"/>
                <w:sz w:val="16"/>
                <w:szCs w:val="16"/>
              </w:rPr>
              <w:t>)?</w:t>
            </w:r>
          </w:p>
          <w:p w14:paraId="586E32D1" w14:textId="77777777" w:rsidR="0072371C" w:rsidRPr="0072371C" w:rsidRDefault="0072371C" w:rsidP="0072371C">
            <w:pPr>
              <w:jc w:val="center"/>
              <w:rPr>
                <w:rFonts w:ascii="Arial" w:hAnsi="Arial" w:cs="Arial"/>
                <w:i/>
                <w:sz w:val="16"/>
                <w:szCs w:val="16"/>
              </w:rPr>
            </w:pPr>
            <w:r w:rsidRPr="005A7BEF">
              <w:rPr>
                <w:rFonts w:ascii="Arial" w:hAnsi="Arial" w:cs="Arial"/>
                <w:sz w:val="16"/>
                <w:szCs w:val="16"/>
              </w:rPr>
              <w:t xml:space="preserve"> </w:t>
            </w:r>
            <w:r w:rsidRPr="0072371C">
              <w:rPr>
                <w:rFonts w:ascii="Arial" w:hAnsi="Arial" w:cs="Arial"/>
                <w:i/>
                <w:sz w:val="16"/>
                <w:szCs w:val="16"/>
              </w:rPr>
              <w:t>Indicate amount as a decimal value (in Ghana cedis and pesewas)</w:t>
            </w:r>
          </w:p>
          <w:p w14:paraId="69571A2E" w14:textId="61811C26" w:rsidR="0072371C" w:rsidRPr="005A7BEF" w:rsidRDefault="0072371C" w:rsidP="0072371C">
            <w:pPr>
              <w:jc w:val="center"/>
              <w:rPr>
                <w:rFonts w:ascii="Arial" w:hAnsi="Arial" w:cs="Arial"/>
                <w:i/>
                <w:sz w:val="16"/>
                <w:szCs w:val="16"/>
              </w:rPr>
            </w:pPr>
            <w:r w:rsidRPr="0072371C">
              <w:rPr>
                <w:rFonts w:ascii="Arial" w:hAnsi="Arial" w:cs="Arial"/>
                <w:i/>
                <w:sz w:val="16"/>
                <w:szCs w:val="16"/>
              </w:rPr>
              <w:t>For example, enter 2.50 for 2 Ghana cedis and 50 pesewas.</w:t>
            </w:r>
          </w:p>
        </w:tc>
        <w:tc>
          <w:tcPr>
            <w:tcW w:w="466" w:type="pct"/>
            <w:gridSpan w:val="2"/>
            <w:vMerge w:val="restart"/>
            <w:tcBorders>
              <w:top w:val="single" w:sz="4" w:space="0" w:color="auto"/>
              <w:left w:val="single" w:sz="4" w:space="0" w:color="auto"/>
              <w:bottom w:val="single" w:sz="4" w:space="0" w:color="auto"/>
              <w:right w:val="single" w:sz="4" w:space="0" w:color="auto"/>
            </w:tcBorders>
            <w:shd w:val="clear" w:color="auto" w:fill="auto"/>
            <w:hideMark/>
          </w:tcPr>
          <w:p w14:paraId="4CA0DA28" w14:textId="78CDC13C" w:rsidR="0072371C" w:rsidRPr="005A7BEF" w:rsidRDefault="0072371C" w:rsidP="005A7BEF">
            <w:pPr>
              <w:jc w:val="center"/>
              <w:rPr>
                <w:rFonts w:ascii="Arial" w:hAnsi="Arial" w:cs="Arial"/>
                <w:sz w:val="16"/>
                <w:szCs w:val="16"/>
              </w:rPr>
            </w:pPr>
            <w:r w:rsidRPr="0072371C">
              <w:rPr>
                <w:rFonts w:ascii="Arial" w:hAnsi="Arial" w:cs="Arial"/>
                <w:sz w:val="16"/>
                <w:szCs w:val="16"/>
              </w:rPr>
              <w:t>Please select the time unit for which the rental agreement for plot [#]: [Plot Name] covers</w:t>
            </w:r>
            <w:r>
              <w:rPr>
                <w:rFonts w:ascii="Arial" w:hAnsi="Arial" w:cs="Arial"/>
                <w:sz w:val="16"/>
                <w:szCs w:val="16"/>
              </w:rPr>
              <w:t>.</w:t>
            </w:r>
          </w:p>
          <w:p w14:paraId="405487E4" w14:textId="77777777" w:rsidR="0072371C" w:rsidRDefault="0072371C" w:rsidP="005A7BEF">
            <w:pPr>
              <w:jc w:val="center"/>
              <w:rPr>
                <w:rFonts w:ascii="Arial" w:hAnsi="Arial" w:cs="Arial"/>
                <w:i/>
                <w:sz w:val="16"/>
                <w:szCs w:val="16"/>
              </w:rPr>
            </w:pPr>
          </w:p>
          <w:p w14:paraId="4DE1AE0B"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1.Years</w:t>
            </w:r>
          </w:p>
          <w:p w14:paraId="65DEC711"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2. Months</w:t>
            </w:r>
          </w:p>
        </w:tc>
        <w:tc>
          <w:tcPr>
            <w:tcW w:w="325" w:type="pct"/>
            <w:vMerge w:val="restart"/>
            <w:tcBorders>
              <w:top w:val="nil"/>
              <w:left w:val="single" w:sz="4" w:space="0" w:color="auto"/>
              <w:right w:val="single" w:sz="4" w:space="0" w:color="auto"/>
            </w:tcBorders>
          </w:tcPr>
          <w:p w14:paraId="0EEEE0C7" w14:textId="1218CC9B" w:rsidR="0072371C" w:rsidRPr="005A7BEF" w:rsidRDefault="0072371C">
            <w:pPr>
              <w:jc w:val="center"/>
              <w:rPr>
                <w:rFonts w:ascii="Arial" w:hAnsi="Arial" w:cs="Arial"/>
                <w:sz w:val="16"/>
                <w:szCs w:val="16"/>
              </w:rPr>
            </w:pPr>
            <w:r w:rsidRPr="0072371C">
              <w:rPr>
                <w:rFonts w:ascii="Arial" w:hAnsi="Arial" w:cs="Arial"/>
                <w:sz w:val="16"/>
                <w:szCs w:val="16"/>
              </w:rPr>
              <w:t xml:space="preserve">How many </w:t>
            </w:r>
            <w:r>
              <w:rPr>
                <w:rFonts w:ascii="Arial" w:hAnsi="Arial" w:cs="Arial"/>
                <w:sz w:val="16"/>
                <w:szCs w:val="16"/>
              </w:rPr>
              <w:t xml:space="preserve">[time unit chosen] </w:t>
            </w:r>
            <w:r w:rsidRPr="0072371C">
              <w:rPr>
                <w:rFonts w:ascii="Arial" w:hAnsi="Arial" w:cs="Arial"/>
                <w:sz w:val="16"/>
                <w:szCs w:val="16"/>
              </w:rPr>
              <w:t>does the rental agreement for plot [#]: [Plot Name] cover?</w:t>
            </w:r>
          </w:p>
        </w:tc>
        <w:tc>
          <w:tcPr>
            <w:tcW w:w="417" w:type="pct"/>
            <w:vMerge w:val="restart"/>
            <w:tcBorders>
              <w:top w:val="nil"/>
              <w:left w:val="single" w:sz="4" w:space="0" w:color="auto"/>
              <w:bottom w:val="single" w:sz="4" w:space="0" w:color="auto"/>
              <w:right w:val="single" w:sz="4" w:space="0" w:color="auto"/>
            </w:tcBorders>
            <w:shd w:val="clear" w:color="auto" w:fill="auto"/>
            <w:hideMark/>
          </w:tcPr>
          <w:p w14:paraId="2E87C6AC" w14:textId="75744492" w:rsidR="0072371C" w:rsidRPr="005A7BEF" w:rsidRDefault="0072371C" w:rsidP="005A7BEF">
            <w:pPr>
              <w:jc w:val="center"/>
              <w:rPr>
                <w:rFonts w:ascii="Arial" w:hAnsi="Arial" w:cs="Arial"/>
                <w:sz w:val="16"/>
                <w:szCs w:val="16"/>
              </w:rPr>
            </w:pPr>
            <w:r w:rsidRPr="005A7BEF">
              <w:rPr>
                <w:rFonts w:ascii="Arial" w:hAnsi="Arial" w:cs="Arial"/>
                <w:sz w:val="16"/>
                <w:szCs w:val="16"/>
              </w:rPr>
              <w:t xml:space="preserve">How many years ago was the rental agreement for </w:t>
            </w:r>
            <w:r w:rsidRPr="0072371C">
              <w:rPr>
                <w:rFonts w:ascii="Arial" w:hAnsi="Arial" w:cs="Arial"/>
                <w:sz w:val="16"/>
                <w:szCs w:val="16"/>
              </w:rPr>
              <w:t xml:space="preserve">plot [#]: [Plot Name] </w:t>
            </w:r>
            <w:r w:rsidRPr="005A7BEF">
              <w:rPr>
                <w:rFonts w:ascii="Arial" w:hAnsi="Arial" w:cs="Arial"/>
                <w:sz w:val="16"/>
                <w:szCs w:val="16"/>
              </w:rPr>
              <w:t xml:space="preserve"> made?</w:t>
            </w:r>
          </w:p>
        </w:tc>
        <w:tc>
          <w:tcPr>
            <w:tcW w:w="146" w:type="pct"/>
            <w:vMerge w:val="restart"/>
            <w:tcBorders>
              <w:top w:val="nil"/>
              <w:left w:val="single" w:sz="4" w:space="0" w:color="auto"/>
              <w:bottom w:val="single" w:sz="4" w:space="0" w:color="auto"/>
              <w:right w:val="single" w:sz="4" w:space="0" w:color="auto"/>
            </w:tcBorders>
            <w:shd w:val="clear" w:color="auto" w:fill="auto"/>
            <w:hideMark/>
          </w:tcPr>
          <w:p w14:paraId="700C3795" w14:textId="77777777" w:rsidR="0072371C" w:rsidRDefault="0072371C" w:rsidP="005A7BEF">
            <w:pPr>
              <w:jc w:val="center"/>
              <w:rPr>
                <w:rFonts w:ascii="Arial" w:hAnsi="Arial" w:cs="Arial"/>
                <w:sz w:val="16"/>
                <w:szCs w:val="16"/>
              </w:rPr>
            </w:pPr>
            <w:r w:rsidRPr="005A7BEF">
              <w:rPr>
                <w:rFonts w:ascii="Arial" w:hAnsi="Arial" w:cs="Arial"/>
                <w:sz w:val="16"/>
                <w:szCs w:val="16"/>
              </w:rPr>
              <w:t xml:space="preserve">How much of the agreed rent has been paid to date?  </w:t>
            </w:r>
          </w:p>
          <w:p w14:paraId="5A544AC0" w14:textId="77777777" w:rsidR="0072371C" w:rsidRPr="0072371C" w:rsidRDefault="0072371C" w:rsidP="0072371C">
            <w:pPr>
              <w:jc w:val="center"/>
              <w:rPr>
                <w:rFonts w:ascii="Arial" w:hAnsi="Arial" w:cs="Arial"/>
                <w:sz w:val="16"/>
                <w:szCs w:val="16"/>
              </w:rPr>
            </w:pPr>
            <w:r w:rsidRPr="0072371C">
              <w:rPr>
                <w:rFonts w:ascii="Arial" w:hAnsi="Arial" w:cs="Arial"/>
                <w:sz w:val="16"/>
                <w:szCs w:val="16"/>
              </w:rPr>
              <w:t>Indicate amount as a decimal value (in Ghana cedis and pesewas)</w:t>
            </w:r>
          </w:p>
          <w:p w14:paraId="3D50E5DD" w14:textId="6EC499CA" w:rsidR="0072371C" w:rsidRPr="005A7BEF" w:rsidRDefault="0072371C" w:rsidP="0072371C">
            <w:pPr>
              <w:jc w:val="center"/>
              <w:rPr>
                <w:rFonts w:ascii="Arial" w:hAnsi="Arial" w:cs="Arial"/>
                <w:b/>
                <w:sz w:val="16"/>
                <w:szCs w:val="16"/>
              </w:rPr>
            </w:pPr>
            <w:r w:rsidRPr="008D4F63">
              <w:rPr>
                <w:rFonts w:ascii="Arial" w:hAnsi="Arial" w:cs="Arial"/>
                <w:i/>
                <w:sz w:val="16"/>
                <w:szCs w:val="16"/>
              </w:rPr>
              <w:t>For example, enter 2.50 for 2 Ghana cedis and 50 pesewas</w:t>
            </w:r>
            <w:r w:rsidRPr="0072371C">
              <w:rPr>
                <w:rFonts w:ascii="Arial" w:hAnsi="Arial" w:cs="Arial"/>
                <w:sz w:val="16"/>
                <w:szCs w:val="16"/>
              </w:rPr>
              <w:t>.</w:t>
            </w:r>
            <w:r w:rsidRPr="005A7BEF">
              <w:rPr>
                <w:rFonts w:ascii="Arial" w:hAnsi="Arial" w:cs="Arial"/>
                <w:sz w:val="16"/>
                <w:szCs w:val="16"/>
              </w:rPr>
              <w:t xml:space="preserve"> </w:t>
            </w:r>
            <w:r w:rsidRPr="005A7BEF">
              <w:rPr>
                <w:rFonts w:ascii="Arial" w:hAnsi="Arial" w:cs="Arial"/>
                <w:b/>
                <w:sz w:val="16"/>
                <w:szCs w:val="16"/>
              </w:rPr>
              <w:t>&gt;&gt;I26</w:t>
            </w:r>
          </w:p>
          <w:p w14:paraId="190E7A9F" w14:textId="77777777" w:rsidR="0072371C" w:rsidRPr="005A7BEF" w:rsidRDefault="0072371C" w:rsidP="005A7BEF">
            <w:pPr>
              <w:jc w:val="center"/>
              <w:rPr>
                <w:rFonts w:ascii="Arial" w:hAnsi="Arial" w:cs="Arial"/>
                <w:b/>
                <w:sz w:val="16"/>
                <w:szCs w:val="16"/>
              </w:rPr>
            </w:pPr>
            <w:r w:rsidRPr="005A7BEF">
              <w:rPr>
                <w:rFonts w:ascii="Arial" w:hAnsi="Arial" w:cs="Arial"/>
                <w:b/>
                <w:sz w:val="16"/>
                <w:szCs w:val="16"/>
              </w:rPr>
              <w:t xml:space="preserve">If I18 – 1 cash </w:t>
            </w:r>
          </w:p>
          <w:p w14:paraId="2F1E8393" w14:textId="77777777" w:rsidR="0072371C" w:rsidRPr="005A7BEF" w:rsidRDefault="0072371C" w:rsidP="005A7BEF">
            <w:pPr>
              <w:jc w:val="center"/>
              <w:rPr>
                <w:rFonts w:ascii="Arial" w:hAnsi="Arial" w:cs="Arial"/>
                <w:b/>
                <w:sz w:val="16"/>
                <w:szCs w:val="16"/>
              </w:rPr>
            </w:pPr>
          </w:p>
          <w:p w14:paraId="29DD72C0" w14:textId="087780CA" w:rsidR="0072371C" w:rsidRPr="005A7BEF" w:rsidRDefault="0072371C" w:rsidP="005A7BEF">
            <w:pPr>
              <w:jc w:val="center"/>
              <w:rPr>
                <w:rFonts w:ascii="Arial" w:hAnsi="Arial" w:cs="Arial"/>
                <w:b/>
                <w:sz w:val="16"/>
                <w:szCs w:val="16"/>
              </w:rPr>
            </w:pPr>
          </w:p>
        </w:tc>
        <w:tc>
          <w:tcPr>
            <w:tcW w:w="355" w:type="pct"/>
            <w:vMerge w:val="restart"/>
            <w:tcBorders>
              <w:top w:val="nil"/>
              <w:left w:val="single" w:sz="4" w:space="0" w:color="auto"/>
              <w:bottom w:val="single" w:sz="4" w:space="0" w:color="auto"/>
              <w:right w:val="single" w:sz="4" w:space="0" w:color="auto"/>
            </w:tcBorders>
            <w:shd w:val="clear" w:color="auto" w:fill="auto"/>
            <w:hideMark/>
          </w:tcPr>
          <w:p w14:paraId="2F88076B" w14:textId="6B9480A6" w:rsidR="0072371C" w:rsidRPr="005A7BEF" w:rsidRDefault="0072371C" w:rsidP="005A7BEF">
            <w:pPr>
              <w:jc w:val="center"/>
              <w:rPr>
                <w:rFonts w:ascii="Arial" w:hAnsi="Arial" w:cs="Arial"/>
                <w:sz w:val="16"/>
                <w:szCs w:val="16"/>
              </w:rPr>
            </w:pPr>
            <w:r w:rsidRPr="005A7BEF">
              <w:rPr>
                <w:rFonts w:ascii="Arial" w:hAnsi="Arial" w:cs="Arial"/>
                <w:sz w:val="16"/>
                <w:szCs w:val="16"/>
              </w:rPr>
              <w:t xml:space="preserve">Is a share of the produce from </w:t>
            </w:r>
            <w:r w:rsidR="00F71223" w:rsidRPr="0072371C">
              <w:rPr>
                <w:rFonts w:ascii="Arial" w:hAnsi="Arial" w:cs="Arial"/>
                <w:sz w:val="16"/>
                <w:szCs w:val="16"/>
              </w:rPr>
              <w:t>plot [#]: [Plot Name]</w:t>
            </w:r>
            <w:r w:rsidRPr="005A7BEF">
              <w:rPr>
                <w:rFonts w:ascii="Arial" w:hAnsi="Arial" w:cs="Arial"/>
                <w:sz w:val="16"/>
                <w:szCs w:val="16"/>
              </w:rPr>
              <w:t xml:space="preserve"> due to the landlord (i.e. as a sharecrop)?</w:t>
            </w:r>
          </w:p>
          <w:p w14:paraId="10915B48" w14:textId="77777777" w:rsidR="0072371C" w:rsidRPr="005A7BEF" w:rsidRDefault="0072371C" w:rsidP="005A7BEF">
            <w:pPr>
              <w:jc w:val="center"/>
              <w:rPr>
                <w:rFonts w:ascii="Arial" w:hAnsi="Arial" w:cs="Arial"/>
                <w:sz w:val="16"/>
                <w:szCs w:val="16"/>
              </w:rPr>
            </w:pPr>
          </w:p>
          <w:p w14:paraId="3367909B"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1.Yes</w:t>
            </w:r>
          </w:p>
          <w:p w14:paraId="27234DAC" w14:textId="13A21BE3" w:rsidR="0072371C" w:rsidRPr="005A7BEF" w:rsidRDefault="0072371C" w:rsidP="005A7BEF">
            <w:pPr>
              <w:jc w:val="center"/>
              <w:rPr>
                <w:rFonts w:ascii="Arial" w:hAnsi="Arial" w:cs="Arial"/>
                <w:sz w:val="16"/>
                <w:szCs w:val="16"/>
              </w:rPr>
            </w:pPr>
            <w:r w:rsidRPr="005A7BEF">
              <w:rPr>
                <w:rFonts w:ascii="Arial" w:hAnsi="Arial" w:cs="Arial"/>
                <w:sz w:val="16"/>
                <w:szCs w:val="16"/>
              </w:rPr>
              <w:t>5. No &gt;&gt;I2</w:t>
            </w:r>
            <w:r w:rsidR="00D8491F">
              <w:rPr>
                <w:rFonts w:ascii="Arial" w:hAnsi="Arial" w:cs="Arial"/>
                <w:sz w:val="16"/>
                <w:szCs w:val="16"/>
              </w:rPr>
              <w:t>6</w:t>
            </w:r>
          </w:p>
          <w:p w14:paraId="10677E47" w14:textId="77777777" w:rsidR="0072371C" w:rsidRPr="005A7BEF" w:rsidRDefault="0072371C" w:rsidP="005A7BEF">
            <w:pPr>
              <w:jc w:val="center"/>
              <w:rPr>
                <w:rFonts w:ascii="Arial" w:hAnsi="Arial" w:cs="Arial"/>
                <w:sz w:val="16"/>
                <w:szCs w:val="16"/>
              </w:rPr>
            </w:pPr>
          </w:p>
        </w:tc>
        <w:tc>
          <w:tcPr>
            <w:tcW w:w="472" w:type="pct"/>
            <w:gridSpan w:val="2"/>
            <w:vMerge w:val="restart"/>
            <w:tcBorders>
              <w:top w:val="single" w:sz="4" w:space="0" w:color="auto"/>
              <w:left w:val="single" w:sz="4" w:space="0" w:color="auto"/>
              <w:bottom w:val="single" w:sz="4" w:space="0" w:color="auto"/>
              <w:right w:val="single" w:sz="4" w:space="0" w:color="auto"/>
            </w:tcBorders>
            <w:shd w:val="clear" w:color="auto" w:fill="auto"/>
            <w:hideMark/>
          </w:tcPr>
          <w:p w14:paraId="6D642582" w14:textId="3B185425" w:rsidR="0072371C" w:rsidRPr="005A7BEF" w:rsidRDefault="0072371C" w:rsidP="005A7BEF">
            <w:pPr>
              <w:jc w:val="center"/>
              <w:rPr>
                <w:rFonts w:ascii="Arial" w:hAnsi="Arial" w:cs="Arial"/>
                <w:sz w:val="16"/>
                <w:szCs w:val="16"/>
              </w:rPr>
            </w:pPr>
            <w:r w:rsidRPr="005A7BEF">
              <w:rPr>
                <w:rFonts w:ascii="Arial" w:hAnsi="Arial" w:cs="Arial"/>
                <w:sz w:val="16"/>
                <w:szCs w:val="16"/>
              </w:rPr>
              <w:t xml:space="preserve">What proportion of the crops from </w:t>
            </w:r>
            <w:r w:rsidR="00F71223" w:rsidRPr="0072371C">
              <w:rPr>
                <w:rFonts w:ascii="Arial" w:hAnsi="Arial" w:cs="Arial"/>
                <w:sz w:val="16"/>
                <w:szCs w:val="16"/>
              </w:rPr>
              <w:t>plot [#]: [Plot Name]</w:t>
            </w:r>
            <w:r w:rsidRPr="005A7BEF">
              <w:rPr>
                <w:rFonts w:ascii="Arial" w:hAnsi="Arial" w:cs="Arial"/>
                <w:sz w:val="16"/>
                <w:szCs w:val="16"/>
              </w:rPr>
              <w:t xml:space="preserve">t is due to the landlord? </w:t>
            </w:r>
          </w:p>
          <w:p w14:paraId="35FFE383" w14:textId="77777777" w:rsidR="0072371C" w:rsidRPr="005A7BEF" w:rsidRDefault="0072371C" w:rsidP="005A7BEF">
            <w:pPr>
              <w:rPr>
                <w:rFonts w:ascii="Arial" w:hAnsi="Arial" w:cs="Arial"/>
                <w:sz w:val="16"/>
                <w:szCs w:val="16"/>
              </w:rPr>
            </w:pPr>
            <w:r w:rsidRPr="005A7BEF">
              <w:rPr>
                <w:rFonts w:ascii="Arial" w:hAnsi="Arial" w:cs="Arial"/>
                <w:sz w:val="16"/>
                <w:szCs w:val="16"/>
              </w:rPr>
              <w:t xml:space="preserve">1---Two thirds (2/3)         2-- Half (1/2)      </w:t>
            </w:r>
          </w:p>
          <w:p w14:paraId="34C7F906" w14:textId="4D14934E" w:rsidR="0072371C" w:rsidRPr="005A7BEF" w:rsidRDefault="0072371C" w:rsidP="005A7BEF">
            <w:pPr>
              <w:rPr>
                <w:rFonts w:ascii="Arial" w:hAnsi="Arial" w:cs="Arial"/>
                <w:sz w:val="16"/>
                <w:szCs w:val="16"/>
              </w:rPr>
            </w:pPr>
            <w:r w:rsidRPr="005A7BEF">
              <w:rPr>
                <w:rFonts w:ascii="Arial" w:hAnsi="Arial" w:cs="Arial"/>
                <w:sz w:val="16"/>
                <w:szCs w:val="16"/>
              </w:rPr>
              <w:t xml:space="preserve"> 3--- One third (1/3)        4---One quarter (1/4)       5----One fifth (1/5)          -Other (</w:t>
            </w:r>
            <w:r>
              <w:rPr>
                <w:rFonts w:ascii="Arial" w:hAnsi="Arial" w:cs="Arial"/>
                <w:sz w:val="16"/>
                <w:szCs w:val="16"/>
              </w:rPr>
              <w:t>please specify</w:t>
            </w:r>
            <w:r w:rsidRPr="005A7BEF">
              <w:rPr>
                <w:rFonts w:ascii="Arial" w:hAnsi="Arial" w:cs="Arial"/>
                <w:sz w:val="16"/>
                <w:szCs w:val="16"/>
              </w:rPr>
              <w:t>)</w:t>
            </w:r>
          </w:p>
          <w:p w14:paraId="76A92C40" w14:textId="77777777" w:rsidR="0072371C" w:rsidRPr="005A7BEF" w:rsidRDefault="0072371C" w:rsidP="005A7BEF">
            <w:pPr>
              <w:jc w:val="center"/>
              <w:rPr>
                <w:rFonts w:ascii="Arial" w:hAnsi="Arial" w:cs="Arial"/>
                <w:sz w:val="16"/>
                <w:szCs w:val="16"/>
              </w:rPr>
            </w:pPr>
          </w:p>
          <w:p w14:paraId="5313819E" w14:textId="77777777" w:rsidR="0072371C" w:rsidRPr="005A7BEF" w:rsidRDefault="0072371C" w:rsidP="005A7BEF">
            <w:pPr>
              <w:jc w:val="center"/>
              <w:rPr>
                <w:rFonts w:ascii="Arial" w:hAnsi="Arial" w:cs="Arial"/>
                <w:sz w:val="16"/>
                <w:szCs w:val="16"/>
              </w:rPr>
            </w:pPr>
          </w:p>
          <w:p w14:paraId="2E6079AB" w14:textId="77777777" w:rsidR="0072371C" w:rsidRPr="005A7BEF" w:rsidRDefault="0072371C" w:rsidP="005A7BEF">
            <w:pPr>
              <w:jc w:val="center"/>
              <w:rPr>
                <w:rFonts w:ascii="Arial" w:hAnsi="Arial" w:cs="Arial"/>
                <w:sz w:val="16"/>
                <w:szCs w:val="16"/>
              </w:rPr>
            </w:pPr>
          </w:p>
        </w:tc>
        <w:tc>
          <w:tcPr>
            <w:tcW w:w="425" w:type="pct"/>
            <w:vMerge w:val="restart"/>
            <w:tcBorders>
              <w:top w:val="nil"/>
              <w:left w:val="single" w:sz="4" w:space="0" w:color="auto"/>
              <w:bottom w:val="single" w:sz="4" w:space="0" w:color="auto"/>
              <w:right w:val="single" w:sz="4" w:space="0" w:color="auto"/>
            </w:tcBorders>
            <w:shd w:val="clear" w:color="auto" w:fill="auto"/>
            <w:hideMark/>
          </w:tcPr>
          <w:p w14:paraId="7DC91D4D" w14:textId="32D9CCBA" w:rsidR="00F71223" w:rsidRDefault="0072371C">
            <w:pPr>
              <w:jc w:val="center"/>
              <w:rPr>
                <w:rFonts w:ascii="Arial" w:hAnsi="Arial" w:cs="Arial"/>
                <w:sz w:val="16"/>
                <w:szCs w:val="16"/>
              </w:rPr>
            </w:pPr>
            <w:r w:rsidRPr="005A7BEF">
              <w:rPr>
                <w:rFonts w:ascii="Arial" w:hAnsi="Arial" w:cs="Arial"/>
                <w:sz w:val="16"/>
                <w:szCs w:val="16"/>
              </w:rPr>
              <w:t>What is the value of goods in-kind (</w:t>
            </w:r>
            <w:r w:rsidR="00F71223">
              <w:rPr>
                <w:rFonts w:ascii="Arial" w:hAnsi="Arial" w:cs="Arial"/>
                <w:sz w:val="16"/>
                <w:szCs w:val="16"/>
                <w:u w:val="single"/>
              </w:rPr>
              <w:t>not including sharecrop</w:t>
            </w:r>
            <w:r w:rsidRPr="005A7BEF">
              <w:rPr>
                <w:rFonts w:ascii="Arial" w:hAnsi="Arial" w:cs="Arial"/>
                <w:sz w:val="16"/>
                <w:szCs w:val="16"/>
              </w:rPr>
              <w:t>) transferred annually to the landlord</w:t>
            </w:r>
            <w:r w:rsidR="00F71223">
              <w:rPr>
                <w:rFonts w:ascii="Arial" w:hAnsi="Arial" w:cs="Arial"/>
                <w:sz w:val="16"/>
                <w:szCs w:val="16"/>
              </w:rPr>
              <w:t>?</w:t>
            </w:r>
          </w:p>
          <w:p w14:paraId="000265CF" w14:textId="77777777" w:rsidR="00F71223" w:rsidRPr="008D4F63" w:rsidRDefault="00F71223" w:rsidP="00F71223">
            <w:pPr>
              <w:jc w:val="center"/>
              <w:rPr>
                <w:rFonts w:ascii="Arial" w:hAnsi="Arial" w:cs="Arial"/>
                <w:i/>
                <w:sz w:val="16"/>
                <w:szCs w:val="16"/>
              </w:rPr>
            </w:pPr>
            <w:r w:rsidRPr="008D4F63">
              <w:rPr>
                <w:rFonts w:ascii="Arial" w:hAnsi="Arial" w:cs="Arial"/>
                <w:i/>
                <w:sz w:val="16"/>
                <w:szCs w:val="16"/>
              </w:rPr>
              <w:t>Indicate amount as a decimal value (in Ghana cedis and pesewas)</w:t>
            </w:r>
          </w:p>
          <w:p w14:paraId="462864D8" w14:textId="688FD076" w:rsidR="0072371C" w:rsidRPr="005A7BEF" w:rsidRDefault="00F71223">
            <w:pPr>
              <w:jc w:val="center"/>
              <w:rPr>
                <w:rFonts w:ascii="Arial" w:hAnsi="Arial" w:cs="Arial"/>
                <w:sz w:val="16"/>
                <w:szCs w:val="16"/>
              </w:rPr>
            </w:pPr>
            <w:r w:rsidRPr="008D4F63">
              <w:rPr>
                <w:rFonts w:ascii="Arial" w:hAnsi="Arial" w:cs="Arial"/>
                <w:i/>
                <w:sz w:val="16"/>
                <w:szCs w:val="16"/>
              </w:rPr>
              <w:t>For example, enter 2.50 for 2 Ghana cedis and 50 pesewas.</w:t>
            </w:r>
          </w:p>
        </w:tc>
        <w:tc>
          <w:tcPr>
            <w:tcW w:w="455"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14:paraId="16B19680" w14:textId="703D3759" w:rsidR="0072371C" w:rsidRPr="005A7BEF" w:rsidRDefault="0072371C" w:rsidP="005A7BEF">
            <w:pPr>
              <w:jc w:val="center"/>
              <w:rPr>
                <w:rFonts w:ascii="Arial" w:hAnsi="Arial" w:cs="Arial"/>
                <w:sz w:val="16"/>
                <w:szCs w:val="16"/>
              </w:rPr>
            </w:pPr>
            <w:r w:rsidRPr="005A7BEF">
              <w:rPr>
                <w:rFonts w:ascii="Arial" w:hAnsi="Arial" w:cs="Arial"/>
                <w:sz w:val="16"/>
                <w:szCs w:val="16"/>
              </w:rPr>
              <w:t>How ha</w:t>
            </w:r>
            <w:r>
              <w:rPr>
                <w:rFonts w:ascii="Arial" w:hAnsi="Arial" w:cs="Arial"/>
                <w:sz w:val="16"/>
                <w:szCs w:val="16"/>
              </w:rPr>
              <w:t>s [Name]</w:t>
            </w:r>
            <w:r w:rsidRPr="005A7BEF">
              <w:rPr>
                <w:rFonts w:ascii="Arial" w:hAnsi="Arial" w:cs="Arial"/>
                <w:sz w:val="16"/>
                <w:szCs w:val="16"/>
              </w:rPr>
              <w:t xml:space="preserve"> financed the rent payments for </w:t>
            </w:r>
            <w:r w:rsidR="00F71223" w:rsidRPr="0072371C">
              <w:rPr>
                <w:rFonts w:ascii="Arial" w:hAnsi="Arial" w:cs="Arial"/>
                <w:sz w:val="16"/>
                <w:szCs w:val="16"/>
              </w:rPr>
              <w:t>plot [#]: [Plot Name]</w:t>
            </w:r>
            <w:r w:rsidRPr="005A7BEF">
              <w:rPr>
                <w:rFonts w:ascii="Arial" w:hAnsi="Arial" w:cs="Arial"/>
                <w:sz w:val="16"/>
                <w:szCs w:val="16"/>
              </w:rPr>
              <w:t>?</w:t>
            </w:r>
          </w:p>
          <w:p w14:paraId="35E772C9" w14:textId="4248B13C" w:rsidR="0072371C" w:rsidRPr="008D4F63" w:rsidRDefault="00F71223" w:rsidP="005A7BEF">
            <w:pPr>
              <w:jc w:val="center"/>
              <w:rPr>
                <w:rFonts w:ascii="Arial" w:hAnsi="Arial" w:cs="Arial"/>
                <w:i/>
                <w:sz w:val="16"/>
                <w:szCs w:val="16"/>
              </w:rPr>
            </w:pPr>
            <w:r>
              <w:rPr>
                <w:rFonts w:ascii="Arial" w:hAnsi="Arial" w:cs="Arial"/>
                <w:i/>
                <w:sz w:val="16"/>
                <w:szCs w:val="16"/>
              </w:rPr>
              <w:t>Select all that apply.</w:t>
            </w:r>
          </w:p>
          <w:p w14:paraId="0B63A6B4" w14:textId="77777777" w:rsidR="00F71223" w:rsidRPr="005A7BEF" w:rsidRDefault="00F71223" w:rsidP="005A7BEF">
            <w:pPr>
              <w:jc w:val="center"/>
              <w:rPr>
                <w:rFonts w:ascii="Arial" w:hAnsi="Arial" w:cs="Arial"/>
                <w:sz w:val="16"/>
                <w:szCs w:val="16"/>
              </w:rPr>
            </w:pPr>
          </w:p>
          <w:p w14:paraId="16EA4CB9" w14:textId="77815487" w:rsidR="0072371C" w:rsidRPr="005A7BEF" w:rsidRDefault="0072371C">
            <w:pPr>
              <w:jc w:val="center"/>
              <w:rPr>
                <w:rFonts w:ascii="Arial" w:hAnsi="Arial" w:cs="Arial"/>
                <w:sz w:val="16"/>
                <w:szCs w:val="16"/>
              </w:rPr>
            </w:pPr>
          </w:p>
        </w:tc>
        <w:tc>
          <w:tcPr>
            <w:tcW w:w="276" w:type="pct"/>
            <w:vMerge w:val="restart"/>
            <w:tcBorders>
              <w:top w:val="nil"/>
              <w:left w:val="single" w:sz="4" w:space="0" w:color="auto"/>
              <w:bottom w:val="single" w:sz="4" w:space="0" w:color="auto"/>
              <w:right w:val="single" w:sz="4" w:space="0" w:color="auto"/>
            </w:tcBorders>
            <w:shd w:val="clear" w:color="auto" w:fill="auto"/>
            <w:hideMark/>
          </w:tcPr>
          <w:p w14:paraId="358E0E61" w14:textId="3794C158" w:rsidR="0072371C" w:rsidRPr="005A7BEF" w:rsidRDefault="0072371C" w:rsidP="005A7BEF">
            <w:pPr>
              <w:jc w:val="center"/>
              <w:rPr>
                <w:rFonts w:ascii="Arial" w:hAnsi="Arial" w:cs="Arial"/>
                <w:sz w:val="16"/>
                <w:szCs w:val="16"/>
              </w:rPr>
            </w:pPr>
            <w:r w:rsidRPr="005A7BEF">
              <w:rPr>
                <w:rFonts w:ascii="Arial" w:hAnsi="Arial" w:cs="Arial"/>
                <w:sz w:val="16"/>
                <w:szCs w:val="16"/>
              </w:rPr>
              <w:t xml:space="preserve">In the last 12 months, has the landlord provided any inputs for </w:t>
            </w:r>
            <w:r w:rsidR="00F71223" w:rsidRPr="0072371C">
              <w:rPr>
                <w:rFonts w:ascii="Arial" w:hAnsi="Arial" w:cs="Arial"/>
                <w:sz w:val="16"/>
                <w:szCs w:val="16"/>
              </w:rPr>
              <w:t>plot [#]: [Plot Name]</w:t>
            </w:r>
            <w:r w:rsidRPr="005A7BEF">
              <w:rPr>
                <w:rFonts w:ascii="Arial" w:hAnsi="Arial" w:cs="Arial"/>
                <w:sz w:val="16"/>
                <w:szCs w:val="16"/>
              </w:rPr>
              <w:t xml:space="preserve">? </w:t>
            </w:r>
          </w:p>
          <w:p w14:paraId="25CA696B" w14:textId="77777777" w:rsidR="0072371C" w:rsidRPr="005A7BEF" w:rsidRDefault="0072371C" w:rsidP="005A7BEF">
            <w:pPr>
              <w:rPr>
                <w:rFonts w:ascii="Arial" w:hAnsi="Arial" w:cs="Arial"/>
                <w:sz w:val="16"/>
                <w:szCs w:val="16"/>
              </w:rPr>
            </w:pPr>
          </w:p>
          <w:p w14:paraId="0C430DD7" w14:textId="77777777" w:rsidR="0072371C" w:rsidRDefault="00F71223" w:rsidP="005A7BEF">
            <w:pPr>
              <w:rPr>
                <w:rFonts w:ascii="Arial" w:hAnsi="Arial" w:cs="Arial"/>
                <w:sz w:val="16"/>
                <w:szCs w:val="16"/>
              </w:rPr>
            </w:pPr>
            <w:r>
              <w:rPr>
                <w:rFonts w:ascii="Arial" w:hAnsi="Arial" w:cs="Arial"/>
                <w:sz w:val="16"/>
                <w:szCs w:val="16"/>
              </w:rPr>
              <w:t>1-Yes</w:t>
            </w:r>
          </w:p>
          <w:p w14:paraId="613B00F7" w14:textId="7AD1430F" w:rsidR="00F71223" w:rsidRPr="005A7BEF" w:rsidRDefault="00F71223" w:rsidP="005A7BEF">
            <w:pPr>
              <w:rPr>
                <w:rFonts w:ascii="Arial" w:hAnsi="Arial" w:cs="Arial"/>
                <w:sz w:val="16"/>
                <w:szCs w:val="16"/>
              </w:rPr>
            </w:pPr>
            <w:r>
              <w:rPr>
                <w:rFonts w:ascii="Arial" w:hAnsi="Arial" w:cs="Arial"/>
                <w:sz w:val="16"/>
                <w:szCs w:val="16"/>
              </w:rPr>
              <w:t>2-No &gt;&gt;I29</w:t>
            </w:r>
          </w:p>
        </w:tc>
        <w:tc>
          <w:tcPr>
            <w:tcW w:w="276" w:type="pct"/>
            <w:vMerge w:val="restart"/>
            <w:tcBorders>
              <w:top w:val="nil"/>
              <w:left w:val="single" w:sz="4" w:space="0" w:color="auto"/>
              <w:bottom w:val="single" w:sz="4" w:space="0" w:color="auto"/>
              <w:right w:val="single" w:sz="4" w:space="0" w:color="auto"/>
            </w:tcBorders>
            <w:shd w:val="clear" w:color="auto" w:fill="auto"/>
            <w:hideMark/>
          </w:tcPr>
          <w:p w14:paraId="370429F4" w14:textId="60CA2203" w:rsidR="0072371C" w:rsidRDefault="0072371C" w:rsidP="005A7BEF">
            <w:pPr>
              <w:jc w:val="center"/>
              <w:rPr>
                <w:rFonts w:ascii="Arial" w:hAnsi="Arial" w:cs="Arial"/>
                <w:sz w:val="16"/>
                <w:szCs w:val="16"/>
              </w:rPr>
            </w:pPr>
            <w:r w:rsidRPr="005A7BEF">
              <w:rPr>
                <w:rFonts w:ascii="Arial" w:hAnsi="Arial" w:cs="Arial"/>
                <w:sz w:val="16"/>
                <w:szCs w:val="16"/>
              </w:rPr>
              <w:t xml:space="preserve">What was the value of the inputs that the landlord provided for </w:t>
            </w:r>
            <w:r w:rsidR="00F71223" w:rsidRPr="0072371C">
              <w:rPr>
                <w:rFonts w:ascii="Arial" w:hAnsi="Arial" w:cs="Arial"/>
                <w:sz w:val="16"/>
                <w:szCs w:val="16"/>
              </w:rPr>
              <w:t>plot [#]: [Plot Name]</w:t>
            </w:r>
            <w:r w:rsidRPr="005A7BEF">
              <w:rPr>
                <w:rFonts w:ascii="Arial" w:hAnsi="Arial" w:cs="Arial"/>
                <w:sz w:val="16"/>
                <w:szCs w:val="16"/>
              </w:rPr>
              <w:t>t in the last 12 months?</w:t>
            </w:r>
          </w:p>
          <w:p w14:paraId="3D315E4F" w14:textId="77777777" w:rsidR="00F71223" w:rsidRPr="008136D7" w:rsidRDefault="00F71223" w:rsidP="00F71223">
            <w:pPr>
              <w:jc w:val="center"/>
              <w:rPr>
                <w:rFonts w:ascii="Arial" w:hAnsi="Arial" w:cs="Arial"/>
                <w:i/>
                <w:sz w:val="16"/>
                <w:szCs w:val="16"/>
              </w:rPr>
            </w:pPr>
            <w:r w:rsidRPr="008136D7">
              <w:rPr>
                <w:rFonts w:ascii="Arial" w:hAnsi="Arial" w:cs="Arial"/>
                <w:i/>
                <w:sz w:val="16"/>
                <w:szCs w:val="16"/>
              </w:rPr>
              <w:t>Indicate amount as a decimal value (in Ghana cedis and pesewas)</w:t>
            </w:r>
          </w:p>
          <w:p w14:paraId="2FA0EE6E" w14:textId="29FBCBC0" w:rsidR="00F71223" w:rsidRPr="005A7BEF" w:rsidRDefault="00F71223" w:rsidP="00F71223">
            <w:pPr>
              <w:jc w:val="center"/>
              <w:rPr>
                <w:rFonts w:ascii="Arial" w:hAnsi="Arial" w:cs="Arial"/>
                <w:sz w:val="16"/>
                <w:szCs w:val="16"/>
              </w:rPr>
            </w:pPr>
            <w:r w:rsidRPr="008136D7">
              <w:rPr>
                <w:rFonts w:ascii="Arial" w:hAnsi="Arial" w:cs="Arial"/>
                <w:i/>
                <w:sz w:val="16"/>
                <w:szCs w:val="16"/>
              </w:rPr>
              <w:t>For example, enter 2.50 for 2 Ghana cedis and 50 pesewas.</w:t>
            </w:r>
          </w:p>
        </w:tc>
        <w:tc>
          <w:tcPr>
            <w:tcW w:w="294" w:type="pct"/>
            <w:tcBorders>
              <w:top w:val="nil"/>
              <w:left w:val="nil"/>
              <w:bottom w:val="nil"/>
              <w:right w:val="single" w:sz="4" w:space="0" w:color="auto"/>
            </w:tcBorders>
            <w:shd w:val="clear" w:color="auto" w:fill="auto"/>
            <w:hideMark/>
          </w:tcPr>
          <w:p w14:paraId="4BE7BE9D" w14:textId="010A5F67" w:rsidR="0072371C" w:rsidRPr="005A7BEF" w:rsidRDefault="0072371C">
            <w:pPr>
              <w:jc w:val="center"/>
              <w:rPr>
                <w:rFonts w:ascii="Arial" w:hAnsi="Arial" w:cs="Arial"/>
                <w:sz w:val="16"/>
                <w:szCs w:val="16"/>
              </w:rPr>
            </w:pPr>
            <w:r w:rsidRPr="005A7BEF">
              <w:rPr>
                <w:rFonts w:ascii="Arial" w:hAnsi="Arial" w:cs="Arial"/>
                <w:sz w:val="16"/>
                <w:szCs w:val="16"/>
              </w:rPr>
              <w:t>Does [</w:t>
            </w:r>
            <w:r>
              <w:rPr>
                <w:rFonts w:ascii="Arial" w:hAnsi="Arial" w:cs="Arial"/>
                <w:sz w:val="16"/>
                <w:szCs w:val="16"/>
              </w:rPr>
              <w:t>Name</w:t>
            </w:r>
            <w:r w:rsidRPr="005A7BEF">
              <w:rPr>
                <w:rFonts w:ascii="Arial" w:hAnsi="Arial" w:cs="Arial"/>
                <w:sz w:val="16"/>
                <w:szCs w:val="16"/>
              </w:rPr>
              <w:t xml:space="preserve">] make all the farming decisions about </w:t>
            </w:r>
            <w:r w:rsidR="00F71223" w:rsidRPr="0072371C">
              <w:rPr>
                <w:rFonts w:ascii="Arial" w:hAnsi="Arial" w:cs="Arial"/>
                <w:sz w:val="16"/>
                <w:szCs w:val="16"/>
              </w:rPr>
              <w:t>plot [#]: [Plot Name]</w:t>
            </w:r>
            <w:r w:rsidRPr="005A7BEF">
              <w:rPr>
                <w:rFonts w:ascii="Arial" w:hAnsi="Arial" w:cs="Arial"/>
                <w:sz w:val="16"/>
                <w:szCs w:val="16"/>
              </w:rPr>
              <w:t>?</w:t>
            </w:r>
          </w:p>
        </w:tc>
      </w:tr>
      <w:tr w:rsidR="0072371C" w:rsidRPr="005A7BEF" w14:paraId="19126E41" w14:textId="77777777" w:rsidTr="0072371C">
        <w:trPr>
          <w:trHeight w:val="450"/>
        </w:trPr>
        <w:tc>
          <w:tcPr>
            <w:tcW w:w="247" w:type="pct"/>
            <w:vMerge/>
            <w:tcBorders>
              <w:top w:val="nil"/>
              <w:left w:val="single" w:sz="4" w:space="0" w:color="auto"/>
              <w:bottom w:val="single" w:sz="4" w:space="0" w:color="auto"/>
              <w:right w:val="single" w:sz="4" w:space="0" w:color="auto"/>
            </w:tcBorders>
            <w:vAlign w:val="center"/>
            <w:hideMark/>
          </w:tcPr>
          <w:p w14:paraId="4ED41D13" w14:textId="77777777" w:rsidR="0072371C" w:rsidRPr="005A7BEF" w:rsidRDefault="0072371C" w:rsidP="005A7BEF">
            <w:pPr>
              <w:rPr>
                <w:rFonts w:ascii="Arial" w:hAnsi="Arial" w:cs="Arial"/>
                <w:sz w:val="16"/>
                <w:szCs w:val="16"/>
              </w:rPr>
            </w:pPr>
          </w:p>
        </w:tc>
        <w:tc>
          <w:tcPr>
            <w:tcW w:w="432" w:type="pct"/>
            <w:gridSpan w:val="2"/>
            <w:vMerge/>
            <w:tcBorders>
              <w:top w:val="nil"/>
              <w:left w:val="single" w:sz="4" w:space="0" w:color="auto"/>
              <w:bottom w:val="single" w:sz="4" w:space="0" w:color="auto"/>
              <w:right w:val="single" w:sz="4" w:space="0" w:color="auto"/>
            </w:tcBorders>
            <w:vAlign w:val="center"/>
            <w:hideMark/>
          </w:tcPr>
          <w:p w14:paraId="3A6C3AEB" w14:textId="77777777" w:rsidR="0072371C" w:rsidRPr="005A7BEF" w:rsidRDefault="0072371C" w:rsidP="005A7BEF">
            <w:pPr>
              <w:rPr>
                <w:rFonts w:ascii="Arial" w:hAnsi="Arial" w:cs="Arial"/>
                <w:sz w:val="16"/>
                <w:szCs w:val="16"/>
              </w:rPr>
            </w:pPr>
          </w:p>
        </w:tc>
        <w:tc>
          <w:tcPr>
            <w:tcW w:w="416" w:type="pct"/>
            <w:gridSpan w:val="2"/>
            <w:vMerge/>
            <w:tcBorders>
              <w:top w:val="nil"/>
              <w:left w:val="single" w:sz="4" w:space="0" w:color="auto"/>
              <w:bottom w:val="single" w:sz="4" w:space="0" w:color="auto"/>
              <w:right w:val="single" w:sz="4" w:space="0" w:color="auto"/>
            </w:tcBorders>
            <w:vAlign w:val="center"/>
            <w:hideMark/>
          </w:tcPr>
          <w:p w14:paraId="651D1B1E" w14:textId="77777777" w:rsidR="0072371C" w:rsidRPr="005A7BEF" w:rsidRDefault="0072371C" w:rsidP="005A7BEF">
            <w:pPr>
              <w:rPr>
                <w:rFonts w:ascii="Arial" w:hAnsi="Arial" w:cs="Arial"/>
                <w:sz w:val="16"/>
                <w:szCs w:val="16"/>
              </w:rPr>
            </w:pPr>
          </w:p>
        </w:tc>
        <w:tc>
          <w:tcPr>
            <w:tcW w:w="466" w:type="pct"/>
            <w:gridSpan w:val="2"/>
            <w:vMerge/>
            <w:tcBorders>
              <w:top w:val="single" w:sz="4" w:space="0" w:color="auto"/>
              <w:left w:val="single" w:sz="4" w:space="0" w:color="auto"/>
              <w:bottom w:val="single" w:sz="4" w:space="0" w:color="auto"/>
              <w:right w:val="single" w:sz="4" w:space="0" w:color="auto"/>
            </w:tcBorders>
            <w:vAlign w:val="center"/>
            <w:hideMark/>
          </w:tcPr>
          <w:p w14:paraId="28A62E42" w14:textId="77777777" w:rsidR="0072371C" w:rsidRPr="005A7BEF" w:rsidRDefault="0072371C" w:rsidP="005A7BEF">
            <w:pPr>
              <w:rPr>
                <w:rFonts w:ascii="Arial" w:hAnsi="Arial" w:cs="Arial"/>
                <w:sz w:val="16"/>
                <w:szCs w:val="16"/>
              </w:rPr>
            </w:pPr>
          </w:p>
        </w:tc>
        <w:tc>
          <w:tcPr>
            <w:tcW w:w="325" w:type="pct"/>
            <w:vMerge/>
            <w:tcBorders>
              <w:left w:val="single" w:sz="4" w:space="0" w:color="auto"/>
              <w:right w:val="single" w:sz="4" w:space="0" w:color="auto"/>
            </w:tcBorders>
          </w:tcPr>
          <w:p w14:paraId="7F56BC14" w14:textId="77777777" w:rsidR="0072371C" w:rsidRPr="005A7BEF" w:rsidRDefault="0072371C" w:rsidP="005A7BEF">
            <w:pPr>
              <w:rPr>
                <w:rFonts w:ascii="Arial" w:hAnsi="Arial" w:cs="Arial"/>
                <w:sz w:val="16"/>
                <w:szCs w:val="16"/>
              </w:rPr>
            </w:pPr>
          </w:p>
        </w:tc>
        <w:tc>
          <w:tcPr>
            <w:tcW w:w="417" w:type="pct"/>
            <w:vMerge/>
            <w:tcBorders>
              <w:top w:val="nil"/>
              <w:left w:val="single" w:sz="4" w:space="0" w:color="auto"/>
              <w:bottom w:val="single" w:sz="4" w:space="0" w:color="auto"/>
              <w:right w:val="single" w:sz="4" w:space="0" w:color="auto"/>
            </w:tcBorders>
            <w:vAlign w:val="center"/>
            <w:hideMark/>
          </w:tcPr>
          <w:p w14:paraId="0A496416" w14:textId="7D31ECCF" w:rsidR="0072371C" w:rsidRPr="005A7BEF" w:rsidRDefault="0072371C" w:rsidP="005A7BEF">
            <w:pPr>
              <w:rPr>
                <w:rFonts w:ascii="Arial" w:hAnsi="Arial" w:cs="Arial"/>
                <w:sz w:val="16"/>
                <w:szCs w:val="16"/>
              </w:rPr>
            </w:pPr>
          </w:p>
        </w:tc>
        <w:tc>
          <w:tcPr>
            <w:tcW w:w="146" w:type="pct"/>
            <w:vMerge/>
            <w:tcBorders>
              <w:top w:val="nil"/>
              <w:left w:val="single" w:sz="4" w:space="0" w:color="auto"/>
              <w:bottom w:val="single" w:sz="4" w:space="0" w:color="auto"/>
              <w:right w:val="single" w:sz="4" w:space="0" w:color="auto"/>
            </w:tcBorders>
            <w:vAlign w:val="center"/>
            <w:hideMark/>
          </w:tcPr>
          <w:p w14:paraId="3C9145C2" w14:textId="77777777" w:rsidR="0072371C" w:rsidRPr="005A7BEF" w:rsidRDefault="0072371C" w:rsidP="005A7BEF">
            <w:pPr>
              <w:rPr>
                <w:rFonts w:ascii="Arial" w:hAnsi="Arial" w:cs="Arial"/>
                <w:sz w:val="16"/>
                <w:szCs w:val="16"/>
              </w:rPr>
            </w:pPr>
          </w:p>
        </w:tc>
        <w:tc>
          <w:tcPr>
            <w:tcW w:w="355" w:type="pct"/>
            <w:vMerge/>
            <w:tcBorders>
              <w:top w:val="nil"/>
              <w:left w:val="single" w:sz="4" w:space="0" w:color="auto"/>
              <w:bottom w:val="single" w:sz="4" w:space="0" w:color="auto"/>
              <w:right w:val="single" w:sz="4" w:space="0" w:color="auto"/>
            </w:tcBorders>
            <w:vAlign w:val="center"/>
            <w:hideMark/>
          </w:tcPr>
          <w:p w14:paraId="2C2DEBEF" w14:textId="77777777" w:rsidR="0072371C" w:rsidRPr="005A7BEF" w:rsidRDefault="0072371C" w:rsidP="005A7BEF">
            <w:pPr>
              <w:rPr>
                <w:rFonts w:ascii="Arial" w:hAnsi="Arial" w:cs="Arial"/>
                <w:sz w:val="16"/>
                <w:szCs w:val="16"/>
              </w:rPr>
            </w:pPr>
          </w:p>
        </w:tc>
        <w:tc>
          <w:tcPr>
            <w:tcW w:w="472" w:type="pct"/>
            <w:gridSpan w:val="2"/>
            <w:vMerge/>
            <w:tcBorders>
              <w:top w:val="single" w:sz="4" w:space="0" w:color="auto"/>
              <w:left w:val="single" w:sz="4" w:space="0" w:color="auto"/>
              <w:bottom w:val="single" w:sz="4" w:space="0" w:color="auto"/>
              <w:right w:val="single" w:sz="4" w:space="0" w:color="auto"/>
            </w:tcBorders>
            <w:vAlign w:val="center"/>
            <w:hideMark/>
          </w:tcPr>
          <w:p w14:paraId="78C0FC19" w14:textId="77777777" w:rsidR="0072371C" w:rsidRPr="005A7BEF" w:rsidRDefault="0072371C" w:rsidP="005A7BEF">
            <w:pPr>
              <w:rPr>
                <w:rFonts w:ascii="Arial" w:hAnsi="Arial" w:cs="Arial"/>
                <w:sz w:val="16"/>
                <w:szCs w:val="16"/>
              </w:rPr>
            </w:pPr>
          </w:p>
        </w:tc>
        <w:tc>
          <w:tcPr>
            <w:tcW w:w="425" w:type="pct"/>
            <w:vMerge/>
            <w:tcBorders>
              <w:top w:val="nil"/>
              <w:left w:val="single" w:sz="4" w:space="0" w:color="auto"/>
              <w:bottom w:val="single" w:sz="4" w:space="0" w:color="auto"/>
              <w:right w:val="single" w:sz="4" w:space="0" w:color="auto"/>
            </w:tcBorders>
            <w:vAlign w:val="center"/>
            <w:hideMark/>
          </w:tcPr>
          <w:p w14:paraId="1E9447D7" w14:textId="77777777" w:rsidR="0072371C" w:rsidRPr="005A7BEF" w:rsidRDefault="0072371C" w:rsidP="005A7BEF">
            <w:pPr>
              <w:rPr>
                <w:rFonts w:ascii="Arial" w:hAnsi="Arial" w:cs="Arial"/>
                <w:sz w:val="16"/>
                <w:szCs w:val="16"/>
              </w:rPr>
            </w:pPr>
          </w:p>
        </w:tc>
        <w:tc>
          <w:tcPr>
            <w:tcW w:w="455" w:type="pct"/>
            <w:gridSpan w:val="2"/>
            <w:vMerge/>
            <w:tcBorders>
              <w:top w:val="single" w:sz="4" w:space="0" w:color="auto"/>
              <w:left w:val="single" w:sz="4" w:space="0" w:color="auto"/>
              <w:bottom w:val="single" w:sz="4" w:space="0" w:color="000000"/>
              <w:right w:val="single" w:sz="4" w:space="0" w:color="000000"/>
            </w:tcBorders>
            <w:vAlign w:val="center"/>
            <w:hideMark/>
          </w:tcPr>
          <w:p w14:paraId="3994C737" w14:textId="77777777" w:rsidR="0072371C" w:rsidRPr="005A7BEF" w:rsidRDefault="0072371C" w:rsidP="005A7BEF">
            <w:pPr>
              <w:rPr>
                <w:rFonts w:ascii="Arial" w:hAnsi="Arial" w:cs="Arial"/>
                <w:sz w:val="16"/>
                <w:szCs w:val="16"/>
              </w:rPr>
            </w:pPr>
          </w:p>
        </w:tc>
        <w:tc>
          <w:tcPr>
            <w:tcW w:w="276" w:type="pct"/>
            <w:vMerge/>
            <w:tcBorders>
              <w:top w:val="nil"/>
              <w:left w:val="single" w:sz="4" w:space="0" w:color="auto"/>
              <w:bottom w:val="single" w:sz="4" w:space="0" w:color="auto"/>
              <w:right w:val="single" w:sz="4" w:space="0" w:color="auto"/>
            </w:tcBorders>
            <w:vAlign w:val="center"/>
            <w:hideMark/>
          </w:tcPr>
          <w:p w14:paraId="1BAB6718" w14:textId="77777777" w:rsidR="0072371C" w:rsidRPr="005A7BEF" w:rsidRDefault="0072371C" w:rsidP="005A7BEF">
            <w:pPr>
              <w:rPr>
                <w:rFonts w:ascii="Arial" w:hAnsi="Arial" w:cs="Arial"/>
                <w:sz w:val="16"/>
                <w:szCs w:val="16"/>
              </w:rPr>
            </w:pPr>
          </w:p>
        </w:tc>
        <w:tc>
          <w:tcPr>
            <w:tcW w:w="276" w:type="pct"/>
            <w:vMerge/>
            <w:tcBorders>
              <w:top w:val="nil"/>
              <w:left w:val="single" w:sz="4" w:space="0" w:color="auto"/>
              <w:bottom w:val="single" w:sz="4" w:space="0" w:color="auto"/>
              <w:right w:val="single" w:sz="4" w:space="0" w:color="auto"/>
            </w:tcBorders>
            <w:vAlign w:val="center"/>
            <w:hideMark/>
          </w:tcPr>
          <w:p w14:paraId="199EBC98" w14:textId="77777777" w:rsidR="0072371C" w:rsidRPr="005A7BEF" w:rsidRDefault="0072371C" w:rsidP="005A7BEF">
            <w:pPr>
              <w:rPr>
                <w:rFonts w:ascii="Arial" w:hAnsi="Arial" w:cs="Arial"/>
                <w:b/>
                <w:sz w:val="16"/>
                <w:szCs w:val="16"/>
              </w:rPr>
            </w:pPr>
          </w:p>
        </w:tc>
        <w:tc>
          <w:tcPr>
            <w:tcW w:w="294" w:type="pct"/>
            <w:tcBorders>
              <w:top w:val="nil"/>
              <w:left w:val="nil"/>
              <w:bottom w:val="nil"/>
              <w:right w:val="single" w:sz="4" w:space="0" w:color="auto"/>
            </w:tcBorders>
            <w:shd w:val="clear" w:color="auto" w:fill="auto"/>
            <w:vAlign w:val="bottom"/>
            <w:hideMark/>
          </w:tcPr>
          <w:p w14:paraId="79B5C185"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1.Yes</w:t>
            </w:r>
          </w:p>
          <w:p w14:paraId="4CCE1542"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 xml:space="preserve">5. No </w:t>
            </w:r>
          </w:p>
        </w:tc>
      </w:tr>
      <w:tr w:rsidR="0072371C" w:rsidRPr="005A7BEF" w14:paraId="1A7CBB3C" w14:textId="77777777" w:rsidTr="0072371C">
        <w:trPr>
          <w:trHeight w:val="60"/>
        </w:trPr>
        <w:tc>
          <w:tcPr>
            <w:tcW w:w="247" w:type="pct"/>
            <w:vMerge/>
            <w:tcBorders>
              <w:top w:val="nil"/>
              <w:left w:val="single" w:sz="4" w:space="0" w:color="auto"/>
              <w:bottom w:val="single" w:sz="4" w:space="0" w:color="auto"/>
              <w:right w:val="single" w:sz="4" w:space="0" w:color="auto"/>
            </w:tcBorders>
            <w:vAlign w:val="center"/>
            <w:hideMark/>
          </w:tcPr>
          <w:p w14:paraId="731C6EF4" w14:textId="77777777" w:rsidR="0072371C" w:rsidRPr="005A7BEF" w:rsidRDefault="0072371C" w:rsidP="005A7BEF">
            <w:pPr>
              <w:rPr>
                <w:rFonts w:ascii="Arial" w:hAnsi="Arial" w:cs="Arial"/>
                <w:sz w:val="16"/>
                <w:szCs w:val="16"/>
              </w:rPr>
            </w:pPr>
          </w:p>
        </w:tc>
        <w:tc>
          <w:tcPr>
            <w:tcW w:w="432" w:type="pct"/>
            <w:gridSpan w:val="2"/>
            <w:vMerge/>
            <w:tcBorders>
              <w:top w:val="nil"/>
              <w:left w:val="single" w:sz="4" w:space="0" w:color="auto"/>
              <w:bottom w:val="single" w:sz="4" w:space="0" w:color="auto"/>
              <w:right w:val="single" w:sz="4" w:space="0" w:color="auto"/>
            </w:tcBorders>
            <w:vAlign w:val="center"/>
            <w:hideMark/>
          </w:tcPr>
          <w:p w14:paraId="24D98173" w14:textId="77777777" w:rsidR="0072371C" w:rsidRPr="005A7BEF" w:rsidRDefault="0072371C" w:rsidP="005A7BEF">
            <w:pPr>
              <w:rPr>
                <w:rFonts w:ascii="Arial" w:hAnsi="Arial" w:cs="Arial"/>
                <w:sz w:val="16"/>
                <w:szCs w:val="16"/>
              </w:rPr>
            </w:pPr>
          </w:p>
        </w:tc>
        <w:tc>
          <w:tcPr>
            <w:tcW w:w="416" w:type="pct"/>
            <w:gridSpan w:val="2"/>
            <w:vMerge/>
            <w:tcBorders>
              <w:top w:val="nil"/>
              <w:left w:val="single" w:sz="4" w:space="0" w:color="auto"/>
              <w:bottom w:val="single" w:sz="4" w:space="0" w:color="auto"/>
              <w:right w:val="single" w:sz="4" w:space="0" w:color="auto"/>
            </w:tcBorders>
            <w:vAlign w:val="center"/>
            <w:hideMark/>
          </w:tcPr>
          <w:p w14:paraId="4747E787" w14:textId="77777777" w:rsidR="0072371C" w:rsidRPr="005A7BEF" w:rsidRDefault="0072371C" w:rsidP="005A7BEF">
            <w:pPr>
              <w:rPr>
                <w:rFonts w:ascii="Arial" w:hAnsi="Arial" w:cs="Arial"/>
                <w:sz w:val="16"/>
                <w:szCs w:val="16"/>
              </w:rPr>
            </w:pPr>
          </w:p>
        </w:tc>
        <w:tc>
          <w:tcPr>
            <w:tcW w:w="466" w:type="pct"/>
            <w:gridSpan w:val="2"/>
            <w:vMerge/>
            <w:tcBorders>
              <w:top w:val="single" w:sz="4" w:space="0" w:color="auto"/>
              <w:left w:val="single" w:sz="4" w:space="0" w:color="auto"/>
              <w:bottom w:val="single" w:sz="4" w:space="0" w:color="auto"/>
              <w:right w:val="single" w:sz="4" w:space="0" w:color="auto"/>
            </w:tcBorders>
            <w:vAlign w:val="center"/>
            <w:hideMark/>
          </w:tcPr>
          <w:p w14:paraId="2C89FC36" w14:textId="77777777" w:rsidR="0072371C" w:rsidRPr="005A7BEF" w:rsidRDefault="0072371C" w:rsidP="005A7BEF">
            <w:pPr>
              <w:rPr>
                <w:rFonts w:ascii="Arial" w:hAnsi="Arial" w:cs="Arial"/>
                <w:sz w:val="16"/>
                <w:szCs w:val="16"/>
              </w:rPr>
            </w:pPr>
          </w:p>
        </w:tc>
        <w:tc>
          <w:tcPr>
            <w:tcW w:w="325" w:type="pct"/>
            <w:vMerge/>
            <w:tcBorders>
              <w:left w:val="single" w:sz="4" w:space="0" w:color="auto"/>
              <w:bottom w:val="single" w:sz="4" w:space="0" w:color="auto"/>
              <w:right w:val="single" w:sz="4" w:space="0" w:color="auto"/>
            </w:tcBorders>
          </w:tcPr>
          <w:p w14:paraId="170D1396" w14:textId="77777777" w:rsidR="0072371C" w:rsidRPr="005A7BEF" w:rsidRDefault="0072371C" w:rsidP="005A7BEF">
            <w:pPr>
              <w:rPr>
                <w:rFonts w:ascii="Arial" w:hAnsi="Arial" w:cs="Arial"/>
                <w:sz w:val="16"/>
                <w:szCs w:val="16"/>
              </w:rPr>
            </w:pPr>
          </w:p>
        </w:tc>
        <w:tc>
          <w:tcPr>
            <w:tcW w:w="417" w:type="pct"/>
            <w:vMerge/>
            <w:tcBorders>
              <w:top w:val="nil"/>
              <w:left w:val="single" w:sz="4" w:space="0" w:color="auto"/>
              <w:bottom w:val="single" w:sz="4" w:space="0" w:color="auto"/>
              <w:right w:val="single" w:sz="4" w:space="0" w:color="auto"/>
            </w:tcBorders>
            <w:vAlign w:val="center"/>
            <w:hideMark/>
          </w:tcPr>
          <w:p w14:paraId="449D791C" w14:textId="3D7A4746" w:rsidR="0072371C" w:rsidRPr="005A7BEF" w:rsidRDefault="0072371C" w:rsidP="005A7BEF">
            <w:pPr>
              <w:rPr>
                <w:rFonts w:ascii="Arial" w:hAnsi="Arial" w:cs="Arial"/>
                <w:sz w:val="16"/>
                <w:szCs w:val="16"/>
              </w:rPr>
            </w:pPr>
          </w:p>
        </w:tc>
        <w:tc>
          <w:tcPr>
            <w:tcW w:w="146" w:type="pct"/>
            <w:vMerge/>
            <w:tcBorders>
              <w:top w:val="nil"/>
              <w:left w:val="single" w:sz="4" w:space="0" w:color="auto"/>
              <w:bottom w:val="single" w:sz="4" w:space="0" w:color="auto"/>
              <w:right w:val="single" w:sz="4" w:space="0" w:color="auto"/>
            </w:tcBorders>
            <w:vAlign w:val="center"/>
            <w:hideMark/>
          </w:tcPr>
          <w:p w14:paraId="683C0AAD" w14:textId="77777777" w:rsidR="0072371C" w:rsidRPr="005A7BEF" w:rsidRDefault="0072371C" w:rsidP="005A7BEF">
            <w:pPr>
              <w:rPr>
                <w:rFonts w:ascii="Arial" w:hAnsi="Arial" w:cs="Arial"/>
                <w:sz w:val="16"/>
                <w:szCs w:val="16"/>
              </w:rPr>
            </w:pPr>
          </w:p>
        </w:tc>
        <w:tc>
          <w:tcPr>
            <w:tcW w:w="355" w:type="pct"/>
            <w:vMerge/>
            <w:tcBorders>
              <w:top w:val="nil"/>
              <w:left w:val="single" w:sz="4" w:space="0" w:color="auto"/>
              <w:bottom w:val="single" w:sz="4" w:space="0" w:color="auto"/>
              <w:right w:val="single" w:sz="4" w:space="0" w:color="auto"/>
            </w:tcBorders>
            <w:vAlign w:val="center"/>
            <w:hideMark/>
          </w:tcPr>
          <w:p w14:paraId="62727114" w14:textId="77777777" w:rsidR="0072371C" w:rsidRPr="005A7BEF" w:rsidRDefault="0072371C" w:rsidP="005A7BEF">
            <w:pPr>
              <w:rPr>
                <w:rFonts w:ascii="Arial" w:hAnsi="Arial" w:cs="Arial"/>
                <w:sz w:val="16"/>
                <w:szCs w:val="16"/>
              </w:rPr>
            </w:pPr>
          </w:p>
        </w:tc>
        <w:tc>
          <w:tcPr>
            <w:tcW w:w="472" w:type="pct"/>
            <w:gridSpan w:val="2"/>
            <w:vMerge/>
            <w:tcBorders>
              <w:top w:val="single" w:sz="4" w:space="0" w:color="auto"/>
              <w:left w:val="single" w:sz="4" w:space="0" w:color="auto"/>
              <w:bottom w:val="single" w:sz="4" w:space="0" w:color="auto"/>
              <w:right w:val="single" w:sz="4" w:space="0" w:color="auto"/>
            </w:tcBorders>
            <w:vAlign w:val="center"/>
            <w:hideMark/>
          </w:tcPr>
          <w:p w14:paraId="5B68EB20" w14:textId="77777777" w:rsidR="0072371C" w:rsidRPr="005A7BEF" w:rsidRDefault="0072371C" w:rsidP="005A7BEF">
            <w:pPr>
              <w:rPr>
                <w:rFonts w:ascii="Arial" w:hAnsi="Arial" w:cs="Arial"/>
                <w:sz w:val="16"/>
                <w:szCs w:val="16"/>
              </w:rPr>
            </w:pPr>
          </w:p>
        </w:tc>
        <w:tc>
          <w:tcPr>
            <w:tcW w:w="425" w:type="pct"/>
            <w:vMerge/>
            <w:tcBorders>
              <w:top w:val="nil"/>
              <w:left w:val="single" w:sz="4" w:space="0" w:color="auto"/>
              <w:bottom w:val="single" w:sz="4" w:space="0" w:color="auto"/>
              <w:right w:val="single" w:sz="4" w:space="0" w:color="auto"/>
            </w:tcBorders>
            <w:vAlign w:val="center"/>
            <w:hideMark/>
          </w:tcPr>
          <w:p w14:paraId="631102D0" w14:textId="77777777" w:rsidR="0072371C" w:rsidRPr="005A7BEF" w:rsidRDefault="0072371C" w:rsidP="005A7BEF">
            <w:pPr>
              <w:rPr>
                <w:rFonts w:ascii="Arial" w:hAnsi="Arial" w:cs="Arial"/>
                <w:sz w:val="16"/>
                <w:szCs w:val="16"/>
              </w:rPr>
            </w:pPr>
          </w:p>
        </w:tc>
        <w:tc>
          <w:tcPr>
            <w:tcW w:w="455" w:type="pct"/>
            <w:gridSpan w:val="2"/>
            <w:vMerge/>
            <w:tcBorders>
              <w:top w:val="single" w:sz="4" w:space="0" w:color="auto"/>
              <w:left w:val="single" w:sz="4" w:space="0" w:color="auto"/>
              <w:bottom w:val="single" w:sz="4" w:space="0" w:color="auto"/>
              <w:right w:val="single" w:sz="4" w:space="0" w:color="000000"/>
            </w:tcBorders>
            <w:vAlign w:val="center"/>
            <w:hideMark/>
          </w:tcPr>
          <w:p w14:paraId="1EA5DDC0" w14:textId="77777777" w:rsidR="0072371C" w:rsidRPr="005A7BEF" w:rsidRDefault="0072371C" w:rsidP="005A7BEF">
            <w:pPr>
              <w:rPr>
                <w:rFonts w:ascii="Arial" w:hAnsi="Arial" w:cs="Arial"/>
                <w:sz w:val="16"/>
                <w:szCs w:val="16"/>
              </w:rPr>
            </w:pPr>
          </w:p>
        </w:tc>
        <w:tc>
          <w:tcPr>
            <w:tcW w:w="276" w:type="pct"/>
            <w:vMerge/>
            <w:tcBorders>
              <w:top w:val="nil"/>
              <w:left w:val="single" w:sz="4" w:space="0" w:color="auto"/>
              <w:bottom w:val="single" w:sz="4" w:space="0" w:color="auto"/>
              <w:right w:val="single" w:sz="4" w:space="0" w:color="auto"/>
            </w:tcBorders>
            <w:vAlign w:val="center"/>
            <w:hideMark/>
          </w:tcPr>
          <w:p w14:paraId="5C38CFB6" w14:textId="77777777" w:rsidR="0072371C" w:rsidRPr="005A7BEF" w:rsidRDefault="0072371C" w:rsidP="005A7BEF">
            <w:pPr>
              <w:rPr>
                <w:rFonts w:ascii="Arial" w:hAnsi="Arial" w:cs="Arial"/>
                <w:sz w:val="16"/>
                <w:szCs w:val="16"/>
              </w:rPr>
            </w:pPr>
          </w:p>
        </w:tc>
        <w:tc>
          <w:tcPr>
            <w:tcW w:w="276" w:type="pct"/>
            <w:vMerge/>
            <w:tcBorders>
              <w:top w:val="nil"/>
              <w:left w:val="single" w:sz="4" w:space="0" w:color="auto"/>
              <w:bottom w:val="single" w:sz="4" w:space="0" w:color="auto"/>
              <w:right w:val="single" w:sz="4" w:space="0" w:color="auto"/>
            </w:tcBorders>
            <w:vAlign w:val="center"/>
            <w:hideMark/>
          </w:tcPr>
          <w:p w14:paraId="0A856578" w14:textId="77777777" w:rsidR="0072371C" w:rsidRPr="005A7BEF" w:rsidRDefault="0072371C" w:rsidP="005A7BEF">
            <w:pPr>
              <w:rPr>
                <w:rFonts w:ascii="Arial" w:hAnsi="Arial" w:cs="Arial"/>
                <w:sz w:val="16"/>
                <w:szCs w:val="16"/>
              </w:rPr>
            </w:pPr>
          </w:p>
        </w:tc>
        <w:tc>
          <w:tcPr>
            <w:tcW w:w="294" w:type="pct"/>
            <w:tcBorders>
              <w:top w:val="nil"/>
              <w:left w:val="nil"/>
              <w:bottom w:val="single" w:sz="4" w:space="0" w:color="auto"/>
              <w:right w:val="single" w:sz="4" w:space="0" w:color="auto"/>
            </w:tcBorders>
            <w:shd w:val="clear" w:color="auto" w:fill="auto"/>
            <w:vAlign w:val="bottom"/>
            <w:hideMark/>
          </w:tcPr>
          <w:p w14:paraId="3A9252BC" w14:textId="77777777" w:rsidR="0072371C" w:rsidRPr="005A7BEF" w:rsidRDefault="0072371C" w:rsidP="005A7BEF">
            <w:pPr>
              <w:rPr>
                <w:rFonts w:ascii="Arial" w:hAnsi="Arial" w:cs="Arial"/>
                <w:sz w:val="16"/>
                <w:szCs w:val="16"/>
              </w:rPr>
            </w:pPr>
            <w:r w:rsidRPr="005A7BEF">
              <w:rPr>
                <w:rFonts w:ascii="Arial" w:hAnsi="Arial" w:cs="Arial"/>
                <w:b/>
                <w:sz w:val="16"/>
                <w:szCs w:val="16"/>
              </w:rPr>
              <w:t>&gt;&gt;I32</w:t>
            </w:r>
          </w:p>
        </w:tc>
      </w:tr>
      <w:tr w:rsidR="00F71223" w:rsidRPr="005A7BEF" w14:paraId="05B49393" w14:textId="77777777" w:rsidTr="0072371C">
        <w:trPr>
          <w:trHeight w:val="592"/>
        </w:trPr>
        <w:tc>
          <w:tcPr>
            <w:tcW w:w="247" w:type="pct"/>
            <w:tcBorders>
              <w:top w:val="single" w:sz="4" w:space="0" w:color="auto"/>
              <w:left w:val="single" w:sz="4" w:space="0" w:color="auto"/>
              <w:bottom w:val="single" w:sz="4" w:space="0" w:color="auto"/>
              <w:right w:val="single" w:sz="4" w:space="0" w:color="auto"/>
            </w:tcBorders>
            <w:shd w:val="clear" w:color="auto" w:fill="auto"/>
            <w:hideMark/>
          </w:tcPr>
          <w:p w14:paraId="3E27A478" w14:textId="77777777" w:rsidR="0072371C" w:rsidRPr="005A7BEF" w:rsidRDefault="0072371C" w:rsidP="005A7BEF">
            <w:pPr>
              <w:rPr>
                <w:rFonts w:ascii="Arial" w:hAnsi="Arial" w:cs="Arial"/>
              </w:rPr>
            </w:pPr>
          </w:p>
        </w:tc>
        <w:tc>
          <w:tcPr>
            <w:tcW w:w="432" w:type="pct"/>
            <w:gridSpan w:val="2"/>
            <w:tcBorders>
              <w:top w:val="single" w:sz="4" w:space="0" w:color="auto"/>
              <w:left w:val="single" w:sz="4" w:space="0" w:color="auto"/>
              <w:bottom w:val="single" w:sz="4" w:space="0" w:color="auto"/>
              <w:right w:val="single" w:sz="4" w:space="0" w:color="auto"/>
            </w:tcBorders>
            <w:shd w:val="clear" w:color="auto" w:fill="auto"/>
            <w:hideMark/>
          </w:tcPr>
          <w:p w14:paraId="11DD67DD" w14:textId="77777777" w:rsidR="0072371C" w:rsidRPr="005A7BEF" w:rsidRDefault="0072371C" w:rsidP="005A7BEF">
            <w:pPr>
              <w:jc w:val="center"/>
              <w:rPr>
                <w:rFonts w:ascii="Arial" w:hAnsi="Arial" w:cs="Arial"/>
                <w:sz w:val="16"/>
                <w:szCs w:val="16"/>
              </w:rPr>
            </w:pPr>
          </w:p>
        </w:tc>
        <w:tc>
          <w:tcPr>
            <w:tcW w:w="416" w:type="pct"/>
            <w:gridSpan w:val="2"/>
            <w:tcBorders>
              <w:top w:val="single" w:sz="4" w:space="0" w:color="auto"/>
              <w:left w:val="single" w:sz="4" w:space="0" w:color="auto"/>
              <w:bottom w:val="single" w:sz="4" w:space="0" w:color="auto"/>
              <w:right w:val="single" w:sz="4" w:space="0" w:color="auto"/>
            </w:tcBorders>
            <w:shd w:val="clear" w:color="auto" w:fill="auto"/>
            <w:hideMark/>
          </w:tcPr>
          <w:p w14:paraId="75E63BB5"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 </w:t>
            </w:r>
          </w:p>
          <w:p w14:paraId="1C8D9853" w14:textId="77777777" w:rsidR="0072371C" w:rsidRPr="005A7BEF" w:rsidRDefault="0072371C" w:rsidP="005A7BEF">
            <w:pP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7F196E82"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 Number</w:t>
            </w:r>
          </w:p>
        </w:tc>
        <w:tc>
          <w:tcPr>
            <w:tcW w:w="191" w:type="pct"/>
            <w:tcBorders>
              <w:top w:val="single" w:sz="4" w:space="0" w:color="auto"/>
              <w:left w:val="single" w:sz="4" w:space="0" w:color="auto"/>
              <w:bottom w:val="single" w:sz="4" w:space="0" w:color="auto"/>
              <w:right w:val="single" w:sz="4" w:space="0" w:color="auto"/>
            </w:tcBorders>
            <w:shd w:val="clear" w:color="auto" w:fill="auto"/>
            <w:hideMark/>
          </w:tcPr>
          <w:p w14:paraId="0DB16093" w14:textId="77777777" w:rsidR="0072371C" w:rsidRPr="005A7BEF" w:rsidRDefault="0072371C" w:rsidP="005A7BEF">
            <w:pPr>
              <w:tabs>
                <w:tab w:val="center" w:pos="176"/>
                <w:tab w:val="center" w:pos="536"/>
              </w:tabs>
              <w:rPr>
                <w:rFonts w:ascii="Arial" w:hAnsi="Arial" w:cs="Arial"/>
                <w:sz w:val="16"/>
                <w:szCs w:val="16"/>
              </w:rPr>
            </w:pPr>
            <w:r w:rsidRPr="005A7BEF">
              <w:rPr>
                <w:rFonts w:ascii="Arial" w:hAnsi="Arial" w:cs="Arial"/>
                <w:sz w:val="16"/>
                <w:szCs w:val="16"/>
              </w:rPr>
              <w:t>Time Unit</w:t>
            </w:r>
          </w:p>
        </w:tc>
        <w:tc>
          <w:tcPr>
            <w:tcW w:w="325" w:type="pct"/>
            <w:tcBorders>
              <w:top w:val="single" w:sz="4" w:space="0" w:color="auto"/>
              <w:left w:val="single" w:sz="4" w:space="0" w:color="auto"/>
              <w:bottom w:val="single" w:sz="4" w:space="0" w:color="auto"/>
              <w:right w:val="single" w:sz="4" w:space="0" w:color="auto"/>
            </w:tcBorders>
          </w:tcPr>
          <w:p w14:paraId="1E03537B" w14:textId="77777777" w:rsidR="0072371C" w:rsidRPr="005A7BEF" w:rsidRDefault="0072371C" w:rsidP="005A7BEF">
            <w:pPr>
              <w:jc w:val="center"/>
              <w:rPr>
                <w:rFonts w:ascii="Arial" w:hAnsi="Arial" w:cs="Arial"/>
                <w:sz w:val="16"/>
                <w:szCs w:val="16"/>
              </w:rPr>
            </w:pPr>
          </w:p>
        </w:tc>
        <w:tc>
          <w:tcPr>
            <w:tcW w:w="417" w:type="pct"/>
            <w:tcBorders>
              <w:top w:val="single" w:sz="4" w:space="0" w:color="auto"/>
              <w:left w:val="single" w:sz="4" w:space="0" w:color="auto"/>
              <w:bottom w:val="single" w:sz="4" w:space="0" w:color="auto"/>
              <w:right w:val="single" w:sz="4" w:space="0" w:color="auto"/>
            </w:tcBorders>
            <w:shd w:val="clear" w:color="auto" w:fill="auto"/>
            <w:hideMark/>
          </w:tcPr>
          <w:p w14:paraId="68D297E1" w14:textId="6BB51C15" w:rsidR="0072371C" w:rsidRPr="005A7BEF" w:rsidRDefault="0072371C" w:rsidP="005A7BEF">
            <w:pPr>
              <w:jc w:val="center"/>
              <w:rPr>
                <w:rFonts w:ascii="Arial" w:hAnsi="Arial" w:cs="Arial"/>
                <w:sz w:val="16"/>
                <w:szCs w:val="16"/>
              </w:rPr>
            </w:pPr>
            <w:r w:rsidRPr="005A7BEF">
              <w:rPr>
                <w:rFonts w:ascii="Arial" w:hAnsi="Arial" w:cs="Arial"/>
                <w:sz w:val="16"/>
                <w:szCs w:val="16"/>
              </w:rPr>
              <w:t> </w:t>
            </w:r>
          </w:p>
        </w:tc>
        <w:tc>
          <w:tcPr>
            <w:tcW w:w="146" w:type="pct"/>
            <w:tcBorders>
              <w:top w:val="single" w:sz="4" w:space="0" w:color="auto"/>
              <w:left w:val="single" w:sz="4" w:space="0" w:color="auto"/>
              <w:bottom w:val="single" w:sz="4" w:space="0" w:color="auto"/>
              <w:right w:val="single" w:sz="4" w:space="0" w:color="auto"/>
            </w:tcBorders>
            <w:shd w:val="clear" w:color="auto" w:fill="auto"/>
            <w:hideMark/>
          </w:tcPr>
          <w:p w14:paraId="72198095"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 </w:t>
            </w:r>
          </w:p>
          <w:p w14:paraId="5766B8E8" w14:textId="77777777" w:rsidR="0072371C" w:rsidRPr="005A7BEF" w:rsidRDefault="0072371C" w:rsidP="005A7BEF">
            <w:pPr>
              <w:rPr>
                <w:rFonts w:ascii="Arial" w:hAnsi="Arial" w:cs="Arial"/>
                <w:sz w:val="16"/>
                <w:szCs w:val="16"/>
              </w:rPr>
            </w:pPr>
            <w:r w:rsidRPr="005A7BEF">
              <w:rPr>
                <w:rFonts w:ascii="Arial" w:hAnsi="Arial" w:cs="Arial"/>
                <w:sz w:val="16"/>
                <w:szCs w:val="16"/>
              </w:rPr>
              <w:t>New GHC</w:t>
            </w:r>
          </w:p>
        </w:tc>
        <w:tc>
          <w:tcPr>
            <w:tcW w:w="355" w:type="pct"/>
            <w:tcBorders>
              <w:top w:val="single" w:sz="4" w:space="0" w:color="auto"/>
              <w:left w:val="single" w:sz="4" w:space="0" w:color="auto"/>
              <w:bottom w:val="single" w:sz="4" w:space="0" w:color="auto"/>
              <w:right w:val="single" w:sz="4" w:space="0" w:color="auto"/>
            </w:tcBorders>
            <w:shd w:val="clear" w:color="auto" w:fill="auto"/>
            <w:hideMark/>
          </w:tcPr>
          <w:p w14:paraId="1AD081F6" w14:textId="77777777" w:rsidR="0072371C" w:rsidRPr="005A7BEF" w:rsidRDefault="0072371C" w:rsidP="005A7BEF">
            <w:pPr>
              <w:jc w:val="center"/>
              <w:rPr>
                <w:rFonts w:ascii="Arial" w:hAnsi="Arial" w:cs="Arial"/>
                <w:sz w:val="16"/>
                <w:szCs w:val="16"/>
              </w:rPr>
            </w:pPr>
          </w:p>
        </w:tc>
        <w:tc>
          <w:tcPr>
            <w:tcW w:w="200" w:type="pct"/>
            <w:tcBorders>
              <w:top w:val="single" w:sz="4" w:space="0" w:color="auto"/>
              <w:left w:val="single" w:sz="4" w:space="0" w:color="auto"/>
              <w:bottom w:val="single" w:sz="4" w:space="0" w:color="auto"/>
              <w:right w:val="single" w:sz="4" w:space="0" w:color="auto"/>
            </w:tcBorders>
            <w:shd w:val="clear" w:color="auto" w:fill="auto"/>
            <w:hideMark/>
          </w:tcPr>
          <w:p w14:paraId="4C168080"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Code</w:t>
            </w:r>
          </w:p>
        </w:tc>
        <w:tc>
          <w:tcPr>
            <w:tcW w:w="273" w:type="pct"/>
            <w:tcBorders>
              <w:top w:val="single" w:sz="4" w:space="0" w:color="auto"/>
              <w:left w:val="single" w:sz="4" w:space="0" w:color="auto"/>
              <w:bottom w:val="single" w:sz="4" w:space="0" w:color="auto"/>
              <w:right w:val="single" w:sz="4" w:space="0" w:color="auto"/>
            </w:tcBorders>
            <w:shd w:val="clear" w:color="auto" w:fill="auto"/>
            <w:hideMark/>
          </w:tcPr>
          <w:p w14:paraId="164C88F1"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If OTHER, please specify</w:t>
            </w:r>
          </w:p>
        </w:tc>
        <w:tc>
          <w:tcPr>
            <w:tcW w:w="425" w:type="pct"/>
            <w:tcBorders>
              <w:top w:val="single" w:sz="4" w:space="0" w:color="auto"/>
              <w:left w:val="single" w:sz="4" w:space="0" w:color="auto"/>
              <w:bottom w:val="single" w:sz="4" w:space="0" w:color="auto"/>
              <w:right w:val="single" w:sz="4" w:space="0" w:color="auto"/>
            </w:tcBorders>
            <w:shd w:val="clear" w:color="auto" w:fill="auto"/>
            <w:hideMark/>
          </w:tcPr>
          <w:p w14:paraId="112E423F"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 New GHC</w:t>
            </w:r>
          </w:p>
        </w:tc>
        <w:tc>
          <w:tcPr>
            <w:tcW w:w="203" w:type="pct"/>
            <w:tcBorders>
              <w:top w:val="single" w:sz="4" w:space="0" w:color="auto"/>
              <w:left w:val="single" w:sz="4" w:space="0" w:color="auto"/>
              <w:bottom w:val="single" w:sz="4" w:space="0" w:color="auto"/>
              <w:right w:val="single" w:sz="4" w:space="0" w:color="auto"/>
            </w:tcBorders>
            <w:shd w:val="clear" w:color="auto" w:fill="auto"/>
            <w:hideMark/>
          </w:tcPr>
          <w:p w14:paraId="36B0234F"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code </w:t>
            </w:r>
          </w:p>
        </w:tc>
        <w:tc>
          <w:tcPr>
            <w:tcW w:w="252" w:type="pct"/>
            <w:tcBorders>
              <w:top w:val="single" w:sz="4" w:space="0" w:color="auto"/>
              <w:left w:val="single" w:sz="4" w:space="0" w:color="auto"/>
              <w:bottom w:val="single" w:sz="4" w:space="0" w:color="auto"/>
              <w:right w:val="single" w:sz="4" w:space="0" w:color="auto"/>
            </w:tcBorders>
            <w:shd w:val="clear" w:color="auto" w:fill="auto"/>
            <w:hideMark/>
          </w:tcPr>
          <w:p w14:paraId="1E475EED"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If other</w:t>
            </w:r>
          </w:p>
          <w:p w14:paraId="331159AE"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specify </w:t>
            </w: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3BAA28CD" w14:textId="77777777" w:rsidR="0072371C" w:rsidRPr="005A7BEF" w:rsidRDefault="0072371C" w:rsidP="005A7BEF">
            <w:pPr>
              <w:rPr>
                <w:rFonts w:ascii="Arial" w:hAnsi="Arial" w:cs="Arial"/>
                <w:sz w:val="16"/>
                <w:szCs w:val="16"/>
              </w:rPr>
            </w:pPr>
            <w:r w:rsidRPr="005A7BEF">
              <w:rPr>
                <w:rFonts w:ascii="Arial" w:hAnsi="Arial" w:cs="Arial"/>
                <w:sz w:val="16"/>
                <w:szCs w:val="16"/>
              </w:rPr>
              <w:t> 1= Yes</w:t>
            </w:r>
          </w:p>
          <w:p w14:paraId="09EC09FB"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2= No (-&gt; I29)</w:t>
            </w: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3F479CEE"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 </w:t>
            </w:r>
          </w:p>
          <w:p w14:paraId="395C1986" w14:textId="77777777" w:rsidR="0072371C" w:rsidRPr="005A7BEF" w:rsidRDefault="0072371C" w:rsidP="005A7BEF">
            <w:pPr>
              <w:rPr>
                <w:rFonts w:ascii="Arial" w:hAnsi="Arial" w:cs="Arial"/>
                <w:sz w:val="16"/>
                <w:szCs w:val="16"/>
              </w:rPr>
            </w:pPr>
            <w:r w:rsidRPr="005A7BEF">
              <w:rPr>
                <w:rFonts w:ascii="Arial" w:hAnsi="Arial" w:cs="Arial"/>
                <w:sz w:val="16"/>
                <w:szCs w:val="16"/>
              </w:rPr>
              <w:t>New GHC</w:t>
            </w:r>
          </w:p>
        </w:tc>
        <w:tc>
          <w:tcPr>
            <w:tcW w:w="29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D4BF2F6" w14:textId="77777777" w:rsidR="0072371C" w:rsidRPr="005A7BEF" w:rsidRDefault="0072371C" w:rsidP="005A7BEF">
            <w:pPr>
              <w:rPr>
                <w:rFonts w:ascii="Arial" w:hAnsi="Arial" w:cs="Arial"/>
                <w:sz w:val="16"/>
                <w:szCs w:val="16"/>
              </w:rPr>
            </w:pPr>
            <w:r w:rsidRPr="005A7BEF">
              <w:rPr>
                <w:rFonts w:ascii="Arial" w:hAnsi="Arial" w:cs="Arial"/>
                <w:sz w:val="16"/>
                <w:szCs w:val="16"/>
              </w:rPr>
              <w:t> </w:t>
            </w:r>
          </w:p>
        </w:tc>
      </w:tr>
      <w:tr w:rsidR="00F71223" w:rsidRPr="005A7BEF" w14:paraId="008F5476" w14:textId="77777777" w:rsidTr="0072371C">
        <w:trPr>
          <w:trHeight w:val="300"/>
        </w:trPr>
        <w:tc>
          <w:tcPr>
            <w:tcW w:w="247" w:type="pct"/>
            <w:tcBorders>
              <w:top w:val="single" w:sz="4" w:space="0" w:color="auto"/>
              <w:left w:val="single" w:sz="4" w:space="0" w:color="auto"/>
              <w:bottom w:val="single" w:sz="4" w:space="0" w:color="auto"/>
              <w:right w:val="single" w:sz="4" w:space="0" w:color="auto"/>
            </w:tcBorders>
            <w:shd w:val="clear" w:color="auto" w:fill="auto"/>
            <w:hideMark/>
          </w:tcPr>
          <w:p w14:paraId="7B8E1776"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A</w:t>
            </w:r>
          </w:p>
        </w:tc>
        <w:tc>
          <w:tcPr>
            <w:tcW w:w="432" w:type="pct"/>
            <w:gridSpan w:val="2"/>
            <w:tcBorders>
              <w:top w:val="single" w:sz="4" w:space="0" w:color="auto"/>
              <w:left w:val="single" w:sz="4" w:space="0" w:color="auto"/>
              <w:bottom w:val="single" w:sz="4" w:space="0" w:color="auto"/>
              <w:right w:val="single" w:sz="4" w:space="0" w:color="auto"/>
            </w:tcBorders>
            <w:shd w:val="clear" w:color="auto" w:fill="auto"/>
            <w:hideMark/>
          </w:tcPr>
          <w:p w14:paraId="1526F864" w14:textId="77777777" w:rsidR="0072371C" w:rsidRPr="005A7BEF" w:rsidRDefault="0072371C" w:rsidP="005A7BEF">
            <w:pPr>
              <w:jc w:val="center"/>
              <w:rPr>
                <w:rFonts w:ascii="Arial" w:hAnsi="Arial" w:cs="Arial"/>
                <w:sz w:val="16"/>
                <w:szCs w:val="16"/>
              </w:rPr>
            </w:pPr>
          </w:p>
        </w:tc>
        <w:tc>
          <w:tcPr>
            <w:tcW w:w="416" w:type="pct"/>
            <w:gridSpan w:val="2"/>
            <w:tcBorders>
              <w:top w:val="single" w:sz="4" w:space="0" w:color="auto"/>
              <w:left w:val="single" w:sz="4" w:space="0" w:color="auto"/>
              <w:bottom w:val="single" w:sz="4" w:space="0" w:color="auto"/>
              <w:right w:val="single" w:sz="4" w:space="0" w:color="auto"/>
            </w:tcBorders>
            <w:shd w:val="clear" w:color="auto" w:fill="auto"/>
            <w:hideMark/>
          </w:tcPr>
          <w:p w14:paraId="1313C4CF"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787200AD" w14:textId="77777777" w:rsidR="0072371C" w:rsidRPr="005A7BEF" w:rsidRDefault="0072371C" w:rsidP="005A7BEF">
            <w:pPr>
              <w:jc w:val="center"/>
              <w:rPr>
                <w:rFonts w:ascii="Arial" w:hAnsi="Arial" w:cs="Arial"/>
                <w:sz w:val="16"/>
                <w:szCs w:val="16"/>
              </w:rPr>
            </w:pPr>
          </w:p>
        </w:tc>
        <w:tc>
          <w:tcPr>
            <w:tcW w:w="191" w:type="pct"/>
            <w:tcBorders>
              <w:top w:val="single" w:sz="4" w:space="0" w:color="auto"/>
              <w:left w:val="single" w:sz="4" w:space="0" w:color="auto"/>
              <w:bottom w:val="single" w:sz="4" w:space="0" w:color="auto"/>
              <w:right w:val="single" w:sz="4" w:space="0" w:color="auto"/>
            </w:tcBorders>
            <w:shd w:val="clear" w:color="auto" w:fill="auto"/>
            <w:hideMark/>
          </w:tcPr>
          <w:p w14:paraId="4890F7FD" w14:textId="77777777" w:rsidR="0072371C" w:rsidRPr="005A7BEF" w:rsidRDefault="0072371C" w:rsidP="005A7BEF">
            <w:pPr>
              <w:tabs>
                <w:tab w:val="center" w:pos="176"/>
                <w:tab w:val="center" w:pos="536"/>
              </w:tabs>
              <w:rPr>
                <w:rFonts w:ascii="Arial" w:hAnsi="Arial" w:cs="Arial"/>
                <w:sz w:val="16"/>
                <w:szCs w:val="16"/>
              </w:rPr>
            </w:pPr>
          </w:p>
        </w:tc>
        <w:tc>
          <w:tcPr>
            <w:tcW w:w="325" w:type="pct"/>
            <w:tcBorders>
              <w:top w:val="single" w:sz="4" w:space="0" w:color="auto"/>
              <w:left w:val="single" w:sz="4" w:space="0" w:color="auto"/>
              <w:bottom w:val="single" w:sz="4" w:space="0" w:color="auto"/>
              <w:right w:val="single" w:sz="4" w:space="0" w:color="auto"/>
            </w:tcBorders>
          </w:tcPr>
          <w:p w14:paraId="0AD50795" w14:textId="77777777" w:rsidR="0072371C" w:rsidRPr="005A7BEF" w:rsidRDefault="0072371C" w:rsidP="005A7BEF">
            <w:pPr>
              <w:jc w:val="center"/>
              <w:rPr>
                <w:rFonts w:ascii="Arial" w:hAnsi="Arial" w:cs="Arial"/>
                <w:sz w:val="16"/>
                <w:szCs w:val="16"/>
              </w:rPr>
            </w:pPr>
          </w:p>
        </w:tc>
        <w:tc>
          <w:tcPr>
            <w:tcW w:w="417" w:type="pct"/>
            <w:tcBorders>
              <w:top w:val="single" w:sz="4" w:space="0" w:color="auto"/>
              <w:left w:val="single" w:sz="4" w:space="0" w:color="auto"/>
              <w:bottom w:val="single" w:sz="4" w:space="0" w:color="auto"/>
              <w:right w:val="single" w:sz="4" w:space="0" w:color="auto"/>
            </w:tcBorders>
            <w:shd w:val="clear" w:color="auto" w:fill="auto"/>
            <w:hideMark/>
          </w:tcPr>
          <w:p w14:paraId="7C868A96" w14:textId="00A66749" w:rsidR="0072371C" w:rsidRPr="005A7BEF" w:rsidRDefault="0072371C" w:rsidP="005A7BEF">
            <w:pPr>
              <w:jc w:val="center"/>
              <w:rPr>
                <w:rFonts w:ascii="Arial" w:hAnsi="Arial" w:cs="Arial"/>
                <w:sz w:val="16"/>
                <w:szCs w:val="16"/>
              </w:rPr>
            </w:pPr>
          </w:p>
        </w:tc>
        <w:tc>
          <w:tcPr>
            <w:tcW w:w="146" w:type="pct"/>
            <w:tcBorders>
              <w:top w:val="single" w:sz="4" w:space="0" w:color="auto"/>
              <w:left w:val="single" w:sz="4" w:space="0" w:color="auto"/>
              <w:bottom w:val="single" w:sz="4" w:space="0" w:color="auto"/>
              <w:right w:val="single" w:sz="4" w:space="0" w:color="auto"/>
            </w:tcBorders>
            <w:shd w:val="clear" w:color="auto" w:fill="auto"/>
            <w:hideMark/>
          </w:tcPr>
          <w:p w14:paraId="507F88FD" w14:textId="77777777" w:rsidR="0072371C" w:rsidRPr="005A7BEF" w:rsidRDefault="0072371C" w:rsidP="005A7BEF">
            <w:pPr>
              <w:jc w:val="center"/>
              <w:rPr>
                <w:rFonts w:ascii="Arial" w:hAnsi="Arial" w:cs="Arial"/>
                <w:sz w:val="16"/>
                <w:szCs w:val="16"/>
              </w:rPr>
            </w:pPr>
          </w:p>
        </w:tc>
        <w:tc>
          <w:tcPr>
            <w:tcW w:w="355" w:type="pct"/>
            <w:tcBorders>
              <w:top w:val="single" w:sz="4" w:space="0" w:color="auto"/>
              <w:left w:val="single" w:sz="4" w:space="0" w:color="auto"/>
              <w:bottom w:val="single" w:sz="4" w:space="0" w:color="auto"/>
              <w:right w:val="single" w:sz="4" w:space="0" w:color="auto"/>
            </w:tcBorders>
            <w:shd w:val="clear" w:color="auto" w:fill="auto"/>
            <w:hideMark/>
          </w:tcPr>
          <w:p w14:paraId="47B72C59" w14:textId="77777777" w:rsidR="0072371C" w:rsidRPr="005A7BEF" w:rsidRDefault="0072371C" w:rsidP="005A7BEF">
            <w:pPr>
              <w:jc w:val="center"/>
              <w:rPr>
                <w:rFonts w:ascii="Arial" w:hAnsi="Arial" w:cs="Arial"/>
                <w:sz w:val="16"/>
                <w:szCs w:val="16"/>
              </w:rPr>
            </w:pPr>
          </w:p>
        </w:tc>
        <w:tc>
          <w:tcPr>
            <w:tcW w:w="200" w:type="pct"/>
            <w:tcBorders>
              <w:top w:val="single" w:sz="4" w:space="0" w:color="auto"/>
              <w:left w:val="single" w:sz="4" w:space="0" w:color="auto"/>
              <w:bottom w:val="single" w:sz="4" w:space="0" w:color="auto"/>
              <w:right w:val="single" w:sz="4" w:space="0" w:color="auto"/>
            </w:tcBorders>
            <w:shd w:val="clear" w:color="auto" w:fill="auto"/>
            <w:hideMark/>
          </w:tcPr>
          <w:p w14:paraId="592D3563" w14:textId="77777777" w:rsidR="0072371C" w:rsidRPr="005A7BEF" w:rsidRDefault="0072371C" w:rsidP="005A7BEF">
            <w:pPr>
              <w:jc w:val="center"/>
              <w:rPr>
                <w:rFonts w:ascii="Arial" w:hAnsi="Arial" w:cs="Arial"/>
                <w:sz w:val="16"/>
                <w:szCs w:val="16"/>
              </w:rPr>
            </w:pPr>
          </w:p>
        </w:tc>
        <w:tc>
          <w:tcPr>
            <w:tcW w:w="273" w:type="pct"/>
            <w:tcBorders>
              <w:top w:val="single" w:sz="4" w:space="0" w:color="auto"/>
              <w:left w:val="single" w:sz="4" w:space="0" w:color="auto"/>
              <w:bottom w:val="single" w:sz="4" w:space="0" w:color="auto"/>
              <w:right w:val="single" w:sz="4" w:space="0" w:color="auto"/>
            </w:tcBorders>
            <w:shd w:val="clear" w:color="auto" w:fill="auto"/>
            <w:hideMark/>
          </w:tcPr>
          <w:p w14:paraId="3665F5C0" w14:textId="77777777" w:rsidR="0072371C" w:rsidRPr="005A7BEF" w:rsidRDefault="0072371C" w:rsidP="005A7BEF">
            <w:pPr>
              <w:jc w:val="center"/>
              <w:rPr>
                <w:rFonts w:ascii="Arial" w:hAnsi="Arial" w:cs="Arial"/>
                <w:sz w:val="16"/>
                <w:szCs w:val="16"/>
              </w:rPr>
            </w:pPr>
          </w:p>
        </w:tc>
        <w:tc>
          <w:tcPr>
            <w:tcW w:w="425" w:type="pct"/>
            <w:tcBorders>
              <w:top w:val="single" w:sz="4" w:space="0" w:color="auto"/>
              <w:left w:val="single" w:sz="4" w:space="0" w:color="auto"/>
              <w:bottom w:val="single" w:sz="4" w:space="0" w:color="auto"/>
              <w:right w:val="single" w:sz="4" w:space="0" w:color="auto"/>
            </w:tcBorders>
            <w:shd w:val="clear" w:color="auto" w:fill="auto"/>
            <w:hideMark/>
          </w:tcPr>
          <w:p w14:paraId="009197FA" w14:textId="77777777" w:rsidR="0072371C" w:rsidRPr="005A7BEF" w:rsidRDefault="0072371C" w:rsidP="005A7BEF">
            <w:pPr>
              <w:jc w:val="center"/>
              <w:rPr>
                <w:rFonts w:ascii="Arial" w:hAnsi="Arial" w:cs="Arial"/>
                <w:sz w:val="16"/>
                <w:szCs w:val="16"/>
              </w:rPr>
            </w:pPr>
          </w:p>
        </w:tc>
        <w:tc>
          <w:tcPr>
            <w:tcW w:w="203" w:type="pct"/>
            <w:tcBorders>
              <w:top w:val="single" w:sz="4" w:space="0" w:color="auto"/>
              <w:left w:val="single" w:sz="4" w:space="0" w:color="auto"/>
              <w:bottom w:val="single" w:sz="4" w:space="0" w:color="auto"/>
              <w:right w:val="single" w:sz="4" w:space="0" w:color="auto"/>
            </w:tcBorders>
            <w:shd w:val="clear" w:color="auto" w:fill="auto"/>
            <w:hideMark/>
          </w:tcPr>
          <w:p w14:paraId="6C800166" w14:textId="77777777" w:rsidR="0072371C" w:rsidRPr="005A7BEF" w:rsidRDefault="0072371C" w:rsidP="005A7BEF">
            <w:pPr>
              <w:jc w:val="center"/>
              <w:rPr>
                <w:rFonts w:ascii="Arial" w:hAnsi="Arial" w:cs="Arial"/>
                <w:sz w:val="16"/>
                <w:szCs w:val="16"/>
              </w:rPr>
            </w:pPr>
          </w:p>
        </w:tc>
        <w:tc>
          <w:tcPr>
            <w:tcW w:w="252" w:type="pct"/>
            <w:tcBorders>
              <w:top w:val="single" w:sz="4" w:space="0" w:color="auto"/>
              <w:left w:val="single" w:sz="4" w:space="0" w:color="auto"/>
              <w:bottom w:val="single" w:sz="4" w:space="0" w:color="auto"/>
              <w:right w:val="single" w:sz="4" w:space="0" w:color="auto"/>
            </w:tcBorders>
            <w:shd w:val="clear" w:color="auto" w:fill="auto"/>
            <w:hideMark/>
          </w:tcPr>
          <w:p w14:paraId="05C28D03"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13A85AC6"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3CAF17A0" w14:textId="77777777" w:rsidR="0072371C" w:rsidRPr="005A7BEF" w:rsidRDefault="0072371C" w:rsidP="005A7BEF">
            <w:pPr>
              <w:jc w:val="center"/>
              <w:rPr>
                <w:rFonts w:ascii="Arial" w:hAnsi="Arial" w:cs="Arial"/>
                <w:sz w:val="16"/>
                <w:szCs w:val="16"/>
              </w:rPr>
            </w:pPr>
          </w:p>
        </w:tc>
        <w:tc>
          <w:tcPr>
            <w:tcW w:w="29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42A29B9" w14:textId="77777777" w:rsidR="0072371C" w:rsidRPr="005A7BEF" w:rsidRDefault="0072371C" w:rsidP="005A7BEF">
            <w:pPr>
              <w:rPr>
                <w:rFonts w:ascii="Arial" w:hAnsi="Arial" w:cs="Arial"/>
                <w:sz w:val="16"/>
                <w:szCs w:val="16"/>
              </w:rPr>
            </w:pPr>
          </w:p>
        </w:tc>
      </w:tr>
      <w:tr w:rsidR="00F71223" w:rsidRPr="005A7BEF" w14:paraId="16FBF3B9" w14:textId="77777777" w:rsidTr="0072371C">
        <w:trPr>
          <w:trHeight w:val="300"/>
        </w:trPr>
        <w:tc>
          <w:tcPr>
            <w:tcW w:w="247" w:type="pct"/>
            <w:tcBorders>
              <w:top w:val="single" w:sz="4" w:space="0" w:color="auto"/>
              <w:left w:val="single" w:sz="4" w:space="0" w:color="auto"/>
              <w:bottom w:val="single" w:sz="4" w:space="0" w:color="auto"/>
              <w:right w:val="single" w:sz="4" w:space="0" w:color="auto"/>
            </w:tcBorders>
            <w:shd w:val="clear" w:color="auto" w:fill="auto"/>
            <w:hideMark/>
          </w:tcPr>
          <w:p w14:paraId="15A7D377"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B</w:t>
            </w:r>
          </w:p>
        </w:tc>
        <w:tc>
          <w:tcPr>
            <w:tcW w:w="432" w:type="pct"/>
            <w:gridSpan w:val="2"/>
            <w:tcBorders>
              <w:top w:val="single" w:sz="4" w:space="0" w:color="auto"/>
              <w:left w:val="single" w:sz="4" w:space="0" w:color="auto"/>
              <w:bottom w:val="single" w:sz="4" w:space="0" w:color="auto"/>
              <w:right w:val="single" w:sz="4" w:space="0" w:color="auto"/>
            </w:tcBorders>
            <w:shd w:val="clear" w:color="auto" w:fill="auto"/>
            <w:hideMark/>
          </w:tcPr>
          <w:p w14:paraId="6268303B" w14:textId="77777777" w:rsidR="0072371C" w:rsidRPr="005A7BEF" w:rsidRDefault="0072371C" w:rsidP="005A7BEF">
            <w:pPr>
              <w:jc w:val="center"/>
              <w:rPr>
                <w:rFonts w:ascii="Arial" w:hAnsi="Arial" w:cs="Arial"/>
                <w:sz w:val="16"/>
                <w:szCs w:val="16"/>
              </w:rPr>
            </w:pPr>
          </w:p>
        </w:tc>
        <w:tc>
          <w:tcPr>
            <w:tcW w:w="416" w:type="pct"/>
            <w:gridSpan w:val="2"/>
            <w:tcBorders>
              <w:top w:val="single" w:sz="4" w:space="0" w:color="auto"/>
              <w:left w:val="single" w:sz="4" w:space="0" w:color="auto"/>
              <w:bottom w:val="single" w:sz="4" w:space="0" w:color="auto"/>
              <w:right w:val="single" w:sz="4" w:space="0" w:color="auto"/>
            </w:tcBorders>
            <w:shd w:val="clear" w:color="auto" w:fill="auto"/>
            <w:hideMark/>
          </w:tcPr>
          <w:p w14:paraId="520F2F05"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2B8BC469" w14:textId="77777777" w:rsidR="0072371C" w:rsidRPr="005A7BEF" w:rsidRDefault="0072371C" w:rsidP="005A7BEF">
            <w:pPr>
              <w:jc w:val="center"/>
              <w:rPr>
                <w:rFonts w:ascii="Arial" w:hAnsi="Arial" w:cs="Arial"/>
                <w:sz w:val="16"/>
                <w:szCs w:val="16"/>
              </w:rPr>
            </w:pPr>
          </w:p>
        </w:tc>
        <w:tc>
          <w:tcPr>
            <w:tcW w:w="191" w:type="pct"/>
            <w:tcBorders>
              <w:top w:val="single" w:sz="4" w:space="0" w:color="auto"/>
              <w:left w:val="single" w:sz="4" w:space="0" w:color="auto"/>
              <w:bottom w:val="single" w:sz="4" w:space="0" w:color="auto"/>
              <w:right w:val="single" w:sz="4" w:space="0" w:color="auto"/>
            </w:tcBorders>
            <w:shd w:val="clear" w:color="auto" w:fill="auto"/>
            <w:hideMark/>
          </w:tcPr>
          <w:p w14:paraId="2BFAB1B5" w14:textId="77777777" w:rsidR="0072371C" w:rsidRPr="005A7BEF" w:rsidRDefault="0072371C" w:rsidP="005A7BEF">
            <w:pPr>
              <w:tabs>
                <w:tab w:val="center" w:pos="176"/>
                <w:tab w:val="center" w:pos="536"/>
              </w:tabs>
              <w:rPr>
                <w:rFonts w:ascii="Arial" w:hAnsi="Arial" w:cs="Arial"/>
                <w:sz w:val="16"/>
                <w:szCs w:val="16"/>
              </w:rPr>
            </w:pPr>
          </w:p>
        </w:tc>
        <w:tc>
          <w:tcPr>
            <w:tcW w:w="325" w:type="pct"/>
            <w:tcBorders>
              <w:top w:val="single" w:sz="4" w:space="0" w:color="auto"/>
              <w:left w:val="single" w:sz="4" w:space="0" w:color="auto"/>
              <w:bottom w:val="single" w:sz="4" w:space="0" w:color="auto"/>
              <w:right w:val="single" w:sz="4" w:space="0" w:color="auto"/>
            </w:tcBorders>
          </w:tcPr>
          <w:p w14:paraId="2935AE6B" w14:textId="77777777" w:rsidR="0072371C" w:rsidRPr="005A7BEF" w:rsidRDefault="0072371C" w:rsidP="005A7BEF">
            <w:pPr>
              <w:jc w:val="center"/>
              <w:rPr>
                <w:rFonts w:ascii="Arial" w:hAnsi="Arial" w:cs="Arial"/>
                <w:sz w:val="16"/>
                <w:szCs w:val="16"/>
              </w:rPr>
            </w:pPr>
          </w:p>
        </w:tc>
        <w:tc>
          <w:tcPr>
            <w:tcW w:w="417" w:type="pct"/>
            <w:tcBorders>
              <w:top w:val="single" w:sz="4" w:space="0" w:color="auto"/>
              <w:left w:val="single" w:sz="4" w:space="0" w:color="auto"/>
              <w:bottom w:val="single" w:sz="4" w:space="0" w:color="auto"/>
              <w:right w:val="single" w:sz="4" w:space="0" w:color="auto"/>
            </w:tcBorders>
            <w:shd w:val="clear" w:color="auto" w:fill="auto"/>
            <w:hideMark/>
          </w:tcPr>
          <w:p w14:paraId="4B80441F" w14:textId="29908B1D" w:rsidR="0072371C" w:rsidRPr="005A7BEF" w:rsidRDefault="0072371C" w:rsidP="005A7BEF">
            <w:pPr>
              <w:jc w:val="center"/>
              <w:rPr>
                <w:rFonts w:ascii="Arial" w:hAnsi="Arial" w:cs="Arial"/>
                <w:sz w:val="16"/>
                <w:szCs w:val="16"/>
              </w:rPr>
            </w:pPr>
          </w:p>
        </w:tc>
        <w:tc>
          <w:tcPr>
            <w:tcW w:w="146" w:type="pct"/>
            <w:tcBorders>
              <w:top w:val="single" w:sz="4" w:space="0" w:color="auto"/>
              <w:left w:val="single" w:sz="4" w:space="0" w:color="auto"/>
              <w:bottom w:val="single" w:sz="4" w:space="0" w:color="auto"/>
              <w:right w:val="single" w:sz="4" w:space="0" w:color="auto"/>
            </w:tcBorders>
            <w:shd w:val="clear" w:color="auto" w:fill="auto"/>
            <w:hideMark/>
          </w:tcPr>
          <w:p w14:paraId="12C22B29" w14:textId="77777777" w:rsidR="0072371C" w:rsidRPr="005A7BEF" w:rsidRDefault="0072371C" w:rsidP="005A7BEF">
            <w:pPr>
              <w:jc w:val="center"/>
              <w:rPr>
                <w:rFonts w:ascii="Arial" w:hAnsi="Arial" w:cs="Arial"/>
                <w:sz w:val="16"/>
                <w:szCs w:val="16"/>
              </w:rPr>
            </w:pPr>
          </w:p>
        </w:tc>
        <w:tc>
          <w:tcPr>
            <w:tcW w:w="355" w:type="pct"/>
            <w:tcBorders>
              <w:top w:val="single" w:sz="4" w:space="0" w:color="auto"/>
              <w:left w:val="single" w:sz="4" w:space="0" w:color="auto"/>
              <w:bottom w:val="single" w:sz="4" w:space="0" w:color="auto"/>
              <w:right w:val="single" w:sz="4" w:space="0" w:color="auto"/>
            </w:tcBorders>
            <w:shd w:val="clear" w:color="auto" w:fill="auto"/>
            <w:hideMark/>
          </w:tcPr>
          <w:p w14:paraId="3DFE8BD3" w14:textId="77777777" w:rsidR="0072371C" w:rsidRPr="005A7BEF" w:rsidRDefault="0072371C" w:rsidP="005A7BEF">
            <w:pPr>
              <w:jc w:val="center"/>
              <w:rPr>
                <w:rFonts w:ascii="Arial" w:hAnsi="Arial" w:cs="Arial"/>
                <w:sz w:val="16"/>
                <w:szCs w:val="16"/>
              </w:rPr>
            </w:pPr>
          </w:p>
        </w:tc>
        <w:tc>
          <w:tcPr>
            <w:tcW w:w="200" w:type="pct"/>
            <w:tcBorders>
              <w:top w:val="single" w:sz="4" w:space="0" w:color="auto"/>
              <w:left w:val="single" w:sz="4" w:space="0" w:color="auto"/>
              <w:bottom w:val="single" w:sz="4" w:space="0" w:color="auto"/>
              <w:right w:val="single" w:sz="4" w:space="0" w:color="auto"/>
            </w:tcBorders>
            <w:shd w:val="clear" w:color="auto" w:fill="auto"/>
            <w:hideMark/>
          </w:tcPr>
          <w:p w14:paraId="694705E0" w14:textId="77777777" w:rsidR="0072371C" w:rsidRPr="005A7BEF" w:rsidRDefault="0072371C" w:rsidP="005A7BEF">
            <w:pPr>
              <w:jc w:val="center"/>
              <w:rPr>
                <w:rFonts w:ascii="Arial" w:hAnsi="Arial" w:cs="Arial"/>
                <w:sz w:val="16"/>
                <w:szCs w:val="16"/>
              </w:rPr>
            </w:pPr>
          </w:p>
        </w:tc>
        <w:tc>
          <w:tcPr>
            <w:tcW w:w="273" w:type="pct"/>
            <w:tcBorders>
              <w:top w:val="single" w:sz="4" w:space="0" w:color="auto"/>
              <w:left w:val="single" w:sz="4" w:space="0" w:color="auto"/>
              <w:bottom w:val="single" w:sz="4" w:space="0" w:color="auto"/>
              <w:right w:val="single" w:sz="4" w:space="0" w:color="auto"/>
            </w:tcBorders>
            <w:shd w:val="clear" w:color="auto" w:fill="auto"/>
            <w:hideMark/>
          </w:tcPr>
          <w:p w14:paraId="64B9559D" w14:textId="77777777" w:rsidR="0072371C" w:rsidRPr="005A7BEF" w:rsidRDefault="0072371C" w:rsidP="005A7BEF">
            <w:pPr>
              <w:jc w:val="center"/>
              <w:rPr>
                <w:rFonts w:ascii="Arial" w:hAnsi="Arial" w:cs="Arial"/>
                <w:sz w:val="16"/>
                <w:szCs w:val="16"/>
              </w:rPr>
            </w:pPr>
          </w:p>
        </w:tc>
        <w:tc>
          <w:tcPr>
            <w:tcW w:w="425" w:type="pct"/>
            <w:tcBorders>
              <w:top w:val="single" w:sz="4" w:space="0" w:color="auto"/>
              <w:left w:val="single" w:sz="4" w:space="0" w:color="auto"/>
              <w:bottom w:val="single" w:sz="4" w:space="0" w:color="auto"/>
              <w:right w:val="single" w:sz="4" w:space="0" w:color="auto"/>
            </w:tcBorders>
            <w:shd w:val="clear" w:color="auto" w:fill="auto"/>
            <w:hideMark/>
          </w:tcPr>
          <w:p w14:paraId="35164FD0" w14:textId="77777777" w:rsidR="0072371C" w:rsidRPr="005A7BEF" w:rsidRDefault="0072371C" w:rsidP="005A7BEF">
            <w:pPr>
              <w:jc w:val="center"/>
              <w:rPr>
                <w:rFonts w:ascii="Arial" w:hAnsi="Arial" w:cs="Arial"/>
                <w:sz w:val="16"/>
                <w:szCs w:val="16"/>
              </w:rPr>
            </w:pPr>
          </w:p>
        </w:tc>
        <w:tc>
          <w:tcPr>
            <w:tcW w:w="203" w:type="pct"/>
            <w:tcBorders>
              <w:top w:val="single" w:sz="4" w:space="0" w:color="auto"/>
              <w:left w:val="single" w:sz="4" w:space="0" w:color="auto"/>
              <w:bottom w:val="single" w:sz="4" w:space="0" w:color="auto"/>
              <w:right w:val="single" w:sz="4" w:space="0" w:color="auto"/>
            </w:tcBorders>
            <w:shd w:val="clear" w:color="auto" w:fill="auto"/>
            <w:hideMark/>
          </w:tcPr>
          <w:p w14:paraId="3400A7FE" w14:textId="77777777" w:rsidR="0072371C" w:rsidRPr="005A7BEF" w:rsidRDefault="0072371C" w:rsidP="005A7BEF">
            <w:pPr>
              <w:jc w:val="center"/>
              <w:rPr>
                <w:rFonts w:ascii="Arial" w:hAnsi="Arial" w:cs="Arial"/>
                <w:sz w:val="16"/>
                <w:szCs w:val="16"/>
              </w:rPr>
            </w:pPr>
          </w:p>
        </w:tc>
        <w:tc>
          <w:tcPr>
            <w:tcW w:w="252" w:type="pct"/>
            <w:tcBorders>
              <w:top w:val="single" w:sz="4" w:space="0" w:color="auto"/>
              <w:left w:val="single" w:sz="4" w:space="0" w:color="auto"/>
              <w:bottom w:val="single" w:sz="4" w:space="0" w:color="auto"/>
              <w:right w:val="single" w:sz="4" w:space="0" w:color="auto"/>
            </w:tcBorders>
            <w:shd w:val="clear" w:color="auto" w:fill="auto"/>
            <w:hideMark/>
          </w:tcPr>
          <w:p w14:paraId="1839956A"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7425CAB0"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68DDB134" w14:textId="77777777" w:rsidR="0072371C" w:rsidRPr="005A7BEF" w:rsidRDefault="0072371C" w:rsidP="005A7BEF">
            <w:pPr>
              <w:jc w:val="center"/>
              <w:rPr>
                <w:rFonts w:ascii="Arial" w:hAnsi="Arial" w:cs="Arial"/>
                <w:sz w:val="16"/>
                <w:szCs w:val="16"/>
              </w:rPr>
            </w:pPr>
          </w:p>
        </w:tc>
        <w:tc>
          <w:tcPr>
            <w:tcW w:w="29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BE40E0E" w14:textId="77777777" w:rsidR="0072371C" w:rsidRPr="005A7BEF" w:rsidRDefault="0072371C" w:rsidP="005A7BEF">
            <w:pPr>
              <w:rPr>
                <w:rFonts w:ascii="Arial" w:hAnsi="Arial" w:cs="Arial"/>
                <w:sz w:val="16"/>
                <w:szCs w:val="16"/>
              </w:rPr>
            </w:pPr>
          </w:p>
        </w:tc>
      </w:tr>
      <w:tr w:rsidR="00F71223" w:rsidRPr="005A7BEF" w14:paraId="40A041CD" w14:textId="77777777" w:rsidTr="0072371C">
        <w:trPr>
          <w:trHeight w:val="300"/>
        </w:trPr>
        <w:tc>
          <w:tcPr>
            <w:tcW w:w="247" w:type="pct"/>
            <w:tcBorders>
              <w:top w:val="single" w:sz="4" w:space="0" w:color="auto"/>
              <w:left w:val="single" w:sz="4" w:space="0" w:color="auto"/>
              <w:bottom w:val="single" w:sz="4" w:space="0" w:color="auto"/>
              <w:right w:val="single" w:sz="4" w:space="0" w:color="auto"/>
            </w:tcBorders>
            <w:shd w:val="clear" w:color="auto" w:fill="auto"/>
            <w:hideMark/>
          </w:tcPr>
          <w:p w14:paraId="5AC1C25E"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C</w:t>
            </w:r>
          </w:p>
        </w:tc>
        <w:tc>
          <w:tcPr>
            <w:tcW w:w="432" w:type="pct"/>
            <w:gridSpan w:val="2"/>
            <w:tcBorders>
              <w:top w:val="single" w:sz="4" w:space="0" w:color="auto"/>
              <w:left w:val="single" w:sz="4" w:space="0" w:color="auto"/>
              <w:bottom w:val="single" w:sz="4" w:space="0" w:color="auto"/>
              <w:right w:val="single" w:sz="4" w:space="0" w:color="auto"/>
            </w:tcBorders>
            <w:shd w:val="clear" w:color="auto" w:fill="auto"/>
            <w:hideMark/>
          </w:tcPr>
          <w:p w14:paraId="564A78E6" w14:textId="77777777" w:rsidR="0072371C" w:rsidRPr="005A7BEF" w:rsidRDefault="0072371C" w:rsidP="005A7BEF">
            <w:pPr>
              <w:jc w:val="center"/>
              <w:rPr>
                <w:rFonts w:ascii="Arial" w:hAnsi="Arial" w:cs="Arial"/>
                <w:sz w:val="16"/>
                <w:szCs w:val="16"/>
              </w:rPr>
            </w:pPr>
          </w:p>
        </w:tc>
        <w:tc>
          <w:tcPr>
            <w:tcW w:w="416" w:type="pct"/>
            <w:gridSpan w:val="2"/>
            <w:tcBorders>
              <w:top w:val="single" w:sz="4" w:space="0" w:color="auto"/>
              <w:left w:val="single" w:sz="4" w:space="0" w:color="auto"/>
              <w:bottom w:val="single" w:sz="4" w:space="0" w:color="auto"/>
              <w:right w:val="single" w:sz="4" w:space="0" w:color="auto"/>
            </w:tcBorders>
            <w:shd w:val="clear" w:color="auto" w:fill="auto"/>
            <w:hideMark/>
          </w:tcPr>
          <w:p w14:paraId="020CE6DA"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4400DDC3" w14:textId="77777777" w:rsidR="0072371C" w:rsidRPr="005A7BEF" w:rsidRDefault="0072371C" w:rsidP="005A7BEF">
            <w:pPr>
              <w:jc w:val="center"/>
              <w:rPr>
                <w:rFonts w:ascii="Arial" w:hAnsi="Arial" w:cs="Arial"/>
                <w:sz w:val="16"/>
                <w:szCs w:val="16"/>
              </w:rPr>
            </w:pPr>
          </w:p>
        </w:tc>
        <w:tc>
          <w:tcPr>
            <w:tcW w:w="191" w:type="pct"/>
            <w:tcBorders>
              <w:top w:val="single" w:sz="4" w:space="0" w:color="auto"/>
              <w:left w:val="single" w:sz="4" w:space="0" w:color="auto"/>
              <w:bottom w:val="single" w:sz="4" w:space="0" w:color="auto"/>
              <w:right w:val="single" w:sz="4" w:space="0" w:color="auto"/>
            </w:tcBorders>
            <w:shd w:val="clear" w:color="auto" w:fill="auto"/>
            <w:hideMark/>
          </w:tcPr>
          <w:p w14:paraId="70484DE4" w14:textId="77777777" w:rsidR="0072371C" w:rsidRPr="005A7BEF" w:rsidRDefault="0072371C" w:rsidP="005A7BEF">
            <w:pPr>
              <w:tabs>
                <w:tab w:val="center" w:pos="176"/>
                <w:tab w:val="center" w:pos="536"/>
              </w:tabs>
              <w:rPr>
                <w:rFonts w:ascii="Arial" w:hAnsi="Arial" w:cs="Arial"/>
                <w:sz w:val="16"/>
                <w:szCs w:val="16"/>
              </w:rPr>
            </w:pPr>
          </w:p>
        </w:tc>
        <w:tc>
          <w:tcPr>
            <w:tcW w:w="325" w:type="pct"/>
            <w:tcBorders>
              <w:top w:val="single" w:sz="4" w:space="0" w:color="auto"/>
              <w:left w:val="single" w:sz="4" w:space="0" w:color="auto"/>
              <w:bottom w:val="single" w:sz="4" w:space="0" w:color="auto"/>
              <w:right w:val="single" w:sz="4" w:space="0" w:color="auto"/>
            </w:tcBorders>
          </w:tcPr>
          <w:p w14:paraId="07B35A92" w14:textId="77777777" w:rsidR="0072371C" w:rsidRPr="005A7BEF" w:rsidRDefault="0072371C" w:rsidP="005A7BEF">
            <w:pPr>
              <w:jc w:val="center"/>
              <w:rPr>
                <w:rFonts w:ascii="Arial" w:hAnsi="Arial" w:cs="Arial"/>
                <w:sz w:val="16"/>
                <w:szCs w:val="16"/>
              </w:rPr>
            </w:pPr>
          </w:p>
        </w:tc>
        <w:tc>
          <w:tcPr>
            <w:tcW w:w="417" w:type="pct"/>
            <w:tcBorders>
              <w:top w:val="single" w:sz="4" w:space="0" w:color="auto"/>
              <w:left w:val="single" w:sz="4" w:space="0" w:color="auto"/>
              <w:bottom w:val="single" w:sz="4" w:space="0" w:color="auto"/>
              <w:right w:val="single" w:sz="4" w:space="0" w:color="auto"/>
            </w:tcBorders>
            <w:shd w:val="clear" w:color="auto" w:fill="auto"/>
            <w:hideMark/>
          </w:tcPr>
          <w:p w14:paraId="20E122AF" w14:textId="0B70F6A9" w:rsidR="0072371C" w:rsidRPr="005A7BEF" w:rsidRDefault="0072371C" w:rsidP="005A7BEF">
            <w:pPr>
              <w:jc w:val="center"/>
              <w:rPr>
                <w:rFonts w:ascii="Arial" w:hAnsi="Arial" w:cs="Arial"/>
                <w:sz w:val="16"/>
                <w:szCs w:val="16"/>
              </w:rPr>
            </w:pPr>
          </w:p>
        </w:tc>
        <w:tc>
          <w:tcPr>
            <w:tcW w:w="146" w:type="pct"/>
            <w:tcBorders>
              <w:top w:val="single" w:sz="4" w:space="0" w:color="auto"/>
              <w:left w:val="single" w:sz="4" w:space="0" w:color="auto"/>
              <w:bottom w:val="single" w:sz="4" w:space="0" w:color="auto"/>
              <w:right w:val="single" w:sz="4" w:space="0" w:color="auto"/>
            </w:tcBorders>
            <w:shd w:val="clear" w:color="auto" w:fill="auto"/>
            <w:hideMark/>
          </w:tcPr>
          <w:p w14:paraId="77FC5AFA" w14:textId="77777777" w:rsidR="0072371C" w:rsidRPr="005A7BEF" w:rsidRDefault="0072371C" w:rsidP="005A7BEF">
            <w:pPr>
              <w:jc w:val="center"/>
              <w:rPr>
                <w:rFonts w:ascii="Arial" w:hAnsi="Arial" w:cs="Arial"/>
                <w:sz w:val="16"/>
                <w:szCs w:val="16"/>
              </w:rPr>
            </w:pPr>
          </w:p>
        </w:tc>
        <w:tc>
          <w:tcPr>
            <w:tcW w:w="355" w:type="pct"/>
            <w:tcBorders>
              <w:top w:val="single" w:sz="4" w:space="0" w:color="auto"/>
              <w:left w:val="single" w:sz="4" w:space="0" w:color="auto"/>
              <w:bottom w:val="single" w:sz="4" w:space="0" w:color="auto"/>
              <w:right w:val="single" w:sz="4" w:space="0" w:color="auto"/>
            </w:tcBorders>
            <w:shd w:val="clear" w:color="auto" w:fill="auto"/>
            <w:hideMark/>
          </w:tcPr>
          <w:p w14:paraId="273B2CFF" w14:textId="77777777" w:rsidR="0072371C" w:rsidRPr="005A7BEF" w:rsidRDefault="0072371C" w:rsidP="005A7BEF">
            <w:pPr>
              <w:jc w:val="center"/>
              <w:rPr>
                <w:rFonts w:ascii="Arial" w:hAnsi="Arial" w:cs="Arial"/>
                <w:sz w:val="16"/>
                <w:szCs w:val="16"/>
              </w:rPr>
            </w:pPr>
          </w:p>
        </w:tc>
        <w:tc>
          <w:tcPr>
            <w:tcW w:w="200" w:type="pct"/>
            <w:tcBorders>
              <w:top w:val="single" w:sz="4" w:space="0" w:color="auto"/>
              <w:left w:val="single" w:sz="4" w:space="0" w:color="auto"/>
              <w:bottom w:val="single" w:sz="4" w:space="0" w:color="auto"/>
              <w:right w:val="single" w:sz="4" w:space="0" w:color="auto"/>
            </w:tcBorders>
            <w:shd w:val="clear" w:color="auto" w:fill="auto"/>
            <w:hideMark/>
          </w:tcPr>
          <w:p w14:paraId="2439F600" w14:textId="77777777" w:rsidR="0072371C" w:rsidRPr="005A7BEF" w:rsidRDefault="0072371C" w:rsidP="005A7BEF">
            <w:pPr>
              <w:jc w:val="center"/>
              <w:rPr>
                <w:rFonts w:ascii="Arial" w:hAnsi="Arial" w:cs="Arial"/>
                <w:sz w:val="16"/>
                <w:szCs w:val="16"/>
              </w:rPr>
            </w:pPr>
          </w:p>
        </w:tc>
        <w:tc>
          <w:tcPr>
            <w:tcW w:w="273" w:type="pct"/>
            <w:tcBorders>
              <w:top w:val="single" w:sz="4" w:space="0" w:color="auto"/>
              <w:left w:val="single" w:sz="4" w:space="0" w:color="auto"/>
              <w:bottom w:val="single" w:sz="4" w:space="0" w:color="auto"/>
              <w:right w:val="single" w:sz="4" w:space="0" w:color="auto"/>
            </w:tcBorders>
            <w:shd w:val="clear" w:color="auto" w:fill="auto"/>
            <w:hideMark/>
          </w:tcPr>
          <w:p w14:paraId="5E9F1CCA" w14:textId="77777777" w:rsidR="0072371C" w:rsidRPr="005A7BEF" w:rsidRDefault="0072371C" w:rsidP="005A7BEF">
            <w:pPr>
              <w:jc w:val="center"/>
              <w:rPr>
                <w:rFonts w:ascii="Arial" w:hAnsi="Arial" w:cs="Arial"/>
                <w:sz w:val="16"/>
                <w:szCs w:val="16"/>
              </w:rPr>
            </w:pPr>
          </w:p>
        </w:tc>
        <w:tc>
          <w:tcPr>
            <w:tcW w:w="425" w:type="pct"/>
            <w:tcBorders>
              <w:top w:val="single" w:sz="4" w:space="0" w:color="auto"/>
              <w:left w:val="single" w:sz="4" w:space="0" w:color="auto"/>
              <w:bottom w:val="single" w:sz="4" w:space="0" w:color="auto"/>
              <w:right w:val="single" w:sz="4" w:space="0" w:color="auto"/>
            </w:tcBorders>
            <w:shd w:val="clear" w:color="auto" w:fill="auto"/>
            <w:hideMark/>
          </w:tcPr>
          <w:p w14:paraId="19205377" w14:textId="77777777" w:rsidR="0072371C" w:rsidRPr="005A7BEF" w:rsidRDefault="0072371C" w:rsidP="005A7BEF">
            <w:pPr>
              <w:jc w:val="center"/>
              <w:rPr>
                <w:rFonts w:ascii="Arial" w:hAnsi="Arial" w:cs="Arial"/>
                <w:sz w:val="16"/>
                <w:szCs w:val="16"/>
              </w:rPr>
            </w:pPr>
          </w:p>
        </w:tc>
        <w:tc>
          <w:tcPr>
            <w:tcW w:w="203" w:type="pct"/>
            <w:tcBorders>
              <w:top w:val="single" w:sz="4" w:space="0" w:color="auto"/>
              <w:left w:val="single" w:sz="4" w:space="0" w:color="auto"/>
              <w:bottom w:val="single" w:sz="4" w:space="0" w:color="auto"/>
              <w:right w:val="single" w:sz="4" w:space="0" w:color="auto"/>
            </w:tcBorders>
            <w:shd w:val="clear" w:color="auto" w:fill="auto"/>
            <w:hideMark/>
          </w:tcPr>
          <w:p w14:paraId="082ECD28" w14:textId="77777777" w:rsidR="0072371C" w:rsidRPr="005A7BEF" w:rsidRDefault="0072371C" w:rsidP="005A7BEF">
            <w:pPr>
              <w:jc w:val="center"/>
              <w:rPr>
                <w:rFonts w:ascii="Arial" w:hAnsi="Arial" w:cs="Arial"/>
                <w:sz w:val="16"/>
                <w:szCs w:val="16"/>
              </w:rPr>
            </w:pPr>
          </w:p>
        </w:tc>
        <w:tc>
          <w:tcPr>
            <w:tcW w:w="252" w:type="pct"/>
            <w:tcBorders>
              <w:top w:val="single" w:sz="4" w:space="0" w:color="auto"/>
              <w:left w:val="single" w:sz="4" w:space="0" w:color="auto"/>
              <w:bottom w:val="single" w:sz="4" w:space="0" w:color="auto"/>
              <w:right w:val="single" w:sz="4" w:space="0" w:color="auto"/>
            </w:tcBorders>
            <w:shd w:val="clear" w:color="auto" w:fill="auto"/>
            <w:hideMark/>
          </w:tcPr>
          <w:p w14:paraId="0681319B"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2558B205"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56B231D2" w14:textId="77777777" w:rsidR="0072371C" w:rsidRPr="005A7BEF" w:rsidRDefault="0072371C" w:rsidP="005A7BEF">
            <w:pPr>
              <w:jc w:val="center"/>
              <w:rPr>
                <w:rFonts w:ascii="Arial" w:hAnsi="Arial" w:cs="Arial"/>
                <w:sz w:val="16"/>
                <w:szCs w:val="16"/>
              </w:rPr>
            </w:pPr>
          </w:p>
        </w:tc>
        <w:tc>
          <w:tcPr>
            <w:tcW w:w="29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D2E347C" w14:textId="77777777" w:rsidR="0072371C" w:rsidRPr="005A7BEF" w:rsidRDefault="0072371C" w:rsidP="005A7BEF">
            <w:pPr>
              <w:rPr>
                <w:rFonts w:ascii="Arial" w:hAnsi="Arial" w:cs="Arial"/>
                <w:sz w:val="16"/>
                <w:szCs w:val="16"/>
              </w:rPr>
            </w:pPr>
          </w:p>
        </w:tc>
      </w:tr>
      <w:tr w:rsidR="00F71223" w:rsidRPr="005A7BEF" w14:paraId="498526C6" w14:textId="77777777" w:rsidTr="0072371C">
        <w:trPr>
          <w:trHeight w:val="300"/>
        </w:trPr>
        <w:tc>
          <w:tcPr>
            <w:tcW w:w="247" w:type="pct"/>
            <w:tcBorders>
              <w:top w:val="single" w:sz="4" w:space="0" w:color="auto"/>
              <w:left w:val="single" w:sz="4" w:space="0" w:color="auto"/>
              <w:bottom w:val="single" w:sz="4" w:space="0" w:color="auto"/>
              <w:right w:val="single" w:sz="4" w:space="0" w:color="auto"/>
            </w:tcBorders>
            <w:shd w:val="clear" w:color="auto" w:fill="auto"/>
            <w:hideMark/>
          </w:tcPr>
          <w:p w14:paraId="5F093D9F"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D</w:t>
            </w:r>
          </w:p>
        </w:tc>
        <w:tc>
          <w:tcPr>
            <w:tcW w:w="432" w:type="pct"/>
            <w:gridSpan w:val="2"/>
            <w:tcBorders>
              <w:top w:val="single" w:sz="4" w:space="0" w:color="auto"/>
              <w:left w:val="single" w:sz="4" w:space="0" w:color="auto"/>
              <w:bottom w:val="single" w:sz="4" w:space="0" w:color="auto"/>
              <w:right w:val="single" w:sz="4" w:space="0" w:color="auto"/>
            </w:tcBorders>
            <w:shd w:val="clear" w:color="auto" w:fill="auto"/>
            <w:hideMark/>
          </w:tcPr>
          <w:p w14:paraId="008DE90A" w14:textId="77777777" w:rsidR="0072371C" w:rsidRPr="005A7BEF" w:rsidRDefault="0072371C" w:rsidP="005A7BEF">
            <w:pPr>
              <w:jc w:val="center"/>
              <w:rPr>
                <w:rFonts w:ascii="Arial" w:hAnsi="Arial" w:cs="Arial"/>
                <w:sz w:val="16"/>
                <w:szCs w:val="16"/>
              </w:rPr>
            </w:pPr>
          </w:p>
        </w:tc>
        <w:tc>
          <w:tcPr>
            <w:tcW w:w="416" w:type="pct"/>
            <w:gridSpan w:val="2"/>
            <w:tcBorders>
              <w:top w:val="single" w:sz="4" w:space="0" w:color="auto"/>
              <w:left w:val="single" w:sz="4" w:space="0" w:color="auto"/>
              <w:bottom w:val="single" w:sz="4" w:space="0" w:color="auto"/>
              <w:right w:val="single" w:sz="4" w:space="0" w:color="auto"/>
            </w:tcBorders>
            <w:shd w:val="clear" w:color="auto" w:fill="auto"/>
            <w:hideMark/>
          </w:tcPr>
          <w:p w14:paraId="5F31C3CD"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13317EE5" w14:textId="77777777" w:rsidR="0072371C" w:rsidRPr="005A7BEF" w:rsidRDefault="0072371C" w:rsidP="005A7BEF">
            <w:pPr>
              <w:jc w:val="center"/>
              <w:rPr>
                <w:rFonts w:ascii="Arial" w:hAnsi="Arial" w:cs="Arial"/>
                <w:sz w:val="16"/>
                <w:szCs w:val="16"/>
              </w:rPr>
            </w:pPr>
          </w:p>
        </w:tc>
        <w:tc>
          <w:tcPr>
            <w:tcW w:w="191" w:type="pct"/>
            <w:tcBorders>
              <w:top w:val="single" w:sz="4" w:space="0" w:color="auto"/>
              <w:left w:val="single" w:sz="4" w:space="0" w:color="auto"/>
              <w:bottom w:val="single" w:sz="4" w:space="0" w:color="auto"/>
              <w:right w:val="single" w:sz="4" w:space="0" w:color="auto"/>
            </w:tcBorders>
            <w:shd w:val="clear" w:color="auto" w:fill="auto"/>
            <w:hideMark/>
          </w:tcPr>
          <w:p w14:paraId="6CDDD9F3" w14:textId="77777777" w:rsidR="0072371C" w:rsidRPr="005A7BEF" w:rsidRDefault="0072371C" w:rsidP="005A7BEF">
            <w:pPr>
              <w:tabs>
                <w:tab w:val="center" w:pos="176"/>
                <w:tab w:val="center" w:pos="536"/>
              </w:tabs>
              <w:rPr>
                <w:rFonts w:ascii="Arial" w:hAnsi="Arial" w:cs="Arial"/>
                <w:sz w:val="16"/>
                <w:szCs w:val="16"/>
              </w:rPr>
            </w:pPr>
          </w:p>
        </w:tc>
        <w:tc>
          <w:tcPr>
            <w:tcW w:w="325" w:type="pct"/>
            <w:tcBorders>
              <w:top w:val="single" w:sz="4" w:space="0" w:color="auto"/>
              <w:left w:val="single" w:sz="4" w:space="0" w:color="auto"/>
              <w:bottom w:val="single" w:sz="4" w:space="0" w:color="auto"/>
              <w:right w:val="single" w:sz="4" w:space="0" w:color="auto"/>
            </w:tcBorders>
          </w:tcPr>
          <w:p w14:paraId="35B68300" w14:textId="77777777" w:rsidR="0072371C" w:rsidRPr="005A7BEF" w:rsidRDefault="0072371C" w:rsidP="005A7BEF">
            <w:pPr>
              <w:jc w:val="center"/>
              <w:rPr>
                <w:rFonts w:ascii="Arial" w:hAnsi="Arial" w:cs="Arial"/>
                <w:sz w:val="16"/>
                <w:szCs w:val="16"/>
              </w:rPr>
            </w:pPr>
          </w:p>
        </w:tc>
        <w:tc>
          <w:tcPr>
            <w:tcW w:w="417" w:type="pct"/>
            <w:tcBorders>
              <w:top w:val="single" w:sz="4" w:space="0" w:color="auto"/>
              <w:left w:val="single" w:sz="4" w:space="0" w:color="auto"/>
              <w:bottom w:val="single" w:sz="4" w:space="0" w:color="auto"/>
              <w:right w:val="single" w:sz="4" w:space="0" w:color="auto"/>
            </w:tcBorders>
            <w:shd w:val="clear" w:color="auto" w:fill="auto"/>
            <w:hideMark/>
          </w:tcPr>
          <w:p w14:paraId="15FF396A" w14:textId="06A65278" w:rsidR="0072371C" w:rsidRPr="005A7BEF" w:rsidRDefault="0072371C" w:rsidP="005A7BEF">
            <w:pPr>
              <w:jc w:val="center"/>
              <w:rPr>
                <w:rFonts w:ascii="Arial" w:hAnsi="Arial" w:cs="Arial"/>
                <w:sz w:val="16"/>
                <w:szCs w:val="16"/>
              </w:rPr>
            </w:pPr>
          </w:p>
        </w:tc>
        <w:tc>
          <w:tcPr>
            <w:tcW w:w="146" w:type="pct"/>
            <w:tcBorders>
              <w:top w:val="single" w:sz="4" w:space="0" w:color="auto"/>
              <w:left w:val="single" w:sz="4" w:space="0" w:color="auto"/>
              <w:bottom w:val="single" w:sz="4" w:space="0" w:color="auto"/>
              <w:right w:val="single" w:sz="4" w:space="0" w:color="auto"/>
            </w:tcBorders>
            <w:shd w:val="clear" w:color="auto" w:fill="auto"/>
            <w:hideMark/>
          </w:tcPr>
          <w:p w14:paraId="7B4A4DFA" w14:textId="77777777" w:rsidR="0072371C" w:rsidRPr="005A7BEF" w:rsidRDefault="0072371C" w:rsidP="005A7BEF">
            <w:pPr>
              <w:jc w:val="center"/>
              <w:rPr>
                <w:rFonts w:ascii="Arial" w:hAnsi="Arial" w:cs="Arial"/>
                <w:sz w:val="16"/>
                <w:szCs w:val="16"/>
              </w:rPr>
            </w:pPr>
          </w:p>
        </w:tc>
        <w:tc>
          <w:tcPr>
            <w:tcW w:w="355" w:type="pct"/>
            <w:tcBorders>
              <w:top w:val="single" w:sz="4" w:space="0" w:color="auto"/>
              <w:left w:val="single" w:sz="4" w:space="0" w:color="auto"/>
              <w:bottom w:val="single" w:sz="4" w:space="0" w:color="auto"/>
              <w:right w:val="single" w:sz="4" w:space="0" w:color="auto"/>
            </w:tcBorders>
            <w:shd w:val="clear" w:color="auto" w:fill="auto"/>
            <w:hideMark/>
          </w:tcPr>
          <w:p w14:paraId="6C9E720B" w14:textId="77777777" w:rsidR="0072371C" w:rsidRPr="005A7BEF" w:rsidRDefault="0072371C" w:rsidP="005A7BEF">
            <w:pPr>
              <w:jc w:val="center"/>
              <w:rPr>
                <w:rFonts w:ascii="Arial" w:hAnsi="Arial" w:cs="Arial"/>
                <w:sz w:val="16"/>
                <w:szCs w:val="16"/>
              </w:rPr>
            </w:pPr>
          </w:p>
        </w:tc>
        <w:tc>
          <w:tcPr>
            <w:tcW w:w="200" w:type="pct"/>
            <w:tcBorders>
              <w:top w:val="single" w:sz="4" w:space="0" w:color="auto"/>
              <w:left w:val="single" w:sz="4" w:space="0" w:color="auto"/>
              <w:bottom w:val="single" w:sz="4" w:space="0" w:color="auto"/>
              <w:right w:val="single" w:sz="4" w:space="0" w:color="auto"/>
            </w:tcBorders>
            <w:shd w:val="clear" w:color="auto" w:fill="auto"/>
            <w:hideMark/>
          </w:tcPr>
          <w:p w14:paraId="158A0483" w14:textId="77777777" w:rsidR="0072371C" w:rsidRPr="005A7BEF" w:rsidRDefault="0072371C" w:rsidP="005A7BEF">
            <w:pPr>
              <w:jc w:val="center"/>
              <w:rPr>
                <w:rFonts w:ascii="Arial" w:hAnsi="Arial" w:cs="Arial"/>
                <w:sz w:val="16"/>
                <w:szCs w:val="16"/>
              </w:rPr>
            </w:pPr>
          </w:p>
        </w:tc>
        <w:tc>
          <w:tcPr>
            <w:tcW w:w="273" w:type="pct"/>
            <w:tcBorders>
              <w:top w:val="single" w:sz="4" w:space="0" w:color="auto"/>
              <w:left w:val="single" w:sz="4" w:space="0" w:color="auto"/>
              <w:bottom w:val="single" w:sz="4" w:space="0" w:color="auto"/>
              <w:right w:val="single" w:sz="4" w:space="0" w:color="auto"/>
            </w:tcBorders>
            <w:shd w:val="clear" w:color="auto" w:fill="auto"/>
            <w:hideMark/>
          </w:tcPr>
          <w:p w14:paraId="6ADBDA72" w14:textId="77777777" w:rsidR="0072371C" w:rsidRPr="005A7BEF" w:rsidRDefault="0072371C" w:rsidP="005A7BEF">
            <w:pPr>
              <w:jc w:val="center"/>
              <w:rPr>
                <w:rFonts w:ascii="Arial" w:hAnsi="Arial" w:cs="Arial"/>
                <w:sz w:val="16"/>
                <w:szCs w:val="16"/>
              </w:rPr>
            </w:pPr>
          </w:p>
        </w:tc>
        <w:tc>
          <w:tcPr>
            <w:tcW w:w="425" w:type="pct"/>
            <w:tcBorders>
              <w:top w:val="single" w:sz="4" w:space="0" w:color="auto"/>
              <w:left w:val="single" w:sz="4" w:space="0" w:color="auto"/>
              <w:bottom w:val="single" w:sz="4" w:space="0" w:color="auto"/>
              <w:right w:val="single" w:sz="4" w:space="0" w:color="auto"/>
            </w:tcBorders>
            <w:shd w:val="clear" w:color="auto" w:fill="auto"/>
            <w:hideMark/>
          </w:tcPr>
          <w:p w14:paraId="0F5844D9" w14:textId="77777777" w:rsidR="0072371C" w:rsidRPr="005A7BEF" w:rsidRDefault="0072371C" w:rsidP="005A7BEF">
            <w:pPr>
              <w:jc w:val="center"/>
              <w:rPr>
                <w:rFonts w:ascii="Arial" w:hAnsi="Arial" w:cs="Arial"/>
                <w:sz w:val="16"/>
                <w:szCs w:val="16"/>
              </w:rPr>
            </w:pPr>
          </w:p>
        </w:tc>
        <w:tc>
          <w:tcPr>
            <w:tcW w:w="203" w:type="pct"/>
            <w:tcBorders>
              <w:top w:val="single" w:sz="4" w:space="0" w:color="auto"/>
              <w:left w:val="single" w:sz="4" w:space="0" w:color="auto"/>
              <w:bottom w:val="single" w:sz="4" w:space="0" w:color="auto"/>
              <w:right w:val="single" w:sz="4" w:space="0" w:color="auto"/>
            </w:tcBorders>
            <w:shd w:val="clear" w:color="auto" w:fill="auto"/>
            <w:hideMark/>
          </w:tcPr>
          <w:p w14:paraId="4855EF01" w14:textId="77777777" w:rsidR="0072371C" w:rsidRPr="005A7BEF" w:rsidRDefault="0072371C" w:rsidP="005A7BEF">
            <w:pPr>
              <w:jc w:val="center"/>
              <w:rPr>
                <w:rFonts w:ascii="Arial" w:hAnsi="Arial" w:cs="Arial"/>
                <w:sz w:val="16"/>
                <w:szCs w:val="16"/>
              </w:rPr>
            </w:pPr>
          </w:p>
        </w:tc>
        <w:tc>
          <w:tcPr>
            <w:tcW w:w="252" w:type="pct"/>
            <w:tcBorders>
              <w:top w:val="single" w:sz="4" w:space="0" w:color="auto"/>
              <w:left w:val="single" w:sz="4" w:space="0" w:color="auto"/>
              <w:bottom w:val="single" w:sz="4" w:space="0" w:color="auto"/>
              <w:right w:val="single" w:sz="4" w:space="0" w:color="auto"/>
            </w:tcBorders>
            <w:shd w:val="clear" w:color="auto" w:fill="auto"/>
            <w:hideMark/>
          </w:tcPr>
          <w:p w14:paraId="23BEDFB8"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6C994DF6"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5050D871" w14:textId="77777777" w:rsidR="0072371C" w:rsidRPr="005A7BEF" w:rsidRDefault="0072371C" w:rsidP="005A7BEF">
            <w:pPr>
              <w:jc w:val="center"/>
              <w:rPr>
                <w:rFonts w:ascii="Arial" w:hAnsi="Arial" w:cs="Arial"/>
                <w:sz w:val="16"/>
                <w:szCs w:val="16"/>
              </w:rPr>
            </w:pPr>
          </w:p>
        </w:tc>
        <w:tc>
          <w:tcPr>
            <w:tcW w:w="29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88C4D7A" w14:textId="77777777" w:rsidR="0072371C" w:rsidRPr="005A7BEF" w:rsidRDefault="0072371C" w:rsidP="005A7BEF">
            <w:pPr>
              <w:rPr>
                <w:rFonts w:ascii="Arial" w:hAnsi="Arial" w:cs="Arial"/>
                <w:sz w:val="16"/>
                <w:szCs w:val="16"/>
              </w:rPr>
            </w:pPr>
          </w:p>
        </w:tc>
      </w:tr>
      <w:tr w:rsidR="00F71223" w:rsidRPr="005A7BEF" w14:paraId="4DF14D84" w14:textId="77777777" w:rsidTr="0072371C">
        <w:trPr>
          <w:trHeight w:val="300"/>
        </w:trPr>
        <w:tc>
          <w:tcPr>
            <w:tcW w:w="247" w:type="pct"/>
            <w:tcBorders>
              <w:top w:val="single" w:sz="4" w:space="0" w:color="auto"/>
              <w:left w:val="single" w:sz="4" w:space="0" w:color="auto"/>
              <w:bottom w:val="single" w:sz="4" w:space="0" w:color="auto"/>
              <w:right w:val="single" w:sz="4" w:space="0" w:color="auto"/>
            </w:tcBorders>
            <w:shd w:val="clear" w:color="auto" w:fill="auto"/>
            <w:hideMark/>
          </w:tcPr>
          <w:p w14:paraId="142D5186" w14:textId="77777777" w:rsidR="0072371C" w:rsidRPr="005A7BEF" w:rsidRDefault="0072371C" w:rsidP="005A7BEF">
            <w:pPr>
              <w:jc w:val="center"/>
              <w:rPr>
                <w:rFonts w:ascii="Arial" w:hAnsi="Arial" w:cs="Arial"/>
                <w:sz w:val="16"/>
                <w:szCs w:val="16"/>
              </w:rPr>
            </w:pPr>
            <w:r w:rsidRPr="005A7BEF">
              <w:rPr>
                <w:rFonts w:ascii="Arial" w:hAnsi="Arial" w:cs="Arial"/>
                <w:sz w:val="16"/>
                <w:szCs w:val="16"/>
              </w:rPr>
              <w:t>E</w:t>
            </w:r>
          </w:p>
        </w:tc>
        <w:tc>
          <w:tcPr>
            <w:tcW w:w="432" w:type="pct"/>
            <w:gridSpan w:val="2"/>
            <w:tcBorders>
              <w:top w:val="single" w:sz="4" w:space="0" w:color="auto"/>
              <w:left w:val="single" w:sz="4" w:space="0" w:color="auto"/>
              <w:bottom w:val="single" w:sz="4" w:space="0" w:color="auto"/>
              <w:right w:val="single" w:sz="4" w:space="0" w:color="auto"/>
            </w:tcBorders>
            <w:shd w:val="clear" w:color="auto" w:fill="auto"/>
            <w:hideMark/>
          </w:tcPr>
          <w:p w14:paraId="299D421F" w14:textId="77777777" w:rsidR="0072371C" w:rsidRPr="005A7BEF" w:rsidRDefault="0072371C" w:rsidP="005A7BEF">
            <w:pPr>
              <w:jc w:val="center"/>
              <w:rPr>
                <w:rFonts w:ascii="Arial" w:hAnsi="Arial" w:cs="Arial"/>
                <w:sz w:val="16"/>
                <w:szCs w:val="16"/>
              </w:rPr>
            </w:pPr>
          </w:p>
        </w:tc>
        <w:tc>
          <w:tcPr>
            <w:tcW w:w="416" w:type="pct"/>
            <w:gridSpan w:val="2"/>
            <w:tcBorders>
              <w:top w:val="single" w:sz="4" w:space="0" w:color="auto"/>
              <w:left w:val="single" w:sz="4" w:space="0" w:color="auto"/>
              <w:bottom w:val="single" w:sz="4" w:space="0" w:color="auto"/>
              <w:right w:val="single" w:sz="4" w:space="0" w:color="auto"/>
            </w:tcBorders>
            <w:shd w:val="clear" w:color="auto" w:fill="auto"/>
            <w:hideMark/>
          </w:tcPr>
          <w:p w14:paraId="10FE5AD5"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08EF605E" w14:textId="77777777" w:rsidR="0072371C" w:rsidRPr="005A7BEF" w:rsidRDefault="0072371C" w:rsidP="005A7BEF">
            <w:pPr>
              <w:jc w:val="center"/>
              <w:rPr>
                <w:rFonts w:ascii="Arial" w:hAnsi="Arial" w:cs="Arial"/>
                <w:sz w:val="16"/>
                <w:szCs w:val="16"/>
              </w:rPr>
            </w:pPr>
          </w:p>
        </w:tc>
        <w:tc>
          <w:tcPr>
            <w:tcW w:w="191" w:type="pct"/>
            <w:tcBorders>
              <w:top w:val="single" w:sz="4" w:space="0" w:color="auto"/>
              <w:left w:val="single" w:sz="4" w:space="0" w:color="auto"/>
              <w:bottom w:val="single" w:sz="4" w:space="0" w:color="auto"/>
              <w:right w:val="single" w:sz="4" w:space="0" w:color="auto"/>
            </w:tcBorders>
            <w:shd w:val="clear" w:color="auto" w:fill="auto"/>
            <w:hideMark/>
          </w:tcPr>
          <w:p w14:paraId="6250B875" w14:textId="77777777" w:rsidR="0072371C" w:rsidRPr="005A7BEF" w:rsidRDefault="0072371C" w:rsidP="005A7BEF">
            <w:pPr>
              <w:tabs>
                <w:tab w:val="center" w:pos="176"/>
                <w:tab w:val="center" w:pos="536"/>
              </w:tabs>
              <w:rPr>
                <w:rFonts w:ascii="Arial" w:hAnsi="Arial" w:cs="Arial"/>
                <w:sz w:val="16"/>
                <w:szCs w:val="16"/>
              </w:rPr>
            </w:pPr>
          </w:p>
        </w:tc>
        <w:tc>
          <w:tcPr>
            <w:tcW w:w="325" w:type="pct"/>
            <w:tcBorders>
              <w:top w:val="single" w:sz="4" w:space="0" w:color="auto"/>
              <w:left w:val="single" w:sz="4" w:space="0" w:color="auto"/>
              <w:bottom w:val="single" w:sz="4" w:space="0" w:color="auto"/>
              <w:right w:val="single" w:sz="4" w:space="0" w:color="auto"/>
            </w:tcBorders>
          </w:tcPr>
          <w:p w14:paraId="7B5BB48E" w14:textId="77777777" w:rsidR="0072371C" w:rsidRPr="005A7BEF" w:rsidRDefault="0072371C" w:rsidP="005A7BEF">
            <w:pPr>
              <w:jc w:val="center"/>
              <w:rPr>
                <w:rFonts w:ascii="Arial" w:hAnsi="Arial" w:cs="Arial"/>
                <w:sz w:val="16"/>
                <w:szCs w:val="16"/>
              </w:rPr>
            </w:pPr>
          </w:p>
        </w:tc>
        <w:tc>
          <w:tcPr>
            <w:tcW w:w="417" w:type="pct"/>
            <w:tcBorders>
              <w:top w:val="single" w:sz="4" w:space="0" w:color="auto"/>
              <w:left w:val="single" w:sz="4" w:space="0" w:color="auto"/>
              <w:bottom w:val="single" w:sz="4" w:space="0" w:color="auto"/>
              <w:right w:val="single" w:sz="4" w:space="0" w:color="auto"/>
            </w:tcBorders>
            <w:shd w:val="clear" w:color="auto" w:fill="auto"/>
            <w:hideMark/>
          </w:tcPr>
          <w:p w14:paraId="4DC15731" w14:textId="35CC5814" w:rsidR="0072371C" w:rsidRPr="005A7BEF" w:rsidRDefault="0072371C" w:rsidP="005A7BEF">
            <w:pPr>
              <w:jc w:val="center"/>
              <w:rPr>
                <w:rFonts w:ascii="Arial" w:hAnsi="Arial" w:cs="Arial"/>
                <w:sz w:val="16"/>
                <w:szCs w:val="16"/>
              </w:rPr>
            </w:pPr>
          </w:p>
        </w:tc>
        <w:tc>
          <w:tcPr>
            <w:tcW w:w="146" w:type="pct"/>
            <w:tcBorders>
              <w:top w:val="single" w:sz="4" w:space="0" w:color="auto"/>
              <w:left w:val="single" w:sz="4" w:space="0" w:color="auto"/>
              <w:bottom w:val="single" w:sz="4" w:space="0" w:color="auto"/>
              <w:right w:val="single" w:sz="4" w:space="0" w:color="auto"/>
            </w:tcBorders>
            <w:shd w:val="clear" w:color="auto" w:fill="auto"/>
            <w:hideMark/>
          </w:tcPr>
          <w:p w14:paraId="0D3AC1DB" w14:textId="77777777" w:rsidR="0072371C" w:rsidRPr="005A7BEF" w:rsidRDefault="0072371C" w:rsidP="005A7BEF">
            <w:pPr>
              <w:jc w:val="center"/>
              <w:rPr>
                <w:rFonts w:ascii="Arial" w:hAnsi="Arial" w:cs="Arial"/>
                <w:sz w:val="16"/>
                <w:szCs w:val="16"/>
              </w:rPr>
            </w:pPr>
          </w:p>
        </w:tc>
        <w:tc>
          <w:tcPr>
            <w:tcW w:w="355" w:type="pct"/>
            <w:tcBorders>
              <w:top w:val="single" w:sz="4" w:space="0" w:color="auto"/>
              <w:left w:val="single" w:sz="4" w:space="0" w:color="auto"/>
              <w:bottom w:val="single" w:sz="4" w:space="0" w:color="auto"/>
              <w:right w:val="single" w:sz="4" w:space="0" w:color="auto"/>
            </w:tcBorders>
            <w:shd w:val="clear" w:color="auto" w:fill="auto"/>
            <w:hideMark/>
          </w:tcPr>
          <w:p w14:paraId="222B93E0" w14:textId="77777777" w:rsidR="0072371C" w:rsidRPr="005A7BEF" w:rsidRDefault="0072371C" w:rsidP="005A7BEF">
            <w:pPr>
              <w:jc w:val="center"/>
              <w:rPr>
                <w:rFonts w:ascii="Arial" w:hAnsi="Arial" w:cs="Arial"/>
                <w:sz w:val="16"/>
                <w:szCs w:val="16"/>
              </w:rPr>
            </w:pPr>
          </w:p>
        </w:tc>
        <w:tc>
          <w:tcPr>
            <w:tcW w:w="200" w:type="pct"/>
            <w:tcBorders>
              <w:top w:val="single" w:sz="4" w:space="0" w:color="auto"/>
              <w:left w:val="single" w:sz="4" w:space="0" w:color="auto"/>
              <w:bottom w:val="single" w:sz="4" w:space="0" w:color="auto"/>
              <w:right w:val="single" w:sz="4" w:space="0" w:color="auto"/>
            </w:tcBorders>
            <w:shd w:val="clear" w:color="auto" w:fill="auto"/>
            <w:hideMark/>
          </w:tcPr>
          <w:p w14:paraId="7CD4BD61" w14:textId="77777777" w:rsidR="0072371C" w:rsidRPr="005A7BEF" w:rsidRDefault="0072371C" w:rsidP="005A7BEF">
            <w:pPr>
              <w:jc w:val="center"/>
              <w:rPr>
                <w:rFonts w:ascii="Arial" w:hAnsi="Arial" w:cs="Arial"/>
                <w:sz w:val="16"/>
                <w:szCs w:val="16"/>
              </w:rPr>
            </w:pPr>
          </w:p>
        </w:tc>
        <w:tc>
          <w:tcPr>
            <w:tcW w:w="273" w:type="pct"/>
            <w:tcBorders>
              <w:top w:val="single" w:sz="4" w:space="0" w:color="auto"/>
              <w:left w:val="single" w:sz="4" w:space="0" w:color="auto"/>
              <w:bottom w:val="single" w:sz="4" w:space="0" w:color="auto"/>
              <w:right w:val="single" w:sz="4" w:space="0" w:color="auto"/>
            </w:tcBorders>
            <w:shd w:val="clear" w:color="auto" w:fill="auto"/>
            <w:hideMark/>
          </w:tcPr>
          <w:p w14:paraId="08723D9C" w14:textId="77777777" w:rsidR="0072371C" w:rsidRPr="005A7BEF" w:rsidRDefault="0072371C" w:rsidP="005A7BEF">
            <w:pPr>
              <w:jc w:val="center"/>
              <w:rPr>
                <w:rFonts w:ascii="Arial" w:hAnsi="Arial" w:cs="Arial"/>
                <w:sz w:val="16"/>
                <w:szCs w:val="16"/>
              </w:rPr>
            </w:pPr>
          </w:p>
        </w:tc>
        <w:tc>
          <w:tcPr>
            <w:tcW w:w="425" w:type="pct"/>
            <w:tcBorders>
              <w:top w:val="single" w:sz="4" w:space="0" w:color="auto"/>
              <w:left w:val="single" w:sz="4" w:space="0" w:color="auto"/>
              <w:bottom w:val="single" w:sz="4" w:space="0" w:color="auto"/>
              <w:right w:val="single" w:sz="4" w:space="0" w:color="auto"/>
            </w:tcBorders>
            <w:shd w:val="clear" w:color="auto" w:fill="auto"/>
            <w:hideMark/>
          </w:tcPr>
          <w:p w14:paraId="21B23775" w14:textId="77777777" w:rsidR="0072371C" w:rsidRPr="005A7BEF" w:rsidRDefault="0072371C" w:rsidP="005A7BEF">
            <w:pPr>
              <w:jc w:val="center"/>
              <w:rPr>
                <w:rFonts w:ascii="Arial" w:hAnsi="Arial" w:cs="Arial"/>
                <w:sz w:val="16"/>
                <w:szCs w:val="16"/>
              </w:rPr>
            </w:pPr>
          </w:p>
        </w:tc>
        <w:tc>
          <w:tcPr>
            <w:tcW w:w="203" w:type="pct"/>
            <w:tcBorders>
              <w:top w:val="single" w:sz="4" w:space="0" w:color="auto"/>
              <w:left w:val="single" w:sz="4" w:space="0" w:color="auto"/>
              <w:bottom w:val="single" w:sz="4" w:space="0" w:color="auto"/>
              <w:right w:val="single" w:sz="4" w:space="0" w:color="auto"/>
            </w:tcBorders>
            <w:shd w:val="clear" w:color="auto" w:fill="auto"/>
            <w:hideMark/>
          </w:tcPr>
          <w:p w14:paraId="4D06364E" w14:textId="77777777" w:rsidR="0072371C" w:rsidRPr="005A7BEF" w:rsidRDefault="0072371C" w:rsidP="005A7BEF">
            <w:pPr>
              <w:jc w:val="center"/>
              <w:rPr>
                <w:rFonts w:ascii="Arial" w:hAnsi="Arial" w:cs="Arial"/>
                <w:sz w:val="16"/>
                <w:szCs w:val="16"/>
              </w:rPr>
            </w:pPr>
          </w:p>
        </w:tc>
        <w:tc>
          <w:tcPr>
            <w:tcW w:w="252" w:type="pct"/>
            <w:tcBorders>
              <w:top w:val="single" w:sz="4" w:space="0" w:color="auto"/>
              <w:left w:val="single" w:sz="4" w:space="0" w:color="auto"/>
              <w:bottom w:val="single" w:sz="4" w:space="0" w:color="auto"/>
              <w:right w:val="single" w:sz="4" w:space="0" w:color="auto"/>
            </w:tcBorders>
            <w:shd w:val="clear" w:color="auto" w:fill="auto"/>
            <w:hideMark/>
          </w:tcPr>
          <w:p w14:paraId="025E2E06"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72184DEE" w14:textId="77777777" w:rsidR="0072371C" w:rsidRPr="005A7BEF" w:rsidRDefault="0072371C" w:rsidP="005A7BEF">
            <w:pPr>
              <w:jc w:val="center"/>
              <w:rPr>
                <w:rFonts w:ascii="Arial" w:hAnsi="Arial" w:cs="Arial"/>
                <w:sz w:val="16"/>
                <w:szCs w:val="16"/>
              </w:rPr>
            </w:pPr>
          </w:p>
        </w:tc>
        <w:tc>
          <w:tcPr>
            <w:tcW w:w="276" w:type="pct"/>
            <w:tcBorders>
              <w:top w:val="single" w:sz="4" w:space="0" w:color="auto"/>
              <w:left w:val="single" w:sz="4" w:space="0" w:color="auto"/>
              <w:bottom w:val="single" w:sz="4" w:space="0" w:color="auto"/>
              <w:right w:val="single" w:sz="4" w:space="0" w:color="auto"/>
            </w:tcBorders>
            <w:shd w:val="clear" w:color="auto" w:fill="auto"/>
            <w:hideMark/>
          </w:tcPr>
          <w:p w14:paraId="297294AE" w14:textId="77777777" w:rsidR="0072371C" w:rsidRPr="005A7BEF" w:rsidRDefault="0072371C" w:rsidP="005A7BEF">
            <w:pPr>
              <w:jc w:val="center"/>
              <w:rPr>
                <w:rFonts w:ascii="Arial" w:hAnsi="Arial" w:cs="Arial"/>
                <w:sz w:val="16"/>
                <w:szCs w:val="16"/>
              </w:rPr>
            </w:pPr>
          </w:p>
        </w:tc>
        <w:tc>
          <w:tcPr>
            <w:tcW w:w="29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BBEB34D" w14:textId="77777777" w:rsidR="0072371C" w:rsidRPr="005A7BEF" w:rsidRDefault="0072371C" w:rsidP="005A7BEF">
            <w:pPr>
              <w:rPr>
                <w:rFonts w:ascii="Arial" w:hAnsi="Arial" w:cs="Arial"/>
                <w:sz w:val="16"/>
                <w:szCs w:val="16"/>
              </w:rPr>
            </w:pPr>
          </w:p>
        </w:tc>
      </w:tr>
    </w:tbl>
    <w:p w14:paraId="3D3791CD" w14:textId="77777777" w:rsidR="008230E4" w:rsidRPr="005A7BEF" w:rsidRDefault="008230E4" w:rsidP="005A7BEF">
      <w:pPr>
        <w:rPr>
          <w:rFonts w:ascii="Arial" w:hAnsi="Arial" w:cs="Arial"/>
        </w:rPr>
      </w:pPr>
    </w:p>
    <w:p w14:paraId="2C131354" w14:textId="77777777" w:rsidR="008230E4" w:rsidRPr="005A7BEF" w:rsidRDefault="008230E4" w:rsidP="005A7BEF">
      <w:pPr>
        <w:rPr>
          <w:rFonts w:ascii="Arial" w:hAnsi="Arial" w:cs="Arial"/>
        </w:rPr>
      </w:pPr>
    </w:p>
    <w:p w14:paraId="6C221A30" w14:textId="77777777" w:rsidR="007B2A41" w:rsidRPr="005A7BEF" w:rsidRDefault="007B2A41" w:rsidP="005A7BEF">
      <w:pPr>
        <w:rPr>
          <w:rFonts w:ascii="Arial" w:hAnsi="Arial" w:cs="Arial"/>
          <w:b/>
          <w:sz w:val="16"/>
          <w:szCs w:val="16"/>
        </w:rPr>
        <w:sectPr w:rsidR="007B2A41" w:rsidRPr="005A7BEF" w:rsidSect="00695071">
          <w:pgSz w:w="16834" w:h="11909" w:orient="landscape" w:code="9"/>
          <w:pgMar w:top="720" w:right="720" w:bottom="720" w:left="720" w:header="720" w:footer="720" w:gutter="0"/>
          <w:cols w:space="720"/>
          <w:docGrid w:linePitch="360"/>
        </w:sectPr>
      </w:pPr>
    </w:p>
    <w:tbl>
      <w:tblPr>
        <w:tblW w:w="4653"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535"/>
        <w:gridCol w:w="852"/>
        <w:gridCol w:w="1288"/>
        <w:gridCol w:w="435"/>
        <w:gridCol w:w="1392"/>
        <w:gridCol w:w="1727"/>
        <w:gridCol w:w="2119"/>
        <w:gridCol w:w="1429"/>
        <w:gridCol w:w="713"/>
        <w:gridCol w:w="782"/>
        <w:gridCol w:w="1002"/>
        <w:gridCol w:w="919"/>
        <w:gridCol w:w="1123"/>
      </w:tblGrid>
      <w:tr w:rsidR="008230E4" w:rsidRPr="005A7BEF" w14:paraId="15162576" w14:textId="77777777" w:rsidTr="00A17077">
        <w:trPr>
          <w:cantSplit/>
          <w:trHeight w:val="153"/>
        </w:trPr>
        <w:tc>
          <w:tcPr>
            <w:tcW w:w="5000" w:type="pct"/>
            <w:gridSpan w:val="13"/>
          </w:tcPr>
          <w:p w14:paraId="78F4A6F4" w14:textId="77777777" w:rsidR="008230E4" w:rsidRPr="005A7BEF" w:rsidRDefault="008230E4" w:rsidP="005A7BEF">
            <w:pPr>
              <w:rPr>
                <w:rFonts w:ascii="Arial" w:hAnsi="Arial" w:cs="Arial"/>
                <w:b/>
                <w:sz w:val="16"/>
                <w:szCs w:val="16"/>
              </w:rPr>
            </w:pPr>
            <w:r w:rsidRPr="005A7BEF">
              <w:rPr>
                <w:rFonts w:ascii="Arial" w:hAnsi="Arial" w:cs="Arial"/>
                <w:b/>
                <w:sz w:val="16"/>
                <w:szCs w:val="16"/>
              </w:rPr>
              <w:lastRenderedPageBreak/>
              <w:t>SECTION I: LAND TENURE, CONTINUED- TO BE ASKED OF R1 IN MAIN SURVEY, R2 IN R2 SURVEY</w:t>
            </w:r>
          </w:p>
          <w:p w14:paraId="72D94AC4" w14:textId="08C14159" w:rsidR="00A17077" w:rsidRPr="005A7BEF" w:rsidRDefault="00A17077" w:rsidP="005A7BEF">
            <w:pPr>
              <w:rPr>
                <w:rFonts w:ascii="Arial" w:hAnsi="Arial" w:cs="Arial"/>
                <w:b/>
                <w:sz w:val="16"/>
                <w:szCs w:val="16"/>
              </w:rPr>
            </w:pPr>
          </w:p>
        </w:tc>
      </w:tr>
      <w:tr w:rsidR="00615995" w:rsidRPr="005A7BEF" w14:paraId="76C9FCFF" w14:textId="77777777" w:rsidTr="00615995">
        <w:trPr>
          <w:cantSplit/>
          <w:trHeight w:val="269"/>
        </w:trPr>
        <w:tc>
          <w:tcPr>
            <w:tcW w:w="187" w:type="pct"/>
          </w:tcPr>
          <w:p w14:paraId="79C9BAC7" w14:textId="77777777" w:rsidR="008230E4" w:rsidRPr="005A7BEF" w:rsidRDefault="008230E4" w:rsidP="005A7BEF">
            <w:pPr>
              <w:jc w:val="center"/>
              <w:rPr>
                <w:rFonts w:ascii="Arial" w:hAnsi="Arial" w:cs="Arial"/>
                <w:sz w:val="16"/>
                <w:szCs w:val="16"/>
              </w:rPr>
            </w:pPr>
          </w:p>
        </w:tc>
        <w:tc>
          <w:tcPr>
            <w:tcW w:w="747" w:type="pct"/>
            <w:gridSpan w:val="2"/>
            <w:vAlign w:val="center"/>
          </w:tcPr>
          <w:p w14:paraId="4B0F6073" w14:textId="26454FFE" w:rsidR="008230E4" w:rsidRPr="005A7BEF" w:rsidRDefault="008230E4" w:rsidP="005A7BEF">
            <w:pPr>
              <w:jc w:val="center"/>
              <w:rPr>
                <w:rFonts w:ascii="Arial" w:hAnsi="Arial" w:cs="Arial"/>
                <w:b/>
                <w:sz w:val="16"/>
                <w:szCs w:val="16"/>
              </w:rPr>
            </w:pPr>
            <w:r w:rsidRPr="005A7BEF">
              <w:rPr>
                <w:rFonts w:ascii="Arial" w:hAnsi="Arial" w:cs="Arial"/>
                <w:b/>
                <w:sz w:val="16"/>
                <w:szCs w:val="16"/>
              </w:rPr>
              <w:t>To be answered for plots that were allocated free of charge</w:t>
            </w:r>
          </w:p>
          <w:p w14:paraId="27F3F4DE" w14:textId="77777777" w:rsidR="008230E4" w:rsidRPr="005A7BEF" w:rsidRDefault="008230E4" w:rsidP="005A7BEF">
            <w:pPr>
              <w:jc w:val="center"/>
              <w:rPr>
                <w:rFonts w:ascii="Arial" w:hAnsi="Arial" w:cs="Arial"/>
                <w:sz w:val="16"/>
                <w:szCs w:val="16"/>
              </w:rPr>
            </w:pPr>
            <w:r w:rsidRPr="005A7BEF">
              <w:rPr>
                <w:rFonts w:ascii="Arial" w:hAnsi="Arial" w:cs="Arial"/>
                <w:b/>
                <w:sz w:val="16"/>
                <w:szCs w:val="16"/>
              </w:rPr>
              <w:t>to respondent (I1 = 4):</w:t>
            </w:r>
          </w:p>
        </w:tc>
        <w:tc>
          <w:tcPr>
            <w:tcW w:w="638" w:type="pct"/>
            <w:gridSpan w:val="2"/>
          </w:tcPr>
          <w:p w14:paraId="5505C15D" w14:textId="77777777" w:rsidR="008230E4" w:rsidRPr="005A7BEF" w:rsidRDefault="008230E4" w:rsidP="005A7BEF">
            <w:pPr>
              <w:jc w:val="center"/>
              <w:rPr>
                <w:rFonts w:ascii="Arial" w:hAnsi="Arial" w:cs="Arial"/>
                <w:b/>
                <w:sz w:val="16"/>
                <w:szCs w:val="16"/>
              </w:rPr>
            </w:pPr>
            <w:r w:rsidRPr="005A7BEF">
              <w:rPr>
                <w:rFonts w:ascii="Arial" w:hAnsi="Arial" w:cs="Arial"/>
                <w:b/>
                <w:sz w:val="16"/>
                <w:szCs w:val="16"/>
              </w:rPr>
              <w:t>To be answered for plots that were begged to respondent (I1=5)</w:t>
            </w:r>
          </w:p>
        </w:tc>
        <w:tc>
          <w:tcPr>
            <w:tcW w:w="1343" w:type="pct"/>
            <w:gridSpan w:val="2"/>
            <w:vAlign w:val="center"/>
          </w:tcPr>
          <w:p w14:paraId="58D7E905" w14:textId="77777777" w:rsidR="008230E4" w:rsidRPr="005A7BEF" w:rsidRDefault="008230E4" w:rsidP="005A7BEF">
            <w:pPr>
              <w:jc w:val="center"/>
              <w:rPr>
                <w:rFonts w:ascii="Arial" w:hAnsi="Arial" w:cs="Arial"/>
                <w:b/>
                <w:sz w:val="16"/>
                <w:szCs w:val="16"/>
              </w:rPr>
            </w:pPr>
            <w:r w:rsidRPr="005A7BEF">
              <w:rPr>
                <w:rFonts w:ascii="Arial" w:hAnsi="Arial" w:cs="Arial"/>
                <w:b/>
                <w:sz w:val="16"/>
                <w:szCs w:val="16"/>
              </w:rPr>
              <w:t>To be asked of all plots</w:t>
            </w:r>
          </w:p>
        </w:tc>
        <w:tc>
          <w:tcPr>
            <w:tcW w:w="2084" w:type="pct"/>
            <w:gridSpan w:val="6"/>
            <w:vAlign w:val="center"/>
          </w:tcPr>
          <w:p w14:paraId="6E1355A8" w14:textId="3A654B28" w:rsidR="008230E4" w:rsidRPr="005A7BEF" w:rsidRDefault="008230E4" w:rsidP="005A7BEF">
            <w:pPr>
              <w:jc w:val="center"/>
              <w:rPr>
                <w:rFonts w:ascii="Arial" w:hAnsi="Arial" w:cs="Arial"/>
                <w:b/>
                <w:sz w:val="16"/>
                <w:szCs w:val="16"/>
              </w:rPr>
            </w:pPr>
            <w:r w:rsidRPr="005A7BEF">
              <w:rPr>
                <w:rFonts w:ascii="Arial" w:hAnsi="Arial" w:cs="Arial"/>
                <w:b/>
                <w:sz w:val="16"/>
                <w:szCs w:val="16"/>
              </w:rPr>
              <w:t>To be answered if the plot was farmed by somebody outside the household in the last farming season (I3</w:t>
            </w:r>
            <w:r w:rsidR="009E7C34" w:rsidRPr="005A7BEF">
              <w:rPr>
                <w:rFonts w:ascii="Arial" w:hAnsi="Arial" w:cs="Arial"/>
                <w:b/>
                <w:sz w:val="16"/>
                <w:szCs w:val="16"/>
              </w:rPr>
              <w:t>3</w:t>
            </w:r>
            <w:r w:rsidRPr="005A7BEF">
              <w:rPr>
                <w:rFonts w:ascii="Arial" w:hAnsi="Arial" w:cs="Arial"/>
                <w:b/>
                <w:sz w:val="16"/>
                <w:szCs w:val="16"/>
              </w:rPr>
              <w:t xml:space="preserve"> = Yes):</w:t>
            </w:r>
          </w:p>
        </w:tc>
      </w:tr>
      <w:tr w:rsidR="00820B4B" w:rsidRPr="005A7BEF" w14:paraId="3CBCDEB1" w14:textId="77777777" w:rsidTr="00615995">
        <w:trPr>
          <w:cantSplit/>
          <w:trHeight w:val="269"/>
        </w:trPr>
        <w:tc>
          <w:tcPr>
            <w:tcW w:w="187" w:type="pct"/>
          </w:tcPr>
          <w:p w14:paraId="3DFBC34A" w14:textId="77777777" w:rsidR="008230E4" w:rsidRPr="005A7BEF" w:rsidRDefault="008230E4" w:rsidP="005A7BEF">
            <w:pPr>
              <w:jc w:val="center"/>
              <w:rPr>
                <w:rFonts w:ascii="Arial" w:hAnsi="Arial" w:cs="Arial"/>
                <w:sz w:val="16"/>
                <w:szCs w:val="16"/>
              </w:rPr>
            </w:pPr>
          </w:p>
        </w:tc>
        <w:tc>
          <w:tcPr>
            <w:tcW w:w="747" w:type="pct"/>
            <w:gridSpan w:val="2"/>
            <w:vAlign w:val="center"/>
          </w:tcPr>
          <w:p w14:paraId="7E7FC313"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I30</w:t>
            </w:r>
          </w:p>
        </w:tc>
        <w:tc>
          <w:tcPr>
            <w:tcW w:w="638" w:type="pct"/>
            <w:gridSpan w:val="2"/>
          </w:tcPr>
          <w:p w14:paraId="066B9DE7"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I31</w:t>
            </w:r>
          </w:p>
        </w:tc>
        <w:tc>
          <w:tcPr>
            <w:tcW w:w="603" w:type="pct"/>
            <w:vAlign w:val="center"/>
          </w:tcPr>
          <w:p w14:paraId="69954CE8"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I32</w:t>
            </w:r>
          </w:p>
        </w:tc>
        <w:tc>
          <w:tcPr>
            <w:tcW w:w="740" w:type="pct"/>
            <w:vAlign w:val="center"/>
          </w:tcPr>
          <w:p w14:paraId="1FB43DA5"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I33</w:t>
            </w:r>
          </w:p>
        </w:tc>
        <w:tc>
          <w:tcPr>
            <w:tcW w:w="499" w:type="pct"/>
            <w:vAlign w:val="center"/>
          </w:tcPr>
          <w:p w14:paraId="60ADA2DB"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134</w:t>
            </w:r>
          </w:p>
        </w:tc>
        <w:tc>
          <w:tcPr>
            <w:tcW w:w="522" w:type="pct"/>
            <w:gridSpan w:val="2"/>
            <w:vAlign w:val="center"/>
          </w:tcPr>
          <w:p w14:paraId="004D8314"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I35</w:t>
            </w:r>
          </w:p>
        </w:tc>
        <w:tc>
          <w:tcPr>
            <w:tcW w:w="671" w:type="pct"/>
            <w:gridSpan w:val="2"/>
            <w:vAlign w:val="center"/>
          </w:tcPr>
          <w:p w14:paraId="38AA4FBD"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I36</w:t>
            </w:r>
          </w:p>
        </w:tc>
        <w:tc>
          <w:tcPr>
            <w:tcW w:w="392" w:type="pct"/>
            <w:vAlign w:val="center"/>
          </w:tcPr>
          <w:p w14:paraId="78C1C559"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I37</w:t>
            </w:r>
          </w:p>
        </w:tc>
      </w:tr>
      <w:tr w:rsidR="00820B4B" w:rsidRPr="005A7BEF" w14:paraId="375CB778" w14:textId="77777777" w:rsidTr="00A738A4">
        <w:trPr>
          <w:cantSplit/>
          <w:trHeight w:val="764"/>
        </w:trPr>
        <w:tc>
          <w:tcPr>
            <w:tcW w:w="187" w:type="pct"/>
          </w:tcPr>
          <w:p w14:paraId="34B813C7"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Plot Names</w:t>
            </w:r>
          </w:p>
        </w:tc>
        <w:tc>
          <w:tcPr>
            <w:tcW w:w="747" w:type="pct"/>
            <w:gridSpan w:val="2"/>
          </w:tcPr>
          <w:p w14:paraId="14DB8D37" w14:textId="7C256F13" w:rsidR="008230E4" w:rsidRPr="005A7BEF" w:rsidRDefault="008230E4" w:rsidP="005A7BEF">
            <w:pPr>
              <w:jc w:val="center"/>
              <w:rPr>
                <w:rFonts w:ascii="Arial" w:hAnsi="Arial" w:cs="Arial"/>
                <w:sz w:val="16"/>
                <w:szCs w:val="16"/>
              </w:rPr>
            </w:pPr>
            <w:r w:rsidRPr="005A7BEF">
              <w:rPr>
                <w:rFonts w:ascii="Arial" w:hAnsi="Arial" w:cs="Arial"/>
                <w:sz w:val="16"/>
                <w:szCs w:val="16"/>
              </w:rPr>
              <w:t xml:space="preserve">What qualifies (or qualified)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 xml:space="preserve">to be allocated </w:t>
            </w:r>
            <w:r w:rsidR="00C46699" w:rsidRPr="0072371C">
              <w:rPr>
                <w:rFonts w:ascii="Arial" w:hAnsi="Arial" w:cs="Arial"/>
                <w:sz w:val="16"/>
                <w:szCs w:val="16"/>
              </w:rPr>
              <w:t>plot [#]: [Plot Name]</w:t>
            </w:r>
            <w:r w:rsidR="00DC4449">
              <w:rPr>
                <w:rFonts w:ascii="Arial" w:hAnsi="Arial" w:cs="Arial"/>
                <w:sz w:val="16"/>
                <w:szCs w:val="16"/>
              </w:rPr>
              <w:t xml:space="preserve"> </w:t>
            </w:r>
            <w:r w:rsidR="00F71223">
              <w:rPr>
                <w:rFonts w:ascii="Arial" w:hAnsi="Arial" w:cs="Arial"/>
                <w:sz w:val="16"/>
                <w:szCs w:val="16"/>
              </w:rPr>
              <w:t>f</w:t>
            </w:r>
            <w:r w:rsidRPr="005A7BEF">
              <w:rPr>
                <w:rFonts w:ascii="Arial" w:hAnsi="Arial" w:cs="Arial"/>
                <w:sz w:val="16"/>
                <w:szCs w:val="16"/>
              </w:rPr>
              <w:t>ree of charge?</w:t>
            </w:r>
          </w:p>
          <w:p w14:paraId="3BC8A89E" w14:textId="77777777" w:rsidR="00615995" w:rsidRPr="005A7BEF" w:rsidRDefault="00615995" w:rsidP="005A7BEF">
            <w:pPr>
              <w:jc w:val="center"/>
              <w:rPr>
                <w:rFonts w:ascii="Arial" w:hAnsi="Arial" w:cs="Arial"/>
                <w:sz w:val="16"/>
                <w:szCs w:val="16"/>
              </w:rPr>
            </w:pPr>
          </w:p>
          <w:p w14:paraId="45C53B3D" w14:textId="4C1A910C" w:rsidR="008230E4" w:rsidRPr="005A7BEF" w:rsidRDefault="008230E4" w:rsidP="005A7BEF">
            <w:pPr>
              <w:jc w:val="center"/>
              <w:rPr>
                <w:rFonts w:ascii="Arial" w:hAnsi="Arial" w:cs="Arial"/>
                <w:sz w:val="16"/>
                <w:szCs w:val="16"/>
              </w:rPr>
            </w:pPr>
            <w:r w:rsidRPr="005A7BEF">
              <w:rPr>
                <w:rFonts w:ascii="Arial" w:hAnsi="Arial" w:cs="Arial"/>
                <w:sz w:val="16"/>
                <w:szCs w:val="16"/>
              </w:rPr>
              <w:t>1 Lineage (living)</w:t>
            </w:r>
          </w:p>
          <w:p w14:paraId="3A7E7F35" w14:textId="34D04ED8" w:rsidR="008230E4" w:rsidRPr="005A7BEF" w:rsidRDefault="008230E4" w:rsidP="005A7BEF">
            <w:pPr>
              <w:jc w:val="center"/>
              <w:rPr>
                <w:rFonts w:ascii="Arial" w:hAnsi="Arial" w:cs="Arial"/>
                <w:sz w:val="16"/>
                <w:szCs w:val="16"/>
              </w:rPr>
            </w:pPr>
            <w:r w:rsidRPr="005A7BEF">
              <w:rPr>
                <w:rFonts w:ascii="Arial" w:hAnsi="Arial" w:cs="Arial"/>
                <w:sz w:val="16"/>
                <w:szCs w:val="16"/>
              </w:rPr>
              <w:t>2 Member of the community, including</w:t>
            </w:r>
            <w:r w:rsidR="00C46699">
              <w:rPr>
                <w:rFonts w:ascii="Arial" w:hAnsi="Arial" w:cs="Arial"/>
                <w:sz w:val="16"/>
                <w:szCs w:val="16"/>
              </w:rPr>
              <w:t xml:space="preserve"> those</w:t>
            </w:r>
            <w:r w:rsidRPr="005A7BEF">
              <w:rPr>
                <w:rFonts w:ascii="Arial" w:hAnsi="Arial" w:cs="Arial"/>
                <w:sz w:val="16"/>
                <w:szCs w:val="16"/>
              </w:rPr>
              <w:t xml:space="preserve"> unrelated to the chief</w:t>
            </w:r>
          </w:p>
          <w:p w14:paraId="21E2EB3F"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3 Friend of owner</w:t>
            </w:r>
          </w:p>
          <w:p w14:paraId="1967A54F"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4 Employee of owner</w:t>
            </w:r>
          </w:p>
          <w:p w14:paraId="383D7DE0"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5 Someone in the community vouched for me</w:t>
            </w:r>
          </w:p>
          <w:p w14:paraId="37DC43B9" w14:textId="43233820" w:rsidR="006B0A28" w:rsidRPr="005A7BEF" w:rsidRDefault="00820B4B" w:rsidP="005A7BEF">
            <w:pPr>
              <w:jc w:val="center"/>
              <w:rPr>
                <w:rFonts w:ascii="Arial" w:hAnsi="Arial" w:cs="Arial"/>
                <w:sz w:val="16"/>
                <w:szCs w:val="16"/>
              </w:rPr>
            </w:pPr>
            <w:r w:rsidRPr="005A7BEF">
              <w:rPr>
                <w:rFonts w:ascii="Arial" w:hAnsi="Arial" w:cs="Arial"/>
                <w:sz w:val="16"/>
                <w:szCs w:val="16"/>
              </w:rPr>
              <w:t>-666.</w:t>
            </w:r>
            <w:r w:rsidR="008230E4" w:rsidRPr="005A7BEF">
              <w:rPr>
                <w:rFonts w:ascii="Arial" w:hAnsi="Arial" w:cs="Arial"/>
                <w:sz w:val="16"/>
                <w:szCs w:val="16"/>
              </w:rPr>
              <w:t xml:space="preserve"> Other (</w:t>
            </w:r>
            <w:r w:rsidR="00C46699">
              <w:rPr>
                <w:rFonts w:ascii="Arial" w:hAnsi="Arial" w:cs="Arial"/>
                <w:sz w:val="16"/>
                <w:szCs w:val="16"/>
              </w:rPr>
              <w:t>please s</w:t>
            </w:r>
            <w:r w:rsidRPr="005A7BEF">
              <w:rPr>
                <w:rFonts w:ascii="Arial" w:hAnsi="Arial" w:cs="Arial"/>
                <w:sz w:val="16"/>
                <w:szCs w:val="16"/>
              </w:rPr>
              <w:t>pecify</w:t>
            </w:r>
            <w:r w:rsidR="008230E4" w:rsidRPr="005A7BEF">
              <w:rPr>
                <w:rFonts w:ascii="Arial" w:hAnsi="Arial" w:cs="Arial"/>
                <w:sz w:val="16"/>
                <w:szCs w:val="16"/>
              </w:rPr>
              <w:t>)</w:t>
            </w:r>
          </w:p>
          <w:p w14:paraId="72C3DA06" w14:textId="77777777" w:rsidR="006B0A28" w:rsidRPr="005A7BEF" w:rsidRDefault="006B0A28" w:rsidP="005A7BEF">
            <w:pPr>
              <w:jc w:val="center"/>
              <w:rPr>
                <w:rFonts w:ascii="Arial" w:hAnsi="Arial" w:cs="Arial"/>
                <w:sz w:val="16"/>
                <w:szCs w:val="16"/>
              </w:rPr>
            </w:pPr>
          </w:p>
          <w:p w14:paraId="4A2B2479" w14:textId="181EDAFD" w:rsidR="00216AEF" w:rsidRPr="005A7BEF" w:rsidRDefault="008230E4" w:rsidP="005A7BEF">
            <w:pPr>
              <w:jc w:val="center"/>
              <w:rPr>
                <w:rFonts w:ascii="Arial" w:hAnsi="Arial" w:cs="Arial"/>
                <w:i/>
                <w:sz w:val="16"/>
                <w:szCs w:val="16"/>
              </w:rPr>
            </w:pPr>
            <w:r w:rsidRPr="005A7BEF">
              <w:rPr>
                <w:rFonts w:ascii="Arial" w:hAnsi="Arial" w:cs="Arial"/>
                <w:sz w:val="16"/>
                <w:szCs w:val="16"/>
              </w:rPr>
              <w:t xml:space="preserve"> </w:t>
            </w:r>
            <w:r w:rsidRPr="005A7BEF">
              <w:rPr>
                <w:rFonts w:ascii="Arial" w:hAnsi="Arial" w:cs="Arial"/>
                <w:i/>
                <w:sz w:val="16"/>
                <w:szCs w:val="16"/>
              </w:rPr>
              <w:t>(question is skipped if from household member)</w:t>
            </w:r>
          </w:p>
          <w:p w14:paraId="2B846045" w14:textId="5D70AE35" w:rsidR="008230E4" w:rsidRPr="005A7BEF" w:rsidRDefault="00216AEF" w:rsidP="005A7BEF">
            <w:pPr>
              <w:jc w:val="center"/>
              <w:rPr>
                <w:rFonts w:ascii="Arial" w:hAnsi="Arial" w:cs="Arial"/>
                <w:b/>
                <w:i/>
                <w:sz w:val="16"/>
                <w:szCs w:val="16"/>
              </w:rPr>
            </w:pPr>
            <w:r w:rsidRPr="005A7BEF">
              <w:rPr>
                <w:rFonts w:ascii="Arial" w:hAnsi="Arial" w:cs="Arial"/>
                <w:b/>
                <w:i/>
                <w:sz w:val="16"/>
                <w:szCs w:val="16"/>
              </w:rPr>
              <w:t>&gt;&gt; I32</w:t>
            </w:r>
          </w:p>
        </w:tc>
        <w:tc>
          <w:tcPr>
            <w:tcW w:w="638" w:type="pct"/>
            <w:gridSpan w:val="2"/>
          </w:tcPr>
          <w:p w14:paraId="106E12C8" w14:textId="392D06C2" w:rsidR="008230E4" w:rsidRPr="005A7BEF" w:rsidRDefault="008230E4" w:rsidP="005A7BEF">
            <w:pPr>
              <w:jc w:val="center"/>
              <w:rPr>
                <w:rFonts w:ascii="Arial" w:hAnsi="Arial" w:cs="Arial"/>
                <w:sz w:val="16"/>
                <w:szCs w:val="16"/>
              </w:rPr>
            </w:pPr>
            <w:r w:rsidRPr="005A7BEF">
              <w:rPr>
                <w:rFonts w:ascii="Arial" w:hAnsi="Arial" w:cs="Arial"/>
                <w:sz w:val="16"/>
                <w:szCs w:val="16"/>
              </w:rPr>
              <w:t xml:space="preserve">What qualifies (or qualified)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 xml:space="preserve">to beg </w:t>
            </w:r>
            <w:r w:rsidR="00706E22" w:rsidRPr="0072371C">
              <w:rPr>
                <w:rFonts w:ascii="Arial" w:hAnsi="Arial" w:cs="Arial"/>
                <w:sz w:val="16"/>
                <w:szCs w:val="16"/>
              </w:rPr>
              <w:t>plot [#]: [Plot Name]</w:t>
            </w:r>
            <w:r w:rsidRPr="005A7BEF">
              <w:rPr>
                <w:rFonts w:ascii="Arial" w:hAnsi="Arial" w:cs="Arial"/>
                <w:sz w:val="16"/>
                <w:szCs w:val="16"/>
              </w:rPr>
              <w:t>?</w:t>
            </w:r>
          </w:p>
          <w:p w14:paraId="42F94C19" w14:textId="77777777" w:rsidR="00615995" w:rsidRPr="005A7BEF" w:rsidRDefault="00615995" w:rsidP="005A7BEF">
            <w:pPr>
              <w:jc w:val="center"/>
              <w:rPr>
                <w:rFonts w:ascii="Arial" w:hAnsi="Arial" w:cs="Arial"/>
                <w:sz w:val="16"/>
                <w:szCs w:val="16"/>
              </w:rPr>
            </w:pPr>
          </w:p>
          <w:p w14:paraId="68B3724B" w14:textId="2C12B940" w:rsidR="008230E4" w:rsidRPr="005A7BEF" w:rsidRDefault="008230E4" w:rsidP="005A7BEF">
            <w:pPr>
              <w:jc w:val="center"/>
              <w:rPr>
                <w:rFonts w:ascii="Arial" w:hAnsi="Arial" w:cs="Arial"/>
                <w:sz w:val="16"/>
                <w:szCs w:val="16"/>
              </w:rPr>
            </w:pPr>
            <w:r w:rsidRPr="005A7BEF">
              <w:rPr>
                <w:rFonts w:ascii="Arial" w:hAnsi="Arial" w:cs="Arial"/>
                <w:sz w:val="16"/>
                <w:szCs w:val="16"/>
              </w:rPr>
              <w:t>1 Lineage (living)</w:t>
            </w:r>
          </w:p>
          <w:p w14:paraId="4734A533" w14:textId="65598485" w:rsidR="008230E4" w:rsidRPr="005A7BEF" w:rsidRDefault="008230E4" w:rsidP="005A7BEF">
            <w:pPr>
              <w:jc w:val="center"/>
              <w:rPr>
                <w:rFonts w:ascii="Arial" w:hAnsi="Arial" w:cs="Arial"/>
                <w:sz w:val="16"/>
                <w:szCs w:val="16"/>
              </w:rPr>
            </w:pPr>
            <w:r w:rsidRPr="005A7BEF">
              <w:rPr>
                <w:rFonts w:ascii="Arial" w:hAnsi="Arial" w:cs="Arial"/>
                <w:sz w:val="16"/>
                <w:szCs w:val="16"/>
              </w:rPr>
              <w:t>2 Member of the community, including unrelated to the chief</w:t>
            </w:r>
          </w:p>
          <w:p w14:paraId="49B27C54"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3 Friend of owner</w:t>
            </w:r>
          </w:p>
          <w:p w14:paraId="5F588472"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4 Employee of owner</w:t>
            </w:r>
          </w:p>
          <w:p w14:paraId="61DDF2C3"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5 Someone in the community vouched for me</w:t>
            </w:r>
          </w:p>
          <w:p w14:paraId="1AB70B84" w14:textId="7A7CE93D" w:rsidR="008230E4" w:rsidRPr="005A7BEF" w:rsidRDefault="00A17077" w:rsidP="005A7BEF">
            <w:pPr>
              <w:jc w:val="center"/>
              <w:rPr>
                <w:rFonts w:ascii="Arial" w:hAnsi="Arial" w:cs="Arial"/>
                <w:sz w:val="16"/>
                <w:szCs w:val="16"/>
              </w:rPr>
            </w:pPr>
            <w:r w:rsidRPr="005A7BEF">
              <w:rPr>
                <w:rFonts w:ascii="Arial" w:hAnsi="Arial" w:cs="Arial"/>
                <w:sz w:val="16"/>
                <w:szCs w:val="16"/>
              </w:rPr>
              <w:t>-666</w:t>
            </w:r>
            <w:r w:rsidR="008230E4" w:rsidRPr="005A7BEF">
              <w:rPr>
                <w:rFonts w:ascii="Arial" w:hAnsi="Arial" w:cs="Arial"/>
                <w:sz w:val="16"/>
                <w:szCs w:val="16"/>
              </w:rPr>
              <w:t xml:space="preserve"> Other (</w:t>
            </w:r>
            <w:r w:rsidR="00D8491F">
              <w:rPr>
                <w:rFonts w:ascii="Arial" w:hAnsi="Arial" w:cs="Arial"/>
                <w:sz w:val="16"/>
                <w:szCs w:val="16"/>
              </w:rPr>
              <w:t xml:space="preserve">please </w:t>
            </w:r>
            <w:r w:rsidR="00615995" w:rsidRPr="005A7BEF">
              <w:rPr>
                <w:rFonts w:ascii="Arial" w:hAnsi="Arial" w:cs="Arial"/>
                <w:sz w:val="16"/>
                <w:szCs w:val="16"/>
              </w:rPr>
              <w:t>pecify</w:t>
            </w:r>
            <w:r w:rsidR="008230E4" w:rsidRPr="005A7BEF">
              <w:rPr>
                <w:rFonts w:ascii="Arial" w:hAnsi="Arial" w:cs="Arial"/>
                <w:sz w:val="16"/>
                <w:szCs w:val="16"/>
              </w:rPr>
              <w:t>)</w:t>
            </w:r>
          </w:p>
          <w:p w14:paraId="4B8BB285" w14:textId="77777777" w:rsidR="004C53CA" w:rsidRPr="005A7BEF" w:rsidRDefault="004C53CA" w:rsidP="005A7BEF">
            <w:pPr>
              <w:jc w:val="center"/>
              <w:rPr>
                <w:rFonts w:ascii="Arial" w:hAnsi="Arial" w:cs="Arial"/>
                <w:i/>
                <w:sz w:val="16"/>
                <w:szCs w:val="16"/>
              </w:rPr>
            </w:pPr>
          </w:p>
          <w:p w14:paraId="1E554DD8" w14:textId="40E7B2C5" w:rsidR="008230E4" w:rsidRPr="005A7BEF" w:rsidRDefault="008230E4" w:rsidP="005A7BEF">
            <w:pPr>
              <w:jc w:val="center"/>
              <w:rPr>
                <w:rFonts w:ascii="Arial" w:hAnsi="Arial" w:cs="Arial"/>
                <w:sz w:val="16"/>
                <w:szCs w:val="16"/>
              </w:rPr>
            </w:pPr>
            <w:r w:rsidRPr="005A7BEF">
              <w:rPr>
                <w:rFonts w:ascii="Arial" w:hAnsi="Arial" w:cs="Arial"/>
                <w:i/>
                <w:sz w:val="16"/>
                <w:szCs w:val="16"/>
              </w:rPr>
              <w:t xml:space="preserve">(question </w:t>
            </w:r>
            <w:r w:rsidR="004C53CA" w:rsidRPr="005A7BEF">
              <w:rPr>
                <w:rFonts w:ascii="Arial" w:hAnsi="Arial" w:cs="Arial"/>
                <w:i/>
                <w:sz w:val="16"/>
                <w:szCs w:val="16"/>
              </w:rPr>
              <w:t>I</w:t>
            </w:r>
            <w:r w:rsidRPr="005A7BEF">
              <w:rPr>
                <w:rFonts w:ascii="Arial" w:hAnsi="Arial" w:cs="Arial"/>
                <w:i/>
                <w:sz w:val="16"/>
                <w:szCs w:val="16"/>
              </w:rPr>
              <w:t>s skipped if from household member)</w:t>
            </w:r>
          </w:p>
        </w:tc>
        <w:tc>
          <w:tcPr>
            <w:tcW w:w="603" w:type="pct"/>
          </w:tcPr>
          <w:p w14:paraId="49982339"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Does the household</w:t>
            </w:r>
          </w:p>
          <w:p w14:paraId="6C8C0DAF" w14:textId="0F68FFDF" w:rsidR="008230E4" w:rsidRPr="005A7BEF" w:rsidRDefault="008230E4" w:rsidP="005A7BEF">
            <w:pPr>
              <w:jc w:val="center"/>
              <w:rPr>
                <w:rFonts w:ascii="Arial" w:hAnsi="Arial" w:cs="Arial"/>
                <w:sz w:val="16"/>
                <w:szCs w:val="16"/>
              </w:rPr>
            </w:pPr>
            <w:r w:rsidRPr="005A7BEF">
              <w:rPr>
                <w:rFonts w:ascii="Arial" w:hAnsi="Arial" w:cs="Arial"/>
                <w:sz w:val="16"/>
                <w:szCs w:val="16"/>
              </w:rPr>
              <w:t xml:space="preserve">have the right to sell </w:t>
            </w:r>
            <w:r w:rsidR="00706E22" w:rsidRPr="0072371C">
              <w:rPr>
                <w:rFonts w:ascii="Arial" w:hAnsi="Arial" w:cs="Arial"/>
                <w:sz w:val="16"/>
                <w:szCs w:val="16"/>
              </w:rPr>
              <w:t>plot [#]: [Plot Name]</w:t>
            </w:r>
            <w:r w:rsidR="00706E22">
              <w:rPr>
                <w:rFonts w:ascii="Arial" w:hAnsi="Arial" w:cs="Arial"/>
                <w:sz w:val="16"/>
                <w:szCs w:val="16"/>
              </w:rPr>
              <w:t xml:space="preserve"> </w:t>
            </w:r>
            <w:r w:rsidRPr="005A7BEF">
              <w:rPr>
                <w:rFonts w:ascii="Arial" w:hAnsi="Arial" w:cs="Arial"/>
                <w:sz w:val="16"/>
                <w:szCs w:val="16"/>
              </w:rPr>
              <w:t>or use it as collateral for security?</w:t>
            </w:r>
          </w:p>
          <w:p w14:paraId="55F0F4C8" w14:textId="77777777" w:rsidR="00615995" w:rsidRPr="005A7BEF" w:rsidRDefault="00615995" w:rsidP="005A7BEF">
            <w:pPr>
              <w:jc w:val="center"/>
              <w:rPr>
                <w:rFonts w:ascii="Arial" w:hAnsi="Arial" w:cs="Arial"/>
                <w:sz w:val="16"/>
                <w:szCs w:val="16"/>
              </w:rPr>
            </w:pPr>
          </w:p>
          <w:p w14:paraId="53F5D375" w14:textId="7BFD7E31" w:rsidR="008230E4" w:rsidRPr="005A7BEF" w:rsidRDefault="008230E4" w:rsidP="005A7BEF">
            <w:pPr>
              <w:jc w:val="center"/>
              <w:rPr>
                <w:rFonts w:ascii="Arial" w:hAnsi="Arial" w:cs="Arial"/>
                <w:sz w:val="16"/>
                <w:szCs w:val="16"/>
              </w:rPr>
            </w:pPr>
            <w:r w:rsidRPr="005A7BEF">
              <w:rPr>
                <w:rFonts w:ascii="Arial" w:hAnsi="Arial" w:cs="Arial"/>
                <w:sz w:val="16"/>
                <w:szCs w:val="16"/>
              </w:rPr>
              <w:t>1</w:t>
            </w:r>
            <w:r w:rsidR="004C53CA" w:rsidRPr="005A7BEF">
              <w:rPr>
                <w:rFonts w:ascii="Arial" w:hAnsi="Arial" w:cs="Arial"/>
                <w:sz w:val="16"/>
                <w:szCs w:val="16"/>
              </w:rPr>
              <w:t>. C</w:t>
            </w:r>
            <w:r w:rsidRPr="005A7BEF">
              <w:rPr>
                <w:rFonts w:ascii="Arial" w:hAnsi="Arial" w:cs="Arial"/>
                <w:sz w:val="16"/>
                <w:szCs w:val="16"/>
              </w:rPr>
              <w:t>an sell</w:t>
            </w:r>
          </w:p>
          <w:p w14:paraId="18BE041A" w14:textId="5E0D2305" w:rsidR="008230E4" w:rsidRPr="005A7BEF" w:rsidRDefault="008230E4" w:rsidP="005A7BEF">
            <w:pPr>
              <w:jc w:val="center"/>
              <w:rPr>
                <w:rFonts w:ascii="Arial" w:hAnsi="Arial" w:cs="Arial"/>
                <w:sz w:val="16"/>
                <w:szCs w:val="16"/>
              </w:rPr>
            </w:pPr>
            <w:r w:rsidRPr="005A7BEF">
              <w:rPr>
                <w:rFonts w:ascii="Arial" w:hAnsi="Arial" w:cs="Arial"/>
                <w:sz w:val="16"/>
                <w:szCs w:val="16"/>
              </w:rPr>
              <w:t>2.</w:t>
            </w:r>
            <w:r w:rsidR="004C53CA" w:rsidRPr="005A7BEF">
              <w:rPr>
                <w:rFonts w:ascii="Arial" w:hAnsi="Arial" w:cs="Arial"/>
                <w:sz w:val="16"/>
                <w:szCs w:val="16"/>
              </w:rPr>
              <w:t xml:space="preserve"> </w:t>
            </w:r>
            <w:r w:rsidRPr="005A7BEF">
              <w:rPr>
                <w:rFonts w:ascii="Arial" w:hAnsi="Arial" w:cs="Arial"/>
                <w:sz w:val="16"/>
                <w:szCs w:val="16"/>
              </w:rPr>
              <w:t>Can use for collateral</w:t>
            </w:r>
          </w:p>
          <w:p w14:paraId="4CB00FB1" w14:textId="6B72C02E" w:rsidR="008230E4" w:rsidRPr="005A7BEF" w:rsidRDefault="008230E4" w:rsidP="005A7BEF">
            <w:pPr>
              <w:jc w:val="center"/>
              <w:rPr>
                <w:rFonts w:ascii="Arial" w:hAnsi="Arial" w:cs="Arial"/>
                <w:sz w:val="16"/>
                <w:szCs w:val="16"/>
              </w:rPr>
            </w:pPr>
            <w:r w:rsidRPr="005A7BEF">
              <w:rPr>
                <w:rFonts w:ascii="Arial" w:hAnsi="Arial" w:cs="Arial"/>
                <w:sz w:val="16"/>
                <w:szCs w:val="16"/>
              </w:rPr>
              <w:t>3. Both</w:t>
            </w:r>
          </w:p>
          <w:p w14:paraId="1956E6A0" w14:textId="2C04FC50" w:rsidR="008230E4" w:rsidRPr="005A7BEF" w:rsidRDefault="00DC4449" w:rsidP="005A7BEF">
            <w:pPr>
              <w:jc w:val="center"/>
              <w:rPr>
                <w:rFonts w:ascii="Arial" w:hAnsi="Arial" w:cs="Arial"/>
                <w:sz w:val="16"/>
                <w:szCs w:val="16"/>
              </w:rPr>
            </w:pPr>
            <w:r>
              <w:rPr>
                <w:rFonts w:ascii="Arial" w:hAnsi="Arial" w:cs="Arial"/>
                <w:sz w:val="16"/>
                <w:szCs w:val="16"/>
              </w:rPr>
              <w:t>4</w:t>
            </w:r>
            <w:r w:rsidR="008230E4" w:rsidRPr="005A7BEF">
              <w:rPr>
                <w:rFonts w:ascii="Arial" w:hAnsi="Arial" w:cs="Arial"/>
                <w:sz w:val="16"/>
                <w:szCs w:val="16"/>
              </w:rPr>
              <w:t>.</w:t>
            </w:r>
            <w:r w:rsidR="004C53CA" w:rsidRPr="005A7BEF">
              <w:rPr>
                <w:rFonts w:ascii="Arial" w:hAnsi="Arial" w:cs="Arial"/>
                <w:sz w:val="16"/>
                <w:szCs w:val="16"/>
              </w:rPr>
              <w:t xml:space="preserve"> </w:t>
            </w:r>
            <w:r w:rsidR="008230E4" w:rsidRPr="005A7BEF">
              <w:rPr>
                <w:rFonts w:ascii="Arial" w:hAnsi="Arial" w:cs="Arial"/>
                <w:sz w:val="16"/>
                <w:szCs w:val="16"/>
              </w:rPr>
              <w:t>Neither</w:t>
            </w:r>
          </w:p>
        </w:tc>
        <w:tc>
          <w:tcPr>
            <w:tcW w:w="740" w:type="pct"/>
          </w:tcPr>
          <w:p w14:paraId="35DA3C20" w14:textId="301F0012" w:rsidR="008230E4" w:rsidRPr="005A7BEF" w:rsidRDefault="008230E4" w:rsidP="005A7BEF">
            <w:pPr>
              <w:jc w:val="center"/>
              <w:rPr>
                <w:rFonts w:ascii="Arial" w:hAnsi="Arial" w:cs="Arial"/>
                <w:sz w:val="16"/>
                <w:szCs w:val="16"/>
              </w:rPr>
            </w:pPr>
            <w:r w:rsidRPr="005A7BEF">
              <w:rPr>
                <w:rFonts w:ascii="Arial" w:hAnsi="Arial" w:cs="Arial"/>
                <w:sz w:val="16"/>
                <w:szCs w:val="16"/>
              </w:rPr>
              <w:t>Was</w:t>
            </w:r>
            <w:r w:rsidR="00706E22" w:rsidRPr="0072371C">
              <w:rPr>
                <w:rFonts w:ascii="Arial" w:hAnsi="Arial" w:cs="Arial"/>
                <w:sz w:val="16"/>
                <w:szCs w:val="16"/>
              </w:rPr>
              <w:t xml:space="preserve"> plot [#]: [Plot Name]</w:t>
            </w:r>
            <w:r w:rsidR="00DC4449">
              <w:rPr>
                <w:rFonts w:ascii="Arial" w:hAnsi="Arial" w:cs="Arial"/>
                <w:sz w:val="16"/>
                <w:szCs w:val="16"/>
              </w:rPr>
              <w:t xml:space="preserve"> </w:t>
            </w:r>
            <w:r w:rsidRPr="005A7BEF">
              <w:rPr>
                <w:rFonts w:ascii="Arial" w:hAnsi="Arial" w:cs="Arial"/>
                <w:sz w:val="16"/>
                <w:szCs w:val="16"/>
              </w:rPr>
              <w:t>farmed by somebody outside your household in the last farming season</w:t>
            </w:r>
          </w:p>
          <w:p w14:paraId="104173B7"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(e.g. sharecropped, rented out, or allocated</w:t>
            </w:r>
            <w:r w:rsidRPr="005A7BEF">
              <w:rPr>
                <w:rFonts w:ascii="Arial" w:hAnsi="Arial" w:cs="Arial"/>
                <w:sz w:val="16"/>
                <w:szCs w:val="16"/>
              </w:rPr>
              <w:br/>
              <w:t>to another person)?</w:t>
            </w:r>
          </w:p>
          <w:p w14:paraId="3A00F006" w14:textId="77777777" w:rsidR="008230E4" w:rsidRPr="005A7BEF" w:rsidRDefault="008230E4" w:rsidP="005A7BEF">
            <w:pPr>
              <w:jc w:val="center"/>
              <w:rPr>
                <w:rFonts w:ascii="Arial" w:hAnsi="Arial" w:cs="Arial"/>
                <w:sz w:val="16"/>
                <w:szCs w:val="16"/>
              </w:rPr>
            </w:pPr>
          </w:p>
          <w:p w14:paraId="5104E707" w14:textId="3B193EA9" w:rsidR="008230E4" w:rsidRPr="005A7BEF" w:rsidRDefault="008230E4" w:rsidP="005A7BEF">
            <w:pPr>
              <w:jc w:val="center"/>
              <w:rPr>
                <w:rFonts w:ascii="Arial" w:hAnsi="Arial" w:cs="Arial"/>
                <w:sz w:val="16"/>
                <w:szCs w:val="16"/>
              </w:rPr>
            </w:pPr>
            <w:r w:rsidRPr="005A7BEF">
              <w:rPr>
                <w:rFonts w:ascii="Arial" w:hAnsi="Arial" w:cs="Arial"/>
                <w:sz w:val="16"/>
                <w:szCs w:val="16"/>
              </w:rPr>
              <w:t>1.Yes</w:t>
            </w:r>
          </w:p>
          <w:p w14:paraId="441FD102"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5. No &gt;&gt;I47</w:t>
            </w:r>
          </w:p>
        </w:tc>
        <w:tc>
          <w:tcPr>
            <w:tcW w:w="499" w:type="pct"/>
          </w:tcPr>
          <w:p w14:paraId="13A20EEC"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For how many years has this land been farmed by somebody outside the household?</w:t>
            </w:r>
          </w:p>
        </w:tc>
        <w:tc>
          <w:tcPr>
            <w:tcW w:w="522" w:type="pct"/>
            <w:gridSpan w:val="2"/>
            <w:tcBorders>
              <w:bottom w:val="single" w:sz="4" w:space="0" w:color="auto"/>
            </w:tcBorders>
          </w:tcPr>
          <w:p w14:paraId="4B233B5E" w14:textId="12F073A3" w:rsidR="008230E4" w:rsidRPr="005A7BEF" w:rsidRDefault="008230E4" w:rsidP="005A7BEF">
            <w:pPr>
              <w:jc w:val="center"/>
              <w:rPr>
                <w:rFonts w:ascii="Arial" w:hAnsi="Arial" w:cs="Arial"/>
                <w:sz w:val="16"/>
                <w:szCs w:val="16"/>
              </w:rPr>
            </w:pPr>
            <w:r w:rsidRPr="005A7BEF">
              <w:rPr>
                <w:rFonts w:ascii="Arial" w:hAnsi="Arial" w:cs="Arial"/>
                <w:sz w:val="16"/>
                <w:szCs w:val="16"/>
              </w:rPr>
              <w:t xml:space="preserve">How many </w:t>
            </w:r>
            <w:r w:rsidR="00706E22">
              <w:rPr>
                <w:rFonts w:ascii="Arial" w:hAnsi="Arial" w:cs="Arial"/>
                <w:sz w:val="16"/>
                <w:szCs w:val="16"/>
              </w:rPr>
              <w:t>[</w:t>
            </w:r>
            <w:r w:rsidRPr="005A7BEF">
              <w:rPr>
                <w:rFonts w:ascii="Arial" w:hAnsi="Arial" w:cs="Arial"/>
                <w:sz w:val="16"/>
                <w:szCs w:val="16"/>
              </w:rPr>
              <w:t>chosen unit</w:t>
            </w:r>
            <w:r w:rsidR="00706E22">
              <w:rPr>
                <w:rFonts w:ascii="Arial" w:hAnsi="Arial" w:cs="Arial"/>
                <w:sz w:val="16"/>
                <w:szCs w:val="16"/>
              </w:rPr>
              <w:t>s]</w:t>
            </w:r>
            <w:r w:rsidRPr="005A7BEF">
              <w:rPr>
                <w:rFonts w:ascii="Arial" w:hAnsi="Arial" w:cs="Arial"/>
                <w:sz w:val="16"/>
                <w:szCs w:val="16"/>
              </w:rPr>
              <w:t xml:space="preserve"> </w:t>
            </w:r>
            <w:r w:rsidR="006B0A28" w:rsidRPr="005A7BEF">
              <w:rPr>
                <w:rFonts w:ascii="Arial" w:hAnsi="Arial" w:cs="Arial"/>
                <w:sz w:val="16"/>
                <w:szCs w:val="16"/>
              </w:rPr>
              <w:t xml:space="preserve">of </w:t>
            </w:r>
            <w:r w:rsidR="00706E22" w:rsidRPr="0072371C">
              <w:rPr>
                <w:rFonts w:ascii="Arial" w:hAnsi="Arial" w:cs="Arial"/>
                <w:sz w:val="16"/>
                <w:szCs w:val="16"/>
              </w:rPr>
              <w:t>plot [#]: [Plot Name]</w:t>
            </w:r>
            <w:r w:rsidR="00706E22">
              <w:rPr>
                <w:rFonts w:ascii="Arial" w:hAnsi="Arial" w:cs="Arial"/>
                <w:sz w:val="16"/>
                <w:szCs w:val="16"/>
              </w:rPr>
              <w:t xml:space="preserve"> </w:t>
            </w:r>
            <w:r w:rsidRPr="005A7BEF">
              <w:rPr>
                <w:rFonts w:ascii="Arial" w:hAnsi="Arial" w:cs="Arial"/>
                <w:sz w:val="16"/>
                <w:szCs w:val="16"/>
              </w:rPr>
              <w:t xml:space="preserve">were </w:t>
            </w:r>
            <w:r w:rsidR="006B0A28" w:rsidRPr="00842F8E">
              <w:rPr>
                <w:rFonts w:ascii="Arial" w:hAnsi="Arial" w:cs="Arial"/>
                <w:b/>
                <w:sz w:val="16"/>
                <w:szCs w:val="16"/>
                <w:u w:val="single"/>
              </w:rPr>
              <w:t>cultivated</w:t>
            </w:r>
            <w:r w:rsidR="006B0A28" w:rsidRPr="005A7BEF">
              <w:rPr>
                <w:rFonts w:ascii="Arial" w:hAnsi="Arial" w:cs="Arial"/>
                <w:sz w:val="16"/>
                <w:szCs w:val="16"/>
              </w:rPr>
              <w:t xml:space="preserve"> </w:t>
            </w:r>
            <w:r w:rsidRPr="005A7BEF">
              <w:rPr>
                <w:rFonts w:ascii="Arial" w:hAnsi="Arial" w:cs="Arial"/>
                <w:sz w:val="16"/>
                <w:szCs w:val="16"/>
              </w:rPr>
              <w:t>by someone else this year?</w:t>
            </w:r>
          </w:p>
        </w:tc>
        <w:tc>
          <w:tcPr>
            <w:tcW w:w="671" w:type="pct"/>
            <w:gridSpan w:val="2"/>
          </w:tcPr>
          <w:p w14:paraId="21A95181" w14:textId="2D90E332" w:rsidR="008230E4" w:rsidRPr="005A7BEF" w:rsidRDefault="008230E4" w:rsidP="005A7BEF">
            <w:pPr>
              <w:jc w:val="center"/>
              <w:rPr>
                <w:rFonts w:ascii="Arial" w:hAnsi="Arial" w:cs="Arial"/>
                <w:sz w:val="16"/>
                <w:szCs w:val="16"/>
              </w:rPr>
            </w:pPr>
            <w:r w:rsidRPr="005A7BEF">
              <w:rPr>
                <w:rFonts w:ascii="Arial" w:hAnsi="Arial" w:cs="Arial"/>
                <w:sz w:val="16"/>
                <w:szCs w:val="16"/>
              </w:rPr>
              <w:t xml:space="preserve">What </w:t>
            </w:r>
            <w:r w:rsidR="00706E22">
              <w:rPr>
                <w:rFonts w:ascii="Arial" w:hAnsi="Arial" w:cs="Arial"/>
                <w:sz w:val="16"/>
                <w:szCs w:val="16"/>
              </w:rPr>
              <w:t>was</w:t>
            </w:r>
            <w:r w:rsidRPr="005A7BEF">
              <w:rPr>
                <w:rFonts w:ascii="Arial" w:hAnsi="Arial" w:cs="Arial"/>
                <w:sz w:val="16"/>
                <w:szCs w:val="16"/>
              </w:rPr>
              <w:t xml:space="preserve"> the main reason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decided to rent out or</w:t>
            </w:r>
          </w:p>
          <w:p w14:paraId="77A878DC"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sharecrop this land?</w:t>
            </w:r>
          </w:p>
          <w:p w14:paraId="01775004" w14:textId="77777777" w:rsidR="00615995" w:rsidRPr="005A7BEF" w:rsidRDefault="00615995" w:rsidP="005A7BEF">
            <w:pPr>
              <w:jc w:val="center"/>
              <w:rPr>
                <w:rFonts w:ascii="Arial" w:hAnsi="Arial" w:cs="Arial"/>
                <w:sz w:val="16"/>
                <w:szCs w:val="16"/>
              </w:rPr>
            </w:pPr>
          </w:p>
          <w:p w14:paraId="3C400FF6" w14:textId="0289F48C" w:rsidR="008230E4" w:rsidRPr="005A7BEF" w:rsidRDefault="008230E4" w:rsidP="005A7BEF">
            <w:pPr>
              <w:jc w:val="center"/>
              <w:rPr>
                <w:rFonts w:ascii="Arial" w:hAnsi="Arial" w:cs="Arial"/>
                <w:sz w:val="16"/>
                <w:szCs w:val="16"/>
              </w:rPr>
            </w:pPr>
            <w:r w:rsidRPr="005A7BEF">
              <w:rPr>
                <w:rFonts w:ascii="Arial" w:hAnsi="Arial" w:cs="Arial"/>
                <w:sz w:val="16"/>
                <w:szCs w:val="16"/>
              </w:rPr>
              <w:t>1 Needed money</w:t>
            </w:r>
          </w:p>
          <w:p w14:paraId="00B1135B"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2 Plot was undesirable</w:t>
            </w:r>
          </w:p>
          <w:p w14:paraId="24404C5F"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3 Did not want to continue farming</w:t>
            </w:r>
          </w:p>
          <w:p w14:paraId="51BEA8D6"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4 Already had enough land</w:t>
            </w:r>
          </w:p>
          <w:p w14:paraId="1A5FF44C"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5 Wanted to help the recipient</w:t>
            </w:r>
          </w:p>
          <w:p w14:paraId="1EC92BC3" w14:textId="2A68CABC" w:rsidR="008230E4" w:rsidRPr="005A7BEF" w:rsidRDefault="008230E4" w:rsidP="005A7BEF">
            <w:pPr>
              <w:jc w:val="center"/>
              <w:rPr>
                <w:rFonts w:ascii="Arial" w:hAnsi="Arial" w:cs="Arial"/>
                <w:sz w:val="16"/>
                <w:szCs w:val="16"/>
              </w:rPr>
            </w:pPr>
            <w:r w:rsidRPr="005A7BEF">
              <w:rPr>
                <w:rFonts w:ascii="Arial" w:hAnsi="Arial" w:cs="Arial"/>
                <w:sz w:val="16"/>
                <w:szCs w:val="16"/>
              </w:rPr>
              <w:t>6 Other (</w:t>
            </w:r>
            <w:r w:rsidR="00706E22">
              <w:rPr>
                <w:rFonts w:ascii="Arial" w:hAnsi="Arial" w:cs="Arial"/>
                <w:sz w:val="16"/>
                <w:szCs w:val="16"/>
              </w:rPr>
              <w:t>please s</w:t>
            </w:r>
            <w:r w:rsidR="00820B4B" w:rsidRPr="005A7BEF">
              <w:rPr>
                <w:rFonts w:ascii="Arial" w:hAnsi="Arial" w:cs="Arial"/>
                <w:sz w:val="16"/>
                <w:szCs w:val="16"/>
              </w:rPr>
              <w:t>pecify</w:t>
            </w:r>
            <w:r w:rsidRPr="005A7BEF">
              <w:rPr>
                <w:rFonts w:ascii="Arial" w:hAnsi="Arial" w:cs="Arial"/>
                <w:sz w:val="16"/>
                <w:szCs w:val="16"/>
              </w:rPr>
              <w:t>)</w:t>
            </w:r>
          </w:p>
        </w:tc>
        <w:tc>
          <w:tcPr>
            <w:tcW w:w="392" w:type="pct"/>
          </w:tcPr>
          <w:p w14:paraId="26A09475" w14:textId="154919EE" w:rsidR="008230E4" w:rsidRPr="005A7BEF" w:rsidRDefault="008230E4" w:rsidP="005A7BEF">
            <w:pPr>
              <w:jc w:val="center"/>
              <w:rPr>
                <w:rFonts w:ascii="Arial" w:hAnsi="Arial" w:cs="Arial"/>
                <w:sz w:val="16"/>
                <w:szCs w:val="16"/>
              </w:rPr>
            </w:pPr>
            <w:r w:rsidRPr="005A7BEF">
              <w:rPr>
                <w:rFonts w:ascii="Arial" w:hAnsi="Arial" w:cs="Arial"/>
                <w:sz w:val="16"/>
                <w:szCs w:val="16"/>
              </w:rPr>
              <w:t>Do</w:t>
            </w:r>
            <w:r w:rsidR="00DC4449">
              <w:rPr>
                <w:rFonts w:ascii="Arial" w:hAnsi="Arial" w:cs="Arial"/>
                <w:sz w:val="16"/>
                <w:szCs w:val="16"/>
              </w:rPr>
              <w:t>es [Name]</w:t>
            </w:r>
            <w:r w:rsidRPr="005A7BEF">
              <w:rPr>
                <w:rFonts w:ascii="Arial" w:hAnsi="Arial" w:cs="Arial"/>
                <w:sz w:val="16"/>
                <w:szCs w:val="16"/>
              </w:rPr>
              <w:t xml:space="preserve"> allow the tenant/recipient to make all the farming decisions about the land?</w:t>
            </w:r>
          </w:p>
          <w:p w14:paraId="796C2451" w14:textId="77777777" w:rsidR="008230E4" w:rsidRPr="005A7BEF" w:rsidRDefault="008230E4" w:rsidP="005A7BEF">
            <w:pPr>
              <w:jc w:val="center"/>
              <w:rPr>
                <w:rFonts w:ascii="Arial" w:hAnsi="Arial" w:cs="Arial"/>
                <w:sz w:val="16"/>
                <w:szCs w:val="16"/>
              </w:rPr>
            </w:pPr>
          </w:p>
          <w:p w14:paraId="364874FF"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1.Yes</w:t>
            </w:r>
          </w:p>
          <w:p w14:paraId="14BD25B8" w14:textId="363DCBF7" w:rsidR="008230E4" w:rsidRPr="005A7BEF" w:rsidRDefault="008230E4" w:rsidP="005A7BEF">
            <w:pPr>
              <w:jc w:val="center"/>
              <w:rPr>
                <w:rFonts w:ascii="Arial" w:hAnsi="Arial" w:cs="Arial"/>
                <w:sz w:val="16"/>
                <w:szCs w:val="16"/>
              </w:rPr>
            </w:pPr>
            <w:r w:rsidRPr="005A7BEF">
              <w:rPr>
                <w:rFonts w:ascii="Arial" w:hAnsi="Arial" w:cs="Arial"/>
                <w:sz w:val="16"/>
                <w:szCs w:val="16"/>
              </w:rPr>
              <w:t>5. No</w:t>
            </w:r>
          </w:p>
        </w:tc>
      </w:tr>
      <w:tr w:rsidR="00615995" w:rsidRPr="005A7BEF" w14:paraId="3000015E" w14:textId="77777777" w:rsidTr="00A738A4">
        <w:trPr>
          <w:cantSplit/>
          <w:trHeight w:val="93"/>
        </w:trPr>
        <w:tc>
          <w:tcPr>
            <w:tcW w:w="187" w:type="pct"/>
            <w:vMerge w:val="restart"/>
            <w:vAlign w:val="bottom"/>
          </w:tcPr>
          <w:p w14:paraId="7AF75633" w14:textId="77777777" w:rsidR="008230E4" w:rsidRPr="005A7BEF" w:rsidRDefault="008230E4" w:rsidP="005A7BEF">
            <w:pPr>
              <w:jc w:val="center"/>
              <w:rPr>
                <w:rFonts w:ascii="Arial" w:hAnsi="Arial" w:cs="Arial"/>
                <w:sz w:val="16"/>
                <w:szCs w:val="16"/>
              </w:rPr>
            </w:pPr>
          </w:p>
        </w:tc>
        <w:tc>
          <w:tcPr>
            <w:tcW w:w="298" w:type="pct"/>
            <w:vMerge w:val="restart"/>
            <w:tcBorders>
              <w:right w:val="nil"/>
            </w:tcBorders>
          </w:tcPr>
          <w:p w14:paraId="7DB2DA09" w14:textId="77777777" w:rsidR="008230E4" w:rsidRPr="005A7BEF" w:rsidRDefault="008230E4" w:rsidP="005A7BEF">
            <w:pPr>
              <w:jc w:val="center"/>
              <w:rPr>
                <w:rFonts w:ascii="Arial" w:hAnsi="Arial" w:cs="Arial"/>
                <w:sz w:val="16"/>
                <w:szCs w:val="16"/>
              </w:rPr>
            </w:pPr>
          </w:p>
        </w:tc>
        <w:tc>
          <w:tcPr>
            <w:tcW w:w="450" w:type="pct"/>
            <w:vMerge w:val="restart"/>
            <w:tcBorders>
              <w:left w:val="nil"/>
            </w:tcBorders>
          </w:tcPr>
          <w:p w14:paraId="516380AE" w14:textId="77777777" w:rsidR="008230E4" w:rsidRPr="005A7BEF" w:rsidRDefault="008230E4" w:rsidP="005A7BEF">
            <w:pPr>
              <w:tabs>
                <w:tab w:val="center" w:pos="176"/>
                <w:tab w:val="center" w:pos="536"/>
              </w:tabs>
              <w:jc w:val="center"/>
              <w:rPr>
                <w:rFonts w:ascii="Arial" w:hAnsi="Arial" w:cs="Arial"/>
                <w:sz w:val="16"/>
                <w:szCs w:val="16"/>
              </w:rPr>
            </w:pPr>
          </w:p>
        </w:tc>
        <w:tc>
          <w:tcPr>
            <w:tcW w:w="152" w:type="pct"/>
            <w:vMerge w:val="restart"/>
            <w:tcBorders>
              <w:right w:val="nil"/>
            </w:tcBorders>
          </w:tcPr>
          <w:p w14:paraId="714C8553" w14:textId="77777777" w:rsidR="008230E4" w:rsidRPr="005A7BEF" w:rsidRDefault="008230E4" w:rsidP="005A7BEF">
            <w:pPr>
              <w:tabs>
                <w:tab w:val="center" w:pos="176"/>
                <w:tab w:val="center" w:pos="536"/>
              </w:tabs>
              <w:jc w:val="center"/>
              <w:rPr>
                <w:rFonts w:ascii="Arial" w:hAnsi="Arial" w:cs="Arial"/>
                <w:sz w:val="16"/>
                <w:szCs w:val="16"/>
              </w:rPr>
            </w:pPr>
          </w:p>
        </w:tc>
        <w:tc>
          <w:tcPr>
            <w:tcW w:w="486" w:type="pct"/>
            <w:vMerge w:val="restart"/>
            <w:tcBorders>
              <w:left w:val="nil"/>
            </w:tcBorders>
          </w:tcPr>
          <w:p w14:paraId="1FA3B37F" w14:textId="77777777" w:rsidR="008230E4" w:rsidRPr="005A7BEF" w:rsidRDefault="008230E4" w:rsidP="005A7BEF">
            <w:pPr>
              <w:tabs>
                <w:tab w:val="center" w:pos="176"/>
                <w:tab w:val="center" w:pos="536"/>
              </w:tabs>
              <w:rPr>
                <w:rFonts w:ascii="Arial" w:hAnsi="Arial" w:cs="Arial"/>
                <w:sz w:val="16"/>
                <w:szCs w:val="16"/>
              </w:rPr>
            </w:pPr>
          </w:p>
        </w:tc>
        <w:tc>
          <w:tcPr>
            <w:tcW w:w="603" w:type="pct"/>
            <w:vMerge w:val="restart"/>
          </w:tcPr>
          <w:p w14:paraId="6629C9CE" w14:textId="77777777" w:rsidR="008230E4" w:rsidRPr="005A7BEF" w:rsidRDefault="008230E4" w:rsidP="005A7BEF">
            <w:pPr>
              <w:tabs>
                <w:tab w:val="center" w:pos="176"/>
                <w:tab w:val="center" w:pos="536"/>
              </w:tabs>
              <w:jc w:val="center"/>
              <w:rPr>
                <w:rFonts w:ascii="Arial" w:hAnsi="Arial" w:cs="Arial"/>
                <w:sz w:val="16"/>
                <w:szCs w:val="16"/>
              </w:rPr>
            </w:pPr>
          </w:p>
        </w:tc>
        <w:tc>
          <w:tcPr>
            <w:tcW w:w="740" w:type="pct"/>
            <w:vMerge w:val="restart"/>
          </w:tcPr>
          <w:p w14:paraId="6C2FC64A" w14:textId="77777777" w:rsidR="008230E4" w:rsidRPr="005A7BEF" w:rsidRDefault="008230E4" w:rsidP="005A7BEF">
            <w:pPr>
              <w:rPr>
                <w:rFonts w:ascii="Arial" w:hAnsi="Arial" w:cs="Arial"/>
                <w:sz w:val="16"/>
                <w:szCs w:val="16"/>
              </w:rPr>
            </w:pPr>
          </w:p>
        </w:tc>
        <w:tc>
          <w:tcPr>
            <w:tcW w:w="499" w:type="pct"/>
            <w:vMerge w:val="restart"/>
            <w:vAlign w:val="bottom"/>
          </w:tcPr>
          <w:p w14:paraId="31E8FDB1" w14:textId="77777777" w:rsidR="008230E4" w:rsidRPr="005A7BEF" w:rsidRDefault="008230E4" w:rsidP="005A7BEF">
            <w:pPr>
              <w:jc w:val="center"/>
              <w:rPr>
                <w:rFonts w:ascii="Arial" w:hAnsi="Arial" w:cs="Arial"/>
                <w:i/>
                <w:sz w:val="16"/>
                <w:szCs w:val="16"/>
              </w:rPr>
            </w:pPr>
            <w:r w:rsidRPr="005A7BEF">
              <w:rPr>
                <w:rFonts w:ascii="Arial" w:hAnsi="Arial" w:cs="Arial"/>
                <w:i/>
                <w:sz w:val="16"/>
                <w:szCs w:val="16"/>
              </w:rPr>
              <w:t>Number of years</w:t>
            </w:r>
          </w:p>
          <w:p w14:paraId="7FD6F8A5" w14:textId="59411C56" w:rsidR="00C302F3" w:rsidRPr="005A7BEF" w:rsidRDefault="00C302F3" w:rsidP="005A7BEF">
            <w:pPr>
              <w:jc w:val="center"/>
              <w:rPr>
                <w:rFonts w:ascii="Arial" w:hAnsi="Arial" w:cs="Arial"/>
                <w:i/>
                <w:sz w:val="16"/>
                <w:szCs w:val="16"/>
              </w:rPr>
            </w:pPr>
          </w:p>
        </w:tc>
        <w:tc>
          <w:tcPr>
            <w:tcW w:w="522" w:type="pct"/>
            <w:gridSpan w:val="2"/>
            <w:tcBorders>
              <w:bottom w:val="nil"/>
            </w:tcBorders>
            <w:vAlign w:val="bottom"/>
          </w:tcPr>
          <w:p w14:paraId="750DC434" w14:textId="77777777" w:rsidR="008230E4" w:rsidRPr="005A7BEF" w:rsidRDefault="008230E4" w:rsidP="005A7BEF">
            <w:pPr>
              <w:rPr>
                <w:rFonts w:ascii="Arial" w:hAnsi="Arial" w:cs="Arial"/>
                <w:sz w:val="16"/>
                <w:szCs w:val="16"/>
              </w:rPr>
            </w:pPr>
          </w:p>
        </w:tc>
        <w:tc>
          <w:tcPr>
            <w:tcW w:w="350" w:type="pct"/>
            <w:vMerge w:val="restart"/>
            <w:tcBorders>
              <w:right w:val="nil"/>
            </w:tcBorders>
          </w:tcPr>
          <w:p w14:paraId="2C2CFF3F" w14:textId="77777777" w:rsidR="008230E4" w:rsidRPr="005A7BEF" w:rsidRDefault="008230E4" w:rsidP="005A7BEF">
            <w:pPr>
              <w:jc w:val="center"/>
              <w:rPr>
                <w:rFonts w:ascii="Arial" w:hAnsi="Arial" w:cs="Arial"/>
                <w:sz w:val="16"/>
                <w:szCs w:val="16"/>
              </w:rPr>
            </w:pPr>
          </w:p>
        </w:tc>
        <w:tc>
          <w:tcPr>
            <w:tcW w:w="321" w:type="pct"/>
            <w:vMerge w:val="restart"/>
            <w:tcBorders>
              <w:left w:val="nil"/>
            </w:tcBorders>
          </w:tcPr>
          <w:p w14:paraId="5548CD35" w14:textId="77777777" w:rsidR="008230E4" w:rsidRPr="005A7BEF" w:rsidRDefault="008230E4" w:rsidP="005A7BEF">
            <w:pPr>
              <w:tabs>
                <w:tab w:val="center" w:pos="176"/>
                <w:tab w:val="center" w:pos="536"/>
              </w:tabs>
              <w:jc w:val="center"/>
              <w:rPr>
                <w:rFonts w:ascii="Arial" w:hAnsi="Arial" w:cs="Arial"/>
                <w:sz w:val="16"/>
                <w:szCs w:val="16"/>
              </w:rPr>
            </w:pPr>
          </w:p>
        </w:tc>
        <w:tc>
          <w:tcPr>
            <w:tcW w:w="392" w:type="pct"/>
            <w:vMerge w:val="restart"/>
          </w:tcPr>
          <w:p w14:paraId="64F5425E" w14:textId="77777777" w:rsidR="008230E4" w:rsidRPr="005A7BEF" w:rsidRDefault="008230E4" w:rsidP="005A7BEF">
            <w:pPr>
              <w:rPr>
                <w:rFonts w:ascii="Arial" w:hAnsi="Arial" w:cs="Arial"/>
                <w:sz w:val="16"/>
                <w:szCs w:val="16"/>
              </w:rPr>
            </w:pPr>
          </w:p>
        </w:tc>
      </w:tr>
      <w:tr w:rsidR="00615995" w:rsidRPr="005A7BEF" w14:paraId="6F4BED65" w14:textId="77777777" w:rsidTr="00A738A4">
        <w:trPr>
          <w:cantSplit/>
          <w:trHeight w:val="70"/>
        </w:trPr>
        <w:tc>
          <w:tcPr>
            <w:tcW w:w="187" w:type="pct"/>
            <w:vMerge/>
            <w:vAlign w:val="bottom"/>
          </w:tcPr>
          <w:p w14:paraId="0B41383C" w14:textId="77777777" w:rsidR="008230E4" w:rsidRPr="005A7BEF" w:rsidRDefault="008230E4" w:rsidP="005A7BEF">
            <w:pPr>
              <w:jc w:val="center"/>
              <w:rPr>
                <w:rFonts w:ascii="Arial" w:hAnsi="Arial" w:cs="Arial"/>
                <w:i/>
                <w:sz w:val="16"/>
                <w:szCs w:val="16"/>
              </w:rPr>
            </w:pPr>
          </w:p>
        </w:tc>
        <w:tc>
          <w:tcPr>
            <w:tcW w:w="298" w:type="pct"/>
            <w:vMerge/>
            <w:tcBorders>
              <w:right w:val="nil"/>
            </w:tcBorders>
          </w:tcPr>
          <w:p w14:paraId="60171B67" w14:textId="77777777" w:rsidR="008230E4" w:rsidRPr="005A7BEF" w:rsidRDefault="008230E4" w:rsidP="005A7BEF">
            <w:pPr>
              <w:jc w:val="center"/>
              <w:rPr>
                <w:rFonts w:ascii="Arial" w:hAnsi="Arial" w:cs="Arial"/>
                <w:sz w:val="16"/>
                <w:szCs w:val="16"/>
              </w:rPr>
            </w:pPr>
          </w:p>
        </w:tc>
        <w:tc>
          <w:tcPr>
            <w:tcW w:w="450" w:type="pct"/>
            <w:vMerge/>
            <w:tcBorders>
              <w:left w:val="nil"/>
            </w:tcBorders>
          </w:tcPr>
          <w:p w14:paraId="718334CD" w14:textId="77777777" w:rsidR="008230E4" w:rsidRPr="005A7BEF" w:rsidRDefault="008230E4" w:rsidP="005A7BEF">
            <w:pPr>
              <w:tabs>
                <w:tab w:val="center" w:pos="176"/>
                <w:tab w:val="center" w:pos="536"/>
              </w:tabs>
              <w:jc w:val="center"/>
              <w:rPr>
                <w:rFonts w:ascii="Arial" w:hAnsi="Arial" w:cs="Arial"/>
                <w:sz w:val="16"/>
                <w:szCs w:val="16"/>
              </w:rPr>
            </w:pPr>
          </w:p>
        </w:tc>
        <w:tc>
          <w:tcPr>
            <w:tcW w:w="152" w:type="pct"/>
            <w:vMerge/>
            <w:tcBorders>
              <w:right w:val="nil"/>
            </w:tcBorders>
          </w:tcPr>
          <w:p w14:paraId="518D9C60" w14:textId="77777777" w:rsidR="008230E4" w:rsidRPr="005A7BEF" w:rsidRDefault="008230E4" w:rsidP="005A7BEF">
            <w:pPr>
              <w:tabs>
                <w:tab w:val="center" w:pos="176"/>
                <w:tab w:val="center" w:pos="536"/>
              </w:tabs>
              <w:jc w:val="center"/>
              <w:rPr>
                <w:rFonts w:ascii="Arial" w:hAnsi="Arial" w:cs="Arial"/>
                <w:sz w:val="16"/>
                <w:szCs w:val="16"/>
              </w:rPr>
            </w:pPr>
          </w:p>
        </w:tc>
        <w:tc>
          <w:tcPr>
            <w:tcW w:w="486" w:type="pct"/>
            <w:vMerge/>
            <w:tcBorders>
              <w:left w:val="nil"/>
            </w:tcBorders>
          </w:tcPr>
          <w:p w14:paraId="40B4EB1D" w14:textId="77777777" w:rsidR="008230E4" w:rsidRPr="005A7BEF" w:rsidRDefault="008230E4" w:rsidP="005A7BEF">
            <w:pPr>
              <w:tabs>
                <w:tab w:val="center" w:pos="176"/>
                <w:tab w:val="center" w:pos="536"/>
              </w:tabs>
              <w:jc w:val="center"/>
              <w:rPr>
                <w:rFonts w:ascii="Arial" w:hAnsi="Arial" w:cs="Arial"/>
                <w:sz w:val="16"/>
                <w:szCs w:val="16"/>
              </w:rPr>
            </w:pPr>
          </w:p>
        </w:tc>
        <w:tc>
          <w:tcPr>
            <w:tcW w:w="603" w:type="pct"/>
            <w:vMerge/>
          </w:tcPr>
          <w:p w14:paraId="77AC8203" w14:textId="77777777" w:rsidR="008230E4" w:rsidRPr="005A7BEF" w:rsidRDefault="008230E4" w:rsidP="005A7BEF">
            <w:pPr>
              <w:tabs>
                <w:tab w:val="center" w:pos="176"/>
                <w:tab w:val="center" w:pos="536"/>
              </w:tabs>
              <w:jc w:val="center"/>
              <w:rPr>
                <w:rFonts w:ascii="Arial" w:hAnsi="Arial" w:cs="Arial"/>
                <w:sz w:val="16"/>
                <w:szCs w:val="16"/>
              </w:rPr>
            </w:pPr>
          </w:p>
        </w:tc>
        <w:tc>
          <w:tcPr>
            <w:tcW w:w="740" w:type="pct"/>
            <w:vMerge/>
            <w:tcBorders>
              <w:top w:val="nil"/>
            </w:tcBorders>
          </w:tcPr>
          <w:p w14:paraId="30049C0F" w14:textId="77777777" w:rsidR="008230E4" w:rsidRPr="005A7BEF" w:rsidRDefault="008230E4" w:rsidP="005A7BEF">
            <w:pPr>
              <w:rPr>
                <w:rFonts w:ascii="Arial" w:hAnsi="Arial" w:cs="Arial"/>
                <w:sz w:val="16"/>
                <w:szCs w:val="16"/>
              </w:rPr>
            </w:pPr>
          </w:p>
        </w:tc>
        <w:tc>
          <w:tcPr>
            <w:tcW w:w="499" w:type="pct"/>
            <w:vMerge/>
            <w:tcBorders>
              <w:top w:val="nil"/>
            </w:tcBorders>
            <w:vAlign w:val="bottom"/>
          </w:tcPr>
          <w:p w14:paraId="3BE3C5BD" w14:textId="77777777" w:rsidR="008230E4" w:rsidRPr="005A7BEF" w:rsidRDefault="008230E4" w:rsidP="005A7BEF">
            <w:pPr>
              <w:jc w:val="center"/>
              <w:rPr>
                <w:rFonts w:ascii="Arial" w:hAnsi="Arial" w:cs="Arial"/>
                <w:sz w:val="16"/>
                <w:szCs w:val="16"/>
              </w:rPr>
            </w:pPr>
          </w:p>
        </w:tc>
        <w:tc>
          <w:tcPr>
            <w:tcW w:w="249" w:type="pct"/>
            <w:tcBorders>
              <w:top w:val="nil"/>
              <w:right w:val="nil"/>
            </w:tcBorders>
            <w:vAlign w:val="bottom"/>
          </w:tcPr>
          <w:p w14:paraId="2C25B8C8" w14:textId="77777777" w:rsidR="008230E4" w:rsidRPr="005A7BEF" w:rsidRDefault="008230E4" w:rsidP="005A7BEF">
            <w:pPr>
              <w:rPr>
                <w:rFonts w:ascii="Arial" w:hAnsi="Arial" w:cs="Arial"/>
                <w:sz w:val="16"/>
                <w:szCs w:val="16"/>
              </w:rPr>
            </w:pPr>
          </w:p>
        </w:tc>
        <w:tc>
          <w:tcPr>
            <w:tcW w:w="273" w:type="pct"/>
            <w:tcBorders>
              <w:top w:val="nil"/>
              <w:left w:val="nil"/>
            </w:tcBorders>
            <w:vAlign w:val="bottom"/>
          </w:tcPr>
          <w:p w14:paraId="3E2E9152" w14:textId="77777777" w:rsidR="008230E4" w:rsidRPr="005A7BEF" w:rsidRDefault="008230E4" w:rsidP="005A7BEF">
            <w:pPr>
              <w:jc w:val="center"/>
              <w:rPr>
                <w:rFonts w:ascii="Arial" w:hAnsi="Arial" w:cs="Arial"/>
                <w:sz w:val="16"/>
                <w:szCs w:val="16"/>
              </w:rPr>
            </w:pPr>
          </w:p>
        </w:tc>
        <w:tc>
          <w:tcPr>
            <w:tcW w:w="350" w:type="pct"/>
            <w:vMerge/>
            <w:tcBorders>
              <w:right w:val="nil"/>
            </w:tcBorders>
          </w:tcPr>
          <w:p w14:paraId="1B89C744" w14:textId="77777777" w:rsidR="008230E4" w:rsidRPr="005A7BEF" w:rsidRDefault="008230E4" w:rsidP="005A7BEF">
            <w:pPr>
              <w:jc w:val="center"/>
              <w:rPr>
                <w:rFonts w:ascii="Arial" w:hAnsi="Arial" w:cs="Arial"/>
                <w:sz w:val="16"/>
                <w:szCs w:val="16"/>
              </w:rPr>
            </w:pPr>
          </w:p>
        </w:tc>
        <w:tc>
          <w:tcPr>
            <w:tcW w:w="321" w:type="pct"/>
            <w:vMerge/>
            <w:tcBorders>
              <w:left w:val="nil"/>
            </w:tcBorders>
          </w:tcPr>
          <w:p w14:paraId="0FAE3254" w14:textId="77777777" w:rsidR="008230E4" w:rsidRPr="005A7BEF" w:rsidRDefault="008230E4" w:rsidP="005A7BEF">
            <w:pPr>
              <w:tabs>
                <w:tab w:val="center" w:pos="176"/>
                <w:tab w:val="center" w:pos="536"/>
              </w:tabs>
              <w:jc w:val="center"/>
              <w:rPr>
                <w:rFonts w:ascii="Arial" w:hAnsi="Arial" w:cs="Arial"/>
                <w:sz w:val="16"/>
                <w:szCs w:val="16"/>
              </w:rPr>
            </w:pPr>
          </w:p>
        </w:tc>
        <w:tc>
          <w:tcPr>
            <w:tcW w:w="392" w:type="pct"/>
            <w:vMerge/>
          </w:tcPr>
          <w:p w14:paraId="28CD83F4" w14:textId="77777777" w:rsidR="008230E4" w:rsidRPr="005A7BEF" w:rsidRDefault="008230E4" w:rsidP="005A7BEF">
            <w:pPr>
              <w:tabs>
                <w:tab w:val="center" w:pos="176"/>
                <w:tab w:val="center" w:pos="536"/>
              </w:tabs>
              <w:rPr>
                <w:rFonts w:ascii="Arial" w:hAnsi="Arial" w:cs="Arial"/>
                <w:sz w:val="16"/>
                <w:szCs w:val="16"/>
              </w:rPr>
            </w:pPr>
          </w:p>
        </w:tc>
      </w:tr>
      <w:tr w:rsidR="00615995" w:rsidRPr="005A7BEF" w14:paraId="72C65D63" w14:textId="77777777" w:rsidTr="00A738A4">
        <w:trPr>
          <w:trHeight w:hRule="exact" w:val="302"/>
        </w:trPr>
        <w:tc>
          <w:tcPr>
            <w:tcW w:w="187" w:type="pct"/>
            <w:vAlign w:val="center"/>
          </w:tcPr>
          <w:p w14:paraId="4EDF4004"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A</w:t>
            </w:r>
          </w:p>
        </w:tc>
        <w:tc>
          <w:tcPr>
            <w:tcW w:w="298" w:type="pct"/>
            <w:tcBorders>
              <w:right w:val="nil"/>
            </w:tcBorders>
            <w:vAlign w:val="center"/>
          </w:tcPr>
          <w:p w14:paraId="65A7AAE6" w14:textId="77777777" w:rsidR="008230E4" w:rsidRPr="005A7BEF" w:rsidRDefault="008230E4" w:rsidP="005A7BEF">
            <w:pPr>
              <w:jc w:val="center"/>
              <w:rPr>
                <w:rFonts w:ascii="Arial" w:hAnsi="Arial" w:cs="Arial"/>
              </w:rPr>
            </w:pPr>
          </w:p>
        </w:tc>
        <w:tc>
          <w:tcPr>
            <w:tcW w:w="450" w:type="pct"/>
            <w:tcBorders>
              <w:left w:val="nil"/>
            </w:tcBorders>
            <w:vAlign w:val="center"/>
          </w:tcPr>
          <w:p w14:paraId="6C542466" w14:textId="77777777" w:rsidR="008230E4" w:rsidRPr="005A7BEF" w:rsidRDefault="008230E4" w:rsidP="005A7BEF">
            <w:pPr>
              <w:rPr>
                <w:rFonts w:ascii="Arial" w:hAnsi="Arial" w:cs="Arial"/>
                <w:sz w:val="14"/>
                <w:szCs w:val="14"/>
              </w:rPr>
            </w:pPr>
          </w:p>
        </w:tc>
        <w:tc>
          <w:tcPr>
            <w:tcW w:w="152" w:type="pct"/>
            <w:tcBorders>
              <w:right w:val="nil"/>
            </w:tcBorders>
            <w:vAlign w:val="center"/>
          </w:tcPr>
          <w:p w14:paraId="73055E01" w14:textId="77777777" w:rsidR="008230E4" w:rsidRPr="005A7BEF" w:rsidRDefault="008230E4" w:rsidP="005A7BEF">
            <w:pPr>
              <w:tabs>
                <w:tab w:val="left" w:pos="978"/>
              </w:tabs>
              <w:jc w:val="center"/>
              <w:rPr>
                <w:rFonts w:ascii="Arial" w:hAnsi="Arial" w:cs="Arial"/>
                <w:sz w:val="16"/>
                <w:szCs w:val="16"/>
              </w:rPr>
            </w:pPr>
          </w:p>
        </w:tc>
        <w:tc>
          <w:tcPr>
            <w:tcW w:w="486" w:type="pct"/>
            <w:tcBorders>
              <w:left w:val="nil"/>
            </w:tcBorders>
            <w:vAlign w:val="center"/>
          </w:tcPr>
          <w:p w14:paraId="2FF43D6E" w14:textId="77777777" w:rsidR="008230E4" w:rsidRPr="005A7BEF" w:rsidRDefault="008230E4" w:rsidP="005A7BEF">
            <w:pPr>
              <w:tabs>
                <w:tab w:val="left" w:pos="978"/>
              </w:tabs>
              <w:rPr>
                <w:rFonts w:ascii="Arial" w:hAnsi="Arial" w:cs="Arial"/>
                <w:sz w:val="16"/>
                <w:szCs w:val="16"/>
              </w:rPr>
            </w:pPr>
          </w:p>
        </w:tc>
        <w:tc>
          <w:tcPr>
            <w:tcW w:w="603" w:type="pct"/>
            <w:vAlign w:val="center"/>
          </w:tcPr>
          <w:p w14:paraId="47E5828C" w14:textId="77777777" w:rsidR="008230E4" w:rsidRPr="005A7BEF" w:rsidRDefault="008230E4" w:rsidP="005A7BEF">
            <w:pPr>
              <w:rPr>
                <w:rFonts w:ascii="Arial" w:hAnsi="Arial" w:cs="Arial"/>
                <w:sz w:val="14"/>
                <w:szCs w:val="14"/>
              </w:rPr>
            </w:pPr>
          </w:p>
        </w:tc>
        <w:tc>
          <w:tcPr>
            <w:tcW w:w="740" w:type="pct"/>
            <w:vAlign w:val="center"/>
          </w:tcPr>
          <w:p w14:paraId="4ACE09AE" w14:textId="77777777" w:rsidR="008230E4" w:rsidRPr="005A7BEF" w:rsidRDefault="008230E4" w:rsidP="005A7BEF">
            <w:pPr>
              <w:tabs>
                <w:tab w:val="center" w:pos="176"/>
                <w:tab w:val="center" w:pos="536"/>
              </w:tabs>
              <w:jc w:val="center"/>
              <w:rPr>
                <w:rFonts w:ascii="Arial" w:hAnsi="Arial" w:cs="Arial"/>
                <w:sz w:val="14"/>
                <w:szCs w:val="14"/>
              </w:rPr>
            </w:pPr>
          </w:p>
        </w:tc>
        <w:tc>
          <w:tcPr>
            <w:tcW w:w="499" w:type="pct"/>
            <w:vAlign w:val="center"/>
          </w:tcPr>
          <w:p w14:paraId="5D56235D" w14:textId="77777777" w:rsidR="008230E4" w:rsidRPr="005A7BEF" w:rsidRDefault="008230E4" w:rsidP="005A7BEF">
            <w:pPr>
              <w:jc w:val="center"/>
              <w:rPr>
                <w:rFonts w:ascii="Arial" w:hAnsi="Arial" w:cs="Arial"/>
                <w:sz w:val="21"/>
              </w:rPr>
            </w:pPr>
          </w:p>
        </w:tc>
        <w:tc>
          <w:tcPr>
            <w:tcW w:w="249" w:type="pct"/>
            <w:tcBorders>
              <w:right w:val="nil"/>
            </w:tcBorders>
            <w:vAlign w:val="center"/>
          </w:tcPr>
          <w:p w14:paraId="4C9787BE" w14:textId="77777777" w:rsidR="008230E4" w:rsidRPr="005A7BEF" w:rsidRDefault="008230E4" w:rsidP="005A7BEF">
            <w:pPr>
              <w:jc w:val="center"/>
              <w:rPr>
                <w:rFonts w:ascii="Arial" w:hAnsi="Arial" w:cs="Arial"/>
              </w:rPr>
            </w:pPr>
          </w:p>
        </w:tc>
        <w:tc>
          <w:tcPr>
            <w:tcW w:w="273" w:type="pct"/>
            <w:tcBorders>
              <w:left w:val="nil"/>
            </w:tcBorders>
            <w:vAlign w:val="center"/>
          </w:tcPr>
          <w:p w14:paraId="6C3F5F82" w14:textId="77777777" w:rsidR="008230E4" w:rsidRPr="005A7BEF" w:rsidRDefault="008230E4" w:rsidP="005A7BEF">
            <w:pPr>
              <w:jc w:val="center"/>
              <w:rPr>
                <w:rFonts w:ascii="Arial" w:hAnsi="Arial" w:cs="Arial"/>
              </w:rPr>
            </w:pPr>
          </w:p>
        </w:tc>
        <w:tc>
          <w:tcPr>
            <w:tcW w:w="350" w:type="pct"/>
            <w:tcBorders>
              <w:right w:val="nil"/>
            </w:tcBorders>
            <w:vAlign w:val="center"/>
          </w:tcPr>
          <w:p w14:paraId="563FF61C" w14:textId="77777777" w:rsidR="008230E4" w:rsidRPr="005A7BEF" w:rsidRDefault="008230E4" w:rsidP="005A7BEF">
            <w:pPr>
              <w:jc w:val="center"/>
              <w:rPr>
                <w:rFonts w:ascii="Arial" w:hAnsi="Arial" w:cs="Arial"/>
              </w:rPr>
            </w:pPr>
          </w:p>
        </w:tc>
        <w:tc>
          <w:tcPr>
            <w:tcW w:w="321" w:type="pct"/>
            <w:tcBorders>
              <w:left w:val="nil"/>
            </w:tcBorders>
            <w:vAlign w:val="center"/>
          </w:tcPr>
          <w:p w14:paraId="6ED181FC" w14:textId="77777777" w:rsidR="008230E4" w:rsidRPr="005A7BEF" w:rsidRDefault="008230E4" w:rsidP="005A7BEF">
            <w:pPr>
              <w:tabs>
                <w:tab w:val="center" w:pos="176"/>
                <w:tab w:val="center" w:pos="536"/>
              </w:tabs>
              <w:jc w:val="center"/>
              <w:rPr>
                <w:rFonts w:ascii="Arial" w:hAnsi="Arial" w:cs="Arial"/>
                <w:sz w:val="14"/>
                <w:szCs w:val="14"/>
              </w:rPr>
            </w:pPr>
          </w:p>
        </w:tc>
        <w:tc>
          <w:tcPr>
            <w:tcW w:w="392" w:type="pct"/>
            <w:vAlign w:val="center"/>
          </w:tcPr>
          <w:p w14:paraId="76749D60" w14:textId="77777777" w:rsidR="008230E4" w:rsidRPr="005A7BEF" w:rsidRDefault="008230E4" w:rsidP="005A7BEF">
            <w:pPr>
              <w:tabs>
                <w:tab w:val="center" w:pos="176"/>
                <w:tab w:val="center" w:pos="536"/>
              </w:tabs>
              <w:jc w:val="center"/>
              <w:rPr>
                <w:rFonts w:ascii="Arial" w:hAnsi="Arial" w:cs="Arial"/>
                <w:sz w:val="14"/>
                <w:szCs w:val="14"/>
              </w:rPr>
            </w:pPr>
          </w:p>
        </w:tc>
      </w:tr>
      <w:tr w:rsidR="00615995" w:rsidRPr="005A7BEF" w14:paraId="548B37C8" w14:textId="77777777" w:rsidTr="00A738A4">
        <w:trPr>
          <w:trHeight w:hRule="exact" w:val="279"/>
        </w:trPr>
        <w:tc>
          <w:tcPr>
            <w:tcW w:w="187" w:type="pct"/>
            <w:vAlign w:val="center"/>
          </w:tcPr>
          <w:p w14:paraId="3EF9A65C"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B</w:t>
            </w:r>
          </w:p>
        </w:tc>
        <w:tc>
          <w:tcPr>
            <w:tcW w:w="298" w:type="pct"/>
            <w:tcBorders>
              <w:right w:val="nil"/>
            </w:tcBorders>
            <w:vAlign w:val="center"/>
          </w:tcPr>
          <w:p w14:paraId="0A6FF9F5" w14:textId="77777777" w:rsidR="008230E4" w:rsidRPr="005A7BEF" w:rsidRDefault="008230E4" w:rsidP="005A7BEF">
            <w:pPr>
              <w:jc w:val="center"/>
              <w:rPr>
                <w:rFonts w:ascii="Arial" w:hAnsi="Arial" w:cs="Arial"/>
              </w:rPr>
            </w:pPr>
          </w:p>
        </w:tc>
        <w:tc>
          <w:tcPr>
            <w:tcW w:w="450" w:type="pct"/>
            <w:tcBorders>
              <w:left w:val="nil"/>
            </w:tcBorders>
            <w:vAlign w:val="center"/>
          </w:tcPr>
          <w:p w14:paraId="04D4DA04" w14:textId="77777777" w:rsidR="008230E4" w:rsidRPr="005A7BEF" w:rsidRDefault="008230E4" w:rsidP="005A7BEF">
            <w:pPr>
              <w:rPr>
                <w:rFonts w:ascii="Arial" w:hAnsi="Arial" w:cs="Arial"/>
                <w:sz w:val="14"/>
                <w:szCs w:val="14"/>
              </w:rPr>
            </w:pPr>
          </w:p>
        </w:tc>
        <w:tc>
          <w:tcPr>
            <w:tcW w:w="152" w:type="pct"/>
            <w:tcBorders>
              <w:right w:val="nil"/>
            </w:tcBorders>
            <w:vAlign w:val="center"/>
          </w:tcPr>
          <w:p w14:paraId="74BC6CCB" w14:textId="77777777" w:rsidR="008230E4" w:rsidRPr="005A7BEF" w:rsidRDefault="008230E4" w:rsidP="005A7BEF">
            <w:pPr>
              <w:tabs>
                <w:tab w:val="left" w:pos="978"/>
              </w:tabs>
              <w:jc w:val="center"/>
              <w:rPr>
                <w:rFonts w:ascii="Arial" w:hAnsi="Arial" w:cs="Arial"/>
                <w:sz w:val="16"/>
                <w:szCs w:val="16"/>
              </w:rPr>
            </w:pPr>
          </w:p>
        </w:tc>
        <w:tc>
          <w:tcPr>
            <w:tcW w:w="486" w:type="pct"/>
            <w:tcBorders>
              <w:left w:val="nil"/>
            </w:tcBorders>
            <w:vAlign w:val="center"/>
          </w:tcPr>
          <w:p w14:paraId="7BA6A16D" w14:textId="77777777" w:rsidR="008230E4" w:rsidRPr="005A7BEF" w:rsidRDefault="008230E4" w:rsidP="005A7BEF">
            <w:pPr>
              <w:tabs>
                <w:tab w:val="left" w:pos="978"/>
              </w:tabs>
              <w:rPr>
                <w:rFonts w:ascii="Arial" w:hAnsi="Arial" w:cs="Arial"/>
                <w:sz w:val="16"/>
                <w:szCs w:val="16"/>
              </w:rPr>
            </w:pPr>
          </w:p>
        </w:tc>
        <w:tc>
          <w:tcPr>
            <w:tcW w:w="603" w:type="pct"/>
            <w:vAlign w:val="center"/>
          </w:tcPr>
          <w:p w14:paraId="428BD233" w14:textId="77777777" w:rsidR="008230E4" w:rsidRPr="005A7BEF" w:rsidRDefault="008230E4" w:rsidP="005A7BEF">
            <w:pPr>
              <w:rPr>
                <w:rFonts w:ascii="Arial" w:hAnsi="Arial" w:cs="Arial"/>
                <w:sz w:val="14"/>
                <w:szCs w:val="14"/>
              </w:rPr>
            </w:pPr>
          </w:p>
        </w:tc>
        <w:tc>
          <w:tcPr>
            <w:tcW w:w="740" w:type="pct"/>
            <w:vAlign w:val="center"/>
          </w:tcPr>
          <w:p w14:paraId="090BD542" w14:textId="77777777" w:rsidR="008230E4" w:rsidRPr="005A7BEF" w:rsidRDefault="008230E4" w:rsidP="005A7BEF">
            <w:pPr>
              <w:tabs>
                <w:tab w:val="center" w:pos="176"/>
                <w:tab w:val="center" w:pos="536"/>
              </w:tabs>
              <w:jc w:val="center"/>
              <w:rPr>
                <w:rFonts w:ascii="Arial" w:hAnsi="Arial" w:cs="Arial"/>
                <w:sz w:val="14"/>
                <w:szCs w:val="14"/>
              </w:rPr>
            </w:pPr>
          </w:p>
        </w:tc>
        <w:tc>
          <w:tcPr>
            <w:tcW w:w="499" w:type="pct"/>
            <w:vAlign w:val="center"/>
          </w:tcPr>
          <w:p w14:paraId="2600F994" w14:textId="77777777" w:rsidR="008230E4" w:rsidRPr="005A7BEF" w:rsidRDefault="008230E4" w:rsidP="005A7BEF">
            <w:pPr>
              <w:jc w:val="center"/>
              <w:rPr>
                <w:rFonts w:ascii="Arial" w:hAnsi="Arial" w:cs="Arial"/>
                <w:sz w:val="21"/>
              </w:rPr>
            </w:pPr>
          </w:p>
        </w:tc>
        <w:tc>
          <w:tcPr>
            <w:tcW w:w="249" w:type="pct"/>
            <w:tcBorders>
              <w:right w:val="nil"/>
            </w:tcBorders>
            <w:vAlign w:val="center"/>
          </w:tcPr>
          <w:p w14:paraId="0E7369E0" w14:textId="77777777" w:rsidR="008230E4" w:rsidRPr="005A7BEF" w:rsidRDefault="008230E4" w:rsidP="005A7BEF">
            <w:pPr>
              <w:jc w:val="center"/>
              <w:rPr>
                <w:rFonts w:ascii="Arial" w:hAnsi="Arial" w:cs="Arial"/>
              </w:rPr>
            </w:pPr>
          </w:p>
        </w:tc>
        <w:tc>
          <w:tcPr>
            <w:tcW w:w="273" w:type="pct"/>
            <w:tcBorders>
              <w:left w:val="nil"/>
            </w:tcBorders>
            <w:vAlign w:val="center"/>
          </w:tcPr>
          <w:p w14:paraId="7CB1784F" w14:textId="77777777" w:rsidR="008230E4" w:rsidRPr="005A7BEF" w:rsidRDefault="008230E4" w:rsidP="005A7BEF">
            <w:pPr>
              <w:jc w:val="center"/>
              <w:rPr>
                <w:rFonts w:ascii="Arial" w:hAnsi="Arial" w:cs="Arial"/>
              </w:rPr>
            </w:pPr>
          </w:p>
        </w:tc>
        <w:tc>
          <w:tcPr>
            <w:tcW w:w="350" w:type="pct"/>
            <w:tcBorders>
              <w:right w:val="nil"/>
            </w:tcBorders>
            <w:vAlign w:val="center"/>
          </w:tcPr>
          <w:p w14:paraId="3F6168E8" w14:textId="77777777" w:rsidR="008230E4" w:rsidRPr="005A7BEF" w:rsidRDefault="008230E4" w:rsidP="005A7BEF">
            <w:pPr>
              <w:jc w:val="center"/>
              <w:rPr>
                <w:rFonts w:ascii="Arial" w:hAnsi="Arial" w:cs="Arial"/>
              </w:rPr>
            </w:pPr>
          </w:p>
        </w:tc>
        <w:tc>
          <w:tcPr>
            <w:tcW w:w="321" w:type="pct"/>
            <w:tcBorders>
              <w:left w:val="nil"/>
            </w:tcBorders>
            <w:vAlign w:val="center"/>
          </w:tcPr>
          <w:p w14:paraId="17027003" w14:textId="77777777" w:rsidR="008230E4" w:rsidRPr="005A7BEF" w:rsidRDefault="008230E4" w:rsidP="005A7BEF">
            <w:pPr>
              <w:tabs>
                <w:tab w:val="center" w:pos="176"/>
                <w:tab w:val="center" w:pos="536"/>
              </w:tabs>
              <w:jc w:val="center"/>
              <w:rPr>
                <w:rFonts w:ascii="Arial" w:hAnsi="Arial" w:cs="Arial"/>
                <w:sz w:val="14"/>
                <w:szCs w:val="14"/>
              </w:rPr>
            </w:pPr>
          </w:p>
        </w:tc>
        <w:tc>
          <w:tcPr>
            <w:tcW w:w="392" w:type="pct"/>
            <w:vAlign w:val="center"/>
          </w:tcPr>
          <w:p w14:paraId="538FF3DD" w14:textId="77777777" w:rsidR="008230E4" w:rsidRPr="005A7BEF" w:rsidRDefault="008230E4" w:rsidP="005A7BEF">
            <w:pPr>
              <w:tabs>
                <w:tab w:val="center" w:pos="176"/>
                <w:tab w:val="center" w:pos="536"/>
              </w:tabs>
              <w:jc w:val="center"/>
              <w:rPr>
                <w:rFonts w:ascii="Arial" w:hAnsi="Arial" w:cs="Arial"/>
                <w:sz w:val="14"/>
                <w:szCs w:val="14"/>
              </w:rPr>
            </w:pPr>
          </w:p>
        </w:tc>
      </w:tr>
      <w:tr w:rsidR="00615995" w:rsidRPr="005A7BEF" w14:paraId="2B808853" w14:textId="77777777" w:rsidTr="00A738A4">
        <w:trPr>
          <w:trHeight w:hRule="exact" w:val="282"/>
        </w:trPr>
        <w:tc>
          <w:tcPr>
            <w:tcW w:w="187" w:type="pct"/>
            <w:vAlign w:val="center"/>
          </w:tcPr>
          <w:p w14:paraId="7BE7CCF8"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C</w:t>
            </w:r>
          </w:p>
        </w:tc>
        <w:tc>
          <w:tcPr>
            <w:tcW w:w="298" w:type="pct"/>
            <w:tcBorders>
              <w:right w:val="nil"/>
            </w:tcBorders>
            <w:vAlign w:val="center"/>
          </w:tcPr>
          <w:p w14:paraId="06AF33B8" w14:textId="77777777" w:rsidR="008230E4" w:rsidRPr="005A7BEF" w:rsidRDefault="008230E4" w:rsidP="005A7BEF">
            <w:pPr>
              <w:jc w:val="center"/>
              <w:rPr>
                <w:rFonts w:ascii="Arial" w:hAnsi="Arial" w:cs="Arial"/>
              </w:rPr>
            </w:pPr>
          </w:p>
        </w:tc>
        <w:tc>
          <w:tcPr>
            <w:tcW w:w="450" w:type="pct"/>
            <w:tcBorders>
              <w:left w:val="nil"/>
            </w:tcBorders>
            <w:vAlign w:val="center"/>
          </w:tcPr>
          <w:p w14:paraId="0A5FC36F" w14:textId="77777777" w:rsidR="008230E4" w:rsidRPr="005A7BEF" w:rsidRDefault="008230E4" w:rsidP="005A7BEF">
            <w:pPr>
              <w:rPr>
                <w:rFonts w:ascii="Arial" w:hAnsi="Arial" w:cs="Arial"/>
                <w:sz w:val="14"/>
                <w:szCs w:val="14"/>
              </w:rPr>
            </w:pPr>
          </w:p>
        </w:tc>
        <w:tc>
          <w:tcPr>
            <w:tcW w:w="152" w:type="pct"/>
            <w:tcBorders>
              <w:right w:val="nil"/>
            </w:tcBorders>
            <w:vAlign w:val="center"/>
          </w:tcPr>
          <w:p w14:paraId="16D92589" w14:textId="77777777" w:rsidR="008230E4" w:rsidRPr="005A7BEF" w:rsidRDefault="008230E4" w:rsidP="005A7BEF">
            <w:pPr>
              <w:tabs>
                <w:tab w:val="left" w:pos="978"/>
              </w:tabs>
              <w:jc w:val="center"/>
              <w:rPr>
                <w:rFonts w:ascii="Arial" w:hAnsi="Arial" w:cs="Arial"/>
                <w:sz w:val="16"/>
                <w:szCs w:val="16"/>
              </w:rPr>
            </w:pPr>
          </w:p>
        </w:tc>
        <w:tc>
          <w:tcPr>
            <w:tcW w:w="486" w:type="pct"/>
            <w:tcBorders>
              <w:left w:val="nil"/>
            </w:tcBorders>
            <w:vAlign w:val="center"/>
          </w:tcPr>
          <w:p w14:paraId="2381B2B1" w14:textId="77777777" w:rsidR="008230E4" w:rsidRPr="005A7BEF" w:rsidRDefault="008230E4" w:rsidP="005A7BEF">
            <w:pPr>
              <w:tabs>
                <w:tab w:val="left" w:pos="978"/>
              </w:tabs>
              <w:rPr>
                <w:rFonts w:ascii="Arial" w:hAnsi="Arial" w:cs="Arial"/>
                <w:sz w:val="16"/>
                <w:szCs w:val="16"/>
              </w:rPr>
            </w:pPr>
          </w:p>
        </w:tc>
        <w:tc>
          <w:tcPr>
            <w:tcW w:w="603" w:type="pct"/>
            <w:vAlign w:val="center"/>
          </w:tcPr>
          <w:p w14:paraId="41B0F370" w14:textId="77777777" w:rsidR="008230E4" w:rsidRPr="005A7BEF" w:rsidRDefault="008230E4" w:rsidP="005A7BEF">
            <w:pPr>
              <w:rPr>
                <w:rFonts w:ascii="Arial" w:hAnsi="Arial" w:cs="Arial"/>
                <w:sz w:val="14"/>
                <w:szCs w:val="14"/>
              </w:rPr>
            </w:pPr>
          </w:p>
        </w:tc>
        <w:tc>
          <w:tcPr>
            <w:tcW w:w="740" w:type="pct"/>
            <w:vAlign w:val="center"/>
          </w:tcPr>
          <w:p w14:paraId="3C77DFF0" w14:textId="77777777" w:rsidR="008230E4" w:rsidRPr="005A7BEF" w:rsidRDefault="008230E4" w:rsidP="005A7BEF">
            <w:pPr>
              <w:tabs>
                <w:tab w:val="center" w:pos="176"/>
                <w:tab w:val="center" w:pos="536"/>
              </w:tabs>
              <w:jc w:val="center"/>
              <w:rPr>
                <w:rFonts w:ascii="Arial" w:hAnsi="Arial" w:cs="Arial"/>
                <w:sz w:val="14"/>
                <w:szCs w:val="14"/>
              </w:rPr>
            </w:pPr>
          </w:p>
        </w:tc>
        <w:tc>
          <w:tcPr>
            <w:tcW w:w="499" w:type="pct"/>
            <w:vAlign w:val="center"/>
          </w:tcPr>
          <w:p w14:paraId="5DD6C244" w14:textId="77777777" w:rsidR="008230E4" w:rsidRPr="005A7BEF" w:rsidRDefault="008230E4" w:rsidP="005A7BEF">
            <w:pPr>
              <w:jc w:val="center"/>
              <w:rPr>
                <w:rFonts w:ascii="Arial" w:hAnsi="Arial" w:cs="Arial"/>
                <w:sz w:val="21"/>
              </w:rPr>
            </w:pPr>
          </w:p>
        </w:tc>
        <w:tc>
          <w:tcPr>
            <w:tcW w:w="249" w:type="pct"/>
            <w:tcBorders>
              <w:right w:val="nil"/>
            </w:tcBorders>
            <w:vAlign w:val="center"/>
          </w:tcPr>
          <w:p w14:paraId="12E7A0DE" w14:textId="77777777" w:rsidR="008230E4" w:rsidRPr="005A7BEF" w:rsidRDefault="008230E4" w:rsidP="005A7BEF">
            <w:pPr>
              <w:jc w:val="center"/>
              <w:rPr>
                <w:rFonts w:ascii="Arial" w:hAnsi="Arial" w:cs="Arial"/>
              </w:rPr>
            </w:pPr>
          </w:p>
        </w:tc>
        <w:tc>
          <w:tcPr>
            <w:tcW w:w="273" w:type="pct"/>
            <w:tcBorders>
              <w:left w:val="nil"/>
            </w:tcBorders>
            <w:vAlign w:val="center"/>
          </w:tcPr>
          <w:p w14:paraId="5B132948" w14:textId="77777777" w:rsidR="008230E4" w:rsidRPr="005A7BEF" w:rsidRDefault="008230E4" w:rsidP="005A7BEF">
            <w:pPr>
              <w:jc w:val="center"/>
              <w:rPr>
                <w:rFonts w:ascii="Arial" w:hAnsi="Arial" w:cs="Arial"/>
              </w:rPr>
            </w:pPr>
          </w:p>
        </w:tc>
        <w:tc>
          <w:tcPr>
            <w:tcW w:w="350" w:type="pct"/>
            <w:tcBorders>
              <w:right w:val="nil"/>
            </w:tcBorders>
            <w:vAlign w:val="center"/>
          </w:tcPr>
          <w:p w14:paraId="092397AF" w14:textId="77777777" w:rsidR="008230E4" w:rsidRPr="005A7BEF" w:rsidRDefault="008230E4" w:rsidP="005A7BEF">
            <w:pPr>
              <w:jc w:val="center"/>
              <w:rPr>
                <w:rFonts w:ascii="Arial" w:hAnsi="Arial" w:cs="Arial"/>
              </w:rPr>
            </w:pPr>
          </w:p>
        </w:tc>
        <w:tc>
          <w:tcPr>
            <w:tcW w:w="321" w:type="pct"/>
            <w:tcBorders>
              <w:left w:val="nil"/>
            </w:tcBorders>
            <w:vAlign w:val="center"/>
          </w:tcPr>
          <w:p w14:paraId="357ED6F6" w14:textId="77777777" w:rsidR="008230E4" w:rsidRPr="005A7BEF" w:rsidRDefault="008230E4" w:rsidP="005A7BEF">
            <w:pPr>
              <w:tabs>
                <w:tab w:val="center" w:pos="176"/>
                <w:tab w:val="center" w:pos="536"/>
              </w:tabs>
              <w:jc w:val="center"/>
              <w:rPr>
                <w:rFonts w:ascii="Arial" w:hAnsi="Arial" w:cs="Arial"/>
                <w:sz w:val="14"/>
                <w:szCs w:val="14"/>
              </w:rPr>
            </w:pPr>
          </w:p>
        </w:tc>
        <w:tc>
          <w:tcPr>
            <w:tcW w:w="392" w:type="pct"/>
            <w:vAlign w:val="center"/>
          </w:tcPr>
          <w:p w14:paraId="5E0972A8" w14:textId="77777777" w:rsidR="008230E4" w:rsidRPr="005A7BEF" w:rsidRDefault="008230E4" w:rsidP="005A7BEF">
            <w:pPr>
              <w:tabs>
                <w:tab w:val="center" w:pos="176"/>
                <w:tab w:val="center" w:pos="536"/>
              </w:tabs>
              <w:jc w:val="center"/>
              <w:rPr>
                <w:rFonts w:ascii="Arial" w:hAnsi="Arial" w:cs="Arial"/>
                <w:sz w:val="14"/>
                <w:szCs w:val="14"/>
              </w:rPr>
            </w:pPr>
          </w:p>
        </w:tc>
      </w:tr>
      <w:tr w:rsidR="00615995" w:rsidRPr="005A7BEF" w14:paraId="5108E706" w14:textId="77777777" w:rsidTr="00A738A4">
        <w:trPr>
          <w:trHeight w:hRule="exact" w:val="272"/>
        </w:trPr>
        <w:tc>
          <w:tcPr>
            <w:tcW w:w="187" w:type="pct"/>
            <w:vAlign w:val="center"/>
          </w:tcPr>
          <w:p w14:paraId="7CFAA433"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D</w:t>
            </w:r>
          </w:p>
        </w:tc>
        <w:tc>
          <w:tcPr>
            <w:tcW w:w="298" w:type="pct"/>
            <w:tcBorders>
              <w:right w:val="nil"/>
            </w:tcBorders>
            <w:vAlign w:val="center"/>
          </w:tcPr>
          <w:p w14:paraId="367A46BE" w14:textId="77777777" w:rsidR="008230E4" w:rsidRPr="005A7BEF" w:rsidRDefault="008230E4" w:rsidP="005A7BEF">
            <w:pPr>
              <w:jc w:val="center"/>
              <w:rPr>
                <w:rFonts w:ascii="Arial" w:hAnsi="Arial" w:cs="Arial"/>
              </w:rPr>
            </w:pPr>
          </w:p>
        </w:tc>
        <w:tc>
          <w:tcPr>
            <w:tcW w:w="450" w:type="pct"/>
            <w:tcBorders>
              <w:left w:val="nil"/>
            </w:tcBorders>
            <w:vAlign w:val="center"/>
          </w:tcPr>
          <w:p w14:paraId="0BF8B793" w14:textId="77777777" w:rsidR="008230E4" w:rsidRPr="005A7BEF" w:rsidRDefault="008230E4" w:rsidP="005A7BEF">
            <w:pPr>
              <w:rPr>
                <w:rFonts w:ascii="Arial" w:hAnsi="Arial" w:cs="Arial"/>
                <w:sz w:val="14"/>
                <w:szCs w:val="14"/>
              </w:rPr>
            </w:pPr>
          </w:p>
        </w:tc>
        <w:tc>
          <w:tcPr>
            <w:tcW w:w="152" w:type="pct"/>
            <w:tcBorders>
              <w:right w:val="nil"/>
            </w:tcBorders>
            <w:vAlign w:val="center"/>
          </w:tcPr>
          <w:p w14:paraId="5FA73FFE" w14:textId="77777777" w:rsidR="008230E4" w:rsidRPr="005A7BEF" w:rsidRDefault="008230E4" w:rsidP="005A7BEF">
            <w:pPr>
              <w:tabs>
                <w:tab w:val="left" w:pos="978"/>
              </w:tabs>
              <w:jc w:val="center"/>
              <w:rPr>
                <w:rFonts w:ascii="Arial" w:hAnsi="Arial" w:cs="Arial"/>
                <w:sz w:val="16"/>
                <w:szCs w:val="16"/>
              </w:rPr>
            </w:pPr>
          </w:p>
        </w:tc>
        <w:tc>
          <w:tcPr>
            <w:tcW w:w="486" w:type="pct"/>
            <w:tcBorders>
              <w:left w:val="nil"/>
            </w:tcBorders>
            <w:vAlign w:val="center"/>
          </w:tcPr>
          <w:p w14:paraId="2E4ED8F4" w14:textId="77777777" w:rsidR="008230E4" w:rsidRPr="005A7BEF" w:rsidRDefault="008230E4" w:rsidP="005A7BEF">
            <w:pPr>
              <w:tabs>
                <w:tab w:val="left" w:pos="978"/>
              </w:tabs>
              <w:rPr>
                <w:rFonts w:ascii="Arial" w:hAnsi="Arial" w:cs="Arial"/>
                <w:sz w:val="16"/>
                <w:szCs w:val="16"/>
              </w:rPr>
            </w:pPr>
          </w:p>
        </w:tc>
        <w:tc>
          <w:tcPr>
            <w:tcW w:w="603" w:type="pct"/>
            <w:vAlign w:val="center"/>
          </w:tcPr>
          <w:p w14:paraId="21E5CEC7" w14:textId="77777777" w:rsidR="008230E4" w:rsidRPr="005A7BEF" w:rsidRDefault="008230E4" w:rsidP="005A7BEF">
            <w:pPr>
              <w:rPr>
                <w:rFonts w:ascii="Arial" w:hAnsi="Arial" w:cs="Arial"/>
                <w:sz w:val="14"/>
                <w:szCs w:val="14"/>
              </w:rPr>
            </w:pPr>
          </w:p>
        </w:tc>
        <w:tc>
          <w:tcPr>
            <w:tcW w:w="740" w:type="pct"/>
            <w:vAlign w:val="center"/>
          </w:tcPr>
          <w:p w14:paraId="083A5C5F" w14:textId="77777777" w:rsidR="008230E4" w:rsidRPr="005A7BEF" w:rsidRDefault="008230E4" w:rsidP="005A7BEF">
            <w:pPr>
              <w:tabs>
                <w:tab w:val="center" w:pos="176"/>
                <w:tab w:val="center" w:pos="536"/>
              </w:tabs>
              <w:jc w:val="center"/>
              <w:rPr>
                <w:rFonts w:ascii="Arial" w:hAnsi="Arial" w:cs="Arial"/>
                <w:sz w:val="14"/>
                <w:szCs w:val="14"/>
              </w:rPr>
            </w:pPr>
          </w:p>
        </w:tc>
        <w:tc>
          <w:tcPr>
            <w:tcW w:w="499" w:type="pct"/>
            <w:vAlign w:val="center"/>
          </w:tcPr>
          <w:p w14:paraId="41F66534" w14:textId="77777777" w:rsidR="008230E4" w:rsidRPr="005A7BEF" w:rsidRDefault="008230E4" w:rsidP="005A7BEF">
            <w:pPr>
              <w:jc w:val="center"/>
              <w:rPr>
                <w:rFonts w:ascii="Arial" w:hAnsi="Arial" w:cs="Arial"/>
                <w:sz w:val="21"/>
              </w:rPr>
            </w:pPr>
          </w:p>
        </w:tc>
        <w:tc>
          <w:tcPr>
            <w:tcW w:w="249" w:type="pct"/>
            <w:tcBorders>
              <w:right w:val="nil"/>
            </w:tcBorders>
            <w:vAlign w:val="center"/>
          </w:tcPr>
          <w:p w14:paraId="24955AAD" w14:textId="77777777" w:rsidR="008230E4" w:rsidRPr="005A7BEF" w:rsidRDefault="008230E4" w:rsidP="005A7BEF">
            <w:pPr>
              <w:jc w:val="center"/>
              <w:rPr>
                <w:rFonts w:ascii="Arial" w:hAnsi="Arial" w:cs="Arial"/>
              </w:rPr>
            </w:pPr>
          </w:p>
        </w:tc>
        <w:tc>
          <w:tcPr>
            <w:tcW w:w="273" w:type="pct"/>
            <w:tcBorders>
              <w:left w:val="nil"/>
            </w:tcBorders>
            <w:vAlign w:val="center"/>
          </w:tcPr>
          <w:p w14:paraId="10C47013" w14:textId="77777777" w:rsidR="008230E4" w:rsidRPr="005A7BEF" w:rsidRDefault="008230E4" w:rsidP="005A7BEF">
            <w:pPr>
              <w:jc w:val="center"/>
              <w:rPr>
                <w:rFonts w:ascii="Arial" w:hAnsi="Arial" w:cs="Arial"/>
              </w:rPr>
            </w:pPr>
          </w:p>
        </w:tc>
        <w:tc>
          <w:tcPr>
            <w:tcW w:w="350" w:type="pct"/>
            <w:tcBorders>
              <w:right w:val="nil"/>
            </w:tcBorders>
            <w:vAlign w:val="center"/>
          </w:tcPr>
          <w:p w14:paraId="5B0C387B" w14:textId="77777777" w:rsidR="008230E4" w:rsidRPr="005A7BEF" w:rsidRDefault="008230E4" w:rsidP="005A7BEF">
            <w:pPr>
              <w:jc w:val="center"/>
              <w:rPr>
                <w:rFonts w:ascii="Arial" w:hAnsi="Arial" w:cs="Arial"/>
              </w:rPr>
            </w:pPr>
          </w:p>
        </w:tc>
        <w:tc>
          <w:tcPr>
            <w:tcW w:w="321" w:type="pct"/>
            <w:tcBorders>
              <w:left w:val="nil"/>
            </w:tcBorders>
            <w:vAlign w:val="center"/>
          </w:tcPr>
          <w:p w14:paraId="7EDFADA2" w14:textId="77777777" w:rsidR="008230E4" w:rsidRPr="005A7BEF" w:rsidRDefault="008230E4" w:rsidP="005A7BEF">
            <w:pPr>
              <w:tabs>
                <w:tab w:val="center" w:pos="176"/>
                <w:tab w:val="center" w:pos="536"/>
              </w:tabs>
              <w:jc w:val="center"/>
              <w:rPr>
                <w:rFonts w:ascii="Arial" w:hAnsi="Arial" w:cs="Arial"/>
                <w:sz w:val="14"/>
                <w:szCs w:val="14"/>
              </w:rPr>
            </w:pPr>
          </w:p>
        </w:tc>
        <w:tc>
          <w:tcPr>
            <w:tcW w:w="392" w:type="pct"/>
            <w:vAlign w:val="center"/>
          </w:tcPr>
          <w:p w14:paraId="66150FB8" w14:textId="77777777" w:rsidR="008230E4" w:rsidRPr="005A7BEF" w:rsidRDefault="008230E4" w:rsidP="005A7BEF">
            <w:pPr>
              <w:tabs>
                <w:tab w:val="center" w:pos="176"/>
                <w:tab w:val="center" w:pos="536"/>
              </w:tabs>
              <w:jc w:val="center"/>
              <w:rPr>
                <w:rFonts w:ascii="Arial" w:hAnsi="Arial" w:cs="Arial"/>
                <w:sz w:val="14"/>
                <w:szCs w:val="14"/>
              </w:rPr>
            </w:pPr>
          </w:p>
        </w:tc>
      </w:tr>
      <w:tr w:rsidR="00615995" w:rsidRPr="005A7BEF" w14:paraId="66B6679C" w14:textId="77777777" w:rsidTr="00A738A4">
        <w:trPr>
          <w:trHeight w:hRule="exact" w:val="290"/>
        </w:trPr>
        <w:tc>
          <w:tcPr>
            <w:tcW w:w="187" w:type="pct"/>
            <w:vAlign w:val="center"/>
          </w:tcPr>
          <w:p w14:paraId="5D93C192"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E</w:t>
            </w:r>
          </w:p>
        </w:tc>
        <w:tc>
          <w:tcPr>
            <w:tcW w:w="298" w:type="pct"/>
            <w:tcBorders>
              <w:right w:val="nil"/>
            </w:tcBorders>
            <w:vAlign w:val="center"/>
          </w:tcPr>
          <w:p w14:paraId="0875E991" w14:textId="77777777" w:rsidR="008230E4" w:rsidRPr="005A7BEF" w:rsidRDefault="008230E4" w:rsidP="005A7BEF">
            <w:pPr>
              <w:jc w:val="center"/>
              <w:rPr>
                <w:rFonts w:ascii="Arial" w:hAnsi="Arial" w:cs="Arial"/>
              </w:rPr>
            </w:pPr>
          </w:p>
        </w:tc>
        <w:tc>
          <w:tcPr>
            <w:tcW w:w="450" w:type="pct"/>
            <w:tcBorders>
              <w:left w:val="nil"/>
            </w:tcBorders>
            <w:vAlign w:val="center"/>
          </w:tcPr>
          <w:p w14:paraId="2E8E05E4" w14:textId="77777777" w:rsidR="008230E4" w:rsidRPr="005A7BEF" w:rsidRDefault="008230E4" w:rsidP="005A7BEF">
            <w:pPr>
              <w:rPr>
                <w:rFonts w:ascii="Arial" w:hAnsi="Arial" w:cs="Arial"/>
                <w:sz w:val="14"/>
                <w:szCs w:val="14"/>
              </w:rPr>
            </w:pPr>
          </w:p>
        </w:tc>
        <w:tc>
          <w:tcPr>
            <w:tcW w:w="152" w:type="pct"/>
            <w:tcBorders>
              <w:right w:val="nil"/>
            </w:tcBorders>
            <w:vAlign w:val="center"/>
          </w:tcPr>
          <w:p w14:paraId="1984C7BC" w14:textId="77777777" w:rsidR="008230E4" w:rsidRPr="005A7BEF" w:rsidRDefault="008230E4" w:rsidP="005A7BEF">
            <w:pPr>
              <w:tabs>
                <w:tab w:val="left" w:pos="978"/>
              </w:tabs>
              <w:jc w:val="center"/>
              <w:rPr>
                <w:rFonts w:ascii="Arial" w:hAnsi="Arial" w:cs="Arial"/>
                <w:sz w:val="16"/>
                <w:szCs w:val="16"/>
              </w:rPr>
            </w:pPr>
          </w:p>
        </w:tc>
        <w:tc>
          <w:tcPr>
            <w:tcW w:w="486" w:type="pct"/>
            <w:tcBorders>
              <w:left w:val="nil"/>
            </w:tcBorders>
            <w:vAlign w:val="center"/>
          </w:tcPr>
          <w:p w14:paraId="15EF2ADA" w14:textId="77777777" w:rsidR="008230E4" w:rsidRPr="005A7BEF" w:rsidRDefault="008230E4" w:rsidP="005A7BEF">
            <w:pPr>
              <w:tabs>
                <w:tab w:val="left" w:pos="978"/>
              </w:tabs>
              <w:rPr>
                <w:rFonts w:ascii="Arial" w:hAnsi="Arial" w:cs="Arial"/>
                <w:sz w:val="16"/>
                <w:szCs w:val="16"/>
              </w:rPr>
            </w:pPr>
          </w:p>
        </w:tc>
        <w:tc>
          <w:tcPr>
            <w:tcW w:w="603" w:type="pct"/>
            <w:vAlign w:val="center"/>
          </w:tcPr>
          <w:p w14:paraId="134B9F7A" w14:textId="77777777" w:rsidR="008230E4" w:rsidRPr="005A7BEF" w:rsidRDefault="008230E4" w:rsidP="005A7BEF">
            <w:pPr>
              <w:rPr>
                <w:rFonts w:ascii="Arial" w:hAnsi="Arial" w:cs="Arial"/>
                <w:sz w:val="14"/>
                <w:szCs w:val="14"/>
              </w:rPr>
            </w:pPr>
          </w:p>
        </w:tc>
        <w:tc>
          <w:tcPr>
            <w:tcW w:w="740" w:type="pct"/>
            <w:vAlign w:val="center"/>
          </w:tcPr>
          <w:p w14:paraId="5731BA39" w14:textId="77777777" w:rsidR="008230E4" w:rsidRPr="005A7BEF" w:rsidRDefault="008230E4" w:rsidP="005A7BEF">
            <w:pPr>
              <w:tabs>
                <w:tab w:val="center" w:pos="176"/>
                <w:tab w:val="center" w:pos="536"/>
              </w:tabs>
              <w:jc w:val="center"/>
              <w:rPr>
                <w:rFonts w:ascii="Arial" w:hAnsi="Arial" w:cs="Arial"/>
                <w:sz w:val="14"/>
                <w:szCs w:val="14"/>
              </w:rPr>
            </w:pPr>
          </w:p>
        </w:tc>
        <w:tc>
          <w:tcPr>
            <w:tcW w:w="499" w:type="pct"/>
            <w:vAlign w:val="center"/>
          </w:tcPr>
          <w:p w14:paraId="29C211AC" w14:textId="77777777" w:rsidR="008230E4" w:rsidRPr="005A7BEF" w:rsidRDefault="008230E4" w:rsidP="005A7BEF">
            <w:pPr>
              <w:jc w:val="center"/>
              <w:rPr>
                <w:rFonts w:ascii="Arial" w:hAnsi="Arial" w:cs="Arial"/>
                <w:sz w:val="21"/>
              </w:rPr>
            </w:pPr>
          </w:p>
        </w:tc>
        <w:tc>
          <w:tcPr>
            <w:tcW w:w="249" w:type="pct"/>
            <w:tcBorders>
              <w:right w:val="nil"/>
            </w:tcBorders>
            <w:vAlign w:val="center"/>
          </w:tcPr>
          <w:p w14:paraId="152CBBB8" w14:textId="77777777" w:rsidR="008230E4" w:rsidRPr="005A7BEF" w:rsidRDefault="008230E4" w:rsidP="005A7BEF">
            <w:pPr>
              <w:jc w:val="center"/>
              <w:rPr>
                <w:rFonts w:ascii="Arial" w:hAnsi="Arial" w:cs="Arial"/>
              </w:rPr>
            </w:pPr>
          </w:p>
        </w:tc>
        <w:tc>
          <w:tcPr>
            <w:tcW w:w="273" w:type="pct"/>
            <w:tcBorders>
              <w:left w:val="nil"/>
            </w:tcBorders>
            <w:vAlign w:val="center"/>
          </w:tcPr>
          <w:p w14:paraId="702A3937" w14:textId="77777777" w:rsidR="008230E4" w:rsidRPr="005A7BEF" w:rsidRDefault="008230E4" w:rsidP="005A7BEF">
            <w:pPr>
              <w:jc w:val="center"/>
              <w:rPr>
                <w:rFonts w:ascii="Arial" w:hAnsi="Arial" w:cs="Arial"/>
              </w:rPr>
            </w:pPr>
          </w:p>
        </w:tc>
        <w:tc>
          <w:tcPr>
            <w:tcW w:w="350" w:type="pct"/>
            <w:tcBorders>
              <w:right w:val="nil"/>
            </w:tcBorders>
            <w:vAlign w:val="center"/>
          </w:tcPr>
          <w:p w14:paraId="1EE1D5BD" w14:textId="77777777" w:rsidR="008230E4" w:rsidRPr="005A7BEF" w:rsidRDefault="008230E4" w:rsidP="005A7BEF">
            <w:pPr>
              <w:jc w:val="center"/>
              <w:rPr>
                <w:rFonts w:ascii="Arial" w:hAnsi="Arial" w:cs="Arial"/>
              </w:rPr>
            </w:pPr>
          </w:p>
        </w:tc>
        <w:tc>
          <w:tcPr>
            <w:tcW w:w="321" w:type="pct"/>
            <w:tcBorders>
              <w:left w:val="nil"/>
            </w:tcBorders>
            <w:vAlign w:val="center"/>
          </w:tcPr>
          <w:p w14:paraId="58D176B8" w14:textId="77777777" w:rsidR="008230E4" w:rsidRPr="005A7BEF" w:rsidRDefault="008230E4" w:rsidP="005A7BEF">
            <w:pPr>
              <w:tabs>
                <w:tab w:val="center" w:pos="176"/>
                <w:tab w:val="center" w:pos="536"/>
              </w:tabs>
              <w:jc w:val="center"/>
              <w:rPr>
                <w:rFonts w:ascii="Arial" w:hAnsi="Arial" w:cs="Arial"/>
                <w:sz w:val="14"/>
                <w:szCs w:val="14"/>
              </w:rPr>
            </w:pPr>
          </w:p>
        </w:tc>
        <w:tc>
          <w:tcPr>
            <w:tcW w:w="392" w:type="pct"/>
            <w:vAlign w:val="center"/>
          </w:tcPr>
          <w:p w14:paraId="76C4607C" w14:textId="77777777" w:rsidR="008230E4" w:rsidRPr="005A7BEF" w:rsidRDefault="008230E4" w:rsidP="005A7BEF">
            <w:pPr>
              <w:tabs>
                <w:tab w:val="center" w:pos="176"/>
                <w:tab w:val="center" w:pos="536"/>
              </w:tabs>
              <w:jc w:val="center"/>
              <w:rPr>
                <w:rFonts w:ascii="Arial" w:hAnsi="Arial" w:cs="Arial"/>
                <w:sz w:val="14"/>
                <w:szCs w:val="14"/>
              </w:rPr>
            </w:pPr>
          </w:p>
        </w:tc>
      </w:tr>
    </w:tbl>
    <w:p w14:paraId="7EB1C188" w14:textId="77777777" w:rsidR="008230E4" w:rsidRPr="005A7BEF" w:rsidRDefault="008230E4" w:rsidP="005A7BEF">
      <w:pPr>
        <w:rPr>
          <w:rFonts w:ascii="Arial" w:hAnsi="Arial" w:cs="Arial"/>
        </w:rPr>
      </w:pPr>
      <w:r w:rsidRPr="005A7BEF">
        <w:rPr>
          <w:rFonts w:ascii="Arial" w:hAnsi="Arial" w:cs="Arial"/>
        </w:rPr>
        <w:tab/>
      </w:r>
    </w:p>
    <w:p w14:paraId="3CD3C82C" w14:textId="77777777" w:rsidR="00696240" w:rsidRPr="005A7BEF" w:rsidRDefault="00696240" w:rsidP="005A7BEF">
      <w:pPr>
        <w:tabs>
          <w:tab w:val="left" w:pos="5655"/>
        </w:tabs>
        <w:rPr>
          <w:rFonts w:ascii="Arial" w:hAnsi="Arial" w:cs="Arial"/>
        </w:rPr>
        <w:sectPr w:rsidR="00696240" w:rsidRPr="005A7BEF" w:rsidSect="00695071">
          <w:pgSz w:w="16834" w:h="11909" w:orient="landscape" w:code="9"/>
          <w:pgMar w:top="720" w:right="720" w:bottom="720" w:left="720" w:header="720" w:footer="720" w:gutter="0"/>
          <w:cols w:space="720"/>
          <w:docGrid w:linePitch="360"/>
        </w:sectPr>
      </w:pPr>
    </w:p>
    <w:p w14:paraId="24CE225E" w14:textId="77EC3C57" w:rsidR="008230E4" w:rsidRPr="005A7BEF" w:rsidRDefault="008230E4" w:rsidP="005A7BEF">
      <w:pPr>
        <w:tabs>
          <w:tab w:val="left" w:pos="5655"/>
        </w:tabs>
        <w:rPr>
          <w:rFonts w:ascii="Arial" w:hAnsi="Arial" w:cs="Arial"/>
        </w:rPr>
      </w:pPr>
      <w:r w:rsidRPr="005A7BEF">
        <w:rPr>
          <w:rFonts w:ascii="Arial" w:hAnsi="Arial" w:cs="Arial"/>
        </w:rPr>
        <w:lastRenderedPageBreak/>
        <w:tab/>
      </w:r>
    </w:p>
    <w:tbl>
      <w:tblPr>
        <w:tblW w:w="46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422"/>
        <w:gridCol w:w="1114"/>
        <w:gridCol w:w="575"/>
        <w:gridCol w:w="844"/>
        <w:gridCol w:w="1097"/>
        <w:gridCol w:w="830"/>
        <w:gridCol w:w="904"/>
        <w:gridCol w:w="1196"/>
        <w:gridCol w:w="1457"/>
        <w:gridCol w:w="1479"/>
        <w:gridCol w:w="1417"/>
        <w:gridCol w:w="952"/>
        <w:gridCol w:w="465"/>
        <w:gridCol w:w="1417"/>
      </w:tblGrid>
      <w:tr w:rsidR="008230E4" w:rsidRPr="005A7BEF" w14:paraId="703FD64A" w14:textId="77777777" w:rsidTr="00F7618F">
        <w:trPr>
          <w:cantSplit/>
          <w:trHeight w:val="150"/>
          <w:jc w:val="center"/>
        </w:trPr>
        <w:tc>
          <w:tcPr>
            <w:tcW w:w="5000" w:type="pct"/>
            <w:gridSpan w:val="14"/>
            <w:vAlign w:val="center"/>
          </w:tcPr>
          <w:p w14:paraId="7032E39D" w14:textId="77777777" w:rsidR="008230E4" w:rsidRPr="005A7BEF" w:rsidRDefault="008230E4" w:rsidP="005A7BEF">
            <w:pPr>
              <w:rPr>
                <w:rFonts w:ascii="Arial" w:hAnsi="Arial" w:cs="Arial"/>
                <w:b/>
                <w:sz w:val="16"/>
                <w:szCs w:val="16"/>
              </w:rPr>
            </w:pPr>
            <w:r w:rsidRPr="005A7BEF">
              <w:rPr>
                <w:rFonts w:ascii="Arial" w:hAnsi="Arial" w:cs="Arial"/>
                <w:b/>
                <w:sz w:val="16"/>
                <w:szCs w:val="16"/>
              </w:rPr>
              <w:t>SECTION I: LAND TENURE, CONTINUED- TO BE ASKED OF R1 IN MAIN SURVEY, R2 IN R2 SURVEY</w:t>
            </w:r>
          </w:p>
          <w:p w14:paraId="64461927" w14:textId="13D1BC56" w:rsidR="003D1584" w:rsidRPr="005A7BEF" w:rsidRDefault="003D1584" w:rsidP="005A7BEF">
            <w:pPr>
              <w:rPr>
                <w:rFonts w:ascii="Arial" w:hAnsi="Arial" w:cs="Arial"/>
                <w:b/>
                <w:sz w:val="16"/>
                <w:szCs w:val="16"/>
              </w:rPr>
            </w:pPr>
          </w:p>
        </w:tc>
      </w:tr>
      <w:tr w:rsidR="008230E4" w:rsidRPr="005A7BEF" w14:paraId="1A6157BF" w14:textId="77777777" w:rsidTr="00F7618F">
        <w:trPr>
          <w:cantSplit/>
          <w:trHeight w:val="150"/>
          <w:jc w:val="center"/>
        </w:trPr>
        <w:tc>
          <w:tcPr>
            <w:tcW w:w="149" w:type="pct"/>
            <w:vAlign w:val="center"/>
          </w:tcPr>
          <w:p w14:paraId="5C0CCF04" w14:textId="77777777" w:rsidR="008230E4" w:rsidRPr="005A7BEF" w:rsidRDefault="008230E4" w:rsidP="005A7BEF">
            <w:pPr>
              <w:jc w:val="center"/>
              <w:rPr>
                <w:rFonts w:ascii="Arial" w:hAnsi="Arial" w:cs="Arial"/>
                <w:sz w:val="16"/>
                <w:szCs w:val="16"/>
              </w:rPr>
            </w:pPr>
          </w:p>
        </w:tc>
        <w:tc>
          <w:tcPr>
            <w:tcW w:w="4851" w:type="pct"/>
            <w:gridSpan w:val="13"/>
            <w:vAlign w:val="center"/>
          </w:tcPr>
          <w:p w14:paraId="25DD8B70" w14:textId="77777777" w:rsidR="008230E4" w:rsidRPr="005A7BEF" w:rsidRDefault="008230E4" w:rsidP="005A7BEF">
            <w:pPr>
              <w:rPr>
                <w:rFonts w:ascii="Arial" w:hAnsi="Arial" w:cs="Arial"/>
                <w:b/>
                <w:sz w:val="16"/>
                <w:szCs w:val="16"/>
              </w:rPr>
            </w:pPr>
            <w:r w:rsidRPr="005A7BEF">
              <w:rPr>
                <w:rFonts w:ascii="Arial" w:hAnsi="Arial" w:cs="Arial"/>
                <w:b/>
                <w:sz w:val="16"/>
                <w:szCs w:val="16"/>
              </w:rPr>
              <w:t>To be answered if the plot was farmed by somebody outside the household in the last farming season (I</w:t>
            </w:r>
            <w:r w:rsidR="004A4070" w:rsidRPr="005A7BEF">
              <w:rPr>
                <w:rFonts w:ascii="Arial" w:hAnsi="Arial" w:cs="Arial"/>
                <w:b/>
                <w:sz w:val="16"/>
                <w:szCs w:val="16"/>
              </w:rPr>
              <w:t>33</w:t>
            </w:r>
            <w:r w:rsidRPr="005A7BEF">
              <w:rPr>
                <w:rFonts w:ascii="Arial" w:hAnsi="Arial" w:cs="Arial"/>
                <w:b/>
                <w:sz w:val="16"/>
                <w:szCs w:val="16"/>
              </w:rPr>
              <w:t xml:space="preserve"> = Yes):</w:t>
            </w:r>
          </w:p>
          <w:p w14:paraId="726EA949" w14:textId="086856FB" w:rsidR="005C0929" w:rsidRPr="005A7BEF" w:rsidRDefault="005C0929" w:rsidP="005A7BEF">
            <w:pPr>
              <w:rPr>
                <w:rFonts w:ascii="Arial" w:hAnsi="Arial" w:cs="Arial"/>
                <w:sz w:val="16"/>
                <w:szCs w:val="16"/>
              </w:rPr>
            </w:pPr>
          </w:p>
        </w:tc>
      </w:tr>
      <w:tr w:rsidR="00F7618F" w:rsidRPr="005A7BEF" w14:paraId="14A3F457" w14:textId="77777777" w:rsidTr="002074AB">
        <w:trPr>
          <w:cantSplit/>
          <w:trHeight w:val="173"/>
          <w:jc w:val="center"/>
        </w:trPr>
        <w:tc>
          <w:tcPr>
            <w:tcW w:w="149" w:type="pct"/>
            <w:vAlign w:val="center"/>
          </w:tcPr>
          <w:p w14:paraId="2370088A" w14:textId="77777777" w:rsidR="008230E4" w:rsidRPr="005A7BEF" w:rsidRDefault="008230E4" w:rsidP="005A7BEF">
            <w:pPr>
              <w:jc w:val="center"/>
              <w:rPr>
                <w:rFonts w:ascii="Arial" w:hAnsi="Arial" w:cs="Arial"/>
                <w:sz w:val="16"/>
                <w:szCs w:val="16"/>
              </w:rPr>
            </w:pPr>
          </w:p>
        </w:tc>
        <w:tc>
          <w:tcPr>
            <w:tcW w:w="596" w:type="pct"/>
            <w:gridSpan w:val="2"/>
            <w:vAlign w:val="center"/>
          </w:tcPr>
          <w:p w14:paraId="1C045AEB"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I38</w:t>
            </w:r>
          </w:p>
        </w:tc>
        <w:tc>
          <w:tcPr>
            <w:tcW w:w="685" w:type="pct"/>
            <w:gridSpan w:val="2"/>
            <w:vAlign w:val="center"/>
          </w:tcPr>
          <w:p w14:paraId="6E20B978"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I39</w:t>
            </w:r>
          </w:p>
        </w:tc>
        <w:tc>
          <w:tcPr>
            <w:tcW w:w="612" w:type="pct"/>
            <w:gridSpan w:val="2"/>
            <w:vAlign w:val="center"/>
          </w:tcPr>
          <w:p w14:paraId="78781119"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I40</w:t>
            </w:r>
          </w:p>
        </w:tc>
        <w:tc>
          <w:tcPr>
            <w:tcW w:w="422" w:type="pct"/>
            <w:vAlign w:val="center"/>
          </w:tcPr>
          <w:p w14:paraId="3134EA7D"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I41</w:t>
            </w:r>
          </w:p>
        </w:tc>
        <w:tc>
          <w:tcPr>
            <w:tcW w:w="514" w:type="pct"/>
            <w:vAlign w:val="center"/>
          </w:tcPr>
          <w:p w14:paraId="5614815E"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I42</w:t>
            </w:r>
          </w:p>
        </w:tc>
        <w:tc>
          <w:tcPr>
            <w:tcW w:w="522" w:type="pct"/>
            <w:vAlign w:val="center"/>
          </w:tcPr>
          <w:p w14:paraId="6BB3E9AF"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I43</w:t>
            </w:r>
          </w:p>
        </w:tc>
        <w:tc>
          <w:tcPr>
            <w:tcW w:w="500" w:type="pct"/>
            <w:vAlign w:val="center"/>
          </w:tcPr>
          <w:p w14:paraId="7018C60C"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I44</w:t>
            </w:r>
          </w:p>
        </w:tc>
        <w:tc>
          <w:tcPr>
            <w:tcW w:w="500" w:type="pct"/>
            <w:gridSpan w:val="2"/>
            <w:vAlign w:val="center"/>
          </w:tcPr>
          <w:p w14:paraId="0172B4B9"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I45</w:t>
            </w:r>
          </w:p>
        </w:tc>
        <w:tc>
          <w:tcPr>
            <w:tcW w:w="500" w:type="pct"/>
            <w:vAlign w:val="center"/>
          </w:tcPr>
          <w:p w14:paraId="288BC226"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I46</w:t>
            </w:r>
          </w:p>
        </w:tc>
      </w:tr>
      <w:tr w:rsidR="00F7618F" w:rsidRPr="005A7BEF" w14:paraId="3D0841A8" w14:textId="77777777" w:rsidTr="002074AB">
        <w:trPr>
          <w:cantSplit/>
          <w:trHeight w:val="479"/>
          <w:jc w:val="center"/>
        </w:trPr>
        <w:tc>
          <w:tcPr>
            <w:tcW w:w="149" w:type="pct"/>
          </w:tcPr>
          <w:p w14:paraId="70E165FD" w14:textId="77777777" w:rsidR="008230E4" w:rsidRPr="005A7BEF" w:rsidRDefault="008230E4" w:rsidP="005A7BEF">
            <w:pPr>
              <w:jc w:val="center"/>
              <w:rPr>
                <w:rFonts w:ascii="Arial" w:hAnsi="Arial" w:cs="Arial"/>
                <w:sz w:val="16"/>
                <w:szCs w:val="16"/>
              </w:rPr>
            </w:pPr>
          </w:p>
        </w:tc>
        <w:tc>
          <w:tcPr>
            <w:tcW w:w="596" w:type="pct"/>
            <w:gridSpan w:val="2"/>
          </w:tcPr>
          <w:p w14:paraId="12127BD5"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Under what type of contract has the land been given out to its current user?</w:t>
            </w:r>
          </w:p>
          <w:p w14:paraId="36C37E3A" w14:textId="77777777" w:rsidR="008230E4" w:rsidRPr="005A7BEF" w:rsidRDefault="008230E4" w:rsidP="005A7BEF">
            <w:pPr>
              <w:rPr>
                <w:rFonts w:ascii="Arial" w:hAnsi="Arial" w:cs="Arial"/>
                <w:sz w:val="16"/>
                <w:szCs w:val="16"/>
              </w:rPr>
            </w:pPr>
          </w:p>
          <w:p w14:paraId="04CE5376" w14:textId="77777777" w:rsidR="008230E4" w:rsidRPr="005A7BEF" w:rsidRDefault="008230E4" w:rsidP="005A7BEF">
            <w:pPr>
              <w:rPr>
                <w:rFonts w:ascii="Arial" w:hAnsi="Arial" w:cs="Arial"/>
                <w:sz w:val="16"/>
                <w:szCs w:val="16"/>
              </w:rPr>
            </w:pPr>
            <w:r w:rsidRPr="005A7BEF">
              <w:rPr>
                <w:rFonts w:ascii="Arial" w:hAnsi="Arial" w:cs="Arial"/>
                <w:sz w:val="16"/>
                <w:szCs w:val="16"/>
              </w:rPr>
              <w:t>1 Rented</w:t>
            </w:r>
          </w:p>
          <w:p w14:paraId="7A6487EB" w14:textId="77777777" w:rsidR="008230E4" w:rsidRPr="005A7BEF" w:rsidRDefault="008230E4" w:rsidP="005A7BEF">
            <w:pPr>
              <w:rPr>
                <w:rFonts w:ascii="Arial" w:hAnsi="Arial" w:cs="Arial"/>
                <w:sz w:val="16"/>
                <w:szCs w:val="16"/>
              </w:rPr>
            </w:pPr>
            <w:r w:rsidRPr="005A7BEF">
              <w:rPr>
                <w:rFonts w:ascii="Arial" w:hAnsi="Arial" w:cs="Arial"/>
                <w:sz w:val="16"/>
                <w:szCs w:val="16"/>
              </w:rPr>
              <w:t>2 Sharecropped</w:t>
            </w:r>
          </w:p>
          <w:p w14:paraId="7DBF2918" w14:textId="77777777" w:rsidR="008230E4" w:rsidRPr="005A7BEF" w:rsidRDefault="008230E4" w:rsidP="005A7BEF">
            <w:pPr>
              <w:rPr>
                <w:rFonts w:ascii="Arial" w:hAnsi="Arial" w:cs="Arial"/>
                <w:sz w:val="16"/>
                <w:szCs w:val="16"/>
              </w:rPr>
            </w:pPr>
            <w:r w:rsidRPr="005A7BEF">
              <w:rPr>
                <w:rFonts w:ascii="Arial" w:hAnsi="Arial" w:cs="Arial"/>
                <w:sz w:val="16"/>
                <w:szCs w:val="16"/>
              </w:rPr>
              <w:t>3 Begged</w:t>
            </w:r>
          </w:p>
          <w:p w14:paraId="29987F1F" w14:textId="77777777" w:rsidR="008230E4" w:rsidRPr="005A7BEF" w:rsidRDefault="008230E4" w:rsidP="005A7BEF">
            <w:pPr>
              <w:rPr>
                <w:rFonts w:ascii="Arial" w:hAnsi="Arial" w:cs="Arial"/>
                <w:sz w:val="16"/>
                <w:szCs w:val="16"/>
              </w:rPr>
            </w:pPr>
            <w:r w:rsidRPr="005A7BEF">
              <w:rPr>
                <w:rFonts w:ascii="Arial" w:hAnsi="Arial" w:cs="Arial"/>
                <w:sz w:val="16"/>
                <w:szCs w:val="16"/>
              </w:rPr>
              <w:t>4 Borrowed</w:t>
            </w:r>
          </w:p>
          <w:p w14:paraId="5A519669" w14:textId="77777777" w:rsidR="008230E4" w:rsidRPr="005A7BEF" w:rsidRDefault="008230E4" w:rsidP="005A7BEF">
            <w:pPr>
              <w:rPr>
                <w:rFonts w:ascii="Arial" w:hAnsi="Arial" w:cs="Arial"/>
                <w:sz w:val="16"/>
                <w:szCs w:val="16"/>
              </w:rPr>
            </w:pPr>
            <w:r w:rsidRPr="005A7BEF">
              <w:rPr>
                <w:rFonts w:ascii="Arial" w:hAnsi="Arial" w:cs="Arial"/>
                <w:sz w:val="16"/>
                <w:szCs w:val="16"/>
              </w:rPr>
              <w:t>5 Mortgaged</w:t>
            </w:r>
          </w:p>
          <w:p w14:paraId="0704254C" w14:textId="11365269" w:rsidR="008230E4" w:rsidRPr="005A7BEF" w:rsidRDefault="005C0929" w:rsidP="005A7BEF">
            <w:pPr>
              <w:rPr>
                <w:rFonts w:ascii="Arial" w:hAnsi="Arial" w:cs="Arial"/>
              </w:rPr>
            </w:pPr>
            <w:r w:rsidRPr="005A7BEF">
              <w:rPr>
                <w:rFonts w:ascii="Arial" w:hAnsi="Arial" w:cs="Arial"/>
                <w:sz w:val="16"/>
                <w:szCs w:val="16"/>
              </w:rPr>
              <w:t>-66</w:t>
            </w:r>
            <w:r w:rsidR="008230E4" w:rsidRPr="005A7BEF">
              <w:rPr>
                <w:rFonts w:ascii="Arial" w:hAnsi="Arial" w:cs="Arial"/>
                <w:sz w:val="16"/>
                <w:szCs w:val="16"/>
              </w:rPr>
              <w:t>6 Other (</w:t>
            </w:r>
            <w:r w:rsidR="00706E22">
              <w:rPr>
                <w:rFonts w:ascii="Arial" w:hAnsi="Arial" w:cs="Arial"/>
                <w:sz w:val="16"/>
                <w:szCs w:val="16"/>
              </w:rPr>
              <w:t>please s</w:t>
            </w:r>
            <w:r w:rsidRPr="005A7BEF">
              <w:rPr>
                <w:rFonts w:ascii="Arial" w:hAnsi="Arial" w:cs="Arial"/>
                <w:sz w:val="16"/>
                <w:szCs w:val="16"/>
              </w:rPr>
              <w:t>pecify</w:t>
            </w:r>
            <w:r w:rsidR="00706E22">
              <w:rPr>
                <w:rFonts w:ascii="Arial" w:hAnsi="Arial" w:cs="Arial"/>
                <w:sz w:val="16"/>
                <w:szCs w:val="16"/>
              </w:rPr>
              <w:t>)</w:t>
            </w:r>
          </w:p>
          <w:p w14:paraId="45177E58" w14:textId="77777777" w:rsidR="008230E4" w:rsidRPr="005A7BEF" w:rsidRDefault="008230E4" w:rsidP="005A7BEF">
            <w:pPr>
              <w:jc w:val="center"/>
              <w:rPr>
                <w:rFonts w:ascii="Arial" w:hAnsi="Arial" w:cs="Arial"/>
                <w:sz w:val="16"/>
                <w:szCs w:val="16"/>
              </w:rPr>
            </w:pPr>
          </w:p>
        </w:tc>
        <w:tc>
          <w:tcPr>
            <w:tcW w:w="685" w:type="pct"/>
            <w:gridSpan w:val="2"/>
          </w:tcPr>
          <w:p w14:paraId="3156D67A" w14:textId="30747EED" w:rsidR="008230E4" w:rsidRPr="005A7BEF" w:rsidRDefault="008230E4" w:rsidP="005A7BEF">
            <w:pPr>
              <w:jc w:val="center"/>
              <w:rPr>
                <w:rFonts w:ascii="Arial" w:hAnsi="Arial" w:cs="Arial"/>
                <w:sz w:val="16"/>
                <w:szCs w:val="16"/>
              </w:rPr>
            </w:pPr>
            <w:r w:rsidRPr="005A7BEF">
              <w:rPr>
                <w:rFonts w:ascii="Arial" w:hAnsi="Arial" w:cs="Arial"/>
                <w:sz w:val="16"/>
                <w:szCs w:val="16"/>
              </w:rPr>
              <w:t xml:space="preserve">Was there a formal contract at the time when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first gave out the land to the current user?</w:t>
            </w:r>
          </w:p>
          <w:p w14:paraId="6B6EDE5C" w14:textId="77777777" w:rsidR="008230E4" w:rsidRPr="005A7BEF" w:rsidRDefault="008230E4" w:rsidP="005A7BEF">
            <w:pPr>
              <w:jc w:val="center"/>
              <w:rPr>
                <w:rFonts w:ascii="Arial" w:hAnsi="Arial" w:cs="Arial"/>
                <w:sz w:val="16"/>
                <w:szCs w:val="16"/>
              </w:rPr>
            </w:pPr>
          </w:p>
          <w:p w14:paraId="6D20DF46" w14:textId="77777777" w:rsidR="008230E4" w:rsidRPr="005A7BEF" w:rsidRDefault="008230E4" w:rsidP="005A7BEF">
            <w:pPr>
              <w:tabs>
                <w:tab w:val="center" w:pos="176"/>
                <w:tab w:val="center" w:pos="536"/>
              </w:tabs>
              <w:rPr>
                <w:rFonts w:ascii="Arial" w:hAnsi="Arial" w:cs="Arial"/>
                <w:sz w:val="16"/>
                <w:szCs w:val="16"/>
              </w:rPr>
            </w:pPr>
            <w:r w:rsidRPr="005A7BEF">
              <w:rPr>
                <w:rFonts w:ascii="Arial" w:hAnsi="Arial" w:cs="Arial"/>
                <w:sz w:val="16"/>
                <w:szCs w:val="16"/>
              </w:rPr>
              <w:t>1 Yes, there was a formal written contract</w:t>
            </w:r>
          </w:p>
          <w:p w14:paraId="21227219" w14:textId="77777777" w:rsidR="008230E4" w:rsidRPr="005A7BEF" w:rsidRDefault="008230E4" w:rsidP="005A7BEF">
            <w:pPr>
              <w:tabs>
                <w:tab w:val="center" w:pos="176"/>
                <w:tab w:val="center" w:pos="536"/>
              </w:tabs>
              <w:rPr>
                <w:rFonts w:ascii="Arial" w:hAnsi="Arial" w:cs="Arial"/>
                <w:sz w:val="16"/>
                <w:szCs w:val="16"/>
              </w:rPr>
            </w:pPr>
            <w:r w:rsidRPr="005A7BEF">
              <w:rPr>
                <w:rFonts w:ascii="Arial" w:hAnsi="Arial" w:cs="Arial"/>
                <w:sz w:val="16"/>
                <w:szCs w:val="16"/>
              </w:rPr>
              <w:t>2…. No, it was a verbal agreement</w:t>
            </w:r>
          </w:p>
          <w:p w14:paraId="417FF1B0" w14:textId="76118C7A" w:rsidR="008230E4" w:rsidRPr="005A7BEF" w:rsidRDefault="003401B6" w:rsidP="005A7BEF">
            <w:pPr>
              <w:rPr>
                <w:rFonts w:ascii="Arial" w:hAnsi="Arial" w:cs="Arial"/>
                <w:sz w:val="16"/>
                <w:szCs w:val="16"/>
              </w:rPr>
            </w:pPr>
            <w:r w:rsidRPr="005A7BEF">
              <w:rPr>
                <w:rFonts w:ascii="Arial" w:hAnsi="Arial" w:cs="Arial"/>
                <w:sz w:val="16"/>
                <w:szCs w:val="16"/>
              </w:rPr>
              <w:t>-666</w:t>
            </w:r>
            <w:r w:rsidR="008230E4" w:rsidRPr="005A7BEF">
              <w:rPr>
                <w:rFonts w:ascii="Arial" w:hAnsi="Arial" w:cs="Arial"/>
                <w:sz w:val="16"/>
                <w:szCs w:val="16"/>
              </w:rPr>
              <w:t>…….. Other (</w:t>
            </w:r>
            <w:r w:rsidR="00D8491F">
              <w:rPr>
                <w:rFonts w:ascii="Arial" w:hAnsi="Arial" w:cs="Arial"/>
                <w:sz w:val="16"/>
                <w:szCs w:val="16"/>
              </w:rPr>
              <w:t>please s</w:t>
            </w:r>
            <w:r w:rsidRPr="005A7BEF">
              <w:rPr>
                <w:rFonts w:ascii="Arial" w:hAnsi="Arial" w:cs="Arial"/>
                <w:sz w:val="16"/>
                <w:szCs w:val="16"/>
              </w:rPr>
              <w:t>pecify</w:t>
            </w:r>
            <w:r w:rsidR="00D8491F">
              <w:rPr>
                <w:rFonts w:ascii="Arial" w:hAnsi="Arial" w:cs="Arial"/>
                <w:sz w:val="16"/>
                <w:szCs w:val="16"/>
              </w:rPr>
              <w:t>)</w:t>
            </w:r>
          </w:p>
        </w:tc>
        <w:tc>
          <w:tcPr>
            <w:tcW w:w="612" w:type="pct"/>
            <w:gridSpan w:val="2"/>
          </w:tcPr>
          <w:p w14:paraId="6467C726" w14:textId="00361E2C" w:rsidR="008230E4" w:rsidRPr="005A7BEF" w:rsidRDefault="008230E4" w:rsidP="005A7BEF">
            <w:pPr>
              <w:jc w:val="center"/>
              <w:rPr>
                <w:rFonts w:ascii="Arial" w:hAnsi="Arial" w:cs="Arial"/>
                <w:sz w:val="16"/>
                <w:szCs w:val="16"/>
              </w:rPr>
            </w:pPr>
            <w:r w:rsidRPr="005A7BEF">
              <w:rPr>
                <w:rFonts w:ascii="Arial" w:hAnsi="Arial" w:cs="Arial"/>
                <w:sz w:val="16"/>
                <w:szCs w:val="16"/>
              </w:rPr>
              <w:t xml:space="preserve">What was the duration of the contract or agreement when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first gave out the land to the current user?</w:t>
            </w:r>
          </w:p>
          <w:p w14:paraId="7C4FF151" w14:textId="77777777" w:rsidR="008230E4" w:rsidRPr="005A7BEF" w:rsidRDefault="008230E4" w:rsidP="005A7BEF">
            <w:pPr>
              <w:jc w:val="center"/>
              <w:rPr>
                <w:rFonts w:ascii="Arial" w:hAnsi="Arial" w:cs="Arial"/>
                <w:sz w:val="16"/>
                <w:szCs w:val="16"/>
              </w:rPr>
            </w:pPr>
          </w:p>
          <w:p w14:paraId="1A0226A7" w14:textId="77777777" w:rsidR="008230E4" w:rsidRPr="005A7BEF" w:rsidRDefault="008230E4" w:rsidP="005A7BEF">
            <w:pPr>
              <w:rPr>
                <w:rFonts w:ascii="Arial" w:hAnsi="Arial" w:cs="Arial"/>
                <w:sz w:val="16"/>
                <w:szCs w:val="16"/>
              </w:rPr>
            </w:pPr>
            <w:r w:rsidRPr="005A7BEF">
              <w:rPr>
                <w:rFonts w:ascii="Arial" w:hAnsi="Arial" w:cs="Arial"/>
                <w:sz w:val="16"/>
                <w:szCs w:val="16"/>
              </w:rPr>
              <w:t>1 No fixed duration</w:t>
            </w:r>
          </w:p>
          <w:p w14:paraId="5F919CBF" w14:textId="77777777" w:rsidR="008230E4" w:rsidRPr="005A7BEF" w:rsidRDefault="008230E4" w:rsidP="005A7BEF">
            <w:pPr>
              <w:rPr>
                <w:rFonts w:ascii="Arial" w:hAnsi="Arial" w:cs="Arial"/>
                <w:sz w:val="16"/>
                <w:szCs w:val="16"/>
              </w:rPr>
            </w:pPr>
            <w:r w:rsidRPr="005A7BEF">
              <w:rPr>
                <w:rFonts w:ascii="Arial" w:hAnsi="Arial" w:cs="Arial"/>
                <w:sz w:val="16"/>
                <w:szCs w:val="16"/>
              </w:rPr>
              <w:t>2 Fixed for one season</w:t>
            </w:r>
          </w:p>
          <w:p w14:paraId="7037418C" w14:textId="77777777" w:rsidR="008230E4" w:rsidRPr="005A7BEF" w:rsidRDefault="008230E4" w:rsidP="005A7BEF">
            <w:pPr>
              <w:rPr>
                <w:rFonts w:ascii="Arial" w:hAnsi="Arial" w:cs="Arial"/>
                <w:sz w:val="16"/>
                <w:szCs w:val="16"/>
              </w:rPr>
            </w:pPr>
            <w:r w:rsidRPr="005A7BEF">
              <w:rPr>
                <w:rFonts w:ascii="Arial" w:hAnsi="Arial" w:cs="Arial"/>
                <w:sz w:val="16"/>
                <w:szCs w:val="16"/>
              </w:rPr>
              <w:t>3 Fixed for one year</w:t>
            </w:r>
          </w:p>
          <w:p w14:paraId="12DA82DC" w14:textId="77777777" w:rsidR="008230E4" w:rsidRPr="005A7BEF" w:rsidRDefault="008230E4" w:rsidP="005A7BEF">
            <w:pPr>
              <w:rPr>
                <w:rFonts w:ascii="Arial" w:hAnsi="Arial" w:cs="Arial"/>
                <w:sz w:val="16"/>
                <w:szCs w:val="16"/>
              </w:rPr>
            </w:pPr>
            <w:r w:rsidRPr="005A7BEF">
              <w:rPr>
                <w:rFonts w:ascii="Arial" w:hAnsi="Arial" w:cs="Arial"/>
                <w:sz w:val="16"/>
                <w:szCs w:val="16"/>
              </w:rPr>
              <w:t>4 Multiple years</w:t>
            </w:r>
          </w:p>
          <w:p w14:paraId="63DAF415" w14:textId="6C043DE4" w:rsidR="008230E4" w:rsidRPr="005A7BEF" w:rsidRDefault="00F7618F" w:rsidP="005A7BEF">
            <w:pPr>
              <w:rPr>
                <w:rFonts w:ascii="Arial" w:hAnsi="Arial" w:cs="Arial"/>
                <w:sz w:val="16"/>
                <w:szCs w:val="16"/>
              </w:rPr>
            </w:pPr>
            <w:r w:rsidRPr="005A7BEF">
              <w:rPr>
                <w:rFonts w:ascii="Arial" w:hAnsi="Arial" w:cs="Arial"/>
                <w:sz w:val="16"/>
                <w:szCs w:val="16"/>
              </w:rPr>
              <w:t>-666</w:t>
            </w:r>
            <w:r w:rsidR="008230E4" w:rsidRPr="005A7BEF">
              <w:rPr>
                <w:rFonts w:ascii="Arial" w:hAnsi="Arial" w:cs="Arial"/>
                <w:sz w:val="16"/>
                <w:szCs w:val="16"/>
              </w:rPr>
              <w:t xml:space="preserve"> Other (</w:t>
            </w:r>
            <w:r w:rsidR="00706E22">
              <w:rPr>
                <w:rFonts w:ascii="Arial" w:hAnsi="Arial" w:cs="Arial"/>
                <w:sz w:val="16"/>
                <w:szCs w:val="16"/>
              </w:rPr>
              <w:t>please s</w:t>
            </w:r>
            <w:r w:rsidRPr="005A7BEF">
              <w:rPr>
                <w:rFonts w:ascii="Arial" w:hAnsi="Arial" w:cs="Arial"/>
                <w:sz w:val="16"/>
                <w:szCs w:val="16"/>
              </w:rPr>
              <w:t>pecify</w:t>
            </w:r>
            <w:r w:rsidR="008230E4" w:rsidRPr="005A7BEF">
              <w:rPr>
                <w:rFonts w:ascii="Arial" w:hAnsi="Arial" w:cs="Arial"/>
                <w:sz w:val="16"/>
                <w:szCs w:val="16"/>
              </w:rPr>
              <w:t>)</w:t>
            </w:r>
          </w:p>
        </w:tc>
        <w:tc>
          <w:tcPr>
            <w:tcW w:w="422" w:type="pct"/>
          </w:tcPr>
          <w:p w14:paraId="61D2B260" w14:textId="373029D1" w:rsidR="008230E4" w:rsidRPr="005A7BEF" w:rsidRDefault="008230E4" w:rsidP="005A7BEF">
            <w:pPr>
              <w:jc w:val="center"/>
              <w:rPr>
                <w:rFonts w:ascii="Arial" w:hAnsi="Arial" w:cs="Arial"/>
                <w:sz w:val="16"/>
                <w:szCs w:val="16"/>
              </w:rPr>
            </w:pPr>
            <w:r w:rsidRPr="005A7BEF">
              <w:rPr>
                <w:rFonts w:ascii="Arial" w:hAnsi="Arial" w:cs="Arial"/>
                <w:sz w:val="16"/>
                <w:szCs w:val="16"/>
              </w:rPr>
              <w:t xml:space="preserve">What is </w:t>
            </w:r>
            <w:r w:rsidR="00DC4449">
              <w:rPr>
                <w:rFonts w:ascii="Arial" w:hAnsi="Arial" w:cs="Arial"/>
                <w:sz w:val="16"/>
                <w:szCs w:val="16"/>
              </w:rPr>
              <w:t>[Name]’s</w:t>
            </w:r>
            <w:r w:rsidR="00DC4449" w:rsidRPr="005A7BEF">
              <w:rPr>
                <w:rFonts w:ascii="Arial" w:hAnsi="Arial" w:cs="Arial"/>
                <w:sz w:val="16"/>
                <w:szCs w:val="16"/>
              </w:rPr>
              <w:t xml:space="preserve"> </w:t>
            </w:r>
            <w:r w:rsidRPr="005A7BEF">
              <w:rPr>
                <w:rFonts w:ascii="Arial" w:hAnsi="Arial" w:cs="Arial"/>
                <w:sz w:val="16"/>
                <w:szCs w:val="16"/>
              </w:rPr>
              <w:t>relationship with the current user of the land?</w:t>
            </w:r>
          </w:p>
          <w:p w14:paraId="6B120A87" w14:textId="77777777" w:rsidR="008230E4" w:rsidRPr="005A7BEF" w:rsidRDefault="008230E4" w:rsidP="005A7BEF">
            <w:pPr>
              <w:rPr>
                <w:rFonts w:ascii="Arial" w:hAnsi="Arial" w:cs="Arial"/>
                <w:sz w:val="16"/>
                <w:szCs w:val="16"/>
              </w:rPr>
            </w:pPr>
          </w:p>
          <w:p w14:paraId="2E2ACE56" w14:textId="77777777" w:rsidR="008230E4" w:rsidRPr="005A7BEF" w:rsidRDefault="008230E4" w:rsidP="005A7BEF">
            <w:pPr>
              <w:rPr>
                <w:rFonts w:ascii="Arial" w:hAnsi="Arial" w:cs="Arial"/>
                <w:sz w:val="16"/>
                <w:szCs w:val="16"/>
              </w:rPr>
            </w:pPr>
            <w:r w:rsidRPr="005A7BEF">
              <w:rPr>
                <w:rFonts w:ascii="Arial" w:hAnsi="Arial" w:cs="Arial"/>
                <w:sz w:val="16"/>
                <w:szCs w:val="16"/>
              </w:rPr>
              <w:t>1 Relative</w:t>
            </w:r>
          </w:p>
          <w:p w14:paraId="3B3A854C" w14:textId="77777777" w:rsidR="008230E4" w:rsidRPr="005A7BEF" w:rsidRDefault="008230E4" w:rsidP="005A7BEF">
            <w:pPr>
              <w:rPr>
                <w:rFonts w:ascii="Arial" w:hAnsi="Arial" w:cs="Arial"/>
                <w:sz w:val="16"/>
                <w:szCs w:val="16"/>
              </w:rPr>
            </w:pPr>
            <w:r w:rsidRPr="005A7BEF">
              <w:rPr>
                <w:rFonts w:ascii="Arial" w:hAnsi="Arial" w:cs="Arial"/>
                <w:sz w:val="16"/>
                <w:szCs w:val="16"/>
              </w:rPr>
              <w:t>2 Friend</w:t>
            </w:r>
          </w:p>
          <w:p w14:paraId="4F187619" w14:textId="77777777" w:rsidR="008230E4" w:rsidRPr="005A7BEF" w:rsidRDefault="008230E4" w:rsidP="005A7BEF">
            <w:pPr>
              <w:rPr>
                <w:rFonts w:ascii="Arial" w:hAnsi="Arial" w:cs="Arial"/>
                <w:sz w:val="16"/>
                <w:szCs w:val="16"/>
              </w:rPr>
            </w:pPr>
            <w:r w:rsidRPr="005A7BEF">
              <w:rPr>
                <w:rFonts w:ascii="Arial" w:hAnsi="Arial" w:cs="Arial"/>
                <w:sz w:val="16"/>
                <w:szCs w:val="16"/>
              </w:rPr>
              <w:t>3 Landlord</w:t>
            </w:r>
          </w:p>
          <w:p w14:paraId="78776D7A" w14:textId="77777777" w:rsidR="008230E4" w:rsidRPr="005A7BEF" w:rsidRDefault="008230E4" w:rsidP="005A7BEF">
            <w:pPr>
              <w:ind w:left="270" w:hanging="270"/>
              <w:rPr>
                <w:rFonts w:ascii="Arial" w:hAnsi="Arial" w:cs="Arial"/>
                <w:sz w:val="16"/>
                <w:szCs w:val="16"/>
              </w:rPr>
            </w:pPr>
            <w:r w:rsidRPr="005A7BEF">
              <w:rPr>
                <w:rFonts w:ascii="Arial" w:hAnsi="Arial" w:cs="Arial"/>
                <w:sz w:val="16"/>
                <w:szCs w:val="16"/>
              </w:rPr>
              <w:t>4 Another member of this community</w:t>
            </w:r>
          </w:p>
          <w:p w14:paraId="2DD909F3" w14:textId="24D53ED6" w:rsidR="008230E4" w:rsidRPr="005A7BEF" w:rsidRDefault="008230E4" w:rsidP="005A7BEF">
            <w:pPr>
              <w:ind w:left="270" w:hanging="270"/>
              <w:rPr>
                <w:rFonts w:ascii="Arial" w:hAnsi="Arial" w:cs="Arial"/>
                <w:sz w:val="16"/>
                <w:szCs w:val="16"/>
              </w:rPr>
            </w:pPr>
            <w:r w:rsidRPr="005A7BEF">
              <w:rPr>
                <w:rFonts w:ascii="Arial" w:hAnsi="Arial" w:cs="Arial"/>
                <w:sz w:val="16"/>
                <w:szCs w:val="16"/>
              </w:rPr>
              <w:t>5 Another person outside the community</w:t>
            </w:r>
          </w:p>
        </w:tc>
        <w:tc>
          <w:tcPr>
            <w:tcW w:w="514" w:type="pct"/>
          </w:tcPr>
          <w:p w14:paraId="1DA7D855" w14:textId="77777777" w:rsidR="008230E4" w:rsidRDefault="008230E4" w:rsidP="005A7BEF">
            <w:pPr>
              <w:jc w:val="center"/>
              <w:rPr>
                <w:rFonts w:ascii="Arial" w:hAnsi="Arial" w:cs="Arial"/>
                <w:sz w:val="16"/>
                <w:szCs w:val="16"/>
              </w:rPr>
            </w:pPr>
            <w:r w:rsidRPr="005A7BEF">
              <w:rPr>
                <w:rFonts w:ascii="Arial" w:hAnsi="Arial" w:cs="Arial"/>
                <w:sz w:val="16"/>
                <w:szCs w:val="16"/>
              </w:rPr>
              <w:t xml:space="preserve">During the last 12 months, what is the value of inputs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provided for this land?</w:t>
            </w:r>
          </w:p>
          <w:p w14:paraId="4096820C" w14:textId="77777777" w:rsidR="00706E22" w:rsidRDefault="00706E22" w:rsidP="005A7BEF">
            <w:pPr>
              <w:jc w:val="center"/>
              <w:rPr>
                <w:rFonts w:ascii="Arial" w:hAnsi="Arial" w:cs="Arial"/>
                <w:sz w:val="16"/>
                <w:szCs w:val="16"/>
              </w:rPr>
            </w:pPr>
          </w:p>
          <w:p w14:paraId="6213D799" w14:textId="77777777" w:rsidR="00706E22" w:rsidRPr="008D4F63" w:rsidRDefault="00706E22" w:rsidP="00706E22">
            <w:pPr>
              <w:jc w:val="center"/>
              <w:rPr>
                <w:rFonts w:ascii="Arial" w:hAnsi="Arial" w:cs="Arial"/>
                <w:i/>
                <w:sz w:val="16"/>
                <w:szCs w:val="16"/>
              </w:rPr>
            </w:pPr>
            <w:r w:rsidRPr="00706E22">
              <w:rPr>
                <w:rFonts w:ascii="Arial" w:hAnsi="Arial" w:cs="Arial"/>
                <w:b/>
                <w:i/>
                <w:sz w:val="16"/>
                <w:szCs w:val="16"/>
              </w:rPr>
              <w:t>I</w:t>
            </w:r>
            <w:r w:rsidRPr="008D4F63">
              <w:rPr>
                <w:rFonts w:ascii="Arial" w:hAnsi="Arial" w:cs="Arial"/>
                <w:i/>
                <w:sz w:val="16"/>
                <w:szCs w:val="16"/>
              </w:rPr>
              <w:t>ndicate amount as a decimal value (in Ghana cedis and pesewas)</w:t>
            </w:r>
          </w:p>
          <w:p w14:paraId="7A5F74A8" w14:textId="2E42ED49" w:rsidR="00706E22" w:rsidRPr="008D4F63" w:rsidRDefault="00706E22" w:rsidP="00706E22">
            <w:pPr>
              <w:jc w:val="center"/>
              <w:rPr>
                <w:rFonts w:ascii="Arial" w:hAnsi="Arial" w:cs="Arial"/>
                <w:b/>
                <w:i/>
                <w:sz w:val="16"/>
                <w:szCs w:val="16"/>
              </w:rPr>
            </w:pPr>
            <w:r w:rsidRPr="008D4F63">
              <w:rPr>
                <w:rFonts w:ascii="Arial" w:hAnsi="Arial" w:cs="Arial"/>
                <w:i/>
                <w:sz w:val="16"/>
                <w:szCs w:val="16"/>
              </w:rPr>
              <w:t>For example, enter 2.50 for 2 Ghana cedis and 50 pesewas.</w:t>
            </w:r>
          </w:p>
        </w:tc>
        <w:tc>
          <w:tcPr>
            <w:tcW w:w="522" w:type="pct"/>
          </w:tcPr>
          <w:p w14:paraId="3B0B58E0" w14:textId="042B5E11" w:rsidR="008230E4" w:rsidRPr="005A7BEF" w:rsidRDefault="008230E4" w:rsidP="005A7BEF">
            <w:pPr>
              <w:jc w:val="center"/>
              <w:rPr>
                <w:rFonts w:ascii="Arial" w:hAnsi="Arial" w:cs="Arial"/>
                <w:sz w:val="16"/>
                <w:szCs w:val="16"/>
              </w:rPr>
            </w:pPr>
            <w:r w:rsidRPr="005A7BEF">
              <w:rPr>
                <w:rFonts w:ascii="Arial" w:hAnsi="Arial" w:cs="Arial"/>
                <w:sz w:val="16"/>
                <w:szCs w:val="16"/>
              </w:rPr>
              <w:t>During the last 12 months ha</w:t>
            </w:r>
            <w:r w:rsidR="00DC4449">
              <w:rPr>
                <w:rFonts w:ascii="Arial" w:hAnsi="Arial" w:cs="Arial"/>
                <w:sz w:val="16"/>
                <w:szCs w:val="16"/>
              </w:rPr>
              <w:t>s [Name]</w:t>
            </w:r>
            <w:r w:rsidR="00DC4449" w:rsidRPr="005A7BEF">
              <w:rPr>
                <w:rFonts w:ascii="Arial" w:hAnsi="Arial" w:cs="Arial"/>
                <w:sz w:val="16"/>
                <w:szCs w:val="16"/>
              </w:rPr>
              <w:t xml:space="preserve"> </w:t>
            </w:r>
            <w:r w:rsidRPr="005A7BEF">
              <w:rPr>
                <w:rFonts w:ascii="Arial" w:hAnsi="Arial" w:cs="Arial"/>
                <w:sz w:val="16"/>
                <w:szCs w:val="16"/>
              </w:rPr>
              <w:t>received any income or any of the produce from this land?</w:t>
            </w:r>
          </w:p>
          <w:p w14:paraId="3D5D6F5A" w14:textId="77777777" w:rsidR="008230E4" w:rsidRPr="005A7BEF" w:rsidRDefault="008230E4" w:rsidP="005A7BEF">
            <w:pPr>
              <w:rPr>
                <w:rFonts w:ascii="Arial" w:hAnsi="Arial" w:cs="Arial"/>
                <w:sz w:val="16"/>
                <w:szCs w:val="16"/>
              </w:rPr>
            </w:pPr>
          </w:p>
          <w:p w14:paraId="4485B1B4" w14:textId="77777777" w:rsidR="008230E4" w:rsidRPr="005A7BEF" w:rsidRDefault="008230E4" w:rsidP="005A7BEF">
            <w:pPr>
              <w:rPr>
                <w:rFonts w:ascii="Arial" w:hAnsi="Arial" w:cs="Arial"/>
                <w:sz w:val="16"/>
                <w:szCs w:val="16"/>
              </w:rPr>
            </w:pPr>
            <w:r w:rsidRPr="005A7BEF">
              <w:rPr>
                <w:rFonts w:ascii="Arial" w:hAnsi="Arial" w:cs="Arial"/>
                <w:sz w:val="16"/>
                <w:szCs w:val="16"/>
              </w:rPr>
              <w:t xml:space="preserve">1… Yes , received rental income </w:t>
            </w:r>
          </w:p>
          <w:p w14:paraId="57FF1058" w14:textId="77777777" w:rsidR="008230E4" w:rsidRPr="005A7BEF" w:rsidRDefault="008230E4" w:rsidP="005A7BEF">
            <w:pPr>
              <w:rPr>
                <w:rFonts w:ascii="Arial" w:hAnsi="Arial" w:cs="Arial"/>
                <w:sz w:val="16"/>
                <w:szCs w:val="16"/>
              </w:rPr>
            </w:pPr>
            <w:r w:rsidRPr="005A7BEF">
              <w:rPr>
                <w:rFonts w:ascii="Arial" w:hAnsi="Arial" w:cs="Arial"/>
                <w:sz w:val="16"/>
                <w:szCs w:val="16"/>
              </w:rPr>
              <w:t>2… Yes received a share of the produce (&gt;&gt; I45)</w:t>
            </w:r>
          </w:p>
          <w:p w14:paraId="6F22E485" w14:textId="77777777" w:rsidR="008230E4" w:rsidRPr="005A7BEF" w:rsidRDefault="008230E4" w:rsidP="005A7BEF">
            <w:pPr>
              <w:rPr>
                <w:rFonts w:ascii="Arial" w:hAnsi="Arial" w:cs="Arial"/>
                <w:sz w:val="16"/>
                <w:szCs w:val="16"/>
              </w:rPr>
            </w:pPr>
            <w:r w:rsidRPr="005A7BEF">
              <w:rPr>
                <w:rFonts w:ascii="Arial" w:hAnsi="Arial" w:cs="Arial"/>
                <w:sz w:val="16"/>
                <w:szCs w:val="16"/>
              </w:rPr>
              <w:t>3… Yes, received other goods in kind (&gt;&gt; I46)</w:t>
            </w:r>
          </w:p>
          <w:p w14:paraId="78C589D6" w14:textId="1ECFCC17" w:rsidR="008230E4" w:rsidRPr="005A7BEF" w:rsidRDefault="008230E4" w:rsidP="005A7BEF">
            <w:pPr>
              <w:rPr>
                <w:rFonts w:ascii="Arial" w:hAnsi="Arial" w:cs="Arial"/>
                <w:sz w:val="16"/>
                <w:szCs w:val="16"/>
              </w:rPr>
            </w:pPr>
            <w:r w:rsidRPr="005A7BEF">
              <w:rPr>
                <w:rFonts w:ascii="Arial" w:hAnsi="Arial" w:cs="Arial"/>
                <w:sz w:val="16"/>
                <w:szCs w:val="16"/>
              </w:rPr>
              <w:t>5… No</w:t>
            </w:r>
          </w:p>
        </w:tc>
        <w:tc>
          <w:tcPr>
            <w:tcW w:w="500" w:type="pct"/>
          </w:tcPr>
          <w:p w14:paraId="365AF137" w14:textId="77777777" w:rsidR="008230E4" w:rsidRDefault="008230E4" w:rsidP="005A7BEF">
            <w:pPr>
              <w:jc w:val="center"/>
              <w:rPr>
                <w:rFonts w:ascii="Arial" w:hAnsi="Arial" w:cs="Arial"/>
                <w:sz w:val="16"/>
                <w:szCs w:val="16"/>
              </w:rPr>
            </w:pPr>
            <w:r w:rsidRPr="005A7BEF">
              <w:rPr>
                <w:rFonts w:ascii="Arial" w:hAnsi="Arial" w:cs="Arial"/>
                <w:sz w:val="16"/>
                <w:szCs w:val="16"/>
              </w:rPr>
              <w:t xml:space="preserve">During the last 12 months, how much rent did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receive for this land?</w:t>
            </w:r>
          </w:p>
          <w:p w14:paraId="1C7DBB41" w14:textId="77777777" w:rsidR="00706E22" w:rsidRPr="008D4F63" w:rsidRDefault="00706E22" w:rsidP="00706E22">
            <w:pPr>
              <w:jc w:val="center"/>
              <w:rPr>
                <w:rFonts w:ascii="Arial" w:hAnsi="Arial" w:cs="Arial"/>
                <w:i/>
                <w:sz w:val="16"/>
                <w:szCs w:val="16"/>
              </w:rPr>
            </w:pPr>
            <w:r w:rsidRPr="008D4F63">
              <w:rPr>
                <w:rFonts w:ascii="Arial" w:hAnsi="Arial" w:cs="Arial"/>
                <w:i/>
                <w:sz w:val="16"/>
                <w:szCs w:val="16"/>
              </w:rPr>
              <w:t>Indicate amount as a decimal value (in Ghana cedis and pesewas)</w:t>
            </w:r>
          </w:p>
          <w:p w14:paraId="19C0A5E3" w14:textId="77777777" w:rsidR="00706E22" w:rsidRDefault="00706E22" w:rsidP="00706E22">
            <w:pPr>
              <w:jc w:val="center"/>
              <w:rPr>
                <w:rFonts w:ascii="Arial" w:hAnsi="Arial" w:cs="Arial"/>
                <w:i/>
                <w:sz w:val="16"/>
                <w:szCs w:val="16"/>
              </w:rPr>
            </w:pPr>
            <w:r w:rsidRPr="008D4F63">
              <w:rPr>
                <w:rFonts w:ascii="Arial" w:hAnsi="Arial" w:cs="Arial"/>
                <w:i/>
                <w:sz w:val="16"/>
                <w:szCs w:val="16"/>
              </w:rPr>
              <w:t>For example, enter 2.50 for 2 Ghana cedis and 50 pesewa</w:t>
            </w:r>
          </w:p>
          <w:p w14:paraId="5F91796F" w14:textId="77777777" w:rsidR="00706E22" w:rsidRDefault="00706E22" w:rsidP="00706E22">
            <w:pPr>
              <w:jc w:val="center"/>
              <w:rPr>
                <w:rFonts w:ascii="Arial" w:hAnsi="Arial" w:cs="Arial"/>
                <w:i/>
                <w:sz w:val="16"/>
                <w:szCs w:val="16"/>
              </w:rPr>
            </w:pPr>
          </w:p>
          <w:p w14:paraId="0CE9215B" w14:textId="6ADE73F7" w:rsidR="00706E22" w:rsidRPr="00706E22" w:rsidRDefault="00706E22" w:rsidP="00706E22">
            <w:pPr>
              <w:jc w:val="center"/>
              <w:rPr>
                <w:rFonts w:ascii="Arial" w:hAnsi="Arial" w:cs="Arial"/>
                <w:sz w:val="16"/>
                <w:szCs w:val="16"/>
              </w:rPr>
            </w:pPr>
            <w:r>
              <w:rPr>
                <w:rFonts w:ascii="Arial" w:hAnsi="Arial" w:cs="Arial"/>
                <w:sz w:val="16"/>
                <w:szCs w:val="16"/>
              </w:rPr>
              <w:t>&gt;&gt;147</w:t>
            </w:r>
          </w:p>
        </w:tc>
        <w:tc>
          <w:tcPr>
            <w:tcW w:w="500" w:type="pct"/>
            <w:gridSpan w:val="2"/>
          </w:tcPr>
          <w:p w14:paraId="3AF5AAEB" w14:textId="1D0CC568" w:rsidR="008230E4" w:rsidRPr="005A7BEF" w:rsidRDefault="008230E4" w:rsidP="005A7BEF">
            <w:pPr>
              <w:jc w:val="center"/>
              <w:rPr>
                <w:rFonts w:ascii="Arial" w:hAnsi="Arial" w:cs="Arial"/>
                <w:sz w:val="16"/>
                <w:szCs w:val="16"/>
              </w:rPr>
            </w:pPr>
            <w:r w:rsidRPr="005A7BEF">
              <w:rPr>
                <w:rFonts w:ascii="Arial" w:hAnsi="Arial" w:cs="Arial"/>
                <w:sz w:val="16"/>
                <w:szCs w:val="16"/>
              </w:rPr>
              <w:t xml:space="preserve">What proportion of the crops produced comes to </w:t>
            </w:r>
            <w:r w:rsidR="00DC4449">
              <w:rPr>
                <w:rFonts w:ascii="Arial" w:hAnsi="Arial" w:cs="Arial"/>
                <w:sz w:val="16"/>
                <w:szCs w:val="16"/>
              </w:rPr>
              <w:t>[Name]</w:t>
            </w:r>
            <w:r w:rsidRPr="005A7BEF">
              <w:rPr>
                <w:rFonts w:ascii="Arial" w:hAnsi="Arial" w:cs="Arial"/>
                <w:sz w:val="16"/>
                <w:szCs w:val="16"/>
              </w:rPr>
              <w:t>?</w:t>
            </w:r>
          </w:p>
          <w:p w14:paraId="1BAC84DB" w14:textId="77777777" w:rsidR="008230E4" w:rsidRPr="005A7BEF" w:rsidRDefault="008230E4" w:rsidP="005A7BEF">
            <w:pPr>
              <w:rPr>
                <w:rFonts w:ascii="Arial" w:hAnsi="Arial" w:cs="Arial"/>
                <w:sz w:val="16"/>
                <w:szCs w:val="16"/>
              </w:rPr>
            </w:pPr>
          </w:p>
          <w:p w14:paraId="50A49B49" w14:textId="77777777" w:rsidR="008230E4" w:rsidRPr="005A7BEF" w:rsidRDefault="008230E4" w:rsidP="005A7BEF">
            <w:pPr>
              <w:rPr>
                <w:rFonts w:ascii="Arial" w:hAnsi="Arial" w:cs="Arial"/>
                <w:sz w:val="16"/>
                <w:szCs w:val="16"/>
              </w:rPr>
            </w:pPr>
            <w:r w:rsidRPr="005A7BEF">
              <w:rPr>
                <w:rFonts w:ascii="Arial" w:hAnsi="Arial" w:cs="Arial"/>
                <w:sz w:val="16"/>
                <w:szCs w:val="16"/>
              </w:rPr>
              <w:t>1 Two thirds (2/3)</w:t>
            </w:r>
          </w:p>
          <w:p w14:paraId="55E61E01" w14:textId="77777777" w:rsidR="008230E4" w:rsidRPr="005A7BEF" w:rsidRDefault="008230E4" w:rsidP="005A7BEF">
            <w:pPr>
              <w:rPr>
                <w:rFonts w:ascii="Arial" w:hAnsi="Arial" w:cs="Arial"/>
                <w:sz w:val="16"/>
                <w:szCs w:val="16"/>
              </w:rPr>
            </w:pPr>
            <w:r w:rsidRPr="005A7BEF">
              <w:rPr>
                <w:rFonts w:ascii="Arial" w:hAnsi="Arial" w:cs="Arial"/>
                <w:sz w:val="16"/>
                <w:szCs w:val="16"/>
              </w:rPr>
              <w:t>2 Half (1/2)</w:t>
            </w:r>
          </w:p>
          <w:p w14:paraId="7819E813" w14:textId="77777777" w:rsidR="008230E4" w:rsidRPr="005A7BEF" w:rsidRDefault="008230E4" w:rsidP="005A7BEF">
            <w:pPr>
              <w:rPr>
                <w:rFonts w:ascii="Arial" w:hAnsi="Arial" w:cs="Arial"/>
                <w:sz w:val="16"/>
                <w:szCs w:val="16"/>
              </w:rPr>
            </w:pPr>
            <w:r w:rsidRPr="005A7BEF">
              <w:rPr>
                <w:rFonts w:ascii="Arial" w:hAnsi="Arial" w:cs="Arial"/>
                <w:sz w:val="16"/>
                <w:szCs w:val="16"/>
              </w:rPr>
              <w:t>3 One third (1/3)</w:t>
            </w:r>
          </w:p>
          <w:p w14:paraId="14E90755" w14:textId="77777777" w:rsidR="008230E4" w:rsidRPr="005A7BEF" w:rsidRDefault="008230E4" w:rsidP="005A7BEF">
            <w:pPr>
              <w:rPr>
                <w:rFonts w:ascii="Arial" w:hAnsi="Arial" w:cs="Arial"/>
                <w:sz w:val="16"/>
                <w:szCs w:val="16"/>
              </w:rPr>
            </w:pPr>
            <w:r w:rsidRPr="005A7BEF">
              <w:rPr>
                <w:rFonts w:ascii="Arial" w:hAnsi="Arial" w:cs="Arial"/>
                <w:sz w:val="16"/>
                <w:szCs w:val="16"/>
              </w:rPr>
              <w:t>4 One quarter (1/4)</w:t>
            </w:r>
          </w:p>
          <w:p w14:paraId="4ACB070B" w14:textId="77777777" w:rsidR="008230E4" w:rsidRPr="005A7BEF" w:rsidRDefault="008230E4" w:rsidP="005A7BEF">
            <w:pPr>
              <w:rPr>
                <w:rFonts w:ascii="Arial" w:hAnsi="Arial" w:cs="Arial"/>
                <w:sz w:val="16"/>
                <w:szCs w:val="16"/>
              </w:rPr>
            </w:pPr>
            <w:r w:rsidRPr="005A7BEF">
              <w:rPr>
                <w:rFonts w:ascii="Arial" w:hAnsi="Arial" w:cs="Arial"/>
                <w:sz w:val="16"/>
                <w:szCs w:val="16"/>
              </w:rPr>
              <w:t>5 One fifth (1/5)</w:t>
            </w:r>
          </w:p>
          <w:p w14:paraId="69DA0F8E" w14:textId="6D544F35" w:rsidR="008230E4" w:rsidRPr="005A7BEF" w:rsidRDefault="00E5380B" w:rsidP="005A7BEF">
            <w:pPr>
              <w:rPr>
                <w:rFonts w:ascii="Arial" w:hAnsi="Arial" w:cs="Arial"/>
                <w:sz w:val="16"/>
                <w:szCs w:val="16"/>
              </w:rPr>
            </w:pPr>
            <w:r w:rsidRPr="005A7BEF">
              <w:rPr>
                <w:rFonts w:ascii="Arial" w:hAnsi="Arial" w:cs="Arial"/>
                <w:sz w:val="16"/>
                <w:szCs w:val="16"/>
              </w:rPr>
              <w:t>-66</w:t>
            </w:r>
            <w:r w:rsidR="008230E4" w:rsidRPr="005A7BEF">
              <w:rPr>
                <w:rFonts w:ascii="Arial" w:hAnsi="Arial" w:cs="Arial"/>
                <w:sz w:val="16"/>
                <w:szCs w:val="16"/>
              </w:rPr>
              <w:t>6 Other (</w:t>
            </w:r>
            <w:r w:rsidR="00706E22">
              <w:rPr>
                <w:rFonts w:ascii="Arial" w:hAnsi="Arial" w:cs="Arial"/>
                <w:sz w:val="16"/>
                <w:szCs w:val="16"/>
              </w:rPr>
              <w:t>please s</w:t>
            </w:r>
            <w:r w:rsidRPr="005A7BEF">
              <w:rPr>
                <w:rFonts w:ascii="Arial" w:hAnsi="Arial" w:cs="Arial"/>
                <w:sz w:val="16"/>
                <w:szCs w:val="16"/>
              </w:rPr>
              <w:t>pecify</w:t>
            </w:r>
            <w:r w:rsidR="008230E4" w:rsidRPr="005A7BEF">
              <w:rPr>
                <w:rFonts w:ascii="Arial" w:hAnsi="Arial" w:cs="Arial"/>
                <w:sz w:val="16"/>
                <w:szCs w:val="16"/>
              </w:rPr>
              <w:t>)</w:t>
            </w:r>
          </w:p>
          <w:p w14:paraId="1BE1B3AD" w14:textId="77777777" w:rsidR="008230E4" w:rsidRDefault="008230E4" w:rsidP="005A7BEF">
            <w:pPr>
              <w:jc w:val="center"/>
              <w:rPr>
                <w:rFonts w:ascii="Arial" w:hAnsi="Arial" w:cs="Arial"/>
                <w:sz w:val="16"/>
                <w:szCs w:val="16"/>
              </w:rPr>
            </w:pPr>
          </w:p>
          <w:p w14:paraId="014E2FFA" w14:textId="77777777" w:rsidR="00706E22" w:rsidRDefault="00706E22" w:rsidP="005A7BEF">
            <w:pPr>
              <w:jc w:val="center"/>
              <w:rPr>
                <w:rFonts w:ascii="Arial" w:hAnsi="Arial" w:cs="Arial"/>
                <w:sz w:val="16"/>
                <w:szCs w:val="16"/>
              </w:rPr>
            </w:pPr>
          </w:p>
          <w:p w14:paraId="3AF95377" w14:textId="77777777" w:rsidR="00706E22" w:rsidRDefault="00706E22" w:rsidP="005A7BEF">
            <w:pPr>
              <w:jc w:val="center"/>
              <w:rPr>
                <w:rFonts w:ascii="Arial" w:hAnsi="Arial" w:cs="Arial"/>
                <w:sz w:val="16"/>
                <w:szCs w:val="16"/>
              </w:rPr>
            </w:pPr>
          </w:p>
          <w:p w14:paraId="6D939D44" w14:textId="506D2780" w:rsidR="00706E22" w:rsidRPr="005A7BEF" w:rsidRDefault="00706E22" w:rsidP="005A7BEF">
            <w:pPr>
              <w:jc w:val="center"/>
              <w:rPr>
                <w:rFonts w:ascii="Arial" w:hAnsi="Arial" w:cs="Arial"/>
                <w:sz w:val="16"/>
                <w:szCs w:val="16"/>
              </w:rPr>
            </w:pPr>
            <w:r>
              <w:rPr>
                <w:rFonts w:ascii="Arial" w:hAnsi="Arial" w:cs="Arial"/>
                <w:sz w:val="16"/>
                <w:szCs w:val="16"/>
              </w:rPr>
              <w:t>&gt;&gt;147</w:t>
            </w:r>
          </w:p>
        </w:tc>
        <w:tc>
          <w:tcPr>
            <w:tcW w:w="500" w:type="pct"/>
          </w:tcPr>
          <w:p w14:paraId="57364F42" w14:textId="2CA26720" w:rsidR="00BB4F7B" w:rsidRDefault="008230E4">
            <w:pPr>
              <w:jc w:val="center"/>
              <w:rPr>
                <w:rFonts w:ascii="Arial" w:hAnsi="Arial" w:cs="Arial"/>
                <w:sz w:val="16"/>
                <w:szCs w:val="16"/>
              </w:rPr>
            </w:pPr>
            <w:r w:rsidRPr="005A7BEF">
              <w:rPr>
                <w:rFonts w:ascii="Arial" w:hAnsi="Arial" w:cs="Arial"/>
                <w:sz w:val="16"/>
                <w:szCs w:val="16"/>
              </w:rPr>
              <w:t xml:space="preserve">What is the value of the goods in kind </w:t>
            </w:r>
            <w:r w:rsidR="00DC4449">
              <w:rPr>
                <w:rFonts w:ascii="Arial" w:hAnsi="Arial" w:cs="Arial"/>
                <w:sz w:val="16"/>
                <w:szCs w:val="16"/>
              </w:rPr>
              <w:t>[Name]</w:t>
            </w:r>
            <w:r w:rsidR="00DC4449" w:rsidRPr="005A7BEF">
              <w:rPr>
                <w:rFonts w:ascii="Arial" w:hAnsi="Arial" w:cs="Arial"/>
                <w:sz w:val="16"/>
                <w:szCs w:val="16"/>
              </w:rPr>
              <w:t xml:space="preserve"> </w:t>
            </w:r>
            <w:r w:rsidRPr="005A7BEF">
              <w:rPr>
                <w:rFonts w:ascii="Arial" w:hAnsi="Arial" w:cs="Arial"/>
                <w:sz w:val="16"/>
                <w:szCs w:val="16"/>
              </w:rPr>
              <w:t xml:space="preserve">received in return for this land? </w:t>
            </w:r>
          </w:p>
          <w:p w14:paraId="361579EB" w14:textId="77777777" w:rsidR="00BB4F7B" w:rsidRDefault="00BB4F7B" w:rsidP="00BB4F7B">
            <w:pPr>
              <w:jc w:val="center"/>
              <w:rPr>
                <w:rFonts w:ascii="Arial" w:hAnsi="Arial" w:cs="Arial"/>
                <w:sz w:val="16"/>
                <w:szCs w:val="16"/>
              </w:rPr>
            </w:pPr>
          </w:p>
          <w:p w14:paraId="6A6211AB" w14:textId="3B68947E" w:rsidR="00BB4F7B" w:rsidRPr="008D4F63" w:rsidRDefault="00BB4F7B" w:rsidP="00BB4F7B">
            <w:pPr>
              <w:jc w:val="center"/>
              <w:rPr>
                <w:rFonts w:ascii="Arial" w:hAnsi="Arial" w:cs="Arial"/>
                <w:i/>
                <w:sz w:val="16"/>
                <w:szCs w:val="16"/>
              </w:rPr>
            </w:pPr>
            <w:r w:rsidRPr="008D4F63">
              <w:rPr>
                <w:rFonts w:ascii="Arial" w:hAnsi="Arial" w:cs="Arial"/>
                <w:i/>
                <w:sz w:val="16"/>
                <w:szCs w:val="16"/>
              </w:rPr>
              <w:t>Indicate amount as a decimal value (in Ghana cedis and pesewas)</w:t>
            </w:r>
          </w:p>
          <w:p w14:paraId="06105E8F" w14:textId="6D5AF75C" w:rsidR="008230E4" w:rsidRPr="005A7BEF" w:rsidRDefault="00BB4F7B">
            <w:pPr>
              <w:jc w:val="center"/>
              <w:rPr>
                <w:rFonts w:ascii="Arial" w:hAnsi="Arial" w:cs="Arial"/>
                <w:sz w:val="16"/>
                <w:szCs w:val="16"/>
              </w:rPr>
            </w:pPr>
            <w:r w:rsidRPr="008D4F63">
              <w:rPr>
                <w:rFonts w:ascii="Arial" w:hAnsi="Arial" w:cs="Arial"/>
                <w:i/>
                <w:sz w:val="16"/>
                <w:szCs w:val="16"/>
              </w:rPr>
              <w:t>For example, enter 2.50 for 2 Ghana cedis and 50 pesewas.</w:t>
            </w:r>
            <w:r w:rsidRPr="00BB4F7B" w:rsidDel="00BB4F7B">
              <w:rPr>
                <w:rFonts w:ascii="Arial" w:hAnsi="Arial" w:cs="Arial"/>
                <w:sz w:val="16"/>
                <w:szCs w:val="16"/>
              </w:rPr>
              <w:t xml:space="preserve"> </w:t>
            </w:r>
          </w:p>
        </w:tc>
      </w:tr>
      <w:tr w:rsidR="002074AB" w:rsidRPr="005A7BEF" w14:paraId="5BC207A5" w14:textId="77777777" w:rsidTr="002074AB">
        <w:trPr>
          <w:trHeight w:val="263"/>
          <w:jc w:val="center"/>
        </w:trPr>
        <w:tc>
          <w:tcPr>
            <w:tcW w:w="149" w:type="pct"/>
            <w:vAlign w:val="center"/>
          </w:tcPr>
          <w:p w14:paraId="00CB9C3B"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A</w:t>
            </w:r>
          </w:p>
        </w:tc>
        <w:tc>
          <w:tcPr>
            <w:tcW w:w="393" w:type="pct"/>
            <w:tcBorders>
              <w:right w:val="nil"/>
            </w:tcBorders>
            <w:vAlign w:val="center"/>
          </w:tcPr>
          <w:p w14:paraId="1E3540E1" w14:textId="77777777" w:rsidR="008230E4" w:rsidRPr="005A7BEF" w:rsidRDefault="008230E4" w:rsidP="005A7BEF">
            <w:pPr>
              <w:jc w:val="center"/>
              <w:rPr>
                <w:rFonts w:ascii="Arial" w:hAnsi="Arial" w:cs="Arial"/>
              </w:rPr>
            </w:pPr>
          </w:p>
        </w:tc>
        <w:tc>
          <w:tcPr>
            <w:tcW w:w="203" w:type="pct"/>
            <w:tcBorders>
              <w:left w:val="nil"/>
            </w:tcBorders>
          </w:tcPr>
          <w:p w14:paraId="7C06A91D" w14:textId="77777777" w:rsidR="008230E4" w:rsidRPr="005A7BEF" w:rsidRDefault="008230E4" w:rsidP="005A7BEF">
            <w:pPr>
              <w:rPr>
                <w:rFonts w:ascii="Arial" w:hAnsi="Arial" w:cs="Arial"/>
                <w:sz w:val="21"/>
              </w:rPr>
            </w:pPr>
          </w:p>
        </w:tc>
        <w:tc>
          <w:tcPr>
            <w:tcW w:w="298" w:type="pct"/>
            <w:tcBorders>
              <w:right w:val="nil"/>
            </w:tcBorders>
            <w:vAlign w:val="center"/>
          </w:tcPr>
          <w:p w14:paraId="2692BDC7" w14:textId="77777777" w:rsidR="008230E4" w:rsidRPr="005A7BEF" w:rsidRDefault="008230E4" w:rsidP="005A7BEF">
            <w:pPr>
              <w:jc w:val="center"/>
              <w:rPr>
                <w:rFonts w:ascii="Arial" w:hAnsi="Arial" w:cs="Arial"/>
              </w:rPr>
            </w:pPr>
          </w:p>
        </w:tc>
        <w:tc>
          <w:tcPr>
            <w:tcW w:w="387" w:type="pct"/>
            <w:tcBorders>
              <w:left w:val="nil"/>
            </w:tcBorders>
          </w:tcPr>
          <w:p w14:paraId="66873D4E" w14:textId="77777777" w:rsidR="008230E4" w:rsidRPr="005A7BEF" w:rsidRDefault="008230E4" w:rsidP="005A7BEF">
            <w:pPr>
              <w:rPr>
                <w:rFonts w:ascii="Arial" w:hAnsi="Arial" w:cs="Arial"/>
                <w:sz w:val="21"/>
              </w:rPr>
            </w:pPr>
          </w:p>
        </w:tc>
        <w:tc>
          <w:tcPr>
            <w:tcW w:w="293" w:type="pct"/>
            <w:tcBorders>
              <w:right w:val="nil"/>
            </w:tcBorders>
            <w:shd w:val="clear" w:color="auto" w:fill="auto"/>
            <w:vAlign w:val="center"/>
          </w:tcPr>
          <w:p w14:paraId="6D47B426" w14:textId="77777777" w:rsidR="008230E4" w:rsidRPr="005A7BEF" w:rsidRDefault="008230E4" w:rsidP="005A7BEF">
            <w:pPr>
              <w:jc w:val="center"/>
              <w:rPr>
                <w:rFonts w:ascii="Arial" w:hAnsi="Arial" w:cs="Arial"/>
              </w:rPr>
            </w:pPr>
          </w:p>
        </w:tc>
        <w:tc>
          <w:tcPr>
            <w:tcW w:w="319" w:type="pct"/>
            <w:tcBorders>
              <w:left w:val="nil"/>
            </w:tcBorders>
            <w:shd w:val="clear" w:color="auto" w:fill="auto"/>
            <w:vAlign w:val="center"/>
          </w:tcPr>
          <w:p w14:paraId="72D6F556" w14:textId="77777777" w:rsidR="008230E4" w:rsidRPr="005A7BEF" w:rsidRDefault="008230E4" w:rsidP="005A7BEF">
            <w:pPr>
              <w:jc w:val="center"/>
              <w:rPr>
                <w:rFonts w:ascii="Arial" w:hAnsi="Arial" w:cs="Arial"/>
              </w:rPr>
            </w:pPr>
          </w:p>
        </w:tc>
        <w:tc>
          <w:tcPr>
            <w:tcW w:w="422" w:type="pct"/>
            <w:vAlign w:val="center"/>
          </w:tcPr>
          <w:p w14:paraId="3B8ED4DC" w14:textId="77777777" w:rsidR="008230E4" w:rsidRPr="005A7BEF" w:rsidRDefault="008230E4" w:rsidP="005A7BEF">
            <w:pPr>
              <w:jc w:val="center"/>
              <w:rPr>
                <w:rFonts w:ascii="Arial" w:hAnsi="Arial" w:cs="Arial"/>
              </w:rPr>
            </w:pPr>
          </w:p>
        </w:tc>
        <w:tc>
          <w:tcPr>
            <w:tcW w:w="514" w:type="pct"/>
            <w:vAlign w:val="center"/>
          </w:tcPr>
          <w:p w14:paraId="7188D60F" w14:textId="77777777" w:rsidR="008230E4" w:rsidRPr="005A7BEF" w:rsidRDefault="008230E4" w:rsidP="005A7BEF">
            <w:pPr>
              <w:jc w:val="center"/>
              <w:rPr>
                <w:rFonts w:ascii="Arial" w:hAnsi="Arial" w:cs="Arial"/>
                <w:sz w:val="16"/>
                <w:szCs w:val="16"/>
              </w:rPr>
            </w:pPr>
          </w:p>
        </w:tc>
        <w:tc>
          <w:tcPr>
            <w:tcW w:w="522" w:type="pct"/>
            <w:vAlign w:val="center"/>
          </w:tcPr>
          <w:p w14:paraId="2988EAFF" w14:textId="77777777" w:rsidR="008230E4" w:rsidRPr="005A7BEF" w:rsidRDefault="008230E4" w:rsidP="005A7BEF">
            <w:pPr>
              <w:jc w:val="center"/>
              <w:rPr>
                <w:rFonts w:ascii="Arial" w:hAnsi="Arial" w:cs="Arial"/>
              </w:rPr>
            </w:pPr>
          </w:p>
        </w:tc>
        <w:tc>
          <w:tcPr>
            <w:tcW w:w="500" w:type="pct"/>
            <w:vAlign w:val="center"/>
          </w:tcPr>
          <w:p w14:paraId="04AC01B2" w14:textId="77777777" w:rsidR="008230E4" w:rsidRPr="005A7BEF" w:rsidRDefault="008230E4" w:rsidP="005A7BEF">
            <w:pPr>
              <w:jc w:val="center"/>
              <w:rPr>
                <w:rFonts w:ascii="Arial" w:hAnsi="Arial" w:cs="Arial"/>
                <w:sz w:val="16"/>
                <w:szCs w:val="16"/>
              </w:rPr>
            </w:pPr>
          </w:p>
        </w:tc>
        <w:tc>
          <w:tcPr>
            <w:tcW w:w="336" w:type="pct"/>
            <w:tcBorders>
              <w:right w:val="nil"/>
            </w:tcBorders>
            <w:vAlign w:val="center"/>
          </w:tcPr>
          <w:p w14:paraId="55C9C0F6" w14:textId="77777777" w:rsidR="008230E4" w:rsidRPr="005A7BEF" w:rsidRDefault="008230E4" w:rsidP="005A7BEF">
            <w:pPr>
              <w:jc w:val="center"/>
              <w:rPr>
                <w:rFonts w:ascii="Arial" w:hAnsi="Arial" w:cs="Arial"/>
              </w:rPr>
            </w:pPr>
          </w:p>
        </w:tc>
        <w:tc>
          <w:tcPr>
            <w:tcW w:w="164" w:type="pct"/>
            <w:tcBorders>
              <w:left w:val="nil"/>
            </w:tcBorders>
          </w:tcPr>
          <w:p w14:paraId="37FC7928" w14:textId="77777777" w:rsidR="008230E4" w:rsidRPr="005A7BEF" w:rsidRDefault="008230E4" w:rsidP="005A7BEF">
            <w:pPr>
              <w:jc w:val="center"/>
              <w:rPr>
                <w:rFonts w:ascii="Arial" w:hAnsi="Arial" w:cs="Arial"/>
              </w:rPr>
            </w:pPr>
          </w:p>
        </w:tc>
        <w:tc>
          <w:tcPr>
            <w:tcW w:w="500" w:type="pct"/>
            <w:vAlign w:val="center"/>
          </w:tcPr>
          <w:p w14:paraId="6BC0BA90" w14:textId="77777777" w:rsidR="008230E4" w:rsidRPr="005A7BEF" w:rsidRDefault="008230E4" w:rsidP="005A7BEF">
            <w:pPr>
              <w:jc w:val="center"/>
              <w:rPr>
                <w:rFonts w:ascii="Arial" w:hAnsi="Arial" w:cs="Arial"/>
                <w:sz w:val="16"/>
                <w:szCs w:val="16"/>
              </w:rPr>
            </w:pPr>
          </w:p>
        </w:tc>
      </w:tr>
      <w:tr w:rsidR="002074AB" w:rsidRPr="005A7BEF" w14:paraId="394724AF" w14:textId="77777777" w:rsidTr="002074AB">
        <w:trPr>
          <w:trHeight w:val="263"/>
          <w:jc w:val="center"/>
        </w:trPr>
        <w:tc>
          <w:tcPr>
            <w:tcW w:w="149" w:type="pct"/>
            <w:vAlign w:val="center"/>
          </w:tcPr>
          <w:p w14:paraId="3DAC1CFC"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B</w:t>
            </w:r>
          </w:p>
        </w:tc>
        <w:tc>
          <w:tcPr>
            <w:tcW w:w="393" w:type="pct"/>
            <w:tcBorders>
              <w:right w:val="nil"/>
            </w:tcBorders>
            <w:vAlign w:val="center"/>
          </w:tcPr>
          <w:p w14:paraId="0EE0B36F" w14:textId="77777777" w:rsidR="008230E4" w:rsidRPr="005A7BEF" w:rsidRDefault="008230E4" w:rsidP="005A7BEF">
            <w:pPr>
              <w:jc w:val="center"/>
              <w:rPr>
                <w:rFonts w:ascii="Arial" w:hAnsi="Arial" w:cs="Arial"/>
              </w:rPr>
            </w:pPr>
          </w:p>
        </w:tc>
        <w:tc>
          <w:tcPr>
            <w:tcW w:w="203" w:type="pct"/>
            <w:tcBorders>
              <w:left w:val="nil"/>
            </w:tcBorders>
          </w:tcPr>
          <w:p w14:paraId="5D507287" w14:textId="77777777" w:rsidR="008230E4" w:rsidRPr="005A7BEF" w:rsidRDefault="008230E4" w:rsidP="005A7BEF">
            <w:pPr>
              <w:rPr>
                <w:rFonts w:ascii="Arial" w:hAnsi="Arial" w:cs="Arial"/>
                <w:sz w:val="21"/>
              </w:rPr>
            </w:pPr>
          </w:p>
        </w:tc>
        <w:tc>
          <w:tcPr>
            <w:tcW w:w="298" w:type="pct"/>
            <w:tcBorders>
              <w:right w:val="nil"/>
            </w:tcBorders>
            <w:vAlign w:val="center"/>
          </w:tcPr>
          <w:p w14:paraId="724690A3" w14:textId="77777777" w:rsidR="008230E4" w:rsidRPr="005A7BEF" w:rsidRDefault="008230E4" w:rsidP="005A7BEF">
            <w:pPr>
              <w:jc w:val="center"/>
              <w:rPr>
                <w:rFonts w:ascii="Arial" w:hAnsi="Arial" w:cs="Arial"/>
              </w:rPr>
            </w:pPr>
          </w:p>
        </w:tc>
        <w:tc>
          <w:tcPr>
            <w:tcW w:w="387" w:type="pct"/>
            <w:tcBorders>
              <w:left w:val="nil"/>
            </w:tcBorders>
          </w:tcPr>
          <w:p w14:paraId="1827B720" w14:textId="77777777" w:rsidR="008230E4" w:rsidRPr="005A7BEF" w:rsidRDefault="008230E4" w:rsidP="005A7BEF">
            <w:pPr>
              <w:rPr>
                <w:rFonts w:ascii="Arial" w:hAnsi="Arial" w:cs="Arial"/>
                <w:sz w:val="21"/>
              </w:rPr>
            </w:pPr>
          </w:p>
        </w:tc>
        <w:tc>
          <w:tcPr>
            <w:tcW w:w="293" w:type="pct"/>
            <w:tcBorders>
              <w:right w:val="nil"/>
            </w:tcBorders>
            <w:shd w:val="clear" w:color="auto" w:fill="auto"/>
            <w:vAlign w:val="center"/>
          </w:tcPr>
          <w:p w14:paraId="46A90E7B" w14:textId="77777777" w:rsidR="008230E4" w:rsidRPr="005A7BEF" w:rsidRDefault="008230E4" w:rsidP="005A7BEF">
            <w:pPr>
              <w:jc w:val="center"/>
              <w:rPr>
                <w:rFonts w:ascii="Arial" w:hAnsi="Arial" w:cs="Arial"/>
              </w:rPr>
            </w:pPr>
          </w:p>
        </w:tc>
        <w:tc>
          <w:tcPr>
            <w:tcW w:w="319" w:type="pct"/>
            <w:tcBorders>
              <w:left w:val="nil"/>
            </w:tcBorders>
            <w:shd w:val="clear" w:color="auto" w:fill="auto"/>
            <w:vAlign w:val="center"/>
          </w:tcPr>
          <w:p w14:paraId="5E9D65F0" w14:textId="77777777" w:rsidR="008230E4" w:rsidRPr="005A7BEF" w:rsidRDefault="008230E4" w:rsidP="005A7BEF">
            <w:pPr>
              <w:jc w:val="center"/>
              <w:rPr>
                <w:rFonts w:ascii="Arial" w:hAnsi="Arial" w:cs="Arial"/>
              </w:rPr>
            </w:pPr>
          </w:p>
        </w:tc>
        <w:tc>
          <w:tcPr>
            <w:tcW w:w="422" w:type="pct"/>
            <w:vAlign w:val="center"/>
          </w:tcPr>
          <w:p w14:paraId="575C9F8C" w14:textId="77777777" w:rsidR="008230E4" w:rsidRPr="005A7BEF" w:rsidRDefault="008230E4" w:rsidP="005A7BEF">
            <w:pPr>
              <w:jc w:val="center"/>
              <w:rPr>
                <w:rFonts w:ascii="Arial" w:hAnsi="Arial" w:cs="Arial"/>
              </w:rPr>
            </w:pPr>
          </w:p>
        </w:tc>
        <w:tc>
          <w:tcPr>
            <w:tcW w:w="514" w:type="pct"/>
            <w:vAlign w:val="center"/>
          </w:tcPr>
          <w:p w14:paraId="1761A543" w14:textId="77777777" w:rsidR="008230E4" w:rsidRPr="005A7BEF" w:rsidRDefault="008230E4" w:rsidP="005A7BEF">
            <w:pPr>
              <w:jc w:val="center"/>
              <w:rPr>
                <w:rFonts w:ascii="Arial" w:hAnsi="Arial" w:cs="Arial"/>
                <w:sz w:val="16"/>
                <w:szCs w:val="16"/>
              </w:rPr>
            </w:pPr>
          </w:p>
        </w:tc>
        <w:tc>
          <w:tcPr>
            <w:tcW w:w="522" w:type="pct"/>
            <w:vAlign w:val="center"/>
          </w:tcPr>
          <w:p w14:paraId="180DC84B" w14:textId="77777777" w:rsidR="008230E4" w:rsidRPr="005A7BEF" w:rsidRDefault="008230E4" w:rsidP="005A7BEF">
            <w:pPr>
              <w:jc w:val="center"/>
              <w:rPr>
                <w:rFonts w:ascii="Arial" w:hAnsi="Arial" w:cs="Arial"/>
              </w:rPr>
            </w:pPr>
          </w:p>
        </w:tc>
        <w:tc>
          <w:tcPr>
            <w:tcW w:w="500" w:type="pct"/>
            <w:vAlign w:val="center"/>
          </w:tcPr>
          <w:p w14:paraId="63C9ADA0" w14:textId="77777777" w:rsidR="008230E4" w:rsidRPr="005A7BEF" w:rsidRDefault="008230E4" w:rsidP="005A7BEF">
            <w:pPr>
              <w:jc w:val="center"/>
              <w:rPr>
                <w:rFonts w:ascii="Arial" w:hAnsi="Arial" w:cs="Arial"/>
                <w:sz w:val="16"/>
                <w:szCs w:val="16"/>
              </w:rPr>
            </w:pPr>
          </w:p>
        </w:tc>
        <w:tc>
          <w:tcPr>
            <w:tcW w:w="336" w:type="pct"/>
            <w:tcBorders>
              <w:right w:val="nil"/>
            </w:tcBorders>
            <w:vAlign w:val="center"/>
          </w:tcPr>
          <w:p w14:paraId="4B16BECC" w14:textId="77777777" w:rsidR="008230E4" w:rsidRPr="005A7BEF" w:rsidRDefault="008230E4" w:rsidP="005A7BEF">
            <w:pPr>
              <w:jc w:val="center"/>
              <w:rPr>
                <w:rFonts w:ascii="Arial" w:hAnsi="Arial" w:cs="Arial"/>
              </w:rPr>
            </w:pPr>
          </w:p>
        </w:tc>
        <w:tc>
          <w:tcPr>
            <w:tcW w:w="164" w:type="pct"/>
            <w:tcBorders>
              <w:left w:val="nil"/>
            </w:tcBorders>
          </w:tcPr>
          <w:p w14:paraId="42A2729F" w14:textId="77777777" w:rsidR="008230E4" w:rsidRPr="005A7BEF" w:rsidRDefault="008230E4" w:rsidP="005A7BEF">
            <w:pPr>
              <w:jc w:val="center"/>
              <w:rPr>
                <w:rFonts w:ascii="Arial" w:hAnsi="Arial" w:cs="Arial"/>
              </w:rPr>
            </w:pPr>
          </w:p>
        </w:tc>
        <w:tc>
          <w:tcPr>
            <w:tcW w:w="500" w:type="pct"/>
            <w:vAlign w:val="center"/>
          </w:tcPr>
          <w:p w14:paraId="6D1427C8" w14:textId="77777777" w:rsidR="008230E4" w:rsidRPr="005A7BEF" w:rsidRDefault="008230E4" w:rsidP="005A7BEF">
            <w:pPr>
              <w:jc w:val="center"/>
              <w:rPr>
                <w:rFonts w:ascii="Arial" w:hAnsi="Arial" w:cs="Arial"/>
                <w:sz w:val="16"/>
                <w:szCs w:val="16"/>
              </w:rPr>
            </w:pPr>
          </w:p>
        </w:tc>
      </w:tr>
      <w:tr w:rsidR="002074AB" w:rsidRPr="005A7BEF" w14:paraId="7D0EA232" w14:textId="77777777" w:rsidTr="002074AB">
        <w:trPr>
          <w:trHeight w:val="263"/>
          <w:jc w:val="center"/>
        </w:trPr>
        <w:tc>
          <w:tcPr>
            <w:tcW w:w="149" w:type="pct"/>
            <w:vAlign w:val="center"/>
          </w:tcPr>
          <w:p w14:paraId="79571F51"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C</w:t>
            </w:r>
          </w:p>
        </w:tc>
        <w:tc>
          <w:tcPr>
            <w:tcW w:w="393" w:type="pct"/>
            <w:tcBorders>
              <w:right w:val="nil"/>
            </w:tcBorders>
            <w:vAlign w:val="center"/>
          </w:tcPr>
          <w:p w14:paraId="1E596D26" w14:textId="77777777" w:rsidR="008230E4" w:rsidRPr="005A7BEF" w:rsidRDefault="008230E4" w:rsidP="005A7BEF">
            <w:pPr>
              <w:jc w:val="center"/>
              <w:rPr>
                <w:rFonts w:ascii="Arial" w:hAnsi="Arial" w:cs="Arial"/>
              </w:rPr>
            </w:pPr>
          </w:p>
        </w:tc>
        <w:tc>
          <w:tcPr>
            <w:tcW w:w="203" w:type="pct"/>
            <w:tcBorders>
              <w:left w:val="nil"/>
            </w:tcBorders>
          </w:tcPr>
          <w:p w14:paraId="67BD150E" w14:textId="77777777" w:rsidR="008230E4" w:rsidRPr="005A7BEF" w:rsidRDefault="008230E4" w:rsidP="005A7BEF">
            <w:pPr>
              <w:rPr>
                <w:rFonts w:ascii="Arial" w:hAnsi="Arial" w:cs="Arial"/>
                <w:sz w:val="21"/>
              </w:rPr>
            </w:pPr>
          </w:p>
        </w:tc>
        <w:tc>
          <w:tcPr>
            <w:tcW w:w="298" w:type="pct"/>
            <w:tcBorders>
              <w:right w:val="nil"/>
            </w:tcBorders>
            <w:vAlign w:val="center"/>
          </w:tcPr>
          <w:p w14:paraId="5BDDBA83" w14:textId="77777777" w:rsidR="008230E4" w:rsidRPr="005A7BEF" w:rsidRDefault="008230E4" w:rsidP="005A7BEF">
            <w:pPr>
              <w:jc w:val="center"/>
              <w:rPr>
                <w:rFonts w:ascii="Arial" w:hAnsi="Arial" w:cs="Arial"/>
              </w:rPr>
            </w:pPr>
          </w:p>
        </w:tc>
        <w:tc>
          <w:tcPr>
            <w:tcW w:w="387" w:type="pct"/>
            <w:tcBorders>
              <w:left w:val="nil"/>
            </w:tcBorders>
          </w:tcPr>
          <w:p w14:paraId="64491A2A" w14:textId="77777777" w:rsidR="008230E4" w:rsidRPr="005A7BEF" w:rsidRDefault="008230E4" w:rsidP="005A7BEF">
            <w:pPr>
              <w:rPr>
                <w:rFonts w:ascii="Arial" w:hAnsi="Arial" w:cs="Arial"/>
                <w:sz w:val="21"/>
              </w:rPr>
            </w:pPr>
          </w:p>
        </w:tc>
        <w:tc>
          <w:tcPr>
            <w:tcW w:w="293" w:type="pct"/>
            <w:tcBorders>
              <w:right w:val="nil"/>
            </w:tcBorders>
            <w:shd w:val="clear" w:color="auto" w:fill="auto"/>
            <w:vAlign w:val="center"/>
          </w:tcPr>
          <w:p w14:paraId="637DB0A5" w14:textId="77777777" w:rsidR="008230E4" w:rsidRPr="005A7BEF" w:rsidRDefault="008230E4" w:rsidP="005A7BEF">
            <w:pPr>
              <w:jc w:val="center"/>
              <w:rPr>
                <w:rFonts w:ascii="Arial" w:hAnsi="Arial" w:cs="Arial"/>
              </w:rPr>
            </w:pPr>
          </w:p>
        </w:tc>
        <w:tc>
          <w:tcPr>
            <w:tcW w:w="319" w:type="pct"/>
            <w:tcBorders>
              <w:left w:val="nil"/>
            </w:tcBorders>
            <w:shd w:val="clear" w:color="auto" w:fill="auto"/>
            <w:vAlign w:val="center"/>
          </w:tcPr>
          <w:p w14:paraId="67EE9FA7" w14:textId="77777777" w:rsidR="008230E4" w:rsidRPr="005A7BEF" w:rsidRDefault="008230E4" w:rsidP="005A7BEF">
            <w:pPr>
              <w:jc w:val="center"/>
              <w:rPr>
                <w:rFonts w:ascii="Arial" w:hAnsi="Arial" w:cs="Arial"/>
              </w:rPr>
            </w:pPr>
          </w:p>
        </w:tc>
        <w:tc>
          <w:tcPr>
            <w:tcW w:w="422" w:type="pct"/>
            <w:vAlign w:val="center"/>
          </w:tcPr>
          <w:p w14:paraId="486FB138" w14:textId="77777777" w:rsidR="008230E4" w:rsidRPr="005A7BEF" w:rsidRDefault="008230E4" w:rsidP="005A7BEF">
            <w:pPr>
              <w:jc w:val="center"/>
              <w:rPr>
                <w:rFonts w:ascii="Arial" w:hAnsi="Arial" w:cs="Arial"/>
              </w:rPr>
            </w:pPr>
          </w:p>
        </w:tc>
        <w:tc>
          <w:tcPr>
            <w:tcW w:w="514" w:type="pct"/>
            <w:vAlign w:val="center"/>
          </w:tcPr>
          <w:p w14:paraId="7FEE8C3A" w14:textId="77777777" w:rsidR="008230E4" w:rsidRPr="005A7BEF" w:rsidRDefault="008230E4" w:rsidP="005A7BEF">
            <w:pPr>
              <w:jc w:val="center"/>
              <w:rPr>
                <w:rFonts w:ascii="Arial" w:hAnsi="Arial" w:cs="Arial"/>
                <w:sz w:val="16"/>
                <w:szCs w:val="16"/>
              </w:rPr>
            </w:pPr>
          </w:p>
        </w:tc>
        <w:tc>
          <w:tcPr>
            <w:tcW w:w="522" w:type="pct"/>
            <w:vAlign w:val="center"/>
          </w:tcPr>
          <w:p w14:paraId="7D8699EF" w14:textId="77777777" w:rsidR="008230E4" w:rsidRPr="005A7BEF" w:rsidRDefault="008230E4" w:rsidP="005A7BEF">
            <w:pPr>
              <w:jc w:val="center"/>
              <w:rPr>
                <w:rFonts w:ascii="Arial" w:hAnsi="Arial" w:cs="Arial"/>
              </w:rPr>
            </w:pPr>
          </w:p>
        </w:tc>
        <w:tc>
          <w:tcPr>
            <w:tcW w:w="500" w:type="pct"/>
            <w:vAlign w:val="center"/>
          </w:tcPr>
          <w:p w14:paraId="2FCC523F" w14:textId="77777777" w:rsidR="008230E4" w:rsidRPr="005A7BEF" w:rsidRDefault="008230E4" w:rsidP="005A7BEF">
            <w:pPr>
              <w:jc w:val="center"/>
              <w:rPr>
                <w:rFonts w:ascii="Arial" w:hAnsi="Arial" w:cs="Arial"/>
                <w:sz w:val="16"/>
                <w:szCs w:val="16"/>
              </w:rPr>
            </w:pPr>
          </w:p>
        </w:tc>
        <w:tc>
          <w:tcPr>
            <w:tcW w:w="336" w:type="pct"/>
            <w:tcBorders>
              <w:right w:val="nil"/>
            </w:tcBorders>
            <w:vAlign w:val="center"/>
          </w:tcPr>
          <w:p w14:paraId="4C7C0E6E" w14:textId="77777777" w:rsidR="008230E4" w:rsidRPr="005A7BEF" w:rsidRDefault="008230E4" w:rsidP="005A7BEF">
            <w:pPr>
              <w:jc w:val="center"/>
              <w:rPr>
                <w:rFonts w:ascii="Arial" w:hAnsi="Arial" w:cs="Arial"/>
              </w:rPr>
            </w:pPr>
          </w:p>
        </w:tc>
        <w:tc>
          <w:tcPr>
            <w:tcW w:w="164" w:type="pct"/>
            <w:tcBorders>
              <w:left w:val="nil"/>
            </w:tcBorders>
          </w:tcPr>
          <w:p w14:paraId="4E42801B" w14:textId="77777777" w:rsidR="008230E4" w:rsidRPr="005A7BEF" w:rsidRDefault="008230E4" w:rsidP="005A7BEF">
            <w:pPr>
              <w:jc w:val="center"/>
              <w:rPr>
                <w:rFonts w:ascii="Arial" w:hAnsi="Arial" w:cs="Arial"/>
              </w:rPr>
            </w:pPr>
          </w:p>
        </w:tc>
        <w:tc>
          <w:tcPr>
            <w:tcW w:w="500" w:type="pct"/>
            <w:vAlign w:val="center"/>
          </w:tcPr>
          <w:p w14:paraId="68396618" w14:textId="77777777" w:rsidR="008230E4" w:rsidRPr="005A7BEF" w:rsidRDefault="008230E4" w:rsidP="005A7BEF">
            <w:pPr>
              <w:jc w:val="center"/>
              <w:rPr>
                <w:rFonts w:ascii="Arial" w:hAnsi="Arial" w:cs="Arial"/>
                <w:sz w:val="16"/>
                <w:szCs w:val="16"/>
              </w:rPr>
            </w:pPr>
          </w:p>
        </w:tc>
      </w:tr>
      <w:tr w:rsidR="002074AB" w:rsidRPr="005A7BEF" w14:paraId="306C59C8" w14:textId="77777777" w:rsidTr="00E11B06">
        <w:trPr>
          <w:trHeight w:val="263"/>
          <w:jc w:val="center"/>
        </w:trPr>
        <w:tc>
          <w:tcPr>
            <w:tcW w:w="149" w:type="pct"/>
            <w:tcBorders>
              <w:bottom w:val="single" w:sz="4" w:space="0" w:color="auto"/>
            </w:tcBorders>
            <w:vAlign w:val="center"/>
          </w:tcPr>
          <w:p w14:paraId="3571658E"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D</w:t>
            </w:r>
          </w:p>
        </w:tc>
        <w:tc>
          <w:tcPr>
            <w:tcW w:w="393" w:type="pct"/>
            <w:tcBorders>
              <w:bottom w:val="single" w:sz="4" w:space="0" w:color="auto"/>
              <w:right w:val="nil"/>
            </w:tcBorders>
            <w:vAlign w:val="center"/>
          </w:tcPr>
          <w:p w14:paraId="5A51C922" w14:textId="77777777" w:rsidR="008230E4" w:rsidRPr="005A7BEF" w:rsidRDefault="008230E4" w:rsidP="005A7BEF">
            <w:pPr>
              <w:jc w:val="center"/>
              <w:rPr>
                <w:rFonts w:ascii="Arial" w:hAnsi="Arial" w:cs="Arial"/>
              </w:rPr>
            </w:pPr>
          </w:p>
        </w:tc>
        <w:tc>
          <w:tcPr>
            <w:tcW w:w="203" w:type="pct"/>
            <w:tcBorders>
              <w:left w:val="nil"/>
              <w:bottom w:val="single" w:sz="4" w:space="0" w:color="auto"/>
            </w:tcBorders>
          </w:tcPr>
          <w:p w14:paraId="0E9E014F" w14:textId="77777777" w:rsidR="008230E4" w:rsidRPr="005A7BEF" w:rsidRDefault="008230E4" w:rsidP="005A7BEF">
            <w:pPr>
              <w:rPr>
                <w:rFonts w:ascii="Arial" w:hAnsi="Arial" w:cs="Arial"/>
                <w:sz w:val="21"/>
              </w:rPr>
            </w:pPr>
          </w:p>
        </w:tc>
        <w:tc>
          <w:tcPr>
            <w:tcW w:w="298" w:type="pct"/>
            <w:tcBorders>
              <w:bottom w:val="single" w:sz="4" w:space="0" w:color="auto"/>
              <w:right w:val="nil"/>
            </w:tcBorders>
            <w:vAlign w:val="center"/>
          </w:tcPr>
          <w:p w14:paraId="5EA4F303" w14:textId="77777777" w:rsidR="008230E4" w:rsidRPr="005A7BEF" w:rsidRDefault="008230E4" w:rsidP="005A7BEF">
            <w:pPr>
              <w:jc w:val="center"/>
              <w:rPr>
                <w:rFonts w:ascii="Arial" w:hAnsi="Arial" w:cs="Arial"/>
              </w:rPr>
            </w:pPr>
          </w:p>
        </w:tc>
        <w:tc>
          <w:tcPr>
            <w:tcW w:w="387" w:type="pct"/>
            <w:tcBorders>
              <w:left w:val="nil"/>
              <w:bottom w:val="single" w:sz="4" w:space="0" w:color="auto"/>
            </w:tcBorders>
          </w:tcPr>
          <w:p w14:paraId="790BA695" w14:textId="77777777" w:rsidR="008230E4" w:rsidRPr="005A7BEF" w:rsidRDefault="008230E4" w:rsidP="005A7BEF">
            <w:pPr>
              <w:rPr>
                <w:rFonts w:ascii="Arial" w:hAnsi="Arial" w:cs="Arial"/>
                <w:sz w:val="21"/>
              </w:rPr>
            </w:pPr>
          </w:p>
        </w:tc>
        <w:tc>
          <w:tcPr>
            <w:tcW w:w="293" w:type="pct"/>
            <w:tcBorders>
              <w:bottom w:val="single" w:sz="4" w:space="0" w:color="auto"/>
              <w:right w:val="nil"/>
            </w:tcBorders>
            <w:shd w:val="clear" w:color="auto" w:fill="auto"/>
            <w:vAlign w:val="center"/>
          </w:tcPr>
          <w:p w14:paraId="4F02A2EE" w14:textId="77777777" w:rsidR="008230E4" w:rsidRPr="005A7BEF" w:rsidRDefault="008230E4" w:rsidP="005A7BEF">
            <w:pPr>
              <w:jc w:val="center"/>
              <w:rPr>
                <w:rFonts w:ascii="Arial" w:hAnsi="Arial" w:cs="Arial"/>
              </w:rPr>
            </w:pPr>
          </w:p>
        </w:tc>
        <w:tc>
          <w:tcPr>
            <w:tcW w:w="319" w:type="pct"/>
            <w:tcBorders>
              <w:left w:val="nil"/>
              <w:bottom w:val="single" w:sz="4" w:space="0" w:color="auto"/>
            </w:tcBorders>
            <w:shd w:val="clear" w:color="auto" w:fill="auto"/>
            <w:vAlign w:val="center"/>
          </w:tcPr>
          <w:p w14:paraId="33316798" w14:textId="77777777" w:rsidR="008230E4" w:rsidRPr="005A7BEF" w:rsidRDefault="008230E4" w:rsidP="005A7BEF">
            <w:pPr>
              <w:jc w:val="center"/>
              <w:rPr>
                <w:rFonts w:ascii="Arial" w:hAnsi="Arial" w:cs="Arial"/>
              </w:rPr>
            </w:pPr>
          </w:p>
        </w:tc>
        <w:tc>
          <w:tcPr>
            <w:tcW w:w="422" w:type="pct"/>
            <w:tcBorders>
              <w:bottom w:val="single" w:sz="4" w:space="0" w:color="auto"/>
            </w:tcBorders>
            <w:vAlign w:val="center"/>
          </w:tcPr>
          <w:p w14:paraId="095FF19D" w14:textId="77777777" w:rsidR="008230E4" w:rsidRPr="005A7BEF" w:rsidRDefault="008230E4" w:rsidP="005A7BEF">
            <w:pPr>
              <w:jc w:val="center"/>
              <w:rPr>
                <w:rFonts w:ascii="Arial" w:hAnsi="Arial" w:cs="Arial"/>
              </w:rPr>
            </w:pPr>
          </w:p>
        </w:tc>
        <w:tc>
          <w:tcPr>
            <w:tcW w:w="514" w:type="pct"/>
            <w:tcBorders>
              <w:bottom w:val="single" w:sz="4" w:space="0" w:color="auto"/>
            </w:tcBorders>
            <w:vAlign w:val="center"/>
          </w:tcPr>
          <w:p w14:paraId="40C4BAC6" w14:textId="77777777" w:rsidR="008230E4" w:rsidRPr="005A7BEF" w:rsidRDefault="008230E4" w:rsidP="005A7BEF">
            <w:pPr>
              <w:jc w:val="center"/>
              <w:rPr>
                <w:rFonts w:ascii="Arial" w:hAnsi="Arial" w:cs="Arial"/>
                <w:sz w:val="16"/>
                <w:szCs w:val="16"/>
              </w:rPr>
            </w:pPr>
          </w:p>
        </w:tc>
        <w:tc>
          <w:tcPr>
            <w:tcW w:w="522" w:type="pct"/>
            <w:tcBorders>
              <w:bottom w:val="single" w:sz="4" w:space="0" w:color="auto"/>
            </w:tcBorders>
            <w:vAlign w:val="center"/>
          </w:tcPr>
          <w:p w14:paraId="563E143F" w14:textId="77777777" w:rsidR="008230E4" w:rsidRPr="005A7BEF" w:rsidRDefault="008230E4" w:rsidP="005A7BEF">
            <w:pPr>
              <w:jc w:val="center"/>
              <w:rPr>
                <w:rFonts w:ascii="Arial" w:hAnsi="Arial" w:cs="Arial"/>
              </w:rPr>
            </w:pPr>
          </w:p>
        </w:tc>
        <w:tc>
          <w:tcPr>
            <w:tcW w:w="500" w:type="pct"/>
            <w:tcBorders>
              <w:bottom w:val="single" w:sz="4" w:space="0" w:color="auto"/>
            </w:tcBorders>
            <w:vAlign w:val="center"/>
          </w:tcPr>
          <w:p w14:paraId="269B9852" w14:textId="77777777" w:rsidR="008230E4" w:rsidRPr="005A7BEF" w:rsidRDefault="008230E4" w:rsidP="005A7BEF">
            <w:pPr>
              <w:jc w:val="center"/>
              <w:rPr>
                <w:rFonts w:ascii="Arial" w:hAnsi="Arial" w:cs="Arial"/>
                <w:sz w:val="16"/>
                <w:szCs w:val="16"/>
              </w:rPr>
            </w:pPr>
          </w:p>
        </w:tc>
        <w:tc>
          <w:tcPr>
            <w:tcW w:w="336" w:type="pct"/>
            <w:tcBorders>
              <w:bottom w:val="single" w:sz="4" w:space="0" w:color="auto"/>
              <w:right w:val="nil"/>
            </w:tcBorders>
            <w:vAlign w:val="center"/>
          </w:tcPr>
          <w:p w14:paraId="3A2F36B0" w14:textId="77777777" w:rsidR="008230E4" w:rsidRPr="005A7BEF" w:rsidRDefault="008230E4" w:rsidP="005A7BEF">
            <w:pPr>
              <w:jc w:val="center"/>
              <w:rPr>
                <w:rFonts w:ascii="Arial" w:hAnsi="Arial" w:cs="Arial"/>
              </w:rPr>
            </w:pPr>
          </w:p>
        </w:tc>
        <w:tc>
          <w:tcPr>
            <w:tcW w:w="164" w:type="pct"/>
            <w:tcBorders>
              <w:left w:val="nil"/>
              <w:bottom w:val="single" w:sz="4" w:space="0" w:color="auto"/>
            </w:tcBorders>
          </w:tcPr>
          <w:p w14:paraId="4051E0EB" w14:textId="77777777" w:rsidR="008230E4" w:rsidRPr="005A7BEF" w:rsidRDefault="008230E4" w:rsidP="005A7BEF">
            <w:pPr>
              <w:jc w:val="center"/>
              <w:rPr>
                <w:rFonts w:ascii="Arial" w:hAnsi="Arial" w:cs="Arial"/>
              </w:rPr>
            </w:pPr>
          </w:p>
        </w:tc>
        <w:tc>
          <w:tcPr>
            <w:tcW w:w="500" w:type="pct"/>
            <w:tcBorders>
              <w:bottom w:val="single" w:sz="4" w:space="0" w:color="auto"/>
            </w:tcBorders>
            <w:vAlign w:val="center"/>
          </w:tcPr>
          <w:p w14:paraId="202E6F30" w14:textId="77777777" w:rsidR="008230E4" w:rsidRPr="005A7BEF" w:rsidRDefault="008230E4" w:rsidP="005A7BEF">
            <w:pPr>
              <w:jc w:val="center"/>
              <w:rPr>
                <w:rFonts w:ascii="Arial" w:hAnsi="Arial" w:cs="Arial"/>
                <w:sz w:val="16"/>
                <w:szCs w:val="16"/>
              </w:rPr>
            </w:pPr>
          </w:p>
        </w:tc>
      </w:tr>
      <w:tr w:rsidR="002074AB" w:rsidRPr="005A7BEF" w14:paraId="73CC57C6" w14:textId="77777777" w:rsidTr="00E11B06">
        <w:trPr>
          <w:trHeight w:val="263"/>
          <w:jc w:val="center"/>
        </w:trPr>
        <w:tc>
          <w:tcPr>
            <w:tcW w:w="149" w:type="pct"/>
            <w:tcBorders>
              <w:bottom w:val="single" w:sz="4" w:space="0" w:color="auto"/>
            </w:tcBorders>
            <w:vAlign w:val="center"/>
          </w:tcPr>
          <w:p w14:paraId="47BD2339" w14:textId="77777777" w:rsidR="008230E4" w:rsidRPr="005A7BEF" w:rsidRDefault="008230E4" w:rsidP="005A7BEF">
            <w:pPr>
              <w:jc w:val="center"/>
              <w:rPr>
                <w:rFonts w:ascii="Arial" w:hAnsi="Arial" w:cs="Arial"/>
                <w:sz w:val="20"/>
                <w:szCs w:val="20"/>
              </w:rPr>
            </w:pPr>
            <w:r w:rsidRPr="005A7BEF">
              <w:rPr>
                <w:rFonts w:ascii="Arial" w:hAnsi="Arial" w:cs="Arial"/>
                <w:sz w:val="20"/>
                <w:szCs w:val="20"/>
              </w:rPr>
              <w:t>E</w:t>
            </w:r>
          </w:p>
        </w:tc>
        <w:tc>
          <w:tcPr>
            <w:tcW w:w="393" w:type="pct"/>
            <w:tcBorders>
              <w:bottom w:val="single" w:sz="4" w:space="0" w:color="auto"/>
              <w:right w:val="nil"/>
            </w:tcBorders>
            <w:vAlign w:val="center"/>
          </w:tcPr>
          <w:p w14:paraId="3DFD2C2E" w14:textId="77777777" w:rsidR="008230E4" w:rsidRPr="005A7BEF" w:rsidRDefault="008230E4" w:rsidP="005A7BEF">
            <w:pPr>
              <w:jc w:val="center"/>
              <w:rPr>
                <w:rFonts w:ascii="Arial" w:hAnsi="Arial" w:cs="Arial"/>
              </w:rPr>
            </w:pPr>
          </w:p>
        </w:tc>
        <w:tc>
          <w:tcPr>
            <w:tcW w:w="203" w:type="pct"/>
            <w:tcBorders>
              <w:left w:val="nil"/>
              <w:bottom w:val="single" w:sz="4" w:space="0" w:color="auto"/>
            </w:tcBorders>
          </w:tcPr>
          <w:p w14:paraId="3494BED2" w14:textId="77777777" w:rsidR="008230E4" w:rsidRPr="005A7BEF" w:rsidRDefault="008230E4" w:rsidP="005A7BEF">
            <w:pPr>
              <w:rPr>
                <w:rFonts w:ascii="Arial" w:hAnsi="Arial" w:cs="Arial"/>
                <w:sz w:val="21"/>
              </w:rPr>
            </w:pPr>
          </w:p>
        </w:tc>
        <w:tc>
          <w:tcPr>
            <w:tcW w:w="298" w:type="pct"/>
            <w:tcBorders>
              <w:bottom w:val="single" w:sz="4" w:space="0" w:color="auto"/>
              <w:right w:val="nil"/>
            </w:tcBorders>
            <w:vAlign w:val="center"/>
          </w:tcPr>
          <w:p w14:paraId="49695D86" w14:textId="77777777" w:rsidR="008230E4" w:rsidRPr="005A7BEF" w:rsidRDefault="008230E4" w:rsidP="005A7BEF">
            <w:pPr>
              <w:jc w:val="center"/>
              <w:rPr>
                <w:rFonts w:ascii="Arial" w:hAnsi="Arial" w:cs="Arial"/>
              </w:rPr>
            </w:pPr>
          </w:p>
        </w:tc>
        <w:tc>
          <w:tcPr>
            <w:tcW w:w="387" w:type="pct"/>
            <w:tcBorders>
              <w:left w:val="nil"/>
              <w:bottom w:val="single" w:sz="4" w:space="0" w:color="auto"/>
            </w:tcBorders>
          </w:tcPr>
          <w:p w14:paraId="6A35B259" w14:textId="77777777" w:rsidR="008230E4" w:rsidRPr="005A7BEF" w:rsidRDefault="008230E4" w:rsidP="005A7BEF">
            <w:pPr>
              <w:rPr>
                <w:rFonts w:ascii="Arial" w:hAnsi="Arial" w:cs="Arial"/>
                <w:sz w:val="21"/>
              </w:rPr>
            </w:pPr>
          </w:p>
        </w:tc>
        <w:tc>
          <w:tcPr>
            <w:tcW w:w="293" w:type="pct"/>
            <w:tcBorders>
              <w:bottom w:val="single" w:sz="4" w:space="0" w:color="auto"/>
              <w:right w:val="nil"/>
            </w:tcBorders>
            <w:shd w:val="clear" w:color="auto" w:fill="auto"/>
            <w:vAlign w:val="center"/>
          </w:tcPr>
          <w:p w14:paraId="2907E3EA" w14:textId="77777777" w:rsidR="008230E4" w:rsidRPr="005A7BEF" w:rsidRDefault="008230E4" w:rsidP="005A7BEF">
            <w:pPr>
              <w:jc w:val="center"/>
              <w:rPr>
                <w:rFonts w:ascii="Arial" w:hAnsi="Arial" w:cs="Arial"/>
              </w:rPr>
            </w:pPr>
          </w:p>
        </w:tc>
        <w:tc>
          <w:tcPr>
            <w:tcW w:w="319" w:type="pct"/>
            <w:tcBorders>
              <w:left w:val="nil"/>
              <w:bottom w:val="single" w:sz="4" w:space="0" w:color="auto"/>
            </w:tcBorders>
            <w:shd w:val="clear" w:color="auto" w:fill="auto"/>
            <w:vAlign w:val="center"/>
          </w:tcPr>
          <w:p w14:paraId="2EBF4AD8" w14:textId="77777777" w:rsidR="008230E4" w:rsidRPr="005A7BEF" w:rsidRDefault="008230E4" w:rsidP="005A7BEF">
            <w:pPr>
              <w:jc w:val="center"/>
              <w:rPr>
                <w:rFonts w:ascii="Arial" w:hAnsi="Arial" w:cs="Arial"/>
              </w:rPr>
            </w:pPr>
          </w:p>
        </w:tc>
        <w:tc>
          <w:tcPr>
            <w:tcW w:w="422" w:type="pct"/>
            <w:tcBorders>
              <w:bottom w:val="single" w:sz="4" w:space="0" w:color="auto"/>
            </w:tcBorders>
            <w:vAlign w:val="center"/>
          </w:tcPr>
          <w:p w14:paraId="7BA71B34" w14:textId="77777777" w:rsidR="008230E4" w:rsidRPr="005A7BEF" w:rsidRDefault="008230E4" w:rsidP="005A7BEF">
            <w:pPr>
              <w:jc w:val="center"/>
              <w:rPr>
                <w:rFonts w:ascii="Arial" w:hAnsi="Arial" w:cs="Arial"/>
              </w:rPr>
            </w:pPr>
          </w:p>
        </w:tc>
        <w:tc>
          <w:tcPr>
            <w:tcW w:w="514" w:type="pct"/>
            <w:tcBorders>
              <w:bottom w:val="single" w:sz="4" w:space="0" w:color="auto"/>
            </w:tcBorders>
            <w:vAlign w:val="center"/>
          </w:tcPr>
          <w:p w14:paraId="54CB98D1" w14:textId="77777777" w:rsidR="008230E4" w:rsidRPr="005A7BEF" w:rsidRDefault="008230E4" w:rsidP="005A7BEF">
            <w:pPr>
              <w:jc w:val="center"/>
              <w:rPr>
                <w:rFonts w:ascii="Arial" w:hAnsi="Arial" w:cs="Arial"/>
                <w:sz w:val="16"/>
                <w:szCs w:val="16"/>
              </w:rPr>
            </w:pPr>
          </w:p>
        </w:tc>
        <w:tc>
          <w:tcPr>
            <w:tcW w:w="522" w:type="pct"/>
            <w:tcBorders>
              <w:bottom w:val="single" w:sz="4" w:space="0" w:color="auto"/>
            </w:tcBorders>
            <w:vAlign w:val="center"/>
          </w:tcPr>
          <w:p w14:paraId="21B27EBE" w14:textId="77777777" w:rsidR="008230E4" w:rsidRPr="005A7BEF" w:rsidRDefault="008230E4" w:rsidP="005A7BEF">
            <w:pPr>
              <w:jc w:val="center"/>
              <w:rPr>
                <w:rFonts w:ascii="Arial" w:hAnsi="Arial" w:cs="Arial"/>
              </w:rPr>
            </w:pPr>
          </w:p>
        </w:tc>
        <w:tc>
          <w:tcPr>
            <w:tcW w:w="500" w:type="pct"/>
            <w:tcBorders>
              <w:bottom w:val="single" w:sz="4" w:space="0" w:color="auto"/>
            </w:tcBorders>
            <w:vAlign w:val="center"/>
          </w:tcPr>
          <w:p w14:paraId="57B4F951" w14:textId="77777777" w:rsidR="008230E4" w:rsidRPr="005A7BEF" w:rsidRDefault="008230E4" w:rsidP="005A7BEF">
            <w:pPr>
              <w:jc w:val="center"/>
              <w:rPr>
                <w:rFonts w:ascii="Arial" w:hAnsi="Arial" w:cs="Arial"/>
                <w:sz w:val="16"/>
                <w:szCs w:val="16"/>
              </w:rPr>
            </w:pPr>
          </w:p>
        </w:tc>
        <w:tc>
          <w:tcPr>
            <w:tcW w:w="336" w:type="pct"/>
            <w:tcBorders>
              <w:bottom w:val="single" w:sz="4" w:space="0" w:color="auto"/>
              <w:right w:val="nil"/>
            </w:tcBorders>
            <w:vAlign w:val="center"/>
          </w:tcPr>
          <w:p w14:paraId="54CD7E67" w14:textId="77777777" w:rsidR="008230E4" w:rsidRPr="005A7BEF" w:rsidRDefault="008230E4" w:rsidP="005A7BEF">
            <w:pPr>
              <w:jc w:val="center"/>
              <w:rPr>
                <w:rFonts w:ascii="Arial" w:hAnsi="Arial" w:cs="Arial"/>
              </w:rPr>
            </w:pPr>
          </w:p>
        </w:tc>
        <w:tc>
          <w:tcPr>
            <w:tcW w:w="164" w:type="pct"/>
            <w:tcBorders>
              <w:left w:val="nil"/>
              <w:bottom w:val="single" w:sz="4" w:space="0" w:color="auto"/>
            </w:tcBorders>
          </w:tcPr>
          <w:p w14:paraId="6A77176C" w14:textId="77777777" w:rsidR="008230E4" w:rsidRPr="005A7BEF" w:rsidRDefault="008230E4" w:rsidP="005A7BEF">
            <w:pPr>
              <w:jc w:val="center"/>
              <w:rPr>
                <w:rFonts w:ascii="Arial" w:hAnsi="Arial" w:cs="Arial"/>
              </w:rPr>
            </w:pPr>
          </w:p>
        </w:tc>
        <w:tc>
          <w:tcPr>
            <w:tcW w:w="500" w:type="pct"/>
            <w:tcBorders>
              <w:bottom w:val="single" w:sz="4" w:space="0" w:color="auto"/>
            </w:tcBorders>
            <w:vAlign w:val="center"/>
          </w:tcPr>
          <w:p w14:paraId="75CA7A8D" w14:textId="77777777" w:rsidR="008230E4" w:rsidRPr="005A7BEF" w:rsidRDefault="008230E4" w:rsidP="005A7BEF">
            <w:pPr>
              <w:jc w:val="center"/>
              <w:rPr>
                <w:rFonts w:ascii="Arial" w:hAnsi="Arial" w:cs="Arial"/>
                <w:sz w:val="16"/>
                <w:szCs w:val="16"/>
              </w:rPr>
            </w:pPr>
          </w:p>
        </w:tc>
      </w:tr>
    </w:tbl>
    <w:p w14:paraId="265B5C25" w14:textId="77777777" w:rsidR="008230E4" w:rsidRPr="005A7BEF" w:rsidRDefault="008230E4" w:rsidP="005A7BEF">
      <w:pPr>
        <w:tabs>
          <w:tab w:val="left" w:pos="10065"/>
        </w:tabs>
        <w:rPr>
          <w:rFonts w:ascii="Arial" w:hAnsi="Arial" w:cs="Arial"/>
        </w:rPr>
      </w:pPr>
    </w:p>
    <w:p w14:paraId="00E7126F" w14:textId="77777777" w:rsidR="00304DFD" w:rsidRPr="005A7BEF" w:rsidRDefault="00304DFD" w:rsidP="005A7BEF">
      <w:pPr>
        <w:rPr>
          <w:rFonts w:ascii="Arial" w:hAnsi="Arial" w:cs="Arial"/>
          <w:b/>
          <w:sz w:val="16"/>
          <w:szCs w:val="16"/>
        </w:rPr>
      </w:pPr>
    </w:p>
    <w:p w14:paraId="327B5D03" w14:textId="77777777" w:rsidR="00B0625B" w:rsidRPr="005A7BEF" w:rsidRDefault="00B0625B" w:rsidP="005A7BEF">
      <w:pPr>
        <w:rPr>
          <w:rFonts w:ascii="Arial" w:hAnsi="Arial" w:cs="Arial"/>
          <w:b/>
          <w:sz w:val="16"/>
          <w:szCs w:val="16"/>
        </w:rPr>
      </w:pPr>
    </w:p>
    <w:p w14:paraId="41ABF8DB" w14:textId="77777777" w:rsidR="00B0625B" w:rsidRPr="005A7BEF" w:rsidRDefault="00B0625B" w:rsidP="005A7BEF">
      <w:pPr>
        <w:rPr>
          <w:rFonts w:ascii="Arial" w:hAnsi="Arial" w:cs="Arial"/>
          <w:b/>
          <w:sz w:val="16"/>
          <w:szCs w:val="16"/>
        </w:rPr>
      </w:pPr>
    </w:p>
    <w:p w14:paraId="7D76CF4F" w14:textId="77777777" w:rsidR="00B0625B" w:rsidRPr="005A7BEF" w:rsidRDefault="00B0625B" w:rsidP="005A7BEF">
      <w:pPr>
        <w:rPr>
          <w:rFonts w:ascii="Arial" w:hAnsi="Arial" w:cs="Arial"/>
          <w:b/>
          <w:sz w:val="16"/>
          <w:szCs w:val="16"/>
        </w:rPr>
      </w:pPr>
    </w:p>
    <w:p w14:paraId="41FEF38E" w14:textId="77777777" w:rsidR="00224AAE" w:rsidRPr="005A7BEF" w:rsidRDefault="00224AAE" w:rsidP="005A7BEF">
      <w:pPr>
        <w:rPr>
          <w:rFonts w:ascii="Arial" w:hAnsi="Arial" w:cs="Arial"/>
          <w:b/>
          <w:sz w:val="16"/>
          <w:szCs w:val="16"/>
        </w:rPr>
      </w:pPr>
    </w:p>
    <w:p w14:paraId="61641398" w14:textId="77777777" w:rsidR="00B730B3" w:rsidRPr="005A7BEF" w:rsidRDefault="00B730B3" w:rsidP="005A7BEF">
      <w:pPr>
        <w:rPr>
          <w:rFonts w:ascii="Arial" w:hAnsi="Arial" w:cs="Arial"/>
          <w:b/>
          <w:sz w:val="16"/>
          <w:szCs w:val="16"/>
        </w:rPr>
      </w:pPr>
    </w:p>
    <w:p w14:paraId="4780791F" w14:textId="77777777" w:rsidR="00B730B3" w:rsidRPr="005A7BEF" w:rsidRDefault="00B730B3" w:rsidP="005A7BEF">
      <w:pPr>
        <w:rPr>
          <w:rFonts w:ascii="Arial" w:hAnsi="Arial" w:cs="Arial"/>
          <w:b/>
          <w:sz w:val="16"/>
          <w:szCs w:val="16"/>
        </w:rPr>
      </w:pPr>
    </w:p>
    <w:p w14:paraId="4D689BE5" w14:textId="77777777" w:rsidR="00B730B3" w:rsidRPr="005A7BEF" w:rsidRDefault="00B730B3" w:rsidP="005A7BEF">
      <w:pPr>
        <w:rPr>
          <w:rFonts w:ascii="Arial" w:hAnsi="Arial" w:cs="Arial"/>
          <w:b/>
          <w:sz w:val="16"/>
          <w:szCs w:val="16"/>
        </w:rPr>
      </w:pPr>
    </w:p>
    <w:p w14:paraId="2006EEE5" w14:textId="77777777" w:rsidR="00B730B3" w:rsidRPr="005A7BEF" w:rsidRDefault="00B730B3" w:rsidP="005A7BEF">
      <w:pPr>
        <w:rPr>
          <w:rFonts w:ascii="Arial" w:hAnsi="Arial" w:cs="Arial"/>
          <w:b/>
          <w:sz w:val="16"/>
          <w:szCs w:val="16"/>
        </w:rPr>
      </w:pPr>
    </w:p>
    <w:p w14:paraId="4C07F7A3" w14:textId="77777777" w:rsidR="00B730B3" w:rsidRPr="005A7BEF" w:rsidRDefault="00B730B3" w:rsidP="005A7BEF">
      <w:pPr>
        <w:rPr>
          <w:rFonts w:ascii="Arial" w:hAnsi="Arial" w:cs="Arial"/>
          <w:b/>
          <w:sz w:val="16"/>
          <w:szCs w:val="16"/>
        </w:rPr>
      </w:pPr>
    </w:p>
    <w:p w14:paraId="5C1EAC00" w14:textId="77777777" w:rsidR="00B730B3" w:rsidRPr="005A7BEF" w:rsidRDefault="00B730B3" w:rsidP="005A7BEF">
      <w:pPr>
        <w:rPr>
          <w:rFonts w:ascii="Arial" w:hAnsi="Arial" w:cs="Arial"/>
          <w:b/>
          <w:sz w:val="16"/>
          <w:szCs w:val="16"/>
        </w:rPr>
      </w:pPr>
    </w:p>
    <w:p w14:paraId="2424AA85" w14:textId="77777777" w:rsidR="00B730B3" w:rsidRPr="005A7BEF" w:rsidRDefault="00B730B3" w:rsidP="005A7BEF">
      <w:pPr>
        <w:rPr>
          <w:rFonts w:ascii="Arial" w:hAnsi="Arial" w:cs="Arial"/>
          <w:b/>
          <w:sz w:val="16"/>
          <w:szCs w:val="16"/>
        </w:rPr>
      </w:pPr>
    </w:p>
    <w:p w14:paraId="1AA98135" w14:textId="77777777" w:rsidR="00B730B3" w:rsidRPr="005A7BEF" w:rsidRDefault="00B730B3" w:rsidP="005A7BEF">
      <w:pPr>
        <w:rPr>
          <w:rFonts w:ascii="Arial" w:hAnsi="Arial" w:cs="Arial"/>
          <w:b/>
          <w:sz w:val="16"/>
          <w:szCs w:val="16"/>
        </w:rPr>
      </w:pPr>
    </w:p>
    <w:p w14:paraId="56E8D6DC" w14:textId="77777777" w:rsidR="00B730B3" w:rsidRPr="005A7BEF" w:rsidRDefault="00B730B3" w:rsidP="005A7BEF">
      <w:pPr>
        <w:rPr>
          <w:rFonts w:ascii="Arial" w:hAnsi="Arial" w:cs="Arial"/>
          <w:b/>
          <w:sz w:val="16"/>
          <w:szCs w:val="16"/>
        </w:rPr>
      </w:pPr>
    </w:p>
    <w:p w14:paraId="1640EAE4" w14:textId="77777777" w:rsidR="00B730B3" w:rsidRPr="005A7BEF" w:rsidRDefault="00B730B3" w:rsidP="005A7BEF">
      <w:pPr>
        <w:rPr>
          <w:rFonts w:ascii="Arial" w:hAnsi="Arial" w:cs="Arial"/>
          <w:b/>
          <w:sz w:val="16"/>
          <w:szCs w:val="16"/>
        </w:rPr>
      </w:pPr>
    </w:p>
    <w:p w14:paraId="6EC97F9B" w14:textId="77777777" w:rsidR="00B730B3" w:rsidRPr="005A7BEF" w:rsidRDefault="00B730B3" w:rsidP="005A7BEF">
      <w:pPr>
        <w:rPr>
          <w:rFonts w:ascii="Arial" w:hAnsi="Arial" w:cs="Arial"/>
          <w:b/>
          <w:sz w:val="16"/>
          <w:szCs w:val="16"/>
        </w:rPr>
      </w:pPr>
    </w:p>
    <w:p w14:paraId="547EE322" w14:textId="77777777" w:rsidR="00B730B3" w:rsidRPr="005A7BEF" w:rsidRDefault="00B730B3" w:rsidP="005A7BEF">
      <w:pPr>
        <w:rPr>
          <w:rFonts w:ascii="Arial" w:hAnsi="Arial" w:cs="Arial"/>
          <w:b/>
          <w:sz w:val="16"/>
          <w:szCs w:val="16"/>
        </w:rPr>
      </w:pPr>
    </w:p>
    <w:p w14:paraId="7F03D437" w14:textId="77777777" w:rsidR="00B730B3" w:rsidRPr="005A7BEF" w:rsidRDefault="00B730B3" w:rsidP="005A7BEF">
      <w:pPr>
        <w:rPr>
          <w:rFonts w:ascii="Arial" w:hAnsi="Arial" w:cs="Arial"/>
          <w:b/>
          <w:sz w:val="16"/>
          <w:szCs w:val="16"/>
        </w:rPr>
      </w:pPr>
    </w:p>
    <w:p w14:paraId="53902AB8" w14:textId="77777777" w:rsidR="00B730B3" w:rsidRPr="005A7BEF" w:rsidRDefault="00B730B3" w:rsidP="005A7BEF">
      <w:pPr>
        <w:rPr>
          <w:rFonts w:ascii="Arial" w:hAnsi="Arial" w:cs="Arial"/>
          <w:b/>
          <w:sz w:val="16"/>
          <w:szCs w:val="16"/>
        </w:rPr>
      </w:pPr>
    </w:p>
    <w:p w14:paraId="5A0E6160" w14:textId="77777777" w:rsidR="00B730B3" w:rsidRPr="005A7BEF" w:rsidRDefault="00B730B3" w:rsidP="005A7BEF">
      <w:pPr>
        <w:rPr>
          <w:rFonts w:ascii="Arial" w:hAnsi="Arial" w:cs="Arial"/>
          <w:b/>
          <w:sz w:val="16"/>
          <w:szCs w:val="16"/>
        </w:rPr>
      </w:pPr>
    </w:p>
    <w:p w14:paraId="31690CD1" w14:textId="77777777" w:rsidR="00B730B3" w:rsidRPr="005A7BEF" w:rsidRDefault="00B730B3" w:rsidP="005A7BEF">
      <w:pPr>
        <w:rPr>
          <w:rFonts w:ascii="Arial" w:hAnsi="Arial" w:cs="Arial"/>
          <w:b/>
          <w:sz w:val="16"/>
          <w:szCs w:val="16"/>
        </w:rPr>
      </w:pPr>
    </w:p>
    <w:p w14:paraId="545BCDFB" w14:textId="77777777" w:rsidR="00B730B3" w:rsidRPr="005A7BEF" w:rsidRDefault="00B730B3" w:rsidP="005A7BEF">
      <w:pPr>
        <w:rPr>
          <w:rFonts w:ascii="Arial" w:hAnsi="Arial" w:cs="Arial"/>
          <w:b/>
          <w:sz w:val="16"/>
          <w:szCs w:val="16"/>
        </w:rPr>
      </w:pPr>
    </w:p>
    <w:p w14:paraId="6FA2260A" w14:textId="77777777" w:rsidR="00B730B3" w:rsidRPr="005A7BEF" w:rsidRDefault="00B730B3" w:rsidP="005A7BEF">
      <w:pPr>
        <w:rPr>
          <w:rFonts w:ascii="Arial" w:hAnsi="Arial" w:cs="Arial"/>
          <w:b/>
          <w:sz w:val="16"/>
          <w:szCs w:val="16"/>
        </w:rPr>
      </w:pPr>
    </w:p>
    <w:p w14:paraId="49B1FEA1" w14:textId="77777777" w:rsidR="00B730B3" w:rsidRPr="005A7BEF" w:rsidRDefault="00B730B3" w:rsidP="005A7BEF">
      <w:pPr>
        <w:rPr>
          <w:rFonts w:ascii="Arial" w:hAnsi="Arial" w:cs="Arial"/>
          <w:b/>
          <w:sz w:val="16"/>
          <w:szCs w:val="16"/>
        </w:rPr>
      </w:pPr>
    </w:p>
    <w:tbl>
      <w:tblPr>
        <w:tblStyle w:val="TableGrid"/>
        <w:tblW w:w="0" w:type="auto"/>
        <w:tblInd w:w="562" w:type="dxa"/>
        <w:tblLook w:val="04A0" w:firstRow="1" w:lastRow="0" w:firstColumn="1" w:lastColumn="0" w:noHBand="0" w:noVBand="1"/>
      </w:tblPr>
      <w:tblGrid>
        <w:gridCol w:w="723"/>
        <w:gridCol w:w="2254"/>
        <w:gridCol w:w="2552"/>
        <w:gridCol w:w="2835"/>
        <w:gridCol w:w="2693"/>
        <w:gridCol w:w="1581"/>
        <w:gridCol w:w="1551"/>
      </w:tblGrid>
      <w:tr w:rsidR="00B83B4E" w:rsidRPr="005A7BEF" w14:paraId="5906AA15" w14:textId="77777777" w:rsidTr="006A6D12">
        <w:tc>
          <w:tcPr>
            <w:tcW w:w="14189" w:type="dxa"/>
            <w:gridSpan w:val="7"/>
          </w:tcPr>
          <w:p w14:paraId="4157B2BE" w14:textId="77777777" w:rsidR="00B83B4E" w:rsidRPr="005A7BEF" w:rsidRDefault="00B83B4E" w:rsidP="005A7BEF">
            <w:pPr>
              <w:rPr>
                <w:rFonts w:ascii="Arial" w:hAnsi="Arial" w:cs="Arial"/>
                <w:b/>
                <w:sz w:val="16"/>
                <w:szCs w:val="16"/>
              </w:rPr>
            </w:pPr>
            <w:r w:rsidRPr="005A7BEF">
              <w:rPr>
                <w:rFonts w:ascii="Arial" w:hAnsi="Arial" w:cs="Arial"/>
                <w:b/>
                <w:sz w:val="16"/>
                <w:szCs w:val="16"/>
              </w:rPr>
              <w:t>SECTION I: LAND TENURE, CONTINUED</w:t>
            </w:r>
          </w:p>
          <w:p w14:paraId="37FBFC31" w14:textId="28D2FD9A" w:rsidR="004C49EF" w:rsidRPr="005A7BEF" w:rsidRDefault="004C49EF" w:rsidP="005A7BEF">
            <w:pPr>
              <w:rPr>
                <w:rFonts w:ascii="Arial" w:hAnsi="Arial" w:cs="Arial"/>
                <w:b/>
                <w:sz w:val="16"/>
                <w:szCs w:val="16"/>
              </w:rPr>
            </w:pPr>
          </w:p>
        </w:tc>
      </w:tr>
      <w:tr w:rsidR="00D21693" w:rsidRPr="005A7BEF" w14:paraId="188B06B9" w14:textId="77777777" w:rsidTr="006A6D12">
        <w:tc>
          <w:tcPr>
            <w:tcW w:w="14189" w:type="dxa"/>
            <w:gridSpan w:val="7"/>
          </w:tcPr>
          <w:p w14:paraId="78D7762E" w14:textId="77777777" w:rsidR="00D21693" w:rsidRPr="005A7BEF" w:rsidRDefault="00D21693" w:rsidP="005A7BEF">
            <w:pPr>
              <w:rPr>
                <w:rFonts w:ascii="Arial" w:hAnsi="Arial" w:cs="Arial"/>
                <w:b/>
                <w:sz w:val="16"/>
                <w:szCs w:val="16"/>
              </w:rPr>
            </w:pPr>
            <w:r w:rsidRPr="005A7BEF">
              <w:rPr>
                <w:rFonts w:ascii="Arial" w:hAnsi="Arial" w:cs="Arial"/>
                <w:b/>
                <w:sz w:val="16"/>
                <w:szCs w:val="16"/>
              </w:rPr>
              <w:t xml:space="preserve">                                                                                                                      To be asked about all plots</w:t>
            </w:r>
          </w:p>
          <w:p w14:paraId="3C9AC52C" w14:textId="2148970C" w:rsidR="00A24BDD" w:rsidRPr="005A7BEF" w:rsidRDefault="00A24BDD" w:rsidP="005A7BEF">
            <w:pPr>
              <w:rPr>
                <w:rFonts w:ascii="Arial" w:hAnsi="Arial" w:cs="Arial"/>
                <w:b/>
                <w:sz w:val="16"/>
                <w:szCs w:val="16"/>
              </w:rPr>
            </w:pPr>
          </w:p>
        </w:tc>
      </w:tr>
      <w:tr w:rsidR="00A2616E" w:rsidRPr="005A7BEF" w14:paraId="7FA01463" w14:textId="77777777" w:rsidTr="006A6D12">
        <w:tc>
          <w:tcPr>
            <w:tcW w:w="723" w:type="dxa"/>
            <w:vAlign w:val="center"/>
          </w:tcPr>
          <w:p w14:paraId="288DA39A" w14:textId="77777777" w:rsidR="00A2616E" w:rsidRPr="005A7BEF" w:rsidRDefault="00A2616E" w:rsidP="005A7BEF">
            <w:pPr>
              <w:jc w:val="center"/>
              <w:rPr>
                <w:rFonts w:ascii="Arial" w:hAnsi="Arial" w:cs="Arial"/>
                <w:b/>
                <w:sz w:val="16"/>
                <w:szCs w:val="16"/>
              </w:rPr>
            </w:pPr>
          </w:p>
        </w:tc>
        <w:tc>
          <w:tcPr>
            <w:tcW w:w="2254" w:type="dxa"/>
            <w:vAlign w:val="center"/>
          </w:tcPr>
          <w:p w14:paraId="08E32894" w14:textId="77777777" w:rsidR="00A2616E" w:rsidRPr="005A7BEF" w:rsidRDefault="00A2616E" w:rsidP="005A7BEF">
            <w:pPr>
              <w:jc w:val="center"/>
              <w:rPr>
                <w:rFonts w:ascii="Arial" w:hAnsi="Arial" w:cs="Arial"/>
                <w:sz w:val="16"/>
                <w:szCs w:val="16"/>
              </w:rPr>
            </w:pPr>
            <w:r w:rsidRPr="005A7BEF">
              <w:rPr>
                <w:rFonts w:ascii="Arial" w:hAnsi="Arial" w:cs="Arial"/>
                <w:sz w:val="16"/>
                <w:szCs w:val="16"/>
              </w:rPr>
              <w:t>I47</w:t>
            </w:r>
          </w:p>
          <w:p w14:paraId="5CCA0DDB" w14:textId="216DB5C6" w:rsidR="00A24BDD" w:rsidRPr="005A7BEF" w:rsidRDefault="00A24BDD" w:rsidP="005A7BEF">
            <w:pPr>
              <w:jc w:val="center"/>
              <w:rPr>
                <w:rFonts w:ascii="Arial" w:hAnsi="Arial" w:cs="Arial"/>
                <w:b/>
                <w:sz w:val="16"/>
                <w:szCs w:val="16"/>
              </w:rPr>
            </w:pPr>
          </w:p>
        </w:tc>
        <w:tc>
          <w:tcPr>
            <w:tcW w:w="2552" w:type="dxa"/>
            <w:vAlign w:val="center"/>
          </w:tcPr>
          <w:p w14:paraId="20741C48" w14:textId="77777777" w:rsidR="00A2616E" w:rsidRPr="005A7BEF" w:rsidRDefault="00A2616E" w:rsidP="005A7BEF">
            <w:pPr>
              <w:jc w:val="center"/>
              <w:rPr>
                <w:rFonts w:ascii="Arial" w:hAnsi="Arial" w:cs="Arial"/>
                <w:sz w:val="16"/>
                <w:szCs w:val="16"/>
              </w:rPr>
            </w:pPr>
            <w:r w:rsidRPr="005A7BEF">
              <w:rPr>
                <w:rFonts w:ascii="Arial" w:hAnsi="Arial" w:cs="Arial"/>
                <w:sz w:val="16"/>
                <w:szCs w:val="16"/>
              </w:rPr>
              <w:t>I48</w:t>
            </w:r>
          </w:p>
          <w:p w14:paraId="4E826C44" w14:textId="3E03522B" w:rsidR="00A24BDD" w:rsidRPr="005A7BEF" w:rsidRDefault="00A24BDD" w:rsidP="005A7BEF">
            <w:pPr>
              <w:jc w:val="center"/>
              <w:rPr>
                <w:rFonts w:ascii="Arial" w:hAnsi="Arial" w:cs="Arial"/>
                <w:b/>
                <w:sz w:val="16"/>
                <w:szCs w:val="16"/>
              </w:rPr>
            </w:pPr>
          </w:p>
        </w:tc>
        <w:tc>
          <w:tcPr>
            <w:tcW w:w="2835" w:type="dxa"/>
            <w:vAlign w:val="center"/>
          </w:tcPr>
          <w:p w14:paraId="3259E718" w14:textId="77777777" w:rsidR="00A2616E" w:rsidRPr="005A7BEF" w:rsidRDefault="00A2616E" w:rsidP="005A7BEF">
            <w:pPr>
              <w:jc w:val="center"/>
              <w:rPr>
                <w:rFonts w:ascii="Arial" w:hAnsi="Arial" w:cs="Arial"/>
                <w:sz w:val="16"/>
                <w:szCs w:val="16"/>
              </w:rPr>
            </w:pPr>
            <w:r w:rsidRPr="005A7BEF">
              <w:rPr>
                <w:rFonts w:ascii="Arial" w:hAnsi="Arial" w:cs="Arial"/>
                <w:sz w:val="16"/>
                <w:szCs w:val="16"/>
              </w:rPr>
              <w:t>I49</w:t>
            </w:r>
          </w:p>
          <w:p w14:paraId="7C804125" w14:textId="22445411" w:rsidR="00A24BDD" w:rsidRPr="005A7BEF" w:rsidRDefault="00A24BDD" w:rsidP="005A7BEF">
            <w:pPr>
              <w:jc w:val="center"/>
              <w:rPr>
                <w:rFonts w:ascii="Arial" w:hAnsi="Arial" w:cs="Arial"/>
                <w:b/>
                <w:sz w:val="16"/>
                <w:szCs w:val="16"/>
              </w:rPr>
            </w:pPr>
          </w:p>
        </w:tc>
        <w:tc>
          <w:tcPr>
            <w:tcW w:w="2693" w:type="dxa"/>
            <w:vAlign w:val="center"/>
          </w:tcPr>
          <w:p w14:paraId="250DECDB" w14:textId="77777777" w:rsidR="00A2616E" w:rsidRPr="005A7BEF" w:rsidRDefault="00A2616E" w:rsidP="005A7BEF">
            <w:pPr>
              <w:jc w:val="center"/>
              <w:rPr>
                <w:rFonts w:ascii="Arial" w:hAnsi="Arial" w:cs="Arial"/>
                <w:sz w:val="16"/>
                <w:szCs w:val="16"/>
              </w:rPr>
            </w:pPr>
            <w:r w:rsidRPr="005A7BEF">
              <w:rPr>
                <w:rFonts w:ascii="Arial" w:hAnsi="Arial" w:cs="Arial"/>
                <w:sz w:val="16"/>
                <w:szCs w:val="16"/>
              </w:rPr>
              <w:t>I50</w:t>
            </w:r>
          </w:p>
          <w:p w14:paraId="5F501D7A" w14:textId="0B8C6BBD" w:rsidR="00A24BDD" w:rsidRPr="005A7BEF" w:rsidRDefault="00A24BDD" w:rsidP="005A7BEF">
            <w:pPr>
              <w:jc w:val="center"/>
              <w:rPr>
                <w:rFonts w:ascii="Arial" w:hAnsi="Arial" w:cs="Arial"/>
                <w:b/>
                <w:sz w:val="16"/>
                <w:szCs w:val="16"/>
              </w:rPr>
            </w:pPr>
          </w:p>
        </w:tc>
        <w:tc>
          <w:tcPr>
            <w:tcW w:w="1581" w:type="dxa"/>
            <w:tcBorders>
              <w:right w:val="nil"/>
            </w:tcBorders>
            <w:vAlign w:val="center"/>
          </w:tcPr>
          <w:p w14:paraId="6309D710" w14:textId="77777777" w:rsidR="00A2616E" w:rsidRPr="005A7BEF" w:rsidRDefault="00A2616E" w:rsidP="005A7BEF">
            <w:pPr>
              <w:jc w:val="center"/>
              <w:rPr>
                <w:rFonts w:ascii="Arial" w:hAnsi="Arial" w:cs="Arial"/>
                <w:sz w:val="16"/>
                <w:szCs w:val="16"/>
              </w:rPr>
            </w:pPr>
            <w:r w:rsidRPr="005A7BEF">
              <w:rPr>
                <w:rFonts w:ascii="Arial" w:hAnsi="Arial" w:cs="Arial"/>
                <w:sz w:val="16"/>
                <w:szCs w:val="16"/>
              </w:rPr>
              <w:t>I51</w:t>
            </w:r>
          </w:p>
          <w:p w14:paraId="1F87C709" w14:textId="7CDDC635" w:rsidR="00A24BDD" w:rsidRPr="005A7BEF" w:rsidRDefault="00A24BDD" w:rsidP="005A7BEF">
            <w:pPr>
              <w:jc w:val="center"/>
              <w:rPr>
                <w:rFonts w:ascii="Arial" w:hAnsi="Arial" w:cs="Arial"/>
                <w:b/>
                <w:sz w:val="16"/>
                <w:szCs w:val="16"/>
              </w:rPr>
            </w:pPr>
          </w:p>
        </w:tc>
        <w:tc>
          <w:tcPr>
            <w:tcW w:w="1551" w:type="dxa"/>
            <w:tcBorders>
              <w:left w:val="nil"/>
            </w:tcBorders>
            <w:vAlign w:val="center"/>
          </w:tcPr>
          <w:p w14:paraId="36EB6575" w14:textId="77777777" w:rsidR="00A2616E" w:rsidRPr="005A7BEF" w:rsidRDefault="00A2616E" w:rsidP="005A7BEF">
            <w:pPr>
              <w:jc w:val="center"/>
              <w:rPr>
                <w:rFonts w:ascii="Arial" w:hAnsi="Arial" w:cs="Arial"/>
                <w:b/>
                <w:sz w:val="16"/>
                <w:szCs w:val="16"/>
              </w:rPr>
            </w:pPr>
          </w:p>
        </w:tc>
      </w:tr>
      <w:tr w:rsidR="00A2616E" w:rsidRPr="005A7BEF" w14:paraId="78B5BFEF" w14:textId="77777777" w:rsidTr="006A6D12">
        <w:tc>
          <w:tcPr>
            <w:tcW w:w="723" w:type="dxa"/>
          </w:tcPr>
          <w:p w14:paraId="549BB20C" w14:textId="77777777" w:rsidR="006A6D12" w:rsidRPr="005A7BEF" w:rsidRDefault="006A6D12" w:rsidP="005A7BEF">
            <w:pPr>
              <w:rPr>
                <w:rFonts w:ascii="Arial" w:hAnsi="Arial" w:cs="Arial"/>
                <w:sz w:val="16"/>
                <w:szCs w:val="16"/>
              </w:rPr>
            </w:pPr>
            <w:r w:rsidRPr="005A7BEF">
              <w:rPr>
                <w:rFonts w:ascii="Arial" w:hAnsi="Arial" w:cs="Arial"/>
                <w:sz w:val="16"/>
                <w:szCs w:val="16"/>
              </w:rPr>
              <w:t>P</w:t>
            </w:r>
            <w:r w:rsidR="00A2616E" w:rsidRPr="005A7BEF">
              <w:rPr>
                <w:rFonts w:ascii="Arial" w:hAnsi="Arial" w:cs="Arial"/>
                <w:sz w:val="16"/>
                <w:szCs w:val="16"/>
              </w:rPr>
              <w:t xml:space="preserve">lot </w:t>
            </w:r>
          </w:p>
          <w:p w14:paraId="3B3B26D5" w14:textId="149C8B61" w:rsidR="00A2616E" w:rsidRPr="005A7BEF" w:rsidRDefault="006A6D12" w:rsidP="005A7BEF">
            <w:pPr>
              <w:rPr>
                <w:rFonts w:ascii="Arial" w:hAnsi="Arial" w:cs="Arial"/>
                <w:b/>
                <w:sz w:val="16"/>
                <w:szCs w:val="16"/>
              </w:rPr>
            </w:pPr>
            <w:r w:rsidRPr="005A7BEF">
              <w:rPr>
                <w:rFonts w:ascii="Arial" w:hAnsi="Arial" w:cs="Arial"/>
                <w:sz w:val="16"/>
                <w:szCs w:val="16"/>
              </w:rPr>
              <w:t>N</w:t>
            </w:r>
            <w:r w:rsidR="00A2616E" w:rsidRPr="005A7BEF">
              <w:rPr>
                <w:rFonts w:ascii="Arial" w:hAnsi="Arial" w:cs="Arial"/>
                <w:sz w:val="16"/>
                <w:szCs w:val="16"/>
              </w:rPr>
              <w:t>ames</w:t>
            </w:r>
          </w:p>
        </w:tc>
        <w:tc>
          <w:tcPr>
            <w:tcW w:w="2254" w:type="dxa"/>
          </w:tcPr>
          <w:p w14:paraId="1D5B5A49" w14:textId="730C71DE" w:rsidR="00A2616E" w:rsidRPr="005A7BEF" w:rsidRDefault="00A2616E" w:rsidP="005A7BEF">
            <w:pPr>
              <w:rPr>
                <w:rFonts w:ascii="Arial" w:hAnsi="Arial" w:cs="Arial"/>
                <w:sz w:val="16"/>
                <w:szCs w:val="16"/>
              </w:rPr>
            </w:pPr>
            <w:r w:rsidRPr="005A7BEF">
              <w:rPr>
                <w:rFonts w:ascii="Arial" w:hAnsi="Arial" w:cs="Arial"/>
                <w:sz w:val="16"/>
                <w:szCs w:val="16"/>
              </w:rPr>
              <w:t>Ha</w:t>
            </w:r>
            <w:r w:rsidR="00DC4449">
              <w:rPr>
                <w:rFonts w:ascii="Arial" w:hAnsi="Arial" w:cs="Arial"/>
                <w:sz w:val="16"/>
                <w:szCs w:val="16"/>
              </w:rPr>
              <w:t>s</w:t>
            </w:r>
            <w:r w:rsidRPr="005A7BEF">
              <w:rPr>
                <w:rFonts w:ascii="Arial" w:hAnsi="Arial" w:cs="Arial"/>
                <w:sz w:val="16"/>
                <w:szCs w:val="16"/>
              </w:rPr>
              <w:t xml:space="preserve"> </w:t>
            </w:r>
            <w:r w:rsidR="00DC4449">
              <w:rPr>
                <w:rFonts w:ascii="Arial" w:hAnsi="Arial" w:cs="Arial"/>
                <w:sz w:val="16"/>
                <w:szCs w:val="16"/>
              </w:rPr>
              <w:t>[Name]</w:t>
            </w:r>
            <w:r w:rsidRPr="005A7BEF">
              <w:rPr>
                <w:rFonts w:ascii="Arial" w:hAnsi="Arial" w:cs="Arial"/>
                <w:sz w:val="16"/>
                <w:szCs w:val="16"/>
              </w:rPr>
              <w:t xml:space="preserve"> made any improvements on </w:t>
            </w:r>
            <w:r w:rsidR="00565C44" w:rsidRPr="0072371C">
              <w:rPr>
                <w:rFonts w:ascii="Arial" w:hAnsi="Arial" w:cs="Arial"/>
                <w:sz w:val="16"/>
                <w:szCs w:val="16"/>
              </w:rPr>
              <w:t>plot [#]: [Plot Name]</w:t>
            </w:r>
            <w:r w:rsidR="00565C44">
              <w:rPr>
                <w:rFonts w:ascii="Arial" w:hAnsi="Arial" w:cs="Arial"/>
                <w:sz w:val="16"/>
                <w:szCs w:val="16"/>
              </w:rPr>
              <w:t xml:space="preserve"> in the</w:t>
            </w:r>
            <w:r w:rsidR="0044639C" w:rsidRPr="005A7BEF">
              <w:rPr>
                <w:rFonts w:ascii="Arial" w:hAnsi="Arial" w:cs="Arial"/>
                <w:sz w:val="16"/>
                <w:szCs w:val="16"/>
              </w:rPr>
              <w:t xml:space="preserve"> </w:t>
            </w:r>
            <w:r w:rsidR="00DD5074" w:rsidRPr="005A7BEF">
              <w:rPr>
                <w:rFonts w:ascii="Arial" w:hAnsi="Arial" w:cs="Arial"/>
                <w:sz w:val="16"/>
                <w:szCs w:val="16"/>
              </w:rPr>
              <w:t xml:space="preserve">last </w:t>
            </w:r>
            <w:r w:rsidR="00565C44">
              <w:rPr>
                <w:rFonts w:ascii="Arial" w:hAnsi="Arial" w:cs="Arial"/>
                <w:sz w:val="16"/>
                <w:szCs w:val="16"/>
              </w:rPr>
              <w:t>three</w:t>
            </w:r>
            <w:r w:rsidR="00DD5074" w:rsidRPr="005A7BEF">
              <w:rPr>
                <w:rFonts w:ascii="Arial" w:hAnsi="Arial" w:cs="Arial"/>
                <w:sz w:val="16"/>
                <w:szCs w:val="16"/>
              </w:rPr>
              <w:t xml:space="preserve"> years</w:t>
            </w:r>
            <w:r w:rsidRPr="005A7BEF">
              <w:rPr>
                <w:rFonts w:ascii="Arial" w:hAnsi="Arial" w:cs="Arial"/>
                <w:sz w:val="16"/>
                <w:szCs w:val="16"/>
              </w:rPr>
              <w:t>, including irrigation related?</w:t>
            </w:r>
          </w:p>
          <w:p w14:paraId="6391A868" w14:textId="77777777" w:rsidR="006A6D12" w:rsidRPr="005A7BEF" w:rsidRDefault="006A6D12" w:rsidP="005A7BEF">
            <w:pPr>
              <w:rPr>
                <w:rFonts w:ascii="Arial" w:hAnsi="Arial" w:cs="Arial"/>
                <w:sz w:val="16"/>
                <w:szCs w:val="16"/>
              </w:rPr>
            </w:pPr>
          </w:p>
          <w:p w14:paraId="54A36461" w14:textId="77777777" w:rsidR="00A2616E" w:rsidRPr="005A7BEF" w:rsidRDefault="00A2616E" w:rsidP="005A7BEF">
            <w:pPr>
              <w:rPr>
                <w:rFonts w:ascii="Arial" w:hAnsi="Arial" w:cs="Arial"/>
                <w:sz w:val="16"/>
                <w:szCs w:val="16"/>
              </w:rPr>
            </w:pPr>
            <w:r w:rsidRPr="005A7BEF">
              <w:rPr>
                <w:rFonts w:ascii="Arial" w:hAnsi="Arial" w:cs="Arial"/>
                <w:sz w:val="16"/>
                <w:szCs w:val="16"/>
              </w:rPr>
              <w:t>1……….. Yes</w:t>
            </w:r>
          </w:p>
          <w:p w14:paraId="674D7F6F" w14:textId="1B4ED07B" w:rsidR="00A2616E" w:rsidRPr="005A7BEF" w:rsidRDefault="00A2616E" w:rsidP="005A7BEF">
            <w:pPr>
              <w:rPr>
                <w:rFonts w:ascii="Arial" w:hAnsi="Arial" w:cs="Arial"/>
                <w:b/>
                <w:sz w:val="16"/>
                <w:szCs w:val="16"/>
              </w:rPr>
            </w:pPr>
            <w:r w:rsidRPr="005A7BEF">
              <w:rPr>
                <w:rFonts w:ascii="Arial" w:hAnsi="Arial" w:cs="Arial"/>
                <w:sz w:val="16"/>
                <w:szCs w:val="16"/>
              </w:rPr>
              <w:t>5.. No (-&gt; I49)</w:t>
            </w:r>
          </w:p>
        </w:tc>
        <w:tc>
          <w:tcPr>
            <w:tcW w:w="2552" w:type="dxa"/>
          </w:tcPr>
          <w:p w14:paraId="39A0C019" w14:textId="1DA178CB" w:rsidR="00A2616E" w:rsidRPr="005A7BEF" w:rsidRDefault="00A2616E" w:rsidP="005A7BEF">
            <w:pPr>
              <w:rPr>
                <w:rFonts w:ascii="Arial" w:hAnsi="Arial" w:cs="Arial"/>
                <w:sz w:val="16"/>
                <w:szCs w:val="16"/>
              </w:rPr>
            </w:pPr>
            <w:r w:rsidRPr="005A7BEF">
              <w:rPr>
                <w:rFonts w:ascii="Arial" w:hAnsi="Arial" w:cs="Arial"/>
                <w:sz w:val="16"/>
                <w:szCs w:val="16"/>
              </w:rPr>
              <w:t xml:space="preserve">What are the most important improvements </w:t>
            </w:r>
            <w:r w:rsidR="00DC4449">
              <w:rPr>
                <w:rFonts w:ascii="Arial" w:hAnsi="Arial" w:cs="Arial"/>
                <w:sz w:val="16"/>
                <w:szCs w:val="16"/>
              </w:rPr>
              <w:t>[Name]</w:t>
            </w:r>
            <w:r w:rsidRPr="005A7BEF">
              <w:rPr>
                <w:rFonts w:ascii="Arial" w:hAnsi="Arial" w:cs="Arial"/>
                <w:sz w:val="16"/>
                <w:szCs w:val="16"/>
              </w:rPr>
              <w:t xml:space="preserve"> ha</w:t>
            </w:r>
            <w:r w:rsidR="00DC4449">
              <w:rPr>
                <w:rFonts w:ascii="Arial" w:hAnsi="Arial" w:cs="Arial"/>
                <w:sz w:val="16"/>
                <w:szCs w:val="16"/>
              </w:rPr>
              <w:t>s</w:t>
            </w:r>
            <w:r w:rsidRPr="005A7BEF">
              <w:rPr>
                <w:rFonts w:ascii="Arial" w:hAnsi="Arial" w:cs="Arial"/>
                <w:sz w:val="16"/>
                <w:szCs w:val="16"/>
              </w:rPr>
              <w:t xml:space="preserve"> made?    </w:t>
            </w:r>
          </w:p>
          <w:p w14:paraId="2536DB67" w14:textId="3F793621" w:rsidR="00A2616E" w:rsidRDefault="00A2616E" w:rsidP="005A7BEF">
            <w:pPr>
              <w:rPr>
                <w:rFonts w:ascii="Arial" w:hAnsi="Arial" w:cs="Arial"/>
                <w:i/>
                <w:sz w:val="16"/>
                <w:szCs w:val="16"/>
              </w:rPr>
            </w:pPr>
            <w:r w:rsidRPr="005A7BEF">
              <w:rPr>
                <w:rFonts w:ascii="Arial" w:hAnsi="Arial" w:cs="Arial"/>
                <w:i/>
                <w:sz w:val="16"/>
                <w:szCs w:val="16"/>
              </w:rPr>
              <w:t>Select all which apply. You may use the list to prompt the respondent</w:t>
            </w:r>
          </w:p>
          <w:p w14:paraId="231EBF29" w14:textId="1A4728CC" w:rsidR="00565C44" w:rsidRPr="008D4F63" w:rsidRDefault="00565C44" w:rsidP="005A7BEF">
            <w:pPr>
              <w:rPr>
                <w:rFonts w:ascii="Arial" w:hAnsi="Arial" w:cs="Arial"/>
                <w:b/>
                <w:sz w:val="16"/>
                <w:szCs w:val="16"/>
              </w:rPr>
            </w:pPr>
          </w:p>
        </w:tc>
        <w:tc>
          <w:tcPr>
            <w:tcW w:w="2835" w:type="dxa"/>
          </w:tcPr>
          <w:p w14:paraId="2ABE041E" w14:textId="281E59CB" w:rsidR="00A2616E" w:rsidRPr="005A7BEF" w:rsidRDefault="00A2616E" w:rsidP="005A7BEF">
            <w:pPr>
              <w:rPr>
                <w:rFonts w:ascii="Arial" w:hAnsi="Arial" w:cs="Arial"/>
                <w:sz w:val="16"/>
                <w:szCs w:val="16"/>
              </w:rPr>
            </w:pPr>
            <w:r w:rsidRPr="005A7BEF">
              <w:rPr>
                <w:rFonts w:ascii="Arial" w:hAnsi="Arial" w:cs="Arial"/>
                <w:sz w:val="16"/>
                <w:szCs w:val="16"/>
              </w:rPr>
              <w:t>Ha</w:t>
            </w:r>
            <w:r w:rsidR="00DC4449">
              <w:rPr>
                <w:rFonts w:ascii="Arial" w:hAnsi="Arial" w:cs="Arial"/>
                <w:sz w:val="16"/>
                <w:szCs w:val="16"/>
              </w:rPr>
              <w:t>s [Name]</w:t>
            </w:r>
            <w:r w:rsidRPr="005A7BEF">
              <w:rPr>
                <w:rFonts w:ascii="Arial" w:hAnsi="Arial" w:cs="Arial"/>
                <w:sz w:val="16"/>
                <w:szCs w:val="16"/>
              </w:rPr>
              <w:t xml:space="preserve"> planted any trees on </w:t>
            </w:r>
            <w:r w:rsidR="00565C44" w:rsidRPr="0072371C">
              <w:rPr>
                <w:rFonts w:ascii="Arial" w:hAnsi="Arial" w:cs="Arial"/>
                <w:sz w:val="16"/>
                <w:szCs w:val="16"/>
              </w:rPr>
              <w:t>plot [#]: [Plot Name]</w:t>
            </w:r>
            <w:r w:rsidR="00DC4449">
              <w:rPr>
                <w:rFonts w:ascii="Arial" w:hAnsi="Arial" w:cs="Arial"/>
                <w:sz w:val="16"/>
                <w:szCs w:val="16"/>
              </w:rPr>
              <w:t xml:space="preserve"> in the last three years</w:t>
            </w:r>
            <w:r w:rsidRPr="005A7BEF">
              <w:rPr>
                <w:rFonts w:ascii="Arial" w:hAnsi="Arial" w:cs="Arial"/>
                <w:sz w:val="16"/>
                <w:szCs w:val="16"/>
              </w:rPr>
              <w:t>?</w:t>
            </w:r>
          </w:p>
          <w:p w14:paraId="56B0BBCD" w14:textId="77777777" w:rsidR="00A2616E" w:rsidRPr="005A7BEF" w:rsidRDefault="00A2616E" w:rsidP="005A7BEF">
            <w:pPr>
              <w:rPr>
                <w:rFonts w:ascii="Arial" w:hAnsi="Arial" w:cs="Arial"/>
                <w:sz w:val="16"/>
                <w:szCs w:val="16"/>
              </w:rPr>
            </w:pPr>
          </w:p>
          <w:p w14:paraId="55219D8F" w14:textId="77777777" w:rsidR="00A2616E" w:rsidRPr="005A7BEF" w:rsidRDefault="00A2616E" w:rsidP="005A7BEF">
            <w:pPr>
              <w:rPr>
                <w:rFonts w:ascii="Arial" w:hAnsi="Arial" w:cs="Arial"/>
                <w:sz w:val="16"/>
                <w:szCs w:val="16"/>
              </w:rPr>
            </w:pPr>
            <w:r w:rsidRPr="005A7BEF">
              <w:rPr>
                <w:rFonts w:ascii="Arial" w:hAnsi="Arial" w:cs="Arial"/>
                <w:sz w:val="16"/>
                <w:szCs w:val="16"/>
              </w:rPr>
              <w:t>1…………… Yes</w:t>
            </w:r>
          </w:p>
          <w:p w14:paraId="05A65AFB" w14:textId="77777777" w:rsidR="00A2616E" w:rsidRPr="005A7BEF" w:rsidRDefault="00A2616E" w:rsidP="005A7BEF">
            <w:pPr>
              <w:rPr>
                <w:rFonts w:ascii="Arial" w:hAnsi="Arial" w:cs="Arial"/>
                <w:sz w:val="16"/>
                <w:szCs w:val="16"/>
              </w:rPr>
            </w:pPr>
            <w:r w:rsidRPr="005A7BEF">
              <w:rPr>
                <w:rFonts w:ascii="Arial" w:hAnsi="Arial" w:cs="Arial"/>
                <w:sz w:val="16"/>
                <w:szCs w:val="16"/>
              </w:rPr>
              <w:t>5….. No (-&gt; I51)</w:t>
            </w:r>
          </w:p>
          <w:p w14:paraId="6D9848B4" w14:textId="77777777" w:rsidR="00A2616E" w:rsidRPr="005A7BEF" w:rsidRDefault="00A2616E" w:rsidP="005A7BEF">
            <w:pPr>
              <w:rPr>
                <w:rFonts w:ascii="Arial" w:hAnsi="Arial" w:cs="Arial"/>
                <w:b/>
                <w:sz w:val="16"/>
                <w:szCs w:val="16"/>
              </w:rPr>
            </w:pPr>
          </w:p>
        </w:tc>
        <w:tc>
          <w:tcPr>
            <w:tcW w:w="2693" w:type="dxa"/>
          </w:tcPr>
          <w:p w14:paraId="062A262B" w14:textId="3426A3BA" w:rsidR="00A2616E" w:rsidRPr="005A7BEF" w:rsidRDefault="00A2616E">
            <w:pPr>
              <w:rPr>
                <w:rFonts w:ascii="Arial" w:hAnsi="Arial" w:cs="Arial"/>
                <w:b/>
                <w:sz w:val="16"/>
                <w:szCs w:val="16"/>
              </w:rPr>
            </w:pPr>
            <w:r w:rsidRPr="005A7BEF">
              <w:rPr>
                <w:rFonts w:ascii="Arial" w:hAnsi="Arial" w:cs="Arial"/>
                <w:sz w:val="16"/>
                <w:szCs w:val="16"/>
              </w:rPr>
              <w:t>How many trees ha</w:t>
            </w:r>
            <w:r w:rsidR="00DC4449">
              <w:rPr>
                <w:rFonts w:ascii="Arial" w:hAnsi="Arial" w:cs="Arial"/>
                <w:sz w:val="16"/>
                <w:szCs w:val="16"/>
              </w:rPr>
              <w:t>s [Name]</w:t>
            </w:r>
            <w:r w:rsidR="00DC4449" w:rsidRPr="005A7BEF">
              <w:rPr>
                <w:rFonts w:ascii="Arial" w:hAnsi="Arial" w:cs="Arial"/>
                <w:sz w:val="16"/>
                <w:szCs w:val="16"/>
              </w:rPr>
              <w:t xml:space="preserve"> </w:t>
            </w:r>
            <w:r w:rsidRPr="005A7BEF">
              <w:rPr>
                <w:rFonts w:ascii="Arial" w:hAnsi="Arial" w:cs="Arial"/>
                <w:sz w:val="16"/>
                <w:szCs w:val="16"/>
              </w:rPr>
              <w:t>planted on</w:t>
            </w:r>
            <w:r w:rsidR="00565C44" w:rsidRPr="0072371C">
              <w:rPr>
                <w:rFonts w:ascii="Arial" w:hAnsi="Arial" w:cs="Arial"/>
                <w:sz w:val="16"/>
                <w:szCs w:val="16"/>
              </w:rPr>
              <w:t xml:space="preserve"> plot [#]: [Plot Name]</w:t>
            </w:r>
            <w:r w:rsidR="00565C44">
              <w:rPr>
                <w:rFonts w:ascii="Arial" w:hAnsi="Arial" w:cs="Arial"/>
                <w:sz w:val="16"/>
                <w:szCs w:val="16"/>
              </w:rPr>
              <w:t xml:space="preserve"> </w:t>
            </w:r>
            <w:r w:rsidR="00DC4449">
              <w:rPr>
                <w:rFonts w:ascii="Arial" w:hAnsi="Arial" w:cs="Arial"/>
                <w:sz w:val="16"/>
                <w:szCs w:val="16"/>
              </w:rPr>
              <w:t xml:space="preserve"> </w:t>
            </w:r>
            <w:r w:rsidR="0044639C" w:rsidRPr="005A7BEF">
              <w:rPr>
                <w:rFonts w:ascii="Arial" w:hAnsi="Arial" w:cs="Arial"/>
                <w:sz w:val="16"/>
                <w:szCs w:val="16"/>
              </w:rPr>
              <w:t>since the last survey</w:t>
            </w:r>
            <w:r w:rsidRPr="005A7BEF">
              <w:rPr>
                <w:rFonts w:ascii="Arial" w:hAnsi="Arial" w:cs="Arial"/>
                <w:sz w:val="16"/>
                <w:szCs w:val="16"/>
              </w:rPr>
              <w:t>?</w:t>
            </w:r>
          </w:p>
        </w:tc>
        <w:tc>
          <w:tcPr>
            <w:tcW w:w="1581" w:type="dxa"/>
            <w:tcBorders>
              <w:right w:val="nil"/>
            </w:tcBorders>
          </w:tcPr>
          <w:p w14:paraId="5D2D5E9B" w14:textId="4963E159" w:rsidR="00A2616E" w:rsidRPr="005A7BEF" w:rsidRDefault="00A2616E" w:rsidP="005A7BEF">
            <w:pPr>
              <w:rPr>
                <w:rFonts w:ascii="Arial" w:hAnsi="Arial" w:cs="Arial"/>
                <w:sz w:val="16"/>
                <w:szCs w:val="16"/>
              </w:rPr>
            </w:pPr>
            <w:r w:rsidRPr="005A7BEF">
              <w:rPr>
                <w:rFonts w:ascii="Arial" w:hAnsi="Arial" w:cs="Arial"/>
                <w:sz w:val="16"/>
                <w:szCs w:val="16"/>
              </w:rPr>
              <w:t xml:space="preserve">Has </w:t>
            </w:r>
            <w:r w:rsidR="00565C44" w:rsidRPr="0072371C">
              <w:rPr>
                <w:rFonts w:ascii="Arial" w:hAnsi="Arial" w:cs="Arial"/>
                <w:sz w:val="16"/>
                <w:szCs w:val="16"/>
              </w:rPr>
              <w:t>plot [#]: [Plot Name]</w:t>
            </w:r>
            <w:r w:rsidR="00565C44">
              <w:rPr>
                <w:rFonts w:ascii="Arial" w:hAnsi="Arial" w:cs="Arial"/>
                <w:sz w:val="16"/>
                <w:szCs w:val="16"/>
              </w:rPr>
              <w:t xml:space="preserve"> </w:t>
            </w:r>
            <w:r w:rsidRPr="005A7BEF">
              <w:rPr>
                <w:rFonts w:ascii="Arial" w:hAnsi="Arial" w:cs="Arial"/>
                <w:sz w:val="16"/>
                <w:szCs w:val="16"/>
              </w:rPr>
              <w:t xml:space="preserve">been burned </w:t>
            </w:r>
            <w:r w:rsidR="0044639C" w:rsidRPr="005A7BEF">
              <w:rPr>
                <w:rFonts w:ascii="Arial" w:hAnsi="Arial" w:cs="Arial"/>
                <w:sz w:val="16"/>
                <w:szCs w:val="16"/>
              </w:rPr>
              <w:t>since the last survey</w:t>
            </w:r>
            <w:r w:rsidRPr="005A7BEF">
              <w:rPr>
                <w:rFonts w:ascii="Arial" w:hAnsi="Arial" w:cs="Arial"/>
                <w:sz w:val="16"/>
                <w:szCs w:val="16"/>
              </w:rPr>
              <w:t>?</w:t>
            </w:r>
          </w:p>
          <w:p w14:paraId="30933B1F" w14:textId="77777777" w:rsidR="00A2616E" w:rsidRPr="005A7BEF" w:rsidRDefault="00A2616E" w:rsidP="005A7BEF">
            <w:pPr>
              <w:rPr>
                <w:rFonts w:ascii="Arial" w:hAnsi="Arial" w:cs="Arial"/>
                <w:sz w:val="16"/>
                <w:szCs w:val="16"/>
              </w:rPr>
            </w:pPr>
          </w:p>
          <w:p w14:paraId="1B4FF3CC" w14:textId="77777777" w:rsidR="00A2616E" w:rsidRPr="005A7BEF" w:rsidRDefault="00A2616E" w:rsidP="005A7BEF">
            <w:pPr>
              <w:rPr>
                <w:rFonts w:ascii="Arial" w:hAnsi="Arial" w:cs="Arial"/>
                <w:sz w:val="16"/>
                <w:szCs w:val="16"/>
              </w:rPr>
            </w:pPr>
            <w:r w:rsidRPr="005A7BEF">
              <w:rPr>
                <w:rFonts w:ascii="Arial" w:hAnsi="Arial" w:cs="Arial"/>
                <w:sz w:val="16"/>
                <w:szCs w:val="16"/>
              </w:rPr>
              <w:t>1 Yes</w:t>
            </w:r>
          </w:p>
          <w:p w14:paraId="6548A349" w14:textId="77777777" w:rsidR="00A2616E" w:rsidRPr="005A7BEF" w:rsidRDefault="00A2616E" w:rsidP="005A7BEF">
            <w:pPr>
              <w:rPr>
                <w:rFonts w:ascii="Arial" w:hAnsi="Arial" w:cs="Arial"/>
                <w:sz w:val="16"/>
                <w:szCs w:val="16"/>
              </w:rPr>
            </w:pPr>
            <w:r w:rsidRPr="005A7BEF">
              <w:rPr>
                <w:rFonts w:ascii="Arial" w:hAnsi="Arial" w:cs="Arial"/>
                <w:sz w:val="16"/>
                <w:szCs w:val="16"/>
              </w:rPr>
              <w:t>3 Partially</w:t>
            </w:r>
          </w:p>
          <w:p w14:paraId="1A06EE01" w14:textId="4E78E91A" w:rsidR="00A2616E" w:rsidRPr="005A7BEF" w:rsidRDefault="00A2616E" w:rsidP="005A7BEF">
            <w:pPr>
              <w:rPr>
                <w:rFonts w:ascii="Arial" w:hAnsi="Arial" w:cs="Arial"/>
                <w:b/>
                <w:sz w:val="16"/>
                <w:szCs w:val="16"/>
              </w:rPr>
            </w:pPr>
            <w:r w:rsidRPr="005A7BEF">
              <w:rPr>
                <w:rFonts w:ascii="Arial" w:hAnsi="Arial" w:cs="Arial"/>
                <w:sz w:val="16"/>
                <w:szCs w:val="16"/>
              </w:rPr>
              <w:t>5.  No</w:t>
            </w:r>
          </w:p>
        </w:tc>
        <w:tc>
          <w:tcPr>
            <w:tcW w:w="1551" w:type="dxa"/>
            <w:tcBorders>
              <w:left w:val="nil"/>
            </w:tcBorders>
          </w:tcPr>
          <w:p w14:paraId="16E5608D" w14:textId="086220BD" w:rsidR="00A2616E" w:rsidRPr="005A7BEF" w:rsidRDefault="00A2616E" w:rsidP="005A7BEF">
            <w:pPr>
              <w:rPr>
                <w:rFonts w:ascii="Arial" w:hAnsi="Arial" w:cs="Arial"/>
                <w:b/>
                <w:sz w:val="16"/>
                <w:szCs w:val="16"/>
              </w:rPr>
            </w:pPr>
          </w:p>
        </w:tc>
      </w:tr>
      <w:tr w:rsidR="000C0321" w:rsidRPr="005A7BEF" w14:paraId="640AC87C" w14:textId="77777777" w:rsidTr="00A738A4">
        <w:trPr>
          <w:trHeight w:val="312"/>
        </w:trPr>
        <w:tc>
          <w:tcPr>
            <w:tcW w:w="723" w:type="dxa"/>
            <w:vAlign w:val="center"/>
          </w:tcPr>
          <w:p w14:paraId="7D6C0437" w14:textId="508FE43C" w:rsidR="004C49EF" w:rsidRPr="005A7BEF" w:rsidRDefault="000C0321" w:rsidP="005A7BEF">
            <w:pPr>
              <w:spacing w:line="360" w:lineRule="auto"/>
              <w:rPr>
                <w:rFonts w:ascii="Arial" w:hAnsi="Arial" w:cs="Arial"/>
                <w:i/>
                <w:iCs/>
                <w:sz w:val="16"/>
                <w:szCs w:val="16"/>
              </w:rPr>
            </w:pPr>
            <w:r w:rsidRPr="005A7BEF">
              <w:rPr>
                <w:rFonts w:ascii="Arial" w:hAnsi="Arial" w:cs="Arial"/>
                <w:i/>
                <w:iCs/>
                <w:sz w:val="16"/>
                <w:szCs w:val="16"/>
              </w:rPr>
              <w:t> </w:t>
            </w:r>
          </w:p>
        </w:tc>
        <w:tc>
          <w:tcPr>
            <w:tcW w:w="2254" w:type="dxa"/>
            <w:vAlign w:val="center"/>
          </w:tcPr>
          <w:p w14:paraId="33EAA5E5" w14:textId="100B5F62" w:rsidR="000C0321" w:rsidRPr="005A7BEF" w:rsidRDefault="000C0321" w:rsidP="005A7BEF">
            <w:pPr>
              <w:spacing w:line="360" w:lineRule="auto"/>
              <w:rPr>
                <w:rFonts w:ascii="Arial" w:hAnsi="Arial" w:cs="Arial"/>
                <w:sz w:val="16"/>
                <w:szCs w:val="16"/>
              </w:rPr>
            </w:pPr>
            <w:r w:rsidRPr="005A7BEF">
              <w:rPr>
                <w:rFonts w:ascii="Arial" w:hAnsi="Arial" w:cs="Arial"/>
                <w:sz w:val="16"/>
                <w:szCs w:val="16"/>
              </w:rPr>
              <w:t> </w:t>
            </w:r>
          </w:p>
        </w:tc>
        <w:tc>
          <w:tcPr>
            <w:tcW w:w="2552" w:type="dxa"/>
            <w:vAlign w:val="center"/>
          </w:tcPr>
          <w:p w14:paraId="4BEB1C08" w14:textId="7ADF50AD" w:rsidR="000C0321" w:rsidRPr="005A7BEF" w:rsidRDefault="000C0321" w:rsidP="005A7BEF">
            <w:pPr>
              <w:spacing w:line="360" w:lineRule="auto"/>
              <w:rPr>
                <w:rFonts w:ascii="Arial" w:hAnsi="Arial" w:cs="Arial"/>
                <w:sz w:val="16"/>
                <w:szCs w:val="16"/>
              </w:rPr>
            </w:pPr>
          </w:p>
        </w:tc>
        <w:tc>
          <w:tcPr>
            <w:tcW w:w="2835" w:type="dxa"/>
            <w:vAlign w:val="center"/>
          </w:tcPr>
          <w:p w14:paraId="159F3095" w14:textId="17C8F7D0" w:rsidR="000C0321" w:rsidRPr="005A7BEF" w:rsidRDefault="000C0321" w:rsidP="005A7BEF">
            <w:pPr>
              <w:spacing w:line="360" w:lineRule="auto"/>
              <w:rPr>
                <w:rFonts w:ascii="Arial" w:hAnsi="Arial" w:cs="Arial"/>
                <w:i/>
                <w:sz w:val="16"/>
                <w:szCs w:val="16"/>
              </w:rPr>
            </w:pPr>
          </w:p>
        </w:tc>
        <w:tc>
          <w:tcPr>
            <w:tcW w:w="2693" w:type="dxa"/>
            <w:vAlign w:val="center"/>
          </w:tcPr>
          <w:p w14:paraId="17177728" w14:textId="6EE36D4A" w:rsidR="000C0321" w:rsidRPr="005A7BEF" w:rsidRDefault="000C0321" w:rsidP="005A7BEF">
            <w:pPr>
              <w:spacing w:line="360" w:lineRule="auto"/>
              <w:rPr>
                <w:rFonts w:ascii="Arial" w:hAnsi="Arial" w:cs="Arial"/>
                <w:sz w:val="16"/>
                <w:szCs w:val="16"/>
              </w:rPr>
            </w:pPr>
            <w:r w:rsidRPr="005A7BEF">
              <w:rPr>
                <w:rFonts w:ascii="Arial" w:hAnsi="Arial" w:cs="Arial"/>
                <w:sz w:val="16"/>
                <w:szCs w:val="16"/>
              </w:rPr>
              <w:t> </w:t>
            </w:r>
          </w:p>
        </w:tc>
        <w:tc>
          <w:tcPr>
            <w:tcW w:w="1581" w:type="dxa"/>
            <w:tcBorders>
              <w:right w:val="nil"/>
            </w:tcBorders>
            <w:vAlign w:val="center"/>
          </w:tcPr>
          <w:p w14:paraId="7A4307C1" w14:textId="13D7B04C" w:rsidR="000C0321" w:rsidRPr="005A7BEF" w:rsidRDefault="000C0321" w:rsidP="005A7BEF">
            <w:pPr>
              <w:spacing w:line="360" w:lineRule="auto"/>
              <w:rPr>
                <w:rFonts w:ascii="Arial" w:hAnsi="Arial" w:cs="Arial"/>
                <w:sz w:val="16"/>
                <w:szCs w:val="16"/>
              </w:rPr>
            </w:pPr>
          </w:p>
        </w:tc>
        <w:tc>
          <w:tcPr>
            <w:tcW w:w="1551" w:type="dxa"/>
            <w:tcBorders>
              <w:left w:val="nil"/>
            </w:tcBorders>
            <w:vAlign w:val="center"/>
          </w:tcPr>
          <w:p w14:paraId="788D693A" w14:textId="4FC5BF03" w:rsidR="000C0321" w:rsidRPr="005A7BEF" w:rsidRDefault="000C0321" w:rsidP="005A7BEF">
            <w:pPr>
              <w:spacing w:line="360" w:lineRule="auto"/>
              <w:rPr>
                <w:rFonts w:ascii="Arial" w:hAnsi="Arial" w:cs="Arial"/>
                <w:i/>
                <w:sz w:val="16"/>
                <w:szCs w:val="16"/>
              </w:rPr>
            </w:pPr>
            <w:r w:rsidRPr="005A7BEF">
              <w:rPr>
                <w:rFonts w:ascii="Arial" w:hAnsi="Arial" w:cs="Arial"/>
                <w:sz w:val="16"/>
                <w:szCs w:val="16"/>
              </w:rPr>
              <w:t> </w:t>
            </w:r>
          </w:p>
        </w:tc>
      </w:tr>
      <w:tr w:rsidR="000C0321" w:rsidRPr="005A7BEF" w14:paraId="658310FC" w14:textId="77777777" w:rsidTr="006A6D12">
        <w:trPr>
          <w:trHeight w:val="77"/>
        </w:trPr>
        <w:tc>
          <w:tcPr>
            <w:tcW w:w="723" w:type="dxa"/>
            <w:vAlign w:val="center"/>
          </w:tcPr>
          <w:p w14:paraId="3E471892" w14:textId="36575CCD" w:rsidR="004C49EF" w:rsidRPr="005A7BEF" w:rsidRDefault="000C0321" w:rsidP="005A7BEF">
            <w:pPr>
              <w:spacing w:line="360" w:lineRule="auto"/>
              <w:rPr>
                <w:rFonts w:ascii="Arial" w:hAnsi="Arial" w:cs="Arial"/>
                <w:sz w:val="16"/>
                <w:szCs w:val="16"/>
              </w:rPr>
            </w:pPr>
            <w:r w:rsidRPr="005A7BEF">
              <w:rPr>
                <w:rFonts w:ascii="Arial" w:hAnsi="Arial" w:cs="Arial"/>
                <w:sz w:val="16"/>
                <w:szCs w:val="16"/>
              </w:rPr>
              <w:t>A</w:t>
            </w:r>
          </w:p>
        </w:tc>
        <w:tc>
          <w:tcPr>
            <w:tcW w:w="2254" w:type="dxa"/>
            <w:vAlign w:val="center"/>
          </w:tcPr>
          <w:p w14:paraId="4886732D" w14:textId="0D3F04D9" w:rsidR="000C0321" w:rsidRPr="005A7BEF" w:rsidRDefault="000C0321" w:rsidP="005A7BEF">
            <w:pPr>
              <w:spacing w:line="360" w:lineRule="auto"/>
              <w:rPr>
                <w:rFonts w:ascii="Arial" w:hAnsi="Arial" w:cs="Arial"/>
                <w:sz w:val="16"/>
                <w:szCs w:val="16"/>
              </w:rPr>
            </w:pPr>
            <w:r w:rsidRPr="005A7BEF">
              <w:rPr>
                <w:rFonts w:ascii="Arial" w:hAnsi="Arial" w:cs="Arial"/>
                <w:sz w:val="16"/>
                <w:szCs w:val="16"/>
              </w:rPr>
              <w:t> </w:t>
            </w:r>
          </w:p>
        </w:tc>
        <w:tc>
          <w:tcPr>
            <w:tcW w:w="2552" w:type="dxa"/>
            <w:vAlign w:val="center"/>
          </w:tcPr>
          <w:p w14:paraId="68FD72E4" w14:textId="45A9A710" w:rsidR="000C0321" w:rsidRPr="005A7BEF" w:rsidRDefault="000C0321" w:rsidP="005A7BEF">
            <w:pPr>
              <w:spacing w:line="360" w:lineRule="auto"/>
              <w:rPr>
                <w:rFonts w:ascii="Arial" w:hAnsi="Arial" w:cs="Arial"/>
                <w:sz w:val="16"/>
                <w:szCs w:val="16"/>
              </w:rPr>
            </w:pPr>
            <w:r w:rsidRPr="005A7BEF">
              <w:rPr>
                <w:rFonts w:ascii="Arial" w:hAnsi="Arial" w:cs="Arial"/>
                <w:sz w:val="16"/>
                <w:szCs w:val="16"/>
              </w:rPr>
              <w:t> </w:t>
            </w:r>
          </w:p>
        </w:tc>
        <w:tc>
          <w:tcPr>
            <w:tcW w:w="2835" w:type="dxa"/>
            <w:vAlign w:val="center"/>
          </w:tcPr>
          <w:p w14:paraId="5E2D8418" w14:textId="187AED6D" w:rsidR="000C0321" w:rsidRPr="005A7BEF" w:rsidRDefault="000C0321" w:rsidP="005A7BEF">
            <w:pPr>
              <w:spacing w:line="360" w:lineRule="auto"/>
              <w:rPr>
                <w:rFonts w:ascii="Arial" w:hAnsi="Arial" w:cs="Arial"/>
                <w:sz w:val="16"/>
                <w:szCs w:val="16"/>
              </w:rPr>
            </w:pPr>
            <w:r w:rsidRPr="005A7BEF">
              <w:rPr>
                <w:rFonts w:ascii="Arial" w:hAnsi="Arial" w:cs="Arial"/>
                <w:sz w:val="16"/>
                <w:szCs w:val="16"/>
              </w:rPr>
              <w:t> </w:t>
            </w:r>
          </w:p>
        </w:tc>
        <w:tc>
          <w:tcPr>
            <w:tcW w:w="2693" w:type="dxa"/>
            <w:vAlign w:val="center"/>
          </w:tcPr>
          <w:p w14:paraId="133182CF" w14:textId="3EF3358E" w:rsidR="000C0321" w:rsidRPr="005A7BEF" w:rsidRDefault="000C0321" w:rsidP="005A7BEF">
            <w:pPr>
              <w:spacing w:line="360" w:lineRule="auto"/>
              <w:rPr>
                <w:rFonts w:ascii="Arial" w:hAnsi="Arial" w:cs="Arial"/>
                <w:sz w:val="16"/>
                <w:szCs w:val="16"/>
              </w:rPr>
            </w:pPr>
            <w:r w:rsidRPr="005A7BEF">
              <w:rPr>
                <w:rFonts w:ascii="Arial" w:hAnsi="Arial" w:cs="Arial"/>
                <w:sz w:val="16"/>
                <w:szCs w:val="16"/>
              </w:rPr>
              <w:t> </w:t>
            </w:r>
          </w:p>
        </w:tc>
        <w:tc>
          <w:tcPr>
            <w:tcW w:w="1581" w:type="dxa"/>
            <w:tcBorders>
              <w:right w:val="nil"/>
            </w:tcBorders>
            <w:vAlign w:val="center"/>
          </w:tcPr>
          <w:p w14:paraId="6D73FCDD" w14:textId="135A62F4" w:rsidR="000C0321" w:rsidRPr="005A7BEF" w:rsidRDefault="000C0321" w:rsidP="005A7BEF">
            <w:pPr>
              <w:spacing w:line="360" w:lineRule="auto"/>
              <w:rPr>
                <w:rFonts w:ascii="Arial" w:hAnsi="Arial" w:cs="Arial"/>
                <w:sz w:val="16"/>
                <w:szCs w:val="16"/>
              </w:rPr>
            </w:pPr>
            <w:r w:rsidRPr="005A7BEF">
              <w:rPr>
                <w:rFonts w:ascii="Arial" w:hAnsi="Arial" w:cs="Arial"/>
                <w:sz w:val="16"/>
                <w:szCs w:val="16"/>
              </w:rPr>
              <w:t> </w:t>
            </w:r>
          </w:p>
        </w:tc>
        <w:tc>
          <w:tcPr>
            <w:tcW w:w="1551" w:type="dxa"/>
            <w:tcBorders>
              <w:left w:val="nil"/>
            </w:tcBorders>
            <w:vAlign w:val="center"/>
          </w:tcPr>
          <w:p w14:paraId="15B896EF" w14:textId="0D92E05E" w:rsidR="000C0321" w:rsidRPr="005A7BEF" w:rsidRDefault="000C0321" w:rsidP="005A7BEF">
            <w:pPr>
              <w:spacing w:line="360" w:lineRule="auto"/>
              <w:rPr>
                <w:rFonts w:ascii="Arial" w:hAnsi="Arial" w:cs="Arial"/>
                <w:i/>
                <w:sz w:val="16"/>
                <w:szCs w:val="16"/>
              </w:rPr>
            </w:pPr>
            <w:r w:rsidRPr="005A7BEF">
              <w:rPr>
                <w:rFonts w:ascii="Arial" w:hAnsi="Arial" w:cs="Arial"/>
                <w:sz w:val="16"/>
                <w:szCs w:val="16"/>
              </w:rPr>
              <w:t> </w:t>
            </w:r>
          </w:p>
        </w:tc>
      </w:tr>
      <w:tr w:rsidR="000C0321" w:rsidRPr="005A7BEF" w14:paraId="6C7F135D" w14:textId="77777777" w:rsidTr="006A6D12">
        <w:tc>
          <w:tcPr>
            <w:tcW w:w="723" w:type="dxa"/>
            <w:vAlign w:val="center"/>
          </w:tcPr>
          <w:p w14:paraId="1822B33B" w14:textId="3B33C1BE" w:rsidR="004C49EF" w:rsidRPr="005A7BEF" w:rsidRDefault="000C0321" w:rsidP="005A7BEF">
            <w:pPr>
              <w:spacing w:line="360" w:lineRule="auto"/>
              <w:rPr>
                <w:rFonts w:ascii="Arial" w:hAnsi="Arial" w:cs="Arial"/>
                <w:sz w:val="16"/>
                <w:szCs w:val="16"/>
              </w:rPr>
            </w:pPr>
            <w:r w:rsidRPr="005A7BEF">
              <w:rPr>
                <w:rFonts w:ascii="Arial" w:hAnsi="Arial" w:cs="Arial"/>
                <w:sz w:val="16"/>
                <w:szCs w:val="16"/>
              </w:rPr>
              <w:t>B</w:t>
            </w:r>
          </w:p>
        </w:tc>
        <w:tc>
          <w:tcPr>
            <w:tcW w:w="2254" w:type="dxa"/>
            <w:vAlign w:val="center"/>
          </w:tcPr>
          <w:p w14:paraId="06428FAA" w14:textId="77777777" w:rsidR="000C0321" w:rsidRPr="005A7BEF" w:rsidRDefault="000C0321" w:rsidP="005A7BEF">
            <w:pPr>
              <w:spacing w:line="360" w:lineRule="auto"/>
              <w:rPr>
                <w:rFonts w:ascii="Arial" w:hAnsi="Arial" w:cs="Arial"/>
                <w:sz w:val="16"/>
                <w:szCs w:val="16"/>
              </w:rPr>
            </w:pPr>
          </w:p>
        </w:tc>
        <w:tc>
          <w:tcPr>
            <w:tcW w:w="2552" w:type="dxa"/>
            <w:vAlign w:val="center"/>
          </w:tcPr>
          <w:p w14:paraId="428E2D32" w14:textId="77777777" w:rsidR="000C0321" w:rsidRPr="005A7BEF" w:rsidRDefault="000C0321" w:rsidP="005A7BEF">
            <w:pPr>
              <w:spacing w:line="360" w:lineRule="auto"/>
              <w:rPr>
                <w:rFonts w:ascii="Arial" w:hAnsi="Arial" w:cs="Arial"/>
                <w:sz w:val="16"/>
                <w:szCs w:val="16"/>
              </w:rPr>
            </w:pPr>
          </w:p>
        </w:tc>
        <w:tc>
          <w:tcPr>
            <w:tcW w:w="2835" w:type="dxa"/>
            <w:vAlign w:val="center"/>
          </w:tcPr>
          <w:p w14:paraId="6368B918" w14:textId="77777777" w:rsidR="000C0321" w:rsidRPr="005A7BEF" w:rsidRDefault="000C0321" w:rsidP="005A7BEF">
            <w:pPr>
              <w:spacing w:line="360" w:lineRule="auto"/>
              <w:rPr>
                <w:rFonts w:ascii="Arial" w:hAnsi="Arial" w:cs="Arial"/>
                <w:sz w:val="16"/>
                <w:szCs w:val="16"/>
              </w:rPr>
            </w:pPr>
          </w:p>
        </w:tc>
        <w:tc>
          <w:tcPr>
            <w:tcW w:w="2693" w:type="dxa"/>
            <w:vAlign w:val="center"/>
          </w:tcPr>
          <w:p w14:paraId="4391B711" w14:textId="77777777" w:rsidR="000C0321" w:rsidRPr="005A7BEF" w:rsidRDefault="000C0321" w:rsidP="005A7BEF">
            <w:pPr>
              <w:spacing w:line="360" w:lineRule="auto"/>
              <w:rPr>
                <w:rFonts w:ascii="Arial" w:hAnsi="Arial" w:cs="Arial"/>
                <w:sz w:val="16"/>
                <w:szCs w:val="16"/>
              </w:rPr>
            </w:pPr>
          </w:p>
        </w:tc>
        <w:tc>
          <w:tcPr>
            <w:tcW w:w="1581" w:type="dxa"/>
            <w:tcBorders>
              <w:right w:val="nil"/>
            </w:tcBorders>
            <w:vAlign w:val="center"/>
          </w:tcPr>
          <w:p w14:paraId="4828EFDA" w14:textId="77777777" w:rsidR="000C0321" w:rsidRPr="005A7BEF" w:rsidRDefault="000C0321" w:rsidP="005A7BEF">
            <w:pPr>
              <w:spacing w:line="360" w:lineRule="auto"/>
              <w:rPr>
                <w:rFonts w:ascii="Arial" w:hAnsi="Arial" w:cs="Arial"/>
                <w:sz w:val="16"/>
                <w:szCs w:val="16"/>
              </w:rPr>
            </w:pPr>
          </w:p>
        </w:tc>
        <w:tc>
          <w:tcPr>
            <w:tcW w:w="1551" w:type="dxa"/>
            <w:tcBorders>
              <w:left w:val="nil"/>
            </w:tcBorders>
            <w:vAlign w:val="center"/>
          </w:tcPr>
          <w:p w14:paraId="65864E84" w14:textId="77777777" w:rsidR="000C0321" w:rsidRPr="005A7BEF" w:rsidRDefault="000C0321" w:rsidP="005A7BEF">
            <w:pPr>
              <w:spacing w:line="360" w:lineRule="auto"/>
              <w:rPr>
                <w:rFonts w:ascii="Arial" w:hAnsi="Arial" w:cs="Arial"/>
                <w:sz w:val="16"/>
                <w:szCs w:val="16"/>
              </w:rPr>
            </w:pPr>
          </w:p>
        </w:tc>
      </w:tr>
      <w:tr w:rsidR="000C0321" w:rsidRPr="005A7BEF" w14:paraId="5A99AD5A" w14:textId="77777777" w:rsidTr="006A6D12">
        <w:tc>
          <w:tcPr>
            <w:tcW w:w="723" w:type="dxa"/>
            <w:vAlign w:val="center"/>
          </w:tcPr>
          <w:p w14:paraId="013EB902" w14:textId="4B9C57BC" w:rsidR="004C49EF" w:rsidRPr="005A7BEF" w:rsidRDefault="000C0321" w:rsidP="005A7BEF">
            <w:pPr>
              <w:spacing w:line="360" w:lineRule="auto"/>
              <w:rPr>
                <w:rFonts w:ascii="Arial" w:hAnsi="Arial" w:cs="Arial"/>
                <w:sz w:val="16"/>
                <w:szCs w:val="16"/>
              </w:rPr>
            </w:pPr>
            <w:r w:rsidRPr="005A7BEF">
              <w:rPr>
                <w:rFonts w:ascii="Arial" w:hAnsi="Arial" w:cs="Arial"/>
                <w:sz w:val="16"/>
                <w:szCs w:val="16"/>
              </w:rPr>
              <w:t>C</w:t>
            </w:r>
          </w:p>
        </w:tc>
        <w:tc>
          <w:tcPr>
            <w:tcW w:w="2254" w:type="dxa"/>
            <w:vAlign w:val="center"/>
          </w:tcPr>
          <w:p w14:paraId="5E4C2398" w14:textId="77777777" w:rsidR="000C0321" w:rsidRPr="005A7BEF" w:rsidRDefault="000C0321" w:rsidP="005A7BEF">
            <w:pPr>
              <w:spacing w:line="360" w:lineRule="auto"/>
              <w:rPr>
                <w:rFonts w:ascii="Arial" w:hAnsi="Arial" w:cs="Arial"/>
                <w:sz w:val="16"/>
                <w:szCs w:val="16"/>
              </w:rPr>
            </w:pPr>
          </w:p>
        </w:tc>
        <w:tc>
          <w:tcPr>
            <w:tcW w:w="2552" w:type="dxa"/>
            <w:vAlign w:val="center"/>
          </w:tcPr>
          <w:p w14:paraId="29FE5BF5" w14:textId="77777777" w:rsidR="000C0321" w:rsidRPr="005A7BEF" w:rsidRDefault="000C0321" w:rsidP="005A7BEF">
            <w:pPr>
              <w:spacing w:line="360" w:lineRule="auto"/>
              <w:rPr>
                <w:rFonts w:ascii="Arial" w:hAnsi="Arial" w:cs="Arial"/>
                <w:sz w:val="16"/>
                <w:szCs w:val="16"/>
              </w:rPr>
            </w:pPr>
          </w:p>
        </w:tc>
        <w:tc>
          <w:tcPr>
            <w:tcW w:w="2835" w:type="dxa"/>
            <w:vAlign w:val="center"/>
          </w:tcPr>
          <w:p w14:paraId="1E1A8DDD" w14:textId="77777777" w:rsidR="000C0321" w:rsidRPr="005A7BEF" w:rsidRDefault="000C0321" w:rsidP="005A7BEF">
            <w:pPr>
              <w:spacing w:line="360" w:lineRule="auto"/>
              <w:rPr>
                <w:rFonts w:ascii="Arial" w:hAnsi="Arial" w:cs="Arial"/>
                <w:sz w:val="16"/>
                <w:szCs w:val="16"/>
              </w:rPr>
            </w:pPr>
          </w:p>
        </w:tc>
        <w:tc>
          <w:tcPr>
            <w:tcW w:w="2693" w:type="dxa"/>
            <w:vAlign w:val="center"/>
          </w:tcPr>
          <w:p w14:paraId="7BC1122D" w14:textId="77777777" w:rsidR="000C0321" w:rsidRPr="005A7BEF" w:rsidRDefault="000C0321" w:rsidP="005A7BEF">
            <w:pPr>
              <w:spacing w:line="360" w:lineRule="auto"/>
              <w:rPr>
                <w:rFonts w:ascii="Arial" w:hAnsi="Arial" w:cs="Arial"/>
                <w:sz w:val="16"/>
                <w:szCs w:val="16"/>
              </w:rPr>
            </w:pPr>
          </w:p>
        </w:tc>
        <w:tc>
          <w:tcPr>
            <w:tcW w:w="1581" w:type="dxa"/>
            <w:tcBorders>
              <w:right w:val="nil"/>
            </w:tcBorders>
            <w:vAlign w:val="center"/>
          </w:tcPr>
          <w:p w14:paraId="38E33FB6" w14:textId="77777777" w:rsidR="000C0321" w:rsidRPr="005A7BEF" w:rsidRDefault="000C0321" w:rsidP="005A7BEF">
            <w:pPr>
              <w:spacing w:line="360" w:lineRule="auto"/>
              <w:rPr>
                <w:rFonts w:ascii="Arial" w:hAnsi="Arial" w:cs="Arial"/>
                <w:sz w:val="16"/>
                <w:szCs w:val="16"/>
              </w:rPr>
            </w:pPr>
          </w:p>
        </w:tc>
        <w:tc>
          <w:tcPr>
            <w:tcW w:w="1551" w:type="dxa"/>
            <w:tcBorders>
              <w:left w:val="nil"/>
            </w:tcBorders>
            <w:vAlign w:val="center"/>
          </w:tcPr>
          <w:p w14:paraId="010FEA3C" w14:textId="77777777" w:rsidR="000C0321" w:rsidRPr="005A7BEF" w:rsidRDefault="000C0321" w:rsidP="005A7BEF">
            <w:pPr>
              <w:spacing w:line="360" w:lineRule="auto"/>
              <w:rPr>
                <w:rFonts w:ascii="Arial" w:hAnsi="Arial" w:cs="Arial"/>
                <w:sz w:val="16"/>
                <w:szCs w:val="16"/>
              </w:rPr>
            </w:pPr>
          </w:p>
        </w:tc>
      </w:tr>
      <w:tr w:rsidR="000C0321" w:rsidRPr="005A7BEF" w14:paraId="782C5F7E" w14:textId="77777777" w:rsidTr="006A6D12">
        <w:tc>
          <w:tcPr>
            <w:tcW w:w="723" w:type="dxa"/>
            <w:vAlign w:val="center"/>
          </w:tcPr>
          <w:p w14:paraId="7009810C" w14:textId="47DEAC9A" w:rsidR="004C49EF" w:rsidRPr="005A7BEF" w:rsidRDefault="000C0321" w:rsidP="005A7BEF">
            <w:pPr>
              <w:spacing w:line="360" w:lineRule="auto"/>
              <w:rPr>
                <w:rFonts w:ascii="Arial" w:hAnsi="Arial" w:cs="Arial"/>
                <w:sz w:val="16"/>
                <w:szCs w:val="16"/>
              </w:rPr>
            </w:pPr>
            <w:r w:rsidRPr="005A7BEF">
              <w:rPr>
                <w:rFonts w:ascii="Arial" w:hAnsi="Arial" w:cs="Arial"/>
                <w:sz w:val="16"/>
                <w:szCs w:val="16"/>
              </w:rPr>
              <w:t>D</w:t>
            </w:r>
          </w:p>
        </w:tc>
        <w:tc>
          <w:tcPr>
            <w:tcW w:w="2254" w:type="dxa"/>
            <w:vAlign w:val="center"/>
          </w:tcPr>
          <w:p w14:paraId="37A8AD89" w14:textId="77777777" w:rsidR="000C0321" w:rsidRPr="005A7BEF" w:rsidRDefault="000C0321" w:rsidP="005A7BEF">
            <w:pPr>
              <w:spacing w:line="360" w:lineRule="auto"/>
              <w:rPr>
                <w:rFonts w:ascii="Arial" w:hAnsi="Arial" w:cs="Arial"/>
                <w:sz w:val="16"/>
                <w:szCs w:val="16"/>
              </w:rPr>
            </w:pPr>
          </w:p>
        </w:tc>
        <w:tc>
          <w:tcPr>
            <w:tcW w:w="2552" w:type="dxa"/>
            <w:vAlign w:val="center"/>
          </w:tcPr>
          <w:p w14:paraId="5D162421" w14:textId="77777777" w:rsidR="000C0321" w:rsidRPr="005A7BEF" w:rsidRDefault="000C0321" w:rsidP="005A7BEF">
            <w:pPr>
              <w:spacing w:line="360" w:lineRule="auto"/>
              <w:rPr>
                <w:rFonts w:ascii="Arial" w:hAnsi="Arial" w:cs="Arial"/>
                <w:sz w:val="16"/>
                <w:szCs w:val="16"/>
              </w:rPr>
            </w:pPr>
          </w:p>
        </w:tc>
        <w:tc>
          <w:tcPr>
            <w:tcW w:w="2835" w:type="dxa"/>
            <w:vAlign w:val="center"/>
          </w:tcPr>
          <w:p w14:paraId="3574EB24" w14:textId="77777777" w:rsidR="000C0321" w:rsidRPr="005A7BEF" w:rsidRDefault="000C0321" w:rsidP="005A7BEF">
            <w:pPr>
              <w:spacing w:line="360" w:lineRule="auto"/>
              <w:rPr>
                <w:rFonts w:ascii="Arial" w:hAnsi="Arial" w:cs="Arial"/>
                <w:sz w:val="16"/>
                <w:szCs w:val="16"/>
              </w:rPr>
            </w:pPr>
          </w:p>
        </w:tc>
        <w:tc>
          <w:tcPr>
            <w:tcW w:w="2693" w:type="dxa"/>
            <w:vAlign w:val="center"/>
          </w:tcPr>
          <w:p w14:paraId="616DA628" w14:textId="77777777" w:rsidR="000C0321" w:rsidRPr="005A7BEF" w:rsidRDefault="000C0321" w:rsidP="005A7BEF">
            <w:pPr>
              <w:spacing w:line="360" w:lineRule="auto"/>
              <w:rPr>
                <w:rFonts w:ascii="Arial" w:hAnsi="Arial" w:cs="Arial"/>
                <w:sz w:val="16"/>
                <w:szCs w:val="16"/>
              </w:rPr>
            </w:pPr>
          </w:p>
        </w:tc>
        <w:tc>
          <w:tcPr>
            <w:tcW w:w="1581" w:type="dxa"/>
            <w:tcBorders>
              <w:right w:val="nil"/>
            </w:tcBorders>
            <w:vAlign w:val="center"/>
          </w:tcPr>
          <w:p w14:paraId="468C43D1" w14:textId="77777777" w:rsidR="000C0321" w:rsidRPr="005A7BEF" w:rsidRDefault="000C0321" w:rsidP="005A7BEF">
            <w:pPr>
              <w:spacing w:line="360" w:lineRule="auto"/>
              <w:rPr>
                <w:rFonts w:ascii="Arial" w:hAnsi="Arial" w:cs="Arial"/>
                <w:sz w:val="16"/>
                <w:szCs w:val="16"/>
              </w:rPr>
            </w:pPr>
          </w:p>
        </w:tc>
        <w:tc>
          <w:tcPr>
            <w:tcW w:w="1551" w:type="dxa"/>
            <w:tcBorders>
              <w:left w:val="nil"/>
            </w:tcBorders>
            <w:vAlign w:val="center"/>
          </w:tcPr>
          <w:p w14:paraId="0E12895D" w14:textId="77777777" w:rsidR="000C0321" w:rsidRPr="005A7BEF" w:rsidRDefault="000C0321" w:rsidP="005A7BEF">
            <w:pPr>
              <w:spacing w:line="360" w:lineRule="auto"/>
              <w:rPr>
                <w:rFonts w:ascii="Arial" w:hAnsi="Arial" w:cs="Arial"/>
                <w:sz w:val="16"/>
                <w:szCs w:val="16"/>
              </w:rPr>
            </w:pPr>
          </w:p>
        </w:tc>
      </w:tr>
      <w:tr w:rsidR="000C0321" w:rsidRPr="005A7BEF" w14:paraId="7779613A" w14:textId="77777777" w:rsidTr="006A6D12">
        <w:tc>
          <w:tcPr>
            <w:tcW w:w="723" w:type="dxa"/>
            <w:vAlign w:val="center"/>
          </w:tcPr>
          <w:p w14:paraId="09C81374" w14:textId="4490599A" w:rsidR="004C49EF" w:rsidRPr="005A7BEF" w:rsidRDefault="000C0321" w:rsidP="005A7BEF">
            <w:pPr>
              <w:spacing w:line="360" w:lineRule="auto"/>
              <w:rPr>
                <w:rFonts w:ascii="Arial" w:hAnsi="Arial" w:cs="Arial"/>
                <w:sz w:val="16"/>
                <w:szCs w:val="16"/>
              </w:rPr>
            </w:pPr>
            <w:r w:rsidRPr="005A7BEF">
              <w:rPr>
                <w:rFonts w:ascii="Arial" w:hAnsi="Arial" w:cs="Arial"/>
                <w:sz w:val="16"/>
                <w:szCs w:val="16"/>
              </w:rPr>
              <w:t>E</w:t>
            </w:r>
          </w:p>
        </w:tc>
        <w:tc>
          <w:tcPr>
            <w:tcW w:w="2254" w:type="dxa"/>
            <w:vAlign w:val="center"/>
          </w:tcPr>
          <w:p w14:paraId="5B9F060E" w14:textId="77777777" w:rsidR="000C0321" w:rsidRPr="005A7BEF" w:rsidRDefault="000C0321" w:rsidP="005A7BEF">
            <w:pPr>
              <w:spacing w:line="360" w:lineRule="auto"/>
              <w:rPr>
                <w:rFonts w:ascii="Arial" w:hAnsi="Arial" w:cs="Arial"/>
                <w:sz w:val="16"/>
                <w:szCs w:val="16"/>
              </w:rPr>
            </w:pPr>
          </w:p>
        </w:tc>
        <w:tc>
          <w:tcPr>
            <w:tcW w:w="2552" w:type="dxa"/>
            <w:vAlign w:val="center"/>
          </w:tcPr>
          <w:p w14:paraId="7EB83AC6" w14:textId="77777777" w:rsidR="000C0321" w:rsidRPr="005A7BEF" w:rsidRDefault="000C0321" w:rsidP="005A7BEF">
            <w:pPr>
              <w:spacing w:line="360" w:lineRule="auto"/>
              <w:rPr>
                <w:rFonts w:ascii="Arial" w:hAnsi="Arial" w:cs="Arial"/>
                <w:sz w:val="16"/>
                <w:szCs w:val="16"/>
              </w:rPr>
            </w:pPr>
          </w:p>
        </w:tc>
        <w:tc>
          <w:tcPr>
            <w:tcW w:w="2835" w:type="dxa"/>
            <w:vAlign w:val="center"/>
          </w:tcPr>
          <w:p w14:paraId="7CB3A926" w14:textId="77777777" w:rsidR="000C0321" w:rsidRPr="005A7BEF" w:rsidRDefault="000C0321" w:rsidP="005A7BEF">
            <w:pPr>
              <w:spacing w:line="360" w:lineRule="auto"/>
              <w:rPr>
                <w:rFonts w:ascii="Arial" w:hAnsi="Arial" w:cs="Arial"/>
                <w:sz w:val="16"/>
                <w:szCs w:val="16"/>
              </w:rPr>
            </w:pPr>
          </w:p>
        </w:tc>
        <w:tc>
          <w:tcPr>
            <w:tcW w:w="2693" w:type="dxa"/>
            <w:vAlign w:val="center"/>
          </w:tcPr>
          <w:p w14:paraId="136D1450" w14:textId="77777777" w:rsidR="000C0321" w:rsidRPr="005A7BEF" w:rsidRDefault="000C0321" w:rsidP="005A7BEF">
            <w:pPr>
              <w:spacing w:line="360" w:lineRule="auto"/>
              <w:rPr>
                <w:rFonts w:ascii="Arial" w:hAnsi="Arial" w:cs="Arial"/>
                <w:sz w:val="16"/>
                <w:szCs w:val="16"/>
              </w:rPr>
            </w:pPr>
          </w:p>
        </w:tc>
        <w:tc>
          <w:tcPr>
            <w:tcW w:w="1581" w:type="dxa"/>
            <w:tcBorders>
              <w:right w:val="nil"/>
            </w:tcBorders>
            <w:vAlign w:val="center"/>
          </w:tcPr>
          <w:p w14:paraId="5AB0FE21" w14:textId="77777777" w:rsidR="000C0321" w:rsidRPr="005A7BEF" w:rsidRDefault="000C0321" w:rsidP="005A7BEF">
            <w:pPr>
              <w:spacing w:line="360" w:lineRule="auto"/>
              <w:rPr>
                <w:rFonts w:ascii="Arial" w:hAnsi="Arial" w:cs="Arial"/>
                <w:sz w:val="16"/>
                <w:szCs w:val="16"/>
              </w:rPr>
            </w:pPr>
          </w:p>
        </w:tc>
        <w:tc>
          <w:tcPr>
            <w:tcW w:w="1551" w:type="dxa"/>
            <w:tcBorders>
              <w:left w:val="nil"/>
            </w:tcBorders>
            <w:vAlign w:val="center"/>
          </w:tcPr>
          <w:p w14:paraId="53121340" w14:textId="77777777" w:rsidR="000C0321" w:rsidRPr="005A7BEF" w:rsidRDefault="000C0321" w:rsidP="005A7BEF">
            <w:pPr>
              <w:spacing w:line="360" w:lineRule="auto"/>
              <w:rPr>
                <w:rFonts w:ascii="Arial" w:hAnsi="Arial" w:cs="Arial"/>
                <w:sz w:val="16"/>
                <w:szCs w:val="16"/>
              </w:rPr>
            </w:pPr>
          </w:p>
        </w:tc>
      </w:tr>
    </w:tbl>
    <w:p w14:paraId="3BBAE100" w14:textId="26F434D2" w:rsidR="00304DFD" w:rsidRPr="005A7BEF" w:rsidRDefault="00304DFD" w:rsidP="005A7BEF">
      <w:pPr>
        <w:rPr>
          <w:rFonts w:ascii="Arial" w:hAnsi="Arial" w:cs="Arial"/>
          <w:b/>
          <w:sz w:val="16"/>
          <w:szCs w:val="16"/>
        </w:rPr>
      </w:pPr>
    </w:p>
    <w:p w14:paraId="019B2FB0" w14:textId="72E8B05A" w:rsidR="006A6D12" w:rsidRPr="005A7BEF" w:rsidRDefault="006A6D12" w:rsidP="005A7BEF">
      <w:pPr>
        <w:rPr>
          <w:rFonts w:ascii="Arial" w:hAnsi="Arial" w:cs="Arial"/>
          <w:b/>
          <w:sz w:val="16"/>
          <w:szCs w:val="16"/>
        </w:rPr>
      </w:pPr>
    </w:p>
    <w:p w14:paraId="63C26AB9" w14:textId="34852921" w:rsidR="00B730B3" w:rsidRPr="005A7BEF" w:rsidRDefault="00B730B3" w:rsidP="005A7BEF">
      <w:pPr>
        <w:rPr>
          <w:rFonts w:ascii="Arial" w:hAnsi="Arial" w:cs="Arial"/>
          <w:b/>
          <w:sz w:val="16"/>
          <w:szCs w:val="16"/>
        </w:rPr>
      </w:pPr>
    </w:p>
    <w:p w14:paraId="73879C5E" w14:textId="77777777" w:rsidR="00B730B3" w:rsidRPr="005A7BEF" w:rsidRDefault="00B730B3" w:rsidP="005A7BEF">
      <w:pPr>
        <w:rPr>
          <w:rFonts w:ascii="Arial" w:hAnsi="Arial" w:cs="Arial"/>
          <w:b/>
          <w:sz w:val="16"/>
          <w:szCs w:val="16"/>
        </w:rPr>
      </w:pPr>
    </w:p>
    <w:p w14:paraId="2B9FD731" w14:textId="0DDDD7AC" w:rsidR="006A6D12" w:rsidRPr="005A7BEF" w:rsidRDefault="006A6D12" w:rsidP="005A7BEF">
      <w:pPr>
        <w:rPr>
          <w:rFonts w:ascii="Arial" w:hAnsi="Arial" w:cs="Arial"/>
          <w:b/>
          <w:sz w:val="16"/>
          <w:szCs w:val="16"/>
        </w:rPr>
      </w:pPr>
    </w:p>
    <w:p w14:paraId="1722391F" w14:textId="16F61CE0" w:rsidR="006A6D12" w:rsidRPr="005A7BEF" w:rsidRDefault="006A6D12" w:rsidP="005A7BEF">
      <w:pPr>
        <w:rPr>
          <w:rFonts w:ascii="Arial" w:hAnsi="Arial" w:cs="Arial"/>
          <w:b/>
          <w:sz w:val="16"/>
          <w:szCs w:val="16"/>
        </w:rPr>
      </w:pPr>
    </w:p>
    <w:p w14:paraId="0B568B14" w14:textId="77777777" w:rsidR="00304DFD" w:rsidRPr="005A7BEF" w:rsidRDefault="00304DFD" w:rsidP="005A7BEF">
      <w:pPr>
        <w:rPr>
          <w:rFonts w:ascii="Arial" w:hAnsi="Arial" w:cs="Arial"/>
          <w:b/>
          <w:sz w:val="16"/>
          <w:szCs w:val="16"/>
        </w:rPr>
      </w:pPr>
    </w:p>
    <w:tbl>
      <w:tblPr>
        <w:tblStyle w:val="TableGrid"/>
        <w:tblW w:w="0" w:type="auto"/>
        <w:tblInd w:w="562" w:type="dxa"/>
        <w:tblLook w:val="04A0" w:firstRow="1" w:lastRow="0" w:firstColumn="1" w:lastColumn="0" w:noHBand="0" w:noVBand="1"/>
      </w:tblPr>
      <w:tblGrid>
        <w:gridCol w:w="14175"/>
      </w:tblGrid>
      <w:tr w:rsidR="009856DF" w:rsidRPr="005A7BEF" w14:paraId="03E6D69D" w14:textId="77777777" w:rsidTr="004C49EF">
        <w:tc>
          <w:tcPr>
            <w:tcW w:w="14175" w:type="dxa"/>
          </w:tcPr>
          <w:p w14:paraId="7DA02636" w14:textId="77777777" w:rsidR="009856DF" w:rsidRPr="005A7BEF" w:rsidRDefault="009856DF" w:rsidP="005A7BEF">
            <w:pPr>
              <w:rPr>
                <w:rFonts w:ascii="Arial" w:hAnsi="Arial" w:cs="Arial"/>
                <w:b/>
                <w:sz w:val="20"/>
                <w:szCs w:val="20"/>
              </w:rPr>
            </w:pPr>
            <w:r w:rsidRPr="005A7BEF">
              <w:rPr>
                <w:rFonts w:ascii="Arial" w:hAnsi="Arial" w:cs="Arial"/>
                <w:b/>
                <w:sz w:val="20"/>
                <w:szCs w:val="20"/>
              </w:rPr>
              <w:t xml:space="preserve">Codes for I48:  </w:t>
            </w:r>
          </w:p>
        </w:tc>
      </w:tr>
      <w:tr w:rsidR="009856DF" w:rsidRPr="005A7BEF" w14:paraId="7DA310F3" w14:textId="77777777" w:rsidTr="004C49EF">
        <w:tc>
          <w:tcPr>
            <w:tcW w:w="14175" w:type="dxa"/>
          </w:tcPr>
          <w:p w14:paraId="49C3F537" w14:textId="4055A578" w:rsidR="009856DF" w:rsidRPr="005A7BEF" w:rsidRDefault="009856DF" w:rsidP="005A7BEF">
            <w:pPr>
              <w:rPr>
                <w:rFonts w:ascii="Arial" w:hAnsi="Arial" w:cs="Arial"/>
                <w:sz w:val="20"/>
                <w:szCs w:val="20"/>
              </w:rPr>
            </w:pPr>
            <w:r w:rsidRPr="005A7BEF">
              <w:rPr>
                <w:rFonts w:ascii="Arial" w:hAnsi="Arial" w:cs="Arial"/>
                <w:sz w:val="20"/>
                <w:szCs w:val="20"/>
              </w:rPr>
              <w:t>1 Levelling the terrain   2   Terracing 3  Bunding for soil and water conservation    4    Mulching         5   Fencing      6    Reclamation     7… Performs crop rotation   8.….. Digging a well   9…. Digging a pond    10…. Deepening a well  11…. Any irrigation related investments  12…..  Improving buildings or other structures</w:t>
            </w:r>
            <w:r w:rsidR="00EA397F" w:rsidRPr="005A7BEF">
              <w:rPr>
                <w:rFonts w:ascii="Arial" w:hAnsi="Arial" w:cs="Arial"/>
                <w:sz w:val="20"/>
                <w:szCs w:val="20"/>
              </w:rPr>
              <w:t xml:space="preserve">  </w:t>
            </w:r>
            <w:r w:rsidRPr="005A7BEF">
              <w:rPr>
                <w:rFonts w:ascii="Arial" w:hAnsi="Arial" w:cs="Arial"/>
                <w:sz w:val="20"/>
                <w:szCs w:val="20"/>
              </w:rPr>
              <w:t xml:space="preserve"> </w:t>
            </w:r>
            <w:r w:rsidR="00EA397F" w:rsidRPr="005A7BEF">
              <w:rPr>
                <w:rFonts w:ascii="Arial" w:hAnsi="Arial" w:cs="Arial"/>
                <w:sz w:val="20"/>
                <w:szCs w:val="20"/>
              </w:rPr>
              <w:t>-666</w:t>
            </w:r>
            <w:r w:rsidRPr="005A7BEF">
              <w:rPr>
                <w:rFonts w:ascii="Arial" w:hAnsi="Arial" w:cs="Arial"/>
                <w:sz w:val="20"/>
                <w:szCs w:val="20"/>
              </w:rPr>
              <w:t>.   Other (</w:t>
            </w:r>
            <w:r w:rsidR="00B02DE9" w:rsidRPr="005A7BEF">
              <w:rPr>
                <w:rFonts w:ascii="Arial" w:hAnsi="Arial" w:cs="Arial"/>
                <w:sz w:val="20"/>
                <w:szCs w:val="20"/>
              </w:rPr>
              <w:t>Specify</w:t>
            </w:r>
            <w:r w:rsidRPr="005A7BEF">
              <w:rPr>
                <w:rFonts w:ascii="Arial" w:hAnsi="Arial" w:cs="Arial"/>
                <w:sz w:val="20"/>
                <w:szCs w:val="20"/>
              </w:rPr>
              <w:t>)</w:t>
            </w:r>
          </w:p>
        </w:tc>
      </w:tr>
    </w:tbl>
    <w:p w14:paraId="481F9210" w14:textId="77777777" w:rsidR="00304DFD" w:rsidRPr="005A7BEF" w:rsidRDefault="00304DFD" w:rsidP="005A7BEF">
      <w:pPr>
        <w:rPr>
          <w:rFonts w:ascii="Arial" w:hAnsi="Arial" w:cs="Arial"/>
          <w:b/>
          <w:sz w:val="16"/>
          <w:szCs w:val="16"/>
        </w:rPr>
      </w:pPr>
    </w:p>
    <w:p w14:paraId="7E333F3C" w14:textId="77777777" w:rsidR="00304DFD" w:rsidRPr="005A7BEF" w:rsidRDefault="00304DFD" w:rsidP="005A7BEF">
      <w:pPr>
        <w:rPr>
          <w:rFonts w:ascii="Arial" w:hAnsi="Arial" w:cs="Arial"/>
          <w:b/>
          <w:sz w:val="16"/>
          <w:szCs w:val="16"/>
        </w:rPr>
      </w:pPr>
    </w:p>
    <w:p w14:paraId="0F0DCF52" w14:textId="77777777" w:rsidR="00304DFD" w:rsidRPr="005A7BEF" w:rsidRDefault="00304DFD" w:rsidP="005A7BEF">
      <w:pPr>
        <w:rPr>
          <w:rFonts w:ascii="Arial" w:hAnsi="Arial" w:cs="Arial"/>
          <w:b/>
          <w:sz w:val="16"/>
          <w:szCs w:val="16"/>
        </w:rPr>
      </w:pPr>
    </w:p>
    <w:p w14:paraId="7B3AC205" w14:textId="77777777" w:rsidR="008856FE" w:rsidRPr="005A7BEF" w:rsidRDefault="008856FE" w:rsidP="005A7BEF">
      <w:pPr>
        <w:rPr>
          <w:rFonts w:ascii="Arial" w:hAnsi="Arial" w:cs="Arial"/>
          <w:b/>
          <w:sz w:val="16"/>
          <w:szCs w:val="16"/>
        </w:rPr>
        <w:sectPr w:rsidR="008856FE" w:rsidRPr="005A7BEF" w:rsidSect="00695071">
          <w:pgSz w:w="16834" w:h="11909" w:orient="landscape" w:code="9"/>
          <w:pgMar w:top="720" w:right="720" w:bottom="720" w:left="720" w:header="720" w:footer="720" w:gutter="0"/>
          <w:cols w:space="720"/>
          <w:docGrid w:linePitch="360"/>
        </w:sectPr>
      </w:pPr>
    </w:p>
    <w:p w14:paraId="110AE36B" w14:textId="0F936DF4" w:rsidR="008230E4" w:rsidRPr="005A7BEF" w:rsidRDefault="00DC4449" w:rsidP="005A7BEF">
      <w:pPr>
        <w:pStyle w:val="Heading2"/>
        <w:spacing w:before="0"/>
        <w:ind w:left="720"/>
        <w:rPr>
          <w:rFonts w:ascii="Arial" w:hAnsi="Arial" w:cs="Arial"/>
          <w:color w:val="auto"/>
          <w:sz w:val="20"/>
          <w:szCs w:val="20"/>
        </w:rPr>
      </w:pPr>
      <w:bookmarkStart w:id="126" w:name="_Toc516617825"/>
      <w:r>
        <w:rPr>
          <w:rFonts w:ascii="Arial" w:hAnsi="Arial" w:cs="Arial"/>
          <w:color w:val="auto"/>
          <w:sz w:val="20"/>
          <w:szCs w:val="20"/>
        </w:rPr>
        <w:lastRenderedPageBreak/>
        <w:t>PART</w:t>
      </w:r>
      <w:r w:rsidRPr="005A7BEF">
        <w:rPr>
          <w:rFonts w:ascii="Arial" w:hAnsi="Arial" w:cs="Arial"/>
          <w:color w:val="auto"/>
          <w:sz w:val="20"/>
          <w:szCs w:val="20"/>
        </w:rPr>
        <w:t xml:space="preserve"> </w:t>
      </w:r>
      <w:r w:rsidR="008230E4" w:rsidRPr="005A7BEF">
        <w:rPr>
          <w:rFonts w:ascii="Arial" w:hAnsi="Arial" w:cs="Arial"/>
          <w:color w:val="auto"/>
          <w:sz w:val="20"/>
          <w:szCs w:val="20"/>
        </w:rPr>
        <w:t>J: TRACTOR AND PLOUGH USE</w:t>
      </w:r>
      <w:bookmarkEnd w:id="126"/>
    </w:p>
    <w:p w14:paraId="62E9D953" w14:textId="77777777" w:rsidR="00DC4449" w:rsidRDefault="006A6D12" w:rsidP="005A7BEF">
      <w:pPr>
        <w:rPr>
          <w:rFonts w:ascii="Arial" w:hAnsi="Arial" w:cs="Arial"/>
          <w:b/>
          <w:sz w:val="16"/>
          <w:szCs w:val="16"/>
        </w:rPr>
      </w:pPr>
      <w:r w:rsidRPr="005A7BEF">
        <w:rPr>
          <w:rFonts w:ascii="Arial" w:hAnsi="Arial" w:cs="Arial"/>
          <w:b/>
          <w:sz w:val="16"/>
          <w:szCs w:val="16"/>
        </w:rPr>
        <w:t xml:space="preserve">            </w:t>
      </w:r>
    </w:p>
    <w:p w14:paraId="7B3ACC3C" w14:textId="77777777" w:rsidR="00DC4449" w:rsidRDefault="00DC4449" w:rsidP="005A7BEF">
      <w:pPr>
        <w:rPr>
          <w:rFonts w:ascii="Arial" w:hAnsi="Arial" w:cs="Arial"/>
          <w:b/>
          <w:sz w:val="16"/>
          <w:szCs w:val="16"/>
        </w:rPr>
      </w:pPr>
    </w:p>
    <w:p w14:paraId="219D17E0" w14:textId="5492FCE5" w:rsidR="00DC4449" w:rsidRPr="008D4F63" w:rsidRDefault="00E84B4D" w:rsidP="001403DE">
      <w:pPr>
        <w:pStyle w:val="ListParagraph"/>
        <w:numPr>
          <w:ilvl w:val="0"/>
          <w:numId w:val="157"/>
        </w:numPr>
        <w:rPr>
          <w:rFonts w:ascii="Arial" w:hAnsi="Arial" w:cs="Arial"/>
          <w:sz w:val="16"/>
          <w:szCs w:val="16"/>
        </w:rPr>
      </w:pPr>
      <w:r w:rsidRPr="008D4F63">
        <w:rPr>
          <w:rFonts w:ascii="Arial" w:hAnsi="Arial" w:cs="Arial"/>
          <w:sz w:val="16"/>
          <w:szCs w:val="16"/>
        </w:rPr>
        <w:t>Please select the name of the person answering these questions</w:t>
      </w:r>
      <w:r w:rsidR="00DC4449" w:rsidRPr="008D4F63">
        <w:rPr>
          <w:rFonts w:ascii="Arial" w:hAnsi="Arial" w:cs="Arial"/>
          <w:sz w:val="16"/>
          <w:szCs w:val="16"/>
        </w:rPr>
        <w:t>: ___________________</w:t>
      </w:r>
      <w:r w:rsidR="00371D36" w:rsidRPr="008D4F63">
        <w:rPr>
          <w:rFonts w:ascii="Arial" w:hAnsi="Arial" w:cs="Arial"/>
          <w:sz w:val="16"/>
          <w:szCs w:val="16"/>
        </w:rPr>
        <w:t>_____</w:t>
      </w:r>
    </w:p>
    <w:p w14:paraId="766F52E1" w14:textId="38DCE134" w:rsidR="00E84B4D" w:rsidRPr="008D4F63" w:rsidRDefault="00E84B4D" w:rsidP="008D4F63">
      <w:pPr>
        <w:ind w:left="720"/>
        <w:rPr>
          <w:rFonts w:ascii="Arial" w:hAnsi="Arial" w:cs="Arial"/>
          <w:sz w:val="16"/>
          <w:szCs w:val="16"/>
        </w:rPr>
      </w:pPr>
      <w:r>
        <w:rPr>
          <w:rFonts w:ascii="Arial" w:hAnsi="Arial" w:cs="Arial"/>
          <w:sz w:val="16"/>
          <w:szCs w:val="16"/>
        </w:rPr>
        <w:t>[Names appear for selection]</w:t>
      </w:r>
    </w:p>
    <w:p w14:paraId="699FFAB9" w14:textId="77777777" w:rsidR="00DC4449" w:rsidRDefault="00DC4449" w:rsidP="005A7BEF">
      <w:pPr>
        <w:rPr>
          <w:rFonts w:ascii="Arial" w:hAnsi="Arial" w:cs="Arial"/>
          <w:b/>
          <w:sz w:val="16"/>
          <w:szCs w:val="16"/>
        </w:rPr>
      </w:pPr>
    </w:p>
    <w:p w14:paraId="69C3330B" w14:textId="093FAD1D" w:rsidR="008230E4" w:rsidRPr="005A7BEF" w:rsidRDefault="008230E4" w:rsidP="005A7BEF">
      <w:pPr>
        <w:rPr>
          <w:rFonts w:ascii="Arial" w:hAnsi="Arial" w:cs="Arial"/>
        </w:rPr>
      </w:pPr>
    </w:p>
    <w:tbl>
      <w:tblPr>
        <w:tblW w:w="4817"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146"/>
        <w:gridCol w:w="3581"/>
        <w:gridCol w:w="3581"/>
        <w:gridCol w:w="3513"/>
        <w:gridCol w:w="3000"/>
      </w:tblGrid>
      <w:tr w:rsidR="00CB2B99" w:rsidRPr="005A7BEF" w14:paraId="63000FA5" w14:textId="77777777" w:rsidTr="008D4F63">
        <w:trPr>
          <w:trHeight w:hRule="exact" w:val="288"/>
        </w:trPr>
        <w:tc>
          <w:tcPr>
            <w:tcW w:w="387" w:type="pct"/>
            <w:vAlign w:val="center"/>
          </w:tcPr>
          <w:p w14:paraId="7DA91609" w14:textId="77777777" w:rsidR="00CB2B99" w:rsidRPr="005A7BEF" w:rsidRDefault="00CB2B99" w:rsidP="005A7BEF">
            <w:pPr>
              <w:jc w:val="center"/>
              <w:rPr>
                <w:rFonts w:ascii="Arial" w:hAnsi="Arial" w:cs="Arial"/>
                <w:sz w:val="16"/>
                <w:szCs w:val="16"/>
              </w:rPr>
            </w:pPr>
          </w:p>
        </w:tc>
        <w:tc>
          <w:tcPr>
            <w:tcW w:w="1208" w:type="pct"/>
          </w:tcPr>
          <w:p w14:paraId="02590A7F" w14:textId="6202A102" w:rsidR="00CB2B99" w:rsidRPr="005A7BEF" w:rsidRDefault="00CB2B99" w:rsidP="005A7BEF">
            <w:pPr>
              <w:jc w:val="center"/>
              <w:rPr>
                <w:rFonts w:ascii="Arial" w:hAnsi="Arial" w:cs="Arial"/>
                <w:sz w:val="16"/>
                <w:szCs w:val="16"/>
              </w:rPr>
            </w:pPr>
          </w:p>
        </w:tc>
        <w:tc>
          <w:tcPr>
            <w:tcW w:w="1208" w:type="pct"/>
            <w:vAlign w:val="center"/>
          </w:tcPr>
          <w:p w14:paraId="2BE6887F" w14:textId="44B8D891" w:rsidR="00CB2B99" w:rsidRPr="005A7BEF" w:rsidRDefault="00CB2B99" w:rsidP="005A7BEF">
            <w:pPr>
              <w:jc w:val="center"/>
              <w:rPr>
                <w:rFonts w:ascii="Arial" w:hAnsi="Arial" w:cs="Arial"/>
                <w:sz w:val="16"/>
                <w:szCs w:val="16"/>
              </w:rPr>
            </w:pPr>
            <w:r w:rsidRPr="005A7BEF">
              <w:rPr>
                <w:rFonts w:ascii="Arial" w:hAnsi="Arial" w:cs="Arial"/>
                <w:sz w:val="16"/>
                <w:szCs w:val="16"/>
              </w:rPr>
              <w:t>J1</w:t>
            </w:r>
          </w:p>
          <w:p w14:paraId="5ABF560C" w14:textId="7521C745" w:rsidR="00CB2B99" w:rsidRPr="005A7BEF" w:rsidRDefault="00CB2B99" w:rsidP="005A7BEF">
            <w:pPr>
              <w:jc w:val="center"/>
              <w:rPr>
                <w:rFonts w:ascii="Arial" w:hAnsi="Arial" w:cs="Arial"/>
                <w:sz w:val="16"/>
                <w:szCs w:val="16"/>
              </w:rPr>
            </w:pPr>
          </w:p>
        </w:tc>
        <w:tc>
          <w:tcPr>
            <w:tcW w:w="1185" w:type="pct"/>
            <w:vAlign w:val="center"/>
          </w:tcPr>
          <w:p w14:paraId="4F967B88" w14:textId="77777777" w:rsidR="00CB2B99" w:rsidRPr="005A7BEF" w:rsidRDefault="00CB2B99" w:rsidP="005A7BEF">
            <w:pPr>
              <w:jc w:val="center"/>
              <w:rPr>
                <w:rFonts w:ascii="Arial" w:hAnsi="Arial" w:cs="Arial"/>
                <w:sz w:val="16"/>
                <w:szCs w:val="16"/>
              </w:rPr>
            </w:pPr>
            <w:r w:rsidRPr="005A7BEF">
              <w:rPr>
                <w:rFonts w:ascii="Arial" w:hAnsi="Arial" w:cs="Arial"/>
                <w:sz w:val="16"/>
                <w:szCs w:val="16"/>
              </w:rPr>
              <w:t>J2</w:t>
            </w:r>
          </w:p>
          <w:p w14:paraId="7954F115" w14:textId="460F2F4D" w:rsidR="00CB2B99" w:rsidRPr="005A7BEF" w:rsidRDefault="00CB2B99" w:rsidP="005A7BEF">
            <w:pPr>
              <w:jc w:val="center"/>
              <w:rPr>
                <w:rFonts w:ascii="Arial" w:hAnsi="Arial" w:cs="Arial"/>
                <w:sz w:val="16"/>
                <w:szCs w:val="16"/>
              </w:rPr>
            </w:pPr>
          </w:p>
        </w:tc>
        <w:tc>
          <w:tcPr>
            <w:tcW w:w="1012" w:type="pct"/>
            <w:vAlign w:val="center"/>
          </w:tcPr>
          <w:p w14:paraId="4133754C" w14:textId="77777777" w:rsidR="00CB2B99" w:rsidRPr="005A7BEF" w:rsidRDefault="00CB2B99" w:rsidP="005A7BEF">
            <w:pPr>
              <w:jc w:val="center"/>
              <w:rPr>
                <w:rFonts w:ascii="Arial" w:hAnsi="Arial" w:cs="Arial"/>
                <w:sz w:val="16"/>
                <w:szCs w:val="16"/>
              </w:rPr>
            </w:pPr>
            <w:r w:rsidRPr="005A7BEF">
              <w:rPr>
                <w:rFonts w:ascii="Arial" w:hAnsi="Arial" w:cs="Arial"/>
                <w:sz w:val="16"/>
                <w:szCs w:val="16"/>
              </w:rPr>
              <w:t>J3</w:t>
            </w:r>
          </w:p>
          <w:p w14:paraId="4AB1B3F4" w14:textId="5B0DF316" w:rsidR="00CB2B99" w:rsidRPr="005A7BEF" w:rsidRDefault="00CB2B99" w:rsidP="005A7BEF">
            <w:pPr>
              <w:jc w:val="center"/>
              <w:rPr>
                <w:rFonts w:ascii="Arial" w:hAnsi="Arial" w:cs="Arial"/>
                <w:sz w:val="16"/>
                <w:szCs w:val="16"/>
              </w:rPr>
            </w:pPr>
          </w:p>
        </w:tc>
      </w:tr>
      <w:tr w:rsidR="00CB2B99" w:rsidRPr="005A7BEF" w14:paraId="52031375" w14:textId="77777777" w:rsidTr="008D4F63">
        <w:trPr>
          <w:trHeight w:hRule="exact" w:val="2584"/>
        </w:trPr>
        <w:tc>
          <w:tcPr>
            <w:tcW w:w="387" w:type="pct"/>
          </w:tcPr>
          <w:p w14:paraId="14650CB4" w14:textId="77777777" w:rsidR="00CB2B99" w:rsidRPr="005A7BEF" w:rsidRDefault="00CB2B99" w:rsidP="005A7BEF">
            <w:pPr>
              <w:jc w:val="center"/>
              <w:rPr>
                <w:rFonts w:ascii="Arial" w:hAnsi="Arial" w:cs="Arial"/>
                <w:sz w:val="18"/>
                <w:szCs w:val="18"/>
              </w:rPr>
            </w:pPr>
            <w:r w:rsidRPr="005A7BEF">
              <w:rPr>
                <w:rFonts w:ascii="Arial" w:hAnsi="Arial" w:cs="Arial"/>
                <w:sz w:val="18"/>
                <w:szCs w:val="18"/>
              </w:rPr>
              <w:t>Plot ID</w:t>
            </w:r>
          </w:p>
        </w:tc>
        <w:tc>
          <w:tcPr>
            <w:tcW w:w="1208" w:type="pct"/>
          </w:tcPr>
          <w:p w14:paraId="60960151" w14:textId="77777777" w:rsidR="00CB2B99" w:rsidRDefault="00CB2B99" w:rsidP="005A7BEF">
            <w:pPr>
              <w:jc w:val="center"/>
              <w:rPr>
                <w:rFonts w:ascii="Arial" w:hAnsi="Arial" w:cs="Arial"/>
                <w:sz w:val="18"/>
                <w:szCs w:val="18"/>
              </w:rPr>
            </w:pPr>
            <w:r>
              <w:rPr>
                <w:rFonts w:ascii="Arial" w:hAnsi="Arial" w:cs="Arial"/>
                <w:sz w:val="18"/>
                <w:szCs w:val="18"/>
              </w:rPr>
              <w:t>Was [plot name] used for any farming activities?</w:t>
            </w:r>
          </w:p>
          <w:p w14:paraId="392D5492" w14:textId="77777777" w:rsidR="00045423" w:rsidRDefault="00045423" w:rsidP="005A7BEF">
            <w:pPr>
              <w:jc w:val="center"/>
              <w:rPr>
                <w:rFonts w:ascii="Arial" w:hAnsi="Arial" w:cs="Arial"/>
                <w:sz w:val="18"/>
                <w:szCs w:val="18"/>
              </w:rPr>
            </w:pPr>
          </w:p>
          <w:p w14:paraId="24F4E4FE" w14:textId="77777777" w:rsidR="00045423" w:rsidRDefault="00045423" w:rsidP="005A7BEF">
            <w:pPr>
              <w:jc w:val="center"/>
              <w:rPr>
                <w:rFonts w:ascii="Arial" w:hAnsi="Arial" w:cs="Arial"/>
                <w:sz w:val="18"/>
                <w:szCs w:val="18"/>
              </w:rPr>
            </w:pPr>
            <w:r>
              <w:rPr>
                <w:rFonts w:ascii="Arial" w:hAnsi="Arial" w:cs="Arial"/>
                <w:sz w:val="18"/>
                <w:szCs w:val="18"/>
              </w:rPr>
              <w:t>1-Yes</w:t>
            </w:r>
          </w:p>
          <w:p w14:paraId="350BA978" w14:textId="2577D05A" w:rsidR="00045423" w:rsidRPr="005A7BEF" w:rsidRDefault="00045423" w:rsidP="005A7BEF">
            <w:pPr>
              <w:jc w:val="center"/>
              <w:rPr>
                <w:rFonts w:ascii="Arial" w:hAnsi="Arial" w:cs="Arial"/>
                <w:sz w:val="18"/>
                <w:szCs w:val="18"/>
              </w:rPr>
            </w:pPr>
            <w:r>
              <w:rPr>
                <w:rFonts w:ascii="Arial" w:hAnsi="Arial" w:cs="Arial"/>
                <w:sz w:val="18"/>
                <w:szCs w:val="18"/>
              </w:rPr>
              <w:t>5-No &gt;&gt; Next section</w:t>
            </w:r>
          </w:p>
        </w:tc>
        <w:tc>
          <w:tcPr>
            <w:tcW w:w="1208" w:type="pct"/>
          </w:tcPr>
          <w:p w14:paraId="03A50E1E" w14:textId="6B821A04" w:rsidR="00CB2B99" w:rsidRPr="005A7BEF" w:rsidRDefault="00CB2B99" w:rsidP="005A7BEF">
            <w:pPr>
              <w:jc w:val="center"/>
              <w:rPr>
                <w:rFonts w:ascii="Arial" w:hAnsi="Arial" w:cs="Arial"/>
                <w:sz w:val="18"/>
                <w:szCs w:val="18"/>
              </w:rPr>
            </w:pPr>
            <w:r w:rsidRPr="005A7BEF">
              <w:rPr>
                <w:rFonts w:ascii="Arial" w:hAnsi="Arial" w:cs="Arial"/>
                <w:sz w:val="18"/>
                <w:szCs w:val="18"/>
              </w:rPr>
              <w:t xml:space="preserve">Did </w:t>
            </w:r>
            <w:r>
              <w:rPr>
                <w:rFonts w:ascii="Arial" w:hAnsi="Arial" w:cs="Arial"/>
                <w:sz w:val="18"/>
                <w:szCs w:val="18"/>
              </w:rPr>
              <w:t>[Name]</w:t>
            </w:r>
            <w:r w:rsidRPr="005A7BEF">
              <w:rPr>
                <w:rFonts w:ascii="Arial" w:hAnsi="Arial" w:cs="Arial"/>
                <w:sz w:val="18"/>
                <w:szCs w:val="18"/>
              </w:rPr>
              <w:t xml:space="preserve"> use a tractor or draft/draught animal (bullock/ox, bull, cow) on</w:t>
            </w:r>
            <w:r w:rsidRPr="0072371C">
              <w:rPr>
                <w:rFonts w:ascii="Arial" w:hAnsi="Arial" w:cs="Arial"/>
                <w:sz w:val="16"/>
                <w:szCs w:val="16"/>
              </w:rPr>
              <w:t xml:space="preserve"> plot [#]: [Plot Name]</w:t>
            </w:r>
            <w:r w:rsidRPr="005A7BEF">
              <w:rPr>
                <w:rFonts w:ascii="Arial" w:hAnsi="Arial" w:cs="Arial"/>
                <w:sz w:val="18"/>
                <w:szCs w:val="18"/>
              </w:rPr>
              <w:t>, at any time this past farming season, from land preparation to post-harvest, whether operated by</w:t>
            </w:r>
            <w:r>
              <w:rPr>
                <w:rFonts w:ascii="Arial" w:hAnsi="Arial" w:cs="Arial"/>
                <w:sz w:val="18"/>
                <w:szCs w:val="18"/>
              </w:rPr>
              <w:t xml:space="preserve"> [Name] him/herself</w:t>
            </w:r>
            <w:r w:rsidRPr="005A7BEF">
              <w:rPr>
                <w:rFonts w:ascii="Arial" w:hAnsi="Arial" w:cs="Arial"/>
                <w:sz w:val="18"/>
                <w:szCs w:val="18"/>
              </w:rPr>
              <w:t xml:space="preserve">, a relative, a friend, a communal laborer, a hired laborer, or traveling tractor or </w:t>
            </w:r>
            <w:r w:rsidRPr="00C86733">
              <w:rPr>
                <w:rFonts w:ascii="Arial" w:hAnsi="Arial" w:cs="Arial"/>
                <w:sz w:val="18"/>
                <w:szCs w:val="18"/>
              </w:rPr>
              <w:t>draft/draught animal (e.g. bullock/ox, bull, cow) man?</w:t>
            </w:r>
            <w:r w:rsidRPr="005A7BEF">
              <w:rPr>
                <w:rFonts w:ascii="Arial" w:hAnsi="Arial" w:cs="Arial"/>
                <w:sz w:val="18"/>
                <w:szCs w:val="18"/>
              </w:rPr>
              <w:t>?</w:t>
            </w:r>
          </w:p>
          <w:p w14:paraId="362C8610" w14:textId="77777777" w:rsidR="00CB2B99" w:rsidRPr="005A7BEF" w:rsidRDefault="00CB2B99" w:rsidP="005A7BEF">
            <w:pPr>
              <w:jc w:val="center"/>
              <w:rPr>
                <w:rFonts w:ascii="Arial" w:hAnsi="Arial" w:cs="Arial"/>
                <w:sz w:val="18"/>
                <w:szCs w:val="18"/>
              </w:rPr>
            </w:pPr>
          </w:p>
          <w:p w14:paraId="7E9B40D5" w14:textId="5147D859" w:rsidR="00CB2B99" w:rsidRPr="005A7BEF" w:rsidRDefault="00CB2B99" w:rsidP="005A7BEF">
            <w:pPr>
              <w:jc w:val="center"/>
              <w:rPr>
                <w:rFonts w:ascii="Arial" w:hAnsi="Arial" w:cs="Arial"/>
                <w:sz w:val="18"/>
                <w:szCs w:val="18"/>
              </w:rPr>
            </w:pPr>
            <w:r w:rsidRPr="005A7BEF">
              <w:rPr>
                <w:rFonts w:ascii="Arial" w:hAnsi="Arial" w:cs="Arial"/>
                <w:sz w:val="18"/>
                <w:szCs w:val="18"/>
              </w:rPr>
              <w:t>1..Yes</w:t>
            </w:r>
          </w:p>
          <w:p w14:paraId="24D75D87" w14:textId="77777777" w:rsidR="00CB2B99" w:rsidRPr="005A7BEF" w:rsidRDefault="00CB2B99" w:rsidP="005A7BEF">
            <w:pPr>
              <w:jc w:val="center"/>
              <w:rPr>
                <w:rFonts w:ascii="Arial" w:hAnsi="Arial" w:cs="Arial"/>
                <w:sz w:val="18"/>
                <w:szCs w:val="18"/>
              </w:rPr>
            </w:pPr>
            <w:r w:rsidRPr="005A7BEF">
              <w:rPr>
                <w:rFonts w:ascii="Arial" w:hAnsi="Arial" w:cs="Arial"/>
                <w:sz w:val="18"/>
                <w:szCs w:val="18"/>
              </w:rPr>
              <w:t>5..No&gt;&gt;J3</w:t>
            </w:r>
          </w:p>
        </w:tc>
        <w:tc>
          <w:tcPr>
            <w:tcW w:w="1185" w:type="pct"/>
          </w:tcPr>
          <w:p w14:paraId="752BC634" w14:textId="4C43A014" w:rsidR="00CB2B99" w:rsidRPr="005A7BEF" w:rsidRDefault="00CB2B99" w:rsidP="005A7BEF">
            <w:pPr>
              <w:jc w:val="center"/>
              <w:rPr>
                <w:rFonts w:ascii="Arial" w:hAnsi="Arial" w:cs="Arial"/>
                <w:sz w:val="18"/>
                <w:szCs w:val="18"/>
              </w:rPr>
            </w:pPr>
            <w:r w:rsidRPr="005A7BEF">
              <w:rPr>
                <w:rFonts w:ascii="Arial" w:hAnsi="Arial" w:cs="Arial"/>
                <w:sz w:val="18"/>
                <w:szCs w:val="18"/>
              </w:rPr>
              <w:t xml:space="preserve">Did </w:t>
            </w:r>
            <w:r>
              <w:rPr>
                <w:rFonts w:ascii="Arial" w:hAnsi="Arial" w:cs="Arial"/>
                <w:sz w:val="18"/>
                <w:szCs w:val="18"/>
              </w:rPr>
              <w:t>[Name]</w:t>
            </w:r>
            <w:r w:rsidRPr="005A7BEF">
              <w:rPr>
                <w:rFonts w:ascii="Arial" w:hAnsi="Arial" w:cs="Arial"/>
                <w:sz w:val="18"/>
                <w:szCs w:val="18"/>
              </w:rPr>
              <w:t xml:space="preserve"> use a tractor or draft/draught animal (bullock/ox, bull, cow)</w:t>
            </w:r>
            <w:r w:rsidRPr="005A7BEF" w:rsidDel="00A31AC8">
              <w:rPr>
                <w:rFonts w:ascii="Arial" w:hAnsi="Arial" w:cs="Arial"/>
                <w:sz w:val="18"/>
                <w:szCs w:val="18"/>
              </w:rPr>
              <w:t xml:space="preserve"> </w:t>
            </w:r>
            <w:r w:rsidRPr="005A7BEF">
              <w:rPr>
                <w:rFonts w:ascii="Arial" w:hAnsi="Arial" w:cs="Arial"/>
                <w:sz w:val="18"/>
                <w:szCs w:val="18"/>
              </w:rPr>
              <w:t>during any of the following farming stages?</w:t>
            </w:r>
          </w:p>
          <w:p w14:paraId="2B5FA1A4" w14:textId="77777777" w:rsidR="00CB2B99" w:rsidRPr="005A7BEF" w:rsidRDefault="00CB2B99" w:rsidP="005A7BEF">
            <w:pPr>
              <w:jc w:val="center"/>
              <w:rPr>
                <w:rFonts w:ascii="Arial" w:hAnsi="Arial" w:cs="Arial"/>
                <w:sz w:val="18"/>
                <w:szCs w:val="18"/>
              </w:rPr>
            </w:pPr>
            <w:r w:rsidRPr="008D4F63">
              <w:rPr>
                <w:rFonts w:ascii="Arial" w:hAnsi="Arial" w:cs="Arial"/>
                <w:i/>
                <w:sz w:val="18"/>
                <w:szCs w:val="18"/>
              </w:rPr>
              <w:t>Select all that apply</w:t>
            </w:r>
            <w:r w:rsidRPr="005A7BEF">
              <w:rPr>
                <w:rFonts w:ascii="Arial" w:hAnsi="Arial" w:cs="Arial"/>
                <w:sz w:val="18"/>
                <w:szCs w:val="18"/>
              </w:rPr>
              <w:t>.</w:t>
            </w:r>
          </w:p>
          <w:p w14:paraId="4C79E0AE" w14:textId="77777777" w:rsidR="00CB2B99" w:rsidRPr="005A7BEF" w:rsidRDefault="00CB2B99" w:rsidP="005A7BEF">
            <w:pPr>
              <w:rPr>
                <w:rFonts w:ascii="Arial" w:hAnsi="Arial" w:cs="Arial"/>
                <w:sz w:val="18"/>
                <w:szCs w:val="18"/>
              </w:rPr>
            </w:pPr>
          </w:p>
          <w:p w14:paraId="7AAD5D62" w14:textId="792CF373" w:rsidR="00CB2B99" w:rsidRPr="005A7BEF" w:rsidRDefault="00CB2B99" w:rsidP="005A7BEF">
            <w:pPr>
              <w:rPr>
                <w:rFonts w:ascii="Arial" w:hAnsi="Arial" w:cs="Arial"/>
                <w:sz w:val="18"/>
                <w:szCs w:val="18"/>
              </w:rPr>
            </w:pPr>
            <w:r w:rsidRPr="005A7BEF">
              <w:rPr>
                <w:rFonts w:ascii="Arial" w:hAnsi="Arial" w:cs="Arial"/>
                <w:sz w:val="18"/>
                <w:szCs w:val="18"/>
              </w:rPr>
              <w:t>1 Clearing /land prep</w:t>
            </w:r>
            <w:r w:rsidR="004717E5">
              <w:rPr>
                <w:rFonts w:ascii="Arial" w:hAnsi="Arial" w:cs="Arial"/>
                <w:sz w:val="18"/>
                <w:szCs w:val="18"/>
              </w:rPr>
              <w:t>aration</w:t>
            </w:r>
          </w:p>
          <w:p w14:paraId="67E46133" w14:textId="77777777" w:rsidR="00CB2B99" w:rsidRPr="005A7BEF" w:rsidRDefault="00CB2B99" w:rsidP="005A7BEF">
            <w:pPr>
              <w:rPr>
                <w:rFonts w:ascii="Arial" w:hAnsi="Arial" w:cs="Arial"/>
                <w:sz w:val="18"/>
                <w:szCs w:val="18"/>
              </w:rPr>
            </w:pPr>
            <w:r w:rsidRPr="005A7BEF">
              <w:rPr>
                <w:rFonts w:ascii="Arial" w:hAnsi="Arial" w:cs="Arial"/>
                <w:sz w:val="18"/>
                <w:szCs w:val="18"/>
              </w:rPr>
              <w:t>2 Ploughing</w:t>
            </w:r>
          </w:p>
          <w:p w14:paraId="3F71D13F" w14:textId="77777777" w:rsidR="00CB2B99" w:rsidRPr="005A7BEF" w:rsidRDefault="00CB2B99" w:rsidP="005A7BEF">
            <w:pPr>
              <w:rPr>
                <w:rFonts w:ascii="Arial" w:hAnsi="Arial" w:cs="Arial"/>
                <w:sz w:val="18"/>
                <w:szCs w:val="18"/>
              </w:rPr>
            </w:pPr>
            <w:r w:rsidRPr="005A7BEF">
              <w:rPr>
                <w:rFonts w:ascii="Arial" w:hAnsi="Arial" w:cs="Arial"/>
                <w:sz w:val="18"/>
                <w:szCs w:val="18"/>
              </w:rPr>
              <w:t>3 Planting</w:t>
            </w:r>
            <w:r w:rsidRPr="005A7BEF">
              <w:rPr>
                <w:rFonts w:ascii="Arial" w:hAnsi="Arial" w:cs="Arial"/>
                <w:sz w:val="18"/>
                <w:szCs w:val="18"/>
              </w:rPr>
              <w:tab/>
              <w:t xml:space="preserve"> </w:t>
            </w:r>
          </w:p>
          <w:p w14:paraId="4C0EDEE0" w14:textId="77777777" w:rsidR="00CB2B99" w:rsidRPr="005A7BEF" w:rsidRDefault="00CB2B99" w:rsidP="005A7BEF">
            <w:pPr>
              <w:rPr>
                <w:rFonts w:ascii="Arial" w:hAnsi="Arial" w:cs="Arial"/>
                <w:sz w:val="18"/>
                <w:szCs w:val="18"/>
              </w:rPr>
            </w:pPr>
            <w:r w:rsidRPr="005A7BEF">
              <w:rPr>
                <w:rFonts w:ascii="Arial" w:hAnsi="Arial" w:cs="Arial"/>
                <w:sz w:val="18"/>
                <w:szCs w:val="18"/>
              </w:rPr>
              <w:t xml:space="preserve">4 Fertilizer application processing       </w:t>
            </w:r>
          </w:p>
          <w:p w14:paraId="331B5482" w14:textId="77777777" w:rsidR="00CB2B99" w:rsidRPr="005A7BEF" w:rsidRDefault="00CB2B99" w:rsidP="005A7BEF">
            <w:pPr>
              <w:rPr>
                <w:rFonts w:ascii="Arial" w:hAnsi="Arial" w:cs="Arial"/>
                <w:sz w:val="18"/>
                <w:szCs w:val="18"/>
              </w:rPr>
            </w:pPr>
            <w:r w:rsidRPr="005A7BEF">
              <w:rPr>
                <w:rFonts w:ascii="Arial" w:hAnsi="Arial" w:cs="Arial"/>
                <w:sz w:val="18"/>
                <w:szCs w:val="18"/>
              </w:rPr>
              <w:t xml:space="preserve">5 Weeding        </w:t>
            </w:r>
          </w:p>
          <w:p w14:paraId="21BC1902" w14:textId="77777777" w:rsidR="00CB2B99" w:rsidRPr="005A7BEF" w:rsidRDefault="00CB2B99" w:rsidP="005A7BEF">
            <w:pPr>
              <w:rPr>
                <w:rFonts w:ascii="Arial" w:hAnsi="Arial" w:cs="Arial"/>
                <w:sz w:val="18"/>
                <w:szCs w:val="18"/>
              </w:rPr>
            </w:pPr>
            <w:r w:rsidRPr="005A7BEF">
              <w:rPr>
                <w:rFonts w:ascii="Arial" w:hAnsi="Arial" w:cs="Arial"/>
                <w:sz w:val="18"/>
                <w:szCs w:val="18"/>
              </w:rPr>
              <w:t xml:space="preserve">6 Harvesting        </w:t>
            </w:r>
          </w:p>
          <w:p w14:paraId="06E7D7C2" w14:textId="7BFBA18E" w:rsidR="00CB2B99" w:rsidRPr="005A7BEF" w:rsidRDefault="00CB2B99" w:rsidP="005A7BEF">
            <w:pPr>
              <w:rPr>
                <w:rFonts w:ascii="Arial" w:hAnsi="Arial" w:cs="Arial"/>
                <w:sz w:val="18"/>
                <w:szCs w:val="18"/>
              </w:rPr>
            </w:pPr>
            <w:r w:rsidRPr="005A7BEF">
              <w:rPr>
                <w:rFonts w:ascii="Arial" w:hAnsi="Arial" w:cs="Arial"/>
                <w:sz w:val="18"/>
                <w:szCs w:val="18"/>
              </w:rPr>
              <w:t xml:space="preserve">7 Post-harvest </w:t>
            </w:r>
            <w:r>
              <w:rPr>
                <w:rFonts w:ascii="Arial" w:hAnsi="Arial" w:cs="Arial"/>
                <w:sz w:val="18"/>
                <w:szCs w:val="18"/>
              </w:rPr>
              <w:t>processing</w:t>
            </w:r>
          </w:p>
        </w:tc>
        <w:tc>
          <w:tcPr>
            <w:tcW w:w="1012" w:type="pct"/>
          </w:tcPr>
          <w:p w14:paraId="074CCFA6" w14:textId="134E212D" w:rsidR="00CB2B99" w:rsidRPr="005A7BEF" w:rsidRDefault="00CB2B99" w:rsidP="005A7BEF">
            <w:pPr>
              <w:tabs>
                <w:tab w:val="center" w:pos="176"/>
                <w:tab w:val="center" w:pos="536"/>
              </w:tabs>
              <w:rPr>
                <w:rFonts w:ascii="Arial" w:hAnsi="Arial" w:cs="Arial"/>
                <w:sz w:val="18"/>
                <w:szCs w:val="18"/>
              </w:rPr>
            </w:pPr>
            <w:r w:rsidRPr="005A7BEF">
              <w:rPr>
                <w:rFonts w:ascii="Arial" w:hAnsi="Arial" w:cs="Arial"/>
                <w:sz w:val="18"/>
                <w:szCs w:val="18"/>
              </w:rPr>
              <w:t xml:space="preserve">Did </w:t>
            </w:r>
            <w:r>
              <w:rPr>
                <w:rFonts w:ascii="Arial" w:hAnsi="Arial" w:cs="Arial"/>
                <w:sz w:val="18"/>
                <w:szCs w:val="18"/>
              </w:rPr>
              <w:t>[Name]</w:t>
            </w:r>
            <w:r w:rsidRPr="005A7BEF">
              <w:rPr>
                <w:rFonts w:ascii="Arial" w:hAnsi="Arial" w:cs="Arial"/>
                <w:sz w:val="18"/>
                <w:szCs w:val="18"/>
              </w:rPr>
              <w:t xml:space="preserve"> use a tractor, a draft/draught animal (bullock/ox, bull, cow), or a hoe and </w:t>
            </w:r>
            <w:r>
              <w:rPr>
                <w:rFonts w:ascii="Arial" w:hAnsi="Arial" w:cs="Arial"/>
                <w:sz w:val="18"/>
                <w:szCs w:val="18"/>
              </w:rPr>
              <w:t>his/her</w:t>
            </w:r>
            <w:r w:rsidRPr="005A7BEF">
              <w:rPr>
                <w:rFonts w:ascii="Arial" w:hAnsi="Arial" w:cs="Arial"/>
                <w:sz w:val="18"/>
                <w:szCs w:val="18"/>
              </w:rPr>
              <w:t xml:space="preserve"> own hands to plough </w:t>
            </w:r>
            <w:r w:rsidRPr="0072371C">
              <w:rPr>
                <w:rFonts w:ascii="Arial" w:hAnsi="Arial" w:cs="Arial"/>
                <w:sz w:val="16"/>
                <w:szCs w:val="16"/>
              </w:rPr>
              <w:t>plot [#]: [Plot Name]</w:t>
            </w:r>
            <w:r w:rsidRPr="005A7BEF">
              <w:rPr>
                <w:rFonts w:ascii="Arial" w:hAnsi="Arial" w:cs="Arial"/>
                <w:sz w:val="18"/>
                <w:szCs w:val="18"/>
              </w:rPr>
              <w:t xml:space="preserve">?   </w:t>
            </w:r>
          </w:p>
          <w:p w14:paraId="28C6C030" w14:textId="77777777" w:rsidR="00CB2B99" w:rsidRPr="005A7BEF" w:rsidRDefault="00CB2B99" w:rsidP="005A7BEF">
            <w:pPr>
              <w:tabs>
                <w:tab w:val="center" w:pos="176"/>
                <w:tab w:val="center" w:pos="536"/>
              </w:tabs>
              <w:rPr>
                <w:rFonts w:ascii="Arial" w:hAnsi="Arial" w:cs="Arial"/>
                <w:sz w:val="18"/>
                <w:szCs w:val="18"/>
              </w:rPr>
            </w:pPr>
          </w:p>
          <w:p w14:paraId="6B2CEA76" w14:textId="77777777" w:rsidR="00CB2B99" w:rsidRPr="005A7BEF" w:rsidRDefault="00CB2B99" w:rsidP="005A7BEF">
            <w:pPr>
              <w:tabs>
                <w:tab w:val="center" w:pos="176"/>
                <w:tab w:val="center" w:pos="536"/>
              </w:tabs>
              <w:rPr>
                <w:rFonts w:ascii="Arial" w:hAnsi="Arial" w:cs="Arial"/>
                <w:sz w:val="18"/>
                <w:szCs w:val="18"/>
              </w:rPr>
            </w:pPr>
          </w:p>
          <w:p w14:paraId="1A4FE761" w14:textId="5F1504F5" w:rsidR="00CB2B99" w:rsidRPr="005A7BEF" w:rsidRDefault="00CB2B99" w:rsidP="005A7BEF">
            <w:pPr>
              <w:rPr>
                <w:rFonts w:ascii="Arial" w:hAnsi="Arial" w:cs="Arial"/>
                <w:sz w:val="18"/>
                <w:szCs w:val="18"/>
              </w:rPr>
            </w:pPr>
            <w:r w:rsidRPr="005A7BEF">
              <w:rPr>
                <w:rFonts w:ascii="Arial" w:hAnsi="Arial" w:cs="Arial"/>
                <w:sz w:val="18"/>
                <w:szCs w:val="18"/>
              </w:rPr>
              <w:t xml:space="preserve">0. Did not plow </w:t>
            </w:r>
            <w:r w:rsidR="00D3258F">
              <w:rPr>
                <w:rFonts w:ascii="Arial" w:hAnsi="Arial" w:cs="Arial"/>
                <w:sz w:val="18"/>
                <w:szCs w:val="18"/>
              </w:rPr>
              <w:t>&gt;</w:t>
            </w:r>
            <w:r w:rsidRPr="005A7BEF">
              <w:rPr>
                <w:rFonts w:ascii="Arial" w:hAnsi="Arial" w:cs="Arial"/>
                <w:sz w:val="18"/>
                <w:szCs w:val="18"/>
              </w:rPr>
              <w:t>&gt;next plot</w:t>
            </w:r>
          </w:p>
          <w:p w14:paraId="066C464A" w14:textId="77777777" w:rsidR="00CB2B99" w:rsidRPr="005A7BEF" w:rsidRDefault="00CB2B99" w:rsidP="005A7BEF">
            <w:pPr>
              <w:tabs>
                <w:tab w:val="center" w:pos="176"/>
                <w:tab w:val="center" w:pos="536"/>
              </w:tabs>
              <w:rPr>
                <w:rFonts w:ascii="Arial" w:hAnsi="Arial" w:cs="Arial"/>
                <w:sz w:val="18"/>
                <w:szCs w:val="18"/>
              </w:rPr>
            </w:pPr>
            <w:r w:rsidRPr="005A7BEF">
              <w:rPr>
                <w:rFonts w:ascii="Arial" w:hAnsi="Arial" w:cs="Arial"/>
                <w:sz w:val="18"/>
                <w:szCs w:val="18"/>
              </w:rPr>
              <w:t>1 Tractor</w:t>
            </w:r>
          </w:p>
          <w:p w14:paraId="02D14B65" w14:textId="487BA889" w:rsidR="00CB2B99" w:rsidRPr="005A7BEF" w:rsidRDefault="00CB2B99" w:rsidP="005A7BEF">
            <w:pPr>
              <w:rPr>
                <w:rFonts w:ascii="Arial" w:hAnsi="Arial" w:cs="Arial"/>
                <w:sz w:val="18"/>
                <w:szCs w:val="18"/>
              </w:rPr>
            </w:pPr>
            <w:r w:rsidRPr="005A7BEF">
              <w:rPr>
                <w:rFonts w:ascii="Arial" w:hAnsi="Arial" w:cs="Arial"/>
                <w:sz w:val="18"/>
                <w:szCs w:val="18"/>
              </w:rPr>
              <w:t xml:space="preserve">2 </w:t>
            </w:r>
            <w:r w:rsidR="004717E5">
              <w:rPr>
                <w:rFonts w:ascii="Arial" w:hAnsi="Arial" w:cs="Arial"/>
                <w:sz w:val="18"/>
                <w:szCs w:val="18"/>
              </w:rPr>
              <w:t>D</w:t>
            </w:r>
            <w:r w:rsidRPr="005A7BEF">
              <w:rPr>
                <w:rFonts w:ascii="Arial" w:hAnsi="Arial" w:cs="Arial"/>
                <w:sz w:val="18"/>
                <w:szCs w:val="18"/>
              </w:rPr>
              <w:t xml:space="preserve">raft/draught animal </w:t>
            </w:r>
          </w:p>
          <w:p w14:paraId="3246123F" w14:textId="3FCD82D2" w:rsidR="00CB2B99" w:rsidRPr="005A7BEF" w:rsidRDefault="00CB2B99" w:rsidP="005A7BEF">
            <w:pPr>
              <w:rPr>
                <w:rFonts w:ascii="Arial" w:hAnsi="Arial" w:cs="Arial"/>
                <w:sz w:val="18"/>
                <w:szCs w:val="18"/>
              </w:rPr>
            </w:pPr>
            <w:r w:rsidRPr="005A7BEF">
              <w:rPr>
                <w:rFonts w:ascii="Arial" w:hAnsi="Arial" w:cs="Arial"/>
                <w:sz w:val="18"/>
                <w:szCs w:val="18"/>
              </w:rPr>
              <w:t xml:space="preserve">3 Hoe/hands </w:t>
            </w:r>
            <w:r w:rsidR="00D3258F">
              <w:rPr>
                <w:rFonts w:ascii="Arial" w:hAnsi="Arial" w:cs="Arial"/>
                <w:sz w:val="18"/>
                <w:szCs w:val="18"/>
              </w:rPr>
              <w:t>&gt;&gt;next plot</w:t>
            </w:r>
          </w:p>
          <w:p w14:paraId="4536C957" w14:textId="77777777" w:rsidR="00CB2B99" w:rsidRPr="005A7BEF" w:rsidRDefault="00CB2B99" w:rsidP="005A7BEF">
            <w:pPr>
              <w:jc w:val="center"/>
              <w:rPr>
                <w:rFonts w:ascii="Arial" w:hAnsi="Arial" w:cs="Arial"/>
                <w:sz w:val="18"/>
                <w:szCs w:val="18"/>
              </w:rPr>
            </w:pPr>
          </w:p>
        </w:tc>
      </w:tr>
      <w:tr w:rsidR="00CB2B99" w:rsidRPr="005A7BEF" w14:paraId="202F45AE" w14:textId="77777777" w:rsidTr="008D4F63">
        <w:trPr>
          <w:trHeight w:hRule="exact" w:val="274"/>
        </w:trPr>
        <w:tc>
          <w:tcPr>
            <w:tcW w:w="387" w:type="pct"/>
            <w:vAlign w:val="center"/>
          </w:tcPr>
          <w:p w14:paraId="5B0E59D3" w14:textId="77777777" w:rsidR="00CB2B99" w:rsidRPr="005A7BEF" w:rsidRDefault="00CB2B99" w:rsidP="005A7BEF">
            <w:pPr>
              <w:spacing w:before="240" w:after="240"/>
              <w:jc w:val="center"/>
              <w:rPr>
                <w:rFonts w:ascii="Arial" w:hAnsi="Arial" w:cs="Arial"/>
                <w:sz w:val="20"/>
                <w:szCs w:val="20"/>
              </w:rPr>
            </w:pPr>
            <w:r w:rsidRPr="005A7BEF">
              <w:rPr>
                <w:rFonts w:ascii="Arial" w:hAnsi="Arial" w:cs="Arial"/>
                <w:sz w:val="20"/>
                <w:szCs w:val="20"/>
              </w:rPr>
              <w:t>A</w:t>
            </w:r>
          </w:p>
        </w:tc>
        <w:tc>
          <w:tcPr>
            <w:tcW w:w="1208" w:type="pct"/>
          </w:tcPr>
          <w:p w14:paraId="620C63CC" w14:textId="77777777" w:rsidR="00CB2B99" w:rsidRPr="005A7BEF" w:rsidRDefault="00CB2B99" w:rsidP="005A7BEF">
            <w:pPr>
              <w:tabs>
                <w:tab w:val="center" w:pos="176"/>
                <w:tab w:val="center" w:pos="536"/>
              </w:tabs>
              <w:jc w:val="center"/>
              <w:rPr>
                <w:rFonts w:ascii="Arial" w:hAnsi="Arial" w:cs="Arial"/>
                <w:sz w:val="16"/>
                <w:szCs w:val="16"/>
              </w:rPr>
            </w:pPr>
          </w:p>
        </w:tc>
        <w:tc>
          <w:tcPr>
            <w:tcW w:w="1208" w:type="pct"/>
            <w:vAlign w:val="center"/>
          </w:tcPr>
          <w:p w14:paraId="392AF529" w14:textId="1B713BB6" w:rsidR="00CB2B99" w:rsidRPr="005A7BEF" w:rsidRDefault="00CB2B99" w:rsidP="005A7BEF">
            <w:pPr>
              <w:tabs>
                <w:tab w:val="center" w:pos="176"/>
                <w:tab w:val="center" w:pos="536"/>
              </w:tabs>
              <w:jc w:val="center"/>
              <w:rPr>
                <w:rFonts w:ascii="Arial" w:hAnsi="Arial" w:cs="Arial"/>
                <w:sz w:val="16"/>
                <w:szCs w:val="16"/>
              </w:rPr>
            </w:pPr>
          </w:p>
          <w:p w14:paraId="5098EA30" w14:textId="05C38751" w:rsidR="00CB2B99" w:rsidRPr="005A7BEF" w:rsidRDefault="00CB2B99" w:rsidP="005A7BEF">
            <w:pPr>
              <w:tabs>
                <w:tab w:val="center" w:pos="176"/>
                <w:tab w:val="center" w:pos="536"/>
              </w:tabs>
              <w:spacing w:before="240" w:after="240"/>
              <w:jc w:val="center"/>
              <w:rPr>
                <w:rFonts w:ascii="Arial" w:hAnsi="Arial" w:cs="Arial"/>
                <w:sz w:val="16"/>
                <w:szCs w:val="16"/>
              </w:rPr>
            </w:pPr>
          </w:p>
        </w:tc>
        <w:tc>
          <w:tcPr>
            <w:tcW w:w="1185" w:type="pct"/>
            <w:vAlign w:val="center"/>
          </w:tcPr>
          <w:p w14:paraId="155D1AEB" w14:textId="77777777" w:rsidR="00CB2B99" w:rsidRPr="005A7BEF" w:rsidRDefault="00CB2B99" w:rsidP="005A7BEF">
            <w:pPr>
              <w:tabs>
                <w:tab w:val="center" w:pos="176"/>
                <w:tab w:val="center" w:pos="536"/>
              </w:tabs>
              <w:spacing w:before="240" w:after="240"/>
              <w:jc w:val="center"/>
              <w:rPr>
                <w:rFonts w:ascii="Arial" w:hAnsi="Arial" w:cs="Arial"/>
                <w:sz w:val="21"/>
              </w:rPr>
            </w:pPr>
          </w:p>
        </w:tc>
        <w:tc>
          <w:tcPr>
            <w:tcW w:w="1012" w:type="pct"/>
            <w:vAlign w:val="center"/>
          </w:tcPr>
          <w:p w14:paraId="2FDE56EE" w14:textId="77777777" w:rsidR="00CB2B99" w:rsidRPr="005A7BEF" w:rsidRDefault="00CB2B99" w:rsidP="005A7BEF">
            <w:pPr>
              <w:tabs>
                <w:tab w:val="center" w:pos="176"/>
                <w:tab w:val="center" w:pos="536"/>
              </w:tabs>
              <w:spacing w:before="240" w:after="240"/>
              <w:jc w:val="center"/>
              <w:rPr>
                <w:rFonts w:ascii="Arial" w:hAnsi="Arial" w:cs="Arial"/>
                <w:sz w:val="21"/>
              </w:rPr>
            </w:pPr>
          </w:p>
        </w:tc>
      </w:tr>
      <w:tr w:rsidR="00CB2B99" w:rsidRPr="005A7BEF" w14:paraId="463EFD9D" w14:textId="77777777" w:rsidTr="008D4F63">
        <w:trPr>
          <w:trHeight w:hRule="exact" w:val="294"/>
        </w:trPr>
        <w:tc>
          <w:tcPr>
            <w:tcW w:w="387" w:type="pct"/>
            <w:vAlign w:val="center"/>
          </w:tcPr>
          <w:p w14:paraId="5090F4D5" w14:textId="77777777" w:rsidR="00CB2B99" w:rsidRPr="005A7BEF" w:rsidRDefault="00CB2B99" w:rsidP="005A7BEF">
            <w:pPr>
              <w:spacing w:before="240" w:after="240"/>
              <w:jc w:val="center"/>
              <w:rPr>
                <w:rFonts w:ascii="Arial" w:hAnsi="Arial" w:cs="Arial"/>
                <w:sz w:val="20"/>
                <w:szCs w:val="20"/>
              </w:rPr>
            </w:pPr>
            <w:r w:rsidRPr="005A7BEF">
              <w:rPr>
                <w:rFonts w:ascii="Arial" w:hAnsi="Arial" w:cs="Arial"/>
                <w:sz w:val="20"/>
                <w:szCs w:val="20"/>
              </w:rPr>
              <w:t>B</w:t>
            </w:r>
          </w:p>
        </w:tc>
        <w:tc>
          <w:tcPr>
            <w:tcW w:w="1208" w:type="pct"/>
          </w:tcPr>
          <w:p w14:paraId="6A986B36" w14:textId="77777777" w:rsidR="00CB2B99" w:rsidRPr="005A7BEF" w:rsidRDefault="00CB2B99" w:rsidP="005A7BEF">
            <w:pPr>
              <w:tabs>
                <w:tab w:val="center" w:pos="176"/>
                <w:tab w:val="center" w:pos="536"/>
              </w:tabs>
              <w:spacing w:before="240" w:after="240"/>
              <w:jc w:val="center"/>
              <w:rPr>
                <w:rFonts w:ascii="Arial" w:hAnsi="Arial" w:cs="Arial"/>
                <w:sz w:val="16"/>
                <w:szCs w:val="16"/>
              </w:rPr>
            </w:pPr>
          </w:p>
        </w:tc>
        <w:tc>
          <w:tcPr>
            <w:tcW w:w="1208" w:type="pct"/>
            <w:vAlign w:val="center"/>
          </w:tcPr>
          <w:p w14:paraId="640D7A4D" w14:textId="105D692C" w:rsidR="00CB2B99" w:rsidRPr="005A7BEF" w:rsidRDefault="00CB2B99" w:rsidP="005A7BEF">
            <w:pPr>
              <w:tabs>
                <w:tab w:val="center" w:pos="176"/>
                <w:tab w:val="center" w:pos="536"/>
              </w:tabs>
              <w:spacing w:before="240" w:after="240"/>
              <w:jc w:val="center"/>
              <w:rPr>
                <w:rFonts w:ascii="Arial" w:hAnsi="Arial" w:cs="Arial"/>
                <w:sz w:val="16"/>
                <w:szCs w:val="16"/>
              </w:rPr>
            </w:pPr>
          </w:p>
        </w:tc>
        <w:tc>
          <w:tcPr>
            <w:tcW w:w="1185" w:type="pct"/>
            <w:vAlign w:val="center"/>
          </w:tcPr>
          <w:p w14:paraId="7419BD87" w14:textId="77777777" w:rsidR="00CB2B99" w:rsidRPr="005A7BEF" w:rsidRDefault="00CB2B99" w:rsidP="005A7BEF">
            <w:pPr>
              <w:tabs>
                <w:tab w:val="center" w:pos="176"/>
                <w:tab w:val="center" w:pos="536"/>
              </w:tabs>
              <w:spacing w:before="240" w:after="240"/>
              <w:jc w:val="center"/>
              <w:rPr>
                <w:rFonts w:ascii="Arial" w:hAnsi="Arial" w:cs="Arial"/>
                <w:sz w:val="21"/>
              </w:rPr>
            </w:pPr>
          </w:p>
        </w:tc>
        <w:tc>
          <w:tcPr>
            <w:tcW w:w="1012" w:type="pct"/>
            <w:vAlign w:val="center"/>
          </w:tcPr>
          <w:p w14:paraId="1A88D0EB" w14:textId="77777777" w:rsidR="00CB2B99" w:rsidRPr="005A7BEF" w:rsidRDefault="00CB2B99" w:rsidP="005A7BEF">
            <w:pPr>
              <w:tabs>
                <w:tab w:val="center" w:pos="176"/>
                <w:tab w:val="center" w:pos="536"/>
              </w:tabs>
              <w:spacing w:before="240" w:after="240"/>
              <w:jc w:val="center"/>
              <w:rPr>
                <w:rFonts w:ascii="Arial" w:hAnsi="Arial" w:cs="Arial"/>
                <w:sz w:val="21"/>
              </w:rPr>
            </w:pPr>
          </w:p>
        </w:tc>
      </w:tr>
      <w:tr w:rsidR="00CB2B99" w:rsidRPr="005A7BEF" w14:paraId="485CF9B1" w14:textId="77777777" w:rsidTr="008D4F63">
        <w:trPr>
          <w:trHeight w:hRule="exact" w:val="270"/>
        </w:trPr>
        <w:tc>
          <w:tcPr>
            <w:tcW w:w="387" w:type="pct"/>
            <w:vAlign w:val="center"/>
          </w:tcPr>
          <w:p w14:paraId="799453D6" w14:textId="77777777" w:rsidR="00CB2B99" w:rsidRPr="005A7BEF" w:rsidRDefault="00CB2B99" w:rsidP="005A7BEF">
            <w:pPr>
              <w:spacing w:before="240" w:after="240"/>
              <w:jc w:val="center"/>
              <w:rPr>
                <w:rFonts w:ascii="Arial" w:hAnsi="Arial" w:cs="Arial"/>
                <w:sz w:val="20"/>
                <w:szCs w:val="20"/>
              </w:rPr>
            </w:pPr>
            <w:r w:rsidRPr="005A7BEF">
              <w:rPr>
                <w:rFonts w:ascii="Arial" w:hAnsi="Arial" w:cs="Arial"/>
                <w:sz w:val="20"/>
                <w:szCs w:val="20"/>
              </w:rPr>
              <w:t>C</w:t>
            </w:r>
          </w:p>
        </w:tc>
        <w:tc>
          <w:tcPr>
            <w:tcW w:w="1208" w:type="pct"/>
          </w:tcPr>
          <w:p w14:paraId="2155032E" w14:textId="77777777" w:rsidR="00CB2B99" w:rsidRPr="005A7BEF" w:rsidRDefault="00CB2B99" w:rsidP="005A7BEF">
            <w:pPr>
              <w:tabs>
                <w:tab w:val="center" w:pos="176"/>
                <w:tab w:val="center" w:pos="536"/>
              </w:tabs>
              <w:spacing w:before="240" w:after="240"/>
              <w:jc w:val="center"/>
              <w:rPr>
                <w:rFonts w:ascii="Arial" w:hAnsi="Arial" w:cs="Arial"/>
                <w:sz w:val="16"/>
                <w:szCs w:val="16"/>
              </w:rPr>
            </w:pPr>
          </w:p>
        </w:tc>
        <w:tc>
          <w:tcPr>
            <w:tcW w:w="1208" w:type="pct"/>
            <w:vAlign w:val="center"/>
          </w:tcPr>
          <w:p w14:paraId="4A61424F" w14:textId="7455F997" w:rsidR="00CB2B99" w:rsidRPr="005A7BEF" w:rsidRDefault="00CB2B99" w:rsidP="005A7BEF">
            <w:pPr>
              <w:tabs>
                <w:tab w:val="center" w:pos="176"/>
                <w:tab w:val="center" w:pos="536"/>
              </w:tabs>
              <w:spacing w:before="240" w:after="240"/>
              <w:jc w:val="center"/>
              <w:rPr>
                <w:rFonts w:ascii="Arial" w:hAnsi="Arial" w:cs="Arial"/>
                <w:sz w:val="16"/>
                <w:szCs w:val="16"/>
              </w:rPr>
            </w:pPr>
          </w:p>
        </w:tc>
        <w:tc>
          <w:tcPr>
            <w:tcW w:w="1185" w:type="pct"/>
            <w:vAlign w:val="center"/>
          </w:tcPr>
          <w:p w14:paraId="1039BD6C" w14:textId="77777777" w:rsidR="00CB2B99" w:rsidRPr="005A7BEF" w:rsidRDefault="00CB2B99" w:rsidP="005A7BEF">
            <w:pPr>
              <w:tabs>
                <w:tab w:val="center" w:pos="176"/>
                <w:tab w:val="center" w:pos="536"/>
              </w:tabs>
              <w:spacing w:before="240" w:after="240"/>
              <w:jc w:val="center"/>
              <w:rPr>
                <w:rFonts w:ascii="Arial" w:hAnsi="Arial" w:cs="Arial"/>
                <w:sz w:val="21"/>
              </w:rPr>
            </w:pPr>
          </w:p>
        </w:tc>
        <w:tc>
          <w:tcPr>
            <w:tcW w:w="1012" w:type="pct"/>
            <w:vAlign w:val="center"/>
          </w:tcPr>
          <w:p w14:paraId="1224A138" w14:textId="77777777" w:rsidR="00CB2B99" w:rsidRPr="005A7BEF" w:rsidRDefault="00CB2B99" w:rsidP="005A7BEF">
            <w:pPr>
              <w:tabs>
                <w:tab w:val="center" w:pos="176"/>
                <w:tab w:val="center" w:pos="536"/>
              </w:tabs>
              <w:spacing w:before="240" w:after="240"/>
              <w:jc w:val="center"/>
              <w:rPr>
                <w:rFonts w:ascii="Arial" w:hAnsi="Arial" w:cs="Arial"/>
                <w:sz w:val="21"/>
              </w:rPr>
            </w:pPr>
          </w:p>
        </w:tc>
      </w:tr>
      <w:tr w:rsidR="00CB2B99" w:rsidRPr="005A7BEF" w14:paraId="3B8FD912" w14:textId="77777777" w:rsidTr="008D4F63">
        <w:trPr>
          <w:trHeight w:hRule="exact" w:val="289"/>
        </w:trPr>
        <w:tc>
          <w:tcPr>
            <w:tcW w:w="387" w:type="pct"/>
            <w:vAlign w:val="center"/>
          </w:tcPr>
          <w:p w14:paraId="31E3D644" w14:textId="77777777" w:rsidR="00CB2B99" w:rsidRPr="005A7BEF" w:rsidRDefault="00CB2B99" w:rsidP="005A7BEF">
            <w:pPr>
              <w:spacing w:before="240" w:after="240"/>
              <w:jc w:val="center"/>
              <w:rPr>
                <w:rFonts w:ascii="Arial" w:hAnsi="Arial" w:cs="Arial"/>
                <w:sz w:val="20"/>
                <w:szCs w:val="20"/>
              </w:rPr>
            </w:pPr>
            <w:r w:rsidRPr="005A7BEF">
              <w:rPr>
                <w:rFonts w:ascii="Arial" w:hAnsi="Arial" w:cs="Arial"/>
                <w:sz w:val="20"/>
                <w:szCs w:val="20"/>
              </w:rPr>
              <w:t>D</w:t>
            </w:r>
          </w:p>
        </w:tc>
        <w:tc>
          <w:tcPr>
            <w:tcW w:w="1208" w:type="pct"/>
          </w:tcPr>
          <w:p w14:paraId="05CF9514" w14:textId="77777777" w:rsidR="00CB2B99" w:rsidRPr="005A7BEF" w:rsidRDefault="00CB2B99" w:rsidP="005A7BEF">
            <w:pPr>
              <w:tabs>
                <w:tab w:val="center" w:pos="176"/>
                <w:tab w:val="center" w:pos="536"/>
              </w:tabs>
              <w:spacing w:before="240" w:after="240"/>
              <w:jc w:val="center"/>
              <w:rPr>
                <w:rFonts w:ascii="Arial" w:hAnsi="Arial" w:cs="Arial"/>
                <w:sz w:val="16"/>
                <w:szCs w:val="16"/>
              </w:rPr>
            </w:pPr>
          </w:p>
        </w:tc>
        <w:tc>
          <w:tcPr>
            <w:tcW w:w="1208" w:type="pct"/>
            <w:vAlign w:val="center"/>
          </w:tcPr>
          <w:p w14:paraId="0C9FB5D0" w14:textId="5567AFC9" w:rsidR="00CB2B99" w:rsidRPr="005A7BEF" w:rsidRDefault="00CB2B99" w:rsidP="005A7BEF">
            <w:pPr>
              <w:tabs>
                <w:tab w:val="center" w:pos="176"/>
                <w:tab w:val="center" w:pos="536"/>
              </w:tabs>
              <w:spacing w:before="240" w:after="240"/>
              <w:jc w:val="center"/>
              <w:rPr>
                <w:rFonts w:ascii="Arial" w:hAnsi="Arial" w:cs="Arial"/>
                <w:sz w:val="16"/>
                <w:szCs w:val="16"/>
              </w:rPr>
            </w:pPr>
          </w:p>
        </w:tc>
        <w:tc>
          <w:tcPr>
            <w:tcW w:w="1185" w:type="pct"/>
            <w:vAlign w:val="center"/>
          </w:tcPr>
          <w:p w14:paraId="660EAE7F" w14:textId="77777777" w:rsidR="00CB2B99" w:rsidRPr="005A7BEF" w:rsidRDefault="00CB2B99" w:rsidP="005A7BEF">
            <w:pPr>
              <w:tabs>
                <w:tab w:val="center" w:pos="176"/>
                <w:tab w:val="center" w:pos="536"/>
              </w:tabs>
              <w:spacing w:before="240" w:after="240"/>
              <w:jc w:val="center"/>
              <w:rPr>
                <w:rFonts w:ascii="Arial" w:hAnsi="Arial" w:cs="Arial"/>
                <w:sz w:val="21"/>
              </w:rPr>
            </w:pPr>
          </w:p>
        </w:tc>
        <w:tc>
          <w:tcPr>
            <w:tcW w:w="1012" w:type="pct"/>
            <w:vAlign w:val="center"/>
          </w:tcPr>
          <w:p w14:paraId="5C493858" w14:textId="77777777" w:rsidR="00CB2B99" w:rsidRPr="005A7BEF" w:rsidRDefault="00CB2B99" w:rsidP="005A7BEF">
            <w:pPr>
              <w:tabs>
                <w:tab w:val="center" w:pos="176"/>
                <w:tab w:val="center" w:pos="536"/>
              </w:tabs>
              <w:spacing w:before="240" w:after="240"/>
              <w:jc w:val="center"/>
              <w:rPr>
                <w:rFonts w:ascii="Arial" w:hAnsi="Arial" w:cs="Arial"/>
                <w:sz w:val="21"/>
              </w:rPr>
            </w:pPr>
          </w:p>
        </w:tc>
      </w:tr>
      <w:tr w:rsidR="00CB2B99" w:rsidRPr="005A7BEF" w14:paraId="21132C42" w14:textId="77777777" w:rsidTr="008D4F63">
        <w:trPr>
          <w:trHeight w:hRule="exact" w:val="278"/>
        </w:trPr>
        <w:tc>
          <w:tcPr>
            <w:tcW w:w="387" w:type="pct"/>
            <w:vAlign w:val="center"/>
          </w:tcPr>
          <w:p w14:paraId="18875145" w14:textId="77777777" w:rsidR="00CB2B99" w:rsidRPr="005A7BEF" w:rsidRDefault="00CB2B99" w:rsidP="005A7BEF">
            <w:pPr>
              <w:spacing w:before="240" w:after="240"/>
              <w:jc w:val="center"/>
              <w:rPr>
                <w:rFonts w:ascii="Arial" w:hAnsi="Arial" w:cs="Arial"/>
                <w:sz w:val="20"/>
                <w:szCs w:val="20"/>
              </w:rPr>
            </w:pPr>
            <w:r w:rsidRPr="005A7BEF">
              <w:rPr>
                <w:rFonts w:ascii="Arial" w:hAnsi="Arial" w:cs="Arial"/>
                <w:sz w:val="20"/>
                <w:szCs w:val="20"/>
              </w:rPr>
              <w:t>E</w:t>
            </w:r>
          </w:p>
        </w:tc>
        <w:tc>
          <w:tcPr>
            <w:tcW w:w="1208" w:type="pct"/>
          </w:tcPr>
          <w:p w14:paraId="4103A929" w14:textId="77777777" w:rsidR="00CB2B99" w:rsidRPr="005A7BEF" w:rsidRDefault="00CB2B99" w:rsidP="005A7BEF">
            <w:pPr>
              <w:tabs>
                <w:tab w:val="center" w:pos="176"/>
                <w:tab w:val="center" w:pos="536"/>
              </w:tabs>
              <w:spacing w:before="240" w:after="240"/>
              <w:jc w:val="center"/>
              <w:rPr>
                <w:rFonts w:ascii="Arial" w:hAnsi="Arial" w:cs="Arial"/>
                <w:sz w:val="16"/>
                <w:szCs w:val="16"/>
              </w:rPr>
            </w:pPr>
          </w:p>
        </w:tc>
        <w:tc>
          <w:tcPr>
            <w:tcW w:w="1208" w:type="pct"/>
            <w:vAlign w:val="center"/>
          </w:tcPr>
          <w:p w14:paraId="1A4593B8" w14:textId="0796D8B1" w:rsidR="00CB2B99" w:rsidRPr="005A7BEF" w:rsidRDefault="00CB2B99" w:rsidP="005A7BEF">
            <w:pPr>
              <w:tabs>
                <w:tab w:val="center" w:pos="176"/>
                <w:tab w:val="center" w:pos="536"/>
              </w:tabs>
              <w:spacing w:before="240" w:after="240"/>
              <w:jc w:val="center"/>
              <w:rPr>
                <w:rFonts w:ascii="Arial" w:hAnsi="Arial" w:cs="Arial"/>
                <w:sz w:val="16"/>
                <w:szCs w:val="16"/>
              </w:rPr>
            </w:pPr>
          </w:p>
        </w:tc>
        <w:tc>
          <w:tcPr>
            <w:tcW w:w="1185" w:type="pct"/>
            <w:vAlign w:val="center"/>
          </w:tcPr>
          <w:p w14:paraId="7A40B08A" w14:textId="77777777" w:rsidR="00CB2B99" w:rsidRPr="005A7BEF" w:rsidRDefault="00CB2B99" w:rsidP="005A7BEF">
            <w:pPr>
              <w:tabs>
                <w:tab w:val="center" w:pos="176"/>
                <w:tab w:val="center" w:pos="536"/>
              </w:tabs>
              <w:spacing w:before="240" w:after="240"/>
              <w:jc w:val="center"/>
              <w:rPr>
                <w:rFonts w:ascii="Arial" w:hAnsi="Arial" w:cs="Arial"/>
                <w:sz w:val="21"/>
              </w:rPr>
            </w:pPr>
          </w:p>
        </w:tc>
        <w:tc>
          <w:tcPr>
            <w:tcW w:w="1012" w:type="pct"/>
            <w:vAlign w:val="center"/>
          </w:tcPr>
          <w:p w14:paraId="1EC18EE7" w14:textId="77777777" w:rsidR="00CB2B99" w:rsidRPr="005A7BEF" w:rsidRDefault="00CB2B99" w:rsidP="005A7BEF">
            <w:pPr>
              <w:tabs>
                <w:tab w:val="center" w:pos="176"/>
                <w:tab w:val="center" w:pos="536"/>
              </w:tabs>
              <w:spacing w:before="240" w:after="240"/>
              <w:jc w:val="center"/>
              <w:rPr>
                <w:rFonts w:ascii="Arial" w:hAnsi="Arial" w:cs="Arial"/>
                <w:sz w:val="21"/>
              </w:rPr>
            </w:pPr>
          </w:p>
        </w:tc>
      </w:tr>
    </w:tbl>
    <w:p w14:paraId="27FD7925" w14:textId="193003BC" w:rsidR="008230E4" w:rsidRPr="005A7BEF" w:rsidRDefault="008230E4" w:rsidP="005A7BEF">
      <w:pPr>
        <w:rPr>
          <w:rFonts w:ascii="Arial" w:hAnsi="Arial" w:cs="Arial"/>
          <w:sz w:val="20"/>
          <w:szCs w:val="20"/>
        </w:rPr>
      </w:pPr>
    </w:p>
    <w:p w14:paraId="5F0AAAE4" w14:textId="4CAB173B" w:rsidR="00A47DB0" w:rsidRPr="005A7BEF" w:rsidRDefault="00A47DB0" w:rsidP="005A7BEF">
      <w:pPr>
        <w:rPr>
          <w:rFonts w:ascii="Arial" w:hAnsi="Arial" w:cs="Arial"/>
          <w:sz w:val="20"/>
          <w:szCs w:val="20"/>
        </w:rPr>
      </w:pPr>
    </w:p>
    <w:p w14:paraId="5AA71197" w14:textId="565AC1EB" w:rsidR="00BF31D1" w:rsidRPr="005A7BEF" w:rsidRDefault="00BF31D1" w:rsidP="005A7BEF">
      <w:pPr>
        <w:rPr>
          <w:rFonts w:ascii="Arial" w:hAnsi="Arial" w:cs="Arial"/>
          <w:sz w:val="20"/>
          <w:szCs w:val="20"/>
        </w:rPr>
      </w:pPr>
    </w:p>
    <w:p w14:paraId="72CE3C12" w14:textId="6CE3675D" w:rsidR="00BF31D1" w:rsidRPr="005A7BEF" w:rsidRDefault="00BF31D1" w:rsidP="005A7BEF">
      <w:pPr>
        <w:rPr>
          <w:rFonts w:ascii="Arial" w:hAnsi="Arial" w:cs="Arial"/>
          <w:sz w:val="20"/>
          <w:szCs w:val="20"/>
        </w:rPr>
      </w:pPr>
    </w:p>
    <w:p w14:paraId="6B01391E" w14:textId="28F9281D" w:rsidR="00BF31D1" w:rsidRPr="005A7BEF" w:rsidRDefault="00BF31D1" w:rsidP="005A7BEF">
      <w:pPr>
        <w:rPr>
          <w:rFonts w:ascii="Arial" w:hAnsi="Arial" w:cs="Arial"/>
          <w:sz w:val="20"/>
          <w:szCs w:val="20"/>
        </w:rPr>
      </w:pPr>
    </w:p>
    <w:p w14:paraId="7984AFE2" w14:textId="725C58A6" w:rsidR="00BF31D1" w:rsidRPr="005A7BEF" w:rsidRDefault="00BF31D1" w:rsidP="005A7BEF">
      <w:pPr>
        <w:rPr>
          <w:rFonts w:ascii="Arial" w:hAnsi="Arial" w:cs="Arial"/>
          <w:sz w:val="20"/>
          <w:szCs w:val="20"/>
        </w:rPr>
      </w:pPr>
    </w:p>
    <w:p w14:paraId="5BC1D9B4" w14:textId="36C9C2E8" w:rsidR="00BF31D1" w:rsidRPr="005A7BEF" w:rsidRDefault="00BF31D1" w:rsidP="005A7BEF">
      <w:pPr>
        <w:rPr>
          <w:rFonts w:ascii="Arial" w:hAnsi="Arial" w:cs="Arial"/>
          <w:sz w:val="20"/>
          <w:szCs w:val="20"/>
        </w:rPr>
      </w:pPr>
    </w:p>
    <w:p w14:paraId="75470310" w14:textId="404D7346" w:rsidR="00BF31D1" w:rsidRPr="005A7BEF" w:rsidRDefault="00BF31D1" w:rsidP="005A7BEF">
      <w:pPr>
        <w:rPr>
          <w:rFonts w:ascii="Arial" w:hAnsi="Arial" w:cs="Arial"/>
          <w:sz w:val="20"/>
          <w:szCs w:val="20"/>
        </w:rPr>
      </w:pPr>
    </w:p>
    <w:p w14:paraId="764C2502" w14:textId="6234C319" w:rsidR="00BF31D1" w:rsidRPr="005A7BEF" w:rsidRDefault="00BF31D1" w:rsidP="005A7BEF">
      <w:pPr>
        <w:rPr>
          <w:rFonts w:ascii="Arial" w:hAnsi="Arial" w:cs="Arial"/>
          <w:sz w:val="20"/>
          <w:szCs w:val="20"/>
        </w:rPr>
      </w:pPr>
    </w:p>
    <w:p w14:paraId="1D2D7C36" w14:textId="7502ED32" w:rsidR="00BF31D1" w:rsidRPr="005A7BEF" w:rsidRDefault="00BF31D1" w:rsidP="005A7BEF">
      <w:pPr>
        <w:rPr>
          <w:rFonts w:ascii="Arial" w:hAnsi="Arial" w:cs="Arial"/>
          <w:sz w:val="20"/>
          <w:szCs w:val="20"/>
        </w:rPr>
      </w:pPr>
    </w:p>
    <w:p w14:paraId="0C527F3E" w14:textId="53E82C8A" w:rsidR="00BF31D1" w:rsidRPr="005A7BEF" w:rsidRDefault="00BF31D1" w:rsidP="005A7BEF">
      <w:pPr>
        <w:rPr>
          <w:rFonts w:ascii="Arial" w:hAnsi="Arial" w:cs="Arial"/>
          <w:sz w:val="20"/>
          <w:szCs w:val="20"/>
        </w:rPr>
      </w:pPr>
    </w:p>
    <w:p w14:paraId="0D017AC2" w14:textId="0CCF290A" w:rsidR="00BF31D1" w:rsidRPr="005A7BEF" w:rsidRDefault="00BF31D1" w:rsidP="005A7BEF">
      <w:pPr>
        <w:rPr>
          <w:rFonts w:ascii="Arial" w:hAnsi="Arial" w:cs="Arial"/>
          <w:sz w:val="20"/>
          <w:szCs w:val="20"/>
        </w:rPr>
      </w:pPr>
    </w:p>
    <w:p w14:paraId="02661FD5" w14:textId="22DFCE86" w:rsidR="00BF31D1" w:rsidRPr="005A7BEF" w:rsidRDefault="00BF31D1" w:rsidP="005A7BEF">
      <w:pPr>
        <w:rPr>
          <w:rFonts w:ascii="Arial" w:hAnsi="Arial" w:cs="Arial"/>
          <w:sz w:val="20"/>
          <w:szCs w:val="20"/>
        </w:rPr>
      </w:pPr>
    </w:p>
    <w:p w14:paraId="7F02C198" w14:textId="27C9F009" w:rsidR="00BF31D1" w:rsidRPr="005A7BEF" w:rsidRDefault="00BF31D1" w:rsidP="005A7BEF">
      <w:pPr>
        <w:rPr>
          <w:rFonts w:ascii="Arial" w:hAnsi="Arial" w:cs="Arial"/>
          <w:sz w:val="20"/>
          <w:szCs w:val="20"/>
        </w:rPr>
      </w:pPr>
    </w:p>
    <w:p w14:paraId="090A6104" w14:textId="6E387E76" w:rsidR="00BF31D1" w:rsidRPr="005A7BEF" w:rsidRDefault="00BF31D1" w:rsidP="005A7BEF">
      <w:pPr>
        <w:rPr>
          <w:rFonts w:ascii="Arial" w:hAnsi="Arial" w:cs="Arial"/>
          <w:sz w:val="20"/>
          <w:szCs w:val="20"/>
        </w:rPr>
      </w:pPr>
    </w:p>
    <w:p w14:paraId="085874EC" w14:textId="448A458B" w:rsidR="00BF31D1" w:rsidRPr="005A7BEF" w:rsidRDefault="00BF31D1" w:rsidP="005A7BEF">
      <w:pPr>
        <w:rPr>
          <w:rFonts w:ascii="Arial" w:hAnsi="Arial" w:cs="Arial"/>
          <w:sz w:val="20"/>
          <w:szCs w:val="20"/>
        </w:rPr>
      </w:pPr>
    </w:p>
    <w:p w14:paraId="079ACE1A" w14:textId="58E15E70" w:rsidR="00BF31D1" w:rsidRPr="005A7BEF" w:rsidRDefault="00BF31D1" w:rsidP="005A7BEF">
      <w:pPr>
        <w:rPr>
          <w:rFonts w:ascii="Arial" w:hAnsi="Arial" w:cs="Arial"/>
          <w:sz w:val="20"/>
          <w:szCs w:val="20"/>
        </w:rPr>
      </w:pPr>
    </w:p>
    <w:p w14:paraId="58F0C1DB" w14:textId="2749E03A" w:rsidR="00BF31D1" w:rsidRPr="005A7BEF" w:rsidRDefault="00BF31D1" w:rsidP="005A7BEF">
      <w:pPr>
        <w:rPr>
          <w:rFonts w:ascii="Arial" w:hAnsi="Arial" w:cs="Arial"/>
          <w:sz w:val="20"/>
          <w:szCs w:val="20"/>
        </w:rPr>
      </w:pPr>
    </w:p>
    <w:p w14:paraId="582BD99A" w14:textId="2547BC31" w:rsidR="00BF31D1" w:rsidRPr="005A7BEF" w:rsidRDefault="00BF31D1" w:rsidP="005A7BEF">
      <w:pPr>
        <w:rPr>
          <w:rFonts w:ascii="Arial" w:hAnsi="Arial" w:cs="Arial"/>
          <w:sz w:val="20"/>
          <w:szCs w:val="20"/>
        </w:rPr>
      </w:pPr>
    </w:p>
    <w:p w14:paraId="4C0B7612" w14:textId="6EBD7B4F" w:rsidR="00BF31D1" w:rsidRPr="005A7BEF" w:rsidRDefault="00BF31D1" w:rsidP="005A7BEF">
      <w:pPr>
        <w:rPr>
          <w:rFonts w:ascii="Arial" w:hAnsi="Arial" w:cs="Arial"/>
          <w:sz w:val="20"/>
          <w:szCs w:val="20"/>
        </w:rPr>
      </w:pPr>
    </w:p>
    <w:p w14:paraId="76307FAE" w14:textId="3D9F2B53" w:rsidR="00BF31D1" w:rsidRPr="005A7BEF" w:rsidRDefault="00BF31D1" w:rsidP="005A7BEF">
      <w:pPr>
        <w:rPr>
          <w:rFonts w:ascii="Arial" w:hAnsi="Arial" w:cs="Arial"/>
          <w:sz w:val="20"/>
          <w:szCs w:val="20"/>
        </w:rPr>
      </w:pPr>
    </w:p>
    <w:p w14:paraId="1E4DE566" w14:textId="2D663028" w:rsidR="00BF31D1" w:rsidRPr="005A7BEF" w:rsidRDefault="00BF31D1" w:rsidP="005A7BEF">
      <w:pPr>
        <w:rPr>
          <w:rFonts w:ascii="Arial" w:hAnsi="Arial" w:cs="Arial"/>
          <w:sz w:val="20"/>
          <w:szCs w:val="20"/>
        </w:rPr>
      </w:pPr>
    </w:p>
    <w:p w14:paraId="4452278D" w14:textId="1EC42ED5" w:rsidR="00BF31D1" w:rsidRPr="005A7BEF" w:rsidRDefault="00BF31D1" w:rsidP="005A7BEF">
      <w:pPr>
        <w:rPr>
          <w:rFonts w:ascii="Arial" w:hAnsi="Arial" w:cs="Arial"/>
          <w:sz w:val="20"/>
          <w:szCs w:val="20"/>
        </w:rPr>
      </w:pPr>
    </w:p>
    <w:p w14:paraId="6745565A" w14:textId="6A0EA4A4" w:rsidR="00BF31D1" w:rsidRPr="005A7BEF" w:rsidRDefault="00BF31D1" w:rsidP="005A7BEF">
      <w:pPr>
        <w:rPr>
          <w:rFonts w:ascii="Arial" w:hAnsi="Arial" w:cs="Arial"/>
          <w:sz w:val="20"/>
          <w:szCs w:val="20"/>
        </w:rPr>
      </w:pPr>
    </w:p>
    <w:p w14:paraId="4ECF21A3" w14:textId="7B4A3FEE" w:rsidR="00BF31D1" w:rsidRPr="005A7BEF" w:rsidRDefault="00BF31D1" w:rsidP="005A7BEF">
      <w:pPr>
        <w:rPr>
          <w:rFonts w:ascii="Arial" w:hAnsi="Arial" w:cs="Arial"/>
          <w:sz w:val="20"/>
          <w:szCs w:val="20"/>
        </w:rPr>
      </w:pPr>
    </w:p>
    <w:p w14:paraId="6FD016CF" w14:textId="77777777" w:rsidR="0034641F" w:rsidRPr="005A7BEF" w:rsidRDefault="0034641F" w:rsidP="005A7BEF">
      <w:pPr>
        <w:rPr>
          <w:rFonts w:ascii="Arial" w:hAnsi="Arial" w:cs="Arial"/>
          <w:sz w:val="20"/>
          <w:szCs w:val="20"/>
        </w:rPr>
      </w:pPr>
    </w:p>
    <w:tbl>
      <w:tblPr>
        <w:tblW w:w="4817"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380"/>
        <w:gridCol w:w="1052"/>
        <w:gridCol w:w="1281"/>
        <w:gridCol w:w="720"/>
        <w:gridCol w:w="560"/>
        <w:gridCol w:w="708"/>
        <w:gridCol w:w="498"/>
        <w:gridCol w:w="1361"/>
        <w:gridCol w:w="1322"/>
        <w:gridCol w:w="1535"/>
        <w:gridCol w:w="1325"/>
        <w:gridCol w:w="1011"/>
        <w:gridCol w:w="697"/>
        <w:gridCol w:w="1325"/>
        <w:gridCol w:w="1046"/>
      </w:tblGrid>
      <w:tr w:rsidR="00F93BB6" w:rsidRPr="005A7BEF" w14:paraId="3DB8F7A6" w14:textId="77777777" w:rsidTr="008D4F63">
        <w:trPr>
          <w:trHeight w:hRule="exact" w:val="288"/>
        </w:trPr>
        <w:tc>
          <w:tcPr>
            <w:tcW w:w="128" w:type="pct"/>
            <w:vAlign w:val="center"/>
          </w:tcPr>
          <w:p w14:paraId="2177C27B" w14:textId="77777777" w:rsidR="00F93BB6" w:rsidRPr="005A7BEF" w:rsidRDefault="00F93BB6" w:rsidP="005A7BEF">
            <w:pPr>
              <w:jc w:val="center"/>
              <w:rPr>
                <w:rFonts w:ascii="Arial" w:hAnsi="Arial" w:cs="Arial"/>
                <w:sz w:val="16"/>
                <w:szCs w:val="16"/>
              </w:rPr>
            </w:pPr>
          </w:p>
        </w:tc>
        <w:tc>
          <w:tcPr>
            <w:tcW w:w="355" w:type="pct"/>
          </w:tcPr>
          <w:p w14:paraId="5E814FB4" w14:textId="77777777" w:rsidR="00F93BB6" w:rsidRPr="005A7BEF" w:rsidRDefault="00F93BB6" w:rsidP="005A7BEF">
            <w:pPr>
              <w:jc w:val="center"/>
              <w:rPr>
                <w:rFonts w:ascii="Arial" w:hAnsi="Arial" w:cs="Arial"/>
                <w:b/>
                <w:sz w:val="16"/>
                <w:szCs w:val="16"/>
              </w:rPr>
            </w:pPr>
          </w:p>
        </w:tc>
        <w:tc>
          <w:tcPr>
            <w:tcW w:w="4517" w:type="pct"/>
            <w:gridSpan w:val="13"/>
            <w:vAlign w:val="center"/>
          </w:tcPr>
          <w:p w14:paraId="79D00E13" w14:textId="3177DDB6" w:rsidR="00F93BB6" w:rsidRPr="005A7BEF" w:rsidRDefault="00F93BB6" w:rsidP="005A7BEF">
            <w:pPr>
              <w:jc w:val="center"/>
              <w:rPr>
                <w:rFonts w:ascii="Arial" w:hAnsi="Arial" w:cs="Arial"/>
                <w:sz w:val="16"/>
                <w:szCs w:val="16"/>
              </w:rPr>
            </w:pPr>
            <w:r w:rsidRPr="005A7BEF">
              <w:rPr>
                <w:rFonts w:ascii="Arial" w:hAnsi="Arial" w:cs="Arial"/>
                <w:b/>
                <w:sz w:val="16"/>
                <w:szCs w:val="16"/>
              </w:rPr>
              <w:t>If J3 = 1 or 2</w:t>
            </w:r>
          </w:p>
        </w:tc>
      </w:tr>
      <w:tr w:rsidR="00F93BB6" w:rsidRPr="005A7BEF" w14:paraId="74862F4D" w14:textId="77777777" w:rsidTr="008D4F63">
        <w:trPr>
          <w:trHeight w:hRule="exact" w:val="288"/>
        </w:trPr>
        <w:tc>
          <w:tcPr>
            <w:tcW w:w="128" w:type="pct"/>
            <w:tcBorders>
              <w:bottom w:val="single" w:sz="4" w:space="0" w:color="auto"/>
            </w:tcBorders>
            <w:vAlign w:val="center"/>
          </w:tcPr>
          <w:p w14:paraId="7C0161CF" w14:textId="77777777" w:rsidR="00F93BB6" w:rsidRPr="005A7BEF" w:rsidRDefault="00F93BB6" w:rsidP="005A7BEF">
            <w:pPr>
              <w:jc w:val="center"/>
              <w:rPr>
                <w:rFonts w:ascii="Arial" w:hAnsi="Arial" w:cs="Arial"/>
                <w:sz w:val="16"/>
                <w:szCs w:val="16"/>
              </w:rPr>
            </w:pPr>
          </w:p>
        </w:tc>
        <w:tc>
          <w:tcPr>
            <w:tcW w:w="355" w:type="pct"/>
            <w:tcBorders>
              <w:bottom w:val="single" w:sz="4" w:space="0" w:color="auto"/>
            </w:tcBorders>
            <w:vAlign w:val="center"/>
          </w:tcPr>
          <w:p w14:paraId="74ADC7B3" w14:textId="2D6ADEC9" w:rsidR="00F93BB6" w:rsidRPr="005A7BEF" w:rsidRDefault="00F93BB6" w:rsidP="005A7BEF">
            <w:pPr>
              <w:jc w:val="center"/>
              <w:rPr>
                <w:rFonts w:ascii="Arial" w:hAnsi="Arial" w:cs="Arial"/>
                <w:sz w:val="16"/>
                <w:szCs w:val="16"/>
              </w:rPr>
            </w:pPr>
            <w:r w:rsidRPr="005A7BEF">
              <w:rPr>
                <w:rFonts w:ascii="Arial" w:hAnsi="Arial" w:cs="Arial"/>
                <w:sz w:val="16"/>
                <w:szCs w:val="16"/>
              </w:rPr>
              <w:t>J4</w:t>
            </w:r>
            <w:r>
              <w:rPr>
                <w:rFonts w:ascii="Arial" w:hAnsi="Arial" w:cs="Arial"/>
                <w:sz w:val="16"/>
                <w:szCs w:val="16"/>
              </w:rPr>
              <w:t>i</w:t>
            </w:r>
          </w:p>
        </w:tc>
        <w:tc>
          <w:tcPr>
            <w:tcW w:w="432" w:type="pct"/>
            <w:tcBorders>
              <w:bottom w:val="single" w:sz="4" w:space="0" w:color="auto"/>
            </w:tcBorders>
          </w:tcPr>
          <w:p w14:paraId="01067116" w14:textId="44510168" w:rsidR="00F93BB6" w:rsidRPr="005A7BEF" w:rsidRDefault="00FC2393" w:rsidP="005A7BEF">
            <w:pPr>
              <w:jc w:val="center"/>
              <w:rPr>
                <w:rFonts w:ascii="Arial" w:hAnsi="Arial" w:cs="Arial"/>
                <w:sz w:val="16"/>
                <w:szCs w:val="16"/>
              </w:rPr>
            </w:pPr>
            <w:r w:rsidRPr="005A7BEF">
              <w:rPr>
                <w:rFonts w:ascii="Arial" w:hAnsi="Arial" w:cs="Arial"/>
                <w:sz w:val="16"/>
                <w:szCs w:val="16"/>
              </w:rPr>
              <w:t>J4</w:t>
            </w:r>
            <w:r>
              <w:rPr>
                <w:rFonts w:ascii="Arial" w:hAnsi="Arial" w:cs="Arial"/>
                <w:sz w:val="16"/>
                <w:szCs w:val="16"/>
              </w:rPr>
              <w:t>ii</w:t>
            </w:r>
          </w:p>
        </w:tc>
        <w:tc>
          <w:tcPr>
            <w:tcW w:w="432" w:type="pct"/>
            <w:gridSpan w:val="2"/>
            <w:tcBorders>
              <w:bottom w:val="single" w:sz="4" w:space="0" w:color="auto"/>
            </w:tcBorders>
            <w:vAlign w:val="center"/>
          </w:tcPr>
          <w:p w14:paraId="49D32666" w14:textId="21DB9C43" w:rsidR="00F93BB6" w:rsidRPr="005A7BEF" w:rsidRDefault="00F93BB6" w:rsidP="005A7BEF">
            <w:pPr>
              <w:jc w:val="center"/>
              <w:rPr>
                <w:rFonts w:ascii="Arial" w:hAnsi="Arial" w:cs="Arial"/>
                <w:sz w:val="16"/>
                <w:szCs w:val="16"/>
              </w:rPr>
            </w:pPr>
            <w:r w:rsidRPr="005A7BEF">
              <w:rPr>
                <w:rFonts w:ascii="Arial" w:hAnsi="Arial" w:cs="Arial"/>
                <w:sz w:val="16"/>
                <w:szCs w:val="16"/>
              </w:rPr>
              <w:t>J5</w:t>
            </w:r>
          </w:p>
        </w:tc>
        <w:tc>
          <w:tcPr>
            <w:tcW w:w="407" w:type="pct"/>
            <w:gridSpan w:val="2"/>
            <w:tcBorders>
              <w:bottom w:val="single" w:sz="4" w:space="0" w:color="auto"/>
            </w:tcBorders>
            <w:vAlign w:val="center"/>
          </w:tcPr>
          <w:p w14:paraId="4474E102"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J6</w:t>
            </w:r>
          </w:p>
        </w:tc>
        <w:tc>
          <w:tcPr>
            <w:tcW w:w="459" w:type="pct"/>
            <w:tcBorders>
              <w:bottom w:val="single" w:sz="4" w:space="0" w:color="auto"/>
            </w:tcBorders>
            <w:vAlign w:val="center"/>
          </w:tcPr>
          <w:p w14:paraId="52E8EE48"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J7</w:t>
            </w:r>
          </w:p>
        </w:tc>
        <w:tc>
          <w:tcPr>
            <w:tcW w:w="446" w:type="pct"/>
            <w:tcBorders>
              <w:bottom w:val="single" w:sz="4" w:space="0" w:color="auto"/>
            </w:tcBorders>
            <w:vAlign w:val="center"/>
          </w:tcPr>
          <w:p w14:paraId="4D0A10DB"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J8</w:t>
            </w:r>
          </w:p>
        </w:tc>
        <w:tc>
          <w:tcPr>
            <w:tcW w:w="518" w:type="pct"/>
            <w:tcBorders>
              <w:bottom w:val="single" w:sz="4" w:space="0" w:color="auto"/>
            </w:tcBorders>
            <w:vAlign w:val="center"/>
          </w:tcPr>
          <w:p w14:paraId="16356D17"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J9</w:t>
            </w:r>
          </w:p>
        </w:tc>
        <w:tc>
          <w:tcPr>
            <w:tcW w:w="447" w:type="pct"/>
            <w:tcBorders>
              <w:bottom w:val="single" w:sz="4" w:space="0" w:color="auto"/>
            </w:tcBorders>
            <w:vAlign w:val="center"/>
          </w:tcPr>
          <w:p w14:paraId="1AA6C26E"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J10</w:t>
            </w:r>
          </w:p>
        </w:tc>
        <w:tc>
          <w:tcPr>
            <w:tcW w:w="576" w:type="pct"/>
            <w:gridSpan w:val="2"/>
            <w:tcBorders>
              <w:bottom w:val="single" w:sz="4" w:space="0" w:color="auto"/>
            </w:tcBorders>
            <w:vAlign w:val="center"/>
          </w:tcPr>
          <w:p w14:paraId="0A7DBCD9"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J11</w:t>
            </w:r>
          </w:p>
        </w:tc>
        <w:tc>
          <w:tcPr>
            <w:tcW w:w="447" w:type="pct"/>
            <w:tcBorders>
              <w:bottom w:val="single" w:sz="4" w:space="0" w:color="auto"/>
            </w:tcBorders>
            <w:vAlign w:val="center"/>
          </w:tcPr>
          <w:p w14:paraId="14C27DDE"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J12</w:t>
            </w:r>
          </w:p>
        </w:tc>
        <w:tc>
          <w:tcPr>
            <w:tcW w:w="353" w:type="pct"/>
            <w:tcBorders>
              <w:bottom w:val="single" w:sz="4" w:space="0" w:color="auto"/>
            </w:tcBorders>
            <w:vAlign w:val="center"/>
          </w:tcPr>
          <w:p w14:paraId="0463677F"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J13</w:t>
            </w:r>
          </w:p>
        </w:tc>
      </w:tr>
      <w:tr w:rsidR="00F93BB6" w:rsidRPr="005A7BEF" w14:paraId="329D2330" w14:textId="77777777" w:rsidTr="008D4F63">
        <w:trPr>
          <w:trHeight w:hRule="exact" w:val="5185"/>
        </w:trPr>
        <w:tc>
          <w:tcPr>
            <w:tcW w:w="128" w:type="pct"/>
            <w:tcBorders>
              <w:bottom w:val="nil"/>
            </w:tcBorders>
          </w:tcPr>
          <w:p w14:paraId="5AD197B4"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Plot ID</w:t>
            </w:r>
          </w:p>
        </w:tc>
        <w:tc>
          <w:tcPr>
            <w:tcW w:w="355" w:type="pct"/>
            <w:tcBorders>
              <w:bottom w:val="single" w:sz="4" w:space="0" w:color="auto"/>
            </w:tcBorders>
          </w:tcPr>
          <w:p w14:paraId="17A5B849" w14:textId="6A3E3CFF" w:rsidR="00F93BB6" w:rsidRPr="005A7BEF" w:rsidRDefault="00F93BB6" w:rsidP="005A7BEF">
            <w:pPr>
              <w:jc w:val="center"/>
              <w:rPr>
                <w:rFonts w:ascii="Arial" w:hAnsi="Arial" w:cs="Arial"/>
                <w:sz w:val="16"/>
                <w:szCs w:val="16"/>
              </w:rPr>
            </w:pPr>
            <w:r w:rsidRPr="00F93BB6">
              <w:rPr>
                <w:rFonts w:ascii="Arial" w:hAnsi="Arial" w:cs="Arial"/>
                <w:sz w:val="16"/>
                <w:szCs w:val="16"/>
              </w:rPr>
              <w:t xml:space="preserve">What month did </w:t>
            </w:r>
            <w:r>
              <w:rPr>
                <w:rFonts w:ascii="Arial" w:hAnsi="Arial" w:cs="Arial"/>
                <w:sz w:val="16"/>
                <w:szCs w:val="16"/>
              </w:rPr>
              <w:t>[Name] begin ploughing plot [#]</w:t>
            </w:r>
            <w:r w:rsidRPr="00F93BB6">
              <w:rPr>
                <w:rFonts w:ascii="Arial" w:hAnsi="Arial" w:cs="Arial"/>
                <w:sz w:val="16"/>
                <w:szCs w:val="16"/>
              </w:rPr>
              <w:t>:</w:t>
            </w:r>
            <w:r>
              <w:rPr>
                <w:rFonts w:ascii="Arial" w:hAnsi="Arial" w:cs="Arial"/>
                <w:sz w:val="16"/>
                <w:szCs w:val="16"/>
              </w:rPr>
              <w:t xml:space="preserve"> [Plot Name]</w:t>
            </w:r>
            <w:r w:rsidRPr="00F93BB6">
              <w:rPr>
                <w:rFonts w:ascii="Arial" w:hAnsi="Arial" w:cs="Arial"/>
                <w:sz w:val="16"/>
                <w:szCs w:val="16"/>
              </w:rPr>
              <w:t xml:space="preserve"> for the 2017 season?</w:t>
            </w:r>
          </w:p>
          <w:p w14:paraId="4B9B8F1A" w14:textId="70B70370" w:rsidR="00F93BB6" w:rsidRPr="005A7BEF" w:rsidRDefault="00F93BB6" w:rsidP="005A7BEF">
            <w:pPr>
              <w:jc w:val="center"/>
              <w:rPr>
                <w:rFonts w:ascii="Arial" w:hAnsi="Arial" w:cs="Arial"/>
                <w:i/>
                <w:sz w:val="16"/>
                <w:szCs w:val="16"/>
              </w:rPr>
            </w:pPr>
          </w:p>
        </w:tc>
        <w:tc>
          <w:tcPr>
            <w:tcW w:w="432" w:type="pct"/>
            <w:tcBorders>
              <w:bottom w:val="nil"/>
            </w:tcBorders>
          </w:tcPr>
          <w:p w14:paraId="309A0E5E" w14:textId="466FC2A3" w:rsidR="00F93BB6" w:rsidRPr="005A7BEF" w:rsidRDefault="00F93BB6">
            <w:pPr>
              <w:jc w:val="center"/>
              <w:rPr>
                <w:rFonts w:ascii="Arial" w:hAnsi="Arial" w:cs="Arial"/>
                <w:sz w:val="16"/>
                <w:szCs w:val="16"/>
              </w:rPr>
            </w:pPr>
            <w:r w:rsidRPr="00F93BB6">
              <w:rPr>
                <w:rFonts w:ascii="Arial" w:hAnsi="Arial" w:cs="Arial"/>
                <w:sz w:val="16"/>
                <w:szCs w:val="16"/>
              </w:rPr>
              <w:t xml:space="preserve">What </w:t>
            </w:r>
            <w:r>
              <w:rPr>
                <w:rFonts w:ascii="Arial" w:hAnsi="Arial" w:cs="Arial"/>
                <w:sz w:val="16"/>
                <w:szCs w:val="16"/>
              </w:rPr>
              <w:t>day</w:t>
            </w:r>
            <w:r w:rsidRPr="00F93BB6">
              <w:rPr>
                <w:rFonts w:ascii="Arial" w:hAnsi="Arial" w:cs="Arial"/>
                <w:sz w:val="16"/>
                <w:szCs w:val="16"/>
              </w:rPr>
              <w:t xml:space="preserve"> did </w:t>
            </w:r>
            <w:r>
              <w:rPr>
                <w:rFonts w:ascii="Arial" w:hAnsi="Arial" w:cs="Arial"/>
                <w:sz w:val="16"/>
                <w:szCs w:val="16"/>
              </w:rPr>
              <w:t>[Name] begin ploughing plot [#]</w:t>
            </w:r>
            <w:r w:rsidRPr="00F93BB6">
              <w:rPr>
                <w:rFonts w:ascii="Arial" w:hAnsi="Arial" w:cs="Arial"/>
                <w:sz w:val="16"/>
                <w:szCs w:val="16"/>
              </w:rPr>
              <w:t>:</w:t>
            </w:r>
            <w:r>
              <w:rPr>
                <w:rFonts w:ascii="Arial" w:hAnsi="Arial" w:cs="Arial"/>
                <w:sz w:val="16"/>
                <w:szCs w:val="16"/>
              </w:rPr>
              <w:t xml:space="preserve"> [Plot Name]</w:t>
            </w:r>
            <w:r w:rsidRPr="00F93BB6">
              <w:rPr>
                <w:rFonts w:ascii="Arial" w:hAnsi="Arial" w:cs="Arial"/>
                <w:sz w:val="16"/>
                <w:szCs w:val="16"/>
              </w:rPr>
              <w:t xml:space="preserve"> for the 2017 season?</w:t>
            </w:r>
          </w:p>
        </w:tc>
        <w:tc>
          <w:tcPr>
            <w:tcW w:w="432" w:type="pct"/>
            <w:gridSpan w:val="2"/>
            <w:tcBorders>
              <w:bottom w:val="nil"/>
            </w:tcBorders>
          </w:tcPr>
          <w:p w14:paraId="29CDB655" w14:textId="47D5AFF5" w:rsidR="00F93BB6" w:rsidRPr="005A7BEF" w:rsidRDefault="00F93BB6" w:rsidP="005A7BEF">
            <w:pPr>
              <w:jc w:val="center"/>
              <w:rPr>
                <w:rFonts w:ascii="Arial" w:hAnsi="Arial" w:cs="Arial"/>
                <w:sz w:val="16"/>
                <w:szCs w:val="16"/>
              </w:rPr>
            </w:pPr>
            <w:r w:rsidRPr="005A7BEF">
              <w:rPr>
                <w:rFonts w:ascii="Arial" w:hAnsi="Arial" w:cs="Arial"/>
                <w:sz w:val="16"/>
                <w:szCs w:val="16"/>
              </w:rPr>
              <w:t xml:space="preserve">Who </w:t>
            </w:r>
            <w:r w:rsidR="00D3258F" w:rsidRPr="00842F8E">
              <w:rPr>
                <w:rFonts w:ascii="Arial" w:hAnsi="Arial" w:cs="Arial"/>
                <w:b/>
                <w:sz w:val="16"/>
                <w:szCs w:val="16"/>
                <w:u w:val="single"/>
              </w:rPr>
              <w:t>owned</w:t>
            </w:r>
            <w:r w:rsidR="00D3258F" w:rsidRPr="005A7BEF">
              <w:rPr>
                <w:rFonts w:ascii="Arial" w:hAnsi="Arial" w:cs="Arial"/>
                <w:sz w:val="16"/>
                <w:szCs w:val="16"/>
              </w:rPr>
              <w:t xml:space="preserve"> </w:t>
            </w:r>
            <w:r w:rsidRPr="005A7BEF">
              <w:rPr>
                <w:rFonts w:ascii="Arial" w:hAnsi="Arial" w:cs="Arial"/>
                <w:sz w:val="16"/>
                <w:szCs w:val="16"/>
              </w:rPr>
              <w:t>the tractor or draft/draught animal (bullock/ox, bull, cow)</w:t>
            </w:r>
            <w:r w:rsidRPr="005A7BEF" w:rsidDel="00641E9D">
              <w:rPr>
                <w:rFonts w:ascii="Arial" w:hAnsi="Arial" w:cs="Arial"/>
                <w:sz w:val="16"/>
                <w:szCs w:val="16"/>
              </w:rPr>
              <w:t xml:space="preserve"> </w:t>
            </w:r>
            <w:r w:rsidRPr="005A7BEF">
              <w:rPr>
                <w:rFonts w:ascii="Arial" w:hAnsi="Arial" w:cs="Arial"/>
                <w:sz w:val="16"/>
                <w:szCs w:val="16"/>
              </w:rPr>
              <w:t>used during the ploughing stage on</w:t>
            </w:r>
            <w:r w:rsidR="00D3258F">
              <w:rPr>
                <w:rFonts w:ascii="Arial" w:hAnsi="Arial" w:cs="Arial"/>
                <w:sz w:val="16"/>
                <w:szCs w:val="16"/>
              </w:rPr>
              <w:t xml:space="preserve"> plot [#]</w:t>
            </w:r>
            <w:r w:rsidR="00D3258F" w:rsidRPr="00F93BB6">
              <w:rPr>
                <w:rFonts w:ascii="Arial" w:hAnsi="Arial" w:cs="Arial"/>
                <w:sz w:val="16"/>
                <w:szCs w:val="16"/>
              </w:rPr>
              <w:t>:</w:t>
            </w:r>
            <w:r w:rsidR="00D3258F">
              <w:rPr>
                <w:rFonts w:ascii="Arial" w:hAnsi="Arial" w:cs="Arial"/>
                <w:sz w:val="16"/>
                <w:szCs w:val="16"/>
              </w:rPr>
              <w:t xml:space="preserve"> [Plot Name]</w:t>
            </w:r>
            <w:r w:rsidRPr="005A7BEF">
              <w:rPr>
                <w:rFonts w:ascii="Arial" w:hAnsi="Arial" w:cs="Arial"/>
                <w:sz w:val="16"/>
                <w:szCs w:val="16"/>
              </w:rPr>
              <w:t>?</w:t>
            </w:r>
          </w:p>
          <w:p w14:paraId="53D8A535" w14:textId="77777777" w:rsidR="00F93BB6" w:rsidRPr="005A7BEF" w:rsidRDefault="00F93BB6" w:rsidP="005A7BEF">
            <w:pPr>
              <w:jc w:val="center"/>
              <w:rPr>
                <w:rFonts w:ascii="Arial" w:hAnsi="Arial" w:cs="Arial"/>
                <w:sz w:val="16"/>
                <w:szCs w:val="16"/>
              </w:rPr>
            </w:pPr>
          </w:p>
          <w:p w14:paraId="2F8BA939"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1 Self </w:t>
            </w:r>
            <w:r w:rsidRPr="005A7BEF">
              <w:rPr>
                <w:rFonts w:ascii="Arial" w:hAnsi="Arial" w:cs="Arial"/>
                <w:sz w:val="16"/>
                <w:szCs w:val="16"/>
              </w:rPr>
              <w:tab/>
            </w:r>
          </w:p>
          <w:p w14:paraId="1BE7BB89"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2 Family member/friend    </w:t>
            </w:r>
          </w:p>
          <w:p w14:paraId="241249B8"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3 Communal labor               </w:t>
            </w:r>
          </w:p>
          <w:p w14:paraId="6CA2CE3D"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4 Hired labor </w:t>
            </w:r>
          </w:p>
          <w:p w14:paraId="3CCEF56B" w14:textId="77777777" w:rsidR="00F93BB6" w:rsidRPr="005A7BEF" w:rsidRDefault="00F93BB6" w:rsidP="005A7BEF">
            <w:pPr>
              <w:rPr>
                <w:rFonts w:ascii="Arial" w:hAnsi="Arial" w:cs="Arial"/>
                <w:sz w:val="16"/>
                <w:szCs w:val="16"/>
              </w:rPr>
            </w:pPr>
            <w:r w:rsidRPr="005A7BEF">
              <w:rPr>
                <w:rFonts w:ascii="Arial" w:hAnsi="Arial" w:cs="Arial"/>
                <w:sz w:val="16"/>
                <w:szCs w:val="16"/>
              </w:rPr>
              <w:t>5 Traveling tractor man</w:t>
            </w:r>
          </w:p>
          <w:p w14:paraId="6AA9DC11" w14:textId="77777777" w:rsidR="00F93BB6" w:rsidRPr="005A7BEF" w:rsidRDefault="00F93BB6" w:rsidP="005A7BEF">
            <w:pPr>
              <w:rPr>
                <w:rFonts w:ascii="Arial" w:hAnsi="Arial" w:cs="Arial"/>
                <w:sz w:val="16"/>
                <w:szCs w:val="16"/>
              </w:rPr>
            </w:pPr>
            <w:r w:rsidRPr="005A7BEF">
              <w:rPr>
                <w:rFonts w:ascii="Arial" w:hAnsi="Arial" w:cs="Arial"/>
                <w:sz w:val="16"/>
                <w:szCs w:val="16"/>
              </w:rPr>
              <w:t>6 Traveling bullock man</w:t>
            </w:r>
          </w:p>
          <w:p w14:paraId="116C5BFC" w14:textId="36F4D2FB" w:rsidR="00F93BB6" w:rsidRPr="005A7BEF" w:rsidRDefault="00F93BB6" w:rsidP="005A7BEF">
            <w:pPr>
              <w:rPr>
                <w:rFonts w:ascii="Arial" w:hAnsi="Arial" w:cs="Arial"/>
                <w:sz w:val="16"/>
                <w:szCs w:val="16"/>
              </w:rPr>
            </w:pPr>
            <w:r w:rsidRPr="005A7BEF">
              <w:rPr>
                <w:rFonts w:ascii="Arial" w:hAnsi="Arial" w:cs="Arial"/>
                <w:sz w:val="16"/>
                <w:szCs w:val="16"/>
              </w:rPr>
              <w:t>-666 Other (</w:t>
            </w:r>
            <w:r w:rsidR="00D34BF1">
              <w:rPr>
                <w:rFonts w:ascii="Arial" w:hAnsi="Arial" w:cs="Arial"/>
                <w:sz w:val="16"/>
                <w:szCs w:val="16"/>
              </w:rPr>
              <w:t>please s</w:t>
            </w:r>
            <w:r w:rsidRPr="005A7BEF">
              <w:rPr>
                <w:rFonts w:ascii="Arial" w:hAnsi="Arial" w:cs="Arial"/>
                <w:sz w:val="16"/>
                <w:szCs w:val="16"/>
              </w:rPr>
              <w:t>pecify)</w:t>
            </w:r>
          </w:p>
          <w:p w14:paraId="0BFEE97A" w14:textId="77777777" w:rsidR="00F93BB6" w:rsidRPr="005A7BEF" w:rsidRDefault="00F93BB6" w:rsidP="005A7BEF">
            <w:pPr>
              <w:rPr>
                <w:rFonts w:ascii="Arial" w:hAnsi="Arial" w:cs="Arial"/>
                <w:sz w:val="16"/>
                <w:szCs w:val="16"/>
              </w:rPr>
            </w:pPr>
          </w:p>
        </w:tc>
        <w:tc>
          <w:tcPr>
            <w:tcW w:w="407" w:type="pct"/>
            <w:gridSpan w:val="2"/>
            <w:tcBorders>
              <w:bottom w:val="nil"/>
            </w:tcBorders>
          </w:tcPr>
          <w:p w14:paraId="4D4FA0A5" w14:textId="7A5B8433" w:rsidR="00F93BB6" w:rsidRPr="005A7BEF" w:rsidRDefault="00F93BB6" w:rsidP="005A7BEF">
            <w:pPr>
              <w:jc w:val="center"/>
              <w:rPr>
                <w:rFonts w:ascii="Arial" w:hAnsi="Arial" w:cs="Arial"/>
                <w:sz w:val="16"/>
                <w:szCs w:val="16"/>
              </w:rPr>
            </w:pPr>
            <w:r w:rsidRPr="005A7BEF">
              <w:rPr>
                <w:rFonts w:ascii="Arial" w:hAnsi="Arial" w:cs="Arial"/>
                <w:sz w:val="16"/>
                <w:szCs w:val="16"/>
              </w:rPr>
              <w:t xml:space="preserve">Who </w:t>
            </w:r>
            <w:r w:rsidR="00D3258F" w:rsidRPr="00842F8E">
              <w:rPr>
                <w:rFonts w:ascii="Arial" w:hAnsi="Arial" w:cs="Arial"/>
                <w:b/>
                <w:sz w:val="16"/>
                <w:szCs w:val="16"/>
                <w:u w:val="single"/>
              </w:rPr>
              <w:t>operated</w:t>
            </w:r>
            <w:r w:rsidR="00D3258F" w:rsidRPr="005A7BEF">
              <w:rPr>
                <w:rFonts w:ascii="Arial" w:hAnsi="Arial" w:cs="Arial"/>
                <w:sz w:val="16"/>
                <w:szCs w:val="16"/>
              </w:rPr>
              <w:t xml:space="preserve"> </w:t>
            </w:r>
            <w:r w:rsidRPr="005A7BEF">
              <w:rPr>
                <w:rFonts w:ascii="Arial" w:hAnsi="Arial" w:cs="Arial"/>
                <w:sz w:val="16"/>
                <w:szCs w:val="16"/>
              </w:rPr>
              <w:t>the tractor or draft/draught animal (bullock/ox, bull, cow)</w:t>
            </w:r>
            <w:r w:rsidRPr="005A7BEF" w:rsidDel="00641E9D">
              <w:rPr>
                <w:rFonts w:ascii="Arial" w:hAnsi="Arial" w:cs="Arial"/>
                <w:sz w:val="16"/>
                <w:szCs w:val="16"/>
              </w:rPr>
              <w:t xml:space="preserve"> </w:t>
            </w:r>
            <w:r w:rsidRPr="005A7BEF">
              <w:rPr>
                <w:rFonts w:ascii="Arial" w:hAnsi="Arial" w:cs="Arial"/>
                <w:sz w:val="16"/>
                <w:szCs w:val="16"/>
              </w:rPr>
              <w:t xml:space="preserve">used during the ploughing stage on </w:t>
            </w:r>
            <w:r w:rsidR="00D3258F">
              <w:rPr>
                <w:rFonts w:ascii="Arial" w:hAnsi="Arial" w:cs="Arial"/>
                <w:sz w:val="16"/>
                <w:szCs w:val="16"/>
              </w:rPr>
              <w:t>plot [#]</w:t>
            </w:r>
            <w:r w:rsidR="00D3258F" w:rsidRPr="00F93BB6">
              <w:rPr>
                <w:rFonts w:ascii="Arial" w:hAnsi="Arial" w:cs="Arial"/>
                <w:sz w:val="16"/>
                <w:szCs w:val="16"/>
              </w:rPr>
              <w:t>:</w:t>
            </w:r>
            <w:r w:rsidR="00D3258F">
              <w:rPr>
                <w:rFonts w:ascii="Arial" w:hAnsi="Arial" w:cs="Arial"/>
                <w:sz w:val="16"/>
                <w:szCs w:val="16"/>
              </w:rPr>
              <w:t xml:space="preserve"> [Plot Name]</w:t>
            </w:r>
            <w:r w:rsidRPr="005A7BEF">
              <w:rPr>
                <w:rFonts w:ascii="Arial" w:hAnsi="Arial" w:cs="Arial"/>
                <w:sz w:val="16"/>
                <w:szCs w:val="16"/>
              </w:rPr>
              <w:t>?</w:t>
            </w:r>
          </w:p>
          <w:p w14:paraId="02D2C40B" w14:textId="77777777" w:rsidR="00F93BB6" w:rsidRPr="005A7BEF" w:rsidRDefault="00F93BB6" w:rsidP="005A7BEF">
            <w:pPr>
              <w:jc w:val="center"/>
              <w:rPr>
                <w:rFonts w:ascii="Arial" w:hAnsi="Arial" w:cs="Arial"/>
                <w:sz w:val="16"/>
                <w:szCs w:val="16"/>
              </w:rPr>
            </w:pPr>
          </w:p>
          <w:p w14:paraId="1FE61F2F" w14:textId="16E012D1" w:rsidR="00F93BB6" w:rsidRPr="005A7BEF" w:rsidRDefault="00F93BB6" w:rsidP="005A7BEF">
            <w:pPr>
              <w:rPr>
                <w:rFonts w:ascii="Arial" w:hAnsi="Arial" w:cs="Arial"/>
                <w:sz w:val="16"/>
                <w:szCs w:val="16"/>
              </w:rPr>
            </w:pPr>
            <w:r w:rsidRPr="005A7BEF">
              <w:rPr>
                <w:rFonts w:ascii="Arial" w:hAnsi="Arial" w:cs="Arial"/>
                <w:sz w:val="16"/>
                <w:szCs w:val="16"/>
              </w:rPr>
              <w:t xml:space="preserve">1 Self </w:t>
            </w:r>
            <w:r w:rsidR="00FA7B21">
              <w:rPr>
                <w:rFonts w:ascii="Arial" w:hAnsi="Arial" w:cs="Arial"/>
                <w:sz w:val="16"/>
                <w:szCs w:val="16"/>
              </w:rPr>
              <w:t>&gt;&gt; J9</w:t>
            </w:r>
            <w:r w:rsidRPr="005A7BEF">
              <w:rPr>
                <w:rFonts w:ascii="Arial" w:hAnsi="Arial" w:cs="Arial"/>
                <w:sz w:val="16"/>
                <w:szCs w:val="16"/>
              </w:rPr>
              <w:tab/>
            </w:r>
          </w:p>
          <w:p w14:paraId="5A471182" w14:textId="4FED9317" w:rsidR="00F93BB6" w:rsidRPr="005A7BEF" w:rsidRDefault="00F93BB6" w:rsidP="005A7BEF">
            <w:pPr>
              <w:rPr>
                <w:rFonts w:ascii="Arial" w:hAnsi="Arial" w:cs="Arial"/>
                <w:sz w:val="16"/>
                <w:szCs w:val="16"/>
              </w:rPr>
            </w:pPr>
            <w:r w:rsidRPr="005A7BEF">
              <w:rPr>
                <w:rFonts w:ascii="Arial" w:hAnsi="Arial" w:cs="Arial"/>
                <w:sz w:val="16"/>
                <w:szCs w:val="16"/>
              </w:rPr>
              <w:t xml:space="preserve">2 Family member/friend </w:t>
            </w:r>
            <w:r w:rsidR="00FA7B21">
              <w:rPr>
                <w:rFonts w:ascii="Arial" w:hAnsi="Arial" w:cs="Arial"/>
                <w:sz w:val="16"/>
                <w:szCs w:val="16"/>
              </w:rPr>
              <w:t>&gt;&gt;J9</w:t>
            </w:r>
            <w:r w:rsidRPr="005A7BEF">
              <w:rPr>
                <w:rFonts w:ascii="Arial" w:hAnsi="Arial" w:cs="Arial"/>
                <w:sz w:val="16"/>
                <w:szCs w:val="16"/>
              </w:rPr>
              <w:t xml:space="preserve">   </w:t>
            </w:r>
          </w:p>
          <w:p w14:paraId="73779458"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3 Communal labor               </w:t>
            </w:r>
          </w:p>
          <w:p w14:paraId="4D82F84B"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4 Hired labor </w:t>
            </w:r>
          </w:p>
          <w:p w14:paraId="347C26B2" w14:textId="77777777" w:rsidR="00F93BB6" w:rsidRPr="005A7BEF" w:rsidRDefault="00F93BB6" w:rsidP="005A7BEF">
            <w:pPr>
              <w:rPr>
                <w:rFonts w:ascii="Arial" w:hAnsi="Arial" w:cs="Arial"/>
                <w:sz w:val="16"/>
                <w:szCs w:val="16"/>
              </w:rPr>
            </w:pPr>
            <w:r w:rsidRPr="005A7BEF">
              <w:rPr>
                <w:rFonts w:ascii="Arial" w:hAnsi="Arial" w:cs="Arial"/>
                <w:sz w:val="16"/>
                <w:szCs w:val="16"/>
              </w:rPr>
              <w:t>5 Traveling tractor man</w:t>
            </w:r>
          </w:p>
          <w:p w14:paraId="19E53F27" w14:textId="77777777" w:rsidR="00F93BB6" w:rsidRPr="005A7BEF" w:rsidRDefault="00F93BB6" w:rsidP="005A7BEF">
            <w:pPr>
              <w:rPr>
                <w:rFonts w:ascii="Arial" w:hAnsi="Arial" w:cs="Arial"/>
                <w:sz w:val="16"/>
                <w:szCs w:val="16"/>
              </w:rPr>
            </w:pPr>
            <w:r w:rsidRPr="005A7BEF">
              <w:rPr>
                <w:rFonts w:ascii="Arial" w:hAnsi="Arial" w:cs="Arial"/>
                <w:sz w:val="16"/>
                <w:szCs w:val="16"/>
              </w:rPr>
              <w:t>6 Traveling bullock man</w:t>
            </w:r>
          </w:p>
          <w:p w14:paraId="0AB46F66" w14:textId="694EBBDA" w:rsidR="00F93BB6" w:rsidRPr="005A7BEF" w:rsidRDefault="00F93BB6" w:rsidP="005A7BEF">
            <w:pPr>
              <w:rPr>
                <w:rFonts w:ascii="Arial" w:hAnsi="Arial" w:cs="Arial"/>
                <w:sz w:val="16"/>
                <w:szCs w:val="16"/>
              </w:rPr>
            </w:pPr>
            <w:r w:rsidRPr="005A7BEF">
              <w:rPr>
                <w:rFonts w:ascii="Arial" w:hAnsi="Arial" w:cs="Arial"/>
                <w:sz w:val="16"/>
                <w:szCs w:val="16"/>
              </w:rPr>
              <w:t>-666 Other (</w:t>
            </w:r>
            <w:r w:rsidR="00D34BF1">
              <w:rPr>
                <w:rFonts w:ascii="Arial" w:hAnsi="Arial" w:cs="Arial"/>
                <w:sz w:val="16"/>
                <w:szCs w:val="16"/>
              </w:rPr>
              <w:t>please s</w:t>
            </w:r>
            <w:r w:rsidRPr="005A7BEF">
              <w:rPr>
                <w:rFonts w:ascii="Arial" w:hAnsi="Arial" w:cs="Arial"/>
                <w:sz w:val="16"/>
                <w:szCs w:val="16"/>
              </w:rPr>
              <w:t>pecify)</w:t>
            </w:r>
          </w:p>
          <w:p w14:paraId="47224052" w14:textId="77777777" w:rsidR="00F93BB6" w:rsidRPr="005A7BEF" w:rsidRDefault="00F93BB6" w:rsidP="005A7BEF">
            <w:pPr>
              <w:jc w:val="center"/>
              <w:rPr>
                <w:rFonts w:ascii="Arial" w:hAnsi="Arial" w:cs="Arial"/>
                <w:sz w:val="16"/>
                <w:szCs w:val="16"/>
              </w:rPr>
            </w:pPr>
          </w:p>
        </w:tc>
        <w:tc>
          <w:tcPr>
            <w:tcW w:w="459" w:type="pct"/>
            <w:tcBorders>
              <w:bottom w:val="nil"/>
            </w:tcBorders>
          </w:tcPr>
          <w:p w14:paraId="111E6EDB" w14:textId="1DAE6DF2" w:rsidR="00F93BB6" w:rsidRPr="005A7BEF" w:rsidRDefault="00F93BB6">
            <w:pPr>
              <w:jc w:val="center"/>
              <w:rPr>
                <w:rFonts w:ascii="Arial" w:hAnsi="Arial" w:cs="Arial"/>
                <w:sz w:val="16"/>
                <w:szCs w:val="16"/>
              </w:rPr>
            </w:pPr>
            <w:r w:rsidRPr="005A7BEF">
              <w:rPr>
                <w:rFonts w:ascii="Arial" w:hAnsi="Arial" w:cs="Arial"/>
                <w:sz w:val="16"/>
                <w:szCs w:val="16"/>
              </w:rPr>
              <w:t xml:space="preserve">Did any member of your household, including </w:t>
            </w:r>
            <w:r>
              <w:rPr>
                <w:rFonts w:ascii="Arial" w:hAnsi="Arial" w:cs="Arial"/>
                <w:sz w:val="16"/>
                <w:szCs w:val="16"/>
              </w:rPr>
              <w:t>[Name]</w:t>
            </w:r>
            <w:r w:rsidRPr="005A7BEF">
              <w:rPr>
                <w:rFonts w:ascii="Arial" w:hAnsi="Arial" w:cs="Arial"/>
                <w:sz w:val="16"/>
                <w:szCs w:val="16"/>
              </w:rPr>
              <w:t xml:space="preserve">, supervise the ploughing work done on </w:t>
            </w:r>
            <w:r w:rsidR="00D3258F">
              <w:rPr>
                <w:rFonts w:ascii="Arial" w:hAnsi="Arial" w:cs="Arial"/>
                <w:sz w:val="16"/>
                <w:szCs w:val="16"/>
              </w:rPr>
              <w:t>plot [#]</w:t>
            </w:r>
            <w:r w:rsidR="00D3258F" w:rsidRPr="00F93BB6">
              <w:rPr>
                <w:rFonts w:ascii="Arial" w:hAnsi="Arial" w:cs="Arial"/>
                <w:sz w:val="16"/>
                <w:szCs w:val="16"/>
              </w:rPr>
              <w:t>:</w:t>
            </w:r>
            <w:r w:rsidR="00D3258F">
              <w:rPr>
                <w:rFonts w:ascii="Arial" w:hAnsi="Arial" w:cs="Arial"/>
                <w:sz w:val="16"/>
                <w:szCs w:val="16"/>
              </w:rPr>
              <w:t xml:space="preserve"> [Plot Name]</w:t>
            </w:r>
            <w:r w:rsidRPr="005A7BEF">
              <w:rPr>
                <w:rFonts w:ascii="Arial" w:hAnsi="Arial" w:cs="Arial"/>
                <w:sz w:val="16"/>
                <w:szCs w:val="16"/>
              </w:rPr>
              <w:t>?</w:t>
            </w:r>
          </w:p>
          <w:p w14:paraId="578F7018" w14:textId="77777777" w:rsidR="00F93BB6" w:rsidRPr="005A7BEF" w:rsidRDefault="00F93BB6" w:rsidP="005A7BEF">
            <w:pPr>
              <w:jc w:val="center"/>
              <w:rPr>
                <w:rFonts w:ascii="Arial" w:hAnsi="Arial" w:cs="Arial"/>
                <w:sz w:val="16"/>
                <w:szCs w:val="16"/>
              </w:rPr>
            </w:pPr>
          </w:p>
          <w:p w14:paraId="34CC2CD3" w14:textId="77777777" w:rsidR="00F93BB6" w:rsidRPr="005A7BEF" w:rsidRDefault="00F93BB6" w:rsidP="005A7BEF">
            <w:pPr>
              <w:jc w:val="center"/>
              <w:rPr>
                <w:rFonts w:ascii="Arial" w:hAnsi="Arial" w:cs="Arial"/>
                <w:sz w:val="16"/>
                <w:szCs w:val="16"/>
              </w:rPr>
            </w:pPr>
          </w:p>
          <w:p w14:paraId="17E067E8" w14:textId="77777777" w:rsidR="00F93BB6" w:rsidRPr="005A7BEF" w:rsidRDefault="00F93BB6" w:rsidP="005A7BEF">
            <w:pPr>
              <w:tabs>
                <w:tab w:val="center" w:pos="176"/>
                <w:tab w:val="center" w:pos="536"/>
              </w:tabs>
              <w:rPr>
                <w:rFonts w:ascii="Arial" w:hAnsi="Arial" w:cs="Arial"/>
                <w:sz w:val="16"/>
                <w:szCs w:val="16"/>
              </w:rPr>
            </w:pPr>
            <w:r w:rsidRPr="005A7BEF">
              <w:rPr>
                <w:rFonts w:ascii="Arial" w:hAnsi="Arial" w:cs="Arial"/>
                <w:sz w:val="16"/>
                <w:szCs w:val="16"/>
              </w:rPr>
              <w:t xml:space="preserve">   1… Yes</w:t>
            </w:r>
          </w:p>
          <w:p w14:paraId="16FEED2D" w14:textId="77777777" w:rsidR="00F93BB6" w:rsidRPr="005A7BEF" w:rsidRDefault="00F93BB6" w:rsidP="005A7BEF">
            <w:pPr>
              <w:jc w:val="center"/>
              <w:rPr>
                <w:rFonts w:ascii="Arial" w:hAnsi="Arial" w:cs="Arial"/>
                <w:sz w:val="16"/>
                <w:szCs w:val="16"/>
              </w:rPr>
            </w:pPr>
            <w:r w:rsidRPr="005A7BEF">
              <w:rPr>
                <w:rFonts w:ascii="Arial" w:hAnsi="Arial" w:cs="Arial"/>
                <w:sz w:val="16"/>
                <w:szCs w:val="16"/>
              </w:rPr>
              <w:t>5… No (-&gt; J9)</w:t>
            </w:r>
          </w:p>
        </w:tc>
        <w:tc>
          <w:tcPr>
            <w:tcW w:w="446" w:type="pct"/>
            <w:tcBorders>
              <w:bottom w:val="nil"/>
            </w:tcBorders>
          </w:tcPr>
          <w:p w14:paraId="31BA8CC6" w14:textId="2F46B03A" w:rsidR="00FA7B21" w:rsidRDefault="00F93BB6" w:rsidP="005A7BEF">
            <w:pPr>
              <w:jc w:val="center"/>
              <w:rPr>
                <w:rFonts w:ascii="Arial" w:hAnsi="Arial" w:cs="Arial"/>
                <w:sz w:val="16"/>
                <w:szCs w:val="16"/>
              </w:rPr>
            </w:pPr>
            <w:r w:rsidRPr="005A7BEF">
              <w:rPr>
                <w:rFonts w:ascii="Arial" w:hAnsi="Arial" w:cs="Arial"/>
                <w:sz w:val="16"/>
                <w:szCs w:val="16"/>
              </w:rPr>
              <w:t xml:space="preserve">Which member of your household supervised the ploughing work done on </w:t>
            </w:r>
            <w:r w:rsidR="00D3258F">
              <w:rPr>
                <w:rFonts w:ascii="Arial" w:hAnsi="Arial" w:cs="Arial"/>
                <w:sz w:val="16"/>
                <w:szCs w:val="16"/>
              </w:rPr>
              <w:t>plot [#]</w:t>
            </w:r>
            <w:r w:rsidR="00D3258F" w:rsidRPr="00F93BB6">
              <w:rPr>
                <w:rFonts w:ascii="Arial" w:hAnsi="Arial" w:cs="Arial"/>
                <w:sz w:val="16"/>
                <w:szCs w:val="16"/>
              </w:rPr>
              <w:t>:</w:t>
            </w:r>
            <w:r w:rsidR="00D3258F">
              <w:rPr>
                <w:rFonts w:ascii="Arial" w:hAnsi="Arial" w:cs="Arial"/>
                <w:sz w:val="16"/>
                <w:szCs w:val="16"/>
              </w:rPr>
              <w:t xml:space="preserve"> [Plot Name]</w:t>
            </w:r>
            <w:r w:rsidRPr="005A7BEF">
              <w:rPr>
                <w:rFonts w:ascii="Arial" w:hAnsi="Arial" w:cs="Arial"/>
                <w:sz w:val="16"/>
                <w:szCs w:val="16"/>
              </w:rPr>
              <w:t>?</w:t>
            </w:r>
          </w:p>
          <w:p w14:paraId="10364311" w14:textId="7EDC703E" w:rsidR="00FA7B21" w:rsidRDefault="00FA7B21" w:rsidP="005A7BEF">
            <w:pPr>
              <w:jc w:val="center"/>
              <w:rPr>
                <w:rFonts w:ascii="Arial" w:hAnsi="Arial" w:cs="Arial"/>
                <w:sz w:val="16"/>
                <w:szCs w:val="16"/>
              </w:rPr>
            </w:pPr>
          </w:p>
          <w:p w14:paraId="69CB00CB" w14:textId="0BA60FBA" w:rsidR="00FA7B21" w:rsidRPr="005A7BEF" w:rsidRDefault="00FA7B21" w:rsidP="008D4F63">
            <w:pPr>
              <w:rPr>
                <w:rFonts w:ascii="Arial" w:hAnsi="Arial" w:cs="Arial"/>
                <w:sz w:val="16"/>
                <w:szCs w:val="16"/>
              </w:rPr>
            </w:pPr>
            <w:r>
              <w:rPr>
                <w:rFonts w:ascii="Arial" w:hAnsi="Arial" w:cs="Arial"/>
                <w:sz w:val="16"/>
                <w:szCs w:val="16"/>
              </w:rPr>
              <w:t xml:space="preserve"> [Names appear for selection]</w:t>
            </w:r>
          </w:p>
          <w:p w14:paraId="763C6D5E" w14:textId="45E35D63" w:rsidR="00F93BB6" w:rsidRPr="005A7BEF" w:rsidRDefault="00F93BB6">
            <w:pPr>
              <w:jc w:val="center"/>
              <w:rPr>
                <w:rFonts w:ascii="Arial" w:hAnsi="Arial" w:cs="Arial"/>
                <w:i/>
                <w:sz w:val="16"/>
                <w:szCs w:val="16"/>
              </w:rPr>
            </w:pPr>
          </w:p>
        </w:tc>
        <w:tc>
          <w:tcPr>
            <w:tcW w:w="518" w:type="pct"/>
            <w:tcBorders>
              <w:bottom w:val="nil"/>
            </w:tcBorders>
          </w:tcPr>
          <w:p w14:paraId="073CAE9B" w14:textId="77777777" w:rsidR="00F93BB6" w:rsidRPr="005A7BEF" w:rsidRDefault="00F93BB6" w:rsidP="005A7BEF">
            <w:pPr>
              <w:jc w:val="center"/>
              <w:rPr>
                <w:rFonts w:ascii="Arial" w:hAnsi="Arial" w:cs="Arial"/>
                <w:sz w:val="16"/>
                <w:szCs w:val="16"/>
              </w:rPr>
            </w:pPr>
            <w:r w:rsidRPr="005A7BEF">
              <w:rPr>
                <w:rFonts w:ascii="Arial" w:hAnsi="Arial" w:cs="Arial"/>
                <w:b/>
                <w:sz w:val="16"/>
                <w:szCs w:val="16"/>
              </w:rPr>
              <w:t>If J5 or J6 = 1 or 2</w:t>
            </w:r>
          </w:p>
          <w:p w14:paraId="70D57A5A" w14:textId="2FA619E5" w:rsidR="00F93BB6" w:rsidRDefault="00F93BB6">
            <w:pPr>
              <w:jc w:val="center"/>
              <w:rPr>
                <w:rFonts w:ascii="Arial" w:hAnsi="Arial" w:cs="Arial"/>
                <w:sz w:val="16"/>
                <w:szCs w:val="16"/>
              </w:rPr>
            </w:pPr>
            <w:r w:rsidRPr="005A7BEF">
              <w:rPr>
                <w:rFonts w:ascii="Arial" w:hAnsi="Arial" w:cs="Arial"/>
                <w:sz w:val="16"/>
                <w:szCs w:val="16"/>
              </w:rPr>
              <w:t xml:space="preserve">If </w:t>
            </w:r>
            <w:r>
              <w:rPr>
                <w:rFonts w:ascii="Arial" w:hAnsi="Arial" w:cs="Arial"/>
                <w:sz w:val="16"/>
                <w:szCs w:val="16"/>
              </w:rPr>
              <w:t>[Name]</w:t>
            </w:r>
            <w:r w:rsidRPr="005A7BEF">
              <w:rPr>
                <w:rFonts w:ascii="Arial" w:hAnsi="Arial" w:cs="Arial"/>
                <w:sz w:val="16"/>
                <w:szCs w:val="16"/>
              </w:rPr>
              <w:t xml:space="preserve"> had hired a paid laborer to do the </w:t>
            </w:r>
            <w:r w:rsidRPr="005A7BEF">
              <w:rPr>
                <w:rFonts w:ascii="Arial" w:hAnsi="Arial" w:cs="Arial"/>
                <w:i/>
                <w:sz w:val="16"/>
                <w:szCs w:val="16"/>
              </w:rPr>
              <w:t>same amount of ploughing work</w:t>
            </w:r>
            <w:r w:rsidRPr="005A7BEF">
              <w:rPr>
                <w:rFonts w:ascii="Arial" w:hAnsi="Arial" w:cs="Arial"/>
                <w:sz w:val="16"/>
                <w:szCs w:val="16"/>
              </w:rPr>
              <w:t xml:space="preserve"> on </w:t>
            </w:r>
            <w:r w:rsidR="008E7C7A">
              <w:rPr>
                <w:rFonts w:ascii="Arial" w:hAnsi="Arial" w:cs="Arial"/>
                <w:sz w:val="16"/>
                <w:szCs w:val="16"/>
              </w:rPr>
              <w:t>plot [#]</w:t>
            </w:r>
            <w:r w:rsidR="008E7C7A" w:rsidRPr="00F93BB6">
              <w:rPr>
                <w:rFonts w:ascii="Arial" w:hAnsi="Arial" w:cs="Arial"/>
                <w:sz w:val="16"/>
                <w:szCs w:val="16"/>
              </w:rPr>
              <w:t>:</w:t>
            </w:r>
            <w:r w:rsidR="008E7C7A">
              <w:rPr>
                <w:rFonts w:ascii="Arial" w:hAnsi="Arial" w:cs="Arial"/>
                <w:sz w:val="16"/>
                <w:szCs w:val="16"/>
              </w:rPr>
              <w:t xml:space="preserve"> [Plot Name]</w:t>
            </w:r>
            <w:r w:rsidRPr="005A7BEF">
              <w:rPr>
                <w:rFonts w:ascii="Arial" w:hAnsi="Arial" w:cs="Arial"/>
                <w:sz w:val="16"/>
                <w:szCs w:val="16"/>
              </w:rPr>
              <w:t>, how much would it have cost in total?</w:t>
            </w:r>
          </w:p>
          <w:p w14:paraId="7A3CFA33" w14:textId="77777777" w:rsidR="00E8651E" w:rsidRDefault="00E8651E">
            <w:pPr>
              <w:jc w:val="center"/>
              <w:rPr>
                <w:rFonts w:ascii="Arial" w:hAnsi="Arial" w:cs="Arial"/>
                <w:sz w:val="16"/>
                <w:szCs w:val="16"/>
              </w:rPr>
            </w:pPr>
          </w:p>
          <w:p w14:paraId="055AAA03" w14:textId="77777777" w:rsidR="00892993" w:rsidRPr="008D4F63" w:rsidRDefault="00892993" w:rsidP="00892993">
            <w:pPr>
              <w:jc w:val="center"/>
              <w:rPr>
                <w:rFonts w:ascii="Arial" w:hAnsi="Arial" w:cs="Arial"/>
                <w:i/>
                <w:sz w:val="16"/>
                <w:szCs w:val="16"/>
              </w:rPr>
            </w:pPr>
            <w:r w:rsidRPr="008D4F63">
              <w:rPr>
                <w:rFonts w:ascii="Arial" w:hAnsi="Arial" w:cs="Arial"/>
                <w:i/>
                <w:sz w:val="16"/>
                <w:szCs w:val="16"/>
              </w:rPr>
              <w:t>Indicate amount as a decimal value (in Ghana cedis and pesewas)</w:t>
            </w:r>
          </w:p>
          <w:p w14:paraId="1ACB8BDF" w14:textId="77777777" w:rsidR="00892993" w:rsidRDefault="00892993" w:rsidP="00892993">
            <w:pPr>
              <w:jc w:val="center"/>
              <w:rPr>
                <w:rFonts w:ascii="Arial" w:hAnsi="Arial" w:cs="Arial"/>
                <w:i/>
                <w:sz w:val="16"/>
                <w:szCs w:val="16"/>
              </w:rPr>
            </w:pPr>
            <w:r w:rsidRPr="008D4F63">
              <w:rPr>
                <w:rFonts w:ascii="Arial" w:hAnsi="Arial" w:cs="Arial"/>
                <w:i/>
                <w:sz w:val="16"/>
                <w:szCs w:val="16"/>
              </w:rPr>
              <w:t>For example, enter 2.50 for 2 Ghana cedis and 50 pesewas.</w:t>
            </w:r>
          </w:p>
          <w:p w14:paraId="3E0322BC" w14:textId="5963C8A4" w:rsidR="00701CE6" w:rsidRPr="00701CE6" w:rsidRDefault="00701CE6" w:rsidP="00892993">
            <w:pPr>
              <w:jc w:val="center"/>
              <w:rPr>
                <w:rFonts w:ascii="Arial" w:hAnsi="Arial" w:cs="Arial"/>
                <w:sz w:val="16"/>
                <w:szCs w:val="16"/>
              </w:rPr>
            </w:pPr>
            <w:r>
              <w:rPr>
                <w:rFonts w:ascii="Arial" w:hAnsi="Arial" w:cs="Arial"/>
                <w:sz w:val="16"/>
                <w:szCs w:val="16"/>
              </w:rPr>
              <w:t>&gt;&gt;Next plot</w:t>
            </w:r>
          </w:p>
        </w:tc>
        <w:tc>
          <w:tcPr>
            <w:tcW w:w="447" w:type="pct"/>
            <w:tcBorders>
              <w:bottom w:val="nil"/>
            </w:tcBorders>
          </w:tcPr>
          <w:p w14:paraId="19586981" w14:textId="77777777" w:rsidR="00F93BB6" w:rsidRPr="005A7BEF" w:rsidRDefault="00F93BB6" w:rsidP="005A7BEF">
            <w:pPr>
              <w:jc w:val="center"/>
              <w:rPr>
                <w:rFonts w:ascii="Arial" w:hAnsi="Arial" w:cs="Arial"/>
                <w:b/>
                <w:sz w:val="16"/>
                <w:szCs w:val="16"/>
              </w:rPr>
            </w:pPr>
            <w:r w:rsidRPr="005A7BEF">
              <w:rPr>
                <w:rFonts w:ascii="Arial" w:hAnsi="Arial" w:cs="Arial"/>
                <w:b/>
                <w:sz w:val="16"/>
                <w:szCs w:val="16"/>
              </w:rPr>
              <w:t>If J5 or J6 = 4, 5 or 6</w:t>
            </w:r>
          </w:p>
          <w:p w14:paraId="6FD44038" w14:textId="00A64D8F" w:rsidR="00F93BB6" w:rsidRPr="005A7BEF" w:rsidRDefault="00F93BB6" w:rsidP="005A7BEF">
            <w:pPr>
              <w:jc w:val="center"/>
              <w:rPr>
                <w:rFonts w:ascii="Arial" w:hAnsi="Arial" w:cs="Arial"/>
                <w:sz w:val="16"/>
                <w:szCs w:val="16"/>
              </w:rPr>
            </w:pPr>
            <w:r w:rsidRPr="005A7BEF">
              <w:rPr>
                <w:rFonts w:ascii="Arial" w:hAnsi="Arial" w:cs="Arial"/>
                <w:sz w:val="16"/>
                <w:szCs w:val="16"/>
              </w:rPr>
              <w:t xml:space="preserve">Did </w:t>
            </w:r>
            <w:r>
              <w:rPr>
                <w:rFonts w:ascii="Arial" w:hAnsi="Arial" w:cs="Arial"/>
                <w:sz w:val="16"/>
                <w:szCs w:val="16"/>
              </w:rPr>
              <w:t>[Name]</w:t>
            </w:r>
            <w:r w:rsidRPr="005A7BEF">
              <w:rPr>
                <w:rFonts w:ascii="Arial" w:hAnsi="Arial" w:cs="Arial"/>
                <w:sz w:val="16"/>
                <w:szCs w:val="16"/>
              </w:rPr>
              <w:t xml:space="preserve"> pay for the tractor or draft/</w:t>
            </w:r>
          </w:p>
          <w:p w14:paraId="3CB093B0" w14:textId="123C3A44" w:rsidR="00F93BB6" w:rsidRPr="005A7BEF" w:rsidRDefault="00F93BB6" w:rsidP="005A7BEF">
            <w:pPr>
              <w:jc w:val="center"/>
              <w:rPr>
                <w:rFonts w:ascii="Arial" w:hAnsi="Arial" w:cs="Arial"/>
                <w:sz w:val="16"/>
                <w:szCs w:val="16"/>
              </w:rPr>
            </w:pPr>
            <w:r w:rsidRPr="005A7BEF">
              <w:rPr>
                <w:rFonts w:ascii="Arial" w:hAnsi="Arial" w:cs="Arial"/>
                <w:sz w:val="16"/>
                <w:szCs w:val="16"/>
              </w:rPr>
              <w:t>draught animal (bullock/ox, bull, cow</w:t>
            </w:r>
            <w:r w:rsidRPr="005A7BEF" w:rsidDel="00331D51">
              <w:rPr>
                <w:rFonts w:ascii="Arial" w:hAnsi="Arial" w:cs="Arial"/>
                <w:sz w:val="16"/>
                <w:szCs w:val="16"/>
              </w:rPr>
              <w:t xml:space="preserve"> </w:t>
            </w:r>
            <w:r w:rsidRPr="005A7BEF">
              <w:rPr>
                <w:rFonts w:ascii="Arial" w:hAnsi="Arial" w:cs="Arial"/>
                <w:sz w:val="16"/>
                <w:szCs w:val="16"/>
              </w:rPr>
              <w:t xml:space="preserve">work during the ploughing stage on </w:t>
            </w:r>
            <w:r w:rsidR="008E7C7A">
              <w:rPr>
                <w:rFonts w:ascii="Arial" w:hAnsi="Arial" w:cs="Arial"/>
                <w:sz w:val="16"/>
                <w:szCs w:val="16"/>
              </w:rPr>
              <w:t>plot [#]</w:t>
            </w:r>
            <w:r w:rsidR="008E7C7A" w:rsidRPr="00F93BB6">
              <w:rPr>
                <w:rFonts w:ascii="Arial" w:hAnsi="Arial" w:cs="Arial"/>
                <w:sz w:val="16"/>
                <w:szCs w:val="16"/>
              </w:rPr>
              <w:t>:</w:t>
            </w:r>
            <w:r w:rsidR="008E7C7A">
              <w:rPr>
                <w:rFonts w:ascii="Arial" w:hAnsi="Arial" w:cs="Arial"/>
                <w:sz w:val="16"/>
                <w:szCs w:val="16"/>
              </w:rPr>
              <w:t xml:space="preserve"> [Plot Name]</w:t>
            </w:r>
            <w:r w:rsidRPr="005A7BEF">
              <w:rPr>
                <w:rFonts w:ascii="Arial" w:hAnsi="Arial" w:cs="Arial"/>
                <w:sz w:val="16"/>
                <w:szCs w:val="16"/>
              </w:rPr>
              <w:t>?</w:t>
            </w:r>
          </w:p>
          <w:p w14:paraId="5D1E9DC7" w14:textId="77777777" w:rsidR="00F93BB6" w:rsidRPr="005A7BEF" w:rsidRDefault="00F93BB6" w:rsidP="005A7BEF">
            <w:pPr>
              <w:jc w:val="center"/>
              <w:rPr>
                <w:rFonts w:ascii="Arial" w:hAnsi="Arial" w:cs="Arial"/>
                <w:sz w:val="16"/>
                <w:szCs w:val="16"/>
              </w:rPr>
            </w:pPr>
          </w:p>
          <w:p w14:paraId="1446DB47" w14:textId="6C049C24" w:rsidR="00F93BB6" w:rsidRPr="005A7BEF" w:rsidRDefault="00F93BB6" w:rsidP="005A7BEF">
            <w:pPr>
              <w:rPr>
                <w:rFonts w:ascii="Arial" w:hAnsi="Arial" w:cs="Arial"/>
                <w:sz w:val="16"/>
                <w:szCs w:val="16"/>
              </w:rPr>
            </w:pPr>
            <w:r w:rsidRPr="005A7BEF">
              <w:rPr>
                <w:rFonts w:ascii="Arial" w:hAnsi="Arial" w:cs="Arial"/>
                <w:sz w:val="16"/>
                <w:szCs w:val="16"/>
              </w:rPr>
              <w:t>1 Yes</w:t>
            </w:r>
          </w:p>
          <w:p w14:paraId="7D56E6DD" w14:textId="06ABBCE1" w:rsidR="00F93BB6" w:rsidRPr="005A7BEF" w:rsidRDefault="00F93BB6" w:rsidP="008D4F63">
            <w:pPr>
              <w:rPr>
                <w:rFonts w:ascii="Arial" w:hAnsi="Arial" w:cs="Arial"/>
                <w:sz w:val="16"/>
                <w:szCs w:val="16"/>
              </w:rPr>
            </w:pPr>
            <w:r w:rsidRPr="005A7BEF">
              <w:rPr>
                <w:rFonts w:ascii="Arial" w:hAnsi="Arial" w:cs="Arial"/>
                <w:sz w:val="16"/>
                <w:szCs w:val="16"/>
              </w:rPr>
              <w:t xml:space="preserve">5 No </w:t>
            </w:r>
            <w:r w:rsidR="00C30849">
              <w:rPr>
                <w:rFonts w:ascii="Arial" w:hAnsi="Arial" w:cs="Arial"/>
                <w:sz w:val="16"/>
                <w:szCs w:val="16"/>
              </w:rPr>
              <w:t>&gt;</w:t>
            </w:r>
            <w:r w:rsidRPr="005A7BEF">
              <w:rPr>
                <w:rFonts w:ascii="Arial" w:hAnsi="Arial" w:cs="Arial"/>
                <w:sz w:val="16"/>
                <w:szCs w:val="16"/>
              </w:rPr>
              <w:t>&gt; next plot</w:t>
            </w:r>
          </w:p>
        </w:tc>
        <w:tc>
          <w:tcPr>
            <w:tcW w:w="576" w:type="pct"/>
            <w:gridSpan w:val="2"/>
            <w:tcBorders>
              <w:bottom w:val="nil"/>
            </w:tcBorders>
          </w:tcPr>
          <w:p w14:paraId="7FBE9952" w14:textId="29654B6E" w:rsidR="00F93BB6" w:rsidRPr="005A7BEF" w:rsidRDefault="00F93BB6" w:rsidP="005A7BEF">
            <w:pPr>
              <w:jc w:val="center"/>
              <w:rPr>
                <w:rFonts w:ascii="Arial" w:hAnsi="Arial" w:cs="Arial"/>
                <w:sz w:val="16"/>
                <w:szCs w:val="16"/>
              </w:rPr>
            </w:pPr>
            <w:r w:rsidRPr="005A7BEF">
              <w:rPr>
                <w:rFonts w:ascii="Arial" w:hAnsi="Arial" w:cs="Arial"/>
                <w:sz w:val="16"/>
                <w:szCs w:val="16"/>
              </w:rPr>
              <w:t xml:space="preserve">How did </w:t>
            </w:r>
            <w:r>
              <w:rPr>
                <w:rFonts w:ascii="Arial" w:hAnsi="Arial" w:cs="Arial"/>
                <w:sz w:val="16"/>
                <w:szCs w:val="16"/>
              </w:rPr>
              <w:t>[Name]</w:t>
            </w:r>
            <w:r w:rsidRPr="005A7BEF">
              <w:rPr>
                <w:rFonts w:ascii="Arial" w:hAnsi="Arial" w:cs="Arial"/>
                <w:sz w:val="16"/>
                <w:szCs w:val="16"/>
              </w:rPr>
              <w:t xml:space="preserve"> pay for the tractor or draft/draught animal (bullock/ox, bull, cow)</w:t>
            </w:r>
            <w:r w:rsidRPr="005A7BEF" w:rsidDel="00331D51">
              <w:rPr>
                <w:rFonts w:ascii="Arial" w:hAnsi="Arial" w:cs="Arial"/>
                <w:sz w:val="16"/>
                <w:szCs w:val="16"/>
              </w:rPr>
              <w:t xml:space="preserve"> </w:t>
            </w:r>
            <w:r w:rsidRPr="005A7BEF">
              <w:rPr>
                <w:rFonts w:ascii="Arial" w:hAnsi="Arial" w:cs="Arial"/>
                <w:sz w:val="16"/>
                <w:szCs w:val="16"/>
              </w:rPr>
              <w:t xml:space="preserve">work during the ploughing stage on </w:t>
            </w:r>
            <w:r w:rsidR="008E7C7A">
              <w:rPr>
                <w:rFonts w:ascii="Arial" w:hAnsi="Arial" w:cs="Arial"/>
                <w:sz w:val="16"/>
                <w:szCs w:val="16"/>
              </w:rPr>
              <w:t>plot [#]</w:t>
            </w:r>
            <w:r w:rsidR="008E7C7A" w:rsidRPr="00F93BB6">
              <w:rPr>
                <w:rFonts w:ascii="Arial" w:hAnsi="Arial" w:cs="Arial"/>
                <w:sz w:val="16"/>
                <w:szCs w:val="16"/>
              </w:rPr>
              <w:t>:</w:t>
            </w:r>
            <w:r w:rsidR="008E7C7A">
              <w:rPr>
                <w:rFonts w:ascii="Arial" w:hAnsi="Arial" w:cs="Arial"/>
                <w:sz w:val="16"/>
                <w:szCs w:val="16"/>
              </w:rPr>
              <w:t xml:space="preserve"> [Plot Name]</w:t>
            </w:r>
            <w:r w:rsidRPr="005A7BEF">
              <w:rPr>
                <w:rFonts w:ascii="Arial" w:hAnsi="Arial" w:cs="Arial"/>
                <w:sz w:val="16"/>
                <w:szCs w:val="16"/>
              </w:rPr>
              <w:t>?</w:t>
            </w:r>
          </w:p>
          <w:p w14:paraId="4E0CE450" w14:textId="77777777" w:rsidR="00F93BB6" w:rsidRPr="005A7BEF" w:rsidRDefault="00F93BB6" w:rsidP="005A7BEF">
            <w:pPr>
              <w:jc w:val="center"/>
              <w:rPr>
                <w:rFonts w:ascii="Arial" w:hAnsi="Arial" w:cs="Arial"/>
                <w:sz w:val="16"/>
                <w:szCs w:val="16"/>
              </w:rPr>
            </w:pPr>
          </w:p>
          <w:p w14:paraId="1282E9AC"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1… Paid cash at ploughing time </w:t>
            </w:r>
          </w:p>
          <w:p w14:paraId="35C6FFD5"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2… Paid cash at harvest time         </w:t>
            </w:r>
          </w:p>
          <w:p w14:paraId="007A67AA"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3….. Paid in kind at ploughing time               </w:t>
            </w:r>
          </w:p>
          <w:p w14:paraId="72E7880C" w14:textId="77777777" w:rsidR="00F93BB6" w:rsidRPr="005A7BEF" w:rsidRDefault="00F93BB6" w:rsidP="005A7BEF">
            <w:pPr>
              <w:rPr>
                <w:rFonts w:ascii="Arial" w:hAnsi="Arial" w:cs="Arial"/>
                <w:sz w:val="16"/>
                <w:szCs w:val="16"/>
              </w:rPr>
            </w:pPr>
            <w:r w:rsidRPr="005A7BEF">
              <w:rPr>
                <w:rFonts w:ascii="Arial" w:hAnsi="Arial" w:cs="Arial"/>
                <w:sz w:val="16"/>
                <w:szCs w:val="16"/>
              </w:rPr>
              <w:t>&gt;&gt;J13</w:t>
            </w:r>
          </w:p>
          <w:p w14:paraId="375B2368" w14:textId="77777777" w:rsidR="00F93BB6" w:rsidRPr="005A7BEF" w:rsidRDefault="00F93BB6" w:rsidP="005A7BEF">
            <w:pPr>
              <w:rPr>
                <w:rFonts w:ascii="Arial" w:hAnsi="Arial" w:cs="Arial"/>
                <w:sz w:val="16"/>
                <w:szCs w:val="16"/>
              </w:rPr>
            </w:pPr>
            <w:r w:rsidRPr="005A7BEF">
              <w:rPr>
                <w:rFonts w:ascii="Arial" w:hAnsi="Arial" w:cs="Arial"/>
                <w:sz w:val="16"/>
                <w:szCs w:val="16"/>
              </w:rPr>
              <w:t xml:space="preserve">4…. Paid in kind at harvest time  </w:t>
            </w:r>
          </w:p>
          <w:p w14:paraId="3E6A1324" w14:textId="77777777" w:rsidR="00F93BB6" w:rsidRPr="005A7BEF" w:rsidRDefault="00F93BB6" w:rsidP="005A7BEF">
            <w:pPr>
              <w:rPr>
                <w:rFonts w:ascii="Arial" w:hAnsi="Arial" w:cs="Arial"/>
                <w:sz w:val="16"/>
                <w:szCs w:val="16"/>
              </w:rPr>
            </w:pPr>
            <w:r w:rsidRPr="005A7BEF">
              <w:rPr>
                <w:rFonts w:ascii="Arial" w:hAnsi="Arial" w:cs="Arial"/>
                <w:sz w:val="16"/>
                <w:szCs w:val="16"/>
              </w:rPr>
              <w:t>&gt;&gt;J13</w:t>
            </w:r>
          </w:p>
          <w:p w14:paraId="21CDB725" w14:textId="59023222" w:rsidR="00F93BB6" w:rsidRPr="005A7BEF" w:rsidRDefault="00F93BB6" w:rsidP="005A7BEF">
            <w:pPr>
              <w:rPr>
                <w:rFonts w:ascii="Arial" w:hAnsi="Arial" w:cs="Arial"/>
                <w:noProof/>
                <w:sz w:val="16"/>
                <w:szCs w:val="16"/>
              </w:rPr>
            </w:pPr>
            <w:r w:rsidRPr="005A7BEF">
              <w:rPr>
                <w:rFonts w:ascii="Arial" w:hAnsi="Arial" w:cs="Arial"/>
                <w:sz w:val="16"/>
                <w:szCs w:val="16"/>
              </w:rPr>
              <w:t>-666 Other (</w:t>
            </w:r>
            <w:r w:rsidR="00D34BF1">
              <w:rPr>
                <w:rFonts w:ascii="Arial" w:hAnsi="Arial" w:cs="Arial"/>
                <w:sz w:val="16"/>
                <w:szCs w:val="16"/>
              </w:rPr>
              <w:t xml:space="preserve">please </w:t>
            </w:r>
            <w:r w:rsidR="008E7C7A">
              <w:rPr>
                <w:rFonts w:ascii="Arial" w:hAnsi="Arial" w:cs="Arial"/>
                <w:sz w:val="16"/>
                <w:szCs w:val="16"/>
              </w:rPr>
              <w:t>s</w:t>
            </w:r>
            <w:r w:rsidRPr="005A7BEF">
              <w:rPr>
                <w:rFonts w:ascii="Arial" w:hAnsi="Arial" w:cs="Arial"/>
                <w:sz w:val="16"/>
                <w:szCs w:val="16"/>
              </w:rPr>
              <w:t>pecify)</w:t>
            </w:r>
          </w:p>
          <w:p w14:paraId="6BF7BFFC" w14:textId="6C08C8DA" w:rsidR="00F93BB6" w:rsidRPr="005A7BEF" w:rsidRDefault="00F93BB6" w:rsidP="005A7BEF">
            <w:pPr>
              <w:jc w:val="center"/>
              <w:rPr>
                <w:rFonts w:ascii="Arial" w:hAnsi="Arial" w:cs="Arial"/>
                <w:sz w:val="16"/>
                <w:szCs w:val="16"/>
              </w:rPr>
            </w:pPr>
          </w:p>
        </w:tc>
        <w:tc>
          <w:tcPr>
            <w:tcW w:w="447" w:type="pct"/>
            <w:tcBorders>
              <w:bottom w:val="nil"/>
            </w:tcBorders>
          </w:tcPr>
          <w:p w14:paraId="1A8D1392" w14:textId="77777777" w:rsidR="00F93BB6" w:rsidRPr="005A7BEF" w:rsidRDefault="00F93BB6" w:rsidP="005A7BEF">
            <w:pPr>
              <w:jc w:val="center"/>
              <w:rPr>
                <w:rFonts w:ascii="Arial" w:hAnsi="Arial" w:cs="Arial"/>
                <w:b/>
                <w:sz w:val="16"/>
                <w:szCs w:val="16"/>
              </w:rPr>
            </w:pPr>
            <w:r w:rsidRPr="005A7BEF">
              <w:rPr>
                <w:rFonts w:ascii="Arial" w:hAnsi="Arial" w:cs="Arial"/>
                <w:b/>
                <w:sz w:val="16"/>
                <w:szCs w:val="16"/>
              </w:rPr>
              <w:t>If J11 = 1 or 2</w:t>
            </w:r>
          </w:p>
          <w:p w14:paraId="151AC6A6" w14:textId="1D93657D" w:rsidR="00F93BB6" w:rsidRPr="005A7BEF" w:rsidRDefault="00F93BB6" w:rsidP="005A7BEF">
            <w:pPr>
              <w:jc w:val="center"/>
              <w:rPr>
                <w:rFonts w:ascii="Arial" w:hAnsi="Arial" w:cs="Arial"/>
                <w:sz w:val="16"/>
                <w:szCs w:val="16"/>
              </w:rPr>
            </w:pPr>
            <w:r w:rsidRPr="005A7BEF">
              <w:rPr>
                <w:rFonts w:ascii="Arial" w:hAnsi="Arial" w:cs="Arial"/>
                <w:sz w:val="16"/>
                <w:szCs w:val="16"/>
              </w:rPr>
              <w:t xml:space="preserve">How much CASH did </w:t>
            </w:r>
            <w:r>
              <w:rPr>
                <w:rFonts w:ascii="Arial" w:hAnsi="Arial" w:cs="Arial"/>
                <w:sz w:val="16"/>
                <w:szCs w:val="16"/>
              </w:rPr>
              <w:t>[Name]</w:t>
            </w:r>
            <w:r w:rsidRPr="005A7BEF">
              <w:rPr>
                <w:rFonts w:ascii="Arial" w:hAnsi="Arial" w:cs="Arial"/>
                <w:sz w:val="16"/>
                <w:szCs w:val="16"/>
              </w:rPr>
              <w:t xml:space="preserve"> pay in total for the tractor or draft/draught animal (bullock/ox, bull, cow)</w:t>
            </w:r>
            <w:r w:rsidRPr="005A7BEF" w:rsidDel="00DB36CD">
              <w:rPr>
                <w:rFonts w:ascii="Arial" w:hAnsi="Arial" w:cs="Arial"/>
                <w:sz w:val="16"/>
                <w:szCs w:val="16"/>
              </w:rPr>
              <w:t xml:space="preserve"> </w:t>
            </w:r>
            <w:r w:rsidRPr="005A7BEF">
              <w:rPr>
                <w:rFonts w:ascii="Arial" w:hAnsi="Arial" w:cs="Arial"/>
                <w:sz w:val="16"/>
                <w:szCs w:val="16"/>
              </w:rPr>
              <w:t xml:space="preserve">work during the ploughing stage on </w:t>
            </w:r>
            <w:r w:rsidR="008E7C7A">
              <w:rPr>
                <w:rFonts w:ascii="Arial" w:hAnsi="Arial" w:cs="Arial"/>
                <w:sz w:val="16"/>
                <w:szCs w:val="16"/>
              </w:rPr>
              <w:t>plot [#]</w:t>
            </w:r>
            <w:r w:rsidR="008E7C7A" w:rsidRPr="00F93BB6">
              <w:rPr>
                <w:rFonts w:ascii="Arial" w:hAnsi="Arial" w:cs="Arial"/>
                <w:sz w:val="16"/>
                <w:szCs w:val="16"/>
              </w:rPr>
              <w:t>:</w:t>
            </w:r>
            <w:r w:rsidR="008E7C7A">
              <w:rPr>
                <w:rFonts w:ascii="Arial" w:hAnsi="Arial" w:cs="Arial"/>
                <w:sz w:val="16"/>
                <w:szCs w:val="16"/>
              </w:rPr>
              <w:t xml:space="preserve"> [Plot Name]</w:t>
            </w:r>
            <w:r>
              <w:rPr>
                <w:rFonts w:ascii="Arial" w:hAnsi="Arial" w:cs="Arial"/>
                <w:sz w:val="16"/>
                <w:szCs w:val="16"/>
              </w:rPr>
              <w:t>]</w:t>
            </w:r>
            <w:r w:rsidRPr="005A7BEF">
              <w:rPr>
                <w:rFonts w:ascii="Arial" w:hAnsi="Arial" w:cs="Arial"/>
                <w:sz w:val="16"/>
                <w:szCs w:val="16"/>
              </w:rPr>
              <w:t xml:space="preserve">? </w:t>
            </w:r>
          </w:p>
          <w:p w14:paraId="1BEAC66D" w14:textId="77777777" w:rsidR="00F93BB6" w:rsidRPr="005A7BEF" w:rsidRDefault="00F93BB6" w:rsidP="005A7BEF">
            <w:pPr>
              <w:jc w:val="center"/>
              <w:rPr>
                <w:rFonts w:ascii="Arial" w:hAnsi="Arial" w:cs="Arial"/>
                <w:sz w:val="16"/>
                <w:szCs w:val="16"/>
              </w:rPr>
            </w:pPr>
          </w:p>
          <w:p w14:paraId="505472EB" w14:textId="77777777" w:rsidR="00701CE6" w:rsidRDefault="00F93BB6" w:rsidP="005A7BEF">
            <w:pPr>
              <w:jc w:val="center"/>
              <w:rPr>
                <w:rFonts w:ascii="Arial" w:hAnsi="Arial" w:cs="Arial"/>
                <w:i/>
                <w:sz w:val="16"/>
                <w:szCs w:val="16"/>
              </w:rPr>
            </w:pPr>
            <w:r w:rsidRPr="005A7BEF">
              <w:rPr>
                <w:rFonts w:ascii="Arial" w:hAnsi="Arial" w:cs="Arial"/>
                <w:i/>
                <w:sz w:val="16"/>
                <w:szCs w:val="16"/>
              </w:rPr>
              <w:t>This includes the tractor, draught animal, and labor</w:t>
            </w:r>
          </w:p>
          <w:p w14:paraId="066942DD" w14:textId="77777777" w:rsidR="00701CE6" w:rsidRDefault="00701CE6" w:rsidP="005A7BEF">
            <w:pPr>
              <w:jc w:val="center"/>
              <w:rPr>
                <w:rFonts w:ascii="Arial" w:hAnsi="Arial" w:cs="Arial"/>
                <w:i/>
                <w:sz w:val="16"/>
                <w:szCs w:val="16"/>
              </w:rPr>
            </w:pPr>
          </w:p>
          <w:p w14:paraId="3134869B" w14:textId="4FC6431A" w:rsidR="00F93BB6" w:rsidRPr="005A7BEF" w:rsidRDefault="00701CE6" w:rsidP="005A7BEF">
            <w:pPr>
              <w:jc w:val="center"/>
              <w:rPr>
                <w:rFonts w:ascii="Arial" w:hAnsi="Arial" w:cs="Arial"/>
                <w:sz w:val="16"/>
                <w:szCs w:val="16"/>
              </w:rPr>
            </w:pPr>
            <w:r>
              <w:rPr>
                <w:rFonts w:ascii="Arial" w:hAnsi="Arial" w:cs="Arial"/>
                <w:sz w:val="16"/>
                <w:szCs w:val="16"/>
              </w:rPr>
              <w:t>&gt;&gt; next plot</w:t>
            </w:r>
            <w:r w:rsidR="00F93BB6" w:rsidRPr="005A7BEF">
              <w:rPr>
                <w:rFonts w:ascii="Arial" w:hAnsi="Arial" w:cs="Arial"/>
                <w:sz w:val="16"/>
                <w:szCs w:val="16"/>
              </w:rPr>
              <w:t>.</w:t>
            </w:r>
          </w:p>
        </w:tc>
        <w:tc>
          <w:tcPr>
            <w:tcW w:w="353" w:type="pct"/>
            <w:tcBorders>
              <w:bottom w:val="nil"/>
            </w:tcBorders>
          </w:tcPr>
          <w:p w14:paraId="471CB57C" w14:textId="77777777" w:rsidR="00F93BB6" w:rsidRPr="005A7BEF" w:rsidRDefault="00F93BB6" w:rsidP="005A7BEF">
            <w:pPr>
              <w:jc w:val="center"/>
              <w:rPr>
                <w:rFonts w:ascii="Arial" w:hAnsi="Arial" w:cs="Arial"/>
                <w:sz w:val="16"/>
                <w:szCs w:val="16"/>
              </w:rPr>
            </w:pPr>
            <w:r w:rsidRPr="005A7BEF">
              <w:rPr>
                <w:rFonts w:ascii="Arial" w:hAnsi="Arial" w:cs="Arial"/>
                <w:b/>
                <w:sz w:val="16"/>
                <w:szCs w:val="16"/>
              </w:rPr>
              <w:t>If J11 = 3 or 4</w:t>
            </w:r>
          </w:p>
          <w:p w14:paraId="4977CC0C" w14:textId="77777777" w:rsidR="00F93BB6" w:rsidRDefault="00F93BB6">
            <w:pPr>
              <w:jc w:val="center"/>
              <w:rPr>
                <w:rFonts w:ascii="Arial" w:hAnsi="Arial" w:cs="Arial"/>
                <w:sz w:val="16"/>
                <w:szCs w:val="16"/>
              </w:rPr>
            </w:pPr>
            <w:r w:rsidRPr="005A7BEF">
              <w:rPr>
                <w:rFonts w:ascii="Arial" w:hAnsi="Arial" w:cs="Arial"/>
                <w:sz w:val="16"/>
                <w:szCs w:val="16"/>
              </w:rPr>
              <w:t xml:space="preserve">Can you describe what </w:t>
            </w:r>
            <w:r>
              <w:rPr>
                <w:rFonts w:ascii="Arial" w:hAnsi="Arial" w:cs="Arial"/>
                <w:sz w:val="16"/>
                <w:szCs w:val="16"/>
              </w:rPr>
              <w:t>[Name]</w:t>
            </w:r>
            <w:r w:rsidRPr="005A7BEF">
              <w:rPr>
                <w:rFonts w:ascii="Arial" w:hAnsi="Arial" w:cs="Arial"/>
                <w:sz w:val="16"/>
                <w:szCs w:val="16"/>
              </w:rPr>
              <w:t xml:space="preserve"> paid IN-KIND for the tractor or draft/draught animal (bullock/ox, bull, cow)</w:t>
            </w:r>
            <w:r w:rsidRPr="005A7BEF" w:rsidDel="00331D51">
              <w:rPr>
                <w:rFonts w:ascii="Arial" w:hAnsi="Arial" w:cs="Arial"/>
                <w:sz w:val="16"/>
                <w:szCs w:val="16"/>
              </w:rPr>
              <w:t xml:space="preserve"> </w:t>
            </w:r>
            <w:r w:rsidRPr="005A7BEF">
              <w:rPr>
                <w:rFonts w:ascii="Arial" w:hAnsi="Arial" w:cs="Arial"/>
                <w:sz w:val="16"/>
                <w:szCs w:val="16"/>
              </w:rPr>
              <w:t xml:space="preserve">work during the ploughing stage on </w:t>
            </w:r>
            <w:r w:rsidR="008E7C7A">
              <w:rPr>
                <w:rFonts w:ascii="Arial" w:hAnsi="Arial" w:cs="Arial"/>
                <w:sz w:val="16"/>
                <w:szCs w:val="16"/>
              </w:rPr>
              <w:t>plot [#]</w:t>
            </w:r>
            <w:r w:rsidR="008E7C7A" w:rsidRPr="00F93BB6">
              <w:rPr>
                <w:rFonts w:ascii="Arial" w:hAnsi="Arial" w:cs="Arial"/>
                <w:sz w:val="16"/>
                <w:szCs w:val="16"/>
              </w:rPr>
              <w:t>:</w:t>
            </w:r>
            <w:r w:rsidR="008E7C7A">
              <w:rPr>
                <w:rFonts w:ascii="Arial" w:hAnsi="Arial" w:cs="Arial"/>
                <w:sz w:val="16"/>
                <w:szCs w:val="16"/>
              </w:rPr>
              <w:t xml:space="preserve"> [Plot Name]</w:t>
            </w:r>
            <w:r w:rsidRPr="005A7BEF">
              <w:rPr>
                <w:rFonts w:ascii="Arial" w:hAnsi="Arial" w:cs="Arial"/>
                <w:sz w:val="16"/>
                <w:szCs w:val="16"/>
              </w:rPr>
              <w:t>?</w:t>
            </w:r>
          </w:p>
          <w:p w14:paraId="0893B811" w14:textId="77777777" w:rsidR="00701CE6" w:rsidRDefault="00701CE6">
            <w:pPr>
              <w:jc w:val="center"/>
              <w:rPr>
                <w:rFonts w:ascii="Arial" w:hAnsi="Arial" w:cs="Arial"/>
                <w:sz w:val="16"/>
                <w:szCs w:val="16"/>
              </w:rPr>
            </w:pPr>
          </w:p>
          <w:p w14:paraId="336B3355" w14:textId="649AE9C3" w:rsidR="00701CE6" w:rsidRPr="005A7BEF" w:rsidRDefault="00701CE6">
            <w:pPr>
              <w:jc w:val="center"/>
              <w:rPr>
                <w:rFonts w:ascii="Arial" w:hAnsi="Arial" w:cs="Arial"/>
                <w:sz w:val="16"/>
                <w:szCs w:val="16"/>
              </w:rPr>
            </w:pPr>
            <w:r>
              <w:rPr>
                <w:rFonts w:ascii="Arial" w:hAnsi="Arial" w:cs="Arial"/>
                <w:sz w:val="16"/>
                <w:szCs w:val="16"/>
              </w:rPr>
              <w:t>&gt;&gt; next plot</w:t>
            </w:r>
          </w:p>
        </w:tc>
      </w:tr>
      <w:tr w:rsidR="001744F2" w:rsidRPr="005A7BEF" w14:paraId="05B0E7C3" w14:textId="77777777" w:rsidTr="001744F2">
        <w:trPr>
          <w:trHeight w:hRule="exact" w:val="504"/>
        </w:trPr>
        <w:tc>
          <w:tcPr>
            <w:tcW w:w="128" w:type="pct"/>
            <w:tcBorders>
              <w:top w:val="nil"/>
            </w:tcBorders>
            <w:vAlign w:val="center"/>
          </w:tcPr>
          <w:p w14:paraId="425DF8FF" w14:textId="77777777" w:rsidR="001744F2" w:rsidRPr="005A7BEF" w:rsidRDefault="001744F2" w:rsidP="005A7BEF">
            <w:pPr>
              <w:jc w:val="center"/>
              <w:rPr>
                <w:rFonts w:ascii="Arial" w:hAnsi="Arial" w:cs="Arial"/>
                <w:sz w:val="20"/>
                <w:szCs w:val="20"/>
              </w:rPr>
            </w:pPr>
          </w:p>
        </w:tc>
        <w:tc>
          <w:tcPr>
            <w:tcW w:w="355" w:type="pct"/>
            <w:tcBorders>
              <w:top w:val="single" w:sz="4" w:space="0" w:color="auto"/>
            </w:tcBorders>
            <w:vAlign w:val="center"/>
          </w:tcPr>
          <w:p w14:paraId="5A594A30" w14:textId="04982062" w:rsidR="001744F2" w:rsidRPr="005A7BEF" w:rsidRDefault="001744F2" w:rsidP="005A7BEF">
            <w:pPr>
              <w:tabs>
                <w:tab w:val="center" w:pos="176"/>
                <w:tab w:val="center" w:pos="536"/>
              </w:tabs>
              <w:jc w:val="center"/>
              <w:rPr>
                <w:rFonts w:ascii="Arial" w:hAnsi="Arial" w:cs="Arial"/>
                <w:sz w:val="21"/>
              </w:rPr>
            </w:pPr>
          </w:p>
          <w:p w14:paraId="16083531" w14:textId="5B1F033A" w:rsidR="001744F2" w:rsidRPr="005A7BEF" w:rsidRDefault="001744F2" w:rsidP="005A7BEF">
            <w:pPr>
              <w:tabs>
                <w:tab w:val="center" w:pos="176"/>
                <w:tab w:val="center" w:pos="536"/>
              </w:tabs>
              <w:jc w:val="center"/>
              <w:rPr>
                <w:rFonts w:ascii="Arial" w:hAnsi="Arial" w:cs="Arial"/>
                <w:sz w:val="21"/>
              </w:rPr>
            </w:pPr>
          </w:p>
        </w:tc>
        <w:tc>
          <w:tcPr>
            <w:tcW w:w="432" w:type="pct"/>
            <w:tcBorders>
              <w:top w:val="nil"/>
            </w:tcBorders>
          </w:tcPr>
          <w:p w14:paraId="4A701034" w14:textId="77777777" w:rsidR="001744F2" w:rsidRPr="005A7BEF" w:rsidRDefault="001744F2" w:rsidP="005A7BEF">
            <w:pPr>
              <w:tabs>
                <w:tab w:val="center" w:pos="176"/>
                <w:tab w:val="center" w:pos="536"/>
              </w:tabs>
              <w:rPr>
                <w:rFonts w:ascii="Arial" w:hAnsi="Arial" w:cs="Arial"/>
                <w:sz w:val="21"/>
              </w:rPr>
            </w:pPr>
          </w:p>
        </w:tc>
        <w:tc>
          <w:tcPr>
            <w:tcW w:w="243" w:type="pct"/>
            <w:tcBorders>
              <w:top w:val="nil"/>
              <w:right w:val="nil"/>
            </w:tcBorders>
            <w:vAlign w:val="center"/>
          </w:tcPr>
          <w:p w14:paraId="53ED59D6" w14:textId="212603E4" w:rsidR="001744F2" w:rsidRPr="005A7BEF" w:rsidRDefault="001744F2" w:rsidP="005A7BEF">
            <w:pPr>
              <w:tabs>
                <w:tab w:val="center" w:pos="176"/>
                <w:tab w:val="center" w:pos="536"/>
              </w:tabs>
              <w:rPr>
                <w:rFonts w:ascii="Arial" w:hAnsi="Arial" w:cs="Arial"/>
                <w:sz w:val="21"/>
              </w:rPr>
            </w:pPr>
          </w:p>
        </w:tc>
        <w:tc>
          <w:tcPr>
            <w:tcW w:w="189" w:type="pct"/>
            <w:tcBorders>
              <w:top w:val="nil"/>
              <w:left w:val="nil"/>
            </w:tcBorders>
            <w:vAlign w:val="center"/>
          </w:tcPr>
          <w:p w14:paraId="539C5A0E" w14:textId="77777777" w:rsidR="001744F2" w:rsidRPr="005A7BEF" w:rsidRDefault="001744F2" w:rsidP="005A7BEF">
            <w:pPr>
              <w:tabs>
                <w:tab w:val="center" w:pos="176"/>
                <w:tab w:val="center" w:pos="536"/>
              </w:tabs>
              <w:jc w:val="center"/>
              <w:rPr>
                <w:rFonts w:ascii="Arial" w:hAnsi="Arial" w:cs="Arial"/>
                <w:sz w:val="21"/>
              </w:rPr>
            </w:pPr>
          </w:p>
        </w:tc>
        <w:tc>
          <w:tcPr>
            <w:tcW w:w="239" w:type="pct"/>
            <w:tcBorders>
              <w:top w:val="nil"/>
              <w:right w:val="nil"/>
            </w:tcBorders>
            <w:vAlign w:val="center"/>
          </w:tcPr>
          <w:p w14:paraId="3037B9D5" w14:textId="75539B04" w:rsidR="001744F2" w:rsidRPr="005A7BEF" w:rsidRDefault="001744F2" w:rsidP="005A7BEF">
            <w:pPr>
              <w:tabs>
                <w:tab w:val="center" w:pos="176"/>
                <w:tab w:val="center" w:pos="536"/>
              </w:tabs>
              <w:rPr>
                <w:rFonts w:ascii="Arial" w:hAnsi="Arial" w:cs="Arial"/>
                <w:sz w:val="14"/>
                <w:szCs w:val="14"/>
              </w:rPr>
            </w:pPr>
          </w:p>
        </w:tc>
        <w:tc>
          <w:tcPr>
            <w:tcW w:w="168" w:type="pct"/>
            <w:tcBorders>
              <w:top w:val="nil"/>
              <w:left w:val="nil"/>
            </w:tcBorders>
            <w:vAlign w:val="center"/>
          </w:tcPr>
          <w:p w14:paraId="64E0E5B0" w14:textId="77777777" w:rsidR="001744F2" w:rsidRPr="005A7BEF" w:rsidRDefault="001744F2" w:rsidP="005A7BEF">
            <w:pPr>
              <w:tabs>
                <w:tab w:val="center" w:pos="176"/>
                <w:tab w:val="center" w:pos="536"/>
              </w:tabs>
              <w:jc w:val="center"/>
              <w:rPr>
                <w:rFonts w:ascii="Arial" w:hAnsi="Arial" w:cs="Arial"/>
                <w:sz w:val="14"/>
                <w:szCs w:val="14"/>
              </w:rPr>
            </w:pPr>
          </w:p>
        </w:tc>
        <w:tc>
          <w:tcPr>
            <w:tcW w:w="459" w:type="pct"/>
            <w:tcBorders>
              <w:top w:val="nil"/>
            </w:tcBorders>
            <w:vAlign w:val="center"/>
          </w:tcPr>
          <w:p w14:paraId="22D86B74" w14:textId="77777777" w:rsidR="001744F2" w:rsidRPr="005A7BEF" w:rsidRDefault="001744F2" w:rsidP="005A7BEF">
            <w:pPr>
              <w:tabs>
                <w:tab w:val="center" w:pos="176"/>
                <w:tab w:val="center" w:pos="536"/>
              </w:tabs>
              <w:rPr>
                <w:rFonts w:ascii="Arial" w:hAnsi="Arial" w:cs="Arial"/>
                <w:sz w:val="21"/>
              </w:rPr>
            </w:pPr>
          </w:p>
        </w:tc>
        <w:tc>
          <w:tcPr>
            <w:tcW w:w="446" w:type="pct"/>
            <w:tcBorders>
              <w:top w:val="nil"/>
            </w:tcBorders>
            <w:vAlign w:val="center"/>
          </w:tcPr>
          <w:p w14:paraId="639F04CD" w14:textId="77777777" w:rsidR="001744F2" w:rsidRPr="005A7BEF" w:rsidRDefault="001744F2" w:rsidP="005A7BEF">
            <w:pPr>
              <w:tabs>
                <w:tab w:val="center" w:pos="176"/>
                <w:tab w:val="center" w:pos="536"/>
              </w:tabs>
              <w:rPr>
                <w:rFonts w:ascii="Arial" w:hAnsi="Arial" w:cs="Arial"/>
                <w:sz w:val="21"/>
              </w:rPr>
            </w:pPr>
          </w:p>
        </w:tc>
        <w:tc>
          <w:tcPr>
            <w:tcW w:w="518" w:type="pct"/>
            <w:tcBorders>
              <w:top w:val="nil"/>
            </w:tcBorders>
            <w:vAlign w:val="center"/>
          </w:tcPr>
          <w:p w14:paraId="66880722" w14:textId="77777777" w:rsidR="001744F2" w:rsidRPr="005A7BEF" w:rsidRDefault="001744F2" w:rsidP="005A7BEF">
            <w:pPr>
              <w:tabs>
                <w:tab w:val="center" w:pos="176"/>
                <w:tab w:val="center" w:pos="536"/>
              </w:tabs>
              <w:rPr>
                <w:rFonts w:ascii="Arial" w:hAnsi="Arial" w:cs="Arial"/>
                <w:sz w:val="16"/>
                <w:szCs w:val="16"/>
              </w:rPr>
            </w:pPr>
          </w:p>
        </w:tc>
        <w:tc>
          <w:tcPr>
            <w:tcW w:w="447" w:type="pct"/>
            <w:tcBorders>
              <w:top w:val="nil"/>
            </w:tcBorders>
            <w:vAlign w:val="center"/>
          </w:tcPr>
          <w:p w14:paraId="0B869B51" w14:textId="77777777" w:rsidR="001744F2" w:rsidRPr="005A7BEF" w:rsidRDefault="001744F2" w:rsidP="005A7BEF">
            <w:pPr>
              <w:rPr>
                <w:rFonts w:ascii="Arial" w:hAnsi="Arial" w:cs="Arial"/>
                <w:sz w:val="16"/>
                <w:szCs w:val="16"/>
              </w:rPr>
            </w:pPr>
          </w:p>
        </w:tc>
        <w:tc>
          <w:tcPr>
            <w:tcW w:w="341" w:type="pct"/>
            <w:tcBorders>
              <w:top w:val="nil"/>
              <w:right w:val="nil"/>
            </w:tcBorders>
            <w:vAlign w:val="center"/>
          </w:tcPr>
          <w:p w14:paraId="46011E7C" w14:textId="77777777" w:rsidR="001744F2" w:rsidRPr="005A7BEF" w:rsidRDefault="001744F2" w:rsidP="005A7BEF">
            <w:pPr>
              <w:rPr>
                <w:rFonts w:ascii="Arial" w:hAnsi="Arial" w:cs="Arial"/>
                <w:sz w:val="16"/>
                <w:szCs w:val="16"/>
              </w:rPr>
            </w:pPr>
          </w:p>
        </w:tc>
        <w:tc>
          <w:tcPr>
            <w:tcW w:w="235" w:type="pct"/>
            <w:tcBorders>
              <w:top w:val="nil"/>
              <w:left w:val="nil"/>
            </w:tcBorders>
            <w:vAlign w:val="center"/>
          </w:tcPr>
          <w:p w14:paraId="33FB4D65" w14:textId="77777777" w:rsidR="001744F2" w:rsidRPr="005A7BEF" w:rsidRDefault="001744F2" w:rsidP="005A7BEF">
            <w:pPr>
              <w:rPr>
                <w:rFonts w:ascii="Arial" w:hAnsi="Arial" w:cs="Arial"/>
                <w:sz w:val="16"/>
                <w:szCs w:val="16"/>
              </w:rPr>
            </w:pPr>
          </w:p>
        </w:tc>
        <w:tc>
          <w:tcPr>
            <w:tcW w:w="447" w:type="pct"/>
            <w:tcBorders>
              <w:top w:val="nil"/>
            </w:tcBorders>
            <w:vAlign w:val="center"/>
          </w:tcPr>
          <w:p w14:paraId="4AD4E712" w14:textId="77777777" w:rsidR="001744F2" w:rsidRPr="005A7BEF" w:rsidRDefault="001744F2" w:rsidP="005A7BEF">
            <w:pPr>
              <w:rPr>
                <w:rFonts w:ascii="Arial" w:hAnsi="Arial" w:cs="Arial"/>
                <w:sz w:val="16"/>
                <w:szCs w:val="16"/>
              </w:rPr>
            </w:pPr>
          </w:p>
        </w:tc>
        <w:tc>
          <w:tcPr>
            <w:tcW w:w="353" w:type="pct"/>
            <w:tcBorders>
              <w:top w:val="nil"/>
            </w:tcBorders>
            <w:vAlign w:val="center"/>
          </w:tcPr>
          <w:p w14:paraId="64B16D09" w14:textId="77777777" w:rsidR="001744F2" w:rsidRPr="005A7BEF" w:rsidRDefault="001744F2" w:rsidP="005A7BEF">
            <w:pPr>
              <w:rPr>
                <w:rFonts w:ascii="Arial" w:hAnsi="Arial" w:cs="Arial"/>
                <w:sz w:val="16"/>
                <w:szCs w:val="16"/>
              </w:rPr>
            </w:pPr>
          </w:p>
        </w:tc>
      </w:tr>
      <w:tr w:rsidR="001744F2" w:rsidRPr="005A7BEF" w14:paraId="1B2B167C" w14:textId="77777777" w:rsidTr="001744F2">
        <w:trPr>
          <w:trHeight w:hRule="exact" w:val="282"/>
        </w:trPr>
        <w:tc>
          <w:tcPr>
            <w:tcW w:w="128" w:type="pct"/>
            <w:vAlign w:val="center"/>
          </w:tcPr>
          <w:p w14:paraId="515BC413" w14:textId="77777777" w:rsidR="001744F2" w:rsidRPr="005A7BEF" w:rsidRDefault="001744F2" w:rsidP="005A7BEF">
            <w:pPr>
              <w:jc w:val="center"/>
              <w:rPr>
                <w:rFonts w:ascii="Arial" w:hAnsi="Arial" w:cs="Arial"/>
                <w:sz w:val="20"/>
                <w:szCs w:val="20"/>
              </w:rPr>
            </w:pPr>
            <w:r w:rsidRPr="005A7BEF">
              <w:rPr>
                <w:rFonts w:ascii="Arial" w:hAnsi="Arial" w:cs="Arial"/>
                <w:sz w:val="20"/>
                <w:szCs w:val="20"/>
              </w:rPr>
              <w:t>A</w:t>
            </w:r>
          </w:p>
        </w:tc>
        <w:tc>
          <w:tcPr>
            <w:tcW w:w="355" w:type="pct"/>
            <w:vAlign w:val="center"/>
          </w:tcPr>
          <w:p w14:paraId="6ED33A7D" w14:textId="77777777" w:rsidR="001744F2" w:rsidRPr="005A7BEF" w:rsidRDefault="001744F2" w:rsidP="005A7BEF">
            <w:pPr>
              <w:tabs>
                <w:tab w:val="center" w:pos="176"/>
                <w:tab w:val="center" w:pos="536"/>
              </w:tabs>
              <w:jc w:val="center"/>
              <w:rPr>
                <w:rFonts w:ascii="Arial" w:hAnsi="Arial" w:cs="Arial"/>
                <w:sz w:val="21"/>
              </w:rPr>
            </w:pPr>
          </w:p>
        </w:tc>
        <w:tc>
          <w:tcPr>
            <w:tcW w:w="432" w:type="pct"/>
          </w:tcPr>
          <w:p w14:paraId="1FC73BDE" w14:textId="77777777" w:rsidR="001744F2" w:rsidRPr="005A7BEF" w:rsidRDefault="001744F2" w:rsidP="005A7BEF">
            <w:pPr>
              <w:tabs>
                <w:tab w:val="center" w:pos="176"/>
                <w:tab w:val="center" w:pos="536"/>
              </w:tabs>
              <w:jc w:val="center"/>
              <w:rPr>
                <w:rFonts w:ascii="Arial" w:hAnsi="Arial" w:cs="Arial"/>
                <w:sz w:val="21"/>
              </w:rPr>
            </w:pPr>
          </w:p>
        </w:tc>
        <w:tc>
          <w:tcPr>
            <w:tcW w:w="243" w:type="pct"/>
            <w:tcBorders>
              <w:right w:val="nil"/>
            </w:tcBorders>
            <w:vAlign w:val="center"/>
          </w:tcPr>
          <w:p w14:paraId="3877B4E3" w14:textId="482A7494" w:rsidR="001744F2" w:rsidRPr="005A7BEF" w:rsidRDefault="001744F2" w:rsidP="005A7BEF">
            <w:pPr>
              <w:tabs>
                <w:tab w:val="center" w:pos="176"/>
                <w:tab w:val="center" w:pos="536"/>
              </w:tabs>
              <w:jc w:val="center"/>
              <w:rPr>
                <w:rFonts w:ascii="Arial" w:hAnsi="Arial" w:cs="Arial"/>
                <w:sz w:val="21"/>
              </w:rPr>
            </w:pPr>
          </w:p>
        </w:tc>
        <w:tc>
          <w:tcPr>
            <w:tcW w:w="189" w:type="pct"/>
            <w:tcBorders>
              <w:left w:val="nil"/>
            </w:tcBorders>
            <w:vAlign w:val="center"/>
          </w:tcPr>
          <w:p w14:paraId="63633C75" w14:textId="77777777" w:rsidR="001744F2" w:rsidRPr="005A7BEF" w:rsidRDefault="001744F2" w:rsidP="005A7BEF">
            <w:pPr>
              <w:tabs>
                <w:tab w:val="center" w:pos="176"/>
                <w:tab w:val="center" w:pos="536"/>
              </w:tabs>
              <w:jc w:val="center"/>
              <w:rPr>
                <w:rFonts w:ascii="Arial" w:hAnsi="Arial" w:cs="Arial"/>
                <w:sz w:val="21"/>
              </w:rPr>
            </w:pPr>
          </w:p>
        </w:tc>
        <w:tc>
          <w:tcPr>
            <w:tcW w:w="239" w:type="pct"/>
            <w:tcBorders>
              <w:right w:val="nil"/>
            </w:tcBorders>
            <w:vAlign w:val="center"/>
          </w:tcPr>
          <w:p w14:paraId="71134618" w14:textId="77777777" w:rsidR="001744F2" w:rsidRPr="005A7BEF" w:rsidRDefault="001744F2" w:rsidP="005A7BEF">
            <w:pPr>
              <w:tabs>
                <w:tab w:val="center" w:pos="176"/>
                <w:tab w:val="center" w:pos="536"/>
              </w:tabs>
              <w:jc w:val="center"/>
              <w:rPr>
                <w:rFonts w:ascii="Arial" w:hAnsi="Arial" w:cs="Arial"/>
                <w:sz w:val="14"/>
                <w:szCs w:val="14"/>
              </w:rPr>
            </w:pPr>
          </w:p>
        </w:tc>
        <w:tc>
          <w:tcPr>
            <w:tcW w:w="168" w:type="pct"/>
            <w:tcBorders>
              <w:left w:val="nil"/>
            </w:tcBorders>
            <w:vAlign w:val="center"/>
          </w:tcPr>
          <w:p w14:paraId="0B74EEA6" w14:textId="77777777" w:rsidR="001744F2" w:rsidRPr="005A7BEF" w:rsidRDefault="001744F2" w:rsidP="005A7BEF">
            <w:pPr>
              <w:tabs>
                <w:tab w:val="center" w:pos="176"/>
                <w:tab w:val="center" w:pos="536"/>
              </w:tabs>
              <w:jc w:val="center"/>
              <w:rPr>
                <w:rFonts w:ascii="Arial" w:hAnsi="Arial" w:cs="Arial"/>
                <w:sz w:val="14"/>
                <w:szCs w:val="14"/>
              </w:rPr>
            </w:pPr>
          </w:p>
        </w:tc>
        <w:tc>
          <w:tcPr>
            <w:tcW w:w="459" w:type="pct"/>
            <w:vAlign w:val="center"/>
          </w:tcPr>
          <w:p w14:paraId="1FF40763" w14:textId="77777777" w:rsidR="001744F2" w:rsidRPr="005A7BEF" w:rsidRDefault="001744F2" w:rsidP="005A7BEF">
            <w:pPr>
              <w:tabs>
                <w:tab w:val="center" w:pos="176"/>
                <w:tab w:val="center" w:pos="536"/>
              </w:tabs>
              <w:jc w:val="center"/>
              <w:rPr>
                <w:rFonts w:ascii="Arial" w:hAnsi="Arial" w:cs="Arial"/>
                <w:sz w:val="21"/>
              </w:rPr>
            </w:pPr>
          </w:p>
        </w:tc>
        <w:tc>
          <w:tcPr>
            <w:tcW w:w="446" w:type="pct"/>
            <w:vAlign w:val="center"/>
          </w:tcPr>
          <w:p w14:paraId="6FCC1377" w14:textId="77777777" w:rsidR="001744F2" w:rsidRPr="005A7BEF" w:rsidRDefault="001744F2" w:rsidP="005A7BEF">
            <w:pPr>
              <w:tabs>
                <w:tab w:val="center" w:pos="176"/>
                <w:tab w:val="center" w:pos="536"/>
              </w:tabs>
              <w:jc w:val="center"/>
              <w:rPr>
                <w:rFonts w:ascii="Arial" w:hAnsi="Arial" w:cs="Arial"/>
                <w:sz w:val="21"/>
              </w:rPr>
            </w:pPr>
          </w:p>
        </w:tc>
        <w:tc>
          <w:tcPr>
            <w:tcW w:w="518" w:type="pct"/>
            <w:vAlign w:val="center"/>
          </w:tcPr>
          <w:p w14:paraId="0313A668" w14:textId="77777777" w:rsidR="001744F2" w:rsidRPr="005A7BEF" w:rsidRDefault="001744F2" w:rsidP="005A7BEF">
            <w:pPr>
              <w:tabs>
                <w:tab w:val="center" w:pos="176"/>
                <w:tab w:val="center" w:pos="536"/>
              </w:tabs>
              <w:jc w:val="center"/>
              <w:rPr>
                <w:rFonts w:ascii="Arial" w:hAnsi="Arial" w:cs="Arial"/>
                <w:sz w:val="16"/>
                <w:szCs w:val="16"/>
              </w:rPr>
            </w:pPr>
          </w:p>
        </w:tc>
        <w:tc>
          <w:tcPr>
            <w:tcW w:w="447" w:type="pct"/>
            <w:vAlign w:val="center"/>
          </w:tcPr>
          <w:p w14:paraId="23E3A618" w14:textId="77777777" w:rsidR="001744F2" w:rsidRPr="005A7BEF" w:rsidRDefault="001744F2" w:rsidP="005A7BEF">
            <w:pPr>
              <w:jc w:val="center"/>
              <w:rPr>
                <w:rFonts w:ascii="Arial" w:hAnsi="Arial" w:cs="Arial"/>
                <w:sz w:val="16"/>
                <w:szCs w:val="16"/>
              </w:rPr>
            </w:pPr>
          </w:p>
        </w:tc>
        <w:tc>
          <w:tcPr>
            <w:tcW w:w="341" w:type="pct"/>
            <w:tcBorders>
              <w:right w:val="nil"/>
            </w:tcBorders>
            <w:vAlign w:val="center"/>
          </w:tcPr>
          <w:p w14:paraId="6F67B70B" w14:textId="77777777" w:rsidR="001744F2" w:rsidRPr="005A7BEF" w:rsidRDefault="001744F2" w:rsidP="005A7BEF">
            <w:pPr>
              <w:jc w:val="center"/>
              <w:rPr>
                <w:rFonts w:ascii="Arial" w:hAnsi="Arial" w:cs="Arial"/>
                <w:sz w:val="16"/>
                <w:szCs w:val="16"/>
              </w:rPr>
            </w:pPr>
          </w:p>
        </w:tc>
        <w:tc>
          <w:tcPr>
            <w:tcW w:w="235" w:type="pct"/>
            <w:tcBorders>
              <w:left w:val="nil"/>
            </w:tcBorders>
            <w:vAlign w:val="center"/>
          </w:tcPr>
          <w:p w14:paraId="78E6070C" w14:textId="77777777" w:rsidR="001744F2" w:rsidRPr="005A7BEF" w:rsidRDefault="001744F2" w:rsidP="005A7BEF">
            <w:pPr>
              <w:jc w:val="center"/>
              <w:rPr>
                <w:rFonts w:ascii="Arial" w:hAnsi="Arial" w:cs="Arial"/>
                <w:sz w:val="16"/>
                <w:szCs w:val="16"/>
              </w:rPr>
            </w:pPr>
          </w:p>
        </w:tc>
        <w:tc>
          <w:tcPr>
            <w:tcW w:w="447" w:type="pct"/>
            <w:vAlign w:val="center"/>
          </w:tcPr>
          <w:p w14:paraId="2BA9407C" w14:textId="77777777" w:rsidR="001744F2" w:rsidRPr="005A7BEF" w:rsidRDefault="001744F2" w:rsidP="005A7BEF">
            <w:pPr>
              <w:jc w:val="center"/>
              <w:rPr>
                <w:rFonts w:ascii="Arial" w:hAnsi="Arial" w:cs="Arial"/>
                <w:sz w:val="16"/>
                <w:szCs w:val="16"/>
              </w:rPr>
            </w:pPr>
          </w:p>
        </w:tc>
        <w:tc>
          <w:tcPr>
            <w:tcW w:w="353" w:type="pct"/>
            <w:vAlign w:val="center"/>
          </w:tcPr>
          <w:p w14:paraId="171BA8E5" w14:textId="77777777" w:rsidR="001744F2" w:rsidRPr="005A7BEF" w:rsidRDefault="001744F2" w:rsidP="005A7BEF">
            <w:pPr>
              <w:jc w:val="center"/>
              <w:rPr>
                <w:rFonts w:ascii="Arial" w:hAnsi="Arial" w:cs="Arial"/>
                <w:sz w:val="16"/>
                <w:szCs w:val="16"/>
              </w:rPr>
            </w:pPr>
          </w:p>
        </w:tc>
      </w:tr>
      <w:tr w:rsidR="001744F2" w:rsidRPr="005A7BEF" w14:paraId="5039E243" w14:textId="77777777" w:rsidTr="001744F2">
        <w:trPr>
          <w:trHeight w:hRule="exact" w:val="300"/>
        </w:trPr>
        <w:tc>
          <w:tcPr>
            <w:tcW w:w="128" w:type="pct"/>
            <w:vAlign w:val="center"/>
          </w:tcPr>
          <w:p w14:paraId="5F0A5CDA" w14:textId="77777777" w:rsidR="001744F2" w:rsidRPr="005A7BEF" w:rsidRDefault="001744F2" w:rsidP="005A7BEF">
            <w:pPr>
              <w:jc w:val="center"/>
              <w:rPr>
                <w:rFonts w:ascii="Arial" w:hAnsi="Arial" w:cs="Arial"/>
                <w:sz w:val="20"/>
                <w:szCs w:val="20"/>
              </w:rPr>
            </w:pPr>
            <w:r w:rsidRPr="005A7BEF">
              <w:rPr>
                <w:rFonts w:ascii="Arial" w:hAnsi="Arial" w:cs="Arial"/>
                <w:sz w:val="20"/>
                <w:szCs w:val="20"/>
              </w:rPr>
              <w:t>B</w:t>
            </w:r>
          </w:p>
        </w:tc>
        <w:tc>
          <w:tcPr>
            <w:tcW w:w="355" w:type="pct"/>
            <w:vAlign w:val="center"/>
          </w:tcPr>
          <w:p w14:paraId="21C78941" w14:textId="77777777" w:rsidR="001744F2" w:rsidRPr="005A7BEF" w:rsidRDefault="001744F2" w:rsidP="005A7BEF">
            <w:pPr>
              <w:tabs>
                <w:tab w:val="center" w:pos="176"/>
                <w:tab w:val="center" w:pos="536"/>
              </w:tabs>
              <w:jc w:val="center"/>
              <w:rPr>
                <w:rFonts w:ascii="Arial" w:hAnsi="Arial" w:cs="Arial"/>
                <w:sz w:val="21"/>
              </w:rPr>
            </w:pPr>
          </w:p>
        </w:tc>
        <w:tc>
          <w:tcPr>
            <w:tcW w:w="432" w:type="pct"/>
          </w:tcPr>
          <w:p w14:paraId="5DBBFAD8" w14:textId="77777777" w:rsidR="001744F2" w:rsidRPr="005A7BEF" w:rsidRDefault="001744F2" w:rsidP="005A7BEF">
            <w:pPr>
              <w:tabs>
                <w:tab w:val="center" w:pos="176"/>
                <w:tab w:val="center" w:pos="536"/>
              </w:tabs>
              <w:jc w:val="center"/>
              <w:rPr>
                <w:rFonts w:ascii="Arial" w:hAnsi="Arial" w:cs="Arial"/>
                <w:sz w:val="21"/>
              </w:rPr>
            </w:pPr>
          </w:p>
        </w:tc>
        <w:tc>
          <w:tcPr>
            <w:tcW w:w="243" w:type="pct"/>
            <w:tcBorders>
              <w:right w:val="nil"/>
            </w:tcBorders>
            <w:vAlign w:val="center"/>
          </w:tcPr>
          <w:p w14:paraId="7EE9593A" w14:textId="39506EEB" w:rsidR="001744F2" w:rsidRPr="005A7BEF" w:rsidRDefault="001744F2" w:rsidP="005A7BEF">
            <w:pPr>
              <w:tabs>
                <w:tab w:val="center" w:pos="176"/>
                <w:tab w:val="center" w:pos="536"/>
              </w:tabs>
              <w:jc w:val="center"/>
              <w:rPr>
                <w:rFonts w:ascii="Arial" w:hAnsi="Arial" w:cs="Arial"/>
                <w:sz w:val="21"/>
              </w:rPr>
            </w:pPr>
          </w:p>
        </w:tc>
        <w:tc>
          <w:tcPr>
            <w:tcW w:w="189" w:type="pct"/>
            <w:tcBorders>
              <w:left w:val="nil"/>
            </w:tcBorders>
            <w:vAlign w:val="center"/>
          </w:tcPr>
          <w:p w14:paraId="5911055F" w14:textId="77777777" w:rsidR="001744F2" w:rsidRPr="005A7BEF" w:rsidRDefault="001744F2" w:rsidP="005A7BEF">
            <w:pPr>
              <w:tabs>
                <w:tab w:val="center" w:pos="176"/>
                <w:tab w:val="center" w:pos="536"/>
              </w:tabs>
              <w:jc w:val="center"/>
              <w:rPr>
                <w:rFonts w:ascii="Arial" w:hAnsi="Arial" w:cs="Arial"/>
                <w:sz w:val="21"/>
              </w:rPr>
            </w:pPr>
          </w:p>
        </w:tc>
        <w:tc>
          <w:tcPr>
            <w:tcW w:w="239" w:type="pct"/>
            <w:tcBorders>
              <w:right w:val="nil"/>
            </w:tcBorders>
            <w:vAlign w:val="center"/>
          </w:tcPr>
          <w:p w14:paraId="7D07FEBA" w14:textId="77777777" w:rsidR="001744F2" w:rsidRPr="005A7BEF" w:rsidRDefault="001744F2" w:rsidP="005A7BEF">
            <w:pPr>
              <w:tabs>
                <w:tab w:val="center" w:pos="176"/>
                <w:tab w:val="center" w:pos="536"/>
              </w:tabs>
              <w:jc w:val="center"/>
              <w:rPr>
                <w:rFonts w:ascii="Arial" w:hAnsi="Arial" w:cs="Arial"/>
                <w:sz w:val="14"/>
                <w:szCs w:val="14"/>
              </w:rPr>
            </w:pPr>
          </w:p>
        </w:tc>
        <w:tc>
          <w:tcPr>
            <w:tcW w:w="168" w:type="pct"/>
            <w:tcBorders>
              <w:left w:val="nil"/>
            </w:tcBorders>
            <w:vAlign w:val="center"/>
          </w:tcPr>
          <w:p w14:paraId="36C41105" w14:textId="77777777" w:rsidR="001744F2" w:rsidRPr="005A7BEF" w:rsidRDefault="001744F2" w:rsidP="005A7BEF">
            <w:pPr>
              <w:tabs>
                <w:tab w:val="center" w:pos="176"/>
                <w:tab w:val="center" w:pos="536"/>
              </w:tabs>
              <w:jc w:val="center"/>
              <w:rPr>
                <w:rFonts w:ascii="Arial" w:hAnsi="Arial" w:cs="Arial"/>
                <w:sz w:val="14"/>
                <w:szCs w:val="14"/>
              </w:rPr>
            </w:pPr>
          </w:p>
        </w:tc>
        <w:tc>
          <w:tcPr>
            <w:tcW w:w="459" w:type="pct"/>
            <w:vAlign w:val="center"/>
          </w:tcPr>
          <w:p w14:paraId="1ACDB294" w14:textId="77777777" w:rsidR="001744F2" w:rsidRPr="005A7BEF" w:rsidRDefault="001744F2" w:rsidP="005A7BEF">
            <w:pPr>
              <w:tabs>
                <w:tab w:val="center" w:pos="176"/>
                <w:tab w:val="center" w:pos="536"/>
              </w:tabs>
              <w:jc w:val="center"/>
              <w:rPr>
                <w:rFonts w:ascii="Arial" w:hAnsi="Arial" w:cs="Arial"/>
                <w:sz w:val="21"/>
              </w:rPr>
            </w:pPr>
          </w:p>
        </w:tc>
        <w:tc>
          <w:tcPr>
            <w:tcW w:w="446" w:type="pct"/>
            <w:vAlign w:val="center"/>
          </w:tcPr>
          <w:p w14:paraId="60488F5C" w14:textId="77777777" w:rsidR="001744F2" w:rsidRPr="005A7BEF" w:rsidRDefault="001744F2" w:rsidP="005A7BEF">
            <w:pPr>
              <w:tabs>
                <w:tab w:val="center" w:pos="176"/>
                <w:tab w:val="center" w:pos="536"/>
              </w:tabs>
              <w:jc w:val="center"/>
              <w:rPr>
                <w:rFonts w:ascii="Arial" w:hAnsi="Arial" w:cs="Arial"/>
                <w:sz w:val="21"/>
              </w:rPr>
            </w:pPr>
          </w:p>
        </w:tc>
        <w:tc>
          <w:tcPr>
            <w:tcW w:w="518" w:type="pct"/>
            <w:vAlign w:val="center"/>
          </w:tcPr>
          <w:p w14:paraId="5AB0B415" w14:textId="77777777" w:rsidR="001744F2" w:rsidRPr="005A7BEF" w:rsidRDefault="001744F2" w:rsidP="005A7BEF">
            <w:pPr>
              <w:tabs>
                <w:tab w:val="center" w:pos="176"/>
                <w:tab w:val="center" w:pos="536"/>
              </w:tabs>
              <w:jc w:val="center"/>
              <w:rPr>
                <w:rFonts w:ascii="Arial" w:hAnsi="Arial" w:cs="Arial"/>
                <w:sz w:val="16"/>
                <w:szCs w:val="16"/>
              </w:rPr>
            </w:pPr>
          </w:p>
        </w:tc>
        <w:tc>
          <w:tcPr>
            <w:tcW w:w="447" w:type="pct"/>
            <w:vAlign w:val="center"/>
          </w:tcPr>
          <w:p w14:paraId="47F9668A" w14:textId="77777777" w:rsidR="001744F2" w:rsidRPr="005A7BEF" w:rsidRDefault="001744F2" w:rsidP="005A7BEF">
            <w:pPr>
              <w:jc w:val="center"/>
              <w:rPr>
                <w:rFonts w:ascii="Arial" w:hAnsi="Arial" w:cs="Arial"/>
                <w:sz w:val="16"/>
                <w:szCs w:val="16"/>
              </w:rPr>
            </w:pPr>
          </w:p>
        </w:tc>
        <w:tc>
          <w:tcPr>
            <w:tcW w:w="341" w:type="pct"/>
            <w:tcBorders>
              <w:right w:val="nil"/>
            </w:tcBorders>
            <w:vAlign w:val="center"/>
          </w:tcPr>
          <w:p w14:paraId="45DF9EF7" w14:textId="77777777" w:rsidR="001744F2" w:rsidRPr="005A7BEF" w:rsidRDefault="001744F2" w:rsidP="005A7BEF">
            <w:pPr>
              <w:jc w:val="center"/>
              <w:rPr>
                <w:rFonts w:ascii="Arial" w:hAnsi="Arial" w:cs="Arial"/>
                <w:sz w:val="16"/>
                <w:szCs w:val="16"/>
              </w:rPr>
            </w:pPr>
          </w:p>
        </w:tc>
        <w:tc>
          <w:tcPr>
            <w:tcW w:w="235" w:type="pct"/>
            <w:tcBorders>
              <w:left w:val="nil"/>
            </w:tcBorders>
            <w:vAlign w:val="center"/>
          </w:tcPr>
          <w:p w14:paraId="2EE2339C" w14:textId="77777777" w:rsidR="001744F2" w:rsidRPr="005A7BEF" w:rsidRDefault="001744F2" w:rsidP="005A7BEF">
            <w:pPr>
              <w:jc w:val="center"/>
              <w:rPr>
                <w:rFonts w:ascii="Arial" w:hAnsi="Arial" w:cs="Arial"/>
                <w:sz w:val="16"/>
                <w:szCs w:val="16"/>
              </w:rPr>
            </w:pPr>
          </w:p>
        </w:tc>
        <w:tc>
          <w:tcPr>
            <w:tcW w:w="447" w:type="pct"/>
            <w:vAlign w:val="center"/>
          </w:tcPr>
          <w:p w14:paraId="36E2C542" w14:textId="77777777" w:rsidR="001744F2" w:rsidRPr="005A7BEF" w:rsidRDefault="001744F2" w:rsidP="005A7BEF">
            <w:pPr>
              <w:jc w:val="center"/>
              <w:rPr>
                <w:rFonts w:ascii="Arial" w:hAnsi="Arial" w:cs="Arial"/>
                <w:sz w:val="21"/>
              </w:rPr>
            </w:pPr>
          </w:p>
        </w:tc>
        <w:tc>
          <w:tcPr>
            <w:tcW w:w="353" w:type="pct"/>
            <w:vAlign w:val="center"/>
          </w:tcPr>
          <w:p w14:paraId="34B649CC" w14:textId="77777777" w:rsidR="001744F2" w:rsidRPr="005A7BEF" w:rsidRDefault="001744F2" w:rsidP="005A7BEF">
            <w:pPr>
              <w:jc w:val="center"/>
              <w:rPr>
                <w:rFonts w:ascii="Arial" w:hAnsi="Arial" w:cs="Arial"/>
                <w:sz w:val="21"/>
              </w:rPr>
            </w:pPr>
          </w:p>
        </w:tc>
      </w:tr>
      <w:tr w:rsidR="001744F2" w:rsidRPr="005A7BEF" w14:paraId="247BC174" w14:textId="77777777" w:rsidTr="001744F2">
        <w:trPr>
          <w:trHeight w:hRule="exact" w:val="276"/>
        </w:trPr>
        <w:tc>
          <w:tcPr>
            <w:tcW w:w="128" w:type="pct"/>
            <w:vAlign w:val="center"/>
          </w:tcPr>
          <w:p w14:paraId="57AA054C" w14:textId="77777777" w:rsidR="001744F2" w:rsidRPr="005A7BEF" w:rsidRDefault="001744F2" w:rsidP="005A7BEF">
            <w:pPr>
              <w:jc w:val="center"/>
              <w:rPr>
                <w:rFonts w:ascii="Arial" w:hAnsi="Arial" w:cs="Arial"/>
                <w:sz w:val="20"/>
                <w:szCs w:val="20"/>
              </w:rPr>
            </w:pPr>
            <w:r w:rsidRPr="005A7BEF">
              <w:rPr>
                <w:rFonts w:ascii="Arial" w:hAnsi="Arial" w:cs="Arial"/>
                <w:sz w:val="20"/>
                <w:szCs w:val="20"/>
              </w:rPr>
              <w:t>C</w:t>
            </w:r>
          </w:p>
        </w:tc>
        <w:tc>
          <w:tcPr>
            <w:tcW w:w="355" w:type="pct"/>
            <w:vAlign w:val="center"/>
          </w:tcPr>
          <w:p w14:paraId="2B9CE1B4" w14:textId="77777777" w:rsidR="001744F2" w:rsidRPr="005A7BEF" w:rsidRDefault="001744F2" w:rsidP="005A7BEF">
            <w:pPr>
              <w:tabs>
                <w:tab w:val="center" w:pos="176"/>
                <w:tab w:val="center" w:pos="536"/>
              </w:tabs>
              <w:jc w:val="center"/>
              <w:rPr>
                <w:rFonts w:ascii="Arial" w:hAnsi="Arial" w:cs="Arial"/>
                <w:sz w:val="21"/>
              </w:rPr>
            </w:pPr>
          </w:p>
        </w:tc>
        <w:tc>
          <w:tcPr>
            <w:tcW w:w="432" w:type="pct"/>
          </w:tcPr>
          <w:p w14:paraId="1BB0D451" w14:textId="77777777" w:rsidR="001744F2" w:rsidRPr="005A7BEF" w:rsidRDefault="001744F2" w:rsidP="005A7BEF">
            <w:pPr>
              <w:tabs>
                <w:tab w:val="center" w:pos="176"/>
                <w:tab w:val="center" w:pos="536"/>
              </w:tabs>
              <w:jc w:val="center"/>
              <w:rPr>
                <w:rFonts w:ascii="Arial" w:hAnsi="Arial" w:cs="Arial"/>
                <w:sz w:val="21"/>
              </w:rPr>
            </w:pPr>
          </w:p>
        </w:tc>
        <w:tc>
          <w:tcPr>
            <w:tcW w:w="243" w:type="pct"/>
            <w:tcBorders>
              <w:right w:val="nil"/>
            </w:tcBorders>
            <w:vAlign w:val="center"/>
          </w:tcPr>
          <w:p w14:paraId="3C8B8969" w14:textId="0F9329A2" w:rsidR="001744F2" w:rsidRPr="005A7BEF" w:rsidRDefault="001744F2" w:rsidP="005A7BEF">
            <w:pPr>
              <w:tabs>
                <w:tab w:val="center" w:pos="176"/>
                <w:tab w:val="center" w:pos="536"/>
              </w:tabs>
              <w:jc w:val="center"/>
              <w:rPr>
                <w:rFonts w:ascii="Arial" w:hAnsi="Arial" w:cs="Arial"/>
                <w:sz w:val="21"/>
              </w:rPr>
            </w:pPr>
          </w:p>
        </w:tc>
        <w:tc>
          <w:tcPr>
            <w:tcW w:w="189" w:type="pct"/>
            <w:tcBorders>
              <w:left w:val="nil"/>
            </w:tcBorders>
            <w:vAlign w:val="center"/>
          </w:tcPr>
          <w:p w14:paraId="502364E0" w14:textId="77777777" w:rsidR="001744F2" w:rsidRPr="005A7BEF" w:rsidRDefault="001744F2" w:rsidP="005A7BEF">
            <w:pPr>
              <w:tabs>
                <w:tab w:val="center" w:pos="176"/>
                <w:tab w:val="center" w:pos="536"/>
              </w:tabs>
              <w:jc w:val="center"/>
              <w:rPr>
                <w:rFonts w:ascii="Arial" w:hAnsi="Arial" w:cs="Arial"/>
                <w:sz w:val="21"/>
              </w:rPr>
            </w:pPr>
          </w:p>
        </w:tc>
        <w:tc>
          <w:tcPr>
            <w:tcW w:w="239" w:type="pct"/>
            <w:tcBorders>
              <w:right w:val="nil"/>
            </w:tcBorders>
            <w:vAlign w:val="center"/>
          </w:tcPr>
          <w:p w14:paraId="78E1B625" w14:textId="77777777" w:rsidR="001744F2" w:rsidRPr="005A7BEF" w:rsidRDefault="001744F2" w:rsidP="005A7BEF">
            <w:pPr>
              <w:tabs>
                <w:tab w:val="center" w:pos="176"/>
                <w:tab w:val="center" w:pos="536"/>
              </w:tabs>
              <w:jc w:val="center"/>
              <w:rPr>
                <w:rFonts w:ascii="Arial" w:hAnsi="Arial" w:cs="Arial"/>
                <w:sz w:val="14"/>
                <w:szCs w:val="14"/>
              </w:rPr>
            </w:pPr>
          </w:p>
        </w:tc>
        <w:tc>
          <w:tcPr>
            <w:tcW w:w="168" w:type="pct"/>
            <w:tcBorders>
              <w:left w:val="nil"/>
            </w:tcBorders>
            <w:vAlign w:val="center"/>
          </w:tcPr>
          <w:p w14:paraId="0615A24E" w14:textId="77777777" w:rsidR="001744F2" w:rsidRPr="005A7BEF" w:rsidRDefault="001744F2" w:rsidP="005A7BEF">
            <w:pPr>
              <w:tabs>
                <w:tab w:val="center" w:pos="176"/>
                <w:tab w:val="center" w:pos="536"/>
              </w:tabs>
              <w:jc w:val="center"/>
              <w:rPr>
                <w:rFonts w:ascii="Arial" w:hAnsi="Arial" w:cs="Arial"/>
                <w:sz w:val="14"/>
                <w:szCs w:val="14"/>
              </w:rPr>
            </w:pPr>
          </w:p>
        </w:tc>
        <w:tc>
          <w:tcPr>
            <w:tcW w:w="459" w:type="pct"/>
            <w:vAlign w:val="center"/>
          </w:tcPr>
          <w:p w14:paraId="07003D5E" w14:textId="77777777" w:rsidR="001744F2" w:rsidRPr="005A7BEF" w:rsidRDefault="001744F2" w:rsidP="005A7BEF">
            <w:pPr>
              <w:tabs>
                <w:tab w:val="center" w:pos="176"/>
                <w:tab w:val="center" w:pos="536"/>
              </w:tabs>
              <w:jc w:val="center"/>
              <w:rPr>
                <w:rFonts w:ascii="Arial" w:hAnsi="Arial" w:cs="Arial"/>
                <w:sz w:val="21"/>
              </w:rPr>
            </w:pPr>
          </w:p>
        </w:tc>
        <w:tc>
          <w:tcPr>
            <w:tcW w:w="446" w:type="pct"/>
            <w:vAlign w:val="center"/>
          </w:tcPr>
          <w:p w14:paraId="2F3EE703" w14:textId="77777777" w:rsidR="001744F2" w:rsidRPr="005A7BEF" w:rsidRDefault="001744F2" w:rsidP="005A7BEF">
            <w:pPr>
              <w:tabs>
                <w:tab w:val="center" w:pos="176"/>
                <w:tab w:val="center" w:pos="536"/>
              </w:tabs>
              <w:jc w:val="center"/>
              <w:rPr>
                <w:rFonts w:ascii="Arial" w:hAnsi="Arial" w:cs="Arial"/>
                <w:sz w:val="21"/>
              </w:rPr>
            </w:pPr>
          </w:p>
        </w:tc>
        <w:tc>
          <w:tcPr>
            <w:tcW w:w="518" w:type="pct"/>
            <w:vAlign w:val="center"/>
          </w:tcPr>
          <w:p w14:paraId="1B3129D8" w14:textId="77777777" w:rsidR="001744F2" w:rsidRPr="005A7BEF" w:rsidRDefault="001744F2" w:rsidP="005A7BEF">
            <w:pPr>
              <w:tabs>
                <w:tab w:val="center" w:pos="176"/>
                <w:tab w:val="center" w:pos="536"/>
              </w:tabs>
              <w:jc w:val="center"/>
              <w:rPr>
                <w:rFonts w:ascii="Arial" w:hAnsi="Arial" w:cs="Arial"/>
                <w:sz w:val="16"/>
                <w:szCs w:val="16"/>
              </w:rPr>
            </w:pPr>
          </w:p>
        </w:tc>
        <w:tc>
          <w:tcPr>
            <w:tcW w:w="447" w:type="pct"/>
            <w:vAlign w:val="center"/>
          </w:tcPr>
          <w:p w14:paraId="481F0F72" w14:textId="77777777" w:rsidR="001744F2" w:rsidRPr="005A7BEF" w:rsidRDefault="001744F2" w:rsidP="005A7BEF">
            <w:pPr>
              <w:jc w:val="center"/>
              <w:rPr>
                <w:rFonts w:ascii="Arial" w:hAnsi="Arial" w:cs="Arial"/>
                <w:sz w:val="16"/>
                <w:szCs w:val="16"/>
              </w:rPr>
            </w:pPr>
          </w:p>
        </w:tc>
        <w:tc>
          <w:tcPr>
            <w:tcW w:w="341" w:type="pct"/>
            <w:tcBorders>
              <w:right w:val="nil"/>
            </w:tcBorders>
            <w:vAlign w:val="center"/>
          </w:tcPr>
          <w:p w14:paraId="6AA0694B" w14:textId="77777777" w:rsidR="001744F2" w:rsidRPr="005A7BEF" w:rsidRDefault="001744F2" w:rsidP="005A7BEF">
            <w:pPr>
              <w:jc w:val="center"/>
              <w:rPr>
                <w:rFonts w:ascii="Arial" w:hAnsi="Arial" w:cs="Arial"/>
                <w:sz w:val="16"/>
                <w:szCs w:val="16"/>
              </w:rPr>
            </w:pPr>
          </w:p>
        </w:tc>
        <w:tc>
          <w:tcPr>
            <w:tcW w:w="235" w:type="pct"/>
            <w:tcBorders>
              <w:left w:val="nil"/>
            </w:tcBorders>
            <w:vAlign w:val="center"/>
          </w:tcPr>
          <w:p w14:paraId="26F45D21" w14:textId="77777777" w:rsidR="001744F2" w:rsidRPr="005A7BEF" w:rsidRDefault="001744F2" w:rsidP="005A7BEF">
            <w:pPr>
              <w:jc w:val="center"/>
              <w:rPr>
                <w:rFonts w:ascii="Arial" w:hAnsi="Arial" w:cs="Arial"/>
                <w:sz w:val="16"/>
                <w:szCs w:val="16"/>
              </w:rPr>
            </w:pPr>
          </w:p>
        </w:tc>
        <w:tc>
          <w:tcPr>
            <w:tcW w:w="447" w:type="pct"/>
            <w:vAlign w:val="center"/>
          </w:tcPr>
          <w:p w14:paraId="07A590A3" w14:textId="77777777" w:rsidR="001744F2" w:rsidRPr="005A7BEF" w:rsidRDefault="001744F2" w:rsidP="005A7BEF">
            <w:pPr>
              <w:jc w:val="center"/>
              <w:rPr>
                <w:rFonts w:ascii="Arial" w:hAnsi="Arial" w:cs="Arial"/>
                <w:sz w:val="21"/>
              </w:rPr>
            </w:pPr>
          </w:p>
        </w:tc>
        <w:tc>
          <w:tcPr>
            <w:tcW w:w="353" w:type="pct"/>
            <w:vAlign w:val="center"/>
          </w:tcPr>
          <w:p w14:paraId="75AA61ED" w14:textId="77777777" w:rsidR="001744F2" w:rsidRPr="005A7BEF" w:rsidRDefault="001744F2" w:rsidP="005A7BEF">
            <w:pPr>
              <w:jc w:val="center"/>
              <w:rPr>
                <w:rFonts w:ascii="Arial" w:hAnsi="Arial" w:cs="Arial"/>
                <w:sz w:val="21"/>
              </w:rPr>
            </w:pPr>
          </w:p>
        </w:tc>
      </w:tr>
      <w:tr w:rsidR="001744F2" w:rsidRPr="005A7BEF" w14:paraId="702D471D" w14:textId="77777777" w:rsidTr="001744F2">
        <w:trPr>
          <w:trHeight w:hRule="exact" w:val="281"/>
        </w:trPr>
        <w:tc>
          <w:tcPr>
            <w:tcW w:w="128" w:type="pct"/>
            <w:vAlign w:val="center"/>
          </w:tcPr>
          <w:p w14:paraId="3AB93876" w14:textId="77777777" w:rsidR="001744F2" w:rsidRPr="005A7BEF" w:rsidRDefault="001744F2" w:rsidP="005A7BEF">
            <w:pPr>
              <w:jc w:val="center"/>
              <w:rPr>
                <w:rFonts w:ascii="Arial" w:hAnsi="Arial" w:cs="Arial"/>
                <w:sz w:val="20"/>
                <w:szCs w:val="20"/>
              </w:rPr>
            </w:pPr>
            <w:r w:rsidRPr="005A7BEF">
              <w:rPr>
                <w:rFonts w:ascii="Arial" w:hAnsi="Arial" w:cs="Arial"/>
                <w:sz w:val="20"/>
                <w:szCs w:val="20"/>
              </w:rPr>
              <w:t>D</w:t>
            </w:r>
          </w:p>
        </w:tc>
        <w:tc>
          <w:tcPr>
            <w:tcW w:w="355" w:type="pct"/>
            <w:vAlign w:val="center"/>
          </w:tcPr>
          <w:p w14:paraId="3ECEA5DF" w14:textId="77777777" w:rsidR="001744F2" w:rsidRPr="005A7BEF" w:rsidRDefault="001744F2" w:rsidP="005A7BEF">
            <w:pPr>
              <w:tabs>
                <w:tab w:val="center" w:pos="176"/>
                <w:tab w:val="center" w:pos="536"/>
              </w:tabs>
              <w:jc w:val="center"/>
              <w:rPr>
                <w:rFonts w:ascii="Arial" w:hAnsi="Arial" w:cs="Arial"/>
                <w:sz w:val="21"/>
              </w:rPr>
            </w:pPr>
          </w:p>
        </w:tc>
        <w:tc>
          <w:tcPr>
            <w:tcW w:w="432" w:type="pct"/>
          </w:tcPr>
          <w:p w14:paraId="19D21BE7" w14:textId="77777777" w:rsidR="001744F2" w:rsidRPr="005A7BEF" w:rsidRDefault="001744F2" w:rsidP="005A7BEF">
            <w:pPr>
              <w:tabs>
                <w:tab w:val="center" w:pos="176"/>
                <w:tab w:val="center" w:pos="536"/>
              </w:tabs>
              <w:jc w:val="center"/>
              <w:rPr>
                <w:rFonts w:ascii="Arial" w:hAnsi="Arial" w:cs="Arial"/>
                <w:sz w:val="21"/>
              </w:rPr>
            </w:pPr>
          </w:p>
        </w:tc>
        <w:tc>
          <w:tcPr>
            <w:tcW w:w="243" w:type="pct"/>
            <w:tcBorders>
              <w:right w:val="nil"/>
            </w:tcBorders>
            <w:vAlign w:val="center"/>
          </w:tcPr>
          <w:p w14:paraId="18BE35EE" w14:textId="69CDDE32" w:rsidR="001744F2" w:rsidRPr="005A7BEF" w:rsidRDefault="001744F2" w:rsidP="005A7BEF">
            <w:pPr>
              <w:tabs>
                <w:tab w:val="center" w:pos="176"/>
                <w:tab w:val="center" w:pos="536"/>
              </w:tabs>
              <w:jc w:val="center"/>
              <w:rPr>
                <w:rFonts w:ascii="Arial" w:hAnsi="Arial" w:cs="Arial"/>
                <w:sz w:val="21"/>
              </w:rPr>
            </w:pPr>
          </w:p>
        </w:tc>
        <w:tc>
          <w:tcPr>
            <w:tcW w:w="189" w:type="pct"/>
            <w:tcBorders>
              <w:left w:val="nil"/>
            </w:tcBorders>
            <w:vAlign w:val="center"/>
          </w:tcPr>
          <w:p w14:paraId="54279DBD" w14:textId="77777777" w:rsidR="001744F2" w:rsidRPr="005A7BEF" w:rsidRDefault="001744F2" w:rsidP="005A7BEF">
            <w:pPr>
              <w:tabs>
                <w:tab w:val="center" w:pos="176"/>
                <w:tab w:val="center" w:pos="536"/>
              </w:tabs>
              <w:jc w:val="center"/>
              <w:rPr>
                <w:rFonts w:ascii="Arial" w:hAnsi="Arial" w:cs="Arial"/>
                <w:sz w:val="21"/>
              </w:rPr>
            </w:pPr>
          </w:p>
        </w:tc>
        <w:tc>
          <w:tcPr>
            <w:tcW w:w="239" w:type="pct"/>
            <w:tcBorders>
              <w:right w:val="nil"/>
            </w:tcBorders>
            <w:vAlign w:val="center"/>
          </w:tcPr>
          <w:p w14:paraId="0EDB30EF" w14:textId="77777777" w:rsidR="001744F2" w:rsidRPr="005A7BEF" w:rsidRDefault="001744F2" w:rsidP="005A7BEF">
            <w:pPr>
              <w:tabs>
                <w:tab w:val="center" w:pos="176"/>
                <w:tab w:val="center" w:pos="536"/>
              </w:tabs>
              <w:jc w:val="center"/>
              <w:rPr>
                <w:rFonts w:ascii="Arial" w:hAnsi="Arial" w:cs="Arial"/>
                <w:sz w:val="14"/>
                <w:szCs w:val="14"/>
              </w:rPr>
            </w:pPr>
          </w:p>
        </w:tc>
        <w:tc>
          <w:tcPr>
            <w:tcW w:w="168" w:type="pct"/>
            <w:tcBorders>
              <w:left w:val="nil"/>
            </w:tcBorders>
            <w:vAlign w:val="center"/>
          </w:tcPr>
          <w:p w14:paraId="09F0E910" w14:textId="77777777" w:rsidR="001744F2" w:rsidRPr="005A7BEF" w:rsidRDefault="001744F2" w:rsidP="005A7BEF">
            <w:pPr>
              <w:tabs>
                <w:tab w:val="center" w:pos="176"/>
                <w:tab w:val="center" w:pos="536"/>
              </w:tabs>
              <w:jc w:val="center"/>
              <w:rPr>
                <w:rFonts w:ascii="Arial" w:hAnsi="Arial" w:cs="Arial"/>
                <w:sz w:val="14"/>
                <w:szCs w:val="14"/>
              </w:rPr>
            </w:pPr>
          </w:p>
        </w:tc>
        <w:tc>
          <w:tcPr>
            <w:tcW w:w="459" w:type="pct"/>
            <w:vAlign w:val="center"/>
          </w:tcPr>
          <w:p w14:paraId="7A29D30A" w14:textId="77777777" w:rsidR="001744F2" w:rsidRPr="005A7BEF" w:rsidRDefault="001744F2" w:rsidP="005A7BEF">
            <w:pPr>
              <w:tabs>
                <w:tab w:val="center" w:pos="176"/>
                <w:tab w:val="center" w:pos="536"/>
              </w:tabs>
              <w:jc w:val="center"/>
              <w:rPr>
                <w:rFonts w:ascii="Arial" w:hAnsi="Arial" w:cs="Arial"/>
                <w:sz w:val="21"/>
              </w:rPr>
            </w:pPr>
          </w:p>
        </w:tc>
        <w:tc>
          <w:tcPr>
            <w:tcW w:w="446" w:type="pct"/>
            <w:vAlign w:val="center"/>
          </w:tcPr>
          <w:p w14:paraId="31922ABC" w14:textId="77777777" w:rsidR="001744F2" w:rsidRPr="005A7BEF" w:rsidRDefault="001744F2" w:rsidP="005A7BEF">
            <w:pPr>
              <w:tabs>
                <w:tab w:val="center" w:pos="176"/>
                <w:tab w:val="center" w:pos="536"/>
              </w:tabs>
              <w:jc w:val="center"/>
              <w:rPr>
                <w:rFonts w:ascii="Arial" w:hAnsi="Arial" w:cs="Arial"/>
                <w:sz w:val="21"/>
              </w:rPr>
            </w:pPr>
          </w:p>
        </w:tc>
        <w:tc>
          <w:tcPr>
            <w:tcW w:w="518" w:type="pct"/>
            <w:vAlign w:val="center"/>
          </w:tcPr>
          <w:p w14:paraId="4F7E2AC3" w14:textId="77777777" w:rsidR="001744F2" w:rsidRPr="005A7BEF" w:rsidRDefault="001744F2" w:rsidP="005A7BEF">
            <w:pPr>
              <w:tabs>
                <w:tab w:val="center" w:pos="176"/>
                <w:tab w:val="center" w:pos="536"/>
              </w:tabs>
              <w:jc w:val="center"/>
              <w:rPr>
                <w:rFonts w:ascii="Arial" w:hAnsi="Arial" w:cs="Arial"/>
                <w:sz w:val="16"/>
                <w:szCs w:val="16"/>
              </w:rPr>
            </w:pPr>
          </w:p>
        </w:tc>
        <w:tc>
          <w:tcPr>
            <w:tcW w:w="447" w:type="pct"/>
            <w:vAlign w:val="center"/>
          </w:tcPr>
          <w:p w14:paraId="363B6B15" w14:textId="77777777" w:rsidR="001744F2" w:rsidRPr="005A7BEF" w:rsidRDefault="001744F2" w:rsidP="005A7BEF">
            <w:pPr>
              <w:jc w:val="center"/>
              <w:rPr>
                <w:rFonts w:ascii="Arial" w:hAnsi="Arial" w:cs="Arial"/>
                <w:sz w:val="16"/>
                <w:szCs w:val="16"/>
              </w:rPr>
            </w:pPr>
          </w:p>
        </w:tc>
        <w:tc>
          <w:tcPr>
            <w:tcW w:w="341" w:type="pct"/>
            <w:tcBorders>
              <w:right w:val="nil"/>
            </w:tcBorders>
            <w:vAlign w:val="center"/>
          </w:tcPr>
          <w:p w14:paraId="2087E237" w14:textId="77777777" w:rsidR="001744F2" w:rsidRPr="005A7BEF" w:rsidRDefault="001744F2" w:rsidP="005A7BEF">
            <w:pPr>
              <w:jc w:val="center"/>
              <w:rPr>
                <w:rFonts w:ascii="Arial" w:hAnsi="Arial" w:cs="Arial"/>
                <w:sz w:val="16"/>
                <w:szCs w:val="16"/>
              </w:rPr>
            </w:pPr>
          </w:p>
        </w:tc>
        <w:tc>
          <w:tcPr>
            <w:tcW w:w="235" w:type="pct"/>
            <w:tcBorders>
              <w:left w:val="nil"/>
            </w:tcBorders>
            <w:vAlign w:val="center"/>
          </w:tcPr>
          <w:p w14:paraId="17FE2CCD" w14:textId="77777777" w:rsidR="001744F2" w:rsidRPr="005A7BEF" w:rsidRDefault="001744F2" w:rsidP="005A7BEF">
            <w:pPr>
              <w:jc w:val="center"/>
              <w:rPr>
                <w:rFonts w:ascii="Arial" w:hAnsi="Arial" w:cs="Arial"/>
                <w:sz w:val="16"/>
                <w:szCs w:val="16"/>
              </w:rPr>
            </w:pPr>
          </w:p>
        </w:tc>
        <w:tc>
          <w:tcPr>
            <w:tcW w:w="447" w:type="pct"/>
            <w:vAlign w:val="center"/>
          </w:tcPr>
          <w:p w14:paraId="0D097FA1" w14:textId="77777777" w:rsidR="001744F2" w:rsidRPr="005A7BEF" w:rsidRDefault="001744F2" w:rsidP="005A7BEF">
            <w:pPr>
              <w:jc w:val="center"/>
              <w:rPr>
                <w:rFonts w:ascii="Arial" w:hAnsi="Arial" w:cs="Arial"/>
                <w:sz w:val="21"/>
              </w:rPr>
            </w:pPr>
          </w:p>
        </w:tc>
        <w:tc>
          <w:tcPr>
            <w:tcW w:w="353" w:type="pct"/>
            <w:vAlign w:val="center"/>
          </w:tcPr>
          <w:p w14:paraId="4071FE15" w14:textId="77777777" w:rsidR="001744F2" w:rsidRPr="005A7BEF" w:rsidRDefault="001744F2" w:rsidP="005A7BEF">
            <w:pPr>
              <w:jc w:val="center"/>
              <w:rPr>
                <w:rFonts w:ascii="Arial" w:hAnsi="Arial" w:cs="Arial"/>
                <w:sz w:val="21"/>
              </w:rPr>
            </w:pPr>
          </w:p>
        </w:tc>
      </w:tr>
      <w:tr w:rsidR="001744F2" w:rsidRPr="005A7BEF" w14:paraId="1E5466B0" w14:textId="77777777" w:rsidTr="001744F2">
        <w:trPr>
          <w:trHeight w:hRule="exact" w:val="270"/>
        </w:trPr>
        <w:tc>
          <w:tcPr>
            <w:tcW w:w="128" w:type="pct"/>
            <w:vAlign w:val="center"/>
          </w:tcPr>
          <w:p w14:paraId="140E1B6C" w14:textId="77777777" w:rsidR="001744F2" w:rsidRPr="005A7BEF" w:rsidRDefault="001744F2" w:rsidP="005A7BEF">
            <w:pPr>
              <w:jc w:val="center"/>
              <w:rPr>
                <w:rFonts w:ascii="Arial" w:hAnsi="Arial" w:cs="Arial"/>
                <w:sz w:val="20"/>
                <w:szCs w:val="20"/>
              </w:rPr>
            </w:pPr>
            <w:r w:rsidRPr="005A7BEF">
              <w:rPr>
                <w:rFonts w:ascii="Arial" w:hAnsi="Arial" w:cs="Arial"/>
                <w:sz w:val="20"/>
                <w:szCs w:val="20"/>
              </w:rPr>
              <w:t>E</w:t>
            </w:r>
          </w:p>
        </w:tc>
        <w:tc>
          <w:tcPr>
            <w:tcW w:w="355" w:type="pct"/>
            <w:vAlign w:val="center"/>
          </w:tcPr>
          <w:p w14:paraId="105DA826" w14:textId="77777777" w:rsidR="001744F2" w:rsidRPr="005A7BEF" w:rsidRDefault="001744F2" w:rsidP="005A7BEF">
            <w:pPr>
              <w:tabs>
                <w:tab w:val="center" w:pos="176"/>
                <w:tab w:val="center" w:pos="536"/>
              </w:tabs>
              <w:jc w:val="center"/>
              <w:rPr>
                <w:rFonts w:ascii="Arial" w:hAnsi="Arial" w:cs="Arial"/>
                <w:sz w:val="21"/>
              </w:rPr>
            </w:pPr>
          </w:p>
        </w:tc>
        <w:tc>
          <w:tcPr>
            <w:tcW w:w="432" w:type="pct"/>
          </w:tcPr>
          <w:p w14:paraId="0BB9C309" w14:textId="77777777" w:rsidR="001744F2" w:rsidRPr="005A7BEF" w:rsidRDefault="001744F2" w:rsidP="005A7BEF">
            <w:pPr>
              <w:tabs>
                <w:tab w:val="center" w:pos="176"/>
                <w:tab w:val="center" w:pos="536"/>
              </w:tabs>
              <w:jc w:val="center"/>
              <w:rPr>
                <w:rFonts w:ascii="Arial" w:hAnsi="Arial" w:cs="Arial"/>
                <w:sz w:val="21"/>
              </w:rPr>
            </w:pPr>
          </w:p>
        </w:tc>
        <w:tc>
          <w:tcPr>
            <w:tcW w:w="243" w:type="pct"/>
            <w:tcBorders>
              <w:right w:val="nil"/>
            </w:tcBorders>
            <w:vAlign w:val="center"/>
          </w:tcPr>
          <w:p w14:paraId="740864F6" w14:textId="2C852A70" w:rsidR="001744F2" w:rsidRPr="005A7BEF" w:rsidRDefault="001744F2" w:rsidP="005A7BEF">
            <w:pPr>
              <w:tabs>
                <w:tab w:val="center" w:pos="176"/>
                <w:tab w:val="center" w:pos="536"/>
              </w:tabs>
              <w:jc w:val="center"/>
              <w:rPr>
                <w:rFonts w:ascii="Arial" w:hAnsi="Arial" w:cs="Arial"/>
                <w:sz w:val="21"/>
              </w:rPr>
            </w:pPr>
          </w:p>
        </w:tc>
        <w:tc>
          <w:tcPr>
            <w:tcW w:w="189" w:type="pct"/>
            <w:tcBorders>
              <w:left w:val="nil"/>
            </w:tcBorders>
            <w:vAlign w:val="center"/>
          </w:tcPr>
          <w:p w14:paraId="01162330" w14:textId="77777777" w:rsidR="001744F2" w:rsidRPr="005A7BEF" w:rsidRDefault="001744F2" w:rsidP="005A7BEF">
            <w:pPr>
              <w:tabs>
                <w:tab w:val="center" w:pos="176"/>
                <w:tab w:val="center" w:pos="536"/>
              </w:tabs>
              <w:jc w:val="center"/>
              <w:rPr>
                <w:rFonts w:ascii="Arial" w:hAnsi="Arial" w:cs="Arial"/>
                <w:sz w:val="21"/>
              </w:rPr>
            </w:pPr>
          </w:p>
        </w:tc>
        <w:tc>
          <w:tcPr>
            <w:tcW w:w="239" w:type="pct"/>
            <w:tcBorders>
              <w:right w:val="nil"/>
            </w:tcBorders>
            <w:vAlign w:val="center"/>
          </w:tcPr>
          <w:p w14:paraId="4950989E" w14:textId="77777777" w:rsidR="001744F2" w:rsidRPr="005A7BEF" w:rsidRDefault="001744F2" w:rsidP="005A7BEF">
            <w:pPr>
              <w:tabs>
                <w:tab w:val="center" w:pos="176"/>
                <w:tab w:val="center" w:pos="536"/>
              </w:tabs>
              <w:jc w:val="center"/>
              <w:rPr>
                <w:rFonts w:ascii="Arial" w:hAnsi="Arial" w:cs="Arial"/>
                <w:sz w:val="14"/>
                <w:szCs w:val="14"/>
              </w:rPr>
            </w:pPr>
          </w:p>
        </w:tc>
        <w:tc>
          <w:tcPr>
            <w:tcW w:w="168" w:type="pct"/>
            <w:tcBorders>
              <w:left w:val="nil"/>
            </w:tcBorders>
            <w:vAlign w:val="center"/>
          </w:tcPr>
          <w:p w14:paraId="33FBB75F" w14:textId="77777777" w:rsidR="001744F2" w:rsidRPr="005A7BEF" w:rsidRDefault="001744F2" w:rsidP="005A7BEF">
            <w:pPr>
              <w:tabs>
                <w:tab w:val="center" w:pos="176"/>
                <w:tab w:val="center" w:pos="536"/>
              </w:tabs>
              <w:jc w:val="center"/>
              <w:rPr>
                <w:rFonts w:ascii="Arial" w:hAnsi="Arial" w:cs="Arial"/>
                <w:sz w:val="14"/>
                <w:szCs w:val="14"/>
              </w:rPr>
            </w:pPr>
          </w:p>
        </w:tc>
        <w:tc>
          <w:tcPr>
            <w:tcW w:w="459" w:type="pct"/>
            <w:vAlign w:val="center"/>
          </w:tcPr>
          <w:p w14:paraId="5AB691E0" w14:textId="77777777" w:rsidR="001744F2" w:rsidRPr="005A7BEF" w:rsidRDefault="001744F2" w:rsidP="005A7BEF">
            <w:pPr>
              <w:tabs>
                <w:tab w:val="center" w:pos="176"/>
                <w:tab w:val="center" w:pos="536"/>
              </w:tabs>
              <w:jc w:val="center"/>
              <w:rPr>
                <w:rFonts w:ascii="Arial" w:hAnsi="Arial" w:cs="Arial"/>
                <w:sz w:val="21"/>
              </w:rPr>
            </w:pPr>
          </w:p>
        </w:tc>
        <w:tc>
          <w:tcPr>
            <w:tcW w:w="446" w:type="pct"/>
            <w:vAlign w:val="center"/>
          </w:tcPr>
          <w:p w14:paraId="29071A77" w14:textId="77777777" w:rsidR="001744F2" w:rsidRPr="005A7BEF" w:rsidRDefault="001744F2" w:rsidP="005A7BEF">
            <w:pPr>
              <w:tabs>
                <w:tab w:val="center" w:pos="176"/>
                <w:tab w:val="center" w:pos="536"/>
              </w:tabs>
              <w:jc w:val="center"/>
              <w:rPr>
                <w:rFonts w:ascii="Arial" w:hAnsi="Arial" w:cs="Arial"/>
                <w:sz w:val="21"/>
              </w:rPr>
            </w:pPr>
          </w:p>
        </w:tc>
        <w:tc>
          <w:tcPr>
            <w:tcW w:w="518" w:type="pct"/>
            <w:vAlign w:val="center"/>
          </w:tcPr>
          <w:p w14:paraId="108F03C7" w14:textId="77777777" w:rsidR="001744F2" w:rsidRPr="005A7BEF" w:rsidRDefault="001744F2" w:rsidP="005A7BEF">
            <w:pPr>
              <w:tabs>
                <w:tab w:val="center" w:pos="176"/>
                <w:tab w:val="center" w:pos="536"/>
              </w:tabs>
              <w:jc w:val="center"/>
              <w:rPr>
                <w:rFonts w:ascii="Arial" w:hAnsi="Arial" w:cs="Arial"/>
                <w:sz w:val="16"/>
                <w:szCs w:val="16"/>
              </w:rPr>
            </w:pPr>
          </w:p>
        </w:tc>
        <w:tc>
          <w:tcPr>
            <w:tcW w:w="447" w:type="pct"/>
            <w:vAlign w:val="center"/>
          </w:tcPr>
          <w:p w14:paraId="599093C7" w14:textId="77777777" w:rsidR="001744F2" w:rsidRPr="005A7BEF" w:rsidRDefault="001744F2" w:rsidP="005A7BEF">
            <w:pPr>
              <w:jc w:val="center"/>
              <w:rPr>
                <w:rFonts w:ascii="Arial" w:hAnsi="Arial" w:cs="Arial"/>
                <w:sz w:val="16"/>
                <w:szCs w:val="16"/>
              </w:rPr>
            </w:pPr>
          </w:p>
        </w:tc>
        <w:tc>
          <w:tcPr>
            <w:tcW w:w="341" w:type="pct"/>
            <w:tcBorders>
              <w:right w:val="nil"/>
            </w:tcBorders>
            <w:vAlign w:val="center"/>
          </w:tcPr>
          <w:p w14:paraId="1A8212C3" w14:textId="77777777" w:rsidR="001744F2" w:rsidRPr="005A7BEF" w:rsidRDefault="001744F2" w:rsidP="005A7BEF">
            <w:pPr>
              <w:jc w:val="center"/>
              <w:rPr>
                <w:rFonts w:ascii="Arial" w:hAnsi="Arial" w:cs="Arial"/>
                <w:sz w:val="16"/>
                <w:szCs w:val="16"/>
              </w:rPr>
            </w:pPr>
          </w:p>
        </w:tc>
        <w:tc>
          <w:tcPr>
            <w:tcW w:w="235" w:type="pct"/>
            <w:tcBorders>
              <w:left w:val="nil"/>
            </w:tcBorders>
            <w:vAlign w:val="center"/>
          </w:tcPr>
          <w:p w14:paraId="0B1671AC" w14:textId="77777777" w:rsidR="001744F2" w:rsidRPr="005A7BEF" w:rsidRDefault="001744F2" w:rsidP="005A7BEF">
            <w:pPr>
              <w:jc w:val="center"/>
              <w:rPr>
                <w:rFonts w:ascii="Arial" w:hAnsi="Arial" w:cs="Arial"/>
                <w:sz w:val="16"/>
                <w:szCs w:val="16"/>
              </w:rPr>
            </w:pPr>
          </w:p>
        </w:tc>
        <w:tc>
          <w:tcPr>
            <w:tcW w:w="447" w:type="pct"/>
            <w:vAlign w:val="center"/>
          </w:tcPr>
          <w:p w14:paraId="77139B1D" w14:textId="77777777" w:rsidR="001744F2" w:rsidRPr="005A7BEF" w:rsidRDefault="001744F2" w:rsidP="005A7BEF">
            <w:pPr>
              <w:jc w:val="center"/>
              <w:rPr>
                <w:rFonts w:ascii="Arial" w:hAnsi="Arial" w:cs="Arial"/>
                <w:sz w:val="21"/>
              </w:rPr>
            </w:pPr>
          </w:p>
        </w:tc>
        <w:tc>
          <w:tcPr>
            <w:tcW w:w="353" w:type="pct"/>
            <w:vAlign w:val="center"/>
          </w:tcPr>
          <w:p w14:paraId="46329A40" w14:textId="77777777" w:rsidR="001744F2" w:rsidRPr="005A7BEF" w:rsidRDefault="001744F2" w:rsidP="005A7BEF">
            <w:pPr>
              <w:jc w:val="center"/>
              <w:rPr>
                <w:rFonts w:ascii="Arial" w:hAnsi="Arial" w:cs="Arial"/>
                <w:sz w:val="21"/>
              </w:rPr>
            </w:pPr>
          </w:p>
        </w:tc>
      </w:tr>
    </w:tbl>
    <w:p w14:paraId="35297931" w14:textId="25223FC2" w:rsidR="006A6D12" w:rsidRPr="005A7BEF" w:rsidRDefault="006A6D12" w:rsidP="005A7BEF">
      <w:pPr>
        <w:rPr>
          <w:rFonts w:ascii="Arial" w:hAnsi="Arial" w:cs="Arial"/>
          <w:sz w:val="20"/>
          <w:szCs w:val="20"/>
        </w:rPr>
        <w:sectPr w:rsidR="006A6D12" w:rsidRPr="005A7BEF" w:rsidSect="00695071">
          <w:pgSz w:w="16834" w:h="11909" w:orient="landscape" w:code="9"/>
          <w:pgMar w:top="720" w:right="720" w:bottom="720" w:left="720" w:header="720" w:footer="720" w:gutter="0"/>
          <w:cols w:space="720"/>
          <w:docGrid w:linePitch="360"/>
        </w:sectPr>
      </w:pPr>
    </w:p>
    <w:p w14:paraId="131B17BB" w14:textId="0C897DC7" w:rsidR="00A47DB0" w:rsidRPr="005A7BEF" w:rsidRDefault="004B41EC" w:rsidP="005A7BEF">
      <w:pPr>
        <w:pStyle w:val="Heading2"/>
        <w:ind w:left="720"/>
        <w:rPr>
          <w:rFonts w:ascii="Arial" w:hAnsi="Arial" w:cs="Arial"/>
          <w:color w:val="auto"/>
          <w:sz w:val="20"/>
          <w:szCs w:val="20"/>
        </w:rPr>
      </w:pPr>
      <w:r>
        <w:rPr>
          <w:rFonts w:ascii="Arial" w:hAnsi="Arial" w:cs="Arial"/>
          <w:color w:val="auto"/>
          <w:sz w:val="20"/>
          <w:szCs w:val="20"/>
        </w:rPr>
        <w:lastRenderedPageBreak/>
        <w:t>PART K: SEED USE</w:t>
      </w:r>
    </w:p>
    <w:p w14:paraId="18B26759" w14:textId="77777777" w:rsidR="00C86733" w:rsidRDefault="00C86733" w:rsidP="005A7BEF">
      <w:pPr>
        <w:tabs>
          <w:tab w:val="left" w:pos="12510"/>
        </w:tabs>
        <w:ind w:left="720"/>
        <w:rPr>
          <w:rFonts w:ascii="Arial" w:hAnsi="Arial" w:cs="Arial"/>
          <w:sz w:val="20"/>
          <w:szCs w:val="20"/>
        </w:rPr>
      </w:pPr>
    </w:p>
    <w:p w14:paraId="2F4519DA" w14:textId="67E412B9" w:rsidR="00C86733" w:rsidRDefault="004B41EC" w:rsidP="005A7BEF">
      <w:pPr>
        <w:tabs>
          <w:tab w:val="left" w:pos="12510"/>
        </w:tabs>
        <w:ind w:left="720"/>
        <w:rPr>
          <w:rFonts w:ascii="Arial" w:hAnsi="Arial" w:cs="Arial"/>
          <w:sz w:val="20"/>
          <w:szCs w:val="20"/>
        </w:rPr>
      </w:pPr>
      <w:r w:rsidRPr="004B41EC">
        <w:rPr>
          <w:rFonts w:ascii="Arial" w:hAnsi="Arial" w:cs="Arial"/>
          <w:sz w:val="20"/>
          <w:szCs w:val="20"/>
        </w:rPr>
        <w:t>Please select the name of the person answering these questions.</w:t>
      </w:r>
      <w:r w:rsidRPr="004B41EC" w:rsidDel="004B41EC">
        <w:rPr>
          <w:rFonts w:ascii="Arial" w:hAnsi="Arial" w:cs="Arial"/>
          <w:sz w:val="20"/>
          <w:szCs w:val="20"/>
        </w:rPr>
        <w:t xml:space="preserve"> </w:t>
      </w:r>
      <w:r w:rsidR="00C86733">
        <w:rPr>
          <w:rFonts w:ascii="Arial" w:hAnsi="Arial" w:cs="Arial"/>
          <w:sz w:val="20"/>
          <w:szCs w:val="20"/>
        </w:rPr>
        <w:t xml:space="preserve"> _______________________</w:t>
      </w:r>
    </w:p>
    <w:p w14:paraId="3D27F28F" w14:textId="2D687363" w:rsidR="00C86733" w:rsidRDefault="00C86733" w:rsidP="005A7BEF">
      <w:pPr>
        <w:tabs>
          <w:tab w:val="left" w:pos="12510"/>
        </w:tabs>
        <w:ind w:left="720"/>
        <w:rPr>
          <w:rFonts w:ascii="Arial" w:hAnsi="Arial" w:cs="Arial"/>
          <w:sz w:val="20"/>
          <w:szCs w:val="20"/>
        </w:rPr>
      </w:pPr>
    </w:p>
    <w:p w14:paraId="7874F280" w14:textId="77777777" w:rsidR="004B41EC" w:rsidRDefault="004B41EC" w:rsidP="00842F8E">
      <w:pPr>
        <w:tabs>
          <w:tab w:val="left" w:pos="12510"/>
        </w:tabs>
        <w:rPr>
          <w:rFonts w:ascii="Arial" w:hAnsi="Arial" w:cs="Arial"/>
          <w:sz w:val="20"/>
          <w:szCs w:val="20"/>
        </w:rPr>
      </w:pPr>
    </w:p>
    <w:p w14:paraId="6DB4FCBE" w14:textId="77777777" w:rsidR="00C86733" w:rsidRDefault="00C86733" w:rsidP="005A7BEF">
      <w:pPr>
        <w:tabs>
          <w:tab w:val="left" w:pos="12510"/>
        </w:tabs>
        <w:ind w:left="720"/>
        <w:rPr>
          <w:rFonts w:ascii="Arial" w:hAnsi="Arial" w:cs="Arial"/>
          <w:sz w:val="20"/>
          <w:szCs w:val="20"/>
        </w:rPr>
      </w:pPr>
    </w:p>
    <w:p w14:paraId="1EC8C380" w14:textId="33AF4223" w:rsidR="00C86733" w:rsidRPr="001403DE" w:rsidRDefault="009C54C5" w:rsidP="005A7BEF">
      <w:pPr>
        <w:tabs>
          <w:tab w:val="left" w:pos="12510"/>
        </w:tabs>
        <w:ind w:left="720"/>
        <w:rPr>
          <w:rFonts w:ascii="Arial" w:hAnsi="Arial" w:cs="Arial"/>
          <w:b/>
          <w:sz w:val="20"/>
          <w:szCs w:val="20"/>
        </w:rPr>
      </w:pPr>
      <w:r>
        <w:rPr>
          <w:rFonts w:ascii="Arial" w:hAnsi="Arial" w:cs="Arial"/>
          <w:i/>
          <w:sz w:val="20"/>
          <w:szCs w:val="20"/>
        </w:rPr>
        <w:t>INTERVIEWER READS</w:t>
      </w:r>
      <w:r w:rsidR="00C86733">
        <w:rPr>
          <w:rFonts w:ascii="Arial" w:hAnsi="Arial" w:cs="Arial"/>
          <w:sz w:val="20"/>
          <w:szCs w:val="20"/>
        </w:rPr>
        <w:t>: “</w:t>
      </w:r>
      <w:r w:rsidR="00C86733">
        <w:rPr>
          <w:rFonts w:ascii="Arial" w:hAnsi="Arial" w:cs="Arial"/>
          <w:b/>
          <w:sz w:val="20"/>
          <w:szCs w:val="20"/>
        </w:rPr>
        <w:t>I would now like to ask about the seeds/seedlings [Name] used for planting in the last farming season (2017). I will begin by asking [Name] about the seeds/seedlings he/she used on [Plot Name].</w:t>
      </w:r>
      <w:r>
        <w:rPr>
          <w:rFonts w:ascii="Arial" w:hAnsi="Arial" w:cs="Arial"/>
          <w:b/>
          <w:sz w:val="20"/>
          <w:szCs w:val="20"/>
        </w:rPr>
        <w:t>”</w:t>
      </w:r>
    </w:p>
    <w:p w14:paraId="3E309E1A" w14:textId="77777777" w:rsidR="00C86733" w:rsidRDefault="00C86733" w:rsidP="005A7BEF">
      <w:pPr>
        <w:tabs>
          <w:tab w:val="left" w:pos="12510"/>
        </w:tabs>
        <w:ind w:left="720"/>
        <w:rPr>
          <w:rFonts w:ascii="Arial" w:hAnsi="Arial" w:cs="Arial"/>
          <w:sz w:val="20"/>
          <w:szCs w:val="20"/>
        </w:rPr>
      </w:pPr>
    </w:p>
    <w:p w14:paraId="7762F8C3" w14:textId="79F374F5" w:rsidR="008230E4" w:rsidRPr="005A7BEF" w:rsidRDefault="008230E4" w:rsidP="005A7BEF">
      <w:pPr>
        <w:tabs>
          <w:tab w:val="left" w:pos="12510"/>
        </w:tabs>
        <w:ind w:left="720"/>
        <w:rPr>
          <w:rFonts w:ascii="Arial" w:hAnsi="Arial" w:cs="Arial"/>
          <w:sz w:val="20"/>
          <w:szCs w:val="20"/>
        </w:rPr>
      </w:pPr>
    </w:p>
    <w:tbl>
      <w:tblPr>
        <w:tblpPr w:leftFromText="180" w:rightFromText="180" w:vertAnchor="text" w:horzAnchor="margin" w:tblpX="562" w:tblpY="108"/>
        <w:tblW w:w="44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770"/>
        <w:gridCol w:w="2054"/>
        <w:gridCol w:w="1053"/>
        <w:gridCol w:w="1004"/>
        <w:gridCol w:w="490"/>
        <w:gridCol w:w="881"/>
        <w:gridCol w:w="2123"/>
        <w:gridCol w:w="14"/>
        <w:gridCol w:w="1357"/>
        <w:gridCol w:w="8"/>
        <w:gridCol w:w="1761"/>
        <w:gridCol w:w="2161"/>
      </w:tblGrid>
      <w:tr w:rsidR="007552F6" w:rsidRPr="005A7BEF" w14:paraId="007A0C5B" w14:textId="77777777" w:rsidTr="008D4F63">
        <w:trPr>
          <w:cantSplit/>
          <w:trHeight w:val="338"/>
        </w:trPr>
        <w:tc>
          <w:tcPr>
            <w:tcW w:w="282" w:type="pct"/>
            <w:vAlign w:val="center"/>
          </w:tcPr>
          <w:p w14:paraId="2AEE43B5" w14:textId="77777777" w:rsidR="007552F6" w:rsidRPr="005A7BEF" w:rsidRDefault="007552F6" w:rsidP="007552F6">
            <w:pPr>
              <w:jc w:val="center"/>
              <w:rPr>
                <w:rFonts w:ascii="Arial" w:hAnsi="Arial" w:cs="Arial"/>
                <w:sz w:val="16"/>
                <w:szCs w:val="16"/>
              </w:rPr>
            </w:pPr>
          </w:p>
        </w:tc>
        <w:tc>
          <w:tcPr>
            <w:tcW w:w="751" w:type="pct"/>
          </w:tcPr>
          <w:p w14:paraId="1BB81532" w14:textId="77777777" w:rsidR="007552F6" w:rsidRPr="005A7BEF" w:rsidRDefault="007552F6" w:rsidP="007552F6">
            <w:pPr>
              <w:jc w:val="center"/>
              <w:rPr>
                <w:rFonts w:ascii="Arial" w:hAnsi="Arial" w:cs="Arial"/>
                <w:sz w:val="16"/>
                <w:szCs w:val="16"/>
              </w:rPr>
            </w:pPr>
          </w:p>
        </w:tc>
        <w:tc>
          <w:tcPr>
            <w:tcW w:w="751" w:type="pct"/>
            <w:gridSpan w:val="2"/>
            <w:vAlign w:val="center"/>
          </w:tcPr>
          <w:p w14:paraId="11A83BC4" w14:textId="5A697B9D" w:rsidR="007552F6" w:rsidRPr="005A7BEF" w:rsidRDefault="007552F6" w:rsidP="007552F6">
            <w:pPr>
              <w:jc w:val="center"/>
              <w:rPr>
                <w:rFonts w:ascii="Arial" w:hAnsi="Arial" w:cs="Arial"/>
                <w:sz w:val="16"/>
                <w:szCs w:val="16"/>
              </w:rPr>
            </w:pPr>
            <w:r w:rsidRPr="005A7BEF">
              <w:rPr>
                <w:rFonts w:ascii="Arial" w:hAnsi="Arial" w:cs="Arial"/>
                <w:sz w:val="16"/>
                <w:szCs w:val="16"/>
              </w:rPr>
              <w:t>K1</w:t>
            </w:r>
          </w:p>
        </w:tc>
        <w:tc>
          <w:tcPr>
            <w:tcW w:w="501" w:type="pct"/>
            <w:gridSpan w:val="2"/>
            <w:vAlign w:val="center"/>
          </w:tcPr>
          <w:p w14:paraId="7E098CD7" w14:textId="77777777" w:rsidR="007552F6" w:rsidRPr="005A7BEF" w:rsidRDefault="007552F6" w:rsidP="007552F6">
            <w:pPr>
              <w:jc w:val="center"/>
              <w:rPr>
                <w:rFonts w:ascii="Arial" w:hAnsi="Arial" w:cs="Arial"/>
                <w:sz w:val="16"/>
                <w:szCs w:val="16"/>
              </w:rPr>
            </w:pPr>
            <w:r w:rsidRPr="005A7BEF">
              <w:rPr>
                <w:rFonts w:ascii="Arial" w:hAnsi="Arial" w:cs="Arial"/>
                <w:sz w:val="16"/>
                <w:szCs w:val="16"/>
              </w:rPr>
              <w:t>K2</w:t>
            </w:r>
          </w:p>
        </w:tc>
        <w:tc>
          <w:tcPr>
            <w:tcW w:w="776" w:type="pct"/>
            <w:vAlign w:val="center"/>
          </w:tcPr>
          <w:p w14:paraId="4F6D0E9D" w14:textId="77777777" w:rsidR="007552F6" w:rsidRPr="005A7BEF" w:rsidRDefault="007552F6" w:rsidP="007552F6">
            <w:pPr>
              <w:jc w:val="center"/>
              <w:rPr>
                <w:rFonts w:ascii="Arial" w:hAnsi="Arial" w:cs="Arial"/>
                <w:sz w:val="16"/>
                <w:szCs w:val="16"/>
              </w:rPr>
            </w:pPr>
            <w:r w:rsidRPr="005A7BEF">
              <w:rPr>
                <w:rFonts w:ascii="Arial" w:hAnsi="Arial" w:cs="Arial"/>
                <w:sz w:val="16"/>
                <w:szCs w:val="16"/>
              </w:rPr>
              <w:t>K3</w:t>
            </w:r>
          </w:p>
        </w:tc>
        <w:tc>
          <w:tcPr>
            <w:tcW w:w="501" w:type="pct"/>
            <w:gridSpan w:val="2"/>
            <w:vAlign w:val="center"/>
          </w:tcPr>
          <w:p w14:paraId="25D67647" w14:textId="77777777" w:rsidR="007552F6" w:rsidRPr="005A7BEF" w:rsidRDefault="007552F6" w:rsidP="007552F6">
            <w:pPr>
              <w:jc w:val="center"/>
              <w:rPr>
                <w:rFonts w:ascii="Arial" w:hAnsi="Arial" w:cs="Arial"/>
                <w:sz w:val="16"/>
                <w:szCs w:val="16"/>
              </w:rPr>
            </w:pPr>
            <w:r w:rsidRPr="005A7BEF">
              <w:rPr>
                <w:rFonts w:ascii="Arial" w:hAnsi="Arial" w:cs="Arial"/>
                <w:sz w:val="16"/>
                <w:szCs w:val="16"/>
              </w:rPr>
              <w:t>K4</w:t>
            </w:r>
          </w:p>
        </w:tc>
        <w:tc>
          <w:tcPr>
            <w:tcW w:w="647" w:type="pct"/>
            <w:gridSpan w:val="2"/>
          </w:tcPr>
          <w:p w14:paraId="2F844215" w14:textId="42AA4E64" w:rsidR="007552F6" w:rsidRPr="005A7BEF" w:rsidRDefault="007552F6" w:rsidP="007552F6">
            <w:pPr>
              <w:jc w:val="center"/>
              <w:rPr>
                <w:rFonts w:ascii="Arial" w:hAnsi="Arial" w:cs="Arial"/>
                <w:sz w:val="16"/>
                <w:szCs w:val="16"/>
              </w:rPr>
            </w:pPr>
            <w:r w:rsidRPr="005A7BEF">
              <w:rPr>
                <w:rFonts w:ascii="Arial" w:hAnsi="Arial" w:cs="Arial"/>
                <w:sz w:val="16"/>
                <w:szCs w:val="16"/>
              </w:rPr>
              <w:t>K5</w:t>
            </w:r>
          </w:p>
        </w:tc>
        <w:tc>
          <w:tcPr>
            <w:tcW w:w="791" w:type="pct"/>
          </w:tcPr>
          <w:p w14:paraId="5E1DD014" w14:textId="5F2C63D0" w:rsidR="007552F6" w:rsidRPr="008D4F63" w:rsidRDefault="007552F6" w:rsidP="007552F6">
            <w:pPr>
              <w:jc w:val="center"/>
              <w:rPr>
                <w:rFonts w:ascii="Arial" w:hAnsi="Arial" w:cs="Arial"/>
                <w:i/>
                <w:sz w:val="16"/>
                <w:szCs w:val="16"/>
              </w:rPr>
            </w:pPr>
            <w:r w:rsidRPr="00BB494E">
              <w:rPr>
                <w:rFonts w:ascii="Arial" w:hAnsi="Arial" w:cs="Arial"/>
                <w:i/>
                <w:sz w:val="16"/>
                <w:szCs w:val="16"/>
              </w:rPr>
              <w:t>K5a</w:t>
            </w:r>
          </w:p>
        </w:tc>
      </w:tr>
      <w:tr w:rsidR="007552F6" w:rsidRPr="005A7BEF" w14:paraId="05C916BB" w14:textId="77777777" w:rsidTr="008D4F63">
        <w:trPr>
          <w:cantSplit/>
          <w:trHeight w:val="1172"/>
        </w:trPr>
        <w:tc>
          <w:tcPr>
            <w:tcW w:w="282" w:type="pct"/>
            <w:vAlign w:val="center"/>
          </w:tcPr>
          <w:p w14:paraId="386E2307" w14:textId="72D438B1" w:rsidR="007552F6" w:rsidRPr="005A7BEF" w:rsidRDefault="007552F6" w:rsidP="007552F6">
            <w:pPr>
              <w:jc w:val="center"/>
              <w:rPr>
                <w:rFonts w:ascii="Arial" w:hAnsi="Arial" w:cs="Arial"/>
                <w:sz w:val="16"/>
                <w:szCs w:val="16"/>
              </w:rPr>
            </w:pPr>
            <w:r w:rsidRPr="005A7BEF">
              <w:rPr>
                <w:rFonts w:ascii="Arial" w:hAnsi="Arial" w:cs="Arial"/>
                <w:sz w:val="16"/>
                <w:szCs w:val="16"/>
              </w:rPr>
              <w:t>Crop Type</w:t>
            </w:r>
          </w:p>
          <w:p w14:paraId="36BFB6C3" w14:textId="73D32E94" w:rsidR="007552F6" w:rsidRPr="005A7BEF" w:rsidRDefault="007552F6" w:rsidP="007552F6">
            <w:pPr>
              <w:jc w:val="center"/>
              <w:rPr>
                <w:rFonts w:ascii="Arial" w:hAnsi="Arial" w:cs="Arial"/>
                <w:sz w:val="16"/>
                <w:szCs w:val="16"/>
              </w:rPr>
            </w:pPr>
          </w:p>
          <w:p w14:paraId="07AED882" w14:textId="77777777" w:rsidR="007552F6" w:rsidRPr="005A7BEF" w:rsidRDefault="007552F6" w:rsidP="007552F6">
            <w:pPr>
              <w:jc w:val="center"/>
              <w:rPr>
                <w:rFonts w:ascii="Arial" w:hAnsi="Arial" w:cs="Arial"/>
                <w:sz w:val="16"/>
                <w:szCs w:val="16"/>
              </w:rPr>
            </w:pPr>
          </w:p>
          <w:p w14:paraId="4D426B21" w14:textId="0BDAE28D" w:rsidR="007552F6" w:rsidRPr="005A7BEF" w:rsidRDefault="007552F6" w:rsidP="007552F6">
            <w:pPr>
              <w:jc w:val="center"/>
              <w:rPr>
                <w:rFonts w:ascii="Arial" w:hAnsi="Arial" w:cs="Arial"/>
                <w:sz w:val="16"/>
                <w:szCs w:val="16"/>
              </w:rPr>
            </w:pPr>
            <w:r w:rsidRPr="005A7BEF">
              <w:rPr>
                <w:rFonts w:ascii="Arial" w:hAnsi="Arial" w:cs="Arial"/>
                <w:sz w:val="16"/>
                <w:szCs w:val="16"/>
              </w:rPr>
              <w:t>(</w:t>
            </w:r>
            <w:r>
              <w:rPr>
                <w:rFonts w:ascii="Arial" w:hAnsi="Arial" w:cs="Arial"/>
                <w:sz w:val="16"/>
                <w:szCs w:val="16"/>
              </w:rPr>
              <w:t>Fill in with CROP TYPES from Section H</w:t>
            </w:r>
            <w:r w:rsidRPr="005A7BEF">
              <w:rPr>
                <w:rFonts w:ascii="Arial" w:hAnsi="Arial" w:cs="Arial"/>
                <w:sz w:val="16"/>
                <w:szCs w:val="16"/>
              </w:rPr>
              <w:t>)</w:t>
            </w:r>
          </w:p>
        </w:tc>
        <w:tc>
          <w:tcPr>
            <w:tcW w:w="751" w:type="pct"/>
          </w:tcPr>
          <w:p w14:paraId="4AB8C1FC" w14:textId="1A3081CA" w:rsidR="007552F6" w:rsidRPr="005A7BEF" w:rsidRDefault="007552F6" w:rsidP="007552F6">
            <w:pPr>
              <w:jc w:val="center"/>
              <w:rPr>
                <w:rFonts w:ascii="Arial" w:hAnsi="Arial" w:cs="Arial"/>
                <w:sz w:val="16"/>
                <w:szCs w:val="16"/>
              </w:rPr>
            </w:pPr>
            <w:r>
              <w:rPr>
                <w:rFonts w:ascii="Arial" w:hAnsi="Arial" w:cs="Arial"/>
                <w:sz w:val="16"/>
                <w:szCs w:val="16"/>
              </w:rPr>
              <w:t>Was [Plot Name] used for any farming activity?</w:t>
            </w:r>
          </w:p>
        </w:tc>
        <w:tc>
          <w:tcPr>
            <w:tcW w:w="751" w:type="pct"/>
            <w:gridSpan w:val="2"/>
          </w:tcPr>
          <w:p w14:paraId="0814AE5A" w14:textId="4375AA75" w:rsidR="007552F6" w:rsidRPr="005A7BEF" w:rsidRDefault="007552F6" w:rsidP="007552F6">
            <w:pPr>
              <w:jc w:val="center"/>
              <w:rPr>
                <w:rFonts w:ascii="Arial" w:hAnsi="Arial" w:cs="Arial"/>
                <w:sz w:val="16"/>
                <w:szCs w:val="16"/>
              </w:rPr>
            </w:pPr>
            <w:r w:rsidRPr="005A7BEF">
              <w:rPr>
                <w:rFonts w:ascii="Arial" w:hAnsi="Arial" w:cs="Arial"/>
                <w:sz w:val="16"/>
                <w:szCs w:val="16"/>
              </w:rPr>
              <w:t xml:space="preserve">How did </w:t>
            </w:r>
            <w:r>
              <w:rPr>
                <w:rFonts w:ascii="Arial" w:hAnsi="Arial" w:cs="Arial"/>
                <w:sz w:val="16"/>
                <w:szCs w:val="16"/>
              </w:rPr>
              <w:t>[Name]</w:t>
            </w:r>
            <w:r w:rsidRPr="005A7BEF">
              <w:rPr>
                <w:rFonts w:ascii="Arial" w:hAnsi="Arial" w:cs="Arial"/>
                <w:sz w:val="16"/>
                <w:szCs w:val="16"/>
              </w:rPr>
              <w:t xml:space="preserve"> obtain the seeds</w:t>
            </w:r>
            <w:r>
              <w:rPr>
                <w:rFonts w:ascii="Arial" w:hAnsi="Arial" w:cs="Arial"/>
                <w:sz w:val="16"/>
                <w:szCs w:val="16"/>
              </w:rPr>
              <w:t>/seedlings</w:t>
            </w:r>
            <w:r w:rsidRPr="005A7BEF">
              <w:rPr>
                <w:rFonts w:ascii="Arial" w:hAnsi="Arial" w:cs="Arial"/>
                <w:sz w:val="16"/>
                <w:szCs w:val="16"/>
              </w:rPr>
              <w:t xml:space="preserve"> of </w:t>
            </w:r>
            <w:r>
              <w:rPr>
                <w:rFonts w:ascii="Arial" w:hAnsi="Arial" w:cs="Arial"/>
                <w:sz w:val="16"/>
                <w:szCs w:val="16"/>
              </w:rPr>
              <w:t>[crop type]</w:t>
            </w:r>
            <w:r w:rsidRPr="005A7BEF">
              <w:rPr>
                <w:rFonts w:ascii="Arial" w:hAnsi="Arial" w:cs="Arial"/>
                <w:sz w:val="16"/>
                <w:szCs w:val="16"/>
              </w:rPr>
              <w:t xml:space="preserve"> which </w:t>
            </w:r>
            <w:r>
              <w:rPr>
                <w:rFonts w:ascii="Arial" w:hAnsi="Arial" w:cs="Arial"/>
                <w:sz w:val="16"/>
                <w:szCs w:val="16"/>
              </w:rPr>
              <w:t>he/she</w:t>
            </w:r>
            <w:r w:rsidRPr="005A7BEF">
              <w:rPr>
                <w:rFonts w:ascii="Arial" w:hAnsi="Arial" w:cs="Arial"/>
                <w:sz w:val="16"/>
                <w:szCs w:val="16"/>
              </w:rPr>
              <w:t xml:space="preserve"> planted on </w:t>
            </w:r>
            <w:r>
              <w:rPr>
                <w:rFonts w:ascii="Arial" w:hAnsi="Arial" w:cs="Arial"/>
                <w:sz w:val="16"/>
                <w:szCs w:val="16"/>
              </w:rPr>
              <w:t xml:space="preserve"> plot [#]</w:t>
            </w:r>
            <w:r w:rsidRPr="00F93BB6">
              <w:rPr>
                <w:rFonts w:ascii="Arial" w:hAnsi="Arial" w:cs="Arial"/>
                <w:sz w:val="16"/>
                <w:szCs w:val="16"/>
              </w:rPr>
              <w:t>:</w:t>
            </w:r>
            <w:r>
              <w:rPr>
                <w:rFonts w:ascii="Arial" w:hAnsi="Arial" w:cs="Arial"/>
                <w:sz w:val="16"/>
                <w:szCs w:val="16"/>
              </w:rPr>
              <w:t xml:space="preserve"> [Plot Name]</w:t>
            </w:r>
            <w:r w:rsidRPr="005A7BEF">
              <w:rPr>
                <w:rFonts w:ascii="Arial" w:hAnsi="Arial" w:cs="Arial"/>
                <w:sz w:val="16"/>
                <w:szCs w:val="16"/>
              </w:rPr>
              <w:t xml:space="preserve"> in the last major</w:t>
            </w:r>
            <w:r>
              <w:rPr>
                <w:rFonts w:ascii="Arial" w:hAnsi="Arial" w:cs="Arial"/>
                <w:sz w:val="16"/>
                <w:szCs w:val="16"/>
              </w:rPr>
              <w:t xml:space="preserve"> farming</w:t>
            </w:r>
            <w:r w:rsidRPr="005A7BEF">
              <w:rPr>
                <w:rFonts w:ascii="Arial" w:hAnsi="Arial" w:cs="Arial"/>
                <w:sz w:val="16"/>
                <w:szCs w:val="16"/>
              </w:rPr>
              <w:t xml:space="preserve"> season</w:t>
            </w:r>
            <w:r>
              <w:rPr>
                <w:rFonts w:ascii="Arial" w:hAnsi="Arial" w:cs="Arial"/>
                <w:sz w:val="16"/>
                <w:szCs w:val="16"/>
              </w:rPr>
              <w:t xml:space="preserve"> (2017)</w:t>
            </w:r>
            <w:r w:rsidRPr="005A7BEF">
              <w:rPr>
                <w:rFonts w:ascii="Arial" w:hAnsi="Arial" w:cs="Arial"/>
                <w:sz w:val="16"/>
                <w:szCs w:val="16"/>
              </w:rPr>
              <w:t xml:space="preserve">?  </w:t>
            </w:r>
          </w:p>
          <w:p w14:paraId="1C71729D" w14:textId="65890703" w:rsidR="007552F6" w:rsidRPr="005A7BEF" w:rsidRDefault="007552F6" w:rsidP="007552F6">
            <w:pPr>
              <w:jc w:val="center"/>
              <w:rPr>
                <w:rFonts w:ascii="Arial" w:hAnsi="Arial" w:cs="Arial"/>
                <w:i/>
                <w:sz w:val="16"/>
                <w:szCs w:val="16"/>
              </w:rPr>
            </w:pPr>
            <w:r w:rsidRPr="005A7BEF">
              <w:rPr>
                <w:rFonts w:ascii="Arial" w:hAnsi="Arial" w:cs="Arial"/>
                <w:sz w:val="16"/>
                <w:szCs w:val="16"/>
              </w:rPr>
              <w:t xml:space="preserve"> </w:t>
            </w:r>
            <w:r w:rsidRPr="005A7BEF">
              <w:rPr>
                <w:rFonts w:ascii="Arial" w:hAnsi="Arial" w:cs="Arial"/>
                <w:i/>
                <w:sz w:val="16"/>
                <w:szCs w:val="16"/>
              </w:rPr>
              <w:t xml:space="preserve">Select all </w:t>
            </w:r>
            <w:r w:rsidR="00066232">
              <w:rPr>
                <w:rFonts w:ascii="Arial" w:hAnsi="Arial" w:cs="Arial"/>
                <w:i/>
                <w:sz w:val="16"/>
                <w:szCs w:val="16"/>
              </w:rPr>
              <w:t>that</w:t>
            </w:r>
            <w:r w:rsidR="00066232" w:rsidRPr="005A7BEF">
              <w:rPr>
                <w:rFonts w:ascii="Arial" w:hAnsi="Arial" w:cs="Arial"/>
                <w:i/>
                <w:sz w:val="16"/>
                <w:szCs w:val="16"/>
              </w:rPr>
              <w:t xml:space="preserve"> </w:t>
            </w:r>
            <w:r w:rsidRPr="005A7BEF">
              <w:rPr>
                <w:rFonts w:ascii="Arial" w:hAnsi="Arial" w:cs="Arial"/>
                <w:i/>
                <w:sz w:val="16"/>
                <w:szCs w:val="16"/>
              </w:rPr>
              <w:t>apply</w:t>
            </w:r>
          </w:p>
          <w:p w14:paraId="54D52FC8" w14:textId="77777777" w:rsidR="007552F6" w:rsidRPr="005A7BEF" w:rsidRDefault="007552F6" w:rsidP="007552F6">
            <w:pPr>
              <w:jc w:val="center"/>
              <w:rPr>
                <w:rFonts w:ascii="Arial" w:hAnsi="Arial" w:cs="Arial"/>
                <w:i/>
                <w:sz w:val="16"/>
                <w:szCs w:val="16"/>
              </w:rPr>
            </w:pPr>
          </w:p>
          <w:p w14:paraId="027E71F3" w14:textId="1196F409" w:rsidR="007552F6" w:rsidRPr="005A7BEF" w:rsidRDefault="007552F6" w:rsidP="007552F6">
            <w:pPr>
              <w:rPr>
                <w:rFonts w:ascii="Arial" w:hAnsi="Arial" w:cs="Arial"/>
                <w:sz w:val="16"/>
                <w:szCs w:val="16"/>
              </w:rPr>
            </w:pPr>
            <w:r w:rsidRPr="005A7BEF">
              <w:rPr>
                <w:rFonts w:ascii="Arial" w:hAnsi="Arial" w:cs="Arial"/>
                <w:sz w:val="16"/>
                <w:szCs w:val="16"/>
              </w:rPr>
              <w:t xml:space="preserve"> 0…….No seeds used&gt;&gt; Next Plot</w:t>
            </w:r>
          </w:p>
          <w:p w14:paraId="7BC8EB44" w14:textId="26CA10B6" w:rsidR="007552F6" w:rsidRPr="005A7BEF" w:rsidRDefault="007552F6" w:rsidP="007552F6">
            <w:pPr>
              <w:rPr>
                <w:rFonts w:ascii="Arial" w:hAnsi="Arial" w:cs="Arial"/>
                <w:sz w:val="16"/>
                <w:szCs w:val="16"/>
              </w:rPr>
            </w:pPr>
            <w:r w:rsidRPr="005A7BEF">
              <w:rPr>
                <w:rFonts w:ascii="Arial" w:hAnsi="Arial" w:cs="Arial"/>
                <w:sz w:val="16"/>
                <w:szCs w:val="16"/>
              </w:rPr>
              <w:t xml:space="preserve">1…….Seed from own harvest&gt;&gt;K3                 </w:t>
            </w:r>
          </w:p>
          <w:p w14:paraId="65F69C1E" w14:textId="66E10965" w:rsidR="007552F6" w:rsidRPr="005A7BEF" w:rsidRDefault="007552F6" w:rsidP="007552F6">
            <w:pPr>
              <w:rPr>
                <w:rFonts w:ascii="Arial" w:hAnsi="Arial" w:cs="Arial"/>
                <w:sz w:val="16"/>
                <w:szCs w:val="16"/>
              </w:rPr>
            </w:pPr>
            <w:r w:rsidRPr="005A7BEF">
              <w:rPr>
                <w:rFonts w:ascii="Arial" w:hAnsi="Arial" w:cs="Arial"/>
                <w:sz w:val="16"/>
                <w:szCs w:val="16"/>
              </w:rPr>
              <w:t xml:space="preserve">2…….Purchased from shop in  town &gt;&gt;K3                                  3……..Purchased from local village seller&gt;&gt;K3                   </w:t>
            </w:r>
          </w:p>
          <w:p w14:paraId="40D01406" w14:textId="07B3F2A0" w:rsidR="007552F6" w:rsidRPr="005A7BEF" w:rsidRDefault="007552F6" w:rsidP="007552F6">
            <w:pPr>
              <w:rPr>
                <w:rFonts w:ascii="Arial" w:hAnsi="Arial" w:cs="Arial"/>
                <w:sz w:val="16"/>
                <w:szCs w:val="16"/>
              </w:rPr>
            </w:pPr>
            <w:r w:rsidRPr="005A7BEF">
              <w:rPr>
                <w:rFonts w:ascii="Arial" w:hAnsi="Arial" w:cs="Arial"/>
                <w:sz w:val="16"/>
                <w:szCs w:val="16"/>
              </w:rPr>
              <w:t xml:space="preserve"> 4……..Exchanged&gt;&gt;K3                                                    </w:t>
            </w:r>
          </w:p>
          <w:p w14:paraId="69BDC45F" w14:textId="5F47754B" w:rsidR="007552F6" w:rsidRPr="005A7BEF" w:rsidRDefault="007552F6" w:rsidP="007552F6">
            <w:pPr>
              <w:rPr>
                <w:rFonts w:ascii="Arial" w:hAnsi="Arial" w:cs="Arial"/>
                <w:sz w:val="16"/>
                <w:szCs w:val="16"/>
              </w:rPr>
            </w:pPr>
            <w:r w:rsidRPr="005A7BEF">
              <w:rPr>
                <w:rFonts w:ascii="Arial" w:hAnsi="Arial" w:cs="Arial"/>
                <w:sz w:val="16"/>
                <w:szCs w:val="16"/>
              </w:rPr>
              <w:t xml:space="preserve">5……Borrowed (loan) seeds or cash &gt;&gt;K3                 </w:t>
            </w:r>
          </w:p>
          <w:p w14:paraId="66C72FF6" w14:textId="49569236" w:rsidR="007552F6" w:rsidRPr="005A7BEF" w:rsidRDefault="007552F6" w:rsidP="007552F6">
            <w:pPr>
              <w:rPr>
                <w:rFonts w:ascii="Arial" w:hAnsi="Arial" w:cs="Arial"/>
                <w:sz w:val="16"/>
                <w:szCs w:val="16"/>
              </w:rPr>
            </w:pPr>
            <w:r w:rsidRPr="005A7BEF">
              <w:rPr>
                <w:rFonts w:ascii="Arial" w:hAnsi="Arial" w:cs="Arial"/>
                <w:sz w:val="16"/>
                <w:szCs w:val="16"/>
              </w:rPr>
              <w:t>6……Gift</w:t>
            </w:r>
          </w:p>
          <w:p w14:paraId="1934050D" w14:textId="4D664A52" w:rsidR="007552F6" w:rsidRPr="005A7BEF" w:rsidRDefault="007552F6" w:rsidP="007552F6">
            <w:pPr>
              <w:rPr>
                <w:rFonts w:ascii="Arial" w:hAnsi="Arial" w:cs="Arial"/>
                <w:sz w:val="16"/>
                <w:szCs w:val="16"/>
              </w:rPr>
            </w:pPr>
            <w:r w:rsidRPr="005A7BEF">
              <w:rPr>
                <w:rFonts w:ascii="Arial" w:hAnsi="Arial" w:cs="Arial"/>
                <w:sz w:val="16"/>
                <w:szCs w:val="16"/>
              </w:rPr>
              <w:t xml:space="preserve">&gt;K3                 </w:t>
            </w:r>
          </w:p>
          <w:p w14:paraId="0287E4A9" w14:textId="483720AE" w:rsidR="007552F6" w:rsidRPr="005A7BEF" w:rsidRDefault="007552F6" w:rsidP="007552F6">
            <w:pPr>
              <w:rPr>
                <w:rFonts w:ascii="Arial" w:hAnsi="Arial" w:cs="Arial"/>
                <w:sz w:val="16"/>
                <w:szCs w:val="16"/>
              </w:rPr>
            </w:pPr>
            <w:r w:rsidRPr="005A7BEF">
              <w:rPr>
                <w:rFonts w:ascii="Arial" w:hAnsi="Arial" w:cs="Arial"/>
                <w:sz w:val="16"/>
                <w:szCs w:val="16"/>
              </w:rPr>
              <w:t>7 …Organization that comes to your village</w:t>
            </w:r>
          </w:p>
          <w:p w14:paraId="05ED8E1A" w14:textId="14191B6E" w:rsidR="007552F6" w:rsidRPr="005A7BEF" w:rsidRDefault="007552F6" w:rsidP="007552F6">
            <w:pPr>
              <w:rPr>
                <w:rFonts w:ascii="Arial" w:hAnsi="Arial" w:cs="Arial"/>
                <w:sz w:val="16"/>
                <w:szCs w:val="16"/>
              </w:rPr>
            </w:pPr>
          </w:p>
          <w:p w14:paraId="325BD746" w14:textId="08BD4135" w:rsidR="007552F6" w:rsidRPr="005A7BEF" w:rsidRDefault="007552F6" w:rsidP="007552F6">
            <w:pPr>
              <w:rPr>
                <w:rFonts w:ascii="Arial" w:hAnsi="Arial" w:cs="Arial"/>
                <w:sz w:val="16"/>
                <w:szCs w:val="16"/>
              </w:rPr>
            </w:pPr>
            <w:r w:rsidRPr="005A7BEF">
              <w:rPr>
                <w:rFonts w:ascii="Arial" w:hAnsi="Arial" w:cs="Arial"/>
                <w:sz w:val="16"/>
                <w:szCs w:val="16"/>
              </w:rPr>
              <w:t xml:space="preserve">Other </w:t>
            </w:r>
            <w:r w:rsidR="00066232">
              <w:rPr>
                <w:rFonts w:ascii="Arial" w:hAnsi="Arial" w:cs="Arial"/>
                <w:sz w:val="16"/>
                <w:szCs w:val="16"/>
              </w:rPr>
              <w:t>(please s</w:t>
            </w:r>
            <w:r w:rsidRPr="005A7BEF">
              <w:rPr>
                <w:rFonts w:ascii="Arial" w:hAnsi="Arial" w:cs="Arial"/>
                <w:sz w:val="16"/>
                <w:szCs w:val="16"/>
              </w:rPr>
              <w:t>pecify</w:t>
            </w:r>
            <w:r w:rsidR="00066232">
              <w:rPr>
                <w:rFonts w:ascii="Arial" w:hAnsi="Arial" w:cs="Arial"/>
                <w:sz w:val="16"/>
                <w:szCs w:val="16"/>
              </w:rPr>
              <w:t>)</w:t>
            </w:r>
          </w:p>
          <w:p w14:paraId="19176632" w14:textId="45D7C678" w:rsidR="007552F6" w:rsidRPr="005A7BEF" w:rsidRDefault="007552F6" w:rsidP="007552F6">
            <w:pPr>
              <w:rPr>
                <w:rFonts w:ascii="Arial" w:hAnsi="Arial" w:cs="Arial"/>
                <w:sz w:val="16"/>
                <w:szCs w:val="16"/>
              </w:rPr>
            </w:pPr>
            <w:r w:rsidRPr="005A7BEF">
              <w:rPr>
                <w:rFonts w:ascii="Arial" w:hAnsi="Arial" w:cs="Arial"/>
                <w:sz w:val="16"/>
                <w:szCs w:val="16"/>
              </w:rPr>
              <w:t>&gt;&gt;K3</w:t>
            </w:r>
          </w:p>
          <w:p w14:paraId="085E74E6" w14:textId="77777777" w:rsidR="007552F6" w:rsidRPr="005A7BEF" w:rsidRDefault="007552F6" w:rsidP="007552F6">
            <w:pPr>
              <w:rPr>
                <w:rFonts w:ascii="Arial" w:hAnsi="Arial" w:cs="Arial"/>
                <w:sz w:val="16"/>
                <w:szCs w:val="16"/>
              </w:rPr>
            </w:pPr>
          </w:p>
          <w:p w14:paraId="2AB74537" w14:textId="77777777" w:rsidR="007552F6" w:rsidRPr="005A7BEF" w:rsidRDefault="007552F6" w:rsidP="007552F6">
            <w:pPr>
              <w:jc w:val="center"/>
              <w:rPr>
                <w:rFonts w:ascii="Arial" w:hAnsi="Arial" w:cs="Arial"/>
                <w:i/>
                <w:sz w:val="16"/>
                <w:szCs w:val="16"/>
              </w:rPr>
            </w:pPr>
          </w:p>
        </w:tc>
        <w:tc>
          <w:tcPr>
            <w:tcW w:w="501" w:type="pct"/>
            <w:gridSpan w:val="2"/>
          </w:tcPr>
          <w:p w14:paraId="660A527A" w14:textId="62325A54" w:rsidR="007552F6" w:rsidRPr="005A7BEF" w:rsidRDefault="007552F6" w:rsidP="007552F6">
            <w:pPr>
              <w:jc w:val="center"/>
              <w:rPr>
                <w:rFonts w:ascii="Arial" w:hAnsi="Arial" w:cs="Arial"/>
                <w:sz w:val="16"/>
                <w:szCs w:val="16"/>
              </w:rPr>
            </w:pPr>
            <w:r w:rsidRPr="005A7BEF">
              <w:rPr>
                <w:rFonts w:ascii="Arial" w:hAnsi="Arial" w:cs="Arial"/>
                <w:sz w:val="16"/>
                <w:szCs w:val="16"/>
              </w:rPr>
              <w:t xml:space="preserve">What organization did </w:t>
            </w:r>
            <w:r>
              <w:rPr>
                <w:rFonts w:ascii="Arial" w:hAnsi="Arial" w:cs="Arial"/>
                <w:sz w:val="16"/>
                <w:szCs w:val="16"/>
              </w:rPr>
              <w:t>[Name]</w:t>
            </w:r>
            <w:r w:rsidRPr="005A7BEF">
              <w:rPr>
                <w:rFonts w:ascii="Arial" w:hAnsi="Arial" w:cs="Arial"/>
                <w:sz w:val="16"/>
                <w:szCs w:val="16"/>
              </w:rPr>
              <w:t xml:space="preserve"> obtain your seeds from?  Select up to three </w:t>
            </w:r>
          </w:p>
          <w:p w14:paraId="350AFC32" w14:textId="77777777" w:rsidR="007552F6" w:rsidRPr="005A7BEF" w:rsidRDefault="007552F6" w:rsidP="007552F6">
            <w:pPr>
              <w:jc w:val="center"/>
              <w:rPr>
                <w:rFonts w:ascii="Arial" w:hAnsi="Arial" w:cs="Arial"/>
                <w:sz w:val="16"/>
                <w:szCs w:val="16"/>
              </w:rPr>
            </w:pPr>
          </w:p>
          <w:p w14:paraId="0179D6E5" w14:textId="77777777" w:rsidR="007552F6" w:rsidRPr="005A7BEF" w:rsidRDefault="007552F6" w:rsidP="007552F6">
            <w:pPr>
              <w:ind w:left="720"/>
              <w:rPr>
                <w:rFonts w:ascii="Arial" w:hAnsi="Arial" w:cs="Arial"/>
                <w:sz w:val="16"/>
                <w:szCs w:val="16"/>
              </w:rPr>
            </w:pPr>
          </w:p>
          <w:p w14:paraId="3A35C2AB" w14:textId="77777777" w:rsidR="007552F6" w:rsidRPr="005A7BEF" w:rsidRDefault="007552F6" w:rsidP="007552F6">
            <w:pPr>
              <w:rPr>
                <w:rFonts w:ascii="Arial" w:hAnsi="Arial" w:cs="Arial"/>
                <w:sz w:val="16"/>
                <w:szCs w:val="16"/>
              </w:rPr>
            </w:pPr>
            <w:r w:rsidRPr="005A7BEF">
              <w:rPr>
                <w:rFonts w:ascii="Arial" w:hAnsi="Arial" w:cs="Arial"/>
                <w:sz w:val="16"/>
                <w:szCs w:val="16"/>
              </w:rPr>
              <w:t xml:space="preserve">    1….MOFA</w:t>
            </w:r>
          </w:p>
          <w:p w14:paraId="3B79EBCB" w14:textId="77777777" w:rsidR="007552F6" w:rsidRPr="005A7BEF" w:rsidRDefault="007552F6" w:rsidP="007552F6">
            <w:pPr>
              <w:rPr>
                <w:rFonts w:ascii="Arial" w:hAnsi="Arial" w:cs="Arial"/>
                <w:sz w:val="16"/>
                <w:szCs w:val="16"/>
              </w:rPr>
            </w:pPr>
            <w:r w:rsidRPr="005A7BEF">
              <w:rPr>
                <w:rFonts w:ascii="Arial" w:hAnsi="Arial" w:cs="Arial"/>
                <w:sz w:val="16"/>
                <w:szCs w:val="16"/>
              </w:rPr>
              <w:t xml:space="preserve">     2…CARD</w:t>
            </w:r>
          </w:p>
          <w:p w14:paraId="4F57AF99" w14:textId="77777777" w:rsidR="007552F6" w:rsidRPr="005A7BEF" w:rsidRDefault="007552F6" w:rsidP="007552F6">
            <w:pPr>
              <w:rPr>
                <w:rFonts w:ascii="Arial" w:hAnsi="Arial" w:cs="Arial"/>
                <w:sz w:val="16"/>
                <w:szCs w:val="16"/>
              </w:rPr>
            </w:pPr>
            <w:r w:rsidRPr="005A7BEF">
              <w:rPr>
                <w:rFonts w:ascii="Arial" w:hAnsi="Arial" w:cs="Arial"/>
                <w:sz w:val="16"/>
                <w:szCs w:val="16"/>
              </w:rPr>
              <w:t xml:space="preserve">    3. SADA</w:t>
            </w:r>
          </w:p>
          <w:p w14:paraId="71F86D27" w14:textId="77777777" w:rsidR="007552F6" w:rsidRPr="005A7BEF" w:rsidRDefault="007552F6" w:rsidP="007552F6">
            <w:pPr>
              <w:rPr>
                <w:rFonts w:ascii="Arial" w:hAnsi="Arial" w:cs="Arial"/>
                <w:sz w:val="16"/>
                <w:szCs w:val="16"/>
              </w:rPr>
            </w:pPr>
            <w:r w:rsidRPr="005A7BEF">
              <w:rPr>
                <w:rFonts w:ascii="Arial" w:hAnsi="Arial" w:cs="Arial"/>
                <w:sz w:val="16"/>
                <w:szCs w:val="16"/>
              </w:rPr>
              <w:t>4… ADVANCE</w:t>
            </w:r>
          </w:p>
          <w:p w14:paraId="62805293" w14:textId="77777777" w:rsidR="007552F6" w:rsidRPr="005A7BEF" w:rsidRDefault="007552F6" w:rsidP="007552F6">
            <w:pPr>
              <w:rPr>
                <w:rFonts w:ascii="Arial" w:hAnsi="Arial" w:cs="Arial"/>
                <w:sz w:val="16"/>
                <w:szCs w:val="16"/>
              </w:rPr>
            </w:pPr>
            <w:r w:rsidRPr="005A7BEF">
              <w:rPr>
                <w:rFonts w:ascii="Arial" w:hAnsi="Arial" w:cs="Arial"/>
                <w:sz w:val="16"/>
                <w:szCs w:val="16"/>
              </w:rPr>
              <w:t>5.  Masara N’Arziki</w:t>
            </w:r>
          </w:p>
          <w:p w14:paraId="6FECB055" w14:textId="77777777" w:rsidR="007552F6" w:rsidRPr="005A7BEF" w:rsidRDefault="007552F6" w:rsidP="007552F6">
            <w:pPr>
              <w:rPr>
                <w:rFonts w:ascii="Arial" w:hAnsi="Arial" w:cs="Arial"/>
                <w:sz w:val="16"/>
                <w:szCs w:val="16"/>
              </w:rPr>
            </w:pPr>
            <w:r w:rsidRPr="005A7BEF">
              <w:rPr>
                <w:rFonts w:ascii="Arial" w:hAnsi="Arial" w:cs="Arial"/>
                <w:sz w:val="16"/>
                <w:szCs w:val="16"/>
              </w:rPr>
              <w:t>6….SFMC</w:t>
            </w:r>
          </w:p>
          <w:p w14:paraId="6635B266" w14:textId="4053D4FB" w:rsidR="007552F6" w:rsidRPr="005A7BEF" w:rsidRDefault="007552F6" w:rsidP="007552F6">
            <w:pPr>
              <w:rPr>
                <w:rFonts w:ascii="Arial" w:hAnsi="Arial" w:cs="Arial"/>
                <w:sz w:val="16"/>
                <w:szCs w:val="16"/>
              </w:rPr>
            </w:pPr>
            <w:r w:rsidRPr="005A7BEF">
              <w:rPr>
                <w:rFonts w:ascii="Arial" w:hAnsi="Arial" w:cs="Arial"/>
                <w:sz w:val="16"/>
                <w:szCs w:val="16"/>
              </w:rPr>
              <w:t xml:space="preserve"> </w:t>
            </w:r>
            <w:r>
              <w:rPr>
                <w:rFonts w:ascii="Arial" w:hAnsi="Arial" w:cs="Arial"/>
                <w:sz w:val="16"/>
                <w:szCs w:val="16"/>
              </w:rPr>
              <w:t>-666</w:t>
            </w:r>
            <w:r w:rsidRPr="005A7BEF">
              <w:rPr>
                <w:rFonts w:ascii="Arial" w:hAnsi="Arial" w:cs="Arial"/>
                <w:sz w:val="16"/>
                <w:szCs w:val="16"/>
              </w:rPr>
              <w:t xml:space="preserve">. Other </w:t>
            </w:r>
            <w:r>
              <w:rPr>
                <w:rFonts w:ascii="Arial" w:hAnsi="Arial" w:cs="Arial"/>
                <w:sz w:val="16"/>
                <w:szCs w:val="16"/>
              </w:rPr>
              <w:t xml:space="preserve">(please </w:t>
            </w:r>
            <w:r w:rsidRPr="005A7BEF">
              <w:rPr>
                <w:rFonts w:ascii="Arial" w:hAnsi="Arial" w:cs="Arial"/>
                <w:sz w:val="16"/>
                <w:szCs w:val="16"/>
              </w:rPr>
              <w:t>specify</w:t>
            </w:r>
            <w:r>
              <w:rPr>
                <w:rFonts w:ascii="Arial" w:hAnsi="Arial" w:cs="Arial"/>
                <w:sz w:val="16"/>
                <w:szCs w:val="16"/>
              </w:rPr>
              <w:t>_</w:t>
            </w:r>
          </w:p>
          <w:p w14:paraId="3509E745" w14:textId="77777777" w:rsidR="007552F6" w:rsidRPr="005A7BEF" w:rsidRDefault="007552F6" w:rsidP="007552F6">
            <w:pPr>
              <w:rPr>
                <w:rFonts w:ascii="Arial" w:hAnsi="Arial" w:cs="Arial"/>
                <w:sz w:val="16"/>
                <w:szCs w:val="16"/>
              </w:rPr>
            </w:pPr>
          </w:p>
        </w:tc>
        <w:tc>
          <w:tcPr>
            <w:tcW w:w="776" w:type="pct"/>
          </w:tcPr>
          <w:p w14:paraId="2557985D" w14:textId="17B207CE" w:rsidR="007552F6" w:rsidRDefault="007552F6" w:rsidP="007552F6">
            <w:pPr>
              <w:jc w:val="center"/>
              <w:rPr>
                <w:rFonts w:ascii="Arial" w:hAnsi="Arial" w:cs="Arial"/>
                <w:sz w:val="16"/>
                <w:szCs w:val="16"/>
              </w:rPr>
            </w:pPr>
            <w:r w:rsidRPr="005A7BEF">
              <w:rPr>
                <w:rFonts w:ascii="Arial" w:hAnsi="Arial" w:cs="Arial"/>
                <w:sz w:val="16"/>
                <w:szCs w:val="16"/>
              </w:rPr>
              <w:t xml:space="preserve">Can </w:t>
            </w:r>
            <w:r w:rsidR="003A3EEE">
              <w:rPr>
                <w:rFonts w:ascii="Arial" w:hAnsi="Arial" w:cs="Arial"/>
                <w:sz w:val="16"/>
                <w:szCs w:val="16"/>
              </w:rPr>
              <w:t>[Name]</w:t>
            </w:r>
            <w:r w:rsidR="003A3EEE" w:rsidRPr="005A7BEF">
              <w:rPr>
                <w:rFonts w:ascii="Arial" w:hAnsi="Arial" w:cs="Arial"/>
                <w:sz w:val="16"/>
                <w:szCs w:val="16"/>
              </w:rPr>
              <w:t xml:space="preserve"> </w:t>
            </w:r>
            <w:r w:rsidRPr="005A7BEF">
              <w:rPr>
                <w:rFonts w:ascii="Arial" w:hAnsi="Arial" w:cs="Arial"/>
                <w:sz w:val="16"/>
                <w:szCs w:val="16"/>
              </w:rPr>
              <w:t>describe the type, variety or brand of the seeds used on</w:t>
            </w:r>
            <w:r>
              <w:rPr>
                <w:rFonts w:ascii="Arial" w:hAnsi="Arial" w:cs="Arial"/>
                <w:sz w:val="16"/>
                <w:szCs w:val="16"/>
              </w:rPr>
              <w:t xml:space="preserve"> plot [#]</w:t>
            </w:r>
            <w:r w:rsidRPr="00F93BB6">
              <w:rPr>
                <w:rFonts w:ascii="Arial" w:hAnsi="Arial" w:cs="Arial"/>
                <w:sz w:val="16"/>
                <w:szCs w:val="16"/>
              </w:rPr>
              <w:t>:</w:t>
            </w:r>
            <w:r>
              <w:rPr>
                <w:rFonts w:ascii="Arial" w:hAnsi="Arial" w:cs="Arial"/>
                <w:sz w:val="16"/>
                <w:szCs w:val="16"/>
              </w:rPr>
              <w:t xml:space="preserve"> [Plot Name]</w:t>
            </w:r>
            <w:r w:rsidRPr="005A7BEF">
              <w:rPr>
                <w:rFonts w:ascii="Arial" w:hAnsi="Arial" w:cs="Arial"/>
                <w:sz w:val="16"/>
                <w:szCs w:val="16"/>
              </w:rPr>
              <w:t xml:space="preserve">?   </w:t>
            </w:r>
          </w:p>
          <w:p w14:paraId="57FA1157" w14:textId="6C26D13B" w:rsidR="007552F6" w:rsidRPr="008D4F63" w:rsidRDefault="007552F6" w:rsidP="007552F6">
            <w:pPr>
              <w:jc w:val="center"/>
              <w:rPr>
                <w:rFonts w:ascii="Arial" w:hAnsi="Arial" w:cs="Arial"/>
                <w:i/>
                <w:sz w:val="16"/>
                <w:szCs w:val="16"/>
              </w:rPr>
            </w:pPr>
            <w:r w:rsidRPr="008D4F63">
              <w:rPr>
                <w:rFonts w:ascii="Arial" w:hAnsi="Arial" w:cs="Arial"/>
                <w:i/>
                <w:sz w:val="16"/>
                <w:szCs w:val="16"/>
              </w:rPr>
              <w:t>Select up to 5 choices</w:t>
            </w:r>
          </w:p>
          <w:p w14:paraId="69DC4788" w14:textId="77777777" w:rsidR="007552F6" w:rsidRDefault="007552F6" w:rsidP="007552F6">
            <w:pPr>
              <w:jc w:val="center"/>
              <w:rPr>
                <w:rFonts w:ascii="Arial" w:hAnsi="Arial" w:cs="Arial"/>
                <w:sz w:val="16"/>
                <w:szCs w:val="16"/>
              </w:rPr>
            </w:pPr>
          </w:p>
          <w:p w14:paraId="2F781730" w14:textId="3FEE0DD4" w:rsidR="007552F6" w:rsidRPr="008D4F63" w:rsidRDefault="007552F6" w:rsidP="007552F6">
            <w:pPr>
              <w:jc w:val="center"/>
              <w:rPr>
                <w:rFonts w:ascii="Arial" w:hAnsi="Arial" w:cs="Arial"/>
                <w:sz w:val="16"/>
                <w:szCs w:val="16"/>
              </w:rPr>
            </w:pPr>
            <w:r>
              <w:rPr>
                <w:rFonts w:ascii="Arial" w:hAnsi="Arial" w:cs="Arial"/>
                <w:sz w:val="16"/>
                <w:szCs w:val="16"/>
              </w:rPr>
              <w:t>[</w:t>
            </w:r>
            <w:r w:rsidRPr="008D4F63">
              <w:rPr>
                <w:rFonts w:ascii="Arial" w:hAnsi="Arial" w:cs="Arial"/>
                <w:sz w:val="16"/>
                <w:szCs w:val="16"/>
              </w:rPr>
              <w:t>See codes below</w:t>
            </w:r>
            <w:r>
              <w:rPr>
                <w:rFonts w:ascii="Arial" w:hAnsi="Arial" w:cs="Arial"/>
                <w:sz w:val="16"/>
                <w:szCs w:val="16"/>
              </w:rPr>
              <w:t>]</w:t>
            </w:r>
          </w:p>
          <w:p w14:paraId="4E09BB0D" w14:textId="2C29D379" w:rsidR="007552F6" w:rsidRPr="005A7BEF" w:rsidRDefault="007552F6" w:rsidP="007552F6">
            <w:pPr>
              <w:rPr>
                <w:rFonts w:ascii="Arial" w:hAnsi="Arial" w:cs="Arial"/>
                <w:noProof/>
                <w:sz w:val="16"/>
                <w:szCs w:val="16"/>
              </w:rPr>
            </w:pPr>
          </w:p>
        </w:tc>
        <w:tc>
          <w:tcPr>
            <w:tcW w:w="501" w:type="pct"/>
            <w:gridSpan w:val="2"/>
          </w:tcPr>
          <w:p w14:paraId="6659BEA2" w14:textId="77777777" w:rsidR="007552F6" w:rsidRPr="005A7BEF" w:rsidRDefault="007552F6" w:rsidP="007552F6">
            <w:pPr>
              <w:jc w:val="center"/>
              <w:rPr>
                <w:rFonts w:ascii="Arial" w:hAnsi="Arial" w:cs="Arial"/>
                <w:b/>
                <w:sz w:val="16"/>
                <w:szCs w:val="16"/>
              </w:rPr>
            </w:pPr>
            <w:r w:rsidRPr="005A7BEF">
              <w:rPr>
                <w:rFonts w:ascii="Arial" w:hAnsi="Arial" w:cs="Arial"/>
                <w:b/>
                <w:sz w:val="16"/>
                <w:szCs w:val="16"/>
              </w:rPr>
              <w:t>(If any seeds were purchased)</w:t>
            </w:r>
          </w:p>
          <w:p w14:paraId="1BF32FAF" w14:textId="2A954713" w:rsidR="007552F6" w:rsidRPr="005A7BEF" w:rsidRDefault="007552F6" w:rsidP="007552F6">
            <w:pPr>
              <w:jc w:val="center"/>
              <w:rPr>
                <w:rFonts w:ascii="Arial" w:hAnsi="Arial" w:cs="Arial"/>
                <w:i/>
                <w:sz w:val="16"/>
                <w:szCs w:val="16"/>
              </w:rPr>
            </w:pPr>
            <w:r w:rsidRPr="005A7BEF">
              <w:rPr>
                <w:rFonts w:ascii="Arial" w:hAnsi="Arial" w:cs="Arial"/>
                <w:sz w:val="16"/>
                <w:szCs w:val="16"/>
              </w:rPr>
              <w:t xml:space="preserve">How much did </w:t>
            </w:r>
            <w:r>
              <w:rPr>
                <w:rFonts w:ascii="Arial" w:hAnsi="Arial" w:cs="Arial"/>
                <w:sz w:val="16"/>
                <w:szCs w:val="16"/>
              </w:rPr>
              <w:t>[Name]</w:t>
            </w:r>
            <w:r w:rsidRPr="005A7BEF">
              <w:rPr>
                <w:rFonts w:ascii="Arial" w:hAnsi="Arial" w:cs="Arial"/>
                <w:sz w:val="16"/>
                <w:szCs w:val="16"/>
              </w:rPr>
              <w:t xml:space="preserve"> pay for the seeds </w:t>
            </w:r>
            <w:r>
              <w:rPr>
                <w:rFonts w:ascii="Arial" w:hAnsi="Arial" w:cs="Arial"/>
                <w:sz w:val="16"/>
                <w:szCs w:val="16"/>
              </w:rPr>
              <w:t>[Name]</w:t>
            </w:r>
            <w:r w:rsidRPr="005A7BEF">
              <w:rPr>
                <w:rFonts w:ascii="Arial" w:hAnsi="Arial" w:cs="Arial"/>
                <w:sz w:val="16"/>
                <w:szCs w:val="16"/>
              </w:rPr>
              <w:t xml:space="preserve"> used on</w:t>
            </w:r>
            <w:r>
              <w:rPr>
                <w:rFonts w:ascii="Arial" w:hAnsi="Arial" w:cs="Arial"/>
                <w:sz w:val="16"/>
                <w:szCs w:val="16"/>
              </w:rPr>
              <w:t xml:space="preserve">  plot [#]</w:t>
            </w:r>
            <w:r w:rsidRPr="00F93BB6">
              <w:rPr>
                <w:rFonts w:ascii="Arial" w:hAnsi="Arial" w:cs="Arial"/>
                <w:sz w:val="16"/>
                <w:szCs w:val="16"/>
              </w:rPr>
              <w:t>:</w:t>
            </w:r>
            <w:r>
              <w:rPr>
                <w:rFonts w:ascii="Arial" w:hAnsi="Arial" w:cs="Arial"/>
                <w:sz w:val="16"/>
                <w:szCs w:val="16"/>
              </w:rPr>
              <w:t xml:space="preserve"> [Plot Name]?</w:t>
            </w:r>
          </w:p>
        </w:tc>
        <w:tc>
          <w:tcPr>
            <w:tcW w:w="647" w:type="pct"/>
            <w:gridSpan w:val="2"/>
          </w:tcPr>
          <w:p w14:paraId="389A72B5" w14:textId="2E4489AF" w:rsidR="007552F6" w:rsidRPr="005A7BEF" w:rsidRDefault="007552F6" w:rsidP="007552F6">
            <w:pPr>
              <w:jc w:val="center"/>
              <w:rPr>
                <w:rFonts w:ascii="Arial" w:hAnsi="Arial" w:cs="Arial"/>
                <w:sz w:val="16"/>
                <w:szCs w:val="16"/>
              </w:rPr>
            </w:pPr>
            <w:r w:rsidRPr="005A7BEF">
              <w:rPr>
                <w:rFonts w:ascii="Arial" w:hAnsi="Arial" w:cs="Arial"/>
                <w:sz w:val="16"/>
                <w:szCs w:val="16"/>
              </w:rPr>
              <w:t xml:space="preserve">How many </w:t>
            </w:r>
            <w:r>
              <w:rPr>
                <w:rFonts w:ascii="Arial" w:hAnsi="Arial" w:cs="Arial"/>
                <w:sz w:val="16"/>
                <w:szCs w:val="16"/>
              </w:rPr>
              <w:t>units</w:t>
            </w:r>
            <w:r w:rsidRPr="005A7BEF">
              <w:rPr>
                <w:rFonts w:ascii="Arial" w:hAnsi="Arial" w:cs="Arial"/>
                <w:sz w:val="16"/>
                <w:szCs w:val="16"/>
              </w:rPr>
              <w:t xml:space="preserve"> of seeds did </w:t>
            </w:r>
            <w:r>
              <w:rPr>
                <w:rFonts w:ascii="Arial" w:hAnsi="Arial" w:cs="Arial"/>
                <w:sz w:val="16"/>
                <w:szCs w:val="16"/>
              </w:rPr>
              <w:t>[Name]</w:t>
            </w:r>
            <w:r w:rsidRPr="005A7BEF">
              <w:rPr>
                <w:rFonts w:ascii="Arial" w:hAnsi="Arial" w:cs="Arial"/>
                <w:sz w:val="16"/>
                <w:szCs w:val="16"/>
              </w:rPr>
              <w:t xml:space="preserve"> use on </w:t>
            </w:r>
            <w:r>
              <w:rPr>
                <w:rFonts w:ascii="Arial" w:hAnsi="Arial" w:cs="Arial"/>
                <w:sz w:val="16"/>
                <w:szCs w:val="16"/>
              </w:rPr>
              <w:t xml:space="preserve"> plot [#]</w:t>
            </w:r>
            <w:r w:rsidRPr="00F93BB6">
              <w:rPr>
                <w:rFonts w:ascii="Arial" w:hAnsi="Arial" w:cs="Arial"/>
                <w:sz w:val="16"/>
                <w:szCs w:val="16"/>
              </w:rPr>
              <w:t>:</w:t>
            </w:r>
            <w:r>
              <w:rPr>
                <w:rFonts w:ascii="Arial" w:hAnsi="Arial" w:cs="Arial"/>
                <w:sz w:val="16"/>
                <w:szCs w:val="16"/>
              </w:rPr>
              <w:t xml:space="preserve"> [Plot Name]</w:t>
            </w:r>
            <w:r w:rsidRPr="005A7BEF">
              <w:rPr>
                <w:rFonts w:ascii="Arial" w:hAnsi="Arial" w:cs="Arial"/>
                <w:sz w:val="16"/>
                <w:szCs w:val="16"/>
              </w:rPr>
              <w:t>?</w:t>
            </w:r>
          </w:p>
          <w:p w14:paraId="12E34391" w14:textId="77777777" w:rsidR="007552F6" w:rsidRPr="005A7BEF" w:rsidRDefault="007552F6" w:rsidP="007552F6">
            <w:pPr>
              <w:jc w:val="center"/>
              <w:rPr>
                <w:rFonts w:ascii="Arial" w:hAnsi="Arial" w:cs="Arial"/>
                <w:sz w:val="16"/>
                <w:szCs w:val="16"/>
              </w:rPr>
            </w:pPr>
          </w:p>
        </w:tc>
        <w:tc>
          <w:tcPr>
            <w:tcW w:w="791" w:type="pct"/>
          </w:tcPr>
          <w:p w14:paraId="44FE089D"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In what unit does [Name] measure the seeds?</w:t>
            </w:r>
          </w:p>
          <w:p w14:paraId="609D5802" w14:textId="77777777" w:rsidR="007552F6" w:rsidRPr="008D4F63" w:rsidRDefault="007552F6" w:rsidP="007552F6">
            <w:pPr>
              <w:jc w:val="center"/>
              <w:rPr>
                <w:rFonts w:ascii="Arial" w:hAnsi="Arial" w:cs="Arial"/>
                <w:sz w:val="16"/>
                <w:szCs w:val="16"/>
              </w:rPr>
            </w:pPr>
          </w:p>
          <w:p w14:paraId="0F4630ED"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 xml:space="preserve"> 1…Kilograms (kg)</w:t>
            </w:r>
          </w:p>
          <w:p w14:paraId="12CFB2AA"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2..sachets (1kg)</w:t>
            </w:r>
          </w:p>
          <w:p w14:paraId="4505F0EF"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3… seed yams</w:t>
            </w:r>
          </w:p>
          <w:p w14:paraId="0FF8DE1D"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4….cuttings</w:t>
            </w:r>
          </w:p>
          <w:p w14:paraId="596DB77B"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5…bowls</w:t>
            </w:r>
          </w:p>
          <w:p w14:paraId="6124C552"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6…bundles</w:t>
            </w:r>
          </w:p>
          <w:p w14:paraId="5AB2BA3F"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7…suckers</w:t>
            </w:r>
          </w:p>
          <w:p w14:paraId="159FEC77"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8…sticks</w:t>
            </w:r>
          </w:p>
          <w:p w14:paraId="333F4216"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9….singles</w:t>
            </w:r>
          </w:p>
          <w:p w14:paraId="1CD709F4" w14:textId="77777777" w:rsidR="007552F6" w:rsidRPr="008D4F63" w:rsidRDefault="007552F6" w:rsidP="007552F6">
            <w:pPr>
              <w:jc w:val="center"/>
              <w:rPr>
                <w:rFonts w:ascii="Arial" w:hAnsi="Arial" w:cs="Arial"/>
                <w:sz w:val="16"/>
                <w:szCs w:val="16"/>
              </w:rPr>
            </w:pPr>
            <w:r w:rsidRPr="008D4F63">
              <w:rPr>
                <w:rFonts w:ascii="Arial" w:hAnsi="Arial" w:cs="Arial"/>
                <w:sz w:val="16"/>
                <w:szCs w:val="16"/>
              </w:rPr>
              <w:t>-666..other specify</w:t>
            </w:r>
          </w:p>
          <w:p w14:paraId="00A5A5D1" w14:textId="77777777" w:rsidR="007552F6" w:rsidRPr="00BB494E" w:rsidRDefault="007552F6" w:rsidP="007552F6">
            <w:pPr>
              <w:jc w:val="center"/>
              <w:rPr>
                <w:rFonts w:ascii="Arial" w:hAnsi="Arial" w:cs="Arial"/>
                <w:i/>
                <w:sz w:val="16"/>
                <w:szCs w:val="16"/>
              </w:rPr>
            </w:pPr>
          </w:p>
          <w:p w14:paraId="08422E30" w14:textId="33E51E51" w:rsidR="007552F6" w:rsidRPr="00842F8E" w:rsidRDefault="00996E5D" w:rsidP="007552F6">
            <w:pPr>
              <w:jc w:val="center"/>
              <w:rPr>
                <w:rFonts w:ascii="Arial" w:hAnsi="Arial" w:cs="Arial"/>
                <w:sz w:val="16"/>
                <w:szCs w:val="16"/>
              </w:rPr>
            </w:pPr>
            <w:r>
              <w:rPr>
                <w:rFonts w:ascii="Arial" w:hAnsi="Arial" w:cs="Arial"/>
                <w:sz w:val="16"/>
                <w:szCs w:val="16"/>
              </w:rPr>
              <w:t>&gt;&gt;next crop</w:t>
            </w:r>
          </w:p>
        </w:tc>
      </w:tr>
      <w:tr w:rsidR="007552F6" w:rsidRPr="005A7BEF" w14:paraId="1729357A" w14:textId="77777777" w:rsidTr="008D4F63">
        <w:trPr>
          <w:trHeight w:hRule="exact" w:val="288"/>
        </w:trPr>
        <w:tc>
          <w:tcPr>
            <w:tcW w:w="282" w:type="pct"/>
            <w:vAlign w:val="center"/>
          </w:tcPr>
          <w:p w14:paraId="0E79A4D5" w14:textId="77777777" w:rsidR="007552F6" w:rsidRPr="005A7BEF" w:rsidRDefault="007552F6" w:rsidP="007552F6">
            <w:pPr>
              <w:tabs>
                <w:tab w:val="center" w:pos="176"/>
                <w:tab w:val="center" w:pos="536"/>
              </w:tabs>
              <w:jc w:val="center"/>
              <w:rPr>
                <w:rFonts w:ascii="Arial" w:hAnsi="Arial" w:cs="Arial"/>
                <w:sz w:val="16"/>
                <w:szCs w:val="16"/>
              </w:rPr>
            </w:pPr>
          </w:p>
        </w:tc>
        <w:tc>
          <w:tcPr>
            <w:tcW w:w="751" w:type="pct"/>
          </w:tcPr>
          <w:p w14:paraId="12982D69" w14:textId="77777777" w:rsidR="007552F6" w:rsidRPr="005A7BEF" w:rsidRDefault="007552F6" w:rsidP="007552F6">
            <w:pPr>
              <w:tabs>
                <w:tab w:val="center" w:pos="176"/>
                <w:tab w:val="center" w:pos="536"/>
              </w:tabs>
              <w:jc w:val="center"/>
              <w:rPr>
                <w:rFonts w:ascii="Arial" w:hAnsi="Arial" w:cs="Arial"/>
                <w:sz w:val="14"/>
                <w:szCs w:val="14"/>
              </w:rPr>
            </w:pPr>
          </w:p>
        </w:tc>
        <w:tc>
          <w:tcPr>
            <w:tcW w:w="385" w:type="pct"/>
            <w:tcBorders>
              <w:right w:val="nil"/>
            </w:tcBorders>
            <w:vAlign w:val="center"/>
          </w:tcPr>
          <w:p w14:paraId="6BB528E3" w14:textId="2CF6C960" w:rsidR="007552F6" w:rsidRPr="005A7BEF" w:rsidRDefault="007552F6" w:rsidP="007552F6">
            <w:pPr>
              <w:tabs>
                <w:tab w:val="center" w:pos="176"/>
                <w:tab w:val="center" w:pos="536"/>
              </w:tabs>
              <w:jc w:val="center"/>
              <w:rPr>
                <w:rFonts w:ascii="Arial" w:hAnsi="Arial" w:cs="Arial"/>
                <w:sz w:val="14"/>
                <w:szCs w:val="14"/>
              </w:rPr>
            </w:pPr>
          </w:p>
        </w:tc>
        <w:tc>
          <w:tcPr>
            <w:tcW w:w="367" w:type="pct"/>
            <w:tcBorders>
              <w:left w:val="nil"/>
            </w:tcBorders>
            <w:vAlign w:val="center"/>
          </w:tcPr>
          <w:p w14:paraId="1FEE7E6F" w14:textId="77777777" w:rsidR="007552F6" w:rsidRPr="005A7BEF" w:rsidRDefault="007552F6" w:rsidP="007552F6">
            <w:pPr>
              <w:tabs>
                <w:tab w:val="center" w:pos="176"/>
                <w:tab w:val="center" w:pos="536"/>
              </w:tabs>
              <w:jc w:val="center"/>
              <w:rPr>
                <w:rFonts w:ascii="Arial" w:hAnsi="Arial" w:cs="Arial"/>
                <w:sz w:val="14"/>
                <w:szCs w:val="14"/>
              </w:rPr>
            </w:pPr>
          </w:p>
        </w:tc>
        <w:tc>
          <w:tcPr>
            <w:tcW w:w="179" w:type="pct"/>
            <w:tcBorders>
              <w:right w:val="nil"/>
            </w:tcBorders>
          </w:tcPr>
          <w:p w14:paraId="1B752671" w14:textId="77777777" w:rsidR="007552F6" w:rsidRPr="005A7BEF" w:rsidRDefault="007552F6" w:rsidP="007552F6">
            <w:pPr>
              <w:jc w:val="center"/>
              <w:rPr>
                <w:rFonts w:ascii="Arial" w:hAnsi="Arial" w:cs="Arial"/>
                <w:sz w:val="21"/>
              </w:rPr>
            </w:pPr>
          </w:p>
        </w:tc>
        <w:tc>
          <w:tcPr>
            <w:tcW w:w="322" w:type="pct"/>
            <w:tcBorders>
              <w:left w:val="nil"/>
            </w:tcBorders>
          </w:tcPr>
          <w:p w14:paraId="785086C7" w14:textId="77777777" w:rsidR="007552F6" w:rsidRPr="005A7BEF" w:rsidRDefault="007552F6" w:rsidP="007552F6">
            <w:pPr>
              <w:jc w:val="center"/>
              <w:rPr>
                <w:rFonts w:ascii="Arial" w:hAnsi="Arial" w:cs="Arial"/>
                <w:sz w:val="21"/>
              </w:rPr>
            </w:pPr>
          </w:p>
        </w:tc>
        <w:tc>
          <w:tcPr>
            <w:tcW w:w="781" w:type="pct"/>
            <w:gridSpan w:val="2"/>
            <w:vAlign w:val="center"/>
          </w:tcPr>
          <w:p w14:paraId="444F764E" w14:textId="77777777" w:rsidR="007552F6" w:rsidRPr="005A7BEF" w:rsidRDefault="007552F6" w:rsidP="007552F6">
            <w:pPr>
              <w:jc w:val="center"/>
              <w:rPr>
                <w:rFonts w:ascii="Arial" w:hAnsi="Arial" w:cs="Arial"/>
                <w:sz w:val="16"/>
                <w:szCs w:val="16"/>
              </w:rPr>
            </w:pPr>
          </w:p>
        </w:tc>
        <w:tc>
          <w:tcPr>
            <w:tcW w:w="499" w:type="pct"/>
            <w:gridSpan w:val="2"/>
          </w:tcPr>
          <w:p w14:paraId="377A6B79" w14:textId="77777777" w:rsidR="007552F6" w:rsidRPr="005A7BEF" w:rsidRDefault="007552F6" w:rsidP="007552F6">
            <w:pPr>
              <w:jc w:val="center"/>
              <w:rPr>
                <w:rFonts w:ascii="Arial" w:hAnsi="Arial" w:cs="Arial"/>
                <w:sz w:val="16"/>
                <w:szCs w:val="16"/>
              </w:rPr>
            </w:pPr>
          </w:p>
        </w:tc>
        <w:tc>
          <w:tcPr>
            <w:tcW w:w="644" w:type="pct"/>
          </w:tcPr>
          <w:p w14:paraId="6E79D254" w14:textId="77777777" w:rsidR="007552F6" w:rsidRPr="005A7BEF" w:rsidRDefault="007552F6" w:rsidP="007552F6">
            <w:pPr>
              <w:jc w:val="center"/>
              <w:rPr>
                <w:rFonts w:ascii="Arial" w:hAnsi="Arial" w:cs="Arial"/>
                <w:sz w:val="21"/>
              </w:rPr>
            </w:pPr>
          </w:p>
        </w:tc>
        <w:tc>
          <w:tcPr>
            <w:tcW w:w="791" w:type="pct"/>
          </w:tcPr>
          <w:p w14:paraId="52B19019" w14:textId="77777777" w:rsidR="007552F6" w:rsidRPr="005A7BEF" w:rsidRDefault="007552F6" w:rsidP="007552F6">
            <w:pPr>
              <w:jc w:val="center"/>
              <w:rPr>
                <w:rFonts w:ascii="Arial" w:hAnsi="Arial" w:cs="Arial"/>
                <w:sz w:val="21"/>
              </w:rPr>
            </w:pPr>
          </w:p>
        </w:tc>
      </w:tr>
      <w:tr w:rsidR="007552F6" w:rsidRPr="005A7BEF" w14:paraId="19963D07" w14:textId="77777777" w:rsidTr="008D4F63">
        <w:trPr>
          <w:trHeight w:hRule="exact" w:val="288"/>
        </w:trPr>
        <w:tc>
          <w:tcPr>
            <w:tcW w:w="282" w:type="pct"/>
            <w:vAlign w:val="center"/>
          </w:tcPr>
          <w:p w14:paraId="22F55A8B" w14:textId="77777777" w:rsidR="007552F6" w:rsidRPr="005A7BEF" w:rsidRDefault="007552F6" w:rsidP="007552F6">
            <w:pPr>
              <w:tabs>
                <w:tab w:val="center" w:pos="176"/>
                <w:tab w:val="center" w:pos="536"/>
              </w:tabs>
              <w:jc w:val="center"/>
              <w:rPr>
                <w:rFonts w:ascii="Arial" w:hAnsi="Arial" w:cs="Arial"/>
                <w:sz w:val="16"/>
                <w:szCs w:val="16"/>
              </w:rPr>
            </w:pPr>
          </w:p>
        </w:tc>
        <w:tc>
          <w:tcPr>
            <w:tcW w:w="751" w:type="pct"/>
          </w:tcPr>
          <w:p w14:paraId="35E32830" w14:textId="77777777" w:rsidR="007552F6" w:rsidRPr="005A7BEF" w:rsidRDefault="007552F6" w:rsidP="007552F6">
            <w:pPr>
              <w:tabs>
                <w:tab w:val="center" w:pos="176"/>
                <w:tab w:val="center" w:pos="536"/>
              </w:tabs>
              <w:jc w:val="center"/>
              <w:rPr>
                <w:rFonts w:ascii="Arial" w:hAnsi="Arial" w:cs="Arial"/>
                <w:sz w:val="14"/>
                <w:szCs w:val="14"/>
              </w:rPr>
            </w:pPr>
          </w:p>
        </w:tc>
        <w:tc>
          <w:tcPr>
            <w:tcW w:w="385" w:type="pct"/>
            <w:tcBorders>
              <w:right w:val="nil"/>
            </w:tcBorders>
            <w:vAlign w:val="center"/>
          </w:tcPr>
          <w:p w14:paraId="399F5C71" w14:textId="7312DE32" w:rsidR="007552F6" w:rsidRPr="005A7BEF" w:rsidRDefault="007552F6" w:rsidP="007552F6">
            <w:pPr>
              <w:tabs>
                <w:tab w:val="center" w:pos="176"/>
                <w:tab w:val="center" w:pos="536"/>
              </w:tabs>
              <w:jc w:val="center"/>
              <w:rPr>
                <w:rFonts w:ascii="Arial" w:hAnsi="Arial" w:cs="Arial"/>
                <w:sz w:val="14"/>
                <w:szCs w:val="14"/>
              </w:rPr>
            </w:pPr>
          </w:p>
        </w:tc>
        <w:tc>
          <w:tcPr>
            <w:tcW w:w="367" w:type="pct"/>
            <w:tcBorders>
              <w:left w:val="nil"/>
            </w:tcBorders>
            <w:vAlign w:val="center"/>
          </w:tcPr>
          <w:p w14:paraId="31AA1BA4" w14:textId="77777777" w:rsidR="007552F6" w:rsidRPr="005A7BEF" w:rsidRDefault="007552F6" w:rsidP="007552F6">
            <w:pPr>
              <w:tabs>
                <w:tab w:val="center" w:pos="176"/>
                <w:tab w:val="center" w:pos="536"/>
              </w:tabs>
              <w:jc w:val="center"/>
              <w:rPr>
                <w:rFonts w:ascii="Arial" w:hAnsi="Arial" w:cs="Arial"/>
                <w:sz w:val="14"/>
                <w:szCs w:val="14"/>
              </w:rPr>
            </w:pPr>
          </w:p>
        </w:tc>
        <w:tc>
          <w:tcPr>
            <w:tcW w:w="179" w:type="pct"/>
            <w:tcBorders>
              <w:right w:val="nil"/>
            </w:tcBorders>
          </w:tcPr>
          <w:p w14:paraId="65F32C15" w14:textId="77777777" w:rsidR="007552F6" w:rsidRPr="005A7BEF" w:rsidRDefault="007552F6" w:rsidP="007552F6">
            <w:pPr>
              <w:jc w:val="center"/>
              <w:rPr>
                <w:rFonts w:ascii="Arial" w:hAnsi="Arial" w:cs="Arial"/>
                <w:sz w:val="21"/>
              </w:rPr>
            </w:pPr>
          </w:p>
        </w:tc>
        <w:tc>
          <w:tcPr>
            <w:tcW w:w="322" w:type="pct"/>
            <w:tcBorders>
              <w:left w:val="nil"/>
            </w:tcBorders>
          </w:tcPr>
          <w:p w14:paraId="3CEF02BD" w14:textId="77777777" w:rsidR="007552F6" w:rsidRPr="005A7BEF" w:rsidRDefault="007552F6" w:rsidP="007552F6">
            <w:pPr>
              <w:jc w:val="center"/>
              <w:rPr>
                <w:rFonts w:ascii="Arial" w:hAnsi="Arial" w:cs="Arial"/>
                <w:sz w:val="21"/>
              </w:rPr>
            </w:pPr>
          </w:p>
        </w:tc>
        <w:tc>
          <w:tcPr>
            <w:tcW w:w="781" w:type="pct"/>
            <w:gridSpan w:val="2"/>
            <w:vAlign w:val="center"/>
          </w:tcPr>
          <w:p w14:paraId="3848CFB9" w14:textId="77777777" w:rsidR="007552F6" w:rsidRPr="005A7BEF" w:rsidRDefault="007552F6" w:rsidP="007552F6">
            <w:pPr>
              <w:jc w:val="center"/>
              <w:rPr>
                <w:rFonts w:ascii="Arial" w:hAnsi="Arial" w:cs="Arial"/>
                <w:sz w:val="16"/>
                <w:szCs w:val="16"/>
              </w:rPr>
            </w:pPr>
          </w:p>
        </w:tc>
        <w:tc>
          <w:tcPr>
            <w:tcW w:w="499" w:type="pct"/>
            <w:gridSpan w:val="2"/>
          </w:tcPr>
          <w:p w14:paraId="5C55B57C" w14:textId="77777777" w:rsidR="007552F6" w:rsidRPr="005A7BEF" w:rsidRDefault="007552F6" w:rsidP="007552F6">
            <w:pPr>
              <w:jc w:val="center"/>
              <w:rPr>
                <w:rFonts w:ascii="Arial" w:hAnsi="Arial" w:cs="Arial"/>
                <w:sz w:val="16"/>
                <w:szCs w:val="16"/>
              </w:rPr>
            </w:pPr>
          </w:p>
        </w:tc>
        <w:tc>
          <w:tcPr>
            <w:tcW w:w="644" w:type="pct"/>
          </w:tcPr>
          <w:p w14:paraId="5F20489C" w14:textId="77777777" w:rsidR="007552F6" w:rsidRPr="005A7BEF" w:rsidRDefault="007552F6" w:rsidP="007552F6">
            <w:pPr>
              <w:jc w:val="center"/>
              <w:rPr>
                <w:rFonts w:ascii="Arial" w:hAnsi="Arial" w:cs="Arial"/>
                <w:sz w:val="21"/>
              </w:rPr>
            </w:pPr>
          </w:p>
        </w:tc>
        <w:tc>
          <w:tcPr>
            <w:tcW w:w="791" w:type="pct"/>
          </w:tcPr>
          <w:p w14:paraId="5BE0220E" w14:textId="77777777" w:rsidR="007552F6" w:rsidRPr="005A7BEF" w:rsidRDefault="007552F6" w:rsidP="007552F6">
            <w:pPr>
              <w:jc w:val="center"/>
              <w:rPr>
                <w:rFonts w:ascii="Arial" w:hAnsi="Arial" w:cs="Arial"/>
                <w:sz w:val="21"/>
              </w:rPr>
            </w:pPr>
          </w:p>
        </w:tc>
      </w:tr>
      <w:tr w:rsidR="007552F6" w:rsidRPr="005A7BEF" w14:paraId="14F4278A" w14:textId="77777777" w:rsidTr="008D4F63">
        <w:trPr>
          <w:trHeight w:hRule="exact" w:val="288"/>
        </w:trPr>
        <w:tc>
          <w:tcPr>
            <w:tcW w:w="282" w:type="pct"/>
            <w:vAlign w:val="center"/>
          </w:tcPr>
          <w:p w14:paraId="33AFE606" w14:textId="77777777" w:rsidR="007552F6" w:rsidRPr="005A7BEF" w:rsidRDefault="007552F6" w:rsidP="007552F6">
            <w:pPr>
              <w:tabs>
                <w:tab w:val="center" w:pos="176"/>
                <w:tab w:val="center" w:pos="536"/>
              </w:tabs>
              <w:jc w:val="center"/>
              <w:rPr>
                <w:rFonts w:ascii="Arial" w:hAnsi="Arial" w:cs="Arial"/>
                <w:sz w:val="16"/>
                <w:szCs w:val="16"/>
              </w:rPr>
            </w:pPr>
          </w:p>
        </w:tc>
        <w:tc>
          <w:tcPr>
            <w:tcW w:w="751" w:type="pct"/>
          </w:tcPr>
          <w:p w14:paraId="473458D8" w14:textId="77777777" w:rsidR="007552F6" w:rsidRPr="005A7BEF" w:rsidRDefault="007552F6" w:rsidP="007552F6">
            <w:pPr>
              <w:tabs>
                <w:tab w:val="center" w:pos="176"/>
                <w:tab w:val="center" w:pos="536"/>
              </w:tabs>
              <w:jc w:val="center"/>
              <w:rPr>
                <w:rFonts w:ascii="Arial" w:hAnsi="Arial" w:cs="Arial"/>
                <w:sz w:val="14"/>
                <w:szCs w:val="14"/>
              </w:rPr>
            </w:pPr>
          </w:p>
        </w:tc>
        <w:tc>
          <w:tcPr>
            <w:tcW w:w="385" w:type="pct"/>
            <w:tcBorders>
              <w:right w:val="nil"/>
            </w:tcBorders>
            <w:vAlign w:val="center"/>
          </w:tcPr>
          <w:p w14:paraId="7E183BA8" w14:textId="6689955F" w:rsidR="007552F6" w:rsidRPr="005A7BEF" w:rsidRDefault="007552F6" w:rsidP="007552F6">
            <w:pPr>
              <w:tabs>
                <w:tab w:val="center" w:pos="176"/>
                <w:tab w:val="center" w:pos="536"/>
              </w:tabs>
              <w:jc w:val="center"/>
              <w:rPr>
                <w:rFonts w:ascii="Arial" w:hAnsi="Arial" w:cs="Arial"/>
                <w:sz w:val="14"/>
                <w:szCs w:val="14"/>
              </w:rPr>
            </w:pPr>
          </w:p>
        </w:tc>
        <w:tc>
          <w:tcPr>
            <w:tcW w:w="367" w:type="pct"/>
            <w:tcBorders>
              <w:left w:val="nil"/>
            </w:tcBorders>
            <w:vAlign w:val="center"/>
          </w:tcPr>
          <w:p w14:paraId="02B5A72D" w14:textId="77777777" w:rsidR="007552F6" w:rsidRPr="005A7BEF" w:rsidRDefault="007552F6" w:rsidP="007552F6">
            <w:pPr>
              <w:tabs>
                <w:tab w:val="center" w:pos="176"/>
                <w:tab w:val="center" w:pos="536"/>
              </w:tabs>
              <w:jc w:val="center"/>
              <w:rPr>
                <w:rFonts w:ascii="Arial" w:hAnsi="Arial" w:cs="Arial"/>
                <w:sz w:val="14"/>
                <w:szCs w:val="14"/>
              </w:rPr>
            </w:pPr>
          </w:p>
        </w:tc>
        <w:tc>
          <w:tcPr>
            <w:tcW w:w="179" w:type="pct"/>
            <w:tcBorders>
              <w:right w:val="nil"/>
            </w:tcBorders>
          </w:tcPr>
          <w:p w14:paraId="0DDB28AA" w14:textId="77777777" w:rsidR="007552F6" w:rsidRPr="005A7BEF" w:rsidRDefault="007552F6" w:rsidP="007552F6">
            <w:pPr>
              <w:jc w:val="center"/>
              <w:rPr>
                <w:rFonts w:ascii="Arial" w:hAnsi="Arial" w:cs="Arial"/>
                <w:sz w:val="21"/>
              </w:rPr>
            </w:pPr>
          </w:p>
        </w:tc>
        <w:tc>
          <w:tcPr>
            <w:tcW w:w="322" w:type="pct"/>
            <w:tcBorders>
              <w:left w:val="nil"/>
            </w:tcBorders>
          </w:tcPr>
          <w:p w14:paraId="2BB3C7E5" w14:textId="77777777" w:rsidR="007552F6" w:rsidRPr="005A7BEF" w:rsidRDefault="007552F6" w:rsidP="007552F6">
            <w:pPr>
              <w:jc w:val="center"/>
              <w:rPr>
                <w:rFonts w:ascii="Arial" w:hAnsi="Arial" w:cs="Arial"/>
                <w:sz w:val="21"/>
              </w:rPr>
            </w:pPr>
          </w:p>
        </w:tc>
        <w:tc>
          <w:tcPr>
            <w:tcW w:w="781" w:type="pct"/>
            <w:gridSpan w:val="2"/>
            <w:vAlign w:val="center"/>
          </w:tcPr>
          <w:p w14:paraId="2B086745" w14:textId="77777777" w:rsidR="007552F6" w:rsidRPr="005A7BEF" w:rsidRDefault="007552F6" w:rsidP="007552F6">
            <w:pPr>
              <w:jc w:val="center"/>
              <w:rPr>
                <w:rFonts w:ascii="Arial" w:hAnsi="Arial" w:cs="Arial"/>
                <w:sz w:val="16"/>
                <w:szCs w:val="16"/>
              </w:rPr>
            </w:pPr>
          </w:p>
        </w:tc>
        <w:tc>
          <w:tcPr>
            <w:tcW w:w="499" w:type="pct"/>
            <w:gridSpan w:val="2"/>
          </w:tcPr>
          <w:p w14:paraId="7C6E9C0D" w14:textId="77777777" w:rsidR="007552F6" w:rsidRPr="005A7BEF" w:rsidRDefault="007552F6" w:rsidP="007552F6">
            <w:pPr>
              <w:jc w:val="center"/>
              <w:rPr>
                <w:rFonts w:ascii="Arial" w:hAnsi="Arial" w:cs="Arial"/>
                <w:sz w:val="16"/>
                <w:szCs w:val="16"/>
              </w:rPr>
            </w:pPr>
          </w:p>
        </w:tc>
        <w:tc>
          <w:tcPr>
            <w:tcW w:w="644" w:type="pct"/>
          </w:tcPr>
          <w:p w14:paraId="3A65A4B2" w14:textId="77777777" w:rsidR="007552F6" w:rsidRPr="005A7BEF" w:rsidRDefault="007552F6" w:rsidP="007552F6">
            <w:pPr>
              <w:jc w:val="center"/>
              <w:rPr>
                <w:rFonts w:ascii="Arial" w:hAnsi="Arial" w:cs="Arial"/>
                <w:sz w:val="21"/>
              </w:rPr>
            </w:pPr>
          </w:p>
        </w:tc>
        <w:tc>
          <w:tcPr>
            <w:tcW w:w="791" w:type="pct"/>
          </w:tcPr>
          <w:p w14:paraId="1E1FFFA5" w14:textId="77777777" w:rsidR="007552F6" w:rsidRPr="005A7BEF" w:rsidRDefault="007552F6" w:rsidP="007552F6">
            <w:pPr>
              <w:jc w:val="center"/>
              <w:rPr>
                <w:rFonts w:ascii="Arial" w:hAnsi="Arial" w:cs="Arial"/>
                <w:sz w:val="21"/>
              </w:rPr>
            </w:pPr>
          </w:p>
        </w:tc>
      </w:tr>
      <w:tr w:rsidR="007552F6" w:rsidRPr="005A7BEF" w14:paraId="1AB65232" w14:textId="77777777" w:rsidTr="008D4F63">
        <w:trPr>
          <w:trHeight w:hRule="exact" w:val="288"/>
        </w:trPr>
        <w:tc>
          <w:tcPr>
            <w:tcW w:w="282" w:type="pct"/>
            <w:vAlign w:val="center"/>
          </w:tcPr>
          <w:p w14:paraId="759D9DD7" w14:textId="77777777" w:rsidR="007552F6" w:rsidRPr="005A7BEF" w:rsidRDefault="007552F6" w:rsidP="007552F6">
            <w:pPr>
              <w:tabs>
                <w:tab w:val="center" w:pos="176"/>
                <w:tab w:val="center" w:pos="536"/>
              </w:tabs>
              <w:jc w:val="center"/>
              <w:rPr>
                <w:rFonts w:ascii="Arial" w:hAnsi="Arial" w:cs="Arial"/>
                <w:sz w:val="16"/>
                <w:szCs w:val="16"/>
              </w:rPr>
            </w:pPr>
          </w:p>
        </w:tc>
        <w:tc>
          <w:tcPr>
            <w:tcW w:w="751" w:type="pct"/>
          </w:tcPr>
          <w:p w14:paraId="65CA59AA" w14:textId="77777777" w:rsidR="007552F6" w:rsidRPr="005A7BEF" w:rsidRDefault="007552F6" w:rsidP="007552F6">
            <w:pPr>
              <w:tabs>
                <w:tab w:val="center" w:pos="176"/>
                <w:tab w:val="center" w:pos="536"/>
              </w:tabs>
              <w:jc w:val="center"/>
              <w:rPr>
                <w:rFonts w:ascii="Arial" w:hAnsi="Arial" w:cs="Arial"/>
                <w:sz w:val="14"/>
                <w:szCs w:val="14"/>
              </w:rPr>
            </w:pPr>
          </w:p>
        </w:tc>
        <w:tc>
          <w:tcPr>
            <w:tcW w:w="385" w:type="pct"/>
            <w:tcBorders>
              <w:right w:val="nil"/>
            </w:tcBorders>
            <w:vAlign w:val="center"/>
          </w:tcPr>
          <w:p w14:paraId="3ABD3099" w14:textId="3E412F8F" w:rsidR="007552F6" w:rsidRPr="005A7BEF" w:rsidRDefault="007552F6" w:rsidP="007552F6">
            <w:pPr>
              <w:tabs>
                <w:tab w:val="center" w:pos="176"/>
                <w:tab w:val="center" w:pos="536"/>
              </w:tabs>
              <w:jc w:val="center"/>
              <w:rPr>
                <w:rFonts w:ascii="Arial" w:hAnsi="Arial" w:cs="Arial"/>
                <w:sz w:val="14"/>
                <w:szCs w:val="14"/>
              </w:rPr>
            </w:pPr>
          </w:p>
        </w:tc>
        <w:tc>
          <w:tcPr>
            <w:tcW w:w="367" w:type="pct"/>
            <w:tcBorders>
              <w:left w:val="nil"/>
            </w:tcBorders>
            <w:vAlign w:val="center"/>
          </w:tcPr>
          <w:p w14:paraId="06FE4237" w14:textId="77777777" w:rsidR="007552F6" w:rsidRPr="005A7BEF" w:rsidRDefault="007552F6" w:rsidP="007552F6">
            <w:pPr>
              <w:tabs>
                <w:tab w:val="center" w:pos="176"/>
                <w:tab w:val="center" w:pos="536"/>
              </w:tabs>
              <w:jc w:val="center"/>
              <w:rPr>
                <w:rFonts w:ascii="Arial" w:hAnsi="Arial" w:cs="Arial"/>
                <w:sz w:val="14"/>
                <w:szCs w:val="14"/>
              </w:rPr>
            </w:pPr>
          </w:p>
        </w:tc>
        <w:tc>
          <w:tcPr>
            <w:tcW w:w="179" w:type="pct"/>
            <w:tcBorders>
              <w:right w:val="nil"/>
            </w:tcBorders>
          </w:tcPr>
          <w:p w14:paraId="633EE948" w14:textId="77777777" w:rsidR="007552F6" w:rsidRPr="005A7BEF" w:rsidRDefault="007552F6" w:rsidP="007552F6">
            <w:pPr>
              <w:jc w:val="center"/>
              <w:rPr>
                <w:rFonts w:ascii="Arial" w:hAnsi="Arial" w:cs="Arial"/>
                <w:sz w:val="21"/>
              </w:rPr>
            </w:pPr>
          </w:p>
        </w:tc>
        <w:tc>
          <w:tcPr>
            <w:tcW w:w="322" w:type="pct"/>
            <w:tcBorders>
              <w:left w:val="nil"/>
            </w:tcBorders>
          </w:tcPr>
          <w:p w14:paraId="7F885CEC" w14:textId="77777777" w:rsidR="007552F6" w:rsidRPr="005A7BEF" w:rsidRDefault="007552F6" w:rsidP="007552F6">
            <w:pPr>
              <w:jc w:val="center"/>
              <w:rPr>
                <w:rFonts w:ascii="Arial" w:hAnsi="Arial" w:cs="Arial"/>
                <w:sz w:val="21"/>
              </w:rPr>
            </w:pPr>
          </w:p>
        </w:tc>
        <w:tc>
          <w:tcPr>
            <w:tcW w:w="781" w:type="pct"/>
            <w:gridSpan w:val="2"/>
            <w:vAlign w:val="center"/>
          </w:tcPr>
          <w:p w14:paraId="2D61CDE9" w14:textId="77777777" w:rsidR="007552F6" w:rsidRPr="005A7BEF" w:rsidRDefault="007552F6" w:rsidP="007552F6">
            <w:pPr>
              <w:jc w:val="center"/>
              <w:rPr>
                <w:rFonts w:ascii="Arial" w:hAnsi="Arial" w:cs="Arial"/>
                <w:sz w:val="16"/>
                <w:szCs w:val="16"/>
              </w:rPr>
            </w:pPr>
          </w:p>
        </w:tc>
        <w:tc>
          <w:tcPr>
            <w:tcW w:w="499" w:type="pct"/>
            <w:gridSpan w:val="2"/>
          </w:tcPr>
          <w:p w14:paraId="1C252702" w14:textId="77777777" w:rsidR="007552F6" w:rsidRPr="005A7BEF" w:rsidRDefault="007552F6" w:rsidP="007552F6">
            <w:pPr>
              <w:jc w:val="center"/>
              <w:rPr>
                <w:rFonts w:ascii="Arial" w:hAnsi="Arial" w:cs="Arial"/>
                <w:sz w:val="16"/>
                <w:szCs w:val="16"/>
              </w:rPr>
            </w:pPr>
          </w:p>
        </w:tc>
        <w:tc>
          <w:tcPr>
            <w:tcW w:w="644" w:type="pct"/>
          </w:tcPr>
          <w:p w14:paraId="58563684" w14:textId="77777777" w:rsidR="007552F6" w:rsidRPr="005A7BEF" w:rsidRDefault="007552F6" w:rsidP="007552F6">
            <w:pPr>
              <w:jc w:val="center"/>
              <w:rPr>
                <w:rFonts w:ascii="Arial" w:hAnsi="Arial" w:cs="Arial"/>
                <w:sz w:val="21"/>
              </w:rPr>
            </w:pPr>
          </w:p>
        </w:tc>
        <w:tc>
          <w:tcPr>
            <w:tcW w:w="791" w:type="pct"/>
          </w:tcPr>
          <w:p w14:paraId="5FC95D35" w14:textId="77777777" w:rsidR="007552F6" w:rsidRPr="005A7BEF" w:rsidRDefault="007552F6" w:rsidP="007552F6">
            <w:pPr>
              <w:jc w:val="center"/>
              <w:rPr>
                <w:rFonts w:ascii="Arial" w:hAnsi="Arial" w:cs="Arial"/>
                <w:sz w:val="21"/>
              </w:rPr>
            </w:pPr>
          </w:p>
        </w:tc>
      </w:tr>
      <w:tr w:rsidR="007552F6" w:rsidRPr="005A7BEF" w14:paraId="4DABDD97" w14:textId="77777777" w:rsidTr="008D4F63">
        <w:trPr>
          <w:trHeight w:hRule="exact" w:val="288"/>
        </w:trPr>
        <w:tc>
          <w:tcPr>
            <w:tcW w:w="282" w:type="pct"/>
            <w:vAlign w:val="center"/>
          </w:tcPr>
          <w:p w14:paraId="5F7C023B" w14:textId="77777777" w:rsidR="007552F6" w:rsidRPr="005A7BEF" w:rsidRDefault="007552F6" w:rsidP="007552F6">
            <w:pPr>
              <w:tabs>
                <w:tab w:val="center" w:pos="176"/>
                <w:tab w:val="center" w:pos="536"/>
              </w:tabs>
              <w:jc w:val="center"/>
              <w:rPr>
                <w:rFonts w:ascii="Arial" w:hAnsi="Arial" w:cs="Arial"/>
                <w:sz w:val="16"/>
                <w:szCs w:val="16"/>
              </w:rPr>
            </w:pPr>
          </w:p>
        </w:tc>
        <w:tc>
          <w:tcPr>
            <w:tcW w:w="751" w:type="pct"/>
          </w:tcPr>
          <w:p w14:paraId="5F52C31D" w14:textId="77777777" w:rsidR="007552F6" w:rsidRPr="005A7BEF" w:rsidRDefault="007552F6" w:rsidP="007552F6">
            <w:pPr>
              <w:tabs>
                <w:tab w:val="center" w:pos="176"/>
                <w:tab w:val="center" w:pos="536"/>
              </w:tabs>
              <w:jc w:val="center"/>
              <w:rPr>
                <w:rFonts w:ascii="Arial" w:hAnsi="Arial" w:cs="Arial"/>
                <w:sz w:val="14"/>
                <w:szCs w:val="14"/>
              </w:rPr>
            </w:pPr>
          </w:p>
        </w:tc>
        <w:tc>
          <w:tcPr>
            <w:tcW w:w="385" w:type="pct"/>
            <w:tcBorders>
              <w:right w:val="nil"/>
            </w:tcBorders>
            <w:vAlign w:val="center"/>
          </w:tcPr>
          <w:p w14:paraId="336E88DF" w14:textId="1EDEAAFF" w:rsidR="007552F6" w:rsidRPr="005A7BEF" w:rsidRDefault="007552F6" w:rsidP="007552F6">
            <w:pPr>
              <w:tabs>
                <w:tab w:val="center" w:pos="176"/>
                <w:tab w:val="center" w:pos="536"/>
              </w:tabs>
              <w:jc w:val="center"/>
              <w:rPr>
                <w:rFonts w:ascii="Arial" w:hAnsi="Arial" w:cs="Arial"/>
                <w:sz w:val="14"/>
                <w:szCs w:val="14"/>
              </w:rPr>
            </w:pPr>
          </w:p>
        </w:tc>
        <w:tc>
          <w:tcPr>
            <w:tcW w:w="367" w:type="pct"/>
            <w:tcBorders>
              <w:left w:val="nil"/>
            </w:tcBorders>
            <w:vAlign w:val="center"/>
          </w:tcPr>
          <w:p w14:paraId="32859B05" w14:textId="77777777" w:rsidR="007552F6" w:rsidRPr="005A7BEF" w:rsidRDefault="007552F6" w:rsidP="007552F6">
            <w:pPr>
              <w:tabs>
                <w:tab w:val="center" w:pos="176"/>
                <w:tab w:val="center" w:pos="536"/>
              </w:tabs>
              <w:jc w:val="center"/>
              <w:rPr>
                <w:rFonts w:ascii="Arial" w:hAnsi="Arial" w:cs="Arial"/>
                <w:sz w:val="14"/>
                <w:szCs w:val="14"/>
              </w:rPr>
            </w:pPr>
          </w:p>
        </w:tc>
        <w:tc>
          <w:tcPr>
            <w:tcW w:w="179" w:type="pct"/>
            <w:tcBorders>
              <w:right w:val="nil"/>
            </w:tcBorders>
          </w:tcPr>
          <w:p w14:paraId="4A98D7A5" w14:textId="77777777" w:rsidR="007552F6" w:rsidRPr="005A7BEF" w:rsidRDefault="007552F6" w:rsidP="007552F6">
            <w:pPr>
              <w:jc w:val="center"/>
              <w:rPr>
                <w:rFonts w:ascii="Arial" w:hAnsi="Arial" w:cs="Arial"/>
                <w:sz w:val="21"/>
              </w:rPr>
            </w:pPr>
          </w:p>
        </w:tc>
        <w:tc>
          <w:tcPr>
            <w:tcW w:w="322" w:type="pct"/>
            <w:tcBorders>
              <w:left w:val="nil"/>
            </w:tcBorders>
          </w:tcPr>
          <w:p w14:paraId="6495C40F" w14:textId="77777777" w:rsidR="007552F6" w:rsidRPr="005A7BEF" w:rsidRDefault="007552F6" w:rsidP="007552F6">
            <w:pPr>
              <w:jc w:val="center"/>
              <w:rPr>
                <w:rFonts w:ascii="Arial" w:hAnsi="Arial" w:cs="Arial"/>
                <w:sz w:val="21"/>
              </w:rPr>
            </w:pPr>
          </w:p>
        </w:tc>
        <w:tc>
          <w:tcPr>
            <w:tcW w:w="781" w:type="pct"/>
            <w:gridSpan w:val="2"/>
            <w:vAlign w:val="center"/>
          </w:tcPr>
          <w:p w14:paraId="608F5B99" w14:textId="77777777" w:rsidR="007552F6" w:rsidRPr="005A7BEF" w:rsidRDefault="007552F6" w:rsidP="007552F6">
            <w:pPr>
              <w:jc w:val="center"/>
              <w:rPr>
                <w:rFonts w:ascii="Arial" w:hAnsi="Arial" w:cs="Arial"/>
                <w:sz w:val="16"/>
                <w:szCs w:val="16"/>
              </w:rPr>
            </w:pPr>
          </w:p>
        </w:tc>
        <w:tc>
          <w:tcPr>
            <w:tcW w:w="499" w:type="pct"/>
            <w:gridSpan w:val="2"/>
          </w:tcPr>
          <w:p w14:paraId="76B9E8DA" w14:textId="77777777" w:rsidR="007552F6" w:rsidRPr="005A7BEF" w:rsidRDefault="007552F6" w:rsidP="007552F6">
            <w:pPr>
              <w:jc w:val="center"/>
              <w:rPr>
                <w:rFonts w:ascii="Arial" w:hAnsi="Arial" w:cs="Arial"/>
                <w:sz w:val="16"/>
                <w:szCs w:val="16"/>
              </w:rPr>
            </w:pPr>
          </w:p>
        </w:tc>
        <w:tc>
          <w:tcPr>
            <w:tcW w:w="644" w:type="pct"/>
          </w:tcPr>
          <w:p w14:paraId="5526DF17" w14:textId="77777777" w:rsidR="007552F6" w:rsidRPr="005A7BEF" w:rsidRDefault="007552F6" w:rsidP="007552F6">
            <w:pPr>
              <w:jc w:val="center"/>
              <w:rPr>
                <w:rFonts w:ascii="Arial" w:hAnsi="Arial" w:cs="Arial"/>
                <w:sz w:val="21"/>
              </w:rPr>
            </w:pPr>
          </w:p>
        </w:tc>
        <w:tc>
          <w:tcPr>
            <w:tcW w:w="791" w:type="pct"/>
          </w:tcPr>
          <w:p w14:paraId="71DE813B" w14:textId="77777777" w:rsidR="007552F6" w:rsidRPr="005A7BEF" w:rsidRDefault="007552F6" w:rsidP="007552F6">
            <w:pPr>
              <w:jc w:val="center"/>
              <w:rPr>
                <w:rFonts w:ascii="Arial" w:hAnsi="Arial" w:cs="Arial"/>
                <w:sz w:val="21"/>
              </w:rPr>
            </w:pPr>
          </w:p>
        </w:tc>
      </w:tr>
      <w:tr w:rsidR="007552F6" w:rsidRPr="005A7BEF" w14:paraId="7F62644E" w14:textId="77777777" w:rsidTr="008D4F63">
        <w:trPr>
          <w:trHeight w:hRule="exact" w:val="288"/>
        </w:trPr>
        <w:tc>
          <w:tcPr>
            <w:tcW w:w="282" w:type="pct"/>
            <w:vAlign w:val="center"/>
          </w:tcPr>
          <w:p w14:paraId="5560C5A4" w14:textId="77777777" w:rsidR="007552F6" w:rsidRPr="005A7BEF" w:rsidRDefault="007552F6" w:rsidP="007552F6">
            <w:pPr>
              <w:tabs>
                <w:tab w:val="center" w:pos="176"/>
                <w:tab w:val="center" w:pos="536"/>
              </w:tabs>
              <w:jc w:val="center"/>
              <w:rPr>
                <w:rFonts w:ascii="Arial" w:hAnsi="Arial" w:cs="Arial"/>
                <w:sz w:val="16"/>
                <w:szCs w:val="16"/>
              </w:rPr>
            </w:pPr>
          </w:p>
        </w:tc>
        <w:tc>
          <w:tcPr>
            <w:tcW w:w="751" w:type="pct"/>
          </w:tcPr>
          <w:p w14:paraId="6FE31513" w14:textId="77777777" w:rsidR="007552F6" w:rsidRPr="005A7BEF" w:rsidRDefault="007552F6" w:rsidP="007552F6">
            <w:pPr>
              <w:tabs>
                <w:tab w:val="center" w:pos="176"/>
                <w:tab w:val="center" w:pos="536"/>
              </w:tabs>
              <w:jc w:val="center"/>
              <w:rPr>
                <w:rFonts w:ascii="Arial" w:hAnsi="Arial" w:cs="Arial"/>
                <w:sz w:val="14"/>
                <w:szCs w:val="14"/>
              </w:rPr>
            </w:pPr>
          </w:p>
        </w:tc>
        <w:tc>
          <w:tcPr>
            <w:tcW w:w="385" w:type="pct"/>
            <w:tcBorders>
              <w:right w:val="nil"/>
            </w:tcBorders>
            <w:vAlign w:val="center"/>
          </w:tcPr>
          <w:p w14:paraId="7C8B11F8" w14:textId="05141E82" w:rsidR="007552F6" w:rsidRPr="005A7BEF" w:rsidRDefault="007552F6" w:rsidP="007552F6">
            <w:pPr>
              <w:tabs>
                <w:tab w:val="center" w:pos="176"/>
                <w:tab w:val="center" w:pos="536"/>
              </w:tabs>
              <w:jc w:val="center"/>
              <w:rPr>
                <w:rFonts w:ascii="Arial" w:hAnsi="Arial" w:cs="Arial"/>
                <w:sz w:val="14"/>
                <w:szCs w:val="14"/>
              </w:rPr>
            </w:pPr>
          </w:p>
        </w:tc>
        <w:tc>
          <w:tcPr>
            <w:tcW w:w="367" w:type="pct"/>
            <w:tcBorders>
              <w:left w:val="nil"/>
            </w:tcBorders>
            <w:vAlign w:val="center"/>
          </w:tcPr>
          <w:p w14:paraId="7E3D5EC9" w14:textId="77777777" w:rsidR="007552F6" w:rsidRPr="005A7BEF" w:rsidRDefault="007552F6" w:rsidP="007552F6">
            <w:pPr>
              <w:tabs>
                <w:tab w:val="center" w:pos="176"/>
                <w:tab w:val="center" w:pos="536"/>
              </w:tabs>
              <w:jc w:val="center"/>
              <w:rPr>
                <w:rFonts w:ascii="Arial" w:hAnsi="Arial" w:cs="Arial"/>
                <w:sz w:val="14"/>
                <w:szCs w:val="14"/>
              </w:rPr>
            </w:pPr>
          </w:p>
        </w:tc>
        <w:tc>
          <w:tcPr>
            <w:tcW w:w="179" w:type="pct"/>
            <w:tcBorders>
              <w:right w:val="nil"/>
            </w:tcBorders>
          </w:tcPr>
          <w:p w14:paraId="136A436D" w14:textId="77777777" w:rsidR="007552F6" w:rsidRPr="005A7BEF" w:rsidRDefault="007552F6" w:rsidP="007552F6">
            <w:pPr>
              <w:jc w:val="center"/>
              <w:rPr>
                <w:rFonts w:ascii="Arial" w:hAnsi="Arial" w:cs="Arial"/>
                <w:sz w:val="21"/>
              </w:rPr>
            </w:pPr>
          </w:p>
        </w:tc>
        <w:tc>
          <w:tcPr>
            <w:tcW w:w="322" w:type="pct"/>
            <w:tcBorders>
              <w:left w:val="nil"/>
            </w:tcBorders>
          </w:tcPr>
          <w:p w14:paraId="6EA9708E" w14:textId="77777777" w:rsidR="007552F6" w:rsidRPr="005A7BEF" w:rsidRDefault="007552F6" w:rsidP="007552F6">
            <w:pPr>
              <w:jc w:val="center"/>
              <w:rPr>
                <w:rFonts w:ascii="Arial" w:hAnsi="Arial" w:cs="Arial"/>
                <w:sz w:val="21"/>
              </w:rPr>
            </w:pPr>
          </w:p>
        </w:tc>
        <w:tc>
          <w:tcPr>
            <w:tcW w:w="781" w:type="pct"/>
            <w:gridSpan w:val="2"/>
            <w:vAlign w:val="center"/>
          </w:tcPr>
          <w:p w14:paraId="754FEE1F" w14:textId="77777777" w:rsidR="007552F6" w:rsidRPr="005A7BEF" w:rsidRDefault="007552F6" w:rsidP="007552F6">
            <w:pPr>
              <w:jc w:val="center"/>
              <w:rPr>
                <w:rFonts w:ascii="Arial" w:hAnsi="Arial" w:cs="Arial"/>
                <w:sz w:val="16"/>
                <w:szCs w:val="16"/>
              </w:rPr>
            </w:pPr>
          </w:p>
        </w:tc>
        <w:tc>
          <w:tcPr>
            <w:tcW w:w="499" w:type="pct"/>
            <w:gridSpan w:val="2"/>
          </w:tcPr>
          <w:p w14:paraId="166F02E4" w14:textId="77777777" w:rsidR="007552F6" w:rsidRPr="005A7BEF" w:rsidRDefault="007552F6" w:rsidP="007552F6">
            <w:pPr>
              <w:jc w:val="center"/>
              <w:rPr>
                <w:rFonts w:ascii="Arial" w:hAnsi="Arial" w:cs="Arial"/>
                <w:sz w:val="16"/>
                <w:szCs w:val="16"/>
              </w:rPr>
            </w:pPr>
          </w:p>
        </w:tc>
        <w:tc>
          <w:tcPr>
            <w:tcW w:w="644" w:type="pct"/>
          </w:tcPr>
          <w:p w14:paraId="3BCEA066" w14:textId="77777777" w:rsidR="007552F6" w:rsidRPr="005A7BEF" w:rsidRDefault="007552F6" w:rsidP="007552F6">
            <w:pPr>
              <w:jc w:val="center"/>
              <w:rPr>
                <w:rFonts w:ascii="Arial" w:hAnsi="Arial" w:cs="Arial"/>
                <w:sz w:val="21"/>
              </w:rPr>
            </w:pPr>
          </w:p>
        </w:tc>
        <w:tc>
          <w:tcPr>
            <w:tcW w:w="791" w:type="pct"/>
          </w:tcPr>
          <w:p w14:paraId="36AF4643" w14:textId="77777777" w:rsidR="007552F6" w:rsidRPr="005A7BEF" w:rsidRDefault="007552F6" w:rsidP="007552F6">
            <w:pPr>
              <w:jc w:val="center"/>
              <w:rPr>
                <w:rFonts w:ascii="Arial" w:hAnsi="Arial" w:cs="Arial"/>
                <w:sz w:val="21"/>
              </w:rPr>
            </w:pPr>
          </w:p>
        </w:tc>
      </w:tr>
      <w:tr w:rsidR="007552F6" w:rsidRPr="005A7BEF" w14:paraId="769AF578" w14:textId="77777777" w:rsidTr="008D4F63">
        <w:trPr>
          <w:trHeight w:hRule="exact" w:val="288"/>
        </w:trPr>
        <w:tc>
          <w:tcPr>
            <w:tcW w:w="282" w:type="pct"/>
            <w:vAlign w:val="center"/>
          </w:tcPr>
          <w:p w14:paraId="7CAEFB05" w14:textId="77777777" w:rsidR="007552F6" w:rsidRPr="005A7BEF" w:rsidRDefault="007552F6" w:rsidP="007552F6">
            <w:pPr>
              <w:tabs>
                <w:tab w:val="center" w:pos="176"/>
                <w:tab w:val="center" w:pos="536"/>
              </w:tabs>
              <w:jc w:val="center"/>
              <w:rPr>
                <w:rFonts w:ascii="Arial" w:hAnsi="Arial" w:cs="Arial"/>
                <w:sz w:val="16"/>
                <w:szCs w:val="16"/>
              </w:rPr>
            </w:pPr>
          </w:p>
        </w:tc>
        <w:tc>
          <w:tcPr>
            <w:tcW w:w="751" w:type="pct"/>
          </w:tcPr>
          <w:p w14:paraId="7314C3BA" w14:textId="77777777" w:rsidR="007552F6" w:rsidRPr="005A7BEF" w:rsidRDefault="007552F6" w:rsidP="007552F6">
            <w:pPr>
              <w:tabs>
                <w:tab w:val="center" w:pos="176"/>
                <w:tab w:val="center" w:pos="536"/>
              </w:tabs>
              <w:jc w:val="center"/>
              <w:rPr>
                <w:rFonts w:ascii="Arial" w:hAnsi="Arial" w:cs="Arial"/>
                <w:sz w:val="14"/>
                <w:szCs w:val="14"/>
              </w:rPr>
            </w:pPr>
          </w:p>
        </w:tc>
        <w:tc>
          <w:tcPr>
            <w:tcW w:w="385" w:type="pct"/>
            <w:tcBorders>
              <w:right w:val="nil"/>
            </w:tcBorders>
            <w:vAlign w:val="center"/>
          </w:tcPr>
          <w:p w14:paraId="5FE0EFC4" w14:textId="75AC6E6A" w:rsidR="007552F6" w:rsidRPr="005A7BEF" w:rsidRDefault="007552F6" w:rsidP="007552F6">
            <w:pPr>
              <w:tabs>
                <w:tab w:val="center" w:pos="176"/>
                <w:tab w:val="center" w:pos="536"/>
              </w:tabs>
              <w:jc w:val="center"/>
              <w:rPr>
                <w:rFonts w:ascii="Arial" w:hAnsi="Arial" w:cs="Arial"/>
                <w:sz w:val="14"/>
                <w:szCs w:val="14"/>
              </w:rPr>
            </w:pPr>
          </w:p>
        </w:tc>
        <w:tc>
          <w:tcPr>
            <w:tcW w:w="367" w:type="pct"/>
            <w:tcBorders>
              <w:left w:val="nil"/>
            </w:tcBorders>
            <w:vAlign w:val="center"/>
          </w:tcPr>
          <w:p w14:paraId="535B2345" w14:textId="77777777" w:rsidR="007552F6" w:rsidRPr="005A7BEF" w:rsidRDefault="007552F6" w:rsidP="007552F6">
            <w:pPr>
              <w:tabs>
                <w:tab w:val="center" w:pos="176"/>
                <w:tab w:val="center" w:pos="536"/>
              </w:tabs>
              <w:jc w:val="center"/>
              <w:rPr>
                <w:rFonts w:ascii="Arial" w:hAnsi="Arial" w:cs="Arial"/>
                <w:sz w:val="14"/>
                <w:szCs w:val="14"/>
              </w:rPr>
            </w:pPr>
          </w:p>
        </w:tc>
        <w:tc>
          <w:tcPr>
            <w:tcW w:w="179" w:type="pct"/>
            <w:tcBorders>
              <w:right w:val="nil"/>
            </w:tcBorders>
          </w:tcPr>
          <w:p w14:paraId="6A64EB93" w14:textId="77777777" w:rsidR="007552F6" w:rsidRPr="005A7BEF" w:rsidRDefault="007552F6" w:rsidP="007552F6">
            <w:pPr>
              <w:jc w:val="center"/>
              <w:rPr>
                <w:rFonts w:ascii="Arial" w:hAnsi="Arial" w:cs="Arial"/>
                <w:sz w:val="21"/>
              </w:rPr>
            </w:pPr>
          </w:p>
        </w:tc>
        <w:tc>
          <w:tcPr>
            <w:tcW w:w="322" w:type="pct"/>
            <w:tcBorders>
              <w:left w:val="nil"/>
            </w:tcBorders>
          </w:tcPr>
          <w:p w14:paraId="3CAE5A9E" w14:textId="77777777" w:rsidR="007552F6" w:rsidRPr="005A7BEF" w:rsidRDefault="007552F6" w:rsidP="007552F6">
            <w:pPr>
              <w:jc w:val="center"/>
              <w:rPr>
                <w:rFonts w:ascii="Arial" w:hAnsi="Arial" w:cs="Arial"/>
                <w:sz w:val="21"/>
              </w:rPr>
            </w:pPr>
          </w:p>
        </w:tc>
        <w:tc>
          <w:tcPr>
            <w:tcW w:w="781" w:type="pct"/>
            <w:gridSpan w:val="2"/>
            <w:vAlign w:val="center"/>
          </w:tcPr>
          <w:p w14:paraId="07D72EAD" w14:textId="77777777" w:rsidR="007552F6" w:rsidRPr="005A7BEF" w:rsidRDefault="007552F6" w:rsidP="007552F6">
            <w:pPr>
              <w:jc w:val="center"/>
              <w:rPr>
                <w:rFonts w:ascii="Arial" w:hAnsi="Arial" w:cs="Arial"/>
                <w:sz w:val="16"/>
                <w:szCs w:val="16"/>
              </w:rPr>
            </w:pPr>
          </w:p>
        </w:tc>
        <w:tc>
          <w:tcPr>
            <w:tcW w:w="499" w:type="pct"/>
            <w:gridSpan w:val="2"/>
          </w:tcPr>
          <w:p w14:paraId="65265D11" w14:textId="77777777" w:rsidR="007552F6" w:rsidRPr="005A7BEF" w:rsidRDefault="007552F6" w:rsidP="007552F6">
            <w:pPr>
              <w:jc w:val="center"/>
              <w:rPr>
                <w:rFonts w:ascii="Arial" w:hAnsi="Arial" w:cs="Arial"/>
                <w:sz w:val="16"/>
                <w:szCs w:val="16"/>
              </w:rPr>
            </w:pPr>
          </w:p>
        </w:tc>
        <w:tc>
          <w:tcPr>
            <w:tcW w:w="644" w:type="pct"/>
          </w:tcPr>
          <w:p w14:paraId="0BCD3430" w14:textId="77777777" w:rsidR="007552F6" w:rsidRPr="005A7BEF" w:rsidRDefault="007552F6" w:rsidP="007552F6">
            <w:pPr>
              <w:jc w:val="center"/>
              <w:rPr>
                <w:rFonts w:ascii="Arial" w:hAnsi="Arial" w:cs="Arial"/>
                <w:sz w:val="21"/>
              </w:rPr>
            </w:pPr>
          </w:p>
        </w:tc>
        <w:tc>
          <w:tcPr>
            <w:tcW w:w="791" w:type="pct"/>
          </w:tcPr>
          <w:p w14:paraId="6BEE14B2" w14:textId="77777777" w:rsidR="007552F6" w:rsidRPr="005A7BEF" w:rsidRDefault="007552F6" w:rsidP="007552F6">
            <w:pPr>
              <w:jc w:val="center"/>
              <w:rPr>
                <w:rFonts w:ascii="Arial" w:hAnsi="Arial" w:cs="Arial"/>
                <w:sz w:val="21"/>
              </w:rPr>
            </w:pPr>
          </w:p>
        </w:tc>
      </w:tr>
      <w:tr w:rsidR="007552F6" w:rsidRPr="005A7BEF" w14:paraId="62EDDBE8" w14:textId="77777777" w:rsidTr="008D4F63">
        <w:trPr>
          <w:trHeight w:hRule="exact" w:val="288"/>
        </w:trPr>
        <w:tc>
          <w:tcPr>
            <w:tcW w:w="282" w:type="pct"/>
            <w:vAlign w:val="center"/>
          </w:tcPr>
          <w:p w14:paraId="31C7E4AC" w14:textId="77777777" w:rsidR="007552F6" w:rsidRPr="005A7BEF" w:rsidRDefault="007552F6" w:rsidP="007552F6">
            <w:pPr>
              <w:tabs>
                <w:tab w:val="center" w:pos="176"/>
                <w:tab w:val="center" w:pos="536"/>
              </w:tabs>
              <w:jc w:val="center"/>
              <w:rPr>
                <w:rFonts w:ascii="Arial" w:hAnsi="Arial" w:cs="Arial"/>
                <w:sz w:val="16"/>
                <w:szCs w:val="16"/>
              </w:rPr>
            </w:pPr>
          </w:p>
        </w:tc>
        <w:tc>
          <w:tcPr>
            <w:tcW w:w="751" w:type="pct"/>
          </w:tcPr>
          <w:p w14:paraId="35FA2055" w14:textId="77777777" w:rsidR="007552F6" w:rsidRPr="005A7BEF" w:rsidRDefault="007552F6" w:rsidP="007552F6">
            <w:pPr>
              <w:tabs>
                <w:tab w:val="center" w:pos="176"/>
                <w:tab w:val="center" w:pos="536"/>
              </w:tabs>
              <w:jc w:val="center"/>
              <w:rPr>
                <w:rFonts w:ascii="Arial" w:hAnsi="Arial" w:cs="Arial"/>
                <w:sz w:val="14"/>
                <w:szCs w:val="14"/>
              </w:rPr>
            </w:pPr>
          </w:p>
        </w:tc>
        <w:tc>
          <w:tcPr>
            <w:tcW w:w="385" w:type="pct"/>
            <w:tcBorders>
              <w:right w:val="nil"/>
            </w:tcBorders>
            <w:vAlign w:val="center"/>
          </w:tcPr>
          <w:p w14:paraId="5C9C597F" w14:textId="7EA5B412" w:rsidR="007552F6" w:rsidRPr="005A7BEF" w:rsidRDefault="007552F6" w:rsidP="007552F6">
            <w:pPr>
              <w:tabs>
                <w:tab w:val="center" w:pos="176"/>
                <w:tab w:val="center" w:pos="536"/>
              </w:tabs>
              <w:jc w:val="center"/>
              <w:rPr>
                <w:rFonts w:ascii="Arial" w:hAnsi="Arial" w:cs="Arial"/>
                <w:sz w:val="14"/>
                <w:szCs w:val="14"/>
              </w:rPr>
            </w:pPr>
          </w:p>
        </w:tc>
        <w:tc>
          <w:tcPr>
            <w:tcW w:w="367" w:type="pct"/>
            <w:tcBorders>
              <w:left w:val="nil"/>
            </w:tcBorders>
            <w:vAlign w:val="center"/>
          </w:tcPr>
          <w:p w14:paraId="7522541F" w14:textId="77777777" w:rsidR="007552F6" w:rsidRPr="005A7BEF" w:rsidRDefault="007552F6" w:rsidP="007552F6">
            <w:pPr>
              <w:tabs>
                <w:tab w:val="center" w:pos="176"/>
                <w:tab w:val="center" w:pos="536"/>
              </w:tabs>
              <w:jc w:val="center"/>
              <w:rPr>
                <w:rFonts w:ascii="Arial" w:hAnsi="Arial" w:cs="Arial"/>
                <w:sz w:val="14"/>
                <w:szCs w:val="14"/>
              </w:rPr>
            </w:pPr>
          </w:p>
        </w:tc>
        <w:tc>
          <w:tcPr>
            <w:tcW w:w="179" w:type="pct"/>
            <w:tcBorders>
              <w:right w:val="nil"/>
            </w:tcBorders>
          </w:tcPr>
          <w:p w14:paraId="4102142F" w14:textId="77777777" w:rsidR="007552F6" w:rsidRPr="005A7BEF" w:rsidRDefault="007552F6" w:rsidP="007552F6">
            <w:pPr>
              <w:jc w:val="center"/>
              <w:rPr>
                <w:rFonts w:ascii="Arial" w:hAnsi="Arial" w:cs="Arial"/>
                <w:sz w:val="21"/>
              </w:rPr>
            </w:pPr>
          </w:p>
        </w:tc>
        <w:tc>
          <w:tcPr>
            <w:tcW w:w="322" w:type="pct"/>
            <w:tcBorders>
              <w:left w:val="nil"/>
            </w:tcBorders>
          </w:tcPr>
          <w:p w14:paraId="07CD30B6" w14:textId="77777777" w:rsidR="007552F6" w:rsidRPr="005A7BEF" w:rsidRDefault="007552F6" w:rsidP="007552F6">
            <w:pPr>
              <w:jc w:val="center"/>
              <w:rPr>
                <w:rFonts w:ascii="Arial" w:hAnsi="Arial" w:cs="Arial"/>
                <w:sz w:val="21"/>
              </w:rPr>
            </w:pPr>
          </w:p>
        </w:tc>
        <w:tc>
          <w:tcPr>
            <w:tcW w:w="781" w:type="pct"/>
            <w:gridSpan w:val="2"/>
            <w:vAlign w:val="center"/>
          </w:tcPr>
          <w:p w14:paraId="65D25D3A" w14:textId="77777777" w:rsidR="007552F6" w:rsidRPr="005A7BEF" w:rsidRDefault="007552F6" w:rsidP="007552F6">
            <w:pPr>
              <w:jc w:val="center"/>
              <w:rPr>
                <w:rFonts w:ascii="Arial" w:hAnsi="Arial" w:cs="Arial"/>
                <w:sz w:val="16"/>
                <w:szCs w:val="16"/>
              </w:rPr>
            </w:pPr>
          </w:p>
        </w:tc>
        <w:tc>
          <w:tcPr>
            <w:tcW w:w="499" w:type="pct"/>
            <w:gridSpan w:val="2"/>
            <w:vAlign w:val="center"/>
          </w:tcPr>
          <w:p w14:paraId="524F733B" w14:textId="77777777" w:rsidR="007552F6" w:rsidRPr="005A7BEF" w:rsidRDefault="007552F6" w:rsidP="007552F6">
            <w:pPr>
              <w:jc w:val="center"/>
              <w:rPr>
                <w:rFonts w:ascii="Arial" w:hAnsi="Arial" w:cs="Arial"/>
                <w:sz w:val="16"/>
                <w:szCs w:val="16"/>
              </w:rPr>
            </w:pPr>
          </w:p>
        </w:tc>
        <w:tc>
          <w:tcPr>
            <w:tcW w:w="644" w:type="pct"/>
          </w:tcPr>
          <w:p w14:paraId="4D046D42" w14:textId="77777777" w:rsidR="007552F6" w:rsidRPr="005A7BEF" w:rsidRDefault="007552F6" w:rsidP="007552F6">
            <w:pPr>
              <w:jc w:val="center"/>
              <w:rPr>
                <w:rFonts w:ascii="Arial" w:hAnsi="Arial" w:cs="Arial"/>
                <w:sz w:val="21"/>
              </w:rPr>
            </w:pPr>
          </w:p>
        </w:tc>
        <w:tc>
          <w:tcPr>
            <w:tcW w:w="791" w:type="pct"/>
          </w:tcPr>
          <w:p w14:paraId="208EC677" w14:textId="77777777" w:rsidR="007552F6" w:rsidRPr="005A7BEF" w:rsidRDefault="007552F6" w:rsidP="007552F6">
            <w:pPr>
              <w:jc w:val="center"/>
              <w:rPr>
                <w:rFonts w:ascii="Arial" w:hAnsi="Arial" w:cs="Arial"/>
                <w:sz w:val="21"/>
              </w:rPr>
            </w:pPr>
          </w:p>
        </w:tc>
      </w:tr>
    </w:tbl>
    <w:p w14:paraId="65AE4A90" w14:textId="77777777" w:rsidR="008230E4" w:rsidRPr="005A7BEF" w:rsidRDefault="008230E4" w:rsidP="005A7BEF">
      <w:pPr>
        <w:rPr>
          <w:rFonts w:ascii="Arial" w:hAnsi="Arial" w:cs="Arial"/>
        </w:rPr>
      </w:pPr>
    </w:p>
    <w:p w14:paraId="27718D35" w14:textId="47399878" w:rsidR="008230E4" w:rsidRPr="005A7BEF" w:rsidRDefault="00B81CB3" w:rsidP="005A7BEF">
      <w:pPr>
        <w:ind w:left="720"/>
        <w:rPr>
          <w:rFonts w:ascii="Arial" w:hAnsi="Arial" w:cs="Arial"/>
          <w:sz w:val="20"/>
          <w:szCs w:val="20"/>
        </w:rPr>
      </w:pPr>
      <w:r w:rsidRPr="005A7BEF">
        <w:rPr>
          <w:rFonts w:ascii="Arial" w:hAnsi="Arial" w:cs="Arial"/>
        </w:rPr>
        <w:t xml:space="preserve">         </w:t>
      </w:r>
      <w:r w:rsidR="00442362" w:rsidRPr="005A7BEF">
        <w:rPr>
          <w:rFonts w:ascii="Arial" w:hAnsi="Arial" w:cs="Arial"/>
          <w:sz w:val="20"/>
          <w:szCs w:val="20"/>
        </w:rPr>
        <w:t>Repeat for remaining crops</w:t>
      </w:r>
    </w:p>
    <w:p w14:paraId="1B828500" w14:textId="79350080" w:rsidR="00B553C6" w:rsidRPr="005A7BEF" w:rsidRDefault="00B553C6" w:rsidP="005A7BEF">
      <w:pPr>
        <w:rPr>
          <w:rFonts w:ascii="Arial" w:hAnsi="Arial" w:cs="Arial"/>
        </w:rPr>
      </w:pPr>
    </w:p>
    <w:p w14:paraId="016134DA" w14:textId="34C981FE" w:rsidR="00B553C6" w:rsidRPr="005A7BEF" w:rsidRDefault="00B553C6" w:rsidP="005A7BEF">
      <w:pPr>
        <w:rPr>
          <w:rFonts w:ascii="Arial" w:hAnsi="Arial" w:cs="Arial"/>
        </w:rPr>
      </w:pPr>
    </w:p>
    <w:p w14:paraId="318CC0D2" w14:textId="77777777" w:rsidR="00675D15" w:rsidRPr="005A7BEF" w:rsidRDefault="00675D15" w:rsidP="005A7BEF">
      <w:pPr>
        <w:rPr>
          <w:rFonts w:ascii="Arial" w:hAnsi="Arial" w:cs="Arial"/>
        </w:rPr>
      </w:pPr>
    </w:p>
    <w:p w14:paraId="597C568D" w14:textId="77777777" w:rsidR="00E87620" w:rsidRPr="005A7BEF" w:rsidRDefault="00E87620" w:rsidP="005A7BEF">
      <w:pPr>
        <w:rPr>
          <w:rFonts w:ascii="Arial" w:hAnsi="Arial" w:cs="Arial"/>
        </w:rPr>
      </w:pPr>
    </w:p>
    <w:p w14:paraId="5459B28D" w14:textId="5894A6A9" w:rsidR="00E87620" w:rsidRPr="005A7BEF" w:rsidRDefault="00E87620" w:rsidP="005A7BEF">
      <w:pPr>
        <w:rPr>
          <w:rFonts w:ascii="Arial" w:hAnsi="Arial" w:cs="Arial"/>
          <w:b/>
          <w:sz w:val="16"/>
          <w:szCs w:val="16"/>
        </w:rPr>
      </w:pPr>
    </w:p>
    <w:p w14:paraId="59CA807A" w14:textId="48AFB56A" w:rsidR="00B81CB3" w:rsidRPr="005A7BEF" w:rsidRDefault="00B81CB3" w:rsidP="005A7BEF">
      <w:pPr>
        <w:rPr>
          <w:rFonts w:ascii="Arial" w:hAnsi="Arial" w:cs="Arial"/>
          <w:b/>
          <w:sz w:val="16"/>
          <w:szCs w:val="16"/>
        </w:rPr>
      </w:pPr>
    </w:p>
    <w:p w14:paraId="4A42ED77" w14:textId="4FADC613" w:rsidR="008230E4" w:rsidRPr="005A7BEF" w:rsidRDefault="00B81CB3" w:rsidP="005A7BEF">
      <w:pPr>
        <w:rPr>
          <w:rFonts w:ascii="Arial" w:hAnsi="Arial" w:cs="Arial"/>
          <w:b/>
          <w:sz w:val="20"/>
          <w:szCs w:val="20"/>
        </w:rPr>
      </w:pPr>
      <w:r w:rsidRPr="005A7BEF">
        <w:rPr>
          <w:rFonts w:ascii="Arial" w:hAnsi="Arial" w:cs="Arial"/>
          <w:b/>
          <w:sz w:val="16"/>
          <w:szCs w:val="16"/>
        </w:rPr>
        <w:t xml:space="preserve">            </w:t>
      </w:r>
      <w:r w:rsidR="009D5010" w:rsidRPr="005A7BEF">
        <w:rPr>
          <w:rFonts w:ascii="Arial" w:hAnsi="Arial" w:cs="Arial"/>
          <w:b/>
          <w:sz w:val="20"/>
          <w:szCs w:val="20"/>
        </w:rPr>
        <w:t>Codes for K3</w:t>
      </w:r>
    </w:p>
    <w:tbl>
      <w:tblPr>
        <w:tblW w:w="4561" w:type="pct"/>
        <w:tblInd w:w="562" w:type="dxa"/>
        <w:tblLook w:val="04A0" w:firstRow="1" w:lastRow="0" w:firstColumn="1" w:lastColumn="0" w:noHBand="0" w:noVBand="1"/>
      </w:tblPr>
      <w:tblGrid>
        <w:gridCol w:w="566"/>
        <w:gridCol w:w="2532"/>
        <w:gridCol w:w="2007"/>
        <w:gridCol w:w="2324"/>
        <w:gridCol w:w="1847"/>
        <w:gridCol w:w="1847"/>
        <w:gridCol w:w="926"/>
        <w:gridCol w:w="1984"/>
      </w:tblGrid>
      <w:tr w:rsidR="0002691B" w:rsidRPr="005A7BEF" w14:paraId="0EF6BB29" w14:textId="77777777" w:rsidTr="00B81CB3">
        <w:trPr>
          <w:trHeight w:val="70"/>
        </w:trPr>
        <w:tc>
          <w:tcPr>
            <w:tcW w:w="202" w:type="pct"/>
            <w:tcBorders>
              <w:top w:val="single" w:sz="4" w:space="0" w:color="auto"/>
              <w:left w:val="single" w:sz="4" w:space="0" w:color="auto"/>
              <w:bottom w:val="single" w:sz="4" w:space="0" w:color="auto"/>
              <w:right w:val="single" w:sz="4" w:space="0" w:color="auto"/>
            </w:tcBorders>
            <w:vAlign w:val="center"/>
          </w:tcPr>
          <w:p w14:paraId="71AD62B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w:t>
            </w:r>
          </w:p>
        </w:tc>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B171D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Abasafitaa</w:t>
            </w:r>
          </w:p>
        </w:tc>
        <w:tc>
          <w:tcPr>
            <w:tcW w:w="715" w:type="pct"/>
            <w:tcBorders>
              <w:top w:val="single" w:sz="4" w:space="0" w:color="auto"/>
              <w:left w:val="single" w:sz="4" w:space="0" w:color="auto"/>
              <w:bottom w:val="single" w:sz="4" w:space="0" w:color="auto"/>
              <w:right w:val="single" w:sz="4" w:space="0" w:color="auto"/>
            </w:tcBorders>
            <w:vAlign w:val="center"/>
          </w:tcPr>
          <w:p w14:paraId="6968C06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37</w:t>
            </w:r>
          </w:p>
        </w:tc>
        <w:tc>
          <w:tcPr>
            <w:tcW w:w="828" w:type="pct"/>
            <w:tcBorders>
              <w:top w:val="single" w:sz="4" w:space="0" w:color="auto"/>
              <w:left w:val="single" w:sz="4" w:space="0" w:color="auto"/>
              <w:bottom w:val="single" w:sz="4" w:space="0" w:color="auto"/>
              <w:right w:val="single" w:sz="4" w:space="0" w:color="auto"/>
            </w:tcBorders>
            <w:vAlign w:val="center"/>
          </w:tcPr>
          <w:p w14:paraId="72A95EC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CRI-Dudze</w:t>
            </w:r>
          </w:p>
        </w:tc>
        <w:tc>
          <w:tcPr>
            <w:tcW w:w="658" w:type="pct"/>
            <w:tcBorders>
              <w:top w:val="single" w:sz="4" w:space="0" w:color="auto"/>
              <w:left w:val="single" w:sz="4" w:space="0" w:color="auto"/>
              <w:bottom w:val="single" w:sz="4" w:space="0" w:color="auto"/>
              <w:right w:val="single" w:sz="4" w:space="0" w:color="auto"/>
            </w:tcBorders>
            <w:vAlign w:val="center"/>
          </w:tcPr>
          <w:p w14:paraId="66A680D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73</w:t>
            </w:r>
          </w:p>
        </w:tc>
        <w:tc>
          <w:tcPr>
            <w:tcW w:w="658" w:type="pct"/>
            <w:tcBorders>
              <w:top w:val="single" w:sz="4" w:space="0" w:color="auto"/>
              <w:left w:val="single" w:sz="4" w:space="0" w:color="auto"/>
              <w:bottom w:val="single" w:sz="4" w:space="0" w:color="auto"/>
              <w:right w:val="single" w:sz="4" w:space="0" w:color="auto"/>
            </w:tcBorders>
            <w:vAlign w:val="center"/>
          </w:tcPr>
          <w:p w14:paraId="1CAA868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IFAD</w:t>
            </w:r>
          </w:p>
        </w:tc>
        <w:tc>
          <w:tcPr>
            <w:tcW w:w="330" w:type="pct"/>
            <w:tcBorders>
              <w:top w:val="single" w:sz="4" w:space="0" w:color="auto"/>
              <w:left w:val="single" w:sz="4" w:space="0" w:color="auto"/>
              <w:bottom w:val="single" w:sz="4" w:space="0" w:color="auto"/>
              <w:right w:val="single" w:sz="4" w:space="0" w:color="auto"/>
            </w:tcBorders>
            <w:vAlign w:val="center"/>
          </w:tcPr>
          <w:p w14:paraId="54F71C7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109</w:t>
            </w:r>
          </w:p>
        </w:tc>
        <w:tc>
          <w:tcPr>
            <w:tcW w:w="707" w:type="pct"/>
            <w:tcBorders>
              <w:top w:val="single" w:sz="4" w:space="0" w:color="auto"/>
              <w:left w:val="single" w:sz="4" w:space="0" w:color="auto"/>
              <w:bottom w:val="single" w:sz="4" w:space="0" w:color="auto"/>
              <w:right w:val="single" w:sz="4" w:space="0" w:color="auto"/>
            </w:tcBorders>
            <w:vAlign w:val="center"/>
          </w:tcPr>
          <w:p w14:paraId="270BE90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Sikamo</w:t>
            </w:r>
          </w:p>
        </w:tc>
      </w:tr>
      <w:tr w:rsidR="0002691B" w:rsidRPr="005A7BEF" w14:paraId="0D70E65D"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2A76C7A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29D6D8A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Abelehi</w:t>
            </w:r>
          </w:p>
        </w:tc>
        <w:tc>
          <w:tcPr>
            <w:tcW w:w="715" w:type="pct"/>
            <w:tcBorders>
              <w:top w:val="nil"/>
              <w:left w:val="single" w:sz="4" w:space="0" w:color="auto"/>
              <w:bottom w:val="single" w:sz="4" w:space="0" w:color="auto"/>
              <w:right w:val="single" w:sz="4" w:space="0" w:color="auto"/>
            </w:tcBorders>
            <w:vAlign w:val="center"/>
          </w:tcPr>
          <w:p w14:paraId="3242E10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38</w:t>
            </w:r>
          </w:p>
        </w:tc>
        <w:tc>
          <w:tcPr>
            <w:tcW w:w="828" w:type="pct"/>
            <w:tcBorders>
              <w:top w:val="nil"/>
              <w:left w:val="single" w:sz="4" w:space="0" w:color="auto"/>
              <w:bottom w:val="single" w:sz="4" w:space="0" w:color="auto"/>
              <w:right w:val="single" w:sz="4" w:space="0" w:color="auto"/>
            </w:tcBorders>
            <w:vAlign w:val="center"/>
          </w:tcPr>
          <w:p w14:paraId="4ABF994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CRI-Essam Bankye</w:t>
            </w:r>
          </w:p>
        </w:tc>
        <w:tc>
          <w:tcPr>
            <w:tcW w:w="658" w:type="pct"/>
            <w:tcBorders>
              <w:top w:val="nil"/>
              <w:left w:val="single" w:sz="4" w:space="0" w:color="auto"/>
              <w:bottom w:val="single" w:sz="4" w:space="0" w:color="auto"/>
              <w:right w:val="single" w:sz="4" w:space="0" w:color="auto"/>
            </w:tcBorders>
            <w:vAlign w:val="bottom"/>
          </w:tcPr>
          <w:p w14:paraId="3367A9B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74</w:t>
            </w:r>
          </w:p>
        </w:tc>
        <w:tc>
          <w:tcPr>
            <w:tcW w:w="658" w:type="pct"/>
            <w:tcBorders>
              <w:top w:val="nil"/>
              <w:left w:val="single" w:sz="4" w:space="0" w:color="auto"/>
              <w:bottom w:val="single" w:sz="4" w:space="0" w:color="auto"/>
              <w:right w:val="single" w:sz="4" w:space="0" w:color="auto"/>
            </w:tcBorders>
            <w:vAlign w:val="bottom"/>
          </w:tcPr>
          <w:p w14:paraId="2AE7579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Jasmine 85</w:t>
            </w:r>
          </w:p>
        </w:tc>
        <w:tc>
          <w:tcPr>
            <w:tcW w:w="330" w:type="pct"/>
            <w:tcBorders>
              <w:top w:val="nil"/>
              <w:left w:val="single" w:sz="4" w:space="0" w:color="auto"/>
              <w:bottom w:val="single" w:sz="4" w:space="0" w:color="auto"/>
              <w:right w:val="single" w:sz="4" w:space="0" w:color="auto"/>
            </w:tcBorders>
            <w:vAlign w:val="center"/>
          </w:tcPr>
          <w:p w14:paraId="0817B12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110</w:t>
            </w:r>
          </w:p>
        </w:tc>
        <w:tc>
          <w:tcPr>
            <w:tcW w:w="707" w:type="pct"/>
            <w:tcBorders>
              <w:top w:val="nil"/>
              <w:left w:val="single" w:sz="4" w:space="0" w:color="auto"/>
              <w:bottom w:val="single" w:sz="4" w:space="0" w:color="auto"/>
              <w:right w:val="single" w:sz="4" w:space="0" w:color="auto"/>
            </w:tcBorders>
            <w:vAlign w:val="center"/>
          </w:tcPr>
          <w:p w14:paraId="0FF38CE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Similenu</w:t>
            </w:r>
          </w:p>
        </w:tc>
      </w:tr>
      <w:tr w:rsidR="0002691B" w:rsidRPr="005A7BEF" w14:paraId="2D686BE0"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3F4247F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6CCFA1D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Abontem</w:t>
            </w:r>
          </w:p>
        </w:tc>
        <w:tc>
          <w:tcPr>
            <w:tcW w:w="715" w:type="pct"/>
            <w:tcBorders>
              <w:top w:val="nil"/>
              <w:left w:val="single" w:sz="4" w:space="0" w:color="auto"/>
              <w:bottom w:val="single" w:sz="4" w:space="0" w:color="auto"/>
              <w:right w:val="single" w:sz="4" w:space="0" w:color="auto"/>
            </w:tcBorders>
            <w:vAlign w:val="bottom"/>
          </w:tcPr>
          <w:p w14:paraId="7480065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39</w:t>
            </w:r>
          </w:p>
        </w:tc>
        <w:tc>
          <w:tcPr>
            <w:tcW w:w="828" w:type="pct"/>
            <w:tcBorders>
              <w:top w:val="nil"/>
              <w:left w:val="single" w:sz="4" w:space="0" w:color="auto"/>
              <w:bottom w:val="single" w:sz="4" w:space="0" w:color="auto"/>
              <w:right w:val="single" w:sz="4" w:space="0" w:color="auto"/>
            </w:tcBorders>
            <w:vAlign w:val="bottom"/>
          </w:tcPr>
          <w:p w14:paraId="6E80775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CRI-Kukrup A</w:t>
            </w:r>
          </w:p>
        </w:tc>
        <w:tc>
          <w:tcPr>
            <w:tcW w:w="658" w:type="pct"/>
            <w:tcBorders>
              <w:top w:val="nil"/>
              <w:left w:val="single" w:sz="4" w:space="0" w:color="auto"/>
              <w:bottom w:val="single" w:sz="4" w:space="0" w:color="auto"/>
              <w:right w:val="single" w:sz="4" w:space="0" w:color="auto"/>
            </w:tcBorders>
            <w:vAlign w:val="center"/>
          </w:tcPr>
          <w:p w14:paraId="516F644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75</w:t>
            </w:r>
          </w:p>
        </w:tc>
        <w:tc>
          <w:tcPr>
            <w:tcW w:w="658" w:type="pct"/>
            <w:tcBorders>
              <w:top w:val="nil"/>
              <w:left w:val="single" w:sz="4" w:space="0" w:color="auto"/>
              <w:bottom w:val="single" w:sz="4" w:space="0" w:color="auto"/>
              <w:right w:val="single" w:sz="4" w:space="0" w:color="auto"/>
            </w:tcBorders>
            <w:vAlign w:val="center"/>
          </w:tcPr>
          <w:p w14:paraId="3966D4A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Jenguma</w:t>
            </w:r>
          </w:p>
        </w:tc>
        <w:tc>
          <w:tcPr>
            <w:tcW w:w="330" w:type="pct"/>
            <w:tcBorders>
              <w:top w:val="nil"/>
              <w:left w:val="single" w:sz="4" w:space="0" w:color="auto"/>
              <w:bottom w:val="single" w:sz="4" w:space="0" w:color="auto"/>
              <w:right w:val="single" w:sz="4" w:space="0" w:color="auto"/>
            </w:tcBorders>
            <w:vAlign w:val="center"/>
          </w:tcPr>
          <w:p w14:paraId="38F8005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111</w:t>
            </w:r>
          </w:p>
        </w:tc>
        <w:tc>
          <w:tcPr>
            <w:tcW w:w="707" w:type="pct"/>
            <w:tcBorders>
              <w:top w:val="nil"/>
              <w:left w:val="single" w:sz="4" w:space="0" w:color="auto"/>
              <w:bottom w:val="single" w:sz="4" w:space="0" w:color="auto"/>
              <w:right w:val="single" w:sz="4" w:space="0" w:color="auto"/>
            </w:tcBorders>
            <w:vAlign w:val="center"/>
          </w:tcPr>
          <w:p w14:paraId="1D324AB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Songda</w:t>
            </w:r>
          </w:p>
        </w:tc>
      </w:tr>
      <w:tr w:rsidR="0002691B" w:rsidRPr="005A7BEF" w14:paraId="057A27F8"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19FF48B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7195743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Abrabopa</w:t>
            </w:r>
          </w:p>
        </w:tc>
        <w:tc>
          <w:tcPr>
            <w:tcW w:w="715" w:type="pct"/>
            <w:tcBorders>
              <w:top w:val="nil"/>
              <w:left w:val="single" w:sz="4" w:space="0" w:color="auto"/>
              <w:bottom w:val="single" w:sz="4" w:space="0" w:color="auto"/>
              <w:right w:val="single" w:sz="4" w:space="0" w:color="auto"/>
            </w:tcBorders>
            <w:vAlign w:val="bottom"/>
          </w:tcPr>
          <w:p w14:paraId="0D99273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40</w:t>
            </w:r>
          </w:p>
        </w:tc>
        <w:tc>
          <w:tcPr>
            <w:tcW w:w="828" w:type="pct"/>
            <w:tcBorders>
              <w:top w:val="nil"/>
              <w:left w:val="single" w:sz="4" w:space="0" w:color="auto"/>
              <w:bottom w:val="single" w:sz="4" w:space="0" w:color="auto"/>
              <w:right w:val="single" w:sz="4" w:space="0" w:color="auto"/>
            </w:tcBorders>
            <w:vAlign w:val="bottom"/>
          </w:tcPr>
          <w:p w14:paraId="478362B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CRI-Lamesese</w:t>
            </w:r>
          </w:p>
        </w:tc>
        <w:tc>
          <w:tcPr>
            <w:tcW w:w="658" w:type="pct"/>
            <w:tcBorders>
              <w:top w:val="nil"/>
              <w:left w:val="single" w:sz="4" w:space="0" w:color="auto"/>
              <w:bottom w:val="single" w:sz="4" w:space="0" w:color="auto"/>
              <w:right w:val="single" w:sz="4" w:space="0" w:color="auto"/>
            </w:tcBorders>
            <w:vAlign w:val="center"/>
          </w:tcPr>
          <w:p w14:paraId="166E131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76</w:t>
            </w:r>
          </w:p>
        </w:tc>
        <w:tc>
          <w:tcPr>
            <w:tcW w:w="658" w:type="pct"/>
            <w:tcBorders>
              <w:top w:val="nil"/>
              <w:left w:val="single" w:sz="4" w:space="0" w:color="auto"/>
              <w:bottom w:val="single" w:sz="4" w:space="0" w:color="auto"/>
              <w:right w:val="single" w:sz="4" w:space="0" w:color="auto"/>
            </w:tcBorders>
            <w:vAlign w:val="center"/>
          </w:tcPr>
          <w:p w14:paraId="17DF3DB0"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Kadaga</w:t>
            </w:r>
          </w:p>
        </w:tc>
        <w:tc>
          <w:tcPr>
            <w:tcW w:w="330" w:type="pct"/>
            <w:tcBorders>
              <w:top w:val="nil"/>
              <w:left w:val="single" w:sz="4" w:space="0" w:color="auto"/>
              <w:bottom w:val="single" w:sz="4" w:space="0" w:color="auto"/>
              <w:right w:val="single" w:sz="4" w:space="0" w:color="auto"/>
            </w:tcBorders>
            <w:vAlign w:val="center"/>
          </w:tcPr>
          <w:p w14:paraId="6A4E44B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112</w:t>
            </w:r>
          </w:p>
        </w:tc>
        <w:tc>
          <w:tcPr>
            <w:tcW w:w="707" w:type="pct"/>
            <w:tcBorders>
              <w:top w:val="nil"/>
              <w:left w:val="single" w:sz="4" w:space="0" w:color="auto"/>
              <w:bottom w:val="single" w:sz="4" w:space="0" w:color="auto"/>
              <w:right w:val="single" w:sz="4" w:space="0" w:color="auto"/>
            </w:tcBorders>
            <w:vAlign w:val="center"/>
          </w:tcPr>
          <w:p w14:paraId="57AF91D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Songotra</w:t>
            </w:r>
          </w:p>
        </w:tc>
      </w:tr>
      <w:tr w:rsidR="0002691B" w:rsidRPr="005A7BEF" w14:paraId="7FF17BAE"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3A5C002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767FA93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Afayak</w:t>
            </w:r>
          </w:p>
        </w:tc>
        <w:tc>
          <w:tcPr>
            <w:tcW w:w="715" w:type="pct"/>
            <w:tcBorders>
              <w:top w:val="nil"/>
              <w:left w:val="single" w:sz="4" w:space="0" w:color="auto"/>
              <w:bottom w:val="single" w:sz="4" w:space="0" w:color="auto"/>
              <w:right w:val="single" w:sz="4" w:space="0" w:color="auto"/>
            </w:tcBorders>
            <w:vAlign w:val="center"/>
          </w:tcPr>
          <w:p w14:paraId="1A8ABDC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41</w:t>
            </w:r>
          </w:p>
        </w:tc>
        <w:tc>
          <w:tcPr>
            <w:tcW w:w="828" w:type="pct"/>
            <w:tcBorders>
              <w:top w:val="nil"/>
              <w:left w:val="single" w:sz="4" w:space="0" w:color="auto"/>
              <w:bottom w:val="single" w:sz="4" w:space="0" w:color="auto"/>
              <w:right w:val="single" w:sz="4" w:space="0" w:color="auto"/>
            </w:tcBorders>
            <w:vAlign w:val="center"/>
          </w:tcPr>
          <w:p w14:paraId="579E5FD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CRI-Nangbaar</w:t>
            </w:r>
          </w:p>
        </w:tc>
        <w:tc>
          <w:tcPr>
            <w:tcW w:w="658" w:type="pct"/>
            <w:tcBorders>
              <w:top w:val="nil"/>
              <w:left w:val="single" w:sz="4" w:space="0" w:color="auto"/>
              <w:bottom w:val="single" w:sz="4" w:space="0" w:color="auto"/>
              <w:right w:val="single" w:sz="4" w:space="0" w:color="auto"/>
            </w:tcBorders>
            <w:vAlign w:val="center"/>
          </w:tcPr>
          <w:p w14:paraId="71CEB26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77</w:t>
            </w:r>
          </w:p>
        </w:tc>
        <w:tc>
          <w:tcPr>
            <w:tcW w:w="658" w:type="pct"/>
            <w:tcBorders>
              <w:top w:val="nil"/>
              <w:left w:val="single" w:sz="4" w:space="0" w:color="auto"/>
              <w:bottom w:val="single" w:sz="4" w:space="0" w:color="auto"/>
              <w:right w:val="single" w:sz="4" w:space="0" w:color="auto"/>
            </w:tcBorders>
            <w:vAlign w:val="center"/>
          </w:tcPr>
          <w:p w14:paraId="21A0408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Kapaala</w:t>
            </w:r>
          </w:p>
        </w:tc>
        <w:tc>
          <w:tcPr>
            <w:tcW w:w="330" w:type="pct"/>
            <w:tcBorders>
              <w:top w:val="nil"/>
              <w:left w:val="single" w:sz="4" w:space="0" w:color="auto"/>
              <w:bottom w:val="single" w:sz="4" w:space="0" w:color="auto"/>
              <w:right w:val="single" w:sz="4" w:space="0" w:color="auto"/>
            </w:tcBorders>
            <w:vAlign w:val="bottom"/>
          </w:tcPr>
          <w:p w14:paraId="1BD8BD7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113</w:t>
            </w:r>
          </w:p>
        </w:tc>
        <w:tc>
          <w:tcPr>
            <w:tcW w:w="707" w:type="pct"/>
            <w:tcBorders>
              <w:top w:val="nil"/>
              <w:left w:val="single" w:sz="4" w:space="0" w:color="auto"/>
              <w:bottom w:val="single" w:sz="4" w:space="0" w:color="auto"/>
              <w:right w:val="single" w:sz="4" w:space="0" w:color="auto"/>
            </w:tcBorders>
            <w:vAlign w:val="bottom"/>
          </w:tcPr>
          <w:p w14:paraId="64E9FF3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Songotram</w:t>
            </w:r>
          </w:p>
        </w:tc>
      </w:tr>
      <w:tr w:rsidR="0002691B" w:rsidRPr="005A7BEF" w14:paraId="0332ED3B"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6E22CF1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486EF85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Afihyiafi</w:t>
            </w:r>
          </w:p>
        </w:tc>
        <w:tc>
          <w:tcPr>
            <w:tcW w:w="715" w:type="pct"/>
            <w:tcBorders>
              <w:top w:val="nil"/>
              <w:left w:val="single" w:sz="4" w:space="0" w:color="auto"/>
              <w:bottom w:val="single" w:sz="4" w:space="0" w:color="auto"/>
              <w:right w:val="single" w:sz="4" w:space="0" w:color="auto"/>
            </w:tcBorders>
            <w:vAlign w:val="center"/>
          </w:tcPr>
          <w:p w14:paraId="64395BB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42</w:t>
            </w:r>
          </w:p>
        </w:tc>
        <w:tc>
          <w:tcPr>
            <w:tcW w:w="828" w:type="pct"/>
            <w:tcBorders>
              <w:top w:val="nil"/>
              <w:left w:val="single" w:sz="4" w:space="0" w:color="auto"/>
              <w:bottom w:val="single" w:sz="4" w:space="0" w:color="auto"/>
              <w:right w:val="single" w:sz="4" w:space="0" w:color="auto"/>
            </w:tcBorders>
            <w:vAlign w:val="center"/>
          </w:tcPr>
          <w:p w14:paraId="077FA9D0"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CRI-Otuhia</w:t>
            </w:r>
          </w:p>
        </w:tc>
        <w:tc>
          <w:tcPr>
            <w:tcW w:w="658" w:type="pct"/>
            <w:tcBorders>
              <w:top w:val="nil"/>
              <w:left w:val="single" w:sz="4" w:space="0" w:color="auto"/>
              <w:bottom w:val="single" w:sz="4" w:space="0" w:color="auto"/>
              <w:right w:val="single" w:sz="4" w:space="0" w:color="auto"/>
            </w:tcBorders>
            <w:vAlign w:val="center"/>
          </w:tcPr>
          <w:p w14:paraId="47A2447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78</w:t>
            </w:r>
          </w:p>
        </w:tc>
        <w:tc>
          <w:tcPr>
            <w:tcW w:w="658" w:type="pct"/>
            <w:tcBorders>
              <w:top w:val="nil"/>
              <w:left w:val="single" w:sz="4" w:space="0" w:color="auto"/>
              <w:bottom w:val="single" w:sz="4" w:space="0" w:color="auto"/>
              <w:right w:val="single" w:sz="4" w:space="0" w:color="auto"/>
            </w:tcBorders>
            <w:vAlign w:val="center"/>
          </w:tcPr>
          <w:p w14:paraId="372A448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Katanga rice</w:t>
            </w:r>
          </w:p>
        </w:tc>
        <w:tc>
          <w:tcPr>
            <w:tcW w:w="330" w:type="pct"/>
            <w:tcBorders>
              <w:top w:val="nil"/>
              <w:left w:val="single" w:sz="4" w:space="0" w:color="auto"/>
              <w:bottom w:val="single" w:sz="4" w:space="0" w:color="auto"/>
              <w:right w:val="single" w:sz="4" w:space="0" w:color="auto"/>
            </w:tcBorders>
            <w:vAlign w:val="bottom"/>
          </w:tcPr>
          <w:p w14:paraId="6B93D61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114</w:t>
            </w:r>
          </w:p>
        </w:tc>
        <w:tc>
          <w:tcPr>
            <w:tcW w:w="707" w:type="pct"/>
            <w:tcBorders>
              <w:top w:val="nil"/>
              <w:left w:val="single" w:sz="4" w:space="0" w:color="auto"/>
              <w:bottom w:val="single" w:sz="4" w:space="0" w:color="auto"/>
              <w:right w:val="single" w:sz="4" w:space="0" w:color="auto"/>
            </w:tcBorders>
            <w:vAlign w:val="bottom"/>
          </w:tcPr>
          <w:p w14:paraId="2188410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Suhundoo</w:t>
            </w:r>
          </w:p>
        </w:tc>
      </w:tr>
      <w:tr w:rsidR="0002691B" w:rsidRPr="005A7BEF" w14:paraId="3A437239"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53C39B7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122F21F0"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Agbelifia</w:t>
            </w:r>
          </w:p>
        </w:tc>
        <w:tc>
          <w:tcPr>
            <w:tcW w:w="715" w:type="pct"/>
            <w:tcBorders>
              <w:top w:val="nil"/>
              <w:left w:val="single" w:sz="4" w:space="0" w:color="auto"/>
              <w:bottom w:val="single" w:sz="4" w:space="0" w:color="auto"/>
              <w:right w:val="single" w:sz="4" w:space="0" w:color="auto"/>
            </w:tcBorders>
            <w:vAlign w:val="center"/>
          </w:tcPr>
          <w:p w14:paraId="35359D2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43</w:t>
            </w:r>
          </w:p>
        </w:tc>
        <w:tc>
          <w:tcPr>
            <w:tcW w:w="828" w:type="pct"/>
            <w:tcBorders>
              <w:top w:val="nil"/>
              <w:left w:val="single" w:sz="4" w:space="0" w:color="auto"/>
              <w:bottom w:val="single" w:sz="4" w:space="0" w:color="auto"/>
              <w:right w:val="single" w:sz="4" w:space="0" w:color="auto"/>
            </w:tcBorders>
            <w:vAlign w:val="center"/>
          </w:tcPr>
          <w:p w14:paraId="64DB888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CRI-Sika Bankye</w:t>
            </w:r>
          </w:p>
        </w:tc>
        <w:tc>
          <w:tcPr>
            <w:tcW w:w="658" w:type="pct"/>
            <w:tcBorders>
              <w:top w:val="nil"/>
              <w:left w:val="single" w:sz="4" w:space="0" w:color="auto"/>
              <w:bottom w:val="single" w:sz="4" w:space="0" w:color="auto"/>
              <w:right w:val="single" w:sz="4" w:space="0" w:color="auto"/>
            </w:tcBorders>
            <w:vAlign w:val="bottom"/>
          </w:tcPr>
          <w:p w14:paraId="5511CAA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79</w:t>
            </w:r>
          </w:p>
        </w:tc>
        <w:tc>
          <w:tcPr>
            <w:tcW w:w="658" w:type="pct"/>
            <w:tcBorders>
              <w:top w:val="nil"/>
              <w:left w:val="single" w:sz="4" w:space="0" w:color="auto"/>
              <w:bottom w:val="single" w:sz="4" w:space="0" w:color="auto"/>
              <w:right w:val="single" w:sz="4" w:space="0" w:color="auto"/>
            </w:tcBorders>
            <w:vAlign w:val="bottom"/>
          </w:tcPr>
          <w:p w14:paraId="2698758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Kirkhouse</w:t>
            </w:r>
          </w:p>
        </w:tc>
        <w:tc>
          <w:tcPr>
            <w:tcW w:w="330" w:type="pct"/>
            <w:tcBorders>
              <w:top w:val="nil"/>
              <w:left w:val="single" w:sz="4" w:space="0" w:color="auto"/>
              <w:bottom w:val="single" w:sz="4" w:space="0" w:color="auto"/>
              <w:right w:val="single" w:sz="4" w:space="0" w:color="auto"/>
            </w:tcBorders>
            <w:vAlign w:val="center"/>
          </w:tcPr>
          <w:p w14:paraId="41E1CED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115</w:t>
            </w:r>
          </w:p>
        </w:tc>
        <w:tc>
          <w:tcPr>
            <w:tcW w:w="707" w:type="pct"/>
            <w:tcBorders>
              <w:top w:val="nil"/>
              <w:left w:val="single" w:sz="4" w:space="0" w:color="auto"/>
              <w:bottom w:val="single" w:sz="4" w:space="0" w:color="auto"/>
              <w:right w:val="single" w:sz="4" w:space="0" w:color="auto"/>
            </w:tcBorders>
            <w:vAlign w:val="center"/>
          </w:tcPr>
          <w:p w14:paraId="0EC86E7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Suong- Pungun</w:t>
            </w:r>
          </w:p>
        </w:tc>
      </w:tr>
      <w:tr w:rsidR="0002691B" w:rsidRPr="005A7BEF" w14:paraId="1EC297C1"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4881D31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378CFAA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Agra</w:t>
            </w:r>
          </w:p>
        </w:tc>
        <w:tc>
          <w:tcPr>
            <w:tcW w:w="715" w:type="pct"/>
            <w:tcBorders>
              <w:top w:val="nil"/>
              <w:left w:val="single" w:sz="4" w:space="0" w:color="auto"/>
              <w:bottom w:val="single" w:sz="4" w:space="0" w:color="auto"/>
              <w:right w:val="single" w:sz="4" w:space="0" w:color="auto"/>
            </w:tcBorders>
            <w:vAlign w:val="center"/>
          </w:tcPr>
          <w:p w14:paraId="3678502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44</w:t>
            </w:r>
          </w:p>
        </w:tc>
        <w:tc>
          <w:tcPr>
            <w:tcW w:w="828" w:type="pct"/>
            <w:tcBorders>
              <w:top w:val="nil"/>
              <w:left w:val="single" w:sz="4" w:space="0" w:color="auto"/>
              <w:bottom w:val="single" w:sz="4" w:space="0" w:color="auto"/>
              <w:right w:val="single" w:sz="4" w:space="0" w:color="auto"/>
            </w:tcBorders>
            <w:vAlign w:val="center"/>
          </w:tcPr>
          <w:p w14:paraId="40A6C0B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CSIR-Abontem</w:t>
            </w:r>
          </w:p>
        </w:tc>
        <w:tc>
          <w:tcPr>
            <w:tcW w:w="658" w:type="pct"/>
            <w:tcBorders>
              <w:top w:val="nil"/>
              <w:left w:val="single" w:sz="4" w:space="0" w:color="auto"/>
              <w:bottom w:val="single" w:sz="4" w:space="0" w:color="auto"/>
              <w:right w:val="single" w:sz="4" w:space="0" w:color="auto"/>
            </w:tcBorders>
            <w:vAlign w:val="center"/>
          </w:tcPr>
          <w:p w14:paraId="583B948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80</w:t>
            </w:r>
          </w:p>
        </w:tc>
        <w:tc>
          <w:tcPr>
            <w:tcW w:w="658" w:type="pct"/>
            <w:tcBorders>
              <w:top w:val="nil"/>
              <w:left w:val="single" w:sz="4" w:space="0" w:color="auto"/>
              <w:bottom w:val="single" w:sz="4" w:space="0" w:color="auto"/>
              <w:right w:val="single" w:sz="4" w:space="0" w:color="auto"/>
            </w:tcBorders>
            <w:vAlign w:val="center"/>
          </w:tcPr>
          <w:p w14:paraId="00BCEDE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Kirkhouse benga</w:t>
            </w:r>
          </w:p>
        </w:tc>
        <w:tc>
          <w:tcPr>
            <w:tcW w:w="330" w:type="pct"/>
            <w:tcBorders>
              <w:top w:val="nil"/>
              <w:left w:val="single" w:sz="4" w:space="0" w:color="auto"/>
              <w:bottom w:val="single" w:sz="4" w:space="0" w:color="auto"/>
              <w:right w:val="single" w:sz="4" w:space="0" w:color="auto"/>
            </w:tcBorders>
            <w:vAlign w:val="center"/>
          </w:tcPr>
          <w:p w14:paraId="6AFFBD5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116</w:t>
            </w:r>
          </w:p>
        </w:tc>
        <w:tc>
          <w:tcPr>
            <w:tcW w:w="707" w:type="pct"/>
            <w:tcBorders>
              <w:top w:val="nil"/>
              <w:left w:val="single" w:sz="4" w:space="0" w:color="auto"/>
              <w:bottom w:val="single" w:sz="4" w:space="0" w:color="auto"/>
              <w:right w:val="single" w:sz="4" w:space="0" w:color="auto"/>
            </w:tcBorders>
            <w:vAlign w:val="center"/>
          </w:tcPr>
          <w:p w14:paraId="700F873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Tek-Bankye</w:t>
            </w:r>
          </w:p>
        </w:tc>
      </w:tr>
      <w:tr w:rsidR="0002691B" w:rsidRPr="005A7BEF" w14:paraId="0D6B78A7"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2A44941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23F1188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AGRA rice</w:t>
            </w:r>
          </w:p>
        </w:tc>
        <w:tc>
          <w:tcPr>
            <w:tcW w:w="715" w:type="pct"/>
            <w:tcBorders>
              <w:top w:val="nil"/>
              <w:left w:val="single" w:sz="4" w:space="0" w:color="auto"/>
              <w:bottom w:val="single" w:sz="4" w:space="0" w:color="auto"/>
              <w:right w:val="single" w:sz="4" w:space="0" w:color="auto"/>
            </w:tcBorders>
            <w:vAlign w:val="center"/>
          </w:tcPr>
          <w:p w14:paraId="7347EB4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45</w:t>
            </w:r>
          </w:p>
        </w:tc>
        <w:tc>
          <w:tcPr>
            <w:tcW w:w="828" w:type="pct"/>
            <w:tcBorders>
              <w:top w:val="nil"/>
              <w:left w:val="single" w:sz="4" w:space="0" w:color="auto"/>
              <w:bottom w:val="single" w:sz="4" w:space="0" w:color="auto"/>
              <w:right w:val="single" w:sz="4" w:space="0" w:color="auto"/>
            </w:tcBorders>
            <w:vAlign w:val="center"/>
          </w:tcPr>
          <w:p w14:paraId="29191D7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CSIR-Aburohema</w:t>
            </w:r>
          </w:p>
        </w:tc>
        <w:tc>
          <w:tcPr>
            <w:tcW w:w="658" w:type="pct"/>
            <w:tcBorders>
              <w:top w:val="nil"/>
              <w:left w:val="single" w:sz="4" w:space="0" w:color="auto"/>
              <w:bottom w:val="single" w:sz="4" w:space="0" w:color="auto"/>
              <w:right w:val="single" w:sz="4" w:space="0" w:color="auto"/>
            </w:tcBorders>
            <w:vAlign w:val="bottom"/>
          </w:tcPr>
          <w:p w14:paraId="438D2E6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81</w:t>
            </w:r>
          </w:p>
        </w:tc>
        <w:tc>
          <w:tcPr>
            <w:tcW w:w="658" w:type="pct"/>
            <w:tcBorders>
              <w:top w:val="nil"/>
              <w:left w:val="single" w:sz="4" w:space="0" w:color="auto"/>
              <w:bottom w:val="single" w:sz="4" w:space="0" w:color="auto"/>
              <w:right w:val="single" w:sz="4" w:space="0" w:color="auto"/>
            </w:tcBorders>
            <w:vAlign w:val="bottom"/>
          </w:tcPr>
          <w:p w14:paraId="1A3B32F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Kpari-faako</w:t>
            </w:r>
          </w:p>
        </w:tc>
        <w:tc>
          <w:tcPr>
            <w:tcW w:w="330" w:type="pct"/>
            <w:tcBorders>
              <w:top w:val="nil"/>
              <w:left w:val="single" w:sz="4" w:space="0" w:color="auto"/>
              <w:bottom w:val="single" w:sz="4" w:space="0" w:color="auto"/>
              <w:right w:val="single" w:sz="4" w:space="0" w:color="auto"/>
            </w:tcBorders>
            <w:vAlign w:val="center"/>
          </w:tcPr>
          <w:p w14:paraId="6C1FE58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117</w:t>
            </w:r>
          </w:p>
        </w:tc>
        <w:tc>
          <w:tcPr>
            <w:tcW w:w="707" w:type="pct"/>
            <w:tcBorders>
              <w:top w:val="nil"/>
              <w:left w:val="single" w:sz="4" w:space="0" w:color="auto"/>
              <w:bottom w:val="single" w:sz="4" w:space="0" w:color="auto"/>
              <w:right w:val="single" w:sz="4" w:space="0" w:color="auto"/>
            </w:tcBorders>
            <w:vAlign w:val="center"/>
          </w:tcPr>
          <w:p w14:paraId="1EB47EA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Tigli</w:t>
            </w:r>
          </w:p>
        </w:tc>
      </w:tr>
      <w:tr w:rsidR="0002691B" w:rsidRPr="005A7BEF" w14:paraId="2BA80243"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6F006A0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7DF11DD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Ahuodzin</w:t>
            </w:r>
          </w:p>
        </w:tc>
        <w:tc>
          <w:tcPr>
            <w:tcW w:w="715" w:type="pct"/>
            <w:tcBorders>
              <w:top w:val="nil"/>
              <w:left w:val="single" w:sz="4" w:space="0" w:color="auto"/>
              <w:bottom w:val="single" w:sz="4" w:space="0" w:color="auto"/>
              <w:right w:val="single" w:sz="4" w:space="0" w:color="auto"/>
            </w:tcBorders>
            <w:vAlign w:val="center"/>
          </w:tcPr>
          <w:p w14:paraId="2613501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46</w:t>
            </w:r>
          </w:p>
        </w:tc>
        <w:tc>
          <w:tcPr>
            <w:tcW w:w="828" w:type="pct"/>
            <w:tcBorders>
              <w:top w:val="nil"/>
              <w:left w:val="single" w:sz="4" w:space="0" w:color="auto"/>
              <w:bottom w:val="single" w:sz="4" w:space="0" w:color="auto"/>
              <w:right w:val="single" w:sz="4" w:space="0" w:color="auto"/>
            </w:tcBorders>
            <w:vAlign w:val="center"/>
          </w:tcPr>
          <w:p w14:paraId="4DF58EF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CSIR-Akposoe</w:t>
            </w:r>
          </w:p>
        </w:tc>
        <w:tc>
          <w:tcPr>
            <w:tcW w:w="658" w:type="pct"/>
            <w:tcBorders>
              <w:top w:val="nil"/>
              <w:left w:val="single" w:sz="4" w:space="0" w:color="auto"/>
              <w:bottom w:val="single" w:sz="4" w:space="0" w:color="auto"/>
              <w:right w:val="single" w:sz="4" w:space="0" w:color="auto"/>
            </w:tcBorders>
            <w:vAlign w:val="center"/>
          </w:tcPr>
          <w:p w14:paraId="6079EA60"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82</w:t>
            </w:r>
          </w:p>
        </w:tc>
        <w:tc>
          <w:tcPr>
            <w:tcW w:w="658" w:type="pct"/>
            <w:tcBorders>
              <w:top w:val="nil"/>
              <w:left w:val="single" w:sz="4" w:space="0" w:color="auto"/>
              <w:bottom w:val="single" w:sz="4" w:space="0" w:color="auto"/>
              <w:right w:val="single" w:sz="4" w:space="0" w:color="auto"/>
            </w:tcBorders>
            <w:vAlign w:val="center"/>
          </w:tcPr>
          <w:p w14:paraId="4021468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Kunjor-wari</w:t>
            </w:r>
          </w:p>
        </w:tc>
        <w:tc>
          <w:tcPr>
            <w:tcW w:w="330" w:type="pct"/>
            <w:tcBorders>
              <w:top w:val="nil"/>
              <w:left w:val="single" w:sz="4" w:space="0" w:color="auto"/>
              <w:bottom w:val="single" w:sz="4" w:space="0" w:color="auto"/>
              <w:right w:val="single" w:sz="4" w:space="0" w:color="auto"/>
            </w:tcBorders>
            <w:vAlign w:val="center"/>
          </w:tcPr>
          <w:p w14:paraId="579AB6B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118</w:t>
            </w:r>
          </w:p>
        </w:tc>
        <w:tc>
          <w:tcPr>
            <w:tcW w:w="707" w:type="pct"/>
            <w:tcBorders>
              <w:top w:val="nil"/>
              <w:left w:val="single" w:sz="4" w:space="0" w:color="auto"/>
              <w:bottom w:val="single" w:sz="4" w:space="0" w:color="auto"/>
              <w:right w:val="single" w:sz="4" w:space="0" w:color="auto"/>
            </w:tcBorders>
            <w:vAlign w:val="center"/>
          </w:tcPr>
          <w:p w14:paraId="655FEA2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Vallenga</w:t>
            </w:r>
          </w:p>
        </w:tc>
      </w:tr>
      <w:tr w:rsidR="0002691B" w:rsidRPr="005A7BEF" w14:paraId="06258E76"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676BA17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271E96B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Amankwatia</w:t>
            </w:r>
          </w:p>
        </w:tc>
        <w:tc>
          <w:tcPr>
            <w:tcW w:w="715" w:type="pct"/>
            <w:tcBorders>
              <w:top w:val="nil"/>
              <w:left w:val="single" w:sz="4" w:space="0" w:color="auto"/>
              <w:bottom w:val="single" w:sz="4" w:space="0" w:color="auto"/>
              <w:right w:val="single" w:sz="4" w:space="0" w:color="auto"/>
            </w:tcBorders>
            <w:vAlign w:val="center"/>
          </w:tcPr>
          <w:p w14:paraId="5B87E82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47</w:t>
            </w:r>
          </w:p>
        </w:tc>
        <w:tc>
          <w:tcPr>
            <w:tcW w:w="828" w:type="pct"/>
            <w:tcBorders>
              <w:top w:val="nil"/>
              <w:left w:val="single" w:sz="4" w:space="0" w:color="auto"/>
              <w:bottom w:val="single" w:sz="4" w:space="0" w:color="auto"/>
              <w:right w:val="single" w:sz="4" w:space="0" w:color="auto"/>
            </w:tcBorders>
            <w:vAlign w:val="center"/>
          </w:tcPr>
          <w:p w14:paraId="07E30B6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CSIR-Aziga</w:t>
            </w:r>
          </w:p>
        </w:tc>
        <w:tc>
          <w:tcPr>
            <w:tcW w:w="658" w:type="pct"/>
            <w:tcBorders>
              <w:top w:val="nil"/>
              <w:left w:val="single" w:sz="4" w:space="0" w:color="auto"/>
              <w:bottom w:val="single" w:sz="4" w:space="0" w:color="auto"/>
              <w:right w:val="single" w:sz="4" w:space="0" w:color="auto"/>
            </w:tcBorders>
            <w:vAlign w:val="bottom"/>
          </w:tcPr>
          <w:p w14:paraId="2C39F87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83</w:t>
            </w:r>
          </w:p>
        </w:tc>
        <w:tc>
          <w:tcPr>
            <w:tcW w:w="658" w:type="pct"/>
            <w:tcBorders>
              <w:top w:val="nil"/>
              <w:left w:val="single" w:sz="4" w:space="0" w:color="auto"/>
              <w:bottom w:val="single" w:sz="4" w:space="0" w:color="auto"/>
              <w:right w:val="single" w:sz="4" w:space="0" w:color="auto"/>
            </w:tcBorders>
            <w:vAlign w:val="bottom"/>
          </w:tcPr>
          <w:p w14:paraId="46FEAD7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Lamesese</w:t>
            </w:r>
          </w:p>
        </w:tc>
        <w:tc>
          <w:tcPr>
            <w:tcW w:w="330" w:type="pct"/>
            <w:tcBorders>
              <w:top w:val="nil"/>
              <w:left w:val="single" w:sz="4" w:space="0" w:color="auto"/>
              <w:bottom w:val="single" w:sz="4" w:space="0" w:color="auto"/>
              <w:right w:val="single" w:sz="4" w:space="0" w:color="auto"/>
            </w:tcBorders>
            <w:vAlign w:val="center"/>
          </w:tcPr>
          <w:p w14:paraId="3351E18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119</w:t>
            </w:r>
          </w:p>
        </w:tc>
        <w:tc>
          <w:tcPr>
            <w:tcW w:w="707" w:type="pct"/>
            <w:tcBorders>
              <w:top w:val="nil"/>
              <w:left w:val="single" w:sz="4" w:space="0" w:color="auto"/>
              <w:bottom w:val="single" w:sz="4" w:space="0" w:color="auto"/>
              <w:right w:val="single" w:sz="4" w:space="0" w:color="auto"/>
            </w:tcBorders>
            <w:vAlign w:val="center"/>
          </w:tcPr>
          <w:p w14:paraId="674611C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Videza</w:t>
            </w:r>
          </w:p>
        </w:tc>
      </w:tr>
      <w:tr w:rsidR="0002691B" w:rsidRPr="005A7BEF" w14:paraId="4F685024"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69D7060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12</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791021F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Ampong</w:t>
            </w:r>
          </w:p>
        </w:tc>
        <w:tc>
          <w:tcPr>
            <w:tcW w:w="715" w:type="pct"/>
            <w:tcBorders>
              <w:top w:val="nil"/>
              <w:left w:val="single" w:sz="4" w:space="0" w:color="auto"/>
              <w:bottom w:val="single" w:sz="4" w:space="0" w:color="auto"/>
              <w:right w:val="single" w:sz="4" w:space="0" w:color="auto"/>
            </w:tcBorders>
            <w:vAlign w:val="center"/>
          </w:tcPr>
          <w:p w14:paraId="7AF433F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48</w:t>
            </w:r>
          </w:p>
        </w:tc>
        <w:tc>
          <w:tcPr>
            <w:tcW w:w="828" w:type="pct"/>
            <w:tcBorders>
              <w:top w:val="nil"/>
              <w:left w:val="single" w:sz="4" w:space="0" w:color="auto"/>
              <w:bottom w:val="single" w:sz="4" w:space="0" w:color="auto"/>
              <w:right w:val="single" w:sz="4" w:space="0" w:color="auto"/>
            </w:tcBorders>
            <w:vAlign w:val="center"/>
          </w:tcPr>
          <w:p w14:paraId="057A2A6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CSIR-Enii-Pibi</w:t>
            </w:r>
          </w:p>
        </w:tc>
        <w:tc>
          <w:tcPr>
            <w:tcW w:w="658" w:type="pct"/>
            <w:tcBorders>
              <w:top w:val="nil"/>
              <w:left w:val="single" w:sz="4" w:space="0" w:color="auto"/>
              <w:bottom w:val="single" w:sz="4" w:space="0" w:color="auto"/>
              <w:right w:val="single" w:sz="4" w:space="0" w:color="auto"/>
            </w:tcBorders>
            <w:vAlign w:val="center"/>
          </w:tcPr>
          <w:p w14:paraId="3ABA6B2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84</w:t>
            </w:r>
          </w:p>
        </w:tc>
        <w:tc>
          <w:tcPr>
            <w:tcW w:w="658" w:type="pct"/>
            <w:tcBorders>
              <w:top w:val="nil"/>
              <w:left w:val="single" w:sz="4" w:space="0" w:color="auto"/>
              <w:bottom w:val="single" w:sz="4" w:space="0" w:color="auto"/>
              <w:right w:val="single" w:sz="4" w:space="0" w:color="auto"/>
            </w:tcBorders>
            <w:vAlign w:val="center"/>
          </w:tcPr>
          <w:p w14:paraId="1CAD323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Mamaba</w:t>
            </w:r>
          </w:p>
        </w:tc>
        <w:tc>
          <w:tcPr>
            <w:tcW w:w="330" w:type="pct"/>
            <w:tcBorders>
              <w:top w:val="nil"/>
              <w:left w:val="single" w:sz="4" w:space="0" w:color="auto"/>
              <w:bottom w:val="single" w:sz="4" w:space="0" w:color="auto"/>
              <w:right w:val="single" w:sz="4" w:space="0" w:color="auto"/>
            </w:tcBorders>
            <w:vAlign w:val="center"/>
          </w:tcPr>
          <w:p w14:paraId="3B6C8EF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120</w:t>
            </w:r>
          </w:p>
        </w:tc>
        <w:tc>
          <w:tcPr>
            <w:tcW w:w="707" w:type="pct"/>
            <w:tcBorders>
              <w:top w:val="nil"/>
              <w:left w:val="single" w:sz="4" w:space="0" w:color="auto"/>
              <w:bottom w:val="single" w:sz="4" w:space="0" w:color="auto"/>
              <w:right w:val="single" w:sz="4" w:space="0" w:color="auto"/>
            </w:tcBorders>
            <w:vAlign w:val="center"/>
          </w:tcPr>
          <w:p w14:paraId="4EB6A1C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Wakatsuki</w:t>
            </w:r>
          </w:p>
        </w:tc>
      </w:tr>
      <w:tr w:rsidR="0002691B" w:rsidRPr="005A7BEF" w14:paraId="69781983"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6FD7458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13</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30940F3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Anidaso</w:t>
            </w:r>
          </w:p>
        </w:tc>
        <w:tc>
          <w:tcPr>
            <w:tcW w:w="715" w:type="pct"/>
            <w:tcBorders>
              <w:top w:val="nil"/>
              <w:left w:val="single" w:sz="4" w:space="0" w:color="auto"/>
              <w:bottom w:val="single" w:sz="4" w:space="0" w:color="auto"/>
              <w:right w:val="single" w:sz="4" w:space="0" w:color="auto"/>
            </w:tcBorders>
            <w:vAlign w:val="center"/>
          </w:tcPr>
          <w:p w14:paraId="3B184E2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49</w:t>
            </w:r>
          </w:p>
        </w:tc>
        <w:tc>
          <w:tcPr>
            <w:tcW w:w="828" w:type="pct"/>
            <w:tcBorders>
              <w:top w:val="nil"/>
              <w:left w:val="single" w:sz="4" w:space="0" w:color="auto"/>
              <w:bottom w:val="single" w:sz="4" w:space="0" w:color="auto"/>
              <w:right w:val="single" w:sz="4" w:space="0" w:color="auto"/>
            </w:tcBorders>
            <w:vAlign w:val="center"/>
          </w:tcPr>
          <w:p w14:paraId="2E7A14B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CSIR-Etubi</w:t>
            </w:r>
          </w:p>
        </w:tc>
        <w:tc>
          <w:tcPr>
            <w:tcW w:w="658" w:type="pct"/>
            <w:tcBorders>
              <w:top w:val="nil"/>
              <w:left w:val="single" w:sz="4" w:space="0" w:color="auto"/>
              <w:bottom w:val="single" w:sz="4" w:space="0" w:color="auto"/>
              <w:right w:val="single" w:sz="4" w:space="0" w:color="auto"/>
            </w:tcBorders>
            <w:vAlign w:val="center"/>
          </w:tcPr>
          <w:p w14:paraId="1C798A5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85</w:t>
            </w:r>
          </w:p>
        </w:tc>
        <w:tc>
          <w:tcPr>
            <w:tcW w:w="658" w:type="pct"/>
            <w:tcBorders>
              <w:top w:val="nil"/>
              <w:left w:val="single" w:sz="4" w:space="0" w:color="auto"/>
              <w:bottom w:val="single" w:sz="4" w:space="0" w:color="auto"/>
              <w:right w:val="single" w:sz="4" w:space="0" w:color="auto"/>
            </w:tcBorders>
            <w:vAlign w:val="center"/>
          </w:tcPr>
          <w:p w14:paraId="7DBC3D7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Mankrong-pona</w:t>
            </w:r>
          </w:p>
        </w:tc>
        <w:tc>
          <w:tcPr>
            <w:tcW w:w="330" w:type="pct"/>
            <w:tcBorders>
              <w:top w:val="nil"/>
              <w:left w:val="single" w:sz="4" w:space="0" w:color="auto"/>
              <w:bottom w:val="single" w:sz="4" w:space="0" w:color="auto"/>
              <w:right w:val="single" w:sz="4" w:space="0" w:color="auto"/>
            </w:tcBorders>
            <w:vAlign w:val="center"/>
          </w:tcPr>
          <w:p w14:paraId="398EB14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121</w:t>
            </w:r>
          </w:p>
        </w:tc>
        <w:tc>
          <w:tcPr>
            <w:tcW w:w="707" w:type="pct"/>
            <w:tcBorders>
              <w:top w:val="nil"/>
              <w:left w:val="single" w:sz="4" w:space="0" w:color="auto"/>
              <w:bottom w:val="single" w:sz="4" w:space="0" w:color="auto"/>
              <w:right w:val="single" w:sz="4" w:space="0" w:color="auto"/>
            </w:tcBorders>
            <w:vAlign w:val="center"/>
          </w:tcPr>
          <w:p w14:paraId="3232FF4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Wang kae</w:t>
            </w:r>
          </w:p>
        </w:tc>
      </w:tr>
      <w:tr w:rsidR="0002691B" w:rsidRPr="005A7BEF" w14:paraId="61F603C5"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3F77A4C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14</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6BFA7A7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Apaagbala</w:t>
            </w:r>
          </w:p>
        </w:tc>
        <w:tc>
          <w:tcPr>
            <w:tcW w:w="715" w:type="pct"/>
            <w:tcBorders>
              <w:top w:val="nil"/>
              <w:left w:val="single" w:sz="4" w:space="0" w:color="auto"/>
              <w:bottom w:val="single" w:sz="4" w:space="0" w:color="auto"/>
              <w:right w:val="single" w:sz="4" w:space="0" w:color="auto"/>
            </w:tcBorders>
            <w:vAlign w:val="center"/>
          </w:tcPr>
          <w:p w14:paraId="0338AB8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50</w:t>
            </w:r>
          </w:p>
        </w:tc>
        <w:tc>
          <w:tcPr>
            <w:tcW w:w="828" w:type="pct"/>
            <w:tcBorders>
              <w:top w:val="nil"/>
              <w:left w:val="single" w:sz="4" w:space="0" w:color="auto"/>
              <w:bottom w:val="single" w:sz="4" w:space="0" w:color="auto"/>
              <w:right w:val="single" w:sz="4" w:space="0" w:color="auto"/>
            </w:tcBorders>
            <w:vAlign w:val="center"/>
          </w:tcPr>
          <w:p w14:paraId="301834F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CSIR-Golden Jubilee</w:t>
            </w:r>
          </w:p>
        </w:tc>
        <w:tc>
          <w:tcPr>
            <w:tcW w:w="658" w:type="pct"/>
            <w:tcBorders>
              <w:top w:val="nil"/>
              <w:left w:val="single" w:sz="4" w:space="0" w:color="auto"/>
              <w:bottom w:val="single" w:sz="4" w:space="0" w:color="auto"/>
              <w:right w:val="single" w:sz="4" w:space="0" w:color="auto"/>
            </w:tcBorders>
            <w:vAlign w:val="center"/>
          </w:tcPr>
          <w:p w14:paraId="2BB52EB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86</w:t>
            </w:r>
          </w:p>
        </w:tc>
        <w:tc>
          <w:tcPr>
            <w:tcW w:w="658" w:type="pct"/>
            <w:tcBorders>
              <w:top w:val="nil"/>
              <w:left w:val="single" w:sz="4" w:space="0" w:color="auto"/>
              <w:bottom w:val="single" w:sz="4" w:space="0" w:color="auto"/>
              <w:right w:val="single" w:sz="4" w:space="0" w:color="auto"/>
            </w:tcBorders>
            <w:vAlign w:val="center"/>
          </w:tcPr>
          <w:p w14:paraId="60CF0A4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Marfo-Tuya</w:t>
            </w:r>
          </w:p>
        </w:tc>
        <w:tc>
          <w:tcPr>
            <w:tcW w:w="330" w:type="pct"/>
            <w:tcBorders>
              <w:top w:val="nil"/>
              <w:left w:val="single" w:sz="4" w:space="0" w:color="auto"/>
              <w:bottom w:val="single" w:sz="4" w:space="0" w:color="auto"/>
              <w:right w:val="single" w:sz="4" w:space="0" w:color="auto"/>
            </w:tcBorders>
            <w:vAlign w:val="center"/>
          </w:tcPr>
          <w:p w14:paraId="01CA758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122</w:t>
            </w:r>
          </w:p>
        </w:tc>
        <w:tc>
          <w:tcPr>
            <w:tcW w:w="707" w:type="pct"/>
            <w:tcBorders>
              <w:top w:val="nil"/>
              <w:left w:val="single" w:sz="4" w:space="0" w:color="auto"/>
              <w:bottom w:val="single" w:sz="4" w:space="0" w:color="auto"/>
              <w:right w:val="single" w:sz="4" w:space="0" w:color="auto"/>
            </w:tcBorders>
            <w:vAlign w:val="center"/>
          </w:tcPr>
          <w:p w14:paraId="4F0A875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Wang-dataa</w:t>
            </w:r>
          </w:p>
        </w:tc>
      </w:tr>
      <w:tr w:rsidR="0002691B" w:rsidRPr="005A7BEF" w14:paraId="273A1407"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35FB892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15</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0DC8E520"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Asomdwee</w:t>
            </w:r>
          </w:p>
        </w:tc>
        <w:tc>
          <w:tcPr>
            <w:tcW w:w="715" w:type="pct"/>
            <w:tcBorders>
              <w:top w:val="nil"/>
              <w:left w:val="single" w:sz="4" w:space="0" w:color="auto"/>
              <w:bottom w:val="single" w:sz="4" w:space="0" w:color="auto"/>
              <w:right w:val="single" w:sz="4" w:space="0" w:color="auto"/>
            </w:tcBorders>
            <w:vAlign w:val="center"/>
          </w:tcPr>
          <w:p w14:paraId="6F0AB53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51</w:t>
            </w:r>
          </w:p>
        </w:tc>
        <w:tc>
          <w:tcPr>
            <w:tcW w:w="828" w:type="pct"/>
            <w:tcBorders>
              <w:top w:val="nil"/>
              <w:left w:val="single" w:sz="4" w:space="0" w:color="auto"/>
              <w:bottom w:val="single" w:sz="4" w:space="0" w:color="auto"/>
              <w:right w:val="single" w:sz="4" w:space="0" w:color="auto"/>
            </w:tcBorders>
            <w:vAlign w:val="center"/>
          </w:tcPr>
          <w:p w14:paraId="08D61E5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CSIR-Omankwa</w:t>
            </w:r>
          </w:p>
        </w:tc>
        <w:tc>
          <w:tcPr>
            <w:tcW w:w="658" w:type="pct"/>
            <w:tcBorders>
              <w:top w:val="nil"/>
              <w:left w:val="single" w:sz="4" w:space="0" w:color="auto"/>
              <w:bottom w:val="single" w:sz="4" w:space="0" w:color="auto"/>
              <w:right w:val="single" w:sz="4" w:space="0" w:color="auto"/>
            </w:tcBorders>
            <w:vAlign w:val="center"/>
          </w:tcPr>
          <w:p w14:paraId="1956240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87</w:t>
            </w:r>
          </w:p>
        </w:tc>
        <w:tc>
          <w:tcPr>
            <w:tcW w:w="658" w:type="pct"/>
            <w:tcBorders>
              <w:top w:val="nil"/>
              <w:left w:val="single" w:sz="4" w:space="0" w:color="auto"/>
              <w:bottom w:val="single" w:sz="4" w:space="0" w:color="auto"/>
              <w:right w:val="single" w:sz="4" w:space="0" w:color="auto"/>
            </w:tcBorders>
            <w:vAlign w:val="center"/>
          </w:tcPr>
          <w:p w14:paraId="18B009A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Mmo teaa</w:t>
            </w:r>
          </w:p>
        </w:tc>
        <w:tc>
          <w:tcPr>
            <w:tcW w:w="330" w:type="pct"/>
            <w:tcBorders>
              <w:top w:val="nil"/>
              <w:left w:val="single" w:sz="4" w:space="0" w:color="auto"/>
              <w:bottom w:val="single" w:sz="4" w:space="0" w:color="auto"/>
              <w:right w:val="single" w:sz="4" w:space="0" w:color="auto"/>
            </w:tcBorders>
            <w:vAlign w:val="center"/>
          </w:tcPr>
          <w:p w14:paraId="346E92C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123</w:t>
            </w:r>
          </w:p>
        </w:tc>
        <w:tc>
          <w:tcPr>
            <w:tcW w:w="707" w:type="pct"/>
            <w:tcBorders>
              <w:top w:val="nil"/>
              <w:left w:val="single" w:sz="4" w:space="0" w:color="auto"/>
              <w:bottom w:val="single" w:sz="4" w:space="0" w:color="auto"/>
              <w:right w:val="single" w:sz="4" w:space="0" w:color="auto"/>
            </w:tcBorders>
            <w:vAlign w:val="center"/>
          </w:tcPr>
          <w:p w14:paraId="11027B1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Warikamana</w:t>
            </w:r>
          </w:p>
        </w:tc>
      </w:tr>
      <w:tr w:rsidR="0002691B" w:rsidRPr="005A7BEF" w14:paraId="75CF1214"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7A1F1A1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16</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1639FF5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Bankye Botan</w:t>
            </w:r>
          </w:p>
        </w:tc>
        <w:tc>
          <w:tcPr>
            <w:tcW w:w="715" w:type="pct"/>
            <w:tcBorders>
              <w:top w:val="nil"/>
              <w:left w:val="single" w:sz="4" w:space="0" w:color="auto"/>
              <w:bottom w:val="single" w:sz="4" w:space="0" w:color="auto"/>
              <w:right w:val="single" w:sz="4" w:space="0" w:color="auto"/>
            </w:tcBorders>
            <w:vAlign w:val="center"/>
          </w:tcPr>
          <w:p w14:paraId="4A056B9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52</w:t>
            </w:r>
          </w:p>
        </w:tc>
        <w:tc>
          <w:tcPr>
            <w:tcW w:w="828" w:type="pct"/>
            <w:tcBorders>
              <w:top w:val="nil"/>
              <w:left w:val="single" w:sz="4" w:space="0" w:color="auto"/>
              <w:bottom w:val="single" w:sz="4" w:space="0" w:color="auto"/>
              <w:right w:val="single" w:sz="4" w:space="0" w:color="auto"/>
            </w:tcBorders>
            <w:vAlign w:val="center"/>
          </w:tcPr>
          <w:p w14:paraId="4CFE836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CSIR-Pona</w:t>
            </w:r>
          </w:p>
        </w:tc>
        <w:tc>
          <w:tcPr>
            <w:tcW w:w="658" w:type="pct"/>
            <w:tcBorders>
              <w:top w:val="nil"/>
              <w:left w:val="single" w:sz="4" w:space="0" w:color="auto"/>
              <w:bottom w:val="single" w:sz="4" w:space="0" w:color="auto"/>
              <w:right w:val="single" w:sz="4" w:space="0" w:color="auto"/>
            </w:tcBorders>
            <w:vAlign w:val="center"/>
          </w:tcPr>
          <w:p w14:paraId="5B03318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88</w:t>
            </w:r>
          </w:p>
        </w:tc>
        <w:tc>
          <w:tcPr>
            <w:tcW w:w="658" w:type="pct"/>
            <w:tcBorders>
              <w:top w:val="nil"/>
              <w:left w:val="single" w:sz="4" w:space="0" w:color="auto"/>
              <w:bottom w:val="single" w:sz="4" w:space="0" w:color="auto"/>
              <w:right w:val="single" w:sz="4" w:space="0" w:color="auto"/>
            </w:tcBorders>
            <w:vAlign w:val="center"/>
          </w:tcPr>
          <w:p w14:paraId="248FC33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Nabogo rice</w:t>
            </w:r>
          </w:p>
        </w:tc>
        <w:tc>
          <w:tcPr>
            <w:tcW w:w="330" w:type="pct"/>
            <w:tcBorders>
              <w:top w:val="nil"/>
              <w:left w:val="single" w:sz="4" w:space="0" w:color="auto"/>
              <w:bottom w:val="single" w:sz="4" w:space="0" w:color="auto"/>
              <w:right w:val="single" w:sz="4" w:space="0" w:color="auto"/>
            </w:tcBorders>
            <w:vAlign w:val="bottom"/>
          </w:tcPr>
          <w:p w14:paraId="3A41C1A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124</w:t>
            </w:r>
          </w:p>
        </w:tc>
        <w:tc>
          <w:tcPr>
            <w:tcW w:w="707" w:type="pct"/>
            <w:tcBorders>
              <w:top w:val="nil"/>
              <w:left w:val="single" w:sz="4" w:space="0" w:color="auto"/>
              <w:bottom w:val="single" w:sz="4" w:space="0" w:color="auto"/>
              <w:right w:val="single" w:sz="4" w:space="0" w:color="auto"/>
            </w:tcBorders>
            <w:vAlign w:val="bottom"/>
          </w:tcPr>
          <w:p w14:paraId="07AF940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Wienco</w:t>
            </w:r>
          </w:p>
        </w:tc>
      </w:tr>
      <w:tr w:rsidR="0002691B" w:rsidRPr="005A7BEF" w14:paraId="4FF159DC"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23F5904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17</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1EAD26A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Bankyehema</w:t>
            </w:r>
          </w:p>
        </w:tc>
        <w:tc>
          <w:tcPr>
            <w:tcW w:w="715" w:type="pct"/>
            <w:tcBorders>
              <w:top w:val="nil"/>
              <w:left w:val="single" w:sz="4" w:space="0" w:color="auto"/>
              <w:bottom w:val="single" w:sz="4" w:space="0" w:color="auto"/>
              <w:right w:val="single" w:sz="4" w:space="0" w:color="auto"/>
            </w:tcBorders>
            <w:vAlign w:val="center"/>
          </w:tcPr>
          <w:p w14:paraId="73B077E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53</w:t>
            </w:r>
          </w:p>
        </w:tc>
        <w:tc>
          <w:tcPr>
            <w:tcW w:w="828" w:type="pct"/>
            <w:tcBorders>
              <w:top w:val="nil"/>
              <w:left w:val="single" w:sz="4" w:space="0" w:color="auto"/>
              <w:bottom w:val="single" w:sz="4" w:space="0" w:color="auto"/>
              <w:right w:val="single" w:sz="4" w:space="0" w:color="auto"/>
            </w:tcBorders>
            <w:vAlign w:val="center"/>
          </w:tcPr>
          <w:p w14:paraId="53F4012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CSIR-Sika Aburo</w:t>
            </w:r>
          </w:p>
        </w:tc>
        <w:tc>
          <w:tcPr>
            <w:tcW w:w="658" w:type="pct"/>
            <w:tcBorders>
              <w:top w:val="nil"/>
              <w:left w:val="single" w:sz="4" w:space="0" w:color="auto"/>
              <w:bottom w:val="single" w:sz="4" w:space="0" w:color="auto"/>
              <w:right w:val="single" w:sz="4" w:space="0" w:color="auto"/>
            </w:tcBorders>
            <w:vAlign w:val="center"/>
          </w:tcPr>
          <w:p w14:paraId="52DE00B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89</w:t>
            </w:r>
          </w:p>
        </w:tc>
        <w:tc>
          <w:tcPr>
            <w:tcW w:w="658" w:type="pct"/>
            <w:tcBorders>
              <w:top w:val="nil"/>
              <w:left w:val="single" w:sz="4" w:space="0" w:color="auto"/>
              <w:bottom w:val="single" w:sz="4" w:space="0" w:color="auto"/>
              <w:right w:val="single" w:sz="4" w:space="0" w:color="auto"/>
            </w:tcBorders>
            <w:vAlign w:val="center"/>
          </w:tcPr>
          <w:p w14:paraId="29CEB03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Naga White</w:t>
            </w:r>
          </w:p>
        </w:tc>
        <w:tc>
          <w:tcPr>
            <w:tcW w:w="330" w:type="pct"/>
            <w:tcBorders>
              <w:top w:val="nil"/>
              <w:left w:val="single" w:sz="4" w:space="0" w:color="auto"/>
              <w:bottom w:val="single" w:sz="4" w:space="0" w:color="auto"/>
              <w:right w:val="single" w:sz="4" w:space="0" w:color="auto"/>
            </w:tcBorders>
            <w:vAlign w:val="center"/>
          </w:tcPr>
          <w:p w14:paraId="794A32B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125</w:t>
            </w:r>
          </w:p>
        </w:tc>
        <w:tc>
          <w:tcPr>
            <w:tcW w:w="707" w:type="pct"/>
            <w:tcBorders>
              <w:top w:val="nil"/>
              <w:left w:val="single" w:sz="4" w:space="0" w:color="auto"/>
              <w:bottom w:val="single" w:sz="4" w:space="0" w:color="auto"/>
              <w:right w:val="single" w:sz="4" w:space="0" w:color="auto"/>
            </w:tcBorders>
            <w:vAlign w:val="center"/>
          </w:tcPr>
          <w:p w14:paraId="2E88C4C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Zaayura</w:t>
            </w:r>
          </w:p>
        </w:tc>
      </w:tr>
      <w:tr w:rsidR="0002691B" w:rsidRPr="005A7BEF" w14:paraId="19C3415F" w14:textId="77777777" w:rsidTr="00B81CB3">
        <w:trPr>
          <w:trHeight w:val="70"/>
        </w:trPr>
        <w:tc>
          <w:tcPr>
            <w:tcW w:w="202" w:type="pct"/>
            <w:tcBorders>
              <w:top w:val="nil"/>
              <w:left w:val="single" w:sz="4" w:space="0" w:color="auto"/>
              <w:bottom w:val="single" w:sz="4" w:space="0" w:color="auto"/>
              <w:right w:val="single" w:sz="4" w:space="0" w:color="auto"/>
            </w:tcBorders>
            <w:vAlign w:val="bottom"/>
          </w:tcPr>
          <w:p w14:paraId="791131C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18</w:t>
            </w:r>
          </w:p>
        </w:tc>
        <w:tc>
          <w:tcPr>
            <w:tcW w:w="902" w:type="pct"/>
            <w:tcBorders>
              <w:top w:val="nil"/>
              <w:left w:val="single" w:sz="4" w:space="0" w:color="auto"/>
              <w:bottom w:val="single" w:sz="4" w:space="0" w:color="auto"/>
              <w:right w:val="single" w:sz="4" w:space="0" w:color="auto"/>
            </w:tcBorders>
            <w:shd w:val="clear" w:color="auto" w:fill="auto"/>
            <w:noWrap/>
            <w:vAlign w:val="bottom"/>
            <w:hideMark/>
          </w:tcPr>
          <w:p w14:paraId="23AF658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Bawuta</w:t>
            </w:r>
          </w:p>
        </w:tc>
        <w:tc>
          <w:tcPr>
            <w:tcW w:w="715" w:type="pct"/>
            <w:tcBorders>
              <w:top w:val="nil"/>
              <w:left w:val="single" w:sz="4" w:space="0" w:color="auto"/>
              <w:bottom w:val="single" w:sz="4" w:space="0" w:color="auto"/>
              <w:right w:val="single" w:sz="4" w:space="0" w:color="auto"/>
            </w:tcBorders>
            <w:vAlign w:val="center"/>
          </w:tcPr>
          <w:p w14:paraId="1AD5C0F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54</w:t>
            </w:r>
          </w:p>
        </w:tc>
        <w:tc>
          <w:tcPr>
            <w:tcW w:w="828" w:type="pct"/>
            <w:tcBorders>
              <w:top w:val="nil"/>
              <w:left w:val="single" w:sz="4" w:space="0" w:color="auto"/>
              <w:bottom w:val="single" w:sz="4" w:space="0" w:color="auto"/>
              <w:right w:val="single" w:sz="4" w:space="0" w:color="auto"/>
            </w:tcBorders>
            <w:vAlign w:val="center"/>
          </w:tcPr>
          <w:p w14:paraId="1559431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Dadaba</w:t>
            </w:r>
          </w:p>
        </w:tc>
        <w:tc>
          <w:tcPr>
            <w:tcW w:w="658" w:type="pct"/>
            <w:tcBorders>
              <w:top w:val="nil"/>
              <w:left w:val="single" w:sz="4" w:space="0" w:color="auto"/>
              <w:bottom w:val="single" w:sz="4" w:space="0" w:color="auto"/>
              <w:right w:val="single" w:sz="4" w:space="0" w:color="auto"/>
            </w:tcBorders>
            <w:vAlign w:val="center"/>
          </w:tcPr>
          <w:p w14:paraId="1C6F7E0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90</w:t>
            </w:r>
          </w:p>
        </w:tc>
        <w:tc>
          <w:tcPr>
            <w:tcW w:w="658" w:type="pct"/>
            <w:tcBorders>
              <w:top w:val="nil"/>
              <w:left w:val="single" w:sz="4" w:space="0" w:color="auto"/>
              <w:bottom w:val="single" w:sz="4" w:space="0" w:color="auto"/>
              <w:right w:val="single" w:sz="4" w:space="0" w:color="auto"/>
            </w:tcBorders>
            <w:vAlign w:val="center"/>
          </w:tcPr>
          <w:p w14:paraId="7C42C6F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NERICA 1</w:t>
            </w:r>
          </w:p>
        </w:tc>
        <w:tc>
          <w:tcPr>
            <w:tcW w:w="330" w:type="pct"/>
            <w:tcBorders>
              <w:top w:val="nil"/>
              <w:left w:val="single" w:sz="4" w:space="0" w:color="auto"/>
              <w:bottom w:val="single" w:sz="4" w:space="0" w:color="auto"/>
              <w:right w:val="single" w:sz="4" w:space="0" w:color="auto"/>
            </w:tcBorders>
            <w:vAlign w:val="bottom"/>
          </w:tcPr>
          <w:p w14:paraId="28D86F5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-666</w:t>
            </w:r>
          </w:p>
        </w:tc>
        <w:tc>
          <w:tcPr>
            <w:tcW w:w="707" w:type="pct"/>
            <w:tcBorders>
              <w:top w:val="nil"/>
              <w:left w:val="single" w:sz="4" w:space="0" w:color="auto"/>
              <w:bottom w:val="single" w:sz="4" w:space="0" w:color="auto"/>
              <w:right w:val="single" w:sz="4" w:space="0" w:color="auto"/>
            </w:tcBorders>
            <w:vAlign w:val="bottom"/>
          </w:tcPr>
          <w:p w14:paraId="1235171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Other (please specify)</w:t>
            </w:r>
          </w:p>
        </w:tc>
      </w:tr>
      <w:tr w:rsidR="0002691B" w:rsidRPr="005A7BEF" w14:paraId="3EE9BCB1"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72AF8A9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19</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53649BB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Bawutawuta</w:t>
            </w:r>
          </w:p>
        </w:tc>
        <w:tc>
          <w:tcPr>
            <w:tcW w:w="715" w:type="pct"/>
            <w:tcBorders>
              <w:top w:val="nil"/>
              <w:left w:val="single" w:sz="4" w:space="0" w:color="auto"/>
              <w:bottom w:val="single" w:sz="4" w:space="0" w:color="auto"/>
              <w:right w:val="single" w:sz="4" w:space="0" w:color="auto"/>
            </w:tcBorders>
            <w:vAlign w:val="center"/>
          </w:tcPr>
          <w:p w14:paraId="55B6CC2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55</w:t>
            </w:r>
          </w:p>
        </w:tc>
        <w:tc>
          <w:tcPr>
            <w:tcW w:w="828" w:type="pct"/>
            <w:tcBorders>
              <w:top w:val="nil"/>
              <w:left w:val="single" w:sz="4" w:space="0" w:color="auto"/>
              <w:bottom w:val="single" w:sz="4" w:space="0" w:color="auto"/>
              <w:right w:val="single" w:sz="4" w:space="0" w:color="auto"/>
            </w:tcBorders>
            <w:vAlign w:val="center"/>
          </w:tcPr>
          <w:p w14:paraId="60C35DC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Digang</w:t>
            </w:r>
          </w:p>
        </w:tc>
        <w:tc>
          <w:tcPr>
            <w:tcW w:w="658" w:type="pct"/>
            <w:tcBorders>
              <w:top w:val="nil"/>
              <w:left w:val="single" w:sz="4" w:space="0" w:color="auto"/>
              <w:bottom w:val="single" w:sz="4" w:space="0" w:color="auto"/>
              <w:right w:val="single" w:sz="4" w:space="0" w:color="auto"/>
            </w:tcBorders>
            <w:vAlign w:val="center"/>
          </w:tcPr>
          <w:p w14:paraId="41F21C3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91</w:t>
            </w:r>
          </w:p>
        </w:tc>
        <w:tc>
          <w:tcPr>
            <w:tcW w:w="658" w:type="pct"/>
            <w:tcBorders>
              <w:top w:val="nil"/>
              <w:left w:val="single" w:sz="4" w:space="0" w:color="auto"/>
              <w:bottom w:val="single" w:sz="4" w:space="0" w:color="auto"/>
              <w:right w:val="single" w:sz="4" w:space="0" w:color="auto"/>
            </w:tcBorders>
            <w:vAlign w:val="center"/>
          </w:tcPr>
          <w:p w14:paraId="00318AA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NERICA 2</w:t>
            </w:r>
          </w:p>
        </w:tc>
        <w:tc>
          <w:tcPr>
            <w:tcW w:w="330" w:type="pct"/>
            <w:tcBorders>
              <w:top w:val="nil"/>
              <w:left w:val="single" w:sz="4" w:space="0" w:color="auto"/>
              <w:bottom w:val="single" w:sz="4" w:space="0" w:color="auto"/>
              <w:right w:val="single" w:sz="4" w:space="0" w:color="auto"/>
            </w:tcBorders>
            <w:vAlign w:val="bottom"/>
          </w:tcPr>
          <w:p w14:paraId="07A006C0"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-888</w:t>
            </w:r>
          </w:p>
        </w:tc>
        <w:tc>
          <w:tcPr>
            <w:tcW w:w="707" w:type="pct"/>
            <w:tcBorders>
              <w:top w:val="nil"/>
              <w:left w:val="single" w:sz="4" w:space="0" w:color="auto"/>
              <w:bottom w:val="single" w:sz="4" w:space="0" w:color="auto"/>
              <w:right w:val="single" w:sz="4" w:space="0" w:color="auto"/>
            </w:tcBorders>
            <w:vAlign w:val="bottom"/>
          </w:tcPr>
          <w:p w14:paraId="212FB970"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Refuse to answer</w:t>
            </w:r>
          </w:p>
        </w:tc>
      </w:tr>
      <w:tr w:rsidR="0002691B" w:rsidRPr="005A7BEF" w14:paraId="2409C107"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27F8BA0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20</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0C05EAC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Bengbie</w:t>
            </w:r>
          </w:p>
        </w:tc>
        <w:tc>
          <w:tcPr>
            <w:tcW w:w="715" w:type="pct"/>
            <w:tcBorders>
              <w:top w:val="nil"/>
              <w:left w:val="single" w:sz="4" w:space="0" w:color="auto"/>
              <w:bottom w:val="single" w:sz="4" w:space="0" w:color="auto"/>
              <w:right w:val="single" w:sz="4" w:space="0" w:color="auto"/>
            </w:tcBorders>
            <w:vAlign w:val="center"/>
          </w:tcPr>
          <w:p w14:paraId="5A0D73C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56</w:t>
            </w:r>
          </w:p>
        </w:tc>
        <w:tc>
          <w:tcPr>
            <w:tcW w:w="828" w:type="pct"/>
            <w:tcBorders>
              <w:top w:val="nil"/>
              <w:left w:val="single" w:sz="4" w:space="0" w:color="auto"/>
              <w:bottom w:val="single" w:sz="4" w:space="0" w:color="auto"/>
              <w:right w:val="single" w:sz="4" w:space="0" w:color="auto"/>
            </w:tcBorders>
            <w:vAlign w:val="center"/>
          </w:tcPr>
          <w:p w14:paraId="51200AD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Dodzi</w:t>
            </w:r>
          </w:p>
        </w:tc>
        <w:tc>
          <w:tcPr>
            <w:tcW w:w="658" w:type="pct"/>
            <w:tcBorders>
              <w:top w:val="nil"/>
              <w:left w:val="single" w:sz="4" w:space="0" w:color="auto"/>
              <w:bottom w:val="single" w:sz="4" w:space="0" w:color="auto"/>
              <w:right w:val="single" w:sz="4" w:space="0" w:color="auto"/>
            </w:tcBorders>
            <w:vAlign w:val="center"/>
          </w:tcPr>
          <w:p w14:paraId="554D8B2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92</w:t>
            </w:r>
          </w:p>
        </w:tc>
        <w:tc>
          <w:tcPr>
            <w:tcW w:w="658" w:type="pct"/>
            <w:tcBorders>
              <w:top w:val="nil"/>
              <w:left w:val="single" w:sz="4" w:space="0" w:color="auto"/>
              <w:bottom w:val="single" w:sz="4" w:space="0" w:color="auto"/>
              <w:right w:val="single" w:sz="4" w:space="0" w:color="auto"/>
            </w:tcBorders>
            <w:vAlign w:val="center"/>
          </w:tcPr>
          <w:p w14:paraId="1ADFA92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Nkabom</w:t>
            </w:r>
          </w:p>
        </w:tc>
        <w:tc>
          <w:tcPr>
            <w:tcW w:w="330" w:type="pct"/>
            <w:tcBorders>
              <w:top w:val="nil"/>
              <w:left w:val="single" w:sz="4" w:space="0" w:color="auto"/>
              <w:bottom w:val="single" w:sz="4" w:space="0" w:color="auto"/>
              <w:right w:val="single" w:sz="4" w:space="0" w:color="auto"/>
            </w:tcBorders>
            <w:vAlign w:val="bottom"/>
          </w:tcPr>
          <w:p w14:paraId="116975D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-999</w:t>
            </w:r>
          </w:p>
        </w:tc>
        <w:tc>
          <w:tcPr>
            <w:tcW w:w="707" w:type="pct"/>
            <w:tcBorders>
              <w:top w:val="nil"/>
              <w:left w:val="single" w:sz="4" w:space="0" w:color="auto"/>
              <w:bottom w:val="single" w:sz="4" w:space="0" w:color="auto"/>
              <w:right w:val="single" w:sz="4" w:space="0" w:color="auto"/>
            </w:tcBorders>
            <w:vAlign w:val="bottom"/>
          </w:tcPr>
          <w:p w14:paraId="15DB95A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Don't know</w:t>
            </w:r>
          </w:p>
        </w:tc>
      </w:tr>
      <w:tr w:rsidR="0002691B" w:rsidRPr="005A7BEF" w14:paraId="50A570B5"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253EDF5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21</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780AF67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Bengpla</w:t>
            </w:r>
          </w:p>
        </w:tc>
        <w:tc>
          <w:tcPr>
            <w:tcW w:w="715" w:type="pct"/>
            <w:tcBorders>
              <w:top w:val="nil"/>
              <w:left w:val="single" w:sz="4" w:space="0" w:color="auto"/>
              <w:bottom w:val="single" w:sz="4" w:space="0" w:color="auto"/>
              <w:right w:val="single" w:sz="4" w:space="0" w:color="auto"/>
            </w:tcBorders>
            <w:vAlign w:val="center"/>
          </w:tcPr>
          <w:p w14:paraId="579E996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57</w:t>
            </w:r>
          </w:p>
        </w:tc>
        <w:tc>
          <w:tcPr>
            <w:tcW w:w="828" w:type="pct"/>
            <w:tcBorders>
              <w:top w:val="nil"/>
              <w:left w:val="single" w:sz="4" w:space="0" w:color="auto"/>
              <w:bottom w:val="single" w:sz="4" w:space="0" w:color="auto"/>
              <w:right w:val="single" w:sz="4" w:space="0" w:color="auto"/>
            </w:tcBorders>
            <w:vAlign w:val="center"/>
          </w:tcPr>
          <w:p w14:paraId="7A702AF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Dorado</w:t>
            </w:r>
          </w:p>
        </w:tc>
        <w:tc>
          <w:tcPr>
            <w:tcW w:w="658" w:type="pct"/>
            <w:tcBorders>
              <w:top w:val="nil"/>
              <w:left w:val="single" w:sz="4" w:space="0" w:color="auto"/>
              <w:bottom w:val="single" w:sz="4" w:space="0" w:color="auto"/>
              <w:right w:val="single" w:sz="4" w:space="0" w:color="auto"/>
            </w:tcBorders>
            <w:vAlign w:val="center"/>
          </w:tcPr>
          <w:p w14:paraId="3C2DD73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93</w:t>
            </w:r>
          </w:p>
        </w:tc>
        <w:tc>
          <w:tcPr>
            <w:tcW w:w="658" w:type="pct"/>
            <w:tcBorders>
              <w:top w:val="nil"/>
              <w:left w:val="single" w:sz="4" w:space="0" w:color="auto"/>
              <w:bottom w:val="single" w:sz="4" w:space="0" w:color="auto"/>
              <w:right w:val="single" w:sz="4" w:space="0" w:color="auto"/>
            </w:tcBorders>
            <w:vAlign w:val="center"/>
          </w:tcPr>
          <w:p w14:paraId="45A658E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Nyeri-Kobga</w:t>
            </w:r>
          </w:p>
        </w:tc>
        <w:tc>
          <w:tcPr>
            <w:tcW w:w="330" w:type="pct"/>
            <w:tcBorders>
              <w:top w:val="nil"/>
              <w:left w:val="single" w:sz="4" w:space="0" w:color="auto"/>
              <w:bottom w:val="single" w:sz="4" w:space="0" w:color="auto"/>
              <w:right w:val="single" w:sz="4" w:space="0" w:color="auto"/>
            </w:tcBorders>
            <w:vAlign w:val="center"/>
          </w:tcPr>
          <w:p w14:paraId="19ACB244"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113F9E37" w14:textId="77777777" w:rsidR="0002691B" w:rsidRPr="005A7BEF" w:rsidRDefault="0002691B" w:rsidP="005A7BEF">
            <w:pPr>
              <w:spacing w:line="276" w:lineRule="auto"/>
              <w:jc w:val="center"/>
              <w:rPr>
                <w:rFonts w:ascii="Arial" w:hAnsi="Arial" w:cs="Arial"/>
                <w:sz w:val="16"/>
                <w:szCs w:val="16"/>
              </w:rPr>
            </w:pPr>
          </w:p>
        </w:tc>
      </w:tr>
      <w:tr w:rsidR="0002691B" w:rsidRPr="005A7BEF" w14:paraId="1B17479B"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75E1A99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22</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6D33FDE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Bihilifa</w:t>
            </w:r>
          </w:p>
        </w:tc>
        <w:tc>
          <w:tcPr>
            <w:tcW w:w="715" w:type="pct"/>
            <w:tcBorders>
              <w:top w:val="nil"/>
              <w:left w:val="single" w:sz="4" w:space="0" w:color="auto"/>
              <w:bottom w:val="single" w:sz="4" w:space="0" w:color="auto"/>
              <w:right w:val="single" w:sz="4" w:space="0" w:color="auto"/>
            </w:tcBorders>
            <w:vAlign w:val="bottom"/>
          </w:tcPr>
          <w:p w14:paraId="7E9FED5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58</w:t>
            </w:r>
          </w:p>
        </w:tc>
        <w:tc>
          <w:tcPr>
            <w:tcW w:w="828" w:type="pct"/>
            <w:tcBorders>
              <w:top w:val="nil"/>
              <w:left w:val="single" w:sz="4" w:space="0" w:color="auto"/>
              <w:bottom w:val="single" w:sz="4" w:space="0" w:color="auto"/>
              <w:right w:val="single" w:sz="4" w:space="0" w:color="auto"/>
            </w:tcBorders>
            <w:vAlign w:val="bottom"/>
          </w:tcPr>
          <w:p w14:paraId="58620B6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Duadekpakpa</w:t>
            </w:r>
          </w:p>
        </w:tc>
        <w:tc>
          <w:tcPr>
            <w:tcW w:w="658" w:type="pct"/>
            <w:tcBorders>
              <w:top w:val="nil"/>
              <w:left w:val="single" w:sz="4" w:space="0" w:color="auto"/>
              <w:bottom w:val="single" w:sz="4" w:space="0" w:color="auto"/>
              <w:right w:val="single" w:sz="4" w:space="0" w:color="auto"/>
            </w:tcBorders>
            <w:vAlign w:val="bottom"/>
          </w:tcPr>
          <w:p w14:paraId="445B9F8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94</w:t>
            </w:r>
          </w:p>
        </w:tc>
        <w:tc>
          <w:tcPr>
            <w:tcW w:w="658" w:type="pct"/>
            <w:tcBorders>
              <w:top w:val="nil"/>
              <w:left w:val="single" w:sz="4" w:space="0" w:color="auto"/>
              <w:bottom w:val="single" w:sz="4" w:space="0" w:color="auto"/>
              <w:right w:val="single" w:sz="4" w:space="0" w:color="auto"/>
            </w:tcBorders>
            <w:vAlign w:val="bottom"/>
          </w:tcPr>
          <w:p w14:paraId="0A0380E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Obatampa</w:t>
            </w:r>
          </w:p>
        </w:tc>
        <w:tc>
          <w:tcPr>
            <w:tcW w:w="330" w:type="pct"/>
            <w:tcBorders>
              <w:top w:val="nil"/>
              <w:left w:val="single" w:sz="4" w:space="0" w:color="auto"/>
              <w:bottom w:val="single" w:sz="4" w:space="0" w:color="auto"/>
              <w:right w:val="single" w:sz="4" w:space="0" w:color="auto"/>
            </w:tcBorders>
            <w:vAlign w:val="center"/>
          </w:tcPr>
          <w:p w14:paraId="437480EC"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6782AC42" w14:textId="77777777" w:rsidR="0002691B" w:rsidRPr="005A7BEF" w:rsidRDefault="0002691B" w:rsidP="005A7BEF">
            <w:pPr>
              <w:spacing w:line="276" w:lineRule="auto"/>
              <w:jc w:val="center"/>
              <w:rPr>
                <w:rFonts w:ascii="Arial" w:hAnsi="Arial" w:cs="Arial"/>
                <w:sz w:val="16"/>
                <w:szCs w:val="16"/>
              </w:rPr>
            </w:pPr>
          </w:p>
        </w:tc>
      </w:tr>
      <w:tr w:rsidR="0002691B" w:rsidRPr="005A7BEF" w14:paraId="5A7F9F33"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6722C0C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23</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3B4B5AD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Bodia</w:t>
            </w:r>
          </w:p>
        </w:tc>
        <w:tc>
          <w:tcPr>
            <w:tcW w:w="715" w:type="pct"/>
            <w:tcBorders>
              <w:top w:val="nil"/>
              <w:left w:val="single" w:sz="4" w:space="0" w:color="auto"/>
              <w:bottom w:val="single" w:sz="4" w:space="0" w:color="auto"/>
              <w:right w:val="single" w:sz="4" w:space="0" w:color="auto"/>
            </w:tcBorders>
            <w:vAlign w:val="bottom"/>
          </w:tcPr>
          <w:p w14:paraId="54E949F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59</w:t>
            </w:r>
          </w:p>
        </w:tc>
        <w:tc>
          <w:tcPr>
            <w:tcW w:w="828" w:type="pct"/>
            <w:tcBorders>
              <w:top w:val="nil"/>
              <w:left w:val="single" w:sz="4" w:space="0" w:color="auto"/>
              <w:bottom w:val="single" w:sz="4" w:space="0" w:color="auto"/>
              <w:right w:val="single" w:sz="4" w:space="0" w:color="auto"/>
            </w:tcBorders>
            <w:vAlign w:val="bottom"/>
          </w:tcPr>
          <w:p w14:paraId="14C8653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Esam</w:t>
            </w:r>
          </w:p>
        </w:tc>
        <w:tc>
          <w:tcPr>
            <w:tcW w:w="658" w:type="pct"/>
            <w:tcBorders>
              <w:top w:val="nil"/>
              <w:left w:val="single" w:sz="4" w:space="0" w:color="auto"/>
              <w:bottom w:val="single" w:sz="4" w:space="0" w:color="auto"/>
              <w:right w:val="single" w:sz="4" w:space="0" w:color="auto"/>
            </w:tcBorders>
            <w:vAlign w:val="bottom"/>
          </w:tcPr>
          <w:p w14:paraId="66E00E4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95</w:t>
            </w:r>
          </w:p>
        </w:tc>
        <w:tc>
          <w:tcPr>
            <w:tcW w:w="658" w:type="pct"/>
            <w:tcBorders>
              <w:top w:val="nil"/>
              <w:left w:val="single" w:sz="4" w:space="0" w:color="auto"/>
              <w:bottom w:val="single" w:sz="4" w:space="0" w:color="auto"/>
              <w:right w:val="single" w:sz="4" w:space="0" w:color="auto"/>
            </w:tcBorders>
            <w:vAlign w:val="bottom"/>
          </w:tcPr>
          <w:p w14:paraId="3C909A1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Okomasa</w:t>
            </w:r>
          </w:p>
        </w:tc>
        <w:tc>
          <w:tcPr>
            <w:tcW w:w="330" w:type="pct"/>
            <w:tcBorders>
              <w:top w:val="nil"/>
              <w:left w:val="single" w:sz="4" w:space="0" w:color="auto"/>
              <w:bottom w:val="single" w:sz="4" w:space="0" w:color="auto"/>
              <w:right w:val="single" w:sz="4" w:space="0" w:color="auto"/>
            </w:tcBorders>
            <w:vAlign w:val="center"/>
          </w:tcPr>
          <w:p w14:paraId="1273B468"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7BDCA3AA" w14:textId="77777777" w:rsidR="0002691B" w:rsidRPr="005A7BEF" w:rsidRDefault="0002691B" w:rsidP="005A7BEF">
            <w:pPr>
              <w:spacing w:line="276" w:lineRule="auto"/>
              <w:jc w:val="center"/>
              <w:rPr>
                <w:rFonts w:ascii="Arial" w:hAnsi="Arial" w:cs="Arial"/>
                <w:sz w:val="16"/>
                <w:szCs w:val="16"/>
              </w:rPr>
            </w:pPr>
          </w:p>
        </w:tc>
      </w:tr>
      <w:tr w:rsidR="0002691B" w:rsidRPr="005A7BEF" w14:paraId="404F1C3A"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6D0B5DD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24</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681BD3A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Capevars Bankye</w:t>
            </w:r>
          </w:p>
        </w:tc>
        <w:tc>
          <w:tcPr>
            <w:tcW w:w="715" w:type="pct"/>
            <w:tcBorders>
              <w:top w:val="nil"/>
              <w:left w:val="single" w:sz="4" w:space="0" w:color="auto"/>
              <w:bottom w:val="single" w:sz="4" w:space="0" w:color="auto"/>
              <w:right w:val="single" w:sz="4" w:space="0" w:color="auto"/>
            </w:tcBorders>
            <w:vAlign w:val="center"/>
          </w:tcPr>
          <w:p w14:paraId="0E94744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60</w:t>
            </w:r>
          </w:p>
        </w:tc>
        <w:tc>
          <w:tcPr>
            <w:tcW w:w="828" w:type="pct"/>
            <w:tcBorders>
              <w:top w:val="nil"/>
              <w:left w:val="single" w:sz="4" w:space="0" w:color="auto"/>
              <w:bottom w:val="single" w:sz="4" w:space="0" w:color="auto"/>
              <w:right w:val="single" w:sz="4" w:space="0" w:color="auto"/>
            </w:tcBorders>
            <w:vAlign w:val="center"/>
          </w:tcPr>
          <w:p w14:paraId="703DBF3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Eskamay</w:t>
            </w:r>
          </w:p>
        </w:tc>
        <w:tc>
          <w:tcPr>
            <w:tcW w:w="658" w:type="pct"/>
            <w:tcBorders>
              <w:top w:val="nil"/>
              <w:left w:val="single" w:sz="4" w:space="0" w:color="auto"/>
              <w:bottom w:val="single" w:sz="4" w:space="0" w:color="auto"/>
              <w:right w:val="single" w:sz="4" w:space="0" w:color="auto"/>
            </w:tcBorders>
            <w:vAlign w:val="center"/>
          </w:tcPr>
          <w:p w14:paraId="0BDE027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96</w:t>
            </w:r>
          </w:p>
        </w:tc>
        <w:tc>
          <w:tcPr>
            <w:tcW w:w="658" w:type="pct"/>
            <w:tcBorders>
              <w:top w:val="nil"/>
              <w:left w:val="single" w:sz="4" w:space="0" w:color="auto"/>
              <w:bottom w:val="single" w:sz="4" w:space="0" w:color="auto"/>
              <w:right w:val="single" w:sz="4" w:space="0" w:color="auto"/>
            </w:tcBorders>
            <w:vAlign w:val="center"/>
          </w:tcPr>
          <w:p w14:paraId="5F1071F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Opeaburo</w:t>
            </w:r>
          </w:p>
        </w:tc>
        <w:tc>
          <w:tcPr>
            <w:tcW w:w="330" w:type="pct"/>
            <w:tcBorders>
              <w:top w:val="nil"/>
              <w:left w:val="single" w:sz="4" w:space="0" w:color="auto"/>
              <w:bottom w:val="single" w:sz="4" w:space="0" w:color="auto"/>
              <w:right w:val="single" w:sz="4" w:space="0" w:color="auto"/>
            </w:tcBorders>
            <w:vAlign w:val="center"/>
          </w:tcPr>
          <w:p w14:paraId="14F093BB"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6C602A99" w14:textId="77777777" w:rsidR="0002691B" w:rsidRPr="005A7BEF" w:rsidRDefault="0002691B" w:rsidP="005A7BEF">
            <w:pPr>
              <w:spacing w:line="276" w:lineRule="auto"/>
              <w:jc w:val="center"/>
              <w:rPr>
                <w:rFonts w:ascii="Arial" w:hAnsi="Arial" w:cs="Arial"/>
                <w:sz w:val="16"/>
                <w:szCs w:val="16"/>
              </w:rPr>
            </w:pPr>
          </w:p>
        </w:tc>
      </w:tr>
      <w:tr w:rsidR="0002691B" w:rsidRPr="005A7BEF" w14:paraId="2893983E"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35FAC59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25</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707B40F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Cida-ba</w:t>
            </w:r>
          </w:p>
        </w:tc>
        <w:tc>
          <w:tcPr>
            <w:tcW w:w="715" w:type="pct"/>
            <w:tcBorders>
              <w:top w:val="nil"/>
              <w:left w:val="single" w:sz="4" w:space="0" w:color="auto"/>
              <w:bottom w:val="single" w:sz="4" w:space="0" w:color="auto"/>
              <w:right w:val="single" w:sz="4" w:space="0" w:color="auto"/>
            </w:tcBorders>
            <w:vAlign w:val="center"/>
          </w:tcPr>
          <w:p w14:paraId="4378416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61</w:t>
            </w:r>
          </w:p>
        </w:tc>
        <w:tc>
          <w:tcPr>
            <w:tcW w:w="828" w:type="pct"/>
            <w:tcBorders>
              <w:top w:val="nil"/>
              <w:left w:val="single" w:sz="4" w:space="0" w:color="auto"/>
              <w:bottom w:val="single" w:sz="4" w:space="0" w:color="auto"/>
              <w:right w:val="single" w:sz="4" w:space="0" w:color="auto"/>
            </w:tcBorders>
            <w:vAlign w:val="center"/>
          </w:tcPr>
          <w:p w14:paraId="77713DF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Ewul-boyu</w:t>
            </w:r>
          </w:p>
        </w:tc>
        <w:tc>
          <w:tcPr>
            <w:tcW w:w="658" w:type="pct"/>
            <w:tcBorders>
              <w:top w:val="nil"/>
              <w:left w:val="single" w:sz="4" w:space="0" w:color="auto"/>
              <w:bottom w:val="single" w:sz="4" w:space="0" w:color="auto"/>
              <w:right w:val="single" w:sz="4" w:space="0" w:color="auto"/>
            </w:tcBorders>
            <w:vAlign w:val="center"/>
          </w:tcPr>
          <w:p w14:paraId="4E63261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97</w:t>
            </w:r>
          </w:p>
        </w:tc>
        <w:tc>
          <w:tcPr>
            <w:tcW w:w="658" w:type="pct"/>
            <w:tcBorders>
              <w:top w:val="nil"/>
              <w:left w:val="single" w:sz="4" w:space="0" w:color="auto"/>
              <w:bottom w:val="single" w:sz="4" w:space="0" w:color="auto"/>
              <w:right w:val="single" w:sz="4" w:space="0" w:color="auto"/>
            </w:tcBorders>
            <w:vAlign w:val="center"/>
          </w:tcPr>
          <w:p w14:paraId="4CBA0A4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Otoo Mmo</w:t>
            </w:r>
          </w:p>
        </w:tc>
        <w:tc>
          <w:tcPr>
            <w:tcW w:w="330" w:type="pct"/>
            <w:tcBorders>
              <w:top w:val="nil"/>
              <w:left w:val="single" w:sz="4" w:space="0" w:color="auto"/>
              <w:bottom w:val="single" w:sz="4" w:space="0" w:color="auto"/>
              <w:right w:val="single" w:sz="4" w:space="0" w:color="auto"/>
            </w:tcBorders>
            <w:vAlign w:val="bottom"/>
          </w:tcPr>
          <w:p w14:paraId="1828A37B"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bottom"/>
          </w:tcPr>
          <w:p w14:paraId="6A1451D0" w14:textId="77777777" w:rsidR="0002691B" w:rsidRPr="005A7BEF" w:rsidRDefault="0002691B" w:rsidP="005A7BEF">
            <w:pPr>
              <w:spacing w:line="276" w:lineRule="auto"/>
              <w:jc w:val="center"/>
              <w:rPr>
                <w:rFonts w:ascii="Arial" w:hAnsi="Arial" w:cs="Arial"/>
                <w:sz w:val="16"/>
                <w:szCs w:val="16"/>
              </w:rPr>
            </w:pPr>
          </w:p>
        </w:tc>
      </w:tr>
      <w:tr w:rsidR="0002691B" w:rsidRPr="005A7BEF" w14:paraId="3C54CF54"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414449C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26</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73CF4D8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CRI-Abrabopa</w:t>
            </w:r>
          </w:p>
        </w:tc>
        <w:tc>
          <w:tcPr>
            <w:tcW w:w="715" w:type="pct"/>
            <w:tcBorders>
              <w:top w:val="nil"/>
              <w:left w:val="single" w:sz="4" w:space="0" w:color="auto"/>
              <w:bottom w:val="single" w:sz="4" w:space="0" w:color="auto"/>
              <w:right w:val="single" w:sz="4" w:space="0" w:color="auto"/>
            </w:tcBorders>
            <w:vAlign w:val="center"/>
          </w:tcPr>
          <w:p w14:paraId="72DE260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62</w:t>
            </w:r>
          </w:p>
        </w:tc>
        <w:tc>
          <w:tcPr>
            <w:tcW w:w="828" w:type="pct"/>
            <w:tcBorders>
              <w:top w:val="nil"/>
              <w:left w:val="single" w:sz="4" w:space="0" w:color="auto"/>
              <w:bottom w:val="single" w:sz="4" w:space="0" w:color="auto"/>
              <w:right w:val="single" w:sz="4" w:space="0" w:color="auto"/>
            </w:tcBorders>
            <w:vAlign w:val="center"/>
          </w:tcPr>
          <w:p w14:paraId="4F64FF3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Faro 15</w:t>
            </w:r>
          </w:p>
        </w:tc>
        <w:tc>
          <w:tcPr>
            <w:tcW w:w="658" w:type="pct"/>
            <w:tcBorders>
              <w:top w:val="nil"/>
              <w:left w:val="single" w:sz="4" w:space="0" w:color="auto"/>
              <w:bottom w:val="single" w:sz="4" w:space="0" w:color="auto"/>
              <w:right w:val="single" w:sz="4" w:space="0" w:color="auto"/>
            </w:tcBorders>
            <w:vAlign w:val="bottom"/>
          </w:tcPr>
          <w:p w14:paraId="709F5E0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98</w:t>
            </w:r>
          </w:p>
        </w:tc>
        <w:tc>
          <w:tcPr>
            <w:tcW w:w="658" w:type="pct"/>
            <w:tcBorders>
              <w:top w:val="nil"/>
              <w:left w:val="single" w:sz="4" w:space="0" w:color="auto"/>
              <w:bottom w:val="single" w:sz="4" w:space="0" w:color="auto"/>
              <w:right w:val="single" w:sz="4" w:space="0" w:color="auto"/>
            </w:tcBorders>
            <w:vAlign w:val="bottom"/>
          </w:tcPr>
          <w:p w14:paraId="2CE83C1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Padi Tuya</w:t>
            </w:r>
          </w:p>
        </w:tc>
        <w:tc>
          <w:tcPr>
            <w:tcW w:w="330" w:type="pct"/>
            <w:tcBorders>
              <w:top w:val="nil"/>
              <w:left w:val="single" w:sz="4" w:space="0" w:color="auto"/>
              <w:bottom w:val="single" w:sz="4" w:space="0" w:color="auto"/>
              <w:right w:val="single" w:sz="4" w:space="0" w:color="auto"/>
            </w:tcBorders>
            <w:vAlign w:val="bottom"/>
          </w:tcPr>
          <w:p w14:paraId="6455311D"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bottom"/>
          </w:tcPr>
          <w:p w14:paraId="334A16AE" w14:textId="77777777" w:rsidR="0002691B" w:rsidRPr="005A7BEF" w:rsidRDefault="0002691B" w:rsidP="005A7BEF">
            <w:pPr>
              <w:spacing w:line="276" w:lineRule="auto"/>
              <w:jc w:val="center"/>
              <w:rPr>
                <w:rFonts w:ascii="Arial" w:hAnsi="Arial" w:cs="Arial"/>
                <w:sz w:val="16"/>
                <w:szCs w:val="16"/>
              </w:rPr>
            </w:pPr>
          </w:p>
        </w:tc>
      </w:tr>
      <w:tr w:rsidR="0002691B" w:rsidRPr="005A7BEF" w14:paraId="0C205DA4"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1CA2933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27</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23F7A78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CRI-Agbelifia</w:t>
            </w:r>
          </w:p>
        </w:tc>
        <w:tc>
          <w:tcPr>
            <w:tcW w:w="715" w:type="pct"/>
            <w:tcBorders>
              <w:top w:val="nil"/>
              <w:left w:val="single" w:sz="4" w:space="0" w:color="auto"/>
              <w:bottom w:val="single" w:sz="4" w:space="0" w:color="auto"/>
              <w:right w:val="single" w:sz="4" w:space="0" w:color="auto"/>
            </w:tcBorders>
            <w:vAlign w:val="center"/>
          </w:tcPr>
          <w:p w14:paraId="6EE30FD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63</w:t>
            </w:r>
          </w:p>
        </w:tc>
        <w:tc>
          <w:tcPr>
            <w:tcW w:w="828" w:type="pct"/>
            <w:tcBorders>
              <w:top w:val="nil"/>
              <w:left w:val="single" w:sz="4" w:space="0" w:color="auto"/>
              <w:bottom w:val="single" w:sz="4" w:space="0" w:color="auto"/>
              <w:right w:val="single" w:sz="4" w:space="0" w:color="auto"/>
            </w:tcBorders>
            <w:vAlign w:val="center"/>
          </w:tcPr>
          <w:p w14:paraId="17E328C9"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Fil-Ndiakong</w:t>
            </w:r>
          </w:p>
        </w:tc>
        <w:tc>
          <w:tcPr>
            <w:tcW w:w="658" w:type="pct"/>
            <w:tcBorders>
              <w:top w:val="nil"/>
              <w:left w:val="single" w:sz="4" w:space="0" w:color="auto"/>
              <w:bottom w:val="single" w:sz="4" w:space="0" w:color="auto"/>
              <w:right w:val="single" w:sz="4" w:space="0" w:color="auto"/>
            </w:tcBorders>
            <w:vAlign w:val="bottom"/>
          </w:tcPr>
          <w:p w14:paraId="00A068B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99</w:t>
            </w:r>
          </w:p>
        </w:tc>
        <w:tc>
          <w:tcPr>
            <w:tcW w:w="658" w:type="pct"/>
            <w:tcBorders>
              <w:top w:val="nil"/>
              <w:left w:val="single" w:sz="4" w:space="0" w:color="auto"/>
              <w:bottom w:val="single" w:sz="4" w:space="0" w:color="auto"/>
              <w:right w:val="single" w:sz="4" w:space="0" w:color="auto"/>
            </w:tcBorders>
            <w:vAlign w:val="bottom"/>
          </w:tcPr>
          <w:p w14:paraId="24DEB33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Pannar 12</w:t>
            </w:r>
          </w:p>
        </w:tc>
        <w:tc>
          <w:tcPr>
            <w:tcW w:w="330" w:type="pct"/>
            <w:tcBorders>
              <w:top w:val="nil"/>
              <w:left w:val="single" w:sz="4" w:space="0" w:color="auto"/>
              <w:bottom w:val="single" w:sz="4" w:space="0" w:color="auto"/>
              <w:right w:val="single" w:sz="4" w:space="0" w:color="auto"/>
            </w:tcBorders>
            <w:vAlign w:val="center"/>
          </w:tcPr>
          <w:p w14:paraId="0E8EF4D2"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1D52CA1C" w14:textId="77777777" w:rsidR="0002691B" w:rsidRPr="005A7BEF" w:rsidRDefault="0002691B" w:rsidP="005A7BEF">
            <w:pPr>
              <w:spacing w:line="276" w:lineRule="auto"/>
              <w:jc w:val="center"/>
              <w:rPr>
                <w:rFonts w:ascii="Arial" w:hAnsi="Arial" w:cs="Arial"/>
                <w:sz w:val="16"/>
                <w:szCs w:val="16"/>
              </w:rPr>
            </w:pPr>
          </w:p>
        </w:tc>
      </w:tr>
      <w:tr w:rsidR="0002691B" w:rsidRPr="005A7BEF" w14:paraId="2BB58E7D"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50B5270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28</w:t>
            </w:r>
          </w:p>
        </w:tc>
        <w:tc>
          <w:tcPr>
            <w:tcW w:w="902" w:type="pct"/>
            <w:tcBorders>
              <w:top w:val="nil"/>
              <w:left w:val="single" w:sz="4" w:space="0" w:color="auto"/>
              <w:bottom w:val="single" w:sz="4" w:space="0" w:color="auto"/>
              <w:right w:val="single" w:sz="4" w:space="0" w:color="auto"/>
            </w:tcBorders>
            <w:shd w:val="clear" w:color="auto" w:fill="auto"/>
            <w:noWrap/>
            <w:vAlign w:val="center"/>
            <w:hideMark/>
          </w:tcPr>
          <w:p w14:paraId="50A6C31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CRI-AGRA Bankye</w:t>
            </w:r>
          </w:p>
        </w:tc>
        <w:tc>
          <w:tcPr>
            <w:tcW w:w="715" w:type="pct"/>
            <w:tcBorders>
              <w:top w:val="nil"/>
              <w:left w:val="single" w:sz="4" w:space="0" w:color="auto"/>
              <w:bottom w:val="single" w:sz="4" w:space="0" w:color="auto"/>
              <w:right w:val="single" w:sz="4" w:space="0" w:color="auto"/>
            </w:tcBorders>
            <w:vAlign w:val="center"/>
          </w:tcPr>
          <w:p w14:paraId="2898456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64</w:t>
            </w:r>
          </w:p>
        </w:tc>
        <w:tc>
          <w:tcPr>
            <w:tcW w:w="828" w:type="pct"/>
            <w:tcBorders>
              <w:top w:val="nil"/>
              <w:left w:val="single" w:sz="4" w:space="0" w:color="auto"/>
              <w:bottom w:val="single" w:sz="4" w:space="0" w:color="auto"/>
              <w:right w:val="single" w:sz="4" w:space="0" w:color="auto"/>
            </w:tcBorders>
            <w:vAlign w:val="center"/>
          </w:tcPr>
          <w:p w14:paraId="74AAF1F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Framida</w:t>
            </w:r>
          </w:p>
        </w:tc>
        <w:tc>
          <w:tcPr>
            <w:tcW w:w="658" w:type="pct"/>
            <w:tcBorders>
              <w:top w:val="nil"/>
              <w:left w:val="single" w:sz="4" w:space="0" w:color="auto"/>
              <w:bottom w:val="single" w:sz="4" w:space="0" w:color="auto"/>
              <w:right w:val="single" w:sz="4" w:space="0" w:color="auto"/>
            </w:tcBorders>
            <w:vAlign w:val="bottom"/>
          </w:tcPr>
          <w:p w14:paraId="5D111BA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100</w:t>
            </w:r>
          </w:p>
        </w:tc>
        <w:tc>
          <w:tcPr>
            <w:tcW w:w="658" w:type="pct"/>
            <w:tcBorders>
              <w:top w:val="nil"/>
              <w:left w:val="single" w:sz="4" w:space="0" w:color="auto"/>
              <w:bottom w:val="single" w:sz="4" w:space="0" w:color="auto"/>
              <w:right w:val="single" w:sz="4" w:space="0" w:color="auto"/>
            </w:tcBorders>
            <w:vAlign w:val="bottom"/>
          </w:tcPr>
          <w:p w14:paraId="745F5D0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Pannar 53</w:t>
            </w:r>
          </w:p>
        </w:tc>
        <w:tc>
          <w:tcPr>
            <w:tcW w:w="330" w:type="pct"/>
            <w:tcBorders>
              <w:top w:val="nil"/>
              <w:left w:val="single" w:sz="4" w:space="0" w:color="auto"/>
              <w:bottom w:val="single" w:sz="4" w:space="0" w:color="auto"/>
              <w:right w:val="single" w:sz="4" w:space="0" w:color="auto"/>
            </w:tcBorders>
            <w:vAlign w:val="center"/>
          </w:tcPr>
          <w:p w14:paraId="09813462"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3CC34EDF" w14:textId="77777777" w:rsidR="0002691B" w:rsidRPr="005A7BEF" w:rsidRDefault="0002691B" w:rsidP="005A7BEF">
            <w:pPr>
              <w:spacing w:line="276" w:lineRule="auto"/>
              <w:jc w:val="center"/>
              <w:rPr>
                <w:rFonts w:ascii="Arial" w:hAnsi="Arial" w:cs="Arial"/>
                <w:sz w:val="16"/>
                <w:szCs w:val="16"/>
              </w:rPr>
            </w:pPr>
          </w:p>
        </w:tc>
      </w:tr>
      <w:tr w:rsidR="0002691B" w:rsidRPr="005A7BEF" w14:paraId="5A55D9A9"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6F28243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29</w:t>
            </w:r>
          </w:p>
        </w:tc>
        <w:tc>
          <w:tcPr>
            <w:tcW w:w="902" w:type="pct"/>
            <w:tcBorders>
              <w:top w:val="nil"/>
              <w:left w:val="single" w:sz="4" w:space="0" w:color="auto"/>
              <w:bottom w:val="single" w:sz="4" w:space="0" w:color="auto"/>
              <w:right w:val="single" w:sz="4" w:space="0" w:color="auto"/>
            </w:tcBorders>
            <w:shd w:val="clear" w:color="auto" w:fill="auto"/>
            <w:noWrap/>
            <w:vAlign w:val="center"/>
          </w:tcPr>
          <w:p w14:paraId="7201D41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CRI-Ahoto</w:t>
            </w:r>
          </w:p>
        </w:tc>
        <w:tc>
          <w:tcPr>
            <w:tcW w:w="715" w:type="pct"/>
            <w:tcBorders>
              <w:top w:val="nil"/>
              <w:left w:val="single" w:sz="4" w:space="0" w:color="auto"/>
              <w:bottom w:val="single" w:sz="4" w:space="0" w:color="auto"/>
              <w:right w:val="single" w:sz="4" w:space="0" w:color="auto"/>
            </w:tcBorders>
            <w:vAlign w:val="bottom"/>
          </w:tcPr>
          <w:p w14:paraId="4B31E06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65</w:t>
            </w:r>
          </w:p>
        </w:tc>
        <w:tc>
          <w:tcPr>
            <w:tcW w:w="828" w:type="pct"/>
            <w:tcBorders>
              <w:top w:val="nil"/>
              <w:left w:val="single" w:sz="4" w:space="0" w:color="auto"/>
              <w:bottom w:val="single" w:sz="4" w:space="0" w:color="auto"/>
              <w:right w:val="single" w:sz="4" w:space="0" w:color="auto"/>
            </w:tcBorders>
            <w:vAlign w:val="bottom"/>
          </w:tcPr>
          <w:p w14:paraId="537AA0D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Ganorma</w:t>
            </w:r>
          </w:p>
        </w:tc>
        <w:tc>
          <w:tcPr>
            <w:tcW w:w="658" w:type="pct"/>
            <w:tcBorders>
              <w:top w:val="nil"/>
              <w:left w:val="single" w:sz="4" w:space="0" w:color="auto"/>
              <w:bottom w:val="single" w:sz="4" w:space="0" w:color="auto"/>
              <w:right w:val="single" w:sz="4" w:space="0" w:color="auto"/>
            </w:tcBorders>
            <w:vAlign w:val="bottom"/>
          </w:tcPr>
          <w:p w14:paraId="227A292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101</w:t>
            </w:r>
          </w:p>
        </w:tc>
        <w:tc>
          <w:tcPr>
            <w:tcW w:w="658" w:type="pct"/>
            <w:tcBorders>
              <w:top w:val="nil"/>
              <w:left w:val="single" w:sz="4" w:space="0" w:color="auto"/>
              <w:bottom w:val="single" w:sz="4" w:space="0" w:color="auto"/>
              <w:right w:val="single" w:sz="4" w:space="0" w:color="auto"/>
            </w:tcBorders>
            <w:vAlign w:val="bottom"/>
          </w:tcPr>
          <w:p w14:paraId="4388D7F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Pioneer</w:t>
            </w:r>
          </w:p>
        </w:tc>
        <w:tc>
          <w:tcPr>
            <w:tcW w:w="330" w:type="pct"/>
            <w:tcBorders>
              <w:top w:val="nil"/>
              <w:left w:val="single" w:sz="4" w:space="0" w:color="auto"/>
              <w:bottom w:val="single" w:sz="4" w:space="0" w:color="auto"/>
              <w:right w:val="single" w:sz="4" w:space="0" w:color="auto"/>
            </w:tcBorders>
            <w:vAlign w:val="center"/>
          </w:tcPr>
          <w:p w14:paraId="73D1032D"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3473D241" w14:textId="77777777" w:rsidR="0002691B" w:rsidRPr="005A7BEF" w:rsidRDefault="0002691B" w:rsidP="005A7BEF">
            <w:pPr>
              <w:spacing w:line="276" w:lineRule="auto"/>
              <w:jc w:val="center"/>
              <w:rPr>
                <w:rFonts w:ascii="Arial" w:hAnsi="Arial" w:cs="Arial"/>
                <w:sz w:val="16"/>
                <w:szCs w:val="16"/>
              </w:rPr>
            </w:pPr>
          </w:p>
        </w:tc>
      </w:tr>
      <w:tr w:rsidR="0002691B" w:rsidRPr="005A7BEF" w14:paraId="519B38DF"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2A8BFE4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30</w:t>
            </w:r>
          </w:p>
        </w:tc>
        <w:tc>
          <w:tcPr>
            <w:tcW w:w="902" w:type="pct"/>
            <w:tcBorders>
              <w:top w:val="nil"/>
              <w:left w:val="single" w:sz="4" w:space="0" w:color="auto"/>
              <w:bottom w:val="single" w:sz="4" w:space="0" w:color="auto"/>
              <w:right w:val="single" w:sz="4" w:space="0" w:color="auto"/>
            </w:tcBorders>
            <w:shd w:val="clear" w:color="auto" w:fill="auto"/>
            <w:noWrap/>
            <w:vAlign w:val="center"/>
          </w:tcPr>
          <w:p w14:paraId="57A6305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CRI-Amankwatia</w:t>
            </w:r>
          </w:p>
        </w:tc>
        <w:tc>
          <w:tcPr>
            <w:tcW w:w="715" w:type="pct"/>
            <w:tcBorders>
              <w:top w:val="nil"/>
              <w:left w:val="single" w:sz="4" w:space="0" w:color="auto"/>
              <w:bottom w:val="single" w:sz="4" w:space="0" w:color="auto"/>
              <w:right w:val="single" w:sz="4" w:space="0" w:color="auto"/>
            </w:tcBorders>
            <w:vAlign w:val="center"/>
          </w:tcPr>
          <w:p w14:paraId="1D98ADC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66</w:t>
            </w:r>
          </w:p>
        </w:tc>
        <w:tc>
          <w:tcPr>
            <w:tcW w:w="828" w:type="pct"/>
            <w:tcBorders>
              <w:top w:val="nil"/>
              <w:left w:val="single" w:sz="4" w:space="0" w:color="auto"/>
              <w:bottom w:val="single" w:sz="4" w:space="0" w:color="auto"/>
              <w:right w:val="single" w:sz="4" w:space="0" w:color="auto"/>
            </w:tcBorders>
            <w:vAlign w:val="center"/>
          </w:tcPr>
          <w:p w14:paraId="054F8C0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Gbewaa rice</w:t>
            </w:r>
          </w:p>
        </w:tc>
        <w:tc>
          <w:tcPr>
            <w:tcW w:w="658" w:type="pct"/>
            <w:tcBorders>
              <w:top w:val="nil"/>
              <w:left w:val="single" w:sz="4" w:space="0" w:color="auto"/>
              <w:bottom w:val="single" w:sz="4" w:space="0" w:color="auto"/>
              <w:right w:val="single" w:sz="4" w:space="0" w:color="auto"/>
            </w:tcBorders>
            <w:vAlign w:val="bottom"/>
          </w:tcPr>
          <w:p w14:paraId="57BBAF20"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102</w:t>
            </w:r>
          </w:p>
        </w:tc>
        <w:tc>
          <w:tcPr>
            <w:tcW w:w="658" w:type="pct"/>
            <w:tcBorders>
              <w:top w:val="nil"/>
              <w:left w:val="single" w:sz="4" w:space="0" w:color="auto"/>
              <w:bottom w:val="single" w:sz="4" w:space="0" w:color="auto"/>
              <w:right w:val="single" w:sz="4" w:space="0" w:color="auto"/>
            </w:tcBorders>
            <w:vAlign w:val="bottom"/>
          </w:tcPr>
          <w:p w14:paraId="563A3C8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Pro-seed</w:t>
            </w:r>
          </w:p>
        </w:tc>
        <w:tc>
          <w:tcPr>
            <w:tcW w:w="330" w:type="pct"/>
            <w:tcBorders>
              <w:top w:val="nil"/>
              <w:left w:val="single" w:sz="4" w:space="0" w:color="auto"/>
              <w:bottom w:val="single" w:sz="4" w:space="0" w:color="auto"/>
              <w:right w:val="single" w:sz="4" w:space="0" w:color="auto"/>
            </w:tcBorders>
            <w:vAlign w:val="center"/>
          </w:tcPr>
          <w:p w14:paraId="133037EC"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3BDE1367" w14:textId="77777777" w:rsidR="0002691B" w:rsidRPr="005A7BEF" w:rsidRDefault="0002691B" w:rsidP="005A7BEF">
            <w:pPr>
              <w:spacing w:line="276" w:lineRule="auto"/>
              <w:jc w:val="center"/>
              <w:rPr>
                <w:rFonts w:ascii="Arial" w:hAnsi="Arial" w:cs="Arial"/>
                <w:sz w:val="16"/>
                <w:szCs w:val="16"/>
              </w:rPr>
            </w:pPr>
          </w:p>
        </w:tc>
      </w:tr>
      <w:tr w:rsidR="0002691B" w:rsidRPr="005A7BEF" w14:paraId="3D9EEF93"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4AE1B6C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31</w:t>
            </w:r>
          </w:p>
        </w:tc>
        <w:tc>
          <w:tcPr>
            <w:tcW w:w="902" w:type="pct"/>
            <w:tcBorders>
              <w:top w:val="nil"/>
              <w:left w:val="single" w:sz="4" w:space="0" w:color="auto"/>
              <w:bottom w:val="single" w:sz="4" w:space="0" w:color="auto"/>
              <w:right w:val="single" w:sz="4" w:space="0" w:color="auto"/>
            </w:tcBorders>
            <w:shd w:val="clear" w:color="auto" w:fill="auto"/>
            <w:noWrap/>
            <w:vAlign w:val="center"/>
          </w:tcPr>
          <w:p w14:paraId="502DBC1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CRI-Amansan Bankye</w:t>
            </w:r>
          </w:p>
        </w:tc>
        <w:tc>
          <w:tcPr>
            <w:tcW w:w="715" w:type="pct"/>
            <w:tcBorders>
              <w:top w:val="nil"/>
              <w:left w:val="single" w:sz="4" w:space="0" w:color="auto"/>
              <w:bottom w:val="single" w:sz="4" w:space="0" w:color="auto"/>
              <w:right w:val="single" w:sz="4" w:space="0" w:color="auto"/>
            </w:tcBorders>
            <w:vAlign w:val="center"/>
          </w:tcPr>
          <w:p w14:paraId="0596C43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67</w:t>
            </w:r>
          </w:p>
        </w:tc>
        <w:tc>
          <w:tcPr>
            <w:tcW w:w="828" w:type="pct"/>
            <w:tcBorders>
              <w:top w:val="nil"/>
              <w:left w:val="single" w:sz="4" w:space="0" w:color="auto"/>
              <w:bottom w:val="single" w:sz="4" w:space="0" w:color="auto"/>
              <w:right w:val="single" w:sz="4" w:space="0" w:color="auto"/>
            </w:tcBorders>
            <w:vAlign w:val="center"/>
          </w:tcPr>
          <w:p w14:paraId="03F2020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Golden Crystal</w:t>
            </w:r>
          </w:p>
        </w:tc>
        <w:tc>
          <w:tcPr>
            <w:tcW w:w="658" w:type="pct"/>
            <w:tcBorders>
              <w:top w:val="nil"/>
              <w:left w:val="single" w:sz="4" w:space="0" w:color="auto"/>
              <w:bottom w:val="single" w:sz="4" w:space="0" w:color="auto"/>
              <w:right w:val="single" w:sz="4" w:space="0" w:color="auto"/>
            </w:tcBorders>
            <w:vAlign w:val="center"/>
          </w:tcPr>
          <w:p w14:paraId="7644285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103</w:t>
            </w:r>
          </w:p>
        </w:tc>
        <w:tc>
          <w:tcPr>
            <w:tcW w:w="658" w:type="pct"/>
            <w:tcBorders>
              <w:top w:val="nil"/>
              <w:left w:val="single" w:sz="4" w:space="0" w:color="auto"/>
              <w:bottom w:val="single" w:sz="4" w:space="0" w:color="auto"/>
              <w:right w:val="single" w:sz="4" w:space="0" w:color="auto"/>
            </w:tcBorders>
            <w:vAlign w:val="center"/>
          </w:tcPr>
          <w:p w14:paraId="2FCCB074"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Quarshie</w:t>
            </w:r>
          </w:p>
        </w:tc>
        <w:tc>
          <w:tcPr>
            <w:tcW w:w="330" w:type="pct"/>
            <w:tcBorders>
              <w:top w:val="nil"/>
              <w:left w:val="single" w:sz="4" w:space="0" w:color="auto"/>
              <w:bottom w:val="single" w:sz="4" w:space="0" w:color="auto"/>
              <w:right w:val="single" w:sz="4" w:space="0" w:color="auto"/>
            </w:tcBorders>
            <w:vAlign w:val="center"/>
          </w:tcPr>
          <w:p w14:paraId="5A9A2EFA"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680908AE" w14:textId="77777777" w:rsidR="0002691B" w:rsidRPr="005A7BEF" w:rsidRDefault="0002691B" w:rsidP="005A7BEF">
            <w:pPr>
              <w:spacing w:line="276" w:lineRule="auto"/>
              <w:jc w:val="center"/>
              <w:rPr>
                <w:rFonts w:ascii="Arial" w:hAnsi="Arial" w:cs="Arial"/>
                <w:sz w:val="16"/>
                <w:szCs w:val="16"/>
              </w:rPr>
            </w:pPr>
          </w:p>
        </w:tc>
      </w:tr>
      <w:tr w:rsidR="0002691B" w:rsidRPr="005A7BEF" w14:paraId="7F71940E"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1559B79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32</w:t>
            </w:r>
          </w:p>
        </w:tc>
        <w:tc>
          <w:tcPr>
            <w:tcW w:w="902" w:type="pct"/>
            <w:tcBorders>
              <w:top w:val="nil"/>
              <w:left w:val="single" w:sz="4" w:space="0" w:color="auto"/>
              <w:bottom w:val="single" w:sz="4" w:space="0" w:color="auto"/>
              <w:right w:val="single" w:sz="4" w:space="0" w:color="auto"/>
            </w:tcBorders>
            <w:shd w:val="clear" w:color="auto" w:fill="auto"/>
            <w:noWrap/>
            <w:vAlign w:val="center"/>
          </w:tcPr>
          <w:p w14:paraId="2DE5DA6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CRI-Ampong</w:t>
            </w:r>
          </w:p>
        </w:tc>
        <w:tc>
          <w:tcPr>
            <w:tcW w:w="715" w:type="pct"/>
            <w:tcBorders>
              <w:top w:val="nil"/>
              <w:left w:val="single" w:sz="4" w:space="0" w:color="auto"/>
              <w:bottom w:val="single" w:sz="4" w:space="0" w:color="auto"/>
              <w:right w:val="single" w:sz="4" w:space="0" w:color="auto"/>
            </w:tcBorders>
            <w:vAlign w:val="center"/>
          </w:tcPr>
          <w:p w14:paraId="65F774A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68</w:t>
            </w:r>
          </w:p>
        </w:tc>
        <w:tc>
          <w:tcPr>
            <w:tcW w:w="828" w:type="pct"/>
            <w:tcBorders>
              <w:top w:val="nil"/>
              <w:left w:val="single" w:sz="4" w:space="0" w:color="auto"/>
              <w:bottom w:val="single" w:sz="4" w:space="0" w:color="auto"/>
              <w:right w:val="single" w:sz="4" w:space="0" w:color="auto"/>
            </w:tcBorders>
            <w:vAlign w:val="center"/>
          </w:tcPr>
          <w:p w14:paraId="614249E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GR 18 (Grug 7)</w:t>
            </w:r>
          </w:p>
        </w:tc>
        <w:tc>
          <w:tcPr>
            <w:tcW w:w="658" w:type="pct"/>
            <w:tcBorders>
              <w:top w:val="nil"/>
              <w:left w:val="single" w:sz="4" w:space="0" w:color="auto"/>
              <w:bottom w:val="single" w:sz="4" w:space="0" w:color="auto"/>
              <w:right w:val="single" w:sz="4" w:space="0" w:color="auto"/>
            </w:tcBorders>
            <w:vAlign w:val="center"/>
          </w:tcPr>
          <w:p w14:paraId="471B42EB"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104</w:t>
            </w:r>
          </w:p>
        </w:tc>
        <w:tc>
          <w:tcPr>
            <w:tcW w:w="658" w:type="pct"/>
            <w:tcBorders>
              <w:top w:val="nil"/>
              <w:left w:val="single" w:sz="4" w:space="0" w:color="auto"/>
              <w:bottom w:val="single" w:sz="4" w:space="0" w:color="auto"/>
              <w:right w:val="single" w:sz="4" w:space="0" w:color="auto"/>
            </w:tcBorders>
            <w:vAlign w:val="center"/>
          </w:tcPr>
          <w:p w14:paraId="7BE31D3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Sakai</w:t>
            </w:r>
          </w:p>
        </w:tc>
        <w:tc>
          <w:tcPr>
            <w:tcW w:w="330" w:type="pct"/>
            <w:tcBorders>
              <w:top w:val="nil"/>
              <w:left w:val="single" w:sz="4" w:space="0" w:color="auto"/>
              <w:bottom w:val="single" w:sz="4" w:space="0" w:color="auto"/>
              <w:right w:val="single" w:sz="4" w:space="0" w:color="auto"/>
            </w:tcBorders>
            <w:vAlign w:val="center"/>
          </w:tcPr>
          <w:p w14:paraId="52E3C940"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07AC7E2F" w14:textId="77777777" w:rsidR="0002691B" w:rsidRPr="005A7BEF" w:rsidRDefault="0002691B" w:rsidP="005A7BEF">
            <w:pPr>
              <w:spacing w:line="276" w:lineRule="auto"/>
              <w:jc w:val="center"/>
              <w:rPr>
                <w:rFonts w:ascii="Arial" w:hAnsi="Arial" w:cs="Arial"/>
                <w:sz w:val="16"/>
                <w:szCs w:val="16"/>
              </w:rPr>
            </w:pPr>
          </w:p>
        </w:tc>
      </w:tr>
      <w:tr w:rsidR="0002691B" w:rsidRPr="005A7BEF" w14:paraId="19D8C8DC"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4349EC20"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33</w:t>
            </w:r>
          </w:p>
        </w:tc>
        <w:tc>
          <w:tcPr>
            <w:tcW w:w="902" w:type="pct"/>
            <w:tcBorders>
              <w:top w:val="nil"/>
              <w:left w:val="single" w:sz="4" w:space="0" w:color="auto"/>
              <w:bottom w:val="single" w:sz="4" w:space="0" w:color="auto"/>
              <w:right w:val="single" w:sz="4" w:space="0" w:color="auto"/>
            </w:tcBorders>
            <w:shd w:val="clear" w:color="auto" w:fill="auto"/>
            <w:noWrap/>
            <w:vAlign w:val="center"/>
          </w:tcPr>
          <w:p w14:paraId="05F4580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CRI-Bankye Hemaa</w:t>
            </w:r>
          </w:p>
        </w:tc>
        <w:tc>
          <w:tcPr>
            <w:tcW w:w="715" w:type="pct"/>
            <w:tcBorders>
              <w:top w:val="nil"/>
              <w:left w:val="single" w:sz="4" w:space="0" w:color="auto"/>
              <w:bottom w:val="single" w:sz="4" w:space="0" w:color="auto"/>
              <w:right w:val="single" w:sz="4" w:space="0" w:color="auto"/>
            </w:tcBorders>
            <w:vAlign w:val="center"/>
          </w:tcPr>
          <w:p w14:paraId="09E1B43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69</w:t>
            </w:r>
          </w:p>
        </w:tc>
        <w:tc>
          <w:tcPr>
            <w:tcW w:w="828" w:type="pct"/>
            <w:tcBorders>
              <w:top w:val="nil"/>
              <w:left w:val="single" w:sz="4" w:space="0" w:color="auto"/>
              <w:bottom w:val="single" w:sz="4" w:space="0" w:color="auto"/>
              <w:right w:val="single" w:sz="4" w:space="0" w:color="auto"/>
            </w:tcBorders>
            <w:vAlign w:val="center"/>
          </w:tcPr>
          <w:p w14:paraId="32CAD016"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GR 19</w:t>
            </w:r>
          </w:p>
        </w:tc>
        <w:tc>
          <w:tcPr>
            <w:tcW w:w="658" w:type="pct"/>
            <w:tcBorders>
              <w:top w:val="nil"/>
              <w:left w:val="single" w:sz="4" w:space="0" w:color="auto"/>
              <w:bottom w:val="single" w:sz="4" w:space="0" w:color="auto"/>
              <w:right w:val="single" w:sz="4" w:space="0" w:color="auto"/>
            </w:tcBorders>
            <w:vAlign w:val="center"/>
          </w:tcPr>
          <w:p w14:paraId="299DA16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105</w:t>
            </w:r>
          </w:p>
        </w:tc>
        <w:tc>
          <w:tcPr>
            <w:tcW w:w="658" w:type="pct"/>
            <w:tcBorders>
              <w:top w:val="nil"/>
              <w:left w:val="single" w:sz="4" w:space="0" w:color="auto"/>
              <w:bottom w:val="single" w:sz="4" w:space="0" w:color="auto"/>
              <w:right w:val="single" w:sz="4" w:space="0" w:color="auto"/>
            </w:tcBorders>
            <w:vAlign w:val="center"/>
          </w:tcPr>
          <w:p w14:paraId="1F44C15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Salintuya-I</w:t>
            </w:r>
          </w:p>
        </w:tc>
        <w:tc>
          <w:tcPr>
            <w:tcW w:w="330" w:type="pct"/>
            <w:tcBorders>
              <w:top w:val="nil"/>
              <w:left w:val="single" w:sz="4" w:space="0" w:color="auto"/>
              <w:bottom w:val="single" w:sz="4" w:space="0" w:color="auto"/>
              <w:right w:val="single" w:sz="4" w:space="0" w:color="auto"/>
            </w:tcBorders>
            <w:vAlign w:val="center"/>
          </w:tcPr>
          <w:p w14:paraId="2BBAA5F6"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327DA968" w14:textId="77777777" w:rsidR="0002691B" w:rsidRPr="005A7BEF" w:rsidRDefault="0002691B" w:rsidP="005A7BEF">
            <w:pPr>
              <w:spacing w:line="276" w:lineRule="auto"/>
              <w:jc w:val="center"/>
              <w:rPr>
                <w:rFonts w:ascii="Arial" w:hAnsi="Arial" w:cs="Arial"/>
                <w:sz w:val="16"/>
                <w:szCs w:val="16"/>
              </w:rPr>
            </w:pPr>
          </w:p>
        </w:tc>
      </w:tr>
      <w:tr w:rsidR="0002691B" w:rsidRPr="005A7BEF" w14:paraId="1BC6D66A"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2C9E5DBD"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lastRenderedPageBreak/>
              <w:t>34</w:t>
            </w:r>
          </w:p>
        </w:tc>
        <w:tc>
          <w:tcPr>
            <w:tcW w:w="902" w:type="pct"/>
            <w:tcBorders>
              <w:top w:val="nil"/>
              <w:left w:val="single" w:sz="4" w:space="0" w:color="auto"/>
              <w:bottom w:val="single" w:sz="4" w:space="0" w:color="auto"/>
              <w:right w:val="single" w:sz="4" w:space="0" w:color="auto"/>
            </w:tcBorders>
            <w:shd w:val="clear" w:color="auto" w:fill="auto"/>
            <w:noWrap/>
            <w:vAlign w:val="center"/>
          </w:tcPr>
          <w:p w14:paraId="527EEFE1"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CRI-Broni Bankye</w:t>
            </w:r>
          </w:p>
        </w:tc>
        <w:tc>
          <w:tcPr>
            <w:tcW w:w="715" w:type="pct"/>
            <w:tcBorders>
              <w:top w:val="nil"/>
              <w:left w:val="single" w:sz="4" w:space="0" w:color="auto"/>
              <w:bottom w:val="single" w:sz="4" w:space="0" w:color="auto"/>
              <w:right w:val="single" w:sz="4" w:space="0" w:color="auto"/>
            </w:tcBorders>
            <w:vAlign w:val="center"/>
          </w:tcPr>
          <w:p w14:paraId="6AC56AD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70</w:t>
            </w:r>
          </w:p>
        </w:tc>
        <w:tc>
          <w:tcPr>
            <w:tcW w:w="828" w:type="pct"/>
            <w:tcBorders>
              <w:top w:val="nil"/>
              <w:left w:val="single" w:sz="4" w:space="0" w:color="auto"/>
              <w:bottom w:val="single" w:sz="4" w:space="0" w:color="auto"/>
              <w:right w:val="single" w:sz="4" w:space="0" w:color="auto"/>
            </w:tcBorders>
            <w:vAlign w:val="center"/>
          </w:tcPr>
          <w:p w14:paraId="32A1C89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GR 20</w:t>
            </w:r>
          </w:p>
        </w:tc>
        <w:tc>
          <w:tcPr>
            <w:tcW w:w="658" w:type="pct"/>
            <w:tcBorders>
              <w:top w:val="nil"/>
              <w:left w:val="single" w:sz="4" w:space="0" w:color="auto"/>
              <w:bottom w:val="single" w:sz="4" w:space="0" w:color="auto"/>
              <w:right w:val="single" w:sz="4" w:space="0" w:color="auto"/>
            </w:tcBorders>
            <w:vAlign w:val="center"/>
          </w:tcPr>
          <w:p w14:paraId="0398880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106</w:t>
            </w:r>
          </w:p>
        </w:tc>
        <w:tc>
          <w:tcPr>
            <w:tcW w:w="658" w:type="pct"/>
            <w:tcBorders>
              <w:top w:val="nil"/>
              <w:left w:val="single" w:sz="4" w:space="0" w:color="auto"/>
              <w:bottom w:val="single" w:sz="4" w:space="0" w:color="auto"/>
              <w:right w:val="single" w:sz="4" w:space="0" w:color="auto"/>
            </w:tcBorders>
            <w:vAlign w:val="center"/>
          </w:tcPr>
          <w:p w14:paraId="0DA7E345"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Salintuya-II</w:t>
            </w:r>
          </w:p>
        </w:tc>
        <w:tc>
          <w:tcPr>
            <w:tcW w:w="330" w:type="pct"/>
            <w:tcBorders>
              <w:top w:val="nil"/>
              <w:left w:val="single" w:sz="4" w:space="0" w:color="auto"/>
              <w:bottom w:val="single" w:sz="4" w:space="0" w:color="auto"/>
              <w:right w:val="single" w:sz="4" w:space="0" w:color="auto"/>
            </w:tcBorders>
            <w:vAlign w:val="center"/>
          </w:tcPr>
          <w:p w14:paraId="7CC6764D"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64B55691" w14:textId="77777777" w:rsidR="0002691B" w:rsidRPr="005A7BEF" w:rsidRDefault="0002691B" w:rsidP="005A7BEF">
            <w:pPr>
              <w:spacing w:line="276" w:lineRule="auto"/>
              <w:jc w:val="center"/>
              <w:rPr>
                <w:rFonts w:ascii="Arial" w:hAnsi="Arial" w:cs="Arial"/>
                <w:sz w:val="16"/>
                <w:szCs w:val="16"/>
              </w:rPr>
            </w:pPr>
          </w:p>
        </w:tc>
      </w:tr>
      <w:tr w:rsidR="0002691B" w:rsidRPr="005A7BEF" w14:paraId="668307D9"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361C5CE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35</w:t>
            </w:r>
          </w:p>
        </w:tc>
        <w:tc>
          <w:tcPr>
            <w:tcW w:w="902" w:type="pct"/>
            <w:tcBorders>
              <w:top w:val="nil"/>
              <w:left w:val="single" w:sz="4" w:space="0" w:color="auto"/>
              <w:bottom w:val="single" w:sz="4" w:space="0" w:color="auto"/>
              <w:right w:val="single" w:sz="4" w:space="0" w:color="auto"/>
            </w:tcBorders>
            <w:shd w:val="clear" w:color="auto" w:fill="auto"/>
            <w:noWrap/>
            <w:vAlign w:val="center"/>
          </w:tcPr>
          <w:p w14:paraId="7924CCD3"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CRI-Doku Duade</w:t>
            </w:r>
          </w:p>
        </w:tc>
        <w:tc>
          <w:tcPr>
            <w:tcW w:w="715" w:type="pct"/>
            <w:tcBorders>
              <w:top w:val="nil"/>
              <w:left w:val="single" w:sz="4" w:space="0" w:color="auto"/>
              <w:bottom w:val="single" w:sz="4" w:space="0" w:color="auto"/>
              <w:right w:val="single" w:sz="4" w:space="0" w:color="auto"/>
            </w:tcBorders>
            <w:vAlign w:val="center"/>
          </w:tcPr>
          <w:p w14:paraId="13D2C2B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71</w:t>
            </w:r>
          </w:p>
        </w:tc>
        <w:tc>
          <w:tcPr>
            <w:tcW w:w="828" w:type="pct"/>
            <w:tcBorders>
              <w:top w:val="nil"/>
              <w:left w:val="single" w:sz="4" w:space="0" w:color="auto"/>
              <w:bottom w:val="single" w:sz="4" w:space="0" w:color="auto"/>
              <w:right w:val="single" w:sz="4" w:space="0" w:color="auto"/>
            </w:tcBorders>
            <w:vAlign w:val="center"/>
          </w:tcPr>
          <w:p w14:paraId="178507A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GR 21</w:t>
            </w:r>
          </w:p>
        </w:tc>
        <w:tc>
          <w:tcPr>
            <w:tcW w:w="658" w:type="pct"/>
            <w:tcBorders>
              <w:top w:val="nil"/>
              <w:left w:val="single" w:sz="4" w:space="0" w:color="auto"/>
              <w:bottom w:val="single" w:sz="4" w:space="0" w:color="auto"/>
              <w:right w:val="single" w:sz="4" w:space="0" w:color="auto"/>
            </w:tcBorders>
            <w:vAlign w:val="center"/>
          </w:tcPr>
          <w:p w14:paraId="65836057"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107</w:t>
            </w:r>
          </w:p>
        </w:tc>
        <w:tc>
          <w:tcPr>
            <w:tcW w:w="658" w:type="pct"/>
            <w:tcBorders>
              <w:top w:val="nil"/>
              <w:left w:val="single" w:sz="4" w:space="0" w:color="auto"/>
              <w:bottom w:val="single" w:sz="4" w:space="0" w:color="auto"/>
              <w:right w:val="single" w:sz="4" w:space="0" w:color="auto"/>
            </w:tcBorders>
            <w:vAlign w:val="center"/>
          </w:tcPr>
          <w:p w14:paraId="7C13DF2A"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Sanzal-sima</w:t>
            </w:r>
          </w:p>
        </w:tc>
        <w:tc>
          <w:tcPr>
            <w:tcW w:w="330" w:type="pct"/>
            <w:tcBorders>
              <w:top w:val="nil"/>
              <w:left w:val="single" w:sz="4" w:space="0" w:color="auto"/>
              <w:bottom w:val="single" w:sz="4" w:space="0" w:color="auto"/>
              <w:right w:val="single" w:sz="4" w:space="0" w:color="auto"/>
            </w:tcBorders>
            <w:vAlign w:val="center"/>
          </w:tcPr>
          <w:p w14:paraId="21654E3D"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center"/>
          </w:tcPr>
          <w:p w14:paraId="467736ED" w14:textId="77777777" w:rsidR="0002691B" w:rsidRPr="005A7BEF" w:rsidRDefault="0002691B" w:rsidP="005A7BEF">
            <w:pPr>
              <w:spacing w:line="276" w:lineRule="auto"/>
              <w:jc w:val="center"/>
              <w:rPr>
                <w:rFonts w:ascii="Arial" w:hAnsi="Arial" w:cs="Arial"/>
                <w:sz w:val="16"/>
                <w:szCs w:val="16"/>
              </w:rPr>
            </w:pPr>
          </w:p>
        </w:tc>
      </w:tr>
      <w:tr w:rsidR="0002691B" w:rsidRPr="005A7BEF" w14:paraId="7E7DD873" w14:textId="77777777" w:rsidTr="00B81CB3">
        <w:trPr>
          <w:trHeight w:val="70"/>
        </w:trPr>
        <w:tc>
          <w:tcPr>
            <w:tcW w:w="202" w:type="pct"/>
            <w:tcBorders>
              <w:top w:val="nil"/>
              <w:left w:val="single" w:sz="4" w:space="0" w:color="auto"/>
              <w:bottom w:val="single" w:sz="4" w:space="0" w:color="auto"/>
              <w:right w:val="single" w:sz="4" w:space="0" w:color="auto"/>
            </w:tcBorders>
            <w:vAlign w:val="center"/>
          </w:tcPr>
          <w:p w14:paraId="4BD1034C"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36</w:t>
            </w:r>
          </w:p>
        </w:tc>
        <w:tc>
          <w:tcPr>
            <w:tcW w:w="902" w:type="pct"/>
            <w:tcBorders>
              <w:top w:val="nil"/>
              <w:left w:val="single" w:sz="4" w:space="0" w:color="auto"/>
              <w:bottom w:val="single" w:sz="4" w:space="0" w:color="auto"/>
              <w:right w:val="single" w:sz="4" w:space="0" w:color="auto"/>
            </w:tcBorders>
            <w:shd w:val="clear" w:color="auto" w:fill="auto"/>
            <w:noWrap/>
            <w:vAlign w:val="center"/>
          </w:tcPr>
          <w:p w14:paraId="2C7850E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CRI-Duade Kpakpa</w:t>
            </w:r>
          </w:p>
        </w:tc>
        <w:tc>
          <w:tcPr>
            <w:tcW w:w="715" w:type="pct"/>
            <w:tcBorders>
              <w:top w:val="nil"/>
              <w:left w:val="single" w:sz="4" w:space="0" w:color="auto"/>
              <w:bottom w:val="single" w:sz="4" w:space="0" w:color="auto"/>
              <w:right w:val="single" w:sz="4" w:space="0" w:color="auto"/>
            </w:tcBorders>
            <w:vAlign w:val="center"/>
          </w:tcPr>
          <w:p w14:paraId="1EC57788"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72</w:t>
            </w:r>
          </w:p>
        </w:tc>
        <w:tc>
          <w:tcPr>
            <w:tcW w:w="828" w:type="pct"/>
            <w:tcBorders>
              <w:top w:val="nil"/>
              <w:left w:val="single" w:sz="4" w:space="0" w:color="auto"/>
              <w:bottom w:val="single" w:sz="4" w:space="0" w:color="auto"/>
              <w:right w:val="single" w:sz="4" w:space="0" w:color="auto"/>
            </w:tcBorders>
            <w:vAlign w:val="center"/>
          </w:tcPr>
          <w:p w14:paraId="1887514F"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Hewale</w:t>
            </w:r>
          </w:p>
        </w:tc>
        <w:tc>
          <w:tcPr>
            <w:tcW w:w="658" w:type="pct"/>
            <w:tcBorders>
              <w:top w:val="nil"/>
              <w:left w:val="single" w:sz="4" w:space="0" w:color="auto"/>
              <w:bottom w:val="single" w:sz="4" w:space="0" w:color="auto"/>
              <w:right w:val="single" w:sz="4" w:space="0" w:color="auto"/>
            </w:tcBorders>
            <w:vAlign w:val="bottom"/>
          </w:tcPr>
          <w:p w14:paraId="1A470052"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108</w:t>
            </w:r>
          </w:p>
        </w:tc>
        <w:tc>
          <w:tcPr>
            <w:tcW w:w="658" w:type="pct"/>
            <w:tcBorders>
              <w:top w:val="nil"/>
              <w:left w:val="single" w:sz="4" w:space="0" w:color="auto"/>
              <w:bottom w:val="single" w:sz="4" w:space="0" w:color="auto"/>
              <w:right w:val="single" w:sz="4" w:space="0" w:color="auto"/>
            </w:tcBorders>
            <w:vAlign w:val="bottom"/>
          </w:tcPr>
          <w:p w14:paraId="30E3FB3E" w14:textId="77777777" w:rsidR="0002691B" w:rsidRPr="005A7BEF" w:rsidRDefault="0002691B" w:rsidP="005A7BEF">
            <w:pPr>
              <w:spacing w:line="276" w:lineRule="auto"/>
              <w:jc w:val="center"/>
              <w:rPr>
                <w:rFonts w:ascii="Arial" w:hAnsi="Arial" w:cs="Arial"/>
                <w:sz w:val="16"/>
                <w:szCs w:val="16"/>
              </w:rPr>
            </w:pPr>
            <w:r w:rsidRPr="005A7BEF">
              <w:rPr>
                <w:rFonts w:ascii="Arial" w:hAnsi="Arial" w:cs="Arial"/>
                <w:sz w:val="16"/>
                <w:szCs w:val="16"/>
              </w:rPr>
              <w:t>Sika</w:t>
            </w:r>
          </w:p>
        </w:tc>
        <w:tc>
          <w:tcPr>
            <w:tcW w:w="330" w:type="pct"/>
            <w:tcBorders>
              <w:top w:val="nil"/>
              <w:left w:val="single" w:sz="4" w:space="0" w:color="auto"/>
              <w:bottom w:val="single" w:sz="4" w:space="0" w:color="auto"/>
              <w:right w:val="single" w:sz="4" w:space="0" w:color="auto"/>
            </w:tcBorders>
            <w:vAlign w:val="bottom"/>
          </w:tcPr>
          <w:p w14:paraId="352A4EDE" w14:textId="77777777" w:rsidR="0002691B" w:rsidRPr="005A7BEF" w:rsidRDefault="0002691B" w:rsidP="005A7BEF">
            <w:pPr>
              <w:spacing w:line="276" w:lineRule="auto"/>
              <w:jc w:val="center"/>
              <w:rPr>
                <w:rFonts w:ascii="Arial" w:hAnsi="Arial" w:cs="Arial"/>
                <w:sz w:val="16"/>
                <w:szCs w:val="16"/>
              </w:rPr>
            </w:pPr>
          </w:p>
        </w:tc>
        <w:tc>
          <w:tcPr>
            <w:tcW w:w="707" w:type="pct"/>
            <w:tcBorders>
              <w:top w:val="nil"/>
              <w:left w:val="single" w:sz="4" w:space="0" w:color="auto"/>
              <w:bottom w:val="single" w:sz="4" w:space="0" w:color="auto"/>
              <w:right w:val="single" w:sz="4" w:space="0" w:color="auto"/>
            </w:tcBorders>
            <w:vAlign w:val="bottom"/>
          </w:tcPr>
          <w:p w14:paraId="33207038" w14:textId="77777777" w:rsidR="0002691B" w:rsidRPr="005A7BEF" w:rsidRDefault="0002691B" w:rsidP="005A7BEF">
            <w:pPr>
              <w:spacing w:line="276" w:lineRule="auto"/>
              <w:jc w:val="center"/>
              <w:rPr>
                <w:rFonts w:ascii="Arial" w:hAnsi="Arial" w:cs="Arial"/>
                <w:sz w:val="16"/>
                <w:szCs w:val="16"/>
              </w:rPr>
            </w:pPr>
          </w:p>
        </w:tc>
      </w:tr>
    </w:tbl>
    <w:p w14:paraId="23B1A901" w14:textId="3CE5B840" w:rsidR="0002691B" w:rsidRPr="005A7BEF" w:rsidRDefault="0002691B" w:rsidP="005A7BEF">
      <w:pPr>
        <w:jc w:val="center"/>
        <w:rPr>
          <w:rFonts w:ascii="Arial" w:hAnsi="Arial" w:cs="Arial"/>
          <w:sz w:val="16"/>
          <w:szCs w:val="16"/>
        </w:rPr>
      </w:pPr>
    </w:p>
    <w:p w14:paraId="53DA4E7C" w14:textId="5A5AD9F9" w:rsidR="0002691B" w:rsidRPr="005A7BEF" w:rsidRDefault="0002691B" w:rsidP="005A7BEF">
      <w:pPr>
        <w:rPr>
          <w:rFonts w:ascii="Arial" w:hAnsi="Arial" w:cs="Arial"/>
        </w:rPr>
      </w:pPr>
    </w:p>
    <w:p w14:paraId="6A691001" w14:textId="5B97DB71" w:rsidR="00161C6F" w:rsidRPr="005A7BEF" w:rsidRDefault="00161C6F" w:rsidP="005A7BEF">
      <w:pPr>
        <w:rPr>
          <w:rFonts w:ascii="Arial" w:hAnsi="Arial" w:cs="Arial"/>
        </w:rPr>
      </w:pPr>
    </w:p>
    <w:p w14:paraId="6BCA5929" w14:textId="006F6F66" w:rsidR="00161C6F" w:rsidRPr="005A7BEF" w:rsidRDefault="00161C6F" w:rsidP="005A7BEF">
      <w:pPr>
        <w:rPr>
          <w:rFonts w:ascii="Arial" w:hAnsi="Arial" w:cs="Arial"/>
        </w:rPr>
      </w:pPr>
    </w:p>
    <w:p w14:paraId="3427C983" w14:textId="77777777" w:rsidR="00161C6F" w:rsidRPr="005A7BEF" w:rsidRDefault="00161C6F" w:rsidP="005A7BEF">
      <w:pPr>
        <w:rPr>
          <w:rFonts w:ascii="Arial" w:hAnsi="Arial" w:cs="Arial"/>
        </w:rPr>
      </w:pPr>
    </w:p>
    <w:p w14:paraId="0F4CCA7A" w14:textId="77777777" w:rsidR="00161C6F" w:rsidRPr="005A7BEF" w:rsidRDefault="00161C6F" w:rsidP="005A7BEF">
      <w:pPr>
        <w:rPr>
          <w:rFonts w:ascii="Arial" w:hAnsi="Arial" w:cs="Arial"/>
        </w:rPr>
      </w:pPr>
    </w:p>
    <w:p w14:paraId="78CAB066" w14:textId="77777777" w:rsidR="00161C6F" w:rsidRPr="005A7BEF" w:rsidRDefault="00161C6F" w:rsidP="005A7BEF">
      <w:pPr>
        <w:rPr>
          <w:rFonts w:ascii="Arial" w:hAnsi="Arial" w:cs="Arial"/>
        </w:rPr>
      </w:pPr>
    </w:p>
    <w:p w14:paraId="01876ED2" w14:textId="36868500" w:rsidR="007610CF" w:rsidRPr="005A7BEF" w:rsidRDefault="00F80AAE" w:rsidP="005A7BEF">
      <w:pPr>
        <w:pStyle w:val="Heading2"/>
        <w:ind w:left="720"/>
        <w:rPr>
          <w:rFonts w:ascii="Arial" w:hAnsi="Arial" w:cs="Arial"/>
          <w:noProof/>
          <w:color w:val="auto"/>
          <w:sz w:val="20"/>
          <w:szCs w:val="20"/>
        </w:rPr>
      </w:pPr>
      <w:bookmarkStart w:id="127" w:name="_Toc516617827"/>
      <w:r>
        <w:rPr>
          <w:rFonts w:ascii="Arial" w:hAnsi="Arial" w:cs="Arial"/>
          <w:noProof/>
          <w:color w:val="auto"/>
          <w:sz w:val="20"/>
          <w:szCs w:val="20"/>
        </w:rPr>
        <w:t>PART</w:t>
      </w:r>
      <w:r w:rsidRPr="005A7BEF">
        <w:rPr>
          <w:rFonts w:ascii="Arial" w:hAnsi="Arial" w:cs="Arial"/>
          <w:noProof/>
          <w:color w:val="auto"/>
          <w:sz w:val="20"/>
          <w:szCs w:val="20"/>
        </w:rPr>
        <w:t xml:space="preserve"> </w:t>
      </w:r>
      <w:r w:rsidR="008230E4" w:rsidRPr="005A7BEF">
        <w:rPr>
          <w:rFonts w:ascii="Arial" w:hAnsi="Arial" w:cs="Arial"/>
          <w:noProof/>
          <w:color w:val="auto"/>
          <w:sz w:val="20"/>
          <w:szCs w:val="20"/>
        </w:rPr>
        <w:t xml:space="preserve">L: </w:t>
      </w:r>
      <w:r>
        <w:rPr>
          <w:rFonts w:ascii="Arial" w:hAnsi="Arial" w:cs="Arial"/>
          <w:noProof/>
          <w:color w:val="auto"/>
          <w:sz w:val="20"/>
          <w:szCs w:val="20"/>
        </w:rPr>
        <w:t xml:space="preserve">CHEMICAL </w:t>
      </w:r>
      <w:r w:rsidR="008230E4" w:rsidRPr="005A7BEF">
        <w:rPr>
          <w:rFonts w:ascii="Arial" w:hAnsi="Arial" w:cs="Arial"/>
          <w:noProof/>
          <w:color w:val="auto"/>
          <w:sz w:val="20"/>
          <w:szCs w:val="20"/>
        </w:rPr>
        <w:t>INPUTS</w:t>
      </w:r>
      <w:bookmarkEnd w:id="127"/>
      <w:r w:rsidR="004F48B6" w:rsidRPr="005A7BEF">
        <w:rPr>
          <w:rFonts w:ascii="Arial" w:hAnsi="Arial" w:cs="Arial"/>
          <w:noProof/>
          <w:color w:val="auto"/>
          <w:sz w:val="20"/>
          <w:szCs w:val="20"/>
        </w:rPr>
        <w:t xml:space="preserve"> </w:t>
      </w:r>
    </w:p>
    <w:p w14:paraId="3553B208" w14:textId="77777777" w:rsidR="00F80AAE" w:rsidRDefault="00F80AAE" w:rsidP="001403DE">
      <w:pPr>
        <w:pStyle w:val="Heading2"/>
        <w:spacing w:before="0"/>
        <w:rPr>
          <w:rFonts w:ascii="Arial" w:hAnsi="Arial" w:cs="Arial"/>
          <w:noProof/>
          <w:color w:val="auto"/>
          <w:sz w:val="16"/>
          <w:szCs w:val="16"/>
        </w:rPr>
      </w:pPr>
      <w:bookmarkStart w:id="128" w:name="_Toc516617828"/>
    </w:p>
    <w:p w14:paraId="41C83E09" w14:textId="77777777" w:rsidR="00F80AAE" w:rsidRPr="008D4F63" w:rsidRDefault="00F80AAE" w:rsidP="001403DE">
      <w:pPr>
        <w:pStyle w:val="Heading2"/>
        <w:spacing w:before="0"/>
        <w:rPr>
          <w:rFonts w:ascii="Arial" w:hAnsi="Arial" w:cs="Arial"/>
          <w:b w:val="0"/>
          <w:noProof/>
          <w:color w:val="auto"/>
          <w:sz w:val="16"/>
          <w:szCs w:val="16"/>
        </w:rPr>
      </w:pPr>
    </w:p>
    <w:p w14:paraId="741620F3" w14:textId="23E22AE0" w:rsidR="007552F6" w:rsidRDefault="00F80AAE" w:rsidP="001403DE">
      <w:pPr>
        <w:pStyle w:val="Heading2"/>
        <w:spacing w:before="0"/>
        <w:rPr>
          <w:rFonts w:ascii="Arial" w:hAnsi="Arial" w:cs="Arial"/>
          <w:b w:val="0"/>
          <w:noProof/>
          <w:color w:val="auto"/>
          <w:sz w:val="16"/>
          <w:szCs w:val="16"/>
        </w:rPr>
      </w:pPr>
      <w:r w:rsidRPr="008D4F63">
        <w:rPr>
          <w:rFonts w:ascii="Arial" w:hAnsi="Arial" w:cs="Arial"/>
          <w:b w:val="0"/>
          <w:noProof/>
          <w:color w:val="auto"/>
          <w:sz w:val="16"/>
          <w:szCs w:val="16"/>
        </w:rPr>
        <w:tab/>
        <w:t xml:space="preserve"> </w:t>
      </w:r>
      <w:r w:rsidR="007552F6" w:rsidRPr="008D4F63">
        <w:rPr>
          <w:rFonts w:ascii="Arial" w:hAnsi="Arial" w:cs="Arial"/>
          <w:b w:val="0"/>
          <w:noProof/>
          <w:color w:val="auto"/>
          <w:sz w:val="16"/>
          <w:szCs w:val="16"/>
        </w:rPr>
        <w:t>Please select the name of the person answering these questions.</w:t>
      </w:r>
      <w:r w:rsidR="007552F6">
        <w:rPr>
          <w:rFonts w:ascii="Arial" w:hAnsi="Arial" w:cs="Arial"/>
          <w:b w:val="0"/>
          <w:noProof/>
          <w:color w:val="auto"/>
          <w:sz w:val="16"/>
          <w:szCs w:val="16"/>
        </w:rPr>
        <w:tab/>
        <w:t>______________________</w:t>
      </w:r>
    </w:p>
    <w:p w14:paraId="14399921" w14:textId="77777777" w:rsidR="007552F6" w:rsidRDefault="007552F6" w:rsidP="001403DE">
      <w:pPr>
        <w:pStyle w:val="Heading2"/>
        <w:spacing w:before="0"/>
        <w:rPr>
          <w:rFonts w:ascii="Arial" w:hAnsi="Arial" w:cs="Arial"/>
          <w:b w:val="0"/>
          <w:noProof/>
          <w:color w:val="auto"/>
          <w:sz w:val="16"/>
          <w:szCs w:val="16"/>
        </w:rPr>
      </w:pPr>
      <w:r>
        <w:rPr>
          <w:rFonts w:ascii="Arial" w:hAnsi="Arial" w:cs="Arial"/>
          <w:b w:val="0"/>
          <w:noProof/>
          <w:color w:val="auto"/>
          <w:sz w:val="16"/>
          <w:szCs w:val="16"/>
        </w:rPr>
        <w:tab/>
      </w:r>
      <w:r>
        <w:rPr>
          <w:rFonts w:ascii="Arial" w:hAnsi="Arial" w:cs="Arial"/>
          <w:b w:val="0"/>
          <w:noProof/>
          <w:color w:val="auto"/>
          <w:sz w:val="16"/>
          <w:szCs w:val="16"/>
        </w:rPr>
        <w:tab/>
      </w:r>
    </w:p>
    <w:p w14:paraId="0890E61D" w14:textId="042F7014" w:rsidR="00F80AAE" w:rsidRPr="008D4F63" w:rsidRDefault="007552F6" w:rsidP="001403DE">
      <w:pPr>
        <w:pStyle w:val="Heading2"/>
        <w:spacing w:before="0"/>
        <w:rPr>
          <w:rFonts w:ascii="Arial" w:hAnsi="Arial" w:cs="Arial"/>
          <w:b w:val="0"/>
          <w:noProof/>
          <w:color w:val="auto"/>
          <w:sz w:val="16"/>
          <w:szCs w:val="16"/>
        </w:rPr>
      </w:pPr>
      <w:r>
        <w:rPr>
          <w:rFonts w:ascii="Arial" w:hAnsi="Arial" w:cs="Arial"/>
          <w:b w:val="0"/>
          <w:noProof/>
          <w:color w:val="auto"/>
          <w:sz w:val="16"/>
          <w:szCs w:val="16"/>
        </w:rPr>
        <w:tab/>
      </w:r>
      <w:r>
        <w:rPr>
          <w:rFonts w:ascii="Arial" w:hAnsi="Arial" w:cs="Arial"/>
          <w:b w:val="0"/>
          <w:noProof/>
          <w:color w:val="auto"/>
          <w:sz w:val="16"/>
          <w:szCs w:val="16"/>
        </w:rPr>
        <w:tab/>
        <w:t>[Names appear for selection]</w:t>
      </w:r>
    </w:p>
    <w:bookmarkEnd w:id="128"/>
    <w:p w14:paraId="0D4F90BE" w14:textId="0856B019" w:rsidR="008230E4" w:rsidRPr="005A7BEF" w:rsidRDefault="008230E4" w:rsidP="001403DE">
      <w:pPr>
        <w:pStyle w:val="Heading2"/>
        <w:spacing w:before="0"/>
        <w:rPr>
          <w:noProof/>
        </w:rPr>
      </w:pPr>
    </w:p>
    <w:p w14:paraId="407072D5" w14:textId="77777777" w:rsidR="008230E4" w:rsidRPr="005A7BEF" w:rsidRDefault="008230E4" w:rsidP="005A7BEF">
      <w:pPr>
        <w:rPr>
          <w:rFonts w:ascii="Arial" w:hAnsi="Arial" w:cs="Arial"/>
          <w:noProof/>
          <w:sz w:val="16"/>
          <w:szCs w:val="16"/>
        </w:rPr>
      </w:pPr>
    </w:p>
    <w:p w14:paraId="1FB56423" w14:textId="3FCDD9AE" w:rsidR="002F3135" w:rsidRDefault="008230E4" w:rsidP="005A7BEF">
      <w:pPr>
        <w:ind w:left="720" w:right="652"/>
        <w:rPr>
          <w:rFonts w:ascii="Arial" w:hAnsi="Arial" w:cs="Arial"/>
          <w:sz w:val="18"/>
          <w:szCs w:val="18"/>
        </w:rPr>
      </w:pPr>
      <w:r w:rsidRPr="005A7BEF">
        <w:rPr>
          <w:rFonts w:ascii="Arial" w:hAnsi="Arial" w:cs="Arial"/>
          <w:noProof/>
          <w:sz w:val="16"/>
          <w:szCs w:val="16"/>
        </w:rPr>
        <w:t xml:space="preserve">L1:  </w:t>
      </w:r>
      <w:r w:rsidRPr="005A7BEF">
        <w:rPr>
          <w:rFonts w:ascii="Arial" w:hAnsi="Arial" w:cs="Arial"/>
          <w:sz w:val="18"/>
          <w:szCs w:val="18"/>
        </w:rPr>
        <w:t xml:space="preserve">In the last major farming season </w:t>
      </w:r>
      <w:r w:rsidR="002F3135">
        <w:rPr>
          <w:rFonts w:ascii="Arial" w:hAnsi="Arial" w:cs="Arial"/>
          <w:sz w:val="18"/>
          <w:szCs w:val="18"/>
        </w:rPr>
        <w:t>(2017) were any</w:t>
      </w:r>
      <w:r w:rsidRPr="005A7BEF">
        <w:rPr>
          <w:rFonts w:ascii="Arial" w:hAnsi="Arial" w:cs="Arial"/>
          <w:sz w:val="18"/>
          <w:szCs w:val="18"/>
        </w:rPr>
        <w:t xml:space="preserve"> any chemicals such as fertilizer, weedicide or pesticide </w:t>
      </w:r>
      <w:r w:rsidR="002F3135">
        <w:rPr>
          <w:rFonts w:ascii="Arial" w:hAnsi="Arial" w:cs="Arial"/>
          <w:sz w:val="18"/>
          <w:szCs w:val="18"/>
        </w:rPr>
        <w:t xml:space="preserve">applied </w:t>
      </w:r>
      <w:r w:rsidRPr="005A7BEF">
        <w:rPr>
          <w:rFonts w:ascii="Arial" w:hAnsi="Arial" w:cs="Arial"/>
          <w:sz w:val="18"/>
          <w:szCs w:val="18"/>
        </w:rPr>
        <w:t xml:space="preserve">to any of </w:t>
      </w:r>
      <w:r w:rsidR="002F3135">
        <w:rPr>
          <w:rFonts w:ascii="Arial" w:hAnsi="Arial" w:cs="Arial"/>
          <w:sz w:val="18"/>
          <w:szCs w:val="18"/>
        </w:rPr>
        <w:t xml:space="preserve">the household’s </w:t>
      </w:r>
      <w:r w:rsidRPr="005A7BEF">
        <w:rPr>
          <w:rFonts w:ascii="Arial" w:hAnsi="Arial" w:cs="Arial"/>
          <w:sz w:val="18"/>
          <w:szCs w:val="18"/>
        </w:rPr>
        <w:t xml:space="preserve">plots? </w:t>
      </w:r>
    </w:p>
    <w:p w14:paraId="54446990" w14:textId="77777777" w:rsidR="002F3135" w:rsidRDefault="002F3135" w:rsidP="005A7BEF">
      <w:pPr>
        <w:ind w:left="720" w:right="652"/>
        <w:rPr>
          <w:rFonts w:ascii="Arial" w:hAnsi="Arial" w:cs="Arial"/>
          <w:sz w:val="18"/>
          <w:szCs w:val="18"/>
        </w:rPr>
      </w:pPr>
    </w:p>
    <w:p w14:paraId="0C5337D1" w14:textId="43EBEEAD" w:rsidR="00C10F22" w:rsidRDefault="008230E4" w:rsidP="008D4F63">
      <w:pPr>
        <w:ind w:left="720" w:right="652" w:firstLine="720"/>
        <w:rPr>
          <w:rFonts w:ascii="Arial" w:hAnsi="Arial" w:cs="Arial"/>
          <w:sz w:val="18"/>
          <w:szCs w:val="18"/>
        </w:rPr>
      </w:pPr>
      <w:r w:rsidRPr="005A7BEF">
        <w:rPr>
          <w:rFonts w:ascii="Arial" w:hAnsi="Arial" w:cs="Arial"/>
          <w:sz w:val="18"/>
          <w:szCs w:val="18"/>
        </w:rPr>
        <w:t xml:space="preserve"> 1= Yes      </w:t>
      </w:r>
    </w:p>
    <w:p w14:paraId="34F23CDB" w14:textId="4E549761" w:rsidR="008230E4" w:rsidRDefault="008230E4" w:rsidP="008D4F63">
      <w:pPr>
        <w:ind w:left="720" w:right="652" w:firstLine="720"/>
        <w:rPr>
          <w:rFonts w:ascii="Arial" w:hAnsi="Arial" w:cs="Arial"/>
          <w:sz w:val="18"/>
          <w:szCs w:val="18"/>
        </w:rPr>
      </w:pPr>
      <w:r w:rsidRPr="005A7BEF">
        <w:rPr>
          <w:rFonts w:ascii="Arial" w:hAnsi="Arial" w:cs="Arial"/>
          <w:sz w:val="18"/>
          <w:szCs w:val="18"/>
        </w:rPr>
        <w:t xml:space="preserve"> 5= No &gt;&gt; </w:t>
      </w:r>
      <w:r w:rsidR="00387676" w:rsidRPr="005A7BEF">
        <w:rPr>
          <w:rFonts w:ascii="Arial" w:hAnsi="Arial" w:cs="Arial"/>
          <w:sz w:val="18"/>
          <w:szCs w:val="18"/>
        </w:rPr>
        <w:t xml:space="preserve"> Next </w:t>
      </w:r>
      <w:r w:rsidR="00263B75" w:rsidRPr="005A7BEF">
        <w:rPr>
          <w:rFonts w:ascii="Arial" w:hAnsi="Arial" w:cs="Arial"/>
          <w:sz w:val="18"/>
          <w:szCs w:val="18"/>
        </w:rPr>
        <w:t>section</w:t>
      </w:r>
      <w:r w:rsidR="00B65027" w:rsidRPr="005A7BEF">
        <w:rPr>
          <w:rFonts w:ascii="Arial" w:hAnsi="Arial" w:cs="Arial"/>
          <w:sz w:val="18"/>
          <w:szCs w:val="18"/>
        </w:rPr>
        <w:t xml:space="preserve"> </w:t>
      </w:r>
    </w:p>
    <w:p w14:paraId="1935361A" w14:textId="01EEC83C" w:rsidR="002F3135" w:rsidRDefault="002F3135" w:rsidP="005A7BEF">
      <w:pPr>
        <w:ind w:left="720" w:right="652"/>
        <w:rPr>
          <w:rFonts w:ascii="Arial" w:hAnsi="Arial" w:cs="Arial"/>
          <w:sz w:val="18"/>
          <w:szCs w:val="18"/>
        </w:rPr>
      </w:pPr>
    </w:p>
    <w:p w14:paraId="02C5847D" w14:textId="592ADACC" w:rsidR="002F3135" w:rsidRDefault="002F3135" w:rsidP="005A7BEF">
      <w:pPr>
        <w:ind w:left="720" w:right="652"/>
        <w:rPr>
          <w:rFonts w:ascii="Arial" w:hAnsi="Arial" w:cs="Arial"/>
          <w:sz w:val="18"/>
          <w:szCs w:val="18"/>
        </w:rPr>
      </w:pPr>
    </w:p>
    <w:p w14:paraId="5C18B134" w14:textId="70F7CDEC" w:rsidR="009223A2" w:rsidRDefault="009223A2" w:rsidP="005A7BEF">
      <w:pPr>
        <w:ind w:left="720" w:right="652"/>
        <w:rPr>
          <w:rFonts w:ascii="Arial" w:hAnsi="Arial" w:cs="Arial"/>
          <w:sz w:val="18"/>
          <w:szCs w:val="18"/>
        </w:rPr>
      </w:pPr>
    </w:p>
    <w:p w14:paraId="6DA3CCAB" w14:textId="08D66207" w:rsidR="009223A2" w:rsidRDefault="009223A2" w:rsidP="005A7BEF">
      <w:pPr>
        <w:ind w:left="720" w:right="652"/>
        <w:rPr>
          <w:rFonts w:ascii="Arial" w:hAnsi="Arial" w:cs="Arial"/>
          <w:sz w:val="18"/>
          <w:szCs w:val="18"/>
        </w:rPr>
      </w:pPr>
    </w:p>
    <w:p w14:paraId="237B6D94" w14:textId="4E8B3F55" w:rsidR="009223A2" w:rsidRDefault="009223A2" w:rsidP="005A7BEF">
      <w:pPr>
        <w:ind w:left="720" w:right="652"/>
        <w:rPr>
          <w:rFonts w:ascii="Arial" w:hAnsi="Arial" w:cs="Arial"/>
          <w:sz w:val="18"/>
          <w:szCs w:val="18"/>
        </w:rPr>
      </w:pPr>
      <w:r>
        <w:rPr>
          <w:rFonts w:ascii="Arial" w:hAnsi="Arial" w:cs="Arial"/>
          <w:sz w:val="18"/>
          <w:szCs w:val="18"/>
        </w:rPr>
        <w:t>How many chemical inputs did you use in the last major farming season?</w:t>
      </w:r>
      <w:r w:rsidR="003D0605">
        <w:rPr>
          <w:rFonts w:ascii="Arial" w:hAnsi="Arial" w:cs="Arial"/>
          <w:sz w:val="18"/>
          <w:szCs w:val="18"/>
        </w:rPr>
        <w:t xml:space="preserve">  </w:t>
      </w:r>
    </w:p>
    <w:p w14:paraId="6CC3492B" w14:textId="77777777" w:rsidR="003D0605" w:rsidRDefault="003D0605" w:rsidP="00842F8E">
      <w:pPr>
        <w:ind w:right="652"/>
        <w:rPr>
          <w:rFonts w:ascii="Arial" w:hAnsi="Arial" w:cs="Arial"/>
          <w:sz w:val="18"/>
          <w:szCs w:val="18"/>
        </w:rPr>
      </w:pPr>
    </w:p>
    <w:p w14:paraId="4FC4DB87" w14:textId="44B84A01" w:rsidR="009223A2" w:rsidRDefault="009223A2" w:rsidP="005A7BEF">
      <w:pPr>
        <w:ind w:left="720" w:right="652"/>
        <w:rPr>
          <w:rFonts w:ascii="Arial" w:hAnsi="Arial" w:cs="Arial"/>
          <w:sz w:val="18"/>
          <w:szCs w:val="18"/>
        </w:rPr>
      </w:pPr>
    </w:p>
    <w:p w14:paraId="6CFBEA84" w14:textId="171C6F1B" w:rsidR="009223A2" w:rsidRPr="001403DE" w:rsidRDefault="009223A2">
      <w:pPr>
        <w:ind w:left="720" w:right="652"/>
        <w:rPr>
          <w:rFonts w:ascii="Arial" w:hAnsi="Arial" w:cs="Arial"/>
          <w:i/>
          <w:sz w:val="18"/>
          <w:szCs w:val="18"/>
        </w:rPr>
      </w:pPr>
      <w:r>
        <w:rPr>
          <w:rFonts w:ascii="Arial" w:hAnsi="Arial" w:cs="Arial"/>
          <w:i/>
          <w:sz w:val="18"/>
          <w:szCs w:val="18"/>
        </w:rPr>
        <w:t>Treat the same chemical with different sources (e.g., gift, purchase, etc.), as a separate chemical on its own. E.g., Asaasera (source-gift) is different from Asaasera (source-bought).</w:t>
      </w:r>
    </w:p>
    <w:p w14:paraId="070A34F1" w14:textId="77777777" w:rsidR="009223A2" w:rsidRDefault="009223A2" w:rsidP="005A7BEF">
      <w:pPr>
        <w:ind w:left="720" w:right="652"/>
        <w:rPr>
          <w:rFonts w:ascii="Arial" w:hAnsi="Arial" w:cs="Arial"/>
          <w:sz w:val="18"/>
          <w:szCs w:val="18"/>
        </w:rPr>
      </w:pPr>
    </w:p>
    <w:p w14:paraId="4523C351" w14:textId="77777777" w:rsidR="002F3135" w:rsidRPr="005A7BEF" w:rsidRDefault="002F3135" w:rsidP="005A7BEF">
      <w:pPr>
        <w:ind w:left="720" w:right="652"/>
        <w:rPr>
          <w:rFonts w:ascii="Arial" w:hAnsi="Arial" w:cs="Arial"/>
          <w:noProof/>
          <w:sz w:val="16"/>
          <w:szCs w:val="16"/>
        </w:rPr>
      </w:pPr>
    </w:p>
    <w:tbl>
      <w:tblPr>
        <w:tblW w:w="4817"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5"/>
        <w:gridCol w:w="2173"/>
        <w:gridCol w:w="2173"/>
        <w:gridCol w:w="2428"/>
        <w:gridCol w:w="1790"/>
        <w:gridCol w:w="3192"/>
      </w:tblGrid>
      <w:tr w:rsidR="00492E04" w:rsidRPr="005A7BEF" w14:paraId="38B2B830" w14:textId="77777777" w:rsidTr="001403DE">
        <w:trPr>
          <w:trHeight w:val="315"/>
        </w:trPr>
        <w:tc>
          <w:tcPr>
            <w:tcW w:w="1034" w:type="pct"/>
            <w:shd w:val="clear" w:color="auto" w:fill="auto"/>
            <w:noWrap/>
            <w:vAlign w:val="bottom"/>
            <w:hideMark/>
          </w:tcPr>
          <w:p w14:paraId="6DAF3FF1" w14:textId="77777777" w:rsidR="00492E04" w:rsidRPr="005A7BEF" w:rsidRDefault="00492E04" w:rsidP="005A7BEF">
            <w:pPr>
              <w:jc w:val="center"/>
              <w:rPr>
                <w:rFonts w:ascii="Arial" w:hAnsi="Arial" w:cs="Arial"/>
                <w:sz w:val="18"/>
                <w:szCs w:val="18"/>
              </w:rPr>
            </w:pPr>
            <w:r w:rsidRPr="005A7BEF">
              <w:rPr>
                <w:rFonts w:ascii="Arial" w:hAnsi="Arial" w:cs="Arial"/>
                <w:sz w:val="18"/>
                <w:szCs w:val="18"/>
              </w:rPr>
              <w:t>L2</w:t>
            </w:r>
          </w:p>
        </w:tc>
        <w:tc>
          <w:tcPr>
            <w:tcW w:w="733" w:type="pct"/>
          </w:tcPr>
          <w:p w14:paraId="206CFF88" w14:textId="62E4504E" w:rsidR="00492E04" w:rsidRPr="005A7BEF" w:rsidRDefault="00492E04" w:rsidP="005A7BEF">
            <w:pPr>
              <w:jc w:val="center"/>
              <w:rPr>
                <w:rFonts w:ascii="Arial" w:hAnsi="Arial" w:cs="Arial"/>
                <w:sz w:val="18"/>
                <w:szCs w:val="18"/>
              </w:rPr>
            </w:pPr>
            <w:r>
              <w:rPr>
                <w:rFonts w:ascii="Arial" w:hAnsi="Arial" w:cs="Arial"/>
                <w:sz w:val="18"/>
                <w:szCs w:val="18"/>
              </w:rPr>
              <w:t>L2A</w:t>
            </w:r>
          </w:p>
        </w:tc>
        <w:tc>
          <w:tcPr>
            <w:tcW w:w="733" w:type="pct"/>
            <w:shd w:val="clear" w:color="auto" w:fill="auto"/>
            <w:noWrap/>
            <w:vAlign w:val="bottom"/>
            <w:hideMark/>
          </w:tcPr>
          <w:p w14:paraId="7734EC98" w14:textId="27DB3AD7" w:rsidR="00492E04" w:rsidRPr="005A7BEF" w:rsidRDefault="00492E04" w:rsidP="005A7BEF">
            <w:pPr>
              <w:jc w:val="center"/>
              <w:rPr>
                <w:rFonts w:ascii="Arial" w:hAnsi="Arial" w:cs="Arial"/>
                <w:sz w:val="18"/>
                <w:szCs w:val="18"/>
              </w:rPr>
            </w:pPr>
            <w:r w:rsidRPr="005A7BEF">
              <w:rPr>
                <w:rFonts w:ascii="Arial" w:hAnsi="Arial" w:cs="Arial"/>
                <w:sz w:val="18"/>
                <w:szCs w:val="18"/>
              </w:rPr>
              <w:t>L3</w:t>
            </w:r>
          </w:p>
        </w:tc>
        <w:tc>
          <w:tcPr>
            <w:tcW w:w="819" w:type="pct"/>
            <w:shd w:val="clear" w:color="auto" w:fill="auto"/>
            <w:noWrap/>
            <w:vAlign w:val="bottom"/>
            <w:hideMark/>
          </w:tcPr>
          <w:p w14:paraId="446580B9" w14:textId="77777777" w:rsidR="00492E04" w:rsidRPr="005A7BEF" w:rsidRDefault="00492E04" w:rsidP="005A7BEF">
            <w:pPr>
              <w:jc w:val="center"/>
              <w:rPr>
                <w:rFonts w:ascii="Arial" w:hAnsi="Arial" w:cs="Arial"/>
                <w:sz w:val="18"/>
                <w:szCs w:val="18"/>
              </w:rPr>
            </w:pPr>
            <w:r w:rsidRPr="005A7BEF">
              <w:rPr>
                <w:rFonts w:ascii="Arial" w:hAnsi="Arial" w:cs="Arial"/>
                <w:sz w:val="18"/>
                <w:szCs w:val="18"/>
              </w:rPr>
              <w:t>L4</w:t>
            </w:r>
          </w:p>
        </w:tc>
        <w:tc>
          <w:tcPr>
            <w:tcW w:w="604" w:type="pct"/>
            <w:shd w:val="clear" w:color="auto" w:fill="auto"/>
            <w:noWrap/>
            <w:vAlign w:val="bottom"/>
            <w:hideMark/>
          </w:tcPr>
          <w:p w14:paraId="05081CA4" w14:textId="77777777" w:rsidR="00492E04" w:rsidRPr="005A7BEF" w:rsidRDefault="00492E04" w:rsidP="005A7BEF">
            <w:pPr>
              <w:jc w:val="center"/>
              <w:rPr>
                <w:rFonts w:ascii="Arial" w:hAnsi="Arial" w:cs="Arial"/>
                <w:sz w:val="18"/>
                <w:szCs w:val="18"/>
              </w:rPr>
            </w:pPr>
            <w:r w:rsidRPr="005A7BEF">
              <w:rPr>
                <w:rFonts w:ascii="Arial" w:hAnsi="Arial" w:cs="Arial"/>
                <w:sz w:val="18"/>
                <w:szCs w:val="18"/>
              </w:rPr>
              <w:t>L5</w:t>
            </w:r>
          </w:p>
        </w:tc>
        <w:tc>
          <w:tcPr>
            <w:tcW w:w="1077" w:type="pct"/>
            <w:shd w:val="clear" w:color="auto" w:fill="auto"/>
            <w:noWrap/>
            <w:vAlign w:val="bottom"/>
            <w:hideMark/>
          </w:tcPr>
          <w:p w14:paraId="233F747B" w14:textId="77777777" w:rsidR="00492E04" w:rsidRPr="005A7BEF" w:rsidRDefault="00492E04" w:rsidP="005A7BEF">
            <w:pPr>
              <w:jc w:val="center"/>
              <w:rPr>
                <w:rFonts w:ascii="Arial" w:hAnsi="Arial" w:cs="Arial"/>
                <w:sz w:val="18"/>
                <w:szCs w:val="18"/>
              </w:rPr>
            </w:pPr>
            <w:r w:rsidRPr="005A7BEF">
              <w:rPr>
                <w:rFonts w:ascii="Arial" w:hAnsi="Arial" w:cs="Arial"/>
                <w:sz w:val="18"/>
                <w:szCs w:val="18"/>
              </w:rPr>
              <w:t>L6</w:t>
            </w:r>
          </w:p>
        </w:tc>
      </w:tr>
      <w:tr w:rsidR="00492E04" w:rsidRPr="005A7BEF" w14:paraId="3E9B307B" w14:textId="77777777" w:rsidTr="001403DE">
        <w:trPr>
          <w:trHeight w:val="1793"/>
        </w:trPr>
        <w:tc>
          <w:tcPr>
            <w:tcW w:w="1034" w:type="pct"/>
            <w:shd w:val="clear" w:color="auto" w:fill="auto"/>
            <w:hideMark/>
          </w:tcPr>
          <w:p w14:paraId="31A296B3" w14:textId="38DF113C" w:rsidR="00492E04" w:rsidRPr="005A7BEF" w:rsidRDefault="00492E04" w:rsidP="005A7BEF">
            <w:pPr>
              <w:rPr>
                <w:rFonts w:ascii="Arial" w:hAnsi="Arial" w:cs="Arial"/>
                <w:sz w:val="18"/>
                <w:szCs w:val="18"/>
              </w:rPr>
            </w:pPr>
            <w:r w:rsidRPr="005A7BEF">
              <w:rPr>
                <w:rFonts w:ascii="Arial" w:hAnsi="Arial" w:cs="Arial"/>
                <w:sz w:val="18"/>
                <w:szCs w:val="18"/>
              </w:rPr>
              <w:t xml:space="preserve">What was the first chemical you used during the last farming season (2017)? </w:t>
            </w:r>
          </w:p>
          <w:p w14:paraId="475D1A21" w14:textId="77777777" w:rsidR="00492E04" w:rsidRPr="005A7BEF" w:rsidRDefault="00492E04" w:rsidP="005A7BEF">
            <w:pPr>
              <w:rPr>
                <w:rFonts w:ascii="Arial" w:hAnsi="Arial" w:cs="Arial"/>
                <w:sz w:val="18"/>
                <w:szCs w:val="18"/>
              </w:rPr>
            </w:pPr>
          </w:p>
          <w:p w14:paraId="0D611F9C" w14:textId="60A50E00" w:rsidR="00492E04" w:rsidRPr="005A7BEF" w:rsidRDefault="00492E04" w:rsidP="005A7BEF">
            <w:pPr>
              <w:rPr>
                <w:rFonts w:ascii="Arial" w:hAnsi="Arial" w:cs="Arial"/>
                <w:i/>
                <w:sz w:val="18"/>
                <w:szCs w:val="18"/>
              </w:rPr>
            </w:pPr>
          </w:p>
          <w:p w14:paraId="3B50E78C" w14:textId="08D03C31" w:rsidR="00492E04" w:rsidRPr="008D4F63" w:rsidRDefault="00492E04" w:rsidP="005A7BEF">
            <w:pPr>
              <w:rPr>
                <w:rFonts w:ascii="Arial" w:hAnsi="Arial" w:cs="Arial"/>
                <w:sz w:val="18"/>
                <w:szCs w:val="18"/>
              </w:rPr>
            </w:pPr>
            <w:r w:rsidRPr="005A7BEF">
              <w:rPr>
                <w:rFonts w:ascii="Arial" w:hAnsi="Arial" w:cs="Arial"/>
                <w:i/>
                <w:sz w:val="18"/>
                <w:szCs w:val="18"/>
              </w:rPr>
              <w:t xml:space="preserve">  </w:t>
            </w:r>
            <w:r w:rsidR="00C10F22">
              <w:rPr>
                <w:rFonts w:ascii="Arial" w:hAnsi="Arial" w:cs="Arial"/>
                <w:sz w:val="18"/>
                <w:szCs w:val="18"/>
              </w:rPr>
              <w:t>[Names appear for selection]</w:t>
            </w:r>
          </w:p>
        </w:tc>
        <w:tc>
          <w:tcPr>
            <w:tcW w:w="733" w:type="pct"/>
          </w:tcPr>
          <w:p w14:paraId="3F9177ED" w14:textId="77777777" w:rsidR="00492E04" w:rsidRDefault="00492E04" w:rsidP="005A7BEF">
            <w:pPr>
              <w:rPr>
                <w:rFonts w:ascii="Arial" w:hAnsi="Arial" w:cs="Arial"/>
                <w:sz w:val="18"/>
                <w:szCs w:val="18"/>
              </w:rPr>
            </w:pPr>
            <w:r>
              <w:rPr>
                <w:rFonts w:ascii="Arial" w:hAnsi="Arial" w:cs="Arial"/>
                <w:sz w:val="18"/>
                <w:szCs w:val="18"/>
              </w:rPr>
              <w:t>What type of chemical is [Chemical Name]?</w:t>
            </w:r>
          </w:p>
          <w:p w14:paraId="0AF1ECC3" w14:textId="77777777" w:rsidR="00492E04" w:rsidRDefault="00492E04">
            <w:pPr>
              <w:rPr>
                <w:rFonts w:ascii="Arial" w:hAnsi="Arial" w:cs="Arial"/>
                <w:sz w:val="18"/>
                <w:szCs w:val="18"/>
              </w:rPr>
            </w:pPr>
          </w:p>
          <w:p w14:paraId="1BD0D02A" w14:textId="05DF0C3E" w:rsidR="00492E04" w:rsidRPr="001403DE" w:rsidRDefault="00492E04">
            <w:pPr>
              <w:rPr>
                <w:rFonts w:ascii="Arial" w:hAnsi="Arial" w:cs="Arial"/>
                <w:sz w:val="18"/>
                <w:szCs w:val="18"/>
              </w:rPr>
            </w:pPr>
            <w:r>
              <w:rPr>
                <w:rFonts w:ascii="Arial" w:hAnsi="Arial" w:cs="Arial"/>
                <w:sz w:val="18"/>
                <w:szCs w:val="18"/>
              </w:rPr>
              <w:t xml:space="preserve">1 </w:t>
            </w:r>
            <w:r w:rsidRPr="001403DE">
              <w:rPr>
                <w:rFonts w:ascii="Arial" w:hAnsi="Arial" w:cs="Arial"/>
                <w:sz w:val="18"/>
                <w:szCs w:val="18"/>
              </w:rPr>
              <w:t>Fertilizer</w:t>
            </w:r>
          </w:p>
          <w:p w14:paraId="0A56EEFA" w14:textId="487C231B" w:rsidR="00492E04" w:rsidRPr="001403DE" w:rsidRDefault="00492E04">
            <w:pPr>
              <w:rPr>
                <w:rFonts w:ascii="Arial" w:hAnsi="Arial" w:cs="Arial"/>
                <w:sz w:val="18"/>
                <w:szCs w:val="18"/>
              </w:rPr>
            </w:pPr>
            <w:r>
              <w:rPr>
                <w:rFonts w:ascii="Arial" w:hAnsi="Arial" w:cs="Arial"/>
                <w:sz w:val="18"/>
                <w:szCs w:val="18"/>
              </w:rPr>
              <w:t>2 Weedicid</w:t>
            </w:r>
            <w:r w:rsidRPr="001403DE">
              <w:rPr>
                <w:rFonts w:ascii="Arial" w:hAnsi="Arial" w:cs="Arial"/>
                <w:sz w:val="18"/>
                <w:szCs w:val="18"/>
              </w:rPr>
              <w:t>e</w:t>
            </w:r>
          </w:p>
          <w:p w14:paraId="10F06906" w14:textId="4513A2E7" w:rsidR="00492E04" w:rsidRPr="001403DE" w:rsidRDefault="00492E04">
            <w:pPr>
              <w:rPr>
                <w:rFonts w:ascii="Arial" w:hAnsi="Arial" w:cs="Arial"/>
                <w:sz w:val="18"/>
                <w:szCs w:val="18"/>
              </w:rPr>
            </w:pPr>
            <w:r>
              <w:rPr>
                <w:rFonts w:ascii="Arial" w:hAnsi="Arial" w:cs="Arial"/>
                <w:sz w:val="18"/>
                <w:szCs w:val="18"/>
              </w:rPr>
              <w:t xml:space="preserve">3 </w:t>
            </w:r>
            <w:r w:rsidRPr="001403DE">
              <w:rPr>
                <w:rFonts w:ascii="Arial" w:hAnsi="Arial" w:cs="Arial"/>
                <w:sz w:val="18"/>
                <w:szCs w:val="18"/>
              </w:rPr>
              <w:t>Pesticide</w:t>
            </w:r>
          </w:p>
        </w:tc>
        <w:tc>
          <w:tcPr>
            <w:tcW w:w="733" w:type="pct"/>
            <w:shd w:val="clear" w:color="auto" w:fill="auto"/>
            <w:hideMark/>
          </w:tcPr>
          <w:p w14:paraId="29CFC518" w14:textId="35134DF1" w:rsidR="00492E04" w:rsidRPr="005A7BEF" w:rsidRDefault="00492E04">
            <w:pPr>
              <w:rPr>
                <w:rFonts w:ascii="Arial" w:hAnsi="Arial" w:cs="Arial"/>
                <w:sz w:val="18"/>
                <w:szCs w:val="18"/>
              </w:rPr>
            </w:pPr>
            <w:r w:rsidRPr="005A7BEF">
              <w:rPr>
                <w:rFonts w:ascii="Arial" w:hAnsi="Arial" w:cs="Arial"/>
                <w:sz w:val="18"/>
                <w:szCs w:val="18"/>
              </w:rPr>
              <w:t>What quantity of</w:t>
            </w:r>
            <w:r>
              <w:rPr>
                <w:rFonts w:ascii="Arial" w:hAnsi="Arial" w:cs="Arial"/>
                <w:sz w:val="18"/>
                <w:szCs w:val="18"/>
              </w:rPr>
              <w:t xml:space="preserve"> [Chemical Name] was</w:t>
            </w:r>
            <w:r w:rsidRPr="005A7BEF">
              <w:rPr>
                <w:rFonts w:ascii="Arial" w:hAnsi="Arial" w:cs="Arial"/>
                <w:sz w:val="18"/>
                <w:szCs w:val="18"/>
              </w:rPr>
              <w:t xml:space="preserve"> use</w:t>
            </w:r>
            <w:r>
              <w:rPr>
                <w:rFonts w:ascii="Arial" w:hAnsi="Arial" w:cs="Arial"/>
                <w:sz w:val="18"/>
                <w:szCs w:val="18"/>
              </w:rPr>
              <w:t>d</w:t>
            </w:r>
            <w:r w:rsidRPr="005A7BEF">
              <w:rPr>
                <w:rFonts w:ascii="Arial" w:hAnsi="Arial" w:cs="Arial"/>
                <w:sz w:val="18"/>
                <w:szCs w:val="18"/>
              </w:rPr>
              <w:t xml:space="preserve"> during the last farming season</w:t>
            </w:r>
            <w:r>
              <w:rPr>
                <w:rFonts w:ascii="Arial" w:hAnsi="Arial" w:cs="Arial"/>
                <w:sz w:val="18"/>
                <w:szCs w:val="18"/>
              </w:rPr>
              <w:t xml:space="preserve"> (2017)</w:t>
            </w:r>
            <w:r w:rsidRPr="005A7BEF">
              <w:rPr>
                <w:rFonts w:ascii="Arial" w:hAnsi="Arial" w:cs="Arial"/>
                <w:sz w:val="18"/>
                <w:szCs w:val="18"/>
              </w:rPr>
              <w:t>?</w:t>
            </w:r>
          </w:p>
        </w:tc>
        <w:tc>
          <w:tcPr>
            <w:tcW w:w="819" w:type="pct"/>
            <w:shd w:val="clear" w:color="auto" w:fill="auto"/>
            <w:hideMark/>
          </w:tcPr>
          <w:p w14:paraId="22C8FE64" w14:textId="7D943EE9" w:rsidR="00492E04" w:rsidRPr="005A7BEF" w:rsidRDefault="00492E04" w:rsidP="005A7BEF">
            <w:pPr>
              <w:rPr>
                <w:rFonts w:ascii="Arial" w:hAnsi="Arial" w:cs="Arial"/>
                <w:sz w:val="18"/>
                <w:szCs w:val="18"/>
              </w:rPr>
            </w:pPr>
            <w:r w:rsidRPr="005A7BEF">
              <w:rPr>
                <w:rFonts w:ascii="Arial" w:hAnsi="Arial" w:cs="Arial"/>
                <w:sz w:val="18"/>
                <w:szCs w:val="18"/>
              </w:rPr>
              <w:t>What unit is the quantity used</w:t>
            </w:r>
            <w:r w:rsidR="00C10F22">
              <w:rPr>
                <w:rFonts w:ascii="Arial" w:hAnsi="Arial" w:cs="Arial"/>
                <w:sz w:val="18"/>
                <w:szCs w:val="18"/>
              </w:rPr>
              <w:t xml:space="preserve"> measured in</w:t>
            </w:r>
            <w:r w:rsidRPr="005A7BEF">
              <w:rPr>
                <w:rFonts w:ascii="Arial" w:hAnsi="Arial" w:cs="Arial"/>
                <w:sz w:val="18"/>
                <w:szCs w:val="18"/>
              </w:rPr>
              <w:t xml:space="preserve">?    </w:t>
            </w:r>
          </w:p>
          <w:p w14:paraId="13D3FF8C" w14:textId="77777777" w:rsidR="00492E04" w:rsidRPr="005A7BEF" w:rsidRDefault="00492E04" w:rsidP="005A7BEF">
            <w:pPr>
              <w:rPr>
                <w:rFonts w:ascii="Arial" w:hAnsi="Arial" w:cs="Arial"/>
                <w:sz w:val="18"/>
                <w:szCs w:val="18"/>
              </w:rPr>
            </w:pPr>
          </w:p>
          <w:p w14:paraId="46FF60B2" w14:textId="5653D5E5" w:rsidR="00492E04" w:rsidRPr="005A7BEF" w:rsidRDefault="00492E04" w:rsidP="005A7BEF">
            <w:pPr>
              <w:rPr>
                <w:rFonts w:ascii="Arial" w:hAnsi="Arial" w:cs="Arial"/>
                <w:sz w:val="18"/>
                <w:szCs w:val="18"/>
              </w:rPr>
            </w:pPr>
            <w:r w:rsidRPr="005A7BEF">
              <w:rPr>
                <w:rFonts w:ascii="Arial" w:hAnsi="Arial" w:cs="Arial"/>
                <w:sz w:val="18"/>
                <w:szCs w:val="18"/>
              </w:rPr>
              <w:t xml:space="preserve">1. </w:t>
            </w:r>
            <w:r w:rsidR="00C10F22">
              <w:rPr>
                <w:rFonts w:ascii="Arial" w:hAnsi="Arial" w:cs="Arial"/>
                <w:sz w:val="18"/>
                <w:szCs w:val="18"/>
              </w:rPr>
              <w:t>B</w:t>
            </w:r>
            <w:r w:rsidRPr="005A7BEF">
              <w:rPr>
                <w:rFonts w:ascii="Arial" w:hAnsi="Arial" w:cs="Arial"/>
                <w:sz w:val="18"/>
                <w:szCs w:val="18"/>
              </w:rPr>
              <w:t xml:space="preserve">ig bag </w:t>
            </w:r>
            <w:r w:rsidR="00C10F22">
              <w:rPr>
                <w:rFonts w:ascii="Arial" w:hAnsi="Arial" w:cs="Arial"/>
                <w:sz w:val="18"/>
                <w:szCs w:val="18"/>
              </w:rPr>
              <w:t>(</w:t>
            </w:r>
            <w:r w:rsidRPr="005A7BEF">
              <w:rPr>
                <w:rFonts w:ascii="Arial" w:hAnsi="Arial" w:cs="Arial"/>
                <w:sz w:val="18"/>
                <w:szCs w:val="18"/>
              </w:rPr>
              <w:t>50kg</w:t>
            </w:r>
            <w:r w:rsidR="00C10F22">
              <w:rPr>
                <w:rFonts w:ascii="Arial" w:hAnsi="Arial" w:cs="Arial"/>
                <w:sz w:val="18"/>
                <w:szCs w:val="18"/>
              </w:rPr>
              <w:t>)</w:t>
            </w:r>
          </w:p>
          <w:p w14:paraId="2CECA6F0" w14:textId="2EE776E4" w:rsidR="00CF5DD3" w:rsidRDefault="00CF5DD3" w:rsidP="005A7BEF">
            <w:pPr>
              <w:rPr>
                <w:rFonts w:ascii="Arial" w:hAnsi="Arial" w:cs="Arial"/>
                <w:sz w:val="18"/>
                <w:szCs w:val="18"/>
              </w:rPr>
            </w:pPr>
            <w:r>
              <w:rPr>
                <w:rFonts w:ascii="Arial" w:hAnsi="Arial" w:cs="Arial"/>
                <w:sz w:val="18"/>
                <w:szCs w:val="18"/>
              </w:rPr>
              <w:t>2</w:t>
            </w:r>
            <w:r w:rsidRPr="005A7BEF">
              <w:rPr>
                <w:rFonts w:ascii="Arial" w:hAnsi="Arial" w:cs="Arial"/>
                <w:sz w:val="18"/>
                <w:szCs w:val="18"/>
              </w:rPr>
              <w:t>. Medium bag (25 kg</w:t>
            </w:r>
            <w:r w:rsidR="00C10F22">
              <w:rPr>
                <w:rFonts w:ascii="Arial" w:hAnsi="Arial" w:cs="Arial"/>
                <w:sz w:val="18"/>
                <w:szCs w:val="18"/>
              </w:rPr>
              <w:t>)</w:t>
            </w:r>
          </w:p>
          <w:p w14:paraId="4E2D6767" w14:textId="69419F36" w:rsidR="00492E04" w:rsidRPr="005A7BEF" w:rsidRDefault="00CF5DD3" w:rsidP="005A7BEF">
            <w:pPr>
              <w:rPr>
                <w:rFonts w:ascii="Arial" w:hAnsi="Arial" w:cs="Arial"/>
                <w:sz w:val="18"/>
                <w:szCs w:val="18"/>
              </w:rPr>
            </w:pPr>
            <w:r>
              <w:rPr>
                <w:rFonts w:ascii="Arial" w:hAnsi="Arial" w:cs="Arial"/>
                <w:sz w:val="18"/>
                <w:szCs w:val="18"/>
              </w:rPr>
              <w:t>3</w:t>
            </w:r>
            <w:r w:rsidR="00492E04" w:rsidRPr="005A7BEF">
              <w:rPr>
                <w:rFonts w:ascii="Arial" w:hAnsi="Arial" w:cs="Arial"/>
                <w:sz w:val="18"/>
                <w:szCs w:val="18"/>
              </w:rPr>
              <w:t>.</w:t>
            </w:r>
            <w:r w:rsidR="00C10F22">
              <w:rPr>
                <w:rFonts w:ascii="Arial" w:hAnsi="Arial" w:cs="Arial"/>
                <w:sz w:val="18"/>
                <w:szCs w:val="18"/>
              </w:rPr>
              <w:t xml:space="preserve"> S</w:t>
            </w:r>
            <w:r w:rsidR="00492E04" w:rsidRPr="005A7BEF">
              <w:rPr>
                <w:rFonts w:ascii="Arial" w:hAnsi="Arial" w:cs="Arial"/>
                <w:sz w:val="18"/>
                <w:szCs w:val="18"/>
              </w:rPr>
              <w:t xml:space="preserve">mall bag (15kg).   </w:t>
            </w:r>
          </w:p>
          <w:p w14:paraId="5E748D75" w14:textId="470F4B2A" w:rsidR="00CF5DD3" w:rsidRDefault="00CF5DD3" w:rsidP="005A7BEF">
            <w:pPr>
              <w:rPr>
                <w:rFonts w:ascii="Arial" w:hAnsi="Arial" w:cs="Arial"/>
                <w:sz w:val="18"/>
                <w:szCs w:val="18"/>
              </w:rPr>
            </w:pPr>
            <w:r>
              <w:rPr>
                <w:rFonts w:ascii="Arial" w:hAnsi="Arial" w:cs="Arial"/>
                <w:sz w:val="18"/>
                <w:szCs w:val="18"/>
              </w:rPr>
              <w:t>4</w:t>
            </w:r>
            <w:r w:rsidR="00492E04" w:rsidRPr="005A7BEF">
              <w:rPr>
                <w:rFonts w:ascii="Arial" w:hAnsi="Arial" w:cs="Arial"/>
                <w:sz w:val="18"/>
                <w:szCs w:val="18"/>
              </w:rPr>
              <w:t xml:space="preserve"> </w:t>
            </w:r>
            <w:r>
              <w:rPr>
                <w:rFonts w:ascii="Arial" w:hAnsi="Arial" w:cs="Arial"/>
                <w:sz w:val="18"/>
                <w:szCs w:val="18"/>
              </w:rPr>
              <w:t>Bowls</w:t>
            </w:r>
          </w:p>
          <w:p w14:paraId="401A8E98" w14:textId="5A561D1B" w:rsidR="00CF5DD3" w:rsidRDefault="00CF5DD3" w:rsidP="005A7BEF">
            <w:pPr>
              <w:rPr>
                <w:rFonts w:ascii="Arial" w:hAnsi="Arial" w:cs="Arial"/>
                <w:sz w:val="18"/>
                <w:szCs w:val="18"/>
              </w:rPr>
            </w:pPr>
            <w:r>
              <w:rPr>
                <w:rFonts w:ascii="Arial" w:hAnsi="Arial" w:cs="Arial"/>
                <w:sz w:val="18"/>
                <w:szCs w:val="18"/>
              </w:rPr>
              <w:t>5.Litres</w:t>
            </w:r>
            <w:r w:rsidR="00492E04" w:rsidRPr="005A7BEF">
              <w:rPr>
                <w:rFonts w:ascii="Arial" w:hAnsi="Arial" w:cs="Arial"/>
                <w:sz w:val="18"/>
                <w:szCs w:val="18"/>
              </w:rPr>
              <w:t xml:space="preserve">     </w:t>
            </w:r>
          </w:p>
          <w:p w14:paraId="46DEA1C1" w14:textId="30C36BAA" w:rsidR="00492E04" w:rsidRPr="005A7BEF" w:rsidRDefault="00CF5DD3" w:rsidP="005A7BEF">
            <w:pPr>
              <w:rPr>
                <w:rFonts w:ascii="Arial" w:hAnsi="Arial" w:cs="Arial"/>
                <w:sz w:val="18"/>
                <w:szCs w:val="18"/>
              </w:rPr>
            </w:pPr>
            <w:r>
              <w:rPr>
                <w:rFonts w:ascii="Arial" w:hAnsi="Arial" w:cs="Arial"/>
                <w:sz w:val="18"/>
                <w:szCs w:val="18"/>
              </w:rPr>
              <w:t>6</w:t>
            </w:r>
            <w:r w:rsidR="00492E04" w:rsidRPr="005A7BEF">
              <w:rPr>
                <w:rFonts w:ascii="Arial" w:hAnsi="Arial" w:cs="Arial"/>
                <w:sz w:val="18"/>
                <w:szCs w:val="18"/>
              </w:rPr>
              <w:t>.Grams</w:t>
            </w:r>
          </w:p>
          <w:p w14:paraId="3EE4B2FC" w14:textId="540637B1" w:rsidR="00492E04" w:rsidRPr="005A7BEF" w:rsidRDefault="00CF5DD3">
            <w:pPr>
              <w:rPr>
                <w:rFonts w:ascii="Arial" w:hAnsi="Arial" w:cs="Arial"/>
                <w:sz w:val="18"/>
                <w:szCs w:val="18"/>
              </w:rPr>
            </w:pPr>
            <w:r>
              <w:rPr>
                <w:rFonts w:ascii="Arial" w:hAnsi="Arial" w:cs="Arial"/>
                <w:sz w:val="18"/>
                <w:szCs w:val="18"/>
              </w:rPr>
              <w:t>-666 Other (</w:t>
            </w:r>
            <w:r w:rsidR="00C10F22">
              <w:rPr>
                <w:rFonts w:ascii="Arial" w:hAnsi="Arial" w:cs="Arial"/>
                <w:sz w:val="18"/>
                <w:szCs w:val="18"/>
              </w:rPr>
              <w:t>please specify</w:t>
            </w:r>
            <w:r>
              <w:rPr>
                <w:rFonts w:ascii="Arial" w:hAnsi="Arial" w:cs="Arial"/>
                <w:sz w:val="18"/>
                <w:szCs w:val="18"/>
              </w:rPr>
              <w:t>)</w:t>
            </w:r>
          </w:p>
        </w:tc>
        <w:tc>
          <w:tcPr>
            <w:tcW w:w="604" w:type="pct"/>
            <w:shd w:val="clear" w:color="auto" w:fill="auto"/>
            <w:hideMark/>
          </w:tcPr>
          <w:p w14:paraId="1C8D44F1" w14:textId="69E85C91" w:rsidR="00492E04" w:rsidRPr="005A7BEF" w:rsidRDefault="007E7A46" w:rsidP="005A7BEF">
            <w:pPr>
              <w:rPr>
                <w:rFonts w:ascii="Arial" w:hAnsi="Arial" w:cs="Arial"/>
                <w:sz w:val="18"/>
                <w:szCs w:val="18"/>
              </w:rPr>
            </w:pPr>
            <w:r>
              <w:rPr>
                <w:rFonts w:ascii="Arial" w:hAnsi="Arial" w:cs="Arial"/>
                <w:sz w:val="18"/>
                <w:szCs w:val="18"/>
              </w:rPr>
              <w:t>In which months was [</w:t>
            </w:r>
            <w:r w:rsidR="00C10EC2">
              <w:rPr>
                <w:rFonts w:ascii="Arial" w:hAnsi="Arial" w:cs="Arial"/>
                <w:sz w:val="18"/>
                <w:szCs w:val="18"/>
              </w:rPr>
              <w:t>c</w:t>
            </w:r>
            <w:r>
              <w:rPr>
                <w:rFonts w:ascii="Arial" w:hAnsi="Arial" w:cs="Arial"/>
                <w:sz w:val="18"/>
                <w:szCs w:val="18"/>
              </w:rPr>
              <w:t xml:space="preserve">hemical </w:t>
            </w:r>
            <w:r w:rsidR="00C10EC2">
              <w:rPr>
                <w:rFonts w:ascii="Arial" w:hAnsi="Arial" w:cs="Arial"/>
                <w:sz w:val="18"/>
                <w:szCs w:val="18"/>
              </w:rPr>
              <w:t>n</w:t>
            </w:r>
            <w:r>
              <w:rPr>
                <w:rFonts w:ascii="Arial" w:hAnsi="Arial" w:cs="Arial"/>
                <w:sz w:val="18"/>
                <w:szCs w:val="18"/>
              </w:rPr>
              <w:t>ame] applied during the last major farming season (2017)</w:t>
            </w:r>
          </w:p>
          <w:p w14:paraId="4087D7A3" w14:textId="0FF81EF2" w:rsidR="007E7A46" w:rsidRDefault="007E7A46" w:rsidP="005A7BEF">
            <w:pPr>
              <w:rPr>
                <w:rFonts w:ascii="Arial" w:hAnsi="Arial" w:cs="Arial"/>
                <w:i/>
                <w:sz w:val="18"/>
                <w:szCs w:val="18"/>
              </w:rPr>
            </w:pPr>
          </w:p>
          <w:p w14:paraId="66B33BD8" w14:textId="65BF3978" w:rsidR="00492E04" w:rsidRPr="005A7BEF" w:rsidRDefault="00C10F22">
            <w:pPr>
              <w:rPr>
                <w:rFonts w:ascii="Arial" w:hAnsi="Arial" w:cs="Arial"/>
                <w:i/>
                <w:sz w:val="18"/>
                <w:szCs w:val="18"/>
              </w:rPr>
            </w:pPr>
            <w:r>
              <w:rPr>
                <w:rFonts w:ascii="Arial" w:hAnsi="Arial" w:cs="Arial"/>
                <w:i/>
                <w:sz w:val="18"/>
                <w:szCs w:val="18"/>
              </w:rPr>
              <w:t>Select all that apply.</w:t>
            </w:r>
          </w:p>
        </w:tc>
        <w:tc>
          <w:tcPr>
            <w:tcW w:w="1077" w:type="pct"/>
            <w:shd w:val="clear" w:color="auto" w:fill="auto"/>
            <w:hideMark/>
          </w:tcPr>
          <w:p w14:paraId="050BC68F" w14:textId="740C8CAE" w:rsidR="00492E04" w:rsidRPr="005A7BEF" w:rsidRDefault="007E7A46" w:rsidP="005A7BEF">
            <w:pPr>
              <w:rPr>
                <w:rFonts w:ascii="Arial" w:hAnsi="Arial" w:cs="Arial"/>
                <w:sz w:val="18"/>
                <w:szCs w:val="18"/>
              </w:rPr>
            </w:pPr>
            <w:r>
              <w:rPr>
                <w:rFonts w:ascii="Arial" w:hAnsi="Arial" w:cs="Arial"/>
                <w:sz w:val="18"/>
                <w:szCs w:val="18"/>
              </w:rPr>
              <w:t>How was [chemical name</w:t>
            </w:r>
            <w:r w:rsidR="00C10F22">
              <w:rPr>
                <w:rFonts w:ascii="Arial" w:hAnsi="Arial" w:cs="Arial"/>
                <w:sz w:val="18"/>
                <w:szCs w:val="18"/>
              </w:rPr>
              <w:t>]</w:t>
            </w:r>
            <w:r>
              <w:rPr>
                <w:rFonts w:ascii="Arial" w:hAnsi="Arial" w:cs="Arial"/>
                <w:sz w:val="18"/>
                <w:szCs w:val="18"/>
              </w:rPr>
              <w:t xml:space="preserve"> obtained?</w:t>
            </w:r>
          </w:p>
          <w:p w14:paraId="7F22C464" w14:textId="77777777" w:rsidR="00492E04" w:rsidRPr="005A7BEF" w:rsidRDefault="00492E04" w:rsidP="005A7BEF">
            <w:pPr>
              <w:rPr>
                <w:rFonts w:ascii="Arial" w:hAnsi="Arial" w:cs="Arial"/>
                <w:sz w:val="18"/>
                <w:szCs w:val="18"/>
              </w:rPr>
            </w:pPr>
          </w:p>
          <w:p w14:paraId="77253566" w14:textId="46DE1508" w:rsidR="00492E04" w:rsidRPr="005A7BEF" w:rsidRDefault="00492E04" w:rsidP="005A7BEF">
            <w:pPr>
              <w:rPr>
                <w:rFonts w:ascii="Arial" w:hAnsi="Arial" w:cs="Arial"/>
                <w:sz w:val="18"/>
                <w:szCs w:val="18"/>
              </w:rPr>
            </w:pPr>
            <w:r w:rsidRPr="005A7BEF">
              <w:rPr>
                <w:rFonts w:ascii="Arial" w:hAnsi="Arial" w:cs="Arial"/>
                <w:sz w:val="18"/>
                <w:szCs w:val="18"/>
              </w:rPr>
              <w:t>1 Purchased from shop in town &gt;&gt;L8</w:t>
            </w:r>
          </w:p>
          <w:p w14:paraId="0680DDB0" w14:textId="6FF98925" w:rsidR="00492E04" w:rsidRPr="005A7BEF" w:rsidRDefault="00492E04" w:rsidP="005A7BEF">
            <w:pPr>
              <w:rPr>
                <w:rFonts w:ascii="Arial" w:hAnsi="Arial" w:cs="Arial"/>
                <w:sz w:val="18"/>
                <w:szCs w:val="18"/>
              </w:rPr>
            </w:pPr>
            <w:r w:rsidRPr="005A7BEF">
              <w:rPr>
                <w:rFonts w:ascii="Arial" w:hAnsi="Arial" w:cs="Arial"/>
                <w:sz w:val="18"/>
                <w:szCs w:val="18"/>
              </w:rPr>
              <w:t>2. Purchased from a local village seller&gt;&gt;L8</w:t>
            </w:r>
          </w:p>
          <w:p w14:paraId="57A1CFC8" w14:textId="530F3B83" w:rsidR="00492E04" w:rsidRPr="005A7BEF" w:rsidRDefault="00492E04" w:rsidP="005A7BEF">
            <w:pPr>
              <w:rPr>
                <w:rFonts w:ascii="Arial" w:hAnsi="Arial" w:cs="Arial"/>
                <w:sz w:val="18"/>
                <w:szCs w:val="18"/>
              </w:rPr>
            </w:pPr>
            <w:r w:rsidRPr="005A7BEF">
              <w:rPr>
                <w:rFonts w:ascii="Arial" w:hAnsi="Arial" w:cs="Arial"/>
                <w:sz w:val="18"/>
                <w:szCs w:val="18"/>
              </w:rPr>
              <w:t>3 Exchanged&gt;&gt;L8</w:t>
            </w:r>
          </w:p>
          <w:p w14:paraId="3DAE25E4" w14:textId="5B419FAA" w:rsidR="00492E04" w:rsidRPr="005A7BEF" w:rsidRDefault="00492E04" w:rsidP="005A7BEF">
            <w:pPr>
              <w:rPr>
                <w:rFonts w:ascii="Arial" w:hAnsi="Arial" w:cs="Arial"/>
                <w:sz w:val="18"/>
                <w:szCs w:val="18"/>
              </w:rPr>
            </w:pPr>
            <w:r w:rsidRPr="005A7BEF">
              <w:rPr>
                <w:rFonts w:ascii="Arial" w:hAnsi="Arial" w:cs="Arial"/>
                <w:sz w:val="18"/>
                <w:szCs w:val="18"/>
              </w:rPr>
              <w:t>4 Borrowed (loan)&gt;&gt;L8</w:t>
            </w:r>
          </w:p>
          <w:p w14:paraId="5E8ED975" w14:textId="0C2AA67C" w:rsidR="00492E04" w:rsidRPr="005A7BEF" w:rsidRDefault="00492E04" w:rsidP="005A7BEF">
            <w:pPr>
              <w:rPr>
                <w:rFonts w:ascii="Arial" w:hAnsi="Arial" w:cs="Arial"/>
                <w:sz w:val="18"/>
                <w:szCs w:val="18"/>
              </w:rPr>
            </w:pPr>
            <w:r w:rsidRPr="005A7BEF">
              <w:rPr>
                <w:rFonts w:ascii="Arial" w:hAnsi="Arial" w:cs="Arial"/>
                <w:sz w:val="18"/>
                <w:szCs w:val="18"/>
              </w:rPr>
              <w:t>5 Gift&gt;&gt;L8</w:t>
            </w:r>
          </w:p>
          <w:p w14:paraId="5C646C1B" w14:textId="207DD21E" w:rsidR="00492E04" w:rsidRPr="005A7BEF" w:rsidRDefault="00492E04" w:rsidP="005A7BEF">
            <w:pPr>
              <w:rPr>
                <w:rFonts w:ascii="Arial" w:hAnsi="Arial" w:cs="Arial"/>
                <w:sz w:val="18"/>
                <w:szCs w:val="18"/>
              </w:rPr>
            </w:pPr>
            <w:r w:rsidRPr="005A7BEF">
              <w:rPr>
                <w:rFonts w:ascii="Arial" w:hAnsi="Arial" w:cs="Arial"/>
                <w:sz w:val="18"/>
                <w:szCs w:val="18"/>
              </w:rPr>
              <w:t xml:space="preserve">6 Organization came to </w:t>
            </w:r>
            <w:r w:rsidR="009F18DA">
              <w:rPr>
                <w:rFonts w:ascii="Arial" w:hAnsi="Arial" w:cs="Arial"/>
                <w:sz w:val="18"/>
                <w:szCs w:val="18"/>
              </w:rPr>
              <w:t>village</w:t>
            </w:r>
          </w:p>
          <w:p w14:paraId="5A52F6E0" w14:textId="15F299C0" w:rsidR="00492E04" w:rsidRPr="005A7BEF" w:rsidRDefault="00492E04" w:rsidP="005A7BEF">
            <w:pPr>
              <w:rPr>
                <w:rFonts w:ascii="Arial" w:hAnsi="Arial" w:cs="Arial"/>
                <w:sz w:val="18"/>
                <w:szCs w:val="18"/>
              </w:rPr>
            </w:pPr>
            <w:r w:rsidRPr="005A7BEF">
              <w:rPr>
                <w:rFonts w:ascii="Arial" w:hAnsi="Arial" w:cs="Arial"/>
                <w:sz w:val="18"/>
                <w:szCs w:val="18"/>
              </w:rPr>
              <w:t>-666. Other (</w:t>
            </w:r>
            <w:r w:rsidR="009F18DA">
              <w:rPr>
                <w:rFonts w:ascii="Arial" w:hAnsi="Arial" w:cs="Arial"/>
                <w:sz w:val="18"/>
                <w:szCs w:val="18"/>
              </w:rPr>
              <w:t>please s</w:t>
            </w:r>
            <w:r w:rsidRPr="005A7BEF">
              <w:rPr>
                <w:rFonts w:ascii="Arial" w:hAnsi="Arial" w:cs="Arial"/>
                <w:sz w:val="18"/>
                <w:szCs w:val="18"/>
              </w:rPr>
              <w:t>pecify)&gt;&gt;L8</w:t>
            </w:r>
          </w:p>
        </w:tc>
      </w:tr>
      <w:tr w:rsidR="00492E04" w:rsidRPr="005A7BEF" w14:paraId="3B576C4E" w14:textId="77777777" w:rsidTr="001403DE">
        <w:trPr>
          <w:trHeight w:val="205"/>
        </w:trPr>
        <w:tc>
          <w:tcPr>
            <w:tcW w:w="1034" w:type="pct"/>
            <w:shd w:val="clear" w:color="auto" w:fill="auto"/>
            <w:noWrap/>
            <w:vAlign w:val="bottom"/>
            <w:hideMark/>
          </w:tcPr>
          <w:p w14:paraId="629FA7E3"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lastRenderedPageBreak/>
              <w:t> </w:t>
            </w:r>
          </w:p>
        </w:tc>
        <w:tc>
          <w:tcPr>
            <w:tcW w:w="733" w:type="pct"/>
          </w:tcPr>
          <w:p w14:paraId="14CC27F0" w14:textId="77777777" w:rsidR="00492E04" w:rsidRPr="005A7BEF" w:rsidRDefault="00492E04" w:rsidP="005A7BEF">
            <w:pPr>
              <w:spacing w:line="276" w:lineRule="auto"/>
              <w:rPr>
                <w:rFonts w:ascii="Arial" w:hAnsi="Arial" w:cs="Arial"/>
                <w:sz w:val="18"/>
                <w:szCs w:val="18"/>
              </w:rPr>
            </w:pPr>
          </w:p>
        </w:tc>
        <w:tc>
          <w:tcPr>
            <w:tcW w:w="733" w:type="pct"/>
            <w:shd w:val="clear" w:color="auto" w:fill="auto"/>
            <w:noWrap/>
            <w:vAlign w:val="bottom"/>
            <w:hideMark/>
          </w:tcPr>
          <w:p w14:paraId="21F89B10" w14:textId="71F9BCC8"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819" w:type="pct"/>
            <w:shd w:val="clear" w:color="auto" w:fill="auto"/>
            <w:noWrap/>
            <w:vAlign w:val="bottom"/>
            <w:hideMark/>
          </w:tcPr>
          <w:p w14:paraId="5961885B"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604" w:type="pct"/>
            <w:shd w:val="clear" w:color="auto" w:fill="auto"/>
            <w:noWrap/>
            <w:vAlign w:val="bottom"/>
            <w:hideMark/>
          </w:tcPr>
          <w:p w14:paraId="0DB8F935"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1077" w:type="pct"/>
            <w:shd w:val="clear" w:color="auto" w:fill="auto"/>
            <w:noWrap/>
            <w:vAlign w:val="bottom"/>
            <w:hideMark/>
          </w:tcPr>
          <w:p w14:paraId="0C3D1A2F"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r>
      <w:tr w:rsidR="00492E04" w:rsidRPr="005A7BEF" w14:paraId="10F77162" w14:textId="77777777" w:rsidTr="001403DE">
        <w:trPr>
          <w:trHeight w:val="122"/>
        </w:trPr>
        <w:tc>
          <w:tcPr>
            <w:tcW w:w="1034" w:type="pct"/>
            <w:shd w:val="clear" w:color="auto" w:fill="auto"/>
            <w:noWrap/>
            <w:vAlign w:val="bottom"/>
            <w:hideMark/>
          </w:tcPr>
          <w:p w14:paraId="23E2D05E"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733" w:type="pct"/>
          </w:tcPr>
          <w:p w14:paraId="5F083FAE" w14:textId="77777777" w:rsidR="00492E04" w:rsidRPr="005A7BEF" w:rsidRDefault="00492E04" w:rsidP="005A7BEF">
            <w:pPr>
              <w:spacing w:line="276" w:lineRule="auto"/>
              <w:rPr>
                <w:rFonts w:ascii="Arial" w:hAnsi="Arial" w:cs="Arial"/>
                <w:sz w:val="18"/>
                <w:szCs w:val="18"/>
              </w:rPr>
            </w:pPr>
          </w:p>
        </w:tc>
        <w:tc>
          <w:tcPr>
            <w:tcW w:w="733" w:type="pct"/>
            <w:shd w:val="clear" w:color="auto" w:fill="auto"/>
            <w:noWrap/>
            <w:vAlign w:val="bottom"/>
            <w:hideMark/>
          </w:tcPr>
          <w:p w14:paraId="4F606C6E" w14:textId="7724EF96"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819" w:type="pct"/>
            <w:shd w:val="clear" w:color="auto" w:fill="auto"/>
            <w:noWrap/>
            <w:vAlign w:val="bottom"/>
            <w:hideMark/>
          </w:tcPr>
          <w:p w14:paraId="412CA056"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604" w:type="pct"/>
            <w:shd w:val="clear" w:color="auto" w:fill="auto"/>
            <w:noWrap/>
            <w:vAlign w:val="bottom"/>
            <w:hideMark/>
          </w:tcPr>
          <w:p w14:paraId="680FDE0E"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1077" w:type="pct"/>
            <w:shd w:val="clear" w:color="auto" w:fill="auto"/>
            <w:noWrap/>
            <w:vAlign w:val="bottom"/>
            <w:hideMark/>
          </w:tcPr>
          <w:p w14:paraId="43C69E9F"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r>
      <w:tr w:rsidR="00492E04" w:rsidRPr="005A7BEF" w14:paraId="4FC042CC" w14:textId="77777777" w:rsidTr="001403DE">
        <w:trPr>
          <w:trHeight w:val="196"/>
        </w:trPr>
        <w:tc>
          <w:tcPr>
            <w:tcW w:w="1034" w:type="pct"/>
            <w:shd w:val="clear" w:color="auto" w:fill="auto"/>
            <w:noWrap/>
            <w:vAlign w:val="bottom"/>
            <w:hideMark/>
          </w:tcPr>
          <w:p w14:paraId="7FC572FF"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733" w:type="pct"/>
          </w:tcPr>
          <w:p w14:paraId="79149E13" w14:textId="77777777" w:rsidR="00492E04" w:rsidRPr="005A7BEF" w:rsidRDefault="00492E04" w:rsidP="005A7BEF">
            <w:pPr>
              <w:spacing w:line="276" w:lineRule="auto"/>
              <w:rPr>
                <w:rFonts w:ascii="Arial" w:hAnsi="Arial" w:cs="Arial"/>
                <w:sz w:val="18"/>
                <w:szCs w:val="18"/>
              </w:rPr>
            </w:pPr>
          </w:p>
        </w:tc>
        <w:tc>
          <w:tcPr>
            <w:tcW w:w="733" w:type="pct"/>
            <w:shd w:val="clear" w:color="auto" w:fill="auto"/>
            <w:noWrap/>
            <w:vAlign w:val="bottom"/>
            <w:hideMark/>
          </w:tcPr>
          <w:p w14:paraId="54D99BE5" w14:textId="5A7FEF85"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819" w:type="pct"/>
            <w:shd w:val="clear" w:color="auto" w:fill="auto"/>
            <w:noWrap/>
            <w:vAlign w:val="bottom"/>
            <w:hideMark/>
          </w:tcPr>
          <w:p w14:paraId="3B3E7263"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604" w:type="pct"/>
            <w:shd w:val="clear" w:color="auto" w:fill="auto"/>
            <w:noWrap/>
            <w:vAlign w:val="bottom"/>
            <w:hideMark/>
          </w:tcPr>
          <w:p w14:paraId="65B723C4"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1077" w:type="pct"/>
            <w:shd w:val="clear" w:color="auto" w:fill="auto"/>
            <w:noWrap/>
            <w:vAlign w:val="bottom"/>
            <w:hideMark/>
          </w:tcPr>
          <w:p w14:paraId="3DE4144F"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r>
      <w:tr w:rsidR="00492E04" w:rsidRPr="005A7BEF" w14:paraId="689F34DA" w14:textId="77777777" w:rsidTr="001403DE">
        <w:trPr>
          <w:trHeight w:val="115"/>
        </w:trPr>
        <w:tc>
          <w:tcPr>
            <w:tcW w:w="1034" w:type="pct"/>
            <w:shd w:val="clear" w:color="auto" w:fill="auto"/>
            <w:noWrap/>
            <w:vAlign w:val="bottom"/>
            <w:hideMark/>
          </w:tcPr>
          <w:p w14:paraId="1DCF7CBB"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733" w:type="pct"/>
          </w:tcPr>
          <w:p w14:paraId="75210917" w14:textId="77777777" w:rsidR="00492E04" w:rsidRPr="005A7BEF" w:rsidRDefault="00492E04" w:rsidP="005A7BEF">
            <w:pPr>
              <w:spacing w:line="276" w:lineRule="auto"/>
              <w:rPr>
                <w:rFonts w:ascii="Arial" w:hAnsi="Arial" w:cs="Arial"/>
                <w:sz w:val="18"/>
                <w:szCs w:val="18"/>
              </w:rPr>
            </w:pPr>
          </w:p>
        </w:tc>
        <w:tc>
          <w:tcPr>
            <w:tcW w:w="733" w:type="pct"/>
            <w:shd w:val="clear" w:color="auto" w:fill="auto"/>
            <w:noWrap/>
            <w:vAlign w:val="bottom"/>
            <w:hideMark/>
          </w:tcPr>
          <w:p w14:paraId="3BF0C5A2" w14:textId="27013A29"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819" w:type="pct"/>
            <w:shd w:val="clear" w:color="auto" w:fill="auto"/>
            <w:noWrap/>
            <w:vAlign w:val="bottom"/>
            <w:hideMark/>
          </w:tcPr>
          <w:p w14:paraId="1EDABE6E"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604" w:type="pct"/>
            <w:shd w:val="clear" w:color="auto" w:fill="auto"/>
            <w:noWrap/>
            <w:vAlign w:val="bottom"/>
            <w:hideMark/>
          </w:tcPr>
          <w:p w14:paraId="48C84EFD"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1077" w:type="pct"/>
            <w:shd w:val="clear" w:color="auto" w:fill="auto"/>
            <w:noWrap/>
            <w:vAlign w:val="bottom"/>
            <w:hideMark/>
          </w:tcPr>
          <w:p w14:paraId="478B0F42"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r>
      <w:tr w:rsidR="00492E04" w:rsidRPr="005A7BEF" w14:paraId="17ACBBA6" w14:textId="77777777" w:rsidTr="001403DE">
        <w:trPr>
          <w:trHeight w:val="188"/>
        </w:trPr>
        <w:tc>
          <w:tcPr>
            <w:tcW w:w="1034" w:type="pct"/>
            <w:shd w:val="clear" w:color="auto" w:fill="auto"/>
            <w:noWrap/>
            <w:vAlign w:val="bottom"/>
            <w:hideMark/>
          </w:tcPr>
          <w:p w14:paraId="3EBB7686"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733" w:type="pct"/>
          </w:tcPr>
          <w:p w14:paraId="6E5B4BA2" w14:textId="77777777" w:rsidR="00492E04" w:rsidRPr="005A7BEF" w:rsidRDefault="00492E04" w:rsidP="005A7BEF">
            <w:pPr>
              <w:spacing w:line="276" w:lineRule="auto"/>
              <w:rPr>
                <w:rFonts w:ascii="Arial" w:hAnsi="Arial" w:cs="Arial"/>
                <w:sz w:val="18"/>
                <w:szCs w:val="18"/>
              </w:rPr>
            </w:pPr>
          </w:p>
        </w:tc>
        <w:tc>
          <w:tcPr>
            <w:tcW w:w="733" w:type="pct"/>
            <w:shd w:val="clear" w:color="auto" w:fill="auto"/>
            <w:noWrap/>
            <w:vAlign w:val="bottom"/>
            <w:hideMark/>
          </w:tcPr>
          <w:p w14:paraId="38BEB8AA" w14:textId="0F669B2A"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819" w:type="pct"/>
            <w:shd w:val="clear" w:color="auto" w:fill="auto"/>
            <w:noWrap/>
            <w:vAlign w:val="bottom"/>
            <w:hideMark/>
          </w:tcPr>
          <w:p w14:paraId="07BF1E43"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604" w:type="pct"/>
            <w:shd w:val="clear" w:color="auto" w:fill="auto"/>
            <w:noWrap/>
            <w:vAlign w:val="bottom"/>
            <w:hideMark/>
          </w:tcPr>
          <w:p w14:paraId="49F8B546"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1077" w:type="pct"/>
            <w:shd w:val="clear" w:color="auto" w:fill="auto"/>
            <w:noWrap/>
            <w:vAlign w:val="bottom"/>
            <w:hideMark/>
          </w:tcPr>
          <w:p w14:paraId="654F1C76"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r>
      <w:tr w:rsidR="00492E04" w:rsidRPr="005A7BEF" w14:paraId="7FE35F67" w14:textId="77777777" w:rsidTr="001403DE">
        <w:trPr>
          <w:trHeight w:val="93"/>
        </w:trPr>
        <w:tc>
          <w:tcPr>
            <w:tcW w:w="1034" w:type="pct"/>
            <w:shd w:val="clear" w:color="auto" w:fill="auto"/>
            <w:noWrap/>
            <w:vAlign w:val="bottom"/>
            <w:hideMark/>
          </w:tcPr>
          <w:p w14:paraId="58A77FA2"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733" w:type="pct"/>
          </w:tcPr>
          <w:p w14:paraId="7F78CCB1" w14:textId="77777777" w:rsidR="00492E04" w:rsidRPr="005A7BEF" w:rsidRDefault="00492E04" w:rsidP="005A7BEF">
            <w:pPr>
              <w:spacing w:line="276" w:lineRule="auto"/>
              <w:rPr>
                <w:rFonts w:ascii="Arial" w:hAnsi="Arial" w:cs="Arial"/>
                <w:sz w:val="18"/>
                <w:szCs w:val="18"/>
              </w:rPr>
            </w:pPr>
          </w:p>
        </w:tc>
        <w:tc>
          <w:tcPr>
            <w:tcW w:w="733" w:type="pct"/>
            <w:shd w:val="clear" w:color="auto" w:fill="auto"/>
            <w:noWrap/>
            <w:vAlign w:val="bottom"/>
            <w:hideMark/>
          </w:tcPr>
          <w:p w14:paraId="2CD849C3" w14:textId="3F717A9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819" w:type="pct"/>
            <w:shd w:val="clear" w:color="auto" w:fill="auto"/>
            <w:noWrap/>
            <w:vAlign w:val="bottom"/>
            <w:hideMark/>
          </w:tcPr>
          <w:p w14:paraId="00928480"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604" w:type="pct"/>
            <w:shd w:val="clear" w:color="auto" w:fill="auto"/>
            <w:noWrap/>
            <w:vAlign w:val="bottom"/>
            <w:hideMark/>
          </w:tcPr>
          <w:p w14:paraId="0FF1E0FE"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1077" w:type="pct"/>
            <w:shd w:val="clear" w:color="auto" w:fill="auto"/>
            <w:noWrap/>
            <w:vAlign w:val="bottom"/>
            <w:hideMark/>
          </w:tcPr>
          <w:p w14:paraId="4D51367B"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r>
      <w:tr w:rsidR="00492E04" w:rsidRPr="005A7BEF" w14:paraId="7E8E3F47" w14:textId="77777777" w:rsidTr="001403DE">
        <w:trPr>
          <w:trHeight w:val="167"/>
        </w:trPr>
        <w:tc>
          <w:tcPr>
            <w:tcW w:w="1034" w:type="pct"/>
            <w:shd w:val="clear" w:color="auto" w:fill="auto"/>
            <w:noWrap/>
            <w:vAlign w:val="bottom"/>
            <w:hideMark/>
          </w:tcPr>
          <w:p w14:paraId="50CFDF10"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733" w:type="pct"/>
          </w:tcPr>
          <w:p w14:paraId="4D9AAEC8" w14:textId="77777777" w:rsidR="00492E04" w:rsidRPr="005A7BEF" w:rsidRDefault="00492E04" w:rsidP="005A7BEF">
            <w:pPr>
              <w:spacing w:line="276" w:lineRule="auto"/>
              <w:rPr>
                <w:rFonts w:ascii="Arial" w:hAnsi="Arial" w:cs="Arial"/>
                <w:sz w:val="18"/>
                <w:szCs w:val="18"/>
              </w:rPr>
            </w:pPr>
          </w:p>
        </w:tc>
        <w:tc>
          <w:tcPr>
            <w:tcW w:w="733" w:type="pct"/>
            <w:shd w:val="clear" w:color="auto" w:fill="auto"/>
            <w:noWrap/>
            <w:vAlign w:val="bottom"/>
            <w:hideMark/>
          </w:tcPr>
          <w:p w14:paraId="51AD5156" w14:textId="58519A56"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819" w:type="pct"/>
            <w:shd w:val="clear" w:color="auto" w:fill="auto"/>
            <w:noWrap/>
            <w:vAlign w:val="bottom"/>
            <w:hideMark/>
          </w:tcPr>
          <w:p w14:paraId="011638FF"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604" w:type="pct"/>
            <w:shd w:val="clear" w:color="auto" w:fill="auto"/>
            <w:noWrap/>
            <w:vAlign w:val="bottom"/>
            <w:hideMark/>
          </w:tcPr>
          <w:p w14:paraId="4C953F91"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1077" w:type="pct"/>
            <w:shd w:val="clear" w:color="auto" w:fill="auto"/>
            <w:noWrap/>
            <w:vAlign w:val="bottom"/>
            <w:hideMark/>
          </w:tcPr>
          <w:p w14:paraId="14B4689C"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r>
      <w:tr w:rsidR="00492E04" w:rsidRPr="005A7BEF" w14:paraId="711E138C" w14:textId="77777777" w:rsidTr="001403DE">
        <w:trPr>
          <w:trHeight w:val="84"/>
        </w:trPr>
        <w:tc>
          <w:tcPr>
            <w:tcW w:w="1034" w:type="pct"/>
            <w:shd w:val="clear" w:color="auto" w:fill="auto"/>
            <w:noWrap/>
            <w:vAlign w:val="bottom"/>
            <w:hideMark/>
          </w:tcPr>
          <w:p w14:paraId="321E9216"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733" w:type="pct"/>
          </w:tcPr>
          <w:p w14:paraId="481BDDCD" w14:textId="77777777" w:rsidR="00492E04" w:rsidRPr="005A7BEF" w:rsidRDefault="00492E04" w:rsidP="005A7BEF">
            <w:pPr>
              <w:spacing w:line="276" w:lineRule="auto"/>
              <w:rPr>
                <w:rFonts w:ascii="Arial" w:hAnsi="Arial" w:cs="Arial"/>
                <w:sz w:val="18"/>
                <w:szCs w:val="18"/>
              </w:rPr>
            </w:pPr>
          </w:p>
        </w:tc>
        <w:tc>
          <w:tcPr>
            <w:tcW w:w="733" w:type="pct"/>
            <w:shd w:val="clear" w:color="auto" w:fill="auto"/>
            <w:noWrap/>
            <w:vAlign w:val="bottom"/>
            <w:hideMark/>
          </w:tcPr>
          <w:p w14:paraId="59D7233E" w14:textId="42300AD1"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819" w:type="pct"/>
            <w:shd w:val="clear" w:color="auto" w:fill="auto"/>
            <w:noWrap/>
            <w:vAlign w:val="bottom"/>
            <w:hideMark/>
          </w:tcPr>
          <w:p w14:paraId="2D6FE5C7"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604" w:type="pct"/>
            <w:shd w:val="clear" w:color="auto" w:fill="auto"/>
            <w:noWrap/>
            <w:vAlign w:val="bottom"/>
            <w:hideMark/>
          </w:tcPr>
          <w:p w14:paraId="38CEDE7B"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c>
          <w:tcPr>
            <w:tcW w:w="1077" w:type="pct"/>
            <w:shd w:val="clear" w:color="auto" w:fill="auto"/>
            <w:noWrap/>
            <w:vAlign w:val="bottom"/>
            <w:hideMark/>
          </w:tcPr>
          <w:p w14:paraId="7339F0B1" w14:textId="77777777" w:rsidR="00492E04" w:rsidRPr="005A7BEF" w:rsidRDefault="00492E04" w:rsidP="005A7BEF">
            <w:pPr>
              <w:spacing w:line="276" w:lineRule="auto"/>
              <w:rPr>
                <w:rFonts w:ascii="Arial" w:hAnsi="Arial" w:cs="Arial"/>
                <w:sz w:val="18"/>
                <w:szCs w:val="18"/>
              </w:rPr>
            </w:pPr>
            <w:r w:rsidRPr="005A7BEF">
              <w:rPr>
                <w:rFonts w:ascii="Arial" w:hAnsi="Arial" w:cs="Arial"/>
                <w:sz w:val="18"/>
                <w:szCs w:val="18"/>
              </w:rPr>
              <w:t> </w:t>
            </w:r>
          </w:p>
        </w:tc>
      </w:tr>
    </w:tbl>
    <w:p w14:paraId="52BAF77C" w14:textId="77777777" w:rsidR="007518CE" w:rsidRPr="005A7BEF" w:rsidRDefault="007518CE" w:rsidP="005A7BEF">
      <w:pPr>
        <w:tabs>
          <w:tab w:val="left" w:pos="12510"/>
        </w:tabs>
        <w:rPr>
          <w:rFonts w:ascii="Arial" w:hAnsi="Arial" w:cs="Arial"/>
        </w:rPr>
      </w:pPr>
    </w:p>
    <w:tbl>
      <w:tblPr>
        <w:tblW w:w="4561"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3685"/>
        <w:gridCol w:w="3969"/>
        <w:gridCol w:w="2694"/>
      </w:tblGrid>
      <w:tr w:rsidR="00263B75" w:rsidRPr="005A7BEF" w14:paraId="21C7262B" w14:textId="77777777" w:rsidTr="000A593C">
        <w:trPr>
          <w:trHeight w:val="70"/>
        </w:trPr>
        <w:tc>
          <w:tcPr>
            <w:tcW w:w="1313" w:type="pct"/>
          </w:tcPr>
          <w:p w14:paraId="16B69067" w14:textId="77777777" w:rsidR="00263B75" w:rsidRPr="005A7BEF" w:rsidRDefault="00263B75" w:rsidP="005A7BEF">
            <w:pPr>
              <w:jc w:val="center"/>
              <w:rPr>
                <w:rFonts w:ascii="Arial" w:hAnsi="Arial" w:cs="Arial"/>
                <w:sz w:val="18"/>
                <w:szCs w:val="18"/>
              </w:rPr>
            </w:pPr>
            <w:r w:rsidRPr="005A7BEF">
              <w:rPr>
                <w:rFonts w:ascii="Arial" w:hAnsi="Arial" w:cs="Arial"/>
                <w:sz w:val="18"/>
                <w:szCs w:val="18"/>
              </w:rPr>
              <w:t>L7</w:t>
            </w:r>
          </w:p>
        </w:tc>
        <w:tc>
          <w:tcPr>
            <w:tcW w:w="1313" w:type="pct"/>
            <w:shd w:val="clear" w:color="auto" w:fill="auto"/>
            <w:noWrap/>
            <w:vAlign w:val="bottom"/>
            <w:hideMark/>
          </w:tcPr>
          <w:p w14:paraId="74CE803A" w14:textId="4E0A0870" w:rsidR="000A593C" w:rsidRPr="005A7BEF" w:rsidRDefault="00263B75" w:rsidP="005A7BEF">
            <w:pPr>
              <w:jc w:val="center"/>
              <w:rPr>
                <w:rFonts w:ascii="Arial" w:hAnsi="Arial" w:cs="Arial"/>
                <w:sz w:val="18"/>
                <w:szCs w:val="18"/>
              </w:rPr>
            </w:pPr>
            <w:r w:rsidRPr="005A7BEF">
              <w:rPr>
                <w:rFonts w:ascii="Arial" w:hAnsi="Arial" w:cs="Arial"/>
                <w:sz w:val="18"/>
                <w:szCs w:val="18"/>
              </w:rPr>
              <w:t>L8</w:t>
            </w:r>
          </w:p>
        </w:tc>
        <w:tc>
          <w:tcPr>
            <w:tcW w:w="1414" w:type="pct"/>
            <w:shd w:val="clear" w:color="auto" w:fill="auto"/>
            <w:noWrap/>
            <w:vAlign w:val="bottom"/>
            <w:hideMark/>
          </w:tcPr>
          <w:p w14:paraId="311A35D8" w14:textId="4DD06045" w:rsidR="000A593C" w:rsidRPr="005A7BEF" w:rsidRDefault="00263B75" w:rsidP="005A7BEF">
            <w:pPr>
              <w:jc w:val="center"/>
              <w:rPr>
                <w:rFonts w:ascii="Arial" w:hAnsi="Arial" w:cs="Arial"/>
                <w:sz w:val="18"/>
                <w:szCs w:val="18"/>
              </w:rPr>
            </w:pPr>
            <w:r w:rsidRPr="005A7BEF">
              <w:rPr>
                <w:rFonts w:ascii="Arial" w:hAnsi="Arial" w:cs="Arial"/>
                <w:sz w:val="18"/>
                <w:szCs w:val="18"/>
              </w:rPr>
              <w:t>L9</w:t>
            </w:r>
          </w:p>
        </w:tc>
        <w:tc>
          <w:tcPr>
            <w:tcW w:w="960" w:type="pct"/>
            <w:shd w:val="clear" w:color="auto" w:fill="auto"/>
            <w:noWrap/>
            <w:vAlign w:val="bottom"/>
            <w:hideMark/>
          </w:tcPr>
          <w:p w14:paraId="55907436" w14:textId="71F29490" w:rsidR="000A593C" w:rsidRPr="005A7BEF" w:rsidRDefault="00263B75" w:rsidP="005A7BEF">
            <w:pPr>
              <w:jc w:val="center"/>
              <w:rPr>
                <w:rFonts w:ascii="Arial" w:hAnsi="Arial" w:cs="Arial"/>
                <w:sz w:val="18"/>
                <w:szCs w:val="18"/>
              </w:rPr>
            </w:pPr>
            <w:r w:rsidRPr="005A7BEF">
              <w:rPr>
                <w:rFonts w:ascii="Arial" w:hAnsi="Arial" w:cs="Arial"/>
                <w:sz w:val="18"/>
                <w:szCs w:val="18"/>
              </w:rPr>
              <w:t>L10</w:t>
            </w:r>
          </w:p>
        </w:tc>
      </w:tr>
      <w:tr w:rsidR="00263B75" w:rsidRPr="005A7BEF" w14:paraId="52249A37" w14:textId="77777777" w:rsidTr="004F48B6">
        <w:trPr>
          <w:trHeight w:val="1349"/>
        </w:trPr>
        <w:tc>
          <w:tcPr>
            <w:tcW w:w="1313" w:type="pct"/>
          </w:tcPr>
          <w:p w14:paraId="07791E0F" w14:textId="40FA03A8" w:rsidR="00263B75" w:rsidRPr="005A7BEF" w:rsidRDefault="00263B75" w:rsidP="005A7BEF">
            <w:pPr>
              <w:rPr>
                <w:rFonts w:ascii="Arial" w:hAnsi="Arial" w:cs="Arial"/>
                <w:sz w:val="18"/>
                <w:szCs w:val="18"/>
              </w:rPr>
            </w:pPr>
            <w:r w:rsidRPr="005A7BEF">
              <w:rPr>
                <w:rFonts w:ascii="Arial" w:hAnsi="Arial" w:cs="Arial"/>
                <w:bCs/>
                <w:sz w:val="18"/>
                <w:szCs w:val="18"/>
              </w:rPr>
              <w:t>If L6=5/6</w:t>
            </w:r>
            <w:r w:rsidR="007E7A46">
              <w:rPr>
                <w:rFonts w:ascii="Arial" w:hAnsi="Arial" w:cs="Arial"/>
                <w:bCs/>
                <w:sz w:val="18"/>
                <w:szCs w:val="18"/>
              </w:rPr>
              <w:t>:</w:t>
            </w:r>
            <w:r w:rsidRPr="005A7BEF">
              <w:rPr>
                <w:rFonts w:ascii="Arial" w:hAnsi="Arial" w:cs="Arial"/>
                <w:bCs/>
                <w:sz w:val="18"/>
                <w:szCs w:val="18"/>
              </w:rPr>
              <w:t xml:space="preserve"> </w:t>
            </w:r>
            <w:r w:rsidR="007E7A46">
              <w:rPr>
                <w:rFonts w:ascii="Arial" w:hAnsi="Arial" w:cs="Arial"/>
                <w:bCs/>
                <w:sz w:val="18"/>
                <w:szCs w:val="18"/>
              </w:rPr>
              <w:t>W</w:t>
            </w:r>
            <w:r w:rsidRPr="005A7BEF">
              <w:rPr>
                <w:rFonts w:ascii="Arial" w:hAnsi="Arial" w:cs="Arial"/>
                <w:bCs/>
                <w:sz w:val="18"/>
                <w:szCs w:val="18"/>
              </w:rPr>
              <w:t xml:space="preserve">hich person/organization </w:t>
            </w:r>
            <w:r w:rsidR="007E7A46">
              <w:rPr>
                <w:rFonts w:ascii="Arial" w:hAnsi="Arial" w:cs="Arial"/>
                <w:bCs/>
                <w:sz w:val="18"/>
                <w:szCs w:val="18"/>
              </w:rPr>
              <w:t>was [Chemical Name] obtained from</w:t>
            </w:r>
            <w:r w:rsidRPr="005A7BEF">
              <w:rPr>
                <w:rFonts w:ascii="Arial" w:hAnsi="Arial" w:cs="Arial"/>
                <w:bCs/>
                <w:sz w:val="18"/>
                <w:szCs w:val="18"/>
              </w:rPr>
              <w:t>?”</w:t>
            </w:r>
          </w:p>
          <w:p w14:paraId="4C82CFB5" w14:textId="77777777" w:rsidR="00263B75" w:rsidRPr="005A7BEF" w:rsidRDefault="00263B75" w:rsidP="005A7BEF">
            <w:pPr>
              <w:rPr>
                <w:rFonts w:ascii="Arial" w:hAnsi="Arial" w:cs="Arial"/>
                <w:sz w:val="18"/>
                <w:szCs w:val="18"/>
              </w:rPr>
            </w:pPr>
            <w:r w:rsidRPr="005A7BEF">
              <w:rPr>
                <w:rFonts w:ascii="Arial" w:hAnsi="Arial" w:cs="Arial"/>
                <w:sz w:val="18"/>
                <w:szCs w:val="18"/>
              </w:rPr>
              <w:t>1 MoFa</w:t>
            </w:r>
            <w:r w:rsidRPr="005A7BEF">
              <w:rPr>
                <w:rFonts w:ascii="Arial" w:hAnsi="Arial" w:cs="Arial"/>
                <w:sz w:val="18"/>
                <w:szCs w:val="18"/>
              </w:rPr>
              <w:tab/>
            </w:r>
            <w:r w:rsidRPr="005A7BEF">
              <w:rPr>
                <w:rFonts w:ascii="Arial" w:hAnsi="Arial" w:cs="Arial"/>
                <w:sz w:val="18"/>
                <w:szCs w:val="18"/>
              </w:rPr>
              <w:tab/>
            </w:r>
          </w:p>
          <w:p w14:paraId="23564FD0" w14:textId="77777777" w:rsidR="007E7A46" w:rsidRDefault="00263B75" w:rsidP="005A7BEF">
            <w:pPr>
              <w:rPr>
                <w:rFonts w:ascii="Arial" w:hAnsi="Arial" w:cs="Arial"/>
                <w:sz w:val="18"/>
                <w:szCs w:val="18"/>
              </w:rPr>
            </w:pPr>
            <w:r w:rsidRPr="005A7BEF">
              <w:rPr>
                <w:rFonts w:ascii="Arial" w:hAnsi="Arial" w:cs="Arial"/>
                <w:sz w:val="18"/>
                <w:szCs w:val="18"/>
              </w:rPr>
              <w:t>2CARD</w:t>
            </w:r>
          </w:p>
          <w:p w14:paraId="51673DAD" w14:textId="1FDCBBC8" w:rsidR="00263B75" w:rsidRPr="005A7BEF" w:rsidRDefault="007E7A46" w:rsidP="005A7BEF">
            <w:pPr>
              <w:rPr>
                <w:rFonts w:ascii="Arial" w:hAnsi="Arial" w:cs="Arial"/>
                <w:sz w:val="18"/>
                <w:szCs w:val="18"/>
              </w:rPr>
            </w:pPr>
            <w:r>
              <w:rPr>
                <w:rFonts w:ascii="Arial" w:hAnsi="Arial" w:cs="Arial"/>
                <w:sz w:val="18"/>
                <w:szCs w:val="18"/>
              </w:rPr>
              <w:t>3 SADA</w:t>
            </w:r>
            <w:r w:rsidR="00263B75" w:rsidRPr="005A7BEF">
              <w:rPr>
                <w:rFonts w:ascii="Arial" w:hAnsi="Arial" w:cs="Arial"/>
                <w:sz w:val="18"/>
                <w:szCs w:val="18"/>
              </w:rPr>
              <w:tab/>
            </w:r>
            <w:r w:rsidR="00263B75" w:rsidRPr="005A7BEF">
              <w:rPr>
                <w:rFonts w:ascii="Arial" w:hAnsi="Arial" w:cs="Arial"/>
                <w:sz w:val="18"/>
                <w:szCs w:val="18"/>
              </w:rPr>
              <w:tab/>
            </w:r>
          </w:p>
          <w:p w14:paraId="5FE1174A" w14:textId="5E5DD12B" w:rsidR="00263B75" w:rsidRDefault="00263B75" w:rsidP="005A7BEF">
            <w:pPr>
              <w:rPr>
                <w:rFonts w:ascii="Arial" w:hAnsi="Arial" w:cs="Arial"/>
                <w:sz w:val="18"/>
                <w:szCs w:val="18"/>
              </w:rPr>
            </w:pPr>
            <w:r w:rsidRPr="005A7BEF">
              <w:rPr>
                <w:rFonts w:ascii="Arial" w:hAnsi="Arial" w:cs="Arial"/>
                <w:sz w:val="18"/>
                <w:szCs w:val="18"/>
              </w:rPr>
              <w:t>4 ADVANCE</w:t>
            </w:r>
          </w:p>
          <w:p w14:paraId="502E5622" w14:textId="699405A5" w:rsidR="007E7A46" w:rsidRPr="005A7BEF" w:rsidRDefault="007E7A46" w:rsidP="005A7BEF">
            <w:pPr>
              <w:rPr>
                <w:rFonts w:ascii="Arial" w:hAnsi="Arial" w:cs="Arial"/>
                <w:sz w:val="18"/>
                <w:szCs w:val="18"/>
              </w:rPr>
            </w:pPr>
            <w:r>
              <w:rPr>
                <w:rFonts w:ascii="Arial" w:hAnsi="Arial" w:cs="Arial"/>
                <w:sz w:val="18"/>
                <w:szCs w:val="18"/>
              </w:rPr>
              <w:t>5 MazaraN’Arziki</w:t>
            </w:r>
          </w:p>
          <w:p w14:paraId="594748CD" w14:textId="3F0E3885" w:rsidR="00263B75" w:rsidRPr="005A7BEF" w:rsidRDefault="00B65027" w:rsidP="005A7BEF">
            <w:pPr>
              <w:rPr>
                <w:rFonts w:ascii="Arial" w:hAnsi="Arial" w:cs="Arial"/>
                <w:sz w:val="18"/>
                <w:szCs w:val="18"/>
              </w:rPr>
            </w:pPr>
            <w:r w:rsidRPr="005A7BEF">
              <w:rPr>
                <w:rFonts w:ascii="Arial" w:hAnsi="Arial" w:cs="Arial"/>
                <w:sz w:val="18"/>
                <w:szCs w:val="18"/>
              </w:rPr>
              <w:t>-666</w:t>
            </w:r>
            <w:r w:rsidR="00263B75" w:rsidRPr="005A7BEF">
              <w:rPr>
                <w:rFonts w:ascii="Arial" w:hAnsi="Arial" w:cs="Arial"/>
                <w:sz w:val="18"/>
                <w:szCs w:val="18"/>
              </w:rPr>
              <w:t xml:space="preserve"> Other (</w:t>
            </w:r>
            <w:r w:rsidRPr="005A7BEF">
              <w:rPr>
                <w:rFonts w:ascii="Arial" w:hAnsi="Arial" w:cs="Arial"/>
                <w:sz w:val="18"/>
                <w:szCs w:val="18"/>
              </w:rPr>
              <w:t>Specifiy</w:t>
            </w:r>
            <w:r w:rsidR="00263B75" w:rsidRPr="005A7BEF">
              <w:rPr>
                <w:rFonts w:ascii="Arial" w:hAnsi="Arial" w:cs="Arial"/>
                <w:sz w:val="18"/>
                <w:szCs w:val="18"/>
              </w:rPr>
              <w:t>)</w:t>
            </w:r>
          </w:p>
          <w:p w14:paraId="1EC0BA64" w14:textId="77777777" w:rsidR="00263B75" w:rsidRPr="005A7BEF" w:rsidRDefault="00263B75" w:rsidP="005A7BEF">
            <w:pPr>
              <w:jc w:val="center"/>
              <w:rPr>
                <w:rFonts w:ascii="Arial" w:hAnsi="Arial" w:cs="Arial"/>
                <w:bCs/>
                <w:sz w:val="18"/>
                <w:szCs w:val="18"/>
              </w:rPr>
            </w:pPr>
          </w:p>
        </w:tc>
        <w:tc>
          <w:tcPr>
            <w:tcW w:w="1313" w:type="pct"/>
            <w:shd w:val="clear" w:color="auto" w:fill="auto"/>
            <w:hideMark/>
          </w:tcPr>
          <w:p w14:paraId="62BB409A" w14:textId="1E7D3964" w:rsidR="00263B75" w:rsidRPr="005A7BEF" w:rsidRDefault="00263B75">
            <w:pPr>
              <w:rPr>
                <w:rFonts w:ascii="Arial" w:hAnsi="Arial" w:cs="Arial"/>
                <w:bCs/>
                <w:sz w:val="18"/>
                <w:szCs w:val="18"/>
              </w:rPr>
            </w:pPr>
            <w:r w:rsidRPr="005A7BEF">
              <w:rPr>
                <w:rFonts w:ascii="Arial" w:hAnsi="Arial" w:cs="Arial"/>
                <w:bCs/>
                <w:sz w:val="18"/>
                <w:szCs w:val="18"/>
              </w:rPr>
              <w:t xml:space="preserve">What quantity </w:t>
            </w:r>
            <w:r w:rsidR="007E7A46">
              <w:rPr>
                <w:rFonts w:ascii="Arial" w:hAnsi="Arial" w:cs="Arial"/>
                <w:bCs/>
                <w:sz w:val="18"/>
                <w:szCs w:val="18"/>
              </w:rPr>
              <w:t>of [</w:t>
            </w:r>
            <w:r w:rsidR="00C10EC2">
              <w:rPr>
                <w:rFonts w:ascii="Arial" w:hAnsi="Arial" w:cs="Arial"/>
                <w:bCs/>
                <w:sz w:val="18"/>
                <w:szCs w:val="18"/>
              </w:rPr>
              <w:t>c</w:t>
            </w:r>
            <w:r w:rsidR="007E7A46">
              <w:rPr>
                <w:rFonts w:ascii="Arial" w:hAnsi="Arial" w:cs="Arial"/>
                <w:bCs/>
                <w:sz w:val="18"/>
                <w:szCs w:val="18"/>
              </w:rPr>
              <w:t xml:space="preserve">hemical </w:t>
            </w:r>
            <w:r w:rsidR="00C10EC2">
              <w:rPr>
                <w:rFonts w:ascii="Arial" w:hAnsi="Arial" w:cs="Arial"/>
                <w:bCs/>
                <w:sz w:val="18"/>
                <w:szCs w:val="18"/>
              </w:rPr>
              <w:t>n</w:t>
            </w:r>
            <w:r w:rsidR="007E7A46">
              <w:rPr>
                <w:rFonts w:ascii="Arial" w:hAnsi="Arial" w:cs="Arial"/>
                <w:bCs/>
                <w:sz w:val="18"/>
                <w:szCs w:val="18"/>
              </w:rPr>
              <w:t>ame] was obtained for the last farming season (2017)</w:t>
            </w:r>
            <w:r w:rsidRPr="005A7BEF">
              <w:rPr>
                <w:rFonts w:ascii="Arial" w:hAnsi="Arial" w:cs="Arial"/>
                <w:bCs/>
                <w:sz w:val="18"/>
                <w:szCs w:val="18"/>
              </w:rPr>
              <w:t>?</w:t>
            </w:r>
          </w:p>
        </w:tc>
        <w:tc>
          <w:tcPr>
            <w:tcW w:w="1414" w:type="pct"/>
            <w:shd w:val="clear" w:color="auto" w:fill="auto"/>
            <w:hideMark/>
          </w:tcPr>
          <w:p w14:paraId="44AA4F94" w14:textId="7DA041B7" w:rsidR="00263B75" w:rsidRPr="005A7BEF" w:rsidRDefault="00263B75" w:rsidP="005A7BEF">
            <w:pPr>
              <w:rPr>
                <w:rFonts w:ascii="Arial" w:hAnsi="Arial" w:cs="Arial"/>
                <w:sz w:val="18"/>
                <w:szCs w:val="18"/>
              </w:rPr>
            </w:pPr>
            <w:r w:rsidRPr="005A7BEF">
              <w:rPr>
                <w:rFonts w:ascii="Arial" w:hAnsi="Arial" w:cs="Arial"/>
                <w:sz w:val="18"/>
                <w:szCs w:val="18"/>
              </w:rPr>
              <w:t xml:space="preserve">What unit is the quantity </w:t>
            </w:r>
            <w:r w:rsidR="009F18DA">
              <w:rPr>
                <w:rFonts w:ascii="Arial" w:hAnsi="Arial" w:cs="Arial"/>
                <w:sz w:val="18"/>
                <w:szCs w:val="18"/>
              </w:rPr>
              <w:t xml:space="preserve">purchased </w:t>
            </w:r>
            <w:r w:rsidR="007E7A46">
              <w:rPr>
                <w:rFonts w:ascii="Arial" w:hAnsi="Arial" w:cs="Arial"/>
                <w:sz w:val="18"/>
                <w:szCs w:val="18"/>
              </w:rPr>
              <w:t>measured in</w:t>
            </w:r>
            <w:r w:rsidRPr="005A7BEF">
              <w:rPr>
                <w:rFonts w:ascii="Arial" w:hAnsi="Arial" w:cs="Arial"/>
                <w:sz w:val="18"/>
                <w:szCs w:val="18"/>
              </w:rPr>
              <w:t xml:space="preserve">?  </w:t>
            </w:r>
          </w:p>
          <w:p w14:paraId="420B38D2" w14:textId="77777777" w:rsidR="009F18DA" w:rsidRPr="005A7BEF" w:rsidRDefault="009F18DA" w:rsidP="009F18DA">
            <w:pPr>
              <w:rPr>
                <w:rFonts w:ascii="Arial" w:hAnsi="Arial" w:cs="Arial"/>
                <w:sz w:val="18"/>
                <w:szCs w:val="18"/>
              </w:rPr>
            </w:pPr>
            <w:r w:rsidRPr="005A7BEF">
              <w:rPr>
                <w:rFonts w:ascii="Arial" w:hAnsi="Arial" w:cs="Arial"/>
                <w:sz w:val="18"/>
                <w:szCs w:val="18"/>
              </w:rPr>
              <w:t xml:space="preserve">1. </w:t>
            </w:r>
            <w:r>
              <w:rPr>
                <w:rFonts w:ascii="Arial" w:hAnsi="Arial" w:cs="Arial"/>
                <w:sz w:val="18"/>
                <w:szCs w:val="18"/>
              </w:rPr>
              <w:t>B</w:t>
            </w:r>
            <w:r w:rsidRPr="005A7BEF">
              <w:rPr>
                <w:rFonts w:ascii="Arial" w:hAnsi="Arial" w:cs="Arial"/>
                <w:sz w:val="18"/>
                <w:szCs w:val="18"/>
              </w:rPr>
              <w:t xml:space="preserve">ig bag </w:t>
            </w:r>
            <w:r>
              <w:rPr>
                <w:rFonts w:ascii="Arial" w:hAnsi="Arial" w:cs="Arial"/>
                <w:sz w:val="18"/>
                <w:szCs w:val="18"/>
              </w:rPr>
              <w:t>(</w:t>
            </w:r>
            <w:r w:rsidRPr="005A7BEF">
              <w:rPr>
                <w:rFonts w:ascii="Arial" w:hAnsi="Arial" w:cs="Arial"/>
                <w:sz w:val="18"/>
                <w:szCs w:val="18"/>
              </w:rPr>
              <w:t>50kg</w:t>
            </w:r>
            <w:r>
              <w:rPr>
                <w:rFonts w:ascii="Arial" w:hAnsi="Arial" w:cs="Arial"/>
                <w:sz w:val="18"/>
                <w:szCs w:val="18"/>
              </w:rPr>
              <w:t>)</w:t>
            </w:r>
          </w:p>
          <w:p w14:paraId="438F9C31" w14:textId="77777777" w:rsidR="009F18DA" w:rsidRDefault="009F18DA" w:rsidP="009F18DA">
            <w:pPr>
              <w:rPr>
                <w:rFonts w:ascii="Arial" w:hAnsi="Arial" w:cs="Arial"/>
                <w:sz w:val="18"/>
                <w:szCs w:val="18"/>
              </w:rPr>
            </w:pPr>
            <w:r>
              <w:rPr>
                <w:rFonts w:ascii="Arial" w:hAnsi="Arial" w:cs="Arial"/>
                <w:sz w:val="18"/>
                <w:szCs w:val="18"/>
              </w:rPr>
              <w:t>2</w:t>
            </w:r>
            <w:r w:rsidRPr="005A7BEF">
              <w:rPr>
                <w:rFonts w:ascii="Arial" w:hAnsi="Arial" w:cs="Arial"/>
                <w:sz w:val="18"/>
                <w:szCs w:val="18"/>
              </w:rPr>
              <w:t>. Medium bag (25 kg</w:t>
            </w:r>
            <w:r>
              <w:rPr>
                <w:rFonts w:ascii="Arial" w:hAnsi="Arial" w:cs="Arial"/>
                <w:sz w:val="18"/>
                <w:szCs w:val="18"/>
              </w:rPr>
              <w:t>)</w:t>
            </w:r>
          </w:p>
          <w:p w14:paraId="7767DDB6" w14:textId="77777777" w:rsidR="009F18DA" w:rsidRPr="005A7BEF" w:rsidRDefault="009F18DA" w:rsidP="009F18DA">
            <w:pPr>
              <w:rPr>
                <w:rFonts w:ascii="Arial" w:hAnsi="Arial" w:cs="Arial"/>
                <w:sz w:val="18"/>
                <w:szCs w:val="18"/>
              </w:rPr>
            </w:pPr>
            <w:r>
              <w:rPr>
                <w:rFonts w:ascii="Arial" w:hAnsi="Arial" w:cs="Arial"/>
                <w:sz w:val="18"/>
                <w:szCs w:val="18"/>
              </w:rPr>
              <w:t>3</w:t>
            </w:r>
            <w:r w:rsidRPr="005A7BEF">
              <w:rPr>
                <w:rFonts w:ascii="Arial" w:hAnsi="Arial" w:cs="Arial"/>
                <w:sz w:val="18"/>
                <w:szCs w:val="18"/>
              </w:rPr>
              <w:t>.</w:t>
            </w:r>
            <w:r>
              <w:rPr>
                <w:rFonts w:ascii="Arial" w:hAnsi="Arial" w:cs="Arial"/>
                <w:sz w:val="18"/>
                <w:szCs w:val="18"/>
              </w:rPr>
              <w:t xml:space="preserve"> S</w:t>
            </w:r>
            <w:r w:rsidRPr="005A7BEF">
              <w:rPr>
                <w:rFonts w:ascii="Arial" w:hAnsi="Arial" w:cs="Arial"/>
                <w:sz w:val="18"/>
                <w:szCs w:val="18"/>
              </w:rPr>
              <w:t xml:space="preserve">mall bag (15kg).   </w:t>
            </w:r>
          </w:p>
          <w:p w14:paraId="66B18E1E" w14:textId="77777777" w:rsidR="009F18DA" w:rsidRDefault="009F18DA" w:rsidP="009F18DA">
            <w:pPr>
              <w:rPr>
                <w:rFonts w:ascii="Arial" w:hAnsi="Arial" w:cs="Arial"/>
                <w:sz w:val="18"/>
                <w:szCs w:val="18"/>
              </w:rPr>
            </w:pPr>
            <w:r>
              <w:rPr>
                <w:rFonts w:ascii="Arial" w:hAnsi="Arial" w:cs="Arial"/>
                <w:sz w:val="18"/>
                <w:szCs w:val="18"/>
              </w:rPr>
              <w:t>4</w:t>
            </w:r>
            <w:r w:rsidRPr="005A7BEF">
              <w:rPr>
                <w:rFonts w:ascii="Arial" w:hAnsi="Arial" w:cs="Arial"/>
                <w:sz w:val="18"/>
                <w:szCs w:val="18"/>
              </w:rPr>
              <w:t xml:space="preserve"> </w:t>
            </w:r>
            <w:r>
              <w:rPr>
                <w:rFonts w:ascii="Arial" w:hAnsi="Arial" w:cs="Arial"/>
                <w:sz w:val="18"/>
                <w:szCs w:val="18"/>
              </w:rPr>
              <w:t>Bowls</w:t>
            </w:r>
          </w:p>
          <w:p w14:paraId="44A6109B" w14:textId="77777777" w:rsidR="009F18DA" w:rsidRDefault="009F18DA" w:rsidP="009F18DA">
            <w:pPr>
              <w:rPr>
                <w:rFonts w:ascii="Arial" w:hAnsi="Arial" w:cs="Arial"/>
                <w:sz w:val="18"/>
                <w:szCs w:val="18"/>
              </w:rPr>
            </w:pPr>
            <w:r>
              <w:rPr>
                <w:rFonts w:ascii="Arial" w:hAnsi="Arial" w:cs="Arial"/>
                <w:sz w:val="18"/>
                <w:szCs w:val="18"/>
              </w:rPr>
              <w:t>5.Litres</w:t>
            </w:r>
            <w:r w:rsidRPr="005A7BEF">
              <w:rPr>
                <w:rFonts w:ascii="Arial" w:hAnsi="Arial" w:cs="Arial"/>
                <w:sz w:val="18"/>
                <w:szCs w:val="18"/>
              </w:rPr>
              <w:t xml:space="preserve">     </w:t>
            </w:r>
          </w:p>
          <w:p w14:paraId="31D7DFE1" w14:textId="77777777" w:rsidR="009F18DA" w:rsidRPr="005A7BEF" w:rsidRDefault="009F18DA" w:rsidP="009F18DA">
            <w:pPr>
              <w:rPr>
                <w:rFonts w:ascii="Arial" w:hAnsi="Arial" w:cs="Arial"/>
                <w:sz w:val="18"/>
                <w:szCs w:val="18"/>
              </w:rPr>
            </w:pPr>
            <w:r>
              <w:rPr>
                <w:rFonts w:ascii="Arial" w:hAnsi="Arial" w:cs="Arial"/>
                <w:sz w:val="18"/>
                <w:szCs w:val="18"/>
              </w:rPr>
              <w:t>6</w:t>
            </w:r>
            <w:r w:rsidRPr="005A7BEF">
              <w:rPr>
                <w:rFonts w:ascii="Arial" w:hAnsi="Arial" w:cs="Arial"/>
                <w:sz w:val="18"/>
                <w:szCs w:val="18"/>
              </w:rPr>
              <w:t>.Grams</w:t>
            </w:r>
          </w:p>
          <w:p w14:paraId="196173FA" w14:textId="5E3ABBB9" w:rsidR="00263B75" w:rsidRPr="005A7BEF" w:rsidRDefault="009F18DA" w:rsidP="005A7BEF">
            <w:pPr>
              <w:rPr>
                <w:rFonts w:ascii="Arial" w:hAnsi="Arial" w:cs="Arial"/>
                <w:bCs/>
                <w:sz w:val="18"/>
                <w:szCs w:val="18"/>
              </w:rPr>
            </w:pPr>
            <w:r>
              <w:rPr>
                <w:rFonts w:ascii="Arial" w:hAnsi="Arial" w:cs="Arial"/>
                <w:sz w:val="18"/>
                <w:szCs w:val="18"/>
              </w:rPr>
              <w:t>-666 Other (please specify)</w:t>
            </w:r>
          </w:p>
        </w:tc>
        <w:tc>
          <w:tcPr>
            <w:tcW w:w="960" w:type="pct"/>
            <w:shd w:val="clear" w:color="auto" w:fill="auto"/>
            <w:hideMark/>
          </w:tcPr>
          <w:p w14:paraId="4AAAFA36" w14:textId="7C59C003" w:rsidR="00263B75" w:rsidRPr="005A7BEF" w:rsidRDefault="00263B75" w:rsidP="005A7BEF">
            <w:pPr>
              <w:jc w:val="center"/>
              <w:rPr>
                <w:rFonts w:ascii="Arial" w:hAnsi="Arial" w:cs="Arial"/>
                <w:bCs/>
                <w:sz w:val="18"/>
                <w:szCs w:val="18"/>
              </w:rPr>
            </w:pPr>
            <w:r w:rsidRPr="005A7BEF">
              <w:rPr>
                <w:rFonts w:ascii="Arial" w:hAnsi="Arial" w:cs="Arial"/>
                <w:bCs/>
                <w:sz w:val="18"/>
                <w:szCs w:val="18"/>
              </w:rPr>
              <w:t xml:space="preserve">How </w:t>
            </w:r>
            <w:r w:rsidR="007E7A46">
              <w:rPr>
                <w:rFonts w:ascii="Arial" w:hAnsi="Arial" w:cs="Arial"/>
                <w:bCs/>
                <w:sz w:val="18"/>
                <w:szCs w:val="18"/>
              </w:rPr>
              <w:t>was [Chemical name] paid for</w:t>
            </w:r>
            <w:r w:rsidRPr="005A7BEF">
              <w:rPr>
                <w:rFonts w:ascii="Arial" w:hAnsi="Arial" w:cs="Arial"/>
                <w:bCs/>
                <w:sz w:val="18"/>
                <w:szCs w:val="18"/>
              </w:rPr>
              <w:t>?</w:t>
            </w:r>
          </w:p>
          <w:p w14:paraId="1C4DD2E5" w14:textId="64F4C103" w:rsidR="00263B75" w:rsidRPr="005A7BEF" w:rsidRDefault="00263B75" w:rsidP="005A7BEF">
            <w:pPr>
              <w:jc w:val="center"/>
              <w:rPr>
                <w:rFonts w:ascii="Arial" w:hAnsi="Arial" w:cs="Arial"/>
                <w:bCs/>
                <w:sz w:val="18"/>
                <w:szCs w:val="18"/>
              </w:rPr>
            </w:pPr>
          </w:p>
          <w:p w14:paraId="4786A65F" w14:textId="77777777" w:rsidR="009F18DA" w:rsidRDefault="009F18DA" w:rsidP="005A7BEF">
            <w:pPr>
              <w:jc w:val="center"/>
              <w:rPr>
                <w:rFonts w:ascii="Arial" w:hAnsi="Arial" w:cs="Arial"/>
                <w:bCs/>
                <w:sz w:val="18"/>
                <w:szCs w:val="18"/>
              </w:rPr>
            </w:pPr>
          </w:p>
          <w:p w14:paraId="70A05688" w14:textId="0E409AC7" w:rsidR="00263B75" w:rsidRPr="005A7BEF" w:rsidRDefault="009F18DA" w:rsidP="005A7BEF">
            <w:pPr>
              <w:jc w:val="center"/>
              <w:rPr>
                <w:rFonts w:ascii="Arial" w:hAnsi="Arial" w:cs="Arial"/>
                <w:bCs/>
                <w:sz w:val="18"/>
                <w:szCs w:val="18"/>
              </w:rPr>
            </w:pPr>
            <w:r>
              <w:rPr>
                <w:rFonts w:ascii="Arial" w:hAnsi="Arial" w:cs="Arial"/>
                <w:bCs/>
                <w:sz w:val="18"/>
                <w:szCs w:val="18"/>
              </w:rPr>
              <w:t>[Options appear for selection]</w:t>
            </w:r>
          </w:p>
        </w:tc>
      </w:tr>
      <w:tr w:rsidR="00263B75" w:rsidRPr="005A7BEF" w14:paraId="01535429" w14:textId="77777777" w:rsidTr="004F48B6">
        <w:trPr>
          <w:trHeight w:val="152"/>
        </w:trPr>
        <w:tc>
          <w:tcPr>
            <w:tcW w:w="1313" w:type="pct"/>
          </w:tcPr>
          <w:p w14:paraId="47FAE01A" w14:textId="77777777" w:rsidR="00263B75" w:rsidRPr="005A7BEF" w:rsidRDefault="00263B75" w:rsidP="005A7BEF">
            <w:pPr>
              <w:spacing w:line="276" w:lineRule="auto"/>
              <w:rPr>
                <w:rFonts w:ascii="Arial" w:hAnsi="Arial" w:cs="Arial"/>
                <w:sz w:val="18"/>
                <w:szCs w:val="18"/>
              </w:rPr>
            </w:pPr>
          </w:p>
        </w:tc>
        <w:tc>
          <w:tcPr>
            <w:tcW w:w="1313" w:type="pct"/>
            <w:shd w:val="clear" w:color="auto" w:fill="auto"/>
            <w:noWrap/>
            <w:vAlign w:val="bottom"/>
            <w:hideMark/>
          </w:tcPr>
          <w:p w14:paraId="7E7420DB"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1414" w:type="pct"/>
            <w:shd w:val="clear" w:color="auto" w:fill="auto"/>
            <w:noWrap/>
            <w:vAlign w:val="bottom"/>
            <w:hideMark/>
          </w:tcPr>
          <w:p w14:paraId="481D627A"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960" w:type="pct"/>
            <w:shd w:val="clear" w:color="auto" w:fill="auto"/>
            <w:noWrap/>
            <w:vAlign w:val="bottom"/>
            <w:hideMark/>
          </w:tcPr>
          <w:p w14:paraId="2A57B1F9"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r>
      <w:tr w:rsidR="00263B75" w:rsidRPr="005A7BEF" w14:paraId="65191616" w14:textId="77777777" w:rsidTr="004F48B6">
        <w:trPr>
          <w:trHeight w:val="227"/>
        </w:trPr>
        <w:tc>
          <w:tcPr>
            <w:tcW w:w="1313" w:type="pct"/>
          </w:tcPr>
          <w:p w14:paraId="1590EF38" w14:textId="77777777" w:rsidR="00263B75" w:rsidRPr="005A7BEF" w:rsidRDefault="00263B75" w:rsidP="005A7BEF">
            <w:pPr>
              <w:spacing w:line="276" w:lineRule="auto"/>
              <w:rPr>
                <w:rFonts w:ascii="Arial" w:hAnsi="Arial" w:cs="Arial"/>
                <w:sz w:val="18"/>
                <w:szCs w:val="18"/>
              </w:rPr>
            </w:pPr>
          </w:p>
        </w:tc>
        <w:tc>
          <w:tcPr>
            <w:tcW w:w="1313" w:type="pct"/>
            <w:shd w:val="clear" w:color="auto" w:fill="auto"/>
            <w:noWrap/>
            <w:vAlign w:val="bottom"/>
            <w:hideMark/>
          </w:tcPr>
          <w:p w14:paraId="7435E69F"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1414" w:type="pct"/>
            <w:shd w:val="clear" w:color="auto" w:fill="auto"/>
            <w:noWrap/>
            <w:vAlign w:val="bottom"/>
            <w:hideMark/>
          </w:tcPr>
          <w:p w14:paraId="52DD5334"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960" w:type="pct"/>
            <w:shd w:val="clear" w:color="auto" w:fill="auto"/>
            <w:noWrap/>
            <w:vAlign w:val="bottom"/>
            <w:hideMark/>
          </w:tcPr>
          <w:p w14:paraId="0FCDCC08"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r>
      <w:tr w:rsidR="00263B75" w:rsidRPr="005A7BEF" w14:paraId="4F18BBA6" w14:textId="77777777" w:rsidTr="004F48B6">
        <w:trPr>
          <w:trHeight w:val="130"/>
        </w:trPr>
        <w:tc>
          <w:tcPr>
            <w:tcW w:w="1313" w:type="pct"/>
          </w:tcPr>
          <w:p w14:paraId="246F4C71" w14:textId="77777777" w:rsidR="00263B75" w:rsidRPr="005A7BEF" w:rsidRDefault="00263B75" w:rsidP="005A7BEF">
            <w:pPr>
              <w:spacing w:line="276" w:lineRule="auto"/>
              <w:rPr>
                <w:rFonts w:ascii="Arial" w:hAnsi="Arial" w:cs="Arial"/>
                <w:sz w:val="18"/>
                <w:szCs w:val="18"/>
              </w:rPr>
            </w:pPr>
          </w:p>
        </w:tc>
        <w:tc>
          <w:tcPr>
            <w:tcW w:w="1313" w:type="pct"/>
            <w:shd w:val="clear" w:color="auto" w:fill="auto"/>
            <w:noWrap/>
            <w:vAlign w:val="bottom"/>
            <w:hideMark/>
          </w:tcPr>
          <w:p w14:paraId="5CD44438"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1414" w:type="pct"/>
            <w:shd w:val="clear" w:color="auto" w:fill="auto"/>
            <w:noWrap/>
            <w:vAlign w:val="bottom"/>
            <w:hideMark/>
          </w:tcPr>
          <w:p w14:paraId="564A08E3"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960" w:type="pct"/>
            <w:shd w:val="clear" w:color="auto" w:fill="auto"/>
            <w:noWrap/>
            <w:vAlign w:val="bottom"/>
            <w:hideMark/>
          </w:tcPr>
          <w:p w14:paraId="7143BF8F"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r>
      <w:tr w:rsidR="00263B75" w:rsidRPr="005A7BEF" w14:paraId="13D2BF7E" w14:textId="77777777" w:rsidTr="004F48B6">
        <w:trPr>
          <w:trHeight w:val="204"/>
        </w:trPr>
        <w:tc>
          <w:tcPr>
            <w:tcW w:w="1313" w:type="pct"/>
          </w:tcPr>
          <w:p w14:paraId="0E9FB529" w14:textId="77777777" w:rsidR="00263B75" w:rsidRPr="005A7BEF" w:rsidRDefault="00263B75" w:rsidP="005A7BEF">
            <w:pPr>
              <w:spacing w:line="276" w:lineRule="auto"/>
              <w:rPr>
                <w:rFonts w:ascii="Arial" w:hAnsi="Arial" w:cs="Arial"/>
                <w:sz w:val="18"/>
                <w:szCs w:val="18"/>
              </w:rPr>
            </w:pPr>
          </w:p>
        </w:tc>
        <w:tc>
          <w:tcPr>
            <w:tcW w:w="1313" w:type="pct"/>
            <w:shd w:val="clear" w:color="auto" w:fill="auto"/>
            <w:noWrap/>
            <w:vAlign w:val="bottom"/>
            <w:hideMark/>
          </w:tcPr>
          <w:p w14:paraId="1FF5AFED"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1414" w:type="pct"/>
            <w:shd w:val="clear" w:color="auto" w:fill="auto"/>
            <w:noWrap/>
            <w:vAlign w:val="bottom"/>
            <w:hideMark/>
          </w:tcPr>
          <w:p w14:paraId="2F6ADC42"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960" w:type="pct"/>
            <w:shd w:val="clear" w:color="auto" w:fill="auto"/>
            <w:noWrap/>
            <w:vAlign w:val="bottom"/>
            <w:hideMark/>
          </w:tcPr>
          <w:p w14:paraId="31909C8E"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r>
      <w:tr w:rsidR="00263B75" w:rsidRPr="005A7BEF" w14:paraId="4E8872AD" w14:textId="77777777" w:rsidTr="004F48B6">
        <w:trPr>
          <w:trHeight w:val="251"/>
        </w:trPr>
        <w:tc>
          <w:tcPr>
            <w:tcW w:w="1313" w:type="pct"/>
          </w:tcPr>
          <w:p w14:paraId="0AE1EB1C" w14:textId="77777777" w:rsidR="00263B75" w:rsidRPr="005A7BEF" w:rsidRDefault="00263B75" w:rsidP="005A7BEF">
            <w:pPr>
              <w:spacing w:line="276" w:lineRule="auto"/>
              <w:rPr>
                <w:rFonts w:ascii="Arial" w:hAnsi="Arial" w:cs="Arial"/>
                <w:sz w:val="18"/>
                <w:szCs w:val="18"/>
              </w:rPr>
            </w:pPr>
          </w:p>
        </w:tc>
        <w:tc>
          <w:tcPr>
            <w:tcW w:w="1313" w:type="pct"/>
            <w:shd w:val="clear" w:color="auto" w:fill="auto"/>
            <w:noWrap/>
            <w:vAlign w:val="bottom"/>
            <w:hideMark/>
          </w:tcPr>
          <w:p w14:paraId="1805506A"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1414" w:type="pct"/>
            <w:shd w:val="clear" w:color="auto" w:fill="auto"/>
            <w:noWrap/>
            <w:vAlign w:val="bottom"/>
            <w:hideMark/>
          </w:tcPr>
          <w:p w14:paraId="1EEAB1AD"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960" w:type="pct"/>
            <w:shd w:val="clear" w:color="auto" w:fill="auto"/>
            <w:noWrap/>
            <w:vAlign w:val="bottom"/>
            <w:hideMark/>
          </w:tcPr>
          <w:p w14:paraId="2CAEF20C"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r>
      <w:tr w:rsidR="00263B75" w:rsidRPr="005A7BEF" w14:paraId="4E54B01E" w14:textId="77777777" w:rsidTr="004F48B6">
        <w:trPr>
          <w:trHeight w:val="140"/>
        </w:trPr>
        <w:tc>
          <w:tcPr>
            <w:tcW w:w="1313" w:type="pct"/>
          </w:tcPr>
          <w:p w14:paraId="6CE1D05E" w14:textId="77777777" w:rsidR="00263B75" w:rsidRPr="005A7BEF" w:rsidRDefault="00263B75" w:rsidP="005A7BEF">
            <w:pPr>
              <w:spacing w:line="276" w:lineRule="auto"/>
              <w:rPr>
                <w:rFonts w:ascii="Arial" w:hAnsi="Arial" w:cs="Arial"/>
                <w:sz w:val="18"/>
                <w:szCs w:val="18"/>
              </w:rPr>
            </w:pPr>
          </w:p>
        </w:tc>
        <w:tc>
          <w:tcPr>
            <w:tcW w:w="1313" w:type="pct"/>
            <w:shd w:val="clear" w:color="auto" w:fill="auto"/>
            <w:noWrap/>
            <w:vAlign w:val="bottom"/>
            <w:hideMark/>
          </w:tcPr>
          <w:p w14:paraId="2E039AE3"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1414" w:type="pct"/>
            <w:shd w:val="clear" w:color="auto" w:fill="auto"/>
            <w:noWrap/>
            <w:vAlign w:val="bottom"/>
            <w:hideMark/>
          </w:tcPr>
          <w:p w14:paraId="5B59D04D"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960" w:type="pct"/>
            <w:shd w:val="clear" w:color="auto" w:fill="auto"/>
            <w:noWrap/>
            <w:vAlign w:val="bottom"/>
            <w:hideMark/>
          </w:tcPr>
          <w:p w14:paraId="1F991203"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r>
      <w:tr w:rsidR="00263B75" w:rsidRPr="005A7BEF" w14:paraId="72DD4345" w14:textId="77777777" w:rsidTr="004F48B6">
        <w:trPr>
          <w:trHeight w:val="201"/>
        </w:trPr>
        <w:tc>
          <w:tcPr>
            <w:tcW w:w="1313" w:type="pct"/>
          </w:tcPr>
          <w:p w14:paraId="0666957C" w14:textId="77777777" w:rsidR="00263B75" w:rsidRPr="005A7BEF" w:rsidRDefault="00263B75" w:rsidP="005A7BEF">
            <w:pPr>
              <w:spacing w:line="276" w:lineRule="auto"/>
              <w:rPr>
                <w:rFonts w:ascii="Arial" w:hAnsi="Arial" w:cs="Arial"/>
                <w:sz w:val="18"/>
                <w:szCs w:val="18"/>
              </w:rPr>
            </w:pPr>
          </w:p>
        </w:tc>
        <w:tc>
          <w:tcPr>
            <w:tcW w:w="1313" w:type="pct"/>
            <w:shd w:val="clear" w:color="auto" w:fill="auto"/>
            <w:noWrap/>
            <w:vAlign w:val="bottom"/>
            <w:hideMark/>
          </w:tcPr>
          <w:p w14:paraId="28815AC3"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1414" w:type="pct"/>
            <w:shd w:val="clear" w:color="auto" w:fill="auto"/>
            <w:noWrap/>
            <w:vAlign w:val="bottom"/>
            <w:hideMark/>
          </w:tcPr>
          <w:p w14:paraId="0583C4D5"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960" w:type="pct"/>
            <w:shd w:val="clear" w:color="auto" w:fill="auto"/>
            <w:noWrap/>
            <w:vAlign w:val="bottom"/>
            <w:hideMark/>
          </w:tcPr>
          <w:p w14:paraId="2B22D8A0"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r>
      <w:tr w:rsidR="00263B75" w:rsidRPr="005A7BEF" w14:paraId="250B8E14" w14:textId="77777777" w:rsidTr="004F48B6">
        <w:trPr>
          <w:trHeight w:val="133"/>
        </w:trPr>
        <w:tc>
          <w:tcPr>
            <w:tcW w:w="1313" w:type="pct"/>
          </w:tcPr>
          <w:p w14:paraId="20E2941F" w14:textId="77777777" w:rsidR="00263B75" w:rsidRPr="005A7BEF" w:rsidRDefault="00263B75" w:rsidP="005A7BEF">
            <w:pPr>
              <w:spacing w:line="276" w:lineRule="auto"/>
              <w:rPr>
                <w:rFonts w:ascii="Arial" w:hAnsi="Arial" w:cs="Arial"/>
                <w:sz w:val="18"/>
                <w:szCs w:val="18"/>
              </w:rPr>
            </w:pPr>
          </w:p>
        </w:tc>
        <w:tc>
          <w:tcPr>
            <w:tcW w:w="1313" w:type="pct"/>
            <w:shd w:val="clear" w:color="auto" w:fill="auto"/>
            <w:noWrap/>
            <w:vAlign w:val="bottom"/>
            <w:hideMark/>
          </w:tcPr>
          <w:p w14:paraId="2F592C8C"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1414" w:type="pct"/>
            <w:shd w:val="clear" w:color="auto" w:fill="auto"/>
            <w:noWrap/>
            <w:vAlign w:val="bottom"/>
            <w:hideMark/>
          </w:tcPr>
          <w:p w14:paraId="0B0ED50C"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c>
          <w:tcPr>
            <w:tcW w:w="960" w:type="pct"/>
            <w:shd w:val="clear" w:color="auto" w:fill="auto"/>
            <w:noWrap/>
            <w:vAlign w:val="bottom"/>
            <w:hideMark/>
          </w:tcPr>
          <w:p w14:paraId="530FED33" w14:textId="77777777" w:rsidR="00263B75" w:rsidRPr="005A7BEF" w:rsidRDefault="00263B75" w:rsidP="005A7BEF">
            <w:pPr>
              <w:spacing w:line="276" w:lineRule="auto"/>
              <w:rPr>
                <w:rFonts w:ascii="Arial" w:hAnsi="Arial" w:cs="Arial"/>
                <w:sz w:val="18"/>
                <w:szCs w:val="18"/>
              </w:rPr>
            </w:pPr>
            <w:r w:rsidRPr="005A7BEF">
              <w:rPr>
                <w:rFonts w:ascii="Arial" w:hAnsi="Arial" w:cs="Arial"/>
                <w:sz w:val="18"/>
                <w:szCs w:val="18"/>
              </w:rPr>
              <w:t> </w:t>
            </w:r>
          </w:p>
        </w:tc>
      </w:tr>
    </w:tbl>
    <w:p w14:paraId="49CE727E" w14:textId="5B88A368" w:rsidR="00852AEB" w:rsidRPr="005A7BEF" w:rsidRDefault="00852AEB" w:rsidP="005A7BEF">
      <w:pPr>
        <w:tabs>
          <w:tab w:val="left" w:pos="12510"/>
        </w:tabs>
        <w:rPr>
          <w:rFonts w:ascii="Arial" w:hAnsi="Arial" w:cs="Arial"/>
        </w:rPr>
      </w:pPr>
      <w:r w:rsidRPr="005A7BEF">
        <w:rPr>
          <w:rFonts w:ascii="Arial" w:hAnsi="Arial" w:cs="Arial"/>
          <w:noProof/>
        </w:rPr>
        <mc:AlternateContent>
          <mc:Choice Requires="wps">
            <w:drawing>
              <wp:anchor distT="0" distB="0" distL="114300" distR="114300" simplePos="0" relativeHeight="251700736" behindDoc="0" locked="0" layoutInCell="1" allowOverlap="1" wp14:anchorId="008163B4" wp14:editId="0B3398C4">
                <wp:simplePos x="0" y="0"/>
                <wp:positionH relativeFrom="margin">
                  <wp:posOffset>352425</wp:posOffset>
                </wp:positionH>
                <wp:positionV relativeFrom="paragraph">
                  <wp:posOffset>137160</wp:posOffset>
                </wp:positionV>
                <wp:extent cx="8943975" cy="1083945"/>
                <wp:effectExtent l="0" t="0" r="28575" b="20955"/>
                <wp:wrapTight wrapText="bothSides">
                  <wp:wrapPolygon edited="0">
                    <wp:start x="0" y="0"/>
                    <wp:lineTo x="0" y="21638"/>
                    <wp:lineTo x="21623" y="21638"/>
                    <wp:lineTo x="21623" y="0"/>
                    <wp:lineTo x="0" y="0"/>
                  </wp:wrapPolygon>
                </wp:wrapTight>
                <wp:docPr id="236"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975" cy="1083945"/>
                        </a:xfrm>
                        <a:prstGeom prst="rect">
                          <a:avLst/>
                        </a:prstGeom>
                        <a:solidFill>
                          <a:srgbClr val="FFFFFF"/>
                        </a:solidFill>
                        <a:ln w="9525">
                          <a:solidFill>
                            <a:srgbClr val="A5A5A5"/>
                          </a:solidFill>
                          <a:miter lim="800000"/>
                          <a:headEnd/>
                          <a:tailEnd/>
                        </a:ln>
                      </wps:spPr>
                      <wps:txbx>
                        <w:txbxContent>
                          <w:p w14:paraId="6551D185" w14:textId="77777777" w:rsidR="00B51364" w:rsidRPr="00EF193A" w:rsidRDefault="00B51364" w:rsidP="00852AEB">
                            <w:pPr>
                              <w:rPr>
                                <w:sz w:val="14"/>
                                <w:szCs w:val="16"/>
                              </w:rPr>
                            </w:pPr>
                            <w:r>
                              <w:rPr>
                                <w:sz w:val="14"/>
                                <w:szCs w:val="16"/>
                              </w:rPr>
                              <w:t>Codes for L10</w:t>
                            </w:r>
                            <w:r w:rsidRPr="00EF193A">
                              <w:rPr>
                                <w:sz w:val="14"/>
                                <w:szCs w:val="16"/>
                              </w:rPr>
                              <w:t>:</w:t>
                            </w:r>
                          </w:p>
                          <w:p w14:paraId="0EDFCAAA"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1 Funded from regular household income (cash at home)</w:t>
                            </w:r>
                            <w:r>
                              <w:rPr>
                                <w:noProof/>
                                <w:sz w:val="14"/>
                                <w:szCs w:val="16"/>
                              </w:rPr>
                              <w:tab/>
                            </w:r>
                            <w:r w:rsidRPr="00EF193A">
                              <w:rPr>
                                <w:noProof/>
                                <w:sz w:val="14"/>
                                <w:szCs w:val="16"/>
                              </w:rPr>
                              <w:t>9 Borrowed from a trader or shopkeeper</w:t>
                            </w:r>
                            <w:r>
                              <w:rPr>
                                <w:noProof/>
                                <w:sz w:val="14"/>
                                <w:szCs w:val="16"/>
                              </w:rPr>
                              <w:tab/>
                            </w:r>
                            <w:r w:rsidRPr="00EF193A">
                              <w:rPr>
                                <w:noProof/>
                                <w:sz w:val="14"/>
                                <w:szCs w:val="16"/>
                              </w:rPr>
                              <w:t xml:space="preserve">15 Borrowed from a government or </w:t>
                            </w:r>
                          </w:p>
                          <w:p w14:paraId="3A6E8C16"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2 Sold crops or other stored agricultural produce</w:t>
                            </w:r>
                            <w:r>
                              <w:rPr>
                                <w:noProof/>
                                <w:sz w:val="14"/>
                                <w:szCs w:val="16"/>
                              </w:rPr>
                              <w:tab/>
                            </w:r>
                            <w:r w:rsidRPr="00EF193A">
                              <w:rPr>
                                <w:noProof/>
                                <w:sz w:val="14"/>
                                <w:szCs w:val="16"/>
                              </w:rPr>
                              <w:t>(eg goods purchased on credit)</w:t>
                            </w:r>
                            <w:r>
                              <w:rPr>
                                <w:noProof/>
                                <w:sz w:val="14"/>
                                <w:szCs w:val="16"/>
                              </w:rPr>
                              <w:tab/>
                            </w:r>
                            <w:r w:rsidRPr="00EF193A">
                              <w:rPr>
                                <w:noProof/>
                                <w:sz w:val="14"/>
                                <w:szCs w:val="16"/>
                              </w:rPr>
                              <w:t>district body</w:t>
                            </w:r>
                          </w:p>
                          <w:p w14:paraId="3E0107E7" w14:textId="77777777" w:rsidR="00B51364" w:rsidRPr="00EF193A" w:rsidRDefault="00B51364" w:rsidP="00852AEB">
                            <w:pPr>
                              <w:tabs>
                                <w:tab w:val="left" w:pos="0"/>
                                <w:tab w:val="left" w:pos="3510"/>
                                <w:tab w:val="left" w:pos="6840"/>
                              </w:tabs>
                              <w:rPr>
                                <w:noProof/>
                                <w:sz w:val="14"/>
                                <w:szCs w:val="16"/>
                              </w:rPr>
                            </w:pPr>
                            <w:r>
                              <w:rPr>
                                <w:noProof/>
                                <w:sz w:val="14"/>
                                <w:szCs w:val="16"/>
                              </w:rPr>
                              <w:t>3 Used savings</w:t>
                            </w:r>
                            <w:r>
                              <w:rPr>
                                <w:noProof/>
                                <w:sz w:val="14"/>
                                <w:szCs w:val="16"/>
                              </w:rPr>
                              <w:tab/>
                            </w:r>
                            <w:r w:rsidRPr="00EF193A">
                              <w:rPr>
                                <w:noProof/>
                                <w:sz w:val="14"/>
                                <w:szCs w:val="16"/>
                              </w:rPr>
                              <w:t>10 Borrowed from a private moneylender</w:t>
                            </w:r>
                            <w:r>
                              <w:rPr>
                                <w:noProof/>
                                <w:sz w:val="14"/>
                                <w:szCs w:val="16"/>
                              </w:rPr>
                              <w:tab/>
                            </w:r>
                            <w:r w:rsidRPr="00EF193A">
                              <w:rPr>
                                <w:noProof/>
                                <w:sz w:val="14"/>
                                <w:szCs w:val="16"/>
                              </w:rPr>
                              <w:t>16 Gift from friends or family</w:t>
                            </w:r>
                          </w:p>
                          <w:p w14:paraId="4898EF93"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 xml:space="preserve">4 Did extra work </w:t>
                            </w:r>
                            <w:r>
                              <w:rPr>
                                <w:noProof/>
                                <w:sz w:val="14"/>
                                <w:szCs w:val="16"/>
                              </w:rPr>
                              <w:t>for more wages</w:t>
                            </w:r>
                            <w:r>
                              <w:rPr>
                                <w:noProof/>
                                <w:sz w:val="14"/>
                                <w:szCs w:val="16"/>
                              </w:rPr>
                              <w:tab/>
                            </w:r>
                            <w:r w:rsidRPr="00EF193A">
                              <w:rPr>
                                <w:noProof/>
                                <w:sz w:val="14"/>
                                <w:szCs w:val="16"/>
                              </w:rPr>
                              <w:t>11 Borrowed from employer</w:t>
                            </w:r>
                            <w:r>
                              <w:rPr>
                                <w:noProof/>
                                <w:sz w:val="14"/>
                                <w:szCs w:val="16"/>
                              </w:rPr>
                              <w:tab/>
                            </w:r>
                            <w:r w:rsidRPr="00EF193A">
                              <w:rPr>
                                <w:noProof/>
                                <w:sz w:val="14"/>
                                <w:szCs w:val="16"/>
                              </w:rPr>
                              <w:t>17 Gift from an institution (governmental</w:t>
                            </w:r>
                          </w:p>
                          <w:p w14:paraId="2E2BBF42" w14:textId="77777777" w:rsidR="00B51364" w:rsidRPr="00EF193A" w:rsidRDefault="00B51364" w:rsidP="00852AEB">
                            <w:pPr>
                              <w:tabs>
                                <w:tab w:val="left" w:pos="0"/>
                                <w:tab w:val="left" w:pos="3510"/>
                                <w:tab w:val="left" w:pos="6840"/>
                              </w:tabs>
                              <w:rPr>
                                <w:noProof/>
                                <w:sz w:val="14"/>
                                <w:szCs w:val="16"/>
                              </w:rPr>
                            </w:pPr>
                            <w:r>
                              <w:rPr>
                                <w:noProof/>
                                <w:sz w:val="14"/>
                                <w:szCs w:val="16"/>
                              </w:rPr>
                              <w:t>5 Sold livestock</w:t>
                            </w:r>
                            <w:r>
                              <w:rPr>
                                <w:noProof/>
                                <w:sz w:val="14"/>
                                <w:szCs w:val="16"/>
                              </w:rPr>
                              <w:tab/>
                            </w:r>
                            <w:r w:rsidRPr="00EF193A">
                              <w:rPr>
                                <w:noProof/>
                                <w:sz w:val="14"/>
                                <w:szCs w:val="16"/>
                              </w:rPr>
                              <w:t>12 Borrowed from a bank or other formal</w:t>
                            </w:r>
                            <w:r>
                              <w:rPr>
                                <w:noProof/>
                                <w:sz w:val="14"/>
                                <w:szCs w:val="16"/>
                              </w:rPr>
                              <w:tab/>
                            </w:r>
                            <w:r w:rsidRPr="00EF193A">
                              <w:rPr>
                                <w:noProof/>
                                <w:sz w:val="14"/>
                                <w:szCs w:val="16"/>
                              </w:rPr>
                              <w:t>body, religious organisation, or NGO)</w:t>
                            </w:r>
                          </w:p>
                          <w:p w14:paraId="5F550D2F"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6 Sold other property</w:t>
                            </w:r>
                            <w:r>
                              <w:rPr>
                                <w:noProof/>
                                <w:sz w:val="14"/>
                                <w:szCs w:val="16"/>
                              </w:rPr>
                              <w:tab/>
                            </w:r>
                            <w:r w:rsidRPr="00EF193A">
                              <w:rPr>
                                <w:noProof/>
                                <w:sz w:val="14"/>
                                <w:szCs w:val="16"/>
                              </w:rPr>
                              <w:t>financial institution</w:t>
                            </w:r>
                            <w:r>
                              <w:rPr>
                                <w:noProof/>
                                <w:sz w:val="14"/>
                                <w:szCs w:val="16"/>
                              </w:rPr>
                              <w:tab/>
                            </w:r>
                            <w:r w:rsidRPr="00EF193A">
                              <w:rPr>
                                <w:noProof/>
                                <w:sz w:val="14"/>
                                <w:szCs w:val="16"/>
                              </w:rPr>
                              <w:t xml:space="preserve">18 </w:t>
                            </w:r>
                            <w:r>
                              <w:rPr>
                                <w:noProof/>
                                <w:sz w:val="14"/>
                                <w:szCs w:val="16"/>
                              </w:rPr>
                              <w:t xml:space="preserve">Borrowed on credit from Masara N’Arziki </w:t>
                            </w:r>
                          </w:p>
                          <w:p w14:paraId="5CE7A57B" w14:textId="79CDA10C" w:rsidR="00B51364" w:rsidRPr="00EF193A" w:rsidRDefault="00B51364" w:rsidP="00852AEB">
                            <w:pPr>
                              <w:tabs>
                                <w:tab w:val="left" w:pos="0"/>
                                <w:tab w:val="left" w:pos="3510"/>
                                <w:tab w:val="left" w:pos="6840"/>
                              </w:tabs>
                              <w:rPr>
                                <w:noProof/>
                                <w:sz w:val="14"/>
                                <w:szCs w:val="16"/>
                              </w:rPr>
                            </w:pPr>
                            <w:r w:rsidRPr="00EF193A">
                              <w:rPr>
                                <w:noProof/>
                                <w:sz w:val="14"/>
                                <w:szCs w:val="16"/>
                              </w:rPr>
                              <w:t>7 Borrowed from friends or family</w:t>
                            </w:r>
                            <w:r>
                              <w:rPr>
                                <w:noProof/>
                                <w:sz w:val="14"/>
                                <w:szCs w:val="16"/>
                              </w:rPr>
                              <w:tab/>
                            </w:r>
                            <w:r w:rsidRPr="00EF193A">
                              <w:rPr>
                                <w:noProof/>
                                <w:sz w:val="14"/>
                                <w:szCs w:val="16"/>
                              </w:rPr>
                              <w:t>13 Borrowed from a microfinance institution</w:t>
                            </w:r>
                            <w:r>
                              <w:rPr>
                                <w:noProof/>
                                <w:sz w:val="14"/>
                                <w:szCs w:val="16"/>
                              </w:rPr>
                              <w:tab/>
                              <w:t>-666. Other (please specify)</w:t>
                            </w:r>
                          </w:p>
                          <w:p w14:paraId="3DC43E9E"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8 Borrowed from a community cooperative organization</w:t>
                            </w:r>
                            <w:r>
                              <w:rPr>
                                <w:noProof/>
                                <w:sz w:val="14"/>
                                <w:szCs w:val="16"/>
                              </w:rPr>
                              <w:tab/>
                            </w:r>
                            <w:r w:rsidRPr="00EF193A">
                              <w:rPr>
                                <w:noProof/>
                                <w:sz w:val="14"/>
                                <w:szCs w:val="16"/>
                              </w:rPr>
                              <w:t>14 Borrowed from a non-governmentalorganisation (NGO)</w:t>
                            </w:r>
                          </w:p>
                          <w:p w14:paraId="2CA3128F" w14:textId="77777777" w:rsidR="00B51364" w:rsidRDefault="00B51364" w:rsidP="00852AEB">
                            <w:pPr>
                              <w:rPr>
                                <w:noProof/>
                                <w:sz w:val="14"/>
                                <w:szCs w:val="16"/>
                              </w:rPr>
                            </w:pPr>
                            <w:r>
                              <w:rPr>
                                <w:noProof/>
                                <w:sz w:val="14"/>
                                <w:szCs w:val="16"/>
                              </w:rPr>
                              <w:tab/>
                            </w:r>
                          </w:p>
                          <w:p w14:paraId="070BC5A7" w14:textId="77777777" w:rsidR="00B51364" w:rsidRDefault="00B51364" w:rsidP="00852AEB">
                            <w:pPr>
                              <w:rPr>
                                <w:noProof/>
                                <w:sz w:val="14"/>
                                <w:szCs w:val="16"/>
                              </w:rPr>
                            </w:pPr>
                          </w:p>
                          <w:p w14:paraId="69AA5901" w14:textId="77777777" w:rsidR="00B51364" w:rsidRPr="00EF193A" w:rsidRDefault="00B51364" w:rsidP="00852AEB">
                            <w:pPr>
                              <w:rPr>
                                <w:noProof/>
                                <w:sz w:val="14"/>
                                <w:szCs w:val="16"/>
                              </w:rPr>
                            </w:pPr>
                          </w:p>
                        </w:txbxContent>
                      </wps:txbx>
                      <wps:bodyPr rot="0" vert="horz" wrap="square" lIns="54864" tIns="45720" rIns="54864"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163B4" id="Text Box 679" o:spid="_x0000_s1027" type="#_x0000_t202" style="position:absolute;margin-left:27.75pt;margin-top:10.8pt;width:704.25pt;height:85.3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" strokecolor="#a5a5a5">
                <v:textbox inset="4.32pt,,4.32pt">
                  <w:txbxContent>
                    <w:p w14:paraId="6551D185" w14:textId="77777777" w:rsidR="00B51364" w:rsidRPr="00EF193A" w:rsidRDefault="00B51364" w:rsidP="00852AEB">
                      <w:pPr>
                        <w:rPr>
                          <w:sz w:val="14"/>
                          <w:szCs w:val="16"/>
                        </w:rPr>
                      </w:pPr>
                      <w:r>
                        <w:rPr>
                          <w:sz w:val="14"/>
                          <w:szCs w:val="16"/>
                        </w:rPr>
                        <w:t>Codes for L10</w:t>
                      </w:r>
                      <w:r w:rsidRPr="00EF193A">
                        <w:rPr>
                          <w:sz w:val="14"/>
                          <w:szCs w:val="16"/>
                        </w:rPr>
                        <w:t>:</w:t>
                      </w:r>
                    </w:p>
                    <w:p w14:paraId="0EDFCAAA"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1 Funded from regular household income (cash at home)</w:t>
                      </w:r>
                      <w:r>
                        <w:rPr>
                          <w:noProof/>
                          <w:sz w:val="14"/>
                          <w:szCs w:val="16"/>
                        </w:rPr>
                        <w:tab/>
                      </w:r>
                      <w:r w:rsidRPr="00EF193A">
                        <w:rPr>
                          <w:noProof/>
                          <w:sz w:val="14"/>
                          <w:szCs w:val="16"/>
                        </w:rPr>
                        <w:t>9 Borrowed from a trader or shopkeeper</w:t>
                      </w:r>
                      <w:r>
                        <w:rPr>
                          <w:noProof/>
                          <w:sz w:val="14"/>
                          <w:szCs w:val="16"/>
                        </w:rPr>
                        <w:tab/>
                      </w:r>
                      <w:r w:rsidRPr="00EF193A">
                        <w:rPr>
                          <w:noProof/>
                          <w:sz w:val="14"/>
                          <w:szCs w:val="16"/>
                        </w:rPr>
                        <w:t xml:space="preserve">15 Borrowed from a government or </w:t>
                      </w:r>
                    </w:p>
                    <w:p w14:paraId="3A6E8C16"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2 Sold crops or other stored agricultural produce</w:t>
                      </w:r>
                      <w:r>
                        <w:rPr>
                          <w:noProof/>
                          <w:sz w:val="14"/>
                          <w:szCs w:val="16"/>
                        </w:rPr>
                        <w:tab/>
                      </w:r>
                      <w:r w:rsidRPr="00EF193A">
                        <w:rPr>
                          <w:noProof/>
                          <w:sz w:val="14"/>
                          <w:szCs w:val="16"/>
                        </w:rPr>
                        <w:t>(eg goods purchased on credit)</w:t>
                      </w:r>
                      <w:r>
                        <w:rPr>
                          <w:noProof/>
                          <w:sz w:val="14"/>
                          <w:szCs w:val="16"/>
                        </w:rPr>
                        <w:tab/>
                      </w:r>
                      <w:r w:rsidRPr="00EF193A">
                        <w:rPr>
                          <w:noProof/>
                          <w:sz w:val="14"/>
                          <w:szCs w:val="16"/>
                        </w:rPr>
                        <w:t>district body</w:t>
                      </w:r>
                    </w:p>
                    <w:p w14:paraId="3E0107E7" w14:textId="77777777" w:rsidR="00B51364" w:rsidRPr="00EF193A" w:rsidRDefault="00B51364" w:rsidP="00852AEB">
                      <w:pPr>
                        <w:tabs>
                          <w:tab w:val="left" w:pos="0"/>
                          <w:tab w:val="left" w:pos="3510"/>
                          <w:tab w:val="left" w:pos="6840"/>
                        </w:tabs>
                        <w:rPr>
                          <w:noProof/>
                          <w:sz w:val="14"/>
                          <w:szCs w:val="16"/>
                        </w:rPr>
                      </w:pPr>
                      <w:r>
                        <w:rPr>
                          <w:noProof/>
                          <w:sz w:val="14"/>
                          <w:szCs w:val="16"/>
                        </w:rPr>
                        <w:t>3 Used savings</w:t>
                      </w:r>
                      <w:r>
                        <w:rPr>
                          <w:noProof/>
                          <w:sz w:val="14"/>
                          <w:szCs w:val="16"/>
                        </w:rPr>
                        <w:tab/>
                      </w:r>
                      <w:r w:rsidRPr="00EF193A">
                        <w:rPr>
                          <w:noProof/>
                          <w:sz w:val="14"/>
                          <w:szCs w:val="16"/>
                        </w:rPr>
                        <w:t>10 Borrowed from a private moneylender</w:t>
                      </w:r>
                      <w:r>
                        <w:rPr>
                          <w:noProof/>
                          <w:sz w:val="14"/>
                          <w:szCs w:val="16"/>
                        </w:rPr>
                        <w:tab/>
                      </w:r>
                      <w:r w:rsidRPr="00EF193A">
                        <w:rPr>
                          <w:noProof/>
                          <w:sz w:val="14"/>
                          <w:szCs w:val="16"/>
                        </w:rPr>
                        <w:t>16 Gift from friends or family</w:t>
                      </w:r>
                    </w:p>
                    <w:p w14:paraId="4898EF93"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 xml:space="preserve">4 Did extra work </w:t>
                      </w:r>
                      <w:r>
                        <w:rPr>
                          <w:noProof/>
                          <w:sz w:val="14"/>
                          <w:szCs w:val="16"/>
                        </w:rPr>
                        <w:t>for more wages</w:t>
                      </w:r>
                      <w:r>
                        <w:rPr>
                          <w:noProof/>
                          <w:sz w:val="14"/>
                          <w:szCs w:val="16"/>
                        </w:rPr>
                        <w:tab/>
                      </w:r>
                      <w:r w:rsidRPr="00EF193A">
                        <w:rPr>
                          <w:noProof/>
                          <w:sz w:val="14"/>
                          <w:szCs w:val="16"/>
                        </w:rPr>
                        <w:t>11 Borrowed from employer</w:t>
                      </w:r>
                      <w:r>
                        <w:rPr>
                          <w:noProof/>
                          <w:sz w:val="14"/>
                          <w:szCs w:val="16"/>
                        </w:rPr>
                        <w:tab/>
                      </w:r>
                      <w:r w:rsidRPr="00EF193A">
                        <w:rPr>
                          <w:noProof/>
                          <w:sz w:val="14"/>
                          <w:szCs w:val="16"/>
                        </w:rPr>
                        <w:t>17 Gift from an institution (governmental</w:t>
                      </w:r>
                    </w:p>
                    <w:p w14:paraId="2E2BBF42" w14:textId="77777777" w:rsidR="00B51364" w:rsidRPr="00EF193A" w:rsidRDefault="00B51364" w:rsidP="00852AEB">
                      <w:pPr>
                        <w:tabs>
                          <w:tab w:val="left" w:pos="0"/>
                          <w:tab w:val="left" w:pos="3510"/>
                          <w:tab w:val="left" w:pos="6840"/>
                        </w:tabs>
                        <w:rPr>
                          <w:noProof/>
                          <w:sz w:val="14"/>
                          <w:szCs w:val="16"/>
                        </w:rPr>
                      </w:pPr>
                      <w:r>
                        <w:rPr>
                          <w:noProof/>
                          <w:sz w:val="14"/>
                          <w:szCs w:val="16"/>
                        </w:rPr>
                        <w:t>5 Sold livestock</w:t>
                      </w:r>
                      <w:r>
                        <w:rPr>
                          <w:noProof/>
                          <w:sz w:val="14"/>
                          <w:szCs w:val="16"/>
                        </w:rPr>
                        <w:tab/>
                      </w:r>
                      <w:r w:rsidRPr="00EF193A">
                        <w:rPr>
                          <w:noProof/>
                          <w:sz w:val="14"/>
                          <w:szCs w:val="16"/>
                        </w:rPr>
                        <w:t>12 Borrowed from a bank or other formal</w:t>
                      </w:r>
                      <w:r>
                        <w:rPr>
                          <w:noProof/>
                          <w:sz w:val="14"/>
                          <w:szCs w:val="16"/>
                        </w:rPr>
                        <w:tab/>
                      </w:r>
                      <w:r w:rsidRPr="00EF193A">
                        <w:rPr>
                          <w:noProof/>
                          <w:sz w:val="14"/>
                          <w:szCs w:val="16"/>
                        </w:rPr>
                        <w:t>body, religious organisation, or NGO)</w:t>
                      </w:r>
                    </w:p>
                    <w:p w14:paraId="5F550D2F"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6 Sold other property</w:t>
                      </w:r>
                      <w:r>
                        <w:rPr>
                          <w:noProof/>
                          <w:sz w:val="14"/>
                          <w:szCs w:val="16"/>
                        </w:rPr>
                        <w:tab/>
                      </w:r>
                      <w:r w:rsidRPr="00EF193A">
                        <w:rPr>
                          <w:noProof/>
                          <w:sz w:val="14"/>
                          <w:szCs w:val="16"/>
                        </w:rPr>
                        <w:t>financial institution</w:t>
                      </w:r>
                      <w:r>
                        <w:rPr>
                          <w:noProof/>
                          <w:sz w:val="14"/>
                          <w:szCs w:val="16"/>
                        </w:rPr>
                        <w:tab/>
                      </w:r>
                      <w:r w:rsidRPr="00EF193A">
                        <w:rPr>
                          <w:noProof/>
                          <w:sz w:val="14"/>
                          <w:szCs w:val="16"/>
                        </w:rPr>
                        <w:t xml:space="preserve">18 </w:t>
                      </w:r>
                      <w:r>
                        <w:rPr>
                          <w:noProof/>
                          <w:sz w:val="14"/>
                          <w:szCs w:val="16"/>
                        </w:rPr>
                        <w:t xml:space="preserve">Borrowed on credit from Masara N’Arziki </w:t>
                      </w:r>
                    </w:p>
                    <w:p w14:paraId="5CE7A57B" w14:textId="79CDA10C" w:rsidR="00B51364" w:rsidRPr="00EF193A" w:rsidRDefault="00B51364" w:rsidP="00852AEB">
                      <w:pPr>
                        <w:tabs>
                          <w:tab w:val="left" w:pos="0"/>
                          <w:tab w:val="left" w:pos="3510"/>
                          <w:tab w:val="left" w:pos="6840"/>
                        </w:tabs>
                        <w:rPr>
                          <w:noProof/>
                          <w:sz w:val="14"/>
                          <w:szCs w:val="16"/>
                        </w:rPr>
                      </w:pPr>
                      <w:r w:rsidRPr="00EF193A">
                        <w:rPr>
                          <w:noProof/>
                          <w:sz w:val="14"/>
                          <w:szCs w:val="16"/>
                        </w:rPr>
                        <w:t>7 Borrowed from friends or family</w:t>
                      </w:r>
                      <w:r>
                        <w:rPr>
                          <w:noProof/>
                          <w:sz w:val="14"/>
                          <w:szCs w:val="16"/>
                        </w:rPr>
                        <w:tab/>
                      </w:r>
                      <w:r w:rsidRPr="00EF193A">
                        <w:rPr>
                          <w:noProof/>
                          <w:sz w:val="14"/>
                          <w:szCs w:val="16"/>
                        </w:rPr>
                        <w:t>13 Borrowed from a microfinance institution</w:t>
                      </w:r>
                      <w:r>
                        <w:rPr>
                          <w:noProof/>
                          <w:sz w:val="14"/>
                          <w:szCs w:val="16"/>
                        </w:rPr>
                        <w:tab/>
                        <w:t>-666. Other (please specify)</w:t>
                      </w:r>
                    </w:p>
                    <w:p w14:paraId="3DC43E9E" w14:textId="77777777" w:rsidR="00B51364" w:rsidRPr="00EF193A" w:rsidRDefault="00B51364" w:rsidP="00852AEB">
                      <w:pPr>
                        <w:tabs>
                          <w:tab w:val="left" w:pos="0"/>
                          <w:tab w:val="left" w:pos="3510"/>
                          <w:tab w:val="left" w:pos="6840"/>
                        </w:tabs>
                        <w:rPr>
                          <w:noProof/>
                          <w:sz w:val="14"/>
                          <w:szCs w:val="16"/>
                        </w:rPr>
                      </w:pPr>
                      <w:r w:rsidRPr="00EF193A">
                        <w:rPr>
                          <w:noProof/>
                          <w:sz w:val="14"/>
                          <w:szCs w:val="16"/>
                        </w:rPr>
                        <w:t>8 Borrowed from a community cooperative organization</w:t>
                      </w:r>
                      <w:r>
                        <w:rPr>
                          <w:noProof/>
                          <w:sz w:val="14"/>
                          <w:szCs w:val="16"/>
                        </w:rPr>
                        <w:tab/>
                      </w:r>
                      <w:r w:rsidRPr="00EF193A">
                        <w:rPr>
                          <w:noProof/>
                          <w:sz w:val="14"/>
                          <w:szCs w:val="16"/>
                        </w:rPr>
                        <w:t>14 Borrowed from a non-governmentalorganisation (NGO)</w:t>
                      </w:r>
                    </w:p>
                    <w:p w14:paraId="2CA3128F" w14:textId="77777777" w:rsidR="00B51364" w:rsidRDefault="00B51364" w:rsidP="00852AEB">
                      <w:pPr>
                        <w:rPr>
                          <w:noProof/>
                          <w:sz w:val="14"/>
                          <w:szCs w:val="16"/>
                        </w:rPr>
                      </w:pPr>
                      <w:r>
                        <w:rPr>
                          <w:noProof/>
                          <w:sz w:val="14"/>
                          <w:szCs w:val="16"/>
                        </w:rPr>
                        <w:tab/>
                      </w:r>
                    </w:p>
                    <w:p w14:paraId="070BC5A7" w14:textId="77777777" w:rsidR="00B51364" w:rsidRDefault="00B51364" w:rsidP="00852AEB">
                      <w:pPr>
                        <w:rPr>
                          <w:noProof/>
                          <w:sz w:val="14"/>
                          <w:szCs w:val="16"/>
                        </w:rPr>
                      </w:pPr>
                    </w:p>
                    <w:p w14:paraId="69AA5901" w14:textId="77777777" w:rsidR="00B51364" w:rsidRPr="00EF193A" w:rsidRDefault="00B51364" w:rsidP="00852AEB">
                      <w:pPr>
                        <w:rPr>
                          <w:noProof/>
                          <w:sz w:val="14"/>
                          <w:szCs w:val="16"/>
                        </w:rPr>
                      </w:pPr>
                    </w:p>
                  </w:txbxContent>
                </v:textbox>
                <w10:wrap type="tight" anchorx="margin"/>
              </v:shape>
            </w:pict>
          </mc:Fallback>
        </mc:AlternateContent>
      </w:r>
    </w:p>
    <w:p w14:paraId="18C291C9" w14:textId="7B5F83EA" w:rsidR="00852AEB" w:rsidRPr="005A7BEF" w:rsidRDefault="00852AEB" w:rsidP="005A7BEF">
      <w:pPr>
        <w:tabs>
          <w:tab w:val="left" w:pos="12510"/>
        </w:tabs>
        <w:rPr>
          <w:rFonts w:ascii="Arial" w:hAnsi="Arial" w:cs="Arial"/>
        </w:rPr>
      </w:pPr>
    </w:p>
    <w:p w14:paraId="1A54952E" w14:textId="39EBD237" w:rsidR="00852AEB" w:rsidRPr="005A7BEF" w:rsidRDefault="00852AEB" w:rsidP="005A7BEF">
      <w:pPr>
        <w:tabs>
          <w:tab w:val="left" w:pos="12510"/>
        </w:tabs>
        <w:rPr>
          <w:rFonts w:ascii="Arial" w:hAnsi="Arial" w:cs="Arial"/>
        </w:rPr>
      </w:pPr>
    </w:p>
    <w:p w14:paraId="26EC4CEB" w14:textId="524F8B0B" w:rsidR="00852AEB" w:rsidRPr="005A7BEF" w:rsidRDefault="00852AEB" w:rsidP="005A7BEF">
      <w:pPr>
        <w:tabs>
          <w:tab w:val="left" w:pos="12510"/>
        </w:tabs>
        <w:rPr>
          <w:rFonts w:ascii="Arial" w:hAnsi="Arial" w:cs="Arial"/>
        </w:rPr>
      </w:pPr>
    </w:p>
    <w:p w14:paraId="5095FD43" w14:textId="2521CC22" w:rsidR="00852AEB" w:rsidRPr="005A7BEF" w:rsidRDefault="00852AEB" w:rsidP="005A7BEF">
      <w:pPr>
        <w:tabs>
          <w:tab w:val="left" w:pos="12510"/>
        </w:tabs>
        <w:rPr>
          <w:rFonts w:ascii="Arial" w:hAnsi="Arial" w:cs="Arial"/>
        </w:rPr>
      </w:pPr>
    </w:p>
    <w:p w14:paraId="1CA0F132" w14:textId="77777777" w:rsidR="00852AEB" w:rsidRPr="005A7BEF" w:rsidRDefault="00852AEB" w:rsidP="005A7BEF">
      <w:pPr>
        <w:tabs>
          <w:tab w:val="left" w:pos="12510"/>
        </w:tabs>
        <w:rPr>
          <w:rFonts w:ascii="Arial" w:hAnsi="Arial" w:cs="Arial"/>
        </w:rPr>
      </w:pPr>
    </w:p>
    <w:p w14:paraId="3078F227" w14:textId="77777777" w:rsidR="008230E4" w:rsidRPr="005A7BEF" w:rsidRDefault="008230E4" w:rsidP="005A7BEF">
      <w:pPr>
        <w:tabs>
          <w:tab w:val="left" w:pos="12510"/>
        </w:tabs>
        <w:rPr>
          <w:rFonts w:ascii="Arial" w:hAnsi="Arial" w:cs="Arial"/>
        </w:rPr>
      </w:pPr>
    </w:p>
    <w:p w14:paraId="733B8046" w14:textId="23F1A127" w:rsidR="0012497D" w:rsidRPr="005A7BEF" w:rsidRDefault="0012497D" w:rsidP="005A7BEF">
      <w:pPr>
        <w:rPr>
          <w:rFonts w:ascii="Arial" w:hAnsi="Arial" w:cs="Arial"/>
        </w:rPr>
      </w:pPr>
    </w:p>
    <w:p w14:paraId="07C01CE1" w14:textId="702090B1" w:rsidR="009730D0" w:rsidRPr="005A7BEF" w:rsidRDefault="009730D0" w:rsidP="005A7BEF">
      <w:pPr>
        <w:rPr>
          <w:rFonts w:ascii="Arial" w:hAnsi="Arial" w:cs="Arial"/>
        </w:rPr>
      </w:pPr>
    </w:p>
    <w:p w14:paraId="2C5BD5E8" w14:textId="77777777" w:rsidR="009730D0" w:rsidRPr="005A7BEF" w:rsidRDefault="009730D0" w:rsidP="005A7BEF">
      <w:pPr>
        <w:rPr>
          <w:rFonts w:ascii="Arial" w:hAnsi="Arial" w:cs="Arial"/>
        </w:rPr>
      </w:pPr>
    </w:p>
    <w:p w14:paraId="5BA19EE9" w14:textId="4AE86D30" w:rsidR="00853FF9" w:rsidRPr="005A7BEF" w:rsidRDefault="00853FF9" w:rsidP="005A7BEF">
      <w:pPr>
        <w:rPr>
          <w:rFonts w:ascii="Arial" w:hAnsi="Arial" w:cs="Arial"/>
          <w:b/>
          <w:sz w:val="16"/>
          <w:szCs w:val="16"/>
        </w:rPr>
      </w:pPr>
    </w:p>
    <w:tbl>
      <w:tblPr>
        <w:tblW w:w="4561"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1274"/>
        <w:gridCol w:w="1134"/>
        <w:gridCol w:w="1417"/>
        <w:gridCol w:w="2835"/>
        <w:gridCol w:w="2265"/>
        <w:gridCol w:w="286"/>
        <w:gridCol w:w="1841"/>
        <w:gridCol w:w="1984"/>
      </w:tblGrid>
      <w:tr w:rsidR="00C040FA" w:rsidRPr="005A7BEF" w14:paraId="0ACA7031" w14:textId="77777777" w:rsidTr="00140249">
        <w:trPr>
          <w:trHeight w:val="300"/>
        </w:trPr>
        <w:tc>
          <w:tcPr>
            <w:tcW w:w="355" w:type="pct"/>
            <w:tcBorders>
              <w:right w:val="nil"/>
            </w:tcBorders>
            <w:shd w:val="clear" w:color="auto" w:fill="auto"/>
            <w:noWrap/>
            <w:vAlign w:val="bottom"/>
            <w:hideMark/>
          </w:tcPr>
          <w:p w14:paraId="49B6200B" w14:textId="77777777" w:rsidR="00C040FA" w:rsidRPr="005A7BEF" w:rsidRDefault="00C040FA" w:rsidP="005A7BEF">
            <w:pPr>
              <w:rPr>
                <w:rFonts w:ascii="Arial" w:hAnsi="Arial" w:cs="Arial"/>
                <w:b/>
                <w:sz w:val="20"/>
                <w:szCs w:val="20"/>
              </w:rPr>
            </w:pPr>
          </w:p>
        </w:tc>
        <w:tc>
          <w:tcPr>
            <w:tcW w:w="454" w:type="pct"/>
            <w:tcBorders>
              <w:left w:val="nil"/>
              <w:right w:val="single" w:sz="4" w:space="0" w:color="auto"/>
            </w:tcBorders>
            <w:shd w:val="clear" w:color="auto" w:fill="auto"/>
            <w:noWrap/>
            <w:vAlign w:val="bottom"/>
            <w:hideMark/>
          </w:tcPr>
          <w:p w14:paraId="6AF82E85" w14:textId="087B0ABA" w:rsidR="00C040FA" w:rsidRPr="005A7BEF" w:rsidRDefault="00C040FA" w:rsidP="005A7BEF">
            <w:pPr>
              <w:rPr>
                <w:rFonts w:ascii="Arial" w:hAnsi="Arial" w:cs="Arial"/>
                <w:b/>
                <w:sz w:val="20"/>
                <w:szCs w:val="20"/>
              </w:rPr>
            </w:pPr>
          </w:p>
        </w:tc>
        <w:tc>
          <w:tcPr>
            <w:tcW w:w="2726" w:type="pct"/>
            <w:gridSpan w:val="4"/>
            <w:tcBorders>
              <w:left w:val="single" w:sz="4" w:space="0" w:color="auto"/>
              <w:right w:val="nil"/>
            </w:tcBorders>
            <w:shd w:val="clear" w:color="auto" w:fill="auto"/>
            <w:noWrap/>
            <w:vAlign w:val="bottom"/>
            <w:hideMark/>
          </w:tcPr>
          <w:p w14:paraId="4E1D8D11" w14:textId="1D0D452C" w:rsidR="00C040FA" w:rsidRPr="005A7BEF" w:rsidRDefault="00C040FA" w:rsidP="005A7BEF">
            <w:pPr>
              <w:jc w:val="center"/>
              <w:rPr>
                <w:rFonts w:ascii="Arial" w:hAnsi="Arial" w:cs="Arial"/>
                <w:b/>
                <w:sz w:val="20"/>
                <w:szCs w:val="20"/>
              </w:rPr>
            </w:pPr>
            <w:r w:rsidRPr="005A7BEF">
              <w:rPr>
                <w:rFonts w:ascii="Arial" w:hAnsi="Arial" w:cs="Arial"/>
                <w:b/>
                <w:sz w:val="20"/>
                <w:szCs w:val="20"/>
              </w:rPr>
              <w:t>Application on first plot (second plot, third plot, etc</w:t>
            </w:r>
            <w:r w:rsidR="000A593C" w:rsidRPr="005A7BEF">
              <w:rPr>
                <w:rFonts w:ascii="Arial" w:hAnsi="Arial" w:cs="Arial"/>
                <w:b/>
                <w:sz w:val="20"/>
                <w:szCs w:val="20"/>
              </w:rPr>
              <w:t>.</w:t>
            </w:r>
            <w:r w:rsidRPr="005A7BEF">
              <w:rPr>
                <w:rFonts w:ascii="Arial" w:hAnsi="Arial" w:cs="Arial"/>
                <w:b/>
                <w:sz w:val="20"/>
                <w:szCs w:val="20"/>
              </w:rPr>
              <w:t>)</w:t>
            </w:r>
          </w:p>
        </w:tc>
        <w:tc>
          <w:tcPr>
            <w:tcW w:w="102" w:type="pct"/>
            <w:tcBorders>
              <w:left w:val="nil"/>
              <w:right w:val="nil"/>
            </w:tcBorders>
          </w:tcPr>
          <w:p w14:paraId="5EB99C9E" w14:textId="77777777" w:rsidR="00C040FA" w:rsidRPr="005A7BEF" w:rsidRDefault="00C040FA" w:rsidP="005A7BEF">
            <w:pPr>
              <w:jc w:val="center"/>
              <w:rPr>
                <w:rFonts w:ascii="Arial" w:hAnsi="Arial" w:cs="Arial"/>
                <w:b/>
                <w:sz w:val="20"/>
                <w:szCs w:val="20"/>
              </w:rPr>
            </w:pPr>
          </w:p>
        </w:tc>
        <w:tc>
          <w:tcPr>
            <w:tcW w:w="656" w:type="pct"/>
            <w:tcBorders>
              <w:left w:val="nil"/>
              <w:right w:val="single" w:sz="4" w:space="0" w:color="auto"/>
            </w:tcBorders>
          </w:tcPr>
          <w:p w14:paraId="11BA3244" w14:textId="77777777" w:rsidR="00C040FA" w:rsidRPr="005A7BEF" w:rsidRDefault="00C040FA" w:rsidP="005A7BEF">
            <w:pPr>
              <w:jc w:val="center"/>
              <w:rPr>
                <w:rFonts w:ascii="Arial" w:hAnsi="Arial" w:cs="Arial"/>
                <w:b/>
                <w:sz w:val="20"/>
                <w:szCs w:val="20"/>
              </w:rPr>
            </w:pPr>
          </w:p>
        </w:tc>
        <w:tc>
          <w:tcPr>
            <w:tcW w:w="707" w:type="pct"/>
            <w:tcBorders>
              <w:left w:val="single" w:sz="4" w:space="0" w:color="auto"/>
            </w:tcBorders>
          </w:tcPr>
          <w:p w14:paraId="2F271E84" w14:textId="77777777" w:rsidR="00C040FA" w:rsidRPr="005A7BEF" w:rsidRDefault="00C040FA" w:rsidP="005A7BEF">
            <w:pPr>
              <w:jc w:val="center"/>
              <w:rPr>
                <w:rFonts w:ascii="Arial" w:hAnsi="Arial" w:cs="Arial"/>
                <w:b/>
                <w:sz w:val="20"/>
                <w:szCs w:val="20"/>
              </w:rPr>
            </w:pPr>
          </w:p>
        </w:tc>
      </w:tr>
      <w:tr w:rsidR="00C040FA" w:rsidRPr="005A7BEF" w14:paraId="3D8DD3F3" w14:textId="77777777" w:rsidTr="00645E24">
        <w:trPr>
          <w:trHeight w:val="138"/>
        </w:trPr>
        <w:tc>
          <w:tcPr>
            <w:tcW w:w="355" w:type="pct"/>
            <w:shd w:val="clear" w:color="auto" w:fill="auto"/>
            <w:noWrap/>
            <w:vAlign w:val="bottom"/>
            <w:hideMark/>
          </w:tcPr>
          <w:p w14:paraId="133ED129" w14:textId="77777777" w:rsidR="00C040FA" w:rsidRPr="005A7BEF" w:rsidRDefault="00C040FA" w:rsidP="005A7BEF">
            <w:pPr>
              <w:jc w:val="center"/>
              <w:rPr>
                <w:rFonts w:ascii="Arial" w:hAnsi="Arial" w:cs="Arial"/>
                <w:sz w:val="20"/>
                <w:szCs w:val="20"/>
              </w:rPr>
            </w:pPr>
          </w:p>
        </w:tc>
        <w:tc>
          <w:tcPr>
            <w:tcW w:w="454" w:type="pct"/>
            <w:shd w:val="clear" w:color="auto" w:fill="auto"/>
            <w:noWrap/>
            <w:vAlign w:val="bottom"/>
            <w:hideMark/>
          </w:tcPr>
          <w:p w14:paraId="6BEABEB3" w14:textId="7357393D" w:rsidR="00C040FA" w:rsidRPr="005A7BEF" w:rsidRDefault="00FC41D4" w:rsidP="005A7BEF">
            <w:pPr>
              <w:jc w:val="center"/>
              <w:rPr>
                <w:rFonts w:ascii="Arial" w:hAnsi="Arial" w:cs="Arial"/>
                <w:sz w:val="20"/>
                <w:szCs w:val="20"/>
              </w:rPr>
            </w:pPr>
            <w:r w:rsidRPr="005A7BEF">
              <w:rPr>
                <w:rFonts w:ascii="Arial" w:hAnsi="Arial" w:cs="Arial"/>
                <w:sz w:val="20"/>
                <w:szCs w:val="20"/>
              </w:rPr>
              <w:t>L11</w:t>
            </w:r>
          </w:p>
        </w:tc>
        <w:tc>
          <w:tcPr>
            <w:tcW w:w="404" w:type="pct"/>
            <w:shd w:val="clear" w:color="auto" w:fill="auto"/>
            <w:noWrap/>
            <w:vAlign w:val="bottom"/>
            <w:hideMark/>
          </w:tcPr>
          <w:p w14:paraId="27A2CAB2" w14:textId="77777777" w:rsidR="00C040FA" w:rsidRPr="005A7BEF" w:rsidRDefault="00C040FA" w:rsidP="005A7BEF">
            <w:pPr>
              <w:jc w:val="center"/>
              <w:rPr>
                <w:rFonts w:ascii="Arial" w:hAnsi="Arial" w:cs="Arial"/>
                <w:sz w:val="20"/>
                <w:szCs w:val="20"/>
              </w:rPr>
            </w:pPr>
            <w:r w:rsidRPr="005A7BEF">
              <w:rPr>
                <w:rFonts w:ascii="Arial" w:hAnsi="Arial" w:cs="Arial"/>
                <w:sz w:val="20"/>
                <w:szCs w:val="20"/>
              </w:rPr>
              <w:t>L12ai</w:t>
            </w:r>
          </w:p>
        </w:tc>
        <w:tc>
          <w:tcPr>
            <w:tcW w:w="505" w:type="pct"/>
            <w:shd w:val="clear" w:color="auto" w:fill="auto"/>
            <w:vAlign w:val="bottom"/>
          </w:tcPr>
          <w:p w14:paraId="2B46D745" w14:textId="77777777" w:rsidR="00C040FA" w:rsidRPr="005A7BEF" w:rsidRDefault="00C040FA" w:rsidP="005A7BEF">
            <w:pPr>
              <w:jc w:val="center"/>
              <w:rPr>
                <w:rFonts w:ascii="Arial" w:hAnsi="Arial" w:cs="Arial"/>
                <w:sz w:val="20"/>
                <w:szCs w:val="20"/>
              </w:rPr>
            </w:pPr>
            <w:r w:rsidRPr="005A7BEF">
              <w:rPr>
                <w:rFonts w:ascii="Arial" w:hAnsi="Arial" w:cs="Arial"/>
                <w:sz w:val="20"/>
                <w:szCs w:val="20"/>
              </w:rPr>
              <w:t>L12aii</w:t>
            </w:r>
          </w:p>
        </w:tc>
        <w:tc>
          <w:tcPr>
            <w:tcW w:w="1010" w:type="pct"/>
            <w:shd w:val="clear" w:color="auto" w:fill="auto"/>
            <w:vAlign w:val="bottom"/>
          </w:tcPr>
          <w:p w14:paraId="57BD4C47" w14:textId="77777777" w:rsidR="00C040FA" w:rsidRPr="005A7BEF" w:rsidRDefault="00C040FA" w:rsidP="005A7BEF">
            <w:pPr>
              <w:jc w:val="center"/>
              <w:rPr>
                <w:rFonts w:ascii="Arial" w:hAnsi="Arial" w:cs="Arial"/>
                <w:sz w:val="20"/>
                <w:szCs w:val="20"/>
              </w:rPr>
            </w:pPr>
            <w:r w:rsidRPr="005A7BEF">
              <w:rPr>
                <w:rFonts w:ascii="Arial" w:hAnsi="Arial" w:cs="Arial"/>
                <w:sz w:val="20"/>
                <w:szCs w:val="20"/>
              </w:rPr>
              <w:t>L13ai</w:t>
            </w:r>
          </w:p>
        </w:tc>
        <w:tc>
          <w:tcPr>
            <w:tcW w:w="909" w:type="pct"/>
            <w:gridSpan w:val="2"/>
          </w:tcPr>
          <w:p w14:paraId="1424344F" w14:textId="77777777" w:rsidR="00C040FA" w:rsidRPr="005A7BEF" w:rsidRDefault="00C040FA" w:rsidP="005A7BEF">
            <w:pPr>
              <w:jc w:val="center"/>
              <w:rPr>
                <w:rFonts w:ascii="Arial" w:hAnsi="Arial" w:cs="Arial"/>
                <w:sz w:val="20"/>
                <w:szCs w:val="20"/>
              </w:rPr>
            </w:pPr>
            <w:r w:rsidRPr="005A7BEF">
              <w:rPr>
                <w:rFonts w:ascii="Arial" w:hAnsi="Arial" w:cs="Arial"/>
                <w:sz w:val="20"/>
                <w:szCs w:val="20"/>
              </w:rPr>
              <w:t>L13aii1</w:t>
            </w:r>
          </w:p>
        </w:tc>
        <w:tc>
          <w:tcPr>
            <w:tcW w:w="656" w:type="pct"/>
          </w:tcPr>
          <w:p w14:paraId="4BF77F7C" w14:textId="77777777" w:rsidR="00C040FA" w:rsidRPr="005A7BEF" w:rsidRDefault="00C040FA" w:rsidP="005A7BEF">
            <w:pPr>
              <w:jc w:val="center"/>
              <w:rPr>
                <w:rFonts w:ascii="Arial" w:hAnsi="Arial" w:cs="Arial"/>
                <w:sz w:val="20"/>
                <w:szCs w:val="20"/>
              </w:rPr>
            </w:pPr>
            <w:r w:rsidRPr="005A7BEF">
              <w:rPr>
                <w:rFonts w:ascii="Arial" w:hAnsi="Arial" w:cs="Arial"/>
                <w:sz w:val="20"/>
                <w:szCs w:val="20"/>
              </w:rPr>
              <w:t>L13aii2</w:t>
            </w:r>
          </w:p>
        </w:tc>
        <w:tc>
          <w:tcPr>
            <w:tcW w:w="707" w:type="pct"/>
          </w:tcPr>
          <w:p w14:paraId="70E28824" w14:textId="1C9D880D" w:rsidR="00C040FA" w:rsidRPr="005A7BEF" w:rsidRDefault="00C040FA" w:rsidP="005A7BEF">
            <w:pPr>
              <w:jc w:val="center"/>
              <w:rPr>
                <w:rFonts w:ascii="Arial" w:hAnsi="Arial" w:cs="Arial"/>
                <w:sz w:val="20"/>
                <w:szCs w:val="20"/>
              </w:rPr>
            </w:pPr>
          </w:p>
        </w:tc>
      </w:tr>
      <w:tr w:rsidR="00C040FA" w:rsidRPr="005A7BEF" w14:paraId="604EF0BE" w14:textId="77777777" w:rsidTr="00645E24">
        <w:trPr>
          <w:trHeight w:val="2397"/>
        </w:trPr>
        <w:tc>
          <w:tcPr>
            <w:tcW w:w="355" w:type="pct"/>
            <w:shd w:val="clear" w:color="auto" w:fill="auto"/>
            <w:noWrap/>
            <w:vAlign w:val="bottom"/>
            <w:hideMark/>
          </w:tcPr>
          <w:p w14:paraId="0508E952" w14:textId="77777777" w:rsidR="00C040FA" w:rsidRPr="005A7BEF" w:rsidRDefault="00C040FA" w:rsidP="005A7BEF">
            <w:pPr>
              <w:rPr>
                <w:rFonts w:ascii="Arial" w:hAnsi="Arial" w:cs="Arial"/>
                <w:sz w:val="16"/>
                <w:szCs w:val="16"/>
              </w:rPr>
            </w:pPr>
            <w:r w:rsidRPr="005A7BEF">
              <w:rPr>
                <w:rFonts w:ascii="Arial" w:hAnsi="Arial" w:cs="Arial"/>
                <w:sz w:val="16"/>
                <w:szCs w:val="16"/>
              </w:rPr>
              <w:lastRenderedPageBreak/>
              <w:t> Name of Chemical</w:t>
            </w:r>
          </w:p>
          <w:p w14:paraId="41EBB2AD" w14:textId="77777777" w:rsidR="00C040FA" w:rsidRPr="005A7BEF" w:rsidRDefault="00C040FA" w:rsidP="005A7BEF">
            <w:pPr>
              <w:rPr>
                <w:rFonts w:ascii="Arial" w:hAnsi="Arial" w:cs="Arial"/>
                <w:sz w:val="16"/>
                <w:szCs w:val="16"/>
              </w:rPr>
            </w:pPr>
          </w:p>
          <w:p w14:paraId="0A32600E" w14:textId="77777777" w:rsidR="00C040FA" w:rsidRPr="005A7BEF" w:rsidRDefault="00C040FA" w:rsidP="005A7BEF">
            <w:pPr>
              <w:rPr>
                <w:rFonts w:ascii="Arial" w:hAnsi="Arial" w:cs="Arial"/>
                <w:sz w:val="16"/>
                <w:szCs w:val="16"/>
              </w:rPr>
            </w:pPr>
          </w:p>
          <w:p w14:paraId="499BBE52" w14:textId="77777777" w:rsidR="00C040FA" w:rsidRPr="005A7BEF" w:rsidRDefault="00C040FA" w:rsidP="005A7BEF">
            <w:pPr>
              <w:rPr>
                <w:rFonts w:ascii="Arial" w:hAnsi="Arial" w:cs="Arial"/>
                <w:sz w:val="16"/>
                <w:szCs w:val="16"/>
              </w:rPr>
            </w:pPr>
          </w:p>
          <w:p w14:paraId="76E12355" w14:textId="77777777" w:rsidR="00C040FA" w:rsidRPr="005A7BEF" w:rsidRDefault="00C040FA" w:rsidP="005A7BEF">
            <w:pPr>
              <w:rPr>
                <w:rFonts w:ascii="Arial" w:hAnsi="Arial" w:cs="Arial"/>
                <w:sz w:val="16"/>
                <w:szCs w:val="16"/>
              </w:rPr>
            </w:pPr>
          </w:p>
          <w:p w14:paraId="36156206" w14:textId="77777777" w:rsidR="00C040FA" w:rsidRPr="005A7BEF" w:rsidRDefault="00C040FA" w:rsidP="005A7BEF">
            <w:pPr>
              <w:rPr>
                <w:rFonts w:ascii="Arial" w:hAnsi="Arial" w:cs="Arial"/>
                <w:sz w:val="16"/>
                <w:szCs w:val="16"/>
              </w:rPr>
            </w:pPr>
          </w:p>
          <w:p w14:paraId="6D5E5A9E" w14:textId="77777777" w:rsidR="00C040FA" w:rsidRPr="005A7BEF" w:rsidRDefault="00C040FA" w:rsidP="005A7BEF">
            <w:pPr>
              <w:rPr>
                <w:rFonts w:ascii="Arial" w:hAnsi="Arial" w:cs="Arial"/>
                <w:sz w:val="16"/>
                <w:szCs w:val="16"/>
              </w:rPr>
            </w:pPr>
          </w:p>
          <w:p w14:paraId="57C74274" w14:textId="77777777" w:rsidR="00C040FA" w:rsidRPr="005A7BEF" w:rsidRDefault="00C040FA" w:rsidP="005A7BEF">
            <w:pPr>
              <w:rPr>
                <w:rFonts w:ascii="Arial" w:hAnsi="Arial" w:cs="Arial"/>
                <w:sz w:val="16"/>
                <w:szCs w:val="16"/>
              </w:rPr>
            </w:pPr>
          </w:p>
          <w:p w14:paraId="124D3B14" w14:textId="77777777" w:rsidR="00C040FA" w:rsidRPr="005A7BEF" w:rsidRDefault="00C040FA" w:rsidP="005A7BEF">
            <w:pPr>
              <w:rPr>
                <w:rFonts w:ascii="Arial" w:hAnsi="Arial" w:cs="Arial"/>
                <w:sz w:val="16"/>
                <w:szCs w:val="16"/>
              </w:rPr>
            </w:pPr>
          </w:p>
          <w:p w14:paraId="37E02710" w14:textId="77777777" w:rsidR="00C040FA" w:rsidRPr="005A7BEF" w:rsidRDefault="00C040FA" w:rsidP="005A7BEF">
            <w:pPr>
              <w:rPr>
                <w:rFonts w:ascii="Arial" w:hAnsi="Arial" w:cs="Arial"/>
                <w:sz w:val="16"/>
                <w:szCs w:val="16"/>
              </w:rPr>
            </w:pPr>
          </w:p>
          <w:p w14:paraId="2D475E84" w14:textId="77777777" w:rsidR="00C040FA" w:rsidRPr="005A7BEF" w:rsidRDefault="00C040FA" w:rsidP="005A7BEF">
            <w:pPr>
              <w:rPr>
                <w:rFonts w:ascii="Arial" w:hAnsi="Arial" w:cs="Arial"/>
                <w:sz w:val="16"/>
                <w:szCs w:val="16"/>
              </w:rPr>
            </w:pPr>
          </w:p>
          <w:p w14:paraId="2601AF4B" w14:textId="77777777" w:rsidR="00C040FA" w:rsidRPr="005A7BEF" w:rsidRDefault="00C040FA" w:rsidP="005A7BEF">
            <w:pPr>
              <w:rPr>
                <w:rFonts w:ascii="Arial" w:hAnsi="Arial" w:cs="Arial"/>
                <w:sz w:val="16"/>
                <w:szCs w:val="16"/>
              </w:rPr>
            </w:pPr>
          </w:p>
          <w:p w14:paraId="29AE92B6" w14:textId="77777777" w:rsidR="00C040FA" w:rsidRPr="005A7BEF" w:rsidRDefault="00C040FA" w:rsidP="005A7BEF">
            <w:pPr>
              <w:rPr>
                <w:rFonts w:ascii="Arial" w:hAnsi="Arial" w:cs="Arial"/>
                <w:sz w:val="16"/>
                <w:szCs w:val="16"/>
              </w:rPr>
            </w:pPr>
          </w:p>
          <w:p w14:paraId="293F0804" w14:textId="77777777" w:rsidR="00C040FA" w:rsidRPr="005A7BEF" w:rsidRDefault="00C040FA" w:rsidP="005A7BEF">
            <w:pPr>
              <w:rPr>
                <w:rFonts w:ascii="Arial" w:hAnsi="Arial" w:cs="Arial"/>
                <w:sz w:val="16"/>
                <w:szCs w:val="16"/>
              </w:rPr>
            </w:pPr>
          </w:p>
          <w:p w14:paraId="72234842" w14:textId="77777777" w:rsidR="00C040FA" w:rsidRPr="005A7BEF" w:rsidRDefault="00C040FA" w:rsidP="005A7BEF">
            <w:pPr>
              <w:rPr>
                <w:rFonts w:ascii="Arial" w:hAnsi="Arial" w:cs="Arial"/>
                <w:sz w:val="16"/>
                <w:szCs w:val="16"/>
              </w:rPr>
            </w:pPr>
          </w:p>
          <w:p w14:paraId="4E97FEC4" w14:textId="77777777" w:rsidR="00C040FA" w:rsidRPr="005A7BEF" w:rsidRDefault="00C040FA" w:rsidP="005A7BEF">
            <w:pPr>
              <w:rPr>
                <w:rFonts w:ascii="Arial" w:hAnsi="Arial" w:cs="Arial"/>
                <w:sz w:val="16"/>
                <w:szCs w:val="16"/>
              </w:rPr>
            </w:pPr>
          </w:p>
          <w:p w14:paraId="38158988" w14:textId="77777777" w:rsidR="00C040FA" w:rsidRPr="005A7BEF" w:rsidRDefault="00C040FA" w:rsidP="005A7BEF">
            <w:pPr>
              <w:rPr>
                <w:rFonts w:ascii="Arial" w:hAnsi="Arial" w:cs="Arial"/>
                <w:sz w:val="16"/>
                <w:szCs w:val="16"/>
              </w:rPr>
            </w:pPr>
          </w:p>
        </w:tc>
        <w:tc>
          <w:tcPr>
            <w:tcW w:w="454" w:type="pct"/>
            <w:shd w:val="clear" w:color="auto" w:fill="auto"/>
            <w:hideMark/>
          </w:tcPr>
          <w:p w14:paraId="2D4A0890" w14:textId="127E3EFF" w:rsidR="00C040FA" w:rsidRPr="005A7BEF" w:rsidRDefault="00C040FA" w:rsidP="005A7BEF">
            <w:pPr>
              <w:jc w:val="center"/>
              <w:rPr>
                <w:rFonts w:ascii="Arial" w:hAnsi="Arial" w:cs="Arial"/>
                <w:sz w:val="16"/>
                <w:szCs w:val="16"/>
              </w:rPr>
            </w:pPr>
            <w:r w:rsidRPr="005A7BEF">
              <w:rPr>
                <w:rFonts w:ascii="Arial" w:hAnsi="Arial" w:cs="Arial"/>
                <w:sz w:val="16"/>
                <w:szCs w:val="16"/>
              </w:rPr>
              <w:t xml:space="preserve">Which plots was </w:t>
            </w:r>
            <w:r w:rsidR="007E7A46">
              <w:rPr>
                <w:rFonts w:ascii="Arial" w:hAnsi="Arial" w:cs="Arial"/>
                <w:sz w:val="16"/>
                <w:szCs w:val="16"/>
              </w:rPr>
              <w:t>[Chemical Name]</w:t>
            </w:r>
            <w:r w:rsidRPr="005A7BEF">
              <w:rPr>
                <w:rFonts w:ascii="Arial" w:hAnsi="Arial" w:cs="Arial"/>
                <w:sz w:val="16"/>
                <w:szCs w:val="16"/>
              </w:rPr>
              <w:t xml:space="preserve"> used on?</w:t>
            </w:r>
          </w:p>
          <w:p w14:paraId="0C375435" w14:textId="77777777" w:rsidR="00C040FA" w:rsidRPr="005A7BEF" w:rsidRDefault="00C040FA" w:rsidP="005A7BEF">
            <w:pPr>
              <w:jc w:val="center"/>
              <w:rPr>
                <w:rFonts w:ascii="Arial" w:hAnsi="Arial" w:cs="Arial"/>
                <w:sz w:val="16"/>
                <w:szCs w:val="16"/>
              </w:rPr>
            </w:pPr>
          </w:p>
          <w:p w14:paraId="41A62B34" w14:textId="5F7E78D1" w:rsidR="00C040FA" w:rsidRPr="008D4F63" w:rsidRDefault="0059097B" w:rsidP="005A7BEF">
            <w:pPr>
              <w:jc w:val="center"/>
              <w:rPr>
                <w:rFonts w:ascii="Arial" w:hAnsi="Arial" w:cs="Arial"/>
                <w:sz w:val="16"/>
                <w:szCs w:val="16"/>
              </w:rPr>
            </w:pPr>
            <w:r w:rsidRPr="008D4F63">
              <w:rPr>
                <w:rFonts w:ascii="Arial" w:hAnsi="Arial" w:cs="Arial"/>
                <w:sz w:val="16"/>
                <w:szCs w:val="16"/>
              </w:rPr>
              <w:t>[</w:t>
            </w:r>
            <w:r w:rsidR="00C040FA" w:rsidRPr="008D4F63">
              <w:rPr>
                <w:rFonts w:ascii="Arial" w:hAnsi="Arial" w:cs="Arial"/>
                <w:sz w:val="16"/>
                <w:szCs w:val="16"/>
              </w:rPr>
              <w:t>Plot names appear for selection</w:t>
            </w:r>
            <w:r w:rsidRPr="0059097B">
              <w:rPr>
                <w:rFonts w:ascii="Arial" w:hAnsi="Arial" w:cs="Arial"/>
                <w:sz w:val="16"/>
                <w:szCs w:val="16"/>
              </w:rPr>
              <w:t>]</w:t>
            </w:r>
          </w:p>
        </w:tc>
        <w:tc>
          <w:tcPr>
            <w:tcW w:w="404" w:type="pct"/>
            <w:shd w:val="clear" w:color="auto" w:fill="auto"/>
            <w:hideMark/>
          </w:tcPr>
          <w:p w14:paraId="1ED43B57" w14:textId="6B61D204" w:rsidR="00C040FA" w:rsidRPr="005A7BEF" w:rsidRDefault="00C040FA" w:rsidP="005A7BEF">
            <w:pPr>
              <w:jc w:val="center"/>
              <w:rPr>
                <w:rFonts w:ascii="Arial" w:hAnsi="Arial" w:cs="Arial"/>
                <w:sz w:val="16"/>
                <w:szCs w:val="16"/>
              </w:rPr>
            </w:pPr>
            <w:r w:rsidRPr="005A7BEF">
              <w:rPr>
                <w:rFonts w:ascii="Arial" w:hAnsi="Arial" w:cs="Arial"/>
                <w:sz w:val="16"/>
                <w:szCs w:val="16"/>
              </w:rPr>
              <w:t xml:space="preserve">What quantity </w:t>
            </w:r>
            <w:r w:rsidR="007E7A46">
              <w:rPr>
                <w:rFonts w:ascii="Arial" w:hAnsi="Arial" w:cs="Arial"/>
                <w:sz w:val="16"/>
                <w:szCs w:val="16"/>
              </w:rPr>
              <w:t xml:space="preserve">of [Chemical name] </w:t>
            </w:r>
            <w:r w:rsidRPr="005A7BEF">
              <w:rPr>
                <w:rFonts w:ascii="Arial" w:hAnsi="Arial" w:cs="Arial"/>
                <w:sz w:val="16"/>
                <w:szCs w:val="16"/>
              </w:rPr>
              <w:t xml:space="preserve">was used on </w:t>
            </w:r>
            <w:r w:rsidR="007E7A46">
              <w:rPr>
                <w:rFonts w:ascii="Arial" w:hAnsi="Arial" w:cs="Arial"/>
                <w:sz w:val="16"/>
                <w:szCs w:val="16"/>
              </w:rPr>
              <w:t>plot</w:t>
            </w:r>
            <w:r w:rsidR="0059097B">
              <w:rPr>
                <w:rFonts w:ascii="Arial" w:hAnsi="Arial" w:cs="Arial"/>
                <w:sz w:val="16"/>
                <w:szCs w:val="16"/>
              </w:rPr>
              <w:t xml:space="preserve"> [#]: [Plot</w:t>
            </w:r>
            <w:r w:rsidR="007E7A46">
              <w:rPr>
                <w:rFonts w:ascii="Arial" w:hAnsi="Arial" w:cs="Arial"/>
                <w:sz w:val="16"/>
                <w:szCs w:val="16"/>
              </w:rPr>
              <w:t xml:space="preserve"> name]?</w:t>
            </w:r>
          </w:p>
        </w:tc>
        <w:tc>
          <w:tcPr>
            <w:tcW w:w="505" w:type="pct"/>
            <w:shd w:val="clear" w:color="auto" w:fill="auto"/>
            <w:hideMark/>
          </w:tcPr>
          <w:p w14:paraId="4EF53D17" w14:textId="7BE7EFDF" w:rsidR="00C040FA" w:rsidRDefault="007E7A46" w:rsidP="005A7BEF">
            <w:pPr>
              <w:rPr>
                <w:rFonts w:ascii="Arial" w:hAnsi="Arial" w:cs="Arial"/>
                <w:sz w:val="16"/>
                <w:szCs w:val="16"/>
              </w:rPr>
            </w:pPr>
            <w:r>
              <w:rPr>
                <w:rFonts w:ascii="Arial" w:hAnsi="Arial" w:cs="Arial"/>
                <w:sz w:val="16"/>
                <w:szCs w:val="16"/>
              </w:rPr>
              <w:t>Please select the unit in which this was measured.</w:t>
            </w:r>
          </w:p>
          <w:p w14:paraId="2A4D316E" w14:textId="77777777" w:rsidR="007E7A46" w:rsidRPr="005A7BEF" w:rsidRDefault="007E7A46" w:rsidP="005A7BEF">
            <w:pPr>
              <w:rPr>
                <w:rFonts w:ascii="Arial" w:hAnsi="Arial" w:cs="Arial"/>
                <w:sz w:val="16"/>
                <w:szCs w:val="16"/>
              </w:rPr>
            </w:pPr>
          </w:p>
          <w:p w14:paraId="426288F7" w14:textId="77777777" w:rsidR="0059097B" w:rsidRPr="0059097B" w:rsidRDefault="0059097B" w:rsidP="0059097B">
            <w:pPr>
              <w:rPr>
                <w:rFonts w:ascii="Arial" w:hAnsi="Arial" w:cs="Arial"/>
                <w:sz w:val="16"/>
                <w:szCs w:val="16"/>
              </w:rPr>
            </w:pPr>
            <w:r w:rsidRPr="0059097B">
              <w:rPr>
                <w:rFonts w:ascii="Arial" w:hAnsi="Arial" w:cs="Arial"/>
                <w:sz w:val="16"/>
                <w:szCs w:val="16"/>
              </w:rPr>
              <w:t>1. Big bag (50kg)</w:t>
            </w:r>
          </w:p>
          <w:p w14:paraId="592D517B" w14:textId="77777777" w:rsidR="0059097B" w:rsidRPr="0059097B" w:rsidRDefault="0059097B" w:rsidP="0059097B">
            <w:pPr>
              <w:rPr>
                <w:rFonts w:ascii="Arial" w:hAnsi="Arial" w:cs="Arial"/>
                <w:sz w:val="16"/>
                <w:szCs w:val="16"/>
              </w:rPr>
            </w:pPr>
            <w:r w:rsidRPr="0059097B">
              <w:rPr>
                <w:rFonts w:ascii="Arial" w:hAnsi="Arial" w:cs="Arial"/>
                <w:sz w:val="16"/>
                <w:szCs w:val="16"/>
              </w:rPr>
              <w:t>2. Medium bag (25 kg)</w:t>
            </w:r>
          </w:p>
          <w:p w14:paraId="3A9BCF26" w14:textId="77777777" w:rsidR="0059097B" w:rsidRPr="0059097B" w:rsidRDefault="0059097B" w:rsidP="0059097B">
            <w:pPr>
              <w:rPr>
                <w:rFonts w:ascii="Arial" w:hAnsi="Arial" w:cs="Arial"/>
                <w:sz w:val="16"/>
                <w:szCs w:val="16"/>
              </w:rPr>
            </w:pPr>
            <w:r w:rsidRPr="0059097B">
              <w:rPr>
                <w:rFonts w:ascii="Arial" w:hAnsi="Arial" w:cs="Arial"/>
                <w:sz w:val="16"/>
                <w:szCs w:val="16"/>
              </w:rPr>
              <w:t xml:space="preserve">3. Small bag (15kg).   </w:t>
            </w:r>
          </w:p>
          <w:p w14:paraId="0666BB20" w14:textId="77777777" w:rsidR="0059097B" w:rsidRPr="0059097B" w:rsidRDefault="0059097B" w:rsidP="0059097B">
            <w:pPr>
              <w:rPr>
                <w:rFonts w:ascii="Arial" w:hAnsi="Arial" w:cs="Arial"/>
                <w:sz w:val="16"/>
                <w:szCs w:val="16"/>
              </w:rPr>
            </w:pPr>
            <w:r w:rsidRPr="0059097B">
              <w:rPr>
                <w:rFonts w:ascii="Arial" w:hAnsi="Arial" w:cs="Arial"/>
                <w:sz w:val="16"/>
                <w:szCs w:val="16"/>
              </w:rPr>
              <w:t>4 Bowls</w:t>
            </w:r>
          </w:p>
          <w:p w14:paraId="2E2577B1" w14:textId="77777777" w:rsidR="0059097B" w:rsidRPr="0059097B" w:rsidRDefault="0059097B" w:rsidP="0059097B">
            <w:pPr>
              <w:rPr>
                <w:rFonts w:ascii="Arial" w:hAnsi="Arial" w:cs="Arial"/>
                <w:sz w:val="16"/>
                <w:szCs w:val="16"/>
              </w:rPr>
            </w:pPr>
            <w:r w:rsidRPr="0059097B">
              <w:rPr>
                <w:rFonts w:ascii="Arial" w:hAnsi="Arial" w:cs="Arial"/>
                <w:sz w:val="16"/>
                <w:szCs w:val="16"/>
              </w:rPr>
              <w:t xml:space="preserve">5.Litres     </w:t>
            </w:r>
          </w:p>
          <w:p w14:paraId="6E6D9C90" w14:textId="77777777" w:rsidR="0059097B" w:rsidRPr="0059097B" w:rsidRDefault="0059097B" w:rsidP="0059097B">
            <w:pPr>
              <w:rPr>
                <w:rFonts w:ascii="Arial" w:hAnsi="Arial" w:cs="Arial"/>
                <w:sz w:val="16"/>
                <w:szCs w:val="16"/>
              </w:rPr>
            </w:pPr>
            <w:r w:rsidRPr="0059097B">
              <w:rPr>
                <w:rFonts w:ascii="Arial" w:hAnsi="Arial" w:cs="Arial"/>
                <w:sz w:val="16"/>
                <w:szCs w:val="16"/>
              </w:rPr>
              <w:t>6.Grams</w:t>
            </w:r>
          </w:p>
          <w:p w14:paraId="20F8B7AE" w14:textId="5AE9E0C1" w:rsidR="00C040FA" w:rsidRPr="005A7BEF" w:rsidRDefault="0059097B" w:rsidP="005A7BEF">
            <w:pPr>
              <w:rPr>
                <w:rFonts w:ascii="Arial" w:hAnsi="Arial" w:cs="Arial"/>
                <w:sz w:val="16"/>
                <w:szCs w:val="16"/>
              </w:rPr>
            </w:pPr>
            <w:r w:rsidRPr="0059097B">
              <w:rPr>
                <w:rFonts w:ascii="Arial" w:hAnsi="Arial" w:cs="Arial"/>
                <w:sz w:val="16"/>
                <w:szCs w:val="16"/>
              </w:rPr>
              <w:t>-666 Other (please specify)</w:t>
            </w:r>
          </w:p>
        </w:tc>
        <w:tc>
          <w:tcPr>
            <w:tcW w:w="1010" w:type="pct"/>
            <w:shd w:val="clear" w:color="auto" w:fill="auto"/>
            <w:noWrap/>
            <w:hideMark/>
          </w:tcPr>
          <w:p w14:paraId="00AB6415" w14:textId="59603923" w:rsidR="00C040FA" w:rsidRPr="005A7BEF" w:rsidRDefault="00C040FA" w:rsidP="005A7BEF">
            <w:pPr>
              <w:rPr>
                <w:rFonts w:ascii="Arial" w:hAnsi="Arial" w:cs="Arial"/>
                <w:sz w:val="16"/>
                <w:szCs w:val="16"/>
              </w:rPr>
            </w:pPr>
            <w:r w:rsidRPr="005A7BEF">
              <w:rPr>
                <w:rFonts w:ascii="Arial" w:hAnsi="Arial" w:cs="Arial"/>
                <w:sz w:val="16"/>
                <w:szCs w:val="16"/>
              </w:rPr>
              <w:t xml:space="preserve">At what stage of the plant’s life did </w:t>
            </w:r>
            <w:r w:rsidR="00C95EEE">
              <w:rPr>
                <w:rFonts w:ascii="Arial" w:hAnsi="Arial" w:cs="Arial"/>
                <w:sz w:val="16"/>
                <w:szCs w:val="16"/>
              </w:rPr>
              <w:t>[Name]</w:t>
            </w:r>
            <w:r w:rsidRPr="005A7BEF">
              <w:rPr>
                <w:rFonts w:ascii="Arial" w:hAnsi="Arial" w:cs="Arial"/>
                <w:sz w:val="16"/>
                <w:szCs w:val="16"/>
              </w:rPr>
              <w:t xml:space="preserve"> apply fertilizer on </w:t>
            </w:r>
            <w:r w:rsidR="0059097B">
              <w:rPr>
                <w:rFonts w:ascii="Arial" w:hAnsi="Arial" w:cs="Arial"/>
                <w:sz w:val="16"/>
                <w:szCs w:val="16"/>
              </w:rPr>
              <w:t>plot [#]: [Plot name]</w:t>
            </w:r>
            <w:r w:rsidRPr="005A7BEF">
              <w:rPr>
                <w:rFonts w:ascii="Arial" w:hAnsi="Arial" w:cs="Arial"/>
                <w:sz w:val="16"/>
                <w:szCs w:val="16"/>
              </w:rPr>
              <w:t>?</w:t>
            </w:r>
          </w:p>
          <w:p w14:paraId="4A2B3340" w14:textId="5B7CC935" w:rsidR="00C040FA" w:rsidRPr="005A7BEF" w:rsidRDefault="00C040FA" w:rsidP="005A7BEF">
            <w:pPr>
              <w:rPr>
                <w:rFonts w:ascii="Arial" w:hAnsi="Arial" w:cs="Arial"/>
                <w:sz w:val="16"/>
                <w:szCs w:val="16"/>
              </w:rPr>
            </w:pPr>
            <w:r w:rsidRPr="005A7BEF">
              <w:rPr>
                <w:rFonts w:ascii="Arial" w:hAnsi="Arial" w:cs="Arial"/>
                <w:sz w:val="16"/>
                <w:szCs w:val="16"/>
              </w:rPr>
              <w:t>1. Basal</w:t>
            </w:r>
            <w:r w:rsidR="0059097B">
              <w:rPr>
                <w:rFonts w:ascii="Arial" w:hAnsi="Arial" w:cs="Arial"/>
                <w:sz w:val="16"/>
                <w:szCs w:val="16"/>
              </w:rPr>
              <w:t xml:space="preserve"> dressing</w:t>
            </w:r>
            <w:r w:rsidRPr="005A7BEF">
              <w:rPr>
                <w:rFonts w:ascii="Arial" w:hAnsi="Arial" w:cs="Arial"/>
                <w:sz w:val="16"/>
                <w:szCs w:val="16"/>
              </w:rPr>
              <w:t xml:space="preserve"> (applied during planting or within the first week </w:t>
            </w:r>
            <w:r w:rsidR="0059097B">
              <w:rPr>
                <w:rFonts w:ascii="Arial" w:hAnsi="Arial" w:cs="Arial"/>
                <w:sz w:val="16"/>
                <w:szCs w:val="16"/>
              </w:rPr>
              <w:t>of</w:t>
            </w:r>
            <w:r w:rsidRPr="005A7BEF">
              <w:rPr>
                <w:rFonts w:ascii="Arial" w:hAnsi="Arial" w:cs="Arial"/>
                <w:sz w:val="16"/>
                <w:szCs w:val="16"/>
              </w:rPr>
              <w:t xml:space="preserve"> planting)</w:t>
            </w:r>
          </w:p>
          <w:p w14:paraId="6CAC2B24" w14:textId="5D3FD9C2" w:rsidR="0059097B" w:rsidRDefault="00C040FA">
            <w:pPr>
              <w:rPr>
                <w:rFonts w:ascii="Arial" w:hAnsi="Arial" w:cs="Arial"/>
                <w:sz w:val="16"/>
                <w:szCs w:val="16"/>
              </w:rPr>
            </w:pPr>
            <w:r w:rsidRPr="005A7BEF">
              <w:rPr>
                <w:rFonts w:ascii="Arial" w:hAnsi="Arial" w:cs="Arial"/>
                <w:sz w:val="16"/>
                <w:szCs w:val="16"/>
              </w:rPr>
              <w:t>2. Top dressing (applied after the fourth week or when crop grows up to knee height)</w:t>
            </w:r>
            <w:r w:rsidR="0059097B">
              <w:rPr>
                <w:rFonts w:ascii="Arial" w:hAnsi="Arial" w:cs="Arial"/>
                <w:sz w:val="16"/>
                <w:szCs w:val="16"/>
              </w:rPr>
              <w:t xml:space="preserve"> &gt;&gt; L13aii2</w:t>
            </w:r>
          </w:p>
          <w:p w14:paraId="72BADC92" w14:textId="7591C9B4" w:rsidR="00C040FA" w:rsidRPr="005A7BEF" w:rsidRDefault="00C040FA">
            <w:pPr>
              <w:rPr>
                <w:rFonts w:ascii="Arial" w:hAnsi="Arial" w:cs="Arial"/>
                <w:sz w:val="16"/>
                <w:szCs w:val="16"/>
              </w:rPr>
            </w:pPr>
            <w:r w:rsidRPr="005A7BEF">
              <w:rPr>
                <w:rFonts w:ascii="Arial" w:hAnsi="Arial" w:cs="Arial"/>
                <w:sz w:val="16"/>
                <w:szCs w:val="16"/>
              </w:rPr>
              <w:t xml:space="preserve">3. Both </w:t>
            </w:r>
          </w:p>
        </w:tc>
        <w:tc>
          <w:tcPr>
            <w:tcW w:w="909" w:type="pct"/>
            <w:gridSpan w:val="2"/>
          </w:tcPr>
          <w:p w14:paraId="05ACB1F9" w14:textId="503B7660" w:rsidR="00C040FA" w:rsidRPr="005A7BEF" w:rsidRDefault="00C040FA" w:rsidP="005A7BEF">
            <w:pPr>
              <w:jc w:val="center"/>
              <w:rPr>
                <w:rFonts w:ascii="Arial" w:hAnsi="Arial" w:cs="Arial"/>
                <w:sz w:val="16"/>
                <w:szCs w:val="16"/>
              </w:rPr>
            </w:pPr>
            <w:r w:rsidRPr="005A7BEF">
              <w:rPr>
                <w:rFonts w:ascii="Arial" w:hAnsi="Arial" w:cs="Arial"/>
                <w:sz w:val="16"/>
                <w:szCs w:val="16"/>
              </w:rPr>
              <w:t xml:space="preserve">How did </w:t>
            </w:r>
            <w:r w:rsidR="00C95EEE">
              <w:rPr>
                <w:rFonts w:ascii="Arial" w:hAnsi="Arial" w:cs="Arial"/>
                <w:sz w:val="16"/>
                <w:szCs w:val="16"/>
              </w:rPr>
              <w:t>[Name]</w:t>
            </w:r>
            <w:r w:rsidRPr="005A7BEF">
              <w:rPr>
                <w:rFonts w:ascii="Arial" w:hAnsi="Arial" w:cs="Arial"/>
                <w:sz w:val="16"/>
                <w:szCs w:val="16"/>
              </w:rPr>
              <w:t xml:space="preserve"> apply fertilizer on </w:t>
            </w:r>
            <w:r w:rsidR="0059097B">
              <w:rPr>
                <w:rFonts w:ascii="Arial" w:hAnsi="Arial" w:cs="Arial"/>
                <w:sz w:val="16"/>
                <w:szCs w:val="16"/>
              </w:rPr>
              <w:t>plot [#]: [Plot name]</w:t>
            </w:r>
            <w:r w:rsidRPr="005A7BEF">
              <w:rPr>
                <w:rFonts w:ascii="Arial" w:hAnsi="Arial" w:cs="Arial"/>
                <w:sz w:val="16"/>
                <w:szCs w:val="16"/>
              </w:rPr>
              <w:t xml:space="preserve">? </w:t>
            </w:r>
          </w:p>
          <w:p w14:paraId="4D344458" w14:textId="77777777" w:rsidR="00C040FA" w:rsidRPr="005A7BEF" w:rsidRDefault="00C040FA" w:rsidP="005A7BEF">
            <w:pPr>
              <w:jc w:val="center"/>
              <w:rPr>
                <w:rFonts w:ascii="Arial" w:hAnsi="Arial" w:cs="Arial"/>
                <w:sz w:val="16"/>
                <w:szCs w:val="16"/>
              </w:rPr>
            </w:pPr>
            <w:r w:rsidRPr="005A7BEF">
              <w:rPr>
                <w:rFonts w:ascii="Arial" w:hAnsi="Arial" w:cs="Arial"/>
                <w:sz w:val="16"/>
                <w:szCs w:val="16"/>
              </w:rPr>
              <w:t>1. Side placement (placed near the base of the crop at one side)</w:t>
            </w:r>
          </w:p>
          <w:p w14:paraId="692EC838" w14:textId="77777777" w:rsidR="00C040FA" w:rsidRPr="005A7BEF" w:rsidRDefault="00C040FA" w:rsidP="005A7BEF">
            <w:pPr>
              <w:jc w:val="center"/>
              <w:rPr>
                <w:rFonts w:ascii="Arial" w:hAnsi="Arial" w:cs="Arial"/>
                <w:sz w:val="16"/>
                <w:szCs w:val="16"/>
              </w:rPr>
            </w:pPr>
            <w:r w:rsidRPr="005A7BEF">
              <w:rPr>
                <w:rFonts w:ascii="Arial" w:hAnsi="Arial" w:cs="Arial"/>
                <w:sz w:val="16"/>
                <w:szCs w:val="16"/>
              </w:rPr>
              <w:t>2. Ring (placed round the base of the crop)</w:t>
            </w:r>
          </w:p>
          <w:p w14:paraId="42C40DE5" w14:textId="77777777" w:rsidR="00C040FA" w:rsidRPr="005A7BEF" w:rsidRDefault="00C040FA" w:rsidP="005A7BEF">
            <w:pPr>
              <w:jc w:val="center"/>
              <w:rPr>
                <w:rFonts w:ascii="Arial" w:hAnsi="Arial" w:cs="Arial"/>
                <w:sz w:val="16"/>
                <w:szCs w:val="16"/>
              </w:rPr>
            </w:pPr>
            <w:r w:rsidRPr="005A7BEF">
              <w:rPr>
                <w:rFonts w:ascii="Arial" w:hAnsi="Arial" w:cs="Arial"/>
                <w:sz w:val="16"/>
                <w:szCs w:val="16"/>
              </w:rPr>
              <w:t>3. Broadcast (sprinkled on the farm)</w:t>
            </w:r>
          </w:p>
          <w:p w14:paraId="7655E633" w14:textId="77777777" w:rsidR="00C040FA" w:rsidRPr="005A7BEF" w:rsidRDefault="00C040FA" w:rsidP="005A7BEF">
            <w:pPr>
              <w:jc w:val="center"/>
              <w:rPr>
                <w:rFonts w:ascii="Arial" w:hAnsi="Arial" w:cs="Arial"/>
                <w:sz w:val="16"/>
                <w:szCs w:val="16"/>
              </w:rPr>
            </w:pPr>
            <w:r w:rsidRPr="005A7BEF">
              <w:rPr>
                <w:rFonts w:ascii="Arial" w:hAnsi="Arial" w:cs="Arial"/>
                <w:sz w:val="16"/>
                <w:szCs w:val="16"/>
              </w:rPr>
              <w:t>4. Burial (buried by the side of the crop)</w:t>
            </w:r>
          </w:p>
          <w:p w14:paraId="586D34D4" w14:textId="61FBD36C" w:rsidR="00C040FA" w:rsidRDefault="00C040FA" w:rsidP="005A7BEF">
            <w:pPr>
              <w:rPr>
                <w:rFonts w:ascii="Arial" w:hAnsi="Arial" w:cs="Arial"/>
                <w:sz w:val="16"/>
                <w:szCs w:val="16"/>
              </w:rPr>
            </w:pPr>
          </w:p>
          <w:p w14:paraId="14EACB93" w14:textId="658C131F" w:rsidR="0059097B" w:rsidRDefault="0059097B" w:rsidP="005A7BEF">
            <w:pPr>
              <w:rPr>
                <w:rFonts w:ascii="Arial" w:hAnsi="Arial" w:cs="Arial"/>
                <w:sz w:val="16"/>
                <w:szCs w:val="16"/>
              </w:rPr>
            </w:pPr>
            <w:r>
              <w:rPr>
                <w:rFonts w:ascii="Arial" w:hAnsi="Arial" w:cs="Arial"/>
                <w:sz w:val="16"/>
                <w:szCs w:val="16"/>
              </w:rPr>
              <w:t>&gt;&gt;L13b if response to L13ai was 1</w:t>
            </w:r>
          </w:p>
          <w:p w14:paraId="0FE6ACAF" w14:textId="77777777" w:rsidR="0059097B" w:rsidRPr="005A7BEF" w:rsidRDefault="0059097B" w:rsidP="005A7BEF">
            <w:pPr>
              <w:rPr>
                <w:rFonts w:ascii="Arial" w:hAnsi="Arial" w:cs="Arial"/>
                <w:sz w:val="16"/>
                <w:szCs w:val="16"/>
              </w:rPr>
            </w:pPr>
          </w:p>
          <w:p w14:paraId="70907E0E" w14:textId="77777777" w:rsidR="00C040FA" w:rsidRPr="005A7BEF" w:rsidRDefault="00C040FA" w:rsidP="005A7BEF">
            <w:pPr>
              <w:rPr>
                <w:rFonts w:ascii="Arial" w:hAnsi="Arial" w:cs="Arial"/>
                <w:sz w:val="16"/>
                <w:szCs w:val="16"/>
              </w:rPr>
            </w:pPr>
          </w:p>
          <w:p w14:paraId="7240E581" w14:textId="77777777" w:rsidR="00C040FA" w:rsidRPr="005A7BEF" w:rsidRDefault="00C040FA" w:rsidP="005A7BEF">
            <w:pPr>
              <w:jc w:val="right"/>
              <w:rPr>
                <w:rFonts w:ascii="Arial" w:hAnsi="Arial" w:cs="Arial"/>
                <w:sz w:val="16"/>
                <w:szCs w:val="16"/>
              </w:rPr>
            </w:pPr>
          </w:p>
        </w:tc>
        <w:tc>
          <w:tcPr>
            <w:tcW w:w="656" w:type="pct"/>
          </w:tcPr>
          <w:p w14:paraId="3EB180F9" w14:textId="6EA8A5CE" w:rsidR="00C040FA" w:rsidRPr="005A7BEF" w:rsidRDefault="00C040FA" w:rsidP="005A7BEF">
            <w:pPr>
              <w:jc w:val="center"/>
              <w:rPr>
                <w:rFonts w:ascii="Arial" w:hAnsi="Arial" w:cs="Arial"/>
                <w:sz w:val="16"/>
                <w:szCs w:val="16"/>
              </w:rPr>
            </w:pPr>
            <w:r w:rsidRPr="005A7BEF">
              <w:rPr>
                <w:rFonts w:ascii="Arial" w:hAnsi="Arial" w:cs="Arial"/>
                <w:sz w:val="16"/>
                <w:szCs w:val="16"/>
              </w:rPr>
              <w:t xml:space="preserve"> How did </w:t>
            </w:r>
            <w:r w:rsidR="00C95EEE">
              <w:rPr>
                <w:rFonts w:ascii="Arial" w:hAnsi="Arial" w:cs="Arial"/>
                <w:sz w:val="16"/>
                <w:szCs w:val="16"/>
              </w:rPr>
              <w:t>[Name]</w:t>
            </w:r>
            <w:r w:rsidR="00C95EEE" w:rsidRPr="005A7BEF">
              <w:rPr>
                <w:rFonts w:ascii="Arial" w:hAnsi="Arial" w:cs="Arial"/>
                <w:sz w:val="16"/>
                <w:szCs w:val="16"/>
              </w:rPr>
              <w:t xml:space="preserve"> </w:t>
            </w:r>
            <w:r w:rsidRPr="005A7BEF">
              <w:rPr>
                <w:rFonts w:ascii="Arial" w:hAnsi="Arial" w:cs="Arial"/>
                <w:sz w:val="16"/>
                <w:szCs w:val="16"/>
              </w:rPr>
              <w:t xml:space="preserve">apply fertilizer on </w:t>
            </w:r>
            <w:r w:rsidR="0059097B">
              <w:rPr>
                <w:rFonts w:ascii="Arial" w:hAnsi="Arial" w:cs="Arial"/>
                <w:sz w:val="16"/>
                <w:szCs w:val="16"/>
              </w:rPr>
              <w:t>plot [#]: [Plot name]</w:t>
            </w:r>
            <w:r w:rsidRPr="005A7BEF">
              <w:rPr>
                <w:rFonts w:ascii="Arial" w:hAnsi="Arial" w:cs="Arial"/>
                <w:sz w:val="16"/>
                <w:szCs w:val="16"/>
              </w:rPr>
              <w:t xml:space="preserve">? </w:t>
            </w:r>
          </w:p>
          <w:p w14:paraId="3AAD94B8" w14:textId="77777777" w:rsidR="00C040FA" w:rsidRPr="005A7BEF" w:rsidRDefault="00C040FA" w:rsidP="005A7BEF">
            <w:pPr>
              <w:jc w:val="center"/>
              <w:rPr>
                <w:rFonts w:ascii="Arial" w:hAnsi="Arial" w:cs="Arial"/>
                <w:sz w:val="16"/>
                <w:szCs w:val="16"/>
              </w:rPr>
            </w:pPr>
            <w:r w:rsidRPr="005A7BEF">
              <w:rPr>
                <w:rFonts w:ascii="Arial" w:hAnsi="Arial" w:cs="Arial"/>
                <w:sz w:val="16"/>
                <w:szCs w:val="16"/>
              </w:rPr>
              <w:t>1. Side placement (placed near the base of the crop at one side)</w:t>
            </w:r>
          </w:p>
          <w:p w14:paraId="302F1C87" w14:textId="77777777" w:rsidR="00C040FA" w:rsidRPr="005A7BEF" w:rsidRDefault="00C040FA" w:rsidP="005A7BEF">
            <w:pPr>
              <w:jc w:val="center"/>
              <w:rPr>
                <w:rFonts w:ascii="Arial" w:hAnsi="Arial" w:cs="Arial"/>
                <w:sz w:val="16"/>
                <w:szCs w:val="16"/>
              </w:rPr>
            </w:pPr>
            <w:r w:rsidRPr="005A7BEF">
              <w:rPr>
                <w:rFonts w:ascii="Arial" w:hAnsi="Arial" w:cs="Arial"/>
                <w:sz w:val="16"/>
                <w:szCs w:val="16"/>
              </w:rPr>
              <w:t>2. Ring (placed round the base of the crop)</w:t>
            </w:r>
          </w:p>
          <w:p w14:paraId="1A663E0A" w14:textId="77777777" w:rsidR="00C040FA" w:rsidRPr="005A7BEF" w:rsidRDefault="00C040FA" w:rsidP="005A7BEF">
            <w:pPr>
              <w:jc w:val="center"/>
              <w:rPr>
                <w:rFonts w:ascii="Arial" w:hAnsi="Arial" w:cs="Arial"/>
                <w:sz w:val="16"/>
                <w:szCs w:val="16"/>
              </w:rPr>
            </w:pPr>
            <w:r w:rsidRPr="005A7BEF">
              <w:rPr>
                <w:rFonts w:ascii="Arial" w:hAnsi="Arial" w:cs="Arial"/>
                <w:sz w:val="16"/>
                <w:szCs w:val="16"/>
              </w:rPr>
              <w:t>3. Broadcast (sprinkled on the farm)</w:t>
            </w:r>
          </w:p>
          <w:p w14:paraId="5F66B4B0" w14:textId="77777777" w:rsidR="00C040FA" w:rsidRPr="005A7BEF" w:rsidRDefault="00C040FA" w:rsidP="005A7BEF">
            <w:pPr>
              <w:jc w:val="center"/>
              <w:rPr>
                <w:rFonts w:ascii="Arial" w:hAnsi="Arial" w:cs="Arial"/>
                <w:sz w:val="16"/>
                <w:szCs w:val="16"/>
              </w:rPr>
            </w:pPr>
            <w:r w:rsidRPr="005A7BEF">
              <w:rPr>
                <w:rFonts w:ascii="Arial" w:hAnsi="Arial" w:cs="Arial"/>
                <w:sz w:val="16"/>
                <w:szCs w:val="16"/>
              </w:rPr>
              <w:t>4. Burial (buried by the side of the crop)</w:t>
            </w:r>
          </w:p>
        </w:tc>
        <w:tc>
          <w:tcPr>
            <w:tcW w:w="707" w:type="pct"/>
          </w:tcPr>
          <w:p w14:paraId="022EA07A" w14:textId="6C1BBE23" w:rsidR="00C040FA" w:rsidRPr="005A7BEF" w:rsidRDefault="00C040FA" w:rsidP="005A7BEF">
            <w:pPr>
              <w:rPr>
                <w:rFonts w:ascii="Arial" w:hAnsi="Arial" w:cs="Arial"/>
                <w:sz w:val="16"/>
                <w:szCs w:val="16"/>
              </w:rPr>
            </w:pPr>
            <w:r w:rsidRPr="005A7BEF">
              <w:rPr>
                <w:rFonts w:ascii="Arial" w:hAnsi="Arial" w:cs="Arial"/>
                <w:sz w:val="16"/>
                <w:szCs w:val="16"/>
              </w:rPr>
              <w:t xml:space="preserve">Did </w:t>
            </w:r>
            <w:r w:rsidR="00C95EEE">
              <w:rPr>
                <w:rFonts w:ascii="Arial" w:hAnsi="Arial" w:cs="Arial"/>
                <w:sz w:val="16"/>
                <w:szCs w:val="16"/>
              </w:rPr>
              <w:t>[Name]</w:t>
            </w:r>
            <w:r w:rsidR="00C95EEE" w:rsidRPr="005A7BEF">
              <w:rPr>
                <w:rFonts w:ascii="Arial" w:hAnsi="Arial" w:cs="Arial"/>
                <w:sz w:val="16"/>
                <w:szCs w:val="16"/>
              </w:rPr>
              <w:t xml:space="preserve"> </w:t>
            </w:r>
            <w:r w:rsidRPr="005A7BEF">
              <w:rPr>
                <w:rFonts w:ascii="Arial" w:hAnsi="Arial" w:cs="Arial"/>
                <w:sz w:val="16"/>
                <w:szCs w:val="16"/>
              </w:rPr>
              <w:t xml:space="preserve">use any other chemicals during the last farming season (2017)?  </w:t>
            </w:r>
          </w:p>
          <w:p w14:paraId="51CF284F" w14:textId="77777777" w:rsidR="00C040FA" w:rsidRPr="005A7BEF" w:rsidRDefault="00C040FA" w:rsidP="005A7BEF">
            <w:pPr>
              <w:rPr>
                <w:rFonts w:ascii="Arial" w:hAnsi="Arial" w:cs="Arial"/>
                <w:sz w:val="16"/>
                <w:szCs w:val="16"/>
              </w:rPr>
            </w:pPr>
          </w:p>
          <w:p w14:paraId="134A3D30" w14:textId="77777777" w:rsidR="00C040FA" w:rsidRPr="005A7BEF" w:rsidRDefault="00C040FA" w:rsidP="005A7BEF">
            <w:pPr>
              <w:rPr>
                <w:rFonts w:ascii="Arial" w:hAnsi="Arial" w:cs="Arial"/>
                <w:sz w:val="16"/>
                <w:szCs w:val="16"/>
              </w:rPr>
            </w:pPr>
            <w:r w:rsidRPr="005A7BEF">
              <w:rPr>
                <w:rFonts w:ascii="Arial" w:hAnsi="Arial" w:cs="Arial"/>
                <w:sz w:val="16"/>
                <w:szCs w:val="16"/>
              </w:rPr>
              <w:t>1.Yes</w:t>
            </w:r>
          </w:p>
          <w:p w14:paraId="221A26CB" w14:textId="77777777" w:rsidR="00C040FA" w:rsidRPr="005A7BEF" w:rsidRDefault="00C040FA" w:rsidP="005A7BEF">
            <w:pPr>
              <w:rPr>
                <w:rFonts w:ascii="Arial" w:hAnsi="Arial" w:cs="Arial"/>
                <w:sz w:val="16"/>
                <w:szCs w:val="16"/>
              </w:rPr>
            </w:pPr>
            <w:r w:rsidRPr="005A7BEF">
              <w:rPr>
                <w:rFonts w:ascii="Arial" w:hAnsi="Arial" w:cs="Arial"/>
                <w:sz w:val="16"/>
                <w:szCs w:val="16"/>
              </w:rPr>
              <w:t>5. No.</w:t>
            </w:r>
          </w:p>
        </w:tc>
      </w:tr>
      <w:tr w:rsidR="00C040FA" w:rsidRPr="005A7BEF" w14:paraId="74126BB8" w14:textId="77777777" w:rsidTr="00645E24">
        <w:trPr>
          <w:trHeight w:val="70"/>
        </w:trPr>
        <w:tc>
          <w:tcPr>
            <w:tcW w:w="355" w:type="pct"/>
            <w:shd w:val="clear" w:color="auto" w:fill="auto"/>
            <w:noWrap/>
            <w:vAlign w:val="bottom"/>
            <w:hideMark/>
          </w:tcPr>
          <w:p w14:paraId="4F768F4D"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54" w:type="pct"/>
            <w:shd w:val="clear" w:color="auto" w:fill="auto"/>
            <w:noWrap/>
            <w:vAlign w:val="bottom"/>
            <w:hideMark/>
          </w:tcPr>
          <w:p w14:paraId="1264547E" w14:textId="77777777" w:rsidR="00C040FA" w:rsidRPr="005A7BEF" w:rsidRDefault="00C040FA" w:rsidP="005A7BEF">
            <w:pPr>
              <w:rPr>
                <w:rFonts w:ascii="Arial" w:hAnsi="Arial" w:cs="Arial"/>
                <w:sz w:val="16"/>
                <w:szCs w:val="16"/>
              </w:rPr>
            </w:pPr>
          </w:p>
        </w:tc>
        <w:tc>
          <w:tcPr>
            <w:tcW w:w="404" w:type="pct"/>
            <w:shd w:val="clear" w:color="auto" w:fill="auto"/>
            <w:noWrap/>
            <w:vAlign w:val="bottom"/>
            <w:hideMark/>
          </w:tcPr>
          <w:p w14:paraId="2E0A1F3F"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505" w:type="pct"/>
            <w:shd w:val="clear" w:color="auto" w:fill="auto"/>
            <w:hideMark/>
          </w:tcPr>
          <w:p w14:paraId="555D7393" w14:textId="77777777" w:rsidR="00C040FA" w:rsidRPr="005A7BEF" w:rsidRDefault="00C040FA" w:rsidP="005A7BEF">
            <w:pPr>
              <w:ind w:firstLineChars="100" w:firstLine="160"/>
              <w:rPr>
                <w:rFonts w:ascii="Arial" w:hAnsi="Arial" w:cs="Arial"/>
                <w:sz w:val="16"/>
                <w:szCs w:val="16"/>
              </w:rPr>
            </w:pPr>
          </w:p>
        </w:tc>
        <w:tc>
          <w:tcPr>
            <w:tcW w:w="1010" w:type="pct"/>
            <w:shd w:val="clear" w:color="auto" w:fill="auto"/>
            <w:hideMark/>
          </w:tcPr>
          <w:p w14:paraId="7D27B760" w14:textId="77777777" w:rsidR="00C040FA" w:rsidRPr="005A7BEF" w:rsidRDefault="00C040FA" w:rsidP="005A7BEF">
            <w:pPr>
              <w:jc w:val="center"/>
              <w:rPr>
                <w:rFonts w:ascii="Arial" w:hAnsi="Arial" w:cs="Arial"/>
                <w:sz w:val="16"/>
                <w:szCs w:val="16"/>
              </w:rPr>
            </w:pPr>
          </w:p>
        </w:tc>
        <w:tc>
          <w:tcPr>
            <w:tcW w:w="909" w:type="pct"/>
            <w:gridSpan w:val="2"/>
          </w:tcPr>
          <w:p w14:paraId="77B2CA12" w14:textId="77777777" w:rsidR="00C040FA" w:rsidRPr="005A7BEF" w:rsidRDefault="00C040FA" w:rsidP="005A7BEF">
            <w:pPr>
              <w:rPr>
                <w:rFonts w:ascii="Arial" w:hAnsi="Arial" w:cs="Arial"/>
                <w:sz w:val="22"/>
                <w:szCs w:val="22"/>
              </w:rPr>
            </w:pPr>
          </w:p>
        </w:tc>
        <w:tc>
          <w:tcPr>
            <w:tcW w:w="656" w:type="pct"/>
          </w:tcPr>
          <w:p w14:paraId="20FEF978" w14:textId="77777777" w:rsidR="00C040FA" w:rsidRPr="005A7BEF" w:rsidRDefault="00C040FA" w:rsidP="005A7BEF">
            <w:pPr>
              <w:rPr>
                <w:rFonts w:ascii="Arial" w:hAnsi="Arial" w:cs="Arial"/>
                <w:sz w:val="22"/>
                <w:szCs w:val="22"/>
              </w:rPr>
            </w:pPr>
          </w:p>
        </w:tc>
        <w:tc>
          <w:tcPr>
            <w:tcW w:w="707" w:type="pct"/>
          </w:tcPr>
          <w:p w14:paraId="70B53DD8" w14:textId="77777777" w:rsidR="00C040FA" w:rsidRPr="005A7BEF" w:rsidRDefault="00C040FA" w:rsidP="005A7BEF">
            <w:pPr>
              <w:rPr>
                <w:rFonts w:ascii="Arial" w:hAnsi="Arial" w:cs="Arial"/>
                <w:sz w:val="22"/>
                <w:szCs w:val="22"/>
              </w:rPr>
            </w:pPr>
          </w:p>
        </w:tc>
      </w:tr>
      <w:tr w:rsidR="00C040FA" w:rsidRPr="005A7BEF" w14:paraId="4C477B21" w14:textId="77777777" w:rsidTr="00645E24">
        <w:trPr>
          <w:trHeight w:val="80"/>
        </w:trPr>
        <w:tc>
          <w:tcPr>
            <w:tcW w:w="355" w:type="pct"/>
            <w:shd w:val="clear" w:color="auto" w:fill="auto"/>
            <w:noWrap/>
            <w:vAlign w:val="bottom"/>
            <w:hideMark/>
          </w:tcPr>
          <w:p w14:paraId="01BB738C"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54" w:type="pct"/>
            <w:shd w:val="clear" w:color="auto" w:fill="auto"/>
            <w:noWrap/>
            <w:vAlign w:val="bottom"/>
            <w:hideMark/>
          </w:tcPr>
          <w:p w14:paraId="0F4C8586"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04" w:type="pct"/>
            <w:shd w:val="clear" w:color="auto" w:fill="auto"/>
            <w:noWrap/>
            <w:vAlign w:val="bottom"/>
            <w:hideMark/>
          </w:tcPr>
          <w:p w14:paraId="05AB19FC"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505" w:type="pct"/>
            <w:shd w:val="clear" w:color="auto" w:fill="auto"/>
            <w:hideMark/>
          </w:tcPr>
          <w:p w14:paraId="10109AC9" w14:textId="77777777" w:rsidR="00C040FA" w:rsidRPr="005A7BEF" w:rsidRDefault="00C040FA" w:rsidP="005A7BEF">
            <w:pPr>
              <w:ind w:firstLineChars="100" w:firstLine="160"/>
              <w:rPr>
                <w:rFonts w:ascii="Arial" w:hAnsi="Arial" w:cs="Arial"/>
                <w:sz w:val="16"/>
                <w:szCs w:val="16"/>
              </w:rPr>
            </w:pPr>
          </w:p>
        </w:tc>
        <w:tc>
          <w:tcPr>
            <w:tcW w:w="1010" w:type="pct"/>
            <w:shd w:val="clear" w:color="auto" w:fill="auto"/>
            <w:noWrap/>
            <w:vAlign w:val="bottom"/>
            <w:hideMark/>
          </w:tcPr>
          <w:p w14:paraId="680EDA5F" w14:textId="77777777" w:rsidR="00C040FA" w:rsidRPr="005A7BEF" w:rsidRDefault="00C040FA" w:rsidP="005A7BEF">
            <w:pPr>
              <w:rPr>
                <w:rFonts w:ascii="Arial" w:hAnsi="Arial" w:cs="Arial"/>
                <w:sz w:val="16"/>
                <w:szCs w:val="16"/>
              </w:rPr>
            </w:pPr>
          </w:p>
        </w:tc>
        <w:tc>
          <w:tcPr>
            <w:tcW w:w="909" w:type="pct"/>
            <w:gridSpan w:val="2"/>
          </w:tcPr>
          <w:p w14:paraId="1CDC680C" w14:textId="77777777" w:rsidR="00C040FA" w:rsidRPr="005A7BEF" w:rsidRDefault="00C040FA" w:rsidP="005A7BEF">
            <w:pPr>
              <w:rPr>
                <w:rFonts w:ascii="Arial" w:hAnsi="Arial" w:cs="Arial"/>
                <w:sz w:val="22"/>
                <w:szCs w:val="22"/>
              </w:rPr>
            </w:pPr>
          </w:p>
        </w:tc>
        <w:tc>
          <w:tcPr>
            <w:tcW w:w="656" w:type="pct"/>
          </w:tcPr>
          <w:p w14:paraId="4E905FA9" w14:textId="77777777" w:rsidR="00C040FA" w:rsidRPr="005A7BEF" w:rsidRDefault="00C040FA" w:rsidP="005A7BEF">
            <w:pPr>
              <w:rPr>
                <w:rFonts w:ascii="Arial" w:hAnsi="Arial" w:cs="Arial"/>
                <w:sz w:val="22"/>
                <w:szCs w:val="22"/>
              </w:rPr>
            </w:pPr>
          </w:p>
        </w:tc>
        <w:tc>
          <w:tcPr>
            <w:tcW w:w="707" w:type="pct"/>
          </w:tcPr>
          <w:p w14:paraId="13B2C54B" w14:textId="77777777" w:rsidR="00C040FA" w:rsidRPr="005A7BEF" w:rsidRDefault="00C040FA" w:rsidP="005A7BEF">
            <w:pPr>
              <w:rPr>
                <w:rFonts w:ascii="Arial" w:hAnsi="Arial" w:cs="Arial"/>
                <w:sz w:val="22"/>
                <w:szCs w:val="22"/>
              </w:rPr>
            </w:pPr>
          </w:p>
        </w:tc>
      </w:tr>
      <w:tr w:rsidR="00C040FA" w:rsidRPr="005A7BEF" w14:paraId="0B2A409D" w14:textId="77777777" w:rsidTr="00645E24">
        <w:trPr>
          <w:trHeight w:val="99"/>
        </w:trPr>
        <w:tc>
          <w:tcPr>
            <w:tcW w:w="355" w:type="pct"/>
            <w:shd w:val="clear" w:color="auto" w:fill="auto"/>
            <w:noWrap/>
            <w:vAlign w:val="bottom"/>
            <w:hideMark/>
          </w:tcPr>
          <w:p w14:paraId="6D4B7342"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54" w:type="pct"/>
            <w:shd w:val="clear" w:color="auto" w:fill="auto"/>
            <w:noWrap/>
            <w:vAlign w:val="bottom"/>
            <w:hideMark/>
          </w:tcPr>
          <w:p w14:paraId="029195C1"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04" w:type="pct"/>
            <w:shd w:val="clear" w:color="auto" w:fill="auto"/>
            <w:noWrap/>
            <w:vAlign w:val="bottom"/>
            <w:hideMark/>
          </w:tcPr>
          <w:p w14:paraId="262ABA72"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505" w:type="pct"/>
            <w:shd w:val="clear" w:color="auto" w:fill="auto"/>
            <w:hideMark/>
          </w:tcPr>
          <w:p w14:paraId="503F7D22" w14:textId="77777777" w:rsidR="00C040FA" w:rsidRPr="005A7BEF" w:rsidRDefault="00C040FA" w:rsidP="005A7BEF">
            <w:pPr>
              <w:ind w:firstLineChars="100" w:firstLine="160"/>
              <w:rPr>
                <w:rFonts w:ascii="Arial" w:hAnsi="Arial" w:cs="Arial"/>
                <w:sz w:val="16"/>
                <w:szCs w:val="16"/>
              </w:rPr>
            </w:pPr>
          </w:p>
        </w:tc>
        <w:tc>
          <w:tcPr>
            <w:tcW w:w="1010" w:type="pct"/>
            <w:shd w:val="clear" w:color="auto" w:fill="auto"/>
            <w:noWrap/>
            <w:vAlign w:val="bottom"/>
            <w:hideMark/>
          </w:tcPr>
          <w:p w14:paraId="2EB06A67"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909" w:type="pct"/>
            <w:gridSpan w:val="2"/>
          </w:tcPr>
          <w:p w14:paraId="40EEBE38" w14:textId="77777777" w:rsidR="00C040FA" w:rsidRPr="005A7BEF" w:rsidRDefault="00C040FA" w:rsidP="005A7BEF">
            <w:pPr>
              <w:rPr>
                <w:rFonts w:ascii="Arial" w:hAnsi="Arial" w:cs="Arial"/>
                <w:sz w:val="22"/>
                <w:szCs w:val="22"/>
              </w:rPr>
            </w:pPr>
          </w:p>
        </w:tc>
        <w:tc>
          <w:tcPr>
            <w:tcW w:w="656" w:type="pct"/>
          </w:tcPr>
          <w:p w14:paraId="22044B27" w14:textId="77777777" w:rsidR="00C040FA" w:rsidRPr="005A7BEF" w:rsidRDefault="00C040FA" w:rsidP="005A7BEF">
            <w:pPr>
              <w:rPr>
                <w:rFonts w:ascii="Arial" w:hAnsi="Arial" w:cs="Arial"/>
                <w:sz w:val="22"/>
                <w:szCs w:val="22"/>
              </w:rPr>
            </w:pPr>
          </w:p>
        </w:tc>
        <w:tc>
          <w:tcPr>
            <w:tcW w:w="707" w:type="pct"/>
          </w:tcPr>
          <w:p w14:paraId="19C3E4B9" w14:textId="77777777" w:rsidR="00C040FA" w:rsidRPr="005A7BEF" w:rsidRDefault="00C040FA" w:rsidP="005A7BEF">
            <w:pPr>
              <w:rPr>
                <w:rFonts w:ascii="Arial" w:hAnsi="Arial" w:cs="Arial"/>
                <w:sz w:val="22"/>
                <w:szCs w:val="22"/>
              </w:rPr>
            </w:pPr>
          </w:p>
        </w:tc>
      </w:tr>
      <w:tr w:rsidR="00C040FA" w:rsidRPr="005A7BEF" w14:paraId="561105A6" w14:textId="77777777" w:rsidTr="00645E24">
        <w:trPr>
          <w:trHeight w:val="131"/>
        </w:trPr>
        <w:tc>
          <w:tcPr>
            <w:tcW w:w="355" w:type="pct"/>
            <w:shd w:val="clear" w:color="auto" w:fill="auto"/>
            <w:noWrap/>
            <w:vAlign w:val="bottom"/>
            <w:hideMark/>
          </w:tcPr>
          <w:p w14:paraId="6EFD6B5F"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54" w:type="pct"/>
            <w:shd w:val="clear" w:color="auto" w:fill="auto"/>
            <w:noWrap/>
            <w:vAlign w:val="bottom"/>
            <w:hideMark/>
          </w:tcPr>
          <w:p w14:paraId="0B0D1F64"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04" w:type="pct"/>
            <w:shd w:val="clear" w:color="auto" w:fill="auto"/>
            <w:noWrap/>
            <w:vAlign w:val="bottom"/>
            <w:hideMark/>
          </w:tcPr>
          <w:p w14:paraId="1179E6D2"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505" w:type="pct"/>
            <w:shd w:val="clear" w:color="auto" w:fill="auto"/>
            <w:noWrap/>
            <w:vAlign w:val="bottom"/>
            <w:hideMark/>
          </w:tcPr>
          <w:p w14:paraId="0C98AF34" w14:textId="77777777" w:rsidR="00C040FA" w:rsidRPr="005A7BEF" w:rsidRDefault="00C040FA" w:rsidP="005A7BEF">
            <w:pPr>
              <w:rPr>
                <w:rFonts w:ascii="Arial" w:hAnsi="Arial" w:cs="Arial"/>
                <w:sz w:val="22"/>
                <w:szCs w:val="22"/>
              </w:rPr>
            </w:pPr>
          </w:p>
        </w:tc>
        <w:tc>
          <w:tcPr>
            <w:tcW w:w="1010" w:type="pct"/>
            <w:shd w:val="clear" w:color="auto" w:fill="auto"/>
            <w:noWrap/>
            <w:vAlign w:val="bottom"/>
            <w:hideMark/>
          </w:tcPr>
          <w:p w14:paraId="5886181C"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909" w:type="pct"/>
            <w:gridSpan w:val="2"/>
          </w:tcPr>
          <w:p w14:paraId="2B57C92F" w14:textId="77777777" w:rsidR="00C040FA" w:rsidRPr="005A7BEF" w:rsidRDefault="00C040FA" w:rsidP="005A7BEF">
            <w:pPr>
              <w:rPr>
                <w:rFonts w:ascii="Arial" w:hAnsi="Arial" w:cs="Arial"/>
                <w:sz w:val="22"/>
                <w:szCs w:val="22"/>
              </w:rPr>
            </w:pPr>
          </w:p>
        </w:tc>
        <w:tc>
          <w:tcPr>
            <w:tcW w:w="656" w:type="pct"/>
          </w:tcPr>
          <w:p w14:paraId="61CDCFD6" w14:textId="77777777" w:rsidR="00C040FA" w:rsidRPr="005A7BEF" w:rsidRDefault="00C040FA" w:rsidP="005A7BEF">
            <w:pPr>
              <w:rPr>
                <w:rFonts w:ascii="Arial" w:hAnsi="Arial" w:cs="Arial"/>
                <w:sz w:val="22"/>
                <w:szCs w:val="22"/>
              </w:rPr>
            </w:pPr>
          </w:p>
        </w:tc>
        <w:tc>
          <w:tcPr>
            <w:tcW w:w="707" w:type="pct"/>
          </w:tcPr>
          <w:p w14:paraId="2FAB34B0" w14:textId="77777777" w:rsidR="00C040FA" w:rsidRPr="005A7BEF" w:rsidRDefault="00C040FA" w:rsidP="005A7BEF">
            <w:pPr>
              <w:rPr>
                <w:rFonts w:ascii="Arial" w:hAnsi="Arial" w:cs="Arial"/>
                <w:sz w:val="22"/>
                <w:szCs w:val="22"/>
              </w:rPr>
            </w:pPr>
          </w:p>
        </w:tc>
      </w:tr>
      <w:tr w:rsidR="00C040FA" w:rsidRPr="005A7BEF" w14:paraId="404A5B93" w14:textId="77777777" w:rsidTr="00645E24">
        <w:trPr>
          <w:trHeight w:val="134"/>
        </w:trPr>
        <w:tc>
          <w:tcPr>
            <w:tcW w:w="355" w:type="pct"/>
            <w:shd w:val="clear" w:color="auto" w:fill="auto"/>
            <w:noWrap/>
            <w:vAlign w:val="bottom"/>
            <w:hideMark/>
          </w:tcPr>
          <w:p w14:paraId="6612969B"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54" w:type="pct"/>
            <w:shd w:val="clear" w:color="auto" w:fill="auto"/>
            <w:noWrap/>
            <w:vAlign w:val="bottom"/>
            <w:hideMark/>
          </w:tcPr>
          <w:p w14:paraId="7228A853"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04" w:type="pct"/>
            <w:shd w:val="clear" w:color="auto" w:fill="auto"/>
            <w:noWrap/>
            <w:vAlign w:val="bottom"/>
            <w:hideMark/>
          </w:tcPr>
          <w:p w14:paraId="1CCE6733"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505" w:type="pct"/>
            <w:shd w:val="clear" w:color="auto" w:fill="auto"/>
            <w:noWrap/>
            <w:vAlign w:val="bottom"/>
            <w:hideMark/>
          </w:tcPr>
          <w:p w14:paraId="3559CA7F"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1010" w:type="pct"/>
            <w:shd w:val="clear" w:color="auto" w:fill="auto"/>
            <w:noWrap/>
            <w:vAlign w:val="bottom"/>
            <w:hideMark/>
          </w:tcPr>
          <w:p w14:paraId="50BA421A"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909" w:type="pct"/>
            <w:gridSpan w:val="2"/>
          </w:tcPr>
          <w:p w14:paraId="1486C2BA" w14:textId="77777777" w:rsidR="00C040FA" w:rsidRPr="005A7BEF" w:rsidRDefault="00C040FA" w:rsidP="005A7BEF">
            <w:pPr>
              <w:rPr>
                <w:rFonts w:ascii="Arial" w:hAnsi="Arial" w:cs="Arial"/>
                <w:sz w:val="22"/>
                <w:szCs w:val="22"/>
              </w:rPr>
            </w:pPr>
          </w:p>
        </w:tc>
        <w:tc>
          <w:tcPr>
            <w:tcW w:w="656" w:type="pct"/>
          </w:tcPr>
          <w:p w14:paraId="10E926E6" w14:textId="77777777" w:rsidR="00C040FA" w:rsidRPr="005A7BEF" w:rsidRDefault="00C040FA" w:rsidP="005A7BEF">
            <w:pPr>
              <w:rPr>
                <w:rFonts w:ascii="Arial" w:hAnsi="Arial" w:cs="Arial"/>
                <w:sz w:val="22"/>
                <w:szCs w:val="22"/>
              </w:rPr>
            </w:pPr>
          </w:p>
        </w:tc>
        <w:tc>
          <w:tcPr>
            <w:tcW w:w="707" w:type="pct"/>
          </w:tcPr>
          <w:p w14:paraId="5B860A6A" w14:textId="77777777" w:rsidR="00C040FA" w:rsidRPr="005A7BEF" w:rsidRDefault="00C040FA" w:rsidP="005A7BEF">
            <w:pPr>
              <w:rPr>
                <w:rFonts w:ascii="Arial" w:hAnsi="Arial" w:cs="Arial"/>
                <w:sz w:val="22"/>
                <w:szCs w:val="22"/>
              </w:rPr>
            </w:pPr>
          </w:p>
        </w:tc>
      </w:tr>
      <w:tr w:rsidR="00C040FA" w:rsidRPr="005A7BEF" w14:paraId="2D41B08B" w14:textId="77777777" w:rsidTr="00645E24">
        <w:trPr>
          <w:trHeight w:val="70"/>
        </w:trPr>
        <w:tc>
          <w:tcPr>
            <w:tcW w:w="355" w:type="pct"/>
            <w:shd w:val="clear" w:color="auto" w:fill="auto"/>
            <w:noWrap/>
            <w:vAlign w:val="bottom"/>
            <w:hideMark/>
          </w:tcPr>
          <w:p w14:paraId="7FA7F2C9"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54" w:type="pct"/>
            <w:shd w:val="clear" w:color="auto" w:fill="auto"/>
            <w:noWrap/>
            <w:vAlign w:val="bottom"/>
            <w:hideMark/>
          </w:tcPr>
          <w:p w14:paraId="691A07CC"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04" w:type="pct"/>
            <w:shd w:val="clear" w:color="auto" w:fill="auto"/>
            <w:noWrap/>
            <w:vAlign w:val="bottom"/>
            <w:hideMark/>
          </w:tcPr>
          <w:p w14:paraId="26AA03D7"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505" w:type="pct"/>
            <w:shd w:val="clear" w:color="auto" w:fill="auto"/>
            <w:noWrap/>
            <w:vAlign w:val="bottom"/>
            <w:hideMark/>
          </w:tcPr>
          <w:p w14:paraId="636203B4"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1010" w:type="pct"/>
            <w:shd w:val="clear" w:color="auto" w:fill="auto"/>
            <w:noWrap/>
            <w:vAlign w:val="bottom"/>
            <w:hideMark/>
          </w:tcPr>
          <w:p w14:paraId="4234FDDC"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909" w:type="pct"/>
            <w:gridSpan w:val="2"/>
          </w:tcPr>
          <w:p w14:paraId="05FBC93A" w14:textId="77777777" w:rsidR="00C040FA" w:rsidRPr="005A7BEF" w:rsidRDefault="00C040FA" w:rsidP="005A7BEF">
            <w:pPr>
              <w:rPr>
                <w:rFonts w:ascii="Arial" w:hAnsi="Arial" w:cs="Arial"/>
                <w:sz w:val="22"/>
                <w:szCs w:val="22"/>
              </w:rPr>
            </w:pPr>
          </w:p>
        </w:tc>
        <w:tc>
          <w:tcPr>
            <w:tcW w:w="656" w:type="pct"/>
          </w:tcPr>
          <w:p w14:paraId="2763638E" w14:textId="77777777" w:rsidR="00C040FA" w:rsidRPr="005A7BEF" w:rsidRDefault="00C040FA" w:rsidP="005A7BEF">
            <w:pPr>
              <w:rPr>
                <w:rFonts w:ascii="Arial" w:hAnsi="Arial" w:cs="Arial"/>
                <w:sz w:val="22"/>
                <w:szCs w:val="22"/>
              </w:rPr>
            </w:pPr>
          </w:p>
        </w:tc>
        <w:tc>
          <w:tcPr>
            <w:tcW w:w="707" w:type="pct"/>
          </w:tcPr>
          <w:p w14:paraId="2AEEFBE1" w14:textId="77777777" w:rsidR="00C040FA" w:rsidRPr="005A7BEF" w:rsidRDefault="00C040FA" w:rsidP="005A7BEF">
            <w:pPr>
              <w:rPr>
                <w:rFonts w:ascii="Arial" w:hAnsi="Arial" w:cs="Arial"/>
                <w:sz w:val="22"/>
                <w:szCs w:val="22"/>
              </w:rPr>
            </w:pPr>
          </w:p>
        </w:tc>
      </w:tr>
      <w:tr w:rsidR="00C040FA" w:rsidRPr="005A7BEF" w14:paraId="07D12694" w14:textId="77777777" w:rsidTr="00645E24">
        <w:trPr>
          <w:trHeight w:val="184"/>
        </w:trPr>
        <w:tc>
          <w:tcPr>
            <w:tcW w:w="355" w:type="pct"/>
            <w:shd w:val="clear" w:color="auto" w:fill="auto"/>
            <w:noWrap/>
            <w:vAlign w:val="bottom"/>
            <w:hideMark/>
          </w:tcPr>
          <w:p w14:paraId="4C1E9B1D"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54" w:type="pct"/>
            <w:shd w:val="clear" w:color="auto" w:fill="auto"/>
            <w:noWrap/>
            <w:vAlign w:val="bottom"/>
            <w:hideMark/>
          </w:tcPr>
          <w:p w14:paraId="4D318079"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04" w:type="pct"/>
            <w:shd w:val="clear" w:color="auto" w:fill="auto"/>
            <w:noWrap/>
            <w:vAlign w:val="bottom"/>
            <w:hideMark/>
          </w:tcPr>
          <w:p w14:paraId="7F1A9318"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505" w:type="pct"/>
            <w:shd w:val="clear" w:color="auto" w:fill="auto"/>
            <w:noWrap/>
            <w:vAlign w:val="bottom"/>
            <w:hideMark/>
          </w:tcPr>
          <w:p w14:paraId="398A0A90"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1010" w:type="pct"/>
            <w:shd w:val="clear" w:color="auto" w:fill="auto"/>
            <w:noWrap/>
            <w:vAlign w:val="bottom"/>
            <w:hideMark/>
          </w:tcPr>
          <w:p w14:paraId="7FC4001D"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909" w:type="pct"/>
            <w:gridSpan w:val="2"/>
          </w:tcPr>
          <w:p w14:paraId="1D455585" w14:textId="77777777" w:rsidR="00C040FA" w:rsidRPr="005A7BEF" w:rsidRDefault="00C040FA" w:rsidP="005A7BEF">
            <w:pPr>
              <w:rPr>
                <w:rFonts w:ascii="Arial" w:hAnsi="Arial" w:cs="Arial"/>
                <w:sz w:val="22"/>
                <w:szCs w:val="22"/>
              </w:rPr>
            </w:pPr>
          </w:p>
        </w:tc>
        <w:tc>
          <w:tcPr>
            <w:tcW w:w="656" w:type="pct"/>
          </w:tcPr>
          <w:p w14:paraId="07EE81E6" w14:textId="77777777" w:rsidR="00C040FA" w:rsidRPr="005A7BEF" w:rsidRDefault="00C040FA" w:rsidP="005A7BEF">
            <w:pPr>
              <w:rPr>
                <w:rFonts w:ascii="Arial" w:hAnsi="Arial" w:cs="Arial"/>
                <w:sz w:val="22"/>
                <w:szCs w:val="22"/>
              </w:rPr>
            </w:pPr>
          </w:p>
        </w:tc>
        <w:tc>
          <w:tcPr>
            <w:tcW w:w="707" w:type="pct"/>
          </w:tcPr>
          <w:p w14:paraId="63F9F8F8" w14:textId="77777777" w:rsidR="00C040FA" w:rsidRPr="005A7BEF" w:rsidRDefault="00C040FA" w:rsidP="005A7BEF">
            <w:pPr>
              <w:rPr>
                <w:rFonts w:ascii="Arial" w:hAnsi="Arial" w:cs="Arial"/>
                <w:sz w:val="22"/>
                <w:szCs w:val="22"/>
              </w:rPr>
            </w:pPr>
          </w:p>
        </w:tc>
      </w:tr>
      <w:tr w:rsidR="00C040FA" w:rsidRPr="005A7BEF" w14:paraId="64540C30" w14:textId="77777777" w:rsidTr="00645E24">
        <w:trPr>
          <w:trHeight w:val="70"/>
        </w:trPr>
        <w:tc>
          <w:tcPr>
            <w:tcW w:w="355" w:type="pct"/>
            <w:shd w:val="clear" w:color="auto" w:fill="auto"/>
            <w:noWrap/>
            <w:vAlign w:val="bottom"/>
            <w:hideMark/>
          </w:tcPr>
          <w:p w14:paraId="7DC19F21"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54" w:type="pct"/>
            <w:shd w:val="clear" w:color="auto" w:fill="auto"/>
            <w:noWrap/>
            <w:vAlign w:val="bottom"/>
            <w:hideMark/>
          </w:tcPr>
          <w:p w14:paraId="0802AB01"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404" w:type="pct"/>
            <w:shd w:val="clear" w:color="auto" w:fill="auto"/>
            <w:noWrap/>
            <w:vAlign w:val="bottom"/>
            <w:hideMark/>
          </w:tcPr>
          <w:p w14:paraId="6966FC22"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505" w:type="pct"/>
            <w:shd w:val="clear" w:color="auto" w:fill="auto"/>
            <w:noWrap/>
            <w:vAlign w:val="bottom"/>
            <w:hideMark/>
          </w:tcPr>
          <w:p w14:paraId="2EE39C17"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1010" w:type="pct"/>
            <w:shd w:val="clear" w:color="auto" w:fill="auto"/>
            <w:noWrap/>
            <w:vAlign w:val="bottom"/>
            <w:hideMark/>
          </w:tcPr>
          <w:p w14:paraId="6CE7DBDF" w14:textId="77777777" w:rsidR="00C040FA" w:rsidRPr="005A7BEF" w:rsidRDefault="00C040FA" w:rsidP="005A7BEF">
            <w:pPr>
              <w:rPr>
                <w:rFonts w:ascii="Arial" w:hAnsi="Arial" w:cs="Arial"/>
                <w:sz w:val="22"/>
                <w:szCs w:val="22"/>
              </w:rPr>
            </w:pPr>
            <w:r w:rsidRPr="005A7BEF">
              <w:rPr>
                <w:rFonts w:ascii="Arial" w:hAnsi="Arial" w:cs="Arial"/>
                <w:sz w:val="22"/>
                <w:szCs w:val="22"/>
              </w:rPr>
              <w:t> </w:t>
            </w:r>
          </w:p>
        </w:tc>
        <w:tc>
          <w:tcPr>
            <w:tcW w:w="909" w:type="pct"/>
            <w:gridSpan w:val="2"/>
          </w:tcPr>
          <w:p w14:paraId="15EAD8B9" w14:textId="77777777" w:rsidR="00C040FA" w:rsidRPr="005A7BEF" w:rsidRDefault="00C040FA" w:rsidP="005A7BEF">
            <w:pPr>
              <w:rPr>
                <w:rFonts w:ascii="Arial" w:hAnsi="Arial" w:cs="Arial"/>
                <w:sz w:val="22"/>
                <w:szCs w:val="22"/>
              </w:rPr>
            </w:pPr>
          </w:p>
        </w:tc>
        <w:tc>
          <w:tcPr>
            <w:tcW w:w="656" w:type="pct"/>
          </w:tcPr>
          <w:p w14:paraId="6D88FB75" w14:textId="77777777" w:rsidR="00C040FA" w:rsidRPr="005A7BEF" w:rsidRDefault="00C040FA" w:rsidP="005A7BEF">
            <w:pPr>
              <w:rPr>
                <w:rFonts w:ascii="Arial" w:hAnsi="Arial" w:cs="Arial"/>
                <w:sz w:val="22"/>
                <w:szCs w:val="22"/>
              </w:rPr>
            </w:pPr>
          </w:p>
        </w:tc>
        <w:tc>
          <w:tcPr>
            <w:tcW w:w="707" w:type="pct"/>
          </w:tcPr>
          <w:p w14:paraId="3B23B7EE" w14:textId="77777777" w:rsidR="00C040FA" w:rsidRPr="005A7BEF" w:rsidRDefault="00C040FA" w:rsidP="005A7BEF">
            <w:pPr>
              <w:rPr>
                <w:rFonts w:ascii="Arial" w:hAnsi="Arial" w:cs="Arial"/>
                <w:sz w:val="22"/>
                <w:szCs w:val="22"/>
              </w:rPr>
            </w:pPr>
          </w:p>
        </w:tc>
      </w:tr>
    </w:tbl>
    <w:p w14:paraId="51B1A9BF" w14:textId="27C9E007" w:rsidR="00C040FA" w:rsidRPr="005A7BEF" w:rsidRDefault="00C040FA" w:rsidP="005A7BEF">
      <w:pPr>
        <w:rPr>
          <w:rFonts w:ascii="Arial" w:hAnsi="Arial" w:cs="Arial"/>
          <w:b/>
          <w:sz w:val="16"/>
          <w:szCs w:val="16"/>
        </w:rPr>
      </w:pPr>
    </w:p>
    <w:p w14:paraId="06A425A4" w14:textId="102B59D7" w:rsidR="00C040FA" w:rsidRPr="005A7BEF" w:rsidRDefault="00C040FA" w:rsidP="005A7BEF">
      <w:pPr>
        <w:rPr>
          <w:rFonts w:ascii="Arial" w:hAnsi="Arial" w:cs="Arial"/>
          <w:b/>
          <w:sz w:val="16"/>
          <w:szCs w:val="16"/>
        </w:rPr>
      </w:pPr>
    </w:p>
    <w:p w14:paraId="6A225868" w14:textId="77777777" w:rsidR="00E53DC3" w:rsidRPr="005A7BEF" w:rsidRDefault="00E53DC3" w:rsidP="005A7BEF">
      <w:pPr>
        <w:rPr>
          <w:rFonts w:ascii="Arial" w:hAnsi="Arial" w:cs="Arial"/>
          <w:b/>
          <w:sz w:val="16"/>
          <w:szCs w:val="16"/>
        </w:rPr>
      </w:pPr>
    </w:p>
    <w:p w14:paraId="03B1679A" w14:textId="47E042E8" w:rsidR="00C040FA" w:rsidRPr="005A7BEF" w:rsidRDefault="00C040FA" w:rsidP="005A7BEF">
      <w:pPr>
        <w:rPr>
          <w:rFonts w:ascii="Arial" w:hAnsi="Arial" w:cs="Arial"/>
          <w:b/>
          <w:sz w:val="16"/>
          <w:szCs w:val="16"/>
        </w:rPr>
      </w:pPr>
    </w:p>
    <w:p w14:paraId="01738E75" w14:textId="492CDF9E" w:rsidR="00C040FA" w:rsidRPr="005A7BEF" w:rsidRDefault="00C040FA" w:rsidP="005A7BEF">
      <w:pPr>
        <w:rPr>
          <w:rFonts w:ascii="Arial" w:hAnsi="Arial" w:cs="Arial"/>
          <w:b/>
          <w:sz w:val="16"/>
          <w:szCs w:val="16"/>
        </w:rPr>
      </w:pPr>
    </w:p>
    <w:p w14:paraId="687318B8" w14:textId="5A55B380" w:rsidR="000A593C" w:rsidRPr="005A7BEF" w:rsidRDefault="009730D0" w:rsidP="005A7BEF">
      <w:pPr>
        <w:rPr>
          <w:rFonts w:ascii="Arial" w:hAnsi="Arial" w:cs="Arial"/>
          <w:b/>
          <w:sz w:val="20"/>
          <w:szCs w:val="20"/>
        </w:rPr>
      </w:pPr>
      <w:r w:rsidRPr="005A7BEF">
        <w:rPr>
          <w:rFonts w:ascii="Arial" w:hAnsi="Arial" w:cs="Arial"/>
          <w:b/>
          <w:sz w:val="20"/>
          <w:szCs w:val="20"/>
        </w:rPr>
        <w:t xml:space="preserve">          </w:t>
      </w:r>
      <w:r w:rsidR="000A593C" w:rsidRPr="005A7BEF">
        <w:rPr>
          <w:rFonts w:ascii="Arial" w:hAnsi="Arial" w:cs="Arial"/>
          <w:b/>
          <w:sz w:val="20"/>
          <w:szCs w:val="20"/>
        </w:rPr>
        <w:t>Names and code for chemicals in the data</w:t>
      </w:r>
    </w:p>
    <w:tbl>
      <w:tblPr>
        <w:tblW w:w="4561" w:type="pct"/>
        <w:tblInd w:w="562" w:type="dxa"/>
        <w:tblLayout w:type="fixed"/>
        <w:tblLook w:val="04A0" w:firstRow="1" w:lastRow="0" w:firstColumn="1" w:lastColumn="0" w:noHBand="0" w:noVBand="1"/>
      </w:tblPr>
      <w:tblGrid>
        <w:gridCol w:w="1135"/>
        <w:gridCol w:w="1848"/>
        <w:gridCol w:w="286"/>
        <w:gridCol w:w="283"/>
        <w:gridCol w:w="1134"/>
        <w:gridCol w:w="564"/>
        <w:gridCol w:w="564"/>
        <w:gridCol w:w="432"/>
        <w:gridCol w:w="286"/>
        <w:gridCol w:w="1417"/>
        <w:gridCol w:w="1415"/>
        <w:gridCol w:w="853"/>
        <w:gridCol w:w="283"/>
        <w:gridCol w:w="1134"/>
        <w:gridCol w:w="982"/>
        <w:gridCol w:w="1417"/>
      </w:tblGrid>
      <w:tr w:rsidR="009730D0" w:rsidRPr="005A7BEF" w14:paraId="63935DA8" w14:textId="77777777" w:rsidTr="00962CD0">
        <w:trPr>
          <w:trHeight w:val="281"/>
        </w:trPr>
        <w:tc>
          <w:tcPr>
            <w:tcW w:w="40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8844E7" w14:textId="77777777" w:rsidR="000A593C" w:rsidRPr="005A7BEF" w:rsidRDefault="000A593C" w:rsidP="005A7BEF">
            <w:pPr>
              <w:rPr>
                <w:rFonts w:ascii="Arial" w:hAnsi="Arial" w:cs="Arial"/>
                <w:sz w:val="18"/>
                <w:szCs w:val="18"/>
              </w:rPr>
            </w:pPr>
            <w:r w:rsidRPr="005A7BEF">
              <w:rPr>
                <w:rFonts w:ascii="Arial" w:hAnsi="Arial" w:cs="Arial"/>
                <w:sz w:val="18"/>
                <w:szCs w:val="18"/>
              </w:rPr>
              <w:t xml:space="preserve">code </w:t>
            </w:r>
          </w:p>
        </w:tc>
        <w:tc>
          <w:tcPr>
            <w:tcW w:w="760" w:type="pct"/>
            <w:gridSpan w:val="2"/>
            <w:tcBorders>
              <w:top w:val="single" w:sz="4" w:space="0" w:color="auto"/>
              <w:left w:val="nil"/>
              <w:bottom w:val="single" w:sz="4" w:space="0" w:color="auto"/>
              <w:right w:val="single" w:sz="4" w:space="0" w:color="auto"/>
            </w:tcBorders>
            <w:shd w:val="clear" w:color="auto" w:fill="auto"/>
            <w:noWrap/>
            <w:vAlign w:val="bottom"/>
            <w:hideMark/>
          </w:tcPr>
          <w:p w14:paraId="60C827A2" w14:textId="77777777" w:rsidR="000A593C" w:rsidRPr="005A7BEF" w:rsidRDefault="000A593C" w:rsidP="005A7BEF">
            <w:pPr>
              <w:rPr>
                <w:rFonts w:ascii="Arial" w:hAnsi="Arial" w:cs="Arial"/>
                <w:sz w:val="18"/>
                <w:szCs w:val="18"/>
              </w:rPr>
            </w:pPr>
            <w:r w:rsidRPr="005A7BEF">
              <w:rPr>
                <w:rFonts w:ascii="Arial" w:hAnsi="Arial" w:cs="Arial"/>
                <w:sz w:val="18"/>
                <w:szCs w:val="18"/>
              </w:rPr>
              <w:t>name</w:t>
            </w:r>
          </w:p>
        </w:tc>
        <w:tc>
          <w:tcPr>
            <w:tcW w:w="101" w:type="pct"/>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79A56A42"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 </w:t>
            </w:r>
          </w:p>
        </w:tc>
        <w:tc>
          <w:tcPr>
            <w:tcW w:w="404" w:type="pct"/>
            <w:tcBorders>
              <w:top w:val="single" w:sz="4" w:space="0" w:color="auto"/>
              <w:left w:val="nil"/>
              <w:bottom w:val="single" w:sz="4" w:space="0" w:color="auto"/>
              <w:right w:val="single" w:sz="4" w:space="0" w:color="auto"/>
            </w:tcBorders>
            <w:shd w:val="clear" w:color="auto" w:fill="auto"/>
            <w:noWrap/>
            <w:vAlign w:val="bottom"/>
            <w:hideMark/>
          </w:tcPr>
          <w:p w14:paraId="59EA6235" w14:textId="5BFCBE0C" w:rsidR="000A593C" w:rsidRPr="005A7BEF" w:rsidRDefault="000A593C" w:rsidP="005A7BEF">
            <w:pPr>
              <w:jc w:val="center"/>
              <w:rPr>
                <w:rFonts w:ascii="Arial" w:hAnsi="Arial" w:cs="Arial"/>
                <w:sz w:val="18"/>
                <w:szCs w:val="18"/>
              </w:rPr>
            </w:pPr>
            <w:r w:rsidRPr="005A7BEF">
              <w:rPr>
                <w:rFonts w:ascii="Arial" w:hAnsi="Arial" w:cs="Arial"/>
                <w:sz w:val="18"/>
                <w:szCs w:val="18"/>
              </w:rPr>
              <w:t>code</w:t>
            </w:r>
          </w:p>
        </w:tc>
        <w:tc>
          <w:tcPr>
            <w:tcW w:w="556" w:type="pct"/>
            <w:gridSpan w:val="3"/>
            <w:tcBorders>
              <w:top w:val="single" w:sz="4" w:space="0" w:color="auto"/>
              <w:left w:val="nil"/>
              <w:bottom w:val="single" w:sz="4" w:space="0" w:color="auto"/>
              <w:right w:val="single" w:sz="4" w:space="0" w:color="auto"/>
            </w:tcBorders>
            <w:shd w:val="clear" w:color="auto" w:fill="auto"/>
            <w:noWrap/>
            <w:vAlign w:val="bottom"/>
            <w:hideMark/>
          </w:tcPr>
          <w:p w14:paraId="0FC66B64" w14:textId="77777777" w:rsidR="000A593C" w:rsidRPr="005A7BEF" w:rsidRDefault="000A593C" w:rsidP="005A7BEF">
            <w:pPr>
              <w:rPr>
                <w:rFonts w:ascii="Arial" w:hAnsi="Arial" w:cs="Arial"/>
                <w:sz w:val="18"/>
                <w:szCs w:val="18"/>
              </w:rPr>
            </w:pPr>
            <w:r w:rsidRPr="005A7BEF">
              <w:rPr>
                <w:rFonts w:ascii="Arial" w:hAnsi="Arial" w:cs="Arial"/>
                <w:sz w:val="18"/>
                <w:szCs w:val="18"/>
              </w:rPr>
              <w:t>Name</w:t>
            </w:r>
          </w:p>
        </w:tc>
        <w:tc>
          <w:tcPr>
            <w:tcW w:w="102" w:type="pct"/>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A129087"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 </w:t>
            </w:r>
          </w:p>
        </w:tc>
        <w:tc>
          <w:tcPr>
            <w:tcW w:w="505" w:type="pct"/>
            <w:tcBorders>
              <w:top w:val="single" w:sz="4" w:space="0" w:color="auto"/>
              <w:left w:val="nil"/>
              <w:bottom w:val="single" w:sz="4" w:space="0" w:color="auto"/>
              <w:right w:val="single" w:sz="4" w:space="0" w:color="auto"/>
            </w:tcBorders>
            <w:shd w:val="clear" w:color="auto" w:fill="auto"/>
            <w:noWrap/>
            <w:vAlign w:val="bottom"/>
            <w:hideMark/>
          </w:tcPr>
          <w:p w14:paraId="453F6389" w14:textId="1E0D3316" w:rsidR="000A593C" w:rsidRPr="005A7BEF" w:rsidRDefault="000A593C" w:rsidP="005A7BEF">
            <w:pPr>
              <w:jc w:val="center"/>
              <w:rPr>
                <w:rFonts w:ascii="Arial" w:hAnsi="Arial" w:cs="Arial"/>
                <w:sz w:val="18"/>
                <w:szCs w:val="18"/>
              </w:rPr>
            </w:pPr>
            <w:r w:rsidRPr="005A7BEF">
              <w:rPr>
                <w:rFonts w:ascii="Arial" w:hAnsi="Arial" w:cs="Arial"/>
                <w:sz w:val="18"/>
                <w:szCs w:val="18"/>
              </w:rPr>
              <w:t>code</w:t>
            </w:r>
          </w:p>
        </w:tc>
        <w:tc>
          <w:tcPr>
            <w:tcW w:w="808" w:type="pct"/>
            <w:gridSpan w:val="2"/>
            <w:tcBorders>
              <w:top w:val="single" w:sz="4" w:space="0" w:color="auto"/>
              <w:left w:val="nil"/>
              <w:bottom w:val="single" w:sz="4" w:space="0" w:color="auto"/>
              <w:right w:val="single" w:sz="4" w:space="0" w:color="auto"/>
            </w:tcBorders>
            <w:shd w:val="clear" w:color="auto" w:fill="auto"/>
            <w:noWrap/>
            <w:vAlign w:val="bottom"/>
            <w:hideMark/>
          </w:tcPr>
          <w:p w14:paraId="2BDA461A" w14:textId="77777777" w:rsidR="000A593C" w:rsidRPr="005A7BEF" w:rsidRDefault="000A593C" w:rsidP="005A7BEF">
            <w:pPr>
              <w:rPr>
                <w:rFonts w:ascii="Arial" w:hAnsi="Arial" w:cs="Arial"/>
                <w:sz w:val="18"/>
                <w:szCs w:val="18"/>
              </w:rPr>
            </w:pPr>
            <w:r w:rsidRPr="005A7BEF">
              <w:rPr>
                <w:rFonts w:ascii="Arial" w:hAnsi="Arial" w:cs="Arial"/>
                <w:sz w:val="18"/>
                <w:szCs w:val="18"/>
              </w:rPr>
              <w:t>Name</w:t>
            </w:r>
          </w:p>
        </w:tc>
        <w:tc>
          <w:tcPr>
            <w:tcW w:w="101" w:type="pct"/>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6FC02A49"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 </w:t>
            </w:r>
          </w:p>
        </w:tc>
        <w:tc>
          <w:tcPr>
            <w:tcW w:w="404" w:type="pct"/>
            <w:tcBorders>
              <w:top w:val="single" w:sz="4" w:space="0" w:color="auto"/>
              <w:left w:val="nil"/>
              <w:bottom w:val="single" w:sz="4" w:space="0" w:color="auto"/>
              <w:right w:val="single" w:sz="4" w:space="0" w:color="auto"/>
            </w:tcBorders>
            <w:shd w:val="clear" w:color="auto" w:fill="auto"/>
            <w:noWrap/>
            <w:vAlign w:val="bottom"/>
            <w:hideMark/>
          </w:tcPr>
          <w:p w14:paraId="3A23205D" w14:textId="6DE81F9E" w:rsidR="000A593C" w:rsidRPr="005A7BEF" w:rsidRDefault="000A593C" w:rsidP="005A7BEF">
            <w:pPr>
              <w:jc w:val="center"/>
              <w:rPr>
                <w:rFonts w:ascii="Arial" w:hAnsi="Arial" w:cs="Arial"/>
                <w:sz w:val="18"/>
                <w:szCs w:val="18"/>
              </w:rPr>
            </w:pPr>
            <w:r w:rsidRPr="005A7BEF">
              <w:rPr>
                <w:rFonts w:ascii="Arial" w:hAnsi="Arial" w:cs="Arial"/>
                <w:sz w:val="18"/>
                <w:szCs w:val="18"/>
              </w:rPr>
              <w:t>code</w:t>
            </w:r>
          </w:p>
        </w:tc>
        <w:tc>
          <w:tcPr>
            <w:tcW w:w="855" w:type="pct"/>
            <w:gridSpan w:val="2"/>
            <w:tcBorders>
              <w:top w:val="single" w:sz="4" w:space="0" w:color="auto"/>
              <w:left w:val="nil"/>
              <w:bottom w:val="single" w:sz="4" w:space="0" w:color="auto"/>
              <w:right w:val="single" w:sz="4" w:space="0" w:color="auto"/>
            </w:tcBorders>
            <w:shd w:val="clear" w:color="auto" w:fill="auto"/>
            <w:noWrap/>
            <w:vAlign w:val="bottom"/>
            <w:hideMark/>
          </w:tcPr>
          <w:p w14:paraId="709D74B6" w14:textId="77777777" w:rsidR="000A593C" w:rsidRPr="005A7BEF" w:rsidRDefault="000A593C" w:rsidP="005A7BEF">
            <w:pPr>
              <w:rPr>
                <w:rFonts w:ascii="Arial" w:hAnsi="Arial" w:cs="Arial"/>
                <w:sz w:val="18"/>
                <w:szCs w:val="18"/>
              </w:rPr>
            </w:pPr>
            <w:r w:rsidRPr="005A7BEF">
              <w:rPr>
                <w:rFonts w:ascii="Arial" w:hAnsi="Arial" w:cs="Arial"/>
                <w:sz w:val="18"/>
                <w:szCs w:val="18"/>
              </w:rPr>
              <w:t>name</w:t>
            </w:r>
          </w:p>
        </w:tc>
      </w:tr>
      <w:tr w:rsidR="009730D0" w:rsidRPr="005A7BEF" w14:paraId="1D2C4F59" w14:textId="77777777" w:rsidTr="00962CD0">
        <w:trPr>
          <w:trHeight w:val="149"/>
        </w:trPr>
        <w:tc>
          <w:tcPr>
            <w:tcW w:w="1062" w:type="pct"/>
            <w:gridSpan w:val="2"/>
            <w:tcBorders>
              <w:top w:val="nil"/>
              <w:left w:val="single" w:sz="4" w:space="0" w:color="auto"/>
              <w:bottom w:val="single" w:sz="4" w:space="0" w:color="auto"/>
            </w:tcBorders>
            <w:shd w:val="clear" w:color="auto" w:fill="auto"/>
            <w:noWrap/>
            <w:vAlign w:val="bottom"/>
            <w:hideMark/>
          </w:tcPr>
          <w:p w14:paraId="277CD378" w14:textId="77777777" w:rsidR="000A593C" w:rsidRPr="005A7BEF" w:rsidRDefault="000A593C" w:rsidP="005A7BEF">
            <w:pPr>
              <w:rPr>
                <w:rFonts w:ascii="Arial" w:hAnsi="Arial" w:cs="Arial"/>
                <w:sz w:val="18"/>
                <w:szCs w:val="18"/>
              </w:rPr>
            </w:pPr>
            <w:r w:rsidRPr="005A7BEF">
              <w:rPr>
                <w:rFonts w:ascii="Arial" w:hAnsi="Arial" w:cs="Arial"/>
                <w:sz w:val="18"/>
                <w:szCs w:val="18"/>
              </w:rPr>
              <w:t>chemical fertilizer</w:t>
            </w:r>
          </w:p>
        </w:tc>
        <w:tc>
          <w:tcPr>
            <w:tcW w:w="102" w:type="pct"/>
            <w:tcBorders>
              <w:top w:val="single" w:sz="4" w:space="0" w:color="auto"/>
              <w:bottom w:val="single" w:sz="4" w:space="0" w:color="auto"/>
              <w:right w:val="single" w:sz="4" w:space="0" w:color="auto"/>
            </w:tcBorders>
            <w:shd w:val="clear" w:color="auto" w:fill="auto"/>
            <w:noWrap/>
            <w:vAlign w:val="bottom"/>
            <w:hideMark/>
          </w:tcPr>
          <w:p w14:paraId="7AC96979"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1BE040B8"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tcBorders>
            <w:shd w:val="clear" w:color="auto" w:fill="auto"/>
            <w:noWrap/>
            <w:vAlign w:val="bottom"/>
            <w:hideMark/>
          </w:tcPr>
          <w:p w14:paraId="051F8CC4"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insecticide</w:t>
            </w:r>
          </w:p>
        </w:tc>
        <w:tc>
          <w:tcPr>
            <w:tcW w:w="556" w:type="pct"/>
            <w:gridSpan w:val="3"/>
            <w:tcBorders>
              <w:top w:val="single" w:sz="4" w:space="0" w:color="auto"/>
              <w:bottom w:val="single" w:sz="4" w:space="0" w:color="auto"/>
              <w:right w:val="single" w:sz="4" w:space="0" w:color="auto"/>
            </w:tcBorders>
            <w:shd w:val="clear" w:color="auto" w:fill="auto"/>
            <w:noWrap/>
            <w:vAlign w:val="bottom"/>
            <w:hideMark/>
          </w:tcPr>
          <w:p w14:paraId="2667FE57"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7E951FDA"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tcBorders>
            <w:shd w:val="clear" w:color="auto" w:fill="auto"/>
            <w:noWrap/>
            <w:vAlign w:val="bottom"/>
            <w:hideMark/>
          </w:tcPr>
          <w:p w14:paraId="39F3DCA4" w14:textId="77777777" w:rsidR="000A593C" w:rsidRPr="005A7BEF" w:rsidRDefault="000A593C" w:rsidP="005A7BEF">
            <w:pPr>
              <w:rPr>
                <w:rFonts w:ascii="Arial" w:hAnsi="Arial" w:cs="Arial"/>
                <w:sz w:val="18"/>
                <w:szCs w:val="18"/>
              </w:rPr>
            </w:pPr>
            <w:r w:rsidRPr="005A7BEF">
              <w:rPr>
                <w:rFonts w:ascii="Arial" w:hAnsi="Arial" w:cs="Arial"/>
                <w:sz w:val="18"/>
                <w:szCs w:val="18"/>
              </w:rPr>
              <w:t>weedicide</w:t>
            </w:r>
          </w:p>
        </w:tc>
        <w:tc>
          <w:tcPr>
            <w:tcW w:w="808" w:type="pct"/>
            <w:gridSpan w:val="2"/>
            <w:tcBorders>
              <w:top w:val="single" w:sz="4" w:space="0" w:color="auto"/>
              <w:bottom w:val="single" w:sz="4" w:space="0" w:color="auto"/>
              <w:right w:val="single" w:sz="4" w:space="0" w:color="auto"/>
            </w:tcBorders>
            <w:shd w:val="clear" w:color="auto" w:fill="auto"/>
            <w:noWrap/>
            <w:vAlign w:val="bottom"/>
            <w:hideMark/>
          </w:tcPr>
          <w:p w14:paraId="5B644F86"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324BC09D" w14:textId="77777777" w:rsidR="000A593C" w:rsidRPr="005A7BEF" w:rsidRDefault="000A593C" w:rsidP="005A7BEF">
            <w:pPr>
              <w:rPr>
                <w:rFonts w:ascii="Arial" w:hAnsi="Arial" w:cs="Arial"/>
                <w:sz w:val="18"/>
                <w:szCs w:val="18"/>
              </w:rPr>
            </w:pPr>
          </w:p>
        </w:tc>
        <w:tc>
          <w:tcPr>
            <w:tcW w:w="754" w:type="pct"/>
            <w:gridSpan w:val="2"/>
            <w:tcBorders>
              <w:top w:val="nil"/>
              <w:left w:val="nil"/>
              <w:bottom w:val="single" w:sz="4" w:space="0" w:color="auto"/>
            </w:tcBorders>
            <w:shd w:val="clear" w:color="auto" w:fill="auto"/>
            <w:noWrap/>
            <w:vAlign w:val="bottom"/>
            <w:hideMark/>
          </w:tcPr>
          <w:p w14:paraId="1F292752" w14:textId="77777777" w:rsidR="000A593C" w:rsidRPr="005A7BEF" w:rsidRDefault="000A593C" w:rsidP="005A7BEF">
            <w:pPr>
              <w:rPr>
                <w:rFonts w:ascii="Arial" w:hAnsi="Arial" w:cs="Arial"/>
                <w:sz w:val="18"/>
                <w:szCs w:val="18"/>
              </w:rPr>
            </w:pPr>
            <w:r w:rsidRPr="005A7BEF">
              <w:rPr>
                <w:rFonts w:ascii="Arial" w:hAnsi="Arial" w:cs="Arial"/>
                <w:sz w:val="18"/>
                <w:szCs w:val="18"/>
              </w:rPr>
              <w:t>Other type or brand</w:t>
            </w:r>
          </w:p>
        </w:tc>
        <w:tc>
          <w:tcPr>
            <w:tcW w:w="505" w:type="pct"/>
            <w:tcBorders>
              <w:top w:val="nil"/>
              <w:bottom w:val="single" w:sz="4" w:space="0" w:color="auto"/>
              <w:right w:val="single" w:sz="4" w:space="0" w:color="auto"/>
            </w:tcBorders>
            <w:shd w:val="clear" w:color="auto" w:fill="auto"/>
            <w:noWrap/>
            <w:vAlign w:val="bottom"/>
            <w:hideMark/>
          </w:tcPr>
          <w:p w14:paraId="08D637EE"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r>
      <w:tr w:rsidR="009730D0" w:rsidRPr="005A7BEF" w14:paraId="03FCA11C"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47ECD16A"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t>1.1</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632A9F4E" w14:textId="77777777" w:rsidR="000A593C" w:rsidRPr="005A7BEF" w:rsidRDefault="000A593C" w:rsidP="005A7BEF">
            <w:pPr>
              <w:rPr>
                <w:rFonts w:ascii="Arial" w:hAnsi="Arial" w:cs="Arial"/>
                <w:sz w:val="18"/>
                <w:szCs w:val="18"/>
              </w:rPr>
            </w:pPr>
            <w:r w:rsidRPr="005A7BEF">
              <w:rPr>
                <w:rFonts w:ascii="Arial" w:hAnsi="Arial" w:cs="Arial"/>
                <w:sz w:val="18"/>
                <w:szCs w:val="18"/>
              </w:rPr>
              <w:t>asasewura</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752E5E55"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0EE5CB68"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3.11</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20B9173F" w14:textId="77777777" w:rsidR="000A593C" w:rsidRPr="005A7BEF" w:rsidRDefault="000A593C" w:rsidP="005A7BEF">
            <w:pPr>
              <w:rPr>
                <w:rFonts w:ascii="Arial" w:hAnsi="Arial" w:cs="Arial"/>
                <w:sz w:val="18"/>
                <w:szCs w:val="18"/>
              </w:rPr>
            </w:pPr>
            <w:r w:rsidRPr="005A7BEF">
              <w:rPr>
                <w:rFonts w:ascii="Arial" w:hAnsi="Arial" w:cs="Arial"/>
                <w:sz w:val="18"/>
                <w:szCs w:val="18"/>
              </w:rPr>
              <w:t>Akape</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77BD83C8"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3C757CD4"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6.22</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02429D86" w14:textId="77777777" w:rsidR="000A593C" w:rsidRPr="005A7BEF" w:rsidRDefault="000A593C" w:rsidP="005A7BEF">
            <w:pPr>
              <w:rPr>
                <w:rFonts w:ascii="Arial" w:hAnsi="Arial" w:cs="Arial"/>
                <w:sz w:val="18"/>
                <w:szCs w:val="18"/>
              </w:rPr>
            </w:pPr>
            <w:r w:rsidRPr="005A7BEF">
              <w:rPr>
                <w:rFonts w:ascii="Arial" w:hAnsi="Arial" w:cs="Arial"/>
                <w:sz w:val="18"/>
                <w:szCs w:val="18"/>
              </w:rPr>
              <w:t>round Up</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50A1BC40"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67BFC149"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7.56</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4266FCCA" w14:textId="77777777" w:rsidR="000A593C" w:rsidRPr="005A7BEF" w:rsidRDefault="000A593C" w:rsidP="005A7BEF">
            <w:pPr>
              <w:rPr>
                <w:rFonts w:ascii="Arial" w:hAnsi="Arial" w:cs="Arial"/>
                <w:sz w:val="18"/>
                <w:szCs w:val="18"/>
              </w:rPr>
            </w:pPr>
            <w:r w:rsidRPr="005A7BEF">
              <w:rPr>
                <w:rFonts w:ascii="Arial" w:hAnsi="Arial" w:cs="Arial"/>
                <w:sz w:val="18"/>
                <w:szCs w:val="18"/>
              </w:rPr>
              <w:t>makhteshim agan</w:t>
            </w:r>
          </w:p>
        </w:tc>
      </w:tr>
      <w:tr w:rsidR="009730D0" w:rsidRPr="005A7BEF" w14:paraId="45233A7E"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0DBD6CD7"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t>1.2</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37053A64" w14:textId="77777777" w:rsidR="000A593C" w:rsidRPr="005A7BEF" w:rsidRDefault="000A593C" w:rsidP="005A7BEF">
            <w:pPr>
              <w:rPr>
                <w:rFonts w:ascii="Arial" w:hAnsi="Arial" w:cs="Arial"/>
                <w:sz w:val="18"/>
                <w:szCs w:val="18"/>
              </w:rPr>
            </w:pPr>
            <w:r w:rsidRPr="005A7BEF">
              <w:rPr>
                <w:rFonts w:ascii="Arial" w:hAnsi="Arial" w:cs="Arial"/>
                <w:sz w:val="18"/>
                <w:szCs w:val="18"/>
              </w:rPr>
              <w:t>muriate of potash</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5E9DD057"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674E746B"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3.12</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47D50C68" w14:textId="77777777" w:rsidR="000A593C" w:rsidRPr="005A7BEF" w:rsidRDefault="000A593C" w:rsidP="005A7BEF">
            <w:pPr>
              <w:rPr>
                <w:rFonts w:ascii="Arial" w:hAnsi="Arial" w:cs="Arial"/>
                <w:sz w:val="18"/>
                <w:szCs w:val="18"/>
              </w:rPr>
            </w:pPr>
            <w:r w:rsidRPr="005A7BEF">
              <w:rPr>
                <w:rFonts w:ascii="Arial" w:hAnsi="Arial" w:cs="Arial"/>
                <w:sz w:val="18"/>
                <w:szCs w:val="18"/>
              </w:rPr>
              <w:t>akate master</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5349BBF6"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4EBC9F76"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6.23</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353E5C91" w14:textId="77777777" w:rsidR="000A593C" w:rsidRPr="005A7BEF" w:rsidRDefault="000A593C" w:rsidP="005A7BEF">
            <w:pPr>
              <w:rPr>
                <w:rFonts w:ascii="Arial" w:hAnsi="Arial" w:cs="Arial"/>
                <w:sz w:val="18"/>
                <w:szCs w:val="18"/>
              </w:rPr>
            </w:pPr>
            <w:r w:rsidRPr="005A7BEF">
              <w:rPr>
                <w:rFonts w:ascii="Arial" w:hAnsi="Arial" w:cs="Arial"/>
                <w:sz w:val="18"/>
                <w:szCs w:val="18"/>
              </w:rPr>
              <w:t>2-4,D</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3471F354"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1290B064"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7.57</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53CB9BC2" w14:textId="77777777" w:rsidR="000A593C" w:rsidRPr="005A7BEF" w:rsidRDefault="000A593C" w:rsidP="005A7BEF">
            <w:pPr>
              <w:rPr>
                <w:rFonts w:ascii="Arial" w:hAnsi="Arial" w:cs="Arial"/>
                <w:sz w:val="18"/>
                <w:szCs w:val="18"/>
              </w:rPr>
            </w:pPr>
            <w:r w:rsidRPr="005A7BEF">
              <w:rPr>
                <w:rFonts w:ascii="Arial" w:hAnsi="Arial" w:cs="Arial"/>
                <w:sz w:val="18"/>
                <w:szCs w:val="18"/>
              </w:rPr>
              <w:t>sidako</w:t>
            </w:r>
          </w:p>
        </w:tc>
      </w:tr>
      <w:tr w:rsidR="009730D0" w:rsidRPr="005A7BEF" w14:paraId="68ECACBA"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7387C584"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t>1.3</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3AB15FAD" w14:textId="77777777" w:rsidR="000A593C" w:rsidRPr="005A7BEF" w:rsidRDefault="000A593C" w:rsidP="005A7BEF">
            <w:pPr>
              <w:rPr>
                <w:rFonts w:ascii="Arial" w:hAnsi="Arial" w:cs="Arial"/>
                <w:sz w:val="18"/>
                <w:szCs w:val="18"/>
              </w:rPr>
            </w:pPr>
            <w:r w:rsidRPr="005A7BEF">
              <w:rPr>
                <w:rFonts w:ascii="Arial" w:hAnsi="Arial" w:cs="Arial"/>
                <w:sz w:val="18"/>
                <w:szCs w:val="18"/>
              </w:rPr>
              <w:t>NPK</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41B03A1A"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20B1D183"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3.13</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60BF4ECD" w14:textId="77777777" w:rsidR="000A593C" w:rsidRPr="005A7BEF" w:rsidRDefault="000A593C" w:rsidP="005A7BEF">
            <w:pPr>
              <w:rPr>
                <w:rFonts w:ascii="Arial" w:hAnsi="Arial" w:cs="Arial"/>
                <w:sz w:val="18"/>
                <w:szCs w:val="18"/>
              </w:rPr>
            </w:pPr>
            <w:r w:rsidRPr="005A7BEF">
              <w:rPr>
                <w:rFonts w:ascii="Arial" w:hAnsi="Arial" w:cs="Arial"/>
                <w:sz w:val="18"/>
                <w:szCs w:val="18"/>
              </w:rPr>
              <w:t>cydin super</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263F01DD"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5A374AA2"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6.24</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16371068" w14:textId="77777777" w:rsidR="000A593C" w:rsidRPr="005A7BEF" w:rsidRDefault="000A593C" w:rsidP="005A7BEF">
            <w:pPr>
              <w:rPr>
                <w:rFonts w:ascii="Arial" w:hAnsi="Arial" w:cs="Arial"/>
                <w:sz w:val="18"/>
                <w:szCs w:val="18"/>
              </w:rPr>
            </w:pPr>
            <w:r w:rsidRPr="005A7BEF">
              <w:rPr>
                <w:rFonts w:ascii="Arial" w:hAnsi="Arial" w:cs="Arial"/>
                <w:sz w:val="18"/>
                <w:szCs w:val="18"/>
              </w:rPr>
              <w:t>glyphosphate</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597D1A4E"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2F6708D7"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7.58</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1ECAE62A" w14:textId="77777777" w:rsidR="000A593C" w:rsidRPr="005A7BEF" w:rsidRDefault="000A593C" w:rsidP="005A7BEF">
            <w:pPr>
              <w:rPr>
                <w:rFonts w:ascii="Arial" w:hAnsi="Arial" w:cs="Arial"/>
                <w:sz w:val="18"/>
                <w:szCs w:val="18"/>
              </w:rPr>
            </w:pPr>
            <w:r w:rsidRPr="005A7BEF">
              <w:rPr>
                <w:rFonts w:ascii="Arial" w:hAnsi="Arial" w:cs="Arial"/>
                <w:sz w:val="18"/>
                <w:szCs w:val="18"/>
              </w:rPr>
              <w:t>wienco</w:t>
            </w:r>
          </w:p>
        </w:tc>
      </w:tr>
      <w:tr w:rsidR="009730D0" w:rsidRPr="005A7BEF" w14:paraId="0A5D2377" w14:textId="77777777" w:rsidTr="00962CD0">
        <w:trPr>
          <w:trHeight w:val="266"/>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5AAB42BF"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t>1.4</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772C77CB" w14:textId="77777777" w:rsidR="000A593C" w:rsidRPr="005A7BEF" w:rsidRDefault="000A593C" w:rsidP="005A7BEF">
            <w:pPr>
              <w:rPr>
                <w:rFonts w:ascii="Arial" w:hAnsi="Arial" w:cs="Arial"/>
                <w:sz w:val="18"/>
                <w:szCs w:val="18"/>
              </w:rPr>
            </w:pPr>
            <w:r w:rsidRPr="005A7BEF">
              <w:rPr>
                <w:rFonts w:ascii="Arial" w:hAnsi="Arial" w:cs="Arial"/>
                <w:sz w:val="18"/>
                <w:szCs w:val="18"/>
              </w:rPr>
              <w:t>Triple super phosphate</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7FFCA1DA"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19DA12D2"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3.14</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5E10C80C" w14:textId="77777777" w:rsidR="000A593C" w:rsidRPr="005A7BEF" w:rsidRDefault="000A593C" w:rsidP="005A7BEF">
            <w:pPr>
              <w:rPr>
                <w:rFonts w:ascii="Arial" w:hAnsi="Arial" w:cs="Arial"/>
                <w:sz w:val="18"/>
                <w:szCs w:val="18"/>
              </w:rPr>
            </w:pPr>
            <w:r w:rsidRPr="005A7BEF">
              <w:rPr>
                <w:rFonts w:ascii="Arial" w:hAnsi="Arial" w:cs="Arial"/>
                <w:sz w:val="18"/>
                <w:szCs w:val="18"/>
              </w:rPr>
              <w:t>Detapaz</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44D75252"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137DE517"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6.25</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5FCA59E7" w14:textId="77777777" w:rsidR="000A593C" w:rsidRPr="005A7BEF" w:rsidRDefault="000A593C" w:rsidP="005A7BEF">
            <w:pPr>
              <w:rPr>
                <w:rFonts w:ascii="Arial" w:hAnsi="Arial" w:cs="Arial"/>
                <w:sz w:val="18"/>
                <w:szCs w:val="18"/>
              </w:rPr>
            </w:pPr>
            <w:r w:rsidRPr="005A7BEF">
              <w:rPr>
                <w:rFonts w:ascii="Arial" w:hAnsi="Arial" w:cs="Arial"/>
                <w:sz w:val="18"/>
                <w:szCs w:val="18"/>
              </w:rPr>
              <w:t>gramobest</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70E7D5BF"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08FFF0A2"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7.59</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5DBF2E39" w14:textId="77777777" w:rsidR="000A593C" w:rsidRPr="005A7BEF" w:rsidRDefault="000A593C" w:rsidP="005A7BEF">
            <w:pPr>
              <w:rPr>
                <w:rFonts w:ascii="Arial" w:hAnsi="Arial" w:cs="Arial"/>
                <w:sz w:val="18"/>
                <w:szCs w:val="18"/>
              </w:rPr>
            </w:pPr>
            <w:r w:rsidRPr="005A7BEF">
              <w:rPr>
                <w:rFonts w:ascii="Arial" w:hAnsi="Arial" w:cs="Arial"/>
                <w:sz w:val="18"/>
                <w:szCs w:val="18"/>
              </w:rPr>
              <w:t>YARA</w:t>
            </w:r>
          </w:p>
        </w:tc>
      </w:tr>
      <w:tr w:rsidR="009730D0" w:rsidRPr="005A7BEF" w14:paraId="59B27642" w14:textId="77777777" w:rsidTr="00962CD0">
        <w:trPr>
          <w:trHeight w:val="281"/>
        </w:trPr>
        <w:tc>
          <w:tcPr>
            <w:tcW w:w="404" w:type="pct"/>
            <w:tcBorders>
              <w:top w:val="nil"/>
              <w:left w:val="single" w:sz="4" w:space="0" w:color="auto"/>
              <w:bottom w:val="single" w:sz="4" w:space="0" w:color="auto"/>
            </w:tcBorders>
            <w:shd w:val="clear" w:color="auto" w:fill="auto"/>
            <w:noWrap/>
            <w:vAlign w:val="bottom"/>
            <w:hideMark/>
          </w:tcPr>
          <w:p w14:paraId="32264F25" w14:textId="77777777" w:rsidR="000A593C" w:rsidRPr="005A7BEF" w:rsidRDefault="000A593C" w:rsidP="005A7BEF">
            <w:pPr>
              <w:rPr>
                <w:rFonts w:ascii="Arial" w:hAnsi="Arial" w:cs="Arial"/>
                <w:sz w:val="18"/>
                <w:szCs w:val="18"/>
              </w:rPr>
            </w:pPr>
            <w:r w:rsidRPr="005A7BEF">
              <w:rPr>
                <w:rFonts w:ascii="Arial" w:hAnsi="Arial" w:cs="Arial"/>
                <w:sz w:val="18"/>
                <w:szCs w:val="18"/>
              </w:rPr>
              <w:t>Herbicide</w:t>
            </w:r>
          </w:p>
        </w:tc>
        <w:tc>
          <w:tcPr>
            <w:tcW w:w="760" w:type="pct"/>
            <w:gridSpan w:val="2"/>
            <w:tcBorders>
              <w:top w:val="single" w:sz="4" w:space="0" w:color="auto"/>
              <w:bottom w:val="single" w:sz="4" w:space="0" w:color="auto"/>
              <w:right w:val="single" w:sz="4" w:space="0" w:color="auto"/>
            </w:tcBorders>
            <w:shd w:val="clear" w:color="auto" w:fill="auto"/>
            <w:noWrap/>
            <w:vAlign w:val="bottom"/>
            <w:hideMark/>
          </w:tcPr>
          <w:p w14:paraId="02B6F9CA"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40996877"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58496BE8"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3.15</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13BD897D" w14:textId="77777777" w:rsidR="000A593C" w:rsidRPr="005A7BEF" w:rsidRDefault="000A593C" w:rsidP="005A7BEF">
            <w:pPr>
              <w:rPr>
                <w:rFonts w:ascii="Arial" w:hAnsi="Arial" w:cs="Arial"/>
                <w:sz w:val="18"/>
                <w:szCs w:val="18"/>
              </w:rPr>
            </w:pPr>
            <w:r w:rsidRPr="005A7BEF">
              <w:rPr>
                <w:rFonts w:ascii="Arial" w:hAnsi="Arial" w:cs="Arial"/>
                <w:sz w:val="18"/>
                <w:szCs w:val="18"/>
              </w:rPr>
              <w:t>Dursban</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69502A98"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437EED2C"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6.26</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775D96A9" w14:textId="77777777" w:rsidR="000A593C" w:rsidRPr="005A7BEF" w:rsidRDefault="000A593C" w:rsidP="005A7BEF">
            <w:pPr>
              <w:rPr>
                <w:rFonts w:ascii="Arial" w:hAnsi="Arial" w:cs="Arial"/>
                <w:sz w:val="18"/>
                <w:szCs w:val="18"/>
              </w:rPr>
            </w:pPr>
            <w:r w:rsidRPr="005A7BEF">
              <w:rPr>
                <w:rFonts w:ascii="Arial" w:hAnsi="Arial" w:cs="Arial"/>
                <w:sz w:val="18"/>
                <w:szCs w:val="18"/>
              </w:rPr>
              <w:t>Nwura wura</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5C69BDE4"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5FA6AE44"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7.6</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187849C3" w14:textId="77777777" w:rsidR="000A593C" w:rsidRPr="005A7BEF" w:rsidRDefault="000A593C" w:rsidP="005A7BEF">
            <w:pPr>
              <w:rPr>
                <w:rFonts w:ascii="Arial" w:hAnsi="Arial" w:cs="Arial"/>
                <w:sz w:val="18"/>
                <w:szCs w:val="18"/>
              </w:rPr>
            </w:pPr>
            <w:r w:rsidRPr="005A7BEF">
              <w:rPr>
                <w:rFonts w:ascii="Arial" w:hAnsi="Arial" w:cs="Arial"/>
                <w:sz w:val="18"/>
                <w:szCs w:val="18"/>
              </w:rPr>
              <w:t>jramanzo</w:t>
            </w:r>
          </w:p>
        </w:tc>
      </w:tr>
      <w:tr w:rsidR="009730D0" w:rsidRPr="005A7BEF" w14:paraId="255C2684"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2E6FB990"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t>2.5</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0F2E9F42" w14:textId="77777777" w:rsidR="000A593C" w:rsidRPr="005A7BEF" w:rsidRDefault="000A593C" w:rsidP="005A7BEF">
            <w:pPr>
              <w:rPr>
                <w:rFonts w:ascii="Arial" w:hAnsi="Arial" w:cs="Arial"/>
                <w:sz w:val="18"/>
                <w:szCs w:val="18"/>
              </w:rPr>
            </w:pPr>
            <w:r w:rsidRPr="005A7BEF">
              <w:rPr>
                <w:rFonts w:ascii="Arial" w:hAnsi="Arial" w:cs="Arial"/>
                <w:sz w:val="18"/>
                <w:szCs w:val="18"/>
              </w:rPr>
              <w:t>Bendasin</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0AA06791"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46B1EF2E"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3.16</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333198D2" w14:textId="77777777" w:rsidR="000A593C" w:rsidRPr="005A7BEF" w:rsidRDefault="000A593C" w:rsidP="005A7BEF">
            <w:pPr>
              <w:rPr>
                <w:rFonts w:ascii="Arial" w:hAnsi="Arial" w:cs="Arial"/>
                <w:sz w:val="18"/>
                <w:szCs w:val="18"/>
              </w:rPr>
            </w:pPr>
            <w:r w:rsidRPr="005A7BEF">
              <w:rPr>
                <w:rFonts w:ascii="Arial" w:hAnsi="Arial" w:cs="Arial"/>
                <w:sz w:val="18"/>
                <w:szCs w:val="18"/>
              </w:rPr>
              <w:t>Karate</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10C0735A"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42160CFA"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6.27</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62FC9F05" w14:textId="77777777" w:rsidR="000A593C" w:rsidRPr="005A7BEF" w:rsidRDefault="000A593C" w:rsidP="005A7BEF">
            <w:pPr>
              <w:rPr>
                <w:rFonts w:ascii="Arial" w:hAnsi="Arial" w:cs="Arial"/>
                <w:sz w:val="18"/>
                <w:szCs w:val="18"/>
              </w:rPr>
            </w:pPr>
            <w:r w:rsidRPr="005A7BEF">
              <w:rPr>
                <w:rFonts w:ascii="Arial" w:hAnsi="Arial" w:cs="Arial"/>
                <w:sz w:val="18"/>
                <w:szCs w:val="18"/>
              </w:rPr>
              <w:t>paraquate</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106D789B"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52B89A77"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7.61</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0F0A9E00" w14:textId="77777777" w:rsidR="000A593C" w:rsidRPr="005A7BEF" w:rsidRDefault="000A593C" w:rsidP="005A7BEF">
            <w:pPr>
              <w:rPr>
                <w:rFonts w:ascii="Arial" w:hAnsi="Arial" w:cs="Arial"/>
                <w:sz w:val="18"/>
                <w:szCs w:val="18"/>
              </w:rPr>
            </w:pPr>
            <w:r w:rsidRPr="005A7BEF">
              <w:rPr>
                <w:rFonts w:ascii="Arial" w:hAnsi="Arial" w:cs="Arial"/>
                <w:sz w:val="18"/>
                <w:szCs w:val="18"/>
              </w:rPr>
              <w:t>wynna</w:t>
            </w:r>
          </w:p>
        </w:tc>
      </w:tr>
      <w:tr w:rsidR="009730D0" w:rsidRPr="005A7BEF" w14:paraId="3A97326A"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5B3E587D"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t>2.6</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01D598A4" w14:textId="77777777" w:rsidR="000A593C" w:rsidRPr="005A7BEF" w:rsidRDefault="000A593C" w:rsidP="005A7BEF">
            <w:pPr>
              <w:rPr>
                <w:rFonts w:ascii="Arial" w:hAnsi="Arial" w:cs="Arial"/>
                <w:sz w:val="18"/>
                <w:szCs w:val="18"/>
              </w:rPr>
            </w:pPr>
            <w:r w:rsidRPr="005A7BEF">
              <w:rPr>
                <w:rFonts w:ascii="Arial" w:hAnsi="Arial" w:cs="Arial"/>
                <w:sz w:val="18"/>
                <w:szCs w:val="18"/>
              </w:rPr>
              <w:t>delsate</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7A4D8E43"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0C579383"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3.17</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16C2B3AD" w14:textId="77777777" w:rsidR="000A593C" w:rsidRPr="005A7BEF" w:rsidRDefault="000A593C" w:rsidP="005A7BEF">
            <w:pPr>
              <w:rPr>
                <w:rFonts w:ascii="Arial" w:hAnsi="Arial" w:cs="Arial"/>
                <w:sz w:val="18"/>
                <w:szCs w:val="18"/>
              </w:rPr>
            </w:pPr>
            <w:r w:rsidRPr="005A7BEF">
              <w:rPr>
                <w:rFonts w:ascii="Arial" w:hAnsi="Arial" w:cs="Arial"/>
                <w:sz w:val="18"/>
                <w:szCs w:val="18"/>
              </w:rPr>
              <w:t>Pyrinex</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4673B855" w14:textId="77777777" w:rsidR="000A593C" w:rsidRPr="005A7BEF" w:rsidRDefault="000A593C" w:rsidP="005A7BEF">
            <w:pPr>
              <w:rPr>
                <w:rFonts w:ascii="Arial" w:hAnsi="Arial" w:cs="Arial"/>
                <w:sz w:val="18"/>
                <w:szCs w:val="18"/>
              </w:rPr>
            </w:pPr>
          </w:p>
        </w:tc>
        <w:tc>
          <w:tcPr>
            <w:tcW w:w="1009" w:type="pct"/>
            <w:gridSpan w:val="2"/>
            <w:tcBorders>
              <w:top w:val="nil"/>
              <w:left w:val="nil"/>
              <w:bottom w:val="single" w:sz="4" w:space="0" w:color="auto"/>
            </w:tcBorders>
            <w:shd w:val="clear" w:color="auto" w:fill="auto"/>
            <w:noWrap/>
            <w:vAlign w:val="bottom"/>
            <w:hideMark/>
          </w:tcPr>
          <w:p w14:paraId="60736F77" w14:textId="77777777" w:rsidR="000A593C" w:rsidRPr="005A7BEF" w:rsidRDefault="000A593C" w:rsidP="005A7BEF">
            <w:pPr>
              <w:rPr>
                <w:rFonts w:ascii="Arial" w:hAnsi="Arial" w:cs="Arial"/>
                <w:sz w:val="18"/>
                <w:szCs w:val="18"/>
              </w:rPr>
            </w:pPr>
            <w:r w:rsidRPr="005A7BEF">
              <w:rPr>
                <w:rFonts w:ascii="Arial" w:hAnsi="Arial" w:cs="Arial"/>
                <w:sz w:val="18"/>
                <w:szCs w:val="18"/>
              </w:rPr>
              <w:t>Other type or brand</w:t>
            </w:r>
          </w:p>
        </w:tc>
        <w:tc>
          <w:tcPr>
            <w:tcW w:w="304" w:type="pct"/>
            <w:tcBorders>
              <w:top w:val="single" w:sz="4" w:space="0" w:color="auto"/>
              <w:bottom w:val="single" w:sz="4" w:space="0" w:color="auto"/>
              <w:right w:val="single" w:sz="4" w:space="0" w:color="auto"/>
            </w:tcBorders>
            <w:shd w:val="clear" w:color="auto" w:fill="auto"/>
            <w:noWrap/>
            <w:vAlign w:val="bottom"/>
            <w:hideMark/>
          </w:tcPr>
          <w:p w14:paraId="47881939"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4B3C7640"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69914738"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7.62</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0566249C" w14:textId="77777777" w:rsidR="000A593C" w:rsidRPr="005A7BEF" w:rsidRDefault="000A593C" w:rsidP="005A7BEF">
            <w:pPr>
              <w:rPr>
                <w:rFonts w:ascii="Arial" w:hAnsi="Arial" w:cs="Arial"/>
                <w:sz w:val="18"/>
                <w:szCs w:val="18"/>
              </w:rPr>
            </w:pPr>
            <w:r w:rsidRPr="005A7BEF">
              <w:rPr>
                <w:rFonts w:ascii="Arial" w:hAnsi="Arial" w:cs="Arial"/>
                <w:sz w:val="18"/>
                <w:szCs w:val="18"/>
              </w:rPr>
              <w:t>conti</w:t>
            </w:r>
          </w:p>
        </w:tc>
      </w:tr>
      <w:tr w:rsidR="009730D0" w:rsidRPr="005A7BEF" w14:paraId="64C78C11"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5575D9C2"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t>2.7</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252FCBBC" w14:textId="77777777" w:rsidR="000A593C" w:rsidRPr="005A7BEF" w:rsidRDefault="000A593C" w:rsidP="005A7BEF">
            <w:pPr>
              <w:rPr>
                <w:rFonts w:ascii="Arial" w:hAnsi="Arial" w:cs="Arial"/>
                <w:sz w:val="18"/>
                <w:szCs w:val="18"/>
              </w:rPr>
            </w:pPr>
            <w:r w:rsidRPr="005A7BEF">
              <w:rPr>
                <w:rFonts w:ascii="Arial" w:hAnsi="Arial" w:cs="Arial"/>
                <w:sz w:val="18"/>
                <w:szCs w:val="18"/>
              </w:rPr>
              <w:t>glyphagon</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35A7A01F"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7AB6A145"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3.18</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4B55D65E" w14:textId="77777777" w:rsidR="000A593C" w:rsidRPr="005A7BEF" w:rsidRDefault="000A593C" w:rsidP="005A7BEF">
            <w:pPr>
              <w:rPr>
                <w:rFonts w:ascii="Arial" w:hAnsi="Arial" w:cs="Arial"/>
                <w:sz w:val="18"/>
                <w:szCs w:val="18"/>
              </w:rPr>
            </w:pPr>
            <w:r w:rsidRPr="005A7BEF">
              <w:rPr>
                <w:rFonts w:ascii="Arial" w:hAnsi="Arial" w:cs="Arial"/>
                <w:sz w:val="18"/>
                <w:szCs w:val="18"/>
              </w:rPr>
              <w:t>plan D</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370DA931"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22209CDC"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582E7884" w14:textId="77777777" w:rsidR="000A593C" w:rsidRPr="005A7BEF" w:rsidRDefault="000A593C" w:rsidP="005A7BEF">
            <w:pPr>
              <w:rPr>
                <w:rFonts w:ascii="Arial" w:hAnsi="Arial" w:cs="Arial"/>
                <w:sz w:val="18"/>
                <w:szCs w:val="18"/>
              </w:rPr>
            </w:pPr>
            <w:r w:rsidRPr="005A7BEF">
              <w:rPr>
                <w:rFonts w:ascii="Arial" w:hAnsi="Arial" w:cs="Arial"/>
                <w:sz w:val="18"/>
                <w:szCs w:val="18"/>
              </w:rPr>
              <w:t>sadut ridomil plus</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09D23C91"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616A4DA2"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7.63</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46311A37" w14:textId="77777777" w:rsidR="000A593C" w:rsidRPr="005A7BEF" w:rsidRDefault="000A593C" w:rsidP="005A7BEF">
            <w:pPr>
              <w:rPr>
                <w:rFonts w:ascii="Arial" w:hAnsi="Arial" w:cs="Arial"/>
                <w:sz w:val="18"/>
                <w:szCs w:val="18"/>
              </w:rPr>
            </w:pPr>
            <w:r w:rsidRPr="005A7BEF">
              <w:rPr>
                <w:rFonts w:ascii="Arial" w:hAnsi="Arial" w:cs="Arial"/>
                <w:sz w:val="18"/>
                <w:szCs w:val="18"/>
              </w:rPr>
              <w:t>deco</w:t>
            </w:r>
          </w:p>
        </w:tc>
      </w:tr>
      <w:tr w:rsidR="009730D0" w:rsidRPr="005A7BEF" w14:paraId="57D555D5"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56554B15"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t>2.8</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212E357B" w14:textId="77777777" w:rsidR="000A593C" w:rsidRPr="005A7BEF" w:rsidRDefault="000A593C" w:rsidP="005A7BEF">
            <w:pPr>
              <w:rPr>
                <w:rFonts w:ascii="Arial" w:hAnsi="Arial" w:cs="Arial"/>
                <w:sz w:val="18"/>
                <w:szCs w:val="18"/>
              </w:rPr>
            </w:pPr>
            <w:r w:rsidRPr="005A7BEF">
              <w:rPr>
                <w:rFonts w:ascii="Arial" w:hAnsi="Arial" w:cs="Arial"/>
                <w:sz w:val="18"/>
                <w:szCs w:val="18"/>
              </w:rPr>
              <w:t>pilasate</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04C662CA" w14:textId="77777777" w:rsidR="000A593C" w:rsidRPr="005A7BEF" w:rsidRDefault="000A593C" w:rsidP="005A7BEF">
            <w:pPr>
              <w:rPr>
                <w:rFonts w:ascii="Arial" w:hAnsi="Arial" w:cs="Arial"/>
                <w:sz w:val="18"/>
                <w:szCs w:val="18"/>
              </w:rPr>
            </w:pPr>
          </w:p>
        </w:tc>
        <w:tc>
          <w:tcPr>
            <w:tcW w:w="605" w:type="pct"/>
            <w:gridSpan w:val="2"/>
            <w:tcBorders>
              <w:top w:val="nil"/>
              <w:left w:val="nil"/>
              <w:bottom w:val="single" w:sz="4" w:space="0" w:color="auto"/>
            </w:tcBorders>
            <w:shd w:val="clear" w:color="auto" w:fill="auto"/>
            <w:noWrap/>
            <w:vAlign w:val="bottom"/>
            <w:hideMark/>
          </w:tcPr>
          <w:p w14:paraId="49C88E36"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organic insecticide</w:t>
            </w:r>
          </w:p>
        </w:tc>
        <w:tc>
          <w:tcPr>
            <w:tcW w:w="355" w:type="pct"/>
            <w:gridSpan w:val="2"/>
            <w:tcBorders>
              <w:top w:val="single" w:sz="4" w:space="0" w:color="auto"/>
              <w:bottom w:val="single" w:sz="4" w:space="0" w:color="auto"/>
              <w:right w:val="single" w:sz="4" w:space="0" w:color="auto"/>
            </w:tcBorders>
            <w:shd w:val="clear" w:color="auto" w:fill="auto"/>
            <w:noWrap/>
            <w:vAlign w:val="bottom"/>
            <w:hideMark/>
          </w:tcPr>
          <w:p w14:paraId="2E049B9D"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01D2A264"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08AC8D54"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7.51</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5EB68F6E" w14:textId="77777777" w:rsidR="000A593C" w:rsidRPr="005A7BEF" w:rsidRDefault="000A593C" w:rsidP="005A7BEF">
            <w:pPr>
              <w:rPr>
                <w:rFonts w:ascii="Arial" w:hAnsi="Arial" w:cs="Arial"/>
                <w:sz w:val="18"/>
                <w:szCs w:val="18"/>
              </w:rPr>
            </w:pPr>
            <w:r w:rsidRPr="005A7BEF">
              <w:rPr>
                <w:rFonts w:ascii="Arial" w:hAnsi="Arial" w:cs="Arial"/>
                <w:sz w:val="18"/>
                <w:szCs w:val="18"/>
              </w:rPr>
              <w:t>aglow agric products</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1CA95D79"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2873B271"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7.64</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79915776" w14:textId="77777777" w:rsidR="000A593C" w:rsidRPr="005A7BEF" w:rsidRDefault="000A593C" w:rsidP="005A7BEF">
            <w:pPr>
              <w:rPr>
                <w:rFonts w:ascii="Arial" w:hAnsi="Arial" w:cs="Arial"/>
                <w:sz w:val="18"/>
                <w:szCs w:val="18"/>
              </w:rPr>
            </w:pPr>
            <w:r w:rsidRPr="005A7BEF">
              <w:rPr>
                <w:rFonts w:ascii="Arial" w:hAnsi="Arial" w:cs="Arial"/>
                <w:sz w:val="18"/>
                <w:szCs w:val="18"/>
              </w:rPr>
              <w:t>cocofed</w:t>
            </w:r>
          </w:p>
        </w:tc>
      </w:tr>
      <w:tr w:rsidR="009730D0" w:rsidRPr="005A7BEF" w14:paraId="6A85421C"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2E4AB1E8"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t>2.9</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0297EFD8" w14:textId="77777777" w:rsidR="000A593C" w:rsidRPr="005A7BEF" w:rsidRDefault="000A593C" w:rsidP="005A7BEF">
            <w:pPr>
              <w:rPr>
                <w:rFonts w:ascii="Arial" w:hAnsi="Arial" w:cs="Arial"/>
                <w:sz w:val="18"/>
                <w:szCs w:val="18"/>
              </w:rPr>
            </w:pPr>
            <w:r w:rsidRPr="005A7BEF">
              <w:rPr>
                <w:rFonts w:ascii="Arial" w:hAnsi="Arial" w:cs="Arial"/>
                <w:sz w:val="18"/>
                <w:szCs w:val="18"/>
              </w:rPr>
              <w:t>sarosate</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19D8EDCA"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32271A54"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4.19</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2129DEFC" w14:textId="77777777" w:rsidR="000A593C" w:rsidRPr="005A7BEF" w:rsidRDefault="000A593C" w:rsidP="005A7BEF">
            <w:pPr>
              <w:rPr>
                <w:rFonts w:ascii="Arial" w:hAnsi="Arial" w:cs="Arial"/>
                <w:sz w:val="18"/>
                <w:szCs w:val="18"/>
              </w:rPr>
            </w:pPr>
            <w:r w:rsidRPr="005A7BEF">
              <w:rPr>
                <w:rFonts w:ascii="Arial" w:hAnsi="Arial" w:cs="Arial"/>
                <w:sz w:val="18"/>
                <w:szCs w:val="18"/>
              </w:rPr>
              <w:t>Attack</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5E5C348C"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1258D83F"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7.52</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756CA640" w14:textId="77777777" w:rsidR="000A593C" w:rsidRPr="005A7BEF" w:rsidRDefault="000A593C" w:rsidP="005A7BEF">
            <w:pPr>
              <w:rPr>
                <w:rFonts w:ascii="Arial" w:hAnsi="Arial" w:cs="Arial"/>
                <w:sz w:val="18"/>
                <w:szCs w:val="18"/>
              </w:rPr>
            </w:pPr>
            <w:r w:rsidRPr="005A7BEF">
              <w:rPr>
                <w:rFonts w:ascii="Arial" w:hAnsi="Arial" w:cs="Arial"/>
                <w:sz w:val="18"/>
                <w:szCs w:val="18"/>
              </w:rPr>
              <w:t>agrimate</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6432DC62"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0E3D949D"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7.65</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6B7B0BEC" w14:textId="77777777" w:rsidR="000A593C" w:rsidRPr="005A7BEF" w:rsidRDefault="000A593C" w:rsidP="005A7BEF">
            <w:pPr>
              <w:rPr>
                <w:rFonts w:ascii="Arial" w:hAnsi="Arial" w:cs="Arial"/>
                <w:sz w:val="18"/>
                <w:szCs w:val="18"/>
              </w:rPr>
            </w:pPr>
            <w:r w:rsidRPr="005A7BEF">
              <w:rPr>
                <w:rFonts w:ascii="Arial" w:hAnsi="Arial" w:cs="Arial"/>
                <w:sz w:val="18"/>
                <w:szCs w:val="18"/>
              </w:rPr>
              <w:t>ceresoemp</w:t>
            </w:r>
          </w:p>
        </w:tc>
      </w:tr>
      <w:tr w:rsidR="009730D0" w:rsidRPr="005A7BEF" w14:paraId="3E4D1C85"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1546233C" w14:textId="77777777" w:rsidR="000A593C" w:rsidRPr="005A7BEF" w:rsidRDefault="000A593C" w:rsidP="005A7BEF">
            <w:pPr>
              <w:jc w:val="right"/>
              <w:rPr>
                <w:rFonts w:ascii="Arial" w:hAnsi="Arial" w:cs="Arial"/>
                <w:sz w:val="18"/>
                <w:szCs w:val="18"/>
              </w:rPr>
            </w:pPr>
            <w:r w:rsidRPr="005A7BEF">
              <w:rPr>
                <w:rFonts w:ascii="Arial" w:hAnsi="Arial" w:cs="Arial"/>
                <w:sz w:val="18"/>
                <w:szCs w:val="18"/>
              </w:rPr>
              <w:lastRenderedPageBreak/>
              <w:t>2.1</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3EC28053" w14:textId="77777777" w:rsidR="000A593C" w:rsidRPr="005A7BEF" w:rsidRDefault="000A593C" w:rsidP="005A7BEF">
            <w:pPr>
              <w:rPr>
                <w:rFonts w:ascii="Arial" w:hAnsi="Arial" w:cs="Arial"/>
                <w:sz w:val="18"/>
                <w:szCs w:val="18"/>
              </w:rPr>
            </w:pPr>
            <w:r w:rsidRPr="005A7BEF">
              <w:rPr>
                <w:rFonts w:ascii="Arial" w:hAnsi="Arial" w:cs="Arial"/>
                <w:sz w:val="18"/>
                <w:szCs w:val="18"/>
              </w:rPr>
              <w:t>terbulor</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46C1CD96" w14:textId="77777777" w:rsidR="000A593C" w:rsidRPr="005A7BEF" w:rsidRDefault="000A593C" w:rsidP="005A7BEF">
            <w:pPr>
              <w:rPr>
                <w:rFonts w:ascii="Arial" w:hAnsi="Arial" w:cs="Arial"/>
                <w:sz w:val="18"/>
                <w:szCs w:val="18"/>
              </w:rPr>
            </w:pPr>
          </w:p>
        </w:tc>
        <w:tc>
          <w:tcPr>
            <w:tcW w:w="806" w:type="pct"/>
            <w:gridSpan w:val="3"/>
            <w:tcBorders>
              <w:top w:val="nil"/>
              <w:left w:val="nil"/>
              <w:bottom w:val="single" w:sz="4" w:space="0" w:color="auto"/>
            </w:tcBorders>
            <w:shd w:val="clear" w:color="auto" w:fill="auto"/>
            <w:noWrap/>
            <w:vAlign w:val="bottom"/>
            <w:hideMark/>
          </w:tcPr>
          <w:p w14:paraId="13F8E0BE"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selective weedicide</w:t>
            </w:r>
          </w:p>
        </w:tc>
        <w:tc>
          <w:tcPr>
            <w:tcW w:w="154" w:type="pct"/>
            <w:tcBorders>
              <w:top w:val="single" w:sz="4" w:space="0" w:color="auto"/>
              <w:bottom w:val="single" w:sz="4" w:space="0" w:color="auto"/>
              <w:right w:val="single" w:sz="4" w:space="0" w:color="auto"/>
            </w:tcBorders>
            <w:shd w:val="clear" w:color="auto" w:fill="auto"/>
            <w:noWrap/>
            <w:vAlign w:val="bottom"/>
            <w:hideMark/>
          </w:tcPr>
          <w:p w14:paraId="4DD2860E"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206DA74C"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29B7CAC7"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7.53</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0AEB08AA" w14:textId="77777777" w:rsidR="000A593C" w:rsidRPr="005A7BEF" w:rsidRDefault="000A593C" w:rsidP="005A7BEF">
            <w:pPr>
              <w:rPr>
                <w:rFonts w:ascii="Arial" w:hAnsi="Arial" w:cs="Arial"/>
                <w:sz w:val="18"/>
                <w:szCs w:val="18"/>
              </w:rPr>
            </w:pPr>
            <w:r w:rsidRPr="005A7BEF">
              <w:rPr>
                <w:rFonts w:ascii="Arial" w:hAnsi="Arial" w:cs="Arial"/>
                <w:sz w:val="18"/>
                <w:szCs w:val="18"/>
              </w:rPr>
              <w:t>arrow</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75B82976"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351B8D8D"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7.95</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7D123375" w14:textId="77777777" w:rsidR="000A593C" w:rsidRPr="005A7BEF" w:rsidRDefault="000A593C" w:rsidP="005A7BEF">
            <w:pPr>
              <w:rPr>
                <w:rFonts w:ascii="Arial" w:hAnsi="Arial" w:cs="Arial"/>
                <w:sz w:val="18"/>
                <w:szCs w:val="18"/>
              </w:rPr>
            </w:pPr>
            <w:r w:rsidRPr="005A7BEF">
              <w:rPr>
                <w:rFonts w:ascii="Arial" w:hAnsi="Arial" w:cs="Arial"/>
                <w:sz w:val="18"/>
                <w:szCs w:val="18"/>
              </w:rPr>
              <w:t>other specify</w:t>
            </w:r>
          </w:p>
        </w:tc>
      </w:tr>
      <w:tr w:rsidR="009730D0" w:rsidRPr="005A7BEF" w14:paraId="5B5A7105"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2F4BEE76"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0F07FE09"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40A95897"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3BB870F9"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5.2</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2DD2CB50" w14:textId="77777777" w:rsidR="000A593C" w:rsidRPr="005A7BEF" w:rsidRDefault="000A593C" w:rsidP="005A7BEF">
            <w:pPr>
              <w:rPr>
                <w:rFonts w:ascii="Arial" w:hAnsi="Arial" w:cs="Arial"/>
                <w:sz w:val="18"/>
                <w:szCs w:val="18"/>
              </w:rPr>
            </w:pPr>
            <w:r w:rsidRPr="005A7BEF">
              <w:rPr>
                <w:rFonts w:ascii="Arial" w:hAnsi="Arial" w:cs="Arial"/>
                <w:sz w:val="18"/>
                <w:szCs w:val="18"/>
              </w:rPr>
              <w:t>Atrazine</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0ACE8126"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2F3D546A"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7.54</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5EDC3688" w14:textId="77777777" w:rsidR="000A593C" w:rsidRPr="005A7BEF" w:rsidRDefault="000A593C" w:rsidP="005A7BEF">
            <w:pPr>
              <w:rPr>
                <w:rFonts w:ascii="Arial" w:hAnsi="Arial" w:cs="Arial"/>
                <w:sz w:val="18"/>
                <w:szCs w:val="18"/>
              </w:rPr>
            </w:pPr>
            <w:r w:rsidRPr="005A7BEF">
              <w:rPr>
                <w:rFonts w:ascii="Arial" w:hAnsi="Arial" w:cs="Arial"/>
                <w:sz w:val="18"/>
                <w:szCs w:val="18"/>
              </w:rPr>
              <w:t>dizengoff</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4124D8F2"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3DA39814"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7.98</w:t>
            </w: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480DFAC7" w14:textId="77777777" w:rsidR="000A593C" w:rsidRPr="005A7BEF" w:rsidRDefault="000A593C" w:rsidP="005A7BEF">
            <w:pPr>
              <w:rPr>
                <w:rFonts w:ascii="Arial" w:hAnsi="Arial" w:cs="Arial"/>
                <w:sz w:val="18"/>
                <w:szCs w:val="18"/>
              </w:rPr>
            </w:pPr>
            <w:r w:rsidRPr="005A7BEF">
              <w:rPr>
                <w:rFonts w:ascii="Arial" w:hAnsi="Arial" w:cs="Arial"/>
                <w:sz w:val="18"/>
                <w:szCs w:val="18"/>
              </w:rPr>
              <w:t>Don't know</w:t>
            </w:r>
          </w:p>
        </w:tc>
      </w:tr>
      <w:tr w:rsidR="009730D0" w:rsidRPr="005A7BEF" w14:paraId="687CE1A1" w14:textId="77777777" w:rsidTr="00962CD0">
        <w:trPr>
          <w:trHeight w:val="281"/>
        </w:trPr>
        <w:tc>
          <w:tcPr>
            <w:tcW w:w="404" w:type="pct"/>
            <w:tcBorders>
              <w:top w:val="nil"/>
              <w:left w:val="single" w:sz="4" w:space="0" w:color="auto"/>
              <w:bottom w:val="single" w:sz="4" w:space="0" w:color="auto"/>
              <w:right w:val="single" w:sz="4" w:space="0" w:color="auto"/>
            </w:tcBorders>
            <w:shd w:val="clear" w:color="auto" w:fill="auto"/>
            <w:noWrap/>
            <w:vAlign w:val="bottom"/>
            <w:hideMark/>
          </w:tcPr>
          <w:p w14:paraId="37AEA6A8"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760" w:type="pct"/>
            <w:gridSpan w:val="2"/>
            <w:tcBorders>
              <w:top w:val="nil"/>
              <w:left w:val="nil"/>
              <w:bottom w:val="single" w:sz="4" w:space="0" w:color="auto"/>
              <w:right w:val="single" w:sz="4" w:space="0" w:color="auto"/>
            </w:tcBorders>
            <w:shd w:val="clear" w:color="auto" w:fill="auto"/>
            <w:noWrap/>
            <w:vAlign w:val="bottom"/>
            <w:hideMark/>
          </w:tcPr>
          <w:p w14:paraId="423C4CB4"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1E576EC8"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1B41BCE2"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5.21</w:t>
            </w:r>
          </w:p>
        </w:tc>
        <w:tc>
          <w:tcPr>
            <w:tcW w:w="556" w:type="pct"/>
            <w:gridSpan w:val="3"/>
            <w:tcBorders>
              <w:top w:val="nil"/>
              <w:left w:val="nil"/>
              <w:bottom w:val="single" w:sz="4" w:space="0" w:color="auto"/>
              <w:right w:val="single" w:sz="4" w:space="0" w:color="auto"/>
            </w:tcBorders>
            <w:shd w:val="clear" w:color="auto" w:fill="auto"/>
            <w:noWrap/>
            <w:vAlign w:val="bottom"/>
            <w:hideMark/>
          </w:tcPr>
          <w:p w14:paraId="43F7F5DB" w14:textId="77777777" w:rsidR="000A593C" w:rsidRPr="005A7BEF" w:rsidRDefault="000A593C" w:rsidP="005A7BEF">
            <w:pPr>
              <w:rPr>
                <w:rFonts w:ascii="Arial" w:hAnsi="Arial" w:cs="Arial"/>
                <w:sz w:val="18"/>
                <w:szCs w:val="18"/>
              </w:rPr>
            </w:pPr>
            <w:r w:rsidRPr="005A7BEF">
              <w:rPr>
                <w:rFonts w:ascii="Arial" w:hAnsi="Arial" w:cs="Arial"/>
                <w:sz w:val="18"/>
                <w:szCs w:val="18"/>
              </w:rPr>
              <w:t>Sunphosphate</w:t>
            </w:r>
          </w:p>
        </w:tc>
        <w:tc>
          <w:tcPr>
            <w:tcW w:w="102" w:type="pct"/>
            <w:vMerge/>
            <w:tcBorders>
              <w:top w:val="single" w:sz="4" w:space="0" w:color="auto"/>
              <w:left w:val="single" w:sz="4" w:space="0" w:color="auto"/>
              <w:bottom w:val="single" w:sz="4" w:space="0" w:color="000000"/>
              <w:right w:val="single" w:sz="4" w:space="0" w:color="auto"/>
            </w:tcBorders>
            <w:vAlign w:val="center"/>
            <w:hideMark/>
          </w:tcPr>
          <w:p w14:paraId="1A9F9E8A" w14:textId="77777777" w:rsidR="000A593C" w:rsidRPr="005A7BEF" w:rsidRDefault="000A593C" w:rsidP="005A7BEF">
            <w:pPr>
              <w:rPr>
                <w:rFonts w:ascii="Arial" w:hAnsi="Arial" w:cs="Arial"/>
                <w:sz w:val="18"/>
                <w:szCs w:val="18"/>
              </w:rPr>
            </w:pPr>
          </w:p>
        </w:tc>
        <w:tc>
          <w:tcPr>
            <w:tcW w:w="505" w:type="pct"/>
            <w:tcBorders>
              <w:top w:val="nil"/>
              <w:left w:val="nil"/>
              <w:bottom w:val="single" w:sz="4" w:space="0" w:color="auto"/>
              <w:right w:val="single" w:sz="4" w:space="0" w:color="auto"/>
            </w:tcBorders>
            <w:shd w:val="clear" w:color="auto" w:fill="auto"/>
            <w:noWrap/>
            <w:vAlign w:val="bottom"/>
            <w:hideMark/>
          </w:tcPr>
          <w:p w14:paraId="7891CEA6" w14:textId="77777777" w:rsidR="000A593C" w:rsidRPr="005A7BEF" w:rsidRDefault="000A593C" w:rsidP="005A7BEF">
            <w:pPr>
              <w:jc w:val="center"/>
              <w:rPr>
                <w:rFonts w:ascii="Arial" w:hAnsi="Arial" w:cs="Arial"/>
                <w:sz w:val="18"/>
                <w:szCs w:val="18"/>
              </w:rPr>
            </w:pPr>
            <w:r w:rsidRPr="005A7BEF">
              <w:rPr>
                <w:rFonts w:ascii="Arial" w:hAnsi="Arial" w:cs="Arial"/>
                <w:sz w:val="18"/>
                <w:szCs w:val="18"/>
              </w:rPr>
              <w:t>7.55</w:t>
            </w:r>
          </w:p>
        </w:tc>
        <w:tc>
          <w:tcPr>
            <w:tcW w:w="808" w:type="pct"/>
            <w:gridSpan w:val="2"/>
            <w:tcBorders>
              <w:top w:val="nil"/>
              <w:left w:val="nil"/>
              <w:bottom w:val="single" w:sz="4" w:space="0" w:color="auto"/>
              <w:right w:val="single" w:sz="4" w:space="0" w:color="auto"/>
            </w:tcBorders>
            <w:shd w:val="clear" w:color="auto" w:fill="auto"/>
            <w:noWrap/>
            <w:vAlign w:val="bottom"/>
            <w:hideMark/>
          </w:tcPr>
          <w:p w14:paraId="0CB1B131" w14:textId="77777777" w:rsidR="000A593C" w:rsidRPr="005A7BEF" w:rsidRDefault="000A593C" w:rsidP="005A7BEF">
            <w:pPr>
              <w:rPr>
                <w:rFonts w:ascii="Arial" w:hAnsi="Arial" w:cs="Arial"/>
                <w:sz w:val="18"/>
                <w:szCs w:val="18"/>
              </w:rPr>
            </w:pPr>
            <w:r w:rsidRPr="005A7BEF">
              <w:rPr>
                <w:rFonts w:ascii="Arial" w:hAnsi="Arial" w:cs="Arial"/>
                <w:sz w:val="18"/>
                <w:szCs w:val="18"/>
              </w:rPr>
              <w:t>golden stork</w:t>
            </w:r>
          </w:p>
        </w:tc>
        <w:tc>
          <w:tcPr>
            <w:tcW w:w="101" w:type="pct"/>
            <w:vMerge/>
            <w:tcBorders>
              <w:top w:val="single" w:sz="4" w:space="0" w:color="auto"/>
              <w:left w:val="single" w:sz="4" w:space="0" w:color="auto"/>
              <w:bottom w:val="single" w:sz="4" w:space="0" w:color="000000"/>
              <w:right w:val="single" w:sz="4" w:space="0" w:color="auto"/>
            </w:tcBorders>
            <w:vAlign w:val="center"/>
            <w:hideMark/>
          </w:tcPr>
          <w:p w14:paraId="17E75415" w14:textId="77777777" w:rsidR="000A593C" w:rsidRPr="005A7BEF" w:rsidRDefault="000A593C" w:rsidP="005A7BEF">
            <w:pPr>
              <w:rPr>
                <w:rFonts w:ascii="Arial" w:hAnsi="Arial" w:cs="Arial"/>
                <w:sz w:val="18"/>
                <w:szCs w:val="18"/>
              </w:rPr>
            </w:pPr>
          </w:p>
        </w:tc>
        <w:tc>
          <w:tcPr>
            <w:tcW w:w="404" w:type="pct"/>
            <w:tcBorders>
              <w:top w:val="nil"/>
              <w:left w:val="nil"/>
              <w:bottom w:val="single" w:sz="4" w:space="0" w:color="auto"/>
              <w:right w:val="single" w:sz="4" w:space="0" w:color="auto"/>
            </w:tcBorders>
            <w:shd w:val="clear" w:color="auto" w:fill="auto"/>
            <w:noWrap/>
            <w:vAlign w:val="bottom"/>
            <w:hideMark/>
          </w:tcPr>
          <w:p w14:paraId="209174B6" w14:textId="7D11CFA1" w:rsidR="000A593C" w:rsidRPr="005A7BEF" w:rsidRDefault="000A593C" w:rsidP="005A7BEF">
            <w:pPr>
              <w:jc w:val="center"/>
              <w:rPr>
                <w:rFonts w:ascii="Arial" w:hAnsi="Arial" w:cs="Arial"/>
                <w:sz w:val="18"/>
                <w:szCs w:val="18"/>
              </w:rPr>
            </w:pPr>
          </w:p>
        </w:tc>
        <w:tc>
          <w:tcPr>
            <w:tcW w:w="855" w:type="pct"/>
            <w:gridSpan w:val="2"/>
            <w:tcBorders>
              <w:top w:val="nil"/>
              <w:left w:val="nil"/>
              <w:bottom w:val="single" w:sz="4" w:space="0" w:color="auto"/>
              <w:right w:val="single" w:sz="4" w:space="0" w:color="auto"/>
            </w:tcBorders>
            <w:shd w:val="clear" w:color="auto" w:fill="auto"/>
            <w:noWrap/>
            <w:vAlign w:val="bottom"/>
            <w:hideMark/>
          </w:tcPr>
          <w:p w14:paraId="07371DBF" w14:textId="77777777" w:rsidR="000A593C" w:rsidRPr="005A7BEF" w:rsidRDefault="000A593C" w:rsidP="005A7BEF">
            <w:pPr>
              <w:rPr>
                <w:rFonts w:ascii="Arial" w:hAnsi="Arial" w:cs="Arial"/>
                <w:sz w:val="18"/>
                <w:szCs w:val="18"/>
              </w:rPr>
            </w:pPr>
            <w:r w:rsidRPr="005A7BEF">
              <w:rPr>
                <w:rFonts w:ascii="Arial" w:hAnsi="Arial" w:cs="Arial"/>
                <w:sz w:val="18"/>
                <w:szCs w:val="18"/>
              </w:rPr>
              <w:t> </w:t>
            </w:r>
          </w:p>
        </w:tc>
      </w:tr>
    </w:tbl>
    <w:p w14:paraId="7D7D4E87" w14:textId="780CEA0F" w:rsidR="002270CF" w:rsidRPr="005A7BEF" w:rsidRDefault="002270CF" w:rsidP="005A7BEF">
      <w:pPr>
        <w:rPr>
          <w:rFonts w:ascii="Arial" w:hAnsi="Arial" w:cs="Arial"/>
          <w:b/>
          <w:sz w:val="16"/>
          <w:szCs w:val="16"/>
        </w:rPr>
      </w:pPr>
    </w:p>
    <w:p w14:paraId="379EE091" w14:textId="7F7BA6DD" w:rsidR="002270CF" w:rsidRPr="005A7BEF" w:rsidRDefault="002270CF" w:rsidP="005A7BEF">
      <w:pPr>
        <w:rPr>
          <w:rFonts w:ascii="Arial" w:hAnsi="Arial" w:cs="Arial"/>
          <w:sz w:val="16"/>
          <w:szCs w:val="16"/>
        </w:rPr>
      </w:pPr>
    </w:p>
    <w:p w14:paraId="45BD7182" w14:textId="77777777" w:rsidR="007610CF" w:rsidRPr="005A7BEF" w:rsidRDefault="007610CF" w:rsidP="005A7BEF">
      <w:pPr>
        <w:rPr>
          <w:rFonts w:ascii="Arial" w:hAnsi="Arial" w:cs="Arial"/>
          <w:sz w:val="16"/>
          <w:szCs w:val="16"/>
        </w:rPr>
      </w:pPr>
    </w:p>
    <w:p w14:paraId="55784762" w14:textId="23E0BA83" w:rsidR="007610CF" w:rsidRPr="005A7BEF" w:rsidRDefault="00D71738" w:rsidP="005A7BEF">
      <w:pPr>
        <w:pStyle w:val="Heading2"/>
        <w:numPr>
          <w:ilvl w:val="1"/>
          <w:numId w:val="140"/>
        </w:numPr>
        <w:spacing w:before="0"/>
        <w:rPr>
          <w:rFonts w:ascii="Arial" w:hAnsi="Arial" w:cs="Arial"/>
          <w:noProof/>
          <w:color w:val="auto"/>
          <w:sz w:val="16"/>
          <w:szCs w:val="16"/>
        </w:rPr>
      </w:pPr>
      <w:bookmarkStart w:id="129" w:name="_Toc516617829"/>
      <w:r w:rsidRPr="005A7BEF">
        <w:rPr>
          <w:rFonts w:ascii="Arial" w:hAnsi="Arial" w:cs="Arial"/>
          <w:noProof/>
          <w:color w:val="auto"/>
          <w:sz w:val="16"/>
          <w:szCs w:val="16"/>
        </w:rPr>
        <w:t>ORGANIC</w:t>
      </w:r>
      <w:bookmarkEnd w:id="129"/>
    </w:p>
    <w:tbl>
      <w:tblPr>
        <w:tblpPr w:leftFromText="180" w:rightFromText="180" w:vertAnchor="text" w:horzAnchor="margin" w:tblpX="562" w:tblpY="987"/>
        <w:tblW w:w="45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838"/>
        <w:gridCol w:w="2551"/>
        <w:gridCol w:w="2517"/>
        <w:gridCol w:w="2514"/>
        <w:gridCol w:w="2483"/>
        <w:gridCol w:w="2127"/>
      </w:tblGrid>
      <w:tr w:rsidR="007610CF" w:rsidRPr="005A7BEF" w14:paraId="0A3EEB6B" w14:textId="77777777" w:rsidTr="00645E24">
        <w:trPr>
          <w:cantSplit/>
          <w:trHeight w:val="263"/>
        </w:trPr>
        <w:tc>
          <w:tcPr>
            <w:tcW w:w="5000" w:type="pct"/>
            <w:gridSpan w:val="6"/>
            <w:vAlign w:val="center"/>
          </w:tcPr>
          <w:p w14:paraId="17B15CB9" w14:textId="77777777" w:rsidR="007610CF" w:rsidRPr="00C95EEE" w:rsidRDefault="007610CF" w:rsidP="005A7BEF">
            <w:pPr>
              <w:rPr>
                <w:rFonts w:ascii="Arial" w:hAnsi="Arial" w:cs="Arial"/>
                <w:b/>
                <w:sz w:val="16"/>
                <w:szCs w:val="16"/>
              </w:rPr>
            </w:pPr>
            <w:r w:rsidRPr="00C95EEE">
              <w:rPr>
                <w:rFonts w:ascii="Arial" w:hAnsi="Arial" w:cs="Arial"/>
                <w:b/>
                <w:sz w:val="16"/>
                <w:szCs w:val="16"/>
              </w:rPr>
              <w:t>SECTION L: INPUTS, CONTINUED (ORGANIC)- TO BE ASKED OF R1 IN MAIN SURVEY, R2 IN R2 SURVEY</w:t>
            </w:r>
          </w:p>
        </w:tc>
      </w:tr>
      <w:tr w:rsidR="007610CF" w:rsidRPr="005A7BEF" w14:paraId="0D7A49F2" w14:textId="77777777" w:rsidTr="00645E24">
        <w:trPr>
          <w:cantSplit/>
          <w:trHeight w:val="263"/>
        </w:trPr>
        <w:tc>
          <w:tcPr>
            <w:tcW w:w="5000" w:type="pct"/>
            <w:gridSpan w:val="6"/>
            <w:vAlign w:val="center"/>
          </w:tcPr>
          <w:p w14:paraId="1CCFFA2C" w14:textId="77777777" w:rsidR="00C95EEE" w:rsidRDefault="00C95EEE" w:rsidP="005A7BEF">
            <w:pPr>
              <w:rPr>
                <w:rFonts w:ascii="Arial" w:hAnsi="Arial" w:cs="Arial"/>
                <w:b/>
                <w:sz w:val="16"/>
                <w:szCs w:val="16"/>
              </w:rPr>
            </w:pPr>
          </w:p>
          <w:p w14:paraId="5FDC09AD" w14:textId="62792D24" w:rsidR="007610CF" w:rsidRDefault="003D0605" w:rsidP="005A7BEF">
            <w:pPr>
              <w:rPr>
                <w:rFonts w:ascii="Arial" w:hAnsi="Arial" w:cs="Arial"/>
                <w:b/>
                <w:sz w:val="16"/>
                <w:szCs w:val="16"/>
              </w:rPr>
            </w:pPr>
            <w:r>
              <w:rPr>
                <w:rFonts w:ascii="Arial" w:hAnsi="Arial" w:cs="Arial"/>
                <w:i/>
                <w:sz w:val="16"/>
                <w:szCs w:val="16"/>
              </w:rPr>
              <w:t>INTERVIEWER READS</w:t>
            </w:r>
            <w:r w:rsidR="007610CF" w:rsidRPr="00C95EEE">
              <w:rPr>
                <w:rFonts w:ascii="Arial" w:hAnsi="Arial" w:cs="Arial"/>
                <w:b/>
                <w:sz w:val="16"/>
                <w:szCs w:val="16"/>
              </w:rPr>
              <w:t xml:space="preserve">: </w:t>
            </w:r>
            <w:r w:rsidR="00C95EEE">
              <w:rPr>
                <w:rFonts w:ascii="Arial" w:hAnsi="Arial" w:cs="Arial"/>
                <w:b/>
                <w:sz w:val="16"/>
                <w:szCs w:val="16"/>
              </w:rPr>
              <w:t>“</w:t>
            </w:r>
            <w:r w:rsidR="007610CF" w:rsidRPr="001403DE">
              <w:rPr>
                <w:rFonts w:ascii="Arial" w:hAnsi="Arial" w:cs="Arial"/>
                <w:b/>
                <w:sz w:val="16"/>
                <w:szCs w:val="16"/>
              </w:rPr>
              <w:t>Now I would like to ask you some questions about your use of organic fertilizer on your plots</w:t>
            </w:r>
            <w:r w:rsidR="00C95EEE">
              <w:rPr>
                <w:rFonts w:ascii="Arial" w:hAnsi="Arial" w:cs="Arial"/>
                <w:b/>
                <w:sz w:val="16"/>
                <w:szCs w:val="16"/>
              </w:rPr>
              <w:t>”</w:t>
            </w:r>
          </w:p>
          <w:p w14:paraId="3A041D29" w14:textId="77777777" w:rsidR="00C95EEE" w:rsidRDefault="00C95EEE" w:rsidP="005A7BEF">
            <w:pPr>
              <w:rPr>
                <w:rFonts w:ascii="Arial" w:hAnsi="Arial" w:cs="Arial"/>
                <w:b/>
                <w:sz w:val="16"/>
                <w:szCs w:val="16"/>
              </w:rPr>
            </w:pPr>
          </w:p>
          <w:p w14:paraId="3A03A633" w14:textId="77777777" w:rsidR="00C95EEE" w:rsidRDefault="00C95EEE" w:rsidP="005A7BEF">
            <w:pPr>
              <w:rPr>
                <w:rFonts w:ascii="Arial" w:hAnsi="Arial" w:cs="Arial"/>
                <w:b/>
                <w:sz w:val="16"/>
                <w:szCs w:val="16"/>
              </w:rPr>
            </w:pPr>
          </w:p>
          <w:p w14:paraId="2ADA22EB" w14:textId="33A41D45" w:rsidR="00C95EEE" w:rsidRPr="001403DE" w:rsidRDefault="00C95EEE" w:rsidP="005A7BEF">
            <w:pPr>
              <w:rPr>
                <w:rFonts w:ascii="Arial" w:hAnsi="Arial" w:cs="Arial"/>
                <w:b/>
                <w:sz w:val="16"/>
                <w:szCs w:val="16"/>
              </w:rPr>
            </w:pPr>
          </w:p>
        </w:tc>
      </w:tr>
      <w:tr w:rsidR="007610CF" w:rsidRPr="005A7BEF" w14:paraId="4DE678B8" w14:textId="77777777" w:rsidTr="00645E24">
        <w:trPr>
          <w:cantSplit/>
          <w:trHeight w:val="302"/>
        </w:trPr>
        <w:tc>
          <w:tcPr>
            <w:tcW w:w="655" w:type="pct"/>
            <w:vAlign w:val="center"/>
          </w:tcPr>
          <w:p w14:paraId="277381B6" w14:textId="77777777" w:rsidR="007610CF" w:rsidRPr="005A7BEF" w:rsidRDefault="007610CF" w:rsidP="005A7BEF">
            <w:pPr>
              <w:jc w:val="center"/>
              <w:rPr>
                <w:rFonts w:ascii="Arial" w:hAnsi="Arial" w:cs="Arial"/>
                <w:sz w:val="16"/>
                <w:szCs w:val="16"/>
              </w:rPr>
            </w:pPr>
            <w:r w:rsidRPr="005A7BEF">
              <w:rPr>
                <w:rFonts w:ascii="Arial" w:hAnsi="Arial" w:cs="Arial"/>
                <w:sz w:val="16"/>
                <w:szCs w:val="16"/>
              </w:rPr>
              <w:t>L14</w:t>
            </w:r>
          </w:p>
        </w:tc>
        <w:tc>
          <w:tcPr>
            <w:tcW w:w="909" w:type="pct"/>
            <w:vAlign w:val="center"/>
          </w:tcPr>
          <w:p w14:paraId="1543F0D2" w14:textId="77777777" w:rsidR="007610CF" w:rsidRPr="005A7BEF" w:rsidRDefault="007610CF" w:rsidP="005A7BEF">
            <w:pPr>
              <w:jc w:val="center"/>
              <w:rPr>
                <w:rFonts w:ascii="Arial" w:hAnsi="Arial" w:cs="Arial"/>
                <w:sz w:val="16"/>
                <w:szCs w:val="16"/>
              </w:rPr>
            </w:pPr>
            <w:r w:rsidRPr="005A7BEF">
              <w:rPr>
                <w:rFonts w:ascii="Arial" w:hAnsi="Arial" w:cs="Arial"/>
                <w:sz w:val="16"/>
                <w:szCs w:val="16"/>
              </w:rPr>
              <w:t>L15</w:t>
            </w:r>
          </w:p>
        </w:tc>
        <w:tc>
          <w:tcPr>
            <w:tcW w:w="897" w:type="pct"/>
            <w:vAlign w:val="center"/>
          </w:tcPr>
          <w:p w14:paraId="6A7A69A0" w14:textId="77777777" w:rsidR="007610CF" w:rsidRPr="005A7BEF" w:rsidRDefault="007610CF" w:rsidP="005A7BEF">
            <w:pPr>
              <w:jc w:val="center"/>
              <w:rPr>
                <w:rFonts w:ascii="Arial" w:hAnsi="Arial" w:cs="Arial"/>
                <w:sz w:val="16"/>
                <w:szCs w:val="16"/>
              </w:rPr>
            </w:pPr>
            <w:r w:rsidRPr="005A7BEF">
              <w:rPr>
                <w:rFonts w:ascii="Arial" w:hAnsi="Arial" w:cs="Arial"/>
                <w:sz w:val="16"/>
                <w:szCs w:val="16"/>
              </w:rPr>
              <w:t>L16</w:t>
            </w:r>
          </w:p>
        </w:tc>
        <w:tc>
          <w:tcPr>
            <w:tcW w:w="896" w:type="pct"/>
            <w:vAlign w:val="center"/>
          </w:tcPr>
          <w:p w14:paraId="753307F2" w14:textId="77777777" w:rsidR="007610CF" w:rsidRPr="005A7BEF" w:rsidRDefault="007610CF" w:rsidP="005A7BEF">
            <w:pPr>
              <w:jc w:val="center"/>
              <w:rPr>
                <w:rFonts w:ascii="Arial" w:hAnsi="Arial" w:cs="Arial"/>
                <w:sz w:val="16"/>
                <w:szCs w:val="16"/>
              </w:rPr>
            </w:pPr>
            <w:r w:rsidRPr="005A7BEF">
              <w:rPr>
                <w:rFonts w:ascii="Arial" w:hAnsi="Arial" w:cs="Arial"/>
                <w:sz w:val="16"/>
                <w:szCs w:val="16"/>
              </w:rPr>
              <w:t>L17</w:t>
            </w:r>
          </w:p>
        </w:tc>
        <w:tc>
          <w:tcPr>
            <w:tcW w:w="885" w:type="pct"/>
            <w:vAlign w:val="center"/>
          </w:tcPr>
          <w:p w14:paraId="41C4D38A" w14:textId="77777777" w:rsidR="007610CF" w:rsidRPr="005A7BEF" w:rsidRDefault="007610CF" w:rsidP="005A7BEF">
            <w:pPr>
              <w:jc w:val="center"/>
              <w:rPr>
                <w:rFonts w:ascii="Arial" w:hAnsi="Arial" w:cs="Arial"/>
                <w:sz w:val="16"/>
                <w:szCs w:val="16"/>
              </w:rPr>
            </w:pPr>
            <w:r w:rsidRPr="005A7BEF">
              <w:rPr>
                <w:rFonts w:ascii="Arial" w:hAnsi="Arial" w:cs="Arial"/>
                <w:sz w:val="16"/>
                <w:szCs w:val="16"/>
              </w:rPr>
              <w:t>L18</w:t>
            </w:r>
          </w:p>
        </w:tc>
        <w:tc>
          <w:tcPr>
            <w:tcW w:w="758" w:type="pct"/>
            <w:vAlign w:val="center"/>
          </w:tcPr>
          <w:p w14:paraId="36F41C17" w14:textId="77777777" w:rsidR="007610CF" w:rsidRPr="005A7BEF" w:rsidRDefault="007610CF" w:rsidP="005A7BEF">
            <w:pPr>
              <w:jc w:val="center"/>
              <w:rPr>
                <w:rFonts w:ascii="Arial" w:hAnsi="Arial" w:cs="Arial"/>
                <w:sz w:val="16"/>
                <w:szCs w:val="16"/>
              </w:rPr>
            </w:pPr>
            <w:r w:rsidRPr="005A7BEF">
              <w:rPr>
                <w:rFonts w:ascii="Arial" w:hAnsi="Arial" w:cs="Arial"/>
                <w:sz w:val="16"/>
                <w:szCs w:val="16"/>
              </w:rPr>
              <w:t>L19</w:t>
            </w:r>
          </w:p>
        </w:tc>
      </w:tr>
      <w:tr w:rsidR="007610CF" w:rsidRPr="005A7BEF" w14:paraId="42289F25" w14:textId="77777777" w:rsidTr="00645E24">
        <w:trPr>
          <w:cantSplit/>
          <w:trHeight w:val="1235"/>
        </w:trPr>
        <w:tc>
          <w:tcPr>
            <w:tcW w:w="655" w:type="pct"/>
          </w:tcPr>
          <w:p w14:paraId="1DB206EF" w14:textId="39F6B0AD" w:rsidR="007610CF" w:rsidRPr="005A7BEF" w:rsidRDefault="007610CF" w:rsidP="005A7BEF">
            <w:pPr>
              <w:jc w:val="center"/>
              <w:rPr>
                <w:rFonts w:ascii="Arial" w:hAnsi="Arial" w:cs="Arial"/>
                <w:sz w:val="16"/>
                <w:szCs w:val="16"/>
              </w:rPr>
            </w:pPr>
            <w:r w:rsidRPr="005A7BEF">
              <w:rPr>
                <w:rFonts w:ascii="Arial" w:hAnsi="Arial" w:cs="Arial"/>
                <w:sz w:val="16"/>
                <w:szCs w:val="16"/>
              </w:rPr>
              <w:t xml:space="preserve">  In the </w:t>
            </w:r>
            <w:r w:rsidR="00B47D80">
              <w:rPr>
                <w:rFonts w:ascii="Arial" w:hAnsi="Arial" w:cs="Arial"/>
                <w:sz w:val="16"/>
                <w:szCs w:val="16"/>
              </w:rPr>
              <w:t>last</w:t>
            </w:r>
            <w:r w:rsidRPr="005A7BEF">
              <w:rPr>
                <w:rFonts w:ascii="Arial" w:hAnsi="Arial" w:cs="Arial"/>
                <w:sz w:val="16"/>
                <w:szCs w:val="16"/>
              </w:rPr>
              <w:t xml:space="preserve"> </w:t>
            </w:r>
            <w:r w:rsidR="00B47D80">
              <w:rPr>
                <w:rFonts w:ascii="Arial" w:hAnsi="Arial" w:cs="Arial"/>
                <w:sz w:val="16"/>
                <w:szCs w:val="16"/>
              </w:rPr>
              <w:t>farming</w:t>
            </w:r>
            <w:r w:rsidRPr="005A7BEF">
              <w:rPr>
                <w:rFonts w:ascii="Arial" w:hAnsi="Arial" w:cs="Arial"/>
                <w:sz w:val="16"/>
                <w:szCs w:val="16"/>
              </w:rPr>
              <w:t xml:space="preserve"> season</w:t>
            </w:r>
            <w:r w:rsidR="00B47D80">
              <w:rPr>
                <w:rFonts w:ascii="Arial" w:hAnsi="Arial" w:cs="Arial"/>
                <w:sz w:val="16"/>
                <w:szCs w:val="16"/>
              </w:rPr>
              <w:t xml:space="preserve"> (2017)</w:t>
            </w:r>
            <w:r w:rsidRPr="005A7BEF">
              <w:rPr>
                <w:rFonts w:ascii="Arial" w:hAnsi="Arial" w:cs="Arial"/>
                <w:sz w:val="16"/>
                <w:szCs w:val="16"/>
              </w:rPr>
              <w:t xml:space="preserve">, did </w:t>
            </w:r>
            <w:r w:rsidR="00C95EEE">
              <w:rPr>
                <w:rFonts w:ascii="Arial" w:hAnsi="Arial" w:cs="Arial"/>
                <w:sz w:val="16"/>
                <w:szCs w:val="16"/>
              </w:rPr>
              <w:t>[Name]</w:t>
            </w:r>
            <w:r w:rsidR="00C95EEE" w:rsidRPr="005A7BEF">
              <w:rPr>
                <w:rFonts w:ascii="Arial" w:hAnsi="Arial" w:cs="Arial"/>
                <w:sz w:val="16"/>
                <w:szCs w:val="16"/>
              </w:rPr>
              <w:t xml:space="preserve"> </w:t>
            </w:r>
            <w:r w:rsidRPr="005A7BEF">
              <w:rPr>
                <w:rFonts w:ascii="Arial" w:hAnsi="Arial" w:cs="Arial"/>
                <w:sz w:val="16"/>
                <w:szCs w:val="16"/>
              </w:rPr>
              <w:t xml:space="preserve">take any steps to increase the amount of </w:t>
            </w:r>
            <w:r w:rsidRPr="008D4F63">
              <w:rPr>
                <w:rFonts w:ascii="Arial" w:hAnsi="Arial" w:cs="Arial"/>
                <w:sz w:val="16"/>
                <w:szCs w:val="16"/>
                <w:u w:val="single"/>
              </w:rPr>
              <w:t>green manure</w:t>
            </w:r>
            <w:r w:rsidRPr="005A7BEF">
              <w:rPr>
                <w:rFonts w:ascii="Arial" w:hAnsi="Arial" w:cs="Arial"/>
                <w:sz w:val="16"/>
                <w:szCs w:val="16"/>
              </w:rPr>
              <w:t xml:space="preserve"> on </w:t>
            </w:r>
            <w:r w:rsidR="00C95EEE">
              <w:rPr>
                <w:rFonts w:ascii="Arial" w:hAnsi="Arial" w:cs="Arial"/>
                <w:sz w:val="16"/>
                <w:szCs w:val="16"/>
              </w:rPr>
              <w:t>his/her</w:t>
            </w:r>
            <w:r w:rsidR="00C95EEE" w:rsidRPr="005A7BEF">
              <w:rPr>
                <w:rFonts w:ascii="Arial" w:hAnsi="Arial" w:cs="Arial"/>
                <w:sz w:val="16"/>
                <w:szCs w:val="16"/>
              </w:rPr>
              <w:t xml:space="preserve"> </w:t>
            </w:r>
            <w:r w:rsidRPr="005A7BEF">
              <w:rPr>
                <w:rFonts w:ascii="Arial" w:hAnsi="Arial" w:cs="Arial"/>
                <w:sz w:val="16"/>
                <w:szCs w:val="16"/>
              </w:rPr>
              <w:t>plots?</w:t>
            </w:r>
          </w:p>
          <w:p w14:paraId="1D52C74C" w14:textId="77777777" w:rsidR="00D71738" w:rsidRPr="005A7BEF" w:rsidRDefault="00D71738" w:rsidP="005A7BEF">
            <w:pPr>
              <w:jc w:val="center"/>
              <w:rPr>
                <w:rFonts w:ascii="Arial" w:hAnsi="Arial" w:cs="Arial"/>
                <w:sz w:val="16"/>
                <w:szCs w:val="16"/>
              </w:rPr>
            </w:pPr>
          </w:p>
          <w:p w14:paraId="51C0BB5E" w14:textId="47E4B8A2" w:rsidR="007610CF" w:rsidRPr="005A7BEF" w:rsidRDefault="007610CF" w:rsidP="005A7BEF">
            <w:pPr>
              <w:jc w:val="center"/>
              <w:rPr>
                <w:rFonts w:ascii="Arial" w:hAnsi="Arial" w:cs="Arial"/>
                <w:sz w:val="16"/>
                <w:szCs w:val="16"/>
              </w:rPr>
            </w:pPr>
            <w:r w:rsidRPr="005A7BEF">
              <w:rPr>
                <w:rFonts w:ascii="Arial" w:hAnsi="Arial" w:cs="Arial"/>
                <w:sz w:val="16"/>
                <w:szCs w:val="16"/>
              </w:rPr>
              <w:t>1. Yes</w:t>
            </w:r>
          </w:p>
          <w:p w14:paraId="69E0D5FE" w14:textId="77777777" w:rsidR="007610CF" w:rsidRPr="005A7BEF" w:rsidRDefault="007610CF" w:rsidP="005A7BEF">
            <w:pPr>
              <w:jc w:val="center"/>
              <w:rPr>
                <w:rFonts w:ascii="Arial" w:hAnsi="Arial" w:cs="Arial"/>
                <w:sz w:val="16"/>
                <w:szCs w:val="16"/>
              </w:rPr>
            </w:pPr>
            <w:r w:rsidRPr="005A7BEF">
              <w:rPr>
                <w:rFonts w:ascii="Arial" w:hAnsi="Arial" w:cs="Arial"/>
                <w:sz w:val="16"/>
                <w:szCs w:val="16"/>
              </w:rPr>
              <w:t>5. No &gt;&gt;L16</w:t>
            </w:r>
          </w:p>
        </w:tc>
        <w:tc>
          <w:tcPr>
            <w:tcW w:w="909" w:type="pct"/>
          </w:tcPr>
          <w:p w14:paraId="717E7119" w14:textId="2F236373" w:rsidR="007610CF" w:rsidRPr="005A7BEF" w:rsidRDefault="00A6790F" w:rsidP="005A7BEF">
            <w:pPr>
              <w:jc w:val="center"/>
              <w:rPr>
                <w:rFonts w:ascii="Arial" w:hAnsi="Arial" w:cs="Arial"/>
                <w:sz w:val="16"/>
                <w:szCs w:val="16"/>
              </w:rPr>
            </w:pPr>
            <w:r w:rsidRPr="00A6790F">
              <w:rPr>
                <w:rFonts w:ascii="Arial" w:hAnsi="Arial" w:cs="Arial"/>
                <w:sz w:val="16"/>
                <w:szCs w:val="16"/>
              </w:rPr>
              <w:t xml:space="preserve">For the last farming season (2017), which plots </w:t>
            </w:r>
            <w:r>
              <w:rPr>
                <w:rFonts w:ascii="Arial" w:hAnsi="Arial" w:cs="Arial"/>
                <w:sz w:val="16"/>
                <w:szCs w:val="16"/>
              </w:rPr>
              <w:t>did [Name]</w:t>
            </w:r>
            <w:r w:rsidRPr="00A6790F">
              <w:rPr>
                <w:rFonts w:ascii="Arial" w:hAnsi="Arial" w:cs="Arial"/>
                <w:sz w:val="16"/>
                <w:szCs w:val="16"/>
              </w:rPr>
              <w:t xml:space="preserve"> make efforts to increase the amount of green manure on?</w:t>
            </w:r>
            <w:r w:rsidR="007610CF" w:rsidRPr="005A7BEF">
              <w:rPr>
                <w:rFonts w:ascii="Arial" w:hAnsi="Arial" w:cs="Arial"/>
                <w:sz w:val="16"/>
                <w:szCs w:val="16"/>
              </w:rPr>
              <w:t xml:space="preserve">   </w:t>
            </w:r>
          </w:p>
          <w:p w14:paraId="00C71F08" w14:textId="77777777" w:rsidR="00D71738" w:rsidRPr="005A7BEF" w:rsidRDefault="00D71738" w:rsidP="005A7BEF">
            <w:pPr>
              <w:jc w:val="center"/>
              <w:rPr>
                <w:rFonts w:ascii="Arial" w:hAnsi="Arial" w:cs="Arial"/>
                <w:sz w:val="16"/>
                <w:szCs w:val="16"/>
              </w:rPr>
            </w:pPr>
          </w:p>
          <w:p w14:paraId="1AC5C7A4" w14:textId="7BAB09D7" w:rsidR="007610CF" w:rsidRPr="008D4F63" w:rsidRDefault="007610CF" w:rsidP="00AB2458">
            <w:pPr>
              <w:jc w:val="center"/>
              <w:rPr>
                <w:rFonts w:ascii="Arial" w:hAnsi="Arial" w:cs="Arial"/>
                <w:sz w:val="16"/>
                <w:szCs w:val="16"/>
              </w:rPr>
            </w:pPr>
            <w:r w:rsidRPr="005A7BEF">
              <w:rPr>
                <w:rFonts w:ascii="Arial" w:hAnsi="Arial" w:cs="Arial"/>
                <w:sz w:val="16"/>
                <w:szCs w:val="16"/>
              </w:rPr>
              <w:t xml:space="preserve"> </w:t>
            </w:r>
            <w:r w:rsidR="00A6790F">
              <w:rPr>
                <w:rFonts w:ascii="Arial" w:hAnsi="Arial" w:cs="Arial"/>
                <w:sz w:val="16"/>
                <w:szCs w:val="16"/>
              </w:rPr>
              <w:t>[Names of plots appear for selection]</w:t>
            </w:r>
          </w:p>
        </w:tc>
        <w:tc>
          <w:tcPr>
            <w:tcW w:w="897" w:type="pct"/>
          </w:tcPr>
          <w:p w14:paraId="3C2501B1" w14:textId="6BA57FDA" w:rsidR="00D71738" w:rsidRPr="005A7BEF" w:rsidRDefault="007610CF" w:rsidP="005A7BEF">
            <w:pPr>
              <w:jc w:val="center"/>
              <w:rPr>
                <w:rFonts w:ascii="Arial" w:hAnsi="Arial" w:cs="Arial"/>
                <w:sz w:val="16"/>
                <w:szCs w:val="16"/>
              </w:rPr>
            </w:pPr>
            <w:r w:rsidRPr="005A7BEF">
              <w:rPr>
                <w:rFonts w:ascii="Arial" w:hAnsi="Arial" w:cs="Arial"/>
                <w:sz w:val="16"/>
                <w:szCs w:val="16"/>
              </w:rPr>
              <w:t xml:space="preserve"> In the </w:t>
            </w:r>
            <w:r w:rsidR="00C95EEE">
              <w:rPr>
                <w:rFonts w:ascii="Arial" w:hAnsi="Arial" w:cs="Arial"/>
                <w:sz w:val="16"/>
                <w:szCs w:val="16"/>
              </w:rPr>
              <w:t>last farming season (</w:t>
            </w:r>
            <w:r w:rsidRPr="005A7BEF">
              <w:rPr>
                <w:rFonts w:ascii="Arial" w:hAnsi="Arial" w:cs="Arial"/>
                <w:sz w:val="16"/>
                <w:szCs w:val="16"/>
              </w:rPr>
              <w:t>2017</w:t>
            </w:r>
            <w:r w:rsidR="00C95EEE">
              <w:rPr>
                <w:rFonts w:ascii="Arial" w:hAnsi="Arial" w:cs="Arial"/>
                <w:sz w:val="16"/>
                <w:szCs w:val="16"/>
              </w:rPr>
              <w:t>)</w:t>
            </w:r>
            <w:r w:rsidRPr="005A7BEF">
              <w:rPr>
                <w:rFonts w:ascii="Arial" w:hAnsi="Arial" w:cs="Arial"/>
                <w:sz w:val="16"/>
                <w:szCs w:val="16"/>
              </w:rPr>
              <w:t xml:space="preserve">, did </w:t>
            </w:r>
            <w:r w:rsidR="00C95EEE">
              <w:rPr>
                <w:rFonts w:ascii="Arial" w:hAnsi="Arial" w:cs="Arial"/>
                <w:sz w:val="16"/>
                <w:szCs w:val="16"/>
              </w:rPr>
              <w:t>[Name]</w:t>
            </w:r>
            <w:r w:rsidR="00C95EEE" w:rsidRPr="005A7BEF">
              <w:rPr>
                <w:rFonts w:ascii="Arial" w:hAnsi="Arial" w:cs="Arial"/>
                <w:sz w:val="16"/>
                <w:szCs w:val="16"/>
              </w:rPr>
              <w:t xml:space="preserve"> </w:t>
            </w:r>
            <w:r w:rsidRPr="005A7BEF">
              <w:rPr>
                <w:rFonts w:ascii="Arial" w:hAnsi="Arial" w:cs="Arial"/>
                <w:sz w:val="16"/>
                <w:szCs w:val="16"/>
              </w:rPr>
              <w:t xml:space="preserve">take any steps to increase the amount of </w:t>
            </w:r>
            <w:r w:rsidRPr="008D4F63">
              <w:rPr>
                <w:rFonts w:ascii="Arial" w:hAnsi="Arial" w:cs="Arial"/>
                <w:sz w:val="16"/>
                <w:szCs w:val="16"/>
                <w:u w:val="single"/>
              </w:rPr>
              <w:t>animal manure</w:t>
            </w:r>
            <w:r w:rsidRPr="005A7BEF">
              <w:rPr>
                <w:rFonts w:ascii="Arial" w:hAnsi="Arial" w:cs="Arial"/>
                <w:sz w:val="16"/>
                <w:szCs w:val="16"/>
              </w:rPr>
              <w:t xml:space="preserve"> on </w:t>
            </w:r>
            <w:r w:rsidR="00C95EEE">
              <w:rPr>
                <w:rFonts w:ascii="Arial" w:hAnsi="Arial" w:cs="Arial"/>
                <w:sz w:val="16"/>
                <w:szCs w:val="16"/>
              </w:rPr>
              <w:t>his/her</w:t>
            </w:r>
            <w:r w:rsidR="00C95EEE" w:rsidRPr="005A7BEF">
              <w:rPr>
                <w:rFonts w:ascii="Arial" w:hAnsi="Arial" w:cs="Arial"/>
                <w:sz w:val="16"/>
                <w:szCs w:val="16"/>
              </w:rPr>
              <w:t xml:space="preserve"> </w:t>
            </w:r>
            <w:r w:rsidRPr="005A7BEF">
              <w:rPr>
                <w:rFonts w:ascii="Arial" w:hAnsi="Arial" w:cs="Arial"/>
                <w:sz w:val="16"/>
                <w:szCs w:val="16"/>
              </w:rPr>
              <w:t>plots?</w:t>
            </w:r>
            <w:r w:rsidR="00DE1585">
              <w:rPr>
                <w:rFonts w:ascii="Arial" w:hAnsi="Arial" w:cs="Arial"/>
                <w:sz w:val="16"/>
                <w:szCs w:val="16"/>
              </w:rPr>
              <w:t xml:space="preserve"> </w:t>
            </w:r>
            <w:r w:rsidR="00DE1585" w:rsidRPr="00DE1585">
              <w:rPr>
                <w:rFonts w:ascii="Arial" w:hAnsi="Arial" w:cs="Arial"/>
                <w:sz w:val="16"/>
                <w:szCs w:val="16"/>
              </w:rPr>
              <w:t>This includes collecting and applying, and grazing animals.</w:t>
            </w:r>
          </w:p>
          <w:p w14:paraId="15E6D389" w14:textId="77777777" w:rsidR="00D71738" w:rsidRPr="005A7BEF" w:rsidRDefault="00D71738" w:rsidP="005A7BEF">
            <w:pPr>
              <w:jc w:val="center"/>
              <w:rPr>
                <w:rFonts w:ascii="Arial" w:hAnsi="Arial" w:cs="Arial"/>
                <w:sz w:val="16"/>
                <w:szCs w:val="16"/>
              </w:rPr>
            </w:pPr>
          </w:p>
          <w:p w14:paraId="3088A649" w14:textId="4726CD0C" w:rsidR="007610CF" w:rsidRPr="008D4F63" w:rsidRDefault="007610CF" w:rsidP="008D4F63">
            <w:pPr>
              <w:rPr>
                <w:rFonts w:ascii="Arial" w:hAnsi="Arial" w:cs="Arial"/>
                <w:sz w:val="16"/>
                <w:szCs w:val="16"/>
              </w:rPr>
            </w:pPr>
            <w:r w:rsidRPr="008D4F63">
              <w:rPr>
                <w:rFonts w:ascii="Arial" w:hAnsi="Arial" w:cs="Arial"/>
                <w:sz w:val="16"/>
                <w:szCs w:val="16"/>
              </w:rPr>
              <w:t xml:space="preserve">   </w:t>
            </w:r>
          </w:p>
          <w:p w14:paraId="1AC6DB9D" w14:textId="77777777" w:rsidR="00D71738" w:rsidRPr="005A7BEF" w:rsidRDefault="00D71738" w:rsidP="005A7BEF">
            <w:pPr>
              <w:jc w:val="center"/>
              <w:rPr>
                <w:rFonts w:ascii="Arial" w:hAnsi="Arial" w:cs="Arial"/>
                <w:sz w:val="16"/>
                <w:szCs w:val="16"/>
              </w:rPr>
            </w:pPr>
          </w:p>
          <w:p w14:paraId="056011D8" w14:textId="36953321" w:rsidR="007610CF" w:rsidRPr="005A7BEF" w:rsidRDefault="007610CF" w:rsidP="005A7BEF">
            <w:pPr>
              <w:jc w:val="center"/>
              <w:rPr>
                <w:rFonts w:ascii="Arial" w:hAnsi="Arial" w:cs="Arial"/>
                <w:sz w:val="16"/>
                <w:szCs w:val="16"/>
              </w:rPr>
            </w:pPr>
            <w:r w:rsidRPr="005A7BEF">
              <w:rPr>
                <w:rFonts w:ascii="Arial" w:hAnsi="Arial" w:cs="Arial"/>
                <w:sz w:val="16"/>
                <w:szCs w:val="16"/>
              </w:rPr>
              <w:t xml:space="preserve"> 1. Yes</w:t>
            </w:r>
          </w:p>
          <w:p w14:paraId="51993E58" w14:textId="77777777" w:rsidR="007610CF" w:rsidRPr="005A7BEF" w:rsidRDefault="007610CF" w:rsidP="005A7BEF">
            <w:pPr>
              <w:jc w:val="center"/>
              <w:rPr>
                <w:rFonts w:ascii="Arial" w:hAnsi="Arial" w:cs="Arial"/>
                <w:sz w:val="16"/>
                <w:szCs w:val="16"/>
              </w:rPr>
            </w:pPr>
            <w:r w:rsidRPr="005A7BEF">
              <w:rPr>
                <w:rFonts w:ascii="Arial" w:hAnsi="Arial" w:cs="Arial"/>
                <w:sz w:val="16"/>
                <w:szCs w:val="16"/>
              </w:rPr>
              <w:t>5. No &gt;&gt;L18</w:t>
            </w:r>
          </w:p>
        </w:tc>
        <w:tc>
          <w:tcPr>
            <w:tcW w:w="896" w:type="pct"/>
          </w:tcPr>
          <w:p w14:paraId="7EF99C9E" w14:textId="385BF1F6" w:rsidR="007610CF" w:rsidRPr="005A7BEF" w:rsidRDefault="007610CF" w:rsidP="005A7BEF">
            <w:pPr>
              <w:jc w:val="center"/>
              <w:rPr>
                <w:rFonts w:ascii="Arial" w:hAnsi="Arial" w:cs="Arial"/>
                <w:sz w:val="16"/>
                <w:szCs w:val="16"/>
              </w:rPr>
            </w:pPr>
            <w:r w:rsidRPr="005A7BEF">
              <w:rPr>
                <w:rFonts w:ascii="Arial" w:hAnsi="Arial" w:cs="Arial"/>
                <w:sz w:val="16"/>
                <w:szCs w:val="16"/>
              </w:rPr>
              <w:t xml:space="preserve">For the 2017 agricultural season, which plots did </w:t>
            </w:r>
            <w:r w:rsidR="00C95EEE">
              <w:rPr>
                <w:rFonts w:ascii="Arial" w:hAnsi="Arial" w:cs="Arial"/>
                <w:sz w:val="16"/>
                <w:szCs w:val="16"/>
              </w:rPr>
              <w:t>[Name]</w:t>
            </w:r>
            <w:r w:rsidR="00C95EEE" w:rsidRPr="005A7BEF">
              <w:rPr>
                <w:rFonts w:ascii="Arial" w:hAnsi="Arial" w:cs="Arial"/>
                <w:sz w:val="16"/>
                <w:szCs w:val="16"/>
              </w:rPr>
              <w:t xml:space="preserve"> </w:t>
            </w:r>
            <w:r w:rsidRPr="005A7BEF">
              <w:rPr>
                <w:rFonts w:ascii="Arial" w:hAnsi="Arial" w:cs="Arial"/>
                <w:sz w:val="16"/>
                <w:szCs w:val="16"/>
              </w:rPr>
              <w:t xml:space="preserve">make efforts to increase the amount of </w:t>
            </w:r>
            <w:r w:rsidRPr="008D4F63">
              <w:rPr>
                <w:rFonts w:ascii="Arial" w:hAnsi="Arial" w:cs="Arial"/>
                <w:sz w:val="16"/>
                <w:szCs w:val="16"/>
                <w:u w:val="single"/>
              </w:rPr>
              <w:t>animal manure</w:t>
            </w:r>
            <w:r w:rsidRPr="005A7BEF">
              <w:rPr>
                <w:rFonts w:ascii="Arial" w:hAnsi="Arial" w:cs="Arial"/>
                <w:sz w:val="16"/>
                <w:szCs w:val="16"/>
              </w:rPr>
              <w:t xml:space="preserve"> on?</w:t>
            </w:r>
          </w:p>
          <w:p w14:paraId="70B07CBE" w14:textId="77777777" w:rsidR="00D71738" w:rsidRPr="005A7BEF" w:rsidRDefault="00D71738" w:rsidP="005A7BEF">
            <w:pPr>
              <w:jc w:val="center"/>
              <w:rPr>
                <w:rFonts w:ascii="Arial" w:hAnsi="Arial" w:cs="Arial"/>
                <w:sz w:val="16"/>
                <w:szCs w:val="16"/>
              </w:rPr>
            </w:pPr>
          </w:p>
          <w:p w14:paraId="48FA53C2" w14:textId="14D756CD" w:rsidR="007610CF" w:rsidRPr="005A7BEF" w:rsidRDefault="00DE1585" w:rsidP="005A7BEF">
            <w:pPr>
              <w:jc w:val="center"/>
              <w:rPr>
                <w:rFonts w:ascii="Arial" w:hAnsi="Arial" w:cs="Arial"/>
                <w:i/>
                <w:sz w:val="16"/>
                <w:szCs w:val="16"/>
              </w:rPr>
            </w:pPr>
            <w:r>
              <w:rPr>
                <w:rFonts w:ascii="Arial" w:hAnsi="Arial" w:cs="Arial"/>
                <w:sz w:val="16"/>
                <w:szCs w:val="16"/>
              </w:rPr>
              <w:t>[Names of plots appear for selection]</w:t>
            </w:r>
          </w:p>
        </w:tc>
        <w:tc>
          <w:tcPr>
            <w:tcW w:w="885" w:type="pct"/>
          </w:tcPr>
          <w:p w14:paraId="39003530" w14:textId="1F2C8D25" w:rsidR="007610CF" w:rsidRPr="005A7BEF" w:rsidRDefault="00DE1585" w:rsidP="005A7BEF">
            <w:pPr>
              <w:jc w:val="center"/>
              <w:rPr>
                <w:rFonts w:ascii="Arial" w:hAnsi="Arial" w:cs="Arial"/>
                <w:sz w:val="16"/>
                <w:szCs w:val="16"/>
              </w:rPr>
            </w:pPr>
            <w:r w:rsidRPr="00DE1585">
              <w:rPr>
                <w:rFonts w:ascii="Arial" w:hAnsi="Arial" w:cs="Arial"/>
                <w:sz w:val="16"/>
                <w:szCs w:val="16"/>
              </w:rPr>
              <w:t xml:space="preserve">In the last farming season (2017), did </w:t>
            </w:r>
            <w:r>
              <w:rPr>
                <w:rFonts w:ascii="Arial" w:hAnsi="Arial" w:cs="Arial"/>
                <w:sz w:val="16"/>
                <w:szCs w:val="16"/>
              </w:rPr>
              <w:t>[Name]</w:t>
            </w:r>
            <w:r w:rsidRPr="00DE1585">
              <w:rPr>
                <w:rFonts w:ascii="Arial" w:hAnsi="Arial" w:cs="Arial"/>
                <w:sz w:val="16"/>
                <w:szCs w:val="16"/>
              </w:rPr>
              <w:t xml:space="preserve"> take any steps to increase the amount of </w:t>
            </w:r>
            <w:r w:rsidRPr="008D4F63">
              <w:rPr>
                <w:rFonts w:ascii="Arial" w:hAnsi="Arial" w:cs="Arial"/>
                <w:sz w:val="16"/>
                <w:szCs w:val="16"/>
                <w:u w:val="single"/>
              </w:rPr>
              <w:t>composted organic material</w:t>
            </w:r>
            <w:r w:rsidRPr="00DE1585">
              <w:rPr>
                <w:rFonts w:ascii="Arial" w:hAnsi="Arial" w:cs="Arial"/>
                <w:sz w:val="16"/>
                <w:szCs w:val="16"/>
              </w:rPr>
              <w:t>, including food and crop residuals on the plots?</w:t>
            </w:r>
            <w:r w:rsidR="007610CF" w:rsidRPr="005A7BEF">
              <w:rPr>
                <w:rFonts w:ascii="Arial" w:hAnsi="Arial" w:cs="Arial"/>
                <w:sz w:val="16"/>
                <w:szCs w:val="16"/>
              </w:rPr>
              <w:t>1 .Yes &gt;&gt;L19</w:t>
            </w:r>
          </w:p>
          <w:p w14:paraId="3EE483D7" w14:textId="77777777" w:rsidR="00DE1585" w:rsidRDefault="00DE1585" w:rsidP="005A7BEF">
            <w:pPr>
              <w:jc w:val="center"/>
              <w:rPr>
                <w:rFonts w:ascii="Arial" w:hAnsi="Arial" w:cs="Arial"/>
                <w:sz w:val="16"/>
                <w:szCs w:val="16"/>
              </w:rPr>
            </w:pPr>
          </w:p>
          <w:p w14:paraId="5CCA520F" w14:textId="5E1AA2CD" w:rsidR="00DE1585" w:rsidRDefault="00DE1585" w:rsidP="005A7BEF">
            <w:pPr>
              <w:jc w:val="center"/>
              <w:rPr>
                <w:rFonts w:ascii="Arial" w:hAnsi="Arial" w:cs="Arial"/>
                <w:sz w:val="16"/>
                <w:szCs w:val="16"/>
              </w:rPr>
            </w:pPr>
            <w:r>
              <w:rPr>
                <w:rFonts w:ascii="Arial" w:hAnsi="Arial" w:cs="Arial"/>
                <w:sz w:val="16"/>
                <w:szCs w:val="16"/>
              </w:rPr>
              <w:t>1.Yes</w:t>
            </w:r>
          </w:p>
          <w:p w14:paraId="580545AF" w14:textId="0B2F74A0" w:rsidR="007610CF" w:rsidRPr="005A7BEF" w:rsidRDefault="007610CF" w:rsidP="00AB2458">
            <w:pPr>
              <w:jc w:val="center"/>
              <w:rPr>
                <w:rFonts w:ascii="Arial" w:hAnsi="Arial" w:cs="Arial"/>
                <w:sz w:val="16"/>
                <w:szCs w:val="16"/>
              </w:rPr>
            </w:pPr>
            <w:r w:rsidRPr="005A7BEF">
              <w:rPr>
                <w:rFonts w:ascii="Arial" w:hAnsi="Arial" w:cs="Arial"/>
                <w:sz w:val="16"/>
                <w:szCs w:val="16"/>
              </w:rPr>
              <w:t xml:space="preserve">5. No &gt;&gt; Next Section </w:t>
            </w:r>
          </w:p>
        </w:tc>
        <w:tc>
          <w:tcPr>
            <w:tcW w:w="758" w:type="pct"/>
          </w:tcPr>
          <w:p w14:paraId="68B5F0C9" w14:textId="0AEB39F6" w:rsidR="00D71738" w:rsidRPr="005A7BEF" w:rsidRDefault="00DE1585" w:rsidP="005A7BEF">
            <w:pPr>
              <w:jc w:val="center"/>
              <w:rPr>
                <w:rFonts w:ascii="Arial" w:hAnsi="Arial" w:cs="Arial"/>
                <w:sz w:val="16"/>
                <w:szCs w:val="16"/>
              </w:rPr>
            </w:pPr>
            <w:r w:rsidRPr="00DE1585">
              <w:rPr>
                <w:rFonts w:ascii="Arial" w:hAnsi="Arial" w:cs="Arial"/>
                <w:sz w:val="16"/>
                <w:szCs w:val="16"/>
              </w:rPr>
              <w:t xml:space="preserve">For the last farming season (2017), which plots did </w:t>
            </w:r>
            <w:r>
              <w:rPr>
                <w:rFonts w:ascii="Arial" w:hAnsi="Arial" w:cs="Arial"/>
                <w:sz w:val="16"/>
                <w:szCs w:val="16"/>
              </w:rPr>
              <w:t>[Name]</w:t>
            </w:r>
            <w:r w:rsidRPr="00DE1585">
              <w:rPr>
                <w:rFonts w:ascii="Arial" w:hAnsi="Arial" w:cs="Arial"/>
                <w:sz w:val="16"/>
                <w:szCs w:val="16"/>
              </w:rPr>
              <w:t xml:space="preserve"> make efforts to increase the amount of </w:t>
            </w:r>
            <w:r w:rsidRPr="008D4F63">
              <w:rPr>
                <w:rFonts w:ascii="Arial" w:hAnsi="Arial" w:cs="Arial"/>
                <w:sz w:val="16"/>
                <w:szCs w:val="16"/>
                <w:u w:val="single"/>
              </w:rPr>
              <w:t>composted organic material</w:t>
            </w:r>
            <w:r w:rsidRPr="00DE1585">
              <w:rPr>
                <w:rFonts w:ascii="Arial" w:hAnsi="Arial" w:cs="Arial"/>
                <w:sz w:val="16"/>
                <w:szCs w:val="16"/>
              </w:rPr>
              <w:t xml:space="preserve"> on?</w:t>
            </w:r>
          </w:p>
          <w:p w14:paraId="2ADAFE4B" w14:textId="77777777" w:rsidR="00DE1585" w:rsidRDefault="00DE1585" w:rsidP="005A7BEF">
            <w:pPr>
              <w:jc w:val="center"/>
              <w:rPr>
                <w:rFonts w:ascii="Arial" w:hAnsi="Arial" w:cs="Arial"/>
                <w:i/>
                <w:sz w:val="16"/>
                <w:szCs w:val="16"/>
              </w:rPr>
            </w:pPr>
          </w:p>
          <w:p w14:paraId="3F12753E" w14:textId="7D1B4850" w:rsidR="007610CF" w:rsidRPr="005A7BEF" w:rsidRDefault="00DE1585" w:rsidP="005A7BEF">
            <w:pPr>
              <w:jc w:val="center"/>
              <w:rPr>
                <w:rFonts w:ascii="Arial" w:hAnsi="Arial" w:cs="Arial"/>
                <w:i/>
                <w:sz w:val="16"/>
                <w:szCs w:val="16"/>
              </w:rPr>
            </w:pPr>
            <w:r>
              <w:rPr>
                <w:rFonts w:ascii="Arial" w:hAnsi="Arial" w:cs="Arial"/>
                <w:sz w:val="16"/>
                <w:szCs w:val="16"/>
              </w:rPr>
              <w:t>[Names of plots appear for selection]</w:t>
            </w:r>
          </w:p>
        </w:tc>
      </w:tr>
    </w:tbl>
    <w:p w14:paraId="18FF5D77" w14:textId="77777777" w:rsidR="007610CF" w:rsidRPr="005A7BEF" w:rsidRDefault="007610CF" w:rsidP="005A7BEF">
      <w:pPr>
        <w:rPr>
          <w:rFonts w:ascii="Arial" w:hAnsi="Arial" w:cs="Arial"/>
        </w:rPr>
      </w:pPr>
    </w:p>
    <w:p w14:paraId="175FFC72" w14:textId="77777777" w:rsidR="002270CF" w:rsidRPr="005A7BEF" w:rsidRDefault="002270CF" w:rsidP="005A7BEF">
      <w:pPr>
        <w:rPr>
          <w:rFonts w:ascii="Arial" w:hAnsi="Arial" w:cs="Arial"/>
          <w:sz w:val="16"/>
          <w:szCs w:val="16"/>
        </w:rPr>
      </w:pPr>
    </w:p>
    <w:p w14:paraId="5A5DBC05" w14:textId="77777777" w:rsidR="002270CF" w:rsidRPr="005A7BEF" w:rsidRDefault="002270CF" w:rsidP="005A7BEF">
      <w:pPr>
        <w:rPr>
          <w:rFonts w:ascii="Arial" w:hAnsi="Arial" w:cs="Arial"/>
          <w:sz w:val="16"/>
          <w:szCs w:val="16"/>
        </w:rPr>
      </w:pPr>
    </w:p>
    <w:p w14:paraId="077DFBDB" w14:textId="64359E75" w:rsidR="00C040FA" w:rsidRPr="005A7BEF" w:rsidRDefault="00C040FA" w:rsidP="005A7BEF">
      <w:pPr>
        <w:tabs>
          <w:tab w:val="center" w:pos="7697"/>
        </w:tabs>
        <w:rPr>
          <w:rFonts w:ascii="Arial" w:hAnsi="Arial" w:cs="Arial"/>
          <w:sz w:val="16"/>
          <w:szCs w:val="16"/>
        </w:rPr>
        <w:sectPr w:rsidR="00C040FA" w:rsidRPr="005A7BEF" w:rsidSect="00695071">
          <w:pgSz w:w="16834" w:h="11909" w:orient="landscape" w:code="9"/>
          <w:pgMar w:top="720" w:right="720" w:bottom="720" w:left="720" w:header="720" w:footer="720" w:gutter="0"/>
          <w:cols w:space="720"/>
          <w:docGrid w:linePitch="360"/>
        </w:sectPr>
      </w:pPr>
    </w:p>
    <w:p w14:paraId="220A6C3F" w14:textId="42AAA049" w:rsidR="002270CF" w:rsidRDefault="00C95EEE" w:rsidP="005A7BEF">
      <w:pPr>
        <w:pStyle w:val="Heading2"/>
        <w:ind w:left="720"/>
        <w:rPr>
          <w:rFonts w:ascii="Arial" w:hAnsi="Arial" w:cs="Arial"/>
          <w:color w:val="auto"/>
          <w:sz w:val="20"/>
          <w:szCs w:val="20"/>
        </w:rPr>
      </w:pPr>
      <w:bookmarkStart w:id="130" w:name="_Toc516617830"/>
      <w:r>
        <w:rPr>
          <w:rFonts w:ascii="Arial" w:hAnsi="Arial" w:cs="Arial"/>
          <w:color w:val="auto"/>
          <w:sz w:val="20"/>
          <w:szCs w:val="20"/>
        </w:rPr>
        <w:lastRenderedPageBreak/>
        <w:t>PART</w:t>
      </w:r>
      <w:r w:rsidRPr="005A7BEF">
        <w:rPr>
          <w:rFonts w:ascii="Arial" w:hAnsi="Arial" w:cs="Arial"/>
          <w:color w:val="auto"/>
          <w:sz w:val="20"/>
          <w:szCs w:val="20"/>
        </w:rPr>
        <w:t xml:space="preserve"> </w:t>
      </w:r>
      <w:r w:rsidR="000974ED" w:rsidRPr="005A7BEF">
        <w:rPr>
          <w:rFonts w:ascii="Arial" w:hAnsi="Arial" w:cs="Arial"/>
          <w:color w:val="auto"/>
          <w:sz w:val="20"/>
          <w:szCs w:val="20"/>
        </w:rPr>
        <w:t>M: AGRICULTURAL LABOUR</w:t>
      </w:r>
      <w:bookmarkEnd w:id="130"/>
    </w:p>
    <w:p w14:paraId="5E15D7F1" w14:textId="3922D5B7" w:rsidR="00C95EEE" w:rsidRDefault="00C95EEE" w:rsidP="001403DE"/>
    <w:p w14:paraId="00AF5127" w14:textId="77777777" w:rsidR="00DE1585" w:rsidRDefault="00C95EEE" w:rsidP="001403DE">
      <w:r>
        <w:tab/>
      </w:r>
      <w:r w:rsidR="00DE1585" w:rsidRPr="00DE1585">
        <w:t>Please select the name of the person answering these questions.</w:t>
      </w:r>
    </w:p>
    <w:p w14:paraId="5F1C8E30" w14:textId="77777777" w:rsidR="00DE1585" w:rsidRDefault="00DE1585" w:rsidP="001403DE"/>
    <w:p w14:paraId="086DA9A6" w14:textId="1AB21CE0" w:rsidR="00C95EEE" w:rsidRDefault="00DE1585" w:rsidP="008D4F63">
      <w:pPr>
        <w:ind w:firstLine="720"/>
      </w:pPr>
      <w:r>
        <w:t>[Names appear for selection]</w:t>
      </w:r>
    </w:p>
    <w:p w14:paraId="694FF4A0" w14:textId="3104F2BC" w:rsidR="00C95EEE" w:rsidRDefault="00C95EEE" w:rsidP="001403DE"/>
    <w:p w14:paraId="25E0ED5E" w14:textId="4E073F34" w:rsidR="00DE1585" w:rsidRDefault="00DE1585" w:rsidP="001403DE">
      <w:r>
        <w:tab/>
        <w:t xml:space="preserve">Interviewer reads: </w:t>
      </w:r>
    </w:p>
    <w:p w14:paraId="08D10EE8" w14:textId="77777777" w:rsidR="00DE1585" w:rsidRDefault="00DE1585" w:rsidP="00DE1585">
      <w:r>
        <w:tab/>
      </w:r>
    </w:p>
    <w:p w14:paraId="7DC471AB" w14:textId="76E4EA83" w:rsidR="00DE1585" w:rsidRPr="008D4F63" w:rsidRDefault="00DE1585" w:rsidP="00DE1585">
      <w:pPr>
        <w:rPr>
          <w:b/>
        </w:rPr>
      </w:pPr>
      <w:r w:rsidRPr="008D4F63">
        <w:rPr>
          <w:b/>
        </w:rPr>
        <w:tab/>
      </w:r>
      <w:r w:rsidRPr="008D4F63">
        <w:rPr>
          <w:b/>
        </w:rPr>
        <w:tab/>
        <w:t>“Agricultural Stages:</w:t>
      </w:r>
    </w:p>
    <w:p w14:paraId="74E7FED6" w14:textId="6CA3C37F" w:rsidR="00DE1585" w:rsidRPr="008D4F63" w:rsidRDefault="00DE1585" w:rsidP="008D4F63">
      <w:pPr>
        <w:pStyle w:val="ListParagraph"/>
        <w:numPr>
          <w:ilvl w:val="0"/>
          <w:numId w:val="157"/>
        </w:numPr>
        <w:rPr>
          <w:b/>
        </w:rPr>
      </w:pPr>
      <w:r w:rsidRPr="008D4F63">
        <w:rPr>
          <w:b/>
          <w:i/>
        </w:rPr>
        <w:t>Clearing and Land Preparation</w:t>
      </w:r>
      <w:r w:rsidRPr="008D4F63">
        <w:rPr>
          <w:b/>
        </w:rPr>
        <w:t>: This includes removing rubbish, rocks, and debris; cutting trees; using a cutlass to clear; and similar activities. Activities such as ploughing, tilling, or mound-making (or any other tractor activities) should not be included as land preparation.</w:t>
      </w:r>
    </w:p>
    <w:p w14:paraId="03283E19" w14:textId="77D65651" w:rsidR="00DE1585" w:rsidRPr="008D4F63" w:rsidRDefault="00DE1585" w:rsidP="008D4F63">
      <w:pPr>
        <w:pStyle w:val="ListParagraph"/>
        <w:numPr>
          <w:ilvl w:val="0"/>
          <w:numId w:val="157"/>
        </w:numPr>
        <w:rPr>
          <w:b/>
        </w:rPr>
      </w:pPr>
      <w:r w:rsidRPr="00AB2458">
        <w:rPr>
          <w:b/>
          <w:i/>
        </w:rPr>
        <w:t>P</w:t>
      </w:r>
      <w:r w:rsidRPr="008D4F63">
        <w:rPr>
          <w:b/>
          <w:i/>
        </w:rPr>
        <w:t>loughing</w:t>
      </w:r>
      <w:r w:rsidRPr="008D4F63">
        <w:rPr>
          <w:b/>
        </w:rPr>
        <w:t>: Hoe ploughing only. This does not include any tractor activities.</w:t>
      </w:r>
    </w:p>
    <w:p w14:paraId="39E2FD5B" w14:textId="65534BD1" w:rsidR="00DE1585" w:rsidRPr="008D4F63" w:rsidRDefault="00DE1585" w:rsidP="008D4F63">
      <w:pPr>
        <w:pStyle w:val="ListParagraph"/>
        <w:numPr>
          <w:ilvl w:val="0"/>
          <w:numId w:val="157"/>
        </w:numPr>
        <w:rPr>
          <w:b/>
        </w:rPr>
      </w:pPr>
      <w:r w:rsidRPr="008D4F63">
        <w:rPr>
          <w:b/>
          <w:i/>
        </w:rPr>
        <w:t>Planting</w:t>
      </w:r>
      <w:r w:rsidRPr="008D4F63">
        <w:rPr>
          <w:b/>
        </w:rPr>
        <w:t>: This does not include any tractor activities.</w:t>
      </w:r>
    </w:p>
    <w:p w14:paraId="541E4F58" w14:textId="45090E81" w:rsidR="00DE1585" w:rsidRPr="008D4F63" w:rsidRDefault="00DE1585" w:rsidP="008D4F63">
      <w:pPr>
        <w:pStyle w:val="ListParagraph"/>
        <w:numPr>
          <w:ilvl w:val="0"/>
          <w:numId w:val="157"/>
        </w:numPr>
        <w:rPr>
          <w:b/>
        </w:rPr>
      </w:pPr>
      <w:r w:rsidRPr="008D4F63">
        <w:rPr>
          <w:b/>
          <w:i/>
        </w:rPr>
        <w:t>Chemical Application</w:t>
      </w:r>
      <w:r w:rsidRPr="008D4F63">
        <w:rPr>
          <w:b/>
        </w:rPr>
        <w:t>: This does not include any tractor activities.</w:t>
      </w:r>
    </w:p>
    <w:p w14:paraId="29D6D829" w14:textId="070C534D" w:rsidR="00DE1585" w:rsidRPr="008D4F63" w:rsidRDefault="00DE1585" w:rsidP="008D4F63">
      <w:pPr>
        <w:pStyle w:val="ListParagraph"/>
        <w:numPr>
          <w:ilvl w:val="0"/>
          <w:numId w:val="157"/>
        </w:numPr>
        <w:rPr>
          <w:b/>
        </w:rPr>
      </w:pPr>
      <w:r w:rsidRPr="008D4F63">
        <w:rPr>
          <w:b/>
          <w:i/>
        </w:rPr>
        <w:t>Weeding</w:t>
      </w:r>
      <w:r w:rsidRPr="008D4F63">
        <w:rPr>
          <w:b/>
        </w:rPr>
        <w:t>: This does not include weedicide. This does not include any tractor activities.</w:t>
      </w:r>
    </w:p>
    <w:p w14:paraId="322F53AB" w14:textId="0AF53D2B" w:rsidR="00DE1585" w:rsidRPr="008D4F63" w:rsidRDefault="00DE1585" w:rsidP="008D4F63">
      <w:pPr>
        <w:pStyle w:val="ListParagraph"/>
        <w:numPr>
          <w:ilvl w:val="0"/>
          <w:numId w:val="157"/>
        </w:numPr>
        <w:rPr>
          <w:b/>
        </w:rPr>
      </w:pPr>
      <w:r w:rsidRPr="008D4F63">
        <w:rPr>
          <w:b/>
          <w:i/>
        </w:rPr>
        <w:t>Harvesting</w:t>
      </w:r>
      <w:r w:rsidRPr="008D4F63">
        <w:rPr>
          <w:b/>
        </w:rPr>
        <w:t>: Harvesting is only the action of plucking/picking. It does not include removing corn husks, or any other form of processing. If there are multiple harvests, you should include all of them. This does not include any tractor activities.</w:t>
      </w:r>
    </w:p>
    <w:p w14:paraId="07109346" w14:textId="5E156839" w:rsidR="00DE1585" w:rsidRPr="008D4F63" w:rsidRDefault="00DE1585" w:rsidP="008D4F63">
      <w:pPr>
        <w:pStyle w:val="ListParagraph"/>
        <w:numPr>
          <w:ilvl w:val="0"/>
          <w:numId w:val="157"/>
        </w:numPr>
        <w:rPr>
          <w:b/>
        </w:rPr>
      </w:pPr>
      <w:r w:rsidRPr="008D4F63">
        <w:rPr>
          <w:b/>
          <w:i/>
        </w:rPr>
        <w:t>Post-Harvest Processing</w:t>
      </w:r>
      <w:r w:rsidRPr="008D4F63">
        <w:rPr>
          <w:b/>
        </w:rPr>
        <w:t>: Processing includes peeling, drying, removing corn husks, washing, or anything else that needs to be done before bringing crops to market. This does not include any tractor activities.</w:t>
      </w:r>
    </w:p>
    <w:p w14:paraId="52A52F4E" w14:textId="7FFE6C72" w:rsidR="00DE1585" w:rsidRPr="001403DE" w:rsidRDefault="00DE1585" w:rsidP="001403DE">
      <w:r>
        <w:tab/>
      </w:r>
    </w:p>
    <w:tbl>
      <w:tblPr>
        <w:tblW w:w="4561"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532"/>
        <w:gridCol w:w="222"/>
        <w:gridCol w:w="1760"/>
        <w:gridCol w:w="1878"/>
        <w:gridCol w:w="1810"/>
        <w:gridCol w:w="1558"/>
        <w:gridCol w:w="1417"/>
        <w:gridCol w:w="1558"/>
        <w:gridCol w:w="1420"/>
        <w:gridCol w:w="1878"/>
      </w:tblGrid>
      <w:tr w:rsidR="002270CF" w:rsidRPr="005A7BEF" w14:paraId="7CF35122" w14:textId="77777777" w:rsidTr="007E7804">
        <w:trPr>
          <w:cantSplit/>
          <w:trHeight w:val="323"/>
        </w:trPr>
        <w:tc>
          <w:tcPr>
            <w:tcW w:w="5000" w:type="pct"/>
            <w:gridSpan w:val="10"/>
          </w:tcPr>
          <w:p w14:paraId="593C1108" w14:textId="77777777" w:rsidR="001A73A3" w:rsidRDefault="001A73A3" w:rsidP="005A7BEF">
            <w:pPr>
              <w:rPr>
                <w:rFonts w:ascii="Arial" w:hAnsi="Arial" w:cs="Arial"/>
                <w:b/>
                <w:sz w:val="16"/>
                <w:szCs w:val="16"/>
              </w:rPr>
            </w:pPr>
          </w:p>
          <w:p w14:paraId="51C7E9BF" w14:textId="77777777" w:rsidR="001A73A3" w:rsidRDefault="001A73A3" w:rsidP="005A7BEF">
            <w:pPr>
              <w:rPr>
                <w:rFonts w:ascii="Arial" w:hAnsi="Arial" w:cs="Arial"/>
                <w:b/>
                <w:sz w:val="16"/>
                <w:szCs w:val="16"/>
              </w:rPr>
            </w:pPr>
          </w:p>
          <w:p w14:paraId="7852565F" w14:textId="05022EC4" w:rsidR="00C42F88" w:rsidRPr="008D4F63" w:rsidRDefault="00C42F88" w:rsidP="005A7BEF">
            <w:pPr>
              <w:rPr>
                <w:rFonts w:ascii="Arial" w:hAnsi="Arial" w:cs="Arial"/>
                <w:sz w:val="16"/>
                <w:szCs w:val="16"/>
              </w:rPr>
            </w:pPr>
            <w:r w:rsidRPr="008D4F63">
              <w:rPr>
                <w:rFonts w:ascii="Arial" w:hAnsi="Arial" w:cs="Arial"/>
                <w:sz w:val="16"/>
                <w:szCs w:val="16"/>
              </w:rPr>
              <w:t xml:space="preserve">Were any agricultural activities performed on </w:t>
            </w:r>
            <w:r w:rsidR="00790785" w:rsidRPr="008D4F63">
              <w:rPr>
                <w:rFonts w:ascii="Arial" w:hAnsi="Arial" w:cs="Arial"/>
                <w:sz w:val="16"/>
                <w:szCs w:val="16"/>
              </w:rPr>
              <w:t>[Plot Name]</w:t>
            </w:r>
            <w:r w:rsidRPr="008D4F63">
              <w:rPr>
                <w:rFonts w:ascii="Arial" w:hAnsi="Arial" w:cs="Arial"/>
                <w:sz w:val="16"/>
                <w:szCs w:val="16"/>
              </w:rPr>
              <w:t xml:space="preserve"> in the last farming season (2017)?</w:t>
            </w:r>
          </w:p>
          <w:p w14:paraId="13F225B2" w14:textId="60312E16" w:rsidR="00C42F88" w:rsidRPr="001403DE" w:rsidRDefault="00C42F88" w:rsidP="005A7BEF">
            <w:pPr>
              <w:rPr>
                <w:rFonts w:ascii="Arial" w:hAnsi="Arial" w:cs="Arial"/>
                <w:sz w:val="16"/>
                <w:szCs w:val="16"/>
              </w:rPr>
            </w:pPr>
            <w:r>
              <w:rPr>
                <w:rFonts w:ascii="Arial" w:hAnsi="Arial" w:cs="Arial"/>
                <w:sz w:val="16"/>
                <w:szCs w:val="16"/>
              </w:rPr>
              <w:t>1</w:t>
            </w:r>
            <w:r w:rsidR="00790785">
              <w:rPr>
                <w:rFonts w:ascii="Arial" w:hAnsi="Arial" w:cs="Arial"/>
                <w:sz w:val="16"/>
                <w:szCs w:val="16"/>
              </w:rPr>
              <w:t>-</w:t>
            </w:r>
            <w:r>
              <w:rPr>
                <w:rFonts w:ascii="Arial" w:hAnsi="Arial" w:cs="Arial"/>
                <w:sz w:val="16"/>
                <w:szCs w:val="16"/>
              </w:rPr>
              <w:t>Yes</w:t>
            </w:r>
          </w:p>
          <w:p w14:paraId="6C8E4DEA" w14:textId="133ADEBC" w:rsidR="001A73A3" w:rsidRPr="008D4F63" w:rsidRDefault="00790785">
            <w:pPr>
              <w:rPr>
                <w:rFonts w:ascii="Arial" w:hAnsi="Arial" w:cs="Arial"/>
                <w:sz w:val="16"/>
                <w:szCs w:val="16"/>
              </w:rPr>
            </w:pPr>
            <w:r>
              <w:rPr>
                <w:rFonts w:ascii="Arial" w:hAnsi="Arial" w:cs="Arial"/>
                <w:sz w:val="16"/>
                <w:szCs w:val="16"/>
              </w:rPr>
              <w:t>5-</w:t>
            </w:r>
            <w:r w:rsidR="00C42F88" w:rsidRPr="008D4F63">
              <w:rPr>
                <w:rFonts w:ascii="Arial" w:hAnsi="Arial" w:cs="Arial"/>
                <w:sz w:val="16"/>
                <w:szCs w:val="16"/>
              </w:rPr>
              <w:t>No</w:t>
            </w:r>
            <w:r w:rsidRPr="008D4F63">
              <w:rPr>
                <w:rFonts w:ascii="Arial" w:hAnsi="Arial" w:cs="Arial"/>
                <w:sz w:val="16"/>
                <w:szCs w:val="16"/>
              </w:rPr>
              <w:t xml:space="preserve"> &gt;&gt; </w:t>
            </w:r>
            <w:r w:rsidR="009041C2">
              <w:rPr>
                <w:rFonts w:ascii="Arial" w:hAnsi="Arial" w:cs="Arial"/>
                <w:sz w:val="16"/>
                <w:szCs w:val="16"/>
              </w:rPr>
              <w:t>n</w:t>
            </w:r>
            <w:r w:rsidRPr="008D4F63">
              <w:rPr>
                <w:rFonts w:ascii="Arial" w:hAnsi="Arial" w:cs="Arial"/>
                <w:sz w:val="16"/>
                <w:szCs w:val="16"/>
              </w:rPr>
              <w:t xml:space="preserve">ext </w:t>
            </w:r>
            <w:r w:rsidR="009041C2">
              <w:rPr>
                <w:rFonts w:ascii="Arial" w:hAnsi="Arial" w:cs="Arial"/>
                <w:sz w:val="16"/>
                <w:szCs w:val="16"/>
              </w:rPr>
              <w:t>plot</w:t>
            </w:r>
          </w:p>
          <w:p w14:paraId="2CAA2DB1" w14:textId="77777777" w:rsidR="001A73A3" w:rsidRPr="008D4F63" w:rsidRDefault="001A73A3" w:rsidP="005A7BEF">
            <w:pPr>
              <w:rPr>
                <w:rFonts w:ascii="Arial" w:hAnsi="Arial" w:cs="Arial"/>
                <w:sz w:val="16"/>
                <w:szCs w:val="16"/>
              </w:rPr>
            </w:pPr>
          </w:p>
          <w:p w14:paraId="3B8AA746" w14:textId="29EC74B8" w:rsidR="00F30949" w:rsidRPr="008D4F63" w:rsidRDefault="00790785" w:rsidP="008D4F63">
            <w:pPr>
              <w:rPr>
                <w:sz w:val="16"/>
                <w:szCs w:val="16"/>
              </w:rPr>
            </w:pPr>
            <w:r w:rsidRPr="008D4F63">
              <w:rPr>
                <w:sz w:val="16"/>
                <w:szCs w:val="16"/>
              </w:rPr>
              <w:t>Did [Name] perform any of the following agricultural activities o</w:t>
            </w:r>
            <w:r w:rsidR="00623D3E" w:rsidRPr="008D4F63">
              <w:rPr>
                <w:sz w:val="16"/>
                <w:szCs w:val="16"/>
              </w:rPr>
              <w:t>n plot [#]: [Plot Name]</w:t>
            </w:r>
            <w:r w:rsidRPr="008D4F63">
              <w:rPr>
                <w:sz w:val="16"/>
                <w:szCs w:val="16"/>
              </w:rPr>
              <w:t xml:space="preserve"> in the last farming season (2017)?</w:t>
            </w:r>
          </w:p>
          <w:p w14:paraId="2ACC63B4" w14:textId="249237B4" w:rsidR="001A73A3" w:rsidRPr="008D4F63" w:rsidRDefault="00F30949" w:rsidP="008D4F63">
            <w:pPr>
              <w:rPr>
                <w:sz w:val="16"/>
                <w:szCs w:val="16"/>
              </w:rPr>
            </w:pPr>
            <w:r w:rsidRPr="008D4F63">
              <w:rPr>
                <w:sz w:val="16"/>
                <w:szCs w:val="16"/>
              </w:rPr>
              <w:t xml:space="preserve">1- </w:t>
            </w:r>
            <w:r w:rsidR="001A73A3" w:rsidRPr="008D4F63">
              <w:rPr>
                <w:sz w:val="16"/>
                <w:szCs w:val="16"/>
              </w:rPr>
              <w:t>Clearing land preparation</w:t>
            </w:r>
          </w:p>
          <w:p w14:paraId="79ACBDD2" w14:textId="004E08DE" w:rsidR="001A73A3" w:rsidRPr="008D4F63" w:rsidRDefault="00F30949" w:rsidP="008D4F63">
            <w:pPr>
              <w:rPr>
                <w:sz w:val="16"/>
                <w:szCs w:val="16"/>
              </w:rPr>
            </w:pPr>
            <w:r w:rsidRPr="008D4F63">
              <w:rPr>
                <w:sz w:val="16"/>
                <w:szCs w:val="16"/>
              </w:rPr>
              <w:t>2-</w:t>
            </w:r>
            <w:r w:rsidR="001A73A3" w:rsidRPr="008D4F63">
              <w:rPr>
                <w:sz w:val="16"/>
                <w:szCs w:val="16"/>
              </w:rPr>
              <w:t>Plowing/ploughing</w:t>
            </w:r>
          </w:p>
          <w:p w14:paraId="79B8A468" w14:textId="0B8600F8" w:rsidR="001A73A3" w:rsidRPr="008D4F63" w:rsidRDefault="00F30949" w:rsidP="008D4F63">
            <w:pPr>
              <w:rPr>
                <w:sz w:val="16"/>
                <w:szCs w:val="16"/>
              </w:rPr>
            </w:pPr>
            <w:r w:rsidRPr="008D4F63">
              <w:rPr>
                <w:sz w:val="16"/>
                <w:szCs w:val="16"/>
              </w:rPr>
              <w:t>3-</w:t>
            </w:r>
            <w:r w:rsidR="001A73A3" w:rsidRPr="008D4F63">
              <w:rPr>
                <w:sz w:val="16"/>
                <w:szCs w:val="16"/>
              </w:rPr>
              <w:t>Planting</w:t>
            </w:r>
          </w:p>
          <w:p w14:paraId="69C72701" w14:textId="49D4BBE5" w:rsidR="001A73A3" w:rsidRPr="008D4F63" w:rsidRDefault="00F30949" w:rsidP="008D4F63">
            <w:pPr>
              <w:rPr>
                <w:sz w:val="16"/>
                <w:szCs w:val="16"/>
              </w:rPr>
            </w:pPr>
            <w:r w:rsidRPr="008D4F63">
              <w:rPr>
                <w:sz w:val="16"/>
                <w:szCs w:val="16"/>
              </w:rPr>
              <w:t>4-</w:t>
            </w:r>
            <w:r w:rsidR="001A73A3" w:rsidRPr="008D4F63">
              <w:rPr>
                <w:sz w:val="16"/>
                <w:szCs w:val="16"/>
              </w:rPr>
              <w:t>Chemical application</w:t>
            </w:r>
          </w:p>
          <w:p w14:paraId="5FA7E454" w14:textId="0B152859" w:rsidR="001A73A3" w:rsidRPr="008D4F63" w:rsidRDefault="00F30949" w:rsidP="008D4F63">
            <w:pPr>
              <w:rPr>
                <w:sz w:val="16"/>
                <w:szCs w:val="16"/>
              </w:rPr>
            </w:pPr>
            <w:r w:rsidRPr="008D4F63">
              <w:rPr>
                <w:sz w:val="16"/>
                <w:szCs w:val="16"/>
              </w:rPr>
              <w:t>5-</w:t>
            </w:r>
            <w:r w:rsidR="001A73A3" w:rsidRPr="008D4F63">
              <w:rPr>
                <w:sz w:val="16"/>
                <w:szCs w:val="16"/>
              </w:rPr>
              <w:t>Weeding</w:t>
            </w:r>
          </w:p>
          <w:p w14:paraId="24353A32" w14:textId="1C3BA94B" w:rsidR="001A73A3" w:rsidRPr="008D4F63" w:rsidRDefault="00F30949" w:rsidP="008D4F63">
            <w:pPr>
              <w:rPr>
                <w:sz w:val="16"/>
                <w:szCs w:val="16"/>
              </w:rPr>
            </w:pPr>
            <w:r w:rsidRPr="008D4F63">
              <w:rPr>
                <w:sz w:val="16"/>
                <w:szCs w:val="16"/>
              </w:rPr>
              <w:t>6-</w:t>
            </w:r>
            <w:r w:rsidR="001A73A3" w:rsidRPr="008D4F63">
              <w:rPr>
                <w:sz w:val="16"/>
                <w:szCs w:val="16"/>
              </w:rPr>
              <w:t>Harvesting</w:t>
            </w:r>
          </w:p>
          <w:p w14:paraId="1A9BA49F" w14:textId="010BAC81" w:rsidR="001A73A3" w:rsidRDefault="00F30949">
            <w:pPr>
              <w:rPr>
                <w:b/>
              </w:rPr>
            </w:pPr>
            <w:r w:rsidRPr="008D4F63">
              <w:rPr>
                <w:sz w:val="16"/>
                <w:szCs w:val="16"/>
              </w:rPr>
              <w:t>7-</w:t>
            </w:r>
            <w:r w:rsidR="001A73A3" w:rsidRPr="008D4F63">
              <w:rPr>
                <w:sz w:val="16"/>
                <w:szCs w:val="16"/>
              </w:rPr>
              <w:t>Post-harvest processin</w:t>
            </w:r>
            <w:r w:rsidRPr="008D4F63">
              <w:rPr>
                <w:sz w:val="16"/>
                <w:szCs w:val="16"/>
              </w:rPr>
              <w:t>g</w:t>
            </w:r>
          </w:p>
          <w:p w14:paraId="4D34C841" w14:textId="5C7BF610" w:rsidR="001A73A3" w:rsidRPr="005A7BEF" w:rsidRDefault="001A73A3" w:rsidP="005A7BEF">
            <w:pPr>
              <w:rPr>
                <w:rFonts w:ascii="Arial" w:hAnsi="Arial" w:cs="Arial"/>
                <w:b/>
                <w:sz w:val="16"/>
                <w:szCs w:val="16"/>
              </w:rPr>
            </w:pPr>
          </w:p>
        </w:tc>
      </w:tr>
      <w:tr w:rsidR="00935F18" w:rsidRPr="005A7BEF" w14:paraId="3C4802D5" w14:textId="77777777" w:rsidTr="00935F18">
        <w:trPr>
          <w:gridAfter w:val="1"/>
          <w:wAfter w:w="669" w:type="pct"/>
          <w:cantSplit/>
          <w:trHeight w:val="288"/>
        </w:trPr>
        <w:tc>
          <w:tcPr>
            <w:tcW w:w="190" w:type="pct"/>
            <w:vAlign w:val="center"/>
          </w:tcPr>
          <w:p w14:paraId="164F5A08" w14:textId="77777777" w:rsidR="00935F18" w:rsidRPr="005A7BEF" w:rsidDel="00623D3E" w:rsidRDefault="00935F18" w:rsidP="005A7BEF">
            <w:pPr>
              <w:ind w:left="-194" w:firstLine="90"/>
              <w:jc w:val="center"/>
              <w:rPr>
                <w:rFonts w:ascii="Arial" w:hAnsi="Arial" w:cs="Arial"/>
                <w:sz w:val="16"/>
                <w:szCs w:val="16"/>
              </w:rPr>
            </w:pPr>
          </w:p>
        </w:tc>
        <w:tc>
          <w:tcPr>
            <w:tcW w:w="706" w:type="pct"/>
            <w:gridSpan w:val="2"/>
            <w:vAlign w:val="center"/>
          </w:tcPr>
          <w:p w14:paraId="7D3D9ED3" w14:textId="77777777" w:rsidR="00935F18" w:rsidRPr="005A7BEF" w:rsidRDefault="00935F18" w:rsidP="005A7BEF">
            <w:pPr>
              <w:jc w:val="center"/>
              <w:rPr>
                <w:rFonts w:ascii="Arial" w:hAnsi="Arial" w:cs="Arial"/>
                <w:sz w:val="16"/>
                <w:szCs w:val="16"/>
              </w:rPr>
            </w:pPr>
          </w:p>
        </w:tc>
        <w:tc>
          <w:tcPr>
            <w:tcW w:w="669" w:type="pct"/>
            <w:vAlign w:val="center"/>
          </w:tcPr>
          <w:p w14:paraId="4002EE27" w14:textId="51FCC799" w:rsidR="00935F18" w:rsidRPr="008D4F63" w:rsidRDefault="00935F18" w:rsidP="005A7BEF">
            <w:pPr>
              <w:jc w:val="center"/>
              <w:rPr>
                <w:rFonts w:ascii="Arial" w:hAnsi="Arial" w:cs="Arial"/>
                <w:i/>
                <w:sz w:val="16"/>
                <w:szCs w:val="16"/>
              </w:rPr>
            </w:pPr>
            <w:r w:rsidRPr="008D4F63">
              <w:rPr>
                <w:rFonts w:ascii="Arial" w:hAnsi="Arial" w:cs="Arial"/>
                <w:i/>
                <w:sz w:val="16"/>
                <w:szCs w:val="16"/>
              </w:rPr>
              <w:t>If M2 includes 1</w:t>
            </w:r>
          </w:p>
        </w:tc>
        <w:tc>
          <w:tcPr>
            <w:tcW w:w="2766" w:type="pct"/>
            <w:gridSpan w:val="5"/>
            <w:vAlign w:val="center"/>
          </w:tcPr>
          <w:p w14:paraId="0E89171A" w14:textId="79910FA3" w:rsidR="00935F18" w:rsidRPr="005A7BEF" w:rsidRDefault="00935F18" w:rsidP="005A7BEF">
            <w:pPr>
              <w:jc w:val="center"/>
              <w:rPr>
                <w:rFonts w:ascii="Arial" w:hAnsi="Arial" w:cs="Arial"/>
                <w:sz w:val="16"/>
                <w:szCs w:val="16"/>
              </w:rPr>
            </w:pPr>
            <w:r w:rsidRPr="00FD38C9">
              <w:rPr>
                <w:rFonts w:ascii="Arial" w:hAnsi="Arial" w:cs="Arial"/>
                <w:i/>
                <w:sz w:val="16"/>
                <w:szCs w:val="16"/>
              </w:rPr>
              <w:t xml:space="preserve">If M2 includes </w:t>
            </w:r>
            <w:r>
              <w:rPr>
                <w:rFonts w:ascii="Arial" w:hAnsi="Arial" w:cs="Arial"/>
                <w:i/>
                <w:sz w:val="16"/>
                <w:szCs w:val="16"/>
              </w:rPr>
              <w:t>2</w:t>
            </w:r>
          </w:p>
        </w:tc>
      </w:tr>
      <w:tr w:rsidR="00822764" w:rsidRPr="005A7BEF" w14:paraId="3AB2A72D" w14:textId="77777777" w:rsidTr="00822764">
        <w:trPr>
          <w:gridAfter w:val="1"/>
          <w:wAfter w:w="669" w:type="pct"/>
          <w:cantSplit/>
          <w:trHeight w:val="288"/>
        </w:trPr>
        <w:tc>
          <w:tcPr>
            <w:tcW w:w="190" w:type="pct"/>
            <w:vAlign w:val="center"/>
          </w:tcPr>
          <w:p w14:paraId="06DD31BA" w14:textId="37E58A09" w:rsidR="00822764" w:rsidRPr="005A7BEF" w:rsidRDefault="00822764" w:rsidP="005A7BEF">
            <w:pPr>
              <w:ind w:left="-194" w:firstLine="90"/>
              <w:jc w:val="center"/>
              <w:rPr>
                <w:rFonts w:ascii="Arial" w:hAnsi="Arial" w:cs="Arial"/>
                <w:sz w:val="16"/>
                <w:szCs w:val="16"/>
              </w:rPr>
            </w:pPr>
          </w:p>
        </w:tc>
        <w:tc>
          <w:tcPr>
            <w:tcW w:w="706" w:type="pct"/>
            <w:gridSpan w:val="2"/>
            <w:vAlign w:val="center"/>
          </w:tcPr>
          <w:p w14:paraId="6EC94DC3" w14:textId="3186FC98" w:rsidR="00822764" w:rsidRPr="005A7BEF" w:rsidRDefault="00822764" w:rsidP="005A7BEF">
            <w:pPr>
              <w:jc w:val="center"/>
              <w:rPr>
                <w:rFonts w:ascii="Arial" w:hAnsi="Arial" w:cs="Arial"/>
                <w:sz w:val="16"/>
                <w:szCs w:val="16"/>
              </w:rPr>
            </w:pPr>
            <w:r w:rsidRPr="005A7BEF">
              <w:rPr>
                <w:rFonts w:ascii="Arial" w:hAnsi="Arial" w:cs="Arial"/>
                <w:sz w:val="16"/>
                <w:szCs w:val="16"/>
              </w:rPr>
              <w:t>M</w:t>
            </w:r>
            <w:r>
              <w:rPr>
                <w:rFonts w:ascii="Arial" w:hAnsi="Arial" w:cs="Arial"/>
                <w:sz w:val="16"/>
                <w:szCs w:val="16"/>
              </w:rPr>
              <w:t>2</w:t>
            </w:r>
          </w:p>
        </w:tc>
        <w:tc>
          <w:tcPr>
            <w:tcW w:w="669" w:type="pct"/>
            <w:vAlign w:val="center"/>
          </w:tcPr>
          <w:p w14:paraId="3BB93495" w14:textId="22951AA1" w:rsidR="00822764" w:rsidRPr="005A7BEF" w:rsidRDefault="00822764" w:rsidP="005A7BEF">
            <w:pPr>
              <w:jc w:val="center"/>
              <w:rPr>
                <w:rFonts w:ascii="Arial" w:hAnsi="Arial" w:cs="Arial"/>
                <w:sz w:val="16"/>
                <w:szCs w:val="16"/>
              </w:rPr>
            </w:pPr>
            <w:r w:rsidRPr="005A7BEF">
              <w:rPr>
                <w:rFonts w:ascii="Arial" w:hAnsi="Arial" w:cs="Arial"/>
                <w:sz w:val="16"/>
                <w:szCs w:val="16"/>
              </w:rPr>
              <w:t>M</w:t>
            </w:r>
            <w:r>
              <w:rPr>
                <w:rFonts w:ascii="Arial" w:hAnsi="Arial" w:cs="Arial"/>
                <w:sz w:val="16"/>
                <w:szCs w:val="16"/>
              </w:rPr>
              <w:t>3</w:t>
            </w:r>
          </w:p>
        </w:tc>
        <w:tc>
          <w:tcPr>
            <w:tcW w:w="645" w:type="pct"/>
            <w:vAlign w:val="center"/>
          </w:tcPr>
          <w:p w14:paraId="4B230155" w14:textId="4D2B49EF" w:rsidR="00822764" w:rsidRPr="005A7BEF" w:rsidRDefault="00822764" w:rsidP="005A7BEF">
            <w:pPr>
              <w:jc w:val="center"/>
              <w:rPr>
                <w:rFonts w:ascii="Arial" w:hAnsi="Arial" w:cs="Arial"/>
                <w:sz w:val="16"/>
                <w:szCs w:val="16"/>
              </w:rPr>
            </w:pPr>
            <w:r w:rsidRPr="005A7BEF">
              <w:rPr>
                <w:rFonts w:ascii="Arial" w:hAnsi="Arial" w:cs="Arial"/>
                <w:sz w:val="16"/>
                <w:szCs w:val="16"/>
              </w:rPr>
              <w:t>M</w:t>
            </w:r>
            <w:r>
              <w:rPr>
                <w:rFonts w:ascii="Arial" w:hAnsi="Arial" w:cs="Arial"/>
                <w:sz w:val="16"/>
                <w:szCs w:val="16"/>
              </w:rPr>
              <w:t>4</w:t>
            </w:r>
          </w:p>
        </w:tc>
        <w:tc>
          <w:tcPr>
            <w:tcW w:w="555" w:type="pct"/>
            <w:vAlign w:val="center"/>
          </w:tcPr>
          <w:p w14:paraId="18F7057B" w14:textId="10C03F8D" w:rsidR="00822764" w:rsidRPr="005A7BEF" w:rsidRDefault="00822764" w:rsidP="005A7BEF">
            <w:pPr>
              <w:jc w:val="center"/>
              <w:rPr>
                <w:rFonts w:ascii="Arial" w:hAnsi="Arial" w:cs="Arial"/>
                <w:sz w:val="16"/>
                <w:szCs w:val="16"/>
              </w:rPr>
            </w:pPr>
            <w:r w:rsidRPr="005A7BEF">
              <w:rPr>
                <w:rFonts w:ascii="Arial" w:hAnsi="Arial" w:cs="Arial"/>
                <w:sz w:val="16"/>
                <w:szCs w:val="16"/>
              </w:rPr>
              <w:t>M</w:t>
            </w:r>
            <w:r>
              <w:rPr>
                <w:rFonts w:ascii="Arial" w:hAnsi="Arial" w:cs="Arial"/>
                <w:sz w:val="16"/>
                <w:szCs w:val="16"/>
              </w:rPr>
              <w:t>5</w:t>
            </w:r>
          </w:p>
        </w:tc>
        <w:tc>
          <w:tcPr>
            <w:tcW w:w="505" w:type="pct"/>
            <w:vAlign w:val="center"/>
          </w:tcPr>
          <w:p w14:paraId="5799ECDD" w14:textId="3A52C303" w:rsidR="00822764" w:rsidRPr="005A7BEF" w:rsidRDefault="00822764" w:rsidP="005A7BEF">
            <w:pPr>
              <w:jc w:val="center"/>
              <w:rPr>
                <w:rFonts w:ascii="Arial" w:hAnsi="Arial" w:cs="Arial"/>
                <w:sz w:val="16"/>
                <w:szCs w:val="16"/>
              </w:rPr>
            </w:pPr>
            <w:r w:rsidRPr="005A7BEF">
              <w:rPr>
                <w:rFonts w:ascii="Arial" w:hAnsi="Arial" w:cs="Arial"/>
                <w:sz w:val="16"/>
                <w:szCs w:val="16"/>
              </w:rPr>
              <w:t>M</w:t>
            </w:r>
            <w:r>
              <w:rPr>
                <w:rFonts w:ascii="Arial" w:hAnsi="Arial" w:cs="Arial"/>
                <w:sz w:val="16"/>
                <w:szCs w:val="16"/>
              </w:rPr>
              <w:t>6</w:t>
            </w:r>
          </w:p>
        </w:tc>
        <w:tc>
          <w:tcPr>
            <w:tcW w:w="555" w:type="pct"/>
            <w:vAlign w:val="center"/>
          </w:tcPr>
          <w:p w14:paraId="4720C86E" w14:textId="14102C2D" w:rsidR="00822764" w:rsidRPr="005A7BEF" w:rsidRDefault="00822764" w:rsidP="005A7BEF">
            <w:pPr>
              <w:jc w:val="center"/>
              <w:rPr>
                <w:rFonts w:ascii="Arial" w:hAnsi="Arial" w:cs="Arial"/>
                <w:sz w:val="16"/>
                <w:szCs w:val="16"/>
              </w:rPr>
            </w:pPr>
            <w:r w:rsidRPr="005A7BEF">
              <w:rPr>
                <w:rFonts w:ascii="Arial" w:hAnsi="Arial" w:cs="Arial"/>
                <w:sz w:val="16"/>
                <w:szCs w:val="16"/>
              </w:rPr>
              <w:t>M</w:t>
            </w:r>
            <w:r>
              <w:rPr>
                <w:rFonts w:ascii="Arial" w:hAnsi="Arial" w:cs="Arial"/>
                <w:sz w:val="16"/>
                <w:szCs w:val="16"/>
              </w:rPr>
              <w:t>7</w:t>
            </w:r>
          </w:p>
        </w:tc>
        <w:tc>
          <w:tcPr>
            <w:tcW w:w="506" w:type="pct"/>
            <w:vAlign w:val="center"/>
          </w:tcPr>
          <w:p w14:paraId="4FB5FE40" w14:textId="4B7B64E8" w:rsidR="00822764" w:rsidRPr="005A7BEF" w:rsidRDefault="00822764" w:rsidP="005A7BEF">
            <w:pPr>
              <w:jc w:val="center"/>
              <w:rPr>
                <w:rFonts w:ascii="Arial" w:hAnsi="Arial" w:cs="Arial"/>
                <w:sz w:val="16"/>
                <w:szCs w:val="16"/>
              </w:rPr>
            </w:pPr>
            <w:r w:rsidRPr="005A7BEF">
              <w:rPr>
                <w:rFonts w:ascii="Arial" w:hAnsi="Arial" w:cs="Arial"/>
                <w:sz w:val="16"/>
                <w:szCs w:val="16"/>
              </w:rPr>
              <w:t>M</w:t>
            </w:r>
            <w:r>
              <w:rPr>
                <w:rFonts w:ascii="Arial" w:hAnsi="Arial" w:cs="Arial"/>
                <w:sz w:val="16"/>
                <w:szCs w:val="16"/>
              </w:rPr>
              <w:t>8</w:t>
            </w:r>
          </w:p>
        </w:tc>
      </w:tr>
      <w:tr w:rsidR="00822764" w:rsidRPr="005A7BEF" w14:paraId="7013DF88" w14:textId="77777777" w:rsidTr="001403DE">
        <w:trPr>
          <w:gridAfter w:val="1"/>
          <w:wAfter w:w="669" w:type="pct"/>
          <w:cantSplit/>
          <w:trHeight w:val="2303"/>
        </w:trPr>
        <w:tc>
          <w:tcPr>
            <w:tcW w:w="190" w:type="pct"/>
          </w:tcPr>
          <w:p w14:paraId="3374B87F" w14:textId="77777777" w:rsidR="00822764" w:rsidRPr="005A7BEF" w:rsidRDefault="00822764" w:rsidP="005A7BEF">
            <w:pPr>
              <w:jc w:val="center"/>
              <w:rPr>
                <w:rFonts w:ascii="Arial" w:hAnsi="Arial" w:cs="Arial"/>
                <w:sz w:val="16"/>
                <w:szCs w:val="16"/>
              </w:rPr>
            </w:pPr>
            <w:r w:rsidRPr="005A7BEF">
              <w:rPr>
                <w:rFonts w:ascii="Arial" w:hAnsi="Arial" w:cs="Arial"/>
                <w:sz w:val="16"/>
                <w:szCs w:val="16"/>
              </w:rPr>
              <w:lastRenderedPageBreak/>
              <w:t xml:space="preserve">Plot </w:t>
            </w:r>
          </w:p>
          <w:p w14:paraId="72C439D1" w14:textId="14704E33" w:rsidR="00822764" w:rsidRPr="005A7BEF" w:rsidRDefault="00822764" w:rsidP="005A7BEF">
            <w:pPr>
              <w:jc w:val="center"/>
              <w:rPr>
                <w:rFonts w:ascii="Arial" w:hAnsi="Arial" w:cs="Arial"/>
                <w:sz w:val="16"/>
                <w:szCs w:val="16"/>
              </w:rPr>
            </w:pPr>
            <w:r w:rsidRPr="005A7BEF">
              <w:rPr>
                <w:rFonts w:ascii="Arial" w:hAnsi="Arial" w:cs="Arial"/>
                <w:sz w:val="16"/>
                <w:szCs w:val="16"/>
              </w:rPr>
              <w:t>ID</w:t>
            </w:r>
          </w:p>
        </w:tc>
        <w:tc>
          <w:tcPr>
            <w:tcW w:w="706" w:type="pct"/>
            <w:gridSpan w:val="2"/>
          </w:tcPr>
          <w:p w14:paraId="55281D19" w14:textId="61216512" w:rsidR="00822764" w:rsidRDefault="00822764" w:rsidP="005A7BEF">
            <w:pPr>
              <w:jc w:val="center"/>
              <w:rPr>
                <w:rFonts w:ascii="Arial" w:hAnsi="Arial" w:cs="Arial"/>
                <w:sz w:val="16"/>
                <w:szCs w:val="16"/>
              </w:rPr>
            </w:pPr>
            <w:r>
              <w:rPr>
                <w:rFonts w:ascii="Arial" w:hAnsi="Arial" w:cs="Arial"/>
                <w:sz w:val="16"/>
                <w:szCs w:val="16"/>
              </w:rPr>
              <w:t xml:space="preserve">During the </w:t>
            </w:r>
            <w:r w:rsidR="00E42213">
              <w:rPr>
                <w:rFonts w:ascii="Arial" w:hAnsi="Arial" w:cs="Arial"/>
                <w:sz w:val="16"/>
                <w:szCs w:val="16"/>
              </w:rPr>
              <w:t>[agricultural labor activity]</w:t>
            </w:r>
            <w:r>
              <w:rPr>
                <w:rFonts w:ascii="Arial" w:hAnsi="Arial" w:cs="Arial"/>
                <w:b/>
                <w:sz w:val="16"/>
                <w:szCs w:val="16"/>
              </w:rPr>
              <w:t xml:space="preserve"> </w:t>
            </w:r>
            <w:r>
              <w:rPr>
                <w:rFonts w:ascii="Arial" w:hAnsi="Arial" w:cs="Arial"/>
                <w:sz w:val="16"/>
                <w:szCs w:val="16"/>
              </w:rPr>
              <w:t xml:space="preserve">stage: </w:t>
            </w:r>
            <w:r w:rsidRPr="005A7BEF">
              <w:rPr>
                <w:rFonts w:ascii="Arial" w:hAnsi="Arial" w:cs="Arial"/>
                <w:sz w:val="16"/>
                <w:szCs w:val="16"/>
              </w:rPr>
              <w:t>Who worked on</w:t>
            </w:r>
            <w:r w:rsidR="003158B5">
              <w:rPr>
                <w:rFonts w:ascii="Arial" w:hAnsi="Arial" w:cs="Arial"/>
                <w:sz w:val="16"/>
                <w:szCs w:val="16"/>
              </w:rPr>
              <w:t xml:space="preserve"> plot [#]: [Plot Name]</w:t>
            </w:r>
            <w:r>
              <w:rPr>
                <w:rFonts w:ascii="Arial" w:hAnsi="Arial" w:cs="Arial"/>
                <w:sz w:val="16"/>
                <w:szCs w:val="16"/>
              </w:rPr>
              <w:t>?</w:t>
            </w:r>
          </w:p>
          <w:p w14:paraId="2C3EBDFC" w14:textId="4969A652" w:rsidR="00822764" w:rsidRPr="008D4F63" w:rsidRDefault="00FF2AE1" w:rsidP="005A7BEF">
            <w:pPr>
              <w:jc w:val="center"/>
              <w:rPr>
                <w:rFonts w:ascii="Arial" w:hAnsi="Arial" w:cs="Arial"/>
                <w:i/>
                <w:sz w:val="16"/>
                <w:szCs w:val="16"/>
              </w:rPr>
            </w:pPr>
            <w:r>
              <w:rPr>
                <w:rFonts w:ascii="Arial" w:hAnsi="Arial" w:cs="Arial"/>
                <w:i/>
                <w:sz w:val="16"/>
                <w:szCs w:val="16"/>
              </w:rPr>
              <w:t>Select all that</w:t>
            </w:r>
            <w:r w:rsidR="003158B5">
              <w:rPr>
                <w:rFonts w:ascii="Arial" w:hAnsi="Arial" w:cs="Arial"/>
                <w:i/>
                <w:sz w:val="16"/>
                <w:szCs w:val="16"/>
              </w:rPr>
              <w:t xml:space="preserve"> apply. Do not include any tractor activities.</w:t>
            </w:r>
          </w:p>
          <w:p w14:paraId="11F131A1" w14:textId="38D90858" w:rsidR="00822764" w:rsidRPr="005A7BEF" w:rsidRDefault="00822764" w:rsidP="005A7BEF">
            <w:pPr>
              <w:jc w:val="center"/>
              <w:rPr>
                <w:rFonts w:ascii="Arial" w:hAnsi="Arial" w:cs="Arial"/>
                <w:b/>
                <w:i/>
                <w:sz w:val="16"/>
                <w:szCs w:val="16"/>
                <w:u w:val="single"/>
              </w:rPr>
            </w:pPr>
            <w:r w:rsidRPr="005A7BEF">
              <w:rPr>
                <w:rFonts w:ascii="Arial" w:hAnsi="Arial" w:cs="Arial"/>
                <w:b/>
                <w:i/>
                <w:sz w:val="16"/>
                <w:szCs w:val="16"/>
                <w:u w:val="single"/>
              </w:rPr>
              <w:t xml:space="preserve"> </w:t>
            </w:r>
          </w:p>
          <w:p w14:paraId="6D09BA4A" w14:textId="4064C00D" w:rsidR="00822764" w:rsidRPr="005A7BEF" w:rsidRDefault="00822764" w:rsidP="005A7BEF">
            <w:pPr>
              <w:tabs>
                <w:tab w:val="center" w:pos="176"/>
                <w:tab w:val="center" w:pos="536"/>
              </w:tabs>
              <w:rPr>
                <w:rFonts w:ascii="Arial" w:hAnsi="Arial" w:cs="Arial"/>
                <w:sz w:val="16"/>
                <w:szCs w:val="16"/>
              </w:rPr>
            </w:pPr>
            <w:r w:rsidRPr="005A7BEF">
              <w:rPr>
                <w:rFonts w:ascii="Arial" w:hAnsi="Arial" w:cs="Arial"/>
                <w:sz w:val="16"/>
                <w:szCs w:val="16"/>
              </w:rPr>
              <w:t xml:space="preserve">1 </w:t>
            </w:r>
            <w:r>
              <w:rPr>
                <w:rFonts w:ascii="Arial" w:hAnsi="Arial" w:cs="Arial"/>
                <w:sz w:val="16"/>
                <w:szCs w:val="16"/>
              </w:rPr>
              <w:t>S</w:t>
            </w:r>
            <w:r w:rsidRPr="005A7BEF">
              <w:rPr>
                <w:rFonts w:ascii="Arial" w:hAnsi="Arial" w:cs="Arial"/>
                <w:sz w:val="16"/>
                <w:szCs w:val="16"/>
              </w:rPr>
              <w:t>elf</w:t>
            </w:r>
          </w:p>
          <w:p w14:paraId="293C89B1" w14:textId="722AEB03" w:rsidR="00822764" w:rsidRPr="005A7BEF" w:rsidRDefault="00822764" w:rsidP="005A7BEF">
            <w:pPr>
              <w:tabs>
                <w:tab w:val="center" w:pos="176"/>
                <w:tab w:val="center" w:pos="536"/>
              </w:tabs>
              <w:rPr>
                <w:rFonts w:ascii="Arial" w:hAnsi="Arial" w:cs="Arial"/>
                <w:sz w:val="16"/>
                <w:szCs w:val="16"/>
              </w:rPr>
            </w:pPr>
            <w:r w:rsidRPr="005A7BEF">
              <w:rPr>
                <w:rFonts w:ascii="Arial" w:hAnsi="Arial" w:cs="Arial"/>
                <w:sz w:val="16"/>
                <w:szCs w:val="16"/>
              </w:rPr>
              <w:t>2 Family</w:t>
            </w:r>
            <w:r>
              <w:rPr>
                <w:rFonts w:ascii="Arial" w:hAnsi="Arial" w:cs="Arial"/>
                <w:sz w:val="16"/>
                <w:szCs w:val="16"/>
              </w:rPr>
              <w:t>/</w:t>
            </w:r>
            <w:r w:rsidRPr="005A7BEF">
              <w:rPr>
                <w:rFonts w:ascii="Arial" w:hAnsi="Arial" w:cs="Arial"/>
                <w:sz w:val="16"/>
                <w:szCs w:val="16"/>
              </w:rPr>
              <w:t>Relatives</w:t>
            </w:r>
            <w:r>
              <w:rPr>
                <w:rFonts w:ascii="Arial" w:hAnsi="Arial" w:cs="Arial"/>
                <w:sz w:val="16"/>
                <w:szCs w:val="16"/>
              </w:rPr>
              <w:t>/</w:t>
            </w:r>
            <w:r w:rsidRPr="005A7BEF">
              <w:rPr>
                <w:rFonts w:ascii="Arial" w:hAnsi="Arial" w:cs="Arial"/>
                <w:sz w:val="16"/>
                <w:szCs w:val="16"/>
              </w:rPr>
              <w:t>friends</w:t>
            </w:r>
          </w:p>
          <w:p w14:paraId="127B18DB" w14:textId="77777777" w:rsidR="00822764" w:rsidRPr="005A7BEF" w:rsidRDefault="00822764" w:rsidP="005A7BEF">
            <w:pPr>
              <w:tabs>
                <w:tab w:val="center" w:pos="176"/>
                <w:tab w:val="center" w:pos="536"/>
              </w:tabs>
              <w:rPr>
                <w:rFonts w:ascii="Arial" w:hAnsi="Arial" w:cs="Arial"/>
                <w:sz w:val="16"/>
                <w:szCs w:val="16"/>
              </w:rPr>
            </w:pPr>
            <w:r w:rsidRPr="005A7BEF">
              <w:rPr>
                <w:rFonts w:ascii="Arial" w:hAnsi="Arial" w:cs="Arial"/>
                <w:sz w:val="16"/>
                <w:szCs w:val="16"/>
              </w:rPr>
              <w:t>3 Communal labor</w:t>
            </w:r>
          </w:p>
          <w:p w14:paraId="143B96DD" w14:textId="77777777" w:rsidR="00822764" w:rsidRPr="005A7BEF" w:rsidRDefault="00822764" w:rsidP="005A7BEF">
            <w:pPr>
              <w:tabs>
                <w:tab w:val="center" w:pos="176"/>
                <w:tab w:val="center" w:pos="536"/>
              </w:tabs>
              <w:rPr>
                <w:rFonts w:ascii="Arial" w:hAnsi="Arial" w:cs="Arial"/>
                <w:sz w:val="16"/>
                <w:szCs w:val="16"/>
              </w:rPr>
            </w:pPr>
            <w:r w:rsidRPr="005A7BEF">
              <w:rPr>
                <w:rFonts w:ascii="Arial" w:hAnsi="Arial" w:cs="Arial"/>
                <w:sz w:val="16"/>
                <w:szCs w:val="16"/>
              </w:rPr>
              <w:t xml:space="preserve">4 Hired labor              </w:t>
            </w:r>
          </w:p>
          <w:p w14:paraId="17753CF6" w14:textId="7921E31E" w:rsidR="00822764" w:rsidRPr="005A7BEF" w:rsidRDefault="00822764" w:rsidP="005A7BEF">
            <w:pPr>
              <w:tabs>
                <w:tab w:val="center" w:pos="176"/>
                <w:tab w:val="center" w:pos="536"/>
              </w:tabs>
              <w:rPr>
                <w:rFonts w:ascii="Arial" w:hAnsi="Arial" w:cs="Arial"/>
                <w:sz w:val="16"/>
                <w:szCs w:val="16"/>
              </w:rPr>
            </w:pPr>
            <w:r w:rsidRPr="005A7BEF">
              <w:rPr>
                <w:rFonts w:ascii="Arial" w:hAnsi="Arial" w:cs="Arial"/>
                <w:sz w:val="16"/>
                <w:szCs w:val="16"/>
              </w:rPr>
              <w:t>-666 Other (</w:t>
            </w:r>
            <w:r w:rsidR="00FE13D1">
              <w:rPr>
                <w:rFonts w:ascii="Arial" w:hAnsi="Arial" w:cs="Arial"/>
                <w:sz w:val="16"/>
                <w:szCs w:val="16"/>
              </w:rPr>
              <w:t>please s</w:t>
            </w:r>
            <w:r w:rsidRPr="005A7BEF">
              <w:rPr>
                <w:rFonts w:ascii="Arial" w:hAnsi="Arial" w:cs="Arial"/>
                <w:sz w:val="16"/>
                <w:szCs w:val="16"/>
              </w:rPr>
              <w:t>pecify)</w:t>
            </w:r>
          </w:p>
        </w:tc>
        <w:tc>
          <w:tcPr>
            <w:tcW w:w="669" w:type="pct"/>
          </w:tcPr>
          <w:p w14:paraId="07B07413" w14:textId="33F604A5" w:rsidR="00822764" w:rsidRPr="005A7BEF" w:rsidRDefault="00822764" w:rsidP="005A7BEF">
            <w:pPr>
              <w:jc w:val="center"/>
              <w:rPr>
                <w:rFonts w:ascii="Arial" w:hAnsi="Arial" w:cs="Arial"/>
                <w:sz w:val="16"/>
                <w:szCs w:val="16"/>
              </w:rPr>
            </w:pPr>
            <w:r w:rsidRPr="005A7BEF">
              <w:rPr>
                <w:rFonts w:ascii="Arial" w:hAnsi="Arial" w:cs="Arial"/>
                <w:sz w:val="16"/>
                <w:szCs w:val="16"/>
              </w:rPr>
              <w:t xml:space="preserve">How many days did </w:t>
            </w:r>
            <w:r>
              <w:rPr>
                <w:rFonts w:ascii="Arial" w:hAnsi="Arial" w:cs="Arial"/>
                <w:sz w:val="16"/>
                <w:szCs w:val="16"/>
              </w:rPr>
              <w:t>[Name]</w:t>
            </w:r>
            <w:r w:rsidRPr="005A7BEF">
              <w:rPr>
                <w:rFonts w:ascii="Arial" w:hAnsi="Arial" w:cs="Arial"/>
                <w:sz w:val="16"/>
                <w:szCs w:val="16"/>
              </w:rPr>
              <w:t xml:space="preserve"> personally work on </w:t>
            </w:r>
            <w:r w:rsidR="00CE2020">
              <w:rPr>
                <w:rFonts w:ascii="Arial" w:hAnsi="Arial" w:cs="Arial"/>
                <w:sz w:val="16"/>
                <w:szCs w:val="16"/>
              </w:rPr>
              <w:t>plot [#]: [Plot Name]</w:t>
            </w:r>
            <w:r w:rsidRPr="005A7BEF">
              <w:rPr>
                <w:rFonts w:ascii="Arial" w:hAnsi="Arial" w:cs="Arial"/>
                <w:sz w:val="16"/>
                <w:szCs w:val="16"/>
              </w:rPr>
              <w:t xml:space="preserve"> during the </w:t>
            </w:r>
            <w:r w:rsidR="00CE2020" w:rsidRPr="008D4F63">
              <w:rPr>
                <w:rFonts w:ascii="Arial" w:hAnsi="Arial" w:cs="Arial"/>
                <w:sz w:val="16"/>
                <w:szCs w:val="16"/>
              </w:rPr>
              <w:t>[agricultural labor activity]</w:t>
            </w:r>
            <w:r w:rsidRPr="005A7BEF">
              <w:rPr>
                <w:rFonts w:ascii="Arial" w:hAnsi="Arial" w:cs="Arial"/>
                <w:sz w:val="16"/>
                <w:szCs w:val="16"/>
              </w:rPr>
              <w:t xml:space="preserve"> stage?</w:t>
            </w:r>
          </w:p>
          <w:p w14:paraId="1761B40D" w14:textId="77777777" w:rsidR="00822764" w:rsidRPr="005A7BEF" w:rsidRDefault="00822764" w:rsidP="005A7BEF">
            <w:pPr>
              <w:jc w:val="center"/>
              <w:rPr>
                <w:rFonts w:ascii="Arial" w:hAnsi="Arial" w:cs="Arial"/>
                <w:sz w:val="16"/>
                <w:szCs w:val="16"/>
              </w:rPr>
            </w:pPr>
          </w:p>
          <w:p w14:paraId="1A452493" w14:textId="77777777" w:rsidR="00822764" w:rsidRPr="005A7BEF" w:rsidRDefault="00822764" w:rsidP="005A7BEF">
            <w:pPr>
              <w:jc w:val="center"/>
              <w:rPr>
                <w:rFonts w:ascii="Arial" w:hAnsi="Arial" w:cs="Arial"/>
                <w:sz w:val="16"/>
                <w:szCs w:val="16"/>
              </w:rPr>
            </w:pPr>
          </w:p>
          <w:p w14:paraId="2A6FCF6F" w14:textId="001CF128" w:rsidR="00822764" w:rsidRPr="005A7BEF" w:rsidRDefault="00822764" w:rsidP="005A7BEF">
            <w:pPr>
              <w:jc w:val="center"/>
              <w:rPr>
                <w:rFonts w:ascii="Arial" w:hAnsi="Arial" w:cs="Arial"/>
                <w:sz w:val="16"/>
                <w:szCs w:val="16"/>
              </w:rPr>
            </w:pPr>
          </w:p>
        </w:tc>
        <w:tc>
          <w:tcPr>
            <w:tcW w:w="645" w:type="pct"/>
          </w:tcPr>
          <w:p w14:paraId="1E758DF9" w14:textId="6AA413BB" w:rsidR="00822764" w:rsidRPr="005A7BEF" w:rsidRDefault="00822764" w:rsidP="005A7BEF">
            <w:pPr>
              <w:jc w:val="center"/>
              <w:rPr>
                <w:rFonts w:ascii="Arial" w:hAnsi="Arial" w:cs="Arial"/>
                <w:sz w:val="16"/>
                <w:szCs w:val="16"/>
              </w:rPr>
            </w:pPr>
            <w:r w:rsidRPr="005A7BEF">
              <w:rPr>
                <w:rFonts w:ascii="Arial" w:hAnsi="Arial" w:cs="Arial"/>
                <w:sz w:val="16"/>
                <w:szCs w:val="16"/>
              </w:rPr>
              <w:t xml:space="preserve">How many of </w:t>
            </w:r>
            <w:r>
              <w:rPr>
                <w:rFonts w:ascii="Arial" w:hAnsi="Arial" w:cs="Arial"/>
                <w:sz w:val="16"/>
                <w:szCs w:val="16"/>
              </w:rPr>
              <w:t>[Name]’s</w:t>
            </w:r>
            <w:r w:rsidRPr="005A7BEF">
              <w:rPr>
                <w:rFonts w:ascii="Arial" w:hAnsi="Arial" w:cs="Arial"/>
                <w:sz w:val="16"/>
                <w:szCs w:val="16"/>
              </w:rPr>
              <w:t xml:space="preserve"> family, relatives, and/ or friends worked on </w:t>
            </w:r>
            <w:r w:rsidR="00CE2020">
              <w:rPr>
                <w:rFonts w:ascii="Arial" w:hAnsi="Arial" w:cs="Arial"/>
                <w:sz w:val="16"/>
                <w:szCs w:val="16"/>
              </w:rPr>
              <w:t xml:space="preserve">plot [#]: [Plot Name] </w:t>
            </w:r>
            <w:r w:rsidRPr="005A7BEF">
              <w:rPr>
                <w:rFonts w:ascii="Arial" w:hAnsi="Arial" w:cs="Arial"/>
                <w:sz w:val="16"/>
                <w:szCs w:val="16"/>
              </w:rPr>
              <w:t xml:space="preserve">during </w:t>
            </w:r>
            <w:r w:rsidRPr="002A0272">
              <w:rPr>
                <w:rFonts w:ascii="Arial" w:hAnsi="Arial" w:cs="Arial"/>
                <w:sz w:val="16"/>
                <w:szCs w:val="16"/>
              </w:rPr>
              <w:t>the</w:t>
            </w:r>
            <w:r w:rsidRPr="001403DE">
              <w:rPr>
                <w:rFonts w:ascii="Arial" w:hAnsi="Arial" w:cs="Arial"/>
                <w:b/>
                <w:sz w:val="16"/>
                <w:szCs w:val="16"/>
              </w:rPr>
              <w:t xml:space="preserve"> </w:t>
            </w:r>
            <w:r w:rsidR="00CE2020" w:rsidRPr="00FD38C9">
              <w:rPr>
                <w:rFonts w:ascii="Arial" w:hAnsi="Arial" w:cs="Arial"/>
                <w:sz w:val="16"/>
                <w:szCs w:val="16"/>
              </w:rPr>
              <w:t>[agricultural labor activity]</w:t>
            </w:r>
            <w:r w:rsidRPr="005A7BEF">
              <w:rPr>
                <w:rFonts w:ascii="Arial" w:hAnsi="Arial" w:cs="Arial"/>
                <w:sz w:val="16"/>
                <w:szCs w:val="16"/>
              </w:rPr>
              <w:t xml:space="preserve"> stage?</w:t>
            </w:r>
          </w:p>
          <w:p w14:paraId="1ED44939" w14:textId="77777777" w:rsidR="00822764" w:rsidRPr="005A7BEF" w:rsidRDefault="00822764" w:rsidP="005A7BEF">
            <w:pPr>
              <w:jc w:val="center"/>
              <w:rPr>
                <w:rFonts w:ascii="Arial" w:hAnsi="Arial" w:cs="Arial"/>
                <w:sz w:val="16"/>
                <w:szCs w:val="16"/>
              </w:rPr>
            </w:pPr>
          </w:p>
          <w:p w14:paraId="5109D949" w14:textId="77777777" w:rsidR="00822764" w:rsidRPr="005A7BEF" w:rsidRDefault="00822764" w:rsidP="005A7BEF">
            <w:pPr>
              <w:jc w:val="center"/>
              <w:rPr>
                <w:rFonts w:ascii="Arial" w:hAnsi="Arial" w:cs="Arial"/>
                <w:sz w:val="16"/>
                <w:szCs w:val="16"/>
              </w:rPr>
            </w:pPr>
          </w:p>
          <w:p w14:paraId="49CD8586" w14:textId="3395D6A9" w:rsidR="00822764" w:rsidRPr="005A7BEF" w:rsidRDefault="00822764" w:rsidP="005A7BEF">
            <w:pPr>
              <w:jc w:val="center"/>
              <w:rPr>
                <w:rFonts w:ascii="Arial" w:hAnsi="Arial" w:cs="Arial"/>
                <w:sz w:val="16"/>
                <w:szCs w:val="16"/>
              </w:rPr>
            </w:pPr>
          </w:p>
        </w:tc>
        <w:tc>
          <w:tcPr>
            <w:tcW w:w="555" w:type="pct"/>
          </w:tcPr>
          <w:p w14:paraId="39C7ED76" w14:textId="68377D27" w:rsidR="00822764" w:rsidRPr="005A7BEF" w:rsidRDefault="00822764" w:rsidP="00822764">
            <w:pPr>
              <w:jc w:val="center"/>
              <w:rPr>
                <w:rFonts w:ascii="Arial" w:hAnsi="Arial" w:cs="Arial"/>
                <w:sz w:val="16"/>
                <w:szCs w:val="16"/>
              </w:rPr>
            </w:pPr>
            <w:r>
              <w:rPr>
                <w:rFonts w:ascii="Arial" w:hAnsi="Arial" w:cs="Arial"/>
                <w:sz w:val="16"/>
                <w:szCs w:val="16"/>
              </w:rPr>
              <w:t xml:space="preserve">How many of [Name]’s </w:t>
            </w:r>
            <w:r w:rsidRPr="008D4F63">
              <w:rPr>
                <w:rFonts w:ascii="Arial" w:hAnsi="Arial" w:cs="Arial"/>
                <w:sz w:val="16"/>
                <w:szCs w:val="16"/>
                <w:u w:val="single"/>
              </w:rPr>
              <w:t>female</w:t>
            </w:r>
            <w:r>
              <w:rPr>
                <w:rFonts w:ascii="Arial" w:hAnsi="Arial" w:cs="Arial"/>
                <w:sz w:val="16"/>
                <w:szCs w:val="16"/>
              </w:rPr>
              <w:t xml:space="preserve"> family, relatives, and/or friends worked on</w:t>
            </w:r>
            <w:r w:rsidR="00CE2020">
              <w:rPr>
                <w:rFonts w:ascii="Arial" w:hAnsi="Arial" w:cs="Arial"/>
                <w:sz w:val="16"/>
                <w:szCs w:val="16"/>
              </w:rPr>
              <w:t xml:space="preserve"> plot [#]: [Plot Name]</w:t>
            </w:r>
            <w:r>
              <w:rPr>
                <w:rFonts w:ascii="Arial" w:hAnsi="Arial" w:cs="Arial"/>
                <w:sz w:val="16"/>
                <w:szCs w:val="16"/>
              </w:rPr>
              <w:t xml:space="preserve"> during the </w:t>
            </w:r>
            <w:r w:rsidR="00CE2020" w:rsidRPr="00FD38C9">
              <w:rPr>
                <w:rFonts w:ascii="Arial" w:hAnsi="Arial" w:cs="Arial"/>
                <w:sz w:val="16"/>
                <w:szCs w:val="16"/>
              </w:rPr>
              <w:t>[agricultural labor activity]</w:t>
            </w:r>
            <w:r>
              <w:rPr>
                <w:rFonts w:ascii="Arial" w:hAnsi="Arial" w:cs="Arial"/>
                <w:b/>
                <w:sz w:val="16"/>
                <w:szCs w:val="16"/>
              </w:rPr>
              <w:t xml:space="preserve"> </w:t>
            </w:r>
            <w:r>
              <w:rPr>
                <w:rFonts w:ascii="Arial" w:hAnsi="Arial" w:cs="Arial"/>
                <w:sz w:val="16"/>
                <w:szCs w:val="16"/>
              </w:rPr>
              <w:t>stage</w:t>
            </w:r>
            <w:r w:rsidRPr="005A7BEF">
              <w:rPr>
                <w:rFonts w:ascii="Arial" w:hAnsi="Arial" w:cs="Arial"/>
                <w:sz w:val="16"/>
                <w:szCs w:val="16"/>
              </w:rPr>
              <w:t>?</w:t>
            </w:r>
          </w:p>
          <w:p w14:paraId="3F8CD5ED" w14:textId="77777777" w:rsidR="00822764" w:rsidRPr="005A7BEF" w:rsidRDefault="00822764" w:rsidP="005A7BEF">
            <w:pPr>
              <w:jc w:val="center"/>
              <w:rPr>
                <w:rFonts w:ascii="Arial" w:hAnsi="Arial" w:cs="Arial"/>
                <w:sz w:val="16"/>
                <w:szCs w:val="16"/>
              </w:rPr>
            </w:pPr>
          </w:p>
          <w:p w14:paraId="03538DB9" w14:textId="33C93874" w:rsidR="00822764" w:rsidRPr="005A7BEF" w:rsidRDefault="00822764" w:rsidP="005A7BEF">
            <w:pPr>
              <w:jc w:val="center"/>
              <w:rPr>
                <w:rFonts w:ascii="Arial" w:hAnsi="Arial" w:cs="Arial"/>
                <w:b/>
                <w:i/>
                <w:sz w:val="16"/>
                <w:szCs w:val="16"/>
              </w:rPr>
            </w:pPr>
          </w:p>
        </w:tc>
        <w:tc>
          <w:tcPr>
            <w:tcW w:w="505" w:type="pct"/>
          </w:tcPr>
          <w:p w14:paraId="7E798AAE" w14:textId="7241CA79" w:rsidR="00822764" w:rsidRPr="005A7BEF" w:rsidRDefault="00822764" w:rsidP="00822764">
            <w:pPr>
              <w:jc w:val="center"/>
              <w:rPr>
                <w:rFonts w:ascii="Arial" w:hAnsi="Arial" w:cs="Arial"/>
                <w:sz w:val="16"/>
                <w:szCs w:val="16"/>
              </w:rPr>
            </w:pPr>
            <w:r>
              <w:rPr>
                <w:rFonts w:ascii="Arial" w:hAnsi="Arial" w:cs="Arial"/>
                <w:sz w:val="16"/>
                <w:szCs w:val="16"/>
              </w:rPr>
              <w:t xml:space="preserve">How many of [Name]’s </w:t>
            </w:r>
            <w:r w:rsidRPr="008D4F63">
              <w:rPr>
                <w:rFonts w:ascii="Arial" w:hAnsi="Arial" w:cs="Arial"/>
                <w:sz w:val="16"/>
                <w:szCs w:val="16"/>
                <w:u w:val="single"/>
              </w:rPr>
              <w:t>male</w:t>
            </w:r>
            <w:r>
              <w:rPr>
                <w:rFonts w:ascii="Arial" w:hAnsi="Arial" w:cs="Arial"/>
                <w:sz w:val="16"/>
                <w:szCs w:val="16"/>
              </w:rPr>
              <w:t xml:space="preserve"> family, relatives, and/or friends worked on </w:t>
            </w:r>
            <w:r w:rsidR="00CE2020">
              <w:rPr>
                <w:rFonts w:ascii="Arial" w:hAnsi="Arial" w:cs="Arial"/>
                <w:sz w:val="16"/>
                <w:szCs w:val="16"/>
              </w:rPr>
              <w:t>plot [#]: [Plot Name]</w:t>
            </w:r>
            <w:r>
              <w:rPr>
                <w:rFonts w:ascii="Arial" w:hAnsi="Arial" w:cs="Arial"/>
                <w:sz w:val="16"/>
                <w:szCs w:val="16"/>
              </w:rPr>
              <w:t xml:space="preserve"> during the </w:t>
            </w:r>
            <w:r w:rsidR="00CE2020" w:rsidRPr="00FD38C9">
              <w:rPr>
                <w:rFonts w:ascii="Arial" w:hAnsi="Arial" w:cs="Arial"/>
                <w:sz w:val="16"/>
                <w:szCs w:val="16"/>
              </w:rPr>
              <w:t>[agricultural labor activity]</w:t>
            </w:r>
            <w:r>
              <w:rPr>
                <w:rFonts w:ascii="Arial" w:hAnsi="Arial" w:cs="Arial"/>
                <w:b/>
                <w:sz w:val="16"/>
                <w:szCs w:val="16"/>
              </w:rPr>
              <w:t xml:space="preserve"> </w:t>
            </w:r>
            <w:r>
              <w:rPr>
                <w:rFonts w:ascii="Arial" w:hAnsi="Arial" w:cs="Arial"/>
                <w:sz w:val="16"/>
                <w:szCs w:val="16"/>
              </w:rPr>
              <w:t>stage</w:t>
            </w:r>
            <w:r w:rsidRPr="005A7BEF">
              <w:rPr>
                <w:rFonts w:ascii="Arial" w:hAnsi="Arial" w:cs="Arial"/>
                <w:sz w:val="16"/>
                <w:szCs w:val="16"/>
              </w:rPr>
              <w:t>?</w:t>
            </w:r>
          </w:p>
          <w:p w14:paraId="749A1E63" w14:textId="77777777" w:rsidR="00822764" w:rsidRPr="005A7BEF" w:rsidRDefault="00822764" w:rsidP="005A7BEF">
            <w:pPr>
              <w:jc w:val="center"/>
              <w:rPr>
                <w:rFonts w:ascii="Arial" w:hAnsi="Arial" w:cs="Arial"/>
                <w:sz w:val="16"/>
                <w:szCs w:val="16"/>
              </w:rPr>
            </w:pPr>
          </w:p>
          <w:p w14:paraId="4CCDF2C9" w14:textId="61017253" w:rsidR="00822764" w:rsidRPr="005A7BEF" w:rsidRDefault="00822764" w:rsidP="005A7BEF">
            <w:pPr>
              <w:jc w:val="center"/>
              <w:rPr>
                <w:rFonts w:ascii="Arial" w:hAnsi="Arial" w:cs="Arial"/>
                <w:b/>
                <w:sz w:val="16"/>
                <w:szCs w:val="16"/>
              </w:rPr>
            </w:pPr>
          </w:p>
        </w:tc>
        <w:tc>
          <w:tcPr>
            <w:tcW w:w="555" w:type="pct"/>
          </w:tcPr>
          <w:p w14:paraId="13E7DE97" w14:textId="77777777" w:rsidR="00822764" w:rsidRPr="008D4F63" w:rsidRDefault="00822764" w:rsidP="005A7BEF">
            <w:pPr>
              <w:jc w:val="center"/>
              <w:rPr>
                <w:rFonts w:ascii="Arial" w:hAnsi="Arial" w:cs="Arial"/>
                <w:i/>
                <w:sz w:val="16"/>
                <w:szCs w:val="16"/>
              </w:rPr>
            </w:pPr>
            <w:r w:rsidRPr="008D4F63">
              <w:rPr>
                <w:rFonts w:ascii="Arial" w:hAnsi="Arial" w:cs="Arial"/>
                <w:i/>
                <w:sz w:val="16"/>
                <w:szCs w:val="16"/>
              </w:rPr>
              <w:t>If M5&gt;0</w:t>
            </w:r>
          </w:p>
          <w:p w14:paraId="41530AF7" w14:textId="00BB03F6" w:rsidR="00822764" w:rsidRPr="00822764" w:rsidRDefault="00822764" w:rsidP="005A7BEF">
            <w:pPr>
              <w:jc w:val="center"/>
              <w:rPr>
                <w:rFonts w:ascii="Arial" w:hAnsi="Arial" w:cs="Arial"/>
                <w:sz w:val="16"/>
                <w:szCs w:val="16"/>
              </w:rPr>
            </w:pPr>
            <w:r>
              <w:rPr>
                <w:rFonts w:ascii="Arial" w:hAnsi="Arial" w:cs="Arial"/>
                <w:sz w:val="16"/>
                <w:szCs w:val="16"/>
              </w:rPr>
              <w:t xml:space="preserve">How many days </w:t>
            </w:r>
            <w:r w:rsidRPr="008D4F63">
              <w:rPr>
                <w:rFonts w:ascii="Arial" w:hAnsi="Arial" w:cs="Arial"/>
                <w:sz w:val="16"/>
                <w:szCs w:val="16"/>
                <w:u w:val="single"/>
              </w:rPr>
              <w:t>on average</w:t>
            </w:r>
            <w:r>
              <w:rPr>
                <w:rFonts w:ascii="Arial" w:hAnsi="Arial" w:cs="Arial"/>
                <w:sz w:val="16"/>
                <w:szCs w:val="16"/>
              </w:rPr>
              <w:t xml:space="preserve"> did </w:t>
            </w:r>
            <w:r w:rsidRPr="008D4F63">
              <w:rPr>
                <w:rFonts w:ascii="Arial" w:hAnsi="Arial" w:cs="Arial"/>
                <w:sz w:val="16"/>
                <w:szCs w:val="16"/>
                <w:u w:val="single"/>
              </w:rPr>
              <w:t>each of</w:t>
            </w:r>
            <w:r>
              <w:rPr>
                <w:rFonts w:ascii="Arial" w:hAnsi="Arial" w:cs="Arial"/>
                <w:b/>
                <w:sz w:val="16"/>
                <w:szCs w:val="16"/>
              </w:rPr>
              <w:t xml:space="preserve"> </w:t>
            </w:r>
            <w:r>
              <w:rPr>
                <w:rFonts w:ascii="Arial" w:hAnsi="Arial" w:cs="Arial"/>
                <w:sz w:val="16"/>
                <w:szCs w:val="16"/>
              </w:rPr>
              <w:t xml:space="preserve">[Name]’s </w:t>
            </w:r>
            <w:r w:rsidRPr="008D4F63">
              <w:rPr>
                <w:rFonts w:ascii="Arial" w:hAnsi="Arial" w:cs="Arial"/>
                <w:sz w:val="16"/>
                <w:szCs w:val="16"/>
                <w:u w:val="single"/>
              </w:rPr>
              <w:t>female</w:t>
            </w:r>
            <w:r>
              <w:rPr>
                <w:rFonts w:ascii="Arial" w:hAnsi="Arial" w:cs="Arial"/>
                <w:sz w:val="16"/>
                <w:szCs w:val="16"/>
              </w:rPr>
              <w:t xml:space="preserve"> family, relatives, and/or friends work on </w:t>
            </w:r>
            <w:r w:rsidR="00CE2020">
              <w:rPr>
                <w:rFonts w:ascii="Arial" w:hAnsi="Arial" w:cs="Arial"/>
                <w:sz w:val="16"/>
                <w:szCs w:val="16"/>
              </w:rPr>
              <w:t>plot [#]: [Plot Name]</w:t>
            </w:r>
            <w:r>
              <w:rPr>
                <w:rFonts w:ascii="Arial" w:hAnsi="Arial" w:cs="Arial"/>
                <w:sz w:val="16"/>
                <w:szCs w:val="16"/>
              </w:rPr>
              <w:t xml:space="preserve">during the </w:t>
            </w:r>
            <w:r w:rsidR="00CE2020" w:rsidRPr="00FD38C9">
              <w:rPr>
                <w:rFonts w:ascii="Arial" w:hAnsi="Arial" w:cs="Arial"/>
                <w:sz w:val="16"/>
                <w:szCs w:val="16"/>
              </w:rPr>
              <w:t>[agricultural labor activity]</w:t>
            </w:r>
            <w:r>
              <w:rPr>
                <w:rFonts w:ascii="Arial" w:hAnsi="Arial" w:cs="Arial"/>
                <w:sz w:val="16"/>
                <w:szCs w:val="16"/>
              </w:rPr>
              <w:t xml:space="preserve"> stage?</w:t>
            </w:r>
          </w:p>
          <w:p w14:paraId="29D883D8" w14:textId="77777777" w:rsidR="00822764" w:rsidRPr="005A7BEF" w:rsidRDefault="00822764" w:rsidP="005A7BEF">
            <w:pPr>
              <w:jc w:val="center"/>
              <w:rPr>
                <w:rFonts w:ascii="Arial" w:hAnsi="Arial" w:cs="Arial"/>
                <w:sz w:val="16"/>
                <w:szCs w:val="16"/>
              </w:rPr>
            </w:pPr>
          </w:p>
          <w:p w14:paraId="1C9B1447" w14:textId="77777777" w:rsidR="00822764" w:rsidRPr="005A7BEF" w:rsidRDefault="00822764" w:rsidP="008D4F63">
            <w:pPr>
              <w:tabs>
                <w:tab w:val="center" w:pos="176"/>
                <w:tab w:val="center" w:pos="536"/>
              </w:tabs>
              <w:jc w:val="center"/>
              <w:rPr>
                <w:rFonts w:ascii="Arial" w:hAnsi="Arial" w:cs="Arial"/>
                <w:b/>
                <w:sz w:val="16"/>
                <w:szCs w:val="16"/>
              </w:rPr>
            </w:pPr>
          </w:p>
        </w:tc>
        <w:tc>
          <w:tcPr>
            <w:tcW w:w="506" w:type="pct"/>
          </w:tcPr>
          <w:p w14:paraId="0465A52A" w14:textId="77777777" w:rsidR="00822764" w:rsidRPr="008D4F63" w:rsidRDefault="00822764" w:rsidP="005A7BEF">
            <w:pPr>
              <w:jc w:val="center"/>
              <w:rPr>
                <w:rFonts w:ascii="Arial" w:hAnsi="Arial" w:cs="Arial"/>
                <w:i/>
                <w:sz w:val="16"/>
                <w:szCs w:val="16"/>
              </w:rPr>
            </w:pPr>
            <w:r w:rsidRPr="008D4F63">
              <w:rPr>
                <w:rFonts w:ascii="Arial" w:hAnsi="Arial" w:cs="Arial"/>
                <w:i/>
                <w:sz w:val="16"/>
                <w:szCs w:val="16"/>
              </w:rPr>
              <w:t>If M6&gt;0</w:t>
            </w:r>
          </w:p>
          <w:p w14:paraId="3F9B76F6" w14:textId="3E149661" w:rsidR="00822764" w:rsidRPr="009D63B7" w:rsidRDefault="00822764" w:rsidP="00822764">
            <w:pPr>
              <w:jc w:val="center"/>
              <w:rPr>
                <w:rFonts w:ascii="Arial" w:hAnsi="Arial" w:cs="Arial"/>
                <w:sz w:val="16"/>
                <w:szCs w:val="16"/>
              </w:rPr>
            </w:pPr>
            <w:r>
              <w:rPr>
                <w:rFonts w:ascii="Arial" w:hAnsi="Arial" w:cs="Arial"/>
                <w:sz w:val="16"/>
                <w:szCs w:val="16"/>
              </w:rPr>
              <w:t xml:space="preserve">How many days </w:t>
            </w:r>
            <w:r w:rsidRPr="008D4F63">
              <w:rPr>
                <w:rFonts w:ascii="Arial" w:hAnsi="Arial" w:cs="Arial"/>
                <w:sz w:val="16"/>
                <w:szCs w:val="16"/>
                <w:u w:val="single"/>
              </w:rPr>
              <w:t>on average</w:t>
            </w:r>
            <w:r>
              <w:rPr>
                <w:rFonts w:ascii="Arial" w:hAnsi="Arial" w:cs="Arial"/>
                <w:sz w:val="16"/>
                <w:szCs w:val="16"/>
              </w:rPr>
              <w:t xml:space="preserve"> did </w:t>
            </w:r>
            <w:r w:rsidRPr="008D4F63">
              <w:rPr>
                <w:rFonts w:ascii="Arial" w:hAnsi="Arial" w:cs="Arial"/>
                <w:sz w:val="16"/>
                <w:szCs w:val="16"/>
                <w:u w:val="single"/>
              </w:rPr>
              <w:t>each of</w:t>
            </w:r>
            <w:r>
              <w:rPr>
                <w:rFonts w:ascii="Arial" w:hAnsi="Arial" w:cs="Arial"/>
                <w:b/>
                <w:sz w:val="16"/>
                <w:szCs w:val="16"/>
              </w:rPr>
              <w:t xml:space="preserve"> </w:t>
            </w:r>
            <w:r>
              <w:rPr>
                <w:rFonts w:ascii="Arial" w:hAnsi="Arial" w:cs="Arial"/>
                <w:sz w:val="16"/>
                <w:szCs w:val="16"/>
              </w:rPr>
              <w:t xml:space="preserve">[Name]’s </w:t>
            </w:r>
            <w:r w:rsidRPr="008D4F63">
              <w:rPr>
                <w:rFonts w:ascii="Arial" w:hAnsi="Arial" w:cs="Arial"/>
                <w:sz w:val="16"/>
                <w:szCs w:val="16"/>
                <w:u w:val="single"/>
              </w:rPr>
              <w:t>male</w:t>
            </w:r>
            <w:r>
              <w:rPr>
                <w:rFonts w:ascii="Arial" w:hAnsi="Arial" w:cs="Arial"/>
                <w:sz w:val="16"/>
                <w:szCs w:val="16"/>
              </w:rPr>
              <w:t xml:space="preserve"> family, relatives, and/or friends work on </w:t>
            </w:r>
            <w:r w:rsidR="00CE2020">
              <w:rPr>
                <w:rFonts w:ascii="Arial" w:hAnsi="Arial" w:cs="Arial"/>
                <w:sz w:val="16"/>
                <w:szCs w:val="16"/>
              </w:rPr>
              <w:t>plot [#]: [Plot Name]</w:t>
            </w:r>
            <w:r>
              <w:rPr>
                <w:rFonts w:ascii="Arial" w:hAnsi="Arial" w:cs="Arial"/>
                <w:sz w:val="16"/>
                <w:szCs w:val="16"/>
              </w:rPr>
              <w:t xml:space="preserve">during the </w:t>
            </w:r>
            <w:r w:rsidR="00CE2020" w:rsidRPr="00FD38C9">
              <w:rPr>
                <w:rFonts w:ascii="Arial" w:hAnsi="Arial" w:cs="Arial"/>
                <w:sz w:val="16"/>
                <w:szCs w:val="16"/>
              </w:rPr>
              <w:t>[agricultural labor activity]</w:t>
            </w:r>
            <w:r>
              <w:rPr>
                <w:rFonts w:ascii="Arial" w:hAnsi="Arial" w:cs="Arial"/>
                <w:sz w:val="16"/>
                <w:szCs w:val="16"/>
              </w:rPr>
              <w:t xml:space="preserve"> stage?</w:t>
            </w:r>
          </w:p>
          <w:p w14:paraId="4A2F87B8" w14:textId="77777777" w:rsidR="00822764" w:rsidRPr="005A7BEF" w:rsidRDefault="00822764" w:rsidP="00822764">
            <w:pPr>
              <w:jc w:val="center"/>
              <w:rPr>
                <w:rFonts w:ascii="Arial" w:hAnsi="Arial" w:cs="Arial"/>
                <w:sz w:val="16"/>
                <w:szCs w:val="16"/>
              </w:rPr>
            </w:pPr>
          </w:p>
          <w:p w14:paraId="06CFE1BE" w14:textId="77777777" w:rsidR="00822764" w:rsidRPr="005A7BEF" w:rsidRDefault="00822764" w:rsidP="008D4F63">
            <w:pPr>
              <w:tabs>
                <w:tab w:val="center" w:pos="176"/>
                <w:tab w:val="center" w:pos="536"/>
              </w:tabs>
              <w:jc w:val="center"/>
              <w:rPr>
                <w:rFonts w:ascii="Arial" w:hAnsi="Arial" w:cs="Arial"/>
                <w:b/>
                <w:sz w:val="16"/>
                <w:szCs w:val="16"/>
              </w:rPr>
            </w:pPr>
          </w:p>
        </w:tc>
      </w:tr>
      <w:tr w:rsidR="002A0272" w:rsidRPr="005A7BEF" w14:paraId="2DD76021" w14:textId="77777777" w:rsidTr="001403DE">
        <w:trPr>
          <w:gridAfter w:val="1"/>
          <w:wAfter w:w="669" w:type="pct"/>
          <w:trHeight w:hRule="exact" w:val="330"/>
        </w:trPr>
        <w:tc>
          <w:tcPr>
            <w:tcW w:w="190" w:type="pct"/>
            <w:vAlign w:val="center"/>
          </w:tcPr>
          <w:p w14:paraId="4573565F" w14:textId="77777777" w:rsidR="002A0272" w:rsidRPr="005A7BEF" w:rsidRDefault="002A0272" w:rsidP="005A7BEF">
            <w:pPr>
              <w:jc w:val="center"/>
              <w:rPr>
                <w:rFonts w:ascii="Arial" w:hAnsi="Arial" w:cs="Arial"/>
                <w:sz w:val="20"/>
                <w:szCs w:val="20"/>
              </w:rPr>
            </w:pPr>
            <w:r w:rsidRPr="005A7BEF">
              <w:rPr>
                <w:rFonts w:ascii="Arial" w:hAnsi="Arial" w:cs="Arial"/>
                <w:sz w:val="20"/>
                <w:szCs w:val="20"/>
              </w:rPr>
              <w:t>A</w:t>
            </w:r>
          </w:p>
        </w:tc>
        <w:tc>
          <w:tcPr>
            <w:tcW w:w="79" w:type="pct"/>
            <w:tcBorders>
              <w:right w:val="nil"/>
            </w:tcBorders>
            <w:vAlign w:val="center"/>
          </w:tcPr>
          <w:p w14:paraId="52DA0001" w14:textId="77777777" w:rsidR="002A0272" w:rsidRPr="005A7BEF" w:rsidRDefault="002A0272" w:rsidP="005A7BEF">
            <w:pPr>
              <w:tabs>
                <w:tab w:val="center" w:pos="176"/>
                <w:tab w:val="center" w:pos="536"/>
              </w:tabs>
              <w:jc w:val="center"/>
              <w:rPr>
                <w:rFonts w:ascii="Arial" w:hAnsi="Arial" w:cs="Arial"/>
                <w:sz w:val="14"/>
                <w:szCs w:val="14"/>
              </w:rPr>
            </w:pPr>
          </w:p>
        </w:tc>
        <w:tc>
          <w:tcPr>
            <w:tcW w:w="627" w:type="pct"/>
            <w:tcBorders>
              <w:left w:val="nil"/>
            </w:tcBorders>
            <w:vAlign w:val="center"/>
          </w:tcPr>
          <w:p w14:paraId="103EF604" w14:textId="77777777" w:rsidR="002A0272" w:rsidRPr="005A7BEF" w:rsidRDefault="002A0272" w:rsidP="005A7BEF">
            <w:pPr>
              <w:tabs>
                <w:tab w:val="center" w:pos="176"/>
                <w:tab w:val="center" w:pos="536"/>
              </w:tabs>
              <w:jc w:val="center"/>
              <w:rPr>
                <w:rFonts w:ascii="Arial" w:hAnsi="Arial" w:cs="Arial"/>
                <w:sz w:val="14"/>
                <w:szCs w:val="14"/>
              </w:rPr>
            </w:pPr>
          </w:p>
        </w:tc>
        <w:tc>
          <w:tcPr>
            <w:tcW w:w="669" w:type="pct"/>
            <w:vAlign w:val="center"/>
          </w:tcPr>
          <w:p w14:paraId="5A70AE26" w14:textId="77777777" w:rsidR="002A0272" w:rsidRPr="005A7BEF" w:rsidRDefault="002A0272" w:rsidP="005A7BEF">
            <w:pPr>
              <w:tabs>
                <w:tab w:val="center" w:pos="176"/>
                <w:tab w:val="center" w:pos="536"/>
              </w:tabs>
              <w:jc w:val="center"/>
              <w:rPr>
                <w:rFonts w:ascii="Arial" w:hAnsi="Arial" w:cs="Arial"/>
                <w:sz w:val="14"/>
                <w:szCs w:val="14"/>
              </w:rPr>
            </w:pPr>
          </w:p>
        </w:tc>
        <w:tc>
          <w:tcPr>
            <w:tcW w:w="645" w:type="pct"/>
            <w:vAlign w:val="center"/>
          </w:tcPr>
          <w:p w14:paraId="2FD5D893" w14:textId="77777777" w:rsidR="002A0272" w:rsidRPr="005A7BEF" w:rsidRDefault="002A0272" w:rsidP="005A7BEF">
            <w:pPr>
              <w:tabs>
                <w:tab w:val="center" w:pos="176"/>
                <w:tab w:val="center" w:pos="536"/>
              </w:tabs>
              <w:jc w:val="center"/>
              <w:rPr>
                <w:rFonts w:ascii="Arial" w:hAnsi="Arial" w:cs="Arial"/>
                <w:sz w:val="14"/>
                <w:szCs w:val="14"/>
              </w:rPr>
            </w:pPr>
          </w:p>
        </w:tc>
        <w:tc>
          <w:tcPr>
            <w:tcW w:w="555" w:type="pct"/>
            <w:vAlign w:val="center"/>
          </w:tcPr>
          <w:p w14:paraId="39E2410A" w14:textId="77777777" w:rsidR="002A0272" w:rsidRPr="005A7BEF" w:rsidRDefault="002A0272" w:rsidP="005A7BEF">
            <w:pPr>
              <w:tabs>
                <w:tab w:val="center" w:pos="176"/>
                <w:tab w:val="center" w:pos="536"/>
              </w:tabs>
              <w:jc w:val="center"/>
              <w:rPr>
                <w:rFonts w:ascii="Arial" w:hAnsi="Arial" w:cs="Arial"/>
                <w:sz w:val="21"/>
              </w:rPr>
            </w:pPr>
          </w:p>
        </w:tc>
        <w:tc>
          <w:tcPr>
            <w:tcW w:w="505" w:type="pct"/>
            <w:vAlign w:val="center"/>
          </w:tcPr>
          <w:p w14:paraId="37E5FAF8" w14:textId="77777777" w:rsidR="002A0272" w:rsidRPr="005A7BEF" w:rsidRDefault="002A0272" w:rsidP="005A7BEF">
            <w:pPr>
              <w:tabs>
                <w:tab w:val="center" w:pos="176"/>
                <w:tab w:val="center" w:pos="536"/>
              </w:tabs>
              <w:jc w:val="center"/>
              <w:rPr>
                <w:rFonts w:ascii="Arial" w:hAnsi="Arial" w:cs="Arial"/>
                <w:sz w:val="21"/>
              </w:rPr>
            </w:pPr>
          </w:p>
        </w:tc>
        <w:tc>
          <w:tcPr>
            <w:tcW w:w="555" w:type="pct"/>
            <w:vAlign w:val="center"/>
          </w:tcPr>
          <w:p w14:paraId="0CD9C9DF" w14:textId="77777777" w:rsidR="002A0272" w:rsidRPr="005A7BEF" w:rsidRDefault="002A0272" w:rsidP="005A7BEF">
            <w:pPr>
              <w:tabs>
                <w:tab w:val="center" w:pos="176"/>
                <w:tab w:val="center" w:pos="536"/>
              </w:tabs>
              <w:jc w:val="center"/>
              <w:rPr>
                <w:rFonts w:ascii="Arial" w:hAnsi="Arial" w:cs="Arial"/>
                <w:sz w:val="14"/>
                <w:szCs w:val="14"/>
              </w:rPr>
            </w:pPr>
          </w:p>
        </w:tc>
        <w:tc>
          <w:tcPr>
            <w:tcW w:w="506" w:type="pct"/>
            <w:vAlign w:val="center"/>
          </w:tcPr>
          <w:p w14:paraId="1A223852" w14:textId="77777777" w:rsidR="002A0272" w:rsidRPr="005A7BEF" w:rsidRDefault="002A0272" w:rsidP="005A7BEF">
            <w:pPr>
              <w:tabs>
                <w:tab w:val="center" w:pos="176"/>
                <w:tab w:val="center" w:pos="536"/>
              </w:tabs>
              <w:jc w:val="center"/>
              <w:rPr>
                <w:rFonts w:ascii="Arial" w:hAnsi="Arial" w:cs="Arial"/>
                <w:sz w:val="21"/>
              </w:rPr>
            </w:pPr>
          </w:p>
        </w:tc>
      </w:tr>
      <w:tr w:rsidR="002A0272" w:rsidRPr="005A7BEF" w14:paraId="20614156" w14:textId="77777777" w:rsidTr="001403DE">
        <w:trPr>
          <w:gridAfter w:val="1"/>
          <w:wAfter w:w="669" w:type="pct"/>
          <w:trHeight w:hRule="exact" w:val="279"/>
        </w:trPr>
        <w:tc>
          <w:tcPr>
            <w:tcW w:w="190" w:type="pct"/>
            <w:vAlign w:val="center"/>
          </w:tcPr>
          <w:p w14:paraId="3A8FB0A0" w14:textId="77777777" w:rsidR="002A0272" w:rsidRPr="005A7BEF" w:rsidRDefault="002A0272" w:rsidP="005A7BEF">
            <w:pPr>
              <w:jc w:val="center"/>
              <w:rPr>
                <w:rFonts w:ascii="Arial" w:hAnsi="Arial" w:cs="Arial"/>
                <w:sz w:val="20"/>
                <w:szCs w:val="20"/>
              </w:rPr>
            </w:pPr>
            <w:r w:rsidRPr="005A7BEF">
              <w:rPr>
                <w:rFonts w:ascii="Arial" w:hAnsi="Arial" w:cs="Arial"/>
                <w:sz w:val="20"/>
                <w:szCs w:val="20"/>
              </w:rPr>
              <w:t>B</w:t>
            </w:r>
          </w:p>
        </w:tc>
        <w:tc>
          <w:tcPr>
            <w:tcW w:w="79" w:type="pct"/>
            <w:tcBorders>
              <w:right w:val="nil"/>
            </w:tcBorders>
            <w:vAlign w:val="center"/>
          </w:tcPr>
          <w:p w14:paraId="4B447354" w14:textId="77777777" w:rsidR="002A0272" w:rsidRPr="005A7BEF" w:rsidRDefault="002A0272" w:rsidP="005A7BEF">
            <w:pPr>
              <w:tabs>
                <w:tab w:val="center" w:pos="176"/>
                <w:tab w:val="center" w:pos="536"/>
              </w:tabs>
              <w:jc w:val="center"/>
              <w:rPr>
                <w:rFonts w:ascii="Arial" w:hAnsi="Arial" w:cs="Arial"/>
                <w:sz w:val="14"/>
                <w:szCs w:val="14"/>
              </w:rPr>
            </w:pPr>
          </w:p>
        </w:tc>
        <w:tc>
          <w:tcPr>
            <w:tcW w:w="627" w:type="pct"/>
            <w:tcBorders>
              <w:left w:val="nil"/>
            </w:tcBorders>
            <w:vAlign w:val="center"/>
          </w:tcPr>
          <w:p w14:paraId="1C0943B8" w14:textId="77777777" w:rsidR="002A0272" w:rsidRPr="005A7BEF" w:rsidRDefault="002A0272" w:rsidP="005A7BEF">
            <w:pPr>
              <w:tabs>
                <w:tab w:val="center" w:pos="176"/>
                <w:tab w:val="center" w:pos="536"/>
              </w:tabs>
              <w:jc w:val="center"/>
              <w:rPr>
                <w:rFonts w:ascii="Arial" w:hAnsi="Arial" w:cs="Arial"/>
                <w:sz w:val="14"/>
                <w:szCs w:val="14"/>
              </w:rPr>
            </w:pPr>
          </w:p>
        </w:tc>
        <w:tc>
          <w:tcPr>
            <w:tcW w:w="669" w:type="pct"/>
            <w:vAlign w:val="center"/>
          </w:tcPr>
          <w:p w14:paraId="2A77BA65" w14:textId="77777777" w:rsidR="002A0272" w:rsidRPr="005A7BEF" w:rsidRDefault="002A0272" w:rsidP="005A7BEF">
            <w:pPr>
              <w:tabs>
                <w:tab w:val="center" w:pos="176"/>
                <w:tab w:val="center" w:pos="536"/>
              </w:tabs>
              <w:jc w:val="center"/>
              <w:rPr>
                <w:rFonts w:ascii="Arial" w:hAnsi="Arial" w:cs="Arial"/>
                <w:sz w:val="14"/>
                <w:szCs w:val="14"/>
              </w:rPr>
            </w:pPr>
          </w:p>
        </w:tc>
        <w:tc>
          <w:tcPr>
            <w:tcW w:w="645" w:type="pct"/>
            <w:vAlign w:val="center"/>
          </w:tcPr>
          <w:p w14:paraId="4E367248" w14:textId="77777777" w:rsidR="002A0272" w:rsidRPr="005A7BEF" w:rsidRDefault="002A0272" w:rsidP="005A7BEF">
            <w:pPr>
              <w:tabs>
                <w:tab w:val="center" w:pos="176"/>
                <w:tab w:val="center" w:pos="536"/>
              </w:tabs>
              <w:jc w:val="center"/>
              <w:rPr>
                <w:rFonts w:ascii="Arial" w:hAnsi="Arial" w:cs="Arial"/>
                <w:sz w:val="14"/>
                <w:szCs w:val="14"/>
              </w:rPr>
            </w:pPr>
          </w:p>
        </w:tc>
        <w:tc>
          <w:tcPr>
            <w:tcW w:w="555" w:type="pct"/>
            <w:vAlign w:val="center"/>
          </w:tcPr>
          <w:p w14:paraId="19CB19D6" w14:textId="77777777" w:rsidR="002A0272" w:rsidRPr="005A7BEF" w:rsidRDefault="002A0272" w:rsidP="005A7BEF">
            <w:pPr>
              <w:tabs>
                <w:tab w:val="center" w:pos="176"/>
                <w:tab w:val="center" w:pos="536"/>
              </w:tabs>
              <w:jc w:val="center"/>
              <w:rPr>
                <w:rFonts w:ascii="Arial" w:hAnsi="Arial" w:cs="Arial"/>
                <w:sz w:val="21"/>
              </w:rPr>
            </w:pPr>
          </w:p>
        </w:tc>
        <w:tc>
          <w:tcPr>
            <w:tcW w:w="505" w:type="pct"/>
            <w:vAlign w:val="center"/>
          </w:tcPr>
          <w:p w14:paraId="1FAAECE1" w14:textId="77777777" w:rsidR="002A0272" w:rsidRPr="005A7BEF" w:rsidRDefault="002A0272" w:rsidP="005A7BEF">
            <w:pPr>
              <w:tabs>
                <w:tab w:val="center" w:pos="176"/>
                <w:tab w:val="center" w:pos="536"/>
              </w:tabs>
              <w:jc w:val="center"/>
              <w:rPr>
                <w:rFonts w:ascii="Arial" w:hAnsi="Arial" w:cs="Arial"/>
                <w:sz w:val="21"/>
              </w:rPr>
            </w:pPr>
          </w:p>
        </w:tc>
        <w:tc>
          <w:tcPr>
            <w:tcW w:w="555" w:type="pct"/>
            <w:vAlign w:val="center"/>
          </w:tcPr>
          <w:p w14:paraId="7B4E27CF" w14:textId="77777777" w:rsidR="002A0272" w:rsidRPr="005A7BEF" w:rsidRDefault="002A0272" w:rsidP="005A7BEF">
            <w:pPr>
              <w:tabs>
                <w:tab w:val="center" w:pos="176"/>
                <w:tab w:val="center" w:pos="536"/>
              </w:tabs>
              <w:jc w:val="center"/>
              <w:rPr>
                <w:rFonts w:ascii="Arial" w:hAnsi="Arial" w:cs="Arial"/>
                <w:sz w:val="21"/>
              </w:rPr>
            </w:pPr>
          </w:p>
        </w:tc>
        <w:tc>
          <w:tcPr>
            <w:tcW w:w="506" w:type="pct"/>
            <w:vAlign w:val="center"/>
          </w:tcPr>
          <w:p w14:paraId="005A399F" w14:textId="77777777" w:rsidR="002A0272" w:rsidRPr="005A7BEF" w:rsidRDefault="002A0272" w:rsidP="005A7BEF">
            <w:pPr>
              <w:tabs>
                <w:tab w:val="center" w:pos="176"/>
                <w:tab w:val="center" w:pos="536"/>
              </w:tabs>
              <w:jc w:val="center"/>
              <w:rPr>
                <w:rFonts w:ascii="Arial" w:hAnsi="Arial" w:cs="Arial"/>
                <w:sz w:val="21"/>
              </w:rPr>
            </w:pPr>
          </w:p>
        </w:tc>
      </w:tr>
      <w:tr w:rsidR="002A0272" w:rsidRPr="005A7BEF" w14:paraId="1160F3C4" w14:textId="77777777" w:rsidTr="001403DE">
        <w:trPr>
          <w:gridAfter w:val="1"/>
          <w:wAfter w:w="669" w:type="pct"/>
          <w:trHeight w:hRule="exact" w:val="282"/>
        </w:trPr>
        <w:tc>
          <w:tcPr>
            <w:tcW w:w="190" w:type="pct"/>
            <w:vAlign w:val="center"/>
          </w:tcPr>
          <w:p w14:paraId="4E14390A" w14:textId="77777777" w:rsidR="002A0272" w:rsidRPr="005A7BEF" w:rsidRDefault="002A0272" w:rsidP="005A7BEF">
            <w:pPr>
              <w:jc w:val="center"/>
              <w:rPr>
                <w:rFonts w:ascii="Arial" w:hAnsi="Arial" w:cs="Arial"/>
                <w:sz w:val="20"/>
                <w:szCs w:val="20"/>
              </w:rPr>
            </w:pPr>
            <w:r w:rsidRPr="005A7BEF">
              <w:rPr>
                <w:rFonts w:ascii="Arial" w:hAnsi="Arial" w:cs="Arial"/>
                <w:sz w:val="20"/>
                <w:szCs w:val="20"/>
              </w:rPr>
              <w:t>C</w:t>
            </w:r>
          </w:p>
        </w:tc>
        <w:tc>
          <w:tcPr>
            <w:tcW w:w="79" w:type="pct"/>
            <w:tcBorders>
              <w:right w:val="nil"/>
            </w:tcBorders>
            <w:vAlign w:val="center"/>
          </w:tcPr>
          <w:p w14:paraId="53D745C0" w14:textId="77777777" w:rsidR="002A0272" w:rsidRPr="005A7BEF" w:rsidRDefault="002A0272" w:rsidP="005A7BEF">
            <w:pPr>
              <w:tabs>
                <w:tab w:val="center" w:pos="176"/>
                <w:tab w:val="center" w:pos="536"/>
              </w:tabs>
              <w:jc w:val="center"/>
              <w:rPr>
                <w:rFonts w:ascii="Arial" w:hAnsi="Arial" w:cs="Arial"/>
                <w:sz w:val="14"/>
                <w:szCs w:val="14"/>
              </w:rPr>
            </w:pPr>
          </w:p>
        </w:tc>
        <w:tc>
          <w:tcPr>
            <w:tcW w:w="627" w:type="pct"/>
            <w:tcBorders>
              <w:left w:val="nil"/>
            </w:tcBorders>
            <w:vAlign w:val="center"/>
          </w:tcPr>
          <w:p w14:paraId="049BA79A" w14:textId="77777777" w:rsidR="002A0272" w:rsidRPr="005A7BEF" w:rsidRDefault="002A0272" w:rsidP="005A7BEF">
            <w:pPr>
              <w:tabs>
                <w:tab w:val="center" w:pos="176"/>
                <w:tab w:val="center" w:pos="536"/>
              </w:tabs>
              <w:jc w:val="center"/>
              <w:rPr>
                <w:rFonts w:ascii="Arial" w:hAnsi="Arial" w:cs="Arial"/>
                <w:sz w:val="14"/>
                <w:szCs w:val="14"/>
              </w:rPr>
            </w:pPr>
          </w:p>
        </w:tc>
        <w:tc>
          <w:tcPr>
            <w:tcW w:w="669" w:type="pct"/>
            <w:vAlign w:val="center"/>
          </w:tcPr>
          <w:p w14:paraId="6279720B" w14:textId="77777777" w:rsidR="002A0272" w:rsidRPr="005A7BEF" w:rsidRDefault="002A0272" w:rsidP="005A7BEF">
            <w:pPr>
              <w:tabs>
                <w:tab w:val="center" w:pos="176"/>
                <w:tab w:val="center" w:pos="536"/>
              </w:tabs>
              <w:jc w:val="center"/>
              <w:rPr>
                <w:rFonts w:ascii="Arial" w:hAnsi="Arial" w:cs="Arial"/>
                <w:sz w:val="14"/>
                <w:szCs w:val="14"/>
              </w:rPr>
            </w:pPr>
          </w:p>
        </w:tc>
        <w:tc>
          <w:tcPr>
            <w:tcW w:w="645" w:type="pct"/>
            <w:vAlign w:val="center"/>
          </w:tcPr>
          <w:p w14:paraId="68190B8D" w14:textId="77777777" w:rsidR="002A0272" w:rsidRPr="005A7BEF" w:rsidRDefault="002A0272" w:rsidP="005A7BEF">
            <w:pPr>
              <w:tabs>
                <w:tab w:val="center" w:pos="176"/>
                <w:tab w:val="center" w:pos="536"/>
              </w:tabs>
              <w:jc w:val="center"/>
              <w:rPr>
                <w:rFonts w:ascii="Arial" w:hAnsi="Arial" w:cs="Arial"/>
                <w:sz w:val="14"/>
                <w:szCs w:val="14"/>
              </w:rPr>
            </w:pPr>
          </w:p>
        </w:tc>
        <w:tc>
          <w:tcPr>
            <w:tcW w:w="555" w:type="pct"/>
            <w:vAlign w:val="center"/>
          </w:tcPr>
          <w:p w14:paraId="23DD0E38" w14:textId="77777777" w:rsidR="002A0272" w:rsidRPr="005A7BEF" w:rsidRDefault="002A0272" w:rsidP="005A7BEF">
            <w:pPr>
              <w:tabs>
                <w:tab w:val="center" w:pos="176"/>
                <w:tab w:val="center" w:pos="536"/>
              </w:tabs>
              <w:jc w:val="center"/>
              <w:rPr>
                <w:rFonts w:ascii="Arial" w:hAnsi="Arial" w:cs="Arial"/>
                <w:sz w:val="21"/>
              </w:rPr>
            </w:pPr>
          </w:p>
        </w:tc>
        <w:tc>
          <w:tcPr>
            <w:tcW w:w="505" w:type="pct"/>
            <w:vAlign w:val="center"/>
          </w:tcPr>
          <w:p w14:paraId="727746B1" w14:textId="77777777" w:rsidR="002A0272" w:rsidRPr="005A7BEF" w:rsidRDefault="002A0272" w:rsidP="005A7BEF">
            <w:pPr>
              <w:tabs>
                <w:tab w:val="center" w:pos="176"/>
                <w:tab w:val="center" w:pos="536"/>
              </w:tabs>
              <w:jc w:val="center"/>
              <w:rPr>
                <w:rFonts w:ascii="Arial" w:hAnsi="Arial" w:cs="Arial"/>
                <w:sz w:val="21"/>
              </w:rPr>
            </w:pPr>
          </w:p>
        </w:tc>
        <w:tc>
          <w:tcPr>
            <w:tcW w:w="555" w:type="pct"/>
            <w:vAlign w:val="center"/>
          </w:tcPr>
          <w:p w14:paraId="64DFF806" w14:textId="77777777" w:rsidR="002A0272" w:rsidRPr="005A7BEF" w:rsidRDefault="002A0272" w:rsidP="005A7BEF">
            <w:pPr>
              <w:tabs>
                <w:tab w:val="center" w:pos="176"/>
                <w:tab w:val="center" w:pos="536"/>
              </w:tabs>
              <w:jc w:val="center"/>
              <w:rPr>
                <w:rFonts w:ascii="Arial" w:hAnsi="Arial" w:cs="Arial"/>
                <w:sz w:val="21"/>
              </w:rPr>
            </w:pPr>
          </w:p>
        </w:tc>
        <w:tc>
          <w:tcPr>
            <w:tcW w:w="506" w:type="pct"/>
            <w:vAlign w:val="center"/>
          </w:tcPr>
          <w:p w14:paraId="7F3AE49A" w14:textId="77777777" w:rsidR="002A0272" w:rsidRPr="005A7BEF" w:rsidRDefault="002A0272" w:rsidP="005A7BEF">
            <w:pPr>
              <w:tabs>
                <w:tab w:val="center" w:pos="176"/>
                <w:tab w:val="center" w:pos="536"/>
              </w:tabs>
              <w:jc w:val="center"/>
              <w:rPr>
                <w:rFonts w:ascii="Arial" w:hAnsi="Arial" w:cs="Arial"/>
                <w:sz w:val="21"/>
              </w:rPr>
            </w:pPr>
          </w:p>
        </w:tc>
      </w:tr>
      <w:tr w:rsidR="002A0272" w:rsidRPr="005A7BEF" w14:paraId="0B359B50" w14:textId="77777777" w:rsidTr="001403DE">
        <w:trPr>
          <w:gridAfter w:val="1"/>
          <w:wAfter w:w="669" w:type="pct"/>
          <w:trHeight w:hRule="exact" w:val="273"/>
        </w:trPr>
        <w:tc>
          <w:tcPr>
            <w:tcW w:w="190" w:type="pct"/>
            <w:vAlign w:val="center"/>
          </w:tcPr>
          <w:p w14:paraId="4F745795" w14:textId="77777777" w:rsidR="002A0272" w:rsidRPr="005A7BEF" w:rsidRDefault="002A0272" w:rsidP="005A7BEF">
            <w:pPr>
              <w:jc w:val="center"/>
              <w:rPr>
                <w:rFonts w:ascii="Arial" w:hAnsi="Arial" w:cs="Arial"/>
                <w:sz w:val="20"/>
                <w:szCs w:val="20"/>
              </w:rPr>
            </w:pPr>
            <w:r w:rsidRPr="005A7BEF">
              <w:rPr>
                <w:rFonts w:ascii="Arial" w:hAnsi="Arial" w:cs="Arial"/>
                <w:sz w:val="20"/>
                <w:szCs w:val="20"/>
              </w:rPr>
              <w:t>D</w:t>
            </w:r>
          </w:p>
        </w:tc>
        <w:tc>
          <w:tcPr>
            <w:tcW w:w="79" w:type="pct"/>
            <w:tcBorders>
              <w:right w:val="nil"/>
            </w:tcBorders>
            <w:vAlign w:val="center"/>
          </w:tcPr>
          <w:p w14:paraId="5D82D78D" w14:textId="77777777" w:rsidR="002A0272" w:rsidRPr="005A7BEF" w:rsidRDefault="002A0272" w:rsidP="005A7BEF">
            <w:pPr>
              <w:tabs>
                <w:tab w:val="center" w:pos="176"/>
                <w:tab w:val="center" w:pos="536"/>
              </w:tabs>
              <w:jc w:val="center"/>
              <w:rPr>
                <w:rFonts w:ascii="Arial" w:hAnsi="Arial" w:cs="Arial"/>
                <w:sz w:val="14"/>
                <w:szCs w:val="14"/>
              </w:rPr>
            </w:pPr>
          </w:p>
        </w:tc>
        <w:tc>
          <w:tcPr>
            <w:tcW w:w="627" w:type="pct"/>
            <w:tcBorders>
              <w:left w:val="nil"/>
            </w:tcBorders>
            <w:vAlign w:val="center"/>
          </w:tcPr>
          <w:p w14:paraId="7F942651" w14:textId="77777777" w:rsidR="002A0272" w:rsidRPr="005A7BEF" w:rsidRDefault="002A0272" w:rsidP="005A7BEF">
            <w:pPr>
              <w:tabs>
                <w:tab w:val="center" w:pos="176"/>
                <w:tab w:val="center" w:pos="536"/>
              </w:tabs>
              <w:jc w:val="center"/>
              <w:rPr>
                <w:rFonts w:ascii="Arial" w:hAnsi="Arial" w:cs="Arial"/>
                <w:sz w:val="14"/>
                <w:szCs w:val="14"/>
              </w:rPr>
            </w:pPr>
          </w:p>
        </w:tc>
        <w:tc>
          <w:tcPr>
            <w:tcW w:w="669" w:type="pct"/>
            <w:vAlign w:val="center"/>
          </w:tcPr>
          <w:p w14:paraId="718EF96B" w14:textId="77777777" w:rsidR="002A0272" w:rsidRPr="005A7BEF" w:rsidRDefault="002A0272" w:rsidP="005A7BEF">
            <w:pPr>
              <w:tabs>
                <w:tab w:val="center" w:pos="176"/>
                <w:tab w:val="center" w:pos="536"/>
              </w:tabs>
              <w:jc w:val="center"/>
              <w:rPr>
                <w:rFonts w:ascii="Arial" w:hAnsi="Arial" w:cs="Arial"/>
                <w:sz w:val="14"/>
                <w:szCs w:val="14"/>
              </w:rPr>
            </w:pPr>
          </w:p>
        </w:tc>
        <w:tc>
          <w:tcPr>
            <w:tcW w:w="645" w:type="pct"/>
            <w:vAlign w:val="center"/>
          </w:tcPr>
          <w:p w14:paraId="150371CA" w14:textId="77777777" w:rsidR="002A0272" w:rsidRPr="005A7BEF" w:rsidRDefault="002A0272" w:rsidP="005A7BEF">
            <w:pPr>
              <w:tabs>
                <w:tab w:val="center" w:pos="176"/>
                <w:tab w:val="center" w:pos="536"/>
              </w:tabs>
              <w:jc w:val="center"/>
              <w:rPr>
                <w:rFonts w:ascii="Arial" w:hAnsi="Arial" w:cs="Arial"/>
                <w:sz w:val="14"/>
                <w:szCs w:val="14"/>
              </w:rPr>
            </w:pPr>
          </w:p>
        </w:tc>
        <w:tc>
          <w:tcPr>
            <w:tcW w:w="555" w:type="pct"/>
            <w:vAlign w:val="center"/>
          </w:tcPr>
          <w:p w14:paraId="403105DC" w14:textId="77777777" w:rsidR="002A0272" w:rsidRPr="005A7BEF" w:rsidRDefault="002A0272" w:rsidP="005A7BEF">
            <w:pPr>
              <w:tabs>
                <w:tab w:val="center" w:pos="176"/>
                <w:tab w:val="center" w:pos="536"/>
              </w:tabs>
              <w:jc w:val="center"/>
              <w:rPr>
                <w:rFonts w:ascii="Arial" w:hAnsi="Arial" w:cs="Arial"/>
                <w:sz w:val="21"/>
              </w:rPr>
            </w:pPr>
          </w:p>
        </w:tc>
        <w:tc>
          <w:tcPr>
            <w:tcW w:w="505" w:type="pct"/>
            <w:vAlign w:val="center"/>
          </w:tcPr>
          <w:p w14:paraId="33BA9A98" w14:textId="77777777" w:rsidR="002A0272" w:rsidRPr="005A7BEF" w:rsidRDefault="002A0272" w:rsidP="005A7BEF">
            <w:pPr>
              <w:tabs>
                <w:tab w:val="center" w:pos="176"/>
                <w:tab w:val="center" w:pos="536"/>
              </w:tabs>
              <w:jc w:val="center"/>
              <w:rPr>
                <w:rFonts w:ascii="Arial" w:hAnsi="Arial" w:cs="Arial"/>
                <w:sz w:val="21"/>
              </w:rPr>
            </w:pPr>
          </w:p>
        </w:tc>
        <w:tc>
          <w:tcPr>
            <w:tcW w:w="555" w:type="pct"/>
            <w:vAlign w:val="center"/>
          </w:tcPr>
          <w:p w14:paraId="18C9929C" w14:textId="77777777" w:rsidR="002A0272" w:rsidRPr="005A7BEF" w:rsidRDefault="002A0272" w:rsidP="005A7BEF">
            <w:pPr>
              <w:tabs>
                <w:tab w:val="center" w:pos="176"/>
                <w:tab w:val="center" w:pos="536"/>
              </w:tabs>
              <w:jc w:val="center"/>
              <w:rPr>
                <w:rFonts w:ascii="Arial" w:hAnsi="Arial" w:cs="Arial"/>
                <w:sz w:val="21"/>
              </w:rPr>
            </w:pPr>
          </w:p>
        </w:tc>
        <w:tc>
          <w:tcPr>
            <w:tcW w:w="506" w:type="pct"/>
            <w:vAlign w:val="center"/>
          </w:tcPr>
          <w:p w14:paraId="080A38E7" w14:textId="77777777" w:rsidR="002A0272" w:rsidRPr="005A7BEF" w:rsidRDefault="002A0272" w:rsidP="005A7BEF">
            <w:pPr>
              <w:tabs>
                <w:tab w:val="center" w:pos="176"/>
                <w:tab w:val="center" w:pos="536"/>
              </w:tabs>
              <w:jc w:val="center"/>
              <w:rPr>
                <w:rFonts w:ascii="Arial" w:hAnsi="Arial" w:cs="Arial"/>
                <w:sz w:val="21"/>
              </w:rPr>
            </w:pPr>
          </w:p>
        </w:tc>
      </w:tr>
      <w:tr w:rsidR="002A0272" w:rsidRPr="005A7BEF" w14:paraId="12C1861F" w14:textId="77777777" w:rsidTr="001403DE">
        <w:trPr>
          <w:gridAfter w:val="1"/>
          <w:wAfter w:w="669" w:type="pct"/>
          <w:trHeight w:hRule="exact" w:val="290"/>
        </w:trPr>
        <w:tc>
          <w:tcPr>
            <w:tcW w:w="190" w:type="pct"/>
            <w:vAlign w:val="center"/>
          </w:tcPr>
          <w:p w14:paraId="2293F1AE" w14:textId="77777777" w:rsidR="002A0272" w:rsidRPr="005A7BEF" w:rsidRDefault="002A0272" w:rsidP="005A7BEF">
            <w:pPr>
              <w:jc w:val="center"/>
              <w:rPr>
                <w:rFonts w:ascii="Arial" w:hAnsi="Arial" w:cs="Arial"/>
                <w:sz w:val="20"/>
                <w:szCs w:val="20"/>
              </w:rPr>
            </w:pPr>
            <w:r w:rsidRPr="005A7BEF">
              <w:rPr>
                <w:rFonts w:ascii="Arial" w:hAnsi="Arial" w:cs="Arial"/>
                <w:sz w:val="20"/>
                <w:szCs w:val="20"/>
              </w:rPr>
              <w:t>E</w:t>
            </w:r>
          </w:p>
        </w:tc>
        <w:tc>
          <w:tcPr>
            <w:tcW w:w="79" w:type="pct"/>
            <w:tcBorders>
              <w:right w:val="nil"/>
            </w:tcBorders>
            <w:vAlign w:val="center"/>
          </w:tcPr>
          <w:p w14:paraId="68C48C73" w14:textId="77777777" w:rsidR="002A0272" w:rsidRPr="005A7BEF" w:rsidRDefault="002A0272" w:rsidP="005A7BEF">
            <w:pPr>
              <w:tabs>
                <w:tab w:val="center" w:pos="176"/>
                <w:tab w:val="center" w:pos="536"/>
              </w:tabs>
              <w:jc w:val="center"/>
              <w:rPr>
                <w:rFonts w:ascii="Arial" w:hAnsi="Arial" w:cs="Arial"/>
                <w:sz w:val="14"/>
                <w:szCs w:val="14"/>
              </w:rPr>
            </w:pPr>
          </w:p>
        </w:tc>
        <w:tc>
          <w:tcPr>
            <w:tcW w:w="627" w:type="pct"/>
            <w:tcBorders>
              <w:left w:val="nil"/>
            </w:tcBorders>
            <w:vAlign w:val="center"/>
          </w:tcPr>
          <w:p w14:paraId="574D13C8" w14:textId="77777777" w:rsidR="002A0272" w:rsidRPr="005A7BEF" w:rsidRDefault="002A0272" w:rsidP="005A7BEF">
            <w:pPr>
              <w:tabs>
                <w:tab w:val="center" w:pos="176"/>
                <w:tab w:val="center" w:pos="536"/>
              </w:tabs>
              <w:jc w:val="center"/>
              <w:rPr>
                <w:rFonts w:ascii="Arial" w:hAnsi="Arial" w:cs="Arial"/>
                <w:sz w:val="14"/>
                <w:szCs w:val="14"/>
              </w:rPr>
            </w:pPr>
          </w:p>
        </w:tc>
        <w:tc>
          <w:tcPr>
            <w:tcW w:w="669" w:type="pct"/>
            <w:vAlign w:val="center"/>
          </w:tcPr>
          <w:p w14:paraId="42FCD119" w14:textId="77777777" w:rsidR="002A0272" w:rsidRPr="005A7BEF" w:rsidRDefault="002A0272" w:rsidP="005A7BEF">
            <w:pPr>
              <w:tabs>
                <w:tab w:val="center" w:pos="176"/>
                <w:tab w:val="center" w:pos="536"/>
              </w:tabs>
              <w:jc w:val="center"/>
              <w:rPr>
                <w:rFonts w:ascii="Arial" w:hAnsi="Arial" w:cs="Arial"/>
                <w:sz w:val="14"/>
                <w:szCs w:val="14"/>
              </w:rPr>
            </w:pPr>
          </w:p>
        </w:tc>
        <w:tc>
          <w:tcPr>
            <w:tcW w:w="645" w:type="pct"/>
            <w:vAlign w:val="center"/>
          </w:tcPr>
          <w:p w14:paraId="77EE8611" w14:textId="77777777" w:rsidR="002A0272" w:rsidRPr="005A7BEF" w:rsidRDefault="002A0272" w:rsidP="005A7BEF">
            <w:pPr>
              <w:tabs>
                <w:tab w:val="center" w:pos="176"/>
                <w:tab w:val="center" w:pos="536"/>
              </w:tabs>
              <w:jc w:val="center"/>
              <w:rPr>
                <w:rFonts w:ascii="Arial" w:hAnsi="Arial" w:cs="Arial"/>
                <w:sz w:val="14"/>
                <w:szCs w:val="14"/>
              </w:rPr>
            </w:pPr>
          </w:p>
        </w:tc>
        <w:tc>
          <w:tcPr>
            <w:tcW w:w="555" w:type="pct"/>
            <w:vAlign w:val="center"/>
          </w:tcPr>
          <w:p w14:paraId="149A4027" w14:textId="77777777" w:rsidR="002A0272" w:rsidRPr="005A7BEF" w:rsidRDefault="002A0272" w:rsidP="005A7BEF">
            <w:pPr>
              <w:tabs>
                <w:tab w:val="center" w:pos="176"/>
                <w:tab w:val="center" w:pos="536"/>
              </w:tabs>
              <w:jc w:val="center"/>
              <w:rPr>
                <w:rFonts w:ascii="Arial" w:hAnsi="Arial" w:cs="Arial"/>
                <w:sz w:val="21"/>
              </w:rPr>
            </w:pPr>
          </w:p>
        </w:tc>
        <w:tc>
          <w:tcPr>
            <w:tcW w:w="505" w:type="pct"/>
            <w:vAlign w:val="center"/>
          </w:tcPr>
          <w:p w14:paraId="7C9BC2F3" w14:textId="77777777" w:rsidR="002A0272" w:rsidRPr="005A7BEF" w:rsidRDefault="002A0272" w:rsidP="005A7BEF">
            <w:pPr>
              <w:tabs>
                <w:tab w:val="center" w:pos="176"/>
                <w:tab w:val="center" w:pos="536"/>
              </w:tabs>
              <w:jc w:val="center"/>
              <w:rPr>
                <w:rFonts w:ascii="Arial" w:hAnsi="Arial" w:cs="Arial"/>
                <w:sz w:val="21"/>
              </w:rPr>
            </w:pPr>
          </w:p>
        </w:tc>
        <w:tc>
          <w:tcPr>
            <w:tcW w:w="555" w:type="pct"/>
            <w:vAlign w:val="center"/>
          </w:tcPr>
          <w:p w14:paraId="7E92D99D" w14:textId="77777777" w:rsidR="002A0272" w:rsidRPr="005A7BEF" w:rsidRDefault="002A0272" w:rsidP="005A7BEF">
            <w:pPr>
              <w:tabs>
                <w:tab w:val="center" w:pos="176"/>
                <w:tab w:val="center" w:pos="536"/>
              </w:tabs>
              <w:jc w:val="center"/>
              <w:rPr>
                <w:rFonts w:ascii="Arial" w:hAnsi="Arial" w:cs="Arial"/>
                <w:sz w:val="21"/>
              </w:rPr>
            </w:pPr>
          </w:p>
        </w:tc>
        <w:tc>
          <w:tcPr>
            <w:tcW w:w="506" w:type="pct"/>
            <w:vAlign w:val="center"/>
          </w:tcPr>
          <w:p w14:paraId="62B34741" w14:textId="77777777" w:rsidR="002A0272" w:rsidRPr="005A7BEF" w:rsidRDefault="002A0272" w:rsidP="005A7BEF">
            <w:pPr>
              <w:tabs>
                <w:tab w:val="center" w:pos="176"/>
                <w:tab w:val="center" w:pos="536"/>
              </w:tabs>
              <w:jc w:val="center"/>
              <w:rPr>
                <w:rFonts w:ascii="Arial" w:hAnsi="Arial" w:cs="Arial"/>
                <w:sz w:val="21"/>
              </w:rPr>
            </w:pPr>
          </w:p>
        </w:tc>
      </w:tr>
    </w:tbl>
    <w:p w14:paraId="5BDE9C29" w14:textId="0EE3A25D" w:rsidR="002270CF" w:rsidRPr="005A7BEF" w:rsidRDefault="002270CF" w:rsidP="005A7BEF">
      <w:pPr>
        <w:rPr>
          <w:rFonts w:ascii="Arial" w:hAnsi="Arial" w:cs="Arial"/>
          <w:b/>
          <w:sz w:val="16"/>
          <w:szCs w:val="16"/>
        </w:rPr>
        <w:sectPr w:rsidR="002270CF" w:rsidRPr="005A7BEF" w:rsidSect="00695071">
          <w:pgSz w:w="16834" w:h="11909" w:orient="landscape" w:code="9"/>
          <w:pgMar w:top="720" w:right="720" w:bottom="720" w:left="720" w:header="720" w:footer="720" w:gutter="0"/>
          <w:cols w:space="720"/>
          <w:docGrid w:linePitch="360"/>
        </w:sectPr>
      </w:pPr>
    </w:p>
    <w:p w14:paraId="229F30B1" w14:textId="613CFE16" w:rsidR="008230E4" w:rsidRPr="005A7BEF" w:rsidRDefault="00362D0E" w:rsidP="005A7BEF">
      <w:pPr>
        <w:rPr>
          <w:rFonts w:ascii="Arial" w:hAnsi="Arial" w:cs="Arial"/>
          <w:b/>
          <w:sz w:val="16"/>
          <w:szCs w:val="16"/>
        </w:rPr>
      </w:pPr>
      <w:r w:rsidRPr="005A7BEF">
        <w:rPr>
          <w:rFonts w:ascii="Arial" w:hAnsi="Arial" w:cs="Arial"/>
          <w:b/>
          <w:sz w:val="16"/>
          <w:szCs w:val="16"/>
        </w:rPr>
        <w:lastRenderedPageBreak/>
        <w:t xml:space="preserve">            </w:t>
      </w:r>
      <w:r w:rsidR="008230E4" w:rsidRPr="005A7BEF">
        <w:rPr>
          <w:rFonts w:ascii="Arial" w:hAnsi="Arial" w:cs="Arial"/>
          <w:b/>
          <w:sz w:val="16"/>
          <w:szCs w:val="16"/>
        </w:rPr>
        <w:t>SECTION M: AGRICULTURAL LABOUR- TO BE ASKED OF R1 IN MAIN SURVEY, R2 IN R2 SURVEY</w:t>
      </w:r>
    </w:p>
    <w:tbl>
      <w:tblPr>
        <w:tblW w:w="4566"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567"/>
        <w:gridCol w:w="2147"/>
        <w:gridCol w:w="1545"/>
        <w:gridCol w:w="1669"/>
        <w:gridCol w:w="2262"/>
        <w:gridCol w:w="2262"/>
        <w:gridCol w:w="1824"/>
        <w:gridCol w:w="1773"/>
      </w:tblGrid>
      <w:tr w:rsidR="0018455A" w:rsidRPr="005A7BEF" w14:paraId="3769AD50" w14:textId="77777777" w:rsidTr="0018455A">
        <w:trPr>
          <w:cantSplit/>
          <w:trHeight w:val="233"/>
        </w:trPr>
        <w:tc>
          <w:tcPr>
            <w:tcW w:w="5000" w:type="pct"/>
            <w:gridSpan w:val="8"/>
          </w:tcPr>
          <w:p w14:paraId="193C3FD6" w14:textId="77777777" w:rsidR="0018455A" w:rsidRPr="005A7BEF" w:rsidRDefault="0018455A" w:rsidP="005A7BEF">
            <w:pPr>
              <w:rPr>
                <w:rFonts w:ascii="Arial" w:hAnsi="Arial" w:cs="Arial"/>
                <w:b/>
                <w:sz w:val="16"/>
                <w:szCs w:val="16"/>
              </w:rPr>
            </w:pPr>
            <w:r w:rsidRPr="005A7BEF">
              <w:rPr>
                <w:rFonts w:ascii="Arial" w:hAnsi="Arial" w:cs="Arial"/>
                <w:b/>
                <w:sz w:val="16"/>
                <w:szCs w:val="16"/>
              </w:rPr>
              <w:t>Stage 1: Clearing and land preparation</w:t>
            </w:r>
          </w:p>
        </w:tc>
      </w:tr>
      <w:tr w:rsidR="0018455A" w:rsidRPr="005A7BEF" w14:paraId="42F48F65" w14:textId="77777777" w:rsidTr="006F0E5B">
        <w:trPr>
          <w:cantSplit/>
          <w:trHeight w:val="330"/>
        </w:trPr>
        <w:tc>
          <w:tcPr>
            <w:tcW w:w="202" w:type="pct"/>
            <w:vMerge w:val="restart"/>
          </w:tcPr>
          <w:p w14:paraId="678350C9"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Plot ID</w:t>
            </w:r>
          </w:p>
        </w:tc>
        <w:tc>
          <w:tcPr>
            <w:tcW w:w="4798" w:type="pct"/>
            <w:gridSpan w:val="7"/>
          </w:tcPr>
          <w:p w14:paraId="33BF0A22" w14:textId="77777777" w:rsidR="0018455A" w:rsidRPr="005A7BEF" w:rsidRDefault="0018455A" w:rsidP="005A7BEF">
            <w:pPr>
              <w:rPr>
                <w:rFonts w:ascii="Arial" w:hAnsi="Arial" w:cs="Arial"/>
                <w:sz w:val="16"/>
                <w:szCs w:val="16"/>
              </w:rPr>
            </w:pPr>
            <w:r w:rsidRPr="005A7BEF">
              <w:rPr>
                <w:rFonts w:ascii="Arial" w:hAnsi="Arial" w:cs="Arial"/>
                <w:sz w:val="16"/>
                <w:szCs w:val="16"/>
              </w:rPr>
              <w:t>If M2 includes 3</w:t>
            </w:r>
          </w:p>
        </w:tc>
      </w:tr>
      <w:tr w:rsidR="0018455A" w:rsidRPr="005A7BEF" w14:paraId="0C6FAA41" w14:textId="77777777" w:rsidTr="006F0E5B">
        <w:trPr>
          <w:cantSplit/>
          <w:trHeight w:val="330"/>
        </w:trPr>
        <w:tc>
          <w:tcPr>
            <w:tcW w:w="202" w:type="pct"/>
            <w:vMerge/>
            <w:vAlign w:val="center"/>
          </w:tcPr>
          <w:p w14:paraId="3B2DF5C0" w14:textId="77777777" w:rsidR="0018455A" w:rsidRPr="005A7BEF" w:rsidRDefault="0018455A" w:rsidP="005A7BEF">
            <w:pPr>
              <w:jc w:val="center"/>
              <w:rPr>
                <w:rFonts w:ascii="Arial" w:hAnsi="Arial" w:cs="Arial"/>
                <w:sz w:val="16"/>
                <w:szCs w:val="16"/>
              </w:rPr>
            </w:pPr>
          </w:p>
        </w:tc>
        <w:tc>
          <w:tcPr>
            <w:tcW w:w="764" w:type="pct"/>
            <w:vAlign w:val="center"/>
          </w:tcPr>
          <w:p w14:paraId="6D399B57"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M9</w:t>
            </w:r>
          </w:p>
        </w:tc>
        <w:tc>
          <w:tcPr>
            <w:tcW w:w="550" w:type="pct"/>
            <w:vAlign w:val="center"/>
          </w:tcPr>
          <w:p w14:paraId="56095B94"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M10</w:t>
            </w:r>
          </w:p>
        </w:tc>
        <w:tc>
          <w:tcPr>
            <w:tcW w:w="594" w:type="pct"/>
            <w:vAlign w:val="center"/>
          </w:tcPr>
          <w:p w14:paraId="400B2A16"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M11</w:t>
            </w:r>
          </w:p>
        </w:tc>
        <w:tc>
          <w:tcPr>
            <w:tcW w:w="805" w:type="pct"/>
            <w:vAlign w:val="center"/>
          </w:tcPr>
          <w:p w14:paraId="075A685C"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M12</w:t>
            </w:r>
          </w:p>
        </w:tc>
        <w:tc>
          <w:tcPr>
            <w:tcW w:w="805" w:type="pct"/>
            <w:vAlign w:val="center"/>
          </w:tcPr>
          <w:p w14:paraId="32624726"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M13</w:t>
            </w:r>
          </w:p>
        </w:tc>
        <w:tc>
          <w:tcPr>
            <w:tcW w:w="649" w:type="pct"/>
            <w:vAlign w:val="center"/>
          </w:tcPr>
          <w:p w14:paraId="7F503958"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M14</w:t>
            </w:r>
          </w:p>
        </w:tc>
        <w:tc>
          <w:tcPr>
            <w:tcW w:w="631" w:type="pct"/>
            <w:vAlign w:val="center"/>
          </w:tcPr>
          <w:p w14:paraId="43B4DC2E"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M15</w:t>
            </w:r>
          </w:p>
        </w:tc>
      </w:tr>
      <w:tr w:rsidR="0018455A" w:rsidRPr="005A7BEF" w14:paraId="364354C6" w14:textId="77777777" w:rsidTr="006F0E5B">
        <w:trPr>
          <w:cantSplit/>
          <w:trHeight w:val="935"/>
        </w:trPr>
        <w:tc>
          <w:tcPr>
            <w:tcW w:w="202" w:type="pct"/>
            <w:vMerge/>
          </w:tcPr>
          <w:p w14:paraId="32E3356A" w14:textId="77777777" w:rsidR="0018455A" w:rsidRPr="005A7BEF" w:rsidRDefault="0018455A" w:rsidP="005A7BEF">
            <w:pPr>
              <w:jc w:val="center"/>
              <w:rPr>
                <w:rFonts w:ascii="Arial" w:hAnsi="Arial" w:cs="Arial"/>
                <w:sz w:val="16"/>
                <w:szCs w:val="16"/>
              </w:rPr>
            </w:pPr>
          </w:p>
        </w:tc>
        <w:tc>
          <w:tcPr>
            <w:tcW w:w="764" w:type="pct"/>
          </w:tcPr>
          <w:p w14:paraId="5184E704" w14:textId="061C00F0" w:rsidR="0018455A" w:rsidRPr="005A7BEF" w:rsidRDefault="0018455A">
            <w:pPr>
              <w:jc w:val="center"/>
              <w:rPr>
                <w:rFonts w:ascii="Arial" w:hAnsi="Arial" w:cs="Arial"/>
                <w:sz w:val="16"/>
                <w:szCs w:val="16"/>
              </w:rPr>
            </w:pPr>
            <w:r w:rsidRPr="005A7BEF">
              <w:rPr>
                <w:rFonts w:ascii="Arial" w:hAnsi="Arial" w:cs="Arial"/>
                <w:sz w:val="16"/>
                <w:szCs w:val="16"/>
              </w:rPr>
              <w:t xml:space="preserve">Approximately how many communal laborers worked on </w:t>
            </w:r>
            <w:r w:rsidR="00935F18">
              <w:rPr>
                <w:rFonts w:ascii="Arial" w:hAnsi="Arial" w:cs="Arial"/>
                <w:sz w:val="16"/>
                <w:szCs w:val="16"/>
              </w:rPr>
              <w:t>plot [#]: [Plot Name]</w:t>
            </w:r>
            <w:r w:rsidRPr="005A7BEF">
              <w:rPr>
                <w:rFonts w:ascii="Arial" w:hAnsi="Arial" w:cs="Arial"/>
                <w:sz w:val="16"/>
                <w:szCs w:val="16"/>
              </w:rPr>
              <w:t xml:space="preserve"> during the </w:t>
            </w:r>
            <w:r w:rsidR="00623D3E" w:rsidRPr="00FD38C9">
              <w:rPr>
                <w:rFonts w:ascii="Arial" w:hAnsi="Arial" w:cs="Arial"/>
                <w:sz w:val="16"/>
                <w:szCs w:val="16"/>
              </w:rPr>
              <w:t>[agricultural labor activity]</w:t>
            </w:r>
            <w:r w:rsidR="00623D3E">
              <w:rPr>
                <w:rFonts w:ascii="Arial" w:hAnsi="Arial" w:cs="Arial"/>
                <w:sz w:val="16"/>
                <w:szCs w:val="16"/>
              </w:rPr>
              <w:t xml:space="preserve"> </w:t>
            </w:r>
            <w:r w:rsidRPr="005A7BEF">
              <w:rPr>
                <w:rFonts w:ascii="Arial" w:hAnsi="Arial" w:cs="Arial"/>
                <w:sz w:val="16"/>
                <w:szCs w:val="16"/>
              </w:rPr>
              <w:t xml:space="preserve"> stage?</w:t>
            </w:r>
          </w:p>
        </w:tc>
        <w:tc>
          <w:tcPr>
            <w:tcW w:w="550" w:type="pct"/>
          </w:tcPr>
          <w:p w14:paraId="729F778A" w14:textId="696EC8A1" w:rsidR="0018455A" w:rsidRPr="005A7BEF" w:rsidRDefault="0018455A">
            <w:pPr>
              <w:jc w:val="center"/>
              <w:rPr>
                <w:rFonts w:ascii="Arial" w:hAnsi="Arial" w:cs="Arial"/>
                <w:sz w:val="16"/>
                <w:szCs w:val="16"/>
              </w:rPr>
            </w:pPr>
            <w:r w:rsidRPr="005A7BEF">
              <w:rPr>
                <w:rFonts w:ascii="Arial" w:hAnsi="Arial" w:cs="Arial"/>
                <w:sz w:val="16"/>
                <w:szCs w:val="16"/>
              </w:rPr>
              <w:t xml:space="preserve">Approximately how many </w:t>
            </w:r>
            <w:r w:rsidR="009B6B03" w:rsidRPr="008D4F63">
              <w:rPr>
                <w:rFonts w:ascii="Arial" w:hAnsi="Arial" w:cs="Arial"/>
                <w:sz w:val="16"/>
                <w:szCs w:val="16"/>
                <w:u w:val="single"/>
              </w:rPr>
              <w:t>female</w:t>
            </w:r>
            <w:r w:rsidR="009B6B03">
              <w:rPr>
                <w:rFonts w:ascii="Arial" w:hAnsi="Arial" w:cs="Arial"/>
                <w:b/>
                <w:sz w:val="16"/>
                <w:szCs w:val="16"/>
              </w:rPr>
              <w:t xml:space="preserve"> </w:t>
            </w:r>
            <w:r w:rsidRPr="005A7BEF">
              <w:rPr>
                <w:rFonts w:ascii="Arial" w:hAnsi="Arial" w:cs="Arial"/>
                <w:sz w:val="16"/>
                <w:szCs w:val="16"/>
              </w:rPr>
              <w:t>communal laborers worked on</w:t>
            </w:r>
            <w:r w:rsidR="009B6B03">
              <w:rPr>
                <w:rFonts w:ascii="Arial" w:hAnsi="Arial" w:cs="Arial"/>
                <w:sz w:val="16"/>
                <w:szCs w:val="16"/>
              </w:rPr>
              <w:t xml:space="preserve"> </w:t>
            </w:r>
            <w:r w:rsidR="00935F18">
              <w:rPr>
                <w:rFonts w:ascii="Arial" w:hAnsi="Arial" w:cs="Arial"/>
                <w:sz w:val="16"/>
                <w:szCs w:val="16"/>
              </w:rPr>
              <w:t>plot [#]: [Plot Name]</w:t>
            </w:r>
            <w:r w:rsidRPr="005A7BEF">
              <w:rPr>
                <w:rFonts w:ascii="Arial" w:hAnsi="Arial" w:cs="Arial"/>
                <w:sz w:val="16"/>
                <w:szCs w:val="16"/>
              </w:rPr>
              <w:t xml:space="preserve"> during the </w:t>
            </w:r>
            <w:r w:rsidR="00623D3E" w:rsidRPr="00FD38C9">
              <w:rPr>
                <w:rFonts w:ascii="Arial" w:hAnsi="Arial" w:cs="Arial"/>
                <w:sz w:val="16"/>
                <w:szCs w:val="16"/>
              </w:rPr>
              <w:t>[agricultural labor activity]</w:t>
            </w:r>
            <w:r w:rsidRPr="005A7BEF">
              <w:rPr>
                <w:rFonts w:ascii="Arial" w:hAnsi="Arial" w:cs="Arial"/>
                <w:sz w:val="16"/>
                <w:szCs w:val="16"/>
              </w:rPr>
              <w:t xml:space="preserve"> stage?</w:t>
            </w:r>
          </w:p>
        </w:tc>
        <w:tc>
          <w:tcPr>
            <w:tcW w:w="594" w:type="pct"/>
          </w:tcPr>
          <w:p w14:paraId="6AB9E955" w14:textId="5F83B214" w:rsidR="0018455A" w:rsidRPr="005A7BEF" w:rsidRDefault="009B6B03" w:rsidP="005A7BEF">
            <w:pPr>
              <w:jc w:val="center"/>
              <w:rPr>
                <w:rFonts w:ascii="Arial" w:hAnsi="Arial" w:cs="Arial"/>
                <w:sz w:val="16"/>
                <w:szCs w:val="16"/>
              </w:rPr>
            </w:pPr>
            <w:r w:rsidRPr="005A7BEF">
              <w:rPr>
                <w:rFonts w:ascii="Arial" w:hAnsi="Arial" w:cs="Arial"/>
                <w:sz w:val="16"/>
                <w:szCs w:val="16"/>
              </w:rPr>
              <w:t xml:space="preserve">Approximately how many </w:t>
            </w:r>
            <w:r w:rsidRPr="008D4F63">
              <w:rPr>
                <w:rFonts w:ascii="Arial" w:hAnsi="Arial" w:cs="Arial"/>
                <w:sz w:val="16"/>
                <w:szCs w:val="16"/>
                <w:u w:val="single"/>
              </w:rPr>
              <w:t>male</w:t>
            </w:r>
            <w:r w:rsidR="00623D3E">
              <w:rPr>
                <w:rFonts w:ascii="Arial" w:hAnsi="Arial" w:cs="Arial"/>
                <w:sz w:val="16"/>
                <w:szCs w:val="16"/>
              </w:rPr>
              <w:t xml:space="preserve"> </w:t>
            </w:r>
            <w:r w:rsidRPr="005A7BEF">
              <w:rPr>
                <w:rFonts w:ascii="Arial" w:hAnsi="Arial" w:cs="Arial"/>
                <w:sz w:val="16"/>
                <w:szCs w:val="16"/>
              </w:rPr>
              <w:t>communal laborers worked on</w:t>
            </w:r>
            <w:r>
              <w:rPr>
                <w:rFonts w:ascii="Arial" w:hAnsi="Arial" w:cs="Arial"/>
                <w:sz w:val="16"/>
                <w:szCs w:val="16"/>
              </w:rPr>
              <w:t xml:space="preserve"> </w:t>
            </w:r>
            <w:r w:rsidR="00935F18">
              <w:rPr>
                <w:rFonts w:ascii="Arial" w:hAnsi="Arial" w:cs="Arial"/>
                <w:sz w:val="16"/>
                <w:szCs w:val="16"/>
              </w:rPr>
              <w:t>plot [#]: [Plot Name]</w:t>
            </w:r>
            <w:r w:rsidRPr="005A7BEF">
              <w:rPr>
                <w:rFonts w:ascii="Arial" w:hAnsi="Arial" w:cs="Arial"/>
                <w:sz w:val="16"/>
                <w:szCs w:val="16"/>
              </w:rPr>
              <w:t xml:space="preserve"> during the </w:t>
            </w:r>
            <w:r w:rsidR="00623D3E" w:rsidRPr="00FD38C9">
              <w:rPr>
                <w:rFonts w:ascii="Arial" w:hAnsi="Arial" w:cs="Arial"/>
                <w:sz w:val="16"/>
                <w:szCs w:val="16"/>
              </w:rPr>
              <w:t>[agricultural labor activity]</w:t>
            </w:r>
            <w:r w:rsidRPr="005A7BEF">
              <w:rPr>
                <w:rFonts w:ascii="Arial" w:hAnsi="Arial" w:cs="Arial"/>
                <w:sz w:val="16"/>
                <w:szCs w:val="16"/>
              </w:rPr>
              <w:t xml:space="preserve"> stage?</w:t>
            </w:r>
          </w:p>
        </w:tc>
        <w:tc>
          <w:tcPr>
            <w:tcW w:w="805" w:type="pct"/>
          </w:tcPr>
          <w:p w14:paraId="793959FC" w14:textId="176BFD64" w:rsidR="0018455A" w:rsidRPr="005A7BEF" w:rsidRDefault="00CE12E4">
            <w:pPr>
              <w:jc w:val="center"/>
              <w:rPr>
                <w:rFonts w:ascii="Arial" w:hAnsi="Arial" w:cs="Arial"/>
                <w:sz w:val="16"/>
                <w:szCs w:val="16"/>
              </w:rPr>
            </w:pPr>
            <w:r>
              <w:rPr>
                <w:rFonts w:ascii="Arial" w:hAnsi="Arial" w:cs="Arial"/>
                <w:sz w:val="16"/>
                <w:szCs w:val="16"/>
              </w:rPr>
              <w:t>H</w:t>
            </w:r>
            <w:r w:rsidR="0018455A" w:rsidRPr="005A7BEF">
              <w:rPr>
                <w:rFonts w:ascii="Arial" w:hAnsi="Arial" w:cs="Arial"/>
                <w:sz w:val="16"/>
                <w:szCs w:val="16"/>
              </w:rPr>
              <w:t xml:space="preserve">ow many days </w:t>
            </w:r>
            <w:r w:rsidR="009B6B03" w:rsidRPr="008D4F63">
              <w:rPr>
                <w:rFonts w:ascii="Arial" w:hAnsi="Arial" w:cs="Arial"/>
                <w:sz w:val="16"/>
                <w:szCs w:val="16"/>
                <w:u w:val="single"/>
              </w:rPr>
              <w:t>on average</w:t>
            </w:r>
            <w:r w:rsidR="009B6B03">
              <w:rPr>
                <w:rFonts w:ascii="Arial" w:hAnsi="Arial" w:cs="Arial"/>
                <w:b/>
                <w:sz w:val="16"/>
                <w:szCs w:val="16"/>
              </w:rPr>
              <w:t xml:space="preserve"> </w:t>
            </w:r>
            <w:r w:rsidR="0018455A" w:rsidRPr="005A7BEF">
              <w:rPr>
                <w:rFonts w:ascii="Arial" w:hAnsi="Arial" w:cs="Arial"/>
                <w:sz w:val="16"/>
                <w:szCs w:val="16"/>
              </w:rPr>
              <w:t xml:space="preserve">did </w:t>
            </w:r>
            <w:r w:rsidR="009B6B03" w:rsidRPr="008D4F63">
              <w:rPr>
                <w:rFonts w:ascii="Arial" w:hAnsi="Arial" w:cs="Arial"/>
                <w:sz w:val="16"/>
                <w:szCs w:val="16"/>
                <w:u w:val="single"/>
              </w:rPr>
              <w:t>each</w:t>
            </w:r>
            <w:r w:rsidR="009B6B03" w:rsidRPr="005A7BEF">
              <w:rPr>
                <w:rFonts w:ascii="Arial" w:hAnsi="Arial" w:cs="Arial"/>
                <w:sz w:val="16"/>
                <w:szCs w:val="16"/>
              </w:rPr>
              <w:t xml:space="preserve"> </w:t>
            </w:r>
            <w:r w:rsidR="00935F18">
              <w:rPr>
                <w:rFonts w:ascii="Arial" w:hAnsi="Arial" w:cs="Arial"/>
                <w:sz w:val="16"/>
                <w:szCs w:val="16"/>
              </w:rPr>
              <w:t>of</w:t>
            </w:r>
            <w:r w:rsidR="0018455A" w:rsidRPr="005A7BEF">
              <w:rPr>
                <w:rFonts w:ascii="Arial" w:hAnsi="Arial" w:cs="Arial"/>
                <w:sz w:val="16"/>
                <w:szCs w:val="16"/>
              </w:rPr>
              <w:t xml:space="preserve"> the </w:t>
            </w:r>
            <w:r w:rsidR="009B6B03" w:rsidRPr="008D4F63">
              <w:rPr>
                <w:rFonts w:ascii="Arial" w:hAnsi="Arial" w:cs="Arial"/>
                <w:sz w:val="16"/>
                <w:szCs w:val="16"/>
                <w:u w:val="single"/>
              </w:rPr>
              <w:t>female</w:t>
            </w:r>
            <w:r w:rsidR="009B6B03">
              <w:rPr>
                <w:rFonts w:ascii="Arial" w:hAnsi="Arial" w:cs="Arial"/>
                <w:b/>
                <w:sz w:val="16"/>
                <w:szCs w:val="16"/>
              </w:rPr>
              <w:t xml:space="preserve"> </w:t>
            </w:r>
            <w:r w:rsidR="0018455A" w:rsidRPr="005A7BEF">
              <w:rPr>
                <w:rFonts w:ascii="Arial" w:hAnsi="Arial" w:cs="Arial"/>
                <w:sz w:val="16"/>
                <w:szCs w:val="16"/>
              </w:rPr>
              <w:t xml:space="preserve">communal laborers work on </w:t>
            </w:r>
            <w:r w:rsidR="00935F18">
              <w:rPr>
                <w:rFonts w:ascii="Arial" w:hAnsi="Arial" w:cs="Arial"/>
                <w:sz w:val="16"/>
                <w:szCs w:val="16"/>
              </w:rPr>
              <w:t>plot [#]: [Plot Name]</w:t>
            </w:r>
            <w:r w:rsidR="0018455A" w:rsidRPr="005A7BEF">
              <w:rPr>
                <w:rFonts w:ascii="Arial" w:hAnsi="Arial" w:cs="Arial"/>
                <w:sz w:val="16"/>
                <w:szCs w:val="16"/>
              </w:rPr>
              <w:t xml:space="preserve"> during the </w:t>
            </w:r>
            <w:r w:rsidR="00623D3E" w:rsidRPr="00FD38C9">
              <w:rPr>
                <w:rFonts w:ascii="Arial" w:hAnsi="Arial" w:cs="Arial"/>
                <w:sz w:val="16"/>
                <w:szCs w:val="16"/>
              </w:rPr>
              <w:t>[agricultural labor activity]</w:t>
            </w:r>
            <w:r w:rsidR="0018455A" w:rsidRPr="008D4F63">
              <w:rPr>
                <w:rFonts w:ascii="Arial" w:hAnsi="Arial" w:cs="Arial"/>
                <w:sz w:val="16"/>
                <w:szCs w:val="16"/>
              </w:rPr>
              <w:t xml:space="preserve"> stage</w:t>
            </w:r>
            <w:r w:rsidR="0018455A" w:rsidRPr="001403DE">
              <w:rPr>
                <w:rFonts w:ascii="Arial" w:hAnsi="Arial" w:cs="Arial"/>
                <w:b/>
                <w:sz w:val="16"/>
                <w:szCs w:val="16"/>
              </w:rPr>
              <w:t>?</w:t>
            </w:r>
          </w:p>
        </w:tc>
        <w:tc>
          <w:tcPr>
            <w:tcW w:w="805" w:type="pct"/>
          </w:tcPr>
          <w:p w14:paraId="283E1F45" w14:textId="40B77B38" w:rsidR="0018455A" w:rsidRPr="005A7BEF" w:rsidRDefault="00CE12E4" w:rsidP="005A7BEF">
            <w:pPr>
              <w:jc w:val="center"/>
              <w:rPr>
                <w:rFonts w:ascii="Arial" w:hAnsi="Arial" w:cs="Arial"/>
                <w:sz w:val="16"/>
                <w:szCs w:val="16"/>
              </w:rPr>
            </w:pPr>
            <w:r>
              <w:rPr>
                <w:rFonts w:ascii="Arial" w:hAnsi="Arial" w:cs="Arial"/>
                <w:sz w:val="16"/>
                <w:szCs w:val="16"/>
              </w:rPr>
              <w:t>H</w:t>
            </w:r>
            <w:r w:rsidR="009B6B03" w:rsidRPr="005A7BEF">
              <w:rPr>
                <w:rFonts w:ascii="Arial" w:hAnsi="Arial" w:cs="Arial"/>
                <w:sz w:val="16"/>
                <w:szCs w:val="16"/>
              </w:rPr>
              <w:t xml:space="preserve">ow many days </w:t>
            </w:r>
            <w:r w:rsidR="009B6B03" w:rsidRPr="008D4F63">
              <w:rPr>
                <w:rFonts w:ascii="Arial" w:hAnsi="Arial" w:cs="Arial"/>
                <w:sz w:val="16"/>
                <w:szCs w:val="16"/>
                <w:u w:val="single"/>
              </w:rPr>
              <w:t>on average</w:t>
            </w:r>
            <w:r w:rsidR="009B6B03">
              <w:rPr>
                <w:rFonts w:ascii="Arial" w:hAnsi="Arial" w:cs="Arial"/>
                <w:b/>
                <w:sz w:val="16"/>
                <w:szCs w:val="16"/>
              </w:rPr>
              <w:t xml:space="preserve"> </w:t>
            </w:r>
            <w:r w:rsidR="009B6B03" w:rsidRPr="005A7BEF">
              <w:rPr>
                <w:rFonts w:ascii="Arial" w:hAnsi="Arial" w:cs="Arial"/>
                <w:sz w:val="16"/>
                <w:szCs w:val="16"/>
              </w:rPr>
              <w:t xml:space="preserve">did </w:t>
            </w:r>
            <w:r w:rsidR="009B6B03" w:rsidRPr="008D4F63">
              <w:rPr>
                <w:rFonts w:ascii="Arial" w:hAnsi="Arial" w:cs="Arial"/>
                <w:sz w:val="16"/>
                <w:szCs w:val="16"/>
                <w:u w:val="single"/>
              </w:rPr>
              <w:t>each</w:t>
            </w:r>
            <w:r w:rsidR="009B6B03" w:rsidRPr="005A7BEF">
              <w:rPr>
                <w:rFonts w:ascii="Arial" w:hAnsi="Arial" w:cs="Arial"/>
                <w:sz w:val="16"/>
                <w:szCs w:val="16"/>
              </w:rPr>
              <w:t xml:space="preserve"> </w:t>
            </w:r>
            <w:r w:rsidR="00935F18">
              <w:rPr>
                <w:rFonts w:ascii="Arial" w:hAnsi="Arial" w:cs="Arial"/>
                <w:sz w:val="16"/>
                <w:szCs w:val="16"/>
              </w:rPr>
              <w:t>of</w:t>
            </w:r>
            <w:r w:rsidR="009B6B03" w:rsidRPr="005A7BEF">
              <w:rPr>
                <w:rFonts w:ascii="Arial" w:hAnsi="Arial" w:cs="Arial"/>
                <w:sz w:val="16"/>
                <w:szCs w:val="16"/>
              </w:rPr>
              <w:t xml:space="preserve"> the </w:t>
            </w:r>
            <w:r w:rsidR="009B6B03" w:rsidRPr="008D4F63">
              <w:rPr>
                <w:rFonts w:ascii="Arial" w:hAnsi="Arial" w:cs="Arial"/>
                <w:sz w:val="16"/>
                <w:szCs w:val="16"/>
                <w:u w:val="single"/>
              </w:rPr>
              <w:t>male</w:t>
            </w:r>
            <w:r w:rsidR="009B6B03">
              <w:rPr>
                <w:rFonts w:ascii="Arial" w:hAnsi="Arial" w:cs="Arial"/>
                <w:b/>
                <w:sz w:val="16"/>
                <w:szCs w:val="16"/>
              </w:rPr>
              <w:t xml:space="preserve"> </w:t>
            </w:r>
            <w:r w:rsidR="009B6B03" w:rsidRPr="005A7BEF">
              <w:rPr>
                <w:rFonts w:ascii="Arial" w:hAnsi="Arial" w:cs="Arial"/>
                <w:sz w:val="16"/>
                <w:szCs w:val="16"/>
              </w:rPr>
              <w:t xml:space="preserve">communal laborers </w:t>
            </w:r>
            <w:r w:rsidR="009B6B03">
              <w:rPr>
                <w:rFonts w:ascii="Arial" w:hAnsi="Arial" w:cs="Arial"/>
                <w:sz w:val="16"/>
                <w:szCs w:val="16"/>
              </w:rPr>
              <w:t xml:space="preserve">work on </w:t>
            </w:r>
            <w:r w:rsidR="00935F18">
              <w:rPr>
                <w:rFonts w:ascii="Arial" w:hAnsi="Arial" w:cs="Arial"/>
                <w:sz w:val="16"/>
                <w:szCs w:val="16"/>
              </w:rPr>
              <w:t>plot [#]: [Plot Name]</w:t>
            </w:r>
            <w:r w:rsidR="009B6B03">
              <w:rPr>
                <w:rFonts w:ascii="Arial" w:hAnsi="Arial" w:cs="Arial"/>
                <w:sz w:val="16"/>
                <w:szCs w:val="16"/>
              </w:rPr>
              <w:t xml:space="preserve"> during the </w:t>
            </w:r>
            <w:r w:rsidR="00623D3E" w:rsidRPr="00FD38C9">
              <w:rPr>
                <w:rFonts w:ascii="Arial" w:hAnsi="Arial" w:cs="Arial"/>
                <w:sz w:val="16"/>
                <w:szCs w:val="16"/>
              </w:rPr>
              <w:t>[agricultural labor activity]</w:t>
            </w:r>
            <w:r w:rsidR="00623D3E">
              <w:rPr>
                <w:rFonts w:ascii="Arial" w:hAnsi="Arial" w:cs="Arial"/>
                <w:sz w:val="16"/>
                <w:szCs w:val="16"/>
              </w:rPr>
              <w:t xml:space="preserve"> </w:t>
            </w:r>
            <w:r w:rsidR="009B6B03" w:rsidRPr="008D4F63">
              <w:rPr>
                <w:rFonts w:ascii="Arial" w:hAnsi="Arial" w:cs="Arial"/>
                <w:sz w:val="16"/>
                <w:szCs w:val="16"/>
              </w:rPr>
              <w:t>stage</w:t>
            </w:r>
            <w:r w:rsidR="009B6B03" w:rsidRPr="001403DE">
              <w:rPr>
                <w:rFonts w:ascii="Arial" w:hAnsi="Arial" w:cs="Arial"/>
                <w:b/>
                <w:sz w:val="16"/>
                <w:szCs w:val="16"/>
              </w:rPr>
              <w:t>?</w:t>
            </w:r>
          </w:p>
        </w:tc>
        <w:tc>
          <w:tcPr>
            <w:tcW w:w="649" w:type="pct"/>
          </w:tcPr>
          <w:p w14:paraId="72426451" w14:textId="37FFA16E" w:rsidR="0018455A" w:rsidRPr="005A7BEF" w:rsidRDefault="0018455A">
            <w:pPr>
              <w:jc w:val="center"/>
              <w:rPr>
                <w:rFonts w:ascii="Arial" w:hAnsi="Arial" w:cs="Arial"/>
                <w:sz w:val="16"/>
                <w:szCs w:val="16"/>
              </w:rPr>
            </w:pPr>
            <w:r w:rsidRPr="005A7BEF">
              <w:rPr>
                <w:rFonts w:ascii="Arial" w:hAnsi="Arial" w:cs="Arial"/>
                <w:sz w:val="16"/>
                <w:szCs w:val="16"/>
              </w:rPr>
              <w:t xml:space="preserve">Did the communal laborers require any supervision from a member of </w:t>
            </w:r>
            <w:r w:rsidR="009B6B03">
              <w:rPr>
                <w:rFonts w:ascii="Arial" w:hAnsi="Arial" w:cs="Arial"/>
                <w:sz w:val="16"/>
                <w:szCs w:val="16"/>
              </w:rPr>
              <w:t>[Name’s]</w:t>
            </w:r>
            <w:r w:rsidR="009B6B03" w:rsidRPr="005A7BEF">
              <w:rPr>
                <w:rFonts w:ascii="Arial" w:hAnsi="Arial" w:cs="Arial"/>
                <w:sz w:val="16"/>
                <w:szCs w:val="16"/>
              </w:rPr>
              <w:t xml:space="preserve"> </w:t>
            </w:r>
            <w:r w:rsidRPr="005A7BEF">
              <w:rPr>
                <w:rFonts w:ascii="Arial" w:hAnsi="Arial" w:cs="Arial"/>
                <w:sz w:val="16"/>
                <w:szCs w:val="16"/>
              </w:rPr>
              <w:t xml:space="preserve">household, including </w:t>
            </w:r>
            <w:r w:rsidR="009B6B03">
              <w:rPr>
                <w:rFonts w:ascii="Arial" w:hAnsi="Arial" w:cs="Arial"/>
                <w:sz w:val="16"/>
                <w:szCs w:val="16"/>
              </w:rPr>
              <w:t>[Name]</w:t>
            </w:r>
            <w:r w:rsidRPr="005A7BEF">
              <w:rPr>
                <w:rFonts w:ascii="Arial" w:hAnsi="Arial" w:cs="Arial"/>
                <w:sz w:val="16"/>
                <w:szCs w:val="16"/>
              </w:rPr>
              <w:t>?</w:t>
            </w:r>
          </w:p>
        </w:tc>
        <w:tc>
          <w:tcPr>
            <w:tcW w:w="631" w:type="pct"/>
          </w:tcPr>
          <w:p w14:paraId="780F77DA" w14:textId="64E0CE74" w:rsidR="0018455A" w:rsidRPr="005A7BEF" w:rsidRDefault="0018455A" w:rsidP="005A7BEF">
            <w:pPr>
              <w:jc w:val="center"/>
              <w:rPr>
                <w:rFonts w:ascii="Arial" w:hAnsi="Arial" w:cs="Arial"/>
                <w:sz w:val="16"/>
                <w:szCs w:val="16"/>
              </w:rPr>
            </w:pPr>
            <w:r w:rsidRPr="005A7BEF">
              <w:rPr>
                <w:rFonts w:ascii="Arial" w:hAnsi="Arial" w:cs="Arial"/>
                <w:sz w:val="16"/>
                <w:szCs w:val="16"/>
              </w:rPr>
              <w:t xml:space="preserve">Which member of </w:t>
            </w:r>
            <w:r w:rsidR="009B6B03">
              <w:rPr>
                <w:rFonts w:ascii="Arial" w:hAnsi="Arial" w:cs="Arial"/>
                <w:sz w:val="16"/>
                <w:szCs w:val="16"/>
              </w:rPr>
              <w:t>[Name]’s</w:t>
            </w:r>
            <w:r w:rsidR="009B6B03" w:rsidRPr="005A7BEF">
              <w:rPr>
                <w:rFonts w:ascii="Arial" w:hAnsi="Arial" w:cs="Arial"/>
                <w:sz w:val="16"/>
                <w:szCs w:val="16"/>
              </w:rPr>
              <w:t xml:space="preserve"> </w:t>
            </w:r>
            <w:r w:rsidRPr="005A7BEF">
              <w:rPr>
                <w:rFonts w:ascii="Arial" w:hAnsi="Arial" w:cs="Arial"/>
                <w:sz w:val="16"/>
                <w:szCs w:val="16"/>
              </w:rPr>
              <w:t xml:space="preserve">household supervised the communal laborers? </w:t>
            </w:r>
          </w:p>
          <w:p w14:paraId="127BDBB4" w14:textId="77777777" w:rsidR="0018455A" w:rsidRDefault="0018455A" w:rsidP="005A7BEF">
            <w:pPr>
              <w:jc w:val="center"/>
              <w:rPr>
                <w:rFonts w:ascii="Arial" w:hAnsi="Arial" w:cs="Arial"/>
                <w:sz w:val="16"/>
                <w:szCs w:val="16"/>
              </w:rPr>
            </w:pPr>
          </w:p>
          <w:p w14:paraId="0475CCED" w14:textId="6525394F" w:rsidR="00181940" w:rsidRPr="005A7BEF" w:rsidRDefault="00181940" w:rsidP="005A7BEF">
            <w:pPr>
              <w:jc w:val="center"/>
              <w:rPr>
                <w:rFonts w:ascii="Arial" w:hAnsi="Arial" w:cs="Arial"/>
                <w:sz w:val="16"/>
                <w:szCs w:val="16"/>
              </w:rPr>
            </w:pPr>
          </w:p>
        </w:tc>
      </w:tr>
      <w:tr w:rsidR="0018455A" w:rsidRPr="005A7BEF" w14:paraId="67535936" w14:textId="77777777" w:rsidTr="008D0A8D">
        <w:trPr>
          <w:trHeight w:hRule="exact" w:val="408"/>
        </w:trPr>
        <w:tc>
          <w:tcPr>
            <w:tcW w:w="202" w:type="pct"/>
            <w:vAlign w:val="bottom"/>
          </w:tcPr>
          <w:p w14:paraId="5017FE01" w14:textId="77777777" w:rsidR="0018455A" w:rsidRPr="005A7BEF" w:rsidRDefault="0018455A" w:rsidP="005A7BEF">
            <w:pPr>
              <w:jc w:val="center"/>
              <w:rPr>
                <w:rFonts w:ascii="Arial" w:hAnsi="Arial" w:cs="Arial"/>
                <w:sz w:val="16"/>
                <w:szCs w:val="16"/>
              </w:rPr>
            </w:pPr>
          </w:p>
        </w:tc>
        <w:tc>
          <w:tcPr>
            <w:tcW w:w="764" w:type="pct"/>
            <w:vAlign w:val="bottom"/>
          </w:tcPr>
          <w:p w14:paraId="4378508B" w14:textId="77777777" w:rsidR="0018455A" w:rsidRPr="005A7BEF" w:rsidRDefault="0018455A"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people</w:t>
            </w:r>
          </w:p>
        </w:tc>
        <w:tc>
          <w:tcPr>
            <w:tcW w:w="550" w:type="pct"/>
            <w:vAlign w:val="bottom"/>
          </w:tcPr>
          <w:p w14:paraId="79B6B8B6" w14:textId="77777777" w:rsidR="0018455A" w:rsidRPr="005A7BEF" w:rsidRDefault="0018455A"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people</w:t>
            </w:r>
          </w:p>
        </w:tc>
        <w:tc>
          <w:tcPr>
            <w:tcW w:w="594" w:type="pct"/>
            <w:vAlign w:val="bottom"/>
          </w:tcPr>
          <w:p w14:paraId="71D9249C" w14:textId="77777777" w:rsidR="0018455A" w:rsidRPr="005A7BEF" w:rsidRDefault="0018455A"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people</w:t>
            </w:r>
          </w:p>
        </w:tc>
        <w:tc>
          <w:tcPr>
            <w:tcW w:w="805" w:type="pct"/>
            <w:vAlign w:val="bottom"/>
          </w:tcPr>
          <w:p w14:paraId="325E76AC" w14:textId="77777777" w:rsidR="0018455A" w:rsidRPr="005A7BEF" w:rsidRDefault="0018455A"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days</w:t>
            </w:r>
          </w:p>
        </w:tc>
        <w:tc>
          <w:tcPr>
            <w:tcW w:w="805" w:type="pct"/>
            <w:vAlign w:val="bottom"/>
          </w:tcPr>
          <w:p w14:paraId="6CFB8404" w14:textId="77777777" w:rsidR="0018455A" w:rsidRPr="005A7BEF" w:rsidRDefault="0018455A" w:rsidP="005A7BEF">
            <w:pPr>
              <w:tabs>
                <w:tab w:val="center" w:pos="176"/>
                <w:tab w:val="center" w:pos="536"/>
              </w:tabs>
              <w:rPr>
                <w:rFonts w:ascii="Arial" w:hAnsi="Arial" w:cs="Arial"/>
                <w:sz w:val="16"/>
                <w:szCs w:val="16"/>
              </w:rPr>
            </w:pPr>
            <w:r w:rsidRPr="005A7BEF">
              <w:rPr>
                <w:rFonts w:ascii="Arial" w:hAnsi="Arial" w:cs="Arial"/>
                <w:sz w:val="16"/>
                <w:szCs w:val="16"/>
              </w:rPr>
              <w:t>Number of days</w:t>
            </w:r>
          </w:p>
        </w:tc>
        <w:tc>
          <w:tcPr>
            <w:tcW w:w="649" w:type="pct"/>
          </w:tcPr>
          <w:p w14:paraId="08047E00" w14:textId="77777777" w:rsidR="0018455A" w:rsidRPr="005A7BEF" w:rsidRDefault="0018455A" w:rsidP="005A7BEF">
            <w:pPr>
              <w:tabs>
                <w:tab w:val="center" w:pos="176"/>
                <w:tab w:val="center" w:pos="536"/>
              </w:tabs>
              <w:rPr>
                <w:rFonts w:ascii="Arial" w:hAnsi="Arial" w:cs="Arial"/>
                <w:sz w:val="16"/>
                <w:szCs w:val="16"/>
              </w:rPr>
            </w:pPr>
            <w:r w:rsidRPr="005A7BEF">
              <w:rPr>
                <w:rFonts w:ascii="Arial" w:hAnsi="Arial" w:cs="Arial"/>
                <w:sz w:val="16"/>
                <w:szCs w:val="16"/>
              </w:rPr>
              <w:t>1 Yes</w:t>
            </w:r>
          </w:p>
          <w:p w14:paraId="2F6272E2" w14:textId="26229BA0" w:rsidR="0018455A" w:rsidRPr="005A7BEF" w:rsidRDefault="0018455A" w:rsidP="005A7BEF">
            <w:pPr>
              <w:tabs>
                <w:tab w:val="center" w:pos="176"/>
                <w:tab w:val="center" w:pos="536"/>
              </w:tabs>
              <w:rPr>
                <w:rFonts w:ascii="Arial" w:hAnsi="Arial" w:cs="Arial"/>
                <w:sz w:val="16"/>
                <w:szCs w:val="16"/>
              </w:rPr>
            </w:pPr>
            <w:r w:rsidRPr="005A7BEF">
              <w:rPr>
                <w:rFonts w:ascii="Arial" w:hAnsi="Arial" w:cs="Arial"/>
                <w:sz w:val="16"/>
                <w:szCs w:val="16"/>
              </w:rPr>
              <w:t xml:space="preserve">5 No </w:t>
            </w:r>
            <w:r w:rsidR="00E20316">
              <w:rPr>
                <w:rFonts w:ascii="Arial" w:hAnsi="Arial" w:cs="Arial"/>
                <w:sz w:val="16"/>
                <w:szCs w:val="16"/>
              </w:rPr>
              <w:t>&gt;</w:t>
            </w:r>
            <w:r w:rsidRPr="005A7BEF">
              <w:rPr>
                <w:rFonts w:ascii="Arial" w:hAnsi="Arial" w:cs="Arial"/>
                <w:sz w:val="16"/>
                <w:szCs w:val="16"/>
              </w:rPr>
              <w:t>&gt; M16</w:t>
            </w:r>
          </w:p>
        </w:tc>
        <w:tc>
          <w:tcPr>
            <w:tcW w:w="631" w:type="pct"/>
            <w:vAlign w:val="bottom"/>
          </w:tcPr>
          <w:p w14:paraId="6EDE1A5F" w14:textId="5B9D0257" w:rsidR="0018455A" w:rsidRPr="005A7BEF" w:rsidRDefault="00935F18" w:rsidP="005A7BEF">
            <w:pPr>
              <w:tabs>
                <w:tab w:val="center" w:pos="176"/>
                <w:tab w:val="center" w:pos="536"/>
              </w:tabs>
              <w:jc w:val="center"/>
              <w:rPr>
                <w:rFonts w:ascii="Arial" w:hAnsi="Arial" w:cs="Arial"/>
                <w:sz w:val="16"/>
                <w:szCs w:val="16"/>
              </w:rPr>
            </w:pPr>
            <w:r>
              <w:rPr>
                <w:rFonts w:ascii="Arial" w:hAnsi="Arial" w:cs="Arial"/>
                <w:sz w:val="16"/>
                <w:szCs w:val="16"/>
              </w:rPr>
              <w:t>[Names appear for selection]</w:t>
            </w:r>
          </w:p>
          <w:p w14:paraId="59A69949" w14:textId="18B907B1" w:rsidR="0018455A" w:rsidRPr="005A7BEF" w:rsidRDefault="0018455A" w:rsidP="005A7BEF">
            <w:pPr>
              <w:tabs>
                <w:tab w:val="center" w:pos="176"/>
                <w:tab w:val="center" w:pos="536"/>
              </w:tabs>
              <w:jc w:val="center"/>
              <w:rPr>
                <w:rFonts w:ascii="Arial" w:hAnsi="Arial" w:cs="Arial"/>
                <w:sz w:val="16"/>
                <w:szCs w:val="16"/>
              </w:rPr>
            </w:pPr>
          </w:p>
        </w:tc>
      </w:tr>
      <w:tr w:rsidR="0018455A" w:rsidRPr="005A7BEF" w14:paraId="4004C56E" w14:textId="77777777" w:rsidTr="008D0A8D">
        <w:trPr>
          <w:trHeight w:hRule="exact" w:val="286"/>
        </w:trPr>
        <w:tc>
          <w:tcPr>
            <w:tcW w:w="202" w:type="pct"/>
            <w:vAlign w:val="center"/>
          </w:tcPr>
          <w:p w14:paraId="039268B4" w14:textId="77777777" w:rsidR="0018455A" w:rsidRPr="005A7BEF" w:rsidRDefault="0018455A" w:rsidP="005A7BEF">
            <w:pPr>
              <w:jc w:val="center"/>
              <w:rPr>
                <w:rFonts w:ascii="Arial" w:hAnsi="Arial" w:cs="Arial"/>
                <w:sz w:val="20"/>
                <w:szCs w:val="20"/>
              </w:rPr>
            </w:pPr>
            <w:r w:rsidRPr="005A7BEF">
              <w:rPr>
                <w:rFonts w:ascii="Arial" w:hAnsi="Arial" w:cs="Arial"/>
                <w:sz w:val="20"/>
                <w:szCs w:val="20"/>
              </w:rPr>
              <w:t>A</w:t>
            </w:r>
          </w:p>
        </w:tc>
        <w:tc>
          <w:tcPr>
            <w:tcW w:w="764" w:type="pct"/>
            <w:vAlign w:val="center"/>
          </w:tcPr>
          <w:p w14:paraId="22C76D13" w14:textId="77777777" w:rsidR="0018455A" w:rsidRPr="005A7BEF" w:rsidRDefault="0018455A" w:rsidP="005A7BEF">
            <w:pPr>
              <w:tabs>
                <w:tab w:val="center" w:pos="176"/>
                <w:tab w:val="center" w:pos="536"/>
              </w:tabs>
              <w:jc w:val="center"/>
              <w:rPr>
                <w:rFonts w:ascii="Arial" w:hAnsi="Arial" w:cs="Arial"/>
                <w:sz w:val="14"/>
                <w:szCs w:val="14"/>
              </w:rPr>
            </w:pPr>
          </w:p>
        </w:tc>
        <w:tc>
          <w:tcPr>
            <w:tcW w:w="550" w:type="pct"/>
            <w:vAlign w:val="center"/>
          </w:tcPr>
          <w:p w14:paraId="57B047C5" w14:textId="77777777" w:rsidR="0018455A" w:rsidRPr="005A7BEF" w:rsidRDefault="0018455A" w:rsidP="005A7BEF">
            <w:pPr>
              <w:tabs>
                <w:tab w:val="center" w:pos="176"/>
                <w:tab w:val="center" w:pos="536"/>
              </w:tabs>
              <w:jc w:val="center"/>
              <w:rPr>
                <w:rFonts w:ascii="Arial" w:hAnsi="Arial" w:cs="Arial"/>
                <w:sz w:val="21"/>
              </w:rPr>
            </w:pPr>
          </w:p>
        </w:tc>
        <w:tc>
          <w:tcPr>
            <w:tcW w:w="594" w:type="pct"/>
            <w:vAlign w:val="center"/>
          </w:tcPr>
          <w:p w14:paraId="20BE308D" w14:textId="77777777" w:rsidR="0018455A" w:rsidRPr="005A7BEF" w:rsidRDefault="0018455A" w:rsidP="005A7BEF">
            <w:pPr>
              <w:tabs>
                <w:tab w:val="center" w:pos="176"/>
                <w:tab w:val="center" w:pos="536"/>
              </w:tabs>
              <w:jc w:val="center"/>
              <w:rPr>
                <w:rFonts w:ascii="Arial" w:hAnsi="Arial" w:cs="Arial"/>
                <w:sz w:val="21"/>
              </w:rPr>
            </w:pPr>
          </w:p>
        </w:tc>
        <w:tc>
          <w:tcPr>
            <w:tcW w:w="805" w:type="pct"/>
            <w:vAlign w:val="center"/>
          </w:tcPr>
          <w:p w14:paraId="3B595ED9" w14:textId="77777777" w:rsidR="0018455A" w:rsidRPr="005A7BEF" w:rsidRDefault="0018455A" w:rsidP="005A7BEF">
            <w:pPr>
              <w:tabs>
                <w:tab w:val="center" w:pos="176"/>
                <w:tab w:val="center" w:pos="536"/>
              </w:tabs>
              <w:jc w:val="center"/>
              <w:rPr>
                <w:rFonts w:ascii="Arial" w:hAnsi="Arial" w:cs="Arial"/>
                <w:sz w:val="14"/>
                <w:szCs w:val="14"/>
              </w:rPr>
            </w:pPr>
          </w:p>
        </w:tc>
        <w:tc>
          <w:tcPr>
            <w:tcW w:w="805" w:type="pct"/>
            <w:vAlign w:val="center"/>
          </w:tcPr>
          <w:p w14:paraId="6E988B90" w14:textId="77777777" w:rsidR="0018455A" w:rsidRPr="005A7BEF" w:rsidRDefault="0018455A" w:rsidP="005A7BEF">
            <w:pPr>
              <w:tabs>
                <w:tab w:val="center" w:pos="176"/>
                <w:tab w:val="center" w:pos="536"/>
              </w:tabs>
              <w:jc w:val="center"/>
              <w:rPr>
                <w:rFonts w:ascii="Arial" w:hAnsi="Arial" w:cs="Arial"/>
                <w:sz w:val="21"/>
              </w:rPr>
            </w:pPr>
          </w:p>
        </w:tc>
        <w:tc>
          <w:tcPr>
            <w:tcW w:w="649" w:type="pct"/>
            <w:vAlign w:val="center"/>
          </w:tcPr>
          <w:p w14:paraId="6D2F0041" w14:textId="77777777" w:rsidR="0018455A" w:rsidRPr="005A7BEF" w:rsidRDefault="0018455A" w:rsidP="005A7BEF">
            <w:pPr>
              <w:tabs>
                <w:tab w:val="center" w:pos="176"/>
                <w:tab w:val="center" w:pos="536"/>
              </w:tabs>
              <w:jc w:val="center"/>
              <w:rPr>
                <w:rFonts w:ascii="Arial" w:hAnsi="Arial" w:cs="Arial"/>
                <w:sz w:val="21"/>
              </w:rPr>
            </w:pPr>
          </w:p>
        </w:tc>
        <w:tc>
          <w:tcPr>
            <w:tcW w:w="631" w:type="pct"/>
            <w:vAlign w:val="center"/>
          </w:tcPr>
          <w:p w14:paraId="3F29C203" w14:textId="77777777" w:rsidR="0018455A" w:rsidRPr="005A7BEF" w:rsidRDefault="0018455A" w:rsidP="005A7BEF">
            <w:pPr>
              <w:tabs>
                <w:tab w:val="center" w:pos="176"/>
                <w:tab w:val="center" w:pos="536"/>
              </w:tabs>
              <w:jc w:val="center"/>
              <w:rPr>
                <w:rFonts w:ascii="Arial" w:hAnsi="Arial" w:cs="Arial"/>
                <w:sz w:val="21"/>
              </w:rPr>
            </w:pPr>
          </w:p>
        </w:tc>
      </w:tr>
      <w:tr w:rsidR="0018455A" w:rsidRPr="005A7BEF" w14:paraId="3CB76DC9" w14:textId="77777777" w:rsidTr="008D0A8D">
        <w:trPr>
          <w:trHeight w:hRule="exact" w:val="290"/>
        </w:trPr>
        <w:tc>
          <w:tcPr>
            <w:tcW w:w="202" w:type="pct"/>
            <w:vAlign w:val="center"/>
          </w:tcPr>
          <w:p w14:paraId="1216ECB9" w14:textId="77777777" w:rsidR="0018455A" w:rsidRPr="005A7BEF" w:rsidRDefault="0018455A" w:rsidP="005A7BEF">
            <w:pPr>
              <w:jc w:val="center"/>
              <w:rPr>
                <w:rFonts w:ascii="Arial" w:hAnsi="Arial" w:cs="Arial"/>
                <w:sz w:val="20"/>
                <w:szCs w:val="20"/>
              </w:rPr>
            </w:pPr>
            <w:r w:rsidRPr="005A7BEF">
              <w:rPr>
                <w:rFonts w:ascii="Arial" w:hAnsi="Arial" w:cs="Arial"/>
                <w:sz w:val="20"/>
                <w:szCs w:val="20"/>
              </w:rPr>
              <w:t>B</w:t>
            </w:r>
          </w:p>
        </w:tc>
        <w:tc>
          <w:tcPr>
            <w:tcW w:w="764" w:type="pct"/>
            <w:vAlign w:val="center"/>
          </w:tcPr>
          <w:p w14:paraId="14842DEE" w14:textId="77777777" w:rsidR="0018455A" w:rsidRPr="005A7BEF" w:rsidRDefault="0018455A" w:rsidP="005A7BEF">
            <w:pPr>
              <w:tabs>
                <w:tab w:val="center" w:pos="176"/>
                <w:tab w:val="center" w:pos="536"/>
              </w:tabs>
              <w:jc w:val="center"/>
              <w:rPr>
                <w:rFonts w:ascii="Arial" w:hAnsi="Arial" w:cs="Arial"/>
                <w:sz w:val="14"/>
                <w:szCs w:val="14"/>
              </w:rPr>
            </w:pPr>
          </w:p>
        </w:tc>
        <w:tc>
          <w:tcPr>
            <w:tcW w:w="550" w:type="pct"/>
            <w:vAlign w:val="center"/>
          </w:tcPr>
          <w:p w14:paraId="2DE2CA32" w14:textId="77777777" w:rsidR="0018455A" w:rsidRPr="005A7BEF" w:rsidRDefault="0018455A" w:rsidP="005A7BEF">
            <w:pPr>
              <w:tabs>
                <w:tab w:val="center" w:pos="176"/>
                <w:tab w:val="center" w:pos="536"/>
              </w:tabs>
              <w:jc w:val="center"/>
              <w:rPr>
                <w:rFonts w:ascii="Arial" w:hAnsi="Arial" w:cs="Arial"/>
                <w:sz w:val="21"/>
              </w:rPr>
            </w:pPr>
          </w:p>
        </w:tc>
        <w:tc>
          <w:tcPr>
            <w:tcW w:w="594" w:type="pct"/>
            <w:vAlign w:val="center"/>
          </w:tcPr>
          <w:p w14:paraId="7073A59F" w14:textId="77777777" w:rsidR="0018455A" w:rsidRPr="005A7BEF" w:rsidRDefault="0018455A" w:rsidP="005A7BEF">
            <w:pPr>
              <w:tabs>
                <w:tab w:val="center" w:pos="176"/>
                <w:tab w:val="center" w:pos="536"/>
              </w:tabs>
              <w:jc w:val="center"/>
              <w:rPr>
                <w:rFonts w:ascii="Arial" w:hAnsi="Arial" w:cs="Arial"/>
                <w:sz w:val="21"/>
              </w:rPr>
            </w:pPr>
          </w:p>
        </w:tc>
        <w:tc>
          <w:tcPr>
            <w:tcW w:w="805" w:type="pct"/>
            <w:vAlign w:val="center"/>
          </w:tcPr>
          <w:p w14:paraId="1FA5AD37" w14:textId="77777777" w:rsidR="0018455A" w:rsidRPr="005A7BEF" w:rsidRDefault="0018455A" w:rsidP="005A7BEF">
            <w:pPr>
              <w:tabs>
                <w:tab w:val="center" w:pos="176"/>
                <w:tab w:val="center" w:pos="536"/>
              </w:tabs>
              <w:jc w:val="center"/>
              <w:rPr>
                <w:rFonts w:ascii="Arial" w:hAnsi="Arial" w:cs="Arial"/>
                <w:sz w:val="14"/>
                <w:szCs w:val="14"/>
              </w:rPr>
            </w:pPr>
          </w:p>
        </w:tc>
        <w:tc>
          <w:tcPr>
            <w:tcW w:w="805" w:type="pct"/>
            <w:vAlign w:val="center"/>
          </w:tcPr>
          <w:p w14:paraId="31F2D28D" w14:textId="77777777" w:rsidR="0018455A" w:rsidRPr="005A7BEF" w:rsidRDefault="0018455A" w:rsidP="005A7BEF">
            <w:pPr>
              <w:tabs>
                <w:tab w:val="center" w:pos="176"/>
                <w:tab w:val="center" w:pos="536"/>
              </w:tabs>
              <w:jc w:val="center"/>
              <w:rPr>
                <w:rFonts w:ascii="Arial" w:hAnsi="Arial" w:cs="Arial"/>
                <w:sz w:val="21"/>
              </w:rPr>
            </w:pPr>
          </w:p>
        </w:tc>
        <w:tc>
          <w:tcPr>
            <w:tcW w:w="649" w:type="pct"/>
            <w:vAlign w:val="center"/>
          </w:tcPr>
          <w:p w14:paraId="4B842E35" w14:textId="77777777" w:rsidR="0018455A" w:rsidRPr="005A7BEF" w:rsidRDefault="0018455A" w:rsidP="005A7BEF">
            <w:pPr>
              <w:tabs>
                <w:tab w:val="center" w:pos="176"/>
                <w:tab w:val="center" w:pos="536"/>
              </w:tabs>
              <w:jc w:val="center"/>
              <w:rPr>
                <w:rFonts w:ascii="Arial" w:hAnsi="Arial" w:cs="Arial"/>
                <w:sz w:val="21"/>
              </w:rPr>
            </w:pPr>
          </w:p>
        </w:tc>
        <w:tc>
          <w:tcPr>
            <w:tcW w:w="631" w:type="pct"/>
            <w:vAlign w:val="center"/>
          </w:tcPr>
          <w:p w14:paraId="28ED8FEE" w14:textId="77777777" w:rsidR="0018455A" w:rsidRPr="005A7BEF" w:rsidRDefault="0018455A" w:rsidP="005A7BEF">
            <w:pPr>
              <w:tabs>
                <w:tab w:val="center" w:pos="176"/>
                <w:tab w:val="center" w:pos="536"/>
              </w:tabs>
              <w:jc w:val="center"/>
              <w:rPr>
                <w:rFonts w:ascii="Arial" w:hAnsi="Arial" w:cs="Arial"/>
                <w:sz w:val="21"/>
              </w:rPr>
            </w:pPr>
          </w:p>
        </w:tc>
      </w:tr>
      <w:tr w:rsidR="0018455A" w:rsidRPr="005A7BEF" w14:paraId="56CAAAEB" w14:textId="77777777" w:rsidTr="008D0A8D">
        <w:trPr>
          <w:trHeight w:hRule="exact" w:val="267"/>
        </w:trPr>
        <w:tc>
          <w:tcPr>
            <w:tcW w:w="202" w:type="pct"/>
            <w:vAlign w:val="center"/>
          </w:tcPr>
          <w:p w14:paraId="63FB8711" w14:textId="77777777" w:rsidR="0018455A" w:rsidRPr="005A7BEF" w:rsidRDefault="0018455A" w:rsidP="005A7BEF">
            <w:pPr>
              <w:jc w:val="center"/>
              <w:rPr>
                <w:rFonts w:ascii="Arial" w:hAnsi="Arial" w:cs="Arial"/>
                <w:sz w:val="20"/>
                <w:szCs w:val="20"/>
              </w:rPr>
            </w:pPr>
            <w:r w:rsidRPr="005A7BEF">
              <w:rPr>
                <w:rFonts w:ascii="Arial" w:hAnsi="Arial" w:cs="Arial"/>
                <w:sz w:val="20"/>
                <w:szCs w:val="20"/>
              </w:rPr>
              <w:t>C</w:t>
            </w:r>
          </w:p>
        </w:tc>
        <w:tc>
          <w:tcPr>
            <w:tcW w:w="764" w:type="pct"/>
            <w:vAlign w:val="center"/>
          </w:tcPr>
          <w:p w14:paraId="43798937" w14:textId="77777777" w:rsidR="0018455A" w:rsidRPr="005A7BEF" w:rsidRDefault="0018455A" w:rsidP="005A7BEF">
            <w:pPr>
              <w:tabs>
                <w:tab w:val="center" w:pos="176"/>
                <w:tab w:val="center" w:pos="536"/>
              </w:tabs>
              <w:jc w:val="center"/>
              <w:rPr>
                <w:rFonts w:ascii="Arial" w:hAnsi="Arial" w:cs="Arial"/>
                <w:sz w:val="14"/>
                <w:szCs w:val="14"/>
              </w:rPr>
            </w:pPr>
          </w:p>
        </w:tc>
        <w:tc>
          <w:tcPr>
            <w:tcW w:w="550" w:type="pct"/>
            <w:vAlign w:val="center"/>
          </w:tcPr>
          <w:p w14:paraId="2891EE5B" w14:textId="77777777" w:rsidR="0018455A" w:rsidRPr="005A7BEF" w:rsidRDefault="0018455A" w:rsidP="005A7BEF">
            <w:pPr>
              <w:tabs>
                <w:tab w:val="center" w:pos="176"/>
                <w:tab w:val="center" w:pos="536"/>
              </w:tabs>
              <w:jc w:val="center"/>
              <w:rPr>
                <w:rFonts w:ascii="Arial" w:hAnsi="Arial" w:cs="Arial"/>
                <w:sz w:val="21"/>
              </w:rPr>
            </w:pPr>
          </w:p>
        </w:tc>
        <w:tc>
          <w:tcPr>
            <w:tcW w:w="594" w:type="pct"/>
            <w:vAlign w:val="center"/>
          </w:tcPr>
          <w:p w14:paraId="0171D7B4" w14:textId="77777777" w:rsidR="0018455A" w:rsidRPr="005A7BEF" w:rsidRDefault="0018455A" w:rsidP="005A7BEF">
            <w:pPr>
              <w:tabs>
                <w:tab w:val="center" w:pos="176"/>
                <w:tab w:val="center" w:pos="536"/>
              </w:tabs>
              <w:jc w:val="center"/>
              <w:rPr>
                <w:rFonts w:ascii="Arial" w:hAnsi="Arial" w:cs="Arial"/>
                <w:sz w:val="21"/>
              </w:rPr>
            </w:pPr>
          </w:p>
        </w:tc>
        <w:tc>
          <w:tcPr>
            <w:tcW w:w="805" w:type="pct"/>
            <w:vAlign w:val="center"/>
          </w:tcPr>
          <w:p w14:paraId="076CC22D" w14:textId="77777777" w:rsidR="0018455A" w:rsidRPr="005A7BEF" w:rsidRDefault="0018455A" w:rsidP="005A7BEF">
            <w:pPr>
              <w:tabs>
                <w:tab w:val="center" w:pos="176"/>
                <w:tab w:val="center" w:pos="536"/>
              </w:tabs>
              <w:jc w:val="center"/>
              <w:rPr>
                <w:rFonts w:ascii="Arial" w:hAnsi="Arial" w:cs="Arial"/>
                <w:sz w:val="14"/>
                <w:szCs w:val="14"/>
              </w:rPr>
            </w:pPr>
          </w:p>
        </w:tc>
        <w:tc>
          <w:tcPr>
            <w:tcW w:w="805" w:type="pct"/>
            <w:vAlign w:val="center"/>
          </w:tcPr>
          <w:p w14:paraId="7261EB26" w14:textId="77777777" w:rsidR="0018455A" w:rsidRPr="005A7BEF" w:rsidRDefault="0018455A" w:rsidP="005A7BEF">
            <w:pPr>
              <w:tabs>
                <w:tab w:val="center" w:pos="176"/>
                <w:tab w:val="center" w:pos="536"/>
              </w:tabs>
              <w:jc w:val="center"/>
              <w:rPr>
                <w:rFonts w:ascii="Arial" w:hAnsi="Arial" w:cs="Arial"/>
                <w:sz w:val="21"/>
              </w:rPr>
            </w:pPr>
          </w:p>
        </w:tc>
        <w:tc>
          <w:tcPr>
            <w:tcW w:w="649" w:type="pct"/>
            <w:vAlign w:val="center"/>
          </w:tcPr>
          <w:p w14:paraId="3186FBFE" w14:textId="77777777" w:rsidR="0018455A" w:rsidRPr="005A7BEF" w:rsidRDefault="0018455A" w:rsidP="005A7BEF">
            <w:pPr>
              <w:tabs>
                <w:tab w:val="center" w:pos="176"/>
                <w:tab w:val="center" w:pos="536"/>
              </w:tabs>
              <w:jc w:val="center"/>
              <w:rPr>
                <w:rFonts w:ascii="Arial" w:hAnsi="Arial" w:cs="Arial"/>
                <w:sz w:val="21"/>
              </w:rPr>
            </w:pPr>
          </w:p>
        </w:tc>
        <w:tc>
          <w:tcPr>
            <w:tcW w:w="631" w:type="pct"/>
            <w:vAlign w:val="center"/>
          </w:tcPr>
          <w:p w14:paraId="227DFFCA" w14:textId="77777777" w:rsidR="0018455A" w:rsidRPr="005A7BEF" w:rsidRDefault="0018455A" w:rsidP="005A7BEF">
            <w:pPr>
              <w:tabs>
                <w:tab w:val="center" w:pos="176"/>
                <w:tab w:val="center" w:pos="536"/>
              </w:tabs>
              <w:jc w:val="center"/>
              <w:rPr>
                <w:rFonts w:ascii="Arial" w:hAnsi="Arial" w:cs="Arial"/>
                <w:sz w:val="21"/>
              </w:rPr>
            </w:pPr>
          </w:p>
        </w:tc>
      </w:tr>
      <w:tr w:rsidR="0018455A" w:rsidRPr="005A7BEF" w14:paraId="169E9AA8" w14:textId="77777777" w:rsidTr="008D0A8D">
        <w:trPr>
          <w:trHeight w:hRule="exact" w:val="298"/>
        </w:trPr>
        <w:tc>
          <w:tcPr>
            <w:tcW w:w="202" w:type="pct"/>
            <w:vAlign w:val="center"/>
          </w:tcPr>
          <w:p w14:paraId="380BDE9A" w14:textId="77777777" w:rsidR="0018455A" w:rsidRPr="005A7BEF" w:rsidRDefault="0018455A" w:rsidP="005A7BEF">
            <w:pPr>
              <w:jc w:val="center"/>
              <w:rPr>
                <w:rFonts w:ascii="Arial" w:hAnsi="Arial" w:cs="Arial"/>
                <w:sz w:val="20"/>
                <w:szCs w:val="20"/>
              </w:rPr>
            </w:pPr>
            <w:r w:rsidRPr="005A7BEF">
              <w:rPr>
                <w:rFonts w:ascii="Arial" w:hAnsi="Arial" w:cs="Arial"/>
                <w:sz w:val="20"/>
                <w:szCs w:val="20"/>
              </w:rPr>
              <w:t>D</w:t>
            </w:r>
          </w:p>
        </w:tc>
        <w:tc>
          <w:tcPr>
            <w:tcW w:w="764" w:type="pct"/>
            <w:vAlign w:val="center"/>
          </w:tcPr>
          <w:p w14:paraId="3A677CA2" w14:textId="77777777" w:rsidR="0018455A" w:rsidRPr="005A7BEF" w:rsidRDefault="0018455A" w:rsidP="005A7BEF">
            <w:pPr>
              <w:tabs>
                <w:tab w:val="center" w:pos="176"/>
                <w:tab w:val="center" w:pos="536"/>
              </w:tabs>
              <w:jc w:val="center"/>
              <w:rPr>
                <w:rFonts w:ascii="Arial" w:hAnsi="Arial" w:cs="Arial"/>
                <w:sz w:val="14"/>
                <w:szCs w:val="14"/>
              </w:rPr>
            </w:pPr>
          </w:p>
        </w:tc>
        <w:tc>
          <w:tcPr>
            <w:tcW w:w="550" w:type="pct"/>
            <w:vAlign w:val="center"/>
          </w:tcPr>
          <w:p w14:paraId="2F251FA8" w14:textId="77777777" w:rsidR="0018455A" w:rsidRPr="005A7BEF" w:rsidRDefault="0018455A" w:rsidP="005A7BEF">
            <w:pPr>
              <w:tabs>
                <w:tab w:val="center" w:pos="176"/>
                <w:tab w:val="center" w:pos="536"/>
              </w:tabs>
              <w:jc w:val="center"/>
              <w:rPr>
                <w:rFonts w:ascii="Arial" w:hAnsi="Arial" w:cs="Arial"/>
                <w:sz w:val="21"/>
              </w:rPr>
            </w:pPr>
          </w:p>
        </w:tc>
        <w:tc>
          <w:tcPr>
            <w:tcW w:w="594" w:type="pct"/>
            <w:vAlign w:val="center"/>
          </w:tcPr>
          <w:p w14:paraId="3E3C2A7A" w14:textId="77777777" w:rsidR="0018455A" w:rsidRPr="005A7BEF" w:rsidRDefault="0018455A" w:rsidP="005A7BEF">
            <w:pPr>
              <w:tabs>
                <w:tab w:val="center" w:pos="176"/>
                <w:tab w:val="center" w:pos="536"/>
              </w:tabs>
              <w:jc w:val="center"/>
              <w:rPr>
                <w:rFonts w:ascii="Arial" w:hAnsi="Arial" w:cs="Arial"/>
                <w:sz w:val="21"/>
              </w:rPr>
            </w:pPr>
          </w:p>
        </w:tc>
        <w:tc>
          <w:tcPr>
            <w:tcW w:w="805" w:type="pct"/>
            <w:vAlign w:val="center"/>
          </w:tcPr>
          <w:p w14:paraId="253657E0" w14:textId="77777777" w:rsidR="0018455A" w:rsidRPr="005A7BEF" w:rsidRDefault="0018455A" w:rsidP="005A7BEF">
            <w:pPr>
              <w:tabs>
                <w:tab w:val="center" w:pos="176"/>
                <w:tab w:val="center" w:pos="536"/>
              </w:tabs>
              <w:jc w:val="center"/>
              <w:rPr>
                <w:rFonts w:ascii="Arial" w:hAnsi="Arial" w:cs="Arial"/>
                <w:sz w:val="14"/>
                <w:szCs w:val="14"/>
              </w:rPr>
            </w:pPr>
          </w:p>
        </w:tc>
        <w:tc>
          <w:tcPr>
            <w:tcW w:w="805" w:type="pct"/>
            <w:vAlign w:val="center"/>
          </w:tcPr>
          <w:p w14:paraId="30D5DFC7" w14:textId="77777777" w:rsidR="0018455A" w:rsidRPr="005A7BEF" w:rsidRDefault="0018455A" w:rsidP="005A7BEF">
            <w:pPr>
              <w:tabs>
                <w:tab w:val="center" w:pos="176"/>
                <w:tab w:val="center" w:pos="536"/>
              </w:tabs>
              <w:jc w:val="center"/>
              <w:rPr>
                <w:rFonts w:ascii="Arial" w:hAnsi="Arial" w:cs="Arial"/>
                <w:sz w:val="21"/>
              </w:rPr>
            </w:pPr>
          </w:p>
        </w:tc>
        <w:tc>
          <w:tcPr>
            <w:tcW w:w="649" w:type="pct"/>
            <w:vAlign w:val="center"/>
          </w:tcPr>
          <w:p w14:paraId="17F6A000" w14:textId="77777777" w:rsidR="0018455A" w:rsidRPr="005A7BEF" w:rsidRDefault="0018455A" w:rsidP="005A7BEF">
            <w:pPr>
              <w:tabs>
                <w:tab w:val="center" w:pos="176"/>
                <w:tab w:val="center" w:pos="536"/>
              </w:tabs>
              <w:jc w:val="center"/>
              <w:rPr>
                <w:rFonts w:ascii="Arial" w:hAnsi="Arial" w:cs="Arial"/>
                <w:sz w:val="21"/>
              </w:rPr>
            </w:pPr>
          </w:p>
        </w:tc>
        <w:tc>
          <w:tcPr>
            <w:tcW w:w="631" w:type="pct"/>
            <w:vAlign w:val="center"/>
          </w:tcPr>
          <w:p w14:paraId="6B64D725" w14:textId="77777777" w:rsidR="0018455A" w:rsidRPr="005A7BEF" w:rsidRDefault="0018455A" w:rsidP="005A7BEF">
            <w:pPr>
              <w:tabs>
                <w:tab w:val="center" w:pos="176"/>
                <w:tab w:val="center" w:pos="536"/>
              </w:tabs>
              <w:jc w:val="center"/>
              <w:rPr>
                <w:rFonts w:ascii="Arial" w:hAnsi="Arial" w:cs="Arial"/>
                <w:sz w:val="21"/>
              </w:rPr>
            </w:pPr>
          </w:p>
        </w:tc>
      </w:tr>
      <w:tr w:rsidR="0018455A" w:rsidRPr="005A7BEF" w14:paraId="00A81542" w14:textId="77777777" w:rsidTr="008D0A8D">
        <w:trPr>
          <w:trHeight w:hRule="exact" w:val="275"/>
        </w:trPr>
        <w:tc>
          <w:tcPr>
            <w:tcW w:w="202" w:type="pct"/>
            <w:vAlign w:val="center"/>
          </w:tcPr>
          <w:p w14:paraId="5D9FEE61" w14:textId="77777777" w:rsidR="0018455A" w:rsidRPr="005A7BEF" w:rsidRDefault="0018455A" w:rsidP="005A7BEF">
            <w:pPr>
              <w:jc w:val="center"/>
              <w:rPr>
                <w:rFonts w:ascii="Arial" w:hAnsi="Arial" w:cs="Arial"/>
                <w:sz w:val="20"/>
                <w:szCs w:val="20"/>
              </w:rPr>
            </w:pPr>
            <w:r w:rsidRPr="005A7BEF">
              <w:rPr>
                <w:rFonts w:ascii="Arial" w:hAnsi="Arial" w:cs="Arial"/>
                <w:sz w:val="20"/>
                <w:szCs w:val="20"/>
              </w:rPr>
              <w:t>E</w:t>
            </w:r>
          </w:p>
        </w:tc>
        <w:tc>
          <w:tcPr>
            <w:tcW w:w="764" w:type="pct"/>
            <w:vAlign w:val="center"/>
          </w:tcPr>
          <w:p w14:paraId="5B88E6CA" w14:textId="77777777" w:rsidR="0018455A" w:rsidRPr="005A7BEF" w:rsidRDefault="0018455A" w:rsidP="005A7BEF">
            <w:pPr>
              <w:tabs>
                <w:tab w:val="center" w:pos="176"/>
                <w:tab w:val="center" w:pos="536"/>
              </w:tabs>
              <w:jc w:val="center"/>
              <w:rPr>
                <w:rFonts w:ascii="Arial" w:hAnsi="Arial" w:cs="Arial"/>
                <w:sz w:val="14"/>
                <w:szCs w:val="14"/>
              </w:rPr>
            </w:pPr>
          </w:p>
        </w:tc>
        <w:tc>
          <w:tcPr>
            <w:tcW w:w="550" w:type="pct"/>
            <w:vAlign w:val="center"/>
          </w:tcPr>
          <w:p w14:paraId="2E0AAE46" w14:textId="77777777" w:rsidR="0018455A" w:rsidRPr="005A7BEF" w:rsidRDefault="0018455A" w:rsidP="005A7BEF">
            <w:pPr>
              <w:tabs>
                <w:tab w:val="center" w:pos="176"/>
                <w:tab w:val="center" w:pos="536"/>
              </w:tabs>
              <w:jc w:val="center"/>
              <w:rPr>
                <w:rFonts w:ascii="Arial" w:hAnsi="Arial" w:cs="Arial"/>
                <w:sz w:val="21"/>
              </w:rPr>
            </w:pPr>
          </w:p>
        </w:tc>
        <w:tc>
          <w:tcPr>
            <w:tcW w:w="594" w:type="pct"/>
            <w:vAlign w:val="center"/>
          </w:tcPr>
          <w:p w14:paraId="6ACC7391" w14:textId="77777777" w:rsidR="0018455A" w:rsidRPr="005A7BEF" w:rsidRDefault="0018455A" w:rsidP="005A7BEF">
            <w:pPr>
              <w:tabs>
                <w:tab w:val="center" w:pos="176"/>
                <w:tab w:val="center" w:pos="536"/>
              </w:tabs>
              <w:jc w:val="center"/>
              <w:rPr>
                <w:rFonts w:ascii="Arial" w:hAnsi="Arial" w:cs="Arial"/>
                <w:sz w:val="21"/>
              </w:rPr>
            </w:pPr>
          </w:p>
        </w:tc>
        <w:tc>
          <w:tcPr>
            <w:tcW w:w="805" w:type="pct"/>
            <w:vAlign w:val="center"/>
          </w:tcPr>
          <w:p w14:paraId="407A6E19" w14:textId="77777777" w:rsidR="0018455A" w:rsidRPr="005A7BEF" w:rsidRDefault="0018455A" w:rsidP="005A7BEF">
            <w:pPr>
              <w:tabs>
                <w:tab w:val="center" w:pos="176"/>
                <w:tab w:val="center" w:pos="536"/>
              </w:tabs>
              <w:jc w:val="center"/>
              <w:rPr>
                <w:rFonts w:ascii="Arial" w:hAnsi="Arial" w:cs="Arial"/>
                <w:sz w:val="14"/>
                <w:szCs w:val="14"/>
              </w:rPr>
            </w:pPr>
          </w:p>
        </w:tc>
        <w:tc>
          <w:tcPr>
            <w:tcW w:w="805" w:type="pct"/>
            <w:vAlign w:val="center"/>
          </w:tcPr>
          <w:p w14:paraId="33DE88A1" w14:textId="77777777" w:rsidR="0018455A" w:rsidRPr="005A7BEF" w:rsidRDefault="0018455A" w:rsidP="005A7BEF">
            <w:pPr>
              <w:tabs>
                <w:tab w:val="center" w:pos="176"/>
                <w:tab w:val="center" w:pos="536"/>
              </w:tabs>
              <w:jc w:val="center"/>
              <w:rPr>
                <w:rFonts w:ascii="Arial" w:hAnsi="Arial" w:cs="Arial"/>
                <w:sz w:val="21"/>
              </w:rPr>
            </w:pPr>
          </w:p>
        </w:tc>
        <w:tc>
          <w:tcPr>
            <w:tcW w:w="649" w:type="pct"/>
            <w:vAlign w:val="center"/>
          </w:tcPr>
          <w:p w14:paraId="7B2C5044" w14:textId="77777777" w:rsidR="0018455A" w:rsidRPr="005A7BEF" w:rsidRDefault="0018455A" w:rsidP="005A7BEF">
            <w:pPr>
              <w:tabs>
                <w:tab w:val="center" w:pos="176"/>
                <w:tab w:val="center" w:pos="536"/>
              </w:tabs>
              <w:jc w:val="center"/>
              <w:rPr>
                <w:rFonts w:ascii="Arial" w:hAnsi="Arial" w:cs="Arial"/>
                <w:sz w:val="21"/>
              </w:rPr>
            </w:pPr>
          </w:p>
        </w:tc>
        <w:tc>
          <w:tcPr>
            <w:tcW w:w="631" w:type="pct"/>
            <w:vAlign w:val="center"/>
          </w:tcPr>
          <w:p w14:paraId="6E10415A" w14:textId="77777777" w:rsidR="0018455A" w:rsidRPr="005A7BEF" w:rsidRDefault="0018455A" w:rsidP="005A7BEF">
            <w:pPr>
              <w:tabs>
                <w:tab w:val="center" w:pos="176"/>
                <w:tab w:val="center" w:pos="536"/>
              </w:tabs>
              <w:jc w:val="center"/>
              <w:rPr>
                <w:rFonts w:ascii="Arial" w:hAnsi="Arial" w:cs="Arial"/>
                <w:sz w:val="21"/>
              </w:rPr>
            </w:pPr>
          </w:p>
        </w:tc>
      </w:tr>
    </w:tbl>
    <w:p w14:paraId="30AE68F8" w14:textId="2DFDBB13" w:rsidR="0018455A" w:rsidRPr="005A7BEF" w:rsidRDefault="0018455A" w:rsidP="005A7BEF">
      <w:pPr>
        <w:rPr>
          <w:rFonts w:ascii="Arial" w:hAnsi="Arial" w:cs="Arial"/>
          <w:sz w:val="21"/>
        </w:rPr>
      </w:pPr>
    </w:p>
    <w:p w14:paraId="79FE9E97" w14:textId="27E0A6CF" w:rsidR="0018455A" w:rsidRPr="005A7BEF" w:rsidRDefault="0018455A" w:rsidP="005A7BEF">
      <w:pPr>
        <w:rPr>
          <w:rFonts w:ascii="Arial" w:hAnsi="Arial" w:cs="Arial"/>
          <w:sz w:val="21"/>
        </w:rPr>
      </w:pPr>
    </w:p>
    <w:p w14:paraId="706C1043" w14:textId="7CB8DBF6" w:rsidR="008D0A8D" w:rsidRPr="005A7BEF" w:rsidRDefault="008D0A8D" w:rsidP="005A7BEF">
      <w:pPr>
        <w:rPr>
          <w:rFonts w:ascii="Arial" w:hAnsi="Arial" w:cs="Arial"/>
          <w:sz w:val="21"/>
        </w:rPr>
      </w:pPr>
    </w:p>
    <w:p w14:paraId="5ADB75DC" w14:textId="30455EC0" w:rsidR="008D0A8D" w:rsidRPr="005A7BEF" w:rsidRDefault="008D0A8D" w:rsidP="005A7BEF">
      <w:pPr>
        <w:rPr>
          <w:rFonts w:ascii="Arial" w:hAnsi="Arial" w:cs="Arial"/>
          <w:sz w:val="21"/>
        </w:rPr>
      </w:pPr>
    </w:p>
    <w:p w14:paraId="7050BFD1" w14:textId="77777777" w:rsidR="008D0A8D" w:rsidRPr="005A7BEF" w:rsidRDefault="008D0A8D" w:rsidP="005A7BEF">
      <w:pPr>
        <w:rPr>
          <w:rFonts w:ascii="Arial" w:hAnsi="Arial" w:cs="Arial"/>
          <w:sz w:val="21"/>
        </w:rPr>
      </w:pPr>
    </w:p>
    <w:tbl>
      <w:tblPr>
        <w:tblW w:w="4554"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567"/>
        <w:gridCol w:w="1984"/>
        <w:gridCol w:w="2127"/>
        <w:gridCol w:w="2270"/>
        <w:gridCol w:w="42"/>
        <w:gridCol w:w="1981"/>
        <w:gridCol w:w="1802"/>
        <w:gridCol w:w="1530"/>
        <w:gridCol w:w="1709"/>
      </w:tblGrid>
      <w:tr w:rsidR="0018455A" w:rsidRPr="005A7BEF" w14:paraId="2AFAD237" w14:textId="77777777" w:rsidTr="001403DE">
        <w:trPr>
          <w:cantSplit/>
          <w:trHeight w:val="233"/>
        </w:trPr>
        <w:tc>
          <w:tcPr>
            <w:tcW w:w="5000" w:type="pct"/>
            <w:gridSpan w:val="9"/>
          </w:tcPr>
          <w:p w14:paraId="2A2D67FB" w14:textId="77777777" w:rsidR="0018455A" w:rsidRPr="005A7BEF" w:rsidRDefault="0018455A" w:rsidP="005A7BEF">
            <w:pPr>
              <w:rPr>
                <w:rFonts w:ascii="Arial" w:hAnsi="Arial" w:cs="Arial"/>
                <w:b/>
                <w:sz w:val="16"/>
                <w:szCs w:val="16"/>
              </w:rPr>
            </w:pPr>
            <w:r w:rsidRPr="005A7BEF">
              <w:rPr>
                <w:rFonts w:ascii="Arial" w:hAnsi="Arial" w:cs="Arial"/>
                <w:b/>
                <w:sz w:val="16"/>
                <w:szCs w:val="16"/>
              </w:rPr>
              <w:t>Stage 1: Clearing and land preparation</w:t>
            </w:r>
          </w:p>
        </w:tc>
      </w:tr>
      <w:tr w:rsidR="0018455A" w:rsidRPr="005A7BEF" w14:paraId="00DF3869" w14:textId="77777777" w:rsidTr="001403DE">
        <w:trPr>
          <w:cantSplit/>
          <w:trHeight w:val="330"/>
        </w:trPr>
        <w:tc>
          <w:tcPr>
            <w:tcW w:w="202" w:type="pct"/>
            <w:vMerge w:val="restart"/>
          </w:tcPr>
          <w:p w14:paraId="60BC6115"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 xml:space="preserve">Plot </w:t>
            </w:r>
          </w:p>
          <w:p w14:paraId="3ED21D04" w14:textId="085C873A" w:rsidR="0018455A" w:rsidRPr="005A7BEF" w:rsidRDefault="0018455A" w:rsidP="005A7BEF">
            <w:pPr>
              <w:jc w:val="center"/>
              <w:rPr>
                <w:rFonts w:ascii="Arial" w:hAnsi="Arial" w:cs="Arial"/>
                <w:sz w:val="16"/>
                <w:szCs w:val="16"/>
              </w:rPr>
            </w:pPr>
            <w:r w:rsidRPr="005A7BEF">
              <w:rPr>
                <w:rFonts w:ascii="Arial" w:hAnsi="Arial" w:cs="Arial"/>
                <w:sz w:val="16"/>
                <w:szCs w:val="16"/>
              </w:rPr>
              <w:t>ID</w:t>
            </w:r>
          </w:p>
        </w:tc>
        <w:tc>
          <w:tcPr>
            <w:tcW w:w="4798" w:type="pct"/>
            <w:gridSpan w:val="8"/>
          </w:tcPr>
          <w:p w14:paraId="1DAFEB36" w14:textId="77777777" w:rsidR="0018455A" w:rsidRPr="005A7BEF" w:rsidRDefault="0018455A" w:rsidP="005A7BEF">
            <w:pPr>
              <w:rPr>
                <w:rFonts w:ascii="Arial" w:hAnsi="Arial" w:cs="Arial"/>
                <w:sz w:val="16"/>
                <w:szCs w:val="16"/>
              </w:rPr>
            </w:pPr>
            <w:r w:rsidRPr="005A7BEF">
              <w:rPr>
                <w:rFonts w:ascii="Arial" w:hAnsi="Arial" w:cs="Arial"/>
                <w:sz w:val="16"/>
                <w:szCs w:val="16"/>
              </w:rPr>
              <w:t>If M2 includes 4</w:t>
            </w:r>
          </w:p>
        </w:tc>
      </w:tr>
      <w:tr w:rsidR="0018455A" w:rsidRPr="005A7BEF" w14:paraId="564524A2" w14:textId="77777777" w:rsidTr="001403DE">
        <w:trPr>
          <w:cantSplit/>
          <w:trHeight w:val="330"/>
        </w:trPr>
        <w:tc>
          <w:tcPr>
            <w:tcW w:w="202" w:type="pct"/>
            <w:vMerge/>
            <w:vAlign w:val="center"/>
          </w:tcPr>
          <w:p w14:paraId="0E83B3B1" w14:textId="77777777" w:rsidR="0018455A" w:rsidRPr="005A7BEF" w:rsidRDefault="0018455A" w:rsidP="005A7BEF">
            <w:pPr>
              <w:jc w:val="center"/>
              <w:rPr>
                <w:rFonts w:ascii="Arial" w:hAnsi="Arial" w:cs="Arial"/>
                <w:sz w:val="16"/>
                <w:szCs w:val="16"/>
              </w:rPr>
            </w:pPr>
          </w:p>
        </w:tc>
        <w:tc>
          <w:tcPr>
            <w:tcW w:w="708" w:type="pct"/>
            <w:vAlign w:val="center"/>
          </w:tcPr>
          <w:p w14:paraId="6D9152D5" w14:textId="78223450" w:rsidR="0018455A" w:rsidRPr="005A7BEF" w:rsidRDefault="0018455A" w:rsidP="005A7BEF">
            <w:pPr>
              <w:jc w:val="center"/>
              <w:rPr>
                <w:rFonts w:ascii="Arial" w:hAnsi="Arial" w:cs="Arial"/>
                <w:sz w:val="16"/>
                <w:szCs w:val="16"/>
              </w:rPr>
            </w:pPr>
            <w:r w:rsidRPr="005A7BEF">
              <w:rPr>
                <w:rFonts w:ascii="Arial" w:hAnsi="Arial" w:cs="Arial"/>
                <w:sz w:val="16"/>
                <w:szCs w:val="16"/>
              </w:rPr>
              <w:t>M16</w:t>
            </w:r>
          </w:p>
        </w:tc>
        <w:tc>
          <w:tcPr>
            <w:tcW w:w="759" w:type="pct"/>
            <w:vAlign w:val="center"/>
          </w:tcPr>
          <w:p w14:paraId="7B23B04C"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M17</w:t>
            </w:r>
          </w:p>
        </w:tc>
        <w:tc>
          <w:tcPr>
            <w:tcW w:w="810" w:type="pct"/>
            <w:vAlign w:val="center"/>
          </w:tcPr>
          <w:p w14:paraId="232F4008"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M18</w:t>
            </w:r>
          </w:p>
        </w:tc>
        <w:tc>
          <w:tcPr>
            <w:tcW w:w="722" w:type="pct"/>
            <w:gridSpan w:val="2"/>
            <w:vAlign w:val="center"/>
          </w:tcPr>
          <w:p w14:paraId="66B84673"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M19</w:t>
            </w:r>
          </w:p>
        </w:tc>
        <w:tc>
          <w:tcPr>
            <w:tcW w:w="643" w:type="pct"/>
            <w:vAlign w:val="center"/>
          </w:tcPr>
          <w:p w14:paraId="467397EC"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M20</w:t>
            </w:r>
          </w:p>
        </w:tc>
        <w:tc>
          <w:tcPr>
            <w:tcW w:w="546" w:type="pct"/>
            <w:vAlign w:val="center"/>
          </w:tcPr>
          <w:p w14:paraId="5B981306"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M21</w:t>
            </w:r>
          </w:p>
        </w:tc>
        <w:tc>
          <w:tcPr>
            <w:tcW w:w="610" w:type="pct"/>
            <w:vAlign w:val="center"/>
          </w:tcPr>
          <w:p w14:paraId="741EA24C" w14:textId="77777777" w:rsidR="0018455A" w:rsidRPr="005A7BEF" w:rsidRDefault="0018455A" w:rsidP="005A7BEF">
            <w:pPr>
              <w:jc w:val="center"/>
              <w:rPr>
                <w:rFonts w:ascii="Arial" w:hAnsi="Arial" w:cs="Arial"/>
                <w:sz w:val="16"/>
                <w:szCs w:val="16"/>
              </w:rPr>
            </w:pPr>
            <w:r w:rsidRPr="005A7BEF">
              <w:rPr>
                <w:rFonts w:ascii="Arial" w:hAnsi="Arial" w:cs="Arial"/>
                <w:sz w:val="16"/>
                <w:szCs w:val="16"/>
              </w:rPr>
              <w:t>M22</w:t>
            </w:r>
          </w:p>
        </w:tc>
      </w:tr>
      <w:tr w:rsidR="0018455A" w:rsidRPr="005A7BEF" w:rsidDel="00C441AD" w14:paraId="57CD8AE9" w14:textId="77777777" w:rsidTr="001403DE">
        <w:trPr>
          <w:trHeight w:val="935"/>
        </w:trPr>
        <w:tc>
          <w:tcPr>
            <w:tcW w:w="202" w:type="pct"/>
            <w:vMerge/>
          </w:tcPr>
          <w:p w14:paraId="359B51C4" w14:textId="77777777" w:rsidR="0018455A" w:rsidRPr="005A7BEF" w:rsidRDefault="0018455A" w:rsidP="005A7BEF">
            <w:pPr>
              <w:jc w:val="center"/>
              <w:rPr>
                <w:rFonts w:ascii="Arial" w:hAnsi="Arial" w:cs="Arial"/>
                <w:sz w:val="16"/>
                <w:szCs w:val="16"/>
              </w:rPr>
            </w:pPr>
          </w:p>
        </w:tc>
        <w:tc>
          <w:tcPr>
            <w:tcW w:w="708" w:type="pct"/>
          </w:tcPr>
          <w:p w14:paraId="229C89CC" w14:textId="0B2BCB9C" w:rsidR="0018455A" w:rsidRPr="00B6240D" w:rsidRDefault="00B6240D" w:rsidP="005A7BEF">
            <w:pPr>
              <w:jc w:val="center"/>
              <w:rPr>
                <w:rFonts w:ascii="Arial" w:hAnsi="Arial" w:cs="Arial"/>
                <w:sz w:val="16"/>
                <w:szCs w:val="16"/>
              </w:rPr>
            </w:pPr>
            <w:r>
              <w:rPr>
                <w:rFonts w:ascii="Arial" w:hAnsi="Arial" w:cs="Arial"/>
                <w:sz w:val="16"/>
                <w:szCs w:val="16"/>
              </w:rPr>
              <w:t>Approximately how many hired laborer</w:t>
            </w:r>
            <w:r w:rsidR="00CE12E4">
              <w:rPr>
                <w:rFonts w:ascii="Arial" w:hAnsi="Arial" w:cs="Arial"/>
                <w:sz w:val="16"/>
                <w:szCs w:val="16"/>
              </w:rPr>
              <w:t xml:space="preserve">s </w:t>
            </w:r>
            <w:r>
              <w:rPr>
                <w:rFonts w:ascii="Arial" w:hAnsi="Arial" w:cs="Arial"/>
                <w:sz w:val="16"/>
                <w:szCs w:val="16"/>
              </w:rPr>
              <w:t xml:space="preserve">(includes payment in kind) worked on </w:t>
            </w:r>
            <w:r w:rsidR="00935F18">
              <w:rPr>
                <w:rFonts w:ascii="Arial" w:hAnsi="Arial" w:cs="Arial"/>
                <w:sz w:val="16"/>
                <w:szCs w:val="16"/>
              </w:rPr>
              <w:t>plot [#]: [Plot Name]</w:t>
            </w:r>
            <w:r>
              <w:rPr>
                <w:rFonts w:ascii="Arial" w:hAnsi="Arial" w:cs="Arial"/>
                <w:sz w:val="16"/>
                <w:szCs w:val="16"/>
              </w:rPr>
              <w:t xml:space="preserve"> during the </w:t>
            </w:r>
            <w:r w:rsidR="00935F18" w:rsidRPr="00FD38C9">
              <w:rPr>
                <w:rFonts w:ascii="Arial" w:hAnsi="Arial" w:cs="Arial"/>
                <w:sz w:val="16"/>
                <w:szCs w:val="16"/>
              </w:rPr>
              <w:t>[agricultural labor activity]</w:t>
            </w:r>
            <w:r>
              <w:rPr>
                <w:rFonts w:ascii="Arial" w:hAnsi="Arial" w:cs="Arial"/>
                <w:b/>
                <w:sz w:val="16"/>
                <w:szCs w:val="16"/>
              </w:rPr>
              <w:t xml:space="preserve"> </w:t>
            </w:r>
            <w:r w:rsidRPr="001403DE">
              <w:rPr>
                <w:rFonts w:ascii="Arial" w:hAnsi="Arial" w:cs="Arial"/>
                <w:sz w:val="16"/>
                <w:szCs w:val="16"/>
              </w:rPr>
              <w:t>stage?</w:t>
            </w:r>
          </w:p>
        </w:tc>
        <w:tc>
          <w:tcPr>
            <w:tcW w:w="759" w:type="pct"/>
          </w:tcPr>
          <w:p w14:paraId="6A5F166C" w14:textId="3FE995BA" w:rsidR="0018455A" w:rsidRPr="005A7BEF" w:rsidRDefault="0018455A">
            <w:pPr>
              <w:jc w:val="center"/>
              <w:rPr>
                <w:rFonts w:ascii="Arial" w:hAnsi="Arial" w:cs="Arial"/>
                <w:sz w:val="16"/>
                <w:szCs w:val="16"/>
              </w:rPr>
            </w:pPr>
            <w:r w:rsidRPr="005A7BEF">
              <w:rPr>
                <w:rFonts w:ascii="Arial" w:hAnsi="Arial" w:cs="Arial"/>
                <w:sz w:val="16"/>
                <w:szCs w:val="16"/>
              </w:rPr>
              <w:t xml:space="preserve">Approximately how many </w:t>
            </w:r>
            <w:r w:rsidR="00B6240D" w:rsidRPr="008D4F63">
              <w:rPr>
                <w:rFonts w:ascii="Arial" w:hAnsi="Arial" w:cs="Arial"/>
                <w:sz w:val="16"/>
                <w:szCs w:val="16"/>
                <w:u w:val="single"/>
              </w:rPr>
              <w:t>female</w:t>
            </w:r>
            <w:r w:rsidR="00B6240D">
              <w:rPr>
                <w:rFonts w:ascii="Arial" w:hAnsi="Arial" w:cs="Arial"/>
                <w:b/>
                <w:sz w:val="16"/>
                <w:szCs w:val="16"/>
              </w:rPr>
              <w:t xml:space="preserve"> </w:t>
            </w:r>
            <w:r w:rsidRPr="005A7BEF">
              <w:rPr>
                <w:rFonts w:ascii="Arial" w:hAnsi="Arial" w:cs="Arial"/>
                <w:sz w:val="16"/>
                <w:szCs w:val="16"/>
              </w:rPr>
              <w:t xml:space="preserve">hired laborers worked on </w:t>
            </w:r>
            <w:r w:rsidR="00935F18">
              <w:rPr>
                <w:rFonts w:ascii="Arial" w:hAnsi="Arial" w:cs="Arial"/>
                <w:sz w:val="16"/>
                <w:szCs w:val="16"/>
              </w:rPr>
              <w:t>plot [#]: [Plot Name]</w:t>
            </w:r>
            <w:r w:rsidRPr="005A7BEF">
              <w:rPr>
                <w:rFonts w:ascii="Arial" w:hAnsi="Arial" w:cs="Arial"/>
                <w:sz w:val="16"/>
                <w:szCs w:val="16"/>
              </w:rPr>
              <w:t xml:space="preserve"> during the </w:t>
            </w:r>
            <w:r w:rsidR="00935F18" w:rsidRPr="00FD38C9">
              <w:rPr>
                <w:rFonts w:ascii="Arial" w:hAnsi="Arial" w:cs="Arial"/>
                <w:sz w:val="16"/>
                <w:szCs w:val="16"/>
              </w:rPr>
              <w:t>[agricultural labor activity]</w:t>
            </w:r>
            <w:r w:rsidRPr="001403DE">
              <w:rPr>
                <w:rFonts w:ascii="Arial" w:hAnsi="Arial" w:cs="Arial"/>
                <w:b/>
                <w:sz w:val="16"/>
                <w:szCs w:val="16"/>
              </w:rPr>
              <w:t xml:space="preserve"> </w:t>
            </w:r>
            <w:r w:rsidRPr="00B6240D">
              <w:rPr>
                <w:rFonts w:ascii="Arial" w:hAnsi="Arial" w:cs="Arial"/>
                <w:sz w:val="16"/>
                <w:szCs w:val="16"/>
              </w:rPr>
              <w:t>stage</w:t>
            </w:r>
            <w:r w:rsidR="00B6240D" w:rsidRPr="008D4F63">
              <w:rPr>
                <w:rFonts w:ascii="Arial" w:hAnsi="Arial" w:cs="Arial"/>
                <w:sz w:val="16"/>
                <w:szCs w:val="16"/>
              </w:rPr>
              <w:t>?</w:t>
            </w:r>
          </w:p>
        </w:tc>
        <w:tc>
          <w:tcPr>
            <w:tcW w:w="825" w:type="pct"/>
            <w:gridSpan w:val="2"/>
          </w:tcPr>
          <w:p w14:paraId="5CEC19BB" w14:textId="1CC26B5B" w:rsidR="0018455A" w:rsidRPr="005A7BEF" w:rsidRDefault="00B6240D" w:rsidP="005A7BEF">
            <w:pPr>
              <w:jc w:val="center"/>
              <w:rPr>
                <w:rFonts w:ascii="Arial" w:hAnsi="Arial" w:cs="Arial"/>
                <w:sz w:val="16"/>
                <w:szCs w:val="16"/>
              </w:rPr>
            </w:pPr>
            <w:r w:rsidRPr="005A7BEF">
              <w:rPr>
                <w:rFonts w:ascii="Arial" w:hAnsi="Arial" w:cs="Arial"/>
                <w:sz w:val="16"/>
                <w:szCs w:val="16"/>
              </w:rPr>
              <w:t xml:space="preserve">Approximately how many </w:t>
            </w:r>
            <w:r w:rsidRPr="008D4F63">
              <w:rPr>
                <w:rFonts w:ascii="Arial" w:hAnsi="Arial" w:cs="Arial"/>
                <w:sz w:val="16"/>
                <w:szCs w:val="16"/>
                <w:u w:val="single"/>
              </w:rPr>
              <w:t>male</w:t>
            </w:r>
            <w:r>
              <w:rPr>
                <w:rFonts w:ascii="Arial" w:hAnsi="Arial" w:cs="Arial"/>
                <w:b/>
                <w:sz w:val="16"/>
                <w:szCs w:val="16"/>
              </w:rPr>
              <w:t xml:space="preserve"> </w:t>
            </w:r>
            <w:r w:rsidRPr="005A7BEF">
              <w:rPr>
                <w:rFonts w:ascii="Arial" w:hAnsi="Arial" w:cs="Arial"/>
                <w:sz w:val="16"/>
                <w:szCs w:val="16"/>
              </w:rPr>
              <w:t>hired laborers worked on</w:t>
            </w:r>
            <w:r w:rsidR="00935F18">
              <w:rPr>
                <w:rFonts w:ascii="Arial" w:hAnsi="Arial" w:cs="Arial"/>
                <w:sz w:val="16"/>
                <w:szCs w:val="16"/>
              </w:rPr>
              <w:t xml:space="preserve"> plot [#]: [Plot Name]</w:t>
            </w:r>
            <w:r w:rsidRPr="005A7BEF">
              <w:rPr>
                <w:rFonts w:ascii="Arial" w:hAnsi="Arial" w:cs="Arial"/>
                <w:sz w:val="16"/>
                <w:szCs w:val="16"/>
              </w:rPr>
              <w:t xml:space="preserve"> during the </w:t>
            </w:r>
            <w:r w:rsidR="00935F18" w:rsidRPr="00FD38C9">
              <w:rPr>
                <w:rFonts w:ascii="Arial" w:hAnsi="Arial" w:cs="Arial"/>
                <w:sz w:val="16"/>
                <w:szCs w:val="16"/>
              </w:rPr>
              <w:t>[agricultural labor activity]</w:t>
            </w:r>
            <w:r w:rsidRPr="009D63B7">
              <w:rPr>
                <w:rFonts w:ascii="Arial" w:hAnsi="Arial" w:cs="Arial"/>
                <w:b/>
                <w:sz w:val="16"/>
                <w:szCs w:val="16"/>
              </w:rPr>
              <w:t xml:space="preserve"> </w:t>
            </w:r>
            <w:r w:rsidRPr="009D63B7">
              <w:rPr>
                <w:rFonts w:ascii="Arial" w:hAnsi="Arial" w:cs="Arial"/>
                <w:sz w:val="16"/>
                <w:szCs w:val="16"/>
              </w:rPr>
              <w:t>stage</w:t>
            </w:r>
            <w:r w:rsidRPr="008D4F63">
              <w:rPr>
                <w:rFonts w:ascii="Arial" w:hAnsi="Arial" w:cs="Arial"/>
                <w:sz w:val="16"/>
                <w:szCs w:val="16"/>
              </w:rPr>
              <w:t>?</w:t>
            </w:r>
          </w:p>
        </w:tc>
        <w:tc>
          <w:tcPr>
            <w:tcW w:w="707" w:type="pct"/>
          </w:tcPr>
          <w:p w14:paraId="3457D31D" w14:textId="59B84BBC" w:rsidR="000E5D1A" w:rsidRPr="008D4F63" w:rsidRDefault="000E5D1A">
            <w:pPr>
              <w:jc w:val="center"/>
              <w:rPr>
                <w:rFonts w:ascii="Arial" w:hAnsi="Arial" w:cs="Arial"/>
                <w:i/>
                <w:sz w:val="16"/>
                <w:szCs w:val="16"/>
              </w:rPr>
            </w:pPr>
            <w:r>
              <w:rPr>
                <w:rFonts w:ascii="Arial" w:hAnsi="Arial" w:cs="Arial"/>
                <w:i/>
                <w:sz w:val="16"/>
                <w:szCs w:val="16"/>
              </w:rPr>
              <w:t>If M17 &gt; 0</w:t>
            </w:r>
          </w:p>
          <w:p w14:paraId="68A3F55F" w14:textId="6C592690" w:rsidR="0018455A" w:rsidRPr="005A7BEF" w:rsidRDefault="00B6240D">
            <w:pPr>
              <w:jc w:val="center"/>
              <w:rPr>
                <w:rFonts w:ascii="Arial" w:hAnsi="Arial" w:cs="Arial"/>
                <w:sz w:val="16"/>
                <w:szCs w:val="16"/>
              </w:rPr>
            </w:pPr>
            <w:r>
              <w:rPr>
                <w:rFonts w:ascii="Arial" w:hAnsi="Arial" w:cs="Arial"/>
                <w:sz w:val="16"/>
                <w:szCs w:val="16"/>
              </w:rPr>
              <w:t>H</w:t>
            </w:r>
            <w:r w:rsidR="0018455A" w:rsidRPr="005A7BEF">
              <w:rPr>
                <w:rFonts w:ascii="Arial" w:hAnsi="Arial" w:cs="Arial"/>
                <w:sz w:val="16"/>
                <w:szCs w:val="16"/>
              </w:rPr>
              <w:t xml:space="preserve">ow many days </w:t>
            </w:r>
            <w:r w:rsidRPr="008D4F63">
              <w:rPr>
                <w:rFonts w:ascii="Arial" w:hAnsi="Arial" w:cs="Arial"/>
                <w:sz w:val="16"/>
                <w:szCs w:val="16"/>
                <w:u w:val="single"/>
              </w:rPr>
              <w:t>on average</w:t>
            </w:r>
            <w:r>
              <w:rPr>
                <w:rFonts w:ascii="Arial" w:hAnsi="Arial" w:cs="Arial"/>
                <w:b/>
                <w:sz w:val="16"/>
                <w:szCs w:val="16"/>
              </w:rPr>
              <w:t xml:space="preserve"> </w:t>
            </w:r>
            <w:r w:rsidR="0018455A" w:rsidRPr="005A7BEF">
              <w:rPr>
                <w:rFonts w:ascii="Arial" w:hAnsi="Arial" w:cs="Arial"/>
                <w:sz w:val="16"/>
                <w:szCs w:val="16"/>
              </w:rPr>
              <w:t xml:space="preserve">did </w:t>
            </w:r>
            <w:r w:rsidRPr="008D4F63">
              <w:rPr>
                <w:rFonts w:ascii="Arial" w:hAnsi="Arial" w:cs="Arial"/>
                <w:sz w:val="16"/>
                <w:szCs w:val="16"/>
                <w:u w:val="single"/>
              </w:rPr>
              <w:t>each of</w:t>
            </w:r>
            <w:r w:rsidR="0018455A" w:rsidRPr="005A7BEF">
              <w:rPr>
                <w:rFonts w:ascii="Arial" w:hAnsi="Arial" w:cs="Arial"/>
                <w:sz w:val="16"/>
                <w:szCs w:val="16"/>
              </w:rPr>
              <w:t xml:space="preserve"> the </w:t>
            </w:r>
            <w:r w:rsidRPr="008D4F63">
              <w:rPr>
                <w:rFonts w:ascii="Arial" w:hAnsi="Arial" w:cs="Arial"/>
                <w:sz w:val="16"/>
                <w:szCs w:val="16"/>
                <w:u w:val="single"/>
              </w:rPr>
              <w:t>female</w:t>
            </w:r>
            <w:r>
              <w:rPr>
                <w:rFonts w:ascii="Arial" w:hAnsi="Arial" w:cs="Arial"/>
                <w:b/>
                <w:sz w:val="16"/>
                <w:szCs w:val="16"/>
              </w:rPr>
              <w:t xml:space="preserve"> </w:t>
            </w:r>
            <w:r w:rsidR="0018455A" w:rsidRPr="005A7BEF">
              <w:rPr>
                <w:rFonts w:ascii="Arial" w:hAnsi="Arial" w:cs="Arial"/>
                <w:sz w:val="16"/>
                <w:szCs w:val="16"/>
              </w:rPr>
              <w:t xml:space="preserve">hired laborers work on </w:t>
            </w:r>
            <w:r w:rsidR="00935F18">
              <w:rPr>
                <w:rFonts w:ascii="Arial" w:hAnsi="Arial" w:cs="Arial"/>
                <w:sz w:val="16"/>
                <w:szCs w:val="16"/>
              </w:rPr>
              <w:t>plot [#]: [Plot Name]</w:t>
            </w:r>
            <w:r w:rsidR="0018455A" w:rsidRPr="005A7BEF">
              <w:rPr>
                <w:rFonts w:ascii="Arial" w:hAnsi="Arial" w:cs="Arial"/>
                <w:sz w:val="16"/>
                <w:szCs w:val="16"/>
              </w:rPr>
              <w:t>t during the</w:t>
            </w:r>
            <w:r>
              <w:rPr>
                <w:rFonts w:ascii="Arial" w:hAnsi="Arial" w:cs="Arial"/>
                <w:sz w:val="16"/>
                <w:szCs w:val="16"/>
              </w:rPr>
              <w:t xml:space="preserve"> </w:t>
            </w:r>
            <w:r w:rsidR="00935F18" w:rsidRPr="00FD38C9">
              <w:rPr>
                <w:rFonts w:ascii="Arial" w:hAnsi="Arial" w:cs="Arial"/>
                <w:sz w:val="16"/>
                <w:szCs w:val="16"/>
              </w:rPr>
              <w:t>[agricultural labor activity]</w:t>
            </w:r>
            <w:r w:rsidR="0018455A" w:rsidRPr="005A7BEF">
              <w:rPr>
                <w:rFonts w:ascii="Arial" w:hAnsi="Arial" w:cs="Arial"/>
                <w:sz w:val="16"/>
                <w:szCs w:val="16"/>
              </w:rPr>
              <w:t xml:space="preserve"> stage?</w:t>
            </w:r>
          </w:p>
        </w:tc>
        <w:tc>
          <w:tcPr>
            <w:tcW w:w="643" w:type="pct"/>
          </w:tcPr>
          <w:p w14:paraId="2F9C8FDC" w14:textId="014E2F25" w:rsidR="000E5D1A" w:rsidRPr="008D4F63" w:rsidRDefault="000E5D1A" w:rsidP="005A7BEF">
            <w:pPr>
              <w:jc w:val="center"/>
              <w:rPr>
                <w:rFonts w:ascii="Arial" w:hAnsi="Arial" w:cs="Arial"/>
                <w:i/>
                <w:sz w:val="16"/>
                <w:szCs w:val="16"/>
              </w:rPr>
            </w:pPr>
            <w:r>
              <w:rPr>
                <w:rFonts w:ascii="Arial" w:hAnsi="Arial" w:cs="Arial"/>
                <w:i/>
                <w:sz w:val="16"/>
                <w:szCs w:val="16"/>
              </w:rPr>
              <w:t>If M18&gt;0</w:t>
            </w:r>
          </w:p>
          <w:p w14:paraId="75092090" w14:textId="527958F2" w:rsidR="0018455A" w:rsidRPr="005A7BEF" w:rsidRDefault="00B6240D" w:rsidP="005A7BEF">
            <w:pPr>
              <w:jc w:val="center"/>
              <w:rPr>
                <w:rFonts w:ascii="Arial" w:hAnsi="Arial" w:cs="Arial"/>
                <w:sz w:val="16"/>
                <w:szCs w:val="16"/>
              </w:rPr>
            </w:pPr>
            <w:r>
              <w:rPr>
                <w:rFonts w:ascii="Arial" w:hAnsi="Arial" w:cs="Arial"/>
                <w:sz w:val="16"/>
                <w:szCs w:val="16"/>
              </w:rPr>
              <w:t>H</w:t>
            </w:r>
            <w:r w:rsidRPr="005A7BEF">
              <w:rPr>
                <w:rFonts w:ascii="Arial" w:hAnsi="Arial" w:cs="Arial"/>
                <w:sz w:val="16"/>
                <w:szCs w:val="16"/>
              </w:rPr>
              <w:t xml:space="preserve">ow many days </w:t>
            </w:r>
            <w:r w:rsidRPr="008D4F63">
              <w:rPr>
                <w:rFonts w:ascii="Arial" w:hAnsi="Arial" w:cs="Arial"/>
                <w:sz w:val="16"/>
                <w:szCs w:val="16"/>
                <w:u w:val="single"/>
              </w:rPr>
              <w:t>on average</w:t>
            </w:r>
            <w:r>
              <w:rPr>
                <w:rFonts w:ascii="Arial" w:hAnsi="Arial" w:cs="Arial"/>
                <w:b/>
                <w:sz w:val="16"/>
                <w:szCs w:val="16"/>
              </w:rPr>
              <w:t xml:space="preserve"> </w:t>
            </w:r>
            <w:r w:rsidRPr="005A7BEF">
              <w:rPr>
                <w:rFonts w:ascii="Arial" w:hAnsi="Arial" w:cs="Arial"/>
                <w:sz w:val="16"/>
                <w:szCs w:val="16"/>
              </w:rPr>
              <w:t xml:space="preserve">did </w:t>
            </w:r>
            <w:r w:rsidRPr="008D4F63">
              <w:rPr>
                <w:rFonts w:ascii="Arial" w:hAnsi="Arial" w:cs="Arial"/>
                <w:sz w:val="16"/>
                <w:szCs w:val="16"/>
                <w:u w:val="single"/>
              </w:rPr>
              <w:t>each of</w:t>
            </w:r>
            <w:r w:rsidRPr="005A7BEF">
              <w:rPr>
                <w:rFonts w:ascii="Arial" w:hAnsi="Arial" w:cs="Arial"/>
                <w:sz w:val="16"/>
                <w:szCs w:val="16"/>
              </w:rPr>
              <w:t xml:space="preserve"> the </w:t>
            </w:r>
            <w:r w:rsidRPr="008D4F63">
              <w:rPr>
                <w:rFonts w:ascii="Arial" w:hAnsi="Arial" w:cs="Arial"/>
                <w:sz w:val="16"/>
                <w:szCs w:val="16"/>
                <w:u w:val="single"/>
              </w:rPr>
              <w:t>male</w:t>
            </w:r>
            <w:r>
              <w:rPr>
                <w:rFonts w:ascii="Arial" w:hAnsi="Arial" w:cs="Arial"/>
                <w:b/>
                <w:sz w:val="16"/>
                <w:szCs w:val="16"/>
              </w:rPr>
              <w:t xml:space="preserve"> </w:t>
            </w:r>
            <w:r w:rsidRPr="005A7BEF">
              <w:rPr>
                <w:rFonts w:ascii="Arial" w:hAnsi="Arial" w:cs="Arial"/>
                <w:sz w:val="16"/>
                <w:szCs w:val="16"/>
              </w:rPr>
              <w:t xml:space="preserve">hired laborers work on </w:t>
            </w:r>
            <w:r w:rsidR="00935F18">
              <w:rPr>
                <w:rFonts w:ascii="Arial" w:hAnsi="Arial" w:cs="Arial"/>
                <w:sz w:val="16"/>
                <w:szCs w:val="16"/>
              </w:rPr>
              <w:t>plot [#]: [Plot Name]</w:t>
            </w:r>
            <w:r w:rsidRPr="005A7BEF">
              <w:rPr>
                <w:rFonts w:ascii="Arial" w:hAnsi="Arial" w:cs="Arial"/>
                <w:sz w:val="16"/>
                <w:szCs w:val="16"/>
              </w:rPr>
              <w:t xml:space="preserve"> during the</w:t>
            </w:r>
            <w:r>
              <w:rPr>
                <w:rFonts w:ascii="Arial" w:hAnsi="Arial" w:cs="Arial"/>
                <w:sz w:val="16"/>
                <w:szCs w:val="16"/>
              </w:rPr>
              <w:t xml:space="preserve"> </w:t>
            </w:r>
            <w:r w:rsidR="00935F18" w:rsidRPr="00FD38C9">
              <w:rPr>
                <w:rFonts w:ascii="Arial" w:hAnsi="Arial" w:cs="Arial"/>
                <w:sz w:val="16"/>
                <w:szCs w:val="16"/>
              </w:rPr>
              <w:t>[agricultural labor activity]</w:t>
            </w:r>
            <w:r w:rsidRPr="005A7BEF">
              <w:rPr>
                <w:rFonts w:ascii="Arial" w:hAnsi="Arial" w:cs="Arial"/>
                <w:sz w:val="16"/>
                <w:szCs w:val="16"/>
              </w:rPr>
              <w:t xml:space="preserve"> stage?</w:t>
            </w:r>
          </w:p>
        </w:tc>
        <w:tc>
          <w:tcPr>
            <w:tcW w:w="546" w:type="pct"/>
          </w:tcPr>
          <w:p w14:paraId="7A333975" w14:textId="145619E1" w:rsidR="0018455A" w:rsidRPr="005A7BEF" w:rsidDel="00C441AD" w:rsidRDefault="0018455A">
            <w:pPr>
              <w:jc w:val="center"/>
              <w:rPr>
                <w:rFonts w:ascii="Arial" w:hAnsi="Arial" w:cs="Arial"/>
                <w:sz w:val="16"/>
                <w:szCs w:val="16"/>
              </w:rPr>
            </w:pPr>
            <w:r w:rsidRPr="005A7BEF">
              <w:rPr>
                <w:rFonts w:ascii="Arial" w:hAnsi="Arial" w:cs="Arial"/>
                <w:sz w:val="16"/>
                <w:szCs w:val="16"/>
              </w:rPr>
              <w:t xml:space="preserve">Did the hired laborers require any supervision from a member of </w:t>
            </w:r>
            <w:r w:rsidR="00C73F33">
              <w:rPr>
                <w:rFonts w:ascii="Arial" w:hAnsi="Arial" w:cs="Arial"/>
                <w:sz w:val="16"/>
                <w:szCs w:val="16"/>
              </w:rPr>
              <w:t>[Name’s]</w:t>
            </w:r>
            <w:r w:rsidR="00C73F33" w:rsidRPr="005A7BEF">
              <w:rPr>
                <w:rFonts w:ascii="Arial" w:hAnsi="Arial" w:cs="Arial"/>
                <w:sz w:val="16"/>
                <w:szCs w:val="16"/>
              </w:rPr>
              <w:t xml:space="preserve"> </w:t>
            </w:r>
            <w:r w:rsidRPr="005A7BEF">
              <w:rPr>
                <w:rFonts w:ascii="Arial" w:hAnsi="Arial" w:cs="Arial"/>
                <w:sz w:val="16"/>
                <w:szCs w:val="16"/>
              </w:rPr>
              <w:t xml:space="preserve">household, including </w:t>
            </w:r>
            <w:r w:rsidR="00CE12E4">
              <w:rPr>
                <w:rFonts w:ascii="Arial" w:hAnsi="Arial" w:cs="Arial"/>
                <w:sz w:val="16"/>
                <w:szCs w:val="16"/>
              </w:rPr>
              <w:t>[Name]</w:t>
            </w:r>
            <w:r w:rsidRPr="005A7BEF">
              <w:rPr>
                <w:rFonts w:ascii="Arial" w:hAnsi="Arial" w:cs="Arial"/>
                <w:sz w:val="16"/>
                <w:szCs w:val="16"/>
              </w:rPr>
              <w:t>?</w:t>
            </w:r>
          </w:p>
        </w:tc>
        <w:tc>
          <w:tcPr>
            <w:tcW w:w="610" w:type="pct"/>
          </w:tcPr>
          <w:p w14:paraId="1A30352B" w14:textId="7A871531" w:rsidR="0018455A" w:rsidRPr="005A7BEF" w:rsidRDefault="0018455A" w:rsidP="005A7BEF">
            <w:pPr>
              <w:jc w:val="center"/>
              <w:rPr>
                <w:rFonts w:ascii="Arial" w:hAnsi="Arial" w:cs="Arial"/>
                <w:sz w:val="16"/>
                <w:szCs w:val="16"/>
              </w:rPr>
            </w:pPr>
            <w:r w:rsidRPr="005A7BEF">
              <w:rPr>
                <w:rFonts w:ascii="Arial" w:hAnsi="Arial" w:cs="Arial"/>
                <w:sz w:val="16"/>
                <w:szCs w:val="16"/>
              </w:rPr>
              <w:t xml:space="preserve">Which member of </w:t>
            </w:r>
            <w:r w:rsidR="00CE12E4">
              <w:rPr>
                <w:rFonts w:ascii="Arial" w:hAnsi="Arial" w:cs="Arial"/>
                <w:sz w:val="16"/>
                <w:szCs w:val="16"/>
              </w:rPr>
              <w:t>[Name’s]</w:t>
            </w:r>
            <w:r w:rsidR="00CE12E4" w:rsidRPr="005A7BEF">
              <w:rPr>
                <w:rFonts w:ascii="Arial" w:hAnsi="Arial" w:cs="Arial"/>
                <w:sz w:val="16"/>
                <w:szCs w:val="16"/>
              </w:rPr>
              <w:t xml:space="preserve"> </w:t>
            </w:r>
            <w:r w:rsidRPr="005A7BEF">
              <w:rPr>
                <w:rFonts w:ascii="Arial" w:hAnsi="Arial" w:cs="Arial"/>
                <w:sz w:val="16"/>
                <w:szCs w:val="16"/>
              </w:rPr>
              <w:t>household supervised the hired laborers?</w:t>
            </w:r>
          </w:p>
          <w:p w14:paraId="4674693E" w14:textId="77777777" w:rsidR="0018455A" w:rsidRPr="005A7BEF" w:rsidRDefault="0018455A" w:rsidP="005A7BEF">
            <w:pPr>
              <w:jc w:val="center"/>
              <w:rPr>
                <w:rFonts w:ascii="Arial" w:hAnsi="Arial" w:cs="Arial"/>
                <w:sz w:val="16"/>
                <w:szCs w:val="16"/>
              </w:rPr>
            </w:pPr>
          </w:p>
          <w:p w14:paraId="7AF65952" w14:textId="77777777" w:rsidR="0018455A" w:rsidRPr="005A7BEF" w:rsidDel="00C441AD" w:rsidRDefault="0018455A" w:rsidP="005A7BEF">
            <w:pPr>
              <w:jc w:val="center"/>
              <w:rPr>
                <w:rFonts w:ascii="Arial" w:hAnsi="Arial" w:cs="Arial"/>
                <w:i/>
                <w:sz w:val="16"/>
                <w:szCs w:val="16"/>
              </w:rPr>
            </w:pPr>
            <w:r w:rsidRPr="005A7BEF">
              <w:rPr>
                <w:rFonts w:ascii="Arial" w:hAnsi="Arial" w:cs="Arial"/>
                <w:i/>
                <w:sz w:val="16"/>
                <w:szCs w:val="16"/>
              </w:rPr>
              <w:t>Names appear for selection</w:t>
            </w:r>
          </w:p>
        </w:tc>
      </w:tr>
      <w:tr w:rsidR="00B6240D" w:rsidRPr="005A7BEF" w14:paraId="798050BD" w14:textId="77777777" w:rsidTr="001403DE">
        <w:trPr>
          <w:trHeight w:hRule="exact" w:val="416"/>
        </w:trPr>
        <w:tc>
          <w:tcPr>
            <w:tcW w:w="202" w:type="pct"/>
            <w:vAlign w:val="bottom"/>
          </w:tcPr>
          <w:p w14:paraId="0356EAAF" w14:textId="77777777" w:rsidR="00B6240D" w:rsidRPr="005A7BEF" w:rsidRDefault="00B6240D" w:rsidP="005A7BEF">
            <w:pPr>
              <w:jc w:val="center"/>
              <w:rPr>
                <w:rFonts w:ascii="Arial" w:hAnsi="Arial" w:cs="Arial"/>
                <w:sz w:val="16"/>
                <w:szCs w:val="16"/>
              </w:rPr>
            </w:pPr>
          </w:p>
        </w:tc>
        <w:tc>
          <w:tcPr>
            <w:tcW w:w="708" w:type="pct"/>
            <w:vAlign w:val="bottom"/>
          </w:tcPr>
          <w:p w14:paraId="3875ED7A" w14:textId="77777777" w:rsidR="00B6240D" w:rsidRPr="005A7BEF" w:rsidRDefault="00B6240D"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people</w:t>
            </w:r>
          </w:p>
        </w:tc>
        <w:tc>
          <w:tcPr>
            <w:tcW w:w="759" w:type="pct"/>
            <w:vAlign w:val="bottom"/>
          </w:tcPr>
          <w:p w14:paraId="1F243A1D" w14:textId="77777777" w:rsidR="00B6240D" w:rsidRPr="005A7BEF" w:rsidRDefault="00B6240D"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people</w:t>
            </w:r>
          </w:p>
        </w:tc>
        <w:tc>
          <w:tcPr>
            <w:tcW w:w="825" w:type="pct"/>
            <w:gridSpan w:val="2"/>
            <w:vAlign w:val="bottom"/>
          </w:tcPr>
          <w:p w14:paraId="4BD62760" w14:textId="77777777" w:rsidR="00B6240D" w:rsidRPr="005A7BEF" w:rsidRDefault="00B6240D"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people</w:t>
            </w:r>
          </w:p>
        </w:tc>
        <w:tc>
          <w:tcPr>
            <w:tcW w:w="707" w:type="pct"/>
            <w:vAlign w:val="bottom"/>
          </w:tcPr>
          <w:p w14:paraId="158A5328" w14:textId="77777777" w:rsidR="00B6240D" w:rsidRPr="005A7BEF" w:rsidRDefault="00B6240D" w:rsidP="005A7BEF">
            <w:pPr>
              <w:tabs>
                <w:tab w:val="center" w:pos="176"/>
                <w:tab w:val="center" w:pos="536"/>
              </w:tabs>
              <w:rPr>
                <w:rFonts w:ascii="Arial" w:hAnsi="Arial" w:cs="Arial"/>
                <w:sz w:val="16"/>
                <w:szCs w:val="16"/>
              </w:rPr>
            </w:pPr>
            <w:r w:rsidRPr="005A7BEF">
              <w:rPr>
                <w:rFonts w:ascii="Arial" w:hAnsi="Arial" w:cs="Arial"/>
                <w:sz w:val="16"/>
                <w:szCs w:val="16"/>
              </w:rPr>
              <w:t>Number of days</w:t>
            </w:r>
          </w:p>
        </w:tc>
        <w:tc>
          <w:tcPr>
            <w:tcW w:w="643" w:type="pct"/>
          </w:tcPr>
          <w:p w14:paraId="75B7F736" w14:textId="77777777" w:rsidR="00B6240D" w:rsidRDefault="00B6240D" w:rsidP="005A7BEF">
            <w:pPr>
              <w:tabs>
                <w:tab w:val="center" w:pos="176"/>
                <w:tab w:val="center" w:pos="536"/>
              </w:tabs>
              <w:rPr>
                <w:rFonts w:ascii="Arial" w:hAnsi="Arial" w:cs="Arial"/>
                <w:sz w:val="16"/>
                <w:szCs w:val="16"/>
              </w:rPr>
            </w:pPr>
          </w:p>
          <w:p w14:paraId="302570DF" w14:textId="232D0D48" w:rsidR="00B6240D" w:rsidRPr="005A7BEF" w:rsidRDefault="00B6240D" w:rsidP="005A7BEF">
            <w:pPr>
              <w:tabs>
                <w:tab w:val="center" w:pos="176"/>
                <w:tab w:val="center" w:pos="536"/>
              </w:tabs>
              <w:rPr>
                <w:rFonts w:ascii="Arial" w:hAnsi="Arial" w:cs="Arial"/>
                <w:sz w:val="16"/>
                <w:szCs w:val="16"/>
              </w:rPr>
            </w:pPr>
            <w:r>
              <w:rPr>
                <w:rFonts w:ascii="Arial" w:hAnsi="Arial" w:cs="Arial"/>
                <w:sz w:val="16"/>
                <w:szCs w:val="16"/>
              </w:rPr>
              <w:t>Number of days</w:t>
            </w:r>
          </w:p>
        </w:tc>
        <w:tc>
          <w:tcPr>
            <w:tcW w:w="546" w:type="pct"/>
            <w:vAlign w:val="bottom"/>
          </w:tcPr>
          <w:p w14:paraId="25B5E9FE" w14:textId="275352D0" w:rsidR="00B6240D" w:rsidRDefault="00B6240D" w:rsidP="001403DE">
            <w:pPr>
              <w:tabs>
                <w:tab w:val="center" w:pos="176"/>
                <w:tab w:val="center" w:pos="536"/>
              </w:tabs>
              <w:rPr>
                <w:rFonts w:ascii="Arial" w:hAnsi="Arial" w:cs="Arial"/>
                <w:sz w:val="16"/>
                <w:szCs w:val="16"/>
              </w:rPr>
            </w:pPr>
            <w:r>
              <w:rPr>
                <w:rFonts w:ascii="Arial" w:hAnsi="Arial" w:cs="Arial"/>
                <w:sz w:val="16"/>
                <w:szCs w:val="16"/>
              </w:rPr>
              <w:t>1. Yes</w:t>
            </w:r>
          </w:p>
          <w:p w14:paraId="117A5FBA" w14:textId="12634745" w:rsidR="00B6240D" w:rsidRPr="001403DE" w:rsidRDefault="00B6240D" w:rsidP="001403DE">
            <w:pPr>
              <w:tabs>
                <w:tab w:val="center" w:pos="176"/>
                <w:tab w:val="center" w:pos="536"/>
              </w:tabs>
              <w:rPr>
                <w:rFonts w:ascii="Arial" w:hAnsi="Arial" w:cs="Arial"/>
                <w:sz w:val="16"/>
                <w:szCs w:val="16"/>
              </w:rPr>
            </w:pPr>
            <w:r>
              <w:rPr>
                <w:rFonts w:ascii="Arial" w:hAnsi="Arial" w:cs="Arial"/>
                <w:sz w:val="16"/>
                <w:szCs w:val="16"/>
              </w:rPr>
              <w:t>5.  No</w:t>
            </w:r>
            <w:r w:rsidR="00CE12E4">
              <w:rPr>
                <w:rFonts w:ascii="Arial" w:hAnsi="Arial" w:cs="Arial"/>
                <w:sz w:val="16"/>
                <w:szCs w:val="16"/>
              </w:rPr>
              <w:t xml:space="preserve"> &gt;&gt; M23</w:t>
            </w:r>
          </w:p>
          <w:p w14:paraId="2767DA54" w14:textId="05B1D9D1" w:rsidR="00B6240D" w:rsidRPr="001403DE" w:rsidRDefault="00B6240D" w:rsidP="001403DE">
            <w:pPr>
              <w:tabs>
                <w:tab w:val="center" w:pos="176"/>
                <w:tab w:val="center" w:pos="536"/>
              </w:tabs>
              <w:rPr>
                <w:rFonts w:ascii="Arial" w:hAnsi="Arial" w:cs="Arial"/>
                <w:sz w:val="16"/>
                <w:szCs w:val="16"/>
              </w:rPr>
            </w:pPr>
          </w:p>
        </w:tc>
        <w:tc>
          <w:tcPr>
            <w:tcW w:w="610" w:type="pct"/>
            <w:vAlign w:val="bottom"/>
          </w:tcPr>
          <w:p w14:paraId="562F8EA6" w14:textId="77777777" w:rsidR="00B6240D" w:rsidRPr="005A7BEF" w:rsidRDefault="00B6240D"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people</w:t>
            </w:r>
          </w:p>
        </w:tc>
      </w:tr>
      <w:tr w:rsidR="00B6240D" w:rsidRPr="005A7BEF" w14:paraId="67CD5CF7" w14:textId="77777777" w:rsidTr="001403DE">
        <w:trPr>
          <w:trHeight w:hRule="exact" w:val="281"/>
        </w:trPr>
        <w:tc>
          <w:tcPr>
            <w:tcW w:w="202" w:type="pct"/>
            <w:vAlign w:val="center"/>
          </w:tcPr>
          <w:p w14:paraId="4AA66C14" w14:textId="77777777" w:rsidR="00B6240D" w:rsidRPr="005A7BEF" w:rsidRDefault="00B6240D" w:rsidP="005A7BEF">
            <w:pPr>
              <w:jc w:val="center"/>
              <w:rPr>
                <w:rFonts w:ascii="Arial" w:hAnsi="Arial" w:cs="Arial"/>
                <w:sz w:val="20"/>
                <w:szCs w:val="20"/>
              </w:rPr>
            </w:pPr>
            <w:r w:rsidRPr="005A7BEF">
              <w:rPr>
                <w:rFonts w:ascii="Arial" w:hAnsi="Arial" w:cs="Arial"/>
                <w:sz w:val="20"/>
                <w:szCs w:val="20"/>
              </w:rPr>
              <w:t>A</w:t>
            </w:r>
          </w:p>
        </w:tc>
        <w:tc>
          <w:tcPr>
            <w:tcW w:w="708" w:type="pct"/>
            <w:vAlign w:val="center"/>
          </w:tcPr>
          <w:p w14:paraId="6D8D1A33" w14:textId="77777777" w:rsidR="00B6240D" w:rsidRPr="005A7BEF" w:rsidRDefault="00B6240D" w:rsidP="005A7BEF">
            <w:pPr>
              <w:tabs>
                <w:tab w:val="center" w:pos="176"/>
                <w:tab w:val="center" w:pos="536"/>
              </w:tabs>
              <w:jc w:val="center"/>
              <w:rPr>
                <w:rFonts w:ascii="Arial" w:hAnsi="Arial" w:cs="Arial"/>
                <w:sz w:val="14"/>
                <w:szCs w:val="14"/>
              </w:rPr>
            </w:pPr>
          </w:p>
        </w:tc>
        <w:tc>
          <w:tcPr>
            <w:tcW w:w="759" w:type="pct"/>
            <w:vAlign w:val="center"/>
          </w:tcPr>
          <w:p w14:paraId="5932F5AF" w14:textId="77777777" w:rsidR="00B6240D" w:rsidRPr="005A7BEF" w:rsidRDefault="00B6240D" w:rsidP="005A7BEF">
            <w:pPr>
              <w:tabs>
                <w:tab w:val="center" w:pos="176"/>
                <w:tab w:val="center" w:pos="536"/>
              </w:tabs>
              <w:jc w:val="center"/>
              <w:rPr>
                <w:rFonts w:ascii="Arial" w:hAnsi="Arial" w:cs="Arial"/>
                <w:sz w:val="21"/>
              </w:rPr>
            </w:pPr>
          </w:p>
        </w:tc>
        <w:tc>
          <w:tcPr>
            <w:tcW w:w="825" w:type="pct"/>
            <w:gridSpan w:val="2"/>
            <w:vAlign w:val="center"/>
          </w:tcPr>
          <w:p w14:paraId="13082ECB" w14:textId="77777777" w:rsidR="00B6240D" w:rsidRPr="005A7BEF" w:rsidRDefault="00B6240D" w:rsidP="005A7BEF">
            <w:pPr>
              <w:tabs>
                <w:tab w:val="center" w:pos="176"/>
                <w:tab w:val="center" w:pos="536"/>
              </w:tabs>
              <w:jc w:val="center"/>
              <w:rPr>
                <w:rFonts w:ascii="Arial" w:hAnsi="Arial" w:cs="Arial"/>
                <w:sz w:val="21"/>
              </w:rPr>
            </w:pPr>
          </w:p>
        </w:tc>
        <w:tc>
          <w:tcPr>
            <w:tcW w:w="707" w:type="pct"/>
            <w:vAlign w:val="center"/>
          </w:tcPr>
          <w:p w14:paraId="2C266F9E" w14:textId="77777777" w:rsidR="00B6240D" w:rsidRPr="005A7BEF" w:rsidRDefault="00B6240D" w:rsidP="005A7BEF">
            <w:pPr>
              <w:tabs>
                <w:tab w:val="center" w:pos="176"/>
                <w:tab w:val="center" w:pos="536"/>
              </w:tabs>
              <w:jc w:val="center"/>
              <w:rPr>
                <w:rFonts w:ascii="Arial" w:hAnsi="Arial" w:cs="Arial"/>
                <w:sz w:val="21"/>
              </w:rPr>
            </w:pPr>
          </w:p>
        </w:tc>
        <w:tc>
          <w:tcPr>
            <w:tcW w:w="643" w:type="pct"/>
            <w:vAlign w:val="center"/>
          </w:tcPr>
          <w:p w14:paraId="5994B90B" w14:textId="77777777" w:rsidR="00B6240D" w:rsidRPr="005A7BEF" w:rsidRDefault="00B6240D" w:rsidP="005A7BEF">
            <w:pPr>
              <w:tabs>
                <w:tab w:val="center" w:pos="176"/>
                <w:tab w:val="center" w:pos="536"/>
              </w:tabs>
              <w:jc w:val="center"/>
              <w:rPr>
                <w:rFonts w:ascii="Arial" w:hAnsi="Arial" w:cs="Arial"/>
                <w:sz w:val="21"/>
              </w:rPr>
            </w:pPr>
          </w:p>
        </w:tc>
        <w:tc>
          <w:tcPr>
            <w:tcW w:w="546" w:type="pct"/>
            <w:vAlign w:val="center"/>
          </w:tcPr>
          <w:p w14:paraId="398BC120" w14:textId="77777777" w:rsidR="00B6240D" w:rsidRPr="005A7BEF" w:rsidRDefault="00B6240D" w:rsidP="005A7BEF">
            <w:pPr>
              <w:tabs>
                <w:tab w:val="center" w:pos="176"/>
                <w:tab w:val="center" w:pos="536"/>
              </w:tabs>
              <w:jc w:val="center"/>
              <w:rPr>
                <w:rFonts w:ascii="Arial" w:hAnsi="Arial" w:cs="Arial"/>
                <w:sz w:val="21"/>
              </w:rPr>
            </w:pPr>
          </w:p>
        </w:tc>
        <w:tc>
          <w:tcPr>
            <w:tcW w:w="610" w:type="pct"/>
            <w:vAlign w:val="center"/>
          </w:tcPr>
          <w:p w14:paraId="417CB234" w14:textId="77777777" w:rsidR="00B6240D" w:rsidRPr="005A7BEF" w:rsidRDefault="00B6240D" w:rsidP="005A7BEF">
            <w:pPr>
              <w:tabs>
                <w:tab w:val="center" w:pos="176"/>
                <w:tab w:val="center" w:pos="536"/>
              </w:tabs>
              <w:jc w:val="center"/>
              <w:rPr>
                <w:rFonts w:ascii="Arial" w:hAnsi="Arial" w:cs="Arial"/>
                <w:sz w:val="14"/>
                <w:szCs w:val="14"/>
              </w:rPr>
            </w:pPr>
          </w:p>
        </w:tc>
      </w:tr>
      <w:tr w:rsidR="00B6240D" w:rsidRPr="005A7BEF" w14:paraId="590475E7" w14:textId="77777777" w:rsidTr="001403DE">
        <w:trPr>
          <w:trHeight w:hRule="exact" w:val="270"/>
        </w:trPr>
        <w:tc>
          <w:tcPr>
            <w:tcW w:w="202" w:type="pct"/>
            <w:vAlign w:val="center"/>
          </w:tcPr>
          <w:p w14:paraId="4C745508" w14:textId="77777777" w:rsidR="00B6240D" w:rsidRPr="005A7BEF" w:rsidRDefault="00B6240D" w:rsidP="005A7BEF">
            <w:pPr>
              <w:jc w:val="center"/>
              <w:rPr>
                <w:rFonts w:ascii="Arial" w:hAnsi="Arial" w:cs="Arial"/>
                <w:sz w:val="20"/>
                <w:szCs w:val="20"/>
              </w:rPr>
            </w:pPr>
            <w:r w:rsidRPr="005A7BEF">
              <w:rPr>
                <w:rFonts w:ascii="Arial" w:hAnsi="Arial" w:cs="Arial"/>
                <w:sz w:val="20"/>
                <w:szCs w:val="20"/>
              </w:rPr>
              <w:t>B</w:t>
            </w:r>
          </w:p>
        </w:tc>
        <w:tc>
          <w:tcPr>
            <w:tcW w:w="708" w:type="pct"/>
            <w:vAlign w:val="center"/>
          </w:tcPr>
          <w:p w14:paraId="25EF03ED" w14:textId="77777777" w:rsidR="00B6240D" w:rsidRPr="005A7BEF" w:rsidRDefault="00B6240D" w:rsidP="005A7BEF">
            <w:pPr>
              <w:tabs>
                <w:tab w:val="center" w:pos="176"/>
                <w:tab w:val="center" w:pos="536"/>
              </w:tabs>
              <w:jc w:val="center"/>
              <w:rPr>
                <w:rFonts w:ascii="Arial" w:hAnsi="Arial" w:cs="Arial"/>
                <w:sz w:val="14"/>
                <w:szCs w:val="14"/>
              </w:rPr>
            </w:pPr>
          </w:p>
        </w:tc>
        <w:tc>
          <w:tcPr>
            <w:tcW w:w="759" w:type="pct"/>
            <w:vAlign w:val="center"/>
          </w:tcPr>
          <w:p w14:paraId="5D7663C7" w14:textId="77777777" w:rsidR="00B6240D" w:rsidRPr="005A7BEF" w:rsidRDefault="00B6240D" w:rsidP="005A7BEF">
            <w:pPr>
              <w:tabs>
                <w:tab w:val="center" w:pos="176"/>
                <w:tab w:val="center" w:pos="536"/>
              </w:tabs>
              <w:jc w:val="center"/>
              <w:rPr>
                <w:rFonts w:ascii="Arial" w:hAnsi="Arial" w:cs="Arial"/>
                <w:sz w:val="21"/>
              </w:rPr>
            </w:pPr>
          </w:p>
        </w:tc>
        <w:tc>
          <w:tcPr>
            <w:tcW w:w="825" w:type="pct"/>
            <w:gridSpan w:val="2"/>
            <w:vAlign w:val="center"/>
          </w:tcPr>
          <w:p w14:paraId="21DEAA7A" w14:textId="77777777" w:rsidR="00B6240D" w:rsidRPr="005A7BEF" w:rsidRDefault="00B6240D" w:rsidP="005A7BEF">
            <w:pPr>
              <w:tabs>
                <w:tab w:val="center" w:pos="176"/>
                <w:tab w:val="center" w:pos="536"/>
              </w:tabs>
              <w:jc w:val="center"/>
              <w:rPr>
                <w:rFonts w:ascii="Arial" w:hAnsi="Arial" w:cs="Arial"/>
                <w:sz w:val="21"/>
              </w:rPr>
            </w:pPr>
          </w:p>
        </w:tc>
        <w:tc>
          <w:tcPr>
            <w:tcW w:w="707" w:type="pct"/>
            <w:vAlign w:val="center"/>
          </w:tcPr>
          <w:p w14:paraId="636545DA" w14:textId="77777777" w:rsidR="00B6240D" w:rsidRPr="005A7BEF" w:rsidRDefault="00B6240D" w:rsidP="005A7BEF">
            <w:pPr>
              <w:tabs>
                <w:tab w:val="center" w:pos="176"/>
                <w:tab w:val="center" w:pos="536"/>
              </w:tabs>
              <w:jc w:val="center"/>
              <w:rPr>
                <w:rFonts w:ascii="Arial" w:hAnsi="Arial" w:cs="Arial"/>
                <w:sz w:val="21"/>
              </w:rPr>
            </w:pPr>
          </w:p>
        </w:tc>
        <w:tc>
          <w:tcPr>
            <w:tcW w:w="643" w:type="pct"/>
            <w:vAlign w:val="center"/>
          </w:tcPr>
          <w:p w14:paraId="3F35AF36" w14:textId="77777777" w:rsidR="00B6240D" w:rsidRPr="005A7BEF" w:rsidRDefault="00B6240D" w:rsidP="005A7BEF">
            <w:pPr>
              <w:tabs>
                <w:tab w:val="center" w:pos="176"/>
                <w:tab w:val="center" w:pos="536"/>
              </w:tabs>
              <w:jc w:val="center"/>
              <w:rPr>
                <w:rFonts w:ascii="Arial" w:hAnsi="Arial" w:cs="Arial"/>
                <w:sz w:val="21"/>
              </w:rPr>
            </w:pPr>
          </w:p>
        </w:tc>
        <w:tc>
          <w:tcPr>
            <w:tcW w:w="546" w:type="pct"/>
            <w:vAlign w:val="center"/>
          </w:tcPr>
          <w:p w14:paraId="098F7D7E" w14:textId="77777777" w:rsidR="00B6240D" w:rsidRPr="005A7BEF" w:rsidRDefault="00B6240D" w:rsidP="005A7BEF">
            <w:pPr>
              <w:tabs>
                <w:tab w:val="center" w:pos="176"/>
                <w:tab w:val="center" w:pos="536"/>
              </w:tabs>
              <w:jc w:val="center"/>
              <w:rPr>
                <w:rFonts w:ascii="Arial" w:hAnsi="Arial" w:cs="Arial"/>
                <w:sz w:val="21"/>
              </w:rPr>
            </w:pPr>
          </w:p>
        </w:tc>
        <w:tc>
          <w:tcPr>
            <w:tcW w:w="610" w:type="pct"/>
            <w:vAlign w:val="center"/>
          </w:tcPr>
          <w:p w14:paraId="60CDFA34" w14:textId="77777777" w:rsidR="00B6240D" w:rsidRPr="005A7BEF" w:rsidRDefault="00B6240D" w:rsidP="005A7BEF">
            <w:pPr>
              <w:tabs>
                <w:tab w:val="center" w:pos="176"/>
                <w:tab w:val="center" w:pos="536"/>
              </w:tabs>
              <w:jc w:val="center"/>
              <w:rPr>
                <w:rFonts w:ascii="Arial" w:hAnsi="Arial" w:cs="Arial"/>
                <w:sz w:val="14"/>
                <w:szCs w:val="14"/>
              </w:rPr>
            </w:pPr>
          </w:p>
        </w:tc>
      </w:tr>
      <w:tr w:rsidR="00B6240D" w:rsidRPr="005A7BEF" w14:paraId="18FEAB79" w14:textId="77777777" w:rsidTr="001403DE">
        <w:trPr>
          <w:trHeight w:hRule="exact" w:val="288"/>
        </w:trPr>
        <w:tc>
          <w:tcPr>
            <w:tcW w:w="202" w:type="pct"/>
            <w:vAlign w:val="center"/>
          </w:tcPr>
          <w:p w14:paraId="1B2C1708" w14:textId="77777777" w:rsidR="00B6240D" w:rsidRPr="005A7BEF" w:rsidRDefault="00B6240D" w:rsidP="005A7BEF">
            <w:pPr>
              <w:jc w:val="center"/>
              <w:rPr>
                <w:rFonts w:ascii="Arial" w:hAnsi="Arial" w:cs="Arial"/>
                <w:sz w:val="20"/>
                <w:szCs w:val="20"/>
              </w:rPr>
            </w:pPr>
            <w:r w:rsidRPr="005A7BEF">
              <w:rPr>
                <w:rFonts w:ascii="Arial" w:hAnsi="Arial" w:cs="Arial"/>
                <w:sz w:val="20"/>
                <w:szCs w:val="20"/>
              </w:rPr>
              <w:t>C</w:t>
            </w:r>
          </w:p>
        </w:tc>
        <w:tc>
          <w:tcPr>
            <w:tcW w:w="708" w:type="pct"/>
            <w:vAlign w:val="center"/>
          </w:tcPr>
          <w:p w14:paraId="057C47E8" w14:textId="77777777" w:rsidR="00B6240D" w:rsidRPr="005A7BEF" w:rsidRDefault="00B6240D" w:rsidP="005A7BEF">
            <w:pPr>
              <w:tabs>
                <w:tab w:val="center" w:pos="176"/>
                <w:tab w:val="center" w:pos="536"/>
              </w:tabs>
              <w:jc w:val="center"/>
              <w:rPr>
                <w:rFonts w:ascii="Arial" w:hAnsi="Arial" w:cs="Arial"/>
                <w:sz w:val="14"/>
                <w:szCs w:val="14"/>
              </w:rPr>
            </w:pPr>
          </w:p>
        </w:tc>
        <w:tc>
          <w:tcPr>
            <w:tcW w:w="759" w:type="pct"/>
            <w:vAlign w:val="center"/>
          </w:tcPr>
          <w:p w14:paraId="0BDF3307" w14:textId="77777777" w:rsidR="00B6240D" w:rsidRPr="005A7BEF" w:rsidRDefault="00B6240D" w:rsidP="005A7BEF">
            <w:pPr>
              <w:tabs>
                <w:tab w:val="center" w:pos="176"/>
                <w:tab w:val="center" w:pos="536"/>
              </w:tabs>
              <w:jc w:val="center"/>
              <w:rPr>
                <w:rFonts w:ascii="Arial" w:hAnsi="Arial" w:cs="Arial"/>
                <w:sz w:val="21"/>
              </w:rPr>
            </w:pPr>
          </w:p>
        </w:tc>
        <w:tc>
          <w:tcPr>
            <w:tcW w:w="825" w:type="pct"/>
            <w:gridSpan w:val="2"/>
            <w:vAlign w:val="center"/>
          </w:tcPr>
          <w:p w14:paraId="0CB5394F" w14:textId="77777777" w:rsidR="00B6240D" w:rsidRPr="005A7BEF" w:rsidRDefault="00B6240D" w:rsidP="005A7BEF">
            <w:pPr>
              <w:tabs>
                <w:tab w:val="center" w:pos="176"/>
                <w:tab w:val="center" w:pos="536"/>
              </w:tabs>
              <w:jc w:val="center"/>
              <w:rPr>
                <w:rFonts w:ascii="Arial" w:hAnsi="Arial" w:cs="Arial"/>
                <w:sz w:val="21"/>
              </w:rPr>
            </w:pPr>
          </w:p>
        </w:tc>
        <w:tc>
          <w:tcPr>
            <w:tcW w:w="707" w:type="pct"/>
            <w:vAlign w:val="center"/>
          </w:tcPr>
          <w:p w14:paraId="66FD4ECE" w14:textId="77777777" w:rsidR="00B6240D" w:rsidRPr="005A7BEF" w:rsidRDefault="00B6240D" w:rsidP="005A7BEF">
            <w:pPr>
              <w:tabs>
                <w:tab w:val="center" w:pos="176"/>
                <w:tab w:val="center" w:pos="536"/>
              </w:tabs>
              <w:jc w:val="center"/>
              <w:rPr>
                <w:rFonts w:ascii="Arial" w:hAnsi="Arial" w:cs="Arial"/>
                <w:sz w:val="21"/>
              </w:rPr>
            </w:pPr>
          </w:p>
        </w:tc>
        <w:tc>
          <w:tcPr>
            <w:tcW w:w="643" w:type="pct"/>
            <w:vAlign w:val="center"/>
          </w:tcPr>
          <w:p w14:paraId="1EC53198" w14:textId="77777777" w:rsidR="00B6240D" w:rsidRPr="005A7BEF" w:rsidRDefault="00B6240D" w:rsidP="005A7BEF">
            <w:pPr>
              <w:tabs>
                <w:tab w:val="center" w:pos="176"/>
                <w:tab w:val="center" w:pos="536"/>
              </w:tabs>
              <w:jc w:val="center"/>
              <w:rPr>
                <w:rFonts w:ascii="Arial" w:hAnsi="Arial" w:cs="Arial"/>
                <w:sz w:val="21"/>
              </w:rPr>
            </w:pPr>
          </w:p>
        </w:tc>
        <w:tc>
          <w:tcPr>
            <w:tcW w:w="546" w:type="pct"/>
            <w:vAlign w:val="center"/>
          </w:tcPr>
          <w:p w14:paraId="0E0C5842" w14:textId="77777777" w:rsidR="00B6240D" w:rsidRPr="005A7BEF" w:rsidRDefault="00B6240D" w:rsidP="005A7BEF">
            <w:pPr>
              <w:tabs>
                <w:tab w:val="center" w:pos="176"/>
                <w:tab w:val="center" w:pos="536"/>
              </w:tabs>
              <w:jc w:val="center"/>
              <w:rPr>
                <w:rFonts w:ascii="Arial" w:hAnsi="Arial" w:cs="Arial"/>
                <w:sz w:val="21"/>
              </w:rPr>
            </w:pPr>
          </w:p>
        </w:tc>
        <w:tc>
          <w:tcPr>
            <w:tcW w:w="610" w:type="pct"/>
            <w:vAlign w:val="center"/>
          </w:tcPr>
          <w:p w14:paraId="0AA28CC2" w14:textId="77777777" w:rsidR="00B6240D" w:rsidRPr="005A7BEF" w:rsidRDefault="00B6240D" w:rsidP="005A7BEF">
            <w:pPr>
              <w:tabs>
                <w:tab w:val="center" w:pos="176"/>
                <w:tab w:val="center" w:pos="536"/>
              </w:tabs>
              <w:jc w:val="center"/>
              <w:rPr>
                <w:rFonts w:ascii="Arial" w:hAnsi="Arial" w:cs="Arial"/>
                <w:sz w:val="14"/>
                <w:szCs w:val="14"/>
              </w:rPr>
            </w:pPr>
          </w:p>
        </w:tc>
      </w:tr>
      <w:tr w:rsidR="00B6240D" w:rsidRPr="005A7BEF" w14:paraId="58277BC5" w14:textId="77777777" w:rsidTr="001403DE">
        <w:trPr>
          <w:trHeight w:hRule="exact" w:val="292"/>
        </w:trPr>
        <w:tc>
          <w:tcPr>
            <w:tcW w:w="202" w:type="pct"/>
            <w:vAlign w:val="center"/>
          </w:tcPr>
          <w:p w14:paraId="7D04EEE2" w14:textId="77777777" w:rsidR="00B6240D" w:rsidRPr="005A7BEF" w:rsidRDefault="00B6240D" w:rsidP="005A7BEF">
            <w:pPr>
              <w:jc w:val="center"/>
              <w:rPr>
                <w:rFonts w:ascii="Arial" w:hAnsi="Arial" w:cs="Arial"/>
                <w:sz w:val="20"/>
                <w:szCs w:val="20"/>
              </w:rPr>
            </w:pPr>
            <w:r w:rsidRPr="005A7BEF">
              <w:rPr>
                <w:rFonts w:ascii="Arial" w:hAnsi="Arial" w:cs="Arial"/>
                <w:sz w:val="20"/>
                <w:szCs w:val="20"/>
              </w:rPr>
              <w:t>D</w:t>
            </w:r>
          </w:p>
        </w:tc>
        <w:tc>
          <w:tcPr>
            <w:tcW w:w="708" w:type="pct"/>
            <w:vAlign w:val="center"/>
          </w:tcPr>
          <w:p w14:paraId="414D6191" w14:textId="77777777" w:rsidR="00B6240D" w:rsidRPr="005A7BEF" w:rsidRDefault="00B6240D" w:rsidP="005A7BEF">
            <w:pPr>
              <w:tabs>
                <w:tab w:val="center" w:pos="176"/>
                <w:tab w:val="center" w:pos="536"/>
              </w:tabs>
              <w:jc w:val="center"/>
              <w:rPr>
                <w:rFonts w:ascii="Arial" w:hAnsi="Arial" w:cs="Arial"/>
                <w:sz w:val="14"/>
                <w:szCs w:val="14"/>
              </w:rPr>
            </w:pPr>
          </w:p>
        </w:tc>
        <w:tc>
          <w:tcPr>
            <w:tcW w:w="759" w:type="pct"/>
            <w:vAlign w:val="center"/>
          </w:tcPr>
          <w:p w14:paraId="50A4CF1E" w14:textId="77777777" w:rsidR="00B6240D" w:rsidRPr="005A7BEF" w:rsidRDefault="00B6240D" w:rsidP="005A7BEF">
            <w:pPr>
              <w:tabs>
                <w:tab w:val="center" w:pos="176"/>
                <w:tab w:val="center" w:pos="536"/>
              </w:tabs>
              <w:jc w:val="center"/>
              <w:rPr>
                <w:rFonts w:ascii="Arial" w:hAnsi="Arial" w:cs="Arial"/>
                <w:sz w:val="21"/>
              </w:rPr>
            </w:pPr>
          </w:p>
        </w:tc>
        <w:tc>
          <w:tcPr>
            <w:tcW w:w="825" w:type="pct"/>
            <w:gridSpan w:val="2"/>
            <w:vAlign w:val="center"/>
          </w:tcPr>
          <w:p w14:paraId="5DAA8AC3" w14:textId="77777777" w:rsidR="00B6240D" w:rsidRPr="005A7BEF" w:rsidRDefault="00B6240D" w:rsidP="005A7BEF">
            <w:pPr>
              <w:tabs>
                <w:tab w:val="center" w:pos="176"/>
                <w:tab w:val="center" w:pos="536"/>
              </w:tabs>
              <w:jc w:val="center"/>
              <w:rPr>
                <w:rFonts w:ascii="Arial" w:hAnsi="Arial" w:cs="Arial"/>
                <w:sz w:val="21"/>
              </w:rPr>
            </w:pPr>
          </w:p>
        </w:tc>
        <w:tc>
          <w:tcPr>
            <w:tcW w:w="707" w:type="pct"/>
            <w:vAlign w:val="center"/>
          </w:tcPr>
          <w:p w14:paraId="23566CB1" w14:textId="77777777" w:rsidR="00B6240D" w:rsidRPr="005A7BEF" w:rsidRDefault="00B6240D" w:rsidP="005A7BEF">
            <w:pPr>
              <w:tabs>
                <w:tab w:val="center" w:pos="176"/>
                <w:tab w:val="center" w:pos="536"/>
              </w:tabs>
              <w:jc w:val="center"/>
              <w:rPr>
                <w:rFonts w:ascii="Arial" w:hAnsi="Arial" w:cs="Arial"/>
                <w:sz w:val="21"/>
              </w:rPr>
            </w:pPr>
          </w:p>
        </w:tc>
        <w:tc>
          <w:tcPr>
            <w:tcW w:w="643" w:type="pct"/>
            <w:vAlign w:val="center"/>
          </w:tcPr>
          <w:p w14:paraId="45948BA8" w14:textId="77777777" w:rsidR="00B6240D" w:rsidRPr="005A7BEF" w:rsidRDefault="00B6240D" w:rsidP="005A7BEF">
            <w:pPr>
              <w:tabs>
                <w:tab w:val="center" w:pos="176"/>
                <w:tab w:val="center" w:pos="536"/>
              </w:tabs>
              <w:jc w:val="center"/>
              <w:rPr>
                <w:rFonts w:ascii="Arial" w:hAnsi="Arial" w:cs="Arial"/>
                <w:sz w:val="21"/>
              </w:rPr>
            </w:pPr>
          </w:p>
        </w:tc>
        <w:tc>
          <w:tcPr>
            <w:tcW w:w="546" w:type="pct"/>
            <w:vAlign w:val="center"/>
          </w:tcPr>
          <w:p w14:paraId="6EBE7F33" w14:textId="77777777" w:rsidR="00B6240D" w:rsidRPr="005A7BEF" w:rsidRDefault="00B6240D" w:rsidP="005A7BEF">
            <w:pPr>
              <w:tabs>
                <w:tab w:val="center" w:pos="176"/>
                <w:tab w:val="center" w:pos="536"/>
              </w:tabs>
              <w:jc w:val="center"/>
              <w:rPr>
                <w:rFonts w:ascii="Arial" w:hAnsi="Arial" w:cs="Arial"/>
                <w:sz w:val="21"/>
              </w:rPr>
            </w:pPr>
          </w:p>
        </w:tc>
        <w:tc>
          <w:tcPr>
            <w:tcW w:w="610" w:type="pct"/>
            <w:vAlign w:val="center"/>
          </w:tcPr>
          <w:p w14:paraId="1D22B932" w14:textId="77777777" w:rsidR="00B6240D" w:rsidRPr="005A7BEF" w:rsidRDefault="00B6240D" w:rsidP="005A7BEF">
            <w:pPr>
              <w:tabs>
                <w:tab w:val="center" w:pos="176"/>
                <w:tab w:val="center" w:pos="536"/>
              </w:tabs>
              <w:jc w:val="center"/>
              <w:rPr>
                <w:rFonts w:ascii="Arial" w:hAnsi="Arial" w:cs="Arial"/>
                <w:sz w:val="14"/>
                <w:szCs w:val="14"/>
              </w:rPr>
            </w:pPr>
          </w:p>
        </w:tc>
      </w:tr>
      <w:tr w:rsidR="00B6240D" w:rsidRPr="005A7BEF" w14:paraId="1239C8C3" w14:textId="77777777" w:rsidTr="001403DE">
        <w:trPr>
          <w:trHeight w:hRule="exact" w:val="282"/>
        </w:trPr>
        <w:tc>
          <w:tcPr>
            <w:tcW w:w="202" w:type="pct"/>
            <w:vAlign w:val="center"/>
          </w:tcPr>
          <w:p w14:paraId="7DC40EC7" w14:textId="77777777" w:rsidR="00B6240D" w:rsidRPr="005A7BEF" w:rsidRDefault="00B6240D" w:rsidP="005A7BEF">
            <w:pPr>
              <w:jc w:val="center"/>
              <w:rPr>
                <w:rFonts w:ascii="Arial" w:hAnsi="Arial" w:cs="Arial"/>
                <w:sz w:val="20"/>
                <w:szCs w:val="20"/>
              </w:rPr>
            </w:pPr>
            <w:r w:rsidRPr="005A7BEF">
              <w:rPr>
                <w:rFonts w:ascii="Arial" w:hAnsi="Arial" w:cs="Arial"/>
                <w:sz w:val="20"/>
                <w:szCs w:val="20"/>
              </w:rPr>
              <w:t>E</w:t>
            </w:r>
          </w:p>
        </w:tc>
        <w:tc>
          <w:tcPr>
            <w:tcW w:w="708" w:type="pct"/>
            <w:vAlign w:val="center"/>
          </w:tcPr>
          <w:p w14:paraId="6577DCCE" w14:textId="77777777" w:rsidR="00B6240D" w:rsidRPr="005A7BEF" w:rsidRDefault="00B6240D" w:rsidP="005A7BEF">
            <w:pPr>
              <w:tabs>
                <w:tab w:val="center" w:pos="176"/>
                <w:tab w:val="center" w:pos="536"/>
              </w:tabs>
              <w:jc w:val="center"/>
              <w:rPr>
                <w:rFonts w:ascii="Arial" w:hAnsi="Arial" w:cs="Arial"/>
                <w:sz w:val="14"/>
                <w:szCs w:val="14"/>
              </w:rPr>
            </w:pPr>
          </w:p>
        </w:tc>
        <w:tc>
          <w:tcPr>
            <w:tcW w:w="759" w:type="pct"/>
            <w:vAlign w:val="center"/>
          </w:tcPr>
          <w:p w14:paraId="425EB60F" w14:textId="77777777" w:rsidR="00B6240D" w:rsidRPr="005A7BEF" w:rsidRDefault="00B6240D" w:rsidP="005A7BEF">
            <w:pPr>
              <w:tabs>
                <w:tab w:val="center" w:pos="176"/>
                <w:tab w:val="center" w:pos="536"/>
              </w:tabs>
              <w:jc w:val="center"/>
              <w:rPr>
                <w:rFonts w:ascii="Arial" w:hAnsi="Arial" w:cs="Arial"/>
                <w:sz w:val="21"/>
              </w:rPr>
            </w:pPr>
          </w:p>
        </w:tc>
        <w:tc>
          <w:tcPr>
            <w:tcW w:w="825" w:type="pct"/>
            <w:gridSpan w:val="2"/>
            <w:vAlign w:val="center"/>
          </w:tcPr>
          <w:p w14:paraId="467B3484" w14:textId="77777777" w:rsidR="00B6240D" w:rsidRPr="005A7BEF" w:rsidRDefault="00B6240D" w:rsidP="005A7BEF">
            <w:pPr>
              <w:tabs>
                <w:tab w:val="center" w:pos="176"/>
                <w:tab w:val="center" w:pos="536"/>
              </w:tabs>
              <w:jc w:val="center"/>
              <w:rPr>
                <w:rFonts w:ascii="Arial" w:hAnsi="Arial" w:cs="Arial"/>
                <w:sz w:val="21"/>
              </w:rPr>
            </w:pPr>
          </w:p>
        </w:tc>
        <w:tc>
          <w:tcPr>
            <w:tcW w:w="707" w:type="pct"/>
            <w:vAlign w:val="center"/>
          </w:tcPr>
          <w:p w14:paraId="666D4A05" w14:textId="77777777" w:rsidR="00B6240D" w:rsidRPr="005A7BEF" w:rsidRDefault="00B6240D" w:rsidP="005A7BEF">
            <w:pPr>
              <w:tabs>
                <w:tab w:val="center" w:pos="176"/>
                <w:tab w:val="center" w:pos="536"/>
              </w:tabs>
              <w:jc w:val="center"/>
              <w:rPr>
                <w:rFonts w:ascii="Arial" w:hAnsi="Arial" w:cs="Arial"/>
                <w:sz w:val="21"/>
              </w:rPr>
            </w:pPr>
          </w:p>
        </w:tc>
        <w:tc>
          <w:tcPr>
            <w:tcW w:w="643" w:type="pct"/>
            <w:vAlign w:val="center"/>
          </w:tcPr>
          <w:p w14:paraId="09BD888C" w14:textId="77777777" w:rsidR="00B6240D" w:rsidRPr="005A7BEF" w:rsidRDefault="00B6240D" w:rsidP="005A7BEF">
            <w:pPr>
              <w:tabs>
                <w:tab w:val="center" w:pos="176"/>
                <w:tab w:val="center" w:pos="536"/>
              </w:tabs>
              <w:jc w:val="center"/>
              <w:rPr>
                <w:rFonts w:ascii="Arial" w:hAnsi="Arial" w:cs="Arial"/>
                <w:sz w:val="21"/>
              </w:rPr>
            </w:pPr>
          </w:p>
        </w:tc>
        <w:tc>
          <w:tcPr>
            <w:tcW w:w="546" w:type="pct"/>
            <w:vAlign w:val="center"/>
          </w:tcPr>
          <w:p w14:paraId="472C1775" w14:textId="77777777" w:rsidR="00B6240D" w:rsidRPr="005A7BEF" w:rsidRDefault="00B6240D" w:rsidP="005A7BEF">
            <w:pPr>
              <w:tabs>
                <w:tab w:val="center" w:pos="176"/>
                <w:tab w:val="center" w:pos="536"/>
              </w:tabs>
              <w:jc w:val="center"/>
              <w:rPr>
                <w:rFonts w:ascii="Arial" w:hAnsi="Arial" w:cs="Arial"/>
                <w:sz w:val="21"/>
              </w:rPr>
            </w:pPr>
          </w:p>
        </w:tc>
        <w:tc>
          <w:tcPr>
            <w:tcW w:w="610" w:type="pct"/>
            <w:vAlign w:val="center"/>
          </w:tcPr>
          <w:p w14:paraId="018CD0FA" w14:textId="77777777" w:rsidR="00B6240D" w:rsidRPr="005A7BEF" w:rsidRDefault="00B6240D" w:rsidP="005A7BEF">
            <w:pPr>
              <w:tabs>
                <w:tab w:val="center" w:pos="176"/>
                <w:tab w:val="center" w:pos="536"/>
              </w:tabs>
              <w:jc w:val="center"/>
              <w:rPr>
                <w:rFonts w:ascii="Arial" w:hAnsi="Arial" w:cs="Arial"/>
                <w:sz w:val="14"/>
                <w:szCs w:val="14"/>
              </w:rPr>
            </w:pPr>
          </w:p>
        </w:tc>
      </w:tr>
    </w:tbl>
    <w:p w14:paraId="675F71A5" w14:textId="4DD78E52" w:rsidR="0018455A" w:rsidRPr="005A7BEF" w:rsidRDefault="0018455A" w:rsidP="005A7BEF">
      <w:pPr>
        <w:rPr>
          <w:rFonts w:ascii="Arial" w:hAnsi="Arial" w:cs="Arial"/>
          <w:sz w:val="21"/>
        </w:rPr>
      </w:pPr>
    </w:p>
    <w:p w14:paraId="617BCEF2" w14:textId="77777777" w:rsidR="0018455A" w:rsidRPr="005A7BEF" w:rsidRDefault="0018455A" w:rsidP="005A7BEF">
      <w:pPr>
        <w:rPr>
          <w:rFonts w:ascii="Arial" w:hAnsi="Arial" w:cs="Arial"/>
          <w:sz w:val="21"/>
        </w:rPr>
      </w:pPr>
    </w:p>
    <w:p w14:paraId="7CA67750" w14:textId="77777777" w:rsidR="0018455A" w:rsidRPr="005A7BEF" w:rsidRDefault="0018455A" w:rsidP="005A7BEF">
      <w:pPr>
        <w:rPr>
          <w:rFonts w:ascii="Arial" w:hAnsi="Arial" w:cs="Arial"/>
          <w:sz w:val="21"/>
        </w:rPr>
      </w:pPr>
    </w:p>
    <w:tbl>
      <w:tblPr>
        <w:tblW w:w="4817"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474"/>
        <w:gridCol w:w="3083"/>
        <w:gridCol w:w="3083"/>
        <w:gridCol w:w="3249"/>
        <w:gridCol w:w="1971"/>
        <w:gridCol w:w="1482"/>
        <w:gridCol w:w="59"/>
        <w:gridCol w:w="1420"/>
      </w:tblGrid>
      <w:tr w:rsidR="00C73F33" w:rsidRPr="005A7BEF" w14:paraId="07A812CE" w14:textId="77777777" w:rsidTr="00C73F33">
        <w:trPr>
          <w:cantSplit/>
          <w:trHeight w:val="330"/>
        </w:trPr>
        <w:tc>
          <w:tcPr>
            <w:tcW w:w="160" w:type="pct"/>
            <w:vMerge w:val="restart"/>
          </w:tcPr>
          <w:p w14:paraId="473D8F7B" w14:textId="77777777" w:rsidR="00C73F33" w:rsidRPr="005A7BEF" w:rsidRDefault="00C73F33" w:rsidP="005A7BEF">
            <w:pPr>
              <w:jc w:val="center"/>
              <w:rPr>
                <w:rFonts w:ascii="Arial" w:hAnsi="Arial" w:cs="Arial"/>
                <w:sz w:val="16"/>
                <w:szCs w:val="16"/>
              </w:rPr>
            </w:pPr>
            <w:r w:rsidRPr="005A7BEF">
              <w:rPr>
                <w:rFonts w:ascii="Arial" w:hAnsi="Arial" w:cs="Arial"/>
                <w:sz w:val="16"/>
                <w:szCs w:val="16"/>
              </w:rPr>
              <w:t>Plot ID</w:t>
            </w:r>
          </w:p>
        </w:tc>
        <w:tc>
          <w:tcPr>
            <w:tcW w:w="4840" w:type="pct"/>
            <w:gridSpan w:val="7"/>
          </w:tcPr>
          <w:p w14:paraId="2942EDC3" w14:textId="69FEA71D" w:rsidR="00C73F33" w:rsidRPr="005A7BEF" w:rsidRDefault="00C73F33" w:rsidP="005A7BEF">
            <w:pPr>
              <w:rPr>
                <w:rFonts w:ascii="Arial" w:hAnsi="Arial" w:cs="Arial"/>
                <w:sz w:val="16"/>
                <w:szCs w:val="16"/>
              </w:rPr>
            </w:pPr>
            <w:r w:rsidRPr="005A7BEF">
              <w:rPr>
                <w:rFonts w:ascii="Arial" w:hAnsi="Arial" w:cs="Arial"/>
                <w:sz w:val="16"/>
                <w:szCs w:val="16"/>
              </w:rPr>
              <w:t>If M2 includes 5</w:t>
            </w:r>
          </w:p>
        </w:tc>
      </w:tr>
      <w:tr w:rsidR="00C73F33" w:rsidRPr="005A7BEF" w14:paraId="1557EB99" w14:textId="77777777" w:rsidTr="008D4F63">
        <w:trPr>
          <w:cantSplit/>
          <w:trHeight w:val="330"/>
        </w:trPr>
        <w:tc>
          <w:tcPr>
            <w:tcW w:w="160" w:type="pct"/>
            <w:vMerge/>
            <w:vAlign w:val="center"/>
          </w:tcPr>
          <w:p w14:paraId="55E62ED1" w14:textId="77777777" w:rsidR="00C73F33" w:rsidRPr="005A7BEF" w:rsidRDefault="00C73F33" w:rsidP="005A7BEF">
            <w:pPr>
              <w:jc w:val="center"/>
              <w:rPr>
                <w:rFonts w:ascii="Arial" w:hAnsi="Arial" w:cs="Arial"/>
                <w:sz w:val="16"/>
                <w:szCs w:val="16"/>
              </w:rPr>
            </w:pPr>
          </w:p>
        </w:tc>
        <w:tc>
          <w:tcPr>
            <w:tcW w:w="1040" w:type="pct"/>
          </w:tcPr>
          <w:p w14:paraId="1879C306" w14:textId="77777777" w:rsidR="00C73F33" w:rsidRPr="005A7BEF" w:rsidRDefault="00C73F33" w:rsidP="005A7BEF">
            <w:pPr>
              <w:jc w:val="center"/>
              <w:rPr>
                <w:rFonts w:ascii="Arial" w:hAnsi="Arial" w:cs="Arial"/>
                <w:sz w:val="16"/>
                <w:szCs w:val="16"/>
              </w:rPr>
            </w:pPr>
          </w:p>
        </w:tc>
        <w:tc>
          <w:tcPr>
            <w:tcW w:w="1040" w:type="pct"/>
            <w:vAlign w:val="center"/>
          </w:tcPr>
          <w:p w14:paraId="52432A0C" w14:textId="5316459F" w:rsidR="00C73F33" w:rsidRPr="005A7BEF" w:rsidRDefault="00C73F33" w:rsidP="005A7BEF">
            <w:pPr>
              <w:jc w:val="center"/>
              <w:rPr>
                <w:rFonts w:ascii="Arial" w:hAnsi="Arial" w:cs="Arial"/>
                <w:sz w:val="16"/>
                <w:szCs w:val="16"/>
              </w:rPr>
            </w:pPr>
            <w:r w:rsidRPr="005A7BEF">
              <w:rPr>
                <w:rFonts w:ascii="Arial" w:hAnsi="Arial" w:cs="Arial"/>
                <w:sz w:val="16"/>
                <w:szCs w:val="16"/>
              </w:rPr>
              <w:t>M23</w:t>
            </w:r>
          </w:p>
        </w:tc>
        <w:tc>
          <w:tcPr>
            <w:tcW w:w="1096" w:type="pct"/>
            <w:vAlign w:val="center"/>
          </w:tcPr>
          <w:p w14:paraId="75B0E234" w14:textId="77777777" w:rsidR="00C73F33" w:rsidRPr="005A7BEF" w:rsidRDefault="00C73F33" w:rsidP="005A7BEF">
            <w:pPr>
              <w:jc w:val="center"/>
              <w:rPr>
                <w:rFonts w:ascii="Arial" w:hAnsi="Arial" w:cs="Arial"/>
                <w:sz w:val="16"/>
                <w:szCs w:val="16"/>
              </w:rPr>
            </w:pPr>
            <w:r w:rsidRPr="005A7BEF">
              <w:rPr>
                <w:rFonts w:ascii="Arial" w:hAnsi="Arial" w:cs="Arial"/>
                <w:sz w:val="16"/>
                <w:szCs w:val="16"/>
              </w:rPr>
              <w:t>M24</w:t>
            </w:r>
          </w:p>
        </w:tc>
        <w:tc>
          <w:tcPr>
            <w:tcW w:w="665" w:type="pct"/>
            <w:vAlign w:val="center"/>
          </w:tcPr>
          <w:p w14:paraId="1DE2C88C" w14:textId="77777777" w:rsidR="00C73F33" w:rsidRPr="005A7BEF" w:rsidRDefault="00C73F33" w:rsidP="005A7BEF">
            <w:pPr>
              <w:jc w:val="center"/>
              <w:rPr>
                <w:rFonts w:ascii="Arial" w:hAnsi="Arial" w:cs="Arial"/>
                <w:sz w:val="16"/>
                <w:szCs w:val="16"/>
              </w:rPr>
            </w:pPr>
            <w:r w:rsidRPr="005A7BEF">
              <w:rPr>
                <w:rFonts w:ascii="Arial" w:hAnsi="Arial" w:cs="Arial"/>
                <w:sz w:val="16"/>
                <w:szCs w:val="16"/>
              </w:rPr>
              <w:t>M25</w:t>
            </w:r>
          </w:p>
        </w:tc>
        <w:tc>
          <w:tcPr>
            <w:tcW w:w="520" w:type="pct"/>
            <w:gridSpan w:val="2"/>
            <w:vAlign w:val="center"/>
          </w:tcPr>
          <w:p w14:paraId="20346CD1" w14:textId="77777777" w:rsidR="00C73F33" w:rsidRPr="005A7BEF" w:rsidRDefault="00C73F33" w:rsidP="005A7BEF">
            <w:pPr>
              <w:jc w:val="center"/>
              <w:rPr>
                <w:rFonts w:ascii="Arial" w:hAnsi="Arial" w:cs="Arial"/>
                <w:sz w:val="16"/>
                <w:szCs w:val="16"/>
              </w:rPr>
            </w:pPr>
            <w:r w:rsidRPr="005A7BEF">
              <w:rPr>
                <w:rFonts w:ascii="Arial" w:hAnsi="Arial" w:cs="Arial"/>
                <w:sz w:val="16"/>
                <w:szCs w:val="16"/>
              </w:rPr>
              <w:t>M26</w:t>
            </w:r>
          </w:p>
        </w:tc>
        <w:tc>
          <w:tcPr>
            <w:tcW w:w="479" w:type="pct"/>
            <w:vAlign w:val="center"/>
          </w:tcPr>
          <w:p w14:paraId="163F4C1F" w14:textId="77777777" w:rsidR="00C73F33" w:rsidRPr="005A7BEF" w:rsidRDefault="00C73F33" w:rsidP="005A7BEF">
            <w:pPr>
              <w:jc w:val="center"/>
              <w:rPr>
                <w:rFonts w:ascii="Arial" w:hAnsi="Arial" w:cs="Arial"/>
                <w:sz w:val="16"/>
                <w:szCs w:val="16"/>
              </w:rPr>
            </w:pPr>
            <w:r w:rsidRPr="005A7BEF">
              <w:rPr>
                <w:rFonts w:ascii="Arial" w:hAnsi="Arial" w:cs="Arial"/>
                <w:sz w:val="16"/>
                <w:szCs w:val="16"/>
              </w:rPr>
              <w:t>M27</w:t>
            </w:r>
          </w:p>
        </w:tc>
      </w:tr>
      <w:tr w:rsidR="00C73F33" w:rsidRPr="005A7BEF" w14:paraId="6A368F87" w14:textId="77777777" w:rsidTr="008D4F63">
        <w:trPr>
          <w:cantSplit/>
          <w:trHeight w:val="935"/>
        </w:trPr>
        <w:tc>
          <w:tcPr>
            <w:tcW w:w="160" w:type="pct"/>
            <w:vMerge/>
          </w:tcPr>
          <w:p w14:paraId="68F6181C" w14:textId="77777777" w:rsidR="00C73F33" w:rsidRPr="005A7BEF" w:rsidRDefault="00C73F33" w:rsidP="005A7BEF">
            <w:pPr>
              <w:jc w:val="center"/>
              <w:rPr>
                <w:rFonts w:ascii="Arial" w:hAnsi="Arial" w:cs="Arial"/>
                <w:sz w:val="16"/>
                <w:szCs w:val="16"/>
              </w:rPr>
            </w:pPr>
          </w:p>
        </w:tc>
        <w:tc>
          <w:tcPr>
            <w:tcW w:w="1040" w:type="pct"/>
          </w:tcPr>
          <w:p w14:paraId="10434D57" w14:textId="24E4BF3C" w:rsidR="00C73F33" w:rsidRPr="005A7BEF" w:rsidRDefault="00C73F33" w:rsidP="005A7BEF">
            <w:pPr>
              <w:jc w:val="center"/>
              <w:rPr>
                <w:rFonts w:ascii="Arial" w:hAnsi="Arial" w:cs="Arial"/>
                <w:sz w:val="16"/>
                <w:szCs w:val="16"/>
              </w:rPr>
            </w:pPr>
            <w:r w:rsidRPr="00C73F33">
              <w:rPr>
                <w:rFonts w:ascii="Arial" w:hAnsi="Arial" w:cs="Arial"/>
                <w:sz w:val="16"/>
                <w:szCs w:val="16"/>
              </w:rPr>
              <w:t xml:space="preserve">Please specify who worked on plot </w:t>
            </w:r>
            <w:r>
              <w:rPr>
                <w:rFonts w:ascii="Arial" w:hAnsi="Arial" w:cs="Arial"/>
                <w:sz w:val="16"/>
                <w:szCs w:val="16"/>
              </w:rPr>
              <w:t>[#]: [Plot Name] during the</w:t>
            </w:r>
            <w:r w:rsidRPr="005A7BEF">
              <w:rPr>
                <w:rFonts w:ascii="Arial" w:hAnsi="Arial" w:cs="Arial"/>
                <w:sz w:val="16"/>
                <w:szCs w:val="16"/>
              </w:rPr>
              <w:t xml:space="preserve"> </w:t>
            </w:r>
            <w:r w:rsidRPr="00FD38C9">
              <w:rPr>
                <w:rFonts w:ascii="Arial" w:hAnsi="Arial" w:cs="Arial"/>
                <w:sz w:val="16"/>
                <w:szCs w:val="16"/>
              </w:rPr>
              <w:t>[agricultural labor activity]</w:t>
            </w:r>
            <w:r w:rsidRPr="00C73F33">
              <w:rPr>
                <w:rFonts w:ascii="Arial" w:hAnsi="Arial" w:cs="Arial"/>
                <w:sz w:val="16"/>
                <w:szCs w:val="16"/>
              </w:rPr>
              <w:t xml:space="preserve"> stage.</w:t>
            </w:r>
          </w:p>
        </w:tc>
        <w:tc>
          <w:tcPr>
            <w:tcW w:w="1040" w:type="pct"/>
          </w:tcPr>
          <w:p w14:paraId="024860A3" w14:textId="462B77AC" w:rsidR="00C73F33" w:rsidRPr="005A7BEF" w:rsidRDefault="00C73F33" w:rsidP="005A7BEF">
            <w:pPr>
              <w:jc w:val="center"/>
              <w:rPr>
                <w:rFonts w:ascii="Arial" w:hAnsi="Arial" w:cs="Arial"/>
                <w:sz w:val="16"/>
                <w:szCs w:val="16"/>
              </w:rPr>
            </w:pPr>
            <w:r w:rsidRPr="005A7BEF">
              <w:rPr>
                <w:rFonts w:ascii="Arial" w:hAnsi="Arial" w:cs="Arial"/>
                <w:sz w:val="16"/>
                <w:szCs w:val="16"/>
              </w:rPr>
              <w:t xml:space="preserve">Approximately how many other people worked on </w:t>
            </w:r>
            <w:r>
              <w:rPr>
                <w:rFonts w:ascii="Arial" w:hAnsi="Arial" w:cs="Arial"/>
                <w:sz w:val="16"/>
                <w:szCs w:val="16"/>
              </w:rPr>
              <w:t>[Plot Name]</w:t>
            </w:r>
            <w:r w:rsidRPr="005A7BEF">
              <w:rPr>
                <w:rFonts w:ascii="Arial" w:hAnsi="Arial" w:cs="Arial"/>
                <w:sz w:val="16"/>
                <w:szCs w:val="16"/>
              </w:rPr>
              <w:t xml:space="preserve"> during the </w:t>
            </w:r>
            <w:r w:rsidRPr="00FD38C9">
              <w:rPr>
                <w:rFonts w:ascii="Arial" w:hAnsi="Arial" w:cs="Arial"/>
                <w:sz w:val="16"/>
                <w:szCs w:val="16"/>
              </w:rPr>
              <w:t>[agricultural labor activity]</w:t>
            </w:r>
            <w:r w:rsidRPr="005A7BEF">
              <w:rPr>
                <w:rFonts w:ascii="Arial" w:hAnsi="Arial" w:cs="Arial"/>
                <w:sz w:val="16"/>
                <w:szCs w:val="16"/>
              </w:rPr>
              <w:t xml:space="preserve"> stage?</w:t>
            </w:r>
          </w:p>
        </w:tc>
        <w:tc>
          <w:tcPr>
            <w:tcW w:w="1096" w:type="pct"/>
          </w:tcPr>
          <w:p w14:paraId="2DAFEC29" w14:textId="0C9ADE66" w:rsidR="00C73F33" w:rsidRPr="005A7BEF" w:rsidRDefault="00C73F33">
            <w:pPr>
              <w:jc w:val="center"/>
              <w:rPr>
                <w:rFonts w:ascii="Arial" w:hAnsi="Arial" w:cs="Arial"/>
                <w:sz w:val="16"/>
                <w:szCs w:val="16"/>
              </w:rPr>
            </w:pPr>
            <w:r w:rsidRPr="005A7BEF">
              <w:rPr>
                <w:rFonts w:ascii="Arial" w:hAnsi="Arial" w:cs="Arial"/>
                <w:sz w:val="16"/>
                <w:szCs w:val="16"/>
              </w:rPr>
              <w:t xml:space="preserve">Approximately how many other </w:t>
            </w:r>
            <w:r w:rsidRPr="008D4F63">
              <w:rPr>
                <w:rFonts w:ascii="Arial" w:hAnsi="Arial" w:cs="Arial"/>
                <w:sz w:val="16"/>
                <w:szCs w:val="16"/>
                <w:u w:val="single"/>
              </w:rPr>
              <w:t>female</w:t>
            </w:r>
            <w:r>
              <w:rPr>
                <w:rFonts w:ascii="Arial" w:hAnsi="Arial" w:cs="Arial"/>
                <w:sz w:val="16"/>
                <w:szCs w:val="16"/>
              </w:rPr>
              <w:t xml:space="preserve"> laborers</w:t>
            </w:r>
            <w:r w:rsidRPr="005A7BEF">
              <w:rPr>
                <w:rFonts w:ascii="Arial" w:hAnsi="Arial" w:cs="Arial"/>
                <w:sz w:val="16"/>
                <w:szCs w:val="16"/>
              </w:rPr>
              <w:t xml:space="preserve"> worked on this plot during the </w:t>
            </w:r>
            <w:r w:rsidRPr="00FD38C9">
              <w:rPr>
                <w:rFonts w:ascii="Arial" w:hAnsi="Arial" w:cs="Arial"/>
                <w:sz w:val="16"/>
                <w:szCs w:val="16"/>
              </w:rPr>
              <w:t>[agricultural labor activity]</w:t>
            </w:r>
            <w:r w:rsidRPr="005A7BEF">
              <w:rPr>
                <w:rFonts w:ascii="Arial" w:hAnsi="Arial" w:cs="Arial"/>
                <w:sz w:val="16"/>
                <w:szCs w:val="16"/>
              </w:rPr>
              <w:t xml:space="preserve"> stage?</w:t>
            </w:r>
          </w:p>
        </w:tc>
        <w:tc>
          <w:tcPr>
            <w:tcW w:w="665" w:type="pct"/>
          </w:tcPr>
          <w:p w14:paraId="5103BB69" w14:textId="2C52AB86" w:rsidR="00C73F33" w:rsidRPr="005A7BEF" w:rsidRDefault="00C73F33" w:rsidP="005A7BEF">
            <w:pPr>
              <w:jc w:val="center"/>
              <w:rPr>
                <w:rFonts w:ascii="Arial" w:hAnsi="Arial" w:cs="Arial"/>
                <w:sz w:val="16"/>
                <w:szCs w:val="16"/>
              </w:rPr>
            </w:pPr>
            <w:r w:rsidRPr="005A7BEF">
              <w:rPr>
                <w:rFonts w:ascii="Arial" w:hAnsi="Arial" w:cs="Arial"/>
                <w:sz w:val="16"/>
                <w:szCs w:val="16"/>
              </w:rPr>
              <w:t xml:space="preserve">Approximately how many other </w:t>
            </w:r>
            <w:r w:rsidRPr="008D4F63">
              <w:rPr>
                <w:rFonts w:ascii="Arial" w:hAnsi="Arial" w:cs="Arial"/>
                <w:sz w:val="16"/>
                <w:szCs w:val="16"/>
                <w:u w:val="single"/>
              </w:rPr>
              <w:t>male</w:t>
            </w:r>
            <w:r>
              <w:rPr>
                <w:rFonts w:ascii="Arial" w:hAnsi="Arial" w:cs="Arial"/>
                <w:sz w:val="16"/>
                <w:szCs w:val="16"/>
              </w:rPr>
              <w:t xml:space="preserve"> laborers</w:t>
            </w:r>
            <w:r w:rsidRPr="005A7BEF">
              <w:rPr>
                <w:rFonts w:ascii="Arial" w:hAnsi="Arial" w:cs="Arial"/>
                <w:sz w:val="16"/>
                <w:szCs w:val="16"/>
              </w:rPr>
              <w:t xml:space="preserve"> worked on this plot during the </w:t>
            </w:r>
            <w:r w:rsidRPr="00FD38C9">
              <w:rPr>
                <w:rFonts w:ascii="Arial" w:hAnsi="Arial" w:cs="Arial"/>
                <w:sz w:val="16"/>
                <w:szCs w:val="16"/>
              </w:rPr>
              <w:t>[agricultural labor activity]</w:t>
            </w:r>
            <w:r w:rsidRPr="005A7BEF">
              <w:rPr>
                <w:rFonts w:ascii="Arial" w:hAnsi="Arial" w:cs="Arial"/>
                <w:sz w:val="16"/>
                <w:szCs w:val="16"/>
              </w:rPr>
              <w:t xml:space="preserve"> stage?</w:t>
            </w:r>
          </w:p>
        </w:tc>
        <w:tc>
          <w:tcPr>
            <w:tcW w:w="520" w:type="pct"/>
            <w:gridSpan w:val="2"/>
          </w:tcPr>
          <w:p w14:paraId="173985D0" w14:textId="24A240AA" w:rsidR="00C73F33" w:rsidRPr="005A7BEF" w:rsidRDefault="00C73F33">
            <w:pPr>
              <w:jc w:val="center"/>
              <w:rPr>
                <w:rFonts w:ascii="Arial" w:hAnsi="Arial" w:cs="Arial"/>
                <w:sz w:val="16"/>
                <w:szCs w:val="16"/>
              </w:rPr>
            </w:pPr>
            <w:r w:rsidRPr="005A7BEF">
              <w:rPr>
                <w:rFonts w:ascii="Arial" w:hAnsi="Arial" w:cs="Arial"/>
                <w:sz w:val="16"/>
                <w:szCs w:val="16"/>
              </w:rPr>
              <w:t xml:space="preserve">Approximately how many days </w:t>
            </w:r>
            <w:r>
              <w:rPr>
                <w:rFonts w:ascii="Arial" w:hAnsi="Arial" w:cs="Arial"/>
                <w:sz w:val="16"/>
                <w:szCs w:val="16"/>
                <w:u w:val="single"/>
              </w:rPr>
              <w:t>on average</w:t>
            </w:r>
            <w:r w:rsidRPr="005A7BEF">
              <w:rPr>
                <w:rFonts w:ascii="Arial" w:hAnsi="Arial" w:cs="Arial"/>
                <w:sz w:val="16"/>
                <w:szCs w:val="16"/>
              </w:rPr>
              <w:t xml:space="preserve"> did </w:t>
            </w:r>
            <w:r>
              <w:rPr>
                <w:rFonts w:ascii="Arial" w:hAnsi="Arial" w:cs="Arial"/>
                <w:sz w:val="16"/>
                <w:szCs w:val="16"/>
                <w:u w:val="single"/>
              </w:rPr>
              <w:t>each of</w:t>
            </w:r>
            <w:r w:rsidRPr="005A7BEF">
              <w:rPr>
                <w:rFonts w:ascii="Arial" w:hAnsi="Arial" w:cs="Arial"/>
                <w:sz w:val="16"/>
                <w:szCs w:val="16"/>
              </w:rPr>
              <w:t xml:space="preserve"> </w:t>
            </w:r>
            <w:r>
              <w:rPr>
                <w:rFonts w:ascii="Arial" w:hAnsi="Arial" w:cs="Arial"/>
                <w:sz w:val="16"/>
                <w:szCs w:val="16"/>
              </w:rPr>
              <w:t xml:space="preserve">[Name’s] other </w:t>
            </w:r>
            <w:r w:rsidRPr="008D4F63">
              <w:rPr>
                <w:rFonts w:ascii="Arial" w:hAnsi="Arial" w:cs="Arial"/>
                <w:sz w:val="16"/>
                <w:szCs w:val="16"/>
                <w:u w:val="single"/>
              </w:rPr>
              <w:t>female</w:t>
            </w:r>
            <w:r>
              <w:rPr>
                <w:rFonts w:ascii="Arial" w:hAnsi="Arial" w:cs="Arial"/>
                <w:b/>
                <w:sz w:val="16"/>
                <w:szCs w:val="16"/>
              </w:rPr>
              <w:t xml:space="preserve"> </w:t>
            </w:r>
            <w:r>
              <w:rPr>
                <w:rFonts w:ascii="Arial" w:hAnsi="Arial" w:cs="Arial"/>
                <w:sz w:val="16"/>
                <w:szCs w:val="16"/>
              </w:rPr>
              <w:t>laborers</w:t>
            </w:r>
            <w:r w:rsidRPr="005A7BEF">
              <w:rPr>
                <w:rFonts w:ascii="Arial" w:hAnsi="Arial" w:cs="Arial"/>
                <w:sz w:val="16"/>
                <w:szCs w:val="16"/>
              </w:rPr>
              <w:t xml:space="preserve"> work on this plot during the </w:t>
            </w:r>
            <w:r w:rsidRPr="00FD38C9">
              <w:rPr>
                <w:rFonts w:ascii="Arial" w:hAnsi="Arial" w:cs="Arial"/>
                <w:sz w:val="16"/>
                <w:szCs w:val="16"/>
              </w:rPr>
              <w:t>[agricultural labor activity]</w:t>
            </w:r>
            <w:r w:rsidRPr="005A7BEF">
              <w:rPr>
                <w:rFonts w:ascii="Arial" w:hAnsi="Arial" w:cs="Arial"/>
                <w:sz w:val="16"/>
                <w:szCs w:val="16"/>
              </w:rPr>
              <w:t xml:space="preserve"> stage?</w:t>
            </w:r>
          </w:p>
        </w:tc>
        <w:tc>
          <w:tcPr>
            <w:tcW w:w="479" w:type="pct"/>
          </w:tcPr>
          <w:p w14:paraId="14CF27CD" w14:textId="3EDC40A6" w:rsidR="00C73F33" w:rsidRPr="001403DE" w:rsidRDefault="00C73F33">
            <w:pPr>
              <w:jc w:val="center"/>
              <w:rPr>
                <w:rFonts w:ascii="Arial" w:hAnsi="Arial" w:cs="Arial"/>
                <w:b/>
                <w:sz w:val="16"/>
                <w:szCs w:val="16"/>
              </w:rPr>
            </w:pPr>
            <w:r w:rsidRPr="005A7BEF">
              <w:rPr>
                <w:rFonts w:ascii="Arial" w:hAnsi="Arial" w:cs="Arial"/>
                <w:sz w:val="16"/>
                <w:szCs w:val="16"/>
              </w:rPr>
              <w:t xml:space="preserve">Approximately how many days </w:t>
            </w:r>
            <w:r>
              <w:rPr>
                <w:rFonts w:ascii="Arial" w:hAnsi="Arial" w:cs="Arial"/>
                <w:sz w:val="16"/>
                <w:szCs w:val="16"/>
                <w:u w:val="single"/>
              </w:rPr>
              <w:t>on average</w:t>
            </w:r>
            <w:r w:rsidRPr="005A7BEF">
              <w:rPr>
                <w:rFonts w:ascii="Arial" w:hAnsi="Arial" w:cs="Arial"/>
                <w:sz w:val="16"/>
                <w:szCs w:val="16"/>
              </w:rPr>
              <w:t xml:space="preserve"> did </w:t>
            </w:r>
            <w:r>
              <w:rPr>
                <w:rFonts w:ascii="Arial" w:hAnsi="Arial" w:cs="Arial"/>
                <w:sz w:val="16"/>
                <w:szCs w:val="16"/>
                <w:u w:val="single"/>
              </w:rPr>
              <w:t>each of</w:t>
            </w:r>
            <w:r w:rsidRPr="005A7BEF">
              <w:rPr>
                <w:rFonts w:ascii="Arial" w:hAnsi="Arial" w:cs="Arial"/>
                <w:sz w:val="16"/>
                <w:szCs w:val="16"/>
              </w:rPr>
              <w:t xml:space="preserve"> </w:t>
            </w:r>
            <w:r>
              <w:rPr>
                <w:rFonts w:ascii="Arial" w:hAnsi="Arial" w:cs="Arial"/>
                <w:sz w:val="16"/>
                <w:szCs w:val="16"/>
              </w:rPr>
              <w:t xml:space="preserve">[Name’s] other </w:t>
            </w:r>
            <w:r w:rsidRPr="008D4F63">
              <w:rPr>
                <w:rFonts w:ascii="Arial" w:hAnsi="Arial" w:cs="Arial"/>
                <w:sz w:val="16"/>
                <w:szCs w:val="16"/>
                <w:u w:val="single"/>
              </w:rPr>
              <w:t>male</w:t>
            </w:r>
            <w:r>
              <w:rPr>
                <w:rFonts w:ascii="Arial" w:hAnsi="Arial" w:cs="Arial"/>
                <w:b/>
                <w:sz w:val="16"/>
                <w:szCs w:val="16"/>
              </w:rPr>
              <w:t xml:space="preserve"> </w:t>
            </w:r>
            <w:r>
              <w:rPr>
                <w:rFonts w:ascii="Arial" w:hAnsi="Arial" w:cs="Arial"/>
                <w:sz w:val="16"/>
                <w:szCs w:val="16"/>
              </w:rPr>
              <w:t>laborers</w:t>
            </w:r>
            <w:r w:rsidRPr="005A7BEF">
              <w:rPr>
                <w:rFonts w:ascii="Arial" w:hAnsi="Arial" w:cs="Arial"/>
                <w:sz w:val="16"/>
                <w:szCs w:val="16"/>
              </w:rPr>
              <w:t xml:space="preserve"> work on this plot during the </w:t>
            </w:r>
            <w:r w:rsidRPr="00FD38C9">
              <w:rPr>
                <w:rFonts w:ascii="Arial" w:hAnsi="Arial" w:cs="Arial"/>
                <w:sz w:val="16"/>
                <w:szCs w:val="16"/>
              </w:rPr>
              <w:t>[agricultural labor activity]</w:t>
            </w:r>
            <w:r w:rsidR="007F674B">
              <w:rPr>
                <w:rFonts w:ascii="Arial" w:hAnsi="Arial" w:cs="Arial"/>
                <w:sz w:val="16"/>
                <w:szCs w:val="16"/>
              </w:rPr>
              <w:t xml:space="preserve"> </w:t>
            </w:r>
            <w:r w:rsidRPr="005A7BEF">
              <w:rPr>
                <w:rFonts w:ascii="Arial" w:hAnsi="Arial" w:cs="Arial"/>
                <w:sz w:val="16"/>
                <w:szCs w:val="16"/>
              </w:rPr>
              <w:t>stage?</w:t>
            </w:r>
          </w:p>
        </w:tc>
      </w:tr>
      <w:tr w:rsidR="00C73F33" w:rsidRPr="005A7BEF" w14:paraId="77A37E8D" w14:textId="77777777" w:rsidTr="008D4F63">
        <w:trPr>
          <w:trHeight w:hRule="exact" w:val="368"/>
        </w:trPr>
        <w:tc>
          <w:tcPr>
            <w:tcW w:w="160" w:type="pct"/>
            <w:vAlign w:val="bottom"/>
          </w:tcPr>
          <w:p w14:paraId="4A2D26C1" w14:textId="77777777" w:rsidR="00C73F33" w:rsidRPr="005A7BEF" w:rsidRDefault="00C73F33" w:rsidP="005A7BEF">
            <w:pPr>
              <w:jc w:val="center"/>
              <w:rPr>
                <w:rFonts w:ascii="Arial" w:hAnsi="Arial" w:cs="Arial"/>
                <w:sz w:val="16"/>
                <w:szCs w:val="16"/>
              </w:rPr>
            </w:pPr>
          </w:p>
        </w:tc>
        <w:tc>
          <w:tcPr>
            <w:tcW w:w="1040" w:type="pct"/>
          </w:tcPr>
          <w:p w14:paraId="2EBA8332" w14:textId="77777777" w:rsidR="00C73F33" w:rsidRPr="005A7BEF" w:rsidRDefault="00C73F33" w:rsidP="005A7BEF">
            <w:pPr>
              <w:tabs>
                <w:tab w:val="center" w:pos="176"/>
                <w:tab w:val="center" w:pos="536"/>
              </w:tabs>
              <w:jc w:val="center"/>
              <w:rPr>
                <w:rFonts w:ascii="Arial" w:hAnsi="Arial" w:cs="Arial"/>
                <w:sz w:val="16"/>
                <w:szCs w:val="16"/>
              </w:rPr>
            </w:pPr>
          </w:p>
        </w:tc>
        <w:tc>
          <w:tcPr>
            <w:tcW w:w="1040" w:type="pct"/>
            <w:vAlign w:val="bottom"/>
          </w:tcPr>
          <w:p w14:paraId="27162DAE" w14:textId="00FAC093" w:rsidR="00C73F33" w:rsidRPr="005A7BEF" w:rsidRDefault="00C73F33"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people</w:t>
            </w:r>
          </w:p>
        </w:tc>
        <w:tc>
          <w:tcPr>
            <w:tcW w:w="1096" w:type="pct"/>
            <w:vAlign w:val="bottom"/>
          </w:tcPr>
          <w:p w14:paraId="18E33319" w14:textId="77777777" w:rsidR="00C73F33" w:rsidRPr="005A7BEF" w:rsidRDefault="00C73F33" w:rsidP="005A7BEF">
            <w:pPr>
              <w:tabs>
                <w:tab w:val="center" w:pos="176"/>
                <w:tab w:val="center" w:pos="536"/>
              </w:tabs>
              <w:jc w:val="center"/>
              <w:rPr>
                <w:rFonts w:ascii="Arial" w:hAnsi="Arial" w:cs="Arial"/>
                <w:sz w:val="16"/>
                <w:szCs w:val="16"/>
              </w:rPr>
            </w:pPr>
            <w:r w:rsidRPr="005A7BEF">
              <w:rPr>
                <w:rFonts w:ascii="Arial" w:hAnsi="Arial" w:cs="Arial"/>
                <w:sz w:val="16"/>
                <w:szCs w:val="16"/>
              </w:rPr>
              <w:t>Number of people</w:t>
            </w:r>
          </w:p>
        </w:tc>
        <w:tc>
          <w:tcPr>
            <w:tcW w:w="665" w:type="pct"/>
            <w:vAlign w:val="bottom"/>
          </w:tcPr>
          <w:p w14:paraId="5F2BF31D" w14:textId="6F708A94" w:rsidR="00C73F33" w:rsidRPr="005A7BEF" w:rsidRDefault="00C73F33" w:rsidP="005A7BEF">
            <w:pPr>
              <w:tabs>
                <w:tab w:val="center" w:pos="176"/>
                <w:tab w:val="center" w:pos="536"/>
              </w:tabs>
              <w:jc w:val="center"/>
              <w:rPr>
                <w:rFonts w:ascii="Arial" w:hAnsi="Arial" w:cs="Arial"/>
                <w:sz w:val="16"/>
                <w:szCs w:val="16"/>
              </w:rPr>
            </w:pPr>
            <w:r>
              <w:rPr>
                <w:rFonts w:ascii="Arial" w:hAnsi="Arial" w:cs="Arial"/>
                <w:sz w:val="16"/>
                <w:szCs w:val="16"/>
              </w:rPr>
              <w:t>Number of people</w:t>
            </w:r>
          </w:p>
        </w:tc>
        <w:tc>
          <w:tcPr>
            <w:tcW w:w="999" w:type="pct"/>
            <w:gridSpan w:val="3"/>
            <w:vAlign w:val="bottom"/>
          </w:tcPr>
          <w:p w14:paraId="341A7FBE" w14:textId="4B813E82" w:rsidR="00C73F33" w:rsidRPr="005A7BEF" w:rsidRDefault="00C73F33">
            <w:pPr>
              <w:tabs>
                <w:tab w:val="center" w:pos="176"/>
                <w:tab w:val="center" w:pos="536"/>
              </w:tabs>
              <w:jc w:val="center"/>
              <w:rPr>
                <w:rFonts w:ascii="Arial" w:hAnsi="Arial" w:cs="Arial"/>
                <w:sz w:val="16"/>
                <w:szCs w:val="16"/>
              </w:rPr>
            </w:pPr>
            <w:r>
              <w:rPr>
                <w:rFonts w:ascii="Arial" w:hAnsi="Arial" w:cs="Arial"/>
                <w:sz w:val="16"/>
                <w:szCs w:val="16"/>
              </w:rPr>
              <w:t>Number of days</w:t>
            </w:r>
          </w:p>
        </w:tc>
      </w:tr>
      <w:tr w:rsidR="00C73F33" w:rsidRPr="005A7BEF" w14:paraId="5147AC9E" w14:textId="77777777" w:rsidTr="008D4F63">
        <w:trPr>
          <w:trHeight w:hRule="exact" w:val="416"/>
        </w:trPr>
        <w:tc>
          <w:tcPr>
            <w:tcW w:w="160" w:type="pct"/>
            <w:vAlign w:val="center"/>
          </w:tcPr>
          <w:p w14:paraId="563AE1F4" w14:textId="77777777" w:rsidR="00C73F33" w:rsidRPr="005A7BEF" w:rsidRDefault="00C73F33" w:rsidP="005A7BEF">
            <w:pPr>
              <w:jc w:val="center"/>
              <w:rPr>
                <w:rFonts w:ascii="Arial" w:hAnsi="Arial" w:cs="Arial"/>
                <w:sz w:val="20"/>
                <w:szCs w:val="20"/>
              </w:rPr>
            </w:pPr>
            <w:r w:rsidRPr="005A7BEF">
              <w:rPr>
                <w:rFonts w:ascii="Arial" w:hAnsi="Arial" w:cs="Arial"/>
                <w:sz w:val="20"/>
                <w:szCs w:val="20"/>
              </w:rPr>
              <w:t>A</w:t>
            </w:r>
          </w:p>
        </w:tc>
        <w:tc>
          <w:tcPr>
            <w:tcW w:w="1040" w:type="pct"/>
          </w:tcPr>
          <w:p w14:paraId="165E19E7" w14:textId="77777777" w:rsidR="00C73F33" w:rsidRPr="005A7BEF" w:rsidRDefault="00C73F33" w:rsidP="005A7BEF">
            <w:pPr>
              <w:tabs>
                <w:tab w:val="center" w:pos="176"/>
                <w:tab w:val="center" w:pos="536"/>
              </w:tabs>
              <w:jc w:val="center"/>
              <w:rPr>
                <w:rFonts w:ascii="Arial" w:hAnsi="Arial" w:cs="Arial"/>
                <w:sz w:val="21"/>
              </w:rPr>
            </w:pPr>
          </w:p>
        </w:tc>
        <w:tc>
          <w:tcPr>
            <w:tcW w:w="1040" w:type="pct"/>
            <w:vAlign w:val="center"/>
          </w:tcPr>
          <w:p w14:paraId="5C12892F" w14:textId="4447ED0E" w:rsidR="00C73F33" w:rsidRPr="005A7BEF" w:rsidRDefault="00C73F33" w:rsidP="005A7BEF">
            <w:pPr>
              <w:tabs>
                <w:tab w:val="center" w:pos="176"/>
                <w:tab w:val="center" w:pos="536"/>
              </w:tabs>
              <w:jc w:val="center"/>
              <w:rPr>
                <w:rFonts w:ascii="Arial" w:hAnsi="Arial" w:cs="Arial"/>
                <w:sz w:val="21"/>
              </w:rPr>
            </w:pPr>
          </w:p>
        </w:tc>
        <w:tc>
          <w:tcPr>
            <w:tcW w:w="1096" w:type="pct"/>
            <w:vAlign w:val="center"/>
          </w:tcPr>
          <w:p w14:paraId="4E25BB72" w14:textId="77777777" w:rsidR="00C73F33" w:rsidRPr="005A7BEF" w:rsidRDefault="00C73F33" w:rsidP="005A7BEF">
            <w:pPr>
              <w:tabs>
                <w:tab w:val="center" w:pos="176"/>
                <w:tab w:val="center" w:pos="536"/>
              </w:tabs>
              <w:jc w:val="center"/>
              <w:rPr>
                <w:rFonts w:ascii="Arial" w:hAnsi="Arial" w:cs="Arial"/>
                <w:sz w:val="21"/>
              </w:rPr>
            </w:pPr>
          </w:p>
        </w:tc>
        <w:tc>
          <w:tcPr>
            <w:tcW w:w="665" w:type="pct"/>
            <w:vAlign w:val="center"/>
          </w:tcPr>
          <w:p w14:paraId="1894E96C" w14:textId="77777777" w:rsidR="00C73F33" w:rsidRPr="005A7BEF" w:rsidRDefault="00C73F33" w:rsidP="005A7BEF">
            <w:pPr>
              <w:tabs>
                <w:tab w:val="center" w:pos="176"/>
                <w:tab w:val="center" w:pos="536"/>
              </w:tabs>
              <w:jc w:val="center"/>
              <w:rPr>
                <w:rFonts w:ascii="Arial" w:hAnsi="Arial" w:cs="Arial"/>
                <w:sz w:val="14"/>
                <w:szCs w:val="14"/>
              </w:rPr>
            </w:pPr>
          </w:p>
        </w:tc>
        <w:tc>
          <w:tcPr>
            <w:tcW w:w="500" w:type="pct"/>
            <w:vAlign w:val="center"/>
          </w:tcPr>
          <w:p w14:paraId="1E5BF00B" w14:textId="77777777" w:rsidR="00C73F33" w:rsidRPr="005A7BEF" w:rsidRDefault="00C73F33" w:rsidP="005A7BEF">
            <w:pPr>
              <w:tabs>
                <w:tab w:val="center" w:pos="176"/>
                <w:tab w:val="center" w:pos="536"/>
              </w:tabs>
              <w:jc w:val="center"/>
              <w:rPr>
                <w:rFonts w:ascii="Arial" w:hAnsi="Arial" w:cs="Arial"/>
                <w:sz w:val="21"/>
              </w:rPr>
            </w:pPr>
          </w:p>
        </w:tc>
        <w:tc>
          <w:tcPr>
            <w:tcW w:w="499" w:type="pct"/>
            <w:gridSpan w:val="2"/>
            <w:vAlign w:val="center"/>
          </w:tcPr>
          <w:p w14:paraId="23CB8205" w14:textId="2982EA1C" w:rsidR="00C73F33" w:rsidRPr="005A7BEF" w:rsidRDefault="00C73F33" w:rsidP="005A7BEF">
            <w:pPr>
              <w:tabs>
                <w:tab w:val="center" w:pos="176"/>
                <w:tab w:val="center" w:pos="536"/>
              </w:tabs>
              <w:jc w:val="center"/>
              <w:rPr>
                <w:rFonts w:ascii="Arial" w:hAnsi="Arial" w:cs="Arial"/>
                <w:sz w:val="21"/>
              </w:rPr>
            </w:pPr>
          </w:p>
        </w:tc>
      </w:tr>
      <w:tr w:rsidR="00C73F33" w:rsidRPr="005A7BEF" w14:paraId="01CDA559" w14:textId="77777777" w:rsidTr="008D4F63">
        <w:trPr>
          <w:trHeight w:hRule="exact" w:val="281"/>
        </w:trPr>
        <w:tc>
          <w:tcPr>
            <w:tcW w:w="160" w:type="pct"/>
            <w:vAlign w:val="center"/>
          </w:tcPr>
          <w:p w14:paraId="45B60915" w14:textId="77777777" w:rsidR="00C73F33" w:rsidRPr="005A7BEF" w:rsidRDefault="00C73F33" w:rsidP="005A7BEF">
            <w:pPr>
              <w:jc w:val="center"/>
              <w:rPr>
                <w:rFonts w:ascii="Arial" w:hAnsi="Arial" w:cs="Arial"/>
                <w:sz w:val="20"/>
                <w:szCs w:val="20"/>
              </w:rPr>
            </w:pPr>
            <w:r w:rsidRPr="005A7BEF">
              <w:rPr>
                <w:rFonts w:ascii="Arial" w:hAnsi="Arial" w:cs="Arial"/>
                <w:sz w:val="20"/>
                <w:szCs w:val="20"/>
              </w:rPr>
              <w:t>B</w:t>
            </w:r>
          </w:p>
        </w:tc>
        <w:tc>
          <w:tcPr>
            <w:tcW w:w="1040" w:type="pct"/>
          </w:tcPr>
          <w:p w14:paraId="319797A1" w14:textId="77777777" w:rsidR="00C73F33" w:rsidRPr="005A7BEF" w:rsidRDefault="00C73F33" w:rsidP="005A7BEF">
            <w:pPr>
              <w:tabs>
                <w:tab w:val="center" w:pos="176"/>
                <w:tab w:val="center" w:pos="536"/>
              </w:tabs>
              <w:jc w:val="center"/>
              <w:rPr>
                <w:rFonts w:ascii="Arial" w:hAnsi="Arial" w:cs="Arial"/>
                <w:sz w:val="21"/>
              </w:rPr>
            </w:pPr>
          </w:p>
        </w:tc>
        <w:tc>
          <w:tcPr>
            <w:tcW w:w="1040" w:type="pct"/>
            <w:vAlign w:val="center"/>
          </w:tcPr>
          <w:p w14:paraId="5B758E01" w14:textId="33146C9D" w:rsidR="00C73F33" w:rsidRPr="005A7BEF" w:rsidRDefault="00C73F33" w:rsidP="005A7BEF">
            <w:pPr>
              <w:tabs>
                <w:tab w:val="center" w:pos="176"/>
                <w:tab w:val="center" w:pos="536"/>
              </w:tabs>
              <w:jc w:val="center"/>
              <w:rPr>
                <w:rFonts w:ascii="Arial" w:hAnsi="Arial" w:cs="Arial"/>
                <w:sz w:val="21"/>
              </w:rPr>
            </w:pPr>
          </w:p>
        </w:tc>
        <w:tc>
          <w:tcPr>
            <w:tcW w:w="1096" w:type="pct"/>
            <w:vAlign w:val="center"/>
          </w:tcPr>
          <w:p w14:paraId="47D59441" w14:textId="77777777" w:rsidR="00C73F33" w:rsidRPr="005A7BEF" w:rsidRDefault="00C73F33" w:rsidP="005A7BEF">
            <w:pPr>
              <w:tabs>
                <w:tab w:val="center" w:pos="176"/>
                <w:tab w:val="center" w:pos="536"/>
              </w:tabs>
              <w:jc w:val="center"/>
              <w:rPr>
                <w:rFonts w:ascii="Arial" w:hAnsi="Arial" w:cs="Arial"/>
                <w:sz w:val="21"/>
              </w:rPr>
            </w:pPr>
          </w:p>
        </w:tc>
        <w:tc>
          <w:tcPr>
            <w:tcW w:w="665" w:type="pct"/>
            <w:vAlign w:val="center"/>
          </w:tcPr>
          <w:p w14:paraId="67A55DEC" w14:textId="77777777" w:rsidR="00C73F33" w:rsidRPr="005A7BEF" w:rsidRDefault="00C73F33" w:rsidP="005A7BEF">
            <w:pPr>
              <w:tabs>
                <w:tab w:val="center" w:pos="176"/>
                <w:tab w:val="center" w:pos="536"/>
              </w:tabs>
              <w:jc w:val="center"/>
              <w:rPr>
                <w:rFonts w:ascii="Arial" w:hAnsi="Arial" w:cs="Arial"/>
                <w:sz w:val="14"/>
                <w:szCs w:val="14"/>
              </w:rPr>
            </w:pPr>
          </w:p>
        </w:tc>
        <w:tc>
          <w:tcPr>
            <w:tcW w:w="500" w:type="pct"/>
            <w:vAlign w:val="center"/>
          </w:tcPr>
          <w:p w14:paraId="2BD6994A" w14:textId="77777777" w:rsidR="00C73F33" w:rsidRPr="005A7BEF" w:rsidRDefault="00C73F33" w:rsidP="005A7BEF">
            <w:pPr>
              <w:tabs>
                <w:tab w:val="center" w:pos="176"/>
                <w:tab w:val="center" w:pos="536"/>
              </w:tabs>
              <w:jc w:val="center"/>
              <w:rPr>
                <w:rFonts w:ascii="Arial" w:hAnsi="Arial" w:cs="Arial"/>
                <w:sz w:val="21"/>
              </w:rPr>
            </w:pPr>
          </w:p>
        </w:tc>
        <w:tc>
          <w:tcPr>
            <w:tcW w:w="499" w:type="pct"/>
            <w:gridSpan w:val="2"/>
            <w:vAlign w:val="center"/>
          </w:tcPr>
          <w:p w14:paraId="4E111E8B" w14:textId="29C95535" w:rsidR="00C73F33" w:rsidRPr="005A7BEF" w:rsidRDefault="00C73F33" w:rsidP="005A7BEF">
            <w:pPr>
              <w:tabs>
                <w:tab w:val="center" w:pos="176"/>
                <w:tab w:val="center" w:pos="536"/>
              </w:tabs>
              <w:jc w:val="center"/>
              <w:rPr>
                <w:rFonts w:ascii="Arial" w:hAnsi="Arial" w:cs="Arial"/>
                <w:sz w:val="21"/>
              </w:rPr>
            </w:pPr>
          </w:p>
        </w:tc>
      </w:tr>
      <w:tr w:rsidR="00C73F33" w:rsidRPr="005A7BEF" w14:paraId="4C41CD22" w14:textId="77777777" w:rsidTr="008D4F63">
        <w:trPr>
          <w:trHeight w:hRule="exact" w:val="298"/>
        </w:trPr>
        <w:tc>
          <w:tcPr>
            <w:tcW w:w="160" w:type="pct"/>
            <w:vAlign w:val="center"/>
          </w:tcPr>
          <w:p w14:paraId="494CFB8F" w14:textId="77777777" w:rsidR="00C73F33" w:rsidRPr="005A7BEF" w:rsidRDefault="00C73F33" w:rsidP="005A7BEF">
            <w:pPr>
              <w:jc w:val="center"/>
              <w:rPr>
                <w:rFonts w:ascii="Arial" w:hAnsi="Arial" w:cs="Arial"/>
                <w:sz w:val="20"/>
                <w:szCs w:val="20"/>
              </w:rPr>
            </w:pPr>
            <w:r w:rsidRPr="005A7BEF">
              <w:rPr>
                <w:rFonts w:ascii="Arial" w:hAnsi="Arial" w:cs="Arial"/>
                <w:sz w:val="20"/>
                <w:szCs w:val="20"/>
              </w:rPr>
              <w:t>C</w:t>
            </w:r>
          </w:p>
        </w:tc>
        <w:tc>
          <w:tcPr>
            <w:tcW w:w="1040" w:type="pct"/>
          </w:tcPr>
          <w:p w14:paraId="788F2466" w14:textId="77777777" w:rsidR="00C73F33" w:rsidRPr="005A7BEF" w:rsidRDefault="00C73F33" w:rsidP="005A7BEF">
            <w:pPr>
              <w:tabs>
                <w:tab w:val="center" w:pos="176"/>
                <w:tab w:val="center" w:pos="536"/>
              </w:tabs>
              <w:jc w:val="center"/>
              <w:rPr>
                <w:rFonts w:ascii="Arial" w:hAnsi="Arial" w:cs="Arial"/>
                <w:sz w:val="21"/>
              </w:rPr>
            </w:pPr>
          </w:p>
        </w:tc>
        <w:tc>
          <w:tcPr>
            <w:tcW w:w="1040" w:type="pct"/>
            <w:vAlign w:val="center"/>
          </w:tcPr>
          <w:p w14:paraId="7337CFB7" w14:textId="1FA0D81A" w:rsidR="00C73F33" w:rsidRPr="005A7BEF" w:rsidRDefault="00C73F33" w:rsidP="005A7BEF">
            <w:pPr>
              <w:tabs>
                <w:tab w:val="center" w:pos="176"/>
                <w:tab w:val="center" w:pos="536"/>
              </w:tabs>
              <w:jc w:val="center"/>
              <w:rPr>
                <w:rFonts w:ascii="Arial" w:hAnsi="Arial" w:cs="Arial"/>
                <w:sz w:val="21"/>
              </w:rPr>
            </w:pPr>
          </w:p>
        </w:tc>
        <w:tc>
          <w:tcPr>
            <w:tcW w:w="1096" w:type="pct"/>
            <w:vAlign w:val="center"/>
          </w:tcPr>
          <w:p w14:paraId="3F2897F7" w14:textId="77777777" w:rsidR="00C73F33" w:rsidRPr="005A7BEF" w:rsidRDefault="00C73F33" w:rsidP="005A7BEF">
            <w:pPr>
              <w:tabs>
                <w:tab w:val="center" w:pos="176"/>
                <w:tab w:val="center" w:pos="536"/>
              </w:tabs>
              <w:jc w:val="center"/>
              <w:rPr>
                <w:rFonts w:ascii="Arial" w:hAnsi="Arial" w:cs="Arial"/>
                <w:sz w:val="21"/>
              </w:rPr>
            </w:pPr>
          </w:p>
        </w:tc>
        <w:tc>
          <w:tcPr>
            <w:tcW w:w="665" w:type="pct"/>
            <w:vAlign w:val="center"/>
          </w:tcPr>
          <w:p w14:paraId="135ABB92" w14:textId="77777777" w:rsidR="00C73F33" w:rsidRPr="005A7BEF" w:rsidRDefault="00C73F33" w:rsidP="005A7BEF">
            <w:pPr>
              <w:tabs>
                <w:tab w:val="center" w:pos="176"/>
                <w:tab w:val="center" w:pos="536"/>
              </w:tabs>
              <w:jc w:val="center"/>
              <w:rPr>
                <w:rFonts w:ascii="Arial" w:hAnsi="Arial" w:cs="Arial"/>
                <w:sz w:val="14"/>
                <w:szCs w:val="14"/>
              </w:rPr>
            </w:pPr>
          </w:p>
        </w:tc>
        <w:tc>
          <w:tcPr>
            <w:tcW w:w="500" w:type="pct"/>
            <w:vAlign w:val="center"/>
          </w:tcPr>
          <w:p w14:paraId="50A9F850" w14:textId="77777777" w:rsidR="00C73F33" w:rsidRPr="005A7BEF" w:rsidRDefault="00C73F33" w:rsidP="005A7BEF">
            <w:pPr>
              <w:tabs>
                <w:tab w:val="center" w:pos="176"/>
                <w:tab w:val="center" w:pos="536"/>
              </w:tabs>
              <w:jc w:val="center"/>
              <w:rPr>
                <w:rFonts w:ascii="Arial" w:hAnsi="Arial" w:cs="Arial"/>
                <w:sz w:val="21"/>
              </w:rPr>
            </w:pPr>
          </w:p>
        </w:tc>
        <w:tc>
          <w:tcPr>
            <w:tcW w:w="499" w:type="pct"/>
            <w:gridSpan w:val="2"/>
            <w:vAlign w:val="center"/>
          </w:tcPr>
          <w:p w14:paraId="1ADA858A" w14:textId="3EF824D6" w:rsidR="00C73F33" w:rsidRPr="005A7BEF" w:rsidRDefault="00C73F33" w:rsidP="005A7BEF">
            <w:pPr>
              <w:tabs>
                <w:tab w:val="center" w:pos="176"/>
                <w:tab w:val="center" w:pos="536"/>
              </w:tabs>
              <w:jc w:val="center"/>
              <w:rPr>
                <w:rFonts w:ascii="Arial" w:hAnsi="Arial" w:cs="Arial"/>
                <w:sz w:val="21"/>
              </w:rPr>
            </w:pPr>
          </w:p>
        </w:tc>
      </w:tr>
      <w:tr w:rsidR="00C73F33" w:rsidRPr="005A7BEF" w14:paraId="24869C96" w14:textId="77777777" w:rsidTr="008D4F63">
        <w:trPr>
          <w:trHeight w:hRule="exact" w:val="441"/>
        </w:trPr>
        <w:tc>
          <w:tcPr>
            <w:tcW w:w="160" w:type="pct"/>
            <w:vAlign w:val="center"/>
          </w:tcPr>
          <w:p w14:paraId="13676E91" w14:textId="77777777" w:rsidR="00C73F33" w:rsidRPr="005A7BEF" w:rsidRDefault="00C73F33" w:rsidP="005A7BEF">
            <w:pPr>
              <w:jc w:val="center"/>
              <w:rPr>
                <w:rFonts w:ascii="Arial" w:hAnsi="Arial" w:cs="Arial"/>
                <w:sz w:val="20"/>
                <w:szCs w:val="20"/>
              </w:rPr>
            </w:pPr>
            <w:r w:rsidRPr="005A7BEF">
              <w:rPr>
                <w:rFonts w:ascii="Arial" w:hAnsi="Arial" w:cs="Arial"/>
                <w:sz w:val="20"/>
                <w:szCs w:val="20"/>
              </w:rPr>
              <w:t>D</w:t>
            </w:r>
          </w:p>
        </w:tc>
        <w:tc>
          <w:tcPr>
            <w:tcW w:w="1040" w:type="pct"/>
          </w:tcPr>
          <w:p w14:paraId="593E9DE4" w14:textId="77777777" w:rsidR="00C73F33" w:rsidRPr="005A7BEF" w:rsidRDefault="00C73F33" w:rsidP="005A7BEF">
            <w:pPr>
              <w:tabs>
                <w:tab w:val="center" w:pos="176"/>
                <w:tab w:val="center" w:pos="536"/>
              </w:tabs>
              <w:jc w:val="center"/>
              <w:rPr>
                <w:rFonts w:ascii="Arial" w:hAnsi="Arial" w:cs="Arial"/>
                <w:sz w:val="21"/>
              </w:rPr>
            </w:pPr>
          </w:p>
        </w:tc>
        <w:tc>
          <w:tcPr>
            <w:tcW w:w="1040" w:type="pct"/>
            <w:vAlign w:val="center"/>
          </w:tcPr>
          <w:p w14:paraId="28E579FA" w14:textId="26745DC9" w:rsidR="00C73F33" w:rsidRPr="005A7BEF" w:rsidRDefault="00C73F33" w:rsidP="005A7BEF">
            <w:pPr>
              <w:tabs>
                <w:tab w:val="center" w:pos="176"/>
                <w:tab w:val="center" w:pos="536"/>
              </w:tabs>
              <w:jc w:val="center"/>
              <w:rPr>
                <w:rFonts w:ascii="Arial" w:hAnsi="Arial" w:cs="Arial"/>
                <w:sz w:val="21"/>
              </w:rPr>
            </w:pPr>
          </w:p>
        </w:tc>
        <w:tc>
          <w:tcPr>
            <w:tcW w:w="1096" w:type="pct"/>
            <w:vAlign w:val="center"/>
          </w:tcPr>
          <w:p w14:paraId="06852CC9" w14:textId="77777777" w:rsidR="00C73F33" w:rsidRPr="005A7BEF" w:rsidRDefault="00C73F33" w:rsidP="005A7BEF">
            <w:pPr>
              <w:tabs>
                <w:tab w:val="center" w:pos="176"/>
                <w:tab w:val="center" w:pos="536"/>
              </w:tabs>
              <w:jc w:val="center"/>
              <w:rPr>
                <w:rFonts w:ascii="Arial" w:hAnsi="Arial" w:cs="Arial"/>
                <w:sz w:val="21"/>
              </w:rPr>
            </w:pPr>
          </w:p>
        </w:tc>
        <w:tc>
          <w:tcPr>
            <w:tcW w:w="665" w:type="pct"/>
            <w:vAlign w:val="center"/>
          </w:tcPr>
          <w:p w14:paraId="3E13E101" w14:textId="77777777" w:rsidR="00C73F33" w:rsidRPr="005A7BEF" w:rsidRDefault="00C73F33" w:rsidP="005A7BEF">
            <w:pPr>
              <w:tabs>
                <w:tab w:val="center" w:pos="176"/>
                <w:tab w:val="center" w:pos="536"/>
              </w:tabs>
              <w:jc w:val="center"/>
              <w:rPr>
                <w:rFonts w:ascii="Arial" w:hAnsi="Arial" w:cs="Arial"/>
                <w:sz w:val="14"/>
                <w:szCs w:val="14"/>
              </w:rPr>
            </w:pPr>
          </w:p>
        </w:tc>
        <w:tc>
          <w:tcPr>
            <w:tcW w:w="500" w:type="pct"/>
            <w:vAlign w:val="center"/>
          </w:tcPr>
          <w:p w14:paraId="1934DBF4" w14:textId="77777777" w:rsidR="00C73F33" w:rsidRPr="005A7BEF" w:rsidRDefault="00C73F33" w:rsidP="005A7BEF">
            <w:pPr>
              <w:tabs>
                <w:tab w:val="center" w:pos="176"/>
                <w:tab w:val="center" w:pos="536"/>
              </w:tabs>
              <w:jc w:val="center"/>
              <w:rPr>
                <w:rFonts w:ascii="Arial" w:hAnsi="Arial" w:cs="Arial"/>
                <w:sz w:val="21"/>
              </w:rPr>
            </w:pPr>
          </w:p>
        </w:tc>
        <w:tc>
          <w:tcPr>
            <w:tcW w:w="499" w:type="pct"/>
            <w:gridSpan w:val="2"/>
            <w:vAlign w:val="center"/>
          </w:tcPr>
          <w:p w14:paraId="1BABAFDE" w14:textId="6443D450" w:rsidR="00C73F33" w:rsidRPr="005A7BEF" w:rsidRDefault="00C73F33" w:rsidP="005A7BEF">
            <w:pPr>
              <w:tabs>
                <w:tab w:val="center" w:pos="176"/>
                <w:tab w:val="center" w:pos="536"/>
              </w:tabs>
              <w:jc w:val="center"/>
              <w:rPr>
                <w:rFonts w:ascii="Arial" w:hAnsi="Arial" w:cs="Arial"/>
                <w:sz w:val="21"/>
              </w:rPr>
            </w:pPr>
          </w:p>
        </w:tc>
      </w:tr>
      <w:tr w:rsidR="00C73F33" w:rsidRPr="005A7BEF" w14:paraId="52944F19" w14:textId="77777777" w:rsidTr="008D4F63">
        <w:trPr>
          <w:trHeight w:hRule="exact" w:val="441"/>
        </w:trPr>
        <w:tc>
          <w:tcPr>
            <w:tcW w:w="160" w:type="pct"/>
            <w:vAlign w:val="center"/>
          </w:tcPr>
          <w:p w14:paraId="5B31DE2A" w14:textId="77777777" w:rsidR="00C73F33" w:rsidRPr="005A7BEF" w:rsidRDefault="00C73F33" w:rsidP="005A7BEF">
            <w:pPr>
              <w:jc w:val="center"/>
              <w:rPr>
                <w:rFonts w:ascii="Arial" w:hAnsi="Arial" w:cs="Arial"/>
                <w:sz w:val="20"/>
                <w:szCs w:val="20"/>
              </w:rPr>
            </w:pPr>
            <w:r w:rsidRPr="005A7BEF">
              <w:rPr>
                <w:rFonts w:ascii="Arial" w:hAnsi="Arial" w:cs="Arial"/>
                <w:sz w:val="20"/>
                <w:szCs w:val="20"/>
              </w:rPr>
              <w:t>E</w:t>
            </w:r>
          </w:p>
        </w:tc>
        <w:tc>
          <w:tcPr>
            <w:tcW w:w="1040" w:type="pct"/>
          </w:tcPr>
          <w:p w14:paraId="6857A316" w14:textId="77777777" w:rsidR="00C73F33" w:rsidRPr="005A7BEF" w:rsidRDefault="00C73F33" w:rsidP="005A7BEF">
            <w:pPr>
              <w:tabs>
                <w:tab w:val="center" w:pos="176"/>
                <w:tab w:val="center" w:pos="536"/>
              </w:tabs>
              <w:jc w:val="center"/>
              <w:rPr>
                <w:rFonts w:ascii="Arial" w:hAnsi="Arial" w:cs="Arial"/>
                <w:sz w:val="21"/>
              </w:rPr>
            </w:pPr>
          </w:p>
        </w:tc>
        <w:tc>
          <w:tcPr>
            <w:tcW w:w="1040" w:type="pct"/>
            <w:vAlign w:val="center"/>
          </w:tcPr>
          <w:p w14:paraId="3A284476" w14:textId="523C24AB" w:rsidR="00C73F33" w:rsidRPr="005A7BEF" w:rsidRDefault="00C73F33" w:rsidP="005A7BEF">
            <w:pPr>
              <w:tabs>
                <w:tab w:val="center" w:pos="176"/>
                <w:tab w:val="center" w:pos="536"/>
              </w:tabs>
              <w:jc w:val="center"/>
              <w:rPr>
                <w:rFonts w:ascii="Arial" w:hAnsi="Arial" w:cs="Arial"/>
                <w:sz w:val="21"/>
              </w:rPr>
            </w:pPr>
          </w:p>
        </w:tc>
        <w:tc>
          <w:tcPr>
            <w:tcW w:w="1096" w:type="pct"/>
            <w:vAlign w:val="center"/>
          </w:tcPr>
          <w:p w14:paraId="35D74121" w14:textId="77777777" w:rsidR="00C73F33" w:rsidRPr="005A7BEF" w:rsidRDefault="00C73F33" w:rsidP="005A7BEF">
            <w:pPr>
              <w:tabs>
                <w:tab w:val="center" w:pos="176"/>
                <w:tab w:val="center" w:pos="536"/>
              </w:tabs>
              <w:jc w:val="center"/>
              <w:rPr>
                <w:rFonts w:ascii="Arial" w:hAnsi="Arial" w:cs="Arial"/>
                <w:sz w:val="21"/>
              </w:rPr>
            </w:pPr>
          </w:p>
        </w:tc>
        <w:tc>
          <w:tcPr>
            <w:tcW w:w="665" w:type="pct"/>
            <w:vAlign w:val="center"/>
          </w:tcPr>
          <w:p w14:paraId="1DEA55CC" w14:textId="77777777" w:rsidR="00C73F33" w:rsidRPr="005A7BEF" w:rsidRDefault="00C73F33" w:rsidP="005A7BEF">
            <w:pPr>
              <w:tabs>
                <w:tab w:val="center" w:pos="176"/>
                <w:tab w:val="center" w:pos="536"/>
              </w:tabs>
              <w:jc w:val="center"/>
              <w:rPr>
                <w:rFonts w:ascii="Arial" w:hAnsi="Arial" w:cs="Arial"/>
                <w:sz w:val="14"/>
                <w:szCs w:val="14"/>
              </w:rPr>
            </w:pPr>
          </w:p>
        </w:tc>
        <w:tc>
          <w:tcPr>
            <w:tcW w:w="500" w:type="pct"/>
            <w:vAlign w:val="center"/>
          </w:tcPr>
          <w:p w14:paraId="007BD787" w14:textId="77777777" w:rsidR="00C73F33" w:rsidRPr="005A7BEF" w:rsidRDefault="00C73F33" w:rsidP="005A7BEF">
            <w:pPr>
              <w:tabs>
                <w:tab w:val="center" w:pos="176"/>
                <w:tab w:val="center" w:pos="536"/>
              </w:tabs>
              <w:jc w:val="center"/>
              <w:rPr>
                <w:rFonts w:ascii="Arial" w:hAnsi="Arial" w:cs="Arial"/>
                <w:sz w:val="21"/>
              </w:rPr>
            </w:pPr>
          </w:p>
          <w:p w14:paraId="0F1D5F1E" w14:textId="4EA89F11" w:rsidR="00C73F33" w:rsidRPr="005A7BEF" w:rsidRDefault="00C73F33" w:rsidP="005A7BEF">
            <w:pPr>
              <w:tabs>
                <w:tab w:val="center" w:pos="176"/>
                <w:tab w:val="center" w:pos="536"/>
              </w:tabs>
              <w:jc w:val="center"/>
              <w:rPr>
                <w:rFonts w:ascii="Arial" w:hAnsi="Arial" w:cs="Arial"/>
                <w:sz w:val="21"/>
              </w:rPr>
            </w:pPr>
          </w:p>
          <w:p w14:paraId="38FEFF3C" w14:textId="77777777" w:rsidR="00C73F33" w:rsidRPr="005A7BEF" w:rsidRDefault="00C73F33" w:rsidP="005A7BEF">
            <w:pPr>
              <w:tabs>
                <w:tab w:val="center" w:pos="176"/>
                <w:tab w:val="center" w:pos="536"/>
              </w:tabs>
              <w:jc w:val="center"/>
              <w:rPr>
                <w:rFonts w:ascii="Arial" w:hAnsi="Arial" w:cs="Arial"/>
                <w:sz w:val="21"/>
              </w:rPr>
            </w:pPr>
          </w:p>
        </w:tc>
        <w:tc>
          <w:tcPr>
            <w:tcW w:w="499" w:type="pct"/>
            <w:gridSpan w:val="2"/>
            <w:vAlign w:val="center"/>
          </w:tcPr>
          <w:p w14:paraId="6BE64663" w14:textId="77777777" w:rsidR="00C73F33" w:rsidRPr="005A7BEF" w:rsidRDefault="00C73F33" w:rsidP="005A7BEF">
            <w:pPr>
              <w:tabs>
                <w:tab w:val="center" w:pos="176"/>
                <w:tab w:val="center" w:pos="536"/>
              </w:tabs>
              <w:jc w:val="center"/>
              <w:rPr>
                <w:rFonts w:ascii="Arial" w:hAnsi="Arial" w:cs="Arial"/>
                <w:sz w:val="21"/>
              </w:rPr>
            </w:pPr>
          </w:p>
          <w:p w14:paraId="04C32D2C" w14:textId="77777777" w:rsidR="00C73F33" w:rsidRPr="005A7BEF" w:rsidRDefault="00C73F33" w:rsidP="005A7BEF">
            <w:pPr>
              <w:tabs>
                <w:tab w:val="center" w:pos="176"/>
                <w:tab w:val="center" w:pos="536"/>
              </w:tabs>
              <w:jc w:val="center"/>
              <w:rPr>
                <w:rFonts w:ascii="Arial" w:hAnsi="Arial" w:cs="Arial"/>
                <w:sz w:val="21"/>
              </w:rPr>
            </w:pPr>
          </w:p>
          <w:p w14:paraId="41EA3F89" w14:textId="7C2724FE" w:rsidR="00C73F33" w:rsidRPr="005A7BEF" w:rsidRDefault="00C73F33" w:rsidP="005A7BEF">
            <w:pPr>
              <w:tabs>
                <w:tab w:val="center" w:pos="176"/>
                <w:tab w:val="center" w:pos="536"/>
              </w:tabs>
              <w:jc w:val="center"/>
              <w:rPr>
                <w:rFonts w:ascii="Arial" w:hAnsi="Arial" w:cs="Arial"/>
                <w:sz w:val="21"/>
              </w:rPr>
            </w:pPr>
          </w:p>
        </w:tc>
      </w:tr>
    </w:tbl>
    <w:p w14:paraId="1EAB543E" w14:textId="77777777" w:rsidR="008230E4" w:rsidRPr="005A7BEF" w:rsidRDefault="008230E4" w:rsidP="005A7BEF">
      <w:pPr>
        <w:rPr>
          <w:rFonts w:ascii="Arial" w:hAnsi="Arial" w:cs="Arial"/>
          <w:sz w:val="21"/>
        </w:rPr>
      </w:pPr>
    </w:p>
    <w:p w14:paraId="06DC618B" w14:textId="135AFBEE" w:rsidR="001F0B50" w:rsidRDefault="001F0B50" w:rsidP="005A7BEF">
      <w:pPr>
        <w:rPr>
          <w:rFonts w:ascii="Arial" w:hAnsi="Arial" w:cs="Arial"/>
          <w:b/>
          <w:sz w:val="16"/>
          <w:szCs w:val="16"/>
        </w:rPr>
      </w:pPr>
    </w:p>
    <w:tbl>
      <w:tblPr>
        <w:tblW w:w="4324"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304"/>
        <w:gridCol w:w="2724"/>
        <w:gridCol w:w="2937"/>
        <w:gridCol w:w="1673"/>
        <w:gridCol w:w="1251"/>
        <w:gridCol w:w="1573"/>
        <w:gridCol w:w="2807"/>
        <w:gridCol w:w="35"/>
      </w:tblGrid>
      <w:tr w:rsidR="00CC1FB6" w:rsidRPr="005A7BEF" w14:paraId="7678FEDD" w14:textId="77777777" w:rsidTr="00CC1FB6">
        <w:trPr>
          <w:gridAfter w:val="1"/>
          <w:wAfter w:w="13" w:type="pct"/>
          <w:cantSplit/>
          <w:trHeight w:val="330"/>
        </w:trPr>
        <w:tc>
          <w:tcPr>
            <w:tcW w:w="114" w:type="pct"/>
            <w:vMerge w:val="restart"/>
          </w:tcPr>
          <w:p w14:paraId="7180D584" w14:textId="77777777" w:rsidR="00CC1FB6" w:rsidRPr="005A7BEF" w:rsidRDefault="00CC1FB6" w:rsidP="00303BED">
            <w:pPr>
              <w:jc w:val="center"/>
              <w:rPr>
                <w:rFonts w:ascii="Arial" w:hAnsi="Arial" w:cs="Arial"/>
                <w:sz w:val="16"/>
                <w:szCs w:val="16"/>
              </w:rPr>
            </w:pPr>
            <w:r w:rsidRPr="005A7BEF">
              <w:rPr>
                <w:rFonts w:ascii="Arial" w:hAnsi="Arial" w:cs="Arial"/>
                <w:sz w:val="16"/>
                <w:szCs w:val="16"/>
              </w:rPr>
              <w:t>Plot ID</w:t>
            </w:r>
          </w:p>
        </w:tc>
        <w:tc>
          <w:tcPr>
            <w:tcW w:w="3818" w:type="pct"/>
            <w:gridSpan w:val="5"/>
          </w:tcPr>
          <w:p w14:paraId="077C8E8C" w14:textId="256401EF" w:rsidR="00CC1FB6" w:rsidRDefault="00CC1FB6" w:rsidP="00C94F6B">
            <w:pPr>
              <w:jc w:val="center"/>
              <w:rPr>
                <w:rFonts w:ascii="Arial" w:hAnsi="Arial" w:cs="Arial"/>
                <w:sz w:val="16"/>
                <w:szCs w:val="16"/>
              </w:rPr>
            </w:pPr>
            <w:r>
              <w:rPr>
                <w:rFonts w:ascii="Arial" w:hAnsi="Arial" w:cs="Arial"/>
                <w:sz w:val="16"/>
                <w:szCs w:val="16"/>
              </w:rPr>
              <w:t>If M2 includes 4</w:t>
            </w:r>
          </w:p>
        </w:tc>
        <w:tc>
          <w:tcPr>
            <w:tcW w:w="1055" w:type="pct"/>
          </w:tcPr>
          <w:p w14:paraId="768C111A" w14:textId="22A9005D" w:rsidR="00CC1FB6" w:rsidRPr="005A7BEF" w:rsidRDefault="00C94F6B" w:rsidP="00C94F6B">
            <w:pPr>
              <w:tabs>
                <w:tab w:val="left" w:pos="2940"/>
              </w:tabs>
              <w:jc w:val="center"/>
              <w:rPr>
                <w:rFonts w:ascii="Arial" w:hAnsi="Arial" w:cs="Arial"/>
                <w:sz w:val="16"/>
                <w:szCs w:val="16"/>
              </w:rPr>
            </w:pPr>
            <w:r>
              <w:rPr>
                <w:rFonts w:ascii="Arial" w:hAnsi="Arial" w:cs="Arial"/>
                <w:sz w:val="16"/>
                <w:szCs w:val="16"/>
              </w:rPr>
              <w:t xml:space="preserve">If M2 includes </w:t>
            </w:r>
            <w:r w:rsidR="00FB41A9">
              <w:rPr>
                <w:rFonts w:ascii="Arial" w:hAnsi="Arial" w:cs="Arial"/>
                <w:sz w:val="16"/>
                <w:szCs w:val="16"/>
              </w:rPr>
              <w:t>3</w:t>
            </w:r>
          </w:p>
        </w:tc>
      </w:tr>
      <w:tr w:rsidR="00C94F6B" w:rsidRPr="005A7BEF" w14:paraId="21370847" w14:textId="28954E01" w:rsidTr="00CC1FB6">
        <w:trPr>
          <w:gridAfter w:val="1"/>
          <w:wAfter w:w="13" w:type="pct"/>
          <w:cantSplit/>
          <w:trHeight w:val="330"/>
        </w:trPr>
        <w:tc>
          <w:tcPr>
            <w:tcW w:w="114" w:type="pct"/>
            <w:vMerge/>
            <w:vAlign w:val="center"/>
          </w:tcPr>
          <w:p w14:paraId="1AD65E32" w14:textId="77777777" w:rsidR="00CC1FB6" w:rsidRPr="005A7BEF" w:rsidRDefault="00CC1FB6" w:rsidP="00303BED">
            <w:pPr>
              <w:jc w:val="center"/>
              <w:rPr>
                <w:rFonts w:ascii="Arial" w:hAnsi="Arial" w:cs="Arial"/>
                <w:sz w:val="16"/>
                <w:szCs w:val="16"/>
              </w:rPr>
            </w:pPr>
          </w:p>
        </w:tc>
        <w:tc>
          <w:tcPr>
            <w:tcW w:w="1024" w:type="pct"/>
            <w:vAlign w:val="center"/>
          </w:tcPr>
          <w:p w14:paraId="2CE86C06" w14:textId="65873D22" w:rsidR="00CC1FB6" w:rsidRPr="005A7BEF" w:rsidRDefault="00CC1FB6" w:rsidP="00303BED">
            <w:pPr>
              <w:jc w:val="center"/>
              <w:rPr>
                <w:rFonts w:ascii="Arial" w:hAnsi="Arial" w:cs="Arial"/>
                <w:sz w:val="16"/>
                <w:szCs w:val="16"/>
              </w:rPr>
            </w:pPr>
            <w:r>
              <w:rPr>
                <w:rFonts w:ascii="Arial" w:hAnsi="Arial" w:cs="Arial"/>
                <w:sz w:val="16"/>
                <w:szCs w:val="16"/>
              </w:rPr>
              <w:t>M190</w:t>
            </w:r>
          </w:p>
        </w:tc>
        <w:tc>
          <w:tcPr>
            <w:tcW w:w="1104" w:type="pct"/>
            <w:vAlign w:val="center"/>
          </w:tcPr>
          <w:p w14:paraId="6B84DD12" w14:textId="0590F71F" w:rsidR="00CC1FB6" w:rsidRPr="005A7BEF" w:rsidRDefault="00CC1FB6" w:rsidP="00303BED">
            <w:pPr>
              <w:jc w:val="center"/>
              <w:rPr>
                <w:rFonts w:ascii="Arial" w:hAnsi="Arial" w:cs="Arial"/>
                <w:sz w:val="16"/>
                <w:szCs w:val="16"/>
              </w:rPr>
            </w:pPr>
            <w:r>
              <w:rPr>
                <w:rFonts w:ascii="Arial" w:hAnsi="Arial" w:cs="Arial"/>
                <w:sz w:val="16"/>
                <w:szCs w:val="16"/>
              </w:rPr>
              <w:t>M191</w:t>
            </w:r>
          </w:p>
        </w:tc>
        <w:tc>
          <w:tcPr>
            <w:tcW w:w="629" w:type="pct"/>
            <w:vAlign w:val="center"/>
          </w:tcPr>
          <w:p w14:paraId="6321F2E6" w14:textId="0E550377" w:rsidR="00CC1FB6" w:rsidRPr="005A7BEF" w:rsidRDefault="00CC1FB6" w:rsidP="00303BED">
            <w:pPr>
              <w:jc w:val="center"/>
              <w:rPr>
                <w:rFonts w:ascii="Arial" w:hAnsi="Arial" w:cs="Arial"/>
                <w:sz w:val="16"/>
                <w:szCs w:val="16"/>
              </w:rPr>
            </w:pPr>
            <w:r>
              <w:rPr>
                <w:rFonts w:ascii="Arial" w:hAnsi="Arial" w:cs="Arial"/>
                <w:sz w:val="16"/>
                <w:szCs w:val="16"/>
              </w:rPr>
              <w:t>M192</w:t>
            </w:r>
          </w:p>
        </w:tc>
        <w:tc>
          <w:tcPr>
            <w:tcW w:w="470" w:type="pct"/>
            <w:vAlign w:val="center"/>
          </w:tcPr>
          <w:p w14:paraId="28704908" w14:textId="50754156" w:rsidR="00CC1FB6" w:rsidRPr="005A7BEF" w:rsidRDefault="00CC1FB6" w:rsidP="00303BED">
            <w:pPr>
              <w:jc w:val="center"/>
              <w:rPr>
                <w:rFonts w:ascii="Arial" w:hAnsi="Arial" w:cs="Arial"/>
                <w:sz w:val="16"/>
                <w:szCs w:val="16"/>
              </w:rPr>
            </w:pPr>
            <w:r>
              <w:rPr>
                <w:rFonts w:ascii="Arial" w:hAnsi="Arial" w:cs="Arial"/>
                <w:sz w:val="16"/>
                <w:szCs w:val="16"/>
              </w:rPr>
              <w:t>M194</w:t>
            </w:r>
          </w:p>
        </w:tc>
        <w:tc>
          <w:tcPr>
            <w:tcW w:w="591" w:type="pct"/>
          </w:tcPr>
          <w:p w14:paraId="02DE4CFD" w14:textId="3D71B0E8" w:rsidR="00CC1FB6" w:rsidRDefault="00CC1FB6" w:rsidP="00303BED">
            <w:pPr>
              <w:jc w:val="center"/>
              <w:rPr>
                <w:rFonts w:ascii="Arial" w:hAnsi="Arial" w:cs="Arial"/>
                <w:sz w:val="16"/>
                <w:szCs w:val="16"/>
              </w:rPr>
            </w:pPr>
            <w:r>
              <w:rPr>
                <w:rFonts w:ascii="Arial" w:hAnsi="Arial" w:cs="Arial"/>
                <w:sz w:val="16"/>
                <w:szCs w:val="16"/>
              </w:rPr>
              <w:t>M195</w:t>
            </w:r>
          </w:p>
        </w:tc>
        <w:tc>
          <w:tcPr>
            <w:tcW w:w="1055" w:type="pct"/>
          </w:tcPr>
          <w:p w14:paraId="253C4A79" w14:textId="72D44316" w:rsidR="00CC1FB6" w:rsidRDefault="00CC1FB6" w:rsidP="00303BED">
            <w:pPr>
              <w:jc w:val="center"/>
              <w:rPr>
                <w:rFonts w:ascii="Arial" w:hAnsi="Arial" w:cs="Arial"/>
                <w:sz w:val="16"/>
                <w:szCs w:val="16"/>
              </w:rPr>
            </w:pPr>
            <w:r>
              <w:rPr>
                <w:rFonts w:ascii="Arial" w:hAnsi="Arial" w:cs="Arial"/>
                <w:sz w:val="16"/>
                <w:szCs w:val="16"/>
              </w:rPr>
              <w:t>M196</w:t>
            </w:r>
          </w:p>
        </w:tc>
      </w:tr>
      <w:tr w:rsidR="00C94F6B" w:rsidRPr="005A7BEF" w14:paraId="1F9E6BAC" w14:textId="1501BF28" w:rsidTr="00CC1FB6">
        <w:trPr>
          <w:gridAfter w:val="1"/>
          <w:wAfter w:w="13" w:type="pct"/>
          <w:cantSplit/>
          <w:trHeight w:val="935"/>
        </w:trPr>
        <w:tc>
          <w:tcPr>
            <w:tcW w:w="114" w:type="pct"/>
            <w:vMerge/>
          </w:tcPr>
          <w:p w14:paraId="5745518D" w14:textId="77777777" w:rsidR="00CC1FB6" w:rsidRPr="005A7BEF" w:rsidRDefault="00CC1FB6" w:rsidP="00303BED">
            <w:pPr>
              <w:jc w:val="center"/>
              <w:rPr>
                <w:rFonts w:ascii="Arial" w:hAnsi="Arial" w:cs="Arial"/>
                <w:sz w:val="16"/>
                <w:szCs w:val="16"/>
              </w:rPr>
            </w:pPr>
          </w:p>
        </w:tc>
        <w:tc>
          <w:tcPr>
            <w:tcW w:w="1024" w:type="pct"/>
          </w:tcPr>
          <w:p w14:paraId="4AE0B471" w14:textId="77777777" w:rsidR="00CC1FB6" w:rsidRPr="003A23BB" w:rsidRDefault="00CC1FB6" w:rsidP="003A23BB">
            <w:pPr>
              <w:jc w:val="center"/>
              <w:rPr>
                <w:rFonts w:ascii="Arial" w:hAnsi="Arial" w:cs="Arial"/>
                <w:sz w:val="16"/>
                <w:szCs w:val="16"/>
              </w:rPr>
            </w:pPr>
            <w:r w:rsidRPr="003A23BB">
              <w:rPr>
                <w:rFonts w:ascii="Arial" w:hAnsi="Arial" w:cs="Arial"/>
                <w:sz w:val="16"/>
                <w:szCs w:val="16"/>
              </w:rPr>
              <w:t>How did [Name] pay the hired labor?</w:t>
            </w:r>
          </w:p>
          <w:p w14:paraId="297728B2" w14:textId="77777777" w:rsidR="00CC1FB6" w:rsidRPr="003A23BB" w:rsidRDefault="00CC1FB6" w:rsidP="003A23BB">
            <w:pPr>
              <w:jc w:val="center"/>
              <w:rPr>
                <w:rFonts w:ascii="Arial" w:hAnsi="Arial" w:cs="Arial"/>
                <w:sz w:val="16"/>
                <w:szCs w:val="16"/>
              </w:rPr>
            </w:pPr>
          </w:p>
          <w:p w14:paraId="5B610B34" w14:textId="77777777" w:rsidR="00CC1FB6" w:rsidRPr="003A23BB" w:rsidRDefault="00CC1FB6" w:rsidP="003A23BB">
            <w:pPr>
              <w:jc w:val="center"/>
              <w:rPr>
                <w:rFonts w:ascii="Arial" w:hAnsi="Arial" w:cs="Arial"/>
                <w:sz w:val="16"/>
                <w:szCs w:val="16"/>
              </w:rPr>
            </w:pPr>
            <w:r w:rsidRPr="003A23BB">
              <w:rPr>
                <w:rFonts w:ascii="Arial" w:hAnsi="Arial" w:cs="Arial"/>
                <w:sz w:val="16"/>
                <w:szCs w:val="16"/>
              </w:rPr>
              <w:t>.</w:t>
            </w:r>
          </w:p>
          <w:p w14:paraId="34F7C23A" w14:textId="487FC461" w:rsidR="00CC1FB6" w:rsidRPr="003A23BB" w:rsidRDefault="00CC1FB6" w:rsidP="003A23BB">
            <w:pPr>
              <w:jc w:val="center"/>
              <w:rPr>
                <w:rFonts w:ascii="Arial" w:hAnsi="Arial" w:cs="Arial"/>
                <w:sz w:val="16"/>
                <w:szCs w:val="16"/>
              </w:rPr>
            </w:pPr>
            <w:r w:rsidRPr="003A23BB">
              <w:rPr>
                <w:rFonts w:ascii="Arial" w:hAnsi="Arial" w:cs="Arial"/>
                <w:sz w:val="16"/>
                <w:szCs w:val="16"/>
              </w:rPr>
              <w:t>1 Cash (GH</w:t>
            </w:r>
            <w:r w:rsidR="007F674B">
              <w:rPr>
                <w:rFonts w:ascii="Arial" w:hAnsi="Arial" w:cs="Arial"/>
                <w:sz w:val="16"/>
                <w:szCs w:val="16"/>
              </w:rPr>
              <w:t>S</w:t>
            </w:r>
            <w:r w:rsidRPr="003A23BB">
              <w:rPr>
                <w:rFonts w:ascii="Arial" w:hAnsi="Arial" w:cs="Arial"/>
                <w:sz w:val="16"/>
                <w:szCs w:val="16"/>
              </w:rPr>
              <w:t>)</w:t>
            </w:r>
          </w:p>
          <w:p w14:paraId="1FE2F9F9" w14:textId="5E333D88" w:rsidR="00CC1FB6" w:rsidRPr="003A23BB" w:rsidRDefault="00CC1FB6" w:rsidP="003A23BB">
            <w:pPr>
              <w:jc w:val="center"/>
              <w:rPr>
                <w:rFonts w:ascii="Arial" w:hAnsi="Arial" w:cs="Arial"/>
                <w:sz w:val="16"/>
                <w:szCs w:val="16"/>
              </w:rPr>
            </w:pPr>
            <w:r w:rsidRPr="003A23BB">
              <w:rPr>
                <w:rFonts w:ascii="Arial" w:hAnsi="Arial" w:cs="Arial"/>
                <w:sz w:val="16"/>
                <w:szCs w:val="16"/>
              </w:rPr>
              <w:t xml:space="preserve">3 In Kind </w:t>
            </w:r>
            <w:r w:rsidR="007F674B">
              <w:rPr>
                <w:rFonts w:ascii="Arial" w:hAnsi="Arial" w:cs="Arial"/>
                <w:sz w:val="16"/>
                <w:szCs w:val="16"/>
              </w:rPr>
              <w:t>&gt;</w:t>
            </w:r>
            <w:r w:rsidRPr="003A23BB">
              <w:rPr>
                <w:rFonts w:ascii="Arial" w:hAnsi="Arial" w:cs="Arial"/>
                <w:sz w:val="16"/>
                <w:szCs w:val="16"/>
              </w:rPr>
              <w:t>&gt; M195</w:t>
            </w:r>
          </w:p>
          <w:p w14:paraId="619C8332" w14:textId="77777777" w:rsidR="00CC1FB6" w:rsidRPr="003A23BB" w:rsidRDefault="00CC1FB6" w:rsidP="003A23BB">
            <w:pPr>
              <w:jc w:val="center"/>
              <w:rPr>
                <w:rFonts w:ascii="Arial" w:hAnsi="Arial" w:cs="Arial"/>
                <w:sz w:val="16"/>
                <w:szCs w:val="16"/>
              </w:rPr>
            </w:pPr>
            <w:r w:rsidRPr="003A23BB">
              <w:rPr>
                <w:rFonts w:ascii="Arial" w:hAnsi="Arial" w:cs="Arial"/>
                <w:sz w:val="16"/>
                <w:szCs w:val="16"/>
              </w:rPr>
              <w:t>5. Both</w:t>
            </w:r>
          </w:p>
          <w:p w14:paraId="19566C2F" w14:textId="6ECC667E" w:rsidR="00CC1FB6" w:rsidRPr="005A7BEF" w:rsidRDefault="00CC1FB6">
            <w:pPr>
              <w:jc w:val="center"/>
              <w:rPr>
                <w:rFonts w:ascii="Arial" w:hAnsi="Arial" w:cs="Arial"/>
                <w:sz w:val="16"/>
                <w:szCs w:val="16"/>
              </w:rPr>
            </w:pPr>
            <w:r w:rsidRPr="003A23BB">
              <w:rPr>
                <w:rFonts w:ascii="Arial" w:hAnsi="Arial" w:cs="Arial"/>
                <w:sz w:val="16"/>
                <w:szCs w:val="16"/>
              </w:rPr>
              <w:t>-666 Other (</w:t>
            </w:r>
            <w:r w:rsidR="007F674B">
              <w:rPr>
                <w:rFonts w:ascii="Arial" w:hAnsi="Arial" w:cs="Arial"/>
                <w:sz w:val="16"/>
                <w:szCs w:val="16"/>
              </w:rPr>
              <w:t>please specify</w:t>
            </w:r>
            <w:r w:rsidRPr="003A23BB">
              <w:rPr>
                <w:rFonts w:ascii="Arial" w:hAnsi="Arial" w:cs="Arial"/>
                <w:sz w:val="16"/>
                <w:szCs w:val="16"/>
              </w:rPr>
              <w:t>)</w:t>
            </w:r>
          </w:p>
        </w:tc>
        <w:tc>
          <w:tcPr>
            <w:tcW w:w="1104" w:type="pct"/>
          </w:tcPr>
          <w:p w14:paraId="35EC7044" w14:textId="7EA8A3F0" w:rsidR="000A67D0" w:rsidRPr="008D4F63" w:rsidRDefault="000A67D0" w:rsidP="003A23BB">
            <w:pPr>
              <w:tabs>
                <w:tab w:val="left" w:pos="12510"/>
              </w:tabs>
              <w:jc w:val="center"/>
              <w:rPr>
                <w:rFonts w:ascii="Arial" w:hAnsi="Arial" w:cs="Arial"/>
                <w:i/>
                <w:sz w:val="18"/>
                <w:szCs w:val="18"/>
              </w:rPr>
            </w:pPr>
            <w:r w:rsidRPr="008D4F63">
              <w:rPr>
                <w:rFonts w:ascii="Arial" w:hAnsi="Arial" w:cs="Arial"/>
                <w:i/>
                <w:sz w:val="18"/>
                <w:szCs w:val="18"/>
              </w:rPr>
              <w:t>If male hired laborers reported</w:t>
            </w:r>
          </w:p>
          <w:p w14:paraId="5EFFF26A" w14:textId="77777777" w:rsidR="00CC1FB6" w:rsidRPr="005A7BEF" w:rsidRDefault="00CC1FB6" w:rsidP="003A23BB">
            <w:pPr>
              <w:tabs>
                <w:tab w:val="left" w:pos="12510"/>
              </w:tabs>
              <w:jc w:val="center"/>
              <w:rPr>
                <w:rFonts w:ascii="Arial" w:hAnsi="Arial" w:cs="Arial"/>
                <w:sz w:val="18"/>
                <w:szCs w:val="18"/>
              </w:rPr>
            </w:pPr>
          </w:p>
          <w:p w14:paraId="1C03BB54" w14:textId="77777777" w:rsidR="00CC1FB6" w:rsidRPr="005A7BEF" w:rsidRDefault="00CC1FB6" w:rsidP="003A23BB">
            <w:pPr>
              <w:tabs>
                <w:tab w:val="left" w:pos="12510"/>
              </w:tabs>
              <w:jc w:val="center"/>
              <w:rPr>
                <w:rFonts w:ascii="Arial" w:hAnsi="Arial" w:cs="Arial"/>
                <w:sz w:val="18"/>
                <w:szCs w:val="18"/>
              </w:rPr>
            </w:pPr>
            <w:r w:rsidRPr="005A7BEF">
              <w:rPr>
                <w:rFonts w:ascii="Arial" w:hAnsi="Arial" w:cs="Arial"/>
                <w:sz w:val="18"/>
                <w:szCs w:val="18"/>
              </w:rPr>
              <w:t xml:space="preserve">How much on average did </w:t>
            </w:r>
            <w:r>
              <w:rPr>
                <w:rFonts w:ascii="Arial" w:hAnsi="Arial" w:cs="Arial"/>
                <w:sz w:val="18"/>
                <w:szCs w:val="18"/>
              </w:rPr>
              <w:t xml:space="preserve">[Name] </w:t>
            </w:r>
            <w:r w:rsidRPr="005A7BEF">
              <w:rPr>
                <w:rFonts w:ascii="Arial" w:hAnsi="Arial" w:cs="Arial"/>
                <w:sz w:val="18"/>
                <w:szCs w:val="18"/>
              </w:rPr>
              <w:t xml:space="preserve">pay </w:t>
            </w:r>
            <w:r w:rsidRPr="008D4F63">
              <w:rPr>
                <w:rFonts w:ascii="Arial" w:hAnsi="Arial" w:cs="Arial"/>
                <w:sz w:val="18"/>
                <w:szCs w:val="18"/>
                <w:u w:val="single"/>
              </w:rPr>
              <w:t>each man</w:t>
            </w:r>
            <w:r w:rsidRPr="005A7BEF">
              <w:rPr>
                <w:rFonts w:ascii="Arial" w:hAnsi="Arial" w:cs="Arial"/>
                <w:sz w:val="18"/>
                <w:szCs w:val="18"/>
              </w:rPr>
              <w:t xml:space="preserve"> as hired labor during the last farming season</w:t>
            </w:r>
            <w:r>
              <w:rPr>
                <w:rFonts w:ascii="Arial" w:hAnsi="Arial" w:cs="Arial"/>
                <w:sz w:val="18"/>
                <w:szCs w:val="18"/>
              </w:rPr>
              <w:t xml:space="preserve"> (2017)</w:t>
            </w:r>
            <w:r w:rsidRPr="005A7BEF">
              <w:rPr>
                <w:rFonts w:ascii="Arial" w:hAnsi="Arial" w:cs="Arial"/>
                <w:sz w:val="18"/>
                <w:szCs w:val="18"/>
              </w:rPr>
              <w:t>?</w:t>
            </w:r>
          </w:p>
          <w:p w14:paraId="563651CB" w14:textId="77777777" w:rsidR="00CC1FB6" w:rsidRDefault="00CC1FB6" w:rsidP="003A23BB">
            <w:pPr>
              <w:tabs>
                <w:tab w:val="left" w:pos="12510"/>
              </w:tabs>
              <w:jc w:val="center"/>
              <w:rPr>
                <w:rFonts w:ascii="Arial" w:hAnsi="Arial" w:cs="Arial"/>
                <w:sz w:val="18"/>
                <w:szCs w:val="18"/>
              </w:rPr>
            </w:pPr>
          </w:p>
          <w:p w14:paraId="7CECAF23" w14:textId="77777777" w:rsidR="00CC1FB6" w:rsidRPr="004B0E0C" w:rsidRDefault="00CC1FB6" w:rsidP="003A23BB">
            <w:pPr>
              <w:tabs>
                <w:tab w:val="left" w:pos="12510"/>
              </w:tabs>
              <w:jc w:val="center"/>
              <w:rPr>
                <w:rFonts w:ascii="Arial" w:hAnsi="Arial" w:cs="Arial"/>
                <w:i/>
                <w:sz w:val="18"/>
                <w:szCs w:val="18"/>
              </w:rPr>
            </w:pPr>
            <w:r w:rsidRPr="004B0E0C">
              <w:rPr>
                <w:rFonts w:ascii="Arial" w:hAnsi="Arial" w:cs="Arial"/>
                <w:i/>
                <w:sz w:val="18"/>
                <w:szCs w:val="18"/>
              </w:rPr>
              <w:t>Indicate amount as a decimal value (in Ghana cedis and pesewas)</w:t>
            </w:r>
          </w:p>
          <w:p w14:paraId="1F07BC1E" w14:textId="77777777" w:rsidR="00CC1FB6" w:rsidRDefault="00CC1FB6" w:rsidP="003A23BB">
            <w:pPr>
              <w:tabs>
                <w:tab w:val="left" w:pos="12510"/>
              </w:tabs>
              <w:jc w:val="center"/>
              <w:rPr>
                <w:rFonts w:ascii="Arial" w:hAnsi="Arial" w:cs="Arial"/>
                <w:i/>
                <w:sz w:val="18"/>
                <w:szCs w:val="18"/>
              </w:rPr>
            </w:pPr>
            <w:r w:rsidRPr="004B0E0C">
              <w:rPr>
                <w:rFonts w:ascii="Arial" w:hAnsi="Arial" w:cs="Arial"/>
                <w:i/>
                <w:sz w:val="18"/>
                <w:szCs w:val="18"/>
              </w:rPr>
              <w:t>For example, enter 2.50 for 2 Ghana cedis and 50 pesewas.</w:t>
            </w:r>
            <w:r w:rsidRPr="004B0E0C" w:rsidDel="00CE12E4">
              <w:rPr>
                <w:rFonts w:ascii="Arial" w:hAnsi="Arial" w:cs="Arial"/>
                <w:i/>
                <w:sz w:val="18"/>
                <w:szCs w:val="18"/>
              </w:rPr>
              <w:t xml:space="preserve"> </w:t>
            </w:r>
          </w:p>
          <w:p w14:paraId="06C87BAE" w14:textId="77777777" w:rsidR="00CC1FB6" w:rsidRDefault="00CC1FB6" w:rsidP="003A23BB">
            <w:pPr>
              <w:tabs>
                <w:tab w:val="left" w:pos="12510"/>
              </w:tabs>
              <w:jc w:val="center"/>
              <w:rPr>
                <w:rFonts w:ascii="Arial" w:hAnsi="Arial" w:cs="Arial"/>
                <w:sz w:val="18"/>
                <w:szCs w:val="18"/>
              </w:rPr>
            </w:pPr>
          </w:p>
          <w:p w14:paraId="23811860" w14:textId="543D7F34" w:rsidR="00CC1FB6" w:rsidRPr="005A7BEF" w:rsidRDefault="00CC1FB6" w:rsidP="003A23BB">
            <w:pPr>
              <w:jc w:val="center"/>
              <w:rPr>
                <w:rFonts w:ascii="Arial" w:hAnsi="Arial" w:cs="Arial"/>
                <w:sz w:val="16"/>
                <w:szCs w:val="16"/>
              </w:rPr>
            </w:pPr>
            <w:r>
              <w:rPr>
                <w:rFonts w:ascii="Arial" w:hAnsi="Arial" w:cs="Arial"/>
                <w:sz w:val="18"/>
                <w:szCs w:val="18"/>
              </w:rPr>
              <w:tab/>
            </w:r>
          </w:p>
        </w:tc>
        <w:tc>
          <w:tcPr>
            <w:tcW w:w="629" w:type="pct"/>
          </w:tcPr>
          <w:p w14:paraId="417A3510" w14:textId="23027810" w:rsidR="000A67D0" w:rsidRPr="008D4F63" w:rsidRDefault="000A67D0" w:rsidP="000A67D0">
            <w:pPr>
              <w:tabs>
                <w:tab w:val="left" w:pos="12510"/>
              </w:tabs>
              <w:jc w:val="center"/>
              <w:rPr>
                <w:rFonts w:ascii="Arial" w:hAnsi="Arial" w:cs="Arial"/>
                <w:i/>
                <w:sz w:val="18"/>
                <w:szCs w:val="18"/>
              </w:rPr>
            </w:pPr>
            <w:r w:rsidRPr="008D4F63">
              <w:rPr>
                <w:rFonts w:ascii="Arial" w:hAnsi="Arial" w:cs="Arial"/>
                <w:i/>
                <w:sz w:val="18"/>
                <w:szCs w:val="18"/>
              </w:rPr>
              <w:t xml:space="preserve">If </w:t>
            </w:r>
            <w:r w:rsidR="00D534B0">
              <w:rPr>
                <w:rFonts w:ascii="Arial" w:hAnsi="Arial" w:cs="Arial"/>
                <w:i/>
                <w:sz w:val="18"/>
                <w:szCs w:val="18"/>
              </w:rPr>
              <w:t>fe</w:t>
            </w:r>
            <w:r w:rsidRPr="008D4F63">
              <w:rPr>
                <w:rFonts w:ascii="Arial" w:hAnsi="Arial" w:cs="Arial"/>
                <w:i/>
                <w:sz w:val="18"/>
                <w:szCs w:val="18"/>
              </w:rPr>
              <w:t>male hired laborers reported</w:t>
            </w:r>
          </w:p>
          <w:p w14:paraId="2DD8E04F" w14:textId="77777777" w:rsidR="00CC1FB6" w:rsidRPr="005A7BEF" w:rsidRDefault="00CC1FB6" w:rsidP="00F85936">
            <w:pPr>
              <w:tabs>
                <w:tab w:val="left" w:pos="12510"/>
              </w:tabs>
              <w:jc w:val="center"/>
              <w:rPr>
                <w:rFonts w:ascii="Arial" w:hAnsi="Arial" w:cs="Arial"/>
                <w:sz w:val="18"/>
                <w:szCs w:val="18"/>
              </w:rPr>
            </w:pPr>
          </w:p>
          <w:p w14:paraId="742207FE" w14:textId="5279CA16" w:rsidR="00CC1FB6" w:rsidRPr="005A7BEF" w:rsidRDefault="00CC1FB6" w:rsidP="00F85936">
            <w:pPr>
              <w:tabs>
                <w:tab w:val="left" w:pos="12510"/>
              </w:tabs>
              <w:jc w:val="center"/>
              <w:rPr>
                <w:rFonts w:ascii="Arial" w:hAnsi="Arial" w:cs="Arial"/>
                <w:sz w:val="18"/>
                <w:szCs w:val="18"/>
              </w:rPr>
            </w:pPr>
            <w:r w:rsidRPr="005A7BEF">
              <w:rPr>
                <w:rFonts w:ascii="Arial" w:hAnsi="Arial" w:cs="Arial"/>
                <w:sz w:val="18"/>
                <w:szCs w:val="18"/>
              </w:rPr>
              <w:t xml:space="preserve">How much on average did </w:t>
            </w:r>
            <w:r>
              <w:rPr>
                <w:rFonts w:ascii="Arial" w:hAnsi="Arial" w:cs="Arial"/>
                <w:sz w:val="18"/>
                <w:szCs w:val="18"/>
              </w:rPr>
              <w:t xml:space="preserve">[Name] </w:t>
            </w:r>
            <w:r w:rsidRPr="005A7BEF">
              <w:rPr>
                <w:rFonts w:ascii="Arial" w:hAnsi="Arial" w:cs="Arial"/>
                <w:sz w:val="18"/>
                <w:szCs w:val="18"/>
              </w:rPr>
              <w:t xml:space="preserve">pay </w:t>
            </w:r>
            <w:r w:rsidRPr="008D4F63">
              <w:rPr>
                <w:rFonts w:ascii="Arial" w:hAnsi="Arial" w:cs="Arial"/>
                <w:sz w:val="18"/>
                <w:szCs w:val="18"/>
                <w:u w:val="single"/>
              </w:rPr>
              <w:t xml:space="preserve">each woman </w:t>
            </w:r>
            <w:r w:rsidRPr="005A7BEF">
              <w:rPr>
                <w:rFonts w:ascii="Arial" w:hAnsi="Arial" w:cs="Arial"/>
                <w:sz w:val="18"/>
                <w:szCs w:val="18"/>
              </w:rPr>
              <w:t>as hired labor during the last farming season</w:t>
            </w:r>
            <w:r>
              <w:rPr>
                <w:rFonts w:ascii="Arial" w:hAnsi="Arial" w:cs="Arial"/>
                <w:sz w:val="18"/>
                <w:szCs w:val="18"/>
              </w:rPr>
              <w:t xml:space="preserve"> (2017)</w:t>
            </w:r>
            <w:r w:rsidRPr="005A7BEF">
              <w:rPr>
                <w:rFonts w:ascii="Arial" w:hAnsi="Arial" w:cs="Arial"/>
                <w:sz w:val="18"/>
                <w:szCs w:val="18"/>
              </w:rPr>
              <w:t>?</w:t>
            </w:r>
          </w:p>
          <w:p w14:paraId="58999E8C" w14:textId="77777777" w:rsidR="00CC1FB6" w:rsidRDefault="00CC1FB6" w:rsidP="00F85936">
            <w:pPr>
              <w:tabs>
                <w:tab w:val="left" w:pos="12510"/>
              </w:tabs>
              <w:jc w:val="center"/>
              <w:rPr>
                <w:rFonts w:ascii="Arial" w:hAnsi="Arial" w:cs="Arial"/>
                <w:sz w:val="18"/>
                <w:szCs w:val="18"/>
              </w:rPr>
            </w:pPr>
          </w:p>
          <w:p w14:paraId="186443B1" w14:textId="77777777" w:rsidR="00CC1FB6" w:rsidRPr="004B0E0C" w:rsidRDefault="00CC1FB6" w:rsidP="00F85936">
            <w:pPr>
              <w:tabs>
                <w:tab w:val="left" w:pos="12510"/>
              </w:tabs>
              <w:jc w:val="center"/>
              <w:rPr>
                <w:rFonts w:ascii="Arial" w:hAnsi="Arial" w:cs="Arial"/>
                <w:i/>
                <w:sz w:val="18"/>
                <w:szCs w:val="18"/>
              </w:rPr>
            </w:pPr>
            <w:r w:rsidRPr="004B0E0C">
              <w:rPr>
                <w:rFonts w:ascii="Arial" w:hAnsi="Arial" w:cs="Arial"/>
                <w:i/>
                <w:sz w:val="18"/>
                <w:szCs w:val="18"/>
              </w:rPr>
              <w:t>Indicate amount as a decimal value (in Ghana cedis and pesewas)</w:t>
            </w:r>
          </w:p>
          <w:p w14:paraId="2A90D16D" w14:textId="7EC6BE65" w:rsidR="00CC1FB6" w:rsidRPr="005A7BEF" w:rsidRDefault="00CC1FB6" w:rsidP="008D4F63">
            <w:pPr>
              <w:tabs>
                <w:tab w:val="left" w:pos="12510"/>
              </w:tabs>
              <w:jc w:val="center"/>
              <w:rPr>
                <w:rFonts w:ascii="Arial" w:hAnsi="Arial" w:cs="Arial"/>
                <w:sz w:val="16"/>
                <w:szCs w:val="16"/>
              </w:rPr>
            </w:pPr>
            <w:r w:rsidRPr="004B0E0C">
              <w:rPr>
                <w:rFonts w:ascii="Arial" w:hAnsi="Arial" w:cs="Arial"/>
                <w:i/>
                <w:sz w:val="18"/>
                <w:szCs w:val="18"/>
              </w:rPr>
              <w:t>For example, enter 2.50 for 2 Ghana cedis and 50 pesewas.</w:t>
            </w:r>
            <w:r w:rsidRPr="004B0E0C" w:rsidDel="00CE12E4">
              <w:rPr>
                <w:rFonts w:ascii="Arial" w:hAnsi="Arial" w:cs="Arial"/>
                <w:i/>
                <w:sz w:val="18"/>
                <w:szCs w:val="18"/>
              </w:rPr>
              <w:t xml:space="preserve"> </w:t>
            </w:r>
          </w:p>
        </w:tc>
        <w:tc>
          <w:tcPr>
            <w:tcW w:w="470" w:type="pct"/>
          </w:tcPr>
          <w:p w14:paraId="03F83087" w14:textId="77777777" w:rsidR="00CC1FB6" w:rsidRDefault="00CC1FB6" w:rsidP="008D4F63">
            <w:pPr>
              <w:tabs>
                <w:tab w:val="left" w:pos="12510"/>
              </w:tabs>
              <w:rPr>
                <w:rFonts w:ascii="Arial" w:hAnsi="Arial" w:cs="Arial"/>
                <w:sz w:val="16"/>
                <w:szCs w:val="16"/>
              </w:rPr>
            </w:pPr>
          </w:p>
          <w:p w14:paraId="2949ED35" w14:textId="77777777" w:rsidR="00CC1FB6" w:rsidRDefault="00CC1FB6" w:rsidP="00303BED">
            <w:pPr>
              <w:jc w:val="center"/>
              <w:rPr>
                <w:rFonts w:ascii="Arial" w:hAnsi="Arial" w:cs="Arial"/>
                <w:sz w:val="16"/>
                <w:szCs w:val="16"/>
              </w:rPr>
            </w:pPr>
            <w:r>
              <w:rPr>
                <w:rFonts w:ascii="Arial" w:hAnsi="Arial" w:cs="Arial"/>
                <w:sz w:val="16"/>
                <w:szCs w:val="16"/>
              </w:rPr>
              <w:t>Does [Name] pay those amounts per day or per acre?</w:t>
            </w:r>
          </w:p>
          <w:p w14:paraId="4295593B" w14:textId="77777777" w:rsidR="00CC1FB6" w:rsidRDefault="00CC1FB6" w:rsidP="001403DE">
            <w:pPr>
              <w:rPr>
                <w:rFonts w:ascii="Arial" w:hAnsi="Arial" w:cs="Arial"/>
                <w:sz w:val="16"/>
                <w:szCs w:val="16"/>
              </w:rPr>
            </w:pPr>
          </w:p>
          <w:p w14:paraId="6A764ECA" w14:textId="7E815CFB" w:rsidR="00CC1FB6" w:rsidRDefault="00CC1FB6" w:rsidP="001403DE">
            <w:pPr>
              <w:rPr>
                <w:rFonts w:ascii="Arial" w:hAnsi="Arial" w:cs="Arial"/>
                <w:sz w:val="16"/>
                <w:szCs w:val="16"/>
              </w:rPr>
            </w:pPr>
            <w:r>
              <w:rPr>
                <w:rFonts w:ascii="Arial" w:hAnsi="Arial" w:cs="Arial"/>
                <w:sz w:val="16"/>
                <w:szCs w:val="16"/>
              </w:rPr>
              <w:t>1 Per day</w:t>
            </w:r>
          </w:p>
          <w:p w14:paraId="2853D233" w14:textId="77777777" w:rsidR="00CC1FB6" w:rsidRDefault="00CC1FB6" w:rsidP="001403DE">
            <w:pPr>
              <w:rPr>
                <w:rFonts w:ascii="Arial" w:hAnsi="Arial" w:cs="Arial"/>
                <w:sz w:val="16"/>
                <w:szCs w:val="16"/>
              </w:rPr>
            </w:pPr>
            <w:r>
              <w:rPr>
                <w:rFonts w:ascii="Arial" w:hAnsi="Arial" w:cs="Arial"/>
                <w:sz w:val="16"/>
                <w:szCs w:val="16"/>
              </w:rPr>
              <w:t>2 Per week</w:t>
            </w:r>
          </w:p>
          <w:p w14:paraId="34D62C57" w14:textId="77777777" w:rsidR="00CC1FB6" w:rsidRDefault="00CC1FB6" w:rsidP="001403DE">
            <w:pPr>
              <w:rPr>
                <w:rFonts w:ascii="Arial" w:hAnsi="Arial" w:cs="Arial"/>
                <w:sz w:val="16"/>
                <w:szCs w:val="16"/>
              </w:rPr>
            </w:pPr>
            <w:r>
              <w:rPr>
                <w:rFonts w:ascii="Arial" w:hAnsi="Arial" w:cs="Arial"/>
                <w:sz w:val="16"/>
                <w:szCs w:val="16"/>
              </w:rPr>
              <w:t>3 Per month</w:t>
            </w:r>
          </w:p>
          <w:p w14:paraId="7D744BD5" w14:textId="77777777" w:rsidR="00CC1FB6" w:rsidRDefault="00CC1FB6" w:rsidP="001403DE">
            <w:pPr>
              <w:rPr>
                <w:rFonts w:ascii="Arial" w:hAnsi="Arial" w:cs="Arial"/>
                <w:sz w:val="16"/>
                <w:szCs w:val="16"/>
              </w:rPr>
            </w:pPr>
            <w:r>
              <w:rPr>
                <w:rFonts w:ascii="Arial" w:hAnsi="Arial" w:cs="Arial"/>
                <w:sz w:val="16"/>
                <w:szCs w:val="16"/>
              </w:rPr>
              <w:t>4 Per plot</w:t>
            </w:r>
          </w:p>
          <w:p w14:paraId="680FD1C9" w14:textId="77777777" w:rsidR="00CC1FB6" w:rsidRDefault="00CC1FB6" w:rsidP="001403DE">
            <w:pPr>
              <w:rPr>
                <w:rFonts w:ascii="Arial" w:hAnsi="Arial" w:cs="Arial"/>
                <w:sz w:val="16"/>
                <w:szCs w:val="16"/>
              </w:rPr>
            </w:pPr>
            <w:r>
              <w:rPr>
                <w:rFonts w:ascii="Arial" w:hAnsi="Arial" w:cs="Arial"/>
                <w:sz w:val="16"/>
                <w:szCs w:val="16"/>
              </w:rPr>
              <w:t>5 Per acre</w:t>
            </w:r>
          </w:p>
          <w:p w14:paraId="75635A75" w14:textId="77777777" w:rsidR="00CC1FB6" w:rsidRDefault="00CC1FB6" w:rsidP="001403DE">
            <w:pPr>
              <w:rPr>
                <w:rFonts w:ascii="Arial" w:hAnsi="Arial" w:cs="Arial"/>
                <w:sz w:val="16"/>
                <w:szCs w:val="16"/>
              </w:rPr>
            </w:pPr>
            <w:r>
              <w:rPr>
                <w:rFonts w:ascii="Arial" w:hAnsi="Arial" w:cs="Arial"/>
                <w:sz w:val="16"/>
                <w:szCs w:val="16"/>
              </w:rPr>
              <w:t>6 Per pole</w:t>
            </w:r>
          </w:p>
          <w:p w14:paraId="4C619289" w14:textId="77777777" w:rsidR="00CC1FB6" w:rsidRDefault="00CC1FB6" w:rsidP="001403DE">
            <w:pPr>
              <w:rPr>
                <w:rFonts w:ascii="Arial" w:hAnsi="Arial" w:cs="Arial"/>
                <w:sz w:val="16"/>
                <w:szCs w:val="16"/>
              </w:rPr>
            </w:pPr>
            <w:r>
              <w:rPr>
                <w:rFonts w:ascii="Arial" w:hAnsi="Arial" w:cs="Arial"/>
                <w:sz w:val="16"/>
                <w:szCs w:val="16"/>
              </w:rPr>
              <w:t>7 Per rope</w:t>
            </w:r>
          </w:p>
          <w:p w14:paraId="10BEFF11" w14:textId="4D0A0558" w:rsidR="00CC1FB6" w:rsidRPr="001403DE" w:rsidRDefault="00CC1FB6" w:rsidP="001403DE">
            <w:pPr>
              <w:rPr>
                <w:rFonts w:ascii="Arial" w:hAnsi="Arial" w:cs="Arial"/>
                <w:sz w:val="16"/>
                <w:szCs w:val="16"/>
              </w:rPr>
            </w:pPr>
            <w:r>
              <w:rPr>
                <w:rFonts w:ascii="Arial" w:hAnsi="Arial" w:cs="Arial"/>
                <w:sz w:val="16"/>
                <w:szCs w:val="16"/>
              </w:rPr>
              <w:t>-666 Other (specify)</w:t>
            </w:r>
          </w:p>
        </w:tc>
        <w:tc>
          <w:tcPr>
            <w:tcW w:w="591" w:type="pct"/>
          </w:tcPr>
          <w:p w14:paraId="722C0400" w14:textId="77777777" w:rsidR="00CC1FB6" w:rsidRDefault="00CC1FB6">
            <w:pPr>
              <w:tabs>
                <w:tab w:val="left" w:pos="12510"/>
              </w:tabs>
              <w:jc w:val="center"/>
              <w:rPr>
                <w:rFonts w:ascii="Arial" w:hAnsi="Arial" w:cs="Arial"/>
                <w:sz w:val="18"/>
                <w:szCs w:val="18"/>
              </w:rPr>
            </w:pPr>
          </w:p>
          <w:p w14:paraId="7F0F18AD" w14:textId="0A9E080E" w:rsidR="00CC1FB6" w:rsidRPr="001403DE" w:rsidRDefault="00C94F6B">
            <w:pPr>
              <w:tabs>
                <w:tab w:val="left" w:pos="12510"/>
              </w:tabs>
              <w:jc w:val="center"/>
              <w:rPr>
                <w:rFonts w:ascii="Arial" w:hAnsi="Arial" w:cs="Arial"/>
                <w:sz w:val="18"/>
                <w:szCs w:val="18"/>
              </w:rPr>
            </w:pPr>
            <w:r w:rsidRPr="00C94F6B">
              <w:rPr>
                <w:rFonts w:ascii="Arial" w:hAnsi="Arial" w:cs="Arial"/>
                <w:sz w:val="18"/>
                <w:szCs w:val="18"/>
              </w:rPr>
              <w:t xml:space="preserve">What did </w:t>
            </w:r>
            <w:r w:rsidR="000A67D0">
              <w:rPr>
                <w:rFonts w:ascii="Arial" w:hAnsi="Arial" w:cs="Arial"/>
                <w:sz w:val="18"/>
                <w:szCs w:val="18"/>
              </w:rPr>
              <w:t xml:space="preserve">[Name] </w:t>
            </w:r>
            <w:r w:rsidRPr="00C94F6B">
              <w:rPr>
                <w:rFonts w:ascii="Arial" w:hAnsi="Arial" w:cs="Arial"/>
                <w:sz w:val="18"/>
                <w:szCs w:val="18"/>
              </w:rPr>
              <w:t>use to pay in kind (does not include meals)?</w:t>
            </w:r>
          </w:p>
        </w:tc>
        <w:tc>
          <w:tcPr>
            <w:tcW w:w="1055" w:type="pct"/>
          </w:tcPr>
          <w:p w14:paraId="0298BB27" w14:textId="77777777" w:rsidR="00CC1FB6" w:rsidRDefault="00CC1FB6" w:rsidP="00F85936">
            <w:pPr>
              <w:tabs>
                <w:tab w:val="left" w:pos="12510"/>
              </w:tabs>
              <w:jc w:val="center"/>
              <w:rPr>
                <w:rFonts w:ascii="Arial" w:hAnsi="Arial" w:cs="Arial"/>
                <w:sz w:val="18"/>
                <w:szCs w:val="18"/>
              </w:rPr>
            </w:pPr>
            <w:r w:rsidRPr="004B0E0C">
              <w:rPr>
                <w:rFonts w:ascii="Arial" w:hAnsi="Arial" w:cs="Arial"/>
                <w:sz w:val="18"/>
                <w:szCs w:val="18"/>
              </w:rPr>
              <w:t xml:space="preserve">When </w:t>
            </w:r>
            <w:r>
              <w:rPr>
                <w:rFonts w:ascii="Arial" w:hAnsi="Arial" w:cs="Arial"/>
                <w:sz w:val="18"/>
                <w:szCs w:val="18"/>
              </w:rPr>
              <w:t>[Name]</w:t>
            </w:r>
            <w:r w:rsidRPr="004B0E0C">
              <w:rPr>
                <w:rFonts w:ascii="Arial" w:hAnsi="Arial" w:cs="Arial"/>
                <w:sz w:val="18"/>
                <w:szCs w:val="18"/>
              </w:rPr>
              <w:t xml:space="preserve"> has communal laborers working on </w:t>
            </w:r>
            <w:r>
              <w:rPr>
                <w:rFonts w:ascii="Arial" w:hAnsi="Arial" w:cs="Arial"/>
                <w:sz w:val="18"/>
                <w:szCs w:val="18"/>
              </w:rPr>
              <w:t>[Name]</w:t>
            </w:r>
            <w:r w:rsidRPr="004B0E0C">
              <w:rPr>
                <w:rFonts w:ascii="Arial" w:hAnsi="Arial" w:cs="Arial"/>
                <w:sz w:val="18"/>
                <w:szCs w:val="18"/>
              </w:rPr>
              <w:t>'s plots, do(es) he/she/you provide them food?</w:t>
            </w:r>
          </w:p>
          <w:p w14:paraId="7DD7E534" w14:textId="77777777" w:rsidR="004E7948" w:rsidRDefault="004E7948" w:rsidP="008D4F63">
            <w:pPr>
              <w:tabs>
                <w:tab w:val="left" w:pos="12510"/>
              </w:tabs>
              <w:rPr>
                <w:rFonts w:ascii="Arial" w:hAnsi="Arial" w:cs="Arial"/>
                <w:sz w:val="18"/>
                <w:szCs w:val="18"/>
              </w:rPr>
            </w:pPr>
          </w:p>
          <w:p w14:paraId="577C78D9" w14:textId="77777777" w:rsidR="004E7948" w:rsidRDefault="004E7948" w:rsidP="008D4F63">
            <w:pPr>
              <w:tabs>
                <w:tab w:val="left" w:pos="12510"/>
              </w:tabs>
              <w:rPr>
                <w:rFonts w:ascii="Arial" w:hAnsi="Arial" w:cs="Arial"/>
                <w:sz w:val="18"/>
                <w:szCs w:val="18"/>
              </w:rPr>
            </w:pPr>
            <w:r>
              <w:rPr>
                <w:rFonts w:ascii="Arial" w:hAnsi="Arial" w:cs="Arial"/>
                <w:sz w:val="18"/>
                <w:szCs w:val="18"/>
              </w:rPr>
              <w:t>1-Yes</w:t>
            </w:r>
          </w:p>
          <w:p w14:paraId="01329911" w14:textId="53B3C020" w:rsidR="004E7948" w:rsidRPr="005A7BEF" w:rsidRDefault="004E7948" w:rsidP="008D4F63">
            <w:pPr>
              <w:tabs>
                <w:tab w:val="left" w:pos="12510"/>
              </w:tabs>
              <w:rPr>
                <w:rFonts w:ascii="Arial" w:hAnsi="Arial" w:cs="Arial"/>
                <w:b/>
                <w:sz w:val="18"/>
                <w:szCs w:val="18"/>
              </w:rPr>
            </w:pPr>
            <w:r>
              <w:rPr>
                <w:rFonts w:ascii="Arial" w:hAnsi="Arial" w:cs="Arial"/>
                <w:sz w:val="18"/>
                <w:szCs w:val="18"/>
              </w:rPr>
              <w:t>2-No</w:t>
            </w:r>
            <w:r w:rsidR="00FB41A9">
              <w:rPr>
                <w:rFonts w:ascii="Arial" w:hAnsi="Arial" w:cs="Arial"/>
                <w:sz w:val="18"/>
                <w:szCs w:val="18"/>
              </w:rPr>
              <w:t xml:space="preserve"> &gt;&gt; M199</w:t>
            </w:r>
          </w:p>
        </w:tc>
      </w:tr>
      <w:tr w:rsidR="00C94F6B" w:rsidRPr="005A7BEF" w14:paraId="41134950" w14:textId="0D26CA2A" w:rsidTr="00CC1FB6">
        <w:trPr>
          <w:gridAfter w:val="1"/>
          <w:wAfter w:w="13" w:type="pct"/>
          <w:trHeight w:hRule="exact" w:val="416"/>
        </w:trPr>
        <w:tc>
          <w:tcPr>
            <w:tcW w:w="114" w:type="pct"/>
            <w:vAlign w:val="center"/>
          </w:tcPr>
          <w:p w14:paraId="048FC965" w14:textId="77777777" w:rsidR="00CC1FB6" w:rsidRPr="005A7BEF" w:rsidRDefault="00CC1FB6" w:rsidP="00F85936">
            <w:pPr>
              <w:jc w:val="center"/>
              <w:rPr>
                <w:rFonts w:ascii="Arial" w:hAnsi="Arial" w:cs="Arial"/>
                <w:sz w:val="20"/>
                <w:szCs w:val="20"/>
              </w:rPr>
            </w:pPr>
          </w:p>
        </w:tc>
        <w:tc>
          <w:tcPr>
            <w:tcW w:w="1024" w:type="pct"/>
            <w:vAlign w:val="center"/>
          </w:tcPr>
          <w:p w14:paraId="1B2DE3C9" w14:textId="77777777" w:rsidR="00CC1FB6" w:rsidRPr="005A7BEF" w:rsidRDefault="00CC1FB6" w:rsidP="00F85936">
            <w:pPr>
              <w:tabs>
                <w:tab w:val="center" w:pos="176"/>
                <w:tab w:val="center" w:pos="536"/>
              </w:tabs>
              <w:jc w:val="center"/>
              <w:rPr>
                <w:rFonts w:ascii="Arial" w:hAnsi="Arial" w:cs="Arial"/>
                <w:sz w:val="21"/>
              </w:rPr>
            </w:pPr>
          </w:p>
        </w:tc>
        <w:tc>
          <w:tcPr>
            <w:tcW w:w="1104" w:type="pct"/>
            <w:vAlign w:val="center"/>
          </w:tcPr>
          <w:p w14:paraId="4A88636C" w14:textId="77777777" w:rsidR="00CC1FB6" w:rsidRPr="005A7BEF" w:rsidRDefault="00CC1FB6" w:rsidP="00F85936">
            <w:pPr>
              <w:tabs>
                <w:tab w:val="center" w:pos="176"/>
                <w:tab w:val="center" w:pos="536"/>
              </w:tabs>
              <w:jc w:val="center"/>
              <w:rPr>
                <w:rFonts w:ascii="Arial" w:hAnsi="Arial" w:cs="Arial"/>
                <w:sz w:val="21"/>
              </w:rPr>
            </w:pPr>
          </w:p>
        </w:tc>
        <w:tc>
          <w:tcPr>
            <w:tcW w:w="629" w:type="pct"/>
            <w:vAlign w:val="center"/>
          </w:tcPr>
          <w:p w14:paraId="6D5AF20F" w14:textId="77777777" w:rsidR="00CC1FB6" w:rsidRPr="005A7BEF" w:rsidRDefault="00CC1FB6" w:rsidP="00F85936">
            <w:pPr>
              <w:tabs>
                <w:tab w:val="center" w:pos="176"/>
                <w:tab w:val="center" w:pos="536"/>
              </w:tabs>
              <w:jc w:val="center"/>
              <w:rPr>
                <w:rFonts w:ascii="Arial" w:hAnsi="Arial" w:cs="Arial"/>
                <w:sz w:val="14"/>
                <w:szCs w:val="14"/>
              </w:rPr>
            </w:pPr>
          </w:p>
        </w:tc>
        <w:tc>
          <w:tcPr>
            <w:tcW w:w="470" w:type="pct"/>
            <w:vAlign w:val="center"/>
          </w:tcPr>
          <w:p w14:paraId="550522C2" w14:textId="3B2E0C26" w:rsidR="00CC1FB6" w:rsidRPr="005A7BEF" w:rsidRDefault="00CC1FB6" w:rsidP="00F85936">
            <w:pPr>
              <w:tabs>
                <w:tab w:val="center" w:pos="176"/>
                <w:tab w:val="center" w:pos="536"/>
              </w:tabs>
              <w:jc w:val="center"/>
              <w:rPr>
                <w:rFonts w:ascii="Arial" w:hAnsi="Arial" w:cs="Arial"/>
                <w:sz w:val="21"/>
              </w:rPr>
            </w:pPr>
          </w:p>
        </w:tc>
        <w:tc>
          <w:tcPr>
            <w:tcW w:w="591" w:type="pct"/>
          </w:tcPr>
          <w:p w14:paraId="24266E73" w14:textId="77777777" w:rsidR="00CC1FB6" w:rsidRPr="005A7BEF" w:rsidRDefault="00CC1FB6" w:rsidP="00F85936">
            <w:pPr>
              <w:tabs>
                <w:tab w:val="center" w:pos="176"/>
                <w:tab w:val="center" w:pos="536"/>
              </w:tabs>
              <w:jc w:val="center"/>
              <w:rPr>
                <w:rFonts w:ascii="Arial" w:hAnsi="Arial" w:cs="Arial"/>
                <w:sz w:val="21"/>
              </w:rPr>
            </w:pPr>
          </w:p>
        </w:tc>
        <w:tc>
          <w:tcPr>
            <w:tcW w:w="1055" w:type="pct"/>
          </w:tcPr>
          <w:p w14:paraId="7167F1CD" w14:textId="77777777" w:rsidR="00CC1FB6" w:rsidRPr="005A7BEF" w:rsidRDefault="00CC1FB6" w:rsidP="00F85936">
            <w:pPr>
              <w:tabs>
                <w:tab w:val="center" w:pos="176"/>
                <w:tab w:val="center" w:pos="536"/>
              </w:tabs>
              <w:jc w:val="center"/>
              <w:rPr>
                <w:rFonts w:ascii="Arial" w:hAnsi="Arial" w:cs="Arial"/>
                <w:sz w:val="21"/>
              </w:rPr>
            </w:pPr>
          </w:p>
        </w:tc>
      </w:tr>
      <w:tr w:rsidR="00C94F6B" w:rsidRPr="005A7BEF" w14:paraId="0E928AB3" w14:textId="3BB43AA0" w:rsidTr="00CC1FB6">
        <w:trPr>
          <w:gridAfter w:val="1"/>
          <w:wAfter w:w="13" w:type="pct"/>
          <w:trHeight w:hRule="exact" w:val="416"/>
        </w:trPr>
        <w:tc>
          <w:tcPr>
            <w:tcW w:w="114" w:type="pct"/>
            <w:vAlign w:val="center"/>
          </w:tcPr>
          <w:p w14:paraId="68909D13" w14:textId="77777777" w:rsidR="00CC1FB6" w:rsidRPr="005A7BEF" w:rsidRDefault="00CC1FB6" w:rsidP="00F85936">
            <w:pPr>
              <w:jc w:val="center"/>
              <w:rPr>
                <w:rFonts w:ascii="Arial" w:hAnsi="Arial" w:cs="Arial"/>
                <w:sz w:val="20"/>
                <w:szCs w:val="20"/>
              </w:rPr>
            </w:pPr>
            <w:r w:rsidRPr="005A7BEF">
              <w:rPr>
                <w:rFonts w:ascii="Arial" w:hAnsi="Arial" w:cs="Arial"/>
                <w:sz w:val="20"/>
                <w:szCs w:val="20"/>
              </w:rPr>
              <w:t>A</w:t>
            </w:r>
          </w:p>
        </w:tc>
        <w:tc>
          <w:tcPr>
            <w:tcW w:w="1024" w:type="pct"/>
            <w:vAlign w:val="center"/>
          </w:tcPr>
          <w:p w14:paraId="0EE6DA3E" w14:textId="77777777" w:rsidR="00CC1FB6" w:rsidRPr="005A7BEF" w:rsidRDefault="00CC1FB6" w:rsidP="00F85936">
            <w:pPr>
              <w:tabs>
                <w:tab w:val="center" w:pos="176"/>
                <w:tab w:val="center" w:pos="536"/>
              </w:tabs>
              <w:jc w:val="center"/>
              <w:rPr>
                <w:rFonts w:ascii="Arial" w:hAnsi="Arial" w:cs="Arial"/>
                <w:sz w:val="21"/>
              </w:rPr>
            </w:pPr>
          </w:p>
        </w:tc>
        <w:tc>
          <w:tcPr>
            <w:tcW w:w="1104" w:type="pct"/>
            <w:vAlign w:val="center"/>
          </w:tcPr>
          <w:p w14:paraId="494F250F" w14:textId="77777777" w:rsidR="00CC1FB6" w:rsidRPr="005A7BEF" w:rsidRDefault="00CC1FB6" w:rsidP="00F85936">
            <w:pPr>
              <w:tabs>
                <w:tab w:val="center" w:pos="176"/>
                <w:tab w:val="center" w:pos="536"/>
              </w:tabs>
              <w:jc w:val="center"/>
              <w:rPr>
                <w:rFonts w:ascii="Arial" w:hAnsi="Arial" w:cs="Arial"/>
                <w:sz w:val="21"/>
              </w:rPr>
            </w:pPr>
          </w:p>
        </w:tc>
        <w:tc>
          <w:tcPr>
            <w:tcW w:w="629" w:type="pct"/>
            <w:vAlign w:val="center"/>
          </w:tcPr>
          <w:p w14:paraId="7C4D948D" w14:textId="77777777" w:rsidR="00CC1FB6" w:rsidRPr="005A7BEF" w:rsidRDefault="00CC1FB6" w:rsidP="00F85936">
            <w:pPr>
              <w:tabs>
                <w:tab w:val="center" w:pos="176"/>
                <w:tab w:val="center" w:pos="536"/>
              </w:tabs>
              <w:jc w:val="center"/>
              <w:rPr>
                <w:rFonts w:ascii="Arial" w:hAnsi="Arial" w:cs="Arial"/>
                <w:sz w:val="14"/>
                <w:szCs w:val="14"/>
              </w:rPr>
            </w:pPr>
          </w:p>
        </w:tc>
        <w:tc>
          <w:tcPr>
            <w:tcW w:w="470" w:type="pct"/>
            <w:vAlign w:val="center"/>
          </w:tcPr>
          <w:p w14:paraId="4748D8D6" w14:textId="1C3C8E78" w:rsidR="00CC1FB6" w:rsidRPr="005A7BEF" w:rsidRDefault="00CC1FB6" w:rsidP="00F85936">
            <w:pPr>
              <w:tabs>
                <w:tab w:val="center" w:pos="176"/>
                <w:tab w:val="center" w:pos="536"/>
              </w:tabs>
              <w:jc w:val="center"/>
              <w:rPr>
                <w:rFonts w:ascii="Arial" w:hAnsi="Arial" w:cs="Arial"/>
                <w:sz w:val="21"/>
              </w:rPr>
            </w:pPr>
          </w:p>
        </w:tc>
        <w:tc>
          <w:tcPr>
            <w:tcW w:w="591" w:type="pct"/>
          </w:tcPr>
          <w:p w14:paraId="0C39D2A3" w14:textId="77777777" w:rsidR="00CC1FB6" w:rsidRPr="005A7BEF" w:rsidRDefault="00CC1FB6" w:rsidP="00F85936">
            <w:pPr>
              <w:tabs>
                <w:tab w:val="center" w:pos="176"/>
                <w:tab w:val="center" w:pos="536"/>
              </w:tabs>
              <w:jc w:val="center"/>
              <w:rPr>
                <w:rFonts w:ascii="Arial" w:hAnsi="Arial" w:cs="Arial"/>
                <w:sz w:val="21"/>
              </w:rPr>
            </w:pPr>
          </w:p>
        </w:tc>
        <w:tc>
          <w:tcPr>
            <w:tcW w:w="1055" w:type="pct"/>
          </w:tcPr>
          <w:p w14:paraId="215267C5" w14:textId="77777777" w:rsidR="00CC1FB6" w:rsidRPr="005A7BEF" w:rsidRDefault="00CC1FB6" w:rsidP="00F85936">
            <w:pPr>
              <w:tabs>
                <w:tab w:val="center" w:pos="176"/>
                <w:tab w:val="center" w:pos="536"/>
              </w:tabs>
              <w:jc w:val="center"/>
              <w:rPr>
                <w:rFonts w:ascii="Arial" w:hAnsi="Arial" w:cs="Arial"/>
                <w:sz w:val="21"/>
              </w:rPr>
            </w:pPr>
          </w:p>
        </w:tc>
      </w:tr>
      <w:tr w:rsidR="00C94F6B" w:rsidRPr="005A7BEF" w14:paraId="0ACED8C6" w14:textId="7163BF03" w:rsidTr="00CC1FB6">
        <w:trPr>
          <w:gridAfter w:val="1"/>
          <w:wAfter w:w="13" w:type="pct"/>
          <w:trHeight w:hRule="exact" w:val="281"/>
        </w:trPr>
        <w:tc>
          <w:tcPr>
            <w:tcW w:w="114" w:type="pct"/>
            <w:vAlign w:val="center"/>
          </w:tcPr>
          <w:p w14:paraId="26DFA68F" w14:textId="77777777" w:rsidR="00CC1FB6" w:rsidRPr="005A7BEF" w:rsidRDefault="00CC1FB6" w:rsidP="00F85936">
            <w:pPr>
              <w:jc w:val="center"/>
              <w:rPr>
                <w:rFonts w:ascii="Arial" w:hAnsi="Arial" w:cs="Arial"/>
                <w:sz w:val="20"/>
                <w:szCs w:val="20"/>
              </w:rPr>
            </w:pPr>
            <w:r w:rsidRPr="005A7BEF">
              <w:rPr>
                <w:rFonts w:ascii="Arial" w:hAnsi="Arial" w:cs="Arial"/>
                <w:sz w:val="20"/>
                <w:szCs w:val="20"/>
              </w:rPr>
              <w:t>B</w:t>
            </w:r>
          </w:p>
        </w:tc>
        <w:tc>
          <w:tcPr>
            <w:tcW w:w="1024" w:type="pct"/>
            <w:vAlign w:val="center"/>
          </w:tcPr>
          <w:p w14:paraId="6D0571E5" w14:textId="77777777" w:rsidR="00CC1FB6" w:rsidRPr="005A7BEF" w:rsidRDefault="00CC1FB6" w:rsidP="00F85936">
            <w:pPr>
              <w:tabs>
                <w:tab w:val="center" w:pos="176"/>
                <w:tab w:val="center" w:pos="536"/>
              </w:tabs>
              <w:jc w:val="center"/>
              <w:rPr>
                <w:rFonts w:ascii="Arial" w:hAnsi="Arial" w:cs="Arial"/>
                <w:sz w:val="21"/>
              </w:rPr>
            </w:pPr>
          </w:p>
        </w:tc>
        <w:tc>
          <w:tcPr>
            <w:tcW w:w="1104" w:type="pct"/>
            <w:vAlign w:val="center"/>
          </w:tcPr>
          <w:p w14:paraId="04EF5601" w14:textId="77777777" w:rsidR="00CC1FB6" w:rsidRPr="005A7BEF" w:rsidRDefault="00CC1FB6" w:rsidP="00F85936">
            <w:pPr>
              <w:tabs>
                <w:tab w:val="center" w:pos="176"/>
                <w:tab w:val="center" w:pos="536"/>
              </w:tabs>
              <w:jc w:val="center"/>
              <w:rPr>
                <w:rFonts w:ascii="Arial" w:hAnsi="Arial" w:cs="Arial"/>
                <w:sz w:val="21"/>
              </w:rPr>
            </w:pPr>
          </w:p>
        </w:tc>
        <w:tc>
          <w:tcPr>
            <w:tcW w:w="629" w:type="pct"/>
            <w:vAlign w:val="center"/>
          </w:tcPr>
          <w:p w14:paraId="6CC328EC" w14:textId="77777777" w:rsidR="00CC1FB6" w:rsidRPr="005A7BEF" w:rsidRDefault="00CC1FB6" w:rsidP="00F85936">
            <w:pPr>
              <w:tabs>
                <w:tab w:val="center" w:pos="176"/>
                <w:tab w:val="center" w:pos="536"/>
              </w:tabs>
              <w:jc w:val="center"/>
              <w:rPr>
                <w:rFonts w:ascii="Arial" w:hAnsi="Arial" w:cs="Arial"/>
                <w:sz w:val="14"/>
                <w:szCs w:val="14"/>
              </w:rPr>
            </w:pPr>
          </w:p>
        </w:tc>
        <w:tc>
          <w:tcPr>
            <w:tcW w:w="470" w:type="pct"/>
            <w:vAlign w:val="center"/>
          </w:tcPr>
          <w:p w14:paraId="1605C74B" w14:textId="56D84677" w:rsidR="00CC1FB6" w:rsidRPr="005A7BEF" w:rsidRDefault="00CC1FB6" w:rsidP="00F85936">
            <w:pPr>
              <w:tabs>
                <w:tab w:val="center" w:pos="176"/>
                <w:tab w:val="center" w:pos="536"/>
              </w:tabs>
              <w:jc w:val="center"/>
              <w:rPr>
                <w:rFonts w:ascii="Arial" w:hAnsi="Arial" w:cs="Arial"/>
                <w:sz w:val="21"/>
              </w:rPr>
            </w:pPr>
          </w:p>
        </w:tc>
        <w:tc>
          <w:tcPr>
            <w:tcW w:w="591" w:type="pct"/>
          </w:tcPr>
          <w:p w14:paraId="1AA3DD1D" w14:textId="77777777" w:rsidR="00CC1FB6" w:rsidRPr="005A7BEF" w:rsidRDefault="00CC1FB6" w:rsidP="00F85936">
            <w:pPr>
              <w:tabs>
                <w:tab w:val="center" w:pos="176"/>
                <w:tab w:val="center" w:pos="536"/>
              </w:tabs>
              <w:jc w:val="center"/>
              <w:rPr>
                <w:rFonts w:ascii="Arial" w:hAnsi="Arial" w:cs="Arial"/>
                <w:sz w:val="21"/>
              </w:rPr>
            </w:pPr>
          </w:p>
        </w:tc>
        <w:tc>
          <w:tcPr>
            <w:tcW w:w="1055" w:type="pct"/>
          </w:tcPr>
          <w:p w14:paraId="1B66614D" w14:textId="77777777" w:rsidR="00CC1FB6" w:rsidRPr="005A7BEF" w:rsidRDefault="00CC1FB6" w:rsidP="00F85936">
            <w:pPr>
              <w:tabs>
                <w:tab w:val="center" w:pos="176"/>
                <w:tab w:val="center" w:pos="536"/>
              </w:tabs>
              <w:jc w:val="center"/>
              <w:rPr>
                <w:rFonts w:ascii="Arial" w:hAnsi="Arial" w:cs="Arial"/>
                <w:sz w:val="21"/>
              </w:rPr>
            </w:pPr>
          </w:p>
        </w:tc>
      </w:tr>
      <w:tr w:rsidR="00C94F6B" w:rsidRPr="005A7BEF" w14:paraId="118FB87A" w14:textId="41AF908D" w:rsidTr="00CC1FB6">
        <w:trPr>
          <w:gridAfter w:val="1"/>
          <w:wAfter w:w="13" w:type="pct"/>
          <w:trHeight w:hRule="exact" w:val="298"/>
        </w:trPr>
        <w:tc>
          <w:tcPr>
            <w:tcW w:w="114" w:type="pct"/>
            <w:vAlign w:val="center"/>
          </w:tcPr>
          <w:p w14:paraId="3C5EEA4A" w14:textId="77777777" w:rsidR="00CC1FB6" w:rsidRPr="005A7BEF" w:rsidRDefault="00CC1FB6" w:rsidP="00F85936">
            <w:pPr>
              <w:jc w:val="center"/>
              <w:rPr>
                <w:rFonts w:ascii="Arial" w:hAnsi="Arial" w:cs="Arial"/>
                <w:sz w:val="20"/>
                <w:szCs w:val="20"/>
              </w:rPr>
            </w:pPr>
            <w:r w:rsidRPr="005A7BEF">
              <w:rPr>
                <w:rFonts w:ascii="Arial" w:hAnsi="Arial" w:cs="Arial"/>
                <w:sz w:val="20"/>
                <w:szCs w:val="20"/>
              </w:rPr>
              <w:t>C</w:t>
            </w:r>
          </w:p>
        </w:tc>
        <w:tc>
          <w:tcPr>
            <w:tcW w:w="1024" w:type="pct"/>
            <w:vAlign w:val="center"/>
          </w:tcPr>
          <w:p w14:paraId="204EE1DD" w14:textId="77777777" w:rsidR="00CC1FB6" w:rsidRPr="005A7BEF" w:rsidRDefault="00CC1FB6" w:rsidP="00F85936">
            <w:pPr>
              <w:tabs>
                <w:tab w:val="center" w:pos="176"/>
                <w:tab w:val="center" w:pos="536"/>
              </w:tabs>
              <w:jc w:val="center"/>
              <w:rPr>
                <w:rFonts w:ascii="Arial" w:hAnsi="Arial" w:cs="Arial"/>
                <w:sz w:val="21"/>
              </w:rPr>
            </w:pPr>
          </w:p>
        </w:tc>
        <w:tc>
          <w:tcPr>
            <w:tcW w:w="1104" w:type="pct"/>
            <w:vAlign w:val="center"/>
          </w:tcPr>
          <w:p w14:paraId="0D3BB1FB" w14:textId="77777777" w:rsidR="00CC1FB6" w:rsidRPr="005A7BEF" w:rsidRDefault="00CC1FB6" w:rsidP="00F85936">
            <w:pPr>
              <w:tabs>
                <w:tab w:val="center" w:pos="176"/>
                <w:tab w:val="center" w:pos="536"/>
              </w:tabs>
              <w:jc w:val="center"/>
              <w:rPr>
                <w:rFonts w:ascii="Arial" w:hAnsi="Arial" w:cs="Arial"/>
                <w:sz w:val="21"/>
              </w:rPr>
            </w:pPr>
          </w:p>
        </w:tc>
        <w:tc>
          <w:tcPr>
            <w:tcW w:w="629" w:type="pct"/>
            <w:vAlign w:val="center"/>
          </w:tcPr>
          <w:p w14:paraId="4627A3BA" w14:textId="77777777" w:rsidR="00CC1FB6" w:rsidRPr="005A7BEF" w:rsidRDefault="00CC1FB6" w:rsidP="00F85936">
            <w:pPr>
              <w:tabs>
                <w:tab w:val="center" w:pos="176"/>
                <w:tab w:val="center" w:pos="536"/>
              </w:tabs>
              <w:jc w:val="center"/>
              <w:rPr>
                <w:rFonts w:ascii="Arial" w:hAnsi="Arial" w:cs="Arial"/>
                <w:sz w:val="14"/>
                <w:szCs w:val="14"/>
              </w:rPr>
            </w:pPr>
          </w:p>
        </w:tc>
        <w:tc>
          <w:tcPr>
            <w:tcW w:w="470" w:type="pct"/>
            <w:vAlign w:val="center"/>
          </w:tcPr>
          <w:p w14:paraId="79C10396" w14:textId="1CF05C12" w:rsidR="00CC1FB6" w:rsidRPr="005A7BEF" w:rsidRDefault="00CC1FB6" w:rsidP="00F85936">
            <w:pPr>
              <w:tabs>
                <w:tab w:val="center" w:pos="176"/>
                <w:tab w:val="center" w:pos="536"/>
              </w:tabs>
              <w:jc w:val="center"/>
              <w:rPr>
                <w:rFonts w:ascii="Arial" w:hAnsi="Arial" w:cs="Arial"/>
                <w:sz w:val="21"/>
              </w:rPr>
            </w:pPr>
          </w:p>
        </w:tc>
        <w:tc>
          <w:tcPr>
            <w:tcW w:w="591" w:type="pct"/>
          </w:tcPr>
          <w:p w14:paraId="0749594D" w14:textId="77777777" w:rsidR="00CC1FB6" w:rsidRPr="005A7BEF" w:rsidRDefault="00CC1FB6" w:rsidP="00F85936">
            <w:pPr>
              <w:tabs>
                <w:tab w:val="center" w:pos="176"/>
                <w:tab w:val="center" w:pos="536"/>
              </w:tabs>
              <w:jc w:val="center"/>
              <w:rPr>
                <w:rFonts w:ascii="Arial" w:hAnsi="Arial" w:cs="Arial"/>
                <w:sz w:val="21"/>
              </w:rPr>
            </w:pPr>
          </w:p>
        </w:tc>
        <w:tc>
          <w:tcPr>
            <w:tcW w:w="1055" w:type="pct"/>
          </w:tcPr>
          <w:p w14:paraId="23F39DEA" w14:textId="77777777" w:rsidR="00CC1FB6" w:rsidRPr="005A7BEF" w:rsidRDefault="00CC1FB6" w:rsidP="00F85936">
            <w:pPr>
              <w:tabs>
                <w:tab w:val="center" w:pos="176"/>
                <w:tab w:val="center" w:pos="536"/>
              </w:tabs>
              <w:jc w:val="center"/>
              <w:rPr>
                <w:rFonts w:ascii="Arial" w:hAnsi="Arial" w:cs="Arial"/>
                <w:sz w:val="21"/>
              </w:rPr>
            </w:pPr>
          </w:p>
        </w:tc>
      </w:tr>
      <w:tr w:rsidR="00CC1FB6" w:rsidRPr="005A7BEF" w14:paraId="2155A3A7" w14:textId="77777777" w:rsidTr="00CC1FB6">
        <w:trPr>
          <w:trHeight w:hRule="exact" w:val="441"/>
        </w:trPr>
        <w:tc>
          <w:tcPr>
            <w:tcW w:w="114" w:type="pct"/>
            <w:vAlign w:val="center"/>
          </w:tcPr>
          <w:p w14:paraId="51A4E960" w14:textId="77777777" w:rsidR="00CC1FB6" w:rsidRPr="005A7BEF" w:rsidRDefault="00CC1FB6" w:rsidP="00F85936">
            <w:pPr>
              <w:jc w:val="center"/>
              <w:rPr>
                <w:rFonts w:ascii="Arial" w:hAnsi="Arial" w:cs="Arial"/>
                <w:sz w:val="20"/>
                <w:szCs w:val="20"/>
              </w:rPr>
            </w:pPr>
            <w:r w:rsidRPr="005A7BEF">
              <w:rPr>
                <w:rFonts w:ascii="Arial" w:hAnsi="Arial" w:cs="Arial"/>
                <w:sz w:val="20"/>
                <w:szCs w:val="20"/>
              </w:rPr>
              <w:t>D</w:t>
            </w:r>
          </w:p>
        </w:tc>
        <w:tc>
          <w:tcPr>
            <w:tcW w:w="1024" w:type="pct"/>
            <w:vAlign w:val="center"/>
          </w:tcPr>
          <w:p w14:paraId="3E99E589" w14:textId="77777777" w:rsidR="00CC1FB6" w:rsidRPr="005A7BEF" w:rsidRDefault="00CC1FB6" w:rsidP="00F85936">
            <w:pPr>
              <w:tabs>
                <w:tab w:val="center" w:pos="176"/>
                <w:tab w:val="center" w:pos="536"/>
              </w:tabs>
              <w:jc w:val="center"/>
              <w:rPr>
                <w:rFonts w:ascii="Arial" w:hAnsi="Arial" w:cs="Arial"/>
                <w:sz w:val="21"/>
              </w:rPr>
            </w:pPr>
          </w:p>
        </w:tc>
        <w:tc>
          <w:tcPr>
            <w:tcW w:w="1104" w:type="pct"/>
            <w:vAlign w:val="center"/>
          </w:tcPr>
          <w:p w14:paraId="3107948F" w14:textId="77777777" w:rsidR="00CC1FB6" w:rsidRPr="005A7BEF" w:rsidRDefault="00CC1FB6" w:rsidP="00F85936">
            <w:pPr>
              <w:tabs>
                <w:tab w:val="center" w:pos="176"/>
                <w:tab w:val="center" w:pos="536"/>
              </w:tabs>
              <w:jc w:val="center"/>
              <w:rPr>
                <w:rFonts w:ascii="Arial" w:hAnsi="Arial" w:cs="Arial"/>
                <w:sz w:val="21"/>
              </w:rPr>
            </w:pPr>
          </w:p>
        </w:tc>
        <w:tc>
          <w:tcPr>
            <w:tcW w:w="629" w:type="pct"/>
            <w:vAlign w:val="center"/>
          </w:tcPr>
          <w:p w14:paraId="0ADAF8FC" w14:textId="77777777" w:rsidR="00CC1FB6" w:rsidRPr="005A7BEF" w:rsidRDefault="00CC1FB6" w:rsidP="00F85936">
            <w:pPr>
              <w:tabs>
                <w:tab w:val="center" w:pos="176"/>
                <w:tab w:val="center" w:pos="536"/>
              </w:tabs>
              <w:jc w:val="center"/>
              <w:rPr>
                <w:rFonts w:ascii="Arial" w:hAnsi="Arial" w:cs="Arial"/>
                <w:sz w:val="14"/>
                <w:szCs w:val="14"/>
              </w:rPr>
            </w:pPr>
          </w:p>
        </w:tc>
        <w:tc>
          <w:tcPr>
            <w:tcW w:w="470" w:type="pct"/>
            <w:vAlign w:val="center"/>
          </w:tcPr>
          <w:p w14:paraId="3C33D55A" w14:textId="0A64EA02" w:rsidR="00CC1FB6" w:rsidRPr="005A7BEF" w:rsidRDefault="00CC1FB6" w:rsidP="00F85936">
            <w:pPr>
              <w:tabs>
                <w:tab w:val="center" w:pos="176"/>
                <w:tab w:val="center" w:pos="536"/>
              </w:tabs>
              <w:jc w:val="center"/>
              <w:rPr>
                <w:rFonts w:ascii="Arial" w:hAnsi="Arial" w:cs="Arial"/>
                <w:sz w:val="21"/>
              </w:rPr>
            </w:pPr>
          </w:p>
          <w:p w14:paraId="2B8CAE65" w14:textId="77777777" w:rsidR="00CC1FB6" w:rsidRPr="005A7BEF" w:rsidRDefault="00CC1FB6" w:rsidP="00F85936">
            <w:pPr>
              <w:tabs>
                <w:tab w:val="center" w:pos="176"/>
                <w:tab w:val="center" w:pos="536"/>
              </w:tabs>
              <w:jc w:val="center"/>
              <w:rPr>
                <w:rFonts w:ascii="Arial" w:hAnsi="Arial" w:cs="Arial"/>
                <w:sz w:val="21"/>
              </w:rPr>
            </w:pPr>
          </w:p>
          <w:p w14:paraId="0D8E9685" w14:textId="77777777" w:rsidR="00CC1FB6" w:rsidRPr="005A7BEF" w:rsidRDefault="00CC1FB6" w:rsidP="00F85936">
            <w:pPr>
              <w:tabs>
                <w:tab w:val="center" w:pos="176"/>
                <w:tab w:val="center" w:pos="536"/>
              </w:tabs>
              <w:jc w:val="center"/>
              <w:rPr>
                <w:rFonts w:ascii="Arial" w:hAnsi="Arial" w:cs="Arial"/>
                <w:sz w:val="21"/>
              </w:rPr>
            </w:pPr>
          </w:p>
        </w:tc>
        <w:tc>
          <w:tcPr>
            <w:tcW w:w="591" w:type="pct"/>
          </w:tcPr>
          <w:p w14:paraId="4E13B970" w14:textId="77777777" w:rsidR="00CC1FB6" w:rsidRPr="005A7BEF" w:rsidRDefault="00CC1FB6" w:rsidP="00F85936">
            <w:pPr>
              <w:tabs>
                <w:tab w:val="center" w:pos="176"/>
                <w:tab w:val="center" w:pos="536"/>
              </w:tabs>
              <w:jc w:val="center"/>
              <w:rPr>
                <w:rFonts w:ascii="Arial" w:hAnsi="Arial" w:cs="Arial"/>
                <w:sz w:val="21"/>
              </w:rPr>
            </w:pPr>
          </w:p>
        </w:tc>
        <w:tc>
          <w:tcPr>
            <w:tcW w:w="1055" w:type="pct"/>
          </w:tcPr>
          <w:p w14:paraId="65BDDEDE" w14:textId="77777777" w:rsidR="00CC1FB6" w:rsidRPr="005A7BEF" w:rsidRDefault="00CC1FB6" w:rsidP="00F85936">
            <w:pPr>
              <w:tabs>
                <w:tab w:val="center" w:pos="176"/>
                <w:tab w:val="center" w:pos="536"/>
              </w:tabs>
              <w:jc w:val="center"/>
              <w:rPr>
                <w:rFonts w:ascii="Arial" w:hAnsi="Arial" w:cs="Arial"/>
                <w:sz w:val="21"/>
              </w:rPr>
            </w:pPr>
          </w:p>
        </w:tc>
        <w:tc>
          <w:tcPr>
            <w:tcW w:w="13" w:type="pct"/>
            <w:vAlign w:val="center"/>
          </w:tcPr>
          <w:p w14:paraId="4F0B2438" w14:textId="53FDE3A9" w:rsidR="00CC1FB6" w:rsidRPr="005A7BEF" w:rsidRDefault="00CC1FB6" w:rsidP="00F85936">
            <w:pPr>
              <w:tabs>
                <w:tab w:val="center" w:pos="176"/>
                <w:tab w:val="center" w:pos="536"/>
              </w:tabs>
              <w:jc w:val="center"/>
              <w:rPr>
                <w:rFonts w:ascii="Arial" w:hAnsi="Arial" w:cs="Arial"/>
                <w:sz w:val="21"/>
              </w:rPr>
            </w:pPr>
          </w:p>
          <w:p w14:paraId="797955C7" w14:textId="77777777" w:rsidR="00CC1FB6" w:rsidRPr="005A7BEF" w:rsidRDefault="00CC1FB6" w:rsidP="00F85936">
            <w:pPr>
              <w:tabs>
                <w:tab w:val="center" w:pos="176"/>
                <w:tab w:val="center" w:pos="536"/>
              </w:tabs>
              <w:jc w:val="center"/>
              <w:rPr>
                <w:rFonts w:ascii="Arial" w:hAnsi="Arial" w:cs="Arial"/>
                <w:sz w:val="21"/>
              </w:rPr>
            </w:pPr>
          </w:p>
          <w:p w14:paraId="32311DEC" w14:textId="77777777" w:rsidR="00CC1FB6" w:rsidRPr="005A7BEF" w:rsidRDefault="00CC1FB6" w:rsidP="00F85936">
            <w:pPr>
              <w:tabs>
                <w:tab w:val="center" w:pos="176"/>
                <w:tab w:val="center" w:pos="536"/>
              </w:tabs>
              <w:jc w:val="center"/>
              <w:rPr>
                <w:rFonts w:ascii="Arial" w:hAnsi="Arial" w:cs="Arial"/>
                <w:sz w:val="21"/>
              </w:rPr>
            </w:pPr>
          </w:p>
        </w:tc>
      </w:tr>
      <w:tr w:rsidR="00CC1FB6" w:rsidRPr="005A7BEF" w14:paraId="250B2D94" w14:textId="77777777" w:rsidTr="00CC1FB6">
        <w:trPr>
          <w:trHeight w:hRule="exact" w:val="441"/>
        </w:trPr>
        <w:tc>
          <w:tcPr>
            <w:tcW w:w="114" w:type="pct"/>
            <w:vAlign w:val="center"/>
          </w:tcPr>
          <w:p w14:paraId="6D740AFE" w14:textId="77777777" w:rsidR="00CC1FB6" w:rsidRPr="005A7BEF" w:rsidRDefault="00CC1FB6" w:rsidP="00F85936">
            <w:pPr>
              <w:jc w:val="center"/>
              <w:rPr>
                <w:rFonts w:ascii="Arial" w:hAnsi="Arial" w:cs="Arial"/>
                <w:sz w:val="20"/>
                <w:szCs w:val="20"/>
              </w:rPr>
            </w:pPr>
            <w:r w:rsidRPr="005A7BEF">
              <w:rPr>
                <w:rFonts w:ascii="Arial" w:hAnsi="Arial" w:cs="Arial"/>
                <w:sz w:val="20"/>
                <w:szCs w:val="20"/>
              </w:rPr>
              <w:t>E</w:t>
            </w:r>
          </w:p>
        </w:tc>
        <w:tc>
          <w:tcPr>
            <w:tcW w:w="1024" w:type="pct"/>
            <w:vAlign w:val="center"/>
          </w:tcPr>
          <w:p w14:paraId="17D69D80" w14:textId="77777777" w:rsidR="00CC1FB6" w:rsidRPr="005A7BEF" w:rsidRDefault="00CC1FB6" w:rsidP="00F85936">
            <w:pPr>
              <w:tabs>
                <w:tab w:val="center" w:pos="176"/>
                <w:tab w:val="center" w:pos="536"/>
              </w:tabs>
              <w:jc w:val="center"/>
              <w:rPr>
                <w:rFonts w:ascii="Arial" w:hAnsi="Arial" w:cs="Arial"/>
                <w:sz w:val="21"/>
              </w:rPr>
            </w:pPr>
          </w:p>
        </w:tc>
        <w:tc>
          <w:tcPr>
            <w:tcW w:w="1104" w:type="pct"/>
            <w:vAlign w:val="center"/>
          </w:tcPr>
          <w:p w14:paraId="1F64E848" w14:textId="77777777" w:rsidR="00CC1FB6" w:rsidRPr="005A7BEF" w:rsidRDefault="00CC1FB6" w:rsidP="00F85936">
            <w:pPr>
              <w:tabs>
                <w:tab w:val="center" w:pos="176"/>
                <w:tab w:val="center" w:pos="536"/>
              </w:tabs>
              <w:jc w:val="center"/>
              <w:rPr>
                <w:rFonts w:ascii="Arial" w:hAnsi="Arial" w:cs="Arial"/>
                <w:sz w:val="21"/>
              </w:rPr>
            </w:pPr>
          </w:p>
        </w:tc>
        <w:tc>
          <w:tcPr>
            <w:tcW w:w="629" w:type="pct"/>
            <w:vAlign w:val="center"/>
          </w:tcPr>
          <w:p w14:paraId="7D2FCF25" w14:textId="77777777" w:rsidR="00CC1FB6" w:rsidRPr="005A7BEF" w:rsidRDefault="00CC1FB6" w:rsidP="00F85936">
            <w:pPr>
              <w:tabs>
                <w:tab w:val="center" w:pos="176"/>
                <w:tab w:val="center" w:pos="536"/>
              </w:tabs>
              <w:jc w:val="center"/>
              <w:rPr>
                <w:rFonts w:ascii="Arial" w:hAnsi="Arial" w:cs="Arial"/>
                <w:sz w:val="14"/>
                <w:szCs w:val="14"/>
              </w:rPr>
            </w:pPr>
          </w:p>
        </w:tc>
        <w:tc>
          <w:tcPr>
            <w:tcW w:w="470" w:type="pct"/>
            <w:vAlign w:val="center"/>
          </w:tcPr>
          <w:p w14:paraId="39E75163" w14:textId="1B5B671E" w:rsidR="00CC1FB6" w:rsidRPr="005A7BEF" w:rsidRDefault="00CC1FB6" w:rsidP="00F85936">
            <w:pPr>
              <w:tabs>
                <w:tab w:val="center" w:pos="176"/>
                <w:tab w:val="center" w:pos="536"/>
              </w:tabs>
              <w:jc w:val="center"/>
              <w:rPr>
                <w:rFonts w:ascii="Arial" w:hAnsi="Arial" w:cs="Arial"/>
                <w:sz w:val="21"/>
              </w:rPr>
            </w:pPr>
          </w:p>
        </w:tc>
        <w:tc>
          <w:tcPr>
            <w:tcW w:w="591" w:type="pct"/>
          </w:tcPr>
          <w:p w14:paraId="07AEFA29" w14:textId="77777777" w:rsidR="00CC1FB6" w:rsidRPr="005A7BEF" w:rsidRDefault="00CC1FB6" w:rsidP="00F85936">
            <w:pPr>
              <w:tabs>
                <w:tab w:val="center" w:pos="176"/>
                <w:tab w:val="center" w:pos="536"/>
              </w:tabs>
              <w:jc w:val="center"/>
              <w:rPr>
                <w:rFonts w:ascii="Arial" w:hAnsi="Arial" w:cs="Arial"/>
                <w:sz w:val="21"/>
              </w:rPr>
            </w:pPr>
          </w:p>
        </w:tc>
        <w:tc>
          <w:tcPr>
            <w:tcW w:w="1055" w:type="pct"/>
          </w:tcPr>
          <w:p w14:paraId="5EBF9D1B" w14:textId="77777777" w:rsidR="00CC1FB6" w:rsidRPr="005A7BEF" w:rsidRDefault="00CC1FB6" w:rsidP="00F85936">
            <w:pPr>
              <w:tabs>
                <w:tab w:val="center" w:pos="176"/>
                <w:tab w:val="center" w:pos="536"/>
              </w:tabs>
              <w:jc w:val="center"/>
              <w:rPr>
                <w:rFonts w:ascii="Arial" w:hAnsi="Arial" w:cs="Arial"/>
                <w:sz w:val="21"/>
              </w:rPr>
            </w:pPr>
          </w:p>
        </w:tc>
        <w:tc>
          <w:tcPr>
            <w:tcW w:w="13" w:type="pct"/>
            <w:vAlign w:val="center"/>
          </w:tcPr>
          <w:p w14:paraId="11272034" w14:textId="401BDB0B" w:rsidR="00CC1FB6" w:rsidRPr="005A7BEF" w:rsidRDefault="00CC1FB6" w:rsidP="00F85936">
            <w:pPr>
              <w:tabs>
                <w:tab w:val="center" w:pos="176"/>
                <w:tab w:val="center" w:pos="536"/>
              </w:tabs>
              <w:jc w:val="center"/>
              <w:rPr>
                <w:rFonts w:ascii="Arial" w:hAnsi="Arial" w:cs="Arial"/>
                <w:sz w:val="21"/>
              </w:rPr>
            </w:pPr>
          </w:p>
        </w:tc>
      </w:tr>
    </w:tbl>
    <w:p w14:paraId="38E05391" w14:textId="77777777" w:rsidR="003A23BB" w:rsidRPr="005A7BEF" w:rsidRDefault="003A23BB" w:rsidP="003A23BB">
      <w:pPr>
        <w:rPr>
          <w:rFonts w:ascii="Arial" w:hAnsi="Arial" w:cs="Arial"/>
          <w:sz w:val="21"/>
        </w:rPr>
      </w:pPr>
    </w:p>
    <w:p w14:paraId="20183F4E" w14:textId="44AF6328" w:rsidR="003A23BB" w:rsidRDefault="003A23BB" w:rsidP="003A23BB">
      <w:pPr>
        <w:ind w:left="-450" w:firstLine="360"/>
        <w:rPr>
          <w:rFonts w:ascii="Arial" w:hAnsi="Arial" w:cs="Arial"/>
          <w:sz w:val="21"/>
        </w:rPr>
      </w:pPr>
    </w:p>
    <w:p w14:paraId="177BE04F" w14:textId="573DFB97" w:rsidR="005174EA" w:rsidRDefault="005174EA" w:rsidP="003A23BB">
      <w:pPr>
        <w:ind w:left="-450" w:firstLine="360"/>
        <w:rPr>
          <w:rFonts w:ascii="Arial" w:hAnsi="Arial" w:cs="Arial"/>
          <w:sz w:val="21"/>
        </w:rPr>
      </w:pPr>
    </w:p>
    <w:p w14:paraId="1077FBFC" w14:textId="77777777" w:rsidR="00FB41A9" w:rsidRDefault="00FB41A9" w:rsidP="008D4F63">
      <w:pPr>
        <w:ind w:left="-450"/>
        <w:rPr>
          <w:rFonts w:ascii="Arial" w:hAnsi="Arial" w:cs="Arial"/>
          <w:sz w:val="21"/>
        </w:rPr>
      </w:pPr>
    </w:p>
    <w:p w14:paraId="5AD546B9" w14:textId="77777777" w:rsidR="00FB41A9" w:rsidRDefault="00FB41A9" w:rsidP="008D4F63">
      <w:pPr>
        <w:ind w:left="-450"/>
        <w:rPr>
          <w:rFonts w:ascii="Arial" w:hAnsi="Arial" w:cs="Arial"/>
          <w:sz w:val="21"/>
        </w:rPr>
      </w:pPr>
    </w:p>
    <w:p w14:paraId="51764098" w14:textId="4B0AC9F7" w:rsidR="005174EA" w:rsidRDefault="005174EA" w:rsidP="008D4F63">
      <w:pPr>
        <w:ind w:left="-450"/>
        <w:rPr>
          <w:rFonts w:ascii="Arial" w:hAnsi="Arial" w:cs="Arial"/>
          <w:sz w:val="21"/>
        </w:rPr>
      </w:pPr>
    </w:p>
    <w:p w14:paraId="77F2F4ED" w14:textId="55EF918C" w:rsidR="005174EA" w:rsidRDefault="005174EA" w:rsidP="003A23BB">
      <w:pPr>
        <w:ind w:left="-450" w:firstLine="360"/>
        <w:rPr>
          <w:rFonts w:ascii="Arial" w:hAnsi="Arial" w:cs="Arial"/>
          <w:sz w:val="21"/>
        </w:rPr>
      </w:pPr>
    </w:p>
    <w:p w14:paraId="62AF9733" w14:textId="77777777" w:rsidR="005174EA" w:rsidRDefault="005174EA" w:rsidP="003A23BB">
      <w:pPr>
        <w:ind w:left="-450" w:firstLine="360"/>
        <w:rPr>
          <w:rFonts w:ascii="Arial" w:hAnsi="Arial" w:cs="Arial"/>
          <w:sz w:val="21"/>
        </w:rPr>
      </w:pPr>
    </w:p>
    <w:tbl>
      <w:tblPr>
        <w:tblpPr w:leftFromText="180" w:rightFromText="180" w:vertAnchor="page" w:horzAnchor="margin" w:tblpXSpec="center" w:tblpY="565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6"/>
        <w:gridCol w:w="2381"/>
        <w:gridCol w:w="2929"/>
        <w:gridCol w:w="3295"/>
        <w:gridCol w:w="2563"/>
      </w:tblGrid>
      <w:tr w:rsidR="00C94F6B" w:rsidRPr="00AD5407" w14:paraId="33FF6D3D" w14:textId="77777777" w:rsidTr="00C94F6B">
        <w:trPr>
          <w:trHeight w:val="305"/>
        </w:trPr>
        <w:tc>
          <w:tcPr>
            <w:tcW w:w="2144" w:type="pct"/>
            <w:gridSpan w:val="2"/>
            <w:vAlign w:val="bottom"/>
          </w:tcPr>
          <w:p w14:paraId="77F3D723" w14:textId="3D408576" w:rsidR="00C94F6B" w:rsidRPr="00AD5407" w:rsidRDefault="00C94F6B" w:rsidP="00C94F6B">
            <w:pPr>
              <w:jc w:val="center"/>
              <w:rPr>
                <w:rFonts w:ascii="Arial" w:hAnsi="Arial" w:cs="Arial"/>
                <w:sz w:val="16"/>
                <w:szCs w:val="16"/>
              </w:rPr>
            </w:pPr>
            <w:r>
              <w:rPr>
                <w:rFonts w:ascii="Arial" w:hAnsi="Arial" w:cs="Arial"/>
                <w:sz w:val="16"/>
                <w:szCs w:val="16"/>
              </w:rPr>
              <w:t>If M2 includes 3</w:t>
            </w:r>
          </w:p>
        </w:tc>
        <w:tc>
          <w:tcPr>
            <w:tcW w:w="2856" w:type="pct"/>
            <w:gridSpan w:val="3"/>
            <w:vAlign w:val="bottom"/>
          </w:tcPr>
          <w:p w14:paraId="3C7A1EE1" w14:textId="05001365" w:rsidR="00C94F6B" w:rsidRPr="00AD5407" w:rsidRDefault="00C94F6B" w:rsidP="00C94F6B">
            <w:pPr>
              <w:jc w:val="center"/>
              <w:rPr>
                <w:rFonts w:ascii="Arial" w:hAnsi="Arial" w:cs="Arial"/>
                <w:sz w:val="16"/>
                <w:szCs w:val="16"/>
              </w:rPr>
            </w:pPr>
            <w:r>
              <w:rPr>
                <w:rFonts w:ascii="Arial" w:hAnsi="Arial" w:cs="Arial"/>
                <w:sz w:val="16"/>
                <w:szCs w:val="16"/>
              </w:rPr>
              <w:t>If M2 includes 4</w:t>
            </w:r>
          </w:p>
        </w:tc>
      </w:tr>
      <w:tr w:rsidR="00C94F6B" w:rsidRPr="00AD5407" w14:paraId="7161255C" w14:textId="77777777" w:rsidTr="00C94F6B">
        <w:trPr>
          <w:trHeight w:val="305"/>
        </w:trPr>
        <w:tc>
          <w:tcPr>
            <w:tcW w:w="1370" w:type="pct"/>
            <w:vAlign w:val="bottom"/>
          </w:tcPr>
          <w:p w14:paraId="3F38FFEB" w14:textId="77777777" w:rsidR="00C94F6B" w:rsidRPr="00AD5407" w:rsidRDefault="00C94F6B" w:rsidP="00303BED">
            <w:pPr>
              <w:rPr>
                <w:rFonts w:ascii="Arial" w:hAnsi="Arial" w:cs="Arial"/>
                <w:sz w:val="16"/>
                <w:szCs w:val="16"/>
              </w:rPr>
            </w:pPr>
            <w:r w:rsidRPr="00AD5407">
              <w:rPr>
                <w:rFonts w:ascii="Arial" w:hAnsi="Arial" w:cs="Arial"/>
                <w:sz w:val="16"/>
                <w:szCs w:val="16"/>
              </w:rPr>
              <w:t>M197</w:t>
            </w:r>
          </w:p>
        </w:tc>
        <w:tc>
          <w:tcPr>
            <w:tcW w:w="774" w:type="pct"/>
            <w:vAlign w:val="bottom"/>
          </w:tcPr>
          <w:p w14:paraId="08BEBF14" w14:textId="77777777" w:rsidR="00C94F6B" w:rsidRPr="00AD5407" w:rsidRDefault="00C94F6B" w:rsidP="00303BED">
            <w:pPr>
              <w:rPr>
                <w:rFonts w:ascii="Arial" w:hAnsi="Arial" w:cs="Arial"/>
                <w:sz w:val="16"/>
                <w:szCs w:val="16"/>
              </w:rPr>
            </w:pPr>
            <w:r w:rsidRPr="00AD5407">
              <w:rPr>
                <w:rFonts w:ascii="Arial" w:hAnsi="Arial" w:cs="Arial"/>
                <w:sz w:val="16"/>
                <w:szCs w:val="16"/>
              </w:rPr>
              <w:t>M198</w:t>
            </w:r>
          </w:p>
        </w:tc>
        <w:tc>
          <w:tcPr>
            <w:tcW w:w="952" w:type="pct"/>
            <w:vAlign w:val="bottom"/>
          </w:tcPr>
          <w:p w14:paraId="18B51A8A" w14:textId="77777777" w:rsidR="00C94F6B" w:rsidRPr="00AD5407" w:rsidRDefault="00C94F6B" w:rsidP="00303BED">
            <w:pPr>
              <w:rPr>
                <w:rFonts w:ascii="Arial" w:hAnsi="Arial" w:cs="Arial"/>
                <w:sz w:val="16"/>
                <w:szCs w:val="16"/>
              </w:rPr>
            </w:pPr>
            <w:r w:rsidRPr="00AD5407">
              <w:rPr>
                <w:rFonts w:ascii="Arial" w:hAnsi="Arial" w:cs="Arial"/>
                <w:sz w:val="16"/>
                <w:szCs w:val="16"/>
              </w:rPr>
              <w:t>M199</w:t>
            </w:r>
          </w:p>
        </w:tc>
        <w:tc>
          <w:tcPr>
            <w:tcW w:w="1071" w:type="pct"/>
            <w:vAlign w:val="bottom"/>
          </w:tcPr>
          <w:p w14:paraId="76C7E36A" w14:textId="77777777" w:rsidR="00C94F6B" w:rsidRPr="00AD5407" w:rsidRDefault="00C94F6B" w:rsidP="00303BED">
            <w:pPr>
              <w:rPr>
                <w:rFonts w:ascii="Arial" w:hAnsi="Arial" w:cs="Arial"/>
                <w:sz w:val="16"/>
                <w:szCs w:val="16"/>
              </w:rPr>
            </w:pPr>
            <w:r w:rsidRPr="00AD5407">
              <w:rPr>
                <w:rFonts w:ascii="Arial" w:hAnsi="Arial" w:cs="Arial"/>
                <w:sz w:val="16"/>
                <w:szCs w:val="16"/>
              </w:rPr>
              <w:t>M200</w:t>
            </w:r>
          </w:p>
        </w:tc>
        <w:tc>
          <w:tcPr>
            <w:tcW w:w="833" w:type="pct"/>
            <w:vAlign w:val="bottom"/>
          </w:tcPr>
          <w:p w14:paraId="6D6C5E0E" w14:textId="77777777" w:rsidR="00C94F6B" w:rsidRPr="00AD5407" w:rsidRDefault="00C94F6B" w:rsidP="00303BED">
            <w:pPr>
              <w:rPr>
                <w:rFonts w:ascii="Arial" w:hAnsi="Arial" w:cs="Arial"/>
                <w:sz w:val="16"/>
                <w:szCs w:val="16"/>
              </w:rPr>
            </w:pPr>
            <w:r w:rsidRPr="00AD5407">
              <w:rPr>
                <w:rFonts w:ascii="Arial" w:hAnsi="Arial" w:cs="Arial"/>
                <w:sz w:val="16"/>
                <w:szCs w:val="16"/>
              </w:rPr>
              <w:t>M201</w:t>
            </w:r>
          </w:p>
        </w:tc>
      </w:tr>
      <w:tr w:rsidR="00C94F6B" w:rsidRPr="00AD5407" w14:paraId="675EC434" w14:textId="77777777" w:rsidTr="00C94F6B">
        <w:trPr>
          <w:trHeight w:val="992"/>
        </w:trPr>
        <w:tc>
          <w:tcPr>
            <w:tcW w:w="1370" w:type="pct"/>
          </w:tcPr>
          <w:p w14:paraId="45F6A1C0" w14:textId="3C76C3CD" w:rsidR="00C94F6B" w:rsidRPr="00AD5407" w:rsidRDefault="00C94F6B" w:rsidP="00303BED">
            <w:pPr>
              <w:tabs>
                <w:tab w:val="left" w:pos="12510"/>
              </w:tabs>
              <w:rPr>
                <w:rFonts w:ascii="Arial" w:hAnsi="Arial" w:cs="Arial"/>
                <w:sz w:val="16"/>
              </w:rPr>
            </w:pPr>
            <w:r w:rsidRPr="00C94F6B">
              <w:rPr>
                <w:rFonts w:ascii="Arial" w:hAnsi="Arial" w:cs="Arial"/>
                <w:sz w:val="16"/>
              </w:rPr>
              <w:t xml:space="preserve">On average, how much does </w:t>
            </w:r>
            <w:r>
              <w:rPr>
                <w:rFonts w:ascii="Arial" w:hAnsi="Arial" w:cs="Arial"/>
                <w:sz w:val="16"/>
              </w:rPr>
              <w:t>[Name]</w:t>
            </w:r>
            <w:r w:rsidRPr="00C94F6B">
              <w:rPr>
                <w:rFonts w:ascii="Arial" w:hAnsi="Arial" w:cs="Arial"/>
                <w:sz w:val="16"/>
              </w:rPr>
              <w:t xml:space="preserve"> pay to provide a meal for all </w:t>
            </w:r>
            <w:r w:rsidR="00D53D13">
              <w:rPr>
                <w:rFonts w:ascii="Arial" w:hAnsi="Arial" w:cs="Arial"/>
                <w:sz w:val="16"/>
              </w:rPr>
              <w:t>[Name]</w:t>
            </w:r>
            <w:r w:rsidRPr="00C94F6B">
              <w:rPr>
                <w:rFonts w:ascii="Arial" w:hAnsi="Arial" w:cs="Arial"/>
                <w:sz w:val="16"/>
              </w:rPr>
              <w:t>'s communal laborers?</w:t>
            </w:r>
          </w:p>
          <w:p w14:paraId="21A82BA7" w14:textId="299F3AF9" w:rsidR="00C94F6B" w:rsidRPr="008D4F63" w:rsidRDefault="00D53D13" w:rsidP="00D53D13">
            <w:pPr>
              <w:tabs>
                <w:tab w:val="left" w:pos="12510"/>
              </w:tabs>
              <w:rPr>
                <w:rFonts w:ascii="Arial" w:hAnsi="Arial" w:cs="Arial"/>
                <w:i/>
                <w:sz w:val="16"/>
              </w:rPr>
            </w:pPr>
            <w:r w:rsidRPr="00D53D13">
              <w:rPr>
                <w:rFonts w:ascii="Arial" w:hAnsi="Arial" w:cs="Arial"/>
                <w:i/>
                <w:sz w:val="16"/>
              </w:rPr>
              <w:t>Indicate amount as a decimal val</w:t>
            </w:r>
            <w:r>
              <w:rPr>
                <w:rFonts w:ascii="Arial" w:hAnsi="Arial" w:cs="Arial"/>
                <w:i/>
                <w:sz w:val="16"/>
              </w:rPr>
              <w:t xml:space="preserve">ue (in Ghana cedis and pesewas) </w:t>
            </w:r>
            <w:r w:rsidRPr="00D53D13">
              <w:rPr>
                <w:rFonts w:ascii="Arial" w:hAnsi="Arial" w:cs="Arial"/>
                <w:i/>
                <w:sz w:val="16"/>
              </w:rPr>
              <w:t>For example, enter 2.50 for 2 Ghana cedis and 50 pesewas.</w:t>
            </w:r>
          </w:p>
        </w:tc>
        <w:tc>
          <w:tcPr>
            <w:tcW w:w="774" w:type="pct"/>
          </w:tcPr>
          <w:p w14:paraId="4B9F6488" w14:textId="005BD49A" w:rsidR="00C94F6B" w:rsidRPr="00AD5407" w:rsidRDefault="00C94F6B" w:rsidP="00C94F6B">
            <w:pPr>
              <w:tabs>
                <w:tab w:val="left" w:pos="12510"/>
              </w:tabs>
              <w:rPr>
                <w:rFonts w:ascii="Arial" w:hAnsi="Arial" w:cs="Arial"/>
                <w:sz w:val="16"/>
              </w:rPr>
            </w:pPr>
            <w:r w:rsidRPr="00C94F6B">
              <w:rPr>
                <w:rFonts w:ascii="Arial" w:hAnsi="Arial" w:cs="Arial"/>
                <w:sz w:val="16"/>
              </w:rPr>
              <w:t xml:space="preserve">On average, how many communal laborers are fed by the meal </w:t>
            </w:r>
            <w:r>
              <w:rPr>
                <w:rFonts w:ascii="Arial" w:hAnsi="Arial" w:cs="Arial"/>
                <w:sz w:val="16"/>
              </w:rPr>
              <w:t>[Name]</w:t>
            </w:r>
            <w:r w:rsidRPr="00C94F6B">
              <w:rPr>
                <w:rFonts w:ascii="Arial" w:hAnsi="Arial" w:cs="Arial"/>
                <w:sz w:val="16"/>
              </w:rPr>
              <w:t xml:space="preserve"> prepares?</w:t>
            </w:r>
          </w:p>
        </w:tc>
        <w:tc>
          <w:tcPr>
            <w:tcW w:w="952" w:type="pct"/>
          </w:tcPr>
          <w:p w14:paraId="3CE09E75" w14:textId="01ADA5B9" w:rsidR="00C94F6B" w:rsidRPr="00AD5407" w:rsidRDefault="00C94F6B" w:rsidP="00AB2458">
            <w:pPr>
              <w:tabs>
                <w:tab w:val="left" w:pos="12510"/>
              </w:tabs>
              <w:rPr>
                <w:rFonts w:ascii="Arial" w:hAnsi="Arial" w:cs="Arial"/>
                <w:sz w:val="16"/>
              </w:rPr>
            </w:pPr>
            <w:r w:rsidRPr="00AD5407">
              <w:rPr>
                <w:rFonts w:ascii="Arial" w:hAnsi="Arial" w:cs="Arial"/>
                <w:sz w:val="16"/>
              </w:rPr>
              <w:t xml:space="preserve">When </w:t>
            </w:r>
            <w:r w:rsidR="00D53D13">
              <w:rPr>
                <w:rFonts w:ascii="Arial" w:hAnsi="Arial" w:cs="Arial"/>
                <w:sz w:val="16"/>
              </w:rPr>
              <w:t>[Name]</w:t>
            </w:r>
            <w:r w:rsidR="00D53D13" w:rsidRPr="00AD5407">
              <w:rPr>
                <w:rFonts w:ascii="Arial" w:hAnsi="Arial" w:cs="Arial"/>
                <w:sz w:val="16"/>
              </w:rPr>
              <w:t xml:space="preserve"> </w:t>
            </w:r>
            <w:r w:rsidRPr="00AD5407">
              <w:rPr>
                <w:rFonts w:ascii="Arial" w:hAnsi="Arial" w:cs="Arial"/>
                <w:sz w:val="16"/>
              </w:rPr>
              <w:t>ha</w:t>
            </w:r>
            <w:r w:rsidR="00D53D13">
              <w:rPr>
                <w:rFonts w:ascii="Arial" w:hAnsi="Arial" w:cs="Arial"/>
                <w:sz w:val="16"/>
              </w:rPr>
              <w:t>s</w:t>
            </w:r>
            <w:r w:rsidRPr="00AD5407">
              <w:rPr>
                <w:rFonts w:ascii="Arial" w:hAnsi="Arial" w:cs="Arial"/>
                <w:sz w:val="16"/>
              </w:rPr>
              <w:t xml:space="preserve"> hired laborers working on </w:t>
            </w:r>
            <w:r w:rsidR="00B003C6">
              <w:rPr>
                <w:rFonts w:ascii="Arial" w:hAnsi="Arial" w:cs="Arial"/>
                <w:sz w:val="16"/>
              </w:rPr>
              <w:t>[Name]’s</w:t>
            </w:r>
            <w:r w:rsidR="00B003C6" w:rsidRPr="00AD5407">
              <w:rPr>
                <w:rFonts w:ascii="Arial" w:hAnsi="Arial" w:cs="Arial"/>
                <w:sz w:val="16"/>
              </w:rPr>
              <w:t xml:space="preserve"> </w:t>
            </w:r>
            <w:r w:rsidRPr="00AD5407">
              <w:rPr>
                <w:rFonts w:ascii="Arial" w:hAnsi="Arial" w:cs="Arial"/>
                <w:sz w:val="16"/>
              </w:rPr>
              <w:t>plots, do</w:t>
            </w:r>
            <w:r w:rsidR="00B003C6">
              <w:rPr>
                <w:rFonts w:ascii="Arial" w:hAnsi="Arial" w:cs="Arial"/>
                <w:sz w:val="16"/>
              </w:rPr>
              <w:t>(es) he/she/</w:t>
            </w:r>
            <w:r w:rsidRPr="00AD5407">
              <w:rPr>
                <w:rFonts w:ascii="Arial" w:hAnsi="Arial" w:cs="Arial"/>
                <w:sz w:val="16"/>
              </w:rPr>
              <w:t>you provide them food?</w:t>
            </w:r>
          </w:p>
        </w:tc>
        <w:tc>
          <w:tcPr>
            <w:tcW w:w="1071" w:type="pct"/>
          </w:tcPr>
          <w:p w14:paraId="102BBB4F" w14:textId="3ED279E2" w:rsidR="00C94F6B" w:rsidRDefault="00C94F6B" w:rsidP="00303BED">
            <w:pPr>
              <w:tabs>
                <w:tab w:val="left" w:pos="12510"/>
              </w:tabs>
              <w:jc w:val="center"/>
              <w:rPr>
                <w:rFonts w:ascii="Arial" w:hAnsi="Arial" w:cs="Arial"/>
                <w:sz w:val="16"/>
              </w:rPr>
            </w:pPr>
            <w:r w:rsidRPr="00AD5407">
              <w:rPr>
                <w:rFonts w:ascii="Arial" w:hAnsi="Arial" w:cs="Arial"/>
                <w:sz w:val="16"/>
              </w:rPr>
              <w:t>On average, how much do</w:t>
            </w:r>
            <w:r w:rsidR="00B003C6">
              <w:rPr>
                <w:rFonts w:ascii="Arial" w:hAnsi="Arial" w:cs="Arial"/>
                <w:sz w:val="16"/>
              </w:rPr>
              <w:t>es</w:t>
            </w:r>
            <w:r w:rsidRPr="00AD5407">
              <w:rPr>
                <w:rFonts w:ascii="Arial" w:hAnsi="Arial" w:cs="Arial"/>
                <w:sz w:val="16"/>
              </w:rPr>
              <w:t xml:space="preserve"> </w:t>
            </w:r>
            <w:r w:rsidR="00B003C6">
              <w:rPr>
                <w:rFonts w:ascii="Arial" w:hAnsi="Arial" w:cs="Arial"/>
                <w:sz w:val="16"/>
              </w:rPr>
              <w:t>[Name]</w:t>
            </w:r>
            <w:r w:rsidRPr="00AD5407">
              <w:rPr>
                <w:rFonts w:ascii="Arial" w:hAnsi="Arial" w:cs="Arial"/>
                <w:sz w:val="16"/>
              </w:rPr>
              <w:t xml:space="preserve"> pay </w:t>
            </w:r>
            <w:r w:rsidR="00EA3635">
              <w:rPr>
                <w:rFonts w:ascii="Arial" w:hAnsi="Arial" w:cs="Arial"/>
                <w:sz w:val="16"/>
              </w:rPr>
              <w:t>to provide a</w:t>
            </w:r>
            <w:r w:rsidRPr="00AD5407">
              <w:rPr>
                <w:rFonts w:ascii="Arial" w:hAnsi="Arial" w:cs="Arial"/>
                <w:sz w:val="16"/>
              </w:rPr>
              <w:t xml:space="preserve"> meal for all </w:t>
            </w:r>
            <w:r w:rsidR="00B003C6">
              <w:rPr>
                <w:rFonts w:ascii="Arial" w:hAnsi="Arial" w:cs="Arial"/>
                <w:sz w:val="16"/>
              </w:rPr>
              <w:t>[Name]’s</w:t>
            </w:r>
            <w:r w:rsidR="00B003C6" w:rsidRPr="00AD5407">
              <w:rPr>
                <w:rFonts w:ascii="Arial" w:hAnsi="Arial" w:cs="Arial"/>
                <w:sz w:val="16"/>
              </w:rPr>
              <w:t xml:space="preserve"> </w:t>
            </w:r>
            <w:r>
              <w:rPr>
                <w:rFonts w:ascii="Arial" w:hAnsi="Arial" w:cs="Arial"/>
                <w:sz w:val="16"/>
              </w:rPr>
              <w:t>hired</w:t>
            </w:r>
            <w:r w:rsidRPr="00AD5407">
              <w:rPr>
                <w:rFonts w:ascii="Arial" w:hAnsi="Arial" w:cs="Arial"/>
                <w:sz w:val="16"/>
              </w:rPr>
              <w:t xml:space="preserve"> laborers? </w:t>
            </w:r>
            <w:r w:rsidR="00B003C6" w:rsidRPr="00B003C6">
              <w:rPr>
                <w:rFonts w:ascii="Arial" w:hAnsi="Arial" w:cs="Arial"/>
                <w:sz w:val="16"/>
              </w:rPr>
              <w:t>Consider a meal to be the entire pot of food for one day.</w:t>
            </w:r>
          </w:p>
          <w:p w14:paraId="2AD994CB" w14:textId="77777777" w:rsidR="00B003C6" w:rsidRPr="00AD5407" w:rsidRDefault="00B003C6" w:rsidP="00303BED">
            <w:pPr>
              <w:tabs>
                <w:tab w:val="left" w:pos="12510"/>
              </w:tabs>
              <w:jc w:val="center"/>
              <w:rPr>
                <w:rFonts w:ascii="Arial" w:hAnsi="Arial" w:cs="Arial"/>
                <w:sz w:val="16"/>
              </w:rPr>
            </w:pPr>
          </w:p>
          <w:p w14:paraId="78BD8024" w14:textId="46DD5E51" w:rsidR="00C94F6B" w:rsidRPr="008D4F63" w:rsidRDefault="00B003C6" w:rsidP="00B003C6">
            <w:pPr>
              <w:tabs>
                <w:tab w:val="left" w:pos="12510"/>
              </w:tabs>
              <w:rPr>
                <w:rFonts w:ascii="Arial" w:hAnsi="Arial" w:cs="Arial"/>
                <w:i/>
                <w:sz w:val="16"/>
              </w:rPr>
            </w:pPr>
            <w:r w:rsidRPr="008D4F63">
              <w:rPr>
                <w:rFonts w:ascii="Arial" w:hAnsi="Arial" w:cs="Arial"/>
                <w:i/>
                <w:sz w:val="16"/>
              </w:rPr>
              <w:t>Indicate amount as a decimal val</w:t>
            </w:r>
            <w:r>
              <w:rPr>
                <w:rFonts w:ascii="Arial" w:hAnsi="Arial" w:cs="Arial"/>
                <w:i/>
                <w:sz w:val="16"/>
              </w:rPr>
              <w:t xml:space="preserve">ue (in Ghana cedis and pesewas). </w:t>
            </w:r>
            <w:r w:rsidRPr="008D4F63">
              <w:rPr>
                <w:rFonts w:ascii="Arial" w:hAnsi="Arial" w:cs="Arial"/>
                <w:i/>
                <w:sz w:val="16"/>
              </w:rPr>
              <w:t>For example, enter 2.50 for 2 Ghana cedis and 50 pesewas.</w:t>
            </w:r>
          </w:p>
          <w:p w14:paraId="18E9D8FF" w14:textId="77777777" w:rsidR="00C94F6B" w:rsidRPr="00AD5407" w:rsidRDefault="00C94F6B" w:rsidP="00303BED">
            <w:pPr>
              <w:tabs>
                <w:tab w:val="left" w:pos="12510"/>
              </w:tabs>
              <w:rPr>
                <w:rFonts w:ascii="Arial" w:hAnsi="Arial" w:cs="Arial"/>
                <w:sz w:val="16"/>
              </w:rPr>
            </w:pPr>
          </w:p>
        </w:tc>
        <w:tc>
          <w:tcPr>
            <w:tcW w:w="833" w:type="pct"/>
          </w:tcPr>
          <w:p w14:paraId="5E36621C" w14:textId="2B9AA6A6" w:rsidR="00C94F6B" w:rsidRPr="00AD5407" w:rsidRDefault="00C94F6B" w:rsidP="00AB2458">
            <w:pPr>
              <w:tabs>
                <w:tab w:val="left" w:pos="12510"/>
              </w:tabs>
              <w:rPr>
                <w:rFonts w:ascii="Arial" w:hAnsi="Arial" w:cs="Arial"/>
                <w:sz w:val="16"/>
              </w:rPr>
            </w:pPr>
            <w:r w:rsidRPr="00AD5407">
              <w:rPr>
                <w:rFonts w:ascii="Arial" w:hAnsi="Arial" w:cs="Arial"/>
                <w:sz w:val="16"/>
              </w:rPr>
              <w:t xml:space="preserve">On average, how many </w:t>
            </w:r>
            <w:r>
              <w:rPr>
                <w:rFonts w:ascii="Arial" w:hAnsi="Arial" w:cs="Arial"/>
                <w:sz w:val="16"/>
              </w:rPr>
              <w:t>hired</w:t>
            </w:r>
            <w:r w:rsidRPr="00AD5407">
              <w:rPr>
                <w:rFonts w:ascii="Arial" w:hAnsi="Arial" w:cs="Arial"/>
                <w:sz w:val="16"/>
              </w:rPr>
              <w:t xml:space="preserve"> laborers are fed by the meal </w:t>
            </w:r>
            <w:r w:rsidR="00EA3635">
              <w:rPr>
                <w:rFonts w:ascii="Arial" w:hAnsi="Arial" w:cs="Arial"/>
                <w:sz w:val="16"/>
              </w:rPr>
              <w:t>[Name]</w:t>
            </w:r>
            <w:r w:rsidR="00EA3635" w:rsidRPr="00AD5407">
              <w:rPr>
                <w:rFonts w:ascii="Arial" w:hAnsi="Arial" w:cs="Arial"/>
                <w:sz w:val="16"/>
              </w:rPr>
              <w:t xml:space="preserve"> </w:t>
            </w:r>
            <w:r w:rsidRPr="00AD5407">
              <w:rPr>
                <w:rFonts w:ascii="Arial" w:hAnsi="Arial" w:cs="Arial"/>
                <w:sz w:val="16"/>
              </w:rPr>
              <w:t>prepare</w:t>
            </w:r>
            <w:r w:rsidR="00EA3635">
              <w:rPr>
                <w:rFonts w:ascii="Arial" w:hAnsi="Arial" w:cs="Arial"/>
                <w:sz w:val="16"/>
              </w:rPr>
              <w:t>s</w:t>
            </w:r>
            <w:r w:rsidRPr="00AD5407">
              <w:rPr>
                <w:rFonts w:ascii="Arial" w:hAnsi="Arial" w:cs="Arial"/>
                <w:sz w:val="16"/>
              </w:rPr>
              <w:t>?</w:t>
            </w:r>
          </w:p>
        </w:tc>
      </w:tr>
      <w:tr w:rsidR="00C94F6B" w:rsidRPr="00AD5407" w14:paraId="298CBE79" w14:textId="77777777" w:rsidTr="00C94F6B">
        <w:trPr>
          <w:trHeight w:val="704"/>
        </w:trPr>
        <w:tc>
          <w:tcPr>
            <w:tcW w:w="1370" w:type="pct"/>
            <w:vAlign w:val="bottom"/>
          </w:tcPr>
          <w:p w14:paraId="63CACE2A" w14:textId="1769A0A0" w:rsidR="00C94F6B" w:rsidRPr="00AD5407" w:rsidRDefault="00C94F6B" w:rsidP="00303BED">
            <w:pPr>
              <w:tabs>
                <w:tab w:val="left" w:pos="12510"/>
              </w:tabs>
              <w:jc w:val="center"/>
              <w:rPr>
                <w:rFonts w:ascii="Arial" w:hAnsi="Arial" w:cs="Arial"/>
                <w:sz w:val="16"/>
              </w:rPr>
            </w:pPr>
          </w:p>
        </w:tc>
        <w:tc>
          <w:tcPr>
            <w:tcW w:w="774" w:type="pct"/>
          </w:tcPr>
          <w:p w14:paraId="7654135F" w14:textId="77777777" w:rsidR="00C94F6B" w:rsidRPr="00AD5407" w:rsidRDefault="00C94F6B" w:rsidP="00303BED">
            <w:pPr>
              <w:tabs>
                <w:tab w:val="left" w:pos="12510"/>
              </w:tabs>
              <w:rPr>
                <w:rFonts w:ascii="Arial" w:hAnsi="Arial" w:cs="Arial"/>
                <w:sz w:val="16"/>
              </w:rPr>
            </w:pPr>
            <w:r w:rsidRPr="00AD5407">
              <w:rPr>
                <w:rFonts w:ascii="Arial" w:hAnsi="Arial" w:cs="Arial"/>
                <w:sz w:val="16"/>
              </w:rPr>
              <w:t>Write in number</w:t>
            </w:r>
          </w:p>
        </w:tc>
        <w:tc>
          <w:tcPr>
            <w:tcW w:w="952" w:type="pct"/>
          </w:tcPr>
          <w:p w14:paraId="127815DB" w14:textId="77777777" w:rsidR="00C94F6B" w:rsidRPr="00AD5407" w:rsidRDefault="00C94F6B" w:rsidP="00303BED">
            <w:pPr>
              <w:tabs>
                <w:tab w:val="left" w:pos="12510"/>
              </w:tabs>
              <w:rPr>
                <w:rFonts w:ascii="Arial" w:hAnsi="Arial" w:cs="Arial"/>
                <w:sz w:val="16"/>
              </w:rPr>
            </w:pPr>
            <w:r w:rsidRPr="00AD5407">
              <w:rPr>
                <w:rFonts w:ascii="Arial" w:hAnsi="Arial" w:cs="Arial"/>
                <w:sz w:val="16"/>
              </w:rPr>
              <w:t>1 Yes</w:t>
            </w:r>
          </w:p>
          <w:p w14:paraId="23EB2D3B" w14:textId="5360507E" w:rsidR="00C94F6B" w:rsidRPr="00AD5407" w:rsidRDefault="00C94F6B" w:rsidP="00303BED">
            <w:pPr>
              <w:tabs>
                <w:tab w:val="left" w:pos="12510"/>
              </w:tabs>
              <w:rPr>
                <w:rFonts w:ascii="Arial" w:hAnsi="Arial" w:cs="Arial"/>
                <w:sz w:val="16"/>
              </w:rPr>
            </w:pPr>
            <w:r w:rsidRPr="00AD5407">
              <w:rPr>
                <w:rFonts w:ascii="Arial" w:hAnsi="Arial" w:cs="Arial"/>
                <w:sz w:val="16"/>
              </w:rPr>
              <w:t xml:space="preserve">5 No </w:t>
            </w:r>
            <w:r w:rsidR="00B003C6">
              <w:rPr>
                <w:rFonts w:ascii="Arial" w:hAnsi="Arial" w:cs="Arial"/>
                <w:sz w:val="16"/>
              </w:rPr>
              <w:t>&gt;</w:t>
            </w:r>
            <w:r w:rsidRPr="00AD5407">
              <w:rPr>
                <w:rFonts w:ascii="Arial" w:hAnsi="Arial" w:cs="Arial"/>
                <w:sz w:val="16"/>
              </w:rPr>
              <w:t xml:space="preserve">&gt; </w:t>
            </w:r>
            <w:r w:rsidR="00B003C6">
              <w:rPr>
                <w:rFonts w:ascii="Arial" w:hAnsi="Arial" w:cs="Arial"/>
                <w:sz w:val="16"/>
              </w:rPr>
              <w:t>next section</w:t>
            </w:r>
          </w:p>
        </w:tc>
        <w:tc>
          <w:tcPr>
            <w:tcW w:w="1071" w:type="pct"/>
            <w:vAlign w:val="bottom"/>
          </w:tcPr>
          <w:p w14:paraId="0CA8C473" w14:textId="785C37C5" w:rsidR="00C94F6B" w:rsidRPr="00AD5407" w:rsidRDefault="00C94F6B" w:rsidP="00303BED">
            <w:pPr>
              <w:tabs>
                <w:tab w:val="left" w:pos="12510"/>
              </w:tabs>
              <w:jc w:val="center"/>
              <w:rPr>
                <w:rFonts w:ascii="Arial" w:hAnsi="Arial" w:cs="Arial"/>
                <w:sz w:val="16"/>
              </w:rPr>
            </w:pPr>
          </w:p>
        </w:tc>
        <w:tc>
          <w:tcPr>
            <w:tcW w:w="833" w:type="pct"/>
          </w:tcPr>
          <w:p w14:paraId="4185153E" w14:textId="77777777" w:rsidR="00C94F6B" w:rsidRPr="00AD5407" w:rsidRDefault="00C94F6B" w:rsidP="00303BED">
            <w:pPr>
              <w:tabs>
                <w:tab w:val="left" w:pos="12510"/>
              </w:tabs>
              <w:rPr>
                <w:rFonts w:ascii="Arial" w:hAnsi="Arial" w:cs="Arial"/>
                <w:sz w:val="16"/>
              </w:rPr>
            </w:pPr>
            <w:r w:rsidRPr="00AD5407">
              <w:rPr>
                <w:rFonts w:ascii="Arial" w:hAnsi="Arial" w:cs="Arial"/>
                <w:sz w:val="16"/>
              </w:rPr>
              <w:t>Write in number</w:t>
            </w:r>
          </w:p>
        </w:tc>
      </w:tr>
      <w:tr w:rsidR="00C94F6B" w:rsidRPr="00AD5407" w14:paraId="04CCAFFE" w14:textId="77777777" w:rsidTr="00C94F6B">
        <w:trPr>
          <w:trHeight w:val="704"/>
        </w:trPr>
        <w:tc>
          <w:tcPr>
            <w:tcW w:w="1370" w:type="pct"/>
          </w:tcPr>
          <w:p w14:paraId="1773DE5C" w14:textId="77777777" w:rsidR="00C94F6B" w:rsidRPr="00AD5407" w:rsidRDefault="00C94F6B" w:rsidP="00303BED">
            <w:pPr>
              <w:tabs>
                <w:tab w:val="left" w:pos="12510"/>
              </w:tabs>
              <w:jc w:val="center"/>
              <w:rPr>
                <w:rFonts w:ascii="Arial" w:hAnsi="Arial" w:cs="Arial"/>
                <w:sz w:val="16"/>
              </w:rPr>
            </w:pPr>
          </w:p>
        </w:tc>
        <w:tc>
          <w:tcPr>
            <w:tcW w:w="774" w:type="pct"/>
            <w:vAlign w:val="center"/>
          </w:tcPr>
          <w:p w14:paraId="53261DF4" w14:textId="77777777" w:rsidR="00C94F6B" w:rsidRPr="00AD5407" w:rsidRDefault="00C94F6B" w:rsidP="00303BED">
            <w:pPr>
              <w:tabs>
                <w:tab w:val="left" w:pos="12510"/>
              </w:tabs>
              <w:jc w:val="center"/>
              <w:rPr>
                <w:rFonts w:ascii="Arial" w:hAnsi="Arial" w:cs="Arial"/>
                <w:sz w:val="16"/>
              </w:rPr>
            </w:pPr>
          </w:p>
        </w:tc>
        <w:tc>
          <w:tcPr>
            <w:tcW w:w="952" w:type="pct"/>
            <w:vAlign w:val="center"/>
          </w:tcPr>
          <w:p w14:paraId="7857EBC2" w14:textId="77777777" w:rsidR="00C94F6B" w:rsidRPr="00AD5407" w:rsidRDefault="00C94F6B" w:rsidP="00303BED">
            <w:pPr>
              <w:tabs>
                <w:tab w:val="left" w:pos="12510"/>
              </w:tabs>
              <w:jc w:val="center"/>
              <w:rPr>
                <w:rFonts w:ascii="Arial" w:hAnsi="Arial" w:cs="Arial"/>
                <w:sz w:val="16"/>
              </w:rPr>
            </w:pPr>
          </w:p>
        </w:tc>
        <w:tc>
          <w:tcPr>
            <w:tcW w:w="1071" w:type="pct"/>
          </w:tcPr>
          <w:p w14:paraId="5FFC74AD" w14:textId="77777777" w:rsidR="00C94F6B" w:rsidRPr="00AD5407" w:rsidRDefault="00C94F6B" w:rsidP="00303BED">
            <w:pPr>
              <w:tabs>
                <w:tab w:val="left" w:pos="12510"/>
              </w:tabs>
              <w:jc w:val="center"/>
              <w:rPr>
                <w:rFonts w:ascii="Arial" w:hAnsi="Arial" w:cs="Arial"/>
                <w:sz w:val="16"/>
              </w:rPr>
            </w:pPr>
          </w:p>
        </w:tc>
        <w:tc>
          <w:tcPr>
            <w:tcW w:w="833" w:type="pct"/>
            <w:vAlign w:val="center"/>
          </w:tcPr>
          <w:p w14:paraId="7314ECC8" w14:textId="77777777" w:rsidR="00C94F6B" w:rsidRPr="00AD5407" w:rsidRDefault="00C94F6B" w:rsidP="00303BED">
            <w:pPr>
              <w:tabs>
                <w:tab w:val="left" w:pos="12510"/>
              </w:tabs>
              <w:jc w:val="center"/>
              <w:rPr>
                <w:rFonts w:ascii="Arial" w:hAnsi="Arial" w:cs="Arial"/>
                <w:sz w:val="16"/>
              </w:rPr>
            </w:pPr>
          </w:p>
        </w:tc>
      </w:tr>
    </w:tbl>
    <w:p w14:paraId="6F1948C4" w14:textId="77777777" w:rsidR="003A23BB" w:rsidRPr="005A7BEF" w:rsidRDefault="003A23BB" w:rsidP="003A23BB">
      <w:pPr>
        <w:rPr>
          <w:rFonts w:ascii="Arial" w:hAnsi="Arial" w:cs="Arial"/>
        </w:rPr>
      </w:pPr>
    </w:p>
    <w:p w14:paraId="686310A8" w14:textId="77777777" w:rsidR="00FF2AE1" w:rsidRDefault="00FF2AE1" w:rsidP="003A23BB">
      <w:pPr>
        <w:pStyle w:val="Heading2"/>
        <w:ind w:left="720"/>
        <w:rPr>
          <w:rFonts w:ascii="Arial" w:hAnsi="Arial" w:cs="Arial"/>
          <w:color w:val="auto"/>
          <w:sz w:val="20"/>
          <w:szCs w:val="20"/>
        </w:rPr>
      </w:pPr>
    </w:p>
    <w:p w14:paraId="38096DEE" w14:textId="547F7E94" w:rsidR="003A23BB" w:rsidRPr="005A7BEF" w:rsidRDefault="009041C2" w:rsidP="003A23BB">
      <w:pPr>
        <w:pStyle w:val="Heading2"/>
        <w:ind w:left="720"/>
        <w:rPr>
          <w:rFonts w:ascii="Arial" w:hAnsi="Arial" w:cs="Arial"/>
          <w:color w:val="auto"/>
          <w:sz w:val="20"/>
          <w:szCs w:val="20"/>
        </w:rPr>
      </w:pPr>
      <w:r>
        <w:rPr>
          <w:rFonts w:ascii="Arial" w:hAnsi="Arial" w:cs="Arial"/>
          <w:color w:val="auto"/>
          <w:sz w:val="20"/>
          <w:szCs w:val="20"/>
        </w:rPr>
        <w:t>PART</w:t>
      </w:r>
      <w:r w:rsidRPr="005A7BEF">
        <w:rPr>
          <w:rFonts w:ascii="Arial" w:hAnsi="Arial" w:cs="Arial"/>
          <w:color w:val="auto"/>
          <w:sz w:val="20"/>
          <w:szCs w:val="20"/>
        </w:rPr>
        <w:t xml:space="preserve"> </w:t>
      </w:r>
      <w:r w:rsidR="003A23BB" w:rsidRPr="005A7BEF">
        <w:rPr>
          <w:rFonts w:ascii="Arial" w:hAnsi="Arial" w:cs="Arial"/>
          <w:color w:val="auto"/>
          <w:sz w:val="20"/>
          <w:szCs w:val="20"/>
        </w:rPr>
        <w:t>N: HARVEST</w:t>
      </w:r>
      <w:r w:rsidR="00FF2AE1">
        <w:rPr>
          <w:rFonts w:ascii="Arial" w:hAnsi="Arial" w:cs="Arial"/>
          <w:color w:val="auto"/>
          <w:sz w:val="20"/>
          <w:szCs w:val="20"/>
        </w:rPr>
        <w:t>ING</w:t>
      </w:r>
    </w:p>
    <w:p w14:paraId="5CCB1E7F" w14:textId="77777777" w:rsidR="003A23BB" w:rsidRPr="005A7BEF" w:rsidRDefault="003A23BB" w:rsidP="003A23BB">
      <w:pPr>
        <w:rPr>
          <w:rFonts w:ascii="Arial" w:hAnsi="Arial" w:cs="Arial"/>
        </w:rPr>
      </w:pPr>
    </w:p>
    <w:p w14:paraId="775DE292" w14:textId="77777777" w:rsidR="003A23BB" w:rsidRPr="005A7BEF" w:rsidRDefault="003A23BB" w:rsidP="003A23BB">
      <w:pPr>
        <w:rPr>
          <w:rFonts w:ascii="Arial" w:hAnsi="Arial" w:cs="Arial"/>
        </w:rPr>
      </w:pPr>
    </w:p>
    <w:p w14:paraId="67CA0594" w14:textId="77777777" w:rsidR="003A23BB" w:rsidRPr="005A7BEF" w:rsidRDefault="003A23BB" w:rsidP="003A23BB">
      <w:pPr>
        <w:rPr>
          <w:rFonts w:ascii="Arial" w:hAnsi="Arial" w:cs="Arial"/>
        </w:rPr>
      </w:pPr>
    </w:p>
    <w:p w14:paraId="247F945B" w14:textId="70463E80" w:rsidR="003A23BB" w:rsidRDefault="003A23BB" w:rsidP="005A7BEF">
      <w:pPr>
        <w:rPr>
          <w:rFonts w:ascii="Arial" w:hAnsi="Arial" w:cs="Arial"/>
          <w:b/>
          <w:sz w:val="16"/>
          <w:szCs w:val="16"/>
        </w:rPr>
      </w:pPr>
    </w:p>
    <w:p w14:paraId="51D89AC7" w14:textId="62752061" w:rsidR="003A23BB" w:rsidRPr="008D4F63" w:rsidRDefault="00FF2AE1" w:rsidP="005A7BEF">
      <w:pPr>
        <w:rPr>
          <w:rFonts w:ascii="Arial" w:hAnsi="Arial" w:cs="Arial"/>
          <w:sz w:val="16"/>
          <w:szCs w:val="16"/>
        </w:rPr>
      </w:pPr>
      <w:r w:rsidRPr="008D4F63">
        <w:rPr>
          <w:rFonts w:ascii="Arial" w:hAnsi="Arial" w:cs="Arial"/>
          <w:sz w:val="16"/>
          <w:szCs w:val="16"/>
        </w:rPr>
        <w:t>Please select the name of the person answering these questions.</w:t>
      </w:r>
      <w:r w:rsidRPr="008D4F63">
        <w:rPr>
          <w:rFonts w:ascii="Arial" w:hAnsi="Arial" w:cs="Arial"/>
          <w:sz w:val="16"/>
          <w:szCs w:val="16"/>
        </w:rPr>
        <w:tab/>
      </w:r>
      <w:r w:rsidRPr="008D4F63">
        <w:rPr>
          <w:rFonts w:ascii="Arial" w:hAnsi="Arial" w:cs="Arial"/>
          <w:sz w:val="16"/>
          <w:szCs w:val="16"/>
        </w:rPr>
        <w:tab/>
      </w:r>
      <w:r w:rsidRPr="008D4F63">
        <w:rPr>
          <w:rFonts w:ascii="Arial" w:hAnsi="Arial" w:cs="Arial"/>
          <w:sz w:val="16"/>
          <w:szCs w:val="16"/>
        </w:rPr>
        <w:tab/>
        <w:t>_________________</w:t>
      </w:r>
    </w:p>
    <w:p w14:paraId="62AED4EB" w14:textId="746804D6" w:rsidR="00FF2AE1" w:rsidRPr="008D4F63" w:rsidRDefault="00FF2AE1" w:rsidP="005A7BEF">
      <w:pPr>
        <w:rPr>
          <w:rFonts w:ascii="Arial" w:hAnsi="Arial" w:cs="Arial"/>
          <w:sz w:val="16"/>
          <w:szCs w:val="16"/>
        </w:rPr>
      </w:pPr>
    </w:p>
    <w:p w14:paraId="237CBBD8" w14:textId="338ADC12" w:rsidR="00FF2AE1" w:rsidRPr="008D4F63" w:rsidRDefault="00FF2AE1" w:rsidP="005A7BEF">
      <w:pPr>
        <w:rPr>
          <w:rFonts w:ascii="Arial" w:hAnsi="Arial" w:cs="Arial"/>
          <w:sz w:val="16"/>
          <w:szCs w:val="16"/>
        </w:rPr>
      </w:pPr>
      <w:r w:rsidRPr="008D4F63">
        <w:rPr>
          <w:rFonts w:ascii="Arial" w:hAnsi="Arial" w:cs="Arial"/>
          <w:sz w:val="16"/>
          <w:szCs w:val="16"/>
        </w:rPr>
        <w:t>[Names appear for selection]</w:t>
      </w:r>
    </w:p>
    <w:p w14:paraId="71295E27" w14:textId="659A0B7B" w:rsidR="00FF2AE1" w:rsidRPr="008D4F63" w:rsidRDefault="00FF2AE1" w:rsidP="005A7BEF">
      <w:pPr>
        <w:rPr>
          <w:rFonts w:ascii="Arial" w:hAnsi="Arial" w:cs="Arial"/>
          <w:sz w:val="16"/>
          <w:szCs w:val="16"/>
        </w:rPr>
      </w:pPr>
    </w:p>
    <w:p w14:paraId="61B76245" w14:textId="678D9182" w:rsidR="00FF2AE1" w:rsidRPr="008D4F63" w:rsidRDefault="00FF2AE1" w:rsidP="005A7BEF">
      <w:pPr>
        <w:rPr>
          <w:rFonts w:ascii="Arial" w:hAnsi="Arial" w:cs="Arial"/>
          <w:sz w:val="16"/>
          <w:szCs w:val="16"/>
        </w:rPr>
      </w:pPr>
    </w:p>
    <w:p w14:paraId="3D141B3E" w14:textId="61A21F09" w:rsidR="00FF2AE1" w:rsidRPr="008D4F63" w:rsidRDefault="00FF2AE1" w:rsidP="005A7BEF">
      <w:pPr>
        <w:rPr>
          <w:rFonts w:ascii="Arial" w:hAnsi="Arial" w:cs="Arial"/>
          <w:sz w:val="16"/>
          <w:szCs w:val="16"/>
        </w:rPr>
      </w:pPr>
    </w:p>
    <w:p w14:paraId="238D85FF" w14:textId="6CA47DBD" w:rsidR="00FF2AE1" w:rsidRDefault="00FF2AE1" w:rsidP="005A7BEF">
      <w:pPr>
        <w:rPr>
          <w:rFonts w:ascii="Arial" w:hAnsi="Arial" w:cs="Arial"/>
          <w:sz w:val="16"/>
          <w:szCs w:val="16"/>
        </w:rPr>
      </w:pPr>
      <w:r>
        <w:rPr>
          <w:rFonts w:ascii="Arial" w:hAnsi="Arial" w:cs="Arial"/>
          <w:sz w:val="16"/>
          <w:szCs w:val="16"/>
        </w:rPr>
        <w:t>Was [Plot Name]</w:t>
      </w:r>
      <w:r w:rsidRPr="008D4F63">
        <w:rPr>
          <w:rFonts w:ascii="Arial" w:hAnsi="Arial" w:cs="Arial"/>
          <w:sz w:val="16"/>
          <w:szCs w:val="16"/>
        </w:rPr>
        <w:t xml:space="preserve"> used for any farming activity?</w:t>
      </w:r>
    </w:p>
    <w:p w14:paraId="7D78B976" w14:textId="0ADACBF3" w:rsidR="0012307A" w:rsidRDefault="0012307A" w:rsidP="005A7BEF">
      <w:pPr>
        <w:rPr>
          <w:rFonts w:ascii="Arial" w:hAnsi="Arial" w:cs="Arial"/>
          <w:sz w:val="16"/>
          <w:szCs w:val="16"/>
        </w:rPr>
      </w:pPr>
      <w:r>
        <w:rPr>
          <w:rFonts w:ascii="Arial" w:hAnsi="Arial" w:cs="Arial"/>
          <w:sz w:val="16"/>
          <w:szCs w:val="16"/>
        </w:rPr>
        <w:t>1-Yes</w:t>
      </w:r>
    </w:p>
    <w:p w14:paraId="06CED989" w14:textId="21FA42D7" w:rsidR="0012307A" w:rsidRDefault="0012307A" w:rsidP="005A7BEF">
      <w:pPr>
        <w:rPr>
          <w:rFonts w:ascii="Arial" w:hAnsi="Arial" w:cs="Arial"/>
          <w:sz w:val="16"/>
          <w:szCs w:val="16"/>
        </w:rPr>
      </w:pPr>
    </w:p>
    <w:p w14:paraId="18E2FC10" w14:textId="3FC87DAF" w:rsidR="0012307A" w:rsidRPr="008D4F63" w:rsidRDefault="0012307A" w:rsidP="005A7BEF">
      <w:pPr>
        <w:rPr>
          <w:rFonts w:ascii="Arial" w:hAnsi="Arial" w:cs="Arial"/>
          <w:sz w:val="16"/>
          <w:szCs w:val="16"/>
        </w:rPr>
        <w:sectPr w:rsidR="0012307A" w:rsidRPr="008D4F63" w:rsidSect="00695071">
          <w:pgSz w:w="16834" w:h="11909" w:orient="landscape" w:code="9"/>
          <w:pgMar w:top="720" w:right="720" w:bottom="720" w:left="720" w:header="720" w:footer="720" w:gutter="0"/>
          <w:cols w:space="720"/>
          <w:docGrid w:linePitch="360"/>
        </w:sectPr>
      </w:pPr>
      <w:r>
        <w:rPr>
          <w:rFonts w:ascii="Arial" w:hAnsi="Arial" w:cs="Arial"/>
          <w:sz w:val="16"/>
          <w:szCs w:val="16"/>
        </w:rPr>
        <w:t>5-No</w:t>
      </w:r>
      <w:r w:rsidR="003A3C5A">
        <w:rPr>
          <w:rFonts w:ascii="Arial" w:hAnsi="Arial" w:cs="Arial"/>
          <w:sz w:val="16"/>
          <w:szCs w:val="16"/>
        </w:rPr>
        <w:t xml:space="preserve"> &gt;&gt; [Next section]</w:t>
      </w:r>
    </w:p>
    <w:p w14:paraId="0898EC24" w14:textId="665AF991" w:rsidR="00A6666B" w:rsidRPr="005A7BEF" w:rsidRDefault="00A6666B" w:rsidP="005A7BEF">
      <w:pPr>
        <w:rPr>
          <w:rFonts w:ascii="Arial" w:hAnsi="Arial" w:cs="Arial"/>
        </w:rPr>
      </w:pPr>
    </w:p>
    <w:p w14:paraId="4B251CEC" w14:textId="69D35D21" w:rsidR="00A6666B" w:rsidRPr="005A7BEF" w:rsidRDefault="00A6666B" w:rsidP="005A7BEF">
      <w:pPr>
        <w:rPr>
          <w:rFonts w:ascii="Arial" w:hAnsi="Arial" w:cs="Arial"/>
        </w:rPr>
      </w:pPr>
    </w:p>
    <w:p w14:paraId="6CA89B32" w14:textId="1B56AFB3" w:rsidR="00A6666B" w:rsidRPr="005A7BEF" w:rsidRDefault="00A6666B" w:rsidP="005A7BEF">
      <w:pPr>
        <w:rPr>
          <w:rFonts w:ascii="Arial" w:hAnsi="Arial" w:cs="Arial"/>
        </w:rPr>
      </w:pPr>
    </w:p>
    <w:tbl>
      <w:tblPr>
        <w:tblpPr w:leftFromText="180" w:rightFromText="180" w:vertAnchor="text" w:horzAnchor="margin" w:tblpX="421" w:tblpY="-789"/>
        <w:tblW w:w="4863" w:type="pct"/>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4" w:type="dxa"/>
          <w:right w:w="14" w:type="dxa"/>
        </w:tblCellMar>
        <w:tblLook w:val="04A0" w:firstRow="1" w:lastRow="0" w:firstColumn="1" w:lastColumn="0" w:noHBand="0" w:noVBand="1"/>
      </w:tblPr>
      <w:tblGrid>
        <w:gridCol w:w="423"/>
        <w:gridCol w:w="847"/>
        <w:gridCol w:w="1134"/>
        <w:gridCol w:w="1024"/>
        <w:gridCol w:w="1727"/>
        <w:gridCol w:w="1269"/>
        <w:gridCol w:w="1170"/>
        <w:gridCol w:w="2053"/>
        <w:gridCol w:w="1560"/>
        <w:gridCol w:w="1560"/>
        <w:gridCol w:w="1374"/>
        <w:gridCol w:w="826"/>
      </w:tblGrid>
      <w:tr w:rsidR="00BF1AD7" w:rsidRPr="005A7BEF" w14:paraId="4366A207" w14:textId="77777777" w:rsidTr="00020A14">
        <w:trPr>
          <w:trHeight w:hRule="exact" w:val="200"/>
        </w:trPr>
        <w:tc>
          <w:tcPr>
            <w:tcW w:w="141" w:type="pct"/>
            <w:tcBorders>
              <w:top w:val="single" w:sz="4" w:space="0" w:color="auto"/>
              <w:left w:val="single" w:sz="4" w:space="0" w:color="auto"/>
              <w:bottom w:val="single" w:sz="4" w:space="0" w:color="auto"/>
              <w:right w:val="single" w:sz="4" w:space="0" w:color="auto"/>
            </w:tcBorders>
            <w:vAlign w:val="center"/>
          </w:tcPr>
          <w:p w14:paraId="0EEF17E5" w14:textId="77777777" w:rsidR="008230E4" w:rsidRPr="005A7BEF" w:rsidRDefault="008230E4" w:rsidP="008D4F63">
            <w:pPr>
              <w:rPr>
                <w:rFonts w:ascii="Arial" w:hAnsi="Arial" w:cs="Arial"/>
                <w:sz w:val="18"/>
                <w:szCs w:val="18"/>
              </w:rPr>
            </w:pPr>
          </w:p>
        </w:tc>
        <w:tc>
          <w:tcPr>
            <w:tcW w:w="283" w:type="pct"/>
            <w:tcBorders>
              <w:top w:val="single" w:sz="4" w:space="0" w:color="auto"/>
              <w:left w:val="single" w:sz="4" w:space="0" w:color="auto"/>
              <w:bottom w:val="single" w:sz="4" w:space="0" w:color="auto"/>
              <w:right w:val="single" w:sz="4" w:space="0" w:color="auto"/>
            </w:tcBorders>
            <w:vAlign w:val="bottom"/>
          </w:tcPr>
          <w:p w14:paraId="057462F8"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N1</w:t>
            </w:r>
          </w:p>
        </w:tc>
        <w:tc>
          <w:tcPr>
            <w:tcW w:w="379" w:type="pct"/>
            <w:tcBorders>
              <w:top w:val="single" w:sz="4" w:space="0" w:color="auto"/>
              <w:left w:val="single" w:sz="4" w:space="0" w:color="auto"/>
              <w:bottom w:val="single" w:sz="4" w:space="0" w:color="auto"/>
              <w:right w:val="single" w:sz="4" w:space="0" w:color="auto"/>
            </w:tcBorders>
            <w:vAlign w:val="bottom"/>
          </w:tcPr>
          <w:p w14:paraId="5D056F1A"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N2</w:t>
            </w:r>
          </w:p>
        </w:tc>
        <w:tc>
          <w:tcPr>
            <w:tcW w:w="342" w:type="pct"/>
            <w:tcBorders>
              <w:top w:val="single" w:sz="4" w:space="0" w:color="auto"/>
              <w:left w:val="single" w:sz="4" w:space="0" w:color="auto"/>
              <w:bottom w:val="single" w:sz="4" w:space="0" w:color="auto"/>
              <w:right w:val="single" w:sz="4" w:space="0" w:color="auto"/>
            </w:tcBorders>
          </w:tcPr>
          <w:p w14:paraId="34841C53"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N4a</w:t>
            </w:r>
          </w:p>
        </w:tc>
        <w:tc>
          <w:tcPr>
            <w:tcW w:w="577" w:type="pct"/>
            <w:tcBorders>
              <w:top w:val="single" w:sz="4" w:space="0" w:color="auto"/>
              <w:left w:val="single" w:sz="4" w:space="0" w:color="auto"/>
              <w:bottom w:val="single" w:sz="4" w:space="0" w:color="auto"/>
              <w:right w:val="single" w:sz="4" w:space="0" w:color="auto"/>
            </w:tcBorders>
            <w:vAlign w:val="bottom"/>
          </w:tcPr>
          <w:p w14:paraId="4B3F7ADD"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N4</w:t>
            </w:r>
          </w:p>
        </w:tc>
        <w:tc>
          <w:tcPr>
            <w:tcW w:w="424" w:type="pct"/>
            <w:tcBorders>
              <w:top w:val="single" w:sz="4" w:space="0" w:color="auto"/>
              <w:left w:val="single" w:sz="4" w:space="0" w:color="auto"/>
              <w:bottom w:val="single" w:sz="4" w:space="0" w:color="auto"/>
              <w:right w:val="single" w:sz="4" w:space="0" w:color="auto"/>
            </w:tcBorders>
            <w:vAlign w:val="bottom"/>
          </w:tcPr>
          <w:p w14:paraId="5D593A8A"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N5</w:t>
            </w:r>
          </w:p>
        </w:tc>
        <w:tc>
          <w:tcPr>
            <w:tcW w:w="391" w:type="pct"/>
            <w:tcBorders>
              <w:top w:val="single" w:sz="4" w:space="0" w:color="auto"/>
              <w:left w:val="single" w:sz="4" w:space="0" w:color="auto"/>
              <w:bottom w:val="single" w:sz="4" w:space="0" w:color="auto"/>
              <w:right w:val="single" w:sz="4" w:space="0" w:color="auto"/>
            </w:tcBorders>
          </w:tcPr>
          <w:p w14:paraId="43279A32"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N6a</w:t>
            </w:r>
          </w:p>
        </w:tc>
        <w:tc>
          <w:tcPr>
            <w:tcW w:w="686" w:type="pct"/>
            <w:tcBorders>
              <w:top w:val="single" w:sz="4" w:space="0" w:color="auto"/>
              <w:left w:val="single" w:sz="4" w:space="0" w:color="auto"/>
              <w:bottom w:val="single" w:sz="4" w:space="0" w:color="auto"/>
              <w:right w:val="single" w:sz="4" w:space="0" w:color="auto"/>
            </w:tcBorders>
            <w:vAlign w:val="bottom"/>
          </w:tcPr>
          <w:p w14:paraId="615356BD" w14:textId="28429DA4" w:rsidR="008230E4" w:rsidRPr="005A7BEF" w:rsidRDefault="008230E4" w:rsidP="005A7BEF">
            <w:pPr>
              <w:jc w:val="center"/>
              <w:rPr>
                <w:rFonts w:ascii="Arial" w:hAnsi="Arial" w:cs="Arial"/>
                <w:sz w:val="18"/>
                <w:szCs w:val="18"/>
              </w:rPr>
            </w:pPr>
            <w:r w:rsidRPr="005A7BEF">
              <w:rPr>
                <w:rFonts w:ascii="Arial" w:hAnsi="Arial" w:cs="Arial"/>
                <w:sz w:val="18"/>
                <w:szCs w:val="18"/>
              </w:rPr>
              <w:t>N6</w:t>
            </w:r>
            <w:r w:rsidR="00586CF8" w:rsidRPr="005A7BEF">
              <w:rPr>
                <w:rFonts w:ascii="Arial" w:hAnsi="Arial" w:cs="Arial"/>
                <w:sz w:val="18"/>
                <w:szCs w:val="18"/>
              </w:rPr>
              <w:t>b</w:t>
            </w:r>
          </w:p>
        </w:tc>
        <w:tc>
          <w:tcPr>
            <w:tcW w:w="521" w:type="pct"/>
            <w:tcBorders>
              <w:top w:val="single" w:sz="4" w:space="0" w:color="auto"/>
              <w:left w:val="single" w:sz="4" w:space="0" w:color="auto"/>
              <w:bottom w:val="single" w:sz="4" w:space="0" w:color="auto"/>
              <w:right w:val="single" w:sz="4" w:space="0" w:color="auto"/>
            </w:tcBorders>
            <w:vAlign w:val="bottom"/>
          </w:tcPr>
          <w:p w14:paraId="5533840C"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N7</w:t>
            </w:r>
          </w:p>
        </w:tc>
        <w:tc>
          <w:tcPr>
            <w:tcW w:w="521" w:type="pct"/>
            <w:tcBorders>
              <w:top w:val="single" w:sz="4" w:space="0" w:color="auto"/>
              <w:left w:val="single" w:sz="4" w:space="0" w:color="auto"/>
              <w:bottom w:val="single" w:sz="4" w:space="0" w:color="auto"/>
              <w:right w:val="single" w:sz="4" w:space="0" w:color="auto"/>
            </w:tcBorders>
            <w:vAlign w:val="bottom"/>
          </w:tcPr>
          <w:p w14:paraId="345DB613"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N8</w:t>
            </w:r>
          </w:p>
        </w:tc>
        <w:tc>
          <w:tcPr>
            <w:tcW w:w="459" w:type="pct"/>
            <w:tcBorders>
              <w:top w:val="single" w:sz="4" w:space="0" w:color="auto"/>
              <w:left w:val="single" w:sz="4" w:space="0" w:color="auto"/>
              <w:bottom w:val="single" w:sz="4" w:space="0" w:color="auto"/>
              <w:right w:val="single" w:sz="4" w:space="0" w:color="auto"/>
            </w:tcBorders>
          </w:tcPr>
          <w:p w14:paraId="0A1EB818"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N9</w:t>
            </w:r>
          </w:p>
        </w:tc>
        <w:tc>
          <w:tcPr>
            <w:tcW w:w="276" w:type="pct"/>
            <w:vMerge w:val="restart"/>
            <w:tcBorders>
              <w:top w:val="nil"/>
              <w:left w:val="single" w:sz="4" w:space="0" w:color="auto"/>
              <w:bottom w:val="nil"/>
              <w:right w:val="nil"/>
            </w:tcBorders>
          </w:tcPr>
          <w:p w14:paraId="239E45E5" w14:textId="77777777" w:rsidR="008230E4" w:rsidRPr="005A7BEF" w:rsidRDefault="008230E4" w:rsidP="005A7BEF">
            <w:pPr>
              <w:rPr>
                <w:rFonts w:ascii="Arial" w:hAnsi="Arial" w:cs="Arial"/>
                <w:sz w:val="18"/>
                <w:szCs w:val="18"/>
              </w:rPr>
            </w:pPr>
          </w:p>
          <w:p w14:paraId="5789253E" w14:textId="75E9D3B4" w:rsidR="009E6131" w:rsidRPr="005A7BEF" w:rsidRDefault="009E6131" w:rsidP="005A7BEF">
            <w:pPr>
              <w:rPr>
                <w:rFonts w:ascii="Arial" w:hAnsi="Arial" w:cs="Arial"/>
                <w:sz w:val="18"/>
                <w:szCs w:val="18"/>
              </w:rPr>
            </w:pPr>
          </w:p>
        </w:tc>
      </w:tr>
      <w:tr w:rsidR="00BF1AD7" w:rsidRPr="005A7BEF" w14:paraId="4ADE8325" w14:textId="77777777" w:rsidTr="008D4F63">
        <w:trPr>
          <w:trHeight w:hRule="exact" w:val="6921"/>
        </w:trPr>
        <w:tc>
          <w:tcPr>
            <w:tcW w:w="141" w:type="pct"/>
            <w:tcBorders>
              <w:top w:val="single" w:sz="4" w:space="0" w:color="auto"/>
              <w:left w:val="single" w:sz="4" w:space="0" w:color="auto"/>
              <w:bottom w:val="single" w:sz="4" w:space="0" w:color="auto"/>
              <w:right w:val="single" w:sz="4" w:space="0" w:color="auto"/>
            </w:tcBorders>
          </w:tcPr>
          <w:p w14:paraId="5362AC9A"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Plot</w:t>
            </w:r>
          </w:p>
        </w:tc>
        <w:tc>
          <w:tcPr>
            <w:tcW w:w="283" w:type="pct"/>
            <w:tcBorders>
              <w:top w:val="single" w:sz="4" w:space="0" w:color="auto"/>
              <w:left w:val="single" w:sz="4" w:space="0" w:color="auto"/>
              <w:bottom w:val="single" w:sz="4" w:space="0" w:color="auto"/>
              <w:right w:val="single" w:sz="4" w:space="0" w:color="auto"/>
            </w:tcBorders>
          </w:tcPr>
          <w:p w14:paraId="0B84636B" w14:textId="7A19176F" w:rsidR="008230E4" w:rsidRPr="005A7BEF" w:rsidRDefault="008230E4" w:rsidP="005A7BEF">
            <w:pPr>
              <w:jc w:val="center"/>
              <w:rPr>
                <w:rFonts w:ascii="Arial" w:hAnsi="Arial" w:cs="Arial"/>
                <w:sz w:val="18"/>
                <w:szCs w:val="18"/>
              </w:rPr>
            </w:pPr>
            <w:r w:rsidRPr="005A7BEF">
              <w:rPr>
                <w:rFonts w:ascii="Arial" w:hAnsi="Arial" w:cs="Arial"/>
                <w:sz w:val="18"/>
                <w:szCs w:val="18"/>
              </w:rPr>
              <w:t xml:space="preserve">Crop Type    </w:t>
            </w:r>
            <w:r w:rsidR="00F73A2C">
              <w:rPr>
                <w:rFonts w:ascii="Arial" w:hAnsi="Arial" w:cs="Arial"/>
                <w:sz w:val="18"/>
                <w:szCs w:val="18"/>
              </w:rPr>
              <w:t>[</w:t>
            </w:r>
            <w:r w:rsidRPr="005A7BEF">
              <w:rPr>
                <w:rFonts w:ascii="Arial" w:hAnsi="Arial" w:cs="Arial"/>
                <w:sz w:val="18"/>
                <w:szCs w:val="18"/>
              </w:rPr>
              <w:t>Crops planted on this plot are loaded</w:t>
            </w:r>
            <w:r w:rsidR="00F73A2C">
              <w:rPr>
                <w:rFonts w:ascii="Arial" w:hAnsi="Arial" w:cs="Arial"/>
                <w:sz w:val="18"/>
                <w:szCs w:val="18"/>
              </w:rPr>
              <w:t>]</w:t>
            </w:r>
          </w:p>
        </w:tc>
        <w:tc>
          <w:tcPr>
            <w:tcW w:w="379" w:type="pct"/>
            <w:tcBorders>
              <w:top w:val="single" w:sz="4" w:space="0" w:color="auto"/>
              <w:left w:val="single" w:sz="4" w:space="0" w:color="auto"/>
              <w:bottom w:val="single" w:sz="4" w:space="0" w:color="auto"/>
              <w:right w:val="single" w:sz="4" w:space="0" w:color="auto"/>
            </w:tcBorders>
          </w:tcPr>
          <w:p w14:paraId="315AB53A" w14:textId="43EFCF6F" w:rsidR="006748BB" w:rsidRPr="005A7BEF" w:rsidRDefault="00F73A2C" w:rsidP="005A7BEF">
            <w:pPr>
              <w:tabs>
                <w:tab w:val="center" w:pos="176"/>
                <w:tab w:val="center" w:pos="536"/>
              </w:tabs>
              <w:jc w:val="center"/>
              <w:rPr>
                <w:rFonts w:ascii="Arial" w:hAnsi="Arial" w:cs="Arial"/>
                <w:sz w:val="18"/>
                <w:szCs w:val="18"/>
              </w:rPr>
            </w:pPr>
            <w:r w:rsidRPr="00F73A2C">
              <w:rPr>
                <w:rFonts w:ascii="Arial" w:hAnsi="Arial" w:cs="Arial"/>
                <w:sz w:val="18"/>
                <w:szCs w:val="18"/>
              </w:rPr>
              <w:t xml:space="preserve">Have you harvested any </w:t>
            </w:r>
            <w:r>
              <w:rPr>
                <w:rFonts w:ascii="Arial" w:hAnsi="Arial" w:cs="Arial"/>
                <w:sz w:val="18"/>
                <w:szCs w:val="18"/>
              </w:rPr>
              <w:t>[crop type[</w:t>
            </w:r>
            <w:r w:rsidRPr="00F73A2C">
              <w:rPr>
                <w:rFonts w:ascii="Arial" w:hAnsi="Arial" w:cs="Arial"/>
                <w:sz w:val="18"/>
                <w:szCs w:val="18"/>
              </w:rPr>
              <w:t xml:space="preserve"> from plot </w:t>
            </w:r>
            <w:r>
              <w:rPr>
                <w:rFonts w:ascii="Arial" w:hAnsi="Arial" w:cs="Arial"/>
                <w:sz w:val="18"/>
                <w:szCs w:val="18"/>
              </w:rPr>
              <w:t>[#]: [Plot Name]</w:t>
            </w:r>
            <w:r w:rsidRPr="00F73A2C">
              <w:rPr>
                <w:rFonts w:ascii="Arial" w:hAnsi="Arial" w:cs="Arial"/>
                <w:sz w:val="18"/>
                <w:szCs w:val="18"/>
              </w:rPr>
              <w:t>?</w:t>
            </w:r>
            <w:r w:rsidR="006748BB" w:rsidRPr="005A7BEF">
              <w:rPr>
                <w:rFonts w:ascii="Arial" w:hAnsi="Arial" w:cs="Arial"/>
                <w:sz w:val="18"/>
                <w:szCs w:val="18"/>
              </w:rPr>
              <w:t xml:space="preserve">1 Yes, fully (no </w:t>
            </w:r>
            <w:r>
              <w:rPr>
                <w:rFonts w:ascii="Arial" w:hAnsi="Arial" w:cs="Arial"/>
                <w:sz w:val="18"/>
                <w:szCs w:val="18"/>
              </w:rPr>
              <w:t>[cro</w:t>
            </w:r>
            <w:r w:rsidR="006748BB" w:rsidRPr="005A7BEF">
              <w:rPr>
                <w:rFonts w:ascii="Arial" w:hAnsi="Arial" w:cs="Arial"/>
                <w:sz w:val="18"/>
                <w:szCs w:val="18"/>
              </w:rPr>
              <w:t>is remaining on PLOT A)</w:t>
            </w:r>
          </w:p>
          <w:p w14:paraId="1AE3101B" w14:textId="050F8546" w:rsidR="00F73A2C" w:rsidRDefault="00F73A2C" w:rsidP="005A7BEF">
            <w:pPr>
              <w:tabs>
                <w:tab w:val="center" w:pos="176"/>
                <w:tab w:val="center" w:pos="536"/>
              </w:tabs>
              <w:jc w:val="center"/>
              <w:rPr>
                <w:rFonts w:ascii="Arial" w:hAnsi="Arial" w:cs="Arial"/>
                <w:sz w:val="18"/>
                <w:szCs w:val="18"/>
              </w:rPr>
            </w:pPr>
            <w:r>
              <w:rPr>
                <w:rFonts w:ascii="Arial" w:hAnsi="Arial" w:cs="Arial"/>
                <w:sz w:val="18"/>
                <w:szCs w:val="18"/>
              </w:rPr>
              <w:t>1-Yes, fully (no [crop type]</w:t>
            </w:r>
            <w:r w:rsidRPr="00F73A2C">
              <w:rPr>
                <w:rFonts w:ascii="Arial" w:hAnsi="Arial" w:cs="Arial"/>
                <w:sz w:val="18"/>
                <w:szCs w:val="18"/>
              </w:rPr>
              <w:t xml:space="preserve"> is remaining on </w:t>
            </w:r>
            <w:r w:rsidR="008E79E1" w:rsidRPr="00F73A2C">
              <w:rPr>
                <w:rFonts w:ascii="Arial" w:hAnsi="Arial" w:cs="Arial"/>
                <w:sz w:val="18"/>
                <w:szCs w:val="18"/>
              </w:rPr>
              <w:t xml:space="preserve"> plot </w:t>
            </w:r>
            <w:r w:rsidR="008E79E1">
              <w:rPr>
                <w:rFonts w:ascii="Arial" w:hAnsi="Arial" w:cs="Arial"/>
                <w:sz w:val="18"/>
                <w:szCs w:val="18"/>
              </w:rPr>
              <w:t>[#]: [Plot Name]</w:t>
            </w:r>
          </w:p>
          <w:p w14:paraId="7FE73188" w14:textId="61F5AB91" w:rsidR="006748BB" w:rsidRPr="005A7BEF" w:rsidRDefault="006748BB" w:rsidP="005A7BEF">
            <w:pPr>
              <w:tabs>
                <w:tab w:val="center" w:pos="176"/>
                <w:tab w:val="center" w:pos="536"/>
              </w:tabs>
              <w:jc w:val="center"/>
              <w:rPr>
                <w:rFonts w:ascii="Arial" w:hAnsi="Arial" w:cs="Arial"/>
                <w:sz w:val="18"/>
                <w:szCs w:val="18"/>
              </w:rPr>
            </w:pPr>
            <w:r w:rsidRPr="005A7BEF">
              <w:rPr>
                <w:rFonts w:ascii="Arial" w:hAnsi="Arial" w:cs="Arial"/>
                <w:sz w:val="18"/>
                <w:szCs w:val="18"/>
              </w:rPr>
              <w:t xml:space="preserve">3 </w:t>
            </w:r>
            <w:r w:rsidR="00F73A2C">
              <w:rPr>
                <w:rFonts w:ascii="Arial" w:hAnsi="Arial" w:cs="Arial"/>
                <w:sz w:val="18"/>
                <w:szCs w:val="18"/>
              </w:rPr>
              <w:t>Yes, partially (some of [crop type]</w:t>
            </w:r>
            <w:r w:rsidR="00F73A2C" w:rsidRPr="00F73A2C">
              <w:rPr>
                <w:rFonts w:ascii="Arial" w:hAnsi="Arial" w:cs="Arial"/>
                <w:sz w:val="18"/>
                <w:szCs w:val="18"/>
              </w:rPr>
              <w:t xml:space="preserve"> is yet to be harvested from </w:t>
            </w:r>
            <w:r w:rsidR="00F73A2C">
              <w:rPr>
                <w:rFonts w:ascii="Arial" w:hAnsi="Arial" w:cs="Arial"/>
                <w:sz w:val="18"/>
                <w:szCs w:val="18"/>
              </w:rPr>
              <w:t>plot [#]: [Plot Name]</w:t>
            </w:r>
          </w:p>
          <w:p w14:paraId="1037086F" w14:textId="1FD16B61" w:rsidR="008230E4" w:rsidRPr="005A7BEF" w:rsidRDefault="006748BB" w:rsidP="00AB2458">
            <w:pPr>
              <w:jc w:val="center"/>
              <w:rPr>
                <w:rFonts w:ascii="Arial" w:hAnsi="Arial" w:cs="Arial"/>
                <w:sz w:val="18"/>
                <w:szCs w:val="18"/>
              </w:rPr>
            </w:pPr>
            <w:r w:rsidRPr="005A7BEF">
              <w:rPr>
                <w:rFonts w:ascii="Arial" w:hAnsi="Arial" w:cs="Arial"/>
                <w:sz w:val="18"/>
                <w:szCs w:val="18"/>
              </w:rPr>
              <w:t xml:space="preserve">5 </w:t>
            </w:r>
            <w:r w:rsidR="00F73A2C" w:rsidRPr="00F73A2C">
              <w:rPr>
                <w:rFonts w:ascii="Arial" w:hAnsi="Arial" w:cs="Arial"/>
                <w:sz w:val="18"/>
                <w:szCs w:val="18"/>
              </w:rPr>
              <w:t xml:space="preserve">No, (all of </w:t>
            </w:r>
            <w:r w:rsidR="00F73A2C">
              <w:rPr>
                <w:rFonts w:ascii="Arial" w:hAnsi="Arial" w:cs="Arial"/>
                <w:sz w:val="18"/>
                <w:szCs w:val="18"/>
              </w:rPr>
              <w:t>[crop type]</w:t>
            </w:r>
            <w:r w:rsidR="00F73A2C" w:rsidRPr="00F73A2C">
              <w:rPr>
                <w:rFonts w:ascii="Arial" w:hAnsi="Arial" w:cs="Arial"/>
                <w:sz w:val="18"/>
                <w:szCs w:val="18"/>
              </w:rPr>
              <w:t xml:space="preserve"> is yet to be harvested from </w:t>
            </w:r>
            <w:r w:rsidR="00F73A2C">
              <w:rPr>
                <w:rFonts w:ascii="Arial" w:hAnsi="Arial" w:cs="Arial"/>
                <w:sz w:val="18"/>
                <w:szCs w:val="18"/>
              </w:rPr>
              <w:t xml:space="preserve"> plot [#]: [Plot Name] &gt;&gt;N6a</w:t>
            </w:r>
          </w:p>
        </w:tc>
        <w:tc>
          <w:tcPr>
            <w:tcW w:w="342" w:type="pct"/>
            <w:tcBorders>
              <w:top w:val="single" w:sz="4" w:space="0" w:color="auto"/>
              <w:left w:val="single" w:sz="4" w:space="0" w:color="auto"/>
              <w:bottom w:val="single" w:sz="4" w:space="0" w:color="auto"/>
              <w:right w:val="single" w:sz="4" w:space="0" w:color="auto"/>
            </w:tcBorders>
          </w:tcPr>
          <w:p w14:paraId="504B1C52" w14:textId="6A2D7570" w:rsidR="00413C5F" w:rsidRDefault="008230E4" w:rsidP="001E68CF">
            <w:pPr>
              <w:jc w:val="center"/>
              <w:rPr>
                <w:rFonts w:ascii="Arial" w:hAnsi="Arial" w:cs="Arial"/>
                <w:sz w:val="18"/>
                <w:szCs w:val="18"/>
              </w:rPr>
            </w:pPr>
            <w:r w:rsidRPr="005A7BEF">
              <w:rPr>
                <w:rFonts w:ascii="Arial" w:hAnsi="Arial" w:cs="Arial"/>
                <w:sz w:val="18"/>
                <w:szCs w:val="18"/>
              </w:rPr>
              <w:t>What unit do</w:t>
            </w:r>
            <w:r w:rsidR="00413C5F">
              <w:rPr>
                <w:rFonts w:ascii="Arial" w:hAnsi="Arial" w:cs="Arial"/>
                <w:sz w:val="18"/>
                <w:szCs w:val="18"/>
              </w:rPr>
              <w:t xml:space="preserve">es [Name] </w:t>
            </w:r>
            <w:r w:rsidRPr="005A7BEF">
              <w:rPr>
                <w:rFonts w:ascii="Arial" w:hAnsi="Arial" w:cs="Arial"/>
                <w:sz w:val="18"/>
                <w:szCs w:val="18"/>
              </w:rPr>
              <w:t xml:space="preserve">use to measure </w:t>
            </w:r>
            <w:r w:rsidR="00413C5F">
              <w:rPr>
                <w:rFonts w:ascii="Arial" w:hAnsi="Arial" w:cs="Arial"/>
                <w:sz w:val="18"/>
                <w:szCs w:val="18"/>
              </w:rPr>
              <w:t>his/her</w:t>
            </w:r>
            <w:r w:rsidRPr="005A7BEF">
              <w:rPr>
                <w:rFonts w:ascii="Arial" w:hAnsi="Arial" w:cs="Arial"/>
                <w:sz w:val="18"/>
                <w:szCs w:val="18"/>
              </w:rPr>
              <w:t xml:space="preserve"> harvest of </w:t>
            </w:r>
            <w:r w:rsidR="00413C5F">
              <w:rPr>
                <w:rFonts w:ascii="Arial" w:hAnsi="Arial" w:cs="Arial"/>
                <w:sz w:val="18"/>
                <w:szCs w:val="18"/>
              </w:rPr>
              <w:t>[crop type]</w:t>
            </w:r>
            <w:r w:rsidRPr="005A7BEF">
              <w:rPr>
                <w:rFonts w:ascii="Arial" w:hAnsi="Arial" w:cs="Arial"/>
                <w:sz w:val="18"/>
                <w:szCs w:val="18"/>
              </w:rPr>
              <w:t xml:space="preserve"> from </w:t>
            </w:r>
            <w:r w:rsidR="008E79E1" w:rsidRPr="00F73A2C">
              <w:rPr>
                <w:rFonts w:ascii="Arial" w:hAnsi="Arial" w:cs="Arial"/>
                <w:sz w:val="18"/>
                <w:szCs w:val="18"/>
              </w:rPr>
              <w:t xml:space="preserve"> plot </w:t>
            </w:r>
            <w:r w:rsidR="008E79E1">
              <w:rPr>
                <w:rFonts w:ascii="Arial" w:hAnsi="Arial" w:cs="Arial"/>
                <w:sz w:val="18"/>
                <w:szCs w:val="18"/>
              </w:rPr>
              <w:t>[#]: [Plot Name]</w:t>
            </w:r>
            <w:r w:rsidRPr="005A7BEF">
              <w:rPr>
                <w:rFonts w:ascii="Arial" w:hAnsi="Arial" w:cs="Arial"/>
                <w:sz w:val="18"/>
                <w:szCs w:val="18"/>
              </w:rPr>
              <w:t xml:space="preserve">? </w:t>
            </w:r>
          </w:p>
          <w:p w14:paraId="2A4B490A" w14:textId="07B81684" w:rsidR="008230E4" w:rsidRPr="005A7BEF" w:rsidRDefault="00413C5F" w:rsidP="008D4F63">
            <w:pPr>
              <w:jc w:val="center"/>
              <w:rPr>
                <w:rFonts w:ascii="Arial" w:hAnsi="Arial" w:cs="Arial"/>
                <w:sz w:val="18"/>
                <w:szCs w:val="18"/>
              </w:rPr>
            </w:pPr>
            <w:r>
              <w:rPr>
                <w:rFonts w:ascii="Arial" w:hAnsi="Arial" w:cs="Arial"/>
                <w:sz w:val="18"/>
                <w:szCs w:val="18"/>
              </w:rPr>
              <w:t>[</w:t>
            </w:r>
            <w:r w:rsidR="008230E4" w:rsidRPr="005A7BEF">
              <w:rPr>
                <w:rFonts w:ascii="Arial" w:hAnsi="Arial" w:cs="Arial"/>
                <w:sz w:val="18"/>
                <w:szCs w:val="18"/>
              </w:rPr>
              <w:t>See code</w:t>
            </w:r>
            <w:r>
              <w:rPr>
                <w:rFonts w:ascii="Arial" w:hAnsi="Arial" w:cs="Arial"/>
                <w:sz w:val="18"/>
                <w:szCs w:val="18"/>
              </w:rPr>
              <w:t>s</w:t>
            </w:r>
            <w:r w:rsidR="008230E4" w:rsidRPr="005A7BEF">
              <w:rPr>
                <w:rFonts w:ascii="Arial" w:hAnsi="Arial" w:cs="Arial"/>
                <w:sz w:val="18"/>
                <w:szCs w:val="18"/>
              </w:rPr>
              <w:t xml:space="preserve"> below</w:t>
            </w:r>
            <w:r>
              <w:rPr>
                <w:rFonts w:ascii="Arial" w:hAnsi="Arial" w:cs="Arial"/>
                <w:sz w:val="18"/>
                <w:szCs w:val="18"/>
              </w:rPr>
              <w:t>]</w:t>
            </w:r>
          </w:p>
        </w:tc>
        <w:tc>
          <w:tcPr>
            <w:tcW w:w="577" w:type="pct"/>
            <w:tcBorders>
              <w:top w:val="single" w:sz="4" w:space="0" w:color="auto"/>
              <w:left w:val="single" w:sz="4" w:space="0" w:color="auto"/>
              <w:bottom w:val="single" w:sz="4" w:space="0" w:color="auto"/>
              <w:right w:val="single" w:sz="4" w:space="0" w:color="auto"/>
            </w:tcBorders>
          </w:tcPr>
          <w:p w14:paraId="253DDFBF" w14:textId="16854461" w:rsidR="008230E4" w:rsidRPr="005A7BEF" w:rsidRDefault="008230E4" w:rsidP="005A7BEF">
            <w:pPr>
              <w:jc w:val="center"/>
              <w:rPr>
                <w:rFonts w:ascii="Arial" w:hAnsi="Arial" w:cs="Arial"/>
                <w:sz w:val="18"/>
                <w:szCs w:val="18"/>
              </w:rPr>
            </w:pPr>
            <w:r w:rsidRPr="005A7BEF">
              <w:rPr>
                <w:rFonts w:ascii="Arial" w:hAnsi="Arial" w:cs="Arial"/>
                <w:sz w:val="18"/>
                <w:szCs w:val="18"/>
              </w:rPr>
              <w:t xml:space="preserve">How many </w:t>
            </w:r>
            <w:r w:rsidR="00A61BA9">
              <w:rPr>
                <w:rFonts w:ascii="Arial" w:hAnsi="Arial" w:cs="Arial"/>
                <w:sz w:val="18"/>
                <w:szCs w:val="18"/>
              </w:rPr>
              <w:t>[unit]s</w:t>
            </w:r>
            <w:r w:rsidR="00A61BA9" w:rsidRPr="005A7BEF">
              <w:rPr>
                <w:rFonts w:ascii="Arial" w:hAnsi="Arial" w:cs="Arial"/>
                <w:sz w:val="18"/>
                <w:szCs w:val="18"/>
              </w:rPr>
              <w:t xml:space="preserve"> </w:t>
            </w:r>
            <w:r w:rsidRPr="005A7BEF">
              <w:rPr>
                <w:rFonts w:ascii="Arial" w:hAnsi="Arial" w:cs="Arial"/>
                <w:sz w:val="18"/>
                <w:szCs w:val="18"/>
              </w:rPr>
              <w:t xml:space="preserve">of </w:t>
            </w:r>
            <w:r w:rsidR="00413C5F">
              <w:rPr>
                <w:rFonts w:ascii="Arial" w:hAnsi="Arial" w:cs="Arial"/>
                <w:sz w:val="18"/>
                <w:szCs w:val="18"/>
              </w:rPr>
              <w:t>[crop type]</w:t>
            </w:r>
            <w:r w:rsidRPr="005A7BEF">
              <w:rPr>
                <w:rFonts w:ascii="Arial" w:hAnsi="Arial" w:cs="Arial"/>
                <w:sz w:val="18"/>
                <w:szCs w:val="18"/>
              </w:rPr>
              <w:t xml:space="preserve"> ha</w:t>
            </w:r>
            <w:r w:rsidR="008E79E1">
              <w:rPr>
                <w:rFonts w:ascii="Arial" w:hAnsi="Arial" w:cs="Arial"/>
                <w:sz w:val="18"/>
                <w:szCs w:val="18"/>
              </w:rPr>
              <w:t>ve</w:t>
            </w:r>
            <w:r w:rsidRPr="005A7BEF">
              <w:rPr>
                <w:rFonts w:ascii="Arial" w:hAnsi="Arial" w:cs="Arial"/>
                <w:sz w:val="18"/>
                <w:szCs w:val="18"/>
              </w:rPr>
              <w:t xml:space="preserve"> been harvested from </w:t>
            </w:r>
            <w:r w:rsidR="008E79E1" w:rsidRPr="00F73A2C">
              <w:rPr>
                <w:rFonts w:ascii="Arial" w:hAnsi="Arial" w:cs="Arial"/>
                <w:sz w:val="18"/>
                <w:szCs w:val="18"/>
              </w:rPr>
              <w:t xml:space="preserve"> plot </w:t>
            </w:r>
            <w:r w:rsidR="008E79E1">
              <w:rPr>
                <w:rFonts w:ascii="Arial" w:hAnsi="Arial" w:cs="Arial"/>
                <w:sz w:val="18"/>
                <w:szCs w:val="18"/>
              </w:rPr>
              <w:t>[#]: [Plot Name]</w:t>
            </w:r>
            <w:r w:rsidRPr="005A7BEF">
              <w:rPr>
                <w:rFonts w:ascii="Arial" w:hAnsi="Arial" w:cs="Arial"/>
                <w:sz w:val="18"/>
                <w:szCs w:val="18"/>
              </w:rPr>
              <w:t xml:space="preserve">?   </w:t>
            </w:r>
          </w:p>
          <w:p w14:paraId="6C9B9704" w14:textId="508E62D4" w:rsidR="008230E4" w:rsidRPr="005A7BEF" w:rsidRDefault="008230E4" w:rsidP="001E68CF">
            <w:pPr>
              <w:jc w:val="center"/>
              <w:rPr>
                <w:rFonts w:ascii="Arial" w:hAnsi="Arial" w:cs="Arial"/>
                <w:sz w:val="18"/>
                <w:szCs w:val="18"/>
              </w:rPr>
            </w:pPr>
            <w:r w:rsidRPr="008D4F63">
              <w:rPr>
                <w:rFonts w:ascii="Arial" w:hAnsi="Arial" w:cs="Arial"/>
                <w:i/>
                <w:sz w:val="18"/>
                <w:szCs w:val="18"/>
              </w:rPr>
              <w:t xml:space="preserve">If there has been more than one harvest from the plot, give the total quantity which has been harvested over the last 12 months. </w:t>
            </w:r>
          </w:p>
        </w:tc>
        <w:tc>
          <w:tcPr>
            <w:tcW w:w="424" w:type="pct"/>
            <w:tcBorders>
              <w:top w:val="single" w:sz="4" w:space="0" w:color="auto"/>
              <w:left w:val="single" w:sz="4" w:space="0" w:color="auto"/>
              <w:bottom w:val="single" w:sz="4" w:space="0" w:color="auto"/>
              <w:right w:val="single" w:sz="4" w:space="0" w:color="auto"/>
            </w:tcBorders>
          </w:tcPr>
          <w:p w14:paraId="0BA7EF96" w14:textId="3DA0CB95" w:rsidR="008E79E1" w:rsidRDefault="008230E4" w:rsidP="008D4F63">
            <w:pPr>
              <w:jc w:val="center"/>
              <w:rPr>
                <w:rFonts w:ascii="Arial" w:hAnsi="Arial" w:cs="Arial"/>
                <w:sz w:val="18"/>
                <w:szCs w:val="18"/>
              </w:rPr>
            </w:pPr>
            <w:r w:rsidRPr="005A7BEF">
              <w:rPr>
                <w:rFonts w:ascii="Arial" w:hAnsi="Arial" w:cs="Arial"/>
                <w:sz w:val="18"/>
                <w:szCs w:val="18"/>
              </w:rPr>
              <w:t xml:space="preserve">In which month(s) did </w:t>
            </w:r>
            <w:r w:rsidR="008E79E1">
              <w:rPr>
                <w:rFonts w:ascii="Arial" w:hAnsi="Arial" w:cs="Arial"/>
                <w:sz w:val="18"/>
                <w:szCs w:val="18"/>
              </w:rPr>
              <w:t>[Name]</w:t>
            </w:r>
            <w:r w:rsidR="008E79E1" w:rsidRPr="005A7BEF">
              <w:rPr>
                <w:rFonts w:ascii="Arial" w:hAnsi="Arial" w:cs="Arial"/>
                <w:sz w:val="18"/>
                <w:szCs w:val="18"/>
              </w:rPr>
              <w:t xml:space="preserve"> </w:t>
            </w:r>
            <w:r w:rsidRPr="005A7BEF">
              <w:rPr>
                <w:rFonts w:ascii="Arial" w:hAnsi="Arial" w:cs="Arial"/>
                <w:sz w:val="18"/>
                <w:szCs w:val="18"/>
              </w:rPr>
              <w:t xml:space="preserve">harvest the </w:t>
            </w:r>
            <w:r w:rsidR="00413C5F">
              <w:rPr>
                <w:rFonts w:ascii="Arial" w:hAnsi="Arial" w:cs="Arial"/>
                <w:sz w:val="18"/>
                <w:szCs w:val="18"/>
              </w:rPr>
              <w:t>[crop type]</w:t>
            </w:r>
            <w:r w:rsidRPr="005A7BEF">
              <w:rPr>
                <w:rFonts w:ascii="Arial" w:hAnsi="Arial" w:cs="Arial"/>
                <w:sz w:val="18"/>
                <w:szCs w:val="18"/>
              </w:rPr>
              <w:t xml:space="preserve"> from</w:t>
            </w:r>
            <w:r w:rsidR="008E79E1" w:rsidRPr="00F73A2C">
              <w:rPr>
                <w:rFonts w:ascii="Arial" w:hAnsi="Arial" w:cs="Arial"/>
                <w:sz w:val="18"/>
                <w:szCs w:val="18"/>
              </w:rPr>
              <w:t xml:space="preserve"> plot </w:t>
            </w:r>
            <w:r w:rsidR="008E79E1">
              <w:rPr>
                <w:rFonts w:ascii="Arial" w:hAnsi="Arial" w:cs="Arial"/>
                <w:sz w:val="18"/>
                <w:szCs w:val="18"/>
              </w:rPr>
              <w:t>[#]: [Plot Name]</w:t>
            </w:r>
            <w:r w:rsidRPr="005A7BEF">
              <w:rPr>
                <w:rFonts w:ascii="Arial" w:hAnsi="Arial" w:cs="Arial"/>
                <w:sz w:val="18"/>
                <w:szCs w:val="18"/>
              </w:rPr>
              <w:t>?</w:t>
            </w:r>
          </w:p>
          <w:p w14:paraId="34630E66" w14:textId="77777777" w:rsidR="008E79E1" w:rsidRDefault="008E79E1" w:rsidP="008D4F63">
            <w:pPr>
              <w:jc w:val="center"/>
              <w:rPr>
                <w:rFonts w:ascii="Arial" w:hAnsi="Arial" w:cs="Arial"/>
                <w:sz w:val="18"/>
                <w:szCs w:val="18"/>
              </w:rPr>
            </w:pPr>
            <w:r>
              <w:rPr>
                <w:rFonts w:ascii="Arial" w:hAnsi="Arial" w:cs="Arial"/>
                <w:i/>
                <w:sz w:val="18"/>
                <w:szCs w:val="18"/>
              </w:rPr>
              <w:t>Select all that apply</w:t>
            </w:r>
          </w:p>
          <w:p w14:paraId="40A7EBD5" w14:textId="3D587CAE" w:rsidR="008230E4" w:rsidRPr="005A7BEF" w:rsidRDefault="008230E4" w:rsidP="008D4F63">
            <w:pPr>
              <w:jc w:val="center"/>
              <w:rPr>
                <w:rFonts w:ascii="Arial" w:hAnsi="Arial" w:cs="Arial"/>
                <w:sz w:val="18"/>
                <w:szCs w:val="18"/>
              </w:rPr>
            </w:pPr>
            <w:r w:rsidRPr="005A7BEF">
              <w:rPr>
                <w:rFonts w:ascii="Arial" w:hAnsi="Arial" w:cs="Arial"/>
                <w:sz w:val="18"/>
                <w:szCs w:val="18"/>
              </w:rPr>
              <w:t>.</w:t>
            </w:r>
          </w:p>
        </w:tc>
        <w:tc>
          <w:tcPr>
            <w:tcW w:w="391" w:type="pct"/>
            <w:tcBorders>
              <w:top w:val="single" w:sz="4" w:space="0" w:color="auto"/>
              <w:left w:val="single" w:sz="4" w:space="0" w:color="auto"/>
              <w:bottom w:val="single" w:sz="4" w:space="0" w:color="auto"/>
              <w:right w:val="single" w:sz="4" w:space="0" w:color="auto"/>
            </w:tcBorders>
          </w:tcPr>
          <w:p w14:paraId="6ED362C7" w14:textId="745F9646" w:rsidR="00A61BA9" w:rsidRPr="008D4F63" w:rsidRDefault="00A61BA9" w:rsidP="008D4F63">
            <w:pPr>
              <w:jc w:val="center"/>
              <w:rPr>
                <w:rFonts w:ascii="Arial" w:hAnsi="Arial" w:cs="Arial"/>
                <w:i/>
                <w:sz w:val="18"/>
                <w:szCs w:val="18"/>
              </w:rPr>
            </w:pPr>
            <w:r>
              <w:rPr>
                <w:rFonts w:ascii="Arial" w:hAnsi="Arial" w:cs="Arial"/>
                <w:i/>
                <w:sz w:val="18"/>
                <w:szCs w:val="18"/>
              </w:rPr>
              <w:t>If N2 = 3 or 5</w:t>
            </w:r>
          </w:p>
          <w:p w14:paraId="647820C0" w14:textId="77777777" w:rsidR="00A61BA9" w:rsidRDefault="00A61BA9" w:rsidP="008D4F63">
            <w:pPr>
              <w:jc w:val="center"/>
              <w:rPr>
                <w:rFonts w:ascii="Arial" w:hAnsi="Arial" w:cs="Arial"/>
                <w:sz w:val="18"/>
                <w:szCs w:val="18"/>
              </w:rPr>
            </w:pPr>
          </w:p>
          <w:p w14:paraId="386AF15F" w14:textId="6AB58827" w:rsidR="008E79E1" w:rsidRDefault="008230E4" w:rsidP="008D4F63">
            <w:pPr>
              <w:jc w:val="center"/>
              <w:rPr>
                <w:rFonts w:ascii="Arial" w:hAnsi="Arial" w:cs="Arial"/>
                <w:sz w:val="18"/>
                <w:szCs w:val="18"/>
              </w:rPr>
            </w:pPr>
            <w:r w:rsidRPr="005A7BEF">
              <w:rPr>
                <w:rFonts w:ascii="Arial" w:hAnsi="Arial" w:cs="Arial"/>
                <w:sz w:val="18"/>
                <w:szCs w:val="18"/>
              </w:rPr>
              <w:t>What unit d</w:t>
            </w:r>
            <w:r w:rsidR="008E79E1">
              <w:rPr>
                <w:rFonts w:ascii="Arial" w:hAnsi="Arial" w:cs="Arial"/>
                <w:sz w:val="18"/>
                <w:szCs w:val="18"/>
              </w:rPr>
              <w:t xml:space="preserve">oes [Name] </w:t>
            </w:r>
            <w:r w:rsidRPr="005A7BEF">
              <w:rPr>
                <w:rFonts w:ascii="Arial" w:hAnsi="Arial" w:cs="Arial"/>
                <w:sz w:val="18"/>
                <w:szCs w:val="18"/>
              </w:rPr>
              <w:t xml:space="preserve">use to measure </w:t>
            </w:r>
            <w:r w:rsidR="008E79E1">
              <w:rPr>
                <w:rFonts w:ascii="Arial" w:hAnsi="Arial" w:cs="Arial"/>
                <w:sz w:val="18"/>
                <w:szCs w:val="18"/>
              </w:rPr>
              <w:t>his/her/</w:t>
            </w:r>
            <w:r w:rsidRPr="005A7BEF">
              <w:rPr>
                <w:rFonts w:ascii="Arial" w:hAnsi="Arial" w:cs="Arial"/>
                <w:sz w:val="18"/>
                <w:szCs w:val="18"/>
              </w:rPr>
              <w:t xml:space="preserve">your expected harvest of </w:t>
            </w:r>
            <w:r w:rsidR="00413C5F">
              <w:rPr>
                <w:rFonts w:ascii="Arial" w:hAnsi="Arial" w:cs="Arial"/>
                <w:sz w:val="18"/>
                <w:szCs w:val="18"/>
              </w:rPr>
              <w:t>[crop type]</w:t>
            </w:r>
            <w:r w:rsidRPr="005A7BEF">
              <w:rPr>
                <w:rFonts w:ascii="Arial" w:hAnsi="Arial" w:cs="Arial"/>
                <w:sz w:val="18"/>
                <w:szCs w:val="18"/>
              </w:rPr>
              <w:t xml:space="preserve"> from</w:t>
            </w:r>
            <w:r w:rsidR="008E79E1" w:rsidRPr="00F73A2C">
              <w:rPr>
                <w:rFonts w:ascii="Arial" w:hAnsi="Arial" w:cs="Arial"/>
                <w:sz w:val="18"/>
                <w:szCs w:val="18"/>
              </w:rPr>
              <w:t xml:space="preserve"> plot </w:t>
            </w:r>
            <w:r w:rsidR="008E79E1">
              <w:rPr>
                <w:rFonts w:ascii="Arial" w:hAnsi="Arial" w:cs="Arial"/>
                <w:sz w:val="18"/>
                <w:szCs w:val="18"/>
              </w:rPr>
              <w:t>[#]: [Plot Name]</w:t>
            </w:r>
            <w:r w:rsidRPr="005A7BEF">
              <w:rPr>
                <w:rFonts w:ascii="Arial" w:hAnsi="Arial" w:cs="Arial"/>
                <w:sz w:val="18"/>
                <w:szCs w:val="18"/>
              </w:rPr>
              <w:t xml:space="preserve">? </w:t>
            </w:r>
          </w:p>
          <w:p w14:paraId="7312ED85" w14:textId="77777777" w:rsidR="008E79E1" w:rsidRDefault="008E79E1" w:rsidP="008D4F63">
            <w:pPr>
              <w:jc w:val="center"/>
              <w:rPr>
                <w:rFonts w:ascii="Arial" w:hAnsi="Arial" w:cs="Arial"/>
                <w:sz w:val="18"/>
                <w:szCs w:val="18"/>
              </w:rPr>
            </w:pPr>
          </w:p>
          <w:p w14:paraId="050F184F" w14:textId="4032E679" w:rsidR="008230E4" w:rsidRPr="005A7BEF" w:rsidRDefault="008E79E1" w:rsidP="008D4F63">
            <w:pPr>
              <w:jc w:val="center"/>
              <w:rPr>
                <w:rFonts w:ascii="Arial" w:hAnsi="Arial" w:cs="Arial"/>
                <w:b/>
                <w:sz w:val="18"/>
                <w:szCs w:val="18"/>
              </w:rPr>
            </w:pPr>
            <w:r>
              <w:rPr>
                <w:rFonts w:ascii="Arial" w:hAnsi="Arial" w:cs="Arial"/>
                <w:sz w:val="18"/>
                <w:szCs w:val="18"/>
              </w:rPr>
              <w:t>[</w:t>
            </w:r>
            <w:r w:rsidR="008230E4" w:rsidRPr="005A7BEF">
              <w:rPr>
                <w:rFonts w:ascii="Arial" w:hAnsi="Arial" w:cs="Arial"/>
                <w:sz w:val="18"/>
                <w:szCs w:val="18"/>
              </w:rPr>
              <w:t>See code</w:t>
            </w:r>
            <w:r>
              <w:rPr>
                <w:rFonts w:ascii="Arial" w:hAnsi="Arial" w:cs="Arial"/>
                <w:sz w:val="18"/>
                <w:szCs w:val="18"/>
              </w:rPr>
              <w:t>s</w:t>
            </w:r>
            <w:r w:rsidR="008230E4" w:rsidRPr="005A7BEF">
              <w:rPr>
                <w:rFonts w:ascii="Arial" w:hAnsi="Arial" w:cs="Arial"/>
                <w:sz w:val="18"/>
                <w:szCs w:val="18"/>
              </w:rPr>
              <w:t xml:space="preserve"> below</w:t>
            </w:r>
            <w:r>
              <w:rPr>
                <w:rFonts w:ascii="Arial" w:hAnsi="Arial" w:cs="Arial"/>
                <w:sz w:val="18"/>
                <w:szCs w:val="18"/>
              </w:rPr>
              <w:t>]</w:t>
            </w:r>
          </w:p>
        </w:tc>
        <w:tc>
          <w:tcPr>
            <w:tcW w:w="686" w:type="pct"/>
            <w:tcBorders>
              <w:top w:val="single" w:sz="4" w:space="0" w:color="auto"/>
              <w:left w:val="single" w:sz="4" w:space="0" w:color="auto"/>
              <w:bottom w:val="single" w:sz="4" w:space="0" w:color="auto"/>
              <w:right w:val="single" w:sz="4" w:space="0" w:color="auto"/>
            </w:tcBorders>
          </w:tcPr>
          <w:p w14:paraId="2F243E94" w14:textId="51352698" w:rsidR="008230E4" w:rsidRPr="005A7BEF" w:rsidRDefault="00A61BA9" w:rsidP="005A7BEF">
            <w:pPr>
              <w:jc w:val="center"/>
              <w:rPr>
                <w:rFonts w:ascii="Arial" w:hAnsi="Arial" w:cs="Arial"/>
                <w:b/>
                <w:sz w:val="18"/>
                <w:szCs w:val="18"/>
              </w:rPr>
            </w:pPr>
            <w:r>
              <w:rPr>
                <w:rFonts w:ascii="Arial" w:hAnsi="Arial" w:cs="Arial"/>
                <w:i/>
                <w:sz w:val="18"/>
                <w:szCs w:val="18"/>
              </w:rPr>
              <w:t>If N2 = 3 or 5</w:t>
            </w:r>
          </w:p>
          <w:p w14:paraId="1C81903B" w14:textId="23189C98" w:rsidR="008230E4" w:rsidRPr="005A7BEF" w:rsidRDefault="008230E4" w:rsidP="00AB2458">
            <w:pPr>
              <w:jc w:val="center"/>
              <w:rPr>
                <w:rFonts w:ascii="Arial" w:hAnsi="Arial" w:cs="Arial"/>
                <w:sz w:val="18"/>
                <w:szCs w:val="18"/>
              </w:rPr>
            </w:pPr>
            <w:r w:rsidRPr="005A7BEF">
              <w:rPr>
                <w:rFonts w:ascii="Arial" w:hAnsi="Arial" w:cs="Arial"/>
                <w:sz w:val="18"/>
                <w:szCs w:val="18"/>
              </w:rPr>
              <w:t xml:space="preserve">How many </w:t>
            </w:r>
            <w:r w:rsidR="00A61BA9">
              <w:rPr>
                <w:rFonts w:ascii="Arial" w:hAnsi="Arial" w:cs="Arial"/>
                <w:sz w:val="18"/>
                <w:szCs w:val="18"/>
              </w:rPr>
              <w:t>[unit]s</w:t>
            </w:r>
            <w:r w:rsidR="00A61BA9" w:rsidRPr="005A7BEF">
              <w:rPr>
                <w:rFonts w:ascii="Arial" w:hAnsi="Arial" w:cs="Arial"/>
                <w:sz w:val="18"/>
                <w:szCs w:val="18"/>
              </w:rPr>
              <w:t xml:space="preserve"> </w:t>
            </w:r>
            <w:r w:rsidRPr="005A7BEF">
              <w:rPr>
                <w:rFonts w:ascii="Arial" w:hAnsi="Arial" w:cs="Arial"/>
                <w:sz w:val="18"/>
                <w:szCs w:val="18"/>
              </w:rPr>
              <w:t xml:space="preserve">of </w:t>
            </w:r>
            <w:r w:rsidR="00413C5F">
              <w:rPr>
                <w:rFonts w:ascii="Arial" w:hAnsi="Arial" w:cs="Arial"/>
                <w:sz w:val="18"/>
                <w:szCs w:val="18"/>
              </w:rPr>
              <w:t>[crop type]</w:t>
            </w:r>
            <w:r w:rsidRPr="005A7BEF">
              <w:rPr>
                <w:rFonts w:ascii="Arial" w:hAnsi="Arial" w:cs="Arial"/>
                <w:sz w:val="18"/>
                <w:szCs w:val="18"/>
              </w:rPr>
              <w:t xml:space="preserve"> do</w:t>
            </w:r>
            <w:r w:rsidR="00A61BA9">
              <w:rPr>
                <w:rFonts w:ascii="Arial" w:hAnsi="Arial" w:cs="Arial"/>
                <w:sz w:val="18"/>
                <w:szCs w:val="18"/>
              </w:rPr>
              <w:t>es</w:t>
            </w:r>
            <w:r w:rsidRPr="005A7BEF">
              <w:rPr>
                <w:rFonts w:ascii="Arial" w:hAnsi="Arial" w:cs="Arial"/>
                <w:sz w:val="18"/>
                <w:szCs w:val="18"/>
              </w:rPr>
              <w:t xml:space="preserve"> </w:t>
            </w:r>
            <w:r w:rsidR="00A61BA9">
              <w:rPr>
                <w:rFonts w:ascii="Arial" w:hAnsi="Arial" w:cs="Arial"/>
                <w:sz w:val="18"/>
                <w:szCs w:val="18"/>
              </w:rPr>
              <w:t>[Name]</w:t>
            </w:r>
            <w:r w:rsidRPr="005A7BEF">
              <w:rPr>
                <w:rFonts w:ascii="Arial" w:hAnsi="Arial" w:cs="Arial"/>
                <w:sz w:val="18"/>
                <w:szCs w:val="18"/>
              </w:rPr>
              <w:t xml:space="preserve"> </w:t>
            </w:r>
            <w:r w:rsidRPr="005A7BEF">
              <w:rPr>
                <w:rFonts w:ascii="Arial" w:hAnsi="Arial" w:cs="Arial"/>
                <w:sz w:val="18"/>
                <w:szCs w:val="18"/>
                <w:u w:val="single"/>
              </w:rPr>
              <w:t>expect</w:t>
            </w:r>
            <w:r w:rsidRPr="005A7BEF">
              <w:rPr>
                <w:rFonts w:ascii="Arial" w:hAnsi="Arial" w:cs="Arial"/>
                <w:sz w:val="18"/>
                <w:szCs w:val="18"/>
              </w:rPr>
              <w:t xml:space="preserve"> to harvest from </w:t>
            </w:r>
            <w:r w:rsidR="00A61BA9" w:rsidRPr="00F73A2C">
              <w:rPr>
                <w:rFonts w:ascii="Arial" w:hAnsi="Arial" w:cs="Arial"/>
                <w:sz w:val="18"/>
                <w:szCs w:val="18"/>
              </w:rPr>
              <w:t xml:space="preserve"> plot </w:t>
            </w:r>
            <w:r w:rsidR="00A61BA9">
              <w:rPr>
                <w:rFonts w:ascii="Arial" w:hAnsi="Arial" w:cs="Arial"/>
                <w:sz w:val="18"/>
                <w:szCs w:val="18"/>
              </w:rPr>
              <w:t>[#]: [Plot Name]</w:t>
            </w:r>
            <w:r w:rsidRPr="005A7BEF">
              <w:rPr>
                <w:rFonts w:ascii="Arial" w:hAnsi="Arial" w:cs="Arial"/>
                <w:sz w:val="18"/>
                <w:szCs w:val="18"/>
              </w:rPr>
              <w:t xml:space="preserve"> </w:t>
            </w:r>
          </w:p>
        </w:tc>
        <w:tc>
          <w:tcPr>
            <w:tcW w:w="521" w:type="pct"/>
            <w:tcBorders>
              <w:top w:val="single" w:sz="4" w:space="0" w:color="auto"/>
              <w:left w:val="single" w:sz="4" w:space="0" w:color="auto"/>
              <w:bottom w:val="single" w:sz="4" w:space="0" w:color="auto"/>
              <w:right w:val="single" w:sz="4" w:space="0" w:color="auto"/>
            </w:tcBorders>
          </w:tcPr>
          <w:p w14:paraId="3186E075" w14:textId="4A10571C" w:rsidR="008230E4" w:rsidRPr="005A7BEF" w:rsidRDefault="008230E4" w:rsidP="005A7BEF">
            <w:pPr>
              <w:jc w:val="center"/>
              <w:rPr>
                <w:rFonts w:ascii="Arial" w:hAnsi="Arial" w:cs="Arial"/>
                <w:sz w:val="18"/>
                <w:szCs w:val="18"/>
              </w:rPr>
            </w:pPr>
            <w:r w:rsidRPr="005A7BEF">
              <w:rPr>
                <w:rFonts w:ascii="Arial" w:hAnsi="Arial" w:cs="Arial"/>
                <w:sz w:val="18"/>
                <w:szCs w:val="18"/>
              </w:rPr>
              <w:t xml:space="preserve">While still in the field, was any of </w:t>
            </w:r>
            <w:r w:rsidR="00A61BA9">
              <w:rPr>
                <w:rFonts w:ascii="Arial" w:hAnsi="Arial" w:cs="Arial"/>
                <w:sz w:val="18"/>
                <w:szCs w:val="18"/>
              </w:rPr>
              <w:t>[Name]’s</w:t>
            </w:r>
            <w:r w:rsidRPr="005A7BEF">
              <w:rPr>
                <w:rFonts w:ascii="Arial" w:hAnsi="Arial" w:cs="Arial"/>
                <w:sz w:val="18"/>
                <w:szCs w:val="18"/>
              </w:rPr>
              <w:t xml:space="preserve"> </w:t>
            </w:r>
            <w:r w:rsidR="00413C5F">
              <w:rPr>
                <w:rFonts w:ascii="Arial" w:hAnsi="Arial" w:cs="Arial"/>
                <w:sz w:val="18"/>
                <w:szCs w:val="18"/>
              </w:rPr>
              <w:t>[crop type]</w:t>
            </w:r>
            <w:r w:rsidRPr="005A7BEF">
              <w:rPr>
                <w:rFonts w:ascii="Arial" w:hAnsi="Arial" w:cs="Arial"/>
                <w:sz w:val="18"/>
                <w:szCs w:val="18"/>
              </w:rPr>
              <w:t xml:space="preserve"> from </w:t>
            </w:r>
            <w:r w:rsidR="00A61BA9" w:rsidRPr="00F73A2C">
              <w:rPr>
                <w:rFonts w:ascii="Arial" w:hAnsi="Arial" w:cs="Arial"/>
                <w:sz w:val="18"/>
                <w:szCs w:val="18"/>
              </w:rPr>
              <w:t xml:space="preserve"> plot </w:t>
            </w:r>
            <w:r w:rsidR="00A61BA9">
              <w:rPr>
                <w:rFonts w:ascii="Arial" w:hAnsi="Arial" w:cs="Arial"/>
                <w:sz w:val="18"/>
                <w:szCs w:val="18"/>
              </w:rPr>
              <w:t>[#]: [Plot Name]</w:t>
            </w:r>
            <w:r w:rsidRPr="005A7BEF">
              <w:rPr>
                <w:rFonts w:ascii="Arial" w:hAnsi="Arial" w:cs="Arial"/>
                <w:sz w:val="18"/>
                <w:szCs w:val="18"/>
              </w:rPr>
              <w:t xml:space="preserve"> damaged by pests, rot, or any other </w:t>
            </w:r>
            <w:r w:rsidR="00A61BA9">
              <w:rPr>
                <w:rFonts w:ascii="Arial" w:hAnsi="Arial" w:cs="Arial"/>
                <w:sz w:val="18"/>
                <w:szCs w:val="18"/>
              </w:rPr>
              <w:t>cause</w:t>
            </w:r>
            <w:r w:rsidRPr="005A7BEF">
              <w:rPr>
                <w:rFonts w:ascii="Arial" w:hAnsi="Arial" w:cs="Arial"/>
                <w:sz w:val="18"/>
                <w:szCs w:val="18"/>
              </w:rPr>
              <w:t>?</w:t>
            </w:r>
          </w:p>
          <w:p w14:paraId="1E5DA4C0" w14:textId="77777777" w:rsidR="008230E4" w:rsidRPr="005A7BEF" w:rsidRDefault="008230E4" w:rsidP="005A7BEF">
            <w:pPr>
              <w:jc w:val="center"/>
              <w:rPr>
                <w:rFonts w:ascii="Arial" w:hAnsi="Arial" w:cs="Arial"/>
                <w:sz w:val="18"/>
                <w:szCs w:val="18"/>
              </w:rPr>
            </w:pPr>
          </w:p>
          <w:p w14:paraId="09860EBA" w14:textId="77777777" w:rsidR="008230E4" w:rsidRPr="005A7BEF" w:rsidRDefault="008230E4" w:rsidP="005A7BEF">
            <w:pPr>
              <w:jc w:val="center"/>
              <w:rPr>
                <w:rFonts w:ascii="Arial" w:hAnsi="Arial" w:cs="Arial"/>
                <w:sz w:val="18"/>
                <w:szCs w:val="18"/>
              </w:rPr>
            </w:pPr>
          </w:p>
          <w:p w14:paraId="76EFB927"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1.Yes</w:t>
            </w:r>
          </w:p>
          <w:p w14:paraId="1ADF2290"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5. No</w:t>
            </w:r>
          </w:p>
          <w:p w14:paraId="379AB720" w14:textId="6FEAB28C" w:rsidR="0026746B" w:rsidRDefault="0026746B" w:rsidP="005A7BEF">
            <w:pPr>
              <w:jc w:val="center"/>
              <w:rPr>
                <w:rFonts w:ascii="Arial" w:hAnsi="Arial" w:cs="Arial"/>
                <w:sz w:val="18"/>
                <w:szCs w:val="18"/>
              </w:rPr>
            </w:pPr>
            <w:r w:rsidRPr="005A7BEF">
              <w:rPr>
                <w:rFonts w:ascii="Arial" w:hAnsi="Arial" w:cs="Arial"/>
                <w:sz w:val="18"/>
                <w:szCs w:val="18"/>
              </w:rPr>
              <w:t xml:space="preserve"> &gt;&gt; Next crop</w:t>
            </w:r>
          </w:p>
          <w:p w14:paraId="4E446793" w14:textId="77777777" w:rsidR="00A61BA9" w:rsidRDefault="00A61BA9" w:rsidP="00A61BA9">
            <w:pPr>
              <w:jc w:val="center"/>
              <w:rPr>
                <w:rFonts w:ascii="Arial" w:hAnsi="Arial" w:cs="Arial"/>
                <w:sz w:val="18"/>
                <w:szCs w:val="18"/>
              </w:rPr>
            </w:pPr>
          </w:p>
          <w:p w14:paraId="648593C6" w14:textId="12DF4F1D" w:rsidR="00A61BA9" w:rsidRPr="00A61BA9" w:rsidRDefault="00A61BA9" w:rsidP="008D4F63">
            <w:pPr>
              <w:rPr>
                <w:rFonts w:ascii="Arial" w:hAnsi="Arial" w:cs="Arial"/>
                <w:sz w:val="18"/>
                <w:szCs w:val="18"/>
              </w:rPr>
            </w:pPr>
          </w:p>
          <w:p w14:paraId="659F0739" w14:textId="7588F2D9" w:rsidR="00A61BA9" w:rsidRPr="005A7BEF" w:rsidRDefault="00A61BA9" w:rsidP="00A61BA9">
            <w:pPr>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tcPr>
          <w:p w14:paraId="6784ABD9" w14:textId="1F9E15E3" w:rsidR="008230E4" w:rsidRDefault="008230E4" w:rsidP="00AB2458">
            <w:pPr>
              <w:jc w:val="center"/>
              <w:rPr>
                <w:rFonts w:ascii="Arial" w:hAnsi="Arial" w:cs="Arial"/>
                <w:i/>
                <w:sz w:val="18"/>
                <w:szCs w:val="18"/>
              </w:rPr>
            </w:pPr>
            <w:r w:rsidRPr="005A7BEF">
              <w:rPr>
                <w:rFonts w:ascii="Arial" w:hAnsi="Arial" w:cs="Arial"/>
                <w:sz w:val="18"/>
                <w:szCs w:val="18"/>
              </w:rPr>
              <w:t xml:space="preserve">What was/were the </w:t>
            </w:r>
            <w:r w:rsidR="00A61BA9">
              <w:rPr>
                <w:rFonts w:ascii="Arial" w:hAnsi="Arial" w:cs="Arial"/>
                <w:sz w:val="18"/>
                <w:szCs w:val="18"/>
              </w:rPr>
              <w:t>[crop type]</w:t>
            </w:r>
            <w:r w:rsidR="00A61BA9" w:rsidRPr="005A7BEF">
              <w:rPr>
                <w:rFonts w:ascii="Arial" w:hAnsi="Arial" w:cs="Arial"/>
                <w:sz w:val="18"/>
                <w:szCs w:val="18"/>
              </w:rPr>
              <w:t xml:space="preserve"> </w:t>
            </w:r>
            <w:r w:rsidRPr="005A7BEF">
              <w:rPr>
                <w:rFonts w:ascii="Arial" w:hAnsi="Arial" w:cs="Arial"/>
                <w:sz w:val="18"/>
                <w:szCs w:val="18"/>
              </w:rPr>
              <w:t xml:space="preserve">lost to? </w:t>
            </w:r>
            <w:r w:rsidR="00A61BA9">
              <w:rPr>
                <w:rFonts w:ascii="Arial" w:hAnsi="Arial" w:cs="Arial"/>
                <w:i/>
                <w:sz w:val="18"/>
                <w:szCs w:val="18"/>
              </w:rPr>
              <w:t>Select up to 3 choices.</w:t>
            </w:r>
          </w:p>
          <w:p w14:paraId="7BBEE90F" w14:textId="77777777" w:rsidR="00A61BA9" w:rsidRDefault="00A61BA9" w:rsidP="001E68CF">
            <w:pPr>
              <w:jc w:val="center"/>
              <w:rPr>
                <w:rFonts w:ascii="Arial" w:hAnsi="Arial" w:cs="Arial"/>
                <w:i/>
                <w:sz w:val="18"/>
                <w:szCs w:val="18"/>
              </w:rPr>
            </w:pPr>
          </w:p>
          <w:p w14:paraId="2BB25DD3" w14:textId="77777777" w:rsidR="00A61BA9" w:rsidRPr="00A61BA9" w:rsidRDefault="00A61BA9" w:rsidP="00A61BA9">
            <w:pPr>
              <w:rPr>
                <w:rFonts w:ascii="Arial" w:hAnsi="Arial" w:cs="Arial"/>
                <w:sz w:val="18"/>
                <w:szCs w:val="18"/>
              </w:rPr>
            </w:pPr>
            <w:r w:rsidRPr="00A61BA9">
              <w:rPr>
                <w:rFonts w:ascii="Arial" w:hAnsi="Arial" w:cs="Arial"/>
                <w:sz w:val="18"/>
                <w:szCs w:val="18"/>
              </w:rPr>
              <w:t>Rotting</w:t>
            </w:r>
          </w:p>
          <w:p w14:paraId="74C640BD"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Disease</w:t>
            </w:r>
          </w:p>
          <w:p w14:paraId="74AE91BC"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Fire</w:t>
            </w:r>
          </w:p>
          <w:p w14:paraId="6819DBE5"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Flood</w:t>
            </w:r>
          </w:p>
          <w:p w14:paraId="4315D11C"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Drought</w:t>
            </w:r>
          </w:p>
          <w:p w14:paraId="3703EEBF"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Birds</w:t>
            </w:r>
          </w:p>
          <w:p w14:paraId="2CEAEB7B"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Insects</w:t>
            </w:r>
          </w:p>
          <w:p w14:paraId="4B589C35"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Ants</w:t>
            </w:r>
          </w:p>
          <w:p w14:paraId="216D84E2"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Bees</w:t>
            </w:r>
          </w:p>
          <w:p w14:paraId="018F8D99"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Cockroaches</w:t>
            </w:r>
          </w:p>
          <w:p w14:paraId="7B37E299"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Grasshoppers</w:t>
            </w:r>
          </w:p>
          <w:p w14:paraId="29FCF461"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Locust</w:t>
            </w:r>
          </w:p>
          <w:p w14:paraId="683808B9"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Termites</w:t>
            </w:r>
          </w:p>
          <w:p w14:paraId="48B39918"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Caterpillars</w:t>
            </w:r>
          </w:p>
          <w:p w14:paraId="2D04F92C"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Centipedes</w:t>
            </w:r>
          </w:p>
          <w:p w14:paraId="32D7E374" w14:textId="77777777" w:rsidR="00A61BA9" w:rsidRPr="00A61BA9" w:rsidRDefault="00A61BA9" w:rsidP="00A61BA9">
            <w:pPr>
              <w:rPr>
                <w:rFonts w:ascii="Arial" w:hAnsi="Arial" w:cs="Arial"/>
                <w:sz w:val="18"/>
                <w:szCs w:val="18"/>
              </w:rPr>
            </w:pPr>
            <w:r w:rsidRPr="00A61BA9">
              <w:rPr>
                <w:rFonts w:ascii="Arial" w:hAnsi="Arial" w:cs="Arial"/>
                <w:sz w:val="18"/>
                <w:szCs w:val="18"/>
              </w:rPr>
              <w:t xml:space="preserve"> Saligu</w:t>
            </w:r>
          </w:p>
          <w:p w14:paraId="1F3DA425" w14:textId="77777777" w:rsidR="00A61BA9" w:rsidRPr="00A61BA9" w:rsidRDefault="00A61BA9">
            <w:pPr>
              <w:rPr>
                <w:rFonts w:ascii="Arial" w:hAnsi="Arial" w:cs="Arial"/>
                <w:sz w:val="18"/>
                <w:szCs w:val="18"/>
              </w:rPr>
            </w:pPr>
            <w:r w:rsidRPr="00A61BA9">
              <w:rPr>
                <w:rFonts w:ascii="Arial" w:hAnsi="Arial" w:cs="Arial"/>
                <w:sz w:val="18"/>
                <w:szCs w:val="18"/>
              </w:rPr>
              <w:t xml:space="preserve"> Pandochirsi</w:t>
            </w:r>
          </w:p>
          <w:p w14:paraId="54D7FA91"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Z Tambepelgu</w:t>
            </w:r>
          </w:p>
          <w:p w14:paraId="7CB4798B"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Rodents</w:t>
            </w:r>
          </w:p>
          <w:p w14:paraId="32A7C6C7"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Mice</w:t>
            </w:r>
          </w:p>
          <w:p w14:paraId="69818EBE"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Rats</w:t>
            </w:r>
          </w:p>
          <w:p w14:paraId="2A4DEFAF"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Grasscutters</w:t>
            </w:r>
          </w:p>
          <w:p w14:paraId="0AF0CC31"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Squirrels</w:t>
            </w:r>
          </w:p>
          <w:p w14:paraId="52D62F71"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Monkeys</w:t>
            </w:r>
          </w:p>
          <w:p w14:paraId="7DE6F25D"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Sheep</w:t>
            </w:r>
          </w:p>
          <w:p w14:paraId="1FECE4B4"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Goats</w:t>
            </w:r>
          </w:p>
          <w:p w14:paraId="5E0E9E3D"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Cattle</w:t>
            </w:r>
          </w:p>
          <w:p w14:paraId="71D9639F" w14:textId="77777777" w:rsidR="00A61BA9" w:rsidRPr="00A61BA9" w:rsidRDefault="00A61BA9" w:rsidP="008D4F63">
            <w:pPr>
              <w:rPr>
                <w:rFonts w:ascii="Arial" w:hAnsi="Arial" w:cs="Arial"/>
                <w:sz w:val="18"/>
                <w:szCs w:val="18"/>
              </w:rPr>
            </w:pPr>
            <w:r w:rsidRPr="00A61BA9">
              <w:rPr>
                <w:rFonts w:ascii="Arial" w:hAnsi="Arial" w:cs="Arial"/>
                <w:sz w:val="18"/>
                <w:szCs w:val="18"/>
              </w:rPr>
              <w:t xml:space="preserve"> Bandicoot</w:t>
            </w:r>
          </w:p>
          <w:p w14:paraId="20E511DE" w14:textId="3BCFC652" w:rsidR="00A61BA9" w:rsidRPr="00A61BA9" w:rsidRDefault="00A61BA9" w:rsidP="008D4F63">
            <w:pPr>
              <w:rPr>
                <w:rFonts w:ascii="Arial" w:hAnsi="Arial" w:cs="Arial"/>
                <w:sz w:val="18"/>
                <w:szCs w:val="18"/>
              </w:rPr>
            </w:pPr>
            <w:r w:rsidRPr="00A61BA9">
              <w:rPr>
                <w:rFonts w:ascii="Arial" w:hAnsi="Arial" w:cs="Arial"/>
                <w:sz w:val="18"/>
                <w:szCs w:val="18"/>
              </w:rPr>
              <w:t xml:space="preserve"> Other (please specify)unzuya</w:t>
            </w:r>
          </w:p>
        </w:tc>
        <w:tc>
          <w:tcPr>
            <w:tcW w:w="459" w:type="pct"/>
            <w:tcBorders>
              <w:top w:val="single" w:sz="4" w:space="0" w:color="auto"/>
              <w:left w:val="single" w:sz="4" w:space="0" w:color="auto"/>
              <w:bottom w:val="single" w:sz="4" w:space="0" w:color="auto"/>
              <w:right w:val="single" w:sz="4" w:space="0" w:color="auto"/>
            </w:tcBorders>
          </w:tcPr>
          <w:p w14:paraId="006ACD20" w14:textId="0EBA6C20" w:rsidR="007866EA" w:rsidRDefault="008230E4" w:rsidP="005A7BEF">
            <w:pPr>
              <w:jc w:val="center"/>
              <w:rPr>
                <w:rFonts w:ascii="Arial" w:hAnsi="Arial" w:cs="Arial"/>
                <w:sz w:val="18"/>
                <w:szCs w:val="18"/>
              </w:rPr>
            </w:pPr>
            <w:r w:rsidRPr="005A7BEF">
              <w:rPr>
                <w:rFonts w:ascii="Arial" w:hAnsi="Arial" w:cs="Arial"/>
                <w:sz w:val="18"/>
                <w:szCs w:val="18"/>
              </w:rPr>
              <w:t xml:space="preserve">What percent of </w:t>
            </w:r>
            <w:r w:rsidR="00A61BA9">
              <w:rPr>
                <w:rFonts w:ascii="Arial" w:hAnsi="Arial" w:cs="Arial"/>
                <w:sz w:val="18"/>
                <w:szCs w:val="18"/>
              </w:rPr>
              <w:t>[Name]’s</w:t>
            </w:r>
            <w:r w:rsidRPr="005A7BEF">
              <w:rPr>
                <w:rFonts w:ascii="Arial" w:hAnsi="Arial" w:cs="Arial"/>
                <w:sz w:val="18"/>
                <w:szCs w:val="18"/>
              </w:rPr>
              <w:t xml:space="preserve"> </w:t>
            </w:r>
            <w:r w:rsidR="00A61BA9">
              <w:rPr>
                <w:rFonts w:ascii="Arial" w:hAnsi="Arial" w:cs="Arial"/>
                <w:sz w:val="18"/>
                <w:szCs w:val="18"/>
              </w:rPr>
              <w:t>[</w:t>
            </w:r>
            <w:r w:rsidRPr="005A7BEF">
              <w:rPr>
                <w:rFonts w:ascii="Arial" w:hAnsi="Arial" w:cs="Arial"/>
                <w:sz w:val="18"/>
                <w:szCs w:val="18"/>
              </w:rPr>
              <w:t>crop</w:t>
            </w:r>
            <w:r w:rsidR="00A61BA9">
              <w:rPr>
                <w:rFonts w:ascii="Arial" w:hAnsi="Arial" w:cs="Arial"/>
                <w:sz w:val="18"/>
                <w:szCs w:val="18"/>
              </w:rPr>
              <w:t xml:space="preserve"> type]</w:t>
            </w:r>
            <w:r w:rsidRPr="005A7BEF">
              <w:rPr>
                <w:rFonts w:ascii="Arial" w:hAnsi="Arial" w:cs="Arial"/>
                <w:sz w:val="18"/>
                <w:szCs w:val="18"/>
              </w:rPr>
              <w:t xml:space="preserve"> was lost?</w:t>
            </w:r>
          </w:p>
          <w:p w14:paraId="741839D0" w14:textId="77777777" w:rsidR="007866EA" w:rsidRDefault="007866EA" w:rsidP="005A7BEF">
            <w:pPr>
              <w:jc w:val="center"/>
              <w:rPr>
                <w:rFonts w:ascii="Arial" w:hAnsi="Arial" w:cs="Arial"/>
                <w:sz w:val="18"/>
                <w:szCs w:val="18"/>
              </w:rPr>
            </w:pPr>
          </w:p>
          <w:p w14:paraId="0EEB244E" w14:textId="58A19CB0" w:rsidR="008230E4" w:rsidRPr="005A7BEF" w:rsidRDefault="007866EA" w:rsidP="005A7BEF">
            <w:pPr>
              <w:jc w:val="center"/>
              <w:rPr>
                <w:rFonts w:ascii="Arial" w:hAnsi="Arial" w:cs="Arial"/>
                <w:sz w:val="18"/>
                <w:szCs w:val="18"/>
              </w:rPr>
            </w:pPr>
            <w:r>
              <w:rPr>
                <w:rFonts w:ascii="Arial" w:hAnsi="Arial" w:cs="Arial"/>
                <w:sz w:val="18"/>
                <w:szCs w:val="18"/>
              </w:rPr>
              <w:t>&gt;&gt; Next crop</w:t>
            </w:r>
            <w:r w:rsidR="008230E4" w:rsidRPr="005A7BEF">
              <w:rPr>
                <w:rFonts w:ascii="Arial" w:hAnsi="Arial" w:cs="Arial"/>
                <w:sz w:val="18"/>
                <w:szCs w:val="18"/>
              </w:rPr>
              <w:t xml:space="preserve"> </w:t>
            </w:r>
          </w:p>
          <w:p w14:paraId="6DDC6FB8" w14:textId="77777777" w:rsidR="008230E4" w:rsidRPr="005A7BEF" w:rsidRDefault="008230E4" w:rsidP="005A7BEF">
            <w:pPr>
              <w:jc w:val="center"/>
              <w:rPr>
                <w:rFonts w:ascii="Arial" w:hAnsi="Arial" w:cs="Arial"/>
                <w:sz w:val="18"/>
                <w:szCs w:val="18"/>
              </w:rPr>
            </w:pPr>
          </w:p>
        </w:tc>
        <w:tc>
          <w:tcPr>
            <w:tcW w:w="276" w:type="pct"/>
            <w:vMerge/>
            <w:tcBorders>
              <w:top w:val="single" w:sz="4" w:space="0" w:color="auto"/>
              <w:left w:val="single" w:sz="4" w:space="0" w:color="auto"/>
              <w:bottom w:val="nil"/>
              <w:right w:val="nil"/>
            </w:tcBorders>
          </w:tcPr>
          <w:p w14:paraId="3CB6C634" w14:textId="77777777" w:rsidR="008230E4" w:rsidRPr="005A7BEF" w:rsidRDefault="008230E4" w:rsidP="005A7BEF">
            <w:pPr>
              <w:rPr>
                <w:rFonts w:ascii="Arial" w:hAnsi="Arial" w:cs="Arial"/>
                <w:noProof/>
                <w:sz w:val="18"/>
                <w:szCs w:val="18"/>
              </w:rPr>
            </w:pPr>
          </w:p>
        </w:tc>
      </w:tr>
      <w:tr w:rsidR="00BF1AD7" w:rsidRPr="005A7BEF" w14:paraId="2F8DB760" w14:textId="77777777" w:rsidTr="00020A14">
        <w:trPr>
          <w:trHeight w:hRule="exact" w:val="366"/>
        </w:trPr>
        <w:tc>
          <w:tcPr>
            <w:tcW w:w="141" w:type="pct"/>
            <w:tcBorders>
              <w:top w:val="single" w:sz="4" w:space="0" w:color="auto"/>
              <w:left w:val="single" w:sz="4" w:space="0" w:color="auto"/>
              <w:bottom w:val="single" w:sz="4" w:space="0" w:color="auto"/>
              <w:right w:val="single" w:sz="4" w:space="0" w:color="auto"/>
            </w:tcBorders>
            <w:vAlign w:val="center"/>
          </w:tcPr>
          <w:p w14:paraId="5559FC81" w14:textId="77777777" w:rsidR="008230E4" w:rsidRPr="005A7BEF" w:rsidRDefault="008230E4" w:rsidP="005A7BEF">
            <w:pPr>
              <w:jc w:val="center"/>
              <w:rPr>
                <w:rFonts w:ascii="Arial" w:hAnsi="Arial" w:cs="Arial"/>
                <w:sz w:val="18"/>
                <w:szCs w:val="18"/>
              </w:rPr>
            </w:pPr>
            <w:r w:rsidRPr="005A7BEF">
              <w:rPr>
                <w:rFonts w:ascii="Arial" w:hAnsi="Arial" w:cs="Arial"/>
                <w:sz w:val="18"/>
                <w:szCs w:val="18"/>
              </w:rPr>
              <w:t>A</w:t>
            </w:r>
          </w:p>
        </w:tc>
        <w:tc>
          <w:tcPr>
            <w:tcW w:w="283" w:type="pct"/>
            <w:tcBorders>
              <w:top w:val="single" w:sz="4" w:space="0" w:color="auto"/>
              <w:left w:val="single" w:sz="4" w:space="0" w:color="auto"/>
              <w:bottom w:val="single" w:sz="4" w:space="0" w:color="auto"/>
              <w:right w:val="single" w:sz="4" w:space="0" w:color="auto"/>
            </w:tcBorders>
            <w:vAlign w:val="center"/>
          </w:tcPr>
          <w:p w14:paraId="7838C770" w14:textId="77777777" w:rsidR="008230E4" w:rsidRPr="005A7BEF" w:rsidRDefault="008230E4" w:rsidP="005A7BEF">
            <w:pPr>
              <w:tabs>
                <w:tab w:val="center" w:pos="176"/>
                <w:tab w:val="center" w:pos="536"/>
              </w:tabs>
              <w:jc w:val="center"/>
              <w:rPr>
                <w:rFonts w:ascii="Arial" w:hAnsi="Arial" w:cs="Arial"/>
                <w:sz w:val="18"/>
                <w:szCs w:val="18"/>
              </w:rPr>
            </w:pPr>
          </w:p>
        </w:tc>
        <w:tc>
          <w:tcPr>
            <w:tcW w:w="379" w:type="pct"/>
            <w:tcBorders>
              <w:top w:val="single" w:sz="4" w:space="0" w:color="auto"/>
              <w:left w:val="single" w:sz="4" w:space="0" w:color="auto"/>
              <w:bottom w:val="single" w:sz="4" w:space="0" w:color="auto"/>
              <w:right w:val="single" w:sz="4" w:space="0" w:color="auto"/>
            </w:tcBorders>
          </w:tcPr>
          <w:p w14:paraId="35480714" w14:textId="77777777" w:rsidR="008230E4" w:rsidRPr="005A7BEF" w:rsidRDefault="008230E4" w:rsidP="005A7BEF">
            <w:pPr>
              <w:rPr>
                <w:rFonts w:ascii="Arial" w:hAnsi="Arial" w:cs="Arial"/>
                <w:sz w:val="18"/>
                <w:szCs w:val="18"/>
              </w:rPr>
            </w:pPr>
          </w:p>
        </w:tc>
        <w:tc>
          <w:tcPr>
            <w:tcW w:w="342" w:type="pct"/>
            <w:tcBorders>
              <w:top w:val="single" w:sz="4" w:space="0" w:color="auto"/>
              <w:left w:val="single" w:sz="4" w:space="0" w:color="auto"/>
              <w:bottom w:val="single" w:sz="4" w:space="0" w:color="auto"/>
              <w:right w:val="single" w:sz="4" w:space="0" w:color="auto"/>
            </w:tcBorders>
          </w:tcPr>
          <w:p w14:paraId="2744599E" w14:textId="77777777" w:rsidR="008230E4" w:rsidRPr="005A7BEF" w:rsidRDefault="008230E4" w:rsidP="005A7BEF">
            <w:pPr>
              <w:tabs>
                <w:tab w:val="center" w:pos="176"/>
                <w:tab w:val="center" w:pos="536"/>
              </w:tabs>
              <w:jc w:val="center"/>
              <w:rPr>
                <w:rFonts w:ascii="Arial" w:hAnsi="Arial" w:cs="Arial"/>
                <w:sz w:val="18"/>
                <w:szCs w:val="18"/>
              </w:rPr>
            </w:pPr>
          </w:p>
        </w:tc>
        <w:tc>
          <w:tcPr>
            <w:tcW w:w="577" w:type="pct"/>
            <w:tcBorders>
              <w:top w:val="single" w:sz="4" w:space="0" w:color="auto"/>
              <w:left w:val="single" w:sz="4" w:space="0" w:color="auto"/>
              <w:bottom w:val="single" w:sz="4" w:space="0" w:color="auto"/>
              <w:right w:val="single" w:sz="4" w:space="0" w:color="auto"/>
            </w:tcBorders>
            <w:vAlign w:val="center"/>
          </w:tcPr>
          <w:p w14:paraId="042EC397" w14:textId="77777777" w:rsidR="008230E4" w:rsidRPr="005A7BEF" w:rsidRDefault="008230E4" w:rsidP="005A7BEF">
            <w:pPr>
              <w:tabs>
                <w:tab w:val="center" w:pos="176"/>
                <w:tab w:val="center" w:pos="536"/>
              </w:tabs>
              <w:jc w:val="center"/>
              <w:rPr>
                <w:rFonts w:ascii="Arial" w:hAnsi="Arial" w:cs="Arial"/>
                <w:sz w:val="18"/>
                <w:szCs w:val="18"/>
              </w:rPr>
            </w:pPr>
          </w:p>
        </w:tc>
        <w:tc>
          <w:tcPr>
            <w:tcW w:w="424" w:type="pct"/>
            <w:tcBorders>
              <w:top w:val="single" w:sz="4" w:space="0" w:color="auto"/>
              <w:left w:val="single" w:sz="4" w:space="0" w:color="auto"/>
              <w:bottom w:val="single" w:sz="4" w:space="0" w:color="auto"/>
              <w:right w:val="single" w:sz="4" w:space="0" w:color="auto"/>
            </w:tcBorders>
            <w:vAlign w:val="center"/>
          </w:tcPr>
          <w:p w14:paraId="11122C62" w14:textId="77777777" w:rsidR="008230E4" w:rsidRPr="005A7BEF" w:rsidRDefault="008230E4" w:rsidP="005A7BEF">
            <w:pPr>
              <w:tabs>
                <w:tab w:val="center" w:pos="176"/>
                <w:tab w:val="center" w:pos="536"/>
              </w:tabs>
              <w:jc w:val="center"/>
              <w:rPr>
                <w:rFonts w:ascii="Arial" w:hAnsi="Arial" w:cs="Arial"/>
                <w:sz w:val="18"/>
                <w:szCs w:val="18"/>
              </w:rPr>
            </w:pPr>
          </w:p>
        </w:tc>
        <w:tc>
          <w:tcPr>
            <w:tcW w:w="391" w:type="pct"/>
            <w:tcBorders>
              <w:top w:val="single" w:sz="4" w:space="0" w:color="auto"/>
              <w:left w:val="single" w:sz="4" w:space="0" w:color="auto"/>
              <w:bottom w:val="single" w:sz="4" w:space="0" w:color="auto"/>
              <w:right w:val="single" w:sz="4" w:space="0" w:color="auto"/>
            </w:tcBorders>
          </w:tcPr>
          <w:p w14:paraId="013D6BBF" w14:textId="77777777" w:rsidR="008230E4" w:rsidRPr="005A7BEF" w:rsidRDefault="008230E4" w:rsidP="005A7BEF">
            <w:pPr>
              <w:tabs>
                <w:tab w:val="center" w:pos="176"/>
                <w:tab w:val="center" w:pos="536"/>
              </w:tabs>
              <w:jc w:val="center"/>
              <w:rPr>
                <w:rFonts w:ascii="Arial" w:hAnsi="Arial" w:cs="Arial"/>
                <w:sz w:val="18"/>
                <w:szCs w:val="18"/>
              </w:rPr>
            </w:pPr>
          </w:p>
        </w:tc>
        <w:tc>
          <w:tcPr>
            <w:tcW w:w="686" w:type="pct"/>
            <w:tcBorders>
              <w:top w:val="single" w:sz="4" w:space="0" w:color="auto"/>
              <w:left w:val="single" w:sz="4" w:space="0" w:color="auto"/>
              <w:bottom w:val="single" w:sz="4" w:space="0" w:color="auto"/>
              <w:right w:val="single" w:sz="4" w:space="0" w:color="auto"/>
            </w:tcBorders>
            <w:vAlign w:val="center"/>
          </w:tcPr>
          <w:p w14:paraId="2C5B1E15" w14:textId="77777777" w:rsidR="008230E4" w:rsidRPr="005A7BEF" w:rsidRDefault="008230E4" w:rsidP="005A7BEF">
            <w:pPr>
              <w:tabs>
                <w:tab w:val="center" w:pos="176"/>
                <w:tab w:val="center" w:pos="536"/>
              </w:tabs>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3E9DDF1A" w14:textId="77777777" w:rsidR="008230E4" w:rsidRPr="005A7BEF" w:rsidRDefault="008230E4" w:rsidP="005A7BEF">
            <w:pPr>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4984B4C2" w14:textId="77777777" w:rsidR="008230E4" w:rsidRPr="005A7BEF" w:rsidRDefault="008230E4" w:rsidP="005A7BEF">
            <w:pPr>
              <w:jc w:val="center"/>
              <w:rPr>
                <w:rFonts w:ascii="Arial" w:hAnsi="Arial" w:cs="Arial"/>
                <w:sz w:val="18"/>
                <w:szCs w:val="18"/>
              </w:rPr>
            </w:pPr>
          </w:p>
        </w:tc>
        <w:tc>
          <w:tcPr>
            <w:tcW w:w="459" w:type="pct"/>
            <w:tcBorders>
              <w:top w:val="single" w:sz="4" w:space="0" w:color="auto"/>
              <w:left w:val="single" w:sz="4" w:space="0" w:color="auto"/>
              <w:bottom w:val="single" w:sz="4" w:space="0" w:color="auto"/>
              <w:right w:val="single" w:sz="4" w:space="0" w:color="auto"/>
            </w:tcBorders>
          </w:tcPr>
          <w:p w14:paraId="03176394" w14:textId="77777777" w:rsidR="008230E4" w:rsidRPr="005A7BEF" w:rsidRDefault="008230E4" w:rsidP="005A7BEF">
            <w:pPr>
              <w:jc w:val="center"/>
              <w:rPr>
                <w:rFonts w:ascii="Arial" w:hAnsi="Arial" w:cs="Arial"/>
                <w:sz w:val="18"/>
                <w:szCs w:val="18"/>
              </w:rPr>
            </w:pPr>
          </w:p>
        </w:tc>
        <w:tc>
          <w:tcPr>
            <w:tcW w:w="276" w:type="pct"/>
            <w:vMerge/>
            <w:tcBorders>
              <w:top w:val="single" w:sz="4" w:space="0" w:color="auto"/>
              <w:left w:val="single" w:sz="4" w:space="0" w:color="auto"/>
              <w:bottom w:val="nil"/>
              <w:right w:val="nil"/>
            </w:tcBorders>
          </w:tcPr>
          <w:p w14:paraId="3353C3DD" w14:textId="77777777" w:rsidR="008230E4" w:rsidRPr="005A7BEF" w:rsidRDefault="008230E4" w:rsidP="005A7BEF">
            <w:pPr>
              <w:rPr>
                <w:rFonts w:ascii="Arial" w:hAnsi="Arial" w:cs="Arial"/>
                <w:sz w:val="18"/>
                <w:szCs w:val="18"/>
              </w:rPr>
            </w:pPr>
          </w:p>
        </w:tc>
      </w:tr>
      <w:tr w:rsidR="00BF1AD7" w:rsidRPr="005A7BEF" w14:paraId="0F0B7BA5" w14:textId="77777777" w:rsidTr="00020A14">
        <w:trPr>
          <w:trHeight w:hRule="exact" w:val="288"/>
        </w:trPr>
        <w:tc>
          <w:tcPr>
            <w:tcW w:w="141" w:type="pct"/>
            <w:tcBorders>
              <w:top w:val="single" w:sz="4" w:space="0" w:color="auto"/>
              <w:left w:val="single" w:sz="4" w:space="0" w:color="auto"/>
              <w:bottom w:val="single" w:sz="4" w:space="0" w:color="auto"/>
              <w:right w:val="single" w:sz="4" w:space="0" w:color="auto"/>
            </w:tcBorders>
            <w:vAlign w:val="center"/>
          </w:tcPr>
          <w:p w14:paraId="6AC0B04B" w14:textId="5B1C1BDE" w:rsidR="008230E4" w:rsidRPr="005A7BEF" w:rsidRDefault="00CE62BF" w:rsidP="005A7BEF">
            <w:pPr>
              <w:jc w:val="center"/>
              <w:rPr>
                <w:rFonts w:ascii="Arial" w:hAnsi="Arial" w:cs="Arial"/>
                <w:sz w:val="18"/>
                <w:szCs w:val="18"/>
              </w:rPr>
            </w:pPr>
            <w:r w:rsidRPr="005A7BEF">
              <w:rPr>
                <w:rFonts w:ascii="Arial" w:hAnsi="Arial" w:cs="Arial"/>
                <w:sz w:val="18"/>
                <w:szCs w:val="18"/>
              </w:rPr>
              <w:t>B</w:t>
            </w:r>
          </w:p>
        </w:tc>
        <w:tc>
          <w:tcPr>
            <w:tcW w:w="283" w:type="pct"/>
            <w:tcBorders>
              <w:top w:val="single" w:sz="4" w:space="0" w:color="auto"/>
              <w:left w:val="single" w:sz="4" w:space="0" w:color="auto"/>
              <w:bottom w:val="single" w:sz="4" w:space="0" w:color="auto"/>
              <w:right w:val="single" w:sz="4" w:space="0" w:color="auto"/>
            </w:tcBorders>
            <w:vAlign w:val="center"/>
          </w:tcPr>
          <w:p w14:paraId="7D3825F4" w14:textId="77777777" w:rsidR="008230E4" w:rsidRPr="005A7BEF" w:rsidRDefault="008230E4" w:rsidP="005A7BEF">
            <w:pPr>
              <w:tabs>
                <w:tab w:val="center" w:pos="176"/>
                <w:tab w:val="center" w:pos="536"/>
              </w:tabs>
              <w:jc w:val="center"/>
              <w:rPr>
                <w:rFonts w:ascii="Arial" w:hAnsi="Arial" w:cs="Arial"/>
                <w:sz w:val="18"/>
                <w:szCs w:val="18"/>
              </w:rPr>
            </w:pPr>
          </w:p>
        </w:tc>
        <w:tc>
          <w:tcPr>
            <w:tcW w:w="379" w:type="pct"/>
            <w:tcBorders>
              <w:top w:val="single" w:sz="4" w:space="0" w:color="auto"/>
              <w:left w:val="single" w:sz="4" w:space="0" w:color="auto"/>
              <w:bottom w:val="single" w:sz="4" w:space="0" w:color="auto"/>
              <w:right w:val="single" w:sz="4" w:space="0" w:color="auto"/>
            </w:tcBorders>
          </w:tcPr>
          <w:p w14:paraId="6E14F361" w14:textId="77777777" w:rsidR="008230E4" w:rsidRPr="005A7BEF" w:rsidRDefault="008230E4" w:rsidP="005A7BEF">
            <w:pPr>
              <w:rPr>
                <w:rFonts w:ascii="Arial" w:hAnsi="Arial" w:cs="Arial"/>
                <w:sz w:val="18"/>
                <w:szCs w:val="18"/>
              </w:rPr>
            </w:pPr>
          </w:p>
        </w:tc>
        <w:tc>
          <w:tcPr>
            <w:tcW w:w="342" w:type="pct"/>
            <w:tcBorders>
              <w:top w:val="single" w:sz="4" w:space="0" w:color="auto"/>
              <w:left w:val="single" w:sz="4" w:space="0" w:color="auto"/>
              <w:bottom w:val="single" w:sz="4" w:space="0" w:color="auto"/>
              <w:right w:val="single" w:sz="4" w:space="0" w:color="auto"/>
            </w:tcBorders>
          </w:tcPr>
          <w:p w14:paraId="34C9C640" w14:textId="77777777" w:rsidR="008230E4" w:rsidRPr="005A7BEF" w:rsidRDefault="008230E4" w:rsidP="005A7BEF">
            <w:pPr>
              <w:jc w:val="center"/>
              <w:rPr>
                <w:rFonts w:ascii="Arial" w:hAnsi="Arial" w:cs="Arial"/>
                <w:sz w:val="18"/>
                <w:szCs w:val="18"/>
              </w:rPr>
            </w:pPr>
          </w:p>
        </w:tc>
        <w:tc>
          <w:tcPr>
            <w:tcW w:w="577" w:type="pct"/>
            <w:tcBorders>
              <w:top w:val="single" w:sz="4" w:space="0" w:color="auto"/>
              <w:left w:val="single" w:sz="4" w:space="0" w:color="auto"/>
              <w:bottom w:val="single" w:sz="4" w:space="0" w:color="auto"/>
              <w:right w:val="single" w:sz="4" w:space="0" w:color="auto"/>
            </w:tcBorders>
            <w:vAlign w:val="center"/>
          </w:tcPr>
          <w:p w14:paraId="3BC76263" w14:textId="77777777" w:rsidR="008230E4" w:rsidRPr="005A7BEF" w:rsidRDefault="008230E4" w:rsidP="005A7BEF">
            <w:pPr>
              <w:jc w:val="center"/>
              <w:rPr>
                <w:rFonts w:ascii="Arial" w:hAnsi="Arial" w:cs="Arial"/>
                <w:sz w:val="18"/>
                <w:szCs w:val="18"/>
              </w:rPr>
            </w:pPr>
          </w:p>
        </w:tc>
        <w:tc>
          <w:tcPr>
            <w:tcW w:w="424" w:type="pct"/>
            <w:tcBorders>
              <w:top w:val="single" w:sz="4" w:space="0" w:color="auto"/>
              <w:left w:val="single" w:sz="4" w:space="0" w:color="auto"/>
              <w:bottom w:val="single" w:sz="4" w:space="0" w:color="auto"/>
              <w:right w:val="single" w:sz="4" w:space="0" w:color="auto"/>
            </w:tcBorders>
            <w:vAlign w:val="center"/>
          </w:tcPr>
          <w:p w14:paraId="6B164156" w14:textId="77777777" w:rsidR="008230E4" w:rsidRPr="005A7BEF" w:rsidRDefault="008230E4" w:rsidP="005A7BEF">
            <w:pPr>
              <w:tabs>
                <w:tab w:val="center" w:pos="176"/>
                <w:tab w:val="center" w:pos="536"/>
              </w:tabs>
              <w:jc w:val="center"/>
              <w:rPr>
                <w:rFonts w:ascii="Arial" w:hAnsi="Arial" w:cs="Arial"/>
                <w:sz w:val="18"/>
                <w:szCs w:val="18"/>
              </w:rPr>
            </w:pPr>
          </w:p>
        </w:tc>
        <w:tc>
          <w:tcPr>
            <w:tcW w:w="391" w:type="pct"/>
            <w:tcBorders>
              <w:top w:val="single" w:sz="4" w:space="0" w:color="auto"/>
              <w:left w:val="single" w:sz="4" w:space="0" w:color="auto"/>
              <w:bottom w:val="single" w:sz="4" w:space="0" w:color="auto"/>
              <w:right w:val="single" w:sz="4" w:space="0" w:color="auto"/>
            </w:tcBorders>
          </w:tcPr>
          <w:p w14:paraId="4FD5641F" w14:textId="77777777" w:rsidR="008230E4" w:rsidRPr="005A7BEF" w:rsidRDefault="008230E4" w:rsidP="005A7BEF">
            <w:pPr>
              <w:tabs>
                <w:tab w:val="center" w:pos="176"/>
                <w:tab w:val="center" w:pos="536"/>
              </w:tabs>
              <w:jc w:val="center"/>
              <w:rPr>
                <w:rFonts w:ascii="Arial" w:hAnsi="Arial" w:cs="Arial"/>
                <w:sz w:val="18"/>
                <w:szCs w:val="18"/>
              </w:rPr>
            </w:pPr>
          </w:p>
        </w:tc>
        <w:tc>
          <w:tcPr>
            <w:tcW w:w="686" w:type="pct"/>
            <w:tcBorders>
              <w:top w:val="single" w:sz="4" w:space="0" w:color="auto"/>
              <w:left w:val="single" w:sz="4" w:space="0" w:color="auto"/>
              <w:bottom w:val="single" w:sz="4" w:space="0" w:color="auto"/>
              <w:right w:val="single" w:sz="4" w:space="0" w:color="auto"/>
            </w:tcBorders>
            <w:vAlign w:val="center"/>
          </w:tcPr>
          <w:p w14:paraId="486ED80C" w14:textId="77777777" w:rsidR="008230E4" w:rsidRPr="005A7BEF" w:rsidRDefault="008230E4" w:rsidP="005A7BEF">
            <w:pPr>
              <w:tabs>
                <w:tab w:val="center" w:pos="176"/>
                <w:tab w:val="center" w:pos="536"/>
              </w:tabs>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5F631594" w14:textId="77777777" w:rsidR="008230E4" w:rsidRPr="005A7BEF" w:rsidRDefault="008230E4" w:rsidP="005A7BEF">
            <w:pPr>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773FCB12" w14:textId="77777777" w:rsidR="008230E4" w:rsidRPr="005A7BEF" w:rsidRDefault="008230E4" w:rsidP="005A7BEF">
            <w:pPr>
              <w:jc w:val="center"/>
              <w:rPr>
                <w:rFonts w:ascii="Arial" w:hAnsi="Arial" w:cs="Arial"/>
                <w:sz w:val="18"/>
                <w:szCs w:val="18"/>
              </w:rPr>
            </w:pPr>
          </w:p>
        </w:tc>
        <w:tc>
          <w:tcPr>
            <w:tcW w:w="459" w:type="pct"/>
            <w:tcBorders>
              <w:top w:val="single" w:sz="4" w:space="0" w:color="auto"/>
              <w:left w:val="single" w:sz="4" w:space="0" w:color="auto"/>
              <w:bottom w:val="single" w:sz="4" w:space="0" w:color="auto"/>
              <w:right w:val="single" w:sz="4" w:space="0" w:color="auto"/>
            </w:tcBorders>
          </w:tcPr>
          <w:p w14:paraId="655E587D" w14:textId="77777777" w:rsidR="008230E4" w:rsidRPr="005A7BEF" w:rsidRDefault="008230E4" w:rsidP="005A7BEF">
            <w:pPr>
              <w:jc w:val="center"/>
              <w:rPr>
                <w:rFonts w:ascii="Arial" w:hAnsi="Arial" w:cs="Arial"/>
                <w:sz w:val="18"/>
                <w:szCs w:val="18"/>
              </w:rPr>
            </w:pPr>
          </w:p>
        </w:tc>
        <w:tc>
          <w:tcPr>
            <w:tcW w:w="276" w:type="pct"/>
            <w:vMerge/>
            <w:tcBorders>
              <w:top w:val="single" w:sz="4" w:space="0" w:color="auto"/>
              <w:left w:val="single" w:sz="4" w:space="0" w:color="auto"/>
              <w:bottom w:val="nil"/>
              <w:right w:val="nil"/>
            </w:tcBorders>
          </w:tcPr>
          <w:p w14:paraId="6F75A36D" w14:textId="77777777" w:rsidR="008230E4" w:rsidRPr="005A7BEF" w:rsidRDefault="008230E4" w:rsidP="005A7BEF">
            <w:pPr>
              <w:jc w:val="center"/>
              <w:rPr>
                <w:rFonts w:ascii="Arial" w:hAnsi="Arial" w:cs="Arial"/>
                <w:sz w:val="18"/>
                <w:szCs w:val="18"/>
              </w:rPr>
            </w:pPr>
          </w:p>
        </w:tc>
      </w:tr>
      <w:tr w:rsidR="00BF1AD7" w:rsidRPr="005A7BEF" w14:paraId="10B60C80" w14:textId="77777777" w:rsidTr="00020A14">
        <w:trPr>
          <w:trHeight w:hRule="exact" w:val="457"/>
        </w:trPr>
        <w:tc>
          <w:tcPr>
            <w:tcW w:w="141" w:type="pct"/>
            <w:tcBorders>
              <w:top w:val="single" w:sz="4" w:space="0" w:color="auto"/>
              <w:left w:val="single" w:sz="4" w:space="0" w:color="auto"/>
              <w:bottom w:val="single" w:sz="4" w:space="0" w:color="auto"/>
              <w:right w:val="single" w:sz="4" w:space="0" w:color="auto"/>
            </w:tcBorders>
            <w:vAlign w:val="center"/>
          </w:tcPr>
          <w:p w14:paraId="469323E9" w14:textId="429F3736" w:rsidR="008230E4" w:rsidRPr="005A7BEF" w:rsidRDefault="00CE62BF" w:rsidP="005A7BEF">
            <w:pPr>
              <w:jc w:val="center"/>
              <w:rPr>
                <w:rFonts w:ascii="Arial" w:hAnsi="Arial" w:cs="Arial"/>
                <w:sz w:val="18"/>
                <w:szCs w:val="18"/>
              </w:rPr>
            </w:pPr>
            <w:r w:rsidRPr="005A7BEF">
              <w:rPr>
                <w:rFonts w:ascii="Arial" w:hAnsi="Arial" w:cs="Arial"/>
                <w:sz w:val="18"/>
                <w:szCs w:val="18"/>
              </w:rPr>
              <w:t>C</w:t>
            </w:r>
          </w:p>
        </w:tc>
        <w:tc>
          <w:tcPr>
            <w:tcW w:w="283" w:type="pct"/>
            <w:tcBorders>
              <w:top w:val="single" w:sz="4" w:space="0" w:color="auto"/>
              <w:left w:val="single" w:sz="4" w:space="0" w:color="auto"/>
              <w:bottom w:val="single" w:sz="4" w:space="0" w:color="auto"/>
              <w:right w:val="single" w:sz="4" w:space="0" w:color="auto"/>
            </w:tcBorders>
            <w:vAlign w:val="center"/>
          </w:tcPr>
          <w:p w14:paraId="15D5799D" w14:textId="77777777" w:rsidR="008230E4" w:rsidRPr="005A7BEF" w:rsidRDefault="008230E4" w:rsidP="005A7BEF">
            <w:pPr>
              <w:tabs>
                <w:tab w:val="center" w:pos="176"/>
                <w:tab w:val="center" w:pos="536"/>
              </w:tabs>
              <w:jc w:val="center"/>
              <w:rPr>
                <w:rFonts w:ascii="Arial" w:hAnsi="Arial" w:cs="Arial"/>
                <w:sz w:val="18"/>
                <w:szCs w:val="18"/>
              </w:rPr>
            </w:pPr>
          </w:p>
        </w:tc>
        <w:tc>
          <w:tcPr>
            <w:tcW w:w="379" w:type="pct"/>
            <w:tcBorders>
              <w:top w:val="single" w:sz="4" w:space="0" w:color="auto"/>
              <w:left w:val="single" w:sz="4" w:space="0" w:color="auto"/>
              <w:bottom w:val="single" w:sz="4" w:space="0" w:color="auto"/>
              <w:right w:val="single" w:sz="4" w:space="0" w:color="auto"/>
            </w:tcBorders>
          </w:tcPr>
          <w:p w14:paraId="39A738F4" w14:textId="77777777" w:rsidR="008230E4" w:rsidRPr="005A7BEF" w:rsidRDefault="008230E4" w:rsidP="005A7BEF">
            <w:pPr>
              <w:rPr>
                <w:rFonts w:ascii="Arial" w:hAnsi="Arial" w:cs="Arial"/>
                <w:sz w:val="18"/>
                <w:szCs w:val="18"/>
              </w:rPr>
            </w:pPr>
          </w:p>
        </w:tc>
        <w:tc>
          <w:tcPr>
            <w:tcW w:w="342" w:type="pct"/>
            <w:tcBorders>
              <w:top w:val="single" w:sz="4" w:space="0" w:color="auto"/>
              <w:left w:val="single" w:sz="4" w:space="0" w:color="auto"/>
              <w:bottom w:val="single" w:sz="4" w:space="0" w:color="auto"/>
              <w:right w:val="single" w:sz="4" w:space="0" w:color="auto"/>
            </w:tcBorders>
          </w:tcPr>
          <w:p w14:paraId="5F40B5F7" w14:textId="77777777" w:rsidR="008230E4" w:rsidRPr="005A7BEF" w:rsidRDefault="008230E4" w:rsidP="005A7BEF">
            <w:pPr>
              <w:jc w:val="center"/>
              <w:rPr>
                <w:rFonts w:ascii="Arial" w:hAnsi="Arial" w:cs="Arial"/>
                <w:sz w:val="18"/>
                <w:szCs w:val="18"/>
              </w:rPr>
            </w:pPr>
          </w:p>
        </w:tc>
        <w:tc>
          <w:tcPr>
            <w:tcW w:w="577" w:type="pct"/>
            <w:tcBorders>
              <w:top w:val="single" w:sz="4" w:space="0" w:color="auto"/>
              <w:left w:val="single" w:sz="4" w:space="0" w:color="auto"/>
              <w:bottom w:val="single" w:sz="4" w:space="0" w:color="auto"/>
              <w:right w:val="single" w:sz="4" w:space="0" w:color="auto"/>
            </w:tcBorders>
            <w:vAlign w:val="center"/>
          </w:tcPr>
          <w:p w14:paraId="5091AFF4" w14:textId="77777777" w:rsidR="008230E4" w:rsidRPr="005A7BEF" w:rsidRDefault="008230E4" w:rsidP="005A7BEF">
            <w:pPr>
              <w:jc w:val="center"/>
              <w:rPr>
                <w:rFonts w:ascii="Arial" w:hAnsi="Arial" w:cs="Arial"/>
                <w:sz w:val="18"/>
                <w:szCs w:val="18"/>
              </w:rPr>
            </w:pPr>
          </w:p>
        </w:tc>
        <w:tc>
          <w:tcPr>
            <w:tcW w:w="424" w:type="pct"/>
            <w:tcBorders>
              <w:top w:val="single" w:sz="4" w:space="0" w:color="auto"/>
              <w:left w:val="single" w:sz="4" w:space="0" w:color="auto"/>
              <w:bottom w:val="single" w:sz="4" w:space="0" w:color="auto"/>
              <w:right w:val="single" w:sz="4" w:space="0" w:color="auto"/>
            </w:tcBorders>
            <w:vAlign w:val="center"/>
          </w:tcPr>
          <w:p w14:paraId="0017FAB6" w14:textId="77777777" w:rsidR="008230E4" w:rsidRPr="005A7BEF" w:rsidRDefault="008230E4" w:rsidP="005A7BEF">
            <w:pPr>
              <w:tabs>
                <w:tab w:val="center" w:pos="176"/>
                <w:tab w:val="center" w:pos="536"/>
              </w:tabs>
              <w:jc w:val="center"/>
              <w:rPr>
                <w:rFonts w:ascii="Arial" w:hAnsi="Arial" w:cs="Arial"/>
                <w:sz w:val="18"/>
                <w:szCs w:val="18"/>
              </w:rPr>
            </w:pPr>
          </w:p>
        </w:tc>
        <w:tc>
          <w:tcPr>
            <w:tcW w:w="391" w:type="pct"/>
            <w:tcBorders>
              <w:top w:val="single" w:sz="4" w:space="0" w:color="auto"/>
              <w:left w:val="single" w:sz="4" w:space="0" w:color="auto"/>
              <w:bottom w:val="single" w:sz="4" w:space="0" w:color="auto"/>
              <w:right w:val="single" w:sz="4" w:space="0" w:color="auto"/>
            </w:tcBorders>
          </w:tcPr>
          <w:p w14:paraId="32F9CE24" w14:textId="77777777" w:rsidR="008230E4" w:rsidRPr="005A7BEF" w:rsidRDefault="008230E4" w:rsidP="005A7BEF">
            <w:pPr>
              <w:tabs>
                <w:tab w:val="center" w:pos="176"/>
                <w:tab w:val="center" w:pos="536"/>
              </w:tabs>
              <w:jc w:val="center"/>
              <w:rPr>
                <w:rFonts w:ascii="Arial" w:hAnsi="Arial" w:cs="Arial"/>
                <w:sz w:val="18"/>
                <w:szCs w:val="18"/>
              </w:rPr>
            </w:pPr>
          </w:p>
        </w:tc>
        <w:tc>
          <w:tcPr>
            <w:tcW w:w="686" w:type="pct"/>
            <w:tcBorders>
              <w:top w:val="single" w:sz="4" w:space="0" w:color="auto"/>
              <w:left w:val="single" w:sz="4" w:space="0" w:color="auto"/>
              <w:bottom w:val="single" w:sz="4" w:space="0" w:color="auto"/>
              <w:right w:val="single" w:sz="4" w:space="0" w:color="auto"/>
            </w:tcBorders>
            <w:vAlign w:val="center"/>
          </w:tcPr>
          <w:p w14:paraId="3466137F" w14:textId="77777777" w:rsidR="008230E4" w:rsidRPr="005A7BEF" w:rsidRDefault="008230E4" w:rsidP="005A7BEF">
            <w:pPr>
              <w:tabs>
                <w:tab w:val="center" w:pos="176"/>
                <w:tab w:val="center" w:pos="536"/>
              </w:tabs>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4B06BD23" w14:textId="77777777" w:rsidR="008230E4" w:rsidRPr="005A7BEF" w:rsidRDefault="008230E4" w:rsidP="005A7BEF">
            <w:pPr>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5C92C4ED" w14:textId="77777777" w:rsidR="008230E4" w:rsidRPr="005A7BEF" w:rsidRDefault="008230E4" w:rsidP="005A7BEF">
            <w:pPr>
              <w:jc w:val="center"/>
              <w:rPr>
                <w:rFonts w:ascii="Arial" w:hAnsi="Arial" w:cs="Arial"/>
                <w:sz w:val="18"/>
                <w:szCs w:val="18"/>
              </w:rPr>
            </w:pPr>
          </w:p>
        </w:tc>
        <w:tc>
          <w:tcPr>
            <w:tcW w:w="459" w:type="pct"/>
            <w:tcBorders>
              <w:top w:val="single" w:sz="4" w:space="0" w:color="auto"/>
              <w:left w:val="single" w:sz="4" w:space="0" w:color="auto"/>
              <w:bottom w:val="single" w:sz="4" w:space="0" w:color="auto"/>
              <w:right w:val="single" w:sz="4" w:space="0" w:color="auto"/>
            </w:tcBorders>
          </w:tcPr>
          <w:p w14:paraId="05999071" w14:textId="77777777" w:rsidR="008230E4" w:rsidRPr="005A7BEF" w:rsidRDefault="008230E4" w:rsidP="005A7BEF">
            <w:pPr>
              <w:jc w:val="center"/>
              <w:rPr>
                <w:rFonts w:ascii="Arial" w:hAnsi="Arial" w:cs="Arial"/>
                <w:sz w:val="18"/>
                <w:szCs w:val="18"/>
              </w:rPr>
            </w:pPr>
          </w:p>
        </w:tc>
        <w:tc>
          <w:tcPr>
            <w:tcW w:w="276" w:type="pct"/>
            <w:vMerge/>
            <w:tcBorders>
              <w:top w:val="single" w:sz="4" w:space="0" w:color="auto"/>
              <w:left w:val="single" w:sz="4" w:space="0" w:color="auto"/>
              <w:bottom w:val="nil"/>
              <w:right w:val="nil"/>
            </w:tcBorders>
          </w:tcPr>
          <w:p w14:paraId="6F46F871" w14:textId="77777777" w:rsidR="008230E4" w:rsidRPr="005A7BEF" w:rsidRDefault="008230E4" w:rsidP="005A7BEF">
            <w:pPr>
              <w:jc w:val="center"/>
              <w:rPr>
                <w:rFonts w:ascii="Arial" w:hAnsi="Arial" w:cs="Arial"/>
                <w:sz w:val="18"/>
                <w:szCs w:val="18"/>
              </w:rPr>
            </w:pPr>
          </w:p>
        </w:tc>
      </w:tr>
      <w:tr w:rsidR="00BF1AD7" w:rsidRPr="005A7BEF" w14:paraId="70486202" w14:textId="77777777" w:rsidTr="00020A14">
        <w:trPr>
          <w:trHeight w:hRule="exact" w:val="288"/>
        </w:trPr>
        <w:tc>
          <w:tcPr>
            <w:tcW w:w="141" w:type="pct"/>
            <w:tcBorders>
              <w:top w:val="single" w:sz="4" w:space="0" w:color="auto"/>
              <w:left w:val="single" w:sz="4" w:space="0" w:color="auto"/>
              <w:bottom w:val="single" w:sz="4" w:space="0" w:color="auto"/>
              <w:right w:val="single" w:sz="4" w:space="0" w:color="auto"/>
            </w:tcBorders>
            <w:vAlign w:val="center"/>
          </w:tcPr>
          <w:p w14:paraId="330A514F" w14:textId="6F038E5B" w:rsidR="008230E4" w:rsidRPr="005A7BEF" w:rsidRDefault="00CE62BF" w:rsidP="005A7BEF">
            <w:pPr>
              <w:jc w:val="center"/>
              <w:rPr>
                <w:rFonts w:ascii="Arial" w:hAnsi="Arial" w:cs="Arial"/>
                <w:sz w:val="18"/>
                <w:szCs w:val="18"/>
              </w:rPr>
            </w:pPr>
            <w:r w:rsidRPr="005A7BEF">
              <w:rPr>
                <w:rFonts w:ascii="Arial" w:hAnsi="Arial" w:cs="Arial"/>
                <w:sz w:val="18"/>
                <w:szCs w:val="18"/>
              </w:rPr>
              <w:t>D</w:t>
            </w:r>
          </w:p>
          <w:p w14:paraId="2DDE1021" w14:textId="77777777" w:rsidR="008230E4" w:rsidRPr="005A7BEF" w:rsidRDefault="008230E4" w:rsidP="005A7BEF">
            <w:pPr>
              <w:rPr>
                <w:rFonts w:ascii="Arial" w:hAnsi="Arial" w:cs="Arial"/>
                <w:sz w:val="18"/>
                <w:szCs w:val="18"/>
              </w:rPr>
            </w:pPr>
          </w:p>
          <w:p w14:paraId="3B1D7FF4" w14:textId="77777777" w:rsidR="008230E4" w:rsidRPr="005A7BEF" w:rsidRDefault="008230E4" w:rsidP="005A7BEF">
            <w:pPr>
              <w:jc w:val="center"/>
              <w:rPr>
                <w:rFonts w:ascii="Arial" w:hAnsi="Arial" w:cs="Arial"/>
                <w:sz w:val="18"/>
                <w:szCs w:val="18"/>
              </w:rPr>
            </w:pPr>
          </w:p>
          <w:p w14:paraId="75C295CB" w14:textId="77777777" w:rsidR="008230E4" w:rsidRPr="005A7BEF" w:rsidRDefault="008230E4" w:rsidP="005A7BEF">
            <w:pPr>
              <w:jc w:val="center"/>
              <w:rPr>
                <w:rFonts w:ascii="Arial" w:hAnsi="Arial" w:cs="Arial"/>
                <w:sz w:val="18"/>
                <w:szCs w:val="18"/>
              </w:rPr>
            </w:pPr>
          </w:p>
          <w:p w14:paraId="44F98B00" w14:textId="77777777" w:rsidR="008230E4" w:rsidRPr="005A7BEF" w:rsidRDefault="008230E4" w:rsidP="005A7BEF">
            <w:pPr>
              <w:jc w:val="center"/>
              <w:rPr>
                <w:rFonts w:ascii="Arial" w:hAnsi="Arial" w:cs="Arial"/>
                <w:sz w:val="18"/>
                <w:szCs w:val="18"/>
              </w:rPr>
            </w:pPr>
          </w:p>
        </w:tc>
        <w:tc>
          <w:tcPr>
            <w:tcW w:w="283" w:type="pct"/>
            <w:tcBorders>
              <w:top w:val="single" w:sz="4" w:space="0" w:color="auto"/>
              <w:left w:val="single" w:sz="4" w:space="0" w:color="auto"/>
              <w:bottom w:val="single" w:sz="4" w:space="0" w:color="auto"/>
              <w:right w:val="single" w:sz="4" w:space="0" w:color="auto"/>
            </w:tcBorders>
            <w:vAlign w:val="center"/>
          </w:tcPr>
          <w:p w14:paraId="34565B63" w14:textId="77777777" w:rsidR="008230E4" w:rsidRPr="005A7BEF" w:rsidRDefault="008230E4" w:rsidP="005A7BEF">
            <w:pPr>
              <w:tabs>
                <w:tab w:val="center" w:pos="176"/>
                <w:tab w:val="center" w:pos="536"/>
              </w:tabs>
              <w:jc w:val="center"/>
              <w:rPr>
                <w:rFonts w:ascii="Arial" w:hAnsi="Arial" w:cs="Arial"/>
                <w:sz w:val="18"/>
                <w:szCs w:val="18"/>
              </w:rPr>
            </w:pPr>
          </w:p>
        </w:tc>
        <w:tc>
          <w:tcPr>
            <w:tcW w:w="379" w:type="pct"/>
            <w:tcBorders>
              <w:top w:val="single" w:sz="4" w:space="0" w:color="auto"/>
              <w:left w:val="single" w:sz="4" w:space="0" w:color="auto"/>
              <w:bottom w:val="single" w:sz="4" w:space="0" w:color="auto"/>
              <w:right w:val="single" w:sz="4" w:space="0" w:color="auto"/>
            </w:tcBorders>
          </w:tcPr>
          <w:p w14:paraId="6FFCBD61" w14:textId="77777777" w:rsidR="008230E4" w:rsidRPr="005A7BEF" w:rsidRDefault="008230E4" w:rsidP="005A7BEF">
            <w:pPr>
              <w:rPr>
                <w:rFonts w:ascii="Arial" w:hAnsi="Arial" w:cs="Arial"/>
                <w:sz w:val="18"/>
                <w:szCs w:val="18"/>
              </w:rPr>
            </w:pPr>
          </w:p>
        </w:tc>
        <w:tc>
          <w:tcPr>
            <w:tcW w:w="342" w:type="pct"/>
            <w:tcBorders>
              <w:top w:val="single" w:sz="4" w:space="0" w:color="auto"/>
              <w:left w:val="single" w:sz="4" w:space="0" w:color="auto"/>
              <w:bottom w:val="single" w:sz="4" w:space="0" w:color="auto"/>
              <w:right w:val="single" w:sz="4" w:space="0" w:color="auto"/>
            </w:tcBorders>
          </w:tcPr>
          <w:p w14:paraId="4DFA18F7" w14:textId="77777777" w:rsidR="008230E4" w:rsidRPr="005A7BEF" w:rsidRDefault="008230E4" w:rsidP="005A7BEF">
            <w:pPr>
              <w:jc w:val="center"/>
              <w:rPr>
                <w:rFonts w:ascii="Arial" w:hAnsi="Arial" w:cs="Arial"/>
                <w:sz w:val="18"/>
                <w:szCs w:val="18"/>
              </w:rPr>
            </w:pPr>
          </w:p>
        </w:tc>
        <w:tc>
          <w:tcPr>
            <w:tcW w:w="577" w:type="pct"/>
            <w:tcBorders>
              <w:top w:val="single" w:sz="4" w:space="0" w:color="auto"/>
              <w:left w:val="single" w:sz="4" w:space="0" w:color="auto"/>
              <w:bottom w:val="single" w:sz="4" w:space="0" w:color="auto"/>
              <w:right w:val="single" w:sz="4" w:space="0" w:color="auto"/>
            </w:tcBorders>
            <w:vAlign w:val="center"/>
          </w:tcPr>
          <w:p w14:paraId="0E9C96C6" w14:textId="77777777" w:rsidR="008230E4" w:rsidRPr="005A7BEF" w:rsidRDefault="008230E4" w:rsidP="005A7BEF">
            <w:pPr>
              <w:jc w:val="center"/>
              <w:rPr>
                <w:rFonts w:ascii="Arial" w:hAnsi="Arial" w:cs="Arial"/>
                <w:sz w:val="18"/>
                <w:szCs w:val="18"/>
              </w:rPr>
            </w:pPr>
          </w:p>
        </w:tc>
        <w:tc>
          <w:tcPr>
            <w:tcW w:w="424" w:type="pct"/>
            <w:tcBorders>
              <w:top w:val="single" w:sz="4" w:space="0" w:color="auto"/>
              <w:left w:val="single" w:sz="4" w:space="0" w:color="auto"/>
              <w:bottom w:val="single" w:sz="4" w:space="0" w:color="auto"/>
              <w:right w:val="single" w:sz="4" w:space="0" w:color="auto"/>
            </w:tcBorders>
            <w:vAlign w:val="center"/>
          </w:tcPr>
          <w:p w14:paraId="2850D1A5" w14:textId="77777777" w:rsidR="008230E4" w:rsidRPr="005A7BEF" w:rsidRDefault="008230E4" w:rsidP="005A7BEF">
            <w:pPr>
              <w:tabs>
                <w:tab w:val="center" w:pos="176"/>
                <w:tab w:val="center" w:pos="536"/>
              </w:tabs>
              <w:jc w:val="center"/>
              <w:rPr>
                <w:rFonts w:ascii="Arial" w:hAnsi="Arial" w:cs="Arial"/>
                <w:sz w:val="18"/>
                <w:szCs w:val="18"/>
              </w:rPr>
            </w:pPr>
          </w:p>
        </w:tc>
        <w:tc>
          <w:tcPr>
            <w:tcW w:w="391" w:type="pct"/>
            <w:tcBorders>
              <w:top w:val="single" w:sz="4" w:space="0" w:color="auto"/>
              <w:left w:val="single" w:sz="4" w:space="0" w:color="auto"/>
              <w:bottom w:val="single" w:sz="4" w:space="0" w:color="auto"/>
              <w:right w:val="single" w:sz="4" w:space="0" w:color="auto"/>
            </w:tcBorders>
          </w:tcPr>
          <w:p w14:paraId="3F8764C2" w14:textId="77777777" w:rsidR="008230E4" w:rsidRPr="005A7BEF" w:rsidRDefault="008230E4" w:rsidP="005A7BEF">
            <w:pPr>
              <w:jc w:val="center"/>
              <w:rPr>
                <w:rFonts w:ascii="Arial" w:hAnsi="Arial" w:cs="Arial"/>
                <w:sz w:val="18"/>
                <w:szCs w:val="18"/>
              </w:rPr>
            </w:pPr>
          </w:p>
        </w:tc>
        <w:tc>
          <w:tcPr>
            <w:tcW w:w="686" w:type="pct"/>
            <w:tcBorders>
              <w:top w:val="single" w:sz="4" w:space="0" w:color="auto"/>
              <w:left w:val="single" w:sz="4" w:space="0" w:color="auto"/>
              <w:bottom w:val="single" w:sz="4" w:space="0" w:color="auto"/>
              <w:right w:val="single" w:sz="4" w:space="0" w:color="auto"/>
            </w:tcBorders>
            <w:vAlign w:val="center"/>
          </w:tcPr>
          <w:p w14:paraId="48313AB2" w14:textId="77777777" w:rsidR="008230E4" w:rsidRPr="005A7BEF" w:rsidRDefault="008230E4" w:rsidP="005A7BEF">
            <w:pPr>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23A59ECD" w14:textId="77777777" w:rsidR="008230E4" w:rsidRPr="005A7BEF" w:rsidRDefault="008230E4" w:rsidP="005A7BEF">
            <w:pPr>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23C9D3AC" w14:textId="77777777" w:rsidR="008230E4" w:rsidRPr="005A7BEF" w:rsidRDefault="008230E4" w:rsidP="005A7BEF">
            <w:pPr>
              <w:jc w:val="center"/>
              <w:rPr>
                <w:rFonts w:ascii="Arial" w:hAnsi="Arial" w:cs="Arial"/>
                <w:sz w:val="18"/>
                <w:szCs w:val="18"/>
              </w:rPr>
            </w:pPr>
          </w:p>
        </w:tc>
        <w:tc>
          <w:tcPr>
            <w:tcW w:w="459" w:type="pct"/>
            <w:tcBorders>
              <w:top w:val="single" w:sz="4" w:space="0" w:color="auto"/>
              <w:left w:val="single" w:sz="4" w:space="0" w:color="auto"/>
              <w:bottom w:val="single" w:sz="4" w:space="0" w:color="auto"/>
              <w:right w:val="single" w:sz="4" w:space="0" w:color="auto"/>
            </w:tcBorders>
          </w:tcPr>
          <w:p w14:paraId="10CA45FA" w14:textId="77777777" w:rsidR="008230E4" w:rsidRPr="005A7BEF" w:rsidRDefault="008230E4" w:rsidP="005A7BEF">
            <w:pPr>
              <w:jc w:val="center"/>
              <w:rPr>
                <w:rFonts w:ascii="Arial" w:hAnsi="Arial" w:cs="Arial"/>
                <w:sz w:val="18"/>
                <w:szCs w:val="18"/>
              </w:rPr>
            </w:pPr>
          </w:p>
        </w:tc>
        <w:tc>
          <w:tcPr>
            <w:tcW w:w="276" w:type="pct"/>
            <w:vMerge/>
            <w:tcBorders>
              <w:top w:val="single" w:sz="4" w:space="0" w:color="auto"/>
              <w:left w:val="single" w:sz="4" w:space="0" w:color="auto"/>
              <w:bottom w:val="nil"/>
              <w:right w:val="nil"/>
            </w:tcBorders>
          </w:tcPr>
          <w:p w14:paraId="3AEB4F27" w14:textId="77777777" w:rsidR="008230E4" w:rsidRPr="005A7BEF" w:rsidRDefault="008230E4" w:rsidP="005A7BEF">
            <w:pPr>
              <w:jc w:val="center"/>
              <w:rPr>
                <w:rFonts w:ascii="Arial" w:hAnsi="Arial" w:cs="Arial"/>
                <w:sz w:val="18"/>
                <w:szCs w:val="18"/>
              </w:rPr>
            </w:pPr>
          </w:p>
        </w:tc>
      </w:tr>
      <w:tr w:rsidR="00BF1AD7" w:rsidRPr="005A7BEF" w14:paraId="0E02A45D" w14:textId="77777777" w:rsidTr="00020A14">
        <w:trPr>
          <w:trHeight w:hRule="exact" w:val="288"/>
        </w:trPr>
        <w:tc>
          <w:tcPr>
            <w:tcW w:w="141" w:type="pct"/>
            <w:tcBorders>
              <w:top w:val="single" w:sz="4" w:space="0" w:color="auto"/>
              <w:left w:val="single" w:sz="4" w:space="0" w:color="auto"/>
              <w:bottom w:val="single" w:sz="4" w:space="0" w:color="auto"/>
              <w:right w:val="single" w:sz="4" w:space="0" w:color="auto"/>
            </w:tcBorders>
            <w:vAlign w:val="center"/>
          </w:tcPr>
          <w:p w14:paraId="23E4D493" w14:textId="24098BEA" w:rsidR="008230E4" w:rsidRPr="005A7BEF" w:rsidRDefault="00CE62BF" w:rsidP="005A7BEF">
            <w:pPr>
              <w:jc w:val="center"/>
              <w:rPr>
                <w:rFonts w:ascii="Arial" w:hAnsi="Arial" w:cs="Arial"/>
                <w:sz w:val="18"/>
                <w:szCs w:val="18"/>
              </w:rPr>
            </w:pPr>
            <w:r w:rsidRPr="005A7BEF">
              <w:rPr>
                <w:rFonts w:ascii="Arial" w:hAnsi="Arial" w:cs="Arial"/>
                <w:sz w:val="18"/>
                <w:szCs w:val="18"/>
              </w:rPr>
              <w:t>E</w:t>
            </w:r>
          </w:p>
        </w:tc>
        <w:tc>
          <w:tcPr>
            <w:tcW w:w="283" w:type="pct"/>
            <w:tcBorders>
              <w:top w:val="single" w:sz="4" w:space="0" w:color="auto"/>
              <w:left w:val="single" w:sz="4" w:space="0" w:color="auto"/>
              <w:bottom w:val="single" w:sz="4" w:space="0" w:color="auto"/>
              <w:right w:val="single" w:sz="4" w:space="0" w:color="auto"/>
            </w:tcBorders>
            <w:vAlign w:val="center"/>
          </w:tcPr>
          <w:p w14:paraId="1CBBC9F8" w14:textId="77777777" w:rsidR="008230E4" w:rsidRPr="005A7BEF" w:rsidRDefault="008230E4" w:rsidP="005A7BEF">
            <w:pPr>
              <w:tabs>
                <w:tab w:val="center" w:pos="176"/>
                <w:tab w:val="center" w:pos="536"/>
              </w:tabs>
              <w:jc w:val="center"/>
              <w:rPr>
                <w:rFonts w:ascii="Arial" w:hAnsi="Arial" w:cs="Arial"/>
                <w:sz w:val="18"/>
                <w:szCs w:val="18"/>
              </w:rPr>
            </w:pPr>
          </w:p>
        </w:tc>
        <w:tc>
          <w:tcPr>
            <w:tcW w:w="379" w:type="pct"/>
            <w:tcBorders>
              <w:top w:val="single" w:sz="4" w:space="0" w:color="auto"/>
              <w:left w:val="single" w:sz="4" w:space="0" w:color="auto"/>
              <w:bottom w:val="single" w:sz="4" w:space="0" w:color="auto"/>
              <w:right w:val="single" w:sz="4" w:space="0" w:color="auto"/>
            </w:tcBorders>
          </w:tcPr>
          <w:p w14:paraId="6B3FFC45" w14:textId="77777777" w:rsidR="008230E4" w:rsidRPr="005A7BEF" w:rsidRDefault="008230E4" w:rsidP="005A7BEF">
            <w:pPr>
              <w:rPr>
                <w:rFonts w:ascii="Arial" w:hAnsi="Arial" w:cs="Arial"/>
                <w:sz w:val="18"/>
                <w:szCs w:val="18"/>
              </w:rPr>
            </w:pPr>
          </w:p>
        </w:tc>
        <w:tc>
          <w:tcPr>
            <w:tcW w:w="342" w:type="pct"/>
            <w:tcBorders>
              <w:top w:val="single" w:sz="4" w:space="0" w:color="auto"/>
              <w:left w:val="single" w:sz="4" w:space="0" w:color="auto"/>
              <w:bottom w:val="single" w:sz="4" w:space="0" w:color="auto"/>
              <w:right w:val="single" w:sz="4" w:space="0" w:color="auto"/>
            </w:tcBorders>
          </w:tcPr>
          <w:p w14:paraId="10BDC05B" w14:textId="77777777" w:rsidR="008230E4" w:rsidRPr="005A7BEF" w:rsidRDefault="008230E4" w:rsidP="005A7BEF">
            <w:pPr>
              <w:jc w:val="center"/>
              <w:rPr>
                <w:rFonts w:ascii="Arial" w:hAnsi="Arial" w:cs="Arial"/>
                <w:sz w:val="18"/>
                <w:szCs w:val="18"/>
              </w:rPr>
            </w:pPr>
          </w:p>
        </w:tc>
        <w:tc>
          <w:tcPr>
            <w:tcW w:w="577" w:type="pct"/>
            <w:tcBorders>
              <w:top w:val="single" w:sz="4" w:space="0" w:color="auto"/>
              <w:left w:val="single" w:sz="4" w:space="0" w:color="auto"/>
              <w:bottom w:val="single" w:sz="4" w:space="0" w:color="auto"/>
              <w:right w:val="single" w:sz="4" w:space="0" w:color="auto"/>
            </w:tcBorders>
            <w:vAlign w:val="center"/>
          </w:tcPr>
          <w:p w14:paraId="5A891C14" w14:textId="77777777" w:rsidR="008230E4" w:rsidRPr="005A7BEF" w:rsidRDefault="008230E4" w:rsidP="005A7BEF">
            <w:pPr>
              <w:jc w:val="center"/>
              <w:rPr>
                <w:rFonts w:ascii="Arial" w:hAnsi="Arial" w:cs="Arial"/>
                <w:sz w:val="18"/>
                <w:szCs w:val="18"/>
              </w:rPr>
            </w:pPr>
          </w:p>
        </w:tc>
        <w:tc>
          <w:tcPr>
            <w:tcW w:w="424" w:type="pct"/>
            <w:tcBorders>
              <w:top w:val="single" w:sz="4" w:space="0" w:color="auto"/>
              <w:left w:val="single" w:sz="4" w:space="0" w:color="auto"/>
              <w:bottom w:val="single" w:sz="4" w:space="0" w:color="auto"/>
              <w:right w:val="single" w:sz="4" w:space="0" w:color="auto"/>
            </w:tcBorders>
            <w:vAlign w:val="center"/>
          </w:tcPr>
          <w:p w14:paraId="59070DDF" w14:textId="77777777" w:rsidR="008230E4" w:rsidRPr="005A7BEF" w:rsidRDefault="008230E4" w:rsidP="005A7BEF">
            <w:pPr>
              <w:tabs>
                <w:tab w:val="center" w:pos="176"/>
                <w:tab w:val="center" w:pos="536"/>
              </w:tabs>
              <w:jc w:val="center"/>
              <w:rPr>
                <w:rFonts w:ascii="Arial" w:hAnsi="Arial" w:cs="Arial"/>
                <w:sz w:val="18"/>
                <w:szCs w:val="18"/>
              </w:rPr>
            </w:pPr>
          </w:p>
        </w:tc>
        <w:tc>
          <w:tcPr>
            <w:tcW w:w="391" w:type="pct"/>
            <w:tcBorders>
              <w:top w:val="single" w:sz="4" w:space="0" w:color="auto"/>
              <w:left w:val="single" w:sz="4" w:space="0" w:color="auto"/>
              <w:bottom w:val="single" w:sz="4" w:space="0" w:color="auto"/>
              <w:right w:val="single" w:sz="4" w:space="0" w:color="auto"/>
            </w:tcBorders>
          </w:tcPr>
          <w:p w14:paraId="7EABFF59" w14:textId="77777777" w:rsidR="008230E4" w:rsidRPr="005A7BEF" w:rsidRDefault="008230E4" w:rsidP="005A7BEF">
            <w:pPr>
              <w:tabs>
                <w:tab w:val="center" w:pos="176"/>
                <w:tab w:val="center" w:pos="536"/>
              </w:tabs>
              <w:jc w:val="center"/>
              <w:rPr>
                <w:rFonts w:ascii="Arial" w:hAnsi="Arial" w:cs="Arial"/>
                <w:sz w:val="18"/>
                <w:szCs w:val="18"/>
              </w:rPr>
            </w:pPr>
          </w:p>
        </w:tc>
        <w:tc>
          <w:tcPr>
            <w:tcW w:w="686" w:type="pct"/>
            <w:tcBorders>
              <w:top w:val="single" w:sz="4" w:space="0" w:color="auto"/>
              <w:left w:val="single" w:sz="4" w:space="0" w:color="auto"/>
              <w:bottom w:val="single" w:sz="4" w:space="0" w:color="auto"/>
              <w:right w:val="single" w:sz="4" w:space="0" w:color="auto"/>
            </w:tcBorders>
            <w:vAlign w:val="center"/>
          </w:tcPr>
          <w:p w14:paraId="276FE348" w14:textId="77777777" w:rsidR="008230E4" w:rsidRPr="005A7BEF" w:rsidRDefault="008230E4" w:rsidP="005A7BEF">
            <w:pPr>
              <w:tabs>
                <w:tab w:val="center" w:pos="176"/>
                <w:tab w:val="center" w:pos="536"/>
              </w:tabs>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0A6F1501" w14:textId="77777777" w:rsidR="008230E4" w:rsidRPr="005A7BEF" w:rsidRDefault="008230E4" w:rsidP="005A7BEF">
            <w:pPr>
              <w:jc w:val="center"/>
              <w:rPr>
                <w:rFonts w:ascii="Arial" w:hAnsi="Arial" w:cs="Arial"/>
                <w:sz w:val="18"/>
                <w:szCs w:val="18"/>
              </w:rPr>
            </w:pPr>
          </w:p>
        </w:tc>
        <w:tc>
          <w:tcPr>
            <w:tcW w:w="521" w:type="pct"/>
            <w:tcBorders>
              <w:top w:val="single" w:sz="4" w:space="0" w:color="auto"/>
              <w:left w:val="single" w:sz="4" w:space="0" w:color="auto"/>
              <w:bottom w:val="single" w:sz="4" w:space="0" w:color="auto"/>
              <w:right w:val="single" w:sz="4" w:space="0" w:color="auto"/>
            </w:tcBorders>
            <w:vAlign w:val="center"/>
          </w:tcPr>
          <w:p w14:paraId="628584A7" w14:textId="77777777" w:rsidR="008230E4" w:rsidRPr="005A7BEF" w:rsidRDefault="008230E4" w:rsidP="005A7BEF">
            <w:pPr>
              <w:jc w:val="center"/>
              <w:rPr>
                <w:rFonts w:ascii="Arial" w:hAnsi="Arial" w:cs="Arial"/>
                <w:sz w:val="18"/>
                <w:szCs w:val="18"/>
              </w:rPr>
            </w:pPr>
          </w:p>
        </w:tc>
        <w:tc>
          <w:tcPr>
            <w:tcW w:w="459" w:type="pct"/>
            <w:tcBorders>
              <w:top w:val="single" w:sz="4" w:space="0" w:color="auto"/>
              <w:left w:val="single" w:sz="4" w:space="0" w:color="auto"/>
              <w:bottom w:val="single" w:sz="4" w:space="0" w:color="auto"/>
              <w:right w:val="single" w:sz="4" w:space="0" w:color="auto"/>
            </w:tcBorders>
          </w:tcPr>
          <w:p w14:paraId="373EEAD6" w14:textId="77777777" w:rsidR="008230E4" w:rsidRPr="005A7BEF" w:rsidRDefault="008230E4" w:rsidP="005A7BEF">
            <w:pPr>
              <w:jc w:val="center"/>
              <w:rPr>
                <w:rFonts w:ascii="Arial" w:hAnsi="Arial" w:cs="Arial"/>
                <w:sz w:val="18"/>
                <w:szCs w:val="18"/>
              </w:rPr>
            </w:pPr>
          </w:p>
        </w:tc>
        <w:tc>
          <w:tcPr>
            <w:tcW w:w="276" w:type="pct"/>
            <w:vMerge/>
            <w:tcBorders>
              <w:top w:val="single" w:sz="4" w:space="0" w:color="auto"/>
              <w:left w:val="single" w:sz="4" w:space="0" w:color="auto"/>
              <w:bottom w:val="nil"/>
              <w:right w:val="nil"/>
            </w:tcBorders>
          </w:tcPr>
          <w:p w14:paraId="03C3EA5D" w14:textId="77777777" w:rsidR="008230E4" w:rsidRPr="005A7BEF" w:rsidRDefault="008230E4" w:rsidP="005A7BEF">
            <w:pPr>
              <w:jc w:val="center"/>
              <w:rPr>
                <w:rFonts w:ascii="Arial" w:hAnsi="Arial" w:cs="Arial"/>
                <w:sz w:val="18"/>
                <w:szCs w:val="18"/>
              </w:rPr>
            </w:pPr>
          </w:p>
        </w:tc>
      </w:tr>
    </w:tbl>
    <w:tbl>
      <w:tblPr>
        <w:tblW w:w="6237" w:type="dxa"/>
        <w:tblInd w:w="421" w:type="dxa"/>
        <w:tblLayout w:type="fixed"/>
        <w:tblLook w:val="04A0" w:firstRow="1" w:lastRow="0" w:firstColumn="1" w:lastColumn="0" w:noHBand="0" w:noVBand="1"/>
      </w:tblPr>
      <w:tblGrid>
        <w:gridCol w:w="1134"/>
        <w:gridCol w:w="1559"/>
        <w:gridCol w:w="1417"/>
        <w:gridCol w:w="2127"/>
      </w:tblGrid>
      <w:tr w:rsidR="008230E4" w:rsidRPr="005A7BEF" w14:paraId="3B4C04D5" w14:textId="77777777" w:rsidTr="00BF1AD7">
        <w:trPr>
          <w:trHeight w:val="300"/>
        </w:trPr>
        <w:tc>
          <w:tcPr>
            <w:tcW w:w="623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ADC42F" w14:textId="76B11942" w:rsidR="008230E4" w:rsidRPr="005A7BEF" w:rsidRDefault="00CE62BF" w:rsidP="005A7BEF">
            <w:pPr>
              <w:spacing w:line="276" w:lineRule="auto"/>
              <w:rPr>
                <w:rFonts w:ascii="Arial" w:hAnsi="Arial" w:cs="Arial"/>
                <w:b/>
                <w:noProof/>
                <w:sz w:val="18"/>
                <w:szCs w:val="18"/>
              </w:rPr>
            </w:pPr>
            <w:r w:rsidRPr="005A7BEF">
              <w:rPr>
                <w:rFonts w:ascii="Arial" w:hAnsi="Arial" w:cs="Arial"/>
                <w:b/>
                <w:noProof/>
                <w:sz w:val="18"/>
                <w:szCs w:val="18"/>
              </w:rPr>
              <w:t>Co</w:t>
            </w:r>
            <w:r w:rsidR="008230E4" w:rsidRPr="005A7BEF">
              <w:rPr>
                <w:rFonts w:ascii="Arial" w:hAnsi="Arial" w:cs="Arial"/>
                <w:b/>
                <w:noProof/>
                <w:sz w:val="18"/>
                <w:szCs w:val="18"/>
              </w:rPr>
              <w:t>de</w:t>
            </w:r>
            <w:r w:rsidRPr="005A7BEF">
              <w:rPr>
                <w:rFonts w:ascii="Arial" w:hAnsi="Arial" w:cs="Arial"/>
                <w:b/>
                <w:noProof/>
                <w:sz w:val="18"/>
                <w:szCs w:val="18"/>
              </w:rPr>
              <w:t>s</w:t>
            </w:r>
            <w:r w:rsidR="008230E4" w:rsidRPr="005A7BEF">
              <w:rPr>
                <w:rFonts w:ascii="Arial" w:hAnsi="Arial" w:cs="Arial"/>
                <w:b/>
                <w:noProof/>
                <w:sz w:val="18"/>
                <w:szCs w:val="18"/>
              </w:rPr>
              <w:t xml:space="preserve"> for </w:t>
            </w:r>
            <w:r w:rsidR="00E75F75" w:rsidRPr="005A7BEF">
              <w:rPr>
                <w:rFonts w:ascii="Arial" w:hAnsi="Arial" w:cs="Arial"/>
                <w:b/>
                <w:noProof/>
                <w:sz w:val="18"/>
                <w:szCs w:val="18"/>
              </w:rPr>
              <w:t>c</w:t>
            </w:r>
            <w:r w:rsidR="008230E4" w:rsidRPr="005A7BEF">
              <w:rPr>
                <w:rFonts w:ascii="Arial" w:hAnsi="Arial" w:cs="Arial"/>
                <w:b/>
                <w:noProof/>
                <w:sz w:val="18"/>
                <w:szCs w:val="18"/>
              </w:rPr>
              <w:t>rop lost: Question N8</w:t>
            </w:r>
          </w:p>
        </w:tc>
      </w:tr>
      <w:tr w:rsidR="008230E4" w:rsidRPr="005A7BEF" w14:paraId="215F3C9B" w14:textId="77777777" w:rsidTr="00BF1AD7">
        <w:trPr>
          <w:trHeight w:val="300"/>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23D56"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lastRenderedPageBreak/>
              <w:t>1 Rotting</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9D803E7"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9 Bees</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7F1A91E7"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xml:space="preserve">17 </w:t>
            </w:r>
            <w:r w:rsidRPr="005A7BEF">
              <w:rPr>
                <w:rFonts w:ascii="Arial" w:hAnsi="Arial" w:cs="Arial"/>
                <w:i/>
                <w:iCs/>
                <w:sz w:val="18"/>
                <w:szCs w:val="18"/>
              </w:rPr>
              <w:t>Pandochirsi</w:t>
            </w:r>
          </w:p>
        </w:tc>
        <w:tc>
          <w:tcPr>
            <w:tcW w:w="2127" w:type="dxa"/>
            <w:tcBorders>
              <w:top w:val="single" w:sz="4" w:space="0" w:color="auto"/>
              <w:left w:val="nil"/>
              <w:bottom w:val="single" w:sz="4" w:space="0" w:color="auto"/>
              <w:right w:val="single" w:sz="4" w:space="0" w:color="auto"/>
            </w:tcBorders>
            <w:shd w:val="clear" w:color="auto" w:fill="auto"/>
            <w:noWrap/>
            <w:vAlign w:val="bottom"/>
            <w:hideMark/>
          </w:tcPr>
          <w:p w14:paraId="395C34B8" w14:textId="51959D48" w:rsidR="008230E4" w:rsidRPr="005A7BEF" w:rsidRDefault="008230E4" w:rsidP="005A7BEF">
            <w:pPr>
              <w:spacing w:line="276" w:lineRule="auto"/>
              <w:rPr>
                <w:rFonts w:ascii="Arial" w:hAnsi="Arial" w:cs="Arial"/>
                <w:sz w:val="18"/>
                <w:szCs w:val="18"/>
              </w:rPr>
            </w:pPr>
            <w:r w:rsidRPr="005A7BEF">
              <w:rPr>
                <w:rFonts w:ascii="Arial" w:hAnsi="Arial" w:cs="Arial"/>
                <w:noProof/>
                <w:sz w:val="18"/>
                <w:szCs w:val="18"/>
              </w:rPr>
              <mc:AlternateContent>
                <mc:Choice Requires="wps">
                  <w:drawing>
                    <wp:anchor distT="0" distB="0" distL="114300" distR="114300" simplePos="0" relativeHeight="251665920" behindDoc="0" locked="0" layoutInCell="1" allowOverlap="1" wp14:anchorId="17865D44" wp14:editId="18B4AB4F">
                      <wp:simplePos x="0" y="0"/>
                      <wp:positionH relativeFrom="column">
                        <wp:posOffset>1410970</wp:posOffset>
                      </wp:positionH>
                      <wp:positionV relativeFrom="paragraph">
                        <wp:posOffset>66675</wp:posOffset>
                      </wp:positionV>
                      <wp:extent cx="5128895" cy="1583055"/>
                      <wp:effectExtent l="13970" t="8255" r="10160" b="8890"/>
                      <wp:wrapNone/>
                      <wp:docPr id="4"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8895" cy="1583055"/>
                              </a:xfrm>
                              <a:prstGeom prst="rect">
                                <a:avLst/>
                              </a:prstGeom>
                              <a:solidFill>
                                <a:srgbClr val="FFFFFF"/>
                              </a:solidFill>
                              <a:ln w="9525">
                                <a:solidFill>
                                  <a:srgbClr val="000000"/>
                                </a:solidFill>
                                <a:miter lim="800000"/>
                                <a:headEnd/>
                                <a:tailEnd/>
                              </a:ln>
                            </wps:spPr>
                            <wps:txbx>
                              <w:txbxContent>
                                <w:p w14:paraId="589BD768" w14:textId="77777777" w:rsidR="00B51364" w:rsidRPr="00196F83" w:rsidRDefault="00B51364" w:rsidP="008230E4">
                                  <w:pPr>
                                    <w:tabs>
                                      <w:tab w:val="left" w:pos="933"/>
                                    </w:tabs>
                                    <w:contextualSpacing/>
                                    <w:rPr>
                                      <w:rFonts w:ascii="Arial" w:hAnsi="Arial" w:cs="Arial"/>
                                      <w:b/>
                                      <w:sz w:val="20"/>
                                      <w:szCs w:val="20"/>
                                    </w:rPr>
                                  </w:pPr>
                                  <w:r w:rsidRPr="00196F83">
                                    <w:rPr>
                                      <w:rFonts w:ascii="Arial" w:hAnsi="Arial" w:cs="Arial"/>
                                      <w:b/>
                                      <w:sz w:val="20"/>
                                      <w:szCs w:val="20"/>
                                    </w:rPr>
                                    <w:t>Codes for units of crop harvest and crops sales (N4,N6)</w:t>
                                  </w:r>
                                </w:p>
                                <w:p w14:paraId="6DA3A48B"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American tin...... 02</w:t>
                                  </w:r>
                                  <w:r w:rsidRPr="00196F83">
                                    <w:rPr>
                                      <w:rFonts w:ascii="Arial" w:hAnsi="Arial" w:cs="Arial"/>
                                      <w:sz w:val="20"/>
                                      <w:szCs w:val="20"/>
                                    </w:rPr>
                                    <w:tab/>
                                    <w:t>Crate ..................30</w:t>
                                  </w:r>
                                  <w:r w:rsidRPr="00196F83">
                                    <w:rPr>
                                      <w:rFonts w:ascii="Arial" w:hAnsi="Arial" w:cs="Arial"/>
                                      <w:sz w:val="20"/>
                                      <w:szCs w:val="20"/>
                                    </w:rPr>
                                    <w:tab/>
                                    <w:t>Single ...............37</w:t>
                                  </w:r>
                                  <w:r w:rsidRPr="00196F83">
                                    <w:rPr>
                                      <w:rFonts w:ascii="Arial" w:hAnsi="Arial" w:cs="Arial"/>
                                      <w:sz w:val="20"/>
                                      <w:szCs w:val="20"/>
                                    </w:rPr>
                                    <w:tab/>
                                  </w:r>
                                </w:p>
                                <w:p w14:paraId="39EC5AB0"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Basket ................04</w:t>
                                  </w:r>
                                  <w:r w:rsidRPr="00196F83">
                                    <w:rPr>
                                      <w:rFonts w:ascii="Arial" w:hAnsi="Arial" w:cs="Arial"/>
                                      <w:sz w:val="20"/>
                                      <w:szCs w:val="20"/>
                                    </w:rPr>
                                    <w:tab/>
                                    <w:t>Calabash ............40</w:t>
                                  </w:r>
                                  <w:r w:rsidRPr="00196F83">
                                    <w:rPr>
                                      <w:rFonts w:ascii="Arial" w:hAnsi="Arial" w:cs="Arial"/>
                                      <w:sz w:val="20"/>
                                      <w:szCs w:val="20"/>
                                    </w:rPr>
                                    <w:tab/>
                                    <w:t>Stick ..................23</w:t>
                                  </w:r>
                                </w:p>
                                <w:p w14:paraId="3B5FE4E2"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Bowl ...................06</w:t>
                                  </w:r>
                                  <w:r w:rsidRPr="00196F83">
                                    <w:rPr>
                                      <w:rFonts w:ascii="Arial" w:hAnsi="Arial" w:cs="Arial"/>
                                      <w:sz w:val="20"/>
                                      <w:szCs w:val="20"/>
                                    </w:rPr>
                                    <w:tab/>
                                    <w:t>Fingers ...............11</w:t>
                                  </w:r>
                                  <w:r w:rsidRPr="00196F83">
                                    <w:rPr>
                                      <w:rFonts w:ascii="Arial" w:hAnsi="Arial" w:cs="Arial"/>
                                      <w:sz w:val="20"/>
                                      <w:szCs w:val="20"/>
                                    </w:rPr>
                                    <w:tab/>
                                    <w:t>Tonne ...............24</w:t>
                                  </w:r>
                                </w:p>
                                <w:p w14:paraId="68DC8EDC"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Box .....................07</w:t>
                                  </w:r>
                                  <w:r w:rsidRPr="00196F83">
                                    <w:rPr>
                                      <w:rFonts w:ascii="Arial" w:hAnsi="Arial" w:cs="Arial"/>
                                      <w:sz w:val="20"/>
                                      <w:szCs w:val="20"/>
                                    </w:rPr>
                                    <w:tab/>
                                    <w:t>Kilogram ............14</w:t>
                                  </w:r>
                                  <w:r w:rsidRPr="00196F83">
                                    <w:rPr>
                                      <w:rFonts w:ascii="Arial" w:hAnsi="Arial" w:cs="Arial"/>
                                      <w:sz w:val="20"/>
                                      <w:szCs w:val="20"/>
                                    </w:rPr>
                                    <w:tab/>
                                    <w:t>Set ....................36</w:t>
                                  </w:r>
                                  <w:r w:rsidRPr="00196F83">
                                    <w:rPr>
                                      <w:rFonts w:ascii="Arial" w:hAnsi="Arial" w:cs="Arial"/>
                                      <w:sz w:val="20"/>
                                      <w:szCs w:val="20"/>
                                    </w:rPr>
                                    <w:tab/>
                                  </w:r>
                                  <w:r w:rsidRPr="00196F83">
                                    <w:rPr>
                                      <w:rFonts w:ascii="Arial" w:hAnsi="Arial" w:cs="Arial"/>
                                      <w:sz w:val="20"/>
                                      <w:szCs w:val="20"/>
                                    </w:rPr>
                                    <w:tab/>
                                  </w:r>
                                </w:p>
                                <w:p w14:paraId="7061892D"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Bucket ................29</w:t>
                                  </w:r>
                                  <w:r w:rsidRPr="00196F83">
                                    <w:rPr>
                                      <w:rFonts w:ascii="Arial" w:hAnsi="Arial" w:cs="Arial"/>
                                      <w:sz w:val="20"/>
                                      <w:szCs w:val="20"/>
                                    </w:rPr>
                                    <w:tab/>
                                    <w:t>Margarine tin.....17</w:t>
                                  </w:r>
                                  <w:r w:rsidRPr="00196F83">
                                    <w:rPr>
                                      <w:rFonts w:ascii="Arial" w:hAnsi="Arial" w:cs="Arial"/>
                                      <w:sz w:val="20"/>
                                      <w:szCs w:val="20"/>
                                    </w:rPr>
                                    <w:tab/>
                                    <w:t>100 pieces of crop--91</w:t>
                                  </w:r>
                                  <w:r w:rsidRPr="00196F83">
                                    <w:rPr>
                                      <w:rFonts w:ascii="Arial" w:hAnsi="Arial" w:cs="Arial"/>
                                      <w:sz w:val="20"/>
                                      <w:szCs w:val="20"/>
                                    </w:rPr>
                                    <w:tab/>
                                  </w:r>
                                </w:p>
                                <w:p w14:paraId="68D87BD5"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Bunch .................08</w:t>
                                  </w:r>
                                  <w:r w:rsidRPr="00196F83">
                                    <w:rPr>
                                      <w:rFonts w:ascii="Arial" w:hAnsi="Arial" w:cs="Arial"/>
                                      <w:sz w:val="20"/>
                                      <w:szCs w:val="20"/>
                                    </w:rPr>
                                    <w:tab/>
                                    <w:t>Maxi bag ............18</w:t>
                                  </w:r>
                                  <w:r w:rsidRPr="00196F83">
                                    <w:rPr>
                                      <w:rFonts w:ascii="Arial" w:hAnsi="Arial" w:cs="Arial"/>
                                      <w:sz w:val="20"/>
                                      <w:szCs w:val="20"/>
                                    </w:rPr>
                                    <w:tab/>
                                    <w:t>Other specify----------99</w:t>
                                  </w:r>
                                  <w:r w:rsidRPr="00196F83">
                                    <w:rPr>
                                      <w:rFonts w:ascii="Arial" w:hAnsi="Arial" w:cs="Arial"/>
                                      <w:sz w:val="20"/>
                                      <w:szCs w:val="20"/>
                                    </w:rPr>
                                    <w:tab/>
                                  </w:r>
                                </w:p>
                                <w:p w14:paraId="54137737" w14:textId="77777777" w:rsidR="00B51364" w:rsidRPr="00196F83" w:rsidRDefault="00B51364" w:rsidP="008230E4">
                                  <w:pPr>
                                    <w:rPr>
                                      <w:rFonts w:ascii="Arial" w:hAnsi="Arial" w:cs="Arial"/>
                                      <w:sz w:val="20"/>
                                      <w:szCs w:val="20"/>
                                    </w:rPr>
                                  </w:pPr>
                                  <w:r w:rsidRPr="00196F83">
                                    <w:rPr>
                                      <w:rFonts w:ascii="Arial" w:hAnsi="Arial" w:cs="Arial"/>
                                      <w:sz w:val="20"/>
                                      <w:szCs w:val="20"/>
                                    </w:rPr>
                                    <w:t>Bundle ...............09</w:t>
                                  </w:r>
                                  <w:r w:rsidRPr="00196F83">
                                    <w:rPr>
                                      <w:rFonts w:ascii="Arial" w:hAnsi="Arial" w:cs="Arial"/>
                                      <w:sz w:val="20"/>
                                      <w:szCs w:val="20"/>
                                    </w:rPr>
                                    <w:tab/>
                                    <w:t>Mini bag ............19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865D44" id="Text Box 701" o:spid="_x0000_s1028" type="#_x0000_t202" style="position:absolute;margin-left:111.1pt;margin-top:5.25pt;width:403.85pt;height:124.6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">
                      <v:textbox>
                        <w:txbxContent>
                          <w:p w14:paraId="589BD768" w14:textId="77777777" w:rsidR="00B51364" w:rsidRPr="00196F83" w:rsidRDefault="00B51364" w:rsidP="008230E4">
                            <w:pPr>
                              <w:tabs>
                                <w:tab w:val="left" w:pos="933"/>
                              </w:tabs>
                              <w:contextualSpacing/>
                              <w:rPr>
                                <w:rFonts w:ascii="Arial" w:hAnsi="Arial" w:cs="Arial"/>
                                <w:b/>
                                <w:sz w:val="20"/>
                                <w:szCs w:val="20"/>
                              </w:rPr>
                            </w:pPr>
                            <w:r w:rsidRPr="00196F83">
                              <w:rPr>
                                <w:rFonts w:ascii="Arial" w:hAnsi="Arial" w:cs="Arial"/>
                                <w:b/>
                                <w:sz w:val="20"/>
                                <w:szCs w:val="20"/>
                              </w:rPr>
                              <w:t>Codes for units of crop harvest and crops sales (N4</w:t>
                            </w:r>
                            <w:proofErr w:type="gramStart"/>
                            <w:r w:rsidRPr="00196F83">
                              <w:rPr>
                                <w:rFonts w:ascii="Arial" w:hAnsi="Arial" w:cs="Arial"/>
                                <w:b/>
                                <w:sz w:val="20"/>
                                <w:szCs w:val="20"/>
                              </w:rPr>
                              <w:t>,N6</w:t>
                            </w:r>
                            <w:proofErr w:type="gramEnd"/>
                            <w:r w:rsidRPr="00196F83">
                              <w:rPr>
                                <w:rFonts w:ascii="Arial" w:hAnsi="Arial" w:cs="Arial"/>
                                <w:b/>
                                <w:sz w:val="20"/>
                                <w:szCs w:val="20"/>
                              </w:rPr>
                              <w:t>)</w:t>
                            </w:r>
                          </w:p>
                          <w:p w14:paraId="6DA3A48B"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American tin...... 02</w:t>
                            </w:r>
                            <w:r w:rsidRPr="00196F83">
                              <w:rPr>
                                <w:rFonts w:ascii="Arial" w:hAnsi="Arial" w:cs="Arial"/>
                                <w:sz w:val="20"/>
                                <w:szCs w:val="20"/>
                              </w:rPr>
                              <w:tab/>
                              <w:t>Crate ..................30</w:t>
                            </w:r>
                            <w:r w:rsidRPr="00196F83">
                              <w:rPr>
                                <w:rFonts w:ascii="Arial" w:hAnsi="Arial" w:cs="Arial"/>
                                <w:sz w:val="20"/>
                                <w:szCs w:val="20"/>
                              </w:rPr>
                              <w:tab/>
                              <w:t>Single ...............37</w:t>
                            </w:r>
                            <w:r w:rsidRPr="00196F83">
                              <w:rPr>
                                <w:rFonts w:ascii="Arial" w:hAnsi="Arial" w:cs="Arial"/>
                                <w:sz w:val="20"/>
                                <w:szCs w:val="20"/>
                              </w:rPr>
                              <w:tab/>
                            </w:r>
                          </w:p>
                          <w:p w14:paraId="39EC5AB0"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Basket ................04</w:t>
                            </w:r>
                            <w:r w:rsidRPr="00196F83">
                              <w:rPr>
                                <w:rFonts w:ascii="Arial" w:hAnsi="Arial" w:cs="Arial"/>
                                <w:sz w:val="20"/>
                                <w:szCs w:val="20"/>
                              </w:rPr>
                              <w:tab/>
                              <w:t>Calabash ............40</w:t>
                            </w:r>
                            <w:r w:rsidRPr="00196F83">
                              <w:rPr>
                                <w:rFonts w:ascii="Arial" w:hAnsi="Arial" w:cs="Arial"/>
                                <w:sz w:val="20"/>
                                <w:szCs w:val="20"/>
                              </w:rPr>
                              <w:tab/>
                              <w:t>Stick ..................23</w:t>
                            </w:r>
                          </w:p>
                          <w:p w14:paraId="3B5FE4E2"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Bowl ...................06</w:t>
                            </w:r>
                            <w:r w:rsidRPr="00196F83">
                              <w:rPr>
                                <w:rFonts w:ascii="Arial" w:hAnsi="Arial" w:cs="Arial"/>
                                <w:sz w:val="20"/>
                                <w:szCs w:val="20"/>
                              </w:rPr>
                              <w:tab/>
                              <w:t>Fingers ...............11</w:t>
                            </w:r>
                            <w:r w:rsidRPr="00196F83">
                              <w:rPr>
                                <w:rFonts w:ascii="Arial" w:hAnsi="Arial" w:cs="Arial"/>
                                <w:sz w:val="20"/>
                                <w:szCs w:val="20"/>
                              </w:rPr>
                              <w:tab/>
                            </w:r>
                            <w:proofErr w:type="spellStart"/>
                            <w:r w:rsidRPr="00196F83">
                              <w:rPr>
                                <w:rFonts w:ascii="Arial" w:hAnsi="Arial" w:cs="Arial"/>
                                <w:sz w:val="20"/>
                                <w:szCs w:val="20"/>
                              </w:rPr>
                              <w:t>Tonne</w:t>
                            </w:r>
                            <w:proofErr w:type="spellEnd"/>
                            <w:r w:rsidRPr="00196F83">
                              <w:rPr>
                                <w:rFonts w:ascii="Arial" w:hAnsi="Arial" w:cs="Arial"/>
                                <w:sz w:val="20"/>
                                <w:szCs w:val="20"/>
                              </w:rPr>
                              <w:t xml:space="preserve"> ...............24</w:t>
                            </w:r>
                          </w:p>
                          <w:p w14:paraId="68DC8EDC"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Box .....................07</w:t>
                            </w:r>
                            <w:r w:rsidRPr="00196F83">
                              <w:rPr>
                                <w:rFonts w:ascii="Arial" w:hAnsi="Arial" w:cs="Arial"/>
                                <w:sz w:val="20"/>
                                <w:szCs w:val="20"/>
                              </w:rPr>
                              <w:tab/>
                              <w:t>Kilogram ............14</w:t>
                            </w:r>
                            <w:r w:rsidRPr="00196F83">
                              <w:rPr>
                                <w:rFonts w:ascii="Arial" w:hAnsi="Arial" w:cs="Arial"/>
                                <w:sz w:val="20"/>
                                <w:szCs w:val="20"/>
                              </w:rPr>
                              <w:tab/>
                              <w:t>Set ....................36</w:t>
                            </w:r>
                            <w:r w:rsidRPr="00196F83">
                              <w:rPr>
                                <w:rFonts w:ascii="Arial" w:hAnsi="Arial" w:cs="Arial"/>
                                <w:sz w:val="20"/>
                                <w:szCs w:val="20"/>
                              </w:rPr>
                              <w:tab/>
                            </w:r>
                            <w:r w:rsidRPr="00196F83">
                              <w:rPr>
                                <w:rFonts w:ascii="Arial" w:hAnsi="Arial" w:cs="Arial"/>
                                <w:sz w:val="20"/>
                                <w:szCs w:val="20"/>
                              </w:rPr>
                              <w:tab/>
                            </w:r>
                          </w:p>
                          <w:p w14:paraId="7061892D"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Bucket ................29</w:t>
                            </w:r>
                            <w:r w:rsidRPr="00196F83">
                              <w:rPr>
                                <w:rFonts w:ascii="Arial" w:hAnsi="Arial" w:cs="Arial"/>
                                <w:sz w:val="20"/>
                                <w:szCs w:val="20"/>
                              </w:rPr>
                              <w:tab/>
                              <w:t>Margarine tin.....17</w:t>
                            </w:r>
                            <w:r w:rsidRPr="00196F83">
                              <w:rPr>
                                <w:rFonts w:ascii="Arial" w:hAnsi="Arial" w:cs="Arial"/>
                                <w:sz w:val="20"/>
                                <w:szCs w:val="20"/>
                              </w:rPr>
                              <w:tab/>
                              <w:t>100 pieces of crop--91</w:t>
                            </w:r>
                            <w:r w:rsidRPr="00196F83">
                              <w:rPr>
                                <w:rFonts w:ascii="Arial" w:hAnsi="Arial" w:cs="Arial"/>
                                <w:sz w:val="20"/>
                                <w:szCs w:val="20"/>
                              </w:rPr>
                              <w:tab/>
                            </w:r>
                          </w:p>
                          <w:p w14:paraId="68D87BD5" w14:textId="77777777" w:rsidR="00B51364" w:rsidRPr="00196F83" w:rsidRDefault="00B51364" w:rsidP="008230E4">
                            <w:pPr>
                              <w:tabs>
                                <w:tab w:val="left" w:pos="933"/>
                              </w:tabs>
                              <w:contextualSpacing/>
                              <w:rPr>
                                <w:rFonts w:ascii="Arial" w:hAnsi="Arial" w:cs="Arial"/>
                                <w:sz w:val="20"/>
                                <w:szCs w:val="20"/>
                              </w:rPr>
                            </w:pPr>
                            <w:r w:rsidRPr="00196F83">
                              <w:rPr>
                                <w:rFonts w:ascii="Arial" w:hAnsi="Arial" w:cs="Arial"/>
                                <w:sz w:val="20"/>
                                <w:szCs w:val="20"/>
                              </w:rPr>
                              <w:t>Bunch .................08</w:t>
                            </w:r>
                            <w:r w:rsidRPr="00196F83">
                              <w:rPr>
                                <w:rFonts w:ascii="Arial" w:hAnsi="Arial" w:cs="Arial"/>
                                <w:sz w:val="20"/>
                                <w:szCs w:val="20"/>
                              </w:rPr>
                              <w:tab/>
                              <w:t>Maxi bag ............18</w:t>
                            </w:r>
                            <w:r w:rsidRPr="00196F83">
                              <w:rPr>
                                <w:rFonts w:ascii="Arial" w:hAnsi="Arial" w:cs="Arial"/>
                                <w:sz w:val="20"/>
                                <w:szCs w:val="20"/>
                              </w:rPr>
                              <w:tab/>
                            </w:r>
                            <w:proofErr w:type="gramStart"/>
                            <w:r w:rsidRPr="00196F83">
                              <w:rPr>
                                <w:rFonts w:ascii="Arial" w:hAnsi="Arial" w:cs="Arial"/>
                                <w:sz w:val="20"/>
                                <w:szCs w:val="20"/>
                              </w:rPr>
                              <w:t>Other</w:t>
                            </w:r>
                            <w:proofErr w:type="gramEnd"/>
                            <w:r w:rsidRPr="00196F83">
                              <w:rPr>
                                <w:rFonts w:ascii="Arial" w:hAnsi="Arial" w:cs="Arial"/>
                                <w:sz w:val="20"/>
                                <w:szCs w:val="20"/>
                              </w:rPr>
                              <w:t xml:space="preserve"> specify----------99</w:t>
                            </w:r>
                            <w:r w:rsidRPr="00196F83">
                              <w:rPr>
                                <w:rFonts w:ascii="Arial" w:hAnsi="Arial" w:cs="Arial"/>
                                <w:sz w:val="20"/>
                                <w:szCs w:val="20"/>
                              </w:rPr>
                              <w:tab/>
                            </w:r>
                          </w:p>
                          <w:p w14:paraId="54137737" w14:textId="77777777" w:rsidR="00B51364" w:rsidRPr="00196F83" w:rsidRDefault="00B51364" w:rsidP="008230E4">
                            <w:pPr>
                              <w:rPr>
                                <w:rFonts w:ascii="Arial" w:hAnsi="Arial" w:cs="Arial"/>
                                <w:sz w:val="20"/>
                                <w:szCs w:val="20"/>
                              </w:rPr>
                            </w:pPr>
                            <w:r w:rsidRPr="00196F83">
                              <w:rPr>
                                <w:rFonts w:ascii="Arial" w:hAnsi="Arial" w:cs="Arial"/>
                                <w:sz w:val="20"/>
                                <w:szCs w:val="20"/>
                              </w:rPr>
                              <w:t>Bundle ...............09</w:t>
                            </w:r>
                            <w:r w:rsidRPr="00196F83">
                              <w:rPr>
                                <w:rFonts w:ascii="Arial" w:hAnsi="Arial" w:cs="Arial"/>
                                <w:sz w:val="20"/>
                                <w:szCs w:val="20"/>
                              </w:rPr>
                              <w:tab/>
                              <w:t>Mini bag ............19</w:t>
                            </w:r>
                          </w:p>
                        </w:txbxContent>
                      </v:textbox>
                    </v:shape>
                  </w:pict>
                </mc:Fallback>
              </mc:AlternateContent>
            </w:r>
            <w:r w:rsidRPr="005A7BEF">
              <w:rPr>
                <w:rFonts w:ascii="Arial" w:hAnsi="Arial" w:cs="Arial"/>
                <w:sz w:val="18"/>
                <w:szCs w:val="18"/>
              </w:rPr>
              <w:t>25 Monkeys</w:t>
            </w:r>
          </w:p>
        </w:tc>
      </w:tr>
      <w:tr w:rsidR="008230E4" w:rsidRPr="005A7BEF" w14:paraId="3CBE2017" w14:textId="77777777" w:rsidTr="00BF1AD7">
        <w:trPr>
          <w:trHeight w:val="335"/>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A4BDE7"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2 Disease</w:t>
            </w:r>
          </w:p>
        </w:tc>
        <w:tc>
          <w:tcPr>
            <w:tcW w:w="1559" w:type="dxa"/>
            <w:tcBorders>
              <w:top w:val="nil"/>
              <w:left w:val="nil"/>
              <w:bottom w:val="single" w:sz="4" w:space="0" w:color="auto"/>
              <w:right w:val="single" w:sz="4" w:space="0" w:color="auto"/>
            </w:tcBorders>
            <w:shd w:val="clear" w:color="auto" w:fill="auto"/>
            <w:noWrap/>
            <w:vAlign w:val="bottom"/>
            <w:hideMark/>
          </w:tcPr>
          <w:p w14:paraId="14163E95"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10 Cockroaches</w:t>
            </w:r>
          </w:p>
        </w:tc>
        <w:tc>
          <w:tcPr>
            <w:tcW w:w="1417" w:type="dxa"/>
            <w:tcBorders>
              <w:top w:val="nil"/>
              <w:left w:val="nil"/>
              <w:bottom w:val="single" w:sz="4" w:space="0" w:color="auto"/>
              <w:right w:val="single" w:sz="4" w:space="0" w:color="auto"/>
            </w:tcBorders>
            <w:shd w:val="clear" w:color="auto" w:fill="auto"/>
            <w:noWrap/>
            <w:vAlign w:val="bottom"/>
            <w:hideMark/>
          </w:tcPr>
          <w:p w14:paraId="346B90AE"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xml:space="preserve">18 </w:t>
            </w:r>
            <w:r w:rsidRPr="005A7BEF">
              <w:rPr>
                <w:rFonts w:ascii="Arial" w:hAnsi="Arial" w:cs="Arial"/>
                <w:i/>
                <w:iCs/>
                <w:sz w:val="18"/>
                <w:szCs w:val="18"/>
              </w:rPr>
              <w:t>Zunzuya</w:t>
            </w:r>
          </w:p>
        </w:tc>
        <w:tc>
          <w:tcPr>
            <w:tcW w:w="2127" w:type="dxa"/>
            <w:tcBorders>
              <w:top w:val="nil"/>
              <w:left w:val="nil"/>
              <w:bottom w:val="single" w:sz="4" w:space="0" w:color="auto"/>
              <w:right w:val="single" w:sz="4" w:space="0" w:color="auto"/>
            </w:tcBorders>
            <w:shd w:val="clear" w:color="auto" w:fill="auto"/>
            <w:noWrap/>
            <w:vAlign w:val="bottom"/>
            <w:hideMark/>
          </w:tcPr>
          <w:p w14:paraId="1D9A1FAE"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26 Sheep</w:t>
            </w:r>
          </w:p>
        </w:tc>
      </w:tr>
      <w:tr w:rsidR="008230E4" w:rsidRPr="005A7BEF" w14:paraId="7D7851F7" w14:textId="77777777" w:rsidTr="00BF1AD7">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4E1EFF0" w14:textId="4FB12EE0"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3 Fire</w:t>
            </w:r>
          </w:p>
        </w:tc>
        <w:tc>
          <w:tcPr>
            <w:tcW w:w="1559" w:type="dxa"/>
            <w:tcBorders>
              <w:top w:val="nil"/>
              <w:left w:val="nil"/>
              <w:bottom w:val="single" w:sz="4" w:space="0" w:color="auto"/>
              <w:right w:val="single" w:sz="4" w:space="0" w:color="auto"/>
            </w:tcBorders>
            <w:shd w:val="clear" w:color="auto" w:fill="auto"/>
            <w:noWrap/>
            <w:vAlign w:val="bottom"/>
            <w:hideMark/>
          </w:tcPr>
          <w:p w14:paraId="4ABEC55F"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xml:space="preserve">12 Grasshoppers </w:t>
            </w:r>
          </w:p>
        </w:tc>
        <w:tc>
          <w:tcPr>
            <w:tcW w:w="1417" w:type="dxa"/>
            <w:tcBorders>
              <w:top w:val="nil"/>
              <w:left w:val="nil"/>
              <w:bottom w:val="single" w:sz="4" w:space="0" w:color="auto"/>
              <w:right w:val="single" w:sz="4" w:space="0" w:color="auto"/>
            </w:tcBorders>
            <w:shd w:val="clear" w:color="auto" w:fill="auto"/>
            <w:noWrap/>
            <w:vAlign w:val="bottom"/>
            <w:hideMark/>
          </w:tcPr>
          <w:p w14:paraId="13A698AB"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xml:space="preserve">19 </w:t>
            </w:r>
            <w:r w:rsidRPr="005A7BEF">
              <w:rPr>
                <w:rFonts w:ascii="Arial" w:hAnsi="Arial" w:cs="Arial"/>
                <w:i/>
                <w:iCs/>
                <w:sz w:val="18"/>
                <w:szCs w:val="18"/>
              </w:rPr>
              <w:t>Tambepelgu</w:t>
            </w:r>
          </w:p>
        </w:tc>
        <w:tc>
          <w:tcPr>
            <w:tcW w:w="2127" w:type="dxa"/>
            <w:tcBorders>
              <w:top w:val="nil"/>
              <w:left w:val="nil"/>
              <w:bottom w:val="single" w:sz="4" w:space="0" w:color="auto"/>
              <w:right w:val="single" w:sz="4" w:space="0" w:color="auto"/>
            </w:tcBorders>
            <w:shd w:val="clear" w:color="auto" w:fill="auto"/>
            <w:noWrap/>
            <w:vAlign w:val="bottom"/>
            <w:hideMark/>
          </w:tcPr>
          <w:p w14:paraId="793B92B6"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xml:space="preserve">27 Goats </w:t>
            </w:r>
          </w:p>
        </w:tc>
      </w:tr>
      <w:tr w:rsidR="008230E4" w:rsidRPr="005A7BEF" w14:paraId="0D2D7070" w14:textId="77777777" w:rsidTr="00BF1AD7">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ED68B2"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4 Flood</w:t>
            </w:r>
          </w:p>
        </w:tc>
        <w:tc>
          <w:tcPr>
            <w:tcW w:w="1559" w:type="dxa"/>
            <w:tcBorders>
              <w:top w:val="nil"/>
              <w:left w:val="nil"/>
              <w:bottom w:val="single" w:sz="4" w:space="0" w:color="auto"/>
              <w:right w:val="single" w:sz="4" w:space="0" w:color="auto"/>
            </w:tcBorders>
            <w:shd w:val="clear" w:color="auto" w:fill="auto"/>
            <w:noWrap/>
            <w:vAlign w:val="bottom"/>
            <w:hideMark/>
          </w:tcPr>
          <w:p w14:paraId="2DD620CC"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xml:space="preserve">12 Locust </w:t>
            </w:r>
          </w:p>
        </w:tc>
        <w:tc>
          <w:tcPr>
            <w:tcW w:w="1417" w:type="dxa"/>
            <w:tcBorders>
              <w:top w:val="nil"/>
              <w:left w:val="nil"/>
              <w:bottom w:val="single" w:sz="4" w:space="0" w:color="auto"/>
              <w:right w:val="single" w:sz="4" w:space="0" w:color="auto"/>
            </w:tcBorders>
            <w:shd w:val="clear" w:color="auto" w:fill="auto"/>
            <w:noWrap/>
            <w:vAlign w:val="bottom"/>
            <w:hideMark/>
          </w:tcPr>
          <w:p w14:paraId="0AB50B6D"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20 Rodents</w:t>
            </w:r>
          </w:p>
        </w:tc>
        <w:tc>
          <w:tcPr>
            <w:tcW w:w="2127" w:type="dxa"/>
            <w:tcBorders>
              <w:top w:val="nil"/>
              <w:left w:val="nil"/>
              <w:bottom w:val="single" w:sz="4" w:space="0" w:color="auto"/>
              <w:right w:val="single" w:sz="4" w:space="0" w:color="auto"/>
            </w:tcBorders>
            <w:shd w:val="clear" w:color="auto" w:fill="auto"/>
            <w:noWrap/>
            <w:vAlign w:val="bottom"/>
            <w:hideMark/>
          </w:tcPr>
          <w:p w14:paraId="5E841BDA"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xml:space="preserve">28 Cattle </w:t>
            </w:r>
          </w:p>
        </w:tc>
      </w:tr>
      <w:tr w:rsidR="008230E4" w:rsidRPr="005A7BEF" w14:paraId="708C6AE0" w14:textId="77777777" w:rsidTr="00BF1AD7">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3F1DEE"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5 Drought</w:t>
            </w:r>
          </w:p>
        </w:tc>
        <w:tc>
          <w:tcPr>
            <w:tcW w:w="1559" w:type="dxa"/>
            <w:tcBorders>
              <w:top w:val="nil"/>
              <w:left w:val="nil"/>
              <w:bottom w:val="single" w:sz="4" w:space="0" w:color="auto"/>
              <w:right w:val="single" w:sz="4" w:space="0" w:color="auto"/>
            </w:tcBorders>
            <w:shd w:val="clear" w:color="auto" w:fill="auto"/>
            <w:noWrap/>
            <w:vAlign w:val="bottom"/>
            <w:hideMark/>
          </w:tcPr>
          <w:p w14:paraId="476BF180"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13 Termites</w:t>
            </w:r>
          </w:p>
        </w:tc>
        <w:tc>
          <w:tcPr>
            <w:tcW w:w="1417" w:type="dxa"/>
            <w:tcBorders>
              <w:top w:val="nil"/>
              <w:left w:val="nil"/>
              <w:bottom w:val="single" w:sz="4" w:space="0" w:color="auto"/>
              <w:right w:val="single" w:sz="4" w:space="0" w:color="auto"/>
            </w:tcBorders>
            <w:shd w:val="clear" w:color="auto" w:fill="auto"/>
            <w:noWrap/>
            <w:vAlign w:val="bottom"/>
            <w:hideMark/>
          </w:tcPr>
          <w:p w14:paraId="131CA4A1"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21 Mice</w:t>
            </w:r>
          </w:p>
        </w:tc>
        <w:tc>
          <w:tcPr>
            <w:tcW w:w="2127" w:type="dxa"/>
            <w:tcBorders>
              <w:top w:val="nil"/>
              <w:left w:val="nil"/>
              <w:bottom w:val="single" w:sz="4" w:space="0" w:color="auto"/>
              <w:right w:val="single" w:sz="4" w:space="0" w:color="auto"/>
            </w:tcBorders>
            <w:shd w:val="clear" w:color="auto" w:fill="auto"/>
            <w:noWrap/>
            <w:vAlign w:val="bottom"/>
            <w:hideMark/>
          </w:tcPr>
          <w:p w14:paraId="4CE461E5"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29 Bandicoot</w:t>
            </w:r>
          </w:p>
        </w:tc>
      </w:tr>
      <w:tr w:rsidR="008230E4" w:rsidRPr="005A7BEF" w14:paraId="285C1E52" w14:textId="77777777" w:rsidTr="00BF1AD7">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ED07AA"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6 Birds</w:t>
            </w:r>
          </w:p>
        </w:tc>
        <w:tc>
          <w:tcPr>
            <w:tcW w:w="1559" w:type="dxa"/>
            <w:tcBorders>
              <w:top w:val="nil"/>
              <w:left w:val="nil"/>
              <w:bottom w:val="single" w:sz="4" w:space="0" w:color="auto"/>
              <w:right w:val="single" w:sz="4" w:space="0" w:color="auto"/>
            </w:tcBorders>
            <w:shd w:val="clear" w:color="auto" w:fill="auto"/>
            <w:noWrap/>
            <w:vAlign w:val="bottom"/>
            <w:hideMark/>
          </w:tcPr>
          <w:p w14:paraId="014BDB01"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14 Caterpillars</w:t>
            </w:r>
          </w:p>
        </w:tc>
        <w:tc>
          <w:tcPr>
            <w:tcW w:w="1417" w:type="dxa"/>
            <w:tcBorders>
              <w:top w:val="nil"/>
              <w:left w:val="nil"/>
              <w:bottom w:val="single" w:sz="4" w:space="0" w:color="auto"/>
              <w:right w:val="single" w:sz="4" w:space="0" w:color="auto"/>
            </w:tcBorders>
            <w:shd w:val="clear" w:color="auto" w:fill="auto"/>
            <w:noWrap/>
            <w:vAlign w:val="bottom"/>
            <w:hideMark/>
          </w:tcPr>
          <w:p w14:paraId="561D6B76"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22 Rats</w:t>
            </w:r>
          </w:p>
        </w:tc>
        <w:tc>
          <w:tcPr>
            <w:tcW w:w="2127" w:type="dxa"/>
            <w:tcBorders>
              <w:top w:val="nil"/>
              <w:left w:val="nil"/>
              <w:bottom w:val="single" w:sz="4" w:space="0" w:color="auto"/>
              <w:right w:val="single" w:sz="4" w:space="0" w:color="auto"/>
            </w:tcBorders>
            <w:shd w:val="clear" w:color="auto" w:fill="auto"/>
            <w:noWrap/>
            <w:vAlign w:val="bottom"/>
            <w:hideMark/>
          </w:tcPr>
          <w:p w14:paraId="41B06D41" w14:textId="2E176203" w:rsidR="008230E4" w:rsidRPr="005A7BEF" w:rsidRDefault="00BF1AD7" w:rsidP="005A7BEF">
            <w:pPr>
              <w:spacing w:line="276" w:lineRule="auto"/>
              <w:rPr>
                <w:rFonts w:ascii="Arial" w:hAnsi="Arial" w:cs="Arial"/>
                <w:sz w:val="18"/>
                <w:szCs w:val="18"/>
              </w:rPr>
            </w:pPr>
            <w:r w:rsidRPr="005A7BEF">
              <w:rPr>
                <w:rFonts w:ascii="Arial" w:hAnsi="Arial" w:cs="Arial"/>
                <w:sz w:val="18"/>
                <w:szCs w:val="18"/>
              </w:rPr>
              <w:t>-666</w:t>
            </w:r>
            <w:r w:rsidR="008230E4" w:rsidRPr="005A7BEF">
              <w:rPr>
                <w:rFonts w:ascii="Arial" w:hAnsi="Arial" w:cs="Arial"/>
                <w:sz w:val="18"/>
                <w:szCs w:val="18"/>
              </w:rPr>
              <w:t xml:space="preserve"> Other (</w:t>
            </w:r>
            <w:r w:rsidR="00196F83" w:rsidRPr="005A7BEF">
              <w:rPr>
                <w:rFonts w:ascii="Arial" w:hAnsi="Arial" w:cs="Arial"/>
                <w:sz w:val="18"/>
                <w:szCs w:val="18"/>
              </w:rPr>
              <w:t>Specify</w:t>
            </w:r>
            <w:r w:rsidR="008230E4" w:rsidRPr="005A7BEF">
              <w:rPr>
                <w:rFonts w:ascii="Arial" w:hAnsi="Arial" w:cs="Arial"/>
                <w:sz w:val="18"/>
                <w:szCs w:val="18"/>
              </w:rPr>
              <w:t>)</w:t>
            </w:r>
          </w:p>
        </w:tc>
      </w:tr>
      <w:tr w:rsidR="008230E4" w:rsidRPr="005A7BEF" w14:paraId="4EBD2AED" w14:textId="77777777" w:rsidTr="00BF1AD7">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04031B"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7Insects</w:t>
            </w:r>
          </w:p>
        </w:tc>
        <w:tc>
          <w:tcPr>
            <w:tcW w:w="1559" w:type="dxa"/>
            <w:tcBorders>
              <w:top w:val="nil"/>
              <w:left w:val="nil"/>
              <w:bottom w:val="single" w:sz="4" w:space="0" w:color="auto"/>
              <w:right w:val="single" w:sz="4" w:space="0" w:color="auto"/>
            </w:tcBorders>
            <w:shd w:val="clear" w:color="auto" w:fill="auto"/>
            <w:noWrap/>
            <w:vAlign w:val="bottom"/>
            <w:hideMark/>
          </w:tcPr>
          <w:p w14:paraId="41F82269"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xml:space="preserve">15 Centipedes </w:t>
            </w:r>
          </w:p>
        </w:tc>
        <w:tc>
          <w:tcPr>
            <w:tcW w:w="1417" w:type="dxa"/>
            <w:tcBorders>
              <w:top w:val="nil"/>
              <w:left w:val="nil"/>
              <w:bottom w:val="single" w:sz="4" w:space="0" w:color="auto"/>
              <w:right w:val="single" w:sz="4" w:space="0" w:color="auto"/>
            </w:tcBorders>
            <w:shd w:val="clear" w:color="auto" w:fill="auto"/>
            <w:noWrap/>
            <w:vAlign w:val="bottom"/>
            <w:hideMark/>
          </w:tcPr>
          <w:p w14:paraId="674CFCDF"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23 Grasscutters</w:t>
            </w:r>
          </w:p>
        </w:tc>
        <w:tc>
          <w:tcPr>
            <w:tcW w:w="2127" w:type="dxa"/>
            <w:tcBorders>
              <w:top w:val="nil"/>
              <w:left w:val="nil"/>
              <w:bottom w:val="single" w:sz="4" w:space="0" w:color="auto"/>
              <w:right w:val="single" w:sz="4" w:space="0" w:color="auto"/>
            </w:tcBorders>
            <w:shd w:val="clear" w:color="auto" w:fill="auto"/>
            <w:noWrap/>
            <w:vAlign w:val="bottom"/>
            <w:hideMark/>
          </w:tcPr>
          <w:p w14:paraId="0F8DD1FA"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w:t>
            </w:r>
          </w:p>
        </w:tc>
      </w:tr>
      <w:tr w:rsidR="008230E4" w:rsidRPr="005A7BEF" w14:paraId="59DC8F97" w14:textId="77777777" w:rsidTr="00BF1AD7">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A24AE66"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8 Ants</w:t>
            </w:r>
          </w:p>
        </w:tc>
        <w:tc>
          <w:tcPr>
            <w:tcW w:w="1559" w:type="dxa"/>
            <w:tcBorders>
              <w:top w:val="nil"/>
              <w:left w:val="nil"/>
              <w:bottom w:val="single" w:sz="4" w:space="0" w:color="auto"/>
              <w:right w:val="single" w:sz="4" w:space="0" w:color="auto"/>
            </w:tcBorders>
            <w:shd w:val="clear" w:color="auto" w:fill="auto"/>
            <w:noWrap/>
            <w:vAlign w:val="bottom"/>
            <w:hideMark/>
          </w:tcPr>
          <w:p w14:paraId="7C4352E5"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xml:space="preserve">16 </w:t>
            </w:r>
            <w:r w:rsidRPr="005A7BEF">
              <w:rPr>
                <w:rFonts w:ascii="Arial" w:hAnsi="Arial" w:cs="Arial"/>
                <w:i/>
                <w:iCs/>
                <w:sz w:val="18"/>
                <w:szCs w:val="18"/>
              </w:rPr>
              <w:t>Saligu</w:t>
            </w:r>
          </w:p>
        </w:tc>
        <w:tc>
          <w:tcPr>
            <w:tcW w:w="1417" w:type="dxa"/>
            <w:tcBorders>
              <w:top w:val="nil"/>
              <w:left w:val="nil"/>
              <w:bottom w:val="single" w:sz="4" w:space="0" w:color="auto"/>
              <w:right w:val="single" w:sz="4" w:space="0" w:color="auto"/>
            </w:tcBorders>
            <w:shd w:val="clear" w:color="auto" w:fill="auto"/>
            <w:noWrap/>
            <w:vAlign w:val="bottom"/>
            <w:hideMark/>
          </w:tcPr>
          <w:p w14:paraId="3DD02536"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24 Squirrels</w:t>
            </w:r>
          </w:p>
        </w:tc>
        <w:tc>
          <w:tcPr>
            <w:tcW w:w="2127" w:type="dxa"/>
            <w:tcBorders>
              <w:top w:val="nil"/>
              <w:left w:val="nil"/>
              <w:bottom w:val="single" w:sz="4" w:space="0" w:color="auto"/>
              <w:right w:val="single" w:sz="4" w:space="0" w:color="auto"/>
            </w:tcBorders>
            <w:shd w:val="clear" w:color="auto" w:fill="auto"/>
            <w:noWrap/>
            <w:vAlign w:val="bottom"/>
            <w:hideMark/>
          </w:tcPr>
          <w:p w14:paraId="75305292" w14:textId="77777777" w:rsidR="008230E4" w:rsidRPr="005A7BEF" w:rsidRDefault="008230E4" w:rsidP="005A7BEF">
            <w:pPr>
              <w:spacing w:line="276" w:lineRule="auto"/>
              <w:rPr>
                <w:rFonts w:ascii="Arial" w:hAnsi="Arial" w:cs="Arial"/>
                <w:sz w:val="18"/>
                <w:szCs w:val="18"/>
              </w:rPr>
            </w:pPr>
            <w:r w:rsidRPr="005A7BEF">
              <w:rPr>
                <w:rFonts w:ascii="Arial" w:hAnsi="Arial" w:cs="Arial"/>
                <w:sz w:val="18"/>
                <w:szCs w:val="18"/>
              </w:rPr>
              <w:t> </w:t>
            </w:r>
          </w:p>
        </w:tc>
      </w:tr>
    </w:tbl>
    <w:p w14:paraId="7D7D8B10" w14:textId="77777777" w:rsidR="008230E4" w:rsidRPr="005A7BEF" w:rsidRDefault="008230E4" w:rsidP="005A7BEF">
      <w:pPr>
        <w:rPr>
          <w:rFonts w:ascii="Arial" w:hAnsi="Arial" w:cs="Arial"/>
          <w:b/>
          <w:sz w:val="16"/>
          <w:szCs w:val="16"/>
        </w:rPr>
      </w:pPr>
    </w:p>
    <w:p w14:paraId="544CE4A4" w14:textId="77777777" w:rsidR="008230E4" w:rsidRPr="005A7BEF" w:rsidRDefault="008230E4" w:rsidP="005A7BEF">
      <w:pPr>
        <w:rPr>
          <w:rFonts w:ascii="Arial" w:hAnsi="Arial" w:cs="Arial"/>
          <w:b/>
          <w:sz w:val="16"/>
          <w:szCs w:val="16"/>
        </w:rPr>
      </w:pPr>
    </w:p>
    <w:p w14:paraId="24EC3CEC" w14:textId="77777777" w:rsidR="008230E4" w:rsidRPr="005A7BEF" w:rsidRDefault="008230E4" w:rsidP="005A7BEF">
      <w:pPr>
        <w:rPr>
          <w:rFonts w:ascii="Arial" w:hAnsi="Arial" w:cs="Arial"/>
          <w:b/>
          <w:sz w:val="16"/>
          <w:szCs w:val="16"/>
        </w:rPr>
      </w:pPr>
    </w:p>
    <w:p w14:paraId="15E9FF4E" w14:textId="77777777" w:rsidR="008230E4" w:rsidRPr="005A7BEF" w:rsidRDefault="008230E4" w:rsidP="005A7BEF">
      <w:pPr>
        <w:rPr>
          <w:rFonts w:ascii="Arial" w:hAnsi="Arial" w:cs="Arial"/>
          <w:b/>
          <w:sz w:val="16"/>
          <w:szCs w:val="16"/>
        </w:rPr>
      </w:pPr>
    </w:p>
    <w:p w14:paraId="47A6E166" w14:textId="77777777" w:rsidR="008230E4" w:rsidRPr="005A7BEF" w:rsidRDefault="008230E4" w:rsidP="005A7BEF">
      <w:pPr>
        <w:rPr>
          <w:rFonts w:ascii="Arial" w:hAnsi="Arial" w:cs="Arial"/>
          <w:b/>
          <w:sz w:val="16"/>
          <w:szCs w:val="16"/>
        </w:rPr>
      </w:pPr>
    </w:p>
    <w:p w14:paraId="6821D481" w14:textId="77777777" w:rsidR="008230E4" w:rsidRPr="005A7BEF" w:rsidRDefault="008230E4" w:rsidP="005A7BEF">
      <w:pPr>
        <w:rPr>
          <w:rFonts w:ascii="Arial" w:hAnsi="Arial" w:cs="Arial"/>
          <w:b/>
          <w:sz w:val="16"/>
          <w:szCs w:val="16"/>
        </w:rPr>
      </w:pPr>
    </w:p>
    <w:p w14:paraId="74E23985" w14:textId="77777777" w:rsidR="008230E4" w:rsidRPr="005A7BEF" w:rsidRDefault="008230E4" w:rsidP="005A7BEF">
      <w:pPr>
        <w:rPr>
          <w:rFonts w:ascii="Arial" w:hAnsi="Arial" w:cs="Arial"/>
          <w:b/>
          <w:sz w:val="16"/>
          <w:szCs w:val="16"/>
        </w:rPr>
      </w:pPr>
    </w:p>
    <w:p w14:paraId="25C5894C" w14:textId="77777777" w:rsidR="008230E4" w:rsidRPr="005A7BEF" w:rsidRDefault="008230E4" w:rsidP="005A7BEF">
      <w:pPr>
        <w:rPr>
          <w:rFonts w:ascii="Arial" w:hAnsi="Arial" w:cs="Arial"/>
          <w:b/>
          <w:sz w:val="16"/>
          <w:szCs w:val="16"/>
        </w:rPr>
      </w:pPr>
    </w:p>
    <w:p w14:paraId="2630E454" w14:textId="77777777" w:rsidR="008230E4" w:rsidRPr="005A7BEF" w:rsidRDefault="008230E4" w:rsidP="005A7BEF">
      <w:pPr>
        <w:rPr>
          <w:rFonts w:ascii="Arial" w:hAnsi="Arial" w:cs="Arial"/>
          <w:b/>
          <w:sz w:val="16"/>
          <w:szCs w:val="16"/>
        </w:rPr>
      </w:pPr>
    </w:p>
    <w:p w14:paraId="3CB43B70" w14:textId="77777777" w:rsidR="008230E4" w:rsidRPr="005A7BEF" w:rsidRDefault="008230E4" w:rsidP="005A7BEF">
      <w:pPr>
        <w:rPr>
          <w:rFonts w:ascii="Arial" w:hAnsi="Arial" w:cs="Arial"/>
          <w:b/>
          <w:sz w:val="16"/>
          <w:szCs w:val="16"/>
        </w:rPr>
      </w:pPr>
    </w:p>
    <w:p w14:paraId="162A35FB" w14:textId="77777777" w:rsidR="008230E4" w:rsidRPr="005A7BEF" w:rsidRDefault="008230E4" w:rsidP="005A7BEF">
      <w:pPr>
        <w:rPr>
          <w:rFonts w:ascii="Arial" w:hAnsi="Arial" w:cs="Arial"/>
          <w:b/>
          <w:sz w:val="16"/>
          <w:szCs w:val="16"/>
        </w:rPr>
      </w:pPr>
    </w:p>
    <w:p w14:paraId="6C65A42A" w14:textId="77777777" w:rsidR="008230E4" w:rsidRPr="005A7BEF" w:rsidRDefault="008230E4" w:rsidP="005A7BEF">
      <w:pPr>
        <w:rPr>
          <w:rFonts w:ascii="Arial" w:hAnsi="Arial" w:cs="Arial"/>
          <w:b/>
          <w:sz w:val="16"/>
          <w:szCs w:val="16"/>
        </w:rPr>
      </w:pPr>
    </w:p>
    <w:p w14:paraId="1257D220" w14:textId="77777777" w:rsidR="008230E4" w:rsidRPr="005A7BEF" w:rsidRDefault="008230E4" w:rsidP="005A7BEF">
      <w:pPr>
        <w:rPr>
          <w:rFonts w:ascii="Arial" w:hAnsi="Arial" w:cs="Arial"/>
          <w:b/>
          <w:sz w:val="16"/>
          <w:szCs w:val="16"/>
        </w:rPr>
      </w:pPr>
    </w:p>
    <w:p w14:paraId="25FE03EE" w14:textId="77777777" w:rsidR="007D0B29" w:rsidRPr="005A7BEF" w:rsidRDefault="007D0B29" w:rsidP="005A7BEF">
      <w:pPr>
        <w:rPr>
          <w:rFonts w:ascii="Arial" w:hAnsi="Arial" w:cs="Arial"/>
          <w:b/>
          <w:sz w:val="16"/>
          <w:szCs w:val="16"/>
        </w:rPr>
        <w:sectPr w:rsidR="007D0B29" w:rsidRPr="005A7BEF" w:rsidSect="00695071">
          <w:pgSz w:w="16834" w:h="11909" w:orient="landscape" w:code="9"/>
          <w:pgMar w:top="720" w:right="720" w:bottom="720" w:left="720" w:header="720" w:footer="720" w:gutter="0"/>
          <w:cols w:space="720"/>
          <w:docGrid w:linePitch="360"/>
        </w:sectPr>
      </w:pPr>
    </w:p>
    <w:p w14:paraId="6795C021" w14:textId="20D2C61E" w:rsidR="008230E4" w:rsidRDefault="00B52FED" w:rsidP="005A7BEF">
      <w:pPr>
        <w:pStyle w:val="Heading2"/>
        <w:rPr>
          <w:rFonts w:ascii="Arial" w:hAnsi="Arial" w:cs="Arial"/>
          <w:color w:val="auto"/>
          <w:sz w:val="20"/>
          <w:szCs w:val="20"/>
        </w:rPr>
      </w:pPr>
      <w:bookmarkStart w:id="131" w:name="_Toc516617832"/>
      <w:r>
        <w:rPr>
          <w:rFonts w:ascii="Arial" w:hAnsi="Arial" w:cs="Arial"/>
          <w:color w:val="auto"/>
          <w:sz w:val="20"/>
          <w:szCs w:val="20"/>
        </w:rPr>
        <w:lastRenderedPageBreak/>
        <w:t>PART</w:t>
      </w:r>
      <w:r w:rsidRPr="005A7BEF">
        <w:rPr>
          <w:rFonts w:ascii="Arial" w:hAnsi="Arial" w:cs="Arial"/>
          <w:color w:val="auto"/>
          <w:sz w:val="20"/>
          <w:szCs w:val="20"/>
        </w:rPr>
        <w:t xml:space="preserve"> </w:t>
      </w:r>
      <w:r w:rsidR="008230E4" w:rsidRPr="005A7BEF">
        <w:rPr>
          <w:rFonts w:ascii="Arial" w:hAnsi="Arial" w:cs="Arial"/>
          <w:color w:val="auto"/>
          <w:sz w:val="20"/>
          <w:szCs w:val="20"/>
        </w:rPr>
        <w:t>O: CROP STORES AND SALES</w:t>
      </w:r>
      <w:bookmarkEnd w:id="131"/>
    </w:p>
    <w:p w14:paraId="3713FDFD" w14:textId="77777777" w:rsidR="00B52FED" w:rsidRDefault="00B52FED" w:rsidP="00B52FED">
      <w:pPr>
        <w:rPr>
          <w:rFonts w:ascii="Arial" w:hAnsi="Arial" w:cs="Arial"/>
          <w:b/>
          <w:sz w:val="16"/>
          <w:szCs w:val="16"/>
        </w:rPr>
      </w:pPr>
    </w:p>
    <w:p w14:paraId="15039526" w14:textId="77777777" w:rsidR="00B52FED" w:rsidRPr="003C7AF4" w:rsidRDefault="00B52FED" w:rsidP="00B52FED">
      <w:pPr>
        <w:rPr>
          <w:rFonts w:ascii="Arial" w:hAnsi="Arial" w:cs="Arial"/>
          <w:sz w:val="16"/>
          <w:szCs w:val="16"/>
        </w:rPr>
      </w:pPr>
      <w:r w:rsidRPr="003C7AF4">
        <w:rPr>
          <w:rFonts w:ascii="Arial" w:hAnsi="Arial" w:cs="Arial"/>
          <w:sz w:val="16"/>
          <w:szCs w:val="16"/>
        </w:rPr>
        <w:t>Please select the name of the person answering these questions.</w:t>
      </w:r>
      <w:r w:rsidRPr="003C7AF4">
        <w:rPr>
          <w:rFonts w:ascii="Arial" w:hAnsi="Arial" w:cs="Arial"/>
          <w:sz w:val="16"/>
          <w:szCs w:val="16"/>
        </w:rPr>
        <w:tab/>
      </w:r>
      <w:r w:rsidRPr="003C7AF4">
        <w:rPr>
          <w:rFonts w:ascii="Arial" w:hAnsi="Arial" w:cs="Arial"/>
          <w:sz w:val="16"/>
          <w:szCs w:val="16"/>
        </w:rPr>
        <w:tab/>
      </w:r>
      <w:r w:rsidRPr="003C7AF4">
        <w:rPr>
          <w:rFonts w:ascii="Arial" w:hAnsi="Arial" w:cs="Arial"/>
          <w:sz w:val="16"/>
          <w:szCs w:val="16"/>
        </w:rPr>
        <w:tab/>
        <w:t>_________________</w:t>
      </w:r>
    </w:p>
    <w:p w14:paraId="457D9C29" w14:textId="77777777" w:rsidR="00B52FED" w:rsidRPr="003C7AF4" w:rsidRDefault="00B52FED" w:rsidP="00B52FED">
      <w:pPr>
        <w:rPr>
          <w:rFonts w:ascii="Arial" w:hAnsi="Arial" w:cs="Arial"/>
          <w:sz w:val="16"/>
          <w:szCs w:val="16"/>
        </w:rPr>
      </w:pPr>
    </w:p>
    <w:p w14:paraId="6C24FAB5" w14:textId="3199F898" w:rsidR="00B52FED" w:rsidRPr="008D4F63" w:rsidRDefault="00B52FED" w:rsidP="008D4F63">
      <w:pPr>
        <w:rPr>
          <w:rFonts w:ascii="Arial" w:hAnsi="Arial" w:cs="Arial"/>
          <w:sz w:val="16"/>
          <w:szCs w:val="16"/>
        </w:rPr>
      </w:pPr>
      <w:r w:rsidRPr="003C7AF4">
        <w:rPr>
          <w:rFonts w:ascii="Arial" w:hAnsi="Arial" w:cs="Arial"/>
          <w:sz w:val="16"/>
          <w:szCs w:val="16"/>
        </w:rPr>
        <w:t>[Names appear for selection]</w:t>
      </w:r>
    </w:p>
    <w:p w14:paraId="7046AE81" w14:textId="77777777" w:rsidR="00B52FED" w:rsidRPr="008D4F63" w:rsidRDefault="00B52FED" w:rsidP="008D4F63"/>
    <w:p w14:paraId="76F899E9" w14:textId="77777777" w:rsidR="008230E4" w:rsidRPr="005A7BEF" w:rsidRDefault="008230E4" w:rsidP="005A7BEF">
      <w:pPr>
        <w:tabs>
          <w:tab w:val="left" w:pos="12510"/>
        </w:tabs>
        <w:rPr>
          <w:rFonts w:ascii="Arial" w:hAnsi="Arial" w:cs="Arial"/>
          <w:sz w:val="2"/>
          <w:szCs w:val="2"/>
        </w:rPr>
      </w:pPr>
    </w:p>
    <w:tbl>
      <w:tblPr>
        <w:tblpPr w:leftFromText="180" w:rightFromText="180" w:vertAnchor="text" w:tblpY="1"/>
        <w:tblOverlap w:val="never"/>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686"/>
        <w:gridCol w:w="1168"/>
        <w:gridCol w:w="1068"/>
        <w:gridCol w:w="1168"/>
        <w:gridCol w:w="1068"/>
        <w:gridCol w:w="1133"/>
        <w:gridCol w:w="1425"/>
        <w:gridCol w:w="1079"/>
        <w:gridCol w:w="1111"/>
        <w:gridCol w:w="1211"/>
        <w:gridCol w:w="1188"/>
        <w:gridCol w:w="956"/>
        <w:gridCol w:w="1050"/>
      </w:tblGrid>
      <w:tr w:rsidR="00B75A80" w:rsidRPr="005A7BEF" w14:paraId="15129843" w14:textId="77777777" w:rsidTr="001E68CF">
        <w:trPr>
          <w:cantSplit/>
          <w:trHeight w:val="167"/>
        </w:trPr>
        <w:tc>
          <w:tcPr>
            <w:tcW w:w="240" w:type="pct"/>
            <w:vAlign w:val="center"/>
          </w:tcPr>
          <w:p w14:paraId="3A357D60"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O1a</w:t>
            </w:r>
          </w:p>
        </w:tc>
        <w:tc>
          <w:tcPr>
            <w:tcW w:w="408" w:type="pct"/>
            <w:vAlign w:val="center"/>
          </w:tcPr>
          <w:p w14:paraId="31179DEC"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O3a</w:t>
            </w:r>
          </w:p>
        </w:tc>
        <w:tc>
          <w:tcPr>
            <w:tcW w:w="373" w:type="pct"/>
          </w:tcPr>
          <w:p w14:paraId="72123C99"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O3b</w:t>
            </w:r>
          </w:p>
        </w:tc>
        <w:tc>
          <w:tcPr>
            <w:tcW w:w="408" w:type="pct"/>
            <w:vAlign w:val="center"/>
          </w:tcPr>
          <w:p w14:paraId="40ABBFEE"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O4a</w:t>
            </w:r>
          </w:p>
        </w:tc>
        <w:tc>
          <w:tcPr>
            <w:tcW w:w="373" w:type="pct"/>
          </w:tcPr>
          <w:p w14:paraId="17EEDB2A"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O4b</w:t>
            </w:r>
          </w:p>
        </w:tc>
        <w:tc>
          <w:tcPr>
            <w:tcW w:w="396" w:type="pct"/>
            <w:vAlign w:val="center"/>
          </w:tcPr>
          <w:p w14:paraId="415A9B98"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O5</w:t>
            </w:r>
          </w:p>
        </w:tc>
        <w:tc>
          <w:tcPr>
            <w:tcW w:w="498" w:type="pct"/>
            <w:vAlign w:val="center"/>
          </w:tcPr>
          <w:p w14:paraId="4C0FFF0B"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O6</w:t>
            </w:r>
          </w:p>
        </w:tc>
        <w:tc>
          <w:tcPr>
            <w:tcW w:w="377" w:type="pct"/>
          </w:tcPr>
          <w:p w14:paraId="1CB82742"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O7</w:t>
            </w:r>
          </w:p>
        </w:tc>
        <w:tc>
          <w:tcPr>
            <w:tcW w:w="388" w:type="pct"/>
          </w:tcPr>
          <w:p w14:paraId="5FC6D5C8"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O8</w:t>
            </w:r>
          </w:p>
        </w:tc>
        <w:tc>
          <w:tcPr>
            <w:tcW w:w="423" w:type="pct"/>
          </w:tcPr>
          <w:p w14:paraId="6A044C72"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O9a</w:t>
            </w:r>
          </w:p>
        </w:tc>
        <w:tc>
          <w:tcPr>
            <w:tcW w:w="415" w:type="pct"/>
          </w:tcPr>
          <w:p w14:paraId="41F595BE"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O9b</w:t>
            </w:r>
          </w:p>
        </w:tc>
        <w:tc>
          <w:tcPr>
            <w:tcW w:w="334" w:type="pct"/>
          </w:tcPr>
          <w:p w14:paraId="057E7C2F" w14:textId="77777777" w:rsidR="008230E4" w:rsidRPr="005A7BEF" w:rsidRDefault="008230E4" w:rsidP="005A7BEF">
            <w:pPr>
              <w:jc w:val="center"/>
              <w:rPr>
                <w:rFonts w:ascii="Arial" w:hAnsi="Arial" w:cs="Arial"/>
                <w:sz w:val="16"/>
                <w:szCs w:val="16"/>
              </w:rPr>
            </w:pPr>
            <w:r w:rsidRPr="005A7BEF">
              <w:rPr>
                <w:rFonts w:ascii="Arial" w:hAnsi="Arial" w:cs="Arial"/>
                <w:sz w:val="16"/>
                <w:szCs w:val="16"/>
              </w:rPr>
              <w:t>O10</w:t>
            </w:r>
          </w:p>
        </w:tc>
        <w:tc>
          <w:tcPr>
            <w:tcW w:w="367" w:type="pct"/>
          </w:tcPr>
          <w:p w14:paraId="606EC89A" w14:textId="2D75387A" w:rsidR="008230E4" w:rsidRPr="005A7BEF" w:rsidRDefault="008230E4" w:rsidP="005A7BEF">
            <w:pPr>
              <w:jc w:val="center"/>
              <w:rPr>
                <w:rFonts w:ascii="Arial" w:hAnsi="Arial" w:cs="Arial"/>
                <w:sz w:val="16"/>
                <w:szCs w:val="16"/>
              </w:rPr>
            </w:pPr>
            <w:r w:rsidRPr="005A7BEF">
              <w:rPr>
                <w:rFonts w:ascii="Arial" w:hAnsi="Arial" w:cs="Arial"/>
                <w:sz w:val="16"/>
                <w:szCs w:val="16"/>
              </w:rPr>
              <w:t>O11</w:t>
            </w:r>
          </w:p>
        </w:tc>
      </w:tr>
      <w:tr w:rsidR="001E68CF" w:rsidRPr="005A7BEF" w14:paraId="17EA29AC" w14:textId="77777777" w:rsidTr="001E68CF">
        <w:trPr>
          <w:cantSplit/>
          <w:trHeight w:val="1840"/>
        </w:trPr>
        <w:tc>
          <w:tcPr>
            <w:tcW w:w="240" w:type="pct"/>
          </w:tcPr>
          <w:p w14:paraId="0567ED6D" w14:textId="77777777" w:rsidR="001E68CF" w:rsidRPr="005A7BEF" w:rsidRDefault="001E68CF" w:rsidP="001E68CF">
            <w:pPr>
              <w:jc w:val="center"/>
              <w:rPr>
                <w:rFonts w:ascii="Arial" w:hAnsi="Arial" w:cs="Arial"/>
                <w:sz w:val="16"/>
                <w:szCs w:val="16"/>
              </w:rPr>
            </w:pPr>
            <w:r w:rsidRPr="005A7BEF">
              <w:rPr>
                <w:rFonts w:ascii="Arial" w:hAnsi="Arial" w:cs="Arial"/>
                <w:sz w:val="16"/>
                <w:szCs w:val="16"/>
              </w:rPr>
              <w:t>Crop Type</w:t>
            </w:r>
          </w:p>
          <w:p w14:paraId="7F0C3314" w14:textId="77777777" w:rsidR="001E68CF" w:rsidRPr="005A7BEF" w:rsidRDefault="001E68CF" w:rsidP="001E68CF">
            <w:pPr>
              <w:rPr>
                <w:rFonts w:ascii="Arial" w:hAnsi="Arial" w:cs="Arial"/>
                <w:sz w:val="16"/>
                <w:szCs w:val="16"/>
              </w:rPr>
            </w:pPr>
          </w:p>
          <w:p w14:paraId="1F203A0D" w14:textId="77777777" w:rsidR="001E68CF" w:rsidRPr="005A7BEF" w:rsidRDefault="001E68CF" w:rsidP="001E68CF">
            <w:pPr>
              <w:rPr>
                <w:rFonts w:ascii="Arial" w:hAnsi="Arial" w:cs="Arial"/>
                <w:sz w:val="16"/>
                <w:szCs w:val="16"/>
              </w:rPr>
            </w:pPr>
          </w:p>
        </w:tc>
        <w:tc>
          <w:tcPr>
            <w:tcW w:w="408" w:type="pct"/>
          </w:tcPr>
          <w:p w14:paraId="325FBBDF" w14:textId="73991E0E" w:rsidR="001E68CF" w:rsidRPr="005A7BEF" w:rsidRDefault="001E68CF" w:rsidP="008D4F63">
            <w:pPr>
              <w:jc w:val="center"/>
              <w:rPr>
                <w:rFonts w:ascii="Arial" w:hAnsi="Arial" w:cs="Arial"/>
                <w:sz w:val="16"/>
                <w:szCs w:val="16"/>
              </w:rPr>
            </w:pPr>
            <w:r w:rsidRPr="005A7BEF">
              <w:rPr>
                <w:rFonts w:ascii="Arial" w:hAnsi="Arial" w:cs="Arial"/>
                <w:sz w:val="16"/>
                <w:szCs w:val="16"/>
              </w:rPr>
              <w:t xml:space="preserve">Before the first harvest of the main season of 2017, what quantity/amount of </w:t>
            </w:r>
            <w:r>
              <w:rPr>
                <w:rFonts w:ascii="Arial" w:hAnsi="Arial" w:cs="Arial"/>
                <w:sz w:val="16"/>
                <w:szCs w:val="16"/>
              </w:rPr>
              <w:t>[crop type]</w:t>
            </w:r>
            <w:r w:rsidRPr="005A7BEF">
              <w:rPr>
                <w:rFonts w:ascii="Arial" w:hAnsi="Arial" w:cs="Arial"/>
                <w:sz w:val="16"/>
                <w:szCs w:val="16"/>
              </w:rPr>
              <w:t xml:space="preserve"> did </w:t>
            </w:r>
            <w:r>
              <w:rPr>
                <w:rFonts w:ascii="Arial" w:hAnsi="Arial" w:cs="Arial"/>
                <w:sz w:val="16"/>
                <w:szCs w:val="16"/>
              </w:rPr>
              <w:t>you</w:t>
            </w:r>
            <w:r w:rsidRPr="005A7BEF">
              <w:rPr>
                <w:rFonts w:ascii="Arial" w:hAnsi="Arial" w:cs="Arial"/>
                <w:sz w:val="16"/>
                <w:szCs w:val="16"/>
              </w:rPr>
              <w:t xml:space="preserve"> have stored at home or elsewhere?</w:t>
            </w:r>
          </w:p>
        </w:tc>
        <w:tc>
          <w:tcPr>
            <w:tcW w:w="373" w:type="pct"/>
          </w:tcPr>
          <w:p w14:paraId="76E5EE3C" w14:textId="77777777" w:rsidR="001E68CF" w:rsidRDefault="001E68CF" w:rsidP="001E68CF">
            <w:pPr>
              <w:jc w:val="center"/>
              <w:rPr>
                <w:rFonts w:ascii="Arial" w:hAnsi="Arial" w:cs="Arial"/>
                <w:sz w:val="16"/>
                <w:szCs w:val="16"/>
              </w:rPr>
            </w:pPr>
            <w:r w:rsidRPr="00B75A80">
              <w:rPr>
                <w:rFonts w:ascii="Arial" w:hAnsi="Arial" w:cs="Arial"/>
                <w:sz w:val="16"/>
                <w:szCs w:val="16"/>
              </w:rPr>
              <w:t>Please select the units used to answer the previous question</w:t>
            </w:r>
            <w:r>
              <w:rPr>
                <w:rFonts w:ascii="Arial" w:hAnsi="Arial" w:cs="Arial"/>
                <w:sz w:val="16"/>
                <w:szCs w:val="16"/>
              </w:rPr>
              <w:t>.</w:t>
            </w:r>
          </w:p>
          <w:p w14:paraId="6BDA7519" w14:textId="77777777" w:rsidR="001E68CF" w:rsidRDefault="001E68CF" w:rsidP="001E68CF">
            <w:pPr>
              <w:jc w:val="center"/>
              <w:rPr>
                <w:rFonts w:ascii="Arial" w:hAnsi="Arial" w:cs="Arial"/>
                <w:sz w:val="16"/>
                <w:szCs w:val="16"/>
              </w:rPr>
            </w:pPr>
          </w:p>
          <w:p w14:paraId="16811890" w14:textId="59A099FB" w:rsidR="001E68CF" w:rsidRPr="005A7BEF" w:rsidRDefault="001E68CF" w:rsidP="001E68CF">
            <w:pPr>
              <w:jc w:val="center"/>
              <w:rPr>
                <w:rFonts w:ascii="Arial" w:hAnsi="Arial" w:cs="Arial"/>
                <w:sz w:val="16"/>
                <w:szCs w:val="16"/>
              </w:rPr>
            </w:pPr>
            <w:r>
              <w:rPr>
                <w:rFonts w:ascii="Arial" w:hAnsi="Arial" w:cs="Arial"/>
                <w:sz w:val="16"/>
                <w:szCs w:val="16"/>
              </w:rPr>
              <w:t>[List appears  for selection]</w:t>
            </w:r>
          </w:p>
        </w:tc>
        <w:tc>
          <w:tcPr>
            <w:tcW w:w="408" w:type="pct"/>
          </w:tcPr>
          <w:p w14:paraId="71980687" w14:textId="14478F41" w:rsidR="001E68CF" w:rsidRPr="005A7BEF" w:rsidRDefault="001E68CF" w:rsidP="001E68CF">
            <w:pPr>
              <w:tabs>
                <w:tab w:val="center" w:pos="176"/>
                <w:tab w:val="center" w:pos="536"/>
              </w:tabs>
              <w:jc w:val="center"/>
              <w:rPr>
                <w:rFonts w:ascii="Arial" w:hAnsi="Arial" w:cs="Arial"/>
                <w:sz w:val="16"/>
                <w:szCs w:val="16"/>
              </w:rPr>
            </w:pPr>
            <w:r w:rsidRPr="005A7BEF">
              <w:rPr>
                <w:rFonts w:ascii="Arial" w:hAnsi="Arial" w:cs="Arial"/>
                <w:sz w:val="16"/>
                <w:szCs w:val="16"/>
              </w:rPr>
              <w:t xml:space="preserve">What quantity/amount of </w:t>
            </w:r>
            <w:r>
              <w:rPr>
                <w:rFonts w:ascii="Arial" w:hAnsi="Arial" w:cs="Arial"/>
                <w:sz w:val="16"/>
                <w:szCs w:val="16"/>
              </w:rPr>
              <w:t>[crop type]</w:t>
            </w:r>
            <w:r w:rsidRPr="005A7BEF">
              <w:rPr>
                <w:rFonts w:ascii="Arial" w:hAnsi="Arial" w:cs="Arial"/>
                <w:sz w:val="16"/>
                <w:szCs w:val="16"/>
              </w:rPr>
              <w:t xml:space="preserve">  do</w:t>
            </w:r>
            <w:r>
              <w:rPr>
                <w:rFonts w:ascii="Arial" w:hAnsi="Arial" w:cs="Arial"/>
                <w:sz w:val="16"/>
                <w:szCs w:val="16"/>
              </w:rPr>
              <w:t xml:space="preserve">es [Name] </w:t>
            </w:r>
            <w:r w:rsidRPr="005A7BEF">
              <w:rPr>
                <w:rFonts w:ascii="Arial" w:hAnsi="Arial" w:cs="Arial"/>
                <w:sz w:val="16"/>
                <w:szCs w:val="16"/>
              </w:rPr>
              <w:t>have stored at home or elsewhere now?</w:t>
            </w:r>
          </w:p>
        </w:tc>
        <w:tc>
          <w:tcPr>
            <w:tcW w:w="373" w:type="pct"/>
          </w:tcPr>
          <w:p w14:paraId="452A44C8" w14:textId="77777777" w:rsidR="001E68CF" w:rsidRDefault="001E68CF" w:rsidP="001E68CF">
            <w:pPr>
              <w:jc w:val="center"/>
              <w:rPr>
                <w:rFonts w:ascii="Arial" w:hAnsi="Arial" w:cs="Arial"/>
                <w:sz w:val="16"/>
                <w:szCs w:val="16"/>
              </w:rPr>
            </w:pPr>
            <w:r w:rsidRPr="00B75A80">
              <w:rPr>
                <w:rFonts w:ascii="Arial" w:hAnsi="Arial" w:cs="Arial"/>
                <w:sz w:val="16"/>
                <w:szCs w:val="16"/>
              </w:rPr>
              <w:t>Please select the units used to answer the previous question</w:t>
            </w:r>
            <w:r>
              <w:rPr>
                <w:rFonts w:ascii="Arial" w:hAnsi="Arial" w:cs="Arial"/>
                <w:sz w:val="16"/>
                <w:szCs w:val="16"/>
              </w:rPr>
              <w:t>.</w:t>
            </w:r>
          </w:p>
          <w:p w14:paraId="019D8DEB" w14:textId="77777777" w:rsidR="001E68CF" w:rsidRDefault="001E68CF" w:rsidP="001E68CF">
            <w:pPr>
              <w:jc w:val="center"/>
              <w:rPr>
                <w:rFonts w:ascii="Arial" w:hAnsi="Arial" w:cs="Arial"/>
                <w:sz w:val="16"/>
                <w:szCs w:val="16"/>
              </w:rPr>
            </w:pPr>
          </w:p>
          <w:p w14:paraId="4C7BBEA2" w14:textId="53BBDB2B" w:rsidR="001E68CF" w:rsidRPr="005A7BEF" w:rsidRDefault="001E68CF" w:rsidP="001E68CF">
            <w:pPr>
              <w:jc w:val="center"/>
              <w:rPr>
                <w:rFonts w:ascii="Arial" w:hAnsi="Arial" w:cs="Arial"/>
                <w:sz w:val="16"/>
                <w:szCs w:val="16"/>
              </w:rPr>
            </w:pPr>
            <w:r>
              <w:rPr>
                <w:rFonts w:ascii="Arial" w:hAnsi="Arial" w:cs="Arial"/>
                <w:sz w:val="16"/>
                <w:szCs w:val="16"/>
              </w:rPr>
              <w:t>[List appears  for selection]</w:t>
            </w:r>
          </w:p>
        </w:tc>
        <w:tc>
          <w:tcPr>
            <w:tcW w:w="396" w:type="pct"/>
          </w:tcPr>
          <w:p w14:paraId="424D3CDF" w14:textId="68D3F342" w:rsidR="001E68CF" w:rsidRPr="005A7BEF" w:rsidRDefault="001E68CF" w:rsidP="001E68CF">
            <w:pPr>
              <w:jc w:val="center"/>
              <w:rPr>
                <w:rFonts w:ascii="Arial" w:hAnsi="Arial" w:cs="Arial"/>
                <w:sz w:val="16"/>
                <w:szCs w:val="16"/>
              </w:rPr>
            </w:pPr>
            <w:r w:rsidRPr="005A7BEF">
              <w:rPr>
                <w:rFonts w:ascii="Arial" w:hAnsi="Arial" w:cs="Arial"/>
                <w:sz w:val="16"/>
                <w:szCs w:val="16"/>
              </w:rPr>
              <w:t xml:space="preserve">Is the stored </w:t>
            </w:r>
            <w:r>
              <w:rPr>
                <w:rFonts w:ascii="Arial" w:hAnsi="Arial" w:cs="Arial"/>
                <w:sz w:val="16"/>
                <w:szCs w:val="16"/>
              </w:rPr>
              <w:t>[crop type]</w:t>
            </w:r>
            <w:r w:rsidRPr="005A7BEF">
              <w:rPr>
                <w:rFonts w:ascii="Arial" w:hAnsi="Arial" w:cs="Arial"/>
                <w:sz w:val="16"/>
                <w:szCs w:val="16"/>
              </w:rPr>
              <w:t xml:space="preserve">  treated with any chemicals?</w:t>
            </w:r>
          </w:p>
          <w:p w14:paraId="2824FFB2" w14:textId="77777777" w:rsidR="001E68CF" w:rsidRPr="005A7BEF" w:rsidRDefault="001E68CF" w:rsidP="001E68CF">
            <w:pPr>
              <w:rPr>
                <w:rFonts w:ascii="Arial" w:hAnsi="Arial" w:cs="Arial"/>
                <w:sz w:val="16"/>
                <w:szCs w:val="16"/>
              </w:rPr>
            </w:pPr>
          </w:p>
          <w:p w14:paraId="2E720A7C" w14:textId="77777777" w:rsidR="001E68CF" w:rsidRPr="005A7BEF" w:rsidRDefault="001E68CF" w:rsidP="001E68CF">
            <w:pPr>
              <w:rPr>
                <w:rFonts w:ascii="Arial" w:hAnsi="Arial" w:cs="Arial"/>
                <w:sz w:val="16"/>
                <w:szCs w:val="16"/>
              </w:rPr>
            </w:pPr>
            <w:r w:rsidRPr="005A7BEF">
              <w:rPr>
                <w:rFonts w:ascii="Arial" w:hAnsi="Arial" w:cs="Arial"/>
                <w:sz w:val="16"/>
                <w:szCs w:val="16"/>
              </w:rPr>
              <w:t>1.Yes</w:t>
            </w:r>
          </w:p>
          <w:p w14:paraId="68090113" w14:textId="55894EC7" w:rsidR="001E68CF" w:rsidRPr="005A7BEF" w:rsidRDefault="001E68CF" w:rsidP="001E68CF">
            <w:pPr>
              <w:rPr>
                <w:rFonts w:ascii="Arial" w:hAnsi="Arial" w:cs="Arial"/>
                <w:sz w:val="16"/>
                <w:szCs w:val="16"/>
              </w:rPr>
            </w:pPr>
            <w:r w:rsidRPr="005A7BEF">
              <w:rPr>
                <w:rFonts w:ascii="Arial" w:hAnsi="Arial" w:cs="Arial"/>
                <w:sz w:val="16"/>
                <w:szCs w:val="16"/>
              </w:rPr>
              <w:t>5. No</w:t>
            </w:r>
            <w:r>
              <w:rPr>
                <w:rFonts w:ascii="Arial" w:hAnsi="Arial" w:cs="Arial"/>
                <w:sz w:val="16"/>
                <w:szCs w:val="16"/>
              </w:rPr>
              <w:t xml:space="preserve"> &gt;&gt; Q7</w:t>
            </w:r>
          </w:p>
          <w:p w14:paraId="3C7B216D" w14:textId="77777777" w:rsidR="001E68CF" w:rsidRPr="005A7BEF" w:rsidRDefault="001E68CF" w:rsidP="001E68CF">
            <w:pPr>
              <w:rPr>
                <w:rFonts w:ascii="Arial" w:hAnsi="Arial" w:cs="Arial"/>
                <w:sz w:val="16"/>
                <w:szCs w:val="16"/>
              </w:rPr>
            </w:pPr>
          </w:p>
          <w:p w14:paraId="5ABE1F2C" w14:textId="77777777" w:rsidR="001E68CF" w:rsidRPr="005A7BEF" w:rsidRDefault="001E68CF" w:rsidP="001E68CF">
            <w:pPr>
              <w:jc w:val="center"/>
              <w:rPr>
                <w:rFonts w:ascii="Arial" w:hAnsi="Arial" w:cs="Arial"/>
                <w:sz w:val="16"/>
                <w:szCs w:val="16"/>
              </w:rPr>
            </w:pPr>
          </w:p>
        </w:tc>
        <w:tc>
          <w:tcPr>
            <w:tcW w:w="498" w:type="pct"/>
          </w:tcPr>
          <w:p w14:paraId="4ABECD40" w14:textId="6D891B54" w:rsidR="001E68CF" w:rsidRPr="00685987" w:rsidRDefault="001E68CF" w:rsidP="001E68CF">
            <w:pPr>
              <w:jc w:val="center"/>
              <w:rPr>
                <w:rFonts w:ascii="Arial" w:hAnsi="Arial" w:cs="Arial"/>
                <w:sz w:val="16"/>
                <w:szCs w:val="16"/>
              </w:rPr>
            </w:pPr>
            <w:r w:rsidRPr="008D4F63">
              <w:rPr>
                <w:rFonts w:ascii="Arial" w:hAnsi="Arial" w:cs="Arial"/>
                <w:sz w:val="16"/>
                <w:szCs w:val="16"/>
              </w:rPr>
              <w:t>Which type</w:t>
            </w:r>
            <w:r>
              <w:rPr>
                <w:rFonts w:ascii="Arial" w:hAnsi="Arial" w:cs="Arial"/>
                <w:sz w:val="16"/>
                <w:szCs w:val="16"/>
              </w:rPr>
              <w:t>(</w:t>
            </w:r>
            <w:r w:rsidRPr="008D4F63">
              <w:rPr>
                <w:rFonts w:ascii="Arial" w:hAnsi="Arial" w:cs="Arial"/>
                <w:sz w:val="16"/>
                <w:szCs w:val="16"/>
              </w:rPr>
              <w:t>s</w:t>
            </w:r>
            <w:r>
              <w:rPr>
                <w:rFonts w:ascii="Arial" w:hAnsi="Arial" w:cs="Arial"/>
                <w:sz w:val="16"/>
                <w:szCs w:val="16"/>
              </w:rPr>
              <w:t>)</w:t>
            </w:r>
            <w:r w:rsidRPr="008D4F63">
              <w:rPr>
                <w:rFonts w:ascii="Arial" w:hAnsi="Arial" w:cs="Arial"/>
                <w:sz w:val="16"/>
                <w:szCs w:val="16"/>
              </w:rPr>
              <w:t xml:space="preserve"> of chemicals does [name] us</w:t>
            </w:r>
            <w:r>
              <w:rPr>
                <w:rFonts w:ascii="Arial" w:hAnsi="Arial" w:cs="Arial"/>
                <w:sz w:val="16"/>
                <w:szCs w:val="16"/>
              </w:rPr>
              <w:t>e</w:t>
            </w:r>
            <w:r w:rsidRPr="008D4F63">
              <w:rPr>
                <w:rFonts w:ascii="Arial" w:hAnsi="Arial" w:cs="Arial"/>
                <w:sz w:val="16"/>
                <w:szCs w:val="16"/>
              </w:rPr>
              <w:t>?</w:t>
            </w:r>
          </w:p>
          <w:p w14:paraId="14D4EA2B" w14:textId="77777777" w:rsidR="001E68CF" w:rsidRPr="008D4F63" w:rsidRDefault="001E68CF" w:rsidP="001E68CF">
            <w:pPr>
              <w:tabs>
                <w:tab w:val="center" w:pos="176"/>
                <w:tab w:val="center" w:pos="536"/>
              </w:tabs>
              <w:rPr>
                <w:rFonts w:ascii="Arial" w:hAnsi="Arial" w:cs="Arial"/>
                <w:i/>
                <w:sz w:val="16"/>
                <w:szCs w:val="16"/>
              </w:rPr>
            </w:pPr>
            <w:r w:rsidRPr="008D4F63">
              <w:rPr>
                <w:rFonts w:ascii="Arial" w:hAnsi="Arial" w:cs="Arial"/>
                <w:i/>
                <w:sz w:val="16"/>
                <w:szCs w:val="16"/>
              </w:rPr>
              <w:t xml:space="preserve"> Select all that apply</w:t>
            </w:r>
          </w:p>
          <w:p w14:paraId="472825E6" w14:textId="77777777" w:rsidR="001E68CF" w:rsidRPr="005A7BEF" w:rsidRDefault="001E68CF" w:rsidP="001E68CF">
            <w:pPr>
              <w:rPr>
                <w:rFonts w:ascii="Arial" w:hAnsi="Arial" w:cs="Arial"/>
                <w:sz w:val="16"/>
                <w:szCs w:val="16"/>
              </w:rPr>
            </w:pPr>
          </w:p>
          <w:p w14:paraId="6A42BDD2" w14:textId="77777777" w:rsidR="001E68CF" w:rsidRPr="005A7BEF" w:rsidRDefault="001E68CF" w:rsidP="001E68CF">
            <w:pPr>
              <w:rPr>
                <w:rFonts w:ascii="Arial" w:hAnsi="Arial" w:cs="Arial"/>
                <w:sz w:val="16"/>
                <w:szCs w:val="16"/>
              </w:rPr>
            </w:pPr>
            <w:r w:rsidRPr="005A7BEF">
              <w:rPr>
                <w:rFonts w:ascii="Arial" w:hAnsi="Arial" w:cs="Arial"/>
                <w:sz w:val="16"/>
                <w:szCs w:val="16"/>
              </w:rPr>
              <w:t>1 Actellic Powder</w:t>
            </w:r>
          </w:p>
          <w:p w14:paraId="1D791641" w14:textId="77777777" w:rsidR="001E68CF" w:rsidRPr="005A7BEF" w:rsidRDefault="001E68CF" w:rsidP="001E68CF">
            <w:pPr>
              <w:rPr>
                <w:rFonts w:ascii="Arial" w:hAnsi="Arial" w:cs="Arial"/>
                <w:sz w:val="16"/>
                <w:szCs w:val="16"/>
              </w:rPr>
            </w:pPr>
            <w:r w:rsidRPr="005A7BEF">
              <w:rPr>
                <w:rFonts w:ascii="Arial" w:hAnsi="Arial" w:cs="Arial"/>
                <w:sz w:val="16"/>
                <w:szCs w:val="16"/>
              </w:rPr>
              <w:t>2 Phostosine tablets</w:t>
            </w:r>
          </w:p>
          <w:p w14:paraId="495783D8" w14:textId="1DE59A40" w:rsidR="001E68CF" w:rsidRPr="005A7BEF" w:rsidRDefault="001E68CF" w:rsidP="001E68CF">
            <w:pPr>
              <w:rPr>
                <w:rFonts w:ascii="Arial" w:hAnsi="Arial" w:cs="Arial"/>
                <w:sz w:val="16"/>
                <w:szCs w:val="16"/>
              </w:rPr>
            </w:pPr>
            <w:r>
              <w:rPr>
                <w:rFonts w:ascii="Arial" w:hAnsi="Arial" w:cs="Arial"/>
                <w:sz w:val="16"/>
                <w:szCs w:val="16"/>
              </w:rPr>
              <w:t>-666</w:t>
            </w:r>
            <w:r w:rsidRPr="005A7BEF">
              <w:rPr>
                <w:rFonts w:ascii="Arial" w:hAnsi="Arial" w:cs="Arial"/>
                <w:sz w:val="16"/>
                <w:szCs w:val="16"/>
              </w:rPr>
              <w:t xml:space="preserve"> Other (</w:t>
            </w:r>
            <w:r>
              <w:rPr>
                <w:rFonts w:ascii="Arial" w:hAnsi="Arial" w:cs="Arial"/>
                <w:sz w:val="16"/>
                <w:szCs w:val="16"/>
              </w:rPr>
              <w:t>please specify)</w:t>
            </w:r>
          </w:p>
        </w:tc>
        <w:tc>
          <w:tcPr>
            <w:tcW w:w="377" w:type="pct"/>
          </w:tcPr>
          <w:p w14:paraId="3D69D334" w14:textId="5F5EAF15" w:rsidR="001E68CF" w:rsidRPr="005A7BEF" w:rsidRDefault="001E68CF" w:rsidP="001E68CF">
            <w:pPr>
              <w:jc w:val="center"/>
              <w:rPr>
                <w:rFonts w:ascii="Arial" w:hAnsi="Arial" w:cs="Arial"/>
                <w:sz w:val="16"/>
                <w:szCs w:val="16"/>
              </w:rPr>
            </w:pPr>
            <w:r w:rsidRPr="005A7BEF">
              <w:rPr>
                <w:rFonts w:ascii="Arial" w:hAnsi="Arial" w:cs="Arial"/>
                <w:sz w:val="16"/>
                <w:szCs w:val="16"/>
              </w:rPr>
              <w:t xml:space="preserve">Since the last harvest, has any of the stored </w:t>
            </w:r>
            <w:r>
              <w:rPr>
                <w:rFonts w:ascii="Arial" w:hAnsi="Arial" w:cs="Arial"/>
                <w:sz w:val="16"/>
                <w:szCs w:val="16"/>
              </w:rPr>
              <w:t>[crop type]</w:t>
            </w:r>
            <w:r w:rsidRPr="005A7BEF">
              <w:rPr>
                <w:rFonts w:ascii="Arial" w:hAnsi="Arial" w:cs="Arial"/>
                <w:sz w:val="16"/>
                <w:szCs w:val="16"/>
              </w:rPr>
              <w:t xml:space="preserve">  been lost to </w:t>
            </w:r>
            <w:r>
              <w:rPr>
                <w:rFonts w:ascii="Arial" w:hAnsi="Arial" w:cs="Arial"/>
                <w:sz w:val="16"/>
                <w:szCs w:val="16"/>
              </w:rPr>
              <w:t>pests</w:t>
            </w:r>
            <w:r w:rsidRPr="005A7BEF">
              <w:rPr>
                <w:rFonts w:ascii="Arial" w:hAnsi="Arial" w:cs="Arial"/>
                <w:sz w:val="16"/>
                <w:szCs w:val="16"/>
              </w:rPr>
              <w:t xml:space="preserve">, </w:t>
            </w:r>
            <w:r>
              <w:rPr>
                <w:rFonts w:ascii="Arial" w:hAnsi="Arial" w:cs="Arial"/>
                <w:sz w:val="16"/>
                <w:szCs w:val="16"/>
              </w:rPr>
              <w:t>rot</w:t>
            </w:r>
            <w:r w:rsidRPr="005A7BEF">
              <w:rPr>
                <w:rFonts w:ascii="Arial" w:hAnsi="Arial" w:cs="Arial"/>
                <w:sz w:val="16"/>
                <w:szCs w:val="16"/>
              </w:rPr>
              <w:t>, or any other cause?</w:t>
            </w:r>
          </w:p>
          <w:p w14:paraId="1FD854A6" w14:textId="77777777" w:rsidR="001E68CF" w:rsidRPr="005A7BEF" w:rsidRDefault="001E68CF" w:rsidP="001E68CF">
            <w:pPr>
              <w:jc w:val="center"/>
              <w:rPr>
                <w:rFonts w:ascii="Arial" w:hAnsi="Arial" w:cs="Arial"/>
                <w:sz w:val="16"/>
                <w:szCs w:val="16"/>
              </w:rPr>
            </w:pPr>
            <w:r w:rsidRPr="005A7BEF">
              <w:rPr>
                <w:rFonts w:ascii="Arial" w:hAnsi="Arial" w:cs="Arial"/>
                <w:sz w:val="16"/>
                <w:szCs w:val="16"/>
              </w:rPr>
              <w:t>1.Yes</w:t>
            </w:r>
          </w:p>
          <w:p w14:paraId="49342737" w14:textId="3A27DB04" w:rsidR="001E68CF" w:rsidRPr="005A7BEF" w:rsidRDefault="001E68CF" w:rsidP="001E68CF">
            <w:pPr>
              <w:jc w:val="center"/>
              <w:rPr>
                <w:rFonts w:ascii="Arial" w:hAnsi="Arial" w:cs="Arial"/>
                <w:b/>
                <w:sz w:val="16"/>
                <w:szCs w:val="16"/>
              </w:rPr>
            </w:pPr>
            <w:r w:rsidRPr="005A7BEF">
              <w:rPr>
                <w:rFonts w:ascii="Arial" w:hAnsi="Arial" w:cs="Arial"/>
                <w:sz w:val="16"/>
                <w:szCs w:val="16"/>
              </w:rPr>
              <w:t>5.No</w:t>
            </w:r>
            <w:r>
              <w:rPr>
                <w:rFonts w:ascii="Arial" w:hAnsi="Arial" w:cs="Arial"/>
                <w:sz w:val="16"/>
                <w:szCs w:val="16"/>
              </w:rPr>
              <w:t xml:space="preserve"> </w:t>
            </w:r>
            <w:r w:rsidRPr="005A7BEF">
              <w:rPr>
                <w:rFonts w:ascii="Arial" w:hAnsi="Arial" w:cs="Arial"/>
                <w:sz w:val="16"/>
                <w:szCs w:val="16"/>
              </w:rPr>
              <w:t>&gt;&gt;O10</w:t>
            </w:r>
          </w:p>
        </w:tc>
        <w:tc>
          <w:tcPr>
            <w:tcW w:w="388" w:type="pct"/>
          </w:tcPr>
          <w:p w14:paraId="70D14AAF" w14:textId="693F5958" w:rsidR="001E68CF" w:rsidRPr="005A7BEF" w:rsidRDefault="001E68CF" w:rsidP="001E68CF">
            <w:pPr>
              <w:jc w:val="center"/>
              <w:rPr>
                <w:rFonts w:ascii="Arial" w:hAnsi="Arial" w:cs="Arial"/>
                <w:sz w:val="16"/>
                <w:szCs w:val="16"/>
              </w:rPr>
            </w:pPr>
            <w:r w:rsidRPr="005A7BEF">
              <w:rPr>
                <w:rFonts w:ascii="Arial" w:hAnsi="Arial" w:cs="Arial"/>
                <w:sz w:val="16"/>
                <w:szCs w:val="16"/>
              </w:rPr>
              <w:t xml:space="preserve">What has stored </w:t>
            </w:r>
            <w:r>
              <w:rPr>
                <w:rFonts w:ascii="Arial" w:hAnsi="Arial" w:cs="Arial"/>
                <w:sz w:val="16"/>
                <w:szCs w:val="16"/>
              </w:rPr>
              <w:t>[crop type]</w:t>
            </w:r>
            <w:r w:rsidRPr="005A7BEF">
              <w:rPr>
                <w:rFonts w:ascii="Arial" w:hAnsi="Arial" w:cs="Arial"/>
                <w:sz w:val="16"/>
                <w:szCs w:val="16"/>
              </w:rPr>
              <w:t xml:space="preserve">  been lost to?</w:t>
            </w:r>
          </w:p>
          <w:p w14:paraId="282B1662" w14:textId="77777777" w:rsidR="001E68CF" w:rsidRPr="005A7BEF" w:rsidRDefault="001E68CF" w:rsidP="001E68CF">
            <w:pPr>
              <w:tabs>
                <w:tab w:val="center" w:pos="176"/>
                <w:tab w:val="center" w:pos="536"/>
              </w:tabs>
              <w:rPr>
                <w:rFonts w:ascii="Arial" w:hAnsi="Arial" w:cs="Arial"/>
                <w:sz w:val="16"/>
                <w:szCs w:val="16"/>
              </w:rPr>
            </w:pPr>
            <w:r w:rsidRPr="005A7BEF">
              <w:rPr>
                <w:rFonts w:ascii="Arial" w:hAnsi="Arial" w:cs="Arial"/>
                <w:sz w:val="16"/>
                <w:szCs w:val="16"/>
              </w:rPr>
              <w:t>1 Insects</w:t>
            </w:r>
          </w:p>
          <w:p w14:paraId="18067C5B" w14:textId="77777777" w:rsidR="001E68CF" w:rsidRPr="005A7BEF" w:rsidRDefault="001E68CF" w:rsidP="001E68CF">
            <w:pPr>
              <w:tabs>
                <w:tab w:val="center" w:pos="176"/>
                <w:tab w:val="center" w:pos="536"/>
              </w:tabs>
              <w:rPr>
                <w:rFonts w:ascii="Arial" w:hAnsi="Arial" w:cs="Arial"/>
                <w:sz w:val="16"/>
                <w:szCs w:val="16"/>
              </w:rPr>
            </w:pPr>
            <w:r w:rsidRPr="005A7BEF">
              <w:rPr>
                <w:rFonts w:ascii="Arial" w:hAnsi="Arial" w:cs="Arial"/>
                <w:sz w:val="16"/>
                <w:szCs w:val="16"/>
              </w:rPr>
              <w:t>2 Birds</w:t>
            </w:r>
          </w:p>
          <w:p w14:paraId="4BDD5EDD" w14:textId="77777777" w:rsidR="001E68CF" w:rsidRPr="005A7BEF" w:rsidRDefault="001E68CF" w:rsidP="001E68CF">
            <w:pPr>
              <w:tabs>
                <w:tab w:val="center" w:pos="176"/>
                <w:tab w:val="center" w:pos="536"/>
              </w:tabs>
              <w:rPr>
                <w:rFonts w:ascii="Arial" w:hAnsi="Arial" w:cs="Arial"/>
                <w:sz w:val="16"/>
                <w:szCs w:val="16"/>
              </w:rPr>
            </w:pPr>
            <w:r w:rsidRPr="005A7BEF">
              <w:rPr>
                <w:rFonts w:ascii="Arial" w:hAnsi="Arial" w:cs="Arial"/>
                <w:sz w:val="16"/>
                <w:szCs w:val="16"/>
              </w:rPr>
              <w:t>3 Rodents</w:t>
            </w:r>
          </w:p>
          <w:p w14:paraId="068D19C8" w14:textId="77777777" w:rsidR="001E68CF" w:rsidRPr="005A7BEF" w:rsidRDefault="001E68CF" w:rsidP="001E68CF">
            <w:pPr>
              <w:tabs>
                <w:tab w:val="center" w:pos="176"/>
                <w:tab w:val="center" w:pos="536"/>
              </w:tabs>
              <w:rPr>
                <w:rFonts w:ascii="Arial" w:hAnsi="Arial" w:cs="Arial"/>
                <w:sz w:val="16"/>
                <w:szCs w:val="16"/>
              </w:rPr>
            </w:pPr>
            <w:r w:rsidRPr="005A7BEF">
              <w:rPr>
                <w:rFonts w:ascii="Arial" w:hAnsi="Arial" w:cs="Arial"/>
                <w:sz w:val="16"/>
                <w:szCs w:val="16"/>
              </w:rPr>
              <w:t>4 Disease</w:t>
            </w:r>
          </w:p>
          <w:p w14:paraId="6E22CACC" w14:textId="2037F390" w:rsidR="001E68CF" w:rsidRPr="005A7BEF" w:rsidRDefault="001E68CF" w:rsidP="001E68CF">
            <w:pPr>
              <w:rPr>
                <w:rFonts w:ascii="Arial" w:hAnsi="Arial" w:cs="Arial"/>
                <w:sz w:val="16"/>
                <w:szCs w:val="16"/>
              </w:rPr>
            </w:pPr>
            <w:r>
              <w:rPr>
                <w:rFonts w:ascii="Arial" w:hAnsi="Arial" w:cs="Arial"/>
                <w:sz w:val="16"/>
                <w:szCs w:val="16"/>
              </w:rPr>
              <w:t>-666</w:t>
            </w:r>
            <w:r w:rsidRPr="005A7BEF">
              <w:rPr>
                <w:rFonts w:ascii="Arial" w:hAnsi="Arial" w:cs="Arial"/>
                <w:sz w:val="16"/>
                <w:szCs w:val="16"/>
              </w:rPr>
              <w:t xml:space="preserve"> Other </w:t>
            </w:r>
            <w:r>
              <w:rPr>
                <w:rFonts w:ascii="Arial" w:hAnsi="Arial" w:cs="Arial"/>
                <w:sz w:val="16"/>
                <w:szCs w:val="16"/>
              </w:rPr>
              <w:t>(please s</w:t>
            </w:r>
            <w:r w:rsidRPr="005A7BEF">
              <w:rPr>
                <w:rFonts w:ascii="Arial" w:hAnsi="Arial" w:cs="Arial"/>
                <w:sz w:val="16"/>
                <w:szCs w:val="16"/>
              </w:rPr>
              <w:t>pecify</w:t>
            </w:r>
            <w:r>
              <w:rPr>
                <w:rFonts w:ascii="Arial" w:hAnsi="Arial" w:cs="Arial"/>
                <w:sz w:val="16"/>
                <w:szCs w:val="16"/>
              </w:rPr>
              <w:t>)_</w:t>
            </w:r>
          </w:p>
        </w:tc>
        <w:tc>
          <w:tcPr>
            <w:tcW w:w="423" w:type="pct"/>
          </w:tcPr>
          <w:p w14:paraId="4B8DA68A" w14:textId="75F35C3D" w:rsidR="001E68CF" w:rsidRPr="005A7BEF" w:rsidRDefault="001E68CF" w:rsidP="001E68CF">
            <w:pPr>
              <w:jc w:val="center"/>
              <w:rPr>
                <w:rFonts w:ascii="Arial" w:hAnsi="Arial" w:cs="Arial"/>
                <w:sz w:val="16"/>
                <w:szCs w:val="16"/>
              </w:rPr>
            </w:pPr>
            <w:r w:rsidRPr="005A7BEF">
              <w:rPr>
                <w:rFonts w:ascii="Arial" w:hAnsi="Arial" w:cs="Arial"/>
                <w:sz w:val="16"/>
                <w:szCs w:val="16"/>
              </w:rPr>
              <w:t xml:space="preserve">What quantity/amount of </w:t>
            </w:r>
            <w:r>
              <w:rPr>
                <w:rFonts w:ascii="Arial" w:hAnsi="Arial" w:cs="Arial"/>
                <w:sz w:val="16"/>
                <w:szCs w:val="16"/>
              </w:rPr>
              <w:t>[crop type]</w:t>
            </w:r>
            <w:r w:rsidRPr="005A7BEF">
              <w:rPr>
                <w:rFonts w:ascii="Arial" w:hAnsi="Arial" w:cs="Arial"/>
                <w:sz w:val="16"/>
                <w:szCs w:val="16"/>
              </w:rPr>
              <w:t xml:space="preserve">  did </w:t>
            </w:r>
            <w:r>
              <w:rPr>
                <w:rFonts w:ascii="Arial" w:hAnsi="Arial" w:cs="Arial"/>
                <w:sz w:val="16"/>
                <w:szCs w:val="16"/>
              </w:rPr>
              <w:t>[Name]</w:t>
            </w:r>
            <w:r w:rsidRPr="005A7BEF">
              <w:rPr>
                <w:rFonts w:ascii="Arial" w:hAnsi="Arial" w:cs="Arial"/>
                <w:sz w:val="16"/>
                <w:szCs w:val="16"/>
              </w:rPr>
              <w:t xml:space="preserve"> lose?</w:t>
            </w:r>
          </w:p>
        </w:tc>
        <w:tc>
          <w:tcPr>
            <w:tcW w:w="415" w:type="pct"/>
          </w:tcPr>
          <w:p w14:paraId="17683CA6" w14:textId="77777777" w:rsidR="001E68CF" w:rsidRDefault="001E68CF" w:rsidP="001E68CF">
            <w:pPr>
              <w:jc w:val="center"/>
              <w:rPr>
                <w:rFonts w:ascii="Arial" w:hAnsi="Arial" w:cs="Arial"/>
                <w:sz w:val="16"/>
                <w:szCs w:val="16"/>
              </w:rPr>
            </w:pPr>
            <w:r w:rsidRPr="00B75A80">
              <w:rPr>
                <w:rFonts w:ascii="Arial" w:hAnsi="Arial" w:cs="Arial"/>
                <w:sz w:val="16"/>
                <w:szCs w:val="16"/>
              </w:rPr>
              <w:t>Please select the units used to answer the previous question</w:t>
            </w:r>
            <w:r>
              <w:rPr>
                <w:rFonts w:ascii="Arial" w:hAnsi="Arial" w:cs="Arial"/>
                <w:sz w:val="16"/>
                <w:szCs w:val="16"/>
              </w:rPr>
              <w:t>.</w:t>
            </w:r>
          </w:p>
          <w:p w14:paraId="14EB6986" w14:textId="77777777" w:rsidR="001E68CF" w:rsidRDefault="001E68CF" w:rsidP="001E68CF">
            <w:pPr>
              <w:jc w:val="center"/>
              <w:rPr>
                <w:rFonts w:ascii="Arial" w:hAnsi="Arial" w:cs="Arial"/>
                <w:sz w:val="16"/>
                <w:szCs w:val="16"/>
              </w:rPr>
            </w:pPr>
          </w:p>
          <w:p w14:paraId="30FB99F3" w14:textId="14269144" w:rsidR="001E68CF" w:rsidRPr="005A7BEF" w:rsidRDefault="001E68CF" w:rsidP="001E68CF">
            <w:pPr>
              <w:jc w:val="center"/>
              <w:rPr>
                <w:rFonts w:ascii="Arial" w:hAnsi="Arial" w:cs="Arial"/>
                <w:sz w:val="16"/>
                <w:szCs w:val="16"/>
              </w:rPr>
            </w:pPr>
            <w:r>
              <w:rPr>
                <w:rFonts w:ascii="Arial" w:hAnsi="Arial" w:cs="Arial"/>
                <w:sz w:val="16"/>
                <w:szCs w:val="16"/>
              </w:rPr>
              <w:t>[List appears  for selection]</w:t>
            </w:r>
          </w:p>
        </w:tc>
        <w:tc>
          <w:tcPr>
            <w:tcW w:w="334" w:type="pct"/>
          </w:tcPr>
          <w:p w14:paraId="3F4DC09D" w14:textId="4A37E1BD" w:rsidR="001E68CF" w:rsidRPr="005A7BEF" w:rsidRDefault="001E68CF" w:rsidP="001E68CF">
            <w:pPr>
              <w:jc w:val="center"/>
              <w:rPr>
                <w:rFonts w:ascii="Arial" w:hAnsi="Arial" w:cs="Arial"/>
                <w:sz w:val="16"/>
                <w:szCs w:val="16"/>
              </w:rPr>
            </w:pPr>
            <w:r w:rsidRPr="005A7BEF">
              <w:rPr>
                <w:rFonts w:ascii="Arial" w:hAnsi="Arial" w:cs="Arial"/>
                <w:sz w:val="16"/>
                <w:szCs w:val="16"/>
              </w:rPr>
              <w:t>Ha</w:t>
            </w:r>
            <w:r>
              <w:rPr>
                <w:rFonts w:ascii="Arial" w:hAnsi="Arial" w:cs="Arial"/>
                <w:sz w:val="16"/>
                <w:szCs w:val="16"/>
              </w:rPr>
              <w:t>s</w:t>
            </w:r>
            <w:r w:rsidRPr="005A7BEF">
              <w:rPr>
                <w:rFonts w:ascii="Arial" w:hAnsi="Arial" w:cs="Arial"/>
                <w:sz w:val="16"/>
                <w:szCs w:val="16"/>
              </w:rPr>
              <w:t xml:space="preserve"> </w:t>
            </w:r>
            <w:r>
              <w:rPr>
                <w:rFonts w:ascii="Arial" w:hAnsi="Arial" w:cs="Arial"/>
                <w:sz w:val="16"/>
                <w:szCs w:val="16"/>
              </w:rPr>
              <w:t>[Name]</w:t>
            </w:r>
            <w:r w:rsidRPr="005A7BEF">
              <w:rPr>
                <w:rFonts w:ascii="Arial" w:hAnsi="Arial" w:cs="Arial"/>
                <w:sz w:val="16"/>
                <w:szCs w:val="16"/>
              </w:rPr>
              <w:t xml:space="preserve"> sold any of </w:t>
            </w:r>
            <w:r>
              <w:rPr>
                <w:rFonts w:ascii="Arial" w:hAnsi="Arial" w:cs="Arial"/>
                <w:sz w:val="16"/>
                <w:szCs w:val="16"/>
              </w:rPr>
              <w:t>[crop type]</w:t>
            </w:r>
            <w:r w:rsidRPr="005A7BEF">
              <w:rPr>
                <w:rFonts w:ascii="Arial" w:hAnsi="Arial" w:cs="Arial"/>
                <w:sz w:val="16"/>
                <w:szCs w:val="16"/>
              </w:rPr>
              <w:t>? This includes giving some back to a supplier.</w:t>
            </w:r>
          </w:p>
          <w:p w14:paraId="24E32FDD" w14:textId="77777777" w:rsidR="001E68CF" w:rsidRPr="005A7BEF" w:rsidRDefault="001E68CF" w:rsidP="001E68CF">
            <w:pPr>
              <w:jc w:val="center"/>
              <w:rPr>
                <w:rFonts w:ascii="Arial" w:hAnsi="Arial" w:cs="Arial"/>
                <w:sz w:val="16"/>
                <w:szCs w:val="16"/>
              </w:rPr>
            </w:pPr>
            <w:r w:rsidRPr="005A7BEF">
              <w:rPr>
                <w:rFonts w:ascii="Arial" w:hAnsi="Arial" w:cs="Arial"/>
                <w:sz w:val="16"/>
                <w:szCs w:val="16"/>
              </w:rPr>
              <w:t>1.Yes</w:t>
            </w:r>
          </w:p>
          <w:p w14:paraId="3AAFE92F" w14:textId="77777777" w:rsidR="001E68CF" w:rsidRPr="005A7BEF" w:rsidRDefault="001E68CF" w:rsidP="001E68CF">
            <w:pPr>
              <w:jc w:val="center"/>
              <w:rPr>
                <w:rFonts w:ascii="Arial" w:hAnsi="Arial" w:cs="Arial"/>
                <w:sz w:val="16"/>
                <w:szCs w:val="16"/>
              </w:rPr>
            </w:pPr>
            <w:r w:rsidRPr="005A7BEF">
              <w:rPr>
                <w:rFonts w:ascii="Arial" w:hAnsi="Arial" w:cs="Arial"/>
                <w:sz w:val="16"/>
                <w:szCs w:val="16"/>
              </w:rPr>
              <w:t>5. No&gt;&gt;O40</w:t>
            </w:r>
          </w:p>
          <w:p w14:paraId="099176E3" w14:textId="77777777" w:rsidR="001E68CF" w:rsidRPr="005A7BEF" w:rsidRDefault="001E68CF" w:rsidP="001E68CF">
            <w:pPr>
              <w:jc w:val="center"/>
              <w:rPr>
                <w:rFonts w:ascii="Arial" w:hAnsi="Arial" w:cs="Arial"/>
                <w:sz w:val="16"/>
                <w:szCs w:val="16"/>
              </w:rPr>
            </w:pPr>
          </w:p>
        </w:tc>
        <w:tc>
          <w:tcPr>
            <w:tcW w:w="367" w:type="pct"/>
          </w:tcPr>
          <w:p w14:paraId="2C8A8888" w14:textId="2292F617" w:rsidR="001E68CF" w:rsidRPr="005A7BEF" w:rsidRDefault="001E68CF" w:rsidP="001E68CF">
            <w:pPr>
              <w:jc w:val="center"/>
              <w:rPr>
                <w:rFonts w:ascii="Arial" w:hAnsi="Arial" w:cs="Arial"/>
                <w:i/>
                <w:sz w:val="16"/>
                <w:szCs w:val="16"/>
              </w:rPr>
            </w:pPr>
            <w:r w:rsidRPr="005A7BEF">
              <w:rPr>
                <w:rFonts w:ascii="Arial" w:hAnsi="Arial" w:cs="Arial"/>
                <w:sz w:val="16"/>
                <w:szCs w:val="16"/>
              </w:rPr>
              <w:t>Who ha</w:t>
            </w:r>
            <w:r>
              <w:rPr>
                <w:rFonts w:ascii="Arial" w:hAnsi="Arial" w:cs="Arial"/>
                <w:sz w:val="16"/>
                <w:szCs w:val="16"/>
              </w:rPr>
              <w:t>s</w:t>
            </w:r>
            <w:r w:rsidRPr="005A7BEF">
              <w:rPr>
                <w:rFonts w:ascii="Arial" w:hAnsi="Arial" w:cs="Arial"/>
                <w:sz w:val="16"/>
                <w:szCs w:val="16"/>
              </w:rPr>
              <w:t xml:space="preserve"> </w:t>
            </w:r>
            <w:r>
              <w:rPr>
                <w:rFonts w:ascii="Arial" w:hAnsi="Arial" w:cs="Arial"/>
                <w:sz w:val="16"/>
                <w:szCs w:val="16"/>
              </w:rPr>
              <w:t>[Name]</w:t>
            </w:r>
            <w:r w:rsidRPr="005A7BEF">
              <w:rPr>
                <w:rFonts w:ascii="Arial" w:hAnsi="Arial" w:cs="Arial"/>
                <w:sz w:val="16"/>
                <w:szCs w:val="16"/>
              </w:rPr>
              <w:t xml:space="preserve"> sold </w:t>
            </w:r>
            <w:r>
              <w:rPr>
                <w:rFonts w:ascii="Arial" w:hAnsi="Arial" w:cs="Arial"/>
                <w:sz w:val="16"/>
                <w:szCs w:val="16"/>
              </w:rPr>
              <w:t>[crop type]</w:t>
            </w:r>
            <w:r w:rsidRPr="005A7BEF">
              <w:rPr>
                <w:rFonts w:ascii="Arial" w:hAnsi="Arial" w:cs="Arial"/>
                <w:sz w:val="16"/>
                <w:szCs w:val="16"/>
              </w:rPr>
              <w:t xml:space="preserve">  to?</w:t>
            </w:r>
          </w:p>
          <w:p w14:paraId="0D4C9888" w14:textId="77777777" w:rsidR="001E68CF" w:rsidRDefault="001E68CF" w:rsidP="001E68CF">
            <w:pPr>
              <w:jc w:val="center"/>
              <w:rPr>
                <w:rFonts w:ascii="Arial" w:hAnsi="Arial" w:cs="Arial"/>
                <w:sz w:val="16"/>
                <w:szCs w:val="16"/>
              </w:rPr>
            </w:pPr>
            <w:r>
              <w:rPr>
                <w:rFonts w:ascii="Arial" w:hAnsi="Arial" w:cs="Arial"/>
                <w:i/>
                <w:sz w:val="16"/>
                <w:szCs w:val="16"/>
              </w:rPr>
              <w:t>Select all that apply</w:t>
            </w:r>
            <w:r>
              <w:rPr>
                <w:rFonts w:ascii="Arial" w:hAnsi="Arial" w:cs="Arial"/>
                <w:sz w:val="16"/>
                <w:szCs w:val="16"/>
              </w:rPr>
              <w:t>.</w:t>
            </w:r>
          </w:p>
          <w:p w14:paraId="4710A99B" w14:textId="77777777" w:rsidR="001E68CF" w:rsidRDefault="001E68CF" w:rsidP="001E68CF">
            <w:pPr>
              <w:jc w:val="center"/>
              <w:rPr>
                <w:rFonts w:ascii="Arial" w:hAnsi="Arial" w:cs="Arial"/>
                <w:sz w:val="16"/>
                <w:szCs w:val="16"/>
              </w:rPr>
            </w:pPr>
          </w:p>
          <w:p w14:paraId="59A4875F" w14:textId="7AF7936A" w:rsidR="001E68CF" w:rsidRPr="005A7BEF" w:rsidRDefault="001E68CF" w:rsidP="001E68CF">
            <w:pPr>
              <w:jc w:val="center"/>
              <w:rPr>
                <w:rFonts w:ascii="Arial" w:hAnsi="Arial" w:cs="Arial"/>
                <w:i/>
                <w:sz w:val="16"/>
                <w:szCs w:val="16"/>
              </w:rPr>
            </w:pPr>
            <w:r>
              <w:rPr>
                <w:rFonts w:ascii="Arial" w:hAnsi="Arial" w:cs="Arial"/>
                <w:sz w:val="16"/>
                <w:szCs w:val="16"/>
              </w:rPr>
              <w:t>[see codes below]</w:t>
            </w:r>
          </w:p>
        </w:tc>
      </w:tr>
      <w:tr w:rsidR="001E68CF" w:rsidRPr="005A7BEF" w14:paraId="067856A6" w14:textId="77777777" w:rsidTr="001E68CF">
        <w:trPr>
          <w:trHeight w:val="481"/>
        </w:trPr>
        <w:tc>
          <w:tcPr>
            <w:tcW w:w="240" w:type="pct"/>
          </w:tcPr>
          <w:p w14:paraId="0D4D5D04" w14:textId="77777777" w:rsidR="001E68CF" w:rsidRPr="005A7BEF" w:rsidRDefault="001E68CF" w:rsidP="001E68CF">
            <w:pPr>
              <w:tabs>
                <w:tab w:val="center" w:pos="176"/>
                <w:tab w:val="center" w:pos="536"/>
              </w:tabs>
              <w:jc w:val="center"/>
              <w:rPr>
                <w:rFonts w:ascii="Arial" w:hAnsi="Arial" w:cs="Arial"/>
                <w:sz w:val="21"/>
              </w:rPr>
            </w:pPr>
          </w:p>
        </w:tc>
        <w:tc>
          <w:tcPr>
            <w:tcW w:w="408" w:type="pct"/>
          </w:tcPr>
          <w:p w14:paraId="6BF61866" w14:textId="77777777" w:rsidR="001E68CF" w:rsidRPr="005A7BEF" w:rsidRDefault="001E68CF" w:rsidP="001E68CF">
            <w:pPr>
              <w:tabs>
                <w:tab w:val="center" w:pos="176"/>
                <w:tab w:val="center" w:pos="536"/>
              </w:tabs>
              <w:jc w:val="center"/>
              <w:rPr>
                <w:rFonts w:ascii="Arial" w:hAnsi="Arial" w:cs="Arial"/>
                <w:sz w:val="16"/>
                <w:szCs w:val="16"/>
              </w:rPr>
            </w:pPr>
          </w:p>
        </w:tc>
        <w:tc>
          <w:tcPr>
            <w:tcW w:w="373" w:type="pct"/>
          </w:tcPr>
          <w:p w14:paraId="5B12F8DD" w14:textId="77777777" w:rsidR="001E68CF" w:rsidRPr="005A7BEF" w:rsidRDefault="001E68CF" w:rsidP="001E68CF">
            <w:pPr>
              <w:tabs>
                <w:tab w:val="center" w:pos="176"/>
                <w:tab w:val="center" w:pos="536"/>
              </w:tabs>
              <w:jc w:val="center"/>
              <w:rPr>
                <w:rFonts w:ascii="Arial" w:hAnsi="Arial" w:cs="Arial"/>
                <w:sz w:val="21"/>
              </w:rPr>
            </w:pPr>
          </w:p>
        </w:tc>
        <w:tc>
          <w:tcPr>
            <w:tcW w:w="408" w:type="pct"/>
          </w:tcPr>
          <w:p w14:paraId="01E22136" w14:textId="77777777" w:rsidR="001E68CF" w:rsidRPr="005A7BEF" w:rsidRDefault="001E68CF" w:rsidP="001E68CF">
            <w:pPr>
              <w:tabs>
                <w:tab w:val="center" w:pos="176"/>
                <w:tab w:val="center" w:pos="536"/>
              </w:tabs>
              <w:jc w:val="center"/>
              <w:rPr>
                <w:rFonts w:ascii="Arial" w:hAnsi="Arial" w:cs="Arial"/>
                <w:sz w:val="21"/>
              </w:rPr>
            </w:pPr>
          </w:p>
        </w:tc>
        <w:tc>
          <w:tcPr>
            <w:tcW w:w="373" w:type="pct"/>
          </w:tcPr>
          <w:p w14:paraId="5B20CFCF" w14:textId="77777777" w:rsidR="001E68CF" w:rsidRPr="005A7BEF" w:rsidRDefault="001E68CF" w:rsidP="001E68CF">
            <w:pPr>
              <w:tabs>
                <w:tab w:val="center" w:pos="176"/>
                <w:tab w:val="center" w:pos="536"/>
              </w:tabs>
              <w:rPr>
                <w:rFonts w:ascii="Arial" w:hAnsi="Arial" w:cs="Arial"/>
                <w:sz w:val="16"/>
                <w:szCs w:val="16"/>
              </w:rPr>
            </w:pPr>
          </w:p>
        </w:tc>
        <w:tc>
          <w:tcPr>
            <w:tcW w:w="396" w:type="pct"/>
          </w:tcPr>
          <w:p w14:paraId="14D12513" w14:textId="77777777" w:rsidR="001E68CF" w:rsidRPr="005A7BEF" w:rsidRDefault="001E68CF" w:rsidP="001E68CF">
            <w:pPr>
              <w:tabs>
                <w:tab w:val="center" w:pos="176"/>
                <w:tab w:val="center" w:pos="536"/>
              </w:tabs>
              <w:rPr>
                <w:rFonts w:ascii="Arial" w:hAnsi="Arial" w:cs="Arial"/>
                <w:sz w:val="16"/>
                <w:szCs w:val="16"/>
              </w:rPr>
            </w:pPr>
          </w:p>
        </w:tc>
        <w:tc>
          <w:tcPr>
            <w:tcW w:w="498" w:type="pct"/>
          </w:tcPr>
          <w:p w14:paraId="36881176" w14:textId="77777777" w:rsidR="001E68CF" w:rsidRPr="005A7BEF" w:rsidRDefault="001E68CF" w:rsidP="001E68CF">
            <w:pPr>
              <w:tabs>
                <w:tab w:val="center" w:pos="176"/>
                <w:tab w:val="center" w:pos="536"/>
              </w:tabs>
              <w:jc w:val="center"/>
              <w:rPr>
                <w:rFonts w:ascii="Arial" w:hAnsi="Arial" w:cs="Arial"/>
                <w:sz w:val="16"/>
                <w:szCs w:val="16"/>
              </w:rPr>
            </w:pPr>
          </w:p>
        </w:tc>
        <w:tc>
          <w:tcPr>
            <w:tcW w:w="377" w:type="pct"/>
            <w:vAlign w:val="center"/>
          </w:tcPr>
          <w:p w14:paraId="1D12A141" w14:textId="77777777" w:rsidR="001E68CF" w:rsidRPr="005A7BEF" w:rsidRDefault="001E68CF" w:rsidP="001E68CF">
            <w:pPr>
              <w:tabs>
                <w:tab w:val="center" w:pos="176"/>
                <w:tab w:val="center" w:pos="536"/>
              </w:tabs>
              <w:jc w:val="center"/>
              <w:rPr>
                <w:rFonts w:ascii="Arial" w:hAnsi="Arial" w:cs="Arial"/>
                <w:sz w:val="16"/>
                <w:szCs w:val="16"/>
              </w:rPr>
            </w:pPr>
          </w:p>
        </w:tc>
        <w:tc>
          <w:tcPr>
            <w:tcW w:w="388" w:type="pct"/>
          </w:tcPr>
          <w:p w14:paraId="6EC0F5BB" w14:textId="77777777" w:rsidR="001E68CF" w:rsidRPr="005A7BEF" w:rsidRDefault="001E68CF" w:rsidP="001E68CF">
            <w:pPr>
              <w:tabs>
                <w:tab w:val="center" w:pos="176"/>
                <w:tab w:val="center" w:pos="536"/>
              </w:tabs>
              <w:jc w:val="center"/>
              <w:rPr>
                <w:rFonts w:ascii="Arial" w:hAnsi="Arial" w:cs="Arial"/>
                <w:sz w:val="16"/>
                <w:szCs w:val="16"/>
              </w:rPr>
            </w:pPr>
          </w:p>
        </w:tc>
        <w:tc>
          <w:tcPr>
            <w:tcW w:w="423" w:type="pct"/>
          </w:tcPr>
          <w:p w14:paraId="7B9FECD5" w14:textId="77777777" w:rsidR="001E68CF" w:rsidRPr="005A7BEF" w:rsidRDefault="001E68CF" w:rsidP="001E68CF">
            <w:pPr>
              <w:tabs>
                <w:tab w:val="center" w:pos="176"/>
                <w:tab w:val="center" w:pos="536"/>
              </w:tabs>
              <w:rPr>
                <w:rFonts w:ascii="Arial" w:hAnsi="Arial" w:cs="Arial"/>
                <w:sz w:val="16"/>
                <w:szCs w:val="16"/>
              </w:rPr>
            </w:pPr>
          </w:p>
        </w:tc>
        <w:tc>
          <w:tcPr>
            <w:tcW w:w="415" w:type="pct"/>
          </w:tcPr>
          <w:p w14:paraId="414DA8C8" w14:textId="77777777" w:rsidR="001E68CF" w:rsidRPr="005A7BEF" w:rsidRDefault="001E68CF" w:rsidP="001E68CF">
            <w:pPr>
              <w:tabs>
                <w:tab w:val="center" w:pos="176"/>
                <w:tab w:val="center" w:pos="536"/>
              </w:tabs>
              <w:jc w:val="center"/>
              <w:rPr>
                <w:rFonts w:ascii="Arial" w:hAnsi="Arial" w:cs="Arial"/>
                <w:sz w:val="16"/>
                <w:szCs w:val="16"/>
              </w:rPr>
            </w:pPr>
          </w:p>
        </w:tc>
        <w:tc>
          <w:tcPr>
            <w:tcW w:w="334" w:type="pct"/>
            <w:vAlign w:val="center"/>
          </w:tcPr>
          <w:p w14:paraId="5B50CECE" w14:textId="77777777" w:rsidR="001E68CF" w:rsidRPr="005A7BEF" w:rsidRDefault="001E68CF" w:rsidP="001E68CF">
            <w:pPr>
              <w:tabs>
                <w:tab w:val="center" w:pos="176"/>
                <w:tab w:val="center" w:pos="536"/>
              </w:tabs>
              <w:jc w:val="center"/>
              <w:rPr>
                <w:rFonts w:ascii="Arial" w:hAnsi="Arial" w:cs="Arial"/>
                <w:sz w:val="16"/>
                <w:szCs w:val="16"/>
              </w:rPr>
            </w:pPr>
          </w:p>
        </w:tc>
        <w:tc>
          <w:tcPr>
            <w:tcW w:w="367" w:type="pct"/>
          </w:tcPr>
          <w:p w14:paraId="461A9FFC" w14:textId="77777777" w:rsidR="001E68CF" w:rsidRPr="005A7BEF" w:rsidRDefault="001E68CF" w:rsidP="001E68CF">
            <w:pPr>
              <w:tabs>
                <w:tab w:val="center" w:pos="176"/>
                <w:tab w:val="center" w:pos="536"/>
              </w:tabs>
              <w:jc w:val="center"/>
              <w:rPr>
                <w:rFonts w:ascii="Arial" w:hAnsi="Arial" w:cs="Arial"/>
                <w:sz w:val="16"/>
                <w:szCs w:val="16"/>
              </w:rPr>
            </w:pPr>
          </w:p>
        </w:tc>
      </w:tr>
      <w:tr w:rsidR="001E68CF" w:rsidRPr="005A7BEF" w14:paraId="7EA96110" w14:textId="77777777" w:rsidTr="001E68CF">
        <w:trPr>
          <w:trHeight w:hRule="exact" w:val="426"/>
        </w:trPr>
        <w:tc>
          <w:tcPr>
            <w:tcW w:w="240" w:type="pct"/>
            <w:vAlign w:val="center"/>
          </w:tcPr>
          <w:p w14:paraId="51A0D873" w14:textId="77777777" w:rsidR="001E68CF" w:rsidRPr="005A7BEF" w:rsidRDefault="001E68CF" w:rsidP="001E68CF">
            <w:pPr>
              <w:tabs>
                <w:tab w:val="center" w:pos="176"/>
                <w:tab w:val="center" w:pos="536"/>
              </w:tabs>
              <w:jc w:val="center"/>
              <w:rPr>
                <w:rFonts w:ascii="Arial" w:hAnsi="Arial" w:cs="Arial"/>
                <w:sz w:val="16"/>
                <w:szCs w:val="16"/>
              </w:rPr>
            </w:pPr>
          </w:p>
        </w:tc>
        <w:tc>
          <w:tcPr>
            <w:tcW w:w="408" w:type="pct"/>
            <w:vAlign w:val="center"/>
          </w:tcPr>
          <w:p w14:paraId="229C8BD2"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6AACBB2C" w14:textId="77777777" w:rsidR="001E68CF" w:rsidRPr="005A7BEF" w:rsidRDefault="001E68CF" w:rsidP="001E68CF">
            <w:pPr>
              <w:tabs>
                <w:tab w:val="center" w:pos="176"/>
                <w:tab w:val="center" w:pos="536"/>
              </w:tabs>
              <w:jc w:val="center"/>
              <w:rPr>
                <w:rFonts w:ascii="Arial" w:hAnsi="Arial" w:cs="Arial"/>
                <w:sz w:val="14"/>
                <w:szCs w:val="14"/>
              </w:rPr>
            </w:pPr>
          </w:p>
        </w:tc>
        <w:tc>
          <w:tcPr>
            <w:tcW w:w="408" w:type="pct"/>
            <w:vAlign w:val="center"/>
          </w:tcPr>
          <w:p w14:paraId="7F95768D"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23F1EAD2" w14:textId="77777777" w:rsidR="001E68CF" w:rsidRPr="005A7BEF" w:rsidRDefault="001E68CF" w:rsidP="001E68CF">
            <w:pPr>
              <w:jc w:val="center"/>
              <w:rPr>
                <w:rFonts w:ascii="Arial" w:hAnsi="Arial" w:cs="Arial"/>
              </w:rPr>
            </w:pPr>
          </w:p>
        </w:tc>
        <w:tc>
          <w:tcPr>
            <w:tcW w:w="396" w:type="pct"/>
            <w:vAlign w:val="center"/>
          </w:tcPr>
          <w:p w14:paraId="12CA4DD6" w14:textId="77777777" w:rsidR="001E68CF" w:rsidRPr="005A7BEF" w:rsidRDefault="001E68CF" w:rsidP="001E68CF">
            <w:pPr>
              <w:jc w:val="center"/>
              <w:rPr>
                <w:rFonts w:ascii="Arial" w:hAnsi="Arial" w:cs="Arial"/>
              </w:rPr>
            </w:pPr>
          </w:p>
        </w:tc>
        <w:tc>
          <w:tcPr>
            <w:tcW w:w="498" w:type="pct"/>
            <w:vAlign w:val="center"/>
          </w:tcPr>
          <w:p w14:paraId="7618D285" w14:textId="77777777" w:rsidR="001E68CF" w:rsidRPr="005A7BEF" w:rsidRDefault="001E68CF" w:rsidP="001E68CF">
            <w:pPr>
              <w:tabs>
                <w:tab w:val="center" w:pos="176"/>
                <w:tab w:val="center" w:pos="536"/>
              </w:tabs>
              <w:jc w:val="center"/>
              <w:rPr>
                <w:rFonts w:ascii="Arial" w:hAnsi="Arial" w:cs="Arial"/>
                <w:sz w:val="14"/>
                <w:szCs w:val="14"/>
              </w:rPr>
            </w:pPr>
          </w:p>
        </w:tc>
        <w:tc>
          <w:tcPr>
            <w:tcW w:w="377" w:type="pct"/>
            <w:vAlign w:val="center"/>
          </w:tcPr>
          <w:p w14:paraId="315138F8" w14:textId="77777777" w:rsidR="001E68CF" w:rsidRPr="005A7BEF" w:rsidRDefault="001E68CF" w:rsidP="001E68CF">
            <w:pPr>
              <w:tabs>
                <w:tab w:val="center" w:pos="176"/>
                <w:tab w:val="center" w:pos="536"/>
              </w:tabs>
              <w:jc w:val="center"/>
              <w:rPr>
                <w:rFonts w:ascii="Arial" w:hAnsi="Arial" w:cs="Arial"/>
                <w:sz w:val="14"/>
                <w:szCs w:val="14"/>
              </w:rPr>
            </w:pPr>
          </w:p>
        </w:tc>
        <w:tc>
          <w:tcPr>
            <w:tcW w:w="388" w:type="pct"/>
          </w:tcPr>
          <w:p w14:paraId="1403574A" w14:textId="77777777" w:rsidR="001E68CF" w:rsidRPr="005A7BEF" w:rsidRDefault="001E68CF" w:rsidP="001E68CF">
            <w:pPr>
              <w:tabs>
                <w:tab w:val="center" w:pos="176"/>
                <w:tab w:val="center" w:pos="536"/>
              </w:tabs>
              <w:jc w:val="center"/>
              <w:rPr>
                <w:rFonts w:ascii="Arial" w:hAnsi="Arial" w:cs="Arial"/>
                <w:sz w:val="16"/>
                <w:szCs w:val="16"/>
              </w:rPr>
            </w:pPr>
          </w:p>
        </w:tc>
        <w:tc>
          <w:tcPr>
            <w:tcW w:w="423" w:type="pct"/>
          </w:tcPr>
          <w:p w14:paraId="5F387983" w14:textId="77777777" w:rsidR="001E68CF" w:rsidRPr="005A7BEF" w:rsidRDefault="001E68CF" w:rsidP="001E68CF">
            <w:pPr>
              <w:tabs>
                <w:tab w:val="center" w:pos="176"/>
                <w:tab w:val="center" w:pos="536"/>
              </w:tabs>
              <w:jc w:val="center"/>
              <w:rPr>
                <w:rFonts w:ascii="Arial" w:hAnsi="Arial" w:cs="Arial"/>
                <w:sz w:val="16"/>
                <w:szCs w:val="16"/>
              </w:rPr>
            </w:pPr>
          </w:p>
        </w:tc>
        <w:tc>
          <w:tcPr>
            <w:tcW w:w="415" w:type="pct"/>
          </w:tcPr>
          <w:p w14:paraId="149A894F" w14:textId="77777777" w:rsidR="001E68CF" w:rsidRPr="005A7BEF" w:rsidRDefault="001E68CF" w:rsidP="001E68CF">
            <w:pPr>
              <w:tabs>
                <w:tab w:val="center" w:pos="176"/>
                <w:tab w:val="center" w:pos="536"/>
              </w:tabs>
              <w:jc w:val="center"/>
              <w:rPr>
                <w:rFonts w:ascii="Arial" w:hAnsi="Arial" w:cs="Arial"/>
                <w:sz w:val="16"/>
                <w:szCs w:val="16"/>
              </w:rPr>
            </w:pPr>
          </w:p>
        </w:tc>
        <w:tc>
          <w:tcPr>
            <w:tcW w:w="334" w:type="pct"/>
            <w:vAlign w:val="center"/>
          </w:tcPr>
          <w:p w14:paraId="079252B3" w14:textId="77777777" w:rsidR="001E68CF" w:rsidRPr="005A7BEF" w:rsidRDefault="001E68CF" w:rsidP="001E68CF">
            <w:pPr>
              <w:tabs>
                <w:tab w:val="center" w:pos="176"/>
                <w:tab w:val="center" w:pos="536"/>
              </w:tabs>
              <w:jc w:val="center"/>
              <w:rPr>
                <w:rFonts w:ascii="Arial" w:hAnsi="Arial" w:cs="Arial"/>
                <w:sz w:val="16"/>
                <w:szCs w:val="16"/>
              </w:rPr>
            </w:pPr>
          </w:p>
        </w:tc>
        <w:tc>
          <w:tcPr>
            <w:tcW w:w="367" w:type="pct"/>
          </w:tcPr>
          <w:p w14:paraId="137B5CF2" w14:textId="77777777" w:rsidR="001E68CF" w:rsidRPr="005A7BEF" w:rsidRDefault="001E68CF" w:rsidP="001E68CF">
            <w:pPr>
              <w:tabs>
                <w:tab w:val="center" w:pos="176"/>
                <w:tab w:val="center" w:pos="536"/>
              </w:tabs>
              <w:jc w:val="center"/>
              <w:rPr>
                <w:rFonts w:ascii="Arial" w:hAnsi="Arial" w:cs="Arial"/>
                <w:sz w:val="16"/>
                <w:szCs w:val="16"/>
              </w:rPr>
            </w:pPr>
          </w:p>
        </w:tc>
      </w:tr>
      <w:tr w:rsidR="001E68CF" w:rsidRPr="005A7BEF" w14:paraId="1DE8F10C" w14:textId="77777777" w:rsidTr="001E68CF">
        <w:trPr>
          <w:trHeight w:hRule="exact" w:val="426"/>
        </w:trPr>
        <w:tc>
          <w:tcPr>
            <w:tcW w:w="240" w:type="pct"/>
            <w:vAlign w:val="center"/>
          </w:tcPr>
          <w:p w14:paraId="42FDA902" w14:textId="77777777" w:rsidR="001E68CF" w:rsidRPr="005A7BEF" w:rsidRDefault="001E68CF" w:rsidP="001E68CF">
            <w:pPr>
              <w:tabs>
                <w:tab w:val="center" w:pos="176"/>
                <w:tab w:val="center" w:pos="536"/>
              </w:tabs>
              <w:jc w:val="center"/>
              <w:rPr>
                <w:rFonts w:ascii="Arial" w:hAnsi="Arial" w:cs="Arial"/>
                <w:sz w:val="16"/>
                <w:szCs w:val="16"/>
              </w:rPr>
            </w:pPr>
          </w:p>
        </w:tc>
        <w:tc>
          <w:tcPr>
            <w:tcW w:w="408" w:type="pct"/>
            <w:vAlign w:val="center"/>
          </w:tcPr>
          <w:p w14:paraId="184997DB"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5A537623" w14:textId="77777777" w:rsidR="001E68CF" w:rsidRPr="005A7BEF" w:rsidRDefault="001E68CF" w:rsidP="001E68CF">
            <w:pPr>
              <w:tabs>
                <w:tab w:val="center" w:pos="176"/>
                <w:tab w:val="center" w:pos="536"/>
              </w:tabs>
              <w:jc w:val="center"/>
              <w:rPr>
                <w:rFonts w:ascii="Arial" w:hAnsi="Arial" w:cs="Arial"/>
                <w:sz w:val="14"/>
                <w:szCs w:val="14"/>
              </w:rPr>
            </w:pPr>
          </w:p>
        </w:tc>
        <w:tc>
          <w:tcPr>
            <w:tcW w:w="408" w:type="pct"/>
            <w:vAlign w:val="center"/>
          </w:tcPr>
          <w:p w14:paraId="4EE804CA"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360C9EB0" w14:textId="77777777" w:rsidR="001E68CF" w:rsidRPr="005A7BEF" w:rsidRDefault="001E68CF" w:rsidP="001E68CF">
            <w:pPr>
              <w:jc w:val="center"/>
              <w:rPr>
                <w:rFonts w:ascii="Arial" w:hAnsi="Arial" w:cs="Arial"/>
              </w:rPr>
            </w:pPr>
          </w:p>
        </w:tc>
        <w:tc>
          <w:tcPr>
            <w:tcW w:w="396" w:type="pct"/>
            <w:vAlign w:val="center"/>
          </w:tcPr>
          <w:p w14:paraId="1D308F98" w14:textId="77777777" w:rsidR="001E68CF" w:rsidRPr="005A7BEF" w:rsidRDefault="001E68CF" w:rsidP="001E68CF">
            <w:pPr>
              <w:jc w:val="center"/>
              <w:rPr>
                <w:rFonts w:ascii="Arial" w:hAnsi="Arial" w:cs="Arial"/>
              </w:rPr>
            </w:pPr>
          </w:p>
        </w:tc>
        <w:tc>
          <w:tcPr>
            <w:tcW w:w="498" w:type="pct"/>
            <w:vAlign w:val="center"/>
          </w:tcPr>
          <w:p w14:paraId="6B0182E6" w14:textId="77777777" w:rsidR="001E68CF" w:rsidRPr="005A7BEF" w:rsidRDefault="001E68CF" w:rsidP="001E68CF">
            <w:pPr>
              <w:jc w:val="center"/>
              <w:rPr>
                <w:rFonts w:ascii="Arial" w:hAnsi="Arial" w:cs="Arial"/>
              </w:rPr>
            </w:pPr>
          </w:p>
        </w:tc>
        <w:tc>
          <w:tcPr>
            <w:tcW w:w="377" w:type="pct"/>
            <w:vAlign w:val="center"/>
          </w:tcPr>
          <w:p w14:paraId="340792BD" w14:textId="77777777" w:rsidR="001E68CF" w:rsidRPr="005A7BEF" w:rsidRDefault="001E68CF" w:rsidP="001E68CF">
            <w:pPr>
              <w:jc w:val="center"/>
              <w:rPr>
                <w:rFonts w:ascii="Arial" w:hAnsi="Arial" w:cs="Arial"/>
              </w:rPr>
            </w:pPr>
          </w:p>
        </w:tc>
        <w:tc>
          <w:tcPr>
            <w:tcW w:w="388" w:type="pct"/>
          </w:tcPr>
          <w:p w14:paraId="219526C4" w14:textId="77777777" w:rsidR="001E68CF" w:rsidRPr="005A7BEF" w:rsidRDefault="001E68CF" w:rsidP="001E68CF">
            <w:pPr>
              <w:tabs>
                <w:tab w:val="center" w:pos="176"/>
                <w:tab w:val="center" w:pos="536"/>
              </w:tabs>
              <w:jc w:val="center"/>
              <w:rPr>
                <w:rFonts w:ascii="Arial" w:hAnsi="Arial" w:cs="Arial"/>
                <w:sz w:val="16"/>
                <w:szCs w:val="16"/>
              </w:rPr>
            </w:pPr>
          </w:p>
        </w:tc>
        <w:tc>
          <w:tcPr>
            <w:tcW w:w="423" w:type="pct"/>
          </w:tcPr>
          <w:p w14:paraId="71FCF954" w14:textId="77777777" w:rsidR="001E68CF" w:rsidRPr="005A7BEF" w:rsidRDefault="001E68CF" w:rsidP="001E68CF">
            <w:pPr>
              <w:tabs>
                <w:tab w:val="center" w:pos="176"/>
                <w:tab w:val="center" w:pos="536"/>
              </w:tabs>
              <w:jc w:val="center"/>
              <w:rPr>
                <w:rFonts w:ascii="Arial" w:hAnsi="Arial" w:cs="Arial"/>
                <w:sz w:val="16"/>
                <w:szCs w:val="16"/>
              </w:rPr>
            </w:pPr>
          </w:p>
        </w:tc>
        <w:tc>
          <w:tcPr>
            <w:tcW w:w="415" w:type="pct"/>
          </w:tcPr>
          <w:p w14:paraId="10F5FA56" w14:textId="77777777" w:rsidR="001E68CF" w:rsidRPr="005A7BEF" w:rsidRDefault="001E68CF" w:rsidP="001E68CF">
            <w:pPr>
              <w:tabs>
                <w:tab w:val="center" w:pos="176"/>
                <w:tab w:val="center" w:pos="536"/>
              </w:tabs>
              <w:jc w:val="center"/>
              <w:rPr>
                <w:rFonts w:ascii="Arial" w:hAnsi="Arial" w:cs="Arial"/>
                <w:sz w:val="16"/>
                <w:szCs w:val="16"/>
              </w:rPr>
            </w:pPr>
          </w:p>
        </w:tc>
        <w:tc>
          <w:tcPr>
            <w:tcW w:w="334" w:type="pct"/>
            <w:vAlign w:val="center"/>
          </w:tcPr>
          <w:p w14:paraId="47918198" w14:textId="77777777" w:rsidR="001E68CF" w:rsidRPr="005A7BEF" w:rsidRDefault="001E68CF" w:rsidP="001E68CF">
            <w:pPr>
              <w:tabs>
                <w:tab w:val="center" w:pos="176"/>
                <w:tab w:val="center" w:pos="536"/>
              </w:tabs>
              <w:jc w:val="center"/>
              <w:rPr>
                <w:rFonts w:ascii="Arial" w:hAnsi="Arial" w:cs="Arial"/>
                <w:sz w:val="16"/>
                <w:szCs w:val="16"/>
              </w:rPr>
            </w:pPr>
          </w:p>
        </w:tc>
        <w:tc>
          <w:tcPr>
            <w:tcW w:w="367" w:type="pct"/>
          </w:tcPr>
          <w:p w14:paraId="34258195" w14:textId="77777777" w:rsidR="001E68CF" w:rsidRPr="005A7BEF" w:rsidRDefault="001E68CF" w:rsidP="001E68CF">
            <w:pPr>
              <w:tabs>
                <w:tab w:val="center" w:pos="176"/>
                <w:tab w:val="center" w:pos="536"/>
              </w:tabs>
              <w:jc w:val="center"/>
              <w:rPr>
                <w:rFonts w:ascii="Arial" w:hAnsi="Arial" w:cs="Arial"/>
                <w:sz w:val="16"/>
                <w:szCs w:val="16"/>
              </w:rPr>
            </w:pPr>
          </w:p>
        </w:tc>
      </w:tr>
      <w:tr w:rsidR="001E68CF" w:rsidRPr="005A7BEF" w14:paraId="613198B7" w14:textId="77777777" w:rsidTr="001E68CF">
        <w:trPr>
          <w:trHeight w:hRule="exact" w:val="360"/>
        </w:trPr>
        <w:tc>
          <w:tcPr>
            <w:tcW w:w="240" w:type="pct"/>
            <w:vAlign w:val="center"/>
          </w:tcPr>
          <w:p w14:paraId="0C740A84" w14:textId="77777777" w:rsidR="001E68CF" w:rsidRPr="005A7BEF" w:rsidRDefault="001E68CF" w:rsidP="001E68CF">
            <w:pPr>
              <w:tabs>
                <w:tab w:val="center" w:pos="176"/>
                <w:tab w:val="center" w:pos="536"/>
              </w:tabs>
              <w:jc w:val="center"/>
              <w:rPr>
                <w:rFonts w:ascii="Arial" w:hAnsi="Arial" w:cs="Arial"/>
                <w:sz w:val="16"/>
                <w:szCs w:val="16"/>
              </w:rPr>
            </w:pPr>
          </w:p>
        </w:tc>
        <w:tc>
          <w:tcPr>
            <w:tcW w:w="408" w:type="pct"/>
            <w:vAlign w:val="center"/>
          </w:tcPr>
          <w:p w14:paraId="5AC4236C"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318FCC4A" w14:textId="77777777" w:rsidR="001E68CF" w:rsidRPr="005A7BEF" w:rsidRDefault="001E68CF" w:rsidP="001E68CF">
            <w:pPr>
              <w:tabs>
                <w:tab w:val="center" w:pos="176"/>
                <w:tab w:val="center" w:pos="536"/>
              </w:tabs>
              <w:jc w:val="center"/>
              <w:rPr>
                <w:rFonts w:ascii="Arial" w:hAnsi="Arial" w:cs="Arial"/>
                <w:sz w:val="14"/>
                <w:szCs w:val="14"/>
              </w:rPr>
            </w:pPr>
          </w:p>
        </w:tc>
        <w:tc>
          <w:tcPr>
            <w:tcW w:w="408" w:type="pct"/>
            <w:vAlign w:val="center"/>
          </w:tcPr>
          <w:p w14:paraId="749CF57E"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4482CEF8" w14:textId="77777777" w:rsidR="001E68CF" w:rsidRPr="005A7BEF" w:rsidRDefault="001E68CF" w:rsidP="001E68CF">
            <w:pPr>
              <w:jc w:val="center"/>
              <w:rPr>
                <w:rFonts w:ascii="Arial" w:hAnsi="Arial" w:cs="Arial"/>
              </w:rPr>
            </w:pPr>
          </w:p>
        </w:tc>
        <w:tc>
          <w:tcPr>
            <w:tcW w:w="396" w:type="pct"/>
            <w:vAlign w:val="center"/>
          </w:tcPr>
          <w:p w14:paraId="694AE505" w14:textId="77777777" w:rsidR="001E68CF" w:rsidRPr="005A7BEF" w:rsidRDefault="001E68CF" w:rsidP="001E68CF">
            <w:pPr>
              <w:jc w:val="center"/>
              <w:rPr>
                <w:rFonts w:ascii="Arial" w:hAnsi="Arial" w:cs="Arial"/>
              </w:rPr>
            </w:pPr>
          </w:p>
        </w:tc>
        <w:tc>
          <w:tcPr>
            <w:tcW w:w="498" w:type="pct"/>
            <w:vAlign w:val="center"/>
          </w:tcPr>
          <w:p w14:paraId="7940E45A" w14:textId="77777777" w:rsidR="001E68CF" w:rsidRPr="005A7BEF" w:rsidRDefault="001E68CF" w:rsidP="001E68CF">
            <w:pPr>
              <w:tabs>
                <w:tab w:val="center" w:pos="176"/>
                <w:tab w:val="center" w:pos="536"/>
              </w:tabs>
              <w:jc w:val="center"/>
              <w:rPr>
                <w:rFonts w:ascii="Arial" w:hAnsi="Arial" w:cs="Arial"/>
                <w:sz w:val="14"/>
                <w:szCs w:val="14"/>
              </w:rPr>
            </w:pPr>
          </w:p>
        </w:tc>
        <w:tc>
          <w:tcPr>
            <w:tcW w:w="377" w:type="pct"/>
            <w:vAlign w:val="center"/>
          </w:tcPr>
          <w:p w14:paraId="49855458" w14:textId="77777777" w:rsidR="001E68CF" w:rsidRPr="005A7BEF" w:rsidRDefault="001E68CF" w:rsidP="001E68CF">
            <w:pPr>
              <w:tabs>
                <w:tab w:val="center" w:pos="176"/>
                <w:tab w:val="center" w:pos="536"/>
              </w:tabs>
              <w:jc w:val="center"/>
              <w:rPr>
                <w:rFonts w:ascii="Arial" w:hAnsi="Arial" w:cs="Arial"/>
                <w:sz w:val="14"/>
                <w:szCs w:val="14"/>
              </w:rPr>
            </w:pPr>
          </w:p>
        </w:tc>
        <w:tc>
          <w:tcPr>
            <w:tcW w:w="388" w:type="pct"/>
          </w:tcPr>
          <w:p w14:paraId="1B01935B" w14:textId="77777777" w:rsidR="001E68CF" w:rsidRPr="005A7BEF" w:rsidRDefault="001E68CF" w:rsidP="001E68CF">
            <w:pPr>
              <w:tabs>
                <w:tab w:val="center" w:pos="176"/>
                <w:tab w:val="center" w:pos="536"/>
              </w:tabs>
              <w:jc w:val="center"/>
              <w:rPr>
                <w:rFonts w:ascii="Arial" w:hAnsi="Arial" w:cs="Arial"/>
                <w:sz w:val="16"/>
                <w:szCs w:val="16"/>
              </w:rPr>
            </w:pPr>
          </w:p>
        </w:tc>
        <w:tc>
          <w:tcPr>
            <w:tcW w:w="423" w:type="pct"/>
          </w:tcPr>
          <w:p w14:paraId="267EC64E" w14:textId="77777777" w:rsidR="001E68CF" w:rsidRPr="005A7BEF" w:rsidRDefault="001E68CF" w:rsidP="001E68CF">
            <w:pPr>
              <w:tabs>
                <w:tab w:val="center" w:pos="176"/>
                <w:tab w:val="center" w:pos="536"/>
              </w:tabs>
              <w:jc w:val="center"/>
              <w:rPr>
                <w:rFonts w:ascii="Arial" w:hAnsi="Arial" w:cs="Arial"/>
                <w:sz w:val="16"/>
                <w:szCs w:val="16"/>
              </w:rPr>
            </w:pPr>
          </w:p>
        </w:tc>
        <w:tc>
          <w:tcPr>
            <w:tcW w:w="415" w:type="pct"/>
          </w:tcPr>
          <w:p w14:paraId="688A534F" w14:textId="77777777" w:rsidR="001E68CF" w:rsidRPr="005A7BEF" w:rsidRDefault="001E68CF" w:rsidP="001E68CF">
            <w:pPr>
              <w:tabs>
                <w:tab w:val="center" w:pos="176"/>
                <w:tab w:val="center" w:pos="536"/>
              </w:tabs>
              <w:jc w:val="center"/>
              <w:rPr>
                <w:rFonts w:ascii="Arial" w:hAnsi="Arial" w:cs="Arial"/>
                <w:sz w:val="16"/>
                <w:szCs w:val="16"/>
              </w:rPr>
            </w:pPr>
          </w:p>
        </w:tc>
        <w:tc>
          <w:tcPr>
            <w:tcW w:w="334" w:type="pct"/>
            <w:vAlign w:val="center"/>
          </w:tcPr>
          <w:p w14:paraId="1DAAE7A6" w14:textId="77777777" w:rsidR="001E68CF" w:rsidRPr="005A7BEF" w:rsidRDefault="001E68CF" w:rsidP="001E68CF">
            <w:pPr>
              <w:tabs>
                <w:tab w:val="center" w:pos="176"/>
                <w:tab w:val="center" w:pos="536"/>
              </w:tabs>
              <w:jc w:val="center"/>
              <w:rPr>
                <w:rFonts w:ascii="Arial" w:hAnsi="Arial" w:cs="Arial"/>
                <w:sz w:val="16"/>
                <w:szCs w:val="16"/>
              </w:rPr>
            </w:pPr>
          </w:p>
        </w:tc>
        <w:tc>
          <w:tcPr>
            <w:tcW w:w="367" w:type="pct"/>
          </w:tcPr>
          <w:p w14:paraId="40859F00" w14:textId="77777777" w:rsidR="001E68CF" w:rsidRPr="005A7BEF" w:rsidRDefault="001E68CF" w:rsidP="001E68CF">
            <w:pPr>
              <w:tabs>
                <w:tab w:val="center" w:pos="176"/>
                <w:tab w:val="center" w:pos="536"/>
              </w:tabs>
              <w:jc w:val="center"/>
              <w:rPr>
                <w:rFonts w:ascii="Arial" w:hAnsi="Arial" w:cs="Arial"/>
                <w:sz w:val="16"/>
                <w:szCs w:val="16"/>
              </w:rPr>
            </w:pPr>
          </w:p>
        </w:tc>
      </w:tr>
      <w:tr w:rsidR="001E68CF" w:rsidRPr="005A7BEF" w14:paraId="553E3F16" w14:textId="77777777" w:rsidTr="001E68CF">
        <w:trPr>
          <w:trHeight w:hRule="exact" w:val="360"/>
        </w:trPr>
        <w:tc>
          <w:tcPr>
            <w:tcW w:w="240" w:type="pct"/>
            <w:vAlign w:val="center"/>
          </w:tcPr>
          <w:p w14:paraId="46BC9CE4" w14:textId="77777777" w:rsidR="001E68CF" w:rsidRPr="005A7BEF" w:rsidRDefault="001E68CF" w:rsidP="001E68CF">
            <w:pPr>
              <w:tabs>
                <w:tab w:val="center" w:pos="176"/>
                <w:tab w:val="center" w:pos="536"/>
              </w:tabs>
              <w:jc w:val="center"/>
              <w:rPr>
                <w:rFonts w:ascii="Arial" w:hAnsi="Arial" w:cs="Arial"/>
                <w:sz w:val="16"/>
                <w:szCs w:val="16"/>
              </w:rPr>
            </w:pPr>
          </w:p>
        </w:tc>
        <w:tc>
          <w:tcPr>
            <w:tcW w:w="408" w:type="pct"/>
            <w:vAlign w:val="center"/>
          </w:tcPr>
          <w:p w14:paraId="4CDBACB2"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227D08A6" w14:textId="77777777" w:rsidR="001E68CF" w:rsidRPr="005A7BEF" w:rsidRDefault="001E68CF" w:rsidP="001E68CF">
            <w:pPr>
              <w:tabs>
                <w:tab w:val="center" w:pos="176"/>
                <w:tab w:val="center" w:pos="536"/>
              </w:tabs>
              <w:jc w:val="center"/>
              <w:rPr>
                <w:rFonts w:ascii="Arial" w:hAnsi="Arial" w:cs="Arial"/>
                <w:sz w:val="14"/>
                <w:szCs w:val="14"/>
              </w:rPr>
            </w:pPr>
          </w:p>
        </w:tc>
        <w:tc>
          <w:tcPr>
            <w:tcW w:w="408" w:type="pct"/>
            <w:vAlign w:val="center"/>
          </w:tcPr>
          <w:p w14:paraId="31C195EE"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6AA1AC31" w14:textId="77777777" w:rsidR="001E68CF" w:rsidRPr="005A7BEF" w:rsidRDefault="001E68CF" w:rsidP="001E68CF">
            <w:pPr>
              <w:jc w:val="center"/>
              <w:rPr>
                <w:rFonts w:ascii="Arial" w:hAnsi="Arial" w:cs="Arial"/>
              </w:rPr>
            </w:pPr>
          </w:p>
        </w:tc>
        <w:tc>
          <w:tcPr>
            <w:tcW w:w="396" w:type="pct"/>
            <w:vAlign w:val="center"/>
          </w:tcPr>
          <w:p w14:paraId="5757C0BF" w14:textId="77777777" w:rsidR="001E68CF" w:rsidRPr="005A7BEF" w:rsidRDefault="001E68CF" w:rsidP="001E68CF">
            <w:pPr>
              <w:jc w:val="center"/>
              <w:rPr>
                <w:rFonts w:ascii="Arial" w:hAnsi="Arial" w:cs="Arial"/>
              </w:rPr>
            </w:pPr>
          </w:p>
        </w:tc>
        <w:tc>
          <w:tcPr>
            <w:tcW w:w="498" w:type="pct"/>
            <w:vAlign w:val="center"/>
          </w:tcPr>
          <w:p w14:paraId="5C8A3D45" w14:textId="77777777" w:rsidR="001E68CF" w:rsidRPr="005A7BEF" w:rsidRDefault="001E68CF" w:rsidP="001E68CF">
            <w:pPr>
              <w:jc w:val="center"/>
              <w:rPr>
                <w:rFonts w:ascii="Arial" w:hAnsi="Arial" w:cs="Arial"/>
              </w:rPr>
            </w:pPr>
          </w:p>
        </w:tc>
        <w:tc>
          <w:tcPr>
            <w:tcW w:w="377" w:type="pct"/>
            <w:vAlign w:val="center"/>
          </w:tcPr>
          <w:p w14:paraId="3E5D70C2" w14:textId="77777777" w:rsidR="001E68CF" w:rsidRPr="005A7BEF" w:rsidRDefault="001E68CF" w:rsidP="001E68CF">
            <w:pPr>
              <w:jc w:val="center"/>
              <w:rPr>
                <w:rFonts w:ascii="Arial" w:hAnsi="Arial" w:cs="Arial"/>
              </w:rPr>
            </w:pPr>
          </w:p>
        </w:tc>
        <w:tc>
          <w:tcPr>
            <w:tcW w:w="388" w:type="pct"/>
          </w:tcPr>
          <w:p w14:paraId="21BBA383" w14:textId="77777777" w:rsidR="001E68CF" w:rsidRPr="005A7BEF" w:rsidRDefault="001E68CF" w:rsidP="001E68CF">
            <w:pPr>
              <w:tabs>
                <w:tab w:val="center" w:pos="176"/>
                <w:tab w:val="center" w:pos="536"/>
              </w:tabs>
              <w:jc w:val="center"/>
              <w:rPr>
                <w:rFonts w:ascii="Arial" w:hAnsi="Arial" w:cs="Arial"/>
                <w:sz w:val="16"/>
                <w:szCs w:val="16"/>
              </w:rPr>
            </w:pPr>
          </w:p>
        </w:tc>
        <w:tc>
          <w:tcPr>
            <w:tcW w:w="423" w:type="pct"/>
          </w:tcPr>
          <w:p w14:paraId="367C94AF" w14:textId="77777777" w:rsidR="001E68CF" w:rsidRPr="005A7BEF" w:rsidRDefault="001E68CF" w:rsidP="001E68CF">
            <w:pPr>
              <w:tabs>
                <w:tab w:val="center" w:pos="176"/>
                <w:tab w:val="center" w:pos="536"/>
              </w:tabs>
              <w:jc w:val="center"/>
              <w:rPr>
                <w:rFonts w:ascii="Arial" w:hAnsi="Arial" w:cs="Arial"/>
                <w:sz w:val="16"/>
                <w:szCs w:val="16"/>
              </w:rPr>
            </w:pPr>
          </w:p>
        </w:tc>
        <w:tc>
          <w:tcPr>
            <w:tcW w:w="415" w:type="pct"/>
          </w:tcPr>
          <w:p w14:paraId="6460CAF9" w14:textId="77777777" w:rsidR="001E68CF" w:rsidRPr="005A7BEF" w:rsidRDefault="001E68CF" w:rsidP="001E68CF">
            <w:pPr>
              <w:tabs>
                <w:tab w:val="center" w:pos="176"/>
                <w:tab w:val="center" w:pos="536"/>
              </w:tabs>
              <w:jc w:val="center"/>
              <w:rPr>
                <w:rFonts w:ascii="Arial" w:hAnsi="Arial" w:cs="Arial"/>
                <w:sz w:val="16"/>
                <w:szCs w:val="16"/>
              </w:rPr>
            </w:pPr>
          </w:p>
        </w:tc>
        <w:tc>
          <w:tcPr>
            <w:tcW w:w="334" w:type="pct"/>
            <w:vAlign w:val="center"/>
          </w:tcPr>
          <w:p w14:paraId="7057A4A5" w14:textId="77777777" w:rsidR="001E68CF" w:rsidRPr="005A7BEF" w:rsidRDefault="001E68CF" w:rsidP="001E68CF">
            <w:pPr>
              <w:tabs>
                <w:tab w:val="center" w:pos="176"/>
                <w:tab w:val="center" w:pos="536"/>
              </w:tabs>
              <w:jc w:val="center"/>
              <w:rPr>
                <w:rFonts w:ascii="Arial" w:hAnsi="Arial" w:cs="Arial"/>
                <w:sz w:val="16"/>
                <w:szCs w:val="16"/>
              </w:rPr>
            </w:pPr>
          </w:p>
        </w:tc>
        <w:tc>
          <w:tcPr>
            <w:tcW w:w="367" w:type="pct"/>
          </w:tcPr>
          <w:p w14:paraId="6D54473F" w14:textId="77777777" w:rsidR="001E68CF" w:rsidRPr="005A7BEF" w:rsidRDefault="001E68CF" w:rsidP="001E68CF">
            <w:pPr>
              <w:tabs>
                <w:tab w:val="center" w:pos="176"/>
                <w:tab w:val="center" w:pos="536"/>
              </w:tabs>
              <w:jc w:val="center"/>
              <w:rPr>
                <w:rFonts w:ascii="Arial" w:hAnsi="Arial" w:cs="Arial"/>
                <w:sz w:val="16"/>
                <w:szCs w:val="16"/>
              </w:rPr>
            </w:pPr>
          </w:p>
        </w:tc>
      </w:tr>
      <w:tr w:rsidR="001E68CF" w:rsidRPr="005A7BEF" w14:paraId="79BBDDF7" w14:textId="77777777" w:rsidTr="001E68CF">
        <w:trPr>
          <w:trHeight w:hRule="exact" w:val="426"/>
        </w:trPr>
        <w:tc>
          <w:tcPr>
            <w:tcW w:w="240" w:type="pct"/>
            <w:vAlign w:val="center"/>
          </w:tcPr>
          <w:p w14:paraId="50070AEE" w14:textId="77777777" w:rsidR="001E68CF" w:rsidRPr="005A7BEF" w:rsidRDefault="001E68CF" w:rsidP="001E68CF">
            <w:pPr>
              <w:tabs>
                <w:tab w:val="center" w:pos="176"/>
                <w:tab w:val="center" w:pos="536"/>
              </w:tabs>
              <w:jc w:val="center"/>
              <w:rPr>
                <w:rFonts w:ascii="Arial" w:hAnsi="Arial" w:cs="Arial"/>
                <w:sz w:val="16"/>
                <w:szCs w:val="16"/>
              </w:rPr>
            </w:pPr>
          </w:p>
        </w:tc>
        <w:tc>
          <w:tcPr>
            <w:tcW w:w="408" w:type="pct"/>
            <w:vAlign w:val="center"/>
          </w:tcPr>
          <w:p w14:paraId="393B216E"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2C7E520D" w14:textId="77777777" w:rsidR="001E68CF" w:rsidRPr="005A7BEF" w:rsidRDefault="001E68CF" w:rsidP="001E68CF">
            <w:pPr>
              <w:tabs>
                <w:tab w:val="center" w:pos="176"/>
                <w:tab w:val="center" w:pos="536"/>
              </w:tabs>
              <w:jc w:val="center"/>
              <w:rPr>
                <w:rFonts w:ascii="Arial" w:hAnsi="Arial" w:cs="Arial"/>
                <w:sz w:val="14"/>
                <w:szCs w:val="14"/>
              </w:rPr>
            </w:pPr>
          </w:p>
        </w:tc>
        <w:tc>
          <w:tcPr>
            <w:tcW w:w="408" w:type="pct"/>
            <w:vAlign w:val="center"/>
          </w:tcPr>
          <w:p w14:paraId="051E9571"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0157C5EE" w14:textId="77777777" w:rsidR="001E68CF" w:rsidRPr="005A7BEF" w:rsidRDefault="001E68CF" w:rsidP="001E68CF">
            <w:pPr>
              <w:jc w:val="center"/>
              <w:rPr>
                <w:rFonts w:ascii="Arial" w:hAnsi="Arial" w:cs="Arial"/>
              </w:rPr>
            </w:pPr>
          </w:p>
        </w:tc>
        <w:tc>
          <w:tcPr>
            <w:tcW w:w="396" w:type="pct"/>
            <w:vAlign w:val="center"/>
          </w:tcPr>
          <w:p w14:paraId="1F50DF94" w14:textId="77777777" w:rsidR="001E68CF" w:rsidRPr="005A7BEF" w:rsidRDefault="001E68CF" w:rsidP="001E68CF">
            <w:pPr>
              <w:jc w:val="center"/>
              <w:rPr>
                <w:rFonts w:ascii="Arial" w:hAnsi="Arial" w:cs="Arial"/>
              </w:rPr>
            </w:pPr>
          </w:p>
        </w:tc>
        <w:tc>
          <w:tcPr>
            <w:tcW w:w="498" w:type="pct"/>
            <w:vAlign w:val="center"/>
          </w:tcPr>
          <w:p w14:paraId="7C9DF95E" w14:textId="77777777" w:rsidR="001E68CF" w:rsidRPr="005A7BEF" w:rsidRDefault="001E68CF" w:rsidP="001E68CF">
            <w:pPr>
              <w:tabs>
                <w:tab w:val="center" w:pos="176"/>
                <w:tab w:val="center" w:pos="536"/>
              </w:tabs>
              <w:jc w:val="center"/>
              <w:rPr>
                <w:rFonts w:ascii="Arial" w:hAnsi="Arial" w:cs="Arial"/>
                <w:sz w:val="14"/>
                <w:szCs w:val="14"/>
              </w:rPr>
            </w:pPr>
          </w:p>
        </w:tc>
        <w:tc>
          <w:tcPr>
            <w:tcW w:w="377" w:type="pct"/>
            <w:vAlign w:val="center"/>
          </w:tcPr>
          <w:p w14:paraId="5374973A" w14:textId="77777777" w:rsidR="001E68CF" w:rsidRPr="005A7BEF" w:rsidRDefault="001E68CF" w:rsidP="001E68CF">
            <w:pPr>
              <w:tabs>
                <w:tab w:val="center" w:pos="176"/>
                <w:tab w:val="center" w:pos="536"/>
              </w:tabs>
              <w:jc w:val="center"/>
              <w:rPr>
                <w:rFonts w:ascii="Arial" w:hAnsi="Arial" w:cs="Arial"/>
                <w:sz w:val="14"/>
                <w:szCs w:val="14"/>
              </w:rPr>
            </w:pPr>
          </w:p>
        </w:tc>
        <w:tc>
          <w:tcPr>
            <w:tcW w:w="388" w:type="pct"/>
          </w:tcPr>
          <w:p w14:paraId="3ADA68E8" w14:textId="77777777" w:rsidR="001E68CF" w:rsidRPr="005A7BEF" w:rsidRDefault="001E68CF" w:rsidP="001E68CF">
            <w:pPr>
              <w:tabs>
                <w:tab w:val="center" w:pos="176"/>
                <w:tab w:val="center" w:pos="536"/>
              </w:tabs>
              <w:jc w:val="center"/>
              <w:rPr>
                <w:rFonts w:ascii="Arial" w:hAnsi="Arial" w:cs="Arial"/>
                <w:sz w:val="16"/>
                <w:szCs w:val="16"/>
              </w:rPr>
            </w:pPr>
          </w:p>
        </w:tc>
        <w:tc>
          <w:tcPr>
            <w:tcW w:w="423" w:type="pct"/>
          </w:tcPr>
          <w:p w14:paraId="67F76824" w14:textId="77777777" w:rsidR="001E68CF" w:rsidRPr="005A7BEF" w:rsidRDefault="001E68CF" w:rsidP="001E68CF">
            <w:pPr>
              <w:tabs>
                <w:tab w:val="center" w:pos="176"/>
                <w:tab w:val="center" w:pos="536"/>
              </w:tabs>
              <w:jc w:val="center"/>
              <w:rPr>
                <w:rFonts w:ascii="Arial" w:hAnsi="Arial" w:cs="Arial"/>
                <w:sz w:val="16"/>
                <w:szCs w:val="16"/>
              </w:rPr>
            </w:pPr>
          </w:p>
        </w:tc>
        <w:tc>
          <w:tcPr>
            <w:tcW w:w="415" w:type="pct"/>
          </w:tcPr>
          <w:p w14:paraId="19632172" w14:textId="77777777" w:rsidR="001E68CF" w:rsidRPr="005A7BEF" w:rsidRDefault="001E68CF" w:rsidP="001E68CF">
            <w:pPr>
              <w:tabs>
                <w:tab w:val="center" w:pos="176"/>
                <w:tab w:val="center" w:pos="536"/>
              </w:tabs>
              <w:jc w:val="center"/>
              <w:rPr>
                <w:rFonts w:ascii="Arial" w:hAnsi="Arial" w:cs="Arial"/>
                <w:sz w:val="16"/>
                <w:szCs w:val="16"/>
              </w:rPr>
            </w:pPr>
          </w:p>
        </w:tc>
        <w:tc>
          <w:tcPr>
            <w:tcW w:w="334" w:type="pct"/>
            <w:vAlign w:val="center"/>
          </w:tcPr>
          <w:p w14:paraId="0B06C944" w14:textId="77777777" w:rsidR="001E68CF" w:rsidRPr="005A7BEF" w:rsidRDefault="001E68CF" w:rsidP="001E68CF">
            <w:pPr>
              <w:tabs>
                <w:tab w:val="center" w:pos="176"/>
                <w:tab w:val="center" w:pos="536"/>
              </w:tabs>
              <w:jc w:val="center"/>
              <w:rPr>
                <w:rFonts w:ascii="Arial" w:hAnsi="Arial" w:cs="Arial"/>
                <w:sz w:val="16"/>
                <w:szCs w:val="16"/>
              </w:rPr>
            </w:pPr>
          </w:p>
        </w:tc>
        <w:tc>
          <w:tcPr>
            <w:tcW w:w="367" w:type="pct"/>
          </w:tcPr>
          <w:p w14:paraId="1E63E7AF" w14:textId="77777777" w:rsidR="001E68CF" w:rsidRPr="005A7BEF" w:rsidRDefault="001E68CF" w:rsidP="001E68CF">
            <w:pPr>
              <w:tabs>
                <w:tab w:val="center" w:pos="176"/>
                <w:tab w:val="center" w:pos="536"/>
              </w:tabs>
              <w:jc w:val="center"/>
              <w:rPr>
                <w:rFonts w:ascii="Arial" w:hAnsi="Arial" w:cs="Arial"/>
                <w:sz w:val="16"/>
                <w:szCs w:val="16"/>
              </w:rPr>
            </w:pPr>
          </w:p>
        </w:tc>
      </w:tr>
      <w:tr w:rsidR="001E68CF" w:rsidRPr="005A7BEF" w14:paraId="4DF42249" w14:textId="77777777" w:rsidTr="001E68CF">
        <w:trPr>
          <w:trHeight w:hRule="exact" w:val="426"/>
        </w:trPr>
        <w:tc>
          <w:tcPr>
            <w:tcW w:w="240" w:type="pct"/>
            <w:vAlign w:val="center"/>
          </w:tcPr>
          <w:p w14:paraId="373F522E" w14:textId="77777777" w:rsidR="001E68CF" w:rsidRPr="005A7BEF" w:rsidRDefault="001E68CF" w:rsidP="001E68CF">
            <w:pPr>
              <w:tabs>
                <w:tab w:val="center" w:pos="176"/>
                <w:tab w:val="center" w:pos="536"/>
              </w:tabs>
              <w:jc w:val="center"/>
              <w:rPr>
                <w:rFonts w:ascii="Arial" w:hAnsi="Arial" w:cs="Arial"/>
                <w:sz w:val="16"/>
                <w:szCs w:val="16"/>
              </w:rPr>
            </w:pPr>
          </w:p>
        </w:tc>
        <w:tc>
          <w:tcPr>
            <w:tcW w:w="408" w:type="pct"/>
            <w:vAlign w:val="center"/>
          </w:tcPr>
          <w:p w14:paraId="13407585"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2AE93BBF" w14:textId="77777777" w:rsidR="001E68CF" w:rsidRPr="005A7BEF" w:rsidRDefault="001E68CF" w:rsidP="001E68CF">
            <w:pPr>
              <w:tabs>
                <w:tab w:val="center" w:pos="176"/>
                <w:tab w:val="center" w:pos="536"/>
              </w:tabs>
              <w:jc w:val="center"/>
              <w:rPr>
                <w:rFonts w:ascii="Arial" w:hAnsi="Arial" w:cs="Arial"/>
                <w:sz w:val="14"/>
                <w:szCs w:val="14"/>
              </w:rPr>
            </w:pPr>
          </w:p>
        </w:tc>
        <w:tc>
          <w:tcPr>
            <w:tcW w:w="408" w:type="pct"/>
            <w:vAlign w:val="center"/>
          </w:tcPr>
          <w:p w14:paraId="50A5CC5A"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039D7ADB" w14:textId="77777777" w:rsidR="001E68CF" w:rsidRPr="005A7BEF" w:rsidRDefault="001E68CF" w:rsidP="001E68CF">
            <w:pPr>
              <w:jc w:val="center"/>
              <w:rPr>
                <w:rFonts w:ascii="Arial" w:hAnsi="Arial" w:cs="Arial"/>
              </w:rPr>
            </w:pPr>
          </w:p>
        </w:tc>
        <w:tc>
          <w:tcPr>
            <w:tcW w:w="396" w:type="pct"/>
            <w:vAlign w:val="center"/>
          </w:tcPr>
          <w:p w14:paraId="4B7ED516" w14:textId="77777777" w:rsidR="001E68CF" w:rsidRPr="005A7BEF" w:rsidRDefault="001E68CF" w:rsidP="001E68CF">
            <w:pPr>
              <w:jc w:val="center"/>
              <w:rPr>
                <w:rFonts w:ascii="Arial" w:hAnsi="Arial" w:cs="Arial"/>
              </w:rPr>
            </w:pPr>
          </w:p>
        </w:tc>
        <w:tc>
          <w:tcPr>
            <w:tcW w:w="498" w:type="pct"/>
            <w:vAlign w:val="center"/>
          </w:tcPr>
          <w:p w14:paraId="5BC1894D" w14:textId="77777777" w:rsidR="001E68CF" w:rsidRPr="005A7BEF" w:rsidRDefault="001E68CF" w:rsidP="001E68CF">
            <w:pPr>
              <w:jc w:val="center"/>
              <w:rPr>
                <w:rFonts w:ascii="Arial" w:hAnsi="Arial" w:cs="Arial"/>
              </w:rPr>
            </w:pPr>
          </w:p>
        </w:tc>
        <w:tc>
          <w:tcPr>
            <w:tcW w:w="377" w:type="pct"/>
            <w:vAlign w:val="center"/>
          </w:tcPr>
          <w:p w14:paraId="2ABD46C9" w14:textId="77777777" w:rsidR="001E68CF" w:rsidRPr="005A7BEF" w:rsidRDefault="001E68CF" w:rsidP="001E68CF">
            <w:pPr>
              <w:jc w:val="center"/>
              <w:rPr>
                <w:rFonts w:ascii="Arial" w:hAnsi="Arial" w:cs="Arial"/>
              </w:rPr>
            </w:pPr>
          </w:p>
        </w:tc>
        <w:tc>
          <w:tcPr>
            <w:tcW w:w="388" w:type="pct"/>
          </w:tcPr>
          <w:p w14:paraId="3A515181" w14:textId="77777777" w:rsidR="001E68CF" w:rsidRPr="005A7BEF" w:rsidRDefault="001E68CF" w:rsidP="001E68CF">
            <w:pPr>
              <w:tabs>
                <w:tab w:val="center" w:pos="176"/>
                <w:tab w:val="center" w:pos="536"/>
              </w:tabs>
              <w:jc w:val="center"/>
              <w:rPr>
                <w:rFonts w:ascii="Arial" w:hAnsi="Arial" w:cs="Arial"/>
                <w:sz w:val="16"/>
                <w:szCs w:val="16"/>
              </w:rPr>
            </w:pPr>
          </w:p>
        </w:tc>
        <w:tc>
          <w:tcPr>
            <w:tcW w:w="423" w:type="pct"/>
          </w:tcPr>
          <w:p w14:paraId="5CB09C73" w14:textId="77777777" w:rsidR="001E68CF" w:rsidRPr="005A7BEF" w:rsidRDefault="001E68CF" w:rsidP="001E68CF">
            <w:pPr>
              <w:tabs>
                <w:tab w:val="center" w:pos="176"/>
                <w:tab w:val="center" w:pos="536"/>
              </w:tabs>
              <w:jc w:val="center"/>
              <w:rPr>
                <w:rFonts w:ascii="Arial" w:hAnsi="Arial" w:cs="Arial"/>
                <w:sz w:val="16"/>
                <w:szCs w:val="16"/>
              </w:rPr>
            </w:pPr>
          </w:p>
        </w:tc>
        <w:tc>
          <w:tcPr>
            <w:tcW w:w="415" w:type="pct"/>
          </w:tcPr>
          <w:p w14:paraId="7E6ED8C4" w14:textId="77777777" w:rsidR="001E68CF" w:rsidRPr="005A7BEF" w:rsidRDefault="001E68CF" w:rsidP="001E68CF">
            <w:pPr>
              <w:tabs>
                <w:tab w:val="center" w:pos="176"/>
                <w:tab w:val="center" w:pos="536"/>
              </w:tabs>
              <w:jc w:val="center"/>
              <w:rPr>
                <w:rFonts w:ascii="Arial" w:hAnsi="Arial" w:cs="Arial"/>
                <w:sz w:val="16"/>
                <w:szCs w:val="16"/>
              </w:rPr>
            </w:pPr>
          </w:p>
        </w:tc>
        <w:tc>
          <w:tcPr>
            <w:tcW w:w="334" w:type="pct"/>
            <w:vAlign w:val="center"/>
          </w:tcPr>
          <w:p w14:paraId="7D7ED41B" w14:textId="77777777" w:rsidR="001E68CF" w:rsidRPr="005A7BEF" w:rsidRDefault="001E68CF" w:rsidP="001E68CF">
            <w:pPr>
              <w:tabs>
                <w:tab w:val="center" w:pos="176"/>
                <w:tab w:val="center" w:pos="536"/>
              </w:tabs>
              <w:jc w:val="center"/>
              <w:rPr>
                <w:rFonts w:ascii="Arial" w:hAnsi="Arial" w:cs="Arial"/>
                <w:sz w:val="16"/>
                <w:szCs w:val="16"/>
              </w:rPr>
            </w:pPr>
          </w:p>
        </w:tc>
        <w:tc>
          <w:tcPr>
            <w:tcW w:w="367" w:type="pct"/>
          </w:tcPr>
          <w:p w14:paraId="059C0839" w14:textId="77777777" w:rsidR="001E68CF" w:rsidRPr="005A7BEF" w:rsidRDefault="001E68CF" w:rsidP="001E68CF">
            <w:pPr>
              <w:tabs>
                <w:tab w:val="center" w:pos="176"/>
                <w:tab w:val="center" w:pos="536"/>
              </w:tabs>
              <w:jc w:val="center"/>
              <w:rPr>
                <w:rFonts w:ascii="Arial" w:hAnsi="Arial" w:cs="Arial"/>
                <w:sz w:val="16"/>
                <w:szCs w:val="16"/>
              </w:rPr>
            </w:pPr>
          </w:p>
        </w:tc>
      </w:tr>
      <w:tr w:rsidR="001E68CF" w:rsidRPr="005A7BEF" w14:paraId="0AFF45D4" w14:textId="77777777" w:rsidTr="001E68CF">
        <w:trPr>
          <w:trHeight w:hRule="exact" w:val="426"/>
        </w:trPr>
        <w:tc>
          <w:tcPr>
            <w:tcW w:w="240" w:type="pct"/>
            <w:vAlign w:val="center"/>
          </w:tcPr>
          <w:p w14:paraId="29D43179" w14:textId="77777777" w:rsidR="001E68CF" w:rsidRPr="005A7BEF" w:rsidRDefault="001E68CF" w:rsidP="001E68CF">
            <w:pPr>
              <w:tabs>
                <w:tab w:val="center" w:pos="176"/>
                <w:tab w:val="center" w:pos="536"/>
              </w:tabs>
              <w:jc w:val="center"/>
              <w:rPr>
                <w:rFonts w:ascii="Arial" w:hAnsi="Arial" w:cs="Arial"/>
                <w:sz w:val="16"/>
                <w:szCs w:val="16"/>
              </w:rPr>
            </w:pPr>
          </w:p>
        </w:tc>
        <w:tc>
          <w:tcPr>
            <w:tcW w:w="408" w:type="pct"/>
            <w:vAlign w:val="center"/>
          </w:tcPr>
          <w:p w14:paraId="4C7AB876"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1B0367FA" w14:textId="77777777" w:rsidR="001E68CF" w:rsidRPr="005A7BEF" w:rsidRDefault="001E68CF" w:rsidP="001E68CF">
            <w:pPr>
              <w:tabs>
                <w:tab w:val="center" w:pos="176"/>
                <w:tab w:val="center" w:pos="536"/>
              </w:tabs>
              <w:jc w:val="center"/>
              <w:rPr>
                <w:rFonts w:ascii="Arial" w:hAnsi="Arial" w:cs="Arial"/>
                <w:sz w:val="14"/>
                <w:szCs w:val="14"/>
              </w:rPr>
            </w:pPr>
          </w:p>
        </w:tc>
        <w:tc>
          <w:tcPr>
            <w:tcW w:w="408" w:type="pct"/>
            <w:vAlign w:val="center"/>
          </w:tcPr>
          <w:p w14:paraId="6CB8A4E1" w14:textId="77777777" w:rsidR="001E68CF" w:rsidRPr="005A7BEF" w:rsidRDefault="001E68CF" w:rsidP="001E68CF">
            <w:pPr>
              <w:tabs>
                <w:tab w:val="center" w:pos="176"/>
                <w:tab w:val="center" w:pos="536"/>
              </w:tabs>
              <w:jc w:val="center"/>
              <w:rPr>
                <w:rFonts w:ascii="Arial" w:hAnsi="Arial" w:cs="Arial"/>
                <w:sz w:val="14"/>
                <w:szCs w:val="14"/>
              </w:rPr>
            </w:pPr>
          </w:p>
        </w:tc>
        <w:tc>
          <w:tcPr>
            <w:tcW w:w="373" w:type="pct"/>
          </w:tcPr>
          <w:p w14:paraId="029A3B63" w14:textId="77777777" w:rsidR="001E68CF" w:rsidRPr="005A7BEF" w:rsidRDefault="001E68CF" w:rsidP="001E68CF">
            <w:pPr>
              <w:jc w:val="center"/>
              <w:rPr>
                <w:rFonts w:ascii="Arial" w:hAnsi="Arial" w:cs="Arial"/>
              </w:rPr>
            </w:pPr>
          </w:p>
        </w:tc>
        <w:tc>
          <w:tcPr>
            <w:tcW w:w="396" w:type="pct"/>
            <w:vAlign w:val="center"/>
          </w:tcPr>
          <w:p w14:paraId="71E4EAF3" w14:textId="77777777" w:rsidR="001E68CF" w:rsidRPr="005A7BEF" w:rsidRDefault="001E68CF" w:rsidP="001E68CF">
            <w:pPr>
              <w:jc w:val="center"/>
              <w:rPr>
                <w:rFonts w:ascii="Arial" w:hAnsi="Arial" w:cs="Arial"/>
              </w:rPr>
            </w:pPr>
          </w:p>
        </w:tc>
        <w:tc>
          <w:tcPr>
            <w:tcW w:w="498" w:type="pct"/>
            <w:vAlign w:val="center"/>
          </w:tcPr>
          <w:p w14:paraId="76167000" w14:textId="77777777" w:rsidR="001E68CF" w:rsidRPr="005A7BEF" w:rsidRDefault="001E68CF" w:rsidP="001E68CF">
            <w:pPr>
              <w:tabs>
                <w:tab w:val="center" w:pos="176"/>
                <w:tab w:val="center" w:pos="536"/>
              </w:tabs>
              <w:jc w:val="center"/>
              <w:rPr>
                <w:rFonts w:ascii="Arial" w:hAnsi="Arial" w:cs="Arial"/>
                <w:sz w:val="14"/>
                <w:szCs w:val="14"/>
              </w:rPr>
            </w:pPr>
          </w:p>
        </w:tc>
        <w:tc>
          <w:tcPr>
            <w:tcW w:w="377" w:type="pct"/>
            <w:vAlign w:val="center"/>
          </w:tcPr>
          <w:p w14:paraId="55D3AD5B" w14:textId="77777777" w:rsidR="001E68CF" w:rsidRPr="005A7BEF" w:rsidRDefault="001E68CF" w:rsidP="001E68CF">
            <w:pPr>
              <w:tabs>
                <w:tab w:val="center" w:pos="176"/>
                <w:tab w:val="center" w:pos="536"/>
              </w:tabs>
              <w:jc w:val="center"/>
              <w:rPr>
                <w:rFonts w:ascii="Arial" w:hAnsi="Arial" w:cs="Arial"/>
                <w:sz w:val="14"/>
                <w:szCs w:val="14"/>
              </w:rPr>
            </w:pPr>
          </w:p>
        </w:tc>
        <w:tc>
          <w:tcPr>
            <w:tcW w:w="388" w:type="pct"/>
          </w:tcPr>
          <w:p w14:paraId="34AE518E" w14:textId="77777777" w:rsidR="001E68CF" w:rsidRPr="005A7BEF" w:rsidRDefault="001E68CF" w:rsidP="001E68CF">
            <w:pPr>
              <w:tabs>
                <w:tab w:val="center" w:pos="176"/>
                <w:tab w:val="center" w:pos="536"/>
              </w:tabs>
              <w:jc w:val="center"/>
              <w:rPr>
                <w:rFonts w:ascii="Arial" w:hAnsi="Arial" w:cs="Arial"/>
                <w:sz w:val="16"/>
                <w:szCs w:val="16"/>
              </w:rPr>
            </w:pPr>
          </w:p>
        </w:tc>
        <w:tc>
          <w:tcPr>
            <w:tcW w:w="423" w:type="pct"/>
          </w:tcPr>
          <w:p w14:paraId="1E7B71BB" w14:textId="77777777" w:rsidR="001E68CF" w:rsidRPr="005A7BEF" w:rsidRDefault="001E68CF" w:rsidP="001E68CF">
            <w:pPr>
              <w:tabs>
                <w:tab w:val="center" w:pos="176"/>
                <w:tab w:val="center" w:pos="536"/>
              </w:tabs>
              <w:jc w:val="center"/>
              <w:rPr>
                <w:rFonts w:ascii="Arial" w:hAnsi="Arial" w:cs="Arial"/>
                <w:sz w:val="16"/>
                <w:szCs w:val="16"/>
              </w:rPr>
            </w:pPr>
          </w:p>
        </w:tc>
        <w:tc>
          <w:tcPr>
            <w:tcW w:w="415" w:type="pct"/>
          </w:tcPr>
          <w:p w14:paraId="00C6CECE" w14:textId="77777777" w:rsidR="001E68CF" w:rsidRPr="005A7BEF" w:rsidRDefault="001E68CF" w:rsidP="001E68CF">
            <w:pPr>
              <w:tabs>
                <w:tab w:val="center" w:pos="176"/>
                <w:tab w:val="center" w:pos="536"/>
              </w:tabs>
              <w:jc w:val="center"/>
              <w:rPr>
                <w:rFonts w:ascii="Arial" w:hAnsi="Arial" w:cs="Arial"/>
                <w:sz w:val="16"/>
                <w:szCs w:val="16"/>
              </w:rPr>
            </w:pPr>
          </w:p>
        </w:tc>
        <w:tc>
          <w:tcPr>
            <w:tcW w:w="334" w:type="pct"/>
            <w:vAlign w:val="center"/>
          </w:tcPr>
          <w:p w14:paraId="65F86D54" w14:textId="77777777" w:rsidR="001E68CF" w:rsidRPr="005A7BEF" w:rsidRDefault="001E68CF" w:rsidP="001E68CF">
            <w:pPr>
              <w:tabs>
                <w:tab w:val="center" w:pos="176"/>
                <w:tab w:val="center" w:pos="536"/>
              </w:tabs>
              <w:jc w:val="center"/>
              <w:rPr>
                <w:rFonts w:ascii="Arial" w:hAnsi="Arial" w:cs="Arial"/>
                <w:sz w:val="16"/>
                <w:szCs w:val="16"/>
              </w:rPr>
            </w:pPr>
          </w:p>
        </w:tc>
        <w:tc>
          <w:tcPr>
            <w:tcW w:w="367" w:type="pct"/>
          </w:tcPr>
          <w:p w14:paraId="06872E13" w14:textId="77777777" w:rsidR="001E68CF" w:rsidRPr="005A7BEF" w:rsidRDefault="001E68CF" w:rsidP="001E68CF">
            <w:pPr>
              <w:tabs>
                <w:tab w:val="center" w:pos="176"/>
                <w:tab w:val="center" w:pos="536"/>
              </w:tabs>
              <w:jc w:val="center"/>
              <w:rPr>
                <w:rFonts w:ascii="Arial" w:hAnsi="Arial" w:cs="Arial"/>
                <w:sz w:val="16"/>
                <w:szCs w:val="16"/>
              </w:rPr>
            </w:pPr>
          </w:p>
        </w:tc>
      </w:tr>
    </w:tbl>
    <w:p w14:paraId="7E268EF5" w14:textId="46A6A75C" w:rsidR="008230E4" w:rsidRPr="005A7BEF" w:rsidRDefault="008230E4" w:rsidP="005A7BEF">
      <w:pPr>
        <w:tabs>
          <w:tab w:val="left" w:pos="12570"/>
        </w:tabs>
        <w:rPr>
          <w:rFonts w:ascii="Arial" w:hAnsi="Arial" w:cs="Arial"/>
          <w:sz w:val="2"/>
        </w:rPr>
      </w:pPr>
    </w:p>
    <w:p w14:paraId="28474F02" w14:textId="77777777" w:rsidR="008230E4" w:rsidRPr="005A7BEF" w:rsidRDefault="008230E4" w:rsidP="005A7BEF">
      <w:pPr>
        <w:tabs>
          <w:tab w:val="left" w:pos="12570"/>
        </w:tabs>
        <w:rPr>
          <w:rFonts w:ascii="Arial" w:hAnsi="Arial" w:cs="Arial"/>
          <w:sz w:val="2"/>
        </w:rPr>
      </w:pPr>
    </w:p>
    <w:p w14:paraId="52AEB8E5" w14:textId="77777777" w:rsidR="008230E4" w:rsidRPr="005A7BEF" w:rsidRDefault="008230E4" w:rsidP="005A7BEF">
      <w:pPr>
        <w:tabs>
          <w:tab w:val="left" w:pos="12570"/>
        </w:tabs>
        <w:rPr>
          <w:rFonts w:ascii="Arial" w:hAnsi="Arial" w:cs="Arial"/>
          <w:sz w:val="2"/>
        </w:rPr>
      </w:pPr>
    </w:p>
    <w:p w14:paraId="13F819BD" w14:textId="77777777" w:rsidR="008230E4" w:rsidRPr="005A7BEF" w:rsidRDefault="008230E4" w:rsidP="005A7BEF">
      <w:pPr>
        <w:tabs>
          <w:tab w:val="left" w:pos="12570"/>
        </w:tabs>
        <w:rPr>
          <w:rFonts w:ascii="Arial" w:hAnsi="Arial" w:cs="Arial"/>
          <w:sz w:val="2"/>
        </w:rPr>
      </w:pPr>
    </w:p>
    <w:p w14:paraId="30001465" w14:textId="77777777" w:rsidR="008230E4" w:rsidRPr="005A7BEF" w:rsidRDefault="008230E4" w:rsidP="005A7BEF">
      <w:pPr>
        <w:tabs>
          <w:tab w:val="left" w:pos="12570"/>
        </w:tabs>
        <w:rPr>
          <w:rFonts w:ascii="Arial" w:hAnsi="Arial" w:cs="Arial"/>
          <w:sz w:val="2"/>
        </w:rPr>
      </w:pPr>
    </w:p>
    <w:p w14:paraId="0E1B2B08" w14:textId="77777777" w:rsidR="008230E4" w:rsidRPr="005A7BEF" w:rsidRDefault="008230E4" w:rsidP="005A7BEF">
      <w:pPr>
        <w:tabs>
          <w:tab w:val="left" w:pos="12570"/>
        </w:tabs>
        <w:rPr>
          <w:rFonts w:ascii="Arial" w:hAnsi="Arial" w:cs="Arial"/>
          <w:sz w:val="2"/>
        </w:rPr>
      </w:pPr>
    </w:p>
    <w:p w14:paraId="434E7832" w14:textId="77777777" w:rsidR="008230E4" w:rsidRPr="005A7BEF" w:rsidRDefault="008230E4" w:rsidP="005A7BEF">
      <w:pPr>
        <w:tabs>
          <w:tab w:val="left" w:pos="12570"/>
        </w:tabs>
        <w:rPr>
          <w:rFonts w:ascii="Arial" w:hAnsi="Arial" w:cs="Arial"/>
          <w:sz w:val="2"/>
        </w:rPr>
      </w:pPr>
    </w:p>
    <w:p w14:paraId="3465E909" w14:textId="77777777" w:rsidR="008230E4" w:rsidRPr="005A7BEF" w:rsidRDefault="008230E4" w:rsidP="005A7BEF">
      <w:pPr>
        <w:tabs>
          <w:tab w:val="left" w:pos="12570"/>
        </w:tabs>
        <w:rPr>
          <w:rFonts w:ascii="Arial" w:hAnsi="Arial" w:cs="Arial"/>
          <w:sz w:val="2"/>
        </w:rPr>
      </w:pPr>
    </w:p>
    <w:p w14:paraId="44A9D410" w14:textId="77777777" w:rsidR="008230E4" w:rsidRPr="005A7BEF" w:rsidRDefault="008230E4" w:rsidP="005A7BEF">
      <w:pPr>
        <w:tabs>
          <w:tab w:val="left" w:pos="12570"/>
        </w:tabs>
        <w:rPr>
          <w:rFonts w:ascii="Arial" w:hAnsi="Arial" w:cs="Arial"/>
          <w:sz w:val="2"/>
        </w:rPr>
      </w:pPr>
    </w:p>
    <w:p w14:paraId="423942D4" w14:textId="77777777" w:rsidR="008230E4" w:rsidRPr="005A7BEF" w:rsidRDefault="008230E4" w:rsidP="005A7BEF">
      <w:pPr>
        <w:tabs>
          <w:tab w:val="left" w:pos="12570"/>
        </w:tabs>
        <w:rPr>
          <w:rFonts w:ascii="Arial" w:hAnsi="Arial" w:cs="Arial"/>
          <w:sz w:val="2"/>
        </w:rPr>
      </w:pPr>
    </w:p>
    <w:p w14:paraId="29C590C4" w14:textId="77777777" w:rsidR="008230E4" w:rsidRPr="005A7BEF" w:rsidRDefault="008230E4" w:rsidP="005A7BEF">
      <w:pPr>
        <w:tabs>
          <w:tab w:val="left" w:pos="12570"/>
        </w:tabs>
        <w:rPr>
          <w:rFonts w:ascii="Arial" w:hAnsi="Arial" w:cs="Arial"/>
          <w:sz w:val="2"/>
        </w:rPr>
      </w:pPr>
    </w:p>
    <w:p w14:paraId="1B4F6933" w14:textId="77777777" w:rsidR="008230E4" w:rsidRPr="005A7BEF" w:rsidRDefault="008230E4" w:rsidP="005A7BEF">
      <w:pPr>
        <w:tabs>
          <w:tab w:val="left" w:pos="12570"/>
        </w:tabs>
        <w:rPr>
          <w:rFonts w:ascii="Arial" w:hAnsi="Arial" w:cs="Arial"/>
          <w:sz w:val="2"/>
        </w:rPr>
      </w:pPr>
    </w:p>
    <w:p w14:paraId="508393A1" w14:textId="77777777" w:rsidR="008230E4" w:rsidRPr="005A7BEF" w:rsidRDefault="008230E4" w:rsidP="005A7BEF">
      <w:pPr>
        <w:tabs>
          <w:tab w:val="left" w:pos="12570"/>
        </w:tabs>
        <w:rPr>
          <w:rFonts w:ascii="Arial" w:hAnsi="Arial" w:cs="Arial"/>
          <w:sz w:val="2"/>
        </w:rPr>
      </w:pPr>
    </w:p>
    <w:p w14:paraId="62C379FA" w14:textId="77777777" w:rsidR="008230E4" w:rsidRPr="005A7BEF" w:rsidRDefault="008230E4" w:rsidP="005A7BEF">
      <w:pPr>
        <w:tabs>
          <w:tab w:val="left" w:pos="12570"/>
        </w:tabs>
        <w:rPr>
          <w:rFonts w:ascii="Arial" w:hAnsi="Arial" w:cs="Arial"/>
          <w:sz w:val="2"/>
        </w:rPr>
      </w:pPr>
    </w:p>
    <w:p w14:paraId="002B5AA5" w14:textId="77777777" w:rsidR="008230E4" w:rsidRPr="005A7BEF" w:rsidRDefault="008230E4" w:rsidP="005A7BEF">
      <w:pPr>
        <w:tabs>
          <w:tab w:val="left" w:pos="12570"/>
        </w:tabs>
        <w:rPr>
          <w:rFonts w:ascii="Arial" w:hAnsi="Arial" w:cs="Arial"/>
          <w:sz w:val="2"/>
        </w:rPr>
      </w:pPr>
    </w:p>
    <w:p w14:paraId="1A4111DC" w14:textId="77777777" w:rsidR="008230E4" w:rsidRPr="005A7BEF" w:rsidRDefault="008230E4" w:rsidP="005A7BEF">
      <w:pPr>
        <w:tabs>
          <w:tab w:val="left" w:pos="12570"/>
        </w:tabs>
        <w:rPr>
          <w:rFonts w:ascii="Arial" w:hAnsi="Arial" w:cs="Arial"/>
          <w:sz w:val="2"/>
        </w:rPr>
      </w:pPr>
    </w:p>
    <w:p w14:paraId="4D56D4F4" w14:textId="77777777" w:rsidR="008230E4" w:rsidRPr="005A7BEF" w:rsidRDefault="008230E4" w:rsidP="005A7BEF">
      <w:pPr>
        <w:tabs>
          <w:tab w:val="left" w:pos="12570"/>
        </w:tabs>
        <w:rPr>
          <w:rFonts w:ascii="Arial" w:hAnsi="Arial" w:cs="Arial"/>
          <w:sz w:val="2"/>
        </w:rPr>
      </w:pPr>
    </w:p>
    <w:p w14:paraId="1734670C" w14:textId="77777777" w:rsidR="008230E4" w:rsidRPr="005A7BEF" w:rsidRDefault="008230E4" w:rsidP="005A7BEF">
      <w:pPr>
        <w:tabs>
          <w:tab w:val="left" w:pos="12570"/>
        </w:tabs>
        <w:rPr>
          <w:rFonts w:ascii="Arial" w:hAnsi="Arial" w:cs="Arial"/>
          <w:sz w:val="2"/>
        </w:rPr>
      </w:pPr>
    </w:p>
    <w:p w14:paraId="5061EB36" w14:textId="77777777" w:rsidR="008230E4" w:rsidRPr="005A7BEF" w:rsidRDefault="008230E4" w:rsidP="005A7BEF">
      <w:pPr>
        <w:tabs>
          <w:tab w:val="left" w:pos="12570"/>
        </w:tabs>
        <w:rPr>
          <w:rFonts w:ascii="Arial" w:hAnsi="Arial" w:cs="Arial"/>
          <w:sz w:val="2"/>
        </w:rPr>
      </w:pPr>
    </w:p>
    <w:p w14:paraId="578944C4" w14:textId="77777777" w:rsidR="008230E4" w:rsidRPr="005A7BEF" w:rsidRDefault="008230E4" w:rsidP="005A7BEF">
      <w:pPr>
        <w:tabs>
          <w:tab w:val="left" w:pos="12570"/>
        </w:tabs>
        <w:rPr>
          <w:rFonts w:ascii="Arial" w:hAnsi="Arial" w:cs="Arial"/>
          <w:sz w:val="2"/>
        </w:rPr>
      </w:pPr>
    </w:p>
    <w:p w14:paraId="481FFE5A" w14:textId="77777777" w:rsidR="008230E4" w:rsidRPr="005A7BEF" w:rsidRDefault="008230E4" w:rsidP="005A7BEF">
      <w:pPr>
        <w:tabs>
          <w:tab w:val="left" w:pos="12570"/>
        </w:tabs>
        <w:rPr>
          <w:rFonts w:ascii="Arial" w:hAnsi="Arial" w:cs="Arial"/>
          <w:sz w:val="2"/>
        </w:rPr>
      </w:pPr>
    </w:p>
    <w:p w14:paraId="0E6D92CC" w14:textId="77777777" w:rsidR="008230E4" w:rsidRPr="005A7BEF" w:rsidRDefault="008230E4" w:rsidP="005A7BEF">
      <w:pPr>
        <w:tabs>
          <w:tab w:val="left" w:pos="12570"/>
        </w:tabs>
        <w:rPr>
          <w:rFonts w:ascii="Arial" w:hAnsi="Arial" w:cs="Arial"/>
          <w:sz w:val="2"/>
        </w:rPr>
      </w:pPr>
    </w:p>
    <w:p w14:paraId="1CA55642" w14:textId="77777777" w:rsidR="008230E4" w:rsidRPr="005A7BEF" w:rsidRDefault="008230E4" w:rsidP="005A7BEF">
      <w:pPr>
        <w:tabs>
          <w:tab w:val="left" w:pos="12570"/>
        </w:tabs>
        <w:rPr>
          <w:rFonts w:ascii="Arial" w:hAnsi="Arial" w:cs="Arial"/>
          <w:sz w:val="2"/>
        </w:rPr>
      </w:pPr>
    </w:p>
    <w:p w14:paraId="0DEAD3A8" w14:textId="77777777" w:rsidR="008230E4" w:rsidRPr="005A7BEF" w:rsidRDefault="008230E4" w:rsidP="005A7BEF">
      <w:pPr>
        <w:tabs>
          <w:tab w:val="left" w:pos="12570"/>
        </w:tabs>
        <w:rPr>
          <w:rFonts w:ascii="Arial" w:hAnsi="Arial" w:cs="Arial"/>
          <w:sz w:val="2"/>
        </w:rPr>
      </w:pPr>
    </w:p>
    <w:p w14:paraId="04C697EC" w14:textId="77777777" w:rsidR="008230E4" w:rsidRPr="005A7BEF" w:rsidRDefault="008230E4" w:rsidP="005A7BEF">
      <w:pPr>
        <w:tabs>
          <w:tab w:val="left" w:pos="12570"/>
        </w:tabs>
        <w:rPr>
          <w:rFonts w:ascii="Arial" w:hAnsi="Arial" w:cs="Arial"/>
          <w:sz w:val="2"/>
        </w:rPr>
      </w:pPr>
    </w:p>
    <w:p w14:paraId="51BEDB93" w14:textId="3F9E76E3" w:rsidR="008230E4" w:rsidRPr="005A7BEF" w:rsidRDefault="00235F66" w:rsidP="005A7BEF">
      <w:pPr>
        <w:tabs>
          <w:tab w:val="left" w:pos="12570"/>
        </w:tabs>
        <w:rPr>
          <w:rFonts w:ascii="Arial" w:hAnsi="Arial" w:cs="Arial"/>
          <w:sz w:val="2"/>
        </w:rPr>
      </w:pPr>
      <w:r w:rsidRPr="005A7BEF">
        <w:rPr>
          <w:rFonts w:ascii="Arial" w:hAnsi="Arial" w:cs="Arial"/>
          <w:noProof/>
          <w:sz w:val="2"/>
        </w:rPr>
        <mc:AlternateContent>
          <mc:Choice Requires="wps">
            <w:drawing>
              <wp:anchor distT="0" distB="0" distL="114300" distR="114300" simplePos="0" relativeHeight="251702784" behindDoc="0" locked="0" layoutInCell="1" allowOverlap="1" wp14:anchorId="56FA7210" wp14:editId="0B99C2F1">
                <wp:simplePos x="0" y="0"/>
                <wp:positionH relativeFrom="margin">
                  <wp:posOffset>-7620</wp:posOffset>
                </wp:positionH>
                <wp:positionV relativeFrom="paragraph">
                  <wp:posOffset>22861</wp:posOffset>
                </wp:positionV>
                <wp:extent cx="9163050" cy="1409700"/>
                <wp:effectExtent l="0" t="0" r="19050" b="19050"/>
                <wp:wrapNone/>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63050" cy="1409700"/>
                        </a:xfrm>
                        <a:prstGeom prst="rect">
                          <a:avLst/>
                        </a:prstGeom>
                        <a:solidFill>
                          <a:srgbClr val="FFFFFF"/>
                        </a:solidFill>
                        <a:ln w="9525">
                          <a:solidFill>
                            <a:srgbClr val="A5A5A5"/>
                          </a:solidFill>
                          <a:miter lim="800000"/>
                          <a:headEnd/>
                          <a:tailEnd/>
                        </a:ln>
                      </wps:spPr>
                      <wps:txbx>
                        <w:txbxContent>
                          <w:p w14:paraId="12E9DA6E" w14:textId="77777777" w:rsidR="00B51364" w:rsidRPr="00235F66" w:rsidRDefault="00B51364" w:rsidP="00235F66">
                            <w:pPr>
                              <w:tabs>
                                <w:tab w:val="center" w:pos="176"/>
                                <w:tab w:val="center" w:pos="536"/>
                              </w:tabs>
                              <w:rPr>
                                <w:sz w:val="18"/>
                                <w:szCs w:val="18"/>
                              </w:rPr>
                            </w:pPr>
                            <w:r w:rsidRPr="00235F66">
                              <w:rPr>
                                <w:sz w:val="18"/>
                                <w:szCs w:val="18"/>
                              </w:rPr>
                              <w:t>Codes for O11</w:t>
                            </w:r>
                          </w:p>
                          <w:p w14:paraId="306D74C5" w14:textId="77777777" w:rsidR="00B51364" w:rsidRPr="00235F66" w:rsidRDefault="00B51364" w:rsidP="00235F66">
                            <w:pPr>
                              <w:tabs>
                                <w:tab w:val="center" w:pos="176"/>
                                <w:tab w:val="center" w:pos="536"/>
                              </w:tabs>
                              <w:rPr>
                                <w:sz w:val="18"/>
                                <w:szCs w:val="18"/>
                              </w:rPr>
                            </w:pPr>
                            <w:r w:rsidRPr="00235F66">
                              <w:rPr>
                                <w:sz w:val="18"/>
                                <w:szCs w:val="18"/>
                              </w:rPr>
                              <w:t>1 Consumers in this community</w:t>
                            </w:r>
                          </w:p>
                          <w:p w14:paraId="722575FE" w14:textId="77777777" w:rsidR="00B51364" w:rsidRPr="00235F66" w:rsidRDefault="00B51364" w:rsidP="00235F66">
                            <w:pPr>
                              <w:tabs>
                                <w:tab w:val="center" w:pos="176"/>
                                <w:tab w:val="center" w:pos="536"/>
                              </w:tabs>
                              <w:rPr>
                                <w:sz w:val="18"/>
                                <w:szCs w:val="18"/>
                              </w:rPr>
                            </w:pPr>
                            <w:r w:rsidRPr="00235F66">
                              <w:rPr>
                                <w:sz w:val="18"/>
                                <w:szCs w:val="18"/>
                              </w:rPr>
                              <w:t>2 Consumers in another community</w:t>
                            </w:r>
                          </w:p>
                          <w:p w14:paraId="222C759B" w14:textId="77777777" w:rsidR="00B51364" w:rsidRPr="00235F66" w:rsidRDefault="00B51364" w:rsidP="00235F66">
                            <w:pPr>
                              <w:tabs>
                                <w:tab w:val="center" w:pos="176"/>
                                <w:tab w:val="center" w:pos="536"/>
                              </w:tabs>
                              <w:rPr>
                                <w:sz w:val="18"/>
                                <w:szCs w:val="18"/>
                              </w:rPr>
                            </w:pPr>
                            <w:r w:rsidRPr="00235F66">
                              <w:rPr>
                                <w:sz w:val="18"/>
                                <w:szCs w:val="18"/>
                              </w:rPr>
                              <w:t>3 Market traders</w:t>
                            </w:r>
                          </w:p>
                          <w:p w14:paraId="1EA8772E" w14:textId="77777777" w:rsidR="00B51364" w:rsidRPr="00235F66" w:rsidRDefault="00B51364" w:rsidP="00235F66">
                            <w:pPr>
                              <w:tabs>
                                <w:tab w:val="center" w:pos="176"/>
                                <w:tab w:val="center" w:pos="536"/>
                              </w:tabs>
                              <w:rPr>
                                <w:sz w:val="18"/>
                                <w:szCs w:val="18"/>
                              </w:rPr>
                            </w:pPr>
                            <w:r w:rsidRPr="00235F66">
                              <w:rPr>
                                <w:sz w:val="18"/>
                                <w:szCs w:val="18"/>
                              </w:rPr>
                              <w:t>4 Aggregator (organizations that buy at the start of the agricultural season, usually in exchange for inputs, for example CARD or Masara)</w:t>
                            </w:r>
                          </w:p>
                          <w:p w14:paraId="3FF0D835" w14:textId="77777777" w:rsidR="00B51364" w:rsidRPr="00235F66" w:rsidRDefault="00B51364" w:rsidP="00235F66">
                            <w:pPr>
                              <w:tabs>
                                <w:tab w:val="center" w:pos="176"/>
                                <w:tab w:val="center" w:pos="536"/>
                              </w:tabs>
                              <w:rPr>
                                <w:sz w:val="18"/>
                                <w:szCs w:val="18"/>
                              </w:rPr>
                            </w:pPr>
                            <w:r w:rsidRPr="00235F66">
                              <w:rPr>
                                <w:sz w:val="18"/>
                                <w:szCs w:val="18"/>
                              </w:rPr>
                              <w:t>5 Outgrower (similar to aggregator, but has nucleus farmer)</w:t>
                            </w:r>
                          </w:p>
                          <w:p w14:paraId="15A34173" w14:textId="77777777" w:rsidR="00B51364" w:rsidRPr="00235F66" w:rsidRDefault="00B51364" w:rsidP="00235F66">
                            <w:pPr>
                              <w:tabs>
                                <w:tab w:val="center" w:pos="176"/>
                                <w:tab w:val="center" w:pos="536"/>
                              </w:tabs>
                              <w:rPr>
                                <w:sz w:val="18"/>
                                <w:szCs w:val="18"/>
                              </w:rPr>
                            </w:pPr>
                            <w:r w:rsidRPr="00235F66">
                              <w:rPr>
                                <w:sz w:val="18"/>
                                <w:szCs w:val="18"/>
                              </w:rPr>
                              <w:t>6 Pre harvest contractors (organizations that buy while crops are still in the field, nonbinding commitment to sell, no provision of inputs or storage in exchange for commitment to sell)</w:t>
                            </w:r>
                          </w:p>
                          <w:p w14:paraId="3312843D" w14:textId="77777777" w:rsidR="00B51364" w:rsidRPr="00235F66" w:rsidRDefault="00B51364" w:rsidP="00235F66">
                            <w:pPr>
                              <w:tabs>
                                <w:tab w:val="center" w:pos="176"/>
                                <w:tab w:val="center" w:pos="536"/>
                              </w:tabs>
                              <w:rPr>
                                <w:sz w:val="18"/>
                                <w:szCs w:val="18"/>
                              </w:rPr>
                            </w:pPr>
                            <w:r w:rsidRPr="00235F66">
                              <w:rPr>
                                <w:sz w:val="18"/>
                                <w:szCs w:val="18"/>
                              </w:rPr>
                              <w:t>7 Sale trade organizations (government purchase of buffer stocks)</w:t>
                            </w:r>
                          </w:p>
                          <w:p w14:paraId="6867D91F" w14:textId="77777777" w:rsidR="00B51364" w:rsidRPr="00235F66" w:rsidRDefault="00B51364" w:rsidP="00235F66">
                            <w:pPr>
                              <w:tabs>
                                <w:tab w:val="center" w:pos="176"/>
                                <w:tab w:val="center" w:pos="536"/>
                              </w:tabs>
                              <w:rPr>
                                <w:sz w:val="18"/>
                                <w:szCs w:val="18"/>
                              </w:rPr>
                            </w:pPr>
                            <w:r w:rsidRPr="00235F66">
                              <w:rPr>
                                <w:sz w:val="18"/>
                                <w:szCs w:val="18"/>
                              </w:rPr>
                              <w:t>8 Cooperative groups</w:t>
                            </w:r>
                          </w:p>
                          <w:p w14:paraId="7301669B" w14:textId="254153EA" w:rsidR="00B51364" w:rsidRPr="00235F66" w:rsidRDefault="00B51364" w:rsidP="00235F66">
                            <w:pPr>
                              <w:tabs>
                                <w:tab w:val="center" w:pos="176"/>
                                <w:tab w:val="center" w:pos="536"/>
                              </w:tabs>
                              <w:rPr>
                                <w:sz w:val="18"/>
                                <w:szCs w:val="18"/>
                              </w:rPr>
                            </w:pPr>
                            <w:r>
                              <w:rPr>
                                <w:sz w:val="18"/>
                                <w:szCs w:val="18"/>
                              </w:rPr>
                              <w:t>-666</w:t>
                            </w:r>
                            <w:r w:rsidRPr="00235F66">
                              <w:rPr>
                                <w:sz w:val="18"/>
                                <w:szCs w:val="18"/>
                              </w:rPr>
                              <w:t xml:space="preserve"> Other (</w:t>
                            </w:r>
                            <w:r>
                              <w:rPr>
                                <w:sz w:val="18"/>
                                <w:szCs w:val="18"/>
                              </w:rPr>
                              <w:t>please specify</w:t>
                            </w:r>
                            <w:r w:rsidRPr="00235F66">
                              <w:rPr>
                                <w:sz w:val="18"/>
                                <w:szCs w:val="18"/>
                              </w:rPr>
                              <w:t>)</w:t>
                            </w:r>
                          </w:p>
                          <w:p w14:paraId="17CA3B2D" w14:textId="77777777" w:rsidR="00B51364" w:rsidRPr="00235F66" w:rsidRDefault="00B51364" w:rsidP="00235F66">
                            <w:pPr>
                              <w:rPr>
                                <w:sz w:val="18"/>
                                <w:szCs w:val="18"/>
                              </w:rPr>
                            </w:pPr>
                          </w:p>
                        </w:txbxContent>
                      </wps:txbx>
                      <wps:bodyPr rot="0" spcFirstLastPara="0" vertOverflow="overflow" horzOverflow="overflow" vert="horz" wrap="square" lIns="54864" tIns="45720" rIns="54864" bIns="45720" numCol="1" spcCol="0" rtlCol="0" fromWordArt="0" anchor="t" anchorCtr="0" forceAA="0" upright="1"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FA7210" id="Text Box 227" o:spid="_x0000_s1029" type="#_x0000_t202" style="position:absolute;margin-left:-.6pt;margin-top:1.8pt;width:721.5pt;height:111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" strokecolor="#a5a5a5">
                <v:path arrowok="t"/>
                <v:textbox inset="4.32pt,,4.32pt">
                  <w:txbxContent>
                    <w:p w14:paraId="12E9DA6E" w14:textId="77777777" w:rsidR="00B51364" w:rsidRPr="00235F66" w:rsidRDefault="00B51364" w:rsidP="00235F66">
                      <w:pPr>
                        <w:tabs>
                          <w:tab w:val="center" w:pos="176"/>
                          <w:tab w:val="center" w:pos="536"/>
                        </w:tabs>
                        <w:rPr>
                          <w:sz w:val="18"/>
                          <w:szCs w:val="18"/>
                        </w:rPr>
                      </w:pPr>
                      <w:r w:rsidRPr="00235F66">
                        <w:rPr>
                          <w:sz w:val="18"/>
                          <w:szCs w:val="18"/>
                        </w:rPr>
                        <w:t>Codes for O11</w:t>
                      </w:r>
                    </w:p>
                    <w:p w14:paraId="306D74C5" w14:textId="77777777" w:rsidR="00B51364" w:rsidRPr="00235F66" w:rsidRDefault="00B51364" w:rsidP="00235F66">
                      <w:pPr>
                        <w:tabs>
                          <w:tab w:val="center" w:pos="176"/>
                          <w:tab w:val="center" w:pos="536"/>
                        </w:tabs>
                        <w:rPr>
                          <w:sz w:val="18"/>
                          <w:szCs w:val="18"/>
                        </w:rPr>
                      </w:pPr>
                      <w:r w:rsidRPr="00235F66">
                        <w:rPr>
                          <w:sz w:val="18"/>
                          <w:szCs w:val="18"/>
                        </w:rPr>
                        <w:t>1 Consumers in this community</w:t>
                      </w:r>
                    </w:p>
                    <w:p w14:paraId="722575FE" w14:textId="77777777" w:rsidR="00B51364" w:rsidRPr="00235F66" w:rsidRDefault="00B51364" w:rsidP="00235F66">
                      <w:pPr>
                        <w:tabs>
                          <w:tab w:val="center" w:pos="176"/>
                          <w:tab w:val="center" w:pos="536"/>
                        </w:tabs>
                        <w:rPr>
                          <w:sz w:val="18"/>
                          <w:szCs w:val="18"/>
                        </w:rPr>
                      </w:pPr>
                      <w:r w:rsidRPr="00235F66">
                        <w:rPr>
                          <w:sz w:val="18"/>
                          <w:szCs w:val="18"/>
                        </w:rPr>
                        <w:t>2 Consumers in another community</w:t>
                      </w:r>
                    </w:p>
                    <w:p w14:paraId="222C759B" w14:textId="77777777" w:rsidR="00B51364" w:rsidRPr="00235F66" w:rsidRDefault="00B51364" w:rsidP="00235F66">
                      <w:pPr>
                        <w:tabs>
                          <w:tab w:val="center" w:pos="176"/>
                          <w:tab w:val="center" w:pos="536"/>
                        </w:tabs>
                        <w:rPr>
                          <w:sz w:val="18"/>
                          <w:szCs w:val="18"/>
                        </w:rPr>
                      </w:pPr>
                      <w:r w:rsidRPr="00235F66">
                        <w:rPr>
                          <w:sz w:val="18"/>
                          <w:szCs w:val="18"/>
                        </w:rPr>
                        <w:t>3 Market traders</w:t>
                      </w:r>
                    </w:p>
                    <w:p w14:paraId="1EA8772E" w14:textId="77777777" w:rsidR="00B51364" w:rsidRPr="00235F66" w:rsidRDefault="00B51364" w:rsidP="00235F66">
                      <w:pPr>
                        <w:tabs>
                          <w:tab w:val="center" w:pos="176"/>
                          <w:tab w:val="center" w:pos="536"/>
                        </w:tabs>
                        <w:rPr>
                          <w:sz w:val="18"/>
                          <w:szCs w:val="18"/>
                        </w:rPr>
                      </w:pPr>
                      <w:r w:rsidRPr="00235F66">
                        <w:rPr>
                          <w:sz w:val="18"/>
                          <w:szCs w:val="18"/>
                        </w:rPr>
                        <w:t xml:space="preserve">4 Aggregator (organizations that buy at the start of the agricultural season, usually in exchange for inputs, for example CARD or </w:t>
                      </w:r>
                      <w:proofErr w:type="spellStart"/>
                      <w:r w:rsidRPr="00235F66">
                        <w:rPr>
                          <w:sz w:val="18"/>
                          <w:szCs w:val="18"/>
                        </w:rPr>
                        <w:t>Masara</w:t>
                      </w:r>
                      <w:proofErr w:type="spellEnd"/>
                      <w:r w:rsidRPr="00235F66">
                        <w:rPr>
                          <w:sz w:val="18"/>
                          <w:szCs w:val="18"/>
                        </w:rPr>
                        <w:t>)</w:t>
                      </w:r>
                    </w:p>
                    <w:p w14:paraId="3FF0D835" w14:textId="77777777" w:rsidR="00B51364" w:rsidRPr="00235F66" w:rsidRDefault="00B51364" w:rsidP="00235F66">
                      <w:pPr>
                        <w:tabs>
                          <w:tab w:val="center" w:pos="176"/>
                          <w:tab w:val="center" w:pos="536"/>
                        </w:tabs>
                        <w:rPr>
                          <w:sz w:val="18"/>
                          <w:szCs w:val="18"/>
                        </w:rPr>
                      </w:pPr>
                      <w:r w:rsidRPr="00235F66">
                        <w:rPr>
                          <w:sz w:val="18"/>
                          <w:szCs w:val="18"/>
                        </w:rPr>
                        <w:t xml:space="preserve">5 </w:t>
                      </w:r>
                      <w:proofErr w:type="spellStart"/>
                      <w:r w:rsidRPr="00235F66">
                        <w:rPr>
                          <w:sz w:val="18"/>
                          <w:szCs w:val="18"/>
                        </w:rPr>
                        <w:t>Outgrower</w:t>
                      </w:r>
                      <w:proofErr w:type="spellEnd"/>
                      <w:r w:rsidRPr="00235F66">
                        <w:rPr>
                          <w:sz w:val="18"/>
                          <w:szCs w:val="18"/>
                        </w:rPr>
                        <w:t xml:space="preserve"> (similar to aggregator, but has nucleus farmer)</w:t>
                      </w:r>
                    </w:p>
                    <w:p w14:paraId="15A34173" w14:textId="77777777" w:rsidR="00B51364" w:rsidRPr="00235F66" w:rsidRDefault="00B51364" w:rsidP="00235F66">
                      <w:pPr>
                        <w:tabs>
                          <w:tab w:val="center" w:pos="176"/>
                          <w:tab w:val="center" w:pos="536"/>
                        </w:tabs>
                        <w:rPr>
                          <w:sz w:val="18"/>
                          <w:szCs w:val="18"/>
                        </w:rPr>
                      </w:pPr>
                      <w:r w:rsidRPr="00235F66">
                        <w:rPr>
                          <w:sz w:val="18"/>
                          <w:szCs w:val="18"/>
                        </w:rPr>
                        <w:t>6 Pre harvest contractors (organizations that buy while crops are still in the field, nonbinding commitment to sell, no provision of inputs or storage in exchange for commitment to sell)</w:t>
                      </w:r>
                    </w:p>
                    <w:p w14:paraId="3312843D" w14:textId="77777777" w:rsidR="00B51364" w:rsidRPr="00235F66" w:rsidRDefault="00B51364" w:rsidP="00235F66">
                      <w:pPr>
                        <w:tabs>
                          <w:tab w:val="center" w:pos="176"/>
                          <w:tab w:val="center" w:pos="536"/>
                        </w:tabs>
                        <w:rPr>
                          <w:sz w:val="18"/>
                          <w:szCs w:val="18"/>
                        </w:rPr>
                      </w:pPr>
                      <w:r w:rsidRPr="00235F66">
                        <w:rPr>
                          <w:sz w:val="18"/>
                          <w:szCs w:val="18"/>
                        </w:rPr>
                        <w:t>7 Sale trade organizations (government purchase of buffer stocks)</w:t>
                      </w:r>
                    </w:p>
                    <w:p w14:paraId="6867D91F" w14:textId="77777777" w:rsidR="00B51364" w:rsidRPr="00235F66" w:rsidRDefault="00B51364" w:rsidP="00235F66">
                      <w:pPr>
                        <w:tabs>
                          <w:tab w:val="center" w:pos="176"/>
                          <w:tab w:val="center" w:pos="536"/>
                        </w:tabs>
                        <w:rPr>
                          <w:sz w:val="18"/>
                          <w:szCs w:val="18"/>
                        </w:rPr>
                      </w:pPr>
                      <w:r w:rsidRPr="00235F66">
                        <w:rPr>
                          <w:sz w:val="18"/>
                          <w:szCs w:val="18"/>
                        </w:rPr>
                        <w:t>8 Cooperative groups</w:t>
                      </w:r>
                    </w:p>
                    <w:p w14:paraId="7301669B" w14:textId="254153EA" w:rsidR="00B51364" w:rsidRPr="00235F66" w:rsidRDefault="00B51364" w:rsidP="00235F66">
                      <w:pPr>
                        <w:tabs>
                          <w:tab w:val="center" w:pos="176"/>
                          <w:tab w:val="center" w:pos="536"/>
                        </w:tabs>
                        <w:rPr>
                          <w:sz w:val="18"/>
                          <w:szCs w:val="18"/>
                        </w:rPr>
                      </w:pPr>
                      <w:r>
                        <w:rPr>
                          <w:sz w:val="18"/>
                          <w:szCs w:val="18"/>
                        </w:rPr>
                        <w:t>-666</w:t>
                      </w:r>
                      <w:r w:rsidRPr="00235F66">
                        <w:rPr>
                          <w:sz w:val="18"/>
                          <w:szCs w:val="18"/>
                        </w:rPr>
                        <w:t xml:space="preserve"> Other (</w:t>
                      </w:r>
                      <w:r>
                        <w:rPr>
                          <w:sz w:val="18"/>
                          <w:szCs w:val="18"/>
                        </w:rPr>
                        <w:t>please specify</w:t>
                      </w:r>
                      <w:r w:rsidRPr="00235F66">
                        <w:rPr>
                          <w:sz w:val="18"/>
                          <w:szCs w:val="18"/>
                        </w:rPr>
                        <w:t>)</w:t>
                      </w:r>
                    </w:p>
                    <w:p w14:paraId="17CA3B2D" w14:textId="77777777" w:rsidR="00B51364" w:rsidRPr="00235F66" w:rsidRDefault="00B51364" w:rsidP="00235F66">
                      <w:pPr>
                        <w:rPr>
                          <w:sz w:val="18"/>
                          <w:szCs w:val="18"/>
                        </w:rPr>
                      </w:pPr>
                    </w:p>
                  </w:txbxContent>
                </v:textbox>
                <w10:wrap anchorx="margin"/>
              </v:shape>
            </w:pict>
          </mc:Fallback>
        </mc:AlternateContent>
      </w:r>
    </w:p>
    <w:p w14:paraId="21FA8200" w14:textId="62AA1C6D" w:rsidR="008230E4" w:rsidRPr="005A7BEF" w:rsidRDefault="00037F64" w:rsidP="005A7BEF">
      <w:pPr>
        <w:tabs>
          <w:tab w:val="left" w:pos="8070"/>
        </w:tabs>
        <w:rPr>
          <w:rFonts w:ascii="Arial" w:hAnsi="Arial" w:cs="Arial"/>
          <w:sz w:val="2"/>
        </w:rPr>
      </w:pPr>
      <w:r w:rsidRPr="005A7BEF">
        <w:rPr>
          <w:rFonts w:ascii="Arial" w:hAnsi="Arial" w:cs="Arial"/>
          <w:sz w:val="2"/>
        </w:rPr>
        <w:tab/>
      </w:r>
    </w:p>
    <w:p w14:paraId="225A0D8C" w14:textId="3757D54B" w:rsidR="008230E4" w:rsidRPr="005A7BEF" w:rsidRDefault="008230E4" w:rsidP="005A7BEF">
      <w:pPr>
        <w:tabs>
          <w:tab w:val="left" w:pos="12570"/>
        </w:tabs>
        <w:rPr>
          <w:rFonts w:ascii="Arial" w:hAnsi="Arial" w:cs="Arial"/>
          <w:sz w:val="2"/>
        </w:rPr>
      </w:pPr>
    </w:p>
    <w:p w14:paraId="73C67BA3" w14:textId="77777777" w:rsidR="008230E4" w:rsidRPr="005A7BEF" w:rsidRDefault="008230E4" w:rsidP="005A7BEF">
      <w:pPr>
        <w:tabs>
          <w:tab w:val="left" w:pos="12570"/>
        </w:tabs>
        <w:rPr>
          <w:rFonts w:ascii="Arial" w:hAnsi="Arial" w:cs="Arial"/>
          <w:sz w:val="2"/>
        </w:rPr>
      </w:pPr>
    </w:p>
    <w:p w14:paraId="20821CDE" w14:textId="77777777" w:rsidR="008230E4" w:rsidRPr="005A7BEF" w:rsidRDefault="008230E4" w:rsidP="005A7BEF">
      <w:pPr>
        <w:tabs>
          <w:tab w:val="left" w:pos="12570"/>
        </w:tabs>
        <w:rPr>
          <w:rFonts w:ascii="Arial" w:hAnsi="Arial" w:cs="Arial"/>
          <w:sz w:val="2"/>
        </w:rPr>
      </w:pPr>
    </w:p>
    <w:p w14:paraId="3A9A45D8" w14:textId="77777777" w:rsidR="008230E4" w:rsidRPr="005A7BEF" w:rsidRDefault="008230E4" w:rsidP="005A7BEF">
      <w:pPr>
        <w:tabs>
          <w:tab w:val="left" w:pos="12570"/>
        </w:tabs>
        <w:rPr>
          <w:rFonts w:ascii="Arial" w:hAnsi="Arial" w:cs="Arial"/>
          <w:sz w:val="2"/>
        </w:rPr>
      </w:pPr>
    </w:p>
    <w:p w14:paraId="4B76371A" w14:textId="77777777" w:rsidR="008230E4" w:rsidRPr="005A7BEF" w:rsidRDefault="008230E4" w:rsidP="005A7BEF">
      <w:pPr>
        <w:tabs>
          <w:tab w:val="left" w:pos="12570"/>
        </w:tabs>
        <w:rPr>
          <w:rFonts w:ascii="Arial" w:hAnsi="Arial" w:cs="Arial"/>
          <w:sz w:val="2"/>
        </w:rPr>
      </w:pPr>
    </w:p>
    <w:p w14:paraId="112CACCD" w14:textId="77777777" w:rsidR="008230E4" w:rsidRPr="005A7BEF" w:rsidRDefault="008230E4" w:rsidP="005A7BEF">
      <w:pPr>
        <w:tabs>
          <w:tab w:val="left" w:pos="12570"/>
        </w:tabs>
        <w:rPr>
          <w:rFonts w:ascii="Arial" w:hAnsi="Arial" w:cs="Arial"/>
          <w:sz w:val="2"/>
        </w:rPr>
      </w:pPr>
    </w:p>
    <w:p w14:paraId="79EDEB78" w14:textId="77777777" w:rsidR="008230E4" w:rsidRPr="005A7BEF" w:rsidRDefault="008230E4" w:rsidP="005A7BEF">
      <w:pPr>
        <w:tabs>
          <w:tab w:val="left" w:pos="12570"/>
        </w:tabs>
        <w:rPr>
          <w:rFonts w:ascii="Arial" w:hAnsi="Arial" w:cs="Arial"/>
          <w:sz w:val="2"/>
        </w:rPr>
      </w:pPr>
    </w:p>
    <w:p w14:paraId="376F40DF" w14:textId="77777777" w:rsidR="008230E4" w:rsidRPr="005A7BEF" w:rsidRDefault="008230E4" w:rsidP="005A7BEF">
      <w:pPr>
        <w:tabs>
          <w:tab w:val="left" w:pos="12570"/>
        </w:tabs>
        <w:rPr>
          <w:rFonts w:ascii="Arial" w:hAnsi="Arial" w:cs="Arial"/>
          <w:sz w:val="2"/>
        </w:rPr>
      </w:pPr>
    </w:p>
    <w:p w14:paraId="4218829A" w14:textId="77777777" w:rsidR="008230E4" w:rsidRPr="005A7BEF" w:rsidRDefault="008230E4" w:rsidP="005A7BEF">
      <w:pPr>
        <w:tabs>
          <w:tab w:val="left" w:pos="12570"/>
        </w:tabs>
        <w:rPr>
          <w:rFonts w:ascii="Arial" w:hAnsi="Arial" w:cs="Arial"/>
          <w:sz w:val="2"/>
        </w:rPr>
      </w:pPr>
    </w:p>
    <w:p w14:paraId="415734BF" w14:textId="77777777" w:rsidR="008230E4" w:rsidRPr="005A7BEF" w:rsidRDefault="008230E4" w:rsidP="005A7BEF">
      <w:pPr>
        <w:tabs>
          <w:tab w:val="left" w:pos="12570"/>
        </w:tabs>
        <w:rPr>
          <w:rFonts w:ascii="Arial" w:hAnsi="Arial" w:cs="Arial"/>
          <w:sz w:val="2"/>
        </w:rPr>
      </w:pPr>
    </w:p>
    <w:p w14:paraId="498F6551" w14:textId="77777777" w:rsidR="008230E4" w:rsidRPr="005A7BEF" w:rsidRDefault="008230E4" w:rsidP="005A7BEF">
      <w:pPr>
        <w:tabs>
          <w:tab w:val="left" w:pos="12570"/>
        </w:tabs>
        <w:rPr>
          <w:rFonts w:ascii="Arial" w:hAnsi="Arial" w:cs="Arial"/>
          <w:sz w:val="2"/>
        </w:rPr>
      </w:pPr>
    </w:p>
    <w:p w14:paraId="1D2EBDC7" w14:textId="77777777" w:rsidR="008230E4" w:rsidRPr="005A7BEF" w:rsidRDefault="008230E4" w:rsidP="005A7BEF">
      <w:pPr>
        <w:tabs>
          <w:tab w:val="left" w:pos="12570"/>
        </w:tabs>
        <w:rPr>
          <w:rFonts w:ascii="Arial" w:hAnsi="Arial" w:cs="Arial"/>
          <w:sz w:val="2"/>
        </w:rPr>
      </w:pPr>
    </w:p>
    <w:p w14:paraId="25333D9B" w14:textId="77777777" w:rsidR="008230E4" w:rsidRPr="005A7BEF" w:rsidRDefault="008230E4" w:rsidP="005A7BEF">
      <w:pPr>
        <w:tabs>
          <w:tab w:val="left" w:pos="12570"/>
        </w:tabs>
        <w:rPr>
          <w:rFonts w:ascii="Arial" w:hAnsi="Arial" w:cs="Arial"/>
          <w:sz w:val="2"/>
        </w:rPr>
      </w:pPr>
    </w:p>
    <w:p w14:paraId="39CF33A2" w14:textId="77777777" w:rsidR="008230E4" w:rsidRPr="005A7BEF" w:rsidRDefault="008230E4" w:rsidP="005A7BEF">
      <w:pPr>
        <w:tabs>
          <w:tab w:val="left" w:pos="12570"/>
        </w:tabs>
        <w:rPr>
          <w:rFonts w:ascii="Arial" w:hAnsi="Arial" w:cs="Arial"/>
          <w:sz w:val="2"/>
        </w:rPr>
      </w:pPr>
    </w:p>
    <w:p w14:paraId="5CFC9CE6" w14:textId="77777777" w:rsidR="008230E4" w:rsidRPr="005A7BEF" w:rsidRDefault="008230E4" w:rsidP="005A7BEF">
      <w:pPr>
        <w:tabs>
          <w:tab w:val="left" w:pos="12570"/>
        </w:tabs>
        <w:rPr>
          <w:rFonts w:ascii="Arial" w:hAnsi="Arial" w:cs="Arial"/>
          <w:sz w:val="2"/>
        </w:rPr>
      </w:pPr>
    </w:p>
    <w:p w14:paraId="621C1598" w14:textId="77777777" w:rsidR="008230E4" w:rsidRPr="005A7BEF" w:rsidRDefault="008230E4" w:rsidP="005A7BEF">
      <w:pPr>
        <w:tabs>
          <w:tab w:val="left" w:pos="12570"/>
        </w:tabs>
        <w:rPr>
          <w:rFonts w:ascii="Arial" w:hAnsi="Arial" w:cs="Arial"/>
          <w:sz w:val="2"/>
        </w:rPr>
      </w:pPr>
    </w:p>
    <w:p w14:paraId="6A755397" w14:textId="77777777" w:rsidR="008230E4" w:rsidRPr="005A7BEF" w:rsidRDefault="008230E4" w:rsidP="005A7BEF">
      <w:pPr>
        <w:tabs>
          <w:tab w:val="left" w:pos="12570"/>
        </w:tabs>
        <w:rPr>
          <w:rFonts w:ascii="Arial" w:hAnsi="Arial" w:cs="Arial"/>
          <w:sz w:val="2"/>
        </w:rPr>
      </w:pPr>
    </w:p>
    <w:p w14:paraId="3214ACDC" w14:textId="77777777" w:rsidR="008230E4" w:rsidRPr="005A7BEF" w:rsidRDefault="008230E4" w:rsidP="005A7BEF">
      <w:pPr>
        <w:tabs>
          <w:tab w:val="left" w:pos="12570"/>
        </w:tabs>
        <w:rPr>
          <w:rFonts w:ascii="Arial" w:hAnsi="Arial" w:cs="Arial"/>
          <w:sz w:val="2"/>
        </w:rPr>
      </w:pPr>
    </w:p>
    <w:p w14:paraId="5E384811" w14:textId="4528C7EA" w:rsidR="008230E4" w:rsidRPr="005A7BEF" w:rsidRDefault="008230E4" w:rsidP="005A7BEF">
      <w:pPr>
        <w:tabs>
          <w:tab w:val="left" w:pos="12570"/>
        </w:tabs>
        <w:rPr>
          <w:rFonts w:ascii="Arial" w:hAnsi="Arial" w:cs="Arial"/>
          <w:sz w:val="2"/>
        </w:rPr>
      </w:pPr>
    </w:p>
    <w:p w14:paraId="30318D57" w14:textId="77777777" w:rsidR="008230E4" w:rsidRPr="005A7BEF" w:rsidRDefault="008230E4" w:rsidP="005A7BEF">
      <w:pPr>
        <w:tabs>
          <w:tab w:val="left" w:pos="12570"/>
        </w:tabs>
        <w:rPr>
          <w:rFonts w:ascii="Arial" w:hAnsi="Arial" w:cs="Arial"/>
          <w:sz w:val="2"/>
        </w:rPr>
      </w:pPr>
    </w:p>
    <w:p w14:paraId="78082249" w14:textId="77777777" w:rsidR="008230E4" w:rsidRPr="005A7BEF" w:rsidRDefault="008230E4" w:rsidP="005A7BEF">
      <w:pPr>
        <w:tabs>
          <w:tab w:val="left" w:pos="12570"/>
        </w:tabs>
        <w:rPr>
          <w:rFonts w:ascii="Arial" w:hAnsi="Arial" w:cs="Arial"/>
          <w:sz w:val="2"/>
        </w:rPr>
      </w:pPr>
    </w:p>
    <w:p w14:paraId="6B1848FF" w14:textId="77777777" w:rsidR="008230E4" w:rsidRPr="005A7BEF" w:rsidRDefault="008230E4" w:rsidP="005A7BEF">
      <w:pPr>
        <w:tabs>
          <w:tab w:val="left" w:pos="12570"/>
        </w:tabs>
        <w:rPr>
          <w:rFonts w:ascii="Arial" w:hAnsi="Arial" w:cs="Arial"/>
          <w:sz w:val="2"/>
        </w:rPr>
      </w:pPr>
    </w:p>
    <w:p w14:paraId="1DB54FDB" w14:textId="77777777" w:rsidR="008230E4" w:rsidRPr="005A7BEF" w:rsidRDefault="008230E4" w:rsidP="005A7BEF">
      <w:pPr>
        <w:tabs>
          <w:tab w:val="left" w:pos="12570"/>
        </w:tabs>
        <w:rPr>
          <w:rFonts w:ascii="Arial" w:hAnsi="Arial" w:cs="Arial"/>
          <w:sz w:val="2"/>
        </w:rPr>
      </w:pPr>
    </w:p>
    <w:p w14:paraId="4FC549B7" w14:textId="77777777" w:rsidR="008230E4" w:rsidRPr="005A7BEF" w:rsidRDefault="008230E4" w:rsidP="005A7BEF">
      <w:pPr>
        <w:rPr>
          <w:rFonts w:ascii="Arial" w:hAnsi="Arial" w:cs="Arial"/>
          <w:vanish/>
        </w:rPr>
      </w:pPr>
    </w:p>
    <w:p w14:paraId="5EA9E46B" w14:textId="77777777" w:rsidR="008230E4" w:rsidRPr="005A7BEF" w:rsidRDefault="008230E4" w:rsidP="005A7BEF">
      <w:pPr>
        <w:rPr>
          <w:rFonts w:ascii="Arial" w:hAnsi="Arial" w:cs="Arial"/>
        </w:rPr>
      </w:pPr>
    </w:p>
    <w:p w14:paraId="36ACCF23" w14:textId="121BFE2A" w:rsidR="008230E4" w:rsidRPr="005A7BEF" w:rsidRDefault="008230E4" w:rsidP="005A7BEF">
      <w:pPr>
        <w:rPr>
          <w:rFonts w:ascii="Arial" w:hAnsi="Arial" w:cs="Arial"/>
        </w:rPr>
      </w:pPr>
    </w:p>
    <w:p w14:paraId="1E934BA2" w14:textId="0EF97428" w:rsidR="008230E4" w:rsidRPr="005A7BEF" w:rsidRDefault="008230E4" w:rsidP="005A7BEF">
      <w:pPr>
        <w:rPr>
          <w:rFonts w:ascii="Arial" w:hAnsi="Arial" w:cs="Arial"/>
        </w:rPr>
      </w:pPr>
    </w:p>
    <w:p w14:paraId="13C93822" w14:textId="77777777" w:rsidR="008230E4" w:rsidRPr="005A7BEF" w:rsidRDefault="008230E4" w:rsidP="005A7BEF">
      <w:pPr>
        <w:rPr>
          <w:rFonts w:ascii="Arial" w:hAnsi="Arial" w:cs="Arial"/>
        </w:rPr>
      </w:pPr>
    </w:p>
    <w:p w14:paraId="1E0B8A1A" w14:textId="77777777" w:rsidR="00AF3760" w:rsidRDefault="00AF3760" w:rsidP="008D4F63">
      <w:pPr>
        <w:jc w:val="both"/>
        <w:rPr>
          <w:rFonts w:ascii="Arial" w:hAnsi="Arial" w:cs="Arial"/>
          <w:b/>
          <w:u w:val="single"/>
        </w:rPr>
      </w:pPr>
      <w:r>
        <w:rPr>
          <w:rFonts w:ascii="Arial" w:hAnsi="Arial" w:cs="Arial"/>
          <w:b/>
          <w:u w:val="single"/>
        </w:rPr>
        <w:lastRenderedPageBreak/>
        <w:t>Crop Sales and Stores</w:t>
      </w:r>
    </w:p>
    <w:p w14:paraId="297B1F42" w14:textId="06DF3928" w:rsidR="008230E4" w:rsidRPr="005A7BEF" w:rsidRDefault="008230E4" w:rsidP="008D4F63">
      <w:pPr>
        <w:jc w:val="both"/>
        <w:rPr>
          <w:rFonts w:ascii="Arial" w:hAnsi="Arial" w:cs="Arial"/>
        </w:rPr>
      </w:pPr>
    </w:p>
    <w:tbl>
      <w:tblPr>
        <w:tblW w:w="14425"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799"/>
        <w:gridCol w:w="1584"/>
        <w:gridCol w:w="2962"/>
        <w:gridCol w:w="2520"/>
        <w:gridCol w:w="2264"/>
        <w:gridCol w:w="2461"/>
      </w:tblGrid>
      <w:tr w:rsidR="00C52D5B" w:rsidRPr="005A7BEF" w14:paraId="63141656" w14:textId="77777777" w:rsidTr="000F28DD">
        <w:trPr>
          <w:cantSplit/>
          <w:trHeight w:val="420"/>
        </w:trPr>
        <w:tc>
          <w:tcPr>
            <w:tcW w:w="835" w:type="dxa"/>
            <w:shd w:val="clear" w:color="auto" w:fill="auto"/>
            <w:vAlign w:val="bottom"/>
            <w:hideMark/>
          </w:tcPr>
          <w:p w14:paraId="7F27FE86"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6345" w:type="dxa"/>
            <w:gridSpan w:val="3"/>
          </w:tcPr>
          <w:p w14:paraId="3C5C557D" w14:textId="573E3B01" w:rsidR="00C52D5B" w:rsidRPr="005A7BEF" w:rsidRDefault="00C52D5B" w:rsidP="005A7BEF">
            <w:pPr>
              <w:jc w:val="center"/>
              <w:rPr>
                <w:rFonts w:ascii="Arial" w:hAnsi="Arial" w:cs="Arial"/>
                <w:b/>
                <w:bCs/>
                <w:sz w:val="18"/>
                <w:szCs w:val="18"/>
              </w:rPr>
            </w:pPr>
            <w:r w:rsidRPr="005A7BEF">
              <w:rPr>
                <w:rFonts w:ascii="Arial" w:hAnsi="Arial" w:cs="Arial"/>
                <w:b/>
                <w:bCs/>
                <w:sz w:val="18"/>
                <w:szCs w:val="18"/>
              </w:rPr>
              <w:t>If sold to consumers in this community</w:t>
            </w:r>
          </w:p>
        </w:tc>
        <w:tc>
          <w:tcPr>
            <w:tcW w:w="7245" w:type="dxa"/>
            <w:gridSpan w:val="3"/>
          </w:tcPr>
          <w:p w14:paraId="3D486B29" w14:textId="7C58B8CD" w:rsidR="00C52D5B" w:rsidRPr="005A7BEF" w:rsidRDefault="00C52D5B" w:rsidP="005A7BEF">
            <w:pPr>
              <w:jc w:val="center"/>
              <w:rPr>
                <w:rFonts w:ascii="Arial" w:hAnsi="Arial" w:cs="Arial"/>
                <w:b/>
                <w:bCs/>
                <w:sz w:val="18"/>
                <w:szCs w:val="18"/>
              </w:rPr>
            </w:pPr>
            <w:r w:rsidRPr="005A7BEF">
              <w:rPr>
                <w:rFonts w:ascii="Arial" w:hAnsi="Arial" w:cs="Arial"/>
                <w:b/>
                <w:bCs/>
                <w:sz w:val="18"/>
                <w:szCs w:val="18"/>
              </w:rPr>
              <w:t>If sold to consumers in another community</w:t>
            </w:r>
          </w:p>
        </w:tc>
      </w:tr>
      <w:tr w:rsidR="00C52D5B" w:rsidRPr="005A7BEF" w14:paraId="1657F894" w14:textId="77777777" w:rsidTr="008D4F63">
        <w:trPr>
          <w:cantSplit/>
          <w:trHeight w:val="315"/>
        </w:trPr>
        <w:tc>
          <w:tcPr>
            <w:tcW w:w="835" w:type="dxa"/>
            <w:shd w:val="clear" w:color="auto" w:fill="auto"/>
            <w:vAlign w:val="bottom"/>
            <w:hideMark/>
          </w:tcPr>
          <w:p w14:paraId="14A9C01B"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O1a</w:t>
            </w:r>
          </w:p>
        </w:tc>
        <w:tc>
          <w:tcPr>
            <w:tcW w:w="1799" w:type="dxa"/>
            <w:shd w:val="clear" w:color="auto" w:fill="auto"/>
            <w:hideMark/>
          </w:tcPr>
          <w:p w14:paraId="4F3B7DA3" w14:textId="3EBF7888" w:rsidR="00C52D5B" w:rsidRPr="005A7BEF" w:rsidRDefault="00C52D5B" w:rsidP="005A7BEF">
            <w:pPr>
              <w:jc w:val="center"/>
              <w:rPr>
                <w:rFonts w:ascii="Arial" w:hAnsi="Arial" w:cs="Arial"/>
                <w:sz w:val="18"/>
                <w:szCs w:val="18"/>
              </w:rPr>
            </w:pPr>
            <w:r w:rsidRPr="005A7BEF">
              <w:rPr>
                <w:rFonts w:ascii="Arial" w:hAnsi="Arial" w:cs="Arial"/>
                <w:sz w:val="18"/>
                <w:szCs w:val="18"/>
              </w:rPr>
              <w:t>O12</w:t>
            </w:r>
            <w:r>
              <w:rPr>
                <w:rFonts w:ascii="Arial" w:hAnsi="Arial" w:cs="Arial"/>
                <w:sz w:val="18"/>
                <w:szCs w:val="18"/>
              </w:rPr>
              <w:t>a</w:t>
            </w:r>
          </w:p>
        </w:tc>
        <w:tc>
          <w:tcPr>
            <w:tcW w:w="1584" w:type="dxa"/>
          </w:tcPr>
          <w:p w14:paraId="1CF848D8" w14:textId="6FD02BA2" w:rsidR="00C52D5B" w:rsidRPr="005A7BEF" w:rsidRDefault="00C52D5B" w:rsidP="005A7BEF">
            <w:pPr>
              <w:jc w:val="center"/>
              <w:rPr>
                <w:rFonts w:ascii="Arial" w:hAnsi="Arial" w:cs="Arial"/>
                <w:sz w:val="18"/>
                <w:szCs w:val="18"/>
              </w:rPr>
            </w:pPr>
            <w:r>
              <w:rPr>
                <w:rFonts w:ascii="Arial" w:hAnsi="Arial" w:cs="Arial"/>
                <w:sz w:val="18"/>
                <w:szCs w:val="18"/>
              </w:rPr>
              <w:t>Q12b</w:t>
            </w:r>
          </w:p>
        </w:tc>
        <w:tc>
          <w:tcPr>
            <w:tcW w:w="2962" w:type="dxa"/>
            <w:shd w:val="clear" w:color="auto" w:fill="auto"/>
            <w:hideMark/>
          </w:tcPr>
          <w:p w14:paraId="384FA80A" w14:textId="5369CD5D" w:rsidR="00C52D5B" w:rsidRPr="005A7BEF" w:rsidRDefault="00C52D5B" w:rsidP="005A7BEF">
            <w:pPr>
              <w:jc w:val="center"/>
              <w:rPr>
                <w:rFonts w:ascii="Arial" w:hAnsi="Arial" w:cs="Arial"/>
                <w:sz w:val="18"/>
                <w:szCs w:val="18"/>
              </w:rPr>
            </w:pPr>
            <w:r w:rsidRPr="005A7BEF">
              <w:rPr>
                <w:rFonts w:ascii="Arial" w:hAnsi="Arial" w:cs="Arial"/>
                <w:sz w:val="18"/>
                <w:szCs w:val="18"/>
              </w:rPr>
              <w:t>O13</w:t>
            </w:r>
          </w:p>
        </w:tc>
        <w:tc>
          <w:tcPr>
            <w:tcW w:w="2520" w:type="dxa"/>
            <w:shd w:val="clear" w:color="auto" w:fill="auto"/>
            <w:vAlign w:val="bottom"/>
            <w:hideMark/>
          </w:tcPr>
          <w:p w14:paraId="62EE4898" w14:textId="79AD76B4" w:rsidR="00C52D5B" w:rsidRPr="005A7BEF" w:rsidRDefault="00C52D5B" w:rsidP="005A7BEF">
            <w:pPr>
              <w:jc w:val="center"/>
              <w:rPr>
                <w:rFonts w:ascii="Arial" w:hAnsi="Arial" w:cs="Arial"/>
                <w:sz w:val="18"/>
                <w:szCs w:val="18"/>
              </w:rPr>
            </w:pPr>
            <w:r w:rsidRPr="005A7BEF">
              <w:rPr>
                <w:rFonts w:ascii="Arial" w:hAnsi="Arial" w:cs="Arial"/>
                <w:sz w:val="18"/>
                <w:szCs w:val="18"/>
              </w:rPr>
              <w:t>O14</w:t>
            </w:r>
            <w:r>
              <w:rPr>
                <w:rFonts w:ascii="Arial" w:hAnsi="Arial" w:cs="Arial"/>
                <w:sz w:val="18"/>
                <w:szCs w:val="18"/>
              </w:rPr>
              <w:t>a</w:t>
            </w:r>
          </w:p>
        </w:tc>
        <w:tc>
          <w:tcPr>
            <w:tcW w:w="2264" w:type="dxa"/>
          </w:tcPr>
          <w:p w14:paraId="646F7ADC" w14:textId="07E3CBFD" w:rsidR="00C52D5B" w:rsidRPr="005A7BEF" w:rsidRDefault="00C52D5B" w:rsidP="005A7BEF">
            <w:pPr>
              <w:jc w:val="center"/>
              <w:rPr>
                <w:rFonts w:ascii="Arial" w:hAnsi="Arial" w:cs="Arial"/>
                <w:sz w:val="18"/>
                <w:szCs w:val="18"/>
              </w:rPr>
            </w:pPr>
            <w:r>
              <w:rPr>
                <w:rFonts w:ascii="Arial" w:hAnsi="Arial" w:cs="Arial"/>
                <w:sz w:val="18"/>
                <w:szCs w:val="18"/>
              </w:rPr>
              <w:t>Q14b</w:t>
            </w:r>
          </w:p>
        </w:tc>
        <w:tc>
          <w:tcPr>
            <w:tcW w:w="2461" w:type="dxa"/>
            <w:shd w:val="clear" w:color="auto" w:fill="auto"/>
            <w:vAlign w:val="bottom"/>
            <w:hideMark/>
          </w:tcPr>
          <w:p w14:paraId="6A63DB90" w14:textId="615A68B3" w:rsidR="00C52D5B" w:rsidRPr="005A7BEF" w:rsidRDefault="00C52D5B" w:rsidP="005A7BEF">
            <w:pPr>
              <w:jc w:val="center"/>
              <w:rPr>
                <w:rFonts w:ascii="Arial" w:hAnsi="Arial" w:cs="Arial"/>
                <w:sz w:val="18"/>
                <w:szCs w:val="18"/>
              </w:rPr>
            </w:pPr>
            <w:r w:rsidRPr="005A7BEF">
              <w:rPr>
                <w:rFonts w:ascii="Arial" w:hAnsi="Arial" w:cs="Arial"/>
                <w:sz w:val="18"/>
                <w:szCs w:val="18"/>
              </w:rPr>
              <w:t>O15</w:t>
            </w:r>
          </w:p>
        </w:tc>
      </w:tr>
      <w:tr w:rsidR="00C52D5B" w:rsidRPr="005A7BEF" w14:paraId="5A84FCF2" w14:textId="77777777" w:rsidTr="008D4F63">
        <w:trPr>
          <w:cantSplit/>
          <w:trHeight w:val="2475"/>
        </w:trPr>
        <w:tc>
          <w:tcPr>
            <w:tcW w:w="835" w:type="dxa"/>
            <w:shd w:val="clear" w:color="auto" w:fill="auto"/>
            <w:hideMark/>
          </w:tcPr>
          <w:p w14:paraId="47E7F711"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xml:space="preserve">Crop Type </w:t>
            </w:r>
          </w:p>
          <w:p w14:paraId="28FE34F3" w14:textId="77777777" w:rsidR="00C52D5B" w:rsidRPr="005A7BEF" w:rsidRDefault="00C52D5B" w:rsidP="005A7BEF">
            <w:pPr>
              <w:jc w:val="center"/>
              <w:rPr>
                <w:rFonts w:ascii="Arial" w:hAnsi="Arial" w:cs="Arial"/>
                <w:sz w:val="18"/>
                <w:szCs w:val="18"/>
              </w:rPr>
            </w:pPr>
          </w:p>
          <w:p w14:paraId="3B4205BA" w14:textId="77777777" w:rsidR="00C52D5B" w:rsidRPr="005A7BEF" w:rsidRDefault="00C52D5B" w:rsidP="005A7BEF">
            <w:pPr>
              <w:jc w:val="center"/>
              <w:rPr>
                <w:rFonts w:ascii="Arial" w:hAnsi="Arial" w:cs="Arial"/>
                <w:sz w:val="18"/>
                <w:szCs w:val="18"/>
              </w:rPr>
            </w:pPr>
          </w:p>
          <w:p w14:paraId="6EE273EE" w14:textId="77777777" w:rsidR="00C52D5B" w:rsidRPr="005A7BEF" w:rsidRDefault="00C52D5B" w:rsidP="005A7BEF">
            <w:pPr>
              <w:jc w:val="center"/>
              <w:rPr>
                <w:rFonts w:ascii="Arial" w:hAnsi="Arial" w:cs="Arial"/>
                <w:sz w:val="18"/>
                <w:szCs w:val="18"/>
              </w:rPr>
            </w:pPr>
          </w:p>
          <w:p w14:paraId="0086569E" w14:textId="3CA05985" w:rsidR="00C52D5B" w:rsidRPr="005A7BEF" w:rsidRDefault="00C52D5B" w:rsidP="005A7BEF">
            <w:pPr>
              <w:jc w:val="center"/>
              <w:rPr>
                <w:rFonts w:ascii="Arial" w:hAnsi="Arial" w:cs="Arial"/>
                <w:sz w:val="18"/>
                <w:szCs w:val="18"/>
              </w:rPr>
            </w:pPr>
          </w:p>
        </w:tc>
        <w:tc>
          <w:tcPr>
            <w:tcW w:w="1799" w:type="dxa"/>
            <w:shd w:val="clear" w:color="auto" w:fill="auto"/>
            <w:hideMark/>
          </w:tcPr>
          <w:p w14:paraId="3CB5A744" w14:textId="6E9720AD" w:rsidR="00C52D5B" w:rsidRPr="005A7BEF" w:rsidRDefault="00C52D5B">
            <w:pPr>
              <w:jc w:val="center"/>
              <w:rPr>
                <w:rFonts w:ascii="Arial" w:hAnsi="Arial" w:cs="Arial"/>
                <w:sz w:val="18"/>
                <w:szCs w:val="18"/>
              </w:rPr>
            </w:pPr>
            <w:r w:rsidRPr="005A7BEF">
              <w:rPr>
                <w:rFonts w:ascii="Arial" w:hAnsi="Arial" w:cs="Arial"/>
                <w:sz w:val="18"/>
                <w:szCs w:val="18"/>
              </w:rPr>
              <w:t xml:space="preserve">What quantity of </w:t>
            </w:r>
            <w:r>
              <w:rPr>
                <w:rFonts w:ascii="Arial" w:hAnsi="Arial" w:cs="Arial"/>
                <w:sz w:val="18"/>
                <w:szCs w:val="18"/>
              </w:rPr>
              <w:t>[crop type]</w:t>
            </w:r>
            <w:r w:rsidRPr="005A7BEF">
              <w:rPr>
                <w:rFonts w:ascii="Arial" w:hAnsi="Arial" w:cs="Arial"/>
                <w:sz w:val="18"/>
                <w:szCs w:val="18"/>
              </w:rPr>
              <w:t xml:space="preserve"> was sold to </w:t>
            </w:r>
            <w:r w:rsidRPr="008D4F63">
              <w:rPr>
                <w:rFonts w:ascii="Arial" w:hAnsi="Arial" w:cs="Arial"/>
                <w:sz w:val="18"/>
                <w:szCs w:val="18"/>
                <w:u w:val="single"/>
              </w:rPr>
              <w:t xml:space="preserve">consumers in this community </w:t>
            </w:r>
            <w:r w:rsidRPr="005A7BEF">
              <w:rPr>
                <w:rFonts w:ascii="Arial" w:hAnsi="Arial" w:cs="Arial"/>
                <w:sz w:val="18"/>
                <w:szCs w:val="18"/>
              </w:rPr>
              <w:t>during and since the first harvest in 2017?</w:t>
            </w:r>
          </w:p>
        </w:tc>
        <w:tc>
          <w:tcPr>
            <w:tcW w:w="1584" w:type="dxa"/>
          </w:tcPr>
          <w:p w14:paraId="7425516C" w14:textId="11D4BE9B" w:rsidR="00C52D5B" w:rsidRPr="005A7BEF" w:rsidRDefault="00C52D5B" w:rsidP="005A7BEF">
            <w:pPr>
              <w:jc w:val="center"/>
              <w:rPr>
                <w:rFonts w:ascii="Arial" w:hAnsi="Arial" w:cs="Arial"/>
                <w:sz w:val="18"/>
                <w:szCs w:val="18"/>
              </w:rPr>
            </w:pPr>
            <w:r w:rsidRPr="00063586">
              <w:rPr>
                <w:rFonts w:ascii="Arial" w:hAnsi="Arial" w:cs="Arial"/>
                <w:sz w:val="18"/>
                <w:szCs w:val="18"/>
              </w:rPr>
              <w:t xml:space="preserve">What unit of </w:t>
            </w:r>
            <w:r>
              <w:rPr>
                <w:rFonts w:ascii="Arial" w:hAnsi="Arial" w:cs="Arial"/>
                <w:sz w:val="18"/>
                <w:szCs w:val="18"/>
              </w:rPr>
              <w:t>[crop type]</w:t>
            </w:r>
            <w:r w:rsidRPr="00063586">
              <w:rPr>
                <w:rFonts w:ascii="Arial" w:hAnsi="Arial" w:cs="Arial"/>
                <w:sz w:val="18"/>
                <w:szCs w:val="18"/>
              </w:rPr>
              <w:t xml:space="preserve"> was sold to </w:t>
            </w:r>
            <w:r w:rsidRPr="008D4F63">
              <w:rPr>
                <w:rFonts w:ascii="Arial" w:hAnsi="Arial" w:cs="Arial"/>
                <w:sz w:val="18"/>
                <w:szCs w:val="18"/>
                <w:u w:val="single"/>
              </w:rPr>
              <w:t>consumers in this community</w:t>
            </w:r>
            <w:r w:rsidRPr="00063586">
              <w:rPr>
                <w:rFonts w:ascii="Arial" w:hAnsi="Arial" w:cs="Arial"/>
                <w:sz w:val="18"/>
                <w:szCs w:val="18"/>
              </w:rPr>
              <w:t xml:space="preserve"> during and since the first harvest in 2017?</w:t>
            </w:r>
          </w:p>
        </w:tc>
        <w:tc>
          <w:tcPr>
            <w:tcW w:w="2962" w:type="dxa"/>
            <w:shd w:val="clear" w:color="auto" w:fill="auto"/>
            <w:hideMark/>
          </w:tcPr>
          <w:p w14:paraId="33C7EF8B" w14:textId="10E5A6C9" w:rsidR="00C52D5B" w:rsidRDefault="00C52D5B">
            <w:pPr>
              <w:jc w:val="center"/>
              <w:rPr>
                <w:rFonts w:ascii="Arial" w:hAnsi="Arial" w:cs="Arial"/>
                <w:sz w:val="18"/>
                <w:szCs w:val="18"/>
              </w:rPr>
            </w:pPr>
            <w:r w:rsidRPr="005A7BEF">
              <w:rPr>
                <w:rFonts w:ascii="Arial" w:hAnsi="Arial" w:cs="Arial"/>
                <w:sz w:val="18"/>
                <w:szCs w:val="18"/>
              </w:rPr>
              <w:t xml:space="preserve">What was the price for which </w:t>
            </w:r>
            <w:r>
              <w:rPr>
                <w:rFonts w:ascii="Arial" w:hAnsi="Arial" w:cs="Arial"/>
                <w:sz w:val="18"/>
                <w:szCs w:val="18"/>
              </w:rPr>
              <w:t>[Name]</w:t>
            </w:r>
            <w:r w:rsidRPr="005A7BEF">
              <w:rPr>
                <w:rFonts w:ascii="Arial" w:hAnsi="Arial" w:cs="Arial"/>
                <w:sz w:val="18"/>
                <w:szCs w:val="18"/>
              </w:rPr>
              <w:t xml:space="preserve"> sold one </w:t>
            </w:r>
            <w:r>
              <w:rPr>
                <w:rFonts w:ascii="Arial" w:hAnsi="Arial" w:cs="Arial"/>
                <w:sz w:val="18"/>
                <w:szCs w:val="18"/>
              </w:rPr>
              <w:t>[unit]</w:t>
            </w:r>
            <w:r w:rsidRPr="005A7BEF">
              <w:rPr>
                <w:rFonts w:ascii="Arial" w:hAnsi="Arial" w:cs="Arial"/>
                <w:sz w:val="18"/>
                <w:szCs w:val="18"/>
              </w:rPr>
              <w:t xml:space="preserve"> of </w:t>
            </w:r>
            <w:r>
              <w:rPr>
                <w:rFonts w:ascii="Arial" w:hAnsi="Arial" w:cs="Arial"/>
                <w:sz w:val="18"/>
                <w:szCs w:val="18"/>
              </w:rPr>
              <w:t>[crop type]</w:t>
            </w:r>
            <w:r w:rsidRPr="005A7BEF">
              <w:rPr>
                <w:rFonts w:ascii="Arial" w:hAnsi="Arial" w:cs="Arial"/>
                <w:sz w:val="18"/>
                <w:szCs w:val="18"/>
              </w:rPr>
              <w:t xml:space="preserve"> to </w:t>
            </w:r>
            <w:r w:rsidRPr="008D4F63">
              <w:rPr>
                <w:rFonts w:ascii="Arial" w:hAnsi="Arial" w:cs="Arial"/>
                <w:sz w:val="18"/>
                <w:szCs w:val="18"/>
                <w:u w:val="single"/>
              </w:rPr>
              <w:t>consumers in this community</w:t>
            </w:r>
            <w:r w:rsidRPr="005A7BEF">
              <w:rPr>
                <w:rFonts w:ascii="Arial" w:hAnsi="Arial" w:cs="Arial"/>
                <w:sz w:val="18"/>
                <w:szCs w:val="18"/>
              </w:rPr>
              <w:t>?</w:t>
            </w:r>
          </w:p>
          <w:p w14:paraId="590F2A55" w14:textId="77777777" w:rsidR="00C52D5B" w:rsidRPr="008D4F63" w:rsidRDefault="00C52D5B" w:rsidP="001E68CF">
            <w:pPr>
              <w:jc w:val="center"/>
              <w:rPr>
                <w:rFonts w:ascii="Arial" w:hAnsi="Arial" w:cs="Arial"/>
                <w:i/>
                <w:sz w:val="18"/>
                <w:szCs w:val="18"/>
              </w:rPr>
            </w:pPr>
            <w:r w:rsidRPr="008D4F63">
              <w:rPr>
                <w:rFonts w:ascii="Arial" w:hAnsi="Arial" w:cs="Arial"/>
                <w:i/>
                <w:sz w:val="18"/>
                <w:szCs w:val="18"/>
              </w:rPr>
              <w:t>Indicate amount as a decimal value (in Ghana cedis and pesewas)</w:t>
            </w:r>
          </w:p>
          <w:p w14:paraId="1FDEBA91" w14:textId="35D7E66E" w:rsidR="00C52D5B" w:rsidRPr="005A7BEF" w:rsidRDefault="00C52D5B" w:rsidP="001E68CF">
            <w:pPr>
              <w:jc w:val="center"/>
              <w:rPr>
                <w:rFonts w:ascii="Arial" w:hAnsi="Arial" w:cs="Arial"/>
                <w:sz w:val="18"/>
                <w:szCs w:val="18"/>
              </w:rPr>
            </w:pPr>
            <w:r w:rsidRPr="008D4F63">
              <w:rPr>
                <w:rFonts w:ascii="Arial" w:hAnsi="Arial" w:cs="Arial"/>
                <w:i/>
                <w:sz w:val="18"/>
                <w:szCs w:val="18"/>
              </w:rPr>
              <w:t>For example, enter 2.50 for 2 Ghana cedis and 50 pesewas.</w:t>
            </w:r>
          </w:p>
        </w:tc>
        <w:tc>
          <w:tcPr>
            <w:tcW w:w="2520" w:type="dxa"/>
            <w:shd w:val="clear" w:color="auto" w:fill="auto"/>
            <w:hideMark/>
          </w:tcPr>
          <w:p w14:paraId="3EA809F8" w14:textId="7FEE02D7" w:rsidR="00C52D5B" w:rsidRPr="005A7BEF" w:rsidRDefault="00C52D5B">
            <w:pPr>
              <w:jc w:val="center"/>
              <w:rPr>
                <w:rFonts w:ascii="Arial" w:hAnsi="Arial" w:cs="Arial"/>
                <w:sz w:val="18"/>
                <w:szCs w:val="18"/>
              </w:rPr>
            </w:pPr>
            <w:r w:rsidRPr="005A7BEF">
              <w:rPr>
                <w:rFonts w:ascii="Arial" w:hAnsi="Arial" w:cs="Arial"/>
                <w:sz w:val="18"/>
                <w:szCs w:val="18"/>
              </w:rPr>
              <w:t xml:space="preserve">What quantity of </w:t>
            </w:r>
            <w:r>
              <w:rPr>
                <w:rFonts w:ascii="Arial" w:hAnsi="Arial" w:cs="Arial"/>
                <w:sz w:val="18"/>
                <w:szCs w:val="18"/>
              </w:rPr>
              <w:t>[crop type]</w:t>
            </w:r>
            <w:r w:rsidRPr="005A7BEF">
              <w:rPr>
                <w:rFonts w:ascii="Arial" w:hAnsi="Arial" w:cs="Arial"/>
                <w:sz w:val="18"/>
                <w:szCs w:val="18"/>
              </w:rPr>
              <w:t xml:space="preserve"> </w:t>
            </w:r>
            <w:r>
              <w:rPr>
                <w:rFonts w:ascii="Arial" w:hAnsi="Arial" w:cs="Arial"/>
                <w:sz w:val="18"/>
                <w:szCs w:val="18"/>
              </w:rPr>
              <w:t>has [Name]</w:t>
            </w:r>
            <w:r w:rsidRPr="005A7BEF">
              <w:rPr>
                <w:rFonts w:ascii="Arial" w:hAnsi="Arial" w:cs="Arial"/>
                <w:sz w:val="18"/>
                <w:szCs w:val="18"/>
              </w:rPr>
              <w:t xml:space="preserve"> sold </w:t>
            </w:r>
            <w:r w:rsidRPr="008D4F63">
              <w:rPr>
                <w:rFonts w:ascii="Arial" w:hAnsi="Arial" w:cs="Arial"/>
                <w:sz w:val="18"/>
                <w:szCs w:val="18"/>
                <w:u w:val="single"/>
              </w:rPr>
              <w:t>consumers in another community</w:t>
            </w:r>
            <w:r w:rsidRPr="005A7BEF">
              <w:rPr>
                <w:rFonts w:ascii="Arial" w:hAnsi="Arial" w:cs="Arial"/>
                <w:sz w:val="18"/>
                <w:szCs w:val="18"/>
              </w:rPr>
              <w:t xml:space="preserve"> during and since the first harvest in 2017?</w:t>
            </w:r>
          </w:p>
        </w:tc>
        <w:tc>
          <w:tcPr>
            <w:tcW w:w="2264" w:type="dxa"/>
          </w:tcPr>
          <w:p w14:paraId="78424C6E" w14:textId="4B2956F3" w:rsidR="00C52D5B" w:rsidRPr="005A7BEF" w:rsidRDefault="00C52D5B">
            <w:pPr>
              <w:jc w:val="center"/>
              <w:rPr>
                <w:rFonts w:ascii="Arial" w:hAnsi="Arial" w:cs="Arial"/>
                <w:sz w:val="18"/>
                <w:szCs w:val="18"/>
              </w:rPr>
            </w:pPr>
            <w:r w:rsidRPr="00063586">
              <w:rPr>
                <w:rFonts w:ascii="Arial" w:hAnsi="Arial" w:cs="Arial"/>
                <w:sz w:val="18"/>
                <w:szCs w:val="18"/>
              </w:rPr>
              <w:t xml:space="preserve">What unit of </w:t>
            </w:r>
            <w:r>
              <w:rPr>
                <w:rFonts w:ascii="Arial" w:hAnsi="Arial" w:cs="Arial"/>
                <w:sz w:val="18"/>
                <w:szCs w:val="18"/>
              </w:rPr>
              <w:t>[crop type]</w:t>
            </w:r>
            <w:r w:rsidRPr="00063586">
              <w:rPr>
                <w:rFonts w:ascii="Arial" w:hAnsi="Arial" w:cs="Arial"/>
                <w:sz w:val="18"/>
                <w:szCs w:val="18"/>
              </w:rPr>
              <w:t xml:space="preserve"> was sold to </w:t>
            </w:r>
            <w:r w:rsidRPr="009C3338">
              <w:rPr>
                <w:rFonts w:ascii="Arial" w:hAnsi="Arial" w:cs="Arial"/>
                <w:sz w:val="18"/>
                <w:szCs w:val="18"/>
                <w:u w:val="single"/>
              </w:rPr>
              <w:t xml:space="preserve">consumers in </w:t>
            </w:r>
            <w:r>
              <w:rPr>
                <w:rFonts w:ascii="Arial" w:hAnsi="Arial" w:cs="Arial"/>
                <w:sz w:val="18"/>
                <w:szCs w:val="18"/>
                <w:u w:val="single"/>
              </w:rPr>
              <w:t>another</w:t>
            </w:r>
            <w:r w:rsidRPr="009C3338">
              <w:rPr>
                <w:rFonts w:ascii="Arial" w:hAnsi="Arial" w:cs="Arial"/>
                <w:sz w:val="18"/>
                <w:szCs w:val="18"/>
                <w:u w:val="single"/>
              </w:rPr>
              <w:t xml:space="preserve"> community</w:t>
            </w:r>
            <w:r w:rsidRPr="00063586">
              <w:rPr>
                <w:rFonts w:ascii="Arial" w:hAnsi="Arial" w:cs="Arial"/>
                <w:sz w:val="18"/>
                <w:szCs w:val="18"/>
              </w:rPr>
              <w:t xml:space="preserve"> during and since the first harvest in 2017?</w:t>
            </w:r>
          </w:p>
        </w:tc>
        <w:tc>
          <w:tcPr>
            <w:tcW w:w="2461" w:type="dxa"/>
            <w:shd w:val="clear" w:color="auto" w:fill="auto"/>
            <w:hideMark/>
          </w:tcPr>
          <w:p w14:paraId="4F9338E6" w14:textId="413BCEC2" w:rsidR="00C52D5B" w:rsidRPr="005A7BEF" w:rsidRDefault="00C52D5B" w:rsidP="005A7BEF">
            <w:pPr>
              <w:jc w:val="center"/>
              <w:rPr>
                <w:rFonts w:ascii="Arial" w:hAnsi="Arial" w:cs="Arial"/>
                <w:sz w:val="18"/>
                <w:szCs w:val="18"/>
              </w:rPr>
            </w:pPr>
            <w:r w:rsidRPr="005A7BEF">
              <w:rPr>
                <w:rFonts w:ascii="Arial" w:hAnsi="Arial" w:cs="Arial"/>
                <w:sz w:val="18"/>
                <w:szCs w:val="18"/>
              </w:rPr>
              <w:t xml:space="preserve">What was the price for which </w:t>
            </w:r>
            <w:r>
              <w:rPr>
                <w:rFonts w:ascii="Arial" w:hAnsi="Arial" w:cs="Arial"/>
                <w:sz w:val="18"/>
                <w:szCs w:val="18"/>
              </w:rPr>
              <w:t xml:space="preserve">[Name] </w:t>
            </w:r>
            <w:r w:rsidRPr="005A7BEF">
              <w:rPr>
                <w:rFonts w:ascii="Arial" w:hAnsi="Arial" w:cs="Arial"/>
                <w:sz w:val="18"/>
                <w:szCs w:val="18"/>
              </w:rPr>
              <w:t xml:space="preserve">sold one </w:t>
            </w:r>
            <w:r>
              <w:rPr>
                <w:rFonts w:ascii="Arial" w:hAnsi="Arial" w:cs="Arial"/>
                <w:sz w:val="18"/>
                <w:szCs w:val="18"/>
              </w:rPr>
              <w:t xml:space="preserve">[unit] </w:t>
            </w:r>
            <w:r w:rsidRPr="005A7BEF">
              <w:rPr>
                <w:rFonts w:ascii="Arial" w:hAnsi="Arial" w:cs="Arial"/>
                <w:sz w:val="18"/>
                <w:szCs w:val="18"/>
              </w:rPr>
              <w:t xml:space="preserve">of </w:t>
            </w:r>
            <w:r>
              <w:rPr>
                <w:rFonts w:ascii="Arial" w:hAnsi="Arial" w:cs="Arial"/>
                <w:sz w:val="18"/>
                <w:szCs w:val="18"/>
              </w:rPr>
              <w:t>[crop type]</w:t>
            </w:r>
            <w:r w:rsidRPr="005A7BEF">
              <w:rPr>
                <w:rFonts w:ascii="Arial" w:hAnsi="Arial" w:cs="Arial"/>
                <w:sz w:val="18"/>
                <w:szCs w:val="18"/>
              </w:rPr>
              <w:t xml:space="preserve"> to </w:t>
            </w:r>
            <w:r w:rsidRPr="008D4F63">
              <w:rPr>
                <w:rFonts w:ascii="Arial" w:hAnsi="Arial" w:cs="Arial"/>
                <w:sz w:val="18"/>
                <w:szCs w:val="18"/>
                <w:u w:val="single"/>
              </w:rPr>
              <w:t>consumers in another community</w:t>
            </w:r>
            <w:r w:rsidRPr="005A7BEF">
              <w:rPr>
                <w:rFonts w:ascii="Arial" w:hAnsi="Arial" w:cs="Arial"/>
                <w:sz w:val="18"/>
                <w:szCs w:val="18"/>
              </w:rPr>
              <w:t>?</w:t>
            </w:r>
          </w:p>
        </w:tc>
      </w:tr>
      <w:tr w:rsidR="00C52D5B" w:rsidRPr="005A7BEF" w14:paraId="1A68BC39" w14:textId="77777777" w:rsidTr="008D4F63">
        <w:trPr>
          <w:trHeight w:val="465"/>
        </w:trPr>
        <w:tc>
          <w:tcPr>
            <w:tcW w:w="835" w:type="dxa"/>
            <w:shd w:val="clear" w:color="auto" w:fill="auto"/>
            <w:hideMark/>
          </w:tcPr>
          <w:p w14:paraId="3AE8C0AF" w14:textId="2E77B19C" w:rsidR="00C52D5B" w:rsidRPr="005A7BEF" w:rsidRDefault="00C52D5B" w:rsidP="005A7BEF">
            <w:pPr>
              <w:jc w:val="center"/>
              <w:rPr>
                <w:rFonts w:ascii="Arial" w:hAnsi="Arial" w:cs="Arial"/>
                <w:sz w:val="18"/>
                <w:szCs w:val="18"/>
              </w:rPr>
            </w:pPr>
          </w:p>
        </w:tc>
        <w:tc>
          <w:tcPr>
            <w:tcW w:w="1799" w:type="dxa"/>
            <w:shd w:val="clear" w:color="auto" w:fill="auto"/>
            <w:hideMark/>
          </w:tcPr>
          <w:p w14:paraId="0E34BB37" w14:textId="40E56BF0" w:rsidR="00C52D5B" w:rsidRPr="005A7BEF" w:rsidRDefault="00C52D5B" w:rsidP="005A7BEF">
            <w:pPr>
              <w:jc w:val="center"/>
              <w:rPr>
                <w:rFonts w:ascii="Arial" w:hAnsi="Arial" w:cs="Arial"/>
                <w:sz w:val="18"/>
                <w:szCs w:val="18"/>
              </w:rPr>
            </w:pPr>
          </w:p>
        </w:tc>
        <w:tc>
          <w:tcPr>
            <w:tcW w:w="1584" w:type="dxa"/>
          </w:tcPr>
          <w:p w14:paraId="73F6E706" w14:textId="77777777" w:rsidR="00C52D5B" w:rsidRPr="005A7BEF" w:rsidRDefault="00C52D5B" w:rsidP="005A7BEF">
            <w:pPr>
              <w:rPr>
                <w:rFonts w:ascii="Arial" w:hAnsi="Arial" w:cs="Arial"/>
                <w:sz w:val="18"/>
                <w:szCs w:val="18"/>
              </w:rPr>
            </w:pPr>
          </w:p>
        </w:tc>
        <w:tc>
          <w:tcPr>
            <w:tcW w:w="2962" w:type="dxa"/>
            <w:shd w:val="clear" w:color="auto" w:fill="auto"/>
            <w:hideMark/>
          </w:tcPr>
          <w:p w14:paraId="17FEE4F4" w14:textId="56B1898E" w:rsidR="00C52D5B" w:rsidRPr="005A7BEF" w:rsidRDefault="00C52D5B" w:rsidP="005A7BEF">
            <w:pPr>
              <w:rPr>
                <w:rFonts w:ascii="Arial" w:hAnsi="Arial" w:cs="Arial"/>
                <w:sz w:val="18"/>
                <w:szCs w:val="18"/>
              </w:rPr>
            </w:pPr>
            <w:r w:rsidRPr="005A7BEF">
              <w:rPr>
                <w:rFonts w:ascii="Arial" w:hAnsi="Arial" w:cs="Arial"/>
                <w:sz w:val="18"/>
                <w:szCs w:val="18"/>
              </w:rPr>
              <w:t> </w:t>
            </w:r>
          </w:p>
        </w:tc>
        <w:tc>
          <w:tcPr>
            <w:tcW w:w="2520" w:type="dxa"/>
            <w:shd w:val="clear" w:color="auto" w:fill="auto"/>
            <w:hideMark/>
          </w:tcPr>
          <w:p w14:paraId="28A2326B" w14:textId="3C6AADDB" w:rsidR="00C52D5B" w:rsidRPr="005A7BEF" w:rsidRDefault="00C52D5B" w:rsidP="005A7BEF">
            <w:pPr>
              <w:jc w:val="center"/>
              <w:rPr>
                <w:rFonts w:ascii="Arial" w:hAnsi="Arial" w:cs="Arial"/>
                <w:sz w:val="18"/>
                <w:szCs w:val="18"/>
              </w:rPr>
            </w:pPr>
          </w:p>
        </w:tc>
        <w:tc>
          <w:tcPr>
            <w:tcW w:w="2264" w:type="dxa"/>
          </w:tcPr>
          <w:p w14:paraId="645B5775" w14:textId="77777777" w:rsidR="00C52D5B" w:rsidRPr="005A7BEF" w:rsidRDefault="00C52D5B" w:rsidP="005A7BEF">
            <w:pPr>
              <w:rPr>
                <w:rFonts w:ascii="Arial" w:hAnsi="Arial" w:cs="Arial"/>
                <w:sz w:val="18"/>
                <w:szCs w:val="18"/>
              </w:rPr>
            </w:pPr>
          </w:p>
        </w:tc>
        <w:tc>
          <w:tcPr>
            <w:tcW w:w="2461" w:type="dxa"/>
            <w:shd w:val="clear" w:color="auto" w:fill="auto"/>
            <w:hideMark/>
          </w:tcPr>
          <w:p w14:paraId="7174FB2D" w14:textId="227B0429" w:rsidR="00C52D5B" w:rsidRPr="005A7BEF" w:rsidRDefault="00C52D5B" w:rsidP="005A7BEF">
            <w:pPr>
              <w:rPr>
                <w:rFonts w:ascii="Arial" w:hAnsi="Arial" w:cs="Arial"/>
                <w:sz w:val="18"/>
                <w:szCs w:val="18"/>
              </w:rPr>
            </w:pPr>
            <w:r w:rsidRPr="005A7BEF">
              <w:rPr>
                <w:rFonts w:ascii="Arial" w:hAnsi="Arial" w:cs="Arial"/>
                <w:sz w:val="18"/>
                <w:szCs w:val="18"/>
              </w:rPr>
              <w:t> </w:t>
            </w:r>
          </w:p>
        </w:tc>
      </w:tr>
      <w:tr w:rsidR="00C52D5B" w:rsidRPr="005A7BEF" w14:paraId="2E3214F9" w14:textId="77777777" w:rsidTr="008D4F63">
        <w:trPr>
          <w:trHeight w:val="480"/>
        </w:trPr>
        <w:tc>
          <w:tcPr>
            <w:tcW w:w="835" w:type="dxa"/>
            <w:shd w:val="clear" w:color="auto" w:fill="auto"/>
            <w:vAlign w:val="bottom"/>
            <w:hideMark/>
          </w:tcPr>
          <w:p w14:paraId="3F099679" w14:textId="639C71F7" w:rsidR="00C52D5B" w:rsidRPr="005A7BEF" w:rsidRDefault="00C52D5B" w:rsidP="005A7BEF">
            <w:pPr>
              <w:jc w:val="center"/>
              <w:rPr>
                <w:rFonts w:ascii="Arial" w:hAnsi="Arial" w:cs="Arial"/>
                <w:sz w:val="18"/>
                <w:szCs w:val="18"/>
              </w:rPr>
            </w:pPr>
          </w:p>
        </w:tc>
        <w:tc>
          <w:tcPr>
            <w:tcW w:w="1799" w:type="dxa"/>
            <w:shd w:val="clear" w:color="auto" w:fill="auto"/>
            <w:vAlign w:val="bottom"/>
            <w:hideMark/>
          </w:tcPr>
          <w:p w14:paraId="635FC244" w14:textId="03CCEE8B" w:rsidR="00C52D5B" w:rsidRPr="005A7BEF" w:rsidRDefault="00C52D5B" w:rsidP="005A7BEF">
            <w:pPr>
              <w:rPr>
                <w:rFonts w:ascii="Arial" w:hAnsi="Arial" w:cs="Arial"/>
                <w:sz w:val="18"/>
                <w:szCs w:val="18"/>
              </w:rPr>
            </w:pPr>
          </w:p>
          <w:p w14:paraId="088394D9" w14:textId="67E80DDB" w:rsidR="00C52D5B" w:rsidRPr="005A7BEF" w:rsidRDefault="00C52D5B" w:rsidP="005A7BEF">
            <w:pPr>
              <w:rPr>
                <w:rFonts w:ascii="Arial" w:hAnsi="Arial" w:cs="Arial"/>
                <w:sz w:val="18"/>
                <w:szCs w:val="18"/>
              </w:rPr>
            </w:pPr>
          </w:p>
        </w:tc>
        <w:tc>
          <w:tcPr>
            <w:tcW w:w="1584" w:type="dxa"/>
          </w:tcPr>
          <w:p w14:paraId="295440BC" w14:textId="77777777" w:rsidR="00C52D5B" w:rsidRPr="005A7BEF" w:rsidRDefault="00C52D5B" w:rsidP="005A7BEF">
            <w:pPr>
              <w:jc w:val="center"/>
              <w:rPr>
                <w:rFonts w:ascii="Arial" w:hAnsi="Arial" w:cs="Arial"/>
                <w:sz w:val="18"/>
                <w:szCs w:val="18"/>
              </w:rPr>
            </w:pPr>
          </w:p>
        </w:tc>
        <w:tc>
          <w:tcPr>
            <w:tcW w:w="2962" w:type="dxa"/>
            <w:shd w:val="clear" w:color="auto" w:fill="auto"/>
            <w:vAlign w:val="bottom"/>
            <w:hideMark/>
          </w:tcPr>
          <w:p w14:paraId="3AF207D9" w14:textId="4C686FB6" w:rsidR="00C52D5B" w:rsidRPr="005A7BEF" w:rsidRDefault="00C52D5B" w:rsidP="005A7BEF">
            <w:pPr>
              <w:jc w:val="center"/>
              <w:rPr>
                <w:rFonts w:ascii="Arial" w:hAnsi="Arial" w:cs="Arial"/>
                <w:sz w:val="18"/>
                <w:szCs w:val="18"/>
              </w:rPr>
            </w:pPr>
          </w:p>
        </w:tc>
        <w:tc>
          <w:tcPr>
            <w:tcW w:w="2520" w:type="dxa"/>
            <w:shd w:val="clear" w:color="auto" w:fill="auto"/>
            <w:vAlign w:val="bottom"/>
            <w:hideMark/>
          </w:tcPr>
          <w:p w14:paraId="6566AD10" w14:textId="578D2473" w:rsidR="00C52D5B" w:rsidRPr="005A7BEF" w:rsidRDefault="00C52D5B">
            <w:pPr>
              <w:jc w:val="center"/>
              <w:rPr>
                <w:rFonts w:ascii="Arial" w:hAnsi="Arial" w:cs="Arial"/>
                <w:sz w:val="18"/>
                <w:szCs w:val="18"/>
              </w:rPr>
            </w:pPr>
          </w:p>
        </w:tc>
        <w:tc>
          <w:tcPr>
            <w:tcW w:w="2264" w:type="dxa"/>
          </w:tcPr>
          <w:p w14:paraId="1F7BDE49" w14:textId="77777777" w:rsidR="00C52D5B" w:rsidRPr="005A7BEF" w:rsidRDefault="00C52D5B" w:rsidP="005A7BEF">
            <w:pPr>
              <w:jc w:val="center"/>
              <w:rPr>
                <w:rFonts w:ascii="Arial" w:hAnsi="Arial" w:cs="Arial"/>
                <w:sz w:val="18"/>
                <w:szCs w:val="18"/>
              </w:rPr>
            </w:pPr>
          </w:p>
        </w:tc>
        <w:tc>
          <w:tcPr>
            <w:tcW w:w="2461" w:type="dxa"/>
            <w:shd w:val="clear" w:color="auto" w:fill="auto"/>
            <w:vAlign w:val="bottom"/>
            <w:hideMark/>
          </w:tcPr>
          <w:p w14:paraId="2F0A2072" w14:textId="5CBC3035" w:rsidR="00C52D5B" w:rsidRPr="005A7BEF" w:rsidRDefault="00C52D5B" w:rsidP="005A7BEF">
            <w:pPr>
              <w:jc w:val="center"/>
              <w:rPr>
                <w:rFonts w:ascii="Arial" w:hAnsi="Arial" w:cs="Arial"/>
                <w:sz w:val="18"/>
                <w:szCs w:val="18"/>
              </w:rPr>
            </w:pPr>
          </w:p>
        </w:tc>
      </w:tr>
      <w:tr w:rsidR="00C52D5B" w:rsidRPr="005A7BEF" w14:paraId="554F2119" w14:textId="77777777" w:rsidTr="008D4F63">
        <w:trPr>
          <w:trHeight w:hRule="exact" w:val="315"/>
        </w:trPr>
        <w:tc>
          <w:tcPr>
            <w:tcW w:w="835" w:type="dxa"/>
            <w:shd w:val="clear" w:color="auto" w:fill="auto"/>
            <w:vAlign w:val="bottom"/>
            <w:hideMark/>
          </w:tcPr>
          <w:p w14:paraId="525B618F"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0D6455E3"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0BFDF123" w14:textId="16DBE81D"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584" w:type="dxa"/>
          </w:tcPr>
          <w:p w14:paraId="714FD76B" w14:textId="77777777" w:rsidR="00C52D5B" w:rsidRPr="005A7BEF" w:rsidRDefault="00C52D5B" w:rsidP="005A7BEF">
            <w:pPr>
              <w:jc w:val="center"/>
              <w:rPr>
                <w:rFonts w:ascii="Arial" w:hAnsi="Arial" w:cs="Arial"/>
                <w:sz w:val="18"/>
                <w:szCs w:val="18"/>
              </w:rPr>
            </w:pPr>
          </w:p>
        </w:tc>
        <w:tc>
          <w:tcPr>
            <w:tcW w:w="2962" w:type="dxa"/>
            <w:shd w:val="clear" w:color="auto" w:fill="auto"/>
            <w:vAlign w:val="bottom"/>
            <w:hideMark/>
          </w:tcPr>
          <w:p w14:paraId="2818809E" w14:textId="20442518"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71E0DF0C"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70C07344" w14:textId="1FD2B7C6"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264" w:type="dxa"/>
          </w:tcPr>
          <w:p w14:paraId="42F463DE" w14:textId="77777777" w:rsidR="00C52D5B" w:rsidRPr="005A7BEF" w:rsidRDefault="00C52D5B" w:rsidP="005A7BEF">
            <w:pPr>
              <w:jc w:val="center"/>
              <w:rPr>
                <w:rFonts w:ascii="Arial" w:hAnsi="Arial" w:cs="Arial"/>
                <w:sz w:val="18"/>
                <w:szCs w:val="18"/>
              </w:rPr>
            </w:pPr>
          </w:p>
        </w:tc>
        <w:tc>
          <w:tcPr>
            <w:tcW w:w="2461" w:type="dxa"/>
            <w:shd w:val="clear" w:color="auto" w:fill="auto"/>
            <w:vAlign w:val="bottom"/>
            <w:hideMark/>
          </w:tcPr>
          <w:p w14:paraId="2212F369" w14:textId="6E0B4F76"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r>
      <w:tr w:rsidR="00C52D5B" w:rsidRPr="005A7BEF" w14:paraId="24145276" w14:textId="77777777" w:rsidTr="008D4F63">
        <w:trPr>
          <w:trHeight w:hRule="exact" w:val="315"/>
        </w:trPr>
        <w:tc>
          <w:tcPr>
            <w:tcW w:w="835" w:type="dxa"/>
            <w:shd w:val="clear" w:color="auto" w:fill="auto"/>
            <w:vAlign w:val="bottom"/>
            <w:hideMark/>
          </w:tcPr>
          <w:p w14:paraId="57B5A9DA"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6EAD6B2A"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52C6FE62" w14:textId="4190E4FC"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584" w:type="dxa"/>
          </w:tcPr>
          <w:p w14:paraId="12B0C8DE" w14:textId="77777777" w:rsidR="00C52D5B" w:rsidRPr="005A7BEF" w:rsidRDefault="00C52D5B" w:rsidP="005A7BEF">
            <w:pPr>
              <w:jc w:val="center"/>
              <w:rPr>
                <w:rFonts w:ascii="Arial" w:hAnsi="Arial" w:cs="Arial"/>
                <w:sz w:val="18"/>
                <w:szCs w:val="18"/>
              </w:rPr>
            </w:pPr>
          </w:p>
        </w:tc>
        <w:tc>
          <w:tcPr>
            <w:tcW w:w="2962" w:type="dxa"/>
            <w:shd w:val="clear" w:color="auto" w:fill="auto"/>
            <w:vAlign w:val="bottom"/>
            <w:hideMark/>
          </w:tcPr>
          <w:p w14:paraId="3719DBBB" w14:textId="1F080B93"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5744A0D4"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46A9AFAA" w14:textId="1D6C1A96"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264" w:type="dxa"/>
          </w:tcPr>
          <w:p w14:paraId="3027A441" w14:textId="77777777" w:rsidR="00C52D5B" w:rsidRPr="005A7BEF" w:rsidRDefault="00C52D5B" w:rsidP="005A7BEF">
            <w:pPr>
              <w:jc w:val="center"/>
              <w:rPr>
                <w:rFonts w:ascii="Arial" w:hAnsi="Arial" w:cs="Arial"/>
                <w:sz w:val="18"/>
                <w:szCs w:val="18"/>
              </w:rPr>
            </w:pPr>
          </w:p>
        </w:tc>
        <w:tc>
          <w:tcPr>
            <w:tcW w:w="2461" w:type="dxa"/>
            <w:shd w:val="clear" w:color="auto" w:fill="auto"/>
            <w:vAlign w:val="bottom"/>
            <w:hideMark/>
          </w:tcPr>
          <w:p w14:paraId="76C4F222" w14:textId="34A81B2F"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r>
      <w:tr w:rsidR="00C52D5B" w:rsidRPr="005A7BEF" w14:paraId="3A4F090D" w14:textId="77777777" w:rsidTr="008D4F63">
        <w:trPr>
          <w:trHeight w:hRule="exact" w:val="315"/>
        </w:trPr>
        <w:tc>
          <w:tcPr>
            <w:tcW w:w="835" w:type="dxa"/>
            <w:shd w:val="clear" w:color="auto" w:fill="auto"/>
            <w:vAlign w:val="bottom"/>
            <w:hideMark/>
          </w:tcPr>
          <w:p w14:paraId="3AAC431F"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538BD113"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450614BB" w14:textId="7D4ECFEE"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584" w:type="dxa"/>
          </w:tcPr>
          <w:p w14:paraId="36B355AB" w14:textId="77777777" w:rsidR="00C52D5B" w:rsidRPr="005A7BEF" w:rsidRDefault="00C52D5B" w:rsidP="005A7BEF">
            <w:pPr>
              <w:jc w:val="center"/>
              <w:rPr>
                <w:rFonts w:ascii="Arial" w:hAnsi="Arial" w:cs="Arial"/>
                <w:sz w:val="18"/>
                <w:szCs w:val="18"/>
              </w:rPr>
            </w:pPr>
          </w:p>
        </w:tc>
        <w:tc>
          <w:tcPr>
            <w:tcW w:w="2962" w:type="dxa"/>
            <w:shd w:val="clear" w:color="auto" w:fill="auto"/>
            <w:vAlign w:val="bottom"/>
            <w:hideMark/>
          </w:tcPr>
          <w:p w14:paraId="1556170A" w14:textId="2316A48C"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6A05508B"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02D77FED" w14:textId="5A2574F9"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264" w:type="dxa"/>
          </w:tcPr>
          <w:p w14:paraId="3AEE1E74" w14:textId="77777777" w:rsidR="00C52D5B" w:rsidRPr="005A7BEF" w:rsidRDefault="00C52D5B" w:rsidP="005A7BEF">
            <w:pPr>
              <w:jc w:val="center"/>
              <w:rPr>
                <w:rFonts w:ascii="Arial" w:hAnsi="Arial" w:cs="Arial"/>
                <w:sz w:val="18"/>
                <w:szCs w:val="18"/>
              </w:rPr>
            </w:pPr>
          </w:p>
        </w:tc>
        <w:tc>
          <w:tcPr>
            <w:tcW w:w="2461" w:type="dxa"/>
            <w:shd w:val="clear" w:color="auto" w:fill="auto"/>
            <w:vAlign w:val="bottom"/>
            <w:hideMark/>
          </w:tcPr>
          <w:p w14:paraId="20535C00" w14:textId="7BD524B5"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r>
      <w:tr w:rsidR="00C52D5B" w:rsidRPr="005A7BEF" w14:paraId="62B59B97" w14:textId="77777777" w:rsidTr="008D4F63">
        <w:trPr>
          <w:trHeight w:hRule="exact" w:val="315"/>
        </w:trPr>
        <w:tc>
          <w:tcPr>
            <w:tcW w:w="835" w:type="dxa"/>
            <w:shd w:val="clear" w:color="auto" w:fill="auto"/>
            <w:vAlign w:val="bottom"/>
            <w:hideMark/>
          </w:tcPr>
          <w:p w14:paraId="051B0C78"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5F23FC26"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73C8865E" w14:textId="7A59B93B"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584" w:type="dxa"/>
          </w:tcPr>
          <w:p w14:paraId="6FADD830" w14:textId="77777777" w:rsidR="00C52D5B" w:rsidRPr="005A7BEF" w:rsidRDefault="00C52D5B" w:rsidP="005A7BEF">
            <w:pPr>
              <w:jc w:val="center"/>
              <w:rPr>
                <w:rFonts w:ascii="Arial" w:hAnsi="Arial" w:cs="Arial"/>
                <w:sz w:val="18"/>
                <w:szCs w:val="18"/>
              </w:rPr>
            </w:pPr>
          </w:p>
        </w:tc>
        <w:tc>
          <w:tcPr>
            <w:tcW w:w="2962" w:type="dxa"/>
            <w:shd w:val="clear" w:color="auto" w:fill="auto"/>
            <w:vAlign w:val="bottom"/>
            <w:hideMark/>
          </w:tcPr>
          <w:p w14:paraId="6ED7C5B2" w14:textId="18EA4D8D"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7BEE2C58"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2B507B84" w14:textId="0C177B9F"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264" w:type="dxa"/>
          </w:tcPr>
          <w:p w14:paraId="6311829D" w14:textId="77777777" w:rsidR="00C52D5B" w:rsidRPr="005A7BEF" w:rsidRDefault="00C52D5B" w:rsidP="005A7BEF">
            <w:pPr>
              <w:jc w:val="center"/>
              <w:rPr>
                <w:rFonts w:ascii="Arial" w:hAnsi="Arial" w:cs="Arial"/>
                <w:sz w:val="18"/>
                <w:szCs w:val="18"/>
              </w:rPr>
            </w:pPr>
          </w:p>
        </w:tc>
        <w:tc>
          <w:tcPr>
            <w:tcW w:w="2461" w:type="dxa"/>
            <w:shd w:val="clear" w:color="auto" w:fill="auto"/>
            <w:vAlign w:val="bottom"/>
            <w:hideMark/>
          </w:tcPr>
          <w:p w14:paraId="499F4EC5" w14:textId="5C1314CA"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r>
      <w:tr w:rsidR="00C52D5B" w:rsidRPr="005A7BEF" w14:paraId="527BF834" w14:textId="77777777" w:rsidTr="008D4F63">
        <w:trPr>
          <w:trHeight w:hRule="exact" w:val="315"/>
        </w:trPr>
        <w:tc>
          <w:tcPr>
            <w:tcW w:w="835" w:type="dxa"/>
            <w:shd w:val="clear" w:color="auto" w:fill="auto"/>
            <w:vAlign w:val="bottom"/>
            <w:hideMark/>
          </w:tcPr>
          <w:p w14:paraId="6C1EDA07"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5AAF811C"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52AD7FCC" w14:textId="7F758656"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584" w:type="dxa"/>
          </w:tcPr>
          <w:p w14:paraId="1C371E43" w14:textId="77777777" w:rsidR="00C52D5B" w:rsidRPr="005A7BEF" w:rsidRDefault="00C52D5B" w:rsidP="005A7BEF">
            <w:pPr>
              <w:jc w:val="center"/>
              <w:rPr>
                <w:rFonts w:ascii="Arial" w:hAnsi="Arial" w:cs="Arial"/>
                <w:sz w:val="18"/>
                <w:szCs w:val="18"/>
              </w:rPr>
            </w:pPr>
          </w:p>
        </w:tc>
        <w:tc>
          <w:tcPr>
            <w:tcW w:w="2962" w:type="dxa"/>
            <w:shd w:val="clear" w:color="auto" w:fill="auto"/>
            <w:vAlign w:val="bottom"/>
            <w:hideMark/>
          </w:tcPr>
          <w:p w14:paraId="650C885A" w14:textId="7B4B8B9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5DB0B70A"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7052CA49" w14:textId="74362EDD"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264" w:type="dxa"/>
          </w:tcPr>
          <w:p w14:paraId="1682D9D2" w14:textId="77777777" w:rsidR="00C52D5B" w:rsidRPr="005A7BEF" w:rsidRDefault="00C52D5B" w:rsidP="005A7BEF">
            <w:pPr>
              <w:jc w:val="center"/>
              <w:rPr>
                <w:rFonts w:ascii="Arial" w:hAnsi="Arial" w:cs="Arial"/>
                <w:sz w:val="18"/>
                <w:szCs w:val="18"/>
              </w:rPr>
            </w:pPr>
          </w:p>
        </w:tc>
        <w:tc>
          <w:tcPr>
            <w:tcW w:w="2461" w:type="dxa"/>
            <w:shd w:val="clear" w:color="auto" w:fill="auto"/>
            <w:vAlign w:val="bottom"/>
            <w:hideMark/>
          </w:tcPr>
          <w:p w14:paraId="33274C81" w14:textId="31CCBD31"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r>
      <w:tr w:rsidR="00C52D5B" w:rsidRPr="005A7BEF" w14:paraId="69C10BCF" w14:textId="77777777" w:rsidTr="008D4F63">
        <w:trPr>
          <w:trHeight w:hRule="exact" w:val="315"/>
        </w:trPr>
        <w:tc>
          <w:tcPr>
            <w:tcW w:w="835" w:type="dxa"/>
            <w:shd w:val="clear" w:color="auto" w:fill="auto"/>
            <w:vAlign w:val="bottom"/>
            <w:hideMark/>
          </w:tcPr>
          <w:p w14:paraId="78EDD5C1"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12FD54BF"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2336F22E" w14:textId="230F09F2"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584" w:type="dxa"/>
          </w:tcPr>
          <w:p w14:paraId="0F61BE26" w14:textId="77777777" w:rsidR="00C52D5B" w:rsidRPr="005A7BEF" w:rsidRDefault="00C52D5B" w:rsidP="005A7BEF">
            <w:pPr>
              <w:jc w:val="center"/>
              <w:rPr>
                <w:rFonts w:ascii="Arial" w:hAnsi="Arial" w:cs="Arial"/>
                <w:sz w:val="18"/>
                <w:szCs w:val="18"/>
              </w:rPr>
            </w:pPr>
          </w:p>
        </w:tc>
        <w:tc>
          <w:tcPr>
            <w:tcW w:w="2962" w:type="dxa"/>
            <w:shd w:val="clear" w:color="auto" w:fill="auto"/>
            <w:vAlign w:val="bottom"/>
            <w:hideMark/>
          </w:tcPr>
          <w:p w14:paraId="0DF5A6FB" w14:textId="0990B44E"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0E0A1220"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1F924CE1" w14:textId="6F3CE42A"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264" w:type="dxa"/>
          </w:tcPr>
          <w:p w14:paraId="3552BED8" w14:textId="77777777" w:rsidR="00C52D5B" w:rsidRPr="005A7BEF" w:rsidRDefault="00C52D5B" w:rsidP="005A7BEF">
            <w:pPr>
              <w:jc w:val="center"/>
              <w:rPr>
                <w:rFonts w:ascii="Arial" w:hAnsi="Arial" w:cs="Arial"/>
                <w:sz w:val="18"/>
                <w:szCs w:val="18"/>
              </w:rPr>
            </w:pPr>
          </w:p>
        </w:tc>
        <w:tc>
          <w:tcPr>
            <w:tcW w:w="2461" w:type="dxa"/>
            <w:shd w:val="clear" w:color="auto" w:fill="auto"/>
            <w:vAlign w:val="bottom"/>
            <w:hideMark/>
          </w:tcPr>
          <w:p w14:paraId="4A9C1A18" w14:textId="34EAF8AC"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r>
      <w:tr w:rsidR="00C52D5B" w:rsidRPr="005A7BEF" w14:paraId="78D8D761" w14:textId="77777777" w:rsidTr="008D4F63">
        <w:trPr>
          <w:trHeight w:hRule="exact" w:val="315"/>
        </w:trPr>
        <w:tc>
          <w:tcPr>
            <w:tcW w:w="835" w:type="dxa"/>
            <w:shd w:val="clear" w:color="auto" w:fill="auto"/>
            <w:vAlign w:val="bottom"/>
            <w:hideMark/>
          </w:tcPr>
          <w:p w14:paraId="2DEEEADA"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685106C0"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44CD0007" w14:textId="6DB8DF07"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1584" w:type="dxa"/>
          </w:tcPr>
          <w:p w14:paraId="2CD3A34B" w14:textId="77777777" w:rsidR="00C52D5B" w:rsidRPr="005A7BEF" w:rsidRDefault="00C52D5B" w:rsidP="005A7BEF">
            <w:pPr>
              <w:jc w:val="center"/>
              <w:rPr>
                <w:rFonts w:ascii="Arial" w:hAnsi="Arial" w:cs="Arial"/>
                <w:sz w:val="18"/>
                <w:szCs w:val="18"/>
              </w:rPr>
            </w:pPr>
          </w:p>
        </w:tc>
        <w:tc>
          <w:tcPr>
            <w:tcW w:w="2962" w:type="dxa"/>
            <w:shd w:val="clear" w:color="auto" w:fill="auto"/>
            <w:vAlign w:val="bottom"/>
            <w:hideMark/>
          </w:tcPr>
          <w:p w14:paraId="0786F479" w14:textId="33C878EB"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7BEF117B" w14:textId="77777777" w:rsidR="00C52D5B" w:rsidRPr="005A7BEF" w:rsidRDefault="00C52D5B" w:rsidP="005A7BEF">
            <w:pPr>
              <w:jc w:val="center"/>
              <w:rPr>
                <w:rFonts w:ascii="Arial" w:hAnsi="Arial" w:cs="Arial"/>
                <w:sz w:val="18"/>
                <w:szCs w:val="18"/>
              </w:rPr>
            </w:pPr>
            <w:r w:rsidRPr="005A7BEF">
              <w:rPr>
                <w:rFonts w:ascii="Arial" w:hAnsi="Arial" w:cs="Arial"/>
                <w:sz w:val="18"/>
                <w:szCs w:val="18"/>
              </w:rPr>
              <w:t> </w:t>
            </w:r>
          </w:p>
          <w:p w14:paraId="1FA98D44" w14:textId="3F6E0CD5" w:rsidR="00C52D5B" w:rsidRPr="005A7BEF" w:rsidRDefault="00C52D5B" w:rsidP="005A7BEF">
            <w:pPr>
              <w:jc w:val="center"/>
              <w:rPr>
                <w:rFonts w:ascii="Arial" w:hAnsi="Arial" w:cs="Arial"/>
                <w:sz w:val="18"/>
                <w:szCs w:val="18"/>
              </w:rPr>
            </w:pPr>
            <w:r w:rsidRPr="005A7BEF">
              <w:rPr>
                <w:rFonts w:ascii="Arial" w:hAnsi="Arial" w:cs="Arial"/>
                <w:sz w:val="18"/>
                <w:szCs w:val="18"/>
              </w:rPr>
              <w:t> </w:t>
            </w:r>
          </w:p>
        </w:tc>
        <w:tc>
          <w:tcPr>
            <w:tcW w:w="2264" w:type="dxa"/>
          </w:tcPr>
          <w:p w14:paraId="64B78987" w14:textId="77777777" w:rsidR="00C52D5B" w:rsidRPr="005A7BEF" w:rsidRDefault="00C52D5B" w:rsidP="005A7BEF">
            <w:pPr>
              <w:rPr>
                <w:rFonts w:ascii="Arial" w:hAnsi="Arial" w:cs="Arial"/>
                <w:sz w:val="18"/>
                <w:szCs w:val="18"/>
              </w:rPr>
            </w:pPr>
          </w:p>
        </w:tc>
        <w:tc>
          <w:tcPr>
            <w:tcW w:w="2461" w:type="dxa"/>
            <w:shd w:val="clear" w:color="auto" w:fill="auto"/>
            <w:vAlign w:val="bottom"/>
            <w:hideMark/>
          </w:tcPr>
          <w:p w14:paraId="469D31A2" w14:textId="42702E93" w:rsidR="00C52D5B" w:rsidRPr="005A7BEF" w:rsidRDefault="00C52D5B" w:rsidP="005A7BEF">
            <w:pPr>
              <w:rPr>
                <w:rFonts w:ascii="Arial" w:hAnsi="Arial" w:cs="Arial"/>
                <w:sz w:val="18"/>
                <w:szCs w:val="18"/>
              </w:rPr>
            </w:pPr>
            <w:r w:rsidRPr="005A7BEF">
              <w:rPr>
                <w:rFonts w:ascii="Arial" w:hAnsi="Arial" w:cs="Arial"/>
                <w:sz w:val="18"/>
                <w:szCs w:val="18"/>
              </w:rPr>
              <w:t> </w:t>
            </w:r>
          </w:p>
        </w:tc>
      </w:tr>
    </w:tbl>
    <w:p w14:paraId="31CB8C9D" w14:textId="77777777" w:rsidR="008230E4" w:rsidRPr="005A7BEF" w:rsidRDefault="008230E4" w:rsidP="005A7BEF">
      <w:pPr>
        <w:rPr>
          <w:rFonts w:ascii="Arial" w:hAnsi="Arial" w:cs="Arial"/>
        </w:rPr>
      </w:pPr>
    </w:p>
    <w:p w14:paraId="68DE3DEC" w14:textId="001156E6" w:rsidR="008230E4" w:rsidRDefault="008230E4" w:rsidP="005A7BEF">
      <w:pPr>
        <w:rPr>
          <w:rFonts w:ascii="Arial" w:hAnsi="Arial" w:cs="Arial"/>
        </w:rPr>
      </w:pPr>
    </w:p>
    <w:p w14:paraId="343F746C" w14:textId="0F540C48" w:rsidR="00C52D5B" w:rsidRDefault="00C52D5B" w:rsidP="005A7BEF">
      <w:pPr>
        <w:rPr>
          <w:rFonts w:ascii="Arial" w:hAnsi="Arial" w:cs="Arial"/>
        </w:rPr>
      </w:pPr>
    </w:p>
    <w:p w14:paraId="2667ECD1" w14:textId="11FB99DF" w:rsidR="00C52D5B" w:rsidRDefault="00C52D5B" w:rsidP="005A7BEF">
      <w:pPr>
        <w:rPr>
          <w:rFonts w:ascii="Arial" w:hAnsi="Arial" w:cs="Arial"/>
        </w:rPr>
      </w:pPr>
    </w:p>
    <w:p w14:paraId="7C4AAA91" w14:textId="620D2210" w:rsidR="00C52D5B" w:rsidRDefault="00C52D5B" w:rsidP="005A7BEF">
      <w:pPr>
        <w:rPr>
          <w:rFonts w:ascii="Arial" w:hAnsi="Arial" w:cs="Arial"/>
        </w:rPr>
      </w:pPr>
    </w:p>
    <w:p w14:paraId="2CE0A471" w14:textId="1FD4C432" w:rsidR="00C52D5B" w:rsidRDefault="00C52D5B" w:rsidP="005A7BEF">
      <w:pPr>
        <w:rPr>
          <w:rFonts w:ascii="Arial" w:hAnsi="Arial" w:cs="Arial"/>
        </w:rPr>
      </w:pPr>
    </w:p>
    <w:p w14:paraId="40777380" w14:textId="16F369E9" w:rsidR="00C52D5B" w:rsidRDefault="00C52D5B" w:rsidP="005A7BEF">
      <w:pPr>
        <w:rPr>
          <w:rFonts w:ascii="Arial" w:hAnsi="Arial" w:cs="Arial"/>
        </w:rPr>
      </w:pPr>
    </w:p>
    <w:p w14:paraId="1332D09C" w14:textId="0F839FC2" w:rsidR="00C52D5B" w:rsidRDefault="00C52D5B" w:rsidP="005A7BEF">
      <w:pPr>
        <w:rPr>
          <w:rFonts w:ascii="Arial" w:hAnsi="Arial" w:cs="Arial"/>
        </w:rPr>
      </w:pPr>
    </w:p>
    <w:p w14:paraId="47949790" w14:textId="3D46784B" w:rsidR="00C52D5B" w:rsidRDefault="00C52D5B" w:rsidP="005A7BEF">
      <w:pPr>
        <w:rPr>
          <w:rFonts w:ascii="Arial" w:hAnsi="Arial" w:cs="Arial"/>
        </w:rPr>
      </w:pPr>
    </w:p>
    <w:p w14:paraId="5381BD19" w14:textId="62663F51" w:rsidR="00C52D5B" w:rsidRDefault="00C52D5B" w:rsidP="005A7BEF">
      <w:pPr>
        <w:rPr>
          <w:rFonts w:ascii="Arial" w:hAnsi="Arial" w:cs="Arial"/>
        </w:rPr>
      </w:pPr>
    </w:p>
    <w:p w14:paraId="07980103" w14:textId="36B8C1F1" w:rsidR="00C52D5B" w:rsidRDefault="00C52D5B" w:rsidP="005A7BEF">
      <w:pPr>
        <w:rPr>
          <w:rFonts w:ascii="Arial" w:hAnsi="Arial" w:cs="Arial"/>
        </w:rPr>
      </w:pPr>
    </w:p>
    <w:p w14:paraId="2FB17D7D" w14:textId="77777777" w:rsidR="00C52D5B" w:rsidRPr="005A7BEF" w:rsidRDefault="00C52D5B" w:rsidP="00C52D5B">
      <w:pPr>
        <w:jc w:val="both"/>
        <w:rPr>
          <w:rFonts w:ascii="Arial" w:hAnsi="Arial" w:cs="Arial"/>
        </w:rPr>
      </w:pPr>
    </w:p>
    <w:tbl>
      <w:tblPr>
        <w:tblW w:w="14425"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799"/>
        <w:gridCol w:w="1584"/>
        <w:gridCol w:w="2962"/>
        <w:gridCol w:w="2520"/>
        <w:gridCol w:w="2264"/>
        <w:gridCol w:w="2461"/>
      </w:tblGrid>
      <w:tr w:rsidR="00C52D5B" w:rsidRPr="005A7BEF" w14:paraId="6450306F" w14:textId="77777777" w:rsidTr="000F28DD">
        <w:trPr>
          <w:cantSplit/>
          <w:trHeight w:val="420"/>
        </w:trPr>
        <w:tc>
          <w:tcPr>
            <w:tcW w:w="835" w:type="dxa"/>
            <w:shd w:val="clear" w:color="auto" w:fill="auto"/>
            <w:vAlign w:val="bottom"/>
            <w:hideMark/>
          </w:tcPr>
          <w:p w14:paraId="47280345"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6345" w:type="dxa"/>
            <w:gridSpan w:val="3"/>
          </w:tcPr>
          <w:p w14:paraId="65124641" w14:textId="35DF0BE8" w:rsidR="00C52D5B" w:rsidRPr="005A7BEF" w:rsidRDefault="00C52D5B" w:rsidP="000F28DD">
            <w:pPr>
              <w:jc w:val="center"/>
              <w:rPr>
                <w:rFonts w:ascii="Arial" w:hAnsi="Arial" w:cs="Arial"/>
                <w:b/>
                <w:bCs/>
                <w:sz w:val="18"/>
                <w:szCs w:val="18"/>
              </w:rPr>
            </w:pPr>
            <w:r w:rsidRPr="005A7BEF">
              <w:rPr>
                <w:rFonts w:ascii="Arial" w:hAnsi="Arial" w:cs="Arial"/>
                <w:b/>
                <w:bCs/>
                <w:sz w:val="18"/>
                <w:szCs w:val="18"/>
              </w:rPr>
              <w:t xml:space="preserve">If sold to </w:t>
            </w:r>
            <w:r w:rsidR="00237208" w:rsidRPr="00237208">
              <w:rPr>
                <w:rFonts w:ascii="Arial" w:hAnsi="Arial" w:cs="Arial"/>
                <w:b/>
                <w:bCs/>
                <w:sz w:val="18"/>
                <w:szCs w:val="18"/>
              </w:rPr>
              <w:t>sale market traders</w:t>
            </w:r>
          </w:p>
        </w:tc>
        <w:tc>
          <w:tcPr>
            <w:tcW w:w="7245" w:type="dxa"/>
            <w:gridSpan w:val="3"/>
          </w:tcPr>
          <w:p w14:paraId="091E23CD" w14:textId="066901CF" w:rsidR="00C52D5B" w:rsidRPr="005A7BEF" w:rsidRDefault="00C52D5B" w:rsidP="000F28DD">
            <w:pPr>
              <w:jc w:val="center"/>
              <w:rPr>
                <w:rFonts w:ascii="Arial" w:hAnsi="Arial" w:cs="Arial"/>
                <w:b/>
                <w:bCs/>
                <w:sz w:val="18"/>
                <w:szCs w:val="18"/>
              </w:rPr>
            </w:pPr>
            <w:r w:rsidRPr="005A7BEF">
              <w:rPr>
                <w:rFonts w:ascii="Arial" w:hAnsi="Arial" w:cs="Arial"/>
                <w:b/>
                <w:bCs/>
                <w:sz w:val="18"/>
                <w:szCs w:val="18"/>
              </w:rPr>
              <w:t xml:space="preserve">If sold to </w:t>
            </w:r>
            <w:r w:rsidR="00237208" w:rsidRPr="00237208">
              <w:rPr>
                <w:rFonts w:ascii="Arial" w:hAnsi="Arial" w:cs="Arial"/>
                <w:b/>
                <w:bCs/>
                <w:sz w:val="18"/>
                <w:szCs w:val="18"/>
              </w:rPr>
              <w:t>pre-harvest contractor</w:t>
            </w:r>
            <w:r w:rsidR="005A2940">
              <w:rPr>
                <w:rFonts w:ascii="Arial" w:hAnsi="Arial" w:cs="Arial"/>
                <w:b/>
                <w:bCs/>
                <w:sz w:val="18"/>
                <w:szCs w:val="18"/>
              </w:rPr>
              <w:t>s</w:t>
            </w:r>
          </w:p>
        </w:tc>
      </w:tr>
      <w:tr w:rsidR="00C52D5B" w:rsidRPr="005A7BEF" w14:paraId="1F209DD7" w14:textId="77777777" w:rsidTr="000F28DD">
        <w:trPr>
          <w:cantSplit/>
          <w:trHeight w:val="315"/>
        </w:trPr>
        <w:tc>
          <w:tcPr>
            <w:tcW w:w="835" w:type="dxa"/>
            <w:shd w:val="clear" w:color="auto" w:fill="auto"/>
            <w:vAlign w:val="bottom"/>
            <w:hideMark/>
          </w:tcPr>
          <w:p w14:paraId="735EFEAB"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O1a</w:t>
            </w:r>
          </w:p>
        </w:tc>
        <w:tc>
          <w:tcPr>
            <w:tcW w:w="1799" w:type="dxa"/>
            <w:shd w:val="clear" w:color="auto" w:fill="auto"/>
            <w:hideMark/>
          </w:tcPr>
          <w:p w14:paraId="1E5CD8FD" w14:textId="3217FEC5" w:rsidR="00C52D5B" w:rsidRPr="005A7BEF" w:rsidRDefault="00C52D5B" w:rsidP="000F28DD">
            <w:pPr>
              <w:jc w:val="center"/>
              <w:rPr>
                <w:rFonts w:ascii="Arial" w:hAnsi="Arial" w:cs="Arial"/>
                <w:sz w:val="18"/>
                <w:szCs w:val="18"/>
              </w:rPr>
            </w:pPr>
            <w:r>
              <w:rPr>
                <w:rFonts w:ascii="Arial" w:hAnsi="Arial" w:cs="Arial"/>
                <w:sz w:val="18"/>
                <w:szCs w:val="18"/>
              </w:rPr>
              <w:t>O16a</w:t>
            </w:r>
          </w:p>
        </w:tc>
        <w:tc>
          <w:tcPr>
            <w:tcW w:w="1584" w:type="dxa"/>
          </w:tcPr>
          <w:p w14:paraId="6AFD26EB" w14:textId="708ABE9B" w:rsidR="00C52D5B" w:rsidRPr="005A7BEF" w:rsidRDefault="00C52D5B" w:rsidP="000F28DD">
            <w:pPr>
              <w:jc w:val="center"/>
              <w:rPr>
                <w:rFonts w:ascii="Arial" w:hAnsi="Arial" w:cs="Arial"/>
                <w:sz w:val="18"/>
                <w:szCs w:val="18"/>
              </w:rPr>
            </w:pPr>
            <w:r>
              <w:rPr>
                <w:rFonts w:ascii="Arial" w:hAnsi="Arial" w:cs="Arial"/>
                <w:sz w:val="18"/>
                <w:szCs w:val="18"/>
              </w:rPr>
              <w:t>Q16b</w:t>
            </w:r>
          </w:p>
        </w:tc>
        <w:tc>
          <w:tcPr>
            <w:tcW w:w="2962" w:type="dxa"/>
            <w:shd w:val="clear" w:color="auto" w:fill="auto"/>
            <w:hideMark/>
          </w:tcPr>
          <w:p w14:paraId="0CCAEA61" w14:textId="1DAC3F91" w:rsidR="00C52D5B" w:rsidRPr="005A7BEF" w:rsidRDefault="00C52D5B" w:rsidP="000F28DD">
            <w:pPr>
              <w:jc w:val="center"/>
              <w:rPr>
                <w:rFonts w:ascii="Arial" w:hAnsi="Arial" w:cs="Arial"/>
                <w:sz w:val="18"/>
                <w:szCs w:val="18"/>
              </w:rPr>
            </w:pPr>
            <w:r>
              <w:rPr>
                <w:rFonts w:ascii="Arial" w:hAnsi="Arial" w:cs="Arial"/>
                <w:sz w:val="18"/>
                <w:szCs w:val="18"/>
              </w:rPr>
              <w:t>O17</w:t>
            </w:r>
          </w:p>
        </w:tc>
        <w:tc>
          <w:tcPr>
            <w:tcW w:w="2520" w:type="dxa"/>
            <w:shd w:val="clear" w:color="auto" w:fill="auto"/>
            <w:vAlign w:val="bottom"/>
            <w:hideMark/>
          </w:tcPr>
          <w:p w14:paraId="5F8E3905" w14:textId="12E41212" w:rsidR="00C52D5B" w:rsidRPr="005A7BEF" w:rsidRDefault="00C52D5B" w:rsidP="000F28DD">
            <w:pPr>
              <w:jc w:val="center"/>
              <w:rPr>
                <w:rFonts w:ascii="Arial" w:hAnsi="Arial" w:cs="Arial"/>
                <w:sz w:val="18"/>
                <w:szCs w:val="18"/>
              </w:rPr>
            </w:pPr>
            <w:r>
              <w:rPr>
                <w:rFonts w:ascii="Arial" w:hAnsi="Arial" w:cs="Arial"/>
                <w:sz w:val="18"/>
                <w:szCs w:val="18"/>
              </w:rPr>
              <w:t>O18a</w:t>
            </w:r>
          </w:p>
        </w:tc>
        <w:tc>
          <w:tcPr>
            <w:tcW w:w="2264" w:type="dxa"/>
          </w:tcPr>
          <w:p w14:paraId="6E2E4DFB" w14:textId="535A4C40" w:rsidR="00C52D5B" w:rsidRPr="005A7BEF" w:rsidRDefault="00C52D5B" w:rsidP="000F28DD">
            <w:pPr>
              <w:jc w:val="center"/>
              <w:rPr>
                <w:rFonts w:ascii="Arial" w:hAnsi="Arial" w:cs="Arial"/>
                <w:sz w:val="18"/>
                <w:szCs w:val="18"/>
              </w:rPr>
            </w:pPr>
            <w:r>
              <w:rPr>
                <w:rFonts w:ascii="Arial" w:hAnsi="Arial" w:cs="Arial"/>
                <w:sz w:val="18"/>
                <w:szCs w:val="18"/>
              </w:rPr>
              <w:t>Q18b</w:t>
            </w:r>
          </w:p>
        </w:tc>
        <w:tc>
          <w:tcPr>
            <w:tcW w:w="2461" w:type="dxa"/>
            <w:shd w:val="clear" w:color="auto" w:fill="auto"/>
            <w:vAlign w:val="bottom"/>
            <w:hideMark/>
          </w:tcPr>
          <w:p w14:paraId="017275DF" w14:textId="671636EA" w:rsidR="00C52D5B" w:rsidRPr="005A7BEF" w:rsidRDefault="00C52D5B" w:rsidP="000F28DD">
            <w:pPr>
              <w:jc w:val="center"/>
              <w:rPr>
                <w:rFonts w:ascii="Arial" w:hAnsi="Arial" w:cs="Arial"/>
                <w:sz w:val="18"/>
                <w:szCs w:val="18"/>
              </w:rPr>
            </w:pPr>
            <w:r>
              <w:rPr>
                <w:rFonts w:ascii="Arial" w:hAnsi="Arial" w:cs="Arial"/>
                <w:sz w:val="18"/>
                <w:szCs w:val="18"/>
              </w:rPr>
              <w:t>O19</w:t>
            </w:r>
          </w:p>
        </w:tc>
      </w:tr>
      <w:tr w:rsidR="00C52D5B" w:rsidRPr="005A7BEF" w14:paraId="330D38A8" w14:textId="77777777" w:rsidTr="000F28DD">
        <w:trPr>
          <w:cantSplit/>
          <w:trHeight w:val="2475"/>
        </w:trPr>
        <w:tc>
          <w:tcPr>
            <w:tcW w:w="835" w:type="dxa"/>
            <w:shd w:val="clear" w:color="auto" w:fill="auto"/>
            <w:hideMark/>
          </w:tcPr>
          <w:p w14:paraId="415412EE"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xml:space="preserve">Crop Type </w:t>
            </w:r>
          </w:p>
          <w:p w14:paraId="516700ED" w14:textId="77777777" w:rsidR="00C52D5B" w:rsidRPr="005A7BEF" w:rsidRDefault="00C52D5B" w:rsidP="000F28DD">
            <w:pPr>
              <w:jc w:val="center"/>
              <w:rPr>
                <w:rFonts w:ascii="Arial" w:hAnsi="Arial" w:cs="Arial"/>
                <w:sz w:val="18"/>
                <w:szCs w:val="18"/>
              </w:rPr>
            </w:pPr>
          </w:p>
          <w:p w14:paraId="779B58C3" w14:textId="77777777" w:rsidR="00C52D5B" w:rsidRPr="005A7BEF" w:rsidRDefault="00C52D5B" w:rsidP="000F28DD">
            <w:pPr>
              <w:jc w:val="center"/>
              <w:rPr>
                <w:rFonts w:ascii="Arial" w:hAnsi="Arial" w:cs="Arial"/>
                <w:sz w:val="18"/>
                <w:szCs w:val="18"/>
              </w:rPr>
            </w:pPr>
          </w:p>
          <w:p w14:paraId="1DA93AC9" w14:textId="77777777" w:rsidR="00C52D5B" w:rsidRPr="005A7BEF" w:rsidRDefault="00C52D5B" w:rsidP="000F28DD">
            <w:pPr>
              <w:jc w:val="center"/>
              <w:rPr>
                <w:rFonts w:ascii="Arial" w:hAnsi="Arial" w:cs="Arial"/>
                <w:sz w:val="18"/>
                <w:szCs w:val="18"/>
              </w:rPr>
            </w:pPr>
          </w:p>
          <w:p w14:paraId="0040F3EF" w14:textId="0D67B5A8" w:rsidR="00C52D5B" w:rsidRPr="005A7BEF" w:rsidRDefault="00C52D5B" w:rsidP="000F28DD">
            <w:pPr>
              <w:jc w:val="center"/>
              <w:rPr>
                <w:rFonts w:ascii="Arial" w:hAnsi="Arial" w:cs="Arial"/>
                <w:sz w:val="18"/>
                <w:szCs w:val="18"/>
              </w:rPr>
            </w:pPr>
          </w:p>
        </w:tc>
        <w:tc>
          <w:tcPr>
            <w:tcW w:w="1799" w:type="dxa"/>
            <w:shd w:val="clear" w:color="auto" w:fill="auto"/>
            <w:hideMark/>
          </w:tcPr>
          <w:p w14:paraId="56DAD32B" w14:textId="5008B052" w:rsidR="00C52D5B" w:rsidRPr="005A7BEF" w:rsidRDefault="00C52D5B">
            <w:pPr>
              <w:jc w:val="center"/>
              <w:rPr>
                <w:rFonts w:ascii="Arial" w:hAnsi="Arial" w:cs="Arial"/>
                <w:sz w:val="18"/>
                <w:szCs w:val="18"/>
              </w:rPr>
            </w:pPr>
            <w:r w:rsidRPr="005A7BEF">
              <w:rPr>
                <w:rFonts w:ascii="Arial" w:hAnsi="Arial" w:cs="Arial"/>
                <w:sz w:val="18"/>
                <w:szCs w:val="18"/>
              </w:rPr>
              <w:t xml:space="preserve">What quantity of </w:t>
            </w:r>
            <w:r>
              <w:rPr>
                <w:rFonts w:ascii="Arial" w:hAnsi="Arial" w:cs="Arial"/>
                <w:sz w:val="18"/>
                <w:szCs w:val="18"/>
              </w:rPr>
              <w:t>[crop type]</w:t>
            </w:r>
            <w:r w:rsidRPr="005A7BEF">
              <w:rPr>
                <w:rFonts w:ascii="Arial" w:hAnsi="Arial" w:cs="Arial"/>
                <w:sz w:val="18"/>
                <w:szCs w:val="18"/>
              </w:rPr>
              <w:t xml:space="preserve"> </w:t>
            </w:r>
            <w:r w:rsidR="0077362C">
              <w:rPr>
                <w:rFonts w:ascii="Arial" w:hAnsi="Arial" w:cs="Arial"/>
                <w:sz w:val="18"/>
                <w:szCs w:val="18"/>
              </w:rPr>
              <w:t>has</w:t>
            </w:r>
            <w:r w:rsidRPr="005A7BEF">
              <w:rPr>
                <w:rFonts w:ascii="Arial" w:hAnsi="Arial" w:cs="Arial"/>
                <w:sz w:val="18"/>
                <w:szCs w:val="18"/>
              </w:rPr>
              <w:t xml:space="preserve"> </w:t>
            </w:r>
            <w:r w:rsidR="0077362C">
              <w:rPr>
                <w:rFonts w:ascii="Arial" w:hAnsi="Arial" w:cs="Arial"/>
                <w:sz w:val="18"/>
                <w:szCs w:val="18"/>
              </w:rPr>
              <w:t>[Name]</w:t>
            </w:r>
            <w:r w:rsidRPr="005A7BEF">
              <w:rPr>
                <w:rFonts w:ascii="Arial" w:hAnsi="Arial" w:cs="Arial"/>
                <w:sz w:val="18"/>
                <w:szCs w:val="18"/>
              </w:rPr>
              <w:t xml:space="preserve"> to </w:t>
            </w:r>
            <w:r w:rsidR="00327DC6">
              <w:rPr>
                <w:rFonts w:ascii="Arial" w:hAnsi="Arial" w:cs="Arial"/>
                <w:sz w:val="18"/>
                <w:szCs w:val="18"/>
                <w:u w:val="single"/>
              </w:rPr>
              <w:t>sale market traders</w:t>
            </w:r>
            <w:r w:rsidRPr="009C3338">
              <w:rPr>
                <w:rFonts w:ascii="Arial" w:hAnsi="Arial" w:cs="Arial"/>
                <w:sz w:val="18"/>
                <w:szCs w:val="18"/>
                <w:u w:val="single"/>
              </w:rPr>
              <w:t xml:space="preserve"> </w:t>
            </w:r>
            <w:r w:rsidRPr="005A7BEF">
              <w:rPr>
                <w:rFonts w:ascii="Arial" w:hAnsi="Arial" w:cs="Arial"/>
                <w:sz w:val="18"/>
                <w:szCs w:val="18"/>
              </w:rPr>
              <w:t>during and since the first harvest in 2017?</w:t>
            </w:r>
          </w:p>
        </w:tc>
        <w:tc>
          <w:tcPr>
            <w:tcW w:w="1584" w:type="dxa"/>
          </w:tcPr>
          <w:p w14:paraId="23E3ED12" w14:textId="72AA7C6A" w:rsidR="00C52D5B" w:rsidRPr="005A7BEF" w:rsidRDefault="00C52D5B" w:rsidP="000F28DD">
            <w:pPr>
              <w:jc w:val="center"/>
              <w:rPr>
                <w:rFonts w:ascii="Arial" w:hAnsi="Arial" w:cs="Arial"/>
                <w:sz w:val="18"/>
                <w:szCs w:val="18"/>
              </w:rPr>
            </w:pPr>
            <w:r w:rsidRPr="00063586">
              <w:rPr>
                <w:rFonts w:ascii="Arial" w:hAnsi="Arial" w:cs="Arial"/>
                <w:sz w:val="18"/>
                <w:szCs w:val="18"/>
              </w:rPr>
              <w:t xml:space="preserve">What unit of </w:t>
            </w:r>
            <w:r>
              <w:rPr>
                <w:rFonts w:ascii="Arial" w:hAnsi="Arial" w:cs="Arial"/>
                <w:sz w:val="18"/>
                <w:szCs w:val="18"/>
              </w:rPr>
              <w:t>[crop type]</w:t>
            </w:r>
            <w:r w:rsidRPr="00063586">
              <w:rPr>
                <w:rFonts w:ascii="Arial" w:hAnsi="Arial" w:cs="Arial"/>
                <w:sz w:val="18"/>
                <w:szCs w:val="18"/>
              </w:rPr>
              <w:t xml:space="preserve"> was sold to </w:t>
            </w:r>
            <w:r w:rsidR="00237208">
              <w:rPr>
                <w:rFonts w:ascii="Arial" w:hAnsi="Arial" w:cs="Arial"/>
                <w:sz w:val="18"/>
                <w:szCs w:val="18"/>
                <w:u w:val="single"/>
              </w:rPr>
              <w:t>sale market traders</w:t>
            </w:r>
            <w:r w:rsidR="00237208" w:rsidRPr="009C3338">
              <w:rPr>
                <w:rFonts w:ascii="Arial" w:hAnsi="Arial" w:cs="Arial"/>
                <w:sz w:val="18"/>
                <w:szCs w:val="18"/>
                <w:u w:val="single"/>
              </w:rPr>
              <w:t xml:space="preserve"> </w:t>
            </w:r>
            <w:r w:rsidRPr="00063586">
              <w:rPr>
                <w:rFonts w:ascii="Arial" w:hAnsi="Arial" w:cs="Arial"/>
                <w:sz w:val="18"/>
                <w:szCs w:val="18"/>
              </w:rPr>
              <w:t>during and since the first harvest in 2017?</w:t>
            </w:r>
          </w:p>
        </w:tc>
        <w:tc>
          <w:tcPr>
            <w:tcW w:w="2962" w:type="dxa"/>
            <w:shd w:val="clear" w:color="auto" w:fill="auto"/>
            <w:hideMark/>
          </w:tcPr>
          <w:p w14:paraId="7A0A823C" w14:textId="5200BB8F" w:rsidR="00C52D5B" w:rsidRDefault="00C52D5B" w:rsidP="000F28DD">
            <w:pPr>
              <w:jc w:val="center"/>
              <w:rPr>
                <w:rFonts w:ascii="Arial" w:hAnsi="Arial" w:cs="Arial"/>
                <w:sz w:val="18"/>
                <w:szCs w:val="18"/>
              </w:rPr>
            </w:pPr>
            <w:r w:rsidRPr="005A7BEF">
              <w:rPr>
                <w:rFonts w:ascii="Arial" w:hAnsi="Arial" w:cs="Arial"/>
                <w:sz w:val="18"/>
                <w:szCs w:val="18"/>
              </w:rPr>
              <w:t xml:space="preserve">What was the price for which </w:t>
            </w:r>
            <w:r>
              <w:rPr>
                <w:rFonts w:ascii="Arial" w:hAnsi="Arial" w:cs="Arial"/>
                <w:sz w:val="18"/>
                <w:szCs w:val="18"/>
              </w:rPr>
              <w:t>[Name]</w:t>
            </w:r>
            <w:r w:rsidRPr="005A7BEF">
              <w:rPr>
                <w:rFonts w:ascii="Arial" w:hAnsi="Arial" w:cs="Arial"/>
                <w:sz w:val="18"/>
                <w:szCs w:val="18"/>
              </w:rPr>
              <w:t xml:space="preserve"> sold one </w:t>
            </w:r>
            <w:r>
              <w:rPr>
                <w:rFonts w:ascii="Arial" w:hAnsi="Arial" w:cs="Arial"/>
                <w:sz w:val="18"/>
                <w:szCs w:val="18"/>
              </w:rPr>
              <w:t>[unit]</w:t>
            </w:r>
            <w:r w:rsidRPr="005A7BEF">
              <w:rPr>
                <w:rFonts w:ascii="Arial" w:hAnsi="Arial" w:cs="Arial"/>
                <w:sz w:val="18"/>
                <w:szCs w:val="18"/>
              </w:rPr>
              <w:t xml:space="preserve"> of </w:t>
            </w:r>
            <w:r>
              <w:rPr>
                <w:rFonts w:ascii="Arial" w:hAnsi="Arial" w:cs="Arial"/>
                <w:sz w:val="18"/>
                <w:szCs w:val="18"/>
              </w:rPr>
              <w:t>[crop type]</w:t>
            </w:r>
            <w:r w:rsidRPr="005A7BEF">
              <w:rPr>
                <w:rFonts w:ascii="Arial" w:hAnsi="Arial" w:cs="Arial"/>
                <w:sz w:val="18"/>
                <w:szCs w:val="18"/>
              </w:rPr>
              <w:t xml:space="preserve"> to </w:t>
            </w:r>
            <w:r w:rsidR="00237208">
              <w:rPr>
                <w:rFonts w:ascii="Arial" w:hAnsi="Arial" w:cs="Arial"/>
                <w:sz w:val="18"/>
                <w:szCs w:val="18"/>
                <w:u w:val="single"/>
              </w:rPr>
              <w:t>sale market traders</w:t>
            </w:r>
            <w:r w:rsidRPr="005A7BEF">
              <w:rPr>
                <w:rFonts w:ascii="Arial" w:hAnsi="Arial" w:cs="Arial"/>
                <w:sz w:val="18"/>
                <w:szCs w:val="18"/>
              </w:rPr>
              <w:t>?</w:t>
            </w:r>
          </w:p>
          <w:p w14:paraId="00332891" w14:textId="77777777" w:rsidR="00C52D5B" w:rsidRPr="009C3338" w:rsidRDefault="00C52D5B" w:rsidP="000F28DD">
            <w:pPr>
              <w:jc w:val="center"/>
              <w:rPr>
                <w:rFonts w:ascii="Arial" w:hAnsi="Arial" w:cs="Arial"/>
                <w:i/>
                <w:sz w:val="18"/>
                <w:szCs w:val="18"/>
              </w:rPr>
            </w:pPr>
            <w:r w:rsidRPr="009C3338">
              <w:rPr>
                <w:rFonts w:ascii="Arial" w:hAnsi="Arial" w:cs="Arial"/>
                <w:i/>
                <w:sz w:val="18"/>
                <w:szCs w:val="18"/>
              </w:rPr>
              <w:t>Indicate amount as a decimal value (in Ghana cedis and pesewas)</w:t>
            </w:r>
          </w:p>
          <w:p w14:paraId="45A80463" w14:textId="77777777" w:rsidR="00C52D5B" w:rsidRPr="005A7BEF" w:rsidRDefault="00C52D5B" w:rsidP="000F28DD">
            <w:pPr>
              <w:jc w:val="center"/>
              <w:rPr>
                <w:rFonts w:ascii="Arial" w:hAnsi="Arial" w:cs="Arial"/>
                <w:sz w:val="18"/>
                <w:szCs w:val="18"/>
              </w:rPr>
            </w:pPr>
            <w:r w:rsidRPr="009C3338">
              <w:rPr>
                <w:rFonts w:ascii="Arial" w:hAnsi="Arial" w:cs="Arial"/>
                <w:i/>
                <w:sz w:val="18"/>
                <w:szCs w:val="18"/>
              </w:rPr>
              <w:t>For example, enter 2.50 for 2 Ghana cedis and 50 pesewas.</w:t>
            </w:r>
          </w:p>
        </w:tc>
        <w:tc>
          <w:tcPr>
            <w:tcW w:w="2520" w:type="dxa"/>
            <w:shd w:val="clear" w:color="auto" w:fill="auto"/>
            <w:hideMark/>
          </w:tcPr>
          <w:p w14:paraId="59BD2F45" w14:textId="5CE411E1" w:rsidR="00C52D5B" w:rsidRPr="005A7BEF" w:rsidRDefault="00C52D5B">
            <w:pPr>
              <w:jc w:val="center"/>
              <w:rPr>
                <w:rFonts w:ascii="Arial" w:hAnsi="Arial" w:cs="Arial"/>
                <w:sz w:val="18"/>
                <w:szCs w:val="18"/>
              </w:rPr>
            </w:pPr>
            <w:r w:rsidRPr="005A7BEF">
              <w:rPr>
                <w:rFonts w:ascii="Arial" w:hAnsi="Arial" w:cs="Arial"/>
                <w:sz w:val="18"/>
                <w:szCs w:val="18"/>
              </w:rPr>
              <w:t xml:space="preserve">What quantity of </w:t>
            </w:r>
            <w:r>
              <w:rPr>
                <w:rFonts w:ascii="Arial" w:hAnsi="Arial" w:cs="Arial"/>
                <w:sz w:val="18"/>
                <w:szCs w:val="18"/>
              </w:rPr>
              <w:t>[crop type]</w:t>
            </w:r>
            <w:r w:rsidRPr="005A7BEF">
              <w:rPr>
                <w:rFonts w:ascii="Arial" w:hAnsi="Arial" w:cs="Arial"/>
                <w:sz w:val="18"/>
                <w:szCs w:val="18"/>
              </w:rPr>
              <w:t xml:space="preserve"> </w:t>
            </w:r>
            <w:r>
              <w:rPr>
                <w:rFonts w:ascii="Arial" w:hAnsi="Arial" w:cs="Arial"/>
                <w:sz w:val="18"/>
                <w:szCs w:val="18"/>
              </w:rPr>
              <w:t>has [Name]</w:t>
            </w:r>
            <w:r w:rsidRPr="005A7BEF">
              <w:rPr>
                <w:rFonts w:ascii="Arial" w:hAnsi="Arial" w:cs="Arial"/>
                <w:sz w:val="18"/>
                <w:szCs w:val="18"/>
              </w:rPr>
              <w:t xml:space="preserve"> sold </w:t>
            </w:r>
            <w:r w:rsidR="00237208">
              <w:rPr>
                <w:rFonts w:ascii="Arial" w:hAnsi="Arial" w:cs="Arial"/>
                <w:sz w:val="18"/>
                <w:szCs w:val="18"/>
                <w:u w:val="single"/>
              </w:rPr>
              <w:t>pre-harvest contractors</w:t>
            </w:r>
            <w:r w:rsidRPr="005A7BEF">
              <w:rPr>
                <w:rFonts w:ascii="Arial" w:hAnsi="Arial" w:cs="Arial"/>
                <w:sz w:val="18"/>
                <w:szCs w:val="18"/>
              </w:rPr>
              <w:t xml:space="preserve"> during and since the first harvest in 2017?</w:t>
            </w:r>
          </w:p>
        </w:tc>
        <w:tc>
          <w:tcPr>
            <w:tcW w:w="2264" w:type="dxa"/>
          </w:tcPr>
          <w:p w14:paraId="49CB421B" w14:textId="6393CE24" w:rsidR="00C52D5B" w:rsidRPr="005A7BEF" w:rsidRDefault="00C52D5B">
            <w:pPr>
              <w:jc w:val="center"/>
              <w:rPr>
                <w:rFonts w:ascii="Arial" w:hAnsi="Arial" w:cs="Arial"/>
                <w:sz w:val="18"/>
                <w:szCs w:val="18"/>
              </w:rPr>
            </w:pPr>
            <w:r w:rsidRPr="00063586">
              <w:rPr>
                <w:rFonts w:ascii="Arial" w:hAnsi="Arial" w:cs="Arial"/>
                <w:sz w:val="18"/>
                <w:szCs w:val="18"/>
              </w:rPr>
              <w:t xml:space="preserve">What unit of </w:t>
            </w:r>
            <w:r>
              <w:rPr>
                <w:rFonts w:ascii="Arial" w:hAnsi="Arial" w:cs="Arial"/>
                <w:sz w:val="18"/>
                <w:szCs w:val="18"/>
              </w:rPr>
              <w:t>[crop type]</w:t>
            </w:r>
            <w:r w:rsidRPr="00063586">
              <w:rPr>
                <w:rFonts w:ascii="Arial" w:hAnsi="Arial" w:cs="Arial"/>
                <w:sz w:val="18"/>
                <w:szCs w:val="18"/>
              </w:rPr>
              <w:t xml:space="preserve"> was sold to </w:t>
            </w:r>
            <w:r w:rsidR="00237208">
              <w:rPr>
                <w:rFonts w:ascii="Arial" w:hAnsi="Arial" w:cs="Arial"/>
                <w:sz w:val="18"/>
                <w:szCs w:val="18"/>
                <w:u w:val="single"/>
              </w:rPr>
              <w:t>pre-harvest contractors</w:t>
            </w:r>
            <w:r w:rsidRPr="00063586">
              <w:rPr>
                <w:rFonts w:ascii="Arial" w:hAnsi="Arial" w:cs="Arial"/>
                <w:sz w:val="18"/>
                <w:szCs w:val="18"/>
              </w:rPr>
              <w:t xml:space="preserve"> during and since the first harvest in 2017?</w:t>
            </w:r>
          </w:p>
        </w:tc>
        <w:tc>
          <w:tcPr>
            <w:tcW w:w="2461" w:type="dxa"/>
            <w:shd w:val="clear" w:color="auto" w:fill="auto"/>
            <w:hideMark/>
          </w:tcPr>
          <w:p w14:paraId="15B3F00F" w14:textId="5085DA0A" w:rsidR="00C52D5B" w:rsidRPr="005A7BEF" w:rsidRDefault="00C52D5B" w:rsidP="000F28DD">
            <w:pPr>
              <w:jc w:val="center"/>
              <w:rPr>
                <w:rFonts w:ascii="Arial" w:hAnsi="Arial" w:cs="Arial"/>
                <w:sz w:val="18"/>
                <w:szCs w:val="18"/>
              </w:rPr>
            </w:pPr>
            <w:r w:rsidRPr="005A7BEF">
              <w:rPr>
                <w:rFonts w:ascii="Arial" w:hAnsi="Arial" w:cs="Arial"/>
                <w:sz w:val="18"/>
                <w:szCs w:val="18"/>
              </w:rPr>
              <w:t xml:space="preserve">What was the price for which </w:t>
            </w:r>
            <w:r>
              <w:rPr>
                <w:rFonts w:ascii="Arial" w:hAnsi="Arial" w:cs="Arial"/>
                <w:sz w:val="18"/>
                <w:szCs w:val="18"/>
              </w:rPr>
              <w:t xml:space="preserve">[Name] </w:t>
            </w:r>
            <w:r w:rsidRPr="005A7BEF">
              <w:rPr>
                <w:rFonts w:ascii="Arial" w:hAnsi="Arial" w:cs="Arial"/>
                <w:sz w:val="18"/>
                <w:szCs w:val="18"/>
              </w:rPr>
              <w:t xml:space="preserve">sold one </w:t>
            </w:r>
            <w:r>
              <w:rPr>
                <w:rFonts w:ascii="Arial" w:hAnsi="Arial" w:cs="Arial"/>
                <w:sz w:val="18"/>
                <w:szCs w:val="18"/>
              </w:rPr>
              <w:t xml:space="preserve">[unit] </w:t>
            </w:r>
            <w:r w:rsidRPr="005A7BEF">
              <w:rPr>
                <w:rFonts w:ascii="Arial" w:hAnsi="Arial" w:cs="Arial"/>
                <w:sz w:val="18"/>
                <w:szCs w:val="18"/>
              </w:rPr>
              <w:t xml:space="preserve">of </w:t>
            </w:r>
            <w:r>
              <w:rPr>
                <w:rFonts w:ascii="Arial" w:hAnsi="Arial" w:cs="Arial"/>
                <w:sz w:val="18"/>
                <w:szCs w:val="18"/>
              </w:rPr>
              <w:t>[crop type]</w:t>
            </w:r>
            <w:r w:rsidRPr="005A7BEF">
              <w:rPr>
                <w:rFonts w:ascii="Arial" w:hAnsi="Arial" w:cs="Arial"/>
                <w:sz w:val="18"/>
                <w:szCs w:val="18"/>
              </w:rPr>
              <w:t xml:space="preserve"> to </w:t>
            </w:r>
            <w:r w:rsidR="00237208">
              <w:rPr>
                <w:rFonts w:ascii="Arial" w:hAnsi="Arial" w:cs="Arial"/>
                <w:sz w:val="18"/>
                <w:szCs w:val="18"/>
                <w:u w:val="single"/>
              </w:rPr>
              <w:t>pre-harvest contractors</w:t>
            </w:r>
            <w:r w:rsidRPr="005A7BEF">
              <w:rPr>
                <w:rFonts w:ascii="Arial" w:hAnsi="Arial" w:cs="Arial"/>
                <w:sz w:val="18"/>
                <w:szCs w:val="18"/>
              </w:rPr>
              <w:t>?</w:t>
            </w:r>
          </w:p>
        </w:tc>
      </w:tr>
      <w:tr w:rsidR="00C52D5B" w:rsidRPr="005A7BEF" w14:paraId="0F6704D9" w14:textId="77777777" w:rsidTr="000F28DD">
        <w:trPr>
          <w:trHeight w:val="465"/>
        </w:trPr>
        <w:tc>
          <w:tcPr>
            <w:tcW w:w="835" w:type="dxa"/>
            <w:shd w:val="clear" w:color="auto" w:fill="auto"/>
            <w:hideMark/>
          </w:tcPr>
          <w:p w14:paraId="1D434A44" w14:textId="40CFB473" w:rsidR="00C52D5B" w:rsidRPr="005A7BEF" w:rsidRDefault="00C52D5B" w:rsidP="000F28DD">
            <w:pPr>
              <w:jc w:val="center"/>
              <w:rPr>
                <w:rFonts w:ascii="Arial" w:hAnsi="Arial" w:cs="Arial"/>
                <w:sz w:val="18"/>
                <w:szCs w:val="18"/>
              </w:rPr>
            </w:pPr>
          </w:p>
        </w:tc>
        <w:tc>
          <w:tcPr>
            <w:tcW w:w="1799" w:type="dxa"/>
            <w:shd w:val="clear" w:color="auto" w:fill="auto"/>
            <w:hideMark/>
          </w:tcPr>
          <w:p w14:paraId="3984E640" w14:textId="77777777" w:rsidR="00C52D5B" w:rsidRPr="005A7BEF" w:rsidRDefault="00C52D5B" w:rsidP="000F28DD">
            <w:pPr>
              <w:jc w:val="center"/>
              <w:rPr>
                <w:rFonts w:ascii="Arial" w:hAnsi="Arial" w:cs="Arial"/>
                <w:sz w:val="18"/>
                <w:szCs w:val="18"/>
              </w:rPr>
            </w:pPr>
          </w:p>
        </w:tc>
        <w:tc>
          <w:tcPr>
            <w:tcW w:w="1584" w:type="dxa"/>
          </w:tcPr>
          <w:p w14:paraId="3A81ED08" w14:textId="77777777" w:rsidR="00C52D5B" w:rsidRPr="005A7BEF" w:rsidRDefault="00C52D5B" w:rsidP="000F28DD">
            <w:pPr>
              <w:rPr>
                <w:rFonts w:ascii="Arial" w:hAnsi="Arial" w:cs="Arial"/>
                <w:sz w:val="18"/>
                <w:szCs w:val="18"/>
              </w:rPr>
            </w:pPr>
          </w:p>
        </w:tc>
        <w:tc>
          <w:tcPr>
            <w:tcW w:w="2962" w:type="dxa"/>
            <w:shd w:val="clear" w:color="auto" w:fill="auto"/>
            <w:hideMark/>
          </w:tcPr>
          <w:p w14:paraId="256F2632" w14:textId="77777777" w:rsidR="00C52D5B" w:rsidRPr="005A7BEF" w:rsidRDefault="00C52D5B" w:rsidP="000F28DD">
            <w:pPr>
              <w:rPr>
                <w:rFonts w:ascii="Arial" w:hAnsi="Arial" w:cs="Arial"/>
                <w:sz w:val="18"/>
                <w:szCs w:val="18"/>
              </w:rPr>
            </w:pPr>
            <w:r w:rsidRPr="005A7BEF">
              <w:rPr>
                <w:rFonts w:ascii="Arial" w:hAnsi="Arial" w:cs="Arial"/>
                <w:sz w:val="18"/>
                <w:szCs w:val="18"/>
              </w:rPr>
              <w:t> </w:t>
            </w:r>
          </w:p>
        </w:tc>
        <w:tc>
          <w:tcPr>
            <w:tcW w:w="2520" w:type="dxa"/>
            <w:shd w:val="clear" w:color="auto" w:fill="auto"/>
            <w:hideMark/>
          </w:tcPr>
          <w:p w14:paraId="34192149" w14:textId="77777777" w:rsidR="00C52D5B" w:rsidRPr="005A7BEF" w:rsidRDefault="00C52D5B" w:rsidP="000F28DD">
            <w:pPr>
              <w:jc w:val="center"/>
              <w:rPr>
                <w:rFonts w:ascii="Arial" w:hAnsi="Arial" w:cs="Arial"/>
                <w:sz w:val="18"/>
                <w:szCs w:val="18"/>
              </w:rPr>
            </w:pPr>
          </w:p>
        </w:tc>
        <w:tc>
          <w:tcPr>
            <w:tcW w:w="2264" w:type="dxa"/>
          </w:tcPr>
          <w:p w14:paraId="431EAE2F" w14:textId="77777777" w:rsidR="00C52D5B" w:rsidRPr="005A7BEF" w:rsidRDefault="00C52D5B" w:rsidP="000F28DD">
            <w:pPr>
              <w:rPr>
                <w:rFonts w:ascii="Arial" w:hAnsi="Arial" w:cs="Arial"/>
                <w:sz w:val="18"/>
                <w:szCs w:val="18"/>
              </w:rPr>
            </w:pPr>
          </w:p>
        </w:tc>
        <w:tc>
          <w:tcPr>
            <w:tcW w:w="2461" w:type="dxa"/>
            <w:shd w:val="clear" w:color="auto" w:fill="auto"/>
            <w:hideMark/>
          </w:tcPr>
          <w:p w14:paraId="0B0D118D" w14:textId="77777777" w:rsidR="00C52D5B" w:rsidRPr="005A7BEF" w:rsidRDefault="00C52D5B" w:rsidP="000F28DD">
            <w:pPr>
              <w:rPr>
                <w:rFonts w:ascii="Arial" w:hAnsi="Arial" w:cs="Arial"/>
                <w:sz w:val="18"/>
                <w:szCs w:val="18"/>
              </w:rPr>
            </w:pPr>
            <w:r w:rsidRPr="005A7BEF">
              <w:rPr>
                <w:rFonts w:ascii="Arial" w:hAnsi="Arial" w:cs="Arial"/>
                <w:sz w:val="18"/>
                <w:szCs w:val="18"/>
              </w:rPr>
              <w:t> </w:t>
            </w:r>
          </w:p>
        </w:tc>
      </w:tr>
      <w:tr w:rsidR="00C52D5B" w:rsidRPr="005A7BEF" w14:paraId="7AC36BEF" w14:textId="77777777" w:rsidTr="000F28DD">
        <w:trPr>
          <w:trHeight w:val="480"/>
        </w:trPr>
        <w:tc>
          <w:tcPr>
            <w:tcW w:w="835" w:type="dxa"/>
            <w:shd w:val="clear" w:color="auto" w:fill="auto"/>
            <w:vAlign w:val="bottom"/>
            <w:hideMark/>
          </w:tcPr>
          <w:p w14:paraId="7E31BC44" w14:textId="1212AC5A" w:rsidR="00C52D5B" w:rsidRPr="005A7BEF" w:rsidRDefault="00C52D5B" w:rsidP="000F28DD">
            <w:pPr>
              <w:jc w:val="center"/>
              <w:rPr>
                <w:rFonts w:ascii="Arial" w:hAnsi="Arial" w:cs="Arial"/>
                <w:sz w:val="18"/>
                <w:szCs w:val="18"/>
              </w:rPr>
            </w:pPr>
          </w:p>
        </w:tc>
        <w:tc>
          <w:tcPr>
            <w:tcW w:w="1799" w:type="dxa"/>
            <w:shd w:val="clear" w:color="auto" w:fill="auto"/>
            <w:vAlign w:val="bottom"/>
            <w:hideMark/>
          </w:tcPr>
          <w:p w14:paraId="551068D3" w14:textId="77777777" w:rsidR="00C52D5B" w:rsidRPr="005A7BEF" w:rsidRDefault="00C52D5B" w:rsidP="000F28DD">
            <w:pPr>
              <w:rPr>
                <w:rFonts w:ascii="Arial" w:hAnsi="Arial" w:cs="Arial"/>
                <w:sz w:val="18"/>
                <w:szCs w:val="18"/>
              </w:rPr>
            </w:pPr>
          </w:p>
          <w:p w14:paraId="719244AF" w14:textId="77777777" w:rsidR="00C52D5B" w:rsidRPr="005A7BEF" w:rsidRDefault="00C52D5B" w:rsidP="000F28DD">
            <w:pPr>
              <w:rPr>
                <w:rFonts w:ascii="Arial" w:hAnsi="Arial" w:cs="Arial"/>
                <w:sz w:val="18"/>
                <w:szCs w:val="18"/>
              </w:rPr>
            </w:pPr>
          </w:p>
        </w:tc>
        <w:tc>
          <w:tcPr>
            <w:tcW w:w="1584" w:type="dxa"/>
          </w:tcPr>
          <w:p w14:paraId="1361EC35" w14:textId="77777777" w:rsidR="00C52D5B" w:rsidRPr="005A7BEF" w:rsidRDefault="00C52D5B" w:rsidP="000F28DD">
            <w:pPr>
              <w:jc w:val="center"/>
              <w:rPr>
                <w:rFonts w:ascii="Arial" w:hAnsi="Arial" w:cs="Arial"/>
                <w:sz w:val="18"/>
                <w:szCs w:val="18"/>
              </w:rPr>
            </w:pPr>
          </w:p>
        </w:tc>
        <w:tc>
          <w:tcPr>
            <w:tcW w:w="2962" w:type="dxa"/>
            <w:shd w:val="clear" w:color="auto" w:fill="auto"/>
            <w:vAlign w:val="bottom"/>
            <w:hideMark/>
          </w:tcPr>
          <w:p w14:paraId="2EAF5FD5" w14:textId="3C8BFC61" w:rsidR="00C52D5B" w:rsidRPr="005A7BEF" w:rsidRDefault="00C52D5B" w:rsidP="000F28DD">
            <w:pPr>
              <w:jc w:val="center"/>
              <w:rPr>
                <w:rFonts w:ascii="Arial" w:hAnsi="Arial" w:cs="Arial"/>
                <w:sz w:val="18"/>
                <w:szCs w:val="18"/>
              </w:rPr>
            </w:pPr>
          </w:p>
        </w:tc>
        <w:tc>
          <w:tcPr>
            <w:tcW w:w="2520" w:type="dxa"/>
            <w:shd w:val="clear" w:color="auto" w:fill="auto"/>
            <w:vAlign w:val="bottom"/>
            <w:hideMark/>
          </w:tcPr>
          <w:p w14:paraId="18FC3929" w14:textId="77777777" w:rsidR="00C52D5B" w:rsidRPr="005A7BEF" w:rsidRDefault="00C52D5B" w:rsidP="000F28DD">
            <w:pPr>
              <w:jc w:val="center"/>
              <w:rPr>
                <w:rFonts w:ascii="Arial" w:hAnsi="Arial" w:cs="Arial"/>
                <w:sz w:val="18"/>
                <w:szCs w:val="18"/>
              </w:rPr>
            </w:pPr>
          </w:p>
        </w:tc>
        <w:tc>
          <w:tcPr>
            <w:tcW w:w="2264" w:type="dxa"/>
          </w:tcPr>
          <w:p w14:paraId="1F299803" w14:textId="77777777" w:rsidR="00C52D5B" w:rsidRPr="005A7BEF" w:rsidRDefault="00C52D5B" w:rsidP="000F28DD">
            <w:pPr>
              <w:jc w:val="center"/>
              <w:rPr>
                <w:rFonts w:ascii="Arial" w:hAnsi="Arial" w:cs="Arial"/>
                <w:sz w:val="18"/>
                <w:szCs w:val="18"/>
              </w:rPr>
            </w:pPr>
          </w:p>
        </w:tc>
        <w:tc>
          <w:tcPr>
            <w:tcW w:w="2461" w:type="dxa"/>
            <w:shd w:val="clear" w:color="auto" w:fill="auto"/>
            <w:vAlign w:val="bottom"/>
            <w:hideMark/>
          </w:tcPr>
          <w:p w14:paraId="19B974D2" w14:textId="34279B00" w:rsidR="00C52D5B" w:rsidRPr="005A7BEF" w:rsidRDefault="00C52D5B" w:rsidP="000F28DD">
            <w:pPr>
              <w:jc w:val="center"/>
              <w:rPr>
                <w:rFonts w:ascii="Arial" w:hAnsi="Arial" w:cs="Arial"/>
                <w:sz w:val="18"/>
                <w:szCs w:val="18"/>
              </w:rPr>
            </w:pPr>
          </w:p>
        </w:tc>
      </w:tr>
      <w:tr w:rsidR="00C52D5B" w:rsidRPr="005A7BEF" w14:paraId="57FA9422" w14:textId="77777777" w:rsidTr="000F28DD">
        <w:trPr>
          <w:trHeight w:hRule="exact" w:val="315"/>
        </w:trPr>
        <w:tc>
          <w:tcPr>
            <w:tcW w:w="835" w:type="dxa"/>
            <w:shd w:val="clear" w:color="auto" w:fill="auto"/>
            <w:vAlign w:val="bottom"/>
            <w:hideMark/>
          </w:tcPr>
          <w:p w14:paraId="3610B340"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39B968CE"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18F6766A"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584" w:type="dxa"/>
          </w:tcPr>
          <w:p w14:paraId="4229703D" w14:textId="77777777" w:rsidR="00C52D5B" w:rsidRPr="005A7BEF" w:rsidRDefault="00C52D5B" w:rsidP="000F28DD">
            <w:pPr>
              <w:jc w:val="center"/>
              <w:rPr>
                <w:rFonts w:ascii="Arial" w:hAnsi="Arial" w:cs="Arial"/>
                <w:sz w:val="18"/>
                <w:szCs w:val="18"/>
              </w:rPr>
            </w:pPr>
          </w:p>
        </w:tc>
        <w:tc>
          <w:tcPr>
            <w:tcW w:w="2962" w:type="dxa"/>
            <w:shd w:val="clear" w:color="auto" w:fill="auto"/>
            <w:vAlign w:val="bottom"/>
            <w:hideMark/>
          </w:tcPr>
          <w:p w14:paraId="4AC3A2AF"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4E44FB33"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4765B562"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264" w:type="dxa"/>
          </w:tcPr>
          <w:p w14:paraId="23EC52FC" w14:textId="77777777" w:rsidR="00C52D5B" w:rsidRPr="005A7BEF" w:rsidRDefault="00C52D5B" w:rsidP="000F28DD">
            <w:pPr>
              <w:jc w:val="center"/>
              <w:rPr>
                <w:rFonts w:ascii="Arial" w:hAnsi="Arial" w:cs="Arial"/>
                <w:sz w:val="18"/>
                <w:szCs w:val="18"/>
              </w:rPr>
            </w:pPr>
          </w:p>
        </w:tc>
        <w:tc>
          <w:tcPr>
            <w:tcW w:w="2461" w:type="dxa"/>
            <w:shd w:val="clear" w:color="auto" w:fill="auto"/>
            <w:vAlign w:val="bottom"/>
            <w:hideMark/>
          </w:tcPr>
          <w:p w14:paraId="3C3853FB"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r>
      <w:tr w:rsidR="00C52D5B" w:rsidRPr="005A7BEF" w14:paraId="40D038B1" w14:textId="77777777" w:rsidTr="000F28DD">
        <w:trPr>
          <w:trHeight w:hRule="exact" w:val="315"/>
        </w:trPr>
        <w:tc>
          <w:tcPr>
            <w:tcW w:w="835" w:type="dxa"/>
            <w:shd w:val="clear" w:color="auto" w:fill="auto"/>
            <w:vAlign w:val="bottom"/>
            <w:hideMark/>
          </w:tcPr>
          <w:p w14:paraId="4311AEEC"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18707405"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2D1FA6F4"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584" w:type="dxa"/>
          </w:tcPr>
          <w:p w14:paraId="3254AEE4" w14:textId="77777777" w:rsidR="00C52D5B" w:rsidRPr="005A7BEF" w:rsidRDefault="00C52D5B" w:rsidP="000F28DD">
            <w:pPr>
              <w:jc w:val="center"/>
              <w:rPr>
                <w:rFonts w:ascii="Arial" w:hAnsi="Arial" w:cs="Arial"/>
                <w:sz w:val="18"/>
                <w:szCs w:val="18"/>
              </w:rPr>
            </w:pPr>
          </w:p>
        </w:tc>
        <w:tc>
          <w:tcPr>
            <w:tcW w:w="2962" w:type="dxa"/>
            <w:shd w:val="clear" w:color="auto" w:fill="auto"/>
            <w:vAlign w:val="bottom"/>
            <w:hideMark/>
          </w:tcPr>
          <w:p w14:paraId="75C628E8"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4E1C4271"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2D2DD420"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264" w:type="dxa"/>
          </w:tcPr>
          <w:p w14:paraId="522F98C1" w14:textId="77777777" w:rsidR="00C52D5B" w:rsidRPr="005A7BEF" w:rsidRDefault="00C52D5B" w:rsidP="000F28DD">
            <w:pPr>
              <w:jc w:val="center"/>
              <w:rPr>
                <w:rFonts w:ascii="Arial" w:hAnsi="Arial" w:cs="Arial"/>
                <w:sz w:val="18"/>
                <w:szCs w:val="18"/>
              </w:rPr>
            </w:pPr>
          </w:p>
        </w:tc>
        <w:tc>
          <w:tcPr>
            <w:tcW w:w="2461" w:type="dxa"/>
            <w:shd w:val="clear" w:color="auto" w:fill="auto"/>
            <w:vAlign w:val="bottom"/>
            <w:hideMark/>
          </w:tcPr>
          <w:p w14:paraId="070408BF"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r>
      <w:tr w:rsidR="00C52D5B" w:rsidRPr="005A7BEF" w14:paraId="05988B33" w14:textId="77777777" w:rsidTr="000F28DD">
        <w:trPr>
          <w:trHeight w:hRule="exact" w:val="315"/>
        </w:trPr>
        <w:tc>
          <w:tcPr>
            <w:tcW w:w="835" w:type="dxa"/>
            <w:shd w:val="clear" w:color="auto" w:fill="auto"/>
            <w:vAlign w:val="bottom"/>
            <w:hideMark/>
          </w:tcPr>
          <w:p w14:paraId="0F1BA5B6"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32B0EE91"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48BCF409"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584" w:type="dxa"/>
          </w:tcPr>
          <w:p w14:paraId="13EAE26D" w14:textId="77777777" w:rsidR="00C52D5B" w:rsidRPr="005A7BEF" w:rsidRDefault="00C52D5B" w:rsidP="000F28DD">
            <w:pPr>
              <w:jc w:val="center"/>
              <w:rPr>
                <w:rFonts w:ascii="Arial" w:hAnsi="Arial" w:cs="Arial"/>
                <w:sz w:val="18"/>
                <w:szCs w:val="18"/>
              </w:rPr>
            </w:pPr>
          </w:p>
        </w:tc>
        <w:tc>
          <w:tcPr>
            <w:tcW w:w="2962" w:type="dxa"/>
            <w:shd w:val="clear" w:color="auto" w:fill="auto"/>
            <w:vAlign w:val="bottom"/>
            <w:hideMark/>
          </w:tcPr>
          <w:p w14:paraId="34FD2B51"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6F739359"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3FE89DC4"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264" w:type="dxa"/>
          </w:tcPr>
          <w:p w14:paraId="59F93959" w14:textId="77777777" w:rsidR="00C52D5B" w:rsidRPr="005A7BEF" w:rsidRDefault="00C52D5B" w:rsidP="000F28DD">
            <w:pPr>
              <w:jc w:val="center"/>
              <w:rPr>
                <w:rFonts w:ascii="Arial" w:hAnsi="Arial" w:cs="Arial"/>
                <w:sz w:val="18"/>
                <w:szCs w:val="18"/>
              </w:rPr>
            </w:pPr>
          </w:p>
        </w:tc>
        <w:tc>
          <w:tcPr>
            <w:tcW w:w="2461" w:type="dxa"/>
            <w:shd w:val="clear" w:color="auto" w:fill="auto"/>
            <w:vAlign w:val="bottom"/>
            <w:hideMark/>
          </w:tcPr>
          <w:p w14:paraId="491A00AB"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r>
      <w:tr w:rsidR="00C52D5B" w:rsidRPr="005A7BEF" w14:paraId="63701A59" w14:textId="77777777" w:rsidTr="000F28DD">
        <w:trPr>
          <w:trHeight w:hRule="exact" w:val="315"/>
        </w:trPr>
        <w:tc>
          <w:tcPr>
            <w:tcW w:w="835" w:type="dxa"/>
            <w:shd w:val="clear" w:color="auto" w:fill="auto"/>
            <w:vAlign w:val="bottom"/>
            <w:hideMark/>
          </w:tcPr>
          <w:p w14:paraId="4820C64B"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2C640FE0"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15C1DC0B"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584" w:type="dxa"/>
          </w:tcPr>
          <w:p w14:paraId="49235967" w14:textId="77777777" w:rsidR="00C52D5B" w:rsidRPr="005A7BEF" w:rsidRDefault="00C52D5B" w:rsidP="000F28DD">
            <w:pPr>
              <w:jc w:val="center"/>
              <w:rPr>
                <w:rFonts w:ascii="Arial" w:hAnsi="Arial" w:cs="Arial"/>
                <w:sz w:val="18"/>
                <w:szCs w:val="18"/>
              </w:rPr>
            </w:pPr>
          </w:p>
        </w:tc>
        <w:tc>
          <w:tcPr>
            <w:tcW w:w="2962" w:type="dxa"/>
            <w:shd w:val="clear" w:color="auto" w:fill="auto"/>
            <w:vAlign w:val="bottom"/>
            <w:hideMark/>
          </w:tcPr>
          <w:p w14:paraId="6C29A23A"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144174CC"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2E2A74FA"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264" w:type="dxa"/>
          </w:tcPr>
          <w:p w14:paraId="2DD65D82" w14:textId="77777777" w:rsidR="00C52D5B" w:rsidRPr="005A7BEF" w:rsidRDefault="00C52D5B" w:rsidP="000F28DD">
            <w:pPr>
              <w:jc w:val="center"/>
              <w:rPr>
                <w:rFonts w:ascii="Arial" w:hAnsi="Arial" w:cs="Arial"/>
                <w:sz w:val="18"/>
                <w:szCs w:val="18"/>
              </w:rPr>
            </w:pPr>
          </w:p>
        </w:tc>
        <w:tc>
          <w:tcPr>
            <w:tcW w:w="2461" w:type="dxa"/>
            <w:shd w:val="clear" w:color="auto" w:fill="auto"/>
            <w:vAlign w:val="bottom"/>
            <w:hideMark/>
          </w:tcPr>
          <w:p w14:paraId="13CE1108"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r>
      <w:tr w:rsidR="00C52D5B" w:rsidRPr="005A7BEF" w14:paraId="55D899AD" w14:textId="77777777" w:rsidTr="000F28DD">
        <w:trPr>
          <w:trHeight w:hRule="exact" w:val="315"/>
        </w:trPr>
        <w:tc>
          <w:tcPr>
            <w:tcW w:w="835" w:type="dxa"/>
            <w:shd w:val="clear" w:color="auto" w:fill="auto"/>
            <w:vAlign w:val="bottom"/>
            <w:hideMark/>
          </w:tcPr>
          <w:p w14:paraId="5EAFBC3F"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16D596A7"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1B014F60"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584" w:type="dxa"/>
          </w:tcPr>
          <w:p w14:paraId="1C4ECD06" w14:textId="77777777" w:rsidR="00C52D5B" w:rsidRPr="005A7BEF" w:rsidRDefault="00C52D5B" w:rsidP="000F28DD">
            <w:pPr>
              <w:jc w:val="center"/>
              <w:rPr>
                <w:rFonts w:ascii="Arial" w:hAnsi="Arial" w:cs="Arial"/>
                <w:sz w:val="18"/>
                <w:szCs w:val="18"/>
              </w:rPr>
            </w:pPr>
          </w:p>
        </w:tc>
        <w:tc>
          <w:tcPr>
            <w:tcW w:w="2962" w:type="dxa"/>
            <w:shd w:val="clear" w:color="auto" w:fill="auto"/>
            <w:vAlign w:val="bottom"/>
            <w:hideMark/>
          </w:tcPr>
          <w:p w14:paraId="161C2D08"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51F85B2E"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3FCED44B"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264" w:type="dxa"/>
          </w:tcPr>
          <w:p w14:paraId="7CB32040" w14:textId="77777777" w:rsidR="00C52D5B" w:rsidRPr="005A7BEF" w:rsidRDefault="00C52D5B" w:rsidP="000F28DD">
            <w:pPr>
              <w:jc w:val="center"/>
              <w:rPr>
                <w:rFonts w:ascii="Arial" w:hAnsi="Arial" w:cs="Arial"/>
                <w:sz w:val="18"/>
                <w:szCs w:val="18"/>
              </w:rPr>
            </w:pPr>
          </w:p>
        </w:tc>
        <w:tc>
          <w:tcPr>
            <w:tcW w:w="2461" w:type="dxa"/>
            <w:shd w:val="clear" w:color="auto" w:fill="auto"/>
            <w:vAlign w:val="bottom"/>
            <w:hideMark/>
          </w:tcPr>
          <w:p w14:paraId="7EE943BD"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r>
      <w:tr w:rsidR="00C52D5B" w:rsidRPr="005A7BEF" w14:paraId="389DCA7A" w14:textId="77777777" w:rsidTr="000F28DD">
        <w:trPr>
          <w:trHeight w:hRule="exact" w:val="315"/>
        </w:trPr>
        <w:tc>
          <w:tcPr>
            <w:tcW w:w="835" w:type="dxa"/>
            <w:shd w:val="clear" w:color="auto" w:fill="auto"/>
            <w:vAlign w:val="bottom"/>
            <w:hideMark/>
          </w:tcPr>
          <w:p w14:paraId="718C70F7"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33D69BE2"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4B26F329"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584" w:type="dxa"/>
          </w:tcPr>
          <w:p w14:paraId="304B3F5E" w14:textId="77777777" w:rsidR="00C52D5B" w:rsidRPr="005A7BEF" w:rsidRDefault="00C52D5B" w:rsidP="000F28DD">
            <w:pPr>
              <w:jc w:val="center"/>
              <w:rPr>
                <w:rFonts w:ascii="Arial" w:hAnsi="Arial" w:cs="Arial"/>
                <w:sz w:val="18"/>
                <w:szCs w:val="18"/>
              </w:rPr>
            </w:pPr>
          </w:p>
        </w:tc>
        <w:tc>
          <w:tcPr>
            <w:tcW w:w="2962" w:type="dxa"/>
            <w:shd w:val="clear" w:color="auto" w:fill="auto"/>
            <w:vAlign w:val="bottom"/>
            <w:hideMark/>
          </w:tcPr>
          <w:p w14:paraId="51CAB9F6"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694CF0C6"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47BDD709"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264" w:type="dxa"/>
          </w:tcPr>
          <w:p w14:paraId="58EF5ED1" w14:textId="77777777" w:rsidR="00C52D5B" w:rsidRPr="005A7BEF" w:rsidRDefault="00C52D5B" w:rsidP="000F28DD">
            <w:pPr>
              <w:jc w:val="center"/>
              <w:rPr>
                <w:rFonts w:ascii="Arial" w:hAnsi="Arial" w:cs="Arial"/>
                <w:sz w:val="18"/>
                <w:szCs w:val="18"/>
              </w:rPr>
            </w:pPr>
          </w:p>
        </w:tc>
        <w:tc>
          <w:tcPr>
            <w:tcW w:w="2461" w:type="dxa"/>
            <w:shd w:val="clear" w:color="auto" w:fill="auto"/>
            <w:vAlign w:val="bottom"/>
            <w:hideMark/>
          </w:tcPr>
          <w:p w14:paraId="72155D00"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r>
      <w:tr w:rsidR="00C52D5B" w:rsidRPr="005A7BEF" w14:paraId="1F38B6AD" w14:textId="77777777" w:rsidTr="000F28DD">
        <w:trPr>
          <w:trHeight w:hRule="exact" w:val="315"/>
        </w:trPr>
        <w:tc>
          <w:tcPr>
            <w:tcW w:w="835" w:type="dxa"/>
            <w:shd w:val="clear" w:color="auto" w:fill="auto"/>
            <w:vAlign w:val="bottom"/>
            <w:hideMark/>
          </w:tcPr>
          <w:p w14:paraId="186D7F5E"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3BBBF2D8"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34601D10"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1584" w:type="dxa"/>
          </w:tcPr>
          <w:p w14:paraId="6647CB6C" w14:textId="77777777" w:rsidR="00C52D5B" w:rsidRPr="005A7BEF" w:rsidRDefault="00C52D5B" w:rsidP="000F28DD">
            <w:pPr>
              <w:jc w:val="center"/>
              <w:rPr>
                <w:rFonts w:ascii="Arial" w:hAnsi="Arial" w:cs="Arial"/>
                <w:sz w:val="18"/>
                <w:szCs w:val="18"/>
              </w:rPr>
            </w:pPr>
          </w:p>
        </w:tc>
        <w:tc>
          <w:tcPr>
            <w:tcW w:w="2962" w:type="dxa"/>
            <w:shd w:val="clear" w:color="auto" w:fill="auto"/>
            <w:vAlign w:val="bottom"/>
            <w:hideMark/>
          </w:tcPr>
          <w:p w14:paraId="6B53DB8D"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0B1AB0F4"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p w14:paraId="1A033684" w14:textId="77777777" w:rsidR="00C52D5B" w:rsidRPr="005A7BEF" w:rsidRDefault="00C52D5B" w:rsidP="000F28DD">
            <w:pPr>
              <w:jc w:val="center"/>
              <w:rPr>
                <w:rFonts w:ascii="Arial" w:hAnsi="Arial" w:cs="Arial"/>
                <w:sz w:val="18"/>
                <w:szCs w:val="18"/>
              </w:rPr>
            </w:pPr>
            <w:r w:rsidRPr="005A7BEF">
              <w:rPr>
                <w:rFonts w:ascii="Arial" w:hAnsi="Arial" w:cs="Arial"/>
                <w:sz w:val="18"/>
                <w:szCs w:val="18"/>
              </w:rPr>
              <w:t> </w:t>
            </w:r>
          </w:p>
        </w:tc>
        <w:tc>
          <w:tcPr>
            <w:tcW w:w="2264" w:type="dxa"/>
          </w:tcPr>
          <w:p w14:paraId="084F3070" w14:textId="77777777" w:rsidR="00C52D5B" w:rsidRPr="005A7BEF" w:rsidRDefault="00C52D5B" w:rsidP="000F28DD">
            <w:pPr>
              <w:rPr>
                <w:rFonts w:ascii="Arial" w:hAnsi="Arial" w:cs="Arial"/>
                <w:sz w:val="18"/>
                <w:szCs w:val="18"/>
              </w:rPr>
            </w:pPr>
          </w:p>
        </w:tc>
        <w:tc>
          <w:tcPr>
            <w:tcW w:w="2461" w:type="dxa"/>
            <w:shd w:val="clear" w:color="auto" w:fill="auto"/>
            <w:vAlign w:val="bottom"/>
            <w:hideMark/>
          </w:tcPr>
          <w:p w14:paraId="6101DAEE" w14:textId="77777777" w:rsidR="00C52D5B" w:rsidRPr="005A7BEF" w:rsidRDefault="00C52D5B" w:rsidP="000F28DD">
            <w:pPr>
              <w:rPr>
                <w:rFonts w:ascii="Arial" w:hAnsi="Arial" w:cs="Arial"/>
                <w:sz w:val="18"/>
                <w:szCs w:val="18"/>
              </w:rPr>
            </w:pPr>
            <w:r w:rsidRPr="005A7BEF">
              <w:rPr>
                <w:rFonts w:ascii="Arial" w:hAnsi="Arial" w:cs="Arial"/>
                <w:sz w:val="18"/>
                <w:szCs w:val="18"/>
              </w:rPr>
              <w:t> </w:t>
            </w:r>
          </w:p>
        </w:tc>
      </w:tr>
    </w:tbl>
    <w:p w14:paraId="68F51C41" w14:textId="72E45B33" w:rsidR="00C52D5B" w:rsidRDefault="00C52D5B" w:rsidP="005A7BEF">
      <w:pPr>
        <w:rPr>
          <w:rFonts w:ascii="Arial" w:hAnsi="Arial" w:cs="Arial"/>
        </w:rPr>
      </w:pPr>
    </w:p>
    <w:p w14:paraId="3D8BB5E7" w14:textId="709080DB" w:rsidR="00C52D5B" w:rsidRDefault="00C52D5B" w:rsidP="005A7BEF">
      <w:pPr>
        <w:rPr>
          <w:rFonts w:ascii="Arial" w:hAnsi="Arial" w:cs="Arial"/>
        </w:rPr>
      </w:pPr>
    </w:p>
    <w:p w14:paraId="72AC3AD5" w14:textId="282A08BC" w:rsidR="00237208" w:rsidRDefault="00237208" w:rsidP="005A7BEF">
      <w:pPr>
        <w:rPr>
          <w:rFonts w:ascii="Arial" w:hAnsi="Arial" w:cs="Arial"/>
        </w:rPr>
      </w:pPr>
    </w:p>
    <w:p w14:paraId="6F9DDF73" w14:textId="049045E5" w:rsidR="00237208" w:rsidRDefault="00237208" w:rsidP="005A7BEF">
      <w:pPr>
        <w:rPr>
          <w:rFonts w:ascii="Arial" w:hAnsi="Arial" w:cs="Arial"/>
        </w:rPr>
      </w:pPr>
    </w:p>
    <w:p w14:paraId="2DD61DE9" w14:textId="45A25806" w:rsidR="00237208" w:rsidRDefault="00237208" w:rsidP="005A7BEF">
      <w:pPr>
        <w:rPr>
          <w:rFonts w:ascii="Arial" w:hAnsi="Arial" w:cs="Arial"/>
        </w:rPr>
      </w:pPr>
    </w:p>
    <w:p w14:paraId="0017A6F0" w14:textId="6DF76580" w:rsidR="00237208" w:rsidRDefault="00237208" w:rsidP="005A7BEF">
      <w:pPr>
        <w:rPr>
          <w:rFonts w:ascii="Arial" w:hAnsi="Arial" w:cs="Arial"/>
        </w:rPr>
      </w:pPr>
    </w:p>
    <w:p w14:paraId="46FDC1BB" w14:textId="7766B2B5" w:rsidR="00237208" w:rsidRDefault="00237208">
      <w:pPr>
        <w:rPr>
          <w:rFonts w:ascii="Arial" w:hAnsi="Arial" w:cs="Arial"/>
        </w:rPr>
      </w:pPr>
      <w:r>
        <w:rPr>
          <w:rFonts w:ascii="Arial" w:hAnsi="Arial" w:cs="Arial"/>
        </w:rPr>
        <w:br w:type="page"/>
      </w:r>
    </w:p>
    <w:p w14:paraId="325BE453" w14:textId="77777777" w:rsidR="00237208" w:rsidRDefault="00237208" w:rsidP="00237208">
      <w:pPr>
        <w:rPr>
          <w:rFonts w:ascii="Arial" w:hAnsi="Arial" w:cs="Arial"/>
        </w:rPr>
      </w:pPr>
    </w:p>
    <w:p w14:paraId="0A5323EA" w14:textId="77777777" w:rsidR="00237208" w:rsidRPr="005A7BEF" w:rsidRDefault="00237208" w:rsidP="00237208">
      <w:pPr>
        <w:jc w:val="both"/>
        <w:rPr>
          <w:rFonts w:ascii="Arial" w:hAnsi="Arial" w:cs="Arial"/>
        </w:rPr>
      </w:pPr>
    </w:p>
    <w:tbl>
      <w:tblPr>
        <w:tblW w:w="14425"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799"/>
        <w:gridCol w:w="1584"/>
        <w:gridCol w:w="2962"/>
        <w:gridCol w:w="2520"/>
        <w:gridCol w:w="2264"/>
        <w:gridCol w:w="2461"/>
      </w:tblGrid>
      <w:tr w:rsidR="00237208" w:rsidRPr="005A7BEF" w14:paraId="19A37338" w14:textId="77777777" w:rsidTr="00237208">
        <w:trPr>
          <w:cantSplit/>
          <w:trHeight w:val="420"/>
        </w:trPr>
        <w:tc>
          <w:tcPr>
            <w:tcW w:w="835" w:type="dxa"/>
            <w:shd w:val="clear" w:color="auto" w:fill="auto"/>
            <w:vAlign w:val="bottom"/>
            <w:hideMark/>
          </w:tcPr>
          <w:p w14:paraId="329580BB"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6345" w:type="dxa"/>
            <w:gridSpan w:val="3"/>
          </w:tcPr>
          <w:p w14:paraId="2C784CAB" w14:textId="556FF382" w:rsidR="00237208" w:rsidRPr="005A7BEF" w:rsidRDefault="00237208">
            <w:pPr>
              <w:jc w:val="center"/>
              <w:rPr>
                <w:rFonts w:ascii="Arial" w:hAnsi="Arial" w:cs="Arial"/>
                <w:b/>
                <w:bCs/>
                <w:sz w:val="18"/>
                <w:szCs w:val="18"/>
              </w:rPr>
            </w:pPr>
            <w:r w:rsidRPr="005A7BEF">
              <w:rPr>
                <w:rFonts w:ascii="Arial" w:hAnsi="Arial" w:cs="Arial"/>
                <w:b/>
                <w:bCs/>
                <w:sz w:val="18"/>
                <w:szCs w:val="18"/>
              </w:rPr>
              <w:t xml:space="preserve">If sold to </w:t>
            </w:r>
            <w:r w:rsidRPr="00237208">
              <w:rPr>
                <w:rFonts w:ascii="Arial" w:hAnsi="Arial" w:cs="Arial"/>
                <w:b/>
                <w:bCs/>
                <w:sz w:val="18"/>
                <w:szCs w:val="18"/>
              </w:rPr>
              <w:t xml:space="preserve">sale </w:t>
            </w:r>
            <w:r w:rsidR="005A2940">
              <w:rPr>
                <w:rFonts w:ascii="Arial" w:hAnsi="Arial" w:cs="Arial"/>
                <w:b/>
                <w:bCs/>
                <w:sz w:val="18"/>
                <w:szCs w:val="18"/>
              </w:rPr>
              <w:t>trade organizations</w:t>
            </w:r>
          </w:p>
        </w:tc>
        <w:tc>
          <w:tcPr>
            <w:tcW w:w="7245" w:type="dxa"/>
            <w:gridSpan w:val="3"/>
          </w:tcPr>
          <w:p w14:paraId="1E220195" w14:textId="092C15A1" w:rsidR="00237208" w:rsidRPr="005A7BEF" w:rsidRDefault="00237208">
            <w:pPr>
              <w:jc w:val="center"/>
              <w:rPr>
                <w:rFonts w:ascii="Arial" w:hAnsi="Arial" w:cs="Arial"/>
                <w:b/>
                <w:bCs/>
                <w:sz w:val="18"/>
                <w:szCs w:val="18"/>
              </w:rPr>
            </w:pPr>
            <w:r w:rsidRPr="005A7BEF">
              <w:rPr>
                <w:rFonts w:ascii="Arial" w:hAnsi="Arial" w:cs="Arial"/>
                <w:b/>
                <w:bCs/>
                <w:sz w:val="18"/>
                <w:szCs w:val="18"/>
              </w:rPr>
              <w:t xml:space="preserve">If sold to </w:t>
            </w:r>
            <w:r w:rsidR="005A2940">
              <w:rPr>
                <w:rFonts w:ascii="Arial" w:hAnsi="Arial" w:cs="Arial"/>
                <w:b/>
                <w:bCs/>
                <w:sz w:val="18"/>
                <w:szCs w:val="18"/>
              </w:rPr>
              <w:t>aggregators</w:t>
            </w:r>
          </w:p>
        </w:tc>
      </w:tr>
      <w:tr w:rsidR="00237208" w:rsidRPr="005A7BEF" w14:paraId="3855DC8F" w14:textId="77777777" w:rsidTr="00237208">
        <w:trPr>
          <w:cantSplit/>
          <w:trHeight w:val="315"/>
        </w:trPr>
        <w:tc>
          <w:tcPr>
            <w:tcW w:w="835" w:type="dxa"/>
            <w:shd w:val="clear" w:color="auto" w:fill="auto"/>
            <w:vAlign w:val="bottom"/>
            <w:hideMark/>
          </w:tcPr>
          <w:p w14:paraId="2E87E6C3"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O1a</w:t>
            </w:r>
          </w:p>
        </w:tc>
        <w:tc>
          <w:tcPr>
            <w:tcW w:w="1799" w:type="dxa"/>
            <w:shd w:val="clear" w:color="auto" w:fill="auto"/>
            <w:hideMark/>
          </w:tcPr>
          <w:p w14:paraId="2EACA241" w14:textId="52839A3C" w:rsidR="00237208" w:rsidRPr="005A7BEF" w:rsidRDefault="00237208" w:rsidP="00237208">
            <w:pPr>
              <w:jc w:val="center"/>
              <w:rPr>
                <w:rFonts w:ascii="Arial" w:hAnsi="Arial" w:cs="Arial"/>
                <w:sz w:val="18"/>
                <w:szCs w:val="18"/>
              </w:rPr>
            </w:pPr>
            <w:r>
              <w:rPr>
                <w:rFonts w:ascii="Arial" w:hAnsi="Arial" w:cs="Arial"/>
                <w:sz w:val="18"/>
                <w:szCs w:val="18"/>
              </w:rPr>
              <w:t>O20a</w:t>
            </w:r>
          </w:p>
        </w:tc>
        <w:tc>
          <w:tcPr>
            <w:tcW w:w="1584" w:type="dxa"/>
          </w:tcPr>
          <w:p w14:paraId="2FD9622B" w14:textId="0F02765F" w:rsidR="00237208" w:rsidRPr="005A7BEF" w:rsidRDefault="00237208" w:rsidP="00237208">
            <w:pPr>
              <w:jc w:val="center"/>
              <w:rPr>
                <w:rFonts w:ascii="Arial" w:hAnsi="Arial" w:cs="Arial"/>
                <w:sz w:val="18"/>
                <w:szCs w:val="18"/>
              </w:rPr>
            </w:pPr>
            <w:r>
              <w:rPr>
                <w:rFonts w:ascii="Arial" w:hAnsi="Arial" w:cs="Arial"/>
                <w:sz w:val="18"/>
                <w:szCs w:val="18"/>
              </w:rPr>
              <w:t>Q20b</w:t>
            </w:r>
          </w:p>
        </w:tc>
        <w:tc>
          <w:tcPr>
            <w:tcW w:w="2962" w:type="dxa"/>
            <w:shd w:val="clear" w:color="auto" w:fill="auto"/>
            <w:hideMark/>
          </w:tcPr>
          <w:p w14:paraId="4197DB32" w14:textId="79E08A9B" w:rsidR="00237208" w:rsidRPr="005A7BEF" w:rsidRDefault="00237208" w:rsidP="00237208">
            <w:pPr>
              <w:jc w:val="center"/>
              <w:rPr>
                <w:rFonts w:ascii="Arial" w:hAnsi="Arial" w:cs="Arial"/>
                <w:sz w:val="18"/>
                <w:szCs w:val="18"/>
              </w:rPr>
            </w:pPr>
            <w:r>
              <w:rPr>
                <w:rFonts w:ascii="Arial" w:hAnsi="Arial" w:cs="Arial"/>
                <w:sz w:val="18"/>
                <w:szCs w:val="18"/>
              </w:rPr>
              <w:t>O21</w:t>
            </w:r>
          </w:p>
        </w:tc>
        <w:tc>
          <w:tcPr>
            <w:tcW w:w="2520" w:type="dxa"/>
            <w:shd w:val="clear" w:color="auto" w:fill="auto"/>
            <w:vAlign w:val="bottom"/>
            <w:hideMark/>
          </w:tcPr>
          <w:p w14:paraId="79C0E341" w14:textId="5EE841F9" w:rsidR="00237208" w:rsidRPr="005A7BEF" w:rsidRDefault="005A2940" w:rsidP="00237208">
            <w:pPr>
              <w:jc w:val="center"/>
              <w:rPr>
                <w:rFonts w:ascii="Arial" w:hAnsi="Arial" w:cs="Arial"/>
                <w:sz w:val="18"/>
                <w:szCs w:val="18"/>
              </w:rPr>
            </w:pPr>
            <w:r>
              <w:rPr>
                <w:rFonts w:ascii="Arial" w:hAnsi="Arial" w:cs="Arial"/>
                <w:sz w:val="18"/>
                <w:szCs w:val="18"/>
              </w:rPr>
              <w:t>O29</w:t>
            </w:r>
            <w:r w:rsidR="00237208">
              <w:rPr>
                <w:rFonts w:ascii="Arial" w:hAnsi="Arial" w:cs="Arial"/>
                <w:sz w:val="18"/>
                <w:szCs w:val="18"/>
              </w:rPr>
              <w:t>a</w:t>
            </w:r>
          </w:p>
        </w:tc>
        <w:tc>
          <w:tcPr>
            <w:tcW w:w="2264" w:type="dxa"/>
          </w:tcPr>
          <w:p w14:paraId="77DB2980" w14:textId="44B959C6" w:rsidR="00237208" w:rsidRPr="005A7BEF" w:rsidRDefault="005A2940" w:rsidP="00237208">
            <w:pPr>
              <w:jc w:val="center"/>
              <w:rPr>
                <w:rFonts w:ascii="Arial" w:hAnsi="Arial" w:cs="Arial"/>
                <w:sz w:val="18"/>
                <w:szCs w:val="18"/>
              </w:rPr>
            </w:pPr>
            <w:r>
              <w:rPr>
                <w:rFonts w:ascii="Arial" w:hAnsi="Arial" w:cs="Arial"/>
                <w:sz w:val="18"/>
                <w:szCs w:val="18"/>
              </w:rPr>
              <w:t>Q29</w:t>
            </w:r>
            <w:r w:rsidR="00237208">
              <w:rPr>
                <w:rFonts w:ascii="Arial" w:hAnsi="Arial" w:cs="Arial"/>
                <w:sz w:val="18"/>
                <w:szCs w:val="18"/>
              </w:rPr>
              <w:t>b</w:t>
            </w:r>
          </w:p>
        </w:tc>
        <w:tc>
          <w:tcPr>
            <w:tcW w:w="2461" w:type="dxa"/>
            <w:shd w:val="clear" w:color="auto" w:fill="auto"/>
            <w:vAlign w:val="bottom"/>
            <w:hideMark/>
          </w:tcPr>
          <w:p w14:paraId="2DD3FB21" w14:textId="260A0DD5" w:rsidR="00237208" w:rsidRPr="005A7BEF" w:rsidRDefault="00237208" w:rsidP="00237208">
            <w:pPr>
              <w:jc w:val="center"/>
              <w:rPr>
                <w:rFonts w:ascii="Arial" w:hAnsi="Arial" w:cs="Arial"/>
                <w:sz w:val="18"/>
                <w:szCs w:val="18"/>
              </w:rPr>
            </w:pPr>
            <w:r>
              <w:rPr>
                <w:rFonts w:ascii="Arial" w:hAnsi="Arial" w:cs="Arial"/>
                <w:sz w:val="18"/>
                <w:szCs w:val="18"/>
              </w:rPr>
              <w:t>O</w:t>
            </w:r>
            <w:r w:rsidR="00290BBC">
              <w:rPr>
                <w:rFonts w:ascii="Arial" w:hAnsi="Arial" w:cs="Arial"/>
                <w:sz w:val="18"/>
                <w:szCs w:val="18"/>
              </w:rPr>
              <w:t>30</w:t>
            </w:r>
          </w:p>
        </w:tc>
      </w:tr>
      <w:tr w:rsidR="00237208" w:rsidRPr="005A7BEF" w14:paraId="391AEA94" w14:textId="77777777" w:rsidTr="008D4F63">
        <w:trPr>
          <w:cantSplit/>
          <w:trHeight w:val="1826"/>
        </w:trPr>
        <w:tc>
          <w:tcPr>
            <w:tcW w:w="835" w:type="dxa"/>
            <w:shd w:val="clear" w:color="auto" w:fill="auto"/>
            <w:hideMark/>
          </w:tcPr>
          <w:p w14:paraId="50FB1CEF"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xml:space="preserve">Crop Type </w:t>
            </w:r>
          </w:p>
          <w:p w14:paraId="4C91E580" w14:textId="77777777" w:rsidR="00237208" w:rsidRPr="005A7BEF" w:rsidRDefault="00237208" w:rsidP="00237208">
            <w:pPr>
              <w:jc w:val="center"/>
              <w:rPr>
                <w:rFonts w:ascii="Arial" w:hAnsi="Arial" w:cs="Arial"/>
                <w:sz w:val="18"/>
                <w:szCs w:val="18"/>
              </w:rPr>
            </w:pPr>
          </w:p>
          <w:p w14:paraId="141E2FD3" w14:textId="77777777" w:rsidR="00237208" w:rsidRPr="005A7BEF" w:rsidRDefault="00237208" w:rsidP="00237208">
            <w:pPr>
              <w:jc w:val="center"/>
              <w:rPr>
                <w:rFonts w:ascii="Arial" w:hAnsi="Arial" w:cs="Arial"/>
                <w:sz w:val="18"/>
                <w:szCs w:val="18"/>
              </w:rPr>
            </w:pPr>
          </w:p>
          <w:p w14:paraId="651D80B3" w14:textId="77777777" w:rsidR="00237208" w:rsidRPr="005A7BEF" w:rsidRDefault="00237208" w:rsidP="00237208">
            <w:pPr>
              <w:jc w:val="center"/>
              <w:rPr>
                <w:rFonts w:ascii="Arial" w:hAnsi="Arial" w:cs="Arial"/>
                <w:sz w:val="18"/>
                <w:szCs w:val="18"/>
              </w:rPr>
            </w:pPr>
          </w:p>
          <w:p w14:paraId="37DF4512" w14:textId="77777777" w:rsidR="00237208" w:rsidRPr="005A7BEF" w:rsidRDefault="00237208" w:rsidP="00237208">
            <w:pPr>
              <w:jc w:val="center"/>
              <w:rPr>
                <w:rFonts w:ascii="Arial" w:hAnsi="Arial" w:cs="Arial"/>
                <w:sz w:val="18"/>
                <w:szCs w:val="18"/>
              </w:rPr>
            </w:pPr>
          </w:p>
        </w:tc>
        <w:tc>
          <w:tcPr>
            <w:tcW w:w="1799" w:type="dxa"/>
            <w:shd w:val="clear" w:color="auto" w:fill="auto"/>
            <w:hideMark/>
          </w:tcPr>
          <w:p w14:paraId="0B69888D" w14:textId="1D4A1314" w:rsidR="00237208" w:rsidRPr="005A7BEF" w:rsidRDefault="00237208" w:rsidP="00237208">
            <w:pPr>
              <w:jc w:val="center"/>
              <w:rPr>
                <w:rFonts w:ascii="Arial" w:hAnsi="Arial" w:cs="Arial"/>
                <w:sz w:val="18"/>
                <w:szCs w:val="18"/>
              </w:rPr>
            </w:pPr>
            <w:r w:rsidRPr="005A7BEF">
              <w:rPr>
                <w:rFonts w:ascii="Arial" w:hAnsi="Arial" w:cs="Arial"/>
                <w:sz w:val="18"/>
                <w:szCs w:val="18"/>
              </w:rPr>
              <w:t xml:space="preserve">What quantity of </w:t>
            </w:r>
            <w:r>
              <w:rPr>
                <w:rFonts w:ascii="Arial" w:hAnsi="Arial" w:cs="Arial"/>
                <w:sz w:val="18"/>
                <w:szCs w:val="18"/>
              </w:rPr>
              <w:t>[crop type]</w:t>
            </w:r>
            <w:r w:rsidRPr="005A7BEF">
              <w:rPr>
                <w:rFonts w:ascii="Arial" w:hAnsi="Arial" w:cs="Arial"/>
                <w:sz w:val="18"/>
                <w:szCs w:val="18"/>
              </w:rPr>
              <w:t xml:space="preserve"> </w:t>
            </w:r>
            <w:r>
              <w:rPr>
                <w:rFonts w:ascii="Arial" w:hAnsi="Arial" w:cs="Arial"/>
                <w:sz w:val="18"/>
                <w:szCs w:val="18"/>
              </w:rPr>
              <w:t>has</w:t>
            </w:r>
            <w:r w:rsidRPr="005A7BEF">
              <w:rPr>
                <w:rFonts w:ascii="Arial" w:hAnsi="Arial" w:cs="Arial"/>
                <w:sz w:val="18"/>
                <w:szCs w:val="18"/>
              </w:rPr>
              <w:t xml:space="preserve"> </w:t>
            </w:r>
            <w:r>
              <w:rPr>
                <w:rFonts w:ascii="Arial" w:hAnsi="Arial" w:cs="Arial"/>
                <w:sz w:val="18"/>
                <w:szCs w:val="18"/>
              </w:rPr>
              <w:t>[Name]</w:t>
            </w:r>
            <w:r w:rsidRPr="005A7BEF">
              <w:rPr>
                <w:rFonts w:ascii="Arial" w:hAnsi="Arial" w:cs="Arial"/>
                <w:sz w:val="18"/>
                <w:szCs w:val="18"/>
              </w:rPr>
              <w:t xml:space="preserve"> </w:t>
            </w:r>
            <w:r w:rsidR="005A2940">
              <w:rPr>
                <w:rFonts w:ascii="Arial" w:hAnsi="Arial" w:cs="Arial"/>
                <w:sz w:val="18"/>
                <w:szCs w:val="18"/>
              </w:rPr>
              <w:t xml:space="preserve">sold </w:t>
            </w:r>
            <w:r w:rsidRPr="005A7BEF">
              <w:rPr>
                <w:rFonts w:ascii="Arial" w:hAnsi="Arial" w:cs="Arial"/>
                <w:sz w:val="18"/>
                <w:szCs w:val="18"/>
              </w:rPr>
              <w:t xml:space="preserve">to </w:t>
            </w:r>
            <w:r w:rsidR="005A2940" w:rsidRPr="005A2940">
              <w:rPr>
                <w:rFonts w:ascii="Arial" w:hAnsi="Arial" w:cs="Arial"/>
                <w:sz w:val="18"/>
                <w:szCs w:val="18"/>
                <w:u w:val="single"/>
              </w:rPr>
              <w:t>sale trade organizations</w:t>
            </w:r>
            <w:r w:rsidRPr="009C3338">
              <w:rPr>
                <w:rFonts w:ascii="Arial" w:hAnsi="Arial" w:cs="Arial"/>
                <w:sz w:val="18"/>
                <w:szCs w:val="18"/>
                <w:u w:val="single"/>
              </w:rPr>
              <w:t xml:space="preserve"> </w:t>
            </w:r>
            <w:r w:rsidRPr="005A7BEF">
              <w:rPr>
                <w:rFonts w:ascii="Arial" w:hAnsi="Arial" w:cs="Arial"/>
                <w:sz w:val="18"/>
                <w:szCs w:val="18"/>
              </w:rPr>
              <w:t>during and since the first harvest in 2017?</w:t>
            </w:r>
          </w:p>
        </w:tc>
        <w:tc>
          <w:tcPr>
            <w:tcW w:w="1584" w:type="dxa"/>
          </w:tcPr>
          <w:p w14:paraId="6AA847DC" w14:textId="5557B9E5" w:rsidR="00237208" w:rsidRPr="005A7BEF" w:rsidRDefault="00237208" w:rsidP="00237208">
            <w:pPr>
              <w:jc w:val="center"/>
              <w:rPr>
                <w:rFonts w:ascii="Arial" w:hAnsi="Arial" w:cs="Arial"/>
                <w:sz w:val="18"/>
                <w:szCs w:val="18"/>
              </w:rPr>
            </w:pPr>
            <w:r w:rsidRPr="00063586">
              <w:rPr>
                <w:rFonts w:ascii="Arial" w:hAnsi="Arial" w:cs="Arial"/>
                <w:sz w:val="18"/>
                <w:szCs w:val="18"/>
              </w:rPr>
              <w:t xml:space="preserve">What unit of </w:t>
            </w:r>
            <w:r>
              <w:rPr>
                <w:rFonts w:ascii="Arial" w:hAnsi="Arial" w:cs="Arial"/>
                <w:sz w:val="18"/>
                <w:szCs w:val="18"/>
              </w:rPr>
              <w:t>[crop type]</w:t>
            </w:r>
            <w:r w:rsidRPr="00063586">
              <w:rPr>
                <w:rFonts w:ascii="Arial" w:hAnsi="Arial" w:cs="Arial"/>
                <w:sz w:val="18"/>
                <w:szCs w:val="18"/>
              </w:rPr>
              <w:t xml:space="preserve"> was sold to </w:t>
            </w:r>
            <w:r w:rsidR="005A2940" w:rsidRPr="005A2940">
              <w:rPr>
                <w:rFonts w:ascii="Arial" w:hAnsi="Arial" w:cs="Arial"/>
                <w:sz w:val="18"/>
                <w:szCs w:val="18"/>
                <w:u w:val="single"/>
              </w:rPr>
              <w:t>sale trade organizations</w:t>
            </w:r>
            <w:r w:rsidRPr="009C3338">
              <w:rPr>
                <w:rFonts w:ascii="Arial" w:hAnsi="Arial" w:cs="Arial"/>
                <w:sz w:val="18"/>
                <w:szCs w:val="18"/>
                <w:u w:val="single"/>
              </w:rPr>
              <w:t xml:space="preserve"> </w:t>
            </w:r>
            <w:r w:rsidRPr="00063586">
              <w:rPr>
                <w:rFonts w:ascii="Arial" w:hAnsi="Arial" w:cs="Arial"/>
                <w:sz w:val="18"/>
                <w:szCs w:val="18"/>
              </w:rPr>
              <w:t>during and since the first harvest in 2017?</w:t>
            </w:r>
          </w:p>
        </w:tc>
        <w:tc>
          <w:tcPr>
            <w:tcW w:w="2962" w:type="dxa"/>
            <w:shd w:val="clear" w:color="auto" w:fill="auto"/>
            <w:hideMark/>
          </w:tcPr>
          <w:p w14:paraId="54D9BD6E" w14:textId="0320AB82" w:rsidR="00237208" w:rsidRDefault="00237208" w:rsidP="00237208">
            <w:pPr>
              <w:jc w:val="center"/>
              <w:rPr>
                <w:rFonts w:ascii="Arial" w:hAnsi="Arial" w:cs="Arial"/>
                <w:sz w:val="18"/>
                <w:szCs w:val="18"/>
              </w:rPr>
            </w:pPr>
            <w:r w:rsidRPr="005A7BEF">
              <w:rPr>
                <w:rFonts w:ascii="Arial" w:hAnsi="Arial" w:cs="Arial"/>
                <w:sz w:val="18"/>
                <w:szCs w:val="18"/>
              </w:rPr>
              <w:t xml:space="preserve">What was the price for which </w:t>
            </w:r>
            <w:r>
              <w:rPr>
                <w:rFonts w:ascii="Arial" w:hAnsi="Arial" w:cs="Arial"/>
                <w:sz w:val="18"/>
                <w:szCs w:val="18"/>
              </w:rPr>
              <w:t>[Name]</w:t>
            </w:r>
            <w:r w:rsidRPr="005A7BEF">
              <w:rPr>
                <w:rFonts w:ascii="Arial" w:hAnsi="Arial" w:cs="Arial"/>
                <w:sz w:val="18"/>
                <w:szCs w:val="18"/>
              </w:rPr>
              <w:t xml:space="preserve"> sold one </w:t>
            </w:r>
            <w:r>
              <w:rPr>
                <w:rFonts w:ascii="Arial" w:hAnsi="Arial" w:cs="Arial"/>
                <w:sz w:val="18"/>
                <w:szCs w:val="18"/>
              </w:rPr>
              <w:t>[unit]</w:t>
            </w:r>
            <w:r w:rsidRPr="005A7BEF">
              <w:rPr>
                <w:rFonts w:ascii="Arial" w:hAnsi="Arial" w:cs="Arial"/>
                <w:sz w:val="18"/>
                <w:szCs w:val="18"/>
              </w:rPr>
              <w:t xml:space="preserve"> of </w:t>
            </w:r>
            <w:r>
              <w:rPr>
                <w:rFonts w:ascii="Arial" w:hAnsi="Arial" w:cs="Arial"/>
                <w:sz w:val="18"/>
                <w:szCs w:val="18"/>
              </w:rPr>
              <w:t>[crop type]</w:t>
            </w:r>
            <w:r w:rsidRPr="005A7BEF">
              <w:rPr>
                <w:rFonts w:ascii="Arial" w:hAnsi="Arial" w:cs="Arial"/>
                <w:sz w:val="18"/>
                <w:szCs w:val="18"/>
              </w:rPr>
              <w:t xml:space="preserve"> to </w:t>
            </w:r>
            <w:r w:rsidR="005A2940" w:rsidRPr="005A2940">
              <w:rPr>
                <w:rFonts w:ascii="Arial" w:hAnsi="Arial" w:cs="Arial"/>
                <w:sz w:val="18"/>
                <w:szCs w:val="18"/>
                <w:u w:val="single"/>
              </w:rPr>
              <w:t>sale trade organizations</w:t>
            </w:r>
            <w:r w:rsidRPr="005A7BEF">
              <w:rPr>
                <w:rFonts w:ascii="Arial" w:hAnsi="Arial" w:cs="Arial"/>
                <w:sz w:val="18"/>
                <w:szCs w:val="18"/>
              </w:rPr>
              <w:t>?</w:t>
            </w:r>
          </w:p>
          <w:p w14:paraId="4044FE20" w14:textId="77777777" w:rsidR="00237208" w:rsidRPr="009C3338" w:rsidRDefault="00237208" w:rsidP="00237208">
            <w:pPr>
              <w:jc w:val="center"/>
              <w:rPr>
                <w:rFonts w:ascii="Arial" w:hAnsi="Arial" w:cs="Arial"/>
                <w:i/>
                <w:sz w:val="18"/>
                <w:szCs w:val="18"/>
              </w:rPr>
            </w:pPr>
            <w:r w:rsidRPr="009C3338">
              <w:rPr>
                <w:rFonts w:ascii="Arial" w:hAnsi="Arial" w:cs="Arial"/>
                <w:i/>
                <w:sz w:val="18"/>
                <w:szCs w:val="18"/>
              </w:rPr>
              <w:t>Indicate amount as a decimal value (in Ghana cedis and pesewas)</w:t>
            </w:r>
          </w:p>
          <w:p w14:paraId="31D5F14F" w14:textId="77777777" w:rsidR="00237208" w:rsidRPr="005A7BEF" w:rsidRDefault="00237208" w:rsidP="00237208">
            <w:pPr>
              <w:jc w:val="center"/>
              <w:rPr>
                <w:rFonts w:ascii="Arial" w:hAnsi="Arial" w:cs="Arial"/>
                <w:sz w:val="18"/>
                <w:szCs w:val="18"/>
              </w:rPr>
            </w:pPr>
            <w:r w:rsidRPr="009C3338">
              <w:rPr>
                <w:rFonts w:ascii="Arial" w:hAnsi="Arial" w:cs="Arial"/>
                <w:i/>
                <w:sz w:val="18"/>
                <w:szCs w:val="18"/>
              </w:rPr>
              <w:t>For example, enter 2.50 for 2 Ghana cedis and 50 pesewas.</w:t>
            </w:r>
          </w:p>
        </w:tc>
        <w:tc>
          <w:tcPr>
            <w:tcW w:w="2520" w:type="dxa"/>
            <w:shd w:val="clear" w:color="auto" w:fill="auto"/>
            <w:hideMark/>
          </w:tcPr>
          <w:p w14:paraId="77973BD0" w14:textId="3AE0ADE8" w:rsidR="00237208" w:rsidRPr="005A7BEF" w:rsidRDefault="00237208">
            <w:pPr>
              <w:jc w:val="center"/>
              <w:rPr>
                <w:rFonts w:ascii="Arial" w:hAnsi="Arial" w:cs="Arial"/>
                <w:sz w:val="18"/>
                <w:szCs w:val="18"/>
              </w:rPr>
            </w:pPr>
            <w:r w:rsidRPr="005A7BEF">
              <w:rPr>
                <w:rFonts w:ascii="Arial" w:hAnsi="Arial" w:cs="Arial"/>
                <w:sz w:val="18"/>
                <w:szCs w:val="18"/>
              </w:rPr>
              <w:t xml:space="preserve">What quantity of </w:t>
            </w:r>
            <w:r>
              <w:rPr>
                <w:rFonts w:ascii="Arial" w:hAnsi="Arial" w:cs="Arial"/>
                <w:sz w:val="18"/>
                <w:szCs w:val="18"/>
              </w:rPr>
              <w:t>[crop type]</w:t>
            </w:r>
            <w:r w:rsidRPr="005A7BEF">
              <w:rPr>
                <w:rFonts w:ascii="Arial" w:hAnsi="Arial" w:cs="Arial"/>
                <w:sz w:val="18"/>
                <w:szCs w:val="18"/>
              </w:rPr>
              <w:t xml:space="preserve"> </w:t>
            </w:r>
            <w:r>
              <w:rPr>
                <w:rFonts w:ascii="Arial" w:hAnsi="Arial" w:cs="Arial"/>
                <w:sz w:val="18"/>
                <w:szCs w:val="18"/>
              </w:rPr>
              <w:t>has [Name]</w:t>
            </w:r>
            <w:r w:rsidRPr="005A7BEF">
              <w:rPr>
                <w:rFonts w:ascii="Arial" w:hAnsi="Arial" w:cs="Arial"/>
                <w:sz w:val="18"/>
                <w:szCs w:val="18"/>
              </w:rPr>
              <w:t xml:space="preserve"> sold </w:t>
            </w:r>
            <w:r w:rsidR="005A2940">
              <w:rPr>
                <w:rFonts w:ascii="Arial" w:hAnsi="Arial" w:cs="Arial"/>
                <w:sz w:val="18"/>
                <w:szCs w:val="18"/>
                <w:u w:val="single"/>
              </w:rPr>
              <w:t>aggregators</w:t>
            </w:r>
            <w:r w:rsidRPr="005A7BEF">
              <w:rPr>
                <w:rFonts w:ascii="Arial" w:hAnsi="Arial" w:cs="Arial"/>
                <w:sz w:val="18"/>
                <w:szCs w:val="18"/>
              </w:rPr>
              <w:t xml:space="preserve"> during and since the first harvest in 2017?</w:t>
            </w:r>
          </w:p>
        </w:tc>
        <w:tc>
          <w:tcPr>
            <w:tcW w:w="2264" w:type="dxa"/>
          </w:tcPr>
          <w:p w14:paraId="7FDE8BC7" w14:textId="09B26D11" w:rsidR="00237208" w:rsidRPr="005A7BEF" w:rsidRDefault="00237208">
            <w:pPr>
              <w:jc w:val="center"/>
              <w:rPr>
                <w:rFonts w:ascii="Arial" w:hAnsi="Arial" w:cs="Arial"/>
                <w:sz w:val="18"/>
                <w:szCs w:val="18"/>
              </w:rPr>
            </w:pPr>
            <w:r w:rsidRPr="00063586">
              <w:rPr>
                <w:rFonts w:ascii="Arial" w:hAnsi="Arial" w:cs="Arial"/>
                <w:sz w:val="18"/>
                <w:szCs w:val="18"/>
              </w:rPr>
              <w:t xml:space="preserve">What unit of </w:t>
            </w:r>
            <w:r>
              <w:rPr>
                <w:rFonts w:ascii="Arial" w:hAnsi="Arial" w:cs="Arial"/>
                <w:sz w:val="18"/>
                <w:szCs w:val="18"/>
              </w:rPr>
              <w:t>[crop type]</w:t>
            </w:r>
            <w:r w:rsidRPr="00063586">
              <w:rPr>
                <w:rFonts w:ascii="Arial" w:hAnsi="Arial" w:cs="Arial"/>
                <w:sz w:val="18"/>
                <w:szCs w:val="18"/>
              </w:rPr>
              <w:t xml:space="preserve"> was sold to </w:t>
            </w:r>
            <w:r w:rsidR="005A2940">
              <w:rPr>
                <w:rFonts w:ascii="Arial" w:hAnsi="Arial" w:cs="Arial"/>
                <w:sz w:val="18"/>
                <w:szCs w:val="18"/>
                <w:u w:val="single"/>
              </w:rPr>
              <w:t>aggregators</w:t>
            </w:r>
            <w:r w:rsidRPr="00063586">
              <w:rPr>
                <w:rFonts w:ascii="Arial" w:hAnsi="Arial" w:cs="Arial"/>
                <w:sz w:val="18"/>
                <w:szCs w:val="18"/>
              </w:rPr>
              <w:t xml:space="preserve"> during and since the first harvest in 2017?</w:t>
            </w:r>
          </w:p>
        </w:tc>
        <w:tc>
          <w:tcPr>
            <w:tcW w:w="2461" w:type="dxa"/>
            <w:shd w:val="clear" w:color="auto" w:fill="auto"/>
            <w:hideMark/>
          </w:tcPr>
          <w:p w14:paraId="17A53CD1" w14:textId="1A6327C1" w:rsidR="00237208" w:rsidRPr="005A7BEF" w:rsidRDefault="00237208">
            <w:pPr>
              <w:jc w:val="center"/>
              <w:rPr>
                <w:rFonts w:ascii="Arial" w:hAnsi="Arial" w:cs="Arial"/>
                <w:sz w:val="18"/>
                <w:szCs w:val="18"/>
              </w:rPr>
            </w:pPr>
            <w:r w:rsidRPr="005A7BEF">
              <w:rPr>
                <w:rFonts w:ascii="Arial" w:hAnsi="Arial" w:cs="Arial"/>
                <w:sz w:val="18"/>
                <w:szCs w:val="18"/>
              </w:rPr>
              <w:t xml:space="preserve">What was the price for which </w:t>
            </w:r>
            <w:r>
              <w:rPr>
                <w:rFonts w:ascii="Arial" w:hAnsi="Arial" w:cs="Arial"/>
                <w:sz w:val="18"/>
                <w:szCs w:val="18"/>
              </w:rPr>
              <w:t xml:space="preserve">[Name] </w:t>
            </w:r>
            <w:r w:rsidRPr="005A7BEF">
              <w:rPr>
                <w:rFonts w:ascii="Arial" w:hAnsi="Arial" w:cs="Arial"/>
                <w:sz w:val="18"/>
                <w:szCs w:val="18"/>
              </w:rPr>
              <w:t xml:space="preserve">sold one </w:t>
            </w:r>
            <w:r>
              <w:rPr>
                <w:rFonts w:ascii="Arial" w:hAnsi="Arial" w:cs="Arial"/>
                <w:sz w:val="18"/>
                <w:szCs w:val="18"/>
              </w:rPr>
              <w:t xml:space="preserve">[unit] </w:t>
            </w:r>
            <w:r w:rsidRPr="005A7BEF">
              <w:rPr>
                <w:rFonts w:ascii="Arial" w:hAnsi="Arial" w:cs="Arial"/>
                <w:sz w:val="18"/>
                <w:szCs w:val="18"/>
              </w:rPr>
              <w:t xml:space="preserve">of </w:t>
            </w:r>
            <w:r>
              <w:rPr>
                <w:rFonts w:ascii="Arial" w:hAnsi="Arial" w:cs="Arial"/>
                <w:sz w:val="18"/>
                <w:szCs w:val="18"/>
              </w:rPr>
              <w:t>[crop type]</w:t>
            </w:r>
            <w:r w:rsidRPr="005A7BEF">
              <w:rPr>
                <w:rFonts w:ascii="Arial" w:hAnsi="Arial" w:cs="Arial"/>
                <w:sz w:val="18"/>
                <w:szCs w:val="18"/>
              </w:rPr>
              <w:t xml:space="preserve"> to </w:t>
            </w:r>
            <w:r w:rsidR="005A2940">
              <w:rPr>
                <w:rFonts w:ascii="Arial" w:hAnsi="Arial" w:cs="Arial"/>
                <w:sz w:val="18"/>
                <w:szCs w:val="18"/>
                <w:u w:val="single"/>
              </w:rPr>
              <w:t>aggregators</w:t>
            </w:r>
            <w:r w:rsidRPr="005A7BEF">
              <w:rPr>
                <w:rFonts w:ascii="Arial" w:hAnsi="Arial" w:cs="Arial"/>
                <w:sz w:val="18"/>
                <w:szCs w:val="18"/>
              </w:rPr>
              <w:t>?</w:t>
            </w:r>
          </w:p>
        </w:tc>
      </w:tr>
      <w:tr w:rsidR="00237208" w:rsidRPr="005A7BEF" w14:paraId="3856DA38" w14:textId="77777777" w:rsidTr="00237208">
        <w:trPr>
          <w:trHeight w:val="465"/>
        </w:trPr>
        <w:tc>
          <w:tcPr>
            <w:tcW w:w="835" w:type="dxa"/>
            <w:shd w:val="clear" w:color="auto" w:fill="auto"/>
            <w:hideMark/>
          </w:tcPr>
          <w:p w14:paraId="58A602A3" w14:textId="77777777" w:rsidR="00237208" w:rsidRPr="005A7BEF" w:rsidRDefault="00237208" w:rsidP="00237208">
            <w:pPr>
              <w:jc w:val="center"/>
              <w:rPr>
                <w:rFonts w:ascii="Arial" w:hAnsi="Arial" w:cs="Arial"/>
                <w:sz w:val="18"/>
                <w:szCs w:val="18"/>
              </w:rPr>
            </w:pPr>
          </w:p>
        </w:tc>
        <w:tc>
          <w:tcPr>
            <w:tcW w:w="1799" w:type="dxa"/>
            <w:shd w:val="clear" w:color="auto" w:fill="auto"/>
            <w:hideMark/>
          </w:tcPr>
          <w:p w14:paraId="73BFFD01" w14:textId="77777777" w:rsidR="00237208" w:rsidRPr="005A7BEF" w:rsidRDefault="00237208" w:rsidP="00237208">
            <w:pPr>
              <w:jc w:val="center"/>
              <w:rPr>
                <w:rFonts w:ascii="Arial" w:hAnsi="Arial" w:cs="Arial"/>
                <w:sz w:val="18"/>
                <w:szCs w:val="18"/>
              </w:rPr>
            </w:pPr>
          </w:p>
        </w:tc>
        <w:tc>
          <w:tcPr>
            <w:tcW w:w="1584" w:type="dxa"/>
          </w:tcPr>
          <w:p w14:paraId="275A0EBE" w14:textId="77777777" w:rsidR="00237208" w:rsidRPr="005A7BEF" w:rsidRDefault="00237208" w:rsidP="00237208">
            <w:pPr>
              <w:rPr>
                <w:rFonts w:ascii="Arial" w:hAnsi="Arial" w:cs="Arial"/>
                <w:sz w:val="18"/>
                <w:szCs w:val="18"/>
              </w:rPr>
            </w:pPr>
          </w:p>
        </w:tc>
        <w:tc>
          <w:tcPr>
            <w:tcW w:w="2962" w:type="dxa"/>
            <w:shd w:val="clear" w:color="auto" w:fill="auto"/>
            <w:hideMark/>
          </w:tcPr>
          <w:p w14:paraId="44F460C5" w14:textId="77777777" w:rsidR="00237208" w:rsidRPr="005A7BEF" w:rsidRDefault="00237208" w:rsidP="00237208">
            <w:pPr>
              <w:rPr>
                <w:rFonts w:ascii="Arial" w:hAnsi="Arial" w:cs="Arial"/>
                <w:sz w:val="18"/>
                <w:szCs w:val="18"/>
              </w:rPr>
            </w:pPr>
            <w:r w:rsidRPr="005A7BEF">
              <w:rPr>
                <w:rFonts w:ascii="Arial" w:hAnsi="Arial" w:cs="Arial"/>
                <w:sz w:val="18"/>
                <w:szCs w:val="18"/>
              </w:rPr>
              <w:t> </w:t>
            </w:r>
          </w:p>
        </w:tc>
        <w:tc>
          <w:tcPr>
            <w:tcW w:w="2520" w:type="dxa"/>
            <w:shd w:val="clear" w:color="auto" w:fill="auto"/>
            <w:hideMark/>
          </w:tcPr>
          <w:p w14:paraId="6E3145EC" w14:textId="77777777" w:rsidR="00237208" w:rsidRPr="005A7BEF" w:rsidRDefault="00237208" w:rsidP="00237208">
            <w:pPr>
              <w:jc w:val="center"/>
              <w:rPr>
                <w:rFonts w:ascii="Arial" w:hAnsi="Arial" w:cs="Arial"/>
                <w:sz w:val="18"/>
                <w:szCs w:val="18"/>
              </w:rPr>
            </w:pPr>
          </w:p>
        </w:tc>
        <w:tc>
          <w:tcPr>
            <w:tcW w:w="2264" w:type="dxa"/>
          </w:tcPr>
          <w:p w14:paraId="73545F33" w14:textId="77777777" w:rsidR="00237208" w:rsidRPr="005A7BEF" w:rsidRDefault="00237208" w:rsidP="00237208">
            <w:pPr>
              <w:rPr>
                <w:rFonts w:ascii="Arial" w:hAnsi="Arial" w:cs="Arial"/>
                <w:sz w:val="18"/>
                <w:szCs w:val="18"/>
              </w:rPr>
            </w:pPr>
          </w:p>
        </w:tc>
        <w:tc>
          <w:tcPr>
            <w:tcW w:w="2461" w:type="dxa"/>
            <w:shd w:val="clear" w:color="auto" w:fill="auto"/>
            <w:hideMark/>
          </w:tcPr>
          <w:p w14:paraId="06D51A19" w14:textId="77777777" w:rsidR="00237208" w:rsidRPr="005A7BEF" w:rsidRDefault="00237208" w:rsidP="00237208">
            <w:pPr>
              <w:rPr>
                <w:rFonts w:ascii="Arial" w:hAnsi="Arial" w:cs="Arial"/>
                <w:sz w:val="18"/>
                <w:szCs w:val="18"/>
              </w:rPr>
            </w:pPr>
            <w:r w:rsidRPr="005A7BEF">
              <w:rPr>
                <w:rFonts w:ascii="Arial" w:hAnsi="Arial" w:cs="Arial"/>
                <w:sz w:val="18"/>
                <w:szCs w:val="18"/>
              </w:rPr>
              <w:t> </w:t>
            </w:r>
          </w:p>
        </w:tc>
      </w:tr>
      <w:tr w:rsidR="00237208" w:rsidRPr="005A7BEF" w14:paraId="033E5D0D" w14:textId="77777777" w:rsidTr="00237208">
        <w:trPr>
          <w:trHeight w:val="480"/>
        </w:trPr>
        <w:tc>
          <w:tcPr>
            <w:tcW w:w="835" w:type="dxa"/>
            <w:shd w:val="clear" w:color="auto" w:fill="auto"/>
            <w:vAlign w:val="bottom"/>
            <w:hideMark/>
          </w:tcPr>
          <w:p w14:paraId="76FE6577" w14:textId="77777777" w:rsidR="00237208" w:rsidRPr="005A7BEF" w:rsidRDefault="00237208" w:rsidP="00237208">
            <w:pPr>
              <w:jc w:val="center"/>
              <w:rPr>
                <w:rFonts w:ascii="Arial" w:hAnsi="Arial" w:cs="Arial"/>
                <w:sz w:val="18"/>
                <w:szCs w:val="18"/>
              </w:rPr>
            </w:pPr>
          </w:p>
        </w:tc>
        <w:tc>
          <w:tcPr>
            <w:tcW w:w="1799" w:type="dxa"/>
            <w:shd w:val="clear" w:color="auto" w:fill="auto"/>
            <w:vAlign w:val="bottom"/>
            <w:hideMark/>
          </w:tcPr>
          <w:p w14:paraId="18877F3E" w14:textId="77777777" w:rsidR="00237208" w:rsidRPr="005A7BEF" w:rsidRDefault="00237208" w:rsidP="00237208">
            <w:pPr>
              <w:rPr>
                <w:rFonts w:ascii="Arial" w:hAnsi="Arial" w:cs="Arial"/>
                <w:sz w:val="18"/>
                <w:szCs w:val="18"/>
              </w:rPr>
            </w:pPr>
          </w:p>
          <w:p w14:paraId="21292E7D" w14:textId="77777777" w:rsidR="00237208" w:rsidRPr="005A7BEF" w:rsidRDefault="00237208" w:rsidP="00237208">
            <w:pPr>
              <w:rPr>
                <w:rFonts w:ascii="Arial" w:hAnsi="Arial" w:cs="Arial"/>
                <w:sz w:val="18"/>
                <w:szCs w:val="18"/>
              </w:rPr>
            </w:pPr>
          </w:p>
        </w:tc>
        <w:tc>
          <w:tcPr>
            <w:tcW w:w="1584" w:type="dxa"/>
          </w:tcPr>
          <w:p w14:paraId="43E93765" w14:textId="77777777" w:rsidR="00237208" w:rsidRPr="005A7BEF" w:rsidRDefault="00237208" w:rsidP="00237208">
            <w:pPr>
              <w:jc w:val="center"/>
              <w:rPr>
                <w:rFonts w:ascii="Arial" w:hAnsi="Arial" w:cs="Arial"/>
                <w:sz w:val="18"/>
                <w:szCs w:val="18"/>
              </w:rPr>
            </w:pPr>
          </w:p>
        </w:tc>
        <w:tc>
          <w:tcPr>
            <w:tcW w:w="2962" w:type="dxa"/>
            <w:shd w:val="clear" w:color="auto" w:fill="auto"/>
            <w:vAlign w:val="bottom"/>
            <w:hideMark/>
          </w:tcPr>
          <w:p w14:paraId="64FEEA31" w14:textId="77777777" w:rsidR="00237208" w:rsidRPr="005A7BEF" w:rsidRDefault="00237208" w:rsidP="00237208">
            <w:pPr>
              <w:jc w:val="center"/>
              <w:rPr>
                <w:rFonts w:ascii="Arial" w:hAnsi="Arial" w:cs="Arial"/>
                <w:sz w:val="18"/>
                <w:szCs w:val="18"/>
              </w:rPr>
            </w:pPr>
          </w:p>
        </w:tc>
        <w:tc>
          <w:tcPr>
            <w:tcW w:w="2520" w:type="dxa"/>
            <w:shd w:val="clear" w:color="auto" w:fill="auto"/>
            <w:vAlign w:val="bottom"/>
            <w:hideMark/>
          </w:tcPr>
          <w:p w14:paraId="226B451A" w14:textId="77777777" w:rsidR="00237208" w:rsidRPr="005A7BEF" w:rsidRDefault="00237208" w:rsidP="00237208">
            <w:pPr>
              <w:jc w:val="center"/>
              <w:rPr>
                <w:rFonts w:ascii="Arial" w:hAnsi="Arial" w:cs="Arial"/>
                <w:sz w:val="18"/>
                <w:szCs w:val="18"/>
              </w:rPr>
            </w:pPr>
          </w:p>
        </w:tc>
        <w:tc>
          <w:tcPr>
            <w:tcW w:w="2264" w:type="dxa"/>
          </w:tcPr>
          <w:p w14:paraId="0846AE1F" w14:textId="77777777" w:rsidR="00237208" w:rsidRPr="005A7BEF" w:rsidRDefault="00237208" w:rsidP="00237208">
            <w:pPr>
              <w:jc w:val="center"/>
              <w:rPr>
                <w:rFonts w:ascii="Arial" w:hAnsi="Arial" w:cs="Arial"/>
                <w:sz w:val="18"/>
                <w:szCs w:val="18"/>
              </w:rPr>
            </w:pPr>
          </w:p>
        </w:tc>
        <w:tc>
          <w:tcPr>
            <w:tcW w:w="2461" w:type="dxa"/>
            <w:shd w:val="clear" w:color="auto" w:fill="auto"/>
            <w:vAlign w:val="bottom"/>
            <w:hideMark/>
          </w:tcPr>
          <w:p w14:paraId="1A928D2B" w14:textId="77777777" w:rsidR="00237208" w:rsidRPr="005A7BEF" w:rsidRDefault="00237208" w:rsidP="00237208">
            <w:pPr>
              <w:jc w:val="center"/>
              <w:rPr>
                <w:rFonts w:ascii="Arial" w:hAnsi="Arial" w:cs="Arial"/>
                <w:sz w:val="18"/>
                <w:szCs w:val="18"/>
              </w:rPr>
            </w:pPr>
          </w:p>
        </w:tc>
      </w:tr>
      <w:tr w:rsidR="00237208" w:rsidRPr="005A7BEF" w14:paraId="0E82F6C0" w14:textId="77777777" w:rsidTr="00237208">
        <w:trPr>
          <w:trHeight w:hRule="exact" w:val="315"/>
        </w:trPr>
        <w:tc>
          <w:tcPr>
            <w:tcW w:w="835" w:type="dxa"/>
            <w:shd w:val="clear" w:color="auto" w:fill="auto"/>
            <w:vAlign w:val="bottom"/>
            <w:hideMark/>
          </w:tcPr>
          <w:p w14:paraId="0A847891"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1712190A"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2C574E3F"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584" w:type="dxa"/>
          </w:tcPr>
          <w:p w14:paraId="2C618544" w14:textId="77777777" w:rsidR="00237208" w:rsidRPr="005A7BEF" w:rsidRDefault="00237208" w:rsidP="00237208">
            <w:pPr>
              <w:jc w:val="center"/>
              <w:rPr>
                <w:rFonts w:ascii="Arial" w:hAnsi="Arial" w:cs="Arial"/>
                <w:sz w:val="18"/>
                <w:szCs w:val="18"/>
              </w:rPr>
            </w:pPr>
          </w:p>
        </w:tc>
        <w:tc>
          <w:tcPr>
            <w:tcW w:w="2962" w:type="dxa"/>
            <w:shd w:val="clear" w:color="auto" w:fill="auto"/>
            <w:vAlign w:val="bottom"/>
            <w:hideMark/>
          </w:tcPr>
          <w:p w14:paraId="344250A4"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6F1C77FB"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3233DCEC"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264" w:type="dxa"/>
          </w:tcPr>
          <w:p w14:paraId="0AAF07DA" w14:textId="77777777" w:rsidR="00237208" w:rsidRPr="005A7BEF" w:rsidRDefault="00237208" w:rsidP="00237208">
            <w:pPr>
              <w:jc w:val="center"/>
              <w:rPr>
                <w:rFonts w:ascii="Arial" w:hAnsi="Arial" w:cs="Arial"/>
                <w:sz w:val="18"/>
                <w:szCs w:val="18"/>
              </w:rPr>
            </w:pPr>
          </w:p>
        </w:tc>
        <w:tc>
          <w:tcPr>
            <w:tcW w:w="2461" w:type="dxa"/>
            <w:shd w:val="clear" w:color="auto" w:fill="auto"/>
            <w:vAlign w:val="bottom"/>
            <w:hideMark/>
          </w:tcPr>
          <w:p w14:paraId="77CCFFEC"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r>
      <w:tr w:rsidR="00237208" w:rsidRPr="005A7BEF" w14:paraId="195700EB" w14:textId="77777777" w:rsidTr="00237208">
        <w:trPr>
          <w:trHeight w:hRule="exact" w:val="315"/>
        </w:trPr>
        <w:tc>
          <w:tcPr>
            <w:tcW w:w="835" w:type="dxa"/>
            <w:shd w:val="clear" w:color="auto" w:fill="auto"/>
            <w:vAlign w:val="bottom"/>
            <w:hideMark/>
          </w:tcPr>
          <w:p w14:paraId="5140DA86"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400C180D"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2B038E9B"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584" w:type="dxa"/>
          </w:tcPr>
          <w:p w14:paraId="428288A8" w14:textId="77777777" w:rsidR="00237208" w:rsidRPr="005A7BEF" w:rsidRDefault="00237208" w:rsidP="00237208">
            <w:pPr>
              <w:jc w:val="center"/>
              <w:rPr>
                <w:rFonts w:ascii="Arial" w:hAnsi="Arial" w:cs="Arial"/>
                <w:sz w:val="18"/>
                <w:szCs w:val="18"/>
              </w:rPr>
            </w:pPr>
          </w:p>
        </w:tc>
        <w:tc>
          <w:tcPr>
            <w:tcW w:w="2962" w:type="dxa"/>
            <w:shd w:val="clear" w:color="auto" w:fill="auto"/>
            <w:vAlign w:val="bottom"/>
            <w:hideMark/>
          </w:tcPr>
          <w:p w14:paraId="24C15F4A"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29714D96"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7ABA33B4"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264" w:type="dxa"/>
          </w:tcPr>
          <w:p w14:paraId="545E73C7" w14:textId="77777777" w:rsidR="00237208" w:rsidRPr="005A7BEF" w:rsidRDefault="00237208" w:rsidP="00237208">
            <w:pPr>
              <w:jc w:val="center"/>
              <w:rPr>
                <w:rFonts w:ascii="Arial" w:hAnsi="Arial" w:cs="Arial"/>
                <w:sz w:val="18"/>
                <w:szCs w:val="18"/>
              </w:rPr>
            </w:pPr>
          </w:p>
        </w:tc>
        <w:tc>
          <w:tcPr>
            <w:tcW w:w="2461" w:type="dxa"/>
            <w:shd w:val="clear" w:color="auto" w:fill="auto"/>
            <w:vAlign w:val="bottom"/>
            <w:hideMark/>
          </w:tcPr>
          <w:p w14:paraId="468C8F01"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r>
      <w:tr w:rsidR="00237208" w:rsidRPr="005A7BEF" w14:paraId="58EA9DC6" w14:textId="77777777" w:rsidTr="00237208">
        <w:trPr>
          <w:trHeight w:hRule="exact" w:val="315"/>
        </w:trPr>
        <w:tc>
          <w:tcPr>
            <w:tcW w:w="835" w:type="dxa"/>
            <w:shd w:val="clear" w:color="auto" w:fill="auto"/>
            <w:vAlign w:val="bottom"/>
            <w:hideMark/>
          </w:tcPr>
          <w:p w14:paraId="39CAEBE6"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38C896B2"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0249F0BA"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584" w:type="dxa"/>
          </w:tcPr>
          <w:p w14:paraId="69A4BCAD" w14:textId="77777777" w:rsidR="00237208" w:rsidRPr="005A7BEF" w:rsidRDefault="00237208" w:rsidP="00237208">
            <w:pPr>
              <w:jc w:val="center"/>
              <w:rPr>
                <w:rFonts w:ascii="Arial" w:hAnsi="Arial" w:cs="Arial"/>
                <w:sz w:val="18"/>
                <w:szCs w:val="18"/>
              </w:rPr>
            </w:pPr>
          </w:p>
        </w:tc>
        <w:tc>
          <w:tcPr>
            <w:tcW w:w="2962" w:type="dxa"/>
            <w:shd w:val="clear" w:color="auto" w:fill="auto"/>
            <w:vAlign w:val="bottom"/>
            <w:hideMark/>
          </w:tcPr>
          <w:p w14:paraId="6FE72006"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10C47B98"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5CC641F8"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264" w:type="dxa"/>
          </w:tcPr>
          <w:p w14:paraId="3CDDB96F" w14:textId="77777777" w:rsidR="00237208" w:rsidRPr="005A7BEF" w:rsidRDefault="00237208" w:rsidP="00237208">
            <w:pPr>
              <w:jc w:val="center"/>
              <w:rPr>
                <w:rFonts w:ascii="Arial" w:hAnsi="Arial" w:cs="Arial"/>
                <w:sz w:val="18"/>
                <w:szCs w:val="18"/>
              </w:rPr>
            </w:pPr>
          </w:p>
        </w:tc>
        <w:tc>
          <w:tcPr>
            <w:tcW w:w="2461" w:type="dxa"/>
            <w:shd w:val="clear" w:color="auto" w:fill="auto"/>
            <w:vAlign w:val="bottom"/>
            <w:hideMark/>
          </w:tcPr>
          <w:p w14:paraId="211FB835"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r>
      <w:tr w:rsidR="00237208" w:rsidRPr="005A7BEF" w14:paraId="27C70867" w14:textId="77777777" w:rsidTr="00237208">
        <w:trPr>
          <w:trHeight w:hRule="exact" w:val="315"/>
        </w:trPr>
        <w:tc>
          <w:tcPr>
            <w:tcW w:w="835" w:type="dxa"/>
            <w:shd w:val="clear" w:color="auto" w:fill="auto"/>
            <w:vAlign w:val="bottom"/>
            <w:hideMark/>
          </w:tcPr>
          <w:p w14:paraId="3BB38A93"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71D7F47A"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04CAECAD"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584" w:type="dxa"/>
          </w:tcPr>
          <w:p w14:paraId="77E6622A" w14:textId="77777777" w:rsidR="00237208" w:rsidRPr="005A7BEF" w:rsidRDefault="00237208" w:rsidP="00237208">
            <w:pPr>
              <w:jc w:val="center"/>
              <w:rPr>
                <w:rFonts w:ascii="Arial" w:hAnsi="Arial" w:cs="Arial"/>
                <w:sz w:val="18"/>
                <w:szCs w:val="18"/>
              </w:rPr>
            </w:pPr>
          </w:p>
        </w:tc>
        <w:tc>
          <w:tcPr>
            <w:tcW w:w="2962" w:type="dxa"/>
            <w:shd w:val="clear" w:color="auto" w:fill="auto"/>
            <w:vAlign w:val="bottom"/>
            <w:hideMark/>
          </w:tcPr>
          <w:p w14:paraId="5C50E3BC"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263D9484"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2377510A"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264" w:type="dxa"/>
          </w:tcPr>
          <w:p w14:paraId="336CB23E" w14:textId="77777777" w:rsidR="00237208" w:rsidRPr="005A7BEF" w:rsidRDefault="00237208" w:rsidP="00237208">
            <w:pPr>
              <w:jc w:val="center"/>
              <w:rPr>
                <w:rFonts w:ascii="Arial" w:hAnsi="Arial" w:cs="Arial"/>
                <w:sz w:val="18"/>
                <w:szCs w:val="18"/>
              </w:rPr>
            </w:pPr>
          </w:p>
        </w:tc>
        <w:tc>
          <w:tcPr>
            <w:tcW w:w="2461" w:type="dxa"/>
            <w:shd w:val="clear" w:color="auto" w:fill="auto"/>
            <w:vAlign w:val="bottom"/>
            <w:hideMark/>
          </w:tcPr>
          <w:p w14:paraId="6BFEC48B"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r>
      <w:tr w:rsidR="00237208" w:rsidRPr="005A7BEF" w14:paraId="40DE2DC8" w14:textId="77777777" w:rsidTr="00237208">
        <w:trPr>
          <w:trHeight w:hRule="exact" w:val="315"/>
        </w:trPr>
        <w:tc>
          <w:tcPr>
            <w:tcW w:w="835" w:type="dxa"/>
            <w:shd w:val="clear" w:color="auto" w:fill="auto"/>
            <w:vAlign w:val="bottom"/>
            <w:hideMark/>
          </w:tcPr>
          <w:p w14:paraId="199A0D4B"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45FCC0BA"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0C7A682E"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584" w:type="dxa"/>
          </w:tcPr>
          <w:p w14:paraId="4EFB6090" w14:textId="77777777" w:rsidR="00237208" w:rsidRPr="005A7BEF" w:rsidRDefault="00237208" w:rsidP="00237208">
            <w:pPr>
              <w:jc w:val="center"/>
              <w:rPr>
                <w:rFonts w:ascii="Arial" w:hAnsi="Arial" w:cs="Arial"/>
                <w:sz w:val="18"/>
                <w:szCs w:val="18"/>
              </w:rPr>
            </w:pPr>
          </w:p>
        </w:tc>
        <w:tc>
          <w:tcPr>
            <w:tcW w:w="2962" w:type="dxa"/>
            <w:shd w:val="clear" w:color="auto" w:fill="auto"/>
            <w:vAlign w:val="bottom"/>
            <w:hideMark/>
          </w:tcPr>
          <w:p w14:paraId="1CB44277"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4A669404"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5C492D8D"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264" w:type="dxa"/>
          </w:tcPr>
          <w:p w14:paraId="7E655ABA" w14:textId="77777777" w:rsidR="00237208" w:rsidRPr="005A7BEF" w:rsidRDefault="00237208" w:rsidP="00237208">
            <w:pPr>
              <w:jc w:val="center"/>
              <w:rPr>
                <w:rFonts w:ascii="Arial" w:hAnsi="Arial" w:cs="Arial"/>
                <w:sz w:val="18"/>
                <w:szCs w:val="18"/>
              </w:rPr>
            </w:pPr>
          </w:p>
        </w:tc>
        <w:tc>
          <w:tcPr>
            <w:tcW w:w="2461" w:type="dxa"/>
            <w:shd w:val="clear" w:color="auto" w:fill="auto"/>
            <w:vAlign w:val="bottom"/>
            <w:hideMark/>
          </w:tcPr>
          <w:p w14:paraId="11568FFA"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r>
      <w:tr w:rsidR="00237208" w:rsidRPr="005A7BEF" w14:paraId="3A1940A3" w14:textId="77777777" w:rsidTr="00237208">
        <w:trPr>
          <w:trHeight w:hRule="exact" w:val="315"/>
        </w:trPr>
        <w:tc>
          <w:tcPr>
            <w:tcW w:w="835" w:type="dxa"/>
            <w:shd w:val="clear" w:color="auto" w:fill="auto"/>
            <w:vAlign w:val="bottom"/>
            <w:hideMark/>
          </w:tcPr>
          <w:p w14:paraId="268F21D5"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5C11A97D"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2CA01AB2"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584" w:type="dxa"/>
          </w:tcPr>
          <w:p w14:paraId="152CE2ED" w14:textId="77777777" w:rsidR="00237208" w:rsidRPr="005A7BEF" w:rsidRDefault="00237208" w:rsidP="00237208">
            <w:pPr>
              <w:jc w:val="center"/>
              <w:rPr>
                <w:rFonts w:ascii="Arial" w:hAnsi="Arial" w:cs="Arial"/>
                <w:sz w:val="18"/>
                <w:szCs w:val="18"/>
              </w:rPr>
            </w:pPr>
          </w:p>
        </w:tc>
        <w:tc>
          <w:tcPr>
            <w:tcW w:w="2962" w:type="dxa"/>
            <w:shd w:val="clear" w:color="auto" w:fill="auto"/>
            <w:vAlign w:val="bottom"/>
            <w:hideMark/>
          </w:tcPr>
          <w:p w14:paraId="760A63C7"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07A2C6A7"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0AABA3CD"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264" w:type="dxa"/>
          </w:tcPr>
          <w:p w14:paraId="75B7AC9C" w14:textId="77777777" w:rsidR="00237208" w:rsidRPr="005A7BEF" w:rsidRDefault="00237208" w:rsidP="00237208">
            <w:pPr>
              <w:jc w:val="center"/>
              <w:rPr>
                <w:rFonts w:ascii="Arial" w:hAnsi="Arial" w:cs="Arial"/>
                <w:sz w:val="18"/>
                <w:szCs w:val="18"/>
              </w:rPr>
            </w:pPr>
          </w:p>
        </w:tc>
        <w:tc>
          <w:tcPr>
            <w:tcW w:w="2461" w:type="dxa"/>
            <w:shd w:val="clear" w:color="auto" w:fill="auto"/>
            <w:vAlign w:val="bottom"/>
            <w:hideMark/>
          </w:tcPr>
          <w:p w14:paraId="2265E545"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r>
      <w:tr w:rsidR="00237208" w:rsidRPr="005A7BEF" w14:paraId="635F3577" w14:textId="77777777" w:rsidTr="00237208">
        <w:trPr>
          <w:trHeight w:hRule="exact" w:val="315"/>
        </w:trPr>
        <w:tc>
          <w:tcPr>
            <w:tcW w:w="835" w:type="dxa"/>
            <w:shd w:val="clear" w:color="auto" w:fill="auto"/>
            <w:vAlign w:val="bottom"/>
            <w:hideMark/>
          </w:tcPr>
          <w:p w14:paraId="75D18C5F"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799" w:type="dxa"/>
            <w:shd w:val="clear" w:color="auto" w:fill="auto"/>
            <w:vAlign w:val="bottom"/>
            <w:hideMark/>
          </w:tcPr>
          <w:p w14:paraId="03030C94"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27064B2E"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1584" w:type="dxa"/>
          </w:tcPr>
          <w:p w14:paraId="377EED25" w14:textId="77777777" w:rsidR="00237208" w:rsidRPr="005A7BEF" w:rsidRDefault="00237208" w:rsidP="00237208">
            <w:pPr>
              <w:jc w:val="center"/>
              <w:rPr>
                <w:rFonts w:ascii="Arial" w:hAnsi="Arial" w:cs="Arial"/>
                <w:sz w:val="18"/>
                <w:szCs w:val="18"/>
              </w:rPr>
            </w:pPr>
          </w:p>
        </w:tc>
        <w:tc>
          <w:tcPr>
            <w:tcW w:w="2962" w:type="dxa"/>
            <w:shd w:val="clear" w:color="auto" w:fill="auto"/>
            <w:vAlign w:val="bottom"/>
            <w:hideMark/>
          </w:tcPr>
          <w:p w14:paraId="1B5C6F39"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520" w:type="dxa"/>
            <w:shd w:val="clear" w:color="auto" w:fill="auto"/>
            <w:vAlign w:val="bottom"/>
            <w:hideMark/>
          </w:tcPr>
          <w:p w14:paraId="44239BD3"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p w14:paraId="251DB762" w14:textId="77777777" w:rsidR="00237208" w:rsidRPr="005A7BEF" w:rsidRDefault="00237208" w:rsidP="00237208">
            <w:pPr>
              <w:jc w:val="center"/>
              <w:rPr>
                <w:rFonts w:ascii="Arial" w:hAnsi="Arial" w:cs="Arial"/>
                <w:sz w:val="18"/>
                <w:szCs w:val="18"/>
              </w:rPr>
            </w:pPr>
            <w:r w:rsidRPr="005A7BEF">
              <w:rPr>
                <w:rFonts w:ascii="Arial" w:hAnsi="Arial" w:cs="Arial"/>
                <w:sz w:val="18"/>
                <w:szCs w:val="18"/>
              </w:rPr>
              <w:t> </w:t>
            </w:r>
          </w:p>
        </w:tc>
        <w:tc>
          <w:tcPr>
            <w:tcW w:w="2264" w:type="dxa"/>
          </w:tcPr>
          <w:p w14:paraId="0010FA41" w14:textId="77777777" w:rsidR="00237208" w:rsidRPr="005A7BEF" w:rsidRDefault="00237208" w:rsidP="00237208">
            <w:pPr>
              <w:rPr>
                <w:rFonts w:ascii="Arial" w:hAnsi="Arial" w:cs="Arial"/>
                <w:sz w:val="18"/>
                <w:szCs w:val="18"/>
              </w:rPr>
            </w:pPr>
          </w:p>
        </w:tc>
        <w:tc>
          <w:tcPr>
            <w:tcW w:w="2461" w:type="dxa"/>
            <w:shd w:val="clear" w:color="auto" w:fill="auto"/>
            <w:vAlign w:val="bottom"/>
            <w:hideMark/>
          </w:tcPr>
          <w:p w14:paraId="265D4650" w14:textId="77777777" w:rsidR="00237208" w:rsidRPr="005A7BEF" w:rsidRDefault="00237208" w:rsidP="00237208">
            <w:pPr>
              <w:rPr>
                <w:rFonts w:ascii="Arial" w:hAnsi="Arial" w:cs="Arial"/>
                <w:sz w:val="18"/>
                <w:szCs w:val="18"/>
              </w:rPr>
            </w:pPr>
            <w:r w:rsidRPr="005A7BEF">
              <w:rPr>
                <w:rFonts w:ascii="Arial" w:hAnsi="Arial" w:cs="Arial"/>
                <w:sz w:val="18"/>
                <w:szCs w:val="18"/>
              </w:rPr>
              <w:t> </w:t>
            </w:r>
          </w:p>
        </w:tc>
      </w:tr>
    </w:tbl>
    <w:p w14:paraId="56930BDE" w14:textId="77777777" w:rsidR="00237208" w:rsidRDefault="00237208" w:rsidP="00237208">
      <w:pPr>
        <w:rPr>
          <w:rFonts w:ascii="Arial" w:hAnsi="Arial" w:cs="Arial"/>
        </w:rPr>
      </w:pPr>
    </w:p>
    <w:p w14:paraId="39E2B5BA" w14:textId="77777777" w:rsidR="00237208" w:rsidRDefault="00237208" w:rsidP="005A7BEF">
      <w:pPr>
        <w:rPr>
          <w:rFonts w:ascii="Arial" w:hAnsi="Arial" w:cs="Arial"/>
        </w:rPr>
      </w:pPr>
    </w:p>
    <w:p w14:paraId="5A546DE5" w14:textId="6E41A270" w:rsidR="00237208" w:rsidRDefault="00237208" w:rsidP="005A7BEF">
      <w:pPr>
        <w:rPr>
          <w:rFonts w:ascii="Arial" w:hAnsi="Arial" w:cs="Arial"/>
        </w:rPr>
      </w:pPr>
    </w:p>
    <w:p w14:paraId="67018A89" w14:textId="2002CF57" w:rsidR="00237208" w:rsidRDefault="00237208" w:rsidP="005A7BEF">
      <w:pPr>
        <w:rPr>
          <w:rFonts w:ascii="Arial" w:hAnsi="Arial" w:cs="Arial"/>
        </w:rPr>
      </w:pPr>
    </w:p>
    <w:p w14:paraId="26D90955" w14:textId="79A6BCAD" w:rsidR="00237208" w:rsidRDefault="00237208" w:rsidP="005A7BEF">
      <w:pPr>
        <w:rPr>
          <w:rFonts w:ascii="Arial" w:hAnsi="Arial" w:cs="Arial"/>
        </w:rPr>
      </w:pPr>
    </w:p>
    <w:p w14:paraId="0CA12858" w14:textId="457CA43D" w:rsidR="001453B4" w:rsidRDefault="001453B4">
      <w:pPr>
        <w:rPr>
          <w:rFonts w:ascii="Arial" w:hAnsi="Arial" w:cs="Arial"/>
        </w:rPr>
      </w:pPr>
      <w:r>
        <w:rPr>
          <w:rFonts w:ascii="Arial" w:hAnsi="Arial" w:cs="Arial"/>
        </w:rPr>
        <w:br w:type="page"/>
      </w:r>
    </w:p>
    <w:p w14:paraId="3879FEF5" w14:textId="77777777" w:rsidR="001453B4" w:rsidRDefault="001453B4" w:rsidP="001453B4">
      <w:pPr>
        <w:rPr>
          <w:rFonts w:ascii="Arial" w:hAnsi="Arial" w:cs="Arial"/>
        </w:rPr>
      </w:pPr>
    </w:p>
    <w:p w14:paraId="3B36E155" w14:textId="77777777" w:rsidR="001453B4" w:rsidRPr="005A7BEF" w:rsidRDefault="001453B4" w:rsidP="001453B4">
      <w:pPr>
        <w:jc w:val="both"/>
        <w:rPr>
          <w:rFonts w:ascii="Arial" w:hAnsi="Arial" w:cs="Arial"/>
        </w:rPr>
      </w:pPr>
    </w:p>
    <w:tbl>
      <w:tblPr>
        <w:tblW w:w="14425"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1262"/>
        <w:gridCol w:w="1214"/>
        <w:gridCol w:w="1601"/>
        <w:gridCol w:w="1455"/>
        <w:gridCol w:w="1397"/>
        <w:gridCol w:w="1442"/>
        <w:gridCol w:w="1796"/>
        <w:gridCol w:w="1796"/>
        <w:gridCol w:w="1796"/>
      </w:tblGrid>
      <w:tr w:rsidR="00BE676E" w:rsidRPr="005A7BEF" w14:paraId="2F8064B4" w14:textId="7B0343BC" w:rsidTr="008E236E">
        <w:trPr>
          <w:cantSplit/>
          <w:trHeight w:val="420"/>
        </w:trPr>
        <w:tc>
          <w:tcPr>
            <w:tcW w:w="666" w:type="dxa"/>
            <w:shd w:val="clear" w:color="auto" w:fill="auto"/>
            <w:vAlign w:val="bottom"/>
            <w:hideMark/>
          </w:tcPr>
          <w:p w14:paraId="436F5C09" w14:textId="77777777" w:rsidR="00BE676E" w:rsidRPr="005A7BEF" w:rsidRDefault="00BE676E" w:rsidP="008E236E">
            <w:pPr>
              <w:jc w:val="center"/>
              <w:rPr>
                <w:rFonts w:ascii="Arial" w:hAnsi="Arial" w:cs="Arial"/>
                <w:sz w:val="18"/>
                <w:szCs w:val="18"/>
              </w:rPr>
            </w:pPr>
            <w:r w:rsidRPr="005A7BEF">
              <w:rPr>
                <w:rFonts w:ascii="Arial" w:hAnsi="Arial" w:cs="Arial"/>
                <w:sz w:val="18"/>
                <w:szCs w:val="18"/>
              </w:rPr>
              <w:t> </w:t>
            </w:r>
          </w:p>
        </w:tc>
        <w:tc>
          <w:tcPr>
            <w:tcW w:w="4077" w:type="dxa"/>
            <w:gridSpan w:val="3"/>
          </w:tcPr>
          <w:p w14:paraId="222A9D2A" w14:textId="3B0D3E32" w:rsidR="00BE676E" w:rsidRPr="005A7BEF" w:rsidRDefault="00BE676E">
            <w:pPr>
              <w:jc w:val="center"/>
              <w:rPr>
                <w:rFonts w:ascii="Arial" w:hAnsi="Arial" w:cs="Arial"/>
                <w:b/>
                <w:bCs/>
                <w:sz w:val="18"/>
                <w:szCs w:val="18"/>
              </w:rPr>
            </w:pPr>
            <w:r w:rsidRPr="005A7BEF">
              <w:rPr>
                <w:rFonts w:ascii="Arial" w:hAnsi="Arial" w:cs="Arial"/>
                <w:b/>
                <w:bCs/>
                <w:sz w:val="18"/>
                <w:szCs w:val="18"/>
              </w:rPr>
              <w:t xml:space="preserve">If sold to </w:t>
            </w:r>
            <w:r w:rsidRPr="00237208">
              <w:rPr>
                <w:rFonts w:ascii="Arial" w:hAnsi="Arial" w:cs="Arial"/>
                <w:b/>
                <w:bCs/>
                <w:sz w:val="18"/>
                <w:szCs w:val="18"/>
              </w:rPr>
              <w:t xml:space="preserve">sale </w:t>
            </w:r>
            <w:r>
              <w:rPr>
                <w:rFonts w:ascii="Arial" w:hAnsi="Arial" w:cs="Arial"/>
                <w:b/>
                <w:bCs/>
                <w:sz w:val="18"/>
                <w:szCs w:val="18"/>
              </w:rPr>
              <w:t>trade outgrowers</w:t>
            </w:r>
          </w:p>
        </w:tc>
        <w:tc>
          <w:tcPr>
            <w:tcW w:w="4294" w:type="dxa"/>
            <w:gridSpan w:val="3"/>
          </w:tcPr>
          <w:p w14:paraId="57DC0A34" w14:textId="489FD1A0" w:rsidR="00BE676E" w:rsidRPr="005A7BEF" w:rsidRDefault="00BE676E">
            <w:pPr>
              <w:jc w:val="center"/>
              <w:rPr>
                <w:rFonts w:ascii="Arial" w:hAnsi="Arial" w:cs="Arial"/>
                <w:b/>
                <w:bCs/>
                <w:sz w:val="18"/>
                <w:szCs w:val="18"/>
              </w:rPr>
            </w:pPr>
            <w:r w:rsidRPr="005A7BEF">
              <w:rPr>
                <w:rFonts w:ascii="Arial" w:hAnsi="Arial" w:cs="Arial"/>
                <w:b/>
                <w:bCs/>
                <w:sz w:val="18"/>
                <w:szCs w:val="18"/>
              </w:rPr>
              <w:t xml:space="preserve">If sold to </w:t>
            </w:r>
            <w:r>
              <w:rPr>
                <w:rFonts w:ascii="Arial" w:hAnsi="Arial" w:cs="Arial"/>
                <w:b/>
                <w:bCs/>
                <w:sz w:val="18"/>
                <w:szCs w:val="18"/>
              </w:rPr>
              <w:t>cooperative groups</w:t>
            </w:r>
          </w:p>
        </w:tc>
        <w:tc>
          <w:tcPr>
            <w:tcW w:w="5388" w:type="dxa"/>
            <w:gridSpan w:val="3"/>
          </w:tcPr>
          <w:p w14:paraId="474A7CAE" w14:textId="4CA818EF" w:rsidR="00BE676E" w:rsidRPr="005A7BEF" w:rsidRDefault="00BE676E" w:rsidP="001453B4">
            <w:pPr>
              <w:jc w:val="center"/>
              <w:rPr>
                <w:rFonts w:ascii="Arial" w:hAnsi="Arial" w:cs="Arial"/>
                <w:b/>
                <w:bCs/>
                <w:sz w:val="18"/>
                <w:szCs w:val="18"/>
              </w:rPr>
            </w:pPr>
            <w:r>
              <w:rPr>
                <w:rFonts w:ascii="Arial" w:hAnsi="Arial" w:cs="Arial"/>
                <w:b/>
                <w:bCs/>
                <w:sz w:val="18"/>
                <w:szCs w:val="18"/>
              </w:rPr>
              <w:t>If sold to [Other]</w:t>
            </w:r>
          </w:p>
        </w:tc>
      </w:tr>
      <w:tr w:rsidR="00BE676E" w:rsidRPr="005A7BEF" w14:paraId="1EF55A12" w14:textId="0F9E02F2" w:rsidTr="008D4F63">
        <w:trPr>
          <w:cantSplit/>
          <w:trHeight w:val="315"/>
        </w:trPr>
        <w:tc>
          <w:tcPr>
            <w:tcW w:w="666" w:type="dxa"/>
            <w:shd w:val="clear" w:color="auto" w:fill="auto"/>
            <w:vAlign w:val="bottom"/>
            <w:hideMark/>
          </w:tcPr>
          <w:p w14:paraId="6BA411DF" w14:textId="77777777" w:rsidR="00BE676E" w:rsidRPr="005A7BEF" w:rsidRDefault="00BE676E" w:rsidP="008E236E">
            <w:pPr>
              <w:jc w:val="center"/>
              <w:rPr>
                <w:rFonts w:ascii="Arial" w:hAnsi="Arial" w:cs="Arial"/>
                <w:sz w:val="18"/>
                <w:szCs w:val="18"/>
              </w:rPr>
            </w:pPr>
            <w:r w:rsidRPr="005A7BEF">
              <w:rPr>
                <w:rFonts w:ascii="Arial" w:hAnsi="Arial" w:cs="Arial"/>
                <w:sz w:val="18"/>
                <w:szCs w:val="18"/>
              </w:rPr>
              <w:t>O1a</w:t>
            </w:r>
          </w:p>
        </w:tc>
        <w:tc>
          <w:tcPr>
            <w:tcW w:w="1262" w:type="dxa"/>
            <w:shd w:val="clear" w:color="auto" w:fill="auto"/>
            <w:hideMark/>
          </w:tcPr>
          <w:p w14:paraId="104E98F7" w14:textId="22A49263" w:rsidR="00BE676E" w:rsidRPr="005A7BEF" w:rsidRDefault="00BE676E" w:rsidP="008E236E">
            <w:pPr>
              <w:jc w:val="center"/>
              <w:rPr>
                <w:rFonts w:ascii="Arial" w:hAnsi="Arial" w:cs="Arial"/>
                <w:sz w:val="18"/>
                <w:szCs w:val="18"/>
              </w:rPr>
            </w:pPr>
            <w:r>
              <w:rPr>
                <w:rFonts w:ascii="Arial" w:hAnsi="Arial" w:cs="Arial"/>
                <w:sz w:val="18"/>
                <w:szCs w:val="18"/>
              </w:rPr>
              <w:t>O31a</w:t>
            </w:r>
          </w:p>
        </w:tc>
        <w:tc>
          <w:tcPr>
            <w:tcW w:w="1214" w:type="dxa"/>
          </w:tcPr>
          <w:p w14:paraId="324F066F" w14:textId="365DBEF2" w:rsidR="00BE676E" w:rsidRPr="005A7BEF" w:rsidRDefault="00BE676E" w:rsidP="008E236E">
            <w:pPr>
              <w:jc w:val="center"/>
              <w:rPr>
                <w:rFonts w:ascii="Arial" w:hAnsi="Arial" w:cs="Arial"/>
                <w:sz w:val="18"/>
                <w:szCs w:val="18"/>
              </w:rPr>
            </w:pPr>
            <w:r>
              <w:rPr>
                <w:rFonts w:ascii="Arial" w:hAnsi="Arial" w:cs="Arial"/>
                <w:sz w:val="18"/>
                <w:szCs w:val="18"/>
              </w:rPr>
              <w:t>Q31b</w:t>
            </w:r>
          </w:p>
        </w:tc>
        <w:tc>
          <w:tcPr>
            <w:tcW w:w="1601" w:type="dxa"/>
            <w:shd w:val="clear" w:color="auto" w:fill="auto"/>
            <w:hideMark/>
          </w:tcPr>
          <w:p w14:paraId="1CB6ADD6" w14:textId="7C5F4420" w:rsidR="00BE676E" w:rsidRPr="005A7BEF" w:rsidRDefault="00BE676E" w:rsidP="008E236E">
            <w:pPr>
              <w:jc w:val="center"/>
              <w:rPr>
                <w:rFonts w:ascii="Arial" w:hAnsi="Arial" w:cs="Arial"/>
                <w:sz w:val="18"/>
                <w:szCs w:val="18"/>
              </w:rPr>
            </w:pPr>
            <w:r>
              <w:rPr>
                <w:rFonts w:ascii="Arial" w:hAnsi="Arial" w:cs="Arial"/>
                <w:sz w:val="18"/>
                <w:szCs w:val="18"/>
              </w:rPr>
              <w:t>O32</w:t>
            </w:r>
          </w:p>
        </w:tc>
        <w:tc>
          <w:tcPr>
            <w:tcW w:w="1455" w:type="dxa"/>
            <w:shd w:val="clear" w:color="auto" w:fill="auto"/>
            <w:vAlign w:val="bottom"/>
            <w:hideMark/>
          </w:tcPr>
          <w:p w14:paraId="2737B898" w14:textId="28B6CAE0" w:rsidR="00BE676E" w:rsidRPr="005A7BEF" w:rsidRDefault="00BE676E" w:rsidP="008E236E">
            <w:pPr>
              <w:jc w:val="center"/>
              <w:rPr>
                <w:rFonts w:ascii="Arial" w:hAnsi="Arial" w:cs="Arial"/>
                <w:sz w:val="18"/>
                <w:szCs w:val="18"/>
              </w:rPr>
            </w:pPr>
            <w:r>
              <w:rPr>
                <w:rFonts w:ascii="Arial" w:hAnsi="Arial" w:cs="Arial"/>
                <w:sz w:val="18"/>
                <w:szCs w:val="18"/>
              </w:rPr>
              <w:t>O33a</w:t>
            </w:r>
          </w:p>
        </w:tc>
        <w:tc>
          <w:tcPr>
            <w:tcW w:w="1397" w:type="dxa"/>
          </w:tcPr>
          <w:p w14:paraId="1FB16E7F" w14:textId="1278F015" w:rsidR="00BE676E" w:rsidRPr="005A7BEF" w:rsidRDefault="00BE676E" w:rsidP="008E236E">
            <w:pPr>
              <w:jc w:val="center"/>
              <w:rPr>
                <w:rFonts w:ascii="Arial" w:hAnsi="Arial" w:cs="Arial"/>
                <w:sz w:val="18"/>
                <w:szCs w:val="18"/>
              </w:rPr>
            </w:pPr>
            <w:r>
              <w:rPr>
                <w:rFonts w:ascii="Arial" w:hAnsi="Arial" w:cs="Arial"/>
                <w:sz w:val="18"/>
                <w:szCs w:val="18"/>
              </w:rPr>
              <w:t>Q33b</w:t>
            </w:r>
          </w:p>
        </w:tc>
        <w:tc>
          <w:tcPr>
            <w:tcW w:w="1442" w:type="dxa"/>
            <w:shd w:val="clear" w:color="auto" w:fill="auto"/>
            <w:vAlign w:val="bottom"/>
            <w:hideMark/>
          </w:tcPr>
          <w:p w14:paraId="74E8B85A" w14:textId="0E5FB568" w:rsidR="00BE676E" w:rsidRPr="005A7BEF" w:rsidRDefault="00BE676E" w:rsidP="008E236E">
            <w:pPr>
              <w:jc w:val="center"/>
              <w:rPr>
                <w:rFonts w:ascii="Arial" w:hAnsi="Arial" w:cs="Arial"/>
                <w:sz w:val="18"/>
                <w:szCs w:val="18"/>
              </w:rPr>
            </w:pPr>
            <w:r>
              <w:rPr>
                <w:rFonts w:ascii="Arial" w:hAnsi="Arial" w:cs="Arial"/>
                <w:sz w:val="18"/>
                <w:szCs w:val="18"/>
              </w:rPr>
              <w:t>O34</w:t>
            </w:r>
          </w:p>
        </w:tc>
        <w:tc>
          <w:tcPr>
            <w:tcW w:w="1796" w:type="dxa"/>
          </w:tcPr>
          <w:p w14:paraId="52AC4F3D" w14:textId="0AB22731" w:rsidR="00BE676E" w:rsidRDefault="00BE676E" w:rsidP="008E236E">
            <w:pPr>
              <w:jc w:val="center"/>
              <w:rPr>
                <w:rFonts w:ascii="Arial" w:hAnsi="Arial" w:cs="Arial"/>
                <w:sz w:val="18"/>
                <w:szCs w:val="18"/>
              </w:rPr>
            </w:pPr>
            <w:r>
              <w:rPr>
                <w:rFonts w:ascii="Arial" w:hAnsi="Arial" w:cs="Arial"/>
                <w:sz w:val="18"/>
                <w:szCs w:val="18"/>
              </w:rPr>
              <w:t>Q35</w:t>
            </w:r>
            <w:r w:rsidR="00E56F4D">
              <w:rPr>
                <w:rFonts w:ascii="Arial" w:hAnsi="Arial" w:cs="Arial"/>
                <w:sz w:val="18"/>
                <w:szCs w:val="18"/>
              </w:rPr>
              <w:t>a</w:t>
            </w:r>
          </w:p>
        </w:tc>
        <w:tc>
          <w:tcPr>
            <w:tcW w:w="1796" w:type="dxa"/>
          </w:tcPr>
          <w:p w14:paraId="3D4E908F" w14:textId="06418A15" w:rsidR="00BE676E" w:rsidRDefault="00BE676E" w:rsidP="008E236E">
            <w:pPr>
              <w:jc w:val="center"/>
              <w:rPr>
                <w:rFonts w:ascii="Arial" w:hAnsi="Arial" w:cs="Arial"/>
                <w:sz w:val="18"/>
                <w:szCs w:val="18"/>
              </w:rPr>
            </w:pPr>
            <w:r>
              <w:rPr>
                <w:rFonts w:ascii="Arial" w:hAnsi="Arial" w:cs="Arial"/>
                <w:sz w:val="18"/>
                <w:szCs w:val="18"/>
              </w:rPr>
              <w:t>Q35b</w:t>
            </w:r>
          </w:p>
        </w:tc>
        <w:tc>
          <w:tcPr>
            <w:tcW w:w="1796" w:type="dxa"/>
          </w:tcPr>
          <w:p w14:paraId="3BE3A853" w14:textId="7ACBB897" w:rsidR="00BE676E" w:rsidRDefault="00BE676E" w:rsidP="008E236E">
            <w:pPr>
              <w:jc w:val="center"/>
              <w:rPr>
                <w:rFonts w:ascii="Arial" w:hAnsi="Arial" w:cs="Arial"/>
                <w:sz w:val="18"/>
                <w:szCs w:val="18"/>
              </w:rPr>
            </w:pPr>
            <w:r>
              <w:rPr>
                <w:rFonts w:ascii="Arial" w:hAnsi="Arial" w:cs="Arial"/>
                <w:sz w:val="18"/>
                <w:szCs w:val="18"/>
              </w:rPr>
              <w:t>Q</w:t>
            </w:r>
            <w:r w:rsidR="00B11764">
              <w:rPr>
                <w:rFonts w:ascii="Arial" w:hAnsi="Arial" w:cs="Arial"/>
                <w:sz w:val="18"/>
                <w:szCs w:val="18"/>
              </w:rPr>
              <w:t>3</w:t>
            </w:r>
            <w:r>
              <w:rPr>
                <w:rFonts w:ascii="Arial" w:hAnsi="Arial" w:cs="Arial"/>
                <w:sz w:val="18"/>
                <w:szCs w:val="18"/>
              </w:rPr>
              <w:t>6</w:t>
            </w:r>
          </w:p>
        </w:tc>
      </w:tr>
      <w:tr w:rsidR="00BE676E" w:rsidRPr="005A7BEF" w14:paraId="6C4A6711" w14:textId="27BD4AA6" w:rsidTr="008D4F63">
        <w:trPr>
          <w:cantSplit/>
          <w:trHeight w:val="1826"/>
        </w:trPr>
        <w:tc>
          <w:tcPr>
            <w:tcW w:w="666" w:type="dxa"/>
            <w:shd w:val="clear" w:color="auto" w:fill="auto"/>
            <w:hideMark/>
          </w:tcPr>
          <w:p w14:paraId="458D244E"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xml:space="preserve">Crop Type </w:t>
            </w:r>
          </w:p>
          <w:p w14:paraId="52B68DEA" w14:textId="77777777" w:rsidR="00BE676E" w:rsidRPr="005A7BEF" w:rsidRDefault="00BE676E" w:rsidP="00BE676E">
            <w:pPr>
              <w:jc w:val="center"/>
              <w:rPr>
                <w:rFonts w:ascii="Arial" w:hAnsi="Arial" w:cs="Arial"/>
                <w:sz w:val="18"/>
                <w:szCs w:val="18"/>
              </w:rPr>
            </w:pPr>
          </w:p>
          <w:p w14:paraId="406F3215" w14:textId="77777777" w:rsidR="00BE676E" w:rsidRPr="005A7BEF" w:rsidRDefault="00BE676E" w:rsidP="00BE676E">
            <w:pPr>
              <w:jc w:val="center"/>
              <w:rPr>
                <w:rFonts w:ascii="Arial" w:hAnsi="Arial" w:cs="Arial"/>
                <w:sz w:val="18"/>
                <w:szCs w:val="18"/>
              </w:rPr>
            </w:pPr>
          </w:p>
          <w:p w14:paraId="04E134F0" w14:textId="77777777" w:rsidR="00BE676E" w:rsidRPr="005A7BEF" w:rsidRDefault="00BE676E" w:rsidP="00BE676E">
            <w:pPr>
              <w:jc w:val="center"/>
              <w:rPr>
                <w:rFonts w:ascii="Arial" w:hAnsi="Arial" w:cs="Arial"/>
                <w:sz w:val="18"/>
                <w:szCs w:val="18"/>
              </w:rPr>
            </w:pPr>
          </w:p>
          <w:p w14:paraId="4EB87E7A" w14:textId="77777777" w:rsidR="00BE676E" w:rsidRPr="005A7BEF" w:rsidRDefault="00BE676E" w:rsidP="00BE676E">
            <w:pPr>
              <w:jc w:val="center"/>
              <w:rPr>
                <w:rFonts w:ascii="Arial" w:hAnsi="Arial" w:cs="Arial"/>
                <w:sz w:val="18"/>
                <w:szCs w:val="18"/>
              </w:rPr>
            </w:pPr>
          </w:p>
        </w:tc>
        <w:tc>
          <w:tcPr>
            <w:tcW w:w="1262" w:type="dxa"/>
            <w:shd w:val="clear" w:color="auto" w:fill="auto"/>
            <w:hideMark/>
          </w:tcPr>
          <w:p w14:paraId="16D8FD5E" w14:textId="5CD2A5EE" w:rsidR="00BE676E" w:rsidRPr="005A7BEF" w:rsidRDefault="00BE676E" w:rsidP="00BE676E">
            <w:pPr>
              <w:jc w:val="center"/>
              <w:rPr>
                <w:rFonts w:ascii="Arial" w:hAnsi="Arial" w:cs="Arial"/>
                <w:sz w:val="18"/>
                <w:szCs w:val="18"/>
              </w:rPr>
            </w:pPr>
            <w:r w:rsidRPr="005A7BEF">
              <w:rPr>
                <w:rFonts w:ascii="Arial" w:hAnsi="Arial" w:cs="Arial"/>
                <w:sz w:val="18"/>
                <w:szCs w:val="18"/>
              </w:rPr>
              <w:t xml:space="preserve">What quantity of </w:t>
            </w:r>
            <w:r>
              <w:rPr>
                <w:rFonts w:ascii="Arial" w:hAnsi="Arial" w:cs="Arial"/>
                <w:sz w:val="18"/>
                <w:szCs w:val="18"/>
              </w:rPr>
              <w:t>[crop type]</w:t>
            </w:r>
            <w:r w:rsidRPr="005A7BEF">
              <w:rPr>
                <w:rFonts w:ascii="Arial" w:hAnsi="Arial" w:cs="Arial"/>
                <w:sz w:val="18"/>
                <w:szCs w:val="18"/>
              </w:rPr>
              <w:t xml:space="preserve"> </w:t>
            </w:r>
            <w:r>
              <w:rPr>
                <w:rFonts w:ascii="Arial" w:hAnsi="Arial" w:cs="Arial"/>
                <w:sz w:val="18"/>
                <w:szCs w:val="18"/>
              </w:rPr>
              <w:t>has</w:t>
            </w:r>
            <w:r w:rsidRPr="005A7BEF">
              <w:rPr>
                <w:rFonts w:ascii="Arial" w:hAnsi="Arial" w:cs="Arial"/>
                <w:sz w:val="18"/>
                <w:szCs w:val="18"/>
              </w:rPr>
              <w:t xml:space="preserve"> </w:t>
            </w:r>
            <w:r>
              <w:rPr>
                <w:rFonts w:ascii="Arial" w:hAnsi="Arial" w:cs="Arial"/>
                <w:sz w:val="18"/>
                <w:szCs w:val="18"/>
              </w:rPr>
              <w:t>[Name]</w:t>
            </w:r>
            <w:r w:rsidRPr="005A7BEF">
              <w:rPr>
                <w:rFonts w:ascii="Arial" w:hAnsi="Arial" w:cs="Arial"/>
                <w:sz w:val="18"/>
                <w:szCs w:val="18"/>
              </w:rPr>
              <w:t xml:space="preserve"> </w:t>
            </w:r>
            <w:r>
              <w:rPr>
                <w:rFonts w:ascii="Arial" w:hAnsi="Arial" w:cs="Arial"/>
                <w:sz w:val="18"/>
                <w:szCs w:val="18"/>
              </w:rPr>
              <w:t xml:space="preserve">sold </w:t>
            </w:r>
            <w:r w:rsidRPr="005A7BEF">
              <w:rPr>
                <w:rFonts w:ascii="Arial" w:hAnsi="Arial" w:cs="Arial"/>
                <w:sz w:val="18"/>
                <w:szCs w:val="18"/>
              </w:rPr>
              <w:t xml:space="preserve">to </w:t>
            </w:r>
            <w:r w:rsidRPr="001453B4">
              <w:rPr>
                <w:rFonts w:ascii="Arial" w:hAnsi="Arial" w:cs="Arial"/>
                <w:sz w:val="18"/>
                <w:szCs w:val="18"/>
                <w:u w:val="single"/>
              </w:rPr>
              <w:t>outgrowers</w:t>
            </w:r>
            <w:r w:rsidRPr="009C3338">
              <w:rPr>
                <w:rFonts w:ascii="Arial" w:hAnsi="Arial" w:cs="Arial"/>
                <w:sz w:val="18"/>
                <w:szCs w:val="18"/>
                <w:u w:val="single"/>
              </w:rPr>
              <w:t xml:space="preserve"> </w:t>
            </w:r>
            <w:r w:rsidRPr="005A7BEF">
              <w:rPr>
                <w:rFonts w:ascii="Arial" w:hAnsi="Arial" w:cs="Arial"/>
                <w:sz w:val="18"/>
                <w:szCs w:val="18"/>
              </w:rPr>
              <w:t>during and since the first harvest in 2017?</w:t>
            </w:r>
          </w:p>
        </w:tc>
        <w:tc>
          <w:tcPr>
            <w:tcW w:w="1214" w:type="dxa"/>
          </w:tcPr>
          <w:p w14:paraId="1D7CB9F8" w14:textId="6DFD69F2" w:rsidR="00BE676E" w:rsidRPr="005A7BEF" w:rsidRDefault="00BE676E" w:rsidP="00BE676E">
            <w:pPr>
              <w:jc w:val="center"/>
              <w:rPr>
                <w:rFonts w:ascii="Arial" w:hAnsi="Arial" w:cs="Arial"/>
                <w:sz w:val="18"/>
                <w:szCs w:val="18"/>
              </w:rPr>
            </w:pPr>
            <w:r w:rsidRPr="00063586">
              <w:rPr>
                <w:rFonts w:ascii="Arial" w:hAnsi="Arial" w:cs="Arial"/>
                <w:sz w:val="18"/>
                <w:szCs w:val="18"/>
              </w:rPr>
              <w:t xml:space="preserve">What unit of </w:t>
            </w:r>
            <w:r>
              <w:rPr>
                <w:rFonts w:ascii="Arial" w:hAnsi="Arial" w:cs="Arial"/>
                <w:sz w:val="18"/>
                <w:szCs w:val="18"/>
              </w:rPr>
              <w:t>[crop type]</w:t>
            </w:r>
            <w:r w:rsidRPr="00063586">
              <w:rPr>
                <w:rFonts w:ascii="Arial" w:hAnsi="Arial" w:cs="Arial"/>
                <w:sz w:val="18"/>
                <w:szCs w:val="18"/>
              </w:rPr>
              <w:t xml:space="preserve"> was sold to </w:t>
            </w:r>
            <w:r w:rsidRPr="001453B4">
              <w:rPr>
                <w:rFonts w:ascii="Arial" w:hAnsi="Arial" w:cs="Arial"/>
                <w:sz w:val="18"/>
                <w:szCs w:val="18"/>
                <w:u w:val="single"/>
              </w:rPr>
              <w:t>outgrowers</w:t>
            </w:r>
            <w:r w:rsidRPr="009C3338">
              <w:rPr>
                <w:rFonts w:ascii="Arial" w:hAnsi="Arial" w:cs="Arial"/>
                <w:sz w:val="18"/>
                <w:szCs w:val="18"/>
                <w:u w:val="single"/>
              </w:rPr>
              <w:t xml:space="preserve"> </w:t>
            </w:r>
            <w:r w:rsidRPr="00063586">
              <w:rPr>
                <w:rFonts w:ascii="Arial" w:hAnsi="Arial" w:cs="Arial"/>
                <w:sz w:val="18"/>
                <w:szCs w:val="18"/>
              </w:rPr>
              <w:t>during and since the first harvest in 2017?</w:t>
            </w:r>
          </w:p>
        </w:tc>
        <w:tc>
          <w:tcPr>
            <w:tcW w:w="1601" w:type="dxa"/>
            <w:shd w:val="clear" w:color="auto" w:fill="auto"/>
            <w:hideMark/>
          </w:tcPr>
          <w:p w14:paraId="54F7291F" w14:textId="40DB0A20" w:rsidR="00BE676E" w:rsidRDefault="00BE676E" w:rsidP="00BE676E">
            <w:pPr>
              <w:jc w:val="center"/>
              <w:rPr>
                <w:rFonts w:ascii="Arial" w:hAnsi="Arial" w:cs="Arial"/>
                <w:sz w:val="18"/>
                <w:szCs w:val="18"/>
              </w:rPr>
            </w:pPr>
            <w:r w:rsidRPr="005A7BEF">
              <w:rPr>
                <w:rFonts w:ascii="Arial" w:hAnsi="Arial" w:cs="Arial"/>
                <w:sz w:val="18"/>
                <w:szCs w:val="18"/>
              </w:rPr>
              <w:t xml:space="preserve">What was the price for which </w:t>
            </w:r>
            <w:r>
              <w:rPr>
                <w:rFonts w:ascii="Arial" w:hAnsi="Arial" w:cs="Arial"/>
                <w:sz w:val="18"/>
                <w:szCs w:val="18"/>
              </w:rPr>
              <w:t>[Name]</w:t>
            </w:r>
            <w:r w:rsidRPr="005A7BEF">
              <w:rPr>
                <w:rFonts w:ascii="Arial" w:hAnsi="Arial" w:cs="Arial"/>
                <w:sz w:val="18"/>
                <w:szCs w:val="18"/>
              </w:rPr>
              <w:t xml:space="preserve"> sold one </w:t>
            </w:r>
            <w:r>
              <w:rPr>
                <w:rFonts w:ascii="Arial" w:hAnsi="Arial" w:cs="Arial"/>
                <w:sz w:val="18"/>
                <w:szCs w:val="18"/>
              </w:rPr>
              <w:t>[unit]</w:t>
            </w:r>
            <w:r w:rsidRPr="005A7BEF">
              <w:rPr>
                <w:rFonts w:ascii="Arial" w:hAnsi="Arial" w:cs="Arial"/>
                <w:sz w:val="18"/>
                <w:szCs w:val="18"/>
              </w:rPr>
              <w:t xml:space="preserve"> of </w:t>
            </w:r>
            <w:r>
              <w:rPr>
                <w:rFonts w:ascii="Arial" w:hAnsi="Arial" w:cs="Arial"/>
                <w:sz w:val="18"/>
                <w:szCs w:val="18"/>
              </w:rPr>
              <w:t>[crop type]</w:t>
            </w:r>
            <w:r w:rsidRPr="005A7BEF">
              <w:rPr>
                <w:rFonts w:ascii="Arial" w:hAnsi="Arial" w:cs="Arial"/>
                <w:sz w:val="18"/>
                <w:szCs w:val="18"/>
              </w:rPr>
              <w:t xml:space="preserve"> to </w:t>
            </w:r>
            <w:r w:rsidRPr="001453B4">
              <w:rPr>
                <w:rFonts w:ascii="Arial" w:hAnsi="Arial" w:cs="Arial"/>
                <w:sz w:val="18"/>
                <w:szCs w:val="18"/>
                <w:u w:val="single"/>
              </w:rPr>
              <w:t>outgrowers</w:t>
            </w:r>
            <w:r w:rsidRPr="005A7BEF">
              <w:rPr>
                <w:rFonts w:ascii="Arial" w:hAnsi="Arial" w:cs="Arial"/>
                <w:sz w:val="18"/>
                <w:szCs w:val="18"/>
              </w:rPr>
              <w:t>?</w:t>
            </w:r>
          </w:p>
          <w:p w14:paraId="28F175C9" w14:textId="77777777" w:rsidR="00BE676E" w:rsidRPr="009C3338" w:rsidRDefault="00BE676E" w:rsidP="00BE676E">
            <w:pPr>
              <w:jc w:val="center"/>
              <w:rPr>
                <w:rFonts w:ascii="Arial" w:hAnsi="Arial" w:cs="Arial"/>
                <w:i/>
                <w:sz w:val="18"/>
                <w:szCs w:val="18"/>
              </w:rPr>
            </w:pPr>
            <w:r w:rsidRPr="009C3338">
              <w:rPr>
                <w:rFonts w:ascii="Arial" w:hAnsi="Arial" w:cs="Arial"/>
                <w:i/>
                <w:sz w:val="18"/>
                <w:szCs w:val="18"/>
              </w:rPr>
              <w:t>Indicate amount as a decimal value (in Ghana cedis and pesewas)</w:t>
            </w:r>
          </w:p>
          <w:p w14:paraId="52406C98" w14:textId="77777777" w:rsidR="00BE676E" w:rsidRPr="005A7BEF" w:rsidRDefault="00BE676E" w:rsidP="00BE676E">
            <w:pPr>
              <w:jc w:val="center"/>
              <w:rPr>
                <w:rFonts w:ascii="Arial" w:hAnsi="Arial" w:cs="Arial"/>
                <w:sz w:val="18"/>
                <w:szCs w:val="18"/>
              </w:rPr>
            </w:pPr>
            <w:r w:rsidRPr="009C3338">
              <w:rPr>
                <w:rFonts w:ascii="Arial" w:hAnsi="Arial" w:cs="Arial"/>
                <w:i/>
                <w:sz w:val="18"/>
                <w:szCs w:val="18"/>
              </w:rPr>
              <w:t>For example, enter 2.50 for 2 Ghana cedis and 50 pesewas.</w:t>
            </w:r>
          </w:p>
        </w:tc>
        <w:tc>
          <w:tcPr>
            <w:tcW w:w="1455" w:type="dxa"/>
            <w:shd w:val="clear" w:color="auto" w:fill="auto"/>
            <w:hideMark/>
          </w:tcPr>
          <w:p w14:paraId="0C92F57D" w14:textId="3736D5BF" w:rsidR="00BE676E" w:rsidRPr="005A7BEF" w:rsidRDefault="00BE676E" w:rsidP="00BE676E">
            <w:pPr>
              <w:jc w:val="center"/>
              <w:rPr>
                <w:rFonts w:ascii="Arial" w:hAnsi="Arial" w:cs="Arial"/>
                <w:sz w:val="18"/>
                <w:szCs w:val="18"/>
              </w:rPr>
            </w:pPr>
            <w:r w:rsidRPr="005A7BEF">
              <w:rPr>
                <w:rFonts w:ascii="Arial" w:hAnsi="Arial" w:cs="Arial"/>
                <w:sz w:val="18"/>
                <w:szCs w:val="18"/>
              </w:rPr>
              <w:t xml:space="preserve">What quantity of </w:t>
            </w:r>
            <w:r>
              <w:rPr>
                <w:rFonts w:ascii="Arial" w:hAnsi="Arial" w:cs="Arial"/>
                <w:sz w:val="18"/>
                <w:szCs w:val="18"/>
              </w:rPr>
              <w:t>[crop type]</w:t>
            </w:r>
            <w:r w:rsidRPr="005A7BEF">
              <w:rPr>
                <w:rFonts w:ascii="Arial" w:hAnsi="Arial" w:cs="Arial"/>
                <w:sz w:val="18"/>
                <w:szCs w:val="18"/>
              </w:rPr>
              <w:t xml:space="preserve"> </w:t>
            </w:r>
            <w:r>
              <w:rPr>
                <w:rFonts w:ascii="Arial" w:hAnsi="Arial" w:cs="Arial"/>
                <w:sz w:val="18"/>
                <w:szCs w:val="18"/>
              </w:rPr>
              <w:t>has [Name]</w:t>
            </w:r>
            <w:r w:rsidRPr="005A7BEF">
              <w:rPr>
                <w:rFonts w:ascii="Arial" w:hAnsi="Arial" w:cs="Arial"/>
                <w:sz w:val="18"/>
                <w:szCs w:val="18"/>
              </w:rPr>
              <w:t xml:space="preserve"> sold </w:t>
            </w:r>
            <w:r>
              <w:rPr>
                <w:rFonts w:ascii="Arial" w:hAnsi="Arial" w:cs="Arial"/>
                <w:sz w:val="18"/>
                <w:szCs w:val="18"/>
              </w:rPr>
              <w:t>to</w:t>
            </w:r>
            <w:r>
              <w:t xml:space="preserve"> </w:t>
            </w:r>
            <w:r w:rsidRPr="001453B4">
              <w:rPr>
                <w:rFonts w:ascii="Arial" w:hAnsi="Arial" w:cs="Arial"/>
                <w:sz w:val="18"/>
                <w:szCs w:val="18"/>
                <w:u w:val="single"/>
              </w:rPr>
              <w:t>cooperative groups</w:t>
            </w:r>
            <w:r w:rsidRPr="005A7BEF">
              <w:rPr>
                <w:rFonts w:ascii="Arial" w:hAnsi="Arial" w:cs="Arial"/>
                <w:sz w:val="18"/>
                <w:szCs w:val="18"/>
              </w:rPr>
              <w:t xml:space="preserve"> during and since the first harvest in 2017?</w:t>
            </w:r>
          </w:p>
        </w:tc>
        <w:tc>
          <w:tcPr>
            <w:tcW w:w="1397" w:type="dxa"/>
          </w:tcPr>
          <w:p w14:paraId="7CE06FF5" w14:textId="76E9FBF6" w:rsidR="00BE676E" w:rsidRPr="005A7BEF" w:rsidRDefault="00BE676E" w:rsidP="00BE676E">
            <w:pPr>
              <w:jc w:val="center"/>
              <w:rPr>
                <w:rFonts w:ascii="Arial" w:hAnsi="Arial" w:cs="Arial"/>
                <w:sz w:val="18"/>
                <w:szCs w:val="18"/>
              </w:rPr>
            </w:pPr>
            <w:r w:rsidRPr="00063586">
              <w:rPr>
                <w:rFonts w:ascii="Arial" w:hAnsi="Arial" w:cs="Arial"/>
                <w:sz w:val="18"/>
                <w:szCs w:val="18"/>
              </w:rPr>
              <w:t xml:space="preserve">What unit of </w:t>
            </w:r>
            <w:r>
              <w:rPr>
                <w:rFonts w:ascii="Arial" w:hAnsi="Arial" w:cs="Arial"/>
                <w:sz w:val="18"/>
                <w:szCs w:val="18"/>
              </w:rPr>
              <w:t>[crop type]</w:t>
            </w:r>
            <w:r w:rsidRPr="00063586">
              <w:rPr>
                <w:rFonts w:ascii="Arial" w:hAnsi="Arial" w:cs="Arial"/>
                <w:sz w:val="18"/>
                <w:szCs w:val="18"/>
              </w:rPr>
              <w:t xml:space="preserve"> was sold to </w:t>
            </w:r>
            <w:r w:rsidRPr="001453B4">
              <w:rPr>
                <w:rFonts w:ascii="Arial" w:hAnsi="Arial" w:cs="Arial"/>
                <w:sz w:val="18"/>
                <w:szCs w:val="18"/>
                <w:u w:val="single"/>
              </w:rPr>
              <w:t>cooperative groups</w:t>
            </w:r>
            <w:r w:rsidRPr="00063586">
              <w:rPr>
                <w:rFonts w:ascii="Arial" w:hAnsi="Arial" w:cs="Arial"/>
                <w:sz w:val="18"/>
                <w:szCs w:val="18"/>
              </w:rPr>
              <w:t xml:space="preserve"> during and since the first harvest in 2017?</w:t>
            </w:r>
          </w:p>
        </w:tc>
        <w:tc>
          <w:tcPr>
            <w:tcW w:w="1442" w:type="dxa"/>
            <w:shd w:val="clear" w:color="auto" w:fill="auto"/>
            <w:hideMark/>
          </w:tcPr>
          <w:p w14:paraId="49340902" w14:textId="6BAA4C2A" w:rsidR="00BE676E" w:rsidRPr="005A7BEF" w:rsidRDefault="00BE676E" w:rsidP="00BE676E">
            <w:pPr>
              <w:jc w:val="center"/>
              <w:rPr>
                <w:rFonts w:ascii="Arial" w:hAnsi="Arial" w:cs="Arial"/>
                <w:sz w:val="18"/>
                <w:szCs w:val="18"/>
              </w:rPr>
            </w:pPr>
            <w:r w:rsidRPr="005A7BEF">
              <w:rPr>
                <w:rFonts w:ascii="Arial" w:hAnsi="Arial" w:cs="Arial"/>
                <w:sz w:val="18"/>
                <w:szCs w:val="18"/>
              </w:rPr>
              <w:t xml:space="preserve">What was the price for which </w:t>
            </w:r>
            <w:r>
              <w:rPr>
                <w:rFonts w:ascii="Arial" w:hAnsi="Arial" w:cs="Arial"/>
                <w:sz w:val="18"/>
                <w:szCs w:val="18"/>
              </w:rPr>
              <w:t xml:space="preserve">[Name] </w:t>
            </w:r>
            <w:r w:rsidRPr="005A7BEF">
              <w:rPr>
                <w:rFonts w:ascii="Arial" w:hAnsi="Arial" w:cs="Arial"/>
                <w:sz w:val="18"/>
                <w:szCs w:val="18"/>
              </w:rPr>
              <w:t xml:space="preserve">sold one </w:t>
            </w:r>
            <w:r>
              <w:rPr>
                <w:rFonts w:ascii="Arial" w:hAnsi="Arial" w:cs="Arial"/>
                <w:sz w:val="18"/>
                <w:szCs w:val="18"/>
              </w:rPr>
              <w:t xml:space="preserve">[unit] </w:t>
            </w:r>
            <w:r w:rsidRPr="005A7BEF">
              <w:rPr>
                <w:rFonts w:ascii="Arial" w:hAnsi="Arial" w:cs="Arial"/>
                <w:sz w:val="18"/>
                <w:szCs w:val="18"/>
              </w:rPr>
              <w:t xml:space="preserve">of </w:t>
            </w:r>
            <w:r>
              <w:rPr>
                <w:rFonts w:ascii="Arial" w:hAnsi="Arial" w:cs="Arial"/>
                <w:sz w:val="18"/>
                <w:szCs w:val="18"/>
              </w:rPr>
              <w:t>[crop type]</w:t>
            </w:r>
            <w:r w:rsidRPr="005A7BEF">
              <w:rPr>
                <w:rFonts w:ascii="Arial" w:hAnsi="Arial" w:cs="Arial"/>
                <w:sz w:val="18"/>
                <w:szCs w:val="18"/>
              </w:rPr>
              <w:t xml:space="preserve"> to </w:t>
            </w:r>
            <w:r w:rsidRPr="001453B4">
              <w:rPr>
                <w:rFonts w:ascii="Arial" w:hAnsi="Arial" w:cs="Arial"/>
                <w:sz w:val="18"/>
                <w:szCs w:val="18"/>
                <w:u w:val="single"/>
              </w:rPr>
              <w:t>cooperative groups</w:t>
            </w:r>
            <w:r w:rsidRPr="005A7BEF">
              <w:rPr>
                <w:rFonts w:ascii="Arial" w:hAnsi="Arial" w:cs="Arial"/>
                <w:sz w:val="18"/>
                <w:szCs w:val="18"/>
              </w:rPr>
              <w:t>?</w:t>
            </w:r>
          </w:p>
        </w:tc>
        <w:tc>
          <w:tcPr>
            <w:tcW w:w="1796" w:type="dxa"/>
          </w:tcPr>
          <w:p w14:paraId="45E823D8" w14:textId="0D785B13" w:rsidR="00BE676E" w:rsidRPr="005A7BEF" w:rsidRDefault="00BE676E">
            <w:pPr>
              <w:jc w:val="center"/>
              <w:rPr>
                <w:rFonts w:ascii="Arial" w:hAnsi="Arial" w:cs="Arial"/>
                <w:sz w:val="18"/>
                <w:szCs w:val="18"/>
              </w:rPr>
            </w:pPr>
            <w:r w:rsidRPr="005A7BEF">
              <w:rPr>
                <w:rFonts w:ascii="Arial" w:hAnsi="Arial" w:cs="Arial"/>
                <w:sz w:val="18"/>
                <w:szCs w:val="18"/>
              </w:rPr>
              <w:t xml:space="preserve">What quantity of </w:t>
            </w:r>
            <w:r>
              <w:rPr>
                <w:rFonts w:ascii="Arial" w:hAnsi="Arial" w:cs="Arial"/>
                <w:sz w:val="18"/>
                <w:szCs w:val="18"/>
              </w:rPr>
              <w:t>[crop type]</w:t>
            </w:r>
            <w:r w:rsidRPr="005A7BEF">
              <w:rPr>
                <w:rFonts w:ascii="Arial" w:hAnsi="Arial" w:cs="Arial"/>
                <w:sz w:val="18"/>
                <w:szCs w:val="18"/>
              </w:rPr>
              <w:t xml:space="preserve"> </w:t>
            </w:r>
            <w:r>
              <w:rPr>
                <w:rFonts w:ascii="Arial" w:hAnsi="Arial" w:cs="Arial"/>
                <w:sz w:val="18"/>
                <w:szCs w:val="18"/>
              </w:rPr>
              <w:t>has [Name]</w:t>
            </w:r>
            <w:r w:rsidRPr="005A7BEF">
              <w:rPr>
                <w:rFonts w:ascii="Arial" w:hAnsi="Arial" w:cs="Arial"/>
                <w:sz w:val="18"/>
                <w:szCs w:val="18"/>
              </w:rPr>
              <w:t xml:space="preserve"> sold </w:t>
            </w:r>
            <w:r>
              <w:rPr>
                <w:rFonts w:ascii="Arial" w:hAnsi="Arial" w:cs="Arial"/>
                <w:sz w:val="18"/>
                <w:szCs w:val="18"/>
              </w:rPr>
              <w:t>to</w:t>
            </w:r>
            <w:r>
              <w:t xml:space="preserve"> </w:t>
            </w:r>
            <w:r>
              <w:rPr>
                <w:rFonts w:ascii="Arial" w:hAnsi="Arial" w:cs="Arial"/>
                <w:sz w:val="18"/>
                <w:szCs w:val="18"/>
                <w:u w:val="single"/>
              </w:rPr>
              <w:t>[Other Purchaser]</w:t>
            </w:r>
            <w:r>
              <w:rPr>
                <w:rFonts w:ascii="Arial" w:hAnsi="Arial" w:cs="Arial"/>
                <w:sz w:val="18"/>
                <w:szCs w:val="18"/>
              </w:rPr>
              <w:t xml:space="preserve"> </w:t>
            </w:r>
            <w:r w:rsidRPr="005A7BEF">
              <w:rPr>
                <w:rFonts w:ascii="Arial" w:hAnsi="Arial" w:cs="Arial"/>
                <w:sz w:val="18"/>
                <w:szCs w:val="18"/>
              </w:rPr>
              <w:t>during and since the first harvest in 2017?</w:t>
            </w:r>
          </w:p>
        </w:tc>
        <w:tc>
          <w:tcPr>
            <w:tcW w:w="1796" w:type="dxa"/>
          </w:tcPr>
          <w:p w14:paraId="210B07D7" w14:textId="52D5707C" w:rsidR="00BE676E" w:rsidRPr="005A7BEF" w:rsidRDefault="00BE676E" w:rsidP="00BE676E">
            <w:pPr>
              <w:jc w:val="center"/>
              <w:rPr>
                <w:rFonts w:ascii="Arial" w:hAnsi="Arial" w:cs="Arial"/>
                <w:sz w:val="18"/>
                <w:szCs w:val="18"/>
              </w:rPr>
            </w:pPr>
            <w:r w:rsidRPr="00063586">
              <w:rPr>
                <w:rFonts w:ascii="Arial" w:hAnsi="Arial" w:cs="Arial"/>
                <w:sz w:val="18"/>
                <w:szCs w:val="18"/>
              </w:rPr>
              <w:t xml:space="preserve">What unit of </w:t>
            </w:r>
            <w:r>
              <w:rPr>
                <w:rFonts w:ascii="Arial" w:hAnsi="Arial" w:cs="Arial"/>
                <w:sz w:val="18"/>
                <w:szCs w:val="18"/>
              </w:rPr>
              <w:t>[crop type]</w:t>
            </w:r>
            <w:r w:rsidRPr="00063586">
              <w:rPr>
                <w:rFonts w:ascii="Arial" w:hAnsi="Arial" w:cs="Arial"/>
                <w:sz w:val="18"/>
                <w:szCs w:val="18"/>
              </w:rPr>
              <w:t xml:space="preserve"> was sold to </w:t>
            </w:r>
            <w:r>
              <w:rPr>
                <w:rFonts w:ascii="Arial" w:hAnsi="Arial" w:cs="Arial"/>
                <w:sz w:val="18"/>
                <w:szCs w:val="18"/>
                <w:u w:val="single"/>
              </w:rPr>
              <w:t>[Other Purchaser]</w:t>
            </w:r>
            <w:r w:rsidRPr="00063586">
              <w:rPr>
                <w:rFonts w:ascii="Arial" w:hAnsi="Arial" w:cs="Arial"/>
                <w:sz w:val="18"/>
                <w:szCs w:val="18"/>
              </w:rPr>
              <w:t xml:space="preserve"> during and since the first harvest in 2017?</w:t>
            </w:r>
          </w:p>
        </w:tc>
        <w:tc>
          <w:tcPr>
            <w:tcW w:w="1796" w:type="dxa"/>
          </w:tcPr>
          <w:p w14:paraId="23E59B9F" w14:textId="5DB362B7" w:rsidR="00BE676E" w:rsidRPr="005A7BEF" w:rsidRDefault="00BE676E" w:rsidP="00BE676E">
            <w:pPr>
              <w:jc w:val="center"/>
              <w:rPr>
                <w:rFonts w:ascii="Arial" w:hAnsi="Arial" w:cs="Arial"/>
                <w:sz w:val="18"/>
                <w:szCs w:val="18"/>
              </w:rPr>
            </w:pPr>
            <w:r w:rsidRPr="005A7BEF">
              <w:rPr>
                <w:rFonts w:ascii="Arial" w:hAnsi="Arial" w:cs="Arial"/>
                <w:sz w:val="18"/>
                <w:szCs w:val="18"/>
              </w:rPr>
              <w:t xml:space="preserve">What was the price for which </w:t>
            </w:r>
            <w:r>
              <w:rPr>
                <w:rFonts w:ascii="Arial" w:hAnsi="Arial" w:cs="Arial"/>
                <w:sz w:val="18"/>
                <w:szCs w:val="18"/>
              </w:rPr>
              <w:t xml:space="preserve">[Name] </w:t>
            </w:r>
            <w:r w:rsidRPr="005A7BEF">
              <w:rPr>
                <w:rFonts w:ascii="Arial" w:hAnsi="Arial" w:cs="Arial"/>
                <w:sz w:val="18"/>
                <w:szCs w:val="18"/>
              </w:rPr>
              <w:t xml:space="preserve">sold one </w:t>
            </w:r>
            <w:r>
              <w:rPr>
                <w:rFonts w:ascii="Arial" w:hAnsi="Arial" w:cs="Arial"/>
                <w:sz w:val="18"/>
                <w:szCs w:val="18"/>
              </w:rPr>
              <w:t xml:space="preserve">[unit] </w:t>
            </w:r>
            <w:r w:rsidRPr="005A7BEF">
              <w:rPr>
                <w:rFonts w:ascii="Arial" w:hAnsi="Arial" w:cs="Arial"/>
                <w:sz w:val="18"/>
                <w:szCs w:val="18"/>
              </w:rPr>
              <w:t xml:space="preserve">of </w:t>
            </w:r>
            <w:r>
              <w:rPr>
                <w:rFonts w:ascii="Arial" w:hAnsi="Arial" w:cs="Arial"/>
                <w:sz w:val="18"/>
                <w:szCs w:val="18"/>
              </w:rPr>
              <w:t>[crop type]</w:t>
            </w:r>
            <w:r w:rsidRPr="005A7BEF">
              <w:rPr>
                <w:rFonts w:ascii="Arial" w:hAnsi="Arial" w:cs="Arial"/>
                <w:sz w:val="18"/>
                <w:szCs w:val="18"/>
              </w:rPr>
              <w:t xml:space="preserve"> to </w:t>
            </w:r>
            <w:r>
              <w:rPr>
                <w:rFonts w:ascii="Arial" w:hAnsi="Arial" w:cs="Arial"/>
                <w:sz w:val="18"/>
                <w:szCs w:val="18"/>
                <w:u w:val="single"/>
              </w:rPr>
              <w:t>[Other Purchaser]</w:t>
            </w:r>
            <w:r w:rsidRPr="005A7BEF">
              <w:rPr>
                <w:rFonts w:ascii="Arial" w:hAnsi="Arial" w:cs="Arial"/>
                <w:sz w:val="18"/>
                <w:szCs w:val="18"/>
              </w:rPr>
              <w:t>?</w:t>
            </w:r>
          </w:p>
        </w:tc>
      </w:tr>
      <w:tr w:rsidR="00BE676E" w:rsidRPr="005A7BEF" w14:paraId="50CDA9F6" w14:textId="3A8FEA05" w:rsidTr="008D4F63">
        <w:trPr>
          <w:trHeight w:val="465"/>
        </w:trPr>
        <w:tc>
          <w:tcPr>
            <w:tcW w:w="666" w:type="dxa"/>
            <w:shd w:val="clear" w:color="auto" w:fill="auto"/>
            <w:hideMark/>
          </w:tcPr>
          <w:p w14:paraId="7D60F31B" w14:textId="77777777" w:rsidR="00BE676E" w:rsidRPr="005A7BEF" w:rsidRDefault="00BE676E" w:rsidP="00BE676E">
            <w:pPr>
              <w:jc w:val="center"/>
              <w:rPr>
                <w:rFonts w:ascii="Arial" w:hAnsi="Arial" w:cs="Arial"/>
                <w:sz w:val="18"/>
                <w:szCs w:val="18"/>
              </w:rPr>
            </w:pPr>
          </w:p>
        </w:tc>
        <w:tc>
          <w:tcPr>
            <w:tcW w:w="1262" w:type="dxa"/>
            <w:shd w:val="clear" w:color="auto" w:fill="auto"/>
            <w:hideMark/>
          </w:tcPr>
          <w:p w14:paraId="0B5B3D6F" w14:textId="77777777" w:rsidR="00BE676E" w:rsidRPr="005A7BEF" w:rsidRDefault="00BE676E" w:rsidP="00BE676E">
            <w:pPr>
              <w:jc w:val="center"/>
              <w:rPr>
                <w:rFonts w:ascii="Arial" w:hAnsi="Arial" w:cs="Arial"/>
                <w:sz w:val="18"/>
                <w:szCs w:val="18"/>
              </w:rPr>
            </w:pPr>
          </w:p>
        </w:tc>
        <w:tc>
          <w:tcPr>
            <w:tcW w:w="1214" w:type="dxa"/>
          </w:tcPr>
          <w:p w14:paraId="46509115" w14:textId="77777777" w:rsidR="00BE676E" w:rsidRPr="005A7BEF" w:rsidRDefault="00BE676E" w:rsidP="00BE676E">
            <w:pPr>
              <w:rPr>
                <w:rFonts w:ascii="Arial" w:hAnsi="Arial" w:cs="Arial"/>
                <w:sz w:val="18"/>
                <w:szCs w:val="18"/>
              </w:rPr>
            </w:pPr>
          </w:p>
        </w:tc>
        <w:tc>
          <w:tcPr>
            <w:tcW w:w="1601" w:type="dxa"/>
            <w:shd w:val="clear" w:color="auto" w:fill="auto"/>
            <w:hideMark/>
          </w:tcPr>
          <w:p w14:paraId="1BDAB097" w14:textId="77777777" w:rsidR="00BE676E" w:rsidRPr="005A7BEF" w:rsidRDefault="00BE676E" w:rsidP="00BE676E">
            <w:pPr>
              <w:rPr>
                <w:rFonts w:ascii="Arial" w:hAnsi="Arial" w:cs="Arial"/>
                <w:sz w:val="18"/>
                <w:szCs w:val="18"/>
              </w:rPr>
            </w:pPr>
            <w:r w:rsidRPr="005A7BEF">
              <w:rPr>
                <w:rFonts w:ascii="Arial" w:hAnsi="Arial" w:cs="Arial"/>
                <w:sz w:val="18"/>
                <w:szCs w:val="18"/>
              </w:rPr>
              <w:t> </w:t>
            </w:r>
          </w:p>
        </w:tc>
        <w:tc>
          <w:tcPr>
            <w:tcW w:w="1455" w:type="dxa"/>
            <w:shd w:val="clear" w:color="auto" w:fill="auto"/>
            <w:hideMark/>
          </w:tcPr>
          <w:p w14:paraId="2FB56227" w14:textId="77777777" w:rsidR="00BE676E" w:rsidRPr="005A7BEF" w:rsidRDefault="00BE676E" w:rsidP="00BE676E">
            <w:pPr>
              <w:jc w:val="center"/>
              <w:rPr>
                <w:rFonts w:ascii="Arial" w:hAnsi="Arial" w:cs="Arial"/>
                <w:sz w:val="18"/>
                <w:szCs w:val="18"/>
              </w:rPr>
            </w:pPr>
          </w:p>
        </w:tc>
        <w:tc>
          <w:tcPr>
            <w:tcW w:w="1397" w:type="dxa"/>
          </w:tcPr>
          <w:p w14:paraId="5C834F14" w14:textId="77777777" w:rsidR="00BE676E" w:rsidRPr="005A7BEF" w:rsidRDefault="00BE676E" w:rsidP="00BE676E">
            <w:pPr>
              <w:rPr>
                <w:rFonts w:ascii="Arial" w:hAnsi="Arial" w:cs="Arial"/>
                <w:sz w:val="18"/>
                <w:szCs w:val="18"/>
              </w:rPr>
            </w:pPr>
          </w:p>
        </w:tc>
        <w:tc>
          <w:tcPr>
            <w:tcW w:w="1442" w:type="dxa"/>
            <w:shd w:val="clear" w:color="auto" w:fill="auto"/>
            <w:hideMark/>
          </w:tcPr>
          <w:p w14:paraId="347D9519" w14:textId="77777777" w:rsidR="00BE676E" w:rsidRPr="005A7BEF" w:rsidRDefault="00BE676E" w:rsidP="00BE676E">
            <w:pPr>
              <w:rPr>
                <w:rFonts w:ascii="Arial" w:hAnsi="Arial" w:cs="Arial"/>
                <w:sz w:val="18"/>
                <w:szCs w:val="18"/>
              </w:rPr>
            </w:pPr>
            <w:r w:rsidRPr="005A7BEF">
              <w:rPr>
                <w:rFonts w:ascii="Arial" w:hAnsi="Arial" w:cs="Arial"/>
                <w:sz w:val="18"/>
                <w:szCs w:val="18"/>
              </w:rPr>
              <w:t> </w:t>
            </w:r>
          </w:p>
        </w:tc>
        <w:tc>
          <w:tcPr>
            <w:tcW w:w="1796" w:type="dxa"/>
          </w:tcPr>
          <w:p w14:paraId="1494287E" w14:textId="77777777" w:rsidR="00BE676E" w:rsidRPr="005A7BEF" w:rsidRDefault="00BE676E" w:rsidP="00BE676E">
            <w:pPr>
              <w:rPr>
                <w:rFonts w:ascii="Arial" w:hAnsi="Arial" w:cs="Arial"/>
                <w:sz w:val="18"/>
                <w:szCs w:val="18"/>
              </w:rPr>
            </w:pPr>
          </w:p>
        </w:tc>
        <w:tc>
          <w:tcPr>
            <w:tcW w:w="1796" w:type="dxa"/>
          </w:tcPr>
          <w:p w14:paraId="770CC290" w14:textId="77777777" w:rsidR="00BE676E" w:rsidRPr="005A7BEF" w:rsidRDefault="00BE676E" w:rsidP="00BE676E">
            <w:pPr>
              <w:rPr>
                <w:rFonts w:ascii="Arial" w:hAnsi="Arial" w:cs="Arial"/>
                <w:sz w:val="18"/>
                <w:szCs w:val="18"/>
              </w:rPr>
            </w:pPr>
          </w:p>
        </w:tc>
        <w:tc>
          <w:tcPr>
            <w:tcW w:w="1796" w:type="dxa"/>
          </w:tcPr>
          <w:p w14:paraId="3E1191B1" w14:textId="3F3889D7" w:rsidR="00BE676E" w:rsidRPr="005A7BEF" w:rsidRDefault="00BE676E" w:rsidP="00BE676E">
            <w:pPr>
              <w:rPr>
                <w:rFonts w:ascii="Arial" w:hAnsi="Arial" w:cs="Arial"/>
                <w:sz w:val="18"/>
                <w:szCs w:val="18"/>
              </w:rPr>
            </w:pPr>
          </w:p>
        </w:tc>
      </w:tr>
      <w:tr w:rsidR="00BE676E" w:rsidRPr="005A7BEF" w14:paraId="6D3BFB84" w14:textId="430EFEE7" w:rsidTr="008D4F63">
        <w:trPr>
          <w:trHeight w:val="480"/>
        </w:trPr>
        <w:tc>
          <w:tcPr>
            <w:tcW w:w="666" w:type="dxa"/>
            <w:shd w:val="clear" w:color="auto" w:fill="auto"/>
            <w:vAlign w:val="bottom"/>
            <w:hideMark/>
          </w:tcPr>
          <w:p w14:paraId="7CFE1FF3" w14:textId="77777777" w:rsidR="00BE676E" w:rsidRPr="005A7BEF" w:rsidRDefault="00BE676E" w:rsidP="00BE676E">
            <w:pPr>
              <w:jc w:val="center"/>
              <w:rPr>
                <w:rFonts w:ascii="Arial" w:hAnsi="Arial" w:cs="Arial"/>
                <w:sz w:val="18"/>
                <w:szCs w:val="18"/>
              </w:rPr>
            </w:pPr>
          </w:p>
        </w:tc>
        <w:tc>
          <w:tcPr>
            <w:tcW w:w="1262" w:type="dxa"/>
            <w:shd w:val="clear" w:color="auto" w:fill="auto"/>
            <w:vAlign w:val="bottom"/>
            <w:hideMark/>
          </w:tcPr>
          <w:p w14:paraId="3C1CA876" w14:textId="77777777" w:rsidR="00BE676E" w:rsidRPr="005A7BEF" w:rsidRDefault="00BE676E" w:rsidP="00BE676E">
            <w:pPr>
              <w:rPr>
                <w:rFonts w:ascii="Arial" w:hAnsi="Arial" w:cs="Arial"/>
                <w:sz w:val="18"/>
                <w:szCs w:val="18"/>
              </w:rPr>
            </w:pPr>
          </w:p>
          <w:p w14:paraId="32778205" w14:textId="77777777" w:rsidR="00BE676E" w:rsidRPr="005A7BEF" w:rsidRDefault="00BE676E" w:rsidP="00BE676E">
            <w:pPr>
              <w:rPr>
                <w:rFonts w:ascii="Arial" w:hAnsi="Arial" w:cs="Arial"/>
                <w:sz w:val="18"/>
                <w:szCs w:val="18"/>
              </w:rPr>
            </w:pPr>
          </w:p>
        </w:tc>
        <w:tc>
          <w:tcPr>
            <w:tcW w:w="1214" w:type="dxa"/>
          </w:tcPr>
          <w:p w14:paraId="2DC3DAC6" w14:textId="77777777" w:rsidR="00BE676E" w:rsidRPr="005A7BEF" w:rsidRDefault="00BE676E" w:rsidP="00BE676E">
            <w:pPr>
              <w:jc w:val="center"/>
              <w:rPr>
                <w:rFonts w:ascii="Arial" w:hAnsi="Arial" w:cs="Arial"/>
                <w:sz w:val="18"/>
                <w:szCs w:val="18"/>
              </w:rPr>
            </w:pPr>
          </w:p>
        </w:tc>
        <w:tc>
          <w:tcPr>
            <w:tcW w:w="1601" w:type="dxa"/>
            <w:shd w:val="clear" w:color="auto" w:fill="auto"/>
            <w:vAlign w:val="bottom"/>
            <w:hideMark/>
          </w:tcPr>
          <w:p w14:paraId="4DACB96B" w14:textId="77777777" w:rsidR="00BE676E" w:rsidRPr="005A7BEF" w:rsidRDefault="00BE676E" w:rsidP="00BE676E">
            <w:pPr>
              <w:jc w:val="center"/>
              <w:rPr>
                <w:rFonts w:ascii="Arial" w:hAnsi="Arial" w:cs="Arial"/>
                <w:sz w:val="18"/>
                <w:szCs w:val="18"/>
              </w:rPr>
            </w:pPr>
          </w:p>
        </w:tc>
        <w:tc>
          <w:tcPr>
            <w:tcW w:w="1455" w:type="dxa"/>
            <w:shd w:val="clear" w:color="auto" w:fill="auto"/>
            <w:vAlign w:val="bottom"/>
            <w:hideMark/>
          </w:tcPr>
          <w:p w14:paraId="76520F64" w14:textId="77777777" w:rsidR="00BE676E" w:rsidRPr="005A7BEF" w:rsidRDefault="00BE676E" w:rsidP="00BE676E">
            <w:pPr>
              <w:jc w:val="center"/>
              <w:rPr>
                <w:rFonts w:ascii="Arial" w:hAnsi="Arial" w:cs="Arial"/>
                <w:sz w:val="18"/>
                <w:szCs w:val="18"/>
              </w:rPr>
            </w:pPr>
          </w:p>
        </w:tc>
        <w:tc>
          <w:tcPr>
            <w:tcW w:w="1397" w:type="dxa"/>
          </w:tcPr>
          <w:p w14:paraId="45256125" w14:textId="77777777" w:rsidR="00BE676E" w:rsidRPr="005A7BEF" w:rsidRDefault="00BE676E" w:rsidP="00BE676E">
            <w:pPr>
              <w:jc w:val="center"/>
              <w:rPr>
                <w:rFonts w:ascii="Arial" w:hAnsi="Arial" w:cs="Arial"/>
                <w:sz w:val="18"/>
                <w:szCs w:val="18"/>
              </w:rPr>
            </w:pPr>
          </w:p>
        </w:tc>
        <w:tc>
          <w:tcPr>
            <w:tcW w:w="1442" w:type="dxa"/>
            <w:shd w:val="clear" w:color="auto" w:fill="auto"/>
            <w:vAlign w:val="bottom"/>
            <w:hideMark/>
          </w:tcPr>
          <w:p w14:paraId="460C9EFC" w14:textId="77777777" w:rsidR="00BE676E" w:rsidRPr="005A7BEF" w:rsidRDefault="00BE676E" w:rsidP="00BE676E">
            <w:pPr>
              <w:jc w:val="center"/>
              <w:rPr>
                <w:rFonts w:ascii="Arial" w:hAnsi="Arial" w:cs="Arial"/>
                <w:sz w:val="18"/>
                <w:szCs w:val="18"/>
              </w:rPr>
            </w:pPr>
          </w:p>
        </w:tc>
        <w:tc>
          <w:tcPr>
            <w:tcW w:w="1796" w:type="dxa"/>
          </w:tcPr>
          <w:p w14:paraId="09495DC0" w14:textId="77777777" w:rsidR="00BE676E" w:rsidRPr="005A7BEF" w:rsidRDefault="00BE676E" w:rsidP="00BE676E">
            <w:pPr>
              <w:jc w:val="center"/>
              <w:rPr>
                <w:rFonts w:ascii="Arial" w:hAnsi="Arial" w:cs="Arial"/>
                <w:sz w:val="18"/>
                <w:szCs w:val="18"/>
              </w:rPr>
            </w:pPr>
          </w:p>
        </w:tc>
        <w:tc>
          <w:tcPr>
            <w:tcW w:w="1796" w:type="dxa"/>
          </w:tcPr>
          <w:p w14:paraId="375778C6" w14:textId="77777777" w:rsidR="00BE676E" w:rsidRPr="005A7BEF" w:rsidRDefault="00BE676E" w:rsidP="00BE676E">
            <w:pPr>
              <w:jc w:val="center"/>
              <w:rPr>
                <w:rFonts w:ascii="Arial" w:hAnsi="Arial" w:cs="Arial"/>
                <w:sz w:val="18"/>
                <w:szCs w:val="18"/>
              </w:rPr>
            </w:pPr>
          </w:p>
        </w:tc>
        <w:tc>
          <w:tcPr>
            <w:tcW w:w="1796" w:type="dxa"/>
          </w:tcPr>
          <w:p w14:paraId="3155C853" w14:textId="3F90F6C3" w:rsidR="00BE676E" w:rsidRPr="005A7BEF" w:rsidRDefault="00BE676E" w:rsidP="00BE676E">
            <w:pPr>
              <w:jc w:val="center"/>
              <w:rPr>
                <w:rFonts w:ascii="Arial" w:hAnsi="Arial" w:cs="Arial"/>
                <w:sz w:val="18"/>
                <w:szCs w:val="18"/>
              </w:rPr>
            </w:pPr>
          </w:p>
        </w:tc>
      </w:tr>
      <w:tr w:rsidR="00BE676E" w:rsidRPr="005A7BEF" w14:paraId="35F34E94" w14:textId="42F2DAEA" w:rsidTr="008D4F63">
        <w:trPr>
          <w:trHeight w:hRule="exact" w:val="315"/>
        </w:trPr>
        <w:tc>
          <w:tcPr>
            <w:tcW w:w="666" w:type="dxa"/>
            <w:shd w:val="clear" w:color="auto" w:fill="auto"/>
            <w:vAlign w:val="bottom"/>
            <w:hideMark/>
          </w:tcPr>
          <w:p w14:paraId="312CEC38"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62" w:type="dxa"/>
            <w:shd w:val="clear" w:color="auto" w:fill="auto"/>
            <w:vAlign w:val="bottom"/>
            <w:hideMark/>
          </w:tcPr>
          <w:p w14:paraId="236EDE29"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6F4D9F1D"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14" w:type="dxa"/>
          </w:tcPr>
          <w:p w14:paraId="0FDDFBAC" w14:textId="77777777" w:rsidR="00BE676E" w:rsidRPr="005A7BEF" w:rsidRDefault="00BE676E" w:rsidP="00BE676E">
            <w:pPr>
              <w:jc w:val="center"/>
              <w:rPr>
                <w:rFonts w:ascii="Arial" w:hAnsi="Arial" w:cs="Arial"/>
                <w:sz w:val="18"/>
                <w:szCs w:val="18"/>
              </w:rPr>
            </w:pPr>
          </w:p>
        </w:tc>
        <w:tc>
          <w:tcPr>
            <w:tcW w:w="1601" w:type="dxa"/>
            <w:shd w:val="clear" w:color="auto" w:fill="auto"/>
            <w:vAlign w:val="bottom"/>
            <w:hideMark/>
          </w:tcPr>
          <w:p w14:paraId="520CAAC2"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455" w:type="dxa"/>
            <w:shd w:val="clear" w:color="auto" w:fill="auto"/>
            <w:vAlign w:val="bottom"/>
            <w:hideMark/>
          </w:tcPr>
          <w:p w14:paraId="4AFFB3EF"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4EA6C166"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397" w:type="dxa"/>
          </w:tcPr>
          <w:p w14:paraId="6E563D45" w14:textId="77777777" w:rsidR="00BE676E" w:rsidRPr="005A7BEF" w:rsidRDefault="00BE676E" w:rsidP="00BE676E">
            <w:pPr>
              <w:jc w:val="center"/>
              <w:rPr>
                <w:rFonts w:ascii="Arial" w:hAnsi="Arial" w:cs="Arial"/>
                <w:sz w:val="18"/>
                <w:szCs w:val="18"/>
              </w:rPr>
            </w:pPr>
          </w:p>
        </w:tc>
        <w:tc>
          <w:tcPr>
            <w:tcW w:w="1442" w:type="dxa"/>
            <w:shd w:val="clear" w:color="auto" w:fill="auto"/>
            <w:vAlign w:val="bottom"/>
            <w:hideMark/>
          </w:tcPr>
          <w:p w14:paraId="7D796A63"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796" w:type="dxa"/>
          </w:tcPr>
          <w:p w14:paraId="79B2AD7A" w14:textId="77777777" w:rsidR="00BE676E" w:rsidRPr="005A7BEF" w:rsidRDefault="00BE676E" w:rsidP="00BE676E">
            <w:pPr>
              <w:jc w:val="center"/>
              <w:rPr>
                <w:rFonts w:ascii="Arial" w:hAnsi="Arial" w:cs="Arial"/>
                <w:sz w:val="18"/>
                <w:szCs w:val="18"/>
              </w:rPr>
            </w:pPr>
          </w:p>
        </w:tc>
        <w:tc>
          <w:tcPr>
            <w:tcW w:w="1796" w:type="dxa"/>
          </w:tcPr>
          <w:p w14:paraId="553327AF" w14:textId="77777777" w:rsidR="00BE676E" w:rsidRPr="005A7BEF" w:rsidRDefault="00BE676E" w:rsidP="00BE676E">
            <w:pPr>
              <w:jc w:val="center"/>
              <w:rPr>
                <w:rFonts w:ascii="Arial" w:hAnsi="Arial" w:cs="Arial"/>
                <w:sz w:val="18"/>
                <w:szCs w:val="18"/>
              </w:rPr>
            </w:pPr>
          </w:p>
        </w:tc>
        <w:tc>
          <w:tcPr>
            <w:tcW w:w="1796" w:type="dxa"/>
          </w:tcPr>
          <w:p w14:paraId="79C516C6" w14:textId="31C106EB" w:rsidR="00BE676E" w:rsidRPr="005A7BEF" w:rsidRDefault="00BE676E" w:rsidP="00BE676E">
            <w:pPr>
              <w:jc w:val="center"/>
              <w:rPr>
                <w:rFonts w:ascii="Arial" w:hAnsi="Arial" w:cs="Arial"/>
                <w:sz w:val="18"/>
                <w:szCs w:val="18"/>
              </w:rPr>
            </w:pPr>
          </w:p>
        </w:tc>
      </w:tr>
      <w:tr w:rsidR="00BE676E" w:rsidRPr="005A7BEF" w14:paraId="0920FB0F" w14:textId="1907ACFB" w:rsidTr="008D4F63">
        <w:trPr>
          <w:trHeight w:hRule="exact" w:val="315"/>
        </w:trPr>
        <w:tc>
          <w:tcPr>
            <w:tcW w:w="666" w:type="dxa"/>
            <w:shd w:val="clear" w:color="auto" w:fill="auto"/>
            <w:vAlign w:val="bottom"/>
            <w:hideMark/>
          </w:tcPr>
          <w:p w14:paraId="521A4BEC"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62" w:type="dxa"/>
            <w:shd w:val="clear" w:color="auto" w:fill="auto"/>
            <w:vAlign w:val="bottom"/>
            <w:hideMark/>
          </w:tcPr>
          <w:p w14:paraId="55DF7380"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785EDC60"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14" w:type="dxa"/>
          </w:tcPr>
          <w:p w14:paraId="6A3937C6" w14:textId="77777777" w:rsidR="00BE676E" w:rsidRPr="005A7BEF" w:rsidRDefault="00BE676E" w:rsidP="00BE676E">
            <w:pPr>
              <w:jc w:val="center"/>
              <w:rPr>
                <w:rFonts w:ascii="Arial" w:hAnsi="Arial" w:cs="Arial"/>
                <w:sz w:val="18"/>
                <w:szCs w:val="18"/>
              </w:rPr>
            </w:pPr>
          </w:p>
        </w:tc>
        <w:tc>
          <w:tcPr>
            <w:tcW w:w="1601" w:type="dxa"/>
            <w:shd w:val="clear" w:color="auto" w:fill="auto"/>
            <w:vAlign w:val="bottom"/>
            <w:hideMark/>
          </w:tcPr>
          <w:p w14:paraId="301D8C29"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455" w:type="dxa"/>
            <w:shd w:val="clear" w:color="auto" w:fill="auto"/>
            <w:vAlign w:val="bottom"/>
            <w:hideMark/>
          </w:tcPr>
          <w:p w14:paraId="7896C394"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4AD9F7EE"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397" w:type="dxa"/>
          </w:tcPr>
          <w:p w14:paraId="27094658" w14:textId="77777777" w:rsidR="00BE676E" w:rsidRPr="005A7BEF" w:rsidRDefault="00BE676E" w:rsidP="00BE676E">
            <w:pPr>
              <w:jc w:val="center"/>
              <w:rPr>
                <w:rFonts w:ascii="Arial" w:hAnsi="Arial" w:cs="Arial"/>
                <w:sz w:val="18"/>
                <w:szCs w:val="18"/>
              </w:rPr>
            </w:pPr>
          </w:p>
        </w:tc>
        <w:tc>
          <w:tcPr>
            <w:tcW w:w="1442" w:type="dxa"/>
            <w:shd w:val="clear" w:color="auto" w:fill="auto"/>
            <w:vAlign w:val="bottom"/>
            <w:hideMark/>
          </w:tcPr>
          <w:p w14:paraId="29DC727D"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796" w:type="dxa"/>
          </w:tcPr>
          <w:p w14:paraId="25FCCEBC" w14:textId="77777777" w:rsidR="00BE676E" w:rsidRPr="005A7BEF" w:rsidRDefault="00BE676E" w:rsidP="00BE676E">
            <w:pPr>
              <w:jc w:val="center"/>
              <w:rPr>
                <w:rFonts w:ascii="Arial" w:hAnsi="Arial" w:cs="Arial"/>
                <w:sz w:val="18"/>
                <w:szCs w:val="18"/>
              </w:rPr>
            </w:pPr>
          </w:p>
        </w:tc>
        <w:tc>
          <w:tcPr>
            <w:tcW w:w="1796" w:type="dxa"/>
          </w:tcPr>
          <w:p w14:paraId="05A82A9C" w14:textId="77777777" w:rsidR="00BE676E" w:rsidRPr="005A7BEF" w:rsidRDefault="00BE676E" w:rsidP="00BE676E">
            <w:pPr>
              <w:jc w:val="center"/>
              <w:rPr>
                <w:rFonts w:ascii="Arial" w:hAnsi="Arial" w:cs="Arial"/>
                <w:sz w:val="18"/>
                <w:szCs w:val="18"/>
              </w:rPr>
            </w:pPr>
          </w:p>
        </w:tc>
        <w:tc>
          <w:tcPr>
            <w:tcW w:w="1796" w:type="dxa"/>
          </w:tcPr>
          <w:p w14:paraId="5683E72F" w14:textId="268634E6" w:rsidR="00BE676E" w:rsidRPr="005A7BEF" w:rsidRDefault="00BE676E" w:rsidP="00BE676E">
            <w:pPr>
              <w:jc w:val="center"/>
              <w:rPr>
                <w:rFonts w:ascii="Arial" w:hAnsi="Arial" w:cs="Arial"/>
                <w:sz w:val="18"/>
                <w:szCs w:val="18"/>
              </w:rPr>
            </w:pPr>
          </w:p>
        </w:tc>
      </w:tr>
      <w:tr w:rsidR="00BE676E" w:rsidRPr="005A7BEF" w14:paraId="7A8DAE38" w14:textId="1D48D34A" w:rsidTr="008D4F63">
        <w:trPr>
          <w:trHeight w:hRule="exact" w:val="315"/>
        </w:trPr>
        <w:tc>
          <w:tcPr>
            <w:tcW w:w="666" w:type="dxa"/>
            <w:shd w:val="clear" w:color="auto" w:fill="auto"/>
            <w:vAlign w:val="bottom"/>
            <w:hideMark/>
          </w:tcPr>
          <w:p w14:paraId="514C132A"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62" w:type="dxa"/>
            <w:shd w:val="clear" w:color="auto" w:fill="auto"/>
            <w:vAlign w:val="bottom"/>
            <w:hideMark/>
          </w:tcPr>
          <w:p w14:paraId="6E880C3F"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744AAC7E"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14" w:type="dxa"/>
          </w:tcPr>
          <w:p w14:paraId="6FC85548" w14:textId="77777777" w:rsidR="00BE676E" w:rsidRPr="005A7BEF" w:rsidRDefault="00BE676E" w:rsidP="00BE676E">
            <w:pPr>
              <w:jc w:val="center"/>
              <w:rPr>
                <w:rFonts w:ascii="Arial" w:hAnsi="Arial" w:cs="Arial"/>
                <w:sz w:val="18"/>
                <w:szCs w:val="18"/>
              </w:rPr>
            </w:pPr>
          </w:p>
        </w:tc>
        <w:tc>
          <w:tcPr>
            <w:tcW w:w="1601" w:type="dxa"/>
            <w:shd w:val="clear" w:color="auto" w:fill="auto"/>
            <w:vAlign w:val="bottom"/>
            <w:hideMark/>
          </w:tcPr>
          <w:p w14:paraId="737CA091"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455" w:type="dxa"/>
            <w:shd w:val="clear" w:color="auto" w:fill="auto"/>
            <w:vAlign w:val="bottom"/>
            <w:hideMark/>
          </w:tcPr>
          <w:p w14:paraId="0F28CCCB"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2B4553CD"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397" w:type="dxa"/>
          </w:tcPr>
          <w:p w14:paraId="1DACA0F6" w14:textId="77777777" w:rsidR="00BE676E" w:rsidRPr="005A7BEF" w:rsidRDefault="00BE676E" w:rsidP="00BE676E">
            <w:pPr>
              <w:jc w:val="center"/>
              <w:rPr>
                <w:rFonts w:ascii="Arial" w:hAnsi="Arial" w:cs="Arial"/>
                <w:sz w:val="18"/>
                <w:szCs w:val="18"/>
              </w:rPr>
            </w:pPr>
          </w:p>
        </w:tc>
        <w:tc>
          <w:tcPr>
            <w:tcW w:w="1442" w:type="dxa"/>
            <w:shd w:val="clear" w:color="auto" w:fill="auto"/>
            <w:vAlign w:val="bottom"/>
            <w:hideMark/>
          </w:tcPr>
          <w:p w14:paraId="02A7CDC5"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796" w:type="dxa"/>
          </w:tcPr>
          <w:p w14:paraId="39571D8D" w14:textId="77777777" w:rsidR="00BE676E" w:rsidRPr="005A7BEF" w:rsidRDefault="00BE676E" w:rsidP="00BE676E">
            <w:pPr>
              <w:jc w:val="center"/>
              <w:rPr>
                <w:rFonts w:ascii="Arial" w:hAnsi="Arial" w:cs="Arial"/>
                <w:sz w:val="18"/>
                <w:szCs w:val="18"/>
              </w:rPr>
            </w:pPr>
          </w:p>
        </w:tc>
        <w:tc>
          <w:tcPr>
            <w:tcW w:w="1796" w:type="dxa"/>
          </w:tcPr>
          <w:p w14:paraId="3E1179EB" w14:textId="77777777" w:rsidR="00BE676E" w:rsidRPr="005A7BEF" w:rsidRDefault="00BE676E" w:rsidP="00BE676E">
            <w:pPr>
              <w:jc w:val="center"/>
              <w:rPr>
                <w:rFonts w:ascii="Arial" w:hAnsi="Arial" w:cs="Arial"/>
                <w:sz w:val="18"/>
                <w:szCs w:val="18"/>
              </w:rPr>
            </w:pPr>
          </w:p>
        </w:tc>
        <w:tc>
          <w:tcPr>
            <w:tcW w:w="1796" w:type="dxa"/>
          </w:tcPr>
          <w:p w14:paraId="0DDE6FDD" w14:textId="1F7747FD" w:rsidR="00BE676E" w:rsidRPr="005A7BEF" w:rsidRDefault="00BE676E" w:rsidP="00BE676E">
            <w:pPr>
              <w:jc w:val="center"/>
              <w:rPr>
                <w:rFonts w:ascii="Arial" w:hAnsi="Arial" w:cs="Arial"/>
                <w:sz w:val="18"/>
                <w:szCs w:val="18"/>
              </w:rPr>
            </w:pPr>
          </w:p>
        </w:tc>
      </w:tr>
      <w:tr w:rsidR="00BE676E" w:rsidRPr="005A7BEF" w14:paraId="06451D7E" w14:textId="29762AAF" w:rsidTr="008D4F63">
        <w:trPr>
          <w:trHeight w:hRule="exact" w:val="315"/>
        </w:trPr>
        <w:tc>
          <w:tcPr>
            <w:tcW w:w="666" w:type="dxa"/>
            <w:shd w:val="clear" w:color="auto" w:fill="auto"/>
            <w:vAlign w:val="bottom"/>
            <w:hideMark/>
          </w:tcPr>
          <w:p w14:paraId="28618845"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62" w:type="dxa"/>
            <w:shd w:val="clear" w:color="auto" w:fill="auto"/>
            <w:vAlign w:val="bottom"/>
            <w:hideMark/>
          </w:tcPr>
          <w:p w14:paraId="40B57517"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0C59CBC6"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14" w:type="dxa"/>
          </w:tcPr>
          <w:p w14:paraId="6BEB2B4A" w14:textId="77777777" w:rsidR="00BE676E" w:rsidRPr="005A7BEF" w:rsidRDefault="00BE676E" w:rsidP="00BE676E">
            <w:pPr>
              <w:jc w:val="center"/>
              <w:rPr>
                <w:rFonts w:ascii="Arial" w:hAnsi="Arial" w:cs="Arial"/>
                <w:sz w:val="18"/>
                <w:szCs w:val="18"/>
              </w:rPr>
            </w:pPr>
          </w:p>
        </w:tc>
        <w:tc>
          <w:tcPr>
            <w:tcW w:w="1601" w:type="dxa"/>
            <w:shd w:val="clear" w:color="auto" w:fill="auto"/>
            <w:vAlign w:val="bottom"/>
            <w:hideMark/>
          </w:tcPr>
          <w:p w14:paraId="37E8B736"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455" w:type="dxa"/>
            <w:shd w:val="clear" w:color="auto" w:fill="auto"/>
            <w:vAlign w:val="bottom"/>
            <w:hideMark/>
          </w:tcPr>
          <w:p w14:paraId="75C959DF"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4889B640"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397" w:type="dxa"/>
          </w:tcPr>
          <w:p w14:paraId="66218100" w14:textId="77777777" w:rsidR="00BE676E" w:rsidRPr="005A7BEF" w:rsidRDefault="00BE676E" w:rsidP="00BE676E">
            <w:pPr>
              <w:jc w:val="center"/>
              <w:rPr>
                <w:rFonts w:ascii="Arial" w:hAnsi="Arial" w:cs="Arial"/>
                <w:sz w:val="18"/>
                <w:szCs w:val="18"/>
              </w:rPr>
            </w:pPr>
          </w:p>
        </w:tc>
        <w:tc>
          <w:tcPr>
            <w:tcW w:w="1442" w:type="dxa"/>
            <w:shd w:val="clear" w:color="auto" w:fill="auto"/>
            <w:vAlign w:val="bottom"/>
            <w:hideMark/>
          </w:tcPr>
          <w:p w14:paraId="2E5ECF58"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796" w:type="dxa"/>
          </w:tcPr>
          <w:p w14:paraId="7A38EE54" w14:textId="77777777" w:rsidR="00BE676E" w:rsidRPr="005A7BEF" w:rsidRDefault="00BE676E" w:rsidP="00BE676E">
            <w:pPr>
              <w:jc w:val="center"/>
              <w:rPr>
                <w:rFonts w:ascii="Arial" w:hAnsi="Arial" w:cs="Arial"/>
                <w:sz w:val="18"/>
                <w:szCs w:val="18"/>
              </w:rPr>
            </w:pPr>
          </w:p>
        </w:tc>
        <w:tc>
          <w:tcPr>
            <w:tcW w:w="1796" w:type="dxa"/>
          </w:tcPr>
          <w:p w14:paraId="08CA6406" w14:textId="77777777" w:rsidR="00BE676E" w:rsidRPr="005A7BEF" w:rsidRDefault="00BE676E" w:rsidP="00BE676E">
            <w:pPr>
              <w:jc w:val="center"/>
              <w:rPr>
                <w:rFonts w:ascii="Arial" w:hAnsi="Arial" w:cs="Arial"/>
                <w:sz w:val="18"/>
                <w:szCs w:val="18"/>
              </w:rPr>
            </w:pPr>
          </w:p>
        </w:tc>
        <w:tc>
          <w:tcPr>
            <w:tcW w:w="1796" w:type="dxa"/>
          </w:tcPr>
          <w:p w14:paraId="3550344C" w14:textId="3F7F1160" w:rsidR="00BE676E" w:rsidRPr="005A7BEF" w:rsidRDefault="00BE676E" w:rsidP="00BE676E">
            <w:pPr>
              <w:jc w:val="center"/>
              <w:rPr>
                <w:rFonts w:ascii="Arial" w:hAnsi="Arial" w:cs="Arial"/>
                <w:sz w:val="18"/>
                <w:szCs w:val="18"/>
              </w:rPr>
            </w:pPr>
          </w:p>
        </w:tc>
      </w:tr>
      <w:tr w:rsidR="00BE676E" w:rsidRPr="005A7BEF" w14:paraId="0238A715" w14:textId="60F30E57" w:rsidTr="008D4F63">
        <w:trPr>
          <w:trHeight w:hRule="exact" w:val="315"/>
        </w:trPr>
        <w:tc>
          <w:tcPr>
            <w:tcW w:w="666" w:type="dxa"/>
            <w:shd w:val="clear" w:color="auto" w:fill="auto"/>
            <w:vAlign w:val="bottom"/>
            <w:hideMark/>
          </w:tcPr>
          <w:p w14:paraId="248918EE"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62" w:type="dxa"/>
            <w:shd w:val="clear" w:color="auto" w:fill="auto"/>
            <w:vAlign w:val="bottom"/>
            <w:hideMark/>
          </w:tcPr>
          <w:p w14:paraId="3A8E381B"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7D0B2EE2"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14" w:type="dxa"/>
          </w:tcPr>
          <w:p w14:paraId="31129474" w14:textId="77777777" w:rsidR="00BE676E" w:rsidRPr="005A7BEF" w:rsidRDefault="00BE676E" w:rsidP="00BE676E">
            <w:pPr>
              <w:jc w:val="center"/>
              <w:rPr>
                <w:rFonts w:ascii="Arial" w:hAnsi="Arial" w:cs="Arial"/>
                <w:sz w:val="18"/>
                <w:szCs w:val="18"/>
              </w:rPr>
            </w:pPr>
          </w:p>
        </w:tc>
        <w:tc>
          <w:tcPr>
            <w:tcW w:w="1601" w:type="dxa"/>
            <w:shd w:val="clear" w:color="auto" w:fill="auto"/>
            <w:vAlign w:val="bottom"/>
            <w:hideMark/>
          </w:tcPr>
          <w:p w14:paraId="30D605D3"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455" w:type="dxa"/>
            <w:shd w:val="clear" w:color="auto" w:fill="auto"/>
            <w:vAlign w:val="bottom"/>
            <w:hideMark/>
          </w:tcPr>
          <w:p w14:paraId="1DAA47C5"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28901B6C"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397" w:type="dxa"/>
          </w:tcPr>
          <w:p w14:paraId="3B78C352" w14:textId="77777777" w:rsidR="00BE676E" w:rsidRPr="005A7BEF" w:rsidRDefault="00BE676E" w:rsidP="00BE676E">
            <w:pPr>
              <w:jc w:val="center"/>
              <w:rPr>
                <w:rFonts w:ascii="Arial" w:hAnsi="Arial" w:cs="Arial"/>
                <w:sz w:val="18"/>
                <w:szCs w:val="18"/>
              </w:rPr>
            </w:pPr>
          </w:p>
        </w:tc>
        <w:tc>
          <w:tcPr>
            <w:tcW w:w="1442" w:type="dxa"/>
            <w:shd w:val="clear" w:color="auto" w:fill="auto"/>
            <w:vAlign w:val="bottom"/>
            <w:hideMark/>
          </w:tcPr>
          <w:p w14:paraId="22E9E666"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796" w:type="dxa"/>
          </w:tcPr>
          <w:p w14:paraId="4C666B87" w14:textId="77777777" w:rsidR="00BE676E" w:rsidRPr="005A7BEF" w:rsidRDefault="00BE676E" w:rsidP="00BE676E">
            <w:pPr>
              <w:jc w:val="center"/>
              <w:rPr>
                <w:rFonts w:ascii="Arial" w:hAnsi="Arial" w:cs="Arial"/>
                <w:sz w:val="18"/>
                <w:szCs w:val="18"/>
              </w:rPr>
            </w:pPr>
          </w:p>
        </w:tc>
        <w:tc>
          <w:tcPr>
            <w:tcW w:w="1796" w:type="dxa"/>
          </w:tcPr>
          <w:p w14:paraId="626F38DE" w14:textId="77777777" w:rsidR="00BE676E" w:rsidRPr="005A7BEF" w:rsidRDefault="00BE676E" w:rsidP="00BE676E">
            <w:pPr>
              <w:jc w:val="center"/>
              <w:rPr>
                <w:rFonts w:ascii="Arial" w:hAnsi="Arial" w:cs="Arial"/>
                <w:sz w:val="18"/>
                <w:szCs w:val="18"/>
              </w:rPr>
            </w:pPr>
          </w:p>
        </w:tc>
        <w:tc>
          <w:tcPr>
            <w:tcW w:w="1796" w:type="dxa"/>
          </w:tcPr>
          <w:p w14:paraId="677A0B6D" w14:textId="576BECFB" w:rsidR="00BE676E" w:rsidRPr="005A7BEF" w:rsidRDefault="00BE676E" w:rsidP="00BE676E">
            <w:pPr>
              <w:jc w:val="center"/>
              <w:rPr>
                <w:rFonts w:ascii="Arial" w:hAnsi="Arial" w:cs="Arial"/>
                <w:sz w:val="18"/>
                <w:szCs w:val="18"/>
              </w:rPr>
            </w:pPr>
          </w:p>
        </w:tc>
      </w:tr>
      <w:tr w:rsidR="00BE676E" w:rsidRPr="005A7BEF" w14:paraId="454B0B5A" w14:textId="50153D0C" w:rsidTr="008D4F63">
        <w:trPr>
          <w:trHeight w:hRule="exact" w:val="315"/>
        </w:trPr>
        <w:tc>
          <w:tcPr>
            <w:tcW w:w="666" w:type="dxa"/>
            <w:shd w:val="clear" w:color="auto" w:fill="auto"/>
            <w:vAlign w:val="bottom"/>
            <w:hideMark/>
          </w:tcPr>
          <w:p w14:paraId="526E83CE"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62" w:type="dxa"/>
            <w:shd w:val="clear" w:color="auto" w:fill="auto"/>
            <w:vAlign w:val="bottom"/>
            <w:hideMark/>
          </w:tcPr>
          <w:p w14:paraId="74C351FF"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042DA484"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14" w:type="dxa"/>
          </w:tcPr>
          <w:p w14:paraId="660D1F9D" w14:textId="77777777" w:rsidR="00BE676E" w:rsidRPr="005A7BEF" w:rsidRDefault="00BE676E" w:rsidP="00BE676E">
            <w:pPr>
              <w:jc w:val="center"/>
              <w:rPr>
                <w:rFonts w:ascii="Arial" w:hAnsi="Arial" w:cs="Arial"/>
                <w:sz w:val="18"/>
                <w:szCs w:val="18"/>
              </w:rPr>
            </w:pPr>
          </w:p>
        </w:tc>
        <w:tc>
          <w:tcPr>
            <w:tcW w:w="1601" w:type="dxa"/>
            <w:shd w:val="clear" w:color="auto" w:fill="auto"/>
            <w:vAlign w:val="bottom"/>
            <w:hideMark/>
          </w:tcPr>
          <w:p w14:paraId="2082A4B3"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455" w:type="dxa"/>
            <w:shd w:val="clear" w:color="auto" w:fill="auto"/>
            <w:vAlign w:val="bottom"/>
            <w:hideMark/>
          </w:tcPr>
          <w:p w14:paraId="4EF538A0"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308A248C"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397" w:type="dxa"/>
          </w:tcPr>
          <w:p w14:paraId="3EA8E135" w14:textId="77777777" w:rsidR="00BE676E" w:rsidRPr="005A7BEF" w:rsidRDefault="00BE676E" w:rsidP="00BE676E">
            <w:pPr>
              <w:jc w:val="center"/>
              <w:rPr>
                <w:rFonts w:ascii="Arial" w:hAnsi="Arial" w:cs="Arial"/>
                <w:sz w:val="18"/>
                <w:szCs w:val="18"/>
              </w:rPr>
            </w:pPr>
          </w:p>
        </w:tc>
        <w:tc>
          <w:tcPr>
            <w:tcW w:w="1442" w:type="dxa"/>
            <w:shd w:val="clear" w:color="auto" w:fill="auto"/>
            <w:vAlign w:val="bottom"/>
            <w:hideMark/>
          </w:tcPr>
          <w:p w14:paraId="6FD479A1"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796" w:type="dxa"/>
          </w:tcPr>
          <w:p w14:paraId="4CA281A3" w14:textId="77777777" w:rsidR="00BE676E" w:rsidRPr="005A7BEF" w:rsidRDefault="00BE676E" w:rsidP="00BE676E">
            <w:pPr>
              <w:jc w:val="center"/>
              <w:rPr>
                <w:rFonts w:ascii="Arial" w:hAnsi="Arial" w:cs="Arial"/>
                <w:sz w:val="18"/>
                <w:szCs w:val="18"/>
              </w:rPr>
            </w:pPr>
          </w:p>
        </w:tc>
        <w:tc>
          <w:tcPr>
            <w:tcW w:w="1796" w:type="dxa"/>
          </w:tcPr>
          <w:p w14:paraId="00BD4E10" w14:textId="77777777" w:rsidR="00BE676E" w:rsidRPr="005A7BEF" w:rsidRDefault="00BE676E" w:rsidP="00BE676E">
            <w:pPr>
              <w:jc w:val="center"/>
              <w:rPr>
                <w:rFonts w:ascii="Arial" w:hAnsi="Arial" w:cs="Arial"/>
                <w:sz w:val="18"/>
                <w:szCs w:val="18"/>
              </w:rPr>
            </w:pPr>
          </w:p>
        </w:tc>
        <w:tc>
          <w:tcPr>
            <w:tcW w:w="1796" w:type="dxa"/>
          </w:tcPr>
          <w:p w14:paraId="59D3D724" w14:textId="5FE574C3" w:rsidR="00BE676E" w:rsidRPr="005A7BEF" w:rsidRDefault="00BE676E" w:rsidP="00BE676E">
            <w:pPr>
              <w:jc w:val="center"/>
              <w:rPr>
                <w:rFonts w:ascii="Arial" w:hAnsi="Arial" w:cs="Arial"/>
                <w:sz w:val="18"/>
                <w:szCs w:val="18"/>
              </w:rPr>
            </w:pPr>
          </w:p>
        </w:tc>
      </w:tr>
      <w:tr w:rsidR="00BE676E" w:rsidRPr="005A7BEF" w14:paraId="7EEFBC60" w14:textId="2EF15B7E" w:rsidTr="008D4F63">
        <w:trPr>
          <w:trHeight w:hRule="exact" w:val="315"/>
        </w:trPr>
        <w:tc>
          <w:tcPr>
            <w:tcW w:w="666" w:type="dxa"/>
            <w:shd w:val="clear" w:color="auto" w:fill="auto"/>
            <w:vAlign w:val="bottom"/>
            <w:hideMark/>
          </w:tcPr>
          <w:p w14:paraId="6AFF4AE4"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62" w:type="dxa"/>
            <w:shd w:val="clear" w:color="auto" w:fill="auto"/>
            <w:vAlign w:val="bottom"/>
            <w:hideMark/>
          </w:tcPr>
          <w:p w14:paraId="5EE90CCE"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2D9D1DF8"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214" w:type="dxa"/>
          </w:tcPr>
          <w:p w14:paraId="7F93727B" w14:textId="77777777" w:rsidR="00BE676E" w:rsidRPr="005A7BEF" w:rsidRDefault="00BE676E" w:rsidP="00BE676E">
            <w:pPr>
              <w:jc w:val="center"/>
              <w:rPr>
                <w:rFonts w:ascii="Arial" w:hAnsi="Arial" w:cs="Arial"/>
                <w:sz w:val="18"/>
                <w:szCs w:val="18"/>
              </w:rPr>
            </w:pPr>
          </w:p>
        </w:tc>
        <w:tc>
          <w:tcPr>
            <w:tcW w:w="1601" w:type="dxa"/>
            <w:shd w:val="clear" w:color="auto" w:fill="auto"/>
            <w:vAlign w:val="bottom"/>
            <w:hideMark/>
          </w:tcPr>
          <w:p w14:paraId="569BCC26"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455" w:type="dxa"/>
            <w:shd w:val="clear" w:color="auto" w:fill="auto"/>
            <w:vAlign w:val="bottom"/>
            <w:hideMark/>
          </w:tcPr>
          <w:p w14:paraId="31F3A433"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p w14:paraId="6AEEFC8F" w14:textId="77777777" w:rsidR="00BE676E" w:rsidRPr="005A7BEF" w:rsidRDefault="00BE676E" w:rsidP="00BE676E">
            <w:pPr>
              <w:jc w:val="center"/>
              <w:rPr>
                <w:rFonts w:ascii="Arial" w:hAnsi="Arial" w:cs="Arial"/>
                <w:sz w:val="18"/>
                <w:szCs w:val="18"/>
              </w:rPr>
            </w:pPr>
            <w:r w:rsidRPr="005A7BEF">
              <w:rPr>
                <w:rFonts w:ascii="Arial" w:hAnsi="Arial" w:cs="Arial"/>
                <w:sz w:val="18"/>
                <w:szCs w:val="18"/>
              </w:rPr>
              <w:t> </w:t>
            </w:r>
          </w:p>
        </w:tc>
        <w:tc>
          <w:tcPr>
            <w:tcW w:w="1397" w:type="dxa"/>
          </w:tcPr>
          <w:p w14:paraId="6D5BF774" w14:textId="77777777" w:rsidR="00BE676E" w:rsidRPr="005A7BEF" w:rsidRDefault="00BE676E" w:rsidP="00BE676E">
            <w:pPr>
              <w:rPr>
                <w:rFonts w:ascii="Arial" w:hAnsi="Arial" w:cs="Arial"/>
                <w:sz w:val="18"/>
                <w:szCs w:val="18"/>
              </w:rPr>
            </w:pPr>
          </w:p>
        </w:tc>
        <w:tc>
          <w:tcPr>
            <w:tcW w:w="1442" w:type="dxa"/>
            <w:shd w:val="clear" w:color="auto" w:fill="auto"/>
            <w:vAlign w:val="bottom"/>
            <w:hideMark/>
          </w:tcPr>
          <w:p w14:paraId="7C310091" w14:textId="77777777" w:rsidR="00BE676E" w:rsidRPr="005A7BEF" w:rsidRDefault="00BE676E" w:rsidP="00BE676E">
            <w:pPr>
              <w:rPr>
                <w:rFonts w:ascii="Arial" w:hAnsi="Arial" w:cs="Arial"/>
                <w:sz w:val="18"/>
                <w:szCs w:val="18"/>
              </w:rPr>
            </w:pPr>
            <w:r w:rsidRPr="005A7BEF">
              <w:rPr>
                <w:rFonts w:ascii="Arial" w:hAnsi="Arial" w:cs="Arial"/>
                <w:sz w:val="18"/>
                <w:szCs w:val="18"/>
              </w:rPr>
              <w:t> </w:t>
            </w:r>
          </w:p>
        </w:tc>
        <w:tc>
          <w:tcPr>
            <w:tcW w:w="1796" w:type="dxa"/>
          </w:tcPr>
          <w:p w14:paraId="64093DFB" w14:textId="77777777" w:rsidR="00BE676E" w:rsidRPr="005A7BEF" w:rsidRDefault="00BE676E" w:rsidP="00BE676E">
            <w:pPr>
              <w:rPr>
                <w:rFonts w:ascii="Arial" w:hAnsi="Arial" w:cs="Arial"/>
                <w:sz w:val="18"/>
                <w:szCs w:val="18"/>
              </w:rPr>
            </w:pPr>
          </w:p>
        </w:tc>
        <w:tc>
          <w:tcPr>
            <w:tcW w:w="1796" w:type="dxa"/>
          </w:tcPr>
          <w:p w14:paraId="3365FF61" w14:textId="77777777" w:rsidR="00BE676E" w:rsidRPr="005A7BEF" w:rsidRDefault="00BE676E" w:rsidP="00BE676E">
            <w:pPr>
              <w:rPr>
                <w:rFonts w:ascii="Arial" w:hAnsi="Arial" w:cs="Arial"/>
                <w:sz w:val="18"/>
                <w:szCs w:val="18"/>
              </w:rPr>
            </w:pPr>
          </w:p>
        </w:tc>
        <w:tc>
          <w:tcPr>
            <w:tcW w:w="1796" w:type="dxa"/>
          </w:tcPr>
          <w:p w14:paraId="7C4FBB53" w14:textId="79685A88" w:rsidR="00BE676E" w:rsidRPr="005A7BEF" w:rsidRDefault="00BE676E" w:rsidP="00BE676E">
            <w:pPr>
              <w:rPr>
                <w:rFonts w:ascii="Arial" w:hAnsi="Arial" w:cs="Arial"/>
                <w:sz w:val="18"/>
                <w:szCs w:val="18"/>
              </w:rPr>
            </w:pPr>
          </w:p>
        </w:tc>
      </w:tr>
    </w:tbl>
    <w:p w14:paraId="59B590F3" w14:textId="77777777" w:rsidR="001453B4" w:rsidRDefault="001453B4" w:rsidP="005A7BEF">
      <w:pPr>
        <w:rPr>
          <w:rFonts w:ascii="Arial" w:hAnsi="Arial" w:cs="Arial"/>
        </w:rPr>
      </w:pPr>
    </w:p>
    <w:p w14:paraId="2E99C813" w14:textId="37BD5238" w:rsidR="001453B4" w:rsidRDefault="001453B4" w:rsidP="005A7BEF">
      <w:pPr>
        <w:rPr>
          <w:rFonts w:ascii="Arial" w:hAnsi="Arial" w:cs="Arial"/>
        </w:rPr>
      </w:pPr>
    </w:p>
    <w:p w14:paraId="7507F453" w14:textId="42A725E1" w:rsidR="001453B4" w:rsidRDefault="001453B4" w:rsidP="005A7BEF">
      <w:pPr>
        <w:rPr>
          <w:rFonts w:ascii="Arial" w:hAnsi="Arial" w:cs="Arial"/>
        </w:rPr>
      </w:pPr>
    </w:p>
    <w:p w14:paraId="2164F458" w14:textId="5838745B" w:rsidR="001453B4" w:rsidRDefault="001453B4" w:rsidP="005A7BEF">
      <w:pPr>
        <w:rPr>
          <w:rFonts w:ascii="Arial" w:hAnsi="Arial" w:cs="Arial"/>
        </w:rPr>
      </w:pPr>
    </w:p>
    <w:p w14:paraId="08D49A28" w14:textId="0AEFDE9B" w:rsidR="001453B4" w:rsidRDefault="001453B4" w:rsidP="005A7BEF">
      <w:pPr>
        <w:rPr>
          <w:rFonts w:ascii="Arial" w:hAnsi="Arial" w:cs="Arial"/>
        </w:rPr>
      </w:pPr>
    </w:p>
    <w:p w14:paraId="2F3BA1DF" w14:textId="77777777" w:rsidR="001453B4" w:rsidRDefault="001453B4" w:rsidP="005A7BEF">
      <w:pPr>
        <w:rPr>
          <w:rFonts w:ascii="Arial" w:hAnsi="Arial" w:cs="Arial"/>
        </w:rPr>
      </w:pPr>
    </w:p>
    <w:p w14:paraId="226AF419" w14:textId="77777777" w:rsidR="008230E4" w:rsidRPr="005A7BEF" w:rsidRDefault="008230E4" w:rsidP="005A7BEF">
      <w:pPr>
        <w:rPr>
          <w:rFonts w:ascii="Arial" w:hAnsi="Arial" w:cs="Arial"/>
        </w:rPr>
      </w:pPr>
    </w:p>
    <w:p w14:paraId="7C2326D0" w14:textId="77777777" w:rsidR="008230E4" w:rsidRPr="005A7BEF" w:rsidRDefault="008230E4" w:rsidP="005A7BEF">
      <w:pPr>
        <w:rPr>
          <w:rFonts w:ascii="Arial" w:hAnsi="Arial" w:cs="Arial"/>
        </w:rPr>
      </w:pPr>
    </w:p>
    <w:p w14:paraId="33E50058" w14:textId="77777777" w:rsidR="00020A14" w:rsidRPr="005A7BEF" w:rsidRDefault="00020A14" w:rsidP="005A7BEF">
      <w:pPr>
        <w:rPr>
          <w:rFonts w:ascii="Arial" w:hAnsi="Arial" w:cs="Arial"/>
        </w:rPr>
      </w:pPr>
    </w:p>
    <w:p w14:paraId="4E699880" w14:textId="77777777" w:rsidR="008230E4" w:rsidRPr="005A7BEF" w:rsidRDefault="008230E4" w:rsidP="005A7BEF">
      <w:pPr>
        <w:rPr>
          <w:rFonts w:ascii="Arial" w:hAnsi="Arial" w:cs="Arial"/>
        </w:rPr>
      </w:pPr>
    </w:p>
    <w:p w14:paraId="250D1B47" w14:textId="77777777" w:rsidR="008230E4" w:rsidRPr="005A7BEF" w:rsidRDefault="008230E4" w:rsidP="005A7BEF">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095"/>
        <w:gridCol w:w="1798"/>
        <w:gridCol w:w="2338"/>
        <w:gridCol w:w="2532"/>
        <w:gridCol w:w="1922"/>
        <w:gridCol w:w="2419"/>
        <w:gridCol w:w="2416"/>
      </w:tblGrid>
      <w:tr w:rsidR="00DA33A7" w:rsidRPr="005A7BEF" w14:paraId="2DDF52BF" w14:textId="13CF105B" w:rsidTr="00DA33A7">
        <w:trPr>
          <w:cantSplit/>
          <w:trHeight w:val="225"/>
        </w:trPr>
        <w:tc>
          <w:tcPr>
            <w:tcW w:w="377" w:type="pct"/>
            <w:vAlign w:val="center"/>
          </w:tcPr>
          <w:p w14:paraId="0878FDA5" w14:textId="77777777" w:rsidR="00DA33A7" w:rsidRPr="005A7BEF" w:rsidRDefault="00DA33A7" w:rsidP="005A7BEF">
            <w:pPr>
              <w:jc w:val="center"/>
              <w:rPr>
                <w:rFonts w:ascii="Arial" w:hAnsi="Arial" w:cs="Arial"/>
                <w:sz w:val="18"/>
                <w:szCs w:val="18"/>
              </w:rPr>
            </w:pPr>
          </w:p>
        </w:tc>
        <w:tc>
          <w:tcPr>
            <w:tcW w:w="2296" w:type="pct"/>
            <w:gridSpan w:val="3"/>
            <w:vAlign w:val="center"/>
          </w:tcPr>
          <w:p w14:paraId="24A7572B" w14:textId="77777777" w:rsidR="00DA33A7" w:rsidRPr="005A7BEF" w:rsidDel="001C5888" w:rsidRDefault="00DA33A7" w:rsidP="005A7BEF">
            <w:pPr>
              <w:jc w:val="center"/>
              <w:rPr>
                <w:rFonts w:ascii="Arial" w:hAnsi="Arial" w:cs="Arial"/>
                <w:sz w:val="18"/>
                <w:szCs w:val="18"/>
              </w:rPr>
            </w:pPr>
            <w:r w:rsidRPr="005A7BEF">
              <w:rPr>
                <w:rFonts w:ascii="Arial" w:hAnsi="Arial" w:cs="Arial"/>
                <w:b/>
                <w:sz w:val="18"/>
                <w:szCs w:val="18"/>
              </w:rPr>
              <w:t>If sold to consumers in other communities, market traders,</w:t>
            </w:r>
            <w:r w:rsidRPr="005A7BEF">
              <w:rPr>
                <w:rFonts w:ascii="Arial" w:hAnsi="Arial" w:cs="Arial"/>
                <w:b/>
                <w:sz w:val="18"/>
                <w:szCs w:val="18"/>
              </w:rPr>
              <w:br/>
              <w:t>or sale trading organizations:</w:t>
            </w:r>
          </w:p>
        </w:tc>
        <w:tc>
          <w:tcPr>
            <w:tcW w:w="2327" w:type="pct"/>
            <w:gridSpan w:val="3"/>
            <w:vAlign w:val="center"/>
          </w:tcPr>
          <w:p w14:paraId="09B33C58" w14:textId="1B61464F" w:rsidR="00DA33A7" w:rsidRPr="005A7BEF" w:rsidDel="00DA33A7" w:rsidRDefault="00DA33A7" w:rsidP="005A7BEF">
            <w:pPr>
              <w:jc w:val="center"/>
              <w:rPr>
                <w:rFonts w:ascii="Arial" w:hAnsi="Arial" w:cs="Arial"/>
                <w:b/>
                <w:sz w:val="18"/>
                <w:szCs w:val="18"/>
              </w:rPr>
            </w:pPr>
          </w:p>
        </w:tc>
      </w:tr>
      <w:tr w:rsidR="00DA33A7" w:rsidRPr="005A7BEF" w14:paraId="215C165C" w14:textId="3C1EA1CF" w:rsidTr="008D4F63">
        <w:trPr>
          <w:cantSplit/>
          <w:trHeight w:val="225"/>
        </w:trPr>
        <w:tc>
          <w:tcPr>
            <w:tcW w:w="377" w:type="pct"/>
            <w:vAlign w:val="center"/>
          </w:tcPr>
          <w:p w14:paraId="6B762720" w14:textId="77777777" w:rsidR="00DA33A7" w:rsidRPr="005A7BEF" w:rsidRDefault="00DA33A7" w:rsidP="005A7BEF">
            <w:pPr>
              <w:jc w:val="center"/>
              <w:rPr>
                <w:rFonts w:ascii="Arial" w:hAnsi="Arial" w:cs="Arial"/>
                <w:sz w:val="18"/>
                <w:szCs w:val="18"/>
              </w:rPr>
            </w:pPr>
            <w:r w:rsidRPr="005A7BEF">
              <w:rPr>
                <w:rFonts w:ascii="Arial" w:hAnsi="Arial" w:cs="Arial"/>
                <w:sz w:val="18"/>
                <w:szCs w:val="18"/>
              </w:rPr>
              <w:t>O1a</w:t>
            </w:r>
          </w:p>
        </w:tc>
        <w:tc>
          <w:tcPr>
            <w:tcW w:w="619" w:type="pct"/>
            <w:vAlign w:val="center"/>
          </w:tcPr>
          <w:p w14:paraId="2EC7EA3E" w14:textId="77777777" w:rsidR="00DA33A7" w:rsidRPr="005A7BEF" w:rsidRDefault="00DA33A7" w:rsidP="005A7BEF">
            <w:pPr>
              <w:jc w:val="center"/>
              <w:rPr>
                <w:rFonts w:ascii="Arial" w:hAnsi="Arial" w:cs="Arial"/>
                <w:sz w:val="18"/>
                <w:szCs w:val="18"/>
              </w:rPr>
            </w:pPr>
            <w:r w:rsidRPr="005A7BEF">
              <w:rPr>
                <w:rFonts w:ascii="Arial" w:hAnsi="Arial" w:cs="Arial"/>
                <w:sz w:val="18"/>
                <w:szCs w:val="18"/>
              </w:rPr>
              <w:t>O37</w:t>
            </w:r>
          </w:p>
        </w:tc>
        <w:tc>
          <w:tcPr>
            <w:tcW w:w="805" w:type="pct"/>
            <w:vAlign w:val="center"/>
          </w:tcPr>
          <w:p w14:paraId="46720A7D" w14:textId="77777777" w:rsidR="00DA33A7" w:rsidRPr="005A7BEF" w:rsidRDefault="00DA33A7" w:rsidP="005A7BEF">
            <w:pPr>
              <w:jc w:val="center"/>
              <w:rPr>
                <w:rFonts w:ascii="Arial" w:hAnsi="Arial" w:cs="Arial"/>
                <w:sz w:val="18"/>
                <w:szCs w:val="18"/>
              </w:rPr>
            </w:pPr>
            <w:r w:rsidRPr="005A7BEF">
              <w:rPr>
                <w:rFonts w:ascii="Arial" w:hAnsi="Arial" w:cs="Arial"/>
                <w:sz w:val="18"/>
                <w:szCs w:val="18"/>
              </w:rPr>
              <w:t>O38</w:t>
            </w:r>
          </w:p>
        </w:tc>
        <w:tc>
          <w:tcPr>
            <w:tcW w:w="872" w:type="pct"/>
            <w:vAlign w:val="center"/>
          </w:tcPr>
          <w:p w14:paraId="20093F92" w14:textId="77777777" w:rsidR="00DA33A7" w:rsidRPr="005A7BEF" w:rsidRDefault="00DA33A7" w:rsidP="005A7BEF">
            <w:pPr>
              <w:jc w:val="center"/>
              <w:rPr>
                <w:rFonts w:ascii="Arial" w:hAnsi="Arial" w:cs="Arial"/>
                <w:sz w:val="18"/>
                <w:szCs w:val="18"/>
              </w:rPr>
            </w:pPr>
            <w:r w:rsidRPr="005A7BEF">
              <w:rPr>
                <w:rFonts w:ascii="Arial" w:hAnsi="Arial" w:cs="Arial"/>
                <w:sz w:val="18"/>
                <w:szCs w:val="18"/>
              </w:rPr>
              <w:t>O39</w:t>
            </w:r>
          </w:p>
        </w:tc>
        <w:tc>
          <w:tcPr>
            <w:tcW w:w="662" w:type="pct"/>
            <w:vAlign w:val="center"/>
          </w:tcPr>
          <w:p w14:paraId="1DD87592" w14:textId="77777777" w:rsidR="00DA33A7" w:rsidRPr="005A7BEF" w:rsidRDefault="00DA33A7" w:rsidP="005A7BEF">
            <w:pPr>
              <w:jc w:val="center"/>
              <w:rPr>
                <w:rFonts w:ascii="Arial" w:hAnsi="Arial" w:cs="Arial"/>
                <w:sz w:val="18"/>
                <w:szCs w:val="18"/>
              </w:rPr>
            </w:pPr>
            <w:r w:rsidRPr="005A7BEF">
              <w:rPr>
                <w:rFonts w:ascii="Arial" w:hAnsi="Arial" w:cs="Arial"/>
                <w:sz w:val="18"/>
                <w:szCs w:val="18"/>
              </w:rPr>
              <w:t>O40</w:t>
            </w:r>
          </w:p>
        </w:tc>
        <w:tc>
          <w:tcPr>
            <w:tcW w:w="833" w:type="pct"/>
            <w:vAlign w:val="center"/>
          </w:tcPr>
          <w:p w14:paraId="142317FE" w14:textId="3E96E219" w:rsidR="00DA33A7" w:rsidRPr="005A7BEF" w:rsidRDefault="00DA33A7" w:rsidP="005A7BEF">
            <w:pPr>
              <w:jc w:val="center"/>
              <w:rPr>
                <w:rFonts w:ascii="Arial" w:hAnsi="Arial" w:cs="Arial"/>
                <w:sz w:val="18"/>
                <w:szCs w:val="18"/>
              </w:rPr>
            </w:pPr>
            <w:r w:rsidRPr="005A7BEF">
              <w:rPr>
                <w:rFonts w:ascii="Arial" w:hAnsi="Arial" w:cs="Arial"/>
                <w:sz w:val="18"/>
                <w:szCs w:val="18"/>
              </w:rPr>
              <w:t>O41</w:t>
            </w:r>
            <w:r>
              <w:rPr>
                <w:rFonts w:ascii="Arial" w:hAnsi="Arial" w:cs="Arial"/>
                <w:sz w:val="18"/>
                <w:szCs w:val="18"/>
              </w:rPr>
              <w:t>a</w:t>
            </w:r>
          </w:p>
        </w:tc>
        <w:tc>
          <w:tcPr>
            <w:tcW w:w="832" w:type="pct"/>
          </w:tcPr>
          <w:p w14:paraId="7E32519F" w14:textId="2C49E63C" w:rsidR="00DA33A7" w:rsidRPr="005A7BEF" w:rsidRDefault="00DA33A7" w:rsidP="005A7BEF">
            <w:pPr>
              <w:jc w:val="center"/>
              <w:rPr>
                <w:rFonts w:ascii="Arial" w:hAnsi="Arial" w:cs="Arial"/>
                <w:sz w:val="18"/>
                <w:szCs w:val="18"/>
              </w:rPr>
            </w:pPr>
            <w:r>
              <w:rPr>
                <w:rFonts w:ascii="Arial" w:hAnsi="Arial" w:cs="Arial"/>
                <w:sz w:val="18"/>
                <w:szCs w:val="18"/>
              </w:rPr>
              <w:t>O41b</w:t>
            </w:r>
          </w:p>
        </w:tc>
      </w:tr>
      <w:tr w:rsidR="00DA33A7" w:rsidRPr="005A7BEF" w14:paraId="451FD40B" w14:textId="6B722F47" w:rsidTr="008D4F63">
        <w:trPr>
          <w:cantSplit/>
          <w:trHeight w:val="1210"/>
        </w:trPr>
        <w:tc>
          <w:tcPr>
            <w:tcW w:w="377" w:type="pct"/>
          </w:tcPr>
          <w:p w14:paraId="64D28BE8" w14:textId="77777777" w:rsidR="00DA33A7" w:rsidRPr="005A7BEF" w:rsidRDefault="00DA33A7" w:rsidP="005A7BEF">
            <w:pPr>
              <w:jc w:val="center"/>
              <w:rPr>
                <w:rFonts w:ascii="Arial" w:hAnsi="Arial" w:cs="Arial"/>
                <w:sz w:val="18"/>
                <w:szCs w:val="18"/>
              </w:rPr>
            </w:pPr>
            <w:r w:rsidRPr="005A7BEF">
              <w:rPr>
                <w:rFonts w:ascii="Arial" w:hAnsi="Arial" w:cs="Arial"/>
                <w:sz w:val="18"/>
                <w:szCs w:val="18"/>
              </w:rPr>
              <w:t>Crop Type</w:t>
            </w:r>
          </w:p>
          <w:p w14:paraId="7C4E1DDE" w14:textId="77777777" w:rsidR="00DA33A7" w:rsidRPr="005A7BEF" w:rsidRDefault="00DA33A7" w:rsidP="005A7BEF">
            <w:pPr>
              <w:jc w:val="center"/>
              <w:rPr>
                <w:rFonts w:ascii="Arial" w:hAnsi="Arial" w:cs="Arial"/>
                <w:sz w:val="18"/>
                <w:szCs w:val="18"/>
              </w:rPr>
            </w:pPr>
          </w:p>
          <w:p w14:paraId="5BDCBEA4" w14:textId="77777777" w:rsidR="00DA33A7" w:rsidRPr="005A7BEF" w:rsidRDefault="00DA33A7" w:rsidP="005A7BEF">
            <w:pPr>
              <w:jc w:val="center"/>
              <w:rPr>
                <w:rFonts w:ascii="Arial" w:hAnsi="Arial" w:cs="Arial"/>
                <w:sz w:val="18"/>
                <w:szCs w:val="18"/>
              </w:rPr>
            </w:pPr>
          </w:p>
          <w:p w14:paraId="3E8A701F" w14:textId="7DD30D87" w:rsidR="00DA33A7" w:rsidRPr="005A7BEF" w:rsidRDefault="00DA33A7" w:rsidP="005A7BEF">
            <w:pPr>
              <w:jc w:val="center"/>
              <w:rPr>
                <w:rFonts w:ascii="Arial" w:hAnsi="Arial" w:cs="Arial"/>
                <w:sz w:val="18"/>
                <w:szCs w:val="18"/>
              </w:rPr>
            </w:pPr>
          </w:p>
        </w:tc>
        <w:tc>
          <w:tcPr>
            <w:tcW w:w="619" w:type="pct"/>
          </w:tcPr>
          <w:p w14:paraId="5FFC273B" w14:textId="30A9841F" w:rsidR="00DA33A7" w:rsidRPr="005A7BEF" w:rsidRDefault="00DA33A7" w:rsidP="005A7BEF">
            <w:pPr>
              <w:jc w:val="center"/>
              <w:rPr>
                <w:rFonts w:ascii="Arial" w:hAnsi="Arial" w:cs="Arial"/>
                <w:sz w:val="18"/>
                <w:szCs w:val="18"/>
              </w:rPr>
            </w:pPr>
            <w:r w:rsidRPr="005A7BEF">
              <w:rPr>
                <w:rFonts w:ascii="Arial" w:hAnsi="Arial" w:cs="Arial"/>
                <w:sz w:val="18"/>
                <w:szCs w:val="18"/>
              </w:rPr>
              <w:t xml:space="preserve">Did </w:t>
            </w:r>
            <w:r>
              <w:rPr>
                <w:rFonts w:ascii="Arial" w:hAnsi="Arial" w:cs="Arial"/>
                <w:sz w:val="18"/>
                <w:szCs w:val="18"/>
              </w:rPr>
              <w:t>[Name]</w:t>
            </w:r>
            <w:r w:rsidRPr="005A7BEF">
              <w:rPr>
                <w:rFonts w:ascii="Arial" w:hAnsi="Arial" w:cs="Arial"/>
                <w:sz w:val="18"/>
                <w:szCs w:val="18"/>
              </w:rPr>
              <w:t xml:space="preserve"> have to transport any of the </w:t>
            </w:r>
            <w:r>
              <w:rPr>
                <w:rFonts w:ascii="Arial" w:hAnsi="Arial" w:cs="Arial"/>
                <w:sz w:val="18"/>
                <w:szCs w:val="18"/>
              </w:rPr>
              <w:t>[crop type]</w:t>
            </w:r>
            <w:r w:rsidRPr="005A7BEF">
              <w:rPr>
                <w:rFonts w:ascii="Arial" w:hAnsi="Arial" w:cs="Arial"/>
                <w:sz w:val="18"/>
                <w:szCs w:val="18"/>
              </w:rPr>
              <w:t xml:space="preserve"> outside the community? </w:t>
            </w:r>
          </w:p>
          <w:p w14:paraId="6779F7B2" w14:textId="77777777" w:rsidR="00DA33A7" w:rsidRPr="005A7BEF" w:rsidRDefault="00DA33A7" w:rsidP="005A7BEF">
            <w:pPr>
              <w:jc w:val="center"/>
              <w:rPr>
                <w:rFonts w:ascii="Arial" w:hAnsi="Arial" w:cs="Arial"/>
                <w:sz w:val="18"/>
                <w:szCs w:val="18"/>
              </w:rPr>
            </w:pPr>
          </w:p>
          <w:p w14:paraId="4D204BC5" w14:textId="723E6623" w:rsidR="00DA33A7" w:rsidRPr="005A7BEF" w:rsidRDefault="00DA33A7" w:rsidP="005A7BEF">
            <w:pPr>
              <w:tabs>
                <w:tab w:val="center" w:pos="176"/>
                <w:tab w:val="center" w:pos="536"/>
              </w:tabs>
              <w:rPr>
                <w:rFonts w:ascii="Arial" w:hAnsi="Arial" w:cs="Arial"/>
                <w:sz w:val="18"/>
                <w:szCs w:val="18"/>
              </w:rPr>
            </w:pPr>
            <w:r w:rsidRPr="005A7BEF">
              <w:rPr>
                <w:rFonts w:ascii="Arial" w:hAnsi="Arial" w:cs="Arial"/>
                <w:sz w:val="18"/>
                <w:szCs w:val="18"/>
              </w:rPr>
              <w:t xml:space="preserve">   1 Yes</w:t>
            </w:r>
          </w:p>
          <w:p w14:paraId="6B0791D1" w14:textId="5EE1347D" w:rsidR="00DA33A7" w:rsidRPr="005A7BEF" w:rsidRDefault="00DA33A7" w:rsidP="005A7BEF">
            <w:pPr>
              <w:tabs>
                <w:tab w:val="center" w:pos="176"/>
                <w:tab w:val="center" w:pos="536"/>
              </w:tabs>
              <w:rPr>
                <w:rFonts w:ascii="Arial" w:hAnsi="Arial" w:cs="Arial"/>
                <w:sz w:val="18"/>
                <w:szCs w:val="18"/>
              </w:rPr>
            </w:pPr>
            <w:r w:rsidRPr="005A7BEF">
              <w:rPr>
                <w:rFonts w:ascii="Arial" w:hAnsi="Arial" w:cs="Arial"/>
                <w:sz w:val="18"/>
                <w:szCs w:val="18"/>
              </w:rPr>
              <w:t xml:space="preserve">   5 No (</w:t>
            </w:r>
            <w:r>
              <w:rPr>
                <w:rFonts w:ascii="Arial" w:hAnsi="Arial" w:cs="Arial"/>
                <w:sz w:val="18"/>
                <w:szCs w:val="18"/>
              </w:rPr>
              <w:t>&gt;</w:t>
            </w:r>
            <w:r w:rsidRPr="005A7BEF">
              <w:rPr>
                <w:rFonts w:ascii="Arial" w:hAnsi="Arial" w:cs="Arial"/>
                <w:sz w:val="18"/>
                <w:szCs w:val="18"/>
              </w:rPr>
              <w:t>&gt; O40)</w:t>
            </w:r>
          </w:p>
          <w:p w14:paraId="1C71E32F" w14:textId="77777777" w:rsidR="00DA33A7" w:rsidRPr="005A7BEF" w:rsidRDefault="00DA33A7" w:rsidP="005A7BEF">
            <w:pPr>
              <w:jc w:val="center"/>
              <w:rPr>
                <w:rFonts w:ascii="Arial" w:hAnsi="Arial" w:cs="Arial"/>
                <w:sz w:val="18"/>
                <w:szCs w:val="18"/>
              </w:rPr>
            </w:pPr>
          </w:p>
          <w:p w14:paraId="5825370C" w14:textId="77777777" w:rsidR="00DA33A7" w:rsidRPr="005A7BEF" w:rsidRDefault="00DA33A7" w:rsidP="005A7BEF">
            <w:pPr>
              <w:jc w:val="center"/>
              <w:rPr>
                <w:rFonts w:ascii="Arial" w:hAnsi="Arial" w:cs="Arial"/>
                <w:sz w:val="18"/>
                <w:szCs w:val="18"/>
              </w:rPr>
            </w:pPr>
          </w:p>
        </w:tc>
        <w:tc>
          <w:tcPr>
            <w:tcW w:w="805" w:type="pct"/>
          </w:tcPr>
          <w:p w14:paraId="26BDB14F" w14:textId="59749BFB" w:rsidR="00DA33A7" w:rsidRPr="005A7BEF" w:rsidRDefault="00DA33A7" w:rsidP="005A7BEF">
            <w:pPr>
              <w:jc w:val="center"/>
              <w:rPr>
                <w:rFonts w:ascii="Arial" w:hAnsi="Arial" w:cs="Arial"/>
                <w:sz w:val="18"/>
                <w:szCs w:val="18"/>
              </w:rPr>
            </w:pPr>
            <w:r w:rsidRPr="005A7BEF">
              <w:rPr>
                <w:rFonts w:ascii="Arial" w:hAnsi="Arial" w:cs="Arial"/>
                <w:sz w:val="18"/>
                <w:szCs w:val="18"/>
              </w:rPr>
              <w:t xml:space="preserve">For the </w:t>
            </w:r>
            <w:r>
              <w:rPr>
                <w:rFonts w:ascii="Arial" w:hAnsi="Arial" w:cs="Arial"/>
                <w:sz w:val="18"/>
                <w:szCs w:val="18"/>
              </w:rPr>
              <w:t>[crop type]</w:t>
            </w:r>
            <w:r w:rsidRPr="005A7BEF">
              <w:rPr>
                <w:rFonts w:ascii="Arial" w:hAnsi="Arial" w:cs="Arial"/>
                <w:sz w:val="18"/>
                <w:szCs w:val="18"/>
              </w:rPr>
              <w:t xml:space="preserve"> which was sold outside the community, how </w:t>
            </w:r>
            <w:r>
              <w:rPr>
                <w:rFonts w:ascii="Arial" w:hAnsi="Arial" w:cs="Arial"/>
                <w:sz w:val="18"/>
                <w:szCs w:val="18"/>
              </w:rPr>
              <w:t>many miles</w:t>
            </w:r>
            <w:r w:rsidRPr="005A7BEF">
              <w:rPr>
                <w:rFonts w:ascii="Arial" w:hAnsi="Arial" w:cs="Arial"/>
                <w:sz w:val="18"/>
                <w:szCs w:val="18"/>
              </w:rPr>
              <w:t xml:space="preserve"> did </w:t>
            </w:r>
            <w:r>
              <w:rPr>
                <w:rFonts w:ascii="Arial" w:hAnsi="Arial" w:cs="Arial"/>
                <w:sz w:val="18"/>
                <w:szCs w:val="18"/>
              </w:rPr>
              <w:t>[Name]</w:t>
            </w:r>
            <w:r w:rsidRPr="005A7BEF">
              <w:rPr>
                <w:rFonts w:ascii="Arial" w:hAnsi="Arial" w:cs="Arial"/>
                <w:sz w:val="18"/>
                <w:szCs w:val="18"/>
              </w:rPr>
              <w:t xml:space="preserve"> have to </w:t>
            </w:r>
            <w:r>
              <w:rPr>
                <w:rFonts w:ascii="Arial" w:hAnsi="Arial" w:cs="Arial"/>
                <w:sz w:val="18"/>
                <w:szCs w:val="18"/>
              </w:rPr>
              <w:t xml:space="preserve">travel to </w:t>
            </w:r>
            <w:r w:rsidRPr="005A7BEF">
              <w:rPr>
                <w:rFonts w:ascii="Arial" w:hAnsi="Arial" w:cs="Arial"/>
                <w:sz w:val="18"/>
                <w:szCs w:val="18"/>
              </w:rPr>
              <w:t xml:space="preserve">transport it? </w:t>
            </w:r>
          </w:p>
          <w:p w14:paraId="5647F765" w14:textId="77777777" w:rsidR="00DA33A7" w:rsidRPr="005A7BEF" w:rsidRDefault="00DA33A7" w:rsidP="005A7BEF">
            <w:pPr>
              <w:jc w:val="center"/>
              <w:rPr>
                <w:rFonts w:ascii="Arial" w:hAnsi="Arial" w:cs="Arial"/>
                <w:sz w:val="18"/>
                <w:szCs w:val="18"/>
              </w:rPr>
            </w:pPr>
          </w:p>
          <w:p w14:paraId="21EAB369" w14:textId="6990C0ED" w:rsidR="00DA33A7" w:rsidRPr="005A7BEF" w:rsidRDefault="00DA33A7" w:rsidP="005A7BEF">
            <w:pPr>
              <w:jc w:val="center"/>
              <w:rPr>
                <w:rFonts w:ascii="Arial" w:hAnsi="Arial" w:cs="Arial"/>
                <w:sz w:val="18"/>
                <w:szCs w:val="18"/>
              </w:rPr>
            </w:pPr>
          </w:p>
        </w:tc>
        <w:tc>
          <w:tcPr>
            <w:tcW w:w="872" w:type="pct"/>
          </w:tcPr>
          <w:p w14:paraId="43F19531" w14:textId="77777777" w:rsidR="00DA33A7" w:rsidRPr="005A7BEF" w:rsidRDefault="00DA33A7" w:rsidP="005A7BEF">
            <w:pPr>
              <w:jc w:val="center"/>
              <w:rPr>
                <w:rFonts w:ascii="Arial" w:hAnsi="Arial" w:cs="Arial"/>
                <w:sz w:val="18"/>
                <w:szCs w:val="18"/>
              </w:rPr>
            </w:pPr>
            <w:r w:rsidRPr="005A7BEF">
              <w:rPr>
                <w:rFonts w:ascii="Arial" w:hAnsi="Arial" w:cs="Arial"/>
                <w:sz w:val="18"/>
                <w:szCs w:val="18"/>
              </w:rPr>
              <w:t xml:space="preserve">What were the total costs of transportation? </w:t>
            </w:r>
          </w:p>
          <w:p w14:paraId="25F54EAC" w14:textId="77777777" w:rsidR="00DA33A7" w:rsidRPr="005A7BEF" w:rsidRDefault="00DA33A7" w:rsidP="005A7BEF">
            <w:pPr>
              <w:jc w:val="center"/>
              <w:rPr>
                <w:rFonts w:ascii="Arial" w:hAnsi="Arial" w:cs="Arial"/>
                <w:sz w:val="18"/>
                <w:szCs w:val="18"/>
              </w:rPr>
            </w:pPr>
          </w:p>
          <w:p w14:paraId="1331F8DE" w14:textId="77777777" w:rsidR="00DA33A7" w:rsidRPr="008D4F63" w:rsidRDefault="00DA33A7" w:rsidP="009062D0">
            <w:pPr>
              <w:jc w:val="center"/>
              <w:rPr>
                <w:rFonts w:ascii="Arial" w:hAnsi="Arial" w:cs="Arial"/>
                <w:i/>
                <w:sz w:val="18"/>
                <w:szCs w:val="18"/>
              </w:rPr>
            </w:pPr>
            <w:r w:rsidRPr="008D4F63">
              <w:rPr>
                <w:rFonts w:ascii="Arial" w:hAnsi="Arial" w:cs="Arial"/>
                <w:i/>
                <w:sz w:val="18"/>
                <w:szCs w:val="18"/>
              </w:rPr>
              <w:t>Indicate amount as a decimal value (in Ghana cedis and pesewas)</w:t>
            </w:r>
          </w:p>
          <w:p w14:paraId="4ED7D61B" w14:textId="71462EA5" w:rsidR="00DA33A7" w:rsidRPr="005A7BEF" w:rsidRDefault="00DA33A7" w:rsidP="009062D0">
            <w:pPr>
              <w:jc w:val="center"/>
              <w:rPr>
                <w:rFonts w:ascii="Arial" w:hAnsi="Arial" w:cs="Arial"/>
                <w:sz w:val="18"/>
                <w:szCs w:val="18"/>
              </w:rPr>
            </w:pPr>
            <w:r w:rsidRPr="008D4F63">
              <w:rPr>
                <w:rFonts w:ascii="Arial" w:hAnsi="Arial" w:cs="Arial"/>
                <w:i/>
                <w:sz w:val="18"/>
                <w:szCs w:val="18"/>
              </w:rPr>
              <w:t>For example, enter 2.50 for 2 Ghana cedis and 50 pesewas.</w:t>
            </w:r>
          </w:p>
        </w:tc>
        <w:tc>
          <w:tcPr>
            <w:tcW w:w="662" w:type="pct"/>
          </w:tcPr>
          <w:p w14:paraId="493D976F" w14:textId="3B0054D0" w:rsidR="00DA33A7" w:rsidRPr="005A7BEF" w:rsidRDefault="00DA33A7" w:rsidP="005A7BEF">
            <w:pPr>
              <w:jc w:val="center"/>
              <w:rPr>
                <w:rFonts w:ascii="Arial" w:hAnsi="Arial" w:cs="Arial"/>
                <w:sz w:val="18"/>
                <w:szCs w:val="18"/>
              </w:rPr>
            </w:pPr>
            <w:r w:rsidRPr="005A7BEF">
              <w:rPr>
                <w:rFonts w:ascii="Arial" w:hAnsi="Arial" w:cs="Arial"/>
                <w:sz w:val="18"/>
                <w:szCs w:val="18"/>
              </w:rPr>
              <w:t xml:space="preserve">Since the </w:t>
            </w:r>
            <w:r>
              <w:rPr>
                <w:rFonts w:ascii="Arial" w:hAnsi="Arial" w:cs="Arial"/>
                <w:sz w:val="18"/>
                <w:szCs w:val="18"/>
              </w:rPr>
              <w:t>last</w:t>
            </w:r>
            <w:r w:rsidRPr="005A7BEF">
              <w:rPr>
                <w:rFonts w:ascii="Arial" w:hAnsi="Arial" w:cs="Arial"/>
                <w:sz w:val="18"/>
                <w:szCs w:val="18"/>
              </w:rPr>
              <w:t xml:space="preserve"> harvest in 2017, </w:t>
            </w:r>
            <w:r>
              <w:rPr>
                <w:rFonts w:ascii="Arial" w:hAnsi="Arial" w:cs="Arial"/>
                <w:sz w:val="18"/>
                <w:szCs w:val="18"/>
              </w:rPr>
              <w:t>has</w:t>
            </w:r>
            <w:r w:rsidRPr="005A7BEF">
              <w:rPr>
                <w:rFonts w:ascii="Arial" w:hAnsi="Arial" w:cs="Arial"/>
                <w:sz w:val="18"/>
                <w:szCs w:val="18"/>
              </w:rPr>
              <w:t xml:space="preserve"> </w:t>
            </w:r>
            <w:r>
              <w:rPr>
                <w:rFonts w:ascii="Arial" w:hAnsi="Arial" w:cs="Arial"/>
                <w:sz w:val="18"/>
                <w:szCs w:val="18"/>
              </w:rPr>
              <w:t>[Name]</w:t>
            </w:r>
            <w:r w:rsidRPr="005A7BEF">
              <w:rPr>
                <w:rFonts w:ascii="Arial" w:hAnsi="Arial" w:cs="Arial"/>
                <w:sz w:val="18"/>
                <w:szCs w:val="18"/>
              </w:rPr>
              <w:t xml:space="preserve"> given any of </w:t>
            </w:r>
            <w:r>
              <w:rPr>
                <w:rFonts w:ascii="Arial" w:hAnsi="Arial" w:cs="Arial"/>
                <w:sz w:val="18"/>
                <w:szCs w:val="18"/>
              </w:rPr>
              <w:t>his/her/</w:t>
            </w:r>
            <w:r w:rsidRPr="005A7BEF">
              <w:rPr>
                <w:rFonts w:ascii="Arial" w:hAnsi="Arial" w:cs="Arial"/>
                <w:sz w:val="18"/>
                <w:szCs w:val="18"/>
              </w:rPr>
              <w:t xml:space="preserve">your </w:t>
            </w:r>
            <w:r>
              <w:rPr>
                <w:rFonts w:ascii="Arial" w:hAnsi="Arial" w:cs="Arial"/>
                <w:sz w:val="18"/>
                <w:szCs w:val="18"/>
              </w:rPr>
              <w:t>[crop type]</w:t>
            </w:r>
            <w:r w:rsidRPr="005A7BEF">
              <w:rPr>
                <w:rFonts w:ascii="Arial" w:hAnsi="Arial" w:cs="Arial"/>
                <w:sz w:val="18"/>
                <w:szCs w:val="18"/>
              </w:rPr>
              <w:t xml:space="preserve"> to any person outside </w:t>
            </w:r>
            <w:r>
              <w:rPr>
                <w:rFonts w:ascii="Arial" w:hAnsi="Arial" w:cs="Arial"/>
                <w:sz w:val="18"/>
                <w:szCs w:val="18"/>
              </w:rPr>
              <w:t>his/her/</w:t>
            </w:r>
            <w:r w:rsidRPr="005A7BEF">
              <w:rPr>
                <w:rFonts w:ascii="Arial" w:hAnsi="Arial" w:cs="Arial"/>
                <w:sz w:val="18"/>
                <w:szCs w:val="18"/>
              </w:rPr>
              <w:t>your household free of charge?</w:t>
            </w:r>
          </w:p>
          <w:p w14:paraId="5AE75E0E" w14:textId="77777777" w:rsidR="00DA33A7" w:rsidRPr="005A7BEF" w:rsidRDefault="00DA33A7" w:rsidP="005A7BEF">
            <w:pPr>
              <w:jc w:val="center"/>
              <w:rPr>
                <w:rFonts w:ascii="Arial" w:hAnsi="Arial" w:cs="Arial"/>
                <w:sz w:val="18"/>
                <w:szCs w:val="18"/>
              </w:rPr>
            </w:pPr>
          </w:p>
          <w:p w14:paraId="79102C07" w14:textId="77777777" w:rsidR="00DA33A7" w:rsidRPr="005A7BEF" w:rsidRDefault="00DA33A7" w:rsidP="005A7BEF">
            <w:pPr>
              <w:tabs>
                <w:tab w:val="center" w:pos="176"/>
                <w:tab w:val="center" w:pos="536"/>
              </w:tabs>
              <w:rPr>
                <w:rFonts w:ascii="Arial" w:hAnsi="Arial" w:cs="Arial"/>
                <w:sz w:val="18"/>
                <w:szCs w:val="18"/>
              </w:rPr>
            </w:pPr>
            <w:r w:rsidRPr="005A7BEF">
              <w:rPr>
                <w:rFonts w:ascii="Arial" w:hAnsi="Arial" w:cs="Arial"/>
                <w:sz w:val="18"/>
                <w:szCs w:val="18"/>
              </w:rPr>
              <w:t xml:space="preserve">     1 Yes</w:t>
            </w:r>
          </w:p>
          <w:p w14:paraId="7C760CCA" w14:textId="5E2F67ED" w:rsidR="00DA33A7" w:rsidRPr="005A7BEF" w:rsidRDefault="00DA33A7" w:rsidP="005A7BEF">
            <w:pPr>
              <w:rPr>
                <w:rFonts w:ascii="Arial" w:hAnsi="Arial" w:cs="Arial"/>
                <w:sz w:val="18"/>
                <w:szCs w:val="18"/>
              </w:rPr>
            </w:pPr>
            <w:r w:rsidRPr="005A7BEF">
              <w:rPr>
                <w:rFonts w:ascii="Arial" w:hAnsi="Arial" w:cs="Arial"/>
                <w:sz w:val="18"/>
                <w:szCs w:val="18"/>
              </w:rPr>
              <w:t xml:space="preserve">     5 No </w:t>
            </w:r>
            <w:r>
              <w:rPr>
                <w:rFonts w:ascii="Arial" w:hAnsi="Arial" w:cs="Arial"/>
                <w:sz w:val="18"/>
                <w:szCs w:val="18"/>
              </w:rPr>
              <w:t>&gt;&gt; O23</w:t>
            </w:r>
          </w:p>
          <w:p w14:paraId="57D59226" w14:textId="77777777" w:rsidR="00DA33A7" w:rsidRPr="005A7BEF" w:rsidRDefault="00DA33A7" w:rsidP="005A7BEF">
            <w:pPr>
              <w:jc w:val="center"/>
              <w:rPr>
                <w:rFonts w:ascii="Arial" w:hAnsi="Arial" w:cs="Arial"/>
                <w:sz w:val="18"/>
                <w:szCs w:val="18"/>
              </w:rPr>
            </w:pPr>
          </w:p>
        </w:tc>
        <w:tc>
          <w:tcPr>
            <w:tcW w:w="833" w:type="pct"/>
          </w:tcPr>
          <w:p w14:paraId="3754A3E2" w14:textId="3F632E7F" w:rsidR="00DA33A7" w:rsidRPr="005A7BEF" w:rsidRDefault="00DA33A7">
            <w:pPr>
              <w:jc w:val="center"/>
              <w:rPr>
                <w:rFonts w:ascii="Arial" w:hAnsi="Arial" w:cs="Arial"/>
                <w:sz w:val="18"/>
                <w:szCs w:val="18"/>
              </w:rPr>
            </w:pPr>
            <w:r w:rsidRPr="005A7BEF">
              <w:rPr>
                <w:rFonts w:ascii="Arial" w:hAnsi="Arial" w:cs="Arial"/>
                <w:sz w:val="18"/>
                <w:szCs w:val="18"/>
              </w:rPr>
              <w:t xml:space="preserve">Approximately what quantity of </w:t>
            </w:r>
            <w:r>
              <w:rPr>
                <w:rFonts w:ascii="Arial" w:hAnsi="Arial" w:cs="Arial"/>
                <w:sz w:val="18"/>
                <w:szCs w:val="18"/>
              </w:rPr>
              <w:t>[crop type]</w:t>
            </w:r>
            <w:r w:rsidRPr="005A7BEF">
              <w:rPr>
                <w:rFonts w:ascii="Arial" w:hAnsi="Arial" w:cs="Arial"/>
                <w:sz w:val="18"/>
                <w:szCs w:val="18"/>
              </w:rPr>
              <w:t xml:space="preserve"> </w:t>
            </w:r>
            <w:r>
              <w:rPr>
                <w:rFonts w:ascii="Arial" w:hAnsi="Arial" w:cs="Arial"/>
                <w:sz w:val="18"/>
                <w:szCs w:val="18"/>
              </w:rPr>
              <w:t>has [Name]</w:t>
            </w:r>
            <w:r w:rsidRPr="005A7BEF">
              <w:rPr>
                <w:rFonts w:ascii="Arial" w:hAnsi="Arial" w:cs="Arial"/>
                <w:sz w:val="18"/>
                <w:szCs w:val="18"/>
              </w:rPr>
              <w:t xml:space="preserve"> you given away?</w:t>
            </w:r>
          </w:p>
        </w:tc>
        <w:tc>
          <w:tcPr>
            <w:tcW w:w="832" w:type="pct"/>
          </w:tcPr>
          <w:p w14:paraId="168CB400" w14:textId="6AC17500" w:rsidR="00DA33A7" w:rsidRPr="005A7BEF" w:rsidRDefault="00DA33A7">
            <w:pPr>
              <w:jc w:val="center"/>
              <w:rPr>
                <w:rFonts w:ascii="Arial" w:hAnsi="Arial" w:cs="Arial"/>
                <w:sz w:val="18"/>
                <w:szCs w:val="18"/>
              </w:rPr>
            </w:pPr>
            <w:r>
              <w:rPr>
                <w:rFonts w:ascii="Arial" w:hAnsi="Arial" w:cs="Arial"/>
                <w:sz w:val="18"/>
                <w:szCs w:val="18"/>
              </w:rPr>
              <w:t>I</w:t>
            </w:r>
            <w:r w:rsidRPr="00DA33A7">
              <w:rPr>
                <w:rFonts w:ascii="Arial" w:hAnsi="Arial" w:cs="Arial"/>
                <w:sz w:val="18"/>
                <w:szCs w:val="18"/>
              </w:rPr>
              <w:t>n what unit was this quantity of</w:t>
            </w:r>
            <w:r w:rsidR="001B776D">
              <w:rPr>
                <w:rFonts w:ascii="Arial" w:hAnsi="Arial" w:cs="Arial"/>
                <w:sz w:val="18"/>
                <w:szCs w:val="18"/>
              </w:rPr>
              <w:t xml:space="preserve"> [crop type] </w:t>
            </w:r>
            <w:r w:rsidRPr="00DA33A7">
              <w:rPr>
                <w:rFonts w:ascii="Arial" w:hAnsi="Arial" w:cs="Arial"/>
                <w:sz w:val="18"/>
                <w:szCs w:val="18"/>
              </w:rPr>
              <w:t>given away?</w:t>
            </w:r>
          </w:p>
        </w:tc>
      </w:tr>
      <w:tr w:rsidR="00DA33A7" w:rsidRPr="005A7BEF" w14:paraId="3C115585" w14:textId="2EE22B8F" w:rsidTr="008D4F63">
        <w:trPr>
          <w:trHeight w:val="233"/>
        </w:trPr>
        <w:tc>
          <w:tcPr>
            <w:tcW w:w="377" w:type="pct"/>
            <w:vMerge w:val="restart"/>
            <w:vAlign w:val="center"/>
          </w:tcPr>
          <w:p w14:paraId="711673A6" w14:textId="5AFB96DA" w:rsidR="00DA33A7" w:rsidRPr="005A7BEF" w:rsidRDefault="00DA33A7" w:rsidP="005A7BEF">
            <w:pPr>
              <w:jc w:val="center"/>
              <w:rPr>
                <w:rFonts w:ascii="Arial" w:hAnsi="Arial" w:cs="Arial"/>
                <w:sz w:val="18"/>
                <w:szCs w:val="18"/>
              </w:rPr>
            </w:pPr>
          </w:p>
        </w:tc>
        <w:tc>
          <w:tcPr>
            <w:tcW w:w="619" w:type="pct"/>
            <w:vMerge w:val="restart"/>
          </w:tcPr>
          <w:p w14:paraId="055F965A" w14:textId="77777777" w:rsidR="00DA33A7" w:rsidRPr="005A7BEF" w:rsidRDefault="00DA33A7" w:rsidP="005A7BEF">
            <w:pPr>
              <w:rPr>
                <w:rFonts w:ascii="Arial" w:hAnsi="Arial" w:cs="Arial"/>
                <w:sz w:val="18"/>
                <w:szCs w:val="18"/>
              </w:rPr>
            </w:pPr>
          </w:p>
        </w:tc>
        <w:tc>
          <w:tcPr>
            <w:tcW w:w="805" w:type="pct"/>
            <w:vMerge w:val="restart"/>
            <w:vAlign w:val="bottom"/>
          </w:tcPr>
          <w:p w14:paraId="3F17B5AA"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Merge w:val="restart"/>
            <w:vAlign w:val="bottom"/>
          </w:tcPr>
          <w:p w14:paraId="0BA112BA"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Merge w:val="restart"/>
          </w:tcPr>
          <w:p w14:paraId="3D58267D"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bottom"/>
          </w:tcPr>
          <w:p w14:paraId="79C956BC"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35ADD255" w14:textId="77777777" w:rsidR="00DA33A7" w:rsidRPr="005A7BEF" w:rsidRDefault="00DA33A7" w:rsidP="005A7BEF">
            <w:pPr>
              <w:tabs>
                <w:tab w:val="center" w:pos="176"/>
                <w:tab w:val="center" w:pos="536"/>
              </w:tabs>
              <w:jc w:val="center"/>
              <w:rPr>
                <w:rFonts w:ascii="Arial" w:hAnsi="Arial" w:cs="Arial"/>
                <w:sz w:val="18"/>
                <w:szCs w:val="18"/>
              </w:rPr>
            </w:pPr>
          </w:p>
        </w:tc>
      </w:tr>
      <w:tr w:rsidR="00DA33A7" w:rsidRPr="005A7BEF" w14:paraId="37717B60" w14:textId="686AE85C" w:rsidTr="008D4F63">
        <w:trPr>
          <w:trHeight w:val="298"/>
        </w:trPr>
        <w:tc>
          <w:tcPr>
            <w:tcW w:w="377" w:type="pct"/>
            <w:vMerge/>
            <w:vAlign w:val="center"/>
          </w:tcPr>
          <w:p w14:paraId="000AA676" w14:textId="77777777" w:rsidR="00DA33A7" w:rsidRPr="005A7BEF" w:rsidRDefault="00DA33A7" w:rsidP="005A7BEF">
            <w:pPr>
              <w:jc w:val="center"/>
              <w:rPr>
                <w:rFonts w:ascii="Arial" w:hAnsi="Arial" w:cs="Arial"/>
                <w:sz w:val="18"/>
                <w:szCs w:val="18"/>
              </w:rPr>
            </w:pPr>
          </w:p>
        </w:tc>
        <w:tc>
          <w:tcPr>
            <w:tcW w:w="619" w:type="pct"/>
            <w:vMerge/>
          </w:tcPr>
          <w:p w14:paraId="33A0B9DC" w14:textId="77777777" w:rsidR="00DA33A7" w:rsidRPr="005A7BEF" w:rsidRDefault="00DA33A7" w:rsidP="005A7BEF">
            <w:pPr>
              <w:tabs>
                <w:tab w:val="center" w:pos="176"/>
                <w:tab w:val="center" w:pos="536"/>
              </w:tabs>
              <w:rPr>
                <w:rFonts w:ascii="Arial" w:hAnsi="Arial" w:cs="Arial"/>
                <w:sz w:val="18"/>
                <w:szCs w:val="18"/>
              </w:rPr>
            </w:pPr>
          </w:p>
        </w:tc>
        <w:tc>
          <w:tcPr>
            <w:tcW w:w="805" w:type="pct"/>
            <w:vMerge/>
            <w:vAlign w:val="bottom"/>
          </w:tcPr>
          <w:p w14:paraId="38070138"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Merge/>
            <w:vAlign w:val="bottom"/>
          </w:tcPr>
          <w:p w14:paraId="7FC68FB7"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Merge/>
          </w:tcPr>
          <w:p w14:paraId="7F845F88"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bottom"/>
          </w:tcPr>
          <w:p w14:paraId="216EEC71" w14:textId="00D70570" w:rsidR="00DA33A7" w:rsidRPr="005A7BEF" w:rsidRDefault="00DA33A7" w:rsidP="005A7BEF">
            <w:pPr>
              <w:tabs>
                <w:tab w:val="center" w:pos="176"/>
                <w:tab w:val="center" w:pos="536"/>
              </w:tabs>
              <w:ind w:left="73"/>
              <w:jc w:val="center"/>
              <w:rPr>
                <w:rFonts w:ascii="Arial" w:hAnsi="Arial" w:cs="Arial"/>
                <w:sz w:val="18"/>
                <w:szCs w:val="18"/>
              </w:rPr>
            </w:pPr>
          </w:p>
        </w:tc>
        <w:tc>
          <w:tcPr>
            <w:tcW w:w="832" w:type="pct"/>
          </w:tcPr>
          <w:p w14:paraId="6860F752" w14:textId="77777777" w:rsidR="00DA33A7" w:rsidRPr="005A7BEF" w:rsidDel="00DA33A7" w:rsidRDefault="00DA33A7" w:rsidP="005A7BEF">
            <w:pPr>
              <w:tabs>
                <w:tab w:val="center" w:pos="176"/>
                <w:tab w:val="center" w:pos="536"/>
              </w:tabs>
              <w:ind w:left="73"/>
              <w:jc w:val="center"/>
              <w:rPr>
                <w:rFonts w:ascii="Arial" w:hAnsi="Arial" w:cs="Arial"/>
                <w:sz w:val="18"/>
                <w:szCs w:val="18"/>
              </w:rPr>
            </w:pPr>
          </w:p>
        </w:tc>
      </w:tr>
      <w:tr w:rsidR="00DA33A7" w:rsidRPr="005A7BEF" w14:paraId="4DBDB791" w14:textId="6AFD0630" w:rsidTr="008D4F63">
        <w:trPr>
          <w:trHeight w:val="328"/>
        </w:trPr>
        <w:tc>
          <w:tcPr>
            <w:tcW w:w="377" w:type="pct"/>
            <w:vAlign w:val="center"/>
          </w:tcPr>
          <w:p w14:paraId="1796E0ED" w14:textId="77777777" w:rsidR="00DA33A7" w:rsidRPr="005A7BEF" w:rsidRDefault="00DA33A7" w:rsidP="005A7BEF">
            <w:pPr>
              <w:tabs>
                <w:tab w:val="center" w:pos="176"/>
                <w:tab w:val="center" w:pos="536"/>
              </w:tabs>
              <w:jc w:val="center"/>
              <w:rPr>
                <w:rFonts w:ascii="Arial" w:hAnsi="Arial" w:cs="Arial"/>
                <w:sz w:val="18"/>
                <w:szCs w:val="18"/>
              </w:rPr>
            </w:pPr>
          </w:p>
        </w:tc>
        <w:tc>
          <w:tcPr>
            <w:tcW w:w="619" w:type="pct"/>
            <w:vAlign w:val="center"/>
          </w:tcPr>
          <w:p w14:paraId="123FAFC7" w14:textId="77777777" w:rsidR="00DA33A7" w:rsidRPr="005A7BEF" w:rsidRDefault="00DA33A7" w:rsidP="005A7BEF">
            <w:pPr>
              <w:tabs>
                <w:tab w:val="center" w:pos="176"/>
                <w:tab w:val="center" w:pos="536"/>
              </w:tabs>
              <w:jc w:val="center"/>
              <w:rPr>
                <w:rFonts w:ascii="Arial" w:hAnsi="Arial" w:cs="Arial"/>
                <w:sz w:val="18"/>
                <w:szCs w:val="18"/>
              </w:rPr>
            </w:pPr>
          </w:p>
        </w:tc>
        <w:tc>
          <w:tcPr>
            <w:tcW w:w="805" w:type="pct"/>
            <w:vAlign w:val="center"/>
          </w:tcPr>
          <w:p w14:paraId="30472A4E"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Align w:val="center"/>
          </w:tcPr>
          <w:p w14:paraId="352EB0FA"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Align w:val="center"/>
          </w:tcPr>
          <w:p w14:paraId="5B483AF7"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center"/>
          </w:tcPr>
          <w:p w14:paraId="277BA6E0"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07E353E1" w14:textId="77777777" w:rsidR="00DA33A7" w:rsidRPr="005A7BEF" w:rsidRDefault="00DA33A7" w:rsidP="005A7BEF">
            <w:pPr>
              <w:tabs>
                <w:tab w:val="center" w:pos="176"/>
                <w:tab w:val="center" w:pos="536"/>
              </w:tabs>
              <w:jc w:val="center"/>
              <w:rPr>
                <w:rFonts w:ascii="Arial" w:hAnsi="Arial" w:cs="Arial"/>
                <w:sz w:val="18"/>
                <w:szCs w:val="18"/>
              </w:rPr>
            </w:pPr>
          </w:p>
        </w:tc>
      </w:tr>
      <w:tr w:rsidR="00DA33A7" w:rsidRPr="005A7BEF" w14:paraId="4EA82EBE" w14:textId="37159CB4" w:rsidTr="008D4F63">
        <w:trPr>
          <w:trHeight w:val="328"/>
        </w:trPr>
        <w:tc>
          <w:tcPr>
            <w:tcW w:w="377" w:type="pct"/>
            <w:vAlign w:val="center"/>
          </w:tcPr>
          <w:p w14:paraId="02380780" w14:textId="77777777" w:rsidR="00DA33A7" w:rsidRPr="005A7BEF" w:rsidRDefault="00DA33A7" w:rsidP="005A7BEF">
            <w:pPr>
              <w:tabs>
                <w:tab w:val="center" w:pos="176"/>
                <w:tab w:val="center" w:pos="536"/>
              </w:tabs>
              <w:jc w:val="center"/>
              <w:rPr>
                <w:rFonts w:ascii="Arial" w:hAnsi="Arial" w:cs="Arial"/>
                <w:sz w:val="18"/>
                <w:szCs w:val="18"/>
              </w:rPr>
            </w:pPr>
          </w:p>
        </w:tc>
        <w:tc>
          <w:tcPr>
            <w:tcW w:w="619" w:type="pct"/>
            <w:vAlign w:val="center"/>
          </w:tcPr>
          <w:p w14:paraId="3A847A77" w14:textId="77777777" w:rsidR="00DA33A7" w:rsidRPr="005A7BEF" w:rsidRDefault="00DA33A7" w:rsidP="005A7BEF">
            <w:pPr>
              <w:tabs>
                <w:tab w:val="center" w:pos="176"/>
                <w:tab w:val="center" w:pos="536"/>
              </w:tabs>
              <w:jc w:val="center"/>
              <w:rPr>
                <w:rFonts w:ascii="Arial" w:hAnsi="Arial" w:cs="Arial"/>
                <w:sz w:val="18"/>
                <w:szCs w:val="18"/>
              </w:rPr>
            </w:pPr>
          </w:p>
        </w:tc>
        <w:tc>
          <w:tcPr>
            <w:tcW w:w="805" w:type="pct"/>
            <w:vAlign w:val="center"/>
          </w:tcPr>
          <w:p w14:paraId="075AED38"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Align w:val="center"/>
          </w:tcPr>
          <w:p w14:paraId="464B3A7C"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Align w:val="center"/>
          </w:tcPr>
          <w:p w14:paraId="4F0F8947"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center"/>
          </w:tcPr>
          <w:p w14:paraId="3253A9DC"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5329878C" w14:textId="77777777" w:rsidR="00DA33A7" w:rsidRPr="005A7BEF" w:rsidRDefault="00DA33A7" w:rsidP="005A7BEF">
            <w:pPr>
              <w:tabs>
                <w:tab w:val="center" w:pos="176"/>
                <w:tab w:val="center" w:pos="536"/>
              </w:tabs>
              <w:jc w:val="center"/>
              <w:rPr>
                <w:rFonts w:ascii="Arial" w:hAnsi="Arial" w:cs="Arial"/>
                <w:sz w:val="18"/>
                <w:szCs w:val="18"/>
              </w:rPr>
            </w:pPr>
          </w:p>
        </w:tc>
      </w:tr>
      <w:tr w:rsidR="00DA33A7" w:rsidRPr="005A7BEF" w14:paraId="4C00B0C5" w14:textId="7B41DDBF" w:rsidTr="008D4F63">
        <w:trPr>
          <w:trHeight w:val="328"/>
        </w:trPr>
        <w:tc>
          <w:tcPr>
            <w:tcW w:w="377" w:type="pct"/>
            <w:vAlign w:val="center"/>
          </w:tcPr>
          <w:p w14:paraId="2516165A" w14:textId="77777777" w:rsidR="00DA33A7" w:rsidRPr="005A7BEF" w:rsidRDefault="00DA33A7" w:rsidP="005A7BEF">
            <w:pPr>
              <w:tabs>
                <w:tab w:val="center" w:pos="176"/>
                <w:tab w:val="center" w:pos="536"/>
              </w:tabs>
              <w:jc w:val="center"/>
              <w:rPr>
                <w:rFonts w:ascii="Arial" w:hAnsi="Arial" w:cs="Arial"/>
                <w:sz w:val="18"/>
                <w:szCs w:val="18"/>
              </w:rPr>
            </w:pPr>
          </w:p>
        </w:tc>
        <w:tc>
          <w:tcPr>
            <w:tcW w:w="619" w:type="pct"/>
            <w:vAlign w:val="center"/>
          </w:tcPr>
          <w:p w14:paraId="5B6440AD" w14:textId="77777777" w:rsidR="00DA33A7" w:rsidRPr="005A7BEF" w:rsidRDefault="00DA33A7" w:rsidP="005A7BEF">
            <w:pPr>
              <w:tabs>
                <w:tab w:val="center" w:pos="176"/>
                <w:tab w:val="center" w:pos="536"/>
              </w:tabs>
              <w:jc w:val="center"/>
              <w:rPr>
                <w:rFonts w:ascii="Arial" w:hAnsi="Arial" w:cs="Arial"/>
                <w:sz w:val="18"/>
                <w:szCs w:val="18"/>
              </w:rPr>
            </w:pPr>
          </w:p>
        </w:tc>
        <w:tc>
          <w:tcPr>
            <w:tcW w:w="805" w:type="pct"/>
            <w:vAlign w:val="center"/>
          </w:tcPr>
          <w:p w14:paraId="30121FB7"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Align w:val="center"/>
          </w:tcPr>
          <w:p w14:paraId="4257746A"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Align w:val="center"/>
          </w:tcPr>
          <w:p w14:paraId="3019E48B"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center"/>
          </w:tcPr>
          <w:p w14:paraId="739591A1"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28E4EB10" w14:textId="77777777" w:rsidR="00DA33A7" w:rsidRPr="005A7BEF" w:rsidRDefault="00DA33A7" w:rsidP="005A7BEF">
            <w:pPr>
              <w:tabs>
                <w:tab w:val="center" w:pos="176"/>
                <w:tab w:val="center" w:pos="536"/>
              </w:tabs>
              <w:jc w:val="center"/>
              <w:rPr>
                <w:rFonts w:ascii="Arial" w:hAnsi="Arial" w:cs="Arial"/>
                <w:sz w:val="18"/>
                <w:szCs w:val="18"/>
              </w:rPr>
            </w:pPr>
          </w:p>
        </w:tc>
      </w:tr>
      <w:tr w:rsidR="00DA33A7" w:rsidRPr="005A7BEF" w14:paraId="689FA7B3" w14:textId="711A9642" w:rsidTr="008D4F63">
        <w:trPr>
          <w:trHeight w:val="328"/>
        </w:trPr>
        <w:tc>
          <w:tcPr>
            <w:tcW w:w="377" w:type="pct"/>
            <w:vAlign w:val="center"/>
          </w:tcPr>
          <w:p w14:paraId="518A42F7" w14:textId="77777777" w:rsidR="00DA33A7" w:rsidRPr="005A7BEF" w:rsidRDefault="00DA33A7" w:rsidP="005A7BEF">
            <w:pPr>
              <w:tabs>
                <w:tab w:val="center" w:pos="176"/>
                <w:tab w:val="center" w:pos="536"/>
              </w:tabs>
              <w:jc w:val="center"/>
              <w:rPr>
                <w:rFonts w:ascii="Arial" w:hAnsi="Arial" w:cs="Arial"/>
                <w:sz w:val="18"/>
                <w:szCs w:val="18"/>
              </w:rPr>
            </w:pPr>
          </w:p>
        </w:tc>
        <w:tc>
          <w:tcPr>
            <w:tcW w:w="619" w:type="pct"/>
            <w:vAlign w:val="center"/>
          </w:tcPr>
          <w:p w14:paraId="4037EFEC" w14:textId="77777777" w:rsidR="00DA33A7" w:rsidRPr="005A7BEF" w:rsidRDefault="00DA33A7" w:rsidP="005A7BEF">
            <w:pPr>
              <w:tabs>
                <w:tab w:val="center" w:pos="176"/>
                <w:tab w:val="center" w:pos="536"/>
              </w:tabs>
              <w:jc w:val="center"/>
              <w:rPr>
                <w:rFonts w:ascii="Arial" w:hAnsi="Arial" w:cs="Arial"/>
                <w:sz w:val="18"/>
                <w:szCs w:val="18"/>
              </w:rPr>
            </w:pPr>
          </w:p>
        </w:tc>
        <w:tc>
          <w:tcPr>
            <w:tcW w:w="805" w:type="pct"/>
            <w:vAlign w:val="center"/>
          </w:tcPr>
          <w:p w14:paraId="3CFC03AE"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Align w:val="center"/>
          </w:tcPr>
          <w:p w14:paraId="2B2606F9"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Align w:val="center"/>
          </w:tcPr>
          <w:p w14:paraId="6CE65359"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center"/>
          </w:tcPr>
          <w:p w14:paraId="546CAFC3"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24034CD4" w14:textId="77777777" w:rsidR="00DA33A7" w:rsidRPr="005A7BEF" w:rsidRDefault="00DA33A7" w:rsidP="005A7BEF">
            <w:pPr>
              <w:tabs>
                <w:tab w:val="center" w:pos="176"/>
                <w:tab w:val="center" w:pos="536"/>
              </w:tabs>
              <w:jc w:val="center"/>
              <w:rPr>
                <w:rFonts w:ascii="Arial" w:hAnsi="Arial" w:cs="Arial"/>
                <w:sz w:val="18"/>
                <w:szCs w:val="18"/>
              </w:rPr>
            </w:pPr>
          </w:p>
        </w:tc>
      </w:tr>
      <w:tr w:rsidR="00DA33A7" w:rsidRPr="005A7BEF" w14:paraId="3227DAC4" w14:textId="2DA71564" w:rsidTr="008D4F63">
        <w:trPr>
          <w:trHeight w:val="328"/>
        </w:trPr>
        <w:tc>
          <w:tcPr>
            <w:tcW w:w="377" w:type="pct"/>
            <w:vAlign w:val="center"/>
          </w:tcPr>
          <w:p w14:paraId="4FF17264" w14:textId="77777777" w:rsidR="00DA33A7" w:rsidRPr="005A7BEF" w:rsidRDefault="00DA33A7" w:rsidP="005A7BEF">
            <w:pPr>
              <w:tabs>
                <w:tab w:val="center" w:pos="176"/>
                <w:tab w:val="center" w:pos="536"/>
              </w:tabs>
              <w:jc w:val="center"/>
              <w:rPr>
                <w:rFonts w:ascii="Arial" w:hAnsi="Arial" w:cs="Arial"/>
                <w:sz w:val="18"/>
                <w:szCs w:val="18"/>
              </w:rPr>
            </w:pPr>
          </w:p>
        </w:tc>
        <w:tc>
          <w:tcPr>
            <w:tcW w:w="619" w:type="pct"/>
            <w:vAlign w:val="center"/>
          </w:tcPr>
          <w:p w14:paraId="7CBE4389" w14:textId="77777777" w:rsidR="00DA33A7" w:rsidRPr="005A7BEF" w:rsidRDefault="00DA33A7" w:rsidP="005A7BEF">
            <w:pPr>
              <w:tabs>
                <w:tab w:val="center" w:pos="176"/>
                <w:tab w:val="center" w:pos="536"/>
              </w:tabs>
              <w:jc w:val="center"/>
              <w:rPr>
                <w:rFonts w:ascii="Arial" w:hAnsi="Arial" w:cs="Arial"/>
                <w:sz w:val="18"/>
                <w:szCs w:val="18"/>
              </w:rPr>
            </w:pPr>
          </w:p>
        </w:tc>
        <w:tc>
          <w:tcPr>
            <w:tcW w:w="805" w:type="pct"/>
            <w:vAlign w:val="center"/>
          </w:tcPr>
          <w:p w14:paraId="2A31DD7A"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Align w:val="center"/>
          </w:tcPr>
          <w:p w14:paraId="560A4ACA"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Align w:val="center"/>
          </w:tcPr>
          <w:p w14:paraId="63E40D6F"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center"/>
          </w:tcPr>
          <w:p w14:paraId="561D03CE"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7DEC75E4" w14:textId="77777777" w:rsidR="00DA33A7" w:rsidRPr="005A7BEF" w:rsidRDefault="00DA33A7" w:rsidP="005A7BEF">
            <w:pPr>
              <w:tabs>
                <w:tab w:val="center" w:pos="176"/>
                <w:tab w:val="center" w:pos="536"/>
              </w:tabs>
              <w:jc w:val="center"/>
              <w:rPr>
                <w:rFonts w:ascii="Arial" w:hAnsi="Arial" w:cs="Arial"/>
                <w:sz w:val="18"/>
                <w:szCs w:val="18"/>
              </w:rPr>
            </w:pPr>
          </w:p>
        </w:tc>
      </w:tr>
      <w:tr w:rsidR="00DA33A7" w:rsidRPr="005A7BEF" w14:paraId="28B7E5F5" w14:textId="7373A07D" w:rsidTr="008D4F63">
        <w:trPr>
          <w:trHeight w:val="328"/>
        </w:trPr>
        <w:tc>
          <w:tcPr>
            <w:tcW w:w="377" w:type="pct"/>
            <w:vAlign w:val="center"/>
          </w:tcPr>
          <w:p w14:paraId="3E005E61" w14:textId="77777777" w:rsidR="00DA33A7" w:rsidRPr="005A7BEF" w:rsidRDefault="00DA33A7" w:rsidP="005A7BEF">
            <w:pPr>
              <w:tabs>
                <w:tab w:val="center" w:pos="176"/>
                <w:tab w:val="center" w:pos="536"/>
              </w:tabs>
              <w:jc w:val="center"/>
              <w:rPr>
                <w:rFonts w:ascii="Arial" w:hAnsi="Arial" w:cs="Arial"/>
                <w:sz w:val="18"/>
                <w:szCs w:val="18"/>
              </w:rPr>
            </w:pPr>
          </w:p>
        </w:tc>
        <w:tc>
          <w:tcPr>
            <w:tcW w:w="619" w:type="pct"/>
            <w:vAlign w:val="center"/>
          </w:tcPr>
          <w:p w14:paraId="2F318C86" w14:textId="77777777" w:rsidR="00DA33A7" w:rsidRPr="005A7BEF" w:rsidRDefault="00DA33A7" w:rsidP="005A7BEF">
            <w:pPr>
              <w:tabs>
                <w:tab w:val="center" w:pos="176"/>
                <w:tab w:val="center" w:pos="536"/>
              </w:tabs>
              <w:jc w:val="center"/>
              <w:rPr>
                <w:rFonts w:ascii="Arial" w:hAnsi="Arial" w:cs="Arial"/>
                <w:sz w:val="18"/>
                <w:szCs w:val="18"/>
              </w:rPr>
            </w:pPr>
          </w:p>
        </w:tc>
        <w:tc>
          <w:tcPr>
            <w:tcW w:w="805" w:type="pct"/>
            <w:vAlign w:val="center"/>
          </w:tcPr>
          <w:p w14:paraId="1AE8CFFE"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Align w:val="center"/>
          </w:tcPr>
          <w:p w14:paraId="707FF88B"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Align w:val="center"/>
          </w:tcPr>
          <w:p w14:paraId="786EF251"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center"/>
          </w:tcPr>
          <w:p w14:paraId="30E05209"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35E0D492" w14:textId="77777777" w:rsidR="00DA33A7" w:rsidRPr="005A7BEF" w:rsidRDefault="00DA33A7" w:rsidP="005A7BEF">
            <w:pPr>
              <w:tabs>
                <w:tab w:val="center" w:pos="176"/>
                <w:tab w:val="center" w:pos="536"/>
              </w:tabs>
              <w:jc w:val="center"/>
              <w:rPr>
                <w:rFonts w:ascii="Arial" w:hAnsi="Arial" w:cs="Arial"/>
                <w:sz w:val="18"/>
                <w:szCs w:val="18"/>
              </w:rPr>
            </w:pPr>
          </w:p>
        </w:tc>
      </w:tr>
      <w:tr w:rsidR="00DA33A7" w:rsidRPr="005A7BEF" w14:paraId="488EEABE" w14:textId="0D47B3F1" w:rsidTr="008D4F63">
        <w:trPr>
          <w:trHeight w:val="328"/>
        </w:trPr>
        <w:tc>
          <w:tcPr>
            <w:tcW w:w="377" w:type="pct"/>
            <w:vAlign w:val="center"/>
          </w:tcPr>
          <w:p w14:paraId="31FDB4CE" w14:textId="77777777" w:rsidR="00DA33A7" w:rsidRPr="005A7BEF" w:rsidRDefault="00DA33A7" w:rsidP="005A7BEF">
            <w:pPr>
              <w:tabs>
                <w:tab w:val="center" w:pos="176"/>
                <w:tab w:val="center" w:pos="536"/>
              </w:tabs>
              <w:jc w:val="center"/>
              <w:rPr>
                <w:rFonts w:ascii="Arial" w:hAnsi="Arial" w:cs="Arial"/>
                <w:sz w:val="18"/>
                <w:szCs w:val="18"/>
              </w:rPr>
            </w:pPr>
          </w:p>
        </w:tc>
        <w:tc>
          <w:tcPr>
            <w:tcW w:w="619" w:type="pct"/>
            <w:vAlign w:val="center"/>
          </w:tcPr>
          <w:p w14:paraId="6D0E23A4" w14:textId="77777777" w:rsidR="00DA33A7" w:rsidRPr="005A7BEF" w:rsidRDefault="00DA33A7" w:rsidP="005A7BEF">
            <w:pPr>
              <w:tabs>
                <w:tab w:val="center" w:pos="176"/>
                <w:tab w:val="center" w:pos="536"/>
              </w:tabs>
              <w:jc w:val="center"/>
              <w:rPr>
                <w:rFonts w:ascii="Arial" w:hAnsi="Arial" w:cs="Arial"/>
                <w:sz w:val="18"/>
                <w:szCs w:val="18"/>
              </w:rPr>
            </w:pPr>
          </w:p>
        </w:tc>
        <w:tc>
          <w:tcPr>
            <w:tcW w:w="805" w:type="pct"/>
            <w:vAlign w:val="center"/>
          </w:tcPr>
          <w:p w14:paraId="527A3E7E"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Align w:val="center"/>
          </w:tcPr>
          <w:p w14:paraId="36BC419D"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Align w:val="center"/>
          </w:tcPr>
          <w:p w14:paraId="6F2DF5B4"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center"/>
          </w:tcPr>
          <w:p w14:paraId="6B842BBD"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12CEE24B" w14:textId="77777777" w:rsidR="00DA33A7" w:rsidRPr="005A7BEF" w:rsidRDefault="00DA33A7" w:rsidP="005A7BEF">
            <w:pPr>
              <w:tabs>
                <w:tab w:val="center" w:pos="176"/>
                <w:tab w:val="center" w:pos="536"/>
              </w:tabs>
              <w:jc w:val="center"/>
              <w:rPr>
                <w:rFonts w:ascii="Arial" w:hAnsi="Arial" w:cs="Arial"/>
                <w:sz w:val="18"/>
                <w:szCs w:val="18"/>
              </w:rPr>
            </w:pPr>
          </w:p>
        </w:tc>
      </w:tr>
      <w:tr w:rsidR="00DA33A7" w:rsidRPr="005A7BEF" w14:paraId="7A5F11B1" w14:textId="25CC2480" w:rsidTr="008D4F63">
        <w:trPr>
          <w:trHeight w:val="328"/>
        </w:trPr>
        <w:tc>
          <w:tcPr>
            <w:tcW w:w="377" w:type="pct"/>
            <w:vAlign w:val="center"/>
          </w:tcPr>
          <w:p w14:paraId="2DD0693F" w14:textId="77777777" w:rsidR="00DA33A7" w:rsidRPr="005A7BEF" w:rsidRDefault="00DA33A7" w:rsidP="005A7BEF">
            <w:pPr>
              <w:tabs>
                <w:tab w:val="center" w:pos="176"/>
                <w:tab w:val="center" w:pos="536"/>
              </w:tabs>
              <w:jc w:val="center"/>
              <w:rPr>
                <w:rFonts w:ascii="Arial" w:hAnsi="Arial" w:cs="Arial"/>
                <w:sz w:val="18"/>
                <w:szCs w:val="18"/>
              </w:rPr>
            </w:pPr>
          </w:p>
        </w:tc>
        <w:tc>
          <w:tcPr>
            <w:tcW w:w="619" w:type="pct"/>
            <w:vAlign w:val="center"/>
          </w:tcPr>
          <w:p w14:paraId="2F6250C8" w14:textId="77777777" w:rsidR="00DA33A7" w:rsidRPr="005A7BEF" w:rsidRDefault="00DA33A7" w:rsidP="005A7BEF">
            <w:pPr>
              <w:tabs>
                <w:tab w:val="center" w:pos="176"/>
                <w:tab w:val="center" w:pos="536"/>
              </w:tabs>
              <w:jc w:val="center"/>
              <w:rPr>
                <w:rFonts w:ascii="Arial" w:hAnsi="Arial" w:cs="Arial"/>
                <w:sz w:val="18"/>
                <w:szCs w:val="18"/>
              </w:rPr>
            </w:pPr>
          </w:p>
        </w:tc>
        <w:tc>
          <w:tcPr>
            <w:tcW w:w="805" w:type="pct"/>
            <w:vAlign w:val="center"/>
          </w:tcPr>
          <w:p w14:paraId="69C1D9A7"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Align w:val="center"/>
          </w:tcPr>
          <w:p w14:paraId="4CC7C312"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Align w:val="center"/>
          </w:tcPr>
          <w:p w14:paraId="2693567E"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center"/>
          </w:tcPr>
          <w:p w14:paraId="62FC0BD7"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23A10065" w14:textId="77777777" w:rsidR="00DA33A7" w:rsidRPr="005A7BEF" w:rsidRDefault="00DA33A7" w:rsidP="005A7BEF">
            <w:pPr>
              <w:tabs>
                <w:tab w:val="center" w:pos="176"/>
                <w:tab w:val="center" w:pos="536"/>
              </w:tabs>
              <w:jc w:val="center"/>
              <w:rPr>
                <w:rFonts w:ascii="Arial" w:hAnsi="Arial" w:cs="Arial"/>
                <w:sz w:val="18"/>
                <w:szCs w:val="18"/>
              </w:rPr>
            </w:pPr>
          </w:p>
        </w:tc>
      </w:tr>
      <w:tr w:rsidR="00DA33A7" w:rsidRPr="005A7BEF" w14:paraId="432FE6CD" w14:textId="7298D783" w:rsidTr="008D4F63">
        <w:trPr>
          <w:trHeight w:val="328"/>
        </w:trPr>
        <w:tc>
          <w:tcPr>
            <w:tcW w:w="377" w:type="pct"/>
            <w:vAlign w:val="center"/>
          </w:tcPr>
          <w:p w14:paraId="2C36A44B" w14:textId="77777777" w:rsidR="00DA33A7" w:rsidRPr="005A7BEF" w:rsidRDefault="00DA33A7" w:rsidP="005A7BEF">
            <w:pPr>
              <w:tabs>
                <w:tab w:val="center" w:pos="176"/>
                <w:tab w:val="center" w:pos="536"/>
              </w:tabs>
              <w:jc w:val="center"/>
              <w:rPr>
                <w:rFonts w:ascii="Arial" w:hAnsi="Arial" w:cs="Arial"/>
                <w:sz w:val="18"/>
                <w:szCs w:val="18"/>
              </w:rPr>
            </w:pPr>
          </w:p>
        </w:tc>
        <w:tc>
          <w:tcPr>
            <w:tcW w:w="619" w:type="pct"/>
            <w:vAlign w:val="center"/>
          </w:tcPr>
          <w:p w14:paraId="4749A7CA" w14:textId="77777777" w:rsidR="00DA33A7" w:rsidRPr="005A7BEF" w:rsidRDefault="00DA33A7" w:rsidP="005A7BEF">
            <w:pPr>
              <w:tabs>
                <w:tab w:val="center" w:pos="176"/>
                <w:tab w:val="center" w:pos="536"/>
              </w:tabs>
              <w:jc w:val="center"/>
              <w:rPr>
                <w:rFonts w:ascii="Arial" w:hAnsi="Arial" w:cs="Arial"/>
                <w:sz w:val="18"/>
                <w:szCs w:val="18"/>
              </w:rPr>
            </w:pPr>
          </w:p>
        </w:tc>
        <w:tc>
          <w:tcPr>
            <w:tcW w:w="805" w:type="pct"/>
            <w:vAlign w:val="center"/>
          </w:tcPr>
          <w:p w14:paraId="6FB6C25A" w14:textId="77777777" w:rsidR="00DA33A7" w:rsidRPr="005A7BEF" w:rsidRDefault="00DA33A7" w:rsidP="005A7BEF">
            <w:pPr>
              <w:tabs>
                <w:tab w:val="center" w:pos="176"/>
                <w:tab w:val="center" w:pos="536"/>
              </w:tabs>
              <w:jc w:val="center"/>
              <w:rPr>
                <w:rFonts w:ascii="Arial" w:hAnsi="Arial" w:cs="Arial"/>
                <w:sz w:val="18"/>
                <w:szCs w:val="18"/>
              </w:rPr>
            </w:pPr>
          </w:p>
        </w:tc>
        <w:tc>
          <w:tcPr>
            <w:tcW w:w="872" w:type="pct"/>
            <w:vAlign w:val="center"/>
          </w:tcPr>
          <w:p w14:paraId="514AEBF5" w14:textId="77777777" w:rsidR="00DA33A7" w:rsidRPr="005A7BEF" w:rsidRDefault="00DA33A7" w:rsidP="005A7BEF">
            <w:pPr>
              <w:tabs>
                <w:tab w:val="center" w:pos="176"/>
                <w:tab w:val="center" w:pos="536"/>
              </w:tabs>
              <w:jc w:val="center"/>
              <w:rPr>
                <w:rFonts w:ascii="Arial" w:hAnsi="Arial" w:cs="Arial"/>
                <w:sz w:val="18"/>
                <w:szCs w:val="18"/>
              </w:rPr>
            </w:pPr>
          </w:p>
        </w:tc>
        <w:tc>
          <w:tcPr>
            <w:tcW w:w="662" w:type="pct"/>
            <w:vAlign w:val="center"/>
          </w:tcPr>
          <w:p w14:paraId="424AFA2F" w14:textId="77777777" w:rsidR="00DA33A7" w:rsidRPr="005A7BEF" w:rsidRDefault="00DA33A7" w:rsidP="005A7BEF">
            <w:pPr>
              <w:tabs>
                <w:tab w:val="center" w:pos="176"/>
                <w:tab w:val="center" w:pos="536"/>
              </w:tabs>
              <w:jc w:val="center"/>
              <w:rPr>
                <w:rFonts w:ascii="Arial" w:hAnsi="Arial" w:cs="Arial"/>
                <w:sz w:val="18"/>
                <w:szCs w:val="18"/>
              </w:rPr>
            </w:pPr>
          </w:p>
        </w:tc>
        <w:tc>
          <w:tcPr>
            <w:tcW w:w="833" w:type="pct"/>
            <w:vAlign w:val="center"/>
          </w:tcPr>
          <w:p w14:paraId="51DA6A61" w14:textId="77777777" w:rsidR="00DA33A7" w:rsidRPr="005A7BEF" w:rsidRDefault="00DA33A7" w:rsidP="005A7BEF">
            <w:pPr>
              <w:tabs>
                <w:tab w:val="center" w:pos="176"/>
                <w:tab w:val="center" w:pos="536"/>
              </w:tabs>
              <w:jc w:val="center"/>
              <w:rPr>
                <w:rFonts w:ascii="Arial" w:hAnsi="Arial" w:cs="Arial"/>
                <w:sz w:val="18"/>
                <w:szCs w:val="18"/>
              </w:rPr>
            </w:pPr>
          </w:p>
        </w:tc>
        <w:tc>
          <w:tcPr>
            <w:tcW w:w="832" w:type="pct"/>
          </w:tcPr>
          <w:p w14:paraId="6C90BEF6" w14:textId="77777777" w:rsidR="00DA33A7" w:rsidRPr="005A7BEF" w:rsidRDefault="00DA33A7" w:rsidP="005A7BEF">
            <w:pPr>
              <w:tabs>
                <w:tab w:val="center" w:pos="176"/>
                <w:tab w:val="center" w:pos="536"/>
              </w:tabs>
              <w:jc w:val="center"/>
              <w:rPr>
                <w:rFonts w:ascii="Arial" w:hAnsi="Arial" w:cs="Arial"/>
                <w:sz w:val="18"/>
                <w:szCs w:val="18"/>
              </w:rPr>
            </w:pPr>
          </w:p>
        </w:tc>
      </w:tr>
    </w:tbl>
    <w:p w14:paraId="1FB61EF7" w14:textId="77777777" w:rsidR="008230E4" w:rsidRPr="005A7BEF" w:rsidRDefault="008230E4" w:rsidP="005A7BEF">
      <w:pPr>
        <w:rPr>
          <w:rFonts w:ascii="Arial" w:hAnsi="Arial" w:cs="Arial"/>
        </w:rPr>
      </w:pPr>
    </w:p>
    <w:p w14:paraId="50919774" w14:textId="03057919" w:rsidR="00FA2BB6" w:rsidRPr="005A7BEF" w:rsidRDefault="00743D85" w:rsidP="005A7BEF">
      <w:pPr>
        <w:tabs>
          <w:tab w:val="left" w:pos="12510"/>
        </w:tabs>
        <w:rPr>
          <w:rFonts w:ascii="Arial" w:hAnsi="Arial" w:cs="Arial"/>
        </w:rPr>
      </w:pPr>
      <w:r w:rsidRPr="005A7BEF">
        <w:rPr>
          <w:rFonts w:ascii="Arial" w:hAnsi="Arial" w:cs="Arial"/>
          <w:noProof/>
          <w:sz w:val="16"/>
          <w:szCs w:val="16"/>
        </w:rPr>
        <mc:AlternateContent>
          <mc:Choice Requires="wps">
            <w:drawing>
              <wp:anchor distT="0" distB="0" distL="114300" distR="114300" simplePos="0" relativeHeight="251704832" behindDoc="0" locked="0" layoutInCell="1" allowOverlap="1" wp14:anchorId="040360F8" wp14:editId="10ABB602">
                <wp:simplePos x="0" y="0"/>
                <wp:positionH relativeFrom="column">
                  <wp:posOffset>0</wp:posOffset>
                </wp:positionH>
                <wp:positionV relativeFrom="paragraph">
                  <wp:posOffset>-635</wp:posOffset>
                </wp:positionV>
                <wp:extent cx="9207766" cy="1583055"/>
                <wp:effectExtent l="0" t="0" r="12700" b="17145"/>
                <wp:wrapNone/>
                <wp:docPr id="1" name="Text 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766" cy="1583055"/>
                        </a:xfrm>
                        <a:prstGeom prst="rect">
                          <a:avLst/>
                        </a:prstGeom>
                        <a:solidFill>
                          <a:srgbClr val="FFFFFF"/>
                        </a:solidFill>
                        <a:ln w="9525">
                          <a:solidFill>
                            <a:srgbClr val="000000"/>
                          </a:solidFill>
                          <a:miter lim="800000"/>
                          <a:headEnd/>
                          <a:tailEnd/>
                        </a:ln>
                      </wps:spPr>
                      <wps:txbx>
                        <w:txbxContent>
                          <w:p w14:paraId="5AAEE4B0" w14:textId="77777777" w:rsidR="00B51364" w:rsidRDefault="00B51364" w:rsidP="00743D85">
                            <w:pPr>
                              <w:tabs>
                                <w:tab w:val="left" w:pos="933"/>
                              </w:tabs>
                              <w:contextualSpacing/>
                            </w:pPr>
                            <w:r>
                              <w:t>Codes for units of crop harvest and crops sales</w:t>
                            </w:r>
                          </w:p>
                          <w:p w14:paraId="02881A5E" w14:textId="77777777" w:rsidR="00B51364" w:rsidRDefault="00B51364" w:rsidP="00743D85">
                            <w:pPr>
                              <w:tabs>
                                <w:tab w:val="left" w:pos="933"/>
                              </w:tabs>
                              <w:contextualSpacing/>
                            </w:pPr>
                            <w:r>
                              <w:t>American tin...... 02</w:t>
                            </w:r>
                            <w:r>
                              <w:tab/>
                              <w:t>Crate ..................30</w:t>
                            </w:r>
                            <w:r>
                              <w:tab/>
                              <w:t>Single ...............37</w:t>
                            </w:r>
                            <w:r>
                              <w:tab/>
                            </w:r>
                          </w:p>
                          <w:p w14:paraId="3A68473D" w14:textId="77777777" w:rsidR="00B51364" w:rsidRDefault="00B51364" w:rsidP="00743D85">
                            <w:pPr>
                              <w:tabs>
                                <w:tab w:val="left" w:pos="933"/>
                              </w:tabs>
                              <w:contextualSpacing/>
                            </w:pPr>
                            <w:r>
                              <w:t>Basket ................04</w:t>
                            </w:r>
                            <w:r>
                              <w:tab/>
                              <w:t>Calabash ............40</w:t>
                            </w:r>
                            <w:r>
                              <w:tab/>
                              <w:t>Stick ..................23</w:t>
                            </w:r>
                          </w:p>
                          <w:p w14:paraId="4D81C6C1" w14:textId="77777777" w:rsidR="00B51364" w:rsidRDefault="00B51364" w:rsidP="00743D85">
                            <w:pPr>
                              <w:tabs>
                                <w:tab w:val="left" w:pos="933"/>
                              </w:tabs>
                              <w:contextualSpacing/>
                            </w:pPr>
                            <w:r>
                              <w:t>Bowl ...................06</w:t>
                            </w:r>
                            <w:r>
                              <w:tab/>
                              <w:t>Fingers ...............11</w:t>
                            </w:r>
                            <w:r>
                              <w:tab/>
                              <w:t>Tonne ...............24</w:t>
                            </w:r>
                          </w:p>
                          <w:p w14:paraId="06B2B18F" w14:textId="77777777" w:rsidR="00B51364" w:rsidRDefault="00B51364" w:rsidP="00743D85">
                            <w:pPr>
                              <w:tabs>
                                <w:tab w:val="left" w:pos="933"/>
                              </w:tabs>
                              <w:contextualSpacing/>
                            </w:pPr>
                            <w:r>
                              <w:t>Box .....................07</w:t>
                            </w:r>
                            <w:r>
                              <w:tab/>
                              <w:t>Kilogram ............14</w:t>
                            </w:r>
                            <w:r>
                              <w:tab/>
                              <w:t>Set ....................36</w:t>
                            </w:r>
                            <w:r>
                              <w:tab/>
                            </w:r>
                            <w:r>
                              <w:tab/>
                            </w:r>
                          </w:p>
                          <w:p w14:paraId="10526D74" w14:textId="77777777" w:rsidR="00B51364" w:rsidRDefault="00B51364" w:rsidP="00743D85">
                            <w:pPr>
                              <w:tabs>
                                <w:tab w:val="left" w:pos="933"/>
                              </w:tabs>
                              <w:contextualSpacing/>
                            </w:pPr>
                            <w:r>
                              <w:t>Bucket ................29</w:t>
                            </w:r>
                            <w:r>
                              <w:tab/>
                              <w:t>Margarine tin.....17</w:t>
                            </w:r>
                            <w:r>
                              <w:tab/>
                              <w:t>100 pieces of crop--91</w:t>
                            </w:r>
                            <w:r>
                              <w:tab/>
                            </w:r>
                          </w:p>
                          <w:p w14:paraId="453DBEF3" w14:textId="77777777" w:rsidR="00B51364" w:rsidRDefault="00B51364" w:rsidP="00743D85">
                            <w:pPr>
                              <w:tabs>
                                <w:tab w:val="left" w:pos="933"/>
                              </w:tabs>
                              <w:contextualSpacing/>
                            </w:pPr>
                            <w:r>
                              <w:t>Bunch .................08</w:t>
                            </w:r>
                            <w:r>
                              <w:tab/>
                              <w:t>Maxi bag ............18</w:t>
                            </w:r>
                            <w:r>
                              <w:tab/>
                              <w:t>Other specify----------99</w:t>
                            </w:r>
                            <w:r>
                              <w:tab/>
                            </w:r>
                          </w:p>
                          <w:p w14:paraId="6CD358E0" w14:textId="77777777" w:rsidR="00B51364" w:rsidRDefault="00B51364" w:rsidP="00743D85">
                            <w:r>
                              <w:t>Bundle ...............09</w:t>
                            </w:r>
                            <w:r>
                              <w:tab/>
                              <w:t>Mini bag ............19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0360F8" id="Text Box 700" o:spid="_x0000_s1030" type="#_x0000_t202" style="position:absolute;margin-left:0;margin-top:-.05pt;width:725pt;height:124.6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">
                <v:textbox>
                  <w:txbxContent>
                    <w:p w14:paraId="5AAEE4B0" w14:textId="77777777" w:rsidR="00B51364" w:rsidRDefault="00B51364" w:rsidP="00743D85">
                      <w:pPr>
                        <w:tabs>
                          <w:tab w:val="left" w:pos="933"/>
                        </w:tabs>
                        <w:contextualSpacing/>
                      </w:pPr>
                      <w:r>
                        <w:t>Codes for units of crop harvest and crops sales</w:t>
                      </w:r>
                    </w:p>
                    <w:p w14:paraId="02881A5E" w14:textId="77777777" w:rsidR="00B51364" w:rsidRDefault="00B51364" w:rsidP="00743D85">
                      <w:pPr>
                        <w:tabs>
                          <w:tab w:val="left" w:pos="933"/>
                        </w:tabs>
                        <w:contextualSpacing/>
                      </w:pPr>
                      <w:r>
                        <w:t>American tin...... 02</w:t>
                      </w:r>
                      <w:r>
                        <w:tab/>
                        <w:t>Crate ..................30</w:t>
                      </w:r>
                      <w:r>
                        <w:tab/>
                        <w:t>Single ...............37</w:t>
                      </w:r>
                      <w:r>
                        <w:tab/>
                      </w:r>
                    </w:p>
                    <w:p w14:paraId="3A68473D" w14:textId="77777777" w:rsidR="00B51364" w:rsidRDefault="00B51364" w:rsidP="00743D85">
                      <w:pPr>
                        <w:tabs>
                          <w:tab w:val="left" w:pos="933"/>
                        </w:tabs>
                        <w:contextualSpacing/>
                      </w:pPr>
                      <w:r>
                        <w:t>Basket ................04</w:t>
                      </w:r>
                      <w:r>
                        <w:tab/>
                        <w:t>Calabash ............40</w:t>
                      </w:r>
                      <w:r>
                        <w:tab/>
                        <w:t>Stick ..................23</w:t>
                      </w:r>
                    </w:p>
                    <w:p w14:paraId="4D81C6C1" w14:textId="77777777" w:rsidR="00B51364" w:rsidRDefault="00B51364" w:rsidP="00743D85">
                      <w:pPr>
                        <w:tabs>
                          <w:tab w:val="left" w:pos="933"/>
                        </w:tabs>
                        <w:contextualSpacing/>
                      </w:pPr>
                      <w:r>
                        <w:t>Bowl ...................06</w:t>
                      </w:r>
                      <w:r>
                        <w:tab/>
                        <w:t>Fingers ...............11</w:t>
                      </w:r>
                      <w:r>
                        <w:tab/>
                      </w:r>
                      <w:proofErr w:type="spellStart"/>
                      <w:r>
                        <w:t>Tonne</w:t>
                      </w:r>
                      <w:proofErr w:type="spellEnd"/>
                      <w:r>
                        <w:t xml:space="preserve"> ...............24</w:t>
                      </w:r>
                    </w:p>
                    <w:p w14:paraId="06B2B18F" w14:textId="77777777" w:rsidR="00B51364" w:rsidRDefault="00B51364" w:rsidP="00743D85">
                      <w:pPr>
                        <w:tabs>
                          <w:tab w:val="left" w:pos="933"/>
                        </w:tabs>
                        <w:contextualSpacing/>
                      </w:pPr>
                      <w:r>
                        <w:t>Box .....................07</w:t>
                      </w:r>
                      <w:r>
                        <w:tab/>
                        <w:t>Kilogram ............14</w:t>
                      </w:r>
                      <w:r>
                        <w:tab/>
                        <w:t>Set ....................36</w:t>
                      </w:r>
                      <w:r>
                        <w:tab/>
                      </w:r>
                      <w:r>
                        <w:tab/>
                      </w:r>
                    </w:p>
                    <w:p w14:paraId="10526D74" w14:textId="77777777" w:rsidR="00B51364" w:rsidRDefault="00B51364" w:rsidP="00743D85">
                      <w:pPr>
                        <w:tabs>
                          <w:tab w:val="left" w:pos="933"/>
                        </w:tabs>
                        <w:contextualSpacing/>
                      </w:pPr>
                      <w:r>
                        <w:t>Bucket ................29</w:t>
                      </w:r>
                      <w:r>
                        <w:tab/>
                        <w:t>Margarine tin.....17</w:t>
                      </w:r>
                      <w:r>
                        <w:tab/>
                        <w:t>100 pieces of crop--91</w:t>
                      </w:r>
                      <w:r>
                        <w:tab/>
                      </w:r>
                    </w:p>
                    <w:p w14:paraId="453DBEF3" w14:textId="77777777" w:rsidR="00B51364" w:rsidRDefault="00B51364" w:rsidP="00743D85">
                      <w:pPr>
                        <w:tabs>
                          <w:tab w:val="left" w:pos="933"/>
                        </w:tabs>
                        <w:contextualSpacing/>
                      </w:pPr>
                      <w:r>
                        <w:t>Bunch .................08</w:t>
                      </w:r>
                      <w:r>
                        <w:tab/>
                        <w:t>Maxi bag ............18</w:t>
                      </w:r>
                      <w:r>
                        <w:tab/>
                      </w:r>
                      <w:proofErr w:type="gramStart"/>
                      <w:r>
                        <w:t>Other</w:t>
                      </w:r>
                      <w:proofErr w:type="gramEnd"/>
                      <w:r>
                        <w:t xml:space="preserve"> specify----------99</w:t>
                      </w:r>
                      <w:r>
                        <w:tab/>
                      </w:r>
                    </w:p>
                    <w:p w14:paraId="6CD358E0" w14:textId="77777777" w:rsidR="00B51364" w:rsidRDefault="00B51364" w:rsidP="00743D85">
                      <w:r>
                        <w:t>Bundle ...............09</w:t>
                      </w:r>
                      <w:r>
                        <w:tab/>
                        <w:t>Mini bag ............19</w:t>
                      </w:r>
                    </w:p>
                  </w:txbxContent>
                </v:textbox>
              </v:shape>
            </w:pict>
          </mc:Fallback>
        </mc:AlternateContent>
      </w:r>
    </w:p>
    <w:p w14:paraId="1C6B89A8" w14:textId="45C7078A" w:rsidR="008230E4" w:rsidRPr="005A7BEF" w:rsidRDefault="008230E4" w:rsidP="005A7BEF">
      <w:pPr>
        <w:rPr>
          <w:rFonts w:ascii="Arial" w:hAnsi="Arial" w:cs="Arial"/>
        </w:rPr>
      </w:pPr>
    </w:p>
    <w:p w14:paraId="7F790A34" w14:textId="61895B42" w:rsidR="00743D85" w:rsidRPr="005A7BEF" w:rsidRDefault="00743D85" w:rsidP="005A7BEF">
      <w:pPr>
        <w:rPr>
          <w:rFonts w:ascii="Arial" w:hAnsi="Arial" w:cs="Arial"/>
        </w:rPr>
      </w:pPr>
    </w:p>
    <w:p w14:paraId="6D7EE23E" w14:textId="77777777" w:rsidR="00743D85" w:rsidRPr="005A7BEF" w:rsidRDefault="00743D85" w:rsidP="005A7BEF">
      <w:pPr>
        <w:rPr>
          <w:rFonts w:ascii="Arial" w:hAnsi="Arial" w:cs="Arial"/>
        </w:rPr>
      </w:pPr>
    </w:p>
    <w:p w14:paraId="05B5BB5F" w14:textId="77777777" w:rsidR="008230E4" w:rsidRPr="005A7BEF" w:rsidRDefault="008230E4" w:rsidP="005A7BEF">
      <w:pPr>
        <w:tabs>
          <w:tab w:val="left" w:pos="1187"/>
        </w:tabs>
        <w:rPr>
          <w:rFonts w:ascii="Arial" w:hAnsi="Arial" w:cs="Arial"/>
          <w:sz w:val="16"/>
          <w:szCs w:val="16"/>
        </w:rPr>
      </w:pPr>
    </w:p>
    <w:p w14:paraId="27E1EAC1" w14:textId="77777777" w:rsidR="008230E4" w:rsidRPr="005A7BEF" w:rsidRDefault="008230E4" w:rsidP="005A7BEF">
      <w:pPr>
        <w:tabs>
          <w:tab w:val="left" w:pos="1187"/>
        </w:tabs>
        <w:rPr>
          <w:rFonts w:ascii="Arial" w:hAnsi="Arial" w:cs="Arial"/>
          <w:sz w:val="16"/>
          <w:szCs w:val="16"/>
        </w:rPr>
      </w:pPr>
    </w:p>
    <w:p w14:paraId="20F7AD48" w14:textId="77777777" w:rsidR="008230E4" w:rsidRPr="005A7BEF" w:rsidRDefault="008230E4" w:rsidP="005A7BEF">
      <w:pPr>
        <w:tabs>
          <w:tab w:val="left" w:pos="1187"/>
        </w:tabs>
        <w:rPr>
          <w:rFonts w:ascii="Arial" w:hAnsi="Arial" w:cs="Arial"/>
          <w:sz w:val="16"/>
          <w:szCs w:val="16"/>
        </w:rPr>
      </w:pPr>
    </w:p>
    <w:p w14:paraId="58BF5B5A" w14:textId="77777777" w:rsidR="008230E4" w:rsidRPr="005A7BEF" w:rsidRDefault="008230E4" w:rsidP="005A7BEF">
      <w:pPr>
        <w:tabs>
          <w:tab w:val="left" w:pos="1187"/>
        </w:tabs>
        <w:rPr>
          <w:rFonts w:ascii="Arial" w:hAnsi="Arial" w:cs="Arial"/>
          <w:sz w:val="16"/>
          <w:szCs w:val="16"/>
        </w:rPr>
      </w:pPr>
    </w:p>
    <w:p w14:paraId="40206E60" w14:textId="77777777" w:rsidR="008230E4" w:rsidRPr="005A7BEF" w:rsidRDefault="008230E4" w:rsidP="005A7BEF">
      <w:pPr>
        <w:tabs>
          <w:tab w:val="left" w:pos="1187"/>
        </w:tabs>
        <w:rPr>
          <w:rFonts w:ascii="Arial" w:hAnsi="Arial" w:cs="Arial"/>
          <w:sz w:val="16"/>
          <w:szCs w:val="16"/>
        </w:rPr>
      </w:pPr>
    </w:p>
    <w:p w14:paraId="37373B2F" w14:textId="77777777" w:rsidR="008230E4" w:rsidRPr="005A7BEF" w:rsidRDefault="008230E4" w:rsidP="005A7BEF">
      <w:pPr>
        <w:tabs>
          <w:tab w:val="left" w:pos="1187"/>
        </w:tabs>
        <w:rPr>
          <w:rFonts w:ascii="Arial" w:hAnsi="Arial" w:cs="Arial"/>
          <w:sz w:val="16"/>
          <w:szCs w:val="16"/>
        </w:rPr>
      </w:pPr>
    </w:p>
    <w:p w14:paraId="5CE63989" w14:textId="238FAD13" w:rsidR="008230E4" w:rsidRPr="005A7BEF" w:rsidRDefault="008230E4" w:rsidP="005A7BEF">
      <w:pPr>
        <w:tabs>
          <w:tab w:val="left" w:pos="1187"/>
        </w:tabs>
        <w:rPr>
          <w:rFonts w:ascii="Arial" w:hAnsi="Arial" w:cs="Arial"/>
          <w:sz w:val="16"/>
          <w:szCs w:val="16"/>
        </w:rPr>
      </w:pPr>
    </w:p>
    <w:p w14:paraId="073A3735" w14:textId="77777777" w:rsidR="008230E4" w:rsidRPr="005A7BEF" w:rsidRDefault="008230E4" w:rsidP="005A7BEF">
      <w:pPr>
        <w:tabs>
          <w:tab w:val="left" w:pos="1187"/>
        </w:tabs>
        <w:rPr>
          <w:rFonts w:ascii="Arial" w:hAnsi="Arial" w:cs="Arial"/>
          <w:sz w:val="16"/>
          <w:szCs w:val="16"/>
        </w:rPr>
      </w:pPr>
    </w:p>
    <w:tbl>
      <w:tblPr>
        <w:tblW w:w="4411" w:type="pct"/>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830"/>
        <w:gridCol w:w="1860"/>
        <w:gridCol w:w="912"/>
        <w:gridCol w:w="912"/>
        <w:gridCol w:w="2600"/>
        <w:gridCol w:w="1468"/>
        <w:gridCol w:w="1581"/>
        <w:gridCol w:w="1647"/>
      </w:tblGrid>
      <w:tr w:rsidR="00954BB5" w:rsidRPr="005A7BEF" w14:paraId="069592E6" w14:textId="77777777" w:rsidTr="00954BB5">
        <w:trPr>
          <w:cantSplit/>
          <w:trHeight w:val="272"/>
        </w:trPr>
        <w:tc>
          <w:tcPr>
            <w:tcW w:w="5000" w:type="pct"/>
            <w:gridSpan w:val="8"/>
          </w:tcPr>
          <w:p w14:paraId="6172A7A0" w14:textId="5D0A63B1" w:rsidR="00954BB5" w:rsidRPr="005A7BEF" w:rsidRDefault="00954BB5" w:rsidP="005A7BEF">
            <w:pPr>
              <w:jc w:val="center"/>
              <w:rPr>
                <w:rFonts w:ascii="Arial" w:hAnsi="Arial" w:cs="Arial"/>
                <w:sz w:val="18"/>
                <w:szCs w:val="18"/>
              </w:rPr>
            </w:pPr>
            <w:r w:rsidRPr="00954BB5">
              <w:rPr>
                <w:rFonts w:ascii="Arial" w:hAnsi="Arial" w:cs="Arial"/>
                <w:sz w:val="18"/>
                <w:szCs w:val="18"/>
              </w:rPr>
              <w:t>IF SOLD TO AGGREGATORS, OUTGROWERS, COOPERATIVE GROUPS, or OTHER (O11=4 or 5 or 9 or 10)</w:t>
            </w:r>
          </w:p>
        </w:tc>
      </w:tr>
      <w:tr w:rsidR="00954BB5" w:rsidRPr="005A7BEF" w14:paraId="062BF2F6" w14:textId="77777777" w:rsidTr="00954BB5">
        <w:trPr>
          <w:cantSplit/>
          <w:trHeight w:val="272"/>
        </w:trPr>
        <w:tc>
          <w:tcPr>
            <w:tcW w:w="714" w:type="pct"/>
          </w:tcPr>
          <w:p w14:paraId="780F6154" w14:textId="53F83DCD" w:rsidR="00AC467D" w:rsidRPr="005A7BEF" w:rsidRDefault="00AC467D" w:rsidP="008D4F63">
            <w:pPr>
              <w:rPr>
                <w:rFonts w:ascii="Arial" w:hAnsi="Arial" w:cs="Arial"/>
                <w:sz w:val="18"/>
                <w:szCs w:val="18"/>
              </w:rPr>
            </w:pPr>
          </w:p>
        </w:tc>
        <w:tc>
          <w:tcPr>
            <w:tcW w:w="726" w:type="pct"/>
            <w:vAlign w:val="center"/>
          </w:tcPr>
          <w:p w14:paraId="3E22E31C" w14:textId="77777777" w:rsidR="00AC467D" w:rsidRPr="005A7BEF" w:rsidRDefault="00AC467D" w:rsidP="005A7BEF">
            <w:pPr>
              <w:jc w:val="center"/>
              <w:rPr>
                <w:rFonts w:ascii="Arial" w:hAnsi="Arial" w:cs="Arial"/>
                <w:sz w:val="18"/>
                <w:szCs w:val="18"/>
              </w:rPr>
            </w:pPr>
            <w:r w:rsidRPr="005A7BEF">
              <w:rPr>
                <w:rFonts w:ascii="Arial" w:hAnsi="Arial" w:cs="Arial"/>
                <w:sz w:val="18"/>
                <w:szCs w:val="18"/>
              </w:rPr>
              <w:t>O23</w:t>
            </w:r>
          </w:p>
        </w:tc>
        <w:tc>
          <w:tcPr>
            <w:tcW w:w="356" w:type="pct"/>
          </w:tcPr>
          <w:p w14:paraId="76EE6333" w14:textId="5F1C00FF" w:rsidR="00AC467D" w:rsidRPr="005A7BEF" w:rsidRDefault="00AC467D" w:rsidP="005A7BEF">
            <w:pPr>
              <w:jc w:val="center"/>
              <w:rPr>
                <w:rFonts w:ascii="Arial" w:hAnsi="Arial" w:cs="Arial"/>
                <w:sz w:val="18"/>
                <w:szCs w:val="18"/>
              </w:rPr>
            </w:pPr>
            <w:r>
              <w:rPr>
                <w:rFonts w:ascii="Arial" w:hAnsi="Arial" w:cs="Arial"/>
                <w:sz w:val="18"/>
                <w:szCs w:val="18"/>
              </w:rPr>
              <w:t>O22b</w:t>
            </w:r>
          </w:p>
        </w:tc>
        <w:tc>
          <w:tcPr>
            <w:tcW w:w="356" w:type="pct"/>
          </w:tcPr>
          <w:p w14:paraId="5B6F833C" w14:textId="698037ED" w:rsidR="00AC467D" w:rsidRPr="005A7BEF" w:rsidRDefault="00AC467D" w:rsidP="005A7BEF">
            <w:pPr>
              <w:jc w:val="center"/>
              <w:rPr>
                <w:rFonts w:ascii="Arial" w:hAnsi="Arial" w:cs="Arial"/>
                <w:sz w:val="18"/>
                <w:szCs w:val="18"/>
              </w:rPr>
            </w:pPr>
            <w:r w:rsidRPr="005A7BEF">
              <w:rPr>
                <w:rFonts w:ascii="Arial" w:hAnsi="Arial" w:cs="Arial"/>
                <w:sz w:val="18"/>
                <w:szCs w:val="18"/>
              </w:rPr>
              <w:t>O24</w:t>
            </w:r>
          </w:p>
        </w:tc>
        <w:tc>
          <w:tcPr>
            <w:tcW w:w="1015" w:type="pct"/>
          </w:tcPr>
          <w:p w14:paraId="600A86D6" w14:textId="77777777" w:rsidR="00AC467D" w:rsidRPr="005A7BEF" w:rsidRDefault="00AC467D" w:rsidP="005A7BEF">
            <w:pPr>
              <w:jc w:val="center"/>
              <w:rPr>
                <w:rFonts w:ascii="Arial" w:hAnsi="Arial" w:cs="Arial"/>
                <w:sz w:val="18"/>
                <w:szCs w:val="18"/>
              </w:rPr>
            </w:pPr>
            <w:r w:rsidRPr="005A7BEF">
              <w:rPr>
                <w:rFonts w:ascii="Arial" w:hAnsi="Arial" w:cs="Arial"/>
                <w:sz w:val="18"/>
                <w:szCs w:val="18"/>
              </w:rPr>
              <w:t>O25</w:t>
            </w:r>
          </w:p>
        </w:tc>
        <w:tc>
          <w:tcPr>
            <w:tcW w:w="573" w:type="pct"/>
            <w:vAlign w:val="center"/>
          </w:tcPr>
          <w:p w14:paraId="0EE3AB1E" w14:textId="77777777" w:rsidR="00AC467D" w:rsidRPr="005A7BEF" w:rsidRDefault="00AC467D" w:rsidP="005A7BEF">
            <w:pPr>
              <w:jc w:val="center"/>
              <w:rPr>
                <w:rFonts w:ascii="Arial" w:hAnsi="Arial" w:cs="Arial"/>
                <w:sz w:val="18"/>
                <w:szCs w:val="18"/>
              </w:rPr>
            </w:pPr>
            <w:r w:rsidRPr="005A7BEF">
              <w:rPr>
                <w:rFonts w:ascii="Arial" w:hAnsi="Arial" w:cs="Arial"/>
                <w:sz w:val="18"/>
                <w:szCs w:val="18"/>
              </w:rPr>
              <w:t>O26</w:t>
            </w:r>
          </w:p>
        </w:tc>
        <w:tc>
          <w:tcPr>
            <w:tcW w:w="617" w:type="pct"/>
          </w:tcPr>
          <w:p w14:paraId="4F285C8A" w14:textId="77777777" w:rsidR="00AC467D" w:rsidRPr="005A7BEF" w:rsidRDefault="00AC467D" w:rsidP="005A7BEF">
            <w:pPr>
              <w:jc w:val="center"/>
              <w:rPr>
                <w:rFonts w:ascii="Arial" w:hAnsi="Arial" w:cs="Arial"/>
                <w:sz w:val="18"/>
                <w:szCs w:val="18"/>
              </w:rPr>
            </w:pPr>
            <w:r w:rsidRPr="005A7BEF">
              <w:rPr>
                <w:rFonts w:ascii="Arial" w:hAnsi="Arial" w:cs="Arial"/>
                <w:sz w:val="18"/>
                <w:szCs w:val="18"/>
              </w:rPr>
              <w:t>O27</w:t>
            </w:r>
          </w:p>
        </w:tc>
        <w:tc>
          <w:tcPr>
            <w:tcW w:w="643" w:type="pct"/>
          </w:tcPr>
          <w:p w14:paraId="5A72EE47" w14:textId="77777777" w:rsidR="00AC467D" w:rsidRPr="005A7BEF" w:rsidRDefault="00AC467D" w:rsidP="005A7BEF">
            <w:pPr>
              <w:jc w:val="center"/>
              <w:rPr>
                <w:rFonts w:ascii="Arial" w:hAnsi="Arial" w:cs="Arial"/>
                <w:sz w:val="18"/>
                <w:szCs w:val="18"/>
              </w:rPr>
            </w:pPr>
            <w:r w:rsidRPr="005A7BEF">
              <w:rPr>
                <w:rFonts w:ascii="Arial" w:hAnsi="Arial" w:cs="Arial"/>
                <w:sz w:val="18"/>
                <w:szCs w:val="18"/>
              </w:rPr>
              <w:t>O28</w:t>
            </w:r>
          </w:p>
        </w:tc>
      </w:tr>
      <w:tr w:rsidR="00954BB5" w:rsidRPr="005A7BEF" w14:paraId="0EB41C6D" w14:textId="77777777" w:rsidTr="00954BB5">
        <w:trPr>
          <w:cantSplit/>
          <w:trHeight w:val="1742"/>
        </w:trPr>
        <w:tc>
          <w:tcPr>
            <w:tcW w:w="714" w:type="pct"/>
          </w:tcPr>
          <w:p w14:paraId="5F1480B0" w14:textId="77777777" w:rsidR="00AC467D" w:rsidRPr="005A7BEF" w:rsidRDefault="00AC467D" w:rsidP="005A7BEF">
            <w:pPr>
              <w:jc w:val="center"/>
              <w:rPr>
                <w:rFonts w:ascii="Arial" w:hAnsi="Arial" w:cs="Arial"/>
                <w:sz w:val="18"/>
                <w:szCs w:val="18"/>
              </w:rPr>
            </w:pPr>
            <w:r w:rsidRPr="005A7BEF">
              <w:rPr>
                <w:rFonts w:ascii="Arial" w:hAnsi="Arial" w:cs="Arial"/>
                <w:sz w:val="18"/>
                <w:szCs w:val="18"/>
              </w:rPr>
              <w:t>SERVICE</w:t>
            </w:r>
          </w:p>
        </w:tc>
        <w:tc>
          <w:tcPr>
            <w:tcW w:w="726" w:type="pct"/>
          </w:tcPr>
          <w:p w14:paraId="1436BBF1" w14:textId="58A2E67C" w:rsidR="00AC467D" w:rsidRPr="005A7BEF" w:rsidRDefault="00AC467D" w:rsidP="005A7BEF">
            <w:pPr>
              <w:tabs>
                <w:tab w:val="center" w:pos="176"/>
                <w:tab w:val="center" w:pos="536"/>
              </w:tabs>
              <w:jc w:val="center"/>
              <w:rPr>
                <w:rFonts w:ascii="Arial" w:hAnsi="Arial" w:cs="Arial"/>
                <w:sz w:val="18"/>
                <w:szCs w:val="18"/>
              </w:rPr>
            </w:pPr>
            <w:r w:rsidRPr="005A7BEF">
              <w:rPr>
                <w:rFonts w:ascii="Arial" w:hAnsi="Arial" w:cs="Arial"/>
                <w:sz w:val="18"/>
                <w:szCs w:val="18"/>
              </w:rPr>
              <w:t xml:space="preserve">Did the aggregator/outgrower/ coop/ other provide </w:t>
            </w:r>
            <w:r>
              <w:rPr>
                <w:rFonts w:ascii="Arial" w:hAnsi="Arial" w:cs="Arial"/>
                <w:sz w:val="18"/>
                <w:szCs w:val="18"/>
              </w:rPr>
              <w:t xml:space="preserve">[Service Category] </w:t>
            </w:r>
            <w:r w:rsidRPr="005A7BEF">
              <w:rPr>
                <w:rFonts w:ascii="Arial" w:hAnsi="Arial" w:cs="Arial"/>
                <w:sz w:val="18"/>
                <w:szCs w:val="18"/>
              </w:rPr>
              <w:t xml:space="preserve">to you </w:t>
            </w:r>
            <w:r>
              <w:rPr>
                <w:rFonts w:ascii="Arial" w:hAnsi="Arial" w:cs="Arial"/>
                <w:sz w:val="18"/>
                <w:szCs w:val="18"/>
              </w:rPr>
              <w:t>on any plots</w:t>
            </w:r>
            <w:r w:rsidRPr="005A7BEF">
              <w:rPr>
                <w:rFonts w:ascii="Arial" w:hAnsi="Arial" w:cs="Arial"/>
                <w:sz w:val="18"/>
                <w:szCs w:val="18"/>
              </w:rPr>
              <w:t xml:space="preserve">? </w:t>
            </w:r>
          </w:p>
          <w:p w14:paraId="1891CE3D" w14:textId="7C7101FA" w:rsidR="00AC467D" w:rsidRDefault="00AC467D" w:rsidP="005A7BEF">
            <w:pPr>
              <w:tabs>
                <w:tab w:val="center" w:pos="176"/>
                <w:tab w:val="center" w:pos="536"/>
              </w:tabs>
              <w:rPr>
                <w:rFonts w:ascii="Arial" w:hAnsi="Arial" w:cs="Arial"/>
                <w:sz w:val="18"/>
                <w:szCs w:val="18"/>
              </w:rPr>
            </w:pPr>
            <w:r w:rsidRPr="005A7BEF">
              <w:rPr>
                <w:rFonts w:ascii="Arial" w:hAnsi="Arial" w:cs="Arial"/>
                <w:sz w:val="18"/>
                <w:szCs w:val="18"/>
              </w:rPr>
              <w:t xml:space="preserve">1. Yes       </w:t>
            </w:r>
          </w:p>
          <w:p w14:paraId="12D4D1A3" w14:textId="01281756" w:rsidR="00AC467D" w:rsidRPr="005A7BEF" w:rsidRDefault="00AC467D" w:rsidP="005A7BEF">
            <w:pPr>
              <w:tabs>
                <w:tab w:val="center" w:pos="176"/>
                <w:tab w:val="center" w:pos="536"/>
              </w:tabs>
              <w:rPr>
                <w:rFonts w:ascii="Arial" w:hAnsi="Arial" w:cs="Arial"/>
                <w:sz w:val="18"/>
                <w:szCs w:val="18"/>
              </w:rPr>
            </w:pPr>
            <w:r w:rsidRPr="005A7BEF">
              <w:rPr>
                <w:rFonts w:ascii="Arial" w:hAnsi="Arial" w:cs="Arial"/>
                <w:sz w:val="18"/>
                <w:szCs w:val="18"/>
              </w:rPr>
              <w:t>5. No</w:t>
            </w:r>
            <w:r>
              <w:rPr>
                <w:rFonts w:ascii="Arial" w:hAnsi="Arial" w:cs="Arial"/>
                <w:sz w:val="18"/>
                <w:szCs w:val="18"/>
              </w:rPr>
              <w:t xml:space="preserve"> &gt;&gt; next Service Area</w:t>
            </w:r>
          </w:p>
          <w:p w14:paraId="097B1FD4" w14:textId="1665D958" w:rsidR="00AC467D" w:rsidRPr="005A7BEF" w:rsidRDefault="00AC467D">
            <w:pPr>
              <w:tabs>
                <w:tab w:val="center" w:pos="176"/>
                <w:tab w:val="center" w:pos="536"/>
              </w:tabs>
              <w:rPr>
                <w:rFonts w:ascii="Arial" w:hAnsi="Arial" w:cs="Arial"/>
                <w:sz w:val="18"/>
                <w:szCs w:val="18"/>
              </w:rPr>
            </w:pPr>
          </w:p>
        </w:tc>
        <w:tc>
          <w:tcPr>
            <w:tcW w:w="356" w:type="pct"/>
          </w:tcPr>
          <w:p w14:paraId="3D603C68" w14:textId="1AB26BED" w:rsidR="00AC467D" w:rsidRPr="005A7BEF" w:rsidRDefault="00027182">
            <w:pPr>
              <w:jc w:val="center"/>
              <w:rPr>
                <w:rFonts w:ascii="Arial" w:hAnsi="Arial" w:cs="Arial"/>
                <w:sz w:val="18"/>
                <w:szCs w:val="18"/>
              </w:rPr>
            </w:pPr>
            <w:r>
              <w:rPr>
                <w:rFonts w:ascii="Arial" w:hAnsi="Arial" w:cs="Arial"/>
                <w:sz w:val="18"/>
                <w:szCs w:val="18"/>
              </w:rPr>
              <w:t>In what unit does [Name]</w:t>
            </w:r>
            <w:r w:rsidRPr="00027182">
              <w:rPr>
                <w:rFonts w:ascii="Arial" w:hAnsi="Arial" w:cs="Arial"/>
                <w:sz w:val="18"/>
                <w:szCs w:val="18"/>
              </w:rPr>
              <w:t xml:space="preserve"> measure the </w:t>
            </w:r>
            <w:r w:rsidR="0032588E">
              <w:rPr>
                <w:rFonts w:ascii="Arial" w:hAnsi="Arial" w:cs="Arial"/>
                <w:sz w:val="18"/>
                <w:szCs w:val="18"/>
              </w:rPr>
              <w:t>[service category]</w:t>
            </w:r>
            <w:r w:rsidRPr="00027182">
              <w:rPr>
                <w:rFonts w:ascii="Arial" w:hAnsi="Arial" w:cs="Arial"/>
                <w:sz w:val="18"/>
                <w:szCs w:val="18"/>
              </w:rPr>
              <w:t xml:space="preserve"> services used?</w:t>
            </w:r>
          </w:p>
        </w:tc>
        <w:tc>
          <w:tcPr>
            <w:tcW w:w="356" w:type="pct"/>
          </w:tcPr>
          <w:p w14:paraId="5380B1AD" w14:textId="290DE9C1" w:rsidR="00AC467D" w:rsidRPr="005A7BEF" w:rsidRDefault="00AC467D">
            <w:pPr>
              <w:jc w:val="center"/>
              <w:rPr>
                <w:rFonts w:ascii="Arial" w:hAnsi="Arial" w:cs="Arial"/>
                <w:sz w:val="18"/>
                <w:szCs w:val="18"/>
              </w:rPr>
            </w:pPr>
            <w:r w:rsidRPr="005A7BEF">
              <w:rPr>
                <w:rFonts w:ascii="Arial" w:hAnsi="Arial" w:cs="Arial"/>
                <w:sz w:val="18"/>
                <w:szCs w:val="18"/>
              </w:rPr>
              <w:t xml:space="preserve">How many </w:t>
            </w:r>
            <w:r>
              <w:rPr>
                <w:rFonts w:ascii="Arial" w:hAnsi="Arial" w:cs="Arial"/>
                <w:sz w:val="18"/>
                <w:szCs w:val="18"/>
              </w:rPr>
              <w:t>[units]</w:t>
            </w:r>
            <w:r w:rsidRPr="005A7BEF">
              <w:rPr>
                <w:rFonts w:ascii="Arial" w:hAnsi="Arial" w:cs="Arial"/>
                <w:sz w:val="18"/>
                <w:szCs w:val="18"/>
              </w:rPr>
              <w:t xml:space="preserve"> of </w:t>
            </w:r>
            <w:r>
              <w:rPr>
                <w:rFonts w:ascii="Arial" w:hAnsi="Arial" w:cs="Arial"/>
                <w:sz w:val="18"/>
                <w:szCs w:val="18"/>
              </w:rPr>
              <w:t>[</w:t>
            </w:r>
            <w:r w:rsidR="0032588E">
              <w:rPr>
                <w:rFonts w:ascii="Arial" w:hAnsi="Arial" w:cs="Arial"/>
                <w:sz w:val="18"/>
                <w:szCs w:val="18"/>
              </w:rPr>
              <w:t>s</w:t>
            </w:r>
            <w:r>
              <w:rPr>
                <w:rFonts w:ascii="Arial" w:hAnsi="Arial" w:cs="Arial"/>
                <w:sz w:val="18"/>
                <w:szCs w:val="18"/>
              </w:rPr>
              <w:t xml:space="preserve">ervice </w:t>
            </w:r>
            <w:r w:rsidR="0032588E">
              <w:rPr>
                <w:rFonts w:ascii="Arial" w:hAnsi="Arial" w:cs="Arial"/>
                <w:sz w:val="18"/>
                <w:szCs w:val="18"/>
              </w:rPr>
              <w:t>c</w:t>
            </w:r>
            <w:r>
              <w:rPr>
                <w:rFonts w:ascii="Arial" w:hAnsi="Arial" w:cs="Arial"/>
                <w:sz w:val="18"/>
                <w:szCs w:val="18"/>
              </w:rPr>
              <w:t>ategory]</w:t>
            </w:r>
            <w:r w:rsidRPr="005A7BEF">
              <w:rPr>
                <w:rFonts w:ascii="Arial" w:hAnsi="Arial" w:cs="Arial"/>
                <w:sz w:val="18"/>
                <w:szCs w:val="18"/>
              </w:rPr>
              <w:t xml:space="preserve"> were provided?</w:t>
            </w:r>
          </w:p>
        </w:tc>
        <w:tc>
          <w:tcPr>
            <w:tcW w:w="1015" w:type="pct"/>
          </w:tcPr>
          <w:p w14:paraId="0B2D1364" w14:textId="237821E6" w:rsidR="00AC467D" w:rsidRPr="005A7BEF" w:rsidRDefault="00AC467D" w:rsidP="005A7BEF">
            <w:pPr>
              <w:jc w:val="center"/>
              <w:rPr>
                <w:rFonts w:ascii="Arial" w:hAnsi="Arial" w:cs="Arial"/>
                <w:sz w:val="18"/>
                <w:szCs w:val="18"/>
              </w:rPr>
            </w:pPr>
            <w:r w:rsidRPr="005A7BEF">
              <w:rPr>
                <w:rFonts w:ascii="Arial" w:hAnsi="Arial" w:cs="Arial"/>
                <w:sz w:val="18"/>
                <w:szCs w:val="18"/>
              </w:rPr>
              <w:t xml:space="preserve">Which organization provided </w:t>
            </w:r>
            <w:r>
              <w:rPr>
                <w:rFonts w:ascii="Arial" w:hAnsi="Arial" w:cs="Arial"/>
                <w:sz w:val="18"/>
                <w:szCs w:val="18"/>
              </w:rPr>
              <w:t>[Service Category] services</w:t>
            </w:r>
            <w:r w:rsidRPr="005A7BEF">
              <w:rPr>
                <w:rFonts w:ascii="Arial" w:hAnsi="Arial" w:cs="Arial"/>
                <w:sz w:val="18"/>
                <w:szCs w:val="18"/>
              </w:rPr>
              <w:t>?</w:t>
            </w:r>
          </w:p>
          <w:p w14:paraId="703AB394" w14:textId="7664FE71" w:rsidR="00AC467D" w:rsidRPr="00AC467D" w:rsidRDefault="00AC467D" w:rsidP="00AC467D">
            <w:pPr>
              <w:rPr>
                <w:rFonts w:ascii="Arial" w:hAnsi="Arial" w:cs="Arial"/>
                <w:sz w:val="18"/>
                <w:szCs w:val="18"/>
              </w:rPr>
            </w:pPr>
            <w:r>
              <w:rPr>
                <w:rFonts w:ascii="Arial" w:hAnsi="Arial" w:cs="Arial"/>
                <w:sz w:val="18"/>
                <w:szCs w:val="18"/>
              </w:rPr>
              <w:t xml:space="preserve"> </w:t>
            </w:r>
            <w:r w:rsidRPr="00AC467D">
              <w:rPr>
                <w:rFonts w:ascii="Arial" w:hAnsi="Arial" w:cs="Arial"/>
                <w:sz w:val="18"/>
                <w:szCs w:val="18"/>
              </w:rPr>
              <w:t>MoFA</w:t>
            </w:r>
          </w:p>
          <w:p w14:paraId="1708295B"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CARD</w:t>
            </w:r>
          </w:p>
          <w:p w14:paraId="2F2753D0"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Masara N'Arziki</w:t>
            </w:r>
          </w:p>
          <w:p w14:paraId="12C71E8B"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ADVANCE</w:t>
            </w:r>
          </w:p>
          <w:p w14:paraId="7BEB7503"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SADA</w:t>
            </w:r>
          </w:p>
          <w:p w14:paraId="12F4EEFA"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SFMC</w:t>
            </w:r>
          </w:p>
          <w:p w14:paraId="59809C19"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Ghana Cocoa Board</w:t>
            </w:r>
          </w:p>
          <w:p w14:paraId="35F15C86"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Private cocoa buying agencies</w:t>
            </w:r>
          </w:p>
          <w:p w14:paraId="07775AAC"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Food distribution cooperation</w:t>
            </w:r>
          </w:p>
          <w:p w14:paraId="08DE31BC"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Other (please specify)</w:t>
            </w:r>
          </w:p>
          <w:p w14:paraId="4F26A415" w14:textId="77777777" w:rsidR="00AC467D" w:rsidRPr="00AC467D" w:rsidRDefault="00AC467D" w:rsidP="00AC467D">
            <w:pPr>
              <w:rPr>
                <w:rFonts w:ascii="Arial" w:hAnsi="Arial" w:cs="Arial"/>
                <w:sz w:val="18"/>
                <w:szCs w:val="18"/>
              </w:rPr>
            </w:pPr>
            <w:r w:rsidRPr="00AC467D">
              <w:rPr>
                <w:rFonts w:ascii="Arial" w:hAnsi="Arial" w:cs="Arial"/>
                <w:sz w:val="18"/>
                <w:szCs w:val="18"/>
              </w:rPr>
              <w:t xml:space="preserve"> Refuse to answer</w:t>
            </w:r>
          </w:p>
          <w:p w14:paraId="23F23FB7" w14:textId="75922FDC" w:rsidR="00AC467D" w:rsidRPr="005A7BEF" w:rsidRDefault="00AC467D" w:rsidP="005A7BEF">
            <w:pPr>
              <w:rPr>
                <w:rFonts w:ascii="Arial" w:hAnsi="Arial" w:cs="Arial"/>
                <w:sz w:val="18"/>
                <w:szCs w:val="18"/>
              </w:rPr>
            </w:pPr>
            <w:r w:rsidRPr="00AC467D">
              <w:rPr>
                <w:rFonts w:ascii="Arial" w:hAnsi="Arial" w:cs="Arial"/>
                <w:sz w:val="18"/>
                <w:szCs w:val="18"/>
              </w:rPr>
              <w:t xml:space="preserve"> Don't know</w:t>
            </w:r>
          </w:p>
        </w:tc>
        <w:tc>
          <w:tcPr>
            <w:tcW w:w="573" w:type="pct"/>
          </w:tcPr>
          <w:p w14:paraId="1F830A00" w14:textId="18C436C2" w:rsidR="00AC467D" w:rsidRPr="005A7BEF" w:rsidRDefault="00AC467D" w:rsidP="005A7BEF">
            <w:pPr>
              <w:jc w:val="center"/>
              <w:rPr>
                <w:rFonts w:ascii="Arial" w:hAnsi="Arial" w:cs="Arial"/>
                <w:sz w:val="18"/>
                <w:szCs w:val="18"/>
              </w:rPr>
            </w:pPr>
            <w:r w:rsidRPr="005A7BEF">
              <w:rPr>
                <w:rFonts w:ascii="Arial" w:hAnsi="Arial" w:cs="Arial"/>
                <w:sz w:val="18"/>
                <w:szCs w:val="18"/>
              </w:rPr>
              <w:t xml:space="preserve">How did </w:t>
            </w:r>
            <w:r w:rsidR="00954BB5">
              <w:rPr>
                <w:rFonts w:ascii="Arial" w:hAnsi="Arial" w:cs="Arial"/>
                <w:sz w:val="18"/>
                <w:szCs w:val="18"/>
              </w:rPr>
              <w:t>[Name]</w:t>
            </w:r>
            <w:r w:rsidR="00954BB5" w:rsidRPr="005A7BEF">
              <w:rPr>
                <w:rFonts w:ascii="Arial" w:hAnsi="Arial" w:cs="Arial"/>
                <w:sz w:val="18"/>
                <w:szCs w:val="18"/>
              </w:rPr>
              <w:t xml:space="preserve"> </w:t>
            </w:r>
            <w:r w:rsidRPr="005A7BEF">
              <w:rPr>
                <w:rFonts w:ascii="Arial" w:hAnsi="Arial" w:cs="Arial"/>
                <w:sz w:val="18"/>
                <w:szCs w:val="18"/>
              </w:rPr>
              <w:t xml:space="preserve">pay for </w:t>
            </w:r>
            <w:r w:rsidR="00954BB5">
              <w:rPr>
                <w:rFonts w:ascii="Arial" w:hAnsi="Arial" w:cs="Arial"/>
                <w:sz w:val="18"/>
                <w:szCs w:val="18"/>
              </w:rPr>
              <w:t>[Service Type] services</w:t>
            </w:r>
            <w:r w:rsidRPr="005A7BEF">
              <w:rPr>
                <w:rFonts w:ascii="Arial" w:hAnsi="Arial" w:cs="Arial"/>
                <w:sz w:val="18"/>
                <w:szCs w:val="18"/>
              </w:rPr>
              <w:t>?</w:t>
            </w:r>
          </w:p>
          <w:p w14:paraId="01237686" w14:textId="265F5395" w:rsidR="00AC467D" w:rsidRPr="005A7BEF" w:rsidRDefault="00AC467D" w:rsidP="005A7BEF">
            <w:pPr>
              <w:jc w:val="center"/>
              <w:rPr>
                <w:rFonts w:ascii="Arial" w:hAnsi="Arial" w:cs="Arial"/>
                <w:sz w:val="18"/>
                <w:szCs w:val="18"/>
              </w:rPr>
            </w:pPr>
            <w:r w:rsidRPr="005A7BEF">
              <w:rPr>
                <w:rFonts w:ascii="Arial" w:hAnsi="Arial" w:cs="Arial"/>
                <w:sz w:val="18"/>
                <w:szCs w:val="18"/>
              </w:rPr>
              <w:t>0. Didn’t pay</w:t>
            </w:r>
            <w:r w:rsidR="00954BB5">
              <w:rPr>
                <w:rFonts w:ascii="Arial" w:hAnsi="Arial" w:cs="Arial"/>
                <w:sz w:val="18"/>
                <w:szCs w:val="18"/>
              </w:rPr>
              <w:t xml:space="preserve"> &gt;&gt; Next service </w:t>
            </w:r>
          </w:p>
          <w:p w14:paraId="4886A1F6" w14:textId="77777777" w:rsidR="00AC467D" w:rsidRPr="005A7BEF" w:rsidRDefault="00AC467D" w:rsidP="008D4F63">
            <w:pPr>
              <w:rPr>
                <w:rFonts w:ascii="Arial" w:hAnsi="Arial" w:cs="Arial"/>
                <w:sz w:val="18"/>
                <w:szCs w:val="18"/>
              </w:rPr>
            </w:pPr>
            <w:r w:rsidRPr="005A7BEF">
              <w:rPr>
                <w:rFonts w:ascii="Arial" w:hAnsi="Arial" w:cs="Arial"/>
                <w:sz w:val="18"/>
                <w:szCs w:val="18"/>
              </w:rPr>
              <w:t>1. Cash</w:t>
            </w:r>
          </w:p>
          <w:p w14:paraId="70002572" w14:textId="77777777" w:rsidR="00AC467D" w:rsidRPr="005A7BEF" w:rsidRDefault="00AC467D" w:rsidP="008D4F63">
            <w:pPr>
              <w:tabs>
                <w:tab w:val="center" w:pos="176"/>
                <w:tab w:val="center" w:pos="536"/>
              </w:tabs>
              <w:rPr>
                <w:rFonts w:ascii="Arial" w:hAnsi="Arial" w:cs="Arial"/>
                <w:sz w:val="18"/>
                <w:szCs w:val="18"/>
              </w:rPr>
            </w:pPr>
            <w:r w:rsidRPr="005A7BEF">
              <w:rPr>
                <w:rFonts w:ascii="Arial" w:hAnsi="Arial" w:cs="Arial"/>
                <w:sz w:val="18"/>
                <w:szCs w:val="18"/>
              </w:rPr>
              <w:t>2. In-kind (not from my harvest)</w:t>
            </w:r>
          </w:p>
          <w:p w14:paraId="50A96BDE" w14:textId="1951F0C4" w:rsidR="00AC467D" w:rsidRDefault="00AC467D" w:rsidP="008D4F63">
            <w:pPr>
              <w:rPr>
                <w:rFonts w:ascii="Arial" w:hAnsi="Arial" w:cs="Arial"/>
                <w:sz w:val="18"/>
                <w:szCs w:val="18"/>
              </w:rPr>
            </w:pPr>
            <w:r w:rsidRPr="005A7BEF">
              <w:rPr>
                <w:rFonts w:ascii="Arial" w:hAnsi="Arial" w:cs="Arial"/>
                <w:sz w:val="18"/>
                <w:szCs w:val="18"/>
              </w:rPr>
              <w:t>3. In-kind (from my harvest</w:t>
            </w:r>
          </w:p>
          <w:p w14:paraId="778E3D35" w14:textId="328859AF" w:rsidR="00954BB5" w:rsidRPr="005A7BEF" w:rsidRDefault="00954BB5" w:rsidP="008D4F63">
            <w:pPr>
              <w:rPr>
                <w:rFonts w:ascii="Arial" w:hAnsi="Arial" w:cs="Arial"/>
                <w:sz w:val="18"/>
                <w:szCs w:val="18"/>
              </w:rPr>
            </w:pPr>
            <w:r>
              <w:rPr>
                <w:rFonts w:ascii="Arial" w:hAnsi="Arial" w:cs="Arial"/>
                <w:sz w:val="18"/>
                <w:szCs w:val="18"/>
              </w:rPr>
              <w:t>&gt;&gt; Next service</w:t>
            </w:r>
          </w:p>
          <w:p w14:paraId="0E9BFB65" w14:textId="77777777" w:rsidR="00AC467D" w:rsidRPr="005A7BEF" w:rsidRDefault="00AC467D" w:rsidP="005A7BEF">
            <w:pPr>
              <w:jc w:val="center"/>
              <w:rPr>
                <w:rFonts w:ascii="Arial" w:hAnsi="Arial" w:cs="Arial"/>
                <w:sz w:val="18"/>
                <w:szCs w:val="18"/>
              </w:rPr>
            </w:pPr>
          </w:p>
        </w:tc>
        <w:tc>
          <w:tcPr>
            <w:tcW w:w="617" w:type="pct"/>
          </w:tcPr>
          <w:p w14:paraId="4B613099" w14:textId="107C4817" w:rsidR="00AC467D" w:rsidRDefault="00AC467D">
            <w:pPr>
              <w:jc w:val="center"/>
              <w:rPr>
                <w:rFonts w:ascii="Arial" w:hAnsi="Arial" w:cs="Arial"/>
                <w:sz w:val="18"/>
                <w:szCs w:val="18"/>
              </w:rPr>
            </w:pPr>
            <w:r w:rsidRPr="005A7BEF">
              <w:rPr>
                <w:rFonts w:ascii="Arial" w:hAnsi="Arial" w:cs="Arial"/>
                <w:sz w:val="18"/>
                <w:szCs w:val="18"/>
              </w:rPr>
              <w:t xml:space="preserve">How much </w:t>
            </w:r>
            <w:r w:rsidR="00954BB5">
              <w:rPr>
                <w:rFonts w:ascii="Arial" w:hAnsi="Arial" w:cs="Arial"/>
                <w:sz w:val="18"/>
                <w:szCs w:val="18"/>
              </w:rPr>
              <w:t>cash</w:t>
            </w:r>
            <w:r w:rsidR="00954BB5" w:rsidRPr="005A7BEF">
              <w:rPr>
                <w:rFonts w:ascii="Arial" w:hAnsi="Arial" w:cs="Arial"/>
                <w:sz w:val="18"/>
                <w:szCs w:val="18"/>
              </w:rPr>
              <w:t xml:space="preserve"> </w:t>
            </w:r>
            <w:r w:rsidRPr="005A7BEF">
              <w:rPr>
                <w:rFonts w:ascii="Arial" w:hAnsi="Arial" w:cs="Arial"/>
                <w:sz w:val="18"/>
                <w:szCs w:val="18"/>
              </w:rPr>
              <w:t xml:space="preserve">did </w:t>
            </w:r>
            <w:r w:rsidR="00954BB5">
              <w:rPr>
                <w:rFonts w:ascii="Arial" w:hAnsi="Arial" w:cs="Arial"/>
                <w:sz w:val="18"/>
                <w:szCs w:val="18"/>
              </w:rPr>
              <w:t>[Name]</w:t>
            </w:r>
            <w:r w:rsidR="00954BB5" w:rsidRPr="005A7BEF">
              <w:rPr>
                <w:rFonts w:ascii="Arial" w:hAnsi="Arial" w:cs="Arial"/>
                <w:sz w:val="18"/>
                <w:szCs w:val="18"/>
              </w:rPr>
              <w:t xml:space="preserve"> </w:t>
            </w:r>
            <w:r w:rsidRPr="005A7BEF">
              <w:rPr>
                <w:rFonts w:ascii="Arial" w:hAnsi="Arial" w:cs="Arial"/>
                <w:sz w:val="18"/>
                <w:szCs w:val="18"/>
              </w:rPr>
              <w:t xml:space="preserve">pay for </w:t>
            </w:r>
            <w:r w:rsidR="00954BB5">
              <w:rPr>
                <w:rFonts w:ascii="Arial" w:hAnsi="Arial" w:cs="Arial"/>
                <w:sz w:val="18"/>
                <w:szCs w:val="18"/>
              </w:rPr>
              <w:t>[Service Type] services</w:t>
            </w:r>
            <w:r w:rsidRPr="005A7BEF">
              <w:rPr>
                <w:rFonts w:ascii="Arial" w:hAnsi="Arial" w:cs="Arial"/>
                <w:sz w:val="18"/>
                <w:szCs w:val="18"/>
              </w:rPr>
              <w:t xml:space="preserve">? </w:t>
            </w:r>
          </w:p>
          <w:p w14:paraId="7D5307F4" w14:textId="77777777" w:rsidR="00954BB5" w:rsidRPr="008D4F63" w:rsidRDefault="00954BB5" w:rsidP="00954BB5">
            <w:pPr>
              <w:jc w:val="center"/>
              <w:rPr>
                <w:rFonts w:ascii="Arial" w:hAnsi="Arial" w:cs="Arial"/>
                <w:i/>
                <w:sz w:val="18"/>
                <w:szCs w:val="18"/>
              </w:rPr>
            </w:pPr>
            <w:r w:rsidRPr="008D4F63">
              <w:rPr>
                <w:rFonts w:ascii="Arial" w:hAnsi="Arial" w:cs="Arial"/>
                <w:i/>
                <w:sz w:val="18"/>
                <w:szCs w:val="18"/>
              </w:rPr>
              <w:t>Indicate amount as a decimal value (in Ghana cedis and pesewas)</w:t>
            </w:r>
          </w:p>
          <w:p w14:paraId="55D15697" w14:textId="77777777" w:rsidR="00954BB5" w:rsidRDefault="00954BB5">
            <w:pPr>
              <w:jc w:val="center"/>
              <w:rPr>
                <w:rFonts w:ascii="Arial" w:hAnsi="Arial" w:cs="Arial"/>
                <w:i/>
                <w:sz w:val="18"/>
                <w:szCs w:val="18"/>
              </w:rPr>
            </w:pPr>
            <w:r w:rsidRPr="008D4F63">
              <w:rPr>
                <w:rFonts w:ascii="Arial" w:hAnsi="Arial" w:cs="Arial"/>
                <w:i/>
                <w:sz w:val="18"/>
                <w:szCs w:val="18"/>
              </w:rPr>
              <w:t>For example, enter 2.50 for 2 Ghana cedis and 50 pesewas.</w:t>
            </w:r>
          </w:p>
          <w:p w14:paraId="7A034814" w14:textId="6E46B292" w:rsidR="00954BB5" w:rsidRPr="00954BB5" w:rsidRDefault="00954BB5">
            <w:pPr>
              <w:jc w:val="center"/>
              <w:rPr>
                <w:rFonts w:ascii="Arial" w:hAnsi="Arial" w:cs="Arial"/>
                <w:sz w:val="18"/>
                <w:szCs w:val="18"/>
              </w:rPr>
            </w:pPr>
            <w:r>
              <w:rPr>
                <w:rFonts w:ascii="Arial" w:hAnsi="Arial" w:cs="Arial"/>
                <w:sz w:val="18"/>
                <w:szCs w:val="18"/>
              </w:rPr>
              <w:t>&gt;&gt; Next service</w:t>
            </w:r>
          </w:p>
        </w:tc>
        <w:tc>
          <w:tcPr>
            <w:tcW w:w="643" w:type="pct"/>
          </w:tcPr>
          <w:p w14:paraId="3D33FE6B" w14:textId="4CC051B7" w:rsidR="00AC467D" w:rsidRPr="005A7BEF" w:rsidRDefault="00AC467D">
            <w:pPr>
              <w:jc w:val="center"/>
              <w:rPr>
                <w:rFonts w:ascii="Arial" w:hAnsi="Arial" w:cs="Arial"/>
                <w:sz w:val="18"/>
                <w:szCs w:val="18"/>
              </w:rPr>
            </w:pPr>
            <w:r w:rsidRPr="005A7BEF">
              <w:rPr>
                <w:rFonts w:ascii="Arial" w:hAnsi="Arial" w:cs="Arial"/>
                <w:sz w:val="18"/>
                <w:szCs w:val="18"/>
              </w:rPr>
              <w:t xml:space="preserve">What was the value of the in-kind items used to pay for </w:t>
            </w:r>
            <w:r w:rsidR="00954BB5">
              <w:rPr>
                <w:rFonts w:ascii="Arial" w:hAnsi="Arial" w:cs="Arial"/>
                <w:sz w:val="18"/>
                <w:szCs w:val="18"/>
              </w:rPr>
              <w:t>[Service Type] services</w:t>
            </w:r>
            <w:r w:rsidRPr="005A7BEF">
              <w:rPr>
                <w:rFonts w:ascii="Arial" w:hAnsi="Arial" w:cs="Arial"/>
                <w:sz w:val="18"/>
                <w:szCs w:val="18"/>
              </w:rPr>
              <w:t xml:space="preserve">? </w:t>
            </w:r>
          </w:p>
        </w:tc>
      </w:tr>
      <w:tr w:rsidR="00954BB5" w:rsidRPr="005A7BEF" w14:paraId="29C54794" w14:textId="77777777" w:rsidTr="00954BB5">
        <w:trPr>
          <w:trHeight w:hRule="exact" w:val="408"/>
        </w:trPr>
        <w:tc>
          <w:tcPr>
            <w:tcW w:w="714" w:type="pct"/>
          </w:tcPr>
          <w:p w14:paraId="2EB33500" w14:textId="77777777" w:rsidR="00AC467D" w:rsidRPr="005A7BEF" w:rsidRDefault="00AC467D" w:rsidP="005A7BEF">
            <w:pPr>
              <w:rPr>
                <w:rFonts w:ascii="Arial" w:hAnsi="Arial" w:cs="Arial"/>
                <w:sz w:val="18"/>
                <w:szCs w:val="18"/>
              </w:rPr>
            </w:pPr>
            <w:r w:rsidRPr="005A7BEF">
              <w:rPr>
                <w:rFonts w:ascii="Arial" w:hAnsi="Arial" w:cs="Arial"/>
                <w:sz w:val="18"/>
                <w:szCs w:val="18"/>
              </w:rPr>
              <w:t>Plough and tractor</w:t>
            </w:r>
          </w:p>
        </w:tc>
        <w:tc>
          <w:tcPr>
            <w:tcW w:w="726" w:type="pct"/>
            <w:vAlign w:val="center"/>
          </w:tcPr>
          <w:p w14:paraId="589ED5E6"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2F0D2614"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6080CCC4" w14:textId="2FFA43F0"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381A391C" w14:textId="77777777" w:rsidR="00AC467D" w:rsidRPr="005A7BEF" w:rsidRDefault="00AC467D" w:rsidP="005A7BEF">
            <w:pPr>
              <w:jc w:val="center"/>
              <w:rPr>
                <w:rFonts w:ascii="Arial" w:hAnsi="Arial" w:cs="Arial"/>
                <w:sz w:val="18"/>
                <w:szCs w:val="18"/>
              </w:rPr>
            </w:pPr>
          </w:p>
          <w:p w14:paraId="483C70D7" w14:textId="373645A2" w:rsidR="00AC467D" w:rsidRPr="005A7BEF" w:rsidRDefault="00AC467D" w:rsidP="005A7BEF">
            <w:pPr>
              <w:jc w:val="center"/>
              <w:rPr>
                <w:rFonts w:ascii="Arial" w:hAnsi="Arial" w:cs="Arial"/>
                <w:sz w:val="18"/>
                <w:szCs w:val="18"/>
              </w:rPr>
            </w:pPr>
          </w:p>
        </w:tc>
        <w:tc>
          <w:tcPr>
            <w:tcW w:w="573" w:type="pct"/>
            <w:vAlign w:val="center"/>
          </w:tcPr>
          <w:p w14:paraId="51C1C8B0" w14:textId="77777777" w:rsidR="00AC467D" w:rsidRPr="005A7BEF" w:rsidRDefault="00AC467D" w:rsidP="005A7BEF">
            <w:pPr>
              <w:jc w:val="center"/>
              <w:rPr>
                <w:rFonts w:ascii="Arial" w:hAnsi="Arial" w:cs="Arial"/>
                <w:sz w:val="18"/>
                <w:szCs w:val="18"/>
              </w:rPr>
            </w:pPr>
          </w:p>
        </w:tc>
        <w:tc>
          <w:tcPr>
            <w:tcW w:w="617" w:type="pct"/>
            <w:vAlign w:val="center"/>
          </w:tcPr>
          <w:p w14:paraId="123CE6F3"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4574B80B"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41BBE91D" w14:textId="77777777" w:rsidTr="00954BB5">
        <w:trPr>
          <w:trHeight w:hRule="exact" w:val="815"/>
        </w:trPr>
        <w:tc>
          <w:tcPr>
            <w:tcW w:w="714" w:type="pct"/>
          </w:tcPr>
          <w:p w14:paraId="1057BA7B" w14:textId="090BB81E" w:rsidR="00AC467D" w:rsidRPr="005A7BEF" w:rsidRDefault="00AC467D" w:rsidP="005A7BEF">
            <w:pPr>
              <w:rPr>
                <w:rFonts w:ascii="Arial" w:hAnsi="Arial" w:cs="Arial"/>
                <w:sz w:val="18"/>
                <w:szCs w:val="18"/>
              </w:rPr>
            </w:pPr>
            <w:r w:rsidRPr="005A7BEF">
              <w:rPr>
                <w:rFonts w:ascii="Arial" w:hAnsi="Arial" w:cs="Arial"/>
                <w:sz w:val="18"/>
                <w:szCs w:val="18"/>
              </w:rPr>
              <w:t>Fertilizer</w:t>
            </w:r>
            <w:r w:rsidR="00200A0E">
              <w:rPr>
                <w:rFonts w:ascii="Arial" w:hAnsi="Arial" w:cs="Arial"/>
                <w:sz w:val="18"/>
                <w:szCs w:val="18"/>
              </w:rPr>
              <w:t>/</w:t>
            </w:r>
            <w:r w:rsidRPr="005A7BEF">
              <w:rPr>
                <w:rFonts w:ascii="Arial" w:hAnsi="Arial" w:cs="Arial"/>
                <w:sz w:val="18"/>
                <w:szCs w:val="18"/>
              </w:rPr>
              <w:t>chemical</w:t>
            </w:r>
          </w:p>
        </w:tc>
        <w:tc>
          <w:tcPr>
            <w:tcW w:w="726" w:type="pct"/>
            <w:vAlign w:val="center"/>
          </w:tcPr>
          <w:p w14:paraId="6D135A71"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4AC86436"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1A818B4D" w14:textId="267AA994"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76C9D253" w14:textId="77777777" w:rsidR="00AC467D" w:rsidRPr="005A7BEF" w:rsidRDefault="00AC467D" w:rsidP="005A7BEF">
            <w:pPr>
              <w:jc w:val="center"/>
              <w:rPr>
                <w:rFonts w:ascii="Arial" w:hAnsi="Arial" w:cs="Arial"/>
                <w:sz w:val="18"/>
                <w:szCs w:val="18"/>
              </w:rPr>
            </w:pPr>
          </w:p>
        </w:tc>
        <w:tc>
          <w:tcPr>
            <w:tcW w:w="573" w:type="pct"/>
            <w:vAlign w:val="center"/>
          </w:tcPr>
          <w:p w14:paraId="3796B3B0" w14:textId="77777777" w:rsidR="00AC467D" w:rsidRPr="005A7BEF" w:rsidRDefault="00AC467D" w:rsidP="005A7BEF">
            <w:pPr>
              <w:jc w:val="center"/>
              <w:rPr>
                <w:rFonts w:ascii="Arial" w:hAnsi="Arial" w:cs="Arial"/>
                <w:sz w:val="18"/>
                <w:szCs w:val="18"/>
              </w:rPr>
            </w:pPr>
          </w:p>
        </w:tc>
        <w:tc>
          <w:tcPr>
            <w:tcW w:w="617" w:type="pct"/>
            <w:vAlign w:val="center"/>
          </w:tcPr>
          <w:p w14:paraId="2B783264"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3D31FCCC"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0855AF44" w14:textId="77777777" w:rsidTr="00954BB5">
        <w:trPr>
          <w:trHeight w:hRule="exact" w:val="801"/>
        </w:trPr>
        <w:tc>
          <w:tcPr>
            <w:tcW w:w="714" w:type="pct"/>
          </w:tcPr>
          <w:p w14:paraId="60EAD08E" w14:textId="21A31A30" w:rsidR="00AC467D" w:rsidRPr="005A7BEF" w:rsidRDefault="00200A0E" w:rsidP="005A7BEF">
            <w:pPr>
              <w:rPr>
                <w:rFonts w:ascii="Arial" w:hAnsi="Arial" w:cs="Arial"/>
                <w:sz w:val="18"/>
                <w:szCs w:val="18"/>
              </w:rPr>
            </w:pPr>
            <w:r>
              <w:rPr>
                <w:rFonts w:ascii="Arial" w:hAnsi="Arial" w:cs="Arial"/>
                <w:sz w:val="18"/>
                <w:szCs w:val="18"/>
              </w:rPr>
              <w:t>Organic fertilizer</w:t>
            </w:r>
          </w:p>
        </w:tc>
        <w:tc>
          <w:tcPr>
            <w:tcW w:w="726" w:type="pct"/>
            <w:vAlign w:val="center"/>
          </w:tcPr>
          <w:p w14:paraId="13D61066"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5536EDD1"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163FC2A5" w14:textId="04B95678"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271AE027" w14:textId="77777777" w:rsidR="00AC467D" w:rsidRPr="005A7BEF" w:rsidRDefault="00AC467D" w:rsidP="005A7BEF">
            <w:pPr>
              <w:jc w:val="center"/>
              <w:rPr>
                <w:rFonts w:ascii="Arial" w:hAnsi="Arial" w:cs="Arial"/>
                <w:sz w:val="18"/>
                <w:szCs w:val="18"/>
              </w:rPr>
            </w:pPr>
          </w:p>
        </w:tc>
        <w:tc>
          <w:tcPr>
            <w:tcW w:w="573" w:type="pct"/>
            <w:vAlign w:val="center"/>
          </w:tcPr>
          <w:p w14:paraId="4D15F216" w14:textId="77777777" w:rsidR="00AC467D" w:rsidRPr="005A7BEF" w:rsidRDefault="00AC467D" w:rsidP="005A7BEF">
            <w:pPr>
              <w:jc w:val="center"/>
              <w:rPr>
                <w:rFonts w:ascii="Arial" w:hAnsi="Arial" w:cs="Arial"/>
                <w:sz w:val="18"/>
                <w:szCs w:val="18"/>
              </w:rPr>
            </w:pPr>
          </w:p>
        </w:tc>
        <w:tc>
          <w:tcPr>
            <w:tcW w:w="617" w:type="pct"/>
            <w:vAlign w:val="center"/>
          </w:tcPr>
          <w:p w14:paraId="5DF51F7D"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1FC5F506"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39A95DDB" w14:textId="77777777" w:rsidTr="00954BB5">
        <w:trPr>
          <w:trHeight w:hRule="exact" w:val="685"/>
        </w:trPr>
        <w:tc>
          <w:tcPr>
            <w:tcW w:w="714" w:type="pct"/>
          </w:tcPr>
          <w:p w14:paraId="5A316D23" w14:textId="1F29D92E" w:rsidR="00AC467D" w:rsidRPr="005A7BEF" w:rsidRDefault="00AC467D" w:rsidP="005A7BEF">
            <w:pPr>
              <w:rPr>
                <w:rFonts w:ascii="Arial" w:hAnsi="Arial" w:cs="Arial"/>
                <w:sz w:val="18"/>
                <w:szCs w:val="18"/>
              </w:rPr>
            </w:pPr>
            <w:r w:rsidRPr="005A7BEF">
              <w:rPr>
                <w:rFonts w:ascii="Arial" w:hAnsi="Arial" w:cs="Arial"/>
                <w:sz w:val="18"/>
                <w:szCs w:val="18"/>
              </w:rPr>
              <w:t>Weedicide/herbicide</w:t>
            </w:r>
          </w:p>
        </w:tc>
        <w:tc>
          <w:tcPr>
            <w:tcW w:w="726" w:type="pct"/>
            <w:vAlign w:val="center"/>
          </w:tcPr>
          <w:p w14:paraId="7A6A0D20"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54291CEA"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5186770A" w14:textId="374E5BEB"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2E91A28F" w14:textId="77777777" w:rsidR="00AC467D" w:rsidRPr="005A7BEF" w:rsidRDefault="00AC467D" w:rsidP="005A7BEF">
            <w:pPr>
              <w:jc w:val="center"/>
              <w:rPr>
                <w:rFonts w:ascii="Arial" w:hAnsi="Arial" w:cs="Arial"/>
                <w:i/>
                <w:sz w:val="18"/>
                <w:szCs w:val="18"/>
              </w:rPr>
            </w:pPr>
          </w:p>
        </w:tc>
        <w:tc>
          <w:tcPr>
            <w:tcW w:w="573" w:type="pct"/>
            <w:vAlign w:val="center"/>
          </w:tcPr>
          <w:p w14:paraId="24161F51" w14:textId="77777777" w:rsidR="00AC467D" w:rsidRPr="005A7BEF" w:rsidRDefault="00AC467D" w:rsidP="005A7BEF">
            <w:pPr>
              <w:jc w:val="center"/>
              <w:rPr>
                <w:rFonts w:ascii="Arial" w:hAnsi="Arial" w:cs="Arial"/>
                <w:sz w:val="18"/>
                <w:szCs w:val="18"/>
              </w:rPr>
            </w:pPr>
          </w:p>
        </w:tc>
        <w:tc>
          <w:tcPr>
            <w:tcW w:w="617" w:type="pct"/>
            <w:vAlign w:val="center"/>
          </w:tcPr>
          <w:p w14:paraId="7FBC3852"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72C99015"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751E1B51" w14:textId="77777777" w:rsidTr="00954BB5">
        <w:trPr>
          <w:trHeight w:hRule="exact" w:val="721"/>
        </w:trPr>
        <w:tc>
          <w:tcPr>
            <w:tcW w:w="714" w:type="pct"/>
          </w:tcPr>
          <w:p w14:paraId="31826783" w14:textId="222DE9EF" w:rsidR="00AC467D" w:rsidRPr="005A7BEF" w:rsidRDefault="00AC467D" w:rsidP="005A7BEF">
            <w:pPr>
              <w:rPr>
                <w:rFonts w:ascii="Arial" w:hAnsi="Arial" w:cs="Arial"/>
                <w:sz w:val="18"/>
                <w:szCs w:val="18"/>
              </w:rPr>
            </w:pPr>
            <w:r w:rsidRPr="005A7BEF">
              <w:rPr>
                <w:rFonts w:ascii="Arial" w:hAnsi="Arial" w:cs="Arial"/>
                <w:sz w:val="18"/>
                <w:szCs w:val="18"/>
              </w:rPr>
              <w:t>Post</w:t>
            </w:r>
            <w:r w:rsidR="00B35AD7">
              <w:rPr>
                <w:rFonts w:ascii="Arial" w:hAnsi="Arial" w:cs="Arial"/>
                <w:sz w:val="18"/>
                <w:szCs w:val="18"/>
              </w:rPr>
              <w:t>-</w:t>
            </w:r>
            <w:r w:rsidRPr="005A7BEF">
              <w:rPr>
                <w:rFonts w:ascii="Arial" w:hAnsi="Arial" w:cs="Arial"/>
                <w:sz w:val="18"/>
                <w:szCs w:val="18"/>
              </w:rPr>
              <w:t>harvest chemical</w:t>
            </w:r>
          </w:p>
        </w:tc>
        <w:tc>
          <w:tcPr>
            <w:tcW w:w="726" w:type="pct"/>
            <w:vAlign w:val="center"/>
          </w:tcPr>
          <w:p w14:paraId="4D82156B"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69168215"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127C7BD9" w14:textId="48470EFB"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4CA7DC5E" w14:textId="77777777" w:rsidR="00AC467D" w:rsidRPr="005A7BEF" w:rsidRDefault="00AC467D" w:rsidP="005A7BEF">
            <w:pPr>
              <w:jc w:val="center"/>
              <w:rPr>
                <w:rFonts w:ascii="Arial" w:hAnsi="Arial" w:cs="Arial"/>
                <w:i/>
                <w:sz w:val="18"/>
                <w:szCs w:val="18"/>
              </w:rPr>
            </w:pPr>
          </w:p>
        </w:tc>
        <w:tc>
          <w:tcPr>
            <w:tcW w:w="573" w:type="pct"/>
            <w:vAlign w:val="center"/>
          </w:tcPr>
          <w:p w14:paraId="5EBDE640" w14:textId="77777777" w:rsidR="00AC467D" w:rsidRPr="005A7BEF" w:rsidRDefault="00AC467D" w:rsidP="005A7BEF">
            <w:pPr>
              <w:jc w:val="center"/>
              <w:rPr>
                <w:rFonts w:ascii="Arial" w:hAnsi="Arial" w:cs="Arial"/>
                <w:sz w:val="18"/>
                <w:szCs w:val="18"/>
              </w:rPr>
            </w:pPr>
          </w:p>
        </w:tc>
        <w:tc>
          <w:tcPr>
            <w:tcW w:w="617" w:type="pct"/>
            <w:vAlign w:val="center"/>
          </w:tcPr>
          <w:p w14:paraId="363718DE"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7AC1BA89"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0A715EE9" w14:textId="77777777" w:rsidTr="00954BB5">
        <w:trPr>
          <w:trHeight w:hRule="exact" w:val="768"/>
        </w:trPr>
        <w:tc>
          <w:tcPr>
            <w:tcW w:w="714" w:type="pct"/>
          </w:tcPr>
          <w:p w14:paraId="1F0AF4E1" w14:textId="56743523" w:rsidR="00AC467D" w:rsidRPr="005A7BEF" w:rsidRDefault="00AC467D" w:rsidP="005A7BEF">
            <w:pPr>
              <w:rPr>
                <w:rFonts w:ascii="Arial" w:hAnsi="Arial" w:cs="Arial"/>
                <w:sz w:val="18"/>
                <w:szCs w:val="18"/>
              </w:rPr>
            </w:pPr>
            <w:r w:rsidRPr="005A7BEF">
              <w:rPr>
                <w:rFonts w:ascii="Arial" w:hAnsi="Arial" w:cs="Arial"/>
                <w:sz w:val="18"/>
                <w:szCs w:val="18"/>
              </w:rPr>
              <w:t>Seed</w:t>
            </w:r>
          </w:p>
        </w:tc>
        <w:tc>
          <w:tcPr>
            <w:tcW w:w="726" w:type="pct"/>
            <w:vAlign w:val="center"/>
          </w:tcPr>
          <w:p w14:paraId="7529F6E9"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6FF8508C"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65F24DF1" w14:textId="1F8943BC"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1BA4F5CA" w14:textId="77777777" w:rsidR="00AC467D" w:rsidRPr="005A7BEF" w:rsidRDefault="00AC467D" w:rsidP="005A7BEF">
            <w:pPr>
              <w:jc w:val="center"/>
              <w:rPr>
                <w:rFonts w:ascii="Arial" w:hAnsi="Arial" w:cs="Arial"/>
                <w:i/>
                <w:sz w:val="18"/>
                <w:szCs w:val="18"/>
              </w:rPr>
            </w:pPr>
          </w:p>
        </w:tc>
        <w:tc>
          <w:tcPr>
            <w:tcW w:w="573" w:type="pct"/>
            <w:vAlign w:val="center"/>
          </w:tcPr>
          <w:p w14:paraId="2275F4B1" w14:textId="77777777" w:rsidR="00AC467D" w:rsidRPr="005A7BEF" w:rsidRDefault="00AC467D" w:rsidP="005A7BEF">
            <w:pPr>
              <w:jc w:val="center"/>
              <w:rPr>
                <w:rFonts w:ascii="Arial" w:hAnsi="Arial" w:cs="Arial"/>
                <w:sz w:val="18"/>
                <w:szCs w:val="18"/>
              </w:rPr>
            </w:pPr>
          </w:p>
        </w:tc>
        <w:tc>
          <w:tcPr>
            <w:tcW w:w="617" w:type="pct"/>
            <w:vAlign w:val="center"/>
          </w:tcPr>
          <w:p w14:paraId="2238E785"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7C169C26"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5B8AE727" w14:textId="77777777" w:rsidTr="00954BB5">
        <w:trPr>
          <w:trHeight w:hRule="exact" w:val="425"/>
        </w:trPr>
        <w:tc>
          <w:tcPr>
            <w:tcW w:w="714" w:type="pct"/>
          </w:tcPr>
          <w:p w14:paraId="3A52C2EC" w14:textId="43276C36" w:rsidR="00AC467D" w:rsidRPr="005A7BEF" w:rsidRDefault="00B35AD7">
            <w:pPr>
              <w:rPr>
                <w:rFonts w:ascii="Arial" w:hAnsi="Arial" w:cs="Arial"/>
                <w:sz w:val="18"/>
                <w:szCs w:val="18"/>
              </w:rPr>
            </w:pPr>
            <w:r>
              <w:rPr>
                <w:rFonts w:ascii="Arial" w:hAnsi="Arial" w:cs="Arial"/>
                <w:sz w:val="18"/>
                <w:szCs w:val="18"/>
              </w:rPr>
              <w:t>Agricultural input transport</w:t>
            </w:r>
          </w:p>
        </w:tc>
        <w:tc>
          <w:tcPr>
            <w:tcW w:w="726" w:type="pct"/>
            <w:vAlign w:val="center"/>
          </w:tcPr>
          <w:p w14:paraId="4555CDF7"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6A8006DF"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07CB44F7" w14:textId="2436EF1E"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1C216F1B" w14:textId="77777777" w:rsidR="00AC467D" w:rsidRPr="005A7BEF" w:rsidRDefault="00AC467D" w:rsidP="005A7BEF">
            <w:pPr>
              <w:jc w:val="center"/>
              <w:rPr>
                <w:rFonts w:ascii="Arial" w:hAnsi="Arial" w:cs="Arial"/>
                <w:sz w:val="18"/>
                <w:szCs w:val="18"/>
              </w:rPr>
            </w:pPr>
          </w:p>
        </w:tc>
        <w:tc>
          <w:tcPr>
            <w:tcW w:w="573" w:type="pct"/>
            <w:vAlign w:val="center"/>
          </w:tcPr>
          <w:p w14:paraId="49B01B33" w14:textId="77777777" w:rsidR="00AC467D" w:rsidRPr="005A7BEF" w:rsidRDefault="00AC467D" w:rsidP="005A7BEF">
            <w:pPr>
              <w:jc w:val="center"/>
              <w:rPr>
                <w:rFonts w:ascii="Arial" w:hAnsi="Arial" w:cs="Arial"/>
                <w:sz w:val="18"/>
                <w:szCs w:val="18"/>
              </w:rPr>
            </w:pPr>
          </w:p>
        </w:tc>
        <w:tc>
          <w:tcPr>
            <w:tcW w:w="617" w:type="pct"/>
            <w:vAlign w:val="center"/>
          </w:tcPr>
          <w:p w14:paraId="04105CCE"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02C5062F"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3A522225" w14:textId="77777777" w:rsidTr="00954BB5">
        <w:trPr>
          <w:trHeight w:hRule="exact" w:val="425"/>
        </w:trPr>
        <w:tc>
          <w:tcPr>
            <w:tcW w:w="714" w:type="pct"/>
          </w:tcPr>
          <w:p w14:paraId="7AD2B834" w14:textId="5A6F2E0E" w:rsidR="00AC467D" w:rsidRPr="005A7BEF" w:rsidRDefault="00B35AD7">
            <w:pPr>
              <w:rPr>
                <w:rFonts w:ascii="Arial" w:hAnsi="Arial" w:cs="Arial"/>
                <w:sz w:val="18"/>
                <w:szCs w:val="18"/>
              </w:rPr>
            </w:pPr>
            <w:r>
              <w:rPr>
                <w:rFonts w:ascii="Arial" w:hAnsi="Arial" w:cs="Arial"/>
                <w:sz w:val="18"/>
                <w:szCs w:val="18"/>
              </w:rPr>
              <w:t>Crop transport</w:t>
            </w:r>
          </w:p>
        </w:tc>
        <w:tc>
          <w:tcPr>
            <w:tcW w:w="726" w:type="pct"/>
            <w:vAlign w:val="center"/>
          </w:tcPr>
          <w:p w14:paraId="52E4EC0D"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7870EB0F"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334092AE" w14:textId="4C9482F6"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4F47E7FD" w14:textId="77777777" w:rsidR="00AC467D" w:rsidRPr="005A7BEF" w:rsidRDefault="00AC467D" w:rsidP="005A7BEF">
            <w:pPr>
              <w:jc w:val="center"/>
              <w:rPr>
                <w:rFonts w:ascii="Arial" w:hAnsi="Arial" w:cs="Arial"/>
                <w:sz w:val="18"/>
                <w:szCs w:val="18"/>
              </w:rPr>
            </w:pPr>
          </w:p>
        </w:tc>
        <w:tc>
          <w:tcPr>
            <w:tcW w:w="573" w:type="pct"/>
            <w:vAlign w:val="center"/>
          </w:tcPr>
          <w:p w14:paraId="149BB964" w14:textId="77777777" w:rsidR="00AC467D" w:rsidRPr="005A7BEF" w:rsidRDefault="00AC467D" w:rsidP="005A7BEF">
            <w:pPr>
              <w:jc w:val="center"/>
              <w:rPr>
                <w:rFonts w:ascii="Arial" w:hAnsi="Arial" w:cs="Arial"/>
                <w:sz w:val="18"/>
                <w:szCs w:val="18"/>
              </w:rPr>
            </w:pPr>
          </w:p>
        </w:tc>
        <w:tc>
          <w:tcPr>
            <w:tcW w:w="617" w:type="pct"/>
            <w:vAlign w:val="center"/>
          </w:tcPr>
          <w:p w14:paraId="3523FB0F"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40633E19"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4A092942" w14:textId="77777777" w:rsidTr="00954BB5">
        <w:trPr>
          <w:trHeight w:hRule="exact" w:val="658"/>
        </w:trPr>
        <w:tc>
          <w:tcPr>
            <w:tcW w:w="714" w:type="pct"/>
          </w:tcPr>
          <w:p w14:paraId="7BF4AFD8" w14:textId="77777777" w:rsidR="00AC467D" w:rsidRPr="005A7BEF" w:rsidRDefault="00AC467D" w:rsidP="005A7BEF">
            <w:pPr>
              <w:rPr>
                <w:rFonts w:ascii="Arial" w:hAnsi="Arial" w:cs="Arial"/>
                <w:sz w:val="18"/>
                <w:szCs w:val="18"/>
              </w:rPr>
            </w:pPr>
            <w:r w:rsidRPr="005A7BEF">
              <w:rPr>
                <w:rFonts w:ascii="Arial" w:hAnsi="Arial" w:cs="Arial"/>
                <w:sz w:val="18"/>
                <w:szCs w:val="18"/>
              </w:rPr>
              <w:lastRenderedPageBreak/>
              <w:t>Post harvest processing (includes threshing)</w:t>
            </w:r>
          </w:p>
        </w:tc>
        <w:tc>
          <w:tcPr>
            <w:tcW w:w="726" w:type="pct"/>
            <w:vAlign w:val="center"/>
          </w:tcPr>
          <w:p w14:paraId="3C45AEEE"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75932573"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5854AE4F" w14:textId="1EF69A88"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43B00256" w14:textId="77777777" w:rsidR="00AC467D" w:rsidRPr="005A7BEF" w:rsidRDefault="00AC467D" w:rsidP="005A7BEF">
            <w:pPr>
              <w:jc w:val="center"/>
              <w:rPr>
                <w:rFonts w:ascii="Arial" w:hAnsi="Arial" w:cs="Arial"/>
                <w:sz w:val="18"/>
                <w:szCs w:val="18"/>
              </w:rPr>
            </w:pPr>
          </w:p>
        </w:tc>
        <w:tc>
          <w:tcPr>
            <w:tcW w:w="573" w:type="pct"/>
            <w:vAlign w:val="center"/>
          </w:tcPr>
          <w:p w14:paraId="52567DD3" w14:textId="77777777" w:rsidR="00AC467D" w:rsidRPr="005A7BEF" w:rsidRDefault="00AC467D" w:rsidP="005A7BEF">
            <w:pPr>
              <w:jc w:val="center"/>
              <w:rPr>
                <w:rFonts w:ascii="Arial" w:hAnsi="Arial" w:cs="Arial"/>
                <w:sz w:val="18"/>
                <w:szCs w:val="18"/>
              </w:rPr>
            </w:pPr>
          </w:p>
        </w:tc>
        <w:tc>
          <w:tcPr>
            <w:tcW w:w="617" w:type="pct"/>
            <w:vAlign w:val="center"/>
          </w:tcPr>
          <w:p w14:paraId="5B25E6A9"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580EC785"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22EFEF53" w14:textId="77777777" w:rsidTr="00954BB5">
        <w:trPr>
          <w:trHeight w:hRule="exact" w:val="425"/>
        </w:trPr>
        <w:tc>
          <w:tcPr>
            <w:tcW w:w="714" w:type="pct"/>
          </w:tcPr>
          <w:p w14:paraId="5C80B10D" w14:textId="77777777" w:rsidR="00AC467D" w:rsidRPr="005A7BEF" w:rsidRDefault="00AC467D" w:rsidP="005A7BEF">
            <w:pPr>
              <w:rPr>
                <w:rFonts w:ascii="Arial" w:hAnsi="Arial" w:cs="Arial"/>
                <w:sz w:val="18"/>
                <w:szCs w:val="18"/>
              </w:rPr>
            </w:pPr>
            <w:r w:rsidRPr="005A7BEF">
              <w:rPr>
                <w:rFonts w:ascii="Arial" w:hAnsi="Arial" w:cs="Arial"/>
                <w:sz w:val="18"/>
                <w:szCs w:val="18"/>
              </w:rPr>
              <w:t>Extension</w:t>
            </w:r>
          </w:p>
        </w:tc>
        <w:tc>
          <w:tcPr>
            <w:tcW w:w="726" w:type="pct"/>
            <w:vAlign w:val="center"/>
          </w:tcPr>
          <w:p w14:paraId="563A4732"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7F3091DB"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14CA3836" w14:textId="2910A903"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2CDB2A70" w14:textId="77777777" w:rsidR="00AC467D" w:rsidRPr="005A7BEF" w:rsidRDefault="00AC467D" w:rsidP="005A7BEF">
            <w:pPr>
              <w:jc w:val="center"/>
              <w:rPr>
                <w:rFonts w:ascii="Arial" w:hAnsi="Arial" w:cs="Arial"/>
                <w:sz w:val="18"/>
                <w:szCs w:val="18"/>
              </w:rPr>
            </w:pPr>
          </w:p>
        </w:tc>
        <w:tc>
          <w:tcPr>
            <w:tcW w:w="573" w:type="pct"/>
            <w:vAlign w:val="center"/>
          </w:tcPr>
          <w:p w14:paraId="6EF7D4B7" w14:textId="77777777" w:rsidR="00AC467D" w:rsidRPr="005A7BEF" w:rsidRDefault="00AC467D" w:rsidP="005A7BEF">
            <w:pPr>
              <w:jc w:val="center"/>
              <w:rPr>
                <w:rFonts w:ascii="Arial" w:hAnsi="Arial" w:cs="Arial"/>
                <w:sz w:val="18"/>
                <w:szCs w:val="18"/>
              </w:rPr>
            </w:pPr>
          </w:p>
        </w:tc>
        <w:tc>
          <w:tcPr>
            <w:tcW w:w="617" w:type="pct"/>
            <w:vAlign w:val="center"/>
          </w:tcPr>
          <w:p w14:paraId="34A85C01"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39DE5F04" w14:textId="77777777" w:rsidR="00AC467D" w:rsidRPr="005A7BEF" w:rsidRDefault="00AC467D" w:rsidP="005A7BEF">
            <w:pPr>
              <w:tabs>
                <w:tab w:val="center" w:pos="176"/>
                <w:tab w:val="center" w:pos="536"/>
              </w:tabs>
              <w:jc w:val="center"/>
              <w:rPr>
                <w:rFonts w:ascii="Arial" w:hAnsi="Arial" w:cs="Arial"/>
                <w:sz w:val="18"/>
                <w:szCs w:val="18"/>
              </w:rPr>
            </w:pPr>
          </w:p>
        </w:tc>
      </w:tr>
      <w:tr w:rsidR="00954BB5" w:rsidRPr="005A7BEF" w14:paraId="3125D716" w14:textId="77777777" w:rsidTr="00954BB5">
        <w:trPr>
          <w:trHeight w:hRule="exact" w:val="425"/>
        </w:trPr>
        <w:tc>
          <w:tcPr>
            <w:tcW w:w="714" w:type="pct"/>
          </w:tcPr>
          <w:p w14:paraId="69BD18F1" w14:textId="6ACEB097" w:rsidR="00AC467D" w:rsidRPr="005A7BEF" w:rsidRDefault="00AC467D" w:rsidP="005A7BEF">
            <w:pPr>
              <w:rPr>
                <w:rFonts w:ascii="Arial" w:hAnsi="Arial" w:cs="Arial"/>
                <w:sz w:val="18"/>
                <w:szCs w:val="18"/>
              </w:rPr>
            </w:pPr>
            <w:r w:rsidRPr="005A7BEF">
              <w:rPr>
                <w:rFonts w:ascii="Arial" w:hAnsi="Arial" w:cs="Arial"/>
                <w:sz w:val="18"/>
                <w:szCs w:val="18"/>
              </w:rPr>
              <w:t>Other (Specify)</w:t>
            </w:r>
          </w:p>
        </w:tc>
        <w:tc>
          <w:tcPr>
            <w:tcW w:w="726" w:type="pct"/>
            <w:vAlign w:val="center"/>
          </w:tcPr>
          <w:p w14:paraId="4E5F8035"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tcPr>
          <w:p w14:paraId="2F45EDB0" w14:textId="77777777" w:rsidR="00AC467D" w:rsidRPr="005A7BEF" w:rsidRDefault="00AC467D" w:rsidP="005A7BEF">
            <w:pPr>
              <w:tabs>
                <w:tab w:val="center" w:pos="176"/>
                <w:tab w:val="center" w:pos="536"/>
              </w:tabs>
              <w:jc w:val="center"/>
              <w:rPr>
                <w:rFonts w:ascii="Arial" w:hAnsi="Arial" w:cs="Arial"/>
                <w:sz w:val="18"/>
                <w:szCs w:val="18"/>
              </w:rPr>
            </w:pPr>
          </w:p>
        </w:tc>
        <w:tc>
          <w:tcPr>
            <w:tcW w:w="356" w:type="pct"/>
            <w:vAlign w:val="center"/>
          </w:tcPr>
          <w:p w14:paraId="40C6519D" w14:textId="0558807D" w:rsidR="00AC467D" w:rsidRPr="005A7BEF" w:rsidRDefault="00AC467D" w:rsidP="005A7BEF">
            <w:pPr>
              <w:tabs>
                <w:tab w:val="center" w:pos="176"/>
                <w:tab w:val="center" w:pos="536"/>
              </w:tabs>
              <w:jc w:val="center"/>
              <w:rPr>
                <w:rFonts w:ascii="Arial" w:hAnsi="Arial" w:cs="Arial"/>
                <w:sz w:val="18"/>
                <w:szCs w:val="18"/>
              </w:rPr>
            </w:pPr>
          </w:p>
        </w:tc>
        <w:tc>
          <w:tcPr>
            <w:tcW w:w="1015" w:type="pct"/>
          </w:tcPr>
          <w:p w14:paraId="1335BE24" w14:textId="77777777" w:rsidR="00AC467D" w:rsidRPr="005A7BEF" w:rsidRDefault="00AC467D" w:rsidP="005A7BEF">
            <w:pPr>
              <w:jc w:val="center"/>
              <w:rPr>
                <w:rFonts w:ascii="Arial" w:hAnsi="Arial" w:cs="Arial"/>
                <w:sz w:val="18"/>
                <w:szCs w:val="18"/>
              </w:rPr>
            </w:pPr>
          </w:p>
        </w:tc>
        <w:tc>
          <w:tcPr>
            <w:tcW w:w="573" w:type="pct"/>
            <w:vAlign w:val="center"/>
          </w:tcPr>
          <w:p w14:paraId="0FCC3735" w14:textId="77777777" w:rsidR="00AC467D" w:rsidRPr="005A7BEF" w:rsidRDefault="00AC467D" w:rsidP="005A7BEF">
            <w:pPr>
              <w:jc w:val="center"/>
              <w:rPr>
                <w:rFonts w:ascii="Arial" w:hAnsi="Arial" w:cs="Arial"/>
                <w:sz w:val="18"/>
                <w:szCs w:val="18"/>
              </w:rPr>
            </w:pPr>
          </w:p>
        </w:tc>
        <w:tc>
          <w:tcPr>
            <w:tcW w:w="617" w:type="pct"/>
            <w:vAlign w:val="center"/>
          </w:tcPr>
          <w:p w14:paraId="286EB4B6" w14:textId="77777777" w:rsidR="00AC467D" w:rsidRPr="005A7BEF" w:rsidRDefault="00AC467D" w:rsidP="005A7BEF">
            <w:pPr>
              <w:tabs>
                <w:tab w:val="center" w:pos="176"/>
                <w:tab w:val="center" w:pos="536"/>
              </w:tabs>
              <w:jc w:val="center"/>
              <w:rPr>
                <w:rFonts w:ascii="Arial" w:hAnsi="Arial" w:cs="Arial"/>
                <w:sz w:val="18"/>
                <w:szCs w:val="18"/>
              </w:rPr>
            </w:pPr>
          </w:p>
        </w:tc>
        <w:tc>
          <w:tcPr>
            <w:tcW w:w="643" w:type="pct"/>
            <w:vAlign w:val="center"/>
          </w:tcPr>
          <w:p w14:paraId="3A177665" w14:textId="77777777" w:rsidR="00AC467D" w:rsidRPr="005A7BEF" w:rsidRDefault="00AC467D" w:rsidP="005A7BEF">
            <w:pPr>
              <w:tabs>
                <w:tab w:val="center" w:pos="176"/>
                <w:tab w:val="center" w:pos="536"/>
              </w:tabs>
              <w:jc w:val="center"/>
              <w:rPr>
                <w:rFonts w:ascii="Arial" w:hAnsi="Arial" w:cs="Arial"/>
                <w:sz w:val="18"/>
                <w:szCs w:val="18"/>
              </w:rPr>
            </w:pPr>
          </w:p>
        </w:tc>
      </w:tr>
    </w:tbl>
    <w:p w14:paraId="1E5F769D" w14:textId="77777777" w:rsidR="00906CB2" w:rsidRPr="005A7BEF" w:rsidRDefault="00906CB2" w:rsidP="005A7BEF">
      <w:pPr>
        <w:tabs>
          <w:tab w:val="left" w:pos="1187"/>
        </w:tabs>
        <w:rPr>
          <w:rFonts w:ascii="Arial" w:hAnsi="Arial" w:cs="Arial"/>
          <w:sz w:val="16"/>
          <w:szCs w:val="16"/>
        </w:rPr>
      </w:pPr>
    </w:p>
    <w:p w14:paraId="47B40B37" w14:textId="134DE0FF" w:rsidR="008230E4" w:rsidRPr="005A7BEF" w:rsidRDefault="008230E4" w:rsidP="005A7BEF">
      <w:pPr>
        <w:tabs>
          <w:tab w:val="left" w:pos="1187"/>
        </w:tabs>
        <w:rPr>
          <w:rFonts w:ascii="Arial" w:hAnsi="Arial" w:cs="Arial"/>
          <w:b/>
          <w:sz w:val="18"/>
          <w:szCs w:val="18"/>
        </w:rPr>
      </w:pPr>
      <w:r w:rsidRPr="005A7BEF">
        <w:rPr>
          <w:rFonts w:ascii="Arial" w:hAnsi="Arial" w:cs="Arial"/>
          <w:b/>
          <w:sz w:val="18"/>
          <w:szCs w:val="18"/>
        </w:rPr>
        <w:t>Crop codes</w:t>
      </w:r>
    </w:p>
    <w:tbl>
      <w:tblPr>
        <w:tblW w:w="5000" w:type="pct"/>
        <w:tblLook w:val="04A0" w:firstRow="1" w:lastRow="0" w:firstColumn="1" w:lastColumn="0" w:noHBand="0" w:noVBand="1"/>
      </w:tblPr>
      <w:tblGrid>
        <w:gridCol w:w="2236"/>
        <w:gridCol w:w="862"/>
        <w:gridCol w:w="511"/>
        <w:gridCol w:w="2338"/>
        <w:gridCol w:w="1118"/>
        <w:gridCol w:w="488"/>
        <w:gridCol w:w="2622"/>
        <w:gridCol w:w="862"/>
        <w:gridCol w:w="534"/>
        <w:gridCol w:w="1803"/>
        <w:gridCol w:w="1146"/>
      </w:tblGrid>
      <w:tr w:rsidR="00220E7F" w:rsidRPr="005A7BEF" w14:paraId="3A387993" w14:textId="77777777" w:rsidTr="00094650">
        <w:trPr>
          <w:trHeight w:val="300"/>
        </w:trPr>
        <w:tc>
          <w:tcPr>
            <w:tcW w:w="7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1F0655" w14:textId="77777777" w:rsidR="008230E4" w:rsidRPr="005A7BEF" w:rsidRDefault="008230E4" w:rsidP="005A7BEF">
            <w:pPr>
              <w:rPr>
                <w:rFonts w:ascii="Arial" w:hAnsi="Arial" w:cs="Arial"/>
                <w:sz w:val="22"/>
                <w:szCs w:val="22"/>
              </w:rPr>
            </w:pPr>
            <w:r w:rsidRPr="005A7BEF">
              <w:rPr>
                <w:rFonts w:ascii="Arial" w:hAnsi="Arial" w:cs="Arial"/>
                <w:sz w:val="22"/>
                <w:szCs w:val="22"/>
              </w:rPr>
              <w:t>Crop</w:t>
            </w:r>
          </w:p>
        </w:tc>
        <w:tc>
          <w:tcPr>
            <w:tcW w:w="298" w:type="pct"/>
            <w:tcBorders>
              <w:top w:val="single" w:sz="4" w:space="0" w:color="auto"/>
              <w:left w:val="nil"/>
              <w:bottom w:val="single" w:sz="4" w:space="0" w:color="auto"/>
              <w:right w:val="single" w:sz="4" w:space="0" w:color="auto"/>
            </w:tcBorders>
            <w:shd w:val="clear" w:color="auto" w:fill="auto"/>
            <w:noWrap/>
            <w:vAlign w:val="bottom"/>
            <w:hideMark/>
          </w:tcPr>
          <w:p w14:paraId="7E42E469" w14:textId="77777777" w:rsidR="008230E4" w:rsidRPr="005A7BEF" w:rsidRDefault="008230E4" w:rsidP="005A7BEF">
            <w:pPr>
              <w:rPr>
                <w:rFonts w:ascii="Arial" w:hAnsi="Arial" w:cs="Arial"/>
                <w:sz w:val="22"/>
                <w:szCs w:val="22"/>
              </w:rPr>
            </w:pPr>
            <w:r w:rsidRPr="005A7BEF">
              <w:rPr>
                <w:rFonts w:ascii="Arial" w:hAnsi="Arial" w:cs="Arial"/>
                <w:sz w:val="22"/>
                <w:szCs w:val="22"/>
              </w:rPr>
              <w:t>Code</w:t>
            </w:r>
          </w:p>
        </w:tc>
        <w:tc>
          <w:tcPr>
            <w:tcW w:w="177" w:type="pct"/>
            <w:vMerge w:val="restart"/>
            <w:tcBorders>
              <w:top w:val="single" w:sz="4" w:space="0" w:color="auto"/>
              <w:left w:val="single" w:sz="4" w:space="0" w:color="auto"/>
              <w:right w:val="single" w:sz="4" w:space="0" w:color="auto"/>
            </w:tcBorders>
            <w:shd w:val="clear" w:color="auto" w:fill="auto"/>
            <w:noWrap/>
            <w:vAlign w:val="bottom"/>
            <w:hideMark/>
          </w:tcPr>
          <w:p w14:paraId="674181CF" w14:textId="77777777" w:rsidR="008230E4" w:rsidRPr="005A7BEF" w:rsidRDefault="008230E4" w:rsidP="005A7BEF">
            <w:pPr>
              <w:jc w:val="center"/>
              <w:rPr>
                <w:rFonts w:ascii="Arial" w:hAnsi="Arial" w:cs="Arial"/>
                <w:sz w:val="22"/>
                <w:szCs w:val="22"/>
              </w:rPr>
            </w:pPr>
            <w:r w:rsidRPr="005A7BEF">
              <w:rPr>
                <w:rFonts w:ascii="Arial" w:hAnsi="Arial" w:cs="Arial"/>
                <w:sz w:val="22"/>
                <w:szCs w:val="22"/>
              </w:rPr>
              <w:t> </w:t>
            </w:r>
          </w:p>
        </w:tc>
        <w:tc>
          <w:tcPr>
            <w:tcW w:w="806" w:type="pct"/>
            <w:tcBorders>
              <w:top w:val="single" w:sz="4" w:space="0" w:color="auto"/>
              <w:left w:val="nil"/>
              <w:bottom w:val="single" w:sz="4" w:space="0" w:color="auto"/>
              <w:right w:val="single" w:sz="4" w:space="0" w:color="auto"/>
            </w:tcBorders>
            <w:shd w:val="clear" w:color="auto" w:fill="auto"/>
            <w:noWrap/>
            <w:vAlign w:val="bottom"/>
            <w:hideMark/>
          </w:tcPr>
          <w:p w14:paraId="571DD12B" w14:textId="77777777" w:rsidR="008230E4" w:rsidRPr="005A7BEF" w:rsidRDefault="008230E4" w:rsidP="005A7BEF">
            <w:pPr>
              <w:rPr>
                <w:rFonts w:ascii="Arial" w:hAnsi="Arial" w:cs="Arial"/>
                <w:sz w:val="22"/>
                <w:szCs w:val="22"/>
              </w:rPr>
            </w:pPr>
            <w:r w:rsidRPr="005A7BEF">
              <w:rPr>
                <w:rFonts w:ascii="Arial" w:hAnsi="Arial" w:cs="Arial"/>
                <w:sz w:val="22"/>
                <w:szCs w:val="22"/>
              </w:rPr>
              <w:t>Crop</w:t>
            </w:r>
          </w:p>
        </w:tc>
        <w:tc>
          <w:tcPr>
            <w:tcW w:w="386" w:type="pct"/>
            <w:tcBorders>
              <w:top w:val="single" w:sz="4" w:space="0" w:color="auto"/>
              <w:left w:val="nil"/>
              <w:bottom w:val="single" w:sz="4" w:space="0" w:color="auto"/>
              <w:right w:val="single" w:sz="4" w:space="0" w:color="auto"/>
            </w:tcBorders>
            <w:shd w:val="clear" w:color="auto" w:fill="auto"/>
            <w:noWrap/>
            <w:vAlign w:val="bottom"/>
            <w:hideMark/>
          </w:tcPr>
          <w:p w14:paraId="2DEE38D6" w14:textId="77777777" w:rsidR="008230E4" w:rsidRPr="005A7BEF" w:rsidRDefault="008230E4" w:rsidP="005A7BEF">
            <w:pPr>
              <w:rPr>
                <w:rFonts w:ascii="Arial" w:hAnsi="Arial" w:cs="Arial"/>
                <w:sz w:val="22"/>
                <w:szCs w:val="22"/>
              </w:rPr>
            </w:pPr>
            <w:r w:rsidRPr="005A7BEF">
              <w:rPr>
                <w:rFonts w:ascii="Arial" w:hAnsi="Arial" w:cs="Arial"/>
                <w:sz w:val="22"/>
                <w:szCs w:val="22"/>
              </w:rPr>
              <w:t>Code</w:t>
            </w:r>
          </w:p>
        </w:tc>
        <w:tc>
          <w:tcPr>
            <w:tcW w:w="169" w:type="pct"/>
            <w:vMerge w:val="restart"/>
            <w:tcBorders>
              <w:top w:val="single" w:sz="4" w:space="0" w:color="auto"/>
              <w:left w:val="single" w:sz="4" w:space="0" w:color="auto"/>
              <w:right w:val="single" w:sz="4" w:space="0" w:color="auto"/>
            </w:tcBorders>
            <w:shd w:val="clear" w:color="auto" w:fill="auto"/>
            <w:noWrap/>
            <w:vAlign w:val="bottom"/>
            <w:hideMark/>
          </w:tcPr>
          <w:p w14:paraId="270737E5" w14:textId="77777777" w:rsidR="008230E4" w:rsidRPr="005A7BEF" w:rsidRDefault="008230E4" w:rsidP="005A7BEF">
            <w:pPr>
              <w:jc w:val="center"/>
              <w:rPr>
                <w:rFonts w:ascii="Arial" w:hAnsi="Arial" w:cs="Arial"/>
                <w:sz w:val="22"/>
                <w:szCs w:val="22"/>
              </w:rPr>
            </w:pPr>
            <w:r w:rsidRPr="005A7BEF">
              <w:rPr>
                <w:rFonts w:ascii="Arial" w:hAnsi="Arial" w:cs="Arial"/>
                <w:sz w:val="22"/>
                <w:szCs w:val="22"/>
              </w:rPr>
              <w:t> </w:t>
            </w:r>
          </w:p>
        </w:tc>
        <w:tc>
          <w:tcPr>
            <w:tcW w:w="904" w:type="pct"/>
            <w:tcBorders>
              <w:top w:val="single" w:sz="4" w:space="0" w:color="auto"/>
              <w:left w:val="nil"/>
              <w:bottom w:val="single" w:sz="4" w:space="0" w:color="auto"/>
              <w:right w:val="single" w:sz="4" w:space="0" w:color="auto"/>
            </w:tcBorders>
            <w:shd w:val="clear" w:color="auto" w:fill="auto"/>
            <w:noWrap/>
            <w:vAlign w:val="bottom"/>
            <w:hideMark/>
          </w:tcPr>
          <w:p w14:paraId="5AF810F9" w14:textId="77777777" w:rsidR="008230E4" w:rsidRPr="005A7BEF" w:rsidRDefault="008230E4" w:rsidP="005A7BEF">
            <w:pPr>
              <w:rPr>
                <w:rFonts w:ascii="Arial" w:hAnsi="Arial" w:cs="Arial"/>
                <w:sz w:val="22"/>
                <w:szCs w:val="22"/>
              </w:rPr>
            </w:pPr>
            <w:r w:rsidRPr="005A7BEF">
              <w:rPr>
                <w:rFonts w:ascii="Arial" w:hAnsi="Arial" w:cs="Arial"/>
                <w:sz w:val="22"/>
                <w:szCs w:val="22"/>
              </w:rPr>
              <w:t>Crop</w:t>
            </w:r>
          </w:p>
        </w:tc>
        <w:tc>
          <w:tcPr>
            <w:tcW w:w="298" w:type="pct"/>
            <w:tcBorders>
              <w:top w:val="single" w:sz="4" w:space="0" w:color="auto"/>
              <w:left w:val="nil"/>
              <w:bottom w:val="single" w:sz="4" w:space="0" w:color="auto"/>
              <w:right w:val="single" w:sz="4" w:space="0" w:color="auto"/>
            </w:tcBorders>
            <w:shd w:val="clear" w:color="auto" w:fill="auto"/>
            <w:noWrap/>
            <w:vAlign w:val="bottom"/>
            <w:hideMark/>
          </w:tcPr>
          <w:p w14:paraId="79B016EA" w14:textId="77777777" w:rsidR="008230E4" w:rsidRPr="005A7BEF" w:rsidRDefault="008230E4" w:rsidP="005A7BEF">
            <w:pPr>
              <w:rPr>
                <w:rFonts w:ascii="Arial" w:hAnsi="Arial" w:cs="Arial"/>
                <w:sz w:val="22"/>
                <w:szCs w:val="22"/>
              </w:rPr>
            </w:pPr>
            <w:r w:rsidRPr="005A7BEF">
              <w:rPr>
                <w:rFonts w:ascii="Arial" w:hAnsi="Arial" w:cs="Arial"/>
                <w:sz w:val="22"/>
                <w:szCs w:val="22"/>
              </w:rPr>
              <w:t>Code</w:t>
            </w:r>
          </w:p>
        </w:tc>
        <w:tc>
          <w:tcPr>
            <w:tcW w:w="185" w:type="pct"/>
            <w:vMerge w:val="restart"/>
            <w:tcBorders>
              <w:top w:val="single" w:sz="4" w:space="0" w:color="auto"/>
              <w:left w:val="single" w:sz="4" w:space="0" w:color="auto"/>
              <w:right w:val="single" w:sz="4" w:space="0" w:color="auto"/>
            </w:tcBorders>
            <w:shd w:val="clear" w:color="auto" w:fill="auto"/>
            <w:noWrap/>
            <w:vAlign w:val="bottom"/>
            <w:hideMark/>
          </w:tcPr>
          <w:p w14:paraId="736C15E0" w14:textId="77777777" w:rsidR="008230E4" w:rsidRPr="005A7BEF" w:rsidRDefault="008230E4" w:rsidP="005A7BEF">
            <w:pPr>
              <w:jc w:val="center"/>
              <w:rPr>
                <w:rFonts w:ascii="Arial" w:hAnsi="Arial" w:cs="Arial"/>
                <w:sz w:val="22"/>
                <w:szCs w:val="22"/>
              </w:rPr>
            </w:pPr>
            <w:r w:rsidRPr="005A7BEF">
              <w:rPr>
                <w:rFonts w:ascii="Arial" w:hAnsi="Arial" w:cs="Arial"/>
                <w:sz w:val="22"/>
                <w:szCs w:val="22"/>
              </w:rPr>
              <w:t>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149030C8" w14:textId="77777777" w:rsidR="008230E4" w:rsidRPr="005A7BEF" w:rsidRDefault="008230E4" w:rsidP="005A7BEF">
            <w:pPr>
              <w:rPr>
                <w:rFonts w:ascii="Arial" w:hAnsi="Arial" w:cs="Arial"/>
                <w:sz w:val="22"/>
                <w:szCs w:val="22"/>
              </w:rPr>
            </w:pPr>
            <w:r w:rsidRPr="005A7BEF">
              <w:rPr>
                <w:rFonts w:ascii="Arial" w:hAnsi="Arial" w:cs="Arial"/>
                <w:sz w:val="22"/>
                <w:szCs w:val="22"/>
              </w:rPr>
              <w:t>Crop</w:t>
            </w:r>
          </w:p>
        </w:tc>
        <w:tc>
          <w:tcPr>
            <w:tcW w:w="386" w:type="pct"/>
            <w:tcBorders>
              <w:top w:val="single" w:sz="4" w:space="0" w:color="auto"/>
              <w:left w:val="nil"/>
              <w:bottom w:val="single" w:sz="4" w:space="0" w:color="auto"/>
              <w:right w:val="single" w:sz="4" w:space="0" w:color="auto"/>
            </w:tcBorders>
            <w:shd w:val="clear" w:color="auto" w:fill="auto"/>
            <w:noWrap/>
            <w:vAlign w:val="bottom"/>
            <w:hideMark/>
          </w:tcPr>
          <w:p w14:paraId="7AAC2C9D" w14:textId="77777777" w:rsidR="008230E4" w:rsidRPr="005A7BEF" w:rsidRDefault="008230E4" w:rsidP="005A7BEF">
            <w:pPr>
              <w:rPr>
                <w:rFonts w:ascii="Arial" w:hAnsi="Arial" w:cs="Arial"/>
                <w:sz w:val="22"/>
                <w:szCs w:val="22"/>
              </w:rPr>
            </w:pPr>
            <w:r w:rsidRPr="005A7BEF">
              <w:rPr>
                <w:rFonts w:ascii="Arial" w:hAnsi="Arial" w:cs="Arial"/>
                <w:sz w:val="22"/>
                <w:szCs w:val="22"/>
              </w:rPr>
              <w:t>Code</w:t>
            </w:r>
          </w:p>
        </w:tc>
      </w:tr>
      <w:tr w:rsidR="00220E7F" w:rsidRPr="005A7BEF" w14:paraId="2AE81411"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239CBDAB" w14:textId="77777777" w:rsidR="008230E4" w:rsidRPr="005A7BEF" w:rsidRDefault="008230E4" w:rsidP="005A7BEF">
            <w:pPr>
              <w:rPr>
                <w:rFonts w:ascii="Arial" w:hAnsi="Arial" w:cs="Arial"/>
                <w:sz w:val="20"/>
                <w:szCs w:val="20"/>
              </w:rPr>
            </w:pPr>
            <w:r w:rsidRPr="005A7BEF">
              <w:rPr>
                <w:rFonts w:ascii="Arial" w:hAnsi="Arial" w:cs="Arial"/>
                <w:sz w:val="20"/>
                <w:szCs w:val="20"/>
              </w:rPr>
              <w:t>Avocado pear</w:t>
            </w:r>
          </w:p>
        </w:tc>
        <w:tc>
          <w:tcPr>
            <w:tcW w:w="298" w:type="pct"/>
            <w:tcBorders>
              <w:top w:val="nil"/>
              <w:left w:val="nil"/>
              <w:bottom w:val="single" w:sz="4" w:space="0" w:color="auto"/>
              <w:right w:val="single" w:sz="4" w:space="0" w:color="auto"/>
            </w:tcBorders>
            <w:shd w:val="clear" w:color="auto" w:fill="auto"/>
            <w:noWrap/>
            <w:vAlign w:val="bottom"/>
            <w:hideMark/>
          </w:tcPr>
          <w:p w14:paraId="4F25049D"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w:t>
            </w:r>
          </w:p>
        </w:tc>
        <w:tc>
          <w:tcPr>
            <w:tcW w:w="177" w:type="pct"/>
            <w:vMerge/>
            <w:tcBorders>
              <w:top w:val="single" w:sz="4" w:space="0" w:color="auto"/>
              <w:left w:val="single" w:sz="4" w:space="0" w:color="auto"/>
              <w:right w:val="single" w:sz="4" w:space="0" w:color="auto"/>
            </w:tcBorders>
            <w:vAlign w:val="center"/>
            <w:hideMark/>
          </w:tcPr>
          <w:p w14:paraId="5A2EDD6A"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52F1184E" w14:textId="77777777" w:rsidR="008230E4" w:rsidRPr="005A7BEF" w:rsidRDefault="008230E4" w:rsidP="005A7BEF">
            <w:pPr>
              <w:rPr>
                <w:rFonts w:ascii="Arial" w:hAnsi="Arial" w:cs="Arial"/>
                <w:sz w:val="20"/>
                <w:szCs w:val="20"/>
              </w:rPr>
            </w:pPr>
            <w:r w:rsidRPr="005A7BEF">
              <w:rPr>
                <w:rFonts w:ascii="Arial" w:hAnsi="Arial" w:cs="Arial"/>
                <w:sz w:val="20"/>
                <w:szCs w:val="20"/>
              </w:rPr>
              <w:t>Garden Egg/Egg plant</w:t>
            </w:r>
          </w:p>
        </w:tc>
        <w:tc>
          <w:tcPr>
            <w:tcW w:w="386" w:type="pct"/>
            <w:tcBorders>
              <w:top w:val="nil"/>
              <w:left w:val="nil"/>
              <w:bottom w:val="single" w:sz="4" w:space="0" w:color="auto"/>
              <w:right w:val="single" w:sz="4" w:space="0" w:color="auto"/>
            </w:tcBorders>
            <w:shd w:val="clear" w:color="auto" w:fill="auto"/>
            <w:noWrap/>
            <w:vAlign w:val="bottom"/>
            <w:hideMark/>
          </w:tcPr>
          <w:p w14:paraId="063E384A"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12</w:t>
            </w:r>
          </w:p>
        </w:tc>
        <w:tc>
          <w:tcPr>
            <w:tcW w:w="169" w:type="pct"/>
            <w:vMerge/>
            <w:tcBorders>
              <w:top w:val="single" w:sz="4" w:space="0" w:color="auto"/>
              <w:left w:val="single" w:sz="4" w:space="0" w:color="auto"/>
              <w:right w:val="single" w:sz="4" w:space="0" w:color="auto"/>
            </w:tcBorders>
            <w:vAlign w:val="center"/>
            <w:hideMark/>
          </w:tcPr>
          <w:p w14:paraId="1C021B18"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17D621A4" w14:textId="77777777" w:rsidR="008230E4" w:rsidRPr="005A7BEF" w:rsidRDefault="008230E4" w:rsidP="005A7BEF">
            <w:pPr>
              <w:rPr>
                <w:rFonts w:ascii="Arial" w:hAnsi="Arial" w:cs="Arial"/>
                <w:sz w:val="20"/>
                <w:szCs w:val="20"/>
              </w:rPr>
            </w:pPr>
            <w:r w:rsidRPr="005A7BEF">
              <w:rPr>
                <w:rFonts w:ascii="Arial" w:hAnsi="Arial" w:cs="Arial"/>
                <w:sz w:val="20"/>
                <w:szCs w:val="20"/>
              </w:rPr>
              <w:t>Okro</w:t>
            </w:r>
          </w:p>
        </w:tc>
        <w:tc>
          <w:tcPr>
            <w:tcW w:w="298" w:type="pct"/>
            <w:tcBorders>
              <w:top w:val="nil"/>
              <w:left w:val="nil"/>
              <w:bottom w:val="single" w:sz="4" w:space="0" w:color="auto"/>
              <w:right w:val="single" w:sz="4" w:space="0" w:color="auto"/>
            </w:tcBorders>
            <w:shd w:val="clear" w:color="auto" w:fill="auto"/>
            <w:noWrap/>
            <w:vAlign w:val="bottom"/>
            <w:hideMark/>
          </w:tcPr>
          <w:p w14:paraId="0CD553B8"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23</w:t>
            </w:r>
          </w:p>
        </w:tc>
        <w:tc>
          <w:tcPr>
            <w:tcW w:w="185" w:type="pct"/>
            <w:vMerge/>
            <w:tcBorders>
              <w:top w:val="single" w:sz="4" w:space="0" w:color="auto"/>
              <w:left w:val="single" w:sz="4" w:space="0" w:color="auto"/>
              <w:right w:val="single" w:sz="4" w:space="0" w:color="auto"/>
            </w:tcBorders>
            <w:vAlign w:val="center"/>
            <w:hideMark/>
          </w:tcPr>
          <w:p w14:paraId="6EF963BA"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7073C503" w14:textId="77777777" w:rsidR="008230E4" w:rsidRPr="005A7BEF" w:rsidRDefault="008230E4" w:rsidP="005A7BEF">
            <w:pPr>
              <w:rPr>
                <w:rFonts w:ascii="Arial" w:hAnsi="Arial" w:cs="Arial"/>
                <w:sz w:val="20"/>
                <w:szCs w:val="20"/>
              </w:rPr>
            </w:pPr>
            <w:r w:rsidRPr="005A7BEF">
              <w:rPr>
                <w:rFonts w:ascii="Arial" w:hAnsi="Arial" w:cs="Arial"/>
                <w:sz w:val="20"/>
                <w:szCs w:val="20"/>
              </w:rPr>
              <w:t>Sugarcane</w:t>
            </w:r>
          </w:p>
        </w:tc>
        <w:tc>
          <w:tcPr>
            <w:tcW w:w="386" w:type="pct"/>
            <w:tcBorders>
              <w:top w:val="nil"/>
              <w:left w:val="nil"/>
              <w:bottom w:val="single" w:sz="4" w:space="0" w:color="auto"/>
              <w:right w:val="single" w:sz="4" w:space="0" w:color="auto"/>
            </w:tcBorders>
            <w:shd w:val="clear" w:color="auto" w:fill="auto"/>
            <w:noWrap/>
            <w:vAlign w:val="bottom"/>
            <w:hideMark/>
          </w:tcPr>
          <w:p w14:paraId="2459FA67"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34</w:t>
            </w:r>
          </w:p>
        </w:tc>
      </w:tr>
      <w:tr w:rsidR="00220E7F" w:rsidRPr="005A7BEF" w14:paraId="46916B47"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24569111" w14:textId="77777777" w:rsidR="008230E4" w:rsidRPr="005A7BEF" w:rsidRDefault="008230E4" w:rsidP="005A7BEF">
            <w:pPr>
              <w:rPr>
                <w:rFonts w:ascii="Arial" w:hAnsi="Arial" w:cs="Arial"/>
                <w:sz w:val="20"/>
                <w:szCs w:val="20"/>
              </w:rPr>
            </w:pPr>
            <w:r w:rsidRPr="005A7BEF">
              <w:rPr>
                <w:rFonts w:ascii="Arial" w:hAnsi="Arial" w:cs="Arial"/>
                <w:sz w:val="20"/>
                <w:szCs w:val="20"/>
              </w:rPr>
              <w:t>Banana</w:t>
            </w:r>
          </w:p>
        </w:tc>
        <w:tc>
          <w:tcPr>
            <w:tcW w:w="298" w:type="pct"/>
            <w:tcBorders>
              <w:top w:val="nil"/>
              <w:left w:val="nil"/>
              <w:bottom w:val="single" w:sz="4" w:space="0" w:color="auto"/>
              <w:right w:val="single" w:sz="4" w:space="0" w:color="auto"/>
            </w:tcBorders>
            <w:shd w:val="clear" w:color="auto" w:fill="auto"/>
            <w:noWrap/>
            <w:vAlign w:val="bottom"/>
            <w:hideMark/>
          </w:tcPr>
          <w:p w14:paraId="2807F831"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w:t>
            </w:r>
          </w:p>
        </w:tc>
        <w:tc>
          <w:tcPr>
            <w:tcW w:w="177" w:type="pct"/>
            <w:vMerge/>
            <w:tcBorders>
              <w:top w:val="single" w:sz="4" w:space="0" w:color="auto"/>
              <w:left w:val="single" w:sz="4" w:space="0" w:color="auto"/>
              <w:right w:val="single" w:sz="4" w:space="0" w:color="auto"/>
            </w:tcBorders>
            <w:vAlign w:val="center"/>
            <w:hideMark/>
          </w:tcPr>
          <w:p w14:paraId="54C9406C"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47B95A28" w14:textId="77777777" w:rsidR="008230E4" w:rsidRPr="005A7BEF" w:rsidRDefault="008230E4" w:rsidP="005A7BEF">
            <w:pPr>
              <w:rPr>
                <w:rFonts w:ascii="Arial" w:hAnsi="Arial" w:cs="Arial"/>
                <w:sz w:val="20"/>
                <w:szCs w:val="20"/>
              </w:rPr>
            </w:pPr>
            <w:r w:rsidRPr="005A7BEF">
              <w:rPr>
                <w:rFonts w:ascii="Arial" w:hAnsi="Arial" w:cs="Arial"/>
                <w:sz w:val="20"/>
                <w:szCs w:val="20"/>
              </w:rPr>
              <w:t>Ginger</w:t>
            </w:r>
          </w:p>
        </w:tc>
        <w:tc>
          <w:tcPr>
            <w:tcW w:w="386" w:type="pct"/>
            <w:tcBorders>
              <w:top w:val="nil"/>
              <w:left w:val="nil"/>
              <w:bottom w:val="single" w:sz="4" w:space="0" w:color="auto"/>
              <w:right w:val="single" w:sz="4" w:space="0" w:color="auto"/>
            </w:tcBorders>
            <w:shd w:val="clear" w:color="auto" w:fill="auto"/>
            <w:noWrap/>
            <w:vAlign w:val="bottom"/>
            <w:hideMark/>
          </w:tcPr>
          <w:p w14:paraId="2CC49217"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13</w:t>
            </w:r>
          </w:p>
        </w:tc>
        <w:tc>
          <w:tcPr>
            <w:tcW w:w="169" w:type="pct"/>
            <w:vMerge/>
            <w:tcBorders>
              <w:top w:val="single" w:sz="4" w:space="0" w:color="auto"/>
              <w:left w:val="single" w:sz="4" w:space="0" w:color="auto"/>
              <w:right w:val="single" w:sz="4" w:space="0" w:color="auto"/>
            </w:tcBorders>
            <w:vAlign w:val="center"/>
            <w:hideMark/>
          </w:tcPr>
          <w:p w14:paraId="0C2542DE"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0C82EF35" w14:textId="77777777" w:rsidR="008230E4" w:rsidRPr="005A7BEF" w:rsidRDefault="008230E4" w:rsidP="005A7BEF">
            <w:pPr>
              <w:rPr>
                <w:rFonts w:ascii="Arial" w:hAnsi="Arial" w:cs="Arial"/>
                <w:sz w:val="20"/>
                <w:szCs w:val="20"/>
              </w:rPr>
            </w:pPr>
            <w:r w:rsidRPr="005A7BEF">
              <w:rPr>
                <w:rFonts w:ascii="Arial" w:hAnsi="Arial" w:cs="Arial"/>
                <w:sz w:val="20"/>
                <w:szCs w:val="20"/>
              </w:rPr>
              <w:t>Onion</w:t>
            </w:r>
          </w:p>
        </w:tc>
        <w:tc>
          <w:tcPr>
            <w:tcW w:w="298" w:type="pct"/>
            <w:tcBorders>
              <w:top w:val="nil"/>
              <w:left w:val="nil"/>
              <w:bottom w:val="single" w:sz="4" w:space="0" w:color="auto"/>
              <w:right w:val="single" w:sz="4" w:space="0" w:color="auto"/>
            </w:tcBorders>
            <w:shd w:val="clear" w:color="auto" w:fill="auto"/>
            <w:noWrap/>
            <w:vAlign w:val="bottom"/>
            <w:hideMark/>
          </w:tcPr>
          <w:p w14:paraId="161F6C58"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24</w:t>
            </w:r>
          </w:p>
        </w:tc>
        <w:tc>
          <w:tcPr>
            <w:tcW w:w="185" w:type="pct"/>
            <w:vMerge/>
            <w:tcBorders>
              <w:top w:val="single" w:sz="4" w:space="0" w:color="auto"/>
              <w:left w:val="single" w:sz="4" w:space="0" w:color="auto"/>
              <w:right w:val="single" w:sz="4" w:space="0" w:color="auto"/>
            </w:tcBorders>
            <w:vAlign w:val="center"/>
            <w:hideMark/>
          </w:tcPr>
          <w:p w14:paraId="4E8C2643"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71A4BE51" w14:textId="77777777" w:rsidR="008230E4" w:rsidRPr="005A7BEF" w:rsidRDefault="008230E4" w:rsidP="005A7BEF">
            <w:pPr>
              <w:rPr>
                <w:rFonts w:ascii="Arial" w:hAnsi="Arial" w:cs="Arial"/>
                <w:sz w:val="20"/>
                <w:szCs w:val="20"/>
              </w:rPr>
            </w:pPr>
            <w:r w:rsidRPr="005A7BEF">
              <w:rPr>
                <w:rFonts w:ascii="Arial" w:hAnsi="Arial" w:cs="Arial"/>
                <w:sz w:val="20"/>
                <w:szCs w:val="20"/>
              </w:rPr>
              <w:t>Tiger nut</w:t>
            </w:r>
          </w:p>
        </w:tc>
        <w:tc>
          <w:tcPr>
            <w:tcW w:w="386" w:type="pct"/>
            <w:tcBorders>
              <w:top w:val="nil"/>
              <w:left w:val="nil"/>
              <w:bottom w:val="single" w:sz="4" w:space="0" w:color="auto"/>
              <w:right w:val="single" w:sz="4" w:space="0" w:color="auto"/>
            </w:tcBorders>
            <w:shd w:val="clear" w:color="auto" w:fill="auto"/>
            <w:noWrap/>
            <w:vAlign w:val="bottom"/>
            <w:hideMark/>
          </w:tcPr>
          <w:p w14:paraId="58260B6E"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35</w:t>
            </w:r>
          </w:p>
        </w:tc>
      </w:tr>
      <w:tr w:rsidR="00220E7F" w:rsidRPr="005A7BEF" w14:paraId="210D8C0B"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53CD6759" w14:textId="77777777" w:rsidR="008230E4" w:rsidRPr="005A7BEF" w:rsidRDefault="008230E4" w:rsidP="005A7BEF">
            <w:pPr>
              <w:rPr>
                <w:rFonts w:ascii="Arial" w:hAnsi="Arial" w:cs="Arial"/>
                <w:sz w:val="20"/>
                <w:szCs w:val="20"/>
              </w:rPr>
            </w:pPr>
            <w:r w:rsidRPr="005A7BEF">
              <w:rPr>
                <w:rFonts w:ascii="Arial" w:hAnsi="Arial" w:cs="Arial"/>
                <w:sz w:val="20"/>
                <w:szCs w:val="20"/>
              </w:rPr>
              <w:t>Beans/Peas</w:t>
            </w:r>
          </w:p>
        </w:tc>
        <w:tc>
          <w:tcPr>
            <w:tcW w:w="298" w:type="pct"/>
            <w:tcBorders>
              <w:top w:val="nil"/>
              <w:left w:val="nil"/>
              <w:bottom w:val="single" w:sz="4" w:space="0" w:color="auto"/>
              <w:right w:val="single" w:sz="4" w:space="0" w:color="auto"/>
            </w:tcBorders>
            <w:shd w:val="clear" w:color="auto" w:fill="auto"/>
            <w:noWrap/>
            <w:vAlign w:val="bottom"/>
            <w:hideMark/>
          </w:tcPr>
          <w:p w14:paraId="0A029209"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w:t>
            </w:r>
          </w:p>
        </w:tc>
        <w:tc>
          <w:tcPr>
            <w:tcW w:w="177" w:type="pct"/>
            <w:vMerge/>
            <w:tcBorders>
              <w:top w:val="single" w:sz="4" w:space="0" w:color="auto"/>
              <w:left w:val="single" w:sz="4" w:space="0" w:color="auto"/>
              <w:right w:val="single" w:sz="4" w:space="0" w:color="auto"/>
            </w:tcBorders>
            <w:vAlign w:val="center"/>
            <w:hideMark/>
          </w:tcPr>
          <w:p w14:paraId="1FA90870"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32B567C3" w14:textId="77777777" w:rsidR="008230E4" w:rsidRPr="005A7BEF" w:rsidRDefault="008230E4" w:rsidP="005A7BEF">
            <w:pPr>
              <w:rPr>
                <w:rFonts w:ascii="Arial" w:hAnsi="Arial" w:cs="Arial"/>
                <w:sz w:val="20"/>
                <w:szCs w:val="20"/>
              </w:rPr>
            </w:pPr>
            <w:r w:rsidRPr="005A7BEF">
              <w:rPr>
                <w:rFonts w:ascii="Arial" w:hAnsi="Arial" w:cs="Arial"/>
                <w:sz w:val="20"/>
                <w:szCs w:val="20"/>
              </w:rPr>
              <w:t>Groundnut/ Pea nut</w:t>
            </w:r>
          </w:p>
        </w:tc>
        <w:tc>
          <w:tcPr>
            <w:tcW w:w="386" w:type="pct"/>
            <w:tcBorders>
              <w:top w:val="nil"/>
              <w:left w:val="nil"/>
              <w:bottom w:val="single" w:sz="4" w:space="0" w:color="auto"/>
              <w:right w:val="single" w:sz="4" w:space="0" w:color="auto"/>
            </w:tcBorders>
            <w:shd w:val="clear" w:color="auto" w:fill="auto"/>
            <w:noWrap/>
            <w:vAlign w:val="bottom"/>
            <w:hideMark/>
          </w:tcPr>
          <w:p w14:paraId="745A6AB8"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14</w:t>
            </w:r>
          </w:p>
        </w:tc>
        <w:tc>
          <w:tcPr>
            <w:tcW w:w="169" w:type="pct"/>
            <w:vMerge/>
            <w:tcBorders>
              <w:top w:val="single" w:sz="4" w:space="0" w:color="auto"/>
              <w:left w:val="single" w:sz="4" w:space="0" w:color="auto"/>
              <w:right w:val="single" w:sz="4" w:space="0" w:color="auto"/>
            </w:tcBorders>
            <w:vAlign w:val="center"/>
            <w:hideMark/>
          </w:tcPr>
          <w:p w14:paraId="4BBD0E9A"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2EE60A3B" w14:textId="77777777" w:rsidR="008230E4" w:rsidRPr="005A7BEF" w:rsidRDefault="008230E4" w:rsidP="005A7BEF">
            <w:pPr>
              <w:rPr>
                <w:rFonts w:ascii="Arial" w:hAnsi="Arial" w:cs="Arial"/>
                <w:sz w:val="20"/>
                <w:szCs w:val="20"/>
              </w:rPr>
            </w:pPr>
            <w:r w:rsidRPr="005A7BEF">
              <w:rPr>
                <w:rFonts w:ascii="Arial" w:hAnsi="Arial" w:cs="Arial"/>
                <w:sz w:val="20"/>
                <w:szCs w:val="20"/>
              </w:rPr>
              <w:t>Oranges/ Tangerine</w:t>
            </w:r>
          </w:p>
        </w:tc>
        <w:tc>
          <w:tcPr>
            <w:tcW w:w="298" w:type="pct"/>
            <w:tcBorders>
              <w:top w:val="nil"/>
              <w:left w:val="nil"/>
              <w:bottom w:val="single" w:sz="4" w:space="0" w:color="auto"/>
              <w:right w:val="single" w:sz="4" w:space="0" w:color="auto"/>
            </w:tcBorders>
            <w:shd w:val="clear" w:color="auto" w:fill="auto"/>
            <w:noWrap/>
            <w:vAlign w:val="bottom"/>
            <w:hideMark/>
          </w:tcPr>
          <w:p w14:paraId="4A233C92"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25</w:t>
            </w:r>
          </w:p>
        </w:tc>
        <w:tc>
          <w:tcPr>
            <w:tcW w:w="185" w:type="pct"/>
            <w:vMerge/>
            <w:tcBorders>
              <w:top w:val="single" w:sz="4" w:space="0" w:color="auto"/>
              <w:left w:val="single" w:sz="4" w:space="0" w:color="auto"/>
              <w:right w:val="single" w:sz="4" w:space="0" w:color="auto"/>
            </w:tcBorders>
            <w:vAlign w:val="center"/>
            <w:hideMark/>
          </w:tcPr>
          <w:p w14:paraId="44D77D4A"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19EE47F7" w14:textId="77777777" w:rsidR="008230E4" w:rsidRPr="005A7BEF" w:rsidRDefault="008230E4" w:rsidP="005A7BEF">
            <w:pPr>
              <w:rPr>
                <w:rFonts w:ascii="Arial" w:hAnsi="Arial" w:cs="Arial"/>
                <w:sz w:val="20"/>
                <w:szCs w:val="20"/>
              </w:rPr>
            </w:pPr>
            <w:r w:rsidRPr="005A7BEF">
              <w:rPr>
                <w:rFonts w:ascii="Arial" w:hAnsi="Arial" w:cs="Arial"/>
                <w:sz w:val="20"/>
                <w:szCs w:val="20"/>
              </w:rPr>
              <w:t>Tobacco</w:t>
            </w:r>
          </w:p>
        </w:tc>
        <w:tc>
          <w:tcPr>
            <w:tcW w:w="386" w:type="pct"/>
            <w:tcBorders>
              <w:top w:val="nil"/>
              <w:left w:val="nil"/>
              <w:bottom w:val="single" w:sz="4" w:space="0" w:color="auto"/>
              <w:right w:val="single" w:sz="4" w:space="0" w:color="auto"/>
            </w:tcBorders>
            <w:shd w:val="clear" w:color="auto" w:fill="auto"/>
            <w:noWrap/>
            <w:vAlign w:val="bottom"/>
            <w:hideMark/>
          </w:tcPr>
          <w:p w14:paraId="654B9E87"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36</w:t>
            </w:r>
          </w:p>
        </w:tc>
      </w:tr>
      <w:tr w:rsidR="00220E7F" w:rsidRPr="005A7BEF" w14:paraId="735200B0"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1FC24429" w14:textId="77777777" w:rsidR="008230E4" w:rsidRPr="005A7BEF" w:rsidRDefault="008230E4" w:rsidP="005A7BEF">
            <w:pPr>
              <w:rPr>
                <w:rFonts w:ascii="Arial" w:hAnsi="Arial" w:cs="Arial"/>
                <w:sz w:val="20"/>
                <w:szCs w:val="20"/>
              </w:rPr>
            </w:pPr>
            <w:r w:rsidRPr="005A7BEF">
              <w:rPr>
                <w:rFonts w:ascii="Arial" w:hAnsi="Arial" w:cs="Arial"/>
                <w:sz w:val="20"/>
                <w:szCs w:val="20"/>
              </w:rPr>
              <w:t>Cashew nut</w:t>
            </w:r>
          </w:p>
        </w:tc>
        <w:tc>
          <w:tcPr>
            <w:tcW w:w="298" w:type="pct"/>
            <w:tcBorders>
              <w:top w:val="nil"/>
              <w:left w:val="nil"/>
              <w:bottom w:val="single" w:sz="4" w:space="0" w:color="auto"/>
              <w:right w:val="single" w:sz="4" w:space="0" w:color="auto"/>
            </w:tcBorders>
            <w:shd w:val="clear" w:color="auto" w:fill="auto"/>
            <w:noWrap/>
            <w:vAlign w:val="bottom"/>
            <w:hideMark/>
          </w:tcPr>
          <w:p w14:paraId="7ABD9B47"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4</w:t>
            </w:r>
          </w:p>
        </w:tc>
        <w:tc>
          <w:tcPr>
            <w:tcW w:w="177" w:type="pct"/>
            <w:vMerge/>
            <w:tcBorders>
              <w:top w:val="single" w:sz="4" w:space="0" w:color="auto"/>
              <w:left w:val="single" w:sz="4" w:space="0" w:color="auto"/>
              <w:right w:val="single" w:sz="4" w:space="0" w:color="auto"/>
            </w:tcBorders>
            <w:vAlign w:val="center"/>
            <w:hideMark/>
          </w:tcPr>
          <w:p w14:paraId="56FAF072"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73E736C7" w14:textId="77777777" w:rsidR="008230E4" w:rsidRPr="005A7BEF" w:rsidRDefault="008230E4" w:rsidP="005A7BEF">
            <w:pPr>
              <w:rPr>
                <w:rFonts w:ascii="Arial" w:hAnsi="Arial" w:cs="Arial"/>
                <w:sz w:val="20"/>
                <w:szCs w:val="20"/>
              </w:rPr>
            </w:pPr>
            <w:r w:rsidRPr="005A7BEF">
              <w:rPr>
                <w:rFonts w:ascii="Arial" w:hAnsi="Arial" w:cs="Arial"/>
                <w:sz w:val="20"/>
                <w:szCs w:val="20"/>
              </w:rPr>
              <w:t>Guinea corn/Sorghum</w:t>
            </w:r>
          </w:p>
        </w:tc>
        <w:tc>
          <w:tcPr>
            <w:tcW w:w="386" w:type="pct"/>
            <w:tcBorders>
              <w:top w:val="nil"/>
              <w:left w:val="nil"/>
              <w:bottom w:val="single" w:sz="4" w:space="0" w:color="auto"/>
              <w:right w:val="single" w:sz="4" w:space="0" w:color="auto"/>
            </w:tcBorders>
            <w:shd w:val="clear" w:color="auto" w:fill="auto"/>
            <w:noWrap/>
            <w:vAlign w:val="bottom"/>
            <w:hideMark/>
          </w:tcPr>
          <w:p w14:paraId="082D69AE"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15</w:t>
            </w:r>
          </w:p>
        </w:tc>
        <w:tc>
          <w:tcPr>
            <w:tcW w:w="169" w:type="pct"/>
            <w:vMerge/>
            <w:tcBorders>
              <w:top w:val="single" w:sz="4" w:space="0" w:color="auto"/>
              <w:left w:val="single" w:sz="4" w:space="0" w:color="auto"/>
              <w:right w:val="single" w:sz="4" w:space="0" w:color="auto"/>
            </w:tcBorders>
            <w:vAlign w:val="center"/>
            <w:hideMark/>
          </w:tcPr>
          <w:p w14:paraId="513BF594"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0448FF8B" w14:textId="77777777" w:rsidR="008230E4" w:rsidRPr="005A7BEF" w:rsidRDefault="008230E4" w:rsidP="005A7BEF">
            <w:pPr>
              <w:rPr>
                <w:rFonts w:ascii="Arial" w:hAnsi="Arial" w:cs="Arial"/>
                <w:sz w:val="20"/>
                <w:szCs w:val="20"/>
              </w:rPr>
            </w:pPr>
            <w:r w:rsidRPr="005A7BEF">
              <w:rPr>
                <w:rFonts w:ascii="Arial" w:hAnsi="Arial" w:cs="Arial"/>
                <w:sz w:val="20"/>
                <w:szCs w:val="20"/>
              </w:rPr>
              <w:t>Pawpaw/Papaya</w:t>
            </w:r>
          </w:p>
        </w:tc>
        <w:tc>
          <w:tcPr>
            <w:tcW w:w="298" w:type="pct"/>
            <w:tcBorders>
              <w:top w:val="nil"/>
              <w:left w:val="nil"/>
              <w:bottom w:val="single" w:sz="4" w:space="0" w:color="auto"/>
              <w:right w:val="single" w:sz="4" w:space="0" w:color="auto"/>
            </w:tcBorders>
            <w:shd w:val="clear" w:color="auto" w:fill="auto"/>
            <w:noWrap/>
            <w:vAlign w:val="bottom"/>
            <w:hideMark/>
          </w:tcPr>
          <w:p w14:paraId="7F8023A0"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26</w:t>
            </w:r>
          </w:p>
        </w:tc>
        <w:tc>
          <w:tcPr>
            <w:tcW w:w="185" w:type="pct"/>
            <w:vMerge/>
            <w:tcBorders>
              <w:top w:val="single" w:sz="4" w:space="0" w:color="auto"/>
              <w:left w:val="single" w:sz="4" w:space="0" w:color="auto"/>
              <w:right w:val="single" w:sz="4" w:space="0" w:color="auto"/>
            </w:tcBorders>
            <w:vAlign w:val="center"/>
            <w:hideMark/>
          </w:tcPr>
          <w:p w14:paraId="71E3B0CD"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47029618" w14:textId="77777777" w:rsidR="008230E4" w:rsidRPr="005A7BEF" w:rsidRDefault="008230E4" w:rsidP="005A7BEF">
            <w:pPr>
              <w:rPr>
                <w:rFonts w:ascii="Arial" w:hAnsi="Arial" w:cs="Arial"/>
                <w:sz w:val="20"/>
                <w:szCs w:val="20"/>
              </w:rPr>
            </w:pPr>
            <w:r w:rsidRPr="005A7BEF">
              <w:rPr>
                <w:rFonts w:ascii="Arial" w:hAnsi="Arial" w:cs="Arial"/>
                <w:sz w:val="20"/>
                <w:szCs w:val="20"/>
              </w:rPr>
              <w:t>Tomatoes</w:t>
            </w:r>
          </w:p>
        </w:tc>
        <w:tc>
          <w:tcPr>
            <w:tcW w:w="386" w:type="pct"/>
            <w:tcBorders>
              <w:top w:val="nil"/>
              <w:left w:val="nil"/>
              <w:bottom w:val="single" w:sz="4" w:space="0" w:color="auto"/>
              <w:right w:val="single" w:sz="4" w:space="0" w:color="auto"/>
            </w:tcBorders>
            <w:shd w:val="clear" w:color="auto" w:fill="auto"/>
            <w:noWrap/>
            <w:vAlign w:val="bottom"/>
            <w:hideMark/>
          </w:tcPr>
          <w:p w14:paraId="4944E6AB"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37</w:t>
            </w:r>
          </w:p>
        </w:tc>
      </w:tr>
      <w:tr w:rsidR="00220E7F" w:rsidRPr="005A7BEF" w14:paraId="14B80280"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2BF16696" w14:textId="77777777" w:rsidR="008230E4" w:rsidRPr="005A7BEF" w:rsidRDefault="008230E4" w:rsidP="005A7BEF">
            <w:pPr>
              <w:rPr>
                <w:rFonts w:ascii="Arial" w:hAnsi="Arial" w:cs="Arial"/>
                <w:sz w:val="20"/>
                <w:szCs w:val="20"/>
              </w:rPr>
            </w:pPr>
            <w:r w:rsidRPr="005A7BEF">
              <w:rPr>
                <w:rFonts w:ascii="Arial" w:hAnsi="Arial" w:cs="Arial"/>
                <w:sz w:val="20"/>
                <w:szCs w:val="20"/>
              </w:rPr>
              <w:t>Cassava</w:t>
            </w:r>
          </w:p>
        </w:tc>
        <w:tc>
          <w:tcPr>
            <w:tcW w:w="298" w:type="pct"/>
            <w:tcBorders>
              <w:top w:val="nil"/>
              <w:left w:val="nil"/>
              <w:bottom w:val="single" w:sz="4" w:space="0" w:color="auto"/>
              <w:right w:val="single" w:sz="4" w:space="0" w:color="auto"/>
            </w:tcBorders>
            <w:shd w:val="clear" w:color="auto" w:fill="auto"/>
            <w:noWrap/>
            <w:vAlign w:val="bottom"/>
            <w:hideMark/>
          </w:tcPr>
          <w:p w14:paraId="66F94BB3"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5</w:t>
            </w:r>
          </w:p>
        </w:tc>
        <w:tc>
          <w:tcPr>
            <w:tcW w:w="177" w:type="pct"/>
            <w:vMerge/>
            <w:tcBorders>
              <w:top w:val="single" w:sz="4" w:space="0" w:color="auto"/>
              <w:left w:val="single" w:sz="4" w:space="0" w:color="auto"/>
              <w:right w:val="single" w:sz="4" w:space="0" w:color="auto"/>
            </w:tcBorders>
            <w:vAlign w:val="center"/>
            <w:hideMark/>
          </w:tcPr>
          <w:p w14:paraId="04DA0F9C"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3C9597A2" w14:textId="77777777" w:rsidR="008230E4" w:rsidRPr="005A7BEF" w:rsidRDefault="008230E4" w:rsidP="005A7BEF">
            <w:pPr>
              <w:rPr>
                <w:rFonts w:ascii="Arial" w:hAnsi="Arial" w:cs="Arial"/>
                <w:sz w:val="20"/>
                <w:szCs w:val="20"/>
              </w:rPr>
            </w:pPr>
            <w:r w:rsidRPr="005A7BEF">
              <w:rPr>
                <w:rFonts w:ascii="Arial" w:hAnsi="Arial" w:cs="Arial"/>
                <w:sz w:val="20"/>
                <w:szCs w:val="20"/>
              </w:rPr>
              <w:t>Kenef</w:t>
            </w:r>
          </w:p>
        </w:tc>
        <w:tc>
          <w:tcPr>
            <w:tcW w:w="386" w:type="pct"/>
            <w:tcBorders>
              <w:top w:val="nil"/>
              <w:left w:val="nil"/>
              <w:bottom w:val="single" w:sz="4" w:space="0" w:color="auto"/>
              <w:right w:val="single" w:sz="4" w:space="0" w:color="auto"/>
            </w:tcBorders>
            <w:shd w:val="clear" w:color="auto" w:fill="auto"/>
            <w:noWrap/>
            <w:vAlign w:val="bottom"/>
            <w:hideMark/>
          </w:tcPr>
          <w:p w14:paraId="51E6F206"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16</w:t>
            </w:r>
          </w:p>
        </w:tc>
        <w:tc>
          <w:tcPr>
            <w:tcW w:w="169" w:type="pct"/>
            <w:vMerge/>
            <w:tcBorders>
              <w:top w:val="single" w:sz="4" w:space="0" w:color="auto"/>
              <w:left w:val="single" w:sz="4" w:space="0" w:color="auto"/>
              <w:right w:val="single" w:sz="4" w:space="0" w:color="auto"/>
            </w:tcBorders>
            <w:vAlign w:val="center"/>
            <w:hideMark/>
          </w:tcPr>
          <w:p w14:paraId="23DFB7A8"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58957BF3" w14:textId="77777777" w:rsidR="008230E4" w:rsidRPr="005A7BEF" w:rsidRDefault="008230E4" w:rsidP="005A7BEF">
            <w:pPr>
              <w:rPr>
                <w:rFonts w:ascii="Arial" w:hAnsi="Arial" w:cs="Arial"/>
                <w:sz w:val="20"/>
                <w:szCs w:val="20"/>
              </w:rPr>
            </w:pPr>
            <w:r w:rsidRPr="005A7BEF">
              <w:rPr>
                <w:rFonts w:ascii="Arial" w:hAnsi="Arial" w:cs="Arial"/>
                <w:sz w:val="20"/>
                <w:szCs w:val="20"/>
              </w:rPr>
              <w:t>Pepper</w:t>
            </w:r>
          </w:p>
        </w:tc>
        <w:tc>
          <w:tcPr>
            <w:tcW w:w="298" w:type="pct"/>
            <w:tcBorders>
              <w:top w:val="nil"/>
              <w:left w:val="nil"/>
              <w:bottom w:val="single" w:sz="4" w:space="0" w:color="auto"/>
              <w:right w:val="single" w:sz="4" w:space="0" w:color="auto"/>
            </w:tcBorders>
            <w:shd w:val="clear" w:color="auto" w:fill="auto"/>
            <w:noWrap/>
            <w:vAlign w:val="bottom"/>
            <w:hideMark/>
          </w:tcPr>
          <w:p w14:paraId="79C103E6"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27</w:t>
            </w:r>
          </w:p>
        </w:tc>
        <w:tc>
          <w:tcPr>
            <w:tcW w:w="185" w:type="pct"/>
            <w:vMerge/>
            <w:tcBorders>
              <w:top w:val="single" w:sz="4" w:space="0" w:color="auto"/>
              <w:left w:val="single" w:sz="4" w:space="0" w:color="auto"/>
              <w:right w:val="single" w:sz="4" w:space="0" w:color="auto"/>
            </w:tcBorders>
            <w:vAlign w:val="center"/>
            <w:hideMark/>
          </w:tcPr>
          <w:p w14:paraId="7CBF7A99"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58CF3D16" w14:textId="77777777" w:rsidR="008230E4" w:rsidRPr="005A7BEF" w:rsidRDefault="008230E4" w:rsidP="005A7BEF">
            <w:pPr>
              <w:rPr>
                <w:rFonts w:ascii="Arial" w:hAnsi="Arial" w:cs="Arial"/>
                <w:sz w:val="20"/>
                <w:szCs w:val="20"/>
              </w:rPr>
            </w:pPr>
            <w:r w:rsidRPr="005A7BEF">
              <w:rPr>
                <w:rFonts w:ascii="Arial" w:hAnsi="Arial" w:cs="Arial"/>
                <w:sz w:val="20"/>
                <w:szCs w:val="20"/>
              </w:rPr>
              <w:t>Water melon</w:t>
            </w:r>
          </w:p>
        </w:tc>
        <w:tc>
          <w:tcPr>
            <w:tcW w:w="386" w:type="pct"/>
            <w:tcBorders>
              <w:top w:val="nil"/>
              <w:left w:val="nil"/>
              <w:bottom w:val="single" w:sz="4" w:space="0" w:color="auto"/>
              <w:right w:val="single" w:sz="4" w:space="0" w:color="auto"/>
            </w:tcBorders>
            <w:shd w:val="clear" w:color="auto" w:fill="auto"/>
            <w:noWrap/>
            <w:vAlign w:val="bottom"/>
            <w:hideMark/>
          </w:tcPr>
          <w:p w14:paraId="2167586D"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38</w:t>
            </w:r>
          </w:p>
        </w:tc>
      </w:tr>
      <w:tr w:rsidR="00220E7F" w:rsidRPr="005A7BEF" w14:paraId="293D2D99"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7244A51D" w14:textId="77777777" w:rsidR="008230E4" w:rsidRPr="005A7BEF" w:rsidRDefault="008230E4" w:rsidP="005A7BEF">
            <w:pPr>
              <w:rPr>
                <w:rFonts w:ascii="Arial" w:hAnsi="Arial" w:cs="Arial"/>
                <w:sz w:val="20"/>
                <w:szCs w:val="20"/>
              </w:rPr>
            </w:pPr>
            <w:r w:rsidRPr="005A7BEF">
              <w:rPr>
                <w:rFonts w:ascii="Arial" w:hAnsi="Arial" w:cs="Arial"/>
                <w:sz w:val="20"/>
                <w:szCs w:val="20"/>
              </w:rPr>
              <w:t>Cocoa</w:t>
            </w:r>
          </w:p>
        </w:tc>
        <w:tc>
          <w:tcPr>
            <w:tcW w:w="298" w:type="pct"/>
            <w:tcBorders>
              <w:top w:val="nil"/>
              <w:left w:val="nil"/>
              <w:bottom w:val="single" w:sz="4" w:space="0" w:color="auto"/>
              <w:right w:val="single" w:sz="4" w:space="0" w:color="auto"/>
            </w:tcBorders>
            <w:shd w:val="clear" w:color="auto" w:fill="auto"/>
            <w:noWrap/>
            <w:vAlign w:val="bottom"/>
            <w:hideMark/>
          </w:tcPr>
          <w:p w14:paraId="4E7F47B7"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6</w:t>
            </w:r>
          </w:p>
        </w:tc>
        <w:tc>
          <w:tcPr>
            <w:tcW w:w="177" w:type="pct"/>
            <w:vMerge/>
            <w:tcBorders>
              <w:top w:val="single" w:sz="4" w:space="0" w:color="auto"/>
              <w:left w:val="single" w:sz="4" w:space="0" w:color="auto"/>
              <w:right w:val="single" w:sz="4" w:space="0" w:color="auto"/>
            </w:tcBorders>
            <w:vAlign w:val="center"/>
            <w:hideMark/>
          </w:tcPr>
          <w:p w14:paraId="03EF0CD4"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04CBD039" w14:textId="77777777" w:rsidR="008230E4" w:rsidRPr="005A7BEF" w:rsidRDefault="008230E4" w:rsidP="005A7BEF">
            <w:pPr>
              <w:rPr>
                <w:rFonts w:ascii="Arial" w:hAnsi="Arial" w:cs="Arial"/>
                <w:sz w:val="20"/>
                <w:szCs w:val="20"/>
              </w:rPr>
            </w:pPr>
            <w:r w:rsidRPr="005A7BEF">
              <w:rPr>
                <w:rFonts w:ascii="Arial" w:hAnsi="Arial" w:cs="Arial"/>
                <w:sz w:val="20"/>
                <w:szCs w:val="20"/>
              </w:rPr>
              <w:t>Leafy Vegetable</w:t>
            </w:r>
          </w:p>
        </w:tc>
        <w:tc>
          <w:tcPr>
            <w:tcW w:w="386" w:type="pct"/>
            <w:tcBorders>
              <w:top w:val="nil"/>
              <w:left w:val="nil"/>
              <w:bottom w:val="single" w:sz="4" w:space="0" w:color="auto"/>
              <w:right w:val="single" w:sz="4" w:space="0" w:color="auto"/>
            </w:tcBorders>
            <w:shd w:val="clear" w:color="auto" w:fill="auto"/>
            <w:noWrap/>
            <w:vAlign w:val="bottom"/>
            <w:hideMark/>
          </w:tcPr>
          <w:p w14:paraId="19FFDED2"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17</w:t>
            </w:r>
          </w:p>
        </w:tc>
        <w:tc>
          <w:tcPr>
            <w:tcW w:w="169" w:type="pct"/>
            <w:vMerge/>
            <w:tcBorders>
              <w:top w:val="single" w:sz="4" w:space="0" w:color="auto"/>
              <w:left w:val="single" w:sz="4" w:space="0" w:color="auto"/>
              <w:right w:val="single" w:sz="4" w:space="0" w:color="auto"/>
            </w:tcBorders>
            <w:vAlign w:val="center"/>
            <w:hideMark/>
          </w:tcPr>
          <w:p w14:paraId="0813D60A"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7C06F680" w14:textId="77777777" w:rsidR="008230E4" w:rsidRPr="005A7BEF" w:rsidRDefault="008230E4" w:rsidP="005A7BEF">
            <w:pPr>
              <w:rPr>
                <w:rFonts w:ascii="Arial" w:hAnsi="Arial" w:cs="Arial"/>
                <w:sz w:val="20"/>
                <w:szCs w:val="20"/>
              </w:rPr>
            </w:pPr>
            <w:r w:rsidRPr="005A7BEF">
              <w:rPr>
                <w:rFonts w:ascii="Arial" w:hAnsi="Arial" w:cs="Arial"/>
                <w:sz w:val="20"/>
                <w:szCs w:val="20"/>
              </w:rPr>
              <w:t>Pineapple</w:t>
            </w:r>
          </w:p>
        </w:tc>
        <w:tc>
          <w:tcPr>
            <w:tcW w:w="298" w:type="pct"/>
            <w:tcBorders>
              <w:top w:val="nil"/>
              <w:left w:val="nil"/>
              <w:bottom w:val="single" w:sz="4" w:space="0" w:color="auto"/>
              <w:right w:val="single" w:sz="4" w:space="0" w:color="auto"/>
            </w:tcBorders>
            <w:shd w:val="clear" w:color="auto" w:fill="auto"/>
            <w:noWrap/>
            <w:vAlign w:val="bottom"/>
            <w:hideMark/>
          </w:tcPr>
          <w:p w14:paraId="322B8789"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28</w:t>
            </w:r>
          </w:p>
        </w:tc>
        <w:tc>
          <w:tcPr>
            <w:tcW w:w="185" w:type="pct"/>
            <w:vMerge/>
            <w:tcBorders>
              <w:top w:val="single" w:sz="4" w:space="0" w:color="auto"/>
              <w:left w:val="single" w:sz="4" w:space="0" w:color="auto"/>
              <w:right w:val="single" w:sz="4" w:space="0" w:color="auto"/>
            </w:tcBorders>
            <w:vAlign w:val="center"/>
            <w:hideMark/>
          </w:tcPr>
          <w:p w14:paraId="4AFB5023"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263E1F7D" w14:textId="77777777" w:rsidR="008230E4" w:rsidRPr="005A7BEF" w:rsidRDefault="008230E4" w:rsidP="005A7BEF">
            <w:pPr>
              <w:rPr>
                <w:rFonts w:ascii="Arial" w:hAnsi="Arial" w:cs="Arial"/>
                <w:sz w:val="20"/>
                <w:szCs w:val="20"/>
              </w:rPr>
            </w:pPr>
            <w:r w:rsidRPr="005A7BEF">
              <w:rPr>
                <w:rFonts w:ascii="Arial" w:hAnsi="Arial" w:cs="Arial"/>
                <w:sz w:val="20"/>
                <w:szCs w:val="20"/>
              </w:rPr>
              <w:t>Woodlot</w:t>
            </w:r>
          </w:p>
        </w:tc>
        <w:tc>
          <w:tcPr>
            <w:tcW w:w="386" w:type="pct"/>
            <w:tcBorders>
              <w:top w:val="nil"/>
              <w:left w:val="nil"/>
              <w:bottom w:val="single" w:sz="4" w:space="0" w:color="auto"/>
              <w:right w:val="single" w:sz="4" w:space="0" w:color="auto"/>
            </w:tcBorders>
            <w:shd w:val="clear" w:color="auto" w:fill="auto"/>
            <w:noWrap/>
            <w:vAlign w:val="bottom"/>
            <w:hideMark/>
          </w:tcPr>
          <w:p w14:paraId="384AD0E8"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39</w:t>
            </w:r>
          </w:p>
        </w:tc>
      </w:tr>
      <w:tr w:rsidR="00220E7F" w:rsidRPr="005A7BEF" w14:paraId="70FFC06E"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2B0B0DD7" w14:textId="77777777" w:rsidR="008230E4" w:rsidRPr="005A7BEF" w:rsidRDefault="008230E4" w:rsidP="005A7BEF">
            <w:pPr>
              <w:rPr>
                <w:rFonts w:ascii="Arial" w:hAnsi="Arial" w:cs="Arial"/>
                <w:sz w:val="20"/>
                <w:szCs w:val="20"/>
              </w:rPr>
            </w:pPr>
            <w:r w:rsidRPr="005A7BEF">
              <w:rPr>
                <w:rFonts w:ascii="Arial" w:hAnsi="Arial" w:cs="Arial"/>
                <w:sz w:val="20"/>
                <w:szCs w:val="20"/>
              </w:rPr>
              <w:t>Coconut</w:t>
            </w:r>
          </w:p>
        </w:tc>
        <w:tc>
          <w:tcPr>
            <w:tcW w:w="298" w:type="pct"/>
            <w:tcBorders>
              <w:top w:val="nil"/>
              <w:left w:val="nil"/>
              <w:bottom w:val="single" w:sz="4" w:space="0" w:color="auto"/>
              <w:right w:val="single" w:sz="4" w:space="0" w:color="auto"/>
            </w:tcBorders>
            <w:shd w:val="clear" w:color="auto" w:fill="auto"/>
            <w:noWrap/>
            <w:vAlign w:val="bottom"/>
            <w:hideMark/>
          </w:tcPr>
          <w:p w14:paraId="621EC0FA"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7</w:t>
            </w:r>
          </w:p>
        </w:tc>
        <w:tc>
          <w:tcPr>
            <w:tcW w:w="177" w:type="pct"/>
            <w:vMerge/>
            <w:tcBorders>
              <w:top w:val="single" w:sz="4" w:space="0" w:color="auto"/>
              <w:left w:val="single" w:sz="4" w:space="0" w:color="auto"/>
              <w:right w:val="single" w:sz="4" w:space="0" w:color="auto"/>
            </w:tcBorders>
            <w:vAlign w:val="center"/>
            <w:hideMark/>
          </w:tcPr>
          <w:p w14:paraId="50DE28C9"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75CF8B6C" w14:textId="77777777" w:rsidR="008230E4" w:rsidRPr="005A7BEF" w:rsidRDefault="008230E4" w:rsidP="005A7BEF">
            <w:pPr>
              <w:rPr>
                <w:rFonts w:ascii="Arial" w:hAnsi="Arial" w:cs="Arial"/>
                <w:sz w:val="20"/>
                <w:szCs w:val="20"/>
              </w:rPr>
            </w:pPr>
            <w:r w:rsidRPr="005A7BEF">
              <w:rPr>
                <w:rFonts w:ascii="Arial" w:hAnsi="Arial" w:cs="Arial"/>
                <w:sz w:val="20"/>
                <w:szCs w:val="20"/>
              </w:rPr>
              <w:t>Lime/Lemon</w:t>
            </w:r>
          </w:p>
        </w:tc>
        <w:tc>
          <w:tcPr>
            <w:tcW w:w="386" w:type="pct"/>
            <w:tcBorders>
              <w:top w:val="nil"/>
              <w:left w:val="nil"/>
              <w:bottom w:val="single" w:sz="4" w:space="0" w:color="auto"/>
              <w:right w:val="single" w:sz="4" w:space="0" w:color="auto"/>
            </w:tcBorders>
            <w:shd w:val="clear" w:color="auto" w:fill="auto"/>
            <w:noWrap/>
            <w:vAlign w:val="bottom"/>
            <w:hideMark/>
          </w:tcPr>
          <w:p w14:paraId="3624975C"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18</w:t>
            </w:r>
          </w:p>
        </w:tc>
        <w:tc>
          <w:tcPr>
            <w:tcW w:w="169" w:type="pct"/>
            <w:vMerge/>
            <w:tcBorders>
              <w:top w:val="single" w:sz="4" w:space="0" w:color="auto"/>
              <w:left w:val="single" w:sz="4" w:space="0" w:color="auto"/>
              <w:right w:val="single" w:sz="4" w:space="0" w:color="auto"/>
            </w:tcBorders>
            <w:vAlign w:val="center"/>
            <w:hideMark/>
          </w:tcPr>
          <w:p w14:paraId="34CF7845"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1645AC5C" w14:textId="77777777" w:rsidR="008230E4" w:rsidRPr="005A7BEF" w:rsidRDefault="008230E4" w:rsidP="005A7BEF">
            <w:pPr>
              <w:rPr>
                <w:rFonts w:ascii="Arial" w:hAnsi="Arial" w:cs="Arial"/>
                <w:sz w:val="20"/>
                <w:szCs w:val="20"/>
              </w:rPr>
            </w:pPr>
            <w:r w:rsidRPr="005A7BEF">
              <w:rPr>
                <w:rFonts w:ascii="Arial" w:hAnsi="Arial" w:cs="Arial"/>
                <w:sz w:val="20"/>
                <w:szCs w:val="20"/>
              </w:rPr>
              <w:t>Plantain</w:t>
            </w:r>
          </w:p>
        </w:tc>
        <w:tc>
          <w:tcPr>
            <w:tcW w:w="298" w:type="pct"/>
            <w:tcBorders>
              <w:top w:val="nil"/>
              <w:left w:val="nil"/>
              <w:bottom w:val="single" w:sz="4" w:space="0" w:color="auto"/>
              <w:right w:val="single" w:sz="4" w:space="0" w:color="auto"/>
            </w:tcBorders>
            <w:shd w:val="clear" w:color="auto" w:fill="auto"/>
            <w:noWrap/>
            <w:vAlign w:val="bottom"/>
            <w:hideMark/>
          </w:tcPr>
          <w:p w14:paraId="09F20F3B"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29</w:t>
            </w:r>
          </w:p>
        </w:tc>
        <w:tc>
          <w:tcPr>
            <w:tcW w:w="185" w:type="pct"/>
            <w:vMerge/>
            <w:tcBorders>
              <w:top w:val="single" w:sz="4" w:space="0" w:color="auto"/>
              <w:left w:val="single" w:sz="4" w:space="0" w:color="auto"/>
              <w:right w:val="single" w:sz="4" w:space="0" w:color="auto"/>
            </w:tcBorders>
            <w:vAlign w:val="center"/>
            <w:hideMark/>
          </w:tcPr>
          <w:p w14:paraId="263EFAB0"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59240AE0" w14:textId="77777777" w:rsidR="008230E4" w:rsidRPr="005A7BEF" w:rsidRDefault="008230E4" w:rsidP="005A7BEF">
            <w:pPr>
              <w:rPr>
                <w:rFonts w:ascii="Arial" w:hAnsi="Arial" w:cs="Arial"/>
                <w:sz w:val="20"/>
                <w:szCs w:val="20"/>
              </w:rPr>
            </w:pPr>
            <w:r w:rsidRPr="005A7BEF">
              <w:rPr>
                <w:rFonts w:ascii="Arial" w:hAnsi="Arial" w:cs="Arial"/>
                <w:sz w:val="20"/>
                <w:szCs w:val="20"/>
              </w:rPr>
              <w:t>Yam</w:t>
            </w:r>
          </w:p>
        </w:tc>
        <w:tc>
          <w:tcPr>
            <w:tcW w:w="386" w:type="pct"/>
            <w:tcBorders>
              <w:top w:val="nil"/>
              <w:left w:val="nil"/>
              <w:bottom w:val="single" w:sz="4" w:space="0" w:color="auto"/>
              <w:right w:val="single" w:sz="4" w:space="0" w:color="auto"/>
            </w:tcBorders>
            <w:shd w:val="clear" w:color="auto" w:fill="auto"/>
            <w:noWrap/>
            <w:vAlign w:val="bottom"/>
            <w:hideMark/>
          </w:tcPr>
          <w:p w14:paraId="56C22484"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40</w:t>
            </w:r>
          </w:p>
        </w:tc>
      </w:tr>
      <w:tr w:rsidR="00220E7F" w:rsidRPr="005A7BEF" w14:paraId="7FA24A98"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1E862C0E" w14:textId="77777777" w:rsidR="008230E4" w:rsidRPr="005A7BEF" w:rsidRDefault="008230E4" w:rsidP="005A7BEF">
            <w:pPr>
              <w:rPr>
                <w:rFonts w:ascii="Arial" w:hAnsi="Arial" w:cs="Arial"/>
                <w:sz w:val="20"/>
                <w:szCs w:val="20"/>
              </w:rPr>
            </w:pPr>
            <w:r w:rsidRPr="005A7BEF">
              <w:rPr>
                <w:rFonts w:ascii="Arial" w:hAnsi="Arial" w:cs="Arial"/>
                <w:sz w:val="20"/>
                <w:szCs w:val="20"/>
              </w:rPr>
              <w:t>Cocoyam</w:t>
            </w:r>
          </w:p>
        </w:tc>
        <w:tc>
          <w:tcPr>
            <w:tcW w:w="298" w:type="pct"/>
            <w:tcBorders>
              <w:top w:val="nil"/>
              <w:left w:val="nil"/>
              <w:bottom w:val="single" w:sz="4" w:space="0" w:color="auto"/>
              <w:right w:val="single" w:sz="4" w:space="0" w:color="auto"/>
            </w:tcBorders>
            <w:shd w:val="clear" w:color="auto" w:fill="auto"/>
            <w:noWrap/>
            <w:vAlign w:val="bottom"/>
            <w:hideMark/>
          </w:tcPr>
          <w:p w14:paraId="1C54E4BD"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8</w:t>
            </w:r>
          </w:p>
        </w:tc>
        <w:tc>
          <w:tcPr>
            <w:tcW w:w="177" w:type="pct"/>
            <w:vMerge/>
            <w:tcBorders>
              <w:top w:val="single" w:sz="4" w:space="0" w:color="auto"/>
              <w:left w:val="single" w:sz="4" w:space="0" w:color="auto"/>
              <w:right w:val="single" w:sz="4" w:space="0" w:color="auto"/>
            </w:tcBorders>
            <w:vAlign w:val="center"/>
            <w:hideMark/>
          </w:tcPr>
          <w:p w14:paraId="7FD7DD5B"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1753DCD4" w14:textId="77777777" w:rsidR="008230E4" w:rsidRPr="005A7BEF" w:rsidRDefault="008230E4" w:rsidP="005A7BEF">
            <w:pPr>
              <w:rPr>
                <w:rFonts w:ascii="Arial" w:hAnsi="Arial" w:cs="Arial"/>
                <w:sz w:val="20"/>
                <w:szCs w:val="20"/>
              </w:rPr>
            </w:pPr>
            <w:r w:rsidRPr="005A7BEF">
              <w:rPr>
                <w:rFonts w:ascii="Arial" w:hAnsi="Arial" w:cs="Arial"/>
                <w:sz w:val="20"/>
                <w:szCs w:val="20"/>
              </w:rPr>
              <w:t>Maize</w:t>
            </w:r>
          </w:p>
        </w:tc>
        <w:tc>
          <w:tcPr>
            <w:tcW w:w="386" w:type="pct"/>
            <w:tcBorders>
              <w:top w:val="nil"/>
              <w:left w:val="nil"/>
              <w:bottom w:val="single" w:sz="4" w:space="0" w:color="auto"/>
              <w:right w:val="single" w:sz="4" w:space="0" w:color="auto"/>
            </w:tcBorders>
            <w:shd w:val="clear" w:color="auto" w:fill="auto"/>
            <w:noWrap/>
            <w:vAlign w:val="bottom"/>
            <w:hideMark/>
          </w:tcPr>
          <w:p w14:paraId="074B72BB"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19</w:t>
            </w:r>
          </w:p>
        </w:tc>
        <w:tc>
          <w:tcPr>
            <w:tcW w:w="169" w:type="pct"/>
            <w:vMerge/>
            <w:tcBorders>
              <w:top w:val="single" w:sz="4" w:space="0" w:color="auto"/>
              <w:left w:val="single" w:sz="4" w:space="0" w:color="auto"/>
              <w:right w:val="single" w:sz="4" w:space="0" w:color="auto"/>
            </w:tcBorders>
            <w:vAlign w:val="center"/>
            <w:hideMark/>
          </w:tcPr>
          <w:p w14:paraId="747D2EDF"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017C1109" w14:textId="77777777" w:rsidR="008230E4" w:rsidRPr="005A7BEF" w:rsidRDefault="008230E4" w:rsidP="005A7BEF">
            <w:pPr>
              <w:rPr>
                <w:rFonts w:ascii="Arial" w:hAnsi="Arial" w:cs="Arial"/>
                <w:sz w:val="20"/>
                <w:szCs w:val="20"/>
              </w:rPr>
            </w:pPr>
            <w:r w:rsidRPr="005A7BEF">
              <w:rPr>
                <w:rFonts w:ascii="Arial" w:hAnsi="Arial" w:cs="Arial"/>
                <w:sz w:val="20"/>
                <w:szCs w:val="20"/>
              </w:rPr>
              <w:t>Potatoes/Sweet potatoes</w:t>
            </w:r>
          </w:p>
        </w:tc>
        <w:tc>
          <w:tcPr>
            <w:tcW w:w="298" w:type="pct"/>
            <w:tcBorders>
              <w:top w:val="nil"/>
              <w:left w:val="nil"/>
              <w:bottom w:val="single" w:sz="4" w:space="0" w:color="auto"/>
              <w:right w:val="single" w:sz="4" w:space="0" w:color="auto"/>
            </w:tcBorders>
            <w:shd w:val="clear" w:color="auto" w:fill="auto"/>
            <w:noWrap/>
            <w:vAlign w:val="bottom"/>
            <w:hideMark/>
          </w:tcPr>
          <w:p w14:paraId="0FA628AA"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30</w:t>
            </w:r>
          </w:p>
        </w:tc>
        <w:tc>
          <w:tcPr>
            <w:tcW w:w="185" w:type="pct"/>
            <w:vMerge/>
            <w:tcBorders>
              <w:top w:val="single" w:sz="4" w:space="0" w:color="auto"/>
              <w:left w:val="single" w:sz="4" w:space="0" w:color="auto"/>
              <w:right w:val="single" w:sz="4" w:space="0" w:color="auto"/>
            </w:tcBorders>
            <w:vAlign w:val="center"/>
            <w:hideMark/>
          </w:tcPr>
          <w:p w14:paraId="7472C38B"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71C4A344" w14:textId="77777777" w:rsidR="008230E4" w:rsidRPr="005A7BEF" w:rsidRDefault="008230E4" w:rsidP="005A7BEF">
            <w:pPr>
              <w:rPr>
                <w:rFonts w:ascii="Arial" w:hAnsi="Arial" w:cs="Arial"/>
                <w:sz w:val="20"/>
                <w:szCs w:val="20"/>
              </w:rPr>
            </w:pPr>
            <w:r w:rsidRPr="005A7BEF">
              <w:rPr>
                <w:rFonts w:ascii="Arial" w:hAnsi="Arial" w:cs="Arial"/>
                <w:sz w:val="20"/>
                <w:szCs w:val="20"/>
              </w:rPr>
              <w:t>Other food crops</w:t>
            </w:r>
          </w:p>
        </w:tc>
        <w:tc>
          <w:tcPr>
            <w:tcW w:w="386" w:type="pct"/>
            <w:tcBorders>
              <w:top w:val="nil"/>
              <w:left w:val="nil"/>
              <w:bottom w:val="single" w:sz="4" w:space="0" w:color="auto"/>
              <w:right w:val="single" w:sz="4" w:space="0" w:color="auto"/>
            </w:tcBorders>
            <w:shd w:val="clear" w:color="auto" w:fill="auto"/>
            <w:noWrap/>
            <w:vAlign w:val="bottom"/>
            <w:hideMark/>
          </w:tcPr>
          <w:p w14:paraId="1FB8625D"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41</w:t>
            </w:r>
          </w:p>
        </w:tc>
      </w:tr>
      <w:tr w:rsidR="00220E7F" w:rsidRPr="005A7BEF" w14:paraId="1C56AC5A"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1014ADFF" w14:textId="77777777" w:rsidR="008230E4" w:rsidRPr="005A7BEF" w:rsidRDefault="008230E4" w:rsidP="005A7BEF">
            <w:pPr>
              <w:rPr>
                <w:rFonts w:ascii="Arial" w:hAnsi="Arial" w:cs="Arial"/>
                <w:sz w:val="20"/>
                <w:szCs w:val="20"/>
              </w:rPr>
            </w:pPr>
            <w:r w:rsidRPr="005A7BEF">
              <w:rPr>
                <w:rFonts w:ascii="Arial" w:hAnsi="Arial" w:cs="Arial"/>
                <w:sz w:val="20"/>
                <w:szCs w:val="20"/>
              </w:rPr>
              <w:t>Coffee</w:t>
            </w:r>
          </w:p>
        </w:tc>
        <w:tc>
          <w:tcPr>
            <w:tcW w:w="298" w:type="pct"/>
            <w:tcBorders>
              <w:top w:val="nil"/>
              <w:left w:val="nil"/>
              <w:bottom w:val="single" w:sz="4" w:space="0" w:color="auto"/>
              <w:right w:val="single" w:sz="4" w:space="0" w:color="auto"/>
            </w:tcBorders>
            <w:shd w:val="clear" w:color="auto" w:fill="auto"/>
            <w:noWrap/>
            <w:vAlign w:val="bottom"/>
            <w:hideMark/>
          </w:tcPr>
          <w:p w14:paraId="0463BE05"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9</w:t>
            </w:r>
          </w:p>
        </w:tc>
        <w:tc>
          <w:tcPr>
            <w:tcW w:w="177" w:type="pct"/>
            <w:vMerge/>
            <w:tcBorders>
              <w:top w:val="single" w:sz="4" w:space="0" w:color="auto"/>
              <w:left w:val="single" w:sz="4" w:space="0" w:color="auto"/>
              <w:right w:val="single" w:sz="4" w:space="0" w:color="auto"/>
            </w:tcBorders>
            <w:vAlign w:val="center"/>
            <w:hideMark/>
          </w:tcPr>
          <w:p w14:paraId="017D8A01"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48240714" w14:textId="77777777" w:rsidR="008230E4" w:rsidRPr="005A7BEF" w:rsidRDefault="008230E4" w:rsidP="005A7BEF">
            <w:pPr>
              <w:rPr>
                <w:rFonts w:ascii="Arial" w:hAnsi="Arial" w:cs="Arial"/>
                <w:sz w:val="20"/>
                <w:szCs w:val="20"/>
              </w:rPr>
            </w:pPr>
            <w:r w:rsidRPr="005A7BEF">
              <w:rPr>
                <w:rFonts w:ascii="Arial" w:hAnsi="Arial" w:cs="Arial"/>
                <w:sz w:val="20"/>
                <w:szCs w:val="20"/>
              </w:rPr>
              <w:t>Mango</w:t>
            </w:r>
          </w:p>
        </w:tc>
        <w:tc>
          <w:tcPr>
            <w:tcW w:w="386" w:type="pct"/>
            <w:tcBorders>
              <w:top w:val="nil"/>
              <w:left w:val="nil"/>
              <w:bottom w:val="single" w:sz="4" w:space="0" w:color="auto"/>
              <w:right w:val="single" w:sz="4" w:space="0" w:color="auto"/>
            </w:tcBorders>
            <w:shd w:val="clear" w:color="auto" w:fill="auto"/>
            <w:noWrap/>
            <w:vAlign w:val="bottom"/>
            <w:hideMark/>
          </w:tcPr>
          <w:p w14:paraId="29306562"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20</w:t>
            </w:r>
          </w:p>
        </w:tc>
        <w:tc>
          <w:tcPr>
            <w:tcW w:w="169" w:type="pct"/>
            <w:vMerge/>
            <w:tcBorders>
              <w:top w:val="single" w:sz="4" w:space="0" w:color="auto"/>
              <w:left w:val="single" w:sz="4" w:space="0" w:color="auto"/>
              <w:right w:val="single" w:sz="4" w:space="0" w:color="auto"/>
            </w:tcBorders>
            <w:vAlign w:val="center"/>
            <w:hideMark/>
          </w:tcPr>
          <w:p w14:paraId="40AE1ABF"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7244E96D" w14:textId="77777777" w:rsidR="008230E4" w:rsidRPr="005A7BEF" w:rsidRDefault="008230E4" w:rsidP="005A7BEF">
            <w:pPr>
              <w:rPr>
                <w:rFonts w:ascii="Arial" w:hAnsi="Arial" w:cs="Arial"/>
                <w:sz w:val="20"/>
                <w:szCs w:val="20"/>
              </w:rPr>
            </w:pPr>
            <w:r w:rsidRPr="005A7BEF">
              <w:rPr>
                <w:rFonts w:ascii="Arial" w:hAnsi="Arial" w:cs="Arial"/>
                <w:sz w:val="20"/>
                <w:szCs w:val="20"/>
              </w:rPr>
              <w:t>Rice</w:t>
            </w:r>
          </w:p>
        </w:tc>
        <w:tc>
          <w:tcPr>
            <w:tcW w:w="298" w:type="pct"/>
            <w:tcBorders>
              <w:top w:val="nil"/>
              <w:left w:val="nil"/>
              <w:bottom w:val="single" w:sz="4" w:space="0" w:color="auto"/>
              <w:right w:val="single" w:sz="4" w:space="0" w:color="auto"/>
            </w:tcBorders>
            <w:shd w:val="clear" w:color="auto" w:fill="auto"/>
            <w:noWrap/>
            <w:vAlign w:val="bottom"/>
            <w:hideMark/>
          </w:tcPr>
          <w:p w14:paraId="58BBE4D8"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31</w:t>
            </w:r>
          </w:p>
        </w:tc>
        <w:tc>
          <w:tcPr>
            <w:tcW w:w="185" w:type="pct"/>
            <w:vMerge/>
            <w:tcBorders>
              <w:top w:val="single" w:sz="4" w:space="0" w:color="auto"/>
              <w:left w:val="single" w:sz="4" w:space="0" w:color="auto"/>
              <w:right w:val="single" w:sz="4" w:space="0" w:color="auto"/>
            </w:tcBorders>
            <w:vAlign w:val="center"/>
            <w:hideMark/>
          </w:tcPr>
          <w:p w14:paraId="3B472230"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32F75E9C" w14:textId="77777777" w:rsidR="008230E4" w:rsidRPr="005A7BEF" w:rsidRDefault="008230E4" w:rsidP="005A7BEF">
            <w:pPr>
              <w:rPr>
                <w:rFonts w:ascii="Arial" w:hAnsi="Arial" w:cs="Arial"/>
                <w:sz w:val="20"/>
                <w:szCs w:val="20"/>
              </w:rPr>
            </w:pPr>
            <w:r w:rsidRPr="005A7BEF">
              <w:rPr>
                <w:rFonts w:ascii="Arial" w:hAnsi="Arial" w:cs="Arial"/>
                <w:sz w:val="20"/>
                <w:szCs w:val="20"/>
              </w:rPr>
              <w:t>Other fruits</w:t>
            </w:r>
          </w:p>
        </w:tc>
        <w:tc>
          <w:tcPr>
            <w:tcW w:w="386" w:type="pct"/>
            <w:tcBorders>
              <w:top w:val="nil"/>
              <w:left w:val="nil"/>
              <w:bottom w:val="single" w:sz="4" w:space="0" w:color="auto"/>
              <w:right w:val="single" w:sz="4" w:space="0" w:color="auto"/>
            </w:tcBorders>
            <w:shd w:val="clear" w:color="auto" w:fill="auto"/>
            <w:noWrap/>
            <w:vAlign w:val="bottom"/>
            <w:hideMark/>
          </w:tcPr>
          <w:p w14:paraId="56F551F9"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42</w:t>
            </w:r>
          </w:p>
        </w:tc>
      </w:tr>
      <w:tr w:rsidR="00220E7F" w:rsidRPr="005A7BEF" w14:paraId="2B8F3232" w14:textId="77777777" w:rsidTr="00094650">
        <w:trPr>
          <w:trHeight w:val="300"/>
        </w:trPr>
        <w:tc>
          <w:tcPr>
            <w:tcW w:w="771" w:type="pct"/>
            <w:tcBorders>
              <w:top w:val="nil"/>
              <w:left w:val="single" w:sz="4" w:space="0" w:color="auto"/>
              <w:bottom w:val="single" w:sz="4" w:space="0" w:color="auto"/>
              <w:right w:val="single" w:sz="4" w:space="0" w:color="auto"/>
            </w:tcBorders>
            <w:shd w:val="clear" w:color="auto" w:fill="auto"/>
            <w:noWrap/>
            <w:vAlign w:val="bottom"/>
            <w:hideMark/>
          </w:tcPr>
          <w:p w14:paraId="441ECBF1" w14:textId="77777777" w:rsidR="008230E4" w:rsidRPr="005A7BEF" w:rsidRDefault="008230E4" w:rsidP="005A7BEF">
            <w:pPr>
              <w:rPr>
                <w:rFonts w:ascii="Arial" w:hAnsi="Arial" w:cs="Arial"/>
                <w:sz w:val="20"/>
                <w:szCs w:val="20"/>
              </w:rPr>
            </w:pPr>
            <w:r w:rsidRPr="005A7BEF">
              <w:rPr>
                <w:rFonts w:ascii="Arial" w:hAnsi="Arial" w:cs="Arial"/>
                <w:sz w:val="20"/>
                <w:szCs w:val="20"/>
              </w:rPr>
              <w:t>Colanut</w:t>
            </w:r>
          </w:p>
        </w:tc>
        <w:tc>
          <w:tcPr>
            <w:tcW w:w="298" w:type="pct"/>
            <w:tcBorders>
              <w:top w:val="nil"/>
              <w:left w:val="nil"/>
              <w:bottom w:val="single" w:sz="4" w:space="0" w:color="auto"/>
              <w:right w:val="single" w:sz="4" w:space="0" w:color="auto"/>
            </w:tcBorders>
            <w:shd w:val="clear" w:color="auto" w:fill="auto"/>
            <w:noWrap/>
            <w:vAlign w:val="bottom"/>
            <w:hideMark/>
          </w:tcPr>
          <w:p w14:paraId="6C82AED2"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10</w:t>
            </w:r>
          </w:p>
        </w:tc>
        <w:tc>
          <w:tcPr>
            <w:tcW w:w="177" w:type="pct"/>
            <w:vMerge/>
            <w:tcBorders>
              <w:top w:val="single" w:sz="4" w:space="0" w:color="auto"/>
              <w:left w:val="single" w:sz="4" w:space="0" w:color="auto"/>
              <w:bottom w:val="single" w:sz="4" w:space="0" w:color="auto"/>
              <w:right w:val="single" w:sz="4" w:space="0" w:color="auto"/>
            </w:tcBorders>
            <w:vAlign w:val="center"/>
            <w:hideMark/>
          </w:tcPr>
          <w:p w14:paraId="6C79990F" w14:textId="77777777" w:rsidR="008230E4" w:rsidRPr="005A7BEF" w:rsidRDefault="008230E4" w:rsidP="005A7BEF">
            <w:pPr>
              <w:rPr>
                <w:rFonts w:ascii="Arial" w:hAnsi="Arial" w:cs="Arial"/>
                <w:sz w:val="22"/>
                <w:szCs w:val="22"/>
              </w:rPr>
            </w:pPr>
          </w:p>
        </w:tc>
        <w:tc>
          <w:tcPr>
            <w:tcW w:w="806" w:type="pct"/>
            <w:tcBorders>
              <w:top w:val="nil"/>
              <w:left w:val="nil"/>
              <w:bottom w:val="single" w:sz="4" w:space="0" w:color="auto"/>
              <w:right w:val="single" w:sz="4" w:space="0" w:color="auto"/>
            </w:tcBorders>
            <w:shd w:val="clear" w:color="auto" w:fill="auto"/>
            <w:noWrap/>
            <w:vAlign w:val="bottom"/>
            <w:hideMark/>
          </w:tcPr>
          <w:p w14:paraId="0FF1CE83" w14:textId="77777777" w:rsidR="008230E4" w:rsidRPr="005A7BEF" w:rsidRDefault="008230E4" w:rsidP="005A7BEF">
            <w:pPr>
              <w:rPr>
                <w:rFonts w:ascii="Arial" w:hAnsi="Arial" w:cs="Arial"/>
                <w:sz w:val="20"/>
                <w:szCs w:val="20"/>
              </w:rPr>
            </w:pPr>
            <w:r w:rsidRPr="005A7BEF">
              <w:rPr>
                <w:rFonts w:ascii="Arial" w:hAnsi="Arial" w:cs="Arial"/>
                <w:sz w:val="20"/>
                <w:szCs w:val="20"/>
              </w:rPr>
              <w:t>Millet</w:t>
            </w:r>
          </w:p>
        </w:tc>
        <w:tc>
          <w:tcPr>
            <w:tcW w:w="386" w:type="pct"/>
            <w:tcBorders>
              <w:top w:val="nil"/>
              <w:left w:val="nil"/>
              <w:bottom w:val="single" w:sz="4" w:space="0" w:color="auto"/>
              <w:right w:val="single" w:sz="4" w:space="0" w:color="auto"/>
            </w:tcBorders>
            <w:shd w:val="clear" w:color="auto" w:fill="auto"/>
            <w:noWrap/>
            <w:vAlign w:val="bottom"/>
            <w:hideMark/>
          </w:tcPr>
          <w:p w14:paraId="4A8C2705"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21</w:t>
            </w:r>
          </w:p>
        </w:tc>
        <w:tc>
          <w:tcPr>
            <w:tcW w:w="169" w:type="pct"/>
            <w:vMerge/>
            <w:tcBorders>
              <w:top w:val="single" w:sz="4" w:space="0" w:color="auto"/>
              <w:left w:val="single" w:sz="4" w:space="0" w:color="auto"/>
              <w:bottom w:val="single" w:sz="4" w:space="0" w:color="auto"/>
              <w:right w:val="single" w:sz="4" w:space="0" w:color="auto"/>
            </w:tcBorders>
            <w:vAlign w:val="center"/>
            <w:hideMark/>
          </w:tcPr>
          <w:p w14:paraId="7DC1C3D4" w14:textId="77777777" w:rsidR="008230E4" w:rsidRPr="005A7BEF" w:rsidRDefault="008230E4" w:rsidP="005A7BEF">
            <w:pPr>
              <w:rPr>
                <w:rFonts w:ascii="Arial" w:hAnsi="Arial" w:cs="Arial"/>
                <w:sz w:val="22"/>
                <w:szCs w:val="22"/>
              </w:rPr>
            </w:pPr>
          </w:p>
        </w:tc>
        <w:tc>
          <w:tcPr>
            <w:tcW w:w="904" w:type="pct"/>
            <w:tcBorders>
              <w:top w:val="nil"/>
              <w:left w:val="nil"/>
              <w:bottom w:val="single" w:sz="4" w:space="0" w:color="auto"/>
              <w:right w:val="single" w:sz="4" w:space="0" w:color="auto"/>
            </w:tcBorders>
            <w:shd w:val="clear" w:color="auto" w:fill="auto"/>
            <w:noWrap/>
            <w:vAlign w:val="bottom"/>
            <w:hideMark/>
          </w:tcPr>
          <w:p w14:paraId="0D829421" w14:textId="77777777" w:rsidR="008230E4" w:rsidRPr="005A7BEF" w:rsidRDefault="008230E4" w:rsidP="005A7BEF">
            <w:pPr>
              <w:rPr>
                <w:rFonts w:ascii="Arial" w:hAnsi="Arial" w:cs="Arial"/>
                <w:sz w:val="20"/>
                <w:szCs w:val="20"/>
              </w:rPr>
            </w:pPr>
            <w:r w:rsidRPr="005A7BEF">
              <w:rPr>
                <w:rFonts w:ascii="Arial" w:hAnsi="Arial" w:cs="Arial"/>
                <w:sz w:val="20"/>
                <w:szCs w:val="20"/>
              </w:rPr>
              <w:t>Rubber</w:t>
            </w:r>
          </w:p>
        </w:tc>
        <w:tc>
          <w:tcPr>
            <w:tcW w:w="298" w:type="pct"/>
            <w:tcBorders>
              <w:top w:val="nil"/>
              <w:left w:val="nil"/>
              <w:bottom w:val="single" w:sz="4" w:space="0" w:color="auto"/>
              <w:right w:val="single" w:sz="4" w:space="0" w:color="auto"/>
            </w:tcBorders>
            <w:shd w:val="clear" w:color="auto" w:fill="auto"/>
            <w:noWrap/>
            <w:vAlign w:val="bottom"/>
            <w:hideMark/>
          </w:tcPr>
          <w:p w14:paraId="6579700E"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32</w:t>
            </w:r>
          </w:p>
        </w:tc>
        <w:tc>
          <w:tcPr>
            <w:tcW w:w="185" w:type="pct"/>
            <w:vMerge/>
            <w:tcBorders>
              <w:top w:val="single" w:sz="4" w:space="0" w:color="auto"/>
              <w:left w:val="single" w:sz="4" w:space="0" w:color="auto"/>
              <w:bottom w:val="single" w:sz="4" w:space="0" w:color="auto"/>
              <w:right w:val="single" w:sz="4" w:space="0" w:color="auto"/>
            </w:tcBorders>
            <w:vAlign w:val="center"/>
            <w:hideMark/>
          </w:tcPr>
          <w:p w14:paraId="7ECCC085" w14:textId="77777777" w:rsidR="008230E4" w:rsidRPr="005A7BEF" w:rsidRDefault="008230E4" w:rsidP="005A7BEF">
            <w:pPr>
              <w:rPr>
                <w:rFonts w:ascii="Arial" w:hAnsi="Arial" w:cs="Arial"/>
                <w:sz w:val="22"/>
                <w:szCs w:val="22"/>
              </w:rPr>
            </w:pPr>
          </w:p>
        </w:tc>
        <w:tc>
          <w:tcPr>
            <w:tcW w:w="622" w:type="pct"/>
            <w:tcBorders>
              <w:top w:val="nil"/>
              <w:left w:val="nil"/>
              <w:bottom w:val="single" w:sz="4" w:space="0" w:color="auto"/>
              <w:right w:val="single" w:sz="4" w:space="0" w:color="auto"/>
            </w:tcBorders>
            <w:shd w:val="clear" w:color="auto" w:fill="auto"/>
            <w:noWrap/>
            <w:vAlign w:val="bottom"/>
            <w:hideMark/>
          </w:tcPr>
          <w:p w14:paraId="10029CB0" w14:textId="77777777" w:rsidR="008230E4" w:rsidRPr="005A7BEF" w:rsidRDefault="008230E4" w:rsidP="005A7BEF">
            <w:pPr>
              <w:rPr>
                <w:rFonts w:ascii="Arial" w:hAnsi="Arial" w:cs="Arial"/>
                <w:sz w:val="20"/>
                <w:szCs w:val="20"/>
              </w:rPr>
            </w:pPr>
            <w:r w:rsidRPr="005A7BEF">
              <w:rPr>
                <w:rFonts w:ascii="Arial" w:hAnsi="Arial" w:cs="Arial"/>
                <w:sz w:val="20"/>
                <w:szCs w:val="20"/>
              </w:rPr>
              <w:t>Other vegetables</w:t>
            </w:r>
          </w:p>
        </w:tc>
        <w:tc>
          <w:tcPr>
            <w:tcW w:w="386" w:type="pct"/>
            <w:tcBorders>
              <w:top w:val="nil"/>
              <w:left w:val="nil"/>
              <w:bottom w:val="single" w:sz="4" w:space="0" w:color="auto"/>
              <w:right w:val="single" w:sz="4" w:space="0" w:color="auto"/>
            </w:tcBorders>
            <w:shd w:val="clear" w:color="auto" w:fill="auto"/>
            <w:noWrap/>
            <w:vAlign w:val="bottom"/>
            <w:hideMark/>
          </w:tcPr>
          <w:p w14:paraId="4F41D4D8"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43</w:t>
            </w:r>
          </w:p>
        </w:tc>
      </w:tr>
      <w:tr w:rsidR="00220E7F" w:rsidRPr="005A7BEF" w14:paraId="4EA6085C" w14:textId="77777777" w:rsidTr="00094650">
        <w:trPr>
          <w:trHeight w:val="300"/>
        </w:trPr>
        <w:tc>
          <w:tcPr>
            <w:tcW w:w="7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8565D5" w14:textId="77777777" w:rsidR="008230E4" w:rsidRPr="005A7BEF" w:rsidRDefault="008230E4" w:rsidP="005A7BEF">
            <w:pPr>
              <w:rPr>
                <w:rFonts w:ascii="Arial" w:hAnsi="Arial" w:cs="Arial"/>
                <w:sz w:val="20"/>
                <w:szCs w:val="20"/>
              </w:rPr>
            </w:pPr>
            <w:r w:rsidRPr="005A7BEF">
              <w:rPr>
                <w:rFonts w:ascii="Arial" w:hAnsi="Arial" w:cs="Arial"/>
                <w:sz w:val="20"/>
                <w:szCs w:val="20"/>
              </w:rPr>
              <w:t>Cotton</w:t>
            </w:r>
          </w:p>
        </w:tc>
        <w:tc>
          <w:tcPr>
            <w:tcW w:w="298" w:type="pct"/>
            <w:tcBorders>
              <w:top w:val="single" w:sz="4" w:space="0" w:color="auto"/>
              <w:left w:val="nil"/>
              <w:bottom w:val="single" w:sz="4" w:space="0" w:color="auto"/>
              <w:right w:val="single" w:sz="4" w:space="0" w:color="auto"/>
            </w:tcBorders>
            <w:shd w:val="clear" w:color="auto" w:fill="auto"/>
            <w:noWrap/>
            <w:vAlign w:val="bottom"/>
            <w:hideMark/>
          </w:tcPr>
          <w:p w14:paraId="2BA062AA"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11</w:t>
            </w:r>
          </w:p>
        </w:tc>
        <w:tc>
          <w:tcPr>
            <w:tcW w:w="177" w:type="pct"/>
            <w:vMerge/>
            <w:tcBorders>
              <w:top w:val="single" w:sz="4" w:space="0" w:color="auto"/>
              <w:left w:val="single" w:sz="4" w:space="0" w:color="auto"/>
              <w:bottom w:val="single" w:sz="4" w:space="0" w:color="auto"/>
              <w:right w:val="single" w:sz="4" w:space="0" w:color="auto"/>
            </w:tcBorders>
            <w:vAlign w:val="center"/>
            <w:hideMark/>
          </w:tcPr>
          <w:p w14:paraId="42F5D5C5" w14:textId="77777777" w:rsidR="008230E4" w:rsidRPr="005A7BEF" w:rsidRDefault="008230E4" w:rsidP="005A7BEF">
            <w:pPr>
              <w:rPr>
                <w:rFonts w:ascii="Arial" w:hAnsi="Arial" w:cs="Arial"/>
                <w:sz w:val="22"/>
                <w:szCs w:val="22"/>
              </w:rPr>
            </w:pPr>
          </w:p>
        </w:tc>
        <w:tc>
          <w:tcPr>
            <w:tcW w:w="806" w:type="pct"/>
            <w:tcBorders>
              <w:top w:val="single" w:sz="4" w:space="0" w:color="auto"/>
              <w:left w:val="nil"/>
              <w:bottom w:val="single" w:sz="4" w:space="0" w:color="auto"/>
              <w:right w:val="single" w:sz="4" w:space="0" w:color="auto"/>
            </w:tcBorders>
            <w:shd w:val="clear" w:color="auto" w:fill="auto"/>
            <w:noWrap/>
            <w:vAlign w:val="bottom"/>
            <w:hideMark/>
          </w:tcPr>
          <w:p w14:paraId="6C16C161" w14:textId="77777777" w:rsidR="008230E4" w:rsidRPr="005A7BEF" w:rsidRDefault="008230E4" w:rsidP="005A7BEF">
            <w:pPr>
              <w:rPr>
                <w:rFonts w:ascii="Arial" w:hAnsi="Arial" w:cs="Arial"/>
                <w:sz w:val="20"/>
                <w:szCs w:val="20"/>
              </w:rPr>
            </w:pPr>
            <w:r w:rsidRPr="005A7BEF">
              <w:rPr>
                <w:rFonts w:ascii="Arial" w:hAnsi="Arial" w:cs="Arial"/>
                <w:sz w:val="20"/>
                <w:szCs w:val="20"/>
              </w:rPr>
              <w:t>Oil Palm</w:t>
            </w:r>
          </w:p>
        </w:tc>
        <w:tc>
          <w:tcPr>
            <w:tcW w:w="386" w:type="pct"/>
            <w:tcBorders>
              <w:top w:val="single" w:sz="4" w:space="0" w:color="auto"/>
              <w:left w:val="nil"/>
              <w:bottom w:val="single" w:sz="4" w:space="0" w:color="auto"/>
              <w:right w:val="single" w:sz="4" w:space="0" w:color="auto"/>
            </w:tcBorders>
            <w:shd w:val="clear" w:color="auto" w:fill="auto"/>
            <w:noWrap/>
            <w:vAlign w:val="bottom"/>
            <w:hideMark/>
          </w:tcPr>
          <w:p w14:paraId="400585C6"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22</w:t>
            </w:r>
          </w:p>
        </w:tc>
        <w:tc>
          <w:tcPr>
            <w:tcW w:w="169" w:type="pct"/>
            <w:vMerge/>
            <w:tcBorders>
              <w:top w:val="single" w:sz="4" w:space="0" w:color="auto"/>
              <w:left w:val="single" w:sz="4" w:space="0" w:color="auto"/>
              <w:bottom w:val="single" w:sz="4" w:space="0" w:color="auto"/>
              <w:right w:val="single" w:sz="4" w:space="0" w:color="auto"/>
            </w:tcBorders>
            <w:vAlign w:val="center"/>
            <w:hideMark/>
          </w:tcPr>
          <w:p w14:paraId="2EE9C72F" w14:textId="77777777" w:rsidR="008230E4" w:rsidRPr="005A7BEF" w:rsidRDefault="008230E4" w:rsidP="005A7BEF">
            <w:pPr>
              <w:rPr>
                <w:rFonts w:ascii="Arial" w:hAnsi="Arial" w:cs="Arial"/>
                <w:sz w:val="22"/>
                <w:szCs w:val="22"/>
              </w:rPr>
            </w:pPr>
          </w:p>
        </w:tc>
        <w:tc>
          <w:tcPr>
            <w:tcW w:w="904" w:type="pct"/>
            <w:tcBorders>
              <w:top w:val="single" w:sz="4" w:space="0" w:color="auto"/>
              <w:left w:val="nil"/>
              <w:bottom w:val="single" w:sz="4" w:space="0" w:color="auto"/>
              <w:right w:val="single" w:sz="4" w:space="0" w:color="auto"/>
            </w:tcBorders>
            <w:shd w:val="clear" w:color="auto" w:fill="auto"/>
            <w:noWrap/>
            <w:vAlign w:val="bottom"/>
            <w:hideMark/>
          </w:tcPr>
          <w:p w14:paraId="598B3023" w14:textId="77777777" w:rsidR="008230E4" w:rsidRPr="005A7BEF" w:rsidRDefault="008230E4" w:rsidP="005A7BEF">
            <w:pPr>
              <w:rPr>
                <w:rFonts w:ascii="Arial" w:hAnsi="Arial" w:cs="Arial"/>
                <w:sz w:val="20"/>
                <w:szCs w:val="20"/>
              </w:rPr>
            </w:pPr>
            <w:r w:rsidRPr="005A7BEF">
              <w:rPr>
                <w:rFonts w:ascii="Arial" w:hAnsi="Arial" w:cs="Arial"/>
                <w:sz w:val="20"/>
                <w:szCs w:val="20"/>
              </w:rPr>
              <w:t>Sheanut</w:t>
            </w:r>
          </w:p>
        </w:tc>
        <w:tc>
          <w:tcPr>
            <w:tcW w:w="298" w:type="pct"/>
            <w:tcBorders>
              <w:top w:val="single" w:sz="4" w:space="0" w:color="auto"/>
              <w:left w:val="nil"/>
              <w:bottom w:val="single" w:sz="4" w:space="0" w:color="auto"/>
              <w:right w:val="single" w:sz="4" w:space="0" w:color="auto"/>
            </w:tcBorders>
            <w:shd w:val="clear" w:color="auto" w:fill="auto"/>
            <w:noWrap/>
            <w:vAlign w:val="bottom"/>
            <w:hideMark/>
          </w:tcPr>
          <w:p w14:paraId="4BC2954B" w14:textId="77777777" w:rsidR="008230E4" w:rsidRPr="005A7BEF" w:rsidRDefault="008230E4" w:rsidP="005A7BEF">
            <w:pPr>
              <w:jc w:val="right"/>
              <w:rPr>
                <w:rFonts w:ascii="Arial" w:hAnsi="Arial" w:cs="Arial"/>
                <w:sz w:val="20"/>
                <w:szCs w:val="20"/>
              </w:rPr>
            </w:pPr>
            <w:r w:rsidRPr="005A7BEF">
              <w:rPr>
                <w:rFonts w:ascii="Arial" w:hAnsi="Arial" w:cs="Arial"/>
                <w:sz w:val="20"/>
                <w:szCs w:val="20"/>
              </w:rPr>
              <w:t>33</w:t>
            </w:r>
          </w:p>
        </w:tc>
        <w:tc>
          <w:tcPr>
            <w:tcW w:w="185" w:type="pct"/>
            <w:vMerge/>
            <w:tcBorders>
              <w:top w:val="single" w:sz="4" w:space="0" w:color="auto"/>
              <w:left w:val="single" w:sz="4" w:space="0" w:color="auto"/>
              <w:bottom w:val="single" w:sz="4" w:space="0" w:color="auto"/>
              <w:right w:val="single" w:sz="4" w:space="0" w:color="auto"/>
            </w:tcBorders>
            <w:vAlign w:val="center"/>
            <w:hideMark/>
          </w:tcPr>
          <w:p w14:paraId="02E62B47" w14:textId="77777777" w:rsidR="008230E4" w:rsidRPr="005A7BEF" w:rsidRDefault="008230E4" w:rsidP="005A7BEF">
            <w:pPr>
              <w:rPr>
                <w:rFonts w:ascii="Arial" w:hAnsi="Arial" w:cs="Arial"/>
                <w:sz w:val="22"/>
                <w:szCs w:val="22"/>
              </w:rPr>
            </w:pP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5316EBC7" w14:textId="77777777" w:rsidR="008230E4" w:rsidRPr="005A7BEF" w:rsidRDefault="008230E4" w:rsidP="005A7BEF">
            <w:pPr>
              <w:tabs>
                <w:tab w:val="left" w:pos="1187"/>
              </w:tabs>
              <w:rPr>
                <w:rFonts w:ascii="Arial" w:hAnsi="Arial" w:cs="Arial"/>
                <w:sz w:val="20"/>
                <w:szCs w:val="20"/>
              </w:rPr>
            </w:pPr>
            <w:r w:rsidRPr="005A7BEF">
              <w:rPr>
                <w:rFonts w:ascii="Arial" w:hAnsi="Arial" w:cs="Arial"/>
                <w:sz w:val="22"/>
                <w:szCs w:val="22"/>
              </w:rPr>
              <w:t> </w:t>
            </w:r>
            <w:r w:rsidRPr="005A7BEF">
              <w:rPr>
                <w:rFonts w:ascii="Arial" w:hAnsi="Arial" w:cs="Arial"/>
                <w:sz w:val="20"/>
                <w:szCs w:val="20"/>
              </w:rPr>
              <w:t xml:space="preserve">Soya beans </w:t>
            </w:r>
          </w:p>
        </w:tc>
        <w:tc>
          <w:tcPr>
            <w:tcW w:w="386" w:type="pct"/>
            <w:tcBorders>
              <w:top w:val="single" w:sz="4" w:space="0" w:color="auto"/>
              <w:left w:val="nil"/>
              <w:bottom w:val="single" w:sz="4" w:space="0" w:color="auto"/>
              <w:right w:val="single" w:sz="4" w:space="0" w:color="auto"/>
            </w:tcBorders>
            <w:shd w:val="clear" w:color="auto" w:fill="auto"/>
            <w:noWrap/>
            <w:vAlign w:val="bottom"/>
            <w:hideMark/>
          </w:tcPr>
          <w:p w14:paraId="316018D9" w14:textId="30FE139B" w:rsidR="008230E4" w:rsidRPr="005A7BEF" w:rsidRDefault="00094650" w:rsidP="005A7BEF">
            <w:pPr>
              <w:rPr>
                <w:rFonts w:ascii="Arial" w:hAnsi="Arial" w:cs="Arial"/>
                <w:sz w:val="22"/>
                <w:szCs w:val="22"/>
              </w:rPr>
            </w:pPr>
            <w:r w:rsidRPr="005A7BEF">
              <w:rPr>
                <w:rFonts w:ascii="Arial" w:hAnsi="Arial" w:cs="Arial"/>
                <w:sz w:val="22"/>
                <w:szCs w:val="22"/>
              </w:rPr>
              <w:t xml:space="preserve">          </w:t>
            </w:r>
            <w:r w:rsidR="008230E4" w:rsidRPr="005A7BEF">
              <w:rPr>
                <w:rFonts w:ascii="Arial" w:hAnsi="Arial" w:cs="Arial"/>
                <w:sz w:val="22"/>
                <w:szCs w:val="22"/>
              </w:rPr>
              <w:t> 44</w:t>
            </w:r>
          </w:p>
        </w:tc>
      </w:tr>
      <w:tr w:rsidR="00094650" w:rsidRPr="005A7BEF" w14:paraId="1220ACC5" w14:textId="77777777" w:rsidTr="00094650">
        <w:trPr>
          <w:trHeight w:val="300"/>
        </w:trPr>
        <w:tc>
          <w:tcPr>
            <w:tcW w:w="77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7A4E529" w14:textId="77777777" w:rsidR="00094650" w:rsidRPr="005A7BEF" w:rsidRDefault="00094650" w:rsidP="005A7BEF">
            <w:pPr>
              <w:rPr>
                <w:rFonts w:ascii="Arial" w:hAnsi="Arial" w:cs="Arial"/>
                <w:sz w:val="20"/>
                <w:szCs w:val="20"/>
              </w:rPr>
            </w:pP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0BF844A4" w14:textId="77777777" w:rsidR="00094650" w:rsidRPr="005A7BEF" w:rsidRDefault="00094650" w:rsidP="005A7BEF">
            <w:pPr>
              <w:jc w:val="right"/>
              <w:rPr>
                <w:rFonts w:ascii="Arial" w:hAnsi="Arial" w:cs="Arial"/>
                <w:sz w:val="20"/>
                <w:szCs w:val="20"/>
              </w:rPr>
            </w:pPr>
          </w:p>
        </w:tc>
        <w:tc>
          <w:tcPr>
            <w:tcW w:w="177" w:type="pct"/>
            <w:tcBorders>
              <w:top w:val="single" w:sz="4" w:space="0" w:color="auto"/>
              <w:left w:val="single" w:sz="4" w:space="0" w:color="auto"/>
              <w:bottom w:val="single" w:sz="4" w:space="0" w:color="auto"/>
              <w:right w:val="single" w:sz="4" w:space="0" w:color="auto"/>
            </w:tcBorders>
            <w:vAlign w:val="center"/>
          </w:tcPr>
          <w:p w14:paraId="4E6E0D09" w14:textId="77777777" w:rsidR="00094650" w:rsidRPr="005A7BEF" w:rsidRDefault="00094650" w:rsidP="005A7BEF">
            <w:pPr>
              <w:rPr>
                <w:rFonts w:ascii="Arial" w:hAnsi="Arial" w:cs="Arial"/>
                <w:sz w:val="22"/>
                <w:szCs w:val="22"/>
              </w:rPr>
            </w:pPr>
          </w:p>
        </w:tc>
        <w:tc>
          <w:tcPr>
            <w:tcW w:w="806" w:type="pct"/>
            <w:tcBorders>
              <w:top w:val="single" w:sz="4" w:space="0" w:color="auto"/>
              <w:left w:val="nil"/>
              <w:bottom w:val="single" w:sz="4" w:space="0" w:color="auto"/>
              <w:right w:val="single" w:sz="4" w:space="0" w:color="auto"/>
            </w:tcBorders>
            <w:shd w:val="clear" w:color="auto" w:fill="auto"/>
            <w:noWrap/>
            <w:vAlign w:val="bottom"/>
          </w:tcPr>
          <w:p w14:paraId="6EF6FAB8" w14:textId="77777777" w:rsidR="00094650" w:rsidRPr="005A7BEF" w:rsidRDefault="00094650" w:rsidP="005A7BEF">
            <w:pPr>
              <w:rPr>
                <w:rFonts w:ascii="Arial" w:hAnsi="Arial" w:cs="Arial"/>
                <w:sz w:val="20"/>
                <w:szCs w:val="20"/>
              </w:rPr>
            </w:pPr>
          </w:p>
        </w:tc>
        <w:tc>
          <w:tcPr>
            <w:tcW w:w="386" w:type="pct"/>
            <w:tcBorders>
              <w:top w:val="single" w:sz="4" w:space="0" w:color="auto"/>
              <w:left w:val="nil"/>
              <w:bottom w:val="single" w:sz="4" w:space="0" w:color="auto"/>
              <w:right w:val="single" w:sz="4" w:space="0" w:color="auto"/>
            </w:tcBorders>
            <w:shd w:val="clear" w:color="auto" w:fill="auto"/>
            <w:noWrap/>
            <w:vAlign w:val="bottom"/>
          </w:tcPr>
          <w:p w14:paraId="13FD46A1" w14:textId="77777777" w:rsidR="00094650" w:rsidRPr="005A7BEF" w:rsidRDefault="00094650" w:rsidP="005A7BEF">
            <w:pPr>
              <w:jc w:val="right"/>
              <w:rPr>
                <w:rFonts w:ascii="Arial" w:hAnsi="Arial" w:cs="Arial"/>
                <w:sz w:val="20"/>
                <w:szCs w:val="20"/>
              </w:rPr>
            </w:pPr>
          </w:p>
        </w:tc>
        <w:tc>
          <w:tcPr>
            <w:tcW w:w="169" w:type="pct"/>
            <w:tcBorders>
              <w:top w:val="single" w:sz="4" w:space="0" w:color="auto"/>
              <w:left w:val="single" w:sz="4" w:space="0" w:color="auto"/>
              <w:bottom w:val="single" w:sz="4" w:space="0" w:color="auto"/>
              <w:right w:val="single" w:sz="4" w:space="0" w:color="auto"/>
            </w:tcBorders>
            <w:vAlign w:val="center"/>
          </w:tcPr>
          <w:p w14:paraId="768B439C" w14:textId="77777777" w:rsidR="00094650" w:rsidRPr="005A7BEF" w:rsidRDefault="00094650" w:rsidP="005A7BEF">
            <w:pPr>
              <w:rPr>
                <w:rFonts w:ascii="Arial" w:hAnsi="Arial" w:cs="Arial"/>
                <w:sz w:val="22"/>
                <w:szCs w:val="22"/>
              </w:rPr>
            </w:pPr>
          </w:p>
        </w:tc>
        <w:tc>
          <w:tcPr>
            <w:tcW w:w="904" w:type="pct"/>
            <w:tcBorders>
              <w:top w:val="single" w:sz="4" w:space="0" w:color="auto"/>
              <w:left w:val="nil"/>
              <w:bottom w:val="single" w:sz="4" w:space="0" w:color="auto"/>
              <w:right w:val="single" w:sz="4" w:space="0" w:color="auto"/>
            </w:tcBorders>
            <w:shd w:val="clear" w:color="auto" w:fill="auto"/>
            <w:noWrap/>
            <w:vAlign w:val="bottom"/>
          </w:tcPr>
          <w:p w14:paraId="57ADAF8E" w14:textId="77777777" w:rsidR="00094650" w:rsidRPr="005A7BEF" w:rsidRDefault="00094650" w:rsidP="005A7BEF">
            <w:pPr>
              <w:rPr>
                <w:rFonts w:ascii="Arial" w:hAnsi="Arial" w:cs="Arial"/>
                <w:sz w:val="20"/>
                <w:szCs w:val="20"/>
              </w:rPr>
            </w:pP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3D34CC67" w14:textId="77777777" w:rsidR="00094650" w:rsidRPr="005A7BEF" w:rsidRDefault="00094650" w:rsidP="005A7BEF">
            <w:pPr>
              <w:jc w:val="right"/>
              <w:rPr>
                <w:rFonts w:ascii="Arial" w:hAnsi="Arial" w:cs="Arial"/>
                <w:sz w:val="20"/>
                <w:szCs w:val="20"/>
              </w:rPr>
            </w:pPr>
          </w:p>
        </w:tc>
        <w:tc>
          <w:tcPr>
            <w:tcW w:w="185" w:type="pct"/>
            <w:tcBorders>
              <w:top w:val="single" w:sz="4" w:space="0" w:color="auto"/>
              <w:left w:val="single" w:sz="4" w:space="0" w:color="auto"/>
              <w:bottom w:val="single" w:sz="4" w:space="0" w:color="auto"/>
              <w:right w:val="single" w:sz="4" w:space="0" w:color="auto"/>
            </w:tcBorders>
            <w:vAlign w:val="center"/>
          </w:tcPr>
          <w:p w14:paraId="2D9261E3" w14:textId="77777777" w:rsidR="00094650" w:rsidRPr="005A7BEF" w:rsidRDefault="00094650" w:rsidP="005A7BEF">
            <w:pPr>
              <w:rPr>
                <w:rFonts w:ascii="Arial" w:hAnsi="Arial" w:cs="Arial"/>
                <w:sz w:val="22"/>
                <w:szCs w:val="22"/>
              </w:rPr>
            </w:pPr>
          </w:p>
        </w:tc>
        <w:tc>
          <w:tcPr>
            <w:tcW w:w="622" w:type="pct"/>
            <w:tcBorders>
              <w:top w:val="single" w:sz="4" w:space="0" w:color="auto"/>
              <w:left w:val="nil"/>
              <w:bottom w:val="single" w:sz="4" w:space="0" w:color="auto"/>
              <w:right w:val="single" w:sz="4" w:space="0" w:color="auto"/>
            </w:tcBorders>
            <w:shd w:val="clear" w:color="auto" w:fill="auto"/>
            <w:noWrap/>
            <w:vAlign w:val="bottom"/>
          </w:tcPr>
          <w:p w14:paraId="63C20C77" w14:textId="67AF11D0" w:rsidR="00094650" w:rsidRPr="005A7BEF" w:rsidRDefault="00094650" w:rsidP="005A7BEF">
            <w:pPr>
              <w:tabs>
                <w:tab w:val="left" w:pos="1187"/>
              </w:tabs>
              <w:rPr>
                <w:rFonts w:ascii="Arial" w:hAnsi="Arial" w:cs="Arial"/>
                <w:sz w:val="22"/>
                <w:szCs w:val="22"/>
              </w:rPr>
            </w:pPr>
            <w:r w:rsidRPr="005A7BEF">
              <w:rPr>
                <w:rFonts w:ascii="Arial" w:hAnsi="Arial" w:cs="Arial"/>
                <w:sz w:val="22"/>
                <w:szCs w:val="22"/>
              </w:rPr>
              <w:t>Other (Specify)</w:t>
            </w:r>
          </w:p>
        </w:tc>
        <w:tc>
          <w:tcPr>
            <w:tcW w:w="386" w:type="pct"/>
            <w:tcBorders>
              <w:top w:val="single" w:sz="4" w:space="0" w:color="auto"/>
              <w:left w:val="nil"/>
              <w:bottom w:val="single" w:sz="4" w:space="0" w:color="auto"/>
              <w:right w:val="single" w:sz="4" w:space="0" w:color="auto"/>
            </w:tcBorders>
            <w:shd w:val="clear" w:color="auto" w:fill="auto"/>
            <w:noWrap/>
            <w:vAlign w:val="bottom"/>
          </w:tcPr>
          <w:p w14:paraId="26652A9E" w14:textId="32EA0994" w:rsidR="00094650" w:rsidRPr="005A7BEF" w:rsidRDefault="00094650" w:rsidP="005A7BEF">
            <w:pPr>
              <w:rPr>
                <w:rFonts w:ascii="Arial" w:hAnsi="Arial" w:cs="Arial"/>
                <w:sz w:val="22"/>
                <w:szCs w:val="22"/>
              </w:rPr>
            </w:pPr>
            <w:r w:rsidRPr="005A7BEF">
              <w:rPr>
                <w:rFonts w:ascii="Arial" w:hAnsi="Arial" w:cs="Arial"/>
                <w:sz w:val="22"/>
                <w:szCs w:val="22"/>
              </w:rPr>
              <w:t xml:space="preserve">        -666</w:t>
            </w:r>
          </w:p>
        </w:tc>
      </w:tr>
    </w:tbl>
    <w:p w14:paraId="529B8EDB" w14:textId="0335ECDB" w:rsidR="008230E4" w:rsidRPr="005A7BEF" w:rsidRDefault="008230E4" w:rsidP="005A7BEF">
      <w:pPr>
        <w:tabs>
          <w:tab w:val="left" w:pos="1187"/>
        </w:tabs>
        <w:rPr>
          <w:rFonts w:ascii="Arial" w:hAnsi="Arial" w:cs="Arial"/>
          <w:sz w:val="16"/>
          <w:szCs w:val="16"/>
        </w:rPr>
      </w:pPr>
    </w:p>
    <w:p w14:paraId="46CC30ED" w14:textId="0BF6C3B4" w:rsidR="00B75B28" w:rsidRPr="005A7BEF" w:rsidRDefault="00B75B28" w:rsidP="005A7BEF">
      <w:pPr>
        <w:tabs>
          <w:tab w:val="left" w:pos="1187"/>
        </w:tabs>
        <w:rPr>
          <w:rFonts w:ascii="Arial" w:hAnsi="Arial" w:cs="Arial"/>
          <w:sz w:val="16"/>
          <w:szCs w:val="16"/>
        </w:rPr>
      </w:pPr>
    </w:p>
    <w:p w14:paraId="14BE9733" w14:textId="080AA69B" w:rsidR="00B75B28" w:rsidRPr="005A7BEF" w:rsidRDefault="00B75B28" w:rsidP="005A7BEF">
      <w:pPr>
        <w:tabs>
          <w:tab w:val="left" w:pos="1187"/>
        </w:tabs>
        <w:rPr>
          <w:rFonts w:ascii="Arial" w:hAnsi="Arial" w:cs="Arial"/>
          <w:sz w:val="16"/>
          <w:szCs w:val="16"/>
        </w:rPr>
      </w:pPr>
    </w:p>
    <w:p w14:paraId="44D9F213" w14:textId="77777777" w:rsidR="00B75B28" w:rsidRPr="005A7BEF" w:rsidRDefault="00B75B28" w:rsidP="005A7BEF">
      <w:pPr>
        <w:rPr>
          <w:rFonts w:ascii="Arial" w:hAnsi="Arial" w:cs="Arial"/>
        </w:rPr>
      </w:pPr>
      <w:r w:rsidRPr="005A7BEF">
        <w:rPr>
          <w:rFonts w:ascii="Arial" w:hAnsi="Arial" w:cs="Arial"/>
        </w:rPr>
        <w:br w:type="page"/>
      </w:r>
    </w:p>
    <w:p w14:paraId="530B62CB" w14:textId="7646B223" w:rsidR="00B75B28" w:rsidRDefault="0080798D" w:rsidP="005A7BEF">
      <w:pPr>
        <w:tabs>
          <w:tab w:val="left" w:pos="3519"/>
        </w:tabs>
        <w:rPr>
          <w:rFonts w:ascii="Arial" w:hAnsi="Arial" w:cs="Arial"/>
          <w:b/>
        </w:rPr>
      </w:pPr>
      <w:r w:rsidRPr="005A7BEF">
        <w:rPr>
          <w:rFonts w:ascii="Arial" w:hAnsi="Arial" w:cs="Arial"/>
          <w:b/>
        </w:rPr>
        <w:lastRenderedPageBreak/>
        <w:t>Gathering</w:t>
      </w:r>
    </w:p>
    <w:p w14:paraId="57907929" w14:textId="5A36FAA5" w:rsidR="0080798D" w:rsidRDefault="0080798D" w:rsidP="005A7BEF">
      <w:pPr>
        <w:tabs>
          <w:tab w:val="left" w:pos="3519"/>
        </w:tabs>
        <w:rPr>
          <w:rFonts w:ascii="Arial" w:hAnsi="Arial" w:cs="Arial"/>
          <w:b/>
        </w:rPr>
      </w:pPr>
    </w:p>
    <w:p w14:paraId="0A3A76DE" w14:textId="4E2673E0" w:rsidR="0080798D" w:rsidRPr="008D4F63" w:rsidRDefault="0080798D" w:rsidP="005A7BEF">
      <w:pPr>
        <w:tabs>
          <w:tab w:val="left" w:pos="3519"/>
        </w:tabs>
        <w:rPr>
          <w:rFonts w:ascii="Arial" w:hAnsi="Arial" w:cs="Arial"/>
          <w:sz w:val="18"/>
          <w:szCs w:val="18"/>
        </w:rPr>
      </w:pPr>
      <w:r w:rsidRPr="008D4F63">
        <w:rPr>
          <w:rFonts w:ascii="Arial" w:hAnsi="Arial" w:cs="Arial"/>
          <w:sz w:val="18"/>
          <w:szCs w:val="18"/>
        </w:rPr>
        <w:t>Please select the name of the person answering these questions.</w:t>
      </w:r>
    </w:p>
    <w:p w14:paraId="343829E6" w14:textId="58BF4A74" w:rsidR="0080798D" w:rsidRPr="008D4F63" w:rsidRDefault="0080798D" w:rsidP="005A7BEF">
      <w:pPr>
        <w:tabs>
          <w:tab w:val="left" w:pos="3519"/>
        </w:tabs>
        <w:rPr>
          <w:rFonts w:ascii="Arial" w:hAnsi="Arial" w:cs="Arial"/>
          <w:sz w:val="18"/>
          <w:szCs w:val="18"/>
        </w:rPr>
      </w:pPr>
    </w:p>
    <w:p w14:paraId="3D981D88" w14:textId="6DF95D98" w:rsidR="0080798D" w:rsidRPr="008D4F63" w:rsidRDefault="0080798D" w:rsidP="005A7BEF">
      <w:pPr>
        <w:tabs>
          <w:tab w:val="left" w:pos="3519"/>
        </w:tabs>
        <w:rPr>
          <w:rFonts w:ascii="Arial" w:hAnsi="Arial" w:cs="Arial"/>
        </w:rPr>
      </w:pPr>
      <w:r w:rsidRPr="008D4F63">
        <w:rPr>
          <w:rFonts w:ascii="Arial" w:hAnsi="Arial" w:cs="Arial"/>
          <w:sz w:val="18"/>
          <w:szCs w:val="18"/>
        </w:rPr>
        <w:t>[Names appear for selection]</w:t>
      </w:r>
    </w:p>
    <w:p w14:paraId="74412529" w14:textId="77777777" w:rsidR="0080798D" w:rsidRPr="005A7BEF" w:rsidRDefault="0080798D" w:rsidP="005A7BEF">
      <w:pPr>
        <w:tabs>
          <w:tab w:val="left" w:pos="3519"/>
        </w:tabs>
        <w:rPr>
          <w:rFonts w:ascii="Arial" w:hAnsi="Arial" w:cs="Arial"/>
          <w:b/>
        </w:rPr>
      </w:pPr>
    </w:p>
    <w:tbl>
      <w:tblPr>
        <w:tblStyle w:val="TableGrid"/>
        <w:tblW w:w="5000" w:type="pct"/>
        <w:tblLook w:val="04A0" w:firstRow="1" w:lastRow="0" w:firstColumn="1" w:lastColumn="0" w:noHBand="0" w:noVBand="1"/>
      </w:tblPr>
      <w:tblGrid>
        <w:gridCol w:w="14520"/>
      </w:tblGrid>
      <w:tr w:rsidR="00B75B28" w:rsidRPr="005A7BEF" w14:paraId="2BA4CBF1" w14:textId="77777777" w:rsidTr="004A18AB">
        <w:tc>
          <w:tcPr>
            <w:tcW w:w="5000" w:type="pct"/>
          </w:tcPr>
          <w:p w14:paraId="76D9F550" w14:textId="218573CD" w:rsidR="00B75B28" w:rsidRPr="00842F8E" w:rsidRDefault="00CC5744" w:rsidP="005A7BEF">
            <w:pPr>
              <w:tabs>
                <w:tab w:val="left" w:pos="3519"/>
              </w:tabs>
              <w:rPr>
                <w:rFonts w:ascii="Arial" w:hAnsi="Arial" w:cs="Arial"/>
                <w:i/>
                <w:sz w:val="18"/>
                <w:szCs w:val="18"/>
              </w:rPr>
            </w:pPr>
            <w:r w:rsidRPr="008D4F63">
              <w:rPr>
                <w:rFonts w:ascii="Arial" w:hAnsi="Arial" w:cs="Arial"/>
                <w:sz w:val="18"/>
                <w:szCs w:val="18"/>
              </w:rPr>
              <w:t xml:space="preserve">Q0. </w:t>
            </w:r>
            <w:r w:rsidR="00B75B28" w:rsidRPr="008D4F63">
              <w:rPr>
                <w:rFonts w:ascii="Arial" w:hAnsi="Arial" w:cs="Arial"/>
                <w:sz w:val="18"/>
                <w:szCs w:val="18"/>
              </w:rPr>
              <w:t xml:space="preserve">Does anyone is your household gather natural products that they didn’t cultivate themselves, either for the personal or commercial use?  </w:t>
            </w:r>
            <w:r w:rsidR="00B75B28" w:rsidRPr="00842F8E">
              <w:rPr>
                <w:rFonts w:ascii="Arial" w:hAnsi="Arial" w:cs="Arial"/>
                <w:i/>
                <w:sz w:val="18"/>
                <w:szCs w:val="18"/>
              </w:rPr>
              <w:t>This includes things like dawadawa, prekese, shea nut, snails, mushrooms, hunting game et</w:t>
            </w:r>
            <w:r w:rsidRPr="00842F8E">
              <w:rPr>
                <w:rFonts w:ascii="Arial" w:hAnsi="Arial" w:cs="Arial"/>
                <w:i/>
                <w:sz w:val="18"/>
                <w:szCs w:val="18"/>
              </w:rPr>
              <w:t>c</w:t>
            </w:r>
            <w:r w:rsidR="00B75B28" w:rsidRPr="00842F8E">
              <w:rPr>
                <w:rFonts w:ascii="Arial" w:hAnsi="Arial" w:cs="Arial"/>
                <w:i/>
                <w:sz w:val="18"/>
                <w:szCs w:val="18"/>
              </w:rPr>
              <w:t xml:space="preserve">.    </w:t>
            </w:r>
          </w:p>
          <w:p w14:paraId="7764CEE5" w14:textId="77777777" w:rsidR="00CC5744" w:rsidRPr="008D4F63" w:rsidRDefault="00B75B28" w:rsidP="005A7BEF">
            <w:pPr>
              <w:tabs>
                <w:tab w:val="left" w:pos="3519"/>
              </w:tabs>
              <w:rPr>
                <w:rFonts w:ascii="Arial" w:hAnsi="Arial" w:cs="Arial"/>
                <w:sz w:val="18"/>
                <w:szCs w:val="18"/>
              </w:rPr>
            </w:pPr>
            <w:r w:rsidRPr="008D4F63">
              <w:rPr>
                <w:rFonts w:ascii="Arial" w:hAnsi="Arial" w:cs="Arial"/>
                <w:sz w:val="18"/>
                <w:szCs w:val="18"/>
              </w:rPr>
              <w:t xml:space="preserve"> 1 .Yes     </w:t>
            </w:r>
          </w:p>
          <w:p w14:paraId="22A4E9A9" w14:textId="3E181C23" w:rsidR="00B75B28" w:rsidRPr="005A7BEF" w:rsidRDefault="00B75B28" w:rsidP="005A7BEF">
            <w:pPr>
              <w:tabs>
                <w:tab w:val="left" w:pos="3519"/>
              </w:tabs>
              <w:rPr>
                <w:rFonts w:ascii="Arial" w:hAnsi="Arial" w:cs="Arial"/>
                <w:b/>
                <w:sz w:val="18"/>
                <w:szCs w:val="18"/>
              </w:rPr>
            </w:pPr>
            <w:r w:rsidRPr="008D4F63">
              <w:rPr>
                <w:rFonts w:ascii="Arial" w:hAnsi="Arial" w:cs="Arial"/>
                <w:sz w:val="18"/>
                <w:szCs w:val="18"/>
              </w:rPr>
              <w:t>5. No</w:t>
            </w:r>
            <w:r w:rsidR="00CC5744" w:rsidRPr="008D4F63">
              <w:rPr>
                <w:rFonts w:ascii="Arial" w:hAnsi="Arial" w:cs="Arial"/>
                <w:sz w:val="18"/>
                <w:szCs w:val="18"/>
              </w:rPr>
              <w:t xml:space="preserve"> &gt;&gt; Next section</w:t>
            </w:r>
          </w:p>
        </w:tc>
      </w:tr>
      <w:tr w:rsidR="00B75B28" w:rsidRPr="005A7BEF" w14:paraId="770DE5D0" w14:textId="77777777" w:rsidTr="004A18AB">
        <w:tc>
          <w:tcPr>
            <w:tcW w:w="5000" w:type="pct"/>
          </w:tcPr>
          <w:p w14:paraId="6C30A454" w14:textId="17B83499" w:rsidR="00B75B28" w:rsidRPr="008D4F63" w:rsidRDefault="00B75B28" w:rsidP="005A7BEF">
            <w:pPr>
              <w:tabs>
                <w:tab w:val="left" w:pos="3519"/>
              </w:tabs>
              <w:rPr>
                <w:rFonts w:ascii="Arial" w:hAnsi="Arial" w:cs="Arial"/>
                <w:sz w:val="18"/>
                <w:szCs w:val="18"/>
              </w:rPr>
            </w:pPr>
            <w:r w:rsidRPr="008D4F63">
              <w:rPr>
                <w:rFonts w:ascii="Arial" w:hAnsi="Arial" w:cs="Arial"/>
                <w:sz w:val="18"/>
                <w:szCs w:val="18"/>
              </w:rPr>
              <w:t xml:space="preserve">Please </w:t>
            </w:r>
            <w:r w:rsidR="00CC5744" w:rsidRPr="008D4F63">
              <w:rPr>
                <w:rFonts w:ascii="Arial" w:hAnsi="Arial" w:cs="Arial"/>
                <w:sz w:val="18"/>
                <w:szCs w:val="18"/>
              </w:rPr>
              <w:t xml:space="preserve">select </w:t>
            </w:r>
            <w:r w:rsidRPr="008D4F63">
              <w:rPr>
                <w:rFonts w:ascii="Arial" w:hAnsi="Arial" w:cs="Arial"/>
                <w:sz w:val="18"/>
                <w:szCs w:val="18"/>
              </w:rPr>
              <w:t xml:space="preserve">all of the items that members of your household gather that they did not cultivate themselves. </w:t>
            </w:r>
          </w:p>
          <w:p w14:paraId="211D2B2B" w14:textId="10C6A31B" w:rsidR="00B75B28" w:rsidRPr="005A7BEF" w:rsidRDefault="00B75B28" w:rsidP="005A7BEF">
            <w:pPr>
              <w:tabs>
                <w:tab w:val="left" w:pos="3519"/>
              </w:tabs>
              <w:rPr>
                <w:rFonts w:ascii="Arial" w:hAnsi="Arial" w:cs="Arial"/>
                <w:b/>
                <w:sz w:val="18"/>
                <w:szCs w:val="18"/>
              </w:rPr>
            </w:pPr>
            <w:r w:rsidRPr="008D4F63">
              <w:rPr>
                <w:rFonts w:ascii="Arial" w:hAnsi="Arial" w:cs="Arial"/>
                <w:sz w:val="18"/>
                <w:szCs w:val="18"/>
              </w:rPr>
              <w:t>1.Dawadawa 2. Prekese 3. Mushrooms   4. Shea nuts   5. Snails    6  Wild game  95. Other</w:t>
            </w:r>
            <w:r w:rsidR="00CC5744" w:rsidRPr="008D4F63">
              <w:rPr>
                <w:rFonts w:ascii="Arial" w:hAnsi="Arial" w:cs="Arial"/>
                <w:sz w:val="18"/>
                <w:szCs w:val="18"/>
              </w:rPr>
              <w:t>(please</w:t>
            </w:r>
            <w:r w:rsidRPr="008D4F63">
              <w:rPr>
                <w:rFonts w:ascii="Arial" w:hAnsi="Arial" w:cs="Arial"/>
                <w:sz w:val="18"/>
                <w:szCs w:val="18"/>
              </w:rPr>
              <w:t xml:space="preserve"> </w:t>
            </w:r>
            <w:r w:rsidR="00CC5744" w:rsidRPr="008D4F63">
              <w:rPr>
                <w:rFonts w:ascii="Arial" w:hAnsi="Arial" w:cs="Arial"/>
                <w:sz w:val="18"/>
                <w:szCs w:val="18"/>
              </w:rPr>
              <w:t>s</w:t>
            </w:r>
            <w:r w:rsidRPr="008D4F63">
              <w:rPr>
                <w:rFonts w:ascii="Arial" w:hAnsi="Arial" w:cs="Arial"/>
                <w:sz w:val="18"/>
                <w:szCs w:val="18"/>
              </w:rPr>
              <w:t>pecify</w:t>
            </w:r>
            <w:r w:rsidR="00CC5744" w:rsidRPr="008D4F63">
              <w:rPr>
                <w:rFonts w:ascii="Arial" w:hAnsi="Arial" w:cs="Arial"/>
                <w:sz w:val="18"/>
                <w:szCs w:val="18"/>
              </w:rPr>
              <w:t>)</w:t>
            </w:r>
          </w:p>
        </w:tc>
      </w:tr>
    </w:tbl>
    <w:p w14:paraId="6B364A8E" w14:textId="77777777" w:rsidR="00B75B28" w:rsidRPr="005A7BEF" w:rsidRDefault="00B75B28" w:rsidP="005A7BEF">
      <w:pPr>
        <w:pStyle w:val="ListParagraph"/>
        <w:tabs>
          <w:tab w:val="left" w:pos="3519"/>
        </w:tabs>
        <w:rPr>
          <w:rFonts w:ascii="Arial" w:hAnsi="Arial" w:cs="Arial"/>
        </w:rPr>
      </w:pPr>
    </w:p>
    <w:tbl>
      <w:tblPr>
        <w:tblStyle w:val="TableGrid"/>
        <w:tblW w:w="5000" w:type="pct"/>
        <w:tblLook w:val="04A0" w:firstRow="1" w:lastRow="0" w:firstColumn="1" w:lastColumn="0" w:noHBand="0" w:noVBand="1"/>
      </w:tblPr>
      <w:tblGrid>
        <w:gridCol w:w="2689"/>
        <w:gridCol w:w="2599"/>
        <w:gridCol w:w="2309"/>
        <w:gridCol w:w="2622"/>
        <w:gridCol w:w="2283"/>
        <w:gridCol w:w="2018"/>
      </w:tblGrid>
      <w:tr w:rsidR="00B75B28" w:rsidRPr="005A7BEF" w14:paraId="4B630F70" w14:textId="77777777" w:rsidTr="00A43B44">
        <w:tc>
          <w:tcPr>
            <w:tcW w:w="926" w:type="pct"/>
          </w:tcPr>
          <w:p w14:paraId="1CD71C4E" w14:textId="77777777" w:rsidR="00B75B28" w:rsidRPr="005A7BEF" w:rsidRDefault="00B75B28" w:rsidP="005A7BEF">
            <w:pPr>
              <w:pStyle w:val="ListParagraph"/>
              <w:tabs>
                <w:tab w:val="left" w:pos="3519"/>
              </w:tabs>
              <w:ind w:left="0"/>
              <w:rPr>
                <w:rFonts w:ascii="Arial" w:hAnsi="Arial" w:cs="Arial"/>
                <w:sz w:val="18"/>
                <w:szCs w:val="18"/>
              </w:rPr>
            </w:pPr>
          </w:p>
        </w:tc>
        <w:tc>
          <w:tcPr>
            <w:tcW w:w="895" w:type="pct"/>
          </w:tcPr>
          <w:p w14:paraId="0365936A"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Which household members gather this item? (</w:t>
            </w:r>
            <w:r w:rsidRPr="008D4F63">
              <w:rPr>
                <w:rFonts w:ascii="Arial" w:hAnsi="Arial" w:cs="Arial"/>
                <w:i/>
                <w:sz w:val="18"/>
                <w:szCs w:val="18"/>
              </w:rPr>
              <w:t>select names)</w:t>
            </w:r>
          </w:p>
        </w:tc>
        <w:tc>
          <w:tcPr>
            <w:tcW w:w="795" w:type="pct"/>
          </w:tcPr>
          <w:p w14:paraId="6AD4EA06"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Did they gather this item for personal use or to sell?</w:t>
            </w:r>
          </w:p>
          <w:p w14:paraId="0522E1F1"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1.For personal use</w:t>
            </w:r>
          </w:p>
          <w:p w14:paraId="26429479"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3. To sell</w:t>
            </w:r>
          </w:p>
          <w:p w14:paraId="6346A917"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5. Both</w:t>
            </w:r>
          </w:p>
        </w:tc>
        <w:tc>
          <w:tcPr>
            <w:tcW w:w="903" w:type="pct"/>
          </w:tcPr>
          <w:p w14:paraId="65605DBF" w14:textId="2F6C0E43" w:rsidR="00D00996" w:rsidRDefault="00B75B28" w:rsidP="008D4F63">
            <w:pPr>
              <w:pStyle w:val="ListParagraph"/>
              <w:tabs>
                <w:tab w:val="left" w:pos="3519"/>
              </w:tabs>
              <w:ind w:left="0"/>
              <w:rPr>
                <w:rFonts w:ascii="Arial" w:hAnsi="Arial" w:cs="Arial"/>
                <w:i/>
                <w:sz w:val="18"/>
                <w:szCs w:val="18"/>
              </w:rPr>
            </w:pPr>
            <w:r w:rsidRPr="005A7BEF">
              <w:rPr>
                <w:rFonts w:ascii="Arial" w:hAnsi="Arial" w:cs="Arial"/>
                <w:sz w:val="18"/>
                <w:szCs w:val="18"/>
              </w:rPr>
              <w:t>What is the total value of th</w:t>
            </w:r>
            <w:r w:rsidR="00D00996">
              <w:rPr>
                <w:rFonts w:ascii="Arial" w:hAnsi="Arial" w:cs="Arial"/>
                <w:sz w:val="18"/>
                <w:szCs w:val="18"/>
              </w:rPr>
              <w:t>e</w:t>
            </w:r>
            <w:r w:rsidRPr="005A7BEF">
              <w:rPr>
                <w:rFonts w:ascii="Arial" w:hAnsi="Arial" w:cs="Arial"/>
                <w:sz w:val="18"/>
                <w:szCs w:val="18"/>
              </w:rPr>
              <w:t>s</w:t>
            </w:r>
            <w:r w:rsidR="00D00996">
              <w:rPr>
                <w:rFonts w:ascii="Arial" w:hAnsi="Arial" w:cs="Arial"/>
                <w:sz w:val="18"/>
                <w:szCs w:val="18"/>
              </w:rPr>
              <w:t>e</w:t>
            </w:r>
            <w:r w:rsidRPr="005A7BEF">
              <w:rPr>
                <w:rFonts w:ascii="Arial" w:hAnsi="Arial" w:cs="Arial"/>
                <w:sz w:val="18"/>
                <w:szCs w:val="18"/>
              </w:rPr>
              <w:t xml:space="preserve"> items they have collected in the last 12 months? </w:t>
            </w:r>
            <w:r w:rsidR="00B86BFC" w:rsidRPr="008D4F63">
              <w:rPr>
                <w:rFonts w:ascii="Arial" w:hAnsi="Arial" w:cs="Arial"/>
                <w:i/>
                <w:sz w:val="18"/>
                <w:szCs w:val="18"/>
              </w:rPr>
              <w:t>GHS</w:t>
            </w:r>
          </w:p>
          <w:p w14:paraId="3CFAA489" w14:textId="29635A11" w:rsidR="00D00996" w:rsidRPr="008D4F63" w:rsidRDefault="00D00996" w:rsidP="008D4F63">
            <w:pPr>
              <w:pStyle w:val="ListParagraph"/>
              <w:tabs>
                <w:tab w:val="left" w:pos="3519"/>
              </w:tabs>
              <w:ind w:left="0"/>
              <w:rPr>
                <w:rFonts w:ascii="Arial" w:hAnsi="Arial" w:cs="Arial"/>
                <w:i/>
                <w:sz w:val="18"/>
                <w:szCs w:val="18"/>
              </w:rPr>
            </w:pPr>
            <w:r>
              <w:rPr>
                <w:rFonts w:ascii="Arial" w:hAnsi="Arial" w:cs="Arial"/>
                <w:i/>
                <w:sz w:val="18"/>
                <w:szCs w:val="18"/>
              </w:rPr>
              <w:t>I</w:t>
            </w:r>
            <w:r w:rsidRPr="008D4F63">
              <w:rPr>
                <w:rFonts w:ascii="Arial" w:hAnsi="Arial" w:cs="Arial"/>
                <w:i/>
                <w:sz w:val="18"/>
                <w:szCs w:val="18"/>
              </w:rPr>
              <w:t>ndicate amount as a decimal value (in Ghana cedis and pesewas)</w:t>
            </w:r>
          </w:p>
          <w:p w14:paraId="28D1CDF8" w14:textId="7686F980" w:rsidR="00D00996" w:rsidRPr="005A7BEF" w:rsidRDefault="00D00996" w:rsidP="00D00996">
            <w:pPr>
              <w:pStyle w:val="ListParagraph"/>
              <w:tabs>
                <w:tab w:val="left" w:pos="3519"/>
              </w:tabs>
              <w:ind w:left="0"/>
              <w:rPr>
                <w:rFonts w:ascii="Arial" w:hAnsi="Arial" w:cs="Arial"/>
                <w:sz w:val="18"/>
                <w:szCs w:val="18"/>
              </w:rPr>
            </w:pPr>
            <w:r w:rsidRPr="008D4F63">
              <w:rPr>
                <w:rFonts w:ascii="Arial" w:hAnsi="Arial" w:cs="Arial"/>
                <w:i/>
                <w:sz w:val="18"/>
                <w:szCs w:val="18"/>
              </w:rPr>
              <w:t>For example, enter 2.50 for 2 Ghana cedis and 50 pesewas</w:t>
            </w:r>
          </w:p>
        </w:tc>
        <w:tc>
          <w:tcPr>
            <w:tcW w:w="786" w:type="pct"/>
          </w:tcPr>
          <w:p w14:paraId="1A0A6C77" w14:textId="77777777" w:rsidR="00B75B28" w:rsidRDefault="00B75B28" w:rsidP="005A7BEF">
            <w:pPr>
              <w:pStyle w:val="ListParagraph"/>
              <w:tabs>
                <w:tab w:val="left" w:pos="3519"/>
              </w:tabs>
              <w:ind w:left="0"/>
              <w:rPr>
                <w:rFonts w:ascii="Arial" w:hAnsi="Arial" w:cs="Arial"/>
                <w:i/>
                <w:sz w:val="18"/>
                <w:szCs w:val="18"/>
              </w:rPr>
            </w:pPr>
            <w:r w:rsidRPr="005A7BEF">
              <w:rPr>
                <w:rFonts w:ascii="Arial" w:hAnsi="Arial" w:cs="Arial"/>
                <w:sz w:val="18"/>
                <w:szCs w:val="18"/>
              </w:rPr>
              <w:t xml:space="preserve">If they sold this item that they kept for personal use, how much would it have been worth?  </w:t>
            </w:r>
            <w:r w:rsidR="00B86BFC" w:rsidRPr="008D4F63">
              <w:rPr>
                <w:rFonts w:ascii="Arial" w:hAnsi="Arial" w:cs="Arial"/>
                <w:i/>
                <w:sz w:val="18"/>
                <w:szCs w:val="18"/>
              </w:rPr>
              <w:t>GHS</w:t>
            </w:r>
          </w:p>
          <w:p w14:paraId="731CA994" w14:textId="77777777" w:rsidR="00D00996" w:rsidRPr="00B10DA8" w:rsidRDefault="00D00996" w:rsidP="00D00996">
            <w:pPr>
              <w:pStyle w:val="ListParagraph"/>
              <w:tabs>
                <w:tab w:val="left" w:pos="3519"/>
              </w:tabs>
              <w:ind w:left="0"/>
              <w:rPr>
                <w:rFonts w:ascii="Arial" w:hAnsi="Arial" w:cs="Arial"/>
                <w:i/>
                <w:sz w:val="18"/>
                <w:szCs w:val="18"/>
              </w:rPr>
            </w:pPr>
            <w:r>
              <w:rPr>
                <w:rFonts w:ascii="Arial" w:hAnsi="Arial" w:cs="Arial"/>
                <w:i/>
                <w:sz w:val="18"/>
                <w:szCs w:val="18"/>
              </w:rPr>
              <w:t>I</w:t>
            </w:r>
            <w:r w:rsidRPr="00B10DA8">
              <w:rPr>
                <w:rFonts w:ascii="Arial" w:hAnsi="Arial" w:cs="Arial"/>
                <w:i/>
                <w:sz w:val="18"/>
                <w:szCs w:val="18"/>
              </w:rPr>
              <w:t>ndicate amount as a decimal value (in Ghana cedis and pesewas)</w:t>
            </w:r>
          </w:p>
          <w:p w14:paraId="13D76B2E" w14:textId="2DA277D8" w:rsidR="00D00996" w:rsidRPr="005A7BEF" w:rsidRDefault="00D00996" w:rsidP="00D00996">
            <w:pPr>
              <w:pStyle w:val="ListParagraph"/>
              <w:tabs>
                <w:tab w:val="left" w:pos="3519"/>
              </w:tabs>
              <w:ind w:left="0"/>
              <w:rPr>
                <w:rFonts w:ascii="Arial" w:hAnsi="Arial" w:cs="Arial"/>
                <w:sz w:val="18"/>
                <w:szCs w:val="18"/>
              </w:rPr>
            </w:pPr>
            <w:r w:rsidRPr="00B10DA8">
              <w:rPr>
                <w:rFonts w:ascii="Arial" w:hAnsi="Arial" w:cs="Arial"/>
                <w:i/>
                <w:sz w:val="18"/>
                <w:szCs w:val="18"/>
              </w:rPr>
              <w:t>For example, enter 2.50 for 2 Ghana cedis and 50 pesewas</w:t>
            </w:r>
          </w:p>
        </w:tc>
        <w:tc>
          <w:tcPr>
            <w:tcW w:w="695" w:type="pct"/>
          </w:tcPr>
          <w:p w14:paraId="708CD84D" w14:textId="77777777" w:rsidR="00B75B28" w:rsidRDefault="00B75B28" w:rsidP="005A7BEF">
            <w:pPr>
              <w:pStyle w:val="ListParagraph"/>
              <w:tabs>
                <w:tab w:val="left" w:pos="3519"/>
              </w:tabs>
              <w:ind w:left="0"/>
              <w:rPr>
                <w:rFonts w:ascii="Arial" w:hAnsi="Arial" w:cs="Arial"/>
                <w:i/>
                <w:sz w:val="18"/>
                <w:szCs w:val="18"/>
              </w:rPr>
            </w:pPr>
            <w:r w:rsidRPr="005A7BEF">
              <w:rPr>
                <w:rFonts w:ascii="Arial" w:hAnsi="Arial" w:cs="Arial"/>
                <w:sz w:val="18"/>
                <w:szCs w:val="18"/>
              </w:rPr>
              <w:t xml:space="preserve">How much money did they collect for this item sold? </w:t>
            </w:r>
            <w:r w:rsidR="00B86BFC" w:rsidRPr="008D4F63">
              <w:rPr>
                <w:rFonts w:ascii="Arial" w:hAnsi="Arial" w:cs="Arial"/>
                <w:i/>
                <w:sz w:val="18"/>
                <w:szCs w:val="18"/>
              </w:rPr>
              <w:t>GHS</w:t>
            </w:r>
          </w:p>
          <w:p w14:paraId="38BD9802" w14:textId="77777777" w:rsidR="00D00996" w:rsidRPr="00B10DA8" w:rsidRDefault="00D00996" w:rsidP="00D00996">
            <w:pPr>
              <w:pStyle w:val="ListParagraph"/>
              <w:tabs>
                <w:tab w:val="left" w:pos="3519"/>
              </w:tabs>
              <w:ind w:left="0"/>
              <w:rPr>
                <w:rFonts w:ascii="Arial" w:hAnsi="Arial" w:cs="Arial"/>
                <w:i/>
                <w:sz w:val="18"/>
                <w:szCs w:val="18"/>
              </w:rPr>
            </w:pPr>
            <w:r>
              <w:rPr>
                <w:rFonts w:ascii="Arial" w:hAnsi="Arial" w:cs="Arial"/>
                <w:i/>
                <w:sz w:val="18"/>
                <w:szCs w:val="18"/>
              </w:rPr>
              <w:t>I</w:t>
            </w:r>
            <w:r w:rsidRPr="00B10DA8">
              <w:rPr>
                <w:rFonts w:ascii="Arial" w:hAnsi="Arial" w:cs="Arial"/>
                <w:i/>
                <w:sz w:val="18"/>
                <w:szCs w:val="18"/>
              </w:rPr>
              <w:t>ndicate amount as a decimal value (in Ghana cedis and pesewas)</w:t>
            </w:r>
          </w:p>
          <w:p w14:paraId="4A376D25" w14:textId="5C7D47A3" w:rsidR="00D00996" w:rsidRPr="005A7BEF" w:rsidRDefault="00D00996" w:rsidP="00D00996">
            <w:pPr>
              <w:pStyle w:val="ListParagraph"/>
              <w:tabs>
                <w:tab w:val="left" w:pos="3519"/>
              </w:tabs>
              <w:ind w:left="0"/>
              <w:rPr>
                <w:rFonts w:ascii="Arial" w:hAnsi="Arial" w:cs="Arial"/>
                <w:sz w:val="18"/>
                <w:szCs w:val="18"/>
              </w:rPr>
            </w:pPr>
            <w:r w:rsidRPr="00B10DA8">
              <w:rPr>
                <w:rFonts w:ascii="Arial" w:hAnsi="Arial" w:cs="Arial"/>
                <w:i/>
                <w:sz w:val="18"/>
                <w:szCs w:val="18"/>
              </w:rPr>
              <w:t>For example, enter 2.50 for 2 Ghana cedis and 50 pesewas</w:t>
            </w:r>
          </w:p>
        </w:tc>
      </w:tr>
      <w:tr w:rsidR="00B75B28" w:rsidRPr="005A7BEF" w14:paraId="668CF0B3" w14:textId="77777777" w:rsidTr="00A43B44">
        <w:tc>
          <w:tcPr>
            <w:tcW w:w="926" w:type="pct"/>
          </w:tcPr>
          <w:p w14:paraId="32542437"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1.Dawadawa</w:t>
            </w:r>
          </w:p>
        </w:tc>
        <w:tc>
          <w:tcPr>
            <w:tcW w:w="895" w:type="pct"/>
          </w:tcPr>
          <w:p w14:paraId="60FE145E" w14:textId="77777777" w:rsidR="00B75B28" w:rsidRPr="005A7BEF" w:rsidRDefault="00B75B28" w:rsidP="005A7BEF">
            <w:pPr>
              <w:pStyle w:val="ListParagraph"/>
              <w:tabs>
                <w:tab w:val="left" w:pos="3519"/>
              </w:tabs>
              <w:ind w:left="0"/>
              <w:rPr>
                <w:rFonts w:ascii="Arial" w:hAnsi="Arial" w:cs="Arial"/>
                <w:sz w:val="18"/>
                <w:szCs w:val="18"/>
              </w:rPr>
            </w:pPr>
          </w:p>
        </w:tc>
        <w:tc>
          <w:tcPr>
            <w:tcW w:w="795" w:type="pct"/>
          </w:tcPr>
          <w:p w14:paraId="0E603171" w14:textId="77777777" w:rsidR="00B75B28" w:rsidRPr="005A7BEF" w:rsidRDefault="00B75B28" w:rsidP="005A7BEF">
            <w:pPr>
              <w:pStyle w:val="ListParagraph"/>
              <w:tabs>
                <w:tab w:val="left" w:pos="3519"/>
              </w:tabs>
              <w:ind w:left="0"/>
              <w:rPr>
                <w:rFonts w:ascii="Arial" w:hAnsi="Arial" w:cs="Arial"/>
                <w:sz w:val="18"/>
                <w:szCs w:val="18"/>
              </w:rPr>
            </w:pPr>
          </w:p>
        </w:tc>
        <w:tc>
          <w:tcPr>
            <w:tcW w:w="903" w:type="pct"/>
          </w:tcPr>
          <w:p w14:paraId="1B5586FB" w14:textId="77777777" w:rsidR="00B75B28" w:rsidRPr="005A7BEF" w:rsidRDefault="00B75B28" w:rsidP="005A7BEF">
            <w:pPr>
              <w:pStyle w:val="ListParagraph"/>
              <w:tabs>
                <w:tab w:val="left" w:pos="3519"/>
              </w:tabs>
              <w:ind w:left="0"/>
              <w:rPr>
                <w:rFonts w:ascii="Arial" w:hAnsi="Arial" w:cs="Arial"/>
                <w:sz w:val="18"/>
                <w:szCs w:val="18"/>
              </w:rPr>
            </w:pPr>
          </w:p>
        </w:tc>
        <w:tc>
          <w:tcPr>
            <w:tcW w:w="786" w:type="pct"/>
          </w:tcPr>
          <w:p w14:paraId="3B28173D" w14:textId="77777777" w:rsidR="00B75B28" w:rsidRPr="005A7BEF" w:rsidRDefault="00B75B28" w:rsidP="005A7BEF">
            <w:pPr>
              <w:pStyle w:val="ListParagraph"/>
              <w:tabs>
                <w:tab w:val="left" w:pos="3519"/>
              </w:tabs>
              <w:ind w:left="0"/>
              <w:rPr>
                <w:rFonts w:ascii="Arial" w:hAnsi="Arial" w:cs="Arial"/>
                <w:sz w:val="18"/>
                <w:szCs w:val="18"/>
              </w:rPr>
            </w:pPr>
          </w:p>
        </w:tc>
        <w:tc>
          <w:tcPr>
            <w:tcW w:w="695" w:type="pct"/>
          </w:tcPr>
          <w:p w14:paraId="0C1040A7" w14:textId="77777777" w:rsidR="00B75B28" w:rsidRPr="005A7BEF" w:rsidRDefault="00B75B28" w:rsidP="005A7BEF">
            <w:pPr>
              <w:pStyle w:val="ListParagraph"/>
              <w:tabs>
                <w:tab w:val="left" w:pos="3519"/>
              </w:tabs>
              <w:ind w:left="0"/>
              <w:rPr>
                <w:rFonts w:ascii="Arial" w:hAnsi="Arial" w:cs="Arial"/>
                <w:sz w:val="18"/>
                <w:szCs w:val="18"/>
              </w:rPr>
            </w:pPr>
          </w:p>
        </w:tc>
      </w:tr>
      <w:tr w:rsidR="00B75B28" w:rsidRPr="005A7BEF" w14:paraId="10EBFD91" w14:textId="77777777" w:rsidTr="00A43B44">
        <w:tc>
          <w:tcPr>
            <w:tcW w:w="926" w:type="pct"/>
          </w:tcPr>
          <w:p w14:paraId="47FAFF68"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2. Prekese</w:t>
            </w:r>
          </w:p>
        </w:tc>
        <w:tc>
          <w:tcPr>
            <w:tcW w:w="895" w:type="pct"/>
          </w:tcPr>
          <w:p w14:paraId="032526B5" w14:textId="77777777" w:rsidR="00B75B28" w:rsidRPr="005A7BEF" w:rsidRDefault="00B75B28" w:rsidP="005A7BEF">
            <w:pPr>
              <w:pStyle w:val="ListParagraph"/>
              <w:tabs>
                <w:tab w:val="left" w:pos="3519"/>
              </w:tabs>
              <w:ind w:left="0"/>
              <w:rPr>
                <w:rFonts w:ascii="Arial" w:hAnsi="Arial" w:cs="Arial"/>
                <w:sz w:val="18"/>
                <w:szCs w:val="18"/>
              </w:rPr>
            </w:pPr>
          </w:p>
        </w:tc>
        <w:tc>
          <w:tcPr>
            <w:tcW w:w="795" w:type="pct"/>
          </w:tcPr>
          <w:p w14:paraId="434A8CC6" w14:textId="77777777" w:rsidR="00B75B28" w:rsidRPr="005A7BEF" w:rsidRDefault="00B75B28" w:rsidP="005A7BEF">
            <w:pPr>
              <w:pStyle w:val="ListParagraph"/>
              <w:tabs>
                <w:tab w:val="left" w:pos="3519"/>
              </w:tabs>
              <w:ind w:left="0"/>
              <w:rPr>
                <w:rFonts w:ascii="Arial" w:hAnsi="Arial" w:cs="Arial"/>
                <w:sz w:val="18"/>
                <w:szCs w:val="18"/>
              </w:rPr>
            </w:pPr>
          </w:p>
        </w:tc>
        <w:tc>
          <w:tcPr>
            <w:tcW w:w="903" w:type="pct"/>
          </w:tcPr>
          <w:p w14:paraId="1E07696B" w14:textId="77777777" w:rsidR="00B75B28" w:rsidRPr="005A7BEF" w:rsidRDefault="00B75B28" w:rsidP="005A7BEF">
            <w:pPr>
              <w:pStyle w:val="ListParagraph"/>
              <w:tabs>
                <w:tab w:val="left" w:pos="3519"/>
              </w:tabs>
              <w:ind w:left="0"/>
              <w:rPr>
                <w:rFonts w:ascii="Arial" w:hAnsi="Arial" w:cs="Arial"/>
                <w:sz w:val="18"/>
                <w:szCs w:val="18"/>
              </w:rPr>
            </w:pPr>
          </w:p>
        </w:tc>
        <w:tc>
          <w:tcPr>
            <w:tcW w:w="786" w:type="pct"/>
          </w:tcPr>
          <w:p w14:paraId="1D63DE0D" w14:textId="77777777" w:rsidR="00B75B28" w:rsidRPr="005A7BEF" w:rsidRDefault="00B75B28" w:rsidP="005A7BEF">
            <w:pPr>
              <w:pStyle w:val="ListParagraph"/>
              <w:tabs>
                <w:tab w:val="left" w:pos="3519"/>
              </w:tabs>
              <w:ind w:left="0"/>
              <w:rPr>
                <w:rFonts w:ascii="Arial" w:hAnsi="Arial" w:cs="Arial"/>
                <w:sz w:val="18"/>
                <w:szCs w:val="18"/>
              </w:rPr>
            </w:pPr>
          </w:p>
        </w:tc>
        <w:tc>
          <w:tcPr>
            <w:tcW w:w="695" w:type="pct"/>
          </w:tcPr>
          <w:p w14:paraId="1B4A6AB2" w14:textId="77777777" w:rsidR="00B75B28" w:rsidRPr="005A7BEF" w:rsidRDefault="00B75B28" w:rsidP="005A7BEF">
            <w:pPr>
              <w:pStyle w:val="ListParagraph"/>
              <w:tabs>
                <w:tab w:val="left" w:pos="3519"/>
              </w:tabs>
              <w:ind w:left="0"/>
              <w:rPr>
                <w:rFonts w:ascii="Arial" w:hAnsi="Arial" w:cs="Arial"/>
                <w:sz w:val="18"/>
                <w:szCs w:val="18"/>
              </w:rPr>
            </w:pPr>
          </w:p>
        </w:tc>
      </w:tr>
      <w:tr w:rsidR="00B75B28" w:rsidRPr="005A7BEF" w14:paraId="2E7C1037" w14:textId="77777777" w:rsidTr="00A43B44">
        <w:tc>
          <w:tcPr>
            <w:tcW w:w="926" w:type="pct"/>
          </w:tcPr>
          <w:p w14:paraId="486B616B"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 xml:space="preserve">3. Mushrooms   </w:t>
            </w:r>
          </w:p>
        </w:tc>
        <w:tc>
          <w:tcPr>
            <w:tcW w:w="895" w:type="pct"/>
          </w:tcPr>
          <w:p w14:paraId="5A85131F" w14:textId="77777777" w:rsidR="00B75B28" w:rsidRPr="005A7BEF" w:rsidRDefault="00B75B28" w:rsidP="005A7BEF">
            <w:pPr>
              <w:pStyle w:val="ListParagraph"/>
              <w:tabs>
                <w:tab w:val="left" w:pos="3519"/>
              </w:tabs>
              <w:ind w:left="0"/>
              <w:rPr>
                <w:rFonts w:ascii="Arial" w:hAnsi="Arial" w:cs="Arial"/>
                <w:sz w:val="18"/>
                <w:szCs w:val="18"/>
              </w:rPr>
            </w:pPr>
          </w:p>
        </w:tc>
        <w:tc>
          <w:tcPr>
            <w:tcW w:w="795" w:type="pct"/>
          </w:tcPr>
          <w:p w14:paraId="3E3B7084" w14:textId="77777777" w:rsidR="00B75B28" w:rsidRPr="005A7BEF" w:rsidRDefault="00B75B28" w:rsidP="005A7BEF">
            <w:pPr>
              <w:pStyle w:val="ListParagraph"/>
              <w:tabs>
                <w:tab w:val="left" w:pos="3519"/>
              </w:tabs>
              <w:ind w:left="0"/>
              <w:rPr>
                <w:rFonts w:ascii="Arial" w:hAnsi="Arial" w:cs="Arial"/>
                <w:sz w:val="18"/>
                <w:szCs w:val="18"/>
              </w:rPr>
            </w:pPr>
          </w:p>
        </w:tc>
        <w:tc>
          <w:tcPr>
            <w:tcW w:w="903" w:type="pct"/>
          </w:tcPr>
          <w:p w14:paraId="09585325" w14:textId="77777777" w:rsidR="00B75B28" w:rsidRPr="005A7BEF" w:rsidRDefault="00B75B28" w:rsidP="005A7BEF">
            <w:pPr>
              <w:pStyle w:val="ListParagraph"/>
              <w:tabs>
                <w:tab w:val="left" w:pos="3519"/>
              </w:tabs>
              <w:ind w:left="0"/>
              <w:rPr>
                <w:rFonts w:ascii="Arial" w:hAnsi="Arial" w:cs="Arial"/>
                <w:sz w:val="18"/>
                <w:szCs w:val="18"/>
              </w:rPr>
            </w:pPr>
          </w:p>
        </w:tc>
        <w:tc>
          <w:tcPr>
            <w:tcW w:w="786" w:type="pct"/>
          </w:tcPr>
          <w:p w14:paraId="1C7A6818" w14:textId="77777777" w:rsidR="00B75B28" w:rsidRPr="005A7BEF" w:rsidRDefault="00B75B28" w:rsidP="005A7BEF">
            <w:pPr>
              <w:pStyle w:val="ListParagraph"/>
              <w:tabs>
                <w:tab w:val="left" w:pos="3519"/>
              </w:tabs>
              <w:ind w:left="0"/>
              <w:rPr>
                <w:rFonts w:ascii="Arial" w:hAnsi="Arial" w:cs="Arial"/>
                <w:sz w:val="18"/>
                <w:szCs w:val="18"/>
              </w:rPr>
            </w:pPr>
          </w:p>
        </w:tc>
        <w:tc>
          <w:tcPr>
            <w:tcW w:w="695" w:type="pct"/>
          </w:tcPr>
          <w:p w14:paraId="1EF8164B" w14:textId="77777777" w:rsidR="00B75B28" w:rsidRPr="005A7BEF" w:rsidRDefault="00B75B28" w:rsidP="005A7BEF">
            <w:pPr>
              <w:pStyle w:val="ListParagraph"/>
              <w:tabs>
                <w:tab w:val="left" w:pos="3519"/>
              </w:tabs>
              <w:ind w:left="0"/>
              <w:rPr>
                <w:rFonts w:ascii="Arial" w:hAnsi="Arial" w:cs="Arial"/>
                <w:sz w:val="18"/>
                <w:szCs w:val="18"/>
              </w:rPr>
            </w:pPr>
          </w:p>
        </w:tc>
      </w:tr>
      <w:tr w:rsidR="00B75B28" w:rsidRPr="005A7BEF" w14:paraId="76A4CA35" w14:textId="77777777" w:rsidTr="00A43B44">
        <w:tc>
          <w:tcPr>
            <w:tcW w:w="926" w:type="pct"/>
          </w:tcPr>
          <w:p w14:paraId="6886E711"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 xml:space="preserve">4. Shea nuts   </w:t>
            </w:r>
          </w:p>
        </w:tc>
        <w:tc>
          <w:tcPr>
            <w:tcW w:w="895" w:type="pct"/>
          </w:tcPr>
          <w:p w14:paraId="1A5B7642" w14:textId="77777777" w:rsidR="00B75B28" w:rsidRPr="005A7BEF" w:rsidRDefault="00B75B28" w:rsidP="005A7BEF">
            <w:pPr>
              <w:pStyle w:val="ListParagraph"/>
              <w:tabs>
                <w:tab w:val="left" w:pos="3519"/>
              </w:tabs>
              <w:ind w:left="0"/>
              <w:rPr>
                <w:rFonts w:ascii="Arial" w:hAnsi="Arial" w:cs="Arial"/>
                <w:sz w:val="18"/>
                <w:szCs w:val="18"/>
              </w:rPr>
            </w:pPr>
          </w:p>
        </w:tc>
        <w:tc>
          <w:tcPr>
            <w:tcW w:w="795" w:type="pct"/>
          </w:tcPr>
          <w:p w14:paraId="41D477DA" w14:textId="77777777" w:rsidR="00B75B28" w:rsidRPr="005A7BEF" w:rsidRDefault="00B75B28" w:rsidP="005A7BEF">
            <w:pPr>
              <w:pStyle w:val="ListParagraph"/>
              <w:tabs>
                <w:tab w:val="left" w:pos="3519"/>
              </w:tabs>
              <w:ind w:left="0"/>
              <w:rPr>
                <w:rFonts w:ascii="Arial" w:hAnsi="Arial" w:cs="Arial"/>
                <w:sz w:val="18"/>
                <w:szCs w:val="18"/>
              </w:rPr>
            </w:pPr>
          </w:p>
        </w:tc>
        <w:tc>
          <w:tcPr>
            <w:tcW w:w="903" w:type="pct"/>
          </w:tcPr>
          <w:p w14:paraId="0F06B0AD" w14:textId="77777777" w:rsidR="00B75B28" w:rsidRPr="005A7BEF" w:rsidRDefault="00B75B28" w:rsidP="005A7BEF">
            <w:pPr>
              <w:pStyle w:val="ListParagraph"/>
              <w:tabs>
                <w:tab w:val="left" w:pos="3519"/>
              </w:tabs>
              <w:ind w:left="0"/>
              <w:rPr>
                <w:rFonts w:ascii="Arial" w:hAnsi="Arial" w:cs="Arial"/>
                <w:sz w:val="18"/>
                <w:szCs w:val="18"/>
              </w:rPr>
            </w:pPr>
          </w:p>
        </w:tc>
        <w:tc>
          <w:tcPr>
            <w:tcW w:w="786" w:type="pct"/>
          </w:tcPr>
          <w:p w14:paraId="0EB4A575" w14:textId="77777777" w:rsidR="00B75B28" w:rsidRPr="005A7BEF" w:rsidRDefault="00B75B28" w:rsidP="005A7BEF">
            <w:pPr>
              <w:pStyle w:val="ListParagraph"/>
              <w:tabs>
                <w:tab w:val="left" w:pos="3519"/>
              </w:tabs>
              <w:ind w:left="0"/>
              <w:rPr>
                <w:rFonts w:ascii="Arial" w:hAnsi="Arial" w:cs="Arial"/>
                <w:sz w:val="18"/>
                <w:szCs w:val="18"/>
              </w:rPr>
            </w:pPr>
          </w:p>
        </w:tc>
        <w:tc>
          <w:tcPr>
            <w:tcW w:w="695" w:type="pct"/>
          </w:tcPr>
          <w:p w14:paraId="433C2D5B" w14:textId="77777777" w:rsidR="00B75B28" w:rsidRPr="005A7BEF" w:rsidRDefault="00B75B28" w:rsidP="005A7BEF">
            <w:pPr>
              <w:pStyle w:val="ListParagraph"/>
              <w:tabs>
                <w:tab w:val="left" w:pos="3519"/>
              </w:tabs>
              <w:ind w:left="0"/>
              <w:rPr>
                <w:rFonts w:ascii="Arial" w:hAnsi="Arial" w:cs="Arial"/>
                <w:sz w:val="18"/>
                <w:szCs w:val="18"/>
              </w:rPr>
            </w:pPr>
          </w:p>
        </w:tc>
      </w:tr>
      <w:tr w:rsidR="00B75B28" w:rsidRPr="005A7BEF" w14:paraId="116EA54C" w14:textId="77777777" w:rsidTr="00A43B44">
        <w:tc>
          <w:tcPr>
            <w:tcW w:w="926" w:type="pct"/>
          </w:tcPr>
          <w:p w14:paraId="2AEE3E67"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 xml:space="preserve">5. Snails    </w:t>
            </w:r>
          </w:p>
        </w:tc>
        <w:tc>
          <w:tcPr>
            <w:tcW w:w="895" w:type="pct"/>
          </w:tcPr>
          <w:p w14:paraId="10DCC5AB" w14:textId="77777777" w:rsidR="00B75B28" w:rsidRPr="005A7BEF" w:rsidRDefault="00B75B28" w:rsidP="005A7BEF">
            <w:pPr>
              <w:pStyle w:val="ListParagraph"/>
              <w:tabs>
                <w:tab w:val="left" w:pos="3519"/>
              </w:tabs>
              <w:ind w:left="0"/>
              <w:rPr>
                <w:rFonts w:ascii="Arial" w:hAnsi="Arial" w:cs="Arial"/>
                <w:sz w:val="18"/>
                <w:szCs w:val="18"/>
              </w:rPr>
            </w:pPr>
          </w:p>
        </w:tc>
        <w:tc>
          <w:tcPr>
            <w:tcW w:w="795" w:type="pct"/>
          </w:tcPr>
          <w:p w14:paraId="0097F935" w14:textId="77777777" w:rsidR="00B75B28" w:rsidRPr="005A7BEF" w:rsidRDefault="00B75B28" w:rsidP="005A7BEF">
            <w:pPr>
              <w:pStyle w:val="ListParagraph"/>
              <w:tabs>
                <w:tab w:val="left" w:pos="3519"/>
              </w:tabs>
              <w:ind w:left="0"/>
              <w:rPr>
                <w:rFonts w:ascii="Arial" w:hAnsi="Arial" w:cs="Arial"/>
                <w:sz w:val="18"/>
                <w:szCs w:val="18"/>
              </w:rPr>
            </w:pPr>
          </w:p>
        </w:tc>
        <w:tc>
          <w:tcPr>
            <w:tcW w:w="903" w:type="pct"/>
          </w:tcPr>
          <w:p w14:paraId="61400FB0" w14:textId="77777777" w:rsidR="00B75B28" w:rsidRPr="005A7BEF" w:rsidRDefault="00B75B28" w:rsidP="005A7BEF">
            <w:pPr>
              <w:pStyle w:val="ListParagraph"/>
              <w:tabs>
                <w:tab w:val="left" w:pos="3519"/>
              </w:tabs>
              <w:ind w:left="0"/>
              <w:rPr>
                <w:rFonts w:ascii="Arial" w:hAnsi="Arial" w:cs="Arial"/>
                <w:sz w:val="18"/>
                <w:szCs w:val="18"/>
              </w:rPr>
            </w:pPr>
          </w:p>
        </w:tc>
        <w:tc>
          <w:tcPr>
            <w:tcW w:w="786" w:type="pct"/>
          </w:tcPr>
          <w:p w14:paraId="71A6BDEF" w14:textId="77777777" w:rsidR="00B75B28" w:rsidRPr="005A7BEF" w:rsidRDefault="00B75B28" w:rsidP="005A7BEF">
            <w:pPr>
              <w:pStyle w:val="ListParagraph"/>
              <w:tabs>
                <w:tab w:val="left" w:pos="3519"/>
              </w:tabs>
              <w:ind w:left="0"/>
              <w:rPr>
                <w:rFonts w:ascii="Arial" w:hAnsi="Arial" w:cs="Arial"/>
                <w:sz w:val="18"/>
                <w:szCs w:val="18"/>
              </w:rPr>
            </w:pPr>
          </w:p>
        </w:tc>
        <w:tc>
          <w:tcPr>
            <w:tcW w:w="695" w:type="pct"/>
          </w:tcPr>
          <w:p w14:paraId="24D16DD1" w14:textId="77777777" w:rsidR="00B75B28" w:rsidRPr="005A7BEF" w:rsidRDefault="00B75B28" w:rsidP="005A7BEF">
            <w:pPr>
              <w:pStyle w:val="ListParagraph"/>
              <w:tabs>
                <w:tab w:val="left" w:pos="3519"/>
              </w:tabs>
              <w:ind w:left="0"/>
              <w:rPr>
                <w:rFonts w:ascii="Arial" w:hAnsi="Arial" w:cs="Arial"/>
                <w:sz w:val="18"/>
                <w:szCs w:val="18"/>
              </w:rPr>
            </w:pPr>
          </w:p>
        </w:tc>
      </w:tr>
      <w:tr w:rsidR="00B75B28" w:rsidRPr="005A7BEF" w14:paraId="170719C9" w14:textId="77777777" w:rsidTr="00A43B44">
        <w:tc>
          <w:tcPr>
            <w:tcW w:w="926" w:type="pct"/>
          </w:tcPr>
          <w:p w14:paraId="5CC81B31" w14:textId="77777777" w:rsidR="00B75B28" w:rsidRPr="005A7BEF" w:rsidRDefault="00B75B28" w:rsidP="005A7BEF">
            <w:pPr>
              <w:pStyle w:val="ListParagraph"/>
              <w:tabs>
                <w:tab w:val="left" w:pos="3519"/>
              </w:tabs>
              <w:ind w:left="0"/>
              <w:rPr>
                <w:rFonts w:ascii="Arial" w:hAnsi="Arial" w:cs="Arial"/>
                <w:sz w:val="18"/>
                <w:szCs w:val="18"/>
              </w:rPr>
            </w:pPr>
            <w:r w:rsidRPr="005A7BEF">
              <w:rPr>
                <w:rFonts w:ascii="Arial" w:hAnsi="Arial" w:cs="Arial"/>
                <w:sz w:val="18"/>
                <w:szCs w:val="18"/>
              </w:rPr>
              <w:t xml:space="preserve">6  Wild game  </w:t>
            </w:r>
          </w:p>
        </w:tc>
        <w:tc>
          <w:tcPr>
            <w:tcW w:w="895" w:type="pct"/>
          </w:tcPr>
          <w:p w14:paraId="03C804B1" w14:textId="77777777" w:rsidR="00B75B28" w:rsidRPr="005A7BEF" w:rsidRDefault="00B75B28" w:rsidP="005A7BEF">
            <w:pPr>
              <w:pStyle w:val="ListParagraph"/>
              <w:tabs>
                <w:tab w:val="left" w:pos="3519"/>
              </w:tabs>
              <w:ind w:left="0"/>
              <w:rPr>
                <w:rFonts w:ascii="Arial" w:hAnsi="Arial" w:cs="Arial"/>
                <w:sz w:val="18"/>
                <w:szCs w:val="18"/>
              </w:rPr>
            </w:pPr>
          </w:p>
        </w:tc>
        <w:tc>
          <w:tcPr>
            <w:tcW w:w="795" w:type="pct"/>
          </w:tcPr>
          <w:p w14:paraId="2B689E45" w14:textId="77777777" w:rsidR="00B75B28" w:rsidRPr="005A7BEF" w:rsidRDefault="00B75B28" w:rsidP="005A7BEF">
            <w:pPr>
              <w:pStyle w:val="ListParagraph"/>
              <w:tabs>
                <w:tab w:val="left" w:pos="3519"/>
              </w:tabs>
              <w:ind w:left="0"/>
              <w:rPr>
                <w:rFonts w:ascii="Arial" w:hAnsi="Arial" w:cs="Arial"/>
                <w:sz w:val="18"/>
                <w:szCs w:val="18"/>
              </w:rPr>
            </w:pPr>
          </w:p>
        </w:tc>
        <w:tc>
          <w:tcPr>
            <w:tcW w:w="903" w:type="pct"/>
          </w:tcPr>
          <w:p w14:paraId="678C77BC" w14:textId="77777777" w:rsidR="00B75B28" w:rsidRPr="005A7BEF" w:rsidRDefault="00B75B28" w:rsidP="005A7BEF">
            <w:pPr>
              <w:pStyle w:val="ListParagraph"/>
              <w:tabs>
                <w:tab w:val="left" w:pos="3519"/>
              </w:tabs>
              <w:ind w:left="0"/>
              <w:rPr>
                <w:rFonts w:ascii="Arial" w:hAnsi="Arial" w:cs="Arial"/>
                <w:sz w:val="18"/>
                <w:szCs w:val="18"/>
              </w:rPr>
            </w:pPr>
          </w:p>
        </w:tc>
        <w:tc>
          <w:tcPr>
            <w:tcW w:w="786" w:type="pct"/>
          </w:tcPr>
          <w:p w14:paraId="12DA49C1" w14:textId="77777777" w:rsidR="00B75B28" w:rsidRPr="005A7BEF" w:rsidRDefault="00B75B28" w:rsidP="005A7BEF">
            <w:pPr>
              <w:pStyle w:val="ListParagraph"/>
              <w:tabs>
                <w:tab w:val="left" w:pos="3519"/>
              </w:tabs>
              <w:ind w:left="0"/>
              <w:rPr>
                <w:rFonts w:ascii="Arial" w:hAnsi="Arial" w:cs="Arial"/>
                <w:sz w:val="18"/>
                <w:szCs w:val="18"/>
              </w:rPr>
            </w:pPr>
          </w:p>
        </w:tc>
        <w:tc>
          <w:tcPr>
            <w:tcW w:w="695" w:type="pct"/>
          </w:tcPr>
          <w:p w14:paraId="5B4C3E83" w14:textId="77777777" w:rsidR="00B75B28" w:rsidRPr="005A7BEF" w:rsidRDefault="00B75B28" w:rsidP="005A7BEF">
            <w:pPr>
              <w:pStyle w:val="ListParagraph"/>
              <w:tabs>
                <w:tab w:val="left" w:pos="3519"/>
              </w:tabs>
              <w:ind w:left="0"/>
              <w:rPr>
                <w:rFonts w:ascii="Arial" w:hAnsi="Arial" w:cs="Arial"/>
                <w:sz w:val="18"/>
                <w:szCs w:val="18"/>
              </w:rPr>
            </w:pPr>
          </w:p>
        </w:tc>
      </w:tr>
      <w:tr w:rsidR="00B75B28" w:rsidRPr="005A7BEF" w14:paraId="06DAC571" w14:textId="77777777" w:rsidTr="00A43B44">
        <w:tc>
          <w:tcPr>
            <w:tcW w:w="926" w:type="pct"/>
          </w:tcPr>
          <w:p w14:paraId="0674E09B" w14:textId="5F6BF6CE" w:rsidR="00B75B28" w:rsidRPr="005A7BEF" w:rsidRDefault="00A43B44" w:rsidP="005A7BEF">
            <w:pPr>
              <w:pStyle w:val="ListParagraph"/>
              <w:tabs>
                <w:tab w:val="left" w:pos="3519"/>
              </w:tabs>
              <w:ind w:left="0"/>
              <w:rPr>
                <w:rFonts w:ascii="Arial" w:hAnsi="Arial" w:cs="Arial"/>
                <w:sz w:val="18"/>
                <w:szCs w:val="18"/>
              </w:rPr>
            </w:pPr>
            <w:r w:rsidRPr="005A7BEF">
              <w:rPr>
                <w:rFonts w:ascii="Arial" w:hAnsi="Arial" w:cs="Arial"/>
                <w:sz w:val="18"/>
                <w:szCs w:val="18"/>
              </w:rPr>
              <w:t>-666</w:t>
            </w:r>
            <w:r w:rsidR="00B75B28" w:rsidRPr="005A7BEF">
              <w:rPr>
                <w:rFonts w:ascii="Arial" w:hAnsi="Arial" w:cs="Arial"/>
                <w:sz w:val="18"/>
                <w:szCs w:val="18"/>
              </w:rPr>
              <w:t xml:space="preserve">. Other </w:t>
            </w:r>
            <w:r w:rsidR="00D00996">
              <w:rPr>
                <w:rFonts w:ascii="Arial" w:hAnsi="Arial" w:cs="Arial"/>
                <w:sz w:val="18"/>
                <w:szCs w:val="18"/>
              </w:rPr>
              <w:t>(please s</w:t>
            </w:r>
            <w:r w:rsidR="00B75B28" w:rsidRPr="005A7BEF">
              <w:rPr>
                <w:rFonts w:ascii="Arial" w:hAnsi="Arial" w:cs="Arial"/>
                <w:sz w:val="18"/>
                <w:szCs w:val="18"/>
              </w:rPr>
              <w:t>pecify</w:t>
            </w:r>
            <w:r w:rsidR="00D00996">
              <w:rPr>
                <w:rFonts w:ascii="Arial" w:hAnsi="Arial" w:cs="Arial"/>
                <w:sz w:val="18"/>
                <w:szCs w:val="18"/>
              </w:rPr>
              <w:t>)</w:t>
            </w:r>
          </w:p>
        </w:tc>
        <w:tc>
          <w:tcPr>
            <w:tcW w:w="895" w:type="pct"/>
          </w:tcPr>
          <w:p w14:paraId="4CD950B5" w14:textId="77777777" w:rsidR="00B75B28" w:rsidRPr="005A7BEF" w:rsidRDefault="00B75B28" w:rsidP="005A7BEF">
            <w:pPr>
              <w:pStyle w:val="ListParagraph"/>
              <w:tabs>
                <w:tab w:val="left" w:pos="3519"/>
              </w:tabs>
              <w:ind w:left="0"/>
              <w:rPr>
                <w:rFonts w:ascii="Arial" w:hAnsi="Arial" w:cs="Arial"/>
                <w:sz w:val="18"/>
                <w:szCs w:val="18"/>
              </w:rPr>
            </w:pPr>
          </w:p>
        </w:tc>
        <w:tc>
          <w:tcPr>
            <w:tcW w:w="795" w:type="pct"/>
          </w:tcPr>
          <w:p w14:paraId="47FA04A6" w14:textId="77777777" w:rsidR="00B75B28" w:rsidRPr="005A7BEF" w:rsidRDefault="00B75B28" w:rsidP="005A7BEF">
            <w:pPr>
              <w:pStyle w:val="ListParagraph"/>
              <w:tabs>
                <w:tab w:val="left" w:pos="3519"/>
              </w:tabs>
              <w:ind w:left="0"/>
              <w:rPr>
                <w:rFonts w:ascii="Arial" w:hAnsi="Arial" w:cs="Arial"/>
                <w:sz w:val="18"/>
                <w:szCs w:val="18"/>
              </w:rPr>
            </w:pPr>
          </w:p>
        </w:tc>
        <w:tc>
          <w:tcPr>
            <w:tcW w:w="903" w:type="pct"/>
          </w:tcPr>
          <w:p w14:paraId="5D91266D" w14:textId="77777777" w:rsidR="00B75B28" w:rsidRPr="005A7BEF" w:rsidRDefault="00B75B28" w:rsidP="005A7BEF">
            <w:pPr>
              <w:pStyle w:val="ListParagraph"/>
              <w:tabs>
                <w:tab w:val="left" w:pos="3519"/>
              </w:tabs>
              <w:ind w:left="0"/>
              <w:rPr>
                <w:rFonts w:ascii="Arial" w:hAnsi="Arial" w:cs="Arial"/>
                <w:sz w:val="18"/>
                <w:szCs w:val="18"/>
              </w:rPr>
            </w:pPr>
          </w:p>
        </w:tc>
        <w:tc>
          <w:tcPr>
            <w:tcW w:w="786" w:type="pct"/>
          </w:tcPr>
          <w:p w14:paraId="247C0070" w14:textId="77777777" w:rsidR="00B75B28" w:rsidRPr="005A7BEF" w:rsidRDefault="00B75B28" w:rsidP="005A7BEF">
            <w:pPr>
              <w:pStyle w:val="ListParagraph"/>
              <w:tabs>
                <w:tab w:val="left" w:pos="3519"/>
              </w:tabs>
              <w:ind w:left="0"/>
              <w:rPr>
                <w:rFonts w:ascii="Arial" w:hAnsi="Arial" w:cs="Arial"/>
                <w:sz w:val="18"/>
                <w:szCs w:val="18"/>
              </w:rPr>
            </w:pPr>
          </w:p>
        </w:tc>
        <w:tc>
          <w:tcPr>
            <w:tcW w:w="695" w:type="pct"/>
          </w:tcPr>
          <w:p w14:paraId="44297E30" w14:textId="77777777" w:rsidR="00B75B28" w:rsidRPr="005A7BEF" w:rsidRDefault="00B75B28" w:rsidP="005A7BEF">
            <w:pPr>
              <w:pStyle w:val="ListParagraph"/>
              <w:tabs>
                <w:tab w:val="left" w:pos="3519"/>
              </w:tabs>
              <w:ind w:left="0"/>
              <w:rPr>
                <w:rFonts w:ascii="Arial" w:hAnsi="Arial" w:cs="Arial"/>
                <w:sz w:val="18"/>
                <w:szCs w:val="18"/>
              </w:rPr>
            </w:pPr>
          </w:p>
        </w:tc>
      </w:tr>
    </w:tbl>
    <w:p w14:paraId="11D536E7" w14:textId="77777777" w:rsidR="00B75B28" w:rsidRPr="005A7BEF" w:rsidRDefault="00B75B28" w:rsidP="005A7BEF">
      <w:pPr>
        <w:rPr>
          <w:rFonts w:ascii="Arial" w:hAnsi="Arial" w:cs="Arial"/>
        </w:rPr>
      </w:pPr>
    </w:p>
    <w:p w14:paraId="3BA7EDE5" w14:textId="77777777" w:rsidR="00B75B28" w:rsidRPr="005A7BEF" w:rsidRDefault="00B75B28" w:rsidP="005A7BEF">
      <w:pPr>
        <w:rPr>
          <w:rFonts w:ascii="Arial" w:hAnsi="Arial" w:cs="Arial"/>
          <w:b/>
          <w:sz w:val="16"/>
          <w:szCs w:val="16"/>
        </w:rPr>
      </w:pPr>
    </w:p>
    <w:p w14:paraId="1BA639FD" w14:textId="77777777" w:rsidR="00B75B28" w:rsidRPr="005A7BEF" w:rsidRDefault="00B75B28" w:rsidP="005A7BEF">
      <w:pPr>
        <w:tabs>
          <w:tab w:val="left" w:pos="1187"/>
        </w:tabs>
        <w:rPr>
          <w:rFonts w:ascii="Arial" w:hAnsi="Arial" w:cs="Arial"/>
          <w:sz w:val="16"/>
          <w:szCs w:val="16"/>
        </w:rPr>
      </w:pPr>
    </w:p>
    <w:p w14:paraId="34C454CE" w14:textId="77777777" w:rsidR="008230E4" w:rsidRPr="005A7BEF" w:rsidRDefault="008230E4" w:rsidP="005A7BEF">
      <w:pPr>
        <w:tabs>
          <w:tab w:val="left" w:pos="1187"/>
        </w:tabs>
        <w:rPr>
          <w:rFonts w:ascii="Arial" w:hAnsi="Arial" w:cs="Arial"/>
          <w:sz w:val="16"/>
          <w:szCs w:val="16"/>
        </w:rPr>
      </w:pPr>
    </w:p>
    <w:p w14:paraId="6AF6363B" w14:textId="77777777" w:rsidR="008230E4" w:rsidRPr="005A7BEF" w:rsidRDefault="008230E4" w:rsidP="005A7BEF">
      <w:pPr>
        <w:tabs>
          <w:tab w:val="left" w:pos="1187"/>
        </w:tabs>
        <w:rPr>
          <w:rFonts w:ascii="Arial" w:hAnsi="Arial" w:cs="Arial"/>
          <w:sz w:val="16"/>
          <w:szCs w:val="16"/>
        </w:rPr>
      </w:pPr>
    </w:p>
    <w:p w14:paraId="028B55A5" w14:textId="048453B4" w:rsidR="006B1548" w:rsidRPr="005A7BEF" w:rsidRDefault="006B1548" w:rsidP="005A7BEF">
      <w:pPr>
        <w:rPr>
          <w:rFonts w:ascii="Arial" w:hAnsi="Arial" w:cs="Arial"/>
          <w:sz w:val="16"/>
          <w:szCs w:val="16"/>
        </w:rPr>
      </w:pPr>
      <w:r w:rsidRPr="005A7BEF">
        <w:rPr>
          <w:rFonts w:ascii="Arial" w:hAnsi="Arial" w:cs="Arial"/>
          <w:sz w:val="16"/>
          <w:szCs w:val="16"/>
        </w:rPr>
        <w:br w:type="page"/>
      </w:r>
    </w:p>
    <w:p w14:paraId="32C55B36" w14:textId="1BDA9A79" w:rsidR="000A1794" w:rsidRPr="005A7BEF" w:rsidRDefault="000A1794" w:rsidP="005A7BEF">
      <w:pPr>
        <w:pStyle w:val="Heading1"/>
        <w:tabs>
          <w:tab w:val="left" w:pos="3750"/>
        </w:tabs>
        <w:rPr>
          <w:rFonts w:ascii="Arial" w:hAnsi="Arial" w:cs="Arial"/>
          <w:sz w:val="20"/>
        </w:rPr>
      </w:pPr>
      <w:bookmarkStart w:id="132" w:name="_Toc516617833"/>
      <w:r w:rsidRPr="005A7BEF">
        <w:rPr>
          <w:rFonts w:ascii="Arial" w:hAnsi="Arial" w:cs="Arial"/>
          <w:sz w:val="20"/>
        </w:rPr>
        <w:lastRenderedPageBreak/>
        <w:t>SECTION 5</w:t>
      </w:r>
      <w:r w:rsidR="00A53689" w:rsidRPr="005A7BEF">
        <w:rPr>
          <w:rFonts w:ascii="Arial" w:hAnsi="Arial" w:cs="Arial"/>
          <w:sz w:val="20"/>
        </w:rPr>
        <w:t>:</w:t>
      </w:r>
      <w:r w:rsidRPr="005A7BEF">
        <w:rPr>
          <w:rFonts w:ascii="Arial" w:hAnsi="Arial" w:cs="Arial"/>
          <w:sz w:val="20"/>
        </w:rPr>
        <w:t xml:space="preserve"> NON-FARM HOUSEHOLD ENTERPRISE</w:t>
      </w:r>
      <w:bookmarkEnd w:id="132"/>
    </w:p>
    <w:p w14:paraId="459C0BE0" w14:textId="3CB1C32A" w:rsidR="00330BD0" w:rsidRPr="005A7BEF" w:rsidRDefault="000A1794" w:rsidP="005A7BEF">
      <w:pPr>
        <w:rPr>
          <w:rFonts w:ascii="Arial" w:hAnsi="Arial" w:cs="Arial"/>
          <w:b/>
          <w:i/>
          <w:sz w:val="20"/>
          <w:szCs w:val="20"/>
        </w:rPr>
      </w:pPr>
      <w:r w:rsidRPr="005A7BEF">
        <w:rPr>
          <w:rFonts w:ascii="Arial" w:hAnsi="Arial" w:cs="Arial"/>
          <w:b/>
          <w:i/>
          <w:sz w:val="20"/>
          <w:szCs w:val="20"/>
        </w:rPr>
        <w:t>(RESPONDENT</w:t>
      </w:r>
      <w:r w:rsidRPr="00037520">
        <w:rPr>
          <w:rFonts w:ascii="Arial" w:hAnsi="Arial" w:cs="Arial"/>
          <w:b/>
          <w:i/>
          <w:sz w:val="20"/>
          <w:szCs w:val="20"/>
        </w:rPr>
        <w:t xml:space="preserve">: </w:t>
      </w:r>
      <w:r w:rsidRPr="001403DE">
        <w:rPr>
          <w:rFonts w:ascii="Arial" w:hAnsi="Arial" w:cs="Arial"/>
          <w:b/>
          <w:i/>
          <w:sz w:val="20"/>
          <w:szCs w:val="20"/>
        </w:rPr>
        <w:t>Head or Spouse, person who knows about business, employees, assets)</w:t>
      </w:r>
    </w:p>
    <w:p w14:paraId="6D7AC88A" w14:textId="2F60DAB3" w:rsidR="00330BD0" w:rsidRDefault="00330BD0" w:rsidP="005A7BEF">
      <w:pPr>
        <w:rPr>
          <w:rFonts w:ascii="Arial" w:hAnsi="Arial" w:cs="Arial"/>
          <w:b/>
          <w:i/>
          <w:sz w:val="20"/>
          <w:szCs w:val="20"/>
        </w:rPr>
      </w:pPr>
    </w:p>
    <w:p w14:paraId="31B2CD56" w14:textId="50800B58" w:rsidR="008814FD" w:rsidRDefault="008814FD" w:rsidP="005A7BEF">
      <w:pPr>
        <w:rPr>
          <w:rFonts w:ascii="Arial" w:hAnsi="Arial" w:cs="Arial"/>
          <w:b/>
          <w:i/>
          <w:sz w:val="20"/>
          <w:szCs w:val="20"/>
        </w:rPr>
      </w:pPr>
    </w:p>
    <w:p w14:paraId="5B400E20" w14:textId="0D342781" w:rsidR="008814FD" w:rsidRDefault="008814FD" w:rsidP="005A7BEF">
      <w:pPr>
        <w:rPr>
          <w:rFonts w:ascii="Arial" w:hAnsi="Arial" w:cs="Arial"/>
          <w:sz w:val="20"/>
          <w:szCs w:val="20"/>
        </w:rPr>
      </w:pPr>
      <w:r w:rsidRPr="008814FD">
        <w:rPr>
          <w:rFonts w:ascii="Arial" w:hAnsi="Arial" w:cs="Arial"/>
          <w:sz w:val="20"/>
          <w:szCs w:val="20"/>
        </w:rPr>
        <w:t>Who is the person answering these questions about Non-Farm Household Enterprises?</w:t>
      </w:r>
    </w:p>
    <w:p w14:paraId="24DC38E3" w14:textId="01FC3BAF" w:rsidR="008814FD" w:rsidRDefault="008814FD" w:rsidP="005A7BEF">
      <w:pPr>
        <w:rPr>
          <w:rFonts w:ascii="Arial" w:hAnsi="Arial" w:cs="Arial"/>
          <w:sz w:val="20"/>
          <w:szCs w:val="20"/>
        </w:rPr>
      </w:pPr>
    </w:p>
    <w:p w14:paraId="448A4A11" w14:textId="6963E500" w:rsidR="008814FD" w:rsidRPr="008D4F63" w:rsidRDefault="008814FD" w:rsidP="005A7BEF">
      <w:pPr>
        <w:rPr>
          <w:rFonts w:ascii="Arial" w:hAnsi="Arial" w:cs="Arial"/>
          <w:sz w:val="20"/>
          <w:szCs w:val="20"/>
        </w:rPr>
      </w:pPr>
      <w:r>
        <w:rPr>
          <w:rFonts w:ascii="Arial" w:hAnsi="Arial" w:cs="Arial"/>
          <w:sz w:val="20"/>
          <w:szCs w:val="20"/>
        </w:rPr>
        <w:t>[Names appear for selection]</w:t>
      </w:r>
    </w:p>
    <w:p w14:paraId="0660F31B" w14:textId="77777777" w:rsidR="008814FD" w:rsidRPr="005A7BEF" w:rsidRDefault="008814FD" w:rsidP="005A7BEF">
      <w:pPr>
        <w:rPr>
          <w:rFonts w:ascii="Arial" w:hAnsi="Arial" w:cs="Arial"/>
          <w:b/>
          <w:i/>
          <w:sz w:val="20"/>
          <w:szCs w:val="20"/>
        </w:rPr>
      </w:pPr>
    </w:p>
    <w:p w14:paraId="7D0D4C9B" w14:textId="77777777" w:rsidR="000A1794" w:rsidRPr="005A7BEF" w:rsidRDefault="000A1794" w:rsidP="005A7BEF">
      <w:pPr>
        <w:pStyle w:val="Heading2"/>
        <w:rPr>
          <w:rFonts w:ascii="Arial" w:hAnsi="Arial" w:cs="Arial"/>
          <w:color w:val="auto"/>
          <w:sz w:val="20"/>
          <w:szCs w:val="20"/>
        </w:rPr>
      </w:pPr>
      <w:bookmarkStart w:id="133" w:name="_Toc516617834"/>
      <w:r w:rsidRPr="005A7BEF">
        <w:rPr>
          <w:rFonts w:ascii="Arial" w:hAnsi="Arial" w:cs="Arial"/>
          <w:color w:val="auto"/>
          <w:sz w:val="20"/>
          <w:szCs w:val="20"/>
        </w:rPr>
        <w:t>PART A: BASIC INFORMATION AND ASSETS</w:t>
      </w:r>
      <w:bookmarkEnd w:id="133"/>
    </w:p>
    <w:p w14:paraId="0240D622" w14:textId="77777777" w:rsidR="000A1794" w:rsidRPr="005A7BEF" w:rsidRDefault="000A1794" w:rsidP="005A7BEF">
      <w:pPr>
        <w:rPr>
          <w:rFonts w:ascii="Arial" w:hAnsi="Arial" w:cs="Arial"/>
          <w:b/>
          <w:sz w:val="16"/>
          <w:szCs w:val="16"/>
        </w:rPr>
      </w:pPr>
    </w:p>
    <w:p w14:paraId="0C63760D" w14:textId="77777777" w:rsidR="000A1794" w:rsidRPr="005A7BEF" w:rsidRDefault="000A1794" w:rsidP="005A7BEF">
      <w:pPr>
        <w:rPr>
          <w:rFonts w:ascii="Arial" w:hAnsi="Arial" w:cs="Arial"/>
          <w:b/>
          <w:sz w:val="20"/>
          <w:szCs w:val="20"/>
        </w:rPr>
      </w:pPr>
      <w:r w:rsidRPr="005A7BEF">
        <w:rPr>
          <w:rFonts w:ascii="Arial" w:hAnsi="Arial" w:cs="Arial"/>
          <w:b/>
          <w:sz w:val="20"/>
          <w:szCs w:val="20"/>
        </w:rPr>
        <w:t>Non-Farm Enterprise Roster</w:t>
      </w:r>
    </w:p>
    <w:tbl>
      <w:tblPr>
        <w:tblW w:w="5000" w:type="pct"/>
        <w:tblLook w:val="0000" w:firstRow="0" w:lastRow="0" w:firstColumn="0" w:lastColumn="0" w:noHBand="0" w:noVBand="0"/>
      </w:tblPr>
      <w:tblGrid>
        <w:gridCol w:w="5436"/>
        <w:gridCol w:w="2895"/>
        <w:gridCol w:w="3183"/>
        <w:gridCol w:w="3006"/>
      </w:tblGrid>
      <w:tr w:rsidR="000A1794" w:rsidRPr="005A7BEF" w14:paraId="421D7BA3" w14:textId="77777777" w:rsidTr="00BB358E">
        <w:trPr>
          <w:trHeight w:val="755"/>
        </w:trPr>
        <w:tc>
          <w:tcPr>
            <w:tcW w:w="3965" w:type="pct"/>
            <w:gridSpan w:val="3"/>
            <w:tcBorders>
              <w:top w:val="single" w:sz="4" w:space="0" w:color="000000"/>
              <w:left w:val="single" w:sz="4" w:space="0" w:color="000000"/>
              <w:bottom w:val="single" w:sz="4" w:space="0" w:color="000000"/>
            </w:tcBorders>
            <w:vAlign w:val="center"/>
          </w:tcPr>
          <w:p w14:paraId="5EB47DD5" w14:textId="77777777" w:rsidR="000A1794" w:rsidRPr="005A7BEF" w:rsidRDefault="000A1794" w:rsidP="005A7BEF">
            <w:pPr>
              <w:autoSpaceDE w:val="0"/>
              <w:snapToGrid w:val="0"/>
              <w:rPr>
                <w:rFonts w:ascii="Arial" w:hAnsi="Arial" w:cs="Arial"/>
                <w:b/>
                <w:bCs/>
                <w:sz w:val="18"/>
                <w:szCs w:val="18"/>
              </w:rPr>
            </w:pPr>
            <w:r w:rsidRPr="005A7BEF">
              <w:rPr>
                <w:rFonts w:ascii="Arial" w:hAnsi="Arial" w:cs="Arial"/>
                <w:b/>
                <w:bCs/>
                <w:sz w:val="18"/>
                <w:szCs w:val="18"/>
              </w:rPr>
              <w:t>0.In the last year, has any member of this household (7 years and older) been involved in any non-farm employment, where the household member is not someone else’s employee?</w:t>
            </w:r>
          </w:p>
          <w:p w14:paraId="4D4C2C2F" w14:textId="77777777" w:rsidR="000A1794" w:rsidRPr="005A7BEF" w:rsidRDefault="000A1794" w:rsidP="005A7BEF">
            <w:pPr>
              <w:autoSpaceDE w:val="0"/>
              <w:snapToGrid w:val="0"/>
              <w:rPr>
                <w:rFonts w:ascii="Arial" w:hAnsi="Arial" w:cs="Arial"/>
                <w:b/>
                <w:bCs/>
                <w:sz w:val="18"/>
                <w:szCs w:val="18"/>
              </w:rPr>
            </w:pPr>
          </w:p>
          <w:p w14:paraId="7E47F37E" w14:textId="1E86D2F0" w:rsidR="000A1794" w:rsidRPr="005A7BEF" w:rsidRDefault="000A1794" w:rsidP="005A7BEF">
            <w:pPr>
              <w:autoSpaceDE w:val="0"/>
              <w:snapToGrid w:val="0"/>
              <w:ind w:left="360"/>
              <w:rPr>
                <w:rFonts w:ascii="Arial" w:hAnsi="Arial" w:cs="Arial"/>
                <w:b/>
                <w:bCs/>
                <w:sz w:val="18"/>
                <w:szCs w:val="18"/>
              </w:rPr>
            </w:pPr>
            <w:r w:rsidRPr="005A7BEF">
              <w:rPr>
                <w:rFonts w:ascii="Arial" w:hAnsi="Arial" w:cs="Arial"/>
                <w:b/>
                <w:bCs/>
                <w:sz w:val="18"/>
                <w:szCs w:val="18"/>
              </w:rPr>
              <w:t>1. Yes                               2.  No &gt;&gt;</w:t>
            </w:r>
            <w:r w:rsidR="00A307F2" w:rsidRPr="005A7BEF">
              <w:rPr>
                <w:rFonts w:ascii="Arial" w:hAnsi="Arial" w:cs="Arial"/>
                <w:b/>
                <w:bCs/>
                <w:sz w:val="18"/>
                <w:szCs w:val="18"/>
              </w:rPr>
              <w:t>Next Section (</w:t>
            </w:r>
            <w:r w:rsidR="00A307F2" w:rsidRPr="005A7BEF">
              <w:rPr>
                <w:rFonts w:ascii="Arial" w:hAnsi="Arial" w:cs="Arial"/>
                <w:sz w:val="18"/>
                <w:szCs w:val="18"/>
              </w:rPr>
              <w:t>SECTION 6: HOUSEHOLD HEALTH)</w:t>
            </w:r>
          </w:p>
        </w:tc>
        <w:tc>
          <w:tcPr>
            <w:tcW w:w="1035" w:type="pct"/>
            <w:tcBorders>
              <w:top w:val="single" w:sz="4" w:space="0" w:color="000000"/>
              <w:left w:val="single" w:sz="4" w:space="0" w:color="000000"/>
              <w:bottom w:val="single" w:sz="4" w:space="0" w:color="000000"/>
              <w:right w:val="single" w:sz="4" w:space="0" w:color="000000"/>
            </w:tcBorders>
            <w:vAlign w:val="center"/>
          </w:tcPr>
          <w:p w14:paraId="2955229C" w14:textId="77777777" w:rsidR="000A1794" w:rsidRPr="005A7BEF" w:rsidRDefault="000A1794" w:rsidP="005A7BEF">
            <w:pPr>
              <w:autoSpaceDE w:val="0"/>
              <w:snapToGrid w:val="0"/>
              <w:rPr>
                <w:rFonts w:ascii="Arial" w:hAnsi="Arial" w:cs="Arial"/>
                <w:b/>
                <w:sz w:val="18"/>
                <w:szCs w:val="18"/>
              </w:rPr>
            </w:pPr>
          </w:p>
        </w:tc>
      </w:tr>
      <w:tr w:rsidR="000A1794" w:rsidRPr="005A7BEF" w14:paraId="01C876D9" w14:textId="77777777" w:rsidTr="00BB358E">
        <w:trPr>
          <w:trHeight w:val="557"/>
        </w:trPr>
        <w:tc>
          <w:tcPr>
            <w:tcW w:w="3965" w:type="pct"/>
            <w:gridSpan w:val="3"/>
            <w:tcBorders>
              <w:top w:val="single" w:sz="4" w:space="0" w:color="000000"/>
              <w:left w:val="single" w:sz="4" w:space="0" w:color="000000"/>
              <w:bottom w:val="single" w:sz="4" w:space="0" w:color="000000"/>
            </w:tcBorders>
            <w:vAlign w:val="center"/>
          </w:tcPr>
          <w:p w14:paraId="001CE234" w14:textId="068E9778" w:rsidR="000A1794" w:rsidRPr="005A7BEF" w:rsidRDefault="000A1794" w:rsidP="005A7BEF">
            <w:pPr>
              <w:autoSpaceDE w:val="0"/>
              <w:snapToGrid w:val="0"/>
              <w:rPr>
                <w:rFonts w:ascii="Arial" w:hAnsi="Arial" w:cs="Arial"/>
                <w:b/>
                <w:bCs/>
                <w:sz w:val="18"/>
                <w:szCs w:val="18"/>
              </w:rPr>
            </w:pPr>
            <w:r w:rsidRPr="005A7BEF">
              <w:rPr>
                <w:rFonts w:ascii="Arial" w:hAnsi="Arial" w:cs="Arial"/>
                <w:b/>
                <w:bCs/>
                <w:sz w:val="18"/>
                <w:szCs w:val="18"/>
              </w:rPr>
              <w:t>1.  How many businesses are owned by members in this household?    1. Number</w:t>
            </w:r>
          </w:p>
        </w:tc>
        <w:tc>
          <w:tcPr>
            <w:tcW w:w="1035" w:type="pct"/>
            <w:tcBorders>
              <w:top w:val="single" w:sz="4" w:space="0" w:color="000000"/>
              <w:left w:val="single" w:sz="4" w:space="0" w:color="000000"/>
              <w:bottom w:val="single" w:sz="4" w:space="0" w:color="000000"/>
              <w:right w:val="single" w:sz="4" w:space="0" w:color="000000"/>
            </w:tcBorders>
            <w:vAlign w:val="center"/>
          </w:tcPr>
          <w:p w14:paraId="6F1E8B07" w14:textId="77777777" w:rsidR="000A1794" w:rsidRPr="005A7BEF" w:rsidRDefault="000A1794" w:rsidP="005A7BEF">
            <w:pPr>
              <w:autoSpaceDE w:val="0"/>
              <w:snapToGrid w:val="0"/>
              <w:ind w:left="360"/>
              <w:rPr>
                <w:rFonts w:ascii="Arial" w:hAnsi="Arial" w:cs="Arial"/>
                <w:b/>
                <w:sz w:val="18"/>
                <w:szCs w:val="18"/>
              </w:rPr>
            </w:pPr>
            <w:r w:rsidRPr="005A7BEF">
              <w:rPr>
                <w:rFonts w:ascii="Arial" w:hAnsi="Arial" w:cs="Arial"/>
                <w:b/>
                <w:sz w:val="18"/>
                <w:szCs w:val="18"/>
              </w:rPr>
              <w:t>1.        No. _______</w:t>
            </w:r>
          </w:p>
        </w:tc>
      </w:tr>
      <w:tr w:rsidR="000A1794" w:rsidRPr="005A7BEF" w14:paraId="0E32409F" w14:textId="77777777" w:rsidTr="00BB358E">
        <w:trPr>
          <w:trHeight w:val="557"/>
        </w:trPr>
        <w:tc>
          <w:tcPr>
            <w:tcW w:w="1872" w:type="pct"/>
            <w:tcBorders>
              <w:top w:val="single" w:sz="4" w:space="0" w:color="000000"/>
              <w:left w:val="single" w:sz="4" w:space="0" w:color="000000"/>
              <w:bottom w:val="single" w:sz="4" w:space="0" w:color="000000"/>
              <w:right w:val="single" w:sz="4" w:space="0" w:color="auto"/>
            </w:tcBorders>
            <w:vAlign w:val="center"/>
          </w:tcPr>
          <w:p w14:paraId="02840288" w14:textId="77777777" w:rsidR="000A1794" w:rsidRPr="005A7BEF" w:rsidRDefault="000A1794" w:rsidP="005A7BEF">
            <w:pPr>
              <w:autoSpaceDE w:val="0"/>
              <w:snapToGrid w:val="0"/>
              <w:rPr>
                <w:rFonts w:ascii="Arial" w:hAnsi="Arial" w:cs="Arial"/>
                <w:b/>
                <w:bCs/>
                <w:sz w:val="18"/>
                <w:szCs w:val="18"/>
              </w:rPr>
            </w:pPr>
            <w:r w:rsidRPr="005A7BEF">
              <w:rPr>
                <w:rFonts w:ascii="Arial" w:hAnsi="Arial" w:cs="Arial"/>
                <w:b/>
                <w:bCs/>
                <w:sz w:val="18"/>
                <w:szCs w:val="18"/>
              </w:rPr>
              <w:t xml:space="preserve">2. Please list names of these enterprises: </w:t>
            </w:r>
          </w:p>
        </w:tc>
        <w:tc>
          <w:tcPr>
            <w:tcW w:w="997" w:type="pct"/>
            <w:tcBorders>
              <w:top w:val="single" w:sz="4" w:space="0" w:color="000000"/>
              <w:left w:val="single" w:sz="4" w:space="0" w:color="000000"/>
              <w:bottom w:val="single" w:sz="4" w:space="0" w:color="000000"/>
              <w:right w:val="single" w:sz="4" w:space="0" w:color="auto"/>
            </w:tcBorders>
            <w:vAlign w:val="center"/>
          </w:tcPr>
          <w:p w14:paraId="1D61C885" w14:textId="77777777" w:rsidR="000A1794" w:rsidRPr="005A7BEF" w:rsidRDefault="000A1794" w:rsidP="005A7BEF">
            <w:pPr>
              <w:autoSpaceDE w:val="0"/>
              <w:snapToGrid w:val="0"/>
              <w:jc w:val="center"/>
              <w:rPr>
                <w:rFonts w:ascii="Arial" w:hAnsi="Arial" w:cs="Arial"/>
                <w:b/>
                <w:bCs/>
                <w:sz w:val="18"/>
                <w:szCs w:val="18"/>
              </w:rPr>
            </w:pPr>
            <w:r w:rsidRPr="005A7BEF">
              <w:rPr>
                <w:rFonts w:ascii="Arial" w:hAnsi="Arial" w:cs="Arial"/>
                <w:b/>
                <w:bCs/>
                <w:sz w:val="18"/>
                <w:szCs w:val="18"/>
              </w:rPr>
              <w:t>Enterprise 1</w:t>
            </w:r>
          </w:p>
        </w:tc>
        <w:tc>
          <w:tcPr>
            <w:tcW w:w="1096" w:type="pct"/>
            <w:tcBorders>
              <w:top w:val="single" w:sz="4" w:space="0" w:color="000000"/>
              <w:left w:val="single" w:sz="4" w:space="0" w:color="auto"/>
              <w:bottom w:val="single" w:sz="4" w:space="0" w:color="000000"/>
            </w:tcBorders>
            <w:vAlign w:val="center"/>
          </w:tcPr>
          <w:p w14:paraId="4B5647C4" w14:textId="77777777" w:rsidR="000A1794" w:rsidRPr="005A7BEF" w:rsidRDefault="000A1794" w:rsidP="005A7BEF">
            <w:pPr>
              <w:autoSpaceDE w:val="0"/>
              <w:snapToGrid w:val="0"/>
              <w:jc w:val="center"/>
              <w:rPr>
                <w:rFonts w:ascii="Arial" w:hAnsi="Arial" w:cs="Arial"/>
                <w:b/>
                <w:bCs/>
                <w:sz w:val="18"/>
                <w:szCs w:val="18"/>
              </w:rPr>
            </w:pPr>
            <w:r w:rsidRPr="005A7BEF">
              <w:rPr>
                <w:rFonts w:ascii="Arial" w:hAnsi="Arial" w:cs="Arial"/>
                <w:b/>
                <w:bCs/>
                <w:sz w:val="18"/>
                <w:szCs w:val="18"/>
              </w:rPr>
              <w:t>Enterprise 2</w:t>
            </w:r>
          </w:p>
        </w:tc>
        <w:tc>
          <w:tcPr>
            <w:tcW w:w="1035" w:type="pct"/>
            <w:tcBorders>
              <w:top w:val="single" w:sz="4" w:space="0" w:color="000000"/>
              <w:left w:val="single" w:sz="4" w:space="0" w:color="000000"/>
              <w:bottom w:val="single" w:sz="4" w:space="0" w:color="000000"/>
              <w:right w:val="single" w:sz="4" w:space="0" w:color="000000"/>
            </w:tcBorders>
            <w:vAlign w:val="center"/>
          </w:tcPr>
          <w:p w14:paraId="480BF7E7" w14:textId="77777777" w:rsidR="000A1794" w:rsidRPr="005A7BEF" w:rsidRDefault="000A1794" w:rsidP="005A7BEF">
            <w:pPr>
              <w:autoSpaceDE w:val="0"/>
              <w:snapToGrid w:val="0"/>
              <w:ind w:left="360"/>
              <w:jc w:val="center"/>
              <w:rPr>
                <w:rFonts w:ascii="Arial" w:hAnsi="Arial" w:cs="Arial"/>
                <w:b/>
                <w:sz w:val="18"/>
                <w:szCs w:val="18"/>
              </w:rPr>
            </w:pPr>
            <w:r w:rsidRPr="005A7BEF">
              <w:rPr>
                <w:rFonts w:ascii="Arial" w:hAnsi="Arial" w:cs="Arial"/>
                <w:b/>
                <w:bCs/>
                <w:sz w:val="18"/>
                <w:szCs w:val="18"/>
              </w:rPr>
              <w:t>Enterprise 3</w:t>
            </w:r>
          </w:p>
        </w:tc>
      </w:tr>
      <w:tr w:rsidR="000A1794" w:rsidRPr="005A7BEF" w14:paraId="72DDC44C" w14:textId="77777777" w:rsidTr="00BB358E">
        <w:trPr>
          <w:trHeight w:val="557"/>
        </w:trPr>
        <w:tc>
          <w:tcPr>
            <w:tcW w:w="1872" w:type="pct"/>
            <w:tcBorders>
              <w:top w:val="single" w:sz="4" w:space="0" w:color="000000"/>
              <w:left w:val="single" w:sz="4" w:space="0" w:color="000000"/>
              <w:bottom w:val="single" w:sz="4" w:space="0" w:color="000000"/>
              <w:right w:val="single" w:sz="4" w:space="0" w:color="auto"/>
            </w:tcBorders>
            <w:vAlign w:val="center"/>
          </w:tcPr>
          <w:p w14:paraId="38E5D639" w14:textId="77AD3A78" w:rsidR="000A1794" w:rsidRPr="005A7BEF" w:rsidRDefault="00592F30" w:rsidP="005A7BEF">
            <w:pPr>
              <w:autoSpaceDE w:val="0"/>
              <w:snapToGrid w:val="0"/>
              <w:rPr>
                <w:rFonts w:ascii="Arial" w:hAnsi="Arial" w:cs="Arial"/>
                <w:b/>
                <w:bCs/>
                <w:sz w:val="18"/>
                <w:szCs w:val="18"/>
              </w:rPr>
            </w:pPr>
            <w:r>
              <w:rPr>
                <w:rFonts w:ascii="Arial" w:hAnsi="Arial" w:cs="Arial"/>
                <w:b/>
                <w:bCs/>
                <w:sz w:val="18"/>
                <w:szCs w:val="18"/>
              </w:rPr>
              <w:t xml:space="preserve">2A. </w:t>
            </w:r>
            <w:r w:rsidRPr="00592F30">
              <w:rPr>
                <w:rFonts w:ascii="Arial" w:hAnsi="Arial" w:cs="Arial"/>
                <w:b/>
                <w:bCs/>
                <w:sz w:val="18"/>
                <w:szCs w:val="18"/>
              </w:rPr>
              <w:t>How many new non-farm enterprises does this household have?</w:t>
            </w:r>
          </w:p>
        </w:tc>
        <w:tc>
          <w:tcPr>
            <w:tcW w:w="997" w:type="pct"/>
            <w:tcBorders>
              <w:top w:val="single" w:sz="4" w:space="0" w:color="000000"/>
              <w:left w:val="single" w:sz="4" w:space="0" w:color="000000"/>
              <w:bottom w:val="single" w:sz="4" w:space="0" w:color="000000"/>
              <w:right w:val="single" w:sz="4" w:space="0" w:color="auto"/>
            </w:tcBorders>
            <w:vAlign w:val="center"/>
          </w:tcPr>
          <w:p w14:paraId="645826F7" w14:textId="77777777" w:rsidR="000A1794" w:rsidRPr="005A7BEF" w:rsidRDefault="000A1794" w:rsidP="005A7BEF">
            <w:pPr>
              <w:autoSpaceDE w:val="0"/>
              <w:snapToGrid w:val="0"/>
              <w:rPr>
                <w:rFonts w:ascii="Arial" w:hAnsi="Arial" w:cs="Arial"/>
                <w:b/>
                <w:bCs/>
                <w:sz w:val="18"/>
                <w:szCs w:val="18"/>
              </w:rPr>
            </w:pPr>
          </w:p>
        </w:tc>
        <w:tc>
          <w:tcPr>
            <w:tcW w:w="1096" w:type="pct"/>
            <w:tcBorders>
              <w:top w:val="single" w:sz="4" w:space="0" w:color="000000"/>
              <w:left w:val="single" w:sz="4" w:space="0" w:color="auto"/>
              <w:bottom w:val="single" w:sz="4" w:space="0" w:color="000000"/>
            </w:tcBorders>
            <w:vAlign w:val="center"/>
          </w:tcPr>
          <w:p w14:paraId="24DBBEE7" w14:textId="77777777" w:rsidR="000A1794" w:rsidRPr="005A7BEF" w:rsidRDefault="000A1794" w:rsidP="005A7BEF">
            <w:pPr>
              <w:autoSpaceDE w:val="0"/>
              <w:snapToGrid w:val="0"/>
              <w:rPr>
                <w:rFonts w:ascii="Arial" w:hAnsi="Arial" w:cs="Arial"/>
                <w:b/>
                <w:bCs/>
                <w:sz w:val="18"/>
                <w:szCs w:val="18"/>
              </w:rPr>
            </w:pPr>
          </w:p>
        </w:tc>
        <w:tc>
          <w:tcPr>
            <w:tcW w:w="1035" w:type="pct"/>
            <w:tcBorders>
              <w:top w:val="single" w:sz="4" w:space="0" w:color="000000"/>
              <w:left w:val="single" w:sz="4" w:space="0" w:color="000000"/>
              <w:bottom w:val="single" w:sz="4" w:space="0" w:color="000000"/>
              <w:right w:val="single" w:sz="4" w:space="0" w:color="000000"/>
            </w:tcBorders>
            <w:vAlign w:val="center"/>
          </w:tcPr>
          <w:p w14:paraId="1D377059" w14:textId="77777777" w:rsidR="000A1794" w:rsidRPr="005A7BEF" w:rsidRDefault="000A1794" w:rsidP="005A7BEF">
            <w:pPr>
              <w:autoSpaceDE w:val="0"/>
              <w:snapToGrid w:val="0"/>
              <w:ind w:left="360"/>
              <w:rPr>
                <w:rFonts w:ascii="Arial" w:hAnsi="Arial" w:cs="Arial"/>
                <w:b/>
                <w:sz w:val="18"/>
                <w:szCs w:val="18"/>
              </w:rPr>
            </w:pPr>
          </w:p>
        </w:tc>
      </w:tr>
    </w:tbl>
    <w:p w14:paraId="40C079C4" w14:textId="77777777" w:rsidR="000A1794" w:rsidRPr="005A7BEF" w:rsidRDefault="000A1794" w:rsidP="005A7BEF">
      <w:pPr>
        <w:rPr>
          <w:rFonts w:ascii="Arial" w:hAnsi="Arial" w:cs="Arial"/>
          <w:sz w:val="16"/>
          <w:szCs w:val="16"/>
        </w:rPr>
      </w:pPr>
    </w:p>
    <w:p w14:paraId="330C2C3F" w14:textId="77777777" w:rsidR="000A1794" w:rsidRPr="005A7BEF" w:rsidRDefault="000A1794" w:rsidP="005A7BEF">
      <w:pPr>
        <w:rPr>
          <w:rFonts w:ascii="Arial" w:hAnsi="Arial" w:cs="Arial"/>
        </w:rPr>
      </w:pPr>
    </w:p>
    <w:p w14:paraId="750A30C5" w14:textId="77777777" w:rsidR="000A1794" w:rsidRPr="005A7BEF" w:rsidRDefault="000A1794" w:rsidP="005A7BEF">
      <w:pPr>
        <w:pStyle w:val="Heading3"/>
        <w:spacing w:before="0"/>
        <w:rPr>
          <w:rFonts w:ascii="Arial" w:hAnsi="Arial" w:cs="Arial"/>
          <w:color w:val="auto"/>
        </w:rPr>
      </w:pPr>
      <w:bookmarkStart w:id="134" w:name="_Toc516617835"/>
      <w:r w:rsidRPr="005A7BEF">
        <w:rPr>
          <w:rFonts w:ascii="Arial" w:hAnsi="Arial" w:cs="Arial"/>
          <w:color w:val="auto"/>
        </w:rPr>
        <w:t>I. BASIC INFORMATION</w:t>
      </w:r>
      <w:bookmarkEnd w:id="134"/>
      <w:r w:rsidRPr="005A7BEF">
        <w:rPr>
          <w:rFonts w:ascii="Arial" w:hAnsi="Arial" w:cs="Arial"/>
          <w:color w:val="auto"/>
        </w:rPr>
        <w:t xml:space="preserve"> </w:t>
      </w:r>
    </w:p>
    <w:p w14:paraId="22FDE523" w14:textId="5A6220AE" w:rsidR="000A1794" w:rsidRDefault="000A1794" w:rsidP="005A7BEF">
      <w:pPr>
        <w:rPr>
          <w:rFonts w:ascii="Arial" w:hAnsi="Arial" w:cs="Arial"/>
          <w:b/>
          <w:i/>
          <w:sz w:val="20"/>
          <w:szCs w:val="20"/>
        </w:rPr>
      </w:pPr>
      <w:r w:rsidRPr="005A7BEF">
        <w:rPr>
          <w:rFonts w:ascii="Arial" w:hAnsi="Arial" w:cs="Arial"/>
          <w:b/>
          <w:i/>
          <w:sz w:val="20"/>
          <w:szCs w:val="20"/>
        </w:rPr>
        <w:t xml:space="preserve">(Enumerator: Please ask these questions to the person who is responsible, or most knowledgeable, about each enterprise) </w:t>
      </w:r>
    </w:p>
    <w:p w14:paraId="018C96A5" w14:textId="153531D7" w:rsidR="00592F30" w:rsidRDefault="00592F30" w:rsidP="005A7BEF">
      <w:pPr>
        <w:rPr>
          <w:rFonts w:ascii="Arial" w:hAnsi="Arial" w:cs="Arial"/>
          <w:b/>
          <w:i/>
          <w:sz w:val="20"/>
          <w:szCs w:val="20"/>
        </w:rPr>
      </w:pPr>
    </w:p>
    <w:p w14:paraId="34C5C518" w14:textId="373CD639" w:rsidR="00592F30" w:rsidRDefault="00592F30" w:rsidP="005A7BEF">
      <w:pPr>
        <w:rPr>
          <w:rFonts w:ascii="Arial" w:hAnsi="Arial" w:cs="Arial"/>
          <w:b/>
          <w:i/>
          <w:sz w:val="20"/>
          <w:szCs w:val="20"/>
        </w:rPr>
      </w:pPr>
    </w:p>
    <w:p w14:paraId="33F3289E" w14:textId="102848FA" w:rsidR="00592F30" w:rsidRDefault="00592F30" w:rsidP="001403DE">
      <w:pPr>
        <w:ind w:firstLine="360"/>
        <w:rPr>
          <w:rFonts w:ascii="Arial" w:hAnsi="Arial" w:cs="Arial"/>
          <w:b/>
          <w:i/>
          <w:sz w:val="20"/>
          <w:szCs w:val="20"/>
        </w:rPr>
      </w:pPr>
      <w:r>
        <w:rPr>
          <w:rFonts w:ascii="Arial" w:hAnsi="Arial" w:cs="Arial"/>
          <w:b/>
          <w:i/>
          <w:sz w:val="20"/>
          <w:szCs w:val="20"/>
        </w:rPr>
        <w:t>Interviewer r</w:t>
      </w:r>
      <w:r w:rsidRPr="00592F30">
        <w:rPr>
          <w:rFonts w:ascii="Arial" w:hAnsi="Arial" w:cs="Arial"/>
          <w:b/>
          <w:i/>
          <w:sz w:val="20"/>
          <w:szCs w:val="20"/>
        </w:rPr>
        <w:t>ead</w:t>
      </w:r>
      <w:r>
        <w:rPr>
          <w:rFonts w:ascii="Arial" w:hAnsi="Arial" w:cs="Arial"/>
          <w:b/>
          <w:i/>
          <w:sz w:val="20"/>
          <w:szCs w:val="20"/>
        </w:rPr>
        <w:t>s</w:t>
      </w:r>
      <w:r w:rsidRPr="00592F30">
        <w:rPr>
          <w:rFonts w:ascii="Arial" w:hAnsi="Arial" w:cs="Arial"/>
          <w:b/>
          <w:i/>
          <w:sz w:val="20"/>
          <w:szCs w:val="20"/>
        </w:rPr>
        <w:t xml:space="preserve">: </w:t>
      </w:r>
      <w:r>
        <w:rPr>
          <w:rFonts w:ascii="Arial" w:hAnsi="Arial" w:cs="Arial"/>
          <w:b/>
          <w:i/>
          <w:sz w:val="20"/>
          <w:szCs w:val="20"/>
        </w:rPr>
        <w:t>“</w:t>
      </w:r>
      <w:r w:rsidRPr="00592F30">
        <w:rPr>
          <w:rFonts w:ascii="Arial" w:hAnsi="Arial" w:cs="Arial"/>
          <w:b/>
          <w:i/>
          <w:sz w:val="20"/>
          <w:szCs w:val="20"/>
        </w:rPr>
        <w:t>I would now like t</w:t>
      </w:r>
      <w:r>
        <w:rPr>
          <w:rFonts w:ascii="Arial" w:hAnsi="Arial" w:cs="Arial"/>
          <w:b/>
          <w:i/>
          <w:sz w:val="20"/>
          <w:szCs w:val="20"/>
        </w:rPr>
        <w:t>o ask you some questions about [Enterprise Name]</w:t>
      </w:r>
      <w:r w:rsidRPr="00592F30">
        <w:rPr>
          <w:rFonts w:ascii="Arial" w:hAnsi="Arial" w:cs="Arial"/>
          <w:b/>
          <w:i/>
          <w:sz w:val="20"/>
          <w:szCs w:val="20"/>
        </w:rPr>
        <w:t>, one of the enterprises owned by this household.</w:t>
      </w:r>
    </w:p>
    <w:p w14:paraId="7A1F243C" w14:textId="77777777" w:rsidR="00592F30" w:rsidRDefault="00592F30" w:rsidP="005A7BEF">
      <w:pPr>
        <w:rPr>
          <w:rFonts w:ascii="Arial" w:hAnsi="Arial" w:cs="Arial"/>
          <w:b/>
          <w:i/>
          <w:sz w:val="20"/>
          <w:szCs w:val="20"/>
        </w:rPr>
      </w:pPr>
    </w:p>
    <w:p w14:paraId="18DBB92B" w14:textId="663E7632" w:rsidR="00592F30" w:rsidRDefault="00592F30" w:rsidP="005A7BEF">
      <w:pPr>
        <w:rPr>
          <w:rFonts w:ascii="Arial" w:hAnsi="Arial" w:cs="Arial"/>
          <w:b/>
          <w:i/>
          <w:sz w:val="20"/>
          <w:szCs w:val="20"/>
        </w:rPr>
      </w:pPr>
    </w:p>
    <w:p w14:paraId="054947B1" w14:textId="45F4B0EC" w:rsidR="00592F30" w:rsidRDefault="004F2E17">
      <w:pPr>
        <w:rPr>
          <w:rFonts w:ascii="Arial" w:hAnsi="Arial" w:cs="Arial"/>
          <w:b/>
          <w:bCs/>
          <w:sz w:val="20"/>
          <w:szCs w:val="20"/>
        </w:rPr>
      </w:pPr>
      <w:r>
        <w:rPr>
          <w:rFonts w:ascii="Arial" w:hAnsi="Arial" w:cs="Arial"/>
          <w:b/>
          <w:sz w:val="20"/>
          <w:szCs w:val="20"/>
        </w:rPr>
        <w:t xml:space="preserve">5 </w:t>
      </w:r>
      <w:r w:rsidR="00592F30" w:rsidRPr="004F2E17">
        <w:rPr>
          <w:rFonts w:ascii="Arial" w:hAnsi="Arial" w:cs="Arial"/>
          <w:b/>
          <w:sz w:val="20"/>
          <w:szCs w:val="20"/>
        </w:rPr>
        <w:t>Who is answering these questions about [</w:t>
      </w:r>
      <w:r w:rsidR="00592F30" w:rsidRPr="001403DE">
        <w:rPr>
          <w:rFonts w:ascii="Arial" w:hAnsi="Arial" w:cs="Arial"/>
          <w:b/>
          <w:bCs/>
          <w:sz w:val="20"/>
          <w:szCs w:val="20"/>
        </w:rPr>
        <w:t xml:space="preserve">Enterprise Name]? </w:t>
      </w:r>
      <w:r w:rsidR="00592F30" w:rsidRPr="001403DE">
        <w:rPr>
          <w:rFonts w:ascii="Arial" w:hAnsi="Arial" w:cs="Arial"/>
          <w:b/>
          <w:bCs/>
          <w:sz w:val="20"/>
          <w:szCs w:val="20"/>
        </w:rPr>
        <w:tab/>
        <w:t>Write name and ID ______________________</w:t>
      </w:r>
    </w:p>
    <w:p w14:paraId="57341BA9" w14:textId="1F5C987B" w:rsidR="004F2E17" w:rsidRDefault="004F2E17">
      <w:pPr>
        <w:rPr>
          <w:rFonts w:ascii="Arial" w:hAnsi="Arial" w:cs="Arial"/>
          <w:b/>
          <w:bCs/>
          <w:sz w:val="20"/>
          <w:szCs w:val="20"/>
        </w:rPr>
      </w:pPr>
    </w:p>
    <w:p w14:paraId="3E526D44" w14:textId="77777777" w:rsidR="004F2E17" w:rsidRPr="001403DE" w:rsidRDefault="004F2E17">
      <w:pPr>
        <w:rPr>
          <w:rFonts w:ascii="Arial" w:hAnsi="Arial" w:cs="Arial"/>
          <w:b/>
          <w:sz w:val="20"/>
          <w:szCs w:val="20"/>
        </w:rPr>
      </w:pPr>
    </w:p>
    <w:p w14:paraId="1CE0A6B6" w14:textId="77777777" w:rsidR="00592F30" w:rsidRPr="005A7BEF" w:rsidRDefault="00592F30" w:rsidP="005A7BEF">
      <w:pPr>
        <w:rPr>
          <w:rFonts w:ascii="Arial" w:hAnsi="Arial" w:cs="Arial"/>
          <w:b/>
          <w:i/>
          <w:sz w:val="16"/>
          <w:szCs w:val="16"/>
        </w:rPr>
      </w:pPr>
    </w:p>
    <w:tbl>
      <w:tblPr>
        <w:tblW w:w="5000" w:type="pct"/>
        <w:tblCellMar>
          <w:top w:w="55" w:type="dxa"/>
          <w:bottom w:w="55" w:type="dxa"/>
        </w:tblCellMar>
        <w:tblLook w:val="04A0" w:firstRow="1" w:lastRow="0" w:firstColumn="1" w:lastColumn="0" w:noHBand="0" w:noVBand="1"/>
      </w:tblPr>
      <w:tblGrid>
        <w:gridCol w:w="5265"/>
        <w:gridCol w:w="979"/>
        <w:gridCol w:w="979"/>
        <w:gridCol w:w="979"/>
        <w:gridCol w:w="1013"/>
        <w:gridCol w:w="1013"/>
        <w:gridCol w:w="1013"/>
        <w:gridCol w:w="1095"/>
        <w:gridCol w:w="1095"/>
        <w:gridCol w:w="1089"/>
      </w:tblGrid>
      <w:tr w:rsidR="000A1794" w:rsidRPr="005A7BEF" w14:paraId="1385C6BD" w14:textId="77777777" w:rsidTr="00842F8E">
        <w:trPr>
          <w:trHeight w:val="315"/>
        </w:trPr>
        <w:tc>
          <w:tcPr>
            <w:tcW w:w="1813" w:type="pct"/>
            <w:tcBorders>
              <w:top w:val="single" w:sz="4" w:space="0" w:color="auto"/>
              <w:left w:val="single" w:sz="4" w:space="0" w:color="auto"/>
              <w:bottom w:val="single" w:sz="4" w:space="0" w:color="auto"/>
              <w:right w:val="single" w:sz="4" w:space="0" w:color="auto"/>
            </w:tcBorders>
            <w:shd w:val="clear" w:color="000000" w:fill="A6A6A6"/>
            <w:hideMark/>
          </w:tcPr>
          <w:p w14:paraId="014C3507"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 </w:t>
            </w:r>
          </w:p>
        </w:tc>
        <w:tc>
          <w:tcPr>
            <w:tcW w:w="1011" w:type="pct"/>
            <w:gridSpan w:val="3"/>
            <w:tcBorders>
              <w:top w:val="single" w:sz="4" w:space="0" w:color="auto"/>
              <w:left w:val="nil"/>
              <w:bottom w:val="single" w:sz="4" w:space="0" w:color="auto"/>
              <w:right w:val="single" w:sz="4" w:space="0" w:color="auto"/>
            </w:tcBorders>
            <w:shd w:val="clear" w:color="000000" w:fill="A6A6A6"/>
            <w:hideMark/>
          </w:tcPr>
          <w:p w14:paraId="639B01B1"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Enterprise 1</w:t>
            </w:r>
          </w:p>
        </w:tc>
        <w:tc>
          <w:tcPr>
            <w:tcW w:w="1046" w:type="pct"/>
            <w:gridSpan w:val="3"/>
            <w:tcBorders>
              <w:top w:val="single" w:sz="4" w:space="0" w:color="auto"/>
              <w:left w:val="nil"/>
              <w:bottom w:val="single" w:sz="4" w:space="0" w:color="auto"/>
              <w:right w:val="single" w:sz="4" w:space="0" w:color="auto"/>
            </w:tcBorders>
            <w:shd w:val="clear" w:color="000000" w:fill="A6A6A6"/>
            <w:hideMark/>
          </w:tcPr>
          <w:p w14:paraId="4C9CCD53"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Enterprise 2</w:t>
            </w:r>
          </w:p>
        </w:tc>
        <w:tc>
          <w:tcPr>
            <w:tcW w:w="1129" w:type="pct"/>
            <w:gridSpan w:val="3"/>
            <w:tcBorders>
              <w:top w:val="single" w:sz="4" w:space="0" w:color="auto"/>
              <w:left w:val="nil"/>
              <w:bottom w:val="single" w:sz="4" w:space="0" w:color="auto"/>
              <w:right w:val="single" w:sz="4" w:space="0" w:color="auto"/>
            </w:tcBorders>
            <w:shd w:val="clear" w:color="000000" w:fill="A6A6A6"/>
          </w:tcPr>
          <w:p w14:paraId="367DCF48"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Enterprise 3</w:t>
            </w:r>
          </w:p>
        </w:tc>
      </w:tr>
      <w:tr w:rsidR="000A1794" w:rsidRPr="005A7BEF" w14:paraId="3BCA8C62" w14:textId="77777777" w:rsidTr="00842F8E">
        <w:trPr>
          <w:trHeight w:val="315"/>
        </w:trPr>
        <w:tc>
          <w:tcPr>
            <w:tcW w:w="1813" w:type="pct"/>
            <w:tcBorders>
              <w:top w:val="nil"/>
              <w:left w:val="single" w:sz="4" w:space="0" w:color="auto"/>
              <w:bottom w:val="single" w:sz="4" w:space="0" w:color="auto"/>
              <w:right w:val="single" w:sz="4" w:space="0" w:color="auto"/>
            </w:tcBorders>
            <w:shd w:val="clear" w:color="auto" w:fill="auto"/>
            <w:hideMark/>
          </w:tcPr>
          <w:p w14:paraId="0E260260"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3a. Please select up to two people who are owners of enterprise. List of household members appears for selection. Name</w:t>
            </w:r>
          </w:p>
        </w:tc>
        <w:tc>
          <w:tcPr>
            <w:tcW w:w="1011" w:type="pct"/>
            <w:gridSpan w:val="3"/>
            <w:tcBorders>
              <w:top w:val="single" w:sz="4" w:space="0" w:color="auto"/>
              <w:left w:val="nil"/>
              <w:bottom w:val="single" w:sz="4" w:space="0" w:color="auto"/>
              <w:right w:val="single" w:sz="4" w:space="0" w:color="auto"/>
            </w:tcBorders>
            <w:shd w:val="clear" w:color="auto" w:fill="auto"/>
            <w:hideMark/>
          </w:tcPr>
          <w:p w14:paraId="6335DBD0"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046" w:type="pct"/>
            <w:gridSpan w:val="3"/>
            <w:tcBorders>
              <w:top w:val="single" w:sz="4" w:space="0" w:color="auto"/>
              <w:left w:val="nil"/>
              <w:bottom w:val="single" w:sz="4" w:space="0" w:color="auto"/>
              <w:right w:val="single" w:sz="4" w:space="0" w:color="auto"/>
            </w:tcBorders>
            <w:shd w:val="clear" w:color="auto" w:fill="auto"/>
            <w:hideMark/>
          </w:tcPr>
          <w:p w14:paraId="243EAA95"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129" w:type="pct"/>
            <w:gridSpan w:val="3"/>
            <w:tcBorders>
              <w:top w:val="single" w:sz="4" w:space="0" w:color="auto"/>
              <w:left w:val="nil"/>
              <w:bottom w:val="single" w:sz="4" w:space="0" w:color="auto"/>
              <w:right w:val="single" w:sz="4" w:space="0" w:color="auto"/>
            </w:tcBorders>
          </w:tcPr>
          <w:p w14:paraId="1322DED0" w14:textId="77777777" w:rsidR="000A1794" w:rsidRPr="005A7BEF" w:rsidRDefault="000A1794" w:rsidP="005A7BEF">
            <w:pPr>
              <w:jc w:val="center"/>
              <w:rPr>
                <w:rFonts w:ascii="Arial" w:hAnsi="Arial" w:cs="Arial"/>
                <w:b/>
                <w:bCs/>
                <w:sz w:val="16"/>
                <w:szCs w:val="16"/>
              </w:rPr>
            </w:pPr>
          </w:p>
        </w:tc>
      </w:tr>
      <w:tr w:rsidR="000A1794" w:rsidRPr="005A7BEF" w14:paraId="3FF486A4" w14:textId="77777777" w:rsidTr="00842F8E">
        <w:trPr>
          <w:trHeight w:val="465"/>
        </w:trPr>
        <w:tc>
          <w:tcPr>
            <w:tcW w:w="1813" w:type="pct"/>
            <w:tcBorders>
              <w:top w:val="nil"/>
              <w:left w:val="single" w:sz="4" w:space="0" w:color="auto"/>
              <w:bottom w:val="single" w:sz="4" w:space="0" w:color="auto"/>
              <w:right w:val="single" w:sz="4" w:space="0" w:color="auto"/>
            </w:tcBorders>
            <w:shd w:val="clear" w:color="auto" w:fill="auto"/>
            <w:hideMark/>
          </w:tcPr>
          <w:p w14:paraId="647855A1" w14:textId="527BFB6B" w:rsidR="000A1794" w:rsidRPr="005A7BEF" w:rsidRDefault="000A1794" w:rsidP="005A7BEF">
            <w:pPr>
              <w:rPr>
                <w:rFonts w:ascii="Arial" w:hAnsi="Arial" w:cs="Arial"/>
                <w:b/>
                <w:bCs/>
                <w:sz w:val="16"/>
                <w:szCs w:val="16"/>
              </w:rPr>
            </w:pPr>
            <w:r w:rsidRPr="005A7BEF">
              <w:rPr>
                <w:rFonts w:ascii="Arial" w:hAnsi="Arial" w:cs="Arial"/>
                <w:b/>
                <w:bCs/>
                <w:sz w:val="16"/>
                <w:szCs w:val="16"/>
              </w:rPr>
              <w:lastRenderedPageBreak/>
              <w:t xml:space="preserve">4. Who is responsible for </w:t>
            </w:r>
            <w:r w:rsidR="00592F30">
              <w:rPr>
                <w:rFonts w:ascii="Arial" w:hAnsi="Arial" w:cs="Arial"/>
                <w:b/>
                <w:bCs/>
                <w:sz w:val="16"/>
                <w:szCs w:val="16"/>
              </w:rPr>
              <w:t>[Enterprise Name]</w:t>
            </w:r>
            <w:r w:rsidRPr="005A7BEF">
              <w:rPr>
                <w:rFonts w:ascii="Arial" w:hAnsi="Arial" w:cs="Arial"/>
                <w:b/>
                <w:bCs/>
                <w:sz w:val="16"/>
                <w:szCs w:val="16"/>
              </w:rPr>
              <w:t xml:space="preserve">? </w:t>
            </w:r>
          </w:p>
          <w:p w14:paraId="508FAB9F" w14:textId="77777777" w:rsidR="0011373C" w:rsidRDefault="0011373C" w:rsidP="005A7BEF">
            <w:pPr>
              <w:rPr>
                <w:rFonts w:ascii="Arial" w:hAnsi="Arial" w:cs="Arial"/>
                <w:b/>
                <w:bCs/>
                <w:sz w:val="16"/>
                <w:szCs w:val="16"/>
              </w:rPr>
            </w:pPr>
          </w:p>
          <w:p w14:paraId="7779ED02" w14:textId="2565E1AF" w:rsidR="000A1794" w:rsidRPr="005A7BEF" w:rsidRDefault="000A1794" w:rsidP="005A7BEF">
            <w:pPr>
              <w:rPr>
                <w:rFonts w:ascii="Arial" w:hAnsi="Arial" w:cs="Arial"/>
                <w:b/>
                <w:bCs/>
                <w:sz w:val="16"/>
                <w:szCs w:val="16"/>
              </w:rPr>
            </w:pPr>
            <w:r w:rsidRPr="005A7BEF">
              <w:rPr>
                <w:rFonts w:ascii="Arial" w:hAnsi="Arial" w:cs="Arial"/>
                <w:b/>
                <w:bCs/>
                <w:sz w:val="16"/>
                <w:szCs w:val="16"/>
              </w:rPr>
              <w:t>1. One of the owners is responsible</w:t>
            </w:r>
          </w:p>
          <w:p w14:paraId="1B8658AB" w14:textId="63506A80" w:rsidR="000A1794" w:rsidRPr="005A7BEF" w:rsidRDefault="000A1794" w:rsidP="005A7BEF">
            <w:pPr>
              <w:rPr>
                <w:rFonts w:ascii="Arial" w:hAnsi="Arial" w:cs="Arial"/>
                <w:b/>
                <w:bCs/>
                <w:sz w:val="16"/>
                <w:szCs w:val="16"/>
              </w:rPr>
            </w:pPr>
            <w:r w:rsidRPr="005A7BEF">
              <w:rPr>
                <w:rFonts w:ascii="Arial" w:hAnsi="Arial" w:cs="Arial"/>
                <w:b/>
                <w:bCs/>
                <w:sz w:val="16"/>
                <w:szCs w:val="16"/>
              </w:rPr>
              <w:t>3. Another household member is responsible</w:t>
            </w:r>
            <w:r w:rsidR="006F7C82">
              <w:rPr>
                <w:rFonts w:ascii="Arial" w:hAnsi="Arial" w:cs="Arial"/>
                <w:b/>
                <w:bCs/>
                <w:sz w:val="16"/>
                <w:szCs w:val="16"/>
              </w:rPr>
              <w:t xml:space="preserve"> &gt;&gt;6</w:t>
            </w:r>
          </w:p>
          <w:p w14:paraId="0C04642D" w14:textId="59B5DE64"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5. A non-household member is responsible   </w:t>
            </w:r>
            <w:r w:rsidR="006F7C82">
              <w:rPr>
                <w:rFonts w:ascii="Arial" w:hAnsi="Arial" w:cs="Arial"/>
                <w:b/>
                <w:bCs/>
                <w:sz w:val="16"/>
                <w:szCs w:val="16"/>
              </w:rPr>
              <w:t xml:space="preserve"> &gt;&gt;6</w:t>
            </w:r>
          </w:p>
        </w:tc>
        <w:tc>
          <w:tcPr>
            <w:tcW w:w="1011" w:type="pct"/>
            <w:gridSpan w:val="3"/>
            <w:tcBorders>
              <w:top w:val="single" w:sz="4" w:space="0" w:color="auto"/>
              <w:left w:val="nil"/>
              <w:bottom w:val="single" w:sz="4" w:space="0" w:color="auto"/>
              <w:right w:val="single" w:sz="4" w:space="0" w:color="auto"/>
            </w:tcBorders>
            <w:shd w:val="clear" w:color="auto" w:fill="auto"/>
            <w:hideMark/>
          </w:tcPr>
          <w:p w14:paraId="1F83D3D6"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046" w:type="pct"/>
            <w:gridSpan w:val="3"/>
            <w:tcBorders>
              <w:top w:val="single" w:sz="4" w:space="0" w:color="auto"/>
              <w:left w:val="nil"/>
              <w:bottom w:val="single" w:sz="4" w:space="0" w:color="auto"/>
              <w:right w:val="single" w:sz="4" w:space="0" w:color="auto"/>
            </w:tcBorders>
            <w:shd w:val="clear" w:color="auto" w:fill="auto"/>
            <w:hideMark/>
          </w:tcPr>
          <w:p w14:paraId="1F628924"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129" w:type="pct"/>
            <w:gridSpan w:val="3"/>
            <w:tcBorders>
              <w:top w:val="single" w:sz="4" w:space="0" w:color="auto"/>
              <w:left w:val="nil"/>
              <w:bottom w:val="single" w:sz="4" w:space="0" w:color="auto"/>
              <w:right w:val="single" w:sz="4" w:space="0" w:color="auto"/>
            </w:tcBorders>
          </w:tcPr>
          <w:p w14:paraId="22340019" w14:textId="77777777" w:rsidR="000A1794" w:rsidRPr="005A7BEF" w:rsidRDefault="000A1794" w:rsidP="005A7BEF">
            <w:pPr>
              <w:jc w:val="center"/>
              <w:rPr>
                <w:rFonts w:ascii="Arial" w:hAnsi="Arial" w:cs="Arial"/>
                <w:b/>
                <w:bCs/>
                <w:sz w:val="16"/>
                <w:szCs w:val="16"/>
              </w:rPr>
            </w:pPr>
          </w:p>
        </w:tc>
      </w:tr>
      <w:tr w:rsidR="000A1794" w:rsidRPr="005A7BEF" w14:paraId="0E0B1252" w14:textId="77777777" w:rsidTr="00842F8E">
        <w:trPr>
          <w:trHeight w:val="300"/>
        </w:trPr>
        <w:tc>
          <w:tcPr>
            <w:tcW w:w="1813" w:type="pct"/>
            <w:tcBorders>
              <w:top w:val="nil"/>
              <w:left w:val="single" w:sz="4" w:space="0" w:color="auto"/>
              <w:bottom w:val="single" w:sz="4" w:space="0" w:color="auto"/>
              <w:right w:val="single" w:sz="4" w:space="0" w:color="auto"/>
            </w:tcBorders>
            <w:shd w:val="clear" w:color="auto" w:fill="auto"/>
            <w:hideMark/>
          </w:tcPr>
          <w:p w14:paraId="22DE06F7"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4c. Which owner is responsible? (The possible owners appear for selection.</w:t>
            </w:r>
          </w:p>
        </w:tc>
        <w:tc>
          <w:tcPr>
            <w:tcW w:w="1011" w:type="pct"/>
            <w:gridSpan w:val="3"/>
            <w:tcBorders>
              <w:top w:val="single" w:sz="4" w:space="0" w:color="auto"/>
              <w:left w:val="nil"/>
              <w:bottom w:val="single" w:sz="4" w:space="0" w:color="auto"/>
              <w:right w:val="single" w:sz="4" w:space="0" w:color="auto"/>
            </w:tcBorders>
            <w:shd w:val="clear" w:color="auto" w:fill="auto"/>
            <w:hideMark/>
          </w:tcPr>
          <w:p w14:paraId="3ABDECD9"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046" w:type="pct"/>
            <w:gridSpan w:val="3"/>
            <w:tcBorders>
              <w:top w:val="single" w:sz="4" w:space="0" w:color="auto"/>
              <w:left w:val="nil"/>
              <w:bottom w:val="single" w:sz="4" w:space="0" w:color="auto"/>
              <w:right w:val="single" w:sz="4" w:space="0" w:color="auto"/>
            </w:tcBorders>
            <w:shd w:val="clear" w:color="auto" w:fill="auto"/>
            <w:hideMark/>
          </w:tcPr>
          <w:p w14:paraId="233426BD"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129" w:type="pct"/>
            <w:gridSpan w:val="3"/>
            <w:tcBorders>
              <w:top w:val="single" w:sz="4" w:space="0" w:color="auto"/>
              <w:left w:val="nil"/>
              <w:bottom w:val="single" w:sz="4" w:space="0" w:color="auto"/>
              <w:right w:val="single" w:sz="4" w:space="0" w:color="auto"/>
            </w:tcBorders>
          </w:tcPr>
          <w:p w14:paraId="22BED556" w14:textId="77777777" w:rsidR="000A1794" w:rsidRPr="005A7BEF" w:rsidRDefault="000A1794" w:rsidP="005A7BEF">
            <w:pPr>
              <w:jc w:val="center"/>
              <w:rPr>
                <w:rFonts w:ascii="Arial" w:hAnsi="Arial" w:cs="Arial"/>
                <w:b/>
                <w:bCs/>
                <w:sz w:val="16"/>
                <w:szCs w:val="16"/>
              </w:rPr>
            </w:pPr>
          </w:p>
        </w:tc>
      </w:tr>
      <w:tr w:rsidR="000A1794" w:rsidRPr="005A7BEF" w14:paraId="70016460" w14:textId="77777777" w:rsidTr="00842F8E">
        <w:trPr>
          <w:trHeight w:val="300"/>
        </w:trPr>
        <w:tc>
          <w:tcPr>
            <w:tcW w:w="1813" w:type="pct"/>
            <w:tcBorders>
              <w:top w:val="nil"/>
              <w:left w:val="single" w:sz="4" w:space="0" w:color="auto"/>
              <w:bottom w:val="single" w:sz="4" w:space="0" w:color="auto"/>
              <w:right w:val="single" w:sz="4" w:space="0" w:color="auto"/>
            </w:tcBorders>
            <w:shd w:val="clear" w:color="auto" w:fill="auto"/>
            <w:hideMark/>
          </w:tcPr>
          <w:p w14:paraId="7489300B" w14:textId="4DF90EE0" w:rsidR="000A1794" w:rsidRPr="005A7BEF" w:rsidRDefault="000A1794">
            <w:pPr>
              <w:rPr>
                <w:rFonts w:ascii="Arial" w:hAnsi="Arial" w:cs="Arial"/>
                <w:b/>
                <w:bCs/>
                <w:sz w:val="16"/>
                <w:szCs w:val="16"/>
              </w:rPr>
            </w:pPr>
            <w:r w:rsidRPr="005A7BEF">
              <w:rPr>
                <w:rFonts w:ascii="Arial" w:hAnsi="Arial" w:cs="Arial"/>
                <w:b/>
                <w:bCs/>
                <w:sz w:val="16"/>
                <w:szCs w:val="16"/>
              </w:rPr>
              <w:t xml:space="preserve">6. What is the main (principal) activity of </w:t>
            </w:r>
            <w:r w:rsidR="00592F30">
              <w:rPr>
                <w:rFonts w:ascii="Arial" w:hAnsi="Arial" w:cs="Arial"/>
                <w:b/>
                <w:bCs/>
                <w:sz w:val="16"/>
                <w:szCs w:val="16"/>
              </w:rPr>
              <w:t>[[Enterprise Name]</w:t>
            </w:r>
            <w:r w:rsidRPr="005A7BEF">
              <w:rPr>
                <w:rFonts w:ascii="Arial" w:hAnsi="Arial" w:cs="Arial"/>
                <w:b/>
                <w:bCs/>
                <w:sz w:val="16"/>
                <w:szCs w:val="16"/>
              </w:rPr>
              <w:t>?</w:t>
            </w:r>
          </w:p>
        </w:tc>
        <w:tc>
          <w:tcPr>
            <w:tcW w:w="1011" w:type="pct"/>
            <w:gridSpan w:val="3"/>
            <w:tcBorders>
              <w:top w:val="single" w:sz="4" w:space="0" w:color="auto"/>
              <w:left w:val="nil"/>
              <w:bottom w:val="single" w:sz="4" w:space="0" w:color="auto"/>
              <w:right w:val="single" w:sz="4" w:space="0" w:color="auto"/>
            </w:tcBorders>
            <w:shd w:val="clear" w:color="auto" w:fill="auto"/>
            <w:hideMark/>
          </w:tcPr>
          <w:p w14:paraId="4E051333"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046" w:type="pct"/>
            <w:gridSpan w:val="3"/>
            <w:tcBorders>
              <w:top w:val="single" w:sz="4" w:space="0" w:color="auto"/>
              <w:left w:val="nil"/>
              <w:bottom w:val="single" w:sz="4" w:space="0" w:color="auto"/>
              <w:right w:val="single" w:sz="4" w:space="0" w:color="auto"/>
            </w:tcBorders>
            <w:shd w:val="clear" w:color="auto" w:fill="auto"/>
            <w:hideMark/>
          </w:tcPr>
          <w:p w14:paraId="33BE7973"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129" w:type="pct"/>
            <w:gridSpan w:val="3"/>
            <w:tcBorders>
              <w:top w:val="single" w:sz="4" w:space="0" w:color="auto"/>
              <w:left w:val="nil"/>
              <w:bottom w:val="single" w:sz="4" w:space="0" w:color="auto"/>
              <w:right w:val="single" w:sz="4" w:space="0" w:color="auto"/>
            </w:tcBorders>
          </w:tcPr>
          <w:p w14:paraId="2D45F62A" w14:textId="77777777" w:rsidR="000A1794" w:rsidRPr="005A7BEF" w:rsidRDefault="000A1794" w:rsidP="005A7BEF">
            <w:pPr>
              <w:jc w:val="center"/>
              <w:rPr>
                <w:rFonts w:ascii="Arial" w:hAnsi="Arial" w:cs="Arial"/>
                <w:b/>
                <w:bCs/>
                <w:sz w:val="16"/>
                <w:szCs w:val="16"/>
              </w:rPr>
            </w:pPr>
          </w:p>
        </w:tc>
      </w:tr>
      <w:tr w:rsidR="000A1794" w:rsidRPr="005A7BEF" w14:paraId="2CF8C3A9" w14:textId="77777777" w:rsidTr="00842F8E">
        <w:trPr>
          <w:trHeight w:val="300"/>
        </w:trPr>
        <w:tc>
          <w:tcPr>
            <w:tcW w:w="1813" w:type="pct"/>
            <w:tcBorders>
              <w:top w:val="nil"/>
              <w:left w:val="single" w:sz="4" w:space="0" w:color="auto"/>
              <w:bottom w:val="single" w:sz="4" w:space="0" w:color="auto"/>
              <w:right w:val="single" w:sz="4" w:space="0" w:color="auto"/>
            </w:tcBorders>
            <w:shd w:val="clear" w:color="auto" w:fill="auto"/>
            <w:hideMark/>
          </w:tcPr>
          <w:p w14:paraId="00749CC8"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7.In which industry does it belong?      (See codebook for ISIC code and write 4 digits)</w:t>
            </w:r>
          </w:p>
        </w:tc>
        <w:tc>
          <w:tcPr>
            <w:tcW w:w="1011" w:type="pct"/>
            <w:gridSpan w:val="3"/>
            <w:tcBorders>
              <w:top w:val="single" w:sz="4" w:space="0" w:color="auto"/>
              <w:left w:val="nil"/>
              <w:bottom w:val="single" w:sz="4" w:space="0" w:color="auto"/>
              <w:right w:val="single" w:sz="4" w:space="0" w:color="auto"/>
            </w:tcBorders>
            <w:shd w:val="clear" w:color="auto" w:fill="auto"/>
            <w:hideMark/>
          </w:tcPr>
          <w:p w14:paraId="14AF5955"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046" w:type="pct"/>
            <w:gridSpan w:val="3"/>
            <w:tcBorders>
              <w:top w:val="single" w:sz="4" w:space="0" w:color="auto"/>
              <w:left w:val="nil"/>
              <w:bottom w:val="single" w:sz="4" w:space="0" w:color="auto"/>
              <w:right w:val="single" w:sz="4" w:space="0" w:color="auto"/>
            </w:tcBorders>
            <w:shd w:val="clear" w:color="auto" w:fill="auto"/>
            <w:hideMark/>
          </w:tcPr>
          <w:p w14:paraId="2602DFF5"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129" w:type="pct"/>
            <w:gridSpan w:val="3"/>
            <w:tcBorders>
              <w:top w:val="single" w:sz="4" w:space="0" w:color="auto"/>
              <w:left w:val="nil"/>
              <w:bottom w:val="single" w:sz="4" w:space="0" w:color="auto"/>
              <w:right w:val="single" w:sz="4" w:space="0" w:color="auto"/>
            </w:tcBorders>
          </w:tcPr>
          <w:p w14:paraId="57568352" w14:textId="77777777" w:rsidR="000A1794" w:rsidRPr="005A7BEF" w:rsidRDefault="000A1794" w:rsidP="005A7BEF">
            <w:pPr>
              <w:jc w:val="center"/>
              <w:rPr>
                <w:rFonts w:ascii="Arial" w:hAnsi="Arial" w:cs="Arial"/>
                <w:b/>
                <w:bCs/>
                <w:sz w:val="16"/>
                <w:szCs w:val="16"/>
              </w:rPr>
            </w:pPr>
          </w:p>
        </w:tc>
      </w:tr>
      <w:tr w:rsidR="000A1794" w:rsidRPr="005A7BEF" w14:paraId="4474310C" w14:textId="77777777" w:rsidTr="00842F8E">
        <w:trPr>
          <w:trHeight w:val="727"/>
        </w:trPr>
        <w:tc>
          <w:tcPr>
            <w:tcW w:w="1813" w:type="pct"/>
            <w:tcBorders>
              <w:top w:val="single" w:sz="4" w:space="0" w:color="auto"/>
              <w:left w:val="single" w:sz="4" w:space="0" w:color="auto"/>
              <w:bottom w:val="single" w:sz="4" w:space="0" w:color="auto"/>
              <w:right w:val="single" w:sz="4" w:space="0" w:color="auto"/>
            </w:tcBorders>
            <w:shd w:val="clear" w:color="auto" w:fill="auto"/>
            <w:hideMark/>
          </w:tcPr>
          <w:p w14:paraId="411006E2" w14:textId="6AD25456" w:rsidR="000A1794" w:rsidRDefault="000A1794">
            <w:pPr>
              <w:rPr>
                <w:rFonts w:ascii="Arial" w:hAnsi="Arial" w:cs="Arial"/>
                <w:b/>
                <w:bCs/>
                <w:sz w:val="16"/>
                <w:szCs w:val="16"/>
              </w:rPr>
            </w:pPr>
            <w:r w:rsidRPr="005A7BEF">
              <w:rPr>
                <w:rFonts w:ascii="Arial" w:hAnsi="Arial" w:cs="Arial"/>
                <w:b/>
                <w:bCs/>
                <w:sz w:val="16"/>
                <w:szCs w:val="16"/>
              </w:rPr>
              <w:t xml:space="preserve">8. </w:t>
            </w:r>
            <w:r w:rsidR="00592F30">
              <w:rPr>
                <w:rFonts w:ascii="Arial" w:hAnsi="Arial" w:cs="Arial"/>
                <w:b/>
                <w:bCs/>
                <w:sz w:val="16"/>
                <w:szCs w:val="16"/>
              </w:rPr>
              <w:t>Does this enterprise have a secondary activity?</w:t>
            </w:r>
          </w:p>
          <w:p w14:paraId="16064ADB" w14:textId="77777777" w:rsidR="00592F30" w:rsidRDefault="00592F30">
            <w:pPr>
              <w:rPr>
                <w:rFonts w:ascii="Arial" w:hAnsi="Arial" w:cs="Arial"/>
                <w:b/>
                <w:sz w:val="16"/>
                <w:szCs w:val="16"/>
              </w:rPr>
            </w:pPr>
          </w:p>
          <w:p w14:paraId="1041E716" w14:textId="4D1E1064" w:rsidR="00592F30" w:rsidRDefault="00592F30">
            <w:pPr>
              <w:rPr>
                <w:rFonts w:ascii="Arial" w:hAnsi="Arial" w:cs="Arial"/>
                <w:b/>
                <w:sz w:val="16"/>
                <w:szCs w:val="16"/>
              </w:rPr>
            </w:pPr>
            <w:r>
              <w:rPr>
                <w:rFonts w:ascii="Arial" w:hAnsi="Arial" w:cs="Arial"/>
                <w:b/>
                <w:sz w:val="16"/>
                <w:szCs w:val="16"/>
              </w:rPr>
              <w:t>1. Yes</w:t>
            </w:r>
          </w:p>
          <w:p w14:paraId="04AC175E" w14:textId="77777777" w:rsidR="00592F30" w:rsidRDefault="00592F30">
            <w:pPr>
              <w:rPr>
                <w:rFonts w:ascii="Arial" w:hAnsi="Arial" w:cs="Arial"/>
                <w:b/>
                <w:sz w:val="16"/>
                <w:szCs w:val="16"/>
              </w:rPr>
            </w:pPr>
            <w:r>
              <w:rPr>
                <w:rFonts w:ascii="Arial" w:hAnsi="Arial" w:cs="Arial"/>
                <w:b/>
                <w:sz w:val="16"/>
                <w:szCs w:val="16"/>
              </w:rPr>
              <w:t>5. No</w:t>
            </w:r>
          </w:p>
          <w:p w14:paraId="5E76E48A" w14:textId="1DACAE6C" w:rsidR="00592F30" w:rsidRPr="001403DE" w:rsidRDefault="00592F30">
            <w:pPr>
              <w:rPr>
                <w:rFonts w:ascii="Arial" w:hAnsi="Arial" w:cs="Arial"/>
                <w:b/>
                <w:sz w:val="16"/>
                <w:szCs w:val="16"/>
              </w:rPr>
            </w:pPr>
          </w:p>
        </w:tc>
        <w:tc>
          <w:tcPr>
            <w:tcW w:w="1011" w:type="pct"/>
            <w:gridSpan w:val="3"/>
            <w:tcBorders>
              <w:top w:val="single" w:sz="4" w:space="0" w:color="auto"/>
              <w:left w:val="nil"/>
              <w:bottom w:val="single" w:sz="4" w:space="0" w:color="auto"/>
              <w:right w:val="single" w:sz="4" w:space="0" w:color="auto"/>
            </w:tcBorders>
            <w:shd w:val="clear" w:color="auto" w:fill="auto"/>
            <w:hideMark/>
          </w:tcPr>
          <w:p w14:paraId="122A5A2D"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p w14:paraId="7DD2343B"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046" w:type="pct"/>
            <w:gridSpan w:val="3"/>
            <w:tcBorders>
              <w:top w:val="single" w:sz="4" w:space="0" w:color="auto"/>
              <w:left w:val="nil"/>
              <w:bottom w:val="single" w:sz="4" w:space="0" w:color="auto"/>
              <w:right w:val="single" w:sz="4" w:space="0" w:color="auto"/>
            </w:tcBorders>
            <w:shd w:val="clear" w:color="auto" w:fill="auto"/>
            <w:hideMark/>
          </w:tcPr>
          <w:p w14:paraId="042AAB01"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p w14:paraId="73EF0AAB"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 </w:t>
            </w:r>
          </w:p>
        </w:tc>
        <w:tc>
          <w:tcPr>
            <w:tcW w:w="1129" w:type="pct"/>
            <w:gridSpan w:val="3"/>
            <w:tcBorders>
              <w:top w:val="single" w:sz="4" w:space="0" w:color="auto"/>
              <w:left w:val="nil"/>
              <w:bottom w:val="single" w:sz="4" w:space="0" w:color="auto"/>
              <w:right w:val="single" w:sz="4" w:space="0" w:color="auto"/>
            </w:tcBorders>
          </w:tcPr>
          <w:p w14:paraId="34794300" w14:textId="77777777" w:rsidR="000A1794" w:rsidRPr="005A7BEF" w:rsidRDefault="000A1794" w:rsidP="005A7BEF">
            <w:pPr>
              <w:jc w:val="center"/>
              <w:rPr>
                <w:rFonts w:ascii="Arial" w:hAnsi="Arial" w:cs="Arial"/>
                <w:b/>
                <w:bCs/>
                <w:sz w:val="16"/>
                <w:szCs w:val="16"/>
              </w:rPr>
            </w:pPr>
          </w:p>
          <w:p w14:paraId="2B0C1AA9" w14:textId="77777777" w:rsidR="000A1794" w:rsidRPr="005A7BEF" w:rsidRDefault="000A1794" w:rsidP="005A7BEF">
            <w:pPr>
              <w:jc w:val="center"/>
              <w:rPr>
                <w:rFonts w:ascii="Arial" w:hAnsi="Arial" w:cs="Arial"/>
                <w:b/>
                <w:bCs/>
                <w:sz w:val="16"/>
                <w:szCs w:val="16"/>
              </w:rPr>
            </w:pPr>
          </w:p>
          <w:p w14:paraId="0A67A010" w14:textId="77777777" w:rsidR="000A1794" w:rsidRPr="005A7BEF" w:rsidRDefault="000A1794" w:rsidP="005A7BEF">
            <w:pPr>
              <w:jc w:val="center"/>
              <w:rPr>
                <w:rFonts w:ascii="Arial" w:hAnsi="Arial" w:cs="Arial"/>
                <w:b/>
                <w:bCs/>
                <w:sz w:val="16"/>
                <w:szCs w:val="16"/>
              </w:rPr>
            </w:pPr>
          </w:p>
        </w:tc>
      </w:tr>
      <w:tr w:rsidR="000A1794" w:rsidRPr="005A7BEF" w14:paraId="22402F7C" w14:textId="77777777" w:rsidTr="00842F8E">
        <w:trPr>
          <w:trHeight w:val="430"/>
        </w:trPr>
        <w:tc>
          <w:tcPr>
            <w:tcW w:w="1813" w:type="pct"/>
            <w:tcBorders>
              <w:top w:val="single" w:sz="4" w:space="0" w:color="auto"/>
              <w:left w:val="single" w:sz="4" w:space="0" w:color="auto"/>
              <w:bottom w:val="single" w:sz="4" w:space="0" w:color="auto"/>
              <w:right w:val="single" w:sz="4" w:space="0" w:color="auto"/>
            </w:tcBorders>
            <w:shd w:val="clear" w:color="auto" w:fill="auto"/>
          </w:tcPr>
          <w:p w14:paraId="388A6BC8"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9. In which industry does it belong?  (See codebook for</w:t>
            </w:r>
          </w:p>
          <w:p w14:paraId="3155AA01"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 ISIC code and write 4 digits)</w:t>
            </w:r>
          </w:p>
        </w:tc>
        <w:tc>
          <w:tcPr>
            <w:tcW w:w="1011" w:type="pct"/>
            <w:gridSpan w:val="3"/>
            <w:tcBorders>
              <w:top w:val="single" w:sz="4" w:space="0" w:color="auto"/>
              <w:left w:val="nil"/>
              <w:bottom w:val="single" w:sz="4" w:space="0" w:color="auto"/>
              <w:right w:val="single" w:sz="4" w:space="0" w:color="auto"/>
            </w:tcBorders>
            <w:shd w:val="clear" w:color="auto" w:fill="auto"/>
          </w:tcPr>
          <w:p w14:paraId="3E67B3BE" w14:textId="77777777" w:rsidR="000A1794" w:rsidRPr="005A7BEF" w:rsidRDefault="000A1794" w:rsidP="005A7BEF">
            <w:pPr>
              <w:jc w:val="center"/>
              <w:rPr>
                <w:rFonts w:ascii="Arial" w:hAnsi="Arial" w:cs="Arial"/>
                <w:b/>
                <w:bCs/>
                <w:sz w:val="16"/>
                <w:szCs w:val="16"/>
              </w:rPr>
            </w:pPr>
          </w:p>
        </w:tc>
        <w:tc>
          <w:tcPr>
            <w:tcW w:w="1046" w:type="pct"/>
            <w:gridSpan w:val="3"/>
            <w:tcBorders>
              <w:top w:val="single" w:sz="4" w:space="0" w:color="auto"/>
              <w:left w:val="nil"/>
              <w:bottom w:val="single" w:sz="4" w:space="0" w:color="auto"/>
              <w:right w:val="single" w:sz="4" w:space="0" w:color="auto"/>
            </w:tcBorders>
            <w:shd w:val="clear" w:color="auto" w:fill="auto"/>
          </w:tcPr>
          <w:p w14:paraId="2B674F86" w14:textId="77777777" w:rsidR="000A1794" w:rsidRPr="005A7BEF" w:rsidRDefault="000A1794" w:rsidP="005A7BEF">
            <w:pPr>
              <w:jc w:val="center"/>
              <w:rPr>
                <w:rFonts w:ascii="Arial" w:hAnsi="Arial" w:cs="Arial"/>
                <w:b/>
                <w:bCs/>
                <w:sz w:val="16"/>
                <w:szCs w:val="16"/>
              </w:rPr>
            </w:pPr>
          </w:p>
        </w:tc>
        <w:tc>
          <w:tcPr>
            <w:tcW w:w="1129" w:type="pct"/>
            <w:gridSpan w:val="3"/>
            <w:tcBorders>
              <w:top w:val="single" w:sz="4" w:space="0" w:color="auto"/>
              <w:left w:val="nil"/>
              <w:bottom w:val="single" w:sz="4" w:space="0" w:color="auto"/>
              <w:right w:val="single" w:sz="4" w:space="0" w:color="auto"/>
            </w:tcBorders>
          </w:tcPr>
          <w:p w14:paraId="356296CE" w14:textId="77777777" w:rsidR="000A1794" w:rsidRPr="005A7BEF" w:rsidRDefault="000A1794" w:rsidP="005A7BEF">
            <w:pPr>
              <w:jc w:val="center"/>
              <w:rPr>
                <w:rFonts w:ascii="Arial" w:hAnsi="Arial" w:cs="Arial"/>
                <w:b/>
                <w:bCs/>
                <w:sz w:val="16"/>
                <w:szCs w:val="16"/>
              </w:rPr>
            </w:pPr>
          </w:p>
        </w:tc>
      </w:tr>
      <w:tr w:rsidR="000A1794" w:rsidRPr="005A7BEF" w14:paraId="2B328826" w14:textId="77777777" w:rsidTr="00842F8E">
        <w:trPr>
          <w:trHeight w:val="315"/>
        </w:trPr>
        <w:tc>
          <w:tcPr>
            <w:tcW w:w="1813" w:type="pct"/>
            <w:tcBorders>
              <w:top w:val="nil"/>
              <w:left w:val="single" w:sz="4" w:space="0" w:color="auto"/>
              <w:bottom w:val="single" w:sz="4" w:space="0" w:color="auto"/>
              <w:right w:val="single" w:sz="4" w:space="0" w:color="auto"/>
            </w:tcBorders>
            <w:shd w:val="clear" w:color="auto" w:fill="auto"/>
            <w:hideMark/>
          </w:tcPr>
          <w:p w14:paraId="136A68F0" w14:textId="21FA5F81" w:rsidR="000A1794" w:rsidRPr="005A7BEF" w:rsidRDefault="000A1794">
            <w:pPr>
              <w:rPr>
                <w:rFonts w:ascii="Arial" w:hAnsi="Arial" w:cs="Arial"/>
                <w:b/>
                <w:bCs/>
                <w:sz w:val="16"/>
                <w:szCs w:val="16"/>
              </w:rPr>
            </w:pPr>
            <w:r w:rsidRPr="005A7BEF">
              <w:rPr>
                <w:rFonts w:ascii="Arial" w:hAnsi="Arial" w:cs="Arial"/>
                <w:b/>
                <w:bCs/>
                <w:sz w:val="16"/>
                <w:szCs w:val="16"/>
              </w:rPr>
              <w:t xml:space="preserve">10a. How many years, altogether, has </w:t>
            </w:r>
            <w:r w:rsidR="0011373C">
              <w:rPr>
                <w:rFonts w:ascii="Arial" w:hAnsi="Arial" w:cs="Arial"/>
                <w:b/>
                <w:bCs/>
                <w:sz w:val="16"/>
                <w:szCs w:val="16"/>
              </w:rPr>
              <w:t>[Enterprise Name]</w:t>
            </w:r>
            <w:r w:rsidRPr="005A7BEF">
              <w:rPr>
                <w:rFonts w:ascii="Arial" w:hAnsi="Arial" w:cs="Arial"/>
                <w:b/>
                <w:bCs/>
                <w:sz w:val="16"/>
                <w:szCs w:val="16"/>
              </w:rPr>
              <w:t xml:space="preserve"> been in operation?   </w:t>
            </w:r>
            <w:r w:rsidRPr="005A7BEF">
              <w:rPr>
                <w:rFonts w:ascii="Arial" w:hAnsi="Arial" w:cs="Arial"/>
                <w:b/>
                <w:sz w:val="16"/>
                <w:szCs w:val="16"/>
              </w:rPr>
              <w:t xml:space="preserve"> Years  </w:t>
            </w:r>
          </w:p>
        </w:tc>
        <w:tc>
          <w:tcPr>
            <w:tcW w:w="1011" w:type="pct"/>
            <w:gridSpan w:val="3"/>
            <w:tcBorders>
              <w:left w:val="nil"/>
              <w:bottom w:val="single" w:sz="4" w:space="0" w:color="auto"/>
              <w:right w:val="single" w:sz="4" w:space="0" w:color="auto"/>
            </w:tcBorders>
            <w:shd w:val="clear" w:color="auto" w:fill="auto"/>
            <w:hideMark/>
          </w:tcPr>
          <w:p w14:paraId="74487E33" w14:textId="77777777" w:rsidR="000A1794" w:rsidRPr="005A7BEF" w:rsidRDefault="000A1794" w:rsidP="005A7BEF">
            <w:pPr>
              <w:jc w:val="center"/>
              <w:rPr>
                <w:rFonts w:ascii="Arial" w:hAnsi="Arial" w:cs="Arial"/>
                <w:b/>
                <w:bCs/>
                <w:sz w:val="16"/>
                <w:szCs w:val="16"/>
              </w:rPr>
            </w:pPr>
          </w:p>
        </w:tc>
        <w:tc>
          <w:tcPr>
            <w:tcW w:w="1046" w:type="pct"/>
            <w:gridSpan w:val="3"/>
            <w:tcBorders>
              <w:left w:val="nil"/>
              <w:bottom w:val="single" w:sz="4" w:space="0" w:color="auto"/>
              <w:right w:val="single" w:sz="4" w:space="0" w:color="auto"/>
            </w:tcBorders>
            <w:shd w:val="clear" w:color="auto" w:fill="auto"/>
            <w:hideMark/>
          </w:tcPr>
          <w:p w14:paraId="1C1E6184" w14:textId="77777777" w:rsidR="000A1794" w:rsidRPr="005A7BEF" w:rsidRDefault="000A1794" w:rsidP="005A7BEF">
            <w:pPr>
              <w:jc w:val="center"/>
              <w:rPr>
                <w:rFonts w:ascii="Arial" w:hAnsi="Arial" w:cs="Arial"/>
                <w:b/>
                <w:bCs/>
                <w:sz w:val="16"/>
                <w:szCs w:val="16"/>
              </w:rPr>
            </w:pPr>
          </w:p>
        </w:tc>
        <w:tc>
          <w:tcPr>
            <w:tcW w:w="1129" w:type="pct"/>
            <w:gridSpan w:val="3"/>
            <w:tcBorders>
              <w:left w:val="nil"/>
              <w:bottom w:val="single" w:sz="4" w:space="0" w:color="auto"/>
              <w:right w:val="single" w:sz="4" w:space="0" w:color="auto"/>
            </w:tcBorders>
          </w:tcPr>
          <w:p w14:paraId="548FC983" w14:textId="77777777" w:rsidR="000A1794" w:rsidRPr="005A7BEF" w:rsidRDefault="000A1794" w:rsidP="005A7BEF">
            <w:pPr>
              <w:jc w:val="center"/>
              <w:rPr>
                <w:rFonts w:ascii="Arial" w:hAnsi="Arial" w:cs="Arial"/>
                <w:b/>
                <w:bCs/>
                <w:sz w:val="16"/>
                <w:szCs w:val="16"/>
              </w:rPr>
            </w:pPr>
          </w:p>
        </w:tc>
      </w:tr>
      <w:tr w:rsidR="000A1794" w:rsidRPr="005A7BEF" w14:paraId="4B568E5A" w14:textId="77777777" w:rsidTr="00842F8E">
        <w:trPr>
          <w:trHeight w:val="214"/>
        </w:trPr>
        <w:tc>
          <w:tcPr>
            <w:tcW w:w="1813" w:type="pct"/>
            <w:tcBorders>
              <w:top w:val="nil"/>
              <w:left w:val="single" w:sz="4" w:space="0" w:color="auto"/>
              <w:bottom w:val="single" w:sz="4" w:space="0" w:color="auto"/>
              <w:right w:val="single" w:sz="4" w:space="0" w:color="auto"/>
            </w:tcBorders>
            <w:shd w:val="clear" w:color="auto" w:fill="auto"/>
            <w:hideMark/>
          </w:tcPr>
          <w:p w14:paraId="4C9DE050"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10b. And how many months?</w:t>
            </w:r>
          </w:p>
        </w:tc>
        <w:tc>
          <w:tcPr>
            <w:tcW w:w="1011" w:type="pct"/>
            <w:gridSpan w:val="3"/>
            <w:tcBorders>
              <w:top w:val="single" w:sz="4" w:space="0" w:color="auto"/>
              <w:left w:val="nil"/>
              <w:bottom w:val="single" w:sz="4" w:space="0" w:color="auto"/>
              <w:right w:val="single" w:sz="4" w:space="0" w:color="auto"/>
            </w:tcBorders>
            <w:shd w:val="clear" w:color="auto" w:fill="auto"/>
            <w:hideMark/>
          </w:tcPr>
          <w:p w14:paraId="5FB333FA" w14:textId="77777777" w:rsidR="000A1794" w:rsidRPr="005A7BEF" w:rsidRDefault="000A1794" w:rsidP="005A7BEF">
            <w:pPr>
              <w:jc w:val="center"/>
              <w:rPr>
                <w:rFonts w:ascii="Arial" w:hAnsi="Arial" w:cs="Arial"/>
                <w:b/>
                <w:bCs/>
                <w:sz w:val="16"/>
                <w:szCs w:val="16"/>
              </w:rPr>
            </w:pPr>
          </w:p>
        </w:tc>
        <w:tc>
          <w:tcPr>
            <w:tcW w:w="1046" w:type="pct"/>
            <w:gridSpan w:val="3"/>
            <w:tcBorders>
              <w:top w:val="single" w:sz="4" w:space="0" w:color="auto"/>
              <w:left w:val="nil"/>
              <w:bottom w:val="single" w:sz="4" w:space="0" w:color="auto"/>
              <w:right w:val="single" w:sz="4" w:space="0" w:color="auto"/>
            </w:tcBorders>
            <w:shd w:val="clear" w:color="auto" w:fill="auto"/>
            <w:hideMark/>
          </w:tcPr>
          <w:p w14:paraId="78DDF2A1" w14:textId="77777777" w:rsidR="000A1794" w:rsidRPr="005A7BEF" w:rsidRDefault="000A1794" w:rsidP="005A7BEF">
            <w:pPr>
              <w:jc w:val="center"/>
              <w:rPr>
                <w:rFonts w:ascii="Arial" w:hAnsi="Arial" w:cs="Arial"/>
                <w:b/>
                <w:bCs/>
                <w:sz w:val="16"/>
                <w:szCs w:val="16"/>
              </w:rPr>
            </w:pPr>
          </w:p>
        </w:tc>
        <w:tc>
          <w:tcPr>
            <w:tcW w:w="1129" w:type="pct"/>
            <w:gridSpan w:val="3"/>
            <w:tcBorders>
              <w:top w:val="single" w:sz="4" w:space="0" w:color="auto"/>
              <w:left w:val="nil"/>
              <w:bottom w:val="single" w:sz="4" w:space="0" w:color="auto"/>
              <w:right w:val="single" w:sz="4" w:space="0" w:color="auto"/>
            </w:tcBorders>
          </w:tcPr>
          <w:p w14:paraId="75B21182" w14:textId="77777777" w:rsidR="000A1794" w:rsidRPr="005A7BEF" w:rsidRDefault="000A1794" w:rsidP="005A7BEF">
            <w:pPr>
              <w:jc w:val="center"/>
              <w:rPr>
                <w:rFonts w:ascii="Arial" w:hAnsi="Arial" w:cs="Arial"/>
                <w:b/>
                <w:bCs/>
                <w:sz w:val="16"/>
                <w:szCs w:val="16"/>
              </w:rPr>
            </w:pPr>
          </w:p>
        </w:tc>
      </w:tr>
      <w:tr w:rsidR="000A1794" w:rsidRPr="005A7BEF" w14:paraId="44A88EC5" w14:textId="77777777" w:rsidTr="00842F8E">
        <w:trPr>
          <w:trHeight w:val="300"/>
        </w:trPr>
        <w:tc>
          <w:tcPr>
            <w:tcW w:w="1813" w:type="pct"/>
            <w:tcBorders>
              <w:top w:val="nil"/>
              <w:left w:val="single" w:sz="4" w:space="0" w:color="auto"/>
              <w:bottom w:val="single" w:sz="4" w:space="0" w:color="auto"/>
              <w:right w:val="single" w:sz="4" w:space="0" w:color="auto"/>
            </w:tcBorders>
            <w:shd w:val="clear" w:color="000000" w:fill="A6A6A6"/>
            <w:hideMark/>
          </w:tcPr>
          <w:p w14:paraId="52A002B6"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 </w:t>
            </w:r>
          </w:p>
        </w:tc>
        <w:tc>
          <w:tcPr>
            <w:tcW w:w="1011" w:type="pct"/>
            <w:gridSpan w:val="3"/>
            <w:tcBorders>
              <w:top w:val="single" w:sz="4" w:space="0" w:color="auto"/>
              <w:left w:val="nil"/>
              <w:bottom w:val="single" w:sz="4" w:space="0" w:color="auto"/>
              <w:right w:val="single" w:sz="4" w:space="0" w:color="auto"/>
            </w:tcBorders>
            <w:shd w:val="clear" w:color="000000" w:fill="A6A6A6"/>
            <w:vAlign w:val="center"/>
            <w:hideMark/>
          </w:tcPr>
          <w:p w14:paraId="5F94EF29"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Enterprise 1</w:t>
            </w:r>
          </w:p>
        </w:tc>
        <w:tc>
          <w:tcPr>
            <w:tcW w:w="1046" w:type="pct"/>
            <w:gridSpan w:val="3"/>
            <w:tcBorders>
              <w:top w:val="single" w:sz="4" w:space="0" w:color="auto"/>
              <w:left w:val="nil"/>
              <w:bottom w:val="single" w:sz="4" w:space="0" w:color="auto"/>
              <w:right w:val="single" w:sz="4" w:space="0" w:color="auto"/>
            </w:tcBorders>
            <w:shd w:val="clear" w:color="000000" w:fill="A6A6A6"/>
            <w:vAlign w:val="center"/>
            <w:hideMark/>
          </w:tcPr>
          <w:p w14:paraId="6FA7D913" w14:textId="77777777" w:rsidR="000A1794" w:rsidRPr="005A7BEF" w:rsidRDefault="000A1794" w:rsidP="005A7BEF">
            <w:pPr>
              <w:jc w:val="center"/>
              <w:rPr>
                <w:rFonts w:ascii="Arial" w:hAnsi="Arial" w:cs="Arial"/>
                <w:b/>
                <w:bCs/>
                <w:sz w:val="16"/>
                <w:szCs w:val="16"/>
              </w:rPr>
            </w:pPr>
            <w:r w:rsidRPr="005A7BEF">
              <w:rPr>
                <w:rFonts w:ascii="Arial" w:hAnsi="Arial" w:cs="Arial"/>
                <w:b/>
                <w:bCs/>
                <w:sz w:val="16"/>
                <w:szCs w:val="16"/>
              </w:rPr>
              <w:t>Enterprise 2</w:t>
            </w:r>
          </w:p>
        </w:tc>
        <w:tc>
          <w:tcPr>
            <w:tcW w:w="1129" w:type="pct"/>
            <w:gridSpan w:val="3"/>
            <w:tcBorders>
              <w:top w:val="single" w:sz="4" w:space="0" w:color="auto"/>
              <w:left w:val="nil"/>
              <w:bottom w:val="single" w:sz="4" w:space="0" w:color="auto"/>
              <w:right w:val="single" w:sz="4" w:space="0" w:color="auto"/>
            </w:tcBorders>
            <w:shd w:val="clear" w:color="000000" w:fill="A6A6A6"/>
            <w:vAlign w:val="center"/>
          </w:tcPr>
          <w:p w14:paraId="153F9E4C" w14:textId="77777777" w:rsidR="000A1794" w:rsidRPr="005A7BEF" w:rsidRDefault="000A1794" w:rsidP="005A7BEF">
            <w:pPr>
              <w:tabs>
                <w:tab w:val="left" w:pos="525"/>
                <w:tab w:val="center" w:pos="1350"/>
                <w:tab w:val="left" w:pos="1740"/>
              </w:tabs>
              <w:jc w:val="center"/>
              <w:rPr>
                <w:rFonts w:ascii="Arial" w:hAnsi="Arial" w:cs="Arial"/>
                <w:b/>
                <w:bCs/>
                <w:sz w:val="16"/>
                <w:szCs w:val="16"/>
              </w:rPr>
            </w:pPr>
            <w:r w:rsidRPr="005A7BEF">
              <w:rPr>
                <w:rFonts w:ascii="Arial" w:hAnsi="Arial" w:cs="Arial"/>
                <w:b/>
                <w:bCs/>
                <w:sz w:val="16"/>
                <w:szCs w:val="16"/>
              </w:rPr>
              <w:t>Enterprise 3</w:t>
            </w:r>
          </w:p>
        </w:tc>
      </w:tr>
      <w:tr w:rsidR="000A1794" w:rsidRPr="005A7BEF" w14:paraId="2E730EE3" w14:textId="77777777" w:rsidTr="00842F8E">
        <w:trPr>
          <w:trHeight w:val="300"/>
        </w:trPr>
        <w:tc>
          <w:tcPr>
            <w:tcW w:w="1813" w:type="pct"/>
            <w:tcBorders>
              <w:top w:val="nil"/>
              <w:left w:val="single" w:sz="4" w:space="0" w:color="auto"/>
              <w:bottom w:val="single" w:sz="4" w:space="0" w:color="auto"/>
              <w:right w:val="single" w:sz="4" w:space="0" w:color="auto"/>
            </w:tcBorders>
            <w:shd w:val="clear" w:color="auto" w:fill="auto"/>
            <w:hideMark/>
          </w:tcPr>
          <w:p w14:paraId="1179E825" w14:textId="1D2E9FDF" w:rsidR="000A1794" w:rsidRPr="005A7BEF" w:rsidRDefault="000A1794">
            <w:pPr>
              <w:rPr>
                <w:rFonts w:ascii="Arial" w:hAnsi="Arial" w:cs="Arial"/>
                <w:b/>
                <w:bCs/>
                <w:sz w:val="16"/>
                <w:szCs w:val="16"/>
              </w:rPr>
            </w:pPr>
            <w:r w:rsidRPr="005A7BEF">
              <w:rPr>
                <w:rFonts w:ascii="Arial" w:hAnsi="Arial" w:cs="Arial"/>
                <w:b/>
                <w:bCs/>
                <w:sz w:val="16"/>
                <w:szCs w:val="16"/>
              </w:rPr>
              <w:t xml:space="preserve">11. Please circle the months that </w:t>
            </w:r>
            <w:r w:rsidR="0011373C">
              <w:rPr>
                <w:rFonts w:ascii="Arial" w:hAnsi="Arial" w:cs="Arial"/>
                <w:b/>
                <w:bCs/>
                <w:sz w:val="16"/>
                <w:szCs w:val="16"/>
              </w:rPr>
              <w:t>[Enterprise Name]</w:t>
            </w:r>
            <w:r w:rsidRPr="005A7BEF">
              <w:rPr>
                <w:rFonts w:ascii="Arial" w:hAnsi="Arial" w:cs="Arial"/>
                <w:b/>
                <w:bCs/>
                <w:sz w:val="16"/>
                <w:szCs w:val="16"/>
              </w:rPr>
              <w:t xml:space="preserve"> operated in during the last 12 months:</w:t>
            </w:r>
          </w:p>
        </w:tc>
        <w:tc>
          <w:tcPr>
            <w:tcW w:w="337" w:type="pct"/>
            <w:tcBorders>
              <w:top w:val="nil"/>
              <w:left w:val="nil"/>
              <w:bottom w:val="single" w:sz="4" w:space="0" w:color="auto"/>
              <w:right w:val="single" w:sz="4" w:space="0" w:color="auto"/>
            </w:tcBorders>
            <w:shd w:val="clear" w:color="000000" w:fill="A6A6A6"/>
            <w:vAlign w:val="center"/>
            <w:hideMark/>
          </w:tcPr>
          <w:p w14:paraId="0CCB9F59"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Jan</w:t>
            </w:r>
          </w:p>
        </w:tc>
        <w:tc>
          <w:tcPr>
            <w:tcW w:w="337" w:type="pct"/>
            <w:tcBorders>
              <w:top w:val="nil"/>
              <w:left w:val="nil"/>
              <w:bottom w:val="single" w:sz="4" w:space="0" w:color="auto"/>
              <w:right w:val="single" w:sz="4" w:space="0" w:color="auto"/>
            </w:tcBorders>
            <w:shd w:val="clear" w:color="000000" w:fill="A6A6A6"/>
            <w:vAlign w:val="center"/>
            <w:hideMark/>
          </w:tcPr>
          <w:p w14:paraId="7AACCCE1"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Feb</w:t>
            </w:r>
          </w:p>
        </w:tc>
        <w:tc>
          <w:tcPr>
            <w:tcW w:w="337" w:type="pct"/>
            <w:tcBorders>
              <w:top w:val="nil"/>
              <w:left w:val="nil"/>
              <w:bottom w:val="single" w:sz="4" w:space="0" w:color="auto"/>
              <w:right w:val="single" w:sz="4" w:space="0" w:color="auto"/>
            </w:tcBorders>
            <w:shd w:val="clear" w:color="000000" w:fill="A6A6A6"/>
            <w:vAlign w:val="center"/>
            <w:hideMark/>
          </w:tcPr>
          <w:p w14:paraId="523CD2BE"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March</w:t>
            </w:r>
          </w:p>
        </w:tc>
        <w:tc>
          <w:tcPr>
            <w:tcW w:w="349" w:type="pct"/>
            <w:tcBorders>
              <w:top w:val="nil"/>
              <w:left w:val="nil"/>
              <w:bottom w:val="single" w:sz="4" w:space="0" w:color="auto"/>
              <w:right w:val="single" w:sz="4" w:space="0" w:color="auto"/>
            </w:tcBorders>
            <w:shd w:val="clear" w:color="000000" w:fill="A6A6A6"/>
            <w:vAlign w:val="center"/>
          </w:tcPr>
          <w:p w14:paraId="026D985F"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Jan</w:t>
            </w:r>
          </w:p>
        </w:tc>
        <w:tc>
          <w:tcPr>
            <w:tcW w:w="349" w:type="pct"/>
            <w:tcBorders>
              <w:top w:val="nil"/>
              <w:left w:val="nil"/>
              <w:bottom w:val="single" w:sz="4" w:space="0" w:color="auto"/>
              <w:right w:val="single" w:sz="4" w:space="0" w:color="auto"/>
            </w:tcBorders>
            <w:shd w:val="clear" w:color="000000" w:fill="A6A6A6"/>
            <w:vAlign w:val="center"/>
          </w:tcPr>
          <w:p w14:paraId="417B23B7"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Feb</w:t>
            </w:r>
          </w:p>
        </w:tc>
        <w:tc>
          <w:tcPr>
            <w:tcW w:w="349" w:type="pct"/>
            <w:tcBorders>
              <w:top w:val="nil"/>
              <w:left w:val="nil"/>
              <w:bottom w:val="single" w:sz="4" w:space="0" w:color="auto"/>
              <w:right w:val="single" w:sz="4" w:space="0" w:color="auto"/>
            </w:tcBorders>
            <w:shd w:val="clear" w:color="000000" w:fill="A6A6A6"/>
            <w:vAlign w:val="center"/>
          </w:tcPr>
          <w:p w14:paraId="2C160DF5"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March</w:t>
            </w:r>
          </w:p>
        </w:tc>
        <w:tc>
          <w:tcPr>
            <w:tcW w:w="377" w:type="pct"/>
            <w:tcBorders>
              <w:top w:val="nil"/>
              <w:left w:val="single" w:sz="4" w:space="0" w:color="auto"/>
              <w:bottom w:val="single" w:sz="4" w:space="0" w:color="auto"/>
              <w:right w:val="nil"/>
            </w:tcBorders>
            <w:shd w:val="clear" w:color="000000" w:fill="A6A6A6"/>
            <w:vAlign w:val="center"/>
          </w:tcPr>
          <w:p w14:paraId="65223EC0"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Jan</w:t>
            </w:r>
          </w:p>
        </w:tc>
        <w:tc>
          <w:tcPr>
            <w:tcW w:w="377" w:type="pct"/>
            <w:tcBorders>
              <w:top w:val="nil"/>
              <w:left w:val="single" w:sz="4" w:space="0" w:color="auto"/>
              <w:bottom w:val="single" w:sz="4" w:space="0" w:color="auto"/>
              <w:right w:val="nil"/>
            </w:tcBorders>
            <w:shd w:val="clear" w:color="000000" w:fill="A6A6A6"/>
            <w:vAlign w:val="center"/>
          </w:tcPr>
          <w:p w14:paraId="6DCE4847"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Feb</w:t>
            </w:r>
          </w:p>
        </w:tc>
        <w:tc>
          <w:tcPr>
            <w:tcW w:w="375" w:type="pct"/>
            <w:tcBorders>
              <w:top w:val="nil"/>
              <w:left w:val="single" w:sz="4" w:space="0" w:color="auto"/>
              <w:bottom w:val="single" w:sz="4" w:space="0" w:color="auto"/>
              <w:right w:val="single" w:sz="4" w:space="0" w:color="auto"/>
            </w:tcBorders>
            <w:shd w:val="clear" w:color="000000" w:fill="A6A6A6"/>
            <w:vAlign w:val="center"/>
          </w:tcPr>
          <w:p w14:paraId="1DB7C7A7"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March</w:t>
            </w:r>
          </w:p>
        </w:tc>
      </w:tr>
      <w:tr w:rsidR="000A1794" w:rsidRPr="005A7BEF" w14:paraId="1008A351" w14:textId="77777777" w:rsidTr="00842F8E">
        <w:trPr>
          <w:trHeight w:val="300"/>
        </w:trPr>
        <w:tc>
          <w:tcPr>
            <w:tcW w:w="1813" w:type="pct"/>
            <w:tcBorders>
              <w:top w:val="nil"/>
              <w:left w:val="single" w:sz="4" w:space="0" w:color="auto"/>
              <w:bottom w:val="single" w:sz="4" w:space="0" w:color="auto"/>
              <w:right w:val="single" w:sz="4" w:space="0" w:color="auto"/>
            </w:tcBorders>
            <w:shd w:val="clear" w:color="auto" w:fill="auto"/>
            <w:hideMark/>
          </w:tcPr>
          <w:p w14:paraId="0F0EDD4E" w14:textId="77777777" w:rsidR="000A1794" w:rsidRPr="005A7BEF" w:rsidRDefault="000A1794" w:rsidP="005A7BEF">
            <w:pPr>
              <w:rPr>
                <w:rFonts w:ascii="Arial" w:hAnsi="Arial" w:cs="Arial"/>
                <w:b/>
                <w:i/>
                <w:iCs/>
                <w:sz w:val="16"/>
                <w:szCs w:val="16"/>
              </w:rPr>
            </w:pPr>
            <w:r w:rsidRPr="005A7BEF">
              <w:rPr>
                <w:rFonts w:ascii="Arial" w:hAnsi="Arial" w:cs="Arial"/>
                <w:b/>
                <w:i/>
                <w:iCs/>
                <w:sz w:val="16"/>
                <w:szCs w:val="16"/>
              </w:rPr>
              <w:t>(Select all that apply or “All”) Code 13 All year (Operated every month)</w:t>
            </w:r>
          </w:p>
        </w:tc>
        <w:tc>
          <w:tcPr>
            <w:tcW w:w="337" w:type="pct"/>
            <w:tcBorders>
              <w:top w:val="nil"/>
              <w:left w:val="nil"/>
              <w:bottom w:val="single" w:sz="4" w:space="0" w:color="auto"/>
              <w:right w:val="single" w:sz="4" w:space="0" w:color="auto"/>
            </w:tcBorders>
            <w:shd w:val="clear" w:color="auto" w:fill="auto"/>
            <w:vAlign w:val="center"/>
            <w:hideMark/>
          </w:tcPr>
          <w:p w14:paraId="484CADB6"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April</w:t>
            </w:r>
          </w:p>
        </w:tc>
        <w:tc>
          <w:tcPr>
            <w:tcW w:w="337" w:type="pct"/>
            <w:tcBorders>
              <w:top w:val="nil"/>
              <w:left w:val="nil"/>
              <w:bottom w:val="single" w:sz="4" w:space="0" w:color="auto"/>
              <w:right w:val="single" w:sz="4" w:space="0" w:color="auto"/>
            </w:tcBorders>
            <w:shd w:val="clear" w:color="auto" w:fill="auto"/>
            <w:vAlign w:val="center"/>
            <w:hideMark/>
          </w:tcPr>
          <w:p w14:paraId="40B0F7AF"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May</w:t>
            </w:r>
          </w:p>
        </w:tc>
        <w:tc>
          <w:tcPr>
            <w:tcW w:w="337" w:type="pct"/>
            <w:tcBorders>
              <w:top w:val="nil"/>
              <w:left w:val="nil"/>
              <w:bottom w:val="single" w:sz="4" w:space="0" w:color="auto"/>
              <w:right w:val="single" w:sz="4" w:space="0" w:color="auto"/>
            </w:tcBorders>
            <w:shd w:val="clear" w:color="auto" w:fill="auto"/>
            <w:vAlign w:val="center"/>
            <w:hideMark/>
          </w:tcPr>
          <w:p w14:paraId="601AC2DF"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June</w:t>
            </w:r>
          </w:p>
        </w:tc>
        <w:tc>
          <w:tcPr>
            <w:tcW w:w="349" w:type="pct"/>
            <w:tcBorders>
              <w:top w:val="nil"/>
              <w:left w:val="nil"/>
              <w:bottom w:val="single" w:sz="4" w:space="0" w:color="auto"/>
              <w:right w:val="single" w:sz="4" w:space="0" w:color="auto"/>
            </w:tcBorders>
            <w:vAlign w:val="center"/>
          </w:tcPr>
          <w:p w14:paraId="7DB2DE18"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April</w:t>
            </w:r>
          </w:p>
        </w:tc>
        <w:tc>
          <w:tcPr>
            <w:tcW w:w="349" w:type="pct"/>
            <w:tcBorders>
              <w:top w:val="nil"/>
              <w:left w:val="nil"/>
              <w:bottom w:val="single" w:sz="4" w:space="0" w:color="auto"/>
              <w:right w:val="single" w:sz="4" w:space="0" w:color="auto"/>
            </w:tcBorders>
            <w:vAlign w:val="center"/>
          </w:tcPr>
          <w:p w14:paraId="51FF2CF0"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May</w:t>
            </w:r>
          </w:p>
        </w:tc>
        <w:tc>
          <w:tcPr>
            <w:tcW w:w="349" w:type="pct"/>
            <w:tcBorders>
              <w:top w:val="nil"/>
              <w:left w:val="nil"/>
              <w:bottom w:val="single" w:sz="4" w:space="0" w:color="auto"/>
              <w:right w:val="single" w:sz="4" w:space="0" w:color="auto"/>
            </w:tcBorders>
            <w:vAlign w:val="center"/>
          </w:tcPr>
          <w:p w14:paraId="456BD485"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June</w:t>
            </w:r>
          </w:p>
        </w:tc>
        <w:tc>
          <w:tcPr>
            <w:tcW w:w="377" w:type="pct"/>
            <w:tcBorders>
              <w:top w:val="nil"/>
              <w:left w:val="single" w:sz="4" w:space="0" w:color="auto"/>
              <w:bottom w:val="single" w:sz="4" w:space="0" w:color="auto"/>
              <w:right w:val="nil"/>
            </w:tcBorders>
            <w:vAlign w:val="center"/>
          </w:tcPr>
          <w:p w14:paraId="54C4CA48"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April</w:t>
            </w:r>
          </w:p>
        </w:tc>
        <w:tc>
          <w:tcPr>
            <w:tcW w:w="377" w:type="pct"/>
            <w:tcBorders>
              <w:top w:val="nil"/>
              <w:left w:val="single" w:sz="4" w:space="0" w:color="auto"/>
              <w:bottom w:val="single" w:sz="4" w:space="0" w:color="auto"/>
              <w:right w:val="nil"/>
            </w:tcBorders>
            <w:vAlign w:val="center"/>
          </w:tcPr>
          <w:p w14:paraId="1C910F70"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May</w:t>
            </w:r>
          </w:p>
        </w:tc>
        <w:tc>
          <w:tcPr>
            <w:tcW w:w="375" w:type="pct"/>
            <w:tcBorders>
              <w:top w:val="nil"/>
              <w:left w:val="single" w:sz="4" w:space="0" w:color="auto"/>
              <w:bottom w:val="single" w:sz="4" w:space="0" w:color="auto"/>
              <w:right w:val="single" w:sz="4" w:space="0" w:color="auto"/>
            </w:tcBorders>
            <w:vAlign w:val="center"/>
          </w:tcPr>
          <w:p w14:paraId="040A0904"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June</w:t>
            </w:r>
          </w:p>
        </w:tc>
      </w:tr>
      <w:tr w:rsidR="000A1794" w:rsidRPr="005A7BEF" w14:paraId="4CFBD03F" w14:textId="77777777" w:rsidTr="00842F8E">
        <w:trPr>
          <w:trHeight w:val="300"/>
        </w:trPr>
        <w:tc>
          <w:tcPr>
            <w:tcW w:w="1813" w:type="pct"/>
            <w:tcBorders>
              <w:top w:val="nil"/>
              <w:left w:val="single" w:sz="4" w:space="0" w:color="auto"/>
              <w:bottom w:val="single" w:sz="4" w:space="0" w:color="auto"/>
              <w:right w:val="single" w:sz="4" w:space="0" w:color="auto"/>
            </w:tcBorders>
            <w:shd w:val="clear" w:color="auto" w:fill="auto"/>
            <w:hideMark/>
          </w:tcPr>
          <w:p w14:paraId="366E0B21" w14:textId="77777777" w:rsidR="000A1794" w:rsidRPr="005A7BEF" w:rsidRDefault="000A1794" w:rsidP="005A7BEF">
            <w:pPr>
              <w:rPr>
                <w:rFonts w:ascii="Arial" w:hAnsi="Arial" w:cs="Arial"/>
                <w:b/>
              </w:rPr>
            </w:pPr>
            <w:r w:rsidRPr="005A7BEF">
              <w:rPr>
                <w:rFonts w:ascii="Arial" w:hAnsi="Arial" w:cs="Arial"/>
                <w:b/>
                <w:sz w:val="22"/>
                <w:szCs w:val="22"/>
              </w:rPr>
              <w:t> </w:t>
            </w:r>
          </w:p>
        </w:tc>
        <w:tc>
          <w:tcPr>
            <w:tcW w:w="337" w:type="pct"/>
            <w:tcBorders>
              <w:top w:val="nil"/>
              <w:left w:val="nil"/>
              <w:bottom w:val="single" w:sz="4" w:space="0" w:color="auto"/>
              <w:right w:val="single" w:sz="4" w:space="0" w:color="auto"/>
            </w:tcBorders>
            <w:shd w:val="clear" w:color="000000" w:fill="A6A6A6"/>
            <w:vAlign w:val="center"/>
            <w:hideMark/>
          </w:tcPr>
          <w:p w14:paraId="36ADCD60"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July</w:t>
            </w:r>
          </w:p>
        </w:tc>
        <w:tc>
          <w:tcPr>
            <w:tcW w:w="337" w:type="pct"/>
            <w:tcBorders>
              <w:top w:val="nil"/>
              <w:left w:val="nil"/>
              <w:bottom w:val="single" w:sz="4" w:space="0" w:color="auto"/>
              <w:right w:val="single" w:sz="4" w:space="0" w:color="auto"/>
            </w:tcBorders>
            <w:shd w:val="clear" w:color="000000" w:fill="A6A6A6"/>
            <w:vAlign w:val="center"/>
            <w:hideMark/>
          </w:tcPr>
          <w:p w14:paraId="44ACB44A"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Aug</w:t>
            </w:r>
          </w:p>
        </w:tc>
        <w:tc>
          <w:tcPr>
            <w:tcW w:w="337" w:type="pct"/>
            <w:tcBorders>
              <w:top w:val="nil"/>
              <w:left w:val="nil"/>
              <w:bottom w:val="single" w:sz="4" w:space="0" w:color="auto"/>
              <w:right w:val="single" w:sz="4" w:space="0" w:color="auto"/>
            </w:tcBorders>
            <w:shd w:val="clear" w:color="000000" w:fill="A6A6A6"/>
            <w:vAlign w:val="center"/>
            <w:hideMark/>
          </w:tcPr>
          <w:p w14:paraId="308D619C"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Sept</w:t>
            </w:r>
          </w:p>
        </w:tc>
        <w:tc>
          <w:tcPr>
            <w:tcW w:w="349" w:type="pct"/>
            <w:tcBorders>
              <w:top w:val="nil"/>
              <w:left w:val="nil"/>
              <w:bottom w:val="single" w:sz="4" w:space="0" w:color="auto"/>
              <w:right w:val="single" w:sz="4" w:space="0" w:color="auto"/>
            </w:tcBorders>
            <w:shd w:val="clear" w:color="000000" w:fill="A6A6A6"/>
            <w:vAlign w:val="center"/>
          </w:tcPr>
          <w:p w14:paraId="3AE678A3"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July</w:t>
            </w:r>
          </w:p>
        </w:tc>
        <w:tc>
          <w:tcPr>
            <w:tcW w:w="349" w:type="pct"/>
            <w:tcBorders>
              <w:top w:val="nil"/>
              <w:left w:val="nil"/>
              <w:bottom w:val="single" w:sz="4" w:space="0" w:color="auto"/>
              <w:right w:val="single" w:sz="4" w:space="0" w:color="auto"/>
            </w:tcBorders>
            <w:shd w:val="clear" w:color="000000" w:fill="A6A6A6"/>
            <w:vAlign w:val="center"/>
          </w:tcPr>
          <w:p w14:paraId="36AECC53"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Aug</w:t>
            </w:r>
          </w:p>
        </w:tc>
        <w:tc>
          <w:tcPr>
            <w:tcW w:w="349" w:type="pct"/>
            <w:tcBorders>
              <w:top w:val="nil"/>
              <w:left w:val="nil"/>
              <w:bottom w:val="single" w:sz="4" w:space="0" w:color="auto"/>
              <w:right w:val="single" w:sz="4" w:space="0" w:color="auto"/>
            </w:tcBorders>
            <w:shd w:val="clear" w:color="000000" w:fill="A6A6A6"/>
            <w:vAlign w:val="center"/>
          </w:tcPr>
          <w:p w14:paraId="6AE14E16"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Sept</w:t>
            </w:r>
          </w:p>
        </w:tc>
        <w:tc>
          <w:tcPr>
            <w:tcW w:w="377" w:type="pct"/>
            <w:tcBorders>
              <w:top w:val="nil"/>
              <w:left w:val="single" w:sz="4" w:space="0" w:color="auto"/>
              <w:bottom w:val="single" w:sz="4" w:space="0" w:color="auto"/>
              <w:right w:val="nil"/>
            </w:tcBorders>
            <w:shd w:val="clear" w:color="000000" w:fill="A6A6A6"/>
            <w:vAlign w:val="center"/>
          </w:tcPr>
          <w:p w14:paraId="607D9C33"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July</w:t>
            </w:r>
          </w:p>
        </w:tc>
        <w:tc>
          <w:tcPr>
            <w:tcW w:w="377" w:type="pct"/>
            <w:tcBorders>
              <w:top w:val="nil"/>
              <w:left w:val="single" w:sz="4" w:space="0" w:color="auto"/>
              <w:bottom w:val="single" w:sz="4" w:space="0" w:color="auto"/>
              <w:right w:val="nil"/>
            </w:tcBorders>
            <w:shd w:val="clear" w:color="000000" w:fill="A6A6A6"/>
            <w:vAlign w:val="center"/>
          </w:tcPr>
          <w:p w14:paraId="4DDE3442"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Aug</w:t>
            </w:r>
          </w:p>
        </w:tc>
        <w:tc>
          <w:tcPr>
            <w:tcW w:w="375" w:type="pct"/>
            <w:tcBorders>
              <w:top w:val="nil"/>
              <w:left w:val="single" w:sz="4" w:space="0" w:color="auto"/>
              <w:bottom w:val="single" w:sz="4" w:space="0" w:color="auto"/>
              <w:right w:val="single" w:sz="4" w:space="0" w:color="auto"/>
            </w:tcBorders>
            <w:shd w:val="clear" w:color="000000" w:fill="A6A6A6"/>
            <w:vAlign w:val="center"/>
          </w:tcPr>
          <w:p w14:paraId="608798BF"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Sept</w:t>
            </w:r>
          </w:p>
        </w:tc>
      </w:tr>
      <w:tr w:rsidR="000A1794" w:rsidRPr="005A7BEF" w14:paraId="2FF105E2" w14:textId="77777777" w:rsidTr="00842F8E">
        <w:trPr>
          <w:trHeight w:val="300"/>
        </w:trPr>
        <w:tc>
          <w:tcPr>
            <w:tcW w:w="1813" w:type="pct"/>
            <w:tcBorders>
              <w:top w:val="nil"/>
              <w:left w:val="single" w:sz="4" w:space="0" w:color="auto"/>
              <w:bottom w:val="single" w:sz="4" w:space="0" w:color="auto"/>
              <w:right w:val="single" w:sz="4" w:space="0" w:color="auto"/>
            </w:tcBorders>
            <w:shd w:val="clear" w:color="auto" w:fill="auto"/>
            <w:hideMark/>
          </w:tcPr>
          <w:p w14:paraId="7370DA33" w14:textId="77777777" w:rsidR="000A1794" w:rsidRPr="005A7BEF" w:rsidRDefault="000A1794" w:rsidP="005A7BEF">
            <w:pPr>
              <w:rPr>
                <w:rFonts w:ascii="Arial" w:hAnsi="Arial" w:cs="Arial"/>
                <w:b/>
              </w:rPr>
            </w:pPr>
            <w:r w:rsidRPr="005A7BEF">
              <w:rPr>
                <w:rFonts w:ascii="Arial" w:hAnsi="Arial" w:cs="Arial"/>
                <w:b/>
                <w:sz w:val="22"/>
                <w:szCs w:val="22"/>
              </w:rPr>
              <w:t> </w:t>
            </w:r>
          </w:p>
        </w:tc>
        <w:tc>
          <w:tcPr>
            <w:tcW w:w="337" w:type="pct"/>
            <w:tcBorders>
              <w:top w:val="nil"/>
              <w:left w:val="nil"/>
              <w:bottom w:val="single" w:sz="4" w:space="0" w:color="auto"/>
              <w:right w:val="single" w:sz="4" w:space="0" w:color="auto"/>
            </w:tcBorders>
            <w:shd w:val="clear" w:color="auto" w:fill="auto"/>
            <w:vAlign w:val="center"/>
            <w:hideMark/>
          </w:tcPr>
          <w:p w14:paraId="4B6FC426"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Oct</w:t>
            </w:r>
          </w:p>
        </w:tc>
        <w:tc>
          <w:tcPr>
            <w:tcW w:w="337" w:type="pct"/>
            <w:tcBorders>
              <w:top w:val="nil"/>
              <w:left w:val="nil"/>
              <w:bottom w:val="single" w:sz="4" w:space="0" w:color="auto"/>
              <w:right w:val="single" w:sz="4" w:space="0" w:color="auto"/>
            </w:tcBorders>
            <w:shd w:val="clear" w:color="auto" w:fill="auto"/>
            <w:vAlign w:val="center"/>
            <w:hideMark/>
          </w:tcPr>
          <w:p w14:paraId="19C4B5C1"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Nov</w:t>
            </w:r>
          </w:p>
        </w:tc>
        <w:tc>
          <w:tcPr>
            <w:tcW w:w="337" w:type="pct"/>
            <w:tcBorders>
              <w:top w:val="nil"/>
              <w:left w:val="nil"/>
              <w:bottom w:val="single" w:sz="4" w:space="0" w:color="auto"/>
              <w:right w:val="single" w:sz="4" w:space="0" w:color="auto"/>
            </w:tcBorders>
            <w:shd w:val="clear" w:color="auto" w:fill="auto"/>
            <w:vAlign w:val="center"/>
            <w:hideMark/>
          </w:tcPr>
          <w:p w14:paraId="2A7D7FB0"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Dec</w:t>
            </w:r>
          </w:p>
        </w:tc>
        <w:tc>
          <w:tcPr>
            <w:tcW w:w="349" w:type="pct"/>
            <w:tcBorders>
              <w:top w:val="nil"/>
              <w:left w:val="nil"/>
              <w:bottom w:val="single" w:sz="4" w:space="0" w:color="auto"/>
              <w:right w:val="single" w:sz="4" w:space="0" w:color="auto"/>
            </w:tcBorders>
            <w:vAlign w:val="center"/>
          </w:tcPr>
          <w:p w14:paraId="2B983CDC"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Oct</w:t>
            </w:r>
          </w:p>
        </w:tc>
        <w:tc>
          <w:tcPr>
            <w:tcW w:w="349" w:type="pct"/>
            <w:tcBorders>
              <w:top w:val="nil"/>
              <w:left w:val="nil"/>
              <w:bottom w:val="single" w:sz="4" w:space="0" w:color="auto"/>
              <w:right w:val="single" w:sz="4" w:space="0" w:color="auto"/>
            </w:tcBorders>
            <w:vAlign w:val="center"/>
          </w:tcPr>
          <w:p w14:paraId="0A638710"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Nov</w:t>
            </w:r>
          </w:p>
        </w:tc>
        <w:tc>
          <w:tcPr>
            <w:tcW w:w="349" w:type="pct"/>
            <w:tcBorders>
              <w:top w:val="nil"/>
              <w:left w:val="nil"/>
              <w:bottom w:val="single" w:sz="4" w:space="0" w:color="auto"/>
              <w:right w:val="single" w:sz="4" w:space="0" w:color="auto"/>
            </w:tcBorders>
            <w:vAlign w:val="center"/>
          </w:tcPr>
          <w:p w14:paraId="27411AB3"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Dec</w:t>
            </w:r>
          </w:p>
        </w:tc>
        <w:tc>
          <w:tcPr>
            <w:tcW w:w="377" w:type="pct"/>
            <w:tcBorders>
              <w:top w:val="nil"/>
              <w:left w:val="single" w:sz="4" w:space="0" w:color="auto"/>
              <w:bottom w:val="single" w:sz="4" w:space="0" w:color="auto"/>
              <w:right w:val="nil"/>
            </w:tcBorders>
            <w:vAlign w:val="center"/>
          </w:tcPr>
          <w:p w14:paraId="07AA0D1D"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Oct</w:t>
            </w:r>
          </w:p>
        </w:tc>
        <w:tc>
          <w:tcPr>
            <w:tcW w:w="377" w:type="pct"/>
            <w:tcBorders>
              <w:top w:val="nil"/>
              <w:left w:val="single" w:sz="4" w:space="0" w:color="auto"/>
              <w:bottom w:val="single" w:sz="4" w:space="0" w:color="auto"/>
              <w:right w:val="nil"/>
            </w:tcBorders>
            <w:vAlign w:val="center"/>
          </w:tcPr>
          <w:p w14:paraId="21C5BAF9"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Nov</w:t>
            </w:r>
          </w:p>
        </w:tc>
        <w:tc>
          <w:tcPr>
            <w:tcW w:w="375" w:type="pct"/>
            <w:tcBorders>
              <w:top w:val="nil"/>
              <w:left w:val="single" w:sz="4" w:space="0" w:color="auto"/>
              <w:bottom w:val="single" w:sz="4" w:space="0" w:color="auto"/>
              <w:right w:val="single" w:sz="4" w:space="0" w:color="auto"/>
            </w:tcBorders>
            <w:vAlign w:val="center"/>
          </w:tcPr>
          <w:p w14:paraId="39A2A718" w14:textId="77777777" w:rsidR="000A1794" w:rsidRPr="005A7BEF" w:rsidRDefault="000A1794" w:rsidP="005A7BEF">
            <w:pPr>
              <w:jc w:val="center"/>
              <w:rPr>
                <w:rFonts w:ascii="Arial" w:hAnsi="Arial" w:cs="Arial"/>
                <w:b/>
                <w:sz w:val="16"/>
                <w:szCs w:val="16"/>
              </w:rPr>
            </w:pPr>
            <w:r w:rsidRPr="005A7BEF">
              <w:rPr>
                <w:rFonts w:ascii="Arial" w:hAnsi="Arial" w:cs="Arial"/>
                <w:b/>
                <w:sz w:val="16"/>
                <w:szCs w:val="16"/>
              </w:rPr>
              <w:t>Dec</w:t>
            </w:r>
          </w:p>
        </w:tc>
      </w:tr>
      <w:tr w:rsidR="000A1794" w:rsidRPr="005A7BEF" w14:paraId="5940BFF4" w14:textId="77777777" w:rsidTr="00842F8E">
        <w:trPr>
          <w:trHeight w:val="300"/>
        </w:trPr>
        <w:tc>
          <w:tcPr>
            <w:tcW w:w="1813" w:type="pct"/>
            <w:tcBorders>
              <w:top w:val="nil"/>
              <w:left w:val="single" w:sz="4" w:space="0" w:color="auto"/>
              <w:bottom w:val="single" w:sz="4" w:space="0" w:color="auto"/>
              <w:right w:val="single" w:sz="4" w:space="0" w:color="auto"/>
            </w:tcBorders>
            <w:shd w:val="clear" w:color="auto" w:fill="auto"/>
            <w:hideMark/>
          </w:tcPr>
          <w:p w14:paraId="4C7B717D" w14:textId="15CD6808"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12. Does the income from </w:t>
            </w:r>
            <w:r w:rsidR="0011373C">
              <w:rPr>
                <w:rFonts w:ascii="Arial" w:hAnsi="Arial" w:cs="Arial"/>
                <w:b/>
                <w:bCs/>
                <w:sz w:val="16"/>
                <w:szCs w:val="16"/>
              </w:rPr>
              <w:t>[Enterprise Name]</w:t>
            </w:r>
            <w:r w:rsidR="0011373C" w:rsidRPr="005A7BEF" w:rsidDel="0011373C">
              <w:rPr>
                <w:rFonts w:ascii="Arial" w:hAnsi="Arial" w:cs="Arial"/>
                <w:b/>
                <w:bCs/>
                <w:sz w:val="16"/>
                <w:szCs w:val="16"/>
              </w:rPr>
              <w:t xml:space="preserve"> </w:t>
            </w:r>
            <w:r w:rsidRPr="005A7BEF">
              <w:rPr>
                <w:rFonts w:ascii="Arial" w:hAnsi="Arial" w:cs="Arial"/>
                <w:b/>
                <w:bCs/>
                <w:sz w:val="16"/>
                <w:szCs w:val="16"/>
              </w:rPr>
              <w:t xml:space="preserve">belong entirely to the household?   </w:t>
            </w:r>
            <w:r w:rsidRPr="005A7BEF">
              <w:rPr>
                <w:rFonts w:ascii="Arial" w:hAnsi="Arial" w:cs="Arial"/>
                <w:b/>
                <w:sz w:val="16"/>
                <w:szCs w:val="16"/>
              </w:rPr>
              <w:t>1. Yes &gt;&gt;15      5. No</w:t>
            </w:r>
            <w:r w:rsidR="00A307F2" w:rsidRPr="005A7BEF">
              <w:rPr>
                <w:rFonts w:ascii="Arial" w:hAnsi="Arial" w:cs="Arial"/>
                <w:b/>
                <w:sz w:val="16"/>
                <w:szCs w:val="16"/>
              </w:rPr>
              <w:t xml:space="preserve"> </w:t>
            </w:r>
          </w:p>
        </w:tc>
        <w:tc>
          <w:tcPr>
            <w:tcW w:w="1011" w:type="pct"/>
            <w:gridSpan w:val="3"/>
            <w:tcBorders>
              <w:top w:val="single" w:sz="4" w:space="0" w:color="auto"/>
              <w:left w:val="nil"/>
              <w:bottom w:val="single" w:sz="4" w:space="0" w:color="auto"/>
              <w:right w:val="single" w:sz="4" w:space="0" w:color="auto"/>
            </w:tcBorders>
            <w:shd w:val="clear" w:color="auto" w:fill="auto"/>
            <w:vAlign w:val="bottom"/>
            <w:hideMark/>
          </w:tcPr>
          <w:p w14:paraId="36BD9FB4"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tc>
        <w:tc>
          <w:tcPr>
            <w:tcW w:w="1046" w:type="pct"/>
            <w:gridSpan w:val="3"/>
            <w:tcBorders>
              <w:top w:val="single" w:sz="4" w:space="0" w:color="auto"/>
              <w:left w:val="nil"/>
              <w:bottom w:val="single" w:sz="4" w:space="0" w:color="auto"/>
              <w:right w:val="single" w:sz="4" w:space="0" w:color="auto"/>
            </w:tcBorders>
            <w:shd w:val="clear" w:color="auto" w:fill="auto"/>
            <w:vAlign w:val="bottom"/>
            <w:hideMark/>
          </w:tcPr>
          <w:p w14:paraId="23A48752"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tc>
        <w:tc>
          <w:tcPr>
            <w:tcW w:w="1129" w:type="pct"/>
            <w:gridSpan w:val="3"/>
            <w:tcBorders>
              <w:left w:val="nil"/>
              <w:bottom w:val="single" w:sz="4" w:space="0" w:color="auto"/>
              <w:right w:val="single" w:sz="4" w:space="0" w:color="auto"/>
            </w:tcBorders>
          </w:tcPr>
          <w:p w14:paraId="79E820D7" w14:textId="77777777" w:rsidR="000A1794" w:rsidRPr="005A7BEF" w:rsidRDefault="000A1794" w:rsidP="005A7BEF">
            <w:pPr>
              <w:rPr>
                <w:rFonts w:ascii="Arial" w:hAnsi="Arial" w:cs="Arial"/>
                <w:b/>
                <w:sz w:val="16"/>
                <w:szCs w:val="16"/>
              </w:rPr>
            </w:pPr>
          </w:p>
        </w:tc>
      </w:tr>
      <w:tr w:rsidR="000A1794" w:rsidRPr="005A7BEF" w14:paraId="555EF849" w14:textId="77777777" w:rsidTr="00842F8E">
        <w:trPr>
          <w:trHeight w:val="300"/>
        </w:trPr>
        <w:tc>
          <w:tcPr>
            <w:tcW w:w="1813" w:type="pct"/>
            <w:tcBorders>
              <w:top w:val="nil"/>
              <w:left w:val="single" w:sz="4" w:space="0" w:color="auto"/>
              <w:bottom w:val="single" w:sz="4" w:space="0" w:color="auto"/>
              <w:right w:val="single" w:sz="4" w:space="0" w:color="auto"/>
            </w:tcBorders>
            <w:shd w:val="clear" w:color="auto" w:fill="auto"/>
            <w:hideMark/>
          </w:tcPr>
          <w:p w14:paraId="2410EA8E" w14:textId="2F10E9F5"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13. What percent of the income from </w:t>
            </w:r>
            <w:r w:rsidR="0011373C">
              <w:rPr>
                <w:rFonts w:ascii="Arial" w:hAnsi="Arial" w:cs="Arial"/>
                <w:b/>
                <w:bCs/>
                <w:sz w:val="16"/>
                <w:szCs w:val="16"/>
              </w:rPr>
              <w:t>[Enterprise Name]</w:t>
            </w:r>
            <w:r w:rsidR="0011373C" w:rsidRPr="005A7BEF" w:rsidDel="0011373C">
              <w:rPr>
                <w:rFonts w:ascii="Arial" w:hAnsi="Arial" w:cs="Arial"/>
                <w:b/>
                <w:bCs/>
                <w:sz w:val="16"/>
                <w:szCs w:val="16"/>
              </w:rPr>
              <w:t xml:space="preserve"> </w:t>
            </w:r>
            <w:r w:rsidRPr="005A7BEF">
              <w:rPr>
                <w:rFonts w:ascii="Arial" w:hAnsi="Arial" w:cs="Arial"/>
                <w:b/>
                <w:bCs/>
                <w:sz w:val="16"/>
                <w:szCs w:val="16"/>
              </w:rPr>
              <w:t>belongs to the household? Percent</w:t>
            </w:r>
          </w:p>
        </w:tc>
        <w:tc>
          <w:tcPr>
            <w:tcW w:w="1011"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3803072E"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tc>
        <w:tc>
          <w:tcPr>
            <w:tcW w:w="1046"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67372F06"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tc>
        <w:tc>
          <w:tcPr>
            <w:tcW w:w="1129" w:type="pct"/>
            <w:gridSpan w:val="3"/>
            <w:tcBorders>
              <w:top w:val="single" w:sz="4" w:space="0" w:color="auto"/>
              <w:left w:val="single" w:sz="4" w:space="0" w:color="auto"/>
              <w:bottom w:val="single" w:sz="4" w:space="0" w:color="auto"/>
              <w:right w:val="single" w:sz="4" w:space="0" w:color="auto"/>
            </w:tcBorders>
          </w:tcPr>
          <w:p w14:paraId="4B13E5AD" w14:textId="77777777" w:rsidR="000A1794" w:rsidRPr="005A7BEF" w:rsidRDefault="000A1794" w:rsidP="005A7BEF">
            <w:pPr>
              <w:rPr>
                <w:rFonts w:ascii="Arial" w:hAnsi="Arial" w:cs="Arial"/>
                <w:b/>
                <w:sz w:val="16"/>
                <w:szCs w:val="16"/>
              </w:rPr>
            </w:pPr>
          </w:p>
        </w:tc>
      </w:tr>
      <w:tr w:rsidR="000A1794" w:rsidRPr="005A7BEF" w14:paraId="32998AF3" w14:textId="77777777" w:rsidTr="00842F8E">
        <w:trPr>
          <w:trHeight w:val="1024"/>
        </w:trPr>
        <w:tc>
          <w:tcPr>
            <w:tcW w:w="1813" w:type="pct"/>
            <w:vMerge w:val="restart"/>
            <w:tcBorders>
              <w:top w:val="nil"/>
              <w:left w:val="single" w:sz="4" w:space="0" w:color="auto"/>
              <w:right w:val="single" w:sz="4" w:space="0" w:color="auto"/>
            </w:tcBorders>
            <w:shd w:val="clear" w:color="auto" w:fill="auto"/>
            <w:hideMark/>
          </w:tcPr>
          <w:p w14:paraId="3767EB93" w14:textId="3954C3DC"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15. Is </w:t>
            </w:r>
            <w:r w:rsidR="0011373C">
              <w:rPr>
                <w:rFonts w:ascii="Arial" w:hAnsi="Arial" w:cs="Arial"/>
                <w:b/>
                <w:bCs/>
                <w:sz w:val="16"/>
                <w:szCs w:val="16"/>
              </w:rPr>
              <w:t xml:space="preserve">[Enterprise Name] </w:t>
            </w:r>
            <w:r w:rsidRPr="005A7BEF">
              <w:rPr>
                <w:rFonts w:ascii="Arial" w:hAnsi="Arial" w:cs="Arial"/>
                <w:b/>
                <w:bCs/>
                <w:sz w:val="16"/>
                <w:szCs w:val="16"/>
              </w:rPr>
              <w:t>registered with any government agency?</w:t>
            </w:r>
          </w:p>
          <w:p w14:paraId="28C54530" w14:textId="77777777" w:rsidR="000A1794" w:rsidRPr="005A7BEF" w:rsidRDefault="000A1794" w:rsidP="005A7BEF">
            <w:pPr>
              <w:pStyle w:val="ListParagraph"/>
              <w:numPr>
                <w:ilvl w:val="0"/>
                <w:numId w:val="61"/>
              </w:numPr>
              <w:spacing w:after="0" w:line="240" w:lineRule="auto"/>
              <w:ind w:left="225" w:hanging="225"/>
              <w:rPr>
                <w:rFonts w:ascii="Arial" w:hAnsi="Arial" w:cs="Arial"/>
                <w:b/>
                <w:sz w:val="16"/>
                <w:szCs w:val="16"/>
              </w:rPr>
            </w:pPr>
            <w:r w:rsidRPr="005A7BEF">
              <w:rPr>
                <w:rFonts w:ascii="Arial" w:hAnsi="Arial" w:cs="Arial"/>
                <w:b/>
                <w:sz w:val="16"/>
                <w:szCs w:val="16"/>
              </w:rPr>
              <w:t>No</w:t>
            </w:r>
          </w:p>
          <w:p w14:paraId="32FC13A9" w14:textId="77777777" w:rsidR="000A1794" w:rsidRPr="005A7BEF" w:rsidRDefault="000A1794" w:rsidP="005A7BEF">
            <w:pPr>
              <w:rPr>
                <w:rFonts w:ascii="Arial" w:hAnsi="Arial" w:cs="Arial"/>
                <w:b/>
                <w:sz w:val="16"/>
                <w:szCs w:val="16"/>
              </w:rPr>
            </w:pPr>
            <w:r w:rsidRPr="005A7BEF">
              <w:rPr>
                <w:rFonts w:ascii="Arial" w:hAnsi="Arial" w:cs="Arial"/>
                <w:b/>
                <w:sz w:val="16"/>
                <w:szCs w:val="16"/>
              </w:rPr>
              <w:t>1. Registrar General’s Department – RG</w:t>
            </w:r>
          </w:p>
          <w:p w14:paraId="0B8B1057" w14:textId="77777777" w:rsidR="000A1794" w:rsidRPr="005A7BEF" w:rsidRDefault="000A1794" w:rsidP="005A7BEF">
            <w:pPr>
              <w:rPr>
                <w:rFonts w:ascii="Arial" w:hAnsi="Arial" w:cs="Arial"/>
                <w:b/>
                <w:sz w:val="16"/>
                <w:szCs w:val="16"/>
              </w:rPr>
            </w:pPr>
            <w:r w:rsidRPr="005A7BEF">
              <w:rPr>
                <w:rFonts w:ascii="Arial" w:hAnsi="Arial" w:cs="Arial"/>
                <w:b/>
                <w:sz w:val="16"/>
                <w:szCs w:val="16"/>
              </w:rPr>
              <w:t>2. Department of Cooperatives – DC</w:t>
            </w:r>
          </w:p>
          <w:p w14:paraId="70FE9A31" w14:textId="77777777" w:rsidR="000A1794" w:rsidRPr="005A7BEF" w:rsidRDefault="000A1794" w:rsidP="005A7BEF">
            <w:pPr>
              <w:rPr>
                <w:rFonts w:ascii="Arial" w:hAnsi="Arial" w:cs="Arial"/>
                <w:b/>
                <w:sz w:val="16"/>
                <w:szCs w:val="16"/>
              </w:rPr>
            </w:pPr>
            <w:r w:rsidRPr="005A7BEF">
              <w:rPr>
                <w:rFonts w:ascii="Arial" w:hAnsi="Arial" w:cs="Arial"/>
                <w:b/>
                <w:sz w:val="16"/>
                <w:szCs w:val="16"/>
              </w:rPr>
              <w:t>3. District Assembly – DA</w:t>
            </w:r>
          </w:p>
          <w:p w14:paraId="726E39AA" w14:textId="44E2B31C" w:rsidR="000A1794" w:rsidRPr="005A7BEF" w:rsidRDefault="00A307F2" w:rsidP="005A7BEF">
            <w:pPr>
              <w:spacing w:line="276" w:lineRule="auto"/>
              <w:rPr>
                <w:rFonts w:ascii="Arial" w:hAnsi="Arial" w:cs="Arial"/>
                <w:b/>
                <w:sz w:val="16"/>
                <w:szCs w:val="16"/>
              </w:rPr>
            </w:pPr>
            <w:r w:rsidRPr="005A7BEF">
              <w:rPr>
                <w:rFonts w:ascii="Arial" w:hAnsi="Arial" w:cs="Arial"/>
                <w:b/>
                <w:sz w:val="16"/>
                <w:szCs w:val="16"/>
              </w:rPr>
              <w:t>-</w:t>
            </w:r>
            <w:r w:rsidR="000A1794" w:rsidRPr="005A7BEF">
              <w:rPr>
                <w:rFonts w:ascii="Arial" w:hAnsi="Arial" w:cs="Arial"/>
                <w:b/>
                <w:sz w:val="16"/>
                <w:szCs w:val="16"/>
              </w:rPr>
              <w:t>666. Other (Specify) - OT</w:t>
            </w:r>
          </w:p>
          <w:p w14:paraId="09A7364F" w14:textId="77777777" w:rsidR="000A1794" w:rsidRPr="005A7BEF" w:rsidRDefault="000A1794" w:rsidP="005A7BEF">
            <w:pPr>
              <w:spacing w:line="276" w:lineRule="auto"/>
              <w:rPr>
                <w:rFonts w:ascii="Arial" w:hAnsi="Arial" w:cs="Arial"/>
                <w:b/>
                <w:sz w:val="16"/>
                <w:szCs w:val="16"/>
              </w:rPr>
            </w:pPr>
            <w:r w:rsidRPr="005A7BEF">
              <w:rPr>
                <w:rFonts w:ascii="Arial" w:hAnsi="Arial" w:cs="Arial"/>
                <w:b/>
                <w:sz w:val="16"/>
                <w:szCs w:val="16"/>
              </w:rPr>
              <w:t>-888. Refuse to Answer - RA</w:t>
            </w:r>
          </w:p>
          <w:p w14:paraId="6EDB1870" w14:textId="77777777" w:rsidR="000A1794" w:rsidRPr="005A7BEF" w:rsidRDefault="000A1794" w:rsidP="005A7BEF">
            <w:pPr>
              <w:rPr>
                <w:rFonts w:ascii="Arial" w:hAnsi="Arial" w:cs="Arial"/>
                <w:b/>
                <w:bCs/>
                <w:sz w:val="16"/>
                <w:szCs w:val="16"/>
              </w:rPr>
            </w:pPr>
            <w:r w:rsidRPr="005A7BEF">
              <w:rPr>
                <w:rFonts w:ascii="Arial" w:hAnsi="Arial" w:cs="Arial"/>
                <w:b/>
                <w:sz w:val="16"/>
                <w:szCs w:val="16"/>
              </w:rPr>
              <w:lastRenderedPageBreak/>
              <w:t>-999. Don’t know - DK</w:t>
            </w:r>
          </w:p>
        </w:tc>
        <w:tc>
          <w:tcPr>
            <w:tcW w:w="1011" w:type="pct"/>
            <w:gridSpan w:val="3"/>
            <w:tcBorders>
              <w:top w:val="single" w:sz="4" w:space="0" w:color="auto"/>
              <w:left w:val="nil"/>
              <w:right w:val="single" w:sz="4" w:space="0" w:color="auto"/>
            </w:tcBorders>
            <w:shd w:val="clear" w:color="auto" w:fill="auto"/>
            <w:vAlign w:val="bottom"/>
            <w:hideMark/>
          </w:tcPr>
          <w:p w14:paraId="6645732D" w14:textId="77777777" w:rsidR="000A1794" w:rsidRPr="005A7BEF" w:rsidRDefault="000A1794" w:rsidP="005A7BEF">
            <w:pPr>
              <w:rPr>
                <w:rFonts w:ascii="Arial" w:hAnsi="Arial" w:cs="Arial"/>
                <w:b/>
                <w:sz w:val="16"/>
                <w:szCs w:val="16"/>
              </w:rPr>
            </w:pPr>
            <w:r w:rsidRPr="005A7BEF">
              <w:rPr>
                <w:rFonts w:ascii="Arial" w:hAnsi="Arial" w:cs="Arial"/>
                <w:b/>
                <w:sz w:val="16"/>
                <w:szCs w:val="16"/>
              </w:rPr>
              <w:lastRenderedPageBreak/>
              <w:t> </w:t>
            </w:r>
          </w:p>
        </w:tc>
        <w:tc>
          <w:tcPr>
            <w:tcW w:w="1046" w:type="pct"/>
            <w:gridSpan w:val="3"/>
            <w:vMerge w:val="restart"/>
            <w:tcBorders>
              <w:top w:val="single" w:sz="4" w:space="0" w:color="auto"/>
              <w:left w:val="nil"/>
              <w:right w:val="single" w:sz="4" w:space="0" w:color="auto"/>
            </w:tcBorders>
            <w:shd w:val="clear" w:color="auto" w:fill="auto"/>
            <w:vAlign w:val="bottom"/>
            <w:hideMark/>
          </w:tcPr>
          <w:p w14:paraId="1160742B"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tc>
        <w:tc>
          <w:tcPr>
            <w:tcW w:w="1129" w:type="pct"/>
            <w:gridSpan w:val="3"/>
            <w:vMerge w:val="restart"/>
            <w:tcBorders>
              <w:top w:val="single" w:sz="4" w:space="0" w:color="auto"/>
              <w:left w:val="nil"/>
              <w:right w:val="single" w:sz="4" w:space="0" w:color="auto"/>
            </w:tcBorders>
          </w:tcPr>
          <w:p w14:paraId="3C5561E6" w14:textId="77777777" w:rsidR="000A1794" w:rsidRPr="005A7BEF" w:rsidRDefault="000A1794" w:rsidP="005A7BEF">
            <w:pPr>
              <w:rPr>
                <w:rFonts w:ascii="Arial" w:hAnsi="Arial" w:cs="Arial"/>
                <w:b/>
                <w:sz w:val="16"/>
                <w:szCs w:val="16"/>
              </w:rPr>
            </w:pPr>
          </w:p>
        </w:tc>
      </w:tr>
      <w:tr w:rsidR="000A1794" w:rsidRPr="005A7BEF" w14:paraId="655CEECF" w14:textId="77777777" w:rsidTr="00842F8E">
        <w:trPr>
          <w:trHeight w:val="160"/>
        </w:trPr>
        <w:tc>
          <w:tcPr>
            <w:tcW w:w="1813" w:type="pct"/>
            <w:vMerge/>
            <w:tcBorders>
              <w:left w:val="single" w:sz="4" w:space="0" w:color="auto"/>
              <w:bottom w:val="single" w:sz="4" w:space="0" w:color="auto"/>
              <w:right w:val="single" w:sz="4" w:space="0" w:color="auto"/>
            </w:tcBorders>
            <w:shd w:val="clear" w:color="auto" w:fill="auto"/>
            <w:hideMark/>
          </w:tcPr>
          <w:p w14:paraId="47745050" w14:textId="77777777" w:rsidR="000A1794" w:rsidRPr="005A7BEF" w:rsidRDefault="000A1794" w:rsidP="005A7BEF">
            <w:pPr>
              <w:rPr>
                <w:rFonts w:ascii="Arial" w:hAnsi="Arial" w:cs="Arial"/>
                <w:b/>
                <w:sz w:val="16"/>
                <w:szCs w:val="16"/>
              </w:rPr>
            </w:pPr>
          </w:p>
        </w:tc>
        <w:tc>
          <w:tcPr>
            <w:tcW w:w="1011" w:type="pct"/>
            <w:gridSpan w:val="3"/>
            <w:tcBorders>
              <w:left w:val="single" w:sz="4" w:space="0" w:color="auto"/>
              <w:bottom w:val="single" w:sz="4" w:space="0" w:color="auto"/>
              <w:right w:val="single" w:sz="4" w:space="0" w:color="auto"/>
            </w:tcBorders>
            <w:shd w:val="clear" w:color="auto" w:fill="auto"/>
            <w:vAlign w:val="bottom"/>
            <w:hideMark/>
          </w:tcPr>
          <w:p w14:paraId="5439E434" w14:textId="77777777" w:rsidR="000A1794" w:rsidRPr="005A7BEF" w:rsidRDefault="000A1794" w:rsidP="005A7BEF">
            <w:pPr>
              <w:rPr>
                <w:rFonts w:ascii="Arial" w:hAnsi="Arial" w:cs="Arial"/>
                <w:b/>
                <w:sz w:val="16"/>
                <w:szCs w:val="16"/>
              </w:rPr>
            </w:pPr>
          </w:p>
        </w:tc>
        <w:tc>
          <w:tcPr>
            <w:tcW w:w="1046" w:type="pct"/>
            <w:gridSpan w:val="3"/>
            <w:vMerge/>
            <w:tcBorders>
              <w:left w:val="single" w:sz="4" w:space="0" w:color="auto"/>
              <w:bottom w:val="single" w:sz="4" w:space="0" w:color="auto"/>
              <w:right w:val="single" w:sz="4" w:space="0" w:color="auto"/>
            </w:tcBorders>
            <w:shd w:val="clear" w:color="auto" w:fill="auto"/>
            <w:vAlign w:val="bottom"/>
            <w:hideMark/>
          </w:tcPr>
          <w:p w14:paraId="4BF4823F" w14:textId="77777777" w:rsidR="000A1794" w:rsidRPr="005A7BEF" w:rsidRDefault="000A1794" w:rsidP="005A7BEF">
            <w:pPr>
              <w:rPr>
                <w:rFonts w:ascii="Arial" w:hAnsi="Arial" w:cs="Arial"/>
                <w:b/>
                <w:sz w:val="16"/>
                <w:szCs w:val="16"/>
              </w:rPr>
            </w:pPr>
          </w:p>
        </w:tc>
        <w:tc>
          <w:tcPr>
            <w:tcW w:w="1129" w:type="pct"/>
            <w:gridSpan w:val="3"/>
            <w:vMerge/>
            <w:tcBorders>
              <w:left w:val="nil"/>
              <w:bottom w:val="single" w:sz="4" w:space="0" w:color="auto"/>
              <w:right w:val="single" w:sz="4" w:space="0" w:color="auto"/>
            </w:tcBorders>
          </w:tcPr>
          <w:p w14:paraId="7E357F2D" w14:textId="77777777" w:rsidR="000A1794" w:rsidRPr="005A7BEF" w:rsidRDefault="000A1794" w:rsidP="005A7BEF">
            <w:pPr>
              <w:rPr>
                <w:rFonts w:ascii="Arial" w:hAnsi="Arial" w:cs="Arial"/>
                <w:b/>
                <w:sz w:val="16"/>
                <w:szCs w:val="16"/>
              </w:rPr>
            </w:pPr>
          </w:p>
        </w:tc>
      </w:tr>
      <w:tr w:rsidR="000A1794" w:rsidRPr="005A7BEF" w14:paraId="4974B429" w14:textId="77777777" w:rsidTr="00842F8E">
        <w:trPr>
          <w:trHeight w:val="925"/>
        </w:trPr>
        <w:tc>
          <w:tcPr>
            <w:tcW w:w="1813" w:type="pct"/>
            <w:vMerge w:val="restart"/>
            <w:tcBorders>
              <w:top w:val="nil"/>
              <w:left w:val="single" w:sz="4" w:space="0" w:color="auto"/>
              <w:right w:val="single" w:sz="4" w:space="0" w:color="auto"/>
            </w:tcBorders>
            <w:shd w:val="clear" w:color="auto" w:fill="auto"/>
            <w:hideMark/>
          </w:tcPr>
          <w:p w14:paraId="39427901" w14:textId="03EA94D5"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16. What was the most serious difficulty in </w:t>
            </w:r>
            <w:r w:rsidR="0011373C">
              <w:rPr>
                <w:rFonts w:ascii="Arial" w:hAnsi="Arial" w:cs="Arial"/>
                <w:b/>
                <w:bCs/>
                <w:sz w:val="16"/>
                <w:szCs w:val="16"/>
              </w:rPr>
              <w:t>[Enterprise Name</w:t>
            </w:r>
            <w:r w:rsidRPr="005A7BEF">
              <w:rPr>
                <w:rFonts w:ascii="Arial" w:hAnsi="Arial" w:cs="Arial"/>
                <w:b/>
                <w:bCs/>
                <w:sz w:val="16"/>
                <w:szCs w:val="16"/>
              </w:rPr>
              <w:t>?</w:t>
            </w:r>
          </w:p>
          <w:p w14:paraId="4628F43A" w14:textId="041CC95C" w:rsidR="000A1794" w:rsidRPr="005A7BEF" w:rsidRDefault="000A1794" w:rsidP="005A7BEF">
            <w:pPr>
              <w:rPr>
                <w:rFonts w:ascii="Arial" w:hAnsi="Arial" w:cs="Arial"/>
                <w:b/>
                <w:sz w:val="16"/>
                <w:szCs w:val="16"/>
              </w:rPr>
            </w:pPr>
            <w:r w:rsidRPr="005A7BEF">
              <w:rPr>
                <w:rFonts w:ascii="Arial" w:hAnsi="Arial" w:cs="Arial"/>
                <w:b/>
                <w:sz w:val="16"/>
                <w:szCs w:val="16"/>
              </w:rPr>
              <w:t xml:space="preserve">1. No difficulty </w:t>
            </w:r>
          </w:p>
          <w:p w14:paraId="2C2E3F3F" w14:textId="5F6588B7" w:rsidR="000A1794" w:rsidRPr="005A7BEF" w:rsidRDefault="000A1794" w:rsidP="005A7BEF">
            <w:pPr>
              <w:rPr>
                <w:rFonts w:ascii="Arial" w:hAnsi="Arial" w:cs="Arial"/>
                <w:b/>
                <w:sz w:val="16"/>
                <w:szCs w:val="16"/>
              </w:rPr>
            </w:pPr>
            <w:r w:rsidRPr="005A7BEF">
              <w:rPr>
                <w:rFonts w:ascii="Arial" w:hAnsi="Arial" w:cs="Arial"/>
                <w:b/>
                <w:sz w:val="16"/>
                <w:szCs w:val="16"/>
              </w:rPr>
              <w:t xml:space="preserve">2. Capital / credit </w:t>
            </w:r>
          </w:p>
          <w:p w14:paraId="053D1621" w14:textId="553ABA75" w:rsidR="000A1794" w:rsidRPr="005A7BEF" w:rsidRDefault="000A1794" w:rsidP="005A7BEF">
            <w:pPr>
              <w:rPr>
                <w:rFonts w:ascii="Arial" w:hAnsi="Arial" w:cs="Arial"/>
                <w:b/>
                <w:sz w:val="16"/>
                <w:szCs w:val="16"/>
              </w:rPr>
            </w:pPr>
            <w:r w:rsidRPr="005A7BEF">
              <w:rPr>
                <w:rFonts w:ascii="Arial" w:hAnsi="Arial" w:cs="Arial"/>
                <w:b/>
                <w:sz w:val="16"/>
                <w:szCs w:val="16"/>
              </w:rPr>
              <w:t xml:space="preserve">3. Technical knowhow </w:t>
            </w:r>
          </w:p>
          <w:p w14:paraId="138692FC" w14:textId="490FFC83" w:rsidR="000A1794" w:rsidRPr="005A7BEF" w:rsidRDefault="000A1794" w:rsidP="005A7BEF">
            <w:pPr>
              <w:rPr>
                <w:rFonts w:ascii="Arial" w:hAnsi="Arial" w:cs="Arial"/>
                <w:b/>
                <w:sz w:val="16"/>
                <w:szCs w:val="16"/>
              </w:rPr>
            </w:pPr>
            <w:r w:rsidRPr="005A7BEF">
              <w:rPr>
                <w:rFonts w:ascii="Arial" w:hAnsi="Arial" w:cs="Arial"/>
                <w:b/>
                <w:sz w:val="16"/>
                <w:szCs w:val="16"/>
              </w:rPr>
              <w:t xml:space="preserve">4. Government regulation </w:t>
            </w:r>
          </w:p>
          <w:p w14:paraId="2CC17A5B" w14:textId="7463740C" w:rsidR="000A1794" w:rsidRPr="005A7BEF" w:rsidRDefault="00A307F2" w:rsidP="005A7BEF">
            <w:pPr>
              <w:spacing w:line="276" w:lineRule="auto"/>
              <w:rPr>
                <w:rFonts w:ascii="Arial" w:hAnsi="Arial" w:cs="Arial"/>
                <w:b/>
                <w:sz w:val="16"/>
                <w:szCs w:val="16"/>
              </w:rPr>
            </w:pPr>
            <w:r w:rsidRPr="005A7BEF">
              <w:rPr>
                <w:rFonts w:ascii="Arial" w:hAnsi="Arial" w:cs="Arial"/>
                <w:b/>
                <w:sz w:val="16"/>
                <w:szCs w:val="16"/>
              </w:rPr>
              <w:t>-</w:t>
            </w:r>
            <w:r w:rsidR="000A1794" w:rsidRPr="005A7BEF">
              <w:rPr>
                <w:rFonts w:ascii="Arial" w:hAnsi="Arial" w:cs="Arial"/>
                <w:b/>
                <w:sz w:val="16"/>
                <w:szCs w:val="16"/>
              </w:rPr>
              <w:t>666. Other (</w:t>
            </w:r>
            <w:r w:rsidR="006F7C82">
              <w:rPr>
                <w:rFonts w:ascii="Arial" w:hAnsi="Arial" w:cs="Arial"/>
                <w:b/>
                <w:sz w:val="16"/>
                <w:szCs w:val="16"/>
              </w:rPr>
              <w:t>please s</w:t>
            </w:r>
            <w:r w:rsidR="000A1794" w:rsidRPr="005A7BEF">
              <w:rPr>
                <w:rFonts w:ascii="Arial" w:hAnsi="Arial" w:cs="Arial"/>
                <w:b/>
                <w:sz w:val="16"/>
                <w:szCs w:val="16"/>
              </w:rPr>
              <w:t xml:space="preserve">pecify) </w:t>
            </w:r>
          </w:p>
          <w:p w14:paraId="157FC05D" w14:textId="2667E76C" w:rsidR="000A1794" w:rsidRPr="005A7BEF" w:rsidRDefault="000A1794" w:rsidP="005A7BEF">
            <w:pPr>
              <w:spacing w:line="276" w:lineRule="auto"/>
              <w:rPr>
                <w:rFonts w:ascii="Arial" w:hAnsi="Arial" w:cs="Arial"/>
                <w:b/>
                <w:sz w:val="16"/>
                <w:szCs w:val="16"/>
              </w:rPr>
            </w:pPr>
            <w:r w:rsidRPr="005A7BEF">
              <w:rPr>
                <w:rFonts w:ascii="Arial" w:hAnsi="Arial" w:cs="Arial"/>
                <w:b/>
                <w:sz w:val="16"/>
                <w:szCs w:val="16"/>
              </w:rPr>
              <w:t xml:space="preserve">-888. Refuse to Answer </w:t>
            </w:r>
          </w:p>
          <w:p w14:paraId="61037850" w14:textId="7B25E5D5" w:rsidR="000A1794" w:rsidRPr="005A7BEF" w:rsidRDefault="000A1794" w:rsidP="005A7BEF">
            <w:pPr>
              <w:rPr>
                <w:rFonts w:ascii="Arial" w:hAnsi="Arial" w:cs="Arial"/>
                <w:b/>
                <w:bCs/>
                <w:sz w:val="16"/>
                <w:szCs w:val="16"/>
              </w:rPr>
            </w:pPr>
            <w:r w:rsidRPr="005A7BEF">
              <w:rPr>
                <w:rFonts w:ascii="Arial" w:hAnsi="Arial" w:cs="Arial"/>
                <w:b/>
                <w:sz w:val="16"/>
                <w:szCs w:val="16"/>
              </w:rPr>
              <w:t xml:space="preserve">-999. Don’t know </w:t>
            </w:r>
          </w:p>
        </w:tc>
        <w:tc>
          <w:tcPr>
            <w:tcW w:w="1011" w:type="pct"/>
            <w:gridSpan w:val="3"/>
            <w:vMerge w:val="restart"/>
            <w:tcBorders>
              <w:top w:val="single" w:sz="4" w:space="0" w:color="auto"/>
              <w:left w:val="nil"/>
              <w:right w:val="single" w:sz="4" w:space="0" w:color="auto"/>
            </w:tcBorders>
            <w:shd w:val="clear" w:color="auto" w:fill="auto"/>
            <w:vAlign w:val="bottom"/>
            <w:hideMark/>
          </w:tcPr>
          <w:p w14:paraId="5D2B8EAB" w14:textId="77777777" w:rsidR="000A1794" w:rsidRPr="005A7BEF" w:rsidRDefault="000A1794" w:rsidP="005A7BEF">
            <w:pPr>
              <w:rPr>
                <w:rFonts w:ascii="Arial" w:hAnsi="Arial" w:cs="Arial"/>
                <w:b/>
                <w:sz w:val="16"/>
                <w:szCs w:val="16"/>
              </w:rPr>
            </w:pPr>
            <w:r w:rsidRPr="005A7BEF">
              <w:rPr>
                <w:rFonts w:ascii="Arial" w:hAnsi="Arial" w:cs="Arial"/>
                <w:b/>
                <w:sz w:val="22"/>
                <w:szCs w:val="22"/>
              </w:rPr>
              <w:t> </w:t>
            </w:r>
          </w:p>
        </w:tc>
        <w:tc>
          <w:tcPr>
            <w:tcW w:w="1046" w:type="pct"/>
            <w:gridSpan w:val="3"/>
            <w:vMerge w:val="restart"/>
            <w:tcBorders>
              <w:top w:val="single" w:sz="4" w:space="0" w:color="auto"/>
              <w:left w:val="nil"/>
              <w:right w:val="single" w:sz="4" w:space="0" w:color="auto"/>
            </w:tcBorders>
            <w:shd w:val="clear" w:color="auto" w:fill="auto"/>
            <w:vAlign w:val="bottom"/>
            <w:hideMark/>
          </w:tcPr>
          <w:p w14:paraId="6B0D2EC1" w14:textId="77777777" w:rsidR="000A1794" w:rsidRPr="005A7BEF" w:rsidRDefault="000A1794" w:rsidP="005A7BEF">
            <w:pPr>
              <w:rPr>
                <w:rFonts w:ascii="Arial" w:hAnsi="Arial" w:cs="Arial"/>
                <w:b/>
                <w:sz w:val="16"/>
                <w:szCs w:val="16"/>
              </w:rPr>
            </w:pPr>
          </w:p>
        </w:tc>
        <w:tc>
          <w:tcPr>
            <w:tcW w:w="1129" w:type="pct"/>
            <w:gridSpan w:val="3"/>
            <w:tcBorders>
              <w:top w:val="single" w:sz="4" w:space="0" w:color="auto"/>
              <w:left w:val="nil"/>
              <w:right w:val="single" w:sz="4" w:space="0" w:color="auto"/>
            </w:tcBorders>
          </w:tcPr>
          <w:p w14:paraId="73C78CE2" w14:textId="77777777" w:rsidR="000A1794" w:rsidRPr="005A7BEF" w:rsidRDefault="000A1794" w:rsidP="005A7BEF">
            <w:pPr>
              <w:rPr>
                <w:rFonts w:ascii="Arial" w:hAnsi="Arial" w:cs="Arial"/>
                <w:b/>
                <w:sz w:val="16"/>
                <w:szCs w:val="16"/>
              </w:rPr>
            </w:pPr>
          </w:p>
        </w:tc>
      </w:tr>
      <w:tr w:rsidR="000A1794" w:rsidRPr="005A7BEF" w14:paraId="5C212041" w14:textId="77777777" w:rsidTr="00842F8E">
        <w:trPr>
          <w:trHeight w:val="216"/>
        </w:trPr>
        <w:tc>
          <w:tcPr>
            <w:tcW w:w="1813" w:type="pct"/>
            <w:vMerge/>
            <w:tcBorders>
              <w:left w:val="single" w:sz="4" w:space="0" w:color="auto"/>
              <w:bottom w:val="single" w:sz="4" w:space="0" w:color="auto"/>
              <w:right w:val="single" w:sz="4" w:space="0" w:color="auto"/>
            </w:tcBorders>
            <w:shd w:val="clear" w:color="auto" w:fill="auto"/>
            <w:hideMark/>
          </w:tcPr>
          <w:p w14:paraId="1D305EB1" w14:textId="77777777" w:rsidR="000A1794" w:rsidRPr="005A7BEF" w:rsidRDefault="000A1794" w:rsidP="005A7BEF">
            <w:pPr>
              <w:rPr>
                <w:rFonts w:ascii="Arial" w:hAnsi="Arial" w:cs="Arial"/>
                <w:b/>
                <w:sz w:val="16"/>
                <w:szCs w:val="16"/>
              </w:rPr>
            </w:pPr>
          </w:p>
        </w:tc>
        <w:tc>
          <w:tcPr>
            <w:tcW w:w="1011" w:type="pct"/>
            <w:gridSpan w:val="3"/>
            <w:vMerge/>
            <w:tcBorders>
              <w:left w:val="nil"/>
              <w:bottom w:val="single" w:sz="4" w:space="0" w:color="auto"/>
              <w:right w:val="single" w:sz="4" w:space="0" w:color="auto"/>
            </w:tcBorders>
            <w:shd w:val="clear" w:color="auto" w:fill="auto"/>
            <w:vAlign w:val="bottom"/>
            <w:hideMark/>
          </w:tcPr>
          <w:p w14:paraId="63AD5EF3" w14:textId="77777777" w:rsidR="000A1794" w:rsidRPr="005A7BEF" w:rsidRDefault="000A1794" w:rsidP="005A7BEF">
            <w:pPr>
              <w:rPr>
                <w:rFonts w:ascii="Arial" w:hAnsi="Arial" w:cs="Arial"/>
                <w:b/>
              </w:rPr>
            </w:pPr>
          </w:p>
        </w:tc>
        <w:tc>
          <w:tcPr>
            <w:tcW w:w="1046" w:type="pct"/>
            <w:gridSpan w:val="3"/>
            <w:vMerge/>
            <w:tcBorders>
              <w:left w:val="nil"/>
              <w:bottom w:val="single" w:sz="4" w:space="0" w:color="auto"/>
              <w:right w:val="single" w:sz="4" w:space="0" w:color="auto"/>
            </w:tcBorders>
            <w:shd w:val="clear" w:color="auto" w:fill="auto"/>
            <w:vAlign w:val="bottom"/>
            <w:hideMark/>
          </w:tcPr>
          <w:p w14:paraId="0D208864" w14:textId="77777777" w:rsidR="000A1794" w:rsidRPr="005A7BEF" w:rsidRDefault="000A1794" w:rsidP="005A7BEF">
            <w:pPr>
              <w:rPr>
                <w:rFonts w:ascii="Arial" w:hAnsi="Arial" w:cs="Arial"/>
                <w:b/>
              </w:rPr>
            </w:pPr>
          </w:p>
        </w:tc>
        <w:tc>
          <w:tcPr>
            <w:tcW w:w="1129" w:type="pct"/>
            <w:gridSpan w:val="3"/>
            <w:tcBorders>
              <w:left w:val="single" w:sz="4" w:space="0" w:color="auto"/>
              <w:bottom w:val="single" w:sz="4" w:space="0" w:color="auto"/>
              <w:right w:val="single" w:sz="4" w:space="0" w:color="auto"/>
            </w:tcBorders>
          </w:tcPr>
          <w:p w14:paraId="341D1E53" w14:textId="77777777" w:rsidR="000A1794" w:rsidRPr="005A7BEF" w:rsidRDefault="000A1794" w:rsidP="005A7BEF">
            <w:pPr>
              <w:rPr>
                <w:rFonts w:ascii="Arial" w:hAnsi="Arial" w:cs="Arial"/>
                <w:b/>
                <w:sz w:val="22"/>
                <w:szCs w:val="22"/>
              </w:rPr>
            </w:pPr>
          </w:p>
        </w:tc>
      </w:tr>
      <w:tr w:rsidR="000A1794" w:rsidRPr="005A7BEF" w14:paraId="4E97F80E" w14:textId="77777777" w:rsidTr="00842F8E">
        <w:trPr>
          <w:trHeight w:val="2527"/>
        </w:trPr>
        <w:tc>
          <w:tcPr>
            <w:tcW w:w="1813"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DDF501A" w14:textId="595C74E9"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17. What was the main source of capital in setting up </w:t>
            </w:r>
            <w:r w:rsidR="0011373C">
              <w:rPr>
                <w:rFonts w:ascii="Arial" w:hAnsi="Arial" w:cs="Arial"/>
                <w:b/>
                <w:bCs/>
                <w:sz w:val="16"/>
                <w:szCs w:val="16"/>
              </w:rPr>
              <w:t>[Enterprise Name]</w:t>
            </w:r>
            <w:r w:rsidRPr="005A7BEF">
              <w:rPr>
                <w:rFonts w:ascii="Arial" w:hAnsi="Arial" w:cs="Arial"/>
                <w:b/>
                <w:bCs/>
                <w:sz w:val="16"/>
                <w:szCs w:val="16"/>
              </w:rPr>
              <w:t>?</w:t>
            </w:r>
          </w:p>
          <w:p w14:paraId="7B10E443" w14:textId="77777777" w:rsidR="000A1794" w:rsidRPr="005A7BEF" w:rsidRDefault="000A1794" w:rsidP="005A7BEF">
            <w:pPr>
              <w:rPr>
                <w:rFonts w:ascii="Arial" w:hAnsi="Arial" w:cs="Arial"/>
                <w:b/>
                <w:sz w:val="16"/>
                <w:szCs w:val="16"/>
              </w:rPr>
            </w:pPr>
            <w:r w:rsidRPr="005A7BEF">
              <w:rPr>
                <w:rFonts w:ascii="Arial" w:hAnsi="Arial" w:cs="Arial"/>
                <w:b/>
                <w:sz w:val="16"/>
                <w:szCs w:val="16"/>
              </w:rPr>
              <w:t>1. Household savings – HS</w:t>
            </w:r>
          </w:p>
          <w:p w14:paraId="5211D10E" w14:textId="77777777" w:rsidR="000A1794" w:rsidRPr="005A7BEF" w:rsidRDefault="000A1794" w:rsidP="005A7BEF">
            <w:pPr>
              <w:rPr>
                <w:rFonts w:ascii="Arial" w:hAnsi="Arial" w:cs="Arial"/>
                <w:b/>
                <w:sz w:val="16"/>
                <w:szCs w:val="16"/>
              </w:rPr>
            </w:pPr>
            <w:r w:rsidRPr="005A7BEF">
              <w:rPr>
                <w:rFonts w:ascii="Arial" w:hAnsi="Arial" w:cs="Arial"/>
                <w:b/>
                <w:sz w:val="16"/>
                <w:szCs w:val="16"/>
              </w:rPr>
              <w:t>2. Bank – BA</w:t>
            </w:r>
          </w:p>
          <w:p w14:paraId="108DE386" w14:textId="77777777" w:rsidR="000A1794" w:rsidRPr="005A7BEF" w:rsidRDefault="000A1794" w:rsidP="005A7BEF">
            <w:pPr>
              <w:rPr>
                <w:rFonts w:ascii="Arial" w:hAnsi="Arial" w:cs="Arial"/>
                <w:b/>
                <w:sz w:val="16"/>
                <w:szCs w:val="16"/>
              </w:rPr>
            </w:pPr>
            <w:r w:rsidRPr="005A7BEF">
              <w:rPr>
                <w:rFonts w:ascii="Arial" w:hAnsi="Arial" w:cs="Arial"/>
                <w:b/>
                <w:sz w:val="16"/>
                <w:szCs w:val="16"/>
              </w:rPr>
              <w:t>3. Remittances from abroad – RA</w:t>
            </w:r>
          </w:p>
          <w:p w14:paraId="2E5E5290" w14:textId="77777777" w:rsidR="000A1794" w:rsidRPr="005A7BEF" w:rsidRDefault="000A1794" w:rsidP="005A7BEF">
            <w:pPr>
              <w:rPr>
                <w:rFonts w:ascii="Arial" w:hAnsi="Arial" w:cs="Arial"/>
                <w:b/>
                <w:sz w:val="16"/>
                <w:szCs w:val="16"/>
              </w:rPr>
            </w:pPr>
            <w:r w:rsidRPr="005A7BEF">
              <w:rPr>
                <w:rFonts w:ascii="Arial" w:hAnsi="Arial" w:cs="Arial"/>
                <w:b/>
                <w:sz w:val="16"/>
                <w:szCs w:val="16"/>
              </w:rPr>
              <w:t>4. Proceeds from family farms – FF</w:t>
            </w:r>
          </w:p>
          <w:p w14:paraId="739231B4" w14:textId="77777777" w:rsidR="000A1794" w:rsidRPr="005A7BEF" w:rsidRDefault="000A1794" w:rsidP="005A7BEF">
            <w:pPr>
              <w:rPr>
                <w:rFonts w:ascii="Arial" w:hAnsi="Arial" w:cs="Arial"/>
                <w:b/>
                <w:sz w:val="16"/>
                <w:szCs w:val="16"/>
              </w:rPr>
            </w:pPr>
            <w:r w:rsidRPr="005A7BEF">
              <w:rPr>
                <w:rFonts w:ascii="Arial" w:hAnsi="Arial" w:cs="Arial"/>
                <w:b/>
                <w:sz w:val="16"/>
                <w:szCs w:val="16"/>
              </w:rPr>
              <w:t>5. Proceeds from family non-farm enterprise – NF</w:t>
            </w:r>
          </w:p>
          <w:p w14:paraId="4A89CCF6" w14:textId="77777777" w:rsidR="000A1794" w:rsidRPr="005A7BEF" w:rsidRDefault="000A1794" w:rsidP="005A7BEF">
            <w:pPr>
              <w:rPr>
                <w:rFonts w:ascii="Arial" w:hAnsi="Arial" w:cs="Arial"/>
                <w:b/>
                <w:sz w:val="16"/>
                <w:szCs w:val="16"/>
              </w:rPr>
            </w:pPr>
            <w:r w:rsidRPr="005A7BEF">
              <w:rPr>
                <w:rFonts w:ascii="Arial" w:hAnsi="Arial" w:cs="Arial"/>
                <w:b/>
                <w:sz w:val="16"/>
                <w:szCs w:val="16"/>
              </w:rPr>
              <w:t>6. Income from family property(ies) – IP</w:t>
            </w:r>
          </w:p>
          <w:p w14:paraId="2388DBE6" w14:textId="77777777" w:rsidR="000A1794" w:rsidRPr="005A7BEF" w:rsidRDefault="000A1794" w:rsidP="005A7BEF">
            <w:pPr>
              <w:rPr>
                <w:rFonts w:ascii="Arial" w:hAnsi="Arial" w:cs="Arial"/>
                <w:b/>
                <w:sz w:val="16"/>
                <w:szCs w:val="16"/>
              </w:rPr>
            </w:pPr>
            <w:r w:rsidRPr="005A7BEF">
              <w:rPr>
                <w:rFonts w:ascii="Arial" w:hAnsi="Arial" w:cs="Arial"/>
                <w:b/>
                <w:sz w:val="16"/>
                <w:szCs w:val="16"/>
              </w:rPr>
              <w:t xml:space="preserve">7. NGO support – NG </w:t>
            </w:r>
          </w:p>
          <w:p w14:paraId="5468DAEC" w14:textId="77777777" w:rsidR="000A1794" w:rsidRPr="005A7BEF" w:rsidRDefault="000A1794" w:rsidP="005A7BEF">
            <w:pPr>
              <w:rPr>
                <w:rFonts w:ascii="Arial" w:hAnsi="Arial" w:cs="Arial"/>
                <w:b/>
                <w:sz w:val="16"/>
                <w:szCs w:val="16"/>
              </w:rPr>
            </w:pPr>
            <w:r w:rsidRPr="005A7BEF">
              <w:rPr>
                <w:rFonts w:ascii="Arial" w:hAnsi="Arial" w:cs="Arial"/>
                <w:b/>
                <w:sz w:val="16"/>
                <w:szCs w:val="16"/>
              </w:rPr>
              <w:t>8. District assembly / town development support – DA</w:t>
            </w:r>
          </w:p>
          <w:p w14:paraId="55A37DCE" w14:textId="66C38F19" w:rsidR="000A1794" w:rsidRPr="005A7BEF" w:rsidRDefault="000A1794" w:rsidP="005A7BEF">
            <w:pPr>
              <w:rPr>
                <w:rFonts w:ascii="Arial" w:hAnsi="Arial" w:cs="Arial"/>
                <w:b/>
                <w:sz w:val="16"/>
                <w:szCs w:val="16"/>
              </w:rPr>
            </w:pPr>
            <w:r w:rsidRPr="005A7BEF">
              <w:rPr>
                <w:rFonts w:ascii="Arial" w:hAnsi="Arial" w:cs="Arial"/>
                <w:b/>
                <w:sz w:val="16"/>
                <w:szCs w:val="16"/>
              </w:rPr>
              <w:t xml:space="preserve">9. </w:t>
            </w:r>
            <w:r w:rsidR="00402712" w:rsidRPr="005A7BEF">
              <w:rPr>
                <w:rFonts w:ascii="Arial" w:hAnsi="Arial" w:cs="Arial"/>
                <w:b/>
                <w:sz w:val="16"/>
                <w:szCs w:val="16"/>
              </w:rPr>
              <w:t>Religious assistance</w:t>
            </w:r>
            <w:r w:rsidRPr="005A7BEF">
              <w:rPr>
                <w:rFonts w:ascii="Arial" w:hAnsi="Arial" w:cs="Arial"/>
                <w:b/>
                <w:sz w:val="16"/>
                <w:szCs w:val="16"/>
              </w:rPr>
              <w:t xml:space="preserve"> – </w:t>
            </w:r>
            <w:r w:rsidR="00402712" w:rsidRPr="005A7BEF">
              <w:rPr>
                <w:rFonts w:ascii="Arial" w:hAnsi="Arial" w:cs="Arial"/>
                <w:b/>
                <w:sz w:val="16"/>
                <w:szCs w:val="16"/>
              </w:rPr>
              <w:t>RL</w:t>
            </w:r>
          </w:p>
          <w:p w14:paraId="7C1E1B27" w14:textId="77777777" w:rsidR="000A1794" w:rsidRPr="005A7BEF" w:rsidRDefault="000A1794" w:rsidP="005A7BEF">
            <w:pPr>
              <w:rPr>
                <w:rFonts w:ascii="Arial" w:hAnsi="Arial" w:cs="Arial"/>
                <w:b/>
                <w:sz w:val="16"/>
                <w:szCs w:val="16"/>
              </w:rPr>
            </w:pPr>
            <w:r w:rsidRPr="005A7BEF">
              <w:rPr>
                <w:rFonts w:ascii="Arial" w:hAnsi="Arial" w:cs="Arial"/>
                <w:b/>
                <w:sz w:val="16"/>
                <w:szCs w:val="16"/>
              </w:rPr>
              <w:t>10. Money lenders – ML</w:t>
            </w:r>
          </w:p>
          <w:p w14:paraId="2A04A6C6" w14:textId="77777777" w:rsidR="000A1794" w:rsidRPr="005A7BEF" w:rsidRDefault="000A1794" w:rsidP="005A7BEF">
            <w:pPr>
              <w:rPr>
                <w:rFonts w:ascii="Arial" w:hAnsi="Arial" w:cs="Arial"/>
                <w:b/>
                <w:sz w:val="16"/>
                <w:szCs w:val="16"/>
              </w:rPr>
            </w:pPr>
            <w:r w:rsidRPr="005A7BEF">
              <w:rPr>
                <w:rFonts w:ascii="Arial" w:hAnsi="Arial" w:cs="Arial"/>
                <w:b/>
                <w:sz w:val="16"/>
                <w:szCs w:val="16"/>
              </w:rPr>
              <w:t>11. Relatives/ friends – RF</w:t>
            </w:r>
          </w:p>
          <w:p w14:paraId="0F7EBA4C" w14:textId="77777777" w:rsidR="000A1794" w:rsidRPr="005A7BEF" w:rsidRDefault="000A1794" w:rsidP="005A7BEF">
            <w:pPr>
              <w:rPr>
                <w:rFonts w:ascii="Arial" w:hAnsi="Arial" w:cs="Arial"/>
                <w:b/>
                <w:sz w:val="16"/>
                <w:szCs w:val="16"/>
              </w:rPr>
            </w:pPr>
            <w:r w:rsidRPr="005A7BEF">
              <w:rPr>
                <w:rFonts w:ascii="Arial" w:hAnsi="Arial" w:cs="Arial"/>
                <w:b/>
                <w:sz w:val="16"/>
                <w:szCs w:val="16"/>
              </w:rPr>
              <w:t>12. Other partners – OP</w:t>
            </w:r>
          </w:p>
          <w:p w14:paraId="0BBDAA36" w14:textId="77777777" w:rsidR="000A1794" w:rsidRPr="005A7BEF" w:rsidRDefault="000A1794" w:rsidP="005A7BEF">
            <w:pPr>
              <w:rPr>
                <w:rFonts w:ascii="Arial" w:hAnsi="Arial" w:cs="Arial"/>
                <w:b/>
                <w:sz w:val="16"/>
                <w:szCs w:val="16"/>
              </w:rPr>
            </w:pPr>
            <w:r w:rsidRPr="005A7BEF">
              <w:rPr>
                <w:rFonts w:ascii="Arial" w:hAnsi="Arial" w:cs="Arial"/>
                <w:b/>
                <w:sz w:val="16"/>
                <w:szCs w:val="16"/>
              </w:rPr>
              <w:t>13. No capital required – NC</w:t>
            </w:r>
          </w:p>
          <w:p w14:paraId="0637A0BA" w14:textId="7990C73B" w:rsidR="000A1794" w:rsidRPr="005A7BEF" w:rsidRDefault="00A307F2" w:rsidP="005A7BEF">
            <w:pPr>
              <w:spacing w:line="276" w:lineRule="auto"/>
              <w:rPr>
                <w:rFonts w:ascii="Arial" w:hAnsi="Arial" w:cs="Arial"/>
                <w:b/>
                <w:sz w:val="16"/>
                <w:szCs w:val="16"/>
              </w:rPr>
            </w:pPr>
            <w:r w:rsidRPr="005A7BEF">
              <w:rPr>
                <w:rFonts w:ascii="Arial" w:hAnsi="Arial" w:cs="Arial"/>
                <w:b/>
                <w:sz w:val="16"/>
                <w:szCs w:val="16"/>
              </w:rPr>
              <w:t>-</w:t>
            </w:r>
            <w:r w:rsidR="000A1794" w:rsidRPr="005A7BEF">
              <w:rPr>
                <w:rFonts w:ascii="Arial" w:hAnsi="Arial" w:cs="Arial"/>
                <w:b/>
                <w:sz w:val="16"/>
                <w:szCs w:val="16"/>
              </w:rPr>
              <w:t>666. Other (Specify) - OT</w:t>
            </w:r>
          </w:p>
          <w:p w14:paraId="1F1DC182" w14:textId="77777777" w:rsidR="000A1794" w:rsidRPr="005A7BEF" w:rsidRDefault="000A1794" w:rsidP="005A7BEF">
            <w:pPr>
              <w:spacing w:line="276" w:lineRule="auto"/>
              <w:rPr>
                <w:rFonts w:ascii="Arial" w:hAnsi="Arial" w:cs="Arial"/>
                <w:b/>
                <w:sz w:val="16"/>
                <w:szCs w:val="16"/>
              </w:rPr>
            </w:pPr>
            <w:r w:rsidRPr="005A7BEF">
              <w:rPr>
                <w:rFonts w:ascii="Arial" w:hAnsi="Arial" w:cs="Arial"/>
                <w:b/>
                <w:sz w:val="16"/>
                <w:szCs w:val="16"/>
              </w:rPr>
              <w:t>-888. Refuse to Answer - RA</w:t>
            </w:r>
          </w:p>
          <w:p w14:paraId="53956C12" w14:textId="77777777" w:rsidR="000A1794" w:rsidRPr="005A7BEF" w:rsidRDefault="000A1794" w:rsidP="005A7BEF">
            <w:pPr>
              <w:rPr>
                <w:rFonts w:ascii="Arial" w:hAnsi="Arial" w:cs="Arial"/>
                <w:b/>
                <w:bCs/>
                <w:sz w:val="16"/>
                <w:szCs w:val="16"/>
              </w:rPr>
            </w:pPr>
            <w:r w:rsidRPr="005A7BEF">
              <w:rPr>
                <w:rFonts w:ascii="Arial" w:hAnsi="Arial" w:cs="Arial"/>
                <w:b/>
                <w:sz w:val="16"/>
                <w:szCs w:val="16"/>
              </w:rPr>
              <w:t>-999. Don’t know - DK</w:t>
            </w:r>
          </w:p>
        </w:tc>
        <w:tc>
          <w:tcPr>
            <w:tcW w:w="1011" w:type="pct"/>
            <w:gridSpan w:val="3"/>
            <w:vMerge w:val="restart"/>
            <w:tcBorders>
              <w:top w:val="single" w:sz="4" w:space="0" w:color="auto"/>
              <w:left w:val="nil"/>
              <w:right w:val="single" w:sz="4" w:space="0" w:color="auto"/>
            </w:tcBorders>
            <w:shd w:val="clear" w:color="auto" w:fill="auto"/>
            <w:vAlign w:val="bottom"/>
            <w:hideMark/>
          </w:tcPr>
          <w:p w14:paraId="265FD232" w14:textId="77777777" w:rsidR="000A1794" w:rsidRPr="005A7BEF" w:rsidRDefault="000A1794" w:rsidP="005A7BEF">
            <w:pPr>
              <w:rPr>
                <w:rFonts w:ascii="Arial" w:hAnsi="Arial" w:cs="Arial"/>
                <w:b/>
                <w:sz w:val="16"/>
                <w:szCs w:val="16"/>
              </w:rPr>
            </w:pPr>
          </w:p>
        </w:tc>
        <w:tc>
          <w:tcPr>
            <w:tcW w:w="1046" w:type="pct"/>
            <w:gridSpan w:val="3"/>
            <w:vMerge w:val="restart"/>
            <w:tcBorders>
              <w:top w:val="single" w:sz="4" w:space="0" w:color="auto"/>
              <w:left w:val="nil"/>
              <w:right w:val="single" w:sz="4" w:space="0" w:color="auto"/>
            </w:tcBorders>
            <w:shd w:val="clear" w:color="auto" w:fill="auto"/>
            <w:vAlign w:val="bottom"/>
            <w:hideMark/>
          </w:tcPr>
          <w:p w14:paraId="450F91F8" w14:textId="77777777" w:rsidR="000A1794" w:rsidRPr="005A7BEF" w:rsidRDefault="000A1794" w:rsidP="005A7BEF">
            <w:pPr>
              <w:rPr>
                <w:rFonts w:ascii="Arial" w:hAnsi="Arial" w:cs="Arial"/>
                <w:b/>
                <w:sz w:val="16"/>
                <w:szCs w:val="16"/>
              </w:rPr>
            </w:pPr>
          </w:p>
        </w:tc>
        <w:tc>
          <w:tcPr>
            <w:tcW w:w="1129" w:type="pct"/>
            <w:gridSpan w:val="3"/>
            <w:tcBorders>
              <w:top w:val="single" w:sz="4" w:space="0" w:color="auto"/>
              <w:left w:val="nil"/>
              <w:right w:val="single" w:sz="4" w:space="0" w:color="auto"/>
            </w:tcBorders>
          </w:tcPr>
          <w:p w14:paraId="015FADB7" w14:textId="77777777" w:rsidR="000A1794" w:rsidRPr="005A7BEF" w:rsidRDefault="000A1794" w:rsidP="005A7BEF">
            <w:pPr>
              <w:rPr>
                <w:rFonts w:ascii="Arial" w:hAnsi="Arial" w:cs="Arial"/>
                <w:b/>
                <w:sz w:val="16"/>
                <w:szCs w:val="16"/>
              </w:rPr>
            </w:pPr>
          </w:p>
        </w:tc>
      </w:tr>
      <w:tr w:rsidR="000A1794" w:rsidRPr="005A7BEF" w14:paraId="3A3827F8" w14:textId="77777777" w:rsidTr="00842F8E">
        <w:trPr>
          <w:trHeight w:val="216"/>
        </w:trPr>
        <w:tc>
          <w:tcPr>
            <w:tcW w:w="1813" w:type="pct"/>
            <w:vMerge/>
            <w:tcBorders>
              <w:left w:val="single" w:sz="4" w:space="0" w:color="auto"/>
              <w:bottom w:val="single" w:sz="4" w:space="0" w:color="auto"/>
              <w:right w:val="single" w:sz="4" w:space="0" w:color="auto"/>
            </w:tcBorders>
            <w:shd w:val="clear" w:color="auto" w:fill="auto"/>
            <w:hideMark/>
          </w:tcPr>
          <w:p w14:paraId="3714223B" w14:textId="77777777" w:rsidR="000A1794" w:rsidRPr="005A7BEF" w:rsidRDefault="000A1794" w:rsidP="005A7BEF">
            <w:pPr>
              <w:rPr>
                <w:rFonts w:ascii="Arial" w:hAnsi="Arial" w:cs="Arial"/>
                <w:b/>
                <w:sz w:val="16"/>
                <w:szCs w:val="16"/>
              </w:rPr>
            </w:pPr>
          </w:p>
        </w:tc>
        <w:tc>
          <w:tcPr>
            <w:tcW w:w="1011" w:type="pct"/>
            <w:gridSpan w:val="3"/>
            <w:vMerge/>
            <w:tcBorders>
              <w:left w:val="nil"/>
              <w:bottom w:val="single" w:sz="4" w:space="0" w:color="auto"/>
              <w:right w:val="single" w:sz="4" w:space="0" w:color="auto"/>
            </w:tcBorders>
            <w:shd w:val="clear" w:color="auto" w:fill="auto"/>
            <w:vAlign w:val="bottom"/>
            <w:hideMark/>
          </w:tcPr>
          <w:p w14:paraId="1A71FB04" w14:textId="77777777" w:rsidR="000A1794" w:rsidRPr="005A7BEF" w:rsidRDefault="000A1794" w:rsidP="005A7BEF">
            <w:pPr>
              <w:rPr>
                <w:rFonts w:ascii="Arial" w:hAnsi="Arial" w:cs="Arial"/>
                <w:b/>
              </w:rPr>
            </w:pPr>
          </w:p>
        </w:tc>
        <w:tc>
          <w:tcPr>
            <w:tcW w:w="1046" w:type="pct"/>
            <w:gridSpan w:val="3"/>
            <w:vMerge/>
            <w:tcBorders>
              <w:left w:val="nil"/>
              <w:bottom w:val="single" w:sz="4" w:space="0" w:color="auto"/>
              <w:right w:val="single" w:sz="4" w:space="0" w:color="auto"/>
            </w:tcBorders>
            <w:shd w:val="clear" w:color="auto" w:fill="auto"/>
            <w:vAlign w:val="bottom"/>
            <w:hideMark/>
          </w:tcPr>
          <w:p w14:paraId="21B78A2B" w14:textId="77777777" w:rsidR="000A1794" w:rsidRPr="005A7BEF" w:rsidRDefault="000A1794" w:rsidP="005A7BEF">
            <w:pPr>
              <w:rPr>
                <w:rFonts w:ascii="Arial" w:hAnsi="Arial" w:cs="Arial"/>
                <w:b/>
              </w:rPr>
            </w:pPr>
          </w:p>
        </w:tc>
        <w:tc>
          <w:tcPr>
            <w:tcW w:w="1129" w:type="pct"/>
            <w:gridSpan w:val="3"/>
            <w:tcBorders>
              <w:left w:val="single" w:sz="4" w:space="0" w:color="auto"/>
              <w:bottom w:val="single" w:sz="4" w:space="0" w:color="auto"/>
              <w:right w:val="single" w:sz="4" w:space="0" w:color="auto"/>
            </w:tcBorders>
          </w:tcPr>
          <w:p w14:paraId="193C5290" w14:textId="77777777" w:rsidR="000A1794" w:rsidRPr="005A7BEF" w:rsidRDefault="000A1794" w:rsidP="005A7BEF">
            <w:pPr>
              <w:rPr>
                <w:rFonts w:ascii="Arial" w:hAnsi="Arial" w:cs="Arial"/>
                <w:b/>
                <w:sz w:val="22"/>
                <w:szCs w:val="22"/>
              </w:rPr>
            </w:pPr>
          </w:p>
        </w:tc>
      </w:tr>
      <w:tr w:rsidR="000A1794" w:rsidRPr="005A7BEF" w14:paraId="77FFC140" w14:textId="77777777" w:rsidTr="00842F8E">
        <w:trPr>
          <w:trHeight w:val="547"/>
        </w:trPr>
        <w:tc>
          <w:tcPr>
            <w:tcW w:w="1813" w:type="pct"/>
            <w:vMerge w:val="restart"/>
            <w:tcBorders>
              <w:top w:val="nil"/>
              <w:left w:val="single" w:sz="4" w:space="0" w:color="auto"/>
              <w:right w:val="single" w:sz="4" w:space="0" w:color="auto"/>
            </w:tcBorders>
            <w:shd w:val="clear" w:color="auto" w:fill="auto"/>
            <w:hideMark/>
          </w:tcPr>
          <w:p w14:paraId="17621DC7"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18. What was the nature of this capital?</w:t>
            </w:r>
          </w:p>
          <w:p w14:paraId="2A1D161D" w14:textId="77777777" w:rsidR="000A1794" w:rsidRPr="005A7BEF" w:rsidRDefault="000A1794" w:rsidP="005A7BEF">
            <w:pPr>
              <w:rPr>
                <w:rFonts w:ascii="Arial" w:hAnsi="Arial" w:cs="Arial"/>
                <w:b/>
                <w:sz w:val="16"/>
                <w:szCs w:val="16"/>
              </w:rPr>
            </w:pPr>
            <w:r w:rsidRPr="005A7BEF">
              <w:rPr>
                <w:rFonts w:ascii="Arial" w:hAnsi="Arial" w:cs="Arial"/>
                <w:b/>
                <w:sz w:val="16"/>
                <w:szCs w:val="16"/>
              </w:rPr>
              <w:t>1. Loan – LO</w:t>
            </w:r>
          </w:p>
          <w:p w14:paraId="38E62091" w14:textId="77777777" w:rsidR="000A1794" w:rsidRPr="005A7BEF" w:rsidRDefault="000A1794" w:rsidP="005A7BEF">
            <w:pPr>
              <w:rPr>
                <w:rFonts w:ascii="Arial" w:hAnsi="Arial" w:cs="Arial"/>
                <w:b/>
                <w:sz w:val="16"/>
                <w:szCs w:val="16"/>
              </w:rPr>
            </w:pPr>
            <w:r w:rsidRPr="005A7BEF">
              <w:rPr>
                <w:rFonts w:ascii="Arial" w:hAnsi="Arial" w:cs="Arial"/>
                <w:b/>
                <w:sz w:val="16"/>
                <w:szCs w:val="16"/>
              </w:rPr>
              <w:t xml:space="preserve">2. Gift – GI </w:t>
            </w:r>
          </w:p>
          <w:p w14:paraId="6F7C1FD5" w14:textId="77777777" w:rsidR="000A1794" w:rsidRPr="005A7BEF" w:rsidRDefault="000A1794" w:rsidP="005A7BEF">
            <w:pPr>
              <w:rPr>
                <w:rFonts w:ascii="Arial" w:hAnsi="Arial" w:cs="Arial"/>
                <w:b/>
                <w:sz w:val="16"/>
                <w:szCs w:val="16"/>
              </w:rPr>
            </w:pPr>
            <w:r w:rsidRPr="005A7BEF">
              <w:rPr>
                <w:rFonts w:ascii="Arial" w:hAnsi="Arial" w:cs="Arial"/>
                <w:b/>
                <w:sz w:val="16"/>
                <w:szCs w:val="16"/>
              </w:rPr>
              <w:t>3. Self-financed – SF</w:t>
            </w:r>
          </w:p>
          <w:p w14:paraId="07DE2153" w14:textId="77777777" w:rsidR="000A1794" w:rsidRPr="005A7BEF" w:rsidRDefault="000A1794" w:rsidP="005A7BEF">
            <w:pPr>
              <w:rPr>
                <w:rFonts w:ascii="Arial" w:hAnsi="Arial" w:cs="Arial"/>
                <w:b/>
                <w:bCs/>
                <w:sz w:val="16"/>
                <w:szCs w:val="16"/>
              </w:rPr>
            </w:pPr>
            <w:r w:rsidRPr="005A7BEF">
              <w:rPr>
                <w:rFonts w:ascii="Arial" w:hAnsi="Arial" w:cs="Arial"/>
                <w:b/>
                <w:sz w:val="16"/>
                <w:szCs w:val="16"/>
              </w:rPr>
              <w:t>-777. Not applicable –NA</w:t>
            </w:r>
          </w:p>
        </w:tc>
        <w:tc>
          <w:tcPr>
            <w:tcW w:w="1011" w:type="pct"/>
            <w:gridSpan w:val="3"/>
            <w:vMerge w:val="restart"/>
            <w:tcBorders>
              <w:top w:val="single" w:sz="4" w:space="0" w:color="auto"/>
              <w:left w:val="nil"/>
              <w:right w:val="single" w:sz="4" w:space="0" w:color="auto"/>
            </w:tcBorders>
            <w:shd w:val="clear" w:color="auto" w:fill="auto"/>
            <w:vAlign w:val="bottom"/>
            <w:hideMark/>
          </w:tcPr>
          <w:p w14:paraId="6FB112D7" w14:textId="77777777" w:rsidR="000A1794" w:rsidRPr="005A7BEF" w:rsidRDefault="000A1794" w:rsidP="005A7BEF">
            <w:pPr>
              <w:rPr>
                <w:rFonts w:ascii="Arial" w:hAnsi="Arial" w:cs="Arial"/>
                <w:b/>
                <w:sz w:val="16"/>
                <w:szCs w:val="16"/>
              </w:rPr>
            </w:pPr>
          </w:p>
        </w:tc>
        <w:tc>
          <w:tcPr>
            <w:tcW w:w="1046" w:type="pct"/>
            <w:gridSpan w:val="3"/>
            <w:vMerge w:val="restart"/>
            <w:tcBorders>
              <w:top w:val="single" w:sz="4" w:space="0" w:color="auto"/>
              <w:left w:val="nil"/>
              <w:right w:val="single" w:sz="4" w:space="0" w:color="auto"/>
            </w:tcBorders>
            <w:shd w:val="clear" w:color="auto" w:fill="auto"/>
            <w:vAlign w:val="bottom"/>
            <w:hideMark/>
          </w:tcPr>
          <w:p w14:paraId="772CA9F4" w14:textId="77777777" w:rsidR="000A1794" w:rsidRPr="005A7BEF" w:rsidRDefault="000A1794" w:rsidP="005A7BEF">
            <w:pPr>
              <w:rPr>
                <w:rFonts w:ascii="Arial" w:hAnsi="Arial" w:cs="Arial"/>
                <w:b/>
                <w:sz w:val="16"/>
                <w:szCs w:val="16"/>
              </w:rPr>
            </w:pPr>
          </w:p>
        </w:tc>
        <w:tc>
          <w:tcPr>
            <w:tcW w:w="1129" w:type="pct"/>
            <w:gridSpan w:val="3"/>
            <w:tcBorders>
              <w:top w:val="single" w:sz="4" w:space="0" w:color="auto"/>
              <w:left w:val="nil"/>
              <w:right w:val="single" w:sz="4" w:space="0" w:color="auto"/>
            </w:tcBorders>
          </w:tcPr>
          <w:p w14:paraId="0780EC8E" w14:textId="77777777" w:rsidR="000A1794" w:rsidRPr="005A7BEF" w:rsidRDefault="000A1794" w:rsidP="005A7BEF">
            <w:pPr>
              <w:rPr>
                <w:rFonts w:ascii="Arial" w:hAnsi="Arial" w:cs="Arial"/>
                <w:b/>
                <w:sz w:val="16"/>
                <w:szCs w:val="16"/>
              </w:rPr>
            </w:pPr>
          </w:p>
        </w:tc>
      </w:tr>
      <w:tr w:rsidR="000A1794" w:rsidRPr="005A7BEF" w14:paraId="39545A80" w14:textId="77777777" w:rsidTr="00842F8E">
        <w:trPr>
          <w:trHeight w:val="216"/>
        </w:trPr>
        <w:tc>
          <w:tcPr>
            <w:tcW w:w="1813" w:type="pct"/>
            <w:vMerge/>
            <w:tcBorders>
              <w:left w:val="single" w:sz="4" w:space="0" w:color="auto"/>
              <w:bottom w:val="single" w:sz="4" w:space="0" w:color="auto"/>
              <w:right w:val="single" w:sz="4" w:space="0" w:color="auto"/>
            </w:tcBorders>
            <w:shd w:val="clear" w:color="auto" w:fill="auto"/>
            <w:hideMark/>
          </w:tcPr>
          <w:p w14:paraId="29A5A0E6" w14:textId="77777777" w:rsidR="000A1794" w:rsidRPr="005A7BEF" w:rsidRDefault="000A1794" w:rsidP="005A7BEF">
            <w:pPr>
              <w:rPr>
                <w:rFonts w:ascii="Arial" w:hAnsi="Arial" w:cs="Arial"/>
                <w:b/>
                <w:sz w:val="16"/>
                <w:szCs w:val="16"/>
              </w:rPr>
            </w:pPr>
          </w:p>
        </w:tc>
        <w:tc>
          <w:tcPr>
            <w:tcW w:w="1011" w:type="pct"/>
            <w:gridSpan w:val="3"/>
            <w:vMerge/>
            <w:tcBorders>
              <w:left w:val="nil"/>
              <w:bottom w:val="single" w:sz="4" w:space="0" w:color="auto"/>
              <w:right w:val="single" w:sz="4" w:space="0" w:color="auto"/>
            </w:tcBorders>
            <w:shd w:val="clear" w:color="auto" w:fill="auto"/>
            <w:vAlign w:val="bottom"/>
            <w:hideMark/>
          </w:tcPr>
          <w:p w14:paraId="521A59B7" w14:textId="77777777" w:rsidR="000A1794" w:rsidRPr="005A7BEF" w:rsidRDefault="000A1794" w:rsidP="005A7BEF">
            <w:pPr>
              <w:rPr>
                <w:rFonts w:ascii="Arial" w:hAnsi="Arial" w:cs="Arial"/>
                <w:b/>
              </w:rPr>
            </w:pPr>
          </w:p>
        </w:tc>
        <w:tc>
          <w:tcPr>
            <w:tcW w:w="1046" w:type="pct"/>
            <w:gridSpan w:val="3"/>
            <w:vMerge/>
            <w:tcBorders>
              <w:left w:val="nil"/>
              <w:bottom w:val="single" w:sz="4" w:space="0" w:color="auto"/>
              <w:right w:val="single" w:sz="4" w:space="0" w:color="auto"/>
            </w:tcBorders>
            <w:shd w:val="clear" w:color="auto" w:fill="auto"/>
            <w:vAlign w:val="bottom"/>
            <w:hideMark/>
          </w:tcPr>
          <w:p w14:paraId="57F0AA3B" w14:textId="77777777" w:rsidR="000A1794" w:rsidRPr="005A7BEF" w:rsidRDefault="000A1794" w:rsidP="005A7BEF">
            <w:pPr>
              <w:rPr>
                <w:rFonts w:ascii="Arial" w:hAnsi="Arial" w:cs="Arial"/>
                <w:b/>
              </w:rPr>
            </w:pPr>
          </w:p>
        </w:tc>
        <w:tc>
          <w:tcPr>
            <w:tcW w:w="1129" w:type="pct"/>
            <w:gridSpan w:val="3"/>
            <w:tcBorders>
              <w:left w:val="single" w:sz="4" w:space="0" w:color="auto"/>
              <w:bottom w:val="single" w:sz="4" w:space="0" w:color="auto"/>
              <w:right w:val="single" w:sz="4" w:space="0" w:color="auto"/>
            </w:tcBorders>
          </w:tcPr>
          <w:p w14:paraId="46BF70BA" w14:textId="77777777" w:rsidR="000A1794" w:rsidRPr="005A7BEF" w:rsidRDefault="000A1794" w:rsidP="005A7BEF">
            <w:pPr>
              <w:rPr>
                <w:rFonts w:ascii="Arial" w:hAnsi="Arial" w:cs="Arial"/>
                <w:b/>
                <w:sz w:val="22"/>
                <w:szCs w:val="22"/>
              </w:rPr>
            </w:pPr>
          </w:p>
        </w:tc>
      </w:tr>
      <w:tr w:rsidR="000A1794" w:rsidRPr="005A7BEF" w14:paraId="686EADA7" w14:textId="77777777" w:rsidTr="00842F8E">
        <w:trPr>
          <w:trHeight w:val="502"/>
        </w:trPr>
        <w:tc>
          <w:tcPr>
            <w:tcW w:w="1813" w:type="pct"/>
            <w:vMerge w:val="restart"/>
            <w:tcBorders>
              <w:top w:val="nil"/>
              <w:left w:val="single" w:sz="4" w:space="0" w:color="auto"/>
              <w:right w:val="single" w:sz="4" w:space="0" w:color="auto"/>
            </w:tcBorders>
            <w:shd w:val="clear" w:color="auto" w:fill="auto"/>
            <w:hideMark/>
          </w:tcPr>
          <w:p w14:paraId="7420AC8D" w14:textId="4AFDFE10"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19. During the last 12 months has </w:t>
            </w:r>
            <w:r w:rsidR="0011373C">
              <w:rPr>
                <w:rFonts w:ascii="Arial" w:hAnsi="Arial" w:cs="Arial"/>
                <w:b/>
                <w:bCs/>
                <w:sz w:val="16"/>
                <w:szCs w:val="16"/>
              </w:rPr>
              <w:t>[Enterprise Name]</w:t>
            </w:r>
            <w:r w:rsidR="0011373C" w:rsidRPr="005A7BEF" w:rsidDel="0011373C">
              <w:rPr>
                <w:rFonts w:ascii="Arial" w:hAnsi="Arial" w:cs="Arial"/>
                <w:b/>
                <w:bCs/>
                <w:sz w:val="16"/>
                <w:szCs w:val="16"/>
              </w:rPr>
              <w:t xml:space="preserve"> </w:t>
            </w:r>
            <w:r w:rsidRPr="005A7BEF">
              <w:rPr>
                <w:rFonts w:ascii="Arial" w:hAnsi="Arial" w:cs="Arial"/>
                <w:b/>
                <w:bCs/>
                <w:sz w:val="16"/>
                <w:szCs w:val="16"/>
              </w:rPr>
              <w:t xml:space="preserve">tried to get credit from any source? </w:t>
            </w:r>
          </w:p>
          <w:p w14:paraId="24888513" w14:textId="77EF2725" w:rsidR="000A1794" w:rsidRPr="005A7BEF" w:rsidRDefault="000A1794" w:rsidP="005A7BEF">
            <w:pPr>
              <w:rPr>
                <w:rFonts w:ascii="Arial" w:hAnsi="Arial" w:cs="Arial"/>
                <w:b/>
                <w:sz w:val="16"/>
                <w:szCs w:val="16"/>
              </w:rPr>
            </w:pPr>
            <w:r w:rsidRPr="005A7BEF">
              <w:rPr>
                <w:rFonts w:ascii="Arial" w:hAnsi="Arial" w:cs="Arial"/>
                <w:b/>
                <w:sz w:val="16"/>
                <w:szCs w:val="16"/>
              </w:rPr>
              <w:t xml:space="preserve">1. Yes, successfully </w:t>
            </w:r>
          </w:p>
          <w:p w14:paraId="2465FA74" w14:textId="2CBD9F91" w:rsidR="000A1794" w:rsidRPr="005A7BEF" w:rsidRDefault="000A1794" w:rsidP="005A7BEF">
            <w:pPr>
              <w:rPr>
                <w:rFonts w:ascii="Arial" w:hAnsi="Arial" w:cs="Arial"/>
                <w:b/>
                <w:sz w:val="16"/>
                <w:szCs w:val="16"/>
              </w:rPr>
            </w:pPr>
            <w:r w:rsidRPr="005A7BEF">
              <w:rPr>
                <w:rFonts w:ascii="Arial" w:hAnsi="Arial" w:cs="Arial"/>
                <w:b/>
                <w:sz w:val="16"/>
                <w:szCs w:val="16"/>
              </w:rPr>
              <w:t xml:space="preserve">2. Yes, unsuccessfully </w:t>
            </w:r>
          </w:p>
          <w:p w14:paraId="7745F1BB" w14:textId="77777777" w:rsidR="000A1794" w:rsidRPr="005A7BEF" w:rsidRDefault="000A1794" w:rsidP="005A7BEF">
            <w:pPr>
              <w:rPr>
                <w:rFonts w:ascii="Arial" w:hAnsi="Arial" w:cs="Arial"/>
                <w:b/>
                <w:bCs/>
                <w:sz w:val="16"/>
                <w:szCs w:val="16"/>
              </w:rPr>
            </w:pPr>
            <w:r w:rsidRPr="005A7BEF">
              <w:rPr>
                <w:rFonts w:ascii="Arial" w:hAnsi="Arial" w:cs="Arial"/>
                <w:b/>
                <w:sz w:val="16"/>
                <w:szCs w:val="16"/>
              </w:rPr>
              <w:t>5. No&gt;&gt;23</w:t>
            </w:r>
          </w:p>
        </w:tc>
        <w:tc>
          <w:tcPr>
            <w:tcW w:w="1011" w:type="pct"/>
            <w:gridSpan w:val="3"/>
            <w:vMerge w:val="restart"/>
            <w:tcBorders>
              <w:top w:val="single" w:sz="4" w:space="0" w:color="auto"/>
              <w:left w:val="nil"/>
              <w:right w:val="single" w:sz="4" w:space="0" w:color="auto"/>
            </w:tcBorders>
            <w:shd w:val="clear" w:color="auto" w:fill="auto"/>
            <w:vAlign w:val="bottom"/>
            <w:hideMark/>
          </w:tcPr>
          <w:p w14:paraId="5157789C"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23BAE53F" w14:textId="77777777" w:rsidR="000A1794" w:rsidRPr="005A7BEF" w:rsidRDefault="000A1794" w:rsidP="005A7BEF">
            <w:pPr>
              <w:rPr>
                <w:rFonts w:ascii="Arial" w:hAnsi="Arial" w:cs="Arial"/>
                <w:b/>
                <w:sz w:val="16"/>
                <w:szCs w:val="16"/>
              </w:rPr>
            </w:pPr>
          </w:p>
        </w:tc>
        <w:tc>
          <w:tcPr>
            <w:tcW w:w="1046" w:type="pct"/>
            <w:gridSpan w:val="3"/>
            <w:vMerge w:val="restart"/>
            <w:tcBorders>
              <w:top w:val="single" w:sz="4" w:space="0" w:color="auto"/>
              <w:left w:val="nil"/>
              <w:right w:val="single" w:sz="4" w:space="0" w:color="auto"/>
            </w:tcBorders>
            <w:shd w:val="clear" w:color="auto" w:fill="auto"/>
            <w:vAlign w:val="bottom"/>
            <w:hideMark/>
          </w:tcPr>
          <w:p w14:paraId="53F95CEE"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206EF566"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5BC902D9"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497F32E5" w14:textId="77777777" w:rsidR="000A1794" w:rsidRPr="005A7BEF" w:rsidRDefault="000A1794" w:rsidP="005A7BEF">
            <w:pPr>
              <w:rPr>
                <w:rFonts w:ascii="Arial" w:hAnsi="Arial" w:cs="Arial"/>
                <w:b/>
                <w:sz w:val="16"/>
                <w:szCs w:val="16"/>
              </w:rPr>
            </w:pPr>
            <w:r w:rsidRPr="005A7BEF">
              <w:rPr>
                <w:rFonts w:ascii="Arial" w:hAnsi="Arial" w:cs="Arial"/>
                <w:b/>
                <w:sz w:val="22"/>
                <w:szCs w:val="22"/>
              </w:rPr>
              <w:t> </w:t>
            </w:r>
          </w:p>
        </w:tc>
        <w:tc>
          <w:tcPr>
            <w:tcW w:w="1129" w:type="pct"/>
            <w:gridSpan w:val="3"/>
            <w:tcBorders>
              <w:top w:val="single" w:sz="4" w:space="0" w:color="auto"/>
              <w:left w:val="nil"/>
              <w:right w:val="single" w:sz="4" w:space="0" w:color="auto"/>
            </w:tcBorders>
          </w:tcPr>
          <w:p w14:paraId="2FD062E5" w14:textId="77777777" w:rsidR="000A1794" w:rsidRPr="005A7BEF" w:rsidRDefault="000A1794" w:rsidP="005A7BEF">
            <w:pPr>
              <w:rPr>
                <w:rFonts w:ascii="Arial" w:hAnsi="Arial" w:cs="Arial"/>
                <w:b/>
                <w:sz w:val="16"/>
                <w:szCs w:val="16"/>
              </w:rPr>
            </w:pPr>
          </w:p>
        </w:tc>
      </w:tr>
      <w:tr w:rsidR="000A1794" w:rsidRPr="005A7BEF" w14:paraId="09AF1C7F" w14:textId="77777777" w:rsidTr="00842F8E">
        <w:trPr>
          <w:trHeight w:val="216"/>
        </w:trPr>
        <w:tc>
          <w:tcPr>
            <w:tcW w:w="1813" w:type="pct"/>
            <w:vMerge/>
            <w:tcBorders>
              <w:left w:val="single" w:sz="4" w:space="0" w:color="auto"/>
              <w:bottom w:val="single" w:sz="4" w:space="0" w:color="auto"/>
              <w:right w:val="single" w:sz="4" w:space="0" w:color="auto"/>
            </w:tcBorders>
            <w:shd w:val="clear" w:color="auto" w:fill="auto"/>
            <w:hideMark/>
          </w:tcPr>
          <w:p w14:paraId="7908BDED" w14:textId="77777777" w:rsidR="000A1794" w:rsidRPr="005A7BEF" w:rsidRDefault="000A1794" w:rsidP="005A7BEF">
            <w:pPr>
              <w:rPr>
                <w:rFonts w:ascii="Arial" w:hAnsi="Arial" w:cs="Arial"/>
                <w:b/>
                <w:sz w:val="16"/>
                <w:szCs w:val="16"/>
              </w:rPr>
            </w:pPr>
          </w:p>
        </w:tc>
        <w:tc>
          <w:tcPr>
            <w:tcW w:w="1011" w:type="pct"/>
            <w:gridSpan w:val="3"/>
            <w:vMerge/>
            <w:tcBorders>
              <w:left w:val="nil"/>
              <w:bottom w:val="single" w:sz="4" w:space="0" w:color="auto"/>
              <w:right w:val="single" w:sz="4" w:space="0" w:color="auto"/>
            </w:tcBorders>
            <w:shd w:val="clear" w:color="auto" w:fill="auto"/>
            <w:vAlign w:val="bottom"/>
            <w:hideMark/>
          </w:tcPr>
          <w:p w14:paraId="5F6B1A44" w14:textId="77777777" w:rsidR="000A1794" w:rsidRPr="005A7BEF" w:rsidRDefault="000A1794" w:rsidP="005A7BEF">
            <w:pPr>
              <w:rPr>
                <w:rFonts w:ascii="Arial" w:hAnsi="Arial" w:cs="Arial"/>
                <w:b/>
              </w:rPr>
            </w:pPr>
          </w:p>
        </w:tc>
        <w:tc>
          <w:tcPr>
            <w:tcW w:w="1046" w:type="pct"/>
            <w:gridSpan w:val="3"/>
            <w:vMerge/>
            <w:tcBorders>
              <w:left w:val="nil"/>
              <w:bottom w:val="single" w:sz="4" w:space="0" w:color="auto"/>
              <w:right w:val="single" w:sz="4" w:space="0" w:color="auto"/>
            </w:tcBorders>
            <w:shd w:val="clear" w:color="auto" w:fill="auto"/>
            <w:vAlign w:val="bottom"/>
            <w:hideMark/>
          </w:tcPr>
          <w:p w14:paraId="2ADB9592" w14:textId="77777777" w:rsidR="000A1794" w:rsidRPr="005A7BEF" w:rsidRDefault="000A1794" w:rsidP="005A7BEF">
            <w:pPr>
              <w:rPr>
                <w:rFonts w:ascii="Arial" w:hAnsi="Arial" w:cs="Arial"/>
                <w:b/>
              </w:rPr>
            </w:pPr>
          </w:p>
        </w:tc>
        <w:tc>
          <w:tcPr>
            <w:tcW w:w="1129" w:type="pct"/>
            <w:gridSpan w:val="3"/>
            <w:tcBorders>
              <w:left w:val="single" w:sz="4" w:space="0" w:color="auto"/>
              <w:bottom w:val="single" w:sz="4" w:space="0" w:color="auto"/>
              <w:right w:val="single" w:sz="4" w:space="0" w:color="auto"/>
            </w:tcBorders>
          </w:tcPr>
          <w:p w14:paraId="4505C6F9" w14:textId="77777777" w:rsidR="000A1794" w:rsidRPr="005A7BEF" w:rsidRDefault="000A1794" w:rsidP="005A7BEF">
            <w:pPr>
              <w:rPr>
                <w:rFonts w:ascii="Arial" w:hAnsi="Arial" w:cs="Arial"/>
                <w:b/>
                <w:sz w:val="22"/>
                <w:szCs w:val="22"/>
              </w:rPr>
            </w:pPr>
          </w:p>
        </w:tc>
      </w:tr>
      <w:tr w:rsidR="000A1794" w:rsidRPr="005A7BEF" w14:paraId="39A7CC35" w14:textId="77777777" w:rsidTr="00842F8E">
        <w:trPr>
          <w:trHeight w:val="1879"/>
        </w:trPr>
        <w:tc>
          <w:tcPr>
            <w:tcW w:w="1813" w:type="pct"/>
            <w:vMerge w:val="restart"/>
            <w:tcBorders>
              <w:top w:val="nil"/>
              <w:left w:val="single" w:sz="4" w:space="0" w:color="auto"/>
              <w:right w:val="single" w:sz="4" w:space="0" w:color="auto"/>
            </w:tcBorders>
            <w:shd w:val="clear" w:color="auto" w:fill="auto"/>
            <w:hideMark/>
          </w:tcPr>
          <w:p w14:paraId="1DE4E60B" w14:textId="0D08897A"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20. During the last 12 months where has </w:t>
            </w:r>
            <w:r w:rsidR="0011373C">
              <w:rPr>
                <w:rFonts w:ascii="Arial" w:hAnsi="Arial" w:cs="Arial"/>
                <w:b/>
                <w:bCs/>
                <w:sz w:val="16"/>
                <w:szCs w:val="16"/>
              </w:rPr>
              <w:t>[Enterprise Name]</w:t>
            </w:r>
            <w:r w:rsidR="0011373C" w:rsidRPr="005A7BEF" w:rsidDel="0011373C">
              <w:rPr>
                <w:rFonts w:ascii="Arial" w:hAnsi="Arial" w:cs="Arial"/>
                <w:b/>
                <w:bCs/>
                <w:sz w:val="16"/>
                <w:szCs w:val="16"/>
              </w:rPr>
              <w:t xml:space="preserve"> </w:t>
            </w:r>
            <w:r w:rsidRPr="005A7BEF">
              <w:rPr>
                <w:rFonts w:ascii="Arial" w:hAnsi="Arial" w:cs="Arial"/>
                <w:b/>
                <w:bCs/>
                <w:sz w:val="16"/>
                <w:szCs w:val="16"/>
              </w:rPr>
              <w:t xml:space="preserve">tried to get credit?  </w:t>
            </w:r>
            <w:r w:rsidRPr="005A7BEF">
              <w:rPr>
                <w:rFonts w:ascii="Arial" w:hAnsi="Arial" w:cs="Arial"/>
                <w:b/>
                <w:i/>
                <w:iCs/>
                <w:sz w:val="16"/>
                <w:szCs w:val="16"/>
              </w:rPr>
              <w:t>(Circle all that apply)</w:t>
            </w:r>
          </w:p>
          <w:p w14:paraId="7159E66C" w14:textId="77777777" w:rsidR="000A1794" w:rsidRPr="005A7BEF" w:rsidRDefault="000A1794" w:rsidP="005A7BEF">
            <w:pPr>
              <w:rPr>
                <w:rFonts w:ascii="Arial" w:hAnsi="Arial" w:cs="Arial"/>
                <w:b/>
                <w:sz w:val="16"/>
                <w:szCs w:val="16"/>
              </w:rPr>
            </w:pPr>
            <w:r w:rsidRPr="005A7BEF">
              <w:rPr>
                <w:rFonts w:ascii="Arial" w:hAnsi="Arial" w:cs="Arial"/>
                <w:b/>
                <w:sz w:val="16"/>
                <w:szCs w:val="16"/>
              </w:rPr>
              <w:t>1. Bank – BA</w:t>
            </w:r>
          </w:p>
          <w:p w14:paraId="20E9A071" w14:textId="77777777" w:rsidR="000A1794" w:rsidRPr="005A7BEF" w:rsidRDefault="000A1794" w:rsidP="005A7BEF">
            <w:pPr>
              <w:rPr>
                <w:rFonts w:ascii="Arial" w:hAnsi="Arial" w:cs="Arial"/>
                <w:b/>
                <w:sz w:val="16"/>
                <w:szCs w:val="16"/>
              </w:rPr>
            </w:pPr>
            <w:r w:rsidRPr="005A7BEF">
              <w:rPr>
                <w:rFonts w:ascii="Arial" w:hAnsi="Arial" w:cs="Arial"/>
                <w:b/>
                <w:sz w:val="16"/>
                <w:szCs w:val="16"/>
              </w:rPr>
              <w:t>2. Other financial agencies – OA</w:t>
            </w:r>
          </w:p>
          <w:p w14:paraId="3DBCD569" w14:textId="77777777" w:rsidR="000A1794" w:rsidRPr="005A7BEF" w:rsidRDefault="000A1794" w:rsidP="005A7BEF">
            <w:pPr>
              <w:rPr>
                <w:rFonts w:ascii="Arial" w:hAnsi="Arial" w:cs="Arial"/>
                <w:b/>
                <w:sz w:val="16"/>
                <w:szCs w:val="16"/>
              </w:rPr>
            </w:pPr>
            <w:r w:rsidRPr="005A7BEF">
              <w:rPr>
                <w:rFonts w:ascii="Arial" w:hAnsi="Arial" w:cs="Arial"/>
                <w:b/>
                <w:sz w:val="16"/>
                <w:szCs w:val="16"/>
              </w:rPr>
              <w:t>3. Cooperative – CO</w:t>
            </w:r>
          </w:p>
          <w:p w14:paraId="1053E621" w14:textId="77777777" w:rsidR="000A1794" w:rsidRPr="005A7BEF" w:rsidRDefault="000A1794" w:rsidP="005A7BEF">
            <w:pPr>
              <w:rPr>
                <w:rFonts w:ascii="Arial" w:hAnsi="Arial" w:cs="Arial"/>
                <w:b/>
                <w:sz w:val="16"/>
                <w:szCs w:val="16"/>
              </w:rPr>
            </w:pPr>
            <w:r w:rsidRPr="005A7BEF">
              <w:rPr>
                <w:rFonts w:ascii="Arial" w:hAnsi="Arial" w:cs="Arial"/>
                <w:b/>
                <w:sz w:val="16"/>
                <w:szCs w:val="16"/>
              </w:rPr>
              <w:t>4. Money lender – ML</w:t>
            </w:r>
          </w:p>
          <w:p w14:paraId="7DB03050" w14:textId="77777777" w:rsidR="000A1794" w:rsidRPr="005A7BEF" w:rsidRDefault="000A1794" w:rsidP="005A7BEF">
            <w:pPr>
              <w:rPr>
                <w:rFonts w:ascii="Arial" w:hAnsi="Arial" w:cs="Arial"/>
                <w:b/>
                <w:sz w:val="16"/>
                <w:szCs w:val="16"/>
              </w:rPr>
            </w:pPr>
            <w:r w:rsidRPr="005A7BEF">
              <w:rPr>
                <w:rFonts w:ascii="Arial" w:hAnsi="Arial" w:cs="Arial"/>
                <w:b/>
                <w:sz w:val="16"/>
                <w:szCs w:val="16"/>
              </w:rPr>
              <w:t xml:space="preserve">5. Relative/ friend – RF </w:t>
            </w:r>
          </w:p>
          <w:p w14:paraId="6B3A7355" w14:textId="77777777" w:rsidR="000A1794" w:rsidRPr="005A7BEF" w:rsidRDefault="000A1794" w:rsidP="005A7BEF">
            <w:pPr>
              <w:rPr>
                <w:rFonts w:ascii="Arial" w:hAnsi="Arial" w:cs="Arial"/>
                <w:b/>
                <w:sz w:val="16"/>
                <w:szCs w:val="16"/>
              </w:rPr>
            </w:pPr>
            <w:r w:rsidRPr="005A7BEF">
              <w:rPr>
                <w:rFonts w:ascii="Arial" w:hAnsi="Arial" w:cs="Arial"/>
                <w:b/>
                <w:sz w:val="16"/>
                <w:szCs w:val="16"/>
              </w:rPr>
              <w:t>6. Proceeds from other enterprise – OE</w:t>
            </w:r>
          </w:p>
          <w:p w14:paraId="3C6770E6" w14:textId="77777777" w:rsidR="000A1794" w:rsidRPr="005A7BEF" w:rsidRDefault="000A1794" w:rsidP="005A7BEF">
            <w:pPr>
              <w:rPr>
                <w:rFonts w:ascii="Arial" w:hAnsi="Arial" w:cs="Arial"/>
                <w:b/>
                <w:sz w:val="16"/>
                <w:szCs w:val="16"/>
              </w:rPr>
            </w:pPr>
            <w:r w:rsidRPr="005A7BEF">
              <w:rPr>
                <w:rFonts w:ascii="Arial" w:hAnsi="Arial" w:cs="Arial"/>
                <w:b/>
                <w:sz w:val="16"/>
                <w:szCs w:val="16"/>
              </w:rPr>
              <w:t>7. Government agency – GA</w:t>
            </w:r>
          </w:p>
          <w:p w14:paraId="67630C7B" w14:textId="77777777" w:rsidR="000A1794" w:rsidRPr="005A7BEF" w:rsidRDefault="000A1794" w:rsidP="005A7BEF">
            <w:pPr>
              <w:rPr>
                <w:rFonts w:ascii="Arial" w:hAnsi="Arial" w:cs="Arial"/>
                <w:b/>
                <w:sz w:val="16"/>
                <w:szCs w:val="16"/>
              </w:rPr>
            </w:pPr>
            <w:r w:rsidRPr="005A7BEF">
              <w:rPr>
                <w:rFonts w:ascii="Arial" w:hAnsi="Arial" w:cs="Arial"/>
                <w:b/>
                <w:sz w:val="16"/>
                <w:szCs w:val="16"/>
              </w:rPr>
              <w:t>8. NGO – NG</w:t>
            </w:r>
          </w:p>
          <w:p w14:paraId="5DE2BE39" w14:textId="77777777" w:rsidR="000A1794" w:rsidRPr="005A7BEF" w:rsidRDefault="000A1794" w:rsidP="005A7BEF">
            <w:pPr>
              <w:rPr>
                <w:rFonts w:ascii="Arial" w:hAnsi="Arial" w:cs="Arial"/>
                <w:b/>
                <w:sz w:val="16"/>
                <w:szCs w:val="16"/>
              </w:rPr>
            </w:pPr>
            <w:r w:rsidRPr="005A7BEF">
              <w:rPr>
                <w:rFonts w:ascii="Arial" w:hAnsi="Arial" w:cs="Arial"/>
                <w:b/>
                <w:sz w:val="16"/>
                <w:szCs w:val="16"/>
              </w:rPr>
              <w:lastRenderedPageBreak/>
              <w:t>9. Community epicenter – CE</w:t>
            </w:r>
          </w:p>
          <w:p w14:paraId="5EA86DFE" w14:textId="191BEC1C" w:rsidR="000A1794" w:rsidRPr="005A7BEF" w:rsidRDefault="006F7C82" w:rsidP="005A7BEF">
            <w:pPr>
              <w:spacing w:line="276" w:lineRule="auto"/>
              <w:rPr>
                <w:rFonts w:ascii="Arial" w:hAnsi="Arial" w:cs="Arial"/>
                <w:b/>
                <w:sz w:val="16"/>
                <w:szCs w:val="16"/>
              </w:rPr>
            </w:pPr>
            <w:r>
              <w:rPr>
                <w:rFonts w:ascii="Arial" w:hAnsi="Arial" w:cs="Arial"/>
                <w:b/>
                <w:sz w:val="16"/>
                <w:szCs w:val="16"/>
              </w:rPr>
              <w:t>-</w:t>
            </w:r>
            <w:r w:rsidR="000A1794" w:rsidRPr="005A7BEF">
              <w:rPr>
                <w:rFonts w:ascii="Arial" w:hAnsi="Arial" w:cs="Arial"/>
                <w:b/>
                <w:sz w:val="16"/>
                <w:szCs w:val="16"/>
              </w:rPr>
              <w:t>666. Other (Specify) - OT</w:t>
            </w:r>
          </w:p>
          <w:p w14:paraId="7E908894" w14:textId="77777777" w:rsidR="000A1794" w:rsidRPr="005A7BEF" w:rsidRDefault="000A1794" w:rsidP="005A7BEF">
            <w:pPr>
              <w:spacing w:line="276" w:lineRule="auto"/>
              <w:rPr>
                <w:rFonts w:ascii="Arial" w:hAnsi="Arial" w:cs="Arial"/>
                <w:b/>
                <w:sz w:val="16"/>
                <w:szCs w:val="16"/>
              </w:rPr>
            </w:pPr>
            <w:r w:rsidRPr="005A7BEF">
              <w:rPr>
                <w:rFonts w:ascii="Arial" w:hAnsi="Arial" w:cs="Arial"/>
                <w:b/>
                <w:sz w:val="16"/>
                <w:szCs w:val="16"/>
              </w:rPr>
              <w:t>-888. Refuse to Answer - RA</w:t>
            </w:r>
          </w:p>
          <w:p w14:paraId="09D497C5" w14:textId="77777777" w:rsidR="000A1794" w:rsidRPr="005A7BEF" w:rsidRDefault="000A1794" w:rsidP="005A7BEF">
            <w:pPr>
              <w:rPr>
                <w:rFonts w:ascii="Arial" w:hAnsi="Arial" w:cs="Arial"/>
                <w:b/>
                <w:bCs/>
                <w:sz w:val="16"/>
                <w:szCs w:val="16"/>
              </w:rPr>
            </w:pPr>
            <w:r w:rsidRPr="005A7BEF">
              <w:rPr>
                <w:rFonts w:ascii="Arial" w:hAnsi="Arial" w:cs="Arial"/>
                <w:b/>
                <w:sz w:val="16"/>
                <w:szCs w:val="16"/>
              </w:rPr>
              <w:t>-999. Don’t know - DK</w:t>
            </w:r>
          </w:p>
        </w:tc>
        <w:tc>
          <w:tcPr>
            <w:tcW w:w="1011" w:type="pct"/>
            <w:gridSpan w:val="3"/>
            <w:vMerge w:val="restart"/>
            <w:tcBorders>
              <w:top w:val="single" w:sz="4" w:space="0" w:color="auto"/>
              <w:left w:val="nil"/>
              <w:right w:val="single" w:sz="4" w:space="0" w:color="auto"/>
            </w:tcBorders>
            <w:shd w:val="clear" w:color="auto" w:fill="auto"/>
            <w:vAlign w:val="bottom"/>
            <w:hideMark/>
          </w:tcPr>
          <w:p w14:paraId="3BCF19BD" w14:textId="77777777" w:rsidR="000A1794" w:rsidRPr="005A7BEF" w:rsidRDefault="000A1794" w:rsidP="005A7BEF">
            <w:pPr>
              <w:rPr>
                <w:rFonts w:ascii="Arial" w:hAnsi="Arial" w:cs="Arial"/>
                <w:b/>
                <w:sz w:val="16"/>
                <w:szCs w:val="16"/>
              </w:rPr>
            </w:pPr>
            <w:r w:rsidRPr="005A7BEF">
              <w:rPr>
                <w:rFonts w:ascii="Arial" w:hAnsi="Arial" w:cs="Arial"/>
                <w:b/>
                <w:sz w:val="16"/>
                <w:szCs w:val="16"/>
              </w:rPr>
              <w:lastRenderedPageBreak/>
              <w:t> </w:t>
            </w:r>
          </w:p>
          <w:p w14:paraId="131B31D8"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1553D834"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4C9A073A"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4C1408B9"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379F7414"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7B34F90E"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3A438D77"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4C96DFFA"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531B5A2D" w14:textId="77777777" w:rsidR="000A1794" w:rsidRPr="005A7BEF" w:rsidRDefault="000A1794" w:rsidP="005A7BEF">
            <w:pPr>
              <w:rPr>
                <w:rFonts w:ascii="Arial" w:hAnsi="Arial" w:cs="Arial"/>
                <w:b/>
              </w:rPr>
            </w:pPr>
            <w:r w:rsidRPr="005A7BEF">
              <w:rPr>
                <w:rFonts w:ascii="Arial" w:hAnsi="Arial" w:cs="Arial"/>
                <w:b/>
                <w:sz w:val="22"/>
                <w:szCs w:val="22"/>
              </w:rPr>
              <w:lastRenderedPageBreak/>
              <w:t> </w:t>
            </w:r>
          </w:p>
          <w:p w14:paraId="5B5F60D0" w14:textId="77777777" w:rsidR="000A1794" w:rsidRPr="005A7BEF" w:rsidRDefault="000A1794" w:rsidP="005A7BEF">
            <w:pPr>
              <w:rPr>
                <w:rFonts w:ascii="Arial" w:hAnsi="Arial" w:cs="Arial"/>
                <w:b/>
                <w:sz w:val="16"/>
                <w:szCs w:val="16"/>
              </w:rPr>
            </w:pPr>
            <w:r w:rsidRPr="005A7BEF">
              <w:rPr>
                <w:rFonts w:ascii="Arial" w:hAnsi="Arial" w:cs="Arial"/>
                <w:b/>
                <w:sz w:val="22"/>
                <w:szCs w:val="22"/>
              </w:rPr>
              <w:t> </w:t>
            </w:r>
          </w:p>
        </w:tc>
        <w:tc>
          <w:tcPr>
            <w:tcW w:w="1046" w:type="pct"/>
            <w:gridSpan w:val="3"/>
            <w:vMerge w:val="restart"/>
            <w:tcBorders>
              <w:top w:val="single" w:sz="4" w:space="0" w:color="auto"/>
              <w:left w:val="nil"/>
              <w:right w:val="single" w:sz="4" w:space="0" w:color="auto"/>
            </w:tcBorders>
            <w:shd w:val="clear" w:color="auto" w:fill="auto"/>
            <w:vAlign w:val="bottom"/>
            <w:hideMark/>
          </w:tcPr>
          <w:p w14:paraId="7511FE0D" w14:textId="77777777" w:rsidR="000A1794" w:rsidRPr="005A7BEF" w:rsidRDefault="000A1794" w:rsidP="005A7BEF">
            <w:pPr>
              <w:rPr>
                <w:rFonts w:ascii="Arial" w:hAnsi="Arial" w:cs="Arial"/>
                <w:b/>
                <w:sz w:val="16"/>
                <w:szCs w:val="16"/>
              </w:rPr>
            </w:pPr>
            <w:r w:rsidRPr="005A7BEF">
              <w:rPr>
                <w:rFonts w:ascii="Arial" w:hAnsi="Arial" w:cs="Arial"/>
                <w:b/>
                <w:sz w:val="16"/>
                <w:szCs w:val="16"/>
              </w:rPr>
              <w:lastRenderedPageBreak/>
              <w:t> </w:t>
            </w:r>
          </w:p>
          <w:p w14:paraId="4E4C278B"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5A95CBD9"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3FBA2131"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62983B13"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051F45C9"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1BC4E97E"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6C3E4676"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2C2205D8"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p w14:paraId="3046F561" w14:textId="77777777" w:rsidR="000A1794" w:rsidRPr="005A7BEF" w:rsidRDefault="000A1794" w:rsidP="005A7BEF">
            <w:pPr>
              <w:rPr>
                <w:rFonts w:ascii="Arial" w:hAnsi="Arial" w:cs="Arial"/>
                <w:b/>
              </w:rPr>
            </w:pPr>
            <w:r w:rsidRPr="005A7BEF">
              <w:rPr>
                <w:rFonts w:ascii="Arial" w:hAnsi="Arial" w:cs="Arial"/>
                <w:b/>
                <w:sz w:val="22"/>
                <w:szCs w:val="22"/>
              </w:rPr>
              <w:lastRenderedPageBreak/>
              <w:t> </w:t>
            </w:r>
          </w:p>
          <w:p w14:paraId="2D404FC6" w14:textId="77777777" w:rsidR="000A1794" w:rsidRPr="005A7BEF" w:rsidRDefault="000A1794" w:rsidP="005A7BEF">
            <w:pPr>
              <w:rPr>
                <w:rFonts w:ascii="Arial" w:hAnsi="Arial" w:cs="Arial"/>
                <w:b/>
                <w:sz w:val="16"/>
                <w:szCs w:val="16"/>
              </w:rPr>
            </w:pPr>
            <w:r w:rsidRPr="005A7BEF">
              <w:rPr>
                <w:rFonts w:ascii="Arial" w:hAnsi="Arial" w:cs="Arial"/>
                <w:b/>
                <w:sz w:val="22"/>
                <w:szCs w:val="22"/>
              </w:rPr>
              <w:t> </w:t>
            </w:r>
          </w:p>
        </w:tc>
        <w:tc>
          <w:tcPr>
            <w:tcW w:w="1129" w:type="pct"/>
            <w:gridSpan w:val="3"/>
            <w:tcBorders>
              <w:top w:val="single" w:sz="4" w:space="0" w:color="auto"/>
              <w:left w:val="nil"/>
              <w:right w:val="single" w:sz="4" w:space="0" w:color="auto"/>
            </w:tcBorders>
          </w:tcPr>
          <w:p w14:paraId="174127FD" w14:textId="77777777" w:rsidR="000A1794" w:rsidRPr="005A7BEF" w:rsidRDefault="000A1794" w:rsidP="005A7BEF">
            <w:pPr>
              <w:rPr>
                <w:rFonts w:ascii="Arial" w:hAnsi="Arial" w:cs="Arial"/>
                <w:b/>
                <w:sz w:val="16"/>
                <w:szCs w:val="16"/>
              </w:rPr>
            </w:pPr>
          </w:p>
        </w:tc>
      </w:tr>
      <w:tr w:rsidR="000A1794" w:rsidRPr="005A7BEF" w14:paraId="378280E3" w14:textId="77777777" w:rsidTr="00842F8E">
        <w:trPr>
          <w:trHeight w:val="216"/>
        </w:trPr>
        <w:tc>
          <w:tcPr>
            <w:tcW w:w="1813" w:type="pct"/>
            <w:vMerge/>
            <w:tcBorders>
              <w:left w:val="single" w:sz="4" w:space="0" w:color="auto"/>
              <w:bottom w:val="single" w:sz="4" w:space="0" w:color="auto"/>
              <w:right w:val="single" w:sz="4" w:space="0" w:color="auto"/>
            </w:tcBorders>
            <w:shd w:val="clear" w:color="auto" w:fill="auto"/>
            <w:hideMark/>
          </w:tcPr>
          <w:p w14:paraId="7551E90A" w14:textId="77777777" w:rsidR="000A1794" w:rsidRPr="005A7BEF" w:rsidRDefault="000A1794" w:rsidP="005A7BEF">
            <w:pPr>
              <w:rPr>
                <w:rFonts w:ascii="Arial" w:hAnsi="Arial" w:cs="Arial"/>
                <w:b/>
                <w:sz w:val="16"/>
                <w:szCs w:val="16"/>
              </w:rPr>
            </w:pPr>
          </w:p>
        </w:tc>
        <w:tc>
          <w:tcPr>
            <w:tcW w:w="1011" w:type="pct"/>
            <w:gridSpan w:val="3"/>
            <w:vMerge/>
            <w:tcBorders>
              <w:left w:val="nil"/>
              <w:bottom w:val="single" w:sz="4" w:space="0" w:color="auto"/>
              <w:right w:val="single" w:sz="4" w:space="0" w:color="auto"/>
            </w:tcBorders>
            <w:shd w:val="clear" w:color="auto" w:fill="auto"/>
            <w:vAlign w:val="bottom"/>
            <w:hideMark/>
          </w:tcPr>
          <w:p w14:paraId="62661207" w14:textId="77777777" w:rsidR="000A1794" w:rsidRPr="005A7BEF" w:rsidRDefault="000A1794" w:rsidP="005A7BEF">
            <w:pPr>
              <w:rPr>
                <w:rFonts w:ascii="Arial" w:hAnsi="Arial" w:cs="Arial"/>
                <w:b/>
              </w:rPr>
            </w:pPr>
          </w:p>
        </w:tc>
        <w:tc>
          <w:tcPr>
            <w:tcW w:w="1046" w:type="pct"/>
            <w:gridSpan w:val="3"/>
            <w:vMerge/>
            <w:tcBorders>
              <w:left w:val="nil"/>
              <w:bottom w:val="single" w:sz="4" w:space="0" w:color="auto"/>
              <w:right w:val="single" w:sz="4" w:space="0" w:color="auto"/>
            </w:tcBorders>
            <w:shd w:val="clear" w:color="auto" w:fill="auto"/>
            <w:vAlign w:val="bottom"/>
            <w:hideMark/>
          </w:tcPr>
          <w:p w14:paraId="00CE77E1" w14:textId="77777777" w:rsidR="000A1794" w:rsidRPr="005A7BEF" w:rsidRDefault="000A1794" w:rsidP="005A7BEF">
            <w:pPr>
              <w:rPr>
                <w:rFonts w:ascii="Arial" w:hAnsi="Arial" w:cs="Arial"/>
                <w:b/>
              </w:rPr>
            </w:pPr>
          </w:p>
        </w:tc>
        <w:tc>
          <w:tcPr>
            <w:tcW w:w="1129" w:type="pct"/>
            <w:gridSpan w:val="3"/>
            <w:tcBorders>
              <w:left w:val="nil"/>
              <w:bottom w:val="single" w:sz="4" w:space="0" w:color="auto"/>
              <w:right w:val="single" w:sz="4" w:space="0" w:color="auto"/>
            </w:tcBorders>
          </w:tcPr>
          <w:p w14:paraId="0BD9A458" w14:textId="77777777" w:rsidR="000A1794" w:rsidRPr="005A7BEF" w:rsidRDefault="000A1794" w:rsidP="005A7BEF">
            <w:pPr>
              <w:rPr>
                <w:rFonts w:ascii="Arial" w:hAnsi="Arial" w:cs="Arial"/>
                <w:b/>
                <w:sz w:val="22"/>
                <w:szCs w:val="22"/>
              </w:rPr>
            </w:pPr>
          </w:p>
        </w:tc>
      </w:tr>
      <w:tr w:rsidR="000A1794" w:rsidRPr="005A7BEF" w14:paraId="790E984A" w14:textId="77777777" w:rsidTr="00842F8E">
        <w:trPr>
          <w:trHeight w:val="216"/>
        </w:trPr>
        <w:tc>
          <w:tcPr>
            <w:tcW w:w="1813" w:type="pct"/>
            <w:tcBorders>
              <w:top w:val="nil"/>
              <w:left w:val="single" w:sz="4" w:space="0" w:color="auto"/>
              <w:bottom w:val="single" w:sz="4" w:space="0" w:color="auto"/>
              <w:right w:val="single" w:sz="4" w:space="0" w:color="auto"/>
            </w:tcBorders>
            <w:shd w:val="clear" w:color="auto" w:fill="auto"/>
            <w:hideMark/>
          </w:tcPr>
          <w:p w14:paraId="24975D4B"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 xml:space="preserve">21. During the last 12 months, how much, </w:t>
            </w:r>
            <w:r w:rsidRPr="005A7BEF">
              <w:rPr>
                <w:rFonts w:ascii="Arial" w:hAnsi="Arial" w:cs="Arial"/>
                <w:b/>
                <w:bCs/>
                <w:sz w:val="16"/>
                <w:szCs w:val="16"/>
                <w:u w:val="single"/>
              </w:rPr>
              <w:t>in total</w:t>
            </w:r>
            <w:r w:rsidRPr="005A7BEF">
              <w:rPr>
                <w:rFonts w:ascii="Arial" w:hAnsi="Arial" w:cs="Arial"/>
                <w:b/>
                <w:bCs/>
                <w:sz w:val="16"/>
                <w:szCs w:val="16"/>
              </w:rPr>
              <w:t xml:space="preserve"> has this enterprise borrowed? Ghana cedis  </w:t>
            </w:r>
          </w:p>
          <w:p w14:paraId="5DE2D9B7"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(To be answered if Q19=1, YS)</w:t>
            </w:r>
          </w:p>
        </w:tc>
        <w:tc>
          <w:tcPr>
            <w:tcW w:w="1011" w:type="pct"/>
            <w:gridSpan w:val="3"/>
            <w:tcBorders>
              <w:top w:val="single" w:sz="4" w:space="0" w:color="auto"/>
              <w:left w:val="nil"/>
              <w:bottom w:val="single" w:sz="4" w:space="0" w:color="auto"/>
              <w:right w:val="single" w:sz="4" w:space="0" w:color="auto"/>
            </w:tcBorders>
            <w:shd w:val="clear" w:color="auto" w:fill="auto"/>
            <w:vAlign w:val="bottom"/>
            <w:hideMark/>
          </w:tcPr>
          <w:p w14:paraId="62C728A8"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tc>
        <w:tc>
          <w:tcPr>
            <w:tcW w:w="1046" w:type="pct"/>
            <w:gridSpan w:val="3"/>
            <w:tcBorders>
              <w:top w:val="single" w:sz="4" w:space="0" w:color="auto"/>
              <w:left w:val="nil"/>
              <w:bottom w:val="single" w:sz="4" w:space="0" w:color="auto"/>
              <w:right w:val="single" w:sz="4" w:space="0" w:color="auto"/>
            </w:tcBorders>
            <w:shd w:val="clear" w:color="auto" w:fill="auto"/>
            <w:vAlign w:val="bottom"/>
            <w:hideMark/>
          </w:tcPr>
          <w:p w14:paraId="0D6F9372"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tc>
        <w:tc>
          <w:tcPr>
            <w:tcW w:w="1129" w:type="pct"/>
            <w:gridSpan w:val="3"/>
            <w:tcBorders>
              <w:top w:val="single" w:sz="4" w:space="0" w:color="auto"/>
              <w:left w:val="nil"/>
              <w:bottom w:val="single" w:sz="4" w:space="0" w:color="auto"/>
              <w:right w:val="single" w:sz="4" w:space="0" w:color="auto"/>
            </w:tcBorders>
          </w:tcPr>
          <w:p w14:paraId="0C782ACC" w14:textId="77777777" w:rsidR="000A1794" w:rsidRPr="005A7BEF" w:rsidRDefault="000A1794" w:rsidP="005A7BEF">
            <w:pPr>
              <w:rPr>
                <w:rFonts w:ascii="Arial" w:hAnsi="Arial" w:cs="Arial"/>
                <w:b/>
                <w:sz w:val="16"/>
                <w:szCs w:val="16"/>
              </w:rPr>
            </w:pPr>
          </w:p>
        </w:tc>
      </w:tr>
      <w:tr w:rsidR="000A1794" w:rsidRPr="005A7BEF" w14:paraId="030A5FB6" w14:textId="77777777" w:rsidTr="00842F8E">
        <w:trPr>
          <w:trHeight w:val="450"/>
        </w:trPr>
        <w:tc>
          <w:tcPr>
            <w:tcW w:w="1813" w:type="pct"/>
            <w:tcBorders>
              <w:top w:val="single" w:sz="4" w:space="0" w:color="auto"/>
              <w:left w:val="single" w:sz="4" w:space="0" w:color="auto"/>
              <w:bottom w:val="single" w:sz="4" w:space="0" w:color="auto"/>
              <w:right w:val="single" w:sz="4" w:space="0" w:color="auto"/>
            </w:tcBorders>
            <w:shd w:val="clear" w:color="auto" w:fill="auto"/>
            <w:hideMark/>
          </w:tcPr>
          <w:p w14:paraId="3FF55A53"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22. How much of the total loans contracted / borrowed during the last 12months has this enterprise repaid?   Ghana cedis</w:t>
            </w:r>
          </w:p>
          <w:p w14:paraId="4296FD57" w14:textId="77777777" w:rsidR="000A1794" w:rsidRPr="005A7BEF" w:rsidRDefault="000A1794" w:rsidP="005A7BEF">
            <w:pPr>
              <w:rPr>
                <w:rFonts w:ascii="Arial" w:hAnsi="Arial" w:cs="Arial"/>
                <w:b/>
                <w:bCs/>
                <w:sz w:val="16"/>
                <w:szCs w:val="16"/>
              </w:rPr>
            </w:pPr>
            <w:r w:rsidRPr="005A7BEF">
              <w:rPr>
                <w:rFonts w:ascii="Arial" w:hAnsi="Arial" w:cs="Arial"/>
                <w:b/>
                <w:bCs/>
                <w:sz w:val="16"/>
                <w:szCs w:val="16"/>
              </w:rPr>
              <w:t>(To be answered if Q19=1, YS)</w:t>
            </w:r>
          </w:p>
        </w:tc>
        <w:tc>
          <w:tcPr>
            <w:tcW w:w="1011" w:type="pct"/>
            <w:gridSpan w:val="3"/>
            <w:tcBorders>
              <w:top w:val="single" w:sz="4" w:space="0" w:color="auto"/>
              <w:left w:val="nil"/>
              <w:bottom w:val="single" w:sz="4" w:space="0" w:color="auto"/>
              <w:right w:val="single" w:sz="4" w:space="0" w:color="auto"/>
            </w:tcBorders>
            <w:shd w:val="clear" w:color="auto" w:fill="auto"/>
            <w:vAlign w:val="bottom"/>
            <w:hideMark/>
          </w:tcPr>
          <w:p w14:paraId="3581CE9E"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tc>
        <w:tc>
          <w:tcPr>
            <w:tcW w:w="1046" w:type="pct"/>
            <w:gridSpan w:val="3"/>
            <w:tcBorders>
              <w:top w:val="single" w:sz="4" w:space="0" w:color="auto"/>
              <w:left w:val="nil"/>
              <w:bottom w:val="single" w:sz="4" w:space="0" w:color="auto"/>
              <w:right w:val="single" w:sz="4" w:space="0" w:color="auto"/>
            </w:tcBorders>
            <w:shd w:val="clear" w:color="auto" w:fill="auto"/>
            <w:vAlign w:val="bottom"/>
            <w:hideMark/>
          </w:tcPr>
          <w:p w14:paraId="4FE05F56" w14:textId="77777777" w:rsidR="000A1794" w:rsidRPr="005A7BEF" w:rsidRDefault="000A1794" w:rsidP="005A7BEF">
            <w:pPr>
              <w:rPr>
                <w:rFonts w:ascii="Arial" w:hAnsi="Arial" w:cs="Arial"/>
                <w:b/>
                <w:sz w:val="16"/>
                <w:szCs w:val="16"/>
              </w:rPr>
            </w:pPr>
            <w:r w:rsidRPr="005A7BEF">
              <w:rPr>
                <w:rFonts w:ascii="Arial" w:hAnsi="Arial" w:cs="Arial"/>
                <w:b/>
                <w:sz w:val="16"/>
                <w:szCs w:val="16"/>
              </w:rPr>
              <w:t> </w:t>
            </w:r>
          </w:p>
        </w:tc>
        <w:tc>
          <w:tcPr>
            <w:tcW w:w="1129" w:type="pct"/>
            <w:gridSpan w:val="3"/>
            <w:tcBorders>
              <w:top w:val="single" w:sz="4" w:space="0" w:color="auto"/>
              <w:left w:val="nil"/>
              <w:bottom w:val="single" w:sz="4" w:space="0" w:color="auto"/>
              <w:right w:val="single" w:sz="4" w:space="0" w:color="auto"/>
            </w:tcBorders>
          </w:tcPr>
          <w:p w14:paraId="6DB63B35" w14:textId="77777777" w:rsidR="000A1794" w:rsidRPr="005A7BEF" w:rsidRDefault="000A1794" w:rsidP="005A7BEF">
            <w:pPr>
              <w:rPr>
                <w:rFonts w:ascii="Arial" w:hAnsi="Arial" w:cs="Arial"/>
                <w:b/>
                <w:sz w:val="16"/>
                <w:szCs w:val="16"/>
              </w:rPr>
            </w:pPr>
          </w:p>
        </w:tc>
      </w:tr>
    </w:tbl>
    <w:p w14:paraId="40067B8B" w14:textId="77777777" w:rsidR="000A1794" w:rsidRPr="005A7BEF" w:rsidRDefault="000A1794" w:rsidP="005A7BEF">
      <w:pPr>
        <w:rPr>
          <w:rFonts w:ascii="Arial" w:hAnsi="Arial" w:cs="Arial"/>
          <w:b/>
          <w:i/>
          <w:sz w:val="16"/>
          <w:szCs w:val="16"/>
        </w:rPr>
      </w:pPr>
    </w:p>
    <w:p w14:paraId="53BE66B4" w14:textId="77777777" w:rsidR="000A1794" w:rsidRPr="005A7BEF" w:rsidRDefault="000A1794" w:rsidP="005A7BEF">
      <w:pPr>
        <w:rPr>
          <w:rFonts w:ascii="Arial" w:hAnsi="Arial" w:cs="Arial"/>
          <w:b/>
          <w:i/>
          <w:sz w:val="16"/>
          <w:szCs w:val="16"/>
        </w:rPr>
      </w:pPr>
    </w:p>
    <w:p w14:paraId="4A76E4C0" w14:textId="77777777" w:rsidR="000A1794" w:rsidRPr="005A7BEF" w:rsidRDefault="000A1794" w:rsidP="005A7BEF">
      <w:pPr>
        <w:rPr>
          <w:rFonts w:ascii="Arial" w:hAnsi="Arial" w:cs="Arial"/>
          <w:b/>
          <w:bCs/>
          <w:sz w:val="20"/>
          <w:szCs w:val="20"/>
        </w:rPr>
      </w:pPr>
      <w:r w:rsidRPr="005A7BEF">
        <w:rPr>
          <w:rFonts w:ascii="Arial" w:hAnsi="Arial" w:cs="Arial"/>
          <w:b/>
          <w:bCs/>
          <w:sz w:val="20"/>
          <w:szCs w:val="20"/>
        </w:rPr>
        <w:t>23. In the month of (…), are your sales (H) high/above average, (A) average, (L) low/ below average (N) none?</w:t>
      </w:r>
    </w:p>
    <w:p w14:paraId="4E328007" w14:textId="77777777" w:rsidR="000A1794" w:rsidRPr="005A7BEF" w:rsidRDefault="000A1794" w:rsidP="005A7BEF">
      <w:pPr>
        <w:rPr>
          <w:rFonts w:ascii="Arial" w:hAnsi="Arial" w:cs="Arial"/>
          <w:sz w:val="20"/>
          <w:szCs w:val="20"/>
        </w:rPr>
      </w:pPr>
    </w:p>
    <w:tbl>
      <w:tblPr>
        <w:tblW w:w="5000" w:type="pct"/>
        <w:tblLayout w:type="fixed"/>
        <w:tblLook w:val="04A0" w:firstRow="1" w:lastRow="0" w:firstColumn="1" w:lastColumn="0" w:noHBand="0" w:noVBand="1"/>
      </w:tblPr>
      <w:tblGrid>
        <w:gridCol w:w="11195"/>
        <w:gridCol w:w="1133"/>
        <w:gridCol w:w="1135"/>
        <w:gridCol w:w="1057"/>
      </w:tblGrid>
      <w:tr w:rsidR="000A1794" w:rsidRPr="005A7BEF" w14:paraId="2C57B691" w14:textId="77777777" w:rsidTr="00BB358E">
        <w:trPr>
          <w:trHeight w:val="300"/>
        </w:trPr>
        <w:tc>
          <w:tcPr>
            <w:tcW w:w="3855"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14:paraId="02666410"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0" w:type="pct"/>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2D197349" w14:textId="77777777" w:rsidR="000A1794" w:rsidRPr="005A7BEF" w:rsidRDefault="000A1794" w:rsidP="005A7BEF">
            <w:pPr>
              <w:spacing w:line="360" w:lineRule="auto"/>
              <w:jc w:val="center"/>
              <w:rPr>
                <w:rFonts w:ascii="Arial" w:hAnsi="Arial" w:cs="Arial"/>
                <w:b/>
                <w:sz w:val="16"/>
                <w:szCs w:val="16"/>
              </w:rPr>
            </w:pPr>
            <w:r w:rsidRPr="005A7BEF">
              <w:rPr>
                <w:rFonts w:ascii="Arial" w:hAnsi="Arial" w:cs="Arial"/>
                <w:b/>
                <w:sz w:val="16"/>
                <w:szCs w:val="16"/>
              </w:rPr>
              <w:t>Enterprise 1</w:t>
            </w:r>
          </w:p>
        </w:tc>
        <w:tc>
          <w:tcPr>
            <w:tcW w:w="391" w:type="pct"/>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44687736" w14:textId="77777777" w:rsidR="000A1794" w:rsidRPr="005A7BEF" w:rsidRDefault="000A1794" w:rsidP="005A7BEF">
            <w:pPr>
              <w:spacing w:line="360" w:lineRule="auto"/>
              <w:jc w:val="center"/>
              <w:rPr>
                <w:rFonts w:ascii="Arial" w:hAnsi="Arial" w:cs="Arial"/>
                <w:b/>
                <w:sz w:val="16"/>
                <w:szCs w:val="16"/>
              </w:rPr>
            </w:pPr>
            <w:r w:rsidRPr="005A7BEF">
              <w:rPr>
                <w:rFonts w:ascii="Arial" w:hAnsi="Arial" w:cs="Arial"/>
                <w:b/>
                <w:sz w:val="16"/>
                <w:szCs w:val="16"/>
              </w:rPr>
              <w:t>Enterprise 2</w:t>
            </w:r>
          </w:p>
        </w:tc>
        <w:tc>
          <w:tcPr>
            <w:tcW w:w="364" w:type="pct"/>
            <w:tcBorders>
              <w:top w:val="single" w:sz="4" w:space="0" w:color="auto"/>
              <w:left w:val="nil"/>
              <w:bottom w:val="single" w:sz="4" w:space="0" w:color="auto"/>
              <w:right w:val="single" w:sz="4" w:space="0" w:color="auto"/>
            </w:tcBorders>
            <w:shd w:val="clear" w:color="auto" w:fill="A6A6A6" w:themeFill="background1" w:themeFillShade="A6"/>
            <w:vAlign w:val="center"/>
          </w:tcPr>
          <w:p w14:paraId="76B22C3A" w14:textId="77777777" w:rsidR="000A1794" w:rsidRPr="005A7BEF" w:rsidRDefault="000A1794" w:rsidP="005A7BEF">
            <w:pPr>
              <w:spacing w:line="360" w:lineRule="auto"/>
              <w:jc w:val="center"/>
              <w:rPr>
                <w:rFonts w:ascii="Arial" w:hAnsi="Arial" w:cs="Arial"/>
                <w:b/>
                <w:sz w:val="16"/>
                <w:szCs w:val="16"/>
              </w:rPr>
            </w:pPr>
            <w:r w:rsidRPr="005A7BEF">
              <w:rPr>
                <w:rFonts w:ascii="Arial" w:hAnsi="Arial" w:cs="Arial"/>
                <w:b/>
                <w:sz w:val="16"/>
                <w:szCs w:val="16"/>
              </w:rPr>
              <w:t>Enterprise 3</w:t>
            </w:r>
          </w:p>
        </w:tc>
      </w:tr>
      <w:tr w:rsidR="000A1794" w:rsidRPr="005A7BEF" w14:paraId="7186E672"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3C039824"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January,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70F07125"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53319100"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2F9490E1" w14:textId="77777777" w:rsidR="000A1794" w:rsidRPr="005A7BEF" w:rsidRDefault="000A1794" w:rsidP="005A7BEF">
            <w:pPr>
              <w:spacing w:line="360" w:lineRule="auto"/>
              <w:rPr>
                <w:rFonts w:ascii="Arial" w:hAnsi="Arial" w:cs="Arial"/>
                <w:b/>
                <w:sz w:val="18"/>
                <w:szCs w:val="18"/>
              </w:rPr>
            </w:pPr>
          </w:p>
        </w:tc>
      </w:tr>
      <w:tr w:rsidR="000A1794" w:rsidRPr="005A7BEF" w14:paraId="50BEC824"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5F439408"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February,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3E92D10C"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216A808B"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0DD21D68" w14:textId="77777777" w:rsidR="000A1794" w:rsidRPr="005A7BEF" w:rsidRDefault="000A1794" w:rsidP="005A7BEF">
            <w:pPr>
              <w:spacing w:line="360" w:lineRule="auto"/>
              <w:rPr>
                <w:rFonts w:ascii="Arial" w:hAnsi="Arial" w:cs="Arial"/>
                <w:b/>
                <w:sz w:val="18"/>
                <w:szCs w:val="18"/>
              </w:rPr>
            </w:pPr>
          </w:p>
        </w:tc>
      </w:tr>
      <w:tr w:rsidR="000A1794" w:rsidRPr="005A7BEF" w14:paraId="3D5BCBBD"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4210F11C"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March,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1EFE8575"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25529B85"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6D24F1C4" w14:textId="77777777" w:rsidR="000A1794" w:rsidRPr="005A7BEF" w:rsidRDefault="000A1794" w:rsidP="005A7BEF">
            <w:pPr>
              <w:spacing w:line="360" w:lineRule="auto"/>
              <w:rPr>
                <w:rFonts w:ascii="Arial" w:hAnsi="Arial" w:cs="Arial"/>
                <w:b/>
                <w:sz w:val="18"/>
                <w:szCs w:val="18"/>
              </w:rPr>
            </w:pPr>
          </w:p>
        </w:tc>
      </w:tr>
      <w:tr w:rsidR="000A1794" w:rsidRPr="005A7BEF" w14:paraId="7C3BF550"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05A3DBEB"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April,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7A387A12"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63AFEB1D"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6EDBAAFF" w14:textId="77777777" w:rsidR="000A1794" w:rsidRPr="005A7BEF" w:rsidRDefault="000A1794" w:rsidP="005A7BEF">
            <w:pPr>
              <w:spacing w:line="360" w:lineRule="auto"/>
              <w:rPr>
                <w:rFonts w:ascii="Arial" w:hAnsi="Arial" w:cs="Arial"/>
                <w:b/>
                <w:sz w:val="18"/>
                <w:szCs w:val="18"/>
              </w:rPr>
            </w:pPr>
          </w:p>
        </w:tc>
      </w:tr>
      <w:tr w:rsidR="000A1794" w:rsidRPr="005A7BEF" w14:paraId="5D473FA5"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233F07DC"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May,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441D37E5"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2FF63624"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1387D6C7" w14:textId="77777777" w:rsidR="000A1794" w:rsidRPr="005A7BEF" w:rsidRDefault="000A1794" w:rsidP="005A7BEF">
            <w:pPr>
              <w:spacing w:line="360" w:lineRule="auto"/>
              <w:rPr>
                <w:rFonts w:ascii="Arial" w:hAnsi="Arial" w:cs="Arial"/>
                <w:b/>
                <w:sz w:val="18"/>
                <w:szCs w:val="18"/>
              </w:rPr>
            </w:pPr>
          </w:p>
        </w:tc>
      </w:tr>
      <w:tr w:rsidR="000A1794" w:rsidRPr="005A7BEF" w14:paraId="1507FE88"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1161955B"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June,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67AB7390"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377D3B4C"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5A58A03C" w14:textId="77777777" w:rsidR="000A1794" w:rsidRPr="005A7BEF" w:rsidRDefault="000A1794" w:rsidP="005A7BEF">
            <w:pPr>
              <w:spacing w:line="360" w:lineRule="auto"/>
              <w:rPr>
                <w:rFonts w:ascii="Arial" w:hAnsi="Arial" w:cs="Arial"/>
                <w:b/>
                <w:sz w:val="18"/>
                <w:szCs w:val="18"/>
              </w:rPr>
            </w:pPr>
          </w:p>
        </w:tc>
      </w:tr>
      <w:tr w:rsidR="000A1794" w:rsidRPr="005A7BEF" w14:paraId="56686030"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6EBC6DFC"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July,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4DD460CB"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67923C83"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70285596" w14:textId="77777777" w:rsidR="000A1794" w:rsidRPr="005A7BEF" w:rsidRDefault="000A1794" w:rsidP="005A7BEF">
            <w:pPr>
              <w:spacing w:line="360" w:lineRule="auto"/>
              <w:rPr>
                <w:rFonts w:ascii="Arial" w:hAnsi="Arial" w:cs="Arial"/>
                <w:b/>
                <w:sz w:val="18"/>
                <w:szCs w:val="18"/>
              </w:rPr>
            </w:pPr>
          </w:p>
        </w:tc>
      </w:tr>
      <w:tr w:rsidR="000A1794" w:rsidRPr="005A7BEF" w14:paraId="5F73CA33"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7D3F05A6"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August,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75C8A6F0"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2DB94C49"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38B0532D" w14:textId="77777777" w:rsidR="000A1794" w:rsidRPr="005A7BEF" w:rsidRDefault="000A1794" w:rsidP="005A7BEF">
            <w:pPr>
              <w:spacing w:line="360" w:lineRule="auto"/>
              <w:rPr>
                <w:rFonts w:ascii="Arial" w:hAnsi="Arial" w:cs="Arial"/>
                <w:b/>
                <w:sz w:val="18"/>
                <w:szCs w:val="18"/>
              </w:rPr>
            </w:pPr>
          </w:p>
        </w:tc>
      </w:tr>
      <w:tr w:rsidR="000A1794" w:rsidRPr="005A7BEF" w14:paraId="71439FB0"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7820F318"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September,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231AE77E"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5A2F8558"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6C1B6020" w14:textId="77777777" w:rsidR="000A1794" w:rsidRPr="005A7BEF" w:rsidRDefault="000A1794" w:rsidP="005A7BEF">
            <w:pPr>
              <w:spacing w:line="360" w:lineRule="auto"/>
              <w:rPr>
                <w:rFonts w:ascii="Arial" w:hAnsi="Arial" w:cs="Arial"/>
                <w:b/>
                <w:sz w:val="18"/>
                <w:szCs w:val="18"/>
              </w:rPr>
            </w:pPr>
          </w:p>
        </w:tc>
      </w:tr>
      <w:tr w:rsidR="000A1794" w:rsidRPr="005A7BEF" w14:paraId="42808900"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4A520AB6"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October,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4871D7FC"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5277BFA7"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57005317" w14:textId="77777777" w:rsidR="000A1794" w:rsidRPr="005A7BEF" w:rsidRDefault="000A1794" w:rsidP="005A7BEF">
            <w:pPr>
              <w:spacing w:line="360" w:lineRule="auto"/>
              <w:rPr>
                <w:rFonts w:ascii="Arial" w:hAnsi="Arial" w:cs="Arial"/>
                <w:b/>
                <w:sz w:val="18"/>
                <w:szCs w:val="18"/>
              </w:rPr>
            </w:pPr>
          </w:p>
        </w:tc>
      </w:tr>
      <w:tr w:rsidR="000A1794" w:rsidRPr="005A7BEF" w14:paraId="0D196012"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58149133"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November,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28134751"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06A3B696"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51A048E5" w14:textId="77777777" w:rsidR="000A1794" w:rsidRPr="005A7BEF" w:rsidRDefault="000A1794" w:rsidP="005A7BEF">
            <w:pPr>
              <w:spacing w:line="360" w:lineRule="auto"/>
              <w:rPr>
                <w:rFonts w:ascii="Arial" w:hAnsi="Arial" w:cs="Arial"/>
                <w:b/>
                <w:sz w:val="18"/>
                <w:szCs w:val="18"/>
              </w:rPr>
            </w:pPr>
          </w:p>
        </w:tc>
      </w:tr>
      <w:tr w:rsidR="000A1794" w:rsidRPr="005A7BEF" w14:paraId="43B92D35" w14:textId="77777777" w:rsidTr="00BB358E">
        <w:trPr>
          <w:trHeight w:val="300"/>
        </w:trPr>
        <w:tc>
          <w:tcPr>
            <w:tcW w:w="3855" w:type="pct"/>
            <w:tcBorders>
              <w:top w:val="nil"/>
              <w:left w:val="single" w:sz="4" w:space="0" w:color="auto"/>
              <w:bottom w:val="single" w:sz="4" w:space="0" w:color="auto"/>
              <w:right w:val="single" w:sz="4" w:space="0" w:color="auto"/>
            </w:tcBorders>
            <w:shd w:val="clear" w:color="auto" w:fill="auto"/>
            <w:noWrap/>
            <w:vAlign w:val="bottom"/>
            <w:hideMark/>
          </w:tcPr>
          <w:p w14:paraId="21875514"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In the month of December, are your sales high, average, low or none?        0.  None      1. Low        3. Average             5. High</w:t>
            </w:r>
          </w:p>
        </w:tc>
        <w:tc>
          <w:tcPr>
            <w:tcW w:w="390" w:type="pct"/>
            <w:tcBorders>
              <w:top w:val="nil"/>
              <w:left w:val="nil"/>
              <w:bottom w:val="single" w:sz="4" w:space="0" w:color="auto"/>
              <w:right w:val="single" w:sz="4" w:space="0" w:color="auto"/>
            </w:tcBorders>
            <w:shd w:val="clear" w:color="auto" w:fill="auto"/>
            <w:noWrap/>
            <w:vAlign w:val="bottom"/>
            <w:hideMark/>
          </w:tcPr>
          <w:p w14:paraId="5FD79F21"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91" w:type="pct"/>
            <w:tcBorders>
              <w:top w:val="nil"/>
              <w:left w:val="nil"/>
              <w:bottom w:val="single" w:sz="4" w:space="0" w:color="auto"/>
              <w:right w:val="single" w:sz="4" w:space="0" w:color="auto"/>
            </w:tcBorders>
            <w:shd w:val="clear" w:color="auto" w:fill="auto"/>
            <w:noWrap/>
            <w:vAlign w:val="bottom"/>
            <w:hideMark/>
          </w:tcPr>
          <w:p w14:paraId="6E009E09" w14:textId="77777777" w:rsidR="000A1794" w:rsidRPr="005A7BEF" w:rsidRDefault="000A1794" w:rsidP="005A7BEF">
            <w:pPr>
              <w:spacing w:line="360" w:lineRule="auto"/>
              <w:rPr>
                <w:rFonts w:ascii="Arial" w:hAnsi="Arial" w:cs="Arial"/>
                <w:b/>
                <w:sz w:val="18"/>
                <w:szCs w:val="18"/>
              </w:rPr>
            </w:pPr>
            <w:r w:rsidRPr="005A7BEF">
              <w:rPr>
                <w:rFonts w:ascii="Arial" w:hAnsi="Arial" w:cs="Arial"/>
                <w:b/>
                <w:sz w:val="18"/>
                <w:szCs w:val="18"/>
              </w:rPr>
              <w:t> </w:t>
            </w:r>
          </w:p>
        </w:tc>
        <w:tc>
          <w:tcPr>
            <w:tcW w:w="364" w:type="pct"/>
            <w:tcBorders>
              <w:top w:val="nil"/>
              <w:left w:val="nil"/>
              <w:bottom w:val="single" w:sz="4" w:space="0" w:color="auto"/>
              <w:right w:val="single" w:sz="4" w:space="0" w:color="auto"/>
            </w:tcBorders>
          </w:tcPr>
          <w:p w14:paraId="28BBB270" w14:textId="77777777" w:rsidR="000A1794" w:rsidRPr="005A7BEF" w:rsidRDefault="000A1794" w:rsidP="005A7BEF">
            <w:pPr>
              <w:spacing w:line="360" w:lineRule="auto"/>
              <w:rPr>
                <w:rFonts w:ascii="Arial" w:hAnsi="Arial" w:cs="Arial"/>
                <w:b/>
                <w:sz w:val="18"/>
                <w:szCs w:val="18"/>
              </w:rPr>
            </w:pPr>
          </w:p>
        </w:tc>
      </w:tr>
    </w:tbl>
    <w:p w14:paraId="32081EC6" w14:textId="77777777" w:rsidR="000A1794" w:rsidRPr="005A7BEF" w:rsidRDefault="000A1794" w:rsidP="005A7BEF">
      <w:pPr>
        <w:rPr>
          <w:rFonts w:ascii="Arial" w:hAnsi="Arial" w:cs="Arial"/>
        </w:rPr>
      </w:pPr>
    </w:p>
    <w:p w14:paraId="7C916792" w14:textId="6373B6E7" w:rsidR="000A1794" w:rsidRPr="005A7BEF" w:rsidRDefault="000A1794" w:rsidP="005A7BEF">
      <w:pPr>
        <w:rPr>
          <w:rFonts w:ascii="Arial" w:hAnsi="Arial" w:cs="Arial"/>
        </w:rPr>
      </w:pPr>
    </w:p>
    <w:p w14:paraId="693CAC4F" w14:textId="57AB3E38" w:rsidR="00026383" w:rsidRPr="005A7BEF" w:rsidRDefault="00026383" w:rsidP="005A7BEF">
      <w:pPr>
        <w:rPr>
          <w:rFonts w:ascii="Arial" w:hAnsi="Arial" w:cs="Arial"/>
        </w:rPr>
      </w:pPr>
    </w:p>
    <w:p w14:paraId="5F7EDD48" w14:textId="20FC056D" w:rsidR="00026383" w:rsidRPr="005A7BEF" w:rsidRDefault="00026383" w:rsidP="005A7BEF">
      <w:pPr>
        <w:rPr>
          <w:rFonts w:ascii="Arial" w:hAnsi="Arial" w:cs="Arial"/>
        </w:rPr>
      </w:pPr>
    </w:p>
    <w:p w14:paraId="7F68DA25" w14:textId="7485BC71" w:rsidR="00026383" w:rsidRPr="005A7BEF" w:rsidRDefault="00026383" w:rsidP="005A7BEF">
      <w:pPr>
        <w:rPr>
          <w:rFonts w:ascii="Arial" w:hAnsi="Arial" w:cs="Arial"/>
        </w:rPr>
      </w:pPr>
    </w:p>
    <w:p w14:paraId="499B36C2" w14:textId="6290861E" w:rsidR="00026383" w:rsidRPr="005A7BEF" w:rsidRDefault="00026383" w:rsidP="005A7BEF">
      <w:pPr>
        <w:rPr>
          <w:rFonts w:ascii="Arial" w:hAnsi="Arial" w:cs="Arial"/>
        </w:rPr>
      </w:pPr>
    </w:p>
    <w:p w14:paraId="5D761E57" w14:textId="1776C999" w:rsidR="00026383" w:rsidRPr="005A7BEF" w:rsidRDefault="00026383" w:rsidP="005A7BEF">
      <w:pPr>
        <w:rPr>
          <w:rFonts w:ascii="Arial" w:hAnsi="Arial" w:cs="Arial"/>
        </w:rPr>
      </w:pPr>
    </w:p>
    <w:p w14:paraId="4320ABD4" w14:textId="0A110AF6" w:rsidR="00026383" w:rsidRPr="005A7BEF" w:rsidRDefault="00026383" w:rsidP="005A7BEF">
      <w:pPr>
        <w:rPr>
          <w:rFonts w:ascii="Arial" w:hAnsi="Arial" w:cs="Arial"/>
        </w:rPr>
      </w:pPr>
    </w:p>
    <w:p w14:paraId="4ADE2EA6" w14:textId="77777777" w:rsidR="00026383" w:rsidRPr="005A7BEF" w:rsidRDefault="00026383" w:rsidP="005A7BEF">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8395"/>
        <w:gridCol w:w="2108"/>
        <w:gridCol w:w="2010"/>
        <w:gridCol w:w="2007"/>
      </w:tblGrid>
      <w:tr w:rsidR="00536D65" w:rsidRPr="005A7BEF" w14:paraId="62B7D391" w14:textId="77777777" w:rsidTr="00B15FEC">
        <w:trPr>
          <w:trHeight w:val="557"/>
          <w:tblHeader/>
        </w:trPr>
        <w:tc>
          <w:tcPr>
            <w:tcW w:w="2891" w:type="pct"/>
            <w:shd w:val="clear" w:color="auto" w:fill="A6A6A6" w:themeFill="background1" w:themeFillShade="A6"/>
          </w:tcPr>
          <w:p w14:paraId="713F3D7A" w14:textId="77777777" w:rsidR="000A1794" w:rsidRPr="005A7BEF" w:rsidRDefault="000A1794" w:rsidP="005A7BEF">
            <w:pPr>
              <w:pStyle w:val="TableContents"/>
              <w:snapToGrid w:val="0"/>
              <w:rPr>
                <w:rFonts w:ascii="Arial" w:hAnsi="Arial" w:cs="Arial"/>
                <w:b/>
                <w:sz w:val="18"/>
                <w:szCs w:val="18"/>
              </w:rPr>
            </w:pPr>
          </w:p>
        </w:tc>
        <w:tc>
          <w:tcPr>
            <w:tcW w:w="726" w:type="pct"/>
            <w:shd w:val="clear" w:color="auto" w:fill="A6A6A6" w:themeFill="background1" w:themeFillShade="A6"/>
            <w:vAlign w:val="center"/>
          </w:tcPr>
          <w:p w14:paraId="222671D3"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Enterprise 1</w:t>
            </w:r>
          </w:p>
        </w:tc>
        <w:tc>
          <w:tcPr>
            <w:tcW w:w="692" w:type="pct"/>
            <w:shd w:val="clear" w:color="auto" w:fill="A6A6A6" w:themeFill="background1" w:themeFillShade="A6"/>
            <w:vAlign w:val="center"/>
          </w:tcPr>
          <w:p w14:paraId="37E972E9"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Enterprise 2</w:t>
            </w:r>
          </w:p>
        </w:tc>
        <w:tc>
          <w:tcPr>
            <w:tcW w:w="691" w:type="pct"/>
            <w:shd w:val="clear" w:color="auto" w:fill="A6A6A6" w:themeFill="background1" w:themeFillShade="A6"/>
            <w:vAlign w:val="center"/>
          </w:tcPr>
          <w:p w14:paraId="11EA2485"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Enterprise 3</w:t>
            </w:r>
          </w:p>
        </w:tc>
      </w:tr>
      <w:tr w:rsidR="00536D65" w:rsidRPr="0011373C" w14:paraId="3E8D6B15" w14:textId="77777777" w:rsidTr="00B15FEC">
        <w:trPr>
          <w:trHeight w:val="557"/>
        </w:trPr>
        <w:tc>
          <w:tcPr>
            <w:tcW w:w="2891" w:type="pct"/>
          </w:tcPr>
          <w:p w14:paraId="1AF394C7" w14:textId="4ED1E06B" w:rsidR="000A1794" w:rsidRPr="0011373C" w:rsidRDefault="000A1794" w:rsidP="005A7BEF">
            <w:pPr>
              <w:pStyle w:val="TableContents"/>
              <w:snapToGrid w:val="0"/>
              <w:rPr>
                <w:rFonts w:ascii="Arial" w:hAnsi="Arial" w:cs="Arial"/>
                <w:b/>
                <w:sz w:val="18"/>
                <w:szCs w:val="18"/>
              </w:rPr>
            </w:pPr>
            <w:r w:rsidRPr="0011373C">
              <w:rPr>
                <w:rFonts w:ascii="Arial" w:hAnsi="Arial" w:cs="Arial"/>
                <w:b/>
                <w:bCs/>
                <w:sz w:val="18"/>
                <w:szCs w:val="18"/>
              </w:rPr>
              <w:t xml:space="preserve">24. </w:t>
            </w:r>
            <w:r w:rsidRPr="0011373C">
              <w:rPr>
                <w:rFonts w:ascii="Arial" w:hAnsi="Arial" w:cs="Arial"/>
                <w:b/>
                <w:sz w:val="18"/>
                <w:szCs w:val="18"/>
              </w:rPr>
              <w:t xml:space="preserve">What is the average level of sales in a </w:t>
            </w:r>
            <w:r w:rsidRPr="0011373C">
              <w:rPr>
                <w:rFonts w:ascii="Arial" w:hAnsi="Arial" w:cs="Arial"/>
                <w:b/>
                <w:sz w:val="18"/>
                <w:szCs w:val="18"/>
                <w:u w:val="single"/>
              </w:rPr>
              <w:t>HIGH</w:t>
            </w:r>
            <w:r w:rsidRPr="0011373C">
              <w:rPr>
                <w:rFonts w:ascii="Arial" w:hAnsi="Arial" w:cs="Arial"/>
                <w:b/>
                <w:sz w:val="18"/>
                <w:szCs w:val="18"/>
              </w:rPr>
              <w:t xml:space="preserve"> month for </w:t>
            </w:r>
            <w:r w:rsidR="0011373C" w:rsidRPr="001403DE">
              <w:rPr>
                <w:rFonts w:ascii="Arial" w:hAnsi="Arial" w:cs="Arial"/>
                <w:b/>
                <w:bCs/>
                <w:sz w:val="18"/>
                <w:szCs w:val="18"/>
              </w:rPr>
              <w:t>[Enterprise Name</w:t>
            </w:r>
            <w:r w:rsidR="0011373C" w:rsidRPr="0011373C">
              <w:rPr>
                <w:rFonts w:ascii="Arial" w:hAnsi="Arial" w:cs="Arial"/>
                <w:b/>
                <w:sz w:val="18"/>
                <w:szCs w:val="18"/>
              </w:rPr>
              <w:t>]?</w:t>
            </w:r>
          </w:p>
          <w:p w14:paraId="0D9F590F" w14:textId="77777777" w:rsidR="000A1794" w:rsidRPr="0011373C" w:rsidRDefault="000A1794" w:rsidP="005A7BEF">
            <w:pPr>
              <w:pStyle w:val="TableContents"/>
              <w:snapToGrid w:val="0"/>
              <w:rPr>
                <w:rFonts w:ascii="Arial" w:hAnsi="Arial" w:cs="Arial"/>
                <w:b/>
                <w:sz w:val="18"/>
                <w:szCs w:val="18"/>
              </w:rPr>
            </w:pPr>
            <w:r w:rsidRPr="0011373C">
              <w:rPr>
                <w:rFonts w:ascii="Arial" w:hAnsi="Arial" w:cs="Arial"/>
                <w:b/>
                <w:sz w:val="18"/>
                <w:szCs w:val="18"/>
              </w:rPr>
              <w:t>1. GH cedis and pesewas</w:t>
            </w:r>
          </w:p>
        </w:tc>
        <w:tc>
          <w:tcPr>
            <w:tcW w:w="726" w:type="pct"/>
            <w:vAlign w:val="center"/>
          </w:tcPr>
          <w:p w14:paraId="352841DB" w14:textId="77777777" w:rsidR="000A1794" w:rsidRPr="0011373C" w:rsidRDefault="000A1794" w:rsidP="005A7BEF">
            <w:pPr>
              <w:autoSpaceDE w:val="0"/>
              <w:jc w:val="center"/>
              <w:rPr>
                <w:rFonts w:ascii="Arial" w:hAnsi="Arial" w:cs="Arial"/>
                <w:b/>
                <w:bCs/>
                <w:sz w:val="18"/>
                <w:szCs w:val="18"/>
              </w:rPr>
            </w:pPr>
          </w:p>
        </w:tc>
        <w:tc>
          <w:tcPr>
            <w:tcW w:w="692" w:type="pct"/>
            <w:vAlign w:val="center"/>
          </w:tcPr>
          <w:p w14:paraId="64734B3E" w14:textId="77777777" w:rsidR="000A1794" w:rsidRPr="0011373C" w:rsidRDefault="000A1794" w:rsidP="005A7BEF">
            <w:pPr>
              <w:autoSpaceDE w:val="0"/>
              <w:jc w:val="center"/>
              <w:rPr>
                <w:rFonts w:ascii="Arial" w:hAnsi="Arial" w:cs="Arial"/>
                <w:b/>
                <w:bCs/>
                <w:sz w:val="18"/>
                <w:szCs w:val="18"/>
              </w:rPr>
            </w:pPr>
          </w:p>
        </w:tc>
        <w:tc>
          <w:tcPr>
            <w:tcW w:w="691" w:type="pct"/>
          </w:tcPr>
          <w:p w14:paraId="361A7DD0" w14:textId="77777777" w:rsidR="000A1794" w:rsidRPr="0011373C" w:rsidRDefault="000A1794" w:rsidP="005A7BEF">
            <w:pPr>
              <w:autoSpaceDE w:val="0"/>
              <w:jc w:val="center"/>
              <w:rPr>
                <w:rFonts w:ascii="Arial" w:hAnsi="Arial" w:cs="Arial"/>
                <w:b/>
                <w:bCs/>
                <w:sz w:val="18"/>
                <w:szCs w:val="18"/>
              </w:rPr>
            </w:pPr>
          </w:p>
        </w:tc>
      </w:tr>
      <w:tr w:rsidR="00536D65" w:rsidRPr="0011373C" w14:paraId="29FB9154" w14:textId="77777777" w:rsidTr="00B15FEC">
        <w:trPr>
          <w:trHeight w:val="557"/>
        </w:trPr>
        <w:tc>
          <w:tcPr>
            <w:tcW w:w="2891" w:type="pct"/>
          </w:tcPr>
          <w:p w14:paraId="4E633D4C" w14:textId="649B4A33" w:rsidR="000A1794" w:rsidRPr="0011373C" w:rsidRDefault="000A1794" w:rsidP="005A7BEF">
            <w:pPr>
              <w:pStyle w:val="TableContents"/>
              <w:snapToGrid w:val="0"/>
              <w:rPr>
                <w:rFonts w:ascii="Arial" w:hAnsi="Arial" w:cs="Arial"/>
                <w:b/>
                <w:sz w:val="18"/>
                <w:szCs w:val="18"/>
              </w:rPr>
            </w:pPr>
            <w:r w:rsidRPr="0011373C">
              <w:rPr>
                <w:rFonts w:ascii="Arial" w:hAnsi="Arial" w:cs="Arial"/>
                <w:b/>
                <w:bCs/>
                <w:sz w:val="18"/>
                <w:szCs w:val="18"/>
              </w:rPr>
              <w:t xml:space="preserve">25. </w:t>
            </w:r>
            <w:r w:rsidRPr="0011373C">
              <w:rPr>
                <w:rFonts w:ascii="Arial" w:hAnsi="Arial" w:cs="Arial"/>
                <w:b/>
                <w:sz w:val="18"/>
                <w:szCs w:val="18"/>
              </w:rPr>
              <w:t xml:space="preserve">What is the average level of sales in an </w:t>
            </w:r>
            <w:r w:rsidRPr="0011373C">
              <w:rPr>
                <w:rFonts w:ascii="Arial" w:hAnsi="Arial" w:cs="Arial"/>
                <w:b/>
                <w:sz w:val="18"/>
                <w:szCs w:val="18"/>
                <w:u w:val="single"/>
              </w:rPr>
              <w:t>AVERAGE</w:t>
            </w:r>
            <w:r w:rsidRPr="0011373C">
              <w:rPr>
                <w:rFonts w:ascii="Arial" w:hAnsi="Arial" w:cs="Arial"/>
                <w:b/>
                <w:sz w:val="18"/>
                <w:szCs w:val="18"/>
              </w:rPr>
              <w:t xml:space="preserve"> month for </w:t>
            </w:r>
            <w:r w:rsidR="0011373C" w:rsidRPr="001403DE">
              <w:rPr>
                <w:rFonts w:ascii="Arial" w:hAnsi="Arial" w:cs="Arial"/>
                <w:b/>
                <w:bCs/>
                <w:sz w:val="18"/>
                <w:szCs w:val="18"/>
              </w:rPr>
              <w:t>[Enterprise Name</w:t>
            </w:r>
            <w:r w:rsidR="0011373C" w:rsidRPr="0011373C">
              <w:rPr>
                <w:rFonts w:ascii="Arial" w:hAnsi="Arial" w:cs="Arial"/>
                <w:b/>
                <w:sz w:val="18"/>
                <w:szCs w:val="18"/>
              </w:rPr>
              <w:t>]?</w:t>
            </w:r>
          </w:p>
          <w:p w14:paraId="50336BFE" w14:textId="77777777" w:rsidR="000A1794" w:rsidRPr="0011373C" w:rsidRDefault="000A1794" w:rsidP="005A7BEF">
            <w:pPr>
              <w:pStyle w:val="TableContents"/>
              <w:snapToGrid w:val="0"/>
              <w:rPr>
                <w:rFonts w:ascii="Arial" w:hAnsi="Arial" w:cs="Arial"/>
                <w:b/>
                <w:sz w:val="18"/>
                <w:szCs w:val="18"/>
              </w:rPr>
            </w:pPr>
            <w:r w:rsidRPr="0011373C">
              <w:rPr>
                <w:rFonts w:ascii="Arial" w:hAnsi="Arial" w:cs="Arial"/>
                <w:b/>
                <w:sz w:val="18"/>
                <w:szCs w:val="18"/>
              </w:rPr>
              <w:t>1. GH cedis and pesewas</w:t>
            </w:r>
          </w:p>
        </w:tc>
        <w:tc>
          <w:tcPr>
            <w:tcW w:w="726" w:type="pct"/>
            <w:vAlign w:val="center"/>
          </w:tcPr>
          <w:p w14:paraId="5FC2D1E1" w14:textId="77777777" w:rsidR="000A1794" w:rsidRPr="0011373C" w:rsidRDefault="000A1794" w:rsidP="005A7BEF">
            <w:pPr>
              <w:autoSpaceDE w:val="0"/>
              <w:jc w:val="center"/>
              <w:rPr>
                <w:rFonts w:ascii="Arial" w:hAnsi="Arial" w:cs="Arial"/>
                <w:b/>
                <w:bCs/>
                <w:sz w:val="18"/>
                <w:szCs w:val="18"/>
              </w:rPr>
            </w:pPr>
          </w:p>
        </w:tc>
        <w:tc>
          <w:tcPr>
            <w:tcW w:w="692" w:type="pct"/>
            <w:vAlign w:val="center"/>
          </w:tcPr>
          <w:p w14:paraId="4FFA8013" w14:textId="77777777" w:rsidR="000A1794" w:rsidRPr="0011373C" w:rsidRDefault="000A1794" w:rsidP="005A7BEF">
            <w:pPr>
              <w:autoSpaceDE w:val="0"/>
              <w:jc w:val="center"/>
              <w:rPr>
                <w:rFonts w:ascii="Arial" w:hAnsi="Arial" w:cs="Arial"/>
                <w:b/>
                <w:bCs/>
                <w:sz w:val="18"/>
                <w:szCs w:val="18"/>
              </w:rPr>
            </w:pPr>
          </w:p>
        </w:tc>
        <w:tc>
          <w:tcPr>
            <w:tcW w:w="691" w:type="pct"/>
          </w:tcPr>
          <w:p w14:paraId="581042DA" w14:textId="77777777" w:rsidR="000A1794" w:rsidRPr="0011373C" w:rsidRDefault="000A1794" w:rsidP="005A7BEF">
            <w:pPr>
              <w:autoSpaceDE w:val="0"/>
              <w:jc w:val="center"/>
              <w:rPr>
                <w:rFonts w:ascii="Arial" w:hAnsi="Arial" w:cs="Arial"/>
                <w:b/>
                <w:bCs/>
                <w:sz w:val="18"/>
                <w:szCs w:val="18"/>
              </w:rPr>
            </w:pPr>
          </w:p>
        </w:tc>
      </w:tr>
      <w:tr w:rsidR="00536D65" w:rsidRPr="0011373C" w14:paraId="15F506FD" w14:textId="77777777" w:rsidTr="00B15FEC">
        <w:trPr>
          <w:trHeight w:val="557"/>
        </w:trPr>
        <w:tc>
          <w:tcPr>
            <w:tcW w:w="2891" w:type="pct"/>
          </w:tcPr>
          <w:p w14:paraId="1EE7988C" w14:textId="5B47A8D6" w:rsidR="000A1794" w:rsidRPr="0011373C" w:rsidRDefault="000A1794" w:rsidP="005A7BEF">
            <w:pPr>
              <w:pStyle w:val="TableContents"/>
              <w:snapToGrid w:val="0"/>
              <w:rPr>
                <w:rFonts w:ascii="Arial" w:hAnsi="Arial" w:cs="Arial"/>
                <w:b/>
                <w:sz w:val="18"/>
                <w:szCs w:val="18"/>
              </w:rPr>
            </w:pPr>
            <w:r w:rsidRPr="0011373C">
              <w:rPr>
                <w:rFonts w:ascii="Arial" w:hAnsi="Arial" w:cs="Arial"/>
                <w:b/>
                <w:bCs/>
                <w:sz w:val="18"/>
                <w:szCs w:val="18"/>
              </w:rPr>
              <w:t xml:space="preserve">26. </w:t>
            </w:r>
            <w:r w:rsidRPr="0011373C">
              <w:rPr>
                <w:rFonts w:ascii="Arial" w:hAnsi="Arial" w:cs="Arial"/>
                <w:b/>
                <w:sz w:val="18"/>
                <w:szCs w:val="18"/>
              </w:rPr>
              <w:t xml:space="preserve">What is the average level of sales in a </w:t>
            </w:r>
            <w:r w:rsidRPr="0011373C">
              <w:rPr>
                <w:rFonts w:ascii="Arial" w:hAnsi="Arial" w:cs="Arial"/>
                <w:b/>
                <w:sz w:val="18"/>
                <w:szCs w:val="18"/>
                <w:u w:val="single"/>
              </w:rPr>
              <w:t>LOW</w:t>
            </w:r>
            <w:r w:rsidRPr="0011373C">
              <w:rPr>
                <w:rFonts w:ascii="Arial" w:hAnsi="Arial" w:cs="Arial"/>
                <w:b/>
                <w:sz w:val="18"/>
                <w:szCs w:val="18"/>
              </w:rPr>
              <w:t xml:space="preserve"> month for </w:t>
            </w:r>
            <w:r w:rsidR="0011373C" w:rsidRPr="001403DE">
              <w:rPr>
                <w:rFonts w:ascii="Arial" w:hAnsi="Arial" w:cs="Arial"/>
                <w:b/>
                <w:bCs/>
                <w:sz w:val="18"/>
                <w:szCs w:val="18"/>
              </w:rPr>
              <w:t>[Enterprise Name</w:t>
            </w:r>
            <w:r w:rsidR="0011373C" w:rsidRPr="0011373C">
              <w:rPr>
                <w:rFonts w:ascii="Arial" w:hAnsi="Arial" w:cs="Arial"/>
                <w:b/>
                <w:sz w:val="18"/>
                <w:szCs w:val="18"/>
              </w:rPr>
              <w:t>]?</w:t>
            </w:r>
          </w:p>
          <w:p w14:paraId="35D404E9" w14:textId="168790F4" w:rsidR="000A1794" w:rsidRPr="0011373C" w:rsidRDefault="000A1794" w:rsidP="005A7BEF">
            <w:pPr>
              <w:pStyle w:val="TableContents"/>
              <w:snapToGrid w:val="0"/>
              <w:rPr>
                <w:rFonts w:ascii="Arial" w:hAnsi="Arial" w:cs="Arial"/>
                <w:b/>
                <w:sz w:val="18"/>
                <w:szCs w:val="18"/>
              </w:rPr>
            </w:pPr>
            <w:r w:rsidRPr="0011373C">
              <w:rPr>
                <w:rFonts w:ascii="Arial" w:hAnsi="Arial" w:cs="Arial"/>
                <w:b/>
                <w:sz w:val="18"/>
                <w:szCs w:val="18"/>
              </w:rPr>
              <w:t>1.GH cedis and pesewas</w:t>
            </w:r>
            <w:r w:rsidR="00200664">
              <w:rPr>
                <w:rFonts w:ascii="Arial" w:hAnsi="Arial" w:cs="Arial"/>
                <w:b/>
                <w:sz w:val="18"/>
                <w:szCs w:val="18"/>
              </w:rPr>
              <w:t xml:space="preserve"> </w:t>
            </w:r>
          </w:p>
        </w:tc>
        <w:tc>
          <w:tcPr>
            <w:tcW w:w="726" w:type="pct"/>
            <w:vAlign w:val="center"/>
          </w:tcPr>
          <w:p w14:paraId="21CD2527" w14:textId="77777777" w:rsidR="000A1794" w:rsidRPr="0011373C" w:rsidRDefault="000A1794" w:rsidP="005A7BEF">
            <w:pPr>
              <w:autoSpaceDE w:val="0"/>
              <w:jc w:val="center"/>
              <w:rPr>
                <w:rFonts w:ascii="Arial" w:hAnsi="Arial" w:cs="Arial"/>
                <w:b/>
                <w:bCs/>
                <w:sz w:val="18"/>
                <w:szCs w:val="18"/>
              </w:rPr>
            </w:pPr>
          </w:p>
        </w:tc>
        <w:tc>
          <w:tcPr>
            <w:tcW w:w="692" w:type="pct"/>
            <w:vAlign w:val="center"/>
          </w:tcPr>
          <w:p w14:paraId="56172015" w14:textId="77777777" w:rsidR="000A1794" w:rsidRPr="0011373C" w:rsidRDefault="000A1794" w:rsidP="005A7BEF">
            <w:pPr>
              <w:autoSpaceDE w:val="0"/>
              <w:jc w:val="center"/>
              <w:rPr>
                <w:rFonts w:ascii="Arial" w:hAnsi="Arial" w:cs="Arial"/>
                <w:b/>
                <w:bCs/>
                <w:sz w:val="18"/>
                <w:szCs w:val="18"/>
              </w:rPr>
            </w:pPr>
          </w:p>
        </w:tc>
        <w:tc>
          <w:tcPr>
            <w:tcW w:w="691" w:type="pct"/>
          </w:tcPr>
          <w:p w14:paraId="5036BA71" w14:textId="77777777" w:rsidR="000A1794" w:rsidRPr="0011373C" w:rsidRDefault="000A1794" w:rsidP="005A7BEF">
            <w:pPr>
              <w:autoSpaceDE w:val="0"/>
              <w:jc w:val="center"/>
              <w:rPr>
                <w:rFonts w:ascii="Arial" w:hAnsi="Arial" w:cs="Arial"/>
                <w:b/>
                <w:bCs/>
                <w:sz w:val="18"/>
                <w:szCs w:val="18"/>
              </w:rPr>
            </w:pPr>
          </w:p>
        </w:tc>
      </w:tr>
      <w:tr w:rsidR="00536D65" w:rsidRPr="0011373C" w14:paraId="1E14F5B3" w14:textId="77777777" w:rsidTr="00B15FEC">
        <w:trPr>
          <w:trHeight w:val="557"/>
        </w:trPr>
        <w:tc>
          <w:tcPr>
            <w:tcW w:w="2891" w:type="pct"/>
          </w:tcPr>
          <w:p w14:paraId="0A0042BC" w14:textId="67250D6E" w:rsidR="000A1794" w:rsidRPr="00200664" w:rsidRDefault="000A1794" w:rsidP="005A7BEF">
            <w:pPr>
              <w:pStyle w:val="TableContents"/>
              <w:snapToGrid w:val="0"/>
              <w:rPr>
                <w:rFonts w:ascii="Arial" w:hAnsi="Arial" w:cs="Arial"/>
                <w:b/>
                <w:bCs/>
                <w:sz w:val="18"/>
                <w:szCs w:val="18"/>
              </w:rPr>
            </w:pPr>
            <w:r w:rsidRPr="0011373C">
              <w:rPr>
                <w:rFonts w:ascii="Arial" w:hAnsi="Arial" w:cs="Arial"/>
                <w:b/>
                <w:sz w:val="18"/>
                <w:szCs w:val="18"/>
              </w:rPr>
              <w:t xml:space="preserve">26a. What is the value of products </w:t>
            </w:r>
            <w:r w:rsidRPr="0011373C">
              <w:rPr>
                <w:rFonts w:ascii="Arial" w:hAnsi="Arial" w:cs="Arial"/>
                <w:b/>
                <w:i/>
                <w:sz w:val="18"/>
                <w:szCs w:val="18"/>
              </w:rPr>
              <w:t>and services</w:t>
            </w:r>
            <w:r w:rsidRPr="0011373C">
              <w:rPr>
                <w:rFonts w:ascii="Arial" w:hAnsi="Arial" w:cs="Arial"/>
                <w:b/>
                <w:sz w:val="18"/>
                <w:szCs w:val="18"/>
              </w:rPr>
              <w:t xml:space="preserve"> </w:t>
            </w:r>
            <w:r w:rsidRPr="0011373C">
              <w:rPr>
                <w:rFonts w:ascii="Arial" w:hAnsi="Arial" w:cs="Arial"/>
                <w:b/>
                <w:sz w:val="18"/>
                <w:szCs w:val="18"/>
                <w:u w:val="single"/>
              </w:rPr>
              <w:t>consumed by the household</w:t>
            </w:r>
            <w:r w:rsidRPr="0011373C">
              <w:rPr>
                <w:rFonts w:ascii="Arial" w:hAnsi="Arial" w:cs="Arial"/>
                <w:b/>
                <w:sz w:val="18"/>
                <w:szCs w:val="18"/>
              </w:rPr>
              <w:t xml:space="preserve"> from </w:t>
            </w:r>
            <w:r w:rsidR="0011373C" w:rsidRPr="001403DE">
              <w:rPr>
                <w:rFonts w:ascii="Arial" w:hAnsi="Arial" w:cs="Arial"/>
                <w:b/>
                <w:bCs/>
                <w:sz w:val="18"/>
                <w:szCs w:val="18"/>
              </w:rPr>
              <w:t>[Enterprise Name]</w:t>
            </w:r>
            <w:r w:rsidR="0011373C" w:rsidRPr="0011373C" w:rsidDel="0011373C">
              <w:rPr>
                <w:rFonts w:ascii="Arial" w:hAnsi="Arial" w:cs="Arial"/>
                <w:b/>
                <w:sz w:val="18"/>
                <w:szCs w:val="18"/>
              </w:rPr>
              <w:t xml:space="preserve"> </w:t>
            </w:r>
            <w:r w:rsidRPr="0011373C">
              <w:rPr>
                <w:rFonts w:ascii="Arial" w:hAnsi="Arial" w:cs="Arial"/>
                <w:b/>
                <w:sz w:val="18"/>
                <w:szCs w:val="18"/>
              </w:rPr>
              <w:t>during the last month?</w:t>
            </w:r>
            <w:r w:rsidR="00200664">
              <w:rPr>
                <w:rFonts w:ascii="Arial" w:hAnsi="Arial" w:cs="Arial"/>
                <w:b/>
                <w:sz w:val="18"/>
                <w:szCs w:val="18"/>
              </w:rPr>
              <w:t xml:space="preserve"> (</w:t>
            </w:r>
            <w:r w:rsidR="00200664">
              <w:rPr>
                <w:rFonts w:ascii="Arial" w:hAnsi="Arial" w:cs="Arial"/>
                <w:b/>
                <w:i/>
                <w:sz w:val="18"/>
                <w:szCs w:val="18"/>
              </w:rPr>
              <w:t>GHS</w:t>
            </w:r>
            <w:r w:rsidR="00200664">
              <w:rPr>
                <w:rFonts w:ascii="Arial" w:hAnsi="Arial" w:cs="Arial"/>
                <w:b/>
                <w:sz w:val="18"/>
                <w:szCs w:val="18"/>
              </w:rPr>
              <w:t>)</w:t>
            </w:r>
          </w:p>
        </w:tc>
        <w:tc>
          <w:tcPr>
            <w:tcW w:w="726" w:type="pct"/>
            <w:vAlign w:val="center"/>
          </w:tcPr>
          <w:p w14:paraId="470CE1F1" w14:textId="77777777" w:rsidR="000A1794" w:rsidRPr="0011373C" w:rsidRDefault="000A1794" w:rsidP="005A7BEF">
            <w:pPr>
              <w:autoSpaceDE w:val="0"/>
              <w:jc w:val="center"/>
              <w:rPr>
                <w:rFonts w:ascii="Arial" w:hAnsi="Arial" w:cs="Arial"/>
                <w:b/>
                <w:bCs/>
                <w:sz w:val="18"/>
                <w:szCs w:val="18"/>
              </w:rPr>
            </w:pPr>
          </w:p>
        </w:tc>
        <w:tc>
          <w:tcPr>
            <w:tcW w:w="692" w:type="pct"/>
            <w:vAlign w:val="center"/>
          </w:tcPr>
          <w:p w14:paraId="5444A481" w14:textId="77777777" w:rsidR="000A1794" w:rsidRPr="0011373C" w:rsidRDefault="000A1794" w:rsidP="005A7BEF">
            <w:pPr>
              <w:autoSpaceDE w:val="0"/>
              <w:jc w:val="center"/>
              <w:rPr>
                <w:rFonts w:ascii="Arial" w:hAnsi="Arial" w:cs="Arial"/>
                <w:b/>
                <w:bCs/>
                <w:sz w:val="18"/>
                <w:szCs w:val="18"/>
              </w:rPr>
            </w:pPr>
          </w:p>
        </w:tc>
        <w:tc>
          <w:tcPr>
            <w:tcW w:w="691" w:type="pct"/>
          </w:tcPr>
          <w:p w14:paraId="6867CD6A" w14:textId="77777777" w:rsidR="000A1794" w:rsidRPr="0011373C" w:rsidRDefault="000A1794" w:rsidP="005A7BEF">
            <w:pPr>
              <w:autoSpaceDE w:val="0"/>
              <w:jc w:val="center"/>
              <w:rPr>
                <w:rFonts w:ascii="Arial" w:hAnsi="Arial" w:cs="Arial"/>
                <w:b/>
                <w:bCs/>
                <w:sz w:val="18"/>
                <w:szCs w:val="18"/>
              </w:rPr>
            </w:pPr>
          </w:p>
        </w:tc>
      </w:tr>
      <w:tr w:rsidR="00536D65" w:rsidRPr="0011373C" w14:paraId="383C76F8" w14:textId="77777777" w:rsidTr="00B15FEC">
        <w:trPr>
          <w:trHeight w:val="420"/>
        </w:trPr>
        <w:tc>
          <w:tcPr>
            <w:tcW w:w="2891" w:type="pct"/>
          </w:tcPr>
          <w:p w14:paraId="4BAC7691" w14:textId="13812030" w:rsidR="000A1794" w:rsidRPr="0011373C" w:rsidRDefault="000A1794" w:rsidP="005A7BEF">
            <w:pPr>
              <w:pStyle w:val="TableContents"/>
              <w:snapToGrid w:val="0"/>
              <w:rPr>
                <w:rFonts w:ascii="Arial" w:hAnsi="Arial" w:cs="Arial"/>
                <w:b/>
                <w:bCs/>
                <w:sz w:val="18"/>
                <w:szCs w:val="18"/>
              </w:rPr>
            </w:pPr>
            <w:r w:rsidRPr="0011373C">
              <w:rPr>
                <w:rFonts w:ascii="Arial" w:hAnsi="Arial" w:cs="Arial"/>
                <w:b/>
                <w:sz w:val="18"/>
                <w:szCs w:val="18"/>
              </w:rPr>
              <w:t xml:space="preserve">26b. What is the value of products </w:t>
            </w:r>
            <w:r w:rsidRPr="0011373C">
              <w:rPr>
                <w:rFonts w:ascii="Arial" w:hAnsi="Arial" w:cs="Arial"/>
                <w:b/>
                <w:i/>
                <w:sz w:val="18"/>
                <w:szCs w:val="18"/>
              </w:rPr>
              <w:t>and services</w:t>
            </w:r>
            <w:r w:rsidRPr="0011373C">
              <w:rPr>
                <w:rFonts w:ascii="Arial" w:hAnsi="Arial" w:cs="Arial"/>
                <w:b/>
                <w:sz w:val="18"/>
                <w:szCs w:val="18"/>
              </w:rPr>
              <w:t xml:space="preserve"> given out as </w:t>
            </w:r>
            <w:r w:rsidRPr="0011373C">
              <w:rPr>
                <w:rFonts w:ascii="Arial" w:hAnsi="Arial" w:cs="Arial"/>
                <w:b/>
                <w:sz w:val="18"/>
                <w:szCs w:val="18"/>
                <w:u w:val="single"/>
              </w:rPr>
              <w:t>gift</w:t>
            </w:r>
            <w:r w:rsidRPr="0011373C">
              <w:rPr>
                <w:rFonts w:ascii="Arial" w:hAnsi="Arial" w:cs="Arial"/>
                <w:b/>
                <w:sz w:val="18"/>
                <w:szCs w:val="18"/>
              </w:rPr>
              <w:t xml:space="preserve">s from </w:t>
            </w:r>
            <w:r w:rsidR="0011373C" w:rsidRPr="001403DE">
              <w:rPr>
                <w:rFonts w:ascii="Arial" w:hAnsi="Arial" w:cs="Arial"/>
                <w:b/>
                <w:bCs/>
                <w:sz w:val="18"/>
                <w:szCs w:val="18"/>
              </w:rPr>
              <w:t>[Enterprise Name]</w:t>
            </w:r>
            <w:r w:rsidR="0011373C" w:rsidRPr="0011373C" w:rsidDel="0011373C">
              <w:rPr>
                <w:rFonts w:ascii="Arial" w:hAnsi="Arial" w:cs="Arial"/>
                <w:b/>
                <w:sz w:val="18"/>
                <w:szCs w:val="18"/>
              </w:rPr>
              <w:t xml:space="preserve"> </w:t>
            </w:r>
            <w:r w:rsidRPr="0011373C">
              <w:rPr>
                <w:rFonts w:ascii="Arial" w:hAnsi="Arial" w:cs="Arial"/>
                <w:b/>
                <w:sz w:val="18"/>
                <w:szCs w:val="18"/>
              </w:rPr>
              <w:t>during the last month?</w:t>
            </w:r>
            <w:r w:rsidR="00200664">
              <w:rPr>
                <w:rFonts w:ascii="Arial" w:hAnsi="Arial" w:cs="Arial"/>
                <w:b/>
                <w:sz w:val="18"/>
                <w:szCs w:val="18"/>
              </w:rPr>
              <w:t xml:space="preserve"> (</w:t>
            </w:r>
            <w:r w:rsidR="00200664">
              <w:rPr>
                <w:rFonts w:ascii="Arial" w:hAnsi="Arial" w:cs="Arial"/>
                <w:b/>
                <w:i/>
                <w:sz w:val="18"/>
                <w:szCs w:val="18"/>
              </w:rPr>
              <w:t>GHS</w:t>
            </w:r>
            <w:r w:rsidR="00200664">
              <w:rPr>
                <w:rFonts w:ascii="Arial" w:hAnsi="Arial" w:cs="Arial"/>
                <w:b/>
                <w:sz w:val="18"/>
                <w:szCs w:val="18"/>
              </w:rPr>
              <w:t>)</w:t>
            </w:r>
          </w:p>
        </w:tc>
        <w:tc>
          <w:tcPr>
            <w:tcW w:w="726" w:type="pct"/>
            <w:vAlign w:val="center"/>
          </w:tcPr>
          <w:p w14:paraId="324D761D" w14:textId="77777777" w:rsidR="000A1794" w:rsidRPr="0011373C" w:rsidRDefault="000A1794" w:rsidP="005A7BEF">
            <w:pPr>
              <w:autoSpaceDE w:val="0"/>
              <w:jc w:val="center"/>
              <w:rPr>
                <w:rFonts w:ascii="Arial" w:hAnsi="Arial" w:cs="Arial"/>
                <w:b/>
                <w:bCs/>
                <w:sz w:val="18"/>
                <w:szCs w:val="18"/>
              </w:rPr>
            </w:pPr>
          </w:p>
        </w:tc>
        <w:tc>
          <w:tcPr>
            <w:tcW w:w="692" w:type="pct"/>
            <w:vAlign w:val="center"/>
          </w:tcPr>
          <w:p w14:paraId="60B8FD6A" w14:textId="77777777" w:rsidR="000A1794" w:rsidRPr="0011373C" w:rsidRDefault="000A1794" w:rsidP="005A7BEF">
            <w:pPr>
              <w:autoSpaceDE w:val="0"/>
              <w:jc w:val="center"/>
              <w:rPr>
                <w:rFonts w:ascii="Arial" w:hAnsi="Arial" w:cs="Arial"/>
                <w:b/>
                <w:bCs/>
                <w:sz w:val="18"/>
                <w:szCs w:val="18"/>
              </w:rPr>
            </w:pPr>
          </w:p>
        </w:tc>
        <w:tc>
          <w:tcPr>
            <w:tcW w:w="691" w:type="pct"/>
          </w:tcPr>
          <w:p w14:paraId="33DEC544" w14:textId="77777777" w:rsidR="000A1794" w:rsidRPr="0011373C" w:rsidRDefault="000A1794" w:rsidP="005A7BEF">
            <w:pPr>
              <w:autoSpaceDE w:val="0"/>
              <w:jc w:val="center"/>
              <w:rPr>
                <w:rFonts w:ascii="Arial" w:hAnsi="Arial" w:cs="Arial"/>
                <w:b/>
                <w:bCs/>
                <w:sz w:val="18"/>
                <w:szCs w:val="18"/>
              </w:rPr>
            </w:pPr>
          </w:p>
        </w:tc>
      </w:tr>
      <w:tr w:rsidR="00536D65" w:rsidRPr="0011373C" w14:paraId="3A84809B" w14:textId="77777777" w:rsidTr="00B15FEC">
        <w:trPr>
          <w:trHeight w:val="557"/>
        </w:trPr>
        <w:tc>
          <w:tcPr>
            <w:tcW w:w="2891" w:type="pct"/>
          </w:tcPr>
          <w:p w14:paraId="0B4A4A2E" w14:textId="5BBC8224" w:rsidR="000A1794" w:rsidRPr="0011373C" w:rsidRDefault="000A1794" w:rsidP="005A7BEF">
            <w:pPr>
              <w:pStyle w:val="TableContents"/>
              <w:snapToGrid w:val="0"/>
              <w:rPr>
                <w:rFonts w:ascii="Arial" w:hAnsi="Arial" w:cs="Arial"/>
                <w:b/>
                <w:sz w:val="18"/>
                <w:szCs w:val="18"/>
              </w:rPr>
            </w:pPr>
            <w:r w:rsidRPr="0011373C">
              <w:rPr>
                <w:rFonts w:ascii="Arial" w:hAnsi="Arial" w:cs="Arial"/>
                <w:b/>
                <w:bCs/>
                <w:sz w:val="18"/>
                <w:szCs w:val="18"/>
              </w:rPr>
              <w:t xml:space="preserve">27. </w:t>
            </w:r>
            <w:r w:rsidRPr="0011373C">
              <w:rPr>
                <w:rFonts w:ascii="Arial" w:hAnsi="Arial" w:cs="Arial"/>
                <w:b/>
                <w:sz w:val="18"/>
                <w:szCs w:val="18"/>
              </w:rPr>
              <w:t xml:space="preserve">What is the average level of costs in a </w:t>
            </w:r>
            <w:r w:rsidRPr="0011373C">
              <w:rPr>
                <w:rFonts w:ascii="Arial" w:hAnsi="Arial" w:cs="Arial"/>
                <w:b/>
                <w:sz w:val="18"/>
                <w:szCs w:val="18"/>
                <w:u w:val="single"/>
              </w:rPr>
              <w:t>HIGH</w:t>
            </w:r>
            <w:r w:rsidRPr="0011373C">
              <w:rPr>
                <w:rFonts w:ascii="Arial" w:hAnsi="Arial" w:cs="Arial"/>
                <w:b/>
                <w:sz w:val="18"/>
                <w:szCs w:val="18"/>
              </w:rPr>
              <w:t xml:space="preserve"> month for </w:t>
            </w:r>
            <w:r w:rsidR="0011373C" w:rsidRPr="001403DE">
              <w:rPr>
                <w:rFonts w:ascii="Arial" w:hAnsi="Arial" w:cs="Arial"/>
                <w:b/>
                <w:bCs/>
                <w:sz w:val="18"/>
                <w:szCs w:val="18"/>
              </w:rPr>
              <w:t>[Enterprise Name</w:t>
            </w:r>
            <w:r w:rsidR="0011373C" w:rsidRPr="0011373C">
              <w:rPr>
                <w:rFonts w:ascii="Arial" w:hAnsi="Arial" w:cs="Arial"/>
                <w:b/>
                <w:sz w:val="18"/>
                <w:szCs w:val="18"/>
              </w:rPr>
              <w:t>]</w:t>
            </w:r>
            <w:r w:rsidRPr="0011373C">
              <w:rPr>
                <w:rFonts w:ascii="Arial" w:hAnsi="Arial" w:cs="Arial"/>
                <w:b/>
                <w:sz w:val="18"/>
                <w:szCs w:val="18"/>
              </w:rPr>
              <w:t>?</w:t>
            </w:r>
          </w:p>
          <w:p w14:paraId="3C0C74B8" w14:textId="77777777" w:rsidR="000A1794" w:rsidRPr="0011373C" w:rsidRDefault="000A1794" w:rsidP="005A7BEF">
            <w:pPr>
              <w:pStyle w:val="TableContents"/>
              <w:snapToGrid w:val="0"/>
              <w:rPr>
                <w:rFonts w:ascii="Arial" w:hAnsi="Arial" w:cs="Arial"/>
                <w:b/>
                <w:sz w:val="18"/>
                <w:szCs w:val="18"/>
              </w:rPr>
            </w:pPr>
            <w:r w:rsidRPr="0011373C">
              <w:rPr>
                <w:rFonts w:ascii="Arial" w:hAnsi="Arial" w:cs="Arial"/>
                <w:b/>
                <w:sz w:val="18"/>
                <w:szCs w:val="18"/>
              </w:rPr>
              <w:t>1. GH cedis and pesewas</w:t>
            </w:r>
          </w:p>
        </w:tc>
        <w:tc>
          <w:tcPr>
            <w:tcW w:w="726" w:type="pct"/>
            <w:vAlign w:val="center"/>
          </w:tcPr>
          <w:p w14:paraId="44E67E8D" w14:textId="77777777" w:rsidR="000A1794" w:rsidRPr="0011373C" w:rsidRDefault="000A1794" w:rsidP="005A7BEF">
            <w:pPr>
              <w:autoSpaceDE w:val="0"/>
              <w:jc w:val="center"/>
              <w:rPr>
                <w:rFonts w:ascii="Arial" w:hAnsi="Arial" w:cs="Arial"/>
                <w:b/>
                <w:bCs/>
                <w:sz w:val="18"/>
                <w:szCs w:val="18"/>
              </w:rPr>
            </w:pPr>
          </w:p>
        </w:tc>
        <w:tc>
          <w:tcPr>
            <w:tcW w:w="692" w:type="pct"/>
            <w:vAlign w:val="center"/>
          </w:tcPr>
          <w:p w14:paraId="5991BA8B" w14:textId="77777777" w:rsidR="000A1794" w:rsidRPr="0011373C" w:rsidRDefault="000A1794" w:rsidP="005A7BEF">
            <w:pPr>
              <w:autoSpaceDE w:val="0"/>
              <w:jc w:val="center"/>
              <w:rPr>
                <w:rFonts w:ascii="Arial" w:hAnsi="Arial" w:cs="Arial"/>
                <w:b/>
                <w:bCs/>
                <w:sz w:val="18"/>
                <w:szCs w:val="18"/>
              </w:rPr>
            </w:pPr>
          </w:p>
        </w:tc>
        <w:tc>
          <w:tcPr>
            <w:tcW w:w="691" w:type="pct"/>
          </w:tcPr>
          <w:p w14:paraId="46AE3FBC" w14:textId="77777777" w:rsidR="000A1794" w:rsidRPr="0011373C" w:rsidRDefault="000A1794" w:rsidP="005A7BEF">
            <w:pPr>
              <w:autoSpaceDE w:val="0"/>
              <w:jc w:val="center"/>
              <w:rPr>
                <w:rFonts w:ascii="Arial" w:hAnsi="Arial" w:cs="Arial"/>
                <w:b/>
                <w:bCs/>
                <w:sz w:val="18"/>
                <w:szCs w:val="18"/>
              </w:rPr>
            </w:pPr>
          </w:p>
        </w:tc>
      </w:tr>
      <w:tr w:rsidR="000A1794" w:rsidRPr="0011373C" w14:paraId="0498A295" w14:textId="77777777" w:rsidTr="00B15FEC">
        <w:trPr>
          <w:trHeight w:val="557"/>
        </w:trPr>
        <w:tc>
          <w:tcPr>
            <w:tcW w:w="2891" w:type="pct"/>
          </w:tcPr>
          <w:p w14:paraId="361B3F46" w14:textId="69D97B76" w:rsidR="000A1794" w:rsidRPr="0011373C" w:rsidRDefault="000A1794" w:rsidP="005A7BEF">
            <w:pPr>
              <w:pStyle w:val="TableContents"/>
              <w:snapToGrid w:val="0"/>
              <w:rPr>
                <w:rFonts w:ascii="Arial" w:hAnsi="Arial" w:cs="Arial"/>
                <w:b/>
                <w:sz w:val="18"/>
                <w:szCs w:val="18"/>
              </w:rPr>
            </w:pPr>
            <w:r w:rsidRPr="0011373C">
              <w:rPr>
                <w:rFonts w:ascii="Arial" w:hAnsi="Arial" w:cs="Arial"/>
                <w:b/>
                <w:bCs/>
                <w:sz w:val="18"/>
                <w:szCs w:val="18"/>
              </w:rPr>
              <w:t xml:space="preserve">28. </w:t>
            </w:r>
            <w:r w:rsidRPr="0011373C">
              <w:rPr>
                <w:rFonts w:ascii="Arial" w:hAnsi="Arial" w:cs="Arial"/>
                <w:b/>
                <w:sz w:val="18"/>
                <w:szCs w:val="18"/>
              </w:rPr>
              <w:t xml:space="preserve">What is the average level of costs in an </w:t>
            </w:r>
            <w:r w:rsidRPr="0011373C">
              <w:rPr>
                <w:rFonts w:ascii="Arial" w:hAnsi="Arial" w:cs="Arial"/>
                <w:b/>
                <w:sz w:val="18"/>
                <w:szCs w:val="18"/>
                <w:u w:val="single"/>
              </w:rPr>
              <w:t>AVERAGE</w:t>
            </w:r>
            <w:r w:rsidRPr="0011373C">
              <w:rPr>
                <w:rFonts w:ascii="Arial" w:hAnsi="Arial" w:cs="Arial"/>
                <w:b/>
                <w:sz w:val="18"/>
                <w:szCs w:val="18"/>
              </w:rPr>
              <w:t xml:space="preserve"> month for </w:t>
            </w:r>
            <w:r w:rsidR="0011373C" w:rsidRPr="001403DE">
              <w:rPr>
                <w:rFonts w:ascii="Arial" w:hAnsi="Arial" w:cs="Arial"/>
                <w:b/>
                <w:bCs/>
                <w:sz w:val="18"/>
                <w:szCs w:val="18"/>
              </w:rPr>
              <w:t>[Enterprise Name</w:t>
            </w:r>
            <w:r w:rsidR="0011373C" w:rsidRPr="0011373C">
              <w:rPr>
                <w:rFonts w:ascii="Arial" w:hAnsi="Arial" w:cs="Arial"/>
                <w:b/>
                <w:sz w:val="18"/>
                <w:szCs w:val="18"/>
              </w:rPr>
              <w:t>]</w:t>
            </w:r>
            <w:r w:rsidRPr="0011373C">
              <w:rPr>
                <w:rFonts w:ascii="Arial" w:hAnsi="Arial" w:cs="Arial"/>
                <w:b/>
                <w:sz w:val="18"/>
                <w:szCs w:val="18"/>
              </w:rPr>
              <w:t>?</w:t>
            </w:r>
          </w:p>
          <w:p w14:paraId="4E572BA8" w14:textId="77777777" w:rsidR="000A1794" w:rsidRPr="0011373C" w:rsidRDefault="000A1794" w:rsidP="005A7BEF">
            <w:pPr>
              <w:pStyle w:val="TableContents"/>
              <w:snapToGrid w:val="0"/>
              <w:rPr>
                <w:rFonts w:ascii="Arial" w:hAnsi="Arial" w:cs="Arial"/>
                <w:b/>
                <w:sz w:val="18"/>
                <w:szCs w:val="18"/>
              </w:rPr>
            </w:pPr>
            <w:r w:rsidRPr="0011373C">
              <w:rPr>
                <w:rFonts w:ascii="Arial" w:hAnsi="Arial" w:cs="Arial"/>
                <w:b/>
                <w:sz w:val="18"/>
                <w:szCs w:val="18"/>
              </w:rPr>
              <w:t>1. GH cedis and pesewas</w:t>
            </w:r>
          </w:p>
        </w:tc>
        <w:tc>
          <w:tcPr>
            <w:tcW w:w="726" w:type="pct"/>
            <w:vAlign w:val="center"/>
          </w:tcPr>
          <w:p w14:paraId="0132B3F6" w14:textId="77777777" w:rsidR="000A1794" w:rsidRPr="0011373C" w:rsidRDefault="000A1794" w:rsidP="005A7BEF">
            <w:pPr>
              <w:autoSpaceDE w:val="0"/>
              <w:jc w:val="center"/>
              <w:rPr>
                <w:rFonts w:ascii="Arial" w:hAnsi="Arial" w:cs="Arial"/>
                <w:b/>
                <w:bCs/>
                <w:sz w:val="18"/>
                <w:szCs w:val="18"/>
              </w:rPr>
            </w:pPr>
          </w:p>
        </w:tc>
        <w:tc>
          <w:tcPr>
            <w:tcW w:w="692" w:type="pct"/>
            <w:vAlign w:val="center"/>
          </w:tcPr>
          <w:p w14:paraId="112E9560" w14:textId="77777777" w:rsidR="000A1794" w:rsidRPr="0011373C" w:rsidRDefault="000A1794" w:rsidP="005A7BEF">
            <w:pPr>
              <w:autoSpaceDE w:val="0"/>
              <w:jc w:val="center"/>
              <w:rPr>
                <w:rFonts w:ascii="Arial" w:hAnsi="Arial" w:cs="Arial"/>
                <w:b/>
                <w:bCs/>
                <w:sz w:val="18"/>
                <w:szCs w:val="18"/>
              </w:rPr>
            </w:pPr>
          </w:p>
        </w:tc>
        <w:tc>
          <w:tcPr>
            <w:tcW w:w="691" w:type="pct"/>
          </w:tcPr>
          <w:p w14:paraId="43252F69" w14:textId="77777777" w:rsidR="000A1794" w:rsidRPr="0011373C" w:rsidRDefault="000A1794" w:rsidP="005A7BEF">
            <w:pPr>
              <w:autoSpaceDE w:val="0"/>
              <w:jc w:val="center"/>
              <w:rPr>
                <w:rFonts w:ascii="Arial" w:hAnsi="Arial" w:cs="Arial"/>
                <w:b/>
                <w:bCs/>
                <w:sz w:val="18"/>
                <w:szCs w:val="18"/>
              </w:rPr>
            </w:pPr>
          </w:p>
        </w:tc>
      </w:tr>
      <w:tr w:rsidR="000A1794" w:rsidRPr="0011373C" w14:paraId="069F4A67" w14:textId="77777777" w:rsidTr="00B15FEC">
        <w:trPr>
          <w:trHeight w:val="557"/>
        </w:trPr>
        <w:tc>
          <w:tcPr>
            <w:tcW w:w="2891" w:type="pct"/>
          </w:tcPr>
          <w:p w14:paraId="6EA1D83C" w14:textId="57625CA5" w:rsidR="000A1794" w:rsidRPr="0011373C" w:rsidRDefault="000A1794" w:rsidP="005A7BEF">
            <w:pPr>
              <w:pStyle w:val="TableContents"/>
              <w:snapToGrid w:val="0"/>
              <w:rPr>
                <w:rFonts w:ascii="Arial" w:hAnsi="Arial" w:cs="Arial"/>
                <w:b/>
                <w:sz w:val="18"/>
                <w:szCs w:val="18"/>
              </w:rPr>
            </w:pPr>
            <w:r w:rsidRPr="0011373C">
              <w:rPr>
                <w:rFonts w:ascii="Arial" w:hAnsi="Arial" w:cs="Arial"/>
                <w:b/>
                <w:bCs/>
                <w:sz w:val="18"/>
                <w:szCs w:val="18"/>
              </w:rPr>
              <w:t xml:space="preserve">29. </w:t>
            </w:r>
            <w:r w:rsidRPr="0011373C">
              <w:rPr>
                <w:rFonts w:ascii="Arial" w:hAnsi="Arial" w:cs="Arial"/>
                <w:b/>
                <w:sz w:val="18"/>
                <w:szCs w:val="18"/>
              </w:rPr>
              <w:t xml:space="preserve">What is the average level of costs in a </w:t>
            </w:r>
            <w:r w:rsidRPr="0011373C">
              <w:rPr>
                <w:rFonts w:ascii="Arial" w:hAnsi="Arial" w:cs="Arial"/>
                <w:b/>
                <w:sz w:val="18"/>
                <w:szCs w:val="18"/>
                <w:u w:val="single"/>
              </w:rPr>
              <w:t>LOW</w:t>
            </w:r>
            <w:r w:rsidRPr="0011373C">
              <w:rPr>
                <w:rFonts w:ascii="Arial" w:hAnsi="Arial" w:cs="Arial"/>
                <w:b/>
                <w:sz w:val="18"/>
                <w:szCs w:val="18"/>
              </w:rPr>
              <w:t xml:space="preserve"> month for </w:t>
            </w:r>
            <w:r w:rsidR="0011373C" w:rsidRPr="001403DE">
              <w:rPr>
                <w:rFonts w:ascii="Arial" w:hAnsi="Arial" w:cs="Arial"/>
                <w:b/>
                <w:bCs/>
                <w:sz w:val="18"/>
                <w:szCs w:val="18"/>
              </w:rPr>
              <w:t>[Enterprise Name</w:t>
            </w:r>
            <w:r w:rsidR="0011373C" w:rsidRPr="0011373C">
              <w:rPr>
                <w:rFonts w:ascii="Arial" w:hAnsi="Arial" w:cs="Arial"/>
                <w:b/>
                <w:sz w:val="18"/>
                <w:szCs w:val="18"/>
              </w:rPr>
              <w:t>]</w:t>
            </w:r>
            <w:r w:rsidRPr="0011373C">
              <w:rPr>
                <w:rFonts w:ascii="Arial" w:hAnsi="Arial" w:cs="Arial"/>
                <w:b/>
                <w:sz w:val="18"/>
                <w:szCs w:val="18"/>
              </w:rPr>
              <w:t>?</w:t>
            </w:r>
          </w:p>
          <w:p w14:paraId="51F17925" w14:textId="77777777" w:rsidR="000A1794" w:rsidRPr="0011373C" w:rsidRDefault="000A1794" w:rsidP="005A7BEF">
            <w:pPr>
              <w:pStyle w:val="TableContents"/>
              <w:snapToGrid w:val="0"/>
              <w:rPr>
                <w:rFonts w:ascii="Arial" w:hAnsi="Arial" w:cs="Arial"/>
                <w:b/>
                <w:sz w:val="18"/>
                <w:szCs w:val="18"/>
              </w:rPr>
            </w:pPr>
            <w:r w:rsidRPr="0011373C">
              <w:rPr>
                <w:rFonts w:ascii="Arial" w:hAnsi="Arial" w:cs="Arial"/>
                <w:b/>
                <w:sz w:val="18"/>
                <w:szCs w:val="18"/>
              </w:rPr>
              <w:t>1. GH cedis and pesewas</w:t>
            </w:r>
          </w:p>
        </w:tc>
        <w:tc>
          <w:tcPr>
            <w:tcW w:w="726" w:type="pct"/>
            <w:vAlign w:val="center"/>
          </w:tcPr>
          <w:p w14:paraId="37C16A51" w14:textId="77777777" w:rsidR="000A1794" w:rsidRPr="0011373C" w:rsidRDefault="000A1794" w:rsidP="005A7BEF">
            <w:pPr>
              <w:autoSpaceDE w:val="0"/>
              <w:jc w:val="center"/>
              <w:rPr>
                <w:rFonts w:ascii="Arial" w:hAnsi="Arial" w:cs="Arial"/>
                <w:b/>
                <w:bCs/>
                <w:sz w:val="18"/>
                <w:szCs w:val="18"/>
              </w:rPr>
            </w:pPr>
          </w:p>
        </w:tc>
        <w:tc>
          <w:tcPr>
            <w:tcW w:w="692" w:type="pct"/>
            <w:vAlign w:val="center"/>
          </w:tcPr>
          <w:p w14:paraId="12187228" w14:textId="77777777" w:rsidR="000A1794" w:rsidRPr="0011373C" w:rsidRDefault="000A1794" w:rsidP="005A7BEF">
            <w:pPr>
              <w:autoSpaceDE w:val="0"/>
              <w:jc w:val="center"/>
              <w:rPr>
                <w:rFonts w:ascii="Arial" w:hAnsi="Arial" w:cs="Arial"/>
                <w:b/>
                <w:bCs/>
                <w:sz w:val="18"/>
                <w:szCs w:val="18"/>
              </w:rPr>
            </w:pPr>
          </w:p>
        </w:tc>
        <w:tc>
          <w:tcPr>
            <w:tcW w:w="691" w:type="pct"/>
          </w:tcPr>
          <w:p w14:paraId="4EE01C02" w14:textId="77777777" w:rsidR="000A1794" w:rsidRPr="0011373C" w:rsidRDefault="000A1794" w:rsidP="005A7BEF">
            <w:pPr>
              <w:autoSpaceDE w:val="0"/>
              <w:jc w:val="center"/>
              <w:rPr>
                <w:rFonts w:ascii="Arial" w:hAnsi="Arial" w:cs="Arial"/>
                <w:b/>
                <w:bCs/>
                <w:sz w:val="18"/>
                <w:szCs w:val="18"/>
              </w:rPr>
            </w:pPr>
          </w:p>
        </w:tc>
      </w:tr>
      <w:tr w:rsidR="000A1794" w:rsidRPr="0011373C" w14:paraId="1B5028B0" w14:textId="77777777" w:rsidTr="00B15FEC">
        <w:trPr>
          <w:trHeight w:val="557"/>
        </w:trPr>
        <w:tc>
          <w:tcPr>
            <w:tcW w:w="2891" w:type="pct"/>
          </w:tcPr>
          <w:p w14:paraId="27F60472" w14:textId="73890CAA" w:rsidR="000A1794" w:rsidRPr="0011373C" w:rsidRDefault="000A1794" w:rsidP="005A7BEF">
            <w:pPr>
              <w:pStyle w:val="TableContents"/>
              <w:snapToGrid w:val="0"/>
              <w:rPr>
                <w:rFonts w:ascii="Arial" w:hAnsi="Arial" w:cs="Arial"/>
                <w:b/>
                <w:bCs/>
                <w:sz w:val="18"/>
                <w:szCs w:val="18"/>
              </w:rPr>
            </w:pPr>
            <w:r w:rsidRPr="0011373C">
              <w:rPr>
                <w:rFonts w:ascii="Arial" w:hAnsi="Arial" w:cs="Arial"/>
                <w:b/>
                <w:bCs/>
                <w:sz w:val="18"/>
                <w:szCs w:val="18"/>
              </w:rPr>
              <w:t xml:space="preserve">29a. By what time period can you report your profit for </w:t>
            </w:r>
            <w:r w:rsidR="0011373C" w:rsidRPr="001403DE">
              <w:rPr>
                <w:rFonts w:ascii="Arial" w:hAnsi="Arial" w:cs="Arial"/>
                <w:b/>
                <w:bCs/>
                <w:sz w:val="18"/>
                <w:szCs w:val="18"/>
              </w:rPr>
              <w:t>[Enterprise Name</w:t>
            </w:r>
            <w:r w:rsidR="0011373C" w:rsidRPr="0011373C">
              <w:rPr>
                <w:rFonts w:ascii="Arial" w:hAnsi="Arial" w:cs="Arial"/>
                <w:b/>
                <w:bCs/>
                <w:sz w:val="18"/>
                <w:szCs w:val="18"/>
              </w:rPr>
              <w:t>]</w:t>
            </w:r>
            <w:r w:rsidRPr="0011373C">
              <w:rPr>
                <w:rFonts w:ascii="Arial" w:hAnsi="Arial" w:cs="Arial"/>
                <w:b/>
                <w:bCs/>
                <w:sz w:val="18"/>
                <w:szCs w:val="18"/>
              </w:rPr>
              <w:t xml:space="preserve">. </w:t>
            </w:r>
          </w:p>
          <w:p w14:paraId="241557A4" w14:textId="08D21D34" w:rsidR="000A1794" w:rsidRPr="0011373C" w:rsidRDefault="000A1794" w:rsidP="005A7BEF">
            <w:pPr>
              <w:spacing w:line="276" w:lineRule="auto"/>
              <w:rPr>
                <w:rFonts w:ascii="Arial" w:hAnsi="Arial" w:cs="Arial"/>
                <w:b/>
                <w:sz w:val="18"/>
                <w:szCs w:val="18"/>
              </w:rPr>
            </w:pPr>
            <w:r w:rsidRPr="0011373C">
              <w:rPr>
                <w:rFonts w:ascii="Arial" w:hAnsi="Arial" w:cs="Arial"/>
                <w:b/>
                <w:bCs/>
                <w:sz w:val="18"/>
                <w:szCs w:val="18"/>
              </w:rPr>
              <w:t xml:space="preserve">     1....Day            2….Week        3……Two weeks    4………Month      5.Year    </w:t>
            </w:r>
            <w:r w:rsidR="0011373C">
              <w:rPr>
                <w:rFonts w:ascii="Arial" w:hAnsi="Arial" w:cs="Arial"/>
                <w:b/>
                <w:bCs/>
                <w:sz w:val="18"/>
                <w:szCs w:val="18"/>
              </w:rPr>
              <w:t>-</w:t>
            </w:r>
            <w:r w:rsidRPr="0011373C">
              <w:rPr>
                <w:rFonts w:ascii="Arial" w:hAnsi="Arial" w:cs="Arial"/>
                <w:b/>
                <w:sz w:val="18"/>
                <w:szCs w:val="18"/>
              </w:rPr>
              <w:t>666. Other</w:t>
            </w:r>
            <w:r w:rsidR="0011373C">
              <w:rPr>
                <w:rFonts w:ascii="Arial" w:hAnsi="Arial" w:cs="Arial"/>
                <w:b/>
                <w:sz w:val="18"/>
                <w:szCs w:val="18"/>
              </w:rPr>
              <w:t xml:space="preserve"> </w:t>
            </w:r>
            <w:r w:rsidRPr="0011373C">
              <w:rPr>
                <w:rFonts w:ascii="Arial" w:hAnsi="Arial" w:cs="Arial"/>
                <w:b/>
                <w:sz w:val="18"/>
                <w:szCs w:val="18"/>
              </w:rPr>
              <w:t xml:space="preserve">(Specify) </w:t>
            </w:r>
          </w:p>
          <w:p w14:paraId="61CFFA54" w14:textId="77777777" w:rsidR="000A1794" w:rsidRPr="0011373C" w:rsidRDefault="000A1794" w:rsidP="005A7BEF">
            <w:pPr>
              <w:spacing w:line="276" w:lineRule="auto"/>
              <w:rPr>
                <w:rFonts w:ascii="Arial" w:hAnsi="Arial" w:cs="Arial"/>
                <w:b/>
                <w:sz w:val="18"/>
                <w:szCs w:val="18"/>
              </w:rPr>
            </w:pPr>
            <w:r w:rsidRPr="0011373C">
              <w:rPr>
                <w:rFonts w:ascii="Arial" w:hAnsi="Arial" w:cs="Arial"/>
                <w:b/>
                <w:sz w:val="18"/>
                <w:szCs w:val="18"/>
              </w:rPr>
              <w:t>-888. Refuse to Answer – RA            -999. Don’t know - DK</w:t>
            </w:r>
          </w:p>
        </w:tc>
        <w:tc>
          <w:tcPr>
            <w:tcW w:w="726" w:type="pct"/>
            <w:vAlign w:val="center"/>
          </w:tcPr>
          <w:p w14:paraId="02C35ADC" w14:textId="77777777" w:rsidR="000A1794" w:rsidRPr="0011373C" w:rsidRDefault="000A1794" w:rsidP="005A7BEF">
            <w:pPr>
              <w:autoSpaceDE w:val="0"/>
              <w:snapToGrid w:val="0"/>
              <w:rPr>
                <w:rFonts w:ascii="Arial" w:hAnsi="Arial" w:cs="Arial"/>
                <w:b/>
                <w:bCs/>
                <w:sz w:val="18"/>
                <w:szCs w:val="18"/>
              </w:rPr>
            </w:pPr>
          </w:p>
        </w:tc>
        <w:tc>
          <w:tcPr>
            <w:tcW w:w="692" w:type="pct"/>
            <w:vAlign w:val="center"/>
          </w:tcPr>
          <w:p w14:paraId="1B816472" w14:textId="77777777" w:rsidR="000A1794" w:rsidRPr="0011373C" w:rsidRDefault="000A1794" w:rsidP="005A7BEF">
            <w:pPr>
              <w:autoSpaceDE w:val="0"/>
              <w:snapToGrid w:val="0"/>
              <w:rPr>
                <w:rFonts w:ascii="Arial" w:hAnsi="Arial" w:cs="Arial"/>
                <w:b/>
                <w:bCs/>
                <w:sz w:val="18"/>
                <w:szCs w:val="18"/>
              </w:rPr>
            </w:pPr>
          </w:p>
        </w:tc>
        <w:tc>
          <w:tcPr>
            <w:tcW w:w="691" w:type="pct"/>
          </w:tcPr>
          <w:p w14:paraId="4DF71792" w14:textId="77777777" w:rsidR="000A1794" w:rsidRPr="0011373C" w:rsidRDefault="000A1794" w:rsidP="005A7BEF">
            <w:pPr>
              <w:autoSpaceDE w:val="0"/>
              <w:snapToGrid w:val="0"/>
              <w:rPr>
                <w:rFonts w:ascii="Arial" w:hAnsi="Arial" w:cs="Arial"/>
                <w:b/>
                <w:bCs/>
                <w:sz w:val="18"/>
                <w:szCs w:val="18"/>
              </w:rPr>
            </w:pPr>
          </w:p>
        </w:tc>
      </w:tr>
      <w:tr w:rsidR="000A1794" w:rsidRPr="0011373C" w14:paraId="3FA961FD" w14:textId="77777777" w:rsidTr="00B15FEC">
        <w:trPr>
          <w:trHeight w:val="557"/>
        </w:trPr>
        <w:tc>
          <w:tcPr>
            <w:tcW w:w="2891" w:type="pct"/>
          </w:tcPr>
          <w:p w14:paraId="6D35A9F2" w14:textId="7FB70018" w:rsidR="000A1794" w:rsidRPr="0011373C" w:rsidRDefault="000A1794" w:rsidP="005A7BEF">
            <w:pPr>
              <w:pStyle w:val="TableContents"/>
              <w:snapToGrid w:val="0"/>
              <w:rPr>
                <w:rFonts w:ascii="Arial" w:hAnsi="Arial" w:cs="Arial"/>
                <w:b/>
                <w:sz w:val="18"/>
                <w:szCs w:val="18"/>
              </w:rPr>
            </w:pPr>
            <w:r w:rsidRPr="0011373C">
              <w:rPr>
                <w:rFonts w:ascii="Arial" w:hAnsi="Arial" w:cs="Arial"/>
                <w:b/>
                <w:bCs/>
                <w:sz w:val="18"/>
                <w:szCs w:val="18"/>
              </w:rPr>
              <w:t xml:space="preserve">29b. </w:t>
            </w:r>
            <w:r w:rsidRPr="0011373C">
              <w:rPr>
                <w:rFonts w:ascii="Arial" w:hAnsi="Arial" w:cs="Arial"/>
                <w:b/>
                <w:sz w:val="18"/>
                <w:szCs w:val="18"/>
              </w:rPr>
              <w:t xml:space="preserve">What is the average level of profit in  a (…) for </w:t>
            </w:r>
            <w:r w:rsidR="0011373C" w:rsidRPr="001403DE">
              <w:rPr>
                <w:rFonts w:ascii="Arial" w:hAnsi="Arial" w:cs="Arial"/>
                <w:b/>
                <w:bCs/>
                <w:sz w:val="18"/>
                <w:szCs w:val="18"/>
              </w:rPr>
              <w:t>[Enterprise Name</w:t>
            </w:r>
            <w:r w:rsidR="0011373C" w:rsidRPr="0011373C">
              <w:rPr>
                <w:rFonts w:ascii="Arial" w:hAnsi="Arial" w:cs="Arial"/>
                <w:b/>
                <w:sz w:val="18"/>
                <w:szCs w:val="18"/>
              </w:rPr>
              <w:t>]</w:t>
            </w:r>
            <w:r w:rsidRPr="0011373C">
              <w:rPr>
                <w:rFonts w:ascii="Arial" w:hAnsi="Arial" w:cs="Arial"/>
                <w:b/>
                <w:sz w:val="18"/>
                <w:szCs w:val="18"/>
              </w:rPr>
              <w:t>? (use time period in Q29a)</w:t>
            </w:r>
          </w:p>
          <w:p w14:paraId="3EC5AA17" w14:textId="77777777" w:rsidR="000A1794" w:rsidRPr="0011373C" w:rsidRDefault="000A1794" w:rsidP="005A7BEF">
            <w:pPr>
              <w:pStyle w:val="TableContents"/>
              <w:snapToGrid w:val="0"/>
              <w:rPr>
                <w:rFonts w:ascii="Arial" w:hAnsi="Arial" w:cs="Arial"/>
                <w:b/>
                <w:bCs/>
                <w:sz w:val="18"/>
                <w:szCs w:val="18"/>
              </w:rPr>
            </w:pPr>
            <w:r w:rsidRPr="0011373C">
              <w:rPr>
                <w:rFonts w:ascii="Arial" w:hAnsi="Arial" w:cs="Arial"/>
                <w:b/>
                <w:sz w:val="18"/>
                <w:szCs w:val="18"/>
              </w:rPr>
              <w:t>1. GH cedis and pesewas</w:t>
            </w:r>
          </w:p>
        </w:tc>
        <w:tc>
          <w:tcPr>
            <w:tcW w:w="726" w:type="pct"/>
            <w:vAlign w:val="center"/>
          </w:tcPr>
          <w:p w14:paraId="401B13E4" w14:textId="77777777" w:rsidR="000A1794" w:rsidRPr="0011373C" w:rsidRDefault="000A1794" w:rsidP="005A7BEF">
            <w:pPr>
              <w:autoSpaceDE w:val="0"/>
              <w:jc w:val="center"/>
              <w:rPr>
                <w:rFonts w:ascii="Arial" w:hAnsi="Arial" w:cs="Arial"/>
                <w:b/>
                <w:bCs/>
                <w:sz w:val="18"/>
                <w:szCs w:val="18"/>
              </w:rPr>
            </w:pPr>
          </w:p>
        </w:tc>
        <w:tc>
          <w:tcPr>
            <w:tcW w:w="692" w:type="pct"/>
            <w:vAlign w:val="center"/>
          </w:tcPr>
          <w:p w14:paraId="69D6DC01" w14:textId="77777777" w:rsidR="000A1794" w:rsidRPr="0011373C" w:rsidRDefault="000A1794" w:rsidP="005A7BEF">
            <w:pPr>
              <w:autoSpaceDE w:val="0"/>
              <w:jc w:val="center"/>
              <w:rPr>
                <w:rFonts w:ascii="Arial" w:hAnsi="Arial" w:cs="Arial"/>
                <w:b/>
                <w:bCs/>
                <w:sz w:val="18"/>
                <w:szCs w:val="18"/>
              </w:rPr>
            </w:pPr>
          </w:p>
        </w:tc>
        <w:tc>
          <w:tcPr>
            <w:tcW w:w="691" w:type="pct"/>
          </w:tcPr>
          <w:p w14:paraId="72C30BD2" w14:textId="77777777" w:rsidR="000A1794" w:rsidRPr="0011373C" w:rsidRDefault="000A1794" w:rsidP="005A7BEF">
            <w:pPr>
              <w:autoSpaceDE w:val="0"/>
              <w:jc w:val="center"/>
              <w:rPr>
                <w:rFonts w:ascii="Arial" w:hAnsi="Arial" w:cs="Arial"/>
                <w:b/>
                <w:bCs/>
                <w:sz w:val="18"/>
                <w:szCs w:val="18"/>
              </w:rPr>
            </w:pPr>
          </w:p>
        </w:tc>
      </w:tr>
    </w:tbl>
    <w:p w14:paraId="6020F38F" w14:textId="77777777" w:rsidR="000A1794" w:rsidRPr="001403DE" w:rsidRDefault="000A1794" w:rsidP="005A7BEF">
      <w:pPr>
        <w:rPr>
          <w:rFonts w:ascii="Arial" w:hAnsi="Arial" w:cs="Arial"/>
          <w:sz w:val="18"/>
          <w:szCs w:val="18"/>
        </w:rPr>
      </w:pPr>
    </w:p>
    <w:p w14:paraId="6B2CAE2E" w14:textId="77777777" w:rsidR="000A1794" w:rsidRPr="005A7BEF" w:rsidRDefault="000A1794" w:rsidP="005A7BEF">
      <w:pPr>
        <w:rPr>
          <w:rFonts w:ascii="Arial" w:hAnsi="Arial" w:cs="Arial"/>
          <w:b/>
          <w:sz w:val="16"/>
          <w:szCs w:val="16"/>
        </w:rPr>
        <w:sectPr w:rsidR="000A1794" w:rsidRPr="005A7BEF" w:rsidSect="00776589">
          <w:headerReference w:type="default" r:id="rId32"/>
          <w:pgSz w:w="16834" w:h="11909" w:orient="landscape" w:code="9"/>
          <w:pgMar w:top="1152" w:right="1152" w:bottom="1152" w:left="1152" w:header="720" w:footer="720" w:gutter="0"/>
          <w:cols w:space="720"/>
          <w:docGrid w:linePitch="360"/>
        </w:sectPr>
      </w:pPr>
    </w:p>
    <w:p w14:paraId="2C2316DE" w14:textId="77777777" w:rsidR="000A1794" w:rsidRPr="005A7BEF" w:rsidRDefault="000A1794" w:rsidP="005A7BEF">
      <w:pPr>
        <w:pStyle w:val="Heading3"/>
        <w:spacing w:before="0"/>
        <w:rPr>
          <w:rFonts w:ascii="Arial" w:hAnsi="Arial" w:cs="Arial"/>
          <w:color w:val="auto"/>
        </w:rPr>
      </w:pPr>
      <w:bookmarkStart w:id="135" w:name="_Toc516617836"/>
      <w:r w:rsidRPr="005A7BEF">
        <w:rPr>
          <w:rFonts w:ascii="Arial" w:hAnsi="Arial" w:cs="Arial"/>
          <w:color w:val="auto"/>
        </w:rPr>
        <w:lastRenderedPageBreak/>
        <w:t>II. ENTERPRISE ASSETS</w:t>
      </w:r>
      <w:bookmarkEnd w:id="135"/>
      <w:r w:rsidRPr="005A7BEF">
        <w:rPr>
          <w:rFonts w:ascii="Arial" w:hAnsi="Arial" w:cs="Arial"/>
          <w:color w:val="auto"/>
        </w:rPr>
        <w:t xml:space="preserve"> </w:t>
      </w:r>
    </w:p>
    <w:p w14:paraId="59311BBD" w14:textId="77777777" w:rsidR="000A1794" w:rsidRPr="005A7BEF" w:rsidRDefault="000A1794" w:rsidP="005A7BEF">
      <w:pPr>
        <w:rPr>
          <w:rFonts w:ascii="Arial" w:hAnsi="Arial" w:cs="Arial"/>
          <w:b/>
          <w:sz w:val="20"/>
          <w:szCs w:val="20"/>
        </w:rPr>
      </w:pPr>
    </w:p>
    <w:p w14:paraId="4C01FA60" w14:textId="228C55E4" w:rsidR="000A1794" w:rsidRPr="005A7BEF" w:rsidRDefault="0087755F" w:rsidP="005A7BEF">
      <w:pPr>
        <w:rPr>
          <w:rFonts w:ascii="Arial" w:hAnsi="Arial" w:cs="Arial"/>
          <w:b/>
          <w:i/>
          <w:sz w:val="20"/>
          <w:szCs w:val="20"/>
        </w:rPr>
      </w:pPr>
      <w:r w:rsidRPr="005A7BEF">
        <w:rPr>
          <w:rFonts w:ascii="Arial" w:hAnsi="Arial" w:cs="Arial"/>
          <w:b/>
          <w:i/>
          <w:sz w:val="20"/>
          <w:szCs w:val="20"/>
        </w:rPr>
        <w:t>PUT ALL LIKE-ASSETS TOGETHER AND VALUE THEM</w:t>
      </w:r>
    </w:p>
    <w:tbl>
      <w:tblPr>
        <w:tblW w:w="5000" w:type="pct"/>
        <w:tblCellMar>
          <w:top w:w="55" w:type="dxa"/>
          <w:left w:w="55" w:type="dxa"/>
          <w:bottom w:w="55" w:type="dxa"/>
          <w:right w:w="55" w:type="dxa"/>
        </w:tblCellMar>
        <w:tblLook w:val="0000" w:firstRow="0" w:lastRow="0" w:firstColumn="0" w:lastColumn="0" w:noHBand="0" w:noVBand="0"/>
      </w:tblPr>
      <w:tblGrid>
        <w:gridCol w:w="1104"/>
        <w:gridCol w:w="6242"/>
        <w:gridCol w:w="2390"/>
        <w:gridCol w:w="2393"/>
        <w:gridCol w:w="2393"/>
      </w:tblGrid>
      <w:tr w:rsidR="000A1794" w:rsidRPr="005A7BEF" w14:paraId="66585747" w14:textId="77777777" w:rsidTr="00BB358E">
        <w:trPr>
          <w:trHeight w:val="282"/>
          <w:tblHeader/>
        </w:trPr>
        <w:tc>
          <w:tcPr>
            <w:tcW w:w="2529" w:type="pct"/>
            <w:gridSpan w:val="2"/>
            <w:tcBorders>
              <w:top w:val="single" w:sz="2" w:space="0" w:color="000000"/>
              <w:left w:val="single" w:sz="2" w:space="0" w:color="000000"/>
              <w:bottom w:val="single" w:sz="2" w:space="0" w:color="000000"/>
              <w:right w:val="single" w:sz="4" w:space="0" w:color="auto"/>
            </w:tcBorders>
            <w:shd w:val="clear" w:color="auto" w:fill="A6A6A6" w:themeFill="background1" w:themeFillShade="A6"/>
            <w:vAlign w:val="bottom"/>
          </w:tcPr>
          <w:p w14:paraId="02EF111E" w14:textId="77777777" w:rsidR="000A1794" w:rsidRPr="005A7BEF" w:rsidRDefault="000A1794" w:rsidP="005A7BEF">
            <w:pPr>
              <w:pStyle w:val="TableContents"/>
              <w:snapToGrid w:val="0"/>
              <w:jc w:val="center"/>
              <w:rPr>
                <w:rFonts w:ascii="Arial" w:hAnsi="Arial" w:cs="Arial"/>
                <w:b/>
                <w:sz w:val="18"/>
                <w:szCs w:val="18"/>
              </w:rPr>
            </w:pPr>
            <w:r w:rsidRPr="005A7BEF">
              <w:rPr>
                <w:rFonts w:ascii="Arial" w:hAnsi="Arial" w:cs="Arial"/>
                <w:b/>
                <w:noProof/>
                <w:sz w:val="18"/>
                <w:szCs w:val="18"/>
                <w:lang w:eastAsia="en-US"/>
              </w:rPr>
              <mc:AlternateContent>
                <mc:Choice Requires="wps">
                  <w:drawing>
                    <wp:anchor distT="0" distB="0" distL="114300" distR="114300" simplePos="0" relativeHeight="251680256" behindDoc="0" locked="0" layoutInCell="1" allowOverlap="1" wp14:anchorId="1C66DE3B" wp14:editId="31683A20">
                      <wp:simplePos x="0" y="0"/>
                      <wp:positionH relativeFrom="column">
                        <wp:posOffset>-342900</wp:posOffset>
                      </wp:positionH>
                      <wp:positionV relativeFrom="paragraph">
                        <wp:posOffset>-512445</wp:posOffset>
                      </wp:positionV>
                      <wp:extent cx="0" cy="800100"/>
                      <wp:effectExtent l="64770" t="18415" r="59055" b="19685"/>
                      <wp:wrapNone/>
                      <wp:docPr id="3333" name="Straight Connector 3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line">
                                <a:avLst/>
                              </a:prstGeom>
                              <a:noFill/>
                              <a:ln w="1908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93D26" id="Straight Connector 3333"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40.35pt" to="-27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" strokeweight=".53mm">
                      <v:stroke endarrow="block" joinstyle="miter"/>
                    </v:line>
                  </w:pict>
                </mc:Fallback>
              </mc:AlternateContent>
            </w:r>
          </w:p>
        </w:tc>
        <w:tc>
          <w:tcPr>
            <w:tcW w:w="82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8705004" w14:textId="77777777" w:rsidR="000A1794" w:rsidRPr="005A7BEF" w:rsidRDefault="000A1794" w:rsidP="005A7BEF">
            <w:pPr>
              <w:pStyle w:val="TableContents"/>
              <w:snapToGrid w:val="0"/>
              <w:jc w:val="center"/>
              <w:rPr>
                <w:rFonts w:ascii="Arial" w:hAnsi="Arial" w:cs="Arial"/>
                <w:b/>
                <w:sz w:val="18"/>
                <w:szCs w:val="18"/>
              </w:rPr>
            </w:pPr>
            <w:r w:rsidRPr="005A7BEF">
              <w:rPr>
                <w:rFonts w:ascii="Arial" w:hAnsi="Arial" w:cs="Arial"/>
                <w:b/>
                <w:bCs/>
                <w:sz w:val="18"/>
                <w:szCs w:val="18"/>
              </w:rPr>
              <w:t>Enterprise 1</w:t>
            </w:r>
          </w:p>
        </w:tc>
        <w:tc>
          <w:tcPr>
            <w:tcW w:w="82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7BA720F" w14:textId="77777777" w:rsidR="000A1794" w:rsidRPr="005A7BEF" w:rsidRDefault="000A1794" w:rsidP="005A7BEF">
            <w:pPr>
              <w:pStyle w:val="TableContents"/>
              <w:snapToGrid w:val="0"/>
              <w:jc w:val="center"/>
              <w:rPr>
                <w:rFonts w:ascii="Arial" w:hAnsi="Arial" w:cs="Arial"/>
                <w:b/>
                <w:bCs/>
                <w:sz w:val="18"/>
                <w:szCs w:val="18"/>
              </w:rPr>
            </w:pPr>
            <w:r w:rsidRPr="005A7BEF">
              <w:rPr>
                <w:rFonts w:ascii="Arial" w:hAnsi="Arial" w:cs="Arial"/>
                <w:b/>
                <w:bCs/>
                <w:sz w:val="18"/>
                <w:szCs w:val="18"/>
              </w:rPr>
              <w:t>Enterprise 2</w:t>
            </w:r>
          </w:p>
        </w:tc>
        <w:tc>
          <w:tcPr>
            <w:tcW w:w="82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6B69AAA" w14:textId="77777777" w:rsidR="000A1794" w:rsidRPr="005A7BEF" w:rsidRDefault="000A1794" w:rsidP="005A7BEF">
            <w:pPr>
              <w:pStyle w:val="TableContents"/>
              <w:snapToGrid w:val="0"/>
              <w:jc w:val="center"/>
              <w:rPr>
                <w:rFonts w:ascii="Arial" w:hAnsi="Arial" w:cs="Arial"/>
                <w:b/>
                <w:sz w:val="18"/>
                <w:szCs w:val="18"/>
              </w:rPr>
            </w:pPr>
            <w:r w:rsidRPr="005A7BEF">
              <w:rPr>
                <w:rFonts w:ascii="Arial" w:hAnsi="Arial" w:cs="Arial"/>
                <w:b/>
                <w:bCs/>
                <w:sz w:val="18"/>
                <w:szCs w:val="18"/>
              </w:rPr>
              <w:t>Enterprise 3</w:t>
            </w:r>
          </w:p>
        </w:tc>
      </w:tr>
      <w:tr w:rsidR="000A1794" w:rsidRPr="005A7BEF" w14:paraId="55746D91" w14:textId="77777777" w:rsidTr="00BB358E">
        <w:trPr>
          <w:trHeight w:val="133"/>
        </w:trPr>
        <w:tc>
          <w:tcPr>
            <w:tcW w:w="2529" w:type="pct"/>
            <w:gridSpan w:val="2"/>
            <w:tcBorders>
              <w:top w:val="single" w:sz="2" w:space="0" w:color="000000"/>
              <w:left w:val="single" w:sz="2" w:space="0" w:color="000000"/>
              <w:bottom w:val="single" w:sz="4" w:space="0" w:color="auto"/>
              <w:right w:val="single" w:sz="4" w:space="0" w:color="auto"/>
            </w:tcBorders>
            <w:shd w:val="clear" w:color="auto" w:fill="auto"/>
            <w:vAlign w:val="center"/>
          </w:tcPr>
          <w:p w14:paraId="661931BB" w14:textId="2A8B9F5E" w:rsidR="000A1794" w:rsidRPr="005A7BEF" w:rsidRDefault="000A1794">
            <w:pPr>
              <w:pStyle w:val="TableContents"/>
              <w:snapToGrid w:val="0"/>
              <w:rPr>
                <w:rFonts w:ascii="Arial" w:hAnsi="Arial" w:cs="Arial"/>
                <w:b/>
                <w:sz w:val="18"/>
                <w:szCs w:val="18"/>
              </w:rPr>
            </w:pPr>
            <w:r w:rsidRPr="005A7BEF">
              <w:rPr>
                <w:rFonts w:ascii="Arial" w:hAnsi="Arial" w:cs="Arial"/>
                <w:b/>
                <w:bCs/>
                <w:sz w:val="18"/>
                <w:szCs w:val="18"/>
              </w:rPr>
              <w:t>30.</w:t>
            </w:r>
            <w:r w:rsidRPr="005A7BEF">
              <w:rPr>
                <w:rFonts w:ascii="Arial" w:hAnsi="Arial" w:cs="Arial"/>
                <w:b/>
                <w:sz w:val="18"/>
                <w:szCs w:val="18"/>
              </w:rPr>
              <w:t xml:space="preserve"> Does </w:t>
            </w:r>
            <w:r w:rsidR="006828D2">
              <w:rPr>
                <w:rFonts w:ascii="Arial" w:hAnsi="Arial" w:cs="Arial"/>
                <w:b/>
                <w:sz w:val="18"/>
                <w:szCs w:val="18"/>
              </w:rPr>
              <w:t>[Enterprise Name]</w:t>
            </w:r>
            <w:r w:rsidRPr="005A7BEF">
              <w:rPr>
                <w:rFonts w:ascii="Arial" w:hAnsi="Arial" w:cs="Arial"/>
                <w:b/>
                <w:sz w:val="18"/>
                <w:szCs w:val="18"/>
              </w:rPr>
              <w:t xml:space="preserve"> own land and buildings?    1. Yes   </w:t>
            </w:r>
            <w:r w:rsidR="00A307F2" w:rsidRPr="005A7BEF">
              <w:rPr>
                <w:rFonts w:ascii="Arial" w:hAnsi="Arial" w:cs="Arial"/>
                <w:b/>
                <w:sz w:val="18"/>
                <w:szCs w:val="18"/>
              </w:rPr>
              <w:t>&gt;&gt;30a</w:t>
            </w:r>
            <w:r w:rsidRPr="005A7BEF">
              <w:rPr>
                <w:rFonts w:ascii="Arial" w:hAnsi="Arial" w:cs="Arial"/>
                <w:b/>
                <w:sz w:val="18"/>
                <w:szCs w:val="18"/>
              </w:rPr>
              <w:t xml:space="preserve">            5. No &gt;&gt;31</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6F95C532" w14:textId="77777777" w:rsidR="000A1794" w:rsidRPr="005A7BEF" w:rsidRDefault="000A1794" w:rsidP="005A7BEF">
            <w:pPr>
              <w:autoSpaceDE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5FBB0F71" w14:textId="77777777" w:rsidR="000A1794" w:rsidRPr="005A7BEF" w:rsidRDefault="000A1794" w:rsidP="005A7BEF">
            <w:pPr>
              <w:autoSpaceDE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264C3AB1" w14:textId="77777777" w:rsidR="000A1794" w:rsidRPr="005A7BEF" w:rsidRDefault="000A1794" w:rsidP="005A7BEF">
            <w:pPr>
              <w:autoSpaceDE w:val="0"/>
              <w:rPr>
                <w:rFonts w:ascii="Arial" w:hAnsi="Arial" w:cs="Arial"/>
                <w:b/>
                <w:sz w:val="18"/>
                <w:szCs w:val="18"/>
              </w:rPr>
            </w:pPr>
          </w:p>
        </w:tc>
      </w:tr>
      <w:tr w:rsidR="000A1794" w:rsidRPr="005A7BEF" w14:paraId="37FAEE1A" w14:textId="77777777" w:rsidTr="00BB358E">
        <w:trPr>
          <w:trHeight w:val="337"/>
        </w:trPr>
        <w:tc>
          <w:tcPr>
            <w:tcW w:w="380"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E9C48A3"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7C9B83CE" w14:textId="0D144CA4" w:rsidR="000A1794" w:rsidRPr="005A7BEF" w:rsidRDefault="000A1794">
            <w:pPr>
              <w:pStyle w:val="TableContents"/>
              <w:snapToGrid w:val="0"/>
              <w:rPr>
                <w:rFonts w:ascii="Arial" w:hAnsi="Arial" w:cs="Arial"/>
                <w:b/>
                <w:sz w:val="18"/>
                <w:szCs w:val="18"/>
              </w:rPr>
            </w:pPr>
            <w:r w:rsidRPr="005A7BEF">
              <w:rPr>
                <w:rFonts w:ascii="Arial" w:hAnsi="Arial" w:cs="Arial"/>
                <w:b/>
                <w:sz w:val="18"/>
                <w:szCs w:val="18"/>
              </w:rPr>
              <w:t>a. What is the value of</w:t>
            </w:r>
            <w:r w:rsidR="006828D2">
              <w:rPr>
                <w:rFonts w:ascii="Arial" w:hAnsi="Arial" w:cs="Arial"/>
                <w:sz w:val="18"/>
                <w:szCs w:val="18"/>
              </w:rPr>
              <w:t xml:space="preserve"> </w:t>
            </w:r>
            <w:r w:rsidR="006828D2" w:rsidRPr="001403DE">
              <w:rPr>
                <w:rFonts w:ascii="Arial" w:hAnsi="Arial" w:cs="Arial"/>
                <w:b/>
                <w:sz w:val="18"/>
                <w:szCs w:val="18"/>
              </w:rPr>
              <w:t>Land and buldings</w:t>
            </w:r>
            <w:r w:rsidR="006828D2">
              <w:rPr>
                <w:rFonts w:ascii="Arial" w:hAnsi="Arial" w:cs="Arial"/>
                <w:sz w:val="18"/>
                <w:szCs w:val="18"/>
              </w:rPr>
              <w:t xml:space="preserve"> </w:t>
            </w:r>
            <w:r w:rsidRPr="005A7BEF">
              <w:rPr>
                <w:rFonts w:ascii="Arial" w:hAnsi="Arial" w:cs="Arial"/>
                <w:b/>
                <w:sz w:val="18"/>
                <w:szCs w:val="18"/>
              </w:rPr>
              <w:t>if you were to sell it today? Ghana cedis</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751C79EE"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607EA8A7"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7618FEFC" w14:textId="77777777" w:rsidR="000A1794" w:rsidRPr="005A7BEF" w:rsidRDefault="000A1794" w:rsidP="005A7BEF">
            <w:pPr>
              <w:pStyle w:val="TableContents"/>
              <w:rPr>
                <w:rFonts w:ascii="Arial" w:hAnsi="Arial" w:cs="Arial"/>
                <w:b/>
                <w:sz w:val="18"/>
                <w:szCs w:val="18"/>
              </w:rPr>
            </w:pPr>
          </w:p>
        </w:tc>
      </w:tr>
      <w:tr w:rsidR="000A1794" w:rsidRPr="005A7BEF" w14:paraId="53E688D0" w14:textId="77777777" w:rsidTr="00BB358E">
        <w:trPr>
          <w:trHeight w:val="337"/>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308D2C4B"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32E912B6" w14:textId="77A7C54E" w:rsidR="000A1794" w:rsidRPr="005A7BEF" w:rsidRDefault="000A1794">
            <w:pPr>
              <w:pStyle w:val="TableContents"/>
              <w:snapToGrid w:val="0"/>
              <w:rPr>
                <w:rFonts w:ascii="Arial" w:hAnsi="Arial" w:cs="Arial"/>
                <w:b/>
                <w:sz w:val="18"/>
                <w:szCs w:val="18"/>
              </w:rPr>
            </w:pPr>
            <w:r w:rsidRPr="005A7BEF">
              <w:rPr>
                <w:rFonts w:ascii="Arial" w:hAnsi="Arial" w:cs="Arial"/>
                <w:b/>
                <w:sz w:val="18"/>
                <w:szCs w:val="18"/>
              </w:rPr>
              <w:t xml:space="preserve">f. What is the Household’s share of </w:t>
            </w:r>
            <w:r w:rsidR="006828D2">
              <w:rPr>
                <w:rFonts w:ascii="Arial" w:hAnsi="Arial" w:cs="Arial"/>
                <w:b/>
                <w:sz w:val="18"/>
                <w:szCs w:val="18"/>
              </w:rPr>
              <w:t>Land and Buildings 1</w:t>
            </w:r>
            <w:r w:rsidRPr="005A7BEF">
              <w:rPr>
                <w:rFonts w:ascii="Arial" w:hAnsi="Arial" w:cs="Arial"/>
                <w:b/>
                <w:sz w:val="18"/>
                <w:szCs w:val="18"/>
              </w:rPr>
              <w:t>1. Percent</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327FA550"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65F5B5B1"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1E483A05" w14:textId="77777777" w:rsidR="000A1794" w:rsidRPr="005A7BEF" w:rsidRDefault="000A1794" w:rsidP="005A7BEF">
            <w:pPr>
              <w:pStyle w:val="TableContents"/>
              <w:rPr>
                <w:rFonts w:ascii="Arial" w:hAnsi="Arial" w:cs="Arial"/>
                <w:b/>
                <w:sz w:val="18"/>
                <w:szCs w:val="18"/>
              </w:rPr>
            </w:pPr>
          </w:p>
        </w:tc>
      </w:tr>
      <w:tr w:rsidR="000A1794" w:rsidRPr="005A7BEF" w14:paraId="4268B80B" w14:textId="77777777" w:rsidTr="00BB358E">
        <w:trPr>
          <w:trHeight w:val="133"/>
        </w:trPr>
        <w:tc>
          <w:tcPr>
            <w:tcW w:w="2529" w:type="pct"/>
            <w:gridSpan w:val="2"/>
            <w:tcBorders>
              <w:top w:val="single" w:sz="2" w:space="0" w:color="000000"/>
              <w:left w:val="single" w:sz="2" w:space="0" w:color="000000"/>
              <w:bottom w:val="single" w:sz="4" w:space="0" w:color="auto"/>
              <w:right w:val="single" w:sz="4" w:space="0" w:color="auto"/>
            </w:tcBorders>
            <w:shd w:val="clear" w:color="auto" w:fill="auto"/>
            <w:vAlign w:val="center"/>
          </w:tcPr>
          <w:p w14:paraId="4E1B79D7" w14:textId="7A4928CF" w:rsidR="000A1794" w:rsidRPr="005A7BEF" w:rsidRDefault="000A1794" w:rsidP="005A7BEF">
            <w:pPr>
              <w:pStyle w:val="TableContents"/>
              <w:snapToGrid w:val="0"/>
              <w:rPr>
                <w:rFonts w:ascii="Arial" w:hAnsi="Arial" w:cs="Arial"/>
                <w:b/>
                <w:sz w:val="18"/>
                <w:szCs w:val="18"/>
              </w:rPr>
            </w:pPr>
            <w:r w:rsidRPr="005A7BEF">
              <w:rPr>
                <w:rFonts w:ascii="Arial" w:hAnsi="Arial" w:cs="Arial"/>
                <w:b/>
                <w:bCs/>
                <w:sz w:val="18"/>
                <w:szCs w:val="18"/>
              </w:rPr>
              <w:t>31.</w:t>
            </w:r>
            <w:r w:rsidRPr="005A7BEF">
              <w:rPr>
                <w:rFonts w:ascii="Arial" w:hAnsi="Arial" w:cs="Arial"/>
                <w:b/>
                <w:sz w:val="18"/>
                <w:szCs w:val="18"/>
              </w:rPr>
              <w:t xml:space="preserve"> Does </w:t>
            </w:r>
            <w:r w:rsidR="006828D2">
              <w:rPr>
                <w:rFonts w:ascii="Arial" w:hAnsi="Arial" w:cs="Arial"/>
                <w:b/>
                <w:sz w:val="18"/>
                <w:szCs w:val="18"/>
              </w:rPr>
              <w:t>[Enterprise Name]</w:t>
            </w:r>
            <w:r w:rsidR="006828D2" w:rsidRPr="005A7BEF">
              <w:rPr>
                <w:rFonts w:ascii="Arial" w:hAnsi="Arial" w:cs="Arial"/>
                <w:b/>
                <w:sz w:val="18"/>
                <w:szCs w:val="18"/>
              </w:rPr>
              <w:t xml:space="preserve"> </w:t>
            </w:r>
            <w:r w:rsidRPr="005A7BEF">
              <w:rPr>
                <w:rFonts w:ascii="Arial" w:hAnsi="Arial" w:cs="Arial"/>
                <w:b/>
                <w:sz w:val="18"/>
                <w:szCs w:val="18"/>
              </w:rPr>
              <w:t xml:space="preserve">own transport equipment?        1. Yes  </w:t>
            </w:r>
            <w:r w:rsidR="00A307F2" w:rsidRPr="005A7BEF">
              <w:rPr>
                <w:rFonts w:ascii="Arial" w:hAnsi="Arial" w:cs="Arial"/>
                <w:b/>
                <w:sz w:val="18"/>
                <w:szCs w:val="18"/>
              </w:rPr>
              <w:t>&gt;&gt;31a</w:t>
            </w:r>
            <w:r w:rsidRPr="005A7BEF">
              <w:rPr>
                <w:rFonts w:ascii="Arial" w:hAnsi="Arial" w:cs="Arial"/>
                <w:b/>
                <w:sz w:val="18"/>
                <w:szCs w:val="18"/>
              </w:rPr>
              <w:t xml:space="preserve">         5. No &gt;&gt;32</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0F1E04A0" w14:textId="77777777" w:rsidR="000A1794" w:rsidRPr="005A7BEF" w:rsidRDefault="000A1794" w:rsidP="005A7BEF">
            <w:pPr>
              <w:autoSpaceDE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0DA42799" w14:textId="77777777" w:rsidR="000A1794" w:rsidRPr="005A7BEF" w:rsidRDefault="000A1794" w:rsidP="005A7BEF">
            <w:pPr>
              <w:autoSpaceDE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6D8FD845" w14:textId="77777777" w:rsidR="000A1794" w:rsidRPr="005A7BEF" w:rsidRDefault="000A1794" w:rsidP="005A7BEF">
            <w:pPr>
              <w:autoSpaceDE w:val="0"/>
              <w:rPr>
                <w:rFonts w:ascii="Arial" w:hAnsi="Arial" w:cs="Arial"/>
                <w:b/>
                <w:sz w:val="18"/>
                <w:szCs w:val="18"/>
              </w:rPr>
            </w:pPr>
          </w:p>
        </w:tc>
      </w:tr>
      <w:tr w:rsidR="000A1794" w:rsidRPr="005A7BEF" w14:paraId="3895E903" w14:textId="77777777" w:rsidTr="00BB358E">
        <w:trPr>
          <w:trHeight w:val="286"/>
        </w:trPr>
        <w:tc>
          <w:tcPr>
            <w:tcW w:w="380"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66943E7"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4F5EE0D0" w14:textId="63AF878E"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 xml:space="preserve">a. What is the value of </w:t>
            </w:r>
            <w:r w:rsidR="006828D2">
              <w:rPr>
                <w:rFonts w:ascii="Arial" w:hAnsi="Arial" w:cs="Arial"/>
                <w:b/>
                <w:sz w:val="18"/>
                <w:szCs w:val="18"/>
              </w:rPr>
              <w:t>Transport equipment</w:t>
            </w:r>
            <w:r w:rsidR="006828D2" w:rsidRPr="005A7BEF">
              <w:rPr>
                <w:rFonts w:ascii="Arial" w:hAnsi="Arial" w:cs="Arial"/>
                <w:b/>
                <w:sz w:val="18"/>
                <w:szCs w:val="18"/>
              </w:rPr>
              <w:t xml:space="preserve"> </w:t>
            </w:r>
            <w:r w:rsidRPr="005A7BEF">
              <w:rPr>
                <w:rFonts w:ascii="Arial" w:hAnsi="Arial" w:cs="Arial"/>
                <w:b/>
                <w:sz w:val="18"/>
                <w:szCs w:val="18"/>
              </w:rPr>
              <w:t xml:space="preserve"> if you were to sell it today?  Ghana cedis</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05E37AFC"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02F1CCD9"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114C5642" w14:textId="77777777" w:rsidR="000A1794" w:rsidRPr="005A7BEF" w:rsidRDefault="000A1794" w:rsidP="005A7BEF">
            <w:pPr>
              <w:pStyle w:val="TableContents"/>
              <w:rPr>
                <w:rFonts w:ascii="Arial" w:hAnsi="Arial" w:cs="Arial"/>
                <w:b/>
                <w:sz w:val="18"/>
                <w:szCs w:val="18"/>
              </w:rPr>
            </w:pPr>
          </w:p>
        </w:tc>
      </w:tr>
      <w:tr w:rsidR="000A1794" w:rsidRPr="005A7BEF" w14:paraId="13F4250A" w14:textId="77777777" w:rsidTr="00BB358E">
        <w:trPr>
          <w:trHeight w:val="277"/>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A18EA0F"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58D836B6" w14:textId="1F773A25"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 xml:space="preserve">f. What is the Household’s share of </w:t>
            </w:r>
            <w:r w:rsidR="006828D2">
              <w:rPr>
                <w:rFonts w:ascii="Arial" w:hAnsi="Arial" w:cs="Arial"/>
                <w:b/>
                <w:sz w:val="18"/>
                <w:szCs w:val="18"/>
              </w:rPr>
              <w:t>Transport equipment</w:t>
            </w:r>
            <w:r w:rsidR="006828D2" w:rsidRPr="005A7BEF">
              <w:rPr>
                <w:rFonts w:ascii="Arial" w:hAnsi="Arial" w:cs="Arial"/>
                <w:b/>
                <w:sz w:val="18"/>
                <w:szCs w:val="18"/>
              </w:rPr>
              <w:t xml:space="preserve">  </w:t>
            </w:r>
            <w:r w:rsidRPr="005A7BEF">
              <w:rPr>
                <w:rFonts w:ascii="Arial" w:hAnsi="Arial" w:cs="Arial"/>
                <w:b/>
                <w:sz w:val="18"/>
                <w:szCs w:val="18"/>
              </w:rPr>
              <w:t>1. Percent</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79B7C838"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1A88FFF6"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14D03E56" w14:textId="77777777" w:rsidR="000A1794" w:rsidRPr="005A7BEF" w:rsidRDefault="000A1794" w:rsidP="005A7BEF">
            <w:pPr>
              <w:pStyle w:val="TableContents"/>
              <w:rPr>
                <w:rFonts w:ascii="Arial" w:hAnsi="Arial" w:cs="Arial"/>
                <w:b/>
                <w:sz w:val="18"/>
                <w:szCs w:val="18"/>
              </w:rPr>
            </w:pPr>
          </w:p>
        </w:tc>
      </w:tr>
      <w:tr w:rsidR="000A1794" w:rsidRPr="005A7BEF" w14:paraId="3CD8ADF7" w14:textId="77777777" w:rsidTr="00BB358E">
        <w:trPr>
          <w:trHeight w:val="133"/>
        </w:trPr>
        <w:tc>
          <w:tcPr>
            <w:tcW w:w="2529" w:type="pct"/>
            <w:gridSpan w:val="2"/>
            <w:tcBorders>
              <w:top w:val="single" w:sz="2" w:space="0" w:color="000000"/>
              <w:left w:val="single" w:sz="2" w:space="0" w:color="000000"/>
              <w:bottom w:val="single" w:sz="4" w:space="0" w:color="auto"/>
              <w:right w:val="single" w:sz="4" w:space="0" w:color="auto"/>
            </w:tcBorders>
            <w:shd w:val="clear" w:color="auto" w:fill="auto"/>
            <w:vAlign w:val="center"/>
          </w:tcPr>
          <w:p w14:paraId="183DA22A" w14:textId="3BFE70B0" w:rsidR="000A1794" w:rsidRPr="005A7BEF" w:rsidRDefault="000A1794">
            <w:pPr>
              <w:pStyle w:val="TableContents"/>
              <w:snapToGrid w:val="0"/>
              <w:rPr>
                <w:rFonts w:ascii="Arial" w:hAnsi="Arial" w:cs="Arial"/>
                <w:b/>
                <w:sz w:val="18"/>
                <w:szCs w:val="18"/>
              </w:rPr>
            </w:pPr>
            <w:r w:rsidRPr="005A7BEF">
              <w:rPr>
                <w:rFonts w:ascii="Arial" w:hAnsi="Arial" w:cs="Arial"/>
                <w:b/>
                <w:bCs/>
                <w:sz w:val="18"/>
                <w:szCs w:val="18"/>
              </w:rPr>
              <w:t>32.</w:t>
            </w:r>
            <w:r w:rsidRPr="005A7BEF">
              <w:rPr>
                <w:rFonts w:ascii="Arial" w:hAnsi="Arial" w:cs="Arial"/>
                <w:b/>
                <w:sz w:val="18"/>
                <w:szCs w:val="18"/>
              </w:rPr>
              <w:t xml:space="preserve"> Does </w:t>
            </w:r>
            <w:r w:rsidR="00BE07A5">
              <w:rPr>
                <w:rFonts w:ascii="Arial" w:hAnsi="Arial" w:cs="Arial"/>
                <w:b/>
                <w:sz w:val="18"/>
                <w:szCs w:val="18"/>
              </w:rPr>
              <w:t>[Enterprise Name]</w:t>
            </w:r>
            <w:r w:rsidRPr="005A7BEF">
              <w:rPr>
                <w:rFonts w:ascii="Arial" w:hAnsi="Arial" w:cs="Arial"/>
                <w:b/>
                <w:sz w:val="18"/>
                <w:szCs w:val="18"/>
              </w:rPr>
              <w:t xml:space="preserve"> own machinery or </w:t>
            </w:r>
            <w:r w:rsidR="00BC1E5F" w:rsidRPr="005A7BEF">
              <w:rPr>
                <w:rFonts w:ascii="Arial" w:hAnsi="Arial" w:cs="Arial"/>
                <w:b/>
                <w:sz w:val="18"/>
                <w:szCs w:val="18"/>
              </w:rPr>
              <w:t xml:space="preserve">other </w:t>
            </w:r>
            <w:r w:rsidRPr="005A7BEF">
              <w:rPr>
                <w:rFonts w:ascii="Arial" w:hAnsi="Arial" w:cs="Arial"/>
                <w:b/>
                <w:sz w:val="18"/>
                <w:szCs w:val="18"/>
              </w:rPr>
              <w:t xml:space="preserve">equipment?      1. Yes   </w:t>
            </w:r>
            <w:r w:rsidR="00A307F2" w:rsidRPr="005A7BEF">
              <w:rPr>
                <w:rFonts w:ascii="Arial" w:hAnsi="Arial" w:cs="Arial"/>
                <w:b/>
                <w:sz w:val="18"/>
                <w:szCs w:val="18"/>
              </w:rPr>
              <w:t>&gt;&gt;32a</w:t>
            </w:r>
            <w:r w:rsidRPr="005A7BEF">
              <w:rPr>
                <w:rFonts w:ascii="Arial" w:hAnsi="Arial" w:cs="Arial"/>
                <w:b/>
                <w:sz w:val="18"/>
                <w:szCs w:val="18"/>
              </w:rPr>
              <w:t xml:space="preserve">         2. No &gt;&gt;3</w:t>
            </w:r>
            <w:r w:rsidR="00A307F2" w:rsidRPr="005A7BEF">
              <w:rPr>
                <w:rFonts w:ascii="Arial" w:hAnsi="Arial" w:cs="Arial"/>
                <w:b/>
                <w:sz w:val="18"/>
                <w:szCs w:val="18"/>
              </w:rPr>
              <w:t>3</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0F82DB36" w14:textId="77777777" w:rsidR="000A1794" w:rsidRPr="005A7BEF" w:rsidRDefault="000A1794" w:rsidP="005A7BEF">
            <w:pPr>
              <w:autoSpaceDE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2A2051B4" w14:textId="77777777" w:rsidR="000A1794" w:rsidRPr="005A7BEF" w:rsidRDefault="000A1794" w:rsidP="005A7BEF">
            <w:pPr>
              <w:autoSpaceDE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34EB2AE0" w14:textId="77777777" w:rsidR="000A1794" w:rsidRPr="005A7BEF" w:rsidRDefault="000A1794" w:rsidP="005A7BEF">
            <w:pPr>
              <w:autoSpaceDE w:val="0"/>
              <w:rPr>
                <w:rFonts w:ascii="Arial" w:hAnsi="Arial" w:cs="Arial"/>
                <w:b/>
                <w:sz w:val="18"/>
                <w:szCs w:val="18"/>
              </w:rPr>
            </w:pPr>
          </w:p>
        </w:tc>
      </w:tr>
      <w:tr w:rsidR="000A1794" w:rsidRPr="005A7BEF" w14:paraId="4A1B2429" w14:textId="77777777" w:rsidTr="00BB358E">
        <w:trPr>
          <w:trHeight w:val="268"/>
        </w:trPr>
        <w:tc>
          <w:tcPr>
            <w:tcW w:w="380"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F96A75C"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319F4AF7" w14:textId="2B35E236"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a. What is the value of</w:t>
            </w:r>
            <w:r w:rsidR="00BE07A5">
              <w:rPr>
                <w:rFonts w:ascii="Arial" w:hAnsi="Arial" w:cs="Arial"/>
                <w:b/>
                <w:sz w:val="18"/>
                <w:szCs w:val="18"/>
              </w:rPr>
              <w:t xml:space="preserve"> machinery or other equipment</w:t>
            </w:r>
            <w:r w:rsidRPr="005A7BEF">
              <w:rPr>
                <w:rFonts w:ascii="Arial" w:hAnsi="Arial" w:cs="Arial"/>
                <w:b/>
                <w:sz w:val="18"/>
                <w:szCs w:val="18"/>
              </w:rPr>
              <w:t xml:space="preserve"> if you were to sell it today?   Ghana cedis</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470BB7B4"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2793434B"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578951FC" w14:textId="77777777" w:rsidR="000A1794" w:rsidRPr="005A7BEF" w:rsidRDefault="000A1794" w:rsidP="005A7BEF">
            <w:pPr>
              <w:pStyle w:val="TableContents"/>
              <w:rPr>
                <w:rFonts w:ascii="Arial" w:hAnsi="Arial" w:cs="Arial"/>
                <w:b/>
                <w:sz w:val="18"/>
                <w:szCs w:val="18"/>
              </w:rPr>
            </w:pPr>
          </w:p>
        </w:tc>
      </w:tr>
      <w:tr w:rsidR="000A1794" w:rsidRPr="005A7BEF" w14:paraId="0E38B10D" w14:textId="77777777" w:rsidTr="00BB358E">
        <w:trPr>
          <w:trHeight w:val="232"/>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E471D27"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593615FE" w14:textId="4D33F60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 xml:space="preserve">f. What is the Household’s share of </w:t>
            </w:r>
            <w:r w:rsidR="00BE07A5">
              <w:rPr>
                <w:rFonts w:ascii="Arial" w:hAnsi="Arial" w:cs="Arial"/>
                <w:b/>
                <w:sz w:val="18"/>
                <w:szCs w:val="18"/>
              </w:rPr>
              <w:t>machinery or other equipment</w:t>
            </w:r>
            <w:r w:rsidRPr="005A7BEF">
              <w:rPr>
                <w:rFonts w:ascii="Arial" w:hAnsi="Arial" w:cs="Arial"/>
                <w:b/>
                <w:sz w:val="18"/>
                <w:szCs w:val="18"/>
              </w:rPr>
              <w:t xml:space="preserve">  1. Percent</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0AF68D4A"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2F970575"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4FB92E79" w14:textId="77777777" w:rsidR="000A1794" w:rsidRPr="005A7BEF" w:rsidRDefault="000A1794" w:rsidP="005A7BEF">
            <w:pPr>
              <w:pStyle w:val="TableContents"/>
              <w:rPr>
                <w:rFonts w:ascii="Arial" w:hAnsi="Arial" w:cs="Arial"/>
                <w:b/>
                <w:sz w:val="18"/>
                <w:szCs w:val="18"/>
              </w:rPr>
            </w:pPr>
          </w:p>
        </w:tc>
      </w:tr>
      <w:tr w:rsidR="000A1794" w:rsidRPr="005A7BEF" w14:paraId="7B13C1CC" w14:textId="77777777" w:rsidTr="00BB358E">
        <w:trPr>
          <w:trHeight w:val="133"/>
        </w:trPr>
        <w:tc>
          <w:tcPr>
            <w:tcW w:w="2529" w:type="pct"/>
            <w:gridSpan w:val="2"/>
            <w:tcBorders>
              <w:top w:val="single" w:sz="2" w:space="0" w:color="000000"/>
              <w:left w:val="single" w:sz="2" w:space="0" w:color="000000"/>
              <w:bottom w:val="single" w:sz="4" w:space="0" w:color="auto"/>
              <w:right w:val="single" w:sz="4" w:space="0" w:color="auto"/>
            </w:tcBorders>
            <w:shd w:val="clear" w:color="auto" w:fill="auto"/>
            <w:vAlign w:val="center"/>
          </w:tcPr>
          <w:p w14:paraId="2FECF213" w14:textId="5D723E29" w:rsidR="000A1794" w:rsidRPr="005A7BEF" w:rsidRDefault="000A1794">
            <w:pPr>
              <w:pStyle w:val="TableContents"/>
              <w:snapToGrid w:val="0"/>
              <w:rPr>
                <w:rFonts w:ascii="Arial" w:hAnsi="Arial" w:cs="Arial"/>
                <w:b/>
                <w:sz w:val="18"/>
                <w:szCs w:val="18"/>
              </w:rPr>
            </w:pPr>
            <w:r w:rsidRPr="005A7BEF">
              <w:rPr>
                <w:rFonts w:ascii="Arial" w:hAnsi="Arial" w:cs="Arial"/>
                <w:b/>
                <w:bCs/>
                <w:sz w:val="18"/>
                <w:szCs w:val="18"/>
              </w:rPr>
              <w:t>33.</w:t>
            </w:r>
            <w:r w:rsidRPr="005A7BEF">
              <w:rPr>
                <w:rFonts w:ascii="Arial" w:hAnsi="Arial" w:cs="Arial"/>
                <w:b/>
                <w:sz w:val="18"/>
                <w:szCs w:val="18"/>
              </w:rPr>
              <w:t xml:space="preserve"> Does </w:t>
            </w:r>
            <w:r w:rsidR="00BE07A5">
              <w:rPr>
                <w:rFonts w:ascii="Arial" w:hAnsi="Arial" w:cs="Arial"/>
                <w:b/>
                <w:sz w:val="18"/>
                <w:szCs w:val="18"/>
              </w:rPr>
              <w:t>[Enterprise Name]</w:t>
            </w:r>
            <w:r w:rsidRPr="005A7BEF">
              <w:rPr>
                <w:rFonts w:ascii="Arial" w:hAnsi="Arial" w:cs="Arial"/>
                <w:b/>
                <w:sz w:val="18"/>
                <w:szCs w:val="18"/>
              </w:rPr>
              <w:t xml:space="preserve"> own any other assets?     1. Yes          2. No &gt;&gt;Next section</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300F9F24" w14:textId="77777777" w:rsidR="000A1794" w:rsidRPr="005A7BEF" w:rsidRDefault="000A1794" w:rsidP="005A7BEF">
            <w:pPr>
              <w:autoSpaceDE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6258F28E" w14:textId="77777777" w:rsidR="000A1794" w:rsidRPr="005A7BEF" w:rsidRDefault="000A1794" w:rsidP="005A7BEF">
            <w:pPr>
              <w:autoSpaceDE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095E208F" w14:textId="77777777" w:rsidR="000A1794" w:rsidRPr="005A7BEF" w:rsidRDefault="000A1794" w:rsidP="005A7BEF">
            <w:pPr>
              <w:autoSpaceDE w:val="0"/>
              <w:rPr>
                <w:rFonts w:ascii="Arial" w:hAnsi="Arial" w:cs="Arial"/>
                <w:b/>
                <w:sz w:val="18"/>
                <w:szCs w:val="18"/>
              </w:rPr>
            </w:pPr>
          </w:p>
        </w:tc>
      </w:tr>
      <w:tr w:rsidR="00622980" w:rsidRPr="005A7BEF" w14:paraId="5F4C5A37" w14:textId="77777777" w:rsidTr="00622980">
        <w:trPr>
          <w:trHeight w:val="337"/>
        </w:trPr>
        <w:tc>
          <w:tcPr>
            <w:tcW w:w="2529"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CC40F8" w14:textId="188F4299" w:rsidR="00622980" w:rsidRPr="005A7BEF" w:rsidRDefault="00622980" w:rsidP="005A7BEF">
            <w:pPr>
              <w:pStyle w:val="TableContents"/>
              <w:snapToGrid w:val="0"/>
              <w:rPr>
                <w:rFonts w:ascii="Arial" w:hAnsi="Arial" w:cs="Arial"/>
                <w:b/>
                <w:sz w:val="18"/>
                <w:szCs w:val="18"/>
              </w:rPr>
            </w:pPr>
            <w:r>
              <w:rPr>
                <w:rFonts w:ascii="Arial" w:hAnsi="Arial" w:cs="Arial"/>
                <w:b/>
                <w:sz w:val="18"/>
                <w:szCs w:val="18"/>
              </w:rPr>
              <w:t>How many are there?</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7FE550E4" w14:textId="77777777" w:rsidR="00622980" w:rsidRPr="005A7BEF" w:rsidRDefault="00622980"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1B5D4320" w14:textId="77777777" w:rsidR="00622980" w:rsidRPr="005A7BEF" w:rsidRDefault="00622980"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63E4E5AF" w14:textId="77777777" w:rsidR="00622980" w:rsidRPr="005A7BEF" w:rsidRDefault="00622980" w:rsidP="005A7BEF">
            <w:pPr>
              <w:pStyle w:val="TableContents"/>
              <w:rPr>
                <w:rFonts w:ascii="Arial" w:hAnsi="Arial" w:cs="Arial"/>
                <w:b/>
                <w:sz w:val="18"/>
                <w:szCs w:val="18"/>
              </w:rPr>
            </w:pPr>
          </w:p>
        </w:tc>
      </w:tr>
      <w:tr w:rsidR="000A1794" w:rsidRPr="005A7BEF" w14:paraId="05931409" w14:textId="77777777" w:rsidTr="00BB358E">
        <w:trPr>
          <w:trHeight w:val="337"/>
        </w:trPr>
        <w:tc>
          <w:tcPr>
            <w:tcW w:w="380" w:type="pct"/>
            <w:tcBorders>
              <w:top w:val="single" w:sz="4" w:space="0" w:color="auto"/>
              <w:left w:val="single" w:sz="4" w:space="0" w:color="auto"/>
              <w:bottom w:val="single" w:sz="4" w:space="0" w:color="auto"/>
              <w:right w:val="single" w:sz="4" w:space="0" w:color="auto"/>
            </w:tcBorders>
            <w:shd w:val="clear" w:color="auto" w:fill="auto"/>
            <w:vAlign w:val="center"/>
          </w:tcPr>
          <w:p w14:paraId="3FFEA3A0"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26D7F5FC"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Other Asset1 (Name)</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46049B9D"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39D2B26C"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6313B1A6" w14:textId="77777777" w:rsidR="000A1794" w:rsidRPr="005A7BEF" w:rsidRDefault="000A1794" w:rsidP="005A7BEF">
            <w:pPr>
              <w:pStyle w:val="TableContents"/>
              <w:rPr>
                <w:rFonts w:ascii="Arial" w:hAnsi="Arial" w:cs="Arial"/>
                <w:b/>
                <w:sz w:val="18"/>
                <w:szCs w:val="18"/>
              </w:rPr>
            </w:pPr>
          </w:p>
        </w:tc>
      </w:tr>
      <w:tr w:rsidR="000A1794" w:rsidRPr="005A7BEF" w14:paraId="147335A2" w14:textId="77777777" w:rsidTr="00BB358E">
        <w:trPr>
          <w:trHeight w:val="337"/>
        </w:trPr>
        <w:tc>
          <w:tcPr>
            <w:tcW w:w="380"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67451DE"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67759F1E"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a. What is the value of (…) if you were to sell it today?    Ghana cedis</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26662A47"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38709A3E"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52DA1C0E" w14:textId="77777777" w:rsidR="000A1794" w:rsidRPr="005A7BEF" w:rsidRDefault="000A1794" w:rsidP="005A7BEF">
            <w:pPr>
              <w:pStyle w:val="TableContents"/>
              <w:rPr>
                <w:rFonts w:ascii="Arial" w:hAnsi="Arial" w:cs="Arial"/>
                <w:b/>
                <w:sz w:val="18"/>
                <w:szCs w:val="18"/>
              </w:rPr>
            </w:pPr>
          </w:p>
        </w:tc>
      </w:tr>
      <w:tr w:rsidR="000A1794" w:rsidRPr="005A7BEF" w14:paraId="4EE20C31" w14:textId="77777777" w:rsidTr="00BB358E">
        <w:trPr>
          <w:trHeight w:val="337"/>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2DD3496"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1B3722D4"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f. What is the Household’s share of (…)   1. Percent</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2D3FEBAB"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0840D1FF"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39C4D311" w14:textId="77777777" w:rsidR="000A1794" w:rsidRPr="005A7BEF" w:rsidRDefault="000A1794" w:rsidP="005A7BEF">
            <w:pPr>
              <w:pStyle w:val="TableContents"/>
              <w:rPr>
                <w:rFonts w:ascii="Arial" w:hAnsi="Arial" w:cs="Arial"/>
                <w:b/>
                <w:sz w:val="18"/>
                <w:szCs w:val="18"/>
              </w:rPr>
            </w:pPr>
          </w:p>
        </w:tc>
      </w:tr>
      <w:tr w:rsidR="000A1794" w:rsidRPr="005A7BEF" w14:paraId="33A94BF0" w14:textId="77777777" w:rsidTr="00BB358E">
        <w:trPr>
          <w:trHeight w:val="277"/>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0FA858C"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35E22C38"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Other Asset 2 (Name)</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40C72A73" w14:textId="77777777" w:rsidR="000A1794" w:rsidRPr="005A7BEF" w:rsidRDefault="000A1794" w:rsidP="005A7BEF">
            <w:pPr>
              <w:pStyle w:val="TableContents"/>
              <w:snapToGrid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33B449E8" w14:textId="77777777" w:rsidR="000A1794" w:rsidRPr="005A7BEF" w:rsidRDefault="000A1794" w:rsidP="005A7BEF">
            <w:pPr>
              <w:pStyle w:val="TableContents"/>
              <w:snapToGrid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268411BD" w14:textId="77777777" w:rsidR="000A1794" w:rsidRPr="005A7BEF" w:rsidRDefault="000A1794" w:rsidP="005A7BEF">
            <w:pPr>
              <w:pStyle w:val="TableContents"/>
              <w:snapToGrid w:val="0"/>
              <w:rPr>
                <w:rFonts w:ascii="Arial" w:hAnsi="Arial" w:cs="Arial"/>
                <w:b/>
                <w:sz w:val="18"/>
                <w:szCs w:val="18"/>
              </w:rPr>
            </w:pPr>
          </w:p>
        </w:tc>
      </w:tr>
      <w:tr w:rsidR="000A1794" w:rsidRPr="005A7BEF" w14:paraId="31FE3310" w14:textId="77777777" w:rsidTr="00BB358E">
        <w:trPr>
          <w:trHeight w:val="241"/>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0D30C96"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3B96742A"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a. What is the value of (…) if you were to sell it today?    Ghana cedis</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15F34667" w14:textId="77777777" w:rsidR="000A1794" w:rsidRPr="005A7BEF" w:rsidRDefault="000A1794" w:rsidP="005A7BEF">
            <w:pPr>
              <w:pStyle w:val="TableContents"/>
              <w:snapToGrid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30E0A5E0"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35484EA7" w14:textId="77777777" w:rsidR="000A1794" w:rsidRPr="005A7BEF" w:rsidRDefault="000A1794" w:rsidP="005A7BEF">
            <w:pPr>
              <w:pStyle w:val="TableContents"/>
              <w:rPr>
                <w:rFonts w:ascii="Arial" w:hAnsi="Arial" w:cs="Arial"/>
                <w:b/>
                <w:sz w:val="18"/>
                <w:szCs w:val="18"/>
              </w:rPr>
            </w:pPr>
          </w:p>
        </w:tc>
      </w:tr>
      <w:tr w:rsidR="000A1794" w:rsidRPr="005A7BEF" w14:paraId="690BC409" w14:textId="77777777" w:rsidTr="00BB358E">
        <w:trPr>
          <w:trHeight w:val="331"/>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7FF9B0D8"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29024BFA"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f. What is the Household’s share of (…)   1. Percent</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582972E3" w14:textId="77777777" w:rsidR="000A1794" w:rsidRPr="005A7BEF" w:rsidRDefault="000A1794" w:rsidP="005A7BEF">
            <w:pPr>
              <w:pStyle w:val="TableContents"/>
              <w:snapToGrid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492949BA"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4FFE478D" w14:textId="77777777" w:rsidR="000A1794" w:rsidRPr="005A7BEF" w:rsidRDefault="000A1794" w:rsidP="005A7BEF">
            <w:pPr>
              <w:pStyle w:val="TableContents"/>
              <w:rPr>
                <w:rFonts w:ascii="Arial" w:hAnsi="Arial" w:cs="Arial"/>
                <w:b/>
                <w:sz w:val="18"/>
                <w:szCs w:val="18"/>
              </w:rPr>
            </w:pPr>
          </w:p>
        </w:tc>
      </w:tr>
      <w:tr w:rsidR="000A1794" w:rsidRPr="005A7BEF" w14:paraId="184C8588" w14:textId="77777777" w:rsidTr="00BB358E">
        <w:trPr>
          <w:trHeight w:val="241"/>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36C88FB"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75CFB463"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Other Asset3  (Name)</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3C482470" w14:textId="77777777" w:rsidR="000A1794" w:rsidRPr="005A7BEF" w:rsidRDefault="000A1794" w:rsidP="005A7BEF">
            <w:pPr>
              <w:pStyle w:val="TableContents"/>
              <w:snapToGrid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36AABAE0" w14:textId="77777777" w:rsidR="000A1794" w:rsidRPr="005A7BEF" w:rsidRDefault="000A1794" w:rsidP="005A7BEF">
            <w:pPr>
              <w:pStyle w:val="TableContents"/>
              <w:snapToGrid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4ECFE337" w14:textId="77777777" w:rsidR="000A1794" w:rsidRPr="005A7BEF" w:rsidRDefault="000A1794" w:rsidP="005A7BEF">
            <w:pPr>
              <w:pStyle w:val="TableContents"/>
              <w:snapToGrid w:val="0"/>
              <w:rPr>
                <w:rFonts w:ascii="Arial" w:hAnsi="Arial" w:cs="Arial"/>
                <w:b/>
                <w:sz w:val="18"/>
                <w:szCs w:val="18"/>
              </w:rPr>
            </w:pPr>
          </w:p>
        </w:tc>
      </w:tr>
      <w:tr w:rsidR="000A1794" w:rsidRPr="005A7BEF" w14:paraId="2C64879A" w14:textId="77777777" w:rsidTr="00BB358E">
        <w:trPr>
          <w:trHeight w:val="232"/>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AAB6FFF"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2DF46F51"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a. What is the value of (…) if you were to sell it today?     Ghana cedis</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155F3C90" w14:textId="77777777" w:rsidR="000A1794" w:rsidRPr="005A7BEF" w:rsidRDefault="000A1794" w:rsidP="005A7BEF">
            <w:pPr>
              <w:pStyle w:val="TableContents"/>
              <w:snapToGrid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01A31464"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6851FD05" w14:textId="77777777" w:rsidR="000A1794" w:rsidRPr="005A7BEF" w:rsidRDefault="000A1794" w:rsidP="005A7BEF">
            <w:pPr>
              <w:pStyle w:val="TableContents"/>
              <w:rPr>
                <w:rFonts w:ascii="Arial" w:hAnsi="Arial" w:cs="Arial"/>
                <w:b/>
                <w:sz w:val="18"/>
                <w:szCs w:val="18"/>
              </w:rPr>
            </w:pPr>
          </w:p>
        </w:tc>
      </w:tr>
      <w:tr w:rsidR="000A1794" w:rsidRPr="005A7BEF" w14:paraId="6D8BD187" w14:textId="77777777" w:rsidTr="00BB358E">
        <w:trPr>
          <w:trHeight w:val="337"/>
        </w:trPr>
        <w:tc>
          <w:tcPr>
            <w:tcW w:w="38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7B2FBA2" w14:textId="77777777" w:rsidR="000A1794" w:rsidRPr="005A7BEF" w:rsidRDefault="000A1794" w:rsidP="005A7BEF">
            <w:pPr>
              <w:pStyle w:val="TableContents"/>
              <w:snapToGrid w:val="0"/>
              <w:rPr>
                <w:rFonts w:ascii="Arial" w:hAnsi="Arial" w:cs="Arial"/>
                <w:b/>
                <w:sz w:val="18"/>
                <w:szCs w:val="18"/>
              </w:rPr>
            </w:pPr>
          </w:p>
        </w:tc>
        <w:tc>
          <w:tcPr>
            <w:tcW w:w="2149" w:type="pct"/>
            <w:tcBorders>
              <w:top w:val="single" w:sz="4" w:space="0" w:color="auto"/>
              <w:left w:val="single" w:sz="4" w:space="0" w:color="auto"/>
              <w:bottom w:val="single" w:sz="4" w:space="0" w:color="auto"/>
              <w:right w:val="single" w:sz="4" w:space="0" w:color="auto"/>
            </w:tcBorders>
            <w:shd w:val="clear" w:color="auto" w:fill="auto"/>
            <w:vAlign w:val="center"/>
          </w:tcPr>
          <w:p w14:paraId="186C43C8"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f. What is the Household’s share of (…)   1. Percent</w:t>
            </w:r>
          </w:p>
        </w:tc>
        <w:tc>
          <w:tcPr>
            <w:tcW w:w="823" w:type="pct"/>
            <w:tcBorders>
              <w:top w:val="single" w:sz="4" w:space="0" w:color="auto"/>
              <w:left w:val="single" w:sz="4" w:space="0" w:color="auto"/>
              <w:bottom w:val="single" w:sz="4" w:space="0" w:color="auto"/>
              <w:right w:val="single" w:sz="4" w:space="0" w:color="auto"/>
            </w:tcBorders>
            <w:shd w:val="clear" w:color="auto" w:fill="auto"/>
            <w:vAlign w:val="center"/>
          </w:tcPr>
          <w:p w14:paraId="0C70FF8A" w14:textId="77777777" w:rsidR="000A1794" w:rsidRPr="005A7BEF" w:rsidRDefault="000A1794" w:rsidP="005A7BEF">
            <w:pPr>
              <w:pStyle w:val="TableContents"/>
              <w:snapToGrid w:val="0"/>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tcPr>
          <w:p w14:paraId="6608073B" w14:textId="77777777" w:rsidR="000A1794" w:rsidRPr="005A7BEF" w:rsidRDefault="000A1794" w:rsidP="005A7BEF">
            <w:pPr>
              <w:pStyle w:val="TableContents"/>
              <w:rPr>
                <w:rFonts w:ascii="Arial" w:hAnsi="Arial" w:cs="Arial"/>
                <w:b/>
                <w:sz w:val="18"/>
                <w:szCs w:val="18"/>
              </w:rPr>
            </w:pPr>
          </w:p>
        </w:tc>
        <w:tc>
          <w:tcPr>
            <w:tcW w:w="824" w:type="pct"/>
            <w:tcBorders>
              <w:top w:val="single" w:sz="4" w:space="0" w:color="auto"/>
              <w:left w:val="single" w:sz="4" w:space="0" w:color="auto"/>
              <w:bottom w:val="single" w:sz="4" w:space="0" w:color="auto"/>
              <w:right w:val="single" w:sz="4" w:space="0" w:color="auto"/>
            </w:tcBorders>
            <w:shd w:val="clear" w:color="auto" w:fill="auto"/>
            <w:vAlign w:val="center"/>
          </w:tcPr>
          <w:p w14:paraId="5D0A41D1" w14:textId="77777777" w:rsidR="000A1794" w:rsidRPr="005A7BEF" w:rsidRDefault="000A1794" w:rsidP="005A7BEF">
            <w:pPr>
              <w:pStyle w:val="TableContents"/>
              <w:rPr>
                <w:rFonts w:ascii="Arial" w:hAnsi="Arial" w:cs="Arial"/>
                <w:b/>
                <w:sz w:val="18"/>
                <w:szCs w:val="18"/>
              </w:rPr>
            </w:pPr>
          </w:p>
        </w:tc>
      </w:tr>
    </w:tbl>
    <w:p w14:paraId="27F229BF" w14:textId="77777777" w:rsidR="000A1794" w:rsidRPr="005A7BEF" w:rsidRDefault="000A1794" w:rsidP="005A7BEF">
      <w:pPr>
        <w:rPr>
          <w:rFonts w:ascii="Arial" w:hAnsi="Arial" w:cs="Arial"/>
          <w:b/>
          <w:sz w:val="16"/>
          <w:szCs w:val="16"/>
        </w:rPr>
      </w:pPr>
    </w:p>
    <w:p w14:paraId="1038480D" w14:textId="77777777" w:rsidR="000A1794" w:rsidRPr="005A7BEF" w:rsidRDefault="000A1794" w:rsidP="005A7BEF">
      <w:pPr>
        <w:rPr>
          <w:rFonts w:ascii="Arial" w:hAnsi="Arial" w:cs="Arial"/>
          <w:b/>
          <w:sz w:val="20"/>
          <w:szCs w:val="20"/>
        </w:rPr>
      </w:pPr>
    </w:p>
    <w:p w14:paraId="5A30CF05" w14:textId="77777777" w:rsidR="000A1794" w:rsidRPr="005A7BEF" w:rsidRDefault="000A1794" w:rsidP="005A7BEF">
      <w:pPr>
        <w:rPr>
          <w:rFonts w:ascii="Arial" w:hAnsi="Arial" w:cs="Arial"/>
        </w:rPr>
      </w:pPr>
    </w:p>
    <w:p w14:paraId="1D82EAC7" w14:textId="77777777" w:rsidR="000A1794" w:rsidRPr="005A7BEF" w:rsidRDefault="000A1794" w:rsidP="005A7BEF">
      <w:pPr>
        <w:rPr>
          <w:rFonts w:ascii="Arial" w:hAnsi="Arial" w:cs="Arial"/>
        </w:rPr>
      </w:pPr>
    </w:p>
    <w:p w14:paraId="4275A6B7" w14:textId="77777777" w:rsidR="000A1794" w:rsidRPr="005A7BEF" w:rsidRDefault="000A1794" w:rsidP="005A7BEF">
      <w:pPr>
        <w:pStyle w:val="Heading2"/>
        <w:spacing w:before="0"/>
        <w:rPr>
          <w:rFonts w:ascii="Arial" w:hAnsi="Arial" w:cs="Arial"/>
          <w:color w:val="auto"/>
          <w:sz w:val="20"/>
          <w:szCs w:val="20"/>
        </w:rPr>
      </w:pPr>
      <w:bookmarkStart w:id="136" w:name="_Toc516617837"/>
      <w:bookmarkStart w:id="137" w:name="Employees"/>
      <w:r w:rsidRPr="005A7BEF">
        <w:rPr>
          <w:rFonts w:ascii="Arial" w:hAnsi="Arial" w:cs="Arial"/>
          <w:color w:val="auto"/>
          <w:sz w:val="20"/>
          <w:szCs w:val="20"/>
        </w:rPr>
        <w:t>PART B: INFORMATION ABOUT EMPLOYEES</w:t>
      </w:r>
      <w:bookmarkEnd w:id="136"/>
    </w:p>
    <w:bookmarkEnd w:id="137"/>
    <w:p w14:paraId="36898CD4" w14:textId="77777777" w:rsidR="000A1794" w:rsidRPr="005A7BEF" w:rsidRDefault="000A1794" w:rsidP="005A7BEF">
      <w:pPr>
        <w:rPr>
          <w:rFonts w:ascii="Arial" w:hAnsi="Arial" w:cs="Arial"/>
          <w:b/>
          <w:i/>
          <w:sz w:val="16"/>
          <w:szCs w:val="16"/>
        </w:rPr>
      </w:pPr>
    </w:p>
    <w:p w14:paraId="55EC6C64" w14:textId="77777777" w:rsidR="000A1794" w:rsidRPr="005A7BEF" w:rsidRDefault="000A1794" w:rsidP="005A7BEF">
      <w:pPr>
        <w:pStyle w:val="Heading3"/>
        <w:spacing w:before="0"/>
        <w:rPr>
          <w:rFonts w:ascii="Arial" w:hAnsi="Arial" w:cs="Arial"/>
          <w:color w:val="auto"/>
        </w:rPr>
      </w:pPr>
      <w:bookmarkStart w:id="138" w:name="_Toc516617838"/>
      <w:r w:rsidRPr="005A7BEF">
        <w:rPr>
          <w:rFonts w:ascii="Arial" w:hAnsi="Arial" w:cs="Arial"/>
          <w:color w:val="auto"/>
        </w:rPr>
        <w:t>I. ALL EMPLOYEES</w:t>
      </w:r>
      <w:bookmarkEnd w:id="138"/>
    </w:p>
    <w:p w14:paraId="6A072E30" w14:textId="77777777" w:rsidR="000A1794" w:rsidRPr="005A7BEF" w:rsidRDefault="000A1794" w:rsidP="005A7BEF">
      <w:pPr>
        <w:rPr>
          <w:rFonts w:ascii="Arial" w:hAnsi="Arial" w:cs="Arial"/>
          <w:b/>
          <w:i/>
          <w:sz w:val="20"/>
          <w:szCs w:val="20"/>
        </w:rPr>
      </w:pPr>
      <w:r w:rsidRPr="005A7BEF">
        <w:rPr>
          <w:rFonts w:ascii="Arial" w:hAnsi="Arial" w:cs="Arial"/>
          <w:b/>
          <w:i/>
          <w:sz w:val="20"/>
          <w:szCs w:val="20"/>
        </w:rPr>
        <w:t>INFORMATION ABOUT ALL EMPLOYEES: PLEASE FILL OUT FOR ONE ENTERPRISE AT A TIME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7341"/>
        <w:gridCol w:w="2393"/>
        <w:gridCol w:w="2393"/>
        <w:gridCol w:w="2393"/>
      </w:tblGrid>
      <w:tr w:rsidR="000A1794" w:rsidRPr="005A7BEF" w14:paraId="40DF19D3" w14:textId="77777777" w:rsidTr="0034578E">
        <w:trPr>
          <w:trHeight w:val="372"/>
        </w:trPr>
        <w:tc>
          <w:tcPr>
            <w:tcW w:w="2528" w:type="pct"/>
            <w:shd w:val="clear" w:color="auto" w:fill="A6A6A6" w:themeFill="background1" w:themeFillShade="A6"/>
          </w:tcPr>
          <w:p w14:paraId="3083DCED"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noProof/>
                <w:sz w:val="18"/>
                <w:szCs w:val="18"/>
                <w:lang w:eastAsia="en-US"/>
              </w:rPr>
              <mc:AlternateContent>
                <mc:Choice Requires="wps">
                  <w:drawing>
                    <wp:anchor distT="0" distB="0" distL="114300" distR="114300" simplePos="0" relativeHeight="251681280" behindDoc="0" locked="0" layoutInCell="1" allowOverlap="1" wp14:anchorId="068ABC6A" wp14:editId="136AD95F">
                      <wp:simplePos x="0" y="0"/>
                      <wp:positionH relativeFrom="column">
                        <wp:posOffset>-342900</wp:posOffset>
                      </wp:positionH>
                      <wp:positionV relativeFrom="paragraph">
                        <wp:posOffset>-512445</wp:posOffset>
                      </wp:positionV>
                      <wp:extent cx="0" cy="800100"/>
                      <wp:effectExtent l="64770" t="15240" r="59055" b="22860"/>
                      <wp:wrapNone/>
                      <wp:docPr id="3332" name="Straight Connector 3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line">
                                <a:avLst/>
                              </a:prstGeom>
                              <a:noFill/>
                              <a:ln w="1908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AB196" id="Straight Connector 3332"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40.35pt" to="-27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" strokeweight=".53mm">
                      <v:stroke endarrow="block" joinstyle="miter"/>
                    </v:line>
                  </w:pict>
                </mc:Fallback>
              </mc:AlternateContent>
            </w:r>
          </w:p>
        </w:tc>
        <w:tc>
          <w:tcPr>
            <w:tcW w:w="824" w:type="pct"/>
            <w:shd w:val="clear" w:color="auto" w:fill="A6A6A6" w:themeFill="background1" w:themeFillShade="A6"/>
            <w:vAlign w:val="center"/>
          </w:tcPr>
          <w:p w14:paraId="4DBF42BE"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Enterprise 1</w:t>
            </w:r>
          </w:p>
        </w:tc>
        <w:tc>
          <w:tcPr>
            <w:tcW w:w="824" w:type="pct"/>
            <w:shd w:val="clear" w:color="auto" w:fill="A6A6A6" w:themeFill="background1" w:themeFillShade="A6"/>
            <w:vAlign w:val="center"/>
          </w:tcPr>
          <w:p w14:paraId="3D705A46"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Enterprise 2</w:t>
            </w:r>
          </w:p>
        </w:tc>
        <w:tc>
          <w:tcPr>
            <w:tcW w:w="824" w:type="pct"/>
            <w:shd w:val="clear" w:color="auto" w:fill="A6A6A6" w:themeFill="background1" w:themeFillShade="A6"/>
            <w:vAlign w:val="center"/>
          </w:tcPr>
          <w:p w14:paraId="1A4414CF"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Enterprise 3</w:t>
            </w:r>
          </w:p>
        </w:tc>
      </w:tr>
      <w:tr w:rsidR="00536D65" w:rsidRPr="005A7BEF" w14:paraId="13BD405E" w14:textId="77777777" w:rsidTr="0034578E">
        <w:trPr>
          <w:trHeight w:val="417"/>
        </w:trPr>
        <w:tc>
          <w:tcPr>
            <w:tcW w:w="2528" w:type="pct"/>
          </w:tcPr>
          <w:p w14:paraId="49EE7836" w14:textId="02C7A003" w:rsidR="000A1794" w:rsidRPr="001403DE" w:rsidRDefault="000A1794">
            <w:pPr>
              <w:pStyle w:val="TableContents"/>
              <w:snapToGrid w:val="0"/>
              <w:rPr>
                <w:rFonts w:ascii="Arial" w:hAnsi="Arial" w:cs="Arial"/>
                <w:sz w:val="18"/>
                <w:szCs w:val="18"/>
              </w:rPr>
            </w:pPr>
            <w:r w:rsidRPr="001403DE">
              <w:rPr>
                <w:rFonts w:ascii="Arial" w:hAnsi="Arial" w:cs="Arial"/>
                <w:bCs/>
                <w:sz w:val="18"/>
                <w:szCs w:val="18"/>
              </w:rPr>
              <w:fldChar w:fldCharType="begin"/>
            </w:r>
            <w:r w:rsidRPr="001403DE">
              <w:rPr>
                <w:rFonts w:ascii="Arial" w:hAnsi="Arial" w:cs="Arial"/>
                <w:bCs/>
                <w:sz w:val="18"/>
                <w:szCs w:val="18"/>
              </w:rPr>
              <w:instrText xml:space="preserve"> SEQ B \r1 </w:instrText>
            </w:r>
            <w:r w:rsidRPr="001403DE">
              <w:rPr>
                <w:rFonts w:ascii="Arial" w:hAnsi="Arial" w:cs="Arial"/>
                <w:bCs/>
                <w:sz w:val="18"/>
                <w:szCs w:val="18"/>
              </w:rPr>
              <w:fldChar w:fldCharType="separate"/>
            </w:r>
            <w:r w:rsidRPr="001403DE">
              <w:rPr>
                <w:rFonts w:ascii="Arial" w:hAnsi="Arial" w:cs="Arial"/>
                <w:bCs/>
                <w:noProof/>
                <w:sz w:val="18"/>
                <w:szCs w:val="18"/>
              </w:rPr>
              <w:t>1</w:t>
            </w:r>
            <w:r w:rsidRPr="001403DE">
              <w:rPr>
                <w:rFonts w:ascii="Arial" w:hAnsi="Arial" w:cs="Arial"/>
                <w:bCs/>
                <w:sz w:val="18"/>
                <w:szCs w:val="18"/>
              </w:rPr>
              <w:fldChar w:fldCharType="end"/>
            </w:r>
            <w:r w:rsidRPr="001403DE">
              <w:rPr>
                <w:rFonts w:ascii="Arial" w:hAnsi="Arial" w:cs="Arial"/>
                <w:bCs/>
                <w:sz w:val="18"/>
                <w:szCs w:val="18"/>
              </w:rPr>
              <w:t>a.</w:t>
            </w:r>
            <w:r w:rsidRPr="001403DE">
              <w:rPr>
                <w:rFonts w:ascii="Arial" w:hAnsi="Arial" w:cs="Arial"/>
                <w:sz w:val="18"/>
                <w:szCs w:val="18"/>
              </w:rPr>
              <w:t xml:space="preserve"> How many </w:t>
            </w:r>
            <w:r w:rsidRPr="00AB5C35">
              <w:rPr>
                <w:rFonts w:ascii="Arial" w:hAnsi="Arial" w:cs="Arial"/>
                <w:b/>
                <w:sz w:val="18"/>
                <w:szCs w:val="18"/>
              </w:rPr>
              <w:t>MEN</w:t>
            </w:r>
            <w:r w:rsidRPr="001403DE">
              <w:rPr>
                <w:rFonts w:ascii="Arial" w:hAnsi="Arial" w:cs="Arial"/>
                <w:sz w:val="18"/>
                <w:szCs w:val="18"/>
              </w:rPr>
              <w:t xml:space="preserve"> are currently working at this enterprise?  Include HH members, apprentices, hired labor, </w:t>
            </w:r>
            <w:r w:rsidRPr="001403DE">
              <w:rPr>
                <w:rFonts w:ascii="Arial" w:hAnsi="Arial" w:cs="Arial"/>
                <w:sz w:val="18"/>
                <w:szCs w:val="18"/>
                <w:u w:val="single"/>
              </w:rPr>
              <w:t>AND</w:t>
            </w:r>
            <w:r w:rsidRPr="001403DE">
              <w:rPr>
                <w:rFonts w:ascii="Arial" w:hAnsi="Arial" w:cs="Arial"/>
                <w:sz w:val="18"/>
                <w:szCs w:val="18"/>
              </w:rPr>
              <w:t xml:space="preserve"> the person responsible for </w:t>
            </w:r>
            <w:r w:rsidR="00AB5C35" w:rsidRPr="001403DE">
              <w:rPr>
                <w:rFonts w:ascii="Arial" w:hAnsi="Arial" w:cs="Arial"/>
                <w:sz w:val="18"/>
                <w:szCs w:val="18"/>
              </w:rPr>
              <w:t>[Enterprise name]</w:t>
            </w:r>
            <w:r w:rsidRPr="001403DE">
              <w:rPr>
                <w:rFonts w:ascii="Arial" w:hAnsi="Arial" w:cs="Arial"/>
                <w:sz w:val="18"/>
                <w:szCs w:val="18"/>
              </w:rPr>
              <w:t>.</w:t>
            </w:r>
          </w:p>
        </w:tc>
        <w:tc>
          <w:tcPr>
            <w:tcW w:w="824" w:type="pct"/>
            <w:vAlign w:val="center"/>
          </w:tcPr>
          <w:p w14:paraId="5C86912C" w14:textId="77777777" w:rsidR="000A1794" w:rsidRPr="005A7BEF" w:rsidRDefault="000A1794" w:rsidP="005A7BEF">
            <w:pPr>
              <w:autoSpaceDE w:val="0"/>
              <w:rPr>
                <w:rFonts w:ascii="Arial" w:hAnsi="Arial" w:cs="Arial"/>
                <w:b/>
                <w:bCs/>
                <w:sz w:val="18"/>
                <w:szCs w:val="18"/>
              </w:rPr>
            </w:pPr>
          </w:p>
        </w:tc>
        <w:tc>
          <w:tcPr>
            <w:tcW w:w="824" w:type="pct"/>
            <w:vAlign w:val="center"/>
          </w:tcPr>
          <w:p w14:paraId="317C31DB" w14:textId="77777777" w:rsidR="000A1794" w:rsidRPr="005A7BEF" w:rsidRDefault="000A1794" w:rsidP="005A7BEF">
            <w:pPr>
              <w:autoSpaceDE w:val="0"/>
              <w:rPr>
                <w:rFonts w:ascii="Arial" w:hAnsi="Arial" w:cs="Arial"/>
                <w:b/>
                <w:bCs/>
                <w:sz w:val="18"/>
                <w:szCs w:val="18"/>
              </w:rPr>
            </w:pPr>
          </w:p>
        </w:tc>
        <w:tc>
          <w:tcPr>
            <w:tcW w:w="824" w:type="pct"/>
          </w:tcPr>
          <w:p w14:paraId="0491757B" w14:textId="77777777" w:rsidR="000A1794" w:rsidRPr="005A7BEF" w:rsidRDefault="000A1794" w:rsidP="005A7BEF">
            <w:pPr>
              <w:autoSpaceDE w:val="0"/>
              <w:rPr>
                <w:rFonts w:ascii="Arial" w:hAnsi="Arial" w:cs="Arial"/>
                <w:b/>
                <w:bCs/>
                <w:sz w:val="18"/>
                <w:szCs w:val="18"/>
              </w:rPr>
            </w:pPr>
          </w:p>
        </w:tc>
      </w:tr>
      <w:tr w:rsidR="00536D65" w:rsidRPr="005A7BEF" w14:paraId="64F4B7A6" w14:textId="77777777" w:rsidTr="0034578E">
        <w:trPr>
          <w:trHeight w:val="435"/>
        </w:trPr>
        <w:tc>
          <w:tcPr>
            <w:tcW w:w="2528" w:type="pct"/>
          </w:tcPr>
          <w:p w14:paraId="574F4139" w14:textId="3F5242E5" w:rsidR="000A1794" w:rsidRPr="001403DE" w:rsidRDefault="000A1794">
            <w:pPr>
              <w:pStyle w:val="TableContents"/>
              <w:snapToGrid w:val="0"/>
              <w:rPr>
                <w:rFonts w:ascii="Arial" w:hAnsi="Arial" w:cs="Arial"/>
                <w:sz w:val="18"/>
                <w:szCs w:val="18"/>
              </w:rPr>
            </w:pPr>
            <w:r w:rsidRPr="001403DE">
              <w:rPr>
                <w:rFonts w:ascii="Arial" w:hAnsi="Arial" w:cs="Arial"/>
                <w:bCs/>
                <w:sz w:val="18"/>
                <w:szCs w:val="18"/>
              </w:rPr>
              <w:fldChar w:fldCharType="begin"/>
            </w:r>
            <w:r w:rsidRPr="001403DE">
              <w:rPr>
                <w:rFonts w:ascii="Arial" w:hAnsi="Arial" w:cs="Arial"/>
                <w:bCs/>
                <w:sz w:val="18"/>
                <w:szCs w:val="18"/>
              </w:rPr>
              <w:instrText xml:space="preserve"> SEQ B \r1 </w:instrText>
            </w:r>
            <w:r w:rsidRPr="001403DE">
              <w:rPr>
                <w:rFonts w:ascii="Arial" w:hAnsi="Arial" w:cs="Arial"/>
                <w:bCs/>
                <w:sz w:val="18"/>
                <w:szCs w:val="18"/>
              </w:rPr>
              <w:fldChar w:fldCharType="separate"/>
            </w:r>
            <w:r w:rsidRPr="001403DE">
              <w:rPr>
                <w:rFonts w:ascii="Arial" w:hAnsi="Arial" w:cs="Arial"/>
                <w:bCs/>
                <w:noProof/>
                <w:sz w:val="18"/>
                <w:szCs w:val="18"/>
              </w:rPr>
              <w:t>1</w:t>
            </w:r>
            <w:r w:rsidRPr="001403DE">
              <w:rPr>
                <w:rFonts w:ascii="Arial" w:hAnsi="Arial" w:cs="Arial"/>
                <w:bCs/>
                <w:sz w:val="18"/>
                <w:szCs w:val="18"/>
              </w:rPr>
              <w:fldChar w:fldCharType="end"/>
            </w:r>
            <w:r w:rsidRPr="001403DE">
              <w:rPr>
                <w:rFonts w:ascii="Arial" w:hAnsi="Arial" w:cs="Arial"/>
                <w:bCs/>
                <w:sz w:val="18"/>
                <w:szCs w:val="18"/>
              </w:rPr>
              <w:t>b.</w:t>
            </w:r>
            <w:r w:rsidRPr="001403DE">
              <w:rPr>
                <w:rFonts w:ascii="Arial" w:hAnsi="Arial" w:cs="Arial"/>
                <w:sz w:val="18"/>
                <w:szCs w:val="18"/>
              </w:rPr>
              <w:t xml:space="preserve"> How many </w:t>
            </w:r>
            <w:r w:rsidRPr="00AB5C35">
              <w:rPr>
                <w:rFonts w:ascii="Arial" w:hAnsi="Arial" w:cs="Arial"/>
                <w:b/>
                <w:sz w:val="18"/>
                <w:szCs w:val="18"/>
              </w:rPr>
              <w:t>WOMEN</w:t>
            </w:r>
            <w:r w:rsidRPr="001403DE">
              <w:rPr>
                <w:rFonts w:ascii="Arial" w:hAnsi="Arial" w:cs="Arial"/>
                <w:sz w:val="18"/>
                <w:szCs w:val="18"/>
              </w:rPr>
              <w:t xml:space="preserve"> are currently working at this enterprise?  Include HH members, apprentices, hired labor, </w:t>
            </w:r>
            <w:r w:rsidRPr="001403DE">
              <w:rPr>
                <w:rFonts w:ascii="Arial" w:hAnsi="Arial" w:cs="Arial"/>
                <w:sz w:val="18"/>
                <w:szCs w:val="18"/>
                <w:u w:val="single"/>
              </w:rPr>
              <w:t>AND</w:t>
            </w:r>
            <w:r w:rsidRPr="001403DE">
              <w:rPr>
                <w:rFonts w:ascii="Arial" w:hAnsi="Arial" w:cs="Arial"/>
                <w:sz w:val="18"/>
                <w:szCs w:val="18"/>
              </w:rPr>
              <w:t xml:space="preserve"> the person responsible for </w:t>
            </w:r>
            <w:r w:rsidR="00BE07A5" w:rsidRPr="001403DE">
              <w:rPr>
                <w:rFonts w:ascii="Arial" w:hAnsi="Arial" w:cs="Arial"/>
                <w:sz w:val="18"/>
                <w:szCs w:val="18"/>
              </w:rPr>
              <w:t>[Enterprise Name]</w:t>
            </w:r>
            <w:r w:rsidRPr="001403DE">
              <w:rPr>
                <w:rFonts w:ascii="Arial" w:hAnsi="Arial" w:cs="Arial"/>
                <w:sz w:val="18"/>
                <w:szCs w:val="18"/>
              </w:rPr>
              <w:t>.</w:t>
            </w:r>
          </w:p>
        </w:tc>
        <w:tc>
          <w:tcPr>
            <w:tcW w:w="824" w:type="pct"/>
            <w:vAlign w:val="center"/>
          </w:tcPr>
          <w:p w14:paraId="16860DB0" w14:textId="77777777" w:rsidR="000A1794" w:rsidRPr="005A7BEF" w:rsidRDefault="000A1794" w:rsidP="005A7BEF">
            <w:pPr>
              <w:autoSpaceDE w:val="0"/>
              <w:rPr>
                <w:rFonts w:ascii="Arial" w:hAnsi="Arial" w:cs="Arial"/>
                <w:b/>
                <w:bCs/>
                <w:sz w:val="18"/>
                <w:szCs w:val="18"/>
              </w:rPr>
            </w:pPr>
          </w:p>
        </w:tc>
        <w:tc>
          <w:tcPr>
            <w:tcW w:w="824" w:type="pct"/>
            <w:vAlign w:val="center"/>
          </w:tcPr>
          <w:p w14:paraId="2FC7D495" w14:textId="77777777" w:rsidR="000A1794" w:rsidRPr="005A7BEF" w:rsidRDefault="000A1794" w:rsidP="005A7BEF">
            <w:pPr>
              <w:autoSpaceDE w:val="0"/>
              <w:rPr>
                <w:rFonts w:ascii="Arial" w:hAnsi="Arial" w:cs="Arial"/>
                <w:b/>
                <w:bCs/>
                <w:sz w:val="18"/>
                <w:szCs w:val="18"/>
              </w:rPr>
            </w:pPr>
          </w:p>
        </w:tc>
        <w:tc>
          <w:tcPr>
            <w:tcW w:w="824" w:type="pct"/>
          </w:tcPr>
          <w:p w14:paraId="20332216" w14:textId="77777777" w:rsidR="000A1794" w:rsidRPr="005A7BEF" w:rsidRDefault="000A1794" w:rsidP="005A7BEF">
            <w:pPr>
              <w:autoSpaceDE w:val="0"/>
              <w:rPr>
                <w:rFonts w:ascii="Arial" w:hAnsi="Arial" w:cs="Arial"/>
                <w:b/>
                <w:bCs/>
                <w:sz w:val="18"/>
                <w:szCs w:val="18"/>
              </w:rPr>
            </w:pPr>
          </w:p>
        </w:tc>
      </w:tr>
      <w:tr w:rsidR="00536D65" w:rsidRPr="005A7BEF" w14:paraId="0D8CD0FB" w14:textId="77777777" w:rsidTr="0034578E">
        <w:trPr>
          <w:trHeight w:val="237"/>
        </w:trPr>
        <w:tc>
          <w:tcPr>
            <w:tcW w:w="2528" w:type="pct"/>
          </w:tcPr>
          <w:p w14:paraId="37A32FC6" w14:textId="77777777" w:rsidR="000A1794" w:rsidRPr="001403DE" w:rsidRDefault="000A1794" w:rsidP="005A7BEF">
            <w:pPr>
              <w:pStyle w:val="TableContents"/>
              <w:snapToGrid w:val="0"/>
              <w:rPr>
                <w:rFonts w:ascii="Arial" w:hAnsi="Arial" w:cs="Arial"/>
                <w:bCs/>
                <w:sz w:val="18"/>
                <w:szCs w:val="18"/>
              </w:rPr>
            </w:pPr>
            <w:r w:rsidRPr="001403DE">
              <w:rPr>
                <w:rFonts w:ascii="Arial" w:hAnsi="Arial" w:cs="Arial"/>
                <w:bCs/>
                <w:sz w:val="18"/>
                <w:szCs w:val="18"/>
              </w:rPr>
              <w:t xml:space="preserve">2a. How many of these </w:t>
            </w:r>
            <w:r w:rsidRPr="00AB5C35">
              <w:rPr>
                <w:rFonts w:ascii="Arial" w:hAnsi="Arial" w:cs="Arial"/>
                <w:b/>
                <w:bCs/>
                <w:sz w:val="18"/>
                <w:szCs w:val="18"/>
              </w:rPr>
              <w:t>MALE</w:t>
            </w:r>
            <w:r w:rsidRPr="001403DE">
              <w:rPr>
                <w:rFonts w:ascii="Arial" w:hAnsi="Arial" w:cs="Arial"/>
                <w:bCs/>
                <w:sz w:val="18"/>
                <w:szCs w:val="18"/>
              </w:rPr>
              <w:t xml:space="preserve"> workers are paid?</w:t>
            </w:r>
          </w:p>
        </w:tc>
        <w:tc>
          <w:tcPr>
            <w:tcW w:w="824" w:type="pct"/>
            <w:vAlign w:val="center"/>
          </w:tcPr>
          <w:p w14:paraId="0A6C8A76" w14:textId="77777777" w:rsidR="000A1794" w:rsidRPr="005A7BEF" w:rsidRDefault="000A1794" w:rsidP="005A7BEF">
            <w:pPr>
              <w:autoSpaceDE w:val="0"/>
              <w:rPr>
                <w:rFonts w:ascii="Arial" w:hAnsi="Arial" w:cs="Arial"/>
                <w:b/>
                <w:bCs/>
                <w:sz w:val="18"/>
                <w:szCs w:val="18"/>
              </w:rPr>
            </w:pPr>
          </w:p>
        </w:tc>
        <w:tc>
          <w:tcPr>
            <w:tcW w:w="824" w:type="pct"/>
            <w:vAlign w:val="center"/>
          </w:tcPr>
          <w:p w14:paraId="010887F2" w14:textId="77777777" w:rsidR="000A1794" w:rsidRPr="005A7BEF" w:rsidRDefault="000A1794" w:rsidP="005A7BEF">
            <w:pPr>
              <w:autoSpaceDE w:val="0"/>
              <w:rPr>
                <w:rFonts w:ascii="Arial" w:hAnsi="Arial" w:cs="Arial"/>
                <w:b/>
                <w:bCs/>
                <w:sz w:val="18"/>
                <w:szCs w:val="18"/>
              </w:rPr>
            </w:pPr>
          </w:p>
        </w:tc>
        <w:tc>
          <w:tcPr>
            <w:tcW w:w="824" w:type="pct"/>
          </w:tcPr>
          <w:p w14:paraId="3F53EF6F" w14:textId="77777777" w:rsidR="000A1794" w:rsidRPr="005A7BEF" w:rsidRDefault="000A1794" w:rsidP="005A7BEF">
            <w:pPr>
              <w:autoSpaceDE w:val="0"/>
              <w:rPr>
                <w:rFonts w:ascii="Arial" w:hAnsi="Arial" w:cs="Arial"/>
                <w:b/>
                <w:bCs/>
                <w:sz w:val="18"/>
                <w:szCs w:val="18"/>
              </w:rPr>
            </w:pPr>
          </w:p>
        </w:tc>
      </w:tr>
      <w:tr w:rsidR="00536D65" w:rsidRPr="005A7BEF" w14:paraId="40498417" w14:textId="77777777" w:rsidTr="0034578E">
        <w:trPr>
          <w:trHeight w:val="237"/>
        </w:trPr>
        <w:tc>
          <w:tcPr>
            <w:tcW w:w="2528" w:type="pct"/>
          </w:tcPr>
          <w:p w14:paraId="5593A684" w14:textId="77777777" w:rsidR="000A1794" w:rsidRPr="001403DE" w:rsidRDefault="000A1794" w:rsidP="005A7BEF">
            <w:pPr>
              <w:pStyle w:val="TableContents"/>
              <w:snapToGrid w:val="0"/>
              <w:rPr>
                <w:rFonts w:ascii="Arial" w:hAnsi="Arial" w:cs="Arial"/>
                <w:bCs/>
                <w:sz w:val="18"/>
                <w:szCs w:val="18"/>
              </w:rPr>
            </w:pPr>
            <w:r w:rsidRPr="001403DE">
              <w:rPr>
                <w:rFonts w:ascii="Arial" w:hAnsi="Arial" w:cs="Arial"/>
                <w:bCs/>
                <w:sz w:val="18"/>
                <w:szCs w:val="18"/>
              </w:rPr>
              <w:t xml:space="preserve">2b. How many of these </w:t>
            </w:r>
            <w:r w:rsidRPr="00AB5C35">
              <w:rPr>
                <w:rFonts w:ascii="Arial" w:hAnsi="Arial" w:cs="Arial"/>
                <w:b/>
                <w:bCs/>
                <w:sz w:val="18"/>
                <w:szCs w:val="18"/>
              </w:rPr>
              <w:t>FEMALE</w:t>
            </w:r>
            <w:r w:rsidRPr="001403DE">
              <w:rPr>
                <w:rFonts w:ascii="Arial" w:hAnsi="Arial" w:cs="Arial"/>
                <w:bCs/>
                <w:sz w:val="18"/>
                <w:szCs w:val="18"/>
              </w:rPr>
              <w:t xml:space="preserve"> workers are paid?</w:t>
            </w:r>
          </w:p>
        </w:tc>
        <w:tc>
          <w:tcPr>
            <w:tcW w:w="824" w:type="pct"/>
            <w:vAlign w:val="center"/>
          </w:tcPr>
          <w:p w14:paraId="1C67F078" w14:textId="77777777" w:rsidR="000A1794" w:rsidRPr="005A7BEF" w:rsidRDefault="000A1794" w:rsidP="005A7BEF">
            <w:pPr>
              <w:autoSpaceDE w:val="0"/>
              <w:rPr>
                <w:rFonts w:ascii="Arial" w:hAnsi="Arial" w:cs="Arial"/>
                <w:b/>
                <w:bCs/>
                <w:sz w:val="18"/>
                <w:szCs w:val="18"/>
              </w:rPr>
            </w:pPr>
          </w:p>
        </w:tc>
        <w:tc>
          <w:tcPr>
            <w:tcW w:w="824" w:type="pct"/>
            <w:vAlign w:val="center"/>
          </w:tcPr>
          <w:p w14:paraId="5A80EF41" w14:textId="77777777" w:rsidR="000A1794" w:rsidRPr="005A7BEF" w:rsidRDefault="000A1794" w:rsidP="005A7BEF">
            <w:pPr>
              <w:autoSpaceDE w:val="0"/>
              <w:rPr>
                <w:rFonts w:ascii="Arial" w:hAnsi="Arial" w:cs="Arial"/>
                <w:b/>
                <w:bCs/>
                <w:sz w:val="18"/>
                <w:szCs w:val="18"/>
              </w:rPr>
            </w:pPr>
          </w:p>
        </w:tc>
        <w:tc>
          <w:tcPr>
            <w:tcW w:w="824" w:type="pct"/>
          </w:tcPr>
          <w:p w14:paraId="1F676B47" w14:textId="77777777" w:rsidR="000A1794" w:rsidRPr="005A7BEF" w:rsidRDefault="000A1794" w:rsidP="005A7BEF">
            <w:pPr>
              <w:autoSpaceDE w:val="0"/>
              <w:rPr>
                <w:rFonts w:ascii="Arial" w:hAnsi="Arial" w:cs="Arial"/>
                <w:b/>
                <w:bCs/>
                <w:sz w:val="18"/>
                <w:szCs w:val="18"/>
              </w:rPr>
            </w:pPr>
          </w:p>
        </w:tc>
      </w:tr>
      <w:tr w:rsidR="00536D65" w:rsidRPr="005A7BEF" w14:paraId="15246A7B" w14:textId="77777777" w:rsidTr="0034578E">
        <w:trPr>
          <w:trHeight w:val="429"/>
        </w:trPr>
        <w:tc>
          <w:tcPr>
            <w:tcW w:w="2528" w:type="pct"/>
          </w:tcPr>
          <w:p w14:paraId="453152C0" w14:textId="77777777" w:rsidR="000A1794" w:rsidRPr="001403DE" w:rsidRDefault="000A1794" w:rsidP="005A7BEF">
            <w:pPr>
              <w:pStyle w:val="TableContents"/>
              <w:snapToGrid w:val="0"/>
              <w:rPr>
                <w:rFonts w:ascii="Arial" w:hAnsi="Arial" w:cs="Arial"/>
                <w:sz w:val="18"/>
                <w:szCs w:val="18"/>
              </w:rPr>
            </w:pPr>
            <w:r w:rsidRPr="001403DE">
              <w:rPr>
                <w:rFonts w:ascii="Arial" w:hAnsi="Arial" w:cs="Arial"/>
                <w:bCs/>
                <w:sz w:val="18"/>
                <w:szCs w:val="18"/>
              </w:rPr>
              <w:t xml:space="preserve">3a. </w:t>
            </w:r>
            <w:r w:rsidRPr="001403DE">
              <w:rPr>
                <w:rFonts w:ascii="Arial" w:hAnsi="Arial" w:cs="Arial"/>
                <w:sz w:val="18"/>
                <w:szCs w:val="18"/>
              </w:rPr>
              <w:t xml:space="preserve">During the last 12 months, how many </w:t>
            </w:r>
            <w:r w:rsidRPr="00AB5C35">
              <w:rPr>
                <w:rFonts w:ascii="Arial" w:hAnsi="Arial" w:cs="Arial"/>
                <w:b/>
                <w:sz w:val="18"/>
                <w:szCs w:val="18"/>
              </w:rPr>
              <w:t>MEN</w:t>
            </w:r>
            <w:r w:rsidRPr="001403DE">
              <w:rPr>
                <w:rFonts w:ascii="Arial" w:hAnsi="Arial" w:cs="Arial"/>
                <w:sz w:val="18"/>
                <w:szCs w:val="18"/>
              </w:rPr>
              <w:t xml:space="preserve"> have usually worked in this enterprise? Include HH members, apprentices, hired labor, AND the person responsible for the enterprise.</w:t>
            </w:r>
          </w:p>
        </w:tc>
        <w:tc>
          <w:tcPr>
            <w:tcW w:w="824" w:type="pct"/>
            <w:vAlign w:val="center"/>
          </w:tcPr>
          <w:p w14:paraId="10406219" w14:textId="77777777" w:rsidR="000A1794" w:rsidRPr="005A7BEF" w:rsidRDefault="000A1794" w:rsidP="005A7BEF">
            <w:pPr>
              <w:autoSpaceDE w:val="0"/>
              <w:rPr>
                <w:rFonts w:ascii="Arial" w:hAnsi="Arial" w:cs="Arial"/>
                <w:b/>
                <w:bCs/>
                <w:sz w:val="18"/>
                <w:szCs w:val="18"/>
              </w:rPr>
            </w:pPr>
          </w:p>
        </w:tc>
        <w:tc>
          <w:tcPr>
            <w:tcW w:w="824" w:type="pct"/>
            <w:vAlign w:val="center"/>
          </w:tcPr>
          <w:p w14:paraId="11002477" w14:textId="77777777" w:rsidR="000A1794" w:rsidRPr="005A7BEF" w:rsidRDefault="000A1794" w:rsidP="005A7BEF">
            <w:pPr>
              <w:autoSpaceDE w:val="0"/>
              <w:rPr>
                <w:rFonts w:ascii="Arial" w:hAnsi="Arial" w:cs="Arial"/>
                <w:b/>
                <w:bCs/>
                <w:sz w:val="18"/>
                <w:szCs w:val="18"/>
              </w:rPr>
            </w:pPr>
          </w:p>
        </w:tc>
        <w:tc>
          <w:tcPr>
            <w:tcW w:w="824" w:type="pct"/>
          </w:tcPr>
          <w:p w14:paraId="4D83925E" w14:textId="77777777" w:rsidR="000A1794" w:rsidRPr="005A7BEF" w:rsidRDefault="000A1794" w:rsidP="005A7BEF">
            <w:pPr>
              <w:autoSpaceDE w:val="0"/>
              <w:rPr>
                <w:rFonts w:ascii="Arial" w:hAnsi="Arial" w:cs="Arial"/>
                <w:b/>
                <w:bCs/>
                <w:sz w:val="18"/>
                <w:szCs w:val="18"/>
              </w:rPr>
            </w:pPr>
          </w:p>
        </w:tc>
      </w:tr>
      <w:tr w:rsidR="00536D65" w:rsidRPr="005A7BEF" w14:paraId="26F402CF" w14:textId="77777777" w:rsidTr="0034578E">
        <w:trPr>
          <w:trHeight w:val="393"/>
        </w:trPr>
        <w:tc>
          <w:tcPr>
            <w:tcW w:w="2528" w:type="pct"/>
          </w:tcPr>
          <w:p w14:paraId="5EF22313" w14:textId="77777777" w:rsidR="000A1794" w:rsidRPr="001403DE" w:rsidRDefault="000A1794" w:rsidP="005A7BEF">
            <w:pPr>
              <w:pStyle w:val="TableContents"/>
              <w:snapToGrid w:val="0"/>
              <w:rPr>
                <w:rFonts w:ascii="Arial" w:hAnsi="Arial" w:cs="Arial"/>
                <w:sz w:val="18"/>
                <w:szCs w:val="18"/>
              </w:rPr>
            </w:pPr>
            <w:r w:rsidRPr="001403DE">
              <w:rPr>
                <w:rFonts w:ascii="Arial" w:hAnsi="Arial" w:cs="Arial"/>
                <w:bCs/>
                <w:sz w:val="18"/>
                <w:szCs w:val="18"/>
              </w:rPr>
              <w:t xml:space="preserve">3b. </w:t>
            </w:r>
            <w:r w:rsidRPr="001403DE">
              <w:rPr>
                <w:rFonts w:ascii="Arial" w:hAnsi="Arial" w:cs="Arial"/>
                <w:sz w:val="18"/>
                <w:szCs w:val="18"/>
              </w:rPr>
              <w:t xml:space="preserve">During the last 12 months, how many </w:t>
            </w:r>
            <w:r w:rsidRPr="00AB5C35">
              <w:rPr>
                <w:rFonts w:ascii="Arial" w:hAnsi="Arial" w:cs="Arial"/>
                <w:b/>
                <w:sz w:val="18"/>
                <w:szCs w:val="18"/>
              </w:rPr>
              <w:t>WOMEN</w:t>
            </w:r>
            <w:r w:rsidRPr="001403DE">
              <w:rPr>
                <w:rFonts w:ascii="Arial" w:hAnsi="Arial" w:cs="Arial"/>
                <w:sz w:val="18"/>
                <w:szCs w:val="18"/>
              </w:rPr>
              <w:t xml:space="preserve"> have usually worked in this enterprise? Include HH members, apprentices, hired labor, AND the person responsible for the enterprise.</w:t>
            </w:r>
          </w:p>
        </w:tc>
        <w:tc>
          <w:tcPr>
            <w:tcW w:w="824" w:type="pct"/>
            <w:vAlign w:val="center"/>
          </w:tcPr>
          <w:p w14:paraId="0A387728" w14:textId="77777777" w:rsidR="000A1794" w:rsidRPr="005A7BEF" w:rsidRDefault="000A1794" w:rsidP="005A7BEF">
            <w:pPr>
              <w:autoSpaceDE w:val="0"/>
              <w:rPr>
                <w:rFonts w:ascii="Arial" w:hAnsi="Arial" w:cs="Arial"/>
                <w:b/>
                <w:bCs/>
                <w:sz w:val="18"/>
                <w:szCs w:val="18"/>
              </w:rPr>
            </w:pPr>
          </w:p>
        </w:tc>
        <w:tc>
          <w:tcPr>
            <w:tcW w:w="824" w:type="pct"/>
            <w:vAlign w:val="center"/>
          </w:tcPr>
          <w:p w14:paraId="333FF88C" w14:textId="77777777" w:rsidR="000A1794" w:rsidRPr="005A7BEF" w:rsidRDefault="000A1794" w:rsidP="005A7BEF">
            <w:pPr>
              <w:autoSpaceDE w:val="0"/>
              <w:rPr>
                <w:rFonts w:ascii="Arial" w:hAnsi="Arial" w:cs="Arial"/>
                <w:b/>
                <w:bCs/>
                <w:sz w:val="18"/>
                <w:szCs w:val="18"/>
              </w:rPr>
            </w:pPr>
          </w:p>
        </w:tc>
        <w:tc>
          <w:tcPr>
            <w:tcW w:w="824" w:type="pct"/>
          </w:tcPr>
          <w:p w14:paraId="382EE37C" w14:textId="77777777" w:rsidR="000A1794" w:rsidRPr="005A7BEF" w:rsidRDefault="000A1794" w:rsidP="005A7BEF">
            <w:pPr>
              <w:autoSpaceDE w:val="0"/>
              <w:rPr>
                <w:rFonts w:ascii="Arial" w:hAnsi="Arial" w:cs="Arial"/>
                <w:b/>
                <w:bCs/>
                <w:sz w:val="18"/>
                <w:szCs w:val="18"/>
              </w:rPr>
            </w:pPr>
          </w:p>
        </w:tc>
      </w:tr>
      <w:tr w:rsidR="00536D65" w:rsidRPr="005A7BEF" w14:paraId="33874491" w14:textId="77777777" w:rsidTr="0034578E">
        <w:trPr>
          <w:trHeight w:val="465"/>
        </w:trPr>
        <w:tc>
          <w:tcPr>
            <w:tcW w:w="2528" w:type="pct"/>
          </w:tcPr>
          <w:p w14:paraId="7DE22A4D" w14:textId="192C056F" w:rsidR="000A1794" w:rsidRPr="001403DE" w:rsidRDefault="000A1794" w:rsidP="005A7BEF">
            <w:pPr>
              <w:pStyle w:val="TableContents"/>
              <w:snapToGrid w:val="0"/>
              <w:rPr>
                <w:rFonts w:ascii="Arial" w:hAnsi="Arial" w:cs="Arial"/>
                <w:sz w:val="18"/>
                <w:szCs w:val="18"/>
              </w:rPr>
            </w:pPr>
            <w:r w:rsidRPr="001403DE">
              <w:rPr>
                <w:rFonts w:ascii="Arial" w:hAnsi="Arial" w:cs="Arial"/>
                <w:bCs/>
                <w:sz w:val="18"/>
                <w:szCs w:val="18"/>
              </w:rPr>
              <w:t>4</w:t>
            </w:r>
            <w:r w:rsidR="00AB5C35" w:rsidRPr="001403DE">
              <w:rPr>
                <w:rFonts w:ascii="Arial" w:hAnsi="Arial" w:cs="Arial"/>
                <w:bCs/>
                <w:sz w:val="18"/>
                <w:szCs w:val="18"/>
              </w:rPr>
              <w:t>a</w:t>
            </w:r>
            <w:r w:rsidRPr="001403DE">
              <w:rPr>
                <w:rFonts w:ascii="Arial" w:hAnsi="Arial" w:cs="Arial"/>
                <w:bCs/>
                <w:sz w:val="18"/>
                <w:szCs w:val="18"/>
              </w:rPr>
              <w:t>.</w:t>
            </w:r>
            <w:r w:rsidRPr="001403DE">
              <w:rPr>
                <w:rFonts w:ascii="Arial" w:hAnsi="Arial" w:cs="Arial"/>
                <w:sz w:val="18"/>
                <w:szCs w:val="18"/>
              </w:rPr>
              <w:t xml:space="preserve"> How many of </w:t>
            </w:r>
            <w:r w:rsidR="00AB5C35" w:rsidRPr="001403DE">
              <w:rPr>
                <w:rFonts w:ascii="Arial" w:hAnsi="Arial" w:cs="Arial"/>
                <w:sz w:val="18"/>
                <w:szCs w:val="18"/>
              </w:rPr>
              <w:t xml:space="preserve">the </w:t>
            </w:r>
            <w:r w:rsidR="00AB5C35" w:rsidRPr="00AB5C35">
              <w:rPr>
                <w:rFonts w:ascii="Arial" w:hAnsi="Arial" w:cs="Arial"/>
                <w:b/>
                <w:sz w:val="18"/>
                <w:szCs w:val="18"/>
              </w:rPr>
              <w:t>men</w:t>
            </w:r>
            <w:r w:rsidR="00AB5C35" w:rsidRPr="001403DE">
              <w:rPr>
                <w:rFonts w:ascii="Arial" w:hAnsi="Arial" w:cs="Arial"/>
                <w:sz w:val="18"/>
                <w:szCs w:val="18"/>
              </w:rPr>
              <w:t xml:space="preserve"> </w:t>
            </w:r>
            <w:r w:rsidRPr="001403DE">
              <w:rPr>
                <w:rFonts w:ascii="Arial" w:hAnsi="Arial" w:cs="Arial"/>
                <w:sz w:val="18"/>
                <w:szCs w:val="18"/>
              </w:rPr>
              <w:t xml:space="preserve">who “usually worked” are employed </w:t>
            </w:r>
            <w:r w:rsidRPr="00AB5C35">
              <w:rPr>
                <w:rFonts w:ascii="Arial" w:hAnsi="Arial" w:cs="Arial"/>
                <w:b/>
                <w:sz w:val="18"/>
                <w:szCs w:val="18"/>
                <w:u w:val="single"/>
              </w:rPr>
              <w:t>FULL TIME</w:t>
            </w:r>
            <w:r w:rsidRPr="001403DE">
              <w:rPr>
                <w:rFonts w:ascii="Arial" w:hAnsi="Arial" w:cs="Arial"/>
                <w:sz w:val="18"/>
                <w:szCs w:val="18"/>
              </w:rPr>
              <w:t>?</w:t>
            </w:r>
          </w:p>
        </w:tc>
        <w:tc>
          <w:tcPr>
            <w:tcW w:w="824" w:type="pct"/>
            <w:vAlign w:val="center"/>
          </w:tcPr>
          <w:p w14:paraId="687DD730" w14:textId="77777777" w:rsidR="000A1794" w:rsidRPr="005A7BEF" w:rsidRDefault="000A1794" w:rsidP="005A7BEF">
            <w:pPr>
              <w:autoSpaceDE w:val="0"/>
              <w:rPr>
                <w:rFonts w:ascii="Arial" w:hAnsi="Arial" w:cs="Arial"/>
                <w:b/>
                <w:bCs/>
                <w:sz w:val="18"/>
                <w:szCs w:val="18"/>
              </w:rPr>
            </w:pPr>
          </w:p>
        </w:tc>
        <w:tc>
          <w:tcPr>
            <w:tcW w:w="824" w:type="pct"/>
            <w:vAlign w:val="center"/>
          </w:tcPr>
          <w:p w14:paraId="3EB53929" w14:textId="77777777" w:rsidR="000A1794" w:rsidRPr="005A7BEF" w:rsidRDefault="000A1794" w:rsidP="005A7BEF">
            <w:pPr>
              <w:autoSpaceDE w:val="0"/>
              <w:rPr>
                <w:rFonts w:ascii="Arial" w:hAnsi="Arial" w:cs="Arial"/>
                <w:b/>
                <w:bCs/>
                <w:sz w:val="18"/>
                <w:szCs w:val="18"/>
              </w:rPr>
            </w:pPr>
          </w:p>
        </w:tc>
        <w:tc>
          <w:tcPr>
            <w:tcW w:w="824" w:type="pct"/>
          </w:tcPr>
          <w:p w14:paraId="495EA2E0" w14:textId="77777777" w:rsidR="000A1794" w:rsidRPr="005A7BEF" w:rsidRDefault="000A1794" w:rsidP="005A7BEF">
            <w:pPr>
              <w:autoSpaceDE w:val="0"/>
              <w:rPr>
                <w:rFonts w:ascii="Arial" w:hAnsi="Arial" w:cs="Arial"/>
                <w:b/>
                <w:bCs/>
                <w:sz w:val="18"/>
                <w:szCs w:val="18"/>
              </w:rPr>
            </w:pPr>
          </w:p>
        </w:tc>
      </w:tr>
      <w:tr w:rsidR="00AB5C35" w:rsidRPr="005A7BEF" w14:paraId="1557328C" w14:textId="77777777" w:rsidTr="0034578E">
        <w:trPr>
          <w:trHeight w:val="438"/>
        </w:trPr>
        <w:tc>
          <w:tcPr>
            <w:tcW w:w="2528" w:type="pct"/>
          </w:tcPr>
          <w:p w14:paraId="0B655184" w14:textId="79F9631D" w:rsidR="00AB5C35" w:rsidRPr="001403DE" w:rsidRDefault="00AB5C35" w:rsidP="005A7BEF">
            <w:pPr>
              <w:pStyle w:val="TableContents"/>
              <w:snapToGrid w:val="0"/>
              <w:rPr>
                <w:rFonts w:ascii="Arial" w:hAnsi="Arial" w:cs="Arial"/>
                <w:bCs/>
                <w:sz w:val="18"/>
                <w:szCs w:val="18"/>
              </w:rPr>
            </w:pPr>
            <w:r w:rsidRPr="001403DE">
              <w:rPr>
                <w:rFonts w:ascii="Arial" w:hAnsi="Arial" w:cs="Arial"/>
                <w:bCs/>
                <w:sz w:val="18"/>
                <w:szCs w:val="18"/>
              </w:rPr>
              <w:t>4b.</w:t>
            </w:r>
            <w:r w:rsidRPr="001403DE">
              <w:rPr>
                <w:rFonts w:ascii="Arial" w:hAnsi="Arial" w:cs="Arial"/>
                <w:sz w:val="18"/>
                <w:szCs w:val="18"/>
              </w:rPr>
              <w:t xml:space="preserve"> How many of the </w:t>
            </w:r>
            <w:r w:rsidRPr="00AB5C35">
              <w:rPr>
                <w:rFonts w:ascii="Arial" w:hAnsi="Arial" w:cs="Arial"/>
                <w:b/>
                <w:sz w:val="18"/>
                <w:szCs w:val="18"/>
              </w:rPr>
              <w:t>women</w:t>
            </w:r>
            <w:r w:rsidRPr="001403DE">
              <w:rPr>
                <w:rFonts w:ascii="Arial" w:hAnsi="Arial" w:cs="Arial"/>
                <w:sz w:val="18"/>
                <w:szCs w:val="18"/>
              </w:rPr>
              <w:t xml:space="preserve"> who “usually worked” are employed </w:t>
            </w:r>
            <w:r w:rsidRPr="00AB5C35">
              <w:rPr>
                <w:rFonts w:ascii="Arial" w:hAnsi="Arial" w:cs="Arial"/>
                <w:b/>
                <w:sz w:val="18"/>
                <w:szCs w:val="18"/>
                <w:u w:val="single"/>
              </w:rPr>
              <w:t>FULL TIME</w:t>
            </w:r>
            <w:r w:rsidRPr="001403DE">
              <w:rPr>
                <w:rFonts w:ascii="Arial" w:hAnsi="Arial" w:cs="Arial"/>
                <w:sz w:val="18"/>
                <w:szCs w:val="18"/>
              </w:rPr>
              <w:t>?</w:t>
            </w:r>
          </w:p>
        </w:tc>
        <w:tc>
          <w:tcPr>
            <w:tcW w:w="824" w:type="pct"/>
            <w:vAlign w:val="center"/>
          </w:tcPr>
          <w:p w14:paraId="48F4DB64" w14:textId="77777777" w:rsidR="00AB5C35" w:rsidRPr="005A7BEF" w:rsidRDefault="00AB5C35" w:rsidP="005A7BEF">
            <w:pPr>
              <w:autoSpaceDE w:val="0"/>
              <w:rPr>
                <w:rFonts w:ascii="Arial" w:hAnsi="Arial" w:cs="Arial"/>
                <w:b/>
                <w:bCs/>
                <w:sz w:val="18"/>
                <w:szCs w:val="18"/>
              </w:rPr>
            </w:pPr>
          </w:p>
        </w:tc>
        <w:tc>
          <w:tcPr>
            <w:tcW w:w="824" w:type="pct"/>
            <w:vAlign w:val="center"/>
          </w:tcPr>
          <w:p w14:paraId="74916C22" w14:textId="77777777" w:rsidR="00AB5C35" w:rsidRPr="005A7BEF" w:rsidRDefault="00AB5C35" w:rsidP="005A7BEF">
            <w:pPr>
              <w:autoSpaceDE w:val="0"/>
              <w:rPr>
                <w:rFonts w:ascii="Arial" w:hAnsi="Arial" w:cs="Arial"/>
                <w:b/>
                <w:bCs/>
                <w:sz w:val="18"/>
                <w:szCs w:val="18"/>
              </w:rPr>
            </w:pPr>
          </w:p>
        </w:tc>
        <w:tc>
          <w:tcPr>
            <w:tcW w:w="824" w:type="pct"/>
          </w:tcPr>
          <w:p w14:paraId="09EE4845" w14:textId="77777777" w:rsidR="00AB5C35" w:rsidRPr="005A7BEF" w:rsidRDefault="00AB5C35" w:rsidP="005A7BEF">
            <w:pPr>
              <w:autoSpaceDE w:val="0"/>
              <w:rPr>
                <w:rFonts w:ascii="Arial" w:hAnsi="Arial" w:cs="Arial"/>
                <w:b/>
                <w:bCs/>
                <w:sz w:val="18"/>
                <w:szCs w:val="18"/>
              </w:rPr>
            </w:pPr>
          </w:p>
        </w:tc>
      </w:tr>
      <w:tr w:rsidR="00536D65" w:rsidRPr="005A7BEF" w14:paraId="27C8B95A" w14:textId="77777777" w:rsidTr="0034578E">
        <w:trPr>
          <w:trHeight w:val="438"/>
        </w:trPr>
        <w:tc>
          <w:tcPr>
            <w:tcW w:w="2528" w:type="pct"/>
          </w:tcPr>
          <w:p w14:paraId="4F5320A6" w14:textId="6598D958" w:rsidR="000A1794" w:rsidRPr="001403DE" w:rsidRDefault="000A1794" w:rsidP="005A7BEF">
            <w:pPr>
              <w:pStyle w:val="TableContents"/>
              <w:snapToGrid w:val="0"/>
              <w:rPr>
                <w:rFonts w:ascii="Arial" w:hAnsi="Arial" w:cs="Arial"/>
                <w:sz w:val="18"/>
                <w:szCs w:val="18"/>
              </w:rPr>
            </w:pPr>
            <w:r w:rsidRPr="001403DE">
              <w:rPr>
                <w:rFonts w:ascii="Arial" w:hAnsi="Arial" w:cs="Arial"/>
                <w:bCs/>
                <w:sz w:val="18"/>
                <w:szCs w:val="18"/>
              </w:rPr>
              <w:t>5</w:t>
            </w:r>
            <w:r w:rsidR="00AB5C35">
              <w:rPr>
                <w:rFonts w:ascii="Arial" w:hAnsi="Arial" w:cs="Arial"/>
                <w:bCs/>
                <w:sz w:val="18"/>
                <w:szCs w:val="18"/>
              </w:rPr>
              <w:t>a</w:t>
            </w:r>
            <w:r w:rsidRPr="001403DE">
              <w:rPr>
                <w:rFonts w:ascii="Arial" w:hAnsi="Arial" w:cs="Arial"/>
                <w:bCs/>
                <w:sz w:val="18"/>
                <w:szCs w:val="18"/>
              </w:rPr>
              <w:t>.</w:t>
            </w:r>
            <w:r w:rsidRPr="001403DE">
              <w:rPr>
                <w:rFonts w:ascii="Arial" w:hAnsi="Arial" w:cs="Arial"/>
                <w:sz w:val="18"/>
                <w:szCs w:val="18"/>
              </w:rPr>
              <w:t xml:space="preserve"> How many of </w:t>
            </w:r>
            <w:r w:rsidR="00AB5C35" w:rsidRPr="001403DE">
              <w:rPr>
                <w:rFonts w:ascii="Arial" w:hAnsi="Arial" w:cs="Arial"/>
                <w:sz w:val="18"/>
                <w:szCs w:val="18"/>
              </w:rPr>
              <w:t xml:space="preserve">the </w:t>
            </w:r>
            <w:r w:rsidR="00AB5C35" w:rsidRPr="00AB5C35">
              <w:rPr>
                <w:rFonts w:ascii="Arial" w:hAnsi="Arial" w:cs="Arial"/>
                <w:b/>
                <w:sz w:val="18"/>
                <w:szCs w:val="18"/>
              </w:rPr>
              <w:t>men</w:t>
            </w:r>
            <w:r w:rsidR="00AB5C35" w:rsidRPr="001403DE">
              <w:rPr>
                <w:rFonts w:ascii="Arial" w:hAnsi="Arial" w:cs="Arial"/>
                <w:sz w:val="18"/>
                <w:szCs w:val="18"/>
              </w:rPr>
              <w:t xml:space="preserve"> </w:t>
            </w:r>
            <w:r w:rsidRPr="001403DE">
              <w:rPr>
                <w:rFonts w:ascii="Arial" w:hAnsi="Arial" w:cs="Arial"/>
                <w:sz w:val="18"/>
                <w:szCs w:val="18"/>
              </w:rPr>
              <w:t xml:space="preserve">who “usually worked” are </w:t>
            </w:r>
            <w:r w:rsidRPr="00AB5C35">
              <w:rPr>
                <w:rFonts w:ascii="Arial" w:hAnsi="Arial" w:cs="Arial"/>
                <w:b/>
                <w:sz w:val="18"/>
                <w:szCs w:val="18"/>
                <w:u w:val="single"/>
              </w:rPr>
              <w:t>CASUAL LABOR</w:t>
            </w:r>
            <w:r w:rsidRPr="001403DE">
              <w:rPr>
                <w:rFonts w:ascii="Arial" w:hAnsi="Arial" w:cs="Arial"/>
                <w:sz w:val="18"/>
                <w:szCs w:val="18"/>
              </w:rPr>
              <w:t>?</w:t>
            </w:r>
          </w:p>
        </w:tc>
        <w:tc>
          <w:tcPr>
            <w:tcW w:w="824" w:type="pct"/>
            <w:vAlign w:val="center"/>
          </w:tcPr>
          <w:p w14:paraId="43186529" w14:textId="77777777" w:rsidR="000A1794" w:rsidRPr="005A7BEF" w:rsidRDefault="000A1794" w:rsidP="005A7BEF">
            <w:pPr>
              <w:autoSpaceDE w:val="0"/>
              <w:rPr>
                <w:rFonts w:ascii="Arial" w:hAnsi="Arial" w:cs="Arial"/>
                <w:b/>
                <w:bCs/>
                <w:sz w:val="18"/>
                <w:szCs w:val="18"/>
              </w:rPr>
            </w:pPr>
          </w:p>
        </w:tc>
        <w:tc>
          <w:tcPr>
            <w:tcW w:w="824" w:type="pct"/>
            <w:vAlign w:val="center"/>
          </w:tcPr>
          <w:p w14:paraId="19ED9C1B" w14:textId="77777777" w:rsidR="000A1794" w:rsidRPr="005A7BEF" w:rsidRDefault="000A1794" w:rsidP="005A7BEF">
            <w:pPr>
              <w:autoSpaceDE w:val="0"/>
              <w:rPr>
                <w:rFonts w:ascii="Arial" w:hAnsi="Arial" w:cs="Arial"/>
                <w:b/>
                <w:bCs/>
                <w:sz w:val="18"/>
                <w:szCs w:val="18"/>
              </w:rPr>
            </w:pPr>
          </w:p>
        </w:tc>
        <w:tc>
          <w:tcPr>
            <w:tcW w:w="824" w:type="pct"/>
          </w:tcPr>
          <w:p w14:paraId="4B8A72DA" w14:textId="77777777" w:rsidR="000A1794" w:rsidRPr="005A7BEF" w:rsidRDefault="000A1794" w:rsidP="005A7BEF">
            <w:pPr>
              <w:autoSpaceDE w:val="0"/>
              <w:rPr>
                <w:rFonts w:ascii="Arial" w:hAnsi="Arial" w:cs="Arial"/>
                <w:b/>
                <w:bCs/>
                <w:sz w:val="18"/>
                <w:szCs w:val="18"/>
              </w:rPr>
            </w:pPr>
          </w:p>
        </w:tc>
      </w:tr>
      <w:tr w:rsidR="00AB5C35" w:rsidRPr="005A7BEF" w14:paraId="0E5F2B04" w14:textId="77777777" w:rsidTr="0034578E">
        <w:trPr>
          <w:trHeight w:val="420"/>
        </w:trPr>
        <w:tc>
          <w:tcPr>
            <w:tcW w:w="2528" w:type="pct"/>
          </w:tcPr>
          <w:p w14:paraId="307F0228" w14:textId="78031047" w:rsidR="00AB5C35" w:rsidRPr="00AB5C35" w:rsidRDefault="00AB5C35" w:rsidP="005A7BEF">
            <w:pPr>
              <w:pStyle w:val="TableContents"/>
              <w:snapToGrid w:val="0"/>
              <w:rPr>
                <w:rFonts w:ascii="Arial" w:hAnsi="Arial" w:cs="Arial"/>
                <w:bCs/>
                <w:sz w:val="18"/>
                <w:szCs w:val="18"/>
              </w:rPr>
            </w:pPr>
            <w:r w:rsidRPr="009D63B7">
              <w:rPr>
                <w:rFonts w:ascii="Arial" w:hAnsi="Arial" w:cs="Arial"/>
                <w:bCs/>
                <w:sz w:val="18"/>
                <w:szCs w:val="18"/>
              </w:rPr>
              <w:t>5</w:t>
            </w:r>
            <w:r>
              <w:rPr>
                <w:rFonts w:ascii="Arial" w:hAnsi="Arial" w:cs="Arial"/>
                <w:bCs/>
                <w:sz w:val="18"/>
                <w:szCs w:val="18"/>
              </w:rPr>
              <w:t>b</w:t>
            </w:r>
            <w:r w:rsidRPr="009D63B7">
              <w:rPr>
                <w:rFonts w:ascii="Arial" w:hAnsi="Arial" w:cs="Arial"/>
                <w:bCs/>
                <w:sz w:val="18"/>
                <w:szCs w:val="18"/>
              </w:rPr>
              <w:t>.</w:t>
            </w:r>
            <w:r w:rsidRPr="009D63B7">
              <w:rPr>
                <w:rFonts w:ascii="Arial" w:hAnsi="Arial" w:cs="Arial"/>
                <w:sz w:val="18"/>
                <w:szCs w:val="18"/>
              </w:rPr>
              <w:t xml:space="preserve"> How many of the </w:t>
            </w:r>
            <w:r>
              <w:rPr>
                <w:rFonts w:ascii="Arial" w:hAnsi="Arial" w:cs="Arial"/>
                <w:sz w:val="18"/>
                <w:szCs w:val="18"/>
              </w:rPr>
              <w:t>wo</w:t>
            </w:r>
            <w:r w:rsidRPr="009D63B7">
              <w:rPr>
                <w:rFonts w:ascii="Arial" w:hAnsi="Arial" w:cs="Arial"/>
                <w:b/>
                <w:sz w:val="18"/>
                <w:szCs w:val="18"/>
              </w:rPr>
              <w:t>men</w:t>
            </w:r>
            <w:r w:rsidRPr="009D63B7">
              <w:rPr>
                <w:rFonts w:ascii="Arial" w:hAnsi="Arial" w:cs="Arial"/>
                <w:sz w:val="18"/>
                <w:szCs w:val="18"/>
              </w:rPr>
              <w:t xml:space="preserve"> who “usually worked” are </w:t>
            </w:r>
            <w:r w:rsidRPr="009D63B7">
              <w:rPr>
                <w:rFonts w:ascii="Arial" w:hAnsi="Arial" w:cs="Arial"/>
                <w:b/>
                <w:sz w:val="18"/>
                <w:szCs w:val="18"/>
                <w:u w:val="single"/>
              </w:rPr>
              <w:t>CASUAL LABOR</w:t>
            </w:r>
            <w:r w:rsidRPr="009D63B7">
              <w:rPr>
                <w:rFonts w:ascii="Arial" w:hAnsi="Arial" w:cs="Arial"/>
                <w:sz w:val="18"/>
                <w:szCs w:val="18"/>
              </w:rPr>
              <w:t>?</w:t>
            </w:r>
          </w:p>
        </w:tc>
        <w:tc>
          <w:tcPr>
            <w:tcW w:w="824" w:type="pct"/>
            <w:vAlign w:val="center"/>
          </w:tcPr>
          <w:p w14:paraId="138296A5" w14:textId="77777777" w:rsidR="00AB5C35" w:rsidRPr="005A7BEF" w:rsidRDefault="00AB5C35" w:rsidP="005A7BEF">
            <w:pPr>
              <w:autoSpaceDE w:val="0"/>
              <w:rPr>
                <w:rFonts w:ascii="Arial" w:hAnsi="Arial" w:cs="Arial"/>
                <w:b/>
                <w:bCs/>
                <w:sz w:val="18"/>
                <w:szCs w:val="18"/>
              </w:rPr>
            </w:pPr>
          </w:p>
        </w:tc>
        <w:tc>
          <w:tcPr>
            <w:tcW w:w="824" w:type="pct"/>
            <w:vAlign w:val="center"/>
          </w:tcPr>
          <w:p w14:paraId="13D9F0D1" w14:textId="77777777" w:rsidR="00AB5C35" w:rsidRPr="005A7BEF" w:rsidRDefault="00AB5C35" w:rsidP="005A7BEF">
            <w:pPr>
              <w:autoSpaceDE w:val="0"/>
              <w:rPr>
                <w:rFonts w:ascii="Arial" w:hAnsi="Arial" w:cs="Arial"/>
                <w:b/>
                <w:bCs/>
                <w:sz w:val="18"/>
                <w:szCs w:val="18"/>
              </w:rPr>
            </w:pPr>
          </w:p>
        </w:tc>
        <w:tc>
          <w:tcPr>
            <w:tcW w:w="824" w:type="pct"/>
          </w:tcPr>
          <w:p w14:paraId="2AF8303C" w14:textId="77777777" w:rsidR="00AB5C35" w:rsidRPr="005A7BEF" w:rsidRDefault="00AB5C35" w:rsidP="005A7BEF">
            <w:pPr>
              <w:autoSpaceDE w:val="0"/>
              <w:rPr>
                <w:rFonts w:ascii="Arial" w:hAnsi="Arial" w:cs="Arial"/>
                <w:b/>
                <w:bCs/>
                <w:sz w:val="18"/>
                <w:szCs w:val="18"/>
              </w:rPr>
            </w:pPr>
          </w:p>
        </w:tc>
      </w:tr>
      <w:tr w:rsidR="00536D65" w:rsidRPr="005A7BEF" w14:paraId="4B8BD328" w14:textId="77777777" w:rsidTr="0034578E">
        <w:trPr>
          <w:trHeight w:val="420"/>
        </w:trPr>
        <w:tc>
          <w:tcPr>
            <w:tcW w:w="2528" w:type="pct"/>
          </w:tcPr>
          <w:p w14:paraId="50F67526" w14:textId="33D6F0F1" w:rsidR="000A1794" w:rsidRPr="001403DE" w:rsidRDefault="000A1794" w:rsidP="005A7BEF">
            <w:pPr>
              <w:pStyle w:val="TableContents"/>
              <w:snapToGrid w:val="0"/>
              <w:rPr>
                <w:rFonts w:ascii="Arial" w:hAnsi="Arial" w:cs="Arial"/>
                <w:sz w:val="18"/>
                <w:szCs w:val="18"/>
              </w:rPr>
            </w:pPr>
            <w:r w:rsidRPr="001403DE">
              <w:rPr>
                <w:rFonts w:ascii="Arial" w:hAnsi="Arial" w:cs="Arial"/>
                <w:bCs/>
                <w:sz w:val="18"/>
                <w:szCs w:val="18"/>
              </w:rPr>
              <w:lastRenderedPageBreak/>
              <w:t>6</w:t>
            </w:r>
            <w:r w:rsidR="00AB5C35">
              <w:rPr>
                <w:rFonts w:ascii="Arial" w:hAnsi="Arial" w:cs="Arial"/>
                <w:bCs/>
                <w:sz w:val="18"/>
                <w:szCs w:val="18"/>
              </w:rPr>
              <w:t>a</w:t>
            </w:r>
            <w:r w:rsidRPr="001403DE">
              <w:rPr>
                <w:rFonts w:ascii="Arial" w:hAnsi="Arial" w:cs="Arial"/>
                <w:bCs/>
                <w:sz w:val="18"/>
                <w:szCs w:val="18"/>
              </w:rPr>
              <w:t xml:space="preserve">. </w:t>
            </w:r>
            <w:r w:rsidRPr="001403DE">
              <w:rPr>
                <w:rFonts w:ascii="Arial" w:hAnsi="Arial" w:cs="Arial"/>
                <w:sz w:val="18"/>
                <w:szCs w:val="18"/>
              </w:rPr>
              <w:t xml:space="preserve">How many of </w:t>
            </w:r>
            <w:r w:rsidR="00AB5C35">
              <w:rPr>
                <w:rFonts w:ascii="Arial" w:hAnsi="Arial" w:cs="Arial"/>
                <w:sz w:val="18"/>
                <w:szCs w:val="18"/>
              </w:rPr>
              <w:t xml:space="preserve">the </w:t>
            </w:r>
            <w:r w:rsidR="00AB5C35">
              <w:rPr>
                <w:rFonts w:ascii="Arial" w:hAnsi="Arial" w:cs="Arial"/>
                <w:b/>
                <w:sz w:val="18"/>
                <w:szCs w:val="18"/>
              </w:rPr>
              <w:t>men</w:t>
            </w:r>
            <w:r w:rsidR="00AB5C35" w:rsidRPr="001403DE">
              <w:rPr>
                <w:rFonts w:ascii="Arial" w:hAnsi="Arial" w:cs="Arial"/>
                <w:sz w:val="18"/>
                <w:szCs w:val="18"/>
              </w:rPr>
              <w:t xml:space="preserve"> </w:t>
            </w:r>
            <w:r w:rsidRPr="001403DE">
              <w:rPr>
                <w:rFonts w:ascii="Arial" w:hAnsi="Arial" w:cs="Arial"/>
                <w:sz w:val="18"/>
                <w:szCs w:val="18"/>
              </w:rPr>
              <w:t xml:space="preserve">who “usually worked” are </w:t>
            </w:r>
            <w:r w:rsidRPr="00AB5C35">
              <w:rPr>
                <w:rFonts w:ascii="Arial" w:hAnsi="Arial" w:cs="Arial"/>
                <w:b/>
                <w:sz w:val="18"/>
                <w:szCs w:val="18"/>
                <w:u w:val="single"/>
              </w:rPr>
              <w:t>APPRENTICES</w:t>
            </w:r>
            <w:r w:rsidRPr="001403DE">
              <w:rPr>
                <w:rFonts w:ascii="Arial" w:hAnsi="Arial" w:cs="Arial"/>
                <w:sz w:val="18"/>
                <w:szCs w:val="18"/>
              </w:rPr>
              <w:t>?</w:t>
            </w:r>
          </w:p>
          <w:p w14:paraId="19F90082" w14:textId="57E61D93" w:rsidR="000A1794" w:rsidRPr="001403DE" w:rsidRDefault="000A1794" w:rsidP="005A7BEF">
            <w:pPr>
              <w:pStyle w:val="TableContents"/>
              <w:snapToGrid w:val="0"/>
              <w:rPr>
                <w:rFonts w:ascii="Arial" w:hAnsi="Arial" w:cs="Arial"/>
                <w:sz w:val="18"/>
                <w:szCs w:val="18"/>
              </w:rPr>
            </w:pPr>
          </w:p>
        </w:tc>
        <w:tc>
          <w:tcPr>
            <w:tcW w:w="824" w:type="pct"/>
            <w:vAlign w:val="center"/>
          </w:tcPr>
          <w:p w14:paraId="00953C91" w14:textId="77777777" w:rsidR="000A1794" w:rsidRPr="005A7BEF" w:rsidRDefault="000A1794" w:rsidP="005A7BEF">
            <w:pPr>
              <w:autoSpaceDE w:val="0"/>
              <w:rPr>
                <w:rFonts w:ascii="Arial" w:hAnsi="Arial" w:cs="Arial"/>
                <w:b/>
                <w:bCs/>
                <w:sz w:val="18"/>
                <w:szCs w:val="18"/>
              </w:rPr>
            </w:pPr>
          </w:p>
        </w:tc>
        <w:tc>
          <w:tcPr>
            <w:tcW w:w="824" w:type="pct"/>
            <w:vAlign w:val="center"/>
          </w:tcPr>
          <w:p w14:paraId="78414922" w14:textId="77777777" w:rsidR="000A1794" w:rsidRPr="005A7BEF" w:rsidRDefault="000A1794" w:rsidP="005A7BEF">
            <w:pPr>
              <w:autoSpaceDE w:val="0"/>
              <w:rPr>
                <w:rFonts w:ascii="Arial" w:hAnsi="Arial" w:cs="Arial"/>
                <w:b/>
                <w:bCs/>
                <w:sz w:val="18"/>
                <w:szCs w:val="18"/>
              </w:rPr>
            </w:pPr>
          </w:p>
        </w:tc>
        <w:tc>
          <w:tcPr>
            <w:tcW w:w="824" w:type="pct"/>
          </w:tcPr>
          <w:p w14:paraId="7B9FA1F9" w14:textId="77777777" w:rsidR="000A1794" w:rsidRPr="005A7BEF" w:rsidRDefault="000A1794" w:rsidP="005A7BEF">
            <w:pPr>
              <w:autoSpaceDE w:val="0"/>
              <w:rPr>
                <w:rFonts w:ascii="Arial" w:hAnsi="Arial" w:cs="Arial"/>
                <w:b/>
                <w:bCs/>
                <w:sz w:val="18"/>
                <w:szCs w:val="18"/>
              </w:rPr>
            </w:pPr>
          </w:p>
        </w:tc>
      </w:tr>
      <w:tr w:rsidR="00AB5C35" w:rsidRPr="005A7BEF" w14:paraId="0A8CE9E4" w14:textId="77777777" w:rsidTr="0034578E">
        <w:trPr>
          <w:trHeight w:val="429"/>
        </w:trPr>
        <w:tc>
          <w:tcPr>
            <w:tcW w:w="2528" w:type="pct"/>
          </w:tcPr>
          <w:p w14:paraId="681CC2B9" w14:textId="21C7EC31" w:rsidR="00AB5C35" w:rsidRPr="001403DE" w:rsidRDefault="00AB5C35">
            <w:pPr>
              <w:pStyle w:val="TableContents"/>
              <w:snapToGrid w:val="0"/>
              <w:rPr>
                <w:rFonts w:ascii="Arial" w:hAnsi="Arial" w:cs="Arial"/>
                <w:b/>
                <w:bCs/>
                <w:sz w:val="18"/>
                <w:szCs w:val="18"/>
              </w:rPr>
            </w:pPr>
            <w:r>
              <w:rPr>
                <w:rFonts w:ascii="Arial" w:hAnsi="Arial" w:cs="Arial"/>
                <w:bCs/>
                <w:sz w:val="18"/>
                <w:szCs w:val="18"/>
              </w:rPr>
              <w:t xml:space="preserve">6b. How many of the </w:t>
            </w:r>
            <w:r>
              <w:rPr>
                <w:rFonts w:ascii="Arial" w:hAnsi="Arial" w:cs="Arial"/>
                <w:b/>
                <w:bCs/>
                <w:sz w:val="18"/>
                <w:szCs w:val="18"/>
              </w:rPr>
              <w:t>women</w:t>
            </w:r>
            <w:r>
              <w:rPr>
                <w:rFonts w:ascii="Arial" w:hAnsi="Arial" w:cs="Arial"/>
                <w:bCs/>
                <w:sz w:val="18"/>
                <w:szCs w:val="18"/>
              </w:rPr>
              <w:t xml:space="preserve"> who “usually worked” are </w:t>
            </w:r>
            <w:r w:rsidRPr="009D63B7">
              <w:rPr>
                <w:rFonts w:ascii="Arial" w:hAnsi="Arial" w:cs="Arial"/>
                <w:b/>
                <w:sz w:val="18"/>
                <w:szCs w:val="18"/>
                <w:u w:val="single"/>
              </w:rPr>
              <w:t>APPRENTICES</w:t>
            </w:r>
            <w:r w:rsidRPr="009D63B7">
              <w:rPr>
                <w:rFonts w:ascii="Arial" w:hAnsi="Arial" w:cs="Arial"/>
                <w:sz w:val="18"/>
                <w:szCs w:val="18"/>
              </w:rPr>
              <w:t>?</w:t>
            </w:r>
          </w:p>
        </w:tc>
        <w:tc>
          <w:tcPr>
            <w:tcW w:w="824" w:type="pct"/>
            <w:vAlign w:val="center"/>
          </w:tcPr>
          <w:p w14:paraId="32672985" w14:textId="77777777" w:rsidR="00AB5C35" w:rsidRPr="005A7BEF" w:rsidRDefault="00AB5C35" w:rsidP="005A7BEF">
            <w:pPr>
              <w:autoSpaceDE w:val="0"/>
              <w:rPr>
                <w:rFonts w:ascii="Arial" w:hAnsi="Arial" w:cs="Arial"/>
                <w:b/>
                <w:bCs/>
                <w:sz w:val="18"/>
                <w:szCs w:val="18"/>
              </w:rPr>
            </w:pPr>
          </w:p>
        </w:tc>
        <w:tc>
          <w:tcPr>
            <w:tcW w:w="824" w:type="pct"/>
            <w:vAlign w:val="center"/>
          </w:tcPr>
          <w:p w14:paraId="3AB0A5E3" w14:textId="77777777" w:rsidR="00AB5C35" w:rsidRPr="005A7BEF" w:rsidRDefault="00AB5C35" w:rsidP="005A7BEF">
            <w:pPr>
              <w:autoSpaceDE w:val="0"/>
              <w:rPr>
                <w:rFonts w:ascii="Arial" w:hAnsi="Arial" w:cs="Arial"/>
                <w:b/>
                <w:bCs/>
                <w:sz w:val="18"/>
                <w:szCs w:val="18"/>
              </w:rPr>
            </w:pPr>
          </w:p>
        </w:tc>
        <w:tc>
          <w:tcPr>
            <w:tcW w:w="824" w:type="pct"/>
          </w:tcPr>
          <w:p w14:paraId="25D8D5C0" w14:textId="77777777" w:rsidR="00AB5C35" w:rsidRPr="005A7BEF" w:rsidRDefault="00AB5C35" w:rsidP="005A7BEF">
            <w:pPr>
              <w:autoSpaceDE w:val="0"/>
              <w:rPr>
                <w:rFonts w:ascii="Arial" w:hAnsi="Arial" w:cs="Arial"/>
                <w:b/>
                <w:bCs/>
                <w:sz w:val="18"/>
                <w:szCs w:val="18"/>
              </w:rPr>
            </w:pPr>
          </w:p>
        </w:tc>
      </w:tr>
      <w:tr w:rsidR="00536D65" w:rsidRPr="005A7BEF" w14:paraId="342EC139" w14:textId="77777777" w:rsidTr="0034578E">
        <w:trPr>
          <w:trHeight w:val="429"/>
        </w:trPr>
        <w:tc>
          <w:tcPr>
            <w:tcW w:w="2528" w:type="pct"/>
          </w:tcPr>
          <w:p w14:paraId="7C602B12" w14:textId="320969F1" w:rsidR="000A1794" w:rsidRPr="001403DE" w:rsidRDefault="000A1794" w:rsidP="005A7BEF">
            <w:pPr>
              <w:pStyle w:val="TableContents"/>
              <w:snapToGrid w:val="0"/>
              <w:rPr>
                <w:rFonts w:ascii="Arial" w:hAnsi="Arial" w:cs="Arial"/>
                <w:sz w:val="18"/>
                <w:szCs w:val="18"/>
              </w:rPr>
            </w:pPr>
            <w:r w:rsidRPr="001403DE">
              <w:rPr>
                <w:rFonts w:ascii="Arial" w:hAnsi="Arial" w:cs="Arial"/>
                <w:bCs/>
                <w:sz w:val="18"/>
                <w:szCs w:val="18"/>
              </w:rPr>
              <w:t>7</w:t>
            </w:r>
            <w:r w:rsidR="00AB5C35" w:rsidRPr="00AB5C35">
              <w:rPr>
                <w:rFonts w:ascii="Arial" w:hAnsi="Arial" w:cs="Arial"/>
                <w:bCs/>
                <w:sz w:val="18"/>
                <w:szCs w:val="18"/>
              </w:rPr>
              <w:t>a</w:t>
            </w:r>
            <w:r w:rsidRPr="001403DE">
              <w:rPr>
                <w:rFonts w:ascii="Arial" w:hAnsi="Arial" w:cs="Arial"/>
                <w:bCs/>
                <w:sz w:val="18"/>
                <w:szCs w:val="18"/>
              </w:rPr>
              <w:t xml:space="preserve">. </w:t>
            </w:r>
            <w:r w:rsidRPr="001403DE">
              <w:rPr>
                <w:rFonts w:ascii="Arial" w:hAnsi="Arial" w:cs="Arial"/>
                <w:sz w:val="18"/>
                <w:szCs w:val="18"/>
              </w:rPr>
              <w:t>How many of th</w:t>
            </w:r>
            <w:r w:rsidR="00AB5C35" w:rsidRPr="00AB5C35">
              <w:rPr>
                <w:rFonts w:ascii="Arial" w:hAnsi="Arial" w:cs="Arial"/>
                <w:sz w:val="18"/>
                <w:szCs w:val="18"/>
              </w:rPr>
              <w:t xml:space="preserve">e </w:t>
            </w:r>
            <w:r w:rsidR="00AB5C35" w:rsidRPr="00AB5C35">
              <w:rPr>
                <w:rFonts w:ascii="Arial" w:hAnsi="Arial" w:cs="Arial"/>
                <w:b/>
                <w:sz w:val="18"/>
                <w:szCs w:val="18"/>
              </w:rPr>
              <w:t>men</w:t>
            </w:r>
            <w:r w:rsidRPr="001403DE">
              <w:rPr>
                <w:rFonts w:ascii="Arial" w:hAnsi="Arial" w:cs="Arial"/>
                <w:sz w:val="18"/>
                <w:szCs w:val="18"/>
              </w:rPr>
              <w:t xml:space="preserve"> who “usually worked” </w:t>
            </w:r>
            <w:r w:rsidR="00B975D8" w:rsidRPr="001403DE">
              <w:rPr>
                <w:rFonts w:ascii="Arial" w:hAnsi="Arial" w:cs="Arial"/>
                <w:sz w:val="18"/>
                <w:szCs w:val="18"/>
              </w:rPr>
              <w:t xml:space="preserve">are </w:t>
            </w:r>
            <w:r w:rsidRPr="00AB5C35">
              <w:rPr>
                <w:rFonts w:ascii="Arial" w:hAnsi="Arial" w:cs="Arial"/>
                <w:b/>
                <w:sz w:val="18"/>
                <w:szCs w:val="18"/>
                <w:u w:val="single"/>
              </w:rPr>
              <w:t>SKILLED</w:t>
            </w:r>
            <w:r w:rsidRPr="001403DE">
              <w:rPr>
                <w:rFonts w:ascii="Arial" w:hAnsi="Arial" w:cs="Arial"/>
                <w:sz w:val="18"/>
                <w:szCs w:val="18"/>
              </w:rPr>
              <w:t>?</w:t>
            </w:r>
          </w:p>
          <w:p w14:paraId="10614E5F" w14:textId="2E321EB7" w:rsidR="000A1794" w:rsidRPr="001403DE" w:rsidRDefault="000A1794" w:rsidP="005A7BEF">
            <w:pPr>
              <w:pStyle w:val="TableContents"/>
              <w:snapToGrid w:val="0"/>
              <w:rPr>
                <w:rFonts w:ascii="Arial" w:hAnsi="Arial" w:cs="Arial"/>
                <w:sz w:val="18"/>
                <w:szCs w:val="18"/>
              </w:rPr>
            </w:pPr>
          </w:p>
        </w:tc>
        <w:tc>
          <w:tcPr>
            <w:tcW w:w="824" w:type="pct"/>
            <w:vAlign w:val="center"/>
          </w:tcPr>
          <w:p w14:paraId="00085DAB" w14:textId="77777777" w:rsidR="000A1794" w:rsidRPr="005A7BEF" w:rsidRDefault="000A1794" w:rsidP="005A7BEF">
            <w:pPr>
              <w:autoSpaceDE w:val="0"/>
              <w:rPr>
                <w:rFonts w:ascii="Arial" w:hAnsi="Arial" w:cs="Arial"/>
                <w:b/>
                <w:bCs/>
                <w:sz w:val="18"/>
                <w:szCs w:val="18"/>
              </w:rPr>
            </w:pPr>
          </w:p>
        </w:tc>
        <w:tc>
          <w:tcPr>
            <w:tcW w:w="824" w:type="pct"/>
            <w:vAlign w:val="center"/>
          </w:tcPr>
          <w:p w14:paraId="5BFE23B7" w14:textId="77777777" w:rsidR="000A1794" w:rsidRPr="005A7BEF" w:rsidRDefault="000A1794" w:rsidP="005A7BEF">
            <w:pPr>
              <w:autoSpaceDE w:val="0"/>
              <w:rPr>
                <w:rFonts w:ascii="Arial" w:hAnsi="Arial" w:cs="Arial"/>
                <w:b/>
                <w:bCs/>
                <w:sz w:val="18"/>
                <w:szCs w:val="18"/>
              </w:rPr>
            </w:pPr>
          </w:p>
        </w:tc>
        <w:tc>
          <w:tcPr>
            <w:tcW w:w="824" w:type="pct"/>
          </w:tcPr>
          <w:p w14:paraId="3FACFEF8" w14:textId="77777777" w:rsidR="000A1794" w:rsidRPr="005A7BEF" w:rsidRDefault="000A1794" w:rsidP="005A7BEF">
            <w:pPr>
              <w:autoSpaceDE w:val="0"/>
              <w:rPr>
                <w:rFonts w:ascii="Arial" w:hAnsi="Arial" w:cs="Arial"/>
                <w:b/>
                <w:bCs/>
                <w:sz w:val="18"/>
                <w:szCs w:val="18"/>
              </w:rPr>
            </w:pPr>
          </w:p>
        </w:tc>
      </w:tr>
      <w:tr w:rsidR="00AB5C35" w:rsidRPr="005A7BEF" w14:paraId="09C2C7E4" w14:textId="77777777" w:rsidTr="0034578E">
        <w:trPr>
          <w:trHeight w:val="420"/>
        </w:trPr>
        <w:tc>
          <w:tcPr>
            <w:tcW w:w="2528" w:type="pct"/>
          </w:tcPr>
          <w:p w14:paraId="0AEB4282" w14:textId="604B5995" w:rsidR="00AB5C35" w:rsidRPr="009D63B7" w:rsidRDefault="00AB5C35" w:rsidP="00AB5C35">
            <w:pPr>
              <w:pStyle w:val="TableContents"/>
              <w:snapToGrid w:val="0"/>
              <w:rPr>
                <w:rFonts w:ascii="Arial" w:hAnsi="Arial" w:cs="Arial"/>
                <w:sz w:val="18"/>
                <w:szCs w:val="18"/>
              </w:rPr>
            </w:pPr>
            <w:r w:rsidRPr="009D63B7">
              <w:rPr>
                <w:rFonts w:ascii="Arial" w:hAnsi="Arial" w:cs="Arial"/>
                <w:bCs/>
                <w:sz w:val="18"/>
                <w:szCs w:val="18"/>
              </w:rPr>
              <w:t>7</w:t>
            </w:r>
            <w:r>
              <w:rPr>
                <w:rFonts w:ascii="Arial" w:hAnsi="Arial" w:cs="Arial"/>
                <w:bCs/>
                <w:sz w:val="18"/>
                <w:szCs w:val="18"/>
              </w:rPr>
              <w:t>b</w:t>
            </w:r>
            <w:r w:rsidRPr="009D63B7">
              <w:rPr>
                <w:rFonts w:ascii="Arial" w:hAnsi="Arial" w:cs="Arial"/>
                <w:bCs/>
                <w:sz w:val="18"/>
                <w:szCs w:val="18"/>
              </w:rPr>
              <w:t xml:space="preserve">. </w:t>
            </w:r>
            <w:r w:rsidRPr="009D63B7">
              <w:rPr>
                <w:rFonts w:ascii="Arial" w:hAnsi="Arial" w:cs="Arial"/>
                <w:sz w:val="18"/>
                <w:szCs w:val="18"/>
              </w:rPr>
              <w:t xml:space="preserve">How many of the </w:t>
            </w:r>
            <w:r>
              <w:rPr>
                <w:rFonts w:ascii="Arial" w:hAnsi="Arial" w:cs="Arial"/>
                <w:sz w:val="18"/>
                <w:szCs w:val="18"/>
              </w:rPr>
              <w:t>wo</w:t>
            </w:r>
            <w:r w:rsidRPr="001403DE">
              <w:rPr>
                <w:rFonts w:ascii="Arial" w:hAnsi="Arial" w:cs="Arial"/>
                <w:b/>
                <w:sz w:val="18"/>
                <w:szCs w:val="18"/>
              </w:rPr>
              <w:t>men</w:t>
            </w:r>
            <w:r w:rsidRPr="009D63B7">
              <w:rPr>
                <w:rFonts w:ascii="Arial" w:hAnsi="Arial" w:cs="Arial"/>
                <w:sz w:val="18"/>
                <w:szCs w:val="18"/>
              </w:rPr>
              <w:t xml:space="preserve"> who “usually worked” are </w:t>
            </w:r>
            <w:r w:rsidRPr="001403DE">
              <w:rPr>
                <w:rFonts w:ascii="Arial" w:hAnsi="Arial" w:cs="Arial"/>
                <w:b/>
                <w:sz w:val="18"/>
                <w:szCs w:val="18"/>
                <w:u w:val="single"/>
              </w:rPr>
              <w:t>SKILLED</w:t>
            </w:r>
            <w:r w:rsidRPr="009D63B7">
              <w:rPr>
                <w:rFonts w:ascii="Arial" w:hAnsi="Arial" w:cs="Arial"/>
                <w:sz w:val="18"/>
                <w:szCs w:val="18"/>
              </w:rPr>
              <w:t>?</w:t>
            </w:r>
          </w:p>
          <w:p w14:paraId="4C7FB568" w14:textId="77777777" w:rsidR="00AB5C35" w:rsidRPr="00AB5C35" w:rsidRDefault="00AB5C35" w:rsidP="005A7BEF">
            <w:pPr>
              <w:pStyle w:val="TableContents"/>
              <w:snapToGrid w:val="0"/>
              <w:rPr>
                <w:rFonts w:ascii="Arial" w:hAnsi="Arial" w:cs="Arial"/>
                <w:bCs/>
                <w:sz w:val="18"/>
                <w:szCs w:val="18"/>
              </w:rPr>
            </w:pPr>
          </w:p>
        </w:tc>
        <w:tc>
          <w:tcPr>
            <w:tcW w:w="824" w:type="pct"/>
            <w:vAlign w:val="center"/>
          </w:tcPr>
          <w:p w14:paraId="5A5F253B" w14:textId="77777777" w:rsidR="00AB5C35" w:rsidRPr="005A7BEF" w:rsidRDefault="00AB5C35" w:rsidP="005A7BEF">
            <w:pPr>
              <w:autoSpaceDE w:val="0"/>
              <w:rPr>
                <w:rFonts w:ascii="Arial" w:hAnsi="Arial" w:cs="Arial"/>
                <w:b/>
                <w:bCs/>
                <w:sz w:val="18"/>
                <w:szCs w:val="18"/>
              </w:rPr>
            </w:pPr>
          </w:p>
        </w:tc>
        <w:tc>
          <w:tcPr>
            <w:tcW w:w="824" w:type="pct"/>
            <w:vAlign w:val="center"/>
          </w:tcPr>
          <w:p w14:paraId="0F242918" w14:textId="77777777" w:rsidR="00AB5C35" w:rsidRPr="005A7BEF" w:rsidRDefault="00AB5C35" w:rsidP="005A7BEF">
            <w:pPr>
              <w:autoSpaceDE w:val="0"/>
              <w:rPr>
                <w:rFonts w:ascii="Arial" w:hAnsi="Arial" w:cs="Arial"/>
                <w:b/>
                <w:bCs/>
                <w:sz w:val="18"/>
                <w:szCs w:val="18"/>
              </w:rPr>
            </w:pPr>
          </w:p>
        </w:tc>
        <w:tc>
          <w:tcPr>
            <w:tcW w:w="824" w:type="pct"/>
          </w:tcPr>
          <w:p w14:paraId="79493D54" w14:textId="77777777" w:rsidR="00AB5C35" w:rsidRPr="005A7BEF" w:rsidRDefault="00AB5C35" w:rsidP="005A7BEF">
            <w:pPr>
              <w:autoSpaceDE w:val="0"/>
              <w:rPr>
                <w:rFonts w:ascii="Arial" w:hAnsi="Arial" w:cs="Arial"/>
                <w:b/>
                <w:bCs/>
                <w:sz w:val="18"/>
                <w:szCs w:val="18"/>
              </w:rPr>
            </w:pPr>
          </w:p>
        </w:tc>
      </w:tr>
      <w:tr w:rsidR="00536D65" w:rsidRPr="005A7BEF" w14:paraId="16F81751" w14:textId="77777777" w:rsidTr="0034578E">
        <w:trPr>
          <w:trHeight w:val="420"/>
        </w:trPr>
        <w:tc>
          <w:tcPr>
            <w:tcW w:w="2528" w:type="pct"/>
          </w:tcPr>
          <w:p w14:paraId="21F33E51" w14:textId="17457E01" w:rsidR="000A1794" w:rsidRPr="001403DE" w:rsidRDefault="000A1794" w:rsidP="005A7BEF">
            <w:pPr>
              <w:pStyle w:val="TableContents"/>
              <w:snapToGrid w:val="0"/>
              <w:rPr>
                <w:rFonts w:ascii="Arial" w:hAnsi="Arial" w:cs="Arial"/>
                <w:sz w:val="18"/>
                <w:szCs w:val="18"/>
              </w:rPr>
            </w:pPr>
            <w:r w:rsidRPr="001403DE">
              <w:rPr>
                <w:rFonts w:ascii="Arial" w:hAnsi="Arial" w:cs="Arial"/>
                <w:bCs/>
                <w:sz w:val="18"/>
                <w:szCs w:val="18"/>
              </w:rPr>
              <w:t>8</w:t>
            </w:r>
            <w:r w:rsidR="008E2CEE">
              <w:rPr>
                <w:rFonts w:ascii="Arial" w:hAnsi="Arial" w:cs="Arial"/>
                <w:bCs/>
                <w:sz w:val="18"/>
                <w:szCs w:val="18"/>
              </w:rPr>
              <w:t>a</w:t>
            </w:r>
            <w:r w:rsidRPr="001403DE">
              <w:rPr>
                <w:rFonts w:ascii="Arial" w:hAnsi="Arial" w:cs="Arial"/>
                <w:bCs/>
                <w:sz w:val="18"/>
                <w:szCs w:val="18"/>
              </w:rPr>
              <w:t xml:space="preserve">. </w:t>
            </w:r>
            <w:r w:rsidRPr="001403DE">
              <w:rPr>
                <w:rFonts w:ascii="Arial" w:hAnsi="Arial" w:cs="Arial"/>
                <w:sz w:val="18"/>
                <w:szCs w:val="18"/>
              </w:rPr>
              <w:t xml:space="preserve">How many of </w:t>
            </w:r>
            <w:r w:rsidR="008E2CEE" w:rsidRPr="008E2CEE">
              <w:rPr>
                <w:rFonts w:ascii="Arial" w:hAnsi="Arial" w:cs="Arial"/>
                <w:sz w:val="18"/>
                <w:szCs w:val="18"/>
              </w:rPr>
              <w:t>the</w:t>
            </w:r>
            <w:r w:rsidR="008E2CEE">
              <w:rPr>
                <w:rFonts w:ascii="Arial" w:hAnsi="Arial" w:cs="Arial"/>
                <w:sz w:val="18"/>
                <w:szCs w:val="18"/>
              </w:rPr>
              <w:t xml:space="preserve"> </w:t>
            </w:r>
            <w:r w:rsidR="008E2CEE">
              <w:rPr>
                <w:rFonts w:ascii="Arial" w:hAnsi="Arial" w:cs="Arial"/>
                <w:b/>
                <w:sz w:val="18"/>
                <w:szCs w:val="18"/>
              </w:rPr>
              <w:t>men</w:t>
            </w:r>
            <w:r w:rsidRPr="001403DE">
              <w:rPr>
                <w:rFonts w:ascii="Arial" w:hAnsi="Arial" w:cs="Arial"/>
                <w:sz w:val="18"/>
                <w:szCs w:val="18"/>
              </w:rPr>
              <w:t xml:space="preserve"> who “usually worked” have </w:t>
            </w:r>
            <w:r w:rsidRPr="008E2CEE">
              <w:rPr>
                <w:rFonts w:ascii="Arial" w:hAnsi="Arial" w:cs="Arial"/>
                <w:b/>
                <w:sz w:val="18"/>
                <w:szCs w:val="18"/>
              </w:rPr>
              <w:t>formal wage contracts</w:t>
            </w:r>
            <w:r w:rsidRPr="001403DE">
              <w:rPr>
                <w:rFonts w:ascii="Arial" w:hAnsi="Arial" w:cs="Arial"/>
                <w:sz w:val="18"/>
                <w:szCs w:val="18"/>
              </w:rPr>
              <w:t>?</w:t>
            </w:r>
          </w:p>
          <w:p w14:paraId="0BAA6AC4" w14:textId="5FFF9FD6" w:rsidR="000A1794" w:rsidRPr="001403DE" w:rsidRDefault="000A1794" w:rsidP="005A7BEF">
            <w:pPr>
              <w:pStyle w:val="TableContents"/>
              <w:snapToGrid w:val="0"/>
              <w:rPr>
                <w:rFonts w:ascii="Arial" w:hAnsi="Arial" w:cs="Arial"/>
                <w:sz w:val="18"/>
                <w:szCs w:val="18"/>
              </w:rPr>
            </w:pPr>
          </w:p>
        </w:tc>
        <w:tc>
          <w:tcPr>
            <w:tcW w:w="824" w:type="pct"/>
            <w:vAlign w:val="center"/>
          </w:tcPr>
          <w:p w14:paraId="23CEA3AB" w14:textId="77777777" w:rsidR="000A1794" w:rsidRPr="005A7BEF" w:rsidRDefault="000A1794" w:rsidP="005A7BEF">
            <w:pPr>
              <w:autoSpaceDE w:val="0"/>
              <w:rPr>
                <w:rFonts w:ascii="Arial" w:hAnsi="Arial" w:cs="Arial"/>
                <w:b/>
                <w:bCs/>
                <w:sz w:val="18"/>
                <w:szCs w:val="18"/>
              </w:rPr>
            </w:pPr>
          </w:p>
        </w:tc>
        <w:tc>
          <w:tcPr>
            <w:tcW w:w="824" w:type="pct"/>
            <w:vAlign w:val="center"/>
          </w:tcPr>
          <w:p w14:paraId="49698F04" w14:textId="77777777" w:rsidR="000A1794" w:rsidRPr="005A7BEF" w:rsidRDefault="000A1794" w:rsidP="005A7BEF">
            <w:pPr>
              <w:autoSpaceDE w:val="0"/>
              <w:rPr>
                <w:rFonts w:ascii="Arial" w:hAnsi="Arial" w:cs="Arial"/>
                <w:b/>
                <w:bCs/>
                <w:sz w:val="18"/>
                <w:szCs w:val="18"/>
              </w:rPr>
            </w:pPr>
          </w:p>
        </w:tc>
        <w:tc>
          <w:tcPr>
            <w:tcW w:w="824" w:type="pct"/>
          </w:tcPr>
          <w:p w14:paraId="71A0799F" w14:textId="77777777" w:rsidR="000A1794" w:rsidRPr="005A7BEF" w:rsidRDefault="000A1794" w:rsidP="005A7BEF">
            <w:pPr>
              <w:autoSpaceDE w:val="0"/>
              <w:rPr>
                <w:rFonts w:ascii="Arial" w:hAnsi="Arial" w:cs="Arial"/>
                <w:b/>
                <w:bCs/>
                <w:sz w:val="18"/>
                <w:szCs w:val="18"/>
              </w:rPr>
            </w:pPr>
          </w:p>
        </w:tc>
      </w:tr>
      <w:tr w:rsidR="008E2CEE" w:rsidRPr="005A7BEF" w14:paraId="66ED1EBF" w14:textId="77777777" w:rsidTr="0034578E">
        <w:trPr>
          <w:trHeight w:val="438"/>
        </w:trPr>
        <w:tc>
          <w:tcPr>
            <w:tcW w:w="2528" w:type="pct"/>
          </w:tcPr>
          <w:p w14:paraId="6E20304F" w14:textId="56B9FAE3" w:rsidR="008E2CEE" w:rsidRPr="00AB5C35" w:rsidRDefault="008E2CEE" w:rsidP="005A7BEF">
            <w:pPr>
              <w:pStyle w:val="TableContents"/>
              <w:snapToGrid w:val="0"/>
              <w:rPr>
                <w:rFonts w:ascii="Arial" w:hAnsi="Arial" w:cs="Arial"/>
                <w:bCs/>
                <w:sz w:val="18"/>
                <w:szCs w:val="18"/>
              </w:rPr>
            </w:pPr>
            <w:r>
              <w:rPr>
                <w:rFonts w:ascii="Arial" w:hAnsi="Arial" w:cs="Arial"/>
                <w:bCs/>
                <w:sz w:val="18"/>
                <w:szCs w:val="18"/>
              </w:rPr>
              <w:t>8b..</w:t>
            </w:r>
            <w:r w:rsidRPr="009D63B7">
              <w:rPr>
                <w:rFonts w:ascii="Arial" w:hAnsi="Arial" w:cs="Arial"/>
                <w:sz w:val="18"/>
                <w:szCs w:val="18"/>
              </w:rPr>
              <w:t xml:space="preserve">How many of </w:t>
            </w:r>
            <w:r w:rsidRPr="001403DE">
              <w:rPr>
                <w:rFonts w:ascii="Arial" w:hAnsi="Arial" w:cs="Arial"/>
                <w:sz w:val="18"/>
                <w:szCs w:val="18"/>
              </w:rPr>
              <w:t>the</w:t>
            </w:r>
            <w:r>
              <w:rPr>
                <w:rFonts w:ascii="Arial" w:hAnsi="Arial" w:cs="Arial"/>
                <w:sz w:val="18"/>
                <w:szCs w:val="18"/>
              </w:rPr>
              <w:t xml:space="preserve"> </w:t>
            </w:r>
            <w:r>
              <w:rPr>
                <w:rFonts w:ascii="Arial" w:hAnsi="Arial" w:cs="Arial"/>
                <w:b/>
                <w:sz w:val="18"/>
                <w:szCs w:val="18"/>
              </w:rPr>
              <w:t>women</w:t>
            </w:r>
            <w:r w:rsidRPr="009D63B7">
              <w:rPr>
                <w:rFonts w:ascii="Arial" w:hAnsi="Arial" w:cs="Arial"/>
                <w:sz w:val="18"/>
                <w:szCs w:val="18"/>
              </w:rPr>
              <w:t xml:space="preserve"> who “usually worked” have </w:t>
            </w:r>
            <w:r w:rsidRPr="009D63B7">
              <w:rPr>
                <w:rFonts w:ascii="Arial" w:hAnsi="Arial" w:cs="Arial"/>
                <w:b/>
                <w:sz w:val="18"/>
                <w:szCs w:val="18"/>
              </w:rPr>
              <w:t>formal wage contracts</w:t>
            </w:r>
            <w:r w:rsidRPr="009D63B7">
              <w:rPr>
                <w:rFonts w:ascii="Arial" w:hAnsi="Arial" w:cs="Arial"/>
                <w:sz w:val="18"/>
                <w:szCs w:val="18"/>
              </w:rPr>
              <w:t>?</w:t>
            </w:r>
          </w:p>
        </w:tc>
        <w:tc>
          <w:tcPr>
            <w:tcW w:w="824" w:type="pct"/>
            <w:vAlign w:val="center"/>
          </w:tcPr>
          <w:p w14:paraId="63EA3A9D" w14:textId="77777777" w:rsidR="008E2CEE" w:rsidRPr="005A7BEF" w:rsidRDefault="008E2CEE" w:rsidP="005A7BEF">
            <w:pPr>
              <w:autoSpaceDE w:val="0"/>
              <w:rPr>
                <w:rFonts w:ascii="Arial" w:hAnsi="Arial" w:cs="Arial"/>
                <w:b/>
                <w:bCs/>
                <w:sz w:val="18"/>
                <w:szCs w:val="18"/>
              </w:rPr>
            </w:pPr>
          </w:p>
        </w:tc>
        <w:tc>
          <w:tcPr>
            <w:tcW w:w="824" w:type="pct"/>
            <w:vAlign w:val="center"/>
          </w:tcPr>
          <w:p w14:paraId="2BD772E0" w14:textId="77777777" w:rsidR="008E2CEE" w:rsidRPr="005A7BEF" w:rsidRDefault="008E2CEE" w:rsidP="005A7BEF">
            <w:pPr>
              <w:autoSpaceDE w:val="0"/>
              <w:rPr>
                <w:rFonts w:ascii="Arial" w:hAnsi="Arial" w:cs="Arial"/>
                <w:b/>
                <w:bCs/>
                <w:sz w:val="18"/>
                <w:szCs w:val="18"/>
              </w:rPr>
            </w:pPr>
          </w:p>
        </w:tc>
        <w:tc>
          <w:tcPr>
            <w:tcW w:w="824" w:type="pct"/>
          </w:tcPr>
          <w:p w14:paraId="035ECD0D" w14:textId="77777777" w:rsidR="008E2CEE" w:rsidRPr="005A7BEF" w:rsidRDefault="008E2CEE" w:rsidP="005A7BEF">
            <w:pPr>
              <w:autoSpaceDE w:val="0"/>
              <w:rPr>
                <w:rFonts w:ascii="Arial" w:hAnsi="Arial" w:cs="Arial"/>
                <w:b/>
                <w:bCs/>
                <w:sz w:val="18"/>
                <w:szCs w:val="18"/>
              </w:rPr>
            </w:pPr>
          </w:p>
        </w:tc>
      </w:tr>
      <w:tr w:rsidR="00536D65" w:rsidRPr="005A7BEF" w14:paraId="7DD5470E" w14:textId="77777777" w:rsidTr="0034578E">
        <w:trPr>
          <w:trHeight w:val="438"/>
        </w:trPr>
        <w:tc>
          <w:tcPr>
            <w:tcW w:w="2528" w:type="pct"/>
          </w:tcPr>
          <w:p w14:paraId="6435F48D" w14:textId="6CA3CCC6" w:rsidR="000A1794" w:rsidRPr="001403DE" w:rsidRDefault="000A1794" w:rsidP="005A7BEF">
            <w:pPr>
              <w:pStyle w:val="TableContents"/>
              <w:snapToGrid w:val="0"/>
              <w:rPr>
                <w:rFonts w:ascii="Arial" w:hAnsi="Arial" w:cs="Arial"/>
                <w:sz w:val="18"/>
                <w:szCs w:val="18"/>
              </w:rPr>
            </w:pPr>
            <w:r w:rsidRPr="001403DE">
              <w:rPr>
                <w:rFonts w:ascii="Arial" w:hAnsi="Arial" w:cs="Arial"/>
                <w:bCs/>
                <w:sz w:val="18"/>
                <w:szCs w:val="18"/>
              </w:rPr>
              <w:t>9</w:t>
            </w:r>
            <w:r w:rsidR="008E2CEE">
              <w:rPr>
                <w:rFonts w:ascii="Arial" w:hAnsi="Arial" w:cs="Arial"/>
                <w:bCs/>
                <w:sz w:val="18"/>
                <w:szCs w:val="18"/>
              </w:rPr>
              <w:t>a</w:t>
            </w:r>
            <w:r w:rsidRPr="001403DE">
              <w:rPr>
                <w:rFonts w:ascii="Arial" w:hAnsi="Arial" w:cs="Arial"/>
                <w:bCs/>
                <w:sz w:val="18"/>
                <w:szCs w:val="18"/>
              </w:rPr>
              <w:t xml:space="preserve">. </w:t>
            </w:r>
            <w:r w:rsidRPr="001403DE">
              <w:rPr>
                <w:rFonts w:ascii="Arial" w:hAnsi="Arial" w:cs="Arial"/>
                <w:sz w:val="18"/>
                <w:szCs w:val="18"/>
              </w:rPr>
              <w:t xml:space="preserve">How many of </w:t>
            </w:r>
            <w:r w:rsidR="008E2CEE">
              <w:rPr>
                <w:rFonts w:ascii="Arial" w:hAnsi="Arial" w:cs="Arial"/>
                <w:sz w:val="18"/>
                <w:szCs w:val="18"/>
              </w:rPr>
              <w:t xml:space="preserve">the </w:t>
            </w:r>
            <w:r w:rsidR="008E2CEE">
              <w:rPr>
                <w:rFonts w:ascii="Arial" w:hAnsi="Arial" w:cs="Arial"/>
                <w:b/>
                <w:sz w:val="18"/>
                <w:szCs w:val="18"/>
              </w:rPr>
              <w:t>men</w:t>
            </w:r>
            <w:r w:rsidR="008E2CEE" w:rsidRPr="001403DE">
              <w:rPr>
                <w:rFonts w:ascii="Arial" w:hAnsi="Arial" w:cs="Arial"/>
                <w:sz w:val="18"/>
                <w:szCs w:val="18"/>
              </w:rPr>
              <w:t xml:space="preserve"> </w:t>
            </w:r>
            <w:r w:rsidRPr="001403DE">
              <w:rPr>
                <w:rFonts w:ascii="Arial" w:hAnsi="Arial" w:cs="Arial"/>
                <w:sz w:val="18"/>
                <w:szCs w:val="18"/>
              </w:rPr>
              <w:t xml:space="preserve">who “usually worked” receive paid </w:t>
            </w:r>
            <w:r w:rsidRPr="008E2CEE">
              <w:rPr>
                <w:rFonts w:ascii="Arial" w:hAnsi="Arial" w:cs="Arial"/>
                <w:b/>
                <w:sz w:val="18"/>
                <w:szCs w:val="18"/>
              </w:rPr>
              <w:t>sick leave</w:t>
            </w:r>
            <w:r w:rsidR="00922493" w:rsidRPr="008E2CEE">
              <w:rPr>
                <w:rFonts w:ascii="Arial" w:hAnsi="Arial" w:cs="Arial"/>
                <w:b/>
                <w:sz w:val="18"/>
                <w:szCs w:val="18"/>
              </w:rPr>
              <w:t xml:space="preserve"> or another type of paid leave</w:t>
            </w:r>
            <w:r w:rsidRPr="001403DE">
              <w:rPr>
                <w:rFonts w:ascii="Arial" w:hAnsi="Arial" w:cs="Arial"/>
                <w:sz w:val="18"/>
                <w:szCs w:val="18"/>
              </w:rPr>
              <w:t>?</w:t>
            </w:r>
          </w:p>
          <w:p w14:paraId="04F3A762" w14:textId="62F3C7AE" w:rsidR="000A1794" w:rsidRPr="001403DE" w:rsidRDefault="000A1794" w:rsidP="005A7BEF">
            <w:pPr>
              <w:pStyle w:val="TableContents"/>
              <w:snapToGrid w:val="0"/>
              <w:rPr>
                <w:rFonts w:ascii="Arial" w:hAnsi="Arial" w:cs="Arial"/>
                <w:sz w:val="18"/>
                <w:szCs w:val="18"/>
              </w:rPr>
            </w:pPr>
          </w:p>
        </w:tc>
        <w:tc>
          <w:tcPr>
            <w:tcW w:w="824" w:type="pct"/>
            <w:vAlign w:val="center"/>
          </w:tcPr>
          <w:p w14:paraId="12690C22" w14:textId="77777777" w:rsidR="000A1794" w:rsidRPr="005A7BEF" w:rsidRDefault="000A1794" w:rsidP="005A7BEF">
            <w:pPr>
              <w:autoSpaceDE w:val="0"/>
              <w:rPr>
                <w:rFonts w:ascii="Arial" w:hAnsi="Arial" w:cs="Arial"/>
                <w:b/>
                <w:bCs/>
                <w:sz w:val="18"/>
                <w:szCs w:val="18"/>
              </w:rPr>
            </w:pPr>
          </w:p>
        </w:tc>
        <w:tc>
          <w:tcPr>
            <w:tcW w:w="824" w:type="pct"/>
            <w:vAlign w:val="center"/>
          </w:tcPr>
          <w:p w14:paraId="63032A4C" w14:textId="77777777" w:rsidR="000A1794" w:rsidRPr="005A7BEF" w:rsidRDefault="000A1794" w:rsidP="005A7BEF">
            <w:pPr>
              <w:autoSpaceDE w:val="0"/>
              <w:rPr>
                <w:rFonts w:ascii="Arial" w:hAnsi="Arial" w:cs="Arial"/>
                <w:b/>
                <w:bCs/>
                <w:sz w:val="18"/>
                <w:szCs w:val="18"/>
              </w:rPr>
            </w:pPr>
          </w:p>
        </w:tc>
        <w:tc>
          <w:tcPr>
            <w:tcW w:w="824" w:type="pct"/>
          </w:tcPr>
          <w:p w14:paraId="0B7A9D6C" w14:textId="77777777" w:rsidR="000A1794" w:rsidRPr="005A7BEF" w:rsidRDefault="000A1794" w:rsidP="005A7BEF">
            <w:pPr>
              <w:autoSpaceDE w:val="0"/>
              <w:rPr>
                <w:rFonts w:ascii="Arial" w:hAnsi="Arial" w:cs="Arial"/>
                <w:b/>
                <w:bCs/>
                <w:sz w:val="18"/>
                <w:szCs w:val="18"/>
              </w:rPr>
            </w:pPr>
          </w:p>
        </w:tc>
      </w:tr>
      <w:tr w:rsidR="008E2CEE" w:rsidRPr="005A7BEF" w14:paraId="1A0AB21A" w14:textId="77777777" w:rsidTr="0034578E">
        <w:trPr>
          <w:trHeight w:val="339"/>
        </w:trPr>
        <w:tc>
          <w:tcPr>
            <w:tcW w:w="2528" w:type="pct"/>
          </w:tcPr>
          <w:p w14:paraId="24B9EBC8" w14:textId="425ED6B8" w:rsidR="008E2CEE" w:rsidRPr="009D63B7" w:rsidRDefault="008E2CEE" w:rsidP="008E2CEE">
            <w:pPr>
              <w:pStyle w:val="TableContents"/>
              <w:snapToGrid w:val="0"/>
              <w:rPr>
                <w:rFonts w:ascii="Arial" w:hAnsi="Arial" w:cs="Arial"/>
                <w:sz w:val="18"/>
                <w:szCs w:val="18"/>
              </w:rPr>
            </w:pPr>
            <w:r w:rsidRPr="009D63B7">
              <w:rPr>
                <w:rFonts w:ascii="Arial" w:hAnsi="Arial" w:cs="Arial"/>
                <w:bCs/>
                <w:sz w:val="18"/>
                <w:szCs w:val="18"/>
              </w:rPr>
              <w:t>9</w:t>
            </w:r>
            <w:r>
              <w:rPr>
                <w:rFonts w:ascii="Arial" w:hAnsi="Arial" w:cs="Arial"/>
                <w:bCs/>
                <w:sz w:val="18"/>
                <w:szCs w:val="18"/>
              </w:rPr>
              <w:t>b</w:t>
            </w:r>
            <w:r w:rsidRPr="009D63B7">
              <w:rPr>
                <w:rFonts w:ascii="Arial" w:hAnsi="Arial" w:cs="Arial"/>
                <w:bCs/>
                <w:sz w:val="18"/>
                <w:szCs w:val="18"/>
              </w:rPr>
              <w:t xml:space="preserve">. </w:t>
            </w:r>
            <w:r w:rsidRPr="009D63B7">
              <w:rPr>
                <w:rFonts w:ascii="Arial" w:hAnsi="Arial" w:cs="Arial"/>
                <w:sz w:val="18"/>
                <w:szCs w:val="18"/>
              </w:rPr>
              <w:t xml:space="preserve">How many of </w:t>
            </w:r>
            <w:r>
              <w:rPr>
                <w:rFonts w:ascii="Arial" w:hAnsi="Arial" w:cs="Arial"/>
                <w:sz w:val="18"/>
                <w:szCs w:val="18"/>
              </w:rPr>
              <w:t xml:space="preserve">the </w:t>
            </w:r>
            <w:r>
              <w:rPr>
                <w:rFonts w:ascii="Arial" w:hAnsi="Arial" w:cs="Arial"/>
                <w:b/>
                <w:sz w:val="18"/>
                <w:szCs w:val="18"/>
              </w:rPr>
              <w:t>women</w:t>
            </w:r>
            <w:r w:rsidRPr="009D63B7">
              <w:rPr>
                <w:rFonts w:ascii="Arial" w:hAnsi="Arial" w:cs="Arial"/>
                <w:sz w:val="18"/>
                <w:szCs w:val="18"/>
              </w:rPr>
              <w:t xml:space="preserve"> who “usually worked” receive paid </w:t>
            </w:r>
            <w:r w:rsidRPr="009D63B7">
              <w:rPr>
                <w:rFonts w:ascii="Arial" w:hAnsi="Arial" w:cs="Arial"/>
                <w:b/>
                <w:sz w:val="18"/>
                <w:szCs w:val="18"/>
              </w:rPr>
              <w:t>sick leave or another type of paid leave</w:t>
            </w:r>
            <w:r w:rsidRPr="009D63B7">
              <w:rPr>
                <w:rFonts w:ascii="Arial" w:hAnsi="Arial" w:cs="Arial"/>
                <w:sz w:val="18"/>
                <w:szCs w:val="18"/>
              </w:rPr>
              <w:t>?</w:t>
            </w:r>
          </w:p>
          <w:p w14:paraId="0B64E825" w14:textId="77777777" w:rsidR="008E2CEE" w:rsidRPr="00AB5C35" w:rsidRDefault="008E2CEE" w:rsidP="005A7BEF">
            <w:pPr>
              <w:pStyle w:val="TableContents"/>
              <w:snapToGrid w:val="0"/>
              <w:rPr>
                <w:rFonts w:ascii="Arial" w:hAnsi="Arial" w:cs="Arial"/>
                <w:bCs/>
                <w:sz w:val="18"/>
                <w:szCs w:val="18"/>
              </w:rPr>
            </w:pPr>
          </w:p>
        </w:tc>
        <w:tc>
          <w:tcPr>
            <w:tcW w:w="824" w:type="pct"/>
            <w:vAlign w:val="center"/>
          </w:tcPr>
          <w:p w14:paraId="392A7995" w14:textId="77777777" w:rsidR="008E2CEE" w:rsidRPr="005A7BEF" w:rsidRDefault="008E2CEE" w:rsidP="005A7BEF">
            <w:pPr>
              <w:autoSpaceDE w:val="0"/>
              <w:rPr>
                <w:rFonts w:ascii="Arial" w:hAnsi="Arial" w:cs="Arial"/>
                <w:b/>
                <w:bCs/>
                <w:sz w:val="18"/>
                <w:szCs w:val="18"/>
              </w:rPr>
            </w:pPr>
          </w:p>
        </w:tc>
        <w:tc>
          <w:tcPr>
            <w:tcW w:w="824" w:type="pct"/>
            <w:vAlign w:val="center"/>
          </w:tcPr>
          <w:p w14:paraId="2D870E10" w14:textId="77777777" w:rsidR="008E2CEE" w:rsidRPr="005A7BEF" w:rsidRDefault="008E2CEE" w:rsidP="005A7BEF">
            <w:pPr>
              <w:autoSpaceDE w:val="0"/>
              <w:rPr>
                <w:rFonts w:ascii="Arial" w:hAnsi="Arial" w:cs="Arial"/>
                <w:b/>
                <w:bCs/>
                <w:sz w:val="18"/>
                <w:szCs w:val="18"/>
              </w:rPr>
            </w:pPr>
          </w:p>
        </w:tc>
        <w:tc>
          <w:tcPr>
            <w:tcW w:w="824" w:type="pct"/>
          </w:tcPr>
          <w:p w14:paraId="313359D9" w14:textId="77777777" w:rsidR="008E2CEE" w:rsidRPr="005A7BEF" w:rsidRDefault="008E2CEE" w:rsidP="005A7BEF">
            <w:pPr>
              <w:autoSpaceDE w:val="0"/>
              <w:rPr>
                <w:rFonts w:ascii="Arial" w:hAnsi="Arial" w:cs="Arial"/>
                <w:b/>
                <w:bCs/>
                <w:sz w:val="18"/>
                <w:szCs w:val="18"/>
              </w:rPr>
            </w:pPr>
          </w:p>
        </w:tc>
      </w:tr>
      <w:tr w:rsidR="00536D65" w:rsidRPr="005A7BEF" w14:paraId="65583D03" w14:textId="77777777" w:rsidTr="0034578E">
        <w:trPr>
          <w:trHeight w:val="339"/>
        </w:trPr>
        <w:tc>
          <w:tcPr>
            <w:tcW w:w="2528" w:type="pct"/>
          </w:tcPr>
          <w:p w14:paraId="6CECF96E" w14:textId="3D4052E0" w:rsidR="000A1794" w:rsidRPr="001403DE" w:rsidRDefault="000A1794">
            <w:pPr>
              <w:pStyle w:val="TableContents"/>
              <w:snapToGrid w:val="0"/>
              <w:rPr>
                <w:rFonts w:ascii="Arial" w:hAnsi="Arial" w:cs="Arial"/>
                <w:sz w:val="18"/>
                <w:szCs w:val="18"/>
              </w:rPr>
            </w:pPr>
            <w:r w:rsidRPr="001403DE">
              <w:rPr>
                <w:rFonts w:ascii="Arial" w:hAnsi="Arial" w:cs="Arial"/>
                <w:bCs/>
                <w:sz w:val="18"/>
                <w:szCs w:val="18"/>
              </w:rPr>
              <w:t xml:space="preserve">16. </w:t>
            </w:r>
            <w:r w:rsidRPr="001403DE">
              <w:rPr>
                <w:rFonts w:ascii="Arial" w:hAnsi="Arial" w:cs="Arial"/>
                <w:sz w:val="18"/>
                <w:szCs w:val="18"/>
              </w:rPr>
              <w:t xml:space="preserve">Was </w:t>
            </w:r>
            <w:r w:rsidR="008E2CEE">
              <w:rPr>
                <w:rFonts w:ascii="Arial" w:hAnsi="Arial" w:cs="Arial"/>
                <w:sz w:val="18"/>
                <w:szCs w:val="18"/>
              </w:rPr>
              <w:t xml:space="preserve">[Enterprise Name] </w:t>
            </w:r>
            <w:r w:rsidRPr="001403DE">
              <w:rPr>
                <w:rFonts w:ascii="Arial" w:hAnsi="Arial" w:cs="Arial"/>
                <w:sz w:val="18"/>
                <w:szCs w:val="18"/>
              </w:rPr>
              <w:t>operating during the last 1 month?</w:t>
            </w:r>
            <w:r w:rsidR="004C5A6F" w:rsidRPr="001403DE">
              <w:rPr>
                <w:rFonts w:ascii="Arial" w:hAnsi="Arial" w:cs="Arial"/>
                <w:sz w:val="18"/>
                <w:szCs w:val="18"/>
              </w:rPr>
              <w:t xml:space="preserve">        </w:t>
            </w:r>
            <w:r w:rsidR="00A53E0F" w:rsidRPr="001403DE">
              <w:rPr>
                <w:rFonts w:ascii="Arial" w:hAnsi="Arial" w:cs="Arial"/>
                <w:sz w:val="18"/>
                <w:szCs w:val="18"/>
              </w:rPr>
              <w:t>1. Yes      5. No&gt;&gt;</w:t>
            </w:r>
            <w:r w:rsidR="00B0676B" w:rsidRPr="001403DE">
              <w:rPr>
                <w:rFonts w:ascii="Arial" w:hAnsi="Arial" w:cs="Arial"/>
                <w:sz w:val="18"/>
                <w:szCs w:val="18"/>
              </w:rPr>
              <w:t>next enterprise</w:t>
            </w:r>
            <w:r w:rsidR="00A53E0F" w:rsidRPr="001403DE">
              <w:rPr>
                <w:rFonts w:ascii="Arial" w:hAnsi="Arial" w:cs="Arial"/>
                <w:sz w:val="18"/>
                <w:szCs w:val="18"/>
              </w:rPr>
              <w:t xml:space="preserve"> </w:t>
            </w:r>
          </w:p>
        </w:tc>
        <w:tc>
          <w:tcPr>
            <w:tcW w:w="824" w:type="pct"/>
            <w:vAlign w:val="center"/>
          </w:tcPr>
          <w:p w14:paraId="5A29E207" w14:textId="77777777" w:rsidR="000A1794" w:rsidRPr="005A7BEF" w:rsidRDefault="000A1794" w:rsidP="005A7BEF">
            <w:pPr>
              <w:autoSpaceDE w:val="0"/>
              <w:rPr>
                <w:rFonts w:ascii="Arial" w:hAnsi="Arial" w:cs="Arial"/>
                <w:b/>
                <w:bCs/>
                <w:sz w:val="18"/>
                <w:szCs w:val="18"/>
              </w:rPr>
            </w:pPr>
          </w:p>
        </w:tc>
        <w:tc>
          <w:tcPr>
            <w:tcW w:w="824" w:type="pct"/>
            <w:vAlign w:val="center"/>
          </w:tcPr>
          <w:p w14:paraId="13D10422" w14:textId="77777777" w:rsidR="000A1794" w:rsidRPr="005A7BEF" w:rsidRDefault="000A1794" w:rsidP="005A7BEF">
            <w:pPr>
              <w:autoSpaceDE w:val="0"/>
              <w:rPr>
                <w:rFonts w:ascii="Arial" w:hAnsi="Arial" w:cs="Arial"/>
                <w:b/>
                <w:bCs/>
                <w:sz w:val="18"/>
                <w:szCs w:val="18"/>
              </w:rPr>
            </w:pPr>
          </w:p>
        </w:tc>
        <w:tc>
          <w:tcPr>
            <w:tcW w:w="824" w:type="pct"/>
          </w:tcPr>
          <w:p w14:paraId="54983ACE" w14:textId="77777777" w:rsidR="000A1794" w:rsidRPr="005A7BEF" w:rsidRDefault="000A1794" w:rsidP="005A7BEF">
            <w:pPr>
              <w:autoSpaceDE w:val="0"/>
              <w:rPr>
                <w:rFonts w:ascii="Arial" w:hAnsi="Arial" w:cs="Arial"/>
                <w:b/>
                <w:bCs/>
                <w:sz w:val="18"/>
                <w:szCs w:val="18"/>
              </w:rPr>
            </w:pPr>
          </w:p>
        </w:tc>
      </w:tr>
      <w:tr w:rsidR="00536D65" w:rsidRPr="005A7BEF" w14:paraId="2818BE06" w14:textId="77777777" w:rsidTr="001403DE">
        <w:trPr>
          <w:trHeight w:val="18"/>
        </w:trPr>
        <w:tc>
          <w:tcPr>
            <w:tcW w:w="2528" w:type="pct"/>
          </w:tcPr>
          <w:p w14:paraId="0F3C77A8" w14:textId="77777777" w:rsidR="000A1794" w:rsidRPr="001403DE" w:rsidRDefault="000A1794" w:rsidP="005A7BEF">
            <w:pPr>
              <w:pStyle w:val="TableContents"/>
              <w:snapToGrid w:val="0"/>
              <w:rPr>
                <w:rFonts w:ascii="Arial" w:hAnsi="Arial" w:cs="Arial"/>
                <w:sz w:val="18"/>
                <w:szCs w:val="18"/>
              </w:rPr>
            </w:pPr>
            <w:r w:rsidRPr="001403DE">
              <w:rPr>
                <w:rFonts w:ascii="Arial" w:hAnsi="Arial" w:cs="Arial"/>
                <w:bCs/>
                <w:sz w:val="18"/>
                <w:szCs w:val="18"/>
              </w:rPr>
              <w:t xml:space="preserve">20. </w:t>
            </w:r>
            <w:r w:rsidRPr="001403DE">
              <w:rPr>
                <w:rFonts w:ascii="Arial" w:hAnsi="Arial" w:cs="Arial"/>
                <w:sz w:val="18"/>
                <w:szCs w:val="18"/>
              </w:rPr>
              <w:t xml:space="preserve">Over the last month, has employment been higher, lower, or the same as in a typical month? </w:t>
            </w:r>
          </w:p>
          <w:p w14:paraId="1DC71D4F" w14:textId="77777777" w:rsidR="000A1794" w:rsidRPr="001403DE" w:rsidRDefault="000A1794" w:rsidP="005A7BEF">
            <w:pPr>
              <w:pStyle w:val="TableContents"/>
              <w:snapToGrid w:val="0"/>
              <w:rPr>
                <w:rFonts w:ascii="Arial" w:hAnsi="Arial" w:cs="Arial"/>
                <w:sz w:val="18"/>
                <w:szCs w:val="18"/>
              </w:rPr>
            </w:pPr>
            <w:r w:rsidRPr="001403DE">
              <w:rPr>
                <w:rFonts w:ascii="Arial" w:hAnsi="Arial" w:cs="Arial"/>
                <w:sz w:val="18"/>
                <w:szCs w:val="18"/>
              </w:rPr>
              <w:t xml:space="preserve">1. Higher </w:t>
            </w:r>
          </w:p>
          <w:p w14:paraId="7ABC18CB" w14:textId="77777777" w:rsidR="000A1794" w:rsidRPr="001403DE" w:rsidRDefault="000A1794" w:rsidP="005A7BEF">
            <w:pPr>
              <w:pStyle w:val="TableContents"/>
              <w:snapToGrid w:val="0"/>
              <w:rPr>
                <w:rFonts w:ascii="Arial" w:hAnsi="Arial" w:cs="Arial"/>
                <w:sz w:val="18"/>
                <w:szCs w:val="18"/>
              </w:rPr>
            </w:pPr>
            <w:r w:rsidRPr="001403DE">
              <w:rPr>
                <w:rFonts w:ascii="Arial" w:hAnsi="Arial" w:cs="Arial"/>
                <w:sz w:val="18"/>
                <w:szCs w:val="18"/>
              </w:rPr>
              <w:t>2. Lower</w:t>
            </w:r>
          </w:p>
          <w:p w14:paraId="1D100D53" w14:textId="77777777" w:rsidR="000A1794" w:rsidRPr="001403DE" w:rsidRDefault="000A1794" w:rsidP="005A7BEF">
            <w:pPr>
              <w:pStyle w:val="TableContents"/>
              <w:snapToGrid w:val="0"/>
              <w:rPr>
                <w:rFonts w:ascii="Arial" w:hAnsi="Arial" w:cs="Arial"/>
                <w:bCs/>
                <w:sz w:val="18"/>
                <w:szCs w:val="18"/>
              </w:rPr>
            </w:pPr>
            <w:r w:rsidRPr="001403DE">
              <w:rPr>
                <w:rFonts w:ascii="Arial" w:hAnsi="Arial" w:cs="Arial"/>
                <w:sz w:val="18"/>
                <w:szCs w:val="18"/>
              </w:rPr>
              <w:t xml:space="preserve">3. Same </w:t>
            </w:r>
          </w:p>
        </w:tc>
        <w:tc>
          <w:tcPr>
            <w:tcW w:w="824" w:type="pct"/>
            <w:vAlign w:val="center"/>
          </w:tcPr>
          <w:p w14:paraId="0BDBDA16" w14:textId="77777777" w:rsidR="000A1794" w:rsidRPr="005A7BEF" w:rsidRDefault="000A1794" w:rsidP="005A7BEF">
            <w:pPr>
              <w:autoSpaceDE w:val="0"/>
              <w:rPr>
                <w:rFonts w:ascii="Arial" w:hAnsi="Arial" w:cs="Arial"/>
                <w:b/>
                <w:bCs/>
                <w:sz w:val="18"/>
                <w:szCs w:val="18"/>
              </w:rPr>
            </w:pPr>
          </w:p>
        </w:tc>
        <w:tc>
          <w:tcPr>
            <w:tcW w:w="824" w:type="pct"/>
            <w:vAlign w:val="center"/>
          </w:tcPr>
          <w:p w14:paraId="0C4A2290" w14:textId="77777777" w:rsidR="000A1794" w:rsidRPr="005A7BEF" w:rsidRDefault="000A1794" w:rsidP="005A7BEF">
            <w:pPr>
              <w:autoSpaceDE w:val="0"/>
              <w:rPr>
                <w:rFonts w:ascii="Arial" w:hAnsi="Arial" w:cs="Arial"/>
                <w:b/>
                <w:bCs/>
                <w:sz w:val="18"/>
                <w:szCs w:val="18"/>
              </w:rPr>
            </w:pPr>
          </w:p>
        </w:tc>
        <w:tc>
          <w:tcPr>
            <w:tcW w:w="824" w:type="pct"/>
          </w:tcPr>
          <w:p w14:paraId="131C9401" w14:textId="77777777" w:rsidR="000A1794" w:rsidRPr="005A7BEF" w:rsidRDefault="000A1794" w:rsidP="005A7BEF">
            <w:pPr>
              <w:autoSpaceDE w:val="0"/>
              <w:rPr>
                <w:rFonts w:ascii="Arial" w:hAnsi="Arial" w:cs="Arial"/>
                <w:b/>
                <w:bCs/>
                <w:sz w:val="18"/>
                <w:szCs w:val="18"/>
              </w:rPr>
            </w:pPr>
          </w:p>
        </w:tc>
      </w:tr>
    </w:tbl>
    <w:p w14:paraId="639E4E02" w14:textId="29451E66" w:rsidR="00580399" w:rsidRPr="005A7BEF" w:rsidRDefault="00580399" w:rsidP="005A7BEF">
      <w:pPr>
        <w:rPr>
          <w:rFonts w:ascii="Arial" w:hAnsi="Arial" w:cs="Arial"/>
          <w:sz w:val="16"/>
          <w:szCs w:val="16"/>
        </w:rPr>
      </w:pPr>
    </w:p>
    <w:p w14:paraId="1EC9060E" w14:textId="7D4373CD" w:rsidR="0021206D" w:rsidRPr="005A7BEF" w:rsidRDefault="0021206D" w:rsidP="005A7BEF">
      <w:pPr>
        <w:rPr>
          <w:rFonts w:ascii="Arial" w:hAnsi="Arial" w:cs="Arial"/>
          <w:sz w:val="16"/>
          <w:szCs w:val="16"/>
        </w:rPr>
      </w:pPr>
    </w:p>
    <w:p w14:paraId="1FBE80E0" w14:textId="43474F1D" w:rsidR="0021206D" w:rsidRPr="005A7BEF" w:rsidRDefault="0021206D" w:rsidP="005A7BEF">
      <w:pPr>
        <w:rPr>
          <w:rFonts w:ascii="Arial" w:hAnsi="Arial" w:cs="Arial"/>
          <w:sz w:val="16"/>
          <w:szCs w:val="16"/>
        </w:rPr>
      </w:pPr>
    </w:p>
    <w:p w14:paraId="21B2EC1F" w14:textId="78D2E8B9" w:rsidR="0021206D" w:rsidRPr="005A7BEF" w:rsidRDefault="0021206D" w:rsidP="005A7BEF">
      <w:pPr>
        <w:rPr>
          <w:rFonts w:ascii="Arial" w:hAnsi="Arial" w:cs="Arial"/>
          <w:sz w:val="16"/>
          <w:szCs w:val="16"/>
        </w:rPr>
      </w:pPr>
    </w:p>
    <w:p w14:paraId="4E36E948" w14:textId="3CF7F730" w:rsidR="0021206D" w:rsidRPr="005A7BEF" w:rsidRDefault="0021206D" w:rsidP="005A7BEF">
      <w:pPr>
        <w:rPr>
          <w:rFonts w:ascii="Arial" w:hAnsi="Arial" w:cs="Arial"/>
          <w:sz w:val="16"/>
          <w:szCs w:val="16"/>
        </w:rPr>
      </w:pPr>
    </w:p>
    <w:p w14:paraId="0FD2B678" w14:textId="21AEDEC1" w:rsidR="0078503A" w:rsidRPr="005A7BEF" w:rsidRDefault="0078503A" w:rsidP="005A7BEF">
      <w:pPr>
        <w:rPr>
          <w:rFonts w:ascii="Arial" w:hAnsi="Arial" w:cs="Arial"/>
          <w:sz w:val="16"/>
          <w:szCs w:val="16"/>
        </w:rPr>
      </w:pPr>
    </w:p>
    <w:p w14:paraId="1A4C4180" w14:textId="7A797F1F" w:rsidR="0078503A" w:rsidRPr="005A7BEF" w:rsidRDefault="0078503A" w:rsidP="005A7BEF">
      <w:pPr>
        <w:rPr>
          <w:rFonts w:ascii="Arial" w:hAnsi="Arial" w:cs="Arial"/>
          <w:sz w:val="16"/>
          <w:szCs w:val="16"/>
        </w:rPr>
      </w:pPr>
    </w:p>
    <w:p w14:paraId="220ECE3C" w14:textId="2D0AA4F2" w:rsidR="0078503A" w:rsidRPr="005A7BEF" w:rsidRDefault="0078503A" w:rsidP="005A7BEF">
      <w:pPr>
        <w:rPr>
          <w:rFonts w:ascii="Arial" w:hAnsi="Arial" w:cs="Arial"/>
          <w:sz w:val="16"/>
          <w:szCs w:val="16"/>
        </w:rPr>
      </w:pPr>
    </w:p>
    <w:p w14:paraId="0C66A6E4" w14:textId="591D3D89" w:rsidR="0078503A" w:rsidRPr="005A7BEF" w:rsidRDefault="0078503A" w:rsidP="005A7BEF">
      <w:pPr>
        <w:rPr>
          <w:rFonts w:ascii="Arial" w:hAnsi="Arial" w:cs="Arial"/>
          <w:sz w:val="16"/>
          <w:szCs w:val="16"/>
        </w:rPr>
      </w:pPr>
    </w:p>
    <w:p w14:paraId="51CEA043" w14:textId="77777777" w:rsidR="0078503A" w:rsidRPr="005A7BEF" w:rsidRDefault="0078503A" w:rsidP="005A7BEF">
      <w:pPr>
        <w:rPr>
          <w:rFonts w:ascii="Arial" w:hAnsi="Arial" w:cs="Arial"/>
          <w:sz w:val="16"/>
          <w:szCs w:val="16"/>
        </w:rPr>
      </w:pPr>
    </w:p>
    <w:p w14:paraId="036B1FD0" w14:textId="54BFF0EF" w:rsidR="0021206D" w:rsidRPr="005A7BEF" w:rsidRDefault="0021206D" w:rsidP="005A7BEF">
      <w:pPr>
        <w:rPr>
          <w:rFonts w:ascii="Arial" w:hAnsi="Arial" w:cs="Arial"/>
          <w:sz w:val="16"/>
          <w:szCs w:val="16"/>
        </w:rPr>
      </w:pPr>
    </w:p>
    <w:p w14:paraId="628AE17B" w14:textId="77777777" w:rsidR="0021206D" w:rsidRPr="005A7BEF" w:rsidRDefault="0021206D" w:rsidP="005A7BEF">
      <w:pPr>
        <w:rPr>
          <w:rFonts w:ascii="Arial" w:hAnsi="Arial" w:cs="Arial"/>
          <w:sz w:val="16"/>
          <w:szCs w:val="16"/>
        </w:rPr>
      </w:pPr>
    </w:p>
    <w:p w14:paraId="0A71DEB8" w14:textId="77777777" w:rsidR="000A1794" w:rsidRPr="005A7BEF" w:rsidRDefault="000A1794" w:rsidP="005A7BEF">
      <w:pPr>
        <w:pStyle w:val="Heading3"/>
        <w:spacing w:before="0"/>
        <w:rPr>
          <w:rFonts w:ascii="Arial" w:hAnsi="Arial" w:cs="Arial"/>
          <w:color w:val="auto"/>
        </w:rPr>
      </w:pPr>
      <w:bookmarkStart w:id="139" w:name="_Toc516617839"/>
      <w:r w:rsidRPr="005A7BEF">
        <w:rPr>
          <w:rFonts w:ascii="Arial" w:hAnsi="Arial" w:cs="Arial"/>
          <w:color w:val="auto"/>
        </w:rPr>
        <w:t>II. FOUR IMPORTANT EMPLOYEES</w:t>
      </w:r>
      <w:bookmarkEnd w:id="139"/>
    </w:p>
    <w:p w14:paraId="4D79FE3A" w14:textId="27533CDB" w:rsidR="000A1794" w:rsidRDefault="00333DD2" w:rsidP="005A7BEF">
      <w:pPr>
        <w:rPr>
          <w:rFonts w:ascii="Arial" w:hAnsi="Arial" w:cs="Arial"/>
          <w:b/>
          <w:i/>
          <w:sz w:val="20"/>
          <w:szCs w:val="20"/>
        </w:rPr>
      </w:pPr>
      <w:bookmarkStart w:id="140" w:name="Bii"/>
      <w:r>
        <w:rPr>
          <w:rFonts w:ascii="Arial" w:hAnsi="Arial" w:cs="Arial"/>
          <w:b/>
          <w:i/>
          <w:sz w:val="20"/>
          <w:szCs w:val="20"/>
        </w:rPr>
        <w:t>Interviewer reads: “</w:t>
      </w:r>
      <w:r w:rsidR="000A1794" w:rsidRPr="005A7BEF">
        <w:rPr>
          <w:rFonts w:ascii="Arial" w:hAnsi="Arial" w:cs="Arial"/>
          <w:b/>
          <w:i/>
          <w:sz w:val="20"/>
          <w:szCs w:val="20"/>
        </w:rPr>
        <w:t>NOW WE WANT TO ASK ABOUT THE FOUR MOST IMPORTANT PEOPLE WHO WORK IN EACH ENTERPRISE</w:t>
      </w:r>
      <w:r>
        <w:rPr>
          <w:rFonts w:ascii="Arial" w:hAnsi="Arial" w:cs="Arial"/>
          <w:b/>
          <w:i/>
          <w:sz w:val="20"/>
          <w:szCs w:val="20"/>
        </w:rPr>
        <w:t>.”</w:t>
      </w:r>
    </w:p>
    <w:p w14:paraId="4CCFC9CD" w14:textId="12CBB67F" w:rsidR="008E2CEE" w:rsidRDefault="008E2CEE" w:rsidP="005A7BEF">
      <w:pPr>
        <w:rPr>
          <w:rFonts w:ascii="Arial" w:hAnsi="Arial" w:cs="Arial"/>
          <w:b/>
          <w:i/>
          <w:sz w:val="20"/>
          <w:szCs w:val="20"/>
        </w:rPr>
      </w:pPr>
    </w:p>
    <w:p w14:paraId="2C24E1B5" w14:textId="1C22F140" w:rsidR="008E2CEE" w:rsidRPr="008E2CEE" w:rsidRDefault="008E2CEE" w:rsidP="005A7BEF">
      <w:pPr>
        <w:rPr>
          <w:rFonts w:ascii="Arial" w:hAnsi="Arial" w:cs="Arial"/>
          <w:b/>
          <w:i/>
          <w:sz w:val="20"/>
          <w:szCs w:val="20"/>
        </w:rPr>
      </w:pPr>
    </w:p>
    <w:p w14:paraId="658ABFCB" w14:textId="3AE2DAC6" w:rsidR="008E2CEE" w:rsidRDefault="008E2CEE" w:rsidP="008E2CEE">
      <w:pPr>
        <w:pStyle w:val="NormalWeb"/>
        <w:shd w:val="clear" w:color="auto" w:fill="FFFFFF"/>
        <w:rPr>
          <w:rFonts w:ascii="Helvetica" w:hAnsi="Helvetica" w:cs="Helvetica"/>
          <w:b/>
          <w:color w:val="333333"/>
        </w:rPr>
      </w:pPr>
      <w:r>
        <w:rPr>
          <w:rFonts w:ascii="Helvetica" w:hAnsi="Helvetica" w:cs="Helvetica"/>
          <w:b/>
          <w:color w:val="333333"/>
        </w:rPr>
        <w:t xml:space="preserve">10A. </w:t>
      </w:r>
      <w:r w:rsidRPr="001403DE">
        <w:rPr>
          <w:rFonts w:ascii="Helvetica" w:hAnsi="Helvetica" w:cs="Helvetica"/>
          <w:b/>
          <w:color w:val="333333"/>
        </w:rPr>
        <w:t>How many important people (including the person responsible for this enterprise) are employed by</w:t>
      </w:r>
      <w:r>
        <w:rPr>
          <w:rFonts w:ascii="Helvetica" w:hAnsi="Helvetica" w:cs="Helvetica"/>
          <w:b/>
          <w:color w:val="333333"/>
        </w:rPr>
        <w:t xml:space="preserve"> [Enterprise Name]</w:t>
      </w:r>
      <w:r w:rsidRPr="001403DE">
        <w:rPr>
          <w:rFonts w:ascii="Helvetica" w:hAnsi="Helvetica" w:cs="Helvetica"/>
          <w:b/>
          <w:color w:val="333333"/>
        </w:rPr>
        <w:t>?</w:t>
      </w:r>
    </w:p>
    <w:p w14:paraId="2BEFA5B6" w14:textId="47CBA5FE" w:rsidR="00333DD2" w:rsidRDefault="00333DD2" w:rsidP="008E2CEE">
      <w:pPr>
        <w:pStyle w:val="NormalWeb"/>
        <w:pBdr>
          <w:bottom w:val="single" w:sz="12" w:space="1" w:color="auto"/>
        </w:pBdr>
        <w:shd w:val="clear" w:color="auto" w:fill="FFFFFF"/>
        <w:rPr>
          <w:rFonts w:ascii="Helvetica" w:hAnsi="Helvetica" w:cs="Helvetica"/>
          <w:b/>
          <w:color w:val="333333"/>
        </w:rPr>
      </w:pPr>
    </w:p>
    <w:p w14:paraId="72CB1D81" w14:textId="62074C4A" w:rsidR="00333DD2" w:rsidRDefault="00333DD2" w:rsidP="008E2CEE">
      <w:pPr>
        <w:pStyle w:val="NormalWeb"/>
        <w:shd w:val="clear" w:color="auto" w:fill="FFFFFF"/>
        <w:rPr>
          <w:rFonts w:ascii="Helvetica" w:hAnsi="Helvetica" w:cs="Helvetica"/>
          <w:b/>
          <w:color w:val="333333"/>
        </w:rPr>
      </w:pPr>
    </w:p>
    <w:p w14:paraId="4D069D48" w14:textId="39588280" w:rsidR="00333DD2" w:rsidRDefault="00333DD2" w:rsidP="008E2CEE">
      <w:pPr>
        <w:pStyle w:val="NormalWeb"/>
        <w:shd w:val="clear" w:color="auto" w:fill="FFFFFF"/>
        <w:rPr>
          <w:rFonts w:ascii="Helvetica" w:hAnsi="Helvetica" w:cs="Helvetica"/>
          <w:b/>
          <w:color w:val="333333"/>
        </w:rPr>
      </w:pPr>
    </w:p>
    <w:p w14:paraId="139336E1" w14:textId="38CAC537" w:rsidR="00333DD2" w:rsidRDefault="00333DD2" w:rsidP="008E2CEE">
      <w:pPr>
        <w:pStyle w:val="NormalWeb"/>
        <w:shd w:val="clear" w:color="auto" w:fill="FFFFFF"/>
        <w:rPr>
          <w:rFonts w:ascii="Helvetica" w:hAnsi="Helvetica" w:cs="Helvetica"/>
          <w:b/>
          <w:color w:val="333333"/>
        </w:rPr>
      </w:pPr>
      <w:r w:rsidRPr="00333DD2">
        <w:rPr>
          <w:rFonts w:ascii="Helvetica" w:hAnsi="Helvetica" w:cs="Helvetica"/>
          <w:b/>
          <w:color w:val="333333"/>
        </w:rPr>
        <w:t>10</w:t>
      </w:r>
      <w:r w:rsidR="00B02E57">
        <w:rPr>
          <w:rFonts w:ascii="Helvetica" w:hAnsi="Helvetica" w:cs="Helvetica"/>
          <w:b/>
          <w:color w:val="333333"/>
        </w:rPr>
        <w:t>B</w:t>
      </w:r>
      <w:r w:rsidRPr="00333DD2">
        <w:rPr>
          <w:rFonts w:ascii="Helvetica" w:hAnsi="Helvetica" w:cs="Helvetica"/>
          <w:b/>
          <w:color w:val="333333"/>
        </w:rPr>
        <w:t>. Please select the name of the mo</w:t>
      </w:r>
      <w:r>
        <w:rPr>
          <w:rFonts w:ascii="Helvetica" w:hAnsi="Helvetica" w:cs="Helvetica"/>
          <w:b/>
          <w:color w:val="333333"/>
        </w:rPr>
        <w:t>st important person working in [Enterprise Name]</w:t>
      </w:r>
      <w:r w:rsidRPr="00333DD2">
        <w:rPr>
          <w:rFonts w:ascii="Helvetica" w:hAnsi="Helvetica" w:cs="Helvetica"/>
          <w:b/>
          <w:color w:val="333333"/>
        </w:rPr>
        <w:t>, includ</w:t>
      </w:r>
      <w:r>
        <w:rPr>
          <w:rFonts w:ascii="Helvetica" w:hAnsi="Helvetica" w:cs="Helvetica"/>
          <w:b/>
          <w:color w:val="333333"/>
        </w:rPr>
        <w:t>ing the person responsible for [Enterprise Name].</w:t>
      </w:r>
    </w:p>
    <w:p w14:paraId="04BBFF4F" w14:textId="0C34E2AE" w:rsidR="00333DD2" w:rsidRDefault="00333DD2" w:rsidP="008E2CEE">
      <w:pPr>
        <w:pStyle w:val="NormalWeb"/>
        <w:shd w:val="clear" w:color="auto" w:fill="FFFFFF"/>
        <w:rPr>
          <w:rFonts w:ascii="Helvetica" w:hAnsi="Helvetica" w:cs="Helvetica"/>
          <w:b/>
          <w:color w:val="333333"/>
        </w:rPr>
      </w:pPr>
    </w:p>
    <w:p w14:paraId="63E8D3F2" w14:textId="7C4DB914" w:rsidR="00333DD2" w:rsidRPr="001403DE" w:rsidRDefault="00B02E57" w:rsidP="00333DD2">
      <w:pPr>
        <w:pStyle w:val="NormalWeb"/>
        <w:shd w:val="clear" w:color="auto" w:fill="FFFFFF"/>
        <w:rPr>
          <w:rFonts w:ascii="Helvetica" w:hAnsi="Helvetica" w:cs="Helvetica"/>
          <w:b/>
          <w:color w:val="333333"/>
        </w:rPr>
      </w:pPr>
      <w:r>
        <w:rPr>
          <w:rFonts w:ascii="Helvetica" w:hAnsi="Helvetica" w:cs="Helvetica"/>
          <w:b/>
          <w:color w:val="333333"/>
        </w:rPr>
        <w:t>10C</w:t>
      </w:r>
      <w:r w:rsidR="00333DD2">
        <w:rPr>
          <w:rFonts w:ascii="Helvetica" w:hAnsi="Helvetica" w:cs="Helvetica"/>
          <w:b/>
          <w:color w:val="333333"/>
        </w:rPr>
        <w:t xml:space="preserve"> </w:t>
      </w:r>
      <w:r w:rsidR="00333DD2" w:rsidRPr="00333DD2">
        <w:rPr>
          <w:rFonts w:ascii="Helvetica" w:hAnsi="Helvetica" w:cs="Helvetica"/>
          <w:b/>
          <w:color w:val="333333"/>
        </w:rPr>
        <w:t>Please select the name of the mo</w:t>
      </w:r>
      <w:r w:rsidR="00333DD2">
        <w:rPr>
          <w:rFonts w:ascii="Helvetica" w:hAnsi="Helvetica" w:cs="Helvetica"/>
          <w:b/>
          <w:color w:val="333333"/>
        </w:rPr>
        <w:t>st important person (not a household member) working in [Enterprise Name]</w:t>
      </w:r>
      <w:r w:rsidR="00333DD2" w:rsidRPr="00333DD2">
        <w:rPr>
          <w:rFonts w:ascii="Helvetica" w:hAnsi="Helvetica" w:cs="Helvetica"/>
          <w:b/>
          <w:color w:val="333333"/>
        </w:rPr>
        <w:t>, includ</w:t>
      </w:r>
      <w:r w:rsidR="00333DD2">
        <w:rPr>
          <w:rFonts w:ascii="Helvetica" w:hAnsi="Helvetica" w:cs="Helvetica"/>
          <w:b/>
          <w:color w:val="333333"/>
        </w:rPr>
        <w:t>ing the person responsible for [Enterprise Name].</w:t>
      </w:r>
    </w:p>
    <w:p w14:paraId="038DE943" w14:textId="3048CDBA" w:rsidR="008E2CEE" w:rsidRDefault="008E2CEE" w:rsidP="005A7BEF">
      <w:pPr>
        <w:rPr>
          <w:rFonts w:ascii="Arial" w:hAnsi="Arial" w:cs="Arial"/>
          <w:b/>
          <w:i/>
          <w:sz w:val="20"/>
          <w:szCs w:val="20"/>
        </w:rPr>
      </w:pPr>
    </w:p>
    <w:p w14:paraId="6C4BAF75" w14:textId="77777777" w:rsidR="008E2CEE" w:rsidRPr="005A7BEF" w:rsidRDefault="008E2CEE" w:rsidP="005A7BEF">
      <w:pPr>
        <w:rPr>
          <w:rFonts w:ascii="Arial" w:hAnsi="Arial" w:cs="Arial"/>
          <w:b/>
          <w:i/>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1918"/>
        <w:gridCol w:w="1035"/>
        <w:gridCol w:w="1034"/>
        <w:gridCol w:w="1031"/>
        <w:gridCol w:w="1106"/>
        <w:gridCol w:w="1074"/>
        <w:gridCol w:w="1077"/>
        <w:gridCol w:w="1077"/>
        <w:gridCol w:w="1077"/>
        <w:gridCol w:w="1022"/>
        <w:gridCol w:w="1025"/>
        <w:gridCol w:w="1022"/>
        <w:gridCol w:w="1022"/>
      </w:tblGrid>
      <w:tr w:rsidR="000A1794" w:rsidRPr="005A7BEF" w14:paraId="29FC6B8F" w14:textId="77777777" w:rsidTr="00580399">
        <w:trPr>
          <w:trHeight w:val="273"/>
        </w:trPr>
        <w:tc>
          <w:tcPr>
            <w:tcW w:w="660" w:type="pct"/>
            <w:shd w:val="clear" w:color="auto" w:fill="A6A6A6" w:themeFill="background1" w:themeFillShade="A6"/>
          </w:tcPr>
          <w:bookmarkEnd w:id="140"/>
          <w:p w14:paraId="5C1AD88D"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noProof/>
                <w:sz w:val="18"/>
                <w:szCs w:val="18"/>
                <w:lang w:eastAsia="en-US"/>
              </w:rPr>
              <mc:AlternateContent>
                <mc:Choice Requires="wps">
                  <w:drawing>
                    <wp:anchor distT="0" distB="0" distL="114300" distR="114300" simplePos="0" relativeHeight="251682304" behindDoc="0" locked="0" layoutInCell="1" allowOverlap="1" wp14:anchorId="0521C118" wp14:editId="7AF9764E">
                      <wp:simplePos x="0" y="0"/>
                      <wp:positionH relativeFrom="column">
                        <wp:posOffset>-155575</wp:posOffset>
                      </wp:positionH>
                      <wp:positionV relativeFrom="paragraph">
                        <wp:posOffset>-360680</wp:posOffset>
                      </wp:positionV>
                      <wp:extent cx="0" cy="800100"/>
                      <wp:effectExtent l="63500" t="17145" r="60325" b="20955"/>
                      <wp:wrapNone/>
                      <wp:docPr id="3331" name="Straight Connector 3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line">
                                <a:avLst/>
                              </a:prstGeom>
                              <a:noFill/>
                              <a:ln w="1908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22AE6" id="Straight Connector 3331"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5pt,-28.4pt" to="-12.2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" strokeweight=".53mm">
                      <v:stroke endarrow="block" joinstyle="miter"/>
                    </v:line>
                  </w:pict>
                </mc:Fallback>
              </mc:AlternateContent>
            </w:r>
          </w:p>
        </w:tc>
        <w:tc>
          <w:tcPr>
            <w:tcW w:w="1448" w:type="pct"/>
            <w:gridSpan w:val="4"/>
            <w:shd w:val="clear" w:color="auto" w:fill="A6A6A6" w:themeFill="background1" w:themeFillShade="A6"/>
            <w:vAlign w:val="center"/>
          </w:tcPr>
          <w:p w14:paraId="0CF27F21"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Enterprise 1</w:t>
            </w:r>
          </w:p>
        </w:tc>
        <w:tc>
          <w:tcPr>
            <w:tcW w:w="1483" w:type="pct"/>
            <w:gridSpan w:val="4"/>
            <w:shd w:val="clear" w:color="auto" w:fill="A6A6A6" w:themeFill="background1" w:themeFillShade="A6"/>
            <w:vAlign w:val="center"/>
          </w:tcPr>
          <w:p w14:paraId="4E03C9AA"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Enterprise 2</w:t>
            </w:r>
          </w:p>
        </w:tc>
        <w:tc>
          <w:tcPr>
            <w:tcW w:w="1409" w:type="pct"/>
            <w:gridSpan w:val="4"/>
            <w:shd w:val="clear" w:color="auto" w:fill="A6A6A6" w:themeFill="background1" w:themeFillShade="A6"/>
            <w:vAlign w:val="center"/>
          </w:tcPr>
          <w:p w14:paraId="025C4CD6"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Enterprise 3</w:t>
            </w:r>
          </w:p>
        </w:tc>
      </w:tr>
      <w:tr w:rsidR="000A1794" w:rsidRPr="005A7BEF" w14:paraId="6004421D" w14:textId="77777777" w:rsidTr="00580399">
        <w:trPr>
          <w:trHeight w:val="300"/>
        </w:trPr>
        <w:tc>
          <w:tcPr>
            <w:tcW w:w="660" w:type="pct"/>
            <w:shd w:val="clear" w:color="auto" w:fill="auto"/>
          </w:tcPr>
          <w:p w14:paraId="53B7212C" w14:textId="77777777" w:rsidR="000A1794" w:rsidRPr="005A7BEF" w:rsidRDefault="000A1794" w:rsidP="005A7BEF">
            <w:pPr>
              <w:pStyle w:val="TableContents"/>
              <w:snapToGrid w:val="0"/>
              <w:rPr>
                <w:rFonts w:ascii="Arial" w:hAnsi="Arial" w:cs="Arial"/>
                <w:b/>
                <w:sz w:val="18"/>
                <w:szCs w:val="18"/>
              </w:rPr>
            </w:pPr>
          </w:p>
        </w:tc>
        <w:tc>
          <w:tcPr>
            <w:tcW w:w="356" w:type="pct"/>
            <w:shd w:val="clear" w:color="auto" w:fill="auto"/>
            <w:vAlign w:val="center"/>
          </w:tcPr>
          <w:p w14:paraId="338065C2"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a. Worker 1</w:t>
            </w:r>
          </w:p>
        </w:tc>
        <w:tc>
          <w:tcPr>
            <w:tcW w:w="356" w:type="pct"/>
            <w:shd w:val="clear" w:color="auto" w:fill="auto"/>
            <w:vAlign w:val="center"/>
          </w:tcPr>
          <w:p w14:paraId="5FCC95F9"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b. Worker 2</w:t>
            </w:r>
          </w:p>
        </w:tc>
        <w:tc>
          <w:tcPr>
            <w:tcW w:w="355" w:type="pct"/>
            <w:shd w:val="clear" w:color="auto" w:fill="auto"/>
            <w:vAlign w:val="center"/>
          </w:tcPr>
          <w:p w14:paraId="46A24AC5"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c. Worker 3</w:t>
            </w:r>
          </w:p>
        </w:tc>
        <w:tc>
          <w:tcPr>
            <w:tcW w:w="381" w:type="pct"/>
            <w:shd w:val="clear" w:color="auto" w:fill="auto"/>
            <w:vAlign w:val="center"/>
          </w:tcPr>
          <w:p w14:paraId="5B1B552F"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d. Worker 4</w:t>
            </w:r>
          </w:p>
        </w:tc>
        <w:tc>
          <w:tcPr>
            <w:tcW w:w="370" w:type="pct"/>
            <w:shd w:val="clear" w:color="auto" w:fill="auto"/>
            <w:vAlign w:val="center"/>
          </w:tcPr>
          <w:p w14:paraId="429FE250"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a. Worker 1</w:t>
            </w:r>
          </w:p>
        </w:tc>
        <w:tc>
          <w:tcPr>
            <w:tcW w:w="371" w:type="pct"/>
            <w:shd w:val="clear" w:color="auto" w:fill="auto"/>
            <w:vAlign w:val="center"/>
          </w:tcPr>
          <w:p w14:paraId="0AB9E2AB"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b. Worker 2</w:t>
            </w:r>
          </w:p>
        </w:tc>
        <w:tc>
          <w:tcPr>
            <w:tcW w:w="371" w:type="pct"/>
            <w:shd w:val="clear" w:color="auto" w:fill="auto"/>
            <w:vAlign w:val="center"/>
          </w:tcPr>
          <w:p w14:paraId="1839782A"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c. Worker 3</w:t>
            </w:r>
          </w:p>
        </w:tc>
        <w:tc>
          <w:tcPr>
            <w:tcW w:w="371" w:type="pct"/>
            <w:shd w:val="clear" w:color="auto" w:fill="auto"/>
            <w:vAlign w:val="center"/>
          </w:tcPr>
          <w:p w14:paraId="6FC3A604"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d. Worker 4</w:t>
            </w:r>
          </w:p>
        </w:tc>
        <w:tc>
          <w:tcPr>
            <w:tcW w:w="352" w:type="pct"/>
            <w:vAlign w:val="center"/>
          </w:tcPr>
          <w:p w14:paraId="3FC4E196"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a. Worker 1</w:t>
            </w:r>
          </w:p>
        </w:tc>
        <w:tc>
          <w:tcPr>
            <w:tcW w:w="353" w:type="pct"/>
            <w:vAlign w:val="center"/>
          </w:tcPr>
          <w:p w14:paraId="7F0F1453"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b. Worker 2</w:t>
            </w:r>
          </w:p>
        </w:tc>
        <w:tc>
          <w:tcPr>
            <w:tcW w:w="352" w:type="pct"/>
            <w:vAlign w:val="center"/>
          </w:tcPr>
          <w:p w14:paraId="008BB662"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c. Worker 3</w:t>
            </w:r>
          </w:p>
        </w:tc>
        <w:tc>
          <w:tcPr>
            <w:tcW w:w="352" w:type="pct"/>
            <w:vAlign w:val="center"/>
          </w:tcPr>
          <w:p w14:paraId="0AE07564" w14:textId="77777777" w:rsidR="000A1794" w:rsidRPr="005A7BEF" w:rsidRDefault="000A1794" w:rsidP="005A7BEF">
            <w:pPr>
              <w:autoSpaceDE w:val="0"/>
              <w:jc w:val="center"/>
              <w:rPr>
                <w:rFonts w:ascii="Arial" w:hAnsi="Arial" w:cs="Arial"/>
                <w:b/>
                <w:bCs/>
                <w:sz w:val="18"/>
                <w:szCs w:val="18"/>
              </w:rPr>
            </w:pPr>
            <w:r w:rsidRPr="005A7BEF">
              <w:rPr>
                <w:rFonts w:ascii="Arial" w:hAnsi="Arial" w:cs="Arial"/>
                <w:b/>
                <w:bCs/>
                <w:sz w:val="18"/>
                <w:szCs w:val="18"/>
              </w:rPr>
              <w:t>d. Worker 4</w:t>
            </w:r>
          </w:p>
        </w:tc>
      </w:tr>
      <w:tr w:rsidR="00536D65" w:rsidRPr="005A7BEF" w14:paraId="78C15C32" w14:textId="77777777" w:rsidTr="00580399">
        <w:trPr>
          <w:trHeight w:val="1020"/>
        </w:trPr>
        <w:tc>
          <w:tcPr>
            <w:tcW w:w="660" w:type="pct"/>
          </w:tcPr>
          <w:p w14:paraId="1E692E23"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bCs/>
                <w:sz w:val="18"/>
                <w:szCs w:val="18"/>
              </w:rPr>
              <w:t xml:space="preserve">10. </w:t>
            </w:r>
            <w:r w:rsidRPr="005A7BEF">
              <w:rPr>
                <w:rFonts w:ascii="Arial" w:hAnsi="Arial" w:cs="Arial"/>
                <w:b/>
                <w:sz w:val="18"/>
                <w:szCs w:val="18"/>
              </w:rPr>
              <w:t>Report the name and HHM ID of up to four people working the most time in this enterprise, including the person responsible for this enterprise. (Program pulls in the details of responsible person)</w:t>
            </w:r>
          </w:p>
          <w:p w14:paraId="441BBD8C"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1. Name</w:t>
            </w:r>
          </w:p>
          <w:p w14:paraId="4A21E4A6" w14:textId="640F8D3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2. HH ID</w:t>
            </w:r>
          </w:p>
          <w:p w14:paraId="77436C9D" w14:textId="3B3C2C8A" w:rsidR="00B975D8" w:rsidRPr="005A7BEF" w:rsidRDefault="00B975D8" w:rsidP="005A7BEF">
            <w:pPr>
              <w:pStyle w:val="TableContents"/>
              <w:snapToGrid w:val="0"/>
              <w:rPr>
                <w:rFonts w:ascii="Arial" w:hAnsi="Arial" w:cs="Arial"/>
                <w:b/>
                <w:sz w:val="18"/>
                <w:szCs w:val="18"/>
              </w:rPr>
            </w:pPr>
            <w:r w:rsidRPr="005A7BEF">
              <w:rPr>
                <w:rFonts w:ascii="Arial" w:hAnsi="Arial" w:cs="Arial"/>
                <w:b/>
                <w:sz w:val="18"/>
                <w:szCs w:val="18"/>
              </w:rPr>
              <w:t>50. Non-household members</w:t>
            </w:r>
          </w:p>
        </w:tc>
        <w:tc>
          <w:tcPr>
            <w:tcW w:w="356" w:type="pct"/>
          </w:tcPr>
          <w:p w14:paraId="70AAAB2F" w14:textId="77777777" w:rsidR="000A1794" w:rsidRPr="005A7BEF" w:rsidRDefault="000A1794" w:rsidP="005A7BEF">
            <w:pPr>
              <w:pStyle w:val="TableContents"/>
              <w:rPr>
                <w:rFonts w:ascii="Arial" w:hAnsi="Arial" w:cs="Arial"/>
                <w:b/>
                <w:bCs/>
                <w:sz w:val="18"/>
                <w:szCs w:val="18"/>
              </w:rPr>
            </w:pPr>
          </w:p>
        </w:tc>
        <w:tc>
          <w:tcPr>
            <w:tcW w:w="356" w:type="pct"/>
          </w:tcPr>
          <w:p w14:paraId="5E76167E" w14:textId="77777777" w:rsidR="000A1794" w:rsidRPr="005A7BEF" w:rsidRDefault="000A1794" w:rsidP="005A7BEF">
            <w:pPr>
              <w:pStyle w:val="TableContents"/>
              <w:rPr>
                <w:rFonts w:ascii="Arial" w:hAnsi="Arial" w:cs="Arial"/>
                <w:b/>
                <w:bCs/>
                <w:sz w:val="18"/>
                <w:szCs w:val="18"/>
              </w:rPr>
            </w:pPr>
          </w:p>
        </w:tc>
        <w:tc>
          <w:tcPr>
            <w:tcW w:w="355" w:type="pct"/>
          </w:tcPr>
          <w:p w14:paraId="7349D9AE" w14:textId="77777777" w:rsidR="000A1794" w:rsidRPr="005A7BEF" w:rsidRDefault="000A1794" w:rsidP="005A7BEF">
            <w:pPr>
              <w:pStyle w:val="TableContents"/>
              <w:rPr>
                <w:rFonts w:ascii="Arial" w:hAnsi="Arial" w:cs="Arial"/>
                <w:b/>
                <w:bCs/>
                <w:sz w:val="18"/>
                <w:szCs w:val="18"/>
              </w:rPr>
            </w:pPr>
          </w:p>
        </w:tc>
        <w:tc>
          <w:tcPr>
            <w:tcW w:w="381" w:type="pct"/>
          </w:tcPr>
          <w:p w14:paraId="7330D65A" w14:textId="77777777" w:rsidR="000A1794" w:rsidRPr="005A7BEF" w:rsidRDefault="000A1794" w:rsidP="005A7BEF">
            <w:pPr>
              <w:pStyle w:val="TableContents"/>
              <w:rPr>
                <w:rFonts w:ascii="Arial" w:hAnsi="Arial" w:cs="Arial"/>
                <w:b/>
                <w:bCs/>
                <w:sz w:val="18"/>
                <w:szCs w:val="18"/>
              </w:rPr>
            </w:pPr>
          </w:p>
        </w:tc>
        <w:tc>
          <w:tcPr>
            <w:tcW w:w="370" w:type="pct"/>
          </w:tcPr>
          <w:p w14:paraId="339C3B80" w14:textId="77777777" w:rsidR="000A1794" w:rsidRPr="005A7BEF" w:rsidRDefault="000A1794" w:rsidP="005A7BEF">
            <w:pPr>
              <w:pStyle w:val="TableContents"/>
              <w:rPr>
                <w:rFonts w:ascii="Arial" w:hAnsi="Arial" w:cs="Arial"/>
                <w:b/>
                <w:bCs/>
                <w:sz w:val="18"/>
                <w:szCs w:val="18"/>
              </w:rPr>
            </w:pPr>
          </w:p>
        </w:tc>
        <w:tc>
          <w:tcPr>
            <w:tcW w:w="371" w:type="pct"/>
          </w:tcPr>
          <w:p w14:paraId="0BA35A45" w14:textId="77777777" w:rsidR="000A1794" w:rsidRPr="005A7BEF" w:rsidRDefault="000A1794" w:rsidP="005A7BEF">
            <w:pPr>
              <w:pStyle w:val="TableContents"/>
              <w:rPr>
                <w:rFonts w:ascii="Arial" w:hAnsi="Arial" w:cs="Arial"/>
                <w:b/>
                <w:bCs/>
                <w:sz w:val="18"/>
                <w:szCs w:val="18"/>
              </w:rPr>
            </w:pPr>
          </w:p>
        </w:tc>
        <w:tc>
          <w:tcPr>
            <w:tcW w:w="371" w:type="pct"/>
          </w:tcPr>
          <w:p w14:paraId="14CAC875" w14:textId="77777777" w:rsidR="000A1794" w:rsidRPr="005A7BEF" w:rsidRDefault="000A1794" w:rsidP="005A7BEF">
            <w:pPr>
              <w:pStyle w:val="TableContents"/>
              <w:rPr>
                <w:rFonts w:ascii="Arial" w:hAnsi="Arial" w:cs="Arial"/>
                <w:b/>
                <w:bCs/>
                <w:sz w:val="18"/>
                <w:szCs w:val="18"/>
              </w:rPr>
            </w:pPr>
          </w:p>
        </w:tc>
        <w:tc>
          <w:tcPr>
            <w:tcW w:w="371" w:type="pct"/>
          </w:tcPr>
          <w:p w14:paraId="4278FD9B" w14:textId="77777777" w:rsidR="000A1794" w:rsidRPr="005A7BEF" w:rsidRDefault="000A1794" w:rsidP="005A7BEF">
            <w:pPr>
              <w:pStyle w:val="TableContents"/>
              <w:rPr>
                <w:rFonts w:ascii="Arial" w:hAnsi="Arial" w:cs="Arial"/>
                <w:b/>
                <w:bCs/>
                <w:sz w:val="18"/>
                <w:szCs w:val="18"/>
              </w:rPr>
            </w:pPr>
          </w:p>
        </w:tc>
        <w:tc>
          <w:tcPr>
            <w:tcW w:w="352" w:type="pct"/>
          </w:tcPr>
          <w:p w14:paraId="36A5F9A0" w14:textId="77777777" w:rsidR="000A1794" w:rsidRPr="005A7BEF" w:rsidRDefault="000A1794" w:rsidP="005A7BEF">
            <w:pPr>
              <w:pStyle w:val="TableContents"/>
              <w:rPr>
                <w:rFonts w:ascii="Arial" w:hAnsi="Arial" w:cs="Arial"/>
                <w:b/>
                <w:bCs/>
                <w:sz w:val="18"/>
                <w:szCs w:val="18"/>
              </w:rPr>
            </w:pPr>
          </w:p>
        </w:tc>
        <w:tc>
          <w:tcPr>
            <w:tcW w:w="353" w:type="pct"/>
          </w:tcPr>
          <w:p w14:paraId="1866528F" w14:textId="77777777" w:rsidR="000A1794" w:rsidRPr="005A7BEF" w:rsidRDefault="000A1794" w:rsidP="005A7BEF">
            <w:pPr>
              <w:pStyle w:val="TableContents"/>
              <w:rPr>
                <w:rFonts w:ascii="Arial" w:hAnsi="Arial" w:cs="Arial"/>
                <w:b/>
                <w:bCs/>
                <w:sz w:val="18"/>
                <w:szCs w:val="18"/>
              </w:rPr>
            </w:pPr>
          </w:p>
        </w:tc>
        <w:tc>
          <w:tcPr>
            <w:tcW w:w="352" w:type="pct"/>
          </w:tcPr>
          <w:p w14:paraId="2879ECDA" w14:textId="77777777" w:rsidR="000A1794" w:rsidRPr="005A7BEF" w:rsidRDefault="000A1794" w:rsidP="005A7BEF">
            <w:pPr>
              <w:pStyle w:val="TableContents"/>
              <w:rPr>
                <w:rFonts w:ascii="Arial" w:hAnsi="Arial" w:cs="Arial"/>
                <w:b/>
                <w:bCs/>
                <w:sz w:val="18"/>
                <w:szCs w:val="18"/>
              </w:rPr>
            </w:pPr>
          </w:p>
        </w:tc>
        <w:tc>
          <w:tcPr>
            <w:tcW w:w="352" w:type="pct"/>
          </w:tcPr>
          <w:p w14:paraId="688023CF" w14:textId="77777777" w:rsidR="000A1794" w:rsidRPr="005A7BEF" w:rsidRDefault="000A1794" w:rsidP="005A7BEF">
            <w:pPr>
              <w:pStyle w:val="TableContents"/>
              <w:rPr>
                <w:rFonts w:ascii="Arial" w:hAnsi="Arial" w:cs="Arial"/>
                <w:b/>
                <w:bCs/>
                <w:sz w:val="18"/>
                <w:szCs w:val="18"/>
              </w:rPr>
            </w:pPr>
          </w:p>
        </w:tc>
      </w:tr>
      <w:tr w:rsidR="00536D65" w:rsidRPr="005A7BEF" w14:paraId="300C74C3" w14:textId="77777777" w:rsidTr="00580399">
        <w:trPr>
          <w:trHeight w:val="2487"/>
        </w:trPr>
        <w:tc>
          <w:tcPr>
            <w:tcW w:w="660" w:type="pct"/>
          </w:tcPr>
          <w:p w14:paraId="45FCF095" w14:textId="77777777" w:rsidR="000A1794" w:rsidRPr="005A7BEF" w:rsidRDefault="000A1794" w:rsidP="005A7BEF">
            <w:pPr>
              <w:pStyle w:val="TableContents"/>
              <w:snapToGrid w:val="0"/>
              <w:rPr>
                <w:rFonts w:ascii="Arial" w:hAnsi="Arial" w:cs="Arial"/>
                <w:b/>
                <w:bCs/>
                <w:sz w:val="18"/>
                <w:szCs w:val="18"/>
              </w:rPr>
            </w:pPr>
            <w:r w:rsidRPr="005A7BEF">
              <w:rPr>
                <w:rFonts w:ascii="Arial" w:hAnsi="Arial" w:cs="Arial"/>
                <w:b/>
                <w:bCs/>
                <w:sz w:val="18"/>
                <w:szCs w:val="18"/>
              </w:rPr>
              <w:lastRenderedPageBreak/>
              <w:t>11. What is this person’s relationship with the owner of the enterprise?</w:t>
            </w:r>
          </w:p>
          <w:p w14:paraId="13A659B3"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1. Self – SE</w:t>
            </w:r>
          </w:p>
          <w:p w14:paraId="6FCBEC22"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2. Spouse –SP</w:t>
            </w:r>
          </w:p>
          <w:p w14:paraId="7D2ED8D2"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3. Child –CH</w:t>
            </w:r>
          </w:p>
          <w:p w14:paraId="0940F5E4"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4. Grandchild –GC</w:t>
            </w:r>
          </w:p>
          <w:p w14:paraId="1C25DA36"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5. Parent/parent-in-law –PI</w:t>
            </w:r>
          </w:p>
          <w:p w14:paraId="73310DCD"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6. Son/daughter-in-law –SD</w:t>
            </w:r>
          </w:p>
          <w:p w14:paraId="3BEB568D"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7. Other relative –OR</w:t>
            </w:r>
          </w:p>
          <w:p w14:paraId="4E643A69"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8.Adopted/ foster/stepchild –AC</w:t>
            </w:r>
          </w:p>
          <w:p w14:paraId="7621AA27"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9. Apprentice –AP</w:t>
            </w:r>
          </w:p>
          <w:p w14:paraId="04899C79"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10. Non-relative –NR</w:t>
            </w:r>
          </w:p>
        </w:tc>
        <w:tc>
          <w:tcPr>
            <w:tcW w:w="356" w:type="pct"/>
            <w:vAlign w:val="center"/>
          </w:tcPr>
          <w:p w14:paraId="2E447CA4" w14:textId="77777777" w:rsidR="000A1794" w:rsidRPr="005A7BEF" w:rsidRDefault="000A1794" w:rsidP="005A7BEF">
            <w:pPr>
              <w:pStyle w:val="TableContents"/>
              <w:snapToGrid w:val="0"/>
              <w:spacing w:after="120"/>
              <w:rPr>
                <w:rFonts w:ascii="Arial" w:hAnsi="Arial" w:cs="Arial"/>
                <w:b/>
                <w:sz w:val="18"/>
                <w:szCs w:val="18"/>
              </w:rPr>
            </w:pPr>
          </w:p>
        </w:tc>
        <w:tc>
          <w:tcPr>
            <w:tcW w:w="356" w:type="pct"/>
            <w:vAlign w:val="center"/>
          </w:tcPr>
          <w:p w14:paraId="146E5947" w14:textId="77777777" w:rsidR="000A1794" w:rsidRPr="005A7BEF" w:rsidRDefault="000A1794" w:rsidP="005A7BEF">
            <w:pPr>
              <w:pStyle w:val="TableContents"/>
              <w:snapToGrid w:val="0"/>
              <w:spacing w:after="120"/>
              <w:rPr>
                <w:rFonts w:ascii="Arial" w:hAnsi="Arial" w:cs="Arial"/>
                <w:b/>
                <w:sz w:val="18"/>
                <w:szCs w:val="18"/>
              </w:rPr>
            </w:pPr>
          </w:p>
        </w:tc>
        <w:tc>
          <w:tcPr>
            <w:tcW w:w="355" w:type="pct"/>
            <w:vAlign w:val="center"/>
          </w:tcPr>
          <w:p w14:paraId="6863A706" w14:textId="77777777" w:rsidR="000A1794" w:rsidRPr="005A7BEF" w:rsidRDefault="000A1794" w:rsidP="005A7BEF">
            <w:pPr>
              <w:pStyle w:val="TableContents"/>
              <w:snapToGrid w:val="0"/>
              <w:spacing w:after="120"/>
              <w:rPr>
                <w:rFonts w:ascii="Arial" w:hAnsi="Arial" w:cs="Arial"/>
                <w:b/>
                <w:sz w:val="18"/>
                <w:szCs w:val="18"/>
              </w:rPr>
            </w:pPr>
          </w:p>
        </w:tc>
        <w:tc>
          <w:tcPr>
            <w:tcW w:w="381" w:type="pct"/>
            <w:vAlign w:val="center"/>
          </w:tcPr>
          <w:p w14:paraId="520B6DCA" w14:textId="77777777" w:rsidR="000A1794" w:rsidRPr="005A7BEF" w:rsidRDefault="000A1794" w:rsidP="005A7BEF">
            <w:pPr>
              <w:pStyle w:val="TableContents"/>
              <w:snapToGrid w:val="0"/>
              <w:spacing w:after="120"/>
              <w:rPr>
                <w:rFonts w:ascii="Arial" w:hAnsi="Arial" w:cs="Arial"/>
                <w:b/>
                <w:sz w:val="18"/>
                <w:szCs w:val="18"/>
              </w:rPr>
            </w:pPr>
          </w:p>
        </w:tc>
        <w:tc>
          <w:tcPr>
            <w:tcW w:w="370" w:type="pct"/>
            <w:vAlign w:val="center"/>
          </w:tcPr>
          <w:p w14:paraId="1B7FCBB5" w14:textId="77777777" w:rsidR="000A1794" w:rsidRPr="005A7BEF" w:rsidRDefault="000A1794" w:rsidP="005A7BEF">
            <w:pPr>
              <w:pStyle w:val="TableContents"/>
              <w:snapToGrid w:val="0"/>
              <w:spacing w:after="120"/>
              <w:rPr>
                <w:rFonts w:ascii="Arial" w:hAnsi="Arial" w:cs="Arial"/>
                <w:b/>
                <w:sz w:val="18"/>
                <w:szCs w:val="18"/>
              </w:rPr>
            </w:pPr>
          </w:p>
        </w:tc>
        <w:tc>
          <w:tcPr>
            <w:tcW w:w="371" w:type="pct"/>
            <w:vAlign w:val="center"/>
          </w:tcPr>
          <w:p w14:paraId="10B692C2" w14:textId="77777777" w:rsidR="000A1794" w:rsidRPr="005A7BEF" w:rsidRDefault="000A1794" w:rsidP="005A7BEF">
            <w:pPr>
              <w:pStyle w:val="TableContents"/>
              <w:snapToGrid w:val="0"/>
              <w:spacing w:after="120"/>
              <w:rPr>
                <w:rFonts w:ascii="Arial" w:hAnsi="Arial" w:cs="Arial"/>
                <w:b/>
                <w:sz w:val="18"/>
                <w:szCs w:val="18"/>
              </w:rPr>
            </w:pPr>
          </w:p>
        </w:tc>
        <w:tc>
          <w:tcPr>
            <w:tcW w:w="371" w:type="pct"/>
            <w:vAlign w:val="center"/>
          </w:tcPr>
          <w:p w14:paraId="4728D233" w14:textId="77777777" w:rsidR="000A1794" w:rsidRPr="005A7BEF" w:rsidRDefault="000A1794" w:rsidP="005A7BEF">
            <w:pPr>
              <w:pStyle w:val="TableContents"/>
              <w:snapToGrid w:val="0"/>
              <w:spacing w:after="120"/>
              <w:rPr>
                <w:rFonts w:ascii="Arial" w:hAnsi="Arial" w:cs="Arial"/>
                <w:b/>
                <w:sz w:val="18"/>
                <w:szCs w:val="18"/>
              </w:rPr>
            </w:pPr>
          </w:p>
        </w:tc>
        <w:tc>
          <w:tcPr>
            <w:tcW w:w="371" w:type="pct"/>
            <w:vAlign w:val="center"/>
          </w:tcPr>
          <w:p w14:paraId="0414D170" w14:textId="77777777" w:rsidR="000A1794" w:rsidRPr="005A7BEF" w:rsidRDefault="000A1794" w:rsidP="005A7BEF">
            <w:pPr>
              <w:pStyle w:val="TableContents"/>
              <w:snapToGrid w:val="0"/>
              <w:spacing w:after="120"/>
              <w:rPr>
                <w:rFonts w:ascii="Arial" w:hAnsi="Arial" w:cs="Arial"/>
                <w:b/>
                <w:sz w:val="18"/>
                <w:szCs w:val="18"/>
              </w:rPr>
            </w:pPr>
          </w:p>
        </w:tc>
        <w:tc>
          <w:tcPr>
            <w:tcW w:w="352" w:type="pct"/>
          </w:tcPr>
          <w:p w14:paraId="2DB3602C" w14:textId="77777777" w:rsidR="000A1794" w:rsidRPr="005A7BEF" w:rsidRDefault="000A1794" w:rsidP="005A7BEF">
            <w:pPr>
              <w:pStyle w:val="TableContents"/>
              <w:snapToGrid w:val="0"/>
              <w:spacing w:after="120"/>
              <w:rPr>
                <w:rFonts w:ascii="Arial" w:hAnsi="Arial" w:cs="Arial"/>
                <w:b/>
                <w:sz w:val="18"/>
                <w:szCs w:val="18"/>
              </w:rPr>
            </w:pPr>
          </w:p>
        </w:tc>
        <w:tc>
          <w:tcPr>
            <w:tcW w:w="353" w:type="pct"/>
          </w:tcPr>
          <w:p w14:paraId="557D5173" w14:textId="77777777" w:rsidR="000A1794" w:rsidRPr="005A7BEF" w:rsidRDefault="000A1794" w:rsidP="005A7BEF">
            <w:pPr>
              <w:pStyle w:val="TableContents"/>
              <w:snapToGrid w:val="0"/>
              <w:spacing w:after="120"/>
              <w:rPr>
                <w:rFonts w:ascii="Arial" w:hAnsi="Arial" w:cs="Arial"/>
                <w:b/>
                <w:sz w:val="18"/>
                <w:szCs w:val="18"/>
              </w:rPr>
            </w:pPr>
          </w:p>
        </w:tc>
        <w:tc>
          <w:tcPr>
            <w:tcW w:w="352" w:type="pct"/>
          </w:tcPr>
          <w:p w14:paraId="43AA7DF9" w14:textId="77777777" w:rsidR="000A1794" w:rsidRPr="005A7BEF" w:rsidRDefault="000A1794" w:rsidP="005A7BEF">
            <w:pPr>
              <w:pStyle w:val="TableContents"/>
              <w:snapToGrid w:val="0"/>
              <w:spacing w:after="120"/>
              <w:rPr>
                <w:rFonts w:ascii="Arial" w:hAnsi="Arial" w:cs="Arial"/>
                <w:b/>
                <w:sz w:val="18"/>
                <w:szCs w:val="18"/>
              </w:rPr>
            </w:pPr>
          </w:p>
        </w:tc>
        <w:tc>
          <w:tcPr>
            <w:tcW w:w="352" w:type="pct"/>
          </w:tcPr>
          <w:p w14:paraId="7EAF8116" w14:textId="77777777" w:rsidR="000A1794" w:rsidRPr="005A7BEF" w:rsidRDefault="000A1794" w:rsidP="005A7BEF">
            <w:pPr>
              <w:pStyle w:val="TableContents"/>
              <w:snapToGrid w:val="0"/>
              <w:spacing w:after="120"/>
              <w:rPr>
                <w:rFonts w:ascii="Arial" w:hAnsi="Arial" w:cs="Arial"/>
                <w:b/>
                <w:sz w:val="18"/>
                <w:szCs w:val="18"/>
              </w:rPr>
            </w:pPr>
          </w:p>
        </w:tc>
      </w:tr>
      <w:tr w:rsidR="00536D65" w:rsidRPr="005A7BEF" w14:paraId="2AE3584C" w14:textId="77777777" w:rsidTr="00580399">
        <w:trPr>
          <w:trHeight w:val="559"/>
        </w:trPr>
        <w:tc>
          <w:tcPr>
            <w:tcW w:w="660" w:type="pct"/>
          </w:tcPr>
          <w:p w14:paraId="224BCC31"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bCs/>
                <w:sz w:val="18"/>
                <w:szCs w:val="18"/>
              </w:rPr>
              <w:t xml:space="preserve">12. </w:t>
            </w:r>
            <w:r w:rsidRPr="005A7BEF">
              <w:rPr>
                <w:rFonts w:ascii="Arial" w:hAnsi="Arial" w:cs="Arial"/>
                <w:b/>
                <w:noProof/>
                <w:sz w:val="18"/>
                <w:szCs w:val="18"/>
                <w:lang w:eastAsia="en-US"/>
              </w:rPr>
              <w:t xml:space="preserve">How many days did (…) work in this business in the past two weeks?      </w:t>
            </w:r>
            <w:r w:rsidRPr="005A7BEF">
              <w:rPr>
                <w:rFonts w:ascii="Arial" w:hAnsi="Arial" w:cs="Arial"/>
                <w:b/>
                <w:sz w:val="18"/>
                <w:szCs w:val="18"/>
              </w:rPr>
              <w:t>1. Days in two weeks</w:t>
            </w:r>
          </w:p>
        </w:tc>
        <w:tc>
          <w:tcPr>
            <w:tcW w:w="356" w:type="pct"/>
            <w:vAlign w:val="center"/>
          </w:tcPr>
          <w:p w14:paraId="50E53AAF" w14:textId="77777777" w:rsidR="000A1794" w:rsidRPr="005A7BEF" w:rsidRDefault="000A1794" w:rsidP="005A7BEF">
            <w:pPr>
              <w:autoSpaceDE w:val="0"/>
              <w:rPr>
                <w:rFonts w:ascii="Arial" w:hAnsi="Arial" w:cs="Arial"/>
                <w:b/>
                <w:bCs/>
                <w:sz w:val="18"/>
                <w:szCs w:val="18"/>
              </w:rPr>
            </w:pPr>
          </w:p>
        </w:tc>
        <w:tc>
          <w:tcPr>
            <w:tcW w:w="356" w:type="pct"/>
            <w:vAlign w:val="center"/>
          </w:tcPr>
          <w:p w14:paraId="05091EF9" w14:textId="77777777" w:rsidR="000A1794" w:rsidRPr="005A7BEF" w:rsidRDefault="000A1794" w:rsidP="005A7BEF">
            <w:pPr>
              <w:autoSpaceDE w:val="0"/>
              <w:rPr>
                <w:rFonts w:ascii="Arial" w:hAnsi="Arial" w:cs="Arial"/>
                <w:b/>
                <w:bCs/>
                <w:sz w:val="18"/>
                <w:szCs w:val="18"/>
              </w:rPr>
            </w:pPr>
          </w:p>
        </w:tc>
        <w:tc>
          <w:tcPr>
            <w:tcW w:w="355" w:type="pct"/>
            <w:vAlign w:val="center"/>
          </w:tcPr>
          <w:p w14:paraId="49F5F04D" w14:textId="77777777" w:rsidR="000A1794" w:rsidRPr="005A7BEF" w:rsidRDefault="000A1794" w:rsidP="005A7BEF">
            <w:pPr>
              <w:autoSpaceDE w:val="0"/>
              <w:rPr>
                <w:rFonts w:ascii="Arial" w:hAnsi="Arial" w:cs="Arial"/>
                <w:b/>
                <w:bCs/>
                <w:sz w:val="18"/>
                <w:szCs w:val="18"/>
              </w:rPr>
            </w:pPr>
          </w:p>
        </w:tc>
        <w:tc>
          <w:tcPr>
            <w:tcW w:w="381" w:type="pct"/>
            <w:vAlign w:val="center"/>
          </w:tcPr>
          <w:p w14:paraId="7B109C80" w14:textId="77777777" w:rsidR="000A1794" w:rsidRPr="005A7BEF" w:rsidRDefault="000A1794" w:rsidP="005A7BEF">
            <w:pPr>
              <w:autoSpaceDE w:val="0"/>
              <w:rPr>
                <w:rFonts w:ascii="Arial" w:hAnsi="Arial" w:cs="Arial"/>
                <w:b/>
                <w:bCs/>
                <w:sz w:val="18"/>
                <w:szCs w:val="18"/>
              </w:rPr>
            </w:pPr>
          </w:p>
        </w:tc>
        <w:tc>
          <w:tcPr>
            <w:tcW w:w="370" w:type="pct"/>
            <w:vAlign w:val="center"/>
          </w:tcPr>
          <w:p w14:paraId="4750D53C" w14:textId="77777777" w:rsidR="000A1794" w:rsidRPr="005A7BEF" w:rsidRDefault="000A1794" w:rsidP="005A7BEF">
            <w:pPr>
              <w:autoSpaceDE w:val="0"/>
              <w:rPr>
                <w:rFonts w:ascii="Arial" w:hAnsi="Arial" w:cs="Arial"/>
                <w:b/>
                <w:bCs/>
                <w:sz w:val="18"/>
                <w:szCs w:val="18"/>
              </w:rPr>
            </w:pPr>
          </w:p>
        </w:tc>
        <w:tc>
          <w:tcPr>
            <w:tcW w:w="371" w:type="pct"/>
            <w:vAlign w:val="center"/>
          </w:tcPr>
          <w:p w14:paraId="031126A8" w14:textId="77777777" w:rsidR="000A1794" w:rsidRPr="005A7BEF" w:rsidRDefault="000A1794" w:rsidP="005A7BEF">
            <w:pPr>
              <w:autoSpaceDE w:val="0"/>
              <w:rPr>
                <w:rFonts w:ascii="Arial" w:hAnsi="Arial" w:cs="Arial"/>
                <w:b/>
                <w:bCs/>
                <w:sz w:val="18"/>
                <w:szCs w:val="18"/>
              </w:rPr>
            </w:pPr>
          </w:p>
        </w:tc>
        <w:tc>
          <w:tcPr>
            <w:tcW w:w="371" w:type="pct"/>
            <w:vAlign w:val="center"/>
          </w:tcPr>
          <w:p w14:paraId="4404B5ED" w14:textId="77777777" w:rsidR="000A1794" w:rsidRPr="005A7BEF" w:rsidRDefault="000A1794" w:rsidP="005A7BEF">
            <w:pPr>
              <w:autoSpaceDE w:val="0"/>
              <w:rPr>
                <w:rFonts w:ascii="Arial" w:hAnsi="Arial" w:cs="Arial"/>
                <w:b/>
                <w:bCs/>
                <w:sz w:val="18"/>
                <w:szCs w:val="18"/>
              </w:rPr>
            </w:pPr>
          </w:p>
        </w:tc>
        <w:tc>
          <w:tcPr>
            <w:tcW w:w="371" w:type="pct"/>
            <w:vAlign w:val="center"/>
          </w:tcPr>
          <w:p w14:paraId="03C4161A" w14:textId="77777777" w:rsidR="000A1794" w:rsidRPr="005A7BEF" w:rsidRDefault="000A1794" w:rsidP="005A7BEF">
            <w:pPr>
              <w:autoSpaceDE w:val="0"/>
              <w:rPr>
                <w:rFonts w:ascii="Arial" w:hAnsi="Arial" w:cs="Arial"/>
                <w:b/>
                <w:bCs/>
                <w:sz w:val="18"/>
                <w:szCs w:val="18"/>
              </w:rPr>
            </w:pPr>
          </w:p>
        </w:tc>
        <w:tc>
          <w:tcPr>
            <w:tcW w:w="352" w:type="pct"/>
          </w:tcPr>
          <w:p w14:paraId="14909520" w14:textId="77777777" w:rsidR="000A1794" w:rsidRPr="005A7BEF" w:rsidRDefault="000A1794" w:rsidP="005A7BEF">
            <w:pPr>
              <w:autoSpaceDE w:val="0"/>
              <w:rPr>
                <w:rFonts w:ascii="Arial" w:hAnsi="Arial" w:cs="Arial"/>
                <w:b/>
                <w:bCs/>
                <w:sz w:val="18"/>
                <w:szCs w:val="18"/>
              </w:rPr>
            </w:pPr>
          </w:p>
        </w:tc>
        <w:tc>
          <w:tcPr>
            <w:tcW w:w="353" w:type="pct"/>
          </w:tcPr>
          <w:p w14:paraId="09B5B084" w14:textId="77777777" w:rsidR="000A1794" w:rsidRPr="005A7BEF" w:rsidRDefault="000A1794" w:rsidP="005A7BEF">
            <w:pPr>
              <w:autoSpaceDE w:val="0"/>
              <w:rPr>
                <w:rFonts w:ascii="Arial" w:hAnsi="Arial" w:cs="Arial"/>
                <w:b/>
                <w:bCs/>
                <w:sz w:val="18"/>
                <w:szCs w:val="18"/>
              </w:rPr>
            </w:pPr>
          </w:p>
        </w:tc>
        <w:tc>
          <w:tcPr>
            <w:tcW w:w="352" w:type="pct"/>
          </w:tcPr>
          <w:p w14:paraId="1A415ACC" w14:textId="77777777" w:rsidR="000A1794" w:rsidRPr="005A7BEF" w:rsidRDefault="000A1794" w:rsidP="005A7BEF">
            <w:pPr>
              <w:autoSpaceDE w:val="0"/>
              <w:rPr>
                <w:rFonts w:ascii="Arial" w:hAnsi="Arial" w:cs="Arial"/>
                <w:b/>
                <w:bCs/>
                <w:sz w:val="18"/>
                <w:szCs w:val="18"/>
              </w:rPr>
            </w:pPr>
          </w:p>
        </w:tc>
        <w:tc>
          <w:tcPr>
            <w:tcW w:w="352" w:type="pct"/>
          </w:tcPr>
          <w:p w14:paraId="58450958" w14:textId="77777777" w:rsidR="000A1794" w:rsidRPr="005A7BEF" w:rsidRDefault="000A1794" w:rsidP="005A7BEF">
            <w:pPr>
              <w:autoSpaceDE w:val="0"/>
              <w:rPr>
                <w:rFonts w:ascii="Arial" w:hAnsi="Arial" w:cs="Arial"/>
                <w:b/>
                <w:bCs/>
                <w:sz w:val="18"/>
                <w:szCs w:val="18"/>
              </w:rPr>
            </w:pPr>
          </w:p>
        </w:tc>
      </w:tr>
      <w:tr w:rsidR="00536D65" w:rsidRPr="005A7BEF" w14:paraId="34BAD942" w14:textId="77777777" w:rsidTr="00580399">
        <w:trPr>
          <w:trHeight w:val="492"/>
        </w:trPr>
        <w:tc>
          <w:tcPr>
            <w:tcW w:w="660" w:type="pct"/>
          </w:tcPr>
          <w:p w14:paraId="4CDEB7BC"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bCs/>
                <w:sz w:val="18"/>
                <w:szCs w:val="18"/>
              </w:rPr>
              <w:t>13.</w:t>
            </w:r>
            <w:r w:rsidRPr="005A7BEF">
              <w:rPr>
                <w:rFonts w:ascii="Arial" w:hAnsi="Arial" w:cs="Arial"/>
                <w:b/>
                <w:noProof/>
                <w:sz w:val="18"/>
                <w:szCs w:val="18"/>
                <w:lang w:eastAsia="en-US"/>
              </w:rPr>
              <w:t xml:space="preserve"> Average number of hours that (…) worked during these days?</w:t>
            </w:r>
          </w:p>
          <w:p w14:paraId="173B81BD"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1. Hours per day</w:t>
            </w:r>
          </w:p>
        </w:tc>
        <w:tc>
          <w:tcPr>
            <w:tcW w:w="356" w:type="pct"/>
            <w:vAlign w:val="center"/>
          </w:tcPr>
          <w:p w14:paraId="60ECEC5A" w14:textId="77777777" w:rsidR="000A1794" w:rsidRPr="005A7BEF" w:rsidRDefault="000A1794" w:rsidP="005A7BEF">
            <w:pPr>
              <w:autoSpaceDE w:val="0"/>
              <w:rPr>
                <w:rFonts w:ascii="Arial" w:hAnsi="Arial" w:cs="Arial"/>
                <w:b/>
                <w:bCs/>
                <w:sz w:val="18"/>
                <w:szCs w:val="18"/>
              </w:rPr>
            </w:pPr>
          </w:p>
        </w:tc>
        <w:tc>
          <w:tcPr>
            <w:tcW w:w="356" w:type="pct"/>
            <w:vAlign w:val="center"/>
          </w:tcPr>
          <w:p w14:paraId="7C34177A" w14:textId="77777777" w:rsidR="000A1794" w:rsidRPr="005A7BEF" w:rsidRDefault="000A1794" w:rsidP="005A7BEF">
            <w:pPr>
              <w:autoSpaceDE w:val="0"/>
              <w:rPr>
                <w:rFonts w:ascii="Arial" w:hAnsi="Arial" w:cs="Arial"/>
                <w:b/>
                <w:bCs/>
                <w:sz w:val="18"/>
                <w:szCs w:val="18"/>
              </w:rPr>
            </w:pPr>
          </w:p>
        </w:tc>
        <w:tc>
          <w:tcPr>
            <w:tcW w:w="355" w:type="pct"/>
            <w:vAlign w:val="center"/>
          </w:tcPr>
          <w:p w14:paraId="75759AE7" w14:textId="77777777" w:rsidR="000A1794" w:rsidRPr="005A7BEF" w:rsidRDefault="000A1794" w:rsidP="005A7BEF">
            <w:pPr>
              <w:autoSpaceDE w:val="0"/>
              <w:rPr>
                <w:rFonts w:ascii="Arial" w:hAnsi="Arial" w:cs="Arial"/>
                <w:b/>
                <w:bCs/>
                <w:sz w:val="18"/>
                <w:szCs w:val="18"/>
              </w:rPr>
            </w:pPr>
          </w:p>
        </w:tc>
        <w:tc>
          <w:tcPr>
            <w:tcW w:w="381" w:type="pct"/>
            <w:vAlign w:val="center"/>
          </w:tcPr>
          <w:p w14:paraId="3BC48C39" w14:textId="77777777" w:rsidR="000A1794" w:rsidRPr="005A7BEF" w:rsidRDefault="000A1794" w:rsidP="005A7BEF">
            <w:pPr>
              <w:autoSpaceDE w:val="0"/>
              <w:rPr>
                <w:rFonts w:ascii="Arial" w:hAnsi="Arial" w:cs="Arial"/>
                <w:b/>
                <w:bCs/>
                <w:sz w:val="18"/>
                <w:szCs w:val="18"/>
              </w:rPr>
            </w:pPr>
          </w:p>
        </w:tc>
        <w:tc>
          <w:tcPr>
            <w:tcW w:w="370" w:type="pct"/>
            <w:vAlign w:val="center"/>
          </w:tcPr>
          <w:p w14:paraId="7E444DBB" w14:textId="77777777" w:rsidR="000A1794" w:rsidRPr="005A7BEF" w:rsidRDefault="000A1794" w:rsidP="005A7BEF">
            <w:pPr>
              <w:autoSpaceDE w:val="0"/>
              <w:rPr>
                <w:rFonts w:ascii="Arial" w:hAnsi="Arial" w:cs="Arial"/>
                <w:b/>
                <w:bCs/>
                <w:sz w:val="18"/>
                <w:szCs w:val="18"/>
              </w:rPr>
            </w:pPr>
          </w:p>
        </w:tc>
        <w:tc>
          <w:tcPr>
            <w:tcW w:w="371" w:type="pct"/>
            <w:vAlign w:val="center"/>
          </w:tcPr>
          <w:p w14:paraId="1D66F5C6" w14:textId="77777777" w:rsidR="000A1794" w:rsidRPr="005A7BEF" w:rsidRDefault="000A1794" w:rsidP="005A7BEF">
            <w:pPr>
              <w:autoSpaceDE w:val="0"/>
              <w:rPr>
                <w:rFonts w:ascii="Arial" w:hAnsi="Arial" w:cs="Arial"/>
                <w:b/>
                <w:bCs/>
                <w:sz w:val="18"/>
                <w:szCs w:val="18"/>
              </w:rPr>
            </w:pPr>
          </w:p>
        </w:tc>
        <w:tc>
          <w:tcPr>
            <w:tcW w:w="371" w:type="pct"/>
            <w:vAlign w:val="center"/>
          </w:tcPr>
          <w:p w14:paraId="11EF63B5" w14:textId="77777777" w:rsidR="000A1794" w:rsidRPr="005A7BEF" w:rsidRDefault="000A1794" w:rsidP="005A7BEF">
            <w:pPr>
              <w:autoSpaceDE w:val="0"/>
              <w:rPr>
                <w:rFonts w:ascii="Arial" w:hAnsi="Arial" w:cs="Arial"/>
                <w:b/>
                <w:bCs/>
                <w:sz w:val="18"/>
                <w:szCs w:val="18"/>
              </w:rPr>
            </w:pPr>
          </w:p>
        </w:tc>
        <w:tc>
          <w:tcPr>
            <w:tcW w:w="371" w:type="pct"/>
            <w:vAlign w:val="center"/>
          </w:tcPr>
          <w:p w14:paraId="27D0C1C4" w14:textId="77777777" w:rsidR="000A1794" w:rsidRPr="005A7BEF" w:rsidRDefault="000A1794" w:rsidP="005A7BEF">
            <w:pPr>
              <w:autoSpaceDE w:val="0"/>
              <w:rPr>
                <w:rFonts w:ascii="Arial" w:hAnsi="Arial" w:cs="Arial"/>
                <w:b/>
                <w:bCs/>
                <w:sz w:val="18"/>
                <w:szCs w:val="18"/>
              </w:rPr>
            </w:pPr>
          </w:p>
        </w:tc>
        <w:tc>
          <w:tcPr>
            <w:tcW w:w="352" w:type="pct"/>
          </w:tcPr>
          <w:p w14:paraId="0EA639B9" w14:textId="77777777" w:rsidR="000A1794" w:rsidRPr="005A7BEF" w:rsidRDefault="000A1794" w:rsidP="005A7BEF">
            <w:pPr>
              <w:autoSpaceDE w:val="0"/>
              <w:rPr>
                <w:rFonts w:ascii="Arial" w:hAnsi="Arial" w:cs="Arial"/>
                <w:b/>
                <w:bCs/>
                <w:sz w:val="18"/>
                <w:szCs w:val="18"/>
              </w:rPr>
            </w:pPr>
          </w:p>
        </w:tc>
        <w:tc>
          <w:tcPr>
            <w:tcW w:w="353" w:type="pct"/>
          </w:tcPr>
          <w:p w14:paraId="1A01268E" w14:textId="77777777" w:rsidR="000A1794" w:rsidRPr="005A7BEF" w:rsidRDefault="000A1794" w:rsidP="005A7BEF">
            <w:pPr>
              <w:autoSpaceDE w:val="0"/>
              <w:rPr>
                <w:rFonts w:ascii="Arial" w:hAnsi="Arial" w:cs="Arial"/>
                <w:b/>
                <w:bCs/>
                <w:sz w:val="18"/>
                <w:szCs w:val="18"/>
              </w:rPr>
            </w:pPr>
          </w:p>
        </w:tc>
        <w:tc>
          <w:tcPr>
            <w:tcW w:w="352" w:type="pct"/>
          </w:tcPr>
          <w:p w14:paraId="3930DFD7" w14:textId="77777777" w:rsidR="000A1794" w:rsidRPr="005A7BEF" w:rsidRDefault="000A1794" w:rsidP="005A7BEF">
            <w:pPr>
              <w:autoSpaceDE w:val="0"/>
              <w:rPr>
                <w:rFonts w:ascii="Arial" w:hAnsi="Arial" w:cs="Arial"/>
                <w:b/>
                <w:bCs/>
                <w:sz w:val="18"/>
                <w:szCs w:val="18"/>
              </w:rPr>
            </w:pPr>
          </w:p>
        </w:tc>
        <w:tc>
          <w:tcPr>
            <w:tcW w:w="352" w:type="pct"/>
          </w:tcPr>
          <w:p w14:paraId="2308152C" w14:textId="77777777" w:rsidR="000A1794" w:rsidRPr="005A7BEF" w:rsidRDefault="000A1794" w:rsidP="005A7BEF">
            <w:pPr>
              <w:autoSpaceDE w:val="0"/>
              <w:rPr>
                <w:rFonts w:ascii="Arial" w:hAnsi="Arial" w:cs="Arial"/>
                <w:b/>
                <w:bCs/>
                <w:sz w:val="18"/>
                <w:szCs w:val="18"/>
              </w:rPr>
            </w:pPr>
          </w:p>
        </w:tc>
      </w:tr>
      <w:tr w:rsidR="00536D65" w:rsidRPr="005A7BEF" w14:paraId="0FCB4B9B" w14:textId="77777777" w:rsidTr="00580399">
        <w:trPr>
          <w:trHeight w:val="559"/>
        </w:trPr>
        <w:tc>
          <w:tcPr>
            <w:tcW w:w="660" w:type="pct"/>
          </w:tcPr>
          <w:p w14:paraId="7404E68D"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bCs/>
                <w:sz w:val="18"/>
                <w:szCs w:val="18"/>
              </w:rPr>
              <w:t xml:space="preserve">14. </w:t>
            </w:r>
            <w:r w:rsidRPr="005A7BEF">
              <w:rPr>
                <w:rFonts w:ascii="Arial" w:hAnsi="Arial" w:cs="Arial"/>
                <w:b/>
                <w:noProof/>
                <w:sz w:val="18"/>
                <w:szCs w:val="18"/>
                <w:lang w:eastAsia="en-US"/>
              </w:rPr>
              <w:t>In a typical month, how many days does (…) work on this business?</w:t>
            </w:r>
          </w:p>
          <w:p w14:paraId="7B0DA4EF"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sz w:val="18"/>
                <w:szCs w:val="18"/>
              </w:rPr>
              <w:t>1. Days per month</w:t>
            </w:r>
          </w:p>
        </w:tc>
        <w:tc>
          <w:tcPr>
            <w:tcW w:w="356" w:type="pct"/>
            <w:vAlign w:val="center"/>
          </w:tcPr>
          <w:p w14:paraId="557D4C73" w14:textId="77777777" w:rsidR="000A1794" w:rsidRPr="005A7BEF" w:rsidRDefault="000A1794" w:rsidP="005A7BEF">
            <w:pPr>
              <w:autoSpaceDE w:val="0"/>
              <w:rPr>
                <w:rFonts w:ascii="Arial" w:hAnsi="Arial" w:cs="Arial"/>
                <w:b/>
                <w:bCs/>
                <w:sz w:val="18"/>
                <w:szCs w:val="18"/>
              </w:rPr>
            </w:pPr>
          </w:p>
        </w:tc>
        <w:tc>
          <w:tcPr>
            <w:tcW w:w="356" w:type="pct"/>
            <w:vAlign w:val="center"/>
          </w:tcPr>
          <w:p w14:paraId="42EAB9B5" w14:textId="77777777" w:rsidR="000A1794" w:rsidRPr="005A7BEF" w:rsidRDefault="000A1794" w:rsidP="005A7BEF">
            <w:pPr>
              <w:autoSpaceDE w:val="0"/>
              <w:rPr>
                <w:rFonts w:ascii="Arial" w:hAnsi="Arial" w:cs="Arial"/>
                <w:b/>
                <w:bCs/>
                <w:sz w:val="18"/>
                <w:szCs w:val="18"/>
              </w:rPr>
            </w:pPr>
          </w:p>
        </w:tc>
        <w:tc>
          <w:tcPr>
            <w:tcW w:w="355" w:type="pct"/>
            <w:vAlign w:val="center"/>
          </w:tcPr>
          <w:p w14:paraId="41E33E1A" w14:textId="77777777" w:rsidR="000A1794" w:rsidRPr="005A7BEF" w:rsidRDefault="000A1794" w:rsidP="005A7BEF">
            <w:pPr>
              <w:autoSpaceDE w:val="0"/>
              <w:rPr>
                <w:rFonts w:ascii="Arial" w:hAnsi="Arial" w:cs="Arial"/>
                <w:b/>
                <w:bCs/>
                <w:sz w:val="18"/>
                <w:szCs w:val="18"/>
              </w:rPr>
            </w:pPr>
          </w:p>
        </w:tc>
        <w:tc>
          <w:tcPr>
            <w:tcW w:w="381" w:type="pct"/>
            <w:vAlign w:val="center"/>
          </w:tcPr>
          <w:p w14:paraId="45D2541F" w14:textId="77777777" w:rsidR="000A1794" w:rsidRPr="005A7BEF" w:rsidRDefault="000A1794" w:rsidP="005A7BEF">
            <w:pPr>
              <w:autoSpaceDE w:val="0"/>
              <w:rPr>
                <w:rFonts w:ascii="Arial" w:hAnsi="Arial" w:cs="Arial"/>
                <w:b/>
                <w:bCs/>
                <w:sz w:val="18"/>
                <w:szCs w:val="18"/>
              </w:rPr>
            </w:pPr>
          </w:p>
        </w:tc>
        <w:tc>
          <w:tcPr>
            <w:tcW w:w="370" w:type="pct"/>
            <w:vAlign w:val="center"/>
          </w:tcPr>
          <w:p w14:paraId="30F1F996" w14:textId="77777777" w:rsidR="000A1794" w:rsidRPr="005A7BEF" w:rsidRDefault="000A1794" w:rsidP="005A7BEF">
            <w:pPr>
              <w:autoSpaceDE w:val="0"/>
              <w:rPr>
                <w:rFonts w:ascii="Arial" w:hAnsi="Arial" w:cs="Arial"/>
                <w:b/>
                <w:bCs/>
                <w:sz w:val="18"/>
                <w:szCs w:val="18"/>
              </w:rPr>
            </w:pPr>
          </w:p>
        </w:tc>
        <w:tc>
          <w:tcPr>
            <w:tcW w:w="371" w:type="pct"/>
            <w:vAlign w:val="center"/>
          </w:tcPr>
          <w:p w14:paraId="4E00BE8A" w14:textId="77777777" w:rsidR="000A1794" w:rsidRPr="005A7BEF" w:rsidRDefault="000A1794" w:rsidP="005A7BEF">
            <w:pPr>
              <w:autoSpaceDE w:val="0"/>
              <w:rPr>
                <w:rFonts w:ascii="Arial" w:hAnsi="Arial" w:cs="Arial"/>
                <w:b/>
                <w:bCs/>
                <w:sz w:val="18"/>
                <w:szCs w:val="18"/>
              </w:rPr>
            </w:pPr>
          </w:p>
        </w:tc>
        <w:tc>
          <w:tcPr>
            <w:tcW w:w="371" w:type="pct"/>
            <w:vAlign w:val="center"/>
          </w:tcPr>
          <w:p w14:paraId="0D9AA62D" w14:textId="77777777" w:rsidR="000A1794" w:rsidRPr="005A7BEF" w:rsidRDefault="000A1794" w:rsidP="005A7BEF">
            <w:pPr>
              <w:autoSpaceDE w:val="0"/>
              <w:rPr>
                <w:rFonts w:ascii="Arial" w:hAnsi="Arial" w:cs="Arial"/>
                <w:b/>
                <w:bCs/>
                <w:sz w:val="18"/>
                <w:szCs w:val="18"/>
              </w:rPr>
            </w:pPr>
          </w:p>
        </w:tc>
        <w:tc>
          <w:tcPr>
            <w:tcW w:w="371" w:type="pct"/>
            <w:vAlign w:val="center"/>
          </w:tcPr>
          <w:p w14:paraId="00E5D15C" w14:textId="77777777" w:rsidR="000A1794" w:rsidRPr="005A7BEF" w:rsidRDefault="000A1794" w:rsidP="005A7BEF">
            <w:pPr>
              <w:autoSpaceDE w:val="0"/>
              <w:rPr>
                <w:rFonts w:ascii="Arial" w:hAnsi="Arial" w:cs="Arial"/>
                <w:b/>
                <w:bCs/>
                <w:sz w:val="18"/>
                <w:szCs w:val="18"/>
              </w:rPr>
            </w:pPr>
          </w:p>
        </w:tc>
        <w:tc>
          <w:tcPr>
            <w:tcW w:w="352" w:type="pct"/>
          </w:tcPr>
          <w:p w14:paraId="0B9D7511" w14:textId="77777777" w:rsidR="000A1794" w:rsidRPr="005A7BEF" w:rsidRDefault="000A1794" w:rsidP="005A7BEF">
            <w:pPr>
              <w:autoSpaceDE w:val="0"/>
              <w:rPr>
                <w:rFonts w:ascii="Arial" w:hAnsi="Arial" w:cs="Arial"/>
                <w:b/>
                <w:bCs/>
                <w:sz w:val="18"/>
                <w:szCs w:val="18"/>
              </w:rPr>
            </w:pPr>
          </w:p>
        </w:tc>
        <w:tc>
          <w:tcPr>
            <w:tcW w:w="353" w:type="pct"/>
          </w:tcPr>
          <w:p w14:paraId="32A0BAF6" w14:textId="77777777" w:rsidR="000A1794" w:rsidRPr="005A7BEF" w:rsidRDefault="000A1794" w:rsidP="005A7BEF">
            <w:pPr>
              <w:autoSpaceDE w:val="0"/>
              <w:rPr>
                <w:rFonts w:ascii="Arial" w:hAnsi="Arial" w:cs="Arial"/>
                <w:b/>
                <w:bCs/>
                <w:sz w:val="18"/>
                <w:szCs w:val="18"/>
              </w:rPr>
            </w:pPr>
          </w:p>
        </w:tc>
        <w:tc>
          <w:tcPr>
            <w:tcW w:w="352" w:type="pct"/>
          </w:tcPr>
          <w:p w14:paraId="5B312DAB" w14:textId="77777777" w:rsidR="000A1794" w:rsidRPr="005A7BEF" w:rsidRDefault="000A1794" w:rsidP="005A7BEF">
            <w:pPr>
              <w:autoSpaceDE w:val="0"/>
              <w:rPr>
                <w:rFonts w:ascii="Arial" w:hAnsi="Arial" w:cs="Arial"/>
                <w:b/>
                <w:bCs/>
                <w:sz w:val="18"/>
                <w:szCs w:val="18"/>
              </w:rPr>
            </w:pPr>
          </w:p>
        </w:tc>
        <w:tc>
          <w:tcPr>
            <w:tcW w:w="352" w:type="pct"/>
          </w:tcPr>
          <w:p w14:paraId="08B1E775" w14:textId="77777777" w:rsidR="000A1794" w:rsidRPr="005A7BEF" w:rsidRDefault="000A1794" w:rsidP="005A7BEF">
            <w:pPr>
              <w:autoSpaceDE w:val="0"/>
              <w:rPr>
                <w:rFonts w:ascii="Arial" w:hAnsi="Arial" w:cs="Arial"/>
                <w:b/>
                <w:bCs/>
                <w:sz w:val="18"/>
                <w:szCs w:val="18"/>
              </w:rPr>
            </w:pPr>
          </w:p>
        </w:tc>
      </w:tr>
      <w:tr w:rsidR="00536D65" w:rsidRPr="005A7BEF" w14:paraId="3DE47262" w14:textId="77777777" w:rsidTr="00580399">
        <w:trPr>
          <w:trHeight w:val="573"/>
        </w:trPr>
        <w:tc>
          <w:tcPr>
            <w:tcW w:w="660" w:type="pct"/>
          </w:tcPr>
          <w:p w14:paraId="75F85F0D" w14:textId="77777777" w:rsidR="000A1794" w:rsidRPr="005A7BEF" w:rsidRDefault="000A1794" w:rsidP="005A7BEF">
            <w:pPr>
              <w:pStyle w:val="TableContents"/>
              <w:snapToGrid w:val="0"/>
              <w:rPr>
                <w:rFonts w:ascii="Arial" w:hAnsi="Arial" w:cs="Arial"/>
                <w:b/>
                <w:sz w:val="18"/>
                <w:szCs w:val="18"/>
              </w:rPr>
            </w:pPr>
            <w:r w:rsidRPr="005A7BEF">
              <w:rPr>
                <w:rFonts w:ascii="Arial" w:hAnsi="Arial" w:cs="Arial"/>
                <w:b/>
                <w:bCs/>
                <w:sz w:val="18"/>
                <w:szCs w:val="18"/>
              </w:rPr>
              <w:t>15.</w:t>
            </w:r>
            <w:r w:rsidRPr="005A7BEF">
              <w:rPr>
                <w:rFonts w:ascii="Arial" w:hAnsi="Arial" w:cs="Arial"/>
                <w:b/>
                <w:noProof/>
                <w:sz w:val="18"/>
                <w:szCs w:val="18"/>
                <w:lang w:eastAsia="en-US"/>
              </w:rPr>
              <w:t xml:space="preserve"> What is the average number of hours that (…) worked per day in a typical month?   </w:t>
            </w:r>
            <w:r w:rsidRPr="005A7BEF">
              <w:rPr>
                <w:rFonts w:ascii="Arial" w:hAnsi="Arial" w:cs="Arial"/>
                <w:b/>
                <w:sz w:val="18"/>
                <w:szCs w:val="18"/>
              </w:rPr>
              <w:t>1. Hours per day</w:t>
            </w:r>
          </w:p>
        </w:tc>
        <w:tc>
          <w:tcPr>
            <w:tcW w:w="356" w:type="pct"/>
            <w:vAlign w:val="center"/>
          </w:tcPr>
          <w:p w14:paraId="54636ECE" w14:textId="77777777" w:rsidR="000A1794" w:rsidRPr="005A7BEF" w:rsidRDefault="000A1794" w:rsidP="005A7BEF">
            <w:pPr>
              <w:autoSpaceDE w:val="0"/>
              <w:rPr>
                <w:rFonts w:ascii="Arial" w:hAnsi="Arial" w:cs="Arial"/>
                <w:b/>
                <w:bCs/>
                <w:sz w:val="18"/>
                <w:szCs w:val="18"/>
              </w:rPr>
            </w:pPr>
          </w:p>
        </w:tc>
        <w:tc>
          <w:tcPr>
            <w:tcW w:w="356" w:type="pct"/>
            <w:vAlign w:val="center"/>
          </w:tcPr>
          <w:p w14:paraId="059EC30F" w14:textId="77777777" w:rsidR="000A1794" w:rsidRPr="005A7BEF" w:rsidRDefault="000A1794" w:rsidP="005A7BEF">
            <w:pPr>
              <w:autoSpaceDE w:val="0"/>
              <w:rPr>
                <w:rFonts w:ascii="Arial" w:hAnsi="Arial" w:cs="Arial"/>
                <w:b/>
                <w:bCs/>
                <w:sz w:val="18"/>
                <w:szCs w:val="18"/>
              </w:rPr>
            </w:pPr>
          </w:p>
        </w:tc>
        <w:tc>
          <w:tcPr>
            <w:tcW w:w="355" w:type="pct"/>
            <w:vAlign w:val="center"/>
          </w:tcPr>
          <w:p w14:paraId="36ADD158" w14:textId="77777777" w:rsidR="000A1794" w:rsidRPr="005A7BEF" w:rsidRDefault="000A1794" w:rsidP="005A7BEF">
            <w:pPr>
              <w:autoSpaceDE w:val="0"/>
              <w:rPr>
                <w:rFonts w:ascii="Arial" w:hAnsi="Arial" w:cs="Arial"/>
                <w:b/>
                <w:bCs/>
                <w:sz w:val="18"/>
                <w:szCs w:val="18"/>
              </w:rPr>
            </w:pPr>
          </w:p>
        </w:tc>
        <w:tc>
          <w:tcPr>
            <w:tcW w:w="381" w:type="pct"/>
            <w:vAlign w:val="center"/>
          </w:tcPr>
          <w:p w14:paraId="4544EDF7" w14:textId="77777777" w:rsidR="000A1794" w:rsidRPr="005A7BEF" w:rsidRDefault="000A1794" w:rsidP="005A7BEF">
            <w:pPr>
              <w:autoSpaceDE w:val="0"/>
              <w:rPr>
                <w:rFonts w:ascii="Arial" w:hAnsi="Arial" w:cs="Arial"/>
                <w:b/>
                <w:bCs/>
                <w:sz w:val="18"/>
                <w:szCs w:val="18"/>
              </w:rPr>
            </w:pPr>
          </w:p>
        </w:tc>
        <w:tc>
          <w:tcPr>
            <w:tcW w:w="370" w:type="pct"/>
            <w:vAlign w:val="center"/>
          </w:tcPr>
          <w:p w14:paraId="006A0423" w14:textId="77777777" w:rsidR="000A1794" w:rsidRPr="005A7BEF" w:rsidRDefault="000A1794" w:rsidP="005A7BEF">
            <w:pPr>
              <w:autoSpaceDE w:val="0"/>
              <w:rPr>
                <w:rFonts w:ascii="Arial" w:hAnsi="Arial" w:cs="Arial"/>
                <w:b/>
                <w:bCs/>
                <w:sz w:val="18"/>
                <w:szCs w:val="18"/>
              </w:rPr>
            </w:pPr>
          </w:p>
        </w:tc>
        <w:tc>
          <w:tcPr>
            <w:tcW w:w="371" w:type="pct"/>
            <w:vAlign w:val="center"/>
          </w:tcPr>
          <w:p w14:paraId="7E2D594D" w14:textId="77777777" w:rsidR="000A1794" w:rsidRPr="005A7BEF" w:rsidRDefault="000A1794" w:rsidP="005A7BEF">
            <w:pPr>
              <w:autoSpaceDE w:val="0"/>
              <w:rPr>
                <w:rFonts w:ascii="Arial" w:hAnsi="Arial" w:cs="Arial"/>
                <w:b/>
                <w:bCs/>
                <w:sz w:val="18"/>
                <w:szCs w:val="18"/>
              </w:rPr>
            </w:pPr>
          </w:p>
        </w:tc>
        <w:tc>
          <w:tcPr>
            <w:tcW w:w="371" w:type="pct"/>
            <w:vAlign w:val="center"/>
          </w:tcPr>
          <w:p w14:paraId="2CC7CDB8" w14:textId="77777777" w:rsidR="000A1794" w:rsidRPr="005A7BEF" w:rsidRDefault="000A1794" w:rsidP="005A7BEF">
            <w:pPr>
              <w:autoSpaceDE w:val="0"/>
              <w:rPr>
                <w:rFonts w:ascii="Arial" w:hAnsi="Arial" w:cs="Arial"/>
                <w:b/>
                <w:bCs/>
                <w:sz w:val="18"/>
                <w:szCs w:val="18"/>
              </w:rPr>
            </w:pPr>
          </w:p>
        </w:tc>
        <w:tc>
          <w:tcPr>
            <w:tcW w:w="371" w:type="pct"/>
            <w:vAlign w:val="center"/>
          </w:tcPr>
          <w:p w14:paraId="082BDF8B" w14:textId="77777777" w:rsidR="000A1794" w:rsidRPr="005A7BEF" w:rsidRDefault="000A1794" w:rsidP="005A7BEF">
            <w:pPr>
              <w:autoSpaceDE w:val="0"/>
              <w:rPr>
                <w:rFonts w:ascii="Arial" w:hAnsi="Arial" w:cs="Arial"/>
                <w:b/>
                <w:bCs/>
                <w:sz w:val="18"/>
                <w:szCs w:val="18"/>
              </w:rPr>
            </w:pPr>
          </w:p>
        </w:tc>
        <w:tc>
          <w:tcPr>
            <w:tcW w:w="352" w:type="pct"/>
          </w:tcPr>
          <w:p w14:paraId="162B86DB" w14:textId="77777777" w:rsidR="000A1794" w:rsidRPr="005A7BEF" w:rsidRDefault="000A1794" w:rsidP="005A7BEF">
            <w:pPr>
              <w:autoSpaceDE w:val="0"/>
              <w:rPr>
                <w:rFonts w:ascii="Arial" w:hAnsi="Arial" w:cs="Arial"/>
                <w:b/>
                <w:bCs/>
                <w:sz w:val="18"/>
                <w:szCs w:val="18"/>
              </w:rPr>
            </w:pPr>
          </w:p>
        </w:tc>
        <w:tc>
          <w:tcPr>
            <w:tcW w:w="353" w:type="pct"/>
          </w:tcPr>
          <w:p w14:paraId="1EE12B3E" w14:textId="77777777" w:rsidR="000A1794" w:rsidRPr="005A7BEF" w:rsidRDefault="000A1794" w:rsidP="005A7BEF">
            <w:pPr>
              <w:autoSpaceDE w:val="0"/>
              <w:rPr>
                <w:rFonts w:ascii="Arial" w:hAnsi="Arial" w:cs="Arial"/>
                <w:b/>
                <w:bCs/>
                <w:sz w:val="18"/>
                <w:szCs w:val="18"/>
              </w:rPr>
            </w:pPr>
          </w:p>
        </w:tc>
        <w:tc>
          <w:tcPr>
            <w:tcW w:w="352" w:type="pct"/>
          </w:tcPr>
          <w:p w14:paraId="3F44BF64" w14:textId="77777777" w:rsidR="000A1794" w:rsidRPr="005A7BEF" w:rsidRDefault="000A1794" w:rsidP="005A7BEF">
            <w:pPr>
              <w:autoSpaceDE w:val="0"/>
              <w:rPr>
                <w:rFonts w:ascii="Arial" w:hAnsi="Arial" w:cs="Arial"/>
                <w:b/>
                <w:bCs/>
                <w:sz w:val="18"/>
                <w:szCs w:val="18"/>
              </w:rPr>
            </w:pPr>
          </w:p>
        </w:tc>
        <w:tc>
          <w:tcPr>
            <w:tcW w:w="352" w:type="pct"/>
          </w:tcPr>
          <w:p w14:paraId="4B6F3F50" w14:textId="77777777" w:rsidR="000A1794" w:rsidRPr="005A7BEF" w:rsidRDefault="000A1794" w:rsidP="005A7BEF">
            <w:pPr>
              <w:autoSpaceDE w:val="0"/>
              <w:rPr>
                <w:rFonts w:ascii="Arial" w:hAnsi="Arial" w:cs="Arial"/>
                <w:b/>
                <w:bCs/>
                <w:sz w:val="18"/>
                <w:szCs w:val="18"/>
              </w:rPr>
            </w:pPr>
          </w:p>
        </w:tc>
      </w:tr>
      <w:tr w:rsidR="00536D65" w:rsidRPr="005A7BEF" w14:paraId="57585A9A" w14:textId="77777777" w:rsidTr="00580399">
        <w:trPr>
          <w:trHeight w:val="348"/>
        </w:trPr>
        <w:tc>
          <w:tcPr>
            <w:tcW w:w="660" w:type="pct"/>
          </w:tcPr>
          <w:p w14:paraId="7E0019AB" w14:textId="5FD0F58B" w:rsidR="000A1794" w:rsidRPr="005A7BEF" w:rsidRDefault="000A1794">
            <w:pPr>
              <w:pStyle w:val="TableContents"/>
              <w:snapToGrid w:val="0"/>
              <w:rPr>
                <w:rFonts w:ascii="Arial" w:hAnsi="Arial" w:cs="Arial"/>
                <w:b/>
                <w:bCs/>
                <w:sz w:val="18"/>
                <w:szCs w:val="18"/>
              </w:rPr>
            </w:pPr>
            <w:r w:rsidRPr="005A7BEF">
              <w:rPr>
                <w:rFonts w:ascii="Arial" w:hAnsi="Arial" w:cs="Arial"/>
                <w:b/>
                <w:bCs/>
                <w:sz w:val="18"/>
                <w:szCs w:val="18"/>
              </w:rPr>
              <w:t xml:space="preserve">16. How much is </w:t>
            </w:r>
            <w:r w:rsidR="00B02E57">
              <w:rPr>
                <w:rFonts w:ascii="Arial" w:hAnsi="Arial" w:cs="Arial"/>
                <w:b/>
                <w:bCs/>
                <w:sz w:val="18"/>
                <w:szCs w:val="18"/>
              </w:rPr>
              <w:t xml:space="preserve">(…) </w:t>
            </w:r>
            <w:r w:rsidRPr="005A7BEF">
              <w:rPr>
                <w:rFonts w:ascii="Arial" w:hAnsi="Arial" w:cs="Arial"/>
                <w:b/>
                <w:bCs/>
                <w:sz w:val="18"/>
                <w:szCs w:val="18"/>
              </w:rPr>
              <w:t xml:space="preserve">paid in a typical month? </w:t>
            </w:r>
          </w:p>
        </w:tc>
        <w:tc>
          <w:tcPr>
            <w:tcW w:w="356" w:type="pct"/>
            <w:vAlign w:val="center"/>
          </w:tcPr>
          <w:p w14:paraId="64E5A211" w14:textId="77777777" w:rsidR="000A1794" w:rsidRPr="005A7BEF" w:rsidRDefault="000A1794" w:rsidP="005A7BEF">
            <w:pPr>
              <w:autoSpaceDE w:val="0"/>
              <w:rPr>
                <w:rFonts w:ascii="Arial" w:hAnsi="Arial" w:cs="Arial"/>
                <w:b/>
                <w:bCs/>
                <w:sz w:val="18"/>
                <w:szCs w:val="18"/>
              </w:rPr>
            </w:pPr>
          </w:p>
        </w:tc>
        <w:tc>
          <w:tcPr>
            <w:tcW w:w="356" w:type="pct"/>
            <w:vAlign w:val="center"/>
          </w:tcPr>
          <w:p w14:paraId="58874436" w14:textId="77777777" w:rsidR="000A1794" w:rsidRPr="005A7BEF" w:rsidRDefault="000A1794" w:rsidP="005A7BEF">
            <w:pPr>
              <w:autoSpaceDE w:val="0"/>
              <w:rPr>
                <w:rFonts w:ascii="Arial" w:hAnsi="Arial" w:cs="Arial"/>
                <w:b/>
                <w:bCs/>
                <w:sz w:val="18"/>
                <w:szCs w:val="18"/>
              </w:rPr>
            </w:pPr>
          </w:p>
        </w:tc>
        <w:tc>
          <w:tcPr>
            <w:tcW w:w="355" w:type="pct"/>
            <w:vAlign w:val="center"/>
          </w:tcPr>
          <w:p w14:paraId="5850A3E2" w14:textId="77777777" w:rsidR="000A1794" w:rsidRPr="005A7BEF" w:rsidRDefault="000A1794" w:rsidP="005A7BEF">
            <w:pPr>
              <w:autoSpaceDE w:val="0"/>
              <w:rPr>
                <w:rFonts w:ascii="Arial" w:hAnsi="Arial" w:cs="Arial"/>
                <w:b/>
                <w:bCs/>
                <w:sz w:val="18"/>
                <w:szCs w:val="18"/>
              </w:rPr>
            </w:pPr>
          </w:p>
        </w:tc>
        <w:tc>
          <w:tcPr>
            <w:tcW w:w="381" w:type="pct"/>
            <w:vAlign w:val="center"/>
          </w:tcPr>
          <w:p w14:paraId="28ABEDE5" w14:textId="77777777" w:rsidR="000A1794" w:rsidRPr="005A7BEF" w:rsidRDefault="000A1794" w:rsidP="005A7BEF">
            <w:pPr>
              <w:autoSpaceDE w:val="0"/>
              <w:rPr>
                <w:rFonts w:ascii="Arial" w:hAnsi="Arial" w:cs="Arial"/>
                <w:b/>
                <w:bCs/>
                <w:sz w:val="18"/>
                <w:szCs w:val="18"/>
              </w:rPr>
            </w:pPr>
          </w:p>
        </w:tc>
        <w:tc>
          <w:tcPr>
            <w:tcW w:w="370" w:type="pct"/>
            <w:vAlign w:val="center"/>
          </w:tcPr>
          <w:p w14:paraId="66D22708" w14:textId="77777777" w:rsidR="000A1794" w:rsidRPr="005A7BEF" w:rsidRDefault="000A1794" w:rsidP="005A7BEF">
            <w:pPr>
              <w:autoSpaceDE w:val="0"/>
              <w:rPr>
                <w:rFonts w:ascii="Arial" w:hAnsi="Arial" w:cs="Arial"/>
                <w:b/>
                <w:bCs/>
                <w:sz w:val="18"/>
                <w:szCs w:val="18"/>
              </w:rPr>
            </w:pPr>
          </w:p>
        </w:tc>
        <w:tc>
          <w:tcPr>
            <w:tcW w:w="371" w:type="pct"/>
            <w:vAlign w:val="center"/>
          </w:tcPr>
          <w:p w14:paraId="27304AA1" w14:textId="77777777" w:rsidR="000A1794" w:rsidRPr="005A7BEF" w:rsidRDefault="000A1794" w:rsidP="005A7BEF">
            <w:pPr>
              <w:autoSpaceDE w:val="0"/>
              <w:rPr>
                <w:rFonts w:ascii="Arial" w:hAnsi="Arial" w:cs="Arial"/>
                <w:b/>
                <w:bCs/>
                <w:sz w:val="18"/>
                <w:szCs w:val="18"/>
              </w:rPr>
            </w:pPr>
          </w:p>
        </w:tc>
        <w:tc>
          <w:tcPr>
            <w:tcW w:w="371" w:type="pct"/>
            <w:vAlign w:val="center"/>
          </w:tcPr>
          <w:p w14:paraId="02ABCB79" w14:textId="77777777" w:rsidR="000A1794" w:rsidRPr="005A7BEF" w:rsidRDefault="000A1794" w:rsidP="005A7BEF">
            <w:pPr>
              <w:autoSpaceDE w:val="0"/>
              <w:rPr>
                <w:rFonts w:ascii="Arial" w:hAnsi="Arial" w:cs="Arial"/>
                <w:b/>
                <w:bCs/>
                <w:sz w:val="18"/>
                <w:szCs w:val="18"/>
              </w:rPr>
            </w:pPr>
          </w:p>
        </w:tc>
        <w:tc>
          <w:tcPr>
            <w:tcW w:w="371" w:type="pct"/>
            <w:vAlign w:val="center"/>
          </w:tcPr>
          <w:p w14:paraId="13A9914A" w14:textId="77777777" w:rsidR="000A1794" w:rsidRPr="005A7BEF" w:rsidRDefault="000A1794" w:rsidP="005A7BEF">
            <w:pPr>
              <w:autoSpaceDE w:val="0"/>
              <w:rPr>
                <w:rFonts w:ascii="Arial" w:hAnsi="Arial" w:cs="Arial"/>
                <w:b/>
                <w:bCs/>
                <w:sz w:val="18"/>
                <w:szCs w:val="18"/>
              </w:rPr>
            </w:pPr>
          </w:p>
        </w:tc>
        <w:tc>
          <w:tcPr>
            <w:tcW w:w="352" w:type="pct"/>
          </w:tcPr>
          <w:p w14:paraId="6B377D6E" w14:textId="77777777" w:rsidR="000A1794" w:rsidRPr="005A7BEF" w:rsidRDefault="000A1794" w:rsidP="005A7BEF">
            <w:pPr>
              <w:autoSpaceDE w:val="0"/>
              <w:rPr>
                <w:rFonts w:ascii="Arial" w:hAnsi="Arial" w:cs="Arial"/>
                <w:b/>
                <w:bCs/>
                <w:sz w:val="18"/>
                <w:szCs w:val="18"/>
              </w:rPr>
            </w:pPr>
          </w:p>
        </w:tc>
        <w:tc>
          <w:tcPr>
            <w:tcW w:w="353" w:type="pct"/>
          </w:tcPr>
          <w:p w14:paraId="4AD3C29F" w14:textId="77777777" w:rsidR="000A1794" w:rsidRPr="005A7BEF" w:rsidRDefault="000A1794" w:rsidP="005A7BEF">
            <w:pPr>
              <w:autoSpaceDE w:val="0"/>
              <w:rPr>
                <w:rFonts w:ascii="Arial" w:hAnsi="Arial" w:cs="Arial"/>
                <w:b/>
                <w:bCs/>
                <w:sz w:val="18"/>
                <w:szCs w:val="18"/>
              </w:rPr>
            </w:pPr>
          </w:p>
        </w:tc>
        <w:tc>
          <w:tcPr>
            <w:tcW w:w="352" w:type="pct"/>
          </w:tcPr>
          <w:p w14:paraId="38DE29B3" w14:textId="77777777" w:rsidR="000A1794" w:rsidRPr="005A7BEF" w:rsidRDefault="000A1794" w:rsidP="005A7BEF">
            <w:pPr>
              <w:autoSpaceDE w:val="0"/>
              <w:rPr>
                <w:rFonts w:ascii="Arial" w:hAnsi="Arial" w:cs="Arial"/>
                <w:b/>
                <w:bCs/>
                <w:sz w:val="18"/>
                <w:szCs w:val="18"/>
              </w:rPr>
            </w:pPr>
          </w:p>
        </w:tc>
        <w:tc>
          <w:tcPr>
            <w:tcW w:w="352" w:type="pct"/>
          </w:tcPr>
          <w:p w14:paraId="3DF28CFF" w14:textId="77777777" w:rsidR="000A1794" w:rsidRPr="005A7BEF" w:rsidRDefault="000A1794" w:rsidP="005A7BEF">
            <w:pPr>
              <w:autoSpaceDE w:val="0"/>
              <w:rPr>
                <w:rFonts w:ascii="Arial" w:hAnsi="Arial" w:cs="Arial"/>
                <w:b/>
                <w:bCs/>
                <w:sz w:val="18"/>
                <w:szCs w:val="18"/>
              </w:rPr>
            </w:pPr>
          </w:p>
        </w:tc>
      </w:tr>
      <w:tr w:rsidR="00536D65" w:rsidRPr="005A7BEF" w14:paraId="45139511" w14:textId="77777777" w:rsidTr="00580399">
        <w:trPr>
          <w:trHeight w:val="330"/>
        </w:trPr>
        <w:tc>
          <w:tcPr>
            <w:tcW w:w="660" w:type="pct"/>
          </w:tcPr>
          <w:p w14:paraId="47BCAD1F" w14:textId="6E68C8CF" w:rsidR="00B02E57" w:rsidRDefault="000A1794">
            <w:pPr>
              <w:pStyle w:val="TableContents"/>
              <w:snapToGrid w:val="0"/>
              <w:rPr>
                <w:rFonts w:ascii="Arial" w:hAnsi="Arial" w:cs="Arial"/>
                <w:b/>
                <w:bCs/>
                <w:sz w:val="18"/>
                <w:szCs w:val="18"/>
              </w:rPr>
            </w:pPr>
            <w:r w:rsidRPr="005A7BEF">
              <w:rPr>
                <w:rFonts w:ascii="Arial" w:hAnsi="Arial" w:cs="Arial"/>
                <w:b/>
                <w:bCs/>
                <w:sz w:val="18"/>
                <w:szCs w:val="18"/>
              </w:rPr>
              <w:lastRenderedPageBreak/>
              <w:t xml:space="preserve">17. Does </w:t>
            </w:r>
            <w:r w:rsidR="00B02E57">
              <w:rPr>
                <w:rFonts w:ascii="Arial" w:hAnsi="Arial" w:cs="Arial"/>
                <w:b/>
                <w:bCs/>
                <w:sz w:val="18"/>
                <w:szCs w:val="18"/>
              </w:rPr>
              <w:t>(…)</w:t>
            </w:r>
            <w:r w:rsidRPr="005A7BEF">
              <w:rPr>
                <w:rFonts w:ascii="Arial" w:hAnsi="Arial" w:cs="Arial"/>
                <w:b/>
                <w:bCs/>
                <w:sz w:val="18"/>
                <w:szCs w:val="18"/>
              </w:rPr>
              <w:t xml:space="preserve"> have a formal wage contract?   </w:t>
            </w:r>
          </w:p>
          <w:p w14:paraId="39BB1749" w14:textId="28D9D492" w:rsidR="000A1794" w:rsidRPr="005A7BEF" w:rsidRDefault="000A1794">
            <w:pPr>
              <w:pStyle w:val="TableContents"/>
              <w:snapToGrid w:val="0"/>
              <w:rPr>
                <w:rFonts w:ascii="Arial" w:hAnsi="Arial" w:cs="Arial"/>
                <w:b/>
                <w:bCs/>
                <w:sz w:val="18"/>
                <w:szCs w:val="18"/>
              </w:rPr>
            </w:pPr>
            <w:r w:rsidRPr="005A7BEF">
              <w:rPr>
                <w:rFonts w:ascii="Arial" w:hAnsi="Arial" w:cs="Arial"/>
                <w:b/>
                <w:bCs/>
                <w:sz w:val="18"/>
                <w:szCs w:val="18"/>
              </w:rPr>
              <w:t>1. Yes    5. No</w:t>
            </w:r>
          </w:p>
        </w:tc>
        <w:tc>
          <w:tcPr>
            <w:tcW w:w="356" w:type="pct"/>
            <w:vAlign w:val="center"/>
          </w:tcPr>
          <w:p w14:paraId="597927C1" w14:textId="77777777" w:rsidR="000A1794" w:rsidRPr="005A7BEF" w:rsidRDefault="000A1794" w:rsidP="005A7BEF">
            <w:pPr>
              <w:autoSpaceDE w:val="0"/>
              <w:rPr>
                <w:rFonts w:ascii="Arial" w:hAnsi="Arial" w:cs="Arial"/>
                <w:b/>
                <w:bCs/>
                <w:sz w:val="18"/>
                <w:szCs w:val="18"/>
              </w:rPr>
            </w:pPr>
          </w:p>
        </w:tc>
        <w:tc>
          <w:tcPr>
            <w:tcW w:w="356" w:type="pct"/>
            <w:vAlign w:val="center"/>
          </w:tcPr>
          <w:p w14:paraId="17F707F5" w14:textId="77777777" w:rsidR="000A1794" w:rsidRPr="005A7BEF" w:rsidRDefault="000A1794" w:rsidP="005A7BEF">
            <w:pPr>
              <w:autoSpaceDE w:val="0"/>
              <w:rPr>
                <w:rFonts w:ascii="Arial" w:hAnsi="Arial" w:cs="Arial"/>
                <w:b/>
                <w:bCs/>
                <w:sz w:val="18"/>
                <w:szCs w:val="18"/>
              </w:rPr>
            </w:pPr>
          </w:p>
        </w:tc>
        <w:tc>
          <w:tcPr>
            <w:tcW w:w="355" w:type="pct"/>
            <w:vAlign w:val="center"/>
          </w:tcPr>
          <w:p w14:paraId="7AF90A9B" w14:textId="77777777" w:rsidR="000A1794" w:rsidRPr="005A7BEF" w:rsidRDefault="000A1794" w:rsidP="005A7BEF">
            <w:pPr>
              <w:autoSpaceDE w:val="0"/>
              <w:rPr>
                <w:rFonts w:ascii="Arial" w:hAnsi="Arial" w:cs="Arial"/>
                <w:b/>
                <w:bCs/>
                <w:sz w:val="18"/>
                <w:szCs w:val="18"/>
              </w:rPr>
            </w:pPr>
          </w:p>
        </w:tc>
        <w:tc>
          <w:tcPr>
            <w:tcW w:w="381" w:type="pct"/>
            <w:vAlign w:val="center"/>
          </w:tcPr>
          <w:p w14:paraId="3F18DCE3" w14:textId="77777777" w:rsidR="000A1794" w:rsidRPr="005A7BEF" w:rsidRDefault="000A1794" w:rsidP="005A7BEF">
            <w:pPr>
              <w:autoSpaceDE w:val="0"/>
              <w:rPr>
                <w:rFonts w:ascii="Arial" w:hAnsi="Arial" w:cs="Arial"/>
                <w:b/>
                <w:bCs/>
                <w:sz w:val="18"/>
                <w:szCs w:val="18"/>
              </w:rPr>
            </w:pPr>
          </w:p>
        </w:tc>
        <w:tc>
          <w:tcPr>
            <w:tcW w:w="370" w:type="pct"/>
            <w:vAlign w:val="center"/>
          </w:tcPr>
          <w:p w14:paraId="37DEBE9E" w14:textId="77777777" w:rsidR="000A1794" w:rsidRPr="005A7BEF" w:rsidRDefault="000A1794" w:rsidP="005A7BEF">
            <w:pPr>
              <w:autoSpaceDE w:val="0"/>
              <w:rPr>
                <w:rFonts w:ascii="Arial" w:hAnsi="Arial" w:cs="Arial"/>
                <w:b/>
                <w:bCs/>
                <w:sz w:val="18"/>
                <w:szCs w:val="18"/>
              </w:rPr>
            </w:pPr>
          </w:p>
        </w:tc>
        <w:tc>
          <w:tcPr>
            <w:tcW w:w="371" w:type="pct"/>
            <w:vAlign w:val="center"/>
          </w:tcPr>
          <w:p w14:paraId="7743782E" w14:textId="77777777" w:rsidR="000A1794" w:rsidRPr="005A7BEF" w:rsidRDefault="000A1794" w:rsidP="005A7BEF">
            <w:pPr>
              <w:autoSpaceDE w:val="0"/>
              <w:rPr>
                <w:rFonts w:ascii="Arial" w:hAnsi="Arial" w:cs="Arial"/>
                <w:b/>
                <w:bCs/>
                <w:sz w:val="18"/>
                <w:szCs w:val="18"/>
              </w:rPr>
            </w:pPr>
          </w:p>
        </w:tc>
        <w:tc>
          <w:tcPr>
            <w:tcW w:w="371" w:type="pct"/>
            <w:vAlign w:val="center"/>
          </w:tcPr>
          <w:p w14:paraId="7266732B" w14:textId="77777777" w:rsidR="000A1794" w:rsidRPr="005A7BEF" w:rsidRDefault="000A1794" w:rsidP="005A7BEF">
            <w:pPr>
              <w:autoSpaceDE w:val="0"/>
              <w:rPr>
                <w:rFonts w:ascii="Arial" w:hAnsi="Arial" w:cs="Arial"/>
                <w:b/>
                <w:bCs/>
                <w:sz w:val="18"/>
                <w:szCs w:val="18"/>
              </w:rPr>
            </w:pPr>
          </w:p>
        </w:tc>
        <w:tc>
          <w:tcPr>
            <w:tcW w:w="371" w:type="pct"/>
            <w:vAlign w:val="center"/>
          </w:tcPr>
          <w:p w14:paraId="5F5D3F91" w14:textId="77777777" w:rsidR="000A1794" w:rsidRPr="005A7BEF" w:rsidRDefault="000A1794" w:rsidP="005A7BEF">
            <w:pPr>
              <w:autoSpaceDE w:val="0"/>
              <w:rPr>
                <w:rFonts w:ascii="Arial" w:hAnsi="Arial" w:cs="Arial"/>
                <w:b/>
                <w:bCs/>
                <w:sz w:val="18"/>
                <w:szCs w:val="18"/>
              </w:rPr>
            </w:pPr>
          </w:p>
        </w:tc>
        <w:tc>
          <w:tcPr>
            <w:tcW w:w="352" w:type="pct"/>
          </w:tcPr>
          <w:p w14:paraId="175C7CC3" w14:textId="77777777" w:rsidR="000A1794" w:rsidRPr="005A7BEF" w:rsidRDefault="000A1794" w:rsidP="005A7BEF">
            <w:pPr>
              <w:autoSpaceDE w:val="0"/>
              <w:rPr>
                <w:rFonts w:ascii="Arial" w:hAnsi="Arial" w:cs="Arial"/>
                <w:b/>
                <w:bCs/>
                <w:sz w:val="18"/>
                <w:szCs w:val="18"/>
              </w:rPr>
            </w:pPr>
          </w:p>
        </w:tc>
        <w:tc>
          <w:tcPr>
            <w:tcW w:w="353" w:type="pct"/>
          </w:tcPr>
          <w:p w14:paraId="522B0B92" w14:textId="77777777" w:rsidR="000A1794" w:rsidRPr="005A7BEF" w:rsidRDefault="000A1794" w:rsidP="005A7BEF">
            <w:pPr>
              <w:autoSpaceDE w:val="0"/>
              <w:rPr>
                <w:rFonts w:ascii="Arial" w:hAnsi="Arial" w:cs="Arial"/>
                <w:b/>
                <w:bCs/>
                <w:sz w:val="18"/>
                <w:szCs w:val="18"/>
              </w:rPr>
            </w:pPr>
          </w:p>
        </w:tc>
        <w:tc>
          <w:tcPr>
            <w:tcW w:w="352" w:type="pct"/>
          </w:tcPr>
          <w:p w14:paraId="5867CBDC" w14:textId="77777777" w:rsidR="000A1794" w:rsidRPr="005A7BEF" w:rsidRDefault="000A1794" w:rsidP="005A7BEF">
            <w:pPr>
              <w:autoSpaceDE w:val="0"/>
              <w:rPr>
                <w:rFonts w:ascii="Arial" w:hAnsi="Arial" w:cs="Arial"/>
                <w:b/>
                <w:bCs/>
                <w:sz w:val="18"/>
                <w:szCs w:val="18"/>
              </w:rPr>
            </w:pPr>
          </w:p>
        </w:tc>
        <w:tc>
          <w:tcPr>
            <w:tcW w:w="352" w:type="pct"/>
          </w:tcPr>
          <w:p w14:paraId="21049F60" w14:textId="77777777" w:rsidR="000A1794" w:rsidRPr="005A7BEF" w:rsidRDefault="000A1794" w:rsidP="005A7BEF">
            <w:pPr>
              <w:autoSpaceDE w:val="0"/>
              <w:rPr>
                <w:rFonts w:ascii="Arial" w:hAnsi="Arial" w:cs="Arial"/>
                <w:b/>
                <w:bCs/>
                <w:sz w:val="18"/>
                <w:szCs w:val="18"/>
              </w:rPr>
            </w:pPr>
          </w:p>
        </w:tc>
      </w:tr>
      <w:tr w:rsidR="00536D65" w:rsidRPr="005A7BEF" w14:paraId="13198DED" w14:textId="77777777" w:rsidTr="00580399">
        <w:trPr>
          <w:trHeight w:val="366"/>
        </w:trPr>
        <w:tc>
          <w:tcPr>
            <w:tcW w:w="660" w:type="pct"/>
          </w:tcPr>
          <w:p w14:paraId="248A5E84" w14:textId="44EC9BF1" w:rsidR="00922493" w:rsidRPr="005A7BEF" w:rsidRDefault="000A1794" w:rsidP="005A7BEF">
            <w:pPr>
              <w:pStyle w:val="TableContents"/>
              <w:snapToGrid w:val="0"/>
              <w:rPr>
                <w:rFonts w:ascii="Arial" w:hAnsi="Arial" w:cs="Arial"/>
                <w:b/>
                <w:bCs/>
                <w:sz w:val="18"/>
                <w:szCs w:val="18"/>
              </w:rPr>
            </w:pPr>
            <w:bookmarkStart w:id="141" w:name="_Hlk507990206"/>
            <w:r w:rsidRPr="005A7BEF">
              <w:rPr>
                <w:rFonts w:ascii="Arial" w:hAnsi="Arial" w:cs="Arial"/>
                <w:b/>
                <w:bCs/>
                <w:sz w:val="18"/>
                <w:szCs w:val="18"/>
              </w:rPr>
              <w:t xml:space="preserve">18. Does </w:t>
            </w:r>
            <w:r w:rsidR="00B02E57">
              <w:rPr>
                <w:rFonts w:ascii="Arial" w:hAnsi="Arial" w:cs="Arial"/>
                <w:b/>
                <w:bCs/>
                <w:sz w:val="18"/>
                <w:szCs w:val="18"/>
              </w:rPr>
              <w:t>(…)</w:t>
            </w:r>
            <w:r w:rsidRPr="005A7BEF">
              <w:rPr>
                <w:rFonts w:ascii="Arial" w:hAnsi="Arial" w:cs="Arial"/>
                <w:b/>
                <w:bCs/>
                <w:sz w:val="18"/>
                <w:szCs w:val="18"/>
              </w:rPr>
              <w:t xml:space="preserve"> receive </w:t>
            </w:r>
            <w:r w:rsidR="00922493" w:rsidRPr="005A7BEF">
              <w:rPr>
                <w:rFonts w:ascii="Arial" w:hAnsi="Arial" w:cs="Arial"/>
                <w:b/>
                <w:bCs/>
                <w:sz w:val="18"/>
                <w:szCs w:val="18"/>
              </w:rPr>
              <w:t>paid sick leave or another type of paid leave?</w:t>
            </w:r>
          </w:p>
          <w:p w14:paraId="7169D5A8" w14:textId="3216821D" w:rsidR="000A1794" w:rsidRPr="005A7BEF" w:rsidRDefault="000A1794" w:rsidP="005A7BEF">
            <w:pPr>
              <w:pStyle w:val="TableContents"/>
              <w:snapToGrid w:val="0"/>
              <w:rPr>
                <w:rFonts w:ascii="Arial" w:hAnsi="Arial" w:cs="Arial"/>
                <w:b/>
                <w:bCs/>
                <w:sz w:val="18"/>
                <w:szCs w:val="18"/>
              </w:rPr>
            </w:pPr>
            <w:r w:rsidRPr="005A7BEF">
              <w:rPr>
                <w:rFonts w:ascii="Arial" w:hAnsi="Arial" w:cs="Arial"/>
                <w:b/>
                <w:bCs/>
                <w:sz w:val="18"/>
                <w:szCs w:val="18"/>
              </w:rPr>
              <w:t xml:space="preserve">    </w:t>
            </w:r>
            <w:bookmarkEnd w:id="141"/>
            <w:r w:rsidRPr="005A7BEF">
              <w:rPr>
                <w:rFonts w:ascii="Arial" w:hAnsi="Arial" w:cs="Arial"/>
                <w:b/>
                <w:bCs/>
                <w:sz w:val="18"/>
                <w:szCs w:val="18"/>
              </w:rPr>
              <w:t>1. Yes    5. No</w:t>
            </w:r>
          </w:p>
        </w:tc>
        <w:tc>
          <w:tcPr>
            <w:tcW w:w="356" w:type="pct"/>
            <w:vAlign w:val="center"/>
          </w:tcPr>
          <w:p w14:paraId="04367EF4" w14:textId="77777777" w:rsidR="000A1794" w:rsidRPr="005A7BEF" w:rsidRDefault="000A1794" w:rsidP="005A7BEF">
            <w:pPr>
              <w:autoSpaceDE w:val="0"/>
              <w:rPr>
                <w:rFonts w:ascii="Arial" w:hAnsi="Arial" w:cs="Arial"/>
                <w:b/>
                <w:bCs/>
                <w:sz w:val="18"/>
                <w:szCs w:val="18"/>
              </w:rPr>
            </w:pPr>
          </w:p>
        </w:tc>
        <w:tc>
          <w:tcPr>
            <w:tcW w:w="356" w:type="pct"/>
            <w:vAlign w:val="center"/>
          </w:tcPr>
          <w:p w14:paraId="39B0FFED" w14:textId="77777777" w:rsidR="000A1794" w:rsidRPr="005A7BEF" w:rsidRDefault="000A1794" w:rsidP="005A7BEF">
            <w:pPr>
              <w:autoSpaceDE w:val="0"/>
              <w:rPr>
                <w:rFonts w:ascii="Arial" w:hAnsi="Arial" w:cs="Arial"/>
                <w:b/>
                <w:bCs/>
                <w:sz w:val="18"/>
                <w:szCs w:val="18"/>
              </w:rPr>
            </w:pPr>
          </w:p>
        </w:tc>
        <w:tc>
          <w:tcPr>
            <w:tcW w:w="355" w:type="pct"/>
            <w:vAlign w:val="center"/>
          </w:tcPr>
          <w:p w14:paraId="56570428" w14:textId="77777777" w:rsidR="000A1794" w:rsidRPr="005A7BEF" w:rsidRDefault="000A1794" w:rsidP="005A7BEF">
            <w:pPr>
              <w:autoSpaceDE w:val="0"/>
              <w:rPr>
                <w:rFonts w:ascii="Arial" w:hAnsi="Arial" w:cs="Arial"/>
                <w:b/>
                <w:bCs/>
                <w:sz w:val="18"/>
                <w:szCs w:val="18"/>
              </w:rPr>
            </w:pPr>
          </w:p>
        </w:tc>
        <w:tc>
          <w:tcPr>
            <w:tcW w:w="381" w:type="pct"/>
            <w:vAlign w:val="center"/>
          </w:tcPr>
          <w:p w14:paraId="6347634C" w14:textId="77777777" w:rsidR="000A1794" w:rsidRPr="005A7BEF" w:rsidRDefault="000A1794" w:rsidP="005A7BEF">
            <w:pPr>
              <w:autoSpaceDE w:val="0"/>
              <w:rPr>
                <w:rFonts w:ascii="Arial" w:hAnsi="Arial" w:cs="Arial"/>
                <w:b/>
                <w:bCs/>
                <w:sz w:val="18"/>
                <w:szCs w:val="18"/>
              </w:rPr>
            </w:pPr>
          </w:p>
        </w:tc>
        <w:tc>
          <w:tcPr>
            <w:tcW w:w="370" w:type="pct"/>
            <w:vAlign w:val="center"/>
          </w:tcPr>
          <w:p w14:paraId="44B9429C" w14:textId="77777777" w:rsidR="000A1794" w:rsidRPr="005A7BEF" w:rsidRDefault="000A1794" w:rsidP="005A7BEF">
            <w:pPr>
              <w:autoSpaceDE w:val="0"/>
              <w:rPr>
                <w:rFonts w:ascii="Arial" w:hAnsi="Arial" w:cs="Arial"/>
                <w:b/>
                <w:bCs/>
                <w:sz w:val="18"/>
                <w:szCs w:val="18"/>
              </w:rPr>
            </w:pPr>
          </w:p>
        </w:tc>
        <w:tc>
          <w:tcPr>
            <w:tcW w:w="371" w:type="pct"/>
            <w:vAlign w:val="center"/>
          </w:tcPr>
          <w:p w14:paraId="123D3902" w14:textId="77777777" w:rsidR="000A1794" w:rsidRPr="005A7BEF" w:rsidRDefault="000A1794" w:rsidP="005A7BEF">
            <w:pPr>
              <w:autoSpaceDE w:val="0"/>
              <w:rPr>
                <w:rFonts w:ascii="Arial" w:hAnsi="Arial" w:cs="Arial"/>
                <w:b/>
                <w:bCs/>
                <w:sz w:val="18"/>
                <w:szCs w:val="18"/>
              </w:rPr>
            </w:pPr>
          </w:p>
        </w:tc>
        <w:tc>
          <w:tcPr>
            <w:tcW w:w="371" w:type="pct"/>
            <w:vAlign w:val="center"/>
          </w:tcPr>
          <w:p w14:paraId="51C0CF80" w14:textId="77777777" w:rsidR="000A1794" w:rsidRPr="005A7BEF" w:rsidRDefault="000A1794" w:rsidP="005A7BEF">
            <w:pPr>
              <w:autoSpaceDE w:val="0"/>
              <w:rPr>
                <w:rFonts w:ascii="Arial" w:hAnsi="Arial" w:cs="Arial"/>
                <w:b/>
                <w:bCs/>
                <w:sz w:val="18"/>
                <w:szCs w:val="18"/>
              </w:rPr>
            </w:pPr>
          </w:p>
        </w:tc>
        <w:tc>
          <w:tcPr>
            <w:tcW w:w="371" w:type="pct"/>
            <w:vAlign w:val="center"/>
          </w:tcPr>
          <w:p w14:paraId="6CE5502B" w14:textId="77777777" w:rsidR="000A1794" w:rsidRPr="005A7BEF" w:rsidRDefault="000A1794" w:rsidP="005A7BEF">
            <w:pPr>
              <w:autoSpaceDE w:val="0"/>
              <w:rPr>
                <w:rFonts w:ascii="Arial" w:hAnsi="Arial" w:cs="Arial"/>
                <w:b/>
                <w:bCs/>
                <w:sz w:val="18"/>
                <w:szCs w:val="18"/>
              </w:rPr>
            </w:pPr>
          </w:p>
        </w:tc>
        <w:tc>
          <w:tcPr>
            <w:tcW w:w="352" w:type="pct"/>
          </w:tcPr>
          <w:p w14:paraId="34416653" w14:textId="77777777" w:rsidR="000A1794" w:rsidRPr="005A7BEF" w:rsidRDefault="000A1794" w:rsidP="005A7BEF">
            <w:pPr>
              <w:autoSpaceDE w:val="0"/>
              <w:rPr>
                <w:rFonts w:ascii="Arial" w:hAnsi="Arial" w:cs="Arial"/>
                <w:b/>
                <w:bCs/>
                <w:sz w:val="18"/>
                <w:szCs w:val="18"/>
              </w:rPr>
            </w:pPr>
          </w:p>
        </w:tc>
        <w:tc>
          <w:tcPr>
            <w:tcW w:w="353" w:type="pct"/>
          </w:tcPr>
          <w:p w14:paraId="4BFF5CC9" w14:textId="77777777" w:rsidR="000A1794" w:rsidRPr="005A7BEF" w:rsidRDefault="000A1794" w:rsidP="005A7BEF">
            <w:pPr>
              <w:autoSpaceDE w:val="0"/>
              <w:rPr>
                <w:rFonts w:ascii="Arial" w:hAnsi="Arial" w:cs="Arial"/>
                <w:b/>
                <w:bCs/>
                <w:sz w:val="18"/>
                <w:szCs w:val="18"/>
              </w:rPr>
            </w:pPr>
          </w:p>
        </w:tc>
        <w:tc>
          <w:tcPr>
            <w:tcW w:w="352" w:type="pct"/>
          </w:tcPr>
          <w:p w14:paraId="1E9774AC" w14:textId="77777777" w:rsidR="000A1794" w:rsidRPr="005A7BEF" w:rsidRDefault="000A1794" w:rsidP="005A7BEF">
            <w:pPr>
              <w:autoSpaceDE w:val="0"/>
              <w:rPr>
                <w:rFonts w:ascii="Arial" w:hAnsi="Arial" w:cs="Arial"/>
                <w:b/>
                <w:bCs/>
                <w:sz w:val="18"/>
                <w:szCs w:val="18"/>
              </w:rPr>
            </w:pPr>
          </w:p>
        </w:tc>
        <w:tc>
          <w:tcPr>
            <w:tcW w:w="352" w:type="pct"/>
          </w:tcPr>
          <w:p w14:paraId="3363A24F" w14:textId="77777777" w:rsidR="000A1794" w:rsidRPr="005A7BEF" w:rsidRDefault="000A1794" w:rsidP="005A7BEF">
            <w:pPr>
              <w:autoSpaceDE w:val="0"/>
              <w:rPr>
                <w:rFonts w:ascii="Arial" w:hAnsi="Arial" w:cs="Arial"/>
                <w:b/>
                <w:bCs/>
                <w:sz w:val="18"/>
                <w:szCs w:val="18"/>
              </w:rPr>
            </w:pPr>
          </w:p>
        </w:tc>
      </w:tr>
    </w:tbl>
    <w:p w14:paraId="5F282EAE" w14:textId="77777777" w:rsidR="000A1794" w:rsidRPr="005A7BEF" w:rsidRDefault="000A1794" w:rsidP="005A7BEF">
      <w:pPr>
        <w:rPr>
          <w:rFonts w:ascii="Arial" w:hAnsi="Arial" w:cs="Arial"/>
        </w:rPr>
      </w:pPr>
    </w:p>
    <w:p w14:paraId="2393AD2B" w14:textId="77777777" w:rsidR="000A1794" w:rsidRPr="005A7BEF" w:rsidRDefault="000A1794" w:rsidP="005A7BEF">
      <w:pPr>
        <w:rPr>
          <w:rFonts w:ascii="Arial" w:hAnsi="Arial" w:cs="Arial"/>
          <w:sz w:val="16"/>
          <w:szCs w:val="16"/>
        </w:rPr>
      </w:pPr>
    </w:p>
    <w:p w14:paraId="736709EF" w14:textId="77777777" w:rsidR="000A1794" w:rsidRPr="005A7BEF" w:rsidRDefault="000A1794" w:rsidP="005A7BEF">
      <w:pPr>
        <w:rPr>
          <w:rFonts w:ascii="Arial" w:hAnsi="Arial" w:cs="Arial"/>
          <w:sz w:val="16"/>
          <w:szCs w:val="16"/>
        </w:rPr>
      </w:pPr>
    </w:p>
    <w:p w14:paraId="52F50252" w14:textId="77777777" w:rsidR="000A1794" w:rsidRPr="005A7BEF" w:rsidRDefault="000A1794" w:rsidP="005A7BEF">
      <w:pPr>
        <w:rPr>
          <w:rFonts w:ascii="Arial" w:hAnsi="Arial" w:cs="Arial"/>
          <w:sz w:val="16"/>
          <w:szCs w:val="16"/>
        </w:rPr>
      </w:pPr>
    </w:p>
    <w:p w14:paraId="12F91876" w14:textId="77777777" w:rsidR="000A1794" w:rsidRPr="005A7BEF" w:rsidRDefault="000A1794" w:rsidP="005A7BEF">
      <w:pPr>
        <w:rPr>
          <w:rFonts w:ascii="Arial" w:hAnsi="Arial" w:cs="Arial"/>
          <w:b/>
          <w:sz w:val="20"/>
          <w:szCs w:val="20"/>
          <w:u w:val="single"/>
        </w:rPr>
      </w:pPr>
    </w:p>
    <w:p w14:paraId="4E93E6E5" w14:textId="77777777" w:rsidR="00C351ED" w:rsidRPr="005A7BEF" w:rsidRDefault="00C351ED" w:rsidP="005A7BEF">
      <w:pPr>
        <w:rPr>
          <w:rFonts w:ascii="Arial" w:hAnsi="Arial" w:cs="Arial"/>
          <w:b/>
          <w:sz w:val="20"/>
          <w:szCs w:val="20"/>
          <w:u w:val="single"/>
        </w:rPr>
      </w:pPr>
      <w:r w:rsidRPr="005A7BEF">
        <w:rPr>
          <w:rFonts w:ascii="Arial" w:hAnsi="Arial" w:cs="Arial"/>
          <w:b/>
          <w:sz w:val="20"/>
          <w:szCs w:val="20"/>
          <w:u w:val="single"/>
        </w:rPr>
        <w:br w:type="page"/>
      </w:r>
    </w:p>
    <w:p w14:paraId="3A014E4E" w14:textId="65900DD2" w:rsidR="00AD4703" w:rsidRDefault="00AD4703" w:rsidP="005A7BEF">
      <w:pPr>
        <w:pStyle w:val="Heading1"/>
        <w:rPr>
          <w:rFonts w:ascii="Arial" w:hAnsi="Arial" w:cs="Arial"/>
        </w:rPr>
      </w:pPr>
      <w:bookmarkStart w:id="142" w:name="_Toc516617840"/>
      <w:bookmarkStart w:id="143" w:name="_Hlk509200840"/>
      <w:r w:rsidRPr="005A7BEF">
        <w:rPr>
          <w:rFonts w:ascii="Arial" w:hAnsi="Arial" w:cs="Arial"/>
        </w:rPr>
        <w:lastRenderedPageBreak/>
        <w:t>SECTION 6: HOUSEHOLD HEALTH</w:t>
      </w:r>
      <w:bookmarkEnd w:id="142"/>
    </w:p>
    <w:p w14:paraId="626F0E29" w14:textId="2B72F0EB" w:rsidR="00DE23A1" w:rsidRDefault="00DE23A1" w:rsidP="001403DE"/>
    <w:p w14:paraId="73913B96" w14:textId="5045FABF" w:rsidR="00DE23A1" w:rsidRDefault="00DE23A1" w:rsidP="001403DE">
      <w:r w:rsidRPr="00DE23A1">
        <w:t>Interviewer: Please ask the following questions to the household head or most knowledgeable person i</w:t>
      </w:r>
      <w:r>
        <w:t>n the household about finances.</w:t>
      </w:r>
    </w:p>
    <w:p w14:paraId="4B604456" w14:textId="12C204EF" w:rsidR="00DE23A1" w:rsidRDefault="00DE23A1" w:rsidP="001403DE"/>
    <w:p w14:paraId="3843F41B" w14:textId="34B68FA7" w:rsidR="00FA1098" w:rsidRDefault="00FA1098" w:rsidP="001403DE"/>
    <w:p w14:paraId="2FDAA3CA" w14:textId="77777777" w:rsidR="00FA1098" w:rsidRDefault="00FA1098" w:rsidP="001403DE">
      <w:r>
        <w:t>Q</w:t>
      </w:r>
      <w:r w:rsidRPr="00FA1098">
        <w:t>0.</w:t>
      </w:r>
      <w:r w:rsidRPr="00FA1098">
        <w:tab/>
        <w:t>Who will be answering these questions abo</w:t>
      </w:r>
      <w:r>
        <w:t xml:space="preserve">ut Name? </w:t>
      </w:r>
    </w:p>
    <w:p w14:paraId="1FB522B1" w14:textId="77777777" w:rsidR="00FA1098" w:rsidRDefault="00FA1098" w:rsidP="001403DE"/>
    <w:p w14:paraId="61ACD7EC" w14:textId="77777777" w:rsidR="00FA1098" w:rsidRDefault="00FA1098" w:rsidP="001403DE"/>
    <w:p w14:paraId="66777A81" w14:textId="121B5F20" w:rsidR="00FA1098" w:rsidRDefault="00FA1098" w:rsidP="001403DE">
      <w:r>
        <w:t>________________________________________________</w:t>
      </w:r>
      <w:r>
        <w:tab/>
      </w:r>
      <w:r>
        <w:tab/>
      </w:r>
      <w:r>
        <w:tab/>
      </w:r>
      <w:r>
        <w:tab/>
      </w:r>
      <w:r>
        <w:tab/>
      </w:r>
      <w:r>
        <w:tab/>
      </w:r>
      <w:r>
        <w:tab/>
      </w:r>
      <w:r>
        <w:tab/>
      </w:r>
      <w:r>
        <w:tab/>
      </w:r>
      <w:r>
        <w:tab/>
      </w:r>
      <w:r>
        <w:tab/>
      </w:r>
      <w:r>
        <w:tab/>
      </w:r>
    </w:p>
    <w:p w14:paraId="4EC0D045" w14:textId="77777777" w:rsidR="00FA1098" w:rsidRPr="001403DE" w:rsidRDefault="00FA1098" w:rsidP="001403DE"/>
    <w:p w14:paraId="5F25E904" w14:textId="3A126DAE" w:rsidR="00AD4703" w:rsidRPr="005A7BEF" w:rsidRDefault="00AD4703" w:rsidP="005A7BEF">
      <w:pPr>
        <w:pStyle w:val="Heading2"/>
        <w:rPr>
          <w:rFonts w:ascii="Arial" w:hAnsi="Arial" w:cs="Arial"/>
          <w:color w:val="auto"/>
          <w:sz w:val="20"/>
          <w:szCs w:val="20"/>
        </w:rPr>
      </w:pPr>
      <w:bookmarkStart w:id="144" w:name="_Toc516617841"/>
      <w:bookmarkEnd w:id="143"/>
      <w:r w:rsidRPr="005A7BEF">
        <w:rPr>
          <w:rFonts w:ascii="Arial" w:hAnsi="Arial" w:cs="Arial"/>
          <w:color w:val="auto"/>
          <w:sz w:val="20"/>
          <w:szCs w:val="20"/>
        </w:rPr>
        <w:t>PART A: INSURANCE</w:t>
      </w:r>
      <w:bookmarkStart w:id="145" w:name="Insurance"/>
      <w:bookmarkEnd w:id="144"/>
    </w:p>
    <w:p w14:paraId="4C6920C2" w14:textId="77777777" w:rsidR="00AD4703" w:rsidRPr="005A7BEF" w:rsidRDefault="00AD4703" w:rsidP="005A7BEF">
      <w:pPr>
        <w:tabs>
          <w:tab w:val="left" w:pos="3125"/>
        </w:tabs>
        <w:rPr>
          <w:rFonts w:ascii="Arial" w:hAnsi="Arial" w:cs="Arial"/>
          <w:b/>
          <w:i/>
          <w:sz w:val="20"/>
          <w:szCs w:val="20"/>
        </w:rPr>
      </w:pPr>
      <w:r w:rsidRPr="005A7BEF">
        <w:rPr>
          <w:rFonts w:ascii="Arial" w:hAnsi="Arial" w:cs="Arial"/>
          <w:b/>
          <w:i/>
          <w:sz w:val="20"/>
          <w:szCs w:val="20"/>
        </w:rPr>
        <w:t>(FILL OUT FOR ALL HOUSEHOLD MEMBERS)</w:t>
      </w:r>
      <w:bookmarkEnd w:id="145"/>
      <w:r w:rsidRPr="005A7BEF">
        <w:rPr>
          <w:rFonts w:ascii="Arial" w:hAnsi="Arial" w:cs="Arial"/>
          <w:b/>
          <w:i/>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15"/>
        <w:gridCol w:w="618"/>
        <w:gridCol w:w="618"/>
        <w:gridCol w:w="618"/>
        <w:gridCol w:w="618"/>
        <w:gridCol w:w="618"/>
        <w:gridCol w:w="615"/>
        <w:gridCol w:w="619"/>
        <w:gridCol w:w="619"/>
        <w:gridCol w:w="619"/>
        <w:gridCol w:w="619"/>
        <w:gridCol w:w="619"/>
        <w:gridCol w:w="616"/>
        <w:gridCol w:w="619"/>
        <w:gridCol w:w="619"/>
        <w:gridCol w:w="619"/>
        <w:gridCol w:w="619"/>
        <w:gridCol w:w="616"/>
      </w:tblGrid>
      <w:tr w:rsidR="009D67E7" w:rsidRPr="005A7BEF" w14:paraId="345E1AFA" w14:textId="77777777" w:rsidTr="0048536C">
        <w:trPr>
          <w:trHeight w:val="440"/>
          <w:tblHeader/>
        </w:trPr>
        <w:tc>
          <w:tcPr>
            <w:tcW w:w="1170" w:type="pct"/>
            <w:shd w:val="clear" w:color="auto" w:fill="A6A6A6" w:themeFill="background1" w:themeFillShade="A6"/>
            <w:vAlign w:val="center"/>
          </w:tcPr>
          <w:p w14:paraId="781A984D"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Member ID</w:t>
            </w:r>
          </w:p>
        </w:tc>
        <w:tc>
          <w:tcPr>
            <w:tcW w:w="212" w:type="pct"/>
            <w:shd w:val="clear" w:color="auto" w:fill="A6A6A6" w:themeFill="background1" w:themeFillShade="A6"/>
            <w:vAlign w:val="center"/>
          </w:tcPr>
          <w:p w14:paraId="2F51BC68"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w:t>
            </w:r>
          </w:p>
        </w:tc>
        <w:tc>
          <w:tcPr>
            <w:tcW w:w="213" w:type="pct"/>
            <w:shd w:val="clear" w:color="auto" w:fill="A6A6A6" w:themeFill="background1" w:themeFillShade="A6"/>
            <w:vAlign w:val="center"/>
          </w:tcPr>
          <w:p w14:paraId="6DB5B420"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2</w:t>
            </w:r>
          </w:p>
        </w:tc>
        <w:tc>
          <w:tcPr>
            <w:tcW w:w="213" w:type="pct"/>
            <w:shd w:val="clear" w:color="auto" w:fill="A6A6A6" w:themeFill="background1" w:themeFillShade="A6"/>
            <w:vAlign w:val="center"/>
          </w:tcPr>
          <w:p w14:paraId="6ECC215D"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3</w:t>
            </w:r>
          </w:p>
        </w:tc>
        <w:tc>
          <w:tcPr>
            <w:tcW w:w="213" w:type="pct"/>
            <w:shd w:val="clear" w:color="auto" w:fill="A6A6A6" w:themeFill="background1" w:themeFillShade="A6"/>
            <w:vAlign w:val="center"/>
          </w:tcPr>
          <w:p w14:paraId="2828E2CD"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4</w:t>
            </w:r>
          </w:p>
        </w:tc>
        <w:tc>
          <w:tcPr>
            <w:tcW w:w="213" w:type="pct"/>
            <w:shd w:val="clear" w:color="auto" w:fill="A6A6A6" w:themeFill="background1" w:themeFillShade="A6"/>
            <w:vAlign w:val="center"/>
          </w:tcPr>
          <w:p w14:paraId="4391893F"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5</w:t>
            </w:r>
          </w:p>
        </w:tc>
        <w:tc>
          <w:tcPr>
            <w:tcW w:w="213" w:type="pct"/>
            <w:shd w:val="clear" w:color="auto" w:fill="A6A6A6" w:themeFill="background1" w:themeFillShade="A6"/>
            <w:vAlign w:val="center"/>
          </w:tcPr>
          <w:p w14:paraId="414B0742"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6</w:t>
            </w:r>
          </w:p>
        </w:tc>
        <w:tc>
          <w:tcPr>
            <w:tcW w:w="212" w:type="pct"/>
            <w:shd w:val="clear" w:color="auto" w:fill="A6A6A6" w:themeFill="background1" w:themeFillShade="A6"/>
            <w:vAlign w:val="center"/>
          </w:tcPr>
          <w:p w14:paraId="766252DA"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7</w:t>
            </w:r>
          </w:p>
        </w:tc>
        <w:tc>
          <w:tcPr>
            <w:tcW w:w="213" w:type="pct"/>
            <w:shd w:val="clear" w:color="auto" w:fill="A6A6A6" w:themeFill="background1" w:themeFillShade="A6"/>
            <w:vAlign w:val="center"/>
          </w:tcPr>
          <w:p w14:paraId="35117A45"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8</w:t>
            </w:r>
          </w:p>
        </w:tc>
        <w:tc>
          <w:tcPr>
            <w:tcW w:w="213" w:type="pct"/>
            <w:shd w:val="clear" w:color="auto" w:fill="A6A6A6" w:themeFill="background1" w:themeFillShade="A6"/>
            <w:vAlign w:val="center"/>
          </w:tcPr>
          <w:p w14:paraId="7A8C7351"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9</w:t>
            </w:r>
          </w:p>
        </w:tc>
        <w:tc>
          <w:tcPr>
            <w:tcW w:w="213" w:type="pct"/>
            <w:shd w:val="clear" w:color="auto" w:fill="A6A6A6" w:themeFill="background1" w:themeFillShade="A6"/>
            <w:vAlign w:val="center"/>
          </w:tcPr>
          <w:p w14:paraId="7930EADA"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10</w:t>
            </w:r>
          </w:p>
        </w:tc>
        <w:tc>
          <w:tcPr>
            <w:tcW w:w="213" w:type="pct"/>
            <w:shd w:val="clear" w:color="auto" w:fill="A6A6A6" w:themeFill="background1" w:themeFillShade="A6"/>
            <w:vAlign w:val="center"/>
          </w:tcPr>
          <w:p w14:paraId="64AE93EC"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11</w:t>
            </w:r>
          </w:p>
        </w:tc>
        <w:tc>
          <w:tcPr>
            <w:tcW w:w="213" w:type="pct"/>
            <w:shd w:val="clear" w:color="auto" w:fill="A6A6A6" w:themeFill="background1" w:themeFillShade="A6"/>
            <w:vAlign w:val="center"/>
          </w:tcPr>
          <w:p w14:paraId="186D9FC6"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12</w:t>
            </w:r>
          </w:p>
        </w:tc>
        <w:tc>
          <w:tcPr>
            <w:tcW w:w="212" w:type="pct"/>
            <w:shd w:val="clear" w:color="auto" w:fill="A6A6A6" w:themeFill="background1" w:themeFillShade="A6"/>
            <w:vAlign w:val="center"/>
          </w:tcPr>
          <w:p w14:paraId="40973D01"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13</w:t>
            </w:r>
          </w:p>
        </w:tc>
        <w:tc>
          <w:tcPr>
            <w:tcW w:w="213" w:type="pct"/>
            <w:shd w:val="clear" w:color="auto" w:fill="A6A6A6" w:themeFill="background1" w:themeFillShade="A6"/>
            <w:vAlign w:val="center"/>
          </w:tcPr>
          <w:p w14:paraId="050C338C"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14</w:t>
            </w:r>
          </w:p>
        </w:tc>
        <w:tc>
          <w:tcPr>
            <w:tcW w:w="213" w:type="pct"/>
            <w:shd w:val="clear" w:color="auto" w:fill="A6A6A6" w:themeFill="background1" w:themeFillShade="A6"/>
            <w:vAlign w:val="center"/>
          </w:tcPr>
          <w:p w14:paraId="40222FB7"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15</w:t>
            </w:r>
          </w:p>
        </w:tc>
        <w:tc>
          <w:tcPr>
            <w:tcW w:w="213" w:type="pct"/>
            <w:shd w:val="clear" w:color="auto" w:fill="A6A6A6" w:themeFill="background1" w:themeFillShade="A6"/>
            <w:vAlign w:val="center"/>
          </w:tcPr>
          <w:p w14:paraId="7A8D5F9C"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16</w:t>
            </w:r>
          </w:p>
        </w:tc>
        <w:tc>
          <w:tcPr>
            <w:tcW w:w="213" w:type="pct"/>
            <w:shd w:val="clear" w:color="auto" w:fill="A6A6A6" w:themeFill="background1" w:themeFillShade="A6"/>
            <w:vAlign w:val="center"/>
          </w:tcPr>
          <w:p w14:paraId="1C99E59A"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17</w:t>
            </w:r>
          </w:p>
        </w:tc>
        <w:tc>
          <w:tcPr>
            <w:tcW w:w="212" w:type="pct"/>
            <w:shd w:val="clear" w:color="auto" w:fill="A6A6A6" w:themeFill="background1" w:themeFillShade="A6"/>
            <w:vAlign w:val="center"/>
          </w:tcPr>
          <w:p w14:paraId="5709F739"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18</w:t>
            </w:r>
          </w:p>
        </w:tc>
      </w:tr>
      <w:tr w:rsidR="00AD4703" w:rsidRPr="005A7BEF" w14:paraId="166BCAFA" w14:textId="77777777" w:rsidTr="005342DA">
        <w:trPr>
          <w:trHeight w:val="512"/>
        </w:trPr>
        <w:tc>
          <w:tcPr>
            <w:tcW w:w="1170" w:type="pct"/>
          </w:tcPr>
          <w:p w14:paraId="60AF1080" w14:textId="46CE8E64" w:rsidR="00AD4703" w:rsidRPr="005A7BEF" w:rsidRDefault="00232FDB"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 xml:space="preserve">1. Has [Name] ever registered or been covered with a health insurance scheme? 1.Yes       </w:t>
            </w:r>
            <w:r w:rsidR="00E25791" w:rsidRPr="005A7BEF">
              <w:rPr>
                <w:rFonts w:ascii="Arial" w:hAnsi="Arial" w:cs="Arial"/>
                <w:b/>
                <w:sz w:val="18"/>
                <w:szCs w:val="18"/>
              </w:rPr>
              <w:t>&gt;&gt;A2</w:t>
            </w:r>
            <w:r w:rsidR="00AD4703" w:rsidRPr="005A7BEF">
              <w:rPr>
                <w:rFonts w:ascii="Arial" w:hAnsi="Arial" w:cs="Arial"/>
                <w:b/>
                <w:sz w:val="18"/>
                <w:szCs w:val="18"/>
              </w:rPr>
              <w:t xml:space="preserve">       5.No &gt;&gt;A3</w:t>
            </w:r>
          </w:p>
        </w:tc>
        <w:tc>
          <w:tcPr>
            <w:tcW w:w="212" w:type="pct"/>
          </w:tcPr>
          <w:p w14:paraId="3718DF88" w14:textId="77777777" w:rsidR="00AD4703" w:rsidRPr="005A7BEF" w:rsidRDefault="00AD4703" w:rsidP="005A7BEF">
            <w:pPr>
              <w:rPr>
                <w:rFonts w:ascii="Arial" w:hAnsi="Arial" w:cs="Arial"/>
                <w:sz w:val="18"/>
                <w:szCs w:val="18"/>
              </w:rPr>
            </w:pPr>
          </w:p>
        </w:tc>
        <w:tc>
          <w:tcPr>
            <w:tcW w:w="213" w:type="pct"/>
          </w:tcPr>
          <w:p w14:paraId="504446DD" w14:textId="77777777" w:rsidR="00AD4703" w:rsidRPr="005A7BEF" w:rsidRDefault="00AD4703" w:rsidP="005A7BEF">
            <w:pPr>
              <w:rPr>
                <w:rFonts w:ascii="Arial" w:hAnsi="Arial" w:cs="Arial"/>
                <w:sz w:val="18"/>
                <w:szCs w:val="18"/>
              </w:rPr>
            </w:pPr>
          </w:p>
        </w:tc>
        <w:tc>
          <w:tcPr>
            <w:tcW w:w="213" w:type="pct"/>
          </w:tcPr>
          <w:p w14:paraId="665F59AF" w14:textId="77777777" w:rsidR="00AD4703" w:rsidRPr="005A7BEF" w:rsidRDefault="00AD4703" w:rsidP="005A7BEF">
            <w:pPr>
              <w:rPr>
                <w:rFonts w:ascii="Arial" w:hAnsi="Arial" w:cs="Arial"/>
                <w:sz w:val="18"/>
                <w:szCs w:val="18"/>
              </w:rPr>
            </w:pPr>
          </w:p>
        </w:tc>
        <w:tc>
          <w:tcPr>
            <w:tcW w:w="213" w:type="pct"/>
          </w:tcPr>
          <w:p w14:paraId="730080C3" w14:textId="77777777" w:rsidR="00AD4703" w:rsidRPr="005A7BEF" w:rsidRDefault="00AD4703" w:rsidP="005A7BEF">
            <w:pPr>
              <w:rPr>
                <w:rFonts w:ascii="Arial" w:hAnsi="Arial" w:cs="Arial"/>
                <w:sz w:val="18"/>
                <w:szCs w:val="18"/>
              </w:rPr>
            </w:pPr>
          </w:p>
        </w:tc>
        <w:tc>
          <w:tcPr>
            <w:tcW w:w="213" w:type="pct"/>
          </w:tcPr>
          <w:p w14:paraId="7558B225" w14:textId="77777777" w:rsidR="00AD4703" w:rsidRPr="005A7BEF" w:rsidRDefault="00AD4703" w:rsidP="005A7BEF">
            <w:pPr>
              <w:rPr>
                <w:rFonts w:ascii="Arial" w:hAnsi="Arial" w:cs="Arial"/>
                <w:sz w:val="18"/>
                <w:szCs w:val="18"/>
              </w:rPr>
            </w:pPr>
          </w:p>
        </w:tc>
        <w:tc>
          <w:tcPr>
            <w:tcW w:w="213" w:type="pct"/>
          </w:tcPr>
          <w:p w14:paraId="66B738A4" w14:textId="77777777" w:rsidR="00AD4703" w:rsidRPr="005A7BEF" w:rsidRDefault="00AD4703" w:rsidP="005A7BEF">
            <w:pPr>
              <w:rPr>
                <w:rFonts w:ascii="Arial" w:hAnsi="Arial" w:cs="Arial"/>
                <w:sz w:val="18"/>
                <w:szCs w:val="18"/>
              </w:rPr>
            </w:pPr>
          </w:p>
        </w:tc>
        <w:tc>
          <w:tcPr>
            <w:tcW w:w="212" w:type="pct"/>
          </w:tcPr>
          <w:p w14:paraId="1E04C784" w14:textId="77777777" w:rsidR="00AD4703" w:rsidRPr="005A7BEF" w:rsidRDefault="00AD4703" w:rsidP="005A7BEF">
            <w:pPr>
              <w:rPr>
                <w:rFonts w:ascii="Arial" w:hAnsi="Arial" w:cs="Arial"/>
                <w:sz w:val="18"/>
                <w:szCs w:val="18"/>
              </w:rPr>
            </w:pPr>
          </w:p>
        </w:tc>
        <w:tc>
          <w:tcPr>
            <w:tcW w:w="213" w:type="pct"/>
          </w:tcPr>
          <w:p w14:paraId="3866E7EC" w14:textId="77777777" w:rsidR="00AD4703" w:rsidRPr="005A7BEF" w:rsidRDefault="00AD4703" w:rsidP="005A7BEF">
            <w:pPr>
              <w:rPr>
                <w:rFonts w:ascii="Arial" w:hAnsi="Arial" w:cs="Arial"/>
                <w:sz w:val="18"/>
                <w:szCs w:val="18"/>
              </w:rPr>
            </w:pPr>
          </w:p>
        </w:tc>
        <w:tc>
          <w:tcPr>
            <w:tcW w:w="213" w:type="pct"/>
          </w:tcPr>
          <w:p w14:paraId="5EDC21D3" w14:textId="77777777" w:rsidR="00AD4703" w:rsidRPr="005A7BEF" w:rsidRDefault="00AD4703" w:rsidP="005A7BEF">
            <w:pPr>
              <w:rPr>
                <w:rFonts w:ascii="Arial" w:hAnsi="Arial" w:cs="Arial"/>
                <w:sz w:val="18"/>
                <w:szCs w:val="18"/>
              </w:rPr>
            </w:pPr>
          </w:p>
        </w:tc>
        <w:tc>
          <w:tcPr>
            <w:tcW w:w="213" w:type="pct"/>
          </w:tcPr>
          <w:p w14:paraId="3E0A745E" w14:textId="77777777" w:rsidR="00AD4703" w:rsidRPr="005A7BEF" w:rsidRDefault="00AD4703" w:rsidP="005A7BEF">
            <w:pPr>
              <w:rPr>
                <w:rFonts w:ascii="Arial" w:hAnsi="Arial" w:cs="Arial"/>
                <w:sz w:val="18"/>
                <w:szCs w:val="18"/>
              </w:rPr>
            </w:pPr>
          </w:p>
        </w:tc>
        <w:tc>
          <w:tcPr>
            <w:tcW w:w="213" w:type="pct"/>
          </w:tcPr>
          <w:p w14:paraId="321F1663" w14:textId="77777777" w:rsidR="00AD4703" w:rsidRPr="005A7BEF" w:rsidRDefault="00AD4703" w:rsidP="005A7BEF">
            <w:pPr>
              <w:rPr>
                <w:rFonts w:ascii="Arial" w:hAnsi="Arial" w:cs="Arial"/>
                <w:sz w:val="18"/>
                <w:szCs w:val="18"/>
              </w:rPr>
            </w:pPr>
          </w:p>
        </w:tc>
        <w:tc>
          <w:tcPr>
            <w:tcW w:w="213" w:type="pct"/>
          </w:tcPr>
          <w:p w14:paraId="6DAA9E71" w14:textId="77777777" w:rsidR="00AD4703" w:rsidRPr="005A7BEF" w:rsidRDefault="00AD4703" w:rsidP="005A7BEF">
            <w:pPr>
              <w:rPr>
                <w:rFonts w:ascii="Arial" w:hAnsi="Arial" w:cs="Arial"/>
                <w:sz w:val="18"/>
                <w:szCs w:val="18"/>
              </w:rPr>
            </w:pPr>
          </w:p>
        </w:tc>
        <w:tc>
          <w:tcPr>
            <w:tcW w:w="212" w:type="pct"/>
          </w:tcPr>
          <w:p w14:paraId="458D4405" w14:textId="77777777" w:rsidR="00AD4703" w:rsidRPr="005A7BEF" w:rsidRDefault="00AD4703" w:rsidP="005A7BEF">
            <w:pPr>
              <w:rPr>
                <w:rFonts w:ascii="Arial" w:hAnsi="Arial" w:cs="Arial"/>
                <w:sz w:val="18"/>
                <w:szCs w:val="18"/>
              </w:rPr>
            </w:pPr>
          </w:p>
        </w:tc>
        <w:tc>
          <w:tcPr>
            <w:tcW w:w="213" w:type="pct"/>
          </w:tcPr>
          <w:p w14:paraId="57774E1B" w14:textId="77777777" w:rsidR="00AD4703" w:rsidRPr="005A7BEF" w:rsidRDefault="00AD4703" w:rsidP="005A7BEF">
            <w:pPr>
              <w:rPr>
                <w:rFonts w:ascii="Arial" w:hAnsi="Arial" w:cs="Arial"/>
                <w:sz w:val="18"/>
                <w:szCs w:val="18"/>
              </w:rPr>
            </w:pPr>
          </w:p>
        </w:tc>
        <w:tc>
          <w:tcPr>
            <w:tcW w:w="213" w:type="pct"/>
          </w:tcPr>
          <w:p w14:paraId="16FC36EE" w14:textId="77777777" w:rsidR="00AD4703" w:rsidRPr="005A7BEF" w:rsidRDefault="00AD4703" w:rsidP="005A7BEF">
            <w:pPr>
              <w:rPr>
                <w:rFonts w:ascii="Arial" w:hAnsi="Arial" w:cs="Arial"/>
                <w:sz w:val="18"/>
                <w:szCs w:val="18"/>
              </w:rPr>
            </w:pPr>
          </w:p>
        </w:tc>
        <w:tc>
          <w:tcPr>
            <w:tcW w:w="213" w:type="pct"/>
          </w:tcPr>
          <w:p w14:paraId="64D4091F" w14:textId="77777777" w:rsidR="00AD4703" w:rsidRPr="005A7BEF" w:rsidRDefault="00AD4703" w:rsidP="005A7BEF">
            <w:pPr>
              <w:rPr>
                <w:rFonts w:ascii="Arial" w:hAnsi="Arial" w:cs="Arial"/>
                <w:sz w:val="18"/>
                <w:szCs w:val="18"/>
              </w:rPr>
            </w:pPr>
          </w:p>
        </w:tc>
        <w:tc>
          <w:tcPr>
            <w:tcW w:w="213" w:type="pct"/>
          </w:tcPr>
          <w:p w14:paraId="356EE119" w14:textId="77777777" w:rsidR="00AD4703" w:rsidRPr="005A7BEF" w:rsidRDefault="00AD4703" w:rsidP="005A7BEF">
            <w:pPr>
              <w:rPr>
                <w:rFonts w:ascii="Arial" w:hAnsi="Arial" w:cs="Arial"/>
                <w:sz w:val="18"/>
                <w:szCs w:val="18"/>
              </w:rPr>
            </w:pPr>
          </w:p>
        </w:tc>
        <w:tc>
          <w:tcPr>
            <w:tcW w:w="212" w:type="pct"/>
          </w:tcPr>
          <w:p w14:paraId="79BE5911" w14:textId="77777777" w:rsidR="00AD4703" w:rsidRPr="005A7BEF" w:rsidRDefault="00AD4703" w:rsidP="005A7BEF">
            <w:pPr>
              <w:rPr>
                <w:rFonts w:ascii="Arial" w:hAnsi="Arial" w:cs="Arial"/>
                <w:sz w:val="18"/>
                <w:szCs w:val="18"/>
              </w:rPr>
            </w:pPr>
          </w:p>
        </w:tc>
      </w:tr>
      <w:tr w:rsidR="00AD4703" w:rsidRPr="005A7BEF" w14:paraId="012B00B5" w14:textId="77777777" w:rsidTr="005342DA">
        <w:trPr>
          <w:trHeight w:val="89"/>
        </w:trPr>
        <w:tc>
          <w:tcPr>
            <w:tcW w:w="1170" w:type="pct"/>
          </w:tcPr>
          <w:p w14:paraId="40569E94" w14:textId="7D395C47" w:rsidR="00AD4703" w:rsidRPr="005A7BEF" w:rsidRDefault="00232FDB" w:rsidP="005A7BEF">
            <w:pPr>
              <w:rPr>
                <w:rFonts w:ascii="Arial" w:hAnsi="Arial" w:cs="Arial"/>
                <w:b/>
                <w:i/>
                <w:sz w:val="18"/>
                <w:szCs w:val="18"/>
              </w:rPr>
            </w:pPr>
            <w:r>
              <w:rPr>
                <w:rFonts w:ascii="Arial" w:hAnsi="Arial" w:cs="Arial"/>
                <w:b/>
                <w:sz w:val="18"/>
                <w:szCs w:val="18"/>
              </w:rPr>
              <w:t>Q</w:t>
            </w:r>
            <w:r w:rsidR="00AD4703" w:rsidRPr="005A7BEF">
              <w:rPr>
                <w:rFonts w:ascii="Arial" w:hAnsi="Arial" w:cs="Arial"/>
                <w:b/>
                <w:sz w:val="18"/>
                <w:szCs w:val="18"/>
              </w:rPr>
              <w:t xml:space="preserve">2. What type of health insurance scheme does [Name] have?   </w:t>
            </w:r>
            <w:r w:rsidR="00AD4703" w:rsidRPr="005A7BEF">
              <w:rPr>
                <w:rFonts w:ascii="Arial" w:hAnsi="Arial" w:cs="Arial"/>
                <w:b/>
                <w:i/>
                <w:sz w:val="18"/>
                <w:szCs w:val="18"/>
              </w:rPr>
              <w:t xml:space="preserve">(Circle all that apply in 1-5) </w:t>
            </w:r>
          </w:p>
          <w:p w14:paraId="560E71BA" w14:textId="77777777" w:rsidR="00AD4703" w:rsidRPr="001403DE" w:rsidRDefault="00AD4703" w:rsidP="005A7BEF">
            <w:pPr>
              <w:rPr>
                <w:rFonts w:ascii="Arial" w:hAnsi="Arial" w:cs="Arial"/>
                <w:b/>
                <w:sz w:val="18"/>
                <w:szCs w:val="18"/>
              </w:rPr>
            </w:pPr>
            <w:r w:rsidRPr="001403DE">
              <w:rPr>
                <w:rFonts w:ascii="Arial" w:hAnsi="Arial" w:cs="Arial"/>
                <w:b/>
                <w:sz w:val="18"/>
                <w:szCs w:val="18"/>
              </w:rPr>
              <w:t>0. None</w:t>
            </w:r>
          </w:p>
          <w:p w14:paraId="032DBDDF" w14:textId="77777777" w:rsidR="00AD4703" w:rsidRPr="005A7BEF" w:rsidRDefault="00AD4703" w:rsidP="005A7BEF">
            <w:pPr>
              <w:rPr>
                <w:rFonts w:ascii="Arial" w:hAnsi="Arial" w:cs="Arial"/>
                <w:b/>
                <w:sz w:val="18"/>
                <w:szCs w:val="18"/>
              </w:rPr>
            </w:pPr>
            <w:r w:rsidRPr="005A7BEF">
              <w:rPr>
                <w:rFonts w:ascii="Arial" w:hAnsi="Arial" w:cs="Arial"/>
                <w:b/>
                <w:sz w:val="18"/>
                <w:szCs w:val="18"/>
              </w:rPr>
              <w:t>1.National / District health insurance scheme (NHIS) &gt;&gt;A4</w:t>
            </w:r>
          </w:p>
          <w:p w14:paraId="0CD9CA90" w14:textId="77777777" w:rsidR="00AD4703" w:rsidRPr="005A7BEF" w:rsidRDefault="00AD4703" w:rsidP="005A7BEF">
            <w:pPr>
              <w:rPr>
                <w:rFonts w:ascii="Arial" w:hAnsi="Arial" w:cs="Arial"/>
                <w:b/>
                <w:sz w:val="18"/>
                <w:szCs w:val="18"/>
              </w:rPr>
            </w:pPr>
            <w:r w:rsidRPr="005A7BEF">
              <w:rPr>
                <w:rFonts w:ascii="Arial" w:hAnsi="Arial" w:cs="Arial"/>
                <w:b/>
                <w:sz w:val="18"/>
                <w:szCs w:val="18"/>
              </w:rPr>
              <w:t>2.Health insurance through employer</w:t>
            </w:r>
          </w:p>
          <w:p w14:paraId="1A3CB2C9" w14:textId="77777777" w:rsidR="00AD4703" w:rsidRPr="005A7BEF" w:rsidRDefault="00AD4703" w:rsidP="005A7BEF">
            <w:pPr>
              <w:rPr>
                <w:rFonts w:ascii="Arial" w:hAnsi="Arial" w:cs="Arial"/>
                <w:b/>
                <w:sz w:val="18"/>
                <w:szCs w:val="18"/>
              </w:rPr>
            </w:pPr>
            <w:r w:rsidRPr="005A7BEF">
              <w:rPr>
                <w:rFonts w:ascii="Arial" w:hAnsi="Arial" w:cs="Arial"/>
                <w:b/>
                <w:sz w:val="18"/>
                <w:szCs w:val="18"/>
              </w:rPr>
              <w:t>3.Mutual health org. / community base health insurance</w:t>
            </w:r>
          </w:p>
          <w:p w14:paraId="25A38388" w14:textId="77777777" w:rsidR="00AD4703" w:rsidRPr="005A7BEF" w:rsidRDefault="00AD4703" w:rsidP="005A7BEF">
            <w:pPr>
              <w:rPr>
                <w:rFonts w:ascii="Arial" w:hAnsi="Arial" w:cs="Arial"/>
                <w:b/>
                <w:sz w:val="18"/>
                <w:szCs w:val="18"/>
              </w:rPr>
            </w:pPr>
            <w:r w:rsidRPr="005A7BEF">
              <w:rPr>
                <w:rFonts w:ascii="Arial" w:hAnsi="Arial" w:cs="Arial"/>
                <w:b/>
                <w:sz w:val="18"/>
                <w:szCs w:val="18"/>
              </w:rPr>
              <w:t>4.Other private purchase commercial health insurance</w:t>
            </w:r>
          </w:p>
          <w:p w14:paraId="0CF9BDAE" w14:textId="3C083A6C" w:rsidR="00AD4703" w:rsidRPr="005A7BEF" w:rsidRDefault="001B1377" w:rsidP="005A7BEF">
            <w:pPr>
              <w:spacing w:line="276" w:lineRule="auto"/>
              <w:rPr>
                <w:rFonts w:ascii="Arial" w:hAnsi="Arial" w:cs="Arial"/>
                <w:b/>
                <w:sz w:val="18"/>
                <w:szCs w:val="18"/>
              </w:rPr>
            </w:pPr>
            <w:r w:rsidRPr="005A7BEF">
              <w:rPr>
                <w:rFonts w:ascii="Arial" w:hAnsi="Arial" w:cs="Arial"/>
                <w:b/>
                <w:sz w:val="18"/>
                <w:szCs w:val="18"/>
              </w:rPr>
              <w:t>-</w:t>
            </w:r>
            <w:r w:rsidR="00AD4703" w:rsidRPr="005A7BEF">
              <w:rPr>
                <w:rFonts w:ascii="Arial" w:hAnsi="Arial" w:cs="Arial"/>
                <w:b/>
                <w:sz w:val="18"/>
                <w:szCs w:val="18"/>
              </w:rPr>
              <w:t xml:space="preserve">666. Other (Specify) </w:t>
            </w:r>
          </w:p>
          <w:p w14:paraId="63EE800F"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 xml:space="preserve">-888. Refuse to Answer </w:t>
            </w:r>
          </w:p>
          <w:p w14:paraId="4FB3985A"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-999. Don’t know </w:t>
            </w:r>
          </w:p>
        </w:tc>
        <w:tc>
          <w:tcPr>
            <w:tcW w:w="212" w:type="pct"/>
          </w:tcPr>
          <w:p w14:paraId="37E88F36" w14:textId="77777777" w:rsidR="00AD4703" w:rsidRPr="005A7BEF" w:rsidRDefault="00AD4703" w:rsidP="005A7BEF">
            <w:pPr>
              <w:rPr>
                <w:rFonts w:ascii="Arial" w:hAnsi="Arial" w:cs="Arial"/>
                <w:sz w:val="18"/>
                <w:szCs w:val="18"/>
              </w:rPr>
            </w:pPr>
          </w:p>
        </w:tc>
        <w:tc>
          <w:tcPr>
            <w:tcW w:w="213" w:type="pct"/>
          </w:tcPr>
          <w:p w14:paraId="6FCACE46" w14:textId="77777777" w:rsidR="00AD4703" w:rsidRPr="005A7BEF" w:rsidRDefault="00AD4703" w:rsidP="005A7BEF">
            <w:pPr>
              <w:rPr>
                <w:rFonts w:ascii="Arial" w:hAnsi="Arial" w:cs="Arial"/>
                <w:sz w:val="18"/>
                <w:szCs w:val="18"/>
              </w:rPr>
            </w:pPr>
          </w:p>
        </w:tc>
        <w:tc>
          <w:tcPr>
            <w:tcW w:w="213" w:type="pct"/>
          </w:tcPr>
          <w:p w14:paraId="52585475" w14:textId="77777777" w:rsidR="00AD4703" w:rsidRPr="005A7BEF" w:rsidRDefault="00AD4703" w:rsidP="005A7BEF">
            <w:pPr>
              <w:rPr>
                <w:rFonts w:ascii="Arial" w:hAnsi="Arial" w:cs="Arial"/>
                <w:sz w:val="18"/>
                <w:szCs w:val="18"/>
              </w:rPr>
            </w:pPr>
          </w:p>
        </w:tc>
        <w:tc>
          <w:tcPr>
            <w:tcW w:w="213" w:type="pct"/>
          </w:tcPr>
          <w:p w14:paraId="21ACDE41" w14:textId="77777777" w:rsidR="00AD4703" w:rsidRPr="005A7BEF" w:rsidRDefault="00AD4703" w:rsidP="005A7BEF">
            <w:pPr>
              <w:rPr>
                <w:rFonts w:ascii="Arial" w:hAnsi="Arial" w:cs="Arial"/>
                <w:sz w:val="18"/>
                <w:szCs w:val="18"/>
              </w:rPr>
            </w:pPr>
          </w:p>
        </w:tc>
        <w:tc>
          <w:tcPr>
            <w:tcW w:w="213" w:type="pct"/>
          </w:tcPr>
          <w:p w14:paraId="7FD71D9B" w14:textId="77777777" w:rsidR="00AD4703" w:rsidRPr="005A7BEF" w:rsidRDefault="00AD4703" w:rsidP="005A7BEF">
            <w:pPr>
              <w:rPr>
                <w:rFonts w:ascii="Arial" w:hAnsi="Arial" w:cs="Arial"/>
                <w:sz w:val="18"/>
                <w:szCs w:val="18"/>
              </w:rPr>
            </w:pPr>
          </w:p>
        </w:tc>
        <w:tc>
          <w:tcPr>
            <w:tcW w:w="213" w:type="pct"/>
          </w:tcPr>
          <w:p w14:paraId="7A97B3C6" w14:textId="77777777" w:rsidR="00AD4703" w:rsidRPr="005A7BEF" w:rsidRDefault="00AD4703" w:rsidP="005A7BEF">
            <w:pPr>
              <w:rPr>
                <w:rFonts w:ascii="Arial" w:hAnsi="Arial" w:cs="Arial"/>
                <w:sz w:val="18"/>
                <w:szCs w:val="18"/>
              </w:rPr>
            </w:pPr>
          </w:p>
        </w:tc>
        <w:tc>
          <w:tcPr>
            <w:tcW w:w="212" w:type="pct"/>
          </w:tcPr>
          <w:p w14:paraId="28D8A57F" w14:textId="77777777" w:rsidR="00AD4703" w:rsidRPr="005A7BEF" w:rsidRDefault="00AD4703" w:rsidP="005A7BEF">
            <w:pPr>
              <w:rPr>
                <w:rFonts w:ascii="Arial" w:hAnsi="Arial" w:cs="Arial"/>
                <w:sz w:val="18"/>
                <w:szCs w:val="18"/>
              </w:rPr>
            </w:pPr>
          </w:p>
        </w:tc>
        <w:tc>
          <w:tcPr>
            <w:tcW w:w="213" w:type="pct"/>
          </w:tcPr>
          <w:p w14:paraId="1A51C8A3" w14:textId="77777777" w:rsidR="00AD4703" w:rsidRPr="005A7BEF" w:rsidRDefault="00AD4703" w:rsidP="005A7BEF">
            <w:pPr>
              <w:rPr>
                <w:rFonts w:ascii="Arial" w:hAnsi="Arial" w:cs="Arial"/>
                <w:sz w:val="18"/>
                <w:szCs w:val="18"/>
              </w:rPr>
            </w:pPr>
          </w:p>
        </w:tc>
        <w:tc>
          <w:tcPr>
            <w:tcW w:w="213" w:type="pct"/>
          </w:tcPr>
          <w:p w14:paraId="4E8AE457" w14:textId="77777777" w:rsidR="00AD4703" w:rsidRPr="005A7BEF" w:rsidRDefault="00AD4703" w:rsidP="005A7BEF">
            <w:pPr>
              <w:rPr>
                <w:rFonts w:ascii="Arial" w:hAnsi="Arial" w:cs="Arial"/>
                <w:sz w:val="18"/>
                <w:szCs w:val="18"/>
              </w:rPr>
            </w:pPr>
          </w:p>
        </w:tc>
        <w:tc>
          <w:tcPr>
            <w:tcW w:w="213" w:type="pct"/>
          </w:tcPr>
          <w:p w14:paraId="4166B040" w14:textId="77777777" w:rsidR="00AD4703" w:rsidRPr="005A7BEF" w:rsidRDefault="00AD4703" w:rsidP="005A7BEF">
            <w:pPr>
              <w:rPr>
                <w:rFonts w:ascii="Arial" w:hAnsi="Arial" w:cs="Arial"/>
                <w:sz w:val="18"/>
                <w:szCs w:val="18"/>
              </w:rPr>
            </w:pPr>
          </w:p>
        </w:tc>
        <w:tc>
          <w:tcPr>
            <w:tcW w:w="213" w:type="pct"/>
          </w:tcPr>
          <w:p w14:paraId="1B846E81" w14:textId="77777777" w:rsidR="00AD4703" w:rsidRPr="005A7BEF" w:rsidRDefault="00AD4703" w:rsidP="005A7BEF">
            <w:pPr>
              <w:rPr>
                <w:rFonts w:ascii="Arial" w:hAnsi="Arial" w:cs="Arial"/>
                <w:sz w:val="18"/>
                <w:szCs w:val="18"/>
              </w:rPr>
            </w:pPr>
          </w:p>
        </w:tc>
        <w:tc>
          <w:tcPr>
            <w:tcW w:w="213" w:type="pct"/>
          </w:tcPr>
          <w:p w14:paraId="429009E1" w14:textId="77777777" w:rsidR="00AD4703" w:rsidRPr="005A7BEF" w:rsidRDefault="00AD4703" w:rsidP="005A7BEF">
            <w:pPr>
              <w:rPr>
                <w:rFonts w:ascii="Arial" w:hAnsi="Arial" w:cs="Arial"/>
                <w:sz w:val="18"/>
                <w:szCs w:val="18"/>
              </w:rPr>
            </w:pPr>
          </w:p>
        </w:tc>
        <w:tc>
          <w:tcPr>
            <w:tcW w:w="212" w:type="pct"/>
          </w:tcPr>
          <w:p w14:paraId="2AD7CD5D" w14:textId="77777777" w:rsidR="00AD4703" w:rsidRPr="005A7BEF" w:rsidRDefault="00AD4703" w:rsidP="005A7BEF">
            <w:pPr>
              <w:rPr>
                <w:rFonts w:ascii="Arial" w:hAnsi="Arial" w:cs="Arial"/>
                <w:sz w:val="18"/>
                <w:szCs w:val="18"/>
              </w:rPr>
            </w:pPr>
          </w:p>
        </w:tc>
        <w:tc>
          <w:tcPr>
            <w:tcW w:w="213" w:type="pct"/>
          </w:tcPr>
          <w:p w14:paraId="33EE2D58" w14:textId="77777777" w:rsidR="00AD4703" w:rsidRPr="005A7BEF" w:rsidRDefault="00AD4703" w:rsidP="005A7BEF">
            <w:pPr>
              <w:rPr>
                <w:rFonts w:ascii="Arial" w:hAnsi="Arial" w:cs="Arial"/>
                <w:sz w:val="18"/>
                <w:szCs w:val="18"/>
              </w:rPr>
            </w:pPr>
          </w:p>
        </w:tc>
        <w:tc>
          <w:tcPr>
            <w:tcW w:w="213" w:type="pct"/>
          </w:tcPr>
          <w:p w14:paraId="534E6A86" w14:textId="77777777" w:rsidR="00AD4703" w:rsidRPr="005A7BEF" w:rsidRDefault="00AD4703" w:rsidP="005A7BEF">
            <w:pPr>
              <w:rPr>
                <w:rFonts w:ascii="Arial" w:hAnsi="Arial" w:cs="Arial"/>
                <w:sz w:val="18"/>
                <w:szCs w:val="18"/>
              </w:rPr>
            </w:pPr>
          </w:p>
        </w:tc>
        <w:tc>
          <w:tcPr>
            <w:tcW w:w="213" w:type="pct"/>
          </w:tcPr>
          <w:p w14:paraId="0259838E" w14:textId="77777777" w:rsidR="00AD4703" w:rsidRPr="005A7BEF" w:rsidRDefault="00AD4703" w:rsidP="005A7BEF">
            <w:pPr>
              <w:rPr>
                <w:rFonts w:ascii="Arial" w:hAnsi="Arial" w:cs="Arial"/>
                <w:sz w:val="18"/>
                <w:szCs w:val="18"/>
              </w:rPr>
            </w:pPr>
          </w:p>
        </w:tc>
        <w:tc>
          <w:tcPr>
            <w:tcW w:w="213" w:type="pct"/>
          </w:tcPr>
          <w:p w14:paraId="3F188F24" w14:textId="77777777" w:rsidR="00AD4703" w:rsidRPr="005A7BEF" w:rsidRDefault="00AD4703" w:rsidP="005A7BEF">
            <w:pPr>
              <w:rPr>
                <w:rFonts w:ascii="Arial" w:hAnsi="Arial" w:cs="Arial"/>
                <w:sz w:val="18"/>
                <w:szCs w:val="18"/>
              </w:rPr>
            </w:pPr>
          </w:p>
        </w:tc>
        <w:tc>
          <w:tcPr>
            <w:tcW w:w="212" w:type="pct"/>
          </w:tcPr>
          <w:p w14:paraId="2C382688" w14:textId="77777777" w:rsidR="00AD4703" w:rsidRPr="005A7BEF" w:rsidRDefault="00AD4703" w:rsidP="005A7BEF">
            <w:pPr>
              <w:rPr>
                <w:rFonts w:ascii="Arial" w:hAnsi="Arial" w:cs="Arial"/>
                <w:sz w:val="18"/>
                <w:szCs w:val="18"/>
              </w:rPr>
            </w:pPr>
          </w:p>
        </w:tc>
      </w:tr>
      <w:tr w:rsidR="00AD4703" w:rsidRPr="005A7BEF" w14:paraId="1450F487" w14:textId="77777777" w:rsidTr="005342DA">
        <w:trPr>
          <w:trHeight w:val="1106"/>
        </w:trPr>
        <w:tc>
          <w:tcPr>
            <w:tcW w:w="1170" w:type="pct"/>
          </w:tcPr>
          <w:p w14:paraId="69C6D64D" w14:textId="1C961AB6" w:rsidR="00AD4703" w:rsidRPr="005A7BEF" w:rsidRDefault="00232FDB" w:rsidP="005A7BEF">
            <w:pPr>
              <w:rPr>
                <w:rFonts w:ascii="Arial" w:hAnsi="Arial" w:cs="Arial"/>
                <w:b/>
                <w:i/>
                <w:sz w:val="18"/>
                <w:szCs w:val="18"/>
              </w:rPr>
            </w:pPr>
            <w:bookmarkStart w:id="146" w:name="A4"/>
            <w:r>
              <w:rPr>
                <w:rFonts w:ascii="Arial" w:hAnsi="Arial" w:cs="Arial"/>
                <w:b/>
                <w:sz w:val="18"/>
                <w:szCs w:val="18"/>
              </w:rPr>
              <w:t>Q</w:t>
            </w:r>
            <w:r w:rsidR="00AD4703" w:rsidRPr="005A7BEF">
              <w:rPr>
                <w:rFonts w:ascii="Arial" w:hAnsi="Arial" w:cs="Arial"/>
                <w:b/>
                <w:sz w:val="18"/>
                <w:szCs w:val="18"/>
              </w:rPr>
              <w:t>3</w:t>
            </w:r>
            <w:r>
              <w:rPr>
                <w:rFonts w:ascii="Arial" w:hAnsi="Arial" w:cs="Arial"/>
                <w:b/>
                <w:sz w:val="18"/>
                <w:szCs w:val="18"/>
              </w:rPr>
              <w:t>a</w:t>
            </w:r>
            <w:r w:rsidR="00AD4703" w:rsidRPr="005A7BEF">
              <w:rPr>
                <w:rFonts w:ascii="Arial" w:hAnsi="Arial" w:cs="Arial"/>
                <w:b/>
                <w:sz w:val="18"/>
                <w:szCs w:val="18"/>
              </w:rPr>
              <w:t xml:space="preserve">. Why is [Name] not registered with (NHIS)?    </w:t>
            </w:r>
            <w:r w:rsidR="00AD4703" w:rsidRPr="005A7BEF">
              <w:rPr>
                <w:rFonts w:ascii="Arial" w:hAnsi="Arial" w:cs="Arial"/>
                <w:b/>
                <w:i/>
                <w:sz w:val="18"/>
                <w:szCs w:val="18"/>
              </w:rPr>
              <w:t>Circle all that apply &gt;&gt;A15</w:t>
            </w:r>
          </w:p>
          <w:p w14:paraId="0C182ACF" w14:textId="77777777" w:rsidR="00AD4703" w:rsidRPr="005A7BEF" w:rsidRDefault="00AD4703" w:rsidP="005A7BEF">
            <w:pPr>
              <w:rPr>
                <w:rFonts w:ascii="Arial" w:hAnsi="Arial" w:cs="Arial"/>
                <w:b/>
                <w:sz w:val="18"/>
                <w:szCs w:val="18"/>
              </w:rPr>
            </w:pPr>
            <w:r w:rsidRPr="005A7BEF">
              <w:rPr>
                <w:rFonts w:ascii="Arial" w:hAnsi="Arial" w:cs="Arial"/>
                <w:b/>
                <w:sz w:val="18"/>
                <w:szCs w:val="18"/>
              </w:rPr>
              <w:t>1.Not heard of (NHIS)</w:t>
            </w:r>
          </w:p>
          <w:p w14:paraId="162EF62F" w14:textId="77777777" w:rsidR="00AD4703" w:rsidRPr="005A7BEF" w:rsidRDefault="00AD4703" w:rsidP="005A7BEF">
            <w:pPr>
              <w:rPr>
                <w:rFonts w:ascii="Arial" w:hAnsi="Arial" w:cs="Arial"/>
                <w:b/>
                <w:sz w:val="18"/>
                <w:szCs w:val="18"/>
              </w:rPr>
            </w:pPr>
            <w:r w:rsidRPr="005A7BEF">
              <w:rPr>
                <w:rFonts w:ascii="Arial" w:hAnsi="Arial" w:cs="Arial"/>
                <w:b/>
                <w:sz w:val="18"/>
                <w:szCs w:val="18"/>
              </w:rPr>
              <w:t>2.Don’t understand the (NHIS)</w:t>
            </w:r>
          </w:p>
          <w:p w14:paraId="22A71848" w14:textId="77777777" w:rsidR="00AD4703" w:rsidRPr="005A7BEF" w:rsidRDefault="00AD4703" w:rsidP="005A7BEF">
            <w:pPr>
              <w:rPr>
                <w:rFonts w:ascii="Arial" w:hAnsi="Arial" w:cs="Arial"/>
                <w:b/>
                <w:sz w:val="18"/>
                <w:szCs w:val="18"/>
              </w:rPr>
            </w:pPr>
            <w:r w:rsidRPr="005A7BEF">
              <w:rPr>
                <w:rFonts w:ascii="Arial" w:hAnsi="Arial" w:cs="Arial"/>
                <w:b/>
                <w:sz w:val="18"/>
                <w:szCs w:val="18"/>
              </w:rPr>
              <w:t>3.Cannot afford premium</w:t>
            </w:r>
          </w:p>
          <w:p w14:paraId="7F5B4643" w14:textId="67D75D38" w:rsidR="00AD4703" w:rsidRPr="005A7BEF" w:rsidRDefault="00AD4703" w:rsidP="005A7BEF">
            <w:pPr>
              <w:rPr>
                <w:rFonts w:ascii="Arial" w:hAnsi="Arial" w:cs="Arial"/>
                <w:b/>
                <w:sz w:val="18"/>
                <w:szCs w:val="18"/>
              </w:rPr>
            </w:pPr>
            <w:r w:rsidRPr="005A7BEF">
              <w:rPr>
                <w:rFonts w:ascii="Arial" w:hAnsi="Arial" w:cs="Arial"/>
                <w:b/>
                <w:sz w:val="18"/>
                <w:szCs w:val="18"/>
              </w:rPr>
              <w:t>4.Do</w:t>
            </w:r>
            <w:r w:rsidR="002B00AB" w:rsidRPr="005A7BEF">
              <w:rPr>
                <w:rFonts w:ascii="Arial" w:hAnsi="Arial" w:cs="Arial"/>
                <w:b/>
                <w:sz w:val="18"/>
                <w:szCs w:val="18"/>
              </w:rPr>
              <w:t xml:space="preserve"> </w:t>
            </w:r>
            <w:r w:rsidRPr="005A7BEF">
              <w:rPr>
                <w:rFonts w:ascii="Arial" w:hAnsi="Arial" w:cs="Arial"/>
                <w:b/>
                <w:sz w:val="18"/>
                <w:szCs w:val="18"/>
              </w:rPr>
              <w:t>not need health insurance</w:t>
            </w:r>
          </w:p>
          <w:p w14:paraId="6BA37CD0" w14:textId="4C201E43"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5.NHIS does not cover health insurance [Name] needs</w:t>
            </w:r>
          </w:p>
          <w:p w14:paraId="0735BFEB" w14:textId="3470FDDA" w:rsidR="002B00AB" w:rsidRPr="005A7BEF" w:rsidRDefault="005C7EF6" w:rsidP="005A7BEF">
            <w:pPr>
              <w:rPr>
                <w:rFonts w:ascii="Arial" w:hAnsi="Arial" w:cs="Arial"/>
                <w:b/>
                <w:sz w:val="18"/>
                <w:szCs w:val="18"/>
              </w:rPr>
            </w:pPr>
            <w:r w:rsidRPr="005A7BEF">
              <w:rPr>
                <w:rFonts w:ascii="Arial" w:hAnsi="Arial" w:cs="Arial"/>
                <w:b/>
                <w:sz w:val="18"/>
                <w:szCs w:val="18"/>
              </w:rPr>
              <w:t>6. Travel time is too great</w:t>
            </w:r>
          </w:p>
          <w:p w14:paraId="0204147E" w14:textId="5DD9CCD7" w:rsidR="002B00AB" w:rsidRPr="005A7BEF" w:rsidRDefault="002B00AB" w:rsidP="005A7BEF">
            <w:pPr>
              <w:rPr>
                <w:rFonts w:ascii="Arial" w:hAnsi="Arial" w:cs="Arial"/>
                <w:b/>
                <w:sz w:val="18"/>
                <w:szCs w:val="18"/>
              </w:rPr>
            </w:pPr>
            <w:r w:rsidRPr="005A7BEF">
              <w:rPr>
                <w:rFonts w:ascii="Arial" w:hAnsi="Arial" w:cs="Arial"/>
                <w:b/>
                <w:sz w:val="18"/>
                <w:szCs w:val="18"/>
              </w:rPr>
              <w:t xml:space="preserve">7. </w:t>
            </w:r>
            <w:r w:rsidR="005C7EF6" w:rsidRPr="005A7BEF">
              <w:rPr>
                <w:rFonts w:ascii="Arial" w:hAnsi="Arial" w:cs="Arial"/>
                <w:b/>
                <w:sz w:val="18"/>
                <w:szCs w:val="18"/>
              </w:rPr>
              <w:t>Travel costs are too great</w:t>
            </w:r>
          </w:p>
          <w:p w14:paraId="79F816CB" w14:textId="3B05C5C0" w:rsidR="00AD4703" w:rsidRPr="005A7BEF" w:rsidRDefault="00D5462C" w:rsidP="005A7BEF">
            <w:pPr>
              <w:spacing w:line="276" w:lineRule="auto"/>
              <w:rPr>
                <w:rFonts w:ascii="Arial" w:hAnsi="Arial" w:cs="Arial"/>
                <w:b/>
                <w:sz w:val="18"/>
                <w:szCs w:val="18"/>
              </w:rPr>
            </w:pPr>
            <w:r w:rsidRPr="005A7BEF">
              <w:rPr>
                <w:rFonts w:ascii="Arial" w:hAnsi="Arial" w:cs="Arial"/>
                <w:b/>
                <w:sz w:val="18"/>
                <w:szCs w:val="18"/>
              </w:rPr>
              <w:t>-</w:t>
            </w:r>
            <w:r w:rsidR="00AD4703" w:rsidRPr="005A7BEF">
              <w:rPr>
                <w:rFonts w:ascii="Arial" w:hAnsi="Arial" w:cs="Arial"/>
                <w:b/>
                <w:sz w:val="18"/>
                <w:szCs w:val="18"/>
              </w:rPr>
              <w:t xml:space="preserve">666. Other (Specify) </w:t>
            </w:r>
          </w:p>
          <w:p w14:paraId="3D8F64DB"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 xml:space="preserve">-888. Refuse to Answer </w:t>
            </w:r>
          </w:p>
          <w:p w14:paraId="411CE9D2"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w:t>
            </w:r>
            <w:bookmarkEnd w:id="146"/>
          </w:p>
        </w:tc>
        <w:tc>
          <w:tcPr>
            <w:tcW w:w="212" w:type="pct"/>
          </w:tcPr>
          <w:p w14:paraId="0D42E2FA" w14:textId="77777777" w:rsidR="00AD4703" w:rsidRPr="005A7BEF" w:rsidRDefault="00AD4703" w:rsidP="005A7BEF">
            <w:pPr>
              <w:rPr>
                <w:rFonts w:ascii="Arial" w:hAnsi="Arial" w:cs="Arial"/>
                <w:sz w:val="18"/>
                <w:szCs w:val="18"/>
              </w:rPr>
            </w:pPr>
          </w:p>
        </w:tc>
        <w:tc>
          <w:tcPr>
            <w:tcW w:w="213" w:type="pct"/>
          </w:tcPr>
          <w:p w14:paraId="5A0A4173" w14:textId="77777777" w:rsidR="00AD4703" w:rsidRPr="005A7BEF" w:rsidRDefault="00AD4703" w:rsidP="005A7BEF">
            <w:pPr>
              <w:rPr>
                <w:rFonts w:ascii="Arial" w:hAnsi="Arial" w:cs="Arial"/>
                <w:sz w:val="18"/>
                <w:szCs w:val="18"/>
              </w:rPr>
            </w:pPr>
          </w:p>
        </w:tc>
        <w:tc>
          <w:tcPr>
            <w:tcW w:w="213" w:type="pct"/>
          </w:tcPr>
          <w:p w14:paraId="567DAE32" w14:textId="77777777" w:rsidR="00AD4703" w:rsidRPr="005A7BEF" w:rsidRDefault="00AD4703" w:rsidP="005A7BEF">
            <w:pPr>
              <w:rPr>
                <w:rFonts w:ascii="Arial" w:hAnsi="Arial" w:cs="Arial"/>
                <w:sz w:val="18"/>
                <w:szCs w:val="18"/>
              </w:rPr>
            </w:pPr>
          </w:p>
        </w:tc>
        <w:tc>
          <w:tcPr>
            <w:tcW w:w="213" w:type="pct"/>
          </w:tcPr>
          <w:p w14:paraId="2E9090B4" w14:textId="77777777" w:rsidR="00AD4703" w:rsidRPr="005A7BEF" w:rsidRDefault="00AD4703" w:rsidP="005A7BEF">
            <w:pPr>
              <w:rPr>
                <w:rFonts w:ascii="Arial" w:hAnsi="Arial" w:cs="Arial"/>
                <w:sz w:val="18"/>
                <w:szCs w:val="18"/>
              </w:rPr>
            </w:pPr>
          </w:p>
        </w:tc>
        <w:tc>
          <w:tcPr>
            <w:tcW w:w="213" w:type="pct"/>
          </w:tcPr>
          <w:p w14:paraId="7B0C0960" w14:textId="77777777" w:rsidR="00AD4703" w:rsidRPr="005A7BEF" w:rsidRDefault="00AD4703" w:rsidP="005A7BEF">
            <w:pPr>
              <w:rPr>
                <w:rFonts w:ascii="Arial" w:hAnsi="Arial" w:cs="Arial"/>
                <w:sz w:val="18"/>
                <w:szCs w:val="18"/>
              </w:rPr>
            </w:pPr>
          </w:p>
        </w:tc>
        <w:tc>
          <w:tcPr>
            <w:tcW w:w="213" w:type="pct"/>
          </w:tcPr>
          <w:p w14:paraId="17D0ACBA" w14:textId="77777777" w:rsidR="00AD4703" w:rsidRPr="005A7BEF" w:rsidRDefault="00AD4703" w:rsidP="005A7BEF">
            <w:pPr>
              <w:rPr>
                <w:rFonts w:ascii="Arial" w:hAnsi="Arial" w:cs="Arial"/>
                <w:sz w:val="18"/>
                <w:szCs w:val="18"/>
              </w:rPr>
            </w:pPr>
          </w:p>
        </w:tc>
        <w:tc>
          <w:tcPr>
            <w:tcW w:w="212" w:type="pct"/>
          </w:tcPr>
          <w:p w14:paraId="3B7F10FF" w14:textId="77777777" w:rsidR="00AD4703" w:rsidRPr="005A7BEF" w:rsidRDefault="00AD4703" w:rsidP="005A7BEF">
            <w:pPr>
              <w:rPr>
                <w:rFonts w:ascii="Arial" w:hAnsi="Arial" w:cs="Arial"/>
                <w:sz w:val="18"/>
                <w:szCs w:val="18"/>
              </w:rPr>
            </w:pPr>
          </w:p>
        </w:tc>
        <w:tc>
          <w:tcPr>
            <w:tcW w:w="213" w:type="pct"/>
          </w:tcPr>
          <w:p w14:paraId="14BBCDAC" w14:textId="77777777" w:rsidR="00AD4703" w:rsidRPr="005A7BEF" w:rsidRDefault="00AD4703" w:rsidP="005A7BEF">
            <w:pPr>
              <w:rPr>
                <w:rFonts w:ascii="Arial" w:hAnsi="Arial" w:cs="Arial"/>
                <w:sz w:val="18"/>
                <w:szCs w:val="18"/>
              </w:rPr>
            </w:pPr>
          </w:p>
        </w:tc>
        <w:tc>
          <w:tcPr>
            <w:tcW w:w="213" w:type="pct"/>
          </w:tcPr>
          <w:p w14:paraId="03CDFA75" w14:textId="77777777" w:rsidR="00AD4703" w:rsidRPr="005A7BEF" w:rsidRDefault="00AD4703" w:rsidP="005A7BEF">
            <w:pPr>
              <w:rPr>
                <w:rFonts w:ascii="Arial" w:hAnsi="Arial" w:cs="Arial"/>
                <w:sz w:val="18"/>
                <w:szCs w:val="18"/>
              </w:rPr>
            </w:pPr>
          </w:p>
        </w:tc>
        <w:tc>
          <w:tcPr>
            <w:tcW w:w="213" w:type="pct"/>
          </w:tcPr>
          <w:p w14:paraId="100E0C1C" w14:textId="77777777" w:rsidR="00AD4703" w:rsidRPr="005A7BEF" w:rsidRDefault="00AD4703" w:rsidP="005A7BEF">
            <w:pPr>
              <w:rPr>
                <w:rFonts w:ascii="Arial" w:hAnsi="Arial" w:cs="Arial"/>
                <w:sz w:val="18"/>
                <w:szCs w:val="18"/>
              </w:rPr>
            </w:pPr>
          </w:p>
        </w:tc>
        <w:tc>
          <w:tcPr>
            <w:tcW w:w="213" w:type="pct"/>
          </w:tcPr>
          <w:p w14:paraId="05F34B18" w14:textId="77777777" w:rsidR="00AD4703" w:rsidRPr="005A7BEF" w:rsidRDefault="00AD4703" w:rsidP="005A7BEF">
            <w:pPr>
              <w:rPr>
                <w:rFonts w:ascii="Arial" w:hAnsi="Arial" w:cs="Arial"/>
                <w:sz w:val="18"/>
                <w:szCs w:val="18"/>
              </w:rPr>
            </w:pPr>
          </w:p>
        </w:tc>
        <w:tc>
          <w:tcPr>
            <w:tcW w:w="213" w:type="pct"/>
          </w:tcPr>
          <w:p w14:paraId="61947EAE" w14:textId="77777777" w:rsidR="00AD4703" w:rsidRPr="005A7BEF" w:rsidRDefault="00AD4703" w:rsidP="005A7BEF">
            <w:pPr>
              <w:rPr>
                <w:rFonts w:ascii="Arial" w:hAnsi="Arial" w:cs="Arial"/>
                <w:sz w:val="18"/>
                <w:szCs w:val="18"/>
              </w:rPr>
            </w:pPr>
          </w:p>
        </w:tc>
        <w:tc>
          <w:tcPr>
            <w:tcW w:w="212" w:type="pct"/>
          </w:tcPr>
          <w:p w14:paraId="18CCC470" w14:textId="77777777" w:rsidR="00AD4703" w:rsidRPr="005A7BEF" w:rsidRDefault="00AD4703" w:rsidP="005A7BEF">
            <w:pPr>
              <w:rPr>
                <w:rFonts w:ascii="Arial" w:hAnsi="Arial" w:cs="Arial"/>
                <w:sz w:val="18"/>
                <w:szCs w:val="18"/>
              </w:rPr>
            </w:pPr>
          </w:p>
        </w:tc>
        <w:tc>
          <w:tcPr>
            <w:tcW w:w="213" w:type="pct"/>
          </w:tcPr>
          <w:p w14:paraId="0298AD65" w14:textId="77777777" w:rsidR="00AD4703" w:rsidRPr="005A7BEF" w:rsidRDefault="00AD4703" w:rsidP="005A7BEF">
            <w:pPr>
              <w:rPr>
                <w:rFonts w:ascii="Arial" w:hAnsi="Arial" w:cs="Arial"/>
                <w:sz w:val="18"/>
                <w:szCs w:val="18"/>
              </w:rPr>
            </w:pPr>
          </w:p>
        </w:tc>
        <w:tc>
          <w:tcPr>
            <w:tcW w:w="213" w:type="pct"/>
          </w:tcPr>
          <w:p w14:paraId="3640B1B7" w14:textId="77777777" w:rsidR="00AD4703" w:rsidRPr="005A7BEF" w:rsidRDefault="00AD4703" w:rsidP="005A7BEF">
            <w:pPr>
              <w:rPr>
                <w:rFonts w:ascii="Arial" w:hAnsi="Arial" w:cs="Arial"/>
                <w:sz w:val="18"/>
                <w:szCs w:val="18"/>
              </w:rPr>
            </w:pPr>
          </w:p>
        </w:tc>
        <w:tc>
          <w:tcPr>
            <w:tcW w:w="213" w:type="pct"/>
          </w:tcPr>
          <w:p w14:paraId="6AEE91E5" w14:textId="77777777" w:rsidR="00AD4703" w:rsidRPr="005A7BEF" w:rsidRDefault="00AD4703" w:rsidP="005A7BEF">
            <w:pPr>
              <w:rPr>
                <w:rFonts w:ascii="Arial" w:hAnsi="Arial" w:cs="Arial"/>
                <w:sz w:val="18"/>
                <w:szCs w:val="18"/>
              </w:rPr>
            </w:pPr>
          </w:p>
        </w:tc>
        <w:tc>
          <w:tcPr>
            <w:tcW w:w="213" w:type="pct"/>
          </w:tcPr>
          <w:p w14:paraId="5D5FFBEB" w14:textId="77777777" w:rsidR="00AD4703" w:rsidRPr="005A7BEF" w:rsidRDefault="00AD4703" w:rsidP="005A7BEF">
            <w:pPr>
              <w:rPr>
                <w:rFonts w:ascii="Arial" w:hAnsi="Arial" w:cs="Arial"/>
                <w:sz w:val="18"/>
                <w:szCs w:val="18"/>
              </w:rPr>
            </w:pPr>
          </w:p>
        </w:tc>
        <w:tc>
          <w:tcPr>
            <w:tcW w:w="212" w:type="pct"/>
          </w:tcPr>
          <w:p w14:paraId="46505EC8" w14:textId="77777777" w:rsidR="00AD4703" w:rsidRPr="005A7BEF" w:rsidRDefault="00AD4703" w:rsidP="005A7BEF">
            <w:pPr>
              <w:rPr>
                <w:rFonts w:ascii="Arial" w:hAnsi="Arial" w:cs="Arial"/>
                <w:sz w:val="18"/>
                <w:szCs w:val="18"/>
              </w:rPr>
            </w:pPr>
          </w:p>
        </w:tc>
      </w:tr>
      <w:tr w:rsidR="006811D5" w:rsidRPr="005A7BEF" w14:paraId="6ED70CA4" w14:textId="77777777" w:rsidTr="005342DA">
        <w:trPr>
          <w:trHeight w:val="2789"/>
        </w:trPr>
        <w:tc>
          <w:tcPr>
            <w:tcW w:w="1170" w:type="pct"/>
          </w:tcPr>
          <w:p w14:paraId="107B471D" w14:textId="133A4192" w:rsidR="006811D5" w:rsidRPr="005A7BEF" w:rsidRDefault="00232FDB">
            <w:pPr>
              <w:rPr>
                <w:rFonts w:ascii="Arial" w:hAnsi="Arial" w:cs="Arial"/>
                <w:b/>
                <w:sz w:val="18"/>
                <w:szCs w:val="18"/>
              </w:rPr>
            </w:pPr>
            <w:r>
              <w:rPr>
                <w:rFonts w:ascii="Arial" w:hAnsi="Arial" w:cs="Arial"/>
                <w:b/>
                <w:sz w:val="18"/>
                <w:szCs w:val="18"/>
              </w:rPr>
              <w:t>Q</w:t>
            </w:r>
            <w:r w:rsidR="006811D5" w:rsidRPr="005A7BEF">
              <w:rPr>
                <w:rFonts w:ascii="Arial" w:hAnsi="Arial" w:cs="Arial"/>
                <w:b/>
                <w:sz w:val="18"/>
                <w:szCs w:val="18"/>
              </w:rPr>
              <w:t>3</w:t>
            </w:r>
            <w:r>
              <w:rPr>
                <w:rFonts w:ascii="Arial" w:hAnsi="Arial" w:cs="Arial"/>
                <w:b/>
                <w:sz w:val="18"/>
                <w:szCs w:val="18"/>
              </w:rPr>
              <w:t>b</w:t>
            </w:r>
            <w:r w:rsidR="006811D5" w:rsidRPr="005A7BEF">
              <w:rPr>
                <w:rFonts w:ascii="Arial" w:hAnsi="Arial" w:cs="Arial"/>
                <w:b/>
                <w:sz w:val="18"/>
                <w:szCs w:val="18"/>
              </w:rPr>
              <w:t xml:space="preserve">. Would </w:t>
            </w:r>
            <w:r w:rsidR="00FA1098">
              <w:rPr>
                <w:rFonts w:ascii="Arial" w:hAnsi="Arial" w:cs="Arial"/>
                <w:b/>
                <w:sz w:val="18"/>
                <w:szCs w:val="18"/>
              </w:rPr>
              <w:t>[Name]</w:t>
            </w:r>
            <w:r w:rsidR="00FA1098" w:rsidRPr="005A7BEF">
              <w:rPr>
                <w:rFonts w:ascii="Arial" w:hAnsi="Arial" w:cs="Arial"/>
                <w:b/>
                <w:sz w:val="18"/>
                <w:szCs w:val="18"/>
              </w:rPr>
              <w:t xml:space="preserve"> </w:t>
            </w:r>
            <w:r w:rsidR="006811D5" w:rsidRPr="005A7BEF">
              <w:rPr>
                <w:rFonts w:ascii="Arial" w:hAnsi="Arial" w:cs="Arial"/>
                <w:b/>
                <w:sz w:val="18"/>
                <w:szCs w:val="18"/>
              </w:rPr>
              <w:t xml:space="preserve">register </w:t>
            </w:r>
            <w:r>
              <w:rPr>
                <w:rFonts w:ascii="Arial" w:hAnsi="Arial" w:cs="Arial"/>
                <w:b/>
                <w:sz w:val="18"/>
                <w:szCs w:val="18"/>
              </w:rPr>
              <w:t>with</w:t>
            </w:r>
            <w:r w:rsidRPr="005A7BEF">
              <w:rPr>
                <w:rFonts w:ascii="Arial" w:hAnsi="Arial" w:cs="Arial"/>
                <w:b/>
                <w:sz w:val="18"/>
                <w:szCs w:val="18"/>
              </w:rPr>
              <w:t xml:space="preserve"> </w:t>
            </w:r>
            <w:r w:rsidR="006811D5" w:rsidRPr="005A7BEF">
              <w:rPr>
                <w:rFonts w:ascii="Arial" w:hAnsi="Arial" w:cs="Arial"/>
                <w:b/>
                <w:sz w:val="18"/>
                <w:szCs w:val="18"/>
              </w:rPr>
              <w:t xml:space="preserve">NHIS if it </w:t>
            </w:r>
            <w:r w:rsidR="000E599D" w:rsidRPr="000E599D">
              <w:rPr>
                <w:rFonts w:ascii="Arial" w:hAnsi="Arial" w:cs="Arial"/>
                <w:b/>
                <w:sz w:val="18"/>
                <w:szCs w:val="18"/>
              </w:rPr>
              <w:t>he/she could do so using mobile money</w:t>
            </w:r>
            <w:r w:rsidR="006811D5" w:rsidRPr="005A7BEF">
              <w:rPr>
                <w:rFonts w:ascii="Arial" w:hAnsi="Arial" w:cs="Arial"/>
                <w:b/>
                <w:sz w:val="18"/>
                <w:szCs w:val="18"/>
              </w:rPr>
              <w:t>?</w:t>
            </w:r>
          </w:p>
        </w:tc>
        <w:tc>
          <w:tcPr>
            <w:tcW w:w="212" w:type="pct"/>
          </w:tcPr>
          <w:p w14:paraId="6463EDF0" w14:textId="77777777" w:rsidR="006811D5" w:rsidRPr="005A7BEF" w:rsidRDefault="006811D5" w:rsidP="005A7BEF">
            <w:pPr>
              <w:rPr>
                <w:rFonts w:ascii="Arial" w:hAnsi="Arial" w:cs="Arial"/>
                <w:sz w:val="18"/>
                <w:szCs w:val="18"/>
              </w:rPr>
            </w:pPr>
          </w:p>
        </w:tc>
        <w:tc>
          <w:tcPr>
            <w:tcW w:w="213" w:type="pct"/>
          </w:tcPr>
          <w:p w14:paraId="68ABF830" w14:textId="77777777" w:rsidR="006811D5" w:rsidRPr="005A7BEF" w:rsidRDefault="006811D5" w:rsidP="005A7BEF">
            <w:pPr>
              <w:rPr>
                <w:rFonts w:ascii="Arial" w:hAnsi="Arial" w:cs="Arial"/>
                <w:sz w:val="18"/>
                <w:szCs w:val="18"/>
              </w:rPr>
            </w:pPr>
          </w:p>
        </w:tc>
        <w:tc>
          <w:tcPr>
            <w:tcW w:w="213" w:type="pct"/>
          </w:tcPr>
          <w:p w14:paraId="285D27C6" w14:textId="77777777" w:rsidR="006811D5" w:rsidRPr="005A7BEF" w:rsidRDefault="006811D5" w:rsidP="005A7BEF">
            <w:pPr>
              <w:rPr>
                <w:rFonts w:ascii="Arial" w:hAnsi="Arial" w:cs="Arial"/>
                <w:sz w:val="18"/>
                <w:szCs w:val="18"/>
              </w:rPr>
            </w:pPr>
          </w:p>
        </w:tc>
        <w:tc>
          <w:tcPr>
            <w:tcW w:w="213" w:type="pct"/>
          </w:tcPr>
          <w:p w14:paraId="18CBA4B5" w14:textId="77777777" w:rsidR="006811D5" w:rsidRPr="005A7BEF" w:rsidRDefault="006811D5" w:rsidP="005A7BEF">
            <w:pPr>
              <w:rPr>
                <w:rFonts w:ascii="Arial" w:hAnsi="Arial" w:cs="Arial"/>
                <w:sz w:val="18"/>
                <w:szCs w:val="18"/>
              </w:rPr>
            </w:pPr>
          </w:p>
        </w:tc>
        <w:tc>
          <w:tcPr>
            <w:tcW w:w="213" w:type="pct"/>
          </w:tcPr>
          <w:p w14:paraId="577A7C0F" w14:textId="77777777" w:rsidR="006811D5" w:rsidRPr="005A7BEF" w:rsidRDefault="006811D5" w:rsidP="005A7BEF">
            <w:pPr>
              <w:rPr>
                <w:rFonts w:ascii="Arial" w:hAnsi="Arial" w:cs="Arial"/>
                <w:sz w:val="18"/>
                <w:szCs w:val="18"/>
              </w:rPr>
            </w:pPr>
          </w:p>
        </w:tc>
        <w:tc>
          <w:tcPr>
            <w:tcW w:w="213" w:type="pct"/>
          </w:tcPr>
          <w:p w14:paraId="10F63028" w14:textId="77777777" w:rsidR="006811D5" w:rsidRPr="005A7BEF" w:rsidRDefault="006811D5" w:rsidP="005A7BEF">
            <w:pPr>
              <w:rPr>
                <w:rFonts w:ascii="Arial" w:hAnsi="Arial" w:cs="Arial"/>
                <w:sz w:val="18"/>
                <w:szCs w:val="18"/>
              </w:rPr>
            </w:pPr>
          </w:p>
        </w:tc>
        <w:tc>
          <w:tcPr>
            <w:tcW w:w="212" w:type="pct"/>
          </w:tcPr>
          <w:p w14:paraId="4FA226CD" w14:textId="77777777" w:rsidR="006811D5" w:rsidRPr="005A7BEF" w:rsidRDefault="006811D5" w:rsidP="005A7BEF">
            <w:pPr>
              <w:rPr>
                <w:rFonts w:ascii="Arial" w:hAnsi="Arial" w:cs="Arial"/>
                <w:sz w:val="18"/>
                <w:szCs w:val="18"/>
              </w:rPr>
            </w:pPr>
          </w:p>
        </w:tc>
        <w:tc>
          <w:tcPr>
            <w:tcW w:w="213" w:type="pct"/>
          </w:tcPr>
          <w:p w14:paraId="1AB77020" w14:textId="77777777" w:rsidR="006811D5" w:rsidRPr="005A7BEF" w:rsidRDefault="006811D5" w:rsidP="005A7BEF">
            <w:pPr>
              <w:rPr>
                <w:rFonts w:ascii="Arial" w:hAnsi="Arial" w:cs="Arial"/>
                <w:sz w:val="18"/>
                <w:szCs w:val="18"/>
              </w:rPr>
            </w:pPr>
          </w:p>
        </w:tc>
        <w:tc>
          <w:tcPr>
            <w:tcW w:w="213" w:type="pct"/>
          </w:tcPr>
          <w:p w14:paraId="0A553373" w14:textId="77777777" w:rsidR="006811D5" w:rsidRPr="005A7BEF" w:rsidRDefault="006811D5" w:rsidP="005A7BEF">
            <w:pPr>
              <w:rPr>
                <w:rFonts w:ascii="Arial" w:hAnsi="Arial" w:cs="Arial"/>
                <w:sz w:val="18"/>
                <w:szCs w:val="18"/>
              </w:rPr>
            </w:pPr>
          </w:p>
        </w:tc>
        <w:tc>
          <w:tcPr>
            <w:tcW w:w="213" w:type="pct"/>
          </w:tcPr>
          <w:p w14:paraId="01A3829F" w14:textId="77777777" w:rsidR="006811D5" w:rsidRPr="005A7BEF" w:rsidRDefault="006811D5" w:rsidP="005A7BEF">
            <w:pPr>
              <w:rPr>
                <w:rFonts w:ascii="Arial" w:hAnsi="Arial" w:cs="Arial"/>
                <w:sz w:val="18"/>
                <w:szCs w:val="18"/>
              </w:rPr>
            </w:pPr>
          </w:p>
        </w:tc>
        <w:tc>
          <w:tcPr>
            <w:tcW w:w="213" w:type="pct"/>
          </w:tcPr>
          <w:p w14:paraId="78D6B7F1" w14:textId="77777777" w:rsidR="006811D5" w:rsidRPr="005A7BEF" w:rsidRDefault="006811D5" w:rsidP="005A7BEF">
            <w:pPr>
              <w:rPr>
                <w:rFonts w:ascii="Arial" w:hAnsi="Arial" w:cs="Arial"/>
                <w:sz w:val="18"/>
                <w:szCs w:val="18"/>
              </w:rPr>
            </w:pPr>
          </w:p>
        </w:tc>
        <w:tc>
          <w:tcPr>
            <w:tcW w:w="213" w:type="pct"/>
          </w:tcPr>
          <w:p w14:paraId="605BA2DE" w14:textId="77777777" w:rsidR="006811D5" w:rsidRPr="005A7BEF" w:rsidRDefault="006811D5" w:rsidP="005A7BEF">
            <w:pPr>
              <w:rPr>
                <w:rFonts w:ascii="Arial" w:hAnsi="Arial" w:cs="Arial"/>
                <w:sz w:val="18"/>
                <w:szCs w:val="18"/>
              </w:rPr>
            </w:pPr>
          </w:p>
        </w:tc>
        <w:tc>
          <w:tcPr>
            <w:tcW w:w="212" w:type="pct"/>
          </w:tcPr>
          <w:p w14:paraId="36840FDE" w14:textId="77777777" w:rsidR="006811D5" w:rsidRPr="005A7BEF" w:rsidRDefault="006811D5" w:rsidP="005A7BEF">
            <w:pPr>
              <w:rPr>
                <w:rFonts w:ascii="Arial" w:hAnsi="Arial" w:cs="Arial"/>
                <w:sz w:val="18"/>
                <w:szCs w:val="18"/>
              </w:rPr>
            </w:pPr>
          </w:p>
        </w:tc>
        <w:tc>
          <w:tcPr>
            <w:tcW w:w="213" w:type="pct"/>
          </w:tcPr>
          <w:p w14:paraId="03617CBD" w14:textId="77777777" w:rsidR="006811D5" w:rsidRPr="005A7BEF" w:rsidRDefault="006811D5" w:rsidP="005A7BEF">
            <w:pPr>
              <w:rPr>
                <w:rFonts w:ascii="Arial" w:hAnsi="Arial" w:cs="Arial"/>
                <w:sz w:val="18"/>
                <w:szCs w:val="18"/>
              </w:rPr>
            </w:pPr>
          </w:p>
        </w:tc>
        <w:tc>
          <w:tcPr>
            <w:tcW w:w="213" w:type="pct"/>
          </w:tcPr>
          <w:p w14:paraId="4DFAFDE8" w14:textId="77777777" w:rsidR="006811D5" w:rsidRPr="005A7BEF" w:rsidRDefault="006811D5" w:rsidP="005A7BEF">
            <w:pPr>
              <w:rPr>
                <w:rFonts w:ascii="Arial" w:hAnsi="Arial" w:cs="Arial"/>
                <w:sz w:val="18"/>
                <w:szCs w:val="18"/>
              </w:rPr>
            </w:pPr>
          </w:p>
        </w:tc>
        <w:tc>
          <w:tcPr>
            <w:tcW w:w="213" w:type="pct"/>
          </w:tcPr>
          <w:p w14:paraId="30EB7D4E" w14:textId="77777777" w:rsidR="006811D5" w:rsidRPr="005A7BEF" w:rsidRDefault="006811D5" w:rsidP="005A7BEF">
            <w:pPr>
              <w:rPr>
                <w:rFonts w:ascii="Arial" w:hAnsi="Arial" w:cs="Arial"/>
                <w:sz w:val="18"/>
                <w:szCs w:val="18"/>
              </w:rPr>
            </w:pPr>
          </w:p>
        </w:tc>
        <w:tc>
          <w:tcPr>
            <w:tcW w:w="213" w:type="pct"/>
          </w:tcPr>
          <w:p w14:paraId="5532F2E0" w14:textId="77777777" w:rsidR="006811D5" w:rsidRPr="005A7BEF" w:rsidRDefault="006811D5" w:rsidP="005A7BEF">
            <w:pPr>
              <w:rPr>
                <w:rFonts w:ascii="Arial" w:hAnsi="Arial" w:cs="Arial"/>
                <w:sz w:val="18"/>
                <w:szCs w:val="18"/>
              </w:rPr>
            </w:pPr>
          </w:p>
        </w:tc>
        <w:tc>
          <w:tcPr>
            <w:tcW w:w="212" w:type="pct"/>
          </w:tcPr>
          <w:p w14:paraId="1E9C578A" w14:textId="77777777" w:rsidR="006811D5" w:rsidRPr="005A7BEF" w:rsidRDefault="006811D5" w:rsidP="005A7BEF">
            <w:pPr>
              <w:rPr>
                <w:rFonts w:ascii="Arial" w:hAnsi="Arial" w:cs="Arial"/>
                <w:sz w:val="18"/>
                <w:szCs w:val="18"/>
              </w:rPr>
            </w:pPr>
          </w:p>
        </w:tc>
      </w:tr>
      <w:tr w:rsidR="00AD4703" w:rsidRPr="005A7BEF" w14:paraId="52800DFD" w14:textId="77777777" w:rsidTr="005342DA">
        <w:trPr>
          <w:trHeight w:val="2789"/>
        </w:trPr>
        <w:tc>
          <w:tcPr>
            <w:tcW w:w="1170" w:type="pct"/>
          </w:tcPr>
          <w:p w14:paraId="00C198AB" w14:textId="3CF24CB7" w:rsidR="00AD4703" w:rsidRPr="005A7BEF" w:rsidRDefault="000E599D" w:rsidP="005A7BEF">
            <w:pPr>
              <w:rPr>
                <w:rFonts w:ascii="Arial" w:hAnsi="Arial" w:cs="Arial"/>
                <w:b/>
                <w:i/>
                <w:sz w:val="18"/>
                <w:szCs w:val="18"/>
              </w:rPr>
            </w:pPr>
            <w:r>
              <w:rPr>
                <w:rFonts w:ascii="Arial" w:hAnsi="Arial" w:cs="Arial"/>
                <w:b/>
                <w:sz w:val="18"/>
                <w:szCs w:val="18"/>
              </w:rPr>
              <w:t>Q</w:t>
            </w:r>
            <w:r w:rsidR="00AD4703" w:rsidRPr="005A7BEF">
              <w:rPr>
                <w:rFonts w:ascii="Arial" w:hAnsi="Arial" w:cs="Arial"/>
                <w:b/>
                <w:sz w:val="18"/>
                <w:szCs w:val="18"/>
              </w:rPr>
              <w:t xml:space="preserve">4. Who is currently paying [Name’s] health insurance cost?  </w:t>
            </w:r>
            <w:r w:rsidR="00AD4703" w:rsidRPr="005A7BEF">
              <w:rPr>
                <w:rFonts w:ascii="Arial" w:hAnsi="Arial" w:cs="Arial"/>
                <w:b/>
                <w:i/>
                <w:sz w:val="18"/>
                <w:szCs w:val="18"/>
              </w:rPr>
              <w:t>(Circle all that apply in 1-11)</w:t>
            </w:r>
          </w:p>
          <w:p w14:paraId="1E0A7F63" w14:textId="77777777" w:rsidR="00AD4703" w:rsidRPr="005A7BEF" w:rsidRDefault="00AD4703" w:rsidP="005A7BEF">
            <w:pPr>
              <w:tabs>
                <w:tab w:val="center" w:pos="923"/>
              </w:tabs>
              <w:rPr>
                <w:rFonts w:ascii="Arial" w:hAnsi="Arial" w:cs="Arial"/>
                <w:b/>
                <w:sz w:val="18"/>
                <w:szCs w:val="18"/>
              </w:rPr>
            </w:pPr>
            <w:r w:rsidRPr="005A7BEF">
              <w:rPr>
                <w:rFonts w:ascii="Arial" w:hAnsi="Arial" w:cs="Arial"/>
                <w:b/>
                <w:sz w:val="18"/>
                <w:szCs w:val="18"/>
              </w:rPr>
              <w:t>1.HH  Member</w:t>
            </w:r>
          </w:p>
          <w:p w14:paraId="13C5B357" w14:textId="77777777" w:rsidR="00AD4703" w:rsidRPr="005A7BEF" w:rsidRDefault="00AD4703" w:rsidP="005A7BEF">
            <w:pPr>
              <w:tabs>
                <w:tab w:val="center" w:pos="923"/>
              </w:tabs>
              <w:rPr>
                <w:rFonts w:ascii="Arial" w:hAnsi="Arial" w:cs="Arial"/>
                <w:b/>
                <w:sz w:val="18"/>
                <w:szCs w:val="18"/>
              </w:rPr>
            </w:pPr>
            <w:r w:rsidRPr="005A7BEF">
              <w:rPr>
                <w:rFonts w:ascii="Arial" w:hAnsi="Arial" w:cs="Arial"/>
                <w:b/>
                <w:sz w:val="18"/>
                <w:szCs w:val="18"/>
              </w:rPr>
              <w:t>2.Relative / friend</w:t>
            </w:r>
          </w:p>
          <w:p w14:paraId="227DBC54" w14:textId="77777777" w:rsidR="00AD4703" w:rsidRPr="005A7BEF" w:rsidRDefault="00AD4703" w:rsidP="005A7BEF">
            <w:pPr>
              <w:tabs>
                <w:tab w:val="center" w:pos="923"/>
              </w:tabs>
              <w:rPr>
                <w:rFonts w:ascii="Arial" w:hAnsi="Arial" w:cs="Arial"/>
                <w:b/>
                <w:sz w:val="18"/>
                <w:szCs w:val="18"/>
              </w:rPr>
            </w:pPr>
            <w:r w:rsidRPr="005A7BEF">
              <w:rPr>
                <w:rFonts w:ascii="Arial" w:hAnsi="Arial" w:cs="Arial"/>
                <w:b/>
                <w:sz w:val="18"/>
                <w:szCs w:val="18"/>
              </w:rPr>
              <w:t>3.Employer</w:t>
            </w:r>
          </w:p>
          <w:p w14:paraId="4CAEA8AF" w14:textId="77777777" w:rsidR="00AD4703" w:rsidRPr="005A7BEF" w:rsidRDefault="00AD4703" w:rsidP="005A7BEF">
            <w:pPr>
              <w:tabs>
                <w:tab w:val="center" w:pos="923"/>
              </w:tabs>
              <w:rPr>
                <w:rFonts w:ascii="Arial" w:hAnsi="Arial" w:cs="Arial"/>
                <w:b/>
                <w:sz w:val="18"/>
                <w:szCs w:val="18"/>
              </w:rPr>
            </w:pPr>
            <w:r w:rsidRPr="005A7BEF">
              <w:rPr>
                <w:rFonts w:ascii="Arial" w:hAnsi="Arial" w:cs="Arial"/>
                <w:b/>
                <w:sz w:val="18"/>
                <w:szCs w:val="18"/>
              </w:rPr>
              <w:t xml:space="preserve">4.SSNIT contribution </w:t>
            </w:r>
          </w:p>
          <w:p w14:paraId="638A32AD" w14:textId="77777777" w:rsidR="00AD4703" w:rsidRPr="005A7BEF" w:rsidRDefault="00AD4703" w:rsidP="005A7BEF">
            <w:pPr>
              <w:tabs>
                <w:tab w:val="center" w:pos="923"/>
              </w:tabs>
              <w:ind w:right="-134"/>
              <w:rPr>
                <w:rFonts w:ascii="Arial" w:hAnsi="Arial" w:cs="Arial"/>
                <w:b/>
                <w:sz w:val="18"/>
                <w:szCs w:val="18"/>
              </w:rPr>
            </w:pPr>
            <w:r w:rsidRPr="005A7BEF">
              <w:rPr>
                <w:rFonts w:ascii="Arial" w:hAnsi="Arial" w:cs="Arial"/>
                <w:b/>
                <w:sz w:val="18"/>
                <w:szCs w:val="18"/>
              </w:rPr>
              <w:t>5.Exempted (as child)</w:t>
            </w:r>
          </w:p>
          <w:p w14:paraId="47C70AFD" w14:textId="77777777" w:rsidR="00AD4703" w:rsidRPr="005A7BEF" w:rsidRDefault="00AD4703" w:rsidP="005A7BEF">
            <w:pPr>
              <w:tabs>
                <w:tab w:val="center" w:pos="923"/>
              </w:tabs>
              <w:ind w:right="-134"/>
              <w:rPr>
                <w:rFonts w:ascii="Arial" w:hAnsi="Arial" w:cs="Arial"/>
                <w:b/>
                <w:sz w:val="18"/>
                <w:szCs w:val="18"/>
              </w:rPr>
            </w:pPr>
            <w:r w:rsidRPr="005A7BEF">
              <w:rPr>
                <w:rFonts w:ascii="Arial" w:hAnsi="Arial" w:cs="Arial"/>
                <w:b/>
                <w:sz w:val="18"/>
                <w:szCs w:val="18"/>
              </w:rPr>
              <w:t>6.Exempted (as elderly)</w:t>
            </w:r>
          </w:p>
          <w:p w14:paraId="39FD5437" w14:textId="77777777" w:rsidR="00AD4703" w:rsidRPr="005A7BEF" w:rsidRDefault="00AD4703" w:rsidP="005A7BEF">
            <w:pPr>
              <w:tabs>
                <w:tab w:val="center" w:pos="923"/>
              </w:tabs>
              <w:ind w:right="-134"/>
              <w:rPr>
                <w:rFonts w:ascii="Arial" w:hAnsi="Arial" w:cs="Arial"/>
                <w:b/>
                <w:sz w:val="18"/>
                <w:szCs w:val="18"/>
              </w:rPr>
            </w:pPr>
            <w:r w:rsidRPr="005A7BEF">
              <w:rPr>
                <w:rFonts w:ascii="Arial" w:hAnsi="Arial" w:cs="Arial"/>
                <w:b/>
                <w:sz w:val="18"/>
                <w:szCs w:val="18"/>
              </w:rPr>
              <w:t>7.Exempted (as pregnant  woman)</w:t>
            </w:r>
          </w:p>
          <w:p w14:paraId="4694A6AF" w14:textId="77777777" w:rsidR="00AD4703" w:rsidRPr="005A7BEF" w:rsidRDefault="00AD4703" w:rsidP="005A7BEF">
            <w:pPr>
              <w:tabs>
                <w:tab w:val="center" w:pos="923"/>
              </w:tabs>
              <w:ind w:right="-134"/>
              <w:rPr>
                <w:rFonts w:ascii="Arial" w:hAnsi="Arial" w:cs="Arial"/>
                <w:b/>
                <w:sz w:val="18"/>
                <w:szCs w:val="18"/>
              </w:rPr>
            </w:pPr>
            <w:r w:rsidRPr="005A7BEF">
              <w:rPr>
                <w:rFonts w:ascii="Arial" w:hAnsi="Arial" w:cs="Arial"/>
                <w:b/>
                <w:sz w:val="18"/>
                <w:szCs w:val="18"/>
              </w:rPr>
              <w:t xml:space="preserve">8.Exempted (as pensioner) </w:t>
            </w:r>
          </w:p>
          <w:p w14:paraId="4FCB6635" w14:textId="77777777" w:rsidR="00AD4703" w:rsidRPr="005A7BEF" w:rsidRDefault="00AD4703" w:rsidP="005A7BEF">
            <w:pPr>
              <w:tabs>
                <w:tab w:val="center" w:pos="923"/>
              </w:tabs>
              <w:ind w:right="-134"/>
              <w:rPr>
                <w:rFonts w:ascii="Arial" w:hAnsi="Arial" w:cs="Arial"/>
                <w:b/>
                <w:sz w:val="18"/>
                <w:szCs w:val="18"/>
              </w:rPr>
            </w:pPr>
            <w:r w:rsidRPr="005A7BEF">
              <w:rPr>
                <w:rFonts w:ascii="Arial" w:hAnsi="Arial" w:cs="Arial"/>
                <w:b/>
                <w:sz w:val="18"/>
                <w:szCs w:val="18"/>
              </w:rPr>
              <w:t>9.Exempted as indigent  (poor)</w:t>
            </w:r>
          </w:p>
          <w:p w14:paraId="491CE8E7" w14:textId="77777777" w:rsidR="00AD4703" w:rsidRPr="005A7BEF" w:rsidRDefault="00AD4703" w:rsidP="005A7BEF">
            <w:pPr>
              <w:tabs>
                <w:tab w:val="center" w:pos="923"/>
              </w:tabs>
              <w:ind w:right="-134"/>
              <w:rPr>
                <w:rFonts w:ascii="Arial" w:hAnsi="Arial" w:cs="Arial"/>
                <w:b/>
                <w:sz w:val="18"/>
                <w:szCs w:val="18"/>
              </w:rPr>
            </w:pPr>
            <w:r w:rsidRPr="005A7BEF">
              <w:rPr>
                <w:rFonts w:ascii="Arial" w:hAnsi="Arial" w:cs="Arial"/>
                <w:b/>
                <w:sz w:val="18"/>
                <w:szCs w:val="18"/>
              </w:rPr>
              <w:t>10.L.E.A.P  Programme</w:t>
            </w:r>
          </w:p>
          <w:p w14:paraId="751FC41A" w14:textId="6A22CA41" w:rsidR="00AD4703" w:rsidRPr="005A7BEF" w:rsidRDefault="00FA1098" w:rsidP="005A7BEF">
            <w:pPr>
              <w:spacing w:line="276" w:lineRule="auto"/>
              <w:rPr>
                <w:rFonts w:ascii="Arial" w:hAnsi="Arial" w:cs="Arial"/>
                <w:b/>
                <w:sz w:val="18"/>
                <w:szCs w:val="18"/>
              </w:rPr>
            </w:pPr>
            <w:r>
              <w:rPr>
                <w:rFonts w:ascii="Arial" w:hAnsi="Arial" w:cs="Arial"/>
                <w:b/>
                <w:sz w:val="18"/>
                <w:szCs w:val="18"/>
              </w:rPr>
              <w:t>-</w:t>
            </w:r>
            <w:r w:rsidR="00AD4703" w:rsidRPr="005A7BEF">
              <w:rPr>
                <w:rFonts w:ascii="Arial" w:hAnsi="Arial" w:cs="Arial"/>
                <w:b/>
                <w:sz w:val="18"/>
                <w:szCs w:val="18"/>
              </w:rPr>
              <w:t xml:space="preserve">666. Other (Specify) </w:t>
            </w:r>
          </w:p>
          <w:p w14:paraId="5EB2FFA5"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 xml:space="preserve">-888. Refuse to Answer </w:t>
            </w:r>
          </w:p>
          <w:p w14:paraId="140653DB" w14:textId="77777777" w:rsidR="00AD4703" w:rsidRPr="005A7BEF" w:rsidRDefault="00AD4703" w:rsidP="005A7BEF">
            <w:pPr>
              <w:tabs>
                <w:tab w:val="center" w:pos="923"/>
              </w:tabs>
              <w:ind w:right="-134"/>
              <w:rPr>
                <w:rFonts w:ascii="Arial" w:hAnsi="Arial" w:cs="Arial"/>
                <w:b/>
                <w:sz w:val="18"/>
                <w:szCs w:val="18"/>
              </w:rPr>
            </w:pPr>
            <w:r w:rsidRPr="005A7BEF">
              <w:rPr>
                <w:rFonts w:ascii="Arial" w:hAnsi="Arial" w:cs="Arial"/>
                <w:b/>
                <w:sz w:val="18"/>
                <w:szCs w:val="18"/>
              </w:rPr>
              <w:t>-999. Don’t know</w:t>
            </w:r>
          </w:p>
          <w:p w14:paraId="51CBB626" w14:textId="77777777" w:rsidR="00AD4703" w:rsidRPr="005A7BEF" w:rsidRDefault="00AD4703" w:rsidP="005A7BEF">
            <w:pPr>
              <w:tabs>
                <w:tab w:val="center" w:pos="923"/>
              </w:tabs>
              <w:ind w:right="-134"/>
              <w:rPr>
                <w:rFonts w:ascii="Arial" w:hAnsi="Arial" w:cs="Arial"/>
                <w:b/>
                <w:sz w:val="18"/>
                <w:szCs w:val="18"/>
              </w:rPr>
            </w:pPr>
            <w:r w:rsidRPr="005A7BEF">
              <w:rPr>
                <w:rFonts w:ascii="Arial" w:hAnsi="Arial" w:cs="Arial"/>
                <w:b/>
                <w:sz w:val="18"/>
                <w:szCs w:val="18"/>
              </w:rPr>
              <w:t xml:space="preserve"> -777. NA</w:t>
            </w:r>
          </w:p>
        </w:tc>
        <w:tc>
          <w:tcPr>
            <w:tcW w:w="212" w:type="pct"/>
          </w:tcPr>
          <w:p w14:paraId="0F17B57C" w14:textId="77777777" w:rsidR="00AD4703" w:rsidRPr="005A7BEF" w:rsidRDefault="00AD4703" w:rsidP="005A7BEF">
            <w:pPr>
              <w:rPr>
                <w:rFonts w:ascii="Arial" w:hAnsi="Arial" w:cs="Arial"/>
                <w:sz w:val="18"/>
                <w:szCs w:val="18"/>
              </w:rPr>
            </w:pPr>
          </w:p>
        </w:tc>
        <w:tc>
          <w:tcPr>
            <w:tcW w:w="213" w:type="pct"/>
          </w:tcPr>
          <w:p w14:paraId="1B9A1C2F" w14:textId="77777777" w:rsidR="00AD4703" w:rsidRPr="005A7BEF" w:rsidRDefault="00AD4703" w:rsidP="005A7BEF">
            <w:pPr>
              <w:rPr>
                <w:rFonts w:ascii="Arial" w:hAnsi="Arial" w:cs="Arial"/>
                <w:sz w:val="18"/>
                <w:szCs w:val="18"/>
              </w:rPr>
            </w:pPr>
          </w:p>
        </w:tc>
        <w:tc>
          <w:tcPr>
            <w:tcW w:w="213" w:type="pct"/>
          </w:tcPr>
          <w:p w14:paraId="0237EB27" w14:textId="77777777" w:rsidR="00AD4703" w:rsidRPr="005A7BEF" w:rsidRDefault="00AD4703" w:rsidP="005A7BEF">
            <w:pPr>
              <w:rPr>
                <w:rFonts w:ascii="Arial" w:hAnsi="Arial" w:cs="Arial"/>
                <w:sz w:val="18"/>
                <w:szCs w:val="18"/>
              </w:rPr>
            </w:pPr>
          </w:p>
        </w:tc>
        <w:tc>
          <w:tcPr>
            <w:tcW w:w="213" w:type="pct"/>
          </w:tcPr>
          <w:p w14:paraId="3644F3DC" w14:textId="77777777" w:rsidR="00AD4703" w:rsidRPr="005A7BEF" w:rsidRDefault="00AD4703" w:rsidP="005A7BEF">
            <w:pPr>
              <w:rPr>
                <w:rFonts w:ascii="Arial" w:hAnsi="Arial" w:cs="Arial"/>
                <w:sz w:val="18"/>
                <w:szCs w:val="18"/>
              </w:rPr>
            </w:pPr>
          </w:p>
        </w:tc>
        <w:tc>
          <w:tcPr>
            <w:tcW w:w="213" w:type="pct"/>
          </w:tcPr>
          <w:p w14:paraId="0E4C1DB6" w14:textId="77777777" w:rsidR="00AD4703" w:rsidRPr="005A7BEF" w:rsidRDefault="00AD4703" w:rsidP="005A7BEF">
            <w:pPr>
              <w:rPr>
                <w:rFonts w:ascii="Arial" w:hAnsi="Arial" w:cs="Arial"/>
                <w:sz w:val="18"/>
                <w:szCs w:val="18"/>
              </w:rPr>
            </w:pPr>
          </w:p>
        </w:tc>
        <w:tc>
          <w:tcPr>
            <w:tcW w:w="213" w:type="pct"/>
          </w:tcPr>
          <w:p w14:paraId="191C90FB" w14:textId="77777777" w:rsidR="00AD4703" w:rsidRPr="005A7BEF" w:rsidRDefault="00AD4703" w:rsidP="005A7BEF">
            <w:pPr>
              <w:rPr>
                <w:rFonts w:ascii="Arial" w:hAnsi="Arial" w:cs="Arial"/>
                <w:sz w:val="18"/>
                <w:szCs w:val="18"/>
              </w:rPr>
            </w:pPr>
          </w:p>
        </w:tc>
        <w:tc>
          <w:tcPr>
            <w:tcW w:w="212" w:type="pct"/>
          </w:tcPr>
          <w:p w14:paraId="77F2BA0F" w14:textId="77777777" w:rsidR="00AD4703" w:rsidRPr="005A7BEF" w:rsidRDefault="00AD4703" w:rsidP="005A7BEF">
            <w:pPr>
              <w:rPr>
                <w:rFonts w:ascii="Arial" w:hAnsi="Arial" w:cs="Arial"/>
                <w:sz w:val="18"/>
                <w:szCs w:val="18"/>
              </w:rPr>
            </w:pPr>
          </w:p>
        </w:tc>
        <w:tc>
          <w:tcPr>
            <w:tcW w:w="213" w:type="pct"/>
          </w:tcPr>
          <w:p w14:paraId="35D8B93A" w14:textId="77777777" w:rsidR="00AD4703" w:rsidRPr="005A7BEF" w:rsidRDefault="00AD4703" w:rsidP="005A7BEF">
            <w:pPr>
              <w:rPr>
                <w:rFonts w:ascii="Arial" w:hAnsi="Arial" w:cs="Arial"/>
                <w:sz w:val="18"/>
                <w:szCs w:val="18"/>
              </w:rPr>
            </w:pPr>
          </w:p>
        </w:tc>
        <w:tc>
          <w:tcPr>
            <w:tcW w:w="213" w:type="pct"/>
          </w:tcPr>
          <w:p w14:paraId="5646AF93" w14:textId="77777777" w:rsidR="00AD4703" w:rsidRPr="005A7BEF" w:rsidRDefault="00AD4703" w:rsidP="005A7BEF">
            <w:pPr>
              <w:rPr>
                <w:rFonts w:ascii="Arial" w:hAnsi="Arial" w:cs="Arial"/>
                <w:sz w:val="18"/>
                <w:szCs w:val="18"/>
              </w:rPr>
            </w:pPr>
          </w:p>
        </w:tc>
        <w:tc>
          <w:tcPr>
            <w:tcW w:w="213" w:type="pct"/>
          </w:tcPr>
          <w:p w14:paraId="70CA7B82" w14:textId="77777777" w:rsidR="00AD4703" w:rsidRPr="005A7BEF" w:rsidRDefault="00AD4703" w:rsidP="005A7BEF">
            <w:pPr>
              <w:rPr>
                <w:rFonts w:ascii="Arial" w:hAnsi="Arial" w:cs="Arial"/>
                <w:sz w:val="18"/>
                <w:szCs w:val="18"/>
              </w:rPr>
            </w:pPr>
          </w:p>
        </w:tc>
        <w:tc>
          <w:tcPr>
            <w:tcW w:w="213" w:type="pct"/>
          </w:tcPr>
          <w:p w14:paraId="22F113A7" w14:textId="77777777" w:rsidR="00AD4703" w:rsidRPr="005A7BEF" w:rsidRDefault="00AD4703" w:rsidP="005A7BEF">
            <w:pPr>
              <w:rPr>
                <w:rFonts w:ascii="Arial" w:hAnsi="Arial" w:cs="Arial"/>
                <w:sz w:val="18"/>
                <w:szCs w:val="18"/>
              </w:rPr>
            </w:pPr>
          </w:p>
        </w:tc>
        <w:tc>
          <w:tcPr>
            <w:tcW w:w="213" w:type="pct"/>
          </w:tcPr>
          <w:p w14:paraId="158BB707" w14:textId="77777777" w:rsidR="00AD4703" w:rsidRPr="005A7BEF" w:rsidRDefault="00AD4703" w:rsidP="005A7BEF">
            <w:pPr>
              <w:rPr>
                <w:rFonts w:ascii="Arial" w:hAnsi="Arial" w:cs="Arial"/>
                <w:sz w:val="18"/>
                <w:szCs w:val="18"/>
              </w:rPr>
            </w:pPr>
          </w:p>
        </w:tc>
        <w:tc>
          <w:tcPr>
            <w:tcW w:w="212" w:type="pct"/>
          </w:tcPr>
          <w:p w14:paraId="2BF9345A" w14:textId="77777777" w:rsidR="00AD4703" w:rsidRPr="005A7BEF" w:rsidRDefault="00AD4703" w:rsidP="005A7BEF">
            <w:pPr>
              <w:rPr>
                <w:rFonts w:ascii="Arial" w:hAnsi="Arial" w:cs="Arial"/>
                <w:sz w:val="18"/>
                <w:szCs w:val="18"/>
              </w:rPr>
            </w:pPr>
          </w:p>
        </w:tc>
        <w:tc>
          <w:tcPr>
            <w:tcW w:w="213" w:type="pct"/>
          </w:tcPr>
          <w:p w14:paraId="125A2C00" w14:textId="77777777" w:rsidR="00AD4703" w:rsidRPr="005A7BEF" w:rsidRDefault="00AD4703" w:rsidP="005A7BEF">
            <w:pPr>
              <w:rPr>
                <w:rFonts w:ascii="Arial" w:hAnsi="Arial" w:cs="Arial"/>
                <w:sz w:val="18"/>
                <w:szCs w:val="18"/>
              </w:rPr>
            </w:pPr>
          </w:p>
        </w:tc>
        <w:tc>
          <w:tcPr>
            <w:tcW w:w="213" w:type="pct"/>
          </w:tcPr>
          <w:p w14:paraId="2856C488" w14:textId="77777777" w:rsidR="00AD4703" w:rsidRPr="005A7BEF" w:rsidRDefault="00AD4703" w:rsidP="005A7BEF">
            <w:pPr>
              <w:rPr>
                <w:rFonts w:ascii="Arial" w:hAnsi="Arial" w:cs="Arial"/>
                <w:sz w:val="18"/>
                <w:szCs w:val="18"/>
              </w:rPr>
            </w:pPr>
          </w:p>
        </w:tc>
        <w:tc>
          <w:tcPr>
            <w:tcW w:w="213" w:type="pct"/>
          </w:tcPr>
          <w:p w14:paraId="23BE68A7" w14:textId="77777777" w:rsidR="00AD4703" w:rsidRPr="005A7BEF" w:rsidRDefault="00AD4703" w:rsidP="005A7BEF">
            <w:pPr>
              <w:rPr>
                <w:rFonts w:ascii="Arial" w:hAnsi="Arial" w:cs="Arial"/>
                <w:sz w:val="18"/>
                <w:szCs w:val="18"/>
              </w:rPr>
            </w:pPr>
          </w:p>
        </w:tc>
        <w:tc>
          <w:tcPr>
            <w:tcW w:w="213" w:type="pct"/>
          </w:tcPr>
          <w:p w14:paraId="5AC1A0F0" w14:textId="77777777" w:rsidR="00AD4703" w:rsidRPr="005A7BEF" w:rsidRDefault="00AD4703" w:rsidP="005A7BEF">
            <w:pPr>
              <w:rPr>
                <w:rFonts w:ascii="Arial" w:hAnsi="Arial" w:cs="Arial"/>
                <w:sz w:val="18"/>
                <w:szCs w:val="18"/>
              </w:rPr>
            </w:pPr>
          </w:p>
        </w:tc>
        <w:tc>
          <w:tcPr>
            <w:tcW w:w="212" w:type="pct"/>
          </w:tcPr>
          <w:p w14:paraId="514801F6" w14:textId="77777777" w:rsidR="00AD4703" w:rsidRPr="005A7BEF" w:rsidRDefault="00AD4703" w:rsidP="005A7BEF">
            <w:pPr>
              <w:rPr>
                <w:rFonts w:ascii="Arial" w:hAnsi="Arial" w:cs="Arial"/>
                <w:sz w:val="18"/>
                <w:szCs w:val="18"/>
              </w:rPr>
            </w:pPr>
          </w:p>
        </w:tc>
      </w:tr>
      <w:tr w:rsidR="00AD4703" w:rsidRPr="005A7BEF" w14:paraId="1E4AE930" w14:textId="77777777" w:rsidTr="005342DA">
        <w:trPr>
          <w:trHeight w:val="314"/>
        </w:trPr>
        <w:tc>
          <w:tcPr>
            <w:tcW w:w="1170" w:type="pct"/>
          </w:tcPr>
          <w:p w14:paraId="15A571AA" w14:textId="3675D7AE" w:rsidR="00AD4703" w:rsidRPr="005A7BEF" w:rsidRDefault="000E599D"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 xml:space="preserve">4id. Please indicate the household member who pays for </w:t>
            </w:r>
            <w:r w:rsidR="00FA1098">
              <w:rPr>
                <w:rFonts w:ascii="Arial" w:hAnsi="Arial" w:cs="Arial"/>
                <w:b/>
                <w:sz w:val="18"/>
                <w:szCs w:val="18"/>
              </w:rPr>
              <w:t>[</w:t>
            </w:r>
            <w:r w:rsidR="00AD4703" w:rsidRPr="005A7BEF">
              <w:rPr>
                <w:rFonts w:ascii="Arial" w:hAnsi="Arial" w:cs="Arial"/>
                <w:b/>
                <w:sz w:val="18"/>
                <w:szCs w:val="18"/>
              </w:rPr>
              <w:t>Name</w:t>
            </w:r>
            <w:r w:rsidR="00FA1098">
              <w:rPr>
                <w:rFonts w:ascii="Arial" w:hAnsi="Arial" w:cs="Arial"/>
                <w:b/>
                <w:sz w:val="18"/>
                <w:szCs w:val="18"/>
              </w:rPr>
              <w:t>]</w:t>
            </w:r>
            <w:r w:rsidR="00AD4703" w:rsidRPr="005A7BEF">
              <w:rPr>
                <w:rFonts w:ascii="Arial" w:hAnsi="Arial" w:cs="Arial"/>
                <w:b/>
                <w:sz w:val="18"/>
                <w:szCs w:val="18"/>
              </w:rPr>
              <w:t>’s health insurance (if A4  is 1)</w:t>
            </w:r>
          </w:p>
        </w:tc>
        <w:tc>
          <w:tcPr>
            <w:tcW w:w="212" w:type="pct"/>
          </w:tcPr>
          <w:p w14:paraId="07063691" w14:textId="77777777" w:rsidR="00AD4703" w:rsidRPr="005A7BEF" w:rsidRDefault="00AD4703" w:rsidP="005A7BEF">
            <w:pPr>
              <w:rPr>
                <w:rFonts w:ascii="Arial" w:hAnsi="Arial" w:cs="Arial"/>
                <w:sz w:val="18"/>
                <w:szCs w:val="18"/>
              </w:rPr>
            </w:pPr>
          </w:p>
        </w:tc>
        <w:tc>
          <w:tcPr>
            <w:tcW w:w="213" w:type="pct"/>
          </w:tcPr>
          <w:p w14:paraId="146807CF" w14:textId="77777777" w:rsidR="00AD4703" w:rsidRPr="005A7BEF" w:rsidRDefault="00AD4703" w:rsidP="005A7BEF">
            <w:pPr>
              <w:rPr>
                <w:rFonts w:ascii="Arial" w:hAnsi="Arial" w:cs="Arial"/>
                <w:sz w:val="18"/>
                <w:szCs w:val="18"/>
              </w:rPr>
            </w:pPr>
          </w:p>
        </w:tc>
        <w:tc>
          <w:tcPr>
            <w:tcW w:w="213" w:type="pct"/>
          </w:tcPr>
          <w:p w14:paraId="76004D56" w14:textId="77777777" w:rsidR="00AD4703" w:rsidRPr="005A7BEF" w:rsidRDefault="00AD4703" w:rsidP="005A7BEF">
            <w:pPr>
              <w:rPr>
                <w:rFonts w:ascii="Arial" w:hAnsi="Arial" w:cs="Arial"/>
                <w:sz w:val="18"/>
                <w:szCs w:val="18"/>
              </w:rPr>
            </w:pPr>
          </w:p>
        </w:tc>
        <w:tc>
          <w:tcPr>
            <w:tcW w:w="213" w:type="pct"/>
          </w:tcPr>
          <w:p w14:paraId="04A3E4D7" w14:textId="77777777" w:rsidR="00AD4703" w:rsidRPr="005A7BEF" w:rsidRDefault="00AD4703" w:rsidP="005A7BEF">
            <w:pPr>
              <w:rPr>
                <w:rFonts w:ascii="Arial" w:hAnsi="Arial" w:cs="Arial"/>
                <w:sz w:val="18"/>
                <w:szCs w:val="18"/>
              </w:rPr>
            </w:pPr>
          </w:p>
        </w:tc>
        <w:tc>
          <w:tcPr>
            <w:tcW w:w="213" w:type="pct"/>
          </w:tcPr>
          <w:p w14:paraId="1E8EC4AE" w14:textId="77777777" w:rsidR="00AD4703" w:rsidRPr="005A7BEF" w:rsidRDefault="00AD4703" w:rsidP="005A7BEF">
            <w:pPr>
              <w:rPr>
                <w:rFonts w:ascii="Arial" w:hAnsi="Arial" w:cs="Arial"/>
                <w:sz w:val="18"/>
                <w:szCs w:val="18"/>
              </w:rPr>
            </w:pPr>
          </w:p>
        </w:tc>
        <w:tc>
          <w:tcPr>
            <w:tcW w:w="213" w:type="pct"/>
          </w:tcPr>
          <w:p w14:paraId="661C0001" w14:textId="77777777" w:rsidR="00AD4703" w:rsidRPr="005A7BEF" w:rsidRDefault="00AD4703" w:rsidP="005A7BEF">
            <w:pPr>
              <w:rPr>
                <w:rFonts w:ascii="Arial" w:hAnsi="Arial" w:cs="Arial"/>
                <w:sz w:val="18"/>
                <w:szCs w:val="18"/>
              </w:rPr>
            </w:pPr>
          </w:p>
        </w:tc>
        <w:tc>
          <w:tcPr>
            <w:tcW w:w="212" w:type="pct"/>
          </w:tcPr>
          <w:p w14:paraId="5B391A6D" w14:textId="77777777" w:rsidR="00AD4703" w:rsidRPr="005A7BEF" w:rsidRDefault="00AD4703" w:rsidP="005A7BEF">
            <w:pPr>
              <w:rPr>
                <w:rFonts w:ascii="Arial" w:hAnsi="Arial" w:cs="Arial"/>
                <w:sz w:val="18"/>
                <w:szCs w:val="18"/>
              </w:rPr>
            </w:pPr>
          </w:p>
        </w:tc>
        <w:tc>
          <w:tcPr>
            <w:tcW w:w="213" w:type="pct"/>
          </w:tcPr>
          <w:p w14:paraId="38B7AF4D" w14:textId="77777777" w:rsidR="00AD4703" w:rsidRPr="005A7BEF" w:rsidRDefault="00AD4703" w:rsidP="005A7BEF">
            <w:pPr>
              <w:rPr>
                <w:rFonts w:ascii="Arial" w:hAnsi="Arial" w:cs="Arial"/>
                <w:sz w:val="18"/>
                <w:szCs w:val="18"/>
              </w:rPr>
            </w:pPr>
          </w:p>
        </w:tc>
        <w:tc>
          <w:tcPr>
            <w:tcW w:w="213" w:type="pct"/>
          </w:tcPr>
          <w:p w14:paraId="79CCDF6E" w14:textId="77777777" w:rsidR="00AD4703" w:rsidRPr="005A7BEF" w:rsidRDefault="00AD4703" w:rsidP="005A7BEF">
            <w:pPr>
              <w:rPr>
                <w:rFonts w:ascii="Arial" w:hAnsi="Arial" w:cs="Arial"/>
                <w:sz w:val="18"/>
                <w:szCs w:val="18"/>
              </w:rPr>
            </w:pPr>
          </w:p>
        </w:tc>
        <w:tc>
          <w:tcPr>
            <w:tcW w:w="213" w:type="pct"/>
          </w:tcPr>
          <w:p w14:paraId="43A48396" w14:textId="77777777" w:rsidR="00AD4703" w:rsidRPr="005A7BEF" w:rsidRDefault="00AD4703" w:rsidP="005A7BEF">
            <w:pPr>
              <w:rPr>
                <w:rFonts w:ascii="Arial" w:hAnsi="Arial" w:cs="Arial"/>
                <w:sz w:val="18"/>
                <w:szCs w:val="18"/>
              </w:rPr>
            </w:pPr>
          </w:p>
        </w:tc>
        <w:tc>
          <w:tcPr>
            <w:tcW w:w="213" w:type="pct"/>
          </w:tcPr>
          <w:p w14:paraId="1958D874" w14:textId="77777777" w:rsidR="00AD4703" w:rsidRPr="005A7BEF" w:rsidRDefault="00AD4703" w:rsidP="005A7BEF">
            <w:pPr>
              <w:rPr>
                <w:rFonts w:ascii="Arial" w:hAnsi="Arial" w:cs="Arial"/>
                <w:sz w:val="18"/>
                <w:szCs w:val="18"/>
              </w:rPr>
            </w:pPr>
          </w:p>
        </w:tc>
        <w:tc>
          <w:tcPr>
            <w:tcW w:w="213" w:type="pct"/>
          </w:tcPr>
          <w:p w14:paraId="00748E25" w14:textId="77777777" w:rsidR="00AD4703" w:rsidRPr="005A7BEF" w:rsidRDefault="00AD4703" w:rsidP="005A7BEF">
            <w:pPr>
              <w:rPr>
                <w:rFonts w:ascii="Arial" w:hAnsi="Arial" w:cs="Arial"/>
                <w:sz w:val="18"/>
                <w:szCs w:val="18"/>
              </w:rPr>
            </w:pPr>
          </w:p>
        </w:tc>
        <w:tc>
          <w:tcPr>
            <w:tcW w:w="212" w:type="pct"/>
          </w:tcPr>
          <w:p w14:paraId="127DD72B" w14:textId="77777777" w:rsidR="00AD4703" w:rsidRPr="005A7BEF" w:rsidRDefault="00AD4703" w:rsidP="005A7BEF">
            <w:pPr>
              <w:rPr>
                <w:rFonts w:ascii="Arial" w:hAnsi="Arial" w:cs="Arial"/>
                <w:sz w:val="18"/>
                <w:szCs w:val="18"/>
              </w:rPr>
            </w:pPr>
          </w:p>
        </w:tc>
        <w:tc>
          <w:tcPr>
            <w:tcW w:w="213" w:type="pct"/>
          </w:tcPr>
          <w:p w14:paraId="00B4492B" w14:textId="77777777" w:rsidR="00AD4703" w:rsidRPr="005A7BEF" w:rsidRDefault="00AD4703" w:rsidP="005A7BEF">
            <w:pPr>
              <w:rPr>
                <w:rFonts w:ascii="Arial" w:hAnsi="Arial" w:cs="Arial"/>
                <w:sz w:val="18"/>
                <w:szCs w:val="18"/>
              </w:rPr>
            </w:pPr>
          </w:p>
        </w:tc>
        <w:tc>
          <w:tcPr>
            <w:tcW w:w="213" w:type="pct"/>
          </w:tcPr>
          <w:p w14:paraId="1F67AC9C" w14:textId="77777777" w:rsidR="00AD4703" w:rsidRPr="005A7BEF" w:rsidRDefault="00AD4703" w:rsidP="005A7BEF">
            <w:pPr>
              <w:rPr>
                <w:rFonts w:ascii="Arial" w:hAnsi="Arial" w:cs="Arial"/>
                <w:sz w:val="18"/>
                <w:szCs w:val="18"/>
              </w:rPr>
            </w:pPr>
          </w:p>
        </w:tc>
        <w:tc>
          <w:tcPr>
            <w:tcW w:w="213" w:type="pct"/>
          </w:tcPr>
          <w:p w14:paraId="67559E6C" w14:textId="77777777" w:rsidR="00AD4703" w:rsidRPr="005A7BEF" w:rsidRDefault="00AD4703" w:rsidP="005A7BEF">
            <w:pPr>
              <w:rPr>
                <w:rFonts w:ascii="Arial" w:hAnsi="Arial" w:cs="Arial"/>
                <w:sz w:val="18"/>
                <w:szCs w:val="18"/>
              </w:rPr>
            </w:pPr>
          </w:p>
        </w:tc>
        <w:tc>
          <w:tcPr>
            <w:tcW w:w="213" w:type="pct"/>
          </w:tcPr>
          <w:p w14:paraId="5AAB7657" w14:textId="77777777" w:rsidR="00AD4703" w:rsidRPr="005A7BEF" w:rsidRDefault="00AD4703" w:rsidP="005A7BEF">
            <w:pPr>
              <w:rPr>
                <w:rFonts w:ascii="Arial" w:hAnsi="Arial" w:cs="Arial"/>
                <w:sz w:val="18"/>
                <w:szCs w:val="18"/>
              </w:rPr>
            </w:pPr>
          </w:p>
        </w:tc>
        <w:tc>
          <w:tcPr>
            <w:tcW w:w="212" w:type="pct"/>
          </w:tcPr>
          <w:p w14:paraId="7EE7D107" w14:textId="77777777" w:rsidR="00AD4703" w:rsidRPr="005A7BEF" w:rsidRDefault="00AD4703" w:rsidP="005A7BEF">
            <w:pPr>
              <w:rPr>
                <w:rFonts w:ascii="Arial" w:hAnsi="Arial" w:cs="Arial"/>
                <w:sz w:val="18"/>
                <w:szCs w:val="18"/>
              </w:rPr>
            </w:pPr>
          </w:p>
        </w:tc>
      </w:tr>
      <w:tr w:rsidR="00AD4703" w:rsidRPr="005A7BEF" w14:paraId="6F00B0B1" w14:textId="77777777" w:rsidTr="005342DA">
        <w:trPr>
          <w:trHeight w:val="314"/>
        </w:trPr>
        <w:tc>
          <w:tcPr>
            <w:tcW w:w="1170" w:type="pct"/>
          </w:tcPr>
          <w:p w14:paraId="1177CA27" w14:textId="6A990CC8" w:rsidR="009D7515" w:rsidRPr="005A7BEF" w:rsidRDefault="000E599D" w:rsidP="005A7BEF">
            <w:pPr>
              <w:rPr>
                <w:rFonts w:ascii="Arial" w:hAnsi="Arial" w:cs="Arial"/>
                <w:b/>
                <w:sz w:val="18"/>
                <w:szCs w:val="18"/>
              </w:rPr>
            </w:pPr>
            <w:r>
              <w:rPr>
                <w:rFonts w:ascii="Arial" w:hAnsi="Arial" w:cs="Arial"/>
                <w:b/>
                <w:sz w:val="18"/>
                <w:szCs w:val="18"/>
              </w:rPr>
              <w:t>Q</w:t>
            </w:r>
            <w:r w:rsidR="009D7515" w:rsidRPr="005A7BEF">
              <w:rPr>
                <w:rFonts w:ascii="Arial" w:hAnsi="Arial" w:cs="Arial"/>
                <w:b/>
                <w:sz w:val="18"/>
                <w:szCs w:val="18"/>
              </w:rPr>
              <w:t>5. Does [Name] hold a valid NHIS card (card not due for replacement)?</w:t>
            </w:r>
          </w:p>
          <w:p w14:paraId="3AE0A2CA" w14:textId="0C8C3A6A" w:rsidR="00AD4703" w:rsidRPr="005A7BEF" w:rsidRDefault="009D7515" w:rsidP="005A7BEF">
            <w:pPr>
              <w:rPr>
                <w:rFonts w:ascii="Arial" w:hAnsi="Arial" w:cs="Arial"/>
                <w:b/>
                <w:sz w:val="18"/>
                <w:szCs w:val="18"/>
              </w:rPr>
            </w:pPr>
            <w:r w:rsidRPr="005A7BEF">
              <w:rPr>
                <w:rFonts w:ascii="Arial" w:hAnsi="Arial" w:cs="Arial"/>
                <w:b/>
                <w:sz w:val="18"/>
                <w:szCs w:val="18"/>
              </w:rPr>
              <w:lastRenderedPageBreak/>
              <w:t>1.Yes (CARD seen)&gt;&gt;</w:t>
            </w:r>
            <w:r w:rsidR="000E599D">
              <w:rPr>
                <w:rFonts w:ascii="Arial" w:hAnsi="Arial" w:cs="Arial"/>
                <w:b/>
                <w:sz w:val="18"/>
                <w:szCs w:val="18"/>
              </w:rPr>
              <w:t>Q</w:t>
            </w:r>
            <w:r w:rsidRPr="005A7BEF">
              <w:rPr>
                <w:rFonts w:ascii="Arial" w:hAnsi="Arial" w:cs="Arial"/>
                <w:b/>
                <w:sz w:val="18"/>
                <w:szCs w:val="18"/>
              </w:rPr>
              <w:t>7          2. Yes (CARD NOT seen)         2. No</w:t>
            </w:r>
          </w:p>
        </w:tc>
        <w:tc>
          <w:tcPr>
            <w:tcW w:w="212" w:type="pct"/>
          </w:tcPr>
          <w:p w14:paraId="56D1FCBE" w14:textId="77777777" w:rsidR="00AD4703" w:rsidRPr="005A7BEF" w:rsidRDefault="00AD4703" w:rsidP="005A7BEF">
            <w:pPr>
              <w:rPr>
                <w:rFonts w:ascii="Arial" w:hAnsi="Arial" w:cs="Arial"/>
                <w:sz w:val="18"/>
                <w:szCs w:val="18"/>
              </w:rPr>
            </w:pPr>
          </w:p>
        </w:tc>
        <w:tc>
          <w:tcPr>
            <w:tcW w:w="213" w:type="pct"/>
          </w:tcPr>
          <w:p w14:paraId="50D9EB4D" w14:textId="77777777" w:rsidR="00AD4703" w:rsidRPr="005A7BEF" w:rsidRDefault="00AD4703" w:rsidP="005A7BEF">
            <w:pPr>
              <w:rPr>
                <w:rFonts w:ascii="Arial" w:hAnsi="Arial" w:cs="Arial"/>
                <w:sz w:val="18"/>
                <w:szCs w:val="18"/>
              </w:rPr>
            </w:pPr>
          </w:p>
        </w:tc>
        <w:tc>
          <w:tcPr>
            <w:tcW w:w="213" w:type="pct"/>
          </w:tcPr>
          <w:p w14:paraId="5324C07D" w14:textId="77777777" w:rsidR="00AD4703" w:rsidRPr="005A7BEF" w:rsidRDefault="00AD4703" w:rsidP="005A7BEF">
            <w:pPr>
              <w:rPr>
                <w:rFonts w:ascii="Arial" w:hAnsi="Arial" w:cs="Arial"/>
                <w:sz w:val="18"/>
                <w:szCs w:val="18"/>
              </w:rPr>
            </w:pPr>
          </w:p>
        </w:tc>
        <w:tc>
          <w:tcPr>
            <w:tcW w:w="213" w:type="pct"/>
          </w:tcPr>
          <w:p w14:paraId="43F95B3E" w14:textId="77777777" w:rsidR="00AD4703" w:rsidRPr="005A7BEF" w:rsidRDefault="00AD4703" w:rsidP="005A7BEF">
            <w:pPr>
              <w:rPr>
                <w:rFonts w:ascii="Arial" w:hAnsi="Arial" w:cs="Arial"/>
                <w:sz w:val="18"/>
                <w:szCs w:val="18"/>
              </w:rPr>
            </w:pPr>
          </w:p>
        </w:tc>
        <w:tc>
          <w:tcPr>
            <w:tcW w:w="213" w:type="pct"/>
          </w:tcPr>
          <w:p w14:paraId="502E3F93" w14:textId="77777777" w:rsidR="00AD4703" w:rsidRPr="005A7BEF" w:rsidRDefault="00AD4703" w:rsidP="005A7BEF">
            <w:pPr>
              <w:rPr>
                <w:rFonts w:ascii="Arial" w:hAnsi="Arial" w:cs="Arial"/>
                <w:sz w:val="18"/>
                <w:szCs w:val="18"/>
              </w:rPr>
            </w:pPr>
          </w:p>
        </w:tc>
        <w:tc>
          <w:tcPr>
            <w:tcW w:w="213" w:type="pct"/>
          </w:tcPr>
          <w:p w14:paraId="1949D361" w14:textId="77777777" w:rsidR="00AD4703" w:rsidRPr="005A7BEF" w:rsidRDefault="00AD4703" w:rsidP="005A7BEF">
            <w:pPr>
              <w:rPr>
                <w:rFonts w:ascii="Arial" w:hAnsi="Arial" w:cs="Arial"/>
                <w:sz w:val="18"/>
                <w:szCs w:val="18"/>
              </w:rPr>
            </w:pPr>
          </w:p>
        </w:tc>
        <w:tc>
          <w:tcPr>
            <w:tcW w:w="212" w:type="pct"/>
          </w:tcPr>
          <w:p w14:paraId="403EF612" w14:textId="77777777" w:rsidR="00AD4703" w:rsidRPr="005A7BEF" w:rsidRDefault="00AD4703" w:rsidP="005A7BEF">
            <w:pPr>
              <w:rPr>
                <w:rFonts w:ascii="Arial" w:hAnsi="Arial" w:cs="Arial"/>
                <w:sz w:val="18"/>
                <w:szCs w:val="18"/>
              </w:rPr>
            </w:pPr>
          </w:p>
        </w:tc>
        <w:tc>
          <w:tcPr>
            <w:tcW w:w="213" w:type="pct"/>
          </w:tcPr>
          <w:p w14:paraId="4A72F578" w14:textId="77777777" w:rsidR="00AD4703" w:rsidRPr="005A7BEF" w:rsidRDefault="00AD4703" w:rsidP="005A7BEF">
            <w:pPr>
              <w:rPr>
                <w:rFonts w:ascii="Arial" w:hAnsi="Arial" w:cs="Arial"/>
                <w:sz w:val="18"/>
                <w:szCs w:val="18"/>
              </w:rPr>
            </w:pPr>
          </w:p>
        </w:tc>
        <w:tc>
          <w:tcPr>
            <w:tcW w:w="213" w:type="pct"/>
          </w:tcPr>
          <w:p w14:paraId="373FC9C5" w14:textId="77777777" w:rsidR="00AD4703" w:rsidRPr="005A7BEF" w:rsidRDefault="00AD4703" w:rsidP="005A7BEF">
            <w:pPr>
              <w:rPr>
                <w:rFonts w:ascii="Arial" w:hAnsi="Arial" w:cs="Arial"/>
                <w:sz w:val="18"/>
                <w:szCs w:val="18"/>
              </w:rPr>
            </w:pPr>
          </w:p>
        </w:tc>
        <w:tc>
          <w:tcPr>
            <w:tcW w:w="213" w:type="pct"/>
          </w:tcPr>
          <w:p w14:paraId="252C67DB" w14:textId="77777777" w:rsidR="00AD4703" w:rsidRPr="005A7BEF" w:rsidRDefault="00AD4703" w:rsidP="005A7BEF">
            <w:pPr>
              <w:rPr>
                <w:rFonts w:ascii="Arial" w:hAnsi="Arial" w:cs="Arial"/>
                <w:sz w:val="18"/>
                <w:szCs w:val="18"/>
              </w:rPr>
            </w:pPr>
          </w:p>
        </w:tc>
        <w:tc>
          <w:tcPr>
            <w:tcW w:w="213" w:type="pct"/>
          </w:tcPr>
          <w:p w14:paraId="3398F581" w14:textId="77777777" w:rsidR="00AD4703" w:rsidRPr="005A7BEF" w:rsidRDefault="00AD4703" w:rsidP="005A7BEF">
            <w:pPr>
              <w:rPr>
                <w:rFonts w:ascii="Arial" w:hAnsi="Arial" w:cs="Arial"/>
                <w:sz w:val="18"/>
                <w:szCs w:val="18"/>
              </w:rPr>
            </w:pPr>
          </w:p>
        </w:tc>
        <w:tc>
          <w:tcPr>
            <w:tcW w:w="213" w:type="pct"/>
          </w:tcPr>
          <w:p w14:paraId="0E0F3181" w14:textId="77777777" w:rsidR="00AD4703" w:rsidRPr="005A7BEF" w:rsidRDefault="00AD4703" w:rsidP="005A7BEF">
            <w:pPr>
              <w:rPr>
                <w:rFonts w:ascii="Arial" w:hAnsi="Arial" w:cs="Arial"/>
                <w:sz w:val="18"/>
                <w:szCs w:val="18"/>
              </w:rPr>
            </w:pPr>
          </w:p>
        </w:tc>
        <w:tc>
          <w:tcPr>
            <w:tcW w:w="212" w:type="pct"/>
          </w:tcPr>
          <w:p w14:paraId="77EADAF5" w14:textId="77777777" w:rsidR="00AD4703" w:rsidRPr="005A7BEF" w:rsidRDefault="00AD4703" w:rsidP="005A7BEF">
            <w:pPr>
              <w:rPr>
                <w:rFonts w:ascii="Arial" w:hAnsi="Arial" w:cs="Arial"/>
                <w:sz w:val="18"/>
                <w:szCs w:val="18"/>
              </w:rPr>
            </w:pPr>
          </w:p>
        </w:tc>
        <w:tc>
          <w:tcPr>
            <w:tcW w:w="213" w:type="pct"/>
          </w:tcPr>
          <w:p w14:paraId="07DED295" w14:textId="77777777" w:rsidR="00AD4703" w:rsidRPr="005A7BEF" w:rsidRDefault="00AD4703" w:rsidP="005A7BEF">
            <w:pPr>
              <w:rPr>
                <w:rFonts w:ascii="Arial" w:hAnsi="Arial" w:cs="Arial"/>
                <w:sz w:val="18"/>
                <w:szCs w:val="18"/>
              </w:rPr>
            </w:pPr>
          </w:p>
        </w:tc>
        <w:tc>
          <w:tcPr>
            <w:tcW w:w="213" w:type="pct"/>
          </w:tcPr>
          <w:p w14:paraId="0A414F10" w14:textId="77777777" w:rsidR="00AD4703" w:rsidRPr="005A7BEF" w:rsidRDefault="00AD4703" w:rsidP="005A7BEF">
            <w:pPr>
              <w:rPr>
                <w:rFonts w:ascii="Arial" w:hAnsi="Arial" w:cs="Arial"/>
                <w:sz w:val="18"/>
                <w:szCs w:val="18"/>
              </w:rPr>
            </w:pPr>
          </w:p>
        </w:tc>
        <w:tc>
          <w:tcPr>
            <w:tcW w:w="213" w:type="pct"/>
          </w:tcPr>
          <w:p w14:paraId="0682BD62" w14:textId="77777777" w:rsidR="00AD4703" w:rsidRPr="005A7BEF" w:rsidRDefault="00AD4703" w:rsidP="005A7BEF">
            <w:pPr>
              <w:rPr>
                <w:rFonts w:ascii="Arial" w:hAnsi="Arial" w:cs="Arial"/>
                <w:sz w:val="18"/>
                <w:szCs w:val="18"/>
              </w:rPr>
            </w:pPr>
          </w:p>
        </w:tc>
        <w:tc>
          <w:tcPr>
            <w:tcW w:w="213" w:type="pct"/>
          </w:tcPr>
          <w:p w14:paraId="60A7FE4A" w14:textId="77777777" w:rsidR="00AD4703" w:rsidRPr="005A7BEF" w:rsidRDefault="00AD4703" w:rsidP="005A7BEF">
            <w:pPr>
              <w:rPr>
                <w:rFonts w:ascii="Arial" w:hAnsi="Arial" w:cs="Arial"/>
                <w:sz w:val="18"/>
                <w:szCs w:val="18"/>
              </w:rPr>
            </w:pPr>
          </w:p>
        </w:tc>
        <w:tc>
          <w:tcPr>
            <w:tcW w:w="212" w:type="pct"/>
          </w:tcPr>
          <w:p w14:paraId="27D344BC" w14:textId="77777777" w:rsidR="00AD4703" w:rsidRPr="005A7BEF" w:rsidRDefault="00AD4703" w:rsidP="005A7BEF">
            <w:pPr>
              <w:rPr>
                <w:rFonts w:ascii="Arial" w:hAnsi="Arial" w:cs="Arial"/>
                <w:sz w:val="18"/>
                <w:szCs w:val="18"/>
              </w:rPr>
            </w:pPr>
          </w:p>
        </w:tc>
      </w:tr>
      <w:tr w:rsidR="00AD4703" w:rsidRPr="005A7BEF" w14:paraId="07A64B7C" w14:textId="77777777" w:rsidTr="005342DA">
        <w:trPr>
          <w:trHeight w:val="1340"/>
        </w:trPr>
        <w:tc>
          <w:tcPr>
            <w:tcW w:w="1170" w:type="pct"/>
          </w:tcPr>
          <w:p w14:paraId="6DF24A9C" w14:textId="7AA99B3E" w:rsidR="009D7515" w:rsidRPr="005A7BEF" w:rsidRDefault="000E599D" w:rsidP="005A7BEF">
            <w:pPr>
              <w:rPr>
                <w:rFonts w:ascii="Arial" w:hAnsi="Arial" w:cs="Arial"/>
                <w:b/>
                <w:sz w:val="18"/>
                <w:szCs w:val="18"/>
              </w:rPr>
            </w:pPr>
            <w:bookmarkStart w:id="147" w:name="A6"/>
            <w:r>
              <w:rPr>
                <w:rFonts w:ascii="Arial" w:hAnsi="Arial" w:cs="Arial"/>
                <w:b/>
                <w:sz w:val="18"/>
                <w:szCs w:val="18"/>
              </w:rPr>
              <w:t>Q</w:t>
            </w:r>
            <w:r w:rsidR="009D7515" w:rsidRPr="005A7BEF">
              <w:rPr>
                <w:rFonts w:ascii="Arial" w:hAnsi="Arial" w:cs="Arial"/>
                <w:b/>
                <w:sz w:val="18"/>
                <w:szCs w:val="18"/>
              </w:rPr>
              <w:t xml:space="preserve">6. Why is [Name] not holding NHIS card? </w:t>
            </w:r>
          </w:p>
          <w:p w14:paraId="032530E5" w14:textId="59757689" w:rsidR="009D7515" w:rsidRPr="005A7BEF" w:rsidRDefault="009D7515" w:rsidP="005A7BEF">
            <w:pPr>
              <w:rPr>
                <w:rFonts w:ascii="Arial" w:hAnsi="Arial" w:cs="Arial"/>
                <w:b/>
                <w:sz w:val="18"/>
                <w:szCs w:val="18"/>
              </w:rPr>
            </w:pPr>
            <w:r w:rsidRPr="005A7BEF">
              <w:rPr>
                <w:rFonts w:ascii="Arial" w:hAnsi="Arial" w:cs="Arial"/>
                <w:b/>
                <w:sz w:val="18"/>
                <w:szCs w:val="18"/>
              </w:rPr>
              <w:t>1.Not paid fully</w:t>
            </w:r>
          </w:p>
          <w:p w14:paraId="44D17C29" w14:textId="57B59634" w:rsidR="009D7515" w:rsidRPr="005A7BEF" w:rsidRDefault="009D7515" w:rsidP="005A7BEF">
            <w:pPr>
              <w:rPr>
                <w:rFonts w:ascii="Arial" w:hAnsi="Arial" w:cs="Arial"/>
                <w:b/>
                <w:sz w:val="18"/>
                <w:szCs w:val="18"/>
              </w:rPr>
            </w:pPr>
            <w:r w:rsidRPr="005A7BEF">
              <w:rPr>
                <w:rFonts w:ascii="Arial" w:hAnsi="Arial" w:cs="Arial"/>
                <w:b/>
                <w:sz w:val="18"/>
                <w:szCs w:val="18"/>
              </w:rPr>
              <w:t>2.Not renewed registration&gt;&gt;</w:t>
            </w:r>
            <w:r w:rsidR="000E599D">
              <w:rPr>
                <w:rFonts w:ascii="Arial" w:hAnsi="Arial" w:cs="Arial"/>
                <w:b/>
                <w:sz w:val="18"/>
                <w:szCs w:val="18"/>
              </w:rPr>
              <w:t>Q</w:t>
            </w:r>
            <w:r w:rsidRPr="005A7BEF">
              <w:rPr>
                <w:rFonts w:ascii="Arial" w:hAnsi="Arial" w:cs="Arial"/>
                <w:b/>
                <w:sz w:val="18"/>
                <w:szCs w:val="18"/>
              </w:rPr>
              <w:t xml:space="preserve">10 </w:t>
            </w:r>
          </w:p>
          <w:p w14:paraId="339508DD" w14:textId="692D1C90" w:rsidR="009D7515" w:rsidRPr="005A7BEF" w:rsidRDefault="009D7515" w:rsidP="005A7BEF">
            <w:pPr>
              <w:rPr>
                <w:rFonts w:ascii="Arial" w:hAnsi="Arial" w:cs="Arial"/>
                <w:b/>
                <w:sz w:val="18"/>
                <w:szCs w:val="18"/>
              </w:rPr>
            </w:pPr>
            <w:r w:rsidRPr="005A7BEF">
              <w:rPr>
                <w:rFonts w:ascii="Arial" w:hAnsi="Arial" w:cs="Arial"/>
                <w:b/>
                <w:sz w:val="18"/>
                <w:szCs w:val="18"/>
              </w:rPr>
              <w:t>3.Lost card</w:t>
            </w:r>
          </w:p>
          <w:p w14:paraId="7781DA34" w14:textId="77777777" w:rsidR="009D7515" w:rsidRPr="005A7BEF" w:rsidRDefault="009D7515" w:rsidP="005A7BEF">
            <w:pPr>
              <w:rPr>
                <w:rFonts w:ascii="Arial" w:hAnsi="Arial" w:cs="Arial"/>
                <w:b/>
                <w:sz w:val="18"/>
                <w:szCs w:val="18"/>
              </w:rPr>
            </w:pPr>
            <w:r w:rsidRPr="005A7BEF">
              <w:rPr>
                <w:rFonts w:ascii="Arial" w:hAnsi="Arial" w:cs="Arial"/>
                <w:b/>
                <w:sz w:val="18"/>
                <w:szCs w:val="18"/>
              </w:rPr>
              <w:t>-666. Other (Specify)</w:t>
            </w:r>
          </w:p>
          <w:p w14:paraId="4B9CE783" w14:textId="77777777" w:rsidR="009D7515" w:rsidRPr="005A7BEF" w:rsidRDefault="009D7515" w:rsidP="005A7BEF">
            <w:pPr>
              <w:rPr>
                <w:rFonts w:ascii="Arial" w:hAnsi="Arial" w:cs="Arial"/>
                <w:b/>
                <w:sz w:val="18"/>
                <w:szCs w:val="18"/>
              </w:rPr>
            </w:pPr>
            <w:r w:rsidRPr="005A7BEF">
              <w:rPr>
                <w:rFonts w:ascii="Arial" w:hAnsi="Arial" w:cs="Arial"/>
                <w:b/>
                <w:sz w:val="18"/>
                <w:szCs w:val="18"/>
              </w:rPr>
              <w:t>-888. Refuse to Answer</w:t>
            </w:r>
          </w:p>
          <w:p w14:paraId="5FA15E0B" w14:textId="49DFA763" w:rsidR="00AD4703" w:rsidRPr="005A7BEF" w:rsidRDefault="009D7515" w:rsidP="005A7BEF">
            <w:pPr>
              <w:rPr>
                <w:rFonts w:ascii="Arial" w:hAnsi="Arial" w:cs="Arial"/>
                <w:b/>
                <w:sz w:val="18"/>
                <w:szCs w:val="18"/>
              </w:rPr>
            </w:pPr>
            <w:r w:rsidRPr="005A7BEF">
              <w:rPr>
                <w:rFonts w:ascii="Arial" w:hAnsi="Arial" w:cs="Arial"/>
                <w:b/>
                <w:sz w:val="18"/>
                <w:szCs w:val="18"/>
              </w:rPr>
              <w:t>-999. Don’t know</w:t>
            </w:r>
            <w:bookmarkEnd w:id="147"/>
          </w:p>
        </w:tc>
        <w:tc>
          <w:tcPr>
            <w:tcW w:w="212" w:type="pct"/>
          </w:tcPr>
          <w:p w14:paraId="4CA1B3D9" w14:textId="77777777" w:rsidR="00AD4703" w:rsidRPr="005A7BEF" w:rsidRDefault="00AD4703" w:rsidP="005A7BEF">
            <w:pPr>
              <w:rPr>
                <w:rFonts w:ascii="Arial" w:hAnsi="Arial" w:cs="Arial"/>
                <w:sz w:val="18"/>
                <w:szCs w:val="18"/>
              </w:rPr>
            </w:pPr>
          </w:p>
        </w:tc>
        <w:tc>
          <w:tcPr>
            <w:tcW w:w="213" w:type="pct"/>
          </w:tcPr>
          <w:p w14:paraId="727D5C3A" w14:textId="77777777" w:rsidR="00AD4703" w:rsidRPr="005A7BEF" w:rsidRDefault="00AD4703" w:rsidP="005A7BEF">
            <w:pPr>
              <w:rPr>
                <w:rFonts w:ascii="Arial" w:hAnsi="Arial" w:cs="Arial"/>
                <w:sz w:val="18"/>
                <w:szCs w:val="18"/>
              </w:rPr>
            </w:pPr>
          </w:p>
        </w:tc>
        <w:tc>
          <w:tcPr>
            <w:tcW w:w="213" w:type="pct"/>
          </w:tcPr>
          <w:p w14:paraId="4E481973" w14:textId="77777777" w:rsidR="00AD4703" w:rsidRPr="005A7BEF" w:rsidRDefault="00AD4703" w:rsidP="005A7BEF">
            <w:pPr>
              <w:rPr>
                <w:rFonts w:ascii="Arial" w:hAnsi="Arial" w:cs="Arial"/>
                <w:sz w:val="18"/>
                <w:szCs w:val="18"/>
              </w:rPr>
            </w:pPr>
          </w:p>
        </w:tc>
        <w:tc>
          <w:tcPr>
            <w:tcW w:w="213" w:type="pct"/>
          </w:tcPr>
          <w:p w14:paraId="3F053EB3" w14:textId="77777777" w:rsidR="00AD4703" w:rsidRPr="005A7BEF" w:rsidRDefault="00AD4703" w:rsidP="005A7BEF">
            <w:pPr>
              <w:rPr>
                <w:rFonts w:ascii="Arial" w:hAnsi="Arial" w:cs="Arial"/>
                <w:sz w:val="18"/>
                <w:szCs w:val="18"/>
              </w:rPr>
            </w:pPr>
          </w:p>
        </w:tc>
        <w:tc>
          <w:tcPr>
            <w:tcW w:w="213" w:type="pct"/>
          </w:tcPr>
          <w:p w14:paraId="47431E69" w14:textId="77777777" w:rsidR="00AD4703" w:rsidRPr="005A7BEF" w:rsidRDefault="00AD4703" w:rsidP="005A7BEF">
            <w:pPr>
              <w:rPr>
                <w:rFonts w:ascii="Arial" w:hAnsi="Arial" w:cs="Arial"/>
                <w:sz w:val="18"/>
                <w:szCs w:val="18"/>
              </w:rPr>
            </w:pPr>
          </w:p>
        </w:tc>
        <w:tc>
          <w:tcPr>
            <w:tcW w:w="213" w:type="pct"/>
          </w:tcPr>
          <w:p w14:paraId="74F283A0" w14:textId="77777777" w:rsidR="00AD4703" w:rsidRPr="005A7BEF" w:rsidRDefault="00AD4703" w:rsidP="005A7BEF">
            <w:pPr>
              <w:rPr>
                <w:rFonts w:ascii="Arial" w:hAnsi="Arial" w:cs="Arial"/>
                <w:sz w:val="18"/>
                <w:szCs w:val="18"/>
              </w:rPr>
            </w:pPr>
          </w:p>
        </w:tc>
        <w:tc>
          <w:tcPr>
            <w:tcW w:w="212" w:type="pct"/>
          </w:tcPr>
          <w:p w14:paraId="16B07708" w14:textId="77777777" w:rsidR="00AD4703" w:rsidRPr="005A7BEF" w:rsidRDefault="00AD4703" w:rsidP="005A7BEF">
            <w:pPr>
              <w:rPr>
                <w:rFonts w:ascii="Arial" w:hAnsi="Arial" w:cs="Arial"/>
                <w:sz w:val="18"/>
                <w:szCs w:val="18"/>
              </w:rPr>
            </w:pPr>
          </w:p>
        </w:tc>
        <w:tc>
          <w:tcPr>
            <w:tcW w:w="213" w:type="pct"/>
          </w:tcPr>
          <w:p w14:paraId="0AD32296" w14:textId="77777777" w:rsidR="00AD4703" w:rsidRPr="005A7BEF" w:rsidRDefault="00AD4703" w:rsidP="005A7BEF">
            <w:pPr>
              <w:rPr>
                <w:rFonts w:ascii="Arial" w:hAnsi="Arial" w:cs="Arial"/>
                <w:sz w:val="18"/>
                <w:szCs w:val="18"/>
              </w:rPr>
            </w:pPr>
          </w:p>
        </w:tc>
        <w:tc>
          <w:tcPr>
            <w:tcW w:w="213" w:type="pct"/>
          </w:tcPr>
          <w:p w14:paraId="60E27C34" w14:textId="77777777" w:rsidR="00AD4703" w:rsidRPr="005A7BEF" w:rsidRDefault="00AD4703" w:rsidP="005A7BEF">
            <w:pPr>
              <w:rPr>
                <w:rFonts w:ascii="Arial" w:hAnsi="Arial" w:cs="Arial"/>
                <w:sz w:val="18"/>
                <w:szCs w:val="18"/>
              </w:rPr>
            </w:pPr>
          </w:p>
        </w:tc>
        <w:tc>
          <w:tcPr>
            <w:tcW w:w="213" w:type="pct"/>
          </w:tcPr>
          <w:p w14:paraId="6BC3BB11" w14:textId="77777777" w:rsidR="00AD4703" w:rsidRPr="005A7BEF" w:rsidRDefault="00AD4703" w:rsidP="005A7BEF">
            <w:pPr>
              <w:rPr>
                <w:rFonts w:ascii="Arial" w:hAnsi="Arial" w:cs="Arial"/>
                <w:sz w:val="18"/>
                <w:szCs w:val="18"/>
              </w:rPr>
            </w:pPr>
          </w:p>
        </w:tc>
        <w:tc>
          <w:tcPr>
            <w:tcW w:w="213" w:type="pct"/>
          </w:tcPr>
          <w:p w14:paraId="4EEC75C2" w14:textId="77777777" w:rsidR="00AD4703" w:rsidRPr="005A7BEF" w:rsidRDefault="00AD4703" w:rsidP="005A7BEF">
            <w:pPr>
              <w:rPr>
                <w:rFonts w:ascii="Arial" w:hAnsi="Arial" w:cs="Arial"/>
                <w:sz w:val="18"/>
                <w:szCs w:val="18"/>
              </w:rPr>
            </w:pPr>
          </w:p>
        </w:tc>
        <w:tc>
          <w:tcPr>
            <w:tcW w:w="213" w:type="pct"/>
          </w:tcPr>
          <w:p w14:paraId="606E739C" w14:textId="77777777" w:rsidR="00AD4703" w:rsidRPr="005A7BEF" w:rsidRDefault="00AD4703" w:rsidP="005A7BEF">
            <w:pPr>
              <w:rPr>
                <w:rFonts w:ascii="Arial" w:hAnsi="Arial" w:cs="Arial"/>
                <w:sz w:val="18"/>
                <w:szCs w:val="18"/>
              </w:rPr>
            </w:pPr>
          </w:p>
        </w:tc>
        <w:tc>
          <w:tcPr>
            <w:tcW w:w="212" w:type="pct"/>
          </w:tcPr>
          <w:p w14:paraId="0856033D" w14:textId="77777777" w:rsidR="00AD4703" w:rsidRPr="005A7BEF" w:rsidRDefault="00AD4703" w:rsidP="005A7BEF">
            <w:pPr>
              <w:rPr>
                <w:rFonts w:ascii="Arial" w:hAnsi="Arial" w:cs="Arial"/>
                <w:sz w:val="18"/>
                <w:szCs w:val="18"/>
              </w:rPr>
            </w:pPr>
          </w:p>
        </w:tc>
        <w:tc>
          <w:tcPr>
            <w:tcW w:w="213" w:type="pct"/>
          </w:tcPr>
          <w:p w14:paraId="66C6ED49" w14:textId="77777777" w:rsidR="00AD4703" w:rsidRPr="005A7BEF" w:rsidRDefault="00AD4703" w:rsidP="005A7BEF">
            <w:pPr>
              <w:rPr>
                <w:rFonts w:ascii="Arial" w:hAnsi="Arial" w:cs="Arial"/>
                <w:sz w:val="18"/>
                <w:szCs w:val="18"/>
              </w:rPr>
            </w:pPr>
          </w:p>
        </w:tc>
        <w:tc>
          <w:tcPr>
            <w:tcW w:w="213" w:type="pct"/>
          </w:tcPr>
          <w:p w14:paraId="7889F736" w14:textId="77777777" w:rsidR="00AD4703" w:rsidRPr="005A7BEF" w:rsidRDefault="00AD4703" w:rsidP="005A7BEF">
            <w:pPr>
              <w:rPr>
                <w:rFonts w:ascii="Arial" w:hAnsi="Arial" w:cs="Arial"/>
                <w:sz w:val="18"/>
                <w:szCs w:val="18"/>
              </w:rPr>
            </w:pPr>
          </w:p>
        </w:tc>
        <w:tc>
          <w:tcPr>
            <w:tcW w:w="213" w:type="pct"/>
          </w:tcPr>
          <w:p w14:paraId="5FDDCFD2" w14:textId="77777777" w:rsidR="00AD4703" w:rsidRPr="005A7BEF" w:rsidRDefault="00AD4703" w:rsidP="005A7BEF">
            <w:pPr>
              <w:rPr>
                <w:rFonts w:ascii="Arial" w:hAnsi="Arial" w:cs="Arial"/>
                <w:sz w:val="18"/>
                <w:szCs w:val="18"/>
              </w:rPr>
            </w:pPr>
          </w:p>
        </w:tc>
        <w:tc>
          <w:tcPr>
            <w:tcW w:w="213" w:type="pct"/>
          </w:tcPr>
          <w:p w14:paraId="5B7A9935" w14:textId="77777777" w:rsidR="00AD4703" w:rsidRPr="005A7BEF" w:rsidRDefault="00AD4703" w:rsidP="005A7BEF">
            <w:pPr>
              <w:rPr>
                <w:rFonts w:ascii="Arial" w:hAnsi="Arial" w:cs="Arial"/>
                <w:sz w:val="18"/>
                <w:szCs w:val="18"/>
              </w:rPr>
            </w:pPr>
          </w:p>
        </w:tc>
        <w:tc>
          <w:tcPr>
            <w:tcW w:w="212" w:type="pct"/>
          </w:tcPr>
          <w:p w14:paraId="09547201" w14:textId="77777777" w:rsidR="00AD4703" w:rsidRPr="005A7BEF" w:rsidRDefault="00AD4703" w:rsidP="005A7BEF">
            <w:pPr>
              <w:rPr>
                <w:rFonts w:ascii="Arial" w:hAnsi="Arial" w:cs="Arial"/>
                <w:sz w:val="18"/>
                <w:szCs w:val="18"/>
              </w:rPr>
            </w:pPr>
          </w:p>
        </w:tc>
      </w:tr>
      <w:tr w:rsidR="00AD4703" w:rsidRPr="005A7BEF" w14:paraId="1F6BD145" w14:textId="77777777" w:rsidTr="005342DA">
        <w:trPr>
          <w:trHeight w:val="422"/>
        </w:trPr>
        <w:tc>
          <w:tcPr>
            <w:tcW w:w="1170" w:type="pct"/>
          </w:tcPr>
          <w:p w14:paraId="11AA9397" w14:textId="02A71F05" w:rsidR="00AD4703" w:rsidRPr="005A7BEF" w:rsidRDefault="000E599D"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7.</w:t>
            </w:r>
            <w:r w:rsidR="0048536C" w:rsidRPr="005A7BEF">
              <w:rPr>
                <w:rFonts w:ascii="Arial" w:hAnsi="Arial" w:cs="Arial"/>
                <w:b/>
                <w:sz w:val="18"/>
                <w:szCs w:val="18"/>
              </w:rPr>
              <w:t>How much money has [name] paid for the current insurance year?</w:t>
            </w:r>
          </w:p>
        </w:tc>
        <w:tc>
          <w:tcPr>
            <w:tcW w:w="212" w:type="pct"/>
          </w:tcPr>
          <w:p w14:paraId="57ECBC87" w14:textId="77777777" w:rsidR="00AD4703" w:rsidRPr="005A7BEF" w:rsidRDefault="00AD4703" w:rsidP="005A7BEF">
            <w:pPr>
              <w:rPr>
                <w:rFonts w:ascii="Arial" w:hAnsi="Arial" w:cs="Arial"/>
                <w:sz w:val="18"/>
                <w:szCs w:val="18"/>
              </w:rPr>
            </w:pPr>
          </w:p>
        </w:tc>
        <w:tc>
          <w:tcPr>
            <w:tcW w:w="213" w:type="pct"/>
          </w:tcPr>
          <w:p w14:paraId="30097B7C" w14:textId="77777777" w:rsidR="00AD4703" w:rsidRPr="005A7BEF" w:rsidRDefault="00AD4703" w:rsidP="005A7BEF">
            <w:pPr>
              <w:rPr>
                <w:rFonts w:ascii="Arial" w:hAnsi="Arial" w:cs="Arial"/>
                <w:sz w:val="18"/>
                <w:szCs w:val="18"/>
              </w:rPr>
            </w:pPr>
          </w:p>
        </w:tc>
        <w:tc>
          <w:tcPr>
            <w:tcW w:w="213" w:type="pct"/>
          </w:tcPr>
          <w:p w14:paraId="76D301DC" w14:textId="77777777" w:rsidR="00AD4703" w:rsidRPr="005A7BEF" w:rsidRDefault="00AD4703" w:rsidP="005A7BEF">
            <w:pPr>
              <w:rPr>
                <w:rFonts w:ascii="Arial" w:hAnsi="Arial" w:cs="Arial"/>
                <w:sz w:val="18"/>
                <w:szCs w:val="18"/>
              </w:rPr>
            </w:pPr>
          </w:p>
        </w:tc>
        <w:tc>
          <w:tcPr>
            <w:tcW w:w="213" w:type="pct"/>
          </w:tcPr>
          <w:p w14:paraId="17FB4F82" w14:textId="77777777" w:rsidR="00AD4703" w:rsidRPr="005A7BEF" w:rsidRDefault="00AD4703" w:rsidP="005A7BEF">
            <w:pPr>
              <w:rPr>
                <w:rFonts w:ascii="Arial" w:hAnsi="Arial" w:cs="Arial"/>
                <w:sz w:val="18"/>
                <w:szCs w:val="18"/>
              </w:rPr>
            </w:pPr>
          </w:p>
        </w:tc>
        <w:tc>
          <w:tcPr>
            <w:tcW w:w="213" w:type="pct"/>
          </w:tcPr>
          <w:p w14:paraId="1F25E800" w14:textId="77777777" w:rsidR="00AD4703" w:rsidRPr="005A7BEF" w:rsidRDefault="00AD4703" w:rsidP="005A7BEF">
            <w:pPr>
              <w:rPr>
                <w:rFonts w:ascii="Arial" w:hAnsi="Arial" w:cs="Arial"/>
                <w:sz w:val="18"/>
                <w:szCs w:val="18"/>
              </w:rPr>
            </w:pPr>
          </w:p>
        </w:tc>
        <w:tc>
          <w:tcPr>
            <w:tcW w:w="213" w:type="pct"/>
          </w:tcPr>
          <w:p w14:paraId="0C41FD34" w14:textId="77777777" w:rsidR="00AD4703" w:rsidRPr="005A7BEF" w:rsidRDefault="00AD4703" w:rsidP="005A7BEF">
            <w:pPr>
              <w:rPr>
                <w:rFonts w:ascii="Arial" w:hAnsi="Arial" w:cs="Arial"/>
                <w:sz w:val="18"/>
                <w:szCs w:val="18"/>
              </w:rPr>
            </w:pPr>
          </w:p>
        </w:tc>
        <w:tc>
          <w:tcPr>
            <w:tcW w:w="212" w:type="pct"/>
          </w:tcPr>
          <w:p w14:paraId="5A9B6604" w14:textId="77777777" w:rsidR="00AD4703" w:rsidRPr="005A7BEF" w:rsidRDefault="00AD4703" w:rsidP="005A7BEF">
            <w:pPr>
              <w:rPr>
                <w:rFonts w:ascii="Arial" w:hAnsi="Arial" w:cs="Arial"/>
                <w:sz w:val="18"/>
                <w:szCs w:val="18"/>
              </w:rPr>
            </w:pPr>
          </w:p>
        </w:tc>
        <w:tc>
          <w:tcPr>
            <w:tcW w:w="213" w:type="pct"/>
          </w:tcPr>
          <w:p w14:paraId="16A59527" w14:textId="77777777" w:rsidR="00AD4703" w:rsidRPr="005A7BEF" w:rsidRDefault="00AD4703" w:rsidP="005A7BEF">
            <w:pPr>
              <w:rPr>
                <w:rFonts w:ascii="Arial" w:hAnsi="Arial" w:cs="Arial"/>
                <w:sz w:val="18"/>
                <w:szCs w:val="18"/>
              </w:rPr>
            </w:pPr>
          </w:p>
        </w:tc>
        <w:tc>
          <w:tcPr>
            <w:tcW w:w="213" w:type="pct"/>
          </w:tcPr>
          <w:p w14:paraId="6957A9A5" w14:textId="77777777" w:rsidR="00AD4703" w:rsidRPr="005A7BEF" w:rsidRDefault="00AD4703" w:rsidP="005A7BEF">
            <w:pPr>
              <w:rPr>
                <w:rFonts w:ascii="Arial" w:hAnsi="Arial" w:cs="Arial"/>
                <w:sz w:val="18"/>
                <w:szCs w:val="18"/>
              </w:rPr>
            </w:pPr>
          </w:p>
        </w:tc>
        <w:tc>
          <w:tcPr>
            <w:tcW w:w="213" w:type="pct"/>
          </w:tcPr>
          <w:p w14:paraId="63140CC9" w14:textId="77777777" w:rsidR="00AD4703" w:rsidRPr="005A7BEF" w:rsidRDefault="00AD4703" w:rsidP="005A7BEF">
            <w:pPr>
              <w:rPr>
                <w:rFonts w:ascii="Arial" w:hAnsi="Arial" w:cs="Arial"/>
                <w:sz w:val="18"/>
                <w:szCs w:val="18"/>
              </w:rPr>
            </w:pPr>
          </w:p>
        </w:tc>
        <w:tc>
          <w:tcPr>
            <w:tcW w:w="213" w:type="pct"/>
          </w:tcPr>
          <w:p w14:paraId="133B5FCD" w14:textId="77777777" w:rsidR="00AD4703" w:rsidRPr="005A7BEF" w:rsidRDefault="00AD4703" w:rsidP="005A7BEF">
            <w:pPr>
              <w:rPr>
                <w:rFonts w:ascii="Arial" w:hAnsi="Arial" w:cs="Arial"/>
                <w:sz w:val="18"/>
                <w:szCs w:val="18"/>
              </w:rPr>
            </w:pPr>
          </w:p>
        </w:tc>
        <w:tc>
          <w:tcPr>
            <w:tcW w:w="213" w:type="pct"/>
          </w:tcPr>
          <w:p w14:paraId="67D6FAB6" w14:textId="77777777" w:rsidR="00AD4703" w:rsidRPr="005A7BEF" w:rsidRDefault="00AD4703" w:rsidP="005A7BEF">
            <w:pPr>
              <w:rPr>
                <w:rFonts w:ascii="Arial" w:hAnsi="Arial" w:cs="Arial"/>
                <w:sz w:val="18"/>
                <w:szCs w:val="18"/>
              </w:rPr>
            </w:pPr>
          </w:p>
        </w:tc>
        <w:tc>
          <w:tcPr>
            <w:tcW w:w="212" w:type="pct"/>
          </w:tcPr>
          <w:p w14:paraId="3D5CFDA5" w14:textId="77777777" w:rsidR="00AD4703" w:rsidRPr="005A7BEF" w:rsidRDefault="00AD4703" w:rsidP="005A7BEF">
            <w:pPr>
              <w:rPr>
                <w:rFonts w:ascii="Arial" w:hAnsi="Arial" w:cs="Arial"/>
                <w:sz w:val="18"/>
                <w:szCs w:val="18"/>
              </w:rPr>
            </w:pPr>
          </w:p>
        </w:tc>
        <w:tc>
          <w:tcPr>
            <w:tcW w:w="213" w:type="pct"/>
          </w:tcPr>
          <w:p w14:paraId="337B8181" w14:textId="77777777" w:rsidR="00AD4703" w:rsidRPr="005A7BEF" w:rsidRDefault="00AD4703" w:rsidP="005A7BEF">
            <w:pPr>
              <w:rPr>
                <w:rFonts w:ascii="Arial" w:hAnsi="Arial" w:cs="Arial"/>
                <w:sz w:val="18"/>
                <w:szCs w:val="18"/>
              </w:rPr>
            </w:pPr>
          </w:p>
        </w:tc>
        <w:tc>
          <w:tcPr>
            <w:tcW w:w="213" w:type="pct"/>
          </w:tcPr>
          <w:p w14:paraId="2423EE2F" w14:textId="77777777" w:rsidR="00AD4703" w:rsidRPr="005A7BEF" w:rsidRDefault="00AD4703" w:rsidP="005A7BEF">
            <w:pPr>
              <w:rPr>
                <w:rFonts w:ascii="Arial" w:hAnsi="Arial" w:cs="Arial"/>
                <w:sz w:val="18"/>
                <w:szCs w:val="18"/>
              </w:rPr>
            </w:pPr>
          </w:p>
        </w:tc>
        <w:tc>
          <w:tcPr>
            <w:tcW w:w="213" w:type="pct"/>
          </w:tcPr>
          <w:p w14:paraId="11753D05" w14:textId="77777777" w:rsidR="00AD4703" w:rsidRPr="005A7BEF" w:rsidRDefault="00AD4703" w:rsidP="005A7BEF">
            <w:pPr>
              <w:rPr>
                <w:rFonts w:ascii="Arial" w:hAnsi="Arial" w:cs="Arial"/>
                <w:sz w:val="18"/>
                <w:szCs w:val="18"/>
              </w:rPr>
            </w:pPr>
          </w:p>
        </w:tc>
        <w:tc>
          <w:tcPr>
            <w:tcW w:w="213" w:type="pct"/>
          </w:tcPr>
          <w:p w14:paraId="59B2A848" w14:textId="77777777" w:rsidR="00AD4703" w:rsidRPr="005A7BEF" w:rsidRDefault="00AD4703" w:rsidP="005A7BEF">
            <w:pPr>
              <w:rPr>
                <w:rFonts w:ascii="Arial" w:hAnsi="Arial" w:cs="Arial"/>
                <w:sz w:val="18"/>
                <w:szCs w:val="18"/>
              </w:rPr>
            </w:pPr>
          </w:p>
        </w:tc>
        <w:tc>
          <w:tcPr>
            <w:tcW w:w="212" w:type="pct"/>
          </w:tcPr>
          <w:p w14:paraId="35EEA63A" w14:textId="77777777" w:rsidR="00AD4703" w:rsidRPr="005A7BEF" w:rsidRDefault="00AD4703" w:rsidP="005A7BEF">
            <w:pPr>
              <w:rPr>
                <w:rFonts w:ascii="Arial" w:hAnsi="Arial" w:cs="Arial"/>
                <w:sz w:val="18"/>
                <w:szCs w:val="18"/>
              </w:rPr>
            </w:pPr>
          </w:p>
        </w:tc>
      </w:tr>
      <w:tr w:rsidR="00AD4703" w:rsidRPr="005A7BEF" w14:paraId="48F6F18E" w14:textId="77777777" w:rsidTr="005342DA">
        <w:trPr>
          <w:trHeight w:val="269"/>
        </w:trPr>
        <w:tc>
          <w:tcPr>
            <w:tcW w:w="1170" w:type="pct"/>
          </w:tcPr>
          <w:p w14:paraId="604EBBAE" w14:textId="605DB7B7" w:rsidR="000E599D" w:rsidRDefault="000E599D" w:rsidP="005A7BEF">
            <w:pPr>
              <w:rPr>
                <w:rFonts w:ascii="Arial" w:hAnsi="Arial" w:cs="Arial"/>
                <w:b/>
                <w:sz w:val="18"/>
                <w:szCs w:val="18"/>
              </w:rPr>
            </w:pPr>
            <w:bookmarkStart w:id="148" w:name="A10"/>
            <w:r>
              <w:rPr>
                <w:rFonts w:ascii="Arial" w:hAnsi="Arial" w:cs="Arial"/>
                <w:b/>
                <w:sz w:val="18"/>
                <w:szCs w:val="18"/>
              </w:rPr>
              <w:t>Q</w:t>
            </w:r>
            <w:r w:rsidR="00AD4703" w:rsidRPr="005A7BEF">
              <w:rPr>
                <w:rFonts w:ascii="Arial" w:hAnsi="Arial" w:cs="Arial"/>
                <w:b/>
                <w:sz w:val="18"/>
                <w:szCs w:val="18"/>
              </w:rPr>
              <w:t xml:space="preserve">10. Has [Name] ever benefited from the NHIS?                </w:t>
            </w:r>
          </w:p>
          <w:p w14:paraId="6EC57AD3" w14:textId="065DCA78" w:rsidR="00AD4703" w:rsidRPr="005A7BEF" w:rsidRDefault="00AD4703" w:rsidP="005A7BEF">
            <w:pPr>
              <w:rPr>
                <w:rFonts w:ascii="Arial" w:hAnsi="Arial" w:cs="Arial"/>
                <w:b/>
                <w:sz w:val="18"/>
                <w:szCs w:val="18"/>
              </w:rPr>
            </w:pPr>
            <w:r w:rsidRPr="005A7BEF">
              <w:rPr>
                <w:rFonts w:ascii="Arial" w:hAnsi="Arial" w:cs="Arial"/>
                <w:b/>
                <w:sz w:val="18"/>
                <w:szCs w:val="18"/>
              </w:rPr>
              <w:t>1.Yes                      5. No &gt;&gt;</w:t>
            </w:r>
            <w:r w:rsidR="000E599D">
              <w:rPr>
                <w:rFonts w:ascii="Arial" w:hAnsi="Arial" w:cs="Arial"/>
                <w:b/>
                <w:sz w:val="18"/>
                <w:szCs w:val="18"/>
              </w:rPr>
              <w:t>Q</w:t>
            </w:r>
            <w:r w:rsidRPr="005A7BEF">
              <w:rPr>
                <w:rFonts w:ascii="Arial" w:hAnsi="Arial" w:cs="Arial"/>
                <w:b/>
                <w:sz w:val="18"/>
                <w:szCs w:val="18"/>
              </w:rPr>
              <w:t>12</w:t>
            </w:r>
            <w:bookmarkEnd w:id="148"/>
          </w:p>
        </w:tc>
        <w:tc>
          <w:tcPr>
            <w:tcW w:w="212" w:type="pct"/>
          </w:tcPr>
          <w:p w14:paraId="2905EF0F" w14:textId="77777777" w:rsidR="00AD4703" w:rsidRPr="005A7BEF" w:rsidRDefault="00AD4703" w:rsidP="005A7BEF">
            <w:pPr>
              <w:rPr>
                <w:rFonts w:ascii="Arial" w:hAnsi="Arial" w:cs="Arial"/>
                <w:sz w:val="18"/>
                <w:szCs w:val="18"/>
              </w:rPr>
            </w:pPr>
          </w:p>
        </w:tc>
        <w:tc>
          <w:tcPr>
            <w:tcW w:w="213" w:type="pct"/>
          </w:tcPr>
          <w:p w14:paraId="63B0D668" w14:textId="77777777" w:rsidR="00AD4703" w:rsidRPr="005A7BEF" w:rsidRDefault="00AD4703" w:rsidP="005A7BEF">
            <w:pPr>
              <w:rPr>
                <w:rFonts w:ascii="Arial" w:hAnsi="Arial" w:cs="Arial"/>
                <w:sz w:val="18"/>
                <w:szCs w:val="18"/>
              </w:rPr>
            </w:pPr>
          </w:p>
        </w:tc>
        <w:tc>
          <w:tcPr>
            <w:tcW w:w="213" w:type="pct"/>
          </w:tcPr>
          <w:p w14:paraId="121E4A52" w14:textId="77777777" w:rsidR="00AD4703" w:rsidRPr="005A7BEF" w:rsidRDefault="00AD4703" w:rsidP="005A7BEF">
            <w:pPr>
              <w:rPr>
                <w:rFonts w:ascii="Arial" w:hAnsi="Arial" w:cs="Arial"/>
                <w:sz w:val="18"/>
                <w:szCs w:val="18"/>
              </w:rPr>
            </w:pPr>
          </w:p>
        </w:tc>
        <w:tc>
          <w:tcPr>
            <w:tcW w:w="213" w:type="pct"/>
          </w:tcPr>
          <w:p w14:paraId="2F15ECE7" w14:textId="77777777" w:rsidR="00AD4703" w:rsidRPr="005A7BEF" w:rsidRDefault="00AD4703" w:rsidP="005A7BEF">
            <w:pPr>
              <w:rPr>
                <w:rFonts w:ascii="Arial" w:hAnsi="Arial" w:cs="Arial"/>
                <w:sz w:val="18"/>
                <w:szCs w:val="18"/>
              </w:rPr>
            </w:pPr>
          </w:p>
        </w:tc>
        <w:tc>
          <w:tcPr>
            <w:tcW w:w="213" w:type="pct"/>
          </w:tcPr>
          <w:p w14:paraId="772E2DD6" w14:textId="77777777" w:rsidR="00AD4703" w:rsidRPr="005A7BEF" w:rsidRDefault="00AD4703" w:rsidP="005A7BEF">
            <w:pPr>
              <w:rPr>
                <w:rFonts w:ascii="Arial" w:hAnsi="Arial" w:cs="Arial"/>
                <w:sz w:val="18"/>
                <w:szCs w:val="18"/>
              </w:rPr>
            </w:pPr>
          </w:p>
        </w:tc>
        <w:tc>
          <w:tcPr>
            <w:tcW w:w="213" w:type="pct"/>
          </w:tcPr>
          <w:p w14:paraId="41A1555E" w14:textId="77777777" w:rsidR="00AD4703" w:rsidRPr="005A7BEF" w:rsidRDefault="00AD4703" w:rsidP="005A7BEF">
            <w:pPr>
              <w:rPr>
                <w:rFonts w:ascii="Arial" w:hAnsi="Arial" w:cs="Arial"/>
                <w:sz w:val="18"/>
                <w:szCs w:val="18"/>
              </w:rPr>
            </w:pPr>
          </w:p>
        </w:tc>
        <w:tc>
          <w:tcPr>
            <w:tcW w:w="212" w:type="pct"/>
          </w:tcPr>
          <w:p w14:paraId="6554BCE8" w14:textId="77777777" w:rsidR="00AD4703" w:rsidRPr="005A7BEF" w:rsidRDefault="00AD4703" w:rsidP="005A7BEF">
            <w:pPr>
              <w:rPr>
                <w:rFonts w:ascii="Arial" w:hAnsi="Arial" w:cs="Arial"/>
                <w:sz w:val="18"/>
                <w:szCs w:val="18"/>
              </w:rPr>
            </w:pPr>
          </w:p>
        </w:tc>
        <w:tc>
          <w:tcPr>
            <w:tcW w:w="213" w:type="pct"/>
          </w:tcPr>
          <w:p w14:paraId="7EDFEE3D" w14:textId="77777777" w:rsidR="00AD4703" w:rsidRPr="005A7BEF" w:rsidRDefault="00AD4703" w:rsidP="005A7BEF">
            <w:pPr>
              <w:rPr>
                <w:rFonts w:ascii="Arial" w:hAnsi="Arial" w:cs="Arial"/>
                <w:sz w:val="18"/>
                <w:szCs w:val="18"/>
              </w:rPr>
            </w:pPr>
          </w:p>
        </w:tc>
        <w:tc>
          <w:tcPr>
            <w:tcW w:w="213" w:type="pct"/>
          </w:tcPr>
          <w:p w14:paraId="6FC391D1" w14:textId="77777777" w:rsidR="00AD4703" w:rsidRPr="005A7BEF" w:rsidRDefault="00AD4703" w:rsidP="005A7BEF">
            <w:pPr>
              <w:rPr>
                <w:rFonts w:ascii="Arial" w:hAnsi="Arial" w:cs="Arial"/>
                <w:sz w:val="18"/>
                <w:szCs w:val="18"/>
              </w:rPr>
            </w:pPr>
          </w:p>
        </w:tc>
        <w:tc>
          <w:tcPr>
            <w:tcW w:w="213" w:type="pct"/>
          </w:tcPr>
          <w:p w14:paraId="3CBE0247" w14:textId="77777777" w:rsidR="00AD4703" w:rsidRPr="005A7BEF" w:rsidRDefault="00AD4703" w:rsidP="005A7BEF">
            <w:pPr>
              <w:rPr>
                <w:rFonts w:ascii="Arial" w:hAnsi="Arial" w:cs="Arial"/>
                <w:sz w:val="18"/>
                <w:szCs w:val="18"/>
              </w:rPr>
            </w:pPr>
          </w:p>
        </w:tc>
        <w:tc>
          <w:tcPr>
            <w:tcW w:w="213" w:type="pct"/>
          </w:tcPr>
          <w:p w14:paraId="606A214D" w14:textId="77777777" w:rsidR="00AD4703" w:rsidRPr="005A7BEF" w:rsidRDefault="00AD4703" w:rsidP="005A7BEF">
            <w:pPr>
              <w:rPr>
                <w:rFonts w:ascii="Arial" w:hAnsi="Arial" w:cs="Arial"/>
                <w:sz w:val="18"/>
                <w:szCs w:val="18"/>
              </w:rPr>
            </w:pPr>
          </w:p>
        </w:tc>
        <w:tc>
          <w:tcPr>
            <w:tcW w:w="213" w:type="pct"/>
          </w:tcPr>
          <w:p w14:paraId="628C7A10" w14:textId="77777777" w:rsidR="00AD4703" w:rsidRPr="005A7BEF" w:rsidRDefault="00AD4703" w:rsidP="005A7BEF">
            <w:pPr>
              <w:rPr>
                <w:rFonts w:ascii="Arial" w:hAnsi="Arial" w:cs="Arial"/>
                <w:sz w:val="18"/>
                <w:szCs w:val="18"/>
              </w:rPr>
            </w:pPr>
          </w:p>
        </w:tc>
        <w:tc>
          <w:tcPr>
            <w:tcW w:w="212" w:type="pct"/>
          </w:tcPr>
          <w:p w14:paraId="423391A7" w14:textId="77777777" w:rsidR="00AD4703" w:rsidRPr="005A7BEF" w:rsidRDefault="00AD4703" w:rsidP="005A7BEF">
            <w:pPr>
              <w:rPr>
                <w:rFonts w:ascii="Arial" w:hAnsi="Arial" w:cs="Arial"/>
                <w:sz w:val="18"/>
                <w:szCs w:val="18"/>
              </w:rPr>
            </w:pPr>
          </w:p>
        </w:tc>
        <w:tc>
          <w:tcPr>
            <w:tcW w:w="213" w:type="pct"/>
          </w:tcPr>
          <w:p w14:paraId="4F678557" w14:textId="77777777" w:rsidR="00AD4703" w:rsidRPr="005A7BEF" w:rsidRDefault="00AD4703" w:rsidP="005A7BEF">
            <w:pPr>
              <w:rPr>
                <w:rFonts w:ascii="Arial" w:hAnsi="Arial" w:cs="Arial"/>
                <w:sz w:val="18"/>
                <w:szCs w:val="18"/>
              </w:rPr>
            </w:pPr>
          </w:p>
        </w:tc>
        <w:tc>
          <w:tcPr>
            <w:tcW w:w="213" w:type="pct"/>
          </w:tcPr>
          <w:p w14:paraId="517333FF" w14:textId="77777777" w:rsidR="00AD4703" w:rsidRPr="005A7BEF" w:rsidRDefault="00AD4703" w:rsidP="005A7BEF">
            <w:pPr>
              <w:rPr>
                <w:rFonts w:ascii="Arial" w:hAnsi="Arial" w:cs="Arial"/>
                <w:sz w:val="18"/>
                <w:szCs w:val="18"/>
              </w:rPr>
            </w:pPr>
          </w:p>
        </w:tc>
        <w:tc>
          <w:tcPr>
            <w:tcW w:w="213" w:type="pct"/>
          </w:tcPr>
          <w:p w14:paraId="4B9E8BDD" w14:textId="77777777" w:rsidR="00AD4703" w:rsidRPr="005A7BEF" w:rsidRDefault="00AD4703" w:rsidP="005A7BEF">
            <w:pPr>
              <w:rPr>
                <w:rFonts w:ascii="Arial" w:hAnsi="Arial" w:cs="Arial"/>
                <w:sz w:val="18"/>
                <w:szCs w:val="18"/>
              </w:rPr>
            </w:pPr>
          </w:p>
        </w:tc>
        <w:tc>
          <w:tcPr>
            <w:tcW w:w="213" w:type="pct"/>
          </w:tcPr>
          <w:p w14:paraId="1C68690A" w14:textId="77777777" w:rsidR="00AD4703" w:rsidRPr="005A7BEF" w:rsidRDefault="00AD4703" w:rsidP="005A7BEF">
            <w:pPr>
              <w:rPr>
                <w:rFonts w:ascii="Arial" w:hAnsi="Arial" w:cs="Arial"/>
                <w:sz w:val="18"/>
                <w:szCs w:val="18"/>
              </w:rPr>
            </w:pPr>
          </w:p>
        </w:tc>
        <w:tc>
          <w:tcPr>
            <w:tcW w:w="212" w:type="pct"/>
          </w:tcPr>
          <w:p w14:paraId="6C92709C" w14:textId="77777777" w:rsidR="00AD4703" w:rsidRPr="005A7BEF" w:rsidRDefault="00AD4703" w:rsidP="005A7BEF">
            <w:pPr>
              <w:rPr>
                <w:rFonts w:ascii="Arial" w:hAnsi="Arial" w:cs="Arial"/>
                <w:sz w:val="18"/>
                <w:szCs w:val="18"/>
              </w:rPr>
            </w:pPr>
          </w:p>
        </w:tc>
      </w:tr>
      <w:tr w:rsidR="00AD4703" w:rsidRPr="005A7BEF" w14:paraId="56FF4851" w14:textId="77777777" w:rsidTr="005342DA">
        <w:trPr>
          <w:trHeight w:val="422"/>
        </w:trPr>
        <w:tc>
          <w:tcPr>
            <w:tcW w:w="1170" w:type="pct"/>
          </w:tcPr>
          <w:p w14:paraId="449DA92E" w14:textId="7BF07F5E" w:rsidR="00AD4703" w:rsidRPr="005A7BEF" w:rsidRDefault="000E599D"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11. How many times has [Name] used NHIS card during the last 12 months?   1.Number of times</w:t>
            </w:r>
          </w:p>
        </w:tc>
        <w:tc>
          <w:tcPr>
            <w:tcW w:w="212" w:type="pct"/>
          </w:tcPr>
          <w:p w14:paraId="6F702652" w14:textId="77777777" w:rsidR="00AD4703" w:rsidRPr="005A7BEF" w:rsidRDefault="00AD4703" w:rsidP="005A7BEF">
            <w:pPr>
              <w:rPr>
                <w:rFonts w:ascii="Arial" w:hAnsi="Arial" w:cs="Arial"/>
                <w:sz w:val="18"/>
                <w:szCs w:val="18"/>
              </w:rPr>
            </w:pPr>
          </w:p>
        </w:tc>
        <w:tc>
          <w:tcPr>
            <w:tcW w:w="213" w:type="pct"/>
          </w:tcPr>
          <w:p w14:paraId="3C7B051C" w14:textId="77777777" w:rsidR="00AD4703" w:rsidRPr="005A7BEF" w:rsidRDefault="00AD4703" w:rsidP="005A7BEF">
            <w:pPr>
              <w:rPr>
                <w:rFonts w:ascii="Arial" w:hAnsi="Arial" w:cs="Arial"/>
                <w:sz w:val="18"/>
                <w:szCs w:val="18"/>
              </w:rPr>
            </w:pPr>
          </w:p>
        </w:tc>
        <w:tc>
          <w:tcPr>
            <w:tcW w:w="213" w:type="pct"/>
          </w:tcPr>
          <w:p w14:paraId="567FDD9C" w14:textId="77777777" w:rsidR="00AD4703" w:rsidRPr="005A7BEF" w:rsidRDefault="00AD4703" w:rsidP="005A7BEF">
            <w:pPr>
              <w:rPr>
                <w:rFonts w:ascii="Arial" w:hAnsi="Arial" w:cs="Arial"/>
                <w:sz w:val="18"/>
                <w:szCs w:val="18"/>
              </w:rPr>
            </w:pPr>
          </w:p>
        </w:tc>
        <w:tc>
          <w:tcPr>
            <w:tcW w:w="213" w:type="pct"/>
          </w:tcPr>
          <w:p w14:paraId="02658CBB" w14:textId="77777777" w:rsidR="00AD4703" w:rsidRPr="005A7BEF" w:rsidRDefault="00AD4703" w:rsidP="005A7BEF">
            <w:pPr>
              <w:rPr>
                <w:rFonts w:ascii="Arial" w:hAnsi="Arial" w:cs="Arial"/>
                <w:sz w:val="18"/>
                <w:szCs w:val="18"/>
              </w:rPr>
            </w:pPr>
          </w:p>
        </w:tc>
        <w:tc>
          <w:tcPr>
            <w:tcW w:w="213" w:type="pct"/>
          </w:tcPr>
          <w:p w14:paraId="0CD49A5C" w14:textId="77777777" w:rsidR="00AD4703" w:rsidRPr="005A7BEF" w:rsidRDefault="00AD4703" w:rsidP="005A7BEF">
            <w:pPr>
              <w:rPr>
                <w:rFonts w:ascii="Arial" w:hAnsi="Arial" w:cs="Arial"/>
                <w:sz w:val="18"/>
                <w:szCs w:val="18"/>
              </w:rPr>
            </w:pPr>
          </w:p>
        </w:tc>
        <w:tc>
          <w:tcPr>
            <w:tcW w:w="213" w:type="pct"/>
          </w:tcPr>
          <w:p w14:paraId="53326648" w14:textId="77777777" w:rsidR="00AD4703" w:rsidRPr="005A7BEF" w:rsidRDefault="00AD4703" w:rsidP="005A7BEF">
            <w:pPr>
              <w:rPr>
                <w:rFonts w:ascii="Arial" w:hAnsi="Arial" w:cs="Arial"/>
                <w:sz w:val="18"/>
                <w:szCs w:val="18"/>
              </w:rPr>
            </w:pPr>
          </w:p>
        </w:tc>
        <w:tc>
          <w:tcPr>
            <w:tcW w:w="212" w:type="pct"/>
          </w:tcPr>
          <w:p w14:paraId="4F8AC518" w14:textId="77777777" w:rsidR="00AD4703" w:rsidRPr="005A7BEF" w:rsidRDefault="00AD4703" w:rsidP="005A7BEF">
            <w:pPr>
              <w:rPr>
                <w:rFonts w:ascii="Arial" w:hAnsi="Arial" w:cs="Arial"/>
                <w:sz w:val="18"/>
                <w:szCs w:val="18"/>
              </w:rPr>
            </w:pPr>
          </w:p>
        </w:tc>
        <w:tc>
          <w:tcPr>
            <w:tcW w:w="213" w:type="pct"/>
          </w:tcPr>
          <w:p w14:paraId="19B7F852" w14:textId="77777777" w:rsidR="00AD4703" w:rsidRPr="005A7BEF" w:rsidRDefault="00AD4703" w:rsidP="005A7BEF">
            <w:pPr>
              <w:rPr>
                <w:rFonts w:ascii="Arial" w:hAnsi="Arial" w:cs="Arial"/>
                <w:sz w:val="18"/>
                <w:szCs w:val="18"/>
              </w:rPr>
            </w:pPr>
          </w:p>
        </w:tc>
        <w:tc>
          <w:tcPr>
            <w:tcW w:w="213" w:type="pct"/>
          </w:tcPr>
          <w:p w14:paraId="41BE2A05" w14:textId="77777777" w:rsidR="00AD4703" w:rsidRPr="005A7BEF" w:rsidRDefault="00AD4703" w:rsidP="005A7BEF">
            <w:pPr>
              <w:rPr>
                <w:rFonts w:ascii="Arial" w:hAnsi="Arial" w:cs="Arial"/>
                <w:sz w:val="18"/>
                <w:szCs w:val="18"/>
              </w:rPr>
            </w:pPr>
          </w:p>
        </w:tc>
        <w:tc>
          <w:tcPr>
            <w:tcW w:w="213" w:type="pct"/>
          </w:tcPr>
          <w:p w14:paraId="375EDF8D" w14:textId="77777777" w:rsidR="00AD4703" w:rsidRPr="005A7BEF" w:rsidRDefault="00AD4703" w:rsidP="005A7BEF">
            <w:pPr>
              <w:rPr>
                <w:rFonts w:ascii="Arial" w:hAnsi="Arial" w:cs="Arial"/>
                <w:sz w:val="18"/>
                <w:szCs w:val="18"/>
              </w:rPr>
            </w:pPr>
          </w:p>
        </w:tc>
        <w:tc>
          <w:tcPr>
            <w:tcW w:w="213" w:type="pct"/>
          </w:tcPr>
          <w:p w14:paraId="4DB306FA" w14:textId="77777777" w:rsidR="00AD4703" w:rsidRPr="005A7BEF" w:rsidRDefault="00AD4703" w:rsidP="005A7BEF">
            <w:pPr>
              <w:rPr>
                <w:rFonts w:ascii="Arial" w:hAnsi="Arial" w:cs="Arial"/>
                <w:sz w:val="18"/>
                <w:szCs w:val="18"/>
              </w:rPr>
            </w:pPr>
          </w:p>
        </w:tc>
        <w:tc>
          <w:tcPr>
            <w:tcW w:w="213" w:type="pct"/>
          </w:tcPr>
          <w:p w14:paraId="681F8E18" w14:textId="77777777" w:rsidR="00AD4703" w:rsidRPr="005A7BEF" w:rsidRDefault="00AD4703" w:rsidP="005A7BEF">
            <w:pPr>
              <w:rPr>
                <w:rFonts w:ascii="Arial" w:hAnsi="Arial" w:cs="Arial"/>
                <w:sz w:val="18"/>
                <w:szCs w:val="18"/>
              </w:rPr>
            </w:pPr>
          </w:p>
        </w:tc>
        <w:tc>
          <w:tcPr>
            <w:tcW w:w="212" w:type="pct"/>
          </w:tcPr>
          <w:p w14:paraId="1D9B106D" w14:textId="77777777" w:rsidR="00AD4703" w:rsidRPr="005A7BEF" w:rsidRDefault="00AD4703" w:rsidP="005A7BEF">
            <w:pPr>
              <w:rPr>
                <w:rFonts w:ascii="Arial" w:hAnsi="Arial" w:cs="Arial"/>
                <w:sz w:val="18"/>
                <w:szCs w:val="18"/>
              </w:rPr>
            </w:pPr>
          </w:p>
        </w:tc>
        <w:tc>
          <w:tcPr>
            <w:tcW w:w="213" w:type="pct"/>
          </w:tcPr>
          <w:p w14:paraId="60D1FA0A" w14:textId="77777777" w:rsidR="00AD4703" w:rsidRPr="005A7BEF" w:rsidRDefault="00AD4703" w:rsidP="005A7BEF">
            <w:pPr>
              <w:rPr>
                <w:rFonts w:ascii="Arial" w:hAnsi="Arial" w:cs="Arial"/>
                <w:sz w:val="18"/>
                <w:szCs w:val="18"/>
              </w:rPr>
            </w:pPr>
          </w:p>
        </w:tc>
        <w:tc>
          <w:tcPr>
            <w:tcW w:w="213" w:type="pct"/>
          </w:tcPr>
          <w:p w14:paraId="727246AB" w14:textId="77777777" w:rsidR="00AD4703" w:rsidRPr="005A7BEF" w:rsidRDefault="00AD4703" w:rsidP="005A7BEF">
            <w:pPr>
              <w:rPr>
                <w:rFonts w:ascii="Arial" w:hAnsi="Arial" w:cs="Arial"/>
                <w:sz w:val="18"/>
                <w:szCs w:val="18"/>
              </w:rPr>
            </w:pPr>
          </w:p>
        </w:tc>
        <w:tc>
          <w:tcPr>
            <w:tcW w:w="213" w:type="pct"/>
          </w:tcPr>
          <w:p w14:paraId="250E03B0" w14:textId="77777777" w:rsidR="00AD4703" w:rsidRPr="005A7BEF" w:rsidRDefault="00AD4703" w:rsidP="005A7BEF">
            <w:pPr>
              <w:rPr>
                <w:rFonts w:ascii="Arial" w:hAnsi="Arial" w:cs="Arial"/>
                <w:sz w:val="18"/>
                <w:szCs w:val="18"/>
              </w:rPr>
            </w:pPr>
          </w:p>
        </w:tc>
        <w:tc>
          <w:tcPr>
            <w:tcW w:w="213" w:type="pct"/>
          </w:tcPr>
          <w:p w14:paraId="25B02A44" w14:textId="77777777" w:rsidR="00AD4703" w:rsidRPr="005A7BEF" w:rsidRDefault="00AD4703" w:rsidP="005A7BEF">
            <w:pPr>
              <w:rPr>
                <w:rFonts w:ascii="Arial" w:hAnsi="Arial" w:cs="Arial"/>
                <w:sz w:val="18"/>
                <w:szCs w:val="18"/>
              </w:rPr>
            </w:pPr>
          </w:p>
        </w:tc>
        <w:tc>
          <w:tcPr>
            <w:tcW w:w="212" w:type="pct"/>
          </w:tcPr>
          <w:p w14:paraId="72523670" w14:textId="77777777" w:rsidR="00AD4703" w:rsidRPr="005A7BEF" w:rsidRDefault="00AD4703" w:rsidP="005A7BEF">
            <w:pPr>
              <w:rPr>
                <w:rFonts w:ascii="Arial" w:hAnsi="Arial" w:cs="Arial"/>
                <w:sz w:val="18"/>
                <w:szCs w:val="18"/>
              </w:rPr>
            </w:pPr>
          </w:p>
        </w:tc>
      </w:tr>
      <w:tr w:rsidR="00AD4703" w:rsidRPr="005A7BEF" w14:paraId="3A3B60FD" w14:textId="77777777" w:rsidTr="005342DA">
        <w:trPr>
          <w:trHeight w:val="360"/>
        </w:trPr>
        <w:tc>
          <w:tcPr>
            <w:tcW w:w="1170" w:type="pct"/>
          </w:tcPr>
          <w:p w14:paraId="1A863F58" w14:textId="54534317" w:rsidR="00AD4703" w:rsidRPr="005A7BEF" w:rsidRDefault="000E599D"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 xml:space="preserve">12. How many times has [Name’s] NHIS card </w:t>
            </w:r>
            <w:r w:rsidR="00051434" w:rsidRPr="005A7BEF">
              <w:rPr>
                <w:rFonts w:ascii="Arial" w:hAnsi="Arial" w:cs="Arial"/>
                <w:b/>
                <w:sz w:val="18"/>
                <w:szCs w:val="18"/>
              </w:rPr>
              <w:t xml:space="preserve">been </w:t>
            </w:r>
            <w:r w:rsidR="00AD4703" w:rsidRPr="005A7BEF">
              <w:rPr>
                <w:rFonts w:ascii="Arial" w:hAnsi="Arial" w:cs="Arial"/>
                <w:b/>
                <w:sz w:val="18"/>
                <w:szCs w:val="18"/>
              </w:rPr>
              <w:t>renewed since first registration?     1.Number of times</w:t>
            </w:r>
          </w:p>
          <w:p w14:paraId="2B38C65F" w14:textId="77777777" w:rsidR="00AD4703" w:rsidRPr="005A7BEF" w:rsidRDefault="00AD4703" w:rsidP="005A7BEF">
            <w:pPr>
              <w:rPr>
                <w:rFonts w:ascii="Arial" w:hAnsi="Arial" w:cs="Arial"/>
                <w:b/>
                <w:sz w:val="18"/>
                <w:szCs w:val="18"/>
              </w:rPr>
            </w:pPr>
          </w:p>
        </w:tc>
        <w:tc>
          <w:tcPr>
            <w:tcW w:w="212" w:type="pct"/>
          </w:tcPr>
          <w:p w14:paraId="3C1EF537" w14:textId="77777777" w:rsidR="00AD4703" w:rsidRPr="005A7BEF" w:rsidRDefault="00AD4703" w:rsidP="005A7BEF">
            <w:pPr>
              <w:rPr>
                <w:rFonts w:ascii="Arial" w:hAnsi="Arial" w:cs="Arial"/>
                <w:sz w:val="18"/>
                <w:szCs w:val="18"/>
              </w:rPr>
            </w:pPr>
          </w:p>
        </w:tc>
        <w:tc>
          <w:tcPr>
            <w:tcW w:w="213" w:type="pct"/>
          </w:tcPr>
          <w:p w14:paraId="0AB21C7F" w14:textId="77777777" w:rsidR="00AD4703" w:rsidRPr="005A7BEF" w:rsidRDefault="00AD4703" w:rsidP="005A7BEF">
            <w:pPr>
              <w:rPr>
                <w:rFonts w:ascii="Arial" w:hAnsi="Arial" w:cs="Arial"/>
                <w:sz w:val="18"/>
                <w:szCs w:val="18"/>
              </w:rPr>
            </w:pPr>
          </w:p>
        </w:tc>
        <w:tc>
          <w:tcPr>
            <w:tcW w:w="213" w:type="pct"/>
          </w:tcPr>
          <w:p w14:paraId="6DFBDB9F" w14:textId="77777777" w:rsidR="00AD4703" w:rsidRPr="005A7BEF" w:rsidRDefault="00AD4703" w:rsidP="005A7BEF">
            <w:pPr>
              <w:rPr>
                <w:rFonts w:ascii="Arial" w:hAnsi="Arial" w:cs="Arial"/>
                <w:sz w:val="18"/>
                <w:szCs w:val="18"/>
              </w:rPr>
            </w:pPr>
          </w:p>
        </w:tc>
        <w:tc>
          <w:tcPr>
            <w:tcW w:w="213" w:type="pct"/>
          </w:tcPr>
          <w:p w14:paraId="72255865" w14:textId="77777777" w:rsidR="00AD4703" w:rsidRPr="005A7BEF" w:rsidRDefault="00AD4703" w:rsidP="005A7BEF">
            <w:pPr>
              <w:rPr>
                <w:rFonts w:ascii="Arial" w:hAnsi="Arial" w:cs="Arial"/>
                <w:sz w:val="18"/>
                <w:szCs w:val="18"/>
              </w:rPr>
            </w:pPr>
          </w:p>
        </w:tc>
        <w:tc>
          <w:tcPr>
            <w:tcW w:w="213" w:type="pct"/>
          </w:tcPr>
          <w:p w14:paraId="1DBD21CA" w14:textId="77777777" w:rsidR="00AD4703" w:rsidRPr="005A7BEF" w:rsidRDefault="00AD4703" w:rsidP="005A7BEF">
            <w:pPr>
              <w:rPr>
                <w:rFonts w:ascii="Arial" w:hAnsi="Arial" w:cs="Arial"/>
                <w:sz w:val="18"/>
                <w:szCs w:val="18"/>
              </w:rPr>
            </w:pPr>
          </w:p>
        </w:tc>
        <w:tc>
          <w:tcPr>
            <w:tcW w:w="213" w:type="pct"/>
          </w:tcPr>
          <w:p w14:paraId="7BC60909" w14:textId="77777777" w:rsidR="00AD4703" w:rsidRPr="005A7BEF" w:rsidRDefault="00AD4703" w:rsidP="005A7BEF">
            <w:pPr>
              <w:rPr>
                <w:rFonts w:ascii="Arial" w:hAnsi="Arial" w:cs="Arial"/>
                <w:sz w:val="18"/>
                <w:szCs w:val="18"/>
              </w:rPr>
            </w:pPr>
          </w:p>
        </w:tc>
        <w:tc>
          <w:tcPr>
            <w:tcW w:w="212" w:type="pct"/>
          </w:tcPr>
          <w:p w14:paraId="7755A97C" w14:textId="77777777" w:rsidR="00AD4703" w:rsidRPr="005A7BEF" w:rsidRDefault="00AD4703" w:rsidP="005A7BEF">
            <w:pPr>
              <w:rPr>
                <w:rFonts w:ascii="Arial" w:hAnsi="Arial" w:cs="Arial"/>
                <w:sz w:val="18"/>
                <w:szCs w:val="18"/>
              </w:rPr>
            </w:pPr>
          </w:p>
        </w:tc>
        <w:tc>
          <w:tcPr>
            <w:tcW w:w="213" w:type="pct"/>
          </w:tcPr>
          <w:p w14:paraId="2C53E6C5" w14:textId="77777777" w:rsidR="00AD4703" w:rsidRPr="005A7BEF" w:rsidRDefault="00AD4703" w:rsidP="005A7BEF">
            <w:pPr>
              <w:rPr>
                <w:rFonts w:ascii="Arial" w:hAnsi="Arial" w:cs="Arial"/>
                <w:sz w:val="18"/>
                <w:szCs w:val="18"/>
              </w:rPr>
            </w:pPr>
          </w:p>
        </w:tc>
        <w:tc>
          <w:tcPr>
            <w:tcW w:w="213" w:type="pct"/>
          </w:tcPr>
          <w:p w14:paraId="29C8DCA0" w14:textId="77777777" w:rsidR="00AD4703" w:rsidRPr="005A7BEF" w:rsidRDefault="00AD4703" w:rsidP="005A7BEF">
            <w:pPr>
              <w:rPr>
                <w:rFonts w:ascii="Arial" w:hAnsi="Arial" w:cs="Arial"/>
                <w:sz w:val="18"/>
                <w:szCs w:val="18"/>
              </w:rPr>
            </w:pPr>
          </w:p>
        </w:tc>
        <w:tc>
          <w:tcPr>
            <w:tcW w:w="213" w:type="pct"/>
          </w:tcPr>
          <w:p w14:paraId="19C49D6D" w14:textId="77777777" w:rsidR="00AD4703" w:rsidRPr="005A7BEF" w:rsidRDefault="00AD4703" w:rsidP="005A7BEF">
            <w:pPr>
              <w:rPr>
                <w:rFonts w:ascii="Arial" w:hAnsi="Arial" w:cs="Arial"/>
                <w:sz w:val="18"/>
                <w:szCs w:val="18"/>
              </w:rPr>
            </w:pPr>
          </w:p>
        </w:tc>
        <w:tc>
          <w:tcPr>
            <w:tcW w:w="213" w:type="pct"/>
          </w:tcPr>
          <w:p w14:paraId="26D81406" w14:textId="77777777" w:rsidR="00AD4703" w:rsidRPr="005A7BEF" w:rsidRDefault="00AD4703" w:rsidP="005A7BEF">
            <w:pPr>
              <w:rPr>
                <w:rFonts w:ascii="Arial" w:hAnsi="Arial" w:cs="Arial"/>
                <w:sz w:val="18"/>
                <w:szCs w:val="18"/>
              </w:rPr>
            </w:pPr>
          </w:p>
        </w:tc>
        <w:tc>
          <w:tcPr>
            <w:tcW w:w="213" w:type="pct"/>
          </w:tcPr>
          <w:p w14:paraId="4A84F136" w14:textId="77777777" w:rsidR="00AD4703" w:rsidRPr="005A7BEF" w:rsidRDefault="00AD4703" w:rsidP="005A7BEF">
            <w:pPr>
              <w:rPr>
                <w:rFonts w:ascii="Arial" w:hAnsi="Arial" w:cs="Arial"/>
                <w:sz w:val="18"/>
                <w:szCs w:val="18"/>
              </w:rPr>
            </w:pPr>
          </w:p>
        </w:tc>
        <w:tc>
          <w:tcPr>
            <w:tcW w:w="212" w:type="pct"/>
          </w:tcPr>
          <w:p w14:paraId="692685F2" w14:textId="77777777" w:rsidR="00AD4703" w:rsidRPr="005A7BEF" w:rsidRDefault="00AD4703" w:rsidP="005A7BEF">
            <w:pPr>
              <w:rPr>
                <w:rFonts w:ascii="Arial" w:hAnsi="Arial" w:cs="Arial"/>
                <w:sz w:val="18"/>
                <w:szCs w:val="18"/>
              </w:rPr>
            </w:pPr>
          </w:p>
        </w:tc>
        <w:tc>
          <w:tcPr>
            <w:tcW w:w="213" w:type="pct"/>
          </w:tcPr>
          <w:p w14:paraId="05ED933F" w14:textId="77777777" w:rsidR="00AD4703" w:rsidRPr="005A7BEF" w:rsidRDefault="00AD4703" w:rsidP="005A7BEF">
            <w:pPr>
              <w:rPr>
                <w:rFonts w:ascii="Arial" w:hAnsi="Arial" w:cs="Arial"/>
                <w:sz w:val="18"/>
                <w:szCs w:val="18"/>
              </w:rPr>
            </w:pPr>
          </w:p>
        </w:tc>
        <w:tc>
          <w:tcPr>
            <w:tcW w:w="213" w:type="pct"/>
          </w:tcPr>
          <w:p w14:paraId="063694CF" w14:textId="77777777" w:rsidR="00AD4703" w:rsidRPr="005A7BEF" w:rsidRDefault="00AD4703" w:rsidP="005A7BEF">
            <w:pPr>
              <w:rPr>
                <w:rFonts w:ascii="Arial" w:hAnsi="Arial" w:cs="Arial"/>
                <w:sz w:val="18"/>
                <w:szCs w:val="18"/>
              </w:rPr>
            </w:pPr>
          </w:p>
        </w:tc>
        <w:tc>
          <w:tcPr>
            <w:tcW w:w="213" w:type="pct"/>
          </w:tcPr>
          <w:p w14:paraId="76F77029" w14:textId="77777777" w:rsidR="00AD4703" w:rsidRPr="005A7BEF" w:rsidRDefault="00AD4703" w:rsidP="005A7BEF">
            <w:pPr>
              <w:rPr>
                <w:rFonts w:ascii="Arial" w:hAnsi="Arial" w:cs="Arial"/>
                <w:sz w:val="18"/>
                <w:szCs w:val="18"/>
              </w:rPr>
            </w:pPr>
          </w:p>
        </w:tc>
        <w:tc>
          <w:tcPr>
            <w:tcW w:w="213" w:type="pct"/>
          </w:tcPr>
          <w:p w14:paraId="0D96C01F" w14:textId="77777777" w:rsidR="00AD4703" w:rsidRPr="005A7BEF" w:rsidRDefault="00AD4703" w:rsidP="005A7BEF">
            <w:pPr>
              <w:rPr>
                <w:rFonts w:ascii="Arial" w:hAnsi="Arial" w:cs="Arial"/>
                <w:sz w:val="18"/>
                <w:szCs w:val="18"/>
              </w:rPr>
            </w:pPr>
          </w:p>
        </w:tc>
        <w:tc>
          <w:tcPr>
            <w:tcW w:w="212" w:type="pct"/>
          </w:tcPr>
          <w:p w14:paraId="6B55160A" w14:textId="77777777" w:rsidR="00AD4703" w:rsidRPr="005A7BEF" w:rsidRDefault="00AD4703" w:rsidP="005A7BEF">
            <w:pPr>
              <w:rPr>
                <w:rFonts w:ascii="Arial" w:hAnsi="Arial" w:cs="Arial"/>
                <w:sz w:val="18"/>
                <w:szCs w:val="18"/>
              </w:rPr>
            </w:pPr>
          </w:p>
        </w:tc>
      </w:tr>
      <w:tr w:rsidR="00AD4703" w:rsidRPr="005A7BEF" w14:paraId="6ADE3C73" w14:textId="77777777" w:rsidTr="005342DA">
        <w:trPr>
          <w:trHeight w:val="422"/>
        </w:trPr>
        <w:tc>
          <w:tcPr>
            <w:tcW w:w="1170" w:type="pct"/>
          </w:tcPr>
          <w:p w14:paraId="397E7C27" w14:textId="1941B2A2" w:rsidR="009D7515" w:rsidRPr="005A7BEF" w:rsidRDefault="000E599D" w:rsidP="005A7BEF">
            <w:pPr>
              <w:rPr>
                <w:rFonts w:ascii="Arial" w:hAnsi="Arial" w:cs="Arial"/>
                <w:b/>
                <w:sz w:val="18"/>
                <w:szCs w:val="18"/>
              </w:rPr>
            </w:pPr>
            <w:r>
              <w:rPr>
                <w:rFonts w:ascii="Arial" w:hAnsi="Arial" w:cs="Arial"/>
                <w:b/>
                <w:sz w:val="18"/>
                <w:szCs w:val="18"/>
              </w:rPr>
              <w:t>Q</w:t>
            </w:r>
            <w:r w:rsidR="009D7515" w:rsidRPr="005A7BEF">
              <w:rPr>
                <w:rFonts w:ascii="Arial" w:hAnsi="Arial" w:cs="Arial"/>
                <w:b/>
                <w:sz w:val="18"/>
                <w:szCs w:val="18"/>
              </w:rPr>
              <w:t xml:space="preserve">13. In the last 12 months, has Name’s NHIS card been renewed (can it be used to access healthcare)? </w:t>
            </w:r>
          </w:p>
          <w:p w14:paraId="333BD7BC" w14:textId="086EAC33" w:rsidR="00AD4703" w:rsidRPr="005A7BEF" w:rsidRDefault="009D7515" w:rsidP="005A7BEF">
            <w:pPr>
              <w:rPr>
                <w:rFonts w:ascii="Arial" w:hAnsi="Arial" w:cs="Arial"/>
                <w:b/>
                <w:sz w:val="18"/>
                <w:szCs w:val="18"/>
              </w:rPr>
            </w:pPr>
            <w:r w:rsidRPr="005A7BEF">
              <w:rPr>
                <w:rFonts w:ascii="Arial" w:hAnsi="Arial" w:cs="Arial"/>
                <w:b/>
                <w:sz w:val="18"/>
                <w:szCs w:val="18"/>
              </w:rPr>
              <w:t>1.Yes&gt;&gt;</w:t>
            </w:r>
            <w:r w:rsidR="000E599D">
              <w:rPr>
                <w:rFonts w:ascii="Arial" w:hAnsi="Arial" w:cs="Arial"/>
                <w:b/>
                <w:sz w:val="18"/>
                <w:szCs w:val="18"/>
              </w:rPr>
              <w:t>Q</w:t>
            </w:r>
            <w:r w:rsidRPr="005A7BEF">
              <w:rPr>
                <w:rFonts w:ascii="Arial" w:hAnsi="Arial" w:cs="Arial"/>
                <w:b/>
                <w:sz w:val="18"/>
                <w:szCs w:val="18"/>
              </w:rPr>
              <w:t xml:space="preserve">15   2. No        </w:t>
            </w:r>
          </w:p>
        </w:tc>
        <w:tc>
          <w:tcPr>
            <w:tcW w:w="212" w:type="pct"/>
          </w:tcPr>
          <w:p w14:paraId="19D01680" w14:textId="77777777" w:rsidR="00AD4703" w:rsidRPr="005A7BEF" w:rsidRDefault="00AD4703" w:rsidP="005A7BEF">
            <w:pPr>
              <w:rPr>
                <w:rFonts w:ascii="Arial" w:hAnsi="Arial" w:cs="Arial"/>
                <w:sz w:val="18"/>
                <w:szCs w:val="18"/>
              </w:rPr>
            </w:pPr>
          </w:p>
        </w:tc>
        <w:tc>
          <w:tcPr>
            <w:tcW w:w="213" w:type="pct"/>
          </w:tcPr>
          <w:p w14:paraId="5EFBDFC0" w14:textId="77777777" w:rsidR="00AD4703" w:rsidRPr="005A7BEF" w:rsidRDefault="00AD4703" w:rsidP="005A7BEF">
            <w:pPr>
              <w:rPr>
                <w:rFonts w:ascii="Arial" w:hAnsi="Arial" w:cs="Arial"/>
                <w:sz w:val="18"/>
                <w:szCs w:val="18"/>
              </w:rPr>
            </w:pPr>
          </w:p>
        </w:tc>
        <w:tc>
          <w:tcPr>
            <w:tcW w:w="213" w:type="pct"/>
          </w:tcPr>
          <w:p w14:paraId="7FC3ABE0" w14:textId="77777777" w:rsidR="00AD4703" w:rsidRPr="005A7BEF" w:rsidRDefault="00AD4703" w:rsidP="005A7BEF">
            <w:pPr>
              <w:rPr>
                <w:rFonts w:ascii="Arial" w:hAnsi="Arial" w:cs="Arial"/>
                <w:sz w:val="18"/>
                <w:szCs w:val="18"/>
              </w:rPr>
            </w:pPr>
          </w:p>
        </w:tc>
        <w:tc>
          <w:tcPr>
            <w:tcW w:w="213" w:type="pct"/>
          </w:tcPr>
          <w:p w14:paraId="10A5BC7E" w14:textId="77777777" w:rsidR="00AD4703" w:rsidRPr="005A7BEF" w:rsidRDefault="00AD4703" w:rsidP="005A7BEF">
            <w:pPr>
              <w:rPr>
                <w:rFonts w:ascii="Arial" w:hAnsi="Arial" w:cs="Arial"/>
                <w:sz w:val="18"/>
                <w:szCs w:val="18"/>
              </w:rPr>
            </w:pPr>
          </w:p>
        </w:tc>
        <w:tc>
          <w:tcPr>
            <w:tcW w:w="213" w:type="pct"/>
          </w:tcPr>
          <w:p w14:paraId="413CFB06" w14:textId="77777777" w:rsidR="00AD4703" w:rsidRPr="005A7BEF" w:rsidRDefault="00AD4703" w:rsidP="005A7BEF">
            <w:pPr>
              <w:rPr>
                <w:rFonts w:ascii="Arial" w:hAnsi="Arial" w:cs="Arial"/>
                <w:sz w:val="18"/>
                <w:szCs w:val="18"/>
              </w:rPr>
            </w:pPr>
          </w:p>
        </w:tc>
        <w:tc>
          <w:tcPr>
            <w:tcW w:w="213" w:type="pct"/>
          </w:tcPr>
          <w:p w14:paraId="5B76F96F" w14:textId="77777777" w:rsidR="00AD4703" w:rsidRPr="005A7BEF" w:rsidRDefault="00AD4703" w:rsidP="005A7BEF">
            <w:pPr>
              <w:rPr>
                <w:rFonts w:ascii="Arial" w:hAnsi="Arial" w:cs="Arial"/>
                <w:sz w:val="18"/>
                <w:szCs w:val="18"/>
              </w:rPr>
            </w:pPr>
          </w:p>
        </w:tc>
        <w:tc>
          <w:tcPr>
            <w:tcW w:w="212" w:type="pct"/>
          </w:tcPr>
          <w:p w14:paraId="7E4BF282" w14:textId="77777777" w:rsidR="00AD4703" w:rsidRPr="005A7BEF" w:rsidRDefault="00AD4703" w:rsidP="005A7BEF">
            <w:pPr>
              <w:rPr>
                <w:rFonts w:ascii="Arial" w:hAnsi="Arial" w:cs="Arial"/>
                <w:sz w:val="18"/>
                <w:szCs w:val="18"/>
              </w:rPr>
            </w:pPr>
          </w:p>
        </w:tc>
        <w:tc>
          <w:tcPr>
            <w:tcW w:w="213" w:type="pct"/>
          </w:tcPr>
          <w:p w14:paraId="42A3679A" w14:textId="77777777" w:rsidR="00AD4703" w:rsidRPr="005A7BEF" w:rsidRDefault="00AD4703" w:rsidP="005A7BEF">
            <w:pPr>
              <w:rPr>
                <w:rFonts w:ascii="Arial" w:hAnsi="Arial" w:cs="Arial"/>
                <w:sz w:val="18"/>
                <w:szCs w:val="18"/>
              </w:rPr>
            </w:pPr>
          </w:p>
        </w:tc>
        <w:tc>
          <w:tcPr>
            <w:tcW w:w="213" w:type="pct"/>
          </w:tcPr>
          <w:p w14:paraId="11CA5AE3" w14:textId="77777777" w:rsidR="00AD4703" w:rsidRPr="005A7BEF" w:rsidRDefault="00AD4703" w:rsidP="005A7BEF">
            <w:pPr>
              <w:rPr>
                <w:rFonts w:ascii="Arial" w:hAnsi="Arial" w:cs="Arial"/>
                <w:sz w:val="18"/>
                <w:szCs w:val="18"/>
              </w:rPr>
            </w:pPr>
          </w:p>
        </w:tc>
        <w:tc>
          <w:tcPr>
            <w:tcW w:w="213" w:type="pct"/>
          </w:tcPr>
          <w:p w14:paraId="1B0D6513" w14:textId="77777777" w:rsidR="00AD4703" w:rsidRPr="005A7BEF" w:rsidRDefault="00AD4703" w:rsidP="005A7BEF">
            <w:pPr>
              <w:rPr>
                <w:rFonts w:ascii="Arial" w:hAnsi="Arial" w:cs="Arial"/>
                <w:sz w:val="18"/>
                <w:szCs w:val="18"/>
              </w:rPr>
            </w:pPr>
          </w:p>
        </w:tc>
        <w:tc>
          <w:tcPr>
            <w:tcW w:w="213" w:type="pct"/>
          </w:tcPr>
          <w:p w14:paraId="6BEB3CA0" w14:textId="77777777" w:rsidR="00AD4703" w:rsidRPr="005A7BEF" w:rsidRDefault="00AD4703" w:rsidP="005A7BEF">
            <w:pPr>
              <w:rPr>
                <w:rFonts w:ascii="Arial" w:hAnsi="Arial" w:cs="Arial"/>
                <w:sz w:val="18"/>
                <w:szCs w:val="18"/>
              </w:rPr>
            </w:pPr>
          </w:p>
        </w:tc>
        <w:tc>
          <w:tcPr>
            <w:tcW w:w="213" w:type="pct"/>
          </w:tcPr>
          <w:p w14:paraId="3A81C534" w14:textId="77777777" w:rsidR="00AD4703" w:rsidRPr="005A7BEF" w:rsidRDefault="00AD4703" w:rsidP="005A7BEF">
            <w:pPr>
              <w:rPr>
                <w:rFonts w:ascii="Arial" w:hAnsi="Arial" w:cs="Arial"/>
                <w:sz w:val="18"/>
                <w:szCs w:val="18"/>
              </w:rPr>
            </w:pPr>
          </w:p>
        </w:tc>
        <w:tc>
          <w:tcPr>
            <w:tcW w:w="212" w:type="pct"/>
          </w:tcPr>
          <w:p w14:paraId="1F773821" w14:textId="77777777" w:rsidR="00AD4703" w:rsidRPr="005A7BEF" w:rsidRDefault="00AD4703" w:rsidP="005A7BEF">
            <w:pPr>
              <w:rPr>
                <w:rFonts w:ascii="Arial" w:hAnsi="Arial" w:cs="Arial"/>
                <w:sz w:val="18"/>
                <w:szCs w:val="18"/>
              </w:rPr>
            </w:pPr>
          </w:p>
        </w:tc>
        <w:tc>
          <w:tcPr>
            <w:tcW w:w="213" w:type="pct"/>
          </w:tcPr>
          <w:p w14:paraId="3BB11478" w14:textId="77777777" w:rsidR="00AD4703" w:rsidRPr="005A7BEF" w:rsidRDefault="00AD4703" w:rsidP="005A7BEF">
            <w:pPr>
              <w:rPr>
                <w:rFonts w:ascii="Arial" w:hAnsi="Arial" w:cs="Arial"/>
                <w:sz w:val="18"/>
                <w:szCs w:val="18"/>
              </w:rPr>
            </w:pPr>
          </w:p>
        </w:tc>
        <w:tc>
          <w:tcPr>
            <w:tcW w:w="213" w:type="pct"/>
          </w:tcPr>
          <w:p w14:paraId="136B0834" w14:textId="77777777" w:rsidR="00AD4703" w:rsidRPr="005A7BEF" w:rsidRDefault="00AD4703" w:rsidP="005A7BEF">
            <w:pPr>
              <w:rPr>
                <w:rFonts w:ascii="Arial" w:hAnsi="Arial" w:cs="Arial"/>
                <w:sz w:val="18"/>
                <w:szCs w:val="18"/>
              </w:rPr>
            </w:pPr>
          </w:p>
        </w:tc>
        <w:tc>
          <w:tcPr>
            <w:tcW w:w="213" w:type="pct"/>
          </w:tcPr>
          <w:p w14:paraId="0C2666BF" w14:textId="77777777" w:rsidR="00AD4703" w:rsidRPr="005A7BEF" w:rsidRDefault="00AD4703" w:rsidP="005A7BEF">
            <w:pPr>
              <w:rPr>
                <w:rFonts w:ascii="Arial" w:hAnsi="Arial" w:cs="Arial"/>
                <w:sz w:val="18"/>
                <w:szCs w:val="18"/>
              </w:rPr>
            </w:pPr>
          </w:p>
        </w:tc>
        <w:tc>
          <w:tcPr>
            <w:tcW w:w="213" w:type="pct"/>
          </w:tcPr>
          <w:p w14:paraId="3840552D" w14:textId="77777777" w:rsidR="00AD4703" w:rsidRPr="005A7BEF" w:rsidRDefault="00AD4703" w:rsidP="005A7BEF">
            <w:pPr>
              <w:rPr>
                <w:rFonts w:ascii="Arial" w:hAnsi="Arial" w:cs="Arial"/>
                <w:sz w:val="18"/>
                <w:szCs w:val="18"/>
              </w:rPr>
            </w:pPr>
          </w:p>
        </w:tc>
        <w:tc>
          <w:tcPr>
            <w:tcW w:w="212" w:type="pct"/>
          </w:tcPr>
          <w:p w14:paraId="17106422" w14:textId="77777777" w:rsidR="00AD4703" w:rsidRPr="005A7BEF" w:rsidRDefault="00AD4703" w:rsidP="005A7BEF">
            <w:pPr>
              <w:rPr>
                <w:rFonts w:ascii="Arial" w:hAnsi="Arial" w:cs="Arial"/>
                <w:sz w:val="18"/>
                <w:szCs w:val="18"/>
              </w:rPr>
            </w:pPr>
          </w:p>
        </w:tc>
      </w:tr>
      <w:tr w:rsidR="00AD4703" w:rsidRPr="005A7BEF" w14:paraId="49B0A925" w14:textId="77777777" w:rsidTr="005342DA">
        <w:trPr>
          <w:trHeight w:val="360"/>
        </w:trPr>
        <w:tc>
          <w:tcPr>
            <w:tcW w:w="1170" w:type="pct"/>
          </w:tcPr>
          <w:p w14:paraId="6AC1E848" w14:textId="18D0CE9C" w:rsidR="00AD4703" w:rsidRPr="005A7BEF" w:rsidRDefault="000E599D" w:rsidP="005A7BEF">
            <w:pPr>
              <w:rPr>
                <w:rFonts w:ascii="Arial" w:hAnsi="Arial" w:cs="Arial"/>
                <w:b/>
                <w:sz w:val="18"/>
                <w:szCs w:val="18"/>
              </w:rPr>
            </w:pPr>
            <w:bookmarkStart w:id="149" w:name="A11"/>
            <w:r>
              <w:rPr>
                <w:rFonts w:ascii="Arial" w:hAnsi="Arial" w:cs="Arial"/>
                <w:b/>
                <w:sz w:val="18"/>
                <w:szCs w:val="18"/>
              </w:rPr>
              <w:t>Q</w:t>
            </w:r>
            <w:r w:rsidR="00AD4703" w:rsidRPr="005A7BEF">
              <w:rPr>
                <w:rFonts w:ascii="Arial" w:hAnsi="Arial" w:cs="Arial"/>
                <w:b/>
                <w:sz w:val="18"/>
                <w:szCs w:val="18"/>
              </w:rPr>
              <w:t>14. Why has [Name] not renewed current year’s NHIS card?</w:t>
            </w:r>
          </w:p>
          <w:p w14:paraId="708C6B31" w14:textId="7D4961F9" w:rsidR="008A3096" w:rsidRPr="005A7BEF" w:rsidRDefault="008A3096" w:rsidP="005A7BEF">
            <w:pPr>
              <w:rPr>
                <w:rFonts w:ascii="Arial" w:hAnsi="Arial" w:cs="Arial"/>
                <w:b/>
                <w:sz w:val="18"/>
                <w:szCs w:val="18"/>
              </w:rPr>
            </w:pPr>
            <w:r w:rsidRPr="005A7BEF">
              <w:rPr>
                <w:rFonts w:ascii="Arial" w:hAnsi="Arial" w:cs="Arial"/>
                <w:b/>
                <w:sz w:val="18"/>
                <w:szCs w:val="18"/>
              </w:rPr>
              <w:t>1. Travel time is too great</w:t>
            </w:r>
          </w:p>
          <w:p w14:paraId="5E312205" w14:textId="33F77807" w:rsidR="008A3096" w:rsidRPr="005A7BEF" w:rsidRDefault="008A3096" w:rsidP="005A7BEF">
            <w:pPr>
              <w:rPr>
                <w:rFonts w:ascii="Arial" w:hAnsi="Arial" w:cs="Arial"/>
                <w:b/>
                <w:sz w:val="18"/>
                <w:szCs w:val="18"/>
              </w:rPr>
            </w:pPr>
            <w:r w:rsidRPr="005A7BEF">
              <w:rPr>
                <w:rFonts w:ascii="Arial" w:hAnsi="Arial" w:cs="Arial"/>
                <w:b/>
                <w:sz w:val="18"/>
                <w:szCs w:val="18"/>
              </w:rPr>
              <w:t>2. Travel costs are too great</w:t>
            </w:r>
          </w:p>
          <w:p w14:paraId="4A30EDC5" w14:textId="31EE9FCE" w:rsidR="008A3096" w:rsidRPr="005A7BEF" w:rsidRDefault="008A3096" w:rsidP="005A7BEF">
            <w:pPr>
              <w:rPr>
                <w:rFonts w:ascii="Arial" w:hAnsi="Arial" w:cs="Arial"/>
                <w:b/>
                <w:sz w:val="18"/>
                <w:szCs w:val="18"/>
              </w:rPr>
            </w:pPr>
            <w:r w:rsidRPr="005A7BEF">
              <w:rPr>
                <w:rFonts w:ascii="Arial" w:hAnsi="Arial" w:cs="Arial"/>
                <w:b/>
                <w:sz w:val="18"/>
                <w:szCs w:val="18"/>
              </w:rPr>
              <w:t>3</w:t>
            </w:r>
            <w:r w:rsidR="00AD4703" w:rsidRPr="005A7BEF">
              <w:rPr>
                <w:rFonts w:ascii="Arial" w:hAnsi="Arial" w:cs="Arial"/>
                <w:b/>
                <w:sz w:val="18"/>
                <w:szCs w:val="18"/>
              </w:rPr>
              <w:t>.</w:t>
            </w:r>
            <w:r w:rsidRPr="005A7BEF">
              <w:rPr>
                <w:rFonts w:ascii="Arial" w:hAnsi="Arial" w:cs="Arial"/>
                <w:b/>
                <w:sz w:val="18"/>
                <w:szCs w:val="18"/>
              </w:rPr>
              <w:t xml:space="preserve"> Doesn’t have money</w:t>
            </w:r>
          </w:p>
          <w:p w14:paraId="0CFD2833" w14:textId="14D9B2E8" w:rsidR="00AD4703" w:rsidRPr="005A7BEF" w:rsidRDefault="008A3096" w:rsidP="005A7BEF">
            <w:pPr>
              <w:rPr>
                <w:rFonts w:ascii="Arial" w:hAnsi="Arial" w:cs="Arial"/>
                <w:b/>
                <w:sz w:val="18"/>
                <w:szCs w:val="18"/>
              </w:rPr>
            </w:pPr>
            <w:r w:rsidRPr="005A7BEF">
              <w:rPr>
                <w:rFonts w:ascii="Arial" w:hAnsi="Arial" w:cs="Arial"/>
                <w:b/>
                <w:sz w:val="18"/>
                <w:szCs w:val="18"/>
              </w:rPr>
              <w:t xml:space="preserve">4. </w:t>
            </w:r>
            <w:r w:rsidR="00AD4703" w:rsidRPr="005A7BEF">
              <w:rPr>
                <w:rFonts w:ascii="Arial" w:hAnsi="Arial" w:cs="Arial"/>
                <w:b/>
                <w:sz w:val="18"/>
                <w:szCs w:val="18"/>
              </w:rPr>
              <w:t>Has not been sick</w:t>
            </w:r>
          </w:p>
          <w:p w14:paraId="66FBF5BB" w14:textId="2A7572FC" w:rsidR="00AD4703" w:rsidRPr="005A7BEF" w:rsidRDefault="008A3096" w:rsidP="005A7BEF">
            <w:pPr>
              <w:rPr>
                <w:rFonts w:ascii="Arial" w:hAnsi="Arial" w:cs="Arial"/>
                <w:b/>
                <w:sz w:val="18"/>
                <w:szCs w:val="18"/>
              </w:rPr>
            </w:pPr>
            <w:r w:rsidRPr="005A7BEF">
              <w:rPr>
                <w:rFonts w:ascii="Arial" w:hAnsi="Arial" w:cs="Arial"/>
                <w:b/>
                <w:sz w:val="18"/>
                <w:szCs w:val="18"/>
              </w:rPr>
              <w:t>5</w:t>
            </w:r>
            <w:r w:rsidR="00AD4703" w:rsidRPr="005A7BEF">
              <w:rPr>
                <w:rFonts w:ascii="Arial" w:hAnsi="Arial" w:cs="Arial"/>
                <w:b/>
                <w:sz w:val="18"/>
                <w:szCs w:val="18"/>
              </w:rPr>
              <w:t>.Premium is expensive</w:t>
            </w:r>
          </w:p>
          <w:p w14:paraId="377B1EF4" w14:textId="001A768A" w:rsidR="00AD4703" w:rsidRPr="005A7BEF" w:rsidRDefault="008A3096" w:rsidP="005A7BEF">
            <w:pPr>
              <w:rPr>
                <w:rFonts w:ascii="Arial" w:hAnsi="Arial" w:cs="Arial"/>
                <w:b/>
                <w:sz w:val="18"/>
                <w:szCs w:val="18"/>
              </w:rPr>
            </w:pPr>
            <w:r w:rsidRPr="005A7BEF">
              <w:rPr>
                <w:rFonts w:ascii="Arial" w:hAnsi="Arial" w:cs="Arial"/>
                <w:b/>
                <w:sz w:val="18"/>
                <w:szCs w:val="18"/>
              </w:rPr>
              <w:t>6</w:t>
            </w:r>
            <w:r w:rsidR="00AD4703" w:rsidRPr="005A7BEF">
              <w:rPr>
                <w:rFonts w:ascii="Arial" w:hAnsi="Arial" w:cs="Arial"/>
                <w:b/>
                <w:sz w:val="18"/>
                <w:szCs w:val="18"/>
              </w:rPr>
              <w:t>.Poor quality care for insurance card holders</w:t>
            </w:r>
          </w:p>
          <w:p w14:paraId="095F3E80" w14:textId="12422B02" w:rsidR="00AD4703" w:rsidRPr="005A7BEF" w:rsidRDefault="008A3096" w:rsidP="005A7BEF">
            <w:pPr>
              <w:rPr>
                <w:rFonts w:ascii="Arial" w:hAnsi="Arial" w:cs="Arial"/>
                <w:b/>
                <w:sz w:val="18"/>
                <w:szCs w:val="18"/>
              </w:rPr>
            </w:pPr>
            <w:r w:rsidRPr="005A7BEF">
              <w:rPr>
                <w:rFonts w:ascii="Arial" w:hAnsi="Arial" w:cs="Arial"/>
                <w:b/>
                <w:sz w:val="18"/>
                <w:szCs w:val="18"/>
              </w:rPr>
              <w:t>7</w:t>
            </w:r>
            <w:r w:rsidR="00AD4703" w:rsidRPr="005A7BEF">
              <w:rPr>
                <w:rFonts w:ascii="Arial" w:hAnsi="Arial" w:cs="Arial"/>
                <w:b/>
                <w:sz w:val="18"/>
                <w:szCs w:val="18"/>
              </w:rPr>
              <w:t>.Prefered services not covered</w:t>
            </w:r>
          </w:p>
          <w:p w14:paraId="25ED6F65" w14:textId="0F7898EA" w:rsidR="00AD4703" w:rsidRPr="005A7BEF" w:rsidRDefault="008A3096" w:rsidP="005A7BEF">
            <w:pPr>
              <w:rPr>
                <w:rFonts w:ascii="Arial" w:hAnsi="Arial" w:cs="Arial"/>
                <w:b/>
                <w:sz w:val="18"/>
                <w:szCs w:val="18"/>
              </w:rPr>
            </w:pPr>
            <w:r w:rsidRPr="005A7BEF">
              <w:rPr>
                <w:rFonts w:ascii="Arial" w:hAnsi="Arial" w:cs="Arial"/>
                <w:b/>
                <w:sz w:val="18"/>
                <w:szCs w:val="18"/>
              </w:rPr>
              <w:t>8</w:t>
            </w:r>
            <w:r w:rsidR="00AD4703" w:rsidRPr="005A7BEF">
              <w:rPr>
                <w:rFonts w:ascii="Arial" w:hAnsi="Arial" w:cs="Arial"/>
                <w:b/>
                <w:sz w:val="18"/>
                <w:szCs w:val="18"/>
              </w:rPr>
              <w:t>.Use clinics / traditional practitioners who are not covered</w:t>
            </w:r>
          </w:p>
          <w:p w14:paraId="2DE66A0F" w14:textId="208EF8CC" w:rsidR="00441C82" w:rsidRPr="005A7BEF" w:rsidRDefault="008A3096" w:rsidP="005A7BEF">
            <w:pPr>
              <w:rPr>
                <w:rFonts w:ascii="Arial" w:hAnsi="Arial" w:cs="Arial"/>
                <w:b/>
                <w:sz w:val="18"/>
                <w:szCs w:val="18"/>
              </w:rPr>
            </w:pPr>
            <w:r w:rsidRPr="005A7BEF">
              <w:rPr>
                <w:rFonts w:ascii="Arial" w:hAnsi="Arial" w:cs="Arial"/>
                <w:b/>
                <w:sz w:val="18"/>
                <w:szCs w:val="18"/>
              </w:rPr>
              <w:t>9</w:t>
            </w:r>
            <w:r w:rsidR="00441C82" w:rsidRPr="005A7BEF">
              <w:rPr>
                <w:rFonts w:ascii="Arial" w:hAnsi="Arial" w:cs="Arial"/>
                <w:b/>
                <w:sz w:val="18"/>
                <w:szCs w:val="18"/>
              </w:rPr>
              <w:t>. Was not aware that it is necessary to renew</w:t>
            </w:r>
          </w:p>
          <w:p w14:paraId="20D746B1" w14:textId="4BA8E45C" w:rsidR="00AD4703" w:rsidRPr="005A7BEF" w:rsidRDefault="00441C82" w:rsidP="005A7BEF">
            <w:pPr>
              <w:spacing w:line="276" w:lineRule="auto"/>
              <w:rPr>
                <w:rFonts w:ascii="Arial" w:hAnsi="Arial" w:cs="Arial"/>
                <w:b/>
                <w:sz w:val="18"/>
                <w:szCs w:val="18"/>
              </w:rPr>
            </w:pPr>
            <w:r w:rsidRPr="005A7BEF">
              <w:rPr>
                <w:rFonts w:ascii="Arial" w:hAnsi="Arial" w:cs="Arial"/>
                <w:b/>
                <w:sz w:val="18"/>
                <w:szCs w:val="18"/>
              </w:rPr>
              <w:t>-</w:t>
            </w:r>
            <w:r w:rsidR="00AD4703" w:rsidRPr="005A7BEF">
              <w:rPr>
                <w:rFonts w:ascii="Arial" w:hAnsi="Arial" w:cs="Arial"/>
                <w:b/>
                <w:sz w:val="18"/>
                <w:szCs w:val="18"/>
              </w:rPr>
              <w:t xml:space="preserve">666. Other (Specify) </w:t>
            </w:r>
          </w:p>
          <w:p w14:paraId="7DBFB556"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 xml:space="preserve">-888. Refuse to Answer </w:t>
            </w:r>
          </w:p>
          <w:p w14:paraId="3E9C978F" w14:textId="77777777"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-999. Don’t know</w:t>
            </w:r>
            <w:bookmarkEnd w:id="149"/>
          </w:p>
        </w:tc>
        <w:tc>
          <w:tcPr>
            <w:tcW w:w="212" w:type="pct"/>
          </w:tcPr>
          <w:p w14:paraId="186F1168" w14:textId="77777777" w:rsidR="00AD4703" w:rsidRPr="005A7BEF" w:rsidRDefault="00AD4703" w:rsidP="005A7BEF">
            <w:pPr>
              <w:rPr>
                <w:rFonts w:ascii="Arial" w:hAnsi="Arial" w:cs="Arial"/>
                <w:sz w:val="18"/>
                <w:szCs w:val="18"/>
              </w:rPr>
            </w:pPr>
          </w:p>
        </w:tc>
        <w:tc>
          <w:tcPr>
            <w:tcW w:w="213" w:type="pct"/>
          </w:tcPr>
          <w:p w14:paraId="77FB8F0E" w14:textId="77777777" w:rsidR="00AD4703" w:rsidRPr="005A7BEF" w:rsidRDefault="00AD4703" w:rsidP="005A7BEF">
            <w:pPr>
              <w:rPr>
                <w:rFonts w:ascii="Arial" w:hAnsi="Arial" w:cs="Arial"/>
                <w:sz w:val="18"/>
                <w:szCs w:val="18"/>
              </w:rPr>
            </w:pPr>
          </w:p>
        </w:tc>
        <w:tc>
          <w:tcPr>
            <w:tcW w:w="213" w:type="pct"/>
          </w:tcPr>
          <w:p w14:paraId="08AC08D8" w14:textId="77777777" w:rsidR="00AD4703" w:rsidRPr="005A7BEF" w:rsidRDefault="00AD4703" w:rsidP="005A7BEF">
            <w:pPr>
              <w:rPr>
                <w:rFonts w:ascii="Arial" w:hAnsi="Arial" w:cs="Arial"/>
                <w:sz w:val="18"/>
                <w:szCs w:val="18"/>
              </w:rPr>
            </w:pPr>
          </w:p>
        </w:tc>
        <w:tc>
          <w:tcPr>
            <w:tcW w:w="213" w:type="pct"/>
          </w:tcPr>
          <w:p w14:paraId="4ADC0A94" w14:textId="77777777" w:rsidR="00AD4703" w:rsidRPr="005A7BEF" w:rsidRDefault="00AD4703" w:rsidP="005A7BEF">
            <w:pPr>
              <w:rPr>
                <w:rFonts w:ascii="Arial" w:hAnsi="Arial" w:cs="Arial"/>
                <w:sz w:val="18"/>
                <w:szCs w:val="18"/>
              </w:rPr>
            </w:pPr>
          </w:p>
        </w:tc>
        <w:tc>
          <w:tcPr>
            <w:tcW w:w="213" w:type="pct"/>
          </w:tcPr>
          <w:p w14:paraId="768EADDF" w14:textId="77777777" w:rsidR="00AD4703" w:rsidRPr="005A7BEF" w:rsidRDefault="00AD4703" w:rsidP="005A7BEF">
            <w:pPr>
              <w:rPr>
                <w:rFonts w:ascii="Arial" w:hAnsi="Arial" w:cs="Arial"/>
                <w:sz w:val="18"/>
                <w:szCs w:val="18"/>
              </w:rPr>
            </w:pPr>
          </w:p>
        </w:tc>
        <w:tc>
          <w:tcPr>
            <w:tcW w:w="213" w:type="pct"/>
          </w:tcPr>
          <w:p w14:paraId="5AB1499C" w14:textId="77777777" w:rsidR="00AD4703" w:rsidRPr="005A7BEF" w:rsidRDefault="00AD4703" w:rsidP="005A7BEF">
            <w:pPr>
              <w:rPr>
                <w:rFonts w:ascii="Arial" w:hAnsi="Arial" w:cs="Arial"/>
                <w:sz w:val="18"/>
                <w:szCs w:val="18"/>
              </w:rPr>
            </w:pPr>
          </w:p>
        </w:tc>
        <w:tc>
          <w:tcPr>
            <w:tcW w:w="212" w:type="pct"/>
          </w:tcPr>
          <w:p w14:paraId="5E61BA6A" w14:textId="77777777" w:rsidR="00AD4703" w:rsidRPr="005A7BEF" w:rsidRDefault="00AD4703" w:rsidP="005A7BEF">
            <w:pPr>
              <w:rPr>
                <w:rFonts w:ascii="Arial" w:hAnsi="Arial" w:cs="Arial"/>
                <w:sz w:val="18"/>
                <w:szCs w:val="18"/>
              </w:rPr>
            </w:pPr>
          </w:p>
        </w:tc>
        <w:tc>
          <w:tcPr>
            <w:tcW w:w="213" w:type="pct"/>
          </w:tcPr>
          <w:p w14:paraId="66395F0E" w14:textId="77777777" w:rsidR="00AD4703" w:rsidRPr="005A7BEF" w:rsidRDefault="00AD4703" w:rsidP="005A7BEF">
            <w:pPr>
              <w:rPr>
                <w:rFonts w:ascii="Arial" w:hAnsi="Arial" w:cs="Arial"/>
                <w:sz w:val="18"/>
                <w:szCs w:val="18"/>
              </w:rPr>
            </w:pPr>
          </w:p>
        </w:tc>
        <w:tc>
          <w:tcPr>
            <w:tcW w:w="213" w:type="pct"/>
          </w:tcPr>
          <w:p w14:paraId="4200812A" w14:textId="77777777" w:rsidR="00AD4703" w:rsidRPr="005A7BEF" w:rsidRDefault="00AD4703" w:rsidP="005A7BEF">
            <w:pPr>
              <w:rPr>
                <w:rFonts w:ascii="Arial" w:hAnsi="Arial" w:cs="Arial"/>
                <w:sz w:val="18"/>
                <w:szCs w:val="18"/>
              </w:rPr>
            </w:pPr>
          </w:p>
        </w:tc>
        <w:tc>
          <w:tcPr>
            <w:tcW w:w="213" w:type="pct"/>
          </w:tcPr>
          <w:p w14:paraId="2868035F" w14:textId="77777777" w:rsidR="00AD4703" w:rsidRPr="005A7BEF" w:rsidRDefault="00AD4703" w:rsidP="005A7BEF">
            <w:pPr>
              <w:rPr>
                <w:rFonts w:ascii="Arial" w:hAnsi="Arial" w:cs="Arial"/>
                <w:sz w:val="18"/>
                <w:szCs w:val="18"/>
              </w:rPr>
            </w:pPr>
          </w:p>
        </w:tc>
        <w:tc>
          <w:tcPr>
            <w:tcW w:w="213" w:type="pct"/>
          </w:tcPr>
          <w:p w14:paraId="3956288E" w14:textId="77777777" w:rsidR="00AD4703" w:rsidRPr="005A7BEF" w:rsidRDefault="00AD4703" w:rsidP="005A7BEF">
            <w:pPr>
              <w:rPr>
                <w:rFonts w:ascii="Arial" w:hAnsi="Arial" w:cs="Arial"/>
                <w:sz w:val="18"/>
                <w:szCs w:val="18"/>
              </w:rPr>
            </w:pPr>
          </w:p>
        </w:tc>
        <w:tc>
          <w:tcPr>
            <w:tcW w:w="213" w:type="pct"/>
          </w:tcPr>
          <w:p w14:paraId="395EAFA5" w14:textId="77777777" w:rsidR="00AD4703" w:rsidRPr="005A7BEF" w:rsidRDefault="00AD4703" w:rsidP="005A7BEF">
            <w:pPr>
              <w:rPr>
                <w:rFonts w:ascii="Arial" w:hAnsi="Arial" w:cs="Arial"/>
                <w:sz w:val="18"/>
                <w:szCs w:val="18"/>
              </w:rPr>
            </w:pPr>
          </w:p>
        </w:tc>
        <w:tc>
          <w:tcPr>
            <w:tcW w:w="212" w:type="pct"/>
          </w:tcPr>
          <w:p w14:paraId="0085218A" w14:textId="77777777" w:rsidR="00AD4703" w:rsidRPr="005A7BEF" w:rsidRDefault="00AD4703" w:rsidP="005A7BEF">
            <w:pPr>
              <w:rPr>
                <w:rFonts w:ascii="Arial" w:hAnsi="Arial" w:cs="Arial"/>
                <w:sz w:val="18"/>
                <w:szCs w:val="18"/>
              </w:rPr>
            </w:pPr>
          </w:p>
        </w:tc>
        <w:tc>
          <w:tcPr>
            <w:tcW w:w="213" w:type="pct"/>
          </w:tcPr>
          <w:p w14:paraId="0E646162" w14:textId="77777777" w:rsidR="00AD4703" w:rsidRPr="005A7BEF" w:rsidRDefault="00AD4703" w:rsidP="005A7BEF">
            <w:pPr>
              <w:rPr>
                <w:rFonts w:ascii="Arial" w:hAnsi="Arial" w:cs="Arial"/>
                <w:sz w:val="18"/>
                <w:szCs w:val="18"/>
              </w:rPr>
            </w:pPr>
          </w:p>
        </w:tc>
        <w:tc>
          <w:tcPr>
            <w:tcW w:w="213" w:type="pct"/>
          </w:tcPr>
          <w:p w14:paraId="3BF8B38F" w14:textId="77777777" w:rsidR="00AD4703" w:rsidRPr="005A7BEF" w:rsidRDefault="00AD4703" w:rsidP="005A7BEF">
            <w:pPr>
              <w:rPr>
                <w:rFonts w:ascii="Arial" w:hAnsi="Arial" w:cs="Arial"/>
                <w:sz w:val="18"/>
                <w:szCs w:val="18"/>
              </w:rPr>
            </w:pPr>
          </w:p>
        </w:tc>
        <w:tc>
          <w:tcPr>
            <w:tcW w:w="213" w:type="pct"/>
          </w:tcPr>
          <w:p w14:paraId="4F0D5AD0" w14:textId="77777777" w:rsidR="00AD4703" w:rsidRPr="005A7BEF" w:rsidRDefault="00AD4703" w:rsidP="005A7BEF">
            <w:pPr>
              <w:rPr>
                <w:rFonts w:ascii="Arial" w:hAnsi="Arial" w:cs="Arial"/>
                <w:sz w:val="18"/>
                <w:szCs w:val="18"/>
              </w:rPr>
            </w:pPr>
          </w:p>
        </w:tc>
        <w:tc>
          <w:tcPr>
            <w:tcW w:w="213" w:type="pct"/>
          </w:tcPr>
          <w:p w14:paraId="4E61C843" w14:textId="77777777" w:rsidR="00AD4703" w:rsidRPr="005A7BEF" w:rsidRDefault="00AD4703" w:rsidP="005A7BEF">
            <w:pPr>
              <w:rPr>
                <w:rFonts w:ascii="Arial" w:hAnsi="Arial" w:cs="Arial"/>
                <w:sz w:val="18"/>
                <w:szCs w:val="18"/>
              </w:rPr>
            </w:pPr>
          </w:p>
        </w:tc>
        <w:tc>
          <w:tcPr>
            <w:tcW w:w="212" w:type="pct"/>
          </w:tcPr>
          <w:p w14:paraId="184C7EFF" w14:textId="77777777" w:rsidR="00AD4703" w:rsidRPr="005A7BEF" w:rsidRDefault="00AD4703" w:rsidP="005A7BEF">
            <w:pPr>
              <w:rPr>
                <w:rFonts w:ascii="Arial" w:hAnsi="Arial" w:cs="Arial"/>
                <w:sz w:val="18"/>
                <w:szCs w:val="18"/>
              </w:rPr>
            </w:pPr>
          </w:p>
        </w:tc>
      </w:tr>
      <w:tr w:rsidR="00AD4703" w:rsidRPr="005A7BEF" w14:paraId="1CDAFBE9" w14:textId="77777777" w:rsidTr="005342DA">
        <w:trPr>
          <w:trHeight w:val="161"/>
        </w:trPr>
        <w:tc>
          <w:tcPr>
            <w:tcW w:w="1170" w:type="pct"/>
          </w:tcPr>
          <w:p w14:paraId="1955C63D" w14:textId="61953E06" w:rsidR="00AD4703" w:rsidRPr="005A7BEF" w:rsidRDefault="000E599D" w:rsidP="005A7BEF">
            <w:pPr>
              <w:rPr>
                <w:rFonts w:ascii="Arial" w:hAnsi="Arial" w:cs="Arial"/>
                <w:b/>
                <w:i/>
                <w:sz w:val="18"/>
                <w:szCs w:val="18"/>
              </w:rPr>
            </w:pPr>
            <w:bookmarkStart w:id="150" w:name="A13"/>
            <w:r>
              <w:rPr>
                <w:rFonts w:ascii="Arial" w:hAnsi="Arial" w:cs="Arial"/>
                <w:b/>
                <w:sz w:val="18"/>
                <w:szCs w:val="18"/>
              </w:rPr>
              <w:t>Q</w:t>
            </w:r>
            <w:r w:rsidR="00AD4703" w:rsidRPr="005A7BEF">
              <w:rPr>
                <w:rFonts w:ascii="Arial" w:hAnsi="Arial" w:cs="Arial"/>
                <w:b/>
                <w:sz w:val="18"/>
                <w:szCs w:val="18"/>
              </w:rPr>
              <w:t xml:space="preserve">15. Which of the following group schemes does [Name] contribute to?     </w:t>
            </w:r>
            <w:r w:rsidR="00AD4703" w:rsidRPr="005A7BEF">
              <w:rPr>
                <w:rFonts w:ascii="Arial" w:hAnsi="Arial" w:cs="Arial"/>
                <w:b/>
                <w:i/>
                <w:sz w:val="18"/>
                <w:szCs w:val="18"/>
              </w:rPr>
              <w:t>Circle all that apply</w:t>
            </w:r>
          </w:p>
          <w:p w14:paraId="0AA2C4D1" w14:textId="77777777" w:rsidR="00AD4703" w:rsidRPr="005A7BEF" w:rsidRDefault="00AD4703" w:rsidP="005A7BEF">
            <w:pPr>
              <w:rPr>
                <w:rFonts w:ascii="Arial" w:hAnsi="Arial" w:cs="Arial"/>
                <w:b/>
                <w:i/>
                <w:sz w:val="18"/>
                <w:szCs w:val="18"/>
              </w:rPr>
            </w:pPr>
            <w:r w:rsidRPr="005A7BEF">
              <w:rPr>
                <w:rFonts w:ascii="Arial" w:hAnsi="Arial" w:cs="Arial"/>
                <w:b/>
                <w:i/>
                <w:sz w:val="18"/>
                <w:szCs w:val="18"/>
              </w:rPr>
              <w:t>0. None &gt;&gt;A17</w:t>
            </w:r>
          </w:p>
          <w:p w14:paraId="21653150" w14:textId="77777777" w:rsidR="00AD4703" w:rsidRPr="005A7BEF" w:rsidRDefault="00AD4703" w:rsidP="005A7BEF">
            <w:pPr>
              <w:rPr>
                <w:rFonts w:ascii="Arial" w:hAnsi="Arial" w:cs="Arial"/>
                <w:b/>
                <w:sz w:val="18"/>
                <w:szCs w:val="18"/>
              </w:rPr>
            </w:pPr>
            <w:r w:rsidRPr="005A7BEF">
              <w:rPr>
                <w:rFonts w:ascii="Arial" w:hAnsi="Arial" w:cs="Arial"/>
                <w:b/>
                <w:sz w:val="18"/>
                <w:szCs w:val="18"/>
              </w:rPr>
              <w:t>1.Susu</w:t>
            </w:r>
          </w:p>
          <w:p w14:paraId="4221840F" w14:textId="77777777" w:rsidR="00AD4703" w:rsidRPr="005A7BEF" w:rsidRDefault="00AD4703" w:rsidP="005A7BEF">
            <w:pPr>
              <w:rPr>
                <w:rFonts w:ascii="Arial" w:hAnsi="Arial" w:cs="Arial"/>
                <w:b/>
                <w:sz w:val="18"/>
                <w:szCs w:val="18"/>
              </w:rPr>
            </w:pPr>
            <w:r w:rsidRPr="005A7BEF">
              <w:rPr>
                <w:rFonts w:ascii="Arial" w:hAnsi="Arial" w:cs="Arial"/>
                <w:b/>
                <w:sz w:val="18"/>
                <w:szCs w:val="18"/>
              </w:rPr>
              <w:t>2.Family contribution</w:t>
            </w:r>
          </w:p>
          <w:p w14:paraId="1AD3FD8E" w14:textId="77777777" w:rsidR="00AD4703" w:rsidRPr="005A7BEF" w:rsidRDefault="00AD4703" w:rsidP="005A7BEF">
            <w:pPr>
              <w:rPr>
                <w:rFonts w:ascii="Arial" w:hAnsi="Arial" w:cs="Arial"/>
                <w:b/>
                <w:sz w:val="18"/>
                <w:szCs w:val="18"/>
              </w:rPr>
            </w:pPr>
            <w:r w:rsidRPr="005A7BEF">
              <w:rPr>
                <w:rFonts w:ascii="Arial" w:hAnsi="Arial" w:cs="Arial"/>
                <w:b/>
                <w:sz w:val="18"/>
                <w:szCs w:val="18"/>
              </w:rPr>
              <w:t>3.Welfare association</w:t>
            </w:r>
          </w:p>
          <w:p w14:paraId="51B2FCB6" w14:textId="77777777" w:rsidR="00AD4703" w:rsidRPr="005A7BEF" w:rsidRDefault="00AD4703" w:rsidP="005A7BEF">
            <w:pPr>
              <w:rPr>
                <w:rFonts w:ascii="Arial" w:hAnsi="Arial" w:cs="Arial"/>
                <w:b/>
                <w:sz w:val="18"/>
                <w:szCs w:val="18"/>
              </w:rPr>
            </w:pPr>
            <w:r w:rsidRPr="005A7BEF">
              <w:rPr>
                <w:rFonts w:ascii="Arial" w:hAnsi="Arial" w:cs="Arial"/>
                <w:b/>
                <w:sz w:val="18"/>
                <w:szCs w:val="18"/>
              </w:rPr>
              <w:t>4.Micro credit scheme</w:t>
            </w:r>
          </w:p>
          <w:p w14:paraId="5A95C0EF" w14:textId="294D892C" w:rsidR="00AD4703" w:rsidRPr="005A7BEF" w:rsidRDefault="00441C82" w:rsidP="005A7BEF">
            <w:pPr>
              <w:spacing w:line="276" w:lineRule="auto"/>
              <w:rPr>
                <w:rFonts w:ascii="Arial" w:hAnsi="Arial" w:cs="Arial"/>
                <w:b/>
                <w:sz w:val="18"/>
                <w:szCs w:val="18"/>
              </w:rPr>
            </w:pPr>
            <w:r w:rsidRPr="005A7BEF">
              <w:rPr>
                <w:rFonts w:ascii="Arial" w:hAnsi="Arial" w:cs="Arial"/>
                <w:b/>
                <w:sz w:val="18"/>
                <w:szCs w:val="18"/>
              </w:rPr>
              <w:t>-</w:t>
            </w:r>
            <w:r w:rsidR="00AD4703" w:rsidRPr="005A7BEF">
              <w:rPr>
                <w:rFonts w:ascii="Arial" w:hAnsi="Arial" w:cs="Arial"/>
                <w:b/>
                <w:sz w:val="18"/>
                <w:szCs w:val="18"/>
              </w:rPr>
              <w:t xml:space="preserve">666. Other (Specify) </w:t>
            </w:r>
          </w:p>
          <w:p w14:paraId="3E178377"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 xml:space="preserve">-888. Refuse to Answer </w:t>
            </w:r>
          </w:p>
          <w:p w14:paraId="271B42A0"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w:t>
            </w:r>
            <w:bookmarkEnd w:id="150"/>
          </w:p>
        </w:tc>
        <w:tc>
          <w:tcPr>
            <w:tcW w:w="212" w:type="pct"/>
          </w:tcPr>
          <w:p w14:paraId="5BD7B829" w14:textId="77777777" w:rsidR="00AD4703" w:rsidRPr="005A7BEF" w:rsidRDefault="00AD4703" w:rsidP="005A7BEF">
            <w:pPr>
              <w:rPr>
                <w:rFonts w:ascii="Arial" w:hAnsi="Arial" w:cs="Arial"/>
                <w:sz w:val="18"/>
                <w:szCs w:val="18"/>
              </w:rPr>
            </w:pPr>
          </w:p>
        </w:tc>
        <w:tc>
          <w:tcPr>
            <w:tcW w:w="213" w:type="pct"/>
          </w:tcPr>
          <w:p w14:paraId="7DC0D408" w14:textId="77777777" w:rsidR="00AD4703" w:rsidRPr="005A7BEF" w:rsidRDefault="00AD4703" w:rsidP="005A7BEF">
            <w:pPr>
              <w:rPr>
                <w:rFonts w:ascii="Arial" w:hAnsi="Arial" w:cs="Arial"/>
                <w:sz w:val="18"/>
                <w:szCs w:val="18"/>
              </w:rPr>
            </w:pPr>
          </w:p>
        </w:tc>
        <w:tc>
          <w:tcPr>
            <w:tcW w:w="213" w:type="pct"/>
          </w:tcPr>
          <w:p w14:paraId="6993409F" w14:textId="77777777" w:rsidR="00AD4703" w:rsidRPr="005A7BEF" w:rsidRDefault="00AD4703" w:rsidP="005A7BEF">
            <w:pPr>
              <w:rPr>
                <w:rFonts w:ascii="Arial" w:hAnsi="Arial" w:cs="Arial"/>
                <w:sz w:val="18"/>
                <w:szCs w:val="18"/>
              </w:rPr>
            </w:pPr>
          </w:p>
        </w:tc>
        <w:tc>
          <w:tcPr>
            <w:tcW w:w="213" w:type="pct"/>
          </w:tcPr>
          <w:p w14:paraId="51230E92" w14:textId="77777777" w:rsidR="00AD4703" w:rsidRPr="005A7BEF" w:rsidRDefault="00AD4703" w:rsidP="005A7BEF">
            <w:pPr>
              <w:rPr>
                <w:rFonts w:ascii="Arial" w:hAnsi="Arial" w:cs="Arial"/>
                <w:sz w:val="18"/>
                <w:szCs w:val="18"/>
              </w:rPr>
            </w:pPr>
          </w:p>
        </w:tc>
        <w:tc>
          <w:tcPr>
            <w:tcW w:w="213" w:type="pct"/>
          </w:tcPr>
          <w:p w14:paraId="48F2C5B7" w14:textId="77777777" w:rsidR="00AD4703" w:rsidRPr="005A7BEF" w:rsidRDefault="00AD4703" w:rsidP="005A7BEF">
            <w:pPr>
              <w:rPr>
                <w:rFonts w:ascii="Arial" w:hAnsi="Arial" w:cs="Arial"/>
                <w:sz w:val="18"/>
                <w:szCs w:val="18"/>
              </w:rPr>
            </w:pPr>
          </w:p>
        </w:tc>
        <w:tc>
          <w:tcPr>
            <w:tcW w:w="213" w:type="pct"/>
          </w:tcPr>
          <w:p w14:paraId="2497CCAF" w14:textId="77777777" w:rsidR="00AD4703" w:rsidRPr="005A7BEF" w:rsidRDefault="00AD4703" w:rsidP="005A7BEF">
            <w:pPr>
              <w:rPr>
                <w:rFonts w:ascii="Arial" w:hAnsi="Arial" w:cs="Arial"/>
                <w:sz w:val="18"/>
                <w:szCs w:val="18"/>
              </w:rPr>
            </w:pPr>
          </w:p>
        </w:tc>
        <w:tc>
          <w:tcPr>
            <w:tcW w:w="212" w:type="pct"/>
          </w:tcPr>
          <w:p w14:paraId="6E9408D3" w14:textId="77777777" w:rsidR="00AD4703" w:rsidRPr="005A7BEF" w:rsidRDefault="00AD4703" w:rsidP="005A7BEF">
            <w:pPr>
              <w:rPr>
                <w:rFonts w:ascii="Arial" w:hAnsi="Arial" w:cs="Arial"/>
                <w:sz w:val="18"/>
                <w:szCs w:val="18"/>
              </w:rPr>
            </w:pPr>
          </w:p>
        </w:tc>
        <w:tc>
          <w:tcPr>
            <w:tcW w:w="213" w:type="pct"/>
          </w:tcPr>
          <w:p w14:paraId="402369C8" w14:textId="77777777" w:rsidR="00AD4703" w:rsidRPr="005A7BEF" w:rsidRDefault="00AD4703" w:rsidP="005A7BEF">
            <w:pPr>
              <w:rPr>
                <w:rFonts w:ascii="Arial" w:hAnsi="Arial" w:cs="Arial"/>
                <w:sz w:val="18"/>
                <w:szCs w:val="18"/>
              </w:rPr>
            </w:pPr>
          </w:p>
        </w:tc>
        <w:tc>
          <w:tcPr>
            <w:tcW w:w="213" w:type="pct"/>
          </w:tcPr>
          <w:p w14:paraId="299E037C" w14:textId="77777777" w:rsidR="00AD4703" w:rsidRPr="005A7BEF" w:rsidRDefault="00AD4703" w:rsidP="005A7BEF">
            <w:pPr>
              <w:rPr>
                <w:rFonts w:ascii="Arial" w:hAnsi="Arial" w:cs="Arial"/>
                <w:sz w:val="18"/>
                <w:szCs w:val="18"/>
              </w:rPr>
            </w:pPr>
          </w:p>
        </w:tc>
        <w:tc>
          <w:tcPr>
            <w:tcW w:w="213" w:type="pct"/>
          </w:tcPr>
          <w:p w14:paraId="2DF8801E" w14:textId="77777777" w:rsidR="00AD4703" w:rsidRPr="005A7BEF" w:rsidRDefault="00AD4703" w:rsidP="005A7BEF">
            <w:pPr>
              <w:rPr>
                <w:rFonts w:ascii="Arial" w:hAnsi="Arial" w:cs="Arial"/>
                <w:sz w:val="18"/>
                <w:szCs w:val="18"/>
              </w:rPr>
            </w:pPr>
          </w:p>
        </w:tc>
        <w:tc>
          <w:tcPr>
            <w:tcW w:w="213" w:type="pct"/>
          </w:tcPr>
          <w:p w14:paraId="3157D119" w14:textId="77777777" w:rsidR="00AD4703" w:rsidRPr="005A7BEF" w:rsidRDefault="00AD4703" w:rsidP="005A7BEF">
            <w:pPr>
              <w:rPr>
                <w:rFonts w:ascii="Arial" w:hAnsi="Arial" w:cs="Arial"/>
                <w:sz w:val="18"/>
                <w:szCs w:val="18"/>
              </w:rPr>
            </w:pPr>
          </w:p>
        </w:tc>
        <w:tc>
          <w:tcPr>
            <w:tcW w:w="213" w:type="pct"/>
          </w:tcPr>
          <w:p w14:paraId="10FD6987" w14:textId="77777777" w:rsidR="00AD4703" w:rsidRPr="005A7BEF" w:rsidRDefault="00AD4703" w:rsidP="005A7BEF">
            <w:pPr>
              <w:rPr>
                <w:rFonts w:ascii="Arial" w:hAnsi="Arial" w:cs="Arial"/>
                <w:sz w:val="18"/>
                <w:szCs w:val="18"/>
              </w:rPr>
            </w:pPr>
          </w:p>
        </w:tc>
        <w:tc>
          <w:tcPr>
            <w:tcW w:w="212" w:type="pct"/>
          </w:tcPr>
          <w:p w14:paraId="64C6116B" w14:textId="77777777" w:rsidR="00AD4703" w:rsidRPr="005A7BEF" w:rsidRDefault="00AD4703" w:rsidP="005A7BEF">
            <w:pPr>
              <w:rPr>
                <w:rFonts w:ascii="Arial" w:hAnsi="Arial" w:cs="Arial"/>
                <w:sz w:val="18"/>
                <w:szCs w:val="18"/>
              </w:rPr>
            </w:pPr>
          </w:p>
        </w:tc>
        <w:tc>
          <w:tcPr>
            <w:tcW w:w="213" w:type="pct"/>
          </w:tcPr>
          <w:p w14:paraId="1D972A9D" w14:textId="77777777" w:rsidR="00AD4703" w:rsidRPr="005A7BEF" w:rsidRDefault="00AD4703" w:rsidP="005A7BEF">
            <w:pPr>
              <w:rPr>
                <w:rFonts w:ascii="Arial" w:hAnsi="Arial" w:cs="Arial"/>
                <w:sz w:val="18"/>
                <w:szCs w:val="18"/>
              </w:rPr>
            </w:pPr>
          </w:p>
        </w:tc>
        <w:tc>
          <w:tcPr>
            <w:tcW w:w="213" w:type="pct"/>
          </w:tcPr>
          <w:p w14:paraId="4B4A7C5C" w14:textId="77777777" w:rsidR="00AD4703" w:rsidRPr="005A7BEF" w:rsidRDefault="00AD4703" w:rsidP="005A7BEF">
            <w:pPr>
              <w:rPr>
                <w:rFonts w:ascii="Arial" w:hAnsi="Arial" w:cs="Arial"/>
                <w:sz w:val="18"/>
                <w:szCs w:val="18"/>
              </w:rPr>
            </w:pPr>
          </w:p>
        </w:tc>
        <w:tc>
          <w:tcPr>
            <w:tcW w:w="213" w:type="pct"/>
          </w:tcPr>
          <w:p w14:paraId="0391BF86" w14:textId="77777777" w:rsidR="00AD4703" w:rsidRPr="005A7BEF" w:rsidRDefault="00AD4703" w:rsidP="005A7BEF">
            <w:pPr>
              <w:rPr>
                <w:rFonts w:ascii="Arial" w:hAnsi="Arial" w:cs="Arial"/>
                <w:sz w:val="18"/>
                <w:szCs w:val="18"/>
              </w:rPr>
            </w:pPr>
          </w:p>
        </w:tc>
        <w:tc>
          <w:tcPr>
            <w:tcW w:w="213" w:type="pct"/>
          </w:tcPr>
          <w:p w14:paraId="096D32F4" w14:textId="77777777" w:rsidR="00AD4703" w:rsidRPr="005A7BEF" w:rsidRDefault="00AD4703" w:rsidP="005A7BEF">
            <w:pPr>
              <w:rPr>
                <w:rFonts w:ascii="Arial" w:hAnsi="Arial" w:cs="Arial"/>
                <w:sz w:val="18"/>
                <w:szCs w:val="18"/>
              </w:rPr>
            </w:pPr>
          </w:p>
        </w:tc>
        <w:tc>
          <w:tcPr>
            <w:tcW w:w="212" w:type="pct"/>
          </w:tcPr>
          <w:p w14:paraId="3D4861C1" w14:textId="77777777" w:rsidR="00AD4703" w:rsidRPr="005A7BEF" w:rsidRDefault="00AD4703" w:rsidP="005A7BEF">
            <w:pPr>
              <w:rPr>
                <w:rFonts w:ascii="Arial" w:hAnsi="Arial" w:cs="Arial"/>
                <w:sz w:val="18"/>
                <w:szCs w:val="18"/>
              </w:rPr>
            </w:pPr>
          </w:p>
        </w:tc>
      </w:tr>
      <w:tr w:rsidR="00AD4703" w:rsidRPr="005A7BEF" w14:paraId="1BB7283D" w14:textId="77777777" w:rsidTr="005342DA">
        <w:trPr>
          <w:trHeight w:val="161"/>
        </w:trPr>
        <w:tc>
          <w:tcPr>
            <w:tcW w:w="1170" w:type="pct"/>
          </w:tcPr>
          <w:p w14:paraId="04628A2F" w14:textId="54880281" w:rsidR="000E599D" w:rsidRDefault="000E599D"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16. Does [Name] derive any health care financing benefit from the group schemes</w:t>
            </w:r>
            <w:r>
              <w:rPr>
                <w:rFonts w:ascii="Arial" w:hAnsi="Arial" w:cs="Arial"/>
                <w:b/>
                <w:sz w:val="18"/>
                <w:szCs w:val="18"/>
              </w:rPr>
              <w:t xml:space="preserve"> in which he/she participates</w:t>
            </w:r>
            <w:r w:rsidR="00AD4703" w:rsidRPr="005A7BEF">
              <w:rPr>
                <w:rFonts w:ascii="Arial" w:hAnsi="Arial" w:cs="Arial"/>
                <w:b/>
                <w:sz w:val="18"/>
                <w:szCs w:val="18"/>
              </w:rPr>
              <w:t xml:space="preserve">? </w:t>
            </w:r>
          </w:p>
          <w:p w14:paraId="4896E0CD" w14:textId="45472C63" w:rsidR="00A20770" w:rsidRDefault="00A20770" w:rsidP="005A7BEF">
            <w:pPr>
              <w:rPr>
                <w:rFonts w:ascii="Arial" w:hAnsi="Arial" w:cs="Arial"/>
                <w:b/>
                <w:sz w:val="18"/>
                <w:szCs w:val="18"/>
              </w:rPr>
            </w:pPr>
          </w:p>
          <w:p w14:paraId="567EB864" w14:textId="4D8F40BA" w:rsidR="00A20770" w:rsidRDefault="00A20770" w:rsidP="005A7BEF">
            <w:pPr>
              <w:rPr>
                <w:rFonts w:ascii="Arial" w:hAnsi="Arial" w:cs="Arial"/>
                <w:b/>
                <w:sz w:val="18"/>
                <w:szCs w:val="18"/>
              </w:rPr>
            </w:pPr>
            <w:r>
              <w:rPr>
                <w:rFonts w:ascii="Arial" w:hAnsi="Arial" w:cs="Arial"/>
                <w:b/>
                <w:sz w:val="18"/>
                <w:szCs w:val="18"/>
              </w:rPr>
              <w:t>[Ask in regards to A – D below]</w:t>
            </w:r>
          </w:p>
          <w:p w14:paraId="7D81406A" w14:textId="77777777" w:rsidR="00A20770" w:rsidRDefault="00A20770" w:rsidP="005A7BEF">
            <w:pPr>
              <w:rPr>
                <w:rFonts w:ascii="Arial" w:hAnsi="Arial" w:cs="Arial"/>
                <w:b/>
                <w:sz w:val="18"/>
                <w:szCs w:val="18"/>
              </w:rPr>
            </w:pPr>
          </w:p>
          <w:p w14:paraId="17FEE879" w14:textId="00D4ED0D" w:rsidR="00AD4703" w:rsidRPr="005A7BEF" w:rsidRDefault="00AD4703" w:rsidP="005A7BEF">
            <w:pPr>
              <w:rPr>
                <w:rFonts w:ascii="Arial" w:hAnsi="Arial" w:cs="Arial"/>
                <w:b/>
                <w:sz w:val="18"/>
                <w:szCs w:val="18"/>
              </w:rPr>
            </w:pPr>
            <w:r w:rsidRPr="005A7BEF">
              <w:rPr>
                <w:rFonts w:ascii="Arial" w:hAnsi="Arial" w:cs="Arial"/>
                <w:b/>
                <w:sz w:val="18"/>
                <w:szCs w:val="18"/>
              </w:rPr>
              <w:t xml:space="preserve">1. Yes  5.No for those selected in </w:t>
            </w:r>
            <w:r w:rsidR="000E599D">
              <w:rPr>
                <w:rFonts w:ascii="Arial" w:hAnsi="Arial" w:cs="Arial"/>
                <w:b/>
                <w:sz w:val="18"/>
                <w:szCs w:val="18"/>
              </w:rPr>
              <w:t>Q</w:t>
            </w:r>
            <w:r w:rsidRPr="005A7BEF">
              <w:rPr>
                <w:rFonts w:ascii="Arial" w:hAnsi="Arial" w:cs="Arial"/>
                <w:b/>
                <w:sz w:val="18"/>
                <w:szCs w:val="18"/>
              </w:rPr>
              <w:t>15</w:t>
            </w:r>
          </w:p>
          <w:p w14:paraId="292920BB" w14:textId="77777777" w:rsidR="00AD4703" w:rsidRPr="005A7BEF" w:rsidRDefault="00AD4703" w:rsidP="005A7BEF">
            <w:pPr>
              <w:rPr>
                <w:rFonts w:ascii="Arial" w:hAnsi="Arial" w:cs="Arial"/>
                <w:b/>
                <w:sz w:val="18"/>
                <w:szCs w:val="18"/>
              </w:rPr>
            </w:pPr>
            <w:r w:rsidRPr="005A7BEF">
              <w:rPr>
                <w:rFonts w:ascii="Arial" w:hAnsi="Arial" w:cs="Arial"/>
                <w:b/>
                <w:sz w:val="18"/>
                <w:szCs w:val="18"/>
              </w:rPr>
              <w:t>A..Susu</w:t>
            </w:r>
          </w:p>
          <w:p w14:paraId="29D9774F" w14:textId="77777777" w:rsidR="00AD4703" w:rsidRPr="005A7BEF" w:rsidRDefault="00AD4703" w:rsidP="005A7BEF">
            <w:pPr>
              <w:rPr>
                <w:rFonts w:ascii="Arial" w:hAnsi="Arial" w:cs="Arial"/>
                <w:b/>
                <w:sz w:val="18"/>
                <w:szCs w:val="18"/>
              </w:rPr>
            </w:pPr>
            <w:r w:rsidRPr="005A7BEF">
              <w:rPr>
                <w:rFonts w:ascii="Arial" w:hAnsi="Arial" w:cs="Arial"/>
                <w:b/>
                <w:sz w:val="18"/>
                <w:szCs w:val="18"/>
              </w:rPr>
              <w:t>B.Family contribution</w:t>
            </w:r>
          </w:p>
          <w:p w14:paraId="16C2CF38" w14:textId="77777777" w:rsidR="00AD4703" w:rsidRPr="005A7BEF" w:rsidRDefault="00AD4703" w:rsidP="005A7BEF">
            <w:pPr>
              <w:rPr>
                <w:rFonts w:ascii="Arial" w:hAnsi="Arial" w:cs="Arial"/>
                <w:b/>
                <w:sz w:val="18"/>
                <w:szCs w:val="18"/>
              </w:rPr>
            </w:pPr>
            <w:r w:rsidRPr="005A7BEF">
              <w:rPr>
                <w:rFonts w:ascii="Arial" w:hAnsi="Arial" w:cs="Arial"/>
                <w:b/>
                <w:sz w:val="18"/>
                <w:szCs w:val="18"/>
              </w:rPr>
              <w:t>C.Welfare association</w:t>
            </w:r>
          </w:p>
          <w:p w14:paraId="4A944FB1" w14:textId="77777777" w:rsidR="00AD4703" w:rsidRPr="005A7BEF" w:rsidRDefault="00AD4703" w:rsidP="005A7BEF">
            <w:pPr>
              <w:rPr>
                <w:rFonts w:ascii="Arial" w:hAnsi="Arial" w:cs="Arial"/>
                <w:b/>
                <w:sz w:val="18"/>
                <w:szCs w:val="18"/>
              </w:rPr>
            </w:pPr>
            <w:r w:rsidRPr="005A7BEF">
              <w:rPr>
                <w:rFonts w:ascii="Arial" w:hAnsi="Arial" w:cs="Arial"/>
                <w:b/>
                <w:sz w:val="18"/>
                <w:szCs w:val="18"/>
              </w:rPr>
              <w:t>D.Micro credit scheme</w:t>
            </w:r>
          </w:p>
          <w:p w14:paraId="36C2038E" w14:textId="224A4360" w:rsidR="00AD4703" w:rsidRPr="005A7BEF" w:rsidRDefault="000E599D" w:rsidP="005A7BEF">
            <w:pPr>
              <w:spacing w:line="276" w:lineRule="auto"/>
              <w:rPr>
                <w:rFonts w:ascii="Arial" w:hAnsi="Arial" w:cs="Arial"/>
                <w:b/>
                <w:sz w:val="18"/>
                <w:szCs w:val="18"/>
              </w:rPr>
            </w:pPr>
            <w:r>
              <w:rPr>
                <w:rFonts w:ascii="Arial" w:hAnsi="Arial" w:cs="Arial"/>
                <w:b/>
                <w:sz w:val="18"/>
                <w:szCs w:val="18"/>
              </w:rPr>
              <w:t>-</w:t>
            </w:r>
            <w:r w:rsidR="00AD4703" w:rsidRPr="005A7BEF">
              <w:rPr>
                <w:rFonts w:ascii="Arial" w:hAnsi="Arial" w:cs="Arial"/>
                <w:b/>
                <w:sz w:val="18"/>
                <w:szCs w:val="18"/>
              </w:rPr>
              <w:t xml:space="preserve">666. Other (Specify) </w:t>
            </w:r>
          </w:p>
          <w:p w14:paraId="4C0F38A6"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 xml:space="preserve">-888. Refuse to Answer </w:t>
            </w:r>
          </w:p>
          <w:p w14:paraId="7EFD1EE1"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w:t>
            </w:r>
          </w:p>
        </w:tc>
        <w:tc>
          <w:tcPr>
            <w:tcW w:w="212" w:type="pct"/>
          </w:tcPr>
          <w:p w14:paraId="4F969121" w14:textId="77777777" w:rsidR="00AD4703" w:rsidRPr="005A7BEF" w:rsidRDefault="00AD4703" w:rsidP="005A7BEF">
            <w:pPr>
              <w:rPr>
                <w:rFonts w:ascii="Arial" w:hAnsi="Arial" w:cs="Arial"/>
                <w:sz w:val="18"/>
                <w:szCs w:val="18"/>
              </w:rPr>
            </w:pPr>
          </w:p>
        </w:tc>
        <w:tc>
          <w:tcPr>
            <w:tcW w:w="213" w:type="pct"/>
          </w:tcPr>
          <w:p w14:paraId="5E4A6E56" w14:textId="77777777" w:rsidR="00AD4703" w:rsidRPr="005A7BEF" w:rsidRDefault="00AD4703" w:rsidP="005A7BEF">
            <w:pPr>
              <w:rPr>
                <w:rFonts w:ascii="Arial" w:hAnsi="Arial" w:cs="Arial"/>
                <w:sz w:val="18"/>
                <w:szCs w:val="18"/>
              </w:rPr>
            </w:pPr>
          </w:p>
        </w:tc>
        <w:tc>
          <w:tcPr>
            <w:tcW w:w="213" w:type="pct"/>
          </w:tcPr>
          <w:p w14:paraId="6877C0CA" w14:textId="77777777" w:rsidR="00AD4703" w:rsidRPr="005A7BEF" w:rsidRDefault="00AD4703" w:rsidP="005A7BEF">
            <w:pPr>
              <w:rPr>
                <w:rFonts w:ascii="Arial" w:hAnsi="Arial" w:cs="Arial"/>
                <w:sz w:val="18"/>
                <w:szCs w:val="18"/>
              </w:rPr>
            </w:pPr>
          </w:p>
        </w:tc>
        <w:tc>
          <w:tcPr>
            <w:tcW w:w="213" w:type="pct"/>
          </w:tcPr>
          <w:p w14:paraId="552C06A2" w14:textId="77777777" w:rsidR="00AD4703" w:rsidRPr="005A7BEF" w:rsidRDefault="00AD4703" w:rsidP="005A7BEF">
            <w:pPr>
              <w:rPr>
                <w:rFonts w:ascii="Arial" w:hAnsi="Arial" w:cs="Arial"/>
                <w:sz w:val="18"/>
                <w:szCs w:val="18"/>
              </w:rPr>
            </w:pPr>
          </w:p>
        </w:tc>
        <w:tc>
          <w:tcPr>
            <w:tcW w:w="213" w:type="pct"/>
          </w:tcPr>
          <w:p w14:paraId="15075B5B" w14:textId="77777777" w:rsidR="00AD4703" w:rsidRPr="005A7BEF" w:rsidRDefault="00AD4703" w:rsidP="005A7BEF">
            <w:pPr>
              <w:rPr>
                <w:rFonts w:ascii="Arial" w:hAnsi="Arial" w:cs="Arial"/>
                <w:sz w:val="18"/>
                <w:szCs w:val="18"/>
              </w:rPr>
            </w:pPr>
          </w:p>
        </w:tc>
        <w:tc>
          <w:tcPr>
            <w:tcW w:w="213" w:type="pct"/>
          </w:tcPr>
          <w:p w14:paraId="5648781E" w14:textId="77777777" w:rsidR="00AD4703" w:rsidRPr="005A7BEF" w:rsidRDefault="00AD4703" w:rsidP="005A7BEF">
            <w:pPr>
              <w:rPr>
                <w:rFonts w:ascii="Arial" w:hAnsi="Arial" w:cs="Arial"/>
                <w:sz w:val="18"/>
                <w:szCs w:val="18"/>
              </w:rPr>
            </w:pPr>
          </w:p>
        </w:tc>
        <w:tc>
          <w:tcPr>
            <w:tcW w:w="212" w:type="pct"/>
          </w:tcPr>
          <w:p w14:paraId="3534EA5F" w14:textId="77777777" w:rsidR="00AD4703" w:rsidRPr="005A7BEF" w:rsidRDefault="00AD4703" w:rsidP="005A7BEF">
            <w:pPr>
              <w:rPr>
                <w:rFonts w:ascii="Arial" w:hAnsi="Arial" w:cs="Arial"/>
                <w:sz w:val="18"/>
                <w:szCs w:val="18"/>
              </w:rPr>
            </w:pPr>
          </w:p>
        </w:tc>
        <w:tc>
          <w:tcPr>
            <w:tcW w:w="213" w:type="pct"/>
          </w:tcPr>
          <w:p w14:paraId="4A0FFF53" w14:textId="77777777" w:rsidR="00AD4703" w:rsidRPr="005A7BEF" w:rsidRDefault="00AD4703" w:rsidP="005A7BEF">
            <w:pPr>
              <w:rPr>
                <w:rFonts w:ascii="Arial" w:hAnsi="Arial" w:cs="Arial"/>
                <w:sz w:val="18"/>
                <w:szCs w:val="18"/>
              </w:rPr>
            </w:pPr>
          </w:p>
        </w:tc>
        <w:tc>
          <w:tcPr>
            <w:tcW w:w="213" w:type="pct"/>
          </w:tcPr>
          <w:p w14:paraId="62C2F18F" w14:textId="77777777" w:rsidR="00AD4703" w:rsidRPr="005A7BEF" w:rsidRDefault="00AD4703" w:rsidP="005A7BEF">
            <w:pPr>
              <w:rPr>
                <w:rFonts w:ascii="Arial" w:hAnsi="Arial" w:cs="Arial"/>
                <w:sz w:val="18"/>
                <w:szCs w:val="18"/>
              </w:rPr>
            </w:pPr>
          </w:p>
        </w:tc>
        <w:tc>
          <w:tcPr>
            <w:tcW w:w="213" w:type="pct"/>
          </w:tcPr>
          <w:p w14:paraId="6BB9F60E" w14:textId="77777777" w:rsidR="00AD4703" w:rsidRPr="005A7BEF" w:rsidRDefault="00AD4703" w:rsidP="005A7BEF">
            <w:pPr>
              <w:rPr>
                <w:rFonts w:ascii="Arial" w:hAnsi="Arial" w:cs="Arial"/>
                <w:sz w:val="18"/>
                <w:szCs w:val="18"/>
              </w:rPr>
            </w:pPr>
          </w:p>
        </w:tc>
        <w:tc>
          <w:tcPr>
            <w:tcW w:w="213" w:type="pct"/>
          </w:tcPr>
          <w:p w14:paraId="582161A2" w14:textId="77777777" w:rsidR="00AD4703" w:rsidRPr="005A7BEF" w:rsidRDefault="00AD4703" w:rsidP="005A7BEF">
            <w:pPr>
              <w:rPr>
                <w:rFonts w:ascii="Arial" w:hAnsi="Arial" w:cs="Arial"/>
                <w:sz w:val="18"/>
                <w:szCs w:val="18"/>
              </w:rPr>
            </w:pPr>
          </w:p>
        </w:tc>
        <w:tc>
          <w:tcPr>
            <w:tcW w:w="213" w:type="pct"/>
          </w:tcPr>
          <w:p w14:paraId="13AB6915" w14:textId="77777777" w:rsidR="00AD4703" w:rsidRPr="005A7BEF" w:rsidRDefault="00AD4703" w:rsidP="005A7BEF">
            <w:pPr>
              <w:rPr>
                <w:rFonts w:ascii="Arial" w:hAnsi="Arial" w:cs="Arial"/>
                <w:sz w:val="18"/>
                <w:szCs w:val="18"/>
              </w:rPr>
            </w:pPr>
          </w:p>
        </w:tc>
        <w:tc>
          <w:tcPr>
            <w:tcW w:w="212" w:type="pct"/>
          </w:tcPr>
          <w:p w14:paraId="31EB0D51" w14:textId="77777777" w:rsidR="00AD4703" w:rsidRPr="005A7BEF" w:rsidRDefault="00AD4703" w:rsidP="005A7BEF">
            <w:pPr>
              <w:rPr>
                <w:rFonts w:ascii="Arial" w:hAnsi="Arial" w:cs="Arial"/>
                <w:sz w:val="18"/>
                <w:szCs w:val="18"/>
              </w:rPr>
            </w:pPr>
          </w:p>
        </w:tc>
        <w:tc>
          <w:tcPr>
            <w:tcW w:w="213" w:type="pct"/>
          </w:tcPr>
          <w:p w14:paraId="216AA93B" w14:textId="77777777" w:rsidR="00AD4703" w:rsidRPr="005A7BEF" w:rsidRDefault="00AD4703" w:rsidP="005A7BEF">
            <w:pPr>
              <w:rPr>
                <w:rFonts w:ascii="Arial" w:hAnsi="Arial" w:cs="Arial"/>
                <w:sz w:val="18"/>
                <w:szCs w:val="18"/>
              </w:rPr>
            </w:pPr>
          </w:p>
        </w:tc>
        <w:tc>
          <w:tcPr>
            <w:tcW w:w="213" w:type="pct"/>
          </w:tcPr>
          <w:p w14:paraId="13EAF6E1" w14:textId="77777777" w:rsidR="00AD4703" w:rsidRPr="005A7BEF" w:rsidRDefault="00AD4703" w:rsidP="005A7BEF">
            <w:pPr>
              <w:rPr>
                <w:rFonts w:ascii="Arial" w:hAnsi="Arial" w:cs="Arial"/>
                <w:sz w:val="18"/>
                <w:szCs w:val="18"/>
              </w:rPr>
            </w:pPr>
          </w:p>
        </w:tc>
        <w:tc>
          <w:tcPr>
            <w:tcW w:w="213" w:type="pct"/>
          </w:tcPr>
          <w:p w14:paraId="380DE34A" w14:textId="77777777" w:rsidR="00AD4703" w:rsidRPr="005A7BEF" w:rsidRDefault="00AD4703" w:rsidP="005A7BEF">
            <w:pPr>
              <w:rPr>
                <w:rFonts w:ascii="Arial" w:hAnsi="Arial" w:cs="Arial"/>
                <w:sz w:val="18"/>
                <w:szCs w:val="18"/>
              </w:rPr>
            </w:pPr>
          </w:p>
        </w:tc>
        <w:tc>
          <w:tcPr>
            <w:tcW w:w="213" w:type="pct"/>
          </w:tcPr>
          <w:p w14:paraId="07D567A7" w14:textId="77777777" w:rsidR="00AD4703" w:rsidRPr="005A7BEF" w:rsidRDefault="00AD4703" w:rsidP="005A7BEF">
            <w:pPr>
              <w:rPr>
                <w:rFonts w:ascii="Arial" w:hAnsi="Arial" w:cs="Arial"/>
                <w:sz w:val="18"/>
                <w:szCs w:val="18"/>
              </w:rPr>
            </w:pPr>
          </w:p>
        </w:tc>
        <w:tc>
          <w:tcPr>
            <w:tcW w:w="212" w:type="pct"/>
          </w:tcPr>
          <w:p w14:paraId="20F61603" w14:textId="77777777" w:rsidR="00AD4703" w:rsidRPr="005A7BEF" w:rsidRDefault="00AD4703" w:rsidP="005A7BEF">
            <w:pPr>
              <w:rPr>
                <w:rFonts w:ascii="Arial" w:hAnsi="Arial" w:cs="Arial"/>
                <w:sz w:val="18"/>
                <w:szCs w:val="18"/>
              </w:rPr>
            </w:pPr>
          </w:p>
        </w:tc>
      </w:tr>
    </w:tbl>
    <w:p w14:paraId="5C8F7A02" w14:textId="447EBBC6" w:rsidR="00404EF8" w:rsidRPr="005A7BEF" w:rsidRDefault="00404EF8" w:rsidP="005A7BEF">
      <w:pPr>
        <w:rPr>
          <w:rFonts w:ascii="Arial" w:hAnsi="Arial" w:cs="Arial"/>
          <w:b/>
        </w:rPr>
      </w:pPr>
    </w:p>
    <w:p w14:paraId="5318F5E0" w14:textId="77777777" w:rsidR="00404EF8" w:rsidRPr="005A7BEF" w:rsidRDefault="00404EF8" w:rsidP="005A7BEF">
      <w:pPr>
        <w:rPr>
          <w:rFonts w:ascii="Arial" w:hAnsi="Arial" w:cs="Arial"/>
        </w:rPr>
      </w:pPr>
    </w:p>
    <w:p w14:paraId="558C88CE" w14:textId="3CAE27EA" w:rsidR="00404EF8" w:rsidRPr="005A7BEF" w:rsidRDefault="00404EF8" w:rsidP="005A7BEF">
      <w:pPr>
        <w:rPr>
          <w:rFonts w:ascii="Arial" w:hAnsi="Arial" w:cs="Arial"/>
        </w:rPr>
      </w:pPr>
    </w:p>
    <w:p w14:paraId="003E22ED" w14:textId="6ACE90E6" w:rsidR="00404EF8" w:rsidRPr="005A7BEF" w:rsidRDefault="00404EF8" w:rsidP="005A7BEF">
      <w:pPr>
        <w:rPr>
          <w:rFonts w:ascii="Arial" w:hAnsi="Arial" w:cs="Arial"/>
        </w:rPr>
      </w:pPr>
    </w:p>
    <w:p w14:paraId="1199A73E" w14:textId="4EB1B5BD" w:rsidR="00404EF8" w:rsidRPr="005A7BEF" w:rsidRDefault="00404EF8" w:rsidP="005A7BEF">
      <w:pPr>
        <w:rPr>
          <w:rFonts w:ascii="Arial" w:hAnsi="Arial" w:cs="Arial"/>
        </w:rPr>
      </w:pPr>
    </w:p>
    <w:p w14:paraId="1295E0B1" w14:textId="1AD98F4A" w:rsidR="00404EF8" w:rsidRPr="005A7BEF" w:rsidRDefault="00404EF8" w:rsidP="005A7BEF">
      <w:pPr>
        <w:rPr>
          <w:rFonts w:ascii="Arial" w:hAnsi="Arial" w:cs="Arial"/>
        </w:rPr>
      </w:pPr>
    </w:p>
    <w:p w14:paraId="275ACB12" w14:textId="612D4C6D" w:rsidR="00404EF8" w:rsidRPr="005A7BEF" w:rsidRDefault="00404EF8" w:rsidP="005A7BEF">
      <w:pPr>
        <w:rPr>
          <w:rFonts w:ascii="Arial" w:hAnsi="Arial" w:cs="Arial"/>
        </w:rPr>
      </w:pPr>
    </w:p>
    <w:p w14:paraId="21D9D81A" w14:textId="3D442381" w:rsidR="00404EF8" w:rsidRPr="005A7BEF" w:rsidRDefault="00404EF8" w:rsidP="005A7BEF">
      <w:pPr>
        <w:rPr>
          <w:rFonts w:ascii="Arial" w:hAnsi="Arial" w:cs="Arial"/>
        </w:rPr>
      </w:pPr>
    </w:p>
    <w:p w14:paraId="7A12DF55" w14:textId="410EA70E" w:rsidR="00404EF8" w:rsidRPr="005A7BEF" w:rsidRDefault="00404EF8" w:rsidP="005A7BEF">
      <w:pPr>
        <w:rPr>
          <w:rFonts w:ascii="Arial" w:hAnsi="Arial" w:cs="Arial"/>
        </w:rPr>
      </w:pPr>
    </w:p>
    <w:p w14:paraId="6A2BA291" w14:textId="270896C1" w:rsidR="00404EF8" w:rsidRPr="005A7BEF" w:rsidRDefault="00404EF8" w:rsidP="005A7BEF">
      <w:pPr>
        <w:rPr>
          <w:rFonts w:ascii="Arial" w:hAnsi="Arial" w:cs="Arial"/>
        </w:rPr>
      </w:pPr>
    </w:p>
    <w:p w14:paraId="019DB5F2" w14:textId="1A59AEE0" w:rsidR="00404EF8" w:rsidRPr="005A7BEF" w:rsidRDefault="00404EF8" w:rsidP="005A7BEF">
      <w:pPr>
        <w:rPr>
          <w:rFonts w:ascii="Arial" w:hAnsi="Arial" w:cs="Arial"/>
        </w:rPr>
      </w:pPr>
    </w:p>
    <w:p w14:paraId="7D96966C" w14:textId="1515AAC8" w:rsidR="00404EF8" w:rsidRPr="005A7BEF" w:rsidRDefault="00404EF8" w:rsidP="005A7BEF">
      <w:pPr>
        <w:rPr>
          <w:rFonts w:ascii="Arial" w:hAnsi="Arial" w:cs="Arial"/>
        </w:rPr>
      </w:pPr>
    </w:p>
    <w:p w14:paraId="7B4567FC" w14:textId="30B32AA1" w:rsidR="00404EF8" w:rsidRPr="005A7BEF" w:rsidRDefault="00404EF8" w:rsidP="005A7BEF">
      <w:pPr>
        <w:rPr>
          <w:rFonts w:ascii="Arial" w:hAnsi="Arial" w:cs="Arial"/>
        </w:rPr>
      </w:pPr>
    </w:p>
    <w:p w14:paraId="2BBC1746" w14:textId="77777777" w:rsidR="00404EF8" w:rsidRPr="005A7BEF" w:rsidRDefault="00404EF8" w:rsidP="005A7BEF">
      <w:pPr>
        <w:rPr>
          <w:rFonts w:ascii="Arial" w:hAnsi="Arial" w:cs="Arial"/>
        </w:rPr>
      </w:pPr>
    </w:p>
    <w:p w14:paraId="7062F69C" w14:textId="21A42112" w:rsidR="00AD4703" w:rsidRPr="005A7BEF" w:rsidRDefault="00AD4703" w:rsidP="005A7BEF">
      <w:pPr>
        <w:pStyle w:val="Heading2"/>
        <w:spacing w:before="0"/>
        <w:rPr>
          <w:rFonts w:ascii="Arial" w:hAnsi="Arial" w:cs="Arial"/>
          <w:color w:val="auto"/>
          <w:sz w:val="20"/>
          <w:szCs w:val="20"/>
        </w:rPr>
      </w:pPr>
      <w:bookmarkStart w:id="151" w:name="_Toc516617842"/>
      <w:r w:rsidRPr="005A7BEF">
        <w:rPr>
          <w:rFonts w:ascii="Arial" w:hAnsi="Arial" w:cs="Arial"/>
          <w:color w:val="auto"/>
          <w:sz w:val="20"/>
          <w:szCs w:val="20"/>
        </w:rPr>
        <w:t>Part</w:t>
      </w:r>
      <w:r w:rsidR="001F5795" w:rsidRPr="005A7BEF">
        <w:rPr>
          <w:rFonts w:ascii="Arial" w:hAnsi="Arial" w:cs="Arial"/>
          <w:color w:val="auto"/>
          <w:sz w:val="20"/>
          <w:szCs w:val="20"/>
        </w:rPr>
        <w:t xml:space="preserve"> C</w:t>
      </w:r>
      <w:r w:rsidRPr="005A7BEF">
        <w:rPr>
          <w:rFonts w:ascii="Arial" w:hAnsi="Arial" w:cs="Arial"/>
          <w:color w:val="auto"/>
          <w:sz w:val="20"/>
          <w:szCs w:val="20"/>
        </w:rPr>
        <w:t>: IMMUNIZATION</w:t>
      </w:r>
      <w:bookmarkEnd w:id="151"/>
      <w:r w:rsidR="00625618">
        <w:rPr>
          <w:rFonts w:ascii="Arial" w:hAnsi="Arial" w:cs="Arial"/>
          <w:color w:val="auto"/>
          <w:sz w:val="20"/>
          <w:szCs w:val="20"/>
        </w:rPr>
        <w:t>S</w:t>
      </w:r>
      <w:r w:rsidRPr="005A7BEF">
        <w:rPr>
          <w:rFonts w:ascii="Arial" w:hAnsi="Arial" w:cs="Arial"/>
          <w:color w:val="auto"/>
          <w:sz w:val="20"/>
          <w:szCs w:val="20"/>
        </w:rPr>
        <w:t xml:space="preserve"> </w:t>
      </w:r>
    </w:p>
    <w:p w14:paraId="1F9B9FDB" w14:textId="1E64F19E" w:rsidR="00AD4703" w:rsidRPr="005A7BEF" w:rsidRDefault="00AD4703" w:rsidP="005A7BEF">
      <w:pPr>
        <w:rPr>
          <w:rFonts w:ascii="Arial" w:hAnsi="Arial" w:cs="Arial"/>
        </w:rPr>
      </w:pPr>
      <w:r w:rsidRPr="005A7BEF">
        <w:rPr>
          <w:rFonts w:ascii="Arial" w:hAnsi="Arial" w:cs="Arial"/>
          <w:i/>
          <w:sz w:val="20"/>
          <w:szCs w:val="20"/>
        </w:rPr>
        <w:t>(FILL OUT FOR ALL HOUSEHOLD MEMBERS</w:t>
      </w:r>
      <w:r w:rsidR="005734C5" w:rsidRPr="005A7BEF">
        <w:rPr>
          <w:rFonts w:ascii="Arial" w:hAnsi="Arial" w:cs="Arial"/>
          <w:i/>
          <w:sz w:val="20"/>
          <w:szCs w:val="20"/>
        </w:rPr>
        <w:t xml:space="preserve"> AGE 13 AND YOUNGER</w:t>
      </w:r>
      <w:r w:rsidRPr="005A7BEF">
        <w:rPr>
          <w:rFonts w:ascii="Arial" w:hAnsi="Arial" w:cs="Arial"/>
          <w:i/>
          <w:sz w:val="20"/>
          <w:szCs w:val="20"/>
        </w:rPr>
        <w:t>)</w:t>
      </w:r>
    </w:p>
    <w:tbl>
      <w:tblPr>
        <w:tblStyle w:val="TableGrid"/>
        <w:tblW w:w="0" w:type="auto"/>
        <w:tblLook w:val="04A0" w:firstRow="1" w:lastRow="0" w:firstColumn="1" w:lastColumn="0" w:noHBand="0" w:noVBand="1"/>
      </w:tblPr>
      <w:tblGrid>
        <w:gridCol w:w="3325"/>
        <w:gridCol w:w="720"/>
        <w:gridCol w:w="630"/>
        <w:gridCol w:w="540"/>
        <w:gridCol w:w="630"/>
        <w:gridCol w:w="630"/>
        <w:gridCol w:w="630"/>
        <w:gridCol w:w="630"/>
        <w:gridCol w:w="630"/>
        <w:gridCol w:w="630"/>
        <w:gridCol w:w="630"/>
        <w:gridCol w:w="630"/>
        <w:gridCol w:w="540"/>
        <w:gridCol w:w="630"/>
        <w:gridCol w:w="720"/>
        <w:gridCol w:w="540"/>
        <w:gridCol w:w="630"/>
        <w:gridCol w:w="540"/>
        <w:gridCol w:w="665"/>
      </w:tblGrid>
      <w:tr w:rsidR="00AD4703" w:rsidRPr="005A7BEF" w14:paraId="25183E1F" w14:textId="77777777" w:rsidTr="00BB358E">
        <w:trPr>
          <w:trHeight w:val="476"/>
          <w:tblHeader/>
        </w:trPr>
        <w:tc>
          <w:tcPr>
            <w:tcW w:w="3325" w:type="dxa"/>
            <w:shd w:val="clear" w:color="auto" w:fill="D9D9D9" w:themeFill="background1" w:themeFillShade="D9"/>
            <w:vAlign w:val="center"/>
          </w:tcPr>
          <w:p w14:paraId="30505EAA" w14:textId="77777777" w:rsidR="00AD4703" w:rsidRPr="005A7BEF" w:rsidRDefault="00AD4703" w:rsidP="005A7BEF">
            <w:pPr>
              <w:rPr>
                <w:rFonts w:ascii="Arial" w:hAnsi="Arial" w:cs="Arial"/>
                <w:b/>
              </w:rPr>
            </w:pPr>
            <w:r w:rsidRPr="005A7BEF">
              <w:rPr>
                <w:rFonts w:ascii="Arial" w:hAnsi="Arial" w:cs="Arial"/>
                <w:b/>
                <w:sz w:val="16"/>
                <w:szCs w:val="16"/>
              </w:rPr>
              <w:t>Member ID</w:t>
            </w:r>
          </w:p>
        </w:tc>
        <w:tc>
          <w:tcPr>
            <w:tcW w:w="720" w:type="dxa"/>
            <w:shd w:val="clear" w:color="auto" w:fill="D9D9D9" w:themeFill="background1" w:themeFillShade="D9"/>
            <w:vAlign w:val="center"/>
          </w:tcPr>
          <w:p w14:paraId="164C6BE3" w14:textId="77777777" w:rsidR="00AD4703" w:rsidRPr="005A7BEF" w:rsidRDefault="00AD4703" w:rsidP="005A7BEF">
            <w:pPr>
              <w:rPr>
                <w:rFonts w:ascii="Arial" w:hAnsi="Arial" w:cs="Arial"/>
                <w:b/>
              </w:rPr>
            </w:pPr>
            <w:r w:rsidRPr="005A7BEF">
              <w:rPr>
                <w:rFonts w:ascii="Arial" w:hAnsi="Arial" w:cs="Arial"/>
                <w:b/>
                <w:sz w:val="16"/>
                <w:szCs w:val="16"/>
              </w:rPr>
              <w:t>1</w:t>
            </w:r>
          </w:p>
        </w:tc>
        <w:tc>
          <w:tcPr>
            <w:tcW w:w="630" w:type="dxa"/>
            <w:shd w:val="clear" w:color="auto" w:fill="D9D9D9" w:themeFill="background1" w:themeFillShade="D9"/>
            <w:vAlign w:val="center"/>
          </w:tcPr>
          <w:p w14:paraId="0CD3ABED" w14:textId="77777777" w:rsidR="00AD4703" w:rsidRPr="005A7BEF" w:rsidRDefault="00AD4703" w:rsidP="005A7BEF">
            <w:pPr>
              <w:rPr>
                <w:rFonts w:ascii="Arial" w:hAnsi="Arial" w:cs="Arial"/>
                <w:b/>
              </w:rPr>
            </w:pPr>
            <w:r w:rsidRPr="005A7BEF">
              <w:rPr>
                <w:rFonts w:ascii="Arial" w:hAnsi="Arial" w:cs="Arial"/>
                <w:b/>
                <w:sz w:val="16"/>
                <w:szCs w:val="16"/>
              </w:rPr>
              <w:t>2</w:t>
            </w:r>
          </w:p>
        </w:tc>
        <w:tc>
          <w:tcPr>
            <w:tcW w:w="540" w:type="dxa"/>
            <w:shd w:val="clear" w:color="auto" w:fill="D9D9D9" w:themeFill="background1" w:themeFillShade="D9"/>
            <w:vAlign w:val="center"/>
          </w:tcPr>
          <w:p w14:paraId="2F774903" w14:textId="77777777" w:rsidR="00AD4703" w:rsidRPr="005A7BEF" w:rsidRDefault="00AD4703" w:rsidP="005A7BEF">
            <w:pPr>
              <w:rPr>
                <w:rFonts w:ascii="Arial" w:hAnsi="Arial" w:cs="Arial"/>
                <w:b/>
              </w:rPr>
            </w:pPr>
            <w:r w:rsidRPr="005A7BEF">
              <w:rPr>
                <w:rFonts w:ascii="Arial" w:hAnsi="Arial" w:cs="Arial"/>
                <w:b/>
                <w:sz w:val="16"/>
                <w:szCs w:val="16"/>
              </w:rPr>
              <w:t>3</w:t>
            </w:r>
          </w:p>
        </w:tc>
        <w:tc>
          <w:tcPr>
            <w:tcW w:w="630" w:type="dxa"/>
            <w:shd w:val="clear" w:color="auto" w:fill="D9D9D9" w:themeFill="background1" w:themeFillShade="D9"/>
            <w:vAlign w:val="center"/>
          </w:tcPr>
          <w:p w14:paraId="0E38CE7C" w14:textId="77777777" w:rsidR="00AD4703" w:rsidRPr="005A7BEF" w:rsidRDefault="00AD4703" w:rsidP="005A7BEF">
            <w:pPr>
              <w:rPr>
                <w:rFonts w:ascii="Arial" w:hAnsi="Arial" w:cs="Arial"/>
                <w:b/>
              </w:rPr>
            </w:pPr>
            <w:r w:rsidRPr="005A7BEF">
              <w:rPr>
                <w:rFonts w:ascii="Arial" w:hAnsi="Arial" w:cs="Arial"/>
                <w:b/>
                <w:sz w:val="16"/>
                <w:szCs w:val="16"/>
              </w:rPr>
              <w:t>4</w:t>
            </w:r>
          </w:p>
        </w:tc>
        <w:tc>
          <w:tcPr>
            <w:tcW w:w="630" w:type="dxa"/>
            <w:shd w:val="clear" w:color="auto" w:fill="D9D9D9" w:themeFill="background1" w:themeFillShade="D9"/>
            <w:vAlign w:val="center"/>
          </w:tcPr>
          <w:p w14:paraId="34562F15" w14:textId="77777777" w:rsidR="00AD4703" w:rsidRPr="005A7BEF" w:rsidRDefault="00AD4703" w:rsidP="005A7BEF">
            <w:pPr>
              <w:rPr>
                <w:rFonts w:ascii="Arial" w:hAnsi="Arial" w:cs="Arial"/>
                <w:b/>
              </w:rPr>
            </w:pPr>
            <w:r w:rsidRPr="005A7BEF">
              <w:rPr>
                <w:rFonts w:ascii="Arial" w:hAnsi="Arial" w:cs="Arial"/>
                <w:b/>
                <w:sz w:val="16"/>
                <w:szCs w:val="16"/>
              </w:rPr>
              <w:t>5</w:t>
            </w:r>
          </w:p>
        </w:tc>
        <w:tc>
          <w:tcPr>
            <w:tcW w:w="630" w:type="dxa"/>
            <w:shd w:val="clear" w:color="auto" w:fill="D9D9D9" w:themeFill="background1" w:themeFillShade="D9"/>
            <w:vAlign w:val="center"/>
          </w:tcPr>
          <w:p w14:paraId="69590FC5" w14:textId="77777777" w:rsidR="00AD4703" w:rsidRPr="005A7BEF" w:rsidRDefault="00AD4703" w:rsidP="005A7BEF">
            <w:pPr>
              <w:rPr>
                <w:rFonts w:ascii="Arial" w:hAnsi="Arial" w:cs="Arial"/>
                <w:b/>
              </w:rPr>
            </w:pPr>
            <w:r w:rsidRPr="005A7BEF">
              <w:rPr>
                <w:rFonts w:ascii="Arial" w:hAnsi="Arial" w:cs="Arial"/>
                <w:b/>
                <w:sz w:val="16"/>
                <w:szCs w:val="16"/>
              </w:rPr>
              <w:t>6</w:t>
            </w:r>
          </w:p>
        </w:tc>
        <w:tc>
          <w:tcPr>
            <w:tcW w:w="630" w:type="dxa"/>
            <w:shd w:val="clear" w:color="auto" w:fill="D9D9D9" w:themeFill="background1" w:themeFillShade="D9"/>
            <w:vAlign w:val="center"/>
          </w:tcPr>
          <w:p w14:paraId="18BEDBED" w14:textId="77777777" w:rsidR="00AD4703" w:rsidRPr="005A7BEF" w:rsidRDefault="00AD4703" w:rsidP="005A7BEF">
            <w:pPr>
              <w:rPr>
                <w:rFonts w:ascii="Arial" w:hAnsi="Arial" w:cs="Arial"/>
                <w:b/>
              </w:rPr>
            </w:pPr>
            <w:r w:rsidRPr="005A7BEF">
              <w:rPr>
                <w:rFonts w:ascii="Arial" w:hAnsi="Arial" w:cs="Arial"/>
                <w:b/>
                <w:sz w:val="16"/>
                <w:szCs w:val="16"/>
              </w:rPr>
              <w:t>7</w:t>
            </w:r>
          </w:p>
        </w:tc>
        <w:tc>
          <w:tcPr>
            <w:tcW w:w="630" w:type="dxa"/>
            <w:shd w:val="clear" w:color="auto" w:fill="D9D9D9" w:themeFill="background1" w:themeFillShade="D9"/>
            <w:vAlign w:val="center"/>
          </w:tcPr>
          <w:p w14:paraId="6D07C107" w14:textId="77777777" w:rsidR="00AD4703" w:rsidRPr="005A7BEF" w:rsidRDefault="00AD4703" w:rsidP="005A7BEF">
            <w:pPr>
              <w:rPr>
                <w:rFonts w:ascii="Arial" w:hAnsi="Arial" w:cs="Arial"/>
                <w:b/>
              </w:rPr>
            </w:pPr>
            <w:r w:rsidRPr="005A7BEF">
              <w:rPr>
                <w:rFonts w:ascii="Arial" w:hAnsi="Arial" w:cs="Arial"/>
                <w:b/>
                <w:sz w:val="16"/>
                <w:szCs w:val="16"/>
              </w:rPr>
              <w:t>8</w:t>
            </w:r>
          </w:p>
        </w:tc>
        <w:tc>
          <w:tcPr>
            <w:tcW w:w="630" w:type="dxa"/>
            <w:shd w:val="clear" w:color="auto" w:fill="D9D9D9" w:themeFill="background1" w:themeFillShade="D9"/>
            <w:vAlign w:val="center"/>
          </w:tcPr>
          <w:p w14:paraId="5D8510A5" w14:textId="77777777" w:rsidR="00AD4703" w:rsidRPr="005A7BEF" w:rsidRDefault="00AD4703" w:rsidP="005A7BEF">
            <w:pPr>
              <w:rPr>
                <w:rFonts w:ascii="Arial" w:hAnsi="Arial" w:cs="Arial"/>
                <w:b/>
              </w:rPr>
            </w:pPr>
            <w:r w:rsidRPr="005A7BEF">
              <w:rPr>
                <w:rFonts w:ascii="Arial" w:hAnsi="Arial" w:cs="Arial"/>
                <w:b/>
                <w:sz w:val="16"/>
                <w:szCs w:val="16"/>
              </w:rPr>
              <w:t>9</w:t>
            </w:r>
          </w:p>
        </w:tc>
        <w:tc>
          <w:tcPr>
            <w:tcW w:w="630" w:type="dxa"/>
            <w:shd w:val="clear" w:color="auto" w:fill="D9D9D9" w:themeFill="background1" w:themeFillShade="D9"/>
            <w:vAlign w:val="center"/>
          </w:tcPr>
          <w:p w14:paraId="54DC6162" w14:textId="77777777" w:rsidR="00AD4703" w:rsidRPr="005A7BEF" w:rsidRDefault="00AD4703" w:rsidP="005A7BEF">
            <w:pPr>
              <w:rPr>
                <w:rFonts w:ascii="Arial" w:hAnsi="Arial" w:cs="Arial"/>
                <w:b/>
              </w:rPr>
            </w:pPr>
            <w:r w:rsidRPr="005A7BEF">
              <w:rPr>
                <w:rFonts w:ascii="Arial" w:hAnsi="Arial" w:cs="Arial"/>
                <w:b/>
                <w:sz w:val="16"/>
                <w:szCs w:val="16"/>
              </w:rPr>
              <w:t>10</w:t>
            </w:r>
          </w:p>
        </w:tc>
        <w:tc>
          <w:tcPr>
            <w:tcW w:w="630" w:type="dxa"/>
            <w:shd w:val="clear" w:color="auto" w:fill="D9D9D9" w:themeFill="background1" w:themeFillShade="D9"/>
            <w:vAlign w:val="center"/>
          </w:tcPr>
          <w:p w14:paraId="2590C578" w14:textId="77777777" w:rsidR="00AD4703" w:rsidRPr="005A7BEF" w:rsidRDefault="00AD4703" w:rsidP="005A7BEF">
            <w:pPr>
              <w:rPr>
                <w:rFonts w:ascii="Arial" w:hAnsi="Arial" w:cs="Arial"/>
                <w:b/>
              </w:rPr>
            </w:pPr>
            <w:r w:rsidRPr="005A7BEF">
              <w:rPr>
                <w:rFonts w:ascii="Arial" w:hAnsi="Arial" w:cs="Arial"/>
                <w:b/>
                <w:sz w:val="16"/>
                <w:szCs w:val="16"/>
              </w:rPr>
              <w:t>11</w:t>
            </w:r>
          </w:p>
        </w:tc>
        <w:tc>
          <w:tcPr>
            <w:tcW w:w="540" w:type="dxa"/>
            <w:shd w:val="clear" w:color="auto" w:fill="D9D9D9" w:themeFill="background1" w:themeFillShade="D9"/>
            <w:vAlign w:val="center"/>
          </w:tcPr>
          <w:p w14:paraId="3DF45068" w14:textId="77777777" w:rsidR="00AD4703" w:rsidRPr="005A7BEF" w:rsidRDefault="00AD4703" w:rsidP="005A7BEF">
            <w:pPr>
              <w:rPr>
                <w:rFonts w:ascii="Arial" w:hAnsi="Arial" w:cs="Arial"/>
                <w:b/>
              </w:rPr>
            </w:pPr>
            <w:r w:rsidRPr="005A7BEF">
              <w:rPr>
                <w:rFonts w:ascii="Arial" w:hAnsi="Arial" w:cs="Arial"/>
                <w:b/>
                <w:sz w:val="16"/>
                <w:szCs w:val="16"/>
              </w:rPr>
              <w:t>12</w:t>
            </w:r>
          </w:p>
        </w:tc>
        <w:tc>
          <w:tcPr>
            <w:tcW w:w="630" w:type="dxa"/>
            <w:shd w:val="clear" w:color="auto" w:fill="D9D9D9" w:themeFill="background1" w:themeFillShade="D9"/>
            <w:vAlign w:val="center"/>
          </w:tcPr>
          <w:p w14:paraId="60BD6804" w14:textId="77777777" w:rsidR="00AD4703" w:rsidRPr="005A7BEF" w:rsidRDefault="00AD4703" w:rsidP="005A7BEF">
            <w:pPr>
              <w:rPr>
                <w:rFonts w:ascii="Arial" w:hAnsi="Arial" w:cs="Arial"/>
                <w:b/>
              </w:rPr>
            </w:pPr>
            <w:r w:rsidRPr="005A7BEF">
              <w:rPr>
                <w:rFonts w:ascii="Arial" w:hAnsi="Arial" w:cs="Arial"/>
                <w:b/>
                <w:sz w:val="16"/>
                <w:szCs w:val="16"/>
              </w:rPr>
              <w:t>13</w:t>
            </w:r>
          </w:p>
        </w:tc>
        <w:tc>
          <w:tcPr>
            <w:tcW w:w="720" w:type="dxa"/>
            <w:shd w:val="clear" w:color="auto" w:fill="D9D9D9" w:themeFill="background1" w:themeFillShade="D9"/>
            <w:vAlign w:val="center"/>
          </w:tcPr>
          <w:p w14:paraId="5D4C512B" w14:textId="77777777" w:rsidR="00AD4703" w:rsidRPr="005A7BEF" w:rsidRDefault="00AD4703" w:rsidP="005A7BEF">
            <w:pPr>
              <w:rPr>
                <w:rFonts w:ascii="Arial" w:hAnsi="Arial" w:cs="Arial"/>
                <w:b/>
              </w:rPr>
            </w:pPr>
            <w:r w:rsidRPr="005A7BEF">
              <w:rPr>
                <w:rFonts w:ascii="Arial" w:hAnsi="Arial" w:cs="Arial"/>
                <w:b/>
                <w:sz w:val="16"/>
                <w:szCs w:val="16"/>
              </w:rPr>
              <w:t>14</w:t>
            </w:r>
          </w:p>
        </w:tc>
        <w:tc>
          <w:tcPr>
            <w:tcW w:w="540" w:type="dxa"/>
            <w:shd w:val="clear" w:color="auto" w:fill="D9D9D9" w:themeFill="background1" w:themeFillShade="D9"/>
            <w:vAlign w:val="center"/>
          </w:tcPr>
          <w:p w14:paraId="53D2D827" w14:textId="77777777" w:rsidR="00AD4703" w:rsidRPr="005A7BEF" w:rsidRDefault="00AD4703" w:rsidP="005A7BEF">
            <w:pPr>
              <w:rPr>
                <w:rFonts w:ascii="Arial" w:hAnsi="Arial" w:cs="Arial"/>
                <w:b/>
              </w:rPr>
            </w:pPr>
            <w:r w:rsidRPr="005A7BEF">
              <w:rPr>
                <w:rFonts w:ascii="Arial" w:hAnsi="Arial" w:cs="Arial"/>
                <w:b/>
                <w:sz w:val="16"/>
                <w:szCs w:val="16"/>
              </w:rPr>
              <w:t>15</w:t>
            </w:r>
          </w:p>
        </w:tc>
        <w:tc>
          <w:tcPr>
            <w:tcW w:w="630" w:type="dxa"/>
            <w:shd w:val="clear" w:color="auto" w:fill="D9D9D9" w:themeFill="background1" w:themeFillShade="D9"/>
            <w:vAlign w:val="center"/>
          </w:tcPr>
          <w:p w14:paraId="5ABB41D5" w14:textId="77777777" w:rsidR="00AD4703" w:rsidRPr="005A7BEF" w:rsidRDefault="00AD4703" w:rsidP="005A7BEF">
            <w:pPr>
              <w:rPr>
                <w:rFonts w:ascii="Arial" w:hAnsi="Arial" w:cs="Arial"/>
                <w:b/>
              </w:rPr>
            </w:pPr>
            <w:r w:rsidRPr="005A7BEF">
              <w:rPr>
                <w:rFonts w:ascii="Arial" w:hAnsi="Arial" w:cs="Arial"/>
                <w:b/>
                <w:sz w:val="16"/>
                <w:szCs w:val="16"/>
              </w:rPr>
              <w:t>16</w:t>
            </w:r>
          </w:p>
        </w:tc>
        <w:tc>
          <w:tcPr>
            <w:tcW w:w="540" w:type="dxa"/>
            <w:shd w:val="clear" w:color="auto" w:fill="D9D9D9" w:themeFill="background1" w:themeFillShade="D9"/>
            <w:vAlign w:val="center"/>
          </w:tcPr>
          <w:p w14:paraId="5CD97745" w14:textId="77777777" w:rsidR="00AD4703" w:rsidRPr="005A7BEF" w:rsidRDefault="00AD4703" w:rsidP="005A7BEF">
            <w:pPr>
              <w:rPr>
                <w:rFonts w:ascii="Arial" w:hAnsi="Arial" w:cs="Arial"/>
                <w:b/>
              </w:rPr>
            </w:pPr>
            <w:r w:rsidRPr="005A7BEF">
              <w:rPr>
                <w:rFonts w:ascii="Arial" w:hAnsi="Arial" w:cs="Arial"/>
                <w:b/>
                <w:sz w:val="16"/>
                <w:szCs w:val="16"/>
              </w:rPr>
              <w:t>17</w:t>
            </w:r>
          </w:p>
        </w:tc>
        <w:tc>
          <w:tcPr>
            <w:tcW w:w="665" w:type="dxa"/>
            <w:shd w:val="clear" w:color="auto" w:fill="D9D9D9" w:themeFill="background1" w:themeFillShade="D9"/>
            <w:vAlign w:val="center"/>
          </w:tcPr>
          <w:p w14:paraId="1DC18BAD" w14:textId="77777777" w:rsidR="00AD4703" w:rsidRPr="005A7BEF" w:rsidRDefault="00AD4703" w:rsidP="005A7BEF">
            <w:pPr>
              <w:rPr>
                <w:rFonts w:ascii="Arial" w:hAnsi="Arial" w:cs="Arial"/>
                <w:b/>
              </w:rPr>
            </w:pPr>
            <w:r w:rsidRPr="005A7BEF">
              <w:rPr>
                <w:rFonts w:ascii="Arial" w:hAnsi="Arial" w:cs="Arial"/>
                <w:b/>
                <w:sz w:val="16"/>
                <w:szCs w:val="16"/>
              </w:rPr>
              <w:t>18</w:t>
            </w:r>
          </w:p>
        </w:tc>
      </w:tr>
      <w:tr w:rsidR="00AD4703" w:rsidRPr="005A7BEF" w14:paraId="2EBFD8C0" w14:textId="77777777" w:rsidTr="00BB358E">
        <w:tc>
          <w:tcPr>
            <w:tcW w:w="3325" w:type="dxa"/>
          </w:tcPr>
          <w:p w14:paraId="2E13EFAC" w14:textId="77777777" w:rsidR="00AD4703" w:rsidRPr="005A7BEF" w:rsidRDefault="00AD4703" w:rsidP="005A7BEF">
            <w:pPr>
              <w:rPr>
                <w:rFonts w:ascii="Arial" w:hAnsi="Arial" w:cs="Arial"/>
                <w:b/>
              </w:rPr>
            </w:pPr>
            <w:r w:rsidRPr="005A7BEF">
              <w:rPr>
                <w:rFonts w:ascii="Arial" w:hAnsi="Arial" w:cs="Arial"/>
                <w:b/>
                <w:sz w:val="16"/>
                <w:szCs w:val="16"/>
              </w:rPr>
              <w:t>Who will be answering these questions about Name?  Name appears to choose.</w:t>
            </w:r>
          </w:p>
        </w:tc>
        <w:tc>
          <w:tcPr>
            <w:tcW w:w="720" w:type="dxa"/>
          </w:tcPr>
          <w:p w14:paraId="4DDE6D1B" w14:textId="77777777" w:rsidR="00AD4703" w:rsidRPr="005A7BEF" w:rsidRDefault="00AD4703" w:rsidP="005A7BEF">
            <w:pPr>
              <w:rPr>
                <w:rFonts w:ascii="Arial" w:hAnsi="Arial" w:cs="Arial"/>
                <w:b/>
              </w:rPr>
            </w:pPr>
          </w:p>
        </w:tc>
        <w:tc>
          <w:tcPr>
            <w:tcW w:w="630" w:type="dxa"/>
          </w:tcPr>
          <w:p w14:paraId="690C738E" w14:textId="77777777" w:rsidR="00AD4703" w:rsidRPr="005A7BEF" w:rsidRDefault="00AD4703" w:rsidP="005A7BEF">
            <w:pPr>
              <w:rPr>
                <w:rFonts w:ascii="Arial" w:hAnsi="Arial" w:cs="Arial"/>
                <w:b/>
              </w:rPr>
            </w:pPr>
          </w:p>
        </w:tc>
        <w:tc>
          <w:tcPr>
            <w:tcW w:w="540" w:type="dxa"/>
          </w:tcPr>
          <w:p w14:paraId="1DBA0B1F" w14:textId="77777777" w:rsidR="00AD4703" w:rsidRPr="005A7BEF" w:rsidRDefault="00AD4703" w:rsidP="005A7BEF">
            <w:pPr>
              <w:rPr>
                <w:rFonts w:ascii="Arial" w:hAnsi="Arial" w:cs="Arial"/>
                <w:b/>
              </w:rPr>
            </w:pPr>
          </w:p>
        </w:tc>
        <w:tc>
          <w:tcPr>
            <w:tcW w:w="630" w:type="dxa"/>
          </w:tcPr>
          <w:p w14:paraId="05495365" w14:textId="77777777" w:rsidR="00AD4703" w:rsidRPr="005A7BEF" w:rsidRDefault="00AD4703" w:rsidP="005A7BEF">
            <w:pPr>
              <w:rPr>
                <w:rFonts w:ascii="Arial" w:hAnsi="Arial" w:cs="Arial"/>
                <w:b/>
              </w:rPr>
            </w:pPr>
          </w:p>
        </w:tc>
        <w:tc>
          <w:tcPr>
            <w:tcW w:w="630" w:type="dxa"/>
          </w:tcPr>
          <w:p w14:paraId="691106D5" w14:textId="77777777" w:rsidR="00AD4703" w:rsidRPr="005A7BEF" w:rsidRDefault="00AD4703" w:rsidP="005A7BEF">
            <w:pPr>
              <w:rPr>
                <w:rFonts w:ascii="Arial" w:hAnsi="Arial" w:cs="Arial"/>
                <w:b/>
              </w:rPr>
            </w:pPr>
          </w:p>
        </w:tc>
        <w:tc>
          <w:tcPr>
            <w:tcW w:w="630" w:type="dxa"/>
          </w:tcPr>
          <w:p w14:paraId="4D3FFB9C" w14:textId="77777777" w:rsidR="00AD4703" w:rsidRPr="005A7BEF" w:rsidRDefault="00AD4703" w:rsidP="005A7BEF">
            <w:pPr>
              <w:rPr>
                <w:rFonts w:ascii="Arial" w:hAnsi="Arial" w:cs="Arial"/>
                <w:b/>
              </w:rPr>
            </w:pPr>
          </w:p>
        </w:tc>
        <w:tc>
          <w:tcPr>
            <w:tcW w:w="630" w:type="dxa"/>
          </w:tcPr>
          <w:p w14:paraId="2AA46E88" w14:textId="77777777" w:rsidR="00AD4703" w:rsidRPr="005A7BEF" w:rsidRDefault="00AD4703" w:rsidP="005A7BEF">
            <w:pPr>
              <w:rPr>
                <w:rFonts w:ascii="Arial" w:hAnsi="Arial" w:cs="Arial"/>
                <w:b/>
              </w:rPr>
            </w:pPr>
          </w:p>
        </w:tc>
        <w:tc>
          <w:tcPr>
            <w:tcW w:w="630" w:type="dxa"/>
          </w:tcPr>
          <w:p w14:paraId="01312F9A" w14:textId="77777777" w:rsidR="00AD4703" w:rsidRPr="005A7BEF" w:rsidRDefault="00AD4703" w:rsidP="005A7BEF">
            <w:pPr>
              <w:rPr>
                <w:rFonts w:ascii="Arial" w:hAnsi="Arial" w:cs="Arial"/>
                <w:b/>
              </w:rPr>
            </w:pPr>
          </w:p>
        </w:tc>
        <w:tc>
          <w:tcPr>
            <w:tcW w:w="630" w:type="dxa"/>
          </w:tcPr>
          <w:p w14:paraId="56FBD267" w14:textId="77777777" w:rsidR="00AD4703" w:rsidRPr="005A7BEF" w:rsidRDefault="00AD4703" w:rsidP="005A7BEF">
            <w:pPr>
              <w:rPr>
                <w:rFonts w:ascii="Arial" w:hAnsi="Arial" w:cs="Arial"/>
                <w:b/>
              </w:rPr>
            </w:pPr>
          </w:p>
        </w:tc>
        <w:tc>
          <w:tcPr>
            <w:tcW w:w="630" w:type="dxa"/>
          </w:tcPr>
          <w:p w14:paraId="15C3A0C0" w14:textId="77777777" w:rsidR="00AD4703" w:rsidRPr="005A7BEF" w:rsidRDefault="00AD4703" w:rsidP="005A7BEF">
            <w:pPr>
              <w:rPr>
                <w:rFonts w:ascii="Arial" w:hAnsi="Arial" w:cs="Arial"/>
                <w:b/>
              </w:rPr>
            </w:pPr>
          </w:p>
        </w:tc>
        <w:tc>
          <w:tcPr>
            <w:tcW w:w="630" w:type="dxa"/>
          </w:tcPr>
          <w:p w14:paraId="0CFA90D6" w14:textId="77777777" w:rsidR="00AD4703" w:rsidRPr="005A7BEF" w:rsidRDefault="00AD4703" w:rsidP="005A7BEF">
            <w:pPr>
              <w:rPr>
                <w:rFonts w:ascii="Arial" w:hAnsi="Arial" w:cs="Arial"/>
                <w:b/>
              </w:rPr>
            </w:pPr>
          </w:p>
        </w:tc>
        <w:tc>
          <w:tcPr>
            <w:tcW w:w="540" w:type="dxa"/>
          </w:tcPr>
          <w:p w14:paraId="0393263B" w14:textId="77777777" w:rsidR="00AD4703" w:rsidRPr="005A7BEF" w:rsidRDefault="00AD4703" w:rsidP="005A7BEF">
            <w:pPr>
              <w:rPr>
                <w:rFonts w:ascii="Arial" w:hAnsi="Arial" w:cs="Arial"/>
                <w:b/>
              </w:rPr>
            </w:pPr>
          </w:p>
        </w:tc>
        <w:tc>
          <w:tcPr>
            <w:tcW w:w="630" w:type="dxa"/>
          </w:tcPr>
          <w:p w14:paraId="3F2E59A9" w14:textId="77777777" w:rsidR="00AD4703" w:rsidRPr="005A7BEF" w:rsidRDefault="00AD4703" w:rsidP="005A7BEF">
            <w:pPr>
              <w:rPr>
                <w:rFonts w:ascii="Arial" w:hAnsi="Arial" w:cs="Arial"/>
                <w:b/>
              </w:rPr>
            </w:pPr>
          </w:p>
        </w:tc>
        <w:tc>
          <w:tcPr>
            <w:tcW w:w="720" w:type="dxa"/>
          </w:tcPr>
          <w:p w14:paraId="70327305" w14:textId="77777777" w:rsidR="00AD4703" w:rsidRPr="005A7BEF" w:rsidRDefault="00AD4703" w:rsidP="005A7BEF">
            <w:pPr>
              <w:rPr>
                <w:rFonts w:ascii="Arial" w:hAnsi="Arial" w:cs="Arial"/>
                <w:b/>
              </w:rPr>
            </w:pPr>
          </w:p>
        </w:tc>
        <w:tc>
          <w:tcPr>
            <w:tcW w:w="540" w:type="dxa"/>
          </w:tcPr>
          <w:p w14:paraId="5A7383B8" w14:textId="77777777" w:rsidR="00AD4703" w:rsidRPr="005A7BEF" w:rsidRDefault="00AD4703" w:rsidP="005A7BEF">
            <w:pPr>
              <w:rPr>
                <w:rFonts w:ascii="Arial" w:hAnsi="Arial" w:cs="Arial"/>
                <w:b/>
              </w:rPr>
            </w:pPr>
          </w:p>
        </w:tc>
        <w:tc>
          <w:tcPr>
            <w:tcW w:w="630" w:type="dxa"/>
          </w:tcPr>
          <w:p w14:paraId="1C912242" w14:textId="77777777" w:rsidR="00AD4703" w:rsidRPr="005A7BEF" w:rsidRDefault="00AD4703" w:rsidP="005A7BEF">
            <w:pPr>
              <w:rPr>
                <w:rFonts w:ascii="Arial" w:hAnsi="Arial" w:cs="Arial"/>
                <w:b/>
              </w:rPr>
            </w:pPr>
          </w:p>
        </w:tc>
        <w:tc>
          <w:tcPr>
            <w:tcW w:w="540" w:type="dxa"/>
          </w:tcPr>
          <w:p w14:paraId="06DBED7C" w14:textId="77777777" w:rsidR="00AD4703" w:rsidRPr="005A7BEF" w:rsidRDefault="00AD4703" w:rsidP="005A7BEF">
            <w:pPr>
              <w:rPr>
                <w:rFonts w:ascii="Arial" w:hAnsi="Arial" w:cs="Arial"/>
                <w:b/>
              </w:rPr>
            </w:pPr>
          </w:p>
        </w:tc>
        <w:tc>
          <w:tcPr>
            <w:tcW w:w="665" w:type="dxa"/>
          </w:tcPr>
          <w:p w14:paraId="3E3267AB" w14:textId="77777777" w:rsidR="00AD4703" w:rsidRPr="005A7BEF" w:rsidRDefault="00AD4703" w:rsidP="005A7BEF">
            <w:pPr>
              <w:rPr>
                <w:rFonts w:ascii="Arial" w:hAnsi="Arial" w:cs="Arial"/>
                <w:b/>
              </w:rPr>
            </w:pPr>
          </w:p>
        </w:tc>
      </w:tr>
      <w:tr w:rsidR="00AD4703" w:rsidRPr="005A7BEF" w14:paraId="1A8B6D37" w14:textId="77777777" w:rsidTr="00BB358E">
        <w:tc>
          <w:tcPr>
            <w:tcW w:w="3325" w:type="dxa"/>
          </w:tcPr>
          <w:p w14:paraId="10EAF81F" w14:textId="0396CB91" w:rsidR="00AD4703" w:rsidRPr="005A7BEF" w:rsidRDefault="00625618" w:rsidP="005A7BEF">
            <w:pPr>
              <w:rPr>
                <w:rFonts w:ascii="Arial" w:hAnsi="Arial" w:cs="Arial"/>
                <w:b/>
                <w:sz w:val="16"/>
                <w:szCs w:val="16"/>
              </w:rPr>
            </w:pPr>
            <w:r>
              <w:rPr>
                <w:rFonts w:ascii="Arial" w:hAnsi="Arial" w:cs="Arial"/>
                <w:b/>
                <w:sz w:val="16"/>
                <w:szCs w:val="16"/>
              </w:rPr>
              <w:t>Q</w:t>
            </w:r>
            <w:r w:rsidR="00AD4703" w:rsidRPr="005A7BEF">
              <w:rPr>
                <w:rFonts w:ascii="Arial" w:hAnsi="Arial" w:cs="Arial"/>
                <w:b/>
                <w:sz w:val="16"/>
                <w:szCs w:val="16"/>
              </w:rPr>
              <w:t xml:space="preserve">1. Has [Name] ever been immunized? </w:t>
            </w:r>
          </w:p>
          <w:p w14:paraId="213D83D9" w14:textId="77777777" w:rsidR="00AD4703" w:rsidRPr="005A7BEF" w:rsidRDefault="00AD4703" w:rsidP="005A7BEF">
            <w:pPr>
              <w:rPr>
                <w:rFonts w:ascii="Arial" w:hAnsi="Arial" w:cs="Arial"/>
                <w:b/>
                <w:sz w:val="16"/>
                <w:szCs w:val="16"/>
              </w:rPr>
            </w:pPr>
            <w:r w:rsidRPr="005A7BEF">
              <w:rPr>
                <w:rFonts w:ascii="Arial" w:hAnsi="Arial" w:cs="Arial"/>
                <w:b/>
                <w:sz w:val="16"/>
                <w:szCs w:val="16"/>
              </w:rPr>
              <w:t>1. Yes</w:t>
            </w:r>
          </w:p>
          <w:p w14:paraId="4FF7D35A" w14:textId="4B0C23DC" w:rsidR="00AD4703" w:rsidRPr="005A7BEF" w:rsidRDefault="00AD4703" w:rsidP="005A7BEF">
            <w:pPr>
              <w:rPr>
                <w:rFonts w:ascii="Arial" w:hAnsi="Arial" w:cs="Arial"/>
                <w:b/>
              </w:rPr>
            </w:pPr>
            <w:r w:rsidRPr="005A7BEF">
              <w:rPr>
                <w:rFonts w:ascii="Arial" w:hAnsi="Arial" w:cs="Arial"/>
                <w:b/>
                <w:sz w:val="16"/>
                <w:szCs w:val="16"/>
              </w:rPr>
              <w:t xml:space="preserve">5. No &gt;&gt; </w:t>
            </w:r>
            <w:r w:rsidR="00625618">
              <w:rPr>
                <w:rFonts w:ascii="Arial" w:hAnsi="Arial" w:cs="Arial"/>
                <w:b/>
                <w:sz w:val="16"/>
                <w:szCs w:val="16"/>
              </w:rPr>
              <w:t>Q</w:t>
            </w:r>
            <w:r w:rsidRPr="005A7BEF">
              <w:rPr>
                <w:rFonts w:ascii="Arial" w:hAnsi="Arial" w:cs="Arial"/>
                <w:b/>
                <w:sz w:val="16"/>
                <w:szCs w:val="16"/>
              </w:rPr>
              <w:t>12</w:t>
            </w:r>
          </w:p>
        </w:tc>
        <w:tc>
          <w:tcPr>
            <w:tcW w:w="720" w:type="dxa"/>
          </w:tcPr>
          <w:p w14:paraId="71741463" w14:textId="77777777" w:rsidR="00AD4703" w:rsidRPr="005A7BEF" w:rsidRDefault="00AD4703" w:rsidP="005A7BEF">
            <w:pPr>
              <w:rPr>
                <w:rFonts w:ascii="Arial" w:hAnsi="Arial" w:cs="Arial"/>
                <w:b/>
              </w:rPr>
            </w:pPr>
          </w:p>
        </w:tc>
        <w:tc>
          <w:tcPr>
            <w:tcW w:w="630" w:type="dxa"/>
          </w:tcPr>
          <w:p w14:paraId="0D3EFB00" w14:textId="77777777" w:rsidR="00AD4703" w:rsidRPr="005A7BEF" w:rsidRDefault="00AD4703" w:rsidP="005A7BEF">
            <w:pPr>
              <w:rPr>
                <w:rFonts w:ascii="Arial" w:hAnsi="Arial" w:cs="Arial"/>
                <w:b/>
              </w:rPr>
            </w:pPr>
          </w:p>
        </w:tc>
        <w:tc>
          <w:tcPr>
            <w:tcW w:w="540" w:type="dxa"/>
          </w:tcPr>
          <w:p w14:paraId="442FEB2B" w14:textId="77777777" w:rsidR="00AD4703" w:rsidRPr="005A7BEF" w:rsidRDefault="00AD4703" w:rsidP="005A7BEF">
            <w:pPr>
              <w:rPr>
                <w:rFonts w:ascii="Arial" w:hAnsi="Arial" w:cs="Arial"/>
                <w:b/>
              </w:rPr>
            </w:pPr>
          </w:p>
        </w:tc>
        <w:tc>
          <w:tcPr>
            <w:tcW w:w="630" w:type="dxa"/>
          </w:tcPr>
          <w:p w14:paraId="7D5DA4FD" w14:textId="77777777" w:rsidR="00AD4703" w:rsidRPr="005A7BEF" w:rsidRDefault="00AD4703" w:rsidP="005A7BEF">
            <w:pPr>
              <w:rPr>
                <w:rFonts w:ascii="Arial" w:hAnsi="Arial" w:cs="Arial"/>
                <w:b/>
              </w:rPr>
            </w:pPr>
          </w:p>
        </w:tc>
        <w:tc>
          <w:tcPr>
            <w:tcW w:w="630" w:type="dxa"/>
          </w:tcPr>
          <w:p w14:paraId="0C8F6BFC" w14:textId="77777777" w:rsidR="00AD4703" w:rsidRPr="005A7BEF" w:rsidRDefault="00AD4703" w:rsidP="005A7BEF">
            <w:pPr>
              <w:rPr>
                <w:rFonts w:ascii="Arial" w:hAnsi="Arial" w:cs="Arial"/>
                <w:b/>
              </w:rPr>
            </w:pPr>
          </w:p>
        </w:tc>
        <w:tc>
          <w:tcPr>
            <w:tcW w:w="630" w:type="dxa"/>
          </w:tcPr>
          <w:p w14:paraId="752E4F93" w14:textId="77777777" w:rsidR="00AD4703" w:rsidRPr="005A7BEF" w:rsidRDefault="00AD4703" w:rsidP="005A7BEF">
            <w:pPr>
              <w:rPr>
                <w:rFonts w:ascii="Arial" w:hAnsi="Arial" w:cs="Arial"/>
                <w:b/>
              </w:rPr>
            </w:pPr>
          </w:p>
        </w:tc>
        <w:tc>
          <w:tcPr>
            <w:tcW w:w="630" w:type="dxa"/>
          </w:tcPr>
          <w:p w14:paraId="0CAFC0FA" w14:textId="77777777" w:rsidR="00AD4703" w:rsidRPr="005A7BEF" w:rsidRDefault="00AD4703" w:rsidP="005A7BEF">
            <w:pPr>
              <w:rPr>
                <w:rFonts w:ascii="Arial" w:hAnsi="Arial" w:cs="Arial"/>
                <w:b/>
              </w:rPr>
            </w:pPr>
          </w:p>
        </w:tc>
        <w:tc>
          <w:tcPr>
            <w:tcW w:w="630" w:type="dxa"/>
          </w:tcPr>
          <w:p w14:paraId="4D8AF2FD" w14:textId="77777777" w:rsidR="00AD4703" w:rsidRPr="005A7BEF" w:rsidRDefault="00AD4703" w:rsidP="005A7BEF">
            <w:pPr>
              <w:rPr>
                <w:rFonts w:ascii="Arial" w:hAnsi="Arial" w:cs="Arial"/>
                <w:b/>
              </w:rPr>
            </w:pPr>
          </w:p>
        </w:tc>
        <w:tc>
          <w:tcPr>
            <w:tcW w:w="630" w:type="dxa"/>
          </w:tcPr>
          <w:p w14:paraId="6698A847" w14:textId="77777777" w:rsidR="00AD4703" w:rsidRPr="005A7BEF" w:rsidRDefault="00AD4703" w:rsidP="005A7BEF">
            <w:pPr>
              <w:rPr>
                <w:rFonts w:ascii="Arial" w:hAnsi="Arial" w:cs="Arial"/>
                <w:b/>
              </w:rPr>
            </w:pPr>
          </w:p>
        </w:tc>
        <w:tc>
          <w:tcPr>
            <w:tcW w:w="630" w:type="dxa"/>
          </w:tcPr>
          <w:p w14:paraId="097C99DE" w14:textId="77777777" w:rsidR="00AD4703" w:rsidRPr="005A7BEF" w:rsidRDefault="00AD4703" w:rsidP="005A7BEF">
            <w:pPr>
              <w:rPr>
                <w:rFonts w:ascii="Arial" w:hAnsi="Arial" w:cs="Arial"/>
                <w:b/>
              </w:rPr>
            </w:pPr>
          </w:p>
        </w:tc>
        <w:tc>
          <w:tcPr>
            <w:tcW w:w="630" w:type="dxa"/>
          </w:tcPr>
          <w:p w14:paraId="0C27869C" w14:textId="77777777" w:rsidR="00AD4703" w:rsidRPr="005A7BEF" w:rsidRDefault="00AD4703" w:rsidP="005A7BEF">
            <w:pPr>
              <w:rPr>
                <w:rFonts w:ascii="Arial" w:hAnsi="Arial" w:cs="Arial"/>
                <w:b/>
              </w:rPr>
            </w:pPr>
          </w:p>
        </w:tc>
        <w:tc>
          <w:tcPr>
            <w:tcW w:w="540" w:type="dxa"/>
          </w:tcPr>
          <w:p w14:paraId="6363C18C" w14:textId="77777777" w:rsidR="00AD4703" w:rsidRPr="005A7BEF" w:rsidRDefault="00AD4703" w:rsidP="005A7BEF">
            <w:pPr>
              <w:rPr>
                <w:rFonts w:ascii="Arial" w:hAnsi="Arial" w:cs="Arial"/>
                <w:b/>
              </w:rPr>
            </w:pPr>
          </w:p>
        </w:tc>
        <w:tc>
          <w:tcPr>
            <w:tcW w:w="630" w:type="dxa"/>
          </w:tcPr>
          <w:p w14:paraId="0504FE84" w14:textId="77777777" w:rsidR="00AD4703" w:rsidRPr="005A7BEF" w:rsidRDefault="00AD4703" w:rsidP="005A7BEF">
            <w:pPr>
              <w:rPr>
                <w:rFonts w:ascii="Arial" w:hAnsi="Arial" w:cs="Arial"/>
                <w:b/>
              </w:rPr>
            </w:pPr>
          </w:p>
        </w:tc>
        <w:tc>
          <w:tcPr>
            <w:tcW w:w="720" w:type="dxa"/>
          </w:tcPr>
          <w:p w14:paraId="2BA4BB96" w14:textId="77777777" w:rsidR="00AD4703" w:rsidRPr="005A7BEF" w:rsidRDefault="00AD4703" w:rsidP="005A7BEF">
            <w:pPr>
              <w:rPr>
                <w:rFonts w:ascii="Arial" w:hAnsi="Arial" w:cs="Arial"/>
                <w:b/>
              </w:rPr>
            </w:pPr>
          </w:p>
        </w:tc>
        <w:tc>
          <w:tcPr>
            <w:tcW w:w="540" w:type="dxa"/>
          </w:tcPr>
          <w:p w14:paraId="69BD34B8" w14:textId="77777777" w:rsidR="00AD4703" w:rsidRPr="005A7BEF" w:rsidRDefault="00AD4703" w:rsidP="005A7BEF">
            <w:pPr>
              <w:rPr>
                <w:rFonts w:ascii="Arial" w:hAnsi="Arial" w:cs="Arial"/>
                <w:b/>
              </w:rPr>
            </w:pPr>
          </w:p>
        </w:tc>
        <w:tc>
          <w:tcPr>
            <w:tcW w:w="630" w:type="dxa"/>
          </w:tcPr>
          <w:p w14:paraId="1A9C5EC6" w14:textId="77777777" w:rsidR="00AD4703" w:rsidRPr="005A7BEF" w:rsidRDefault="00AD4703" w:rsidP="005A7BEF">
            <w:pPr>
              <w:rPr>
                <w:rFonts w:ascii="Arial" w:hAnsi="Arial" w:cs="Arial"/>
                <w:b/>
              </w:rPr>
            </w:pPr>
          </w:p>
        </w:tc>
        <w:tc>
          <w:tcPr>
            <w:tcW w:w="540" w:type="dxa"/>
          </w:tcPr>
          <w:p w14:paraId="7BEC82EE" w14:textId="77777777" w:rsidR="00AD4703" w:rsidRPr="005A7BEF" w:rsidRDefault="00AD4703" w:rsidP="005A7BEF">
            <w:pPr>
              <w:rPr>
                <w:rFonts w:ascii="Arial" w:hAnsi="Arial" w:cs="Arial"/>
                <w:b/>
              </w:rPr>
            </w:pPr>
          </w:p>
        </w:tc>
        <w:tc>
          <w:tcPr>
            <w:tcW w:w="665" w:type="dxa"/>
          </w:tcPr>
          <w:p w14:paraId="3B67DCB9" w14:textId="77777777" w:rsidR="00AD4703" w:rsidRPr="005A7BEF" w:rsidRDefault="00AD4703" w:rsidP="005A7BEF">
            <w:pPr>
              <w:rPr>
                <w:rFonts w:ascii="Arial" w:hAnsi="Arial" w:cs="Arial"/>
                <w:b/>
              </w:rPr>
            </w:pPr>
          </w:p>
        </w:tc>
      </w:tr>
      <w:tr w:rsidR="00AD4703" w:rsidRPr="005A7BEF" w14:paraId="5E80C84A" w14:textId="77777777" w:rsidTr="00BB358E">
        <w:tc>
          <w:tcPr>
            <w:tcW w:w="3325" w:type="dxa"/>
          </w:tcPr>
          <w:p w14:paraId="71E99FCF" w14:textId="2BC89E60" w:rsidR="00AD4703" w:rsidRPr="005A7BEF" w:rsidRDefault="00625618" w:rsidP="005A7BEF">
            <w:pPr>
              <w:rPr>
                <w:rFonts w:ascii="Arial" w:hAnsi="Arial" w:cs="Arial"/>
                <w:b/>
                <w:sz w:val="16"/>
                <w:szCs w:val="16"/>
              </w:rPr>
            </w:pPr>
            <w:r>
              <w:rPr>
                <w:rFonts w:ascii="Arial" w:hAnsi="Arial" w:cs="Arial"/>
                <w:b/>
                <w:sz w:val="16"/>
                <w:szCs w:val="16"/>
              </w:rPr>
              <w:t>Q</w:t>
            </w:r>
            <w:r w:rsidR="00AD4703" w:rsidRPr="005A7BEF">
              <w:rPr>
                <w:rFonts w:ascii="Arial" w:hAnsi="Arial" w:cs="Arial"/>
                <w:b/>
                <w:sz w:val="16"/>
                <w:szCs w:val="16"/>
              </w:rPr>
              <w:t>2. Has [Name] received the BCG vaccine?</w:t>
            </w:r>
          </w:p>
          <w:p w14:paraId="2AA4B752" w14:textId="77777777" w:rsidR="00AD4703" w:rsidRPr="005A7BEF" w:rsidRDefault="00AD4703" w:rsidP="005A7BEF">
            <w:pPr>
              <w:rPr>
                <w:rFonts w:ascii="Arial" w:hAnsi="Arial" w:cs="Arial"/>
                <w:b/>
                <w:sz w:val="16"/>
                <w:szCs w:val="16"/>
              </w:rPr>
            </w:pPr>
            <w:r w:rsidRPr="005A7BEF">
              <w:rPr>
                <w:rFonts w:ascii="Arial" w:hAnsi="Arial" w:cs="Arial"/>
                <w:b/>
                <w:sz w:val="16"/>
                <w:szCs w:val="16"/>
              </w:rPr>
              <w:t xml:space="preserve">1. Yes, </w:t>
            </w:r>
          </w:p>
          <w:p w14:paraId="0C1986A8" w14:textId="77777777" w:rsidR="00AD4703" w:rsidRPr="005A7BEF" w:rsidRDefault="00AD4703" w:rsidP="005A7BEF">
            <w:pPr>
              <w:rPr>
                <w:rFonts w:ascii="Arial" w:hAnsi="Arial" w:cs="Arial"/>
                <w:b/>
              </w:rPr>
            </w:pPr>
            <w:r w:rsidRPr="005A7BEF">
              <w:rPr>
                <w:rFonts w:ascii="Arial" w:hAnsi="Arial" w:cs="Arial"/>
                <w:b/>
                <w:sz w:val="16"/>
                <w:szCs w:val="16"/>
              </w:rPr>
              <w:t xml:space="preserve">5. No, </w:t>
            </w:r>
          </w:p>
        </w:tc>
        <w:tc>
          <w:tcPr>
            <w:tcW w:w="720" w:type="dxa"/>
          </w:tcPr>
          <w:p w14:paraId="4A4F818B" w14:textId="77777777" w:rsidR="00AD4703" w:rsidRPr="005A7BEF" w:rsidRDefault="00AD4703" w:rsidP="005A7BEF">
            <w:pPr>
              <w:rPr>
                <w:rFonts w:ascii="Arial" w:hAnsi="Arial" w:cs="Arial"/>
                <w:b/>
              </w:rPr>
            </w:pPr>
          </w:p>
        </w:tc>
        <w:tc>
          <w:tcPr>
            <w:tcW w:w="630" w:type="dxa"/>
          </w:tcPr>
          <w:p w14:paraId="67299945" w14:textId="77777777" w:rsidR="00AD4703" w:rsidRPr="005A7BEF" w:rsidRDefault="00AD4703" w:rsidP="005A7BEF">
            <w:pPr>
              <w:rPr>
                <w:rFonts w:ascii="Arial" w:hAnsi="Arial" w:cs="Arial"/>
                <w:b/>
              </w:rPr>
            </w:pPr>
          </w:p>
        </w:tc>
        <w:tc>
          <w:tcPr>
            <w:tcW w:w="540" w:type="dxa"/>
          </w:tcPr>
          <w:p w14:paraId="41E9DBDC" w14:textId="77777777" w:rsidR="00AD4703" w:rsidRPr="005A7BEF" w:rsidRDefault="00AD4703" w:rsidP="005A7BEF">
            <w:pPr>
              <w:rPr>
                <w:rFonts w:ascii="Arial" w:hAnsi="Arial" w:cs="Arial"/>
                <w:b/>
              </w:rPr>
            </w:pPr>
          </w:p>
        </w:tc>
        <w:tc>
          <w:tcPr>
            <w:tcW w:w="630" w:type="dxa"/>
          </w:tcPr>
          <w:p w14:paraId="43A46110" w14:textId="77777777" w:rsidR="00AD4703" w:rsidRPr="005A7BEF" w:rsidRDefault="00AD4703" w:rsidP="005A7BEF">
            <w:pPr>
              <w:rPr>
                <w:rFonts w:ascii="Arial" w:hAnsi="Arial" w:cs="Arial"/>
                <w:b/>
              </w:rPr>
            </w:pPr>
          </w:p>
        </w:tc>
        <w:tc>
          <w:tcPr>
            <w:tcW w:w="630" w:type="dxa"/>
          </w:tcPr>
          <w:p w14:paraId="142C69FF" w14:textId="77777777" w:rsidR="00AD4703" w:rsidRPr="005A7BEF" w:rsidRDefault="00AD4703" w:rsidP="005A7BEF">
            <w:pPr>
              <w:rPr>
                <w:rFonts w:ascii="Arial" w:hAnsi="Arial" w:cs="Arial"/>
                <w:b/>
              </w:rPr>
            </w:pPr>
          </w:p>
        </w:tc>
        <w:tc>
          <w:tcPr>
            <w:tcW w:w="630" w:type="dxa"/>
          </w:tcPr>
          <w:p w14:paraId="06EB248C" w14:textId="77777777" w:rsidR="00AD4703" w:rsidRPr="005A7BEF" w:rsidRDefault="00AD4703" w:rsidP="005A7BEF">
            <w:pPr>
              <w:rPr>
                <w:rFonts w:ascii="Arial" w:hAnsi="Arial" w:cs="Arial"/>
                <w:b/>
              </w:rPr>
            </w:pPr>
          </w:p>
        </w:tc>
        <w:tc>
          <w:tcPr>
            <w:tcW w:w="630" w:type="dxa"/>
          </w:tcPr>
          <w:p w14:paraId="05E5B839" w14:textId="77777777" w:rsidR="00AD4703" w:rsidRPr="005A7BEF" w:rsidRDefault="00AD4703" w:rsidP="005A7BEF">
            <w:pPr>
              <w:rPr>
                <w:rFonts w:ascii="Arial" w:hAnsi="Arial" w:cs="Arial"/>
                <w:b/>
              </w:rPr>
            </w:pPr>
          </w:p>
        </w:tc>
        <w:tc>
          <w:tcPr>
            <w:tcW w:w="630" w:type="dxa"/>
          </w:tcPr>
          <w:p w14:paraId="58D9205F" w14:textId="77777777" w:rsidR="00AD4703" w:rsidRPr="005A7BEF" w:rsidRDefault="00AD4703" w:rsidP="005A7BEF">
            <w:pPr>
              <w:rPr>
                <w:rFonts w:ascii="Arial" w:hAnsi="Arial" w:cs="Arial"/>
                <w:b/>
              </w:rPr>
            </w:pPr>
          </w:p>
        </w:tc>
        <w:tc>
          <w:tcPr>
            <w:tcW w:w="630" w:type="dxa"/>
          </w:tcPr>
          <w:p w14:paraId="1CBBC929" w14:textId="77777777" w:rsidR="00AD4703" w:rsidRPr="005A7BEF" w:rsidRDefault="00AD4703" w:rsidP="005A7BEF">
            <w:pPr>
              <w:rPr>
                <w:rFonts w:ascii="Arial" w:hAnsi="Arial" w:cs="Arial"/>
                <w:b/>
              </w:rPr>
            </w:pPr>
          </w:p>
        </w:tc>
        <w:tc>
          <w:tcPr>
            <w:tcW w:w="630" w:type="dxa"/>
          </w:tcPr>
          <w:p w14:paraId="6B20EBE7" w14:textId="77777777" w:rsidR="00AD4703" w:rsidRPr="005A7BEF" w:rsidRDefault="00AD4703" w:rsidP="005A7BEF">
            <w:pPr>
              <w:rPr>
                <w:rFonts w:ascii="Arial" w:hAnsi="Arial" w:cs="Arial"/>
                <w:b/>
              </w:rPr>
            </w:pPr>
          </w:p>
        </w:tc>
        <w:tc>
          <w:tcPr>
            <w:tcW w:w="630" w:type="dxa"/>
          </w:tcPr>
          <w:p w14:paraId="6906FE18" w14:textId="77777777" w:rsidR="00AD4703" w:rsidRPr="005A7BEF" w:rsidRDefault="00AD4703" w:rsidP="005A7BEF">
            <w:pPr>
              <w:rPr>
                <w:rFonts w:ascii="Arial" w:hAnsi="Arial" w:cs="Arial"/>
                <w:b/>
              </w:rPr>
            </w:pPr>
          </w:p>
        </w:tc>
        <w:tc>
          <w:tcPr>
            <w:tcW w:w="540" w:type="dxa"/>
          </w:tcPr>
          <w:p w14:paraId="4C4EBE40" w14:textId="77777777" w:rsidR="00AD4703" w:rsidRPr="005A7BEF" w:rsidRDefault="00AD4703" w:rsidP="005A7BEF">
            <w:pPr>
              <w:rPr>
                <w:rFonts w:ascii="Arial" w:hAnsi="Arial" w:cs="Arial"/>
                <w:b/>
              </w:rPr>
            </w:pPr>
          </w:p>
        </w:tc>
        <w:tc>
          <w:tcPr>
            <w:tcW w:w="630" w:type="dxa"/>
          </w:tcPr>
          <w:p w14:paraId="03E58DCC" w14:textId="77777777" w:rsidR="00AD4703" w:rsidRPr="005A7BEF" w:rsidRDefault="00AD4703" w:rsidP="005A7BEF">
            <w:pPr>
              <w:rPr>
                <w:rFonts w:ascii="Arial" w:hAnsi="Arial" w:cs="Arial"/>
                <w:b/>
              </w:rPr>
            </w:pPr>
          </w:p>
        </w:tc>
        <w:tc>
          <w:tcPr>
            <w:tcW w:w="720" w:type="dxa"/>
          </w:tcPr>
          <w:p w14:paraId="187D77D8" w14:textId="77777777" w:rsidR="00AD4703" w:rsidRPr="005A7BEF" w:rsidRDefault="00AD4703" w:rsidP="005A7BEF">
            <w:pPr>
              <w:rPr>
                <w:rFonts w:ascii="Arial" w:hAnsi="Arial" w:cs="Arial"/>
                <w:b/>
              </w:rPr>
            </w:pPr>
          </w:p>
        </w:tc>
        <w:tc>
          <w:tcPr>
            <w:tcW w:w="540" w:type="dxa"/>
          </w:tcPr>
          <w:p w14:paraId="206B5DCE" w14:textId="77777777" w:rsidR="00AD4703" w:rsidRPr="005A7BEF" w:rsidRDefault="00AD4703" w:rsidP="005A7BEF">
            <w:pPr>
              <w:rPr>
                <w:rFonts w:ascii="Arial" w:hAnsi="Arial" w:cs="Arial"/>
                <w:b/>
              </w:rPr>
            </w:pPr>
          </w:p>
        </w:tc>
        <w:tc>
          <w:tcPr>
            <w:tcW w:w="630" w:type="dxa"/>
          </w:tcPr>
          <w:p w14:paraId="51FA747D" w14:textId="77777777" w:rsidR="00AD4703" w:rsidRPr="005A7BEF" w:rsidRDefault="00AD4703" w:rsidP="005A7BEF">
            <w:pPr>
              <w:rPr>
                <w:rFonts w:ascii="Arial" w:hAnsi="Arial" w:cs="Arial"/>
                <w:b/>
              </w:rPr>
            </w:pPr>
          </w:p>
        </w:tc>
        <w:tc>
          <w:tcPr>
            <w:tcW w:w="540" w:type="dxa"/>
          </w:tcPr>
          <w:p w14:paraId="1053B249" w14:textId="77777777" w:rsidR="00AD4703" w:rsidRPr="005A7BEF" w:rsidRDefault="00AD4703" w:rsidP="005A7BEF">
            <w:pPr>
              <w:rPr>
                <w:rFonts w:ascii="Arial" w:hAnsi="Arial" w:cs="Arial"/>
                <w:b/>
              </w:rPr>
            </w:pPr>
          </w:p>
        </w:tc>
        <w:tc>
          <w:tcPr>
            <w:tcW w:w="665" w:type="dxa"/>
          </w:tcPr>
          <w:p w14:paraId="75EB49F2" w14:textId="77777777" w:rsidR="00AD4703" w:rsidRPr="005A7BEF" w:rsidRDefault="00AD4703" w:rsidP="005A7BEF">
            <w:pPr>
              <w:rPr>
                <w:rFonts w:ascii="Arial" w:hAnsi="Arial" w:cs="Arial"/>
                <w:b/>
              </w:rPr>
            </w:pPr>
          </w:p>
        </w:tc>
      </w:tr>
      <w:tr w:rsidR="00AD4703" w:rsidRPr="005A7BEF" w14:paraId="3FDFE44F" w14:textId="77777777" w:rsidTr="00BB358E">
        <w:tc>
          <w:tcPr>
            <w:tcW w:w="3325" w:type="dxa"/>
          </w:tcPr>
          <w:p w14:paraId="0D90B6FF" w14:textId="4A708F3B" w:rsidR="00AD4703" w:rsidRPr="005A7BEF" w:rsidRDefault="00625618" w:rsidP="005A7BEF">
            <w:pPr>
              <w:rPr>
                <w:rFonts w:ascii="Arial" w:hAnsi="Arial" w:cs="Arial"/>
                <w:b/>
                <w:i/>
                <w:sz w:val="16"/>
                <w:szCs w:val="16"/>
              </w:rPr>
            </w:pPr>
            <w:r>
              <w:rPr>
                <w:rFonts w:ascii="Arial" w:hAnsi="Arial" w:cs="Arial"/>
                <w:b/>
                <w:sz w:val="16"/>
                <w:szCs w:val="16"/>
              </w:rPr>
              <w:t>Q</w:t>
            </w:r>
            <w:r w:rsidR="00AD4703" w:rsidRPr="005A7BEF">
              <w:rPr>
                <w:rFonts w:ascii="Arial" w:hAnsi="Arial" w:cs="Arial"/>
                <w:b/>
                <w:sz w:val="16"/>
                <w:szCs w:val="16"/>
              </w:rPr>
              <w:t xml:space="preserve">3. How many polio vaccines has [Name] received?  </w:t>
            </w:r>
            <w:r w:rsidR="00AD4703" w:rsidRPr="005A7BEF">
              <w:rPr>
                <w:rFonts w:ascii="Arial" w:hAnsi="Arial" w:cs="Arial"/>
                <w:b/>
                <w:i/>
                <w:sz w:val="16"/>
                <w:szCs w:val="16"/>
              </w:rPr>
              <w:t>(Circle all that apply)</w:t>
            </w:r>
          </w:p>
          <w:p w14:paraId="03C90EA3" w14:textId="4ED00885" w:rsidR="00AD4703" w:rsidRPr="005A7BEF" w:rsidRDefault="00AD4703" w:rsidP="005A7BEF">
            <w:pPr>
              <w:rPr>
                <w:rFonts w:ascii="Arial" w:hAnsi="Arial" w:cs="Arial"/>
                <w:b/>
                <w:i/>
                <w:sz w:val="16"/>
                <w:szCs w:val="16"/>
              </w:rPr>
            </w:pPr>
            <w:r w:rsidRPr="005A7BEF">
              <w:rPr>
                <w:rFonts w:ascii="Arial" w:hAnsi="Arial" w:cs="Arial"/>
                <w:b/>
                <w:i/>
                <w:sz w:val="16"/>
                <w:szCs w:val="16"/>
              </w:rPr>
              <w:t>None</w:t>
            </w:r>
          </w:p>
          <w:p w14:paraId="534326F4" w14:textId="1E472B3D" w:rsidR="00AD4703" w:rsidRPr="005A7BEF" w:rsidRDefault="00AD4703" w:rsidP="005A7BEF">
            <w:pPr>
              <w:rPr>
                <w:rFonts w:ascii="Arial" w:hAnsi="Arial" w:cs="Arial"/>
                <w:b/>
                <w:sz w:val="16"/>
                <w:szCs w:val="16"/>
              </w:rPr>
            </w:pPr>
            <w:r w:rsidRPr="005A7BEF">
              <w:rPr>
                <w:rFonts w:ascii="Arial" w:hAnsi="Arial" w:cs="Arial"/>
                <w:b/>
                <w:sz w:val="16"/>
                <w:szCs w:val="16"/>
              </w:rPr>
              <w:t xml:space="preserve"> </w:t>
            </w:r>
          </w:p>
          <w:p w14:paraId="0A7EC872" w14:textId="0A278BC1" w:rsidR="001B1377" w:rsidRPr="005A7BEF" w:rsidRDefault="001B1377" w:rsidP="005A7BEF">
            <w:pPr>
              <w:rPr>
                <w:rFonts w:ascii="Arial" w:hAnsi="Arial" w:cs="Arial"/>
                <w:b/>
                <w:sz w:val="16"/>
                <w:szCs w:val="16"/>
              </w:rPr>
            </w:pPr>
            <w:r w:rsidRPr="005A7BEF">
              <w:rPr>
                <w:rFonts w:ascii="Arial" w:hAnsi="Arial" w:cs="Arial"/>
                <w:b/>
                <w:sz w:val="16"/>
                <w:szCs w:val="16"/>
              </w:rPr>
              <w:t xml:space="preserve"> </w:t>
            </w:r>
            <w:r w:rsidR="00AD4703" w:rsidRPr="005A7BEF">
              <w:rPr>
                <w:rFonts w:ascii="Arial" w:hAnsi="Arial" w:cs="Arial"/>
                <w:b/>
                <w:sz w:val="16"/>
                <w:szCs w:val="16"/>
              </w:rPr>
              <w:t xml:space="preserve">1 </w:t>
            </w:r>
          </w:p>
          <w:p w14:paraId="22474DCF" w14:textId="3452C439" w:rsidR="00AD4703" w:rsidRPr="005A7BEF" w:rsidRDefault="00AD4703" w:rsidP="005A7BEF">
            <w:pPr>
              <w:rPr>
                <w:rFonts w:ascii="Arial" w:hAnsi="Arial" w:cs="Arial"/>
                <w:b/>
                <w:sz w:val="16"/>
                <w:szCs w:val="16"/>
              </w:rPr>
            </w:pPr>
            <w:r w:rsidRPr="005A7BEF">
              <w:rPr>
                <w:rFonts w:ascii="Arial" w:hAnsi="Arial" w:cs="Arial"/>
                <w:b/>
                <w:sz w:val="16"/>
                <w:szCs w:val="16"/>
              </w:rPr>
              <w:t xml:space="preserve"> 2</w:t>
            </w:r>
          </w:p>
          <w:p w14:paraId="2480CA7A" w14:textId="0BAE162E" w:rsidR="00AD4703" w:rsidRPr="005A7BEF" w:rsidRDefault="00AD4703" w:rsidP="005A7BEF">
            <w:pPr>
              <w:rPr>
                <w:rFonts w:ascii="Arial" w:hAnsi="Arial" w:cs="Arial"/>
                <w:b/>
                <w:sz w:val="16"/>
                <w:szCs w:val="16"/>
              </w:rPr>
            </w:pPr>
            <w:r w:rsidRPr="005A7BEF">
              <w:rPr>
                <w:rFonts w:ascii="Arial" w:hAnsi="Arial" w:cs="Arial"/>
                <w:b/>
                <w:sz w:val="16"/>
                <w:szCs w:val="16"/>
              </w:rPr>
              <w:t xml:space="preserve"> 3</w:t>
            </w:r>
          </w:p>
          <w:p w14:paraId="7BE480B6" w14:textId="760E5CD7" w:rsidR="00AD4703" w:rsidRPr="005A7BEF" w:rsidRDefault="00AD4703" w:rsidP="005A7BEF">
            <w:pPr>
              <w:rPr>
                <w:rFonts w:ascii="Arial" w:hAnsi="Arial" w:cs="Arial"/>
                <w:b/>
                <w:sz w:val="16"/>
                <w:szCs w:val="16"/>
              </w:rPr>
            </w:pPr>
            <w:r w:rsidRPr="005A7BEF">
              <w:rPr>
                <w:rFonts w:ascii="Arial" w:hAnsi="Arial" w:cs="Arial"/>
                <w:b/>
                <w:sz w:val="16"/>
                <w:szCs w:val="16"/>
              </w:rPr>
              <w:t xml:space="preserve"> 4</w:t>
            </w:r>
          </w:p>
          <w:p w14:paraId="082AB085" w14:textId="1CD50162" w:rsidR="00AD4703" w:rsidRPr="005A7BEF" w:rsidRDefault="001B1377" w:rsidP="005A7BEF">
            <w:pPr>
              <w:rPr>
                <w:rFonts w:ascii="Arial" w:hAnsi="Arial" w:cs="Arial"/>
                <w:b/>
              </w:rPr>
            </w:pPr>
            <w:r w:rsidRPr="005A7BEF">
              <w:rPr>
                <w:rFonts w:ascii="Arial" w:hAnsi="Arial" w:cs="Arial"/>
                <w:b/>
                <w:sz w:val="16"/>
                <w:szCs w:val="16"/>
              </w:rPr>
              <w:t>5 4 shots + Booster</w:t>
            </w:r>
          </w:p>
        </w:tc>
        <w:tc>
          <w:tcPr>
            <w:tcW w:w="720" w:type="dxa"/>
          </w:tcPr>
          <w:p w14:paraId="68C28F18" w14:textId="77777777" w:rsidR="00AD4703" w:rsidRPr="005A7BEF" w:rsidRDefault="00AD4703" w:rsidP="005A7BEF">
            <w:pPr>
              <w:rPr>
                <w:rFonts w:ascii="Arial" w:hAnsi="Arial" w:cs="Arial"/>
                <w:b/>
              </w:rPr>
            </w:pPr>
          </w:p>
        </w:tc>
        <w:tc>
          <w:tcPr>
            <w:tcW w:w="630" w:type="dxa"/>
          </w:tcPr>
          <w:p w14:paraId="0AF86F14" w14:textId="77777777" w:rsidR="00AD4703" w:rsidRPr="005A7BEF" w:rsidRDefault="00AD4703" w:rsidP="005A7BEF">
            <w:pPr>
              <w:rPr>
                <w:rFonts w:ascii="Arial" w:hAnsi="Arial" w:cs="Arial"/>
                <w:b/>
              </w:rPr>
            </w:pPr>
          </w:p>
        </w:tc>
        <w:tc>
          <w:tcPr>
            <w:tcW w:w="540" w:type="dxa"/>
          </w:tcPr>
          <w:p w14:paraId="77CA0032" w14:textId="77777777" w:rsidR="00AD4703" w:rsidRPr="005A7BEF" w:rsidRDefault="00AD4703" w:rsidP="005A7BEF">
            <w:pPr>
              <w:rPr>
                <w:rFonts w:ascii="Arial" w:hAnsi="Arial" w:cs="Arial"/>
                <w:b/>
              </w:rPr>
            </w:pPr>
          </w:p>
        </w:tc>
        <w:tc>
          <w:tcPr>
            <w:tcW w:w="630" w:type="dxa"/>
          </w:tcPr>
          <w:p w14:paraId="1B766545" w14:textId="77777777" w:rsidR="00AD4703" w:rsidRPr="005A7BEF" w:rsidRDefault="00AD4703" w:rsidP="005A7BEF">
            <w:pPr>
              <w:rPr>
                <w:rFonts w:ascii="Arial" w:hAnsi="Arial" w:cs="Arial"/>
                <w:b/>
              </w:rPr>
            </w:pPr>
          </w:p>
        </w:tc>
        <w:tc>
          <w:tcPr>
            <w:tcW w:w="630" w:type="dxa"/>
          </w:tcPr>
          <w:p w14:paraId="2817B925" w14:textId="77777777" w:rsidR="00AD4703" w:rsidRPr="005A7BEF" w:rsidRDefault="00AD4703" w:rsidP="005A7BEF">
            <w:pPr>
              <w:rPr>
                <w:rFonts w:ascii="Arial" w:hAnsi="Arial" w:cs="Arial"/>
                <w:b/>
              </w:rPr>
            </w:pPr>
          </w:p>
        </w:tc>
        <w:tc>
          <w:tcPr>
            <w:tcW w:w="630" w:type="dxa"/>
          </w:tcPr>
          <w:p w14:paraId="3126994F" w14:textId="77777777" w:rsidR="00AD4703" w:rsidRPr="005A7BEF" w:rsidRDefault="00AD4703" w:rsidP="005A7BEF">
            <w:pPr>
              <w:rPr>
                <w:rFonts w:ascii="Arial" w:hAnsi="Arial" w:cs="Arial"/>
                <w:b/>
              </w:rPr>
            </w:pPr>
          </w:p>
        </w:tc>
        <w:tc>
          <w:tcPr>
            <w:tcW w:w="630" w:type="dxa"/>
          </w:tcPr>
          <w:p w14:paraId="30D42F83" w14:textId="77777777" w:rsidR="00AD4703" w:rsidRPr="005A7BEF" w:rsidRDefault="00AD4703" w:rsidP="005A7BEF">
            <w:pPr>
              <w:rPr>
                <w:rFonts w:ascii="Arial" w:hAnsi="Arial" w:cs="Arial"/>
                <w:b/>
              </w:rPr>
            </w:pPr>
          </w:p>
        </w:tc>
        <w:tc>
          <w:tcPr>
            <w:tcW w:w="630" w:type="dxa"/>
          </w:tcPr>
          <w:p w14:paraId="572F76D3" w14:textId="77777777" w:rsidR="00AD4703" w:rsidRPr="005A7BEF" w:rsidRDefault="00AD4703" w:rsidP="005A7BEF">
            <w:pPr>
              <w:rPr>
                <w:rFonts w:ascii="Arial" w:hAnsi="Arial" w:cs="Arial"/>
                <w:b/>
              </w:rPr>
            </w:pPr>
          </w:p>
        </w:tc>
        <w:tc>
          <w:tcPr>
            <w:tcW w:w="630" w:type="dxa"/>
          </w:tcPr>
          <w:p w14:paraId="52EE6C5F" w14:textId="77777777" w:rsidR="00AD4703" w:rsidRPr="005A7BEF" w:rsidRDefault="00AD4703" w:rsidP="005A7BEF">
            <w:pPr>
              <w:rPr>
                <w:rFonts w:ascii="Arial" w:hAnsi="Arial" w:cs="Arial"/>
                <w:b/>
              </w:rPr>
            </w:pPr>
          </w:p>
        </w:tc>
        <w:tc>
          <w:tcPr>
            <w:tcW w:w="630" w:type="dxa"/>
          </w:tcPr>
          <w:p w14:paraId="1FC04BAF" w14:textId="77777777" w:rsidR="00AD4703" w:rsidRPr="005A7BEF" w:rsidRDefault="00AD4703" w:rsidP="005A7BEF">
            <w:pPr>
              <w:rPr>
                <w:rFonts w:ascii="Arial" w:hAnsi="Arial" w:cs="Arial"/>
                <w:b/>
              </w:rPr>
            </w:pPr>
          </w:p>
        </w:tc>
        <w:tc>
          <w:tcPr>
            <w:tcW w:w="630" w:type="dxa"/>
          </w:tcPr>
          <w:p w14:paraId="2F2443E1" w14:textId="77777777" w:rsidR="00AD4703" w:rsidRPr="005A7BEF" w:rsidRDefault="00AD4703" w:rsidP="005A7BEF">
            <w:pPr>
              <w:rPr>
                <w:rFonts w:ascii="Arial" w:hAnsi="Arial" w:cs="Arial"/>
                <w:b/>
              </w:rPr>
            </w:pPr>
          </w:p>
        </w:tc>
        <w:tc>
          <w:tcPr>
            <w:tcW w:w="540" w:type="dxa"/>
          </w:tcPr>
          <w:p w14:paraId="1D4CD745" w14:textId="77777777" w:rsidR="00AD4703" w:rsidRPr="005A7BEF" w:rsidRDefault="00AD4703" w:rsidP="005A7BEF">
            <w:pPr>
              <w:rPr>
                <w:rFonts w:ascii="Arial" w:hAnsi="Arial" w:cs="Arial"/>
                <w:b/>
              </w:rPr>
            </w:pPr>
          </w:p>
        </w:tc>
        <w:tc>
          <w:tcPr>
            <w:tcW w:w="630" w:type="dxa"/>
          </w:tcPr>
          <w:p w14:paraId="27EB4550" w14:textId="77777777" w:rsidR="00AD4703" w:rsidRPr="005A7BEF" w:rsidRDefault="00AD4703" w:rsidP="005A7BEF">
            <w:pPr>
              <w:rPr>
                <w:rFonts w:ascii="Arial" w:hAnsi="Arial" w:cs="Arial"/>
                <w:b/>
              </w:rPr>
            </w:pPr>
          </w:p>
        </w:tc>
        <w:tc>
          <w:tcPr>
            <w:tcW w:w="720" w:type="dxa"/>
          </w:tcPr>
          <w:p w14:paraId="07CEE056" w14:textId="77777777" w:rsidR="00AD4703" w:rsidRPr="005A7BEF" w:rsidRDefault="00AD4703" w:rsidP="005A7BEF">
            <w:pPr>
              <w:rPr>
                <w:rFonts w:ascii="Arial" w:hAnsi="Arial" w:cs="Arial"/>
                <w:b/>
              </w:rPr>
            </w:pPr>
          </w:p>
        </w:tc>
        <w:tc>
          <w:tcPr>
            <w:tcW w:w="540" w:type="dxa"/>
          </w:tcPr>
          <w:p w14:paraId="268107A7" w14:textId="77777777" w:rsidR="00AD4703" w:rsidRPr="005A7BEF" w:rsidRDefault="00AD4703" w:rsidP="005A7BEF">
            <w:pPr>
              <w:rPr>
                <w:rFonts w:ascii="Arial" w:hAnsi="Arial" w:cs="Arial"/>
                <w:b/>
              </w:rPr>
            </w:pPr>
          </w:p>
        </w:tc>
        <w:tc>
          <w:tcPr>
            <w:tcW w:w="630" w:type="dxa"/>
          </w:tcPr>
          <w:p w14:paraId="3F0F654A" w14:textId="77777777" w:rsidR="00AD4703" w:rsidRPr="005A7BEF" w:rsidRDefault="00AD4703" w:rsidP="005A7BEF">
            <w:pPr>
              <w:rPr>
                <w:rFonts w:ascii="Arial" w:hAnsi="Arial" w:cs="Arial"/>
                <w:b/>
              </w:rPr>
            </w:pPr>
          </w:p>
        </w:tc>
        <w:tc>
          <w:tcPr>
            <w:tcW w:w="540" w:type="dxa"/>
          </w:tcPr>
          <w:p w14:paraId="4CAD96A2" w14:textId="77777777" w:rsidR="00AD4703" w:rsidRPr="005A7BEF" w:rsidRDefault="00AD4703" w:rsidP="005A7BEF">
            <w:pPr>
              <w:rPr>
                <w:rFonts w:ascii="Arial" w:hAnsi="Arial" w:cs="Arial"/>
                <w:b/>
              </w:rPr>
            </w:pPr>
          </w:p>
        </w:tc>
        <w:tc>
          <w:tcPr>
            <w:tcW w:w="665" w:type="dxa"/>
          </w:tcPr>
          <w:p w14:paraId="3A789B05" w14:textId="77777777" w:rsidR="00AD4703" w:rsidRPr="005A7BEF" w:rsidRDefault="00AD4703" w:rsidP="005A7BEF">
            <w:pPr>
              <w:rPr>
                <w:rFonts w:ascii="Arial" w:hAnsi="Arial" w:cs="Arial"/>
                <w:b/>
              </w:rPr>
            </w:pPr>
          </w:p>
        </w:tc>
      </w:tr>
      <w:tr w:rsidR="00AD4703" w:rsidRPr="005A7BEF" w14:paraId="0B94403B" w14:textId="77777777" w:rsidTr="00BB358E">
        <w:tc>
          <w:tcPr>
            <w:tcW w:w="3325" w:type="dxa"/>
          </w:tcPr>
          <w:p w14:paraId="0B468E35" w14:textId="20D2EC75" w:rsidR="00AD4703" w:rsidRPr="005A7BEF" w:rsidRDefault="00625618" w:rsidP="005A7BEF">
            <w:pPr>
              <w:rPr>
                <w:rFonts w:ascii="Arial" w:hAnsi="Arial" w:cs="Arial"/>
                <w:b/>
                <w:i/>
                <w:sz w:val="16"/>
                <w:szCs w:val="16"/>
              </w:rPr>
            </w:pPr>
            <w:r>
              <w:rPr>
                <w:rFonts w:ascii="Arial" w:hAnsi="Arial" w:cs="Arial"/>
                <w:b/>
                <w:sz w:val="16"/>
                <w:szCs w:val="16"/>
              </w:rPr>
              <w:t>Q</w:t>
            </w:r>
            <w:r w:rsidR="00AD4703" w:rsidRPr="005A7BEF">
              <w:rPr>
                <w:rFonts w:ascii="Arial" w:hAnsi="Arial" w:cs="Arial"/>
                <w:b/>
                <w:sz w:val="16"/>
                <w:szCs w:val="16"/>
              </w:rPr>
              <w:t xml:space="preserve">4. How many DPT shots has </w:t>
            </w:r>
            <w:r>
              <w:rPr>
                <w:rFonts w:ascii="Arial" w:hAnsi="Arial" w:cs="Arial"/>
                <w:b/>
                <w:sz w:val="16"/>
                <w:szCs w:val="16"/>
              </w:rPr>
              <w:t>[</w:t>
            </w:r>
            <w:r w:rsidR="00AD4703" w:rsidRPr="005A7BEF">
              <w:rPr>
                <w:rFonts w:ascii="Arial" w:hAnsi="Arial" w:cs="Arial"/>
                <w:b/>
                <w:sz w:val="16"/>
                <w:szCs w:val="16"/>
              </w:rPr>
              <w:t>NAME</w:t>
            </w:r>
            <w:r>
              <w:rPr>
                <w:rFonts w:ascii="Arial" w:hAnsi="Arial" w:cs="Arial"/>
                <w:b/>
                <w:sz w:val="16"/>
                <w:szCs w:val="16"/>
              </w:rPr>
              <w:t>]</w:t>
            </w:r>
            <w:r w:rsidR="00AD4703" w:rsidRPr="005A7BEF">
              <w:rPr>
                <w:rFonts w:ascii="Arial" w:hAnsi="Arial" w:cs="Arial"/>
                <w:b/>
                <w:sz w:val="16"/>
                <w:szCs w:val="16"/>
              </w:rPr>
              <w:t xml:space="preserve"> received?  </w:t>
            </w:r>
            <w:r w:rsidR="00AD4703" w:rsidRPr="005A7BEF">
              <w:rPr>
                <w:rFonts w:ascii="Arial" w:hAnsi="Arial" w:cs="Arial"/>
                <w:b/>
                <w:i/>
                <w:sz w:val="16"/>
                <w:szCs w:val="16"/>
              </w:rPr>
              <w:t>(Circle all that apply)</w:t>
            </w:r>
          </w:p>
          <w:p w14:paraId="22CC04E8" w14:textId="43BD25BA" w:rsidR="001B1377" w:rsidRPr="005A7BEF" w:rsidRDefault="001B1377" w:rsidP="005A7BEF">
            <w:pPr>
              <w:rPr>
                <w:rFonts w:ascii="Arial" w:hAnsi="Arial" w:cs="Arial"/>
                <w:b/>
                <w:sz w:val="16"/>
                <w:szCs w:val="16"/>
              </w:rPr>
            </w:pPr>
            <w:r w:rsidRPr="005A7BEF">
              <w:rPr>
                <w:rFonts w:ascii="Arial" w:hAnsi="Arial" w:cs="Arial"/>
                <w:b/>
                <w:sz w:val="16"/>
                <w:szCs w:val="16"/>
              </w:rPr>
              <w:t>None</w:t>
            </w:r>
          </w:p>
          <w:p w14:paraId="12B69E40" w14:textId="4F2A3F52" w:rsidR="001B1377" w:rsidRPr="005A7BEF" w:rsidRDefault="001B1377" w:rsidP="005A7BEF">
            <w:pPr>
              <w:rPr>
                <w:rFonts w:ascii="Arial" w:hAnsi="Arial" w:cs="Arial"/>
                <w:b/>
                <w:sz w:val="16"/>
                <w:szCs w:val="16"/>
              </w:rPr>
            </w:pPr>
            <w:r w:rsidRPr="005A7BEF">
              <w:rPr>
                <w:rFonts w:ascii="Arial" w:hAnsi="Arial" w:cs="Arial"/>
                <w:b/>
                <w:sz w:val="16"/>
                <w:szCs w:val="16"/>
              </w:rPr>
              <w:t xml:space="preserve">1 </w:t>
            </w:r>
          </w:p>
          <w:p w14:paraId="02E1C556" w14:textId="77777777" w:rsidR="001B1377" w:rsidRPr="005A7BEF" w:rsidRDefault="001B1377" w:rsidP="005A7BEF">
            <w:pPr>
              <w:rPr>
                <w:rFonts w:ascii="Arial" w:hAnsi="Arial" w:cs="Arial"/>
                <w:b/>
                <w:sz w:val="16"/>
                <w:szCs w:val="16"/>
              </w:rPr>
            </w:pPr>
            <w:r w:rsidRPr="005A7BEF">
              <w:rPr>
                <w:rFonts w:ascii="Arial" w:hAnsi="Arial" w:cs="Arial"/>
                <w:b/>
                <w:sz w:val="16"/>
                <w:szCs w:val="16"/>
              </w:rPr>
              <w:t xml:space="preserve"> 2</w:t>
            </w:r>
          </w:p>
          <w:p w14:paraId="2A5C1DAE" w14:textId="77777777" w:rsidR="001B1377" w:rsidRPr="005A7BEF" w:rsidRDefault="001B1377" w:rsidP="005A7BEF">
            <w:pPr>
              <w:rPr>
                <w:rFonts w:ascii="Arial" w:hAnsi="Arial" w:cs="Arial"/>
                <w:b/>
                <w:sz w:val="16"/>
                <w:szCs w:val="16"/>
              </w:rPr>
            </w:pPr>
            <w:r w:rsidRPr="005A7BEF">
              <w:rPr>
                <w:rFonts w:ascii="Arial" w:hAnsi="Arial" w:cs="Arial"/>
                <w:b/>
                <w:sz w:val="16"/>
                <w:szCs w:val="16"/>
              </w:rPr>
              <w:t xml:space="preserve"> 3</w:t>
            </w:r>
          </w:p>
          <w:p w14:paraId="2AEB60D9" w14:textId="77777777" w:rsidR="001B1377" w:rsidRPr="005A7BEF" w:rsidRDefault="001B1377" w:rsidP="005A7BEF">
            <w:pPr>
              <w:rPr>
                <w:rFonts w:ascii="Arial" w:hAnsi="Arial" w:cs="Arial"/>
                <w:b/>
                <w:sz w:val="16"/>
                <w:szCs w:val="16"/>
              </w:rPr>
            </w:pPr>
            <w:r w:rsidRPr="005A7BEF">
              <w:rPr>
                <w:rFonts w:ascii="Arial" w:hAnsi="Arial" w:cs="Arial"/>
                <w:b/>
                <w:sz w:val="16"/>
                <w:szCs w:val="16"/>
              </w:rPr>
              <w:t xml:space="preserve"> 4</w:t>
            </w:r>
          </w:p>
          <w:p w14:paraId="51868FF6" w14:textId="67CB5E93" w:rsidR="00AD4703" w:rsidRPr="005A7BEF" w:rsidRDefault="001B1377" w:rsidP="005A7BEF">
            <w:pPr>
              <w:rPr>
                <w:rFonts w:ascii="Arial" w:hAnsi="Arial" w:cs="Arial"/>
                <w:b/>
              </w:rPr>
            </w:pPr>
            <w:r w:rsidRPr="005A7BEF">
              <w:rPr>
                <w:rFonts w:ascii="Arial" w:hAnsi="Arial" w:cs="Arial"/>
                <w:b/>
                <w:sz w:val="16"/>
                <w:szCs w:val="16"/>
              </w:rPr>
              <w:t>5. 4 shots +  Booster</w:t>
            </w:r>
          </w:p>
        </w:tc>
        <w:tc>
          <w:tcPr>
            <w:tcW w:w="720" w:type="dxa"/>
          </w:tcPr>
          <w:p w14:paraId="324DB7B2" w14:textId="77777777" w:rsidR="00AD4703" w:rsidRPr="005A7BEF" w:rsidRDefault="00AD4703" w:rsidP="005A7BEF">
            <w:pPr>
              <w:rPr>
                <w:rFonts w:ascii="Arial" w:hAnsi="Arial" w:cs="Arial"/>
                <w:b/>
              </w:rPr>
            </w:pPr>
          </w:p>
        </w:tc>
        <w:tc>
          <w:tcPr>
            <w:tcW w:w="630" w:type="dxa"/>
          </w:tcPr>
          <w:p w14:paraId="6A8CEDA5" w14:textId="77777777" w:rsidR="00AD4703" w:rsidRPr="005A7BEF" w:rsidRDefault="00AD4703" w:rsidP="005A7BEF">
            <w:pPr>
              <w:rPr>
                <w:rFonts w:ascii="Arial" w:hAnsi="Arial" w:cs="Arial"/>
                <w:b/>
              </w:rPr>
            </w:pPr>
          </w:p>
        </w:tc>
        <w:tc>
          <w:tcPr>
            <w:tcW w:w="540" w:type="dxa"/>
          </w:tcPr>
          <w:p w14:paraId="3B85C5CF" w14:textId="77777777" w:rsidR="00AD4703" w:rsidRPr="005A7BEF" w:rsidRDefault="00AD4703" w:rsidP="005A7BEF">
            <w:pPr>
              <w:rPr>
                <w:rFonts w:ascii="Arial" w:hAnsi="Arial" w:cs="Arial"/>
                <w:b/>
              </w:rPr>
            </w:pPr>
          </w:p>
        </w:tc>
        <w:tc>
          <w:tcPr>
            <w:tcW w:w="630" w:type="dxa"/>
          </w:tcPr>
          <w:p w14:paraId="16025B23" w14:textId="77777777" w:rsidR="00AD4703" w:rsidRPr="005A7BEF" w:rsidRDefault="00AD4703" w:rsidP="005A7BEF">
            <w:pPr>
              <w:rPr>
                <w:rFonts w:ascii="Arial" w:hAnsi="Arial" w:cs="Arial"/>
                <w:b/>
              </w:rPr>
            </w:pPr>
          </w:p>
        </w:tc>
        <w:tc>
          <w:tcPr>
            <w:tcW w:w="630" w:type="dxa"/>
          </w:tcPr>
          <w:p w14:paraId="736F0562" w14:textId="77777777" w:rsidR="00AD4703" w:rsidRPr="005A7BEF" w:rsidRDefault="00AD4703" w:rsidP="005A7BEF">
            <w:pPr>
              <w:rPr>
                <w:rFonts w:ascii="Arial" w:hAnsi="Arial" w:cs="Arial"/>
                <w:b/>
              </w:rPr>
            </w:pPr>
          </w:p>
        </w:tc>
        <w:tc>
          <w:tcPr>
            <w:tcW w:w="630" w:type="dxa"/>
          </w:tcPr>
          <w:p w14:paraId="052E7F3C" w14:textId="77777777" w:rsidR="00AD4703" w:rsidRPr="005A7BEF" w:rsidRDefault="00AD4703" w:rsidP="005A7BEF">
            <w:pPr>
              <w:rPr>
                <w:rFonts w:ascii="Arial" w:hAnsi="Arial" w:cs="Arial"/>
                <w:b/>
              </w:rPr>
            </w:pPr>
          </w:p>
        </w:tc>
        <w:tc>
          <w:tcPr>
            <w:tcW w:w="630" w:type="dxa"/>
          </w:tcPr>
          <w:p w14:paraId="63D3D35F" w14:textId="77777777" w:rsidR="00AD4703" w:rsidRPr="005A7BEF" w:rsidRDefault="00AD4703" w:rsidP="005A7BEF">
            <w:pPr>
              <w:rPr>
                <w:rFonts w:ascii="Arial" w:hAnsi="Arial" w:cs="Arial"/>
                <w:b/>
              </w:rPr>
            </w:pPr>
          </w:p>
        </w:tc>
        <w:tc>
          <w:tcPr>
            <w:tcW w:w="630" w:type="dxa"/>
          </w:tcPr>
          <w:p w14:paraId="5060D4A7" w14:textId="77777777" w:rsidR="00AD4703" w:rsidRPr="005A7BEF" w:rsidRDefault="00AD4703" w:rsidP="005A7BEF">
            <w:pPr>
              <w:rPr>
                <w:rFonts w:ascii="Arial" w:hAnsi="Arial" w:cs="Arial"/>
                <w:b/>
              </w:rPr>
            </w:pPr>
          </w:p>
        </w:tc>
        <w:tc>
          <w:tcPr>
            <w:tcW w:w="630" w:type="dxa"/>
          </w:tcPr>
          <w:p w14:paraId="2DCAEF26" w14:textId="77777777" w:rsidR="00AD4703" w:rsidRPr="005A7BEF" w:rsidRDefault="00AD4703" w:rsidP="005A7BEF">
            <w:pPr>
              <w:rPr>
                <w:rFonts w:ascii="Arial" w:hAnsi="Arial" w:cs="Arial"/>
                <w:b/>
              </w:rPr>
            </w:pPr>
          </w:p>
        </w:tc>
        <w:tc>
          <w:tcPr>
            <w:tcW w:w="630" w:type="dxa"/>
          </w:tcPr>
          <w:p w14:paraId="5D454E88" w14:textId="77777777" w:rsidR="00AD4703" w:rsidRPr="005A7BEF" w:rsidRDefault="00AD4703" w:rsidP="005A7BEF">
            <w:pPr>
              <w:rPr>
                <w:rFonts w:ascii="Arial" w:hAnsi="Arial" w:cs="Arial"/>
                <w:b/>
              </w:rPr>
            </w:pPr>
          </w:p>
        </w:tc>
        <w:tc>
          <w:tcPr>
            <w:tcW w:w="630" w:type="dxa"/>
          </w:tcPr>
          <w:p w14:paraId="46E2AD6B" w14:textId="77777777" w:rsidR="00AD4703" w:rsidRPr="005A7BEF" w:rsidRDefault="00AD4703" w:rsidP="005A7BEF">
            <w:pPr>
              <w:rPr>
                <w:rFonts w:ascii="Arial" w:hAnsi="Arial" w:cs="Arial"/>
                <w:b/>
              </w:rPr>
            </w:pPr>
          </w:p>
        </w:tc>
        <w:tc>
          <w:tcPr>
            <w:tcW w:w="540" w:type="dxa"/>
          </w:tcPr>
          <w:p w14:paraId="0123BEF0" w14:textId="77777777" w:rsidR="00AD4703" w:rsidRPr="005A7BEF" w:rsidRDefault="00AD4703" w:rsidP="005A7BEF">
            <w:pPr>
              <w:rPr>
                <w:rFonts w:ascii="Arial" w:hAnsi="Arial" w:cs="Arial"/>
                <w:b/>
              </w:rPr>
            </w:pPr>
          </w:p>
        </w:tc>
        <w:tc>
          <w:tcPr>
            <w:tcW w:w="630" w:type="dxa"/>
          </w:tcPr>
          <w:p w14:paraId="5360A13A" w14:textId="77777777" w:rsidR="00AD4703" w:rsidRPr="005A7BEF" w:rsidRDefault="00AD4703" w:rsidP="005A7BEF">
            <w:pPr>
              <w:rPr>
                <w:rFonts w:ascii="Arial" w:hAnsi="Arial" w:cs="Arial"/>
                <w:b/>
              </w:rPr>
            </w:pPr>
          </w:p>
        </w:tc>
        <w:tc>
          <w:tcPr>
            <w:tcW w:w="720" w:type="dxa"/>
          </w:tcPr>
          <w:p w14:paraId="3D161613" w14:textId="77777777" w:rsidR="00AD4703" w:rsidRPr="005A7BEF" w:rsidRDefault="00AD4703" w:rsidP="005A7BEF">
            <w:pPr>
              <w:rPr>
                <w:rFonts w:ascii="Arial" w:hAnsi="Arial" w:cs="Arial"/>
                <w:b/>
              </w:rPr>
            </w:pPr>
          </w:p>
        </w:tc>
        <w:tc>
          <w:tcPr>
            <w:tcW w:w="540" w:type="dxa"/>
          </w:tcPr>
          <w:p w14:paraId="13599A57" w14:textId="77777777" w:rsidR="00AD4703" w:rsidRPr="005A7BEF" w:rsidRDefault="00AD4703" w:rsidP="005A7BEF">
            <w:pPr>
              <w:rPr>
                <w:rFonts w:ascii="Arial" w:hAnsi="Arial" w:cs="Arial"/>
                <w:b/>
              </w:rPr>
            </w:pPr>
          </w:p>
        </w:tc>
        <w:tc>
          <w:tcPr>
            <w:tcW w:w="630" w:type="dxa"/>
          </w:tcPr>
          <w:p w14:paraId="6F82C15C" w14:textId="77777777" w:rsidR="00AD4703" w:rsidRPr="005A7BEF" w:rsidRDefault="00AD4703" w:rsidP="005A7BEF">
            <w:pPr>
              <w:rPr>
                <w:rFonts w:ascii="Arial" w:hAnsi="Arial" w:cs="Arial"/>
                <w:b/>
              </w:rPr>
            </w:pPr>
          </w:p>
        </w:tc>
        <w:tc>
          <w:tcPr>
            <w:tcW w:w="540" w:type="dxa"/>
          </w:tcPr>
          <w:p w14:paraId="0640EAC0" w14:textId="77777777" w:rsidR="00AD4703" w:rsidRPr="005A7BEF" w:rsidRDefault="00AD4703" w:rsidP="005A7BEF">
            <w:pPr>
              <w:rPr>
                <w:rFonts w:ascii="Arial" w:hAnsi="Arial" w:cs="Arial"/>
                <w:b/>
              </w:rPr>
            </w:pPr>
          </w:p>
        </w:tc>
        <w:tc>
          <w:tcPr>
            <w:tcW w:w="665" w:type="dxa"/>
          </w:tcPr>
          <w:p w14:paraId="037A72D6" w14:textId="77777777" w:rsidR="00AD4703" w:rsidRPr="005A7BEF" w:rsidRDefault="00AD4703" w:rsidP="005A7BEF">
            <w:pPr>
              <w:rPr>
                <w:rFonts w:ascii="Arial" w:hAnsi="Arial" w:cs="Arial"/>
                <w:b/>
              </w:rPr>
            </w:pPr>
          </w:p>
        </w:tc>
      </w:tr>
      <w:tr w:rsidR="00AD4703" w:rsidRPr="005A7BEF" w14:paraId="1E25F4F9" w14:textId="77777777" w:rsidTr="00BB358E">
        <w:tc>
          <w:tcPr>
            <w:tcW w:w="3325" w:type="dxa"/>
          </w:tcPr>
          <w:p w14:paraId="5170CBA8" w14:textId="56C60B29" w:rsidR="00AD4703" w:rsidRPr="005A7BEF" w:rsidRDefault="00625618" w:rsidP="005A7BEF">
            <w:pPr>
              <w:rPr>
                <w:rFonts w:ascii="Arial" w:hAnsi="Arial" w:cs="Arial"/>
                <w:b/>
                <w:sz w:val="16"/>
                <w:szCs w:val="16"/>
              </w:rPr>
            </w:pPr>
            <w:r>
              <w:rPr>
                <w:rFonts w:ascii="Arial" w:hAnsi="Arial" w:cs="Arial"/>
                <w:b/>
                <w:sz w:val="16"/>
                <w:szCs w:val="16"/>
              </w:rPr>
              <w:t>Q</w:t>
            </w:r>
            <w:r w:rsidR="00AD4703" w:rsidRPr="005A7BEF">
              <w:rPr>
                <w:rFonts w:ascii="Arial" w:hAnsi="Arial" w:cs="Arial"/>
                <w:b/>
                <w:sz w:val="16"/>
                <w:szCs w:val="16"/>
              </w:rPr>
              <w:t>5. Has [Name] received the five in one vaccine?</w:t>
            </w:r>
          </w:p>
          <w:p w14:paraId="6F41DD05" w14:textId="77777777" w:rsidR="00AD4703" w:rsidRPr="005A7BEF" w:rsidRDefault="00AD4703" w:rsidP="005A7BEF">
            <w:pPr>
              <w:rPr>
                <w:rFonts w:ascii="Arial" w:hAnsi="Arial" w:cs="Arial"/>
                <w:b/>
                <w:sz w:val="16"/>
                <w:szCs w:val="16"/>
              </w:rPr>
            </w:pPr>
            <w:r w:rsidRPr="005A7BEF">
              <w:rPr>
                <w:rFonts w:ascii="Arial" w:hAnsi="Arial" w:cs="Arial"/>
                <w:b/>
                <w:sz w:val="16"/>
                <w:szCs w:val="16"/>
              </w:rPr>
              <w:t xml:space="preserve">1. Yes, </w:t>
            </w:r>
          </w:p>
          <w:p w14:paraId="4CC905B9" w14:textId="77777777" w:rsidR="00AD4703" w:rsidRPr="005A7BEF" w:rsidRDefault="00AD4703" w:rsidP="005A7BEF">
            <w:pPr>
              <w:rPr>
                <w:rFonts w:ascii="Arial" w:hAnsi="Arial" w:cs="Arial"/>
                <w:b/>
              </w:rPr>
            </w:pPr>
            <w:r w:rsidRPr="005A7BEF">
              <w:rPr>
                <w:rFonts w:ascii="Arial" w:hAnsi="Arial" w:cs="Arial"/>
                <w:b/>
                <w:sz w:val="16"/>
                <w:szCs w:val="16"/>
              </w:rPr>
              <w:t xml:space="preserve">5. No, </w:t>
            </w:r>
          </w:p>
        </w:tc>
        <w:tc>
          <w:tcPr>
            <w:tcW w:w="720" w:type="dxa"/>
          </w:tcPr>
          <w:p w14:paraId="56ED5C41" w14:textId="77777777" w:rsidR="00AD4703" w:rsidRPr="005A7BEF" w:rsidRDefault="00AD4703" w:rsidP="005A7BEF">
            <w:pPr>
              <w:rPr>
                <w:rFonts w:ascii="Arial" w:hAnsi="Arial" w:cs="Arial"/>
                <w:b/>
              </w:rPr>
            </w:pPr>
          </w:p>
        </w:tc>
        <w:tc>
          <w:tcPr>
            <w:tcW w:w="630" w:type="dxa"/>
          </w:tcPr>
          <w:p w14:paraId="6AF8FF7B" w14:textId="77777777" w:rsidR="00AD4703" w:rsidRPr="005A7BEF" w:rsidRDefault="00AD4703" w:rsidP="005A7BEF">
            <w:pPr>
              <w:rPr>
                <w:rFonts w:ascii="Arial" w:hAnsi="Arial" w:cs="Arial"/>
                <w:b/>
              </w:rPr>
            </w:pPr>
          </w:p>
        </w:tc>
        <w:tc>
          <w:tcPr>
            <w:tcW w:w="540" w:type="dxa"/>
          </w:tcPr>
          <w:p w14:paraId="6D6DF1AA" w14:textId="77777777" w:rsidR="00AD4703" w:rsidRPr="005A7BEF" w:rsidRDefault="00AD4703" w:rsidP="005A7BEF">
            <w:pPr>
              <w:rPr>
                <w:rFonts w:ascii="Arial" w:hAnsi="Arial" w:cs="Arial"/>
                <w:b/>
              </w:rPr>
            </w:pPr>
          </w:p>
        </w:tc>
        <w:tc>
          <w:tcPr>
            <w:tcW w:w="630" w:type="dxa"/>
          </w:tcPr>
          <w:p w14:paraId="2DDCFAD3" w14:textId="77777777" w:rsidR="00AD4703" w:rsidRPr="005A7BEF" w:rsidRDefault="00AD4703" w:rsidP="005A7BEF">
            <w:pPr>
              <w:rPr>
                <w:rFonts w:ascii="Arial" w:hAnsi="Arial" w:cs="Arial"/>
                <w:b/>
              </w:rPr>
            </w:pPr>
          </w:p>
        </w:tc>
        <w:tc>
          <w:tcPr>
            <w:tcW w:w="630" w:type="dxa"/>
          </w:tcPr>
          <w:p w14:paraId="118F3211" w14:textId="77777777" w:rsidR="00AD4703" w:rsidRPr="005A7BEF" w:rsidRDefault="00AD4703" w:rsidP="005A7BEF">
            <w:pPr>
              <w:rPr>
                <w:rFonts w:ascii="Arial" w:hAnsi="Arial" w:cs="Arial"/>
                <w:b/>
              </w:rPr>
            </w:pPr>
          </w:p>
        </w:tc>
        <w:tc>
          <w:tcPr>
            <w:tcW w:w="630" w:type="dxa"/>
          </w:tcPr>
          <w:p w14:paraId="3D807F9B" w14:textId="77777777" w:rsidR="00AD4703" w:rsidRPr="005A7BEF" w:rsidRDefault="00AD4703" w:rsidP="005A7BEF">
            <w:pPr>
              <w:rPr>
                <w:rFonts w:ascii="Arial" w:hAnsi="Arial" w:cs="Arial"/>
                <w:b/>
              </w:rPr>
            </w:pPr>
          </w:p>
        </w:tc>
        <w:tc>
          <w:tcPr>
            <w:tcW w:w="630" w:type="dxa"/>
          </w:tcPr>
          <w:p w14:paraId="05AC3774" w14:textId="77777777" w:rsidR="00AD4703" w:rsidRPr="005A7BEF" w:rsidRDefault="00AD4703" w:rsidP="005A7BEF">
            <w:pPr>
              <w:rPr>
                <w:rFonts w:ascii="Arial" w:hAnsi="Arial" w:cs="Arial"/>
                <w:b/>
              </w:rPr>
            </w:pPr>
          </w:p>
        </w:tc>
        <w:tc>
          <w:tcPr>
            <w:tcW w:w="630" w:type="dxa"/>
          </w:tcPr>
          <w:p w14:paraId="3AD7FDF6" w14:textId="77777777" w:rsidR="00AD4703" w:rsidRPr="005A7BEF" w:rsidRDefault="00AD4703" w:rsidP="005A7BEF">
            <w:pPr>
              <w:rPr>
                <w:rFonts w:ascii="Arial" w:hAnsi="Arial" w:cs="Arial"/>
                <w:b/>
              </w:rPr>
            </w:pPr>
          </w:p>
        </w:tc>
        <w:tc>
          <w:tcPr>
            <w:tcW w:w="630" w:type="dxa"/>
          </w:tcPr>
          <w:p w14:paraId="0B368F47" w14:textId="77777777" w:rsidR="00AD4703" w:rsidRPr="005A7BEF" w:rsidRDefault="00AD4703" w:rsidP="005A7BEF">
            <w:pPr>
              <w:rPr>
                <w:rFonts w:ascii="Arial" w:hAnsi="Arial" w:cs="Arial"/>
                <w:b/>
              </w:rPr>
            </w:pPr>
          </w:p>
        </w:tc>
        <w:tc>
          <w:tcPr>
            <w:tcW w:w="630" w:type="dxa"/>
          </w:tcPr>
          <w:p w14:paraId="47234027" w14:textId="77777777" w:rsidR="00AD4703" w:rsidRPr="005A7BEF" w:rsidRDefault="00AD4703" w:rsidP="005A7BEF">
            <w:pPr>
              <w:rPr>
                <w:rFonts w:ascii="Arial" w:hAnsi="Arial" w:cs="Arial"/>
                <w:b/>
              </w:rPr>
            </w:pPr>
          </w:p>
        </w:tc>
        <w:tc>
          <w:tcPr>
            <w:tcW w:w="630" w:type="dxa"/>
          </w:tcPr>
          <w:p w14:paraId="2E60FC33" w14:textId="77777777" w:rsidR="00AD4703" w:rsidRPr="005A7BEF" w:rsidRDefault="00AD4703" w:rsidP="005A7BEF">
            <w:pPr>
              <w:rPr>
                <w:rFonts w:ascii="Arial" w:hAnsi="Arial" w:cs="Arial"/>
                <w:b/>
              </w:rPr>
            </w:pPr>
          </w:p>
        </w:tc>
        <w:tc>
          <w:tcPr>
            <w:tcW w:w="540" w:type="dxa"/>
          </w:tcPr>
          <w:p w14:paraId="59B7F6CF" w14:textId="77777777" w:rsidR="00AD4703" w:rsidRPr="005A7BEF" w:rsidRDefault="00AD4703" w:rsidP="005A7BEF">
            <w:pPr>
              <w:rPr>
                <w:rFonts w:ascii="Arial" w:hAnsi="Arial" w:cs="Arial"/>
                <w:b/>
              </w:rPr>
            </w:pPr>
          </w:p>
        </w:tc>
        <w:tc>
          <w:tcPr>
            <w:tcW w:w="630" w:type="dxa"/>
          </w:tcPr>
          <w:p w14:paraId="01844B94" w14:textId="77777777" w:rsidR="00AD4703" w:rsidRPr="005A7BEF" w:rsidRDefault="00AD4703" w:rsidP="005A7BEF">
            <w:pPr>
              <w:rPr>
                <w:rFonts w:ascii="Arial" w:hAnsi="Arial" w:cs="Arial"/>
                <w:b/>
              </w:rPr>
            </w:pPr>
          </w:p>
        </w:tc>
        <w:tc>
          <w:tcPr>
            <w:tcW w:w="720" w:type="dxa"/>
          </w:tcPr>
          <w:p w14:paraId="4B542137" w14:textId="77777777" w:rsidR="00AD4703" w:rsidRPr="005A7BEF" w:rsidRDefault="00AD4703" w:rsidP="005A7BEF">
            <w:pPr>
              <w:rPr>
                <w:rFonts w:ascii="Arial" w:hAnsi="Arial" w:cs="Arial"/>
                <w:b/>
              </w:rPr>
            </w:pPr>
          </w:p>
        </w:tc>
        <w:tc>
          <w:tcPr>
            <w:tcW w:w="540" w:type="dxa"/>
          </w:tcPr>
          <w:p w14:paraId="758B1A83" w14:textId="77777777" w:rsidR="00AD4703" w:rsidRPr="005A7BEF" w:rsidRDefault="00AD4703" w:rsidP="005A7BEF">
            <w:pPr>
              <w:rPr>
                <w:rFonts w:ascii="Arial" w:hAnsi="Arial" w:cs="Arial"/>
                <w:b/>
              </w:rPr>
            </w:pPr>
          </w:p>
        </w:tc>
        <w:tc>
          <w:tcPr>
            <w:tcW w:w="630" w:type="dxa"/>
          </w:tcPr>
          <w:p w14:paraId="74850F98" w14:textId="77777777" w:rsidR="00AD4703" w:rsidRPr="005A7BEF" w:rsidRDefault="00AD4703" w:rsidP="005A7BEF">
            <w:pPr>
              <w:rPr>
                <w:rFonts w:ascii="Arial" w:hAnsi="Arial" w:cs="Arial"/>
                <w:b/>
              </w:rPr>
            </w:pPr>
          </w:p>
        </w:tc>
        <w:tc>
          <w:tcPr>
            <w:tcW w:w="540" w:type="dxa"/>
          </w:tcPr>
          <w:p w14:paraId="2FB42BBD" w14:textId="77777777" w:rsidR="00AD4703" w:rsidRPr="005A7BEF" w:rsidRDefault="00AD4703" w:rsidP="005A7BEF">
            <w:pPr>
              <w:rPr>
                <w:rFonts w:ascii="Arial" w:hAnsi="Arial" w:cs="Arial"/>
                <w:b/>
              </w:rPr>
            </w:pPr>
          </w:p>
        </w:tc>
        <w:tc>
          <w:tcPr>
            <w:tcW w:w="665" w:type="dxa"/>
          </w:tcPr>
          <w:p w14:paraId="2DFEAC55" w14:textId="77777777" w:rsidR="00AD4703" w:rsidRPr="005A7BEF" w:rsidRDefault="00AD4703" w:rsidP="005A7BEF">
            <w:pPr>
              <w:rPr>
                <w:rFonts w:ascii="Arial" w:hAnsi="Arial" w:cs="Arial"/>
                <w:b/>
              </w:rPr>
            </w:pPr>
          </w:p>
        </w:tc>
      </w:tr>
      <w:tr w:rsidR="00AD4703" w:rsidRPr="005A7BEF" w14:paraId="0FD9DE1E" w14:textId="77777777" w:rsidTr="00BB358E">
        <w:tc>
          <w:tcPr>
            <w:tcW w:w="3325" w:type="dxa"/>
          </w:tcPr>
          <w:p w14:paraId="3133C1DC" w14:textId="06A708C0" w:rsidR="00AD4703" w:rsidRPr="005A7BEF" w:rsidRDefault="00625618" w:rsidP="005A7BEF">
            <w:pPr>
              <w:rPr>
                <w:rFonts w:ascii="Arial" w:hAnsi="Arial" w:cs="Arial"/>
                <w:b/>
                <w:sz w:val="16"/>
                <w:szCs w:val="16"/>
              </w:rPr>
            </w:pPr>
            <w:r>
              <w:rPr>
                <w:rFonts w:ascii="Arial" w:hAnsi="Arial" w:cs="Arial"/>
                <w:b/>
                <w:sz w:val="16"/>
                <w:szCs w:val="16"/>
              </w:rPr>
              <w:t>Q</w:t>
            </w:r>
            <w:r w:rsidR="00AD4703" w:rsidRPr="005A7BEF">
              <w:rPr>
                <w:rFonts w:ascii="Arial" w:hAnsi="Arial" w:cs="Arial"/>
                <w:b/>
                <w:sz w:val="16"/>
                <w:szCs w:val="16"/>
              </w:rPr>
              <w:t>6. Has [Name] received the measles vaccine?</w:t>
            </w:r>
          </w:p>
          <w:p w14:paraId="29A0E0C0" w14:textId="77777777" w:rsidR="00AD4703" w:rsidRPr="005A7BEF" w:rsidRDefault="00AD4703" w:rsidP="005A7BEF">
            <w:pPr>
              <w:rPr>
                <w:rFonts w:ascii="Arial" w:hAnsi="Arial" w:cs="Arial"/>
                <w:b/>
                <w:sz w:val="16"/>
                <w:szCs w:val="16"/>
              </w:rPr>
            </w:pPr>
            <w:r w:rsidRPr="005A7BEF">
              <w:rPr>
                <w:rFonts w:ascii="Arial" w:hAnsi="Arial" w:cs="Arial"/>
                <w:b/>
                <w:sz w:val="16"/>
                <w:szCs w:val="16"/>
              </w:rPr>
              <w:t xml:space="preserve">1. Yes, </w:t>
            </w:r>
          </w:p>
          <w:p w14:paraId="1BDAF8B3" w14:textId="77777777" w:rsidR="00AD4703" w:rsidRPr="005A7BEF" w:rsidRDefault="00AD4703" w:rsidP="005A7BEF">
            <w:pPr>
              <w:rPr>
                <w:rFonts w:ascii="Arial" w:hAnsi="Arial" w:cs="Arial"/>
                <w:b/>
              </w:rPr>
            </w:pPr>
            <w:r w:rsidRPr="005A7BEF">
              <w:rPr>
                <w:rFonts w:ascii="Arial" w:hAnsi="Arial" w:cs="Arial"/>
                <w:b/>
                <w:sz w:val="16"/>
                <w:szCs w:val="16"/>
              </w:rPr>
              <w:t xml:space="preserve">5. No, </w:t>
            </w:r>
          </w:p>
        </w:tc>
        <w:tc>
          <w:tcPr>
            <w:tcW w:w="720" w:type="dxa"/>
          </w:tcPr>
          <w:p w14:paraId="3A83A16D" w14:textId="77777777" w:rsidR="00AD4703" w:rsidRPr="005A7BEF" w:rsidRDefault="00AD4703" w:rsidP="005A7BEF">
            <w:pPr>
              <w:rPr>
                <w:rFonts w:ascii="Arial" w:hAnsi="Arial" w:cs="Arial"/>
                <w:b/>
              </w:rPr>
            </w:pPr>
          </w:p>
        </w:tc>
        <w:tc>
          <w:tcPr>
            <w:tcW w:w="630" w:type="dxa"/>
          </w:tcPr>
          <w:p w14:paraId="66D4A77D" w14:textId="77777777" w:rsidR="00AD4703" w:rsidRPr="005A7BEF" w:rsidRDefault="00AD4703" w:rsidP="005A7BEF">
            <w:pPr>
              <w:rPr>
                <w:rFonts w:ascii="Arial" w:hAnsi="Arial" w:cs="Arial"/>
                <w:b/>
              </w:rPr>
            </w:pPr>
          </w:p>
        </w:tc>
        <w:tc>
          <w:tcPr>
            <w:tcW w:w="540" w:type="dxa"/>
          </w:tcPr>
          <w:p w14:paraId="072A5EE6" w14:textId="77777777" w:rsidR="00AD4703" w:rsidRPr="005A7BEF" w:rsidRDefault="00AD4703" w:rsidP="005A7BEF">
            <w:pPr>
              <w:rPr>
                <w:rFonts w:ascii="Arial" w:hAnsi="Arial" w:cs="Arial"/>
                <w:b/>
              </w:rPr>
            </w:pPr>
          </w:p>
        </w:tc>
        <w:tc>
          <w:tcPr>
            <w:tcW w:w="630" w:type="dxa"/>
          </w:tcPr>
          <w:p w14:paraId="7F875406" w14:textId="77777777" w:rsidR="00AD4703" w:rsidRPr="005A7BEF" w:rsidRDefault="00AD4703" w:rsidP="005A7BEF">
            <w:pPr>
              <w:rPr>
                <w:rFonts w:ascii="Arial" w:hAnsi="Arial" w:cs="Arial"/>
                <w:b/>
              </w:rPr>
            </w:pPr>
          </w:p>
        </w:tc>
        <w:tc>
          <w:tcPr>
            <w:tcW w:w="630" w:type="dxa"/>
          </w:tcPr>
          <w:p w14:paraId="05AF6C69" w14:textId="77777777" w:rsidR="00AD4703" w:rsidRPr="005A7BEF" w:rsidRDefault="00AD4703" w:rsidP="005A7BEF">
            <w:pPr>
              <w:rPr>
                <w:rFonts w:ascii="Arial" w:hAnsi="Arial" w:cs="Arial"/>
                <w:b/>
              </w:rPr>
            </w:pPr>
          </w:p>
        </w:tc>
        <w:tc>
          <w:tcPr>
            <w:tcW w:w="630" w:type="dxa"/>
          </w:tcPr>
          <w:p w14:paraId="35DE9FEF" w14:textId="77777777" w:rsidR="00AD4703" w:rsidRPr="005A7BEF" w:rsidRDefault="00AD4703" w:rsidP="005A7BEF">
            <w:pPr>
              <w:rPr>
                <w:rFonts w:ascii="Arial" w:hAnsi="Arial" w:cs="Arial"/>
                <w:b/>
              </w:rPr>
            </w:pPr>
          </w:p>
        </w:tc>
        <w:tc>
          <w:tcPr>
            <w:tcW w:w="630" w:type="dxa"/>
          </w:tcPr>
          <w:p w14:paraId="38AA589C" w14:textId="77777777" w:rsidR="00AD4703" w:rsidRPr="005A7BEF" w:rsidRDefault="00AD4703" w:rsidP="005A7BEF">
            <w:pPr>
              <w:rPr>
                <w:rFonts w:ascii="Arial" w:hAnsi="Arial" w:cs="Arial"/>
                <w:b/>
              </w:rPr>
            </w:pPr>
          </w:p>
        </w:tc>
        <w:tc>
          <w:tcPr>
            <w:tcW w:w="630" w:type="dxa"/>
          </w:tcPr>
          <w:p w14:paraId="7A1628C4" w14:textId="77777777" w:rsidR="00AD4703" w:rsidRPr="005A7BEF" w:rsidRDefault="00AD4703" w:rsidP="005A7BEF">
            <w:pPr>
              <w:rPr>
                <w:rFonts w:ascii="Arial" w:hAnsi="Arial" w:cs="Arial"/>
                <w:b/>
              </w:rPr>
            </w:pPr>
          </w:p>
        </w:tc>
        <w:tc>
          <w:tcPr>
            <w:tcW w:w="630" w:type="dxa"/>
          </w:tcPr>
          <w:p w14:paraId="3F26EE13" w14:textId="77777777" w:rsidR="00AD4703" w:rsidRPr="005A7BEF" w:rsidRDefault="00AD4703" w:rsidP="005A7BEF">
            <w:pPr>
              <w:rPr>
                <w:rFonts w:ascii="Arial" w:hAnsi="Arial" w:cs="Arial"/>
                <w:b/>
              </w:rPr>
            </w:pPr>
          </w:p>
        </w:tc>
        <w:tc>
          <w:tcPr>
            <w:tcW w:w="630" w:type="dxa"/>
          </w:tcPr>
          <w:p w14:paraId="538826F1" w14:textId="77777777" w:rsidR="00AD4703" w:rsidRPr="005A7BEF" w:rsidRDefault="00AD4703" w:rsidP="005A7BEF">
            <w:pPr>
              <w:rPr>
                <w:rFonts w:ascii="Arial" w:hAnsi="Arial" w:cs="Arial"/>
                <w:b/>
              </w:rPr>
            </w:pPr>
          </w:p>
        </w:tc>
        <w:tc>
          <w:tcPr>
            <w:tcW w:w="630" w:type="dxa"/>
          </w:tcPr>
          <w:p w14:paraId="294AD5CD" w14:textId="77777777" w:rsidR="00AD4703" w:rsidRPr="005A7BEF" w:rsidRDefault="00AD4703" w:rsidP="005A7BEF">
            <w:pPr>
              <w:rPr>
                <w:rFonts w:ascii="Arial" w:hAnsi="Arial" w:cs="Arial"/>
                <w:b/>
              </w:rPr>
            </w:pPr>
          </w:p>
        </w:tc>
        <w:tc>
          <w:tcPr>
            <w:tcW w:w="540" w:type="dxa"/>
          </w:tcPr>
          <w:p w14:paraId="36F8E2AE" w14:textId="77777777" w:rsidR="00AD4703" w:rsidRPr="005A7BEF" w:rsidRDefault="00AD4703" w:rsidP="005A7BEF">
            <w:pPr>
              <w:rPr>
                <w:rFonts w:ascii="Arial" w:hAnsi="Arial" w:cs="Arial"/>
                <w:b/>
              </w:rPr>
            </w:pPr>
          </w:p>
        </w:tc>
        <w:tc>
          <w:tcPr>
            <w:tcW w:w="630" w:type="dxa"/>
          </w:tcPr>
          <w:p w14:paraId="051CF273" w14:textId="77777777" w:rsidR="00AD4703" w:rsidRPr="005A7BEF" w:rsidRDefault="00AD4703" w:rsidP="005A7BEF">
            <w:pPr>
              <w:rPr>
                <w:rFonts w:ascii="Arial" w:hAnsi="Arial" w:cs="Arial"/>
                <w:b/>
              </w:rPr>
            </w:pPr>
          </w:p>
        </w:tc>
        <w:tc>
          <w:tcPr>
            <w:tcW w:w="720" w:type="dxa"/>
          </w:tcPr>
          <w:p w14:paraId="428DD2F6" w14:textId="77777777" w:rsidR="00AD4703" w:rsidRPr="005A7BEF" w:rsidRDefault="00AD4703" w:rsidP="005A7BEF">
            <w:pPr>
              <w:rPr>
                <w:rFonts w:ascii="Arial" w:hAnsi="Arial" w:cs="Arial"/>
                <w:b/>
              </w:rPr>
            </w:pPr>
          </w:p>
        </w:tc>
        <w:tc>
          <w:tcPr>
            <w:tcW w:w="540" w:type="dxa"/>
          </w:tcPr>
          <w:p w14:paraId="55E2EF26" w14:textId="77777777" w:rsidR="00AD4703" w:rsidRPr="005A7BEF" w:rsidRDefault="00AD4703" w:rsidP="005A7BEF">
            <w:pPr>
              <w:rPr>
                <w:rFonts w:ascii="Arial" w:hAnsi="Arial" w:cs="Arial"/>
                <w:b/>
              </w:rPr>
            </w:pPr>
          </w:p>
        </w:tc>
        <w:tc>
          <w:tcPr>
            <w:tcW w:w="630" w:type="dxa"/>
          </w:tcPr>
          <w:p w14:paraId="7DFD5F17" w14:textId="77777777" w:rsidR="00AD4703" w:rsidRPr="005A7BEF" w:rsidRDefault="00AD4703" w:rsidP="005A7BEF">
            <w:pPr>
              <w:rPr>
                <w:rFonts w:ascii="Arial" w:hAnsi="Arial" w:cs="Arial"/>
                <w:b/>
              </w:rPr>
            </w:pPr>
          </w:p>
        </w:tc>
        <w:tc>
          <w:tcPr>
            <w:tcW w:w="540" w:type="dxa"/>
          </w:tcPr>
          <w:p w14:paraId="7C35F0D5" w14:textId="77777777" w:rsidR="00AD4703" w:rsidRPr="005A7BEF" w:rsidRDefault="00AD4703" w:rsidP="005A7BEF">
            <w:pPr>
              <w:rPr>
                <w:rFonts w:ascii="Arial" w:hAnsi="Arial" w:cs="Arial"/>
                <w:b/>
              </w:rPr>
            </w:pPr>
          </w:p>
        </w:tc>
        <w:tc>
          <w:tcPr>
            <w:tcW w:w="665" w:type="dxa"/>
          </w:tcPr>
          <w:p w14:paraId="3C6528C5" w14:textId="77777777" w:rsidR="00AD4703" w:rsidRPr="005A7BEF" w:rsidRDefault="00AD4703" w:rsidP="005A7BEF">
            <w:pPr>
              <w:rPr>
                <w:rFonts w:ascii="Arial" w:hAnsi="Arial" w:cs="Arial"/>
                <w:b/>
              </w:rPr>
            </w:pPr>
          </w:p>
        </w:tc>
      </w:tr>
      <w:tr w:rsidR="00AD4703" w:rsidRPr="005A7BEF" w14:paraId="09E02F6A" w14:textId="77777777" w:rsidTr="00BB358E">
        <w:tc>
          <w:tcPr>
            <w:tcW w:w="3325" w:type="dxa"/>
          </w:tcPr>
          <w:p w14:paraId="342AE27E" w14:textId="510773F5" w:rsidR="00AD4703" w:rsidRPr="005A7BEF" w:rsidRDefault="00625618" w:rsidP="005A7BEF">
            <w:pPr>
              <w:rPr>
                <w:rFonts w:ascii="Arial" w:hAnsi="Arial" w:cs="Arial"/>
                <w:b/>
                <w:sz w:val="16"/>
                <w:szCs w:val="16"/>
              </w:rPr>
            </w:pPr>
            <w:r>
              <w:rPr>
                <w:rFonts w:ascii="Arial" w:hAnsi="Arial" w:cs="Arial"/>
                <w:b/>
                <w:sz w:val="16"/>
                <w:szCs w:val="16"/>
              </w:rPr>
              <w:t>Q</w:t>
            </w:r>
            <w:r w:rsidR="00AD4703" w:rsidRPr="005A7BEF">
              <w:rPr>
                <w:rFonts w:ascii="Arial" w:hAnsi="Arial" w:cs="Arial"/>
                <w:b/>
                <w:sz w:val="16"/>
                <w:szCs w:val="16"/>
              </w:rPr>
              <w:t>7. Has [Name] received the Vitamin ‘A’ vaccine?</w:t>
            </w:r>
          </w:p>
          <w:p w14:paraId="6C3FBB16" w14:textId="77777777" w:rsidR="00AD4703" w:rsidRPr="005A7BEF" w:rsidRDefault="00AD4703" w:rsidP="005A7BEF">
            <w:pPr>
              <w:rPr>
                <w:rFonts w:ascii="Arial" w:hAnsi="Arial" w:cs="Arial"/>
                <w:b/>
                <w:sz w:val="16"/>
                <w:szCs w:val="16"/>
              </w:rPr>
            </w:pPr>
            <w:r w:rsidRPr="005A7BEF">
              <w:rPr>
                <w:rFonts w:ascii="Arial" w:hAnsi="Arial" w:cs="Arial"/>
                <w:b/>
                <w:sz w:val="16"/>
                <w:szCs w:val="16"/>
              </w:rPr>
              <w:t xml:space="preserve">1. Yes, </w:t>
            </w:r>
          </w:p>
          <w:p w14:paraId="63F9277D" w14:textId="77777777" w:rsidR="00AD4703" w:rsidRPr="005A7BEF" w:rsidRDefault="00AD4703" w:rsidP="005A7BEF">
            <w:pPr>
              <w:rPr>
                <w:rFonts w:ascii="Arial" w:hAnsi="Arial" w:cs="Arial"/>
                <w:b/>
              </w:rPr>
            </w:pPr>
            <w:r w:rsidRPr="005A7BEF">
              <w:rPr>
                <w:rFonts w:ascii="Arial" w:hAnsi="Arial" w:cs="Arial"/>
                <w:b/>
                <w:sz w:val="16"/>
                <w:szCs w:val="16"/>
              </w:rPr>
              <w:t xml:space="preserve">5. No, </w:t>
            </w:r>
          </w:p>
        </w:tc>
        <w:tc>
          <w:tcPr>
            <w:tcW w:w="720" w:type="dxa"/>
          </w:tcPr>
          <w:p w14:paraId="686CC0D9" w14:textId="77777777" w:rsidR="00AD4703" w:rsidRPr="005A7BEF" w:rsidRDefault="00AD4703" w:rsidP="005A7BEF">
            <w:pPr>
              <w:rPr>
                <w:rFonts w:ascii="Arial" w:hAnsi="Arial" w:cs="Arial"/>
                <w:b/>
              </w:rPr>
            </w:pPr>
          </w:p>
        </w:tc>
        <w:tc>
          <w:tcPr>
            <w:tcW w:w="630" w:type="dxa"/>
          </w:tcPr>
          <w:p w14:paraId="2F2F27E3" w14:textId="77777777" w:rsidR="00AD4703" w:rsidRPr="005A7BEF" w:rsidRDefault="00AD4703" w:rsidP="005A7BEF">
            <w:pPr>
              <w:rPr>
                <w:rFonts w:ascii="Arial" w:hAnsi="Arial" w:cs="Arial"/>
                <w:b/>
              </w:rPr>
            </w:pPr>
          </w:p>
        </w:tc>
        <w:tc>
          <w:tcPr>
            <w:tcW w:w="540" w:type="dxa"/>
          </w:tcPr>
          <w:p w14:paraId="3F1A0E40" w14:textId="77777777" w:rsidR="00AD4703" w:rsidRPr="005A7BEF" w:rsidRDefault="00AD4703" w:rsidP="005A7BEF">
            <w:pPr>
              <w:rPr>
                <w:rFonts w:ascii="Arial" w:hAnsi="Arial" w:cs="Arial"/>
                <w:b/>
              </w:rPr>
            </w:pPr>
          </w:p>
        </w:tc>
        <w:tc>
          <w:tcPr>
            <w:tcW w:w="630" w:type="dxa"/>
          </w:tcPr>
          <w:p w14:paraId="65A17E78" w14:textId="77777777" w:rsidR="00AD4703" w:rsidRPr="005A7BEF" w:rsidRDefault="00AD4703" w:rsidP="005A7BEF">
            <w:pPr>
              <w:rPr>
                <w:rFonts w:ascii="Arial" w:hAnsi="Arial" w:cs="Arial"/>
                <w:b/>
              </w:rPr>
            </w:pPr>
          </w:p>
        </w:tc>
        <w:tc>
          <w:tcPr>
            <w:tcW w:w="630" w:type="dxa"/>
          </w:tcPr>
          <w:p w14:paraId="7F7DBDE5" w14:textId="77777777" w:rsidR="00AD4703" w:rsidRPr="005A7BEF" w:rsidRDefault="00AD4703" w:rsidP="005A7BEF">
            <w:pPr>
              <w:rPr>
                <w:rFonts w:ascii="Arial" w:hAnsi="Arial" w:cs="Arial"/>
                <w:b/>
              </w:rPr>
            </w:pPr>
          </w:p>
        </w:tc>
        <w:tc>
          <w:tcPr>
            <w:tcW w:w="630" w:type="dxa"/>
          </w:tcPr>
          <w:p w14:paraId="15EB0782" w14:textId="77777777" w:rsidR="00AD4703" w:rsidRPr="005A7BEF" w:rsidRDefault="00AD4703" w:rsidP="005A7BEF">
            <w:pPr>
              <w:rPr>
                <w:rFonts w:ascii="Arial" w:hAnsi="Arial" w:cs="Arial"/>
                <w:b/>
              </w:rPr>
            </w:pPr>
          </w:p>
        </w:tc>
        <w:tc>
          <w:tcPr>
            <w:tcW w:w="630" w:type="dxa"/>
          </w:tcPr>
          <w:p w14:paraId="748BCFE1" w14:textId="77777777" w:rsidR="00AD4703" w:rsidRPr="005A7BEF" w:rsidRDefault="00AD4703" w:rsidP="005A7BEF">
            <w:pPr>
              <w:rPr>
                <w:rFonts w:ascii="Arial" w:hAnsi="Arial" w:cs="Arial"/>
                <w:b/>
              </w:rPr>
            </w:pPr>
          </w:p>
        </w:tc>
        <w:tc>
          <w:tcPr>
            <w:tcW w:w="630" w:type="dxa"/>
          </w:tcPr>
          <w:p w14:paraId="32B2D9C8" w14:textId="77777777" w:rsidR="00AD4703" w:rsidRPr="005A7BEF" w:rsidRDefault="00AD4703" w:rsidP="005A7BEF">
            <w:pPr>
              <w:rPr>
                <w:rFonts w:ascii="Arial" w:hAnsi="Arial" w:cs="Arial"/>
                <w:b/>
              </w:rPr>
            </w:pPr>
          </w:p>
        </w:tc>
        <w:tc>
          <w:tcPr>
            <w:tcW w:w="630" w:type="dxa"/>
          </w:tcPr>
          <w:p w14:paraId="1259AEFE" w14:textId="77777777" w:rsidR="00AD4703" w:rsidRPr="005A7BEF" w:rsidRDefault="00AD4703" w:rsidP="005A7BEF">
            <w:pPr>
              <w:rPr>
                <w:rFonts w:ascii="Arial" w:hAnsi="Arial" w:cs="Arial"/>
                <w:b/>
              </w:rPr>
            </w:pPr>
          </w:p>
        </w:tc>
        <w:tc>
          <w:tcPr>
            <w:tcW w:w="630" w:type="dxa"/>
          </w:tcPr>
          <w:p w14:paraId="159AF7E1" w14:textId="77777777" w:rsidR="00AD4703" w:rsidRPr="005A7BEF" w:rsidRDefault="00AD4703" w:rsidP="005A7BEF">
            <w:pPr>
              <w:rPr>
                <w:rFonts w:ascii="Arial" w:hAnsi="Arial" w:cs="Arial"/>
                <w:b/>
              </w:rPr>
            </w:pPr>
          </w:p>
        </w:tc>
        <w:tc>
          <w:tcPr>
            <w:tcW w:w="630" w:type="dxa"/>
          </w:tcPr>
          <w:p w14:paraId="75242FA7" w14:textId="77777777" w:rsidR="00AD4703" w:rsidRPr="005A7BEF" w:rsidRDefault="00AD4703" w:rsidP="005A7BEF">
            <w:pPr>
              <w:rPr>
                <w:rFonts w:ascii="Arial" w:hAnsi="Arial" w:cs="Arial"/>
                <w:b/>
              </w:rPr>
            </w:pPr>
          </w:p>
        </w:tc>
        <w:tc>
          <w:tcPr>
            <w:tcW w:w="540" w:type="dxa"/>
          </w:tcPr>
          <w:p w14:paraId="08450D5C" w14:textId="77777777" w:rsidR="00AD4703" w:rsidRPr="005A7BEF" w:rsidRDefault="00AD4703" w:rsidP="005A7BEF">
            <w:pPr>
              <w:rPr>
                <w:rFonts w:ascii="Arial" w:hAnsi="Arial" w:cs="Arial"/>
                <w:b/>
              </w:rPr>
            </w:pPr>
          </w:p>
        </w:tc>
        <w:tc>
          <w:tcPr>
            <w:tcW w:w="630" w:type="dxa"/>
          </w:tcPr>
          <w:p w14:paraId="5C1E4748" w14:textId="77777777" w:rsidR="00AD4703" w:rsidRPr="005A7BEF" w:rsidRDefault="00AD4703" w:rsidP="005A7BEF">
            <w:pPr>
              <w:rPr>
                <w:rFonts w:ascii="Arial" w:hAnsi="Arial" w:cs="Arial"/>
                <w:b/>
              </w:rPr>
            </w:pPr>
          </w:p>
        </w:tc>
        <w:tc>
          <w:tcPr>
            <w:tcW w:w="720" w:type="dxa"/>
          </w:tcPr>
          <w:p w14:paraId="10A16C3A" w14:textId="77777777" w:rsidR="00AD4703" w:rsidRPr="005A7BEF" w:rsidRDefault="00AD4703" w:rsidP="005A7BEF">
            <w:pPr>
              <w:rPr>
                <w:rFonts w:ascii="Arial" w:hAnsi="Arial" w:cs="Arial"/>
                <w:b/>
              </w:rPr>
            </w:pPr>
          </w:p>
        </w:tc>
        <w:tc>
          <w:tcPr>
            <w:tcW w:w="540" w:type="dxa"/>
          </w:tcPr>
          <w:p w14:paraId="1BC1A319" w14:textId="77777777" w:rsidR="00AD4703" w:rsidRPr="005A7BEF" w:rsidRDefault="00AD4703" w:rsidP="005A7BEF">
            <w:pPr>
              <w:rPr>
                <w:rFonts w:ascii="Arial" w:hAnsi="Arial" w:cs="Arial"/>
                <w:b/>
              </w:rPr>
            </w:pPr>
          </w:p>
        </w:tc>
        <w:tc>
          <w:tcPr>
            <w:tcW w:w="630" w:type="dxa"/>
          </w:tcPr>
          <w:p w14:paraId="6E9AA822" w14:textId="77777777" w:rsidR="00AD4703" w:rsidRPr="005A7BEF" w:rsidRDefault="00AD4703" w:rsidP="005A7BEF">
            <w:pPr>
              <w:rPr>
                <w:rFonts w:ascii="Arial" w:hAnsi="Arial" w:cs="Arial"/>
                <w:b/>
              </w:rPr>
            </w:pPr>
          </w:p>
        </w:tc>
        <w:tc>
          <w:tcPr>
            <w:tcW w:w="540" w:type="dxa"/>
          </w:tcPr>
          <w:p w14:paraId="3E310714" w14:textId="77777777" w:rsidR="00AD4703" w:rsidRPr="005A7BEF" w:rsidRDefault="00AD4703" w:rsidP="005A7BEF">
            <w:pPr>
              <w:rPr>
                <w:rFonts w:ascii="Arial" w:hAnsi="Arial" w:cs="Arial"/>
                <w:b/>
              </w:rPr>
            </w:pPr>
          </w:p>
        </w:tc>
        <w:tc>
          <w:tcPr>
            <w:tcW w:w="665" w:type="dxa"/>
          </w:tcPr>
          <w:p w14:paraId="79E9654D" w14:textId="77777777" w:rsidR="00AD4703" w:rsidRPr="005A7BEF" w:rsidRDefault="00AD4703" w:rsidP="005A7BEF">
            <w:pPr>
              <w:rPr>
                <w:rFonts w:ascii="Arial" w:hAnsi="Arial" w:cs="Arial"/>
                <w:b/>
              </w:rPr>
            </w:pPr>
          </w:p>
        </w:tc>
      </w:tr>
      <w:tr w:rsidR="00AD4703" w:rsidRPr="005A7BEF" w14:paraId="48EC091E" w14:textId="77777777" w:rsidTr="00BB358E">
        <w:tc>
          <w:tcPr>
            <w:tcW w:w="3325" w:type="dxa"/>
          </w:tcPr>
          <w:p w14:paraId="7887B378" w14:textId="25F85F6A" w:rsidR="00AD4703" w:rsidRPr="005A7BEF" w:rsidRDefault="00625618" w:rsidP="005A7BEF">
            <w:pPr>
              <w:rPr>
                <w:rFonts w:ascii="Arial" w:hAnsi="Arial" w:cs="Arial"/>
                <w:b/>
                <w:sz w:val="16"/>
                <w:szCs w:val="16"/>
              </w:rPr>
            </w:pPr>
            <w:r>
              <w:rPr>
                <w:rFonts w:ascii="Arial" w:hAnsi="Arial" w:cs="Arial"/>
                <w:b/>
                <w:sz w:val="16"/>
                <w:szCs w:val="16"/>
              </w:rPr>
              <w:t>Q</w:t>
            </w:r>
            <w:r w:rsidR="00AD4703" w:rsidRPr="005A7BEF">
              <w:rPr>
                <w:rFonts w:ascii="Arial" w:hAnsi="Arial" w:cs="Arial"/>
                <w:b/>
                <w:sz w:val="16"/>
                <w:szCs w:val="16"/>
              </w:rPr>
              <w:t>8. Has [Name] received the Yellow Fever vaccine?</w:t>
            </w:r>
          </w:p>
          <w:p w14:paraId="08FD0B1E" w14:textId="77777777" w:rsidR="00AD4703" w:rsidRPr="005A7BEF" w:rsidRDefault="00AD4703" w:rsidP="005A7BEF">
            <w:pPr>
              <w:rPr>
                <w:rFonts w:ascii="Arial" w:hAnsi="Arial" w:cs="Arial"/>
                <w:b/>
                <w:sz w:val="16"/>
                <w:szCs w:val="16"/>
              </w:rPr>
            </w:pPr>
            <w:r w:rsidRPr="005A7BEF">
              <w:rPr>
                <w:rFonts w:ascii="Arial" w:hAnsi="Arial" w:cs="Arial"/>
                <w:b/>
                <w:sz w:val="16"/>
                <w:szCs w:val="16"/>
              </w:rPr>
              <w:t xml:space="preserve">1. Yes, </w:t>
            </w:r>
          </w:p>
          <w:p w14:paraId="6EA02F93" w14:textId="77777777" w:rsidR="00AD4703" w:rsidRPr="005A7BEF" w:rsidRDefault="00AD4703" w:rsidP="005A7BEF">
            <w:pPr>
              <w:rPr>
                <w:rFonts w:ascii="Arial" w:hAnsi="Arial" w:cs="Arial"/>
                <w:b/>
              </w:rPr>
            </w:pPr>
            <w:r w:rsidRPr="005A7BEF">
              <w:rPr>
                <w:rFonts w:ascii="Arial" w:hAnsi="Arial" w:cs="Arial"/>
                <w:b/>
                <w:sz w:val="16"/>
                <w:szCs w:val="16"/>
              </w:rPr>
              <w:lastRenderedPageBreak/>
              <w:t xml:space="preserve">5. No, </w:t>
            </w:r>
          </w:p>
        </w:tc>
        <w:tc>
          <w:tcPr>
            <w:tcW w:w="720" w:type="dxa"/>
          </w:tcPr>
          <w:p w14:paraId="124E04A7" w14:textId="77777777" w:rsidR="00AD4703" w:rsidRPr="005A7BEF" w:rsidRDefault="00AD4703" w:rsidP="005A7BEF">
            <w:pPr>
              <w:rPr>
                <w:rFonts w:ascii="Arial" w:hAnsi="Arial" w:cs="Arial"/>
                <w:b/>
              </w:rPr>
            </w:pPr>
          </w:p>
        </w:tc>
        <w:tc>
          <w:tcPr>
            <w:tcW w:w="630" w:type="dxa"/>
          </w:tcPr>
          <w:p w14:paraId="56154406" w14:textId="77777777" w:rsidR="00AD4703" w:rsidRPr="005A7BEF" w:rsidRDefault="00AD4703" w:rsidP="005A7BEF">
            <w:pPr>
              <w:rPr>
                <w:rFonts w:ascii="Arial" w:hAnsi="Arial" w:cs="Arial"/>
                <w:b/>
              </w:rPr>
            </w:pPr>
          </w:p>
        </w:tc>
        <w:tc>
          <w:tcPr>
            <w:tcW w:w="540" w:type="dxa"/>
          </w:tcPr>
          <w:p w14:paraId="08DF6D5B" w14:textId="77777777" w:rsidR="00AD4703" w:rsidRPr="005A7BEF" w:rsidRDefault="00AD4703" w:rsidP="005A7BEF">
            <w:pPr>
              <w:rPr>
                <w:rFonts w:ascii="Arial" w:hAnsi="Arial" w:cs="Arial"/>
                <w:b/>
              </w:rPr>
            </w:pPr>
          </w:p>
        </w:tc>
        <w:tc>
          <w:tcPr>
            <w:tcW w:w="630" w:type="dxa"/>
          </w:tcPr>
          <w:p w14:paraId="7E72E0FF" w14:textId="77777777" w:rsidR="00AD4703" w:rsidRPr="005A7BEF" w:rsidRDefault="00AD4703" w:rsidP="005A7BEF">
            <w:pPr>
              <w:rPr>
                <w:rFonts w:ascii="Arial" w:hAnsi="Arial" w:cs="Arial"/>
                <w:b/>
              </w:rPr>
            </w:pPr>
          </w:p>
        </w:tc>
        <w:tc>
          <w:tcPr>
            <w:tcW w:w="630" w:type="dxa"/>
          </w:tcPr>
          <w:p w14:paraId="182E8589" w14:textId="77777777" w:rsidR="00AD4703" w:rsidRPr="005A7BEF" w:rsidRDefault="00AD4703" w:rsidP="005A7BEF">
            <w:pPr>
              <w:rPr>
                <w:rFonts w:ascii="Arial" w:hAnsi="Arial" w:cs="Arial"/>
                <w:b/>
              </w:rPr>
            </w:pPr>
          </w:p>
        </w:tc>
        <w:tc>
          <w:tcPr>
            <w:tcW w:w="630" w:type="dxa"/>
          </w:tcPr>
          <w:p w14:paraId="4BC585A7" w14:textId="77777777" w:rsidR="00AD4703" w:rsidRPr="005A7BEF" w:rsidRDefault="00AD4703" w:rsidP="005A7BEF">
            <w:pPr>
              <w:rPr>
                <w:rFonts w:ascii="Arial" w:hAnsi="Arial" w:cs="Arial"/>
                <w:b/>
              </w:rPr>
            </w:pPr>
          </w:p>
        </w:tc>
        <w:tc>
          <w:tcPr>
            <w:tcW w:w="630" w:type="dxa"/>
          </w:tcPr>
          <w:p w14:paraId="73A529F0" w14:textId="77777777" w:rsidR="00AD4703" w:rsidRPr="005A7BEF" w:rsidRDefault="00AD4703" w:rsidP="005A7BEF">
            <w:pPr>
              <w:rPr>
                <w:rFonts w:ascii="Arial" w:hAnsi="Arial" w:cs="Arial"/>
                <w:b/>
              </w:rPr>
            </w:pPr>
          </w:p>
        </w:tc>
        <w:tc>
          <w:tcPr>
            <w:tcW w:w="630" w:type="dxa"/>
          </w:tcPr>
          <w:p w14:paraId="2246C6F6" w14:textId="77777777" w:rsidR="00AD4703" w:rsidRPr="005A7BEF" w:rsidRDefault="00AD4703" w:rsidP="005A7BEF">
            <w:pPr>
              <w:rPr>
                <w:rFonts w:ascii="Arial" w:hAnsi="Arial" w:cs="Arial"/>
                <w:b/>
              </w:rPr>
            </w:pPr>
          </w:p>
        </w:tc>
        <w:tc>
          <w:tcPr>
            <w:tcW w:w="630" w:type="dxa"/>
          </w:tcPr>
          <w:p w14:paraId="104B9F11" w14:textId="77777777" w:rsidR="00AD4703" w:rsidRPr="005A7BEF" w:rsidRDefault="00AD4703" w:rsidP="005A7BEF">
            <w:pPr>
              <w:rPr>
                <w:rFonts w:ascii="Arial" w:hAnsi="Arial" w:cs="Arial"/>
                <w:b/>
              </w:rPr>
            </w:pPr>
          </w:p>
        </w:tc>
        <w:tc>
          <w:tcPr>
            <w:tcW w:w="630" w:type="dxa"/>
          </w:tcPr>
          <w:p w14:paraId="4021FE88" w14:textId="77777777" w:rsidR="00AD4703" w:rsidRPr="005A7BEF" w:rsidRDefault="00AD4703" w:rsidP="005A7BEF">
            <w:pPr>
              <w:rPr>
                <w:rFonts w:ascii="Arial" w:hAnsi="Arial" w:cs="Arial"/>
                <w:b/>
              </w:rPr>
            </w:pPr>
          </w:p>
        </w:tc>
        <w:tc>
          <w:tcPr>
            <w:tcW w:w="630" w:type="dxa"/>
          </w:tcPr>
          <w:p w14:paraId="732E7973" w14:textId="77777777" w:rsidR="00AD4703" w:rsidRPr="005A7BEF" w:rsidRDefault="00AD4703" w:rsidP="005A7BEF">
            <w:pPr>
              <w:rPr>
                <w:rFonts w:ascii="Arial" w:hAnsi="Arial" w:cs="Arial"/>
                <w:b/>
              </w:rPr>
            </w:pPr>
          </w:p>
        </w:tc>
        <w:tc>
          <w:tcPr>
            <w:tcW w:w="540" w:type="dxa"/>
          </w:tcPr>
          <w:p w14:paraId="58F62D02" w14:textId="77777777" w:rsidR="00AD4703" w:rsidRPr="005A7BEF" w:rsidRDefault="00AD4703" w:rsidP="005A7BEF">
            <w:pPr>
              <w:rPr>
                <w:rFonts w:ascii="Arial" w:hAnsi="Arial" w:cs="Arial"/>
                <w:b/>
              </w:rPr>
            </w:pPr>
          </w:p>
        </w:tc>
        <w:tc>
          <w:tcPr>
            <w:tcW w:w="630" w:type="dxa"/>
          </w:tcPr>
          <w:p w14:paraId="772985DB" w14:textId="77777777" w:rsidR="00AD4703" w:rsidRPr="005A7BEF" w:rsidRDefault="00AD4703" w:rsidP="005A7BEF">
            <w:pPr>
              <w:rPr>
                <w:rFonts w:ascii="Arial" w:hAnsi="Arial" w:cs="Arial"/>
                <w:b/>
              </w:rPr>
            </w:pPr>
          </w:p>
        </w:tc>
        <w:tc>
          <w:tcPr>
            <w:tcW w:w="720" w:type="dxa"/>
          </w:tcPr>
          <w:p w14:paraId="0F01247D" w14:textId="77777777" w:rsidR="00AD4703" w:rsidRPr="005A7BEF" w:rsidRDefault="00AD4703" w:rsidP="005A7BEF">
            <w:pPr>
              <w:rPr>
                <w:rFonts w:ascii="Arial" w:hAnsi="Arial" w:cs="Arial"/>
                <w:b/>
              </w:rPr>
            </w:pPr>
          </w:p>
        </w:tc>
        <w:tc>
          <w:tcPr>
            <w:tcW w:w="540" w:type="dxa"/>
          </w:tcPr>
          <w:p w14:paraId="39E181B0" w14:textId="77777777" w:rsidR="00AD4703" w:rsidRPr="005A7BEF" w:rsidRDefault="00AD4703" w:rsidP="005A7BEF">
            <w:pPr>
              <w:rPr>
                <w:rFonts w:ascii="Arial" w:hAnsi="Arial" w:cs="Arial"/>
                <w:b/>
              </w:rPr>
            </w:pPr>
          </w:p>
        </w:tc>
        <w:tc>
          <w:tcPr>
            <w:tcW w:w="630" w:type="dxa"/>
          </w:tcPr>
          <w:p w14:paraId="1B391235" w14:textId="77777777" w:rsidR="00AD4703" w:rsidRPr="005A7BEF" w:rsidRDefault="00AD4703" w:rsidP="005A7BEF">
            <w:pPr>
              <w:rPr>
                <w:rFonts w:ascii="Arial" w:hAnsi="Arial" w:cs="Arial"/>
                <w:b/>
              </w:rPr>
            </w:pPr>
          </w:p>
        </w:tc>
        <w:tc>
          <w:tcPr>
            <w:tcW w:w="540" w:type="dxa"/>
          </w:tcPr>
          <w:p w14:paraId="777C49DA" w14:textId="77777777" w:rsidR="00AD4703" w:rsidRPr="005A7BEF" w:rsidRDefault="00AD4703" w:rsidP="005A7BEF">
            <w:pPr>
              <w:rPr>
                <w:rFonts w:ascii="Arial" w:hAnsi="Arial" w:cs="Arial"/>
                <w:b/>
              </w:rPr>
            </w:pPr>
          </w:p>
        </w:tc>
        <w:tc>
          <w:tcPr>
            <w:tcW w:w="665" w:type="dxa"/>
          </w:tcPr>
          <w:p w14:paraId="762A1EC9" w14:textId="77777777" w:rsidR="00AD4703" w:rsidRPr="005A7BEF" w:rsidRDefault="00AD4703" w:rsidP="005A7BEF">
            <w:pPr>
              <w:rPr>
                <w:rFonts w:ascii="Arial" w:hAnsi="Arial" w:cs="Arial"/>
                <w:b/>
              </w:rPr>
            </w:pPr>
          </w:p>
        </w:tc>
      </w:tr>
      <w:tr w:rsidR="00AD4703" w:rsidRPr="005A7BEF" w14:paraId="5B1D05FA" w14:textId="77777777" w:rsidTr="00BB358E">
        <w:tc>
          <w:tcPr>
            <w:tcW w:w="3325" w:type="dxa"/>
          </w:tcPr>
          <w:p w14:paraId="2EE58418" w14:textId="77777777" w:rsidR="0033119E" w:rsidRDefault="0033119E" w:rsidP="005A7BEF">
            <w:pPr>
              <w:rPr>
                <w:rFonts w:ascii="Arial" w:hAnsi="Arial" w:cs="Arial"/>
                <w:b/>
                <w:sz w:val="16"/>
                <w:szCs w:val="16"/>
              </w:rPr>
            </w:pPr>
          </w:p>
          <w:p w14:paraId="2DDAEEF3" w14:textId="53945E6A" w:rsidR="0033119E" w:rsidRDefault="0033119E" w:rsidP="005A7BEF">
            <w:pPr>
              <w:rPr>
                <w:rFonts w:ascii="Arial" w:hAnsi="Arial" w:cs="Arial"/>
                <w:b/>
                <w:sz w:val="16"/>
                <w:szCs w:val="16"/>
              </w:rPr>
            </w:pPr>
            <w:r>
              <w:rPr>
                <w:rFonts w:ascii="Arial" w:hAnsi="Arial" w:cs="Arial"/>
                <w:b/>
                <w:sz w:val="16"/>
                <w:szCs w:val="16"/>
              </w:rPr>
              <w:t>[Ask only if answer to Q1 was 5. No]</w:t>
            </w:r>
          </w:p>
          <w:p w14:paraId="3481B77A" w14:textId="77777777" w:rsidR="0033119E" w:rsidRDefault="0033119E" w:rsidP="005A7BEF">
            <w:pPr>
              <w:rPr>
                <w:rFonts w:ascii="Arial" w:hAnsi="Arial" w:cs="Arial"/>
                <w:b/>
                <w:sz w:val="16"/>
                <w:szCs w:val="16"/>
              </w:rPr>
            </w:pPr>
          </w:p>
          <w:p w14:paraId="79978DC1" w14:textId="44711E14" w:rsidR="00AD4703" w:rsidRPr="005A7BEF" w:rsidRDefault="00625618" w:rsidP="005A7BEF">
            <w:pPr>
              <w:rPr>
                <w:rFonts w:ascii="Arial" w:hAnsi="Arial" w:cs="Arial"/>
                <w:b/>
                <w:sz w:val="16"/>
                <w:szCs w:val="16"/>
              </w:rPr>
            </w:pPr>
            <w:r>
              <w:rPr>
                <w:rFonts w:ascii="Arial" w:hAnsi="Arial" w:cs="Arial"/>
                <w:b/>
                <w:sz w:val="16"/>
                <w:szCs w:val="16"/>
              </w:rPr>
              <w:t>Q</w:t>
            </w:r>
            <w:r w:rsidR="00AD4703" w:rsidRPr="005A7BEF">
              <w:rPr>
                <w:rFonts w:ascii="Arial" w:hAnsi="Arial" w:cs="Arial"/>
                <w:b/>
                <w:sz w:val="16"/>
                <w:szCs w:val="16"/>
              </w:rPr>
              <w:t>12. If [Name] is not immunized, why?</w:t>
            </w:r>
          </w:p>
          <w:p w14:paraId="46263127" w14:textId="77777777" w:rsidR="00AD4703" w:rsidRPr="005A7BEF" w:rsidRDefault="00AD4703" w:rsidP="005A7BEF">
            <w:pPr>
              <w:rPr>
                <w:rFonts w:ascii="Arial" w:hAnsi="Arial" w:cs="Arial"/>
                <w:b/>
                <w:sz w:val="16"/>
                <w:szCs w:val="16"/>
              </w:rPr>
            </w:pPr>
            <w:r w:rsidRPr="005A7BEF">
              <w:rPr>
                <w:rFonts w:ascii="Arial" w:hAnsi="Arial" w:cs="Arial"/>
                <w:b/>
                <w:sz w:val="16"/>
                <w:szCs w:val="16"/>
              </w:rPr>
              <w:t xml:space="preserve">1. Too young, </w:t>
            </w:r>
          </w:p>
          <w:p w14:paraId="423891BD" w14:textId="77777777" w:rsidR="00AD4703" w:rsidRPr="005A7BEF" w:rsidRDefault="00AD4703" w:rsidP="005A7BEF">
            <w:pPr>
              <w:rPr>
                <w:rFonts w:ascii="Arial" w:hAnsi="Arial" w:cs="Arial"/>
                <w:b/>
                <w:sz w:val="16"/>
                <w:szCs w:val="16"/>
              </w:rPr>
            </w:pPr>
            <w:r w:rsidRPr="005A7BEF">
              <w:rPr>
                <w:rFonts w:ascii="Arial" w:hAnsi="Arial" w:cs="Arial"/>
                <w:b/>
                <w:sz w:val="16"/>
                <w:szCs w:val="16"/>
              </w:rPr>
              <w:t>2. Didn’t know [Name] had to be immunized,</w:t>
            </w:r>
          </w:p>
          <w:p w14:paraId="0F3BE112" w14:textId="77777777" w:rsidR="00AD4703" w:rsidRPr="005A7BEF" w:rsidRDefault="00AD4703" w:rsidP="005A7BEF">
            <w:pPr>
              <w:rPr>
                <w:rFonts w:ascii="Arial" w:hAnsi="Arial" w:cs="Arial"/>
                <w:b/>
                <w:sz w:val="16"/>
                <w:szCs w:val="16"/>
              </w:rPr>
            </w:pPr>
            <w:r w:rsidRPr="005A7BEF">
              <w:rPr>
                <w:rFonts w:ascii="Arial" w:hAnsi="Arial" w:cs="Arial"/>
                <w:b/>
                <w:sz w:val="16"/>
                <w:szCs w:val="16"/>
              </w:rPr>
              <w:t xml:space="preserve">3. Health Care center is too far, </w:t>
            </w:r>
          </w:p>
          <w:p w14:paraId="0736281D" w14:textId="77777777" w:rsidR="00AD4703" w:rsidRPr="005A7BEF" w:rsidRDefault="00AD4703" w:rsidP="005A7BEF">
            <w:pPr>
              <w:rPr>
                <w:rFonts w:ascii="Arial" w:hAnsi="Arial" w:cs="Arial"/>
                <w:b/>
                <w:sz w:val="16"/>
                <w:szCs w:val="16"/>
              </w:rPr>
            </w:pPr>
            <w:r w:rsidRPr="005A7BEF">
              <w:rPr>
                <w:rFonts w:ascii="Arial" w:hAnsi="Arial" w:cs="Arial"/>
                <w:b/>
                <w:sz w:val="16"/>
                <w:szCs w:val="16"/>
              </w:rPr>
              <w:t xml:space="preserve">4. Shortage of supply, </w:t>
            </w:r>
          </w:p>
          <w:p w14:paraId="43AD9955" w14:textId="62A2767E" w:rsidR="00AD4703" w:rsidRPr="005A7BEF" w:rsidRDefault="00625618" w:rsidP="005A7BEF">
            <w:pPr>
              <w:spacing w:line="276" w:lineRule="auto"/>
              <w:rPr>
                <w:rFonts w:ascii="Arial" w:hAnsi="Arial" w:cs="Arial"/>
                <w:b/>
                <w:sz w:val="16"/>
                <w:szCs w:val="16"/>
              </w:rPr>
            </w:pPr>
            <w:r>
              <w:rPr>
                <w:rFonts w:ascii="Arial" w:hAnsi="Arial" w:cs="Arial"/>
                <w:b/>
                <w:sz w:val="16"/>
                <w:szCs w:val="16"/>
              </w:rPr>
              <w:t>-</w:t>
            </w:r>
            <w:r w:rsidR="00AD4703" w:rsidRPr="005A7BEF">
              <w:rPr>
                <w:rFonts w:ascii="Arial" w:hAnsi="Arial" w:cs="Arial"/>
                <w:b/>
                <w:sz w:val="16"/>
                <w:szCs w:val="16"/>
              </w:rPr>
              <w:t>666. Other (Specify) - OT</w:t>
            </w:r>
          </w:p>
          <w:p w14:paraId="75E01F94" w14:textId="77777777" w:rsidR="00AD4703" w:rsidRPr="005A7BEF" w:rsidRDefault="00AD4703" w:rsidP="005A7BEF">
            <w:pPr>
              <w:spacing w:line="276" w:lineRule="auto"/>
              <w:rPr>
                <w:rFonts w:ascii="Arial" w:hAnsi="Arial" w:cs="Arial"/>
                <w:b/>
                <w:sz w:val="16"/>
                <w:szCs w:val="16"/>
              </w:rPr>
            </w:pPr>
            <w:r w:rsidRPr="005A7BEF">
              <w:rPr>
                <w:rFonts w:ascii="Arial" w:hAnsi="Arial" w:cs="Arial"/>
                <w:b/>
                <w:sz w:val="16"/>
                <w:szCs w:val="16"/>
              </w:rPr>
              <w:t>-888. Refuse to Answer - RA</w:t>
            </w:r>
          </w:p>
          <w:p w14:paraId="32285878" w14:textId="77777777" w:rsidR="00AD4703" w:rsidRPr="005A7BEF" w:rsidRDefault="00AD4703" w:rsidP="005A7BEF">
            <w:pPr>
              <w:rPr>
                <w:rFonts w:ascii="Arial" w:hAnsi="Arial" w:cs="Arial"/>
                <w:b/>
                <w:sz w:val="16"/>
                <w:szCs w:val="16"/>
              </w:rPr>
            </w:pPr>
            <w:r w:rsidRPr="005A7BEF">
              <w:rPr>
                <w:rFonts w:ascii="Arial" w:hAnsi="Arial" w:cs="Arial"/>
                <w:b/>
                <w:sz w:val="16"/>
                <w:szCs w:val="16"/>
              </w:rPr>
              <w:t>-999. Don’t know - DK</w:t>
            </w:r>
          </w:p>
        </w:tc>
        <w:tc>
          <w:tcPr>
            <w:tcW w:w="720" w:type="dxa"/>
          </w:tcPr>
          <w:p w14:paraId="50D6B60E" w14:textId="77777777" w:rsidR="00AD4703" w:rsidRPr="005A7BEF" w:rsidRDefault="00AD4703" w:rsidP="005A7BEF">
            <w:pPr>
              <w:rPr>
                <w:rFonts w:ascii="Arial" w:hAnsi="Arial" w:cs="Arial"/>
                <w:b/>
              </w:rPr>
            </w:pPr>
          </w:p>
        </w:tc>
        <w:tc>
          <w:tcPr>
            <w:tcW w:w="630" w:type="dxa"/>
          </w:tcPr>
          <w:p w14:paraId="58131558" w14:textId="77777777" w:rsidR="00AD4703" w:rsidRPr="005A7BEF" w:rsidRDefault="00AD4703" w:rsidP="005A7BEF">
            <w:pPr>
              <w:rPr>
                <w:rFonts w:ascii="Arial" w:hAnsi="Arial" w:cs="Arial"/>
                <w:b/>
              </w:rPr>
            </w:pPr>
          </w:p>
        </w:tc>
        <w:tc>
          <w:tcPr>
            <w:tcW w:w="540" w:type="dxa"/>
          </w:tcPr>
          <w:p w14:paraId="6F26BE23" w14:textId="77777777" w:rsidR="00AD4703" w:rsidRPr="005A7BEF" w:rsidRDefault="00AD4703" w:rsidP="005A7BEF">
            <w:pPr>
              <w:rPr>
                <w:rFonts w:ascii="Arial" w:hAnsi="Arial" w:cs="Arial"/>
                <w:b/>
              </w:rPr>
            </w:pPr>
          </w:p>
        </w:tc>
        <w:tc>
          <w:tcPr>
            <w:tcW w:w="630" w:type="dxa"/>
          </w:tcPr>
          <w:p w14:paraId="3C593781" w14:textId="77777777" w:rsidR="00AD4703" w:rsidRPr="005A7BEF" w:rsidRDefault="00AD4703" w:rsidP="005A7BEF">
            <w:pPr>
              <w:rPr>
                <w:rFonts w:ascii="Arial" w:hAnsi="Arial" w:cs="Arial"/>
                <w:b/>
              </w:rPr>
            </w:pPr>
          </w:p>
        </w:tc>
        <w:tc>
          <w:tcPr>
            <w:tcW w:w="630" w:type="dxa"/>
          </w:tcPr>
          <w:p w14:paraId="45B33431" w14:textId="77777777" w:rsidR="00AD4703" w:rsidRPr="005A7BEF" w:rsidRDefault="00AD4703" w:rsidP="005A7BEF">
            <w:pPr>
              <w:rPr>
                <w:rFonts w:ascii="Arial" w:hAnsi="Arial" w:cs="Arial"/>
                <w:b/>
              </w:rPr>
            </w:pPr>
          </w:p>
        </w:tc>
        <w:tc>
          <w:tcPr>
            <w:tcW w:w="630" w:type="dxa"/>
          </w:tcPr>
          <w:p w14:paraId="06E61DF6" w14:textId="77777777" w:rsidR="00AD4703" w:rsidRPr="005A7BEF" w:rsidRDefault="00AD4703" w:rsidP="005A7BEF">
            <w:pPr>
              <w:rPr>
                <w:rFonts w:ascii="Arial" w:hAnsi="Arial" w:cs="Arial"/>
                <w:b/>
              </w:rPr>
            </w:pPr>
          </w:p>
        </w:tc>
        <w:tc>
          <w:tcPr>
            <w:tcW w:w="630" w:type="dxa"/>
          </w:tcPr>
          <w:p w14:paraId="451817E5" w14:textId="77777777" w:rsidR="00AD4703" w:rsidRPr="005A7BEF" w:rsidRDefault="00AD4703" w:rsidP="005A7BEF">
            <w:pPr>
              <w:rPr>
                <w:rFonts w:ascii="Arial" w:hAnsi="Arial" w:cs="Arial"/>
                <w:b/>
              </w:rPr>
            </w:pPr>
          </w:p>
        </w:tc>
        <w:tc>
          <w:tcPr>
            <w:tcW w:w="630" w:type="dxa"/>
          </w:tcPr>
          <w:p w14:paraId="48598881" w14:textId="77777777" w:rsidR="00AD4703" w:rsidRPr="005A7BEF" w:rsidRDefault="00AD4703" w:rsidP="005A7BEF">
            <w:pPr>
              <w:rPr>
                <w:rFonts w:ascii="Arial" w:hAnsi="Arial" w:cs="Arial"/>
                <w:b/>
              </w:rPr>
            </w:pPr>
          </w:p>
        </w:tc>
        <w:tc>
          <w:tcPr>
            <w:tcW w:w="630" w:type="dxa"/>
          </w:tcPr>
          <w:p w14:paraId="2DD68E50" w14:textId="77777777" w:rsidR="00AD4703" w:rsidRPr="005A7BEF" w:rsidRDefault="00AD4703" w:rsidP="005A7BEF">
            <w:pPr>
              <w:rPr>
                <w:rFonts w:ascii="Arial" w:hAnsi="Arial" w:cs="Arial"/>
                <w:b/>
              </w:rPr>
            </w:pPr>
          </w:p>
        </w:tc>
        <w:tc>
          <w:tcPr>
            <w:tcW w:w="630" w:type="dxa"/>
          </w:tcPr>
          <w:p w14:paraId="1B1E578D" w14:textId="77777777" w:rsidR="00AD4703" w:rsidRPr="005A7BEF" w:rsidRDefault="00AD4703" w:rsidP="005A7BEF">
            <w:pPr>
              <w:rPr>
                <w:rFonts w:ascii="Arial" w:hAnsi="Arial" w:cs="Arial"/>
                <w:b/>
              </w:rPr>
            </w:pPr>
          </w:p>
        </w:tc>
        <w:tc>
          <w:tcPr>
            <w:tcW w:w="630" w:type="dxa"/>
          </w:tcPr>
          <w:p w14:paraId="76117072" w14:textId="77777777" w:rsidR="00AD4703" w:rsidRPr="005A7BEF" w:rsidRDefault="00AD4703" w:rsidP="005A7BEF">
            <w:pPr>
              <w:rPr>
                <w:rFonts w:ascii="Arial" w:hAnsi="Arial" w:cs="Arial"/>
                <w:b/>
              </w:rPr>
            </w:pPr>
          </w:p>
        </w:tc>
        <w:tc>
          <w:tcPr>
            <w:tcW w:w="540" w:type="dxa"/>
          </w:tcPr>
          <w:p w14:paraId="1613B669" w14:textId="77777777" w:rsidR="00AD4703" w:rsidRPr="005A7BEF" w:rsidRDefault="00AD4703" w:rsidP="005A7BEF">
            <w:pPr>
              <w:rPr>
                <w:rFonts w:ascii="Arial" w:hAnsi="Arial" w:cs="Arial"/>
                <w:b/>
              </w:rPr>
            </w:pPr>
          </w:p>
        </w:tc>
        <w:tc>
          <w:tcPr>
            <w:tcW w:w="630" w:type="dxa"/>
          </w:tcPr>
          <w:p w14:paraId="0D498A54" w14:textId="77777777" w:rsidR="00AD4703" w:rsidRPr="005A7BEF" w:rsidRDefault="00AD4703" w:rsidP="005A7BEF">
            <w:pPr>
              <w:rPr>
                <w:rFonts w:ascii="Arial" w:hAnsi="Arial" w:cs="Arial"/>
                <w:b/>
              </w:rPr>
            </w:pPr>
          </w:p>
        </w:tc>
        <w:tc>
          <w:tcPr>
            <w:tcW w:w="720" w:type="dxa"/>
          </w:tcPr>
          <w:p w14:paraId="594C641F" w14:textId="77777777" w:rsidR="00AD4703" w:rsidRPr="005A7BEF" w:rsidRDefault="00AD4703" w:rsidP="005A7BEF">
            <w:pPr>
              <w:rPr>
                <w:rFonts w:ascii="Arial" w:hAnsi="Arial" w:cs="Arial"/>
                <w:b/>
              </w:rPr>
            </w:pPr>
          </w:p>
        </w:tc>
        <w:tc>
          <w:tcPr>
            <w:tcW w:w="540" w:type="dxa"/>
          </w:tcPr>
          <w:p w14:paraId="62A9EE86" w14:textId="77777777" w:rsidR="00AD4703" w:rsidRPr="005A7BEF" w:rsidRDefault="00AD4703" w:rsidP="005A7BEF">
            <w:pPr>
              <w:rPr>
                <w:rFonts w:ascii="Arial" w:hAnsi="Arial" w:cs="Arial"/>
                <w:b/>
              </w:rPr>
            </w:pPr>
          </w:p>
        </w:tc>
        <w:tc>
          <w:tcPr>
            <w:tcW w:w="630" w:type="dxa"/>
          </w:tcPr>
          <w:p w14:paraId="2C306EC9" w14:textId="77777777" w:rsidR="00AD4703" w:rsidRPr="005A7BEF" w:rsidRDefault="00AD4703" w:rsidP="005A7BEF">
            <w:pPr>
              <w:rPr>
                <w:rFonts w:ascii="Arial" w:hAnsi="Arial" w:cs="Arial"/>
                <w:b/>
              </w:rPr>
            </w:pPr>
          </w:p>
        </w:tc>
        <w:tc>
          <w:tcPr>
            <w:tcW w:w="540" w:type="dxa"/>
          </w:tcPr>
          <w:p w14:paraId="5916E245" w14:textId="77777777" w:rsidR="00AD4703" w:rsidRPr="005A7BEF" w:rsidRDefault="00AD4703" w:rsidP="005A7BEF">
            <w:pPr>
              <w:rPr>
                <w:rFonts w:ascii="Arial" w:hAnsi="Arial" w:cs="Arial"/>
                <w:b/>
              </w:rPr>
            </w:pPr>
          </w:p>
        </w:tc>
        <w:tc>
          <w:tcPr>
            <w:tcW w:w="665" w:type="dxa"/>
          </w:tcPr>
          <w:p w14:paraId="5DF35552" w14:textId="77777777" w:rsidR="00AD4703" w:rsidRPr="005A7BEF" w:rsidRDefault="00AD4703" w:rsidP="005A7BEF">
            <w:pPr>
              <w:rPr>
                <w:rFonts w:ascii="Arial" w:hAnsi="Arial" w:cs="Arial"/>
                <w:b/>
              </w:rPr>
            </w:pPr>
          </w:p>
        </w:tc>
      </w:tr>
    </w:tbl>
    <w:p w14:paraId="037B23D6" w14:textId="77777777" w:rsidR="00AD4703" w:rsidRPr="005A7BEF" w:rsidRDefault="00AD4703" w:rsidP="005A7BEF">
      <w:pPr>
        <w:rPr>
          <w:rFonts w:ascii="Arial" w:hAnsi="Arial" w:cs="Arial"/>
        </w:rPr>
      </w:pPr>
    </w:p>
    <w:p w14:paraId="261A7E51" w14:textId="77777777" w:rsidR="00AD4703" w:rsidRPr="005A7BEF" w:rsidRDefault="00AD4703" w:rsidP="005A7BEF">
      <w:pPr>
        <w:rPr>
          <w:rFonts w:ascii="Arial" w:hAnsi="Arial" w:cs="Arial"/>
          <w:b/>
        </w:rPr>
        <w:sectPr w:rsidR="00AD4703" w:rsidRPr="005A7BEF" w:rsidSect="00BB358E">
          <w:headerReference w:type="default" r:id="rId33"/>
          <w:pgSz w:w="16834" w:h="11909" w:orient="landscape" w:code="9"/>
          <w:pgMar w:top="1152" w:right="1152" w:bottom="1152" w:left="1152" w:header="720" w:footer="720" w:gutter="0"/>
          <w:cols w:space="720"/>
          <w:docGrid w:linePitch="360"/>
        </w:sectPr>
      </w:pPr>
    </w:p>
    <w:p w14:paraId="616CBE65" w14:textId="77777777" w:rsidR="00AD4703" w:rsidRPr="005A7BEF" w:rsidRDefault="00AD4703" w:rsidP="005A7BEF">
      <w:pPr>
        <w:pStyle w:val="Heading2"/>
        <w:spacing w:before="0"/>
        <w:rPr>
          <w:rFonts w:ascii="Arial" w:hAnsi="Arial" w:cs="Arial"/>
          <w:color w:val="auto"/>
          <w:sz w:val="20"/>
          <w:szCs w:val="20"/>
        </w:rPr>
      </w:pPr>
      <w:bookmarkStart w:id="152" w:name="_Toc516617843"/>
      <w:r w:rsidRPr="005A7BEF">
        <w:rPr>
          <w:rFonts w:ascii="Arial" w:hAnsi="Arial" w:cs="Arial"/>
          <w:color w:val="auto"/>
          <w:sz w:val="20"/>
          <w:szCs w:val="20"/>
        </w:rPr>
        <w:lastRenderedPageBreak/>
        <w:t>Part D: ACTIVITIES OF DAILY LIVING</w:t>
      </w:r>
      <w:bookmarkEnd w:id="152"/>
      <w:r w:rsidRPr="005A7BEF">
        <w:rPr>
          <w:rFonts w:ascii="Arial" w:hAnsi="Arial" w:cs="Arial"/>
          <w:color w:val="auto"/>
          <w:sz w:val="20"/>
          <w:szCs w:val="20"/>
        </w:rPr>
        <w:t xml:space="preserve"> </w:t>
      </w:r>
    </w:p>
    <w:p w14:paraId="23D101C8" w14:textId="77777777" w:rsidR="00AD4703" w:rsidRPr="005A7BEF" w:rsidRDefault="00AD4703" w:rsidP="005A7BEF">
      <w:pPr>
        <w:rPr>
          <w:rFonts w:ascii="Arial" w:hAnsi="Arial" w:cs="Arial"/>
          <w:sz w:val="20"/>
          <w:szCs w:val="20"/>
        </w:rPr>
      </w:pPr>
      <w:r w:rsidRPr="005A7BEF">
        <w:rPr>
          <w:rFonts w:ascii="Arial" w:hAnsi="Arial" w:cs="Arial"/>
          <w:i/>
          <w:sz w:val="20"/>
          <w:szCs w:val="20"/>
        </w:rPr>
        <w:t>(FILL OUT FOR ALL HOUSEHOLD MEMBERS 10 YEARS AND OLDER)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05"/>
        <w:gridCol w:w="634"/>
        <w:gridCol w:w="634"/>
        <w:gridCol w:w="634"/>
        <w:gridCol w:w="637"/>
        <w:gridCol w:w="634"/>
        <w:gridCol w:w="634"/>
        <w:gridCol w:w="633"/>
        <w:gridCol w:w="636"/>
        <w:gridCol w:w="633"/>
        <w:gridCol w:w="633"/>
        <w:gridCol w:w="636"/>
        <w:gridCol w:w="633"/>
        <w:gridCol w:w="633"/>
        <w:gridCol w:w="633"/>
        <w:gridCol w:w="636"/>
        <w:gridCol w:w="633"/>
        <w:gridCol w:w="633"/>
        <w:gridCol w:w="636"/>
      </w:tblGrid>
      <w:tr w:rsidR="00AD4703" w:rsidRPr="005A7BEF" w14:paraId="3674085E" w14:textId="77777777" w:rsidTr="00BB358E">
        <w:trPr>
          <w:trHeight w:val="282"/>
          <w:tblHeader/>
        </w:trPr>
        <w:tc>
          <w:tcPr>
            <w:tcW w:w="1069" w:type="pct"/>
            <w:shd w:val="clear" w:color="auto" w:fill="A6A6A6" w:themeFill="background1" w:themeFillShade="A6"/>
            <w:vAlign w:val="center"/>
          </w:tcPr>
          <w:p w14:paraId="243E2E60" w14:textId="77777777" w:rsidR="00AD4703" w:rsidRPr="005A7BEF" w:rsidRDefault="00AD4703" w:rsidP="005A7BEF">
            <w:pPr>
              <w:jc w:val="center"/>
              <w:rPr>
                <w:rFonts w:ascii="Arial" w:hAnsi="Arial" w:cs="Arial"/>
                <w:b/>
                <w:sz w:val="18"/>
                <w:szCs w:val="18"/>
              </w:rPr>
            </w:pPr>
            <w:bookmarkStart w:id="153" w:name="_Hlk507994259"/>
            <w:r w:rsidRPr="005A7BEF">
              <w:rPr>
                <w:rFonts w:ascii="Arial" w:hAnsi="Arial" w:cs="Arial"/>
                <w:b/>
                <w:sz w:val="18"/>
                <w:szCs w:val="18"/>
              </w:rPr>
              <w:t>Member ID</w:t>
            </w:r>
          </w:p>
        </w:tc>
        <w:tc>
          <w:tcPr>
            <w:tcW w:w="218" w:type="pct"/>
            <w:shd w:val="clear" w:color="auto" w:fill="A6A6A6" w:themeFill="background1" w:themeFillShade="A6"/>
            <w:vAlign w:val="center"/>
          </w:tcPr>
          <w:p w14:paraId="0085CEC1"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w:t>
            </w:r>
          </w:p>
        </w:tc>
        <w:tc>
          <w:tcPr>
            <w:tcW w:w="218" w:type="pct"/>
            <w:shd w:val="clear" w:color="auto" w:fill="A6A6A6" w:themeFill="background1" w:themeFillShade="A6"/>
            <w:vAlign w:val="center"/>
          </w:tcPr>
          <w:p w14:paraId="2859663B"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2</w:t>
            </w:r>
          </w:p>
        </w:tc>
        <w:tc>
          <w:tcPr>
            <w:tcW w:w="218" w:type="pct"/>
            <w:shd w:val="clear" w:color="auto" w:fill="A6A6A6" w:themeFill="background1" w:themeFillShade="A6"/>
            <w:vAlign w:val="center"/>
          </w:tcPr>
          <w:p w14:paraId="08B3AE0B"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3</w:t>
            </w:r>
          </w:p>
        </w:tc>
        <w:tc>
          <w:tcPr>
            <w:tcW w:w="219" w:type="pct"/>
            <w:shd w:val="clear" w:color="auto" w:fill="A6A6A6" w:themeFill="background1" w:themeFillShade="A6"/>
            <w:vAlign w:val="center"/>
          </w:tcPr>
          <w:p w14:paraId="70289B58"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4</w:t>
            </w:r>
          </w:p>
        </w:tc>
        <w:tc>
          <w:tcPr>
            <w:tcW w:w="218" w:type="pct"/>
            <w:shd w:val="clear" w:color="auto" w:fill="A6A6A6" w:themeFill="background1" w:themeFillShade="A6"/>
            <w:vAlign w:val="center"/>
          </w:tcPr>
          <w:p w14:paraId="60DC8221"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5</w:t>
            </w:r>
          </w:p>
        </w:tc>
        <w:tc>
          <w:tcPr>
            <w:tcW w:w="218" w:type="pct"/>
            <w:shd w:val="clear" w:color="auto" w:fill="A6A6A6" w:themeFill="background1" w:themeFillShade="A6"/>
            <w:vAlign w:val="center"/>
          </w:tcPr>
          <w:p w14:paraId="067917AA"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6</w:t>
            </w:r>
          </w:p>
        </w:tc>
        <w:tc>
          <w:tcPr>
            <w:tcW w:w="218" w:type="pct"/>
            <w:shd w:val="clear" w:color="auto" w:fill="A6A6A6" w:themeFill="background1" w:themeFillShade="A6"/>
            <w:vAlign w:val="center"/>
          </w:tcPr>
          <w:p w14:paraId="6E8D88E8"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7</w:t>
            </w:r>
          </w:p>
        </w:tc>
        <w:tc>
          <w:tcPr>
            <w:tcW w:w="219" w:type="pct"/>
            <w:shd w:val="clear" w:color="auto" w:fill="A6A6A6" w:themeFill="background1" w:themeFillShade="A6"/>
            <w:vAlign w:val="center"/>
          </w:tcPr>
          <w:p w14:paraId="46CA164E"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8</w:t>
            </w:r>
          </w:p>
        </w:tc>
        <w:tc>
          <w:tcPr>
            <w:tcW w:w="218" w:type="pct"/>
            <w:shd w:val="clear" w:color="auto" w:fill="A6A6A6" w:themeFill="background1" w:themeFillShade="A6"/>
            <w:vAlign w:val="center"/>
          </w:tcPr>
          <w:p w14:paraId="51C68913"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9</w:t>
            </w:r>
          </w:p>
        </w:tc>
        <w:tc>
          <w:tcPr>
            <w:tcW w:w="218" w:type="pct"/>
            <w:shd w:val="clear" w:color="auto" w:fill="A6A6A6" w:themeFill="background1" w:themeFillShade="A6"/>
            <w:vAlign w:val="center"/>
          </w:tcPr>
          <w:p w14:paraId="48857678"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10</w:t>
            </w:r>
          </w:p>
        </w:tc>
        <w:tc>
          <w:tcPr>
            <w:tcW w:w="219" w:type="pct"/>
            <w:shd w:val="clear" w:color="auto" w:fill="A6A6A6" w:themeFill="background1" w:themeFillShade="A6"/>
            <w:vAlign w:val="center"/>
          </w:tcPr>
          <w:p w14:paraId="431EA7E5"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11</w:t>
            </w:r>
          </w:p>
        </w:tc>
        <w:tc>
          <w:tcPr>
            <w:tcW w:w="218" w:type="pct"/>
            <w:shd w:val="clear" w:color="auto" w:fill="A6A6A6" w:themeFill="background1" w:themeFillShade="A6"/>
            <w:vAlign w:val="center"/>
          </w:tcPr>
          <w:p w14:paraId="0A1BCEEA"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12</w:t>
            </w:r>
          </w:p>
        </w:tc>
        <w:tc>
          <w:tcPr>
            <w:tcW w:w="218" w:type="pct"/>
            <w:shd w:val="clear" w:color="auto" w:fill="A6A6A6" w:themeFill="background1" w:themeFillShade="A6"/>
            <w:vAlign w:val="center"/>
          </w:tcPr>
          <w:p w14:paraId="67DDAEDD"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13</w:t>
            </w:r>
          </w:p>
        </w:tc>
        <w:tc>
          <w:tcPr>
            <w:tcW w:w="218" w:type="pct"/>
            <w:shd w:val="clear" w:color="auto" w:fill="A6A6A6" w:themeFill="background1" w:themeFillShade="A6"/>
            <w:vAlign w:val="center"/>
          </w:tcPr>
          <w:p w14:paraId="3E8A358B"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14</w:t>
            </w:r>
          </w:p>
        </w:tc>
        <w:tc>
          <w:tcPr>
            <w:tcW w:w="219" w:type="pct"/>
            <w:shd w:val="clear" w:color="auto" w:fill="A6A6A6" w:themeFill="background1" w:themeFillShade="A6"/>
            <w:vAlign w:val="center"/>
          </w:tcPr>
          <w:p w14:paraId="5734E67E"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15</w:t>
            </w:r>
          </w:p>
        </w:tc>
        <w:tc>
          <w:tcPr>
            <w:tcW w:w="218" w:type="pct"/>
            <w:shd w:val="clear" w:color="auto" w:fill="A6A6A6" w:themeFill="background1" w:themeFillShade="A6"/>
            <w:vAlign w:val="center"/>
          </w:tcPr>
          <w:p w14:paraId="237B572D"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16</w:t>
            </w:r>
          </w:p>
        </w:tc>
        <w:tc>
          <w:tcPr>
            <w:tcW w:w="218" w:type="pct"/>
            <w:shd w:val="clear" w:color="auto" w:fill="A6A6A6" w:themeFill="background1" w:themeFillShade="A6"/>
            <w:vAlign w:val="center"/>
          </w:tcPr>
          <w:p w14:paraId="4DCC264C"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17</w:t>
            </w:r>
          </w:p>
        </w:tc>
        <w:tc>
          <w:tcPr>
            <w:tcW w:w="219" w:type="pct"/>
            <w:shd w:val="clear" w:color="auto" w:fill="A6A6A6" w:themeFill="background1" w:themeFillShade="A6"/>
            <w:vAlign w:val="center"/>
          </w:tcPr>
          <w:p w14:paraId="2BE6205B"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18</w:t>
            </w:r>
          </w:p>
        </w:tc>
      </w:tr>
      <w:tr w:rsidR="00AD4703" w:rsidRPr="005A7BEF" w14:paraId="181DE581" w14:textId="77777777" w:rsidTr="00BB358E">
        <w:trPr>
          <w:trHeight w:val="390"/>
        </w:trPr>
        <w:tc>
          <w:tcPr>
            <w:tcW w:w="1069" w:type="pct"/>
          </w:tcPr>
          <w:p w14:paraId="1C71D8AA" w14:textId="77777777" w:rsidR="00AD4703" w:rsidRPr="005A7BEF" w:rsidRDefault="00AD4703" w:rsidP="005A7BEF">
            <w:pPr>
              <w:numPr>
                <w:ilvl w:val="0"/>
                <w:numId w:val="63"/>
              </w:numPr>
              <w:rPr>
                <w:rFonts w:ascii="Arial" w:hAnsi="Arial" w:cs="Arial"/>
                <w:b/>
                <w:sz w:val="18"/>
                <w:szCs w:val="18"/>
              </w:rPr>
            </w:pPr>
            <w:r w:rsidRPr="005A7BEF">
              <w:rPr>
                <w:rFonts w:ascii="Arial" w:hAnsi="Arial" w:cs="Arial"/>
                <w:b/>
                <w:sz w:val="18"/>
                <w:szCs w:val="18"/>
              </w:rPr>
              <w:t>Who will be answering these questions about Name?  Name appears to choose.</w:t>
            </w:r>
          </w:p>
        </w:tc>
        <w:tc>
          <w:tcPr>
            <w:tcW w:w="218" w:type="pct"/>
          </w:tcPr>
          <w:p w14:paraId="5691B56B" w14:textId="77777777" w:rsidR="00AD4703" w:rsidRPr="005A7BEF" w:rsidRDefault="00AD4703" w:rsidP="005A7BEF">
            <w:pPr>
              <w:rPr>
                <w:rFonts w:ascii="Arial" w:hAnsi="Arial" w:cs="Arial"/>
                <w:b/>
                <w:sz w:val="18"/>
                <w:szCs w:val="18"/>
              </w:rPr>
            </w:pPr>
          </w:p>
        </w:tc>
        <w:tc>
          <w:tcPr>
            <w:tcW w:w="218" w:type="pct"/>
          </w:tcPr>
          <w:p w14:paraId="2EE9A489" w14:textId="77777777" w:rsidR="00AD4703" w:rsidRPr="005A7BEF" w:rsidRDefault="00AD4703" w:rsidP="005A7BEF">
            <w:pPr>
              <w:rPr>
                <w:rFonts w:ascii="Arial" w:hAnsi="Arial" w:cs="Arial"/>
                <w:b/>
                <w:sz w:val="18"/>
                <w:szCs w:val="18"/>
              </w:rPr>
            </w:pPr>
          </w:p>
        </w:tc>
        <w:tc>
          <w:tcPr>
            <w:tcW w:w="218" w:type="pct"/>
          </w:tcPr>
          <w:p w14:paraId="5459ED5E" w14:textId="77777777" w:rsidR="00AD4703" w:rsidRPr="005A7BEF" w:rsidRDefault="00AD4703" w:rsidP="005A7BEF">
            <w:pPr>
              <w:rPr>
                <w:rFonts w:ascii="Arial" w:hAnsi="Arial" w:cs="Arial"/>
                <w:b/>
                <w:sz w:val="18"/>
                <w:szCs w:val="18"/>
              </w:rPr>
            </w:pPr>
          </w:p>
        </w:tc>
        <w:tc>
          <w:tcPr>
            <w:tcW w:w="219" w:type="pct"/>
          </w:tcPr>
          <w:p w14:paraId="18F40193" w14:textId="77777777" w:rsidR="00AD4703" w:rsidRPr="005A7BEF" w:rsidRDefault="00AD4703" w:rsidP="005A7BEF">
            <w:pPr>
              <w:rPr>
                <w:rFonts w:ascii="Arial" w:hAnsi="Arial" w:cs="Arial"/>
                <w:b/>
                <w:sz w:val="18"/>
                <w:szCs w:val="18"/>
              </w:rPr>
            </w:pPr>
          </w:p>
        </w:tc>
        <w:tc>
          <w:tcPr>
            <w:tcW w:w="218" w:type="pct"/>
          </w:tcPr>
          <w:p w14:paraId="63ED1062" w14:textId="77777777" w:rsidR="00AD4703" w:rsidRPr="005A7BEF" w:rsidRDefault="00AD4703" w:rsidP="005A7BEF">
            <w:pPr>
              <w:rPr>
                <w:rFonts w:ascii="Arial" w:hAnsi="Arial" w:cs="Arial"/>
                <w:b/>
                <w:sz w:val="18"/>
                <w:szCs w:val="18"/>
              </w:rPr>
            </w:pPr>
          </w:p>
        </w:tc>
        <w:tc>
          <w:tcPr>
            <w:tcW w:w="218" w:type="pct"/>
          </w:tcPr>
          <w:p w14:paraId="189A7158" w14:textId="77777777" w:rsidR="00AD4703" w:rsidRPr="005A7BEF" w:rsidRDefault="00AD4703" w:rsidP="005A7BEF">
            <w:pPr>
              <w:rPr>
                <w:rFonts w:ascii="Arial" w:hAnsi="Arial" w:cs="Arial"/>
                <w:b/>
                <w:sz w:val="18"/>
                <w:szCs w:val="18"/>
              </w:rPr>
            </w:pPr>
          </w:p>
        </w:tc>
        <w:tc>
          <w:tcPr>
            <w:tcW w:w="218" w:type="pct"/>
          </w:tcPr>
          <w:p w14:paraId="77FB0C77" w14:textId="77777777" w:rsidR="00AD4703" w:rsidRPr="005A7BEF" w:rsidRDefault="00AD4703" w:rsidP="005A7BEF">
            <w:pPr>
              <w:rPr>
                <w:rFonts w:ascii="Arial" w:hAnsi="Arial" w:cs="Arial"/>
                <w:b/>
                <w:sz w:val="18"/>
                <w:szCs w:val="18"/>
              </w:rPr>
            </w:pPr>
          </w:p>
        </w:tc>
        <w:tc>
          <w:tcPr>
            <w:tcW w:w="219" w:type="pct"/>
          </w:tcPr>
          <w:p w14:paraId="751A26B7" w14:textId="77777777" w:rsidR="00AD4703" w:rsidRPr="005A7BEF" w:rsidRDefault="00AD4703" w:rsidP="005A7BEF">
            <w:pPr>
              <w:rPr>
                <w:rFonts w:ascii="Arial" w:hAnsi="Arial" w:cs="Arial"/>
                <w:b/>
                <w:sz w:val="18"/>
                <w:szCs w:val="18"/>
              </w:rPr>
            </w:pPr>
          </w:p>
        </w:tc>
        <w:tc>
          <w:tcPr>
            <w:tcW w:w="218" w:type="pct"/>
          </w:tcPr>
          <w:p w14:paraId="074C337E" w14:textId="77777777" w:rsidR="00AD4703" w:rsidRPr="005A7BEF" w:rsidRDefault="00AD4703" w:rsidP="005A7BEF">
            <w:pPr>
              <w:rPr>
                <w:rFonts w:ascii="Arial" w:hAnsi="Arial" w:cs="Arial"/>
                <w:b/>
                <w:sz w:val="18"/>
                <w:szCs w:val="18"/>
              </w:rPr>
            </w:pPr>
          </w:p>
        </w:tc>
        <w:tc>
          <w:tcPr>
            <w:tcW w:w="218" w:type="pct"/>
          </w:tcPr>
          <w:p w14:paraId="116029BD" w14:textId="77777777" w:rsidR="00AD4703" w:rsidRPr="005A7BEF" w:rsidRDefault="00AD4703" w:rsidP="005A7BEF">
            <w:pPr>
              <w:rPr>
                <w:rFonts w:ascii="Arial" w:hAnsi="Arial" w:cs="Arial"/>
                <w:b/>
                <w:sz w:val="18"/>
                <w:szCs w:val="18"/>
              </w:rPr>
            </w:pPr>
          </w:p>
        </w:tc>
        <w:tc>
          <w:tcPr>
            <w:tcW w:w="219" w:type="pct"/>
          </w:tcPr>
          <w:p w14:paraId="312DFDA5" w14:textId="77777777" w:rsidR="00AD4703" w:rsidRPr="005A7BEF" w:rsidRDefault="00AD4703" w:rsidP="005A7BEF">
            <w:pPr>
              <w:rPr>
                <w:rFonts w:ascii="Arial" w:hAnsi="Arial" w:cs="Arial"/>
                <w:b/>
                <w:sz w:val="18"/>
                <w:szCs w:val="18"/>
              </w:rPr>
            </w:pPr>
          </w:p>
        </w:tc>
        <w:tc>
          <w:tcPr>
            <w:tcW w:w="218" w:type="pct"/>
          </w:tcPr>
          <w:p w14:paraId="4C686F71" w14:textId="77777777" w:rsidR="00AD4703" w:rsidRPr="005A7BEF" w:rsidRDefault="00AD4703" w:rsidP="005A7BEF">
            <w:pPr>
              <w:rPr>
                <w:rFonts w:ascii="Arial" w:hAnsi="Arial" w:cs="Arial"/>
                <w:b/>
                <w:sz w:val="18"/>
                <w:szCs w:val="18"/>
              </w:rPr>
            </w:pPr>
          </w:p>
        </w:tc>
        <w:tc>
          <w:tcPr>
            <w:tcW w:w="218" w:type="pct"/>
          </w:tcPr>
          <w:p w14:paraId="5D882D59" w14:textId="77777777" w:rsidR="00AD4703" w:rsidRPr="005A7BEF" w:rsidRDefault="00AD4703" w:rsidP="005A7BEF">
            <w:pPr>
              <w:rPr>
                <w:rFonts w:ascii="Arial" w:hAnsi="Arial" w:cs="Arial"/>
                <w:b/>
                <w:sz w:val="18"/>
                <w:szCs w:val="18"/>
              </w:rPr>
            </w:pPr>
          </w:p>
        </w:tc>
        <w:tc>
          <w:tcPr>
            <w:tcW w:w="218" w:type="pct"/>
          </w:tcPr>
          <w:p w14:paraId="4C408D5E" w14:textId="77777777" w:rsidR="00AD4703" w:rsidRPr="005A7BEF" w:rsidRDefault="00AD4703" w:rsidP="005A7BEF">
            <w:pPr>
              <w:rPr>
                <w:rFonts w:ascii="Arial" w:hAnsi="Arial" w:cs="Arial"/>
                <w:b/>
                <w:sz w:val="18"/>
                <w:szCs w:val="18"/>
              </w:rPr>
            </w:pPr>
          </w:p>
        </w:tc>
        <w:tc>
          <w:tcPr>
            <w:tcW w:w="219" w:type="pct"/>
          </w:tcPr>
          <w:p w14:paraId="637C276A" w14:textId="77777777" w:rsidR="00AD4703" w:rsidRPr="005A7BEF" w:rsidRDefault="00AD4703" w:rsidP="005A7BEF">
            <w:pPr>
              <w:rPr>
                <w:rFonts w:ascii="Arial" w:hAnsi="Arial" w:cs="Arial"/>
                <w:b/>
                <w:sz w:val="18"/>
                <w:szCs w:val="18"/>
              </w:rPr>
            </w:pPr>
          </w:p>
        </w:tc>
        <w:tc>
          <w:tcPr>
            <w:tcW w:w="218" w:type="pct"/>
          </w:tcPr>
          <w:p w14:paraId="2D00E64D" w14:textId="77777777" w:rsidR="00AD4703" w:rsidRPr="005A7BEF" w:rsidRDefault="00AD4703" w:rsidP="005A7BEF">
            <w:pPr>
              <w:rPr>
                <w:rFonts w:ascii="Arial" w:hAnsi="Arial" w:cs="Arial"/>
                <w:b/>
                <w:sz w:val="18"/>
                <w:szCs w:val="18"/>
              </w:rPr>
            </w:pPr>
          </w:p>
        </w:tc>
        <w:tc>
          <w:tcPr>
            <w:tcW w:w="218" w:type="pct"/>
          </w:tcPr>
          <w:p w14:paraId="168FD4D1" w14:textId="77777777" w:rsidR="00AD4703" w:rsidRPr="005A7BEF" w:rsidRDefault="00AD4703" w:rsidP="005A7BEF">
            <w:pPr>
              <w:rPr>
                <w:rFonts w:ascii="Arial" w:hAnsi="Arial" w:cs="Arial"/>
                <w:b/>
                <w:sz w:val="18"/>
                <w:szCs w:val="18"/>
              </w:rPr>
            </w:pPr>
          </w:p>
        </w:tc>
        <w:tc>
          <w:tcPr>
            <w:tcW w:w="219" w:type="pct"/>
          </w:tcPr>
          <w:p w14:paraId="26E41C49" w14:textId="77777777" w:rsidR="00AD4703" w:rsidRPr="005A7BEF" w:rsidRDefault="00AD4703" w:rsidP="005A7BEF">
            <w:pPr>
              <w:rPr>
                <w:rFonts w:ascii="Arial" w:hAnsi="Arial" w:cs="Arial"/>
                <w:b/>
                <w:sz w:val="18"/>
                <w:szCs w:val="18"/>
              </w:rPr>
            </w:pPr>
          </w:p>
        </w:tc>
      </w:tr>
      <w:tr w:rsidR="00AD4703" w:rsidRPr="005A7BEF" w14:paraId="230C60EB" w14:textId="77777777" w:rsidTr="00BB358E">
        <w:trPr>
          <w:trHeight w:val="390"/>
        </w:trPr>
        <w:tc>
          <w:tcPr>
            <w:tcW w:w="1069" w:type="pct"/>
          </w:tcPr>
          <w:p w14:paraId="4DFA3631" w14:textId="429BC46D" w:rsidR="00AD4703" w:rsidRPr="005A7BEF" w:rsidRDefault="00625618"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1. If [Name] had to carry a heavy load (e.g. size 34 Bucket of water) without any help for 20 meters, could he/she do it?</w:t>
            </w:r>
          </w:p>
          <w:p w14:paraId="12FDD5B6"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 Easily </w:t>
            </w:r>
          </w:p>
          <w:p w14:paraId="2EFC6DC7" w14:textId="77777777" w:rsidR="00AD4703" w:rsidRPr="005A7BEF" w:rsidRDefault="00AD4703" w:rsidP="005A7BEF">
            <w:pPr>
              <w:rPr>
                <w:rFonts w:ascii="Arial" w:hAnsi="Arial" w:cs="Arial"/>
                <w:b/>
                <w:sz w:val="18"/>
                <w:szCs w:val="18"/>
              </w:rPr>
            </w:pPr>
            <w:r w:rsidRPr="005A7BEF">
              <w:rPr>
                <w:rFonts w:ascii="Arial" w:hAnsi="Arial" w:cs="Arial"/>
                <w:b/>
                <w:sz w:val="18"/>
                <w:szCs w:val="18"/>
              </w:rPr>
              <w:t>2. With difficulty</w:t>
            </w:r>
          </w:p>
          <w:p w14:paraId="250C29C9" w14:textId="77777777" w:rsidR="00AD4703" w:rsidRPr="005A7BEF" w:rsidRDefault="00AD4703" w:rsidP="005A7BEF">
            <w:pPr>
              <w:rPr>
                <w:rFonts w:ascii="Arial" w:hAnsi="Arial" w:cs="Arial"/>
                <w:b/>
                <w:sz w:val="18"/>
                <w:szCs w:val="18"/>
              </w:rPr>
            </w:pPr>
            <w:r w:rsidRPr="005A7BEF">
              <w:rPr>
                <w:rFonts w:ascii="Arial" w:hAnsi="Arial" w:cs="Arial"/>
                <w:b/>
                <w:sz w:val="18"/>
                <w:szCs w:val="18"/>
              </w:rPr>
              <w:t>5. Not at all</w:t>
            </w:r>
          </w:p>
        </w:tc>
        <w:tc>
          <w:tcPr>
            <w:tcW w:w="218" w:type="pct"/>
          </w:tcPr>
          <w:p w14:paraId="5EABCA3A" w14:textId="77777777" w:rsidR="00AD4703" w:rsidRPr="005A7BEF" w:rsidRDefault="00AD4703" w:rsidP="005A7BEF">
            <w:pPr>
              <w:rPr>
                <w:rFonts w:ascii="Arial" w:hAnsi="Arial" w:cs="Arial"/>
                <w:b/>
                <w:sz w:val="18"/>
                <w:szCs w:val="18"/>
              </w:rPr>
            </w:pPr>
          </w:p>
        </w:tc>
        <w:tc>
          <w:tcPr>
            <w:tcW w:w="218" w:type="pct"/>
          </w:tcPr>
          <w:p w14:paraId="7F79F479" w14:textId="77777777" w:rsidR="00AD4703" w:rsidRPr="005A7BEF" w:rsidRDefault="00AD4703" w:rsidP="005A7BEF">
            <w:pPr>
              <w:rPr>
                <w:rFonts w:ascii="Arial" w:hAnsi="Arial" w:cs="Arial"/>
                <w:b/>
                <w:sz w:val="18"/>
                <w:szCs w:val="18"/>
              </w:rPr>
            </w:pPr>
          </w:p>
        </w:tc>
        <w:tc>
          <w:tcPr>
            <w:tcW w:w="218" w:type="pct"/>
          </w:tcPr>
          <w:p w14:paraId="04A4CB42" w14:textId="77777777" w:rsidR="00AD4703" w:rsidRPr="005A7BEF" w:rsidRDefault="00AD4703" w:rsidP="005A7BEF">
            <w:pPr>
              <w:rPr>
                <w:rFonts w:ascii="Arial" w:hAnsi="Arial" w:cs="Arial"/>
                <w:b/>
                <w:sz w:val="18"/>
                <w:szCs w:val="18"/>
              </w:rPr>
            </w:pPr>
          </w:p>
        </w:tc>
        <w:tc>
          <w:tcPr>
            <w:tcW w:w="219" w:type="pct"/>
          </w:tcPr>
          <w:p w14:paraId="41165BD9" w14:textId="77777777" w:rsidR="00AD4703" w:rsidRPr="005A7BEF" w:rsidRDefault="00AD4703" w:rsidP="005A7BEF">
            <w:pPr>
              <w:rPr>
                <w:rFonts w:ascii="Arial" w:hAnsi="Arial" w:cs="Arial"/>
                <w:b/>
                <w:sz w:val="18"/>
                <w:szCs w:val="18"/>
              </w:rPr>
            </w:pPr>
          </w:p>
        </w:tc>
        <w:tc>
          <w:tcPr>
            <w:tcW w:w="218" w:type="pct"/>
          </w:tcPr>
          <w:p w14:paraId="11CE6881" w14:textId="77777777" w:rsidR="00AD4703" w:rsidRPr="005A7BEF" w:rsidRDefault="00AD4703" w:rsidP="005A7BEF">
            <w:pPr>
              <w:rPr>
                <w:rFonts w:ascii="Arial" w:hAnsi="Arial" w:cs="Arial"/>
                <w:b/>
                <w:sz w:val="18"/>
                <w:szCs w:val="18"/>
              </w:rPr>
            </w:pPr>
          </w:p>
        </w:tc>
        <w:tc>
          <w:tcPr>
            <w:tcW w:w="218" w:type="pct"/>
          </w:tcPr>
          <w:p w14:paraId="368BDA15" w14:textId="77777777" w:rsidR="00AD4703" w:rsidRPr="005A7BEF" w:rsidRDefault="00AD4703" w:rsidP="005A7BEF">
            <w:pPr>
              <w:rPr>
                <w:rFonts w:ascii="Arial" w:hAnsi="Arial" w:cs="Arial"/>
                <w:b/>
                <w:sz w:val="18"/>
                <w:szCs w:val="18"/>
              </w:rPr>
            </w:pPr>
          </w:p>
        </w:tc>
        <w:tc>
          <w:tcPr>
            <w:tcW w:w="218" w:type="pct"/>
          </w:tcPr>
          <w:p w14:paraId="2E3A1A77" w14:textId="77777777" w:rsidR="00AD4703" w:rsidRPr="005A7BEF" w:rsidRDefault="00AD4703" w:rsidP="005A7BEF">
            <w:pPr>
              <w:rPr>
                <w:rFonts w:ascii="Arial" w:hAnsi="Arial" w:cs="Arial"/>
                <w:b/>
                <w:sz w:val="18"/>
                <w:szCs w:val="18"/>
              </w:rPr>
            </w:pPr>
          </w:p>
        </w:tc>
        <w:tc>
          <w:tcPr>
            <w:tcW w:w="219" w:type="pct"/>
          </w:tcPr>
          <w:p w14:paraId="061621F9" w14:textId="77777777" w:rsidR="00AD4703" w:rsidRPr="005A7BEF" w:rsidRDefault="00AD4703" w:rsidP="005A7BEF">
            <w:pPr>
              <w:rPr>
                <w:rFonts w:ascii="Arial" w:hAnsi="Arial" w:cs="Arial"/>
                <w:b/>
                <w:sz w:val="18"/>
                <w:szCs w:val="18"/>
              </w:rPr>
            </w:pPr>
          </w:p>
        </w:tc>
        <w:tc>
          <w:tcPr>
            <w:tcW w:w="218" w:type="pct"/>
          </w:tcPr>
          <w:p w14:paraId="1A21FFA9" w14:textId="77777777" w:rsidR="00AD4703" w:rsidRPr="005A7BEF" w:rsidRDefault="00AD4703" w:rsidP="005A7BEF">
            <w:pPr>
              <w:rPr>
                <w:rFonts w:ascii="Arial" w:hAnsi="Arial" w:cs="Arial"/>
                <w:b/>
                <w:sz w:val="18"/>
                <w:szCs w:val="18"/>
              </w:rPr>
            </w:pPr>
          </w:p>
        </w:tc>
        <w:tc>
          <w:tcPr>
            <w:tcW w:w="218" w:type="pct"/>
          </w:tcPr>
          <w:p w14:paraId="2559C4B2" w14:textId="77777777" w:rsidR="00AD4703" w:rsidRPr="005A7BEF" w:rsidRDefault="00AD4703" w:rsidP="005A7BEF">
            <w:pPr>
              <w:rPr>
                <w:rFonts w:ascii="Arial" w:hAnsi="Arial" w:cs="Arial"/>
                <w:b/>
                <w:sz w:val="18"/>
                <w:szCs w:val="18"/>
              </w:rPr>
            </w:pPr>
          </w:p>
        </w:tc>
        <w:tc>
          <w:tcPr>
            <w:tcW w:w="219" w:type="pct"/>
          </w:tcPr>
          <w:p w14:paraId="7FDBB362" w14:textId="77777777" w:rsidR="00AD4703" w:rsidRPr="005A7BEF" w:rsidRDefault="00AD4703" w:rsidP="005A7BEF">
            <w:pPr>
              <w:rPr>
                <w:rFonts w:ascii="Arial" w:hAnsi="Arial" w:cs="Arial"/>
                <w:b/>
                <w:sz w:val="18"/>
                <w:szCs w:val="18"/>
              </w:rPr>
            </w:pPr>
          </w:p>
        </w:tc>
        <w:tc>
          <w:tcPr>
            <w:tcW w:w="218" w:type="pct"/>
          </w:tcPr>
          <w:p w14:paraId="2A7DA4D3" w14:textId="77777777" w:rsidR="00AD4703" w:rsidRPr="005A7BEF" w:rsidRDefault="00AD4703" w:rsidP="005A7BEF">
            <w:pPr>
              <w:rPr>
                <w:rFonts w:ascii="Arial" w:hAnsi="Arial" w:cs="Arial"/>
                <w:b/>
                <w:sz w:val="18"/>
                <w:szCs w:val="18"/>
              </w:rPr>
            </w:pPr>
          </w:p>
        </w:tc>
        <w:tc>
          <w:tcPr>
            <w:tcW w:w="218" w:type="pct"/>
          </w:tcPr>
          <w:p w14:paraId="3128ED9F" w14:textId="77777777" w:rsidR="00AD4703" w:rsidRPr="005A7BEF" w:rsidRDefault="00AD4703" w:rsidP="005A7BEF">
            <w:pPr>
              <w:rPr>
                <w:rFonts w:ascii="Arial" w:hAnsi="Arial" w:cs="Arial"/>
                <w:b/>
                <w:sz w:val="18"/>
                <w:szCs w:val="18"/>
              </w:rPr>
            </w:pPr>
          </w:p>
        </w:tc>
        <w:tc>
          <w:tcPr>
            <w:tcW w:w="218" w:type="pct"/>
          </w:tcPr>
          <w:p w14:paraId="0A30C4BB" w14:textId="77777777" w:rsidR="00AD4703" w:rsidRPr="005A7BEF" w:rsidRDefault="00AD4703" w:rsidP="005A7BEF">
            <w:pPr>
              <w:rPr>
                <w:rFonts w:ascii="Arial" w:hAnsi="Arial" w:cs="Arial"/>
                <w:b/>
                <w:sz w:val="18"/>
                <w:szCs w:val="18"/>
              </w:rPr>
            </w:pPr>
          </w:p>
        </w:tc>
        <w:tc>
          <w:tcPr>
            <w:tcW w:w="219" w:type="pct"/>
          </w:tcPr>
          <w:p w14:paraId="0BF7F6DB" w14:textId="77777777" w:rsidR="00AD4703" w:rsidRPr="005A7BEF" w:rsidRDefault="00AD4703" w:rsidP="005A7BEF">
            <w:pPr>
              <w:rPr>
                <w:rFonts w:ascii="Arial" w:hAnsi="Arial" w:cs="Arial"/>
                <w:b/>
                <w:sz w:val="18"/>
                <w:szCs w:val="18"/>
              </w:rPr>
            </w:pPr>
          </w:p>
        </w:tc>
        <w:tc>
          <w:tcPr>
            <w:tcW w:w="218" w:type="pct"/>
          </w:tcPr>
          <w:p w14:paraId="42C5D685" w14:textId="77777777" w:rsidR="00AD4703" w:rsidRPr="005A7BEF" w:rsidRDefault="00AD4703" w:rsidP="005A7BEF">
            <w:pPr>
              <w:rPr>
                <w:rFonts w:ascii="Arial" w:hAnsi="Arial" w:cs="Arial"/>
                <w:b/>
                <w:sz w:val="18"/>
                <w:szCs w:val="18"/>
              </w:rPr>
            </w:pPr>
          </w:p>
        </w:tc>
        <w:tc>
          <w:tcPr>
            <w:tcW w:w="218" w:type="pct"/>
          </w:tcPr>
          <w:p w14:paraId="3AC3978A" w14:textId="77777777" w:rsidR="00AD4703" w:rsidRPr="005A7BEF" w:rsidRDefault="00AD4703" w:rsidP="005A7BEF">
            <w:pPr>
              <w:rPr>
                <w:rFonts w:ascii="Arial" w:hAnsi="Arial" w:cs="Arial"/>
                <w:b/>
                <w:sz w:val="18"/>
                <w:szCs w:val="18"/>
              </w:rPr>
            </w:pPr>
          </w:p>
        </w:tc>
        <w:tc>
          <w:tcPr>
            <w:tcW w:w="219" w:type="pct"/>
          </w:tcPr>
          <w:p w14:paraId="7C996032" w14:textId="77777777" w:rsidR="00AD4703" w:rsidRPr="005A7BEF" w:rsidRDefault="00AD4703" w:rsidP="005A7BEF">
            <w:pPr>
              <w:rPr>
                <w:rFonts w:ascii="Arial" w:hAnsi="Arial" w:cs="Arial"/>
                <w:b/>
                <w:sz w:val="18"/>
                <w:szCs w:val="18"/>
              </w:rPr>
            </w:pPr>
          </w:p>
        </w:tc>
      </w:tr>
      <w:tr w:rsidR="00AD4703" w:rsidRPr="005A7BEF" w14:paraId="55D03968" w14:textId="77777777" w:rsidTr="00BB358E">
        <w:trPr>
          <w:trHeight w:val="390"/>
        </w:trPr>
        <w:tc>
          <w:tcPr>
            <w:tcW w:w="1069" w:type="pct"/>
          </w:tcPr>
          <w:p w14:paraId="2CEEC980" w14:textId="6CCB574C" w:rsidR="00AD4703" w:rsidRPr="005A7BEF" w:rsidRDefault="00625618"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2.If not easily, could (NAME) have been able to do this 10 years ago?     1.Yes         5.No    96. Too young</w:t>
            </w:r>
          </w:p>
        </w:tc>
        <w:tc>
          <w:tcPr>
            <w:tcW w:w="218" w:type="pct"/>
          </w:tcPr>
          <w:p w14:paraId="5FB4FAD5" w14:textId="77777777" w:rsidR="00AD4703" w:rsidRPr="005A7BEF" w:rsidRDefault="00AD4703" w:rsidP="005A7BEF">
            <w:pPr>
              <w:rPr>
                <w:rFonts w:ascii="Arial" w:hAnsi="Arial" w:cs="Arial"/>
                <w:b/>
                <w:sz w:val="18"/>
                <w:szCs w:val="18"/>
              </w:rPr>
            </w:pPr>
          </w:p>
        </w:tc>
        <w:tc>
          <w:tcPr>
            <w:tcW w:w="218" w:type="pct"/>
          </w:tcPr>
          <w:p w14:paraId="3D079439" w14:textId="77777777" w:rsidR="00AD4703" w:rsidRPr="005A7BEF" w:rsidRDefault="00AD4703" w:rsidP="005A7BEF">
            <w:pPr>
              <w:rPr>
                <w:rFonts w:ascii="Arial" w:hAnsi="Arial" w:cs="Arial"/>
                <w:b/>
                <w:sz w:val="18"/>
                <w:szCs w:val="18"/>
              </w:rPr>
            </w:pPr>
          </w:p>
        </w:tc>
        <w:tc>
          <w:tcPr>
            <w:tcW w:w="218" w:type="pct"/>
          </w:tcPr>
          <w:p w14:paraId="66CE1630" w14:textId="77777777" w:rsidR="00AD4703" w:rsidRPr="005A7BEF" w:rsidRDefault="00AD4703" w:rsidP="005A7BEF">
            <w:pPr>
              <w:rPr>
                <w:rFonts w:ascii="Arial" w:hAnsi="Arial" w:cs="Arial"/>
                <w:b/>
                <w:sz w:val="18"/>
                <w:szCs w:val="18"/>
              </w:rPr>
            </w:pPr>
          </w:p>
        </w:tc>
        <w:tc>
          <w:tcPr>
            <w:tcW w:w="219" w:type="pct"/>
          </w:tcPr>
          <w:p w14:paraId="0B361438" w14:textId="77777777" w:rsidR="00AD4703" w:rsidRPr="005A7BEF" w:rsidRDefault="00AD4703" w:rsidP="005A7BEF">
            <w:pPr>
              <w:rPr>
                <w:rFonts w:ascii="Arial" w:hAnsi="Arial" w:cs="Arial"/>
                <w:b/>
                <w:sz w:val="18"/>
                <w:szCs w:val="18"/>
              </w:rPr>
            </w:pPr>
          </w:p>
        </w:tc>
        <w:tc>
          <w:tcPr>
            <w:tcW w:w="218" w:type="pct"/>
          </w:tcPr>
          <w:p w14:paraId="34B26796" w14:textId="77777777" w:rsidR="00AD4703" w:rsidRPr="005A7BEF" w:rsidRDefault="00AD4703" w:rsidP="005A7BEF">
            <w:pPr>
              <w:rPr>
                <w:rFonts w:ascii="Arial" w:hAnsi="Arial" w:cs="Arial"/>
                <w:b/>
                <w:sz w:val="18"/>
                <w:szCs w:val="18"/>
              </w:rPr>
            </w:pPr>
          </w:p>
        </w:tc>
        <w:tc>
          <w:tcPr>
            <w:tcW w:w="218" w:type="pct"/>
          </w:tcPr>
          <w:p w14:paraId="3B3CA4A8" w14:textId="77777777" w:rsidR="00AD4703" w:rsidRPr="005A7BEF" w:rsidRDefault="00AD4703" w:rsidP="005A7BEF">
            <w:pPr>
              <w:rPr>
                <w:rFonts w:ascii="Arial" w:hAnsi="Arial" w:cs="Arial"/>
                <w:b/>
                <w:sz w:val="18"/>
                <w:szCs w:val="18"/>
              </w:rPr>
            </w:pPr>
          </w:p>
        </w:tc>
        <w:tc>
          <w:tcPr>
            <w:tcW w:w="218" w:type="pct"/>
          </w:tcPr>
          <w:p w14:paraId="20859F98" w14:textId="77777777" w:rsidR="00AD4703" w:rsidRPr="005A7BEF" w:rsidRDefault="00AD4703" w:rsidP="005A7BEF">
            <w:pPr>
              <w:rPr>
                <w:rFonts w:ascii="Arial" w:hAnsi="Arial" w:cs="Arial"/>
                <w:b/>
                <w:sz w:val="18"/>
                <w:szCs w:val="18"/>
              </w:rPr>
            </w:pPr>
          </w:p>
        </w:tc>
        <w:tc>
          <w:tcPr>
            <w:tcW w:w="219" w:type="pct"/>
          </w:tcPr>
          <w:p w14:paraId="41484689" w14:textId="77777777" w:rsidR="00AD4703" w:rsidRPr="005A7BEF" w:rsidRDefault="00AD4703" w:rsidP="005A7BEF">
            <w:pPr>
              <w:rPr>
                <w:rFonts w:ascii="Arial" w:hAnsi="Arial" w:cs="Arial"/>
                <w:b/>
                <w:sz w:val="18"/>
                <w:szCs w:val="18"/>
              </w:rPr>
            </w:pPr>
          </w:p>
        </w:tc>
        <w:tc>
          <w:tcPr>
            <w:tcW w:w="218" w:type="pct"/>
          </w:tcPr>
          <w:p w14:paraId="0CC6D814" w14:textId="77777777" w:rsidR="00AD4703" w:rsidRPr="005A7BEF" w:rsidRDefault="00AD4703" w:rsidP="005A7BEF">
            <w:pPr>
              <w:rPr>
                <w:rFonts w:ascii="Arial" w:hAnsi="Arial" w:cs="Arial"/>
                <w:b/>
                <w:sz w:val="18"/>
                <w:szCs w:val="18"/>
              </w:rPr>
            </w:pPr>
          </w:p>
        </w:tc>
        <w:tc>
          <w:tcPr>
            <w:tcW w:w="218" w:type="pct"/>
          </w:tcPr>
          <w:p w14:paraId="435C36BB" w14:textId="77777777" w:rsidR="00AD4703" w:rsidRPr="005A7BEF" w:rsidRDefault="00AD4703" w:rsidP="005A7BEF">
            <w:pPr>
              <w:rPr>
                <w:rFonts w:ascii="Arial" w:hAnsi="Arial" w:cs="Arial"/>
                <w:b/>
                <w:sz w:val="18"/>
                <w:szCs w:val="18"/>
              </w:rPr>
            </w:pPr>
          </w:p>
        </w:tc>
        <w:tc>
          <w:tcPr>
            <w:tcW w:w="219" w:type="pct"/>
          </w:tcPr>
          <w:p w14:paraId="43AC7801" w14:textId="77777777" w:rsidR="00AD4703" w:rsidRPr="005A7BEF" w:rsidRDefault="00AD4703" w:rsidP="005A7BEF">
            <w:pPr>
              <w:rPr>
                <w:rFonts w:ascii="Arial" w:hAnsi="Arial" w:cs="Arial"/>
                <w:b/>
                <w:sz w:val="18"/>
                <w:szCs w:val="18"/>
              </w:rPr>
            </w:pPr>
          </w:p>
        </w:tc>
        <w:tc>
          <w:tcPr>
            <w:tcW w:w="218" w:type="pct"/>
          </w:tcPr>
          <w:p w14:paraId="4A84908F" w14:textId="77777777" w:rsidR="00AD4703" w:rsidRPr="005A7BEF" w:rsidRDefault="00AD4703" w:rsidP="005A7BEF">
            <w:pPr>
              <w:rPr>
                <w:rFonts w:ascii="Arial" w:hAnsi="Arial" w:cs="Arial"/>
                <w:b/>
                <w:sz w:val="18"/>
                <w:szCs w:val="18"/>
              </w:rPr>
            </w:pPr>
          </w:p>
        </w:tc>
        <w:tc>
          <w:tcPr>
            <w:tcW w:w="218" w:type="pct"/>
          </w:tcPr>
          <w:p w14:paraId="5AAAA1C1" w14:textId="77777777" w:rsidR="00AD4703" w:rsidRPr="005A7BEF" w:rsidRDefault="00AD4703" w:rsidP="005A7BEF">
            <w:pPr>
              <w:rPr>
                <w:rFonts w:ascii="Arial" w:hAnsi="Arial" w:cs="Arial"/>
                <w:b/>
                <w:sz w:val="18"/>
                <w:szCs w:val="18"/>
              </w:rPr>
            </w:pPr>
          </w:p>
        </w:tc>
        <w:tc>
          <w:tcPr>
            <w:tcW w:w="218" w:type="pct"/>
          </w:tcPr>
          <w:p w14:paraId="5F0C40DA" w14:textId="77777777" w:rsidR="00AD4703" w:rsidRPr="005A7BEF" w:rsidRDefault="00AD4703" w:rsidP="005A7BEF">
            <w:pPr>
              <w:rPr>
                <w:rFonts w:ascii="Arial" w:hAnsi="Arial" w:cs="Arial"/>
                <w:b/>
                <w:sz w:val="18"/>
                <w:szCs w:val="18"/>
              </w:rPr>
            </w:pPr>
          </w:p>
        </w:tc>
        <w:tc>
          <w:tcPr>
            <w:tcW w:w="219" w:type="pct"/>
          </w:tcPr>
          <w:p w14:paraId="7420DFEE" w14:textId="77777777" w:rsidR="00AD4703" w:rsidRPr="005A7BEF" w:rsidRDefault="00AD4703" w:rsidP="005A7BEF">
            <w:pPr>
              <w:rPr>
                <w:rFonts w:ascii="Arial" w:hAnsi="Arial" w:cs="Arial"/>
                <w:b/>
                <w:sz w:val="18"/>
                <w:szCs w:val="18"/>
              </w:rPr>
            </w:pPr>
          </w:p>
        </w:tc>
        <w:tc>
          <w:tcPr>
            <w:tcW w:w="218" w:type="pct"/>
          </w:tcPr>
          <w:p w14:paraId="2C3BAD84" w14:textId="77777777" w:rsidR="00AD4703" w:rsidRPr="005A7BEF" w:rsidRDefault="00AD4703" w:rsidP="005A7BEF">
            <w:pPr>
              <w:rPr>
                <w:rFonts w:ascii="Arial" w:hAnsi="Arial" w:cs="Arial"/>
                <w:b/>
                <w:sz w:val="18"/>
                <w:szCs w:val="18"/>
              </w:rPr>
            </w:pPr>
          </w:p>
        </w:tc>
        <w:tc>
          <w:tcPr>
            <w:tcW w:w="218" w:type="pct"/>
          </w:tcPr>
          <w:p w14:paraId="087C64C4" w14:textId="77777777" w:rsidR="00AD4703" w:rsidRPr="005A7BEF" w:rsidRDefault="00AD4703" w:rsidP="005A7BEF">
            <w:pPr>
              <w:rPr>
                <w:rFonts w:ascii="Arial" w:hAnsi="Arial" w:cs="Arial"/>
                <w:b/>
                <w:sz w:val="18"/>
                <w:szCs w:val="18"/>
              </w:rPr>
            </w:pPr>
          </w:p>
        </w:tc>
        <w:tc>
          <w:tcPr>
            <w:tcW w:w="219" w:type="pct"/>
          </w:tcPr>
          <w:p w14:paraId="27327571" w14:textId="77777777" w:rsidR="00AD4703" w:rsidRPr="005A7BEF" w:rsidRDefault="00AD4703" w:rsidP="005A7BEF">
            <w:pPr>
              <w:rPr>
                <w:rFonts w:ascii="Arial" w:hAnsi="Arial" w:cs="Arial"/>
                <w:b/>
                <w:sz w:val="18"/>
                <w:szCs w:val="18"/>
              </w:rPr>
            </w:pPr>
          </w:p>
        </w:tc>
      </w:tr>
      <w:tr w:rsidR="00AD4703" w:rsidRPr="005A7BEF" w14:paraId="1DD2857E" w14:textId="77777777" w:rsidTr="00BB358E">
        <w:trPr>
          <w:trHeight w:val="390"/>
        </w:trPr>
        <w:tc>
          <w:tcPr>
            <w:tcW w:w="1069" w:type="pct"/>
          </w:tcPr>
          <w:p w14:paraId="30371DF4" w14:textId="4FE0E64F" w:rsidR="00AD4703" w:rsidRPr="005A7BEF" w:rsidRDefault="00625618"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 xml:space="preserve">3. If yes, how long has [Name] had difficulty/ been unable to do this?   </w:t>
            </w:r>
          </w:p>
          <w:p w14:paraId="4D84E4F1"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a. Years  (yy)    </w:t>
            </w:r>
          </w:p>
          <w:p w14:paraId="7E4FE071" w14:textId="77777777" w:rsidR="00AD4703" w:rsidRPr="005A7BEF" w:rsidRDefault="00AD4703" w:rsidP="005A7BEF">
            <w:pPr>
              <w:rPr>
                <w:rFonts w:ascii="Arial" w:hAnsi="Arial" w:cs="Arial"/>
                <w:b/>
                <w:sz w:val="18"/>
                <w:szCs w:val="18"/>
              </w:rPr>
            </w:pPr>
            <w:r w:rsidRPr="005A7BEF">
              <w:rPr>
                <w:rFonts w:ascii="Arial" w:hAnsi="Arial" w:cs="Arial"/>
                <w:b/>
                <w:sz w:val="18"/>
                <w:szCs w:val="18"/>
              </w:rPr>
              <w:t>b. Months  (m)</w:t>
            </w:r>
          </w:p>
        </w:tc>
        <w:tc>
          <w:tcPr>
            <w:tcW w:w="218" w:type="pct"/>
          </w:tcPr>
          <w:p w14:paraId="596248A8" w14:textId="77777777" w:rsidR="00AD4703" w:rsidRPr="005A7BEF" w:rsidRDefault="00AD4703" w:rsidP="005A7BEF">
            <w:pPr>
              <w:rPr>
                <w:rFonts w:ascii="Arial" w:hAnsi="Arial" w:cs="Arial"/>
                <w:b/>
                <w:sz w:val="18"/>
                <w:szCs w:val="18"/>
              </w:rPr>
            </w:pPr>
          </w:p>
        </w:tc>
        <w:tc>
          <w:tcPr>
            <w:tcW w:w="218" w:type="pct"/>
          </w:tcPr>
          <w:p w14:paraId="2A8A4DBE" w14:textId="77777777" w:rsidR="00AD4703" w:rsidRPr="005A7BEF" w:rsidRDefault="00AD4703" w:rsidP="005A7BEF">
            <w:pPr>
              <w:rPr>
                <w:rFonts w:ascii="Arial" w:hAnsi="Arial" w:cs="Arial"/>
                <w:b/>
                <w:sz w:val="18"/>
                <w:szCs w:val="18"/>
              </w:rPr>
            </w:pPr>
          </w:p>
        </w:tc>
        <w:tc>
          <w:tcPr>
            <w:tcW w:w="218" w:type="pct"/>
          </w:tcPr>
          <w:p w14:paraId="16D53D67" w14:textId="77777777" w:rsidR="00AD4703" w:rsidRPr="005A7BEF" w:rsidRDefault="00AD4703" w:rsidP="005A7BEF">
            <w:pPr>
              <w:rPr>
                <w:rFonts w:ascii="Arial" w:hAnsi="Arial" w:cs="Arial"/>
                <w:b/>
                <w:sz w:val="18"/>
                <w:szCs w:val="18"/>
              </w:rPr>
            </w:pPr>
          </w:p>
        </w:tc>
        <w:tc>
          <w:tcPr>
            <w:tcW w:w="219" w:type="pct"/>
          </w:tcPr>
          <w:p w14:paraId="0DA167EC" w14:textId="77777777" w:rsidR="00AD4703" w:rsidRPr="005A7BEF" w:rsidRDefault="00AD4703" w:rsidP="005A7BEF">
            <w:pPr>
              <w:rPr>
                <w:rFonts w:ascii="Arial" w:hAnsi="Arial" w:cs="Arial"/>
                <w:b/>
                <w:sz w:val="18"/>
                <w:szCs w:val="18"/>
              </w:rPr>
            </w:pPr>
          </w:p>
        </w:tc>
        <w:tc>
          <w:tcPr>
            <w:tcW w:w="218" w:type="pct"/>
          </w:tcPr>
          <w:p w14:paraId="041C7180" w14:textId="77777777" w:rsidR="00AD4703" w:rsidRPr="005A7BEF" w:rsidRDefault="00AD4703" w:rsidP="005A7BEF">
            <w:pPr>
              <w:rPr>
                <w:rFonts w:ascii="Arial" w:hAnsi="Arial" w:cs="Arial"/>
                <w:b/>
                <w:sz w:val="18"/>
                <w:szCs w:val="18"/>
              </w:rPr>
            </w:pPr>
          </w:p>
        </w:tc>
        <w:tc>
          <w:tcPr>
            <w:tcW w:w="218" w:type="pct"/>
          </w:tcPr>
          <w:p w14:paraId="523AE7C8" w14:textId="77777777" w:rsidR="00AD4703" w:rsidRPr="005A7BEF" w:rsidRDefault="00AD4703" w:rsidP="005A7BEF">
            <w:pPr>
              <w:rPr>
                <w:rFonts w:ascii="Arial" w:hAnsi="Arial" w:cs="Arial"/>
                <w:b/>
                <w:sz w:val="18"/>
                <w:szCs w:val="18"/>
              </w:rPr>
            </w:pPr>
          </w:p>
        </w:tc>
        <w:tc>
          <w:tcPr>
            <w:tcW w:w="218" w:type="pct"/>
          </w:tcPr>
          <w:p w14:paraId="38DACAE8" w14:textId="77777777" w:rsidR="00AD4703" w:rsidRPr="005A7BEF" w:rsidRDefault="00AD4703" w:rsidP="005A7BEF">
            <w:pPr>
              <w:rPr>
                <w:rFonts w:ascii="Arial" w:hAnsi="Arial" w:cs="Arial"/>
                <w:b/>
                <w:sz w:val="18"/>
                <w:szCs w:val="18"/>
              </w:rPr>
            </w:pPr>
          </w:p>
        </w:tc>
        <w:tc>
          <w:tcPr>
            <w:tcW w:w="219" w:type="pct"/>
          </w:tcPr>
          <w:p w14:paraId="3CA70BA9" w14:textId="77777777" w:rsidR="00AD4703" w:rsidRPr="005A7BEF" w:rsidRDefault="00AD4703" w:rsidP="005A7BEF">
            <w:pPr>
              <w:rPr>
                <w:rFonts w:ascii="Arial" w:hAnsi="Arial" w:cs="Arial"/>
                <w:b/>
                <w:sz w:val="18"/>
                <w:szCs w:val="18"/>
              </w:rPr>
            </w:pPr>
          </w:p>
        </w:tc>
        <w:tc>
          <w:tcPr>
            <w:tcW w:w="218" w:type="pct"/>
          </w:tcPr>
          <w:p w14:paraId="6F772304" w14:textId="77777777" w:rsidR="00AD4703" w:rsidRPr="005A7BEF" w:rsidRDefault="00AD4703" w:rsidP="005A7BEF">
            <w:pPr>
              <w:rPr>
                <w:rFonts w:ascii="Arial" w:hAnsi="Arial" w:cs="Arial"/>
                <w:b/>
                <w:sz w:val="18"/>
                <w:szCs w:val="18"/>
              </w:rPr>
            </w:pPr>
          </w:p>
        </w:tc>
        <w:tc>
          <w:tcPr>
            <w:tcW w:w="218" w:type="pct"/>
          </w:tcPr>
          <w:p w14:paraId="48873B60" w14:textId="77777777" w:rsidR="00AD4703" w:rsidRPr="005A7BEF" w:rsidRDefault="00AD4703" w:rsidP="005A7BEF">
            <w:pPr>
              <w:rPr>
                <w:rFonts w:ascii="Arial" w:hAnsi="Arial" w:cs="Arial"/>
                <w:b/>
                <w:sz w:val="18"/>
                <w:szCs w:val="18"/>
              </w:rPr>
            </w:pPr>
          </w:p>
        </w:tc>
        <w:tc>
          <w:tcPr>
            <w:tcW w:w="219" w:type="pct"/>
          </w:tcPr>
          <w:p w14:paraId="06FDB383" w14:textId="77777777" w:rsidR="00AD4703" w:rsidRPr="005A7BEF" w:rsidRDefault="00AD4703" w:rsidP="005A7BEF">
            <w:pPr>
              <w:rPr>
                <w:rFonts w:ascii="Arial" w:hAnsi="Arial" w:cs="Arial"/>
                <w:b/>
                <w:sz w:val="18"/>
                <w:szCs w:val="18"/>
              </w:rPr>
            </w:pPr>
          </w:p>
        </w:tc>
        <w:tc>
          <w:tcPr>
            <w:tcW w:w="218" w:type="pct"/>
          </w:tcPr>
          <w:p w14:paraId="4DDC4FB4" w14:textId="77777777" w:rsidR="00AD4703" w:rsidRPr="005A7BEF" w:rsidRDefault="00AD4703" w:rsidP="005A7BEF">
            <w:pPr>
              <w:rPr>
                <w:rFonts w:ascii="Arial" w:hAnsi="Arial" w:cs="Arial"/>
                <w:b/>
                <w:sz w:val="18"/>
                <w:szCs w:val="18"/>
              </w:rPr>
            </w:pPr>
          </w:p>
        </w:tc>
        <w:tc>
          <w:tcPr>
            <w:tcW w:w="218" w:type="pct"/>
          </w:tcPr>
          <w:p w14:paraId="17EA7F30" w14:textId="77777777" w:rsidR="00AD4703" w:rsidRPr="005A7BEF" w:rsidRDefault="00AD4703" w:rsidP="005A7BEF">
            <w:pPr>
              <w:rPr>
                <w:rFonts w:ascii="Arial" w:hAnsi="Arial" w:cs="Arial"/>
                <w:b/>
                <w:sz w:val="18"/>
                <w:szCs w:val="18"/>
              </w:rPr>
            </w:pPr>
          </w:p>
        </w:tc>
        <w:tc>
          <w:tcPr>
            <w:tcW w:w="218" w:type="pct"/>
          </w:tcPr>
          <w:p w14:paraId="1A1E2344" w14:textId="77777777" w:rsidR="00AD4703" w:rsidRPr="005A7BEF" w:rsidRDefault="00AD4703" w:rsidP="005A7BEF">
            <w:pPr>
              <w:rPr>
                <w:rFonts w:ascii="Arial" w:hAnsi="Arial" w:cs="Arial"/>
                <w:b/>
                <w:sz w:val="18"/>
                <w:szCs w:val="18"/>
              </w:rPr>
            </w:pPr>
          </w:p>
        </w:tc>
        <w:tc>
          <w:tcPr>
            <w:tcW w:w="219" w:type="pct"/>
          </w:tcPr>
          <w:p w14:paraId="113B9E7B" w14:textId="77777777" w:rsidR="00AD4703" w:rsidRPr="005A7BEF" w:rsidRDefault="00AD4703" w:rsidP="005A7BEF">
            <w:pPr>
              <w:rPr>
                <w:rFonts w:ascii="Arial" w:hAnsi="Arial" w:cs="Arial"/>
                <w:b/>
                <w:sz w:val="18"/>
                <w:szCs w:val="18"/>
              </w:rPr>
            </w:pPr>
          </w:p>
        </w:tc>
        <w:tc>
          <w:tcPr>
            <w:tcW w:w="218" w:type="pct"/>
          </w:tcPr>
          <w:p w14:paraId="373B7FB1" w14:textId="77777777" w:rsidR="00AD4703" w:rsidRPr="005A7BEF" w:rsidRDefault="00AD4703" w:rsidP="005A7BEF">
            <w:pPr>
              <w:rPr>
                <w:rFonts w:ascii="Arial" w:hAnsi="Arial" w:cs="Arial"/>
                <w:b/>
                <w:sz w:val="18"/>
                <w:szCs w:val="18"/>
              </w:rPr>
            </w:pPr>
          </w:p>
        </w:tc>
        <w:tc>
          <w:tcPr>
            <w:tcW w:w="218" w:type="pct"/>
          </w:tcPr>
          <w:p w14:paraId="009E8D2F" w14:textId="77777777" w:rsidR="00AD4703" w:rsidRPr="005A7BEF" w:rsidRDefault="00AD4703" w:rsidP="005A7BEF">
            <w:pPr>
              <w:rPr>
                <w:rFonts w:ascii="Arial" w:hAnsi="Arial" w:cs="Arial"/>
                <w:b/>
                <w:sz w:val="18"/>
                <w:szCs w:val="18"/>
              </w:rPr>
            </w:pPr>
          </w:p>
        </w:tc>
        <w:tc>
          <w:tcPr>
            <w:tcW w:w="219" w:type="pct"/>
          </w:tcPr>
          <w:p w14:paraId="5D9AFC6B" w14:textId="77777777" w:rsidR="00AD4703" w:rsidRPr="005A7BEF" w:rsidRDefault="00AD4703" w:rsidP="005A7BEF">
            <w:pPr>
              <w:rPr>
                <w:rFonts w:ascii="Arial" w:hAnsi="Arial" w:cs="Arial"/>
                <w:b/>
                <w:sz w:val="18"/>
                <w:szCs w:val="18"/>
              </w:rPr>
            </w:pPr>
          </w:p>
        </w:tc>
      </w:tr>
      <w:tr w:rsidR="00AD4703" w:rsidRPr="005A7BEF" w14:paraId="2AB2ADB9" w14:textId="77777777" w:rsidTr="00BB358E">
        <w:trPr>
          <w:trHeight w:val="390"/>
        </w:trPr>
        <w:tc>
          <w:tcPr>
            <w:tcW w:w="1069" w:type="pct"/>
          </w:tcPr>
          <w:p w14:paraId="3057F1F0" w14:textId="01F04D87" w:rsidR="00AD4703" w:rsidRPr="005A7BEF" w:rsidRDefault="00625618"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4. If [Name] had to bathe him/herself without any help, could he/she do it?</w:t>
            </w:r>
          </w:p>
          <w:p w14:paraId="38E962BF" w14:textId="77777777" w:rsidR="00AD4703" w:rsidRPr="005A7BEF" w:rsidRDefault="00AD4703" w:rsidP="005A7BEF">
            <w:pPr>
              <w:rPr>
                <w:rFonts w:ascii="Arial" w:hAnsi="Arial" w:cs="Arial"/>
                <w:b/>
                <w:sz w:val="18"/>
                <w:szCs w:val="18"/>
              </w:rPr>
            </w:pPr>
            <w:r w:rsidRPr="005A7BEF">
              <w:rPr>
                <w:rFonts w:ascii="Arial" w:hAnsi="Arial" w:cs="Arial"/>
                <w:b/>
                <w:sz w:val="18"/>
                <w:szCs w:val="18"/>
              </w:rPr>
              <w:t>1. Easily</w:t>
            </w:r>
          </w:p>
          <w:p w14:paraId="6C7E1C11" w14:textId="77777777" w:rsidR="00AD4703" w:rsidRPr="005A7BEF" w:rsidRDefault="00AD4703" w:rsidP="005A7BEF">
            <w:pPr>
              <w:rPr>
                <w:rFonts w:ascii="Arial" w:hAnsi="Arial" w:cs="Arial"/>
                <w:b/>
                <w:sz w:val="18"/>
                <w:szCs w:val="18"/>
              </w:rPr>
            </w:pPr>
            <w:r w:rsidRPr="005A7BEF">
              <w:rPr>
                <w:rFonts w:ascii="Arial" w:hAnsi="Arial" w:cs="Arial"/>
                <w:b/>
                <w:sz w:val="18"/>
                <w:szCs w:val="18"/>
              </w:rPr>
              <w:t>2. With difficulty</w:t>
            </w:r>
          </w:p>
          <w:p w14:paraId="3D079A7B" w14:textId="77777777" w:rsidR="00AD4703" w:rsidRPr="005A7BEF" w:rsidRDefault="00AD4703" w:rsidP="005A7BEF">
            <w:pPr>
              <w:rPr>
                <w:rFonts w:ascii="Arial" w:hAnsi="Arial" w:cs="Arial"/>
                <w:b/>
                <w:sz w:val="18"/>
                <w:szCs w:val="18"/>
              </w:rPr>
            </w:pPr>
            <w:r w:rsidRPr="005A7BEF">
              <w:rPr>
                <w:rFonts w:ascii="Arial" w:hAnsi="Arial" w:cs="Arial"/>
                <w:b/>
                <w:sz w:val="18"/>
                <w:szCs w:val="18"/>
              </w:rPr>
              <w:t>5. Not at all</w:t>
            </w:r>
          </w:p>
        </w:tc>
        <w:tc>
          <w:tcPr>
            <w:tcW w:w="218" w:type="pct"/>
          </w:tcPr>
          <w:p w14:paraId="67BE4682" w14:textId="77777777" w:rsidR="00AD4703" w:rsidRPr="005A7BEF" w:rsidRDefault="00AD4703" w:rsidP="005A7BEF">
            <w:pPr>
              <w:rPr>
                <w:rFonts w:ascii="Arial" w:hAnsi="Arial" w:cs="Arial"/>
                <w:b/>
                <w:sz w:val="18"/>
                <w:szCs w:val="18"/>
              </w:rPr>
            </w:pPr>
          </w:p>
        </w:tc>
        <w:tc>
          <w:tcPr>
            <w:tcW w:w="218" w:type="pct"/>
          </w:tcPr>
          <w:p w14:paraId="09A3E3AA" w14:textId="77777777" w:rsidR="00AD4703" w:rsidRPr="005A7BEF" w:rsidRDefault="00AD4703" w:rsidP="005A7BEF">
            <w:pPr>
              <w:rPr>
                <w:rFonts w:ascii="Arial" w:hAnsi="Arial" w:cs="Arial"/>
                <w:b/>
                <w:sz w:val="18"/>
                <w:szCs w:val="18"/>
              </w:rPr>
            </w:pPr>
          </w:p>
        </w:tc>
        <w:tc>
          <w:tcPr>
            <w:tcW w:w="218" w:type="pct"/>
          </w:tcPr>
          <w:p w14:paraId="6F619C97" w14:textId="77777777" w:rsidR="00AD4703" w:rsidRPr="005A7BEF" w:rsidRDefault="00AD4703" w:rsidP="005A7BEF">
            <w:pPr>
              <w:rPr>
                <w:rFonts w:ascii="Arial" w:hAnsi="Arial" w:cs="Arial"/>
                <w:b/>
                <w:sz w:val="18"/>
                <w:szCs w:val="18"/>
              </w:rPr>
            </w:pPr>
          </w:p>
        </w:tc>
        <w:tc>
          <w:tcPr>
            <w:tcW w:w="219" w:type="pct"/>
          </w:tcPr>
          <w:p w14:paraId="0EC130AA" w14:textId="77777777" w:rsidR="00AD4703" w:rsidRPr="005A7BEF" w:rsidRDefault="00AD4703" w:rsidP="005A7BEF">
            <w:pPr>
              <w:rPr>
                <w:rFonts w:ascii="Arial" w:hAnsi="Arial" w:cs="Arial"/>
                <w:b/>
                <w:sz w:val="18"/>
                <w:szCs w:val="18"/>
              </w:rPr>
            </w:pPr>
          </w:p>
        </w:tc>
        <w:tc>
          <w:tcPr>
            <w:tcW w:w="218" w:type="pct"/>
          </w:tcPr>
          <w:p w14:paraId="24749B23" w14:textId="77777777" w:rsidR="00AD4703" w:rsidRPr="005A7BEF" w:rsidRDefault="00AD4703" w:rsidP="005A7BEF">
            <w:pPr>
              <w:rPr>
                <w:rFonts w:ascii="Arial" w:hAnsi="Arial" w:cs="Arial"/>
                <w:b/>
                <w:sz w:val="18"/>
                <w:szCs w:val="18"/>
              </w:rPr>
            </w:pPr>
          </w:p>
        </w:tc>
        <w:tc>
          <w:tcPr>
            <w:tcW w:w="218" w:type="pct"/>
          </w:tcPr>
          <w:p w14:paraId="28705C17" w14:textId="77777777" w:rsidR="00AD4703" w:rsidRPr="005A7BEF" w:rsidRDefault="00AD4703" w:rsidP="005A7BEF">
            <w:pPr>
              <w:rPr>
                <w:rFonts w:ascii="Arial" w:hAnsi="Arial" w:cs="Arial"/>
                <w:b/>
                <w:sz w:val="18"/>
                <w:szCs w:val="18"/>
              </w:rPr>
            </w:pPr>
          </w:p>
        </w:tc>
        <w:tc>
          <w:tcPr>
            <w:tcW w:w="218" w:type="pct"/>
          </w:tcPr>
          <w:p w14:paraId="7989B80B" w14:textId="77777777" w:rsidR="00AD4703" w:rsidRPr="005A7BEF" w:rsidRDefault="00AD4703" w:rsidP="005A7BEF">
            <w:pPr>
              <w:rPr>
                <w:rFonts w:ascii="Arial" w:hAnsi="Arial" w:cs="Arial"/>
                <w:b/>
                <w:sz w:val="18"/>
                <w:szCs w:val="18"/>
              </w:rPr>
            </w:pPr>
          </w:p>
        </w:tc>
        <w:tc>
          <w:tcPr>
            <w:tcW w:w="219" w:type="pct"/>
          </w:tcPr>
          <w:p w14:paraId="33666818" w14:textId="77777777" w:rsidR="00AD4703" w:rsidRPr="005A7BEF" w:rsidRDefault="00AD4703" w:rsidP="005A7BEF">
            <w:pPr>
              <w:rPr>
                <w:rFonts w:ascii="Arial" w:hAnsi="Arial" w:cs="Arial"/>
                <w:b/>
                <w:sz w:val="18"/>
                <w:szCs w:val="18"/>
              </w:rPr>
            </w:pPr>
          </w:p>
        </w:tc>
        <w:tc>
          <w:tcPr>
            <w:tcW w:w="218" w:type="pct"/>
          </w:tcPr>
          <w:p w14:paraId="7AB44259" w14:textId="77777777" w:rsidR="00AD4703" w:rsidRPr="005A7BEF" w:rsidRDefault="00AD4703" w:rsidP="005A7BEF">
            <w:pPr>
              <w:rPr>
                <w:rFonts w:ascii="Arial" w:hAnsi="Arial" w:cs="Arial"/>
                <w:b/>
                <w:sz w:val="18"/>
                <w:szCs w:val="18"/>
              </w:rPr>
            </w:pPr>
          </w:p>
        </w:tc>
        <w:tc>
          <w:tcPr>
            <w:tcW w:w="218" w:type="pct"/>
          </w:tcPr>
          <w:p w14:paraId="7062442B" w14:textId="77777777" w:rsidR="00AD4703" w:rsidRPr="005A7BEF" w:rsidRDefault="00AD4703" w:rsidP="005A7BEF">
            <w:pPr>
              <w:rPr>
                <w:rFonts w:ascii="Arial" w:hAnsi="Arial" w:cs="Arial"/>
                <w:b/>
                <w:sz w:val="18"/>
                <w:szCs w:val="18"/>
              </w:rPr>
            </w:pPr>
          </w:p>
        </w:tc>
        <w:tc>
          <w:tcPr>
            <w:tcW w:w="219" w:type="pct"/>
          </w:tcPr>
          <w:p w14:paraId="04DE1EEF" w14:textId="77777777" w:rsidR="00AD4703" w:rsidRPr="005A7BEF" w:rsidRDefault="00AD4703" w:rsidP="005A7BEF">
            <w:pPr>
              <w:rPr>
                <w:rFonts w:ascii="Arial" w:hAnsi="Arial" w:cs="Arial"/>
                <w:b/>
                <w:sz w:val="18"/>
                <w:szCs w:val="18"/>
              </w:rPr>
            </w:pPr>
          </w:p>
        </w:tc>
        <w:tc>
          <w:tcPr>
            <w:tcW w:w="218" w:type="pct"/>
          </w:tcPr>
          <w:p w14:paraId="58556D4C" w14:textId="77777777" w:rsidR="00AD4703" w:rsidRPr="005A7BEF" w:rsidRDefault="00AD4703" w:rsidP="005A7BEF">
            <w:pPr>
              <w:rPr>
                <w:rFonts w:ascii="Arial" w:hAnsi="Arial" w:cs="Arial"/>
                <w:b/>
                <w:sz w:val="18"/>
                <w:szCs w:val="18"/>
              </w:rPr>
            </w:pPr>
          </w:p>
        </w:tc>
        <w:tc>
          <w:tcPr>
            <w:tcW w:w="218" w:type="pct"/>
          </w:tcPr>
          <w:p w14:paraId="604ED878" w14:textId="77777777" w:rsidR="00AD4703" w:rsidRPr="005A7BEF" w:rsidRDefault="00AD4703" w:rsidP="005A7BEF">
            <w:pPr>
              <w:rPr>
                <w:rFonts w:ascii="Arial" w:hAnsi="Arial" w:cs="Arial"/>
                <w:b/>
                <w:sz w:val="18"/>
                <w:szCs w:val="18"/>
              </w:rPr>
            </w:pPr>
          </w:p>
        </w:tc>
        <w:tc>
          <w:tcPr>
            <w:tcW w:w="218" w:type="pct"/>
          </w:tcPr>
          <w:p w14:paraId="4BD367F5" w14:textId="77777777" w:rsidR="00AD4703" w:rsidRPr="005A7BEF" w:rsidRDefault="00AD4703" w:rsidP="005A7BEF">
            <w:pPr>
              <w:rPr>
                <w:rFonts w:ascii="Arial" w:hAnsi="Arial" w:cs="Arial"/>
                <w:b/>
                <w:sz w:val="18"/>
                <w:szCs w:val="18"/>
              </w:rPr>
            </w:pPr>
          </w:p>
        </w:tc>
        <w:tc>
          <w:tcPr>
            <w:tcW w:w="219" w:type="pct"/>
          </w:tcPr>
          <w:p w14:paraId="0847FF38" w14:textId="77777777" w:rsidR="00AD4703" w:rsidRPr="005A7BEF" w:rsidRDefault="00AD4703" w:rsidP="005A7BEF">
            <w:pPr>
              <w:rPr>
                <w:rFonts w:ascii="Arial" w:hAnsi="Arial" w:cs="Arial"/>
                <w:b/>
                <w:sz w:val="18"/>
                <w:szCs w:val="18"/>
              </w:rPr>
            </w:pPr>
          </w:p>
        </w:tc>
        <w:tc>
          <w:tcPr>
            <w:tcW w:w="218" w:type="pct"/>
          </w:tcPr>
          <w:p w14:paraId="4D16B952" w14:textId="77777777" w:rsidR="00AD4703" w:rsidRPr="005A7BEF" w:rsidRDefault="00AD4703" w:rsidP="005A7BEF">
            <w:pPr>
              <w:rPr>
                <w:rFonts w:ascii="Arial" w:hAnsi="Arial" w:cs="Arial"/>
                <w:b/>
                <w:sz w:val="18"/>
                <w:szCs w:val="18"/>
              </w:rPr>
            </w:pPr>
          </w:p>
        </w:tc>
        <w:tc>
          <w:tcPr>
            <w:tcW w:w="218" w:type="pct"/>
          </w:tcPr>
          <w:p w14:paraId="7BD05E8B" w14:textId="77777777" w:rsidR="00AD4703" w:rsidRPr="005A7BEF" w:rsidRDefault="00AD4703" w:rsidP="005A7BEF">
            <w:pPr>
              <w:rPr>
                <w:rFonts w:ascii="Arial" w:hAnsi="Arial" w:cs="Arial"/>
                <w:b/>
                <w:sz w:val="18"/>
                <w:szCs w:val="18"/>
              </w:rPr>
            </w:pPr>
          </w:p>
        </w:tc>
        <w:tc>
          <w:tcPr>
            <w:tcW w:w="219" w:type="pct"/>
          </w:tcPr>
          <w:p w14:paraId="03C7FFF3" w14:textId="77777777" w:rsidR="00AD4703" w:rsidRPr="005A7BEF" w:rsidRDefault="00AD4703" w:rsidP="005A7BEF">
            <w:pPr>
              <w:rPr>
                <w:rFonts w:ascii="Arial" w:hAnsi="Arial" w:cs="Arial"/>
                <w:b/>
                <w:sz w:val="18"/>
                <w:szCs w:val="18"/>
              </w:rPr>
            </w:pPr>
          </w:p>
        </w:tc>
      </w:tr>
      <w:tr w:rsidR="00AD4703" w:rsidRPr="005A7BEF" w14:paraId="75625CB7" w14:textId="77777777" w:rsidTr="00BB358E">
        <w:trPr>
          <w:trHeight w:val="390"/>
        </w:trPr>
        <w:tc>
          <w:tcPr>
            <w:tcW w:w="1069" w:type="pct"/>
          </w:tcPr>
          <w:p w14:paraId="23BF5EA3" w14:textId="7ADAEBF0" w:rsidR="00AD4703" w:rsidRPr="005A7BEF" w:rsidRDefault="00625618"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 xml:space="preserve">5. If not easily, how long has [Name] had difficulty/ been unable to do this?   </w:t>
            </w:r>
          </w:p>
          <w:p w14:paraId="7F9E512D"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a. Years     </w:t>
            </w:r>
          </w:p>
          <w:p w14:paraId="779D33DD" w14:textId="77777777" w:rsidR="00AD4703" w:rsidRPr="005A7BEF" w:rsidRDefault="00AD4703" w:rsidP="005A7BEF">
            <w:pPr>
              <w:rPr>
                <w:rFonts w:ascii="Arial" w:hAnsi="Arial" w:cs="Arial"/>
                <w:b/>
                <w:sz w:val="18"/>
                <w:szCs w:val="18"/>
              </w:rPr>
            </w:pPr>
            <w:r w:rsidRPr="005A7BEF">
              <w:rPr>
                <w:rFonts w:ascii="Arial" w:hAnsi="Arial" w:cs="Arial"/>
                <w:b/>
                <w:sz w:val="18"/>
                <w:szCs w:val="18"/>
              </w:rPr>
              <w:t>b. Months</w:t>
            </w:r>
          </w:p>
        </w:tc>
        <w:tc>
          <w:tcPr>
            <w:tcW w:w="218" w:type="pct"/>
          </w:tcPr>
          <w:p w14:paraId="64DBA3B0" w14:textId="77777777" w:rsidR="00AD4703" w:rsidRPr="005A7BEF" w:rsidRDefault="00AD4703" w:rsidP="005A7BEF">
            <w:pPr>
              <w:rPr>
                <w:rFonts w:ascii="Arial" w:hAnsi="Arial" w:cs="Arial"/>
                <w:b/>
                <w:sz w:val="18"/>
                <w:szCs w:val="18"/>
              </w:rPr>
            </w:pPr>
          </w:p>
        </w:tc>
        <w:tc>
          <w:tcPr>
            <w:tcW w:w="218" w:type="pct"/>
          </w:tcPr>
          <w:p w14:paraId="59238142" w14:textId="77777777" w:rsidR="00AD4703" w:rsidRPr="005A7BEF" w:rsidRDefault="00AD4703" w:rsidP="005A7BEF">
            <w:pPr>
              <w:rPr>
                <w:rFonts w:ascii="Arial" w:hAnsi="Arial" w:cs="Arial"/>
                <w:b/>
                <w:sz w:val="18"/>
                <w:szCs w:val="18"/>
              </w:rPr>
            </w:pPr>
          </w:p>
        </w:tc>
        <w:tc>
          <w:tcPr>
            <w:tcW w:w="218" w:type="pct"/>
          </w:tcPr>
          <w:p w14:paraId="4222B783" w14:textId="77777777" w:rsidR="00AD4703" w:rsidRPr="005A7BEF" w:rsidRDefault="00AD4703" w:rsidP="005A7BEF">
            <w:pPr>
              <w:rPr>
                <w:rFonts w:ascii="Arial" w:hAnsi="Arial" w:cs="Arial"/>
                <w:b/>
                <w:sz w:val="18"/>
                <w:szCs w:val="18"/>
              </w:rPr>
            </w:pPr>
          </w:p>
        </w:tc>
        <w:tc>
          <w:tcPr>
            <w:tcW w:w="219" w:type="pct"/>
          </w:tcPr>
          <w:p w14:paraId="48E70411" w14:textId="77777777" w:rsidR="00AD4703" w:rsidRPr="005A7BEF" w:rsidRDefault="00AD4703" w:rsidP="005A7BEF">
            <w:pPr>
              <w:rPr>
                <w:rFonts w:ascii="Arial" w:hAnsi="Arial" w:cs="Arial"/>
                <w:b/>
                <w:sz w:val="18"/>
                <w:szCs w:val="18"/>
              </w:rPr>
            </w:pPr>
          </w:p>
        </w:tc>
        <w:tc>
          <w:tcPr>
            <w:tcW w:w="218" w:type="pct"/>
          </w:tcPr>
          <w:p w14:paraId="6193D418" w14:textId="77777777" w:rsidR="00AD4703" w:rsidRPr="005A7BEF" w:rsidRDefault="00AD4703" w:rsidP="005A7BEF">
            <w:pPr>
              <w:rPr>
                <w:rFonts w:ascii="Arial" w:hAnsi="Arial" w:cs="Arial"/>
                <w:b/>
                <w:sz w:val="18"/>
                <w:szCs w:val="18"/>
              </w:rPr>
            </w:pPr>
          </w:p>
        </w:tc>
        <w:tc>
          <w:tcPr>
            <w:tcW w:w="218" w:type="pct"/>
          </w:tcPr>
          <w:p w14:paraId="7F3C8757" w14:textId="77777777" w:rsidR="00AD4703" w:rsidRPr="005A7BEF" w:rsidRDefault="00AD4703" w:rsidP="005A7BEF">
            <w:pPr>
              <w:rPr>
                <w:rFonts w:ascii="Arial" w:hAnsi="Arial" w:cs="Arial"/>
                <w:b/>
                <w:sz w:val="18"/>
                <w:szCs w:val="18"/>
              </w:rPr>
            </w:pPr>
          </w:p>
        </w:tc>
        <w:tc>
          <w:tcPr>
            <w:tcW w:w="218" w:type="pct"/>
          </w:tcPr>
          <w:p w14:paraId="502100A7" w14:textId="77777777" w:rsidR="00AD4703" w:rsidRPr="005A7BEF" w:rsidRDefault="00AD4703" w:rsidP="005A7BEF">
            <w:pPr>
              <w:rPr>
                <w:rFonts w:ascii="Arial" w:hAnsi="Arial" w:cs="Arial"/>
                <w:b/>
                <w:sz w:val="18"/>
                <w:szCs w:val="18"/>
              </w:rPr>
            </w:pPr>
          </w:p>
        </w:tc>
        <w:tc>
          <w:tcPr>
            <w:tcW w:w="219" w:type="pct"/>
          </w:tcPr>
          <w:p w14:paraId="1D22DDD0" w14:textId="77777777" w:rsidR="00AD4703" w:rsidRPr="005A7BEF" w:rsidRDefault="00AD4703" w:rsidP="005A7BEF">
            <w:pPr>
              <w:rPr>
                <w:rFonts w:ascii="Arial" w:hAnsi="Arial" w:cs="Arial"/>
                <w:b/>
                <w:sz w:val="18"/>
                <w:szCs w:val="18"/>
              </w:rPr>
            </w:pPr>
          </w:p>
        </w:tc>
        <w:tc>
          <w:tcPr>
            <w:tcW w:w="218" w:type="pct"/>
          </w:tcPr>
          <w:p w14:paraId="5DA4318D" w14:textId="77777777" w:rsidR="00AD4703" w:rsidRPr="005A7BEF" w:rsidRDefault="00AD4703" w:rsidP="005A7BEF">
            <w:pPr>
              <w:rPr>
                <w:rFonts w:ascii="Arial" w:hAnsi="Arial" w:cs="Arial"/>
                <w:b/>
                <w:sz w:val="18"/>
                <w:szCs w:val="18"/>
              </w:rPr>
            </w:pPr>
          </w:p>
        </w:tc>
        <w:tc>
          <w:tcPr>
            <w:tcW w:w="218" w:type="pct"/>
          </w:tcPr>
          <w:p w14:paraId="7F0DE8E0" w14:textId="77777777" w:rsidR="00AD4703" w:rsidRPr="005A7BEF" w:rsidRDefault="00AD4703" w:rsidP="005A7BEF">
            <w:pPr>
              <w:rPr>
                <w:rFonts w:ascii="Arial" w:hAnsi="Arial" w:cs="Arial"/>
                <w:b/>
                <w:sz w:val="18"/>
                <w:szCs w:val="18"/>
              </w:rPr>
            </w:pPr>
          </w:p>
        </w:tc>
        <w:tc>
          <w:tcPr>
            <w:tcW w:w="219" w:type="pct"/>
          </w:tcPr>
          <w:p w14:paraId="53ABE6D7" w14:textId="77777777" w:rsidR="00AD4703" w:rsidRPr="005A7BEF" w:rsidRDefault="00AD4703" w:rsidP="005A7BEF">
            <w:pPr>
              <w:rPr>
                <w:rFonts w:ascii="Arial" w:hAnsi="Arial" w:cs="Arial"/>
                <w:b/>
                <w:sz w:val="18"/>
                <w:szCs w:val="18"/>
              </w:rPr>
            </w:pPr>
          </w:p>
        </w:tc>
        <w:tc>
          <w:tcPr>
            <w:tcW w:w="218" w:type="pct"/>
          </w:tcPr>
          <w:p w14:paraId="04C39D8D" w14:textId="77777777" w:rsidR="00AD4703" w:rsidRPr="005A7BEF" w:rsidRDefault="00AD4703" w:rsidP="005A7BEF">
            <w:pPr>
              <w:rPr>
                <w:rFonts w:ascii="Arial" w:hAnsi="Arial" w:cs="Arial"/>
                <w:b/>
                <w:sz w:val="18"/>
                <w:szCs w:val="18"/>
              </w:rPr>
            </w:pPr>
          </w:p>
        </w:tc>
        <w:tc>
          <w:tcPr>
            <w:tcW w:w="218" w:type="pct"/>
          </w:tcPr>
          <w:p w14:paraId="5F7FDCB9" w14:textId="77777777" w:rsidR="00AD4703" w:rsidRPr="005A7BEF" w:rsidRDefault="00AD4703" w:rsidP="005A7BEF">
            <w:pPr>
              <w:rPr>
                <w:rFonts w:ascii="Arial" w:hAnsi="Arial" w:cs="Arial"/>
                <w:b/>
                <w:sz w:val="18"/>
                <w:szCs w:val="18"/>
              </w:rPr>
            </w:pPr>
          </w:p>
        </w:tc>
        <w:tc>
          <w:tcPr>
            <w:tcW w:w="218" w:type="pct"/>
          </w:tcPr>
          <w:p w14:paraId="47438F61" w14:textId="77777777" w:rsidR="00AD4703" w:rsidRPr="005A7BEF" w:rsidRDefault="00AD4703" w:rsidP="005A7BEF">
            <w:pPr>
              <w:rPr>
                <w:rFonts w:ascii="Arial" w:hAnsi="Arial" w:cs="Arial"/>
                <w:b/>
                <w:sz w:val="18"/>
                <w:szCs w:val="18"/>
              </w:rPr>
            </w:pPr>
          </w:p>
        </w:tc>
        <w:tc>
          <w:tcPr>
            <w:tcW w:w="219" w:type="pct"/>
          </w:tcPr>
          <w:p w14:paraId="05E064D8" w14:textId="77777777" w:rsidR="00AD4703" w:rsidRPr="005A7BEF" w:rsidRDefault="00AD4703" w:rsidP="005A7BEF">
            <w:pPr>
              <w:rPr>
                <w:rFonts w:ascii="Arial" w:hAnsi="Arial" w:cs="Arial"/>
                <w:b/>
                <w:sz w:val="18"/>
                <w:szCs w:val="18"/>
              </w:rPr>
            </w:pPr>
          </w:p>
        </w:tc>
        <w:tc>
          <w:tcPr>
            <w:tcW w:w="218" w:type="pct"/>
          </w:tcPr>
          <w:p w14:paraId="0C895577" w14:textId="77777777" w:rsidR="00AD4703" w:rsidRPr="005A7BEF" w:rsidRDefault="00AD4703" w:rsidP="005A7BEF">
            <w:pPr>
              <w:rPr>
                <w:rFonts w:ascii="Arial" w:hAnsi="Arial" w:cs="Arial"/>
                <w:b/>
                <w:sz w:val="18"/>
                <w:szCs w:val="18"/>
              </w:rPr>
            </w:pPr>
          </w:p>
        </w:tc>
        <w:tc>
          <w:tcPr>
            <w:tcW w:w="218" w:type="pct"/>
          </w:tcPr>
          <w:p w14:paraId="0BA0630B" w14:textId="77777777" w:rsidR="00AD4703" w:rsidRPr="005A7BEF" w:rsidRDefault="00AD4703" w:rsidP="005A7BEF">
            <w:pPr>
              <w:rPr>
                <w:rFonts w:ascii="Arial" w:hAnsi="Arial" w:cs="Arial"/>
                <w:b/>
                <w:sz w:val="18"/>
                <w:szCs w:val="18"/>
              </w:rPr>
            </w:pPr>
          </w:p>
        </w:tc>
        <w:tc>
          <w:tcPr>
            <w:tcW w:w="219" w:type="pct"/>
          </w:tcPr>
          <w:p w14:paraId="230441F0" w14:textId="77777777" w:rsidR="00AD4703" w:rsidRPr="005A7BEF" w:rsidRDefault="00AD4703" w:rsidP="005A7BEF">
            <w:pPr>
              <w:rPr>
                <w:rFonts w:ascii="Arial" w:hAnsi="Arial" w:cs="Arial"/>
                <w:b/>
                <w:sz w:val="18"/>
                <w:szCs w:val="18"/>
              </w:rPr>
            </w:pPr>
          </w:p>
        </w:tc>
      </w:tr>
      <w:bookmarkEnd w:id="153"/>
    </w:tbl>
    <w:p w14:paraId="598BD216" w14:textId="77777777" w:rsidR="00AD4703" w:rsidRPr="005A7BEF" w:rsidRDefault="00AD4703" w:rsidP="005A7BEF">
      <w:pPr>
        <w:rPr>
          <w:rFonts w:ascii="Arial" w:hAnsi="Arial" w:cs="Arial"/>
        </w:rPr>
      </w:pPr>
    </w:p>
    <w:p w14:paraId="64078EB3" w14:textId="77777777" w:rsidR="00AD4703" w:rsidRPr="005A7BEF" w:rsidRDefault="00AD4703" w:rsidP="005A7BEF">
      <w:pPr>
        <w:rPr>
          <w:rFonts w:ascii="Arial" w:hAnsi="Arial" w:cs="Arial"/>
        </w:rPr>
      </w:pPr>
    </w:p>
    <w:p w14:paraId="10FA5AC6" w14:textId="77777777" w:rsidR="00AD4703" w:rsidRPr="005A7BEF" w:rsidRDefault="00AD4703" w:rsidP="005A7BEF">
      <w:pPr>
        <w:rPr>
          <w:rFonts w:ascii="Arial" w:hAnsi="Arial" w:cs="Arial"/>
        </w:rPr>
      </w:pPr>
    </w:p>
    <w:p w14:paraId="6F790710" w14:textId="77777777" w:rsidR="00AD4703" w:rsidRPr="005A7BEF" w:rsidRDefault="00AD4703" w:rsidP="005A7BEF">
      <w:pPr>
        <w:rPr>
          <w:rFonts w:ascii="Arial" w:hAnsi="Arial" w:cs="Arial"/>
        </w:rPr>
      </w:pPr>
    </w:p>
    <w:p w14:paraId="1110E64E" w14:textId="77777777" w:rsidR="00AD4703" w:rsidRPr="005A7BEF" w:rsidRDefault="00AD4703" w:rsidP="005A7BEF">
      <w:pPr>
        <w:rPr>
          <w:rFonts w:ascii="Arial" w:hAnsi="Arial" w:cs="Arial"/>
        </w:rPr>
      </w:pPr>
    </w:p>
    <w:p w14:paraId="505FEA9E" w14:textId="77777777" w:rsidR="00AD4703" w:rsidRPr="005A7BEF" w:rsidRDefault="00AD4703" w:rsidP="005A7BEF">
      <w:pPr>
        <w:rPr>
          <w:rFonts w:ascii="Arial" w:hAnsi="Arial" w:cs="Arial"/>
        </w:rPr>
        <w:sectPr w:rsidR="00AD4703" w:rsidRPr="005A7BEF" w:rsidSect="00BB358E">
          <w:pgSz w:w="16834" w:h="11909" w:orient="landscape" w:code="9"/>
          <w:pgMar w:top="1152" w:right="1152" w:bottom="1152" w:left="1152" w:header="720" w:footer="720" w:gutter="0"/>
          <w:cols w:space="720"/>
          <w:docGrid w:linePitch="360"/>
        </w:sectPr>
      </w:pPr>
    </w:p>
    <w:p w14:paraId="0AB896A7" w14:textId="77777777" w:rsidR="00AD4703" w:rsidRPr="005A7BEF" w:rsidRDefault="00AD4703" w:rsidP="005A7BEF">
      <w:pPr>
        <w:pStyle w:val="Heading2"/>
        <w:spacing w:before="0"/>
        <w:rPr>
          <w:rFonts w:ascii="Arial" w:hAnsi="Arial" w:cs="Arial"/>
          <w:color w:val="auto"/>
          <w:sz w:val="20"/>
          <w:szCs w:val="20"/>
        </w:rPr>
      </w:pPr>
      <w:bookmarkStart w:id="154" w:name="_Toc516617844"/>
      <w:r w:rsidRPr="005A7BEF">
        <w:rPr>
          <w:rFonts w:ascii="Arial" w:hAnsi="Arial" w:cs="Arial"/>
          <w:color w:val="auto"/>
          <w:sz w:val="20"/>
          <w:szCs w:val="20"/>
        </w:rPr>
        <w:lastRenderedPageBreak/>
        <w:t>PART F: HEALTH IN THE LAST 2 WEEKS OF ALL HOUSEHOLD MEMBERS</w:t>
      </w:r>
      <w:bookmarkEnd w:id="154"/>
      <w:r w:rsidRPr="005A7BEF">
        <w:rPr>
          <w:rFonts w:ascii="Arial" w:hAnsi="Arial" w:cs="Arial"/>
          <w:color w:val="auto"/>
          <w:sz w:val="20"/>
          <w:szCs w:val="20"/>
        </w:rPr>
        <w:t xml:space="preserve"> </w:t>
      </w:r>
    </w:p>
    <w:tbl>
      <w:tblPr>
        <w:tblStyle w:val="TableGrid"/>
        <w:tblW w:w="0" w:type="auto"/>
        <w:tblLook w:val="04A0" w:firstRow="1" w:lastRow="0" w:firstColumn="1" w:lastColumn="0" w:noHBand="0" w:noVBand="1"/>
      </w:tblPr>
      <w:tblGrid>
        <w:gridCol w:w="3325"/>
        <w:gridCol w:w="720"/>
        <w:gridCol w:w="630"/>
        <w:gridCol w:w="540"/>
        <w:gridCol w:w="630"/>
        <w:gridCol w:w="630"/>
        <w:gridCol w:w="630"/>
        <w:gridCol w:w="630"/>
        <w:gridCol w:w="630"/>
        <w:gridCol w:w="630"/>
        <w:gridCol w:w="630"/>
        <w:gridCol w:w="630"/>
        <w:gridCol w:w="540"/>
        <w:gridCol w:w="630"/>
        <w:gridCol w:w="720"/>
        <w:gridCol w:w="540"/>
        <w:gridCol w:w="630"/>
        <w:gridCol w:w="540"/>
        <w:gridCol w:w="665"/>
      </w:tblGrid>
      <w:tr w:rsidR="00AD4703" w:rsidRPr="005A7BEF" w14:paraId="4102DD09" w14:textId="77777777" w:rsidTr="00BB358E">
        <w:trPr>
          <w:trHeight w:val="476"/>
          <w:tblHeader/>
        </w:trPr>
        <w:tc>
          <w:tcPr>
            <w:tcW w:w="3325" w:type="dxa"/>
            <w:shd w:val="clear" w:color="auto" w:fill="D9D9D9" w:themeFill="background1" w:themeFillShade="D9"/>
            <w:vAlign w:val="center"/>
          </w:tcPr>
          <w:p w14:paraId="667843AE" w14:textId="77777777" w:rsidR="00AD4703" w:rsidRPr="005A7BEF" w:rsidRDefault="00AD4703" w:rsidP="005A7BEF">
            <w:pPr>
              <w:rPr>
                <w:rFonts w:ascii="Arial" w:hAnsi="Arial" w:cs="Arial"/>
                <w:b/>
                <w:sz w:val="18"/>
                <w:szCs w:val="18"/>
              </w:rPr>
            </w:pPr>
            <w:r w:rsidRPr="005A7BEF">
              <w:rPr>
                <w:rFonts w:ascii="Arial" w:hAnsi="Arial" w:cs="Arial"/>
                <w:b/>
                <w:sz w:val="18"/>
                <w:szCs w:val="18"/>
              </w:rPr>
              <w:t>Member ID</w:t>
            </w:r>
          </w:p>
        </w:tc>
        <w:tc>
          <w:tcPr>
            <w:tcW w:w="720" w:type="dxa"/>
            <w:shd w:val="clear" w:color="auto" w:fill="D9D9D9" w:themeFill="background1" w:themeFillShade="D9"/>
            <w:vAlign w:val="center"/>
          </w:tcPr>
          <w:p w14:paraId="2EC96133" w14:textId="77777777" w:rsidR="00AD4703" w:rsidRPr="005A7BEF" w:rsidRDefault="00AD4703" w:rsidP="005A7BEF">
            <w:pPr>
              <w:rPr>
                <w:rFonts w:ascii="Arial" w:hAnsi="Arial" w:cs="Arial"/>
                <w:b/>
                <w:sz w:val="18"/>
                <w:szCs w:val="18"/>
              </w:rPr>
            </w:pPr>
            <w:r w:rsidRPr="005A7BEF">
              <w:rPr>
                <w:rFonts w:ascii="Arial" w:hAnsi="Arial" w:cs="Arial"/>
                <w:b/>
                <w:sz w:val="18"/>
                <w:szCs w:val="18"/>
              </w:rPr>
              <w:t>1</w:t>
            </w:r>
          </w:p>
        </w:tc>
        <w:tc>
          <w:tcPr>
            <w:tcW w:w="630" w:type="dxa"/>
            <w:shd w:val="clear" w:color="auto" w:fill="D9D9D9" w:themeFill="background1" w:themeFillShade="D9"/>
            <w:vAlign w:val="center"/>
          </w:tcPr>
          <w:p w14:paraId="7EA2A615" w14:textId="77777777" w:rsidR="00AD4703" w:rsidRPr="005A7BEF" w:rsidRDefault="00AD4703" w:rsidP="005A7BEF">
            <w:pPr>
              <w:rPr>
                <w:rFonts w:ascii="Arial" w:hAnsi="Arial" w:cs="Arial"/>
                <w:b/>
                <w:sz w:val="18"/>
                <w:szCs w:val="18"/>
              </w:rPr>
            </w:pPr>
            <w:r w:rsidRPr="005A7BEF">
              <w:rPr>
                <w:rFonts w:ascii="Arial" w:hAnsi="Arial" w:cs="Arial"/>
                <w:b/>
                <w:sz w:val="18"/>
                <w:szCs w:val="18"/>
              </w:rPr>
              <w:t>2</w:t>
            </w:r>
          </w:p>
        </w:tc>
        <w:tc>
          <w:tcPr>
            <w:tcW w:w="540" w:type="dxa"/>
            <w:shd w:val="clear" w:color="auto" w:fill="D9D9D9" w:themeFill="background1" w:themeFillShade="D9"/>
            <w:vAlign w:val="center"/>
          </w:tcPr>
          <w:p w14:paraId="40CA7B8D" w14:textId="77777777" w:rsidR="00AD4703" w:rsidRPr="005A7BEF" w:rsidRDefault="00AD4703" w:rsidP="005A7BEF">
            <w:pPr>
              <w:rPr>
                <w:rFonts w:ascii="Arial" w:hAnsi="Arial" w:cs="Arial"/>
                <w:b/>
                <w:sz w:val="18"/>
                <w:szCs w:val="18"/>
              </w:rPr>
            </w:pPr>
            <w:r w:rsidRPr="005A7BEF">
              <w:rPr>
                <w:rFonts w:ascii="Arial" w:hAnsi="Arial" w:cs="Arial"/>
                <w:b/>
                <w:sz w:val="18"/>
                <w:szCs w:val="18"/>
              </w:rPr>
              <w:t>3</w:t>
            </w:r>
          </w:p>
        </w:tc>
        <w:tc>
          <w:tcPr>
            <w:tcW w:w="630" w:type="dxa"/>
            <w:shd w:val="clear" w:color="auto" w:fill="D9D9D9" w:themeFill="background1" w:themeFillShade="D9"/>
            <w:vAlign w:val="center"/>
          </w:tcPr>
          <w:p w14:paraId="32F296E2" w14:textId="77777777" w:rsidR="00AD4703" w:rsidRPr="005A7BEF" w:rsidRDefault="00AD4703" w:rsidP="005A7BEF">
            <w:pPr>
              <w:rPr>
                <w:rFonts w:ascii="Arial" w:hAnsi="Arial" w:cs="Arial"/>
                <w:b/>
                <w:sz w:val="18"/>
                <w:szCs w:val="18"/>
              </w:rPr>
            </w:pPr>
            <w:r w:rsidRPr="005A7BEF">
              <w:rPr>
                <w:rFonts w:ascii="Arial" w:hAnsi="Arial" w:cs="Arial"/>
                <w:b/>
                <w:sz w:val="18"/>
                <w:szCs w:val="18"/>
              </w:rPr>
              <w:t>4</w:t>
            </w:r>
          </w:p>
        </w:tc>
        <w:tc>
          <w:tcPr>
            <w:tcW w:w="630" w:type="dxa"/>
            <w:shd w:val="clear" w:color="auto" w:fill="D9D9D9" w:themeFill="background1" w:themeFillShade="D9"/>
            <w:vAlign w:val="center"/>
          </w:tcPr>
          <w:p w14:paraId="1F931A98" w14:textId="77777777" w:rsidR="00AD4703" w:rsidRPr="005A7BEF" w:rsidRDefault="00AD4703" w:rsidP="005A7BEF">
            <w:pPr>
              <w:rPr>
                <w:rFonts w:ascii="Arial" w:hAnsi="Arial" w:cs="Arial"/>
                <w:b/>
                <w:sz w:val="18"/>
                <w:szCs w:val="18"/>
              </w:rPr>
            </w:pPr>
            <w:r w:rsidRPr="005A7BEF">
              <w:rPr>
                <w:rFonts w:ascii="Arial" w:hAnsi="Arial" w:cs="Arial"/>
                <w:b/>
                <w:sz w:val="18"/>
                <w:szCs w:val="18"/>
              </w:rPr>
              <w:t>5</w:t>
            </w:r>
          </w:p>
        </w:tc>
        <w:tc>
          <w:tcPr>
            <w:tcW w:w="630" w:type="dxa"/>
            <w:shd w:val="clear" w:color="auto" w:fill="D9D9D9" w:themeFill="background1" w:themeFillShade="D9"/>
            <w:vAlign w:val="center"/>
          </w:tcPr>
          <w:p w14:paraId="696FFF6D" w14:textId="77777777" w:rsidR="00AD4703" w:rsidRPr="005A7BEF" w:rsidRDefault="00AD4703" w:rsidP="005A7BEF">
            <w:pPr>
              <w:rPr>
                <w:rFonts w:ascii="Arial" w:hAnsi="Arial" w:cs="Arial"/>
                <w:b/>
                <w:sz w:val="18"/>
                <w:szCs w:val="18"/>
              </w:rPr>
            </w:pPr>
            <w:r w:rsidRPr="005A7BEF">
              <w:rPr>
                <w:rFonts w:ascii="Arial" w:hAnsi="Arial" w:cs="Arial"/>
                <w:b/>
                <w:sz w:val="18"/>
                <w:szCs w:val="18"/>
              </w:rPr>
              <w:t>6</w:t>
            </w:r>
          </w:p>
        </w:tc>
        <w:tc>
          <w:tcPr>
            <w:tcW w:w="630" w:type="dxa"/>
            <w:shd w:val="clear" w:color="auto" w:fill="D9D9D9" w:themeFill="background1" w:themeFillShade="D9"/>
            <w:vAlign w:val="center"/>
          </w:tcPr>
          <w:p w14:paraId="08A6DA02" w14:textId="77777777" w:rsidR="00AD4703" w:rsidRPr="005A7BEF" w:rsidRDefault="00AD4703" w:rsidP="005A7BEF">
            <w:pPr>
              <w:rPr>
                <w:rFonts w:ascii="Arial" w:hAnsi="Arial" w:cs="Arial"/>
                <w:b/>
                <w:sz w:val="18"/>
                <w:szCs w:val="18"/>
              </w:rPr>
            </w:pPr>
            <w:r w:rsidRPr="005A7BEF">
              <w:rPr>
                <w:rFonts w:ascii="Arial" w:hAnsi="Arial" w:cs="Arial"/>
                <w:b/>
                <w:sz w:val="18"/>
                <w:szCs w:val="18"/>
              </w:rPr>
              <w:t>7</w:t>
            </w:r>
          </w:p>
        </w:tc>
        <w:tc>
          <w:tcPr>
            <w:tcW w:w="630" w:type="dxa"/>
            <w:shd w:val="clear" w:color="auto" w:fill="D9D9D9" w:themeFill="background1" w:themeFillShade="D9"/>
            <w:vAlign w:val="center"/>
          </w:tcPr>
          <w:p w14:paraId="0406374D" w14:textId="77777777" w:rsidR="00AD4703" w:rsidRPr="005A7BEF" w:rsidRDefault="00AD4703" w:rsidP="005A7BEF">
            <w:pPr>
              <w:rPr>
                <w:rFonts w:ascii="Arial" w:hAnsi="Arial" w:cs="Arial"/>
                <w:b/>
                <w:sz w:val="18"/>
                <w:szCs w:val="18"/>
              </w:rPr>
            </w:pPr>
            <w:r w:rsidRPr="005A7BEF">
              <w:rPr>
                <w:rFonts w:ascii="Arial" w:hAnsi="Arial" w:cs="Arial"/>
                <w:b/>
                <w:sz w:val="18"/>
                <w:szCs w:val="18"/>
              </w:rPr>
              <w:t>8</w:t>
            </w:r>
          </w:p>
        </w:tc>
        <w:tc>
          <w:tcPr>
            <w:tcW w:w="630" w:type="dxa"/>
            <w:shd w:val="clear" w:color="auto" w:fill="D9D9D9" w:themeFill="background1" w:themeFillShade="D9"/>
            <w:vAlign w:val="center"/>
          </w:tcPr>
          <w:p w14:paraId="7D843DC4" w14:textId="77777777" w:rsidR="00AD4703" w:rsidRPr="005A7BEF" w:rsidRDefault="00AD4703" w:rsidP="005A7BEF">
            <w:pPr>
              <w:rPr>
                <w:rFonts w:ascii="Arial" w:hAnsi="Arial" w:cs="Arial"/>
                <w:b/>
                <w:sz w:val="18"/>
                <w:szCs w:val="18"/>
              </w:rPr>
            </w:pPr>
            <w:r w:rsidRPr="005A7BEF">
              <w:rPr>
                <w:rFonts w:ascii="Arial" w:hAnsi="Arial" w:cs="Arial"/>
                <w:b/>
                <w:sz w:val="18"/>
                <w:szCs w:val="18"/>
              </w:rPr>
              <w:t>9</w:t>
            </w:r>
          </w:p>
        </w:tc>
        <w:tc>
          <w:tcPr>
            <w:tcW w:w="630" w:type="dxa"/>
            <w:shd w:val="clear" w:color="auto" w:fill="D9D9D9" w:themeFill="background1" w:themeFillShade="D9"/>
            <w:vAlign w:val="center"/>
          </w:tcPr>
          <w:p w14:paraId="55427C44" w14:textId="77777777" w:rsidR="00AD4703" w:rsidRPr="005A7BEF" w:rsidRDefault="00AD4703" w:rsidP="005A7BEF">
            <w:pPr>
              <w:rPr>
                <w:rFonts w:ascii="Arial" w:hAnsi="Arial" w:cs="Arial"/>
                <w:b/>
                <w:sz w:val="18"/>
                <w:szCs w:val="18"/>
              </w:rPr>
            </w:pPr>
            <w:r w:rsidRPr="005A7BEF">
              <w:rPr>
                <w:rFonts w:ascii="Arial" w:hAnsi="Arial" w:cs="Arial"/>
                <w:b/>
                <w:sz w:val="18"/>
                <w:szCs w:val="18"/>
              </w:rPr>
              <w:t>10</w:t>
            </w:r>
          </w:p>
        </w:tc>
        <w:tc>
          <w:tcPr>
            <w:tcW w:w="630" w:type="dxa"/>
            <w:shd w:val="clear" w:color="auto" w:fill="D9D9D9" w:themeFill="background1" w:themeFillShade="D9"/>
            <w:vAlign w:val="center"/>
          </w:tcPr>
          <w:p w14:paraId="72A6247A" w14:textId="77777777" w:rsidR="00AD4703" w:rsidRPr="005A7BEF" w:rsidRDefault="00AD4703" w:rsidP="005A7BEF">
            <w:pPr>
              <w:rPr>
                <w:rFonts w:ascii="Arial" w:hAnsi="Arial" w:cs="Arial"/>
                <w:b/>
                <w:sz w:val="18"/>
                <w:szCs w:val="18"/>
              </w:rPr>
            </w:pPr>
            <w:r w:rsidRPr="005A7BEF">
              <w:rPr>
                <w:rFonts w:ascii="Arial" w:hAnsi="Arial" w:cs="Arial"/>
                <w:b/>
                <w:sz w:val="18"/>
                <w:szCs w:val="18"/>
              </w:rPr>
              <w:t>11</w:t>
            </w:r>
          </w:p>
        </w:tc>
        <w:tc>
          <w:tcPr>
            <w:tcW w:w="540" w:type="dxa"/>
            <w:shd w:val="clear" w:color="auto" w:fill="D9D9D9" w:themeFill="background1" w:themeFillShade="D9"/>
            <w:vAlign w:val="center"/>
          </w:tcPr>
          <w:p w14:paraId="6AD24C1C" w14:textId="77777777" w:rsidR="00AD4703" w:rsidRPr="005A7BEF" w:rsidRDefault="00AD4703" w:rsidP="005A7BEF">
            <w:pPr>
              <w:rPr>
                <w:rFonts w:ascii="Arial" w:hAnsi="Arial" w:cs="Arial"/>
                <w:b/>
                <w:sz w:val="18"/>
                <w:szCs w:val="18"/>
              </w:rPr>
            </w:pPr>
            <w:r w:rsidRPr="005A7BEF">
              <w:rPr>
                <w:rFonts w:ascii="Arial" w:hAnsi="Arial" w:cs="Arial"/>
                <w:b/>
                <w:sz w:val="18"/>
                <w:szCs w:val="18"/>
              </w:rPr>
              <w:t>12</w:t>
            </w:r>
          </w:p>
        </w:tc>
        <w:tc>
          <w:tcPr>
            <w:tcW w:w="630" w:type="dxa"/>
            <w:shd w:val="clear" w:color="auto" w:fill="D9D9D9" w:themeFill="background1" w:themeFillShade="D9"/>
            <w:vAlign w:val="center"/>
          </w:tcPr>
          <w:p w14:paraId="20BECEAD" w14:textId="77777777" w:rsidR="00AD4703" w:rsidRPr="005A7BEF" w:rsidRDefault="00AD4703" w:rsidP="005A7BEF">
            <w:pPr>
              <w:rPr>
                <w:rFonts w:ascii="Arial" w:hAnsi="Arial" w:cs="Arial"/>
                <w:b/>
                <w:sz w:val="18"/>
                <w:szCs w:val="18"/>
              </w:rPr>
            </w:pPr>
            <w:r w:rsidRPr="005A7BEF">
              <w:rPr>
                <w:rFonts w:ascii="Arial" w:hAnsi="Arial" w:cs="Arial"/>
                <w:b/>
                <w:sz w:val="18"/>
                <w:szCs w:val="18"/>
              </w:rPr>
              <w:t>13</w:t>
            </w:r>
          </w:p>
        </w:tc>
        <w:tc>
          <w:tcPr>
            <w:tcW w:w="720" w:type="dxa"/>
            <w:shd w:val="clear" w:color="auto" w:fill="D9D9D9" w:themeFill="background1" w:themeFillShade="D9"/>
            <w:vAlign w:val="center"/>
          </w:tcPr>
          <w:p w14:paraId="530B8A1B" w14:textId="77777777" w:rsidR="00AD4703" w:rsidRPr="005A7BEF" w:rsidRDefault="00AD4703" w:rsidP="005A7BEF">
            <w:pPr>
              <w:rPr>
                <w:rFonts w:ascii="Arial" w:hAnsi="Arial" w:cs="Arial"/>
                <w:b/>
                <w:sz w:val="18"/>
                <w:szCs w:val="18"/>
              </w:rPr>
            </w:pPr>
            <w:r w:rsidRPr="005A7BEF">
              <w:rPr>
                <w:rFonts w:ascii="Arial" w:hAnsi="Arial" w:cs="Arial"/>
                <w:b/>
                <w:sz w:val="18"/>
                <w:szCs w:val="18"/>
              </w:rPr>
              <w:t>14</w:t>
            </w:r>
          </w:p>
        </w:tc>
        <w:tc>
          <w:tcPr>
            <w:tcW w:w="540" w:type="dxa"/>
            <w:shd w:val="clear" w:color="auto" w:fill="D9D9D9" w:themeFill="background1" w:themeFillShade="D9"/>
            <w:vAlign w:val="center"/>
          </w:tcPr>
          <w:p w14:paraId="7CBDFDAE" w14:textId="77777777" w:rsidR="00AD4703" w:rsidRPr="005A7BEF" w:rsidRDefault="00AD4703" w:rsidP="005A7BEF">
            <w:pPr>
              <w:rPr>
                <w:rFonts w:ascii="Arial" w:hAnsi="Arial" w:cs="Arial"/>
                <w:b/>
                <w:sz w:val="18"/>
                <w:szCs w:val="18"/>
              </w:rPr>
            </w:pPr>
            <w:r w:rsidRPr="005A7BEF">
              <w:rPr>
                <w:rFonts w:ascii="Arial" w:hAnsi="Arial" w:cs="Arial"/>
                <w:b/>
                <w:sz w:val="18"/>
                <w:szCs w:val="18"/>
              </w:rPr>
              <w:t>15</w:t>
            </w:r>
          </w:p>
        </w:tc>
        <w:tc>
          <w:tcPr>
            <w:tcW w:w="630" w:type="dxa"/>
            <w:shd w:val="clear" w:color="auto" w:fill="D9D9D9" w:themeFill="background1" w:themeFillShade="D9"/>
            <w:vAlign w:val="center"/>
          </w:tcPr>
          <w:p w14:paraId="1FB9EE2E" w14:textId="77777777" w:rsidR="00AD4703" w:rsidRPr="005A7BEF" w:rsidRDefault="00AD4703" w:rsidP="005A7BEF">
            <w:pPr>
              <w:rPr>
                <w:rFonts w:ascii="Arial" w:hAnsi="Arial" w:cs="Arial"/>
                <w:b/>
                <w:sz w:val="18"/>
                <w:szCs w:val="18"/>
              </w:rPr>
            </w:pPr>
            <w:r w:rsidRPr="005A7BEF">
              <w:rPr>
                <w:rFonts w:ascii="Arial" w:hAnsi="Arial" w:cs="Arial"/>
                <w:b/>
                <w:sz w:val="18"/>
                <w:szCs w:val="18"/>
              </w:rPr>
              <w:t>16</w:t>
            </w:r>
          </w:p>
        </w:tc>
        <w:tc>
          <w:tcPr>
            <w:tcW w:w="540" w:type="dxa"/>
            <w:shd w:val="clear" w:color="auto" w:fill="D9D9D9" w:themeFill="background1" w:themeFillShade="D9"/>
            <w:vAlign w:val="center"/>
          </w:tcPr>
          <w:p w14:paraId="3AF318D4" w14:textId="77777777" w:rsidR="00AD4703" w:rsidRPr="005A7BEF" w:rsidRDefault="00AD4703" w:rsidP="005A7BEF">
            <w:pPr>
              <w:rPr>
                <w:rFonts w:ascii="Arial" w:hAnsi="Arial" w:cs="Arial"/>
                <w:b/>
                <w:sz w:val="18"/>
                <w:szCs w:val="18"/>
              </w:rPr>
            </w:pPr>
            <w:r w:rsidRPr="005A7BEF">
              <w:rPr>
                <w:rFonts w:ascii="Arial" w:hAnsi="Arial" w:cs="Arial"/>
                <w:b/>
                <w:sz w:val="18"/>
                <w:szCs w:val="18"/>
              </w:rPr>
              <w:t>17</w:t>
            </w:r>
          </w:p>
        </w:tc>
        <w:tc>
          <w:tcPr>
            <w:tcW w:w="665" w:type="dxa"/>
            <w:shd w:val="clear" w:color="auto" w:fill="D9D9D9" w:themeFill="background1" w:themeFillShade="D9"/>
            <w:vAlign w:val="center"/>
          </w:tcPr>
          <w:p w14:paraId="1B0C46BF" w14:textId="77777777" w:rsidR="00AD4703" w:rsidRPr="005A7BEF" w:rsidRDefault="00AD4703" w:rsidP="005A7BEF">
            <w:pPr>
              <w:rPr>
                <w:rFonts w:ascii="Arial" w:hAnsi="Arial" w:cs="Arial"/>
                <w:b/>
                <w:sz w:val="18"/>
                <w:szCs w:val="18"/>
              </w:rPr>
            </w:pPr>
            <w:r w:rsidRPr="005A7BEF">
              <w:rPr>
                <w:rFonts w:ascii="Arial" w:hAnsi="Arial" w:cs="Arial"/>
                <w:b/>
                <w:sz w:val="18"/>
                <w:szCs w:val="18"/>
              </w:rPr>
              <w:t>18</w:t>
            </w:r>
          </w:p>
        </w:tc>
      </w:tr>
      <w:tr w:rsidR="00AD4703" w:rsidRPr="005A7BEF" w14:paraId="1D321FDD" w14:textId="77777777" w:rsidTr="00BB358E">
        <w:tc>
          <w:tcPr>
            <w:tcW w:w="3325" w:type="dxa"/>
          </w:tcPr>
          <w:p w14:paraId="25E67F55" w14:textId="77777777" w:rsidR="00AD4703" w:rsidRPr="005A7BEF" w:rsidRDefault="00AD4703" w:rsidP="005A7BEF">
            <w:pPr>
              <w:rPr>
                <w:rFonts w:ascii="Arial" w:hAnsi="Arial" w:cs="Arial"/>
                <w:b/>
                <w:sz w:val="18"/>
                <w:szCs w:val="18"/>
              </w:rPr>
            </w:pPr>
            <w:r w:rsidRPr="005A7BEF">
              <w:rPr>
                <w:rFonts w:ascii="Arial" w:hAnsi="Arial" w:cs="Arial"/>
                <w:b/>
                <w:sz w:val="18"/>
                <w:szCs w:val="18"/>
              </w:rPr>
              <w:t>Who will be answering these questions about Name?   Name appears to choose.</w:t>
            </w:r>
          </w:p>
        </w:tc>
        <w:tc>
          <w:tcPr>
            <w:tcW w:w="720" w:type="dxa"/>
          </w:tcPr>
          <w:p w14:paraId="16AFAA49" w14:textId="77777777" w:rsidR="00AD4703" w:rsidRPr="005A7BEF" w:rsidRDefault="00AD4703" w:rsidP="005A7BEF">
            <w:pPr>
              <w:rPr>
                <w:rFonts w:ascii="Arial" w:hAnsi="Arial" w:cs="Arial"/>
                <w:b/>
                <w:sz w:val="18"/>
                <w:szCs w:val="18"/>
              </w:rPr>
            </w:pPr>
          </w:p>
        </w:tc>
        <w:tc>
          <w:tcPr>
            <w:tcW w:w="630" w:type="dxa"/>
          </w:tcPr>
          <w:p w14:paraId="6C247428" w14:textId="77777777" w:rsidR="00AD4703" w:rsidRPr="005A7BEF" w:rsidRDefault="00AD4703" w:rsidP="005A7BEF">
            <w:pPr>
              <w:rPr>
                <w:rFonts w:ascii="Arial" w:hAnsi="Arial" w:cs="Arial"/>
                <w:b/>
                <w:sz w:val="18"/>
                <w:szCs w:val="18"/>
              </w:rPr>
            </w:pPr>
          </w:p>
        </w:tc>
        <w:tc>
          <w:tcPr>
            <w:tcW w:w="540" w:type="dxa"/>
          </w:tcPr>
          <w:p w14:paraId="4D8900DE" w14:textId="77777777" w:rsidR="00AD4703" w:rsidRPr="005A7BEF" w:rsidRDefault="00AD4703" w:rsidP="005A7BEF">
            <w:pPr>
              <w:rPr>
                <w:rFonts w:ascii="Arial" w:hAnsi="Arial" w:cs="Arial"/>
                <w:b/>
                <w:sz w:val="18"/>
                <w:szCs w:val="18"/>
              </w:rPr>
            </w:pPr>
          </w:p>
        </w:tc>
        <w:tc>
          <w:tcPr>
            <w:tcW w:w="630" w:type="dxa"/>
          </w:tcPr>
          <w:p w14:paraId="1BF31280" w14:textId="77777777" w:rsidR="00AD4703" w:rsidRPr="005A7BEF" w:rsidRDefault="00AD4703" w:rsidP="005A7BEF">
            <w:pPr>
              <w:rPr>
                <w:rFonts w:ascii="Arial" w:hAnsi="Arial" w:cs="Arial"/>
                <w:b/>
                <w:sz w:val="18"/>
                <w:szCs w:val="18"/>
              </w:rPr>
            </w:pPr>
          </w:p>
        </w:tc>
        <w:tc>
          <w:tcPr>
            <w:tcW w:w="630" w:type="dxa"/>
          </w:tcPr>
          <w:p w14:paraId="571987C6" w14:textId="77777777" w:rsidR="00AD4703" w:rsidRPr="005A7BEF" w:rsidRDefault="00AD4703" w:rsidP="005A7BEF">
            <w:pPr>
              <w:rPr>
                <w:rFonts w:ascii="Arial" w:hAnsi="Arial" w:cs="Arial"/>
                <w:b/>
                <w:sz w:val="18"/>
                <w:szCs w:val="18"/>
              </w:rPr>
            </w:pPr>
          </w:p>
        </w:tc>
        <w:tc>
          <w:tcPr>
            <w:tcW w:w="630" w:type="dxa"/>
          </w:tcPr>
          <w:p w14:paraId="097A9784" w14:textId="77777777" w:rsidR="00AD4703" w:rsidRPr="005A7BEF" w:rsidRDefault="00AD4703" w:rsidP="005A7BEF">
            <w:pPr>
              <w:rPr>
                <w:rFonts w:ascii="Arial" w:hAnsi="Arial" w:cs="Arial"/>
                <w:b/>
                <w:sz w:val="18"/>
                <w:szCs w:val="18"/>
              </w:rPr>
            </w:pPr>
          </w:p>
        </w:tc>
        <w:tc>
          <w:tcPr>
            <w:tcW w:w="630" w:type="dxa"/>
          </w:tcPr>
          <w:p w14:paraId="3F135B99" w14:textId="77777777" w:rsidR="00AD4703" w:rsidRPr="005A7BEF" w:rsidRDefault="00AD4703" w:rsidP="005A7BEF">
            <w:pPr>
              <w:rPr>
                <w:rFonts w:ascii="Arial" w:hAnsi="Arial" w:cs="Arial"/>
                <w:b/>
                <w:sz w:val="18"/>
                <w:szCs w:val="18"/>
              </w:rPr>
            </w:pPr>
          </w:p>
        </w:tc>
        <w:tc>
          <w:tcPr>
            <w:tcW w:w="630" w:type="dxa"/>
          </w:tcPr>
          <w:p w14:paraId="64ADE2B5" w14:textId="77777777" w:rsidR="00AD4703" w:rsidRPr="005A7BEF" w:rsidRDefault="00AD4703" w:rsidP="005A7BEF">
            <w:pPr>
              <w:rPr>
                <w:rFonts w:ascii="Arial" w:hAnsi="Arial" w:cs="Arial"/>
                <w:b/>
                <w:sz w:val="18"/>
                <w:szCs w:val="18"/>
              </w:rPr>
            </w:pPr>
          </w:p>
        </w:tc>
        <w:tc>
          <w:tcPr>
            <w:tcW w:w="630" w:type="dxa"/>
          </w:tcPr>
          <w:p w14:paraId="7DDF29B1" w14:textId="77777777" w:rsidR="00AD4703" w:rsidRPr="005A7BEF" w:rsidRDefault="00AD4703" w:rsidP="005A7BEF">
            <w:pPr>
              <w:rPr>
                <w:rFonts w:ascii="Arial" w:hAnsi="Arial" w:cs="Arial"/>
                <w:b/>
                <w:sz w:val="18"/>
                <w:szCs w:val="18"/>
              </w:rPr>
            </w:pPr>
          </w:p>
        </w:tc>
        <w:tc>
          <w:tcPr>
            <w:tcW w:w="630" w:type="dxa"/>
          </w:tcPr>
          <w:p w14:paraId="754F79BD" w14:textId="77777777" w:rsidR="00AD4703" w:rsidRPr="005A7BEF" w:rsidRDefault="00AD4703" w:rsidP="005A7BEF">
            <w:pPr>
              <w:rPr>
                <w:rFonts w:ascii="Arial" w:hAnsi="Arial" w:cs="Arial"/>
                <w:b/>
                <w:sz w:val="18"/>
                <w:szCs w:val="18"/>
              </w:rPr>
            </w:pPr>
          </w:p>
        </w:tc>
        <w:tc>
          <w:tcPr>
            <w:tcW w:w="630" w:type="dxa"/>
          </w:tcPr>
          <w:p w14:paraId="04FE2D0B" w14:textId="77777777" w:rsidR="00AD4703" w:rsidRPr="005A7BEF" w:rsidRDefault="00AD4703" w:rsidP="005A7BEF">
            <w:pPr>
              <w:rPr>
                <w:rFonts w:ascii="Arial" w:hAnsi="Arial" w:cs="Arial"/>
                <w:b/>
                <w:sz w:val="18"/>
                <w:szCs w:val="18"/>
              </w:rPr>
            </w:pPr>
          </w:p>
        </w:tc>
        <w:tc>
          <w:tcPr>
            <w:tcW w:w="540" w:type="dxa"/>
          </w:tcPr>
          <w:p w14:paraId="2612A955" w14:textId="77777777" w:rsidR="00AD4703" w:rsidRPr="005A7BEF" w:rsidRDefault="00AD4703" w:rsidP="005A7BEF">
            <w:pPr>
              <w:rPr>
                <w:rFonts w:ascii="Arial" w:hAnsi="Arial" w:cs="Arial"/>
                <w:b/>
                <w:sz w:val="18"/>
                <w:szCs w:val="18"/>
              </w:rPr>
            </w:pPr>
          </w:p>
        </w:tc>
        <w:tc>
          <w:tcPr>
            <w:tcW w:w="630" w:type="dxa"/>
          </w:tcPr>
          <w:p w14:paraId="34F6ED68" w14:textId="77777777" w:rsidR="00AD4703" w:rsidRPr="005A7BEF" w:rsidRDefault="00AD4703" w:rsidP="005A7BEF">
            <w:pPr>
              <w:rPr>
                <w:rFonts w:ascii="Arial" w:hAnsi="Arial" w:cs="Arial"/>
                <w:b/>
                <w:sz w:val="18"/>
                <w:szCs w:val="18"/>
              </w:rPr>
            </w:pPr>
          </w:p>
        </w:tc>
        <w:tc>
          <w:tcPr>
            <w:tcW w:w="720" w:type="dxa"/>
          </w:tcPr>
          <w:p w14:paraId="7FFE8C37" w14:textId="77777777" w:rsidR="00AD4703" w:rsidRPr="005A7BEF" w:rsidRDefault="00AD4703" w:rsidP="005A7BEF">
            <w:pPr>
              <w:rPr>
                <w:rFonts w:ascii="Arial" w:hAnsi="Arial" w:cs="Arial"/>
                <w:b/>
                <w:sz w:val="18"/>
                <w:szCs w:val="18"/>
              </w:rPr>
            </w:pPr>
          </w:p>
        </w:tc>
        <w:tc>
          <w:tcPr>
            <w:tcW w:w="540" w:type="dxa"/>
          </w:tcPr>
          <w:p w14:paraId="63560739" w14:textId="77777777" w:rsidR="00AD4703" w:rsidRPr="005A7BEF" w:rsidRDefault="00AD4703" w:rsidP="005A7BEF">
            <w:pPr>
              <w:rPr>
                <w:rFonts w:ascii="Arial" w:hAnsi="Arial" w:cs="Arial"/>
                <w:b/>
                <w:sz w:val="18"/>
                <w:szCs w:val="18"/>
              </w:rPr>
            </w:pPr>
          </w:p>
        </w:tc>
        <w:tc>
          <w:tcPr>
            <w:tcW w:w="630" w:type="dxa"/>
          </w:tcPr>
          <w:p w14:paraId="76600F9D" w14:textId="77777777" w:rsidR="00AD4703" w:rsidRPr="005A7BEF" w:rsidRDefault="00AD4703" w:rsidP="005A7BEF">
            <w:pPr>
              <w:rPr>
                <w:rFonts w:ascii="Arial" w:hAnsi="Arial" w:cs="Arial"/>
                <w:b/>
                <w:sz w:val="18"/>
                <w:szCs w:val="18"/>
              </w:rPr>
            </w:pPr>
          </w:p>
        </w:tc>
        <w:tc>
          <w:tcPr>
            <w:tcW w:w="540" w:type="dxa"/>
          </w:tcPr>
          <w:p w14:paraId="5E43E82E" w14:textId="77777777" w:rsidR="00AD4703" w:rsidRPr="005A7BEF" w:rsidRDefault="00AD4703" w:rsidP="005A7BEF">
            <w:pPr>
              <w:rPr>
                <w:rFonts w:ascii="Arial" w:hAnsi="Arial" w:cs="Arial"/>
                <w:b/>
                <w:sz w:val="18"/>
                <w:szCs w:val="18"/>
              </w:rPr>
            </w:pPr>
          </w:p>
        </w:tc>
        <w:tc>
          <w:tcPr>
            <w:tcW w:w="665" w:type="dxa"/>
          </w:tcPr>
          <w:p w14:paraId="6E2F0726" w14:textId="77777777" w:rsidR="00AD4703" w:rsidRPr="005A7BEF" w:rsidRDefault="00AD4703" w:rsidP="005A7BEF">
            <w:pPr>
              <w:rPr>
                <w:rFonts w:ascii="Arial" w:hAnsi="Arial" w:cs="Arial"/>
                <w:b/>
                <w:sz w:val="18"/>
                <w:szCs w:val="18"/>
              </w:rPr>
            </w:pPr>
          </w:p>
        </w:tc>
      </w:tr>
      <w:tr w:rsidR="00AD4703" w:rsidRPr="005A7BEF" w14:paraId="2C38E687" w14:textId="77777777" w:rsidTr="00BB358E">
        <w:tc>
          <w:tcPr>
            <w:tcW w:w="3325" w:type="dxa"/>
          </w:tcPr>
          <w:p w14:paraId="26FD19DC" w14:textId="1C1343A2" w:rsidR="00AD4703" w:rsidRPr="005A7BEF" w:rsidRDefault="00625618"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 xml:space="preserve">1. </w:t>
            </w:r>
            <w:r>
              <w:rPr>
                <w:rFonts w:ascii="Arial" w:hAnsi="Arial" w:cs="Arial"/>
                <w:b/>
                <w:sz w:val="18"/>
                <w:szCs w:val="18"/>
              </w:rPr>
              <w:t>In</w:t>
            </w:r>
            <w:r w:rsidRPr="005A7BEF">
              <w:rPr>
                <w:rFonts w:ascii="Arial" w:hAnsi="Arial" w:cs="Arial"/>
                <w:b/>
                <w:sz w:val="18"/>
                <w:szCs w:val="18"/>
              </w:rPr>
              <w:t xml:space="preserve"> </w:t>
            </w:r>
            <w:r w:rsidR="00AD4703" w:rsidRPr="005A7BEF">
              <w:rPr>
                <w:rFonts w:ascii="Arial" w:hAnsi="Arial" w:cs="Arial"/>
                <w:b/>
                <w:sz w:val="18"/>
                <w:szCs w:val="18"/>
              </w:rPr>
              <w:t>the past two weeks has [Name] suffered any illness or injury?</w:t>
            </w:r>
          </w:p>
          <w:p w14:paraId="56D5C5B7" w14:textId="77777777" w:rsidR="00AD4703" w:rsidRPr="005A7BEF" w:rsidRDefault="00AD4703" w:rsidP="005A7BEF">
            <w:pPr>
              <w:rPr>
                <w:rFonts w:ascii="Arial" w:hAnsi="Arial" w:cs="Arial"/>
                <w:b/>
                <w:sz w:val="18"/>
                <w:szCs w:val="18"/>
              </w:rPr>
            </w:pPr>
            <w:r w:rsidRPr="005A7BEF">
              <w:rPr>
                <w:rFonts w:ascii="Arial" w:hAnsi="Arial" w:cs="Arial"/>
                <w:b/>
                <w:sz w:val="18"/>
                <w:szCs w:val="18"/>
              </w:rPr>
              <w:t>0. Neither&gt;&gt;F8</w:t>
            </w:r>
          </w:p>
          <w:p w14:paraId="620EF18B" w14:textId="2A164D0F" w:rsidR="00AD4703" w:rsidRPr="005A7BEF" w:rsidRDefault="00AD4703" w:rsidP="005A7BEF">
            <w:pPr>
              <w:rPr>
                <w:rFonts w:ascii="Arial" w:hAnsi="Arial" w:cs="Arial"/>
                <w:b/>
                <w:sz w:val="18"/>
                <w:szCs w:val="18"/>
              </w:rPr>
            </w:pPr>
            <w:r w:rsidRPr="005A7BEF">
              <w:rPr>
                <w:rFonts w:ascii="Arial" w:hAnsi="Arial" w:cs="Arial"/>
                <w:b/>
                <w:sz w:val="18"/>
                <w:szCs w:val="18"/>
              </w:rPr>
              <w:t>1. Illness</w:t>
            </w:r>
            <w:r w:rsidR="00E25791" w:rsidRPr="005A7BEF">
              <w:rPr>
                <w:rFonts w:ascii="Arial" w:hAnsi="Arial" w:cs="Arial"/>
                <w:b/>
                <w:sz w:val="18"/>
                <w:szCs w:val="18"/>
              </w:rPr>
              <w:t>&gt;&gt;F2</w:t>
            </w:r>
          </w:p>
          <w:p w14:paraId="72554932" w14:textId="77777777" w:rsidR="00AD4703" w:rsidRPr="005A7BEF" w:rsidRDefault="00AD4703" w:rsidP="005A7BEF">
            <w:pPr>
              <w:rPr>
                <w:rFonts w:ascii="Arial" w:hAnsi="Arial" w:cs="Arial"/>
                <w:b/>
                <w:sz w:val="18"/>
                <w:szCs w:val="18"/>
              </w:rPr>
            </w:pPr>
            <w:r w:rsidRPr="005A7BEF">
              <w:rPr>
                <w:rFonts w:ascii="Arial" w:hAnsi="Arial" w:cs="Arial"/>
                <w:b/>
                <w:sz w:val="18"/>
                <w:szCs w:val="18"/>
              </w:rPr>
              <w:t>2. Injury &gt;&gt;F5</w:t>
            </w:r>
          </w:p>
          <w:p w14:paraId="4CE5EBFD" w14:textId="67158DBC" w:rsidR="00AD4703" w:rsidRPr="005A7BEF" w:rsidRDefault="00AD4703" w:rsidP="005A7BEF">
            <w:pPr>
              <w:rPr>
                <w:rFonts w:ascii="Arial" w:hAnsi="Arial" w:cs="Arial"/>
                <w:b/>
                <w:sz w:val="18"/>
                <w:szCs w:val="18"/>
              </w:rPr>
            </w:pPr>
            <w:r w:rsidRPr="005A7BEF">
              <w:rPr>
                <w:rFonts w:ascii="Arial" w:hAnsi="Arial" w:cs="Arial"/>
                <w:b/>
                <w:sz w:val="18"/>
                <w:szCs w:val="18"/>
              </w:rPr>
              <w:t>3. Both</w:t>
            </w:r>
            <w:r w:rsidR="00E25791" w:rsidRPr="005A7BEF">
              <w:rPr>
                <w:rFonts w:ascii="Arial" w:hAnsi="Arial" w:cs="Arial"/>
                <w:b/>
                <w:sz w:val="18"/>
                <w:szCs w:val="18"/>
              </w:rPr>
              <w:t xml:space="preserve"> &gt;&gt;F2</w:t>
            </w:r>
          </w:p>
        </w:tc>
        <w:tc>
          <w:tcPr>
            <w:tcW w:w="720" w:type="dxa"/>
          </w:tcPr>
          <w:p w14:paraId="2B9B273F" w14:textId="77777777" w:rsidR="00AD4703" w:rsidRPr="005A7BEF" w:rsidRDefault="00AD4703" w:rsidP="005A7BEF">
            <w:pPr>
              <w:rPr>
                <w:rFonts w:ascii="Arial" w:hAnsi="Arial" w:cs="Arial"/>
                <w:b/>
                <w:sz w:val="18"/>
                <w:szCs w:val="18"/>
              </w:rPr>
            </w:pPr>
          </w:p>
        </w:tc>
        <w:tc>
          <w:tcPr>
            <w:tcW w:w="630" w:type="dxa"/>
          </w:tcPr>
          <w:p w14:paraId="7A3D69A9" w14:textId="77777777" w:rsidR="00AD4703" w:rsidRPr="005A7BEF" w:rsidRDefault="00AD4703" w:rsidP="005A7BEF">
            <w:pPr>
              <w:rPr>
                <w:rFonts w:ascii="Arial" w:hAnsi="Arial" w:cs="Arial"/>
                <w:b/>
                <w:sz w:val="18"/>
                <w:szCs w:val="18"/>
              </w:rPr>
            </w:pPr>
          </w:p>
        </w:tc>
        <w:tc>
          <w:tcPr>
            <w:tcW w:w="540" w:type="dxa"/>
          </w:tcPr>
          <w:p w14:paraId="210B6711" w14:textId="77777777" w:rsidR="00AD4703" w:rsidRPr="005A7BEF" w:rsidRDefault="00AD4703" w:rsidP="005A7BEF">
            <w:pPr>
              <w:rPr>
                <w:rFonts w:ascii="Arial" w:hAnsi="Arial" w:cs="Arial"/>
                <w:b/>
                <w:sz w:val="18"/>
                <w:szCs w:val="18"/>
              </w:rPr>
            </w:pPr>
          </w:p>
        </w:tc>
        <w:tc>
          <w:tcPr>
            <w:tcW w:w="630" w:type="dxa"/>
          </w:tcPr>
          <w:p w14:paraId="4D7DB597" w14:textId="77777777" w:rsidR="00AD4703" w:rsidRPr="005A7BEF" w:rsidRDefault="00AD4703" w:rsidP="005A7BEF">
            <w:pPr>
              <w:rPr>
                <w:rFonts w:ascii="Arial" w:hAnsi="Arial" w:cs="Arial"/>
                <w:b/>
                <w:sz w:val="18"/>
                <w:szCs w:val="18"/>
              </w:rPr>
            </w:pPr>
          </w:p>
        </w:tc>
        <w:tc>
          <w:tcPr>
            <w:tcW w:w="630" w:type="dxa"/>
          </w:tcPr>
          <w:p w14:paraId="6AAC4775" w14:textId="77777777" w:rsidR="00AD4703" w:rsidRPr="005A7BEF" w:rsidRDefault="00AD4703" w:rsidP="005A7BEF">
            <w:pPr>
              <w:rPr>
                <w:rFonts w:ascii="Arial" w:hAnsi="Arial" w:cs="Arial"/>
                <w:b/>
                <w:sz w:val="18"/>
                <w:szCs w:val="18"/>
              </w:rPr>
            </w:pPr>
          </w:p>
        </w:tc>
        <w:tc>
          <w:tcPr>
            <w:tcW w:w="630" w:type="dxa"/>
          </w:tcPr>
          <w:p w14:paraId="6E3E3907" w14:textId="77777777" w:rsidR="00AD4703" w:rsidRPr="005A7BEF" w:rsidRDefault="00AD4703" w:rsidP="005A7BEF">
            <w:pPr>
              <w:rPr>
                <w:rFonts w:ascii="Arial" w:hAnsi="Arial" w:cs="Arial"/>
                <w:b/>
                <w:sz w:val="18"/>
                <w:szCs w:val="18"/>
              </w:rPr>
            </w:pPr>
          </w:p>
        </w:tc>
        <w:tc>
          <w:tcPr>
            <w:tcW w:w="630" w:type="dxa"/>
          </w:tcPr>
          <w:p w14:paraId="641EC677" w14:textId="77777777" w:rsidR="00AD4703" w:rsidRPr="005A7BEF" w:rsidRDefault="00AD4703" w:rsidP="005A7BEF">
            <w:pPr>
              <w:rPr>
                <w:rFonts w:ascii="Arial" w:hAnsi="Arial" w:cs="Arial"/>
                <w:b/>
                <w:sz w:val="18"/>
                <w:szCs w:val="18"/>
              </w:rPr>
            </w:pPr>
          </w:p>
        </w:tc>
        <w:tc>
          <w:tcPr>
            <w:tcW w:w="630" w:type="dxa"/>
          </w:tcPr>
          <w:p w14:paraId="0BB0A610" w14:textId="77777777" w:rsidR="00AD4703" w:rsidRPr="005A7BEF" w:rsidRDefault="00AD4703" w:rsidP="005A7BEF">
            <w:pPr>
              <w:rPr>
                <w:rFonts w:ascii="Arial" w:hAnsi="Arial" w:cs="Arial"/>
                <w:b/>
                <w:sz w:val="18"/>
                <w:szCs w:val="18"/>
              </w:rPr>
            </w:pPr>
          </w:p>
        </w:tc>
        <w:tc>
          <w:tcPr>
            <w:tcW w:w="630" w:type="dxa"/>
          </w:tcPr>
          <w:p w14:paraId="12DF7DB2" w14:textId="77777777" w:rsidR="00AD4703" w:rsidRPr="005A7BEF" w:rsidRDefault="00AD4703" w:rsidP="005A7BEF">
            <w:pPr>
              <w:rPr>
                <w:rFonts w:ascii="Arial" w:hAnsi="Arial" w:cs="Arial"/>
                <w:b/>
                <w:sz w:val="18"/>
                <w:szCs w:val="18"/>
              </w:rPr>
            </w:pPr>
          </w:p>
        </w:tc>
        <w:tc>
          <w:tcPr>
            <w:tcW w:w="630" w:type="dxa"/>
          </w:tcPr>
          <w:p w14:paraId="22E5CCE3" w14:textId="77777777" w:rsidR="00AD4703" w:rsidRPr="005A7BEF" w:rsidRDefault="00AD4703" w:rsidP="005A7BEF">
            <w:pPr>
              <w:rPr>
                <w:rFonts w:ascii="Arial" w:hAnsi="Arial" w:cs="Arial"/>
                <w:b/>
                <w:sz w:val="18"/>
                <w:szCs w:val="18"/>
              </w:rPr>
            </w:pPr>
          </w:p>
        </w:tc>
        <w:tc>
          <w:tcPr>
            <w:tcW w:w="630" w:type="dxa"/>
          </w:tcPr>
          <w:p w14:paraId="64F1F548" w14:textId="77777777" w:rsidR="00AD4703" w:rsidRPr="005A7BEF" w:rsidRDefault="00AD4703" w:rsidP="005A7BEF">
            <w:pPr>
              <w:rPr>
                <w:rFonts w:ascii="Arial" w:hAnsi="Arial" w:cs="Arial"/>
                <w:b/>
                <w:sz w:val="18"/>
                <w:szCs w:val="18"/>
              </w:rPr>
            </w:pPr>
          </w:p>
        </w:tc>
        <w:tc>
          <w:tcPr>
            <w:tcW w:w="540" w:type="dxa"/>
          </w:tcPr>
          <w:p w14:paraId="315BBCAD" w14:textId="77777777" w:rsidR="00AD4703" w:rsidRPr="005A7BEF" w:rsidRDefault="00AD4703" w:rsidP="005A7BEF">
            <w:pPr>
              <w:rPr>
                <w:rFonts w:ascii="Arial" w:hAnsi="Arial" w:cs="Arial"/>
                <w:b/>
                <w:sz w:val="18"/>
                <w:szCs w:val="18"/>
              </w:rPr>
            </w:pPr>
          </w:p>
        </w:tc>
        <w:tc>
          <w:tcPr>
            <w:tcW w:w="630" w:type="dxa"/>
          </w:tcPr>
          <w:p w14:paraId="2761F372" w14:textId="77777777" w:rsidR="00AD4703" w:rsidRPr="005A7BEF" w:rsidRDefault="00AD4703" w:rsidP="005A7BEF">
            <w:pPr>
              <w:rPr>
                <w:rFonts w:ascii="Arial" w:hAnsi="Arial" w:cs="Arial"/>
                <w:b/>
                <w:sz w:val="18"/>
                <w:szCs w:val="18"/>
              </w:rPr>
            </w:pPr>
          </w:p>
        </w:tc>
        <w:tc>
          <w:tcPr>
            <w:tcW w:w="720" w:type="dxa"/>
          </w:tcPr>
          <w:p w14:paraId="73C51189" w14:textId="77777777" w:rsidR="00AD4703" w:rsidRPr="005A7BEF" w:rsidRDefault="00AD4703" w:rsidP="005A7BEF">
            <w:pPr>
              <w:rPr>
                <w:rFonts w:ascii="Arial" w:hAnsi="Arial" w:cs="Arial"/>
                <w:b/>
                <w:sz w:val="18"/>
                <w:szCs w:val="18"/>
              </w:rPr>
            </w:pPr>
          </w:p>
        </w:tc>
        <w:tc>
          <w:tcPr>
            <w:tcW w:w="540" w:type="dxa"/>
          </w:tcPr>
          <w:p w14:paraId="6A3EACA7" w14:textId="77777777" w:rsidR="00AD4703" w:rsidRPr="005A7BEF" w:rsidRDefault="00AD4703" w:rsidP="005A7BEF">
            <w:pPr>
              <w:rPr>
                <w:rFonts w:ascii="Arial" w:hAnsi="Arial" w:cs="Arial"/>
                <w:b/>
                <w:sz w:val="18"/>
                <w:szCs w:val="18"/>
              </w:rPr>
            </w:pPr>
          </w:p>
        </w:tc>
        <w:tc>
          <w:tcPr>
            <w:tcW w:w="630" w:type="dxa"/>
          </w:tcPr>
          <w:p w14:paraId="0172747D" w14:textId="77777777" w:rsidR="00AD4703" w:rsidRPr="005A7BEF" w:rsidRDefault="00AD4703" w:rsidP="005A7BEF">
            <w:pPr>
              <w:rPr>
                <w:rFonts w:ascii="Arial" w:hAnsi="Arial" w:cs="Arial"/>
                <w:b/>
                <w:sz w:val="18"/>
                <w:szCs w:val="18"/>
              </w:rPr>
            </w:pPr>
          </w:p>
        </w:tc>
        <w:tc>
          <w:tcPr>
            <w:tcW w:w="540" w:type="dxa"/>
          </w:tcPr>
          <w:p w14:paraId="1EEB8F84" w14:textId="77777777" w:rsidR="00AD4703" w:rsidRPr="005A7BEF" w:rsidRDefault="00AD4703" w:rsidP="005A7BEF">
            <w:pPr>
              <w:rPr>
                <w:rFonts w:ascii="Arial" w:hAnsi="Arial" w:cs="Arial"/>
                <w:b/>
                <w:sz w:val="18"/>
                <w:szCs w:val="18"/>
              </w:rPr>
            </w:pPr>
          </w:p>
        </w:tc>
        <w:tc>
          <w:tcPr>
            <w:tcW w:w="665" w:type="dxa"/>
          </w:tcPr>
          <w:p w14:paraId="4DED85F5" w14:textId="77777777" w:rsidR="00AD4703" w:rsidRPr="005A7BEF" w:rsidRDefault="00AD4703" w:rsidP="005A7BEF">
            <w:pPr>
              <w:rPr>
                <w:rFonts w:ascii="Arial" w:hAnsi="Arial" w:cs="Arial"/>
                <w:b/>
                <w:sz w:val="18"/>
                <w:szCs w:val="18"/>
              </w:rPr>
            </w:pPr>
          </w:p>
        </w:tc>
      </w:tr>
      <w:tr w:rsidR="00AD4703" w:rsidRPr="005A7BEF" w14:paraId="1E7285E3" w14:textId="77777777" w:rsidTr="00BB358E">
        <w:tc>
          <w:tcPr>
            <w:tcW w:w="3325" w:type="dxa"/>
          </w:tcPr>
          <w:p w14:paraId="1DF09506" w14:textId="3496FC8F" w:rsidR="00AD4703" w:rsidRPr="005A7BEF" w:rsidRDefault="006D1FD9"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2. What was the illness that [Name] suffered?</w:t>
            </w:r>
          </w:p>
          <w:p w14:paraId="3191C1B3" w14:textId="77777777" w:rsidR="00AD4703" w:rsidRPr="005A7BEF" w:rsidRDefault="00AD4703" w:rsidP="005A7BEF">
            <w:pPr>
              <w:rPr>
                <w:rFonts w:ascii="Arial" w:hAnsi="Arial" w:cs="Arial"/>
                <w:b/>
                <w:sz w:val="18"/>
                <w:szCs w:val="18"/>
              </w:rPr>
            </w:pPr>
            <w:r w:rsidRPr="005A7BEF">
              <w:rPr>
                <w:rFonts w:ascii="Arial" w:hAnsi="Arial" w:cs="Arial"/>
                <w:b/>
                <w:sz w:val="18"/>
                <w:szCs w:val="18"/>
              </w:rPr>
              <w:t>1.  Watery diarrhea</w:t>
            </w:r>
          </w:p>
          <w:p w14:paraId="3FC0C48C" w14:textId="1F63D810" w:rsidR="00AD4703" w:rsidRPr="005A7BEF" w:rsidRDefault="00AD4703" w:rsidP="005A7BEF">
            <w:pPr>
              <w:rPr>
                <w:rFonts w:ascii="Arial" w:hAnsi="Arial" w:cs="Arial"/>
                <w:b/>
                <w:sz w:val="18"/>
                <w:szCs w:val="18"/>
              </w:rPr>
            </w:pPr>
            <w:r w:rsidRPr="005A7BEF">
              <w:rPr>
                <w:rFonts w:ascii="Arial" w:hAnsi="Arial" w:cs="Arial"/>
                <w:b/>
                <w:sz w:val="18"/>
                <w:szCs w:val="18"/>
              </w:rPr>
              <w:t>2. Diarrhea with blood&gt;&gt;</w:t>
            </w:r>
            <w:r w:rsidR="006D1FD9">
              <w:rPr>
                <w:rFonts w:ascii="Arial" w:hAnsi="Arial" w:cs="Arial"/>
                <w:b/>
                <w:sz w:val="18"/>
                <w:szCs w:val="18"/>
              </w:rPr>
              <w:t>Q</w:t>
            </w:r>
            <w:r w:rsidRPr="005A7BEF">
              <w:rPr>
                <w:rFonts w:ascii="Arial" w:hAnsi="Arial" w:cs="Arial"/>
                <w:b/>
                <w:sz w:val="18"/>
                <w:szCs w:val="18"/>
              </w:rPr>
              <w:t>5</w:t>
            </w:r>
          </w:p>
          <w:p w14:paraId="61410480" w14:textId="546496AF" w:rsidR="00AD4703" w:rsidRPr="005A7BEF" w:rsidRDefault="00AD4703" w:rsidP="005A7BEF">
            <w:pPr>
              <w:rPr>
                <w:rFonts w:ascii="Arial" w:hAnsi="Arial" w:cs="Arial"/>
                <w:b/>
                <w:sz w:val="18"/>
                <w:szCs w:val="18"/>
              </w:rPr>
            </w:pPr>
            <w:r w:rsidRPr="005A7BEF">
              <w:rPr>
                <w:rFonts w:ascii="Arial" w:hAnsi="Arial" w:cs="Arial"/>
                <w:b/>
                <w:sz w:val="18"/>
                <w:szCs w:val="18"/>
              </w:rPr>
              <w:t>3.  Fever&gt;&gt;</w:t>
            </w:r>
            <w:r w:rsidR="006D1FD9">
              <w:rPr>
                <w:rFonts w:ascii="Arial" w:hAnsi="Arial" w:cs="Arial"/>
                <w:b/>
                <w:sz w:val="18"/>
                <w:szCs w:val="18"/>
              </w:rPr>
              <w:t>Q</w:t>
            </w:r>
            <w:r w:rsidRPr="005A7BEF">
              <w:rPr>
                <w:rFonts w:ascii="Arial" w:hAnsi="Arial" w:cs="Arial"/>
                <w:b/>
                <w:sz w:val="18"/>
                <w:szCs w:val="18"/>
              </w:rPr>
              <w:t>5</w:t>
            </w:r>
          </w:p>
          <w:p w14:paraId="165693F2" w14:textId="31F58C3F" w:rsidR="00AD4703" w:rsidRPr="005A7BEF" w:rsidRDefault="00AD4703" w:rsidP="005A7BEF">
            <w:pPr>
              <w:rPr>
                <w:rFonts w:ascii="Arial" w:hAnsi="Arial" w:cs="Arial"/>
                <w:b/>
                <w:sz w:val="18"/>
                <w:szCs w:val="18"/>
              </w:rPr>
            </w:pPr>
            <w:r w:rsidRPr="005A7BEF">
              <w:rPr>
                <w:rFonts w:ascii="Arial" w:hAnsi="Arial" w:cs="Arial"/>
                <w:b/>
                <w:sz w:val="18"/>
                <w:szCs w:val="18"/>
              </w:rPr>
              <w:t>4. Cold/cough&gt;&gt;</w:t>
            </w:r>
            <w:r w:rsidR="006D1FD9">
              <w:rPr>
                <w:rFonts w:ascii="Arial" w:hAnsi="Arial" w:cs="Arial"/>
                <w:b/>
                <w:sz w:val="18"/>
                <w:szCs w:val="18"/>
              </w:rPr>
              <w:t>Q</w:t>
            </w:r>
            <w:r w:rsidRPr="005A7BEF">
              <w:rPr>
                <w:rFonts w:ascii="Arial" w:hAnsi="Arial" w:cs="Arial"/>
                <w:b/>
                <w:sz w:val="18"/>
                <w:szCs w:val="18"/>
              </w:rPr>
              <w:t>5</w:t>
            </w:r>
          </w:p>
          <w:p w14:paraId="12765E8B" w14:textId="34120A1B" w:rsidR="00AD4703" w:rsidRPr="005A7BEF" w:rsidRDefault="00AD4703" w:rsidP="005A7BEF">
            <w:pPr>
              <w:rPr>
                <w:rFonts w:ascii="Arial" w:hAnsi="Arial" w:cs="Arial"/>
                <w:b/>
                <w:sz w:val="18"/>
                <w:szCs w:val="18"/>
              </w:rPr>
            </w:pPr>
            <w:r w:rsidRPr="005A7BEF">
              <w:rPr>
                <w:rFonts w:ascii="Arial" w:hAnsi="Arial" w:cs="Arial"/>
                <w:b/>
                <w:sz w:val="18"/>
                <w:szCs w:val="18"/>
              </w:rPr>
              <w:t>5. Guinea Worm&gt;&gt;</w:t>
            </w:r>
            <w:r w:rsidR="006D1FD9">
              <w:rPr>
                <w:rFonts w:ascii="Arial" w:hAnsi="Arial" w:cs="Arial"/>
                <w:b/>
                <w:sz w:val="18"/>
                <w:szCs w:val="18"/>
              </w:rPr>
              <w:t>Q</w:t>
            </w:r>
            <w:r w:rsidRPr="005A7BEF">
              <w:rPr>
                <w:rFonts w:ascii="Arial" w:hAnsi="Arial" w:cs="Arial"/>
                <w:b/>
                <w:sz w:val="18"/>
                <w:szCs w:val="18"/>
              </w:rPr>
              <w:t>5</w:t>
            </w:r>
          </w:p>
          <w:p w14:paraId="6215B3BD" w14:textId="331A70A5" w:rsidR="00AD4703" w:rsidRPr="005A7BEF" w:rsidRDefault="00AD4703" w:rsidP="005A7BEF">
            <w:pPr>
              <w:rPr>
                <w:rFonts w:ascii="Arial" w:hAnsi="Arial" w:cs="Arial"/>
                <w:b/>
                <w:sz w:val="18"/>
                <w:szCs w:val="18"/>
              </w:rPr>
            </w:pPr>
            <w:r w:rsidRPr="005A7BEF">
              <w:rPr>
                <w:rFonts w:ascii="Arial" w:hAnsi="Arial" w:cs="Arial"/>
                <w:b/>
                <w:sz w:val="18"/>
                <w:szCs w:val="18"/>
              </w:rPr>
              <w:t>6. Bilharzia &gt;&gt;</w:t>
            </w:r>
            <w:r w:rsidR="006D1FD9">
              <w:rPr>
                <w:rFonts w:ascii="Arial" w:hAnsi="Arial" w:cs="Arial"/>
                <w:b/>
                <w:sz w:val="18"/>
                <w:szCs w:val="18"/>
              </w:rPr>
              <w:t>Q</w:t>
            </w:r>
            <w:r w:rsidRPr="005A7BEF">
              <w:rPr>
                <w:rFonts w:ascii="Arial" w:hAnsi="Arial" w:cs="Arial"/>
                <w:b/>
                <w:sz w:val="18"/>
                <w:szCs w:val="18"/>
              </w:rPr>
              <w:t>5</w:t>
            </w:r>
          </w:p>
          <w:p w14:paraId="759D512B" w14:textId="186044AF" w:rsidR="00AD4703" w:rsidRPr="005A7BEF" w:rsidRDefault="00D85CEC" w:rsidP="005A7BEF">
            <w:pPr>
              <w:spacing w:line="276" w:lineRule="auto"/>
              <w:rPr>
                <w:rFonts w:ascii="Arial" w:hAnsi="Arial" w:cs="Arial"/>
                <w:b/>
                <w:sz w:val="18"/>
                <w:szCs w:val="18"/>
              </w:rPr>
            </w:pPr>
            <w:r w:rsidRPr="005A7BEF">
              <w:rPr>
                <w:rFonts w:ascii="Arial" w:hAnsi="Arial" w:cs="Arial"/>
                <w:b/>
                <w:sz w:val="18"/>
                <w:szCs w:val="18"/>
              </w:rPr>
              <w:t>-</w:t>
            </w:r>
            <w:r w:rsidR="00AD4703" w:rsidRPr="005A7BEF">
              <w:rPr>
                <w:rFonts w:ascii="Arial" w:hAnsi="Arial" w:cs="Arial"/>
                <w:b/>
                <w:sz w:val="18"/>
                <w:szCs w:val="18"/>
              </w:rPr>
              <w:t>666. Other (Specify) &gt;&gt;</w:t>
            </w:r>
            <w:r w:rsidR="006D1FD9">
              <w:rPr>
                <w:rFonts w:ascii="Arial" w:hAnsi="Arial" w:cs="Arial"/>
                <w:b/>
                <w:sz w:val="18"/>
                <w:szCs w:val="18"/>
              </w:rPr>
              <w:t>Q</w:t>
            </w:r>
            <w:r w:rsidR="00AD4703" w:rsidRPr="005A7BEF">
              <w:rPr>
                <w:rFonts w:ascii="Arial" w:hAnsi="Arial" w:cs="Arial"/>
                <w:b/>
                <w:sz w:val="18"/>
                <w:szCs w:val="18"/>
              </w:rPr>
              <w:t>5</w:t>
            </w:r>
          </w:p>
          <w:p w14:paraId="2F3FD3F6" w14:textId="40379FC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-888. Refuse to Answer&gt;&gt;</w:t>
            </w:r>
            <w:r w:rsidR="006D1FD9">
              <w:rPr>
                <w:rFonts w:ascii="Arial" w:hAnsi="Arial" w:cs="Arial"/>
                <w:b/>
                <w:sz w:val="18"/>
                <w:szCs w:val="18"/>
              </w:rPr>
              <w:t>Q</w:t>
            </w:r>
            <w:r w:rsidRPr="005A7BEF">
              <w:rPr>
                <w:rFonts w:ascii="Arial" w:hAnsi="Arial" w:cs="Arial"/>
                <w:b/>
                <w:sz w:val="18"/>
                <w:szCs w:val="18"/>
              </w:rPr>
              <w:t>5</w:t>
            </w:r>
          </w:p>
          <w:p w14:paraId="3EB3493A" w14:textId="30F96398" w:rsidR="00AD4703" w:rsidRPr="005A7BEF" w:rsidRDefault="00AD4703" w:rsidP="005A7BEF">
            <w:pPr>
              <w:rPr>
                <w:rFonts w:ascii="Arial" w:hAnsi="Arial" w:cs="Arial"/>
                <w:b/>
                <w:sz w:val="18"/>
                <w:szCs w:val="18"/>
              </w:rPr>
            </w:pPr>
            <w:r w:rsidRPr="005A7BEF">
              <w:rPr>
                <w:rFonts w:ascii="Arial" w:hAnsi="Arial" w:cs="Arial"/>
                <w:b/>
                <w:sz w:val="18"/>
                <w:szCs w:val="18"/>
              </w:rPr>
              <w:t>-999. Don’t know&gt;&gt;</w:t>
            </w:r>
            <w:r w:rsidR="006D1FD9">
              <w:rPr>
                <w:rFonts w:ascii="Arial" w:hAnsi="Arial" w:cs="Arial"/>
                <w:b/>
                <w:sz w:val="18"/>
                <w:szCs w:val="18"/>
              </w:rPr>
              <w:t>Q</w:t>
            </w:r>
            <w:r w:rsidRPr="005A7BEF">
              <w:rPr>
                <w:rFonts w:ascii="Arial" w:hAnsi="Arial" w:cs="Arial"/>
                <w:b/>
                <w:sz w:val="18"/>
                <w:szCs w:val="18"/>
              </w:rPr>
              <w:t>5</w:t>
            </w:r>
          </w:p>
        </w:tc>
        <w:tc>
          <w:tcPr>
            <w:tcW w:w="720" w:type="dxa"/>
          </w:tcPr>
          <w:p w14:paraId="7F0D0D22" w14:textId="77777777" w:rsidR="00AD4703" w:rsidRPr="005A7BEF" w:rsidRDefault="00AD4703" w:rsidP="005A7BEF">
            <w:pPr>
              <w:rPr>
                <w:rFonts w:ascii="Arial" w:hAnsi="Arial" w:cs="Arial"/>
                <w:b/>
                <w:sz w:val="18"/>
                <w:szCs w:val="18"/>
              </w:rPr>
            </w:pPr>
          </w:p>
        </w:tc>
        <w:tc>
          <w:tcPr>
            <w:tcW w:w="630" w:type="dxa"/>
          </w:tcPr>
          <w:p w14:paraId="32BDD41A" w14:textId="77777777" w:rsidR="00AD4703" w:rsidRPr="005A7BEF" w:rsidRDefault="00AD4703" w:rsidP="005A7BEF">
            <w:pPr>
              <w:rPr>
                <w:rFonts w:ascii="Arial" w:hAnsi="Arial" w:cs="Arial"/>
                <w:b/>
                <w:sz w:val="18"/>
                <w:szCs w:val="18"/>
              </w:rPr>
            </w:pPr>
          </w:p>
        </w:tc>
        <w:tc>
          <w:tcPr>
            <w:tcW w:w="540" w:type="dxa"/>
          </w:tcPr>
          <w:p w14:paraId="377EC1F0" w14:textId="77777777" w:rsidR="00AD4703" w:rsidRPr="005A7BEF" w:rsidRDefault="00AD4703" w:rsidP="005A7BEF">
            <w:pPr>
              <w:rPr>
                <w:rFonts w:ascii="Arial" w:hAnsi="Arial" w:cs="Arial"/>
                <w:b/>
                <w:sz w:val="18"/>
                <w:szCs w:val="18"/>
              </w:rPr>
            </w:pPr>
          </w:p>
        </w:tc>
        <w:tc>
          <w:tcPr>
            <w:tcW w:w="630" w:type="dxa"/>
          </w:tcPr>
          <w:p w14:paraId="14E2DB86" w14:textId="77777777" w:rsidR="00AD4703" w:rsidRPr="005A7BEF" w:rsidRDefault="00AD4703" w:rsidP="005A7BEF">
            <w:pPr>
              <w:rPr>
                <w:rFonts w:ascii="Arial" w:hAnsi="Arial" w:cs="Arial"/>
                <w:b/>
                <w:sz w:val="18"/>
                <w:szCs w:val="18"/>
              </w:rPr>
            </w:pPr>
          </w:p>
        </w:tc>
        <w:tc>
          <w:tcPr>
            <w:tcW w:w="630" w:type="dxa"/>
          </w:tcPr>
          <w:p w14:paraId="5E0C5428" w14:textId="77777777" w:rsidR="00AD4703" w:rsidRPr="005A7BEF" w:rsidRDefault="00AD4703" w:rsidP="005A7BEF">
            <w:pPr>
              <w:rPr>
                <w:rFonts w:ascii="Arial" w:hAnsi="Arial" w:cs="Arial"/>
                <w:b/>
                <w:sz w:val="18"/>
                <w:szCs w:val="18"/>
              </w:rPr>
            </w:pPr>
          </w:p>
        </w:tc>
        <w:tc>
          <w:tcPr>
            <w:tcW w:w="630" w:type="dxa"/>
          </w:tcPr>
          <w:p w14:paraId="1A057061" w14:textId="77777777" w:rsidR="00AD4703" w:rsidRPr="005A7BEF" w:rsidRDefault="00AD4703" w:rsidP="005A7BEF">
            <w:pPr>
              <w:rPr>
                <w:rFonts w:ascii="Arial" w:hAnsi="Arial" w:cs="Arial"/>
                <w:b/>
                <w:sz w:val="18"/>
                <w:szCs w:val="18"/>
              </w:rPr>
            </w:pPr>
          </w:p>
        </w:tc>
        <w:tc>
          <w:tcPr>
            <w:tcW w:w="630" w:type="dxa"/>
          </w:tcPr>
          <w:p w14:paraId="5DB4F7A7" w14:textId="77777777" w:rsidR="00AD4703" w:rsidRPr="005A7BEF" w:rsidRDefault="00AD4703" w:rsidP="005A7BEF">
            <w:pPr>
              <w:rPr>
                <w:rFonts w:ascii="Arial" w:hAnsi="Arial" w:cs="Arial"/>
                <w:b/>
                <w:sz w:val="18"/>
                <w:szCs w:val="18"/>
              </w:rPr>
            </w:pPr>
          </w:p>
        </w:tc>
        <w:tc>
          <w:tcPr>
            <w:tcW w:w="630" w:type="dxa"/>
          </w:tcPr>
          <w:p w14:paraId="028DA746" w14:textId="77777777" w:rsidR="00AD4703" w:rsidRPr="005A7BEF" w:rsidRDefault="00AD4703" w:rsidP="005A7BEF">
            <w:pPr>
              <w:rPr>
                <w:rFonts w:ascii="Arial" w:hAnsi="Arial" w:cs="Arial"/>
                <w:b/>
                <w:sz w:val="18"/>
                <w:szCs w:val="18"/>
              </w:rPr>
            </w:pPr>
          </w:p>
        </w:tc>
        <w:tc>
          <w:tcPr>
            <w:tcW w:w="630" w:type="dxa"/>
          </w:tcPr>
          <w:p w14:paraId="0F56E799" w14:textId="77777777" w:rsidR="00AD4703" w:rsidRPr="005A7BEF" w:rsidRDefault="00AD4703" w:rsidP="005A7BEF">
            <w:pPr>
              <w:rPr>
                <w:rFonts w:ascii="Arial" w:hAnsi="Arial" w:cs="Arial"/>
                <w:b/>
                <w:sz w:val="18"/>
                <w:szCs w:val="18"/>
              </w:rPr>
            </w:pPr>
          </w:p>
        </w:tc>
        <w:tc>
          <w:tcPr>
            <w:tcW w:w="630" w:type="dxa"/>
          </w:tcPr>
          <w:p w14:paraId="13FF90C9" w14:textId="77777777" w:rsidR="00AD4703" w:rsidRPr="005A7BEF" w:rsidRDefault="00AD4703" w:rsidP="005A7BEF">
            <w:pPr>
              <w:rPr>
                <w:rFonts w:ascii="Arial" w:hAnsi="Arial" w:cs="Arial"/>
                <w:b/>
                <w:sz w:val="18"/>
                <w:szCs w:val="18"/>
              </w:rPr>
            </w:pPr>
          </w:p>
        </w:tc>
        <w:tc>
          <w:tcPr>
            <w:tcW w:w="630" w:type="dxa"/>
          </w:tcPr>
          <w:p w14:paraId="4E621BFA" w14:textId="77777777" w:rsidR="00AD4703" w:rsidRPr="005A7BEF" w:rsidRDefault="00AD4703" w:rsidP="005A7BEF">
            <w:pPr>
              <w:rPr>
                <w:rFonts w:ascii="Arial" w:hAnsi="Arial" w:cs="Arial"/>
                <w:b/>
                <w:sz w:val="18"/>
                <w:szCs w:val="18"/>
              </w:rPr>
            </w:pPr>
          </w:p>
        </w:tc>
        <w:tc>
          <w:tcPr>
            <w:tcW w:w="540" w:type="dxa"/>
          </w:tcPr>
          <w:p w14:paraId="24D81F10" w14:textId="77777777" w:rsidR="00AD4703" w:rsidRPr="005A7BEF" w:rsidRDefault="00AD4703" w:rsidP="005A7BEF">
            <w:pPr>
              <w:rPr>
                <w:rFonts w:ascii="Arial" w:hAnsi="Arial" w:cs="Arial"/>
                <w:b/>
                <w:sz w:val="18"/>
                <w:szCs w:val="18"/>
              </w:rPr>
            </w:pPr>
          </w:p>
        </w:tc>
        <w:tc>
          <w:tcPr>
            <w:tcW w:w="630" w:type="dxa"/>
          </w:tcPr>
          <w:p w14:paraId="122C691B" w14:textId="77777777" w:rsidR="00AD4703" w:rsidRPr="005A7BEF" w:rsidRDefault="00AD4703" w:rsidP="005A7BEF">
            <w:pPr>
              <w:rPr>
                <w:rFonts w:ascii="Arial" w:hAnsi="Arial" w:cs="Arial"/>
                <w:b/>
                <w:sz w:val="18"/>
                <w:szCs w:val="18"/>
              </w:rPr>
            </w:pPr>
          </w:p>
        </w:tc>
        <w:tc>
          <w:tcPr>
            <w:tcW w:w="720" w:type="dxa"/>
          </w:tcPr>
          <w:p w14:paraId="4CC8DE71" w14:textId="77777777" w:rsidR="00AD4703" w:rsidRPr="005A7BEF" w:rsidRDefault="00AD4703" w:rsidP="005A7BEF">
            <w:pPr>
              <w:rPr>
                <w:rFonts w:ascii="Arial" w:hAnsi="Arial" w:cs="Arial"/>
                <w:b/>
                <w:sz w:val="18"/>
                <w:szCs w:val="18"/>
              </w:rPr>
            </w:pPr>
          </w:p>
        </w:tc>
        <w:tc>
          <w:tcPr>
            <w:tcW w:w="540" w:type="dxa"/>
          </w:tcPr>
          <w:p w14:paraId="510A6047" w14:textId="77777777" w:rsidR="00AD4703" w:rsidRPr="005A7BEF" w:rsidRDefault="00AD4703" w:rsidP="005A7BEF">
            <w:pPr>
              <w:rPr>
                <w:rFonts w:ascii="Arial" w:hAnsi="Arial" w:cs="Arial"/>
                <w:b/>
                <w:sz w:val="18"/>
                <w:szCs w:val="18"/>
              </w:rPr>
            </w:pPr>
          </w:p>
        </w:tc>
        <w:tc>
          <w:tcPr>
            <w:tcW w:w="630" w:type="dxa"/>
          </w:tcPr>
          <w:p w14:paraId="161C6BB9" w14:textId="77777777" w:rsidR="00AD4703" w:rsidRPr="005A7BEF" w:rsidRDefault="00AD4703" w:rsidP="005A7BEF">
            <w:pPr>
              <w:rPr>
                <w:rFonts w:ascii="Arial" w:hAnsi="Arial" w:cs="Arial"/>
                <w:b/>
                <w:sz w:val="18"/>
                <w:szCs w:val="18"/>
              </w:rPr>
            </w:pPr>
          </w:p>
        </w:tc>
        <w:tc>
          <w:tcPr>
            <w:tcW w:w="540" w:type="dxa"/>
          </w:tcPr>
          <w:p w14:paraId="5B5D4935" w14:textId="77777777" w:rsidR="00AD4703" w:rsidRPr="005A7BEF" w:rsidRDefault="00AD4703" w:rsidP="005A7BEF">
            <w:pPr>
              <w:rPr>
                <w:rFonts w:ascii="Arial" w:hAnsi="Arial" w:cs="Arial"/>
                <w:b/>
                <w:sz w:val="18"/>
                <w:szCs w:val="18"/>
              </w:rPr>
            </w:pPr>
          </w:p>
        </w:tc>
        <w:tc>
          <w:tcPr>
            <w:tcW w:w="665" w:type="dxa"/>
          </w:tcPr>
          <w:p w14:paraId="24CE6E84" w14:textId="77777777" w:rsidR="00AD4703" w:rsidRPr="005A7BEF" w:rsidRDefault="00AD4703" w:rsidP="005A7BEF">
            <w:pPr>
              <w:rPr>
                <w:rFonts w:ascii="Arial" w:hAnsi="Arial" w:cs="Arial"/>
                <w:b/>
                <w:sz w:val="18"/>
                <w:szCs w:val="18"/>
              </w:rPr>
            </w:pPr>
          </w:p>
        </w:tc>
      </w:tr>
      <w:tr w:rsidR="00AD4703" w:rsidRPr="005A7BEF" w14:paraId="0F34BE7A" w14:textId="77777777" w:rsidTr="00BB358E">
        <w:tc>
          <w:tcPr>
            <w:tcW w:w="3325" w:type="dxa"/>
          </w:tcPr>
          <w:p w14:paraId="2A871754" w14:textId="6A6E90F0" w:rsidR="00AD4703" w:rsidRPr="005A7BEF" w:rsidRDefault="006D1FD9"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3. What was the most important liquid that was given to [Name] to drink?</w:t>
            </w:r>
          </w:p>
          <w:p w14:paraId="1B96BE65" w14:textId="09F07533" w:rsidR="00AD4703" w:rsidRPr="005A7BEF" w:rsidRDefault="00AD4703" w:rsidP="005A7BEF">
            <w:pPr>
              <w:rPr>
                <w:rFonts w:ascii="Arial" w:hAnsi="Arial" w:cs="Arial"/>
                <w:b/>
                <w:sz w:val="18"/>
                <w:szCs w:val="18"/>
              </w:rPr>
            </w:pPr>
            <w:r w:rsidRPr="005A7BEF">
              <w:rPr>
                <w:rFonts w:ascii="Arial" w:hAnsi="Arial" w:cs="Arial"/>
                <w:b/>
                <w:sz w:val="18"/>
                <w:szCs w:val="18"/>
              </w:rPr>
              <w:t>0. Nothing</w:t>
            </w:r>
          </w:p>
          <w:p w14:paraId="75EFC1F3" w14:textId="5D7D5414" w:rsidR="00DC1AC8" w:rsidRPr="005A7BEF" w:rsidRDefault="00DC1AC8" w:rsidP="005A7BEF">
            <w:pPr>
              <w:rPr>
                <w:rFonts w:ascii="Arial" w:hAnsi="Arial" w:cs="Arial"/>
                <w:b/>
                <w:sz w:val="18"/>
                <w:szCs w:val="18"/>
              </w:rPr>
            </w:pPr>
            <w:r w:rsidRPr="005A7BEF">
              <w:rPr>
                <w:rFonts w:ascii="Arial" w:hAnsi="Arial" w:cs="Arial"/>
                <w:b/>
                <w:sz w:val="18"/>
                <w:szCs w:val="18"/>
              </w:rPr>
              <w:t>&gt;&gt;F5</w:t>
            </w:r>
          </w:p>
          <w:p w14:paraId="0112EA1C" w14:textId="77777777" w:rsidR="00AD4703" w:rsidRPr="005A7BEF" w:rsidRDefault="00AD4703" w:rsidP="005A7BEF">
            <w:pPr>
              <w:rPr>
                <w:rFonts w:ascii="Arial" w:hAnsi="Arial" w:cs="Arial"/>
                <w:b/>
                <w:sz w:val="18"/>
                <w:szCs w:val="18"/>
              </w:rPr>
            </w:pPr>
            <w:r w:rsidRPr="005A7BEF">
              <w:rPr>
                <w:rFonts w:ascii="Arial" w:hAnsi="Arial" w:cs="Arial"/>
                <w:b/>
                <w:sz w:val="18"/>
                <w:szCs w:val="18"/>
              </w:rPr>
              <w:t>1. Oral Rehydration Salt (ORS)</w:t>
            </w:r>
          </w:p>
          <w:p w14:paraId="4DABD73D" w14:textId="77777777" w:rsidR="00AD4703" w:rsidRPr="005A7BEF" w:rsidRDefault="00AD4703" w:rsidP="005A7BEF">
            <w:pPr>
              <w:rPr>
                <w:rFonts w:ascii="Arial" w:hAnsi="Arial" w:cs="Arial"/>
                <w:b/>
                <w:sz w:val="18"/>
                <w:szCs w:val="18"/>
              </w:rPr>
            </w:pPr>
            <w:r w:rsidRPr="005A7BEF">
              <w:rPr>
                <w:rFonts w:ascii="Arial" w:hAnsi="Arial" w:cs="Arial"/>
                <w:b/>
                <w:sz w:val="18"/>
                <w:szCs w:val="18"/>
              </w:rPr>
              <w:t>2. Rice Water</w:t>
            </w:r>
          </w:p>
          <w:p w14:paraId="546D194D" w14:textId="77777777" w:rsidR="00AD4703" w:rsidRPr="005A7BEF" w:rsidRDefault="00AD4703" w:rsidP="005A7BEF">
            <w:pPr>
              <w:rPr>
                <w:rFonts w:ascii="Arial" w:hAnsi="Arial" w:cs="Arial"/>
                <w:b/>
                <w:sz w:val="18"/>
                <w:szCs w:val="18"/>
              </w:rPr>
            </w:pPr>
            <w:r w:rsidRPr="005A7BEF">
              <w:rPr>
                <w:rFonts w:ascii="Arial" w:hAnsi="Arial" w:cs="Arial"/>
                <w:b/>
                <w:sz w:val="18"/>
                <w:szCs w:val="18"/>
              </w:rPr>
              <w:t>3. Soup</w:t>
            </w:r>
          </w:p>
          <w:p w14:paraId="7870719E"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4. Homemade sugar/saltwater solution, </w:t>
            </w:r>
          </w:p>
          <w:p w14:paraId="0CC3A1A7"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5. Milk or infant formula, </w:t>
            </w:r>
          </w:p>
          <w:p w14:paraId="481D42D5" w14:textId="77777777" w:rsidR="00AD4703" w:rsidRPr="005A7BEF" w:rsidRDefault="00AD4703" w:rsidP="005A7BEF">
            <w:pPr>
              <w:rPr>
                <w:rFonts w:ascii="Arial" w:hAnsi="Arial" w:cs="Arial"/>
                <w:b/>
                <w:sz w:val="18"/>
                <w:szCs w:val="18"/>
              </w:rPr>
            </w:pPr>
            <w:r w:rsidRPr="005A7BEF">
              <w:rPr>
                <w:rFonts w:ascii="Arial" w:hAnsi="Arial" w:cs="Arial"/>
                <w:b/>
                <w:sz w:val="18"/>
                <w:szCs w:val="18"/>
              </w:rPr>
              <w:t>6. Coconut water,</w:t>
            </w:r>
          </w:p>
          <w:p w14:paraId="760D2949" w14:textId="77777777" w:rsidR="00AD4703" w:rsidRPr="005A7BEF" w:rsidRDefault="00AD4703" w:rsidP="005A7BEF">
            <w:pPr>
              <w:rPr>
                <w:rFonts w:ascii="Arial" w:hAnsi="Arial" w:cs="Arial"/>
                <w:b/>
                <w:sz w:val="18"/>
                <w:szCs w:val="18"/>
              </w:rPr>
            </w:pPr>
            <w:r w:rsidRPr="005A7BEF">
              <w:rPr>
                <w:rFonts w:ascii="Arial" w:hAnsi="Arial" w:cs="Arial"/>
                <w:b/>
                <w:sz w:val="18"/>
                <w:szCs w:val="18"/>
              </w:rPr>
              <w:t>7. Water</w:t>
            </w:r>
          </w:p>
          <w:p w14:paraId="2599C3F1" w14:textId="01ED7A42" w:rsidR="00D85CEC" w:rsidRPr="005A7BEF" w:rsidRDefault="00D85CEC" w:rsidP="005A7BEF">
            <w:pPr>
              <w:rPr>
                <w:rFonts w:ascii="Arial" w:hAnsi="Arial" w:cs="Arial"/>
                <w:b/>
                <w:sz w:val="18"/>
                <w:szCs w:val="18"/>
              </w:rPr>
            </w:pPr>
            <w:r w:rsidRPr="005A7BEF">
              <w:rPr>
                <w:rFonts w:ascii="Arial" w:hAnsi="Arial" w:cs="Arial"/>
                <w:b/>
                <w:sz w:val="18"/>
                <w:szCs w:val="18"/>
              </w:rPr>
              <w:t>-666. Other (Specify)</w:t>
            </w:r>
          </w:p>
        </w:tc>
        <w:tc>
          <w:tcPr>
            <w:tcW w:w="720" w:type="dxa"/>
          </w:tcPr>
          <w:p w14:paraId="16FEB0DF" w14:textId="77777777" w:rsidR="00AD4703" w:rsidRPr="005A7BEF" w:rsidRDefault="00AD4703" w:rsidP="005A7BEF">
            <w:pPr>
              <w:rPr>
                <w:rFonts w:ascii="Arial" w:hAnsi="Arial" w:cs="Arial"/>
                <w:b/>
                <w:sz w:val="18"/>
                <w:szCs w:val="18"/>
              </w:rPr>
            </w:pPr>
          </w:p>
        </w:tc>
        <w:tc>
          <w:tcPr>
            <w:tcW w:w="630" w:type="dxa"/>
          </w:tcPr>
          <w:p w14:paraId="43D416F4" w14:textId="77777777" w:rsidR="00AD4703" w:rsidRPr="005A7BEF" w:rsidRDefault="00AD4703" w:rsidP="005A7BEF">
            <w:pPr>
              <w:rPr>
                <w:rFonts w:ascii="Arial" w:hAnsi="Arial" w:cs="Arial"/>
                <w:b/>
                <w:sz w:val="18"/>
                <w:szCs w:val="18"/>
              </w:rPr>
            </w:pPr>
          </w:p>
        </w:tc>
        <w:tc>
          <w:tcPr>
            <w:tcW w:w="540" w:type="dxa"/>
          </w:tcPr>
          <w:p w14:paraId="3A817478" w14:textId="77777777" w:rsidR="00AD4703" w:rsidRPr="005A7BEF" w:rsidRDefault="00AD4703" w:rsidP="005A7BEF">
            <w:pPr>
              <w:rPr>
                <w:rFonts w:ascii="Arial" w:hAnsi="Arial" w:cs="Arial"/>
                <w:b/>
                <w:sz w:val="18"/>
                <w:szCs w:val="18"/>
              </w:rPr>
            </w:pPr>
          </w:p>
        </w:tc>
        <w:tc>
          <w:tcPr>
            <w:tcW w:w="630" w:type="dxa"/>
          </w:tcPr>
          <w:p w14:paraId="135DF3AB" w14:textId="77777777" w:rsidR="00AD4703" w:rsidRPr="005A7BEF" w:rsidRDefault="00AD4703" w:rsidP="005A7BEF">
            <w:pPr>
              <w:rPr>
                <w:rFonts w:ascii="Arial" w:hAnsi="Arial" w:cs="Arial"/>
                <w:b/>
                <w:sz w:val="18"/>
                <w:szCs w:val="18"/>
              </w:rPr>
            </w:pPr>
          </w:p>
        </w:tc>
        <w:tc>
          <w:tcPr>
            <w:tcW w:w="630" w:type="dxa"/>
          </w:tcPr>
          <w:p w14:paraId="165992F5" w14:textId="77777777" w:rsidR="00AD4703" w:rsidRPr="005A7BEF" w:rsidRDefault="00AD4703" w:rsidP="005A7BEF">
            <w:pPr>
              <w:rPr>
                <w:rFonts w:ascii="Arial" w:hAnsi="Arial" w:cs="Arial"/>
                <w:b/>
                <w:sz w:val="18"/>
                <w:szCs w:val="18"/>
              </w:rPr>
            </w:pPr>
          </w:p>
        </w:tc>
        <w:tc>
          <w:tcPr>
            <w:tcW w:w="630" w:type="dxa"/>
          </w:tcPr>
          <w:p w14:paraId="05677E73" w14:textId="77777777" w:rsidR="00AD4703" w:rsidRPr="005A7BEF" w:rsidRDefault="00AD4703" w:rsidP="005A7BEF">
            <w:pPr>
              <w:rPr>
                <w:rFonts w:ascii="Arial" w:hAnsi="Arial" w:cs="Arial"/>
                <w:b/>
                <w:sz w:val="18"/>
                <w:szCs w:val="18"/>
              </w:rPr>
            </w:pPr>
          </w:p>
        </w:tc>
        <w:tc>
          <w:tcPr>
            <w:tcW w:w="630" w:type="dxa"/>
          </w:tcPr>
          <w:p w14:paraId="6E6AB327" w14:textId="77777777" w:rsidR="00AD4703" w:rsidRPr="005A7BEF" w:rsidRDefault="00AD4703" w:rsidP="005A7BEF">
            <w:pPr>
              <w:rPr>
                <w:rFonts w:ascii="Arial" w:hAnsi="Arial" w:cs="Arial"/>
                <w:b/>
                <w:sz w:val="18"/>
                <w:szCs w:val="18"/>
              </w:rPr>
            </w:pPr>
          </w:p>
        </w:tc>
        <w:tc>
          <w:tcPr>
            <w:tcW w:w="630" w:type="dxa"/>
          </w:tcPr>
          <w:p w14:paraId="0E67D3E9" w14:textId="77777777" w:rsidR="00AD4703" w:rsidRPr="005A7BEF" w:rsidRDefault="00AD4703" w:rsidP="005A7BEF">
            <w:pPr>
              <w:rPr>
                <w:rFonts w:ascii="Arial" w:hAnsi="Arial" w:cs="Arial"/>
                <w:b/>
                <w:sz w:val="18"/>
                <w:szCs w:val="18"/>
              </w:rPr>
            </w:pPr>
          </w:p>
        </w:tc>
        <w:tc>
          <w:tcPr>
            <w:tcW w:w="630" w:type="dxa"/>
          </w:tcPr>
          <w:p w14:paraId="4039451F" w14:textId="77777777" w:rsidR="00AD4703" w:rsidRPr="005A7BEF" w:rsidRDefault="00AD4703" w:rsidP="005A7BEF">
            <w:pPr>
              <w:rPr>
                <w:rFonts w:ascii="Arial" w:hAnsi="Arial" w:cs="Arial"/>
                <w:b/>
                <w:sz w:val="18"/>
                <w:szCs w:val="18"/>
              </w:rPr>
            </w:pPr>
          </w:p>
        </w:tc>
        <w:tc>
          <w:tcPr>
            <w:tcW w:w="630" w:type="dxa"/>
          </w:tcPr>
          <w:p w14:paraId="701D87EE" w14:textId="77777777" w:rsidR="00AD4703" w:rsidRPr="005A7BEF" w:rsidRDefault="00AD4703" w:rsidP="005A7BEF">
            <w:pPr>
              <w:rPr>
                <w:rFonts w:ascii="Arial" w:hAnsi="Arial" w:cs="Arial"/>
                <w:b/>
                <w:sz w:val="18"/>
                <w:szCs w:val="18"/>
              </w:rPr>
            </w:pPr>
          </w:p>
        </w:tc>
        <w:tc>
          <w:tcPr>
            <w:tcW w:w="630" w:type="dxa"/>
          </w:tcPr>
          <w:p w14:paraId="37F4B537" w14:textId="77777777" w:rsidR="00AD4703" w:rsidRPr="005A7BEF" w:rsidRDefault="00AD4703" w:rsidP="005A7BEF">
            <w:pPr>
              <w:rPr>
                <w:rFonts w:ascii="Arial" w:hAnsi="Arial" w:cs="Arial"/>
                <w:b/>
                <w:sz w:val="18"/>
                <w:szCs w:val="18"/>
              </w:rPr>
            </w:pPr>
          </w:p>
        </w:tc>
        <w:tc>
          <w:tcPr>
            <w:tcW w:w="540" w:type="dxa"/>
          </w:tcPr>
          <w:p w14:paraId="41D8CD48" w14:textId="77777777" w:rsidR="00AD4703" w:rsidRPr="005A7BEF" w:rsidRDefault="00AD4703" w:rsidP="005A7BEF">
            <w:pPr>
              <w:rPr>
                <w:rFonts w:ascii="Arial" w:hAnsi="Arial" w:cs="Arial"/>
                <w:b/>
                <w:sz w:val="18"/>
                <w:szCs w:val="18"/>
              </w:rPr>
            </w:pPr>
          </w:p>
        </w:tc>
        <w:tc>
          <w:tcPr>
            <w:tcW w:w="630" w:type="dxa"/>
          </w:tcPr>
          <w:p w14:paraId="354815E1" w14:textId="77777777" w:rsidR="00AD4703" w:rsidRPr="005A7BEF" w:rsidRDefault="00AD4703" w:rsidP="005A7BEF">
            <w:pPr>
              <w:rPr>
                <w:rFonts w:ascii="Arial" w:hAnsi="Arial" w:cs="Arial"/>
                <w:b/>
                <w:sz w:val="18"/>
                <w:szCs w:val="18"/>
              </w:rPr>
            </w:pPr>
          </w:p>
        </w:tc>
        <w:tc>
          <w:tcPr>
            <w:tcW w:w="720" w:type="dxa"/>
          </w:tcPr>
          <w:p w14:paraId="297C2099" w14:textId="77777777" w:rsidR="00AD4703" w:rsidRPr="005A7BEF" w:rsidRDefault="00AD4703" w:rsidP="005A7BEF">
            <w:pPr>
              <w:rPr>
                <w:rFonts w:ascii="Arial" w:hAnsi="Arial" w:cs="Arial"/>
                <w:b/>
                <w:sz w:val="18"/>
                <w:szCs w:val="18"/>
              </w:rPr>
            </w:pPr>
          </w:p>
        </w:tc>
        <w:tc>
          <w:tcPr>
            <w:tcW w:w="540" w:type="dxa"/>
          </w:tcPr>
          <w:p w14:paraId="19FB487A" w14:textId="77777777" w:rsidR="00AD4703" w:rsidRPr="005A7BEF" w:rsidRDefault="00AD4703" w:rsidP="005A7BEF">
            <w:pPr>
              <w:rPr>
                <w:rFonts w:ascii="Arial" w:hAnsi="Arial" w:cs="Arial"/>
                <w:b/>
                <w:sz w:val="18"/>
                <w:szCs w:val="18"/>
              </w:rPr>
            </w:pPr>
          </w:p>
        </w:tc>
        <w:tc>
          <w:tcPr>
            <w:tcW w:w="630" w:type="dxa"/>
          </w:tcPr>
          <w:p w14:paraId="58184151" w14:textId="77777777" w:rsidR="00AD4703" w:rsidRPr="005A7BEF" w:rsidRDefault="00AD4703" w:rsidP="005A7BEF">
            <w:pPr>
              <w:rPr>
                <w:rFonts w:ascii="Arial" w:hAnsi="Arial" w:cs="Arial"/>
                <w:b/>
                <w:sz w:val="18"/>
                <w:szCs w:val="18"/>
              </w:rPr>
            </w:pPr>
          </w:p>
        </w:tc>
        <w:tc>
          <w:tcPr>
            <w:tcW w:w="540" w:type="dxa"/>
          </w:tcPr>
          <w:p w14:paraId="358EA7D4" w14:textId="77777777" w:rsidR="00AD4703" w:rsidRPr="005A7BEF" w:rsidRDefault="00AD4703" w:rsidP="005A7BEF">
            <w:pPr>
              <w:rPr>
                <w:rFonts w:ascii="Arial" w:hAnsi="Arial" w:cs="Arial"/>
                <w:b/>
                <w:sz w:val="18"/>
                <w:szCs w:val="18"/>
              </w:rPr>
            </w:pPr>
          </w:p>
        </w:tc>
        <w:tc>
          <w:tcPr>
            <w:tcW w:w="665" w:type="dxa"/>
          </w:tcPr>
          <w:p w14:paraId="3CC93CF8" w14:textId="77777777" w:rsidR="00AD4703" w:rsidRPr="005A7BEF" w:rsidRDefault="00AD4703" w:rsidP="005A7BEF">
            <w:pPr>
              <w:rPr>
                <w:rFonts w:ascii="Arial" w:hAnsi="Arial" w:cs="Arial"/>
                <w:b/>
                <w:sz w:val="18"/>
                <w:szCs w:val="18"/>
              </w:rPr>
            </w:pPr>
          </w:p>
        </w:tc>
      </w:tr>
      <w:tr w:rsidR="00AD4703" w:rsidRPr="005A7BEF" w14:paraId="16F852FD" w14:textId="77777777" w:rsidTr="00BB358E">
        <w:tc>
          <w:tcPr>
            <w:tcW w:w="3325" w:type="dxa"/>
          </w:tcPr>
          <w:p w14:paraId="757C13A0" w14:textId="77777777" w:rsidR="00AD4703" w:rsidRPr="005A7BEF" w:rsidRDefault="00AD4703" w:rsidP="005A7BEF">
            <w:pPr>
              <w:rPr>
                <w:rFonts w:ascii="Arial" w:hAnsi="Arial" w:cs="Arial"/>
                <w:b/>
                <w:sz w:val="18"/>
                <w:szCs w:val="18"/>
              </w:rPr>
            </w:pPr>
            <w:r w:rsidRPr="005A7BEF">
              <w:rPr>
                <w:rFonts w:ascii="Arial" w:hAnsi="Arial" w:cs="Arial"/>
                <w:b/>
                <w:sz w:val="18"/>
                <w:szCs w:val="18"/>
              </w:rPr>
              <w:t>F4. If watery diarrhea, was [Name] given the same amount to drink as before the watery diarrhea, or more, or less?</w:t>
            </w:r>
          </w:p>
          <w:p w14:paraId="3409E201" w14:textId="77777777" w:rsidR="00AD4703" w:rsidRPr="005A7BEF" w:rsidRDefault="00AD4703" w:rsidP="005A7BEF">
            <w:pPr>
              <w:rPr>
                <w:rFonts w:ascii="Arial" w:hAnsi="Arial" w:cs="Arial"/>
                <w:b/>
                <w:sz w:val="18"/>
                <w:szCs w:val="18"/>
              </w:rPr>
            </w:pPr>
            <w:r w:rsidRPr="005A7BEF">
              <w:rPr>
                <w:rFonts w:ascii="Arial" w:hAnsi="Arial" w:cs="Arial"/>
                <w:b/>
                <w:sz w:val="18"/>
                <w:szCs w:val="18"/>
              </w:rPr>
              <w:t>1. Same</w:t>
            </w:r>
          </w:p>
          <w:p w14:paraId="7A300405" w14:textId="77777777" w:rsidR="00AD4703" w:rsidRPr="005A7BEF" w:rsidRDefault="00AD4703" w:rsidP="005A7BEF">
            <w:pPr>
              <w:rPr>
                <w:rFonts w:ascii="Arial" w:hAnsi="Arial" w:cs="Arial"/>
                <w:b/>
                <w:sz w:val="18"/>
                <w:szCs w:val="18"/>
              </w:rPr>
            </w:pPr>
            <w:r w:rsidRPr="005A7BEF">
              <w:rPr>
                <w:rFonts w:ascii="Arial" w:hAnsi="Arial" w:cs="Arial"/>
                <w:b/>
                <w:sz w:val="18"/>
                <w:szCs w:val="18"/>
              </w:rPr>
              <w:t>2. More</w:t>
            </w:r>
          </w:p>
          <w:p w14:paraId="1F1734D8" w14:textId="77777777" w:rsidR="00AD4703" w:rsidRPr="005A7BEF" w:rsidRDefault="00AD4703" w:rsidP="005A7BEF">
            <w:pPr>
              <w:rPr>
                <w:rFonts w:ascii="Arial" w:hAnsi="Arial" w:cs="Arial"/>
                <w:b/>
                <w:sz w:val="18"/>
                <w:szCs w:val="18"/>
              </w:rPr>
            </w:pPr>
            <w:r w:rsidRPr="005A7BEF">
              <w:rPr>
                <w:rFonts w:ascii="Arial" w:hAnsi="Arial" w:cs="Arial"/>
                <w:b/>
                <w:sz w:val="18"/>
                <w:szCs w:val="18"/>
              </w:rPr>
              <w:t>5. Less</w:t>
            </w:r>
          </w:p>
        </w:tc>
        <w:tc>
          <w:tcPr>
            <w:tcW w:w="720" w:type="dxa"/>
          </w:tcPr>
          <w:p w14:paraId="58531437" w14:textId="77777777" w:rsidR="00AD4703" w:rsidRPr="005A7BEF" w:rsidRDefault="00AD4703" w:rsidP="005A7BEF">
            <w:pPr>
              <w:rPr>
                <w:rFonts w:ascii="Arial" w:hAnsi="Arial" w:cs="Arial"/>
                <w:b/>
                <w:sz w:val="18"/>
                <w:szCs w:val="18"/>
              </w:rPr>
            </w:pPr>
          </w:p>
        </w:tc>
        <w:tc>
          <w:tcPr>
            <w:tcW w:w="630" w:type="dxa"/>
          </w:tcPr>
          <w:p w14:paraId="063B6258" w14:textId="77777777" w:rsidR="00AD4703" w:rsidRPr="005A7BEF" w:rsidRDefault="00AD4703" w:rsidP="005A7BEF">
            <w:pPr>
              <w:rPr>
                <w:rFonts w:ascii="Arial" w:hAnsi="Arial" w:cs="Arial"/>
                <w:b/>
                <w:sz w:val="18"/>
                <w:szCs w:val="18"/>
              </w:rPr>
            </w:pPr>
          </w:p>
        </w:tc>
        <w:tc>
          <w:tcPr>
            <w:tcW w:w="540" w:type="dxa"/>
          </w:tcPr>
          <w:p w14:paraId="2F386DB6" w14:textId="77777777" w:rsidR="00AD4703" w:rsidRPr="005A7BEF" w:rsidRDefault="00AD4703" w:rsidP="005A7BEF">
            <w:pPr>
              <w:rPr>
                <w:rFonts w:ascii="Arial" w:hAnsi="Arial" w:cs="Arial"/>
                <w:b/>
                <w:sz w:val="18"/>
                <w:szCs w:val="18"/>
              </w:rPr>
            </w:pPr>
          </w:p>
        </w:tc>
        <w:tc>
          <w:tcPr>
            <w:tcW w:w="630" w:type="dxa"/>
          </w:tcPr>
          <w:p w14:paraId="22D5AB3F" w14:textId="77777777" w:rsidR="00AD4703" w:rsidRPr="005A7BEF" w:rsidRDefault="00AD4703" w:rsidP="005A7BEF">
            <w:pPr>
              <w:rPr>
                <w:rFonts w:ascii="Arial" w:hAnsi="Arial" w:cs="Arial"/>
                <w:b/>
                <w:sz w:val="18"/>
                <w:szCs w:val="18"/>
              </w:rPr>
            </w:pPr>
          </w:p>
        </w:tc>
        <w:tc>
          <w:tcPr>
            <w:tcW w:w="630" w:type="dxa"/>
          </w:tcPr>
          <w:p w14:paraId="7A175857" w14:textId="77777777" w:rsidR="00AD4703" w:rsidRPr="005A7BEF" w:rsidRDefault="00AD4703" w:rsidP="005A7BEF">
            <w:pPr>
              <w:rPr>
                <w:rFonts w:ascii="Arial" w:hAnsi="Arial" w:cs="Arial"/>
                <w:b/>
                <w:sz w:val="18"/>
                <w:szCs w:val="18"/>
              </w:rPr>
            </w:pPr>
          </w:p>
        </w:tc>
        <w:tc>
          <w:tcPr>
            <w:tcW w:w="630" w:type="dxa"/>
          </w:tcPr>
          <w:p w14:paraId="6CA4F43E" w14:textId="77777777" w:rsidR="00AD4703" w:rsidRPr="005A7BEF" w:rsidRDefault="00AD4703" w:rsidP="005A7BEF">
            <w:pPr>
              <w:rPr>
                <w:rFonts w:ascii="Arial" w:hAnsi="Arial" w:cs="Arial"/>
                <w:b/>
                <w:sz w:val="18"/>
                <w:szCs w:val="18"/>
              </w:rPr>
            </w:pPr>
          </w:p>
        </w:tc>
        <w:tc>
          <w:tcPr>
            <w:tcW w:w="630" w:type="dxa"/>
          </w:tcPr>
          <w:p w14:paraId="0F3AEB6F" w14:textId="77777777" w:rsidR="00AD4703" w:rsidRPr="005A7BEF" w:rsidRDefault="00AD4703" w:rsidP="005A7BEF">
            <w:pPr>
              <w:rPr>
                <w:rFonts w:ascii="Arial" w:hAnsi="Arial" w:cs="Arial"/>
                <w:b/>
                <w:sz w:val="18"/>
                <w:szCs w:val="18"/>
              </w:rPr>
            </w:pPr>
          </w:p>
        </w:tc>
        <w:tc>
          <w:tcPr>
            <w:tcW w:w="630" w:type="dxa"/>
          </w:tcPr>
          <w:p w14:paraId="6266AD01" w14:textId="77777777" w:rsidR="00AD4703" w:rsidRPr="005A7BEF" w:rsidRDefault="00AD4703" w:rsidP="005A7BEF">
            <w:pPr>
              <w:rPr>
                <w:rFonts w:ascii="Arial" w:hAnsi="Arial" w:cs="Arial"/>
                <w:b/>
                <w:sz w:val="18"/>
                <w:szCs w:val="18"/>
              </w:rPr>
            </w:pPr>
          </w:p>
        </w:tc>
        <w:tc>
          <w:tcPr>
            <w:tcW w:w="630" w:type="dxa"/>
          </w:tcPr>
          <w:p w14:paraId="1807FB99" w14:textId="77777777" w:rsidR="00AD4703" w:rsidRPr="005A7BEF" w:rsidRDefault="00AD4703" w:rsidP="005A7BEF">
            <w:pPr>
              <w:rPr>
                <w:rFonts w:ascii="Arial" w:hAnsi="Arial" w:cs="Arial"/>
                <w:b/>
                <w:sz w:val="18"/>
                <w:szCs w:val="18"/>
              </w:rPr>
            </w:pPr>
          </w:p>
        </w:tc>
        <w:tc>
          <w:tcPr>
            <w:tcW w:w="630" w:type="dxa"/>
          </w:tcPr>
          <w:p w14:paraId="054BD635" w14:textId="77777777" w:rsidR="00AD4703" w:rsidRPr="005A7BEF" w:rsidRDefault="00AD4703" w:rsidP="005A7BEF">
            <w:pPr>
              <w:rPr>
                <w:rFonts w:ascii="Arial" w:hAnsi="Arial" w:cs="Arial"/>
                <w:b/>
                <w:sz w:val="18"/>
                <w:szCs w:val="18"/>
              </w:rPr>
            </w:pPr>
          </w:p>
        </w:tc>
        <w:tc>
          <w:tcPr>
            <w:tcW w:w="630" w:type="dxa"/>
          </w:tcPr>
          <w:p w14:paraId="49655684" w14:textId="77777777" w:rsidR="00AD4703" w:rsidRPr="005A7BEF" w:rsidRDefault="00AD4703" w:rsidP="005A7BEF">
            <w:pPr>
              <w:rPr>
                <w:rFonts w:ascii="Arial" w:hAnsi="Arial" w:cs="Arial"/>
                <w:b/>
                <w:sz w:val="18"/>
                <w:szCs w:val="18"/>
              </w:rPr>
            </w:pPr>
          </w:p>
        </w:tc>
        <w:tc>
          <w:tcPr>
            <w:tcW w:w="540" w:type="dxa"/>
          </w:tcPr>
          <w:p w14:paraId="4FB4E6AF" w14:textId="77777777" w:rsidR="00AD4703" w:rsidRPr="005A7BEF" w:rsidRDefault="00AD4703" w:rsidP="005A7BEF">
            <w:pPr>
              <w:rPr>
                <w:rFonts w:ascii="Arial" w:hAnsi="Arial" w:cs="Arial"/>
                <w:b/>
                <w:sz w:val="18"/>
                <w:szCs w:val="18"/>
              </w:rPr>
            </w:pPr>
          </w:p>
        </w:tc>
        <w:tc>
          <w:tcPr>
            <w:tcW w:w="630" w:type="dxa"/>
          </w:tcPr>
          <w:p w14:paraId="6A02B485" w14:textId="77777777" w:rsidR="00AD4703" w:rsidRPr="005A7BEF" w:rsidRDefault="00AD4703" w:rsidP="005A7BEF">
            <w:pPr>
              <w:rPr>
                <w:rFonts w:ascii="Arial" w:hAnsi="Arial" w:cs="Arial"/>
                <w:b/>
                <w:sz w:val="18"/>
                <w:szCs w:val="18"/>
              </w:rPr>
            </w:pPr>
          </w:p>
        </w:tc>
        <w:tc>
          <w:tcPr>
            <w:tcW w:w="720" w:type="dxa"/>
          </w:tcPr>
          <w:p w14:paraId="04D43035" w14:textId="77777777" w:rsidR="00AD4703" w:rsidRPr="005A7BEF" w:rsidRDefault="00AD4703" w:rsidP="005A7BEF">
            <w:pPr>
              <w:rPr>
                <w:rFonts w:ascii="Arial" w:hAnsi="Arial" w:cs="Arial"/>
                <w:b/>
                <w:sz w:val="18"/>
                <w:szCs w:val="18"/>
              </w:rPr>
            </w:pPr>
          </w:p>
        </w:tc>
        <w:tc>
          <w:tcPr>
            <w:tcW w:w="540" w:type="dxa"/>
          </w:tcPr>
          <w:p w14:paraId="5B4A0538" w14:textId="77777777" w:rsidR="00AD4703" w:rsidRPr="005A7BEF" w:rsidRDefault="00AD4703" w:rsidP="005A7BEF">
            <w:pPr>
              <w:rPr>
                <w:rFonts w:ascii="Arial" w:hAnsi="Arial" w:cs="Arial"/>
                <w:b/>
                <w:sz w:val="18"/>
                <w:szCs w:val="18"/>
              </w:rPr>
            </w:pPr>
          </w:p>
        </w:tc>
        <w:tc>
          <w:tcPr>
            <w:tcW w:w="630" w:type="dxa"/>
          </w:tcPr>
          <w:p w14:paraId="41B71660" w14:textId="77777777" w:rsidR="00AD4703" w:rsidRPr="005A7BEF" w:rsidRDefault="00AD4703" w:rsidP="005A7BEF">
            <w:pPr>
              <w:rPr>
                <w:rFonts w:ascii="Arial" w:hAnsi="Arial" w:cs="Arial"/>
                <w:b/>
                <w:sz w:val="18"/>
                <w:szCs w:val="18"/>
              </w:rPr>
            </w:pPr>
          </w:p>
        </w:tc>
        <w:tc>
          <w:tcPr>
            <w:tcW w:w="540" w:type="dxa"/>
          </w:tcPr>
          <w:p w14:paraId="27E24355" w14:textId="77777777" w:rsidR="00AD4703" w:rsidRPr="005A7BEF" w:rsidRDefault="00AD4703" w:rsidP="005A7BEF">
            <w:pPr>
              <w:rPr>
                <w:rFonts w:ascii="Arial" w:hAnsi="Arial" w:cs="Arial"/>
                <w:b/>
                <w:sz w:val="18"/>
                <w:szCs w:val="18"/>
              </w:rPr>
            </w:pPr>
          </w:p>
        </w:tc>
        <w:tc>
          <w:tcPr>
            <w:tcW w:w="665" w:type="dxa"/>
          </w:tcPr>
          <w:p w14:paraId="2E3DE148" w14:textId="77777777" w:rsidR="00AD4703" w:rsidRPr="005A7BEF" w:rsidRDefault="00AD4703" w:rsidP="005A7BEF">
            <w:pPr>
              <w:rPr>
                <w:rFonts w:ascii="Arial" w:hAnsi="Arial" w:cs="Arial"/>
                <w:b/>
                <w:sz w:val="18"/>
                <w:szCs w:val="18"/>
              </w:rPr>
            </w:pPr>
          </w:p>
        </w:tc>
      </w:tr>
      <w:tr w:rsidR="00AD4703" w:rsidRPr="005A7BEF" w14:paraId="7A2120B3" w14:textId="77777777" w:rsidTr="00BB358E">
        <w:tc>
          <w:tcPr>
            <w:tcW w:w="3325" w:type="dxa"/>
          </w:tcPr>
          <w:p w14:paraId="4F94607E" w14:textId="77777777"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F5. For how many days during the last 2 weeks has [Name] suffered from this condition?</w:t>
            </w:r>
          </w:p>
          <w:p w14:paraId="0A469E8A" w14:textId="77777777" w:rsidR="00AD4703" w:rsidRPr="005A7BEF" w:rsidRDefault="00AD4703" w:rsidP="005A7BEF">
            <w:pPr>
              <w:rPr>
                <w:rFonts w:ascii="Arial" w:hAnsi="Arial" w:cs="Arial"/>
                <w:b/>
                <w:sz w:val="18"/>
                <w:szCs w:val="18"/>
              </w:rPr>
            </w:pPr>
            <w:r w:rsidRPr="005A7BEF">
              <w:rPr>
                <w:rFonts w:ascii="Arial" w:hAnsi="Arial" w:cs="Arial"/>
                <w:b/>
                <w:sz w:val="18"/>
                <w:szCs w:val="18"/>
              </w:rPr>
              <w:t>(1-14 days)</w:t>
            </w:r>
          </w:p>
        </w:tc>
        <w:tc>
          <w:tcPr>
            <w:tcW w:w="720" w:type="dxa"/>
          </w:tcPr>
          <w:p w14:paraId="523CC2AA" w14:textId="77777777" w:rsidR="00AD4703" w:rsidRPr="005A7BEF" w:rsidRDefault="00AD4703" w:rsidP="005A7BEF">
            <w:pPr>
              <w:rPr>
                <w:rFonts w:ascii="Arial" w:hAnsi="Arial" w:cs="Arial"/>
                <w:b/>
                <w:sz w:val="18"/>
                <w:szCs w:val="18"/>
              </w:rPr>
            </w:pPr>
          </w:p>
        </w:tc>
        <w:tc>
          <w:tcPr>
            <w:tcW w:w="630" w:type="dxa"/>
          </w:tcPr>
          <w:p w14:paraId="0004C5E2" w14:textId="77777777" w:rsidR="00AD4703" w:rsidRPr="005A7BEF" w:rsidRDefault="00AD4703" w:rsidP="005A7BEF">
            <w:pPr>
              <w:rPr>
                <w:rFonts w:ascii="Arial" w:hAnsi="Arial" w:cs="Arial"/>
                <w:b/>
                <w:sz w:val="18"/>
                <w:szCs w:val="18"/>
              </w:rPr>
            </w:pPr>
          </w:p>
        </w:tc>
        <w:tc>
          <w:tcPr>
            <w:tcW w:w="540" w:type="dxa"/>
          </w:tcPr>
          <w:p w14:paraId="52282593" w14:textId="77777777" w:rsidR="00AD4703" w:rsidRPr="005A7BEF" w:rsidRDefault="00AD4703" w:rsidP="005A7BEF">
            <w:pPr>
              <w:rPr>
                <w:rFonts w:ascii="Arial" w:hAnsi="Arial" w:cs="Arial"/>
                <w:b/>
                <w:sz w:val="18"/>
                <w:szCs w:val="18"/>
              </w:rPr>
            </w:pPr>
          </w:p>
        </w:tc>
        <w:tc>
          <w:tcPr>
            <w:tcW w:w="630" w:type="dxa"/>
          </w:tcPr>
          <w:p w14:paraId="69365443" w14:textId="77777777" w:rsidR="00AD4703" w:rsidRPr="005A7BEF" w:rsidRDefault="00AD4703" w:rsidP="005A7BEF">
            <w:pPr>
              <w:rPr>
                <w:rFonts w:ascii="Arial" w:hAnsi="Arial" w:cs="Arial"/>
                <w:b/>
                <w:sz w:val="18"/>
                <w:szCs w:val="18"/>
              </w:rPr>
            </w:pPr>
          </w:p>
        </w:tc>
        <w:tc>
          <w:tcPr>
            <w:tcW w:w="630" w:type="dxa"/>
          </w:tcPr>
          <w:p w14:paraId="644B9090" w14:textId="77777777" w:rsidR="00AD4703" w:rsidRPr="005A7BEF" w:rsidRDefault="00AD4703" w:rsidP="005A7BEF">
            <w:pPr>
              <w:rPr>
                <w:rFonts w:ascii="Arial" w:hAnsi="Arial" w:cs="Arial"/>
                <w:b/>
                <w:sz w:val="18"/>
                <w:szCs w:val="18"/>
              </w:rPr>
            </w:pPr>
          </w:p>
        </w:tc>
        <w:tc>
          <w:tcPr>
            <w:tcW w:w="630" w:type="dxa"/>
          </w:tcPr>
          <w:p w14:paraId="41F5D8AD" w14:textId="77777777" w:rsidR="00AD4703" w:rsidRPr="005A7BEF" w:rsidRDefault="00AD4703" w:rsidP="005A7BEF">
            <w:pPr>
              <w:rPr>
                <w:rFonts w:ascii="Arial" w:hAnsi="Arial" w:cs="Arial"/>
                <w:b/>
                <w:sz w:val="18"/>
                <w:szCs w:val="18"/>
              </w:rPr>
            </w:pPr>
          </w:p>
        </w:tc>
        <w:tc>
          <w:tcPr>
            <w:tcW w:w="630" w:type="dxa"/>
          </w:tcPr>
          <w:p w14:paraId="0F864210" w14:textId="77777777" w:rsidR="00AD4703" w:rsidRPr="005A7BEF" w:rsidRDefault="00AD4703" w:rsidP="005A7BEF">
            <w:pPr>
              <w:rPr>
                <w:rFonts w:ascii="Arial" w:hAnsi="Arial" w:cs="Arial"/>
                <w:b/>
                <w:sz w:val="18"/>
                <w:szCs w:val="18"/>
              </w:rPr>
            </w:pPr>
          </w:p>
        </w:tc>
        <w:tc>
          <w:tcPr>
            <w:tcW w:w="630" w:type="dxa"/>
          </w:tcPr>
          <w:p w14:paraId="2CA111CB" w14:textId="77777777" w:rsidR="00AD4703" w:rsidRPr="005A7BEF" w:rsidRDefault="00AD4703" w:rsidP="005A7BEF">
            <w:pPr>
              <w:rPr>
                <w:rFonts w:ascii="Arial" w:hAnsi="Arial" w:cs="Arial"/>
                <w:b/>
                <w:sz w:val="18"/>
                <w:szCs w:val="18"/>
              </w:rPr>
            </w:pPr>
          </w:p>
        </w:tc>
        <w:tc>
          <w:tcPr>
            <w:tcW w:w="630" w:type="dxa"/>
          </w:tcPr>
          <w:p w14:paraId="3A345224" w14:textId="77777777" w:rsidR="00AD4703" w:rsidRPr="005A7BEF" w:rsidRDefault="00AD4703" w:rsidP="005A7BEF">
            <w:pPr>
              <w:rPr>
                <w:rFonts w:ascii="Arial" w:hAnsi="Arial" w:cs="Arial"/>
                <w:b/>
                <w:sz w:val="18"/>
                <w:szCs w:val="18"/>
              </w:rPr>
            </w:pPr>
          </w:p>
        </w:tc>
        <w:tc>
          <w:tcPr>
            <w:tcW w:w="630" w:type="dxa"/>
          </w:tcPr>
          <w:p w14:paraId="04400E2B" w14:textId="77777777" w:rsidR="00AD4703" w:rsidRPr="005A7BEF" w:rsidRDefault="00AD4703" w:rsidP="005A7BEF">
            <w:pPr>
              <w:rPr>
                <w:rFonts w:ascii="Arial" w:hAnsi="Arial" w:cs="Arial"/>
                <w:b/>
                <w:sz w:val="18"/>
                <w:szCs w:val="18"/>
              </w:rPr>
            </w:pPr>
          </w:p>
        </w:tc>
        <w:tc>
          <w:tcPr>
            <w:tcW w:w="630" w:type="dxa"/>
          </w:tcPr>
          <w:p w14:paraId="286C27FE" w14:textId="77777777" w:rsidR="00AD4703" w:rsidRPr="005A7BEF" w:rsidRDefault="00AD4703" w:rsidP="005A7BEF">
            <w:pPr>
              <w:rPr>
                <w:rFonts w:ascii="Arial" w:hAnsi="Arial" w:cs="Arial"/>
                <w:b/>
                <w:sz w:val="18"/>
                <w:szCs w:val="18"/>
              </w:rPr>
            </w:pPr>
          </w:p>
        </w:tc>
        <w:tc>
          <w:tcPr>
            <w:tcW w:w="540" w:type="dxa"/>
          </w:tcPr>
          <w:p w14:paraId="584700BB" w14:textId="77777777" w:rsidR="00AD4703" w:rsidRPr="005A7BEF" w:rsidRDefault="00AD4703" w:rsidP="005A7BEF">
            <w:pPr>
              <w:rPr>
                <w:rFonts w:ascii="Arial" w:hAnsi="Arial" w:cs="Arial"/>
                <w:b/>
                <w:sz w:val="18"/>
                <w:szCs w:val="18"/>
              </w:rPr>
            </w:pPr>
          </w:p>
        </w:tc>
        <w:tc>
          <w:tcPr>
            <w:tcW w:w="630" w:type="dxa"/>
          </w:tcPr>
          <w:p w14:paraId="36F3EE62" w14:textId="77777777" w:rsidR="00AD4703" w:rsidRPr="005A7BEF" w:rsidRDefault="00AD4703" w:rsidP="005A7BEF">
            <w:pPr>
              <w:rPr>
                <w:rFonts w:ascii="Arial" w:hAnsi="Arial" w:cs="Arial"/>
                <w:b/>
                <w:sz w:val="18"/>
                <w:szCs w:val="18"/>
              </w:rPr>
            </w:pPr>
          </w:p>
        </w:tc>
        <w:tc>
          <w:tcPr>
            <w:tcW w:w="720" w:type="dxa"/>
          </w:tcPr>
          <w:p w14:paraId="470D0762" w14:textId="77777777" w:rsidR="00AD4703" w:rsidRPr="005A7BEF" w:rsidRDefault="00AD4703" w:rsidP="005A7BEF">
            <w:pPr>
              <w:rPr>
                <w:rFonts w:ascii="Arial" w:hAnsi="Arial" w:cs="Arial"/>
                <w:b/>
                <w:sz w:val="18"/>
                <w:szCs w:val="18"/>
              </w:rPr>
            </w:pPr>
          </w:p>
        </w:tc>
        <w:tc>
          <w:tcPr>
            <w:tcW w:w="540" w:type="dxa"/>
          </w:tcPr>
          <w:p w14:paraId="59E11603" w14:textId="77777777" w:rsidR="00AD4703" w:rsidRPr="005A7BEF" w:rsidRDefault="00AD4703" w:rsidP="005A7BEF">
            <w:pPr>
              <w:rPr>
                <w:rFonts w:ascii="Arial" w:hAnsi="Arial" w:cs="Arial"/>
                <w:b/>
                <w:sz w:val="18"/>
                <w:szCs w:val="18"/>
              </w:rPr>
            </w:pPr>
          </w:p>
        </w:tc>
        <w:tc>
          <w:tcPr>
            <w:tcW w:w="630" w:type="dxa"/>
          </w:tcPr>
          <w:p w14:paraId="2B166202" w14:textId="77777777" w:rsidR="00AD4703" w:rsidRPr="005A7BEF" w:rsidRDefault="00AD4703" w:rsidP="005A7BEF">
            <w:pPr>
              <w:rPr>
                <w:rFonts w:ascii="Arial" w:hAnsi="Arial" w:cs="Arial"/>
                <w:b/>
                <w:sz w:val="18"/>
                <w:szCs w:val="18"/>
              </w:rPr>
            </w:pPr>
          </w:p>
        </w:tc>
        <w:tc>
          <w:tcPr>
            <w:tcW w:w="540" w:type="dxa"/>
          </w:tcPr>
          <w:p w14:paraId="14BAB64E" w14:textId="77777777" w:rsidR="00AD4703" w:rsidRPr="005A7BEF" w:rsidRDefault="00AD4703" w:rsidP="005A7BEF">
            <w:pPr>
              <w:rPr>
                <w:rFonts w:ascii="Arial" w:hAnsi="Arial" w:cs="Arial"/>
                <w:b/>
                <w:sz w:val="18"/>
                <w:szCs w:val="18"/>
              </w:rPr>
            </w:pPr>
          </w:p>
        </w:tc>
        <w:tc>
          <w:tcPr>
            <w:tcW w:w="665" w:type="dxa"/>
          </w:tcPr>
          <w:p w14:paraId="59F07E10" w14:textId="77777777" w:rsidR="00AD4703" w:rsidRPr="005A7BEF" w:rsidRDefault="00AD4703" w:rsidP="005A7BEF">
            <w:pPr>
              <w:rPr>
                <w:rFonts w:ascii="Arial" w:hAnsi="Arial" w:cs="Arial"/>
                <w:b/>
                <w:sz w:val="18"/>
                <w:szCs w:val="18"/>
              </w:rPr>
            </w:pPr>
          </w:p>
        </w:tc>
      </w:tr>
      <w:tr w:rsidR="00AD4703" w:rsidRPr="005A7BEF" w14:paraId="73CDDE25" w14:textId="77777777" w:rsidTr="00BB358E">
        <w:tc>
          <w:tcPr>
            <w:tcW w:w="3325" w:type="dxa"/>
          </w:tcPr>
          <w:p w14:paraId="63F05AA7"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F6. During the last 2 weeks did [Name] have to stop the usual activities because of this condition?  </w:t>
            </w:r>
          </w:p>
          <w:p w14:paraId="16D29A9A"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1. Yes      5. No (&gt;&gt;F8) </w:t>
            </w:r>
          </w:p>
        </w:tc>
        <w:tc>
          <w:tcPr>
            <w:tcW w:w="720" w:type="dxa"/>
            <w:vAlign w:val="center"/>
          </w:tcPr>
          <w:p w14:paraId="2881C8EF" w14:textId="77777777" w:rsidR="00AD4703" w:rsidRPr="005A7BEF" w:rsidRDefault="00AD4703" w:rsidP="005A7BEF">
            <w:pPr>
              <w:rPr>
                <w:rFonts w:ascii="Arial" w:hAnsi="Arial" w:cs="Arial"/>
                <w:b/>
                <w:sz w:val="18"/>
                <w:szCs w:val="18"/>
              </w:rPr>
            </w:pPr>
          </w:p>
        </w:tc>
        <w:tc>
          <w:tcPr>
            <w:tcW w:w="630" w:type="dxa"/>
            <w:vAlign w:val="center"/>
          </w:tcPr>
          <w:p w14:paraId="16063B23" w14:textId="77777777" w:rsidR="00AD4703" w:rsidRPr="005A7BEF" w:rsidRDefault="00AD4703" w:rsidP="005A7BEF">
            <w:pPr>
              <w:rPr>
                <w:rFonts w:ascii="Arial" w:hAnsi="Arial" w:cs="Arial"/>
                <w:b/>
                <w:sz w:val="18"/>
                <w:szCs w:val="18"/>
              </w:rPr>
            </w:pPr>
          </w:p>
        </w:tc>
        <w:tc>
          <w:tcPr>
            <w:tcW w:w="540" w:type="dxa"/>
          </w:tcPr>
          <w:p w14:paraId="08177E0B" w14:textId="77777777" w:rsidR="00AD4703" w:rsidRPr="005A7BEF" w:rsidRDefault="00AD4703" w:rsidP="005A7BEF">
            <w:pPr>
              <w:rPr>
                <w:rFonts w:ascii="Arial" w:hAnsi="Arial" w:cs="Arial"/>
                <w:b/>
                <w:sz w:val="18"/>
                <w:szCs w:val="18"/>
              </w:rPr>
            </w:pPr>
          </w:p>
        </w:tc>
        <w:tc>
          <w:tcPr>
            <w:tcW w:w="630" w:type="dxa"/>
          </w:tcPr>
          <w:p w14:paraId="084B14B0" w14:textId="77777777" w:rsidR="00AD4703" w:rsidRPr="005A7BEF" w:rsidRDefault="00AD4703" w:rsidP="005A7BEF">
            <w:pPr>
              <w:rPr>
                <w:rFonts w:ascii="Arial" w:hAnsi="Arial" w:cs="Arial"/>
                <w:b/>
                <w:sz w:val="18"/>
                <w:szCs w:val="18"/>
              </w:rPr>
            </w:pPr>
          </w:p>
        </w:tc>
        <w:tc>
          <w:tcPr>
            <w:tcW w:w="630" w:type="dxa"/>
          </w:tcPr>
          <w:p w14:paraId="43654940" w14:textId="77777777" w:rsidR="00AD4703" w:rsidRPr="005A7BEF" w:rsidRDefault="00AD4703" w:rsidP="005A7BEF">
            <w:pPr>
              <w:rPr>
                <w:rFonts w:ascii="Arial" w:hAnsi="Arial" w:cs="Arial"/>
                <w:b/>
                <w:sz w:val="18"/>
                <w:szCs w:val="18"/>
              </w:rPr>
            </w:pPr>
          </w:p>
        </w:tc>
        <w:tc>
          <w:tcPr>
            <w:tcW w:w="630" w:type="dxa"/>
          </w:tcPr>
          <w:p w14:paraId="1FB807A0" w14:textId="77777777" w:rsidR="00AD4703" w:rsidRPr="005A7BEF" w:rsidRDefault="00AD4703" w:rsidP="005A7BEF">
            <w:pPr>
              <w:rPr>
                <w:rFonts w:ascii="Arial" w:hAnsi="Arial" w:cs="Arial"/>
                <w:b/>
                <w:sz w:val="18"/>
                <w:szCs w:val="18"/>
              </w:rPr>
            </w:pPr>
          </w:p>
        </w:tc>
        <w:tc>
          <w:tcPr>
            <w:tcW w:w="630" w:type="dxa"/>
          </w:tcPr>
          <w:p w14:paraId="720943C3" w14:textId="77777777" w:rsidR="00AD4703" w:rsidRPr="005A7BEF" w:rsidRDefault="00AD4703" w:rsidP="005A7BEF">
            <w:pPr>
              <w:rPr>
                <w:rFonts w:ascii="Arial" w:hAnsi="Arial" w:cs="Arial"/>
                <w:b/>
                <w:sz w:val="18"/>
                <w:szCs w:val="18"/>
              </w:rPr>
            </w:pPr>
          </w:p>
        </w:tc>
        <w:tc>
          <w:tcPr>
            <w:tcW w:w="630" w:type="dxa"/>
          </w:tcPr>
          <w:p w14:paraId="68798A58" w14:textId="77777777" w:rsidR="00AD4703" w:rsidRPr="005A7BEF" w:rsidRDefault="00AD4703" w:rsidP="005A7BEF">
            <w:pPr>
              <w:rPr>
                <w:rFonts w:ascii="Arial" w:hAnsi="Arial" w:cs="Arial"/>
                <w:b/>
                <w:sz w:val="18"/>
                <w:szCs w:val="18"/>
              </w:rPr>
            </w:pPr>
          </w:p>
        </w:tc>
        <w:tc>
          <w:tcPr>
            <w:tcW w:w="630" w:type="dxa"/>
          </w:tcPr>
          <w:p w14:paraId="19BD5193" w14:textId="77777777" w:rsidR="00AD4703" w:rsidRPr="005A7BEF" w:rsidRDefault="00AD4703" w:rsidP="005A7BEF">
            <w:pPr>
              <w:rPr>
                <w:rFonts w:ascii="Arial" w:hAnsi="Arial" w:cs="Arial"/>
                <w:b/>
                <w:sz w:val="18"/>
                <w:szCs w:val="18"/>
              </w:rPr>
            </w:pPr>
          </w:p>
        </w:tc>
        <w:tc>
          <w:tcPr>
            <w:tcW w:w="630" w:type="dxa"/>
          </w:tcPr>
          <w:p w14:paraId="0EEF34B2" w14:textId="77777777" w:rsidR="00AD4703" w:rsidRPr="005A7BEF" w:rsidRDefault="00AD4703" w:rsidP="005A7BEF">
            <w:pPr>
              <w:rPr>
                <w:rFonts w:ascii="Arial" w:hAnsi="Arial" w:cs="Arial"/>
                <w:b/>
                <w:sz w:val="18"/>
                <w:szCs w:val="18"/>
              </w:rPr>
            </w:pPr>
          </w:p>
        </w:tc>
        <w:tc>
          <w:tcPr>
            <w:tcW w:w="630" w:type="dxa"/>
          </w:tcPr>
          <w:p w14:paraId="09C53E4D" w14:textId="77777777" w:rsidR="00AD4703" w:rsidRPr="005A7BEF" w:rsidRDefault="00AD4703" w:rsidP="005A7BEF">
            <w:pPr>
              <w:rPr>
                <w:rFonts w:ascii="Arial" w:hAnsi="Arial" w:cs="Arial"/>
                <w:b/>
                <w:sz w:val="18"/>
                <w:szCs w:val="18"/>
              </w:rPr>
            </w:pPr>
          </w:p>
        </w:tc>
        <w:tc>
          <w:tcPr>
            <w:tcW w:w="540" w:type="dxa"/>
          </w:tcPr>
          <w:p w14:paraId="6EF3B4D6" w14:textId="77777777" w:rsidR="00AD4703" w:rsidRPr="005A7BEF" w:rsidRDefault="00AD4703" w:rsidP="005A7BEF">
            <w:pPr>
              <w:rPr>
                <w:rFonts w:ascii="Arial" w:hAnsi="Arial" w:cs="Arial"/>
                <w:b/>
                <w:sz w:val="18"/>
                <w:szCs w:val="18"/>
              </w:rPr>
            </w:pPr>
          </w:p>
        </w:tc>
        <w:tc>
          <w:tcPr>
            <w:tcW w:w="630" w:type="dxa"/>
          </w:tcPr>
          <w:p w14:paraId="166D5DAC" w14:textId="77777777" w:rsidR="00AD4703" w:rsidRPr="005A7BEF" w:rsidRDefault="00AD4703" w:rsidP="005A7BEF">
            <w:pPr>
              <w:rPr>
                <w:rFonts w:ascii="Arial" w:hAnsi="Arial" w:cs="Arial"/>
                <w:b/>
                <w:sz w:val="18"/>
                <w:szCs w:val="18"/>
              </w:rPr>
            </w:pPr>
          </w:p>
        </w:tc>
        <w:tc>
          <w:tcPr>
            <w:tcW w:w="720" w:type="dxa"/>
          </w:tcPr>
          <w:p w14:paraId="7CAF408F" w14:textId="77777777" w:rsidR="00AD4703" w:rsidRPr="005A7BEF" w:rsidRDefault="00AD4703" w:rsidP="005A7BEF">
            <w:pPr>
              <w:rPr>
                <w:rFonts w:ascii="Arial" w:hAnsi="Arial" w:cs="Arial"/>
                <w:b/>
                <w:sz w:val="18"/>
                <w:szCs w:val="18"/>
              </w:rPr>
            </w:pPr>
          </w:p>
        </w:tc>
        <w:tc>
          <w:tcPr>
            <w:tcW w:w="540" w:type="dxa"/>
          </w:tcPr>
          <w:p w14:paraId="6A4CAD2D" w14:textId="77777777" w:rsidR="00AD4703" w:rsidRPr="005A7BEF" w:rsidRDefault="00AD4703" w:rsidP="005A7BEF">
            <w:pPr>
              <w:rPr>
                <w:rFonts w:ascii="Arial" w:hAnsi="Arial" w:cs="Arial"/>
                <w:b/>
                <w:sz w:val="18"/>
                <w:szCs w:val="18"/>
              </w:rPr>
            </w:pPr>
          </w:p>
        </w:tc>
        <w:tc>
          <w:tcPr>
            <w:tcW w:w="630" w:type="dxa"/>
          </w:tcPr>
          <w:p w14:paraId="1A9C81AC" w14:textId="77777777" w:rsidR="00AD4703" w:rsidRPr="005A7BEF" w:rsidRDefault="00AD4703" w:rsidP="005A7BEF">
            <w:pPr>
              <w:rPr>
                <w:rFonts w:ascii="Arial" w:hAnsi="Arial" w:cs="Arial"/>
                <w:b/>
                <w:sz w:val="18"/>
                <w:szCs w:val="18"/>
              </w:rPr>
            </w:pPr>
          </w:p>
        </w:tc>
        <w:tc>
          <w:tcPr>
            <w:tcW w:w="540" w:type="dxa"/>
          </w:tcPr>
          <w:p w14:paraId="012773A9" w14:textId="77777777" w:rsidR="00AD4703" w:rsidRPr="005A7BEF" w:rsidRDefault="00AD4703" w:rsidP="005A7BEF">
            <w:pPr>
              <w:rPr>
                <w:rFonts w:ascii="Arial" w:hAnsi="Arial" w:cs="Arial"/>
                <w:b/>
                <w:sz w:val="18"/>
                <w:szCs w:val="18"/>
              </w:rPr>
            </w:pPr>
          </w:p>
        </w:tc>
        <w:tc>
          <w:tcPr>
            <w:tcW w:w="665" w:type="dxa"/>
          </w:tcPr>
          <w:p w14:paraId="618CDB81" w14:textId="77777777" w:rsidR="00AD4703" w:rsidRPr="005A7BEF" w:rsidRDefault="00AD4703" w:rsidP="005A7BEF">
            <w:pPr>
              <w:rPr>
                <w:rFonts w:ascii="Arial" w:hAnsi="Arial" w:cs="Arial"/>
                <w:b/>
                <w:sz w:val="18"/>
                <w:szCs w:val="18"/>
              </w:rPr>
            </w:pPr>
          </w:p>
        </w:tc>
      </w:tr>
      <w:tr w:rsidR="00AD4703" w:rsidRPr="005A7BEF" w14:paraId="0955200B" w14:textId="77777777" w:rsidTr="00BB358E">
        <w:tc>
          <w:tcPr>
            <w:tcW w:w="3325" w:type="dxa"/>
          </w:tcPr>
          <w:p w14:paraId="3BD02787" w14:textId="77777777" w:rsidR="00AD4703" w:rsidRPr="005A7BEF" w:rsidRDefault="00AD4703" w:rsidP="005A7BEF">
            <w:pPr>
              <w:rPr>
                <w:rFonts w:ascii="Arial" w:hAnsi="Arial" w:cs="Arial"/>
                <w:b/>
                <w:sz w:val="18"/>
                <w:szCs w:val="18"/>
              </w:rPr>
            </w:pPr>
            <w:r w:rsidRPr="005A7BEF">
              <w:rPr>
                <w:rFonts w:ascii="Arial" w:hAnsi="Arial" w:cs="Arial"/>
                <w:b/>
                <w:sz w:val="18"/>
                <w:szCs w:val="18"/>
              </w:rPr>
              <w:t>F7. For how many days did [Name] have to stop his/her usual activity?</w:t>
            </w:r>
          </w:p>
          <w:p w14:paraId="3B894A13" w14:textId="77777777" w:rsidR="00AD4703" w:rsidRPr="005A7BEF" w:rsidRDefault="00AD4703" w:rsidP="005A7BEF">
            <w:pPr>
              <w:rPr>
                <w:rFonts w:ascii="Arial" w:hAnsi="Arial" w:cs="Arial"/>
                <w:b/>
                <w:sz w:val="18"/>
                <w:szCs w:val="18"/>
              </w:rPr>
            </w:pPr>
            <w:r w:rsidRPr="005A7BEF">
              <w:rPr>
                <w:rFonts w:ascii="Arial" w:hAnsi="Arial" w:cs="Arial"/>
                <w:b/>
                <w:sz w:val="18"/>
                <w:szCs w:val="18"/>
              </w:rPr>
              <w:t>(1-14 days)</w:t>
            </w:r>
          </w:p>
        </w:tc>
        <w:tc>
          <w:tcPr>
            <w:tcW w:w="720" w:type="dxa"/>
          </w:tcPr>
          <w:p w14:paraId="1CEB8130" w14:textId="77777777" w:rsidR="00AD4703" w:rsidRPr="005A7BEF" w:rsidRDefault="00AD4703" w:rsidP="005A7BEF">
            <w:pPr>
              <w:rPr>
                <w:rFonts w:ascii="Arial" w:hAnsi="Arial" w:cs="Arial"/>
                <w:b/>
                <w:sz w:val="18"/>
                <w:szCs w:val="18"/>
              </w:rPr>
            </w:pPr>
          </w:p>
        </w:tc>
        <w:tc>
          <w:tcPr>
            <w:tcW w:w="630" w:type="dxa"/>
          </w:tcPr>
          <w:p w14:paraId="11C7D074" w14:textId="77777777" w:rsidR="00AD4703" w:rsidRPr="005A7BEF" w:rsidRDefault="00AD4703" w:rsidP="005A7BEF">
            <w:pPr>
              <w:rPr>
                <w:rFonts w:ascii="Arial" w:hAnsi="Arial" w:cs="Arial"/>
                <w:b/>
                <w:sz w:val="18"/>
                <w:szCs w:val="18"/>
              </w:rPr>
            </w:pPr>
          </w:p>
        </w:tc>
        <w:tc>
          <w:tcPr>
            <w:tcW w:w="540" w:type="dxa"/>
          </w:tcPr>
          <w:p w14:paraId="3994A697" w14:textId="77777777" w:rsidR="00AD4703" w:rsidRPr="005A7BEF" w:rsidRDefault="00AD4703" w:rsidP="005A7BEF">
            <w:pPr>
              <w:rPr>
                <w:rFonts w:ascii="Arial" w:hAnsi="Arial" w:cs="Arial"/>
                <w:b/>
                <w:sz w:val="18"/>
                <w:szCs w:val="18"/>
              </w:rPr>
            </w:pPr>
          </w:p>
        </w:tc>
        <w:tc>
          <w:tcPr>
            <w:tcW w:w="630" w:type="dxa"/>
          </w:tcPr>
          <w:p w14:paraId="16C7CE64" w14:textId="77777777" w:rsidR="00AD4703" w:rsidRPr="005A7BEF" w:rsidRDefault="00AD4703" w:rsidP="005A7BEF">
            <w:pPr>
              <w:rPr>
                <w:rFonts w:ascii="Arial" w:hAnsi="Arial" w:cs="Arial"/>
                <w:b/>
                <w:sz w:val="18"/>
                <w:szCs w:val="18"/>
              </w:rPr>
            </w:pPr>
          </w:p>
        </w:tc>
        <w:tc>
          <w:tcPr>
            <w:tcW w:w="630" w:type="dxa"/>
          </w:tcPr>
          <w:p w14:paraId="0A459C83" w14:textId="77777777" w:rsidR="00AD4703" w:rsidRPr="005A7BEF" w:rsidRDefault="00AD4703" w:rsidP="005A7BEF">
            <w:pPr>
              <w:rPr>
                <w:rFonts w:ascii="Arial" w:hAnsi="Arial" w:cs="Arial"/>
                <w:b/>
                <w:sz w:val="18"/>
                <w:szCs w:val="18"/>
              </w:rPr>
            </w:pPr>
          </w:p>
        </w:tc>
        <w:tc>
          <w:tcPr>
            <w:tcW w:w="630" w:type="dxa"/>
          </w:tcPr>
          <w:p w14:paraId="2B91FA53" w14:textId="77777777" w:rsidR="00AD4703" w:rsidRPr="005A7BEF" w:rsidRDefault="00AD4703" w:rsidP="005A7BEF">
            <w:pPr>
              <w:rPr>
                <w:rFonts w:ascii="Arial" w:hAnsi="Arial" w:cs="Arial"/>
                <w:b/>
                <w:sz w:val="18"/>
                <w:szCs w:val="18"/>
              </w:rPr>
            </w:pPr>
          </w:p>
        </w:tc>
        <w:tc>
          <w:tcPr>
            <w:tcW w:w="630" w:type="dxa"/>
          </w:tcPr>
          <w:p w14:paraId="1A3D067D" w14:textId="77777777" w:rsidR="00AD4703" w:rsidRPr="005A7BEF" w:rsidRDefault="00AD4703" w:rsidP="005A7BEF">
            <w:pPr>
              <w:rPr>
                <w:rFonts w:ascii="Arial" w:hAnsi="Arial" w:cs="Arial"/>
                <w:b/>
                <w:sz w:val="18"/>
                <w:szCs w:val="18"/>
              </w:rPr>
            </w:pPr>
          </w:p>
        </w:tc>
        <w:tc>
          <w:tcPr>
            <w:tcW w:w="630" w:type="dxa"/>
          </w:tcPr>
          <w:p w14:paraId="322EB610" w14:textId="77777777" w:rsidR="00AD4703" w:rsidRPr="005A7BEF" w:rsidRDefault="00AD4703" w:rsidP="005A7BEF">
            <w:pPr>
              <w:rPr>
                <w:rFonts w:ascii="Arial" w:hAnsi="Arial" w:cs="Arial"/>
                <w:b/>
                <w:sz w:val="18"/>
                <w:szCs w:val="18"/>
              </w:rPr>
            </w:pPr>
          </w:p>
        </w:tc>
        <w:tc>
          <w:tcPr>
            <w:tcW w:w="630" w:type="dxa"/>
          </w:tcPr>
          <w:p w14:paraId="450B56AF" w14:textId="77777777" w:rsidR="00AD4703" w:rsidRPr="005A7BEF" w:rsidRDefault="00AD4703" w:rsidP="005A7BEF">
            <w:pPr>
              <w:rPr>
                <w:rFonts w:ascii="Arial" w:hAnsi="Arial" w:cs="Arial"/>
                <w:b/>
                <w:sz w:val="18"/>
                <w:szCs w:val="18"/>
              </w:rPr>
            </w:pPr>
          </w:p>
        </w:tc>
        <w:tc>
          <w:tcPr>
            <w:tcW w:w="630" w:type="dxa"/>
          </w:tcPr>
          <w:p w14:paraId="5F094D5E" w14:textId="77777777" w:rsidR="00AD4703" w:rsidRPr="005A7BEF" w:rsidRDefault="00AD4703" w:rsidP="005A7BEF">
            <w:pPr>
              <w:rPr>
                <w:rFonts w:ascii="Arial" w:hAnsi="Arial" w:cs="Arial"/>
                <w:b/>
                <w:sz w:val="18"/>
                <w:szCs w:val="18"/>
              </w:rPr>
            </w:pPr>
          </w:p>
        </w:tc>
        <w:tc>
          <w:tcPr>
            <w:tcW w:w="630" w:type="dxa"/>
          </w:tcPr>
          <w:p w14:paraId="02E9E82B" w14:textId="77777777" w:rsidR="00AD4703" w:rsidRPr="005A7BEF" w:rsidRDefault="00AD4703" w:rsidP="005A7BEF">
            <w:pPr>
              <w:rPr>
                <w:rFonts w:ascii="Arial" w:hAnsi="Arial" w:cs="Arial"/>
                <w:b/>
                <w:sz w:val="18"/>
                <w:szCs w:val="18"/>
              </w:rPr>
            </w:pPr>
          </w:p>
        </w:tc>
        <w:tc>
          <w:tcPr>
            <w:tcW w:w="540" w:type="dxa"/>
          </w:tcPr>
          <w:p w14:paraId="627C6501" w14:textId="77777777" w:rsidR="00AD4703" w:rsidRPr="005A7BEF" w:rsidRDefault="00AD4703" w:rsidP="005A7BEF">
            <w:pPr>
              <w:rPr>
                <w:rFonts w:ascii="Arial" w:hAnsi="Arial" w:cs="Arial"/>
                <w:b/>
                <w:sz w:val="18"/>
                <w:szCs w:val="18"/>
              </w:rPr>
            </w:pPr>
          </w:p>
        </w:tc>
        <w:tc>
          <w:tcPr>
            <w:tcW w:w="630" w:type="dxa"/>
          </w:tcPr>
          <w:p w14:paraId="593BB7B9" w14:textId="77777777" w:rsidR="00AD4703" w:rsidRPr="005A7BEF" w:rsidRDefault="00AD4703" w:rsidP="005A7BEF">
            <w:pPr>
              <w:rPr>
                <w:rFonts w:ascii="Arial" w:hAnsi="Arial" w:cs="Arial"/>
                <w:b/>
                <w:sz w:val="18"/>
                <w:szCs w:val="18"/>
              </w:rPr>
            </w:pPr>
          </w:p>
        </w:tc>
        <w:tc>
          <w:tcPr>
            <w:tcW w:w="720" w:type="dxa"/>
          </w:tcPr>
          <w:p w14:paraId="63041550" w14:textId="77777777" w:rsidR="00AD4703" w:rsidRPr="005A7BEF" w:rsidRDefault="00AD4703" w:rsidP="005A7BEF">
            <w:pPr>
              <w:rPr>
                <w:rFonts w:ascii="Arial" w:hAnsi="Arial" w:cs="Arial"/>
                <w:b/>
                <w:sz w:val="18"/>
                <w:szCs w:val="18"/>
              </w:rPr>
            </w:pPr>
          </w:p>
        </w:tc>
        <w:tc>
          <w:tcPr>
            <w:tcW w:w="540" w:type="dxa"/>
          </w:tcPr>
          <w:p w14:paraId="2EB2877D" w14:textId="77777777" w:rsidR="00AD4703" w:rsidRPr="005A7BEF" w:rsidRDefault="00AD4703" w:rsidP="005A7BEF">
            <w:pPr>
              <w:rPr>
                <w:rFonts w:ascii="Arial" w:hAnsi="Arial" w:cs="Arial"/>
                <w:b/>
                <w:sz w:val="18"/>
                <w:szCs w:val="18"/>
              </w:rPr>
            </w:pPr>
          </w:p>
        </w:tc>
        <w:tc>
          <w:tcPr>
            <w:tcW w:w="630" w:type="dxa"/>
          </w:tcPr>
          <w:p w14:paraId="12048FB1" w14:textId="77777777" w:rsidR="00AD4703" w:rsidRPr="005A7BEF" w:rsidRDefault="00AD4703" w:rsidP="005A7BEF">
            <w:pPr>
              <w:rPr>
                <w:rFonts w:ascii="Arial" w:hAnsi="Arial" w:cs="Arial"/>
                <w:b/>
                <w:sz w:val="18"/>
                <w:szCs w:val="18"/>
              </w:rPr>
            </w:pPr>
          </w:p>
        </w:tc>
        <w:tc>
          <w:tcPr>
            <w:tcW w:w="540" w:type="dxa"/>
          </w:tcPr>
          <w:p w14:paraId="54094581" w14:textId="77777777" w:rsidR="00AD4703" w:rsidRPr="005A7BEF" w:rsidRDefault="00AD4703" w:rsidP="005A7BEF">
            <w:pPr>
              <w:rPr>
                <w:rFonts w:ascii="Arial" w:hAnsi="Arial" w:cs="Arial"/>
                <w:b/>
                <w:sz w:val="18"/>
                <w:szCs w:val="18"/>
              </w:rPr>
            </w:pPr>
          </w:p>
        </w:tc>
        <w:tc>
          <w:tcPr>
            <w:tcW w:w="665" w:type="dxa"/>
          </w:tcPr>
          <w:p w14:paraId="02BC354B" w14:textId="77777777" w:rsidR="00AD4703" w:rsidRPr="005A7BEF" w:rsidRDefault="00AD4703" w:rsidP="005A7BEF">
            <w:pPr>
              <w:rPr>
                <w:rFonts w:ascii="Arial" w:hAnsi="Arial" w:cs="Arial"/>
                <w:b/>
                <w:sz w:val="18"/>
                <w:szCs w:val="18"/>
              </w:rPr>
            </w:pPr>
          </w:p>
        </w:tc>
      </w:tr>
      <w:tr w:rsidR="00AD4703" w:rsidRPr="005A7BEF" w14:paraId="5531F324" w14:textId="77777777" w:rsidTr="00BB358E">
        <w:tc>
          <w:tcPr>
            <w:tcW w:w="3325" w:type="dxa"/>
          </w:tcPr>
          <w:p w14:paraId="21BAF667" w14:textId="77777777" w:rsidR="00AD4703" w:rsidRPr="005A7BEF" w:rsidRDefault="00AD4703" w:rsidP="005A7BEF">
            <w:pPr>
              <w:rPr>
                <w:rFonts w:ascii="Arial" w:hAnsi="Arial" w:cs="Arial"/>
                <w:b/>
                <w:sz w:val="18"/>
                <w:szCs w:val="18"/>
              </w:rPr>
            </w:pPr>
            <w:r w:rsidRPr="005A7BEF">
              <w:rPr>
                <w:rFonts w:ascii="Arial" w:hAnsi="Arial" w:cs="Arial"/>
                <w:b/>
                <w:sz w:val="18"/>
                <w:szCs w:val="18"/>
              </w:rPr>
              <w:t>F8. During the last 2 weeks, has [Name] consulted any health care facility?  1. Yes        5. No &gt;&gt;F23</w:t>
            </w:r>
          </w:p>
        </w:tc>
        <w:tc>
          <w:tcPr>
            <w:tcW w:w="720" w:type="dxa"/>
            <w:vAlign w:val="center"/>
          </w:tcPr>
          <w:p w14:paraId="1C8BA4ED" w14:textId="77777777" w:rsidR="00AD4703" w:rsidRPr="005A7BEF" w:rsidRDefault="00AD4703" w:rsidP="005A7BEF">
            <w:pPr>
              <w:rPr>
                <w:rFonts w:ascii="Arial" w:hAnsi="Arial" w:cs="Arial"/>
                <w:b/>
                <w:sz w:val="18"/>
                <w:szCs w:val="18"/>
              </w:rPr>
            </w:pPr>
          </w:p>
        </w:tc>
        <w:tc>
          <w:tcPr>
            <w:tcW w:w="630" w:type="dxa"/>
            <w:vAlign w:val="center"/>
          </w:tcPr>
          <w:p w14:paraId="3442E8AF" w14:textId="77777777" w:rsidR="00AD4703" w:rsidRPr="005A7BEF" w:rsidRDefault="00AD4703" w:rsidP="005A7BEF">
            <w:pPr>
              <w:rPr>
                <w:rFonts w:ascii="Arial" w:hAnsi="Arial" w:cs="Arial"/>
                <w:b/>
                <w:sz w:val="18"/>
                <w:szCs w:val="18"/>
              </w:rPr>
            </w:pPr>
          </w:p>
        </w:tc>
        <w:tc>
          <w:tcPr>
            <w:tcW w:w="540" w:type="dxa"/>
          </w:tcPr>
          <w:p w14:paraId="05E555D6" w14:textId="77777777" w:rsidR="00AD4703" w:rsidRPr="005A7BEF" w:rsidRDefault="00AD4703" w:rsidP="005A7BEF">
            <w:pPr>
              <w:rPr>
                <w:rFonts w:ascii="Arial" w:hAnsi="Arial" w:cs="Arial"/>
                <w:b/>
                <w:sz w:val="18"/>
                <w:szCs w:val="18"/>
              </w:rPr>
            </w:pPr>
          </w:p>
        </w:tc>
        <w:tc>
          <w:tcPr>
            <w:tcW w:w="630" w:type="dxa"/>
          </w:tcPr>
          <w:p w14:paraId="4A1A9CD0" w14:textId="77777777" w:rsidR="00AD4703" w:rsidRPr="005A7BEF" w:rsidRDefault="00AD4703" w:rsidP="005A7BEF">
            <w:pPr>
              <w:rPr>
                <w:rFonts w:ascii="Arial" w:hAnsi="Arial" w:cs="Arial"/>
                <w:b/>
                <w:sz w:val="18"/>
                <w:szCs w:val="18"/>
              </w:rPr>
            </w:pPr>
          </w:p>
        </w:tc>
        <w:tc>
          <w:tcPr>
            <w:tcW w:w="630" w:type="dxa"/>
          </w:tcPr>
          <w:p w14:paraId="79FEC43E" w14:textId="77777777" w:rsidR="00AD4703" w:rsidRPr="005A7BEF" w:rsidRDefault="00AD4703" w:rsidP="005A7BEF">
            <w:pPr>
              <w:rPr>
                <w:rFonts w:ascii="Arial" w:hAnsi="Arial" w:cs="Arial"/>
                <w:b/>
                <w:sz w:val="18"/>
                <w:szCs w:val="18"/>
              </w:rPr>
            </w:pPr>
          </w:p>
        </w:tc>
        <w:tc>
          <w:tcPr>
            <w:tcW w:w="630" w:type="dxa"/>
          </w:tcPr>
          <w:p w14:paraId="3DBB7D9A" w14:textId="77777777" w:rsidR="00AD4703" w:rsidRPr="005A7BEF" w:rsidRDefault="00AD4703" w:rsidP="005A7BEF">
            <w:pPr>
              <w:rPr>
                <w:rFonts w:ascii="Arial" w:hAnsi="Arial" w:cs="Arial"/>
                <w:b/>
                <w:sz w:val="18"/>
                <w:szCs w:val="18"/>
              </w:rPr>
            </w:pPr>
          </w:p>
        </w:tc>
        <w:tc>
          <w:tcPr>
            <w:tcW w:w="630" w:type="dxa"/>
          </w:tcPr>
          <w:p w14:paraId="5CCE592E" w14:textId="77777777" w:rsidR="00AD4703" w:rsidRPr="005A7BEF" w:rsidRDefault="00AD4703" w:rsidP="005A7BEF">
            <w:pPr>
              <w:rPr>
                <w:rFonts w:ascii="Arial" w:hAnsi="Arial" w:cs="Arial"/>
                <w:b/>
                <w:sz w:val="18"/>
                <w:szCs w:val="18"/>
              </w:rPr>
            </w:pPr>
          </w:p>
        </w:tc>
        <w:tc>
          <w:tcPr>
            <w:tcW w:w="630" w:type="dxa"/>
          </w:tcPr>
          <w:p w14:paraId="73402A8D" w14:textId="77777777" w:rsidR="00AD4703" w:rsidRPr="005A7BEF" w:rsidRDefault="00AD4703" w:rsidP="005A7BEF">
            <w:pPr>
              <w:rPr>
                <w:rFonts w:ascii="Arial" w:hAnsi="Arial" w:cs="Arial"/>
                <w:b/>
                <w:sz w:val="18"/>
                <w:szCs w:val="18"/>
              </w:rPr>
            </w:pPr>
          </w:p>
        </w:tc>
        <w:tc>
          <w:tcPr>
            <w:tcW w:w="630" w:type="dxa"/>
          </w:tcPr>
          <w:p w14:paraId="7FAD5230" w14:textId="77777777" w:rsidR="00AD4703" w:rsidRPr="005A7BEF" w:rsidRDefault="00AD4703" w:rsidP="005A7BEF">
            <w:pPr>
              <w:rPr>
                <w:rFonts w:ascii="Arial" w:hAnsi="Arial" w:cs="Arial"/>
                <w:b/>
                <w:sz w:val="18"/>
                <w:szCs w:val="18"/>
              </w:rPr>
            </w:pPr>
          </w:p>
        </w:tc>
        <w:tc>
          <w:tcPr>
            <w:tcW w:w="630" w:type="dxa"/>
          </w:tcPr>
          <w:p w14:paraId="3736FC17" w14:textId="77777777" w:rsidR="00AD4703" w:rsidRPr="005A7BEF" w:rsidRDefault="00AD4703" w:rsidP="005A7BEF">
            <w:pPr>
              <w:rPr>
                <w:rFonts w:ascii="Arial" w:hAnsi="Arial" w:cs="Arial"/>
                <w:b/>
                <w:sz w:val="18"/>
                <w:szCs w:val="18"/>
              </w:rPr>
            </w:pPr>
          </w:p>
        </w:tc>
        <w:tc>
          <w:tcPr>
            <w:tcW w:w="630" w:type="dxa"/>
          </w:tcPr>
          <w:p w14:paraId="5371D38C" w14:textId="77777777" w:rsidR="00AD4703" w:rsidRPr="005A7BEF" w:rsidRDefault="00AD4703" w:rsidP="005A7BEF">
            <w:pPr>
              <w:rPr>
                <w:rFonts w:ascii="Arial" w:hAnsi="Arial" w:cs="Arial"/>
                <w:b/>
                <w:sz w:val="18"/>
                <w:szCs w:val="18"/>
              </w:rPr>
            </w:pPr>
          </w:p>
        </w:tc>
        <w:tc>
          <w:tcPr>
            <w:tcW w:w="540" w:type="dxa"/>
          </w:tcPr>
          <w:p w14:paraId="50CD8FDA" w14:textId="77777777" w:rsidR="00AD4703" w:rsidRPr="005A7BEF" w:rsidRDefault="00AD4703" w:rsidP="005A7BEF">
            <w:pPr>
              <w:rPr>
                <w:rFonts w:ascii="Arial" w:hAnsi="Arial" w:cs="Arial"/>
                <w:b/>
                <w:sz w:val="18"/>
                <w:szCs w:val="18"/>
              </w:rPr>
            </w:pPr>
          </w:p>
        </w:tc>
        <w:tc>
          <w:tcPr>
            <w:tcW w:w="630" w:type="dxa"/>
          </w:tcPr>
          <w:p w14:paraId="791490E8" w14:textId="77777777" w:rsidR="00AD4703" w:rsidRPr="005A7BEF" w:rsidRDefault="00AD4703" w:rsidP="005A7BEF">
            <w:pPr>
              <w:rPr>
                <w:rFonts w:ascii="Arial" w:hAnsi="Arial" w:cs="Arial"/>
                <w:b/>
                <w:sz w:val="18"/>
                <w:szCs w:val="18"/>
              </w:rPr>
            </w:pPr>
          </w:p>
        </w:tc>
        <w:tc>
          <w:tcPr>
            <w:tcW w:w="720" w:type="dxa"/>
          </w:tcPr>
          <w:p w14:paraId="25081802" w14:textId="77777777" w:rsidR="00AD4703" w:rsidRPr="005A7BEF" w:rsidRDefault="00AD4703" w:rsidP="005A7BEF">
            <w:pPr>
              <w:rPr>
                <w:rFonts w:ascii="Arial" w:hAnsi="Arial" w:cs="Arial"/>
                <w:b/>
                <w:sz w:val="18"/>
                <w:szCs w:val="18"/>
              </w:rPr>
            </w:pPr>
          </w:p>
        </w:tc>
        <w:tc>
          <w:tcPr>
            <w:tcW w:w="540" w:type="dxa"/>
          </w:tcPr>
          <w:p w14:paraId="428DC4CA" w14:textId="77777777" w:rsidR="00AD4703" w:rsidRPr="005A7BEF" w:rsidRDefault="00AD4703" w:rsidP="005A7BEF">
            <w:pPr>
              <w:rPr>
                <w:rFonts w:ascii="Arial" w:hAnsi="Arial" w:cs="Arial"/>
                <w:b/>
                <w:sz w:val="18"/>
                <w:szCs w:val="18"/>
              </w:rPr>
            </w:pPr>
          </w:p>
        </w:tc>
        <w:tc>
          <w:tcPr>
            <w:tcW w:w="630" w:type="dxa"/>
          </w:tcPr>
          <w:p w14:paraId="53C35ED6" w14:textId="77777777" w:rsidR="00AD4703" w:rsidRPr="005A7BEF" w:rsidRDefault="00AD4703" w:rsidP="005A7BEF">
            <w:pPr>
              <w:rPr>
                <w:rFonts w:ascii="Arial" w:hAnsi="Arial" w:cs="Arial"/>
                <w:b/>
                <w:sz w:val="18"/>
                <w:szCs w:val="18"/>
              </w:rPr>
            </w:pPr>
          </w:p>
        </w:tc>
        <w:tc>
          <w:tcPr>
            <w:tcW w:w="540" w:type="dxa"/>
          </w:tcPr>
          <w:p w14:paraId="091A0F56" w14:textId="77777777" w:rsidR="00AD4703" w:rsidRPr="005A7BEF" w:rsidRDefault="00AD4703" w:rsidP="005A7BEF">
            <w:pPr>
              <w:rPr>
                <w:rFonts w:ascii="Arial" w:hAnsi="Arial" w:cs="Arial"/>
                <w:b/>
                <w:sz w:val="18"/>
                <w:szCs w:val="18"/>
              </w:rPr>
            </w:pPr>
          </w:p>
        </w:tc>
        <w:tc>
          <w:tcPr>
            <w:tcW w:w="665" w:type="dxa"/>
          </w:tcPr>
          <w:p w14:paraId="47CB16AE" w14:textId="77777777" w:rsidR="00AD4703" w:rsidRPr="005A7BEF" w:rsidRDefault="00AD4703" w:rsidP="005A7BEF">
            <w:pPr>
              <w:rPr>
                <w:rFonts w:ascii="Arial" w:hAnsi="Arial" w:cs="Arial"/>
                <w:b/>
                <w:sz w:val="18"/>
                <w:szCs w:val="18"/>
              </w:rPr>
            </w:pPr>
          </w:p>
        </w:tc>
      </w:tr>
      <w:tr w:rsidR="00AD4703" w:rsidRPr="005A7BEF" w14:paraId="086AAB1A" w14:textId="77777777" w:rsidTr="00BB358E">
        <w:tc>
          <w:tcPr>
            <w:tcW w:w="3325" w:type="dxa"/>
          </w:tcPr>
          <w:p w14:paraId="7849956D" w14:textId="77777777" w:rsidR="00AD4703" w:rsidRPr="005A7BEF" w:rsidRDefault="00AD4703" w:rsidP="005A7BEF">
            <w:pPr>
              <w:rPr>
                <w:rFonts w:ascii="Arial" w:hAnsi="Arial" w:cs="Arial"/>
                <w:b/>
                <w:sz w:val="18"/>
                <w:szCs w:val="18"/>
              </w:rPr>
            </w:pPr>
            <w:r w:rsidRPr="005A7BEF">
              <w:rPr>
                <w:rFonts w:ascii="Arial" w:hAnsi="Arial" w:cs="Arial"/>
                <w:b/>
                <w:sz w:val="18"/>
                <w:szCs w:val="18"/>
              </w:rPr>
              <w:t>F9. On the most recent visit, who did [Name] consult?</w:t>
            </w:r>
          </w:p>
          <w:p w14:paraId="39F65F46"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 Doctor, </w:t>
            </w:r>
          </w:p>
          <w:p w14:paraId="3BB1D0D4"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2. Dentist, </w:t>
            </w:r>
          </w:p>
          <w:p w14:paraId="2FA52B09"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3. Nurse, </w:t>
            </w:r>
          </w:p>
          <w:p w14:paraId="6E70BFD3"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4. Medical Asst., </w:t>
            </w:r>
          </w:p>
          <w:p w14:paraId="767BED65"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5. Midwife, </w:t>
            </w:r>
          </w:p>
          <w:p w14:paraId="0B4F43B1"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6. Pharmacist, </w:t>
            </w:r>
          </w:p>
          <w:p w14:paraId="7AE4847C"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7. Drug/Chemical seller, </w:t>
            </w:r>
          </w:p>
          <w:p w14:paraId="2BBB892D"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8. Traditional Healer, </w:t>
            </w:r>
          </w:p>
          <w:p w14:paraId="548A4E33"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9. Trained TBA, </w:t>
            </w:r>
          </w:p>
          <w:p w14:paraId="58E6E5F9"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10. Untrained TBA, </w:t>
            </w:r>
          </w:p>
          <w:p w14:paraId="2D116D6E"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11. Spiritualist, </w:t>
            </w:r>
          </w:p>
          <w:p w14:paraId="109FE4FD"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666. Other (Specify)</w:t>
            </w:r>
          </w:p>
          <w:p w14:paraId="61207116"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-888. Refuse to Answer</w:t>
            </w:r>
          </w:p>
          <w:p w14:paraId="349F3528"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w:t>
            </w:r>
          </w:p>
        </w:tc>
        <w:tc>
          <w:tcPr>
            <w:tcW w:w="720" w:type="dxa"/>
          </w:tcPr>
          <w:p w14:paraId="5AC7030A" w14:textId="77777777" w:rsidR="00AD4703" w:rsidRPr="005A7BEF" w:rsidRDefault="00AD4703" w:rsidP="005A7BEF">
            <w:pPr>
              <w:rPr>
                <w:rFonts w:ascii="Arial" w:hAnsi="Arial" w:cs="Arial"/>
                <w:b/>
                <w:sz w:val="18"/>
                <w:szCs w:val="18"/>
              </w:rPr>
            </w:pPr>
          </w:p>
        </w:tc>
        <w:tc>
          <w:tcPr>
            <w:tcW w:w="630" w:type="dxa"/>
          </w:tcPr>
          <w:p w14:paraId="1FCC89BA" w14:textId="77777777" w:rsidR="00AD4703" w:rsidRPr="005A7BEF" w:rsidRDefault="00AD4703" w:rsidP="005A7BEF">
            <w:pPr>
              <w:rPr>
                <w:rFonts w:ascii="Arial" w:hAnsi="Arial" w:cs="Arial"/>
                <w:b/>
                <w:sz w:val="18"/>
                <w:szCs w:val="18"/>
              </w:rPr>
            </w:pPr>
          </w:p>
        </w:tc>
        <w:tc>
          <w:tcPr>
            <w:tcW w:w="540" w:type="dxa"/>
          </w:tcPr>
          <w:p w14:paraId="04CC580D" w14:textId="77777777" w:rsidR="00AD4703" w:rsidRPr="005A7BEF" w:rsidRDefault="00AD4703" w:rsidP="005A7BEF">
            <w:pPr>
              <w:rPr>
                <w:rFonts w:ascii="Arial" w:hAnsi="Arial" w:cs="Arial"/>
                <w:b/>
                <w:sz w:val="18"/>
                <w:szCs w:val="18"/>
              </w:rPr>
            </w:pPr>
          </w:p>
        </w:tc>
        <w:tc>
          <w:tcPr>
            <w:tcW w:w="630" w:type="dxa"/>
          </w:tcPr>
          <w:p w14:paraId="2E5A9608" w14:textId="77777777" w:rsidR="00AD4703" w:rsidRPr="005A7BEF" w:rsidRDefault="00AD4703" w:rsidP="005A7BEF">
            <w:pPr>
              <w:rPr>
                <w:rFonts w:ascii="Arial" w:hAnsi="Arial" w:cs="Arial"/>
                <w:b/>
                <w:sz w:val="18"/>
                <w:szCs w:val="18"/>
              </w:rPr>
            </w:pPr>
          </w:p>
        </w:tc>
        <w:tc>
          <w:tcPr>
            <w:tcW w:w="630" w:type="dxa"/>
          </w:tcPr>
          <w:p w14:paraId="643A8A4B" w14:textId="77777777" w:rsidR="00AD4703" w:rsidRPr="005A7BEF" w:rsidRDefault="00AD4703" w:rsidP="005A7BEF">
            <w:pPr>
              <w:rPr>
                <w:rFonts w:ascii="Arial" w:hAnsi="Arial" w:cs="Arial"/>
                <w:b/>
                <w:sz w:val="18"/>
                <w:szCs w:val="18"/>
              </w:rPr>
            </w:pPr>
          </w:p>
        </w:tc>
        <w:tc>
          <w:tcPr>
            <w:tcW w:w="630" w:type="dxa"/>
          </w:tcPr>
          <w:p w14:paraId="34D853D6" w14:textId="77777777" w:rsidR="00AD4703" w:rsidRPr="005A7BEF" w:rsidRDefault="00AD4703" w:rsidP="005A7BEF">
            <w:pPr>
              <w:rPr>
                <w:rFonts w:ascii="Arial" w:hAnsi="Arial" w:cs="Arial"/>
                <w:b/>
                <w:sz w:val="18"/>
                <w:szCs w:val="18"/>
              </w:rPr>
            </w:pPr>
          </w:p>
        </w:tc>
        <w:tc>
          <w:tcPr>
            <w:tcW w:w="630" w:type="dxa"/>
          </w:tcPr>
          <w:p w14:paraId="6A15047E" w14:textId="77777777" w:rsidR="00AD4703" w:rsidRPr="005A7BEF" w:rsidRDefault="00AD4703" w:rsidP="005A7BEF">
            <w:pPr>
              <w:rPr>
                <w:rFonts w:ascii="Arial" w:hAnsi="Arial" w:cs="Arial"/>
                <w:b/>
                <w:sz w:val="18"/>
                <w:szCs w:val="18"/>
              </w:rPr>
            </w:pPr>
          </w:p>
        </w:tc>
        <w:tc>
          <w:tcPr>
            <w:tcW w:w="630" w:type="dxa"/>
          </w:tcPr>
          <w:p w14:paraId="435A481D" w14:textId="77777777" w:rsidR="00AD4703" w:rsidRPr="005A7BEF" w:rsidRDefault="00AD4703" w:rsidP="005A7BEF">
            <w:pPr>
              <w:rPr>
                <w:rFonts w:ascii="Arial" w:hAnsi="Arial" w:cs="Arial"/>
                <w:b/>
                <w:sz w:val="18"/>
                <w:szCs w:val="18"/>
              </w:rPr>
            </w:pPr>
          </w:p>
        </w:tc>
        <w:tc>
          <w:tcPr>
            <w:tcW w:w="630" w:type="dxa"/>
          </w:tcPr>
          <w:p w14:paraId="798D616A" w14:textId="77777777" w:rsidR="00AD4703" w:rsidRPr="005A7BEF" w:rsidRDefault="00AD4703" w:rsidP="005A7BEF">
            <w:pPr>
              <w:rPr>
                <w:rFonts w:ascii="Arial" w:hAnsi="Arial" w:cs="Arial"/>
                <w:b/>
                <w:sz w:val="18"/>
                <w:szCs w:val="18"/>
              </w:rPr>
            </w:pPr>
          </w:p>
        </w:tc>
        <w:tc>
          <w:tcPr>
            <w:tcW w:w="630" w:type="dxa"/>
          </w:tcPr>
          <w:p w14:paraId="3FDF1A64" w14:textId="77777777" w:rsidR="00AD4703" w:rsidRPr="005A7BEF" w:rsidRDefault="00AD4703" w:rsidP="005A7BEF">
            <w:pPr>
              <w:rPr>
                <w:rFonts w:ascii="Arial" w:hAnsi="Arial" w:cs="Arial"/>
                <w:b/>
                <w:sz w:val="18"/>
                <w:szCs w:val="18"/>
              </w:rPr>
            </w:pPr>
          </w:p>
        </w:tc>
        <w:tc>
          <w:tcPr>
            <w:tcW w:w="630" w:type="dxa"/>
          </w:tcPr>
          <w:p w14:paraId="6D0443F8" w14:textId="77777777" w:rsidR="00AD4703" w:rsidRPr="005A7BEF" w:rsidRDefault="00AD4703" w:rsidP="005A7BEF">
            <w:pPr>
              <w:rPr>
                <w:rFonts w:ascii="Arial" w:hAnsi="Arial" w:cs="Arial"/>
                <w:b/>
                <w:sz w:val="18"/>
                <w:szCs w:val="18"/>
              </w:rPr>
            </w:pPr>
          </w:p>
        </w:tc>
        <w:tc>
          <w:tcPr>
            <w:tcW w:w="540" w:type="dxa"/>
          </w:tcPr>
          <w:p w14:paraId="57B07289" w14:textId="77777777" w:rsidR="00AD4703" w:rsidRPr="005A7BEF" w:rsidRDefault="00AD4703" w:rsidP="005A7BEF">
            <w:pPr>
              <w:rPr>
                <w:rFonts w:ascii="Arial" w:hAnsi="Arial" w:cs="Arial"/>
                <w:b/>
                <w:sz w:val="18"/>
                <w:szCs w:val="18"/>
              </w:rPr>
            </w:pPr>
          </w:p>
        </w:tc>
        <w:tc>
          <w:tcPr>
            <w:tcW w:w="630" w:type="dxa"/>
          </w:tcPr>
          <w:p w14:paraId="2726CBE9" w14:textId="77777777" w:rsidR="00AD4703" w:rsidRPr="005A7BEF" w:rsidRDefault="00AD4703" w:rsidP="005A7BEF">
            <w:pPr>
              <w:rPr>
                <w:rFonts w:ascii="Arial" w:hAnsi="Arial" w:cs="Arial"/>
                <w:b/>
                <w:sz w:val="18"/>
                <w:szCs w:val="18"/>
              </w:rPr>
            </w:pPr>
          </w:p>
        </w:tc>
        <w:tc>
          <w:tcPr>
            <w:tcW w:w="720" w:type="dxa"/>
          </w:tcPr>
          <w:p w14:paraId="166970D4" w14:textId="77777777" w:rsidR="00AD4703" w:rsidRPr="005A7BEF" w:rsidRDefault="00AD4703" w:rsidP="005A7BEF">
            <w:pPr>
              <w:rPr>
                <w:rFonts w:ascii="Arial" w:hAnsi="Arial" w:cs="Arial"/>
                <w:b/>
                <w:sz w:val="18"/>
                <w:szCs w:val="18"/>
              </w:rPr>
            </w:pPr>
          </w:p>
        </w:tc>
        <w:tc>
          <w:tcPr>
            <w:tcW w:w="540" w:type="dxa"/>
          </w:tcPr>
          <w:p w14:paraId="661A3DEB" w14:textId="77777777" w:rsidR="00AD4703" w:rsidRPr="005A7BEF" w:rsidRDefault="00AD4703" w:rsidP="005A7BEF">
            <w:pPr>
              <w:rPr>
                <w:rFonts w:ascii="Arial" w:hAnsi="Arial" w:cs="Arial"/>
                <w:b/>
                <w:sz w:val="18"/>
                <w:szCs w:val="18"/>
              </w:rPr>
            </w:pPr>
          </w:p>
        </w:tc>
        <w:tc>
          <w:tcPr>
            <w:tcW w:w="630" w:type="dxa"/>
          </w:tcPr>
          <w:p w14:paraId="17C65676" w14:textId="77777777" w:rsidR="00AD4703" w:rsidRPr="005A7BEF" w:rsidRDefault="00AD4703" w:rsidP="005A7BEF">
            <w:pPr>
              <w:rPr>
                <w:rFonts w:ascii="Arial" w:hAnsi="Arial" w:cs="Arial"/>
                <w:b/>
                <w:sz w:val="18"/>
                <w:szCs w:val="18"/>
              </w:rPr>
            </w:pPr>
          </w:p>
        </w:tc>
        <w:tc>
          <w:tcPr>
            <w:tcW w:w="540" w:type="dxa"/>
          </w:tcPr>
          <w:p w14:paraId="2EEFAA89" w14:textId="77777777" w:rsidR="00AD4703" w:rsidRPr="005A7BEF" w:rsidRDefault="00AD4703" w:rsidP="005A7BEF">
            <w:pPr>
              <w:rPr>
                <w:rFonts w:ascii="Arial" w:hAnsi="Arial" w:cs="Arial"/>
                <w:b/>
                <w:sz w:val="18"/>
                <w:szCs w:val="18"/>
              </w:rPr>
            </w:pPr>
          </w:p>
        </w:tc>
        <w:tc>
          <w:tcPr>
            <w:tcW w:w="665" w:type="dxa"/>
          </w:tcPr>
          <w:p w14:paraId="3B6E100E" w14:textId="77777777" w:rsidR="00AD4703" w:rsidRPr="005A7BEF" w:rsidRDefault="00AD4703" w:rsidP="005A7BEF">
            <w:pPr>
              <w:rPr>
                <w:rFonts w:ascii="Arial" w:hAnsi="Arial" w:cs="Arial"/>
                <w:b/>
                <w:sz w:val="18"/>
                <w:szCs w:val="18"/>
              </w:rPr>
            </w:pPr>
          </w:p>
        </w:tc>
      </w:tr>
      <w:tr w:rsidR="00AD4703" w:rsidRPr="005A7BEF" w14:paraId="438724E8" w14:textId="77777777" w:rsidTr="00BB358E">
        <w:tc>
          <w:tcPr>
            <w:tcW w:w="3325" w:type="dxa"/>
          </w:tcPr>
          <w:p w14:paraId="7F32B8E4" w14:textId="77777777" w:rsidR="00AD4703" w:rsidRPr="005A7BEF" w:rsidRDefault="00AD4703" w:rsidP="005A7BEF">
            <w:pPr>
              <w:rPr>
                <w:rFonts w:ascii="Arial" w:hAnsi="Arial" w:cs="Arial"/>
                <w:b/>
                <w:sz w:val="18"/>
                <w:szCs w:val="18"/>
              </w:rPr>
            </w:pPr>
            <w:r w:rsidRPr="005A7BEF">
              <w:rPr>
                <w:rFonts w:ascii="Arial" w:hAnsi="Arial" w:cs="Arial"/>
                <w:b/>
                <w:sz w:val="18"/>
                <w:szCs w:val="18"/>
              </w:rPr>
              <w:t>F10. What was the reason for the most recent visit?</w:t>
            </w:r>
          </w:p>
          <w:p w14:paraId="57EC08B9"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 Illness, </w:t>
            </w:r>
          </w:p>
          <w:p w14:paraId="151791D4"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2. Injury, </w:t>
            </w:r>
          </w:p>
          <w:p w14:paraId="444225B7"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3. Follow-up, </w:t>
            </w:r>
          </w:p>
          <w:p w14:paraId="38ADC40F"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4. Check-up, </w:t>
            </w:r>
          </w:p>
          <w:p w14:paraId="7D474079" w14:textId="77777777" w:rsidR="00AD4703" w:rsidRPr="005A7BEF" w:rsidRDefault="00AD4703" w:rsidP="005A7BEF">
            <w:pPr>
              <w:rPr>
                <w:rFonts w:ascii="Arial" w:hAnsi="Arial" w:cs="Arial"/>
                <w:b/>
                <w:sz w:val="18"/>
                <w:szCs w:val="18"/>
              </w:rPr>
            </w:pPr>
            <w:r w:rsidRPr="005A7BEF">
              <w:rPr>
                <w:rFonts w:ascii="Arial" w:hAnsi="Arial" w:cs="Arial"/>
                <w:b/>
                <w:sz w:val="18"/>
                <w:szCs w:val="18"/>
              </w:rPr>
              <w:t>5. Prenatal care,</w:t>
            </w:r>
          </w:p>
          <w:p w14:paraId="318157AC"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6. Postnatal care, </w:t>
            </w:r>
          </w:p>
          <w:p w14:paraId="4A0D22BF"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7. Vaccination, </w:t>
            </w:r>
          </w:p>
          <w:p w14:paraId="74FADB3D"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666. Other (Specify)</w:t>
            </w:r>
          </w:p>
          <w:p w14:paraId="56B9BBE7"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-888. Refuse to Answer</w:t>
            </w:r>
          </w:p>
          <w:p w14:paraId="2E6A79CA"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w:t>
            </w:r>
          </w:p>
        </w:tc>
        <w:tc>
          <w:tcPr>
            <w:tcW w:w="720" w:type="dxa"/>
          </w:tcPr>
          <w:p w14:paraId="45CF114D" w14:textId="77777777" w:rsidR="00AD4703" w:rsidRPr="005A7BEF" w:rsidRDefault="00AD4703" w:rsidP="005A7BEF">
            <w:pPr>
              <w:rPr>
                <w:rFonts w:ascii="Arial" w:hAnsi="Arial" w:cs="Arial"/>
                <w:b/>
                <w:sz w:val="18"/>
                <w:szCs w:val="18"/>
              </w:rPr>
            </w:pPr>
          </w:p>
        </w:tc>
        <w:tc>
          <w:tcPr>
            <w:tcW w:w="630" w:type="dxa"/>
          </w:tcPr>
          <w:p w14:paraId="33D7856C" w14:textId="77777777" w:rsidR="00AD4703" w:rsidRPr="005A7BEF" w:rsidRDefault="00AD4703" w:rsidP="005A7BEF">
            <w:pPr>
              <w:rPr>
                <w:rFonts w:ascii="Arial" w:hAnsi="Arial" w:cs="Arial"/>
                <w:b/>
                <w:sz w:val="18"/>
                <w:szCs w:val="18"/>
              </w:rPr>
            </w:pPr>
          </w:p>
        </w:tc>
        <w:tc>
          <w:tcPr>
            <w:tcW w:w="540" w:type="dxa"/>
          </w:tcPr>
          <w:p w14:paraId="6E2660E4" w14:textId="77777777" w:rsidR="00AD4703" w:rsidRPr="005A7BEF" w:rsidRDefault="00AD4703" w:rsidP="005A7BEF">
            <w:pPr>
              <w:rPr>
                <w:rFonts w:ascii="Arial" w:hAnsi="Arial" w:cs="Arial"/>
                <w:b/>
                <w:sz w:val="18"/>
                <w:szCs w:val="18"/>
              </w:rPr>
            </w:pPr>
          </w:p>
        </w:tc>
        <w:tc>
          <w:tcPr>
            <w:tcW w:w="630" w:type="dxa"/>
          </w:tcPr>
          <w:p w14:paraId="515FF0CE" w14:textId="77777777" w:rsidR="00AD4703" w:rsidRPr="005A7BEF" w:rsidRDefault="00AD4703" w:rsidP="005A7BEF">
            <w:pPr>
              <w:rPr>
                <w:rFonts w:ascii="Arial" w:hAnsi="Arial" w:cs="Arial"/>
                <w:b/>
                <w:sz w:val="18"/>
                <w:szCs w:val="18"/>
              </w:rPr>
            </w:pPr>
          </w:p>
        </w:tc>
        <w:tc>
          <w:tcPr>
            <w:tcW w:w="630" w:type="dxa"/>
          </w:tcPr>
          <w:p w14:paraId="68A5F0EA" w14:textId="77777777" w:rsidR="00AD4703" w:rsidRPr="005A7BEF" w:rsidRDefault="00AD4703" w:rsidP="005A7BEF">
            <w:pPr>
              <w:rPr>
                <w:rFonts w:ascii="Arial" w:hAnsi="Arial" w:cs="Arial"/>
                <w:b/>
                <w:sz w:val="18"/>
                <w:szCs w:val="18"/>
              </w:rPr>
            </w:pPr>
          </w:p>
        </w:tc>
        <w:tc>
          <w:tcPr>
            <w:tcW w:w="630" w:type="dxa"/>
          </w:tcPr>
          <w:p w14:paraId="4118384B" w14:textId="77777777" w:rsidR="00AD4703" w:rsidRPr="005A7BEF" w:rsidRDefault="00AD4703" w:rsidP="005A7BEF">
            <w:pPr>
              <w:rPr>
                <w:rFonts w:ascii="Arial" w:hAnsi="Arial" w:cs="Arial"/>
                <w:b/>
                <w:sz w:val="18"/>
                <w:szCs w:val="18"/>
              </w:rPr>
            </w:pPr>
          </w:p>
        </w:tc>
        <w:tc>
          <w:tcPr>
            <w:tcW w:w="630" w:type="dxa"/>
          </w:tcPr>
          <w:p w14:paraId="593475AD" w14:textId="77777777" w:rsidR="00AD4703" w:rsidRPr="005A7BEF" w:rsidRDefault="00AD4703" w:rsidP="005A7BEF">
            <w:pPr>
              <w:rPr>
                <w:rFonts w:ascii="Arial" w:hAnsi="Arial" w:cs="Arial"/>
                <w:b/>
                <w:sz w:val="18"/>
                <w:szCs w:val="18"/>
              </w:rPr>
            </w:pPr>
          </w:p>
        </w:tc>
        <w:tc>
          <w:tcPr>
            <w:tcW w:w="630" w:type="dxa"/>
          </w:tcPr>
          <w:p w14:paraId="4C936548" w14:textId="77777777" w:rsidR="00AD4703" w:rsidRPr="005A7BEF" w:rsidRDefault="00AD4703" w:rsidP="005A7BEF">
            <w:pPr>
              <w:rPr>
                <w:rFonts w:ascii="Arial" w:hAnsi="Arial" w:cs="Arial"/>
                <w:b/>
                <w:sz w:val="18"/>
                <w:szCs w:val="18"/>
              </w:rPr>
            </w:pPr>
          </w:p>
        </w:tc>
        <w:tc>
          <w:tcPr>
            <w:tcW w:w="630" w:type="dxa"/>
          </w:tcPr>
          <w:p w14:paraId="4DA16986" w14:textId="77777777" w:rsidR="00AD4703" w:rsidRPr="005A7BEF" w:rsidRDefault="00AD4703" w:rsidP="005A7BEF">
            <w:pPr>
              <w:rPr>
                <w:rFonts w:ascii="Arial" w:hAnsi="Arial" w:cs="Arial"/>
                <w:b/>
                <w:sz w:val="18"/>
                <w:szCs w:val="18"/>
              </w:rPr>
            </w:pPr>
          </w:p>
        </w:tc>
        <w:tc>
          <w:tcPr>
            <w:tcW w:w="630" w:type="dxa"/>
          </w:tcPr>
          <w:p w14:paraId="445A28E0" w14:textId="77777777" w:rsidR="00AD4703" w:rsidRPr="005A7BEF" w:rsidRDefault="00AD4703" w:rsidP="005A7BEF">
            <w:pPr>
              <w:rPr>
                <w:rFonts w:ascii="Arial" w:hAnsi="Arial" w:cs="Arial"/>
                <w:b/>
                <w:sz w:val="18"/>
                <w:szCs w:val="18"/>
              </w:rPr>
            </w:pPr>
          </w:p>
        </w:tc>
        <w:tc>
          <w:tcPr>
            <w:tcW w:w="630" w:type="dxa"/>
          </w:tcPr>
          <w:p w14:paraId="51DEE221" w14:textId="77777777" w:rsidR="00AD4703" w:rsidRPr="005A7BEF" w:rsidRDefault="00AD4703" w:rsidP="005A7BEF">
            <w:pPr>
              <w:rPr>
                <w:rFonts w:ascii="Arial" w:hAnsi="Arial" w:cs="Arial"/>
                <w:b/>
                <w:sz w:val="18"/>
                <w:szCs w:val="18"/>
              </w:rPr>
            </w:pPr>
          </w:p>
        </w:tc>
        <w:tc>
          <w:tcPr>
            <w:tcW w:w="540" w:type="dxa"/>
          </w:tcPr>
          <w:p w14:paraId="6E95F423" w14:textId="77777777" w:rsidR="00AD4703" w:rsidRPr="005A7BEF" w:rsidRDefault="00AD4703" w:rsidP="005A7BEF">
            <w:pPr>
              <w:rPr>
                <w:rFonts w:ascii="Arial" w:hAnsi="Arial" w:cs="Arial"/>
                <w:b/>
                <w:sz w:val="18"/>
                <w:szCs w:val="18"/>
              </w:rPr>
            </w:pPr>
          </w:p>
        </w:tc>
        <w:tc>
          <w:tcPr>
            <w:tcW w:w="630" w:type="dxa"/>
          </w:tcPr>
          <w:p w14:paraId="09C3CEFD" w14:textId="77777777" w:rsidR="00AD4703" w:rsidRPr="005A7BEF" w:rsidRDefault="00AD4703" w:rsidP="005A7BEF">
            <w:pPr>
              <w:rPr>
                <w:rFonts w:ascii="Arial" w:hAnsi="Arial" w:cs="Arial"/>
                <w:b/>
                <w:sz w:val="18"/>
                <w:szCs w:val="18"/>
              </w:rPr>
            </w:pPr>
          </w:p>
        </w:tc>
        <w:tc>
          <w:tcPr>
            <w:tcW w:w="720" w:type="dxa"/>
          </w:tcPr>
          <w:p w14:paraId="37E88585" w14:textId="77777777" w:rsidR="00AD4703" w:rsidRPr="005A7BEF" w:rsidRDefault="00AD4703" w:rsidP="005A7BEF">
            <w:pPr>
              <w:rPr>
                <w:rFonts w:ascii="Arial" w:hAnsi="Arial" w:cs="Arial"/>
                <w:b/>
                <w:sz w:val="18"/>
                <w:szCs w:val="18"/>
              </w:rPr>
            </w:pPr>
          </w:p>
        </w:tc>
        <w:tc>
          <w:tcPr>
            <w:tcW w:w="540" w:type="dxa"/>
          </w:tcPr>
          <w:p w14:paraId="6E570F56" w14:textId="77777777" w:rsidR="00AD4703" w:rsidRPr="005A7BEF" w:rsidRDefault="00AD4703" w:rsidP="005A7BEF">
            <w:pPr>
              <w:rPr>
                <w:rFonts w:ascii="Arial" w:hAnsi="Arial" w:cs="Arial"/>
                <w:b/>
                <w:sz w:val="18"/>
                <w:szCs w:val="18"/>
              </w:rPr>
            </w:pPr>
          </w:p>
        </w:tc>
        <w:tc>
          <w:tcPr>
            <w:tcW w:w="630" w:type="dxa"/>
          </w:tcPr>
          <w:p w14:paraId="1CF45626" w14:textId="77777777" w:rsidR="00AD4703" w:rsidRPr="005A7BEF" w:rsidRDefault="00AD4703" w:rsidP="005A7BEF">
            <w:pPr>
              <w:rPr>
                <w:rFonts w:ascii="Arial" w:hAnsi="Arial" w:cs="Arial"/>
                <w:b/>
                <w:sz w:val="18"/>
                <w:szCs w:val="18"/>
              </w:rPr>
            </w:pPr>
          </w:p>
        </w:tc>
        <w:tc>
          <w:tcPr>
            <w:tcW w:w="540" w:type="dxa"/>
          </w:tcPr>
          <w:p w14:paraId="6499A5AD" w14:textId="77777777" w:rsidR="00AD4703" w:rsidRPr="005A7BEF" w:rsidRDefault="00AD4703" w:rsidP="005A7BEF">
            <w:pPr>
              <w:rPr>
                <w:rFonts w:ascii="Arial" w:hAnsi="Arial" w:cs="Arial"/>
                <w:b/>
                <w:sz w:val="18"/>
                <w:szCs w:val="18"/>
              </w:rPr>
            </w:pPr>
          </w:p>
        </w:tc>
        <w:tc>
          <w:tcPr>
            <w:tcW w:w="665" w:type="dxa"/>
          </w:tcPr>
          <w:p w14:paraId="7575CEB0" w14:textId="77777777" w:rsidR="00AD4703" w:rsidRPr="005A7BEF" w:rsidRDefault="00AD4703" w:rsidP="005A7BEF">
            <w:pPr>
              <w:rPr>
                <w:rFonts w:ascii="Arial" w:hAnsi="Arial" w:cs="Arial"/>
                <w:b/>
                <w:sz w:val="18"/>
                <w:szCs w:val="18"/>
              </w:rPr>
            </w:pPr>
          </w:p>
        </w:tc>
      </w:tr>
      <w:tr w:rsidR="00AD4703" w:rsidRPr="005A7BEF" w14:paraId="71F21BE9" w14:textId="77777777" w:rsidTr="00BB358E">
        <w:tc>
          <w:tcPr>
            <w:tcW w:w="3325" w:type="dxa"/>
          </w:tcPr>
          <w:p w14:paraId="329FB292" w14:textId="77777777"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F11.  Where did the consultation take place?</w:t>
            </w:r>
          </w:p>
          <w:p w14:paraId="33926029" w14:textId="7FF817A6" w:rsidR="00AD4703" w:rsidRPr="005A7BEF" w:rsidRDefault="00AD4703" w:rsidP="005A7BEF">
            <w:pPr>
              <w:rPr>
                <w:rFonts w:ascii="Arial" w:hAnsi="Arial" w:cs="Arial"/>
                <w:b/>
                <w:sz w:val="18"/>
                <w:szCs w:val="18"/>
              </w:rPr>
            </w:pPr>
            <w:r w:rsidRPr="005A7BEF">
              <w:rPr>
                <w:rFonts w:ascii="Arial" w:hAnsi="Arial" w:cs="Arial"/>
                <w:b/>
                <w:sz w:val="18"/>
                <w:szCs w:val="18"/>
              </w:rPr>
              <w:t>1. Hospital</w:t>
            </w:r>
            <w:r w:rsidR="00DC6D5D" w:rsidRPr="005A7BEF">
              <w:rPr>
                <w:rFonts w:ascii="Arial" w:hAnsi="Arial" w:cs="Arial"/>
                <w:b/>
                <w:sz w:val="18"/>
                <w:szCs w:val="18"/>
              </w:rPr>
              <w:t>/Polyclinic</w:t>
            </w:r>
            <w:r w:rsidRPr="005A7BEF">
              <w:rPr>
                <w:rFonts w:ascii="Arial" w:hAnsi="Arial" w:cs="Arial"/>
                <w:b/>
                <w:sz w:val="18"/>
                <w:szCs w:val="18"/>
              </w:rPr>
              <w:t xml:space="preserve"> </w:t>
            </w:r>
          </w:p>
          <w:p w14:paraId="117FC590" w14:textId="77777777" w:rsidR="00AD4703" w:rsidRPr="005A7BEF" w:rsidRDefault="00AD4703" w:rsidP="005A7BEF">
            <w:pPr>
              <w:rPr>
                <w:rFonts w:ascii="Arial" w:hAnsi="Arial" w:cs="Arial"/>
                <w:b/>
                <w:sz w:val="18"/>
                <w:szCs w:val="18"/>
              </w:rPr>
            </w:pPr>
            <w:r w:rsidRPr="005A7BEF">
              <w:rPr>
                <w:rFonts w:ascii="Arial" w:hAnsi="Arial" w:cs="Arial"/>
                <w:b/>
                <w:sz w:val="18"/>
                <w:szCs w:val="18"/>
              </w:rPr>
              <w:t>2. Clinic,</w:t>
            </w:r>
          </w:p>
          <w:p w14:paraId="6DCACF6B"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3. MCH Clinic,</w:t>
            </w:r>
          </w:p>
          <w:p w14:paraId="18843F39"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4. Maternity home, </w:t>
            </w:r>
          </w:p>
          <w:p w14:paraId="247A3138"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5. Pharmacy, </w:t>
            </w:r>
          </w:p>
          <w:p w14:paraId="7EBEFE11"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6. Chemical Store, </w:t>
            </w:r>
          </w:p>
          <w:p w14:paraId="0025D262" w14:textId="77777777" w:rsidR="00AD4703" w:rsidRPr="005A7BEF" w:rsidRDefault="00AD4703" w:rsidP="005A7BEF">
            <w:pPr>
              <w:rPr>
                <w:rFonts w:ascii="Arial" w:hAnsi="Arial" w:cs="Arial"/>
                <w:b/>
                <w:sz w:val="18"/>
                <w:szCs w:val="18"/>
              </w:rPr>
            </w:pPr>
            <w:r w:rsidRPr="005A7BEF">
              <w:rPr>
                <w:rFonts w:ascii="Arial" w:hAnsi="Arial" w:cs="Arial"/>
                <w:b/>
                <w:sz w:val="18"/>
                <w:szCs w:val="18"/>
              </w:rPr>
              <w:t>7. Consultant’s home,</w:t>
            </w:r>
          </w:p>
          <w:p w14:paraId="563539F9" w14:textId="77777777" w:rsidR="008E4343" w:rsidRPr="005A7BEF" w:rsidRDefault="008E4343" w:rsidP="005A7BEF">
            <w:pPr>
              <w:rPr>
                <w:rFonts w:ascii="Arial" w:hAnsi="Arial" w:cs="Arial"/>
                <w:b/>
                <w:sz w:val="18"/>
                <w:szCs w:val="18"/>
              </w:rPr>
            </w:pPr>
          </w:p>
          <w:p w14:paraId="4604A4FC" w14:textId="20C239EF" w:rsidR="00AD4703" w:rsidRPr="005A7BEF" w:rsidRDefault="00AD4703" w:rsidP="005A7BEF">
            <w:pPr>
              <w:rPr>
                <w:rFonts w:ascii="Arial" w:hAnsi="Arial" w:cs="Arial"/>
                <w:b/>
                <w:sz w:val="18"/>
                <w:szCs w:val="18"/>
              </w:rPr>
            </w:pPr>
            <w:r w:rsidRPr="005A7BEF">
              <w:rPr>
                <w:rFonts w:ascii="Arial" w:hAnsi="Arial" w:cs="Arial"/>
                <w:b/>
                <w:sz w:val="18"/>
                <w:szCs w:val="18"/>
              </w:rPr>
              <w:t xml:space="preserve"> 8.Patient’s home, </w:t>
            </w:r>
          </w:p>
          <w:p w14:paraId="5B7A6263" w14:textId="7A038448" w:rsidR="008E4343" w:rsidRPr="005A7BEF" w:rsidRDefault="008E4343" w:rsidP="005A7BEF">
            <w:pPr>
              <w:rPr>
                <w:rFonts w:ascii="Arial" w:hAnsi="Arial" w:cs="Arial"/>
                <w:b/>
                <w:sz w:val="18"/>
                <w:szCs w:val="18"/>
              </w:rPr>
            </w:pPr>
            <w:r w:rsidRPr="005A7BEF">
              <w:rPr>
                <w:rFonts w:ascii="Arial" w:hAnsi="Arial" w:cs="Arial"/>
                <w:b/>
                <w:sz w:val="18"/>
                <w:szCs w:val="18"/>
              </w:rPr>
              <w:t>If Patient’s home, &gt;&gt; F15</w:t>
            </w:r>
          </w:p>
          <w:p w14:paraId="5B26BB32" w14:textId="77777777" w:rsidR="008E4343" w:rsidRPr="005A7BEF" w:rsidRDefault="008E4343" w:rsidP="005A7BEF">
            <w:pPr>
              <w:rPr>
                <w:rFonts w:ascii="Arial" w:hAnsi="Arial" w:cs="Arial"/>
                <w:b/>
                <w:sz w:val="18"/>
                <w:szCs w:val="18"/>
              </w:rPr>
            </w:pPr>
          </w:p>
          <w:p w14:paraId="3B3A37E8" w14:textId="77777777" w:rsidR="00AD4703" w:rsidRPr="005A7BEF" w:rsidRDefault="00AD4703" w:rsidP="005A7BEF">
            <w:pPr>
              <w:rPr>
                <w:rFonts w:ascii="Arial" w:hAnsi="Arial" w:cs="Arial"/>
                <w:b/>
                <w:sz w:val="18"/>
                <w:szCs w:val="18"/>
              </w:rPr>
            </w:pPr>
            <w:r w:rsidRPr="005A7BEF">
              <w:rPr>
                <w:rFonts w:ascii="Arial" w:hAnsi="Arial" w:cs="Arial"/>
                <w:b/>
                <w:sz w:val="18"/>
                <w:szCs w:val="18"/>
              </w:rPr>
              <w:t>9. Community epicenter,</w:t>
            </w:r>
          </w:p>
          <w:p w14:paraId="437F97C6" w14:textId="6BB02ADF" w:rsidR="00AD4703" w:rsidRPr="005A7BEF" w:rsidRDefault="00AD4703" w:rsidP="005A7BEF">
            <w:pPr>
              <w:rPr>
                <w:rFonts w:ascii="Arial" w:hAnsi="Arial" w:cs="Arial"/>
                <w:b/>
                <w:sz w:val="18"/>
                <w:szCs w:val="18"/>
              </w:rPr>
            </w:pPr>
            <w:r w:rsidRPr="005A7BEF">
              <w:rPr>
                <w:rFonts w:ascii="Arial" w:hAnsi="Arial" w:cs="Arial"/>
                <w:b/>
                <w:sz w:val="18"/>
                <w:szCs w:val="18"/>
              </w:rPr>
              <w:t xml:space="preserve">10. </w:t>
            </w:r>
            <w:r w:rsidR="00546128" w:rsidRPr="005A7BEF">
              <w:rPr>
                <w:rFonts w:ascii="Arial" w:hAnsi="Arial" w:cs="Arial"/>
                <w:b/>
                <w:sz w:val="18"/>
                <w:szCs w:val="18"/>
              </w:rPr>
              <w:t>CHPS</w:t>
            </w:r>
            <w:r w:rsidRPr="005A7BEF">
              <w:rPr>
                <w:rFonts w:ascii="Arial" w:hAnsi="Arial" w:cs="Arial"/>
                <w:b/>
                <w:sz w:val="18"/>
                <w:szCs w:val="18"/>
              </w:rPr>
              <w:t xml:space="preserve"> compound</w:t>
            </w:r>
          </w:p>
          <w:p w14:paraId="10EE4E44" w14:textId="1D70ED29"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 xml:space="preserve"> </w:t>
            </w:r>
            <w:r w:rsidR="008E4343" w:rsidRPr="005A7BEF">
              <w:rPr>
                <w:rFonts w:ascii="Arial" w:hAnsi="Arial" w:cs="Arial"/>
                <w:b/>
                <w:sz w:val="18"/>
                <w:szCs w:val="18"/>
              </w:rPr>
              <w:t>-</w:t>
            </w:r>
            <w:r w:rsidRPr="005A7BEF">
              <w:rPr>
                <w:rFonts w:ascii="Arial" w:hAnsi="Arial" w:cs="Arial"/>
                <w:b/>
                <w:sz w:val="18"/>
                <w:szCs w:val="18"/>
              </w:rPr>
              <w:t>666. Other (Specify)</w:t>
            </w:r>
          </w:p>
          <w:p w14:paraId="213D372F" w14:textId="77777777" w:rsidR="00AD4703" w:rsidRPr="005A7BEF" w:rsidRDefault="00AD4703" w:rsidP="005A7BEF">
            <w:pPr>
              <w:spacing w:line="276" w:lineRule="auto"/>
              <w:rPr>
                <w:rFonts w:ascii="Arial" w:hAnsi="Arial" w:cs="Arial"/>
                <w:b/>
                <w:sz w:val="18"/>
                <w:szCs w:val="18"/>
              </w:rPr>
            </w:pPr>
            <w:r w:rsidRPr="005A7BEF">
              <w:rPr>
                <w:rFonts w:ascii="Arial" w:hAnsi="Arial" w:cs="Arial"/>
                <w:b/>
                <w:sz w:val="18"/>
                <w:szCs w:val="18"/>
              </w:rPr>
              <w:t>-888. Refuse to Answer</w:t>
            </w:r>
          </w:p>
          <w:p w14:paraId="447ACD8E"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w:t>
            </w:r>
          </w:p>
        </w:tc>
        <w:tc>
          <w:tcPr>
            <w:tcW w:w="720" w:type="dxa"/>
          </w:tcPr>
          <w:p w14:paraId="362CA55E" w14:textId="77777777" w:rsidR="00AD4703" w:rsidRPr="005A7BEF" w:rsidRDefault="00AD4703" w:rsidP="005A7BEF">
            <w:pPr>
              <w:rPr>
                <w:rFonts w:ascii="Arial" w:hAnsi="Arial" w:cs="Arial"/>
                <w:b/>
                <w:sz w:val="18"/>
                <w:szCs w:val="18"/>
              </w:rPr>
            </w:pPr>
          </w:p>
        </w:tc>
        <w:tc>
          <w:tcPr>
            <w:tcW w:w="630" w:type="dxa"/>
          </w:tcPr>
          <w:p w14:paraId="69D0C663" w14:textId="77777777" w:rsidR="00AD4703" w:rsidRPr="005A7BEF" w:rsidRDefault="00AD4703" w:rsidP="005A7BEF">
            <w:pPr>
              <w:rPr>
                <w:rFonts w:ascii="Arial" w:hAnsi="Arial" w:cs="Arial"/>
                <w:b/>
                <w:sz w:val="18"/>
                <w:szCs w:val="18"/>
              </w:rPr>
            </w:pPr>
          </w:p>
        </w:tc>
        <w:tc>
          <w:tcPr>
            <w:tcW w:w="540" w:type="dxa"/>
          </w:tcPr>
          <w:p w14:paraId="0957A97F" w14:textId="77777777" w:rsidR="00AD4703" w:rsidRPr="005A7BEF" w:rsidRDefault="00AD4703" w:rsidP="005A7BEF">
            <w:pPr>
              <w:rPr>
                <w:rFonts w:ascii="Arial" w:hAnsi="Arial" w:cs="Arial"/>
                <w:b/>
                <w:sz w:val="18"/>
                <w:szCs w:val="18"/>
              </w:rPr>
            </w:pPr>
          </w:p>
        </w:tc>
        <w:tc>
          <w:tcPr>
            <w:tcW w:w="630" w:type="dxa"/>
          </w:tcPr>
          <w:p w14:paraId="030E2556" w14:textId="77777777" w:rsidR="00AD4703" w:rsidRPr="005A7BEF" w:rsidRDefault="00AD4703" w:rsidP="005A7BEF">
            <w:pPr>
              <w:rPr>
                <w:rFonts w:ascii="Arial" w:hAnsi="Arial" w:cs="Arial"/>
                <w:b/>
                <w:sz w:val="18"/>
                <w:szCs w:val="18"/>
              </w:rPr>
            </w:pPr>
          </w:p>
        </w:tc>
        <w:tc>
          <w:tcPr>
            <w:tcW w:w="630" w:type="dxa"/>
          </w:tcPr>
          <w:p w14:paraId="50BB108F" w14:textId="77777777" w:rsidR="00AD4703" w:rsidRPr="005A7BEF" w:rsidRDefault="00AD4703" w:rsidP="005A7BEF">
            <w:pPr>
              <w:rPr>
                <w:rFonts w:ascii="Arial" w:hAnsi="Arial" w:cs="Arial"/>
                <w:b/>
                <w:sz w:val="18"/>
                <w:szCs w:val="18"/>
              </w:rPr>
            </w:pPr>
          </w:p>
        </w:tc>
        <w:tc>
          <w:tcPr>
            <w:tcW w:w="630" w:type="dxa"/>
          </w:tcPr>
          <w:p w14:paraId="33772042" w14:textId="77777777" w:rsidR="00AD4703" w:rsidRPr="005A7BEF" w:rsidRDefault="00AD4703" w:rsidP="005A7BEF">
            <w:pPr>
              <w:rPr>
                <w:rFonts w:ascii="Arial" w:hAnsi="Arial" w:cs="Arial"/>
                <w:b/>
                <w:sz w:val="18"/>
                <w:szCs w:val="18"/>
              </w:rPr>
            </w:pPr>
          </w:p>
        </w:tc>
        <w:tc>
          <w:tcPr>
            <w:tcW w:w="630" w:type="dxa"/>
          </w:tcPr>
          <w:p w14:paraId="7C1D5A71" w14:textId="77777777" w:rsidR="00AD4703" w:rsidRPr="005A7BEF" w:rsidRDefault="00AD4703" w:rsidP="005A7BEF">
            <w:pPr>
              <w:rPr>
                <w:rFonts w:ascii="Arial" w:hAnsi="Arial" w:cs="Arial"/>
                <w:b/>
                <w:sz w:val="18"/>
                <w:szCs w:val="18"/>
              </w:rPr>
            </w:pPr>
          </w:p>
        </w:tc>
        <w:tc>
          <w:tcPr>
            <w:tcW w:w="630" w:type="dxa"/>
          </w:tcPr>
          <w:p w14:paraId="0D23926C" w14:textId="77777777" w:rsidR="00AD4703" w:rsidRPr="005A7BEF" w:rsidRDefault="00AD4703" w:rsidP="005A7BEF">
            <w:pPr>
              <w:rPr>
                <w:rFonts w:ascii="Arial" w:hAnsi="Arial" w:cs="Arial"/>
                <w:b/>
                <w:sz w:val="18"/>
                <w:szCs w:val="18"/>
              </w:rPr>
            </w:pPr>
          </w:p>
        </w:tc>
        <w:tc>
          <w:tcPr>
            <w:tcW w:w="630" w:type="dxa"/>
          </w:tcPr>
          <w:p w14:paraId="28B4E5F8" w14:textId="77777777" w:rsidR="00AD4703" w:rsidRPr="005A7BEF" w:rsidRDefault="00AD4703" w:rsidP="005A7BEF">
            <w:pPr>
              <w:rPr>
                <w:rFonts w:ascii="Arial" w:hAnsi="Arial" w:cs="Arial"/>
                <w:b/>
                <w:sz w:val="18"/>
                <w:szCs w:val="18"/>
              </w:rPr>
            </w:pPr>
          </w:p>
        </w:tc>
        <w:tc>
          <w:tcPr>
            <w:tcW w:w="630" w:type="dxa"/>
          </w:tcPr>
          <w:p w14:paraId="3EE71F6E" w14:textId="77777777" w:rsidR="00AD4703" w:rsidRPr="005A7BEF" w:rsidRDefault="00AD4703" w:rsidP="005A7BEF">
            <w:pPr>
              <w:rPr>
                <w:rFonts w:ascii="Arial" w:hAnsi="Arial" w:cs="Arial"/>
                <w:b/>
                <w:sz w:val="18"/>
                <w:szCs w:val="18"/>
              </w:rPr>
            </w:pPr>
          </w:p>
        </w:tc>
        <w:tc>
          <w:tcPr>
            <w:tcW w:w="630" w:type="dxa"/>
          </w:tcPr>
          <w:p w14:paraId="43AD8B9D" w14:textId="77777777" w:rsidR="00AD4703" w:rsidRPr="005A7BEF" w:rsidRDefault="00AD4703" w:rsidP="005A7BEF">
            <w:pPr>
              <w:rPr>
                <w:rFonts w:ascii="Arial" w:hAnsi="Arial" w:cs="Arial"/>
                <w:b/>
                <w:sz w:val="18"/>
                <w:szCs w:val="18"/>
              </w:rPr>
            </w:pPr>
          </w:p>
        </w:tc>
        <w:tc>
          <w:tcPr>
            <w:tcW w:w="540" w:type="dxa"/>
          </w:tcPr>
          <w:p w14:paraId="73D1D8E7" w14:textId="77777777" w:rsidR="00AD4703" w:rsidRPr="005A7BEF" w:rsidRDefault="00AD4703" w:rsidP="005A7BEF">
            <w:pPr>
              <w:rPr>
                <w:rFonts w:ascii="Arial" w:hAnsi="Arial" w:cs="Arial"/>
                <w:b/>
                <w:sz w:val="18"/>
                <w:szCs w:val="18"/>
              </w:rPr>
            </w:pPr>
          </w:p>
        </w:tc>
        <w:tc>
          <w:tcPr>
            <w:tcW w:w="630" w:type="dxa"/>
          </w:tcPr>
          <w:p w14:paraId="547B1213" w14:textId="77777777" w:rsidR="00AD4703" w:rsidRPr="005A7BEF" w:rsidRDefault="00AD4703" w:rsidP="005A7BEF">
            <w:pPr>
              <w:rPr>
                <w:rFonts w:ascii="Arial" w:hAnsi="Arial" w:cs="Arial"/>
                <w:b/>
                <w:sz w:val="18"/>
                <w:szCs w:val="18"/>
              </w:rPr>
            </w:pPr>
          </w:p>
        </w:tc>
        <w:tc>
          <w:tcPr>
            <w:tcW w:w="720" w:type="dxa"/>
          </w:tcPr>
          <w:p w14:paraId="10713BFF" w14:textId="77777777" w:rsidR="00AD4703" w:rsidRPr="005A7BEF" w:rsidRDefault="00AD4703" w:rsidP="005A7BEF">
            <w:pPr>
              <w:rPr>
                <w:rFonts w:ascii="Arial" w:hAnsi="Arial" w:cs="Arial"/>
                <w:b/>
                <w:sz w:val="18"/>
                <w:szCs w:val="18"/>
              </w:rPr>
            </w:pPr>
          </w:p>
        </w:tc>
        <w:tc>
          <w:tcPr>
            <w:tcW w:w="540" w:type="dxa"/>
          </w:tcPr>
          <w:p w14:paraId="631757FD" w14:textId="77777777" w:rsidR="00AD4703" w:rsidRPr="005A7BEF" w:rsidRDefault="00AD4703" w:rsidP="005A7BEF">
            <w:pPr>
              <w:rPr>
                <w:rFonts w:ascii="Arial" w:hAnsi="Arial" w:cs="Arial"/>
                <w:b/>
                <w:sz w:val="18"/>
                <w:szCs w:val="18"/>
              </w:rPr>
            </w:pPr>
          </w:p>
        </w:tc>
        <w:tc>
          <w:tcPr>
            <w:tcW w:w="630" w:type="dxa"/>
          </w:tcPr>
          <w:p w14:paraId="11976126" w14:textId="77777777" w:rsidR="00AD4703" w:rsidRPr="005A7BEF" w:rsidRDefault="00AD4703" w:rsidP="005A7BEF">
            <w:pPr>
              <w:rPr>
                <w:rFonts w:ascii="Arial" w:hAnsi="Arial" w:cs="Arial"/>
                <w:b/>
                <w:sz w:val="18"/>
                <w:szCs w:val="18"/>
              </w:rPr>
            </w:pPr>
          </w:p>
        </w:tc>
        <w:tc>
          <w:tcPr>
            <w:tcW w:w="540" w:type="dxa"/>
          </w:tcPr>
          <w:p w14:paraId="7776B948" w14:textId="77777777" w:rsidR="00AD4703" w:rsidRPr="005A7BEF" w:rsidRDefault="00AD4703" w:rsidP="005A7BEF">
            <w:pPr>
              <w:rPr>
                <w:rFonts w:ascii="Arial" w:hAnsi="Arial" w:cs="Arial"/>
                <w:b/>
                <w:sz w:val="18"/>
                <w:szCs w:val="18"/>
              </w:rPr>
            </w:pPr>
          </w:p>
        </w:tc>
        <w:tc>
          <w:tcPr>
            <w:tcW w:w="665" w:type="dxa"/>
          </w:tcPr>
          <w:p w14:paraId="20AEEE21" w14:textId="77777777" w:rsidR="00AD4703" w:rsidRPr="005A7BEF" w:rsidRDefault="00AD4703" w:rsidP="005A7BEF">
            <w:pPr>
              <w:rPr>
                <w:rFonts w:ascii="Arial" w:hAnsi="Arial" w:cs="Arial"/>
                <w:b/>
                <w:sz w:val="18"/>
                <w:szCs w:val="18"/>
              </w:rPr>
            </w:pPr>
          </w:p>
        </w:tc>
      </w:tr>
      <w:tr w:rsidR="00AD4703" w:rsidRPr="005A7BEF" w14:paraId="3B9C7D95" w14:textId="77777777" w:rsidTr="00BB358E">
        <w:tc>
          <w:tcPr>
            <w:tcW w:w="3325" w:type="dxa"/>
          </w:tcPr>
          <w:p w14:paraId="7025B520"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F12.  What was the name of the health care facility? Name will be filled in after code is selected. </w:t>
            </w:r>
          </w:p>
        </w:tc>
        <w:tc>
          <w:tcPr>
            <w:tcW w:w="720" w:type="dxa"/>
          </w:tcPr>
          <w:p w14:paraId="71A273A6" w14:textId="77777777" w:rsidR="00AD4703" w:rsidRPr="005A7BEF" w:rsidRDefault="00AD4703" w:rsidP="005A7BEF">
            <w:pPr>
              <w:rPr>
                <w:rFonts w:ascii="Arial" w:hAnsi="Arial" w:cs="Arial"/>
                <w:b/>
                <w:sz w:val="18"/>
                <w:szCs w:val="18"/>
              </w:rPr>
            </w:pPr>
          </w:p>
        </w:tc>
        <w:tc>
          <w:tcPr>
            <w:tcW w:w="630" w:type="dxa"/>
          </w:tcPr>
          <w:p w14:paraId="003B9E38" w14:textId="77777777" w:rsidR="00AD4703" w:rsidRPr="005A7BEF" w:rsidRDefault="00AD4703" w:rsidP="005A7BEF">
            <w:pPr>
              <w:rPr>
                <w:rFonts w:ascii="Arial" w:hAnsi="Arial" w:cs="Arial"/>
                <w:b/>
                <w:sz w:val="18"/>
                <w:szCs w:val="18"/>
              </w:rPr>
            </w:pPr>
          </w:p>
        </w:tc>
        <w:tc>
          <w:tcPr>
            <w:tcW w:w="540" w:type="dxa"/>
          </w:tcPr>
          <w:p w14:paraId="0A318803" w14:textId="77777777" w:rsidR="00AD4703" w:rsidRPr="005A7BEF" w:rsidRDefault="00AD4703" w:rsidP="005A7BEF">
            <w:pPr>
              <w:rPr>
                <w:rFonts w:ascii="Arial" w:hAnsi="Arial" w:cs="Arial"/>
                <w:b/>
                <w:sz w:val="18"/>
                <w:szCs w:val="18"/>
              </w:rPr>
            </w:pPr>
          </w:p>
        </w:tc>
        <w:tc>
          <w:tcPr>
            <w:tcW w:w="630" w:type="dxa"/>
          </w:tcPr>
          <w:p w14:paraId="293BA160" w14:textId="77777777" w:rsidR="00AD4703" w:rsidRPr="005A7BEF" w:rsidRDefault="00AD4703" w:rsidP="005A7BEF">
            <w:pPr>
              <w:rPr>
                <w:rFonts w:ascii="Arial" w:hAnsi="Arial" w:cs="Arial"/>
                <w:b/>
                <w:sz w:val="18"/>
                <w:szCs w:val="18"/>
              </w:rPr>
            </w:pPr>
          </w:p>
        </w:tc>
        <w:tc>
          <w:tcPr>
            <w:tcW w:w="630" w:type="dxa"/>
          </w:tcPr>
          <w:p w14:paraId="6FAAB043" w14:textId="77777777" w:rsidR="00AD4703" w:rsidRPr="005A7BEF" w:rsidRDefault="00AD4703" w:rsidP="005A7BEF">
            <w:pPr>
              <w:rPr>
                <w:rFonts w:ascii="Arial" w:hAnsi="Arial" w:cs="Arial"/>
                <w:b/>
                <w:sz w:val="18"/>
                <w:szCs w:val="18"/>
              </w:rPr>
            </w:pPr>
          </w:p>
        </w:tc>
        <w:tc>
          <w:tcPr>
            <w:tcW w:w="630" w:type="dxa"/>
          </w:tcPr>
          <w:p w14:paraId="0238E77A" w14:textId="77777777" w:rsidR="00AD4703" w:rsidRPr="005A7BEF" w:rsidRDefault="00AD4703" w:rsidP="005A7BEF">
            <w:pPr>
              <w:rPr>
                <w:rFonts w:ascii="Arial" w:hAnsi="Arial" w:cs="Arial"/>
                <w:b/>
                <w:sz w:val="18"/>
                <w:szCs w:val="18"/>
              </w:rPr>
            </w:pPr>
          </w:p>
        </w:tc>
        <w:tc>
          <w:tcPr>
            <w:tcW w:w="630" w:type="dxa"/>
          </w:tcPr>
          <w:p w14:paraId="5C14E931" w14:textId="77777777" w:rsidR="00AD4703" w:rsidRPr="005A7BEF" w:rsidRDefault="00AD4703" w:rsidP="005A7BEF">
            <w:pPr>
              <w:rPr>
                <w:rFonts w:ascii="Arial" w:hAnsi="Arial" w:cs="Arial"/>
                <w:b/>
                <w:sz w:val="18"/>
                <w:szCs w:val="18"/>
              </w:rPr>
            </w:pPr>
          </w:p>
        </w:tc>
        <w:tc>
          <w:tcPr>
            <w:tcW w:w="630" w:type="dxa"/>
          </w:tcPr>
          <w:p w14:paraId="2942EDA6" w14:textId="77777777" w:rsidR="00AD4703" w:rsidRPr="005A7BEF" w:rsidRDefault="00AD4703" w:rsidP="005A7BEF">
            <w:pPr>
              <w:rPr>
                <w:rFonts w:ascii="Arial" w:hAnsi="Arial" w:cs="Arial"/>
                <w:b/>
                <w:sz w:val="18"/>
                <w:szCs w:val="18"/>
              </w:rPr>
            </w:pPr>
          </w:p>
        </w:tc>
        <w:tc>
          <w:tcPr>
            <w:tcW w:w="630" w:type="dxa"/>
          </w:tcPr>
          <w:p w14:paraId="07A3B28E" w14:textId="77777777" w:rsidR="00AD4703" w:rsidRPr="005A7BEF" w:rsidRDefault="00AD4703" w:rsidP="005A7BEF">
            <w:pPr>
              <w:rPr>
                <w:rFonts w:ascii="Arial" w:hAnsi="Arial" w:cs="Arial"/>
                <w:b/>
                <w:sz w:val="18"/>
                <w:szCs w:val="18"/>
              </w:rPr>
            </w:pPr>
          </w:p>
        </w:tc>
        <w:tc>
          <w:tcPr>
            <w:tcW w:w="630" w:type="dxa"/>
          </w:tcPr>
          <w:p w14:paraId="2E059C5F" w14:textId="77777777" w:rsidR="00AD4703" w:rsidRPr="005A7BEF" w:rsidRDefault="00AD4703" w:rsidP="005A7BEF">
            <w:pPr>
              <w:rPr>
                <w:rFonts w:ascii="Arial" w:hAnsi="Arial" w:cs="Arial"/>
                <w:b/>
                <w:sz w:val="18"/>
                <w:szCs w:val="18"/>
              </w:rPr>
            </w:pPr>
          </w:p>
        </w:tc>
        <w:tc>
          <w:tcPr>
            <w:tcW w:w="630" w:type="dxa"/>
          </w:tcPr>
          <w:p w14:paraId="284CB77D" w14:textId="77777777" w:rsidR="00AD4703" w:rsidRPr="005A7BEF" w:rsidRDefault="00AD4703" w:rsidP="005A7BEF">
            <w:pPr>
              <w:rPr>
                <w:rFonts w:ascii="Arial" w:hAnsi="Arial" w:cs="Arial"/>
                <w:b/>
                <w:sz w:val="18"/>
                <w:szCs w:val="18"/>
              </w:rPr>
            </w:pPr>
          </w:p>
        </w:tc>
        <w:tc>
          <w:tcPr>
            <w:tcW w:w="540" w:type="dxa"/>
          </w:tcPr>
          <w:p w14:paraId="2227FB1F" w14:textId="77777777" w:rsidR="00AD4703" w:rsidRPr="005A7BEF" w:rsidRDefault="00AD4703" w:rsidP="005A7BEF">
            <w:pPr>
              <w:rPr>
                <w:rFonts w:ascii="Arial" w:hAnsi="Arial" w:cs="Arial"/>
                <w:b/>
                <w:sz w:val="18"/>
                <w:szCs w:val="18"/>
              </w:rPr>
            </w:pPr>
          </w:p>
        </w:tc>
        <w:tc>
          <w:tcPr>
            <w:tcW w:w="630" w:type="dxa"/>
          </w:tcPr>
          <w:p w14:paraId="72D99D64" w14:textId="77777777" w:rsidR="00AD4703" w:rsidRPr="005A7BEF" w:rsidRDefault="00AD4703" w:rsidP="005A7BEF">
            <w:pPr>
              <w:rPr>
                <w:rFonts w:ascii="Arial" w:hAnsi="Arial" w:cs="Arial"/>
                <w:b/>
                <w:sz w:val="18"/>
                <w:szCs w:val="18"/>
              </w:rPr>
            </w:pPr>
          </w:p>
        </w:tc>
        <w:tc>
          <w:tcPr>
            <w:tcW w:w="720" w:type="dxa"/>
          </w:tcPr>
          <w:p w14:paraId="2177E9F6" w14:textId="77777777" w:rsidR="00AD4703" w:rsidRPr="005A7BEF" w:rsidRDefault="00AD4703" w:rsidP="005A7BEF">
            <w:pPr>
              <w:rPr>
                <w:rFonts w:ascii="Arial" w:hAnsi="Arial" w:cs="Arial"/>
                <w:b/>
                <w:sz w:val="18"/>
                <w:szCs w:val="18"/>
              </w:rPr>
            </w:pPr>
          </w:p>
        </w:tc>
        <w:tc>
          <w:tcPr>
            <w:tcW w:w="540" w:type="dxa"/>
          </w:tcPr>
          <w:p w14:paraId="105733C0" w14:textId="77777777" w:rsidR="00AD4703" w:rsidRPr="005A7BEF" w:rsidRDefault="00AD4703" w:rsidP="005A7BEF">
            <w:pPr>
              <w:rPr>
                <w:rFonts w:ascii="Arial" w:hAnsi="Arial" w:cs="Arial"/>
                <w:b/>
                <w:sz w:val="18"/>
                <w:szCs w:val="18"/>
              </w:rPr>
            </w:pPr>
          </w:p>
        </w:tc>
        <w:tc>
          <w:tcPr>
            <w:tcW w:w="630" w:type="dxa"/>
          </w:tcPr>
          <w:p w14:paraId="7C68F4C2" w14:textId="77777777" w:rsidR="00AD4703" w:rsidRPr="005A7BEF" w:rsidRDefault="00AD4703" w:rsidP="005A7BEF">
            <w:pPr>
              <w:rPr>
                <w:rFonts w:ascii="Arial" w:hAnsi="Arial" w:cs="Arial"/>
                <w:b/>
                <w:sz w:val="18"/>
                <w:szCs w:val="18"/>
              </w:rPr>
            </w:pPr>
          </w:p>
        </w:tc>
        <w:tc>
          <w:tcPr>
            <w:tcW w:w="540" w:type="dxa"/>
          </w:tcPr>
          <w:p w14:paraId="6182B687" w14:textId="77777777" w:rsidR="00AD4703" w:rsidRPr="005A7BEF" w:rsidRDefault="00AD4703" w:rsidP="005A7BEF">
            <w:pPr>
              <w:rPr>
                <w:rFonts w:ascii="Arial" w:hAnsi="Arial" w:cs="Arial"/>
                <w:b/>
                <w:sz w:val="18"/>
                <w:szCs w:val="18"/>
              </w:rPr>
            </w:pPr>
          </w:p>
        </w:tc>
        <w:tc>
          <w:tcPr>
            <w:tcW w:w="665" w:type="dxa"/>
          </w:tcPr>
          <w:p w14:paraId="6EA14337" w14:textId="77777777" w:rsidR="00AD4703" w:rsidRPr="005A7BEF" w:rsidRDefault="00AD4703" w:rsidP="005A7BEF">
            <w:pPr>
              <w:rPr>
                <w:rFonts w:ascii="Arial" w:hAnsi="Arial" w:cs="Arial"/>
                <w:b/>
                <w:sz w:val="18"/>
                <w:szCs w:val="18"/>
              </w:rPr>
            </w:pPr>
          </w:p>
        </w:tc>
      </w:tr>
      <w:tr w:rsidR="00AD4703" w:rsidRPr="005A7BEF" w14:paraId="76F763B5" w14:textId="77777777" w:rsidTr="00BB358E">
        <w:tc>
          <w:tcPr>
            <w:tcW w:w="3325" w:type="dxa"/>
          </w:tcPr>
          <w:p w14:paraId="7D8A867B" w14:textId="4D6B3808" w:rsidR="00AD4703" w:rsidRPr="005A7BEF" w:rsidRDefault="00AD4703" w:rsidP="005A7BEF">
            <w:pPr>
              <w:rPr>
                <w:rFonts w:ascii="Arial" w:hAnsi="Arial" w:cs="Arial"/>
                <w:b/>
                <w:sz w:val="18"/>
                <w:szCs w:val="18"/>
              </w:rPr>
            </w:pPr>
            <w:r w:rsidRPr="005A7BEF">
              <w:rPr>
                <w:rFonts w:ascii="Arial" w:hAnsi="Arial" w:cs="Arial"/>
                <w:b/>
                <w:sz w:val="18"/>
                <w:szCs w:val="18"/>
              </w:rPr>
              <w:t>F13.  Code of Facility -</w:t>
            </w:r>
            <w:r w:rsidR="00EE29DE" w:rsidRPr="005A7BEF">
              <w:rPr>
                <w:rFonts w:ascii="Arial" w:hAnsi="Arial" w:cs="Arial"/>
                <w:b/>
                <w:sz w:val="18"/>
                <w:szCs w:val="18"/>
              </w:rPr>
              <w:t xml:space="preserve">Community </w:t>
            </w:r>
            <w:r w:rsidRPr="005A7BEF">
              <w:rPr>
                <w:rFonts w:ascii="Arial" w:hAnsi="Arial" w:cs="Arial"/>
                <w:b/>
                <w:sz w:val="18"/>
                <w:szCs w:val="18"/>
              </w:rPr>
              <w:t xml:space="preserve">Roster, or code NV if not in </w:t>
            </w:r>
            <w:r w:rsidR="00723448" w:rsidRPr="005A7BEF">
              <w:rPr>
                <w:rFonts w:ascii="Arial" w:hAnsi="Arial" w:cs="Arial"/>
                <w:b/>
                <w:sz w:val="18"/>
                <w:szCs w:val="18"/>
              </w:rPr>
              <w:t>community</w:t>
            </w:r>
          </w:p>
        </w:tc>
        <w:tc>
          <w:tcPr>
            <w:tcW w:w="720" w:type="dxa"/>
          </w:tcPr>
          <w:p w14:paraId="46561638" w14:textId="77777777" w:rsidR="00AD4703" w:rsidRPr="005A7BEF" w:rsidRDefault="00AD4703" w:rsidP="005A7BEF">
            <w:pPr>
              <w:rPr>
                <w:rFonts w:ascii="Arial" w:hAnsi="Arial" w:cs="Arial"/>
                <w:b/>
                <w:sz w:val="18"/>
                <w:szCs w:val="18"/>
              </w:rPr>
            </w:pPr>
          </w:p>
        </w:tc>
        <w:tc>
          <w:tcPr>
            <w:tcW w:w="630" w:type="dxa"/>
          </w:tcPr>
          <w:p w14:paraId="6F9F2DCB" w14:textId="77777777" w:rsidR="00AD4703" w:rsidRPr="005A7BEF" w:rsidRDefault="00AD4703" w:rsidP="005A7BEF">
            <w:pPr>
              <w:rPr>
                <w:rFonts w:ascii="Arial" w:hAnsi="Arial" w:cs="Arial"/>
                <w:b/>
                <w:sz w:val="18"/>
                <w:szCs w:val="18"/>
              </w:rPr>
            </w:pPr>
          </w:p>
        </w:tc>
        <w:tc>
          <w:tcPr>
            <w:tcW w:w="540" w:type="dxa"/>
          </w:tcPr>
          <w:p w14:paraId="48ACC194" w14:textId="77777777" w:rsidR="00AD4703" w:rsidRPr="005A7BEF" w:rsidRDefault="00AD4703" w:rsidP="005A7BEF">
            <w:pPr>
              <w:rPr>
                <w:rFonts w:ascii="Arial" w:hAnsi="Arial" w:cs="Arial"/>
                <w:b/>
                <w:sz w:val="18"/>
                <w:szCs w:val="18"/>
              </w:rPr>
            </w:pPr>
          </w:p>
        </w:tc>
        <w:tc>
          <w:tcPr>
            <w:tcW w:w="630" w:type="dxa"/>
          </w:tcPr>
          <w:p w14:paraId="268B15EC" w14:textId="77777777" w:rsidR="00AD4703" w:rsidRPr="005A7BEF" w:rsidRDefault="00AD4703" w:rsidP="005A7BEF">
            <w:pPr>
              <w:rPr>
                <w:rFonts w:ascii="Arial" w:hAnsi="Arial" w:cs="Arial"/>
                <w:b/>
                <w:sz w:val="18"/>
                <w:szCs w:val="18"/>
              </w:rPr>
            </w:pPr>
          </w:p>
        </w:tc>
        <w:tc>
          <w:tcPr>
            <w:tcW w:w="630" w:type="dxa"/>
          </w:tcPr>
          <w:p w14:paraId="40D4B954" w14:textId="77777777" w:rsidR="00AD4703" w:rsidRPr="005A7BEF" w:rsidRDefault="00AD4703" w:rsidP="005A7BEF">
            <w:pPr>
              <w:rPr>
                <w:rFonts w:ascii="Arial" w:hAnsi="Arial" w:cs="Arial"/>
                <w:b/>
                <w:sz w:val="18"/>
                <w:szCs w:val="18"/>
              </w:rPr>
            </w:pPr>
          </w:p>
        </w:tc>
        <w:tc>
          <w:tcPr>
            <w:tcW w:w="630" w:type="dxa"/>
          </w:tcPr>
          <w:p w14:paraId="3BD6A701" w14:textId="77777777" w:rsidR="00AD4703" w:rsidRPr="005A7BEF" w:rsidRDefault="00AD4703" w:rsidP="005A7BEF">
            <w:pPr>
              <w:rPr>
                <w:rFonts w:ascii="Arial" w:hAnsi="Arial" w:cs="Arial"/>
                <w:b/>
                <w:sz w:val="18"/>
                <w:szCs w:val="18"/>
              </w:rPr>
            </w:pPr>
          </w:p>
        </w:tc>
        <w:tc>
          <w:tcPr>
            <w:tcW w:w="630" w:type="dxa"/>
          </w:tcPr>
          <w:p w14:paraId="34D1A2E3" w14:textId="77777777" w:rsidR="00AD4703" w:rsidRPr="005A7BEF" w:rsidRDefault="00AD4703" w:rsidP="005A7BEF">
            <w:pPr>
              <w:rPr>
                <w:rFonts w:ascii="Arial" w:hAnsi="Arial" w:cs="Arial"/>
                <w:b/>
                <w:sz w:val="18"/>
                <w:szCs w:val="18"/>
              </w:rPr>
            </w:pPr>
          </w:p>
        </w:tc>
        <w:tc>
          <w:tcPr>
            <w:tcW w:w="630" w:type="dxa"/>
          </w:tcPr>
          <w:p w14:paraId="6962A9EA" w14:textId="77777777" w:rsidR="00AD4703" w:rsidRPr="005A7BEF" w:rsidRDefault="00AD4703" w:rsidP="005A7BEF">
            <w:pPr>
              <w:rPr>
                <w:rFonts w:ascii="Arial" w:hAnsi="Arial" w:cs="Arial"/>
                <w:b/>
                <w:sz w:val="18"/>
                <w:szCs w:val="18"/>
              </w:rPr>
            </w:pPr>
          </w:p>
        </w:tc>
        <w:tc>
          <w:tcPr>
            <w:tcW w:w="630" w:type="dxa"/>
          </w:tcPr>
          <w:p w14:paraId="091D72D8" w14:textId="77777777" w:rsidR="00AD4703" w:rsidRPr="005A7BEF" w:rsidRDefault="00AD4703" w:rsidP="005A7BEF">
            <w:pPr>
              <w:rPr>
                <w:rFonts w:ascii="Arial" w:hAnsi="Arial" w:cs="Arial"/>
                <w:b/>
                <w:sz w:val="18"/>
                <w:szCs w:val="18"/>
              </w:rPr>
            </w:pPr>
          </w:p>
        </w:tc>
        <w:tc>
          <w:tcPr>
            <w:tcW w:w="630" w:type="dxa"/>
          </w:tcPr>
          <w:p w14:paraId="49CB6D1C" w14:textId="77777777" w:rsidR="00AD4703" w:rsidRPr="005A7BEF" w:rsidRDefault="00AD4703" w:rsidP="005A7BEF">
            <w:pPr>
              <w:rPr>
                <w:rFonts w:ascii="Arial" w:hAnsi="Arial" w:cs="Arial"/>
                <w:b/>
                <w:sz w:val="18"/>
                <w:szCs w:val="18"/>
              </w:rPr>
            </w:pPr>
          </w:p>
        </w:tc>
        <w:tc>
          <w:tcPr>
            <w:tcW w:w="630" w:type="dxa"/>
          </w:tcPr>
          <w:p w14:paraId="1C259E32" w14:textId="77777777" w:rsidR="00AD4703" w:rsidRPr="005A7BEF" w:rsidRDefault="00AD4703" w:rsidP="005A7BEF">
            <w:pPr>
              <w:rPr>
                <w:rFonts w:ascii="Arial" w:hAnsi="Arial" w:cs="Arial"/>
                <w:b/>
                <w:sz w:val="18"/>
                <w:szCs w:val="18"/>
              </w:rPr>
            </w:pPr>
          </w:p>
        </w:tc>
        <w:tc>
          <w:tcPr>
            <w:tcW w:w="540" w:type="dxa"/>
          </w:tcPr>
          <w:p w14:paraId="6A32A187" w14:textId="77777777" w:rsidR="00AD4703" w:rsidRPr="005A7BEF" w:rsidRDefault="00AD4703" w:rsidP="005A7BEF">
            <w:pPr>
              <w:rPr>
                <w:rFonts w:ascii="Arial" w:hAnsi="Arial" w:cs="Arial"/>
                <w:b/>
                <w:sz w:val="18"/>
                <w:szCs w:val="18"/>
              </w:rPr>
            </w:pPr>
          </w:p>
        </w:tc>
        <w:tc>
          <w:tcPr>
            <w:tcW w:w="630" w:type="dxa"/>
          </w:tcPr>
          <w:p w14:paraId="336BAF2E" w14:textId="77777777" w:rsidR="00AD4703" w:rsidRPr="005A7BEF" w:rsidRDefault="00AD4703" w:rsidP="005A7BEF">
            <w:pPr>
              <w:rPr>
                <w:rFonts w:ascii="Arial" w:hAnsi="Arial" w:cs="Arial"/>
                <w:b/>
                <w:sz w:val="18"/>
                <w:szCs w:val="18"/>
              </w:rPr>
            </w:pPr>
          </w:p>
        </w:tc>
        <w:tc>
          <w:tcPr>
            <w:tcW w:w="720" w:type="dxa"/>
          </w:tcPr>
          <w:p w14:paraId="452C4A35" w14:textId="77777777" w:rsidR="00AD4703" w:rsidRPr="005A7BEF" w:rsidRDefault="00AD4703" w:rsidP="005A7BEF">
            <w:pPr>
              <w:rPr>
                <w:rFonts w:ascii="Arial" w:hAnsi="Arial" w:cs="Arial"/>
                <w:b/>
                <w:sz w:val="18"/>
                <w:szCs w:val="18"/>
              </w:rPr>
            </w:pPr>
          </w:p>
        </w:tc>
        <w:tc>
          <w:tcPr>
            <w:tcW w:w="540" w:type="dxa"/>
          </w:tcPr>
          <w:p w14:paraId="4F27AC91" w14:textId="77777777" w:rsidR="00AD4703" w:rsidRPr="005A7BEF" w:rsidRDefault="00AD4703" w:rsidP="005A7BEF">
            <w:pPr>
              <w:rPr>
                <w:rFonts w:ascii="Arial" w:hAnsi="Arial" w:cs="Arial"/>
                <w:b/>
                <w:sz w:val="18"/>
                <w:szCs w:val="18"/>
              </w:rPr>
            </w:pPr>
          </w:p>
        </w:tc>
        <w:tc>
          <w:tcPr>
            <w:tcW w:w="630" w:type="dxa"/>
          </w:tcPr>
          <w:p w14:paraId="4014244C" w14:textId="77777777" w:rsidR="00AD4703" w:rsidRPr="005A7BEF" w:rsidRDefault="00AD4703" w:rsidP="005A7BEF">
            <w:pPr>
              <w:rPr>
                <w:rFonts w:ascii="Arial" w:hAnsi="Arial" w:cs="Arial"/>
                <w:b/>
                <w:sz w:val="18"/>
                <w:szCs w:val="18"/>
              </w:rPr>
            </w:pPr>
          </w:p>
        </w:tc>
        <w:tc>
          <w:tcPr>
            <w:tcW w:w="540" w:type="dxa"/>
          </w:tcPr>
          <w:p w14:paraId="5FC1477B" w14:textId="77777777" w:rsidR="00AD4703" w:rsidRPr="005A7BEF" w:rsidRDefault="00AD4703" w:rsidP="005A7BEF">
            <w:pPr>
              <w:rPr>
                <w:rFonts w:ascii="Arial" w:hAnsi="Arial" w:cs="Arial"/>
                <w:b/>
                <w:sz w:val="18"/>
                <w:szCs w:val="18"/>
              </w:rPr>
            </w:pPr>
          </w:p>
        </w:tc>
        <w:tc>
          <w:tcPr>
            <w:tcW w:w="665" w:type="dxa"/>
          </w:tcPr>
          <w:p w14:paraId="14E02BA7" w14:textId="77777777" w:rsidR="00AD4703" w:rsidRPr="005A7BEF" w:rsidRDefault="00AD4703" w:rsidP="005A7BEF">
            <w:pPr>
              <w:rPr>
                <w:rFonts w:ascii="Arial" w:hAnsi="Arial" w:cs="Arial"/>
                <w:b/>
                <w:sz w:val="18"/>
                <w:szCs w:val="18"/>
              </w:rPr>
            </w:pPr>
          </w:p>
        </w:tc>
      </w:tr>
      <w:tr w:rsidR="00AD4703" w:rsidRPr="005A7BEF" w14:paraId="06F96C58" w14:textId="77777777" w:rsidTr="00BB358E">
        <w:tc>
          <w:tcPr>
            <w:tcW w:w="3325" w:type="dxa"/>
          </w:tcPr>
          <w:p w14:paraId="1E7AAC89" w14:textId="3B4CA741" w:rsidR="006C42CD" w:rsidRPr="005A7BEF" w:rsidRDefault="006C42CD" w:rsidP="005A7BEF">
            <w:pPr>
              <w:rPr>
                <w:rFonts w:ascii="Arial" w:hAnsi="Arial" w:cs="Arial"/>
                <w:b/>
                <w:sz w:val="18"/>
                <w:szCs w:val="18"/>
              </w:rPr>
            </w:pPr>
            <w:r w:rsidRPr="005A7BEF">
              <w:rPr>
                <w:rFonts w:ascii="Arial" w:hAnsi="Arial" w:cs="Arial"/>
                <w:b/>
                <w:sz w:val="18"/>
                <w:szCs w:val="18"/>
              </w:rPr>
              <w:t>F14. Was this a public or private facility?</w:t>
            </w:r>
          </w:p>
          <w:p w14:paraId="53D1B036" w14:textId="0CB53338" w:rsidR="00E50342" w:rsidRPr="005A7BEF" w:rsidRDefault="00E50342" w:rsidP="005A7BEF">
            <w:pPr>
              <w:rPr>
                <w:rFonts w:ascii="Arial" w:hAnsi="Arial" w:cs="Arial"/>
                <w:b/>
                <w:sz w:val="18"/>
                <w:szCs w:val="18"/>
              </w:rPr>
            </w:pPr>
            <w:r w:rsidRPr="005A7BEF">
              <w:rPr>
                <w:rFonts w:ascii="Arial" w:hAnsi="Arial" w:cs="Arial"/>
                <w:b/>
                <w:sz w:val="18"/>
                <w:szCs w:val="18"/>
              </w:rPr>
              <w:t xml:space="preserve">1. public religious,  </w:t>
            </w:r>
          </w:p>
          <w:p w14:paraId="2E61D8D7" w14:textId="6236494F" w:rsidR="00E50342" w:rsidRPr="005A7BEF" w:rsidRDefault="00E50342" w:rsidP="005A7BEF">
            <w:pPr>
              <w:rPr>
                <w:rFonts w:ascii="Arial" w:hAnsi="Arial" w:cs="Arial"/>
                <w:b/>
                <w:sz w:val="18"/>
                <w:szCs w:val="18"/>
              </w:rPr>
            </w:pPr>
            <w:r w:rsidRPr="005A7BEF">
              <w:rPr>
                <w:rFonts w:ascii="Arial" w:hAnsi="Arial" w:cs="Arial"/>
                <w:b/>
                <w:sz w:val="18"/>
                <w:szCs w:val="18"/>
              </w:rPr>
              <w:t>2. public non-religious</w:t>
            </w:r>
          </w:p>
          <w:p w14:paraId="7AC8860C" w14:textId="0580D0AB" w:rsidR="00E50342" w:rsidRPr="005A7BEF" w:rsidRDefault="00E50342" w:rsidP="005A7BEF">
            <w:pPr>
              <w:rPr>
                <w:rFonts w:ascii="Arial" w:hAnsi="Arial" w:cs="Arial"/>
                <w:b/>
                <w:sz w:val="18"/>
                <w:szCs w:val="18"/>
              </w:rPr>
            </w:pPr>
            <w:r w:rsidRPr="005A7BEF">
              <w:rPr>
                <w:rFonts w:ascii="Arial" w:hAnsi="Arial" w:cs="Arial"/>
                <w:b/>
                <w:sz w:val="18"/>
                <w:szCs w:val="18"/>
              </w:rPr>
              <w:t xml:space="preserve">3. private religious </w:t>
            </w:r>
          </w:p>
          <w:p w14:paraId="091F01D4" w14:textId="50A53B33" w:rsidR="00AD4703" w:rsidRPr="005A7BEF" w:rsidRDefault="00E50342" w:rsidP="005A7BEF">
            <w:pPr>
              <w:rPr>
                <w:rFonts w:ascii="Arial" w:hAnsi="Arial" w:cs="Arial"/>
                <w:b/>
                <w:sz w:val="18"/>
                <w:szCs w:val="18"/>
              </w:rPr>
            </w:pPr>
            <w:r w:rsidRPr="005A7BEF">
              <w:rPr>
                <w:rFonts w:ascii="Arial" w:hAnsi="Arial" w:cs="Arial"/>
                <w:b/>
                <w:sz w:val="18"/>
                <w:szCs w:val="18"/>
              </w:rPr>
              <w:t>4. private non-religious</w:t>
            </w:r>
          </w:p>
        </w:tc>
        <w:tc>
          <w:tcPr>
            <w:tcW w:w="720" w:type="dxa"/>
          </w:tcPr>
          <w:p w14:paraId="0595D259" w14:textId="77777777" w:rsidR="00AD4703" w:rsidRPr="005A7BEF" w:rsidRDefault="00AD4703" w:rsidP="005A7BEF">
            <w:pPr>
              <w:rPr>
                <w:rFonts w:ascii="Arial" w:hAnsi="Arial" w:cs="Arial"/>
                <w:b/>
                <w:sz w:val="18"/>
                <w:szCs w:val="18"/>
              </w:rPr>
            </w:pPr>
          </w:p>
        </w:tc>
        <w:tc>
          <w:tcPr>
            <w:tcW w:w="630" w:type="dxa"/>
          </w:tcPr>
          <w:p w14:paraId="5FB359E0" w14:textId="77777777" w:rsidR="00AD4703" w:rsidRPr="005A7BEF" w:rsidRDefault="00AD4703" w:rsidP="005A7BEF">
            <w:pPr>
              <w:rPr>
                <w:rFonts w:ascii="Arial" w:hAnsi="Arial" w:cs="Arial"/>
                <w:b/>
                <w:sz w:val="18"/>
                <w:szCs w:val="18"/>
              </w:rPr>
            </w:pPr>
          </w:p>
        </w:tc>
        <w:tc>
          <w:tcPr>
            <w:tcW w:w="540" w:type="dxa"/>
          </w:tcPr>
          <w:p w14:paraId="7E8BD364" w14:textId="77777777" w:rsidR="00AD4703" w:rsidRPr="005A7BEF" w:rsidRDefault="00AD4703" w:rsidP="005A7BEF">
            <w:pPr>
              <w:rPr>
                <w:rFonts w:ascii="Arial" w:hAnsi="Arial" w:cs="Arial"/>
                <w:b/>
                <w:sz w:val="18"/>
                <w:szCs w:val="18"/>
              </w:rPr>
            </w:pPr>
          </w:p>
        </w:tc>
        <w:tc>
          <w:tcPr>
            <w:tcW w:w="630" w:type="dxa"/>
          </w:tcPr>
          <w:p w14:paraId="5539AE8B" w14:textId="77777777" w:rsidR="00AD4703" w:rsidRPr="005A7BEF" w:rsidRDefault="00AD4703" w:rsidP="005A7BEF">
            <w:pPr>
              <w:rPr>
                <w:rFonts w:ascii="Arial" w:hAnsi="Arial" w:cs="Arial"/>
                <w:b/>
                <w:sz w:val="18"/>
                <w:szCs w:val="18"/>
              </w:rPr>
            </w:pPr>
          </w:p>
        </w:tc>
        <w:tc>
          <w:tcPr>
            <w:tcW w:w="630" w:type="dxa"/>
          </w:tcPr>
          <w:p w14:paraId="20E9F738" w14:textId="77777777" w:rsidR="00AD4703" w:rsidRPr="005A7BEF" w:rsidRDefault="00AD4703" w:rsidP="005A7BEF">
            <w:pPr>
              <w:rPr>
                <w:rFonts w:ascii="Arial" w:hAnsi="Arial" w:cs="Arial"/>
                <w:b/>
                <w:sz w:val="18"/>
                <w:szCs w:val="18"/>
              </w:rPr>
            </w:pPr>
          </w:p>
        </w:tc>
        <w:tc>
          <w:tcPr>
            <w:tcW w:w="630" w:type="dxa"/>
          </w:tcPr>
          <w:p w14:paraId="4ABDE853" w14:textId="77777777" w:rsidR="00AD4703" w:rsidRPr="005A7BEF" w:rsidRDefault="00AD4703" w:rsidP="005A7BEF">
            <w:pPr>
              <w:rPr>
                <w:rFonts w:ascii="Arial" w:hAnsi="Arial" w:cs="Arial"/>
                <w:b/>
                <w:sz w:val="18"/>
                <w:szCs w:val="18"/>
              </w:rPr>
            </w:pPr>
          </w:p>
        </w:tc>
        <w:tc>
          <w:tcPr>
            <w:tcW w:w="630" w:type="dxa"/>
          </w:tcPr>
          <w:p w14:paraId="72868ED7" w14:textId="77777777" w:rsidR="00AD4703" w:rsidRPr="005A7BEF" w:rsidRDefault="00AD4703" w:rsidP="005A7BEF">
            <w:pPr>
              <w:rPr>
                <w:rFonts w:ascii="Arial" w:hAnsi="Arial" w:cs="Arial"/>
                <w:b/>
                <w:sz w:val="18"/>
                <w:szCs w:val="18"/>
              </w:rPr>
            </w:pPr>
          </w:p>
        </w:tc>
        <w:tc>
          <w:tcPr>
            <w:tcW w:w="630" w:type="dxa"/>
          </w:tcPr>
          <w:p w14:paraId="2F22D461" w14:textId="77777777" w:rsidR="00AD4703" w:rsidRPr="005A7BEF" w:rsidRDefault="00AD4703" w:rsidP="005A7BEF">
            <w:pPr>
              <w:rPr>
                <w:rFonts w:ascii="Arial" w:hAnsi="Arial" w:cs="Arial"/>
                <w:b/>
                <w:sz w:val="18"/>
                <w:szCs w:val="18"/>
              </w:rPr>
            </w:pPr>
          </w:p>
        </w:tc>
        <w:tc>
          <w:tcPr>
            <w:tcW w:w="630" w:type="dxa"/>
          </w:tcPr>
          <w:p w14:paraId="663A53E5" w14:textId="77777777" w:rsidR="00AD4703" w:rsidRPr="005A7BEF" w:rsidRDefault="00AD4703" w:rsidP="005A7BEF">
            <w:pPr>
              <w:rPr>
                <w:rFonts w:ascii="Arial" w:hAnsi="Arial" w:cs="Arial"/>
                <w:b/>
                <w:sz w:val="18"/>
                <w:szCs w:val="18"/>
              </w:rPr>
            </w:pPr>
          </w:p>
        </w:tc>
        <w:tc>
          <w:tcPr>
            <w:tcW w:w="630" w:type="dxa"/>
          </w:tcPr>
          <w:p w14:paraId="66B15D0B" w14:textId="77777777" w:rsidR="00AD4703" w:rsidRPr="005A7BEF" w:rsidRDefault="00AD4703" w:rsidP="005A7BEF">
            <w:pPr>
              <w:rPr>
                <w:rFonts w:ascii="Arial" w:hAnsi="Arial" w:cs="Arial"/>
                <w:b/>
                <w:sz w:val="18"/>
                <w:szCs w:val="18"/>
              </w:rPr>
            </w:pPr>
          </w:p>
        </w:tc>
        <w:tc>
          <w:tcPr>
            <w:tcW w:w="630" w:type="dxa"/>
          </w:tcPr>
          <w:p w14:paraId="3D4B5B91" w14:textId="77777777" w:rsidR="00AD4703" w:rsidRPr="005A7BEF" w:rsidRDefault="00AD4703" w:rsidP="005A7BEF">
            <w:pPr>
              <w:rPr>
                <w:rFonts w:ascii="Arial" w:hAnsi="Arial" w:cs="Arial"/>
                <w:b/>
                <w:sz w:val="18"/>
                <w:szCs w:val="18"/>
              </w:rPr>
            </w:pPr>
          </w:p>
        </w:tc>
        <w:tc>
          <w:tcPr>
            <w:tcW w:w="540" w:type="dxa"/>
          </w:tcPr>
          <w:p w14:paraId="0F04AB16" w14:textId="77777777" w:rsidR="00AD4703" w:rsidRPr="005A7BEF" w:rsidRDefault="00AD4703" w:rsidP="005A7BEF">
            <w:pPr>
              <w:rPr>
                <w:rFonts w:ascii="Arial" w:hAnsi="Arial" w:cs="Arial"/>
                <w:b/>
                <w:sz w:val="18"/>
                <w:szCs w:val="18"/>
              </w:rPr>
            </w:pPr>
          </w:p>
        </w:tc>
        <w:tc>
          <w:tcPr>
            <w:tcW w:w="630" w:type="dxa"/>
          </w:tcPr>
          <w:p w14:paraId="41242390" w14:textId="77777777" w:rsidR="00AD4703" w:rsidRPr="005A7BEF" w:rsidRDefault="00AD4703" w:rsidP="005A7BEF">
            <w:pPr>
              <w:rPr>
                <w:rFonts w:ascii="Arial" w:hAnsi="Arial" w:cs="Arial"/>
                <w:b/>
                <w:sz w:val="18"/>
                <w:szCs w:val="18"/>
              </w:rPr>
            </w:pPr>
          </w:p>
        </w:tc>
        <w:tc>
          <w:tcPr>
            <w:tcW w:w="720" w:type="dxa"/>
          </w:tcPr>
          <w:p w14:paraId="22752A79" w14:textId="77777777" w:rsidR="00AD4703" w:rsidRPr="005A7BEF" w:rsidRDefault="00AD4703" w:rsidP="005A7BEF">
            <w:pPr>
              <w:rPr>
                <w:rFonts w:ascii="Arial" w:hAnsi="Arial" w:cs="Arial"/>
                <w:b/>
                <w:sz w:val="18"/>
                <w:szCs w:val="18"/>
              </w:rPr>
            </w:pPr>
          </w:p>
        </w:tc>
        <w:tc>
          <w:tcPr>
            <w:tcW w:w="540" w:type="dxa"/>
          </w:tcPr>
          <w:p w14:paraId="03EB31A9" w14:textId="77777777" w:rsidR="00AD4703" w:rsidRPr="005A7BEF" w:rsidRDefault="00AD4703" w:rsidP="005A7BEF">
            <w:pPr>
              <w:rPr>
                <w:rFonts w:ascii="Arial" w:hAnsi="Arial" w:cs="Arial"/>
                <w:b/>
                <w:sz w:val="18"/>
                <w:szCs w:val="18"/>
              </w:rPr>
            </w:pPr>
          </w:p>
        </w:tc>
        <w:tc>
          <w:tcPr>
            <w:tcW w:w="630" w:type="dxa"/>
          </w:tcPr>
          <w:p w14:paraId="70DCE1BB" w14:textId="77777777" w:rsidR="00AD4703" w:rsidRPr="005A7BEF" w:rsidRDefault="00AD4703" w:rsidP="005A7BEF">
            <w:pPr>
              <w:rPr>
                <w:rFonts w:ascii="Arial" w:hAnsi="Arial" w:cs="Arial"/>
                <w:b/>
                <w:sz w:val="18"/>
                <w:szCs w:val="18"/>
              </w:rPr>
            </w:pPr>
          </w:p>
        </w:tc>
        <w:tc>
          <w:tcPr>
            <w:tcW w:w="540" w:type="dxa"/>
          </w:tcPr>
          <w:p w14:paraId="64CCABC2" w14:textId="77777777" w:rsidR="00AD4703" w:rsidRPr="005A7BEF" w:rsidRDefault="00AD4703" w:rsidP="005A7BEF">
            <w:pPr>
              <w:rPr>
                <w:rFonts w:ascii="Arial" w:hAnsi="Arial" w:cs="Arial"/>
                <w:b/>
                <w:sz w:val="18"/>
                <w:szCs w:val="18"/>
              </w:rPr>
            </w:pPr>
          </w:p>
        </w:tc>
        <w:tc>
          <w:tcPr>
            <w:tcW w:w="665" w:type="dxa"/>
          </w:tcPr>
          <w:p w14:paraId="1AE60FD0" w14:textId="77777777" w:rsidR="00AD4703" w:rsidRPr="005A7BEF" w:rsidRDefault="00AD4703" w:rsidP="005A7BEF">
            <w:pPr>
              <w:rPr>
                <w:rFonts w:ascii="Arial" w:hAnsi="Arial" w:cs="Arial"/>
                <w:b/>
                <w:sz w:val="18"/>
                <w:szCs w:val="18"/>
              </w:rPr>
            </w:pPr>
          </w:p>
        </w:tc>
      </w:tr>
      <w:tr w:rsidR="00AD4703" w:rsidRPr="005A7BEF" w14:paraId="4C58EC73" w14:textId="77777777" w:rsidTr="00BB358E">
        <w:tc>
          <w:tcPr>
            <w:tcW w:w="3325" w:type="dxa"/>
          </w:tcPr>
          <w:p w14:paraId="50BB3235" w14:textId="647C3975" w:rsidR="008E4343" w:rsidRPr="005A7BEF" w:rsidRDefault="00AD4703" w:rsidP="005A7BEF">
            <w:pPr>
              <w:rPr>
                <w:rFonts w:ascii="Arial" w:hAnsi="Arial" w:cs="Arial"/>
                <w:b/>
                <w:sz w:val="18"/>
                <w:szCs w:val="18"/>
              </w:rPr>
            </w:pPr>
            <w:r w:rsidRPr="005A7BEF">
              <w:rPr>
                <w:rFonts w:ascii="Arial" w:hAnsi="Arial" w:cs="Arial"/>
                <w:b/>
                <w:sz w:val="18"/>
                <w:szCs w:val="18"/>
              </w:rPr>
              <w:t>F15. How much did Name pay for this consultation?</w:t>
            </w:r>
          </w:p>
          <w:p w14:paraId="29BE0DEA" w14:textId="3D6898E0" w:rsidR="008E4343" w:rsidRPr="005A7BEF" w:rsidRDefault="008E4343" w:rsidP="005A7BEF">
            <w:pPr>
              <w:rPr>
                <w:rFonts w:ascii="Arial" w:hAnsi="Arial" w:cs="Arial"/>
                <w:b/>
                <w:sz w:val="18"/>
                <w:szCs w:val="18"/>
              </w:rPr>
            </w:pPr>
            <w:r w:rsidRPr="005A7BEF">
              <w:rPr>
                <w:rFonts w:ascii="Arial" w:hAnsi="Arial" w:cs="Arial"/>
                <w:b/>
                <w:sz w:val="18"/>
                <w:szCs w:val="18"/>
              </w:rPr>
              <w:t>If response to F11 had been “8. Patient’s home” then &gt;&gt; F20</w:t>
            </w:r>
          </w:p>
        </w:tc>
        <w:tc>
          <w:tcPr>
            <w:tcW w:w="720" w:type="dxa"/>
          </w:tcPr>
          <w:p w14:paraId="7B288858" w14:textId="77777777" w:rsidR="00AD4703" w:rsidRPr="005A7BEF" w:rsidRDefault="00AD4703" w:rsidP="005A7BEF">
            <w:pPr>
              <w:rPr>
                <w:rFonts w:ascii="Arial" w:hAnsi="Arial" w:cs="Arial"/>
                <w:b/>
                <w:sz w:val="18"/>
                <w:szCs w:val="18"/>
              </w:rPr>
            </w:pPr>
          </w:p>
        </w:tc>
        <w:tc>
          <w:tcPr>
            <w:tcW w:w="630" w:type="dxa"/>
          </w:tcPr>
          <w:p w14:paraId="5D039CF7" w14:textId="77777777" w:rsidR="00AD4703" w:rsidRPr="005A7BEF" w:rsidRDefault="00AD4703" w:rsidP="005A7BEF">
            <w:pPr>
              <w:rPr>
                <w:rFonts w:ascii="Arial" w:hAnsi="Arial" w:cs="Arial"/>
                <w:b/>
                <w:sz w:val="18"/>
                <w:szCs w:val="18"/>
              </w:rPr>
            </w:pPr>
          </w:p>
        </w:tc>
        <w:tc>
          <w:tcPr>
            <w:tcW w:w="540" w:type="dxa"/>
          </w:tcPr>
          <w:p w14:paraId="6EA99974" w14:textId="77777777" w:rsidR="00AD4703" w:rsidRPr="005A7BEF" w:rsidRDefault="00AD4703" w:rsidP="005A7BEF">
            <w:pPr>
              <w:rPr>
                <w:rFonts w:ascii="Arial" w:hAnsi="Arial" w:cs="Arial"/>
                <w:b/>
                <w:sz w:val="18"/>
                <w:szCs w:val="18"/>
              </w:rPr>
            </w:pPr>
          </w:p>
        </w:tc>
        <w:tc>
          <w:tcPr>
            <w:tcW w:w="630" w:type="dxa"/>
          </w:tcPr>
          <w:p w14:paraId="7B70DC4A" w14:textId="77777777" w:rsidR="00AD4703" w:rsidRPr="005A7BEF" w:rsidRDefault="00AD4703" w:rsidP="005A7BEF">
            <w:pPr>
              <w:rPr>
                <w:rFonts w:ascii="Arial" w:hAnsi="Arial" w:cs="Arial"/>
                <w:b/>
                <w:sz w:val="18"/>
                <w:szCs w:val="18"/>
              </w:rPr>
            </w:pPr>
          </w:p>
        </w:tc>
        <w:tc>
          <w:tcPr>
            <w:tcW w:w="630" w:type="dxa"/>
          </w:tcPr>
          <w:p w14:paraId="33C00B7A" w14:textId="77777777" w:rsidR="00AD4703" w:rsidRPr="005A7BEF" w:rsidRDefault="00AD4703" w:rsidP="005A7BEF">
            <w:pPr>
              <w:rPr>
                <w:rFonts w:ascii="Arial" w:hAnsi="Arial" w:cs="Arial"/>
                <w:b/>
                <w:sz w:val="18"/>
                <w:szCs w:val="18"/>
              </w:rPr>
            </w:pPr>
          </w:p>
        </w:tc>
        <w:tc>
          <w:tcPr>
            <w:tcW w:w="630" w:type="dxa"/>
          </w:tcPr>
          <w:p w14:paraId="69852641" w14:textId="77777777" w:rsidR="00AD4703" w:rsidRPr="005A7BEF" w:rsidRDefault="00AD4703" w:rsidP="005A7BEF">
            <w:pPr>
              <w:rPr>
                <w:rFonts w:ascii="Arial" w:hAnsi="Arial" w:cs="Arial"/>
                <w:b/>
                <w:sz w:val="18"/>
                <w:szCs w:val="18"/>
              </w:rPr>
            </w:pPr>
          </w:p>
        </w:tc>
        <w:tc>
          <w:tcPr>
            <w:tcW w:w="630" w:type="dxa"/>
          </w:tcPr>
          <w:p w14:paraId="34196AC6" w14:textId="77777777" w:rsidR="00AD4703" w:rsidRPr="005A7BEF" w:rsidRDefault="00AD4703" w:rsidP="005A7BEF">
            <w:pPr>
              <w:rPr>
                <w:rFonts w:ascii="Arial" w:hAnsi="Arial" w:cs="Arial"/>
                <w:b/>
                <w:sz w:val="18"/>
                <w:szCs w:val="18"/>
              </w:rPr>
            </w:pPr>
          </w:p>
        </w:tc>
        <w:tc>
          <w:tcPr>
            <w:tcW w:w="630" w:type="dxa"/>
          </w:tcPr>
          <w:p w14:paraId="4E21FBA1" w14:textId="77777777" w:rsidR="00AD4703" w:rsidRPr="005A7BEF" w:rsidRDefault="00AD4703" w:rsidP="005A7BEF">
            <w:pPr>
              <w:rPr>
                <w:rFonts w:ascii="Arial" w:hAnsi="Arial" w:cs="Arial"/>
                <w:b/>
                <w:sz w:val="18"/>
                <w:szCs w:val="18"/>
              </w:rPr>
            </w:pPr>
          </w:p>
        </w:tc>
        <w:tc>
          <w:tcPr>
            <w:tcW w:w="630" w:type="dxa"/>
          </w:tcPr>
          <w:p w14:paraId="08BF3731" w14:textId="77777777" w:rsidR="00AD4703" w:rsidRPr="005A7BEF" w:rsidRDefault="00AD4703" w:rsidP="005A7BEF">
            <w:pPr>
              <w:rPr>
                <w:rFonts w:ascii="Arial" w:hAnsi="Arial" w:cs="Arial"/>
                <w:b/>
                <w:sz w:val="18"/>
                <w:szCs w:val="18"/>
              </w:rPr>
            </w:pPr>
          </w:p>
        </w:tc>
        <w:tc>
          <w:tcPr>
            <w:tcW w:w="630" w:type="dxa"/>
          </w:tcPr>
          <w:p w14:paraId="2AB51544" w14:textId="77777777" w:rsidR="00AD4703" w:rsidRPr="005A7BEF" w:rsidRDefault="00AD4703" w:rsidP="005A7BEF">
            <w:pPr>
              <w:rPr>
                <w:rFonts w:ascii="Arial" w:hAnsi="Arial" w:cs="Arial"/>
                <w:b/>
                <w:sz w:val="18"/>
                <w:szCs w:val="18"/>
              </w:rPr>
            </w:pPr>
          </w:p>
        </w:tc>
        <w:tc>
          <w:tcPr>
            <w:tcW w:w="630" w:type="dxa"/>
          </w:tcPr>
          <w:p w14:paraId="7FFD8999" w14:textId="77777777" w:rsidR="00AD4703" w:rsidRPr="005A7BEF" w:rsidRDefault="00AD4703" w:rsidP="005A7BEF">
            <w:pPr>
              <w:rPr>
                <w:rFonts w:ascii="Arial" w:hAnsi="Arial" w:cs="Arial"/>
                <w:b/>
                <w:sz w:val="18"/>
                <w:szCs w:val="18"/>
              </w:rPr>
            </w:pPr>
          </w:p>
        </w:tc>
        <w:tc>
          <w:tcPr>
            <w:tcW w:w="540" w:type="dxa"/>
          </w:tcPr>
          <w:p w14:paraId="3C949FC1" w14:textId="77777777" w:rsidR="00AD4703" w:rsidRPr="005A7BEF" w:rsidRDefault="00AD4703" w:rsidP="005A7BEF">
            <w:pPr>
              <w:rPr>
                <w:rFonts w:ascii="Arial" w:hAnsi="Arial" w:cs="Arial"/>
                <w:b/>
                <w:sz w:val="18"/>
                <w:szCs w:val="18"/>
              </w:rPr>
            </w:pPr>
          </w:p>
        </w:tc>
        <w:tc>
          <w:tcPr>
            <w:tcW w:w="630" w:type="dxa"/>
          </w:tcPr>
          <w:p w14:paraId="2CC17B9E" w14:textId="77777777" w:rsidR="00AD4703" w:rsidRPr="005A7BEF" w:rsidRDefault="00AD4703" w:rsidP="005A7BEF">
            <w:pPr>
              <w:rPr>
                <w:rFonts w:ascii="Arial" w:hAnsi="Arial" w:cs="Arial"/>
                <w:b/>
                <w:sz w:val="18"/>
                <w:szCs w:val="18"/>
              </w:rPr>
            </w:pPr>
          </w:p>
        </w:tc>
        <w:tc>
          <w:tcPr>
            <w:tcW w:w="720" w:type="dxa"/>
          </w:tcPr>
          <w:p w14:paraId="15B02156" w14:textId="77777777" w:rsidR="00AD4703" w:rsidRPr="005A7BEF" w:rsidRDefault="00AD4703" w:rsidP="005A7BEF">
            <w:pPr>
              <w:rPr>
                <w:rFonts w:ascii="Arial" w:hAnsi="Arial" w:cs="Arial"/>
                <w:b/>
                <w:sz w:val="18"/>
                <w:szCs w:val="18"/>
              </w:rPr>
            </w:pPr>
          </w:p>
        </w:tc>
        <w:tc>
          <w:tcPr>
            <w:tcW w:w="540" w:type="dxa"/>
          </w:tcPr>
          <w:p w14:paraId="20FB97EB" w14:textId="77777777" w:rsidR="00AD4703" w:rsidRPr="005A7BEF" w:rsidRDefault="00AD4703" w:rsidP="005A7BEF">
            <w:pPr>
              <w:rPr>
                <w:rFonts w:ascii="Arial" w:hAnsi="Arial" w:cs="Arial"/>
                <w:b/>
                <w:sz w:val="18"/>
                <w:szCs w:val="18"/>
              </w:rPr>
            </w:pPr>
          </w:p>
        </w:tc>
        <w:tc>
          <w:tcPr>
            <w:tcW w:w="630" w:type="dxa"/>
          </w:tcPr>
          <w:p w14:paraId="6EFFC445" w14:textId="77777777" w:rsidR="00AD4703" w:rsidRPr="005A7BEF" w:rsidRDefault="00AD4703" w:rsidP="005A7BEF">
            <w:pPr>
              <w:rPr>
                <w:rFonts w:ascii="Arial" w:hAnsi="Arial" w:cs="Arial"/>
                <w:b/>
                <w:sz w:val="18"/>
                <w:szCs w:val="18"/>
              </w:rPr>
            </w:pPr>
          </w:p>
        </w:tc>
        <w:tc>
          <w:tcPr>
            <w:tcW w:w="540" w:type="dxa"/>
          </w:tcPr>
          <w:p w14:paraId="65198A38" w14:textId="77777777" w:rsidR="00AD4703" w:rsidRPr="005A7BEF" w:rsidRDefault="00AD4703" w:rsidP="005A7BEF">
            <w:pPr>
              <w:rPr>
                <w:rFonts w:ascii="Arial" w:hAnsi="Arial" w:cs="Arial"/>
                <w:b/>
                <w:sz w:val="18"/>
                <w:szCs w:val="18"/>
              </w:rPr>
            </w:pPr>
          </w:p>
        </w:tc>
        <w:tc>
          <w:tcPr>
            <w:tcW w:w="665" w:type="dxa"/>
          </w:tcPr>
          <w:p w14:paraId="1FD869A0" w14:textId="77777777" w:rsidR="00AD4703" w:rsidRPr="005A7BEF" w:rsidRDefault="00AD4703" w:rsidP="005A7BEF">
            <w:pPr>
              <w:rPr>
                <w:rFonts w:ascii="Arial" w:hAnsi="Arial" w:cs="Arial"/>
                <w:b/>
                <w:sz w:val="18"/>
                <w:szCs w:val="18"/>
              </w:rPr>
            </w:pPr>
          </w:p>
        </w:tc>
      </w:tr>
      <w:tr w:rsidR="00AD4703" w:rsidRPr="005A7BEF" w14:paraId="198A701E" w14:textId="77777777" w:rsidTr="00BB358E">
        <w:tc>
          <w:tcPr>
            <w:tcW w:w="3325" w:type="dxa"/>
          </w:tcPr>
          <w:p w14:paraId="0A73E301" w14:textId="77777777" w:rsidR="00AD4703" w:rsidRPr="005A7BEF" w:rsidRDefault="00AD4703" w:rsidP="005A7BEF">
            <w:pPr>
              <w:rPr>
                <w:rFonts w:ascii="Arial" w:hAnsi="Arial" w:cs="Arial"/>
                <w:b/>
                <w:sz w:val="18"/>
                <w:szCs w:val="18"/>
              </w:rPr>
            </w:pPr>
            <w:r w:rsidRPr="005A7BEF">
              <w:rPr>
                <w:rFonts w:ascii="Arial" w:hAnsi="Arial" w:cs="Arial"/>
                <w:b/>
                <w:sz w:val="18"/>
                <w:szCs w:val="18"/>
              </w:rPr>
              <w:t>F16. How much did Name pay to travel and return?</w:t>
            </w:r>
          </w:p>
        </w:tc>
        <w:tc>
          <w:tcPr>
            <w:tcW w:w="720" w:type="dxa"/>
          </w:tcPr>
          <w:p w14:paraId="1AD84E12" w14:textId="77777777" w:rsidR="00AD4703" w:rsidRPr="005A7BEF" w:rsidRDefault="00AD4703" w:rsidP="005A7BEF">
            <w:pPr>
              <w:rPr>
                <w:rFonts w:ascii="Arial" w:hAnsi="Arial" w:cs="Arial"/>
                <w:b/>
                <w:sz w:val="18"/>
                <w:szCs w:val="18"/>
              </w:rPr>
            </w:pPr>
          </w:p>
        </w:tc>
        <w:tc>
          <w:tcPr>
            <w:tcW w:w="630" w:type="dxa"/>
          </w:tcPr>
          <w:p w14:paraId="7737BE8F" w14:textId="77777777" w:rsidR="00AD4703" w:rsidRPr="005A7BEF" w:rsidRDefault="00AD4703" w:rsidP="005A7BEF">
            <w:pPr>
              <w:rPr>
                <w:rFonts w:ascii="Arial" w:hAnsi="Arial" w:cs="Arial"/>
                <w:b/>
                <w:sz w:val="18"/>
                <w:szCs w:val="18"/>
              </w:rPr>
            </w:pPr>
          </w:p>
        </w:tc>
        <w:tc>
          <w:tcPr>
            <w:tcW w:w="540" w:type="dxa"/>
          </w:tcPr>
          <w:p w14:paraId="309672BB" w14:textId="77777777" w:rsidR="00AD4703" w:rsidRPr="005A7BEF" w:rsidRDefault="00AD4703" w:rsidP="005A7BEF">
            <w:pPr>
              <w:rPr>
                <w:rFonts w:ascii="Arial" w:hAnsi="Arial" w:cs="Arial"/>
                <w:b/>
                <w:sz w:val="18"/>
                <w:szCs w:val="18"/>
              </w:rPr>
            </w:pPr>
          </w:p>
        </w:tc>
        <w:tc>
          <w:tcPr>
            <w:tcW w:w="630" w:type="dxa"/>
          </w:tcPr>
          <w:p w14:paraId="16BC304D" w14:textId="77777777" w:rsidR="00AD4703" w:rsidRPr="005A7BEF" w:rsidRDefault="00AD4703" w:rsidP="005A7BEF">
            <w:pPr>
              <w:rPr>
                <w:rFonts w:ascii="Arial" w:hAnsi="Arial" w:cs="Arial"/>
                <w:b/>
                <w:sz w:val="18"/>
                <w:szCs w:val="18"/>
              </w:rPr>
            </w:pPr>
          </w:p>
        </w:tc>
        <w:tc>
          <w:tcPr>
            <w:tcW w:w="630" w:type="dxa"/>
          </w:tcPr>
          <w:p w14:paraId="4C95AE92" w14:textId="77777777" w:rsidR="00AD4703" w:rsidRPr="005A7BEF" w:rsidRDefault="00AD4703" w:rsidP="005A7BEF">
            <w:pPr>
              <w:rPr>
                <w:rFonts w:ascii="Arial" w:hAnsi="Arial" w:cs="Arial"/>
                <w:b/>
                <w:sz w:val="18"/>
                <w:szCs w:val="18"/>
              </w:rPr>
            </w:pPr>
          </w:p>
        </w:tc>
        <w:tc>
          <w:tcPr>
            <w:tcW w:w="630" w:type="dxa"/>
          </w:tcPr>
          <w:p w14:paraId="25570483" w14:textId="77777777" w:rsidR="00AD4703" w:rsidRPr="005A7BEF" w:rsidRDefault="00AD4703" w:rsidP="005A7BEF">
            <w:pPr>
              <w:rPr>
                <w:rFonts w:ascii="Arial" w:hAnsi="Arial" w:cs="Arial"/>
                <w:b/>
                <w:sz w:val="18"/>
                <w:szCs w:val="18"/>
              </w:rPr>
            </w:pPr>
          </w:p>
        </w:tc>
        <w:tc>
          <w:tcPr>
            <w:tcW w:w="630" w:type="dxa"/>
          </w:tcPr>
          <w:p w14:paraId="1654D788" w14:textId="77777777" w:rsidR="00AD4703" w:rsidRPr="005A7BEF" w:rsidRDefault="00AD4703" w:rsidP="005A7BEF">
            <w:pPr>
              <w:rPr>
                <w:rFonts w:ascii="Arial" w:hAnsi="Arial" w:cs="Arial"/>
                <w:b/>
                <w:sz w:val="18"/>
                <w:szCs w:val="18"/>
              </w:rPr>
            </w:pPr>
          </w:p>
        </w:tc>
        <w:tc>
          <w:tcPr>
            <w:tcW w:w="630" w:type="dxa"/>
          </w:tcPr>
          <w:p w14:paraId="4FDD29E3" w14:textId="77777777" w:rsidR="00AD4703" w:rsidRPr="005A7BEF" w:rsidRDefault="00AD4703" w:rsidP="005A7BEF">
            <w:pPr>
              <w:rPr>
                <w:rFonts w:ascii="Arial" w:hAnsi="Arial" w:cs="Arial"/>
                <w:b/>
                <w:sz w:val="18"/>
                <w:szCs w:val="18"/>
              </w:rPr>
            </w:pPr>
          </w:p>
        </w:tc>
        <w:tc>
          <w:tcPr>
            <w:tcW w:w="630" w:type="dxa"/>
          </w:tcPr>
          <w:p w14:paraId="729CCD1E" w14:textId="77777777" w:rsidR="00AD4703" w:rsidRPr="005A7BEF" w:rsidRDefault="00AD4703" w:rsidP="005A7BEF">
            <w:pPr>
              <w:rPr>
                <w:rFonts w:ascii="Arial" w:hAnsi="Arial" w:cs="Arial"/>
                <w:b/>
                <w:sz w:val="18"/>
                <w:szCs w:val="18"/>
              </w:rPr>
            </w:pPr>
          </w:p>
        </w:tc>
        <w:tc>
          <w:tcPr>
            <w:tcW w:w="630" w:type="dxa"/>
          </w:tcPr>
          <w:p w14:paraId="0475E812" w14:textId="77777777" w:rsidR="00AD4703" w:rsidRPr="005A7BEF" w:rsidRDefault="00AD4703" w:rsidP="005A7BEF">
            <w:pPr>
              <w:rPr>
                <w:rFonts w:ascii="Arial" w:hAnsi="Arial" w:cs="Arial"/>
                <w:b/>
                <w:sz w:val="18"/>
                <w:szCs w:val="18"/>
              </w:rPr>
            </w:pPr>
          </w:p>
        </w:tc>
        <w:tc>
          <w:tcPr>
            <w:tcW w:w="630" w:type="dxa"/>
          </w:tcPr>
          <w:p w14:paraId="3A54AADE" w14:textId="77777777" w:rsidR="00AD4703" w:rsidRPr="005A7BEF" w:rsidRDefault="00AD4703" w:rsidP="005A7BEF">
            <w:pPr>
              <w:rPr>
                <w:rFonts w:ascii="Arial" w:hAnsi="Arial" w:cs="Arial"/>
                <w:b/>
                <w:sz w:val="18"/>
                <w:szCs w:val="18"/>
              </w:rPr>
            </w:pPr>
          </w:p>
        </w:tc>
        <w:tc>
          <w:tcPr>
            <w:tcW w:w="540" w:type="dxa"/>
          </w:tcPr>
          <w:p w14:paraId="5D2BE68E" w14:textId="77777777" w:rsidR="00AD4703" w:rsidRPr="005A7BEF" w:rsidRDefault="00AD4703" w:rsidP="005A7BEF">
            <w:pPr>
              <w:rPr>
                <w:rFonts w:ascii="Arial" w:hAnsi="Arial" w:cs="Arial"/>
                <w:b/>
                <w:sz w:val="18"/>
                <w:szCs w:val="18"/>
              </w:rPr>
            </w:pPr>
          </w:p>
        </w:tc>
        <w:tc>
          <w:tcPr>
            <w:tcW w:w="630" w:type="dxa"/>
          </w:tcPr>
          <w:p w14:paraId="7838C29A" w14:textId="77777777" w:rsidR="00AD4703" w:rsidRPr="005A7BEF" w:rsidRDefault="00AD4703" w:rsidP="005A7BEF">
            <w:pPr>
              <w:rPr>
                <w:rFonts w:ascii="Arial" w:hAnsi="Arial" w:cs="Arial"/>
                <w:b/>
                <w:sz w:val="18"/>
                <w:szCs w:val="18"/>
              </w:rPr>
            </w:pPr>
          </w:p>
        </w:tc>
        <w:tc>
          <w:tcPr>
            <w:tcW w:w="720" w:type="dxa"/>
          </w:tcPr>
          <w:p w14:paraId="348E992A" w14:textId="77777777" w:rsidR="00AD4703" w:rsidRPr="005A7BEF" w:rsidRDefault="00AD4703" w:rsidP="005A7BEF">
            <w:pPr>
              <w:rPr>
                <w:rFonts w:ascii="Arial" w:hAnsi="Arial" w:cs="Arial"/>
                <w:b/>
                <w:sz w:val="18"/>
                <w:szCs w:val="18"/>
              </w:rPr>
            </w:pPr>
          </w:p>
        </w:tc>
        <w:tc>
          <w:tcPr>
            <w:tcW w:w="540" w:type="dxa"/>
          </w:tcPr>
          <w:p w14:paraId="5D96A69D" w14:textId="77777777" w:rsidR="00AD4703" w:rsidRPr="005A7BEF" w:rsidRDefault="00AD4703" w:rsidP="005A7BEF">
            <w:pPr>
              <w:rPr>
                <w:rFonts w:ascii="Arial" w:hAnsi="Arial" w:cs="Arial"/>
                <w:b/>
                <w:sz w:val="18"/>
                <w:szCs w:val="18"/>
              </w:rPr>
            </w:pPr>
          </w:p>
        </w:tc>
        <w:tc>
          <w:tcPr>
            <w:tcW w:w="630" w:type="dxa"/>
          </w:tcPr>
          <w:p w14:paraId="7782C460" w14:textId="77777777" w:rsidR="00AD4703" w:rsidRPr="005A7BEF" w:rsidRDefault="00AD4703" w:rsidP="005A7BEF">
            <w:pPr>
              <w:rPr>
                <w:rFonts w:ascii="Arial" w:hAnsi="Arial" w:cs="Arial"/>
                <w:b/>
                <w:sz w:val="18"/>
                <w:szCs w:val="18"/>
              </w:rPr>
            </w:pPr>
          </w:p>
        </w:tc>
        <w:tc>
          <w:tcPr>
            <w:tcW w:w="540" w:type="dxa"/>
          </w:tcPr>
          <w:p w14:paraId="6EB493EE" w14:textId="77777777" w:rsidR="00AD4703" w:rsidRPr="005A7BEF" w:rsidRDefault="00AD4703" w:rsidP="005A7BEF">
            <w:pPr>
              <w:rPr>
                <w:rFonts w:ascii="Arial" w:hAnsi="Arial" w:cs="Arial"/>
                <w:b/>
                <w:sz w:val="18"/>
                <w:szCs w:val="18"/>
              </w:rPr>
            </w:pPr>
          </w:p>
        </w:tc>
        <w:tc>
          <w:tcPr>
            <w:tcW w:w="665" w:type="dxa"/>
          </w:tcPr>
          <w:p w14:paraId="209BF172" w14:textId="77777777" w:rsidR="00AD4703" w:rsidRPr="005A7BEF" w:rsidRDefault="00AD4703" w:rsidP="005A7BEF">
            <w:pPr>
              <w:rPr>
                <w:rFonts w:ascii="Arial" w:hAnsi="Arial" w:cs="Arial"/>
                <w:b/>
                <w:sz w:val="18"/>
                <w:szCs w:val="18"/>
              </w:rPr>
            </w:pPr>
          </w:p>
        </w:tc>
      </w:tr>
      <w:tr w:rsidR="00AD4703" w:rsidRPr="005A7BEF" w14:paraId="6C704783" w14:textId="77777777" w:rsidTr="00BB358E">
        <w:tc>
          <w:tcPr>
            <w:tcW w:w="3325" w:type="dxa"/>
          </w:tcPr>
          <w:p w14:paraId="6EFBF03C" w14:textId="77777777" w:rsidR="00AD4703" w:rsidRPr="005A7BEF" w:rsidRDefault="00AD4703" w:rsidP="005A7BEF">
            <w:pPr>
              <w:rPr>
                <w:rFonts w:ascii="Arial" w:hAnsi="Arial" w:cs="Arial"/>
                <w:b/>
                <w:sz w:val="18"/>
                <w:szCs w:val="18"/>
              </w:rPr>
            </w:pPr>
            <w:r w:rsidRPr="005A7BEF">
              <w:rPr>
                <w:rFonts w:ascii="Arial" w:hAnsi="Arial" w:cs="Arial"/>
                <w:b/>
                <w:sz w:val="18"/>
                <w:szCs w:val="18"/>
              </w:rPr>
              <w:t>F17.  How much time did it take to travel to and from the facility? (TRAVEL TIME)</w:t>
            </w:r>
          </w:p>
          <w:p w14:paraId="523C169F" w14:textId="77777777" w:rsidR="00AD4703" w:rsidRPr="005A7BEF" w:rsidRDefault="00AD4703" w:rsidP="005A7BEF">
            <w:pPr>
              <w:rPr>
                <w:rFonts w:ascii="Arial" w:hAnsi="Arial" w:cs="Arial"/>
                <w:b/>
                <w:sz w:val="18"/>
                <w:szCs w:val="18"/>
              </w:rPr>
            </w:pPr>
            <w:r w:rsidRPr="005A7BEF">
              <w:rPr>
                <w:rFonts w:ascii="Arial" w:hAnsi="Arial" w:cs="Arial"/>
                <w:b/>
                <w:sz w:val="18"/>
                <w:szCs w:val="18"/>
              </w:rPr>
              <w:t>1. Hours       2. Minutes</w:t>
            </w:r>
          </w:p>
        </w:tc>
        <w:tc>
          <w:tcPr>
            <w:tcW w:w="720" w:type="dxa"/>
          </w:tcPr>
          <w:p w14:paraId="663CB018" w14:textId="77777777" w:rsidR="00AD4703" w:rsidRPr="005A7BEF" w:rsidRDefault="00AD4703" w:rsidP="005A7BEF">
            <w:pPr>
              <w:rPr>
                <w:rFonts w:ascii="Arial" w:hAnsi="Arial" w:cs="Arial"/>
                <w:b/>
                <w:sz w:val="18"/>
                <w:szCs w:val="18"/>
              </w:rPr>
            </w:pPr>
          </w:p>
        </w:tc>
        <w:tc>
          <w:tcPr>
            <w:tcW w:w="630" w:type="dxa"/>
          </w:tcPr>
          <w:p w14:paraId="413C7CDC" w14:textId="77777777" w:rsidR="00AD4703" w:rsidRPr="005A7BEF" w:rsidRDefault="00AD4703" w:rsidP="005A7BEF">
            <w:pPr>
              <w:rPr>
                <w:rFonts w:ascii="Arial" w:hAnsi="Arial" w:cs="Arial"/>
                <w:b/>
                <w:sz w:val="18"/>
                <w:szCs w:val="18"/>
              </w:rPr>
            </w:pPr>
          </w:p>
        </w:tc>
        <w:tc>
          <w:tcPr>
            <w:tcW w:w="540" w:type="dxa"/>
          </w:tcPr>
          <w:p w14:paraId="488ECC3A" w14:textId="77777777" w:rsidR="00AD4703" w:rsidRPr="005A7BEF" w:rsidRDefault="00AD4703" w:rsidP="005A7BEF">
            <w:pPr>
              <w:rPr>
                <w:rFonts w:ascii="Arial" w:hAnsi="Arial" w:cs="Arial"/>
                <w:b/>
                <w:sz w:val="18"/>
                <w:szCs w:val="18"/>
              </w:rPr>
            </w:pPr>
          </w:p>
        </w:tc>
        <w:tc>
          <w:tcPr>
            <w:tcW w:w="630" w:type="dxa"/>
          </w:tcPr>
          <w:p w14:paraId="293DB1C7" w14:textId="77777777" w:rsidR="00AD4703" w:rsidRPr="005A7BEF" w:rsidRDefault="00AD4703" w:rsidP="005A7BEF">
            <w:pPr>
              <w:rPr>
                <w:rFonts w:ascii="Arial" w:hAnsi="Arial" w:cs="Arial"/>
                <w:b/>
                <w:sz w:val="18"/>
                <w:szCs w:val="18"/>
              </w:rPr>
            </w:pPr>
          </w:p>
        </w:tc>
        <w:tc>
          <w:tcPr>
            <w:tcW w:w="630" w:type="dxa"/>
          </w:tcPr>
          <w:p w14:paraId="3ED9D791" w14:textId="77777777" w:rsidR="00AD4703" w:rsidRPr="005A7BEF" w:rsidRDefault="00AD4703" w:rsidP="005A7BEF">
            <w:pPr>
              <w:rPr>
                <w:rFonts w:ascii="Arial" w:hAnsi="Arial" w:cs="Arial"/>
                <w:b/>
                <w:sz w:val="18"/>
                <w:szCs w:val="18"/>
              </w:rPr>
            </w:pPr>
          </w:p>
        </w:tc>
        <w:tc>
          <w:tcPr>
            <w:tcW w:w="630" w:type="dxa"/>
          </w:tcPr>
          <w:p w14:paraId="462F98F6" w14:textId="77777777" w:rsidR="00AD4703" w:rsidRPr="005A7BEF" w:rsidRDefault="00AD4703" w:rsidP="005A7BEF">
            <w:pPr>
              <w:rPr>
                <w:rFonts w:ascii="Arial" w:hAnsi="Arial" w:cs="Arial"/>
                <w:b/>
                <w:sz w:val="18"/>
                <w:szCs w:val="18"/>
              </w:rPr>
            </w:pPr>
          </w:p>
        </w:tc>
        <w:tc>
          <w:tcPr>
            <w:tcW w:w="630" w:type="dxa"/>
          </w:tcPr>
          <w:p w14:paraId="2B0BF38E" w14:textId="77777777" w:rsidR="00AD4703" w:rsidRPr="005A7BEF" w:rsidRDefault="00AD4703" w:rsidP="005A7BEF">
            <w:pPr>
              <w:rPr>
                <w:rFonts w:ascii="Arial" w:hAnsi="Arial" w:cs="Arial"/>
                <w:b/>
                <w:sz w:val="18"/>
                <w:szCs w:val="18"/>
              </w:rPr>
            </w:pPr>
          </w:p>
        </w:tc>
        <w:tc>
          <w:tcPr>
            <w:tcW w:w="630" w:type="dxa"/>
          </w:tcPr>
          <w:p w14:paraId="048B4E6E" w14:textId="77777777" w:rsidR="00AD4703" w:rsidRPr="005A7BEF" w:rsidRDefault="00AD4703" w:rsidP="005A7BEF">
            <w:pPr>
              <w:rPr>
                <w:rFonts w:ascii="Arial" w:hAnsi="Arial" w:cs="Arial"/>
                <w:b/>
                <w:sz w:val="18"/>
                <w:szCs w:val="18"/>
              </w:rPr>
            </w:pPr>
          </w:p>
        </w:tc>
        <w:tc>
          <w:tcPr>
            <w:tcW w:w="630" w:type="dxa"/>
          </w:tcPr>
          <w:p w14:paraId="6F4C7C25" w14:textId="77777777" w:rsidR="00AD4703" w:rsidRPr="005A7BEF" w:rsidRDefault="00AD4703" w:rsidP="005A7BEF">
            <w:pPr>
              <w:rPr>
                <w:rFonts w:ascii="Arial" w:hAnsi="Arial" w:cs="Arial"/>
                <w:b/>
                <w:sz w:val="18"/>
                <w:szCs w:val="18"/>
              </w:rPr>
            </w:pPr>
          </w:p>
        </w:tc>
        <w:tc>
          <w:tcPr>
            <w:tcW w:w="630" w:type="dxa"/>
          </w:tcPr>
          <w:p w14:paraId="64437B65" w14:textId="77777777" w:rsidR="00AD4703" w:rsidRPr="005A7BEF" w:rsidRDefault="00AD4703" w:rsidP="005A7BEF">
            <w:pPr>
              <w:rPr>
                <w:rFonts w:ascii="Arial" w:hAnsi="Arial" w:cs="Arial"/>
                <w:b/>
                <w:sz w:val="18"/>
                <w:szCs w:val="18"/>
              </w:rPr>
            </w:pPr>
          </w:p>
        </w:tc>
        <w:tc>
          <w:tcPr>
            <w:tcW w:w="630" w:type="dxa"/>
          </w:tcPr>
          <w:p w14:paraId="0BE1B786" w14:textId="77777777" w:rsidR="00AD4703" w:rsidRPr="005A7BEF" w:rsidRDefault="00AD4703" w:rsidP="005A7BEF">
            <w:pPr>
              <w:rPr>
                <w:rFonts w:ascii="Arial" w:hAnsi="Arial" w:cs="Arial"/>
                <w:b/>
                <w:sz w:val="18"/>
                <w:szCs w:val="18"/>
              </w:rPr>
            </w:pPr>
          </w:p>
        </w:tc>
        <w:tc>
          <w:tcPr>
            <w:tcW w:w="540" w:type="dxa"/>
          </w:tcPr>
          <w:p w14:paraId="6D4A3D62" w14:textId="77777777" w:rsidR="00AD4703" w:rsidRPr="005A7BEF" w:rsidRDefault="00AD4703" w:rsidP="005A7BEF">
            <w:pPr>
              <w:rPr>
                <w:rFonts w:ascii="Arial" w:hAnsi="Arial" w:cs="Arial"/>
                <w:b/>
                <w:sz w:val="18"/>
                <w:szCs w:val="18"/>
              </w:rPr>
            </w:pPr>
          </w:p>
        </w:tc>
        <w:tc>
          <w:tcPr>
            <w:tcW w:w="630" w:type="dxa"/>
          </w:tcPr>
          <w:p w14:paraId="5421D129" w14:textId="77777777" w:rsidR="00AD4703" w:rsidRPr="005A7BEF" w:rsidRDefault="00AD4703" w:rsidP="005A7BEF">
            <w:pPr>
              <w:rPr>
                <w:rFonts w:ascii="Arial" w:hAnsi="Arial" w:cs="Arial"/>
                <w:b/>
                <w:sz w:val="18"/>
                <w:szCs w:val="18"/>
              </w:rPr>
            </w:pPr>
          </w:p>
        </w:tc>
        <w:tc>
          <w:tcPr>
            <w:tcW w:w="720" w:type="dxa"/>
          </w:tcPr>
          <w:p w14:paraId="3061F5C6" w14:textId="77777777" w:rsidR="00AD4703" w:rsidRPr="005A7BEF" w:rsidRDefault="00AD4703" w:rsidP="005A7BEF">
            <w:pPr>
              <w:rPr>
                <w:rFonts w:ascii="Arial" w:hAnsi="Arial" w:cs="Arial"/>
                <w:b/>
                <w:sz w:val="18"/>
                <w:szCs w:val="18"/>
              </w:rPr>
            </w:pPr>
          </w:p>
        </w:tc>
        <w:tc>
          <w:tcPr>
            <w:tcW w:w="540" w:type="dxa"/>
          </w:tcPr>
          <w:p w14:paraId="391E8BA4" w14:textId="77777777" w:rsidR="00AD4703" w:rsidRPr="005A7BEF" w:rsidRDefault="00AD4703" w:rsidP="005A7BEF">
            <w:pPr>
              <w:rPr>
                <w:rFonts w:ascii="Arial" w:hAnsi="Arial" w:cs="Arial"/>
                <w:b/>
                <w:sz w:val="18"/>
                <w:szCs w:val="18"/>
              </w:rPr>
            </w:pPr>
          </w:p>
        </w:tc>
        <w:tc>
          <w:tcPr>
            <w:tcW w:w="630" w:type="dxa"/>
          </w:tcPr>
          <w:p w14:paraId="63DFDCD5" w14:textId="77777777" w:rsidR="00AD4703" w:rsidRPr="005A7BEF" w:rsidRDefault="00AD4703" w:rsidP="005A7BEF">
            <w:pPr>
              <w:rPr>
                <w:rFonts w:ascii="Arial" w:hAnsi="Arial" w:cs="Arial"/>
                <w:b/>
                <w:sz w:val="18"/>
                <w:szCs w:val="18"/>
              </w:rPr>
            </w:pPr>
          </w:p>
        </w:tc>
        <w:tc>
          <w:tcPr>
            <w:tcW w:w="540" w:type="dxa"/>
          </w:tcPr>
          <w:p w14:paraId="1E27B172" w14:textId="77777777" w:rsidR="00AD4703" w:rsidRPr="005A7BEF" w:rsidRDefault="00AD4703" w:rsidP="005A7BEF">
            <w:pPr>
              <w:rPr>
                <w:rFonts w:ascii="Arial" w:hAnsi="Arial" w:cs="Arial"/>
                <w:b/>
                <w:sz w:val="18"/>
                <w:szCs w:val="18"/>
              </w:rPr>
            </w:pPr>
          </w:p>
        </w:tc>
        <w:tc>
          <w:tcPr>
            <w:tcW w:w="665" w:type="dxa"/>
          </w:tcPr>
          <w:p w14:paraId="73CF22A0" w14:textId="77777777" w:rsidR="00AD4703" w:rsidRPr="005A7BEF" w:rsidRDefault="00AD4703" w:rsidP="005A7BEF">
            <w:pPr>
              <w:rPr>
                <w:rFonts w:ascii="Arial" w:hAnsi="Arial" w:cs="Arial"/>
                <w:b/>
                <w:sz w:val="18"/>
                <w:szCs w:val="18"/>
              </w:rPr>
            </w:pPr>
          </w:p>
        </w:tc>
      </w:tr>
      <w:tr w:rsidR="00AD4703" w:rsidRPr="005A7BEF" w14:paraId="78973888" w14:textId="77777777" w:rsidTr="00BB358E">
        <w:tc>
          <w:tcPr>
            <w:tcW w:w="3325" w:type="dxa"/>
          </w:tcPr>
          <w:p w14:paraId="2A74624E"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F18.  How long did [Name] wait in the health facility before being </w:t>
            </w:r>
            <w:r w:rsidRPr="005A7BEF">
              <w:rPr>
                <w:rFonts w:ascii="Arial" w:hAnsi="Arial" w:cs="Arial"/>
                <w:b/>
                <w:sz w:val="18"/>
                <w:szCs w:val="18"/>
              </w:rPr>
              <w:lastRenderedPageBreak/>
              <w:t>attended to by a health officer? (WAITING TIME)</w:t>
            </w:r>
          </w:p>
          <w:p w14:paraId="4DEC0B99" w14:textId="77777777" w:rsidR="00AD4703" w:rsidRPr="005A7BEF" w:rsidRDefault="00AD4703" w:rsidP="005A7BEF">
            <w:pPr>
              <w:rPr>
                <w:rFonts w:ascii="Arial" w:hAnsi="Arial" w:cs="Arial"/>
                <w:b/>
                <w:sz w:val="18"/>
                <w:szCs w:val="18"/>
              </w:rPr>
            </w:pPr>
            <w:r w:rsidRPr="005A7BEF">
              <w:rPr>
                <w:rFonts w:ascii="Arial" w:hAnsi="Arial" w:cs="Arial"/>
                <w:b/>
                <w:sz w:val="18"/>
                <w:szCs w:val="18"/>
              </w:rPr>
              <w:t>1. Hours      2. Minutes</w:t>
            </w:r>
          </w:p>
        </w:tc>
        <w:tc>
          <w:tcPr>
            <w:tcW w:w="720" w:type="dxa"/>
          </w:tcPr>
          <w:p w14:paraId="7385CE70" w14:textId="77777777" w:rsidR="00AD4703" w:rsidRPr="005A7BEF" w:rsidRDefault="00AD4703" w:rsidP="005A7BEF">
            <w:pPr>
              <w:rPr>
                <w:rFonts w:ascii="Arial" w:hAnsi="Arial" w:cs="Arial"/>
                <w:b/>
                <w:sz w:val="18"/>
                <w:szCs w:val="18"/>
              </w:rPr>
            </w:pPr>
          </w:p>
        </w:tc>
        <w:tc>
          <w:tcPr>
            <w:tcW w:w="630" w:type="dxa"/>
          </w:tcPr>
          <w:p w14:paraId="6F4D8111" w14:textId="77777777" w:rsidR="00AD4703" w:rsidRPr="005A7BEF" w:rsidRDefault="00AD4703" w:rsidP="005A7BEF">
            <w:pPr>
              <w:rPr>
                <w:rFonts w:ascii="Arial" w:hAnsi="Arial" w:cs="Arial"/>
                <w:b/>
                <w:sz w:val="18"/>
                <w:szCs w:val="18"/>
              </w:rPr>
            </w:pPr>
          </w:p>
        </w:tc>
        <w:tc>
          <w:tcPr>
            <w:tcW w:w="540" w:type="dxa"/>
          </w:tcPr>
          <w:p w14:paraId="0B5D560D" w14:textId="77777777" w:rsidR="00AD4703" w:rsidRPr="005A7BEF" w:rsidRDefault="00AD4703" w:rsidP="005A7BEF">
            <w:pPr>
              <w:rPr>
                <w:rFonts w:ascii="Arial" w:hAnsi="Arial" w:cs="Arial"/>
                <w:b/>
                <w:sz w:val="18"/>
                <w:szCs w:val="18"/>
              </w:rPr>
            </w:pPr>
          </w:p>
        </w:tc>
        <w:tc>
          <w:tcPr>
            <w:tcW w:w="630" w:type="dxa"/>
          </w:tcPr>
          <w:p w14:paraId="16BAE15B" w14:textId="77777777" w:rsidR="00AD4703" w:rsidRPr="005A7BEF" w:rsidRDefault="00AD4703" w:rsidP="005A7BEF">
            <w:pPr>
              <w:rPr>
                <w:rFonts w:ascii="Arial" w:hAnsi="Arial" w:cs="Arial"/>
                <w:b/>
                <w:sz w:val="18"/>
                <w:szCs w:val="18"/>
              </w:rPr>
            </w:pPr>
          </w:p>
        </w:tc>
        <w:tc>
          <w:tcPr>
            <w:tcW w:w="630" w:type="dxa"/>
          </w:tcPr>
          <w:p w14:paraId="1A640F1E" w14:textId="77777777" w:rsidR="00AD4703" w:rsidRPr="005A7BEF" w:rsidRDefault="00AD4703" w:rsidP="005A7BEF">
            <w:pPr>
              <w:rPr>
                <w:rFonts w:ascii="Arial" w:hAnsi="Arial" w:cs="Arial"/>
                <w:b/>
                <w:sz w:val="18"/>
                <w:szCs w:val="18"/>
              </w:rPr>
            </w:pPr>
          </w:p>
        </w:tc>
        <w:tc>
          <w:tcPr>
            <w:tcW w:w="630" w:type="dxa"/>
          </w:tcPr>
          <w:p w14:paraId="0BA4A813" w14:textId="77777777" w:rsidR="00AD4703" w:rsidRPr="005A7BEF" w:rsidRDefault="00AD4703" w:rsidP="005A7BEF">
            <w:pPr>
              <w:rPr>
                <w:rFonts w:ascii="Arial" w:hAnsi="Arial" w:cs="Arial"/>
                <w:b/>
                <w:sz w:val="18"/>
                <w:szCs w:val="18"/>
              </w:rPr>
            </w:pPr>
          </w:p>
        </w:tc>
        <w:tc>
          <w:tcPr>
            <w:tcW w:w="630" w:type="dxa"/>
          </w:tcPr>
          <w:p w14:paraId="46D0A0E4" w14:textId="77777777" w:rsidR="00AD4703" w:rsidRPr="005A7BEF" w:rsidRDefault="00AD4703" w:rsidP="005A7BEF">
            <w:pPr>
              <w:rPr>
                <w:rFonts w:ascii="Arial" w:hAnsi="Arial" w:cs="Arial"/>
                <w:b/>
                <w:sz w:val="18"/>
                <w:szCs w:val="18"/>
              </w:rPr>
            </w:pPr>
          </w:p>
        </w:tc>
        <w:tc>
          <w:tcPr>
            <w:tcW w:w="630" w:type="dxa"/>
          </w:tcPr>
          <w:p w14:paraId="4CB92950" w14:textId="77777777" w:rsidR="00AD4703" w:rsidRPr="005A7BEF" w:rsidRDefault="00AD4703" w:rsidP="005A7BEF">
            <w:pPr>
              <w:rPr>
                <w:rFonts w:ascii="Arial" w:hAnsi="Arial" w:cs="Arial"/>
                <w:b/>
                <w:sz w:val="18"/>
                <w:szCs w:val="18"/>
              </w:rPr>
            </w:pPr>
          </w:p>
        </w:tc>
        <w:tc>
          <w:tcPr>
            <w:tcW w:w="630" w:type="dxa"/>
          </w:tcPr>
          <w:p w14:paraId="7672BDC6" w14:textId="77777777" w:rsidR="00AD4703" w:rsidRPr="005A7BEF" w:rsidRDefault="00AD4703" w:rsidP="005A7BEF">
            <w:pPr>
              <w:rPr>
                <w:rFonts w:ascii="Arial" w:hAnsi="Arial" w:cs="Arial"/>
                <w:b/>
                <w:sz w:val="18"/>
                <w:szCs w:val="18"/>
              </w:rPr>
            </w:pPr>
          </w:p>
        </w:tc>
        <w:tc>
          <w:tcPr>
            <w:tcW w:w="630" w:type="dxa"/>
          </w:tcPr>
          <w:p w14:paraId="2AE73B5C" w14:textId="77777777" w:rsidR="00AD4703" w:rsidRPr="005A7BEF" w:rsidRDefault="00AD4703" w:rsidP="005A7BEF">
            <w:pPr>
              <w:rPr>
                <w:rFonts w:ascii="Arial" w:hAnsi="Arial" w:cs="Arial"/>
                <w:b/>
                <w:sz w:val="18"/>
                <w:szCs w:val="18"/>
              </w:rPr>
            </w:pPr>
          </w:p>
        </w:tc>
        <w:tc>
          <w:tcPr>
            <w:tcW w:w="630" w:type="dxa"/>
          </w:tcPr>
          <w:p w14:paraId="03DCF797" w14:textId="77777777" w:rsidR="00AD4703" w:rsidRPr="005A7BEF" w:rsidRDefault="00AD4703" w:rsidP="005A7BEF">
            <w:pPr>
              <w:rPr>
                <w:rFonts w:ascii="Arial" w:hAnsi="Arial" w:cs="Arial"/>
                <w:b/>
                <w:sz w:val="18"/>
                <w:szCs w:val="18"/>
              </w:rPr>
            </w:pPr>
          </w:p>
        </w:tc>
        <w:tc>
          <w:tcPr>
            <w:tcW w:w="540" w:type="dxa"/>
          </w:tcPr>
          <w:p w14:paraId="4F13140D" w14:textId="77777777" w:rsidR="00AD4703" w:rsidRPr="005A7BEF" w:rsidRDefault="00AD4703" w:rsidP="005A7BEF">
            <w:pPr>
              <w:rPr>
                <w:rFonts w:ascii="Arial" w:hAnsi="Arial" w:cs="Arial"/>
                <w:b/>
                <w:sz w:val="18"/>
                <w:szCs w:val="18"/>
              </w:rPr>
            </w:pPr>
          </w:p>
        </w:tc>
        <w:tc>
          <w:tcPr>
            <w:tcW w:w="630" w:type="dxa"/>
          </w:tcPr>
          <w:p w14:paraId="29F51968" w14:textId="77777777" w:rsidR="00AD4703" w:rsidRPr="005A7BEF" w:rsidRDefault="00AD4703" w:rsidP="005A7BEF">
            <w:pPr>
              <w:rPr>
                <w:rFonts w:ascii="Arial" w:hAnsi="Arial" w:cs="Arial"/>
                <w:b/>
                <w:sz w:val="18"/>
                <w:szCs w:val="18"/>
              </w:rPr>
            </w:pPr>
          </w:p>
        </w:tc>
        <w:tc>
          <w:tcPr>
            <w:tcW w:w="720" w:type="dxa"/>
          </w:tcPr>
          <w:p w14:paraId="3ADC66B9" w14:textId="77777777" w:rsidR="00AD4703" w:rsidRPr="005A7BEF" w:rsidRDefault="00AD4703" w:rsidP="005A7BEF">
            <w:pPr>
              <w:rPr>
                <w:rFonts w:ascii="Arial" w:hAnsi="Arial" w:cs="Arial"/>
                <w:b/>
                <w:sz w:val="18"/>
                <w:szCs w:val="18"/>
              </w:rPr>
            </w:pPr>
          </w:p>
        </w:tc>
        <w:tc>
          <w:tcPr>
            <w:tcW w:w="540" w:type="dxa"/>
          </w:tcPr>
          <w:p w14:paraId="345DAD09" w14:textId="77777777" w:rsidR="00AD4703" w:rsidRPr="005A7BEF" w:rsidRDefault="00AD4703" w:rsidP="005A7BEF">
            <w:pPr>
              <w:rPr>
                <w:rFonts w:ascii="Arial" w:hAnsi="Arial" w:cs="Arial"/>
                <w:b/>
                <w:sz w:val="18"/>
                <w:szCs w:val="18"/>
              </w:rPr>
            </w:pPr>
          </w:p>
        </w:tc>
        <w:tc>
          <w:tcPr>
            <w:tcW w:w="630" w:type="dxa"/>
          </w:tcPr>
          <w:p w14:paraId="08C40658" w14:textId="77777777" w:rsidR="00AD4703" w:rsidRPr="005A7BEF" w:rsidRDefault="00AD4703" w:rsidP="005A7BEF">
            <w:pPr>
              <w:rPr>
                <w:rFonts w:ascii="Arial" w:hAnsi="Arial" w:cs="Arial"/>
                <w:b/>
                <w:sz w:val="18"/>
                <w:szCs w:val="18"/>
              </w:rPr>
            </w:pPr>
          </w:p>
        </w:tc>
        <w:tc>
          <w:tcPr>
            <w:tcW w:w="540" w:type="dxa"/>
          </w:tcPr>
          <w:p w14:paraId="633409CD" w14:textId="77777777" w:rsidR="00AD4703" w:rsidRPr="005A7BEF" w:rsidRDefault="00AD4703" w:rsidP="005A7BEF">
            <w:pPr>
              <w:rPr>
                <w:rFonts w:ascii="Arial" w:hAnsi="Arial" w:cs="Arial"/>
                <w:b/>
                <w:sz w:val="18"/>
                <w:szCs w:val="18"/>
              </w:rPr>
            </w:pPr>
          </w:p>
        </w:tc>
        <w:tc>
          <w:tcPr>
            <w:tcW w:w="665" w:type="dxa"/>
          </w:tcPr>
          <w:p w14:paraId="5E68E147" w14:textId="77777777" w:rsidR="00AD4703" w:rsidRPr="005A7BEF" w:rsidRDefault="00AD4703" w:rsidP="005A7BEF">
            <w:pPr>
              <w:rPr>
                <w:rFonts w:ascii="Arial" w:hAnsi="Arial" w:cs="Arial"/>
                <w:b/>
                <w:sz w:val="18"/>
                <w:szCs w:val="18"/>
              </w:rPr>
            </w:pPr>
          </w:p>
        </w:tc>
      </w:tr>
      <w:tr w:rsidR="00AD4703" w:rsidRPr="005A7BEF" w14:paraId="1EF83DF1" w14:textId="77777777" w:rsidTr="00BB358E">
        <w:tc>
          <w:tcPr>
            <w:tcW w:w="3325" w:type="dxa"/>
          </w:tcPr>
          <w:p w14:paraId="5C60AE25" w14:textId="77777777" w:rsidR="00AD4703" w:rsidRPr="005A7BEF" w:rsidRDefault="00AD4703" w:rsidP="005A7BEF">
            <w:pPr>
              <w:rPr>
                <w:rFonts w:ascii="Arial" w:hAnsi="Arial" w:cs="Arial"/>
                <w:b/>
                <w:sz w:val="18"/>
                <w:szCs w:val="18"/>
              </w:rPr>
            </w:pPr>
            <w:r w:rsidRPr="005A7BEF">
              <w:rPr>
                <w:rFonts w:ascii="Arial" w:hAnsi="Arial" w:cs="Arial"/>
                <w:b/>
                <w:sz w:val="18"/>
                <w:szCs w:val="18"/>
              </w:rPr>
              <w:t>F19.  How much TOTAL time (Waiting and Receiving treatment) did [Name] spend at the health facility? (CONSULTATION TIME)</w:t>
            </w:r>
          </w:p>
          <w:p w14:paraId="04059B49" w14:textId="77777777" w:rsidR="00AD4703" w:rsidRPr="005A7BEF" w:rsidRDefault="00AD4703" w:rsidP="005A7BEF">
            <w:pPr>
              <w:rPr>
                <w:rFonts w:ascii="Arial" w:hAnsi="Arial" w:cs="Arial"/>
                <w:b/>
                <w:sz w:val="18"/>
                <w:szCs w:val="18"/>
              </w:rPr>
            </w:pPr>
            <w:r w:rsidRPr="005A7BEF">
              <w:rPr>
                <w:rFonts w:ascii="Arial" w:hAnsi="Arial" w:cs="Arial"/>
                <w:b/>
                <w:sz w:val="18"/>
                <w:szCs w:val="18"/>
              </w:rPr>
              <w:t>1. Hours       2. Minutes</w:t>
            </w:r>
          </w:p>
        </w:tc>
        <w:tc>
          <w:tcPr>
            <w:tcW w:w="720" w:type="dxa"/>
          </w:tcPr>
          <w:p w14:paraId="6622EAD3" w14:textId="77777777" w:rsidR="00AD4703" w:rsidRPr="005A7BEF" w:rsidRDefault="00AD4703" w:rsidP="005A7BEF">
            <w:pPr>
              <w:rPr>
                <w:rFonts w:ascii="Arial" w:hAnsi="Arial" w:cs="Arial"/>
                <w:b/>
                <w:sz w:val="18"/>
                <w:szCs w:val="18"/>
              </w:rPr>
            </w:pPr>
          </w:p>
        </w:tc>
        <w:tc>
          <w:tcPr>
            <w:tcW w:w="630" w:type="dxa"/>
          </w:tcPr>
          <w:p w14:paraId="6497A067" w14:textId="77777777" w:rsidR="00AD4703" w:rsidRPr="005A7BEF" w:rsidRDefault="00AD4703" w:rsidP="005A7BEF">
            <w:pPr>
              <w:rPr>
                <w:rFonts w:ascii="Arial" w:hAnsi="Arial" w:cs="Arial"/>
                <w:b/>
                <w:sz w:val="18"/>
                <w:szCs w:val="18"/>
              </w:rPr>
            </w:pPr>
          </w:p>
        </w:tc>
        <w:tc>
          <w:tcPr>
            <w:tcW w:w="540" w:type="dxa"/>
          </w:tcPr>
          <w:p w14:paraId="27F18402" w14:textId="77777777" w:rsidR="00AD4703" w:rsidRPr="005A7BEF" w:rsidRDefault="00AD4703" w:rsidP="005A7BEF">
            <w:pPr>
              <w:rPr>
                <w:rFonts w:ascii="Arial" w:hAnsi="Arial" w:cs="Arial"/>
                <w:b/>
                <w:sz w:val="18"/>
                <w:szCs w:val="18"/>
              </w:rPr>
            </w:pPr>
          </w:p>
        </w:tc>
        <w:tc>
          <w:tcPr>
            <w:tcW w:w="630" w:type="dxa"/>
          </w:tcPr>
          <w:p w14:paraId="77620C7A" w14:textId="77777777" w:rsidR="00AD4703" w:rsidRPr="005A7BEF" w:rsidRDefault="00AD4703" w:rsidP="005A7BEF">
            <w:pPr>
              <w:rPr>
                <w:rFonts w:ascii="Arial" w:hAnsi="Arial" w:cs="Arial"/>
                <w:b/>
                <w:sz w:val="18"/>
                <w:szCs w:val="18"/>
              </w:rPr>
            </w:pPr>
          </w:p>
        </w:tc>
        <w:tc>
          <w:tcPr>
            <w:tcW w:w="630" w:type="dxa"/>
          </w:tcPr>
          <w:p w14:paraId="078596AA" w14:textId="77777777" w:rsidR="00AD4703" w:rsidRPr="005A7BEF" w:rsidRDefault="00AD4703" w:rsidP="005A7BEF">
            <w:pPr>
              <w:rPr>
                <w:rFonts w:ascii="Arial" w:hAnsi="Arial" w:cs="Arial"/>
                <w:b/>
                <w:sz w:val="18"/>
                <w:szCs w:val="18"/>
              </w:rPr>
            </w:pPr>
          </w:p>
        </w:tc>
        <w:tc>
          <w:tcPr>
            <w:tcW w:w="630" w:type="dxa"/>
          </w:tcPr>
          <w:p w14:paraId="2AF1B26E" w14:textId="77777777" w:rsidR="00AD4703" w:rsidRPr="005A7BEF" w:rsidRDefault="00AD4703" w:rsidP="005A7BEF">
            <w:pPr>
              <w:rPr>
                <w:rFonts w:ascii="Arial" w:hAnsi="Arial" w:cs="Arial"/>
                <w:b/>
                <w:sz w:val="18"/>
                <w:szCs w:val="18"/>
              </w:rPr>
            </w:pPr>
          </w:p>
        </w:tc>
        <w:tc>
          <w:tcPr>
            <w:tcW w:w="630" w:type="dxa"/>
          </w:tcPr>
          <w:p w14:paraId="1556E20E" w14:textId="77777777" w:rsidR="00AD4703" w:rsidRPr="005A7BEF" w:rsidRDefault="00AD4703" w:rsidP="005A7BEF">
            <w:pPr>
              <w:rPr>
                <w:rFonts w:ascii="Arial" w:hAnsi="Arial" w:cs="Arial"/>
                <w:b/>
                <w:sz w:val="18"/>
                <w:szCs w:val="18"/>
              </w:rPr>
            </w:pPr>
          </w:p>
        </w:tc>
        <w:tc>
          <w:tcPr>
            <w:tcW w:w="630" w:type="dxa"/>
          </w:tcPr>
          <w:p w14:paraId="412B007D" w14:textId="77777777" w:rsidR="00AD4703" w:rsidRPr="005A7BEF" w:rsidRDefault="00AD4703" w:rsidP="005A7BEF">
            <w:pPr>
              <w:rPr>
                <w:rFonts w:ascii="Arial" w:hAnsi="Arial" w:cs="Arial"/>
                <w:b/>
                <w:sz w:val="18"/>
                <w:szCs w:val="18"/>
              </w:rPr>
            </w:pPr>
          </w:p>
        </w:tc>
        <w:tc>
          <w:tcPr>
            <w:tcW w:w="630" w:type="dxa"/>
          </w:tcPr>
          <w:p w14:paraId="29BE873D" w14:textId="77777777" w:rsidR="00AD4703" w:rsidRPr="005A7BEF" w:rsidRDefault="00AD4703" w:rsidP="005A7BEF">
            <w:pPr>
              <w:rPr>
                <w:rFonts w:ascii="Arial" w:hAnsi="Arial" w:cs="Arial"/>
                <w:b/>
                <w:sz w:val="18"/>
                <w:szCs w:val="18"/>
              </w:rPr>
            </w:pPr>
          </w:p>
        </w:tc>
        <w:tc>
          <w:tcPr>
            <w:tcW w:w="630" w:type="dxa"/>
          </w:tcPr>
          <w:p w14:paraId="0D57021C" w14:textId="77777777" w:rsidR="00AD4703" w:rsidRPr="005A7BEF" w:rsidRDefault="00AD4703" w:rsidP="005A7BEF">
            <w:pPr>
              <w:rPr>
                <w:rFonts w:ascii="Arial" w:hAnsi="Arial" w:cs="Arial"/>
                <w:b/>
                <w:sz w:val="18"/>
                <w:szCs w:val="18"/>
              </w:rPr>
            </w:pPr>
          </w:p>
        </w:tc>
        <w:tc>
          <w:tcPr>
            <w:tcW w:w="630" w:type="dxa"/>
          </w:tcPr>
          <w:p w14:paraId="5DF8A291" w14:textId="77777777" w:rsidR="00AD4703" w:rsidRPr="005A7BEF" w:rsidRDefault="00AD4703" w:rsidP="005A7BEF">
            <w:pPr>
              <w:rPr>
                <w:rFonts w:ascii="Arial" w:hAnsi="Arial" w:cs="Arial"/>
                <w:b/>
                <w:sz w:val="18"/>
                <w:szCs w:val="18"/>
              </w:rPr>
            </w:pPr>
          </w:p>
        </w:tc>
        <w:tc>
          <w:tcPr>
            <w:tcW w:w="540" w:type="dxa"/>
          </w:tcPr>
          <w:p w14:paraId="26818FEF" w14:textId="77777777" w:rsidR="00AD4703" w:rsidRPr="005A7BEF" w:rsidRDefault="00AD4703" w:rsidP="005A7BEF">
            <w:pPr>
              <w:rPr>
                <w:rFonts w:ascii="Arial" w:hAnsi="Arial" w:cs="Arial"/>
                <w:b/>
                <w:sz w:val="18"/>
                <w:szCs w:val="18"/>
              </w:rPr>
            </w:pPr>
          </w:p>
        </w:tc>
        <w:tc>
          <w:tcPr>
            <w:tcW w:w="630" w:type="dxa"/>
          </w:tcPr>
          <w:p w14:paraId="537B95F2" w14:textId="77777777" w:rsidR="00AD4703" w:rsidRPr="005A7BEF" w:rsidRDefault="00AD4703" w:rsidP="005A7BEF">
            <w:pPr>
              <w:rPr>
                <w:rFonts w:ascii="Arial" w:hAnsi="Arial" w:cs="Arial"/>
                <w:b/>
                <w:sz w:val="18"/>
                <w:szCs w:val="18"/>
              </w:rPr>
            </w:pPr>
          </w:p>
        </w:tc>
        <w:tc>
          <w:tcPr>
            <w:tcW w:w="720" w:type="dxa"/>
          </w:tcPr>
          <w:p w14:paraId="473441C0" w14:textId="77777777" w:rsidR="00AD4703" w:rsidRPr="005A7BEF" w:rsidRDefault="00AD4703" w:rsidP="005A7BEF">
            <w:pPr>
              <w:rPr>
                <w:rFonts w:ascii="Arial" w:hAnsi="Arial" w:cs="Arial"/>
                <w:b/>
                <w:sz w:val="18"/>
                <w:szCs w:val="18"/>
              </w:rPr>
            </w:pPr>
          </w:p>
        </w:tc>
        <w:tc>
          <w:tcPr>
            <w:tcW w:w="540" w:type="dxa"/>
          </w:tcPr>
          <w:p w14:paraId="3ACB3E9D" w14:textId="77777777" w:rsidR="00AD4703" w:rsidRPr="005A7BEF" w:rsidRDefault="00AD4703" w:rsidP="005A7BEF">
            <w:pPr>
              <w:rPr>
                <w:rFonts w:ascii="Arial" w:hAnsi="Arial" w:cs="Arial"/>
                <w:b/>
                <w:sz w:val="18"/>
                <w:szCs w:val="18"/>
              </w:rPr>
            </w:pPr>
          </w:p>
        </w:tc>
        <w:tc>
          <w:tcPr>
            <w:tcW w:w="630" w:type="dxa"/>
          </w:tcPr>
          <w:p w14:paraId="222DDB0A" w14:textId="77777777" w:rsidR="00AD4703" w:rsidRPr="005A7BEF" w:rsidRDefault="00AD4703" w:rsidP="005A7BEF">
            <w:pPr>
              <w:rPr>
                <w:rFonts w:ascii="Arial" w:hAnsi="Arial" w:cs="Arial"/>
                <w:b/>
                <w:sz w:val="18"/>
                <w:szCs w:val="18"/>
              </w:rPr>
            </w:pPr>
          </w:p>
        </w:tc>
        <w:tc>
          <w:tcPr>
            <w:tcW w:w="540" w:type="dxa"/>
          </w:tcPr>
          <w:p w14:paraId="5438C57B" w14:textId="77777777" w:rsidR="00AD4703" w:rsidRPr="005A7BEF" w:rsidRDefault="00AD4703" w:rsidP="005A7BEF">
            <w:pPr>
              <w:rPr>
                <w:rFonts w:ascii="Arial" w:hAnsi="Arial" w:cs="Arial"/>
                <w:b/>
                <w:sz w:val="18"/>
                <w:szCs w:val="18"/>
              </w:rPr>
            </w:pPr>
          </w:p>
        </w:tc>
        <w:tc>
          <w:tcPr>
            <w:tcW w:w="665" w:type="dxa"/>
          </w:tcPr>
          <w:p w14:paraId="20FCD807" w14:textId="77777777" w:rsidR="00AD4703" w:rsidRPr="005A7BEF" w:rsidRDefault="00AD4703" w:rsidP="005A7BEF">
            <w:pPr>
              <w:rPr>
                <w:rFonts w:ascii="Arial" w:hAnsi="Arial" w:cs="Arial"/>
                <w:b/>
                <w:sz w:val="18"/>
                <w:szCs w:val="18"/>
              </w:rPr>
            </w:pPr>
          </w:p>
        </w:tc>
      </w:tr>
      <w:tr w:rsidR="00AD4703" w:rsidRPr="005A7BEF" w14:paraId="580E7E20" w14:textId="77777777" w:rsidTr="00BB358E">
        <w:tc>
          <w:tcPr>
            <w:tcW w:w="3325" w:type="dxa"/>
          </w:tcPr>
          <w:p w14:paraId="346CFF46" w14:textId="77777777" w:rsidR="00AD4703" w:rsidRPr="005A7BEF" w:rsidRDefault="00AD4703" w:rsidP="005A7BEF">
            <w:pPr>
              <w:rPr>
                <w:rFonts w:ascii="Arial" w:hAnsi="Arial" w:cs="Arial"/>
                <w:b/>
                <w:sz w:val="18"/>
                <w:szCs w:val="18"/>
              </w:rPr>
            </w:pPr>
            <w:r w:rsidRPr="005A7BEF">
              <w:rPr>
                <w:rFonts w:ascii="Arial" w:hAnsi="Arial" w:cs="Arial"/>
                <w:b/>
                <w:sz w:val="18"/>
                <w:szCs w:val="18"/>
              </w:rPr>
              <w:t>F20.  During last 2 weeks was [Name] admitted to a hospital/ health care facility on account of an illness/ injury? (Include traditional healing centers)</w:t>
            </w:r>
          </w:p>
          <w:p w14:paraId="5489E729" w14:textId="77777777" w:rsidR="00AD4703" w:rsidRPr="005A7BEF" w:rsidRDefault="00AD4703" w:rsidP="005A7BEF">
            <w:pPr>
              <w:rPr>
                <w:rFonts w:ascii="Arial" w:hAnsi="Arial" w:cs="Arial"/>
                <w:b/>
                <w:sz w:val="18"/>
                <w:szCs w:val="18"/>
              </w:rPr>
            </w:pPr>
            <w:r w:rsidRPr="005A7BEF">
              <w:rPr>
                <w:rFonts w:ascii="Arial" w:hAnsi="Arial" w:cs="Arial"/>
                <w:b/>
                <w:sz w:val="18"/>
                <w:szCs w:val="18"/>
              </w:rPr>
              <w:t>1. Yes,        5.      No &gt;&gt;F23</w:t>
            </w:r>
          </w:p>
        </w:tc>
        <w:tc>
          <w:tcPr>
            <w:tcW w:w="720" w:type="dxa"/>
          </w:tcPr>
          <w:p w14:paraId="4975FBB7" w14:textId="77777777" w:rsidR="00AD4703" w:rsidRPr="005A7BEF" w:rsidRDefault="00AD4703" w:rsidP="005A7BEF">
            <w:pPr>
              <w:rPr>
                <w:rFonts w:ascii="Arial" w:hAnsi="Arial" w:cs="Arial"/>
                <w:b/>
                <w:sz w:val="18"/>
                <w:szCs w:val="18"/>
              </w:rPr>
            </w:pPr>
          </w:p>
        </w:tc>
        <w:tc>
          <w:tcPr>
            <w:tcW w:w="630" w:type="dxa"/>
          </w:tcPr>
          <w:p w14:paraId="4E4683EE" w14:textId="77777777" w:rsidR="00AD4703" w:rsidRPr="005A7BEF" w:rsidRDefault="00AD4703" w:rsidP="005A7BEF">
            <w:pPr>
              <w:rPr>
                <w:rFonts w:ascii="Arial" w:hAnsi="Arial" w:cs="Arial"/>
                <w:b/>
                <w:sz w:val="18"/>
                <w:szCs w:val="18"/>
              </w:rPr>
            </w:pPr>
          </w:p>
        </w:tc>
        <w:tc>
          <w:tcPr>
            <w:tcW w:w="540" w:type="dxa"/>
          </w:tcPr>
          <w:p w14:paraId="0240233F" w14:textId="77777777" w:rsidR="00AD4703" w:rsidRPr="005A7BEF" w:rsidRDefault="00AD4703" w:rsidP="005A7BEF">
            <w:pPr>
              <w:rPr>
                <w:rFonts w:ascii="Arial" w:hAnsi="Arial" w:cs="Arial"/>
                <w:b/>
                <w:sz w:val="18"/>
                <w:szCs w:val="18"/>
              </w:rPr>
            </w:pPr>
          </w:p>
        </w:tc>
        <w:tc>
          <w:tcPr>
            <w:tcW w:w="630" w:type="dxa"/>
          </w:tcPr>
          <w:p w14:paraId="7194DCEF" w14:textId="77777777" w:rsidR="00AD4703" w:rsidRPr="005A7BEF" w:rsidRDefault="00AD4703" w:rsidP="005A7BEF">
            <w:pPr>
              <w:rPr>
                <w:rFonts w:ascii="Arial" w:hAnsi="Arial" w:cs="Arial"/>
                <w:b/>
                <w:sz w:val="18"/>
                <w:szCs w:val="18"/>
              </w:rPr>
            </w:pPr>
          </w:p>
        </w:tc>
        <w:tc>
          <w:tcPr>
            <w:tcW w:w="630" w:type="dxa"/>
          </w:tcPr>
          <w:p w14:paraId="76ECADBE" w14:textId="77777777" w:rsidR="00AD4703" w:rsidRPr="005A7BEF" w:rsidRDefault="00AD4703" w:rsidP="005A7BEF">
            <w:pPr>
              <w:rPr>
                <w:rFonts w:ascii="Arial" w:hAnsi="Arial" w:cs="Arial"/>
                <w:b/>
                <w:sz w:val="18"/>
                <w:szCs w:val="18"/>
              </w:rPr>
            </w:pPr>
          </w:p>
        </w:tc>
        <w:tc>
          <w:tcPr>
            <w:tcW w:w="630" w:type="dxa"/>
          </w:tcPr>
          <w:p w14:paraId="70D23899" w14:textId="77777777" w:rsidR="00AD4703" w:rsidRPr="005A7BEF" w:rsidRDefault="00AD4703" w:rsidP="005A7BEF">
            <w:pPr>
              <w:rPr>
                <w:rFonts w:ascii="Arial" w:hAnsi="Arial" w:cs="Arial"/>
                <w:b/>
                <w:sz w:val="18"/>
                <w:szCs w:val="18"/>
              </w:rPr>
            </w:pPr>
          </w:p>
        </w:tc>
        <w:tc>
          <w:tcPr>
            <w:tcW w:w="630" w:type="dxa"/>
          </w:tcPr>
          <w:p w14:paraId="4BD2390C" w14:textId="77777777" w:rsidR="00AD4703" w:rsidRPr="005A7BEF" w:rsidRDefault="00AD4703" w:rsidP="005A7BEF">
            <w:pPr>
              <w:rPr>
                <w:rFonts w:ascii="Arial" w:hAnsi="Arial" w:cs="Arial"/>
                <w:b/>
                <w:sz w:val="18"/>
                <w:szCs w:val="18"/>
              </w:rPr>
            </w:pPr>
          </w:p>
        </w:tc>
        <w:tc>
          <w:tcPr>
            <w:tcW w:w="630" w:type="dxa"/>
          </w:tcPr>
          <w:p w14:paraId="5AE357C0" w14:textId="77777777" w:rsidR="00AD4703" w:rsidRPr="005A7BEF" w:rsidRDefault="00AD4703" w:rsidP="005A7BEF">
            <w:pPr>
              <w:rPr>
                <w:rFonts w:ascii="Arial" w:hAnsi="Arial" w:cs="Arial"/>
                <w:b/>
                <w:sz w:val="18"/>
                <w:szCs w:val="18"/>
              </w:rPr>
            </w:pPr>
          </w:p>
        </w:tc>
        <w:tc>
          <w:tcPr>
            <w:tcW w:w="630" w:type="dxa"/>
          </w:tcPr>
          <w:p w14:paraId="5EAA4B26" w14:textId="77777777" w:rsidR="00AD4703" w:rsidRPr="005A7BEF" w:rsidRDefault="00AD4703" w:rsidP="005A7BEF">
            <w:pPr>
              <w:rPr>
                <w:rFonts w:ascii="Arial" w:hAnsi="Arial" w:cs="Arial"/>
                <w:b/>
                <w:sz w:val="18"/>
                <w:szCs w:val="18"/>
              </w:rPr>
            </w:pPr>
          </w:p>
        </w:tc>
        <w:tc>
          <w:tcPr>
            <w:tcW w:w="630" w:type="dxa"/>
          </w:tcPr>
          <w:p w14:paraId="4611C7F2" w14:textId="77777777" w:rsidR="00AD4703" w:rsidRPr="005A7BEF" w:rsidRDefault="00AD4703" w:rsidP="005A7BEF">
            <w:pPr>
              <w:rPr>
                <w:rFonts w:ascii="Arial" w:hAnsi="Arial" w:cs="Arial"/>
                <w:b/>
                <w:sz w:val="18"/>
                <w:szCs w:val="18"/>
              </w:rPr>
            </w:pPr>
          </w:p>
        </w:tc>
        <w:tc>
          <w:tcPr>
            <w:tcW w:w="630" w:type="dxa"/>
          </w:tcPr>
          <w:p w14:paraId="33307245" w14:textId="77777777" w:rsidR="00AD4703" w:rsidRPr="005A7BEF" w:rsidRDefault="00AD4703" w:rsidP="005A7BEF">
            <w:pPr>
              <w:rPr>
                <w:rFonts w:ascii="Arial" w:hAnsi="Arial" w:cs="Arial"/>
                <w:b/>
                <w:sz w:val="18"/>
                <w:szCs w:val="18"/>
              </w:rPr>
            </w:pPr>
          </w:p>
        </w:tc>
        <w:tc>
          <w:tcPr>
            <w:tcW w:w="540" w:type="dxa"/>
          </w:tcPr>
          <w:p w14:paraId="649C955C" w14:textId="77777777" w:rsidR="00AD4703" w:rsidRPr="005A7BEF" w:rsidRDefault="00AD4703" w:rsidP="005A7BEF">
            <w:pPr>
              <w:rPr>
                <w:rFonts w:ascii="Arial" w:hAnsi="Arial" w:cs="Arial"/>
                <w:b/>
                <w:sz w:val="18"/>
                <w:szCs w:val="18"/>
              </w:rPr>
            </w:pPr>
          </w:p>
        </w:tc>
        <w:tc>
          <w:tcPr>
            <w:tcW w:w="630" w:type="dxa"/>
          </w:tcPr>
          <w:p w14:paraId="661AD185" w14:textId="77777777" w:rsidR="00AD4703" w:rsidRPr="005A7BEF" w:rsidRDefault="00AD4703" w:rsidP="005A7BEF">
            <w:pPr>
              <w:rPr>
                <w:rFonts w:ascii="Arial" w:hAnsi="Arial" w:cs="Arial"/>
                <w:b/>
                <w:sz w:val="18"/>
                <w:szCs w:val="18"/>
              </w:rPr>
            </w:pPr>
          </w:p>
        </w:tc>
        <w:tc>
          <w:tcPr>
            <w:tcW w:w="720" w:type="dxa"/>
          </w:tcPr>
          <w:p w14:paraId="2DE4D91F" w14:textId="77777777" w:rsidR="00AD4703" w:rsidRPr="005A7BEF" w:rsidRDefault="00AD4703" w:rsidP="005A7BEF">
            <w:pPr>
              <w:rPr>
                <w:rFonts w:ascii="Arial" w:hAnsi="Arial" w:cs="Arial"/>
                <w:b/>
                <w:sz w:val="18"/>
                <w:szCs w:val="18"/>
              </w:rPr>
            </w:pPr>
          </w:p>
        </w:tc>
        <w:tc>
          <w:tcPr>
            <w:tcW w:w="540" w:type="dxa"/>
          </w:tcPr>
          <w:p w14:paraId="3F6A5321" w14:textId="77777777" w:rsidR="00AD4703" w:rsidRPr="005A7BEF" w:rsidRDefault="00AD4703" w:rsidP="005A7BEF">
            <w:pPr>
              <w:rPr>
                <w:rFonts w:ascii="Arial" w:hAnsi="Arial" w:cs="Arial"/>
                <w:b/>
                <w:sz w:val="18"/>
                <w:szCs w:val="18"/>
              </w:rPr>
            </w:pPr>
          </w:p>
        </w:tc>
        <w:tc>
          <w:tcPr>
            <w:tcW w:w="630" w:type="dxa"/>
          </w:tcPr>
          <w:p w14:paraId="6D03DCCC" w14:textId="77777777" w:rsidR="00AD4703" w:rsidRPr="005A7BEF" w:rsidRDefault="00AD4703" w:rsidP="005A7BEF">
            <w:pPr>
              <w:rPr>
                <w:rFonts w:ascii="Arial" w:hAnsi="Arial" w:cs="Arial"/>
                <w:b/>
                <w:sz w:val="18"/>
                <w:szCs w:val="18"/>
              </w:rPr>
            </w:pPr>
          </w:p>
        </w:tc>
        <w:tc>
          <w:tcPr>
            <w:tcW w:w="540" w:type="dxa"/>
          </w:tcPr>
          <w:p w14:paraId="483A66B6" w14:textId="77777777" w:rsidR="00AD4703" w:rsidRPr="005A7BEF" w:rsidRDefault="00AD4703" w:rsidP="005A7BEF">
            <w:pPr>
              <w:rPr>
                <w:rFonts w:ascii="Arial" w:hAnsi="Arial" w:cs="Arial"/>
                <w:b/>
                <w:sz w:val="18"/>
                <w:szCs w:val="18"/>
              </w:rPr>
            </w:pPr>
          </w:p>
        </w:tc>
        <w:tc>
          <w:tcPr>
            <w:tcW w:w="665" w:type="dxa"/>
          </w:tcPr>
          <w:p w14:paraId="03831D7A" w14:textId="77777777" w:rsidR="00AD4703" w:rsidRPr="005A7BEF" w:rsidRDefault="00AD4703" w:rsidP="005A7BEF">
            <w:pPr>
              <w:rPr>
                <w:rFonts w:ascii="Arial" w:hAnsi="Arial" w:cs="Arial"/>
                <w:b/>
                <w:sz w:val="18"/>
                <w:szCs w:val="18"/>
              </w:rPr>
            </w:pPr>
          </w:p>
        </w:tc>
      </w:tr>
      <w:tr w:rsidR="00AD4703" w:rsidRPr="005A7BEF" w14:paraId="75BF6A24" w14:textId="77777777" w:rsidTr="00BB358E">
        <w:tc>
          <w:tcPr>
            <w:tcW w:w="3325" w:type="dxa"/>
          </w:tcPr>
          <w:p w14:paraId="3F09834B" w14:textId="77777777" w:rsidR="00AD4703" w:rsidRPr="005A7BEF" w:rsidRDefault="00AD4703" w:rsidP="005A7BEF">
            <w:pPr>
              <w:rPr>
                <w:rFonts w:ascii="Arial" w:hAnsi="Arial" w:cs="Arial"/>
                <w:b/>
                <w:sz w:val="18"/>
                <w:szCs w:val="18"/>
              </w:rPr>
            </w:pPr>
            <w:r w:rsidRPr="005A7BEF">
              <w:rPr>
                <w:rFonts w:ascii="Arial" w:hAnsi="Arial" w:cs="Arial"/>
                <w:b/>
                <w:sz w:val="18"/>
                <w:szCs w:val="18"/>
              </w:rPr>
              <w:t>F21.  How many nights did [Name] spend in the health center during the past 2 weeks?</w:t>
            </w:r>
          </w:p>
          <w:p w14:paraId="6AFE9CC6" w14:textId="77777777" w:rsidR="00AD4703" w:rsidRPr="005A7BEF" w:rsidRDefault="00AD4703" w:rsidP="005A7BEF">
            <w:pPr>
              <w:rPr>
                <w:rFonts w:ascii="Arial" w:hAnsi="Arial" w:cs="Arial"/>
                <w:b/>
                <w:sz w:val="18"/>
                <w:szCs w:val="18"/>
              </w:rPr>
            </w:pPr>
            <w:r w:rsidRPr="005A7BEF">
              <w:rPr>
                <w:rFonts w:ascii="Arial" w:hAnsi="Arial" w:cs="Arial"/>
                <w:b/>
                <w:sz w:val="18"/>
                <w:szCs w:val="18"/>
              </w:rPr>
              <w:t>(1-14 nights)</w:t>
            </w:r>
          </w:p>
        </w:tc>
        <w:tc>
          <w:tcPr>
            <w:tcW w:w="720" w:type="dxa"/>
          </w:tcPr>
          <w:p w14:paraId="44D1518A" w14:textId="77777777" w:rsidR="00AD4703" w:rsidRPr="005A7BEF" w:rsidRDefault="00AD4703" w:rsidP="005A7BEF">
            <w:pPr>
              <w:rPr>
                <w:rFonts w:ascii="Arial" w:hAnsi="Arial" w:cs="Arial"/>
                <w:b/>
                <w:sz w:val="18"/>
                <w:szCs w:val="18"/>
              </w:rPr>
            </w:pPr>
          </w:p>
        </w:tc>
        <w:tc>
          <w:tcPr>
            <w:tcW w:w="630" w:type="dxa"/>
          </w:tcPr>
          <w:p w14:paraId="2D31ED7B" w14:textId="77777777" w:rsidR="00AD4703" w:rsidRPr="005A7BEF" w:rsidRDefault="00AD4703" w:rsidP="005A7BEF">
            <w:pPr>
              <w:rPr>
                <w:rFonts w:ascii="Arial" w:hAnsi="Arial" w:cs="Arial"/>
                <w:b/>
                <w:sz w:val="18"/>
                <w:szCs w:val="18"/>
              </w:rPr>
            </w:pPr>
          </w:p>
        </w:tc>
        <w:tc>
          <w:tcPr>
            <w:tcW w:w="540" w:type="dxa"/>
          </w:tcPr>
          <w:p w14:paraId="6F70530F" w14:textId="77777777" w:rsidR="00AD4703" w:rsidRPr="005A7BEF" w:rsidRDefault="00AD4703" w:rsidP="005A7BEF">
            <w:pPr>
              <w:rPr>
                <w:rFonts w:ascii="Arial" w:hAnsi="Arial" w:cs="Arial"/>
                <w:b/>
                <w:sz w:val="18"/>
                <w:szCs w:val="18"/>
              </w:rPr>
            </w:pPr>
          </w:p>
        </w:tc>
        <w:tc>
          <w:tcPr>
            <w:tcW w:w="630" w:type="dxa"/>
          </w:tcPr>
          <w:p w14:paraId="432F5C50" w14:textId="77777777" w:rsidR="00AD4703" w:rsidRPr="005A7BEF" w:rsidRDefault="00AD4703" w:rsidP="005A7BEF">
            <w:pPr>
              <w:rPr>
                <w:rFonts w:ascii="Arial" w:hAnsi="Arial" w:cs="Arial"/>
                <w:b/>
                <w:sz w:val="18"/>
                <w:szCs w:val="18"/>
              </w:rPr>
            </w:pPr>
          </w:p>
        </w:tc>
        <w:tc>
          <w:tcPr>
            <w:tcW w:w="630" w:type="dxa"/>
          </w:tcPr>
          <w:p w14:paraId="0AF53844" w14:textId="77777777" w:rsidR="00AD4703" w:rsidRPr="005A7BEF" w:rsidRDefault="00AD4703" w:rsidP="005A7BEF">
            <w:pPr>
              <w:rPr>
                <w:rFonts w:ascii="Arial" w:hAnsi="Arial" w:cs="Arial"/>
                <w:b/>
                <w:sz w:val="18"/>
                <w:szCs w:val="18"/>
              </w:rPr>
            </w:pPr>
          </w:p>
        </w:tc>
        <w:tc>
          <w:tcPr>
            <w:tcW w:w="630" w:type="dxa"/>
          </w:tcPr>
          <w:p w14:paraId="7C7C3BF3" w14:textId="77777777" w:rsidR="00AD4703" w:rsidRPr="005A7BEF" w:rsidRDefault="00AD4703" w:rsidP="005A7BEF">
            <w:pPr>
              <w:rPr>
                <w:rFonts w:ascii="Arial" w:hAnsi="Arial" w:cs="Arial"/>
                <w:b/>
                <w:sz w:val="18"/>
                <w:szCs w:val="18"/>
              </w:rPr>
            </w:pPr>
          </w:p>
        </w:tc>
        <w:tc>
          <w:tcPr>
            <w:tcW w:w="630" w:type="dxa"/>
          </w:tcPr>
          <w:p w14:paraId="4514E2C5" w14:textId="77777777" w:rsidR="00AD4703" w:rsidRPr="005A7BEF" w:rsidRDefault="00AD4703" w:rsidP="005A7BEF">
            <w:pPr>
              <w:rPr>
                <w:rFonts w:ascii="Arial" w:hAnsi="Arial" w:cs="Arial"/>
                <w:b/>
                <w:sz w:val="18"/>
                <w:szCs w:val="18"/>
              </w:rPr>
            </w:pPr>
          </w:p>
        </w:tc>
        <w:tc>
          <w:tcPr>
            <w:tcW w:w="630" w:type="dxa"/>
          </w:tcPr>
          <w:p w14:paraId="4D4C8565" w14:textId="77777777" w:rsidR="00AD4703" w:rsidRPr="005A7BEF" w:rsidRDefault="00AD4703" w:rsidP="005A7BEF">
            <w:pPr>
              <w:rPr>
                <w:rFonts w:ascii="Arial" w:hAnsi="Arial" w:cs="Arial"/>
                <w:b/>
                <w:sz w:val="18"/>
                <w:szCs w:val="18"/>
              </w:rPr>
            </w:pPr>
          </w:p>
        </w:tc>
        <w:tc>
          <w:tcPr>
            <w:tcW w:w="630" w:type="dxa"/>
          </w:tcPr>
          <w:p w14:paraId="0BA647C4" w14:textId="77777777" w:rsidR="00AD4703" w:rsidRPr="005A7BEF" w:rsidRDefault="00AD4703" w:rsidP="005A7BEF">
            <w:pPr>
              <w:rPr>
                <w:rFonts w:ascii="Arial" w:hAnsi="Arial" w:cs="Arial"/>
                <w:b/>
                <w:sz w:val="18"/>
                <w:szCs w:val="18"/>
              </w:rPr>
            </w:pPr>
          </w:p>
        </w:tc>
        <w:tc>
          <w:tcPr>
            <w:tcW w:w="630" w:type="dxa"/>
          </w:tcPr>
          <w:p w14:paraId="051BD60A" w14:textId="77777777" w:rsidR="00AD4703" w:rsidRPr="005A7BEF" w:rsidRDefault="00AD4703" w:rsidP="005A7BEF">
            <w:pPr>
              <w:rPr>
                <w:rFonts w:ascii="Arial" w:hAnsi="Arial" w:cs="Arial"/>
                <w:b/>
                <w:sz w:val="18"/>
                <w:szCs w:val="18"/>
              </w:rPr>
            </w:pPr>
          </w:p>
        </w:tc>
        <w:tc>
          <w:tcPr>
            <w:tcW w:w="630" w:type="dxa"/>
          </w:tcPr>
          <w:p w14:paraId="17EEFB14" w14:textId="77777777" w:rsidR="00AD4703" w:rsidRPr="005A7BEF" w:rsidRDefault="00AD4703" w:rsidP="005A7BEF">
            <w:pPr>
              <w:rPr>
                <w:rFonts w:ascii="Arial" w:hAnsi="Arial" w:cs="Arial"/>
                <w:b/>
                <w:sz w:val="18"/>
                <w:szCs w:val="18"/>
              </w:rPr>
            </w:pPr>
          </w:p>
        </w:tc>
        <w:tc>
          <w:tcPr>
            <w:tcW w:w="540" w:type="dxa"/>
          </w:tcPr>
          <w:p w14:paraId="4622DFA5" w14:textId="77777777" w:rsidR="00AD4703" w:rsidRPr="005A7BEF" w:rsidRDefault="00AD4703" w:rsidP="005A7BEF">
            <w:pPr>
              <w:rPr>
                <w:rFonts w:ascii="Arial" w:hAnsi="Arial" w:cs="Arial"/>
                <w:b/>
                <w:sz w:val="18"/>
                <w:szCs w:val="18"/>
              </w:rPr>
            </w:pPr>
          </w:p>
        </w:tc>
        <w:tc>
          <w:tcPr>
            <w:tcW w:w="630" w:type="dxa"/>
          </w:tcPr>
          <w:p w14:paraId="42EA8B51" w14:textId="77777777" w:rsidR="00AD4703" w:rsidRPr="005A7BEF" w:rsidRDefault="00AD4703" w:rsidP="005A7BEF">
            <w:pPr>
              <w:rPr>
                <w:rFonts w:ascii="Arial" w:hAnsi="Arial" w:cs="Arial"/>
                <w:b/>
                <w:sz w:val="18"/>
                <w:szCs w:val="18"/>
              </w:rPr>
            </w:pPr>
          </w:p>
        </w:tc>
        <w:tc>
          <w:tcPr>
            <w:tcW w:w="720" w:type="dxa"/>
          </w:tcPr>
          <w:p w14:paraId="3AEF7C1E" w14:textId="77777777" w:rsidR="00AD4703" w:rsidRPr="005A7BEF" w:rsidRDefault="00AD4703" w:rsidP="005A7BEF">
            <w:pPr>
              <w:rPr>
                <w:rFonts w:ascii="Arial" w:hAnsi="Arial" w:cs="Arial"/>
                <w:b/>
                <w:sz w:val="18"/>
                <w:szCs w:val="18"/>
              </w:rPr>
            </w:pPr>
          </w:p>
        </w:tc>
        <w:tc>
          <w:tcPr>
            <w:tcW w:w="540" w:type="dxa"/>
          </w:tcPr>
          <w:p w14:paraId="10794EA3" w14:textId="77777777" w:rsidR="00AD4703" w:rsidRPr="005A7BEF" w:rsidRDefault="00AD4703" w:rsidP="005A7BEF">
            <w:pPr>
              <w:rPr>
                <w:rFonts w:ascii="Arial" w:hAnsi="Arial" w:cs="Arial"/>
                <w:b/>
                <w:sz w:val="18"/>
                <w:szCs w:val="18"/>
              </w:rPr>
            </w:pPr>
          </w:p>
        </w:tc>
        <w:tc>
          <w:tcPr>
            <w:tcW w:w="630" w:type="dxa"/>
          </w:tcPr>
          <w:p w14:paraId="18CA7E7C" w14:textId="77777777" w:rsidR="00AD4703" w:rsidRPr="005A7BEF" w:rsidRDefault="00AD4703" w:rsidP="005A7BEF">
            <w:pPr>
              <w:rPr>
                <w:rFonts w:ascii="Arial" w:hAnsi="Arial" w:cs="Arial"/>
                <w:b/>
                <w:sz w:val="18"/>
                <w:szCs w:val="18"/>
              </w:rPr>
            </w:pPr>
          </w:p>
        </w:tc>
        <w:tc>
          <w:tcPr>
            <w:tcW w:w="540" w:type="dxa"/>
          </w:tcPr>
          <w:p w14:paraId="2B632886" w14:textId="77777777" w:rsidR="00AD4703" w:rsidRPr="005A7BEF" w:rsidRDefault="00AD4703" w:rsidP="005A7BEF">
            <w:pPr>
              <w:rPr>
                <w:rFonts w:ascii="Arial" w:hAnsi="Arial" w:cs="Arial"/>
                <w:b/>
                <w:sz w:val="18"/>
                <w:szCs w:val="18"/>
              </w:rPr>
            </w:pPr>
          </w:p>
        </w:tc>
        <w:tc>
          <w:tcPr>
            <w:tcW w:w="665" w:type="dxa"/>
          </w:tcPr>
          <w:p w14:paraId="16166F7A" w14:textId="77777777" w:rsidR="00AD4703" w:rsidRPr="005A7BEF" w:rsidRDefault="00AD4703" w:rsidP="005A7BEF">
            <w:pPr>
              <w:rPr>
                <w:rFonts w:ascii="Arial" w:hAnsi="Arial" w:cs="Arial"/>
                <w:b/>
                <w:sz w:val="18"/>
                <w:szCs w:val="18"/>
              </w:rPr>
            </w:pPr>
          </w:p>
        </w:tc>
      </w:tr>
      <w:tr w:rsidR="00AD4703" w:rsidRPr="005A7BEF" w14:paraId="248A8EA0" w14:textId="77777777" w:rsidTr="00BB358E">
        <w:tc>
          <w:tcPr>
            <w:tcW w:w="3325" w:type="dxa"/>
          </w:tcPr>
          <w:p w14:paraId="4B57EA94" w14:textId="6DDD0724" w:rsidR="00AD4703" w:rsidRPr="005A7BEF" w:rsidRDefault="00AD4703" w:rsidP="005A7BEF">
            <w:pPr>
              <w:rPr>
                <w:rFonts w:ascii="Arial" w:hAnsi="Arial" w:cs="Arial"/>
                <w:b/>
                <w:sz w:val="18"/>
                <w:szCs w:val="18"/>
              </w:rPr>
            </w:pPr>
            <w:r w:rsidRPr="005A7BEF">
              <w:rPr>
                <w:rFonts w:ascii="Arial" w:hAnsi="Arial" w:cs="Arial"/>
                <w:b/>
                <w:sz w:val="18"/>
                <w:szCs w:val="18"/>
              </w:rPr>
              <w:t xml:space="preserve">F22.  How much did/will [Name] pay for staying in the health center during the </w:t>
            </w:r>
            <w:r w:rsidR="00D80006" w:rsidRPr="005A7BEF">
              <w:rPr>
                <w:rFonts w:ascii="Arial" w:hAnsi="Arial" w:cs="Arial"/>
                <w:b/>
                <w:sz w:val="18"/>
                <w:szCs w:val="18"/>
              </w:rPr>
              <w:t>l</w:t>
            </w:r>
            <w:r w:rsidRPr="005A7BEF">
              <w:rPr>
                <w:rFonts w:ascii="Arial" w:hAnsi="Arial" w:cs="Arial"/>
                <w:b/>
                <w:sz w:val="18"/>
                <w:szCs w:val="18"/>
              </w:rPr>
              <w:t>ast 2 weeks?</w:t>
            </w:r>
          </w:p>
          <w:p w14:paraId="06CF0137" w14:textId="77777777" w:rsidR="00AD4703" w:rsidRPr="005A7BEF" w:rsidRDefault="00AD4703" w:rsidP="005A7BEF">
            <w:pPr>
              <w:rPr>
                <w:rFonts w:ascii="Arial" w:hAnsi="Arial" w:cs="Arial"/>
                <w:b/>
                <w:sz w:val="18"/>
                <w:szCs w:val="18"/>
              </w:rPr>
            </w:pPr>
            <w:r w:rsidRPr="005A7BEF">
              <w:rPr>
                <w:rFonts w:ascii="Arial" w:hAnsi="Arial" w:cs="Arial"/>
                <w:b/>
                <w:sz w:val="18"/>
                <w:szCs w:val="18"/>
              </w:rPr>
              <w:t>(GH cedis and pesawas)</w:t>
            </w:r>
          </w:p>
        </w:tc>
        <w:tc>
          <w:tcPr>
            <w:tcW w:w="720" w:type="dxa"/>
          </w:tcPr>
          <w:p w14:paraId="4E6E5F77" w14:textId="77777777" w:rsidR="00AD4703" w:rsidRPr="005A7BEF" w:rsidRDefault="00AD4703" w:rsidP="005A7BEF">
            <w:pPr>
              <w:rPr>
                <w:rFonts w:ascii="Arial" w:hAnsi="Arial" w:cs="Arial"/>
                <w:b/>
                <w:sz w:val="18"/>
                <w:szCs w:val="18"/>
              </w:rPr>
            </w:pPr>
          </w:p>
        </w:tc>
        <w:tc>
          <w:tcPr>
            <w:tcW w:w="630" w:type="dxa"/>
          </w:tcPr>
          <w:p w14:paraId="7B5132D1" w14:textId="77777777" w:rsidR="00AD4703" w:rsidRPr="005A7BEF" w:rsidRDefault="00AD4703" w:rsidP="005A7BEF">
            <w:pPr>
              <w:rPr>
                <w:rFonts w:ascii="Arial" w:hAnsi="Arial" w:cs="Arial"/>
                <w:b/>
                <w:sz w:val="18"/>
                <w:szCs w:val="18"/>
              </w:rPr>
            </w:pPr>
          </w:p>
        </w:tc>
        <w:tc>
          <w:tcPr>
            <w:tcW w:w="540" w:type="dxa"/>
          </w:tcPr>
          <w:p w14:paraId="75176CEA" w14:textId="77777777" w:rsidR="00AD4703" w:rsidRPr="005A7BEF" w:rsidRDefault="00AD4703" w:rsidP="005A7BEF">
            <w:pPr>
              <w:rPr>
                <w:rFonts w:ascii="Arial" w:hAnsi="Arial" w:cs="Arial"/>
                <w:b/>
                <w:sz w:val="18"/>
                <w:szCs w:val="18"/>
              </w:rPr>
            </w:pPr>
          </w:p>
        </w:tc>
        <w:tc>
          <w:tcPr>
            <w:tcW w:w="630" w:type="dxa"/>
          </w:tcPr>
          <w:p w14:paraId="1EBA49EA" w14:textId="77777777" w:rsidR="00AD4703" w:rsidRPr="005A7BEF" w:rsidRDefault="00AD4703" w:rsidP="005A7BEF">
            <w:pPr>
              <w:rPr>
                <w:rFonts w:ascii="Arial" w:hAnsi="Arial" w:cs="Arial"/>
                <w:b/>
                <w:sz w:val="18"/>
                <w:szCs w:val="18"/>
              </w:rPr>
            </w:pPr>
          </w:p>
        </w:tc>
        <w:tc>
          <w:tcPr>
            <w:tcW w:w="630" w:type="dxa"/>
          </w:tcPr>
          <w:p w14:paraId="6BB2680D" w14:textId="77777777" w:rsidR="00AD4703" w:rsidRPr="005A7BEF" w:rsidRDefault="00AD4703" w:rsidP="005A7BEF">
            <w:pPr>
              <w:rPr>
                <w:rFonts w:ascii="Arial" w:hAnsi="Arial" w:cs="Arial"/>
                <w:b/>
                <w:sz w:val="18"/>
                <w:szCs w:val="18"/>
              </w:rPr>
            </w:pPr>
          </w:p>
        </w:tc>
        <w:tc>
          <w:tcPr>
            <w:tcW w:w="630" w:type="dxa"/>
          </w:tcPr>
          <w:p w14:paraId="364EB6F4" w14:textId="77777777" w:rsidR="00AD4703" w:rsidRPr="005A7BEF" w:rsidRDefault="00AD4703" w:rsidP="005A7BEF">
            <w:pPr>
              <w:rPr>
                <w:rFonts w:ascii="Arial" w:hAnsi="Arial" w:cs="Arial"/>
                <w:b/>
                <w:sz w:val="18"/>
                <w:szCs w:val="18"/>
              </w:rPr>
            </w:pPr>
          </w:p>
        </w:tc>
        <w:tc>
          <w:tcPr>
            <w:tcW w:w="630" w:type="dxa"/>
          </w:tcPr>
          <w:p w14:paraId="04CD8EC7" w14:textId="77777777" w:rsidR="00AD4703" w:rsidRPr="005A7BEF" w:rsidRDefault="00AD4703" w:rsidP="005A7BEF">
            <w:pPr>
              <w:rPr>
                <w:rFonts w:ascii="Arial" w:hAnsi="Arial" w:cs="Arial"/>
                <w:b/>
                <w:sz w:val="18"/>
                <w:szCs w:val="18"/>
              </w:rPr>
            </w:pPr>
          </w:p>
        </w:tc>
        <w:tc>
          <w:tcPr>
            <w:tcW w:w="630" w:type="dxa"/>
          </w:tcPr>
          <w:p w14:paraId="5CEB1D7E" w14:textId="77777777" w:rsidR="00AD4703" w:rsidRPr="005A7BEF" w:rsidRDefault="00AD4703" w:rsidP="005A7BEF">
            <w:pPr>
              <w:rPr>
                <w:rFonts w:ascii="Arial" w:hAnsi="Arial" w:cs="Arial"/>
                <w:b/>
                <w:sz w:val="18"/>
                <w:szCs w:val="18"/>
              </w:rPr>
            </w:pPr>
          </w:p>
        </w:tc>
        <w:tc>
          <w:tcPr>
            <w:tcW w:w="630" w:type="dxa"/>
          </w:tcPr>
          <w:p w14:paraId="42D74344" w14:textId="77777777" w:rsidR="00AD4703" w:rsidRPr="005A7BEF" w:rsidRDefault="00AD4703" w:rsidP="005A7BEF">
            <w:pPr>
              <w:rPr>
                <w:rFonts w:ascii="Arial" w:hAnsi="Arial" w:cs="Arial"/>
                <w:b/>
                <w:sz w:val="18"/>
                <w:szCs w:val="18"/>
              </w:rPr>
            </w:pPr>
          </w:p>
        </w:tc>
        <w:tc>
          <w:tcPr>
            <w:tcW w:w="630" w:type="dxa"/>
          </w:tcPr>
          <w:p w14:paraId="573C4F09" w14:textId="77777777" w:rsidR="00AD4703" w:rsidRPr="005A7BEF" w:rsidRDefault="00AD4703" w:rsidP="005A7BEF">
            <w:pPr>
              <w:rPr>
                <w:rFonts w:ascii="Arial" w:hAnsi="Arial" w:cs="Arial"/>
                <w:b/>
                <w:sz w:val="18"/>
                <w:szCs w:val="18"/>
              </w:rPr>
            </w:pPr>
          </w:p>
        </w:tc>
        <w:tc>
          <w:tcPr>
            <w:tcW w:w="630" w:type="dxa"/>
          </w:tcPr>
          <w:p w14:paraId="3FB0E31D" w14:textId="77777777" w:rsidR="00AD4703" w:rsidRPr="005A7BEF" w:rsidRDefault="00AD4703" w:rsidP="005A7BEF">
            <w:pPr>
              <w:rPr>
                <w:rFonts w:ascii="Arial" w:hAnsi="Arial" w:cs="Arial"/>
                <w:b/>
                <w:sz w:val="18"/>
                <w:szCs w:val="18"/>
              </w:rPr>
            </w:pPr>
          </w:p>
        </w:tc>
        <w:tc>
          <w:tcPr>
            <w:tcW w:w="540" w:type="dxa"/>
          </w:tcPr>
          <w:p w14:paraId="00059705" w14:textId="77777777" w:rsidR="00AD4703" w:rsidRPr="005A7BEF" w:rsidRDefault="00AD4703" w:rsidP="005A7BEF">
            <w:pPr>
              <w:rPr>
                <w:rFonts w:ascii="Arial" w:hAnsi="Arial" w:cs="Arial"/>
                <w:b/>
                <w:sz w:val="18"/>
                <w:szCs w:val="18"/>
              </w:rPr>
            </w:pPr>
          </w:p>
        </w:tc>
        <w:tc>
          <w:tcPr>
            <w:tcW w:w="630" w:type="dxa"/>
          </w:tcPr>
          <w:p w14:paraId="717F593B" w14:textId="77777777" w:rsidR="00AD4703" w:rsidRPr="005A7BEF" w:rsidRDefault="00AD4703" w:rsidP="005A7BEF">
            <w:pPr>
              <w:rPr>
                <w:rFonts w:ascii="Arial" w:hAnsi="Arial" w:cs="Arial"/>
                <w:b/>
                <w:sz w:val="18"/>
                <w:szCs w:val="18"/>
              </w:rPr>
            </w:pPr>
          </w:p>
        </w:tc>
        <w:tc>
          <w:tcPr>
            <w:tcW w:w="720" w:type="dxa"/>
          </w:tcPr>
          <w:p w14:paraId="3D8F120A" w14:textId="77777777" w:rsidR="00AD4703" w:rsidRPr="005A7BEF" w:rsidRDefault="00AD4703" w:rsidP="005A7BEF">
            <w:pPr>
              <w:rPr>
                <w:rFonts w:ascii="Arial" w:hAnsi="Arial" w:cs="Arial"/>
                <w:b/>
                <w:sz w:val="18"/>
                <w:szCs w:val="18"/>
              </w:rPr>
            </w:pPr>
          </w:p>
        </w:tc>
        <w:tc>
          <w:tcPr>
            <w:tcW w:w="540" w:type="dxa"/>
          </w:tcPr>
          <w:p w14:paraId="34B3D6BC" w14:textId="77777777" w:rsidR="00AD4703" w:rsidRPr="005A7BEF" w:rsidRDefault="00AD4703" w:rsidP="005A7BEF">
            <w:pPr>
              <w:rPr>
                <w:rFonts w:ascii="Arial" w:hAnsi="Arial" w:cs="Arial"/>
                <w:b/>
                <w:sz w:val="18"/>
                <w:szCs w:val="18"/>
              </w:rPr>
            </w:pPr>
          </w:p>
        </w:tc>
        <w:tc>
          <w:tcPr>
            <w:tcW w:w="630" w:type="dxa"/>
          </w:tcPr>
          <w:p w14:paraId="7241C09D" w14:textId="77777777" w:rsidR="00AD4703" w:rsidRPr="005A7BEF" w:rsidRDefault="00AD4703" w:rsidP="005A7BEF">
            <w:pPr>
              <w:rPr>
                <w:rFonts w:ascii="Arial" w:hAnsi="Arial" w:cs="Arial"/>
                <w:b/>
                <w:sz w:val="18"/>
                <w:szCs w:val="18"/>
              </w:rPr>
            </w:pPr>
          </w:p>
        </w:tc>
        <w:tc>
          <w:tcPr>
            <w:tcW w:w="540" w:type="dxa"/>
          </w:tcPr>
          <w:p w14:paraId="5F872A77" w14:textId="77777777" w:rsidR="00AD4703" w:rsidRPr="005A7BEF" w:rsidRDefault="00AD4703" w:rsidP="005A7BEF">
            <w:pPr>
              <w:rPr>
                <w:rFonts w:ascii="Arial" w:hAnsi="Arial" w:cs="Arial"/>
                <w:b/>
                <w:sz w:val="18"/>
                <w:szCs w:val="18"/>
              </w:rPr>
            </w:pPr>
          </w:p>
        </w:tc>
        <w:tc>
          <w:tcPr>
            <w:tcW w:w="665" w:type="dxa"/>
          </w:tcPr>
          <w:p w14:paraId="5F74F291" w14:textId="77777777" w:rsidR="00AD4703" w:rsidRPr="005A7BEF" w:rsidRDefault="00AD4703" w:rsidP="005A7BEF">
            <w:pPr>
              <w:rPr>
                <w:rFonts w:ascii="Arial" w:hAnsi="Arial" w:cs="Arial"/>
                <w:b/>
                <w:sz w:val="18"/>
                <w:szCs w:val="18"/>
              </w:rPr>
            </w:pPr>
          </w:p>
        </w:tc>
      </w:tr>
      <w:tr w:rsidR="00AD4703" w:rsidRPr="005A7BEF" w14:paraId="2D2C4A83" w14:textId="77777777" w:rsidTr="00BB358E">
        <w:tc>
          <w:tcPr>
            <w:tcW w:w="3325" w:type="dxa"/>
          </w:tcPr>
          <w:p w14:paraId="728E63D1" w14:textId="77777777" w:rsidR="00AD4703" w:rsidRPr="005A7BEF" w:rsidRDefault="00AD4703" w:rsidP="005A7BEF">
            <w:pPr>
              <w:rPr>
                <w:rFonts w:ascii="Arial" w:hAnsi="Arial" w:cs="Arial"/>
                <w:b/>
                <w:sz w:val="18"/>
                <w:szCs w:val="18"/>
              </w:rPr>
            </w:pPr>
            <w:r w:rsidRPr="005A7BEF">
              <w:rPr>
                <w:rFonts w:ascii="Arial" w:hAnsi="Arial" w:cs="Arial"/>
                <w:b/>
                <w:sz w:val="18"/>
                <w:szCs w:val="18"/>
              </w:rPr>
              <w:t>F23.  During the last 2 weeks did [Name] purchase any medicine or medical supplies?</w:t>
            </w:r>
          </w:p>
          <w:p w14:paraId="5B984501" w14:textId="77777777" w:rsidR="00AD4703" w:rsidRPr="005A7BEF" w:rsidRDefault="00AD4703" w:rsidP="005A7BEF">
            <w:pPr>
              <w:rPr>
                <w:rFonts w:ascii="Arial" w:hAnsi="Arial" w:cs="Arial"/>
                <w:b/>
                <w:sz w:val="18"/>
                <w:szCs w:val="18"/>
              </w:rPr>
            </w:pPr>
            <w:r w:rsidRPr="005A7BEF">
              <w:rPr>
                <w:rFonts w:ascii="Arial" w:hAnsi="Arial" w:cs="Arial"/>
                <w:b/>
                <w:sz w:val="18"/>
                <w:szCs w:val="18"/>
              </w:rPr>
              <w:t>1. Yes,</w:t>
            </w:r>
          </w:p>
          <w:p w14:paraId="7B9C2FC5" w14:textId="5367D455" w:rsidR="00AD4703" w:rsidRPr="005A7BEF" w:rsidRDefault="00AD4703" w:rsidP="005A7BEF">
            <w:pPr>
              <w:rPr>
                <w:rFonts w:ascii="Arial" w:hAnsi="Arial" w:cs="Arial"/>
                <w:b/>
                <w:sz w:val="18"/>
                <w:szCs w:val="18"/>
              </w:rPr>
            </w:pPr>
            <w:r w:rsidRPr="005A7BEF">
              <w:rPr>
                <w:rFonts w:ascii="Arial" w:hAnsi="Arial" w:cs="Arial"/>
                <w:b/>
                <w:sz w:val="18"/>
                <w:szCs w:val="18"/>
              </w:rPr>
              <w:t xml:space="preserve"> 5. No </w:t>
            </w:r>
            <w:r w:rsidR="00880145" w:rsidRPr="005A7BEF">
              <w:rPr>
                <w:rFonts w:ascii="Arial" w:hAnsi="Arial" w:cs="Arial"/>
                <w:b/>
                <w:sz w:val="18"/>
                <w:szCs w:val="18"/>
              </w:rPr>
              <w:t>&gt;&gt; F26</w:t>
            </w:r>
          </w:p>
        </w:tc>
        <w:tc>
          <w:tcPr>
            <w:tcW w:w="720" w:type="dxa"/>
          </w:tcPr>
          <w:p w14:paraId="31E194CC" w14:textId="77777777" w:rsidR="00AD4703" w:rsidRPr="005A7BEF" w:rsidRDefault="00AD4703" w:rsidP="005A7BEF">
            <w:pPr>
              <w:rPr>
                <w:rFonts w:ascii="Arial" w:hAnsi="Arial" w:cs="Arial"/>
                <w:b/>
                <w:sz w:val="18"/>
                <w:szCs w:val="18"/>
              </w:rPr>
            </w:pPr>
          </w:p>
        </w:tc>
        <w:tc>
          <w:tcPr>
            <w:tcW w:w="630" w:type="dxa"/>
          </w:tcPr>
          <w:p w14:paraId="3616363E" w14:textId="77777777" w:rsidR="00AD4703" w:rsidRPr="005A7BEF" w:rsidRDefault="00AD4703" w:rsidP="005A7BEF">
            <w:pPr>
              <w:rPr>
                <w:rFonts w:ascii="Arial" w:hAnsi="Arial" w:cs="Arial"/>
                <w:b/>
                <w:sz w:val="18"/>
                <w:szCs w:val="18"/>
              </w:rPr>
            </w:pPr>
          </w:p>
        </w:tc>
        <w:tc>
          <w:tcPr>
            <w:tcW w:w="540" w:type="dxa"/>
          </w:tcPr>
          <w:p w14:paraId="0D2BC417" w14:textId="77777777" w:rsidR="00AD4703" w:rsidRPr="005A7BEF" w:rsidRDefault="00AD4703" w:rsidP="005A7BEF">
            <w:pPr>
              <w:rPr>
                <w:rFonts w:ascii="Arial" w:hAnsi="Arial" w:cs="Arial"/>
                <w:b/>
                <w:sz w:val="18"/>
                <w:szCs w:val="18"/>
              </w:rPr>
            </w:pPr>
          </w:p>
        </w:tc>
        <w:tc>
          <w:tcPr>
            <w:tcW w:w="630" w:type="dxa"/>
          </w:tcPr>
          <w:p w14:paraId="630E587B" w14:textId="77777777" w:rsidR="00AD4703" w:rsidRPr="005A7BEF" w:rsidRDefault="00AD4703" w:rsidP="005A7BEF">
            <w:pPr>
              <w:rPr>
                <w:rFonts w:ascii="Arial" w:hAnsi="Arial" w:cs="Arial"/>
                <w:b/>
                <w:sz w:val="18"/>
                <w:szCs w:val="18"/>
              </w:rPr>
            </w:pPr>
          </w:p>
        </w:tc>
        <w:tc>
          <w:tcPr>
            <w:tcW w:w="630" w:type="dxa"/>
          </w:tcPr>
          <w:p w14:paraId="38655461" w14:textId="77777777" w:rsidR="00AD4703" w:rsidRPr="005A7BEF" w:rsidRDefault="00AD4703" w:rsidP="005A7BEF">
            <w:pPr>
              <w:rPr>
                <w:rFonts w:ascii="Arial" w:hAnsi="Arial" w:cs="Arial"/>
                <w:b/>
                <w:sz w:val="18"/>
                <w:szCs w:val="18"/>
              </w:rPr>
            </w:pPr>
          </w:p>
        </w:tc>
        <w:tc>
          <w:tcPr>
            <w:tcW w:w="630" w:type="dxa"/>
          </w:tcPr>
          <w:p w14:paraId="2262E415" w14:textId="77777777" w:rsidR="00AD4703" w:rsidRPr="005A7BEF" w:rsidRDefault="00AD4703" w:rsidP="005A7BEF">
            <w:pPr>
              <w:rPr>
                <w:rFonts w:ascii="Arial" w:hAnsi="Arial" w:cs="Arial"/>
                <w:b/>
                <w:sz w:val="18"/>
                <w:szCs w:val="18"/>
              </w:rPr>
            </w:pPr>
          </w:p>
        </w:tc>
        <w:tc>
          <w:tcPr>
            <w:tcW w:w="630" w:type="dxa"/>
          </w:tcPr>
          <w:p w14:paraId="46D4C11C" w14:textId="77777777" w:rsidR="00AD4703" w:rsidRPr="005A7BEF" w:rsidRDefault="00AD4703" w:rsidP="005A7BEF">
            <w:pPr>
              <w:rPr>
                <w:rFonts w:ascii="Arial" w:hAnsi="Arial" w:cs="Arial"/>
                <w:b/>
                <w:sz w:val="18"/>
                <w:szCs w:val="18"/>
              </w:rPr>
            </w:pPr>
          </w:p>
        </w:tc>
        <w:tc>
          <w:tcPr>
            <w:tcW w:w="630" w:type="dxa"/>
          </w:tcPr>
          <w:p w14:paraId="6B0133F3" w14:textId="77777777" w:rsidR="00AD4703" w:rsidRPr="005A7BEF" w:rsidRDefault="00AD4703" w:rsidP="005A7BEF">
            <w:pPr>
              <w:rPr>
                <w:rFonts w:ascii="Arial" w:hAnsi="Arial" w:cs="Arial"/>
                <w:b/>
                <w:sz w:val="18"/>
                <w:szCs w:val="18"/>
              </w:rPr>
            </w:pPr>
          </w:p>
        </w:tc>
        <w:tc>
          <w:tcPr>
            <w:tcW w:w="630" w:type="dxa"/>
          </w:tcPr>
          <w:p w14:paraId="2832D6E2" w14:textId="77777777" w:rsidR="00AD4703" w:rsidRPr="005A7BEF" w:rsidRDefault="00AD4703" w:rsidP="005A7BEF">
            <w:pPr>
              <w:rPr>
                <w:rFonts w:ascii="Arial" w:hAnsi="Arial" w:cs="Arial"/>
                <w:b/>
                <w:sz w:val="18"/>
                <w:szCs w:val="18"/>
              </w:rPr>
            </w:pPr>
          </w:p>
        </w:tc>
        <w:tc>
          <w:tcPr>
            <w:tcW w:w="630" w:type="dxa"/>
          </w:tcPr>
          <w:p w14:paraId="416A5B44" w14:textId="77777777" w:rsidR="00AD4703" w:rsidRPr="005A7BEF" w:rsidRDefault="00AD4703" w:rsidP="005A7BEF">
            <w:pPr>
              <w:rPr>
                <w:rFonts w:ascii="Arial" w:hAnsi="Arial" w:cs="Arial"/>
                <w:b/>
                <w:sz w:val="18"/>
                <w:szCs w:val="18"/>
              </w:rPr>
            </w:pPr>
          </w:p>
        </w:tc>
        <w:tc>
          <w:tcPr>
            <w:tcW w:w="630" w:type="dxa"/>
          </w:tcPr>
          <w:p w14:paraId="283C1E44" w14:textId="77777777" w:rsidR="00AD4703" w:rsidRPr="005A7BEF" w:rsidRDefault="00AD4703" w:rsidP="005A7BEF">
            <w:pPr>
              <w:rPr>
                <w:rFonts w:ascii="Arial" w:hAnsi="Arial" w:cs="Arial"/>
                <w:b/>
                <w:sz w:val="18"/>
                <w:szCs w:val="18"/>
              </w:rPr>
            </w:pPr>
          </w:p>
        </w:tc>
        <w:tc>
          <w:tcPr>
            <w:tcW w:w="540" w:type="dxa"/>
          </w:tcPr>
          <w:p w14:paraId="2561D306" w14:textId="77777777" w:rsidR="00AD4703" w:rsidRPr="005A7BEF" w:rsidRDefault="00AD4703" w:rsidP="005A7BEF">
            <w:pPr>
              <w:rPr>
                <w:rFonts w:ascii="Arial" w:hAnsi="Arial" w:cs="Arial"/>
                <w:b/>
                <w:sz w:val="18"/>
                <w:szCs w:val="18"/>
              </w:rPr>
            </w:pPr>
          </w:p>
        </w:tc>
        <w:tc>
          <w:tcPr>
            <w:tcW w:w="630" w:type="dxa"/>
          </w:tcPr>
          <w:p w14:paraId="34E94920" w14:textId="77777777" w:rsidR="00AD4703" w:rsidRPr="005A7BEF" w:rsidRDefault="00AD4703" w:rsidP="005A7BEF">
            <w:pPr>
              <w:rPr>
                <w:rFonts w:ascii="Arial" w:hAnsi="Arial" w:cs="Arial"/>
                <w:b/>
                <w:sz w:val="18"/>
                <w:szCs w:val="18"/>
              </w:rPr>
            </w:pPr>
          </w:p>
        </w:tc>
        <w:tc>
          <w:tcPr>
            <w:tcW w:w="720" w:type="dxa"/>
          </w:tcPr>
          <w:p w14:paraId="74A71016" w14:textId="77777777" w:rsidR="00AD4703" w:rsidRPr="005A7BEF" w:rsidRDefault="00AD4703" w:rsidP="005A7BEF">
            <w:pPr>
              <w:rPr>
                <w:rFonts w:ascii="Arial" w:hAnsi="Arial" w:cs="Arial"/>
                <w:b/>
                <w:sz w:val="18"/>
                <w:szCs w:val="18"/>
              </w:rPr>
            </w:pPr>
          </w:p>
        </w:tc>
        <w:tc>
          <w:tcPr>
            <w:tcW w:w="540" w:type="dxa"/>
          </w:tcPr>
          <w:p w14:paraId="4821166D" w14:textId="77777777" w:rsidR="00AD4703" w:rsidRPr="005A7BEF" w:rsidRDefault="00AD4703" w:rsidP="005A7BEF">
            <w:pPr>
              <w:rPr>
                <w:rFonts w:ascii="Arial" w:hAnsi="Arial" w:cs="Arial"/>
                <w:b/>
                <w:sz w:val="18"/>
                <w:szCs w:val="18"/>
              </w:rPr>
            </w:pPr>
          </w:p>
        </w:tc>
        <w:tc>
          <w:tcPr>
            <w:tcW w:w="630" w:type="dxa"/>
          </w:tcPr>
          <w:p w14:paraId="386625F2" w14:textId="77777777" w:rsidR="00AD4703" w:rsidRPr="005A7BEF" w:rsidRDefault="00AD4703" w:rsidP="005A7BEF">
            <w:pPr>
              <w:rPr>
                <w:rFonts w:ascii="Arial" w:hAnsi="Arial" w:cs="Arial"/>
                <w:b/>
                <w:sz w:val="18"/>
                <w:szCs w:val="18"/>
              </w:rPr>
            </w:pPr>
          </w:p>
        </w:tc>
        <w:tc>
          <w:tcPr>
            <w:tcW w:w="540" w:type="dxa"/>
          </w:tcPr>
          <w:p w14:paraId="41CA804B" w14:textId="77777777" w:rsidR="00AD4703" w:rsidRPr="005A7BEF" w:rsidRDefault="00AD4703" w:rsidP="005A7BEF">
            <w:pPr>
              <w:rPr>
                <w:rFonts w:ascii="Arial" w:hAnsi="Arial" w:cs="Arial"/>
                <w:b/>
                <w:sz w:val="18"/>
                <w:szCs w:val="18"/>
              </w:rPr>
            </w:pPr>
          </w:p>
        </w:tc>
        <w:tc>
          <w:tcPr>
            <w:tcW w:w="665" w:type="dxa"/>
          </w:tcPr>
          <w:p w14:paraId="10A88CC0" w14:textId="77777777" w:rsidR="00AD4703" w:rsidRPr="005A7BEF" w:rsidRDefault="00AD4703" w:rsidP="005A7BEF">
            <w:pPr>
              <w:rPr>
                <w:rFonts w:ascii="Arial" w:hAnsi="Arial" w:cs="Arial"/>
                <w:b/>
                <w:sz w:val="18"/>
                <w:szCs w:val="18"/>
              </w:rPr>
            </w:pPr>
          </w:p>
        </w:tc>
      </w:tr>
      <w:tr w:rsidR="00AD4703" w:rsidRPr="005A7BEF" w14:paraId="680E2A5D" w14:textId="77777777" w:rsidTr="00BB358E">
        <w:tc>
          <w:tcPr>
            <w:tcW w:w="3325" w:type="dxa"/>
          </w:tcPr>
          <w:p w14:paraId="1733563D" w14:textId="77777777" w:rsidR="00AD4703" w:rsidRPr="005A7BEF" w:rsidRDefault="00AD4703" w:rsidP="005A7BEF">
            <w:pPr>
              <w:rPr>
                <w:rFonts w:ascii="Arial" w:hAnsi="Arial" w:cs="Arial"/>
                <w:b/>
                <w:sz w:val="18"/>
                <w:szCs w:val="18"/>
              </w:rPr>
            </w:pPr>
            <w:r w:rsidRPr="005A7BEF">
              <w:rPr>
                <w:rFonts w:ascii="Arial" w:hAnsi="Arial" w:cs="Arial"/>
                <w:b/>
                <w:sz w:val="18"/>
                <w:szCs w:val="18"/>
              </w:rPr>
              <w:t>F24.  How much did [Name] pay altogether for these medicine/medical supplies?</w:t>
            </w:r>
          </w:p>
          <w:p w14:paraId="2780230D" w14:textId="77777777" w:rsidR="00AD4703" w:rsidRPr="005A7BEF" w:rsidRDefault="00AD4703" w:rsidP="005A7BEF">
            <w:pPr>
              <w:rPr>
                <w:rFonts w:ascii="Arial" w:hAnsi="Arial" w:cs="Arial"/>
                <w:b/>
                <w:sz w:val="18"/>
                <w:szCs w:val="18"/>
              </w:rPr>
            </w:pPr>
            <w:r w:rsidRPr="005A7BEF">
              <w:rPr>
                <w:rFonts w:ascii="Arial" w:hAnsi="Arial" w:cs="Arial"/>
                <w:b/>
                <w:sz w:val="18"/>
                <w:szCs w:val="18"/>
              </w:rPr>
              <w:t>(GH cedis and pesawas)</w:t>
            </w:r>
          </w:p>
        </w:tc>
        <w:tc>
          <w:tcPr>
            <w:tcW w:w="720" w:type="dxa"/>
          </w:tcPr>
          <w:p w14:paraId="79CD68BC" w14:textId="77777777" w:rsidR="00AD4703" w:rsidRPr="005A7BEF" w:rsidRDefault="00AD4703" w:rsidP="005A7BEF">
            <w:pPr>
              <w:rPr>
                <w:rFonts w:ascii="Arial" w:hAnsi="Arial" w:cs="Arial"/>
                <w:b/>
                <w:sz w:val="18"/>
                <w:szCs w:val="18"/>
              </w:rPr>
            </w:pPr>
          </w:p>
        </w:tc>
        <w:tc>
          <w:tcPr>
            <w:tcW w:w="630" w:type="dxa"/>
          </w:tcPr>
          <w:p w14:paraId="5837EB48" w14:textId="77777777" w:rsidR="00AD4703" w:rsidRPr="005A7BEF" w:rsidRDefault="00AD4703" w:rsidP="005A7BEF">
            <w:pPr>
              <w:rPr>
                <w:rFonts w:ascii="Arial" w:hAnsi="Arial" w:cs="Arial"/>
                <w:b/>
                <w:sz w:val="18"/>
                <w:szCs w:val="18"/>
              </w:rPr>
            </w:pPr>
          </w:p>
        </w:tc>
        <w:tc>
          <w:tcPr>
            <w:tcW w:w="540" w:type="dxa"/>
          </w:tcPr>
          <w:p w14:paraId="744A1413" w14:textId="77777777" w:rsidR="00AD4703" w:rsidRPr="005A7BEF" w:rsidRDefault="00AD4703" w:rsidP="005A7BEF">
            <w:pPr>
              <w:rPr>
                <w:rFonts w:ascii="Arial" w:hAnsi="Arial" w:cs="Arial"/>
                <w:b/>
                <w:sz w:val="18"/>
                <w:szCs w:val="18"/>
              </w:rPr>
            </w:pPr>
          </w:p>
        </w:tc>
        <w:tc>
          <w:tcPr>
            <w:tcW w:w="630" w:type="dxa"/>
          </w:tcPr>
          <w:p w14:paraId="58F124D2" w14:textId="77777777" w:rsidR="00AD4703" w:rsidRPr="005A7BEF" w:rsidRDefault="00AD4703" w:rsidP="005A7BEF">
            <w:pPr>
              <w:rPr>
                <w:rFonts w:ascii="Arial" w:hAnsi="Arial" w:cs="Arial"/>
                <w:b/>
                <w:sz w:val="18"/>
                <w:szCs w:val="18"/>
              </w:rPr>
            </w:pPr>
          </w:p>
        </w:tc>
        <w:tc>
          <w:tcPr>
            <w:tcW w:w="630" w:type="dxa"/>
          </w:tcPr>
          <w:p w14:paraId="361E7950" w14:textId="77777777" w:rsidR="00AD4703" w:rsidRPr="005A7BEF" w:rsidRDefault="00AD4703" w:rsidP="005A7BEF">
            <w:pPr>
              <w:rPr>
                <w:rFonts w:ascii="Arial" w:hAnsi="Arial" w:cs="Arial"/>
                <w:b/>
                <w:sz w:val="18"/>
                <w:szCs w:val="18"/>
              </w:rPr>
            </w:pPr>
          </w:p>
        </w:tc>
        <w:tc>
          <w:tcPr>
            <w:tcW w:w="630" w:type="dxa"/>
          </w:tcPr>
          <w:p w14:paraId="4A20B08D" w14:textId="77777777" w:rsidR="00AD4703" w:rsidRPr="005A7BEF" w:rsidRDefault="00AD4703" w:rsidP="005A7BEF">
            <w:pPr>
              <w:rPr>
                <w:rFonts w:ascii="Arial" w:hAnsi="Arial" w:cs="Arial"/>
                <w:b/>
                <w:sz w:val="18"/>
                <w:szCs w:val="18"/>
              </w:rPr>
            </w:pPr>
          </w:p>
        </w:tc>
        <w:tc>
          <w:tcPr>
            <w:tcW w:w="630" w:type="dxa"/>
          </w:tcPr>
          <w:p w14:paraId="6321FDCB" w14:textId="77777777" w:rsidR="00AD4703" w:rsidRPr="005A7BEF" w:rsidRDefault="00AD4703" w:rsidP="005A7BEF">
            <w:pPr>
              <w:rPr>
                <w:rFonts w:ascii="Arial" w:hAnsi="Arial" w:cs="Arial"/>
                <w:b/>
                <w:sz w:val="18"/>
                <w:szCs w:val="18"/>
              </w:rPr>
            </w:pPr>
          </w:p>
        </w:tc>
        <w:tc>
          <w:tcPr>
            <w:tcW w:w="630" w:type="dxa"/>
          </w:tcPr>
          <w:p w14:paraId="2A123628" w14:textId="77777777" w:rsidR="00AD4703" w:rsidRPr="005A7BEF" w:rsidRDefault="00AD4703" w:rsidP="005A7BEF">
            <w:pPr>
              <w:rPr>
                <w:rFonts w:ascii="Arial" w:hAnsi="Arial" w:cs="Arial"/>
                <w:b/>
                <w:sz w:val="18"/>
                <w:szCs w:val="18"/>
              </w:rPr>
            </w:pPr>
          </w:p>
        </w:tc>
        <w:tc>
          <w:tcPr>
            <w:tcW w:w="630" w:type="dxa"/>
          </w:tcPr>
          <w:p w14:paraId="17B4551B" w14:textId="77777777" w:rsidR="00AD4703" w:rsidRPr="005A7BEF" w:rsidRDefault="00AD4703" w:rsidP="005A7BEF">
            <w:pPr>
              <w:rPr>
                <w:rFonts w:ascii="Arial" w:hAnsi="Arial" w:cs="Arial"/>
                <w:b/>
                <w:sz w:val="18"/>
                <w:szCs w:val="18"/>
              </w:rPr>
            </w:pPr>
          </w:p>
        </w:tc>
        <w:tc>
          <w:tcPr>
            <w:tcW w:w="630" w:type="dxa"/>
          </w:tcPr>
          <w:p w14:paraId="7C31A59A" w14:textId="77777777" w:rsidR="00AD4703" w:rsidRPr="005A7BEF" w:rsidRDefault="00AD4703" w:rsidP="005A7BEF">
            <w:pPr>
              <w:rPr>
                <w:rFonts w:ascii="Arial" w:hAnsi="Arial" w:cs="Arial"/>
                <w:b/>
                <w:sz w:val="18"/>
                <w:szCs w:val="18"/>
              </w:rPr>
            </w:pPr>
          </w:p>
        </w:tc>
        <w:tc>
          <w:tcPr>
            <w:tcW w:w="630" w:type="dxa"/>
          </w:tcPr>
          <w:p w14:paraId="17AAF903" w14:textId="77777777" w:rsidR="00AD4703" w:rsidRPr="005A7BEF" w:rsidRDefault="00AD4703" w:rsidP="005A7BEF">
            <w:pPr>
              <w:rPr>
                <w:rFonts w:ascii="Arial" w:hAnsi="Arial" w:cs="Arial"/>
                <w:b/>
                <w:sz w:val="18"/>
                <w:szCs w:val="18"/>
              </w:rPr>
            </w:pPr>
          </w:p>
        </w:tc>
        <w:tc>
          <w:tcPr>
            <w:tcW w:w="540" w:type="dxa"/>
          </w:tcPr>
          <w:p w14:paraId="151FA981" w14:textId="77777777" w:rsidR="00AD4703" w:rsidRPr="005A7BEF" w:rsidRDefault="00AD4703" w:rsidP="005A7BEF">
            <w:pPr>
              <w:rPr>
                <w:rFonts w:ascii="Arial" w:hAnsi="Arial" w:cs="Arial"/>
                <w:b/>
                <w:sz w:val="18"/>
                <w:szCs w:val="18"/>
              </w:rPr>
            </w:pPr>
          </w:p>
        </w:tc>
        <w:tc>
          <w:tcPr>
            <w:tcW w:w="630" w:type="dxa"/>
          </w:tcPr>
          <w:p w14:paraId="7AB6834A" w14:textId="77777777" w:rsidR="00AD4703" w:rsidRPr="005A7BEF" w:rsidRDefault="00AD4703" w:rsidP="005A7BEF">
            <w:pPr>
              <w:rPr>
                <w:rFonts w:ascii="Arial" w:hAnsi="Arial" w:cs="Arial"/>
                <w:b/>
                <w:sz w:val="18"/>
                <w:szCs w:val="18"/>
              </w:rPr>
            </w:pPr>
          </w:p>
        </w:tc>
        <w:tc>
          <w:tcPr>
            <w:tcW w:w="720" w:type="dxa"/>
          </w:tcPr>
          <w:p w14:paraId="46D7AE62" w14:textId="77777777" w:rsidR="00AD4703" w:rsidRPr="005A7BEF" w:rsidRDefault="00AD4703" w:rsidP="005A7BEF">
            <w:pPr>
              <w:rPr>
                <w:rFonts w:ascii="Arial" w:hAnsi="Arial" w:cs="Arial"/>
                <w:b/>
                <w:sz w:val="18"/>
                <w:szCs w:val="18"/>
              </w:rPr>
            </w:pPr>
          </w:p>
        </w:tc>
        <w:tc>
          <w:tcPr>
            <w:tcW w:w="540" w:type="dxa"/>
          </w:tcPr>
          <w:p w14:paraId="5B49D338" w14:textId="77777777" w:rsidR="00AD4703" w:rsidRPr="005A7BEF" w:rsidRDefault="00AD4703" w:rsidP="005A7BEF">
            <w:pPr>
              <w:rPr>
                <w:rFonts w:ascii="Arial" w:hAnsi="Arial" w:cs="Arial"/>
                <w:b/>
                <w:sz w:val="18"/>
                <w:szCs w:val="18"/>
              </w:rPr>
            </w:pPr>
          </w:p>
        </w:tc>
        <w:tc>
          <w:tcPr>
            <w:tcW w:w="630" w:type="dxa"/>
          </w:tcPr>
          <w:p w14:paraId="3A390195" w14:textId="77777777" w:rsidR="00AD4703" w:rsidRPr="005A7BEF" w:rsidRDefault="00AD4703" w:rsidP="005A7BEF">
            <w:pPr>
              <w:rPr>
                <w:rFonts w:ascii="Arial" w:hAnsi="Arial" w:cs="Arial"/>
                <w:b/>
                <w:sz w:val="18"/>
                <w:szCs w:val="18"/>
              </w:rPr>
            </w:pPr>
          </w:p>
        </w:tc>
        <w:tc>
          <w:tcPr>
            <w:tcW w:w="540" w:type="dxa"/>
          </w:tcPr>
          <w:p w14:paraId="37FE7CBB" w14:textId="77777777" w:rsidR="00AD4703" w:rsidRPr="005A7BEF" w:rsidRDefault="00AD4703" w:rsidP="005A7BEF">
            <w:pPr>
              <w:rPr>
                <w:rFonts w:ascii="Arial" w:hAnsi="Arial" w:cs="Arial"/>
                <w:b/>
                <w:sz w:val="18"/>
                <w:szCs w:val="18"/>
              </w:rPr>
            </w:pPr>
          </w:p>
        </w:tc>
        <w:tc>
          <w:tcPr>
            <w:tcW w:w="665" w:type="dxa"/>
          </w:tcPr>
          <w:p w14:paraId="3903F657" w14:textId="77777777" w:rsidR="00AD4703" w:rsidRPr="005A7BEF" w:rsidRDefault="00AD4703" w:rsidP="005A7BEF">
            <w:pPr>
              <w:rPr>
                <w:rFonts w:ascii="Arial" w:hAnsi="Arial" w:cs="Arial"/>
                <w:b/>
                <w:sz w:val="18"/>
                <w:szCs w:val="18"/>
              </w:rPr>
            </w:pPr>
          </w:p>
        </w:tc>
      </w:tr>
      <w:tr w:rsidR="00880145" w:rsidRPr="005A7BEF" w14:paraId="3579AD68" w14:textId="77777777" w:rsidTr="00BB358E">
        <w:tc>
          <w:tcPr>
            <w:tcW w:w="3325" w:type="dxa"/>
          </w:tcPr>
          <w:p w14:paraId="2693FCD6" w14:textId="3276E5FD" w:rsidR="00880145" w:rsidRPr="005A7BEF" w:rsidRDefault="00880145" w:rsidP="005A7BEF">
            <w:pPr>
              <w:rPr>
                <w:rFonts w:ascii="Arial" w:hAnsi="Arial" w:cs="Arial"/>
                <w:b/>
                <w:sz w:val="18"/>
                <w:szCs w:val="18"/>
              </w:rPr>
            </w:pPr>
            <w:r w:rsidRPr="005A7BEF">
              <w:rPr>
                <w:rFonts w:ascii="Arial" w:hAnsi="Arial" w:cs="Arial"/>
                <w:b/>
                <w:sz w:val="18"/>
                <w:szCs w:val="18"/>
              </w:rPr>
              <w:t>F25.  Were all the medical/medicinal supplies obtainable from the health facility?</w:t>
            </w:r>
          </w:p>
          <w:p w14:paraId="165751E6" w14:textId="77777777" w:rsidR="00880145" w:rsidRPr="005A7BEF" w:rsidRDefault="00880145" w:rsidP="005A7BEF">
            <w:pPr>
              <w:rPr>
                <w:rFonts w:ascii="Arial" w:hAnsi="Arial" w:cs="Arial"/>
                <w:b/>
                <w:sz w:val="18"/>
                <w:szCs w:val="18"/>
              </w:rPr>
            </w:pPr>
            <w:r w:rsidRPr="005A7BEF">
              <w:rPr>
                <w:rFonts w:ascii="Arial" w:hAnsi="Arial" w:cs="Arial"/>
                <w:b/>
                <w:sz w:val="18"/>
                <w:szCs w:val="18"/>
              </w:rPr>
              <w:t xml:space="preserve">1. Yes, </w:t>
            </w:r>
          </w:p>
          <w:p w14:paraId="387D9393" w14:textId="2EED98DB" w:rsidR="00880145" w:rsidRPr="005A7BEF" w:rsidRDefault="00880145" w:rsidP="005A7BEF">
            <w:pPr>
              <w:rPr>
                <w:rFonts w:ascii="Arial" w:hAnsi="Arial" w:cs="Arial"/>
                <w:b/>
                <w:sz w:val="18"/>
                <w:szCs w:val="18"/>
              </w:rPr>
            </w:pPr>
            <w:r w:rsidRPr="005A7BEF">
              <w:rPr>
                <w:rFonts w:ascii="Arial" w:hAnsi="Arial" w:cs="Arial"/>
                <w:b/>
                <w:sz w:val="18"/>
                <w:szCs w:val="18"/>
              </w:rPr>
              <w:t>5. No</w:t>
            </w:r>
          </w:p>
        </w:tc>
        <w:tc>
          <w:tcPr>
            <w:tcW w:w="720" w:type="dxa"/>
          </w:tcPr>
          <w:p w14:paraId="44934625" w14:textId="77777777" w:rsidR="00880145" w:rsidRPr="005A7BEF" w:rsidRDefault="00880145" w:rsidP="005A7BEF">
            <w:pPr>
              <w:rPr>
                <w:rFonts w:ascii="Arial" w:hAnsi="Arial" w:cs="Arial"/>
                <w:b/>
                <w:sz w:val="18"/>
                <w:szCs w:val="18"/>
              </w:rPr>
            </w:pPr>
          </w:p>
        </w:tc>
        <w:tc>
          <w:tcPr>
            <w:tcW w:w="630" w:type="dxa"/>
          </w:tcPr>
          <w:p w14:paraId="60F6C7D1" w14:textId="77777777" w:rsidR="00880145" w:rsidRPr="005A7BEF" w:rsidRDefault="00880145" w:rsidP="005A7BEF">
            <w:pPr>
              <w:rPr>
                <w:rFonts w:ascii="Arial" w:hAnsi="Arial" w:cs="Arial"/>
                <w:b/>
                <w:sz w:val="18"/>
                <w:szCs w:val="18"/>
              </w:rPr>
            </w:pPr>
          </w:p>
        </w:tc>
        <w:tc>
          <w:tcPr>
            <w:tcW w:w="540" w:type="dxa"/>
          </w:tcPr>
          <w:p w14:paraId="765C769D" w14:textId="77777777" w:rsidR="00880145" w:rsidRPr="005A7BEF" w:rsidRDefault="00880145" w:rsidP="005A7BEF">
            <w:pPr>
              <w:rPr>
                <w:rFonts w:ascii="Arial" w:hAnsi="Arial" w:cs="Arial"/>
                <w:b/>
                <w:sz w:val="18"/>
                <w:szCs w:val="18"/>
              </w:rPr>
            </w:pPr>
          </w:p>
        </w:tc>
        <w:tc>
          <w:tcPr>
            <w:tcW w:w="630" w:type="dxa"/>
          </w:tcPr>
          <w:p w14:paraId="543F4F22" w14:textId="77777777" w:rsidR="00880145" w:rsidRPr="005A7BEF" w:rsidRDefault="00880145" w:rsidP="005A7BEF">
            <w:pPr>
              <w:rPr>
                <w:rFonts w:ascii="Arial" w:hAnsi="Arial" w:cs="Arial"/>
                <w:b/>
                <w:sz w:val="18"/>
                <w:szCs w:val="18"/>
              </w:rPr>
            </w:pPr>
          </w:p>
        </w:tc>
        <w:tc>
          <w:tcPr>
            <w:tcW w:w="630" w:type="dxa"/>
          </w:tcPr>
          <w:p w14:paraId="1BCBACFC" w14:textId="77777777" w:rsidR="00880145" w:rsidRPr="005A7BEF" w:rsidRDefault="00880145" w:rsidP="005A7BEF">
            <w:pPr>
              <w:rPr>
                <w:rFonts w:ascii="Arial" w:hAnsi="Arial" w:cs="Arial"/>
                <w:b/>
                <w:sz w:val="18"/>
                <w:szCs w:val="18"/>
              </w:rPr>
            </w:pPr>
          </w:p>
        </w:tc>
        <w:tc>
          <w:tcPr>
            <w:tcW w:w="630" w:type="dxa"/>
          </w:tcPr>
          <w:p w14:paraId="6FB80D05" w14:textId="77777777" w:rsidR="00880145" w:rsidRPr="005A7BEF" w:rsidRDefault="00880145" w:rsidP="005A7BEF">
            <w:pPr>
              <w:rPr>
                <w:rFonts w:ascii="Arial" w:hAnsi="Arial" w:cs="Arial"/>
                <w:b/>
                <w:sz w:val="18"/>
                <w:szCs w:val="18"/>
              </w:rPr>
            </w:pPr>
          </w:p>
        </w:tc>
        <w:tc>
          <w:tcPr>
            <w:tcW w:w="630" w:type="dxa"/>
          </w:tcPr>
          <w:p w14:paraId="02D871FB" w14:textId="77777777" w:rsidR="00880145" w:rsidRPr="005A7BEF" w:rsidRDefault="00880145" w:rsidP="005A7BEF">
            <w:pPr>
              <w:rPr>
                <w:rFonts w:ascii="Arial" w:hAnsi="Arial" w:cs="Arial"/>
                <w:b/>
                <w:sz w:val="18"/>
                <w:szCs w:val="18"/>
              </w:rPr>
            </w:pPr>
          </w:p>
        </w:tc>
        <w:tc>
          <w:tcPr>
            <w:tcW w:w="630" w:type="dxa"/>
          </w:tcPr>
          <w:p w14:paraId="449952B8" w14:textId="77777777" w:rsidR="00880145" w:rsidRPr="005A7BEF" w:rsidRDefault="00880145" w:rsidP="005A7BEF">
            <w:pPr>
              <w:rPr>
                <w:rFonts w:ascii="Arial" w:hAnsi="Arial" w:cs="Arial"/>
                <w:b/>
                <w:sz w:val="18"/>
                <w:szCs w:val="18"/>
              </w:rPr>
            </w:pPr>
          </w:p>
        </w:tc>
        <w:tc>
          <w:tcPr>
            <w:tcW w:w="630" w:type="dxa"/>
          </w:tcPr>
          <w:p w14:paraId="490740F3" w14:textId="77777777" w:rsidR="00880145" w:rsidRPr="005A7BEF" w:rsidRDefault="00880145" w:rsidP="005A7BEF">
            <w:pPr>
              <w:rPr>
                <w:rFonts w:ascii="Arial" w:hAnsi="Arial" w:cs="Arial"/>
                <w:b/>
                <w:sz w:val="18"/>
                <w:szCs w:val="18"/>
              </w:rPr>
            </w:pPr>
          </w:p>
        </w:tc>
        <w:tc>
          <w:tcPr>
            <w:tcW w:w="630" w:type="dxa"/>
          </w:tcPr>
          <w:p w14:paraId="36538E88" w14:textId="77777777" w:rsidR="00880145" w:rsidRPr="005A7BEF" w:rsidRDefault="00880145" w:rsidP="005A7BEF">
            <w:pPr>
              <w:rPr>
                <w:rFonts w:ascii="Arial" w:hAnsi="Arial" w:cs="Arial"/>
                <w:b/>
                <w:sz w:val="18"/>
                <w:szCs w:val="18"/>
              </w:rPr>
            </w:pPr>
          </w:p>
        </w:tc>
        <w:tc>
          <w:tcPr>
            <w:tcW w:w="630" w:type="dxa"/>
          </w:tcPr>
          <w:p w14:paraId="3E8FD298" w14:textId="77777777" w:rsidR="00880145" w:rsidRPr="005A7BEF" w:rsidRDefault="00880145" w:rsidP="005A7BEF">
            <w:pPr>
              <w:rPr>
                <w:rFonts w:ascii="Arial" w:hAnsi="Arial" w:cs="Arial"/>
                <w:b/>
                <w:sz w:val="18"/>
                <w:szCs w:val="18"/>
              </w:rPr>
            </w:pPr>
          </w:p>
        </w:tc>
        <w:tc>
          <w:tcPr>
            <w:tcW w:w="540" w:type="dxa"/>
          </w:tcPr>
          <w:p w14:paraId="2E8EED3B" w14:textId="77777777" w:rsidR="00880145" w:rsidRPr="005A7BEF" w:rsidRDefault="00880145" w:rsidP="005A7BEF">
            <w:pPr>
              <w:rPr>
                <w:rFonts w:ascii="Arial" w:hAnsi="Arial" w:cs="Arial"/>
                <w:b/>
                <w:sz w:val="18"/>
                <w:szCs w:val="18"/>
              </w:rPr>
            </w:pPr>
          </w:p>
        </w:tc>
        <w:tc>
          <w:tcPr>
            <w:tcW w:w="630" w:type="dxa"/>
          </w:tcPr>
          <w:p w14:paraId="3C2FCC5F" w14:textId="77777777" w:rsidR="00880145" w:rsidRPr="005A7BEF" w:rsidRDefault="00880145" w:rsidP="005A7BEF">
            <w:pPr>
              <w:rPr>
                <w:rFonts w:ascii="Arial" w:hAnsi="Arial" w:cs="Arial"/>
                <w:b/>
                <w:sz w:val="18"/>
                <w:szCs w:val="18"/>
              </w:rPr>
            </w:pPr>
          </w:p>
        </w:tc>
        <w:tc>
          <w:tcPr>
            <w:tcW w:w="720" w:type="dxa"/>
          </w:tcPr>
          <w:p w14:paraId="10C02D7C" w14:textId="77777777" w:rsidR="00880145" w:rsidRPr="005A7BEF" w:rsidRDefault="00880145" w:rsidP="005A7BEF">
            <w:pPr>
              <w:rPr>
                <w:rFonts w:ascii="Arial" w:hAnsi="Arial" w:cs="Arial"/>
                <w:b/>
                <w:sz w:val="18"/>
                <w:szCs w:val="18"/>
              </w:rPr>
            </w:pPr>
          </w:p>
        </w:tc>
        <w:tc>
          <w:tcPr>
            <w:tcW w:w="540" w:type="dxa"/>
          </w:tcPr>
          <w:p w14:paraId="379DA0C6" w14:textId="77777777" w:rsidR="00880145" w:rsidRPr="005A7BEF" w:rsidRDefault="00880145" w:rsidP="005A7BEF">
            <w:pPr>
              <w:rPr>
                <w:rFonts w:ascii="Arial" w:hAnsi="Arial" w:cs="Arial"/>
                <w:b/>
                <w:sz w:val="18"/>
                <w:szCs w:val="18"/>
              </w:rPr>
            </w:pPr>
          </w:p>
        </w:tc>
        <w:tc>
          <w:tcPr>
            <w:tcW w:w="630" w:type="dxa"/>
          </w:tcPr>
          <w:p w14:paraId="352DA4A5" w14:textId="77777777" w:rsidR="00880145" w:rsidRPr="005A7BEF" w:rsidRDefault="00880145" w:rsidP="005A7BEF">
            <w:pPr>
              <w:rPr>
                <w:rFonts w:ascii="Arial" w:hAnsi="Arial" w:cs="Arial"/>
                <w:b/>
                <w:sz w:val="18"/>
                <w:szCs w:val="18"/>
              </w:rPr>
            </w:pPr>
          </w:p>
        </w:tc>
        <w:tc>
          <w:tcPr>
            <w:tcW w:w="540" w:type="dxa"/>
          </w:tcPr>
          <w:p w14:paraId="33122A2E" w14:textId="77777777" w:rsidR="00880145" w:rsidRPr="005A7BEF" w:rsidRDefault="00880145" w:rsidP="005A7BEF">
            <w:pPr>
              <w:rPr>
                <w:rFonts w:ascii="Arial" w:hAnsi="Arial" w:cs="Arial"/>
                <w:b/>
                <w:sz w:val="18"/>
                <w:szCs w:val="18"/>
              </w:rPr>
            </w:pPr>
          </w:p>
        </w:tc>
        <w:tc>
          <w:tcPr>
            <w:tcW w:w="665" w:type="dxa"/>
          </w:tcPr>
          <w:p w14:paraId="5AE8F130" w14:textId="77777777" w:rsidR="00880145" w:rsidRPr="005A7BEF" w:rsidRDefault="00880145" w:rsidP="005A7BEF">
            <w:pPr>
              <w:rPr>
                <w:rFonts w:ascii="Arial" w:hAnsi="Arial" w:cs="Arial"/>
                <w:b/>
                <w:sz w:val="18"/>
                <w:szCs w:val="18"/>
              </w:rPr>
            </w:pPr>
          </w:p>
        </w:tc>
      </w:tr>
      <w:tr w:rsidR="00880145" w:rsidRPr="005A7BEF" w14:paraId="46F0E282" w14:textId="77777777" w:rsidTr="00BB358E">
        <w:tc>
          <w:tcPr>
            <w:tcW w:w="3325" w:type="dxa"/>
          </w:tcPr>
          <w:p w14:paraId="027C2BEC" w14:textId="0FFAD3EF" w:rsidR="00880145" w:rsidRPr="005A7BEF" w:rsidRDefault="00880145" w:rsidP="005A7BEF">
            <w:pPr>
              <w:rPr>
                <w:rFonts w:ascii="Arial" w:hAnsi="Arial" w:cs="Arial"/>
                <w:b/>
                <w:sz w:val="18"/>
                <w:szCs w:val="18"/>
              </w:rPr>
            </w:pPr>
            <w:r w:rsidRPr="005A7BEF">
              <w:rPr>
                <w:rFonts w:ascii="Arial" w:hAnsi="Arial" w:cs="Arial"/>
                <w:b/>
                <w:sz w:val="18"/>
                <w:szCs w:val="18"/>
              </w:rPr>
              <w:t>F26.  Total medical expenses over the last 2 weeks (If cannot, give breakdown)</w:t>
            </w:r>
          </w:p>
          <w:p w14:paraId="70ADB30E" w14:textId="77777777" w:rsidR="00880145" w:rsidRPr="005A7BEF" w:rsidRDefault="00880145" w:rsidP="005A7BEF">
            <w:pPr>
              <w:rPr>
                <w:rFonts w:ascii="Arial" w:hAnsi="Arial" w:cs="Arial"/>
                <w:b/>
                <w:sz w:val="18"/>
                <w:szCs w:val="18"/>
              </w:rPr>
            </w:pPr>
            <w:r w:rsidRPr="005A7BEF">
              <w:rPr>
                <w:rFonts w:ascii="Arial" w:hAnsi="Arial" w:cs="Arial"/>
                <w:b/>
                <w:sz w:val="18"/>
                <w:szCs w:val="18"/>
              </w:rPr>
              <w:t>(GH cedis and pesawas)</w:t>
            </w:r>
            <w:r w:rsidRPr="005A7BEF">
              <w:rPr>
                <w:rFonts w:ascii="Arial" w:hAnsi="Arial" w:cs="Arial"/>
                <w:b/>
                <w:sz w:val="18"/>
                <w:szCs w:val="18"/>
              </w:rPr>
              <w:tab/>
            </w:r>
          </w:p>
        </w:tc>
        <w:tc>
          <w:tcPr>
            <w:tcW w:w="720" w:type="dxa"/>
          </w:tcPr>
          <w:p w14:paraId="52BB1460" w14:textId="77777777" w:rsidR="00880145" w:rsidRPr="005A7BEF" w:rsidRDefault="00880145" w:rsidP="005A7BEF">
            <w:pPr>
              <w:rPr>
                <w:rFonts w:ascii="Arial" w:hAnsi="Arial" w:cs="Arial"/>
                <w:b/>
                <w:sz w:val="18"/>
                <w:szCs w:val="18"/>
              </w:rPr>
            </w:pPr>
          </w:p>
        </w:tc>
        <w:tc>
          <w:tcPr>
            <w:tcW w:w="630" w:type="dxa"/>
          </w:tcPr>
          <w:p w14:paraId="6E099431" w14:textId="77777777" w:rsidR="00880145" w:rsidRPr="005A7BEF" w:rsidRDefault="00880145" w:rsidP="005A7BEF">
            <w:pPr>
              <w:rPr>
                <w:rFonts w:ascii="Arial" w:hAnsi="Arial" w:cs="Arial"/>
                <w:b/>
                <w:sz w:val="18"/>
                <w:szCs w:val="18"/>
              </w:rPr>
            </w:pPr>
          </w:p>
        </w:tc>
        <w:tc>
          <w:tcPr>
            <w:tcW w:w="540" w:type="dxa"/>
          </w:tcPr>
          <w:p w14:paraId="00871C88" w14:textId="77777777" w:rsidR="00880145" w:rsidRPr="005A7BEF" w:rsidRDefault="00880145" w:rsidP="005A7BEF">
            <w:pPr>
              <w:rPr>
                <w:rFonts w:ascii="Arial" w:hAnsi="Arial" w:cs="Arial"/>
                <w:b/>
                <w:sz w:val="18"/>
                <w:szCs w:val="18"/>
              </w:rPr>
            </w:pPr>
          </w:p>
        </w:tc>
        <w:tc>
          <w:tcPr>
            <w:tcW w:w="630" w:type="dxa"/>
          </w:tcPr>
          <w:p w14:paraId="5A5E4347" w14:textId="77777777" w:rsidR="00880145" w:rsidRPr="005A7BEF" w:rsidRDefault="00880145" w:rsidP="005A7BEF">
            <w:pPr>
              <w:rPr>
                <w:rFonts w:ascii="Arial" w:hAnsi="Arial" w:cs="Arial"/>
                <w:b/>
                <w:sz w:val="18"/>
                <w:szCs w:val="18"/>
              </w:rPr>
            </w:pPr>
          </w:p>
        </w:tc>
        <w:tc>
          <w:tcPr>
            <w:tcW w:w="630" w:type="dxa"/>
          </w:tcPr>
          <w:p w14:paraId="6D47EBA2" w14:textId="77777777" w:rsidR="00880145" w:rsidRPr="005A7BEF" w:rsidRDefault="00880145" w:rsidP="005A7BEF">
            <w:pPr>
              <w:rPr>
                <w:rFonts w:ascii="Arial" w:hAnsi="Arial" w:cs="Arial"/>
                <w:b/>
                <w:sz w:val="18"/>
                <w:szCs w:val="18"/>
              </w:rPr>
            </w:pPr>
          </w:p>
        </w:tc>
        <w:tc>
          <w:tcPr>
            <w:tcW w:w="630" w:type="dxa"/>
          </w:tcPr>
          <w:p w14:paraId="7B27A048" w14:textId="77777777" w:rsidR="00880145" w:rsidRPr="005A7BEF" w:rsidRDefault="00880145" w:rsidP="005A7BEF">
            <w:pPr>
              <w:rPr>
                <w:rFonts w:ascii="Arial" w:hAnsi="Arial" w:cs="Arial"/>
                <w:b/>
                <w:sz w:val="18"/>
                <w:szCs w:val="18"/>
              </w:rPr>
            </w:pPr>
          </w:p>
        </w:tc>
        <w:tc>
          <w:tcPr>
            <w:tcW w:w="630" w:type="dxa"/>
          </w:tcPr>
          <w:p w14:paraId="3A3CE2DE" w14:textId="77777777" w:rsidR="00880145" w:rsidRPr="005A7BEF" w:rsidRDefault="00880145" w:rsidP="005A7BEF">
            <w:pPr>
              <w:rPr>
                <w:rFonts w:ascii="Arial" w:hAnsi="Arial" w:cs="Arial"/>
                <w:b/>
                <w:sz w:val="18"/>
                <w:szCs w:val="18"/>
              </w:rPr>
            </w:pPr>
          </w:p>
        </w:tc>
        <w:tc>
          <w:tcPr>
            <w:tcW w:w="630" w:type="dxa"/>
          </w:tcPr>
          <w:p w14:paraId="4CD82A1A" w14:textId="77777777" w:rsidR="00880145" w:rsidRPr="005A7BEF" w:rsidRDefault="00880145" w:rsidP="005A7BEF">
            <w:pPr>
              <w:rPr>
                <w:rFonts w:ascii="Arial" w:hAnsi="Arial" w:cs="Arial"/>
                <w:b/>
                <w:sz w:val="18"/>
                <w:szCs w:val="18"/>
              </w:rPr>
            </w:pPr>
          </w:p>
        </w:tc>
        <w:tc>
          <w:tcPr>
            <w:tcW w:w="630" w:type="dxa"/>
          </w:tcPr>
          <w:p w14:paraId="1BD3FDEA" w14:textId="77777777" w:rsidR="00880145" w:rsidRPr="005A7BEF" w:rsidRDefault="00880145" w:rsidP="005A7BEF">
            <w:pPr>
              <w:rPr>
                <w:rFonts w:ascii="Arial" w:hAnsi="Arial" w:cs="Arial"/>
                <w:b/>
                <w:sz w:val="18"/>
                <w:szCs w:val="18"/>
              </w:rPr>
            </w:pPr>
          </w:p>
        </w:tc>
        <w:tc>
          <w:tcPr>
            <w:tcW w:w="630" w:type="dxa"/>
          </w:tcPr>
          <w:p w14:paraId="2EC0C503" w14:textId="77777777" w:rsidR="00880145" w:rsidRPr="005A7BEF" w:rsidRDefault="00880145" w:rsidP="005A7BEF">
            <w:pPr>
              <w:rPr>
                <w:rFonts w:ascii="Arial" w:hAnsi="Arial" w:cs="Arial"/>
                <w:b/>
                <w:sz w:val="18"/>
                <w:szCs w:val="18"/>
              </w:rPr>
            </w:pPr>
          </w:p>
        </w:tc>
        <w:tc>
          <w:tcPr>
            <w:tcW w:w="630" w:type="dxa"/>
          </w:tcPr>
          <w:p w14:paraId="3452D71D" w14:textId="77777777" w:rsidR="00880145" w:rsidRPr="005A7BEF" w:rsidRDefault="00880145" w:rsidP="005A7BEF">
            <w:pPr>
              <w:rPr>
                <w:rFonts w:ascii="Arial" w:hAnsi="Arial" w:cs="Arial"/>
                <w:b/>
                <w:sz w:val="18"/>
                <w:szCs w:val="18"/>
              </w:rPr>
            </w:pPr>
          </w:p>
        </w:tc>
        <w:tc>
          <w:tcPr>
            <w:tcW w:w="540" w:type="dxa"/>
          </w:tcPr>
          <w:p w14:paraId="691330E6" w14:textId="77777777" w:rsidR="00880145" w:rsidRPr="005A7BEF" w:rsidRDefault="00880145" w:rsidP="005A7BEF">
            <w:pPr>
              <w:rPr>
                <w:rFonts w:ascii="Arial" w:hAnsi="Arial" w:cs="Arial"/>
                <w:b/>
                <w:sz w:val="18"/>
                <w:szCs w:val="18"/>
              </w:rPr>
            </w:pPr>
          </w:p>
        </w:tc>
        <w:tc>
          <w:tcPr>
            <w:tcW w:w="630" w:type="dxa"/>
          </w:tcPr>
          <w:p w14:paraId="2047DEB1" w14:textId="77777777" w:rsidR="00880145" w:rsidRPr="005A7BEF" w:rsidRDefault="00880145" w:rsidP="005A7BEF">
            <w:pPr>
              <w:rPr>
                <w:rFonts w:ascii="Arial" w:hAnsi="Arial" w:cs="Arial"/>
                <w:b/>
                <w:sz w:val="18"/>
                <w:szCs w:val="18"/>
              </w:rPr>
            </w:pPr>
          </w:p>
        </w:tc>
        <w:tc>
          <w:tcPr>
            <w:tcW w:w="720" w:type="dxa"/>
          </w:tcPr>
          <w:p w14:paraId="0036FECD" w14:textId="77777777" w:rsidR="00880145" w:rsidRPr="005A7BEF" w:rsidRDefault="00880145" w:rsidP="005A7BEF">
            <w:pPr>
              <w:rPr>
                <w:rFonts w:ascii="Arial" w:hAnsi="Arial" w:cs="Arial"/>
                <w:b/>
                <w:sz w:val="18"/>
                <w:szCs w:val="18"/>
              </w:rPr>
            </w:pPr>
          </w:p>
        </w:tc>
        <w:tc>
          <w:tcPr>
            <w:tcW w:w="540" w:type="dxa"/>
          </w:tcPr>
          <w:p w14:paraId="58D9B16C" w14:textId="77777777" w:rsidR="00880145" w:rsidRPr="005A7BEF" w:rsidRDefault="00880145" w:rsidP="005A7BEF">
            <w:pPr>
              <w:rPr>
                <w:rFonts w:ascii="Arial" w:hAnsi="Arial" w:cs="Arial"/>
                <w:b/>
                <w:sz w:val="18"/>
                <w:szCs w:val="18"/>
              </w:rPr>
            </w:pPr>
          </w:p>
        </w:tc>
        <w:tc>
          <w:tcPr>
            <w:tcW w:w="630" w:type="dxa"/>
          </w:tcPr>
          <w:p w14:paraId="327869DB" w14:textId="77777777" w:rsidR="00880145" w:rsidRPr="005A7BEF" w:rsidRDefault="00880145" w:rsidP="005A7BEF">
            <w:pPr>
              <w:rPr>
                <w:rFonts w:ascii="Arial" w:hAnsi="Arial" w:cs="Arial"/>
                <w:b/>
                <w:sz w:val="18"/>
                <w:szCs w:val="18"/>
              </w:rPr>
            </w:pPr>
          </w:p>
        </w:tc>
        <w:tc>
          <w:tcPr>
            <w:tcW w:w="540" w:type="dxa"/>
          </w:tcPr>
          <w:p w14:paraId="5081D4D1" w14:textId="77777777" w:rsidR="00880145" w:rsidRPr="005A7BEF" w:rsidRDefault="00880145" w:rsidP="005A7BEF">
            <w:pPr>
              <w:rPr>
                <w:rFonts w:ascii="Arial" w:hAnsi="Arial" w:cs="Arial"/>
                <w:b/>
                <w:sz w:val="18"/>
                <w:szCs w:val="18"/>
              </w:rPr>
            </w:pPr>
          </w:p>
        </w:tc>
        <w:tc>
          <w:tcPr>
            <w:tcW w:w="665" w:type="dxa"/>
          </w:tcPr>
          <w:p w14:paraId="1FCE4319" w14:textId="77777777" w:rsidR="00880145" w:rsidRPr="005A7BEF" w:rsidRDefault="00880145" w:rsidP="005A7BEF">
            <w:pPr>
              <w:rPr>
                <w:rFonts w:ascii="Arial" w:hAnsi="Arial" w:cs="Arial"/>
                <w:b/>
                <w:sz w:val="18"/>
                <w:szCs w:val="18"/>
              </w:rPr>
            </w:pPr>
          </w:p>
        </w:tc>
      </w:tr>
    </w:tbl>
    <w:p w14:paraId="38DDF53F" w14:textId="77777777" w:rsidR="00AD4703" w:rsidRPr="005A7BEF" w:rsidRDefault="00AD4703" w:rsidP="005A7BEF">
      <w:pPr>
        <w:rPr>
          <w:rFonts w:ascii="Arial" w:hAnsi="Arial" w:cs="Arial"/>
          <w:sz w:val="18"/>
          <w:szCs w:val="18"/>
        </w:rPr>
      </w:pPr>
    </w:p>
    <w:p w14:paraId="36163878" w14:textId="77777777" w:rsidR="00AD4703" w:rsidRPr="005A7BEF" w:rsidRDefault="00AD4703" w:rsidP="005A7BEF">
      <w:pPr>
        <w:rPr>
          <w:rFonts w:ascii="Arial" w:hAnsi="Arial" w:cs="Arial"/>
          <w:b/>
        </w:rPr>
        <w:sectPr w:rsidR="00AD4703" w:rsidRPr="005A7BEF" w:rsidSect="00BB358E">
          <w:pgSz w:w="16834" w:h="11909" w:orient="landscape" w:code="9"/>
          <w:pgMar w:top="1152" w:right="1152" w:bottom="1152" w:left="1152" w:header="720" w:footer="720" w:gutter="0"/>
          <w:cols w:space="720"/>
          <w:docGrid w:linePitch="360"/>
        </w:sectPr>
      </w:pPr>
    </w:p>
    <w:p w14:paraId="0D81317B" w14:textId="77777777" w:rsidR="00AD4703" w:rsidRPr="005A7BEF" w:rsidRDefault="00AD4703" w:rsidP="005A7BEF">
      <w:pPr>
        <w:pStyle w:val="Heading2"/>
        <w:rPr>
          <w:rFonts w:ascii="Arial" w:hAnsi="Arial" w:cs="Arial"/>
          <w:color w:val="auto"/>
          <w:sz w:val="20"/>
          <w:szCs w:val="20"/>
        </w:rPr>
      </w:pPr>
      <w:bookmarkStart w:id="155" w:name="_Toc516617845"/>
      <w:r w:rsidRPr="005A7BEF">
        <w:rPr>
          <w:rFonts w:ascii="Arial" w:hAnsi="Arial" w:cs="Arial"/>
          <w:color w:val="auto"/>
          <w:sz w:val="20"/>
          <w:szCs w:val="20"/>
        </w:rPr>
        <w:lastRenderedPageBreak/>
        <w:t>PART G: HEALTH IN LAST 12 MONTHS</w:t>
      </w:r>
      <w:bookmarkEnd w:id="155"/>
      <w:r w:rsidRPr="005A7BEF">
        <w:rPr>
          <w:rFonts w:ascii="Arial" w:hAnsi="Arial" w:cs="Arial"/>
          <w:color w:val="auto"/>
          <w:sz w:val="20"/>
          <w:szCs w:val="20"/>
        </w:rPr>
        <w:t xml:space="preserve"> </w:t>
      </w:r>
    </w:p>
    <w:tbl>
      <w:tblPr>
        <w:tblpPr w:leftFromText="187" w:rightFromText="187" w:vertAnchor="text" w:horzAnchor="margin"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6"/>
        <w:gridCol w:w="651"/>
        <w:gridCol w:w="654"/>
        <w:gridCol w:w="654"/>
        <w:gridCol w:w="654"/>
        <w:gridCol w:w="654"/>
        <w:gridCol w:w="654"/>
        <w:gridCol w:w="653"/>
        <w:gridCol w:w="653"/>
        <w:gridCol w:w="653"/>
        <w:gridCol w:w="650"/>
        <w:gridCol w:w="653"/>
        <w:gridCol w:w="653"/>
        <w:gridCol w:w="653"/>
        <w:gridCol w:w="653"/>
        <w:gridCol w:w="653"/>
        <w:gridCol w:w="653"/>
        <w:gridCol w:w="653"/>
        <w:gridCol w:w="633"/>
      </w:tblGrid>
      <w:tr w:rsidR="00AD4703" w:rsidRPr="005A7BEF" w14:paraId="35890640" w14:textId="77777777" w:rsidTr="00BB358E">
        <w:trPr>
          <w:trHeight w:val="363"/>
          <w:tblHeader/>
        </w:trPr>
        <w:tc>
          <w:tcPr>
            <w:tcW w:w="959" w:type="pct"/>
            <w:shd w:val="clear" w:color="auto" w:fill="A6A6A6" w:themeFill="background1" w:themeFillShade="A6"/>
            <w:vAlign w:val="center"/>
          </w:tcPr>
          <w:p w14:paraId="30540604"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Member ID</w:t>
            </w:r>
          </w:p>
        </w:tc>
        <w:tc>
          <w:tcPr>
            <w:tcW w:w="224" w:type="pct"/>
            <w:shd w:val="clear" w:color="auto" w:fill="A6A6A6" w:themeFill="background1" w:themeFillShade="A6"/>
            <w:vAlign w:val="center"/>
          </w:tcPr>
          <w:p w14:paraId="22778220"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w:t>
            </w:r>
          </w:p>
        </w:tc>
        <w:tc>
          <w:tcPr>
            <w:tcW w:w="225" w:type="pct"/>
            <w:shd w:val="clear" w:color="auto" w:fill="A6A6A6" w:themeFill="background1" w:themeFillShade="A6"/>
            <w:vAlign w:val="center"/>
          </w:tcPr>
          <w:p w14:paraId="5DC7C1B7"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2</w:t>
            </w:r>
          </w:p>
        </w:tc>
        <w:tc>
          <w:tcPr>
            <w:tcW w:w="225" w:type="pct"/>
            <w:shd w:val="clear" w:color="auto" w:fill="A6A6A6" w:themeFill="background1" w:themeFillShade="A6"/>
            <w:vAlign w:val="center"/>
          </w:tcPr>
          <w:p w14:paraId="535F7D3E"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3</w:t>
            </w:r>
          </w:p>
        </w:tc>
        <w:tc>
          <w:tcPr>
            <w:tcW w:w="225" w:type="pct"/>
            <w:shd w:val="clear" w:color="auto" w:fill="A6A6A6" w:themeFill="background1" w:themeFillShade="A6"/>
            <w:vAlign w:val="center"/>
          </w:tcPr>
          <w:p w14:paraId="1154A5B8"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4</w:t>
            </w:r>
          </w:p>
        </w:tc>
        <w:tc>
          <w:tcPr>
            <w:tcW w:w="225" w:type="pct"/>
            <w:shd w:val="clear" w:color="auto" w:fill="A6A6A6" w:themeFill="background1" w:themeFillShade="A6"/>
            <w:vAlign w:val="center"/>
          </w:tcPr>
          <w:p w14:paraId="7766306C"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5</w:t>
            </w:r>
          </w:p>
        </w:tc>
        <w:tc>
          <w:tcPr>
            <w:tcW w:w="225" w:type="pct"/>
            <w:shd w:val="clear" w:color="auto" w:fill="A6A6A6" w:themeFill="background1" w:themeFillShade="A6"/>
            <w:vAlign w:val="center"/>
          </w:tcPr>
          <w:p w14:paraId="265CA25C"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6</w:t>
            </w:r>
          </w:p>
        </w:tc>
        <w:tc>
          <w:tcPr>
            <w:tcW w:w="225" w:type="pct"/>
            <w:shd w:val="clear" w:color="auto" w:fill="A6A6A6" w:themeFill="background1" w:themeFillShade="A6"/>
            <w:vAlign w:val="center"/>
          </w:tcPr>
          <w:p w14:paraId="4ACD7877"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7</w:t>
            </w:r>
          </w:p>
        </w:tc>
        <w:tc>
          <w:tcPr>
            <w:tcW w:w="225" w:type="pct"/>
            <w:shd w:val="clear" w:color="auto" w:fill="A6A6A6" w:themeFill="background1" w:themeFillShade="A6"/>
            <w:vAlign w:val="center"/>
          </w:tcPr>
          <w:p w14:paraId="47934D4A"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8</w:t>
            </w:r>
          </w:p>
        </w:tc>
        <w:tc>
          <w:tcPr>
            <w:tcW w:w="225" w:type="pct"/>
            <w:shd w:val="clear" w:color="auto" w:fill="A6A6A6" w:themeFill="background1" w:themeFillShade="A6"/>
            <w:vAlign w:val="center"/>
          </w:tcPr>
          <w:p w14:paraId="7908E479"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9</w:t>
            </w:r>
          </w:p>
        </w:tc>
        <w:tc>
          <w:tcPr>
            <w:tcW w:w="224" w:type="pct"/>
            <w:shd w:val="clear" w:color="auto" w:fill="A6A6A6" w:themeFill="background1" w:themeFillShade="A6"/>
            <w:vAlign w:val="center"/>
          </w:tcPr>
          <w:p w14:paraId="6531F8EE"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10</w:t>
            </w:r>
          </w:p>
        </w:tc>
        <w:tc>
          <w:tcPr>
            <w:tcW w:w="225" w:type="pct"/>
            <w:shd w:val="clear" w:color="auto" w:fill="A6A6A6" w:themeFill="background1" w:themeFillShade="A6"/>
            <w:vAlign w:val="center"/>
          </w:tcPr>
          <w:p w14:paraId="4927AFC8"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11</w:t>
            </w:r>
          </w:p>
        </w:tc>
        <w:tc>
          <w:tcPr>
            <w:tcW w:w="225" w:type="pct"/>
            <w:shd w:val="clear" w:color="auto" w:fill="A6A6A6" w:themeFill="background1" w:themeFillShade="A6"/>
            <w:vAlign w:val="center"/>
          </w:tcPr>
          <w:p w14:paraId="128F6606"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12</w:t>
            </w:r>
          </w:p>
        </w:tc>
        <w:tc>
          <w:tcPr>
            <w:tcW w:w="225" w:type="pct"/>
            <w:shd w:val="clear" w:color="auto" w:fill="A6A6A6" w:themeFill="background1" w:themeFillShade="A6"/>
            <w:vAlign w:val="center"/>
          </w:tcPr>
          <w:p w14:paraId="2249A9E8"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13</w:t>
            </w:r>
          </w:p>
        </w:tc>
        <w:tc>
          <w:tcPr>
            <w:tcW w:w="225" w:type="pct"/>
            <w:shd w:val="clear" w:color="auto" w:fill="A6A6A6" w:themeFill="background1" w:themeFillShade="A6"/>
            <w:vAlign w:val="center"/>
          </w:tcPr>
          <w:p w14:paraId="7F07E5D2"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14</w:t>
            </w:r>
          </w:p>
        </w:tc>
        <w:tc>
          <w:tcPr>
            <w:tcW w:w="225" w:type="pct"/>
            <w:shd w:val="clear" w:color="auto" w:fill="A6A6A6" w:themeFill="background1" w:themeFillShade="A6"/>
            <w:vAlign w:val="center"/>
          </w:tcPr>
          <w:p w14:paraId="6D08A07F"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15</w:t>
            </w:r>
          </w:p>
        </w:tc>
        <w:tc>
          <w:tcPr>
            <w:tcW w:w="225" w:type="pct"/>
            <w:shd w:val="clear" w:color="auto" w:fill="A6A6A6" w:themeFill="background1" w:themeFillShade="A6"/>
            <w:vAlign w:val="center"/>
          </w:tcPr>
          <w:p w14:paraId="7F022809"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16</w:t>
            </w:r>
          </w:p>
        </w:tc>
        <w:tc>
          <w:tcPr>
            <w:tcW w:w="225" w:type="pct"/>
            <w:shd w:val="clear" w:color="auto" w:fill="A6A6A6" w:themeFill="background1" w:themeFillShade="A6"/>
            <w:vAlign w:val="center"/>
          </w:tcPr>
          <w:p w14:paraId="10C6E3DF"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17</w:t>
            </w:r>
          </w:p>
        </w:tc>
        <w:tc>
          <w:tcPr>
            <w:tcW w:w="218" w:type="pct"/>
            <w:shd w:val="clear" w:color="auto" w:fill="A6A6A6" w:themeFill="background1" w:themeFillShade="A6"/>
            <w:vAlign w:val="center"/>
          </w:tcPr>
          <w:p w14:paraId="3920AC91"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18</w:t>
            </w:r>
          </w:p>
        </w:tc>
      </w:tr>
      <w:tr w:rsidR="00AD4703" w:rsidRPr="005A7BEF" w14:paraId="6190D3D0" w14:textId="77777777" w:rsidTr="00BB358E">
        <w:trPr>
          <w:trHeight w:val="363"/>
        </w:trPr>
        <w:tc>
          <w:tcPr>
            <w:tcW w:w="959" w:type="pct"/>
          </w:tcPr>
          <w:p w14:paraId="64C19B57" w14:textId="3AAB2567" w:rsidR="00AD4703" w:rsidRPr="005A7BEF" w:rsidRDefault="000B32C4" w:rsidP="005A7BEF">
            <w:pPr>
              <w:rPr>
                <w:rFonts w:ascii="Arial" w:hAnsi="Arial" w:cs="Arial"/>
                <w:b/>
                <w:sz w:val="18"/>
                <w:szCs w:val="18"/>
              </w:rPr>
            </w:pPr>
            <w:r w:rsidRPr="005A7BEF">
              <w:rPr>
                <w:rFonts w:ascii="Arial" w:hAnsi="Arial" w:cs="Arial"/>
                <w:b/>
                <w:sz w:val="18"/>
                <w:szCs w:val="18"/>
              </w:rPr>
              <w:t xml:space="preserve">0. </w:t>
            </w:r>
            <w:r w:rsidR="00AD4703" w:rsidRPr="005A7BEF">
              <w:rPr>
                <w:rFonts w:ascii="Arial" w:hAnsi="Arial" w:cs="Arial"/>
                <w:b/>
                <w:sz w:val="18"/>
                <w:szCs w:val="18"/>
              </w:rPr>
              <w:t>Who will be answering these questions about Name? Name appears to choose.</w:t>
            </w:r>
          </w:p>
        </w:tc>
        <w:tc>
          <w:tcPr>
            <w:tcW w:w="224" w:type="pct"/>
            <w:vAlign w:val="center"/>
          </w:tcPr>
          <w:p w14:paraId="72714D7E" w14:textId="77777777" w:rsidR="00AD4703" w:rsidRPr="005A7BEF" w:rsidRDefault="00AD4703" w:rsidP="005A7BEF">
            <w:pPr>
              <w:rPr>
                <w:rFonts w:ascii="Arial" w:hAnsi="Arial" w:cs="Arial"/>
                <w:b/>
                <w:sz w:val="18"/>
                <w:szCs w:val="18"/>
              </w:rPr>
            </w:pPr>
          </w:p>
        </w:tc>
        <w:tc>
          <w:tcPr>
            <w:tcW w:w="225" w:type="pct"/>
            <w:vAlign w:val="center"/>
          </w:tcPr>
          <w:p w14:paraId="7FB6C265" w14:textId="77777777" w:rsidR="00AD4703" w:rsidRPr="005A7BEF" w:rsidRDefault="00AD4703" w:rsidP="005A7BEF">
            <w:pPr>
              <w:rPr>
                <w:rFonts w:ascii="Arial" w:hAnsi="Arial" w:cs="Arial"/>
                <w:b/>
                <w:sz w:val="18"/>
                <w:szCs w:val="18"/>
              </w:rPr>
            </w:pPr>
          </w:p>
        </w:tc>
        <w:tc>
          <w:tcPr>
            <w:tcW w:w="225" w:type="pct"/>
          </w:tcPr>
          <w:p w14:paraId="214CA4FD" w14:textId="77777777" w:rsidR="00AD4703" w:rsidRPr="005A7BEF" w:rsidRDefault="00AD4703" w:rsidP="005A7BEF">
            <w:pPr>
              <w:rPr>
                <w:rFonts w:ascii="Arial" w:hAnsi="Arial" w:cs="Arial"/>
                <w:b/>
                <w:sz w:val="18"/>
                <w:szCs w:val="18"/>
              </w:rPr>
            </w:pPr>
          </w:p>
        </w:tc>
        <w:tc>
          <w:tcPr>
            <w:tcW w:w="225" w:type="pct"/>
          </w:tcPr>
          <w:p w14:paraId="146240F9" w14:textId="77777777" w:rsidR="00AD4703" w:rsidRPr="005A7BEF" w:rsidRDefault="00AD4703" w:rsidP="005A7BEF">
            <w:pPr>
              <w:rPr>
                <w:rFonts w:ascii="Arial" w:hAnsi="Arial" w:cs="Arial"/>
                <w:b/>
                <w:sz w:val="18"/>
                <w:szCs w:val="18"/>
              </w:rPr>
            </w:pPr>
          </w:p>
        </w:tc>
        <w:tc>
          <w:tcPr>
            <w:tcW w:w="225" w:type="pct"/>
          </w:tcPr>
          <w:p w14:paraId="186359BD" w14:textId="77777777" w:rsidR="00AD4703" w:rsidRPr="005A7BEF" w:rsidRDefault="00AD4703" w:rsidP="005A7BEF">
            <w:pPr>
              <w:rPr>
                <w:rFonts w:ascii="Arial" w:hAnsi="Arial" w:cs="Arial"/>
                <w:b/>
                <w:sz w:val="18"/>
                <w:szCs w:val="18"/>
              </w:rPr>
            </w:pPr>
          </w:p>
        </w:tc>
        <w:tc>
          <w:tcPr>
            <w:tcW w:w="225" w:type="pct"/>
          </w:tcPr>
          <w:p w14:paraId="367673DD" w14:textId="77777777" w:rsidR="00AD4703" w:rsidRPr="005A7BEF" w:rsidRDefault="00AD4703" w:rsidP="005A7BEF">
            <w:pPr>
              <w:rPr>
                <w:rFonts w:ascii="Arial" w:hAnsi="Arial" w:cs="Arial"/>
                <w:b/>
                <w:sz w:val="18"/>
                <w:szCs w:val="18"/>
              </w:rPr>
            </w:pPr>
          </w:p>
        </w:tc>
        <w:tc>
          <w:tcPr>
            <w:tcW w:w="225" w:type="pct"/>
          </w:tcPr>
          <w:p w14:paraId="7947B4B5" w14:textId="77777777" w:rsidR="00AD4703" w:rsidRPr="005A7BEF" w:rsidRDefault="00AD4703" w:rsidP="005A7BEF">
            <w:pPr>
              <w:rPr>
                <w:rFonts w:ascii="Arial" w:hAnsi="Arial" w:cs="Arial"/>
                <w:b/>
                <w:sz w:val="18"/>
                <w:szCs w:val="18"/>
              </w:rPr>
            </w:pPr>
          </w:p>
        </w:tc>
        <w:tc>
          <w:tcPr>
            <w:tcW w:w="225" w:type="pct"/>
          </w:tcPr>
          <w:p w14:paraId="4EEC7246" w14:textId="77777777" w:rsidR="00AD4703" w:rsidRPr="005A7BEF" w:rsidRDefault="00AD4703" w:rsidP="005A7BEF">
            <w:pPr>
              <w:rPr>
                <w:rFonts w:ascii="Arial" w:hAnsi="Arial" w:cs="Arial"/>
                <w:b/>
                <w:sz w:val="18"/>
                <w:szCs w:val="18"/>
              </w:rPr>
            </w:pPr>
          </w:p>
        </w:tc>
        <w:tc>
          <w:tcPr>
            <w:tcW w:w="225" w:type="pct"/>
          </w:tcPr>
          <w:p w14:paraId="5FE8BE45" w14:textId="77777777" w:rsidR="00AD4703" w:rsidRPr="005A7BEF" w:rsidRDefault="00AD4703" w:rsidP="005A7BEF">
            <w:pPr>
              <w:rPr>
                <w:rFonts w:ascii="Arial" w:hAnsi="Arial" w:cs="Arial"/>
                <w:b/>
                <w:sz w:val="18"/>
                <w:szCs w:val="18"/>
              </w:rPr>
            </w:pPr>
          </w:p>
        </w:tc>
        <w:tc>
          <w:tcPr>
            <w:tcW w:w="224" w:type="pct"/>
          </w:tcPr>
          <w:p w14:paraId="7ED84AE8" w14:textId="77777777" w:rsidR="00AD4703" w:rsidRPr="005A7BEF" w:rsidRDefault="00AD4703" w:rsidP="005A7BEF">
            <w:pPr>
              <w:rPr>
                <w:rFonts w:ascii="Arial" w:hAnsi="Arial" w:cs="Arial"/>
                <w:b/>
                <w:sz w:val="18"/>
                <w:szCs w:val="18"/>
              </w:rPr>
            </w:pPr>
          </w:p>
        </w:tc>
        <w:tc>
          <w:tcPr>
            <w:tcW w:w="225" w:type="pct"/>
          </w:tcPr>
          <w:p w14:paraId="4ABEB16C" w14:textId="77777777" w:rsidR="00AD4703" w:rsidRPr="005A7BEF" w:rsidRDefault="00AD4703" w:rsidP="005A7BEF">
            <w:pPr>
              <w:rPr>
                <w:rFonts w:ascii="Arial" w:hAnsi="Arial" w:cs="Arial"/>
                <w:b/>
                <w:sz w:val="18"/>
                <w:szCs w:val="18"/>
              </w:rPr>
            </w:pPr>
          </w:p>
        </w:tc>
        <w:tc>
          <w:tcPr>
            <w:tcW w:w="225" w:type="pct"/>
          </w:tcPr>
          <w:p w14:paraId="10A961EA" w14:textId="77777777" w:rsidR="00AD4703" w:rsidRPr="005A7BEF" w:rsidRDefault="00AD4703" w:rsidP="005A7BEF">
            <w:pPr>
              <w:rPr>
                <w:rFonts w:ascii="Arial" w:hAnsi="Arial" w:cs="Arial"/>
                <w:b/>
                <w:sz w:val="18"/>
                <w:szCs w:val="18"/>
              </w:rPr>
            </w:pPr>
          </w:p>
        </w:tc>
        <w:tc>
          <w:tcPr>
            <w:tcW w:w="225" w:type="pct"/>
          </w:tcPr>
          <w:p w14:paraId="4D1E1424" w14:textId="77777777" w:rsidR="00AD4703" w:rsidRPr="005A7BEF" w:rsidRDefault="00AD4703" w:rsidP="005A7BEF">
            <w:pPr>
              <w:rPr>
                <w:rFonts w:ascii="Arial" w:hAnsi="Arial" w:cs="Arial"/>
                <w:b/>
                <w:sz w:val="18"/>
                <w:szCs w:val="18"/>
              </w:rPr>
            </w:pPr>
          </w:p>
        </w:tc>
        <w:tc>
          <w:tcPr>
            <w:tcW w:w="225" w:type="pct"/>
          </w:tcPr>
          <w:p w14:paraId="15F78385" w14:textId="77777777" w:rsidR="00AD4703" w:rsidRPr="005A7BEF" w:rsidRDefault="00AD4703" w:rsidP="005A7BEF">
            <w:pPr>
              <w:rPr>
                <w:rFonts w:ascii="Arial" w:hAnsi="Arial" w:cs="Arial"/>
                <w:b/>
                <w:sz w:val="18"/>
                <w:szCs w:val="18"/>
              </w:rPr>
            </w:pPr>
          </w:p>
        </w:tc>
        <w:tc>
          <w:tcPr>
            <w:tcW w:w="225" w:type="pct"/>
          </w:tcPr>
          <w:p w14:paraId="537D4202" w14:textId="77777777" w:rsidR="00AD4703" w:rsidRPr="005A7BEF" w:rsidRDefault="00AD4703" w:rsidP="005A7BEF">
            <w:pPr>
              <w:rPr>
                <w:rFonts w:ascii="Arial" w:hAnsi="Arial" w:cs="Arial"/>
                <w:b/>
                <w:sz w:val="18"/>
                <w:szCs w:val="18"/>
              </w:rPr>
            </w:pPr>
          </w:p>
        </w:tc>
        <w:tc>
          <w:tcPr>
            <w:tcW w:w="225" w:type="pct"/>
          </w:tcPr>
          <w:p w14:paraId="075A2584" w14:textId="77777777" w:rsidR="00AD4703" w:rsidRPr="005A7BEF" w:rsidRDefault="00AD4703" w:rsidP="005A7BEF">
            <w:pPr>
              <w:rPr>
                <w:rFonts w:ascii="Arial" w:hAnsi="Arial" w:cs="Arial"/>
                <w:b/>
                <w:sz w:val="18"/>
                <w:szCs w:val="18"/>
              </w:rPr>
            </w:pPr>
          </w:p>
        </w:tc>
        <w:tc>
          <w:tcPr>
            <w:tcW w:w="225" w:type="pct"/>
          </w:tcPr>
          <w:p w14:paraId="285DE3D0" w14:textId="77777777" w:rsidR="00AD4703" w:rsidRPr="005A7BEF" w:rsidRDefault="00AD4703" w:rsidP="005A7BEF">
            <w:pPr>
              <w:rPr>
                <w:rFonts w:ascii="Arial" w:hAnsi="Arial" w:cs="Arial"/>
                <w:b/>
                <w:sz w:val="18"/>
                <w:szCs w:val="18"/>
              </w:rPr>
            </w:pPr>
          </w:p>
        </w:tc>
        <w:tc>
          <w:tcPr>
            <w:tcW w:w="218" w:type="pct"/>
          </w:tcPr>
          <w:p w14:paraId="34F97882" w14:textId="77777777" w:rsidR="00AD4703" w:rsidRPr="005A7BEF" w:rsidRDefault="00AD4703" w:rsidP="005A7BEF">
            <w:pPr>
              <w:rPr>
                <w:rFonts w:ascii="Arial" w:hAnsi="Arial" w:cs="Arial"/>
                <w:b/>
                <w:sz w:val="18"/>
                <w:szCs w:val="18"/>
              </w:rPr>
            </w:pPr>
          </w:p>
        </w:tc>
      </w:tr>
      <w:tr w:rsidR="00AD4703" w:rsidRPr="005A7BEF" w14:paraId="1D9B1516" w14:textId="77777777" w:rsidTr="00BB358E">
        <w:trPr>
          <w:trHeight w:val="363"/>
        </w:trPr>
        <w:tc>
          <w:tcPr>
            <w:tcW w:w="959" w:type="pct"/>
          </w:tcPr>
          <w:p w14:paraId="0C1AC26F" w14:textId="6FBEC22B" w:rsidR="00AD4703" w:rsidRPr="005A7BEF" w:rsidRDefault="00AD4703" w:rsidP="005A7BEF">
            <w:pPr>
              <w:rPr>
                <w:rFonts w:ascii="Arial" w:hAnsi="Arial" w:cs="Arial"/>
                <w:b/>
                <w:sz w:val="18"/>
                <w:szCs w:val="18"/>
              </w:rPr>
            </w:pPr>
            <w:r w:rsidRPr="005A7BEF">
              <w:rPr>
                <w:rFonts w:ascii="Arial" w:hAnsi="Arial" w:cs="Arial"/>
                <w:b/>
                <w:sz w:val="18"/>
                <w:szCs w:val="18"/>
              </w:rPr>
              <w:t xml:space="preserve">G1.  </w:t>
            </w:r>
            <w:r w:rsidR="00925E11" w:rsidRPr="005A7BEF">
              <w:rPr>
                <w:rFonts w:ascii="Arial" w:hAnsi="Arial" w:cs="Arial"/>
                <w:b/>
                <w:sz w:val="18"/>
                <w:szCs w:val="18"/>
              </w:rPr>
              <w:t>In</w:t>
            </w:r>
            <w:r w:rsidRPr="005A7BEF">
              <w:rPr>
                <w:rFonts w:ascii="Arial" w:hAnsi="Arial" w:cs="Arial"/>
                <w:b/>
                <w:sz w:val="18"/>
                <w:szCs w:val="18"/>
              </w:rPr>
              <w:t xml:space="preserve"> the past 12 months, was [Name] hospitalized for any </w:t>
            </w:r>
            <w:r w:rsidR="00925E11" w:rsidRPr="005A7BEF">
              <w:rPr>
                <w:rFonts w:ascii="Arial" w:hAnsi="Arial" w:cs="Arial"/>
                <w:b/>
                <w:sz w:val="18"/>
                <w:szCs w:val="18"/>
              </w:rPr>
              <w:t xml:space="preserve">sickness or </w:t>
            </w:r>
            <w:r w:rsidRPr="005A7BEF">
              <w:rPr>
                <w:rFonts w:ascii="Arial" w:hAnsi="Arial" w:cs="Arial"/>
                <w:b/>
                <w:sz w:val="18"/>
                <w:szCs w:val="18"/>
              </w:rPr>
              <w:t>injury?</w:t>
            </w:r>
          </w:p>
          <w:p w14:paraId="79A1D711" w14:textId="4BF3F7BE" w:rsidR="00AD4703" w:rsidRPr="005A7BEF" w:rsidRDefault="00AD4703" w:rsidP="005A7BEF">
            <w:pPr>
              <w:rPr>
                <w:rFonts w:ascii="Arial" w:hAnsi="Arial" w:cs="Arial"/>
                <w:b/>
                <w:sz w:val="18"/>
                <w:szCs w:val="18"/>
              </w:rPr>
            </w:pPr>
            <w:r w:rsidRPr="005A7BEF">
              <w:rPr>
                <w:rFonts w:ascii="Arial" w:hAnsi="Arial" w:cs="Arial"/>
                <w:b/>
                <w:sz w:val="18"/>
                <w:szCs w:val="18"/>
              </w:rPr>
              <w:t xml:space="preserve">1. Yes, </w:t>
            </w:r>
            <w:r w:rsidR="00E25791" w:rsidRPr="005A7BEF">
              <w:rPr>
                <w:rFonts w:ascii="Arial" w:hAnsi="Arial" w:cs="Arial"/>
                <w:b/>
                <w:sz w:val="18"/>
                <w:szCs w:val="18"/>
              </w:rPr>
              <w:t>&gt;&gt; G2</w:t>
            </w:r>
          </w:p>
          <w:p w14:paraId="50C49099" w14:textId="3DC83A9A" w:rsidR="00AD4703" w:rsidRPr="005A7BEF" w:rsidRDefault="00AD4703" w:rsidP="005A7BEF">
            <w:pPr>
              <w:rPr>
                <w:rFonts w:ascii="Arial" w:hAnsi="Arial" w:cs="Arial"/>
                <w:b/>
                <w:sz w:val="18"/>
                <w:szCs w:val="18"/>
              </w:rPr>
            </w:pPr>
            <w:r w:rsidRPr="005A7BEF">
              <w:rPr>
                <w:rFonts w:ascii="Arial" w:hAnsi="Arial" w:cs="Arial"/>
                <w:b/>
                <w:sz w:val="18"/>
                <w:szCs w:val="18"/>
              </w:rPr>
              <w:t>5. No</w:t>
            </w:r>
            <w:r w:rsidR="00E25791" w:rsidRPr="005A7BEF">
              <w:rPr>
                <w:rFonts w:ascii="Arial" w:hAnsi="Arial" w:cs="Arial"/>
                <w:b/>
                <w:sz w:val="18"/>
                <w:szCs w:val="18"/>
              </w:rPr>
              <w:t xml:space="preserve"> &gt;&gt;G3</w:t>
            </w:r>
          </w:p>
        </w:tc>
        <w:tc>
          <w:tcPr>
            <w:tcW w:w="224" w:type="pct"/>
            <w:vAlign w:val="center"/>
          </w:tcPr>
          <w:p w14:paraId="1FEC2D4D" w14:textId="77777777" w:rsidR="00AD4703" w:rsidRPr="005A7BEF" w:rsidRDefault="00AD4703" w:rsidP="005A7BEF">
            <w:pPr>
              <w:rPr>
                <w:rFonts w:ascii="Arial" w:hAnsi="Arial" w:cs="Arial"/>
                <w:b/>
                <w:sz w:val="18"/>
                <w:szCs w:val="18"/>
              </w:rPr>
            </w:pPr>
          </w:p>
        </w:tc>
        <w:tc>
          <w:tcPr>
            <w:tcW w:w="225" w:type="pct"/>
            <w:vAlign w:val="center"/>
          </w:tcPr>
          <w:p w14:paraId="4292B625" w14:textId="77777777" w:rsidR="00AD4703" w:rsidRPr="005A7BEF" w:rsidRDefault="00AD4703" w:rsidP="005A7BEF">
            <w:pPr>
              <w:rPr>
                <w:rFonts w:ascii="Arial" w:hAnsi="Arial" w:cs="Arial"/>
                <w:b/>
                <w:sz w:val="18"/>
                <w:szCs w:val="18"/>
              </w:rPr>
            </w:pPr>
          </w:p>
        </w:tc>
        <w:tc>
          <w:tcPr>
            <w:tcW w:w="225" w:type="pct"/>
          </w:tcPr>
          <w:p w14:paraId="116274BF" w14:textId="77777777" w:rsidR="00AD4703" w:rsidRPr="005A7BEF" w:rsidRDefault="00AD4703" w:rsidP="005A7BEF">
            <w:pPr>
              <w:rPr>
                <w:rFonts w:ascii="Arial" w:hAnsi="Arial" w:cs="Arial"/>
                <w:b/>
                <w:sz w:val="18"/>
                <w:szCs w:val="18"/>
              </w:rPr>
            </w:pPr>
          </w:p>
        </w:tc>
        <w:tc>
          <w:tcPr>
            <w:tcW w:w="225" w:type="pct"/>
          </w:tcPr>
          <w:p w14:paraId="09258BEC" w14:textId="77777777" w:rsidR="00AD4703" w:rsidRPr="005A7BEF" w:rsidRDefault="00AD4703" w:rsidP="005A7BEF">
            <w:pPr>
              <w:rPr>
                <w:rFonts w:ascii="Arial" w:hAnsi="Arial" w:cs="Arial"/>
                <w:b/>
                <w:sz w:val="18"/>
                <w:szCs w:val="18"/>
              </w:rPr>
            </w:pPr>
          </w:p>
        </w:tc>
        <w:tc>
          <w:tcPr>
            <w:tcW w:w="225" w:type="pct"/>
          </w:tcPr>
          <w:p w14:paraId="0075899F" w14:textId="77777777" w:rsidR="00AD4703" w:rsidRPr="005A7BEF" w:rsidRDefault="00AD4703" w:rsidP="005A7BEF">
            <w:pPr>
              <w:rPr>
                <w:rFonts w:ascii="Arial" w:hAnsi="Arial" w:cs="Arial"/>
                <w:b/>
                <w:sz w:val="18"/>
                <w:szCs w:val="18"/>
              </w:rPr>
            </w:pPr>
          </w:p>
        </w:tc>
        <w:tc>
          <w:tcPr>
            <w:tcW w:w="225" w:type="pct"/>
          </w:tcPr>
          <w:p w14:paraId="382D44AC" w14:textId="77777777" w:rsidR="00AD4703" w:rsidRPr="005A7BEF" w:rsidRDefault="00AD4703" w:rsidP="005A7BEF">
            <w:pPr>
              <w:rPr>
                <w:rFonts w:ascii="Arial" w:hAnsi="Arial" w:cs="Arial"/>
                <w:b/>
                <w:sz w:val="18"/>
                <w:szCs w:val="18"/>
              </w:rPr>
            </w:pPr>
          </w:p>
        </w:tc>
        <w:tc>
          <w:tcPr>
            <w:tcW w:w="225" w:type="pct"/>
          </w:tcPr>
          <w:p w14:paraId="3BB03EE5" w14:textId="77777777" w:rsidR="00AD4703" w:rsidRPr="005A7BEF" w:rsidRDefault="00AD4703" w:rsidP="005A7BEF">
            <w:pPr>
              <w:rPr>
                <w:rFonts w:ascii="Arial" w:hAnsi="Arial" w:cs="Arial"/>
                <w:b/>
                <w:sz w:val="18"/>
                <w:szCs w:val="18"/>
              </w:rPr>
            </w:pPr>
          </w:p>
        </w:tc>
        <w:tc>
          <w:tcPr>
            <w:tcW w:w="225" w:type="pct"/>
          </w:tcPr>
          <w:p w14:paraId="7369B646" w14:textId="77777777" w:rsidR="00AD4703" w:rsidRPr="005A7BEF" w:rsidRDefault="00AD4703" w:rsidP="005A7BEF">
            <w:pPr>
              <w:rPr>
                <w:rFonts w:ascii="Arial" w:hAnsi="Arial" w:cs="Arial"/>
                <w:b/>
                <w:sz w:val="18"/>
                <w:szCs w:val="18"/>
              </w:rPr>
            </w:pPr>
          </w:p>
        </w:tc>
        <w:tc>
          <w:tcPr>
            <w:tcW w:w="225" w:type="pct"/>
          </w:tcPr>
          <w:p w14:paraId="39828887" w14:textId="77777777" w:rsidR="00AD4703" w:rsidRPr="005A7BEF" w:rsidRDefault="00AD4703" w:rsidP="005A7BEF">
            <w:pPr>
              <w:rPr>
                <w:rFonts w:ascii="Arial" w:hAnsi="Arial" w:cs="Arial"/>
                <w:b/>
                <w:sz w:val="18"/>
                <w:szCs w:val="18"/>
              </w:rPr>
            </w:pPr>
          </w:p>
        </w:tc>
        <w:tc>
          <w:tcPr>
            <w:tcW w:w="224" w:type="pct"/>
          </w:tcPr>
          <w:p w14:paraId="5FBC6880" w14:textId="77777777" w:rsidR="00AD4703" w:rsidRPr="005A7BEF" w:rsidRDefault="00AD4703" w:rsidP="005A7BEF">
            <w:pPr>
              <w:rPr>
                <w:rFonts w:ascii="Arial" w:hAnsi="Arial" w:cs="Arial"/>
                <w:b/>
                <w:sz w:val="18"/>
                <w:szCs w:val="18"/>
              </w:rPr>
            </w:pPr>
          </w:p>
        </w:tc>
        <w:tc>
          <w:tcPr>
            <w:tcW w:w="225" w:type="pct"/>
          </w:tcPr>
          <w:p w14:paraId="5A01DEF3" w14:textId="77777777" w:rsidR="00AD4703" w:rsidRPr="005A7BEF" w:rsidRDefault="00AD4703" w:rsidP="005A7BEF">
            <w:pPr>
              <w:rPr>
                <w:rFonts w:ascii="Arial" w:hAnsi="Arial" w:cs="Arial"/>
                <w:b/>
                <w:sz w:val="18"/>
                <w:szCs w:val="18"/>
              </w:rPr>
            </w:pPr>
          </w:p>
        </w:tc>
        <w:tc>
          <w:tcPr>
            <w:tcW w:w="225" w:type="pct"/>
          </w:tcPr>
          <w:p w14:paraId="14D2F210" w14:textId="77777777" w:rsidR="00AD4703" w:rsidRPr="005A7BEF" w:rsidRDefault="00AD4703" w:rsidP="005A7BEF">
            <w:pPr>
              <w:rPr>
                <w:rFonts w:ascii="Arial" w:hAnsi="Arial" w:cs="Arial"/>
                <w:b/>
                <w:sz w:val="18"/>
                <w:szCs w:val="18"/>
              </w:rPr>
            </w:pPr>
          </w:p>
        </w:tc>
        <w:tc>
          <w:tcPr>
            <w:tcW w:w="225" w:type="pct"/>
          </w:tcPr>
          <w:p w14:paraId="7B9D04DC" w14:textId="77777777" w:rsidR="00AD4703" w:rsidRPr="005A7BEF" w:rsidRDefault="00AD4703" w:rsidP="005A7BEF">
            <w:pPr>
              <w:rPr>
                <w:rFonts w:ascii="Arial" w:hAnsi="Arial" w:cs="Arial"/>
                <w:b/>
                <w:sz w:val="18"/>
                <w:szCs w:val="18"/>
              </w:rPr>
            </w:pPr>
          </w:p>
        </w:tc>
        <w:tc>
          <w:tcPr>
            <w:tcW w:w="225" w:type="pct"/>
          </w:tcPr>
          <w:p w14:paraId="51D05CD7" w14:textId="77777777" w:rsidR="00AD4703" w:rsidRPr="005A7BEF" w:rsidRDefault="00AD4703" w:rsidP="005A7BEF">
            <w:pPr>
              <w:rPr>
                <w:rFonts w:ascii="Arial" w:hAnsi="Arial" w:cs="Arial"/>
                <w:b/>
                <w:sz w:val="18"/>
                <w:szCs w:val="18"/>
              </w:rPr>
            </w:pPr>
          </w:p>
        </w:tc>
        <w:tc>
          <w:tcPr>
            <w:tcW w:w="225" w:type="pct"/>
          </w:tcPr>
          <w:p w14:paraId="418673C1" w14:textId="77777777" w:rsidR="00AD4703" w:rsidRPr="005A7BEF" w:rsidRDefault="00AD4703" w:rsidP="005A7BEF">
            <w:pPr>
              <w:rPr>
                <w:rFonts w:ascii="Arial" w:hAnsi="Arial" w:cs="Arial"/>
                <w:b/>
                <w:sz w:val="18"/>
                <w:szCs w:val="18"/>
              </w:rPr>
            </w:pPr>
          </w:p>
        </w:tc>
        <w:tc>
          <w:tcPr>
            <w:tcW w:w="225" w:type="pct"/>
          </w:tcPr>
          <w:p w14:paraId="5E13902C" w14:textId="77777777" w:rsidR="00AD4703" w:rsidRPr="005A7BEF" w:rsidRDefault="00AD4703" w:rsidP="005A7BEF">
            <w:pPr>
              <w:rPr>
                <w:rFonts w:ascii="Arial" w:hAnsi="Arial" w:cs="Arial"/>
                <w:b/>
                <w:sz w:val="18"/>
                <w:szCs w:val="18"/>
              </w:rPr>
            </w:pPr>
          </w:p>
        </w:tc>
        <w:tc>
          <w:tcPr>
            <w:tcW w:w="225" w:type="pct"/>
          </w:tcPr>
          <w:p w14:paraId="2F8ED8C1" w14:textId="77777777" w:rsidR="00AD4703" w:rsidRPr="005A7BEF" w:rsidRDefault="00AD4703" w:rsidP="005A7BEF">
            <w:pPr>
              <w:rPr>
                <w:rFonts w:ascii="Arial" w:hAnsi="Arial" w:cs="Arial"/>
                <w:b/>
                <w:sz w:val="18"/>
                <w:szCs w:val="18"/>
              </w:rPr>
            </w:pPr>
          </w:p>
        </w:tc>
        <w:tc>
          <w:tcPr>
            <w:tcW w:w="218" w:type="pct"/>
          </w:tcPr>
          <w:p w14:paraId="161E25C1" w14:textId="77777777" w:rsidR="00AD4703" w:rsidRPr="005A7BEF" w:rsidRDefault="00AD4703" w:rsidP="005A7BEF">
            <w:pPr>
              <w:rPr>
                <w:rFonts w:ascii="Arial" w:hAnsi="Arial" w:cs="Arial"/>
                <w:b/>
                <w:sz w:val="18"/>
                <w:szCs w:val="18"/>
              </w:rPr>
            </w:pPr>
          </w:p>
        </w:tc>
      </w:tr>
      <w:tr w:rsidR="00AD4703" w:rsidRPr="005A7BEF" w14:paraId="38CAB22C" w14:textId="77777777" w:rsidTr="00BB358E">
        <w:trPr>
          <w:trHeight w:val="363"/>
        </w:trPr>
        <w:tc>
          <w:tcPr>
            <w:tcW w:w="959" w:type="pct"/>
          </w:tcPr>
          <w:p w14:paraId="6184BAC4" w14:textId="77777777" w:rsidR="00AD4703" w:rsidRPr="005A7BEF" w:rsidRDefault="00AD4703" w:rsidP="005A7BEF">
            <w:pPr>
              <w:rPr>
                <w:rFonts w:ascii="Arial" w:hAnsi="Arial" w:cs="Arial"/>
                <w:b/>
                <w:sz w:val="18"/>
                <w:szCs w:val="18"/>
              </w:rPr>
            </w:pPr>
            <w:r w:rsidRPr="005A7BEF">
              <w:rPr>
                <w:rFonts w:ascii="Arial" w:hAnsi="Arial" w:cs="Arial"/>
                <w:b/>
                <w:sz w:val="18"/>
                <w:szCs w:val="18"/>
              </w:rPr>
              <w:t>G2.If yes, how many days was NAME hospitalized?    1.number of days</w:t>
            </w:r>
          </w:p>
        </w:tc>
        <w:tc>
          <w:tcPr>
            <w:tcW w:w="224" w:type="pct"/>
            <w:vAlign w:val="center"/>
          </w:tcPr>
          <w:p w14:paraId="3BFDDFDF" w14:textId="77777777" w:rsidR="00AD4703" w:rsidRPr="005A7BEF" w:rsidRDefault="00AD4703" w:rsidP="005A7BEF">
            <w:pPr>
              <w:rPr>
                <w:rFonts w:ascii="Arial" w:hAnsi="Arial" w:cs="Arial"/>
                <w:b/>
                <w:sz w:val="18"/>
                <w:szCs w:val="18"/>
              </w:rPr>
            </w:pPr>
          </w:p>
        </w:tc>
        <w:tc>
          <w:tcPr>
            <w:tcW w:w="225" w:type="pct"/>
            <w:vAlign w:val="center"/>
          </w:tcPr>
          <w:p w14:paraId="158252B8" w14:textId="77777777" w:rsidR="00AD4703" w:rsidRPr="005A7BEF" w:rsidRDefault="00AD4703" w:rsidP="005A7BEF">
            <w:pPr>
              <w:rPr>
                <w:rFonts w:ascii="Arial" w:hAnsi="Arial" w:cs="Arial"/>
                <w:b/>
                <w:sz w:val="18"/>
                <w:szCs w:val="18"/>
              </w:rPr>
            </w:pPr>
          </w:p>
        </w:tc>
        <w:tc>
          <w:tcPr>
            <w:tcW w:w="225" w:type="pct"/>
          </w:tcPr>
          <w:p w14:paraId="43AC151D" w14:textId="77777777" w:rsidR="00AD4703" w:rsidRPr="005A7BEF" w:rsidRDefault="00AD4703" w:rsidP="005A7BEF">
            <w:pPr>
              <w:rPr>
                <w:rFonts w:ascii="Arial" w:hAnsi="Arial" w:cs="Arial"/>
                <w:b/>
                <w:sz w:val="18"/>
                <w:szCs w:val="18"/>
              </w:rPr>
            </w:pPr>
          </w:p>
        </w:tc>
        <w:tc>
          <w:tcPr>
            <w:tcW w:w="225" w:type="pct"/>
          </w:tcPr>
          <w:p w14:paraId="3BB2E32F" w14:textId="77777777" w:rsidR="00AD4703" w:rsidRPr="005A7BEF" w:rsidRDefault="00AD4703" w:rsidP="005A7BEF">
            <w:pPr>
              <w:rPr>
                <w:rFonts w:ascii="Arial" w:hAnsi="Arial" w:cs="Arial"/>
                <w:b/>
                <w:sz w:val="18"/>
                <w:szCs w:val="18"/>
              </w:rPr>
            </w:pPr>
          </w:p>
        </w:tc>
        <w:tc>
          <w:tcPr>
            <w:tcW w:w="225" w:type="pct"/>
          </w:tcPr>
          <w:p w14:paraId="58C26042" w14:textId="77777777" w:rsidR="00AD4703" w:rsidRPr="005A7BEF" w:rsidRDefault="00AD4703" w:rsidP="005A7BEF">
            <w:pPr>
              <w:rPr>
                <w:rFonts w:ascii="Arial" w:hAnsi="Arial" w:cs="Arial"/>
                <w:b/>
                <w:sz w:val="18"/>
                <w:szCs w:val="18"/>
              </w:rPr>
            </w:pPr>
          </w:p>
        </w:tc>
        <w:tc>
          <w:tcPr>
            <w:tcW w:w="225" w:type="pct"/>
          </w:tcPr>
          <w:p w14:paraId="33F3AA2E" w14:textId="77777777" w:rsidR="00AD4703" w:rsidRPr="005A7BEF" w:rsidRDefault="00AD4703" w:rsidP="005A7BEF">
            <w:pPr>
              <w:rPr>
                <w:rFonts w:ascii="Arial" w:hAnsi="Arial" w:cs="Arial"/>
                <w:b/>
                <w:sz w:val="18"/>
                <w:szCs w:val="18"/>
              </w:rPr>
            </w:pPr>
          </w:p>
        </w:tc>
        <w:tc>
          <w:tcPr>
            <w:tcW w:w="225" w:type="pct"/>
          </w:tcPr>
          <w:p w14:paraId="25D47743" w14:textId="77777777" w:rsidR="00AD4703" w:rsidRPr="005A7BEF" w:rsidRDefault="00AD4703" w:rsidP="005A7BEF">
            <w:pPr>
              <w:rPr>
                <w:rFonts w:ascii="Arial" w:hAnsi="Arial" w:cs="Arial"/>
                <w:b/>
                <w:sz w:val="18"/>
                <w:szCs w:val="18"/>
              </w:rPr>
            </w:pPr>
          </w:p>
        </w:tc>
        <w:tc>
          <w:tcPr>
            <w:tcW w:w="225" w:type="pct"/>
          </w:tcPr>
          <w:p w14:paraId="62F002EE" w14:textId="77777777" w:rsidR="00AD4703" w:rsidRPr="005A7BEF" w:rsidRDefault="00AD4703" w:rsidP="005A7BEF">
            <w:pPr>
              <w:rPr>
                <w:rFonts w:ascii="Arial" w:hAnsi="Arial" w:cs="Arial"/>
                <w:b/>
                <w:sz w:val="18"/>
                <w:szCs w:val="18"/>
              </w:rPr>
            </w:pPr>
          </w:p>
        </w:tc>
        <w:tc>
          <w:tcPr>
            <w:tcW w:w="225" w:type="pct"/>
          </w:tcPr>
          <w:p w14:paraId="2CAD4A24" w14:textId="77777777" w:rsidR="00AD4703" w:rsidRPr="005A7BEF" w:rsidRDefault="00AD4703" w:rsidP="005A7BEF">
            <w:pPr>
              <w:rPr>
                <w:rFonts w:ascii="Arial" w:hAnsi="Arial" w:cs="Arial"/>
                <w:b/>
                <w:sz w:val="18"/>
                <w:szCs w:val="18"/>
              </w:rPr>
            </w:pPr>
          </w:p>
        </w:tc>
        <w:tc>
          <w:tcPr>
            <w:tcW w:w="224" w:type="pct"/>
          </w:tcPr>
          <w:p w14:paraId="0F020D37" w14:textId="77777777" w:rsidR="00AD4703" w:rsidRPr="005A7BEF" w:rsidRDefault="00AD4703" w:rsidP="005A7BEF">
            <w:pPr>
              <w:rPr>
                <w:rFonts w:ascii="Arial" w:hAnsi="Arial" w:cs="Arial"/>
                <w:b/>
                <w:sz w:val="18"/>
                <w:szCs w:val="18"/>
              </w:rPr>
            </w:pPr>
          </w:p>
        </w:tc>
        <w:tc>
          <w:tcPr>
            <w:tcW w:w="225" w:type="pct"/>
          </w:tcPr>
          <w:p w14:paraId="5CC1AB0E" w14:textId="77777777" w:rsidR="00AD4703" w:rsidRPr="005A7BEF" w:rsidRDefault="00AD4703" w:rsidP="005A7BEF">
            <w:pPr>
              <w:rPr>
                <w:rFonts w:ascii="Arial" w:hAnsi="Arial" w:cs="Arial"/>
                <w:b/>
                <w:sz w:val="18"/>
                <w:szCs w:val="18"/>
              </w:rPr>
            </w:pPr>
          </w:p>
        </w:tc>
        <w:tc>
          <w:tcPr>
            <w:tcW w:w="225" w:type="pct"/>
          </w:tcPr>
          <w:p w14:paraId="0CCC1B25" w14:textId="77777777" w:rsidR="00AD4703" w:rsidRPr="005A7BEF" w:rsidRDefault="00AD4703" w:rsidP="005A7BEF">
            <w:pPr>
              <w:rPr>
                <w:rFonts w:ascii="Arial" w:hAnsi="Arial" w:cs="Arial"/>
                <w:b/>
                <w:sz w:val="18"/>
                <w:szCs w:val="18"/>
              </w:rPr>
            </w:pPr>
          </w:p>
        </w:tc>
        <w:tc>
          <w:tcPr>
            <w:tcW w:w="225" w:type="pct"/>
          </w:tcPr>
          <w:p w14:paraId="0D3A12DE" w14:textId="77777777" w:rsidR="00AD4703" w:rsidRPr="005A7BEF" w:rsidRDefault="00AD4703" w:rsidP="005A7BEF">
            <w:pPr>
              <w:rPr>
                <w:rFonts w:ascii="Arial" w:hAnsi="Arial" w:cs="Arial"/>
                <w:b/>
                <w:sz w:val="18"/>
                <w:szCs w:val="18"/>
              </w:rPr>
            </w:pPr>
          </w:p>
        </w:tc>
        <w:tc>
          <w:tcPr>
            <w:tcW w:w="225" w:type="pct"/>
          </w:tcPr>
          <w:p w14:paraId="07F27983" w14:textId="77777777" w:rsidR="00AD4703" w:rsidRPr="005A7BEF" w:rsidRDefault="00AD4703" w:rsidP="005A7BEF">
            <w:pPr>
              <w:rPr>
                <w:rFonts w:ascii="Arial" w:hAnsi="Arial" w:cs="Arial"/>
                <w:b/>
                <w:sz w:val="18"/>
                <w:szCs w:val="18"/>
              </w:rPr>
            </w:pPr>
          </w:p>
        </w:tc>
        <w:tc>
          <w:tcPr>
            <w:tcW w:w="225" w:type="pct"/>
          </w:tcPr>
          <w:p w14:paraId="7C2C462A" w14:textId="77777777" w:rsidR="00AD4703" w:rsidRPr="005A7BEF" w:rsidRDefault="00AD4703" w:rsidP="005A7BEF">
            <w:pPr>
              <w:rPr>
                <w:rFonts w:ascii="Arial" w:hAnsi="Arial" w:cs="Arial"/>
                <w:b/>
                <w:sz w:val="18"/>
                <w:szCs w:val="18"/>
              </w:rPr>
            </w:pPr>
          </w:p>
        </w:tc>
        <w:tc>
          <w:tcPr>
            <w:tcW w:w="225" w:type="pct"/>
          </w:tcPr>
          <w:p w14:paraId="498CC693" w14:textId="77777777" w:rsidR="00AD4703" w:rsidRPr="005A7BEF" w:rsidRDefault="00AD4703" w:rsidP="005A7BEF">
            <w:pPr>
              <w:rPr>
                <w:rFonts w:ascii="Arial" w:hAnsi="Arial" w:cs="Arial"/>
                <w:b/>
                <w:sz w:val="18"/>
                <w:szCs w:val="18"/>
              </w:rPr>
            </w:pPr>
          </w:p>
        </w:tc>
        <w:tc>
          <w:tcPr>
            <w:tcW w:w="225" w:type="pct"/>
          </w:tcPr>
          <w:p w14:paraId="38AABF0F" w14:textId="77777777" w:rsidR="00AD4703" w:rsidRPr="005A7BEF" w:rsidRDefault="00AD4703" w:rsidP="005A7BEF">
            <w:pPr>
              <w:rPr>
                <w:rFonts w:ascii="Arial" w:hAnsi="Arial" w:cs="Arial"/>
                <w:b/>
                <w:sz w:val="18"/>
                <w:szCs w:val="18"/>
              </w:rPr>
            </w:pPr>
          </w:p>
        </w:tc>
        <w:tc>
          <w:tcPr>
            <w:tcW w:w="218" w:type="pct"/>
          </w:tcPr>
          <w:p w14:paraId="09706B22" w14:textId="77777777" w:rsidR="00AD4703" w:rsidRPr="005A7BEF" w:rsidRDefault="00AD4703" w:rsidP="005A7BEF">
            <w:pPr>
              <w:rPr>
                <w:rFonts w:ascii="Arial" w:hAnsi="Arial" w:cs="Arial"/>
                <w:b/>
                <w:sz w:val="18"/>
                <w:szCs w:val="18"/>
              </w:rPr>
            </w:pPr>
          </w:p>
        </w:tc>
      </w:tr>
      <w:tr w:rsidR="00AD4703" w:rsidRPr="005A7BEF" w14:paraId="3DCFB2D2" w14:textId="77777777" w:rsidTr="00BB358E">
        <w:trPr>
          <w:trHeight w:val="363"/>
        </w:trPr>
        <w:tc>
          <w:tcPr>
            <w:tcW w:w="959" w:type="pct"/>
          </w:tcPr>
          <w:p w14:paraId="53220C03" w14:textId="77777777" w:rsidR="00AD4703" w:rsidRPr="005A7BEF" w:rsidRDefault="00AD4703" w:rsidP="005A7BEF">
            <w:pPr>
              <w:rPr>
                <w:rFonts w:ascii="Arial" w:hAnsi="Arial" w:cs="Arial"/>
                <w:b/>
                <w:sz w:val="18"/>
                <w:szCs w:val="18"/>
              </w:rPr>
            </w:pPr>
            <w:r w:rsidRPr="005A7BEF">
              <w:rPr>
                <w:rFonts w:ascii="Arial" w:hAnsi="Arial" w:cs="Arial"/>
                <w:b/>
                <w:sz w:val="18"/>
                <w:szCs w:val="18"/>
              </w:rPr>
              <w:t>G2a.What is the total cost of hospitalization?      (GH cedis and pesawas)</w:t>
            </w:r>
          </w:p>
        </w:tc>
        <w:tc>
          <w:tcPr>
            <w:tcW w:w="224" w:type="pct"/>
          </w:tcPr>
          <w:p w14:paraId="5C33BA9C" w14:textId="77777777" w:rsidR="00AD4703" w:rsidRPr="005A7BEF" w:rsidRDefault="00AD4703" w:rsidP="005A7BEF">
            <w:pPr>
              <w:rPr>
                <w:rFonts w:ascii="Arial" w:hAnsi="Arial" w:cs="Arial"/>
                <w:b/>
                <w:sz w:val="18"/>
                <w:szCs w:val="18"/>
              </w:rPr>
            </w:pPr>
          </w:p>
        </w:tc>
        <w:tc>
          <w:tcPr>
            <w:tcW w:w="225" w:type="pct"/>
          </w:tcPr>
          <w:p w14:paraId="478AE59D" w14:textId="77777777" w:rsidR="00AD4703" w:rsidRPr="005A7BEF" w:rsidRDefault="00AD4703" w:rsidP="005A7BEF">
            <w:pPr>
              <w:rPr>
                <w:rFonts w:ascii="Arial" w:hAnsi="Arial" w:cs="Arial"/>
                <w:b/>
                <w:sz w:val="18"/>
                <w:szCs w:val="18"/>
              </w:rPr>
            </w:pPr>
          </w:p>
        </w:tc>
        <w:tc>
          <w:tcPr>
            <w:tcW w:w="225" w:type="pct"/>
          </w:tcPr>
          <w:p w14:paraId="369783F0" w14:textId="77777777" w:rsidR="00AD4703" w:rsidRPr="005A7BEF" w:rsidRDefault="00AD4703" w:rsidP="005A7BEF">
            <w:pPr>
              <w:rPr>
                <w:rFonts w:ascii="Arial" w:hAnsi="Arial" w:cs="Arial"/>
                <w:b/>
                <w:sz w:val="18"/>
                <w:szCs w:val="18"/>
              </w:rPr>
            </w:pPr>
          </w:p>
        </w:tc>
        <w:tc>
          <w:tcPr>
            <w:tcW w:w="225" w:type="pct"/>
          </w:tcPr>
          <w:p w14:paraId="6DAD6819" w14:textId="77777777" w:rsidR="00AD4703" w:rsidRPr="005A7BEF" w:rsidRDefault="00AD4703" w:rsidP="005A7BEF">
            <w:pPr>
              <w:rPr>
                <w:rFonts w:ascii="Arial" w:hAnsi="Arial" w:cs="Arial"/>
                <w:b/>
                <w:sz w:val="18"/>
                <w:szCs w:val="18"/>
              </w:rPr>
            </w:pPr>
          </w:p>
        </w:tc>
        <w:tc>
          <w:tcPr>
            <w:tcW w:w="225" w:type="pct"/>
          </w:tcPr>
          <w:p w14:paraId="307F8616" w14:textId="77777777" w:rsidR="00AD4703" w:rsidRPr="005A7BEF" w:rsidRDefault="00AD4703" w:rsidP="005A7BEF">
            <w:pPr>
              <w:rPr>
                <w:rFonts w:ascii="Arial" w:hAnsi="Arial" w:cs="Arial"/>
                <w:b/>
                <w:sz w:val="18"/>
                <w:szCs w:val="18"/>
              </w:rPr>
            </w:pPr>
          </w:p>
        </w:tc>
        <w:tc>
          <w:tcPr>
            <w:tcW w:w="225" w:type="pct"/>
          </w:tcPr>
          <w:p w14:paraId="2747CF56" w14:textId="77777777" w:rsidR="00AD4703" w:rsidRPr="005A7BEF" w:rsidRDefault="00AD4703" w:rsidP="005A7BEF">
            <w:pPr>
              <w:rPr>
                <w:rFonts w:ascii="Arial" w:hAnsi="Arial" w:cs="Arial"/>
                <w:b/>
                <w:sz w:val="18"/>
                <w:szCs w:val="18"/>
              </w:rPr>
            </w:pPr>
          </w:p>
        </w:tc>
        <w:tc>
          <w:tcPr>
            <w:tcW w:w="225" w:type="pct"/>
          </w:tcPr>
          <w:p w14:paraId="08E9EBD0" w14:textId="77777777" w:rsidR="00AD4703" w:rsidRPr="005A7BEF" w:rsidRDefault="00AD4703" w:rsidP="005A7BEF">
            <w:pPr>
              <w:rPr>
                <w:rFonts w:ascii="Arial" w:hAnsi="Arial" w:cs="Arial"/>
                <w:b/>
                <w:sz w:val="18"/>
                <w:szCs w:val="18"/>
              </w:rPr>
            </w:pPr>
          </w:p>
        </w:tc>
        <w:tc>
          <w:tcPr>
            <w:tcW w:w="225" w:type="pct"/>
          </w:tcPr>
          <w:p w14:paraId="11084EAD" w14:textId="77777777" w:rsidR="00AD4703" w:rsidRPr="005A7BEF" w:rsidRDefault="00AD4703" w:rsidP="005A7BEF">
            <w:pPr>
              <w:rPr>
                <w:rFonts w:ascii="Arial" w:hAnsi="Arial" w:cs="Arial"/>
                <w:b/>
                <w:sz w:val="18"/>
                <w:szCs w:val="18"/>
              </w:rPr>
            </w:pPr>
          </w:p>
        </w:tc>
        <w:tc>
          <w:tcPr>
            <w:tcW w:w="225" w:type="pct"/>
          </w:tcPr>
          <w:p w14:paraId="06BEFA99" w14:textId="77777777" w:rsidR="00AD4703" w:rsidRPr="005A7BEF" w:rsidRDefault="00AD4703" w:rsidP="005A7BEF">
            <w:pPr>
              <w:rPr>
                <w:rFonts w:ascii="Arial" w:hAnsi="Arial" w:cs="Arial"/>
                <w:b/>
                <w:sz w:val="18"/>
                <w:szCs w:val="18"/>
              </w:rPr>
            </w:pPr>
          </w:p>
        </w:tc>
        <w:tc>
          <w:tcPr>
            <w:tcW w:w="224" w:type="pct"/>
          </w:tcPr>
          <w:p w14:paraId="67A07873" w14:textId="77777777" w:rsidR="00AD4703" w:rsidRPr="005A7BEF" w:rsidRDefault="00AD4703" w:rsidP="005A7BEF">
            <w:pPr>
              <w:rPr>
                <w:rFonts w:ascii="Arial" w:hAnsi="Arial" w:cs="Arial"/>
                <w:b/>
                <w:sz w:val="18"/>
                <w:szCs w:val="18"/>
              </w:rPr>
            </w:pPr>
          </w:p>
        </w:tc>
        <w:tc>
          <w:tcPr>
            <w:tcW w:w="225" w:type="pct"/>
          </w:tcPr>
          <w:p w14:paraId="1239CED0" w14:textId="77777777" w:rsidR="00AD4703" w:rsidRPr="005A7BEF" w:rsidRDefault="00AD4703" w:rsidP="005A7BEF">
            <w:pPr>
              <w:rPr>
                <w:rFonts w:ascii="Arial" w:hAnsi="Arial" w:cs="Arial"/>
                <w:b/>
                <w:sz w:val="18"/>
                <w:szCs w:val="18"/>
              </w:rPr>
            </w:pPr>
          </w:p>
        </w:tc>
        <w:tc>
          <w:tcPr>
            <w:tcW w:w="225" w:type="pct"/>
          </w:tcPr>
          <w:p w14:paraId="4EBFBEC7" w14:textId="77777777" w:rsidR="00AD4703" w:rsidRPr="005A7BEF" w:rsidRDefault="00AD4703" w:rsidP="005A7BEF">
            <w:pPr>
              <w:rPr>
                <w:rFonts w:ascii="Arial" w:hAnsi="Arial" w:cs="Arial"/>
                <w:b/>
                <w:sz w:val="18"/>
                <w:szCs w:val="18"/>
              </w:rPr>
            </w:pPr>
          </w:p>
        </w:tc>
        <w:tc>
          <w:tcPr>
            <w:tcW w:w="225" w:type="pct"/>
          </w:tcPr>
          <w:p w14:paraId="2D06C17E" w14:textId="77777777" w:rsidR="00AD4703" w:rsidRPr="005A7BEF" w:rsidRDefault="00AD4703" w:rsidP="005A7BEF">
            <w:pPr>
              <w:rPr>
                <w:rFonts w:ascii="Arial" w:hAnsi="Arial" w:cs="Arial"/>
                <w:b/>
                <w:sz w:val="18"/>
                <w:szCs w:val="18"/>
              </w:rPr>
            </w:pPr>
          </w:p>
        </w:tc>
        <w:tc>
          <w:tcPr>
            <w:tcW w:w="225" w:type="pct"/>
          </w:tcPr>
          <w:p w14:paraId="7739D982" w14:textId="77777777" w:rsidR="00AD4703" w:rsidRPr="005A7BEF" w:rsidRDefault="00AD4703" w:rsidP="005A7BEF">
            <w:pPr>
              <w:rPr>
                <w:rFonts w:ascii="Arial" w:hAnsi="Arial" w:cs="Arial"/>
                <w:b/>
                <w:sz w:val="18"/>
                <w:szCs w:val="18"/>
              </w:rPr>
            </w:pPr>
          </w:p>
        </w:tc>
        <w:tc>
          <w:tcPr>
            <w:tcW w:w="225" w:type="pct"/>
          </w:tcPr>
          <w:p w14:paraId="015A4F29" w14:textId="77777777" w:rsidR="00AD4703" w:rsidRPr="005A7BEF" w:rsidRDefault="00AD4703" w:rsidP="005A7BEF">
            <w:pPr>
              <w:rPr>
                <w:rFonts w:ascii="Arial" w:hAnsi="Arial" w:cs="Arial"/>
                <w:b/>
                <w:sz w:val="18"/>
                <w:szCs w:val="18"/>
              </w:rPr>
            </w:pPr>
          </w:p>
        </w:tc>
        <w:tc>
          <w:tcPr>
            <w:tcW w:w="225" w:type="pct"/>
          </w:tcPr>
          <w:p w14:paraId="009B7FFC" w14:textId="77777777" w:rsidR="00AD4703" w:rsidRPr="005A7BEF" w:rsidRDefault="00AD4703" w:rsidP="005A7BEF">
            <w:pPr>
              <w:rPr>
                <w:rFonts w:ascii="Arial" w:hAnsi="Arial" w:cs="Arial"/>
                <w:b/>
                <w:sz w:val="18"/>
                <w:szCs w:val="18"/>
              </w:rPr>
            </w:pPr>
          </w:p>
        </w:tc>
        <w:tc>
          <w:tcPr>
            <w:tcW w:w="225" w:type="pct"/>
          </w:tcPr>
          <w:p w14:paraId="6889A0D7" w14:textId="77777777" w:rsidR="00AD4703" w:rsidRPr="005A7BEF" w:rsidRDefault="00AD4703" w:rsidP="005A7BEF">
            <w:pPr>
              <w:rPr>
                <w:rFonts w:ascii="Arial" w:hAnsi="Arial" w:cs="Arial"/>
                <w:b/>
                <w:sz w:val="18"/>
                <w:szCs w:val="18"/>
              </w:rPr>
            </w:pPr>
          </w:p>
        </w:tc>
        <w:tc>
          <w:tcPr>
            <w:tcW w:w="218" w:type="pct"/>
          </w:tcPr>
          <w:p w14:paraId="02EC4996" w14:textId="77777777" w:rsidR="00AD4703" w:rsidRPr="005A7BEF" w:rsidRDefault="00AD4703" w:rsidP="005A7BEF">
            <w:pPr>
              <w:rPr>
                <w:rFonts w:ascii="Arial" w:hAnsi="Arial" w:cs="Arial"/>
                <w:b/>
                <w:sz w:val="18"/>
                <w:szCs w:val="18"/>
              </w:rPr>
            </w:pPr>
          </w:p>
        </w:tc>
      </w:tr>
      <w:tr w:rsidR="00AD4703" w:rsidRPr="005A7BEF" w14:paraId="67328DED" w14:textId="77777777" w:rsidTr="00BB358E">
        <w:trPr>
          <w:trHeight w:val="363"/>
        </w:trPr>
        <w:tc>
          <w:tcPr>
            <w:tcW w:w="959" w:type="pct"/>
          </w:tcPr>
          <w:p w14:paraId="640BE606" w14:textId="77777777" w:rsidR="00AD4703" w:rsidRPr="005A7BEF" w:rsidRDefault="00AD4703" w:rsidP="005A7BEF">
            <w:pPr>
              <w:rPr>
                <w:rFonts w:ascii="Arial" w:hAnsi="Arial" w:cs="Arial"/>
                <w:b/>
                <w:i/>
                <w:sz w:val="18"/>
                <w:szCs w:val="18"/>
              </w:rPr>
            </w:pPr>
            <w:r w:rsidRPr="005A7BEF">
              <w:rPr>
                <w:rFonts w:ascii="Arial" w:hAnsi="Arial" w:cs="Arial"/>
                <w:b/>
                <w:sz w:val="18"/>
                <w:szCs w:val="18"/>
              </w:rPr>
              <w:t xml:space="preserve">G3.  Who pays for the majority of medical expenses including consultations and hospital stays (if any)? </w:t>
            </w:r>
            <w:r w:rsidRPr="005A7BEF">
              <w:rPr>
                <w:rFonts w:ascii="Arial" w:hAnsi="Arial" w:cs="Arial"/>
                <w:b/>
                <w:i/>
                <w:sz w:val="18"/>
                <w:szCs w:val="18"/>
              </w:rPr>
              <w:t xml:space="preserve">ID of </w:t>
            </w:r>
          </w:p>
          <w:p w14:paraId="37846CD1" w14:textId="77777777" w:rsidR="00AD4703" w:rsidRPr="005A7BEF" w:rsidRDefault="00AD4703" w:rsidP="005A7BEF">
            <w:pPr>
              <w:rPr>
                <w:rFonts w:ascii="Arial" w:hAnsi="Arial" w:cs="Arial"/>
                <w:b/>
                <w:sz w:val="18"/>
                <w:szCs w:val="18"/>
              </w:rPr>
            </w:pPr>
            <w:r w:rsidRPr="005A7BEF">
              <w:rPr>
                <w:rFonts w:ascii="Arial" w:hAnsi="Arial" w:cs="Arial"/>
                <w:b/>
                <w:i/>
                <w:sz w:val="18"/>
                <w:szCs w:val="18"/>
              </w:rPr>
              <w:t>1. Household member</w:t>
            </w:r>
            <w:r w:rsidRPr="005A7BEF">
              <w:rPr>
                <w:rFonts w:ascii="Arial" w:hAnsi="Arial" w:cs="Arial"/>
                <w:b/>
                <w:sz w:val="18"/>
                <w:szCs w:val="18"/>
              </w:rPr>
              <w:t xml:space="preserve">, </w:t>
            </w:r>
          </w:p>
          <w:p w14:paraId="6E4F5255" w14:textId="77777777" w:rsidR="00AD4703" w:rsidRPr="005A7BEF" w:rsidRDefault="00AD4703" w:rsidP="005A7BEF">
            <w:pPr>
              <w:rPr>
                <w:rFonts w:ascii="Arial" w:hAnsi="Arial" w:cs="Arial"/>
                <w:b/>
                <w:sz w:val="18"/>
                <w:szCs w:val="18"/>
              </w:rPr>
            </w:pPr>
            <w:r w:rsidRPr="005A7BEF">
              <w:rPr>
                <w:rFonts w:ascii="Arial" w:hAnsi="Arial" w:cs="Arial"/>
                <w:b/>
                <w:sz w:val="18"/>
                <w:szCs w:val="18"/>
              </w:rPr>
              <w:t>2. Other relative</w:t>
            </w:r>
          </w:p>
          <w:p w14:paraId="741680DC" w14:textId="77777777" w:rsidR="00AD4703" w:rsidRPr="005A7BEF" w:rsidRDefault="00AD4703" w:rsidP="005A7BEF">
            <w:pPr>
              <w:rPr>
                <w:rFonts w:ascii="Arial" w:hAnsi="Arial" w:cs="Arial"/>
                <w:b/>
                <w:sz w:val="18"/>
                <w:szCs w:val="18"/>
              </w:rPr>
            </w:pPr>
            <w:r w:rsidRPr="005A7BEF">
              <w:rPr>
                <w:rFonts w:ascii="Arial" w:hAnsi="Arial" w:cs="Arial"/>
                <w:b/>
                <w:sz w:val="18"/>
                <w:szCs w:val="18"/>
              </w:rPr>
              <w:t>3. Employer</w:t>
            </w:r>
          </w:p>
          <w:p w14:paraId="1E5A6D0A" w14:textId="77777777" w:rsidR="00AD4703" w:rsidRPr="005A7BEF" w:rsidRDefault="00AD4703" w:rsidP="005A7BEF">
            <w:pPr>
              <w:rPr>
                <w:rFonts w:ascii="Arial" w:hAnsi="Arial" w:cs="Arial"/>
                <w:b/>
                <w:sz w:val="18"/>
                <w:szCs w:val="18"/>
              </w:rPr>
            </w:pPr>
            <w:r w:rsidRPr="005A7BEF">
              <w:rPr>
                <w:rFonts w:ascii="Arial" w:hAnsi="Arial" w:cs="Arial"/>
                <w:b/>
                <w:sz w:val="18"/>
                <w:szCs w:val="18"/>
              </w:rPr>
              <w:t>4. Household member’s employer</w:t>
            </w:r>
          </w:p>
          <w:p w14:paraId="0E15C884" w14:textId="77777777" w:rsidR="00AD4703" w:rsidRPr="005A7BEF" w:rsidRDefault="00AD4703" w:rsidP="005A7BEF">
            <w:pPr>
              <w:rPr>
                <w:rFonts w:ascii="Arial" w:hAnsi="Arial" w:cs="Arial"/>
                <w:b/>
                <w:sz w:val="18"/>
                <w:szCs w:val="18"/>
              </w:rPr>
            </w:pPr>
            <w:r w:rsidRPr="005A7BEF">
              <w:rPr>
                <w:rFonts w:ascii="Arial" w:hAnsi="Arial" w:cs="Arial"/>
                <w:b/>
                <w:sz w:val="18"/>
                <w:szCs w:val="18"/>
              </w:rPr>
              <w:t>5. Health insurance</w:t>
            </w:r>
          </w:p>
          <w:p w14:paraId="74BA260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666. Other (specify)</w:t>
            </w:r>
          </w:p>
          <w:p w14:paraId="2452A01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-888. Refuse to answer</w:t>
            </w:r>
          </w:p>
          <w:p w14:paraId="10D50E7E" w14:textId="77777777" w:rsidR="00AD4703" w:rsidRPr="005A7BEF" w:rsidRDefault="00AD4703" w:rsidP="005A7BEF">
            <w:pPr>
              <w:rPr>
                <w:rFonts w:ascii="Arial" w:hAnsi="Arial" w:cs="Arial"/>
                <w:b/>
                <w:sz w:val="18"/>
                <w:szCs w:val="18"/>
              </w:rPr>
            </w:pPr>
            <w:r w:rsidRPr="005A7BEF">
              <w:rPr>
                <w:rFonts w:ascii="Arial" w:hAnsi="Arial" w:cs="Arial"/>
                <w:b/>
                <w:bCs/>
                <w:sz w:val="18"/>
                <w:szCs w:val="18"/>
              </w:rPr>
              <w:t>-999. Don’t know</w:t>
            </w:r>
          </w:p>
        </w:tc>
        <w:tc>
          <w:tcPr>
            <w:tcW w:w="224" w:type="pct"/>
          </w:tcPr>
          <w:p w14:paraId="5899B3B7" w14:textId="77777777" w:rsidR="00AD4703" w:rsidRPr="005A7BEF" w:rsidRDefault="00AD4703" w:rsidP="005A7BEF">
            <w:pPr>
              <w:rPr>
                <w:rFonts w:ascii="Arial" w:hAnsi="Arial" w:cs="Arial"/>
                <w:b/>
                <w:sz w:val="18"/>
                <w:szCs w:val="18"/>
              </w:rPr>
            </w:pPr>
          </w:p>
        </w:tc>
        <w:tc>
          <w:tcPr>
            <w:tcW w:w="225" w:type="pct"/>
          </w:tcPr>
          <w:p w14:paraId="1B905950" w14:textId="77777777" w:rsidR="00AD4703" w:rsidRPr="005A7BEF" w:rsidRDefault="00AD4703" w:rsidP="005A7BEF">
            <w:pPr>
              <w:rPr>
                <w:rFonts w:ascii="Arial" w:hAnsi="Arial" w:cs="Arial"/>
                <w:b/>
                <w:sz w:val="18"/>
                <w:szCs w:val="18"/>
              </w:rPr>
            </w:pPr>
          </w:p>
        </w:tc>
        <w:tc>
          <w:tcPr>
            <w:tcW w:w="225" w:type="pct"/>
          </w:tcPr>
          <w:p w14:paraId="0BBEFFC6" w14:textId="77777777" w:rsidR="00AD4703" w:rsidRPr="005A7BEF" w:rsidRDefault="00AD4703" w:rsidP="005A7BEF">
            <w:pPr>
              <w:rPr>
                <w:rFonts w:ascii="Arial" w:hAnsi="Arial" w:cs="Arial"/>
                <w:b/>
                <w:sz w:val="18"/>
                <w:szCs w:val="18"/>
              </w:rPr>
            </w:pPr>
          </w:p>
        </w:tc>
        <w:tc>
          <w:tcPr>
            <w:tcW w:w="225" w:type="pct"/>
          </w:tcPr>
          <w:p w14:paraId="3966FAC3" w14:textId="77777777" w:rsidR="00AD4703" w:rsidRPr="005A7BEF" w:rsidRDefault="00AD4703" w:rsidP="005A7BEF">
            <w:pPr>
              <w:rPr>
                <w:rFonts w:ascii="Arial" w:hAnsi="Arial" w:cs="Arial"/>
                <w:b/>
                <w:sz w:val="18"/>
                <w:szCs w:val="18"/>
              </w:rPr>
            </w:pPr>
          </w:p>
        </w:tc>
        <w:tc>
          <w:tcPr>
            <w:tcW w:w="225" w:type="pct"/>
          </w:tcPr>
          <w:p w14:paraId="3EAEEEA5" w14:textId="77777777" w:rsidR="00AD4703" w:rsidRPr="005A7BEF" w:rsidRDefault="00AD4703" w:rsidP="005A7BEF">
            <w:pPr>
              <w:rPr>
                <w:rFonts w:ascii="Arial" w:hAnsi="Arial" w:cs="Arial"/>
                <w:b/>
                <w:sz w:val="18"/>
                <w:szCs w:val="18"/>
              </w:rPr>
            </w:pPr>
          </w:p>
        </w:tc>
        <w:tc>
          <w:tcPr>
            <w:tcW w:w="225" w:type="pct"/>
          </w:tcPr>
          <w:p w14:paraId="580607AE" w14:textId="77777777" w:rsidR="00AD4703" w:rsidRPr="005A7BEF" w:rsidRDefault="00AD4703" w:rsidP="005A7BEF">
            <w:pPr>
              <w:rPr>
                <w:rFonts w:ascii="Arial" w:hAnsi="Arial" w:cs="Arial"/>
                <w:b/>
                <w:sz w:val="18"/>
                <w:szCs w:val="18"/>
              </w:rPr>
            </w:pPr>
          </w:p>
        </w:tc>
        <w:tc>
          <w:tcPr>
            <w:tcW w:w="225" w:type="pct"/>
          </w:tcPr>
          <w:p w14:paraId="7A6192F2" w14:textId="77777777" w:rsidR="00AD4703" w:rsidRPr="005A7BEF" w:rsidRDefault="00AD4703" w:rsidP="005A7BEF">
            <w:pPr>
              <w:rPr>
                <w:rFonts w:ascii="Arial" w:hAnsi="Arial" w:cs="Arial"/>
                <w:b/>
                <w:sz w:val="18"/>
                <w:szCs w:val="18"/>
              </w:rPr>
            </w:pPr>
          </w:p>
        </w:tc>
        <w:tc>
          <w:tcPr>
            <w:tcW w:w="225" w:type="pct"/>
          </w:tcPr>
          <w:p w14:paraId="0C4F4DF8" w14:textId="77777777" w:rsidR="00AD4703" w:rsidRPr="005A7BEF" w:rsidRDefault="00AD4703" w:rsidP="005A7BEF">
            <w:pPr>
              <w:rPr>
                <w:rFonts w:ascii="Arial" w:hAnsi="Arial" w:cs="Arial"/>
                <w:b/>
                <w:sz w:val="18"/>
                <w:szCs w:val="18"/>
              </w:rPr>
            </w:pPr>
          </w:p>
        </w:tc>
        <w:tc>
          <w:tcPr>
            <w:tcW w:w="225" w:type="pct"/>
          </w:tcPr>
          <w:p w14:paraId="596EE6E7" w14:textId="77777777" w:rsidR="00AD4703" w:rsidRPr="005A7BEF" w:rsidRDefault="00AD4703" w:rsidP="005A7BEF">
            <w:pPr>
              <w:rPr>
                <w:rFonts w:ascii="Arial" w:hAnsi="Arial" w:cs="Arial"/>
                <w:b/>
                <w:sz w:val="18"/>
                <w:szCs w:val="18"/>
              </w:rPr>
            </w:pPr>
          </w:p>
        </w:tc>
        <w:tc>
          <w:tcPr>
            <w:tcW w:w="224" w:type="pct"/>
          </w:tcPr>
          <w:p w14:paraId="0E9D1485" w14:textId="77777777" w:rsidR="00AD4703" w:rsidRPr="005A7BEF" w:rsidRDefault="00AD4703" w:rsidP="005A7BEF">
            <w:pPr>
              <w:rPr>
                <w:rFonts w:ascii="Arial" w:hAnsi="Arial" w:cs="Arial"/>
                <w:b/>
                <w:sz w:val="18"/>
                <w:szCs w:val="18"/>
              </w:rPr>
            </w:pPr>
          </w:p>
        </w:tc>
        <w:tc>
          <w:tcPr>
            <w:tcW w:w="225" w:type="pct"/>
          </w:tcPr>
          <w:p w14:paraId="3B28FBAC" w14:textId="77777777" w:rsidR="00AD4703" w:rsidRPr="005A7BEF" w:rsidRDefault="00AD4703" w:rsidP="005A7BEF">
            <w:pPr>
              <w:rPr>
                <w:rFonts w:ascii="Arial" w:hAnsi="Arial" w:cs="Arial"/>
                <w:b/>
                <w:sz w:val="18"/>
                <w:szCs w:val="18"/>
              </w:rPr>
            </w:pPr>
          </w:p>
        </w:tc>
        <w:tc>
          <w:tcPr>
            <w:tcW w:w="225" w:type="pct"/>
          </w:tcPr>
          <w:p w14:paraId="2E4BC8A8" w14:textId="77777777" w:rsidR="00AD4703" w:rsidRPr="005A7BEF" w:rsidRDefault="00AD4703" w:rsidP="005A7BEF">
            <w:pPr>
              <w:rPr>
                <w:rFonts w:ascii="Arial" w:hAnsi="Arial" w:cs="Arial"/>
                <w:b/>
                <w:sz w:val="18"/>
                <w:szCs w:val="18"/>
              </w:rPr>
            </w:pPr>
          </w:p>
        </w:tc>
        <w:tc>
          <w:tcPr>
            <w:tcW w:w="225" w:type="pct"/>
          </w:tcPr>
          <w:p w14:paraId="2C5DA056" w14:textId="77777777" w:rsidR="00AD4703" w:rsidRPr="005A7BEF" w:rsidRDefault="00AD4703" w:rsidP="005A7BEF">
            <w:pPr>
              <w:rPr>
                <w:rFonts w:ascii="Arial" w:hAnsi="Arial" w:cs="Arial"/>
                <w:b/>
                <w:sz w:val="18"/>
                <w:szCs w:val="18"/>
              </w:rPr>
            </w:pPr>
          </w:p>
        </w:tc>
        <w:tc>
          <w:tcPr>
            <w:tcW w:w="225" w:type="pct"/>
          </w:tcPr>
          <w:p w14:paraId="1EDCCBC6" w14:textId="77777777" w:rsidR="00AD4703" w:rsidRPr="005A7BEF" w:rsidRDefault="00AD4703" w:rsidP="005A7BEF">
            <w:pPr>
              <w:rPr>
                <w:rFonts w:ascii="Arial" w:hAnsi="Arial" w:cs="Arial"/>
                <w:b/>
                <w:sz w:val="18"/>
                <w:szCs w:val="18"/>
              </w:rPr>
            </w:pPr>
          </w:p>
        </w:tc>
        <w:tc>
          <w:tcPr>
            <w:tcW w:w="225" w:type="pct"/>
          </w:tcPr>
          <w:p w14:paraId="17823E2E" w14:textId="77777777" w:rsidR="00AD4703" w:rsidRPr="005A7BEF" w:rsidRDefault="00AD4703" w:rsidP="005A7BEF">
            <w:pPr>
              <w:rPr>
                <w:rFonts w:ascii="Arial" w:hAnsi="Arial" w:cs="Arial"/>
                <w:b/>
                <w:sz w:val="18"/>
                <w:szCs w:val="18"/>
              </w:rPr>
            </w:pPr>
          </w:p>
        </w:tc>
        <w:tc>
          <w:tcPr>
            <w:tcW w:w="225" w:type="pct"/>
          </w:tcPr>
          <w:p w14:paraId="7A98169E" w14:textId="77777777" w:rsidR="00AD4703" w:rsidRPr="005A7BEF" w:rsidRDefault="00AD4703" w:rsidP="005A7BEF">
            <w:pPr>
              <w:rPr>
                <w:rFonts w:ascii="Arial" w:hAnsi="Arial" w:cs="Arial"/>
                <w:b/>
                <w:sz w:val="18"/>
                <w:szCs w:val="18"/>
              </w:rPr>
            </w:pPr>
          </w:p>
        </w:tc>
        <w:tc>
          <w:tcPr>
            <w:tcW w:w="225" w:type="pct"/>
          </w:tcPr>
          <w:p w14:paraId="37A8962C" w14:textId="77777777" w:rsidR="00AD4703" w:rsidRPr="005A7BEF" w:rsidRDefault="00AD4703" w:rsidP="005A7BEF">
            <w:pPr>
              <w:rPr>
                <w:rFonts w:ascii="Arial" w:hAnsi="Arial" w:cs="Arial"/>
                <w:b/>
                <w:sz w:val="18"/>
                <w:szCs w:val="18"/>
              </w:rPr>
            </w:pPr>
          </w:p>
        </w:tc>
        <w:tc>
          <w:tcPr>
            <w:tcW w:w="218" w:type="pct"/>
          </w:tcPr>
          <w:p w14:paraId="5995E9AE" w14:textId="77777777" w:rsidR="00AD4703" w:rsidRPr="005A7BEF" w:rsidRDefault="00AD4703" w:rsidP="005A7BEF">
            <w:pPr>
              <w:rPr>
                <w:rFonts w:ascii="Arial" w:hAnsi="Arial" w:cs="Arial"/>
                <w:b/>
                <w:sz w:val="18"/>
                <w:szCs w:val="18"/>
              </w:rPr>
            </w:pPr>
          </w:p>
        </w:tc>
      </w:tr>
      <w:tr w:rsidR="00AD4703" w:rsidRPr="005A7BEF" w14:paraId="30365B1A" w14:textId="77777777" w:rsidTr="00BB358E">
        <w:trPr>
          <w:trHeight w:val="363"/>
        </w:trPr>
        <w:tc>
          <w:tcPr>
            <w:tcW w:w="959" w:type="pct"/>
          </w:tcPr>
          <w:p w14:paraId="197BB583" w14:textId="77777777" w:rsidR="00AD4703" w:rsidRPr="005A7BEF" w:rsidRDefault="00AD4703" w:rsidP="005A7BEF">
            <w:pPr>
              <w:rPr>
                <w:rFonts w:ascii="Arial" w:hAnsi="Arial" w:cs="Arial"/>
                <w:b/>
                <w:sz w:val="18"/>
                <w:szCs w:val="18"/>
              </w:rPr>
            </w:pPr>
            <w:r w:rsidRPr="005A7BEF">
              <w:rPr>
                <w:rFonts w:ascii="Arial" w:hAnsi="Arial" w:cs="Arial"/>
                <w:b/>
                <w:sz w:val="18"/>
                <w:szCs w:val="18"/>
              </w:rPr>
              <w:t>G3id. Which household member paid for Name’s medical expenses? Name and ID</w:t>
            </w:r>
          </w:p>
        </w:tc>
        <w:tc>
          <w:tcPr>
            <w:tcW w:w="224" w:type="pct"/>
          </w:tcPr>
          <w:p w14:paraId="39EF1218" w14:textId="77777777" w:rsidR="00AD4703" w:rsidRPr="005A7BEF" w:rsidRDefault="00AD4703" w:rsidP="005A7BEF">
            <w:pPr>
              <w:rPr>
                <w:rFonts w:ascii="Arial" w:hAnsi="Arial" w:cs="Arial"/>
                <w:b/>
                <w:sz w:val="18"/>
                <w:szCs w:val="18"/>
              </w:rPr>
            </w:pPr>
          </w:p>
        </w:tc>
        <w:tc>
          <w:tcPr>
            <w:tcW w:w="225" w:type="pct"/>
          </w:tcPr>
          <w:p w14:paraId="239602B4" w14:textId="77777777" w:rsidR="00AD4703" w:rsidRPr="005A7BEF" w:rsidRDefault="00AD4703" w:rsidP="005A7BEF">
            <w:pPr>
              <w:rPr>
                <w:rFonts w:ascii="Arial" w:hAnsi="Arial" w:cs="Arial"/>
                <w:b/>
                <w:sz w:val="18"/>
                <w:szCs w:val="18"/>
              </w:rPr>
            </w:pPr>
          </w:p>
        </w:tc>
        <w:tc>
          <w:tcPr>
            <w:tcW w:w="225" w:type="pct"/>
          </w:tcPr>
          <w:p w14:paraId="4CF28104" w14:textId="77777777" w:rsidR="00AD4703" w:rsidRPr="005A7BEF" w:rsidRDefault="00AD4703" w:rsidP="005A7BEF">
            <w:pPr>
              <w:rPr>
                <w:rFonts w:ascii="Arial" w:hAnsi="Arial" w:cs="Arial"/>
                <w:b/>
                <w:sz w:val="18"/>
                <w:szCs w:val="18"/>
              </w:rPr>
            </w:pPr>
          </w:p>
        </w:tc>
        <w:tc>
          <w:tcPr>
            <w:tcW w:w="225" w:type="pct"/>
          </w:tcPr>
          <w:p w14:paraId="0E4C5730" w14:textId="77777777" w:rsidR="00AD4703" w:rsidRPr="005A7BEF" w:rsidRDefault="00AD4703" w:rsidP="005A7BEF">
            <w:pPr>
              <w:rPr>
                <w:rFonts w:ascii="Arial" w:hAnsi="Arial" w:cs="Arial"/>
                <w:b/>
                <w:sz w:val="18"/>
                <w:szCs w:val="18"/>
              </w:rPr>
            </w:pPr>
          </w:p>
        </w:tc>
        <w:tc>
          <w:tcPr>
            <w:tcW w:w="225" w:type="pct"/>
          </w:tcPr>
          <w:p w14:paraId="21B99306" w14:textId="77777777" w:rsidR="00AD4703" w:rsidRPr="005A7BEF" w:rsidRDefault="00AD4703" w:rsidP="005A7BEF">
            <w:pPr>
              <w:rPr>
                <w:rFonts w:ascii="Arial" w:hAnsi="Arial" w:cs="Arial"/>
                <w:b/>
                <w:sz w:val="18"/>
                <w:szCs w:val="18"/>
              </w:rPr>
            </w:pPr>
          </w:p>
        </w:tc>
        <w:tc>
          <w:tcPr>
            <w:tcW w:w="225" w:type="pct"/>
          </w:tcPr>
          <w:p w14:paraId="674A04B3" w14:textId="77777777" w:rsidR="00AD4703" w:rsidRPr="005A7BEF" w:rsidRDefault="00AD4703" w:rsidP="005A7BEF">
            <w:pPr>
              <w:rPr>
                <w:rFonts w:ascii="Arial" w:hAnsi="Arial" w:cs="Arial"/>
                <w:b/>
                <w:sz w:val="18"/>
                <w:szCs w:val="18"/>
              </w:rPr>
            </w:pPr>
          </w:p>
        </w:tc>
        <w:tc>
          <w:tcPr>
            <w:tcW w:w="225" w:type="pct"/>
          </w:tcPr>
          <w:p w14:paraId="1DA337B9" w14:textId="77777777" w:rsidR="00AD4703" w:rsidRPr="005A7BEF" w:rsidRDefault="00AD4703" w:rsidP="005A7BEF">
            <w:pPr>
              <w:rPr>
                <w:rFonts w:ascii="Arial" w:hAnsi="Arial" w:cs="Arial"/>
                <w:b/>
                <w:sz w:val="18"/>
                <w:szCs w:val="18"/>
              </w:rPr>
            </w:pPr>
          </w:p>
        </w:tc>
        <w:tc>
          <w:tcPr>
            <w:tcW w:w="225" w:type="pct"/>
          </w:tcPr>
          <w:p w14:paraId="199D6EE1" w14:textId="77777777" w:rsidR="00AD4703" w:rsidRPr="005A7BEF" w:rsidRDefault="00AD4703" w:rsidP="005A7BEF">
            <w:pPr>
              <w:rPr>
                <w:rFonts w:ascii="Arial" w:hAnsi="Arial" w:cs="Arial"/>
                <w:b/>
                <w:sz w:val="18"/>
                <w:szCs w:val="18"/>
              </w:rPr>
            </w:pPr>
          </w:p>
        </w:tc>
        <w:tc>
          <w:tcPr>
            <w:tcW w:w="225" w:type="pct"/>
          </w:tcPr>
          <w:p w14:paraId="47B369D5" w14:textId="77777777" w:rsidR="00AD4703" w:rsidRPr="005A7BEF" w:rsidRDefault="00AD4703" w:rsidP="005A7BEF">
            <w:pPr>
              <w:rPr>
                <w:rFonts w:ascii="Arial" w:hAnsi="Arial" w:cs="Arial"/>
                <w:b/>
                <w:sz w:val="18"/>
                <w:szCs w:val="18"/>
              </w:rPr>
            </w:pPr>
          </w:p>
        </w:tc>
        <w:tc>
          <w:tcPr>
            <w:tcW w:w="224" w:type="pct"/>
          </w:tcPr>
          <w:p w14:paraId="48EFDDC8" w14:textId="77777777" w:rsidR="00AD4703" w:rsidRPr="005A7BEF" w:rsidRDefault="00AD4703" w:rsidP="005A7BEF">
            <w:pPr>
              <w:rPr>
                <w:rFonts w:ascii="Arial" w:hAnsi="Arial" w:cs="Arial"/>
                <w:b/>
                <w:sz w:val="18"/>
                <w:szCs w:val="18"/>
              </w:rPr>
            </w:pPr>
          </w:p>
        </w:tc>
        <w:tc>
          <w:tcPr>
            <w:tcW w:w="225" w:type="pct"/>
          </w:tcPr>
          <w:p w14:paraId="351C0D7C" w14:textId="77777777" w:rsidR="00AD4703" w:rsidRPr="005A7BEF" w:rsidRDefault="00AD4703" w:rsidP="005A7BEF">
            <w:pPr>
              <w:rPr>
                <w:rFonts w:ascii="Arial" w:hAnsi="Arial" w:cs="Arial"/>
                <w:b/>
                <w:sz w:val="18"/>
                <w:szCs w:val="18"/>
              </w:rPr>
            </w:pPr>
          </w:p>
        </w:tc>
        <w:tc>
          <w:tcPr>
            <w:tcW w:w="225" w:type="pct"/>
          </w:tcPr>
          <w:p w14:paraId="103E20FF" w14:textId="77777777" w:rsidR="00AD4703" w:rsidRPr="005A7BEF" w:rsidRDefault="00AD4703" w:rsidP="005A7BEF">
            <w:pPr>
              <w:rPr>
                <w:rFonts w:ascii="Arial" w:hAnsi="Arial" w:cs="Arial"/>
                <w:b/>
                <w:sz w:val="18"/>
                <w:szCs w:val="18"/>
              </w:rPr>
            </w:pPr>
          </w:p>
        </w:tc>
        <w:tc>
          <w:tcPr>
            <w:tcW w:w="225" w:type="pct"/>
          </w:tcPr>
          <w:p w14:paraId="3A848D09" w14:textId="77777777" w:rsidR="00AD4703" w:rsidRPr="005A7BEF" w:rsidRDefault="00AD4703" w:rsidP="005A7BEF">
            <w:pPr>
              <w:rPr>
                <w:rFonts w:ascii="Arial" w:hAnsi="Arial" w:cs="Arial"/>
                <w:b/>
                <w:sz w:val="18"/>
                <w:szCs w:val="18"/>
              </w:rPr>
            </w:pPr>
          </w:p>
        </w:tc>
        <w:tc>
          <w:tcPr>
            <w:tcW w:w="225" w:type="pct"/>
          </w:tcPr>
          <w:p w14:paraId="0A23672B" w14:textId="77777777" w:rsidR="00AD4703" w:rsidRPr="005A7BEF" w:rsidRDefault="00AD4703" w:rsidP="005A7BEF">
            <w:pPr>
              <w:rPr>
                <w:rFonts w:ascii="Arial" w:hAnsi="Arial" w:cs="Arial"/>
                <w:b/>
                <w:sz w:val="18"/>
                <w:szCs w:val="18"/>
              </w:rPr>
            </w:pPr>
          </w:p>
        </w:tc>
        <w:tc>
          <w:tcPr>
            <w:tcW w:w="225" w:type="pct"/>
          </w:tcPr>
          <w:p w14:paraId="0B398862" w14:textId="77777777" w:rsidR="00AD4703" w:rsidRPr="005A7BEF" w:rsidRDefault="00AD4703" w:rsidP="005A7BEF">
            <w:pPr>
              <w:rPr>
                <w:rFonts w:ascii="Arial" w:hAnsi="Arial" w:cs="Arial"/>
                <w:b/>
                <w:sz w:val="18"/>
                <w:szCs w:val="18"/>
              </w:rPr>
            </w:pPr>
          </w:p>
        </w:tc>
        <w:tc>
          <w:tcPr>
            <w:tcW w:w="225" w:type="pct"/>
          </w:tcPr>
          <w:p w14:paraId="3931CE13" w14:textId="77777777" w:rsidR="00AD4703" w:rsidRPr="005A7BEF" w:rsidRDefault="00AD4703" w:rsidP="005A7BEF">
            <w:pPr>
              <w:rPr>
                <w:rFonts w:ascii="Arial" w:hAnsi="Arial" w:cs="Arial"/>
                <w:b/>
                <w:sz w:val="18"/>
                <w:szCs w:val="18"/>
              </w:rPr>
            </w:pPr>
          </w:p>
        </w:tc>
        <w:tc>
          <w:tcPr>
            <w:tcW w:w="225" w:type="pct"/>
          </w:tcPr>
          <w:p w14:paraId="46BB8AC4" w14:textId="77777777" w:rsidR="00AD4703" w:rsidRPr="005A7BEF" w:rsidRDefault="00AD4703" w:rsidP="005A7BEF">
            <w:pPr>
              <w:rPr>
                <w:rFonts w:ascii="Arial" w:hAnsi="Arial" w:cs="Arial"/>
                <w:b/>
                <w:sz w:val="18"/>
                <w:szCs w:val="18"/>
              </w:rPr>
            </w:pPr>
          </w:p>
        </w:tc>
        <w:tc>
          <w:tcPr>
            <w:tcW w:w="218" w:type="pct"/>
          </w:tcPr>
          <w:p w14:paraId="23C74F35" w14:textId="77777777" w:rsidR="00AD4703" w:rsidRPr="005A7BEF" w:rsidRDefault="00AD4703" w:rsidP="005A7BEF">
            <w:pPr>
              <w:rPr>
                <w:rFonts w:ascii="Arial" w:hAnsi="Arial" w:cs="Arial"/>
                <w:b/>
                <w:sz w:val="18"/>
                <w:szCs w:val="18"/>
              </w:rPr>
            </w:pPr>
          </w:p>
        </w:tc>
      </w:tr>
    </w:tbl>
    <w:p w14:paraId="3051CCC9" w14:textId="77777777" w:rsidR="00AD4703" w:rsidRPr="005A7BEF" w:rsidRDefault="00AD4703" w:rsidP="005A7BEF">
      <w:pPr>
        <w:rPr>
          <w:rFonts w:ascii="Arial" w:hAnsi="Arial" w:cs="Arial"/>
          <w:b/>
          <w:sz w:val="16"/>
          <w:szCs w:val="16"/>
        </w:rPr>
        <w:sectPr w:rsidR="00AD4703" w:rsidRPr="005A7BEF" w:rsidSect="00BB358E">
          <w:pgSz w:w="16834" w:h="11909" w:orient="landscape" w:code="9"/>
          <w:pgMar w:top="1152" w:right="1152" w:bottom="1152" w:left="1152" w:header="720" w:footer="720" w:gutter="0"/>
          <w:cols w:space="720"/>
          <w:docGrid w:linePitch="360"/>
        </w:sectPr>
      </w:pPr>
    </w:p>
    <w:p w14:paraId="4D2A1AC7" w14:textId="77777777" w:rsidR="00AD4703" w:rsidRPr="005A7BEF" w:rsidRDefault="00AD4703" w:rsidP="005A7BEF">
      <w:pPr>
        <w:pStyle w:val="Heading2"/>
        <w:rPr>
          <w:rFonts w:ascii="Arial" w:hAnsi="Arial" w:cs="Arial"/>
          <w:color w:val="auto"/>
          <w:sz w:val="20"/>
          <w:szCs w:val="20"/>
        </w:rPr>
      </w:pPr>
      <w:bookmarkStart w:id="156" w:name="_Toc516617846"/>
      <w:r w:rsidRPr="005A7BEF">
        <w:rPr>
          <w:rFonts w:ascii="Arial" w:hAnsi="Arial" w:cs="Arial"/>
          <w:color w:val="auto"/>
          <w:sz w:val="20"/>
          <w:szCs w:val="20"/>
        </w:rPr>
        <w:lastRenderedPageBreak/>
        <w:t>Part E: MISCELLANEOUS HEALTH</w:t>
      </w:r>
      <w:bookmarkEnd w:id="156"/>
      <w:r w:rsidRPr="005A7BEF">
        <w:rPr>
          <w:rFonts w:ascii="Arial" w:hAnsi="Arial" w:cs="Arial"/>
          <w:color w:val="auto"/>
          <w:sz w:val="20"/>
          <w:szCs w:val="20"/>
        </w:rPr>
        <w:t xml:space="preserve"> </w:t>
      </w:r>
    </w:p>
    <w:p w14:paraId="63522360" w14:textId="77777777" w:rsidR="00AD4703" w:rsidRPr="005A7BEF" w:rsidRDefault="00AD4703" w:rsidP="005A7BEF">
      <w:pPr>
        <w:rPr>
          <w:rFonts w:ascii="Arial" w:hAnsi="Arial" w:cs="Arial"/>
          <w:b/>
          <w:i/>
          <w:sz w:val="20"/>
          <w:szCs w:val="20"/>
        </w:rPr>
      </w:pPr>
      <w:r w:rsidRPr="005A7BEF">
        <w:rPr>
          <w:rFonts w:ascii="Arial" w:hAnsi="Arial" w:cs="Arial"/>
          <w:b/>
          <w:i/>
          <w:sz w:val="20"/>
          <w:szCs w:val="20"/>
        </w:rPr>
        <w:t>(FILL OUT FOR ALL HOUSEHOLD MEMBERS 10 YEARS AND OLDER)</w:t>
      </w:r>
    </w:p>
    <w:tbl>
      <w:tblPr>
        <w:tblpPr w:leftFromText="180" w:rightFromText="180" w:vertAnchor="text" w:horzAnchor="margin" w:tblpY="72"/>
        <w:tblW w:w="14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3"/>
        <w:gridCol w:w="669"/>
        <w:gridCol w:w="669"/>
        <w:gridCol w:w="669"/>
        <w:gridCol w:w="669"/>
        <w:gridCol w:w="669"/>
        <w:gridCol w:w="669"/>
        <w:gridCol w:w="669"/>
        <w:gridCol w:w="669"/>
        <w:gridCol w:w="669"/>
        <w:gridCol w:w="669"/>
        <w:gridCol w:w="669"/>
        <w:gridCol w:w="669"/>
        <w:gridCol w:w="669"/>
        <w:gridCol w:w="669"/>
        <w:gridCol w:w="669"/>
        <w:gridCol w:w="669"/>
        <w:gridCol w:w="669"/>
        <w:gridCol w:w="670"/>
      </w:tblGrid>
      <w:tr w:rsidR="00AD4703" w:rsidRPr="005A7BEF" w14:paraId="67BEC290" w14:textId="77777777" w:rsidTr="00BB358E">
        <w:trPr>
          <w:trHeight w:val="443"/>
          <w:tblHeader/>
        </w:trPr>
        <w:tc>
          <w:tcPr>
            <w:tcW w:w="2703" w:type="dxa"/>
            <w:shd w:val="clear" w:color="auto" w:fill="A6A6A6" w:themeFill="background1" w:themeFillShade="A6"/>
            <w:vAlign w:val="center"/>
          </w:tcPr>
          <w:p w14:paraId="612406F8" w14:textId="77777777" w:rsidR="00AD4703" w:rsidRPr="005A7BEF" w:rsidRDefault="00AD4703" w:rsidP="005A7BEF">
            <w:pPr>
              <w:jc w:val="center"/>
              <w:rPr>
                <w:rFonts w:ascii="Arial" w:hAnsi="Arial" w:cs="Arial"/>
                <w:b/>
                <w:sz w:val="18"/>
                <w:szCs w:val="18"/>
              </w:rPr>
            </w:pPr>
            <w:bookmarkStart w:id="157" w:name="HealthMisc"/>
            <w:r w:rsidRPr="005A7BEF">
              <w:rPr>
                <w:rFonts w:ascii="Arial" w:hAnsi="Arial" w:cs="Arial"/>
                <w:b/>
                <w:sz w:val="18"/>
                <w:szCs w:val="18"/>
              </w:rPr>
              <w:t>Member ID</w:t>
            </w:r>
          </w:p>
        </w:tc>
        <w:tc>
          <w:tcPr>
            <w:tcW w:w="669" w:type="dxa"/>
            <w:shd w:val="clear" w:color="auto" w:fill="A6A6A6" w:themeFill="background1" w:themeFillShade="A6"/>
            <w:vAlign w:val="center"/>
          </w:tcPr>
          <w:p w14:paraId="3E2C43EA"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w:t>
            </w:r>
          </w:p>
        </w:tc>
        <w:tc>
          <w:tcPr>
            <w:tcW w:w="669" w:type="dxa"/>
            <w:shd w:val="clear" w:color="auto" w:fill="A6A6A6" w:themeFill="background1" w:themeFillShade="A6"/>
            <w:vAlign w:val="center"/>
          </w:tcPr>
          <w:p w14:paraId="43365075"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2</w:t>
            </w:r>
          </w:p>
        </w:tc>
        <w:tc>
          <w:tcPr>
            <w:tcW w:w="669" w:type="dxa"/>
            <w:shd w:val="clear" w:color="auto" w:fill="A6A6A6" w:themeFill="background1" w:themeFillShade="A6"/>
            <w:vAlign w:val="center"/>
          </w:tcPr>
          <w:p w14:paraId="15B97A4A"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3</w:t>
            </w:r>
          </w:p>
        </w:tc>
        <w:tc>
          <w:tcPr>
            <w:tcW w:w="669" w:type="dxa"/>
            <w:shd w:val="clear" w:color="auto" w:fill="A6A6A6" w:themeFill="background1" w:themeFillShade="A6"/>
            <w:vAlign w:val="center"/>
          </w:tcPr>
          <w:p w14:paraId="07951DF0"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4</w:t>
            </w:r>
          </w:p>
        </w:tc>
        <w:tc>
          <w:tcPr>
            <w:tcW w:w="669" w:type="dxa"/>
            <w:shd w:val="clear" w:color="auto" w:fill="A6A6A6" w:themeFill="background1" w:themeFillShade="A6"/>
            <w:vAlign w:val="center"/>
          </w:tcPr>
          <w:p w14:paraId="7EAA2460"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5</w:t>
            </w:r>
          </w:p>
        </w:tc>
        <w:tc>
          <w:tcPr>
            <w:tcW w:w="669" w:type="dxa"/>
            <w:shd w:val="clear" w:color="auto" w:fill="A6A6A6" w:themeFill="background1" w:themeFillShade="A6"/>
            <w:vAlign w:val="center"/>
          </w:tcPr>
          <w:p w14:paraId="60426CCF"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6</w:t>
            </w:r>
          </w:p>
        </w:tc>
        <w:tc>
          <w:tcPr>
            <w:tcW w:w="669" w:type="dxa"/>
            <w:shd w:val="clear" w:color="auto" w:fill="A6A6A6" w:themeFill="background1" w:themeFillShade="A6"/>
            <w:vAlign w:val="center"/>
          </w:tcPr>
          <w:p w14:paraId="6F553DCD"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7</w:t>
            </w:r>
          </w:p>
        </w:tc>
        <w:tc>
          <w:tcPr>
            <w:tcW w:w="669" w:type="dxa"/>
            <w:shd w:val="clear" w:color="auto" w:fill="A6A6A6" w:themeFill="background1" w:themeFillShade="A6"/>
            <w:vAlign w:val="center"/>
          </w:tcPr>
          <w:p w14:paraId="3430E44C"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8</w:t>
            </w:r>
          </w:p>
        </w:tc>
        <w:tc>
          <w:tcPr>
            <w:tcW w:w="669" w:type="dxa"/>
            <w:shd w:val="clear" w:color="auto" w:fill="A6A6A6" w:themeFill="background1" w:themeFillShade="A6"/>
            <w:vAlign w:val="center"/>
          </w:tcPr>
          <w:p w14:paraId="52B31724"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9</w:t>
            </w:r>
          </w:p>
        </w:tc>
        <w:tc>
          <w:tcPr>
            <w:tcW w:w="669" w:type="dxa"/>
            <w:shd w:val="clear" w:color="auto" w:fill="A6A6A6" w:themeFill="background1" w:themeFillShade="A6"/>
            <w:vAlign w:val="center"/>
          </w:tcPr>
          <w:p w14:paraId="3B8BB09F"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10</w:t>
            </w:r>
          </w:p>
        </w:tc>
        <w:tc>
          <w:tcPr>
            <w:tcW w:w="669" w:type="dxa"/>
            <w:shd w:val="clear" w:color="auto" w:fill="A6A6A6" w:themeFill="background1" w:themeFillShade="A6"/>
            <w:vAlign w:val="center"/>
          </w:tcPr>
          <w:p w14:paraId="790396DB"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11</w:t>
            </w:r>
          </w:p>
        </w:tc>
        <w:tc>
          <w:tcPr>
            <w:tcW w:w="669" w:type="dxa"/>
            <w:shd w:val="clear" w:color="auto" w:fill="A6A6A6" w:themeFill="background1" w:themeFillShade="A6"/>
            <w:vAlign w:val="center"/>
          </w:tcPr>
          <w:p w14:paraId="19BF3A42"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12</w:t>
            </w:r>
          </w:p>
        </w:tc>
        <w:tc>
          <w:tcPr>
            <w:tcW w:w="669" w:type="dxa"/>
            <w:shd w:val="clear" w:color="auto" w:fill="A6A6A6" w:themeFill="background1" w:themeFillShade="A6"/>
            <w:vAlign w:val="center"/>
          </w:tcPr>
          <w:p w14:paraId="582AC2A1"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13</w:t>
            </w:r>
          </w:p>
        </w:tc>
        <w:tc>
          <w:tcPr>
            <w:tcW w:w="669" w:type="dxa"/>
            <w:shd w:val="clear" w:color="auto" w:fill="A6A6A6" w:themeFill="background1" w:themeFillShade="A6"/>
            <w:vAlign w:val="center"/>
          </w:tcPr>
          <w:p w14:paraId="7B796D5B"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14</w:t>
            </w:r>
          </w:p>
        </w:tc>
        <w:tc>
          <w:tcPr>
            <w:tcW w:w="669" w:type="dxa"/>
            <w:shd w:val="clear" w:color="auto" w:fill="A6A6A6" w:themeFill="background1" w:themeFillShade="A6"/>
            <w:vAlign w:val="center"/>
          </w:tcPr>
          <w:p w14:paraId="7C653836"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15</w:t>
            </w:r>
          </w:p>
        </w:tc>
        <w:tc>
          <w:tcPr>
            <w:tcW w:w="669" w:type="dxa"/>
            <w:shd w:val="clear" w:color="auto" w:fill="A6A6A6" w:themeFill="background1" w:themeFillShade="A6"/>
            <w:vAlign w:val="center"/>
          </w:tcPr>
          <w:p w14:paraId="522A6F12"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16</w:t>
            </w:r>
          </w:p>
        </w:tc>
        <w:tc>
          <w:tcPr>
            <w:tcW w:w="669" w:type="dxa"/>
            <w:shd w:val="clear" w:color="auto" w:fill="A6A6A6" w:themeFill="background1" w:themeFillShade="A6"/>
            <w:vAlign w:val="center"/>
          </w:tcPr>
          <w:p w14:paraId="40F3DE54"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17</w:t>
            </w:r>
          </w:p>
        </w:tc>
        <w:tc>
          <w:tcPr>
            <w:tcW w:w="670" w:type="dxa"/>
            <w:shd w:val="clear" w:color="auto" w:fill="A6A6A6" w:themeFill="background1" w:themeFillShade="A6"/>
            <w:vAlign w:val="center"/>
          </w:tcPr>
          <w:p w14:paraId="66A51FB8"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18</w:t>
            </w:r>
          </w:p>
        </w:tc>
      </w:tr>
      <w:tr w:rsidR="00AD4703" w:rsidRPr="005A7BEF" w14:paraId="7300DFBD" w14:textId="77777777" w:rsidTr="00BB358E">
        <w:trPr>
          <w:trHeight w:val="144"/>
        </w:trPr>
        <w:tc>
          <w:tcPr>
            <w:tcW w:w="2703" w:type="dxa"/>
          </w:tcPr>
          <w:p w14:paraId="1C3AFDA9" w14:textId="7EA971B2" w:rsidR="00AD4703" w:rsidRPr="005A7BEF" w:rsidRDefault="001D2642" w:rsidP="005A7BEF">
            <w:pPr>
              <w:rPr>
                <w:rFonts w:ascii="Arial" w:hAnsi="Arial" w:cs="Arial"/>
                <w:b/>
                <w:sz w:val="18"/>
                <w:szCs w:val="18"/>
              </w:rPr>
            </w:pPr>
            <w:r w:rsidRPr="005A7BEF">
              <w:rPr>
                <w:rFonts w:ascii="Arial" w:hAnsi="Arial" w:cs="Arial"/>
                <w:b/>
                <w:sz w:val="18"/>
                <w:szCs w:val="18"/>
              </w:rPr>
              <w:t xml:space="preserve">0. </w:t>
            </w:r>
            <w:r w:rsidR="00AD4703" w:rsidRPr="005A7BEF">
              <w:rPr>
                <w:rFonts w:ascii="Arial" w:hAnsi="Arial" w:cs="Arial"/>
                <w:b/>
                <w:sz w:val="18"/>
                <w:szCs w:val="18"/>
              </w:rPr>
              <w:t xml:space="preserve">Who will be answering these questions about Name?  </w:t>
            </w:r>
            <w:r w:rsidR="00AD4703" w:rsidRPr="005A7BEF">
              <w:rPr>
                <w:rFonts w:ascii="Arial" w:hAnsi="Arial" w:cs="Arial"/>
                <w:b/>
                <w:i/>
                <w:sz w:val="18"/>
                <w:szCs w:val="18"/>
              </w:rPr>
              <w:t>ID and Name appears to choose.</w:t>
            </w:r>
          </w:p>
        </w:tc>
        <w:tc>
          <w:tcPr>
            <w:tcW w:w="669" w:type="dxa"/>
            <w:vAlign w:val="center"/>
          </w:tcPr>
          <w:p w14:paraId="1E21ECBA" w14:textId="77777777" w:rsidR="00AD4703" w:rsidRPr="005A7BEF" w:rsidRDefault="00AD4703" w:rsidP="005A7BEF">
            <w:pPr>
              <w:jc w:val="center"/>
              <w:rPr>
                <w:rFonts w:ascii="Arial" w:hAnsi="Arial" w:cs="Arial"/>
                <w:b/>
                <w:sz w:val="18"/>
                <w:szCs w:val="18"/>
              </w:rPr>
            </w:pPr>
          </w:p>
        </w:tc>
        <w:tc>
          <w:tcPr>
            <w:tcW w:w="669" w:type="dxa"/>
          </w:tcPr>
          <w:p w14:paraId="1683551E" w14:textId="77777777" w:rsidR="00AD4703" w:rsidRPr="005A7BEF" w:rsidRDefault="00AD4703" w:rsidP="005A7BEF">
            <w:pPr>
              <w:jc w:val="center"/>
              <w:rPr>
                <w:rFonts w:ascii="Arial" w:hAnsi="Arial" w:cs="Arial"/>
                <w:b/>
                <w:sz w:val="18"/>
                <w:szCs w:val="18"/>
              </w:rPr>
            </w:pPr>
          </w:p>
        </w:tc>
        <w:tc>
          <w:tcPr>
            <w:tcW w:w="669" w:type="dxa"/>
          </w:tcPr>
          <w:p w14:paraId="4765268E" w14:textId="77777777" w:rsidR="00AD4703" w:rsidRPr="005A7BEF" w:rsidRDefault="00AD4703" w:rsidP="005A7BEF">
            <w:pPr>
              <w:jc w:val="center"/>
              <w:rPr>
                <w:rFonts w:ascii="Arial" w:hAnsi="Arial" w:cs="Arial"/>
                <w:b/>
                <w:sz w:val="18"/>
                <w:szCs w:val="18"/>
              </w:rPr>
            </w:pPr>
          </w:p>
        </w:tc>
        <w:tc>
          <w:tcPr>
            <w:tcW w:w="669" w:type="dxa"/>
          </w:tcPr>
          <w:p w14:paraId="0E84FA71" w14:textId="77777777" w:rsidR="00AD4703" w:rsidRPr="005A7BEF" w:rsidRDefault="00AD4703" w:rsidP="005A7BEF">
            <w:pPr>
              <w:jc w:val="center"/>
              <w:rPr>
                <w:rFonts w:ascii="Arial" w:hAnsi="Arial" w:cs="Arial"/>
                <w:b/>
                <w:sz w:val="18"/>
                <w:szCs w:val="18"/>
              </w:rPr>
            </w:pPr>
          </w:p>
        </w:tc>
        <w:tc>
          <w:tcPr>
            <w:tcW w:w="669" w:type="dxa"/>
          </w:tcPr>
          <w:p w14:paraId="1E888743" w14:textId="77777777" w:rsidR="00AD4703" w:rsidRPr="005A7BEF" w:rsidRDefault="00AD4703" w:rsidP="005A7BEF">
            <w:pPr>
              <w:jc w:val="center"/>
              <w:rPr>
                <w:rFonts w:ascii="Arial" w:hAnsi="Arial" w:cs="Arial"/>
                <w:b/>
                <w:sz w:val="18"/>
                <w:szCs w:val="18"/>
              </w:rPr>
            </w:pPr>
          </w:p>
        </w:tc>
        <w:tc>
          <w:tcPr>
            <w:tcW w:w="669" w:type="dxa"/>
          </w:tcPr>
          <w:p w14:paraId="76B9D061" w14:textId="77777777" w:rsidR="00AD4703" w:rsidRPr="005A7BEF" w:rsidRDefault="00AD4703" w:rsidP="005A7BEF">
            <w:pPr>
              <w:jc w:val="center"/>
              <w:rPr>
                <w:rFonts w:ascii="Arial" w:hAnsi="Arial" w:cs="Arial"/>
                <w:b/>
                <w:sz w:val="18"/>
                <w:szCs w:val="18"/>
              </w:rPr>
            </w:pPr>
          </w:p>
        </w:tc>
        <w:tc>
          <w:tcPr>
            <w:tcW w:w="669" w:type="dxa"/>
          </w:tcPr>
          <w:p w14:paraId="517C1E89" w14:textId="77777777" w:rsidR="00AD4703" w:rsidRPr="005A7BEF" w:rsidRDefault="00AD4703" w:rsidP="005A7BEF">
            <w:pPr>
              <w:jc w:val="center"/>
              <w:rPr>
                <w:rFonts w:ascii="Arial" w:hAnsi="Arial" w:cs="Arial"/>
                <w:b/>
                <w:sz w:val="18"/>
                <w:szCs w:val="18"/>
              </w:rPr>
            </w:pPr>
          </w:p>
        </w:tc>
        <w:tc>
          <w:tcPr>
            <w:tcW w:w="669" w:type="dxa"/>
          </w:tcPr>
          <w:p w14:paraId="21AC4D01" w14:textId="77777777" w:rsidR="00AD4703" w:rsidRPr="005A7BEF" w:rsidRDefault="00AD4703" w:rsidP="005A7BEF">
            <w:pPr>
              <w:jc w:val="center"/>
              <w:rPr>
                <w:rFonts w:ascii="Arial" w:hAnsi="Arial" w:cs="Arial"/>
                <w:b/>
                <w:sz w:val="18"/>
                <w:szCs w:val="18"/>
              </w:rPr>
            </w:pPr>
          </w:p>
        </w:tc>
        <w:tc>
          <w:tcPr>
            <w:tcW w:w="669" w:type="dxa"/>
          </w:tcPr>
          <w:p w14:paraId="6A12F408" w14:textId="77777777" w:rsidR="00AD4703" w:rsidRPr="005A7BEF" w:rsidRDefault="00AD4703" w:rsidP="005A7BEF">
            <w:pPr>
              <w:jc w:val="center"/>
              <w:rPr>
                <w:rFonts w:ascii="Arial" w:hAnsi="Arial" w:cs="Arial"/>
                <w:b/>
                <w:sz w:val="18"/>
                <w:szCs w:val="18"/>
              </w:rPr>
            </w:pPr>
          </w:p>
        </w:tc>
        <w:tc>
          <w:tcPr>
            <w:tcW w:w="669" w:type="dxa"/>
          </w:tcPr>
          <w:p w14:paraId="7428BA7C" w14:textId="77777777" w:rsidR="00AD4703" w:rsidRPr="005A7BEF" w:rsidRDefault="00AD4703" w:rsidP="005A7BEF">
            <w:pPr>
              <w:jc w:val="center"/>
              <w:rPr>
                <w:rFonts w:ascii="Arial" w:hAnsi="Arial" w:cs="Arial"/>
                <w:b/>
                <w:sz w:val="18"/>
                <w:szCs w:val="18"/>
              </w:rPr>
            </w:pPr>
          </w:p>
        </w:tc>
        <w:tc>
          <w:tcPr>
            <w:tcW w:w="669" w:type="dxa"/>
          </w:tcPr>
          <w:p w14:paraId="5987103F" w14:textId="77777777" w:rsidR="00AD4703" w:rsidRPr="005A7BEF" w:rsidRDefault="00AD4703" w:rsidP="005A7BEF">
            <w:pPr>
              <w:jc w:val="center"/>
              <w:rPr>
                <w:rFonts w:ascii="Arial" w:hAnsi="Arial" w:cs="Arial"/>
                <w:b/>
                <w:sz w:val="18"/>
                <w:szCs w:val="18"/>
              </w:rPr>
            </w:pPr>
          </w:p>
        </w:tc>
        <w:tc>
          <w:tcPr>
            <w:tcW w:w="669" w:type="dxa"/>
          </w:tcPr>
          <w:p w14:paraId="2D871BA0" w14:textId="77777777" w:rsidR="00AD4703" w:rsidRPr="005A7BEF" w:rsidRDefault="00AD4703" w:rsidP="005A7BEF">
            <w:pPr>
              <w:jc w:val="center"/>
              <w:rPr>
                <w:rFonts w:ascii="Arial" w:hAnsi="Arial" w:cs="Arial"/>
                <w:b/>
                <w:sz w:val="18"/>
                <w:szCs w:val="18"/>
              </w:rPr>
            </w:pPr>
          </w:p>
        </w:tc>
        <w:tc>
          <w:tcPr>
            <w:tcW w:w="669" w:type="dxa"/>
          </w:tcPr>
          <w:p w14:paraId="333BA1B1" w14:textId="77777777" w:rsidR="00AD4703" w:rsidRPr="005A7BEF" w:rsidRDefault="00AD4703" w:rsidP="005A7BEF">
            <w:pPr>
              <w:jc w:val="center"/>
              <w:rPr>
                <w:rFonts w:ascii="Arial" w:hAnsi="Arial" w:cs="Arial"/>
                <w:b/>
                <w:sz w:val="18"/>
                <w:szCs w:val="18"/>
              </w:rPr>
            </w:pPr>
          </w:p>
        </w:tc>
        <w:tc>
          <w:tcPr>
            <w:tcW w:w="669" w:type="dxa"/>
          </w:tcPr>
          <w:p w14:paraId="11B6D19B" w14:textId="77777777" w:rsidR="00AD4703" w:rsidRPr="005A7BEF" w:rsidRDefault="00AD4703" w:rsidP="005A7BEF">
            <w:pPr>
              <w:jc w:val="center"/>
              <w:rPr>
                <w:rFonts w:ascii="Arial" w:hAnsi="Arial" w:cs="Arial"/>
                <w:b/>
                <w:sz w:val="18"/>
                <w:szCs w:val="18"/>
              </w:rPr>
            </w:pPr>
          </w:p>
        </w:tc>
        <w:tc>
          <w:tcPr>
            <w:tcW w:w="669" w:type="dxa"/>
            <w:vAlign w:val="center"/>
          </w:tcPr>
          <w:p w14:paraId="2D93D3AB" w14:textId="77777777" w:rsidR="00AD4703" w:rsidRPr="005A7BEF" w:rsidRDefault="00AD4703" w:rsidP="005A7BEF">
            <w:pPr>
              <w:jc w:val="center"/>
              <w:rPr>
                <w:rFonts w:ascii="Arial" w:hAnsi="Arial" w:cs="Arial"/>
                <w:b/>
                <w:sz w:val="18"/>
                <w:szCs w:val="18"/>
              </w:rPr>
            </w:pPr>
          </w:p>
        </w:tc>
        <w:tc>
          <w:tcPr>
            <w:tcW w:w="669" w:type="dxa"/>
          </w:tcPr>
          <w:p w14:paraId="1B2C0EFB" w14:textId="77777777" w:rsidR="00AD4703" w:rsidRPr="005A7BEF" w:rsidRDefault="00AD4703" w:rsidP="005A7BEF">
            <w:pPr>
              <w:jc w:val="center"/>
              <w:rPr>
                <w:rFonts w:ascii="Arial" w:hAnsi="Arial" w:cs="Arial"/>
                <w:b/>
                <w:sz w:val="18"/>
                <w:szCs w:val="18"/>
              </w:rPr>
            </w:pPr>
          </w:p>
        </w:tc>
        <w:tc>
          <w:tcPr>
            <w:tcW w:w="669" w:type="dxa"/>
          </w:tcPr>
          <w:p w14:paraId="04476E15" w14:textId="77777777" w:rsidR="00AD4703" w:rsidRPr="005A7BEF" w:rsidRDefault="00AD4703" w:rsidP="005A7BEF">
            <w:pPr>
              <w:jc w:val="center"/>
              <w:rPr>
                <w:rFonts w:ascii="Arial" w:hAnsi="Arial" w:cs="Arial"/>
                <w:b/>
                <w:sz w:val="18"/>
                <w:szCs w:val="18"/>
              </w:rPr>
            </w:pPr>
          </w:p>
        </w:tc>
        <w:tc>
          <w:tcPr>
            <w:tcW w:w="670" w:type="dxa"/>
          </w:tcPr>
          <w:p w14:paraId="4356C643" w14:textId="77777777" w:rsidR="00AD4703" w:rsidRPr="005A7BEF" w:rsidRDefault="00AD4703" w:rsidP="005A7BEF">
            <w:pPr>
              <w:jc w:val="center"/>
              <w:rPr>
                <w:rFonts w:ascii="Arial" w:hAnsi="Arial" w:cs="Arial"/>
                <w:b/>
                <w:sz w:val="18"/>
                <w:szCs w:val="18"/>
              </w:rPr>
            </w:pPr>
          </w:p>
        </w:tc>
      </w:tr>
      <w:tr w:rsidR="00AD4703" w:rsidRPr="005A7BEF" w14:paraId="06DE5086" w14:textId="77777777" w:rsidTr="00BB358E">
        <w:trPr>
          <w:trHeight w:val="144"/>
        </w:trPr>
        <w:tc>
          <w:tcPr>
            <w:tcW w:w="2703" w:type="dxa"/>
          </w:tcPr>
          <w:p w14:paraId="039448FB" w14:textId="77777777" w:rsidR="00AD4703" w:rsidRPr="005A7BEF" w:rsidRDefault="00AD4703" w:rsidP="005A7BEF">
            <w:pPr>
              <w:rPr>
                <w:rFonts w:ascii="Arial" w:hAnsi="Arial" w:cs="Arial"/>
                <w:b/>
                <w:sz w:val="18"/>
                <w:szCs w:val="18"/>
              </w:rPr>
            </w:pPr>
            <w:r w:rsidRPr="005A7BEF">
              <w:rPr>
                <w:rFonts w:ascii="Arial" w:hAnsi="Arial" w:cs="Arial"/>
                <w:b/>
                <w:sz w:val="18"/>
                <w:szCs w:val="18"/>
              </w:rPr>
              <w:t>E1.  In general, how would you rate your health?</w:t>
            </w:r>
          </w:p>
          <w:p w14:paraId="6AC06746"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 Very healthy, </w:t>
            </w:r>
          </w:p>
          <w:p w14:paraId="7246DB11" w14:textId="77777777" w:rsidR="00AD4703" w:rsidRPr="005A7BEF" w:rsidRDefault="00AD4703" w:rsidP="005A7BEF">
            <w:pPr>
              <w:rPr>
                <w:rFonts w:ascii="Arial" w:hAnsi="Arial" w:cs="Arial"/>
                <w:b/>
                <w:sz w:val="18"/>
                <w:szCs w:val="18"/>
              </w:rPr>
            </w:pPr>
            <w:r w:rsidRPr="005A7BEF">
              <w:rPr>
                <w:rFonts w:ascii="Arial" w:hAnsi="Arial" w:cs="Arial"/>
                <w:b/>
                <w:sz w:val="18"/>
                <w:szCs w:val="18"/>
              </w:rPr>
              <w:t>2. Somewhat healthy,</w:t>
            </w:r>
          </w:p>
          <w:p w14:paraId="234F17EF" w14:textId="09B613EA" w:rsidR="00AD4703" w:rsidRPr="005A7BEF" w:rsidRDefault="00AD4703" w:rsidP="005A7BEF">
            <w:pPr>
              <w:rPr>
                <w:rFonts w:ascii="Arial" w:hAnsi="Arial" w:cs="Arial"/>
                <w:b/>
                <w:sz w:val="18"/>
                <w:szCs w:val="18"/>
              </w:rPr>
            </w:pPr>
            <w:r w:rsidRPr="005A7BEF">
              <w:rPr>
                <w:rFonts w:ascii="Arial" w:hAnsi="Arial" w:cs="Arial"/>
                <w:b/>
                <w:sz w:val="18"/>
                <w:szCs w:val="18"/>
              </w:rPr>
              <w:t xml:space="preserve">3. </w:t>
            </w:r>
            <w:r w:rsidR="001A12D3" w:rsidRPr="005A7BEF">
              <w:rPr>
                <w:rFonts w:ascii="Arial" w:hAnsi="Arial" w:cs="Arial"/>
                <w:b/>
                <w:sz w:val="18"/>
                <w:szCs w:val="18"/>
              </w:rPr>
              <w:t>Somewhat unhealthy</w:t>
            </w:r>
            <w:r w:rsidRPr="005A7BEF">
              <w:rPr>
                <w:rFonts w:ascii="Arial" w:hAnsi="Arial" w:cs="Arial"/>
                <w:b/>
                <w:sz w:val="18"/>
                <w:szCs w:val="18"/>
              </w:rPr>
              <w:t xml:space="preserve">, </w:t>
            </w:r>
          </w:p>
          <w:p w14:paraId="2C55EFF0" w14:textId="77777777" w:rsidR="00AD4703" w:rsidRPr="005A7BEF" w:rsidRDefault="00AD4703" w:rsidP="005A7BEF">
            <w:pPr>
              <w:rPr>
                <w:rFonts w:ascii="Arial" w:hAnsi="Arial" w:cs="Arial"/>
                <w:b/>
                <w:sz w:val="18"/>
                <w:szCs w:val="18"/>
              </w:rPr>
            </w:pPr>
            <w:r w:rsidRPr="005A7BEF">
              <w:rPr>
                <w:rFonts w:ascii="Arial" w:hAnsi="Arial" w:cs="Arial"/>
                <w:b/>
                <w:sz w:val="18"/>
                <w:szCs w:val="18"/>
              </w:rPr>
              <w:t>4. Unhealthy</w:t>
            </w:r>
          </w:p>
        </w:tc>
        <w:tc>
          <w:tcPr>
            <w:tcW w:w="669" w:type="dxa"/>
            <w:vAlign w:val="center"/>
          </w:tcPr>
          <w:p w14:paraId="77E281EE" w14:textId="77777777" w:rsidR="00AD4703" w:rsidRPr="005A7BEF" w:rsidRDefault="00AD4703" w:rsidP="005A7BEF">
            <w:pPr>
              <w:jc w:val="center"/>
              <w:rPr>
                <w:rFonts w:ascii="Arial" w:hAnsi="Arial" w:cs="Arial"/>
                <w:b/>
                <w:sz w:val="18"/>
                <w:szCs w:val="18"/>
              </w:rPr>
            </w:pPr>
          </w:p>
        </w:tc>
        <w:tc>
          <w:tcPr>
            <w:tcW w:w="669" w:type="dxa"/>
          </w:tcPr>
          <w:p w14:paraId="479F8D0F" w14:textId="77777777" w:rsidR="00AD4703" w:rsidRPr="005A7BEF" w:rsidRDefault="00AD4703" w:rsidP="005A7BEF">
            <w:pPr>
              <w:jc w:val="center"/>
              <w:rPr>
                <w:rFonts w:ascii="Arial" w:hAnsi="Arial" w:cs="Arial"/>
                <w:b/>
                <w:sz w:val="18"/>
                <w:szCs w:val="18"/>
              </w:rPr>
            </w:pPr>
          </w:p>
        </w:tc>
        <w:tc>
          <w:tcPr>
            <w:tcW w:w="669" w:type="dxa"/>
          </w:tcPr>
          <w:p w14:paraId="4EF34D31" w14:textId="77777777" w:rsidR="00AD4703" w:rsidRPr="005A7BEF" w:rsidRDefault="00AD4703" w:rsidP="005A7BEF">
            <w:pPr>
              <w:jc w:val="center"/>
              <w:rPr>
                <w:rFonts w:ascii="Arial" w:hAnsi="Arial" w:cs="Arial"/>
                <w:b/>
                <w:sz w:val="18"/>
                <w:szCs w:val="18"/>
              </w:rPr>
            </w:pPr>
          </w:p>
        </w:tc>
        <w:tc>
          <w:tcPr>
            <w:tcW w:w="669" w:type="dxa"/>
          </w:tcPr>
          <w:p w14:paraId="66E53B59" w14:textId="77777777" w:rsidR="00AD4703" w:rsidRPr="005A7BEF" w:rsidRDefault="00AD4703" w:rsidP="005A7BEF">
            <w:pPr>
              <w:jc w:val="center"/>
              <w:rPr>
                <w:rFonts w:ascii="Arial" w:hAnsi="Arial" w:cs="Arial"/>
                <w:b/>
                <w:sz w:val="18"/>
                <w:szCs w:val="18"/>
              </w:rPr>
            </w:pPr>
          </w:p>
        </w:tc>
        <w:tc>
          <w:tcPr>
            <w:tcW w:w="669" w:type="dxa"/>
          </w:tcPr>
          <w:p w14:paraId="0322AA6A" w14:textId="77777777" w:rsidR="00AD4703" w:rsidRPr="005A7BEF" w:rsidRDefault="00AD4703" w:rsidP="005A7BEF">
            <w:pPr>
              <w:jc w:val="center"/>
              <w:rPr>
                <w:rFonts w:ascii="Arial" w:hAnsi="Arial" w:cs="Arial"/>
                <w:b/>
                <w:sz w:val="18"/>
                <w:szCs w:val="18"/>
              </w:rPr>
            </w:pPr>
          </w:p>
        </w:tc>
        <w:tc>
          <w:tcPr>
            <w:tcW w:w="669" w:type="dxa"/>
          </w:tcPr>
          <w:p w14:paraId="63F05941" w14:textId="77777777" w:rsidR="00AD4703" w:rsidRPr="005A7BEF" w:rsidRDefault="00AD4703" w:rsidP="005A7BEF">
            <w:pPr>
              <w:jc w:val="center"/>
              <w:rPr>
                <w:rFonts w:ascii="Arial" w:hAnsi="Arial" w:cs="Arial"/>
                <w:b/>
                <w:sz w:val="18"/>
                <w:szCs w:val="18"/>
              </w:rPr>
            </w:pPr>
          </w:p>
        </w:tc>
        <w:tc>
          <w:tcPr>
            <w:tcW w:w="669" w:type="dxa"/>
          </w:tcPr>
          <w:p w14:paraId="169D0E06" w14:textId="77777777" w:rsidR="00AD4703" w:rsidRPr="005A7BEF" w:rsidRDefault="00AD4703" w:rsidP="005A7BEF">
            <w:pPr>
              <w:jc w:val="center"/>
              <w:rPr>
                <w:rFonts w:ascii="Arial" w:hAnsi="Arial" w:cs="Arial"/>
                <w:b/>
                <w:sz w:val="18"/>
                <w:szCs w:val="18"/>
              </w:rPr>
            </w:pPr>
          </w:p>
        </w:tc>
        <w:tc>
          <w:tcPr>
            <w:tcW w:w="669" w:type="dxa"/>
          </w:tcPr>
          <w:p w14:paraId="222FCCE1" w14:textId="77777777" w:rsidR="00AD4703" w:rsidRPr="005A7BEF" w:rsidRDefault="00AD4703" w:rsidP="005A7BEF">
            <w:pPr>
              <w:jc w:val="center"/>
              <w:rPr>
                <w:rFonts w:ascii="Arial" w:hAnsi="Arial" w:cs="Arial"/>
                <w:b/>
                <w:sz w:val="18"/>
                <w:szCs w:val="18"/>
              </w:rPr>
            </w:pPr>
          </w:p>
        </w:tc>
        <w:tc>
          <w:tcPr>
            <w:tcW w:w="669" w:type="dxa"/>
          </w:tcPr>
          <w:p w14:paraId="1ED39F45" w14:textId="77777777" w:rsidR="00AD4703" w:rsidRPr="005A7BEF" w:rsidRDefault="00AD4703" w:rsidP="005A7BEF">
            <w:pPr>
              <w:jc w:val="center"/>
              <w:rPr>
                <w:rFonts w:ascii="Arial" w:hAnsi="Arial" w:cs="Arial"/>
                <w:b/>
                <w:sz w:val="18"/>
                <w:szCs w:val="18"/>
              </w:rPr>
            </w:pPr>
          </w:p>
        </w:tc>
        <w:tc>
          <w:tcPr>
            <w:tcW w:w="669" w:type="dxa"/>
          </w:tcPr>
          <w:p w14:paraId="3791D124" w14:textId="77777777" w:rsidR="00AD4703" w:rsidRPr="005A7BEF" w:rsidRDefault="00AD4703" w:rsidP="005A7BEF">
            <w:pPr>
              <w:jc w:val="center"/>
              <w:rPr>
                <w:rFonts w:ascii="Arial" w:hAnsi="Arial" w:cs="Arial"/>
                <w:b/>
                <w:sz w:val="18"/>
                <w:szCs w:val="18"/>
              </w:rPr>
            </w:pPr>
          </w:p>
        </w:tc>
        <w:tc>
          <w:tcPr>
            <w:tcW w:w="669" w:type="dxa"/>
          </w:tcPr>
          <w:p w14:paraId="701118F5" w14:textId="77777777" w:rsidR="00AD4703" w:rsidRPr="005A7BEF" w:rsidRDefault="00AD4703" w:rsidP="005A7BEF">
            <w:pPr>
              <w:jc w:val="center"/>
              <w:rPr>
                <w:rFonts w:ascii="Arial" w:hAnsi="Arial" w:cs="Arial"/>
                <w:b/>
                <w:sz w:val="18"/>
                <w:szCs w:val="18"/>
              </w:rPr>
            </w:pPr>
          </w:p>
        </w:tc>
        <w:tc>
          <w:tcPr>
            <w:tcW w:w="669" w:type="dxa"/>
          </w:tcPr>
          <w:p w14:paraId="5AF768C3" w14:textId="77777777" w:rsidR="00AD4703" w:rsidRPr="005A7BEF" w:rsidRDefault="00AD4703" w:rsidP="005A7BEF">
            <w:pPr>
              <w:jc w:val="center"/>
              <w:rPr>
                <w:rFonts w:ascii="Arial" w:hAnsi="Arial" w:cs="Arial"/>
                <w:b/>
                <w:sz w:val="18"/>
                <w:szCs w:val="18"/>
              </w:rPr>
            </w:pPr>
          </w:p>
        </w:tc>
        <w:tc>
          <w:tcPr>
            <w:tcW w:w="669" w:type="dxa"/>
          </w:tcPr>
          <w:p w14:paraId="607AE11F" w14:textId="77777777" w:rsidR="00AD4703" w:rsidRPr="005A7BEF" w:rsidRDefault="00AD4703" w:rsidP="005A7BEF">
            <w:pPr>
              <w:jc w:val="center"/>
              <w:rPr>
                <w:rFonts w:ascii="Arial" w:hAnsi="Arial" w:cs="Arial"/>
                <w:b/>
                <w:sz w:val="18"/>
                <w:szCs w:val="18"/>
              </w:rPr>
            </w:pPr>
          </w:p>
        </w:tc>
        <w:tc>
          <w:tcPr>
            <w:tcW w:w="669" w:type="dxa"/>
          </w:tcPr>
          <w:p w14:paraId="651B4BC2" w14:textId="77777777" w:rsidR="00AD4703" w:rsidRPr="005A7BEF" w:rsidRDefault="00AD4703" w:rsidP="005A7BEF">
            <w:pPr>
              <w:jc w:val="center"/>
              <w:rPr>
                <w:rFonts w:ascii="Arial" w:hAnsi="Arial" w:cs="Arial"/>
                <w:b/>
                <w:sz w:val="18"/>
                <w:szCs w:val="18"/>
              </w:rPr>
            </w:pPr>
          </w:p>
        </w:tc>
        <w:tc>
          <w:tcPr>
            <w:tcW w:w="669" w:type="dxa"/>
            <w:vAlign w:val="center"/>
          </w:tcPr>
          <w:p w14:paraId="63364816" w14:textId="77777777" w:rsidR="00AD4703" w:rsidRPr="005A7BEF" w:rsidRDefault="00AD4703" w:rsidP="005A7BEF">
            <w:pPr>
              <w:jc w:val="center"/>
              <w:rPr>
                <w:rFonts w:ascii="Arial" w:hAnsi="Arial" w:cs="Arial"/>
                <w:b/>
                <w:sz w:val="18"/>
                <w:szCs w:val="18"/>
              </w:rPr>
            </w:pPr>
          </w:p>
        </w:tc>
        <w:tc>
          <w:tcPr>
            <w:tcW w:w="669" w:type="dxa"/>
          </w:tcPr>
          <w:p w14:paraId="34786270" w14:textId="77777777" w:rsidR="00AD4703" w:rsidRPr="005A7BEF" w:rsidRDefault="00AD4703" w:rsidP="005A7BEF">
            <w:pPr>
              <w:jc w:val="center"/>
              <w:rPr>
                <w:rFonts w:ascii="Arial" w:hAnsi="Arial" w:cs="Arial"/>
                <w:b/>
                <w:sz w:val="18"/>
                <w:szCs w:val="18"/>
              </w:rPr>
            </w:pPr>
          </w:p>
        </w:tc>
        <w:tc>
          <w:tcPr>
            <w:tcW w:w="669" w:type="dxa"/>
          </w:tcPr>
          <w:p w14:paraId="0965327D" w14:textId="77777777" w:rsidR="00AD4703" w:rsidRPr="005A7BEF" w:rsidRDefault="00AD4703" w:rsidP="005A7BEF">
            <w:pPr>
              <w:jc w:val="center"/>
              <w:rPr>
                <w:rFonts w:ascii="Arial" w:hAnsi="Arial" w:cs="Arial"/>
                <w:b/>
                <w:sz w:val="18"/>
                <w:szCs w:val="18"/>
              </w:rPr>
            </w:pPr>
          </w:p>
        </w:tc>
        <w:tc>
          <w:tcPr>
            <w:tcW w:w="670" w:type="dxa"/>
          </w:tcPr>
          <w:p w14:paraId="0A4EAA0C" w14:textId="77777777" w:rsidR="00AD4703" w:rsidRPr="005A7BEF" w:rsidRDefault="00AD4703" w:rsidP="005A7BEF">
            <w:pPr>
              <w:jc w:val="center"/>
              <w:rPr>
                <w:rFonts w:ascii="Arial" w:hAnsi="Arial" w:cs="Arial"/>
                <w:b/>
                <w:sz w:val="18"/>
                <w:szCs w:val="18"/>
              </w:rPr>
            </w:pPr>
          </w:p>
        </w:tc>
      </w:tr>
      <w:tr w:rsidR="00AD4703" w:rsidRPr="005A7BEF" w14:paraId="6E4228E1" w14:textId="77777777" w:rsidTr="00BB358E">
        <w:trPr>
          <w:trHeight w:val="288"/>
        </w:trPr>
        <w:tc>
          <w:tcPr>
            <w:tcW w:w="2703" w:type="dxa"/>
          </w:tcPr>
          <w:p w14:paraId="6722A23A" w14:textId="77777777" w:rsidR="00576F00" w:rsidRPr="005A7BEF" w:rsidRDefault="00AD4703" w:rsidP="005A7BEF">
            <w:pPr>
              <w:rPr>
                <w:rFonts w:ascii="Arial" w:hAnsi="Arial" w:cs="Arial"/>
                <w:b/>
                <w:sz w:val="18"/>
                <w:szCs w:val="18"/>
              </w:rPr>
            </w:pPr>
            <w:r w:rsidRPr="005A7BEF">
              <w:rPr>
                <w:rFonts w:ascii="Arial" w:hAnsi="Arial" w:cs="Arial"/>
                <w:b/>
                <w:sz w:val="18"/>
                <w:szCs w:val="18"/>
              </w:rPr>
              <w:t xml:space="preserve">E2.  Have you ever had any sores or irritations on the feet that took more than four weeks to heal?       </w:t>
            </w:r>
          </w:p>
          <w:p w14:paraId="19C3E712" w14:textId="1E1357F9" w:rsidR="00AD4703" w:rsidRPr="005A7BEF" w:rsidRDefault="00AD4703" w:rsidP="005A7BEF">
            <w:pPr>
              <w:rPr>
                <w:rFonts w:ascii="Arial" w:hAnsi="Arial" w:cs="Arial"/>
                <w:b/>
                <w:sz w:val="18"/>
                <w:szCs w:val="18"/>
              </w:rPr>
            </w:pPr>
            <w:r w:rsidRPr="005A7BEF">
              <w:rPr>
                <w:rFonts w:ascii="Arial" w:hAnsi="Arial" w:cs="Arial"/>
                <w:b/>
                <w:sz w:val="18"/>
                <w:szCs w:val="18"/>
              </w:rPr>
              <w:t xml:space="preserve"> 1. Yes        5. No</w:t>
            </w:r>
          </w:p>
        </w:tc>
        <w:tc>
          <w:tcPr>
            <w:tcW w:w="669" w:type="dxa"/>
            <w:vAlign w:val="center"/>
          </w:tcPr>
          <w:p w14:paraId="0B844E79" w14:textId="77777777" w:rsidR="00AD4703" w:rsidRPr="005A7BEF" w:rsidRDefault="00AD4703" w:rsidP="005A7BEF">
            <w:pPr>
              <w:rPr>
                <w:rFonts w:ascii="Arial" w:hAnsi="Arial" w:cs="Arial"/>
                <w:b/>
                <w:sz w:val="18"/>
                <w:szCs w:val="18"/>
              </w:rPr>
            </w:pPr>
          </w:p>
        </w:tc>
        <w:tc>
          <w:tcPr>
            <w:tcW w:w="669" w:type="dxa"/>
          </w:tcPr>
          <w:p w14:paraId="6DC31C85" w14:textId="77777777" w:rsidR="00AD4703" w:rsidRPr="005A7BEF" w:rsidRDefault="00AD4703" w:rsidP="005A7BEF">
            <w:pPr>
              <w:rPr>
                <w:rFonts w:ascii="Arial" w:hAnsi="Arial" w:cs="Arial"/>
                <w:b/>
                <w:sz w:val="18"/>
                <w:szCs w:val="18"/>
              </w:rPr>
            </w:pPr>
          </w:p>
        </w:tc>
        <w:tc>
          <w:tcPr>
            <w:tcW w:w="669" w:type="dxa"/>
          </w:tcPr>
          <w:p w14:paraId="712A0CBB" w14:textId="77777777" w:rsidR="00AD4703" w:rsidRPr="005A7BEF" w:rsidRDefault="00AD4703" w:rsidP="005A7BEF">
            <w:pPr>
              <w:rPr>
                <w:rFonts w:ascii="Arial" w:hAnsi="Arial" w:cs="Arial"/>
                <w:b/>
                <w:sz w:val="18"/>
                <w:szCs w:val="18"/>
              </w:rPr>
            </w:pPr>
          </w:p>
        </w:tc>
        <w:tc>
          <w:tcPr>
            <w:tcW w:w="669" w:type="dxa"/>
          </w:tcPr>
          <w:p w14:paraId="753749DB" w14:textId="77777777" w:rsidR="00AD4703" w:rsidRPr="005A7BEF" w:rsidRDefault="00AD4703" w:rsidP="005A7BEF">
            <w:pPr>
              <w:rPr>
                <w:rFonts w:ascii="Arial" w:hAnsi="Arial" w:cs="Arial"/>
                <w:b/>
                <w:sz w:val="18"/>
                <w:szCs w:val="18"/>
              </w:rPr>
            </w:pPr>
          </w:p>
        </w:tc>
        <w:tc>
          <w:tcPr>
            <w:tcW w:w="669" w:type="dxa"/>
          </w:tcPr>
          <w:p w14:paraId="6519545C" w14:textId="77777777" w:rsidR="00AD4703" w:rsidRPr="005A7BEF" w:rsidRDefault="00AD4703" w:rsidP="005A7BEF">
            <w:pPr>
              <w:rPr>
                <w:rFonts w:ascii="Arial" w:hAnsi="Arial" w:cs="Arial"/>
                <w:b/>
                <w:sz w:val="18"/>
                <w:szCs w:val="18"/>
              </w:rPr>
            </w:pPr>
          </w:p>
        </w:tc>
        <w:tc>
          <w:tcPr>
            <w:tcW w:w="669" w:type="dxa"/>
          </w:tcPr>
          <w:p w14:paraId="17C64CBA" w14:textId="77777777" w:rsidR="00AD4703" w:rsidRPr="005A7BEF" w:rsidRDefault="00AD4703" w:rsidP="005A7BEF">
            <w:pPr>
              <w:rPr>
                <w:rFonts w:ascii="Arial" w:hAnsi="Arial" w:cs="Arial"/>
                <w:b/>
                <w:sz w:val="18"/>
                <w:szCs w:val="18"/>
              </w:rPr>
            </w:pPr>
          </w:p>
        </w:tc>
        <w:tc>
          <w:tcPr>
            <w:tcW w:w="669" w:type="dxa"/>
          </w:tcPr>
          <w:p w14:paraId="2D7A465A" w14:textId="77777777" w:rsidR="00AD4703" w:rsidRPr="005A7BEF" w:rsidRDefault="00AD4703" w:rsidP="005A7BEF">
            <w:pPr>
              <w:rPr>
                <w:rFonts w:ascii="Arial" w:hAnsi="Arial" w:cs="Arial"/>
                <w:b/>
                <w:sz w:val="18"/>
                <w:szCs w:val="18"/>
              </w:rPr>
            </w:pPr>
          </w:p>
        </w:tc>
        <w:tc>
          <w:tcPr>
            <w:tcW w:w="669" w:type="dxa"/>
          </w:tcPr>
          <w:p w14:paraId="46E9A8D0" w14:textId="77777777" w:rsidR="00AD4703" w:rsidRPr="005A7BEF" w:rsidRDefault="00AD4703" w:rsidP="005A7BEF">
            <w:pPr>
              <w:rPr>
                <w:rFonts w:ascii="Arial" w:hAnsi="Arial" w:cs="Arial"/>
                <w:b/>
                <w:sz w:val="18"/>
                <w:szCs w:val="18"/>
              </w:rPr>
            </w:pPr>
          </w:p>
        </w:tc>
        <w:tc>
          <w:tcPr>
            <w:tcW w:w="669" w:type="dxa"/>
          </w:tcPr>
          <w:p w14:paraId="0CFDFD4C" w14:textId="77777777" w:rsidR="00AD4703" w:rsidRPr="005A7BEF" w:rsidRDefault="00AD4703" w:rsidP="005A7BEF">
            <w:pPr>
              <w:rPr>
                <w:rFonts w:ascii="Arial" w:hAnsi="Arial" w:cs="Arial"/>
                <w:b/>
                <w:sz w:val="18"/>
                <w:szCs w:val="18"/>
              </w:rPr>
            </w:pPr>
          </w:p>
        </w:tc>
        <w:tc>
          <w:tcPr>
            <w:tcW w:w="669" w:type="dxa"/>
          </w:tcPr>
          <w:p w14:paraId="06EAF5E6" w14:textId="77777777" w:rsidR="00AD4703" w:rsidRPr="005A7BEF" w:rsidRDefault="00AD4703" w:rsidP="005A7BEF">
            <w:pPr>
              <w:rPr>
                <w:rFonts w:ascii="Arial" w:hAnsi="Arial" w:cs="Arial"/>
                <w:b/>
                <w:sz w:val="18"/>
                <w:szCs w:val="18"/>
              </w:rPr>
            </w:pPr>
          </w:p>
        </w:tc>
        <w:tc>
          <w:tcPr>
            <w:tcW w:w="669" w:type="dxa"/>
          </w:tcPr>
          <w:p w14:paraId="7EE82F40" w14:textId="77777777" w:rsidR="00AD4703" w:rsidRPr="005A7BEF" w:rsidRDefault="00AD4703" w:rsidP="005A7BEF">
            <w:pPr>
              <w:rPr>
                <w:rFonts w:ascii="Arial" w:hAnsi="Arial" w:cs="Arial"/>
                <w:b/>
                <w:sz w:val="18"/>
                <w:szCs w:val="18"/>
              </w:rPr>
            </w:pPr>
          </w:p>
        </w:tc>
        <w:tc>
          <w:tcPr>
            <w:tcW w:w="669" w:type="dxa"/>
          </w:tcPr>
          <w:p w14:paraId="2C699B05" w14:textId="77777777" w:rsidR="00AD4703" w:rsidRPr="005A7BEF" w:rsidRDefault="00AD4703" w:rsidP="005A7BEF">
            <w:pPr>
              <w:rPr>
                <w:rFonts w:ascii="Arial" w:hAnsi="Arial" w:cs="Arial"/>
                <w:b/>
                <w:sz w:val="18"/>
                <w:szCs w:val="18"/>
              </w:rPr>
            </w:pPr>
          </w:p>
        </w:tc>
        <w:tc>
          <w:tcPr>
            <w:tcW w:w="669" w:type="dxa"/>
          </w:tcPr>
          <w:p w14:paraId="6A6CD087" w14:textId="77777777" w:rsidR="00AD4703" w:rsidRPr="005A7BEF" w:rsidRDefault="00AD4703" w:rsidP="005A7BEF">
            <w:pPr>
              <w:rPr>
                <w:rFonts w:ascii="Arial" w:hAnsi="Arial" w:cs="Arial"/>
                <w:b/>
                <w:sz w:val="18"/>
                <w:szCs w:val="18"/>
              </w:rPr>
            </w:pPr>
          </w:p>
        </w:tc>
        <w:tc>
          <w:tcPr>
            <w:tcW w:w="669" w:type="dxa"/>
          </w:tcPr>
          <w:p w14:paraId="6B88B058" w14:textId="77777777" w:rsidR="00AD4703" w:rsidRPr="005A7BEF" w:rsidRDefault="00AD4703" w:rsidP="005A7BEF">
            <w:pPr>
              <w:rPr>
                <w:rFonts w:ascii="Arial" w:hAnsi="Arial" w:cs="Arial"/>
                <w:b/>
                <w:sz w:val="18"/>
                <w:szCs w:val="18"/>
              </w:rPr>
            </w:pPr>
          </w:p>
        </w:tc>
        <w:tc>
          <w:tcPr>
            <w:tcW w:w="669" w:type="dxa"/>
            <w:vAlign w:val="center"/>
          </w:tcPr>
          <w:p w14:paraId="75E20FFC" w14:textId="77777777" w:rsidR="00AD4703" w:rsidRPr="005A7BEF" w:rsidRDefault="00AD4703" w:rsidP="005A7BEF">
            <w:pPr>
              <w:rPr>
                <w:rFonts w:ascii="Arial" w:hAnsi="Arial" w:cs="Arial"/>
                <w:b/>
                <w:sz w:val="18"/>
                <w:szCs w:val="18"/>
              </w:rPr>
            </w:pPr>
          </w:p>
        </w:tc>
        <w:tc>
          <w:tcPr>
            <w:tcW w:w="669" w:type="dxa"/>
          </w:tcPr>
          <w:p w14:paraId="7C8C25AA" w14:textId="77777777" w:rsidR="00AD4703" w:rsidRPr="005A7BEF" w:rsidRDefault="00AD4703" w:rsidP="005A7BEF">
            <w:pPr>
              <w:rPr>
                <w:rFonts w:ascii="Arial" w:hAnsi="Arial" w:cs="Arial"/>
                <w:b/>
                <w:sz w:val="18"/>
                <w:szCs w:val="18"/>
              </w:rPr>
            </w:pPr>
          </w:p>
        </w:tc>
        <w:tc>
          <w:tcPr>
            <w:tcW w:w="669" w:type="dxa"/>
          </w:tcPr>
          <w:p w14:paraId="278DD2FC" w14:textId="77777777" w:rsidR="00AD4703" w:rsidRPr="005A7BEF" w:rsidRDefault="00AD4703" w:rsidP="005A7BEF">
            <w:pPr>
              <w:rPr>
                <w:rFonts w:ascii="Arial" w:hAnsi="Arial" w:cs="Arial"/>
                <w:b/>
                <w:sz w:val="18"/>
                <w:szCs w:val="18"/>
              </w:rPr>
            </w:pPr>
          </w:p>
        </w:tc>
        <w:tc>
          <w:tcPr>
            <w:tcW w:w="670" w:type="dxa"/>
          </w:tcPr>
          <w:p w14:paraId="06E3DA81" w14:textId="77777777" w:rsidR="00AD4703" w:rsidRPr="005A7BEF" w:rsidRDefault="00AD4703" w:rsidP="005A7BEF">
            <w:pPr>
              <w:rPr>
                <w:rFonts w:ascii="Arial" w:hAnsi="Arial" w:cs="Arial"/>
                <w:b/>
                <w:sz w:val="18"/>
                <w:szCs w:val="18"/>
              </w:rPr>
            </w:pPr>
          </w:p>
        </w:tc>
      </w:tr>
      <w:tr w:rsidR="00AD4703" w:rsidRPr="005A7BEF" w14:paraId="1709A86D" w14:textId="77777777" w:rsidTr="00BB358E">
        <w:trPr>
          <w:trHeight w:val="144"/>
        </w:trPr>
        <w:tc>
          <w:tcPr>
            <w:tcW w:w="2703" w:type="dxa"/>
          </w:tcPr>
          <w:p w14:paraId="7B272B68" w14:textId="77777777" w:rsidR="00AD4703" w:rsidRPr="005A7BEF" w:rsidRDefault="00AD4703" w:rsidP="005A7BEF">
            <w:pPr>
              <w:rPr>
                <w:rFonts w:ascii="Arial" w:hAnsi="Arial" w:cs="Arial"/>
                <w:b/>
                <w:sz w:val="18"/>
                <w:szCs w:val="18"/>
              </w:rPr>
            </w:pPr>
            <w:r w:rsidRPr="005A7BEF">
              <w:rPr>
                <w:rFonts w:ascii="Arial" w:hAnsi="Arial" w:cs="Arial"/>
                <w:b/>
                <w:sz w:val="18"/>
                <w:szCs w:val="18"/>
              </w:rPr>
              <w:t>E3.  In the last 3 months, have you had numbness or tingling in the hands or feet, other than numbness/tingling of the hands or feet resulting from falling asleep, foot aches, or long walks?                             1. Yes                  5. No</w:t>
            </w:r>
          </w:p>
        </w:tc>
        <w:tc>
          <w:tcPr>
            <w:tcW w:w="669" w:type="dxa"/>
            <w:vAlign w:val="center"/>
          </w:tcPr>
          <w:p w14:paraId="28B935BC" w14:textId="77777777" w:rsidR="00AD4703" w:rsidRPr="005A7BEF" w:rsidRDefault="00AD4703" w:rsidP="005A7BEF">
            <w:pPr>
              <w:rPr>
                <w:rFonts w:ascii="Arial" w:hAnsi="Arial" w:cs="Arial"/>
                <w:b/>
                <w:sz w:val="18"/>
                <w:szCs w:val="18"/>
              </w:rPr>
            </w:pPr>
          </w:p>
        </w:tc>
        <w:tc>
          <w:tcPr>
            <w:tcW w:w="669" w:type="dxa"/>
          </w:tcPr>
          <w:p w14:paraId="644F3800" w14:textId="77777777" w:rsidR="00AD4703" w:rsidRPr="005A7BEF" w:rsidRDefault="00AD4703" w:rsidP="005A7BEF">
            <w:pPr>
              <w:rPr>
                <w:rFonts w:ascii="Arial" w:hAnsi="Arial" w:cs="Arial"/>
                <w:b/>
                <w:sz w:val="18"/>
                <w:szCs w:val="18"/>
              </w:rPr>
            </w:pPr>
          </w:p>
        </w:tc>
        <w:tc>
          <w:tcPr>
            <w:tcW w:w="669" w:type="dxa"/>
          </w:tcPr>
          <w:p w14:paraId="4E243583" w14:textId="77777777" w:rsidR="00AD4703" w:rsidRPr="005A7BEF" w:rsidRDefault="00AD4703" w:rsidP="005A7BEF">
            <w:pPr>
              <w:rPr>
                <w:rFonts w:ascii="Arial" w:hAnsi="Arial" w:cs="Arial"/>
                <w:b/>
                <w:sz w:val="18"/>
                <w:szCs w:val="18"/>
              </w:rPr>
            </w:pPr>
          </w:p>
        </w:tc>
        <w:tc>
          <w:tcPr>
            <w:tcW w:w="669" w:type="dxa"/>
          </w:tcPr>
          <w:p w14:paraId="5E25B070" w14:textId="77777777" w:rsidR="00AD4703" w:rsidRPr="005A7BEF" w:rsidRDefault="00AD4703" w:rsidP="005A7BEF">
            <w:pPr>
              <w:rPr>
                <w:rFonts w:ascii="Arial" w:hAnsi="Arial" w:cs="Arial"/>
                <w:b/>
                <w:sz w:val="18"/>
                <w:szCs w:val="18"/>
              </w:rPr>
            </w:pPr>
          </w:p>
        </w:tc>
        <w:tc>
          <w:tcPr>
            <w:tcW w:w="669" w:type="dxa"/>
          </w:tcPr>
          <w:p w14:paraId="66EEAE53" w14:textId="77777777" w:rsidR="00AD4703" w:rsidRPr="005A7BEF" w:rsidRDefault="00AD4703" w:rsidP="005A7BEF">
            <w:pPr>
              <w:rPr>
                <w:rFonts w:ascii="Arial" w:hAnsi="Arial" w:cs="Arial"/>
                <w:b/>
                <w:sz w:val="18"/>
                <w:szCs w:val="18"/>
              </w:rPr>
            </w:pPr>
          </w:p>
        </w:tc>
        <w:tc>
          <w:tcPr>
            <w:tcW w:w="669" w:type="dxa"/>
          </w:tcPr>
          <w:p w14:paraId="6DA286BC" w14:textId="77777777" w:rsidR="00AD4703" w:rsidRPr="005A7BEF" w:rsidRDefault="00AD4703" w:rsidP="005A7BEF">
            <w:pPr>
              <w:rPr>
                <w:rFonts w:ascii="Arial" w:hAnsi="Arial" w:cs="Arial"/>
                <w:b/>
                <w:sz w:val="18"/>
                <w:szCs w:val="18"/>
              </w:rPr>
            </w:pPr>
          </w:p>
        </w:tc>
        <w:tc>
          <w:tcPr>
            <w:tcW w:w="669" w:type="dxa"/>
          </w:tcPr>
          <w:p w14:paraId="0F17B94F" w14:textId="77777777" w:rsidR="00AD4703" w:rsidRPr="005A7BEF" w:rsidRDefault="00AD4703" w:rsidP="005A7BEF">
            <w:pPr>
              <w:rPr>
                <w:rFonts w:ascii="Arial" w:hAnsi="Arial" w:cs="Arial"/>
                <w:b/>
                <w:sz w:val="18"/>
                <w:szCs w:val="18"/>
              </w:rPr>
            </w:pPr>
          </w:p>
        </w:tc>
        <w:tc>
          <w:tcPr>
            <w:tcW w:w="669" w:type="dxa"/>
          </w:tcPr>
          <w:p w14:paraId="1C2CCB77" w14:textId="77777777" w:rsidR="00AD4703" w:rsidRPr="005A7BEF" w:rsidRDefault="00AD4703" w:rsidP="005A7BEF">
            <w:pPr>
              <w:rPr>
                <w:rFonts w:ascii="Arial" w:hAnsi="Arial" w:cs="Arial"/>
                <w:b/>
                <w:sz w:val="18"/>
                <w:szCs w:val="18"/>
              </w:rPr>
            </w:pPr>
          </w:p>
        </w:tc>
        <w:tc>
          <w:tcPr>
            <w:tcW w:w="669" w:type="dxa"/>
          </w:tcPr>
          <w:p w14:paraId="7D865DCE" w14:textId="77777777" w:rsidR="00AD4703" w:rsidRPr="005A7BEF" w:rsidRDefault="00AD4703" w:rsidP="005A7BEF">
            <w:pPr>
              <w:rPr>
                <w:rFonts w:ascii="Arial" w:hAnsi="Arial" w:cs="Arial"/>
                <w:b/>
                <w:sz w:val="18"/>
                <w:szCs w:val="18"/>
              </w:rPr>
            </w:pPr>
          </w:p>
        </w:tc>
        <w:tc>
          <w:tcPr>
            <w:tcW w:w="669" w:type="dxa"/>
          </w:tcPr>
          <w:p w14:paraId="26C9B647" w14:textId="77777777" w:rsidR="00AD4703" w:rsidRPr="005A7BEF" w:rsidRDefault="00AD4703" w:rsidP="005A7BEF">
            <w:pPr>
              <w:rPr>
                <w:rFonts w:ascii="Arial" w:hAnsi="Arial" w:cs="Arial"/>
                <w:b/>
                <w:sz w:val="18"/>
                <w:szCs w:val="18"/>
              </w:rPr>
            </w:pPr>
          </w:p>
        </w:tc>
        <w:tc>
          <w:tcPr>
            <w:tcW w:w="669" w:type="dxa"/>
          </w:tcPr>
          <w:p w14:paraId="236280CF" w14:textId="77777777" w:rsidR="00AD4703" w:rsidRPr="005A7BEF" w:rsidRDefault="00AD4703" w:rsidP="005A7BEF">
            <w:pPr>
              <w:rPr>
                <w:rFonts w:ascii="Arial" w:hAnsi="Arial" w:cs="Arial"/>
                <w:b/>
                <w:sz w:val="18"/>
                <w:szCs w:val="18"/>
              </w:rPr>
            </w:pPr>
          </w:p>
        </w:tc>
        <w:tc>
          <w:tcPr>
            <w:tcW w:w="669" w:type="dxa"/>
          </w:tcPr>
          <w:p w14:paraId="14F455D3" w14:textId="77777777" w:rsidR="00AD4703" w:rsidRPr="005A7BEF" w:rsidRDefault="00AD4703" w:rsidP="005A7BEF">
            <w:pPr>
              <w:rPr>
                <w:rFonts w:ascii="Arial" w:hAnsi="Arial" w:cs="Arial"/>
                <w:b/>
                <w:sz w:val="18"/>
                <w:szCs w:val="18"/>
              </w:rPr>
            </w:pPr>
          </w:p>
        </w:tc>
        <w:tc>
          <w:tcPr>
            <w:tcW w:w="669" w:type="dxa"/>
          </w:tcPr>
          <w:p w14:paraId="7C8D4435" w14:textId="77777777" w:rsidR="00AD4703" w:rsidRPr="005A7BEF" w:rsidRDefault="00AD4703" w:rsidP="005A7BEF">
            <w:pPr>
              <w:rPr>
                <w:rFonts w:ascii="Arial" w:hAnsi="Arial" w:cs="Arial"/>
                <w:b/>
                <w:sz w:val="18"/>
                <w:szCs w:val="18"/>
              </w:rPr>
            </w:pPr>
          </w:p>
        </w:tc>
        <w:tc>
          <w:tcPr>
            <w:tcW w:w="669" w:type="dxa"/>
          </w:tcPr>
          <w:p w14:paraId="527EAD2C" w14:textId="77777777" w:rsidR="00AD4703" w:rsidRPr="005A7BEF" w:rsidRDefault="00AD4703" w:rsidP="005A7BEF">
            <w:pPr>
              <w:rPr>
                <w:rFonts w:ascii="Arial" w:hAnsi="Arial" w:cs="Arial"/>
                <w:b/>
                <w:sz w:val="18"/>
                <w:szCs w:val="18"/>
              </w:rPr>
            </w:pPr>
          </w:p>
        </w:tc>
        <w:tc>
          <w:tcPr>
            <w:tcW w:w="669" w:type="dxa"/>
            <w:vAlign w:val="center"/>
          </w:tcPr>
          <w:p w14:paraId="60C65E01" w14:textId="77777777" w:rsidR="00AD4703" w:rsidRPr="005A7BEF" w:rsidRDefault="00AD4703" w:rsidP="005A7BEF">
            <w:pPr>
              <w:rPr>
                <w:rFonts w:ascii="Arial" w:hAnsi="Arial" w:cs="Arial"/>
                <w:b/>
                <w:sz w:val="18"/>
                <w:szCs w:val="18"/>
              </w:rPr>
            </w:pPr>
          </w:p>
        </w:tc>
        <w:tc>
          <w:tcPr>
            <w:tcW w:w="669" w:type="dxa"/>
          </w:tcPr>
          <w:p w14:paraId="35113138" w14:textId="77777777" w:rsidR="00AD4703" w:rsidRPr="005A7BEF" w:rsidRDefault="00AD4703" w:rsidP="005A7BEF">
            <w:pPr>
              <w:rPr>
                <w:rFonts w:ascii="Arial" w:hAnsi="Arial" w:cs="Arial"/>
                <w:b/>
                <w:sz w:val="18"/>
                <w:szCs w:val="18"/>
              </w:rPr>
            </w:pPr>
          </w:p>
        </w:tc>
        <w:tc>
          <w:tcPr>
            <w:tcW w:w="669" w:type="dxa"/>
          </w:tcPr>
          <w:p w14:paraId="6F99F78D" w14:textId="77777777" w:rsidR="00AD4703" w:rsidRPr="005A7BEF" w:rsidRDefault="00AD4703" w:rsidP="005A7BEF">
            <w:pPr>
              <w:rPr>
                <w:rFonts w:ascii="Arial" w:hAnsi="Arial" w:cs="Arial"/>
                <w:b/>
                <w:sz w:val="18"/>
                <w:szCs w:val="18"/>
              </w:rPr>
            </w:pPr>
          </w:p>
        </w:tc>
        <w:tc>
          <w:tcPr>
            <w:tcW w:w="670" w:type="dxa"/>
          </w:tcPr>
          <w:p w14:paraId="00BABDA2" w14:textId="77777777" w:rsidR="00AD4703" w:rsidRPr="005A7BEF" w:rsidRDefault="00AD4703" w:rsidP="005A7BEF">
            <w:pPr>
              <w:rPr>
                <w:rFonts w:ascii="Arial" w:hAnsi="Arial" w:cs="Arial"/>
                <w:b/>
                <w:sz w:val="18"/>
                <w:szCs w:val="18"/>
              </w:rPr>
            </w:pPr>
          </w:p>
        </w:tc>
      </w:tr>
      <w:tr w:rsidR="00AD4703" w:rsidRPr="005A7BEF" w14:paraId="4911CF69" w14:textId="77777777" w:rsidTr="00BB358E">
        <w:trPr>
          <w:trHeight w:val="288"/>
        </w:trPr>
        <w:tc>
          <w:tcPr>
            <w:tcW w:w="2703" w:type="dxa"/>
          </w:tcPr>
          <w:p w14:paraId="688F1664" w14:textId="77777777" w:rsidR="00AD4703" w:rsidRPr="005A7BEF" w:rsidRDefault="00AD4703" w:rsidP="005A7BEF">
            <w:pPr>
              <w:rPr>
                <w:rFonts w:ascii="Arial" w:hAnsi="Arial" w:cs="Arial"/>
                <w:b/>
                <w:sz w:val="18"/>
                <w:szCs w:val="18"/>
              </w:rPr>
            </w:pPr>
            <w:r w:rsidRPr="005A7BEF">
              <w:rPr>
                <w:rFonts w:ascii="Arial" w:hAnsi="Arial" w:cs="Arial"/>
                <w:b/>
                <w:sz w:val="18"/>
                <w:szCs w:val="18"/>
              </w:rPr>
              <w:t>E4.  Have you ever had the habit of chewing tobacco, smoking pipe, smoking self-rolled cigarettes, or smoking cigarettes/ cigars?    1. Yes        5. No &gt;&gt;15</w:t>
            </w:r>
          </w:p>
        </w:tc>
        <w:tc>
          <w:tcPr>
            <w:tcW w:w="669" w:type="dxa"/>
            <w:vAlign w:val="center"/>
          </w:tcPr>
          <w:p w14:paraId="545AF9E5" w14:textId="77777777" w:rsidR="00AD4703" w:rsidRPr="005A7BEF" w:rsidRDefault="00AD4703" w:rsidP="005A7BEF">
            <w:pPr>
              <w:rPr>
                <w:rFonts w:ascii="Arial" w:hAnsi="Arial" w:cs="Arial"/>
                <w:b/>
                <w:sz w:val="18"/>
                <w:szCs w:val="18"/>
              </w:rPr>
            </w:pPr>
          </w:p>
        </w:tc>
        <w:tc>
          <w:tcPr>
            <w:tcW w:w="669" w:type="dxa"/>
          </w:tcPr>
          <w:p w14:paraId="41319637" w14:textId="77777777" w:rsidR="00AD4703" w:rsidRPr="005A7BEF" w:rsidRDefault="00AD4703" w:rsidP="005A7BEF">
            <w:pPr>
              <w:rPr>
                <w:rFonts w:ascii="Arial" w:hAnsi="Arial" w:cs="Arial"/>
                <w:b/>
                <w:sz w:val="18"/>
                <w:szCs w:val="18"/>
              </w:rPr>
            </w:pPr>
          </w:p>
        </w:tc>
        <w:tc>
          <w:tcPr>
            <w:tcW w:w="669" w:type="dxa"/>
          </w:tcPr>
          <w:p w14:paraId="265C9586" w14:textId="77777777" w:rsidR="00AD4703" w:rsidRPr="005A7BEF" w:rsidRDefault="00AD4703" w:rsidP="005A7BEF">
            <w:pPr>
              <w:rPr>
                <w:rFonts w:ascii="Arial" w:hAnsi="Arial" w:cs="Arial"/>
                <w:b/>
                <w:sz w:val="18"/>
                <w:szCs w:val="18"/>
              </w:rPr>
            </w:pPr>
          </w:p>
        </w:tc>
        <w:tc>
          <w:tcPr>
            <w:tcW w:w="669" w:type="dxa"/>
          </w:tcPr>
          <w:p w14:paraId="48E0EB7A" w14:textId="77777777" w:rsidR="00AD4703" w:rsidRPr="005A7BEF" w:rsidRDefault="00AD4703" w:rsidP="005A7BEF">
            <w:pPr>
              <w:rPr>
                <w:rFonts w:ascii="Arial" w:hAnsi="Arial" w:cs="Arial"/>
                <w:b/>
                <w:sz w:val="18"/>
                <w:szCs w:val="18"/>
              </w:rPr>
            </w:pPr>
          </w:p>
        </w:tc>
        <w:tc>
          <w:tcPr>
            <w:tcW w:w="669" w:type="dxa"/>
          </w:tcPr>
          <w:p w14:paraId="77B69131" w14:textId="77777777" w:rsidR="00AD4703" w:rsidRPr="005A7BEF" w:rsidRDefault="00AD4703" w:rsidP="005A7BEF">
            <w:pPr>
              <w:rPr>
                <w:rFonts w:ascii="Arial" w:hAnsi="Arial" w:cs="Arial"/>
                <w:b/>
                <w:sz w:val="18"/>
                <w:szCs w:val="18"/>
              </w:rPr>
            </w:pPr>
          </w:p>
        </w:tc>
        <w:tc>
          <w:tcPr>
            <w:tcW w:w="669" w:type="dxa"/>
          </w:tcPr>
          <w:p w14:paraId="31ECF7E4" w14:textId="77777777" w:rsidR="00AD4703" w:rsidRPr="005A7BEF" w:rsidRDefault="00AD4703" w:rsidP="005A7BEF">
            <w:pPr>
              <w:rPr>
                <w:rFonts w:ascii="Arial" w:hAnsi="Arial" w:cs="Arial"/>
                <w:b/>
                <w:sz w:val="18"/>
                <w:szCs w:val="18"/>
              </w:rPr>
            </w:pPr>
          </w:p>
        </w:tc>
        <w:tc>
          <w:tcPr>
            <w:tcW w:w="669" w:type="dxa"/>
          </w:tcPr>
          <w:p w14:paraId="6AEEBFAA" w14:textId="77777777" w:rsidR="00AD4703" w:rsidRPr="005A7BEF" w:rsidRDefault="00AD4703" w:rsidP="005A7BEF">
            <w:pPr>
              <w:rPr>
                <w:rFonts w:ascii="Arial" w:hAnsi="Arial" w:cs="Arial"/>
                <w:b/>
                <w:sz w:val="18"/>
                <w:szCs w:val="18"/>
              </w:rPr>
            </w:pPr>
          </w:p>
        </w:tc>
        <w:tc>
          <w:tcPr>
            <w:tcW w:w="669" w:type="dxa"/>
          </w:tcPr>
          <w:p w14:paraId="643BD4CB" w14:textId="77777777" w:rsidR="00AD4703" w:rsidRPr="005A7BEF" w:rsidRDefault="00AD4703" w:rsidP="005A7BEF">
            <w:pPr>
              <w:rPr>
                <w:rFonts w:ascii="Arial" w:hAnsi="Arial" w:cs="Arial"/>
                <w:b/>
                <w:sz w:val="18"/>
                <w:szCs w:val="18"/>
              </w:rPr>
            </w:pPr>
          </w:p>
        </w:tc>
        <w:tc>
          <w:tcPr>
            <w:tcW w:w="669" w:type="dxa"/>
          </w:tcPr>
          <w:p w14:paraId="665F4949" w14:textId="77777777" w:rsidR="00AD4703" w:rsidRPr="005A7BEF" w:rsidRDefault="00AD4703" w:rsidP="005A7BEF">
            <w:pPr>
              <w:rPr>
                <w:rFonts w:ascii="Arial" w:hAnsi="Arial" w:cs="Arial"/>
                <w:b/>
                <w:sz w:val="18"/>
                <w:szCs w:val="18"/>
              </w:rPr>
            </w:pPr>
          </w:p>
        </w:tc>
        <w:tc>
          <w:tcPr>
            <w:tcW w:w="669" w:type="dxa"/>
          </w:tcPr>
          <w:p w14:paraId="708B51AE" w14:textId="77777777" w:rsidR="00AD4703" w:rsidRPr="005A7BEF" w:rsidRDefault="00AD4703" w:rsidP="005A7BEF">
            <w:pPr>
              <w:rPr>
                <w:rFonts w:ascii="Arial" w:hAnsi="Arial" w:cs="Arial"/>
                <w:b/>
                <w:sz w:val="18"/>
                <w:szCs w:val="18"/>
              </w:rPr>
            </w:pPr>
          </w:p>
        </w:tc>
        <w:tc>
          <w:tcPr>
            <w:tcW w:w="669" w:type="dxa"/>
          </w:tcPr>
          <w:p w14:paraId="2BC96A16" w14:textId="77777777" w:rsidR="00AD4703" w:rsidRPr="005A7BEF" w:rsidRDefault="00AD4703" w:rsidP="005A7BEF">
            <w:pPr>
              <w:rPr>
                <w:rFonts w:ascii="Arial" w:hAnsi="Arial" w:cs="Arial"/>
                <w:b/>
                <w:sz w:val="18"/>
                <w:szCs w:val="18"/>
              </w:rPr>
            </w:pPr>
          </w:p>
        </w:tc>
        <w:tc>
          <w:tcPr>
            <w:tcW w:w="669" w:type="dxa"/>
          </w:tcPr>
          <w:p w14:paraId="68F79ACB" w14:textId="77777777" w:rsidR="00AD4703" w:rsidRPr="005A7BEF" w:rsidRDefault="00AD4703" w:rsidP="005A7BEF">
            <w:pPr>
              <w:rPr>
                <w:rFonts w:ascii="Arial" w:hAnsi="Arial" w:cs="Arial"/>
                <w:b/>
                <w:sz w:val="18"/>
                <w:szCs w:val="18"/>
              </w:rPr>
            </w:pPr>
          </w:p>
        </w:tc>
        <w:tc>
          <w:tcPr>
            <w:tcW w:w="669" w:type="dxa"/>
          </w:tcPr>
          <w:p w14:paraId="7DFA3E8D" w14:textId="77777777" w:rsidR="00AD4703" w:rsidRPr="005A7BEF" w:rsidRDefault="00AD4703" w:rsidP="005A7BEF">
            <w:pPr>
              <w:rPr>
                <w:rFonts w:ascii="Arial" w:hAnsi="Arial" w:cs="Arial"/>
                <w:b/>
                <w:sz w:val="18"/>
                <w:szCs w:val="18"/>
              </w:rPr>
            </w:pPr>
          </w:p>
        </w:tc>
        <w:tc>
          <w:tcPr>
            <w:tcW w:w="669" w:type="dxa"/>
          </w:tcPr>
          <w:p w14:paraId="043E9B24" w14:textId="77777777" w:rsidR="00AD4703" w:rsidRPr="005A7BEF" w:rsidRDefault="00AD4703" w:rsidP="005A7BEF">
            <w:pPr>
              <w:rPr>
                <w:rFonts w:ascii="Arial" w:hAnsi="Arial" w:cs="Arial"/>
                <w:b/>
                <w:sz w:val="18"/>
                <w:szCs w:val="18"/>
              </w:rPr>
            </w:pPr>
          </w:p>
        </w:tc>
        <w:tc>
          <w:tcPr>
            <w:tcW w:w="669" w:type="dxa"/>
            <w:vAlign w:val="center"/>
          </w:tcPr>
          <w:p w14:paraId="70D2678D" w14:textId="77777777" w:rsidR="00AD4703" w:rsidRPr="005A7BEF" w:rsidRDefault="00AD4703" w:rsidP="005A7BEF">
            <w:pPr>
              <w:rPr>
                <w:rFonts w:ascii="Arial" w:hAnsi="Arial" w:cs="Arial"/>
                <w:b/>
                <w:sz w:val="18"/>
                <w:szCs w:val="18"/>
              </w:rPr>
            </w:pPr>
          </w:p>
        </w:tc>
        <w:tc>
          <w:tcPr>
            <w:tcW w:w="669" w:type="dxa"/>
          </w:tcPr>
          <w:p w14:paraId="52DB8442" w14:textId="77777777" w:rsidR="00AD4703" w:rsidRPr="005A7BEF" w:rsidRDefault="00AD4703" w:rsidP="005A7BEF">
            <w:pPr>
              <w:rPr>
                <w:rFonts w:ascii="Arial" w:hAnsi="Arial" w:cs="Arial"/>
                <w:b/>
                <w:sz w:val="18"/>
                <w:szCs w:val="18"/>
              </w:rPr>
            </w:pPr>
          </w:p>
        </w:tc>
        <w:tc>
          <w:tcPr>
            <w:tcW w:w="669" w:type="dxa"/>
          </w:tcPr>
          <w:p w14:paraId="4A6DB184" w14:textId="77777777" w:rsidR="00AD4703" w:rsidRPr="005A7BEF" w:rsidRDefault="00AD4703" w:rsidP="005A7BEF">
            <w:pPr>
              <w:rPr>
                <w:rFonts w:ascii="Arial" w:hAnsi="Arial" w:cs="Arial"/>
                <w:b/>
                <w:sz w:val="18"/>
                <w:szCs w:val="18"/>
              </w:rPr>
            </w:pPr>
          </w:p>
        </w:tc>
        <w:tc>
          <w:tcPr>
            <w:tcW w:w="670" w:type="dxa"/>
          </w:tcPr>
          <w:p w14:paraId="6D3FF11D" w14:textId="77777777" w:rsidR="00AD4703" w:rsidRPr="005A7BEF" w:rsidRDefault="00AD4703" w:rsidP="005A7BEF">
            <w:pPr>
              <w:rPr>
                <w:rFonts w:ascii="Arial" w:hAnsi="Arial" w:cs="Arial"/>
                <w:b/>
                <w:sz w:val="18"/>
                <w:szCs w:val="18"/>
              </w:rPr>
            </w:pPr>
          </w:p>
        </w:tc>
      </w:tr>
      <w:tr w:rsidR="00AD4703" w:rsidRPr="005A7BEF" w14:paraId="2B3EAA3E" w14:textId="77777777" w:rsidTr="00BB358E">
        <w:trPr>
          <w:trHeight w:val="288"/>
        </w:trPr>
        <w:tc>
          <w:tcPr>
            <w:tcW w:w="2703" w:type="dxa"/>
          </w:tcPr>
          <w:p w14:paraId="4B4EBBF2" w14:textId="77777777" w:rsidR="00AD4703" w:rsidRPr="005A7BEF" w:rsidRDefault="00AD4703" w:rsidP="005A7BEF">
            <w:pPr>
              <w:rPr>
                <w:rFonts w:ascii="Arial" w:hAnsi="Arial" w:cs="Arial"/>
                <w:b/>
                <w:sz w:val="18"/>
                <w:szCs w:val="18"/>
              </w:rPr>
            </w:pPr>
            <w:r w:rsidRPr="005A7BEF">
              <w:rPr>
                <w:rFonts w:ascii="Arial" w:hAnsi="Arial" w:cs="Arial"/>
                <w:b/>
                <w:sz w:val="18"/>
                <w:szCs w:val="18"/>
              </w:rPr>
              <w:t>E5. At what age did you begin this habit?   1. Age in years</w:t>
            </w:r>
          </w:p>
        </w:tc>
        <w:tc>
          <w:tcPr>
            <w:tcW w:w="669" w:type="dxa"/>
            <w:vAlign w:val="center"/>
          </w:tcPr>
          <w:p w14:paraId="268D13B9" w14:textId="77777777" w:rsidR="00AD4703" w:rsidRPr="005A7BEF" w:rsidRDefault="00AD4703" w:rsidP="005A7BEF">
            <w:pPr>
              <w:rPr>
                <w:rFonts w:ascii="Arial" w:hAnsi="Arial" w:cs="Arial"/>
                <w:b/>
                <w:sz w:val="18"/>
                <w:szCs w:val="18"/>
              </w:rPr>
            </w:pPr>
          </w:p>
        </w:tc>
        <w:tc>
          <w:tcPr>
            <w:tcW w:w="669" w:type="dxa"/>
          </w:tcPr>
          <w:p w14:paraId="0D3A6DC3" w14:textId="77777777" w:rsidR="00AD4703" w:rsidRPr="005A7BEF" w:rsidRDefault="00AD4703" w:rsidP="005A7BEF">
            <w:pPr>
              <w:rPr>
                <w:rFonts w:ascii="Arial" w:hAnsi="Arial" w:cs="Arial"/>
                <w:b/>
                <w:sz w:val="18"/>
                <w:szCs w:val="18"/>
              </w:rPr>
            </w:pPr>
          </w:p>
        </w:tc>
        <w:tc>
          <w:tcPr>
            <w:tcW w:w="669" w:type="dxa"/>
          </w:tcPr>
          <w:p w14:paraId="1591853E" w14:textId="77777777" w:rsidR="00AD4703" w:rsidRPr="005A7BEF" w:rsidRDefault="00AD4703" w:rsidP="005A7BEF">
            <w:pPr>
              <w:rPr>
                <w:rFonts w:ascii="Arial" w:hAnsi="Arial" w:cs="Arial"/>
                <w:b/>
                <w:sz w:val="18"/>
                <w:szCs w:val="18"/>
              </w:rPr>
            </w:pPr>
          </w:p>
        </w:tc>
        <w:tc>
          <w:tcPr>
            <w:tcW w:w="669" w:type="dxa"/>
          </w:tcPr>
          <w:p w14:paraId="0AB1663B" w14:textId="77777777" w:rsidR="00AD4703" w:rsidRPr="005A7BEF" w:rsidRDefault="00AD4703" w:rsidP="005A7BEF">
            <w:pPr>
              <w:rPr>
                <w:rFonts w:ascii="Arial" w:hAnsi="Arial" w:cs="Arial"/>
                <w:b/>
                <w:sz w:val="18"/>
                <w:szCs w:val="18"/>
              </w:rPr>
            </w:pPr>
          </w:p>
        </w:tc>
        <w:tc>
          <w:tcPr>
            <w:tcW w:w="669" w:type="dxa"/>
          </w:tcPr>
          <w:p w14:paraId="52AB9C94" w14:textId="77777777" w:rsidR="00AD4703" w:rsidRPr="005A7BEF" w:rsidRDefault="00AD4703" w:rsidP="005A7BEF">
            <w:pPr>
              <w:rPr>
                <w:rFonts w:ascii="Arial" w:hAnsi="Arial" w:cs="Arial"/>
                <w:b/>
                <w:sz w:val="18"/>
                <w:szCs w:val="18"/>
              </w:rPr>
            </w:pPr>
          </w:p>
        </w:tc>
        <w:tc>
          <w:tcPr>
            <w:tcW w:w="669" w:type="dxa"/>
          </w:tcPr>
          <w:p w14:paraId="1CA2CDFB" w14:textId="77777777" w:rsidR="00AD4703" w:rsidRPr="005A7BEF" w:rsidRDefault="00AD4703" w:rsidP="005A7BEF">
            <w:pPr>
              <w:rPr>
                <w:rFonts w:ascii="Arial" w:hAnsi="Arial" w:cs="Arial"/>
                <w:b/>
                <w:sz w:val="18"/>
                <w:szCs w:val="18"/>
              </w:rPr>
            </w:pPr>
          </w:p>
        </w:tc>
        <w:tc>
          <w:tcPr>
            <w:tcW w:w="669" w:type="dxa"/>
          </w:tcPr>
          <w:p w14:paraId="2CC4E576" w14:textId="77777777" w:rsidR="00AD4703" w:rsidRPr="005A7BEF" w:rsidRDefault="00AD4703" w:rsidP="005A7BEF">
            <w:pPr>
              <w:rPr>
                <w:rFonts w:ascii="Arial" w:hAnsi="Arial" w:cs="Arial"/>
                <w:b/>
                <w:sz w:val="18"/>
                <w:szCs w:val="18"/>
              </w:rPr>
            </w:pPr>
          </w:p>
        </w:tc>
        <w:tc>
          <w:tcPr>
            <w:tcW w:w="669" w:type="dxa"/>
          </w:tcPr>
          <w:p w14:paraId="18A39A17" w14:textId="77777777" w:rsidR="00AD4703" w:rsidRPr="005A7BEF" w:rsidRDefault="00AD4703" w:rsidP="005A7BEF">
            <w:pPr>
              <w:rPr>
                <w:rFonts w:ascii="Arial" w:hAnsi="Arial" w:cs="Arial"/>
                <w:b/>
                <w:sz w:val="18"/>
                <w:szCs w:val="18"/>
              </w:rPr>
            </w:pPr>
          </w:p>
        </w:tc>
        <w:tc>
          <w:tcPr>
            <w:tcW w:w="669" w:type="dxa"/>
          </w:tcPr>
          <w:p w14:paraId="575B1D00" w14:textId="77777777" w:rsidR="00AD4703" w:rsidRPr="005A7BEF" w:rsidRDefault="00AD4703" w:rsidP="005A7BEF">
            <w:pPr>
              <w:rPr>
                <w:rFonts w:ascii="Arial" w:hAnsi="Arial" w:cs="Arial"/>
                <w:b/>
                <w:sz w:val="18"/>
                <w:szCs w:val="18"/>
              </w:rPr>
            </w:pPr>
          </w:p>
        </w:tc>
        <w:tc>
          <w:tcPr>
            <w:tcW w:w="669" w:type="dxa"/>
          </w:tcPr>
          <w:p w14:paraId="5D746F20" w14:textId="77777777" w:rsidR="00AD4703" w:rsidRPr="005A7BEF" w:rsidRDefault="00AD4703" w:rsidP="005A7BEF">
            <w:pPr>
              <w:rPr>
                <w:rFonts w:ascii="Arial" w:hAnsi="Arial" w:cs="Arial"/>
                <w:b/>
                <w:sz w:val="18"/>
                <w:szCs w:val="18"/>
              </w:rPr>
            </w:pPr>
          </w:p>
        </w:tc>
        <w:tc>
          <w:tcPr>
            <w:tcW w:w="669" w:type="dxa"/>
          </w:tcPr>
          <w:p w14:paraId="56D80E91" w14:textId="77777777" w:rsidR="00AD4703" w:rsidRPr="005A7BEF" w:rsidRDefault="00AD4703" w:rsidP="005A7BEF">
            <w:pPr>
              <w:rPr>
                <w:rFonts w:ascii="Arial" w:hAnsi="Arial" w:cs="Arial"/>
                <w:b/>
                <w:sz w:val="18"/>
                <w:szCs w:val="18"/>
              </w:rPr>
            </w:pPr>
          </w:p>
        </w:tc>
        <w:tc>
          <w:tcPr>
            <w:tcW w:w="669" w:type="dxa"/>
          </w:tcPr>
          <w:p w14:paraId="39B3B8C0" w14:textId="77777777" w:rsidR="00AD4703" w:rsidRPr="005A7BEF" w:rsidRDefault="00AD4703" w:rsidP="005A7BEF">
            <w:pPr>
              <w:rPr>
                <w:rFonts w:ascii="Arial" w:hAnsi="Arial" w:cs="Arial"/>
                <w:b/>
                <w:sz w:val="18"/>
                <w:szCs w:val="18"/>
              </w:rPr>
            </w:pPr>
          </w:p>
        </w:tc>
        <w:tc>
          <w:tcPr>
            <w:tcW w:w="669" w:type="dxa"/>
          </w:tcPr>
          <w:p w14:paraId="3EC3830E" w14:textId="77777777" w:rsidR="00AD4703" w:rsidRPr="005A7BEF" w:rsidRDefault="00AD4703" w:rsidP="005A7BEF">
            <w:pPr>
              <w:rPr>
                <w:rFonts w:ascii="Arial" w:hAnsi="Arial" w:cs="Arial"/>
                <w:b/>
                <w:sz w:val="18"/>
                <w:szCs w:val="18"/>
              </w:rPr>
            </w:pPr>
          </w:p>
        </w:tc>
        <w:tc>
          <w:tcPr>
            <w:tcW w:w="669" w:type="dxa"/>
          </w:tcPr>
          <w:p w14:paraId="6D8779BD" w14:textId="77777777" w:rsidR="00AD4703" w:rsidRPr="005A7BEF" w:rsidRDefault="00AD4703" w:rsidP="005A7BEF">
            <w:pPr>
              <w:rPr>
                <w:rFonts w:ascii="Arial" w:hAnsi="Arial" w:cs="Arial"/>
                <w:b/>
                <w:sz w:val="18"/>
                <w:szCs w:val="18"/>
              </w:rPr>
            </w:pPr>
          </w:p>
        </w:tc>
        <w:tc>
          <w:tcPr>
            <w:tcW w:w="669" w:type="dxa"/>
            <w:vAlign w:val="center"/>
          </w:tcPr>
          <w:p w14:paraId="015636B5" w14:textId="77777777" w:rsidR="00AD4703" w:rsidRPr="005A7BEF" w:rsidRDefault="00AD4703" w:rsidP="005A7BEF">
            <w:pPr>
              <w:rPr>
                <w:rFonts w:ascii="Arial" w:hAnsi="Arial" w:cs="Arial"/>
                <w:b/>
                <w:sz w:val="18"/>
                <w:szCs w:val="18"/>
              </w:rPr>
            </w:pPr>
          </w:p>
        </w:tc>
        <w:tc>
          <w:tcPr>
            <w:tcW w:w="669" w:type="dxa"/>
          </w:tcPr>
          <w:p w14:paraId="637D78B8" w14:textId="77777777" w:rsidR="00AD4703" w:rsidRPr="005A7BEF" w:rsidRDefault="00AD4703" w:rsidP="005A7BEF">
            <w:pPr>
              <w:rPr>
                <w:rFonts w:ascii="Arial" w:hAnsi="Arial" w:cs="Arial"/>
                <w:b/>
                <w:sz w:val="18"/>
                <w:szCs w:val="18"/>
              </w:rPr>
            </w:pPr>
          </w:p>
        </w:tc>
        <w:tc>
          <w:tcPr>
            <w:tcW w:w="669" w:type="dxa"/>
          </w:tcPr>
          <w:p w14:paraId="5F8D292C" w14:textId="77777777" w:rsidR="00AD4703" w:rsidRPr="005A7BEF" w:rsidRDefault="00AD4703" w:rsidP="005A7BEF">
            <w:pPr>
              <w:rPr>
                <w:rFonts w:ascii="Arial" w:hAnsi="Arial" w:cs="Arial"/>
                <w:b/>
                <w:sz w:val="18"/>
                <w:szCs w:val="18"/>
              </w:rPr>
            </w:pPr>
          </w:p>
        </w:tc>
        <w:tc>
          <w:tcPr>
            <w:tcW w:w="670" w:type="dxa"/>
          </w:tcPr>
          <w:p w14:paraId="45716BBA" w14:textId="77777777" w:rsidR="00AD4703" w:rsidRPr="005A7BEF" w:rsidRDefault="00AD4703" w:rsidP="005A7BEF">
            <w:pPr>
              <w:rPr>
                <w:rFonts w:ascii="Arial" w:hAnsi="Arial" w:cs="Arial"/>
                <w:b/>
                <w:sz w:val="18"/>
                <w:szCs w:val="18"/>
              </w:rPr>
            </w:pPr>
          </w:p>
        </w:tc>
      </w:tr>
      <w:tr w:rsidR="00AD4703" w:rsidRPr="005A7BEF" w14:paraId="229D0DCA" w14:textId="77777777" w:rsidTr="00BB358E">
        <w:trPr>
          <w:trHeight w:val="288"/>
        </w:trPr>
        <w:tc>
          <w:tcPr>
            <w:tcW w:w="2703" w:type="dxa"/>
          </w:tcPr>
          <w:p w14:paraId="494D2E4B" w14:textId="123C7A4D" w:rsidR="00AD4703" w:rsidRPr="005A7BEF" w:rsidRDefault="00DF2745" w:rsidP="005A7BEF">
            <w:pPr>
              <w:rPr>
                <w:rFonts w:ascii="Arial" w:hAnsi="Arial" w:cs="Arial"/>
                <w:b/>
                <w:sz w:val="18"/>
                <w:szCs w:val="18"/>
              </w:rPr>
            </w:pPr>
            <w:r w:rsidRPr="005A7BEF">
              <w:rPr>
                <w:rFonts w:ascii="Arial" w:hAnsi="Arial" w:cs="Arial"/>
                <w:b/>
                <w:sz w:val="18"/>
                <w:szCs w:val="18"/>
              </w:rPr>
              <w:t>E6. Are you still in this habit? 1. Yes&gt;&gt;E9   5. No</w:t>
            </w:r>
          </w:p>
        </w:tc>
        <w:tc>
          <w:tcPr>
            <w:tcW w:w="669" w:type="dxa"/>
            <w:vAlign w:val="center"/>
          </w:tcPr>
          <w:p w14:paraId="30F5CDE9" w14:textId="77777777" w:rsidR="00AD4703" w:rsidRPr="005A7BEF" w:rsidRDefault="00AD4703" w:rsidP="005A7BEF">
            <w:pPr>
              <w:jc w:val="center"/>
              <w:rPr>
                <w:rFonts w:ascii="Arial" w:hAnsi="Arial" w:cs="Arial"/>
                <w:b/>
                <w:sz w:val="18"/>
                <w:szCs w:val="18"/>
              </w:rPr>
            </w:pPr>
          </w:p>
        </w:tc>
        <w:tc>
          <w:tcPr>
            <w:tcW w:w="669" w:type="dxa"/>
          </w:tcPr>
          <w:p w14:paraId="60E9353D" w14:textId="77777777" w:rsidR="00AD4703" w:rsidRPr="005A7BEF" w:rsidRDefault="00AD4703" w:rsidP="005A7BEF">
            <w:pPr>
              <w:jc w:val="center"/>
              <w:rPr>
                <w:rFonts w:ascii="Arial" w:hAnsi="Arial" w:cs="Arial"/>
                <w:b/>
                <w:sz w:val="18"/>
                <w:szCs w:val="18"/>
              </w:rPr>
            </w:pPr>
          </w:p>
        </w:tc>
        <w:tc>
          <w:tcPr>
            <w:tcW w:w="669" w:type="dxa"/>
          </w:tcPr>
          <w:p w14:paraId="6DAC5DF1" w14:textId="77777777" w:rsidR="00AD4703" w:rsidRPr="005A7BEF" w:rsidRDefault="00AD4703" w:rsidP="005A7BEF">
            <w:pPr>
              <w:jc w:val="center"/>
              <w:rPr>
                <w:rFonts w:ascii="Arial" w:hAnsi="Arial" w:cs="Arial"/>
                <w:b/>
                <w:sz w:val="18"/>
                <w:szCs w:val="18"/>
              </w:rPr>
            </w:pPr>
          </w:p>
        </w:tc>
        <w:tc>
          <w:tcPr>
            <w:tcW w:w="669" w:type="dxa"/>
          </w:tcPr>
          <w:p w14:paraId="089CDF44" w14:textId="77777777" w:rsidR="00AD4703" w:rsidRPr="005A7BEF" w:rsidRDefault="00AD4703" w:rsidP="005A7BEF">
            <w:pPr>
              <w:jc w:val="center"/>
              <w:rPr>
                <w:rFonts w:ascii="Arial" w:hAnsi="Arial" w:cs="Arial"/>
                <w:b/>
                <w:sz w:val="18"/>
                <w:szCs w:val="18"/>
              </w:rPr>
            </w:pPr>
          </w:p>
        </w:tc>
        <w:tc>
          <w:tcPr>
            <w:tcW w:w="669" w:type="dxa"/>
          </w:tcPr>
          <w:p w14:paraId="052DD8CC" w14:textId="77777777" w:rsidR="00AD4703" w:rsidRPr="005A7BEF" w:rsidRDefault="00AD4703" w:rsidP="005A7BEF">
            <w:pPr>
              <w:jc w:val="center"/>
              <w:rPr>
                <w:rFonts w:ascii="Arial" w:hAnsi="Arial" w:cs="Arial"/>
                <w:b/>
                <w:sz w:val="18"/>
                <w:szCs w:val="18"/>
              </w:rPr>
            </w:pPr>
          </w:p>
        </w:tc>
        <w:tc>
          <w:tcPr>
            <w:tcW w:w="669" w:type="dxa"/>
          </w:tcPr>
          <w:p w14:paraId="4AE2BA37" w14:textId="77777777" w:rsidR="00AD4703" w:rsidRPr="005A7BEF" w:rsidRDefault="00AD4703" w:rsidP="005A7BEF">
            <w:pPr>
              <w:jc w:val="center"/>
              <w:rPr>
                <w:rFonts w:ascii="Arial" w:hAnsi="Arial" w:cs="Arial"/>
                <w:b/>
                <w:sz w:val="18"/>
                <w:szCs w:val="18"/>
              </w:rPr>
            </w:pPr>
          </w:p>
        </w:tc>
        <w:tc>
          <w:tcPr>
            <w:tcW w:w="669" w:type="dxa"/>
          </w:tcPr>
          <w:p w14:paraId="770E9AFB" w14:textId="77777777" w:rsidR="00AD4703" w:rsidRPr="005A7BEF" w:rsidRDefault="00AD4703" w:rsidP="005A7BEF">
            <w:pPr>
              <w:jc w:val="center"/>
              <w:rPr>
                <w:rFonts w:ascii="Arial" w:hAnsi="Arial" w:cs="Arial"/>
                <w:b/>
                <w:sz w:val="18"/>
                <w:szCs w:val="18"/>
              </w:rPr>
            </w:pPr>
          </w:p>
        </w:tc>
        <w:tc>
          <w:tcPr>
            <w:tcW w:w="669" w:type="dxa"/>
          </w:tcPr>
          <w:p w14:paraId="065C8892" w14:textId="77777777" w:rsidR="00AD4703" w:rsidRPr="005A7BEF" w:rsidRDefault="00AD4703" w:rsidP="005A7BEF">
            <w:pPr>
              <w:jc w:val="center"/>
              <w:rPr>
                <w:rFonts w:ascii="Arial" w:hAnsi="Arial" w:cs="Arial"/>
                <w:b/>
                <w:sz w:val="18"/>
                <w:szCs w:val="18"/>
              </w:rPr>
            </w:pPr>
          </w:p>
        </w:tc>
        <w:tc>
          <w:tcPr>
            <w:tcW w:w="669" w:type="dxa"/>
          </w:tcPr>
          <w:p w14:paraId="26F00668" w14:textId="77777777" w:rsidR="00AD4703" w:rsidRPr="005A7BEF" w:rsidRDefault="00AD4703" w:rsidP="005A7BEF">
            <w:pPr>
              <w:jc w:val="center"/>
              <w:rPr>
                <w:rFonts w:ascii="Arial" w:hAnsi="Arial" w:cs="Arial"/>
                <w:b/>
                <w:sz w:val="18"/>
                <w:szCs w:val="18"/>
              </w:rPr>
            </w:pPr>
          </w:p>
        </w:tc>
        <w:tc>
          <w:tcPr>
            <w:tcW w:w="669" w:type="dxa"/>
          </w:tcPr>
          <w:p w14:paraId="6132948D" w14:textId="77777777" w:rsidR="00AD4703" w:rsidRPr="005A7BEF" w:rsidRDefault="00AD4703" w:rsidP="005A7BEF">
            <w:pPr>
              <w:jc w:val="center"/>
              <w:rPr>
                <w:rFonts w:ascii="Arial" w:hAnsi="Arial" w:cs="Arial"/>
                <w:b/>
                <w:sz w:val="18"/>
                <w:szCs w:val="18"/>
              </w:rPr>
            </w:pPr>
          </w:p>
        </w:tc>
        <w:tc>
          <w:tcPr>
            <w:tcW w:w="669" w:type="dxa"/>
          </w:tcPr>
          <w:p w14:paraId="6C79DE14" w14:textId="77777777" w:rsidR="00AD4703" w:rsidRPr="005A7BEF" w:rsidRDefault="00AD4703" w:rsidP="005A7BEF">
            <w:pPr>
              <w:jc w:val="center"/>
              <w:rPr>
                <w:rFonts w:ascii="Arial" w:hAnsi="Arial" w:cs="Arial"/>
                <w:b/>
                <w:sz w:val="18"/>
                <w:szCs w:val="18"/>
              </w:rPr>
            </w:pPr>
          </w:p>
        </w:tc>
        <w:tc>
          <w:tcPr>
            <w:tcW w:w="669" w:type="dxa"/>
          </w:tcPr>
          <w:p w14:paraId="1A49A4F2" w14:textId="77777777" w:rsidR="00AD4703" w:rsidRPr="005A7BEF" w:rsidRDefault="00AD4703" w:rsidP="005A7BEF">
            <w:pPr>
              <w:jc w:val="center"/>
              <w:rPr>
                <w:rFonts w:ascii="Arial" w:hAnsi="Arial" w:cs="Arial"/>
                <w:b/>
                <w:sz w:val="18"/>
                <w:szCs w:val="18"/>
              </w:rPr>
            </w:pPr>
          </w:p>
        </w:tc>
        <w:tc>
          <w:tcPr>
            <w:tcW w:w="669" w:type="dxa"/>
          </w:tcPr>
          <w:p w14:paraId="16499F2C" w14:textId="77777777" w:rsidR="00AD4703" w:rsidRPr="005A7BEF" w:rsidRDefault="00AD4703" w:rsidP="005A7BEF">
            <w:pPr>
              <w:jc w:val="center"/>
              <w:rPr>
                <w:rFonts w:ascii="Arial" w:hAnsi="Arial" w:cs="Arial"/>
                <w:b/>
                <w:sz w:val="18"/>
                <w:szCs w:val="18"/>
              </w:rPr>
            </w:pPr>
          </w:p>
        </w:tc>
        <w:tc>
          <w:tcPr>
            <w:tcW w:w="669" w:type="dxa"/>
          </w:tcPr>
          <w:p w14:paraId="216C2ADC" w14:textId="77777777" w:rsidR="00AD4703" w:rsidRPr="005A7BEF" w:rsidRDefault="00AD4703" w:rsidP="005A7BEF">
            <w:pPr>
              <w:jc w:val="center"/>
              <w:rPr>
                <w:rFonts w:ascii="Arial" w:hAnsi="Arial" w:cs="Arial"/>
                <w:b/>
                <w:sz w:val="18"/>
                <w:szCs w:val="18"/>
              </w:rPr>
            </w:pPr>
          </w:p>
        </w:tc>
        <w:tc>
          <w:tcPr>
            <w:tcW w:w="669" w:type="dxa"/>
            <w:vAlign w:val="center"/>
          </w:tcPr>
          <w:p w14:paraId="4DB50586" w14:textId="77777777" w:rsidR="00AD4703" w:rsidRPr="005A7BEF" w:rsidRDefault="00AD4703" w:rsidP="005A7BEF">
            <w:pPr>
              <w:jc w:val="center"/>
              <w:rPr>
                <w:rFonts w:ascii="Arial" w:hAnsi="Arial" w:cs="Arial"/>
                <w:b/>
                <w:sz w:val="18"/>
                <w:szCs w:val="18"/>
              </w:rPr>
            </w:pPr>
          </w:p>
        </w:tc>
        <w:tc>
          <w:tcPr>
            <w:tcW w:w="669" w:type="dxa"/>
          </w:tcPr>
          <w:p w14:paraId="34A1CA16" w14:textId="77777777" w:rsidR="00AD4703" w:rsidRPr="005A7BEF" w:rsidRDefault="00AD4703" w:rsidP="005A7BEF">
            <w:pPr>
              <w:jc w:val="center"/>
              <w:rPr>
                <w:rFonts w:ascii="Arial" w:hAnsi="Arial" w:cs="Arial"/>
                <w:b/>
                <w:sz w:val="18"/>
                <w:szCs w:val="18"/>
              </w:rPr>
            </w:pPr>
          </w:p>
        </w:tc>
        <w:tc>
          <w:tcPr>
            <w:tcW w:w="669" w:type="dxa"/>
          </w:tcPr>
          <w:p w14:paraId="3DD270C1" w14:textId="77777777" w:rsidR="00AD4703" w:rsidRPr="005A7BEF" w:rsidRDefault="00AD4703" w:rsidP="005A7BEF">
            <w:pPr>
              <w:jc w:val="center"/>
              <w:rPr>
                <w:rFonts w:ascii="Arial" w:hAnsi="Arial" w:cs="Arial"/>
                <w:b/>
                <w:sz w:val="18"/>
                <w:szCs w:val="18"/>
              </w:rPr>
            </w:pPr>
          </w:p>
        </w:tc>
        <w:tc>
          <w:tcPr>
            <w:tcW w:w="670" w:type="dxa"/>
          </w:tcPr>
          <w:p w14:paraId="4D3C6FE2" w14:textId="77777777" w:rsidR="00AD4703" w:rsidRPr="005A7BEF" w:rsidRDefault="00AD4703" w:rsidP="005A7BEF">
            <w:pPr>
              <w:jc w:val="center"/>
              <w:rPr>
                <w:rFonts w:ascii="Arial" w:hAnsi="Arial" w:cs="Arial"/>
                <w:b/>
                <w:sz w:val="18"/>
                <w:szCs w:val="18"/>
              </w:rPr>
            </w:pPr>
          </w:p>
        </w:tc>
      </w:tr>
      <w:tr w:rsidR="00AD4703" w:rsidRPr="005A7BEF" w14:paraId="794ECF1D" w14:textId="77777777" w:rsidTr="00BB358E">
        <w:trPr>
          <w:trHeight w:val="288"/>
        </w:trPr>
        <w:tc>
          <w:tcPr>
            <w:tcW w:w="2703" w:type="dxa"/>
          </w:tcPr>
          <w:p w14:paraId="7E26CC4E" w14:textId="77777777" w:rsidR="00AD4703" w:rsidRPr="005A7BEF" w:rsidRDefault="00AD4703" w:rsidP="005A7BEF">
            <w:pPr>
              <w:rPr>
                <w:rFonts w:ascii="Arial" w:hAnsi="Arial" w:cs="Arial"/>
                <w:b/>
                <w:sz w:val="18"/>
                <w:szCs w:val="18"/>
              </w:rPr>
            </w:pPr>
            <w:r w:rsidRPr="005A7BEF">
              <w:rPr>
                <w:rFonts w:ascii="Arial" w:hAnsi="Arial" w:cs="Arial"/>
                <w:b/>
                <w:sz w:val="18"/>
                <w:szCs w:val="18"/>
              </w:rPr>
              <w:t>E7.  How many years ago did you quit?     1. Years</w:t>
            </w:r>
          </w:p>
        </w:tc>
        <w:tc>
          <w:tcPr>
            <w:tcW w:w="669" w:type="dxa"/>
            <w:vAlign w:val="center"/>
          </w:tcPr>
          <w:p w14:paraId="3178C8F1" w14:textId="77777777" w:rsidR="00AD4703" w:rsidRPr="005A7BEF" w:rsidRDefault="00AD4703" w:rsidP="005A7BEF">
            <w:pPr>
              <w:rPr>
                <w:rFonts w:ascii="Arial" w:hAnsi="Arial" w:cs="Arial"/>
                <w:b/>
                <w:sz w:val="18"/>
                <w:szCs w:val="18"/>
              </w:rPr>
            </w:pPr>
          </w:p>
        </w:tc>
        <w:tc>
          <w:tcPr>
            <w:tcW w:w="669" w:type="dxa"/>
          </w:tcPr>
          <w:p w14:paraId="01C1A217" w14:textId="77777777" w:rsidR="00AD4703" w:rsidRPr="005A7BEF" w:rsidRDefault="00AD4703" w:rsidP="005A7BEF">
            <w:pPr>
              <w:rPr>
                <w:rFonts w:ascii="Arial" w:hAnsi="Arial" w:cs="Arial"/>
                <w:b/>
                <w:sz w:val="18"/>
                <w:szCs w:val="18"/>
              </w:rPr>
            </w:pPr>
          </w:p>
        </w:tc>
        <w:tc>
          <w:tcPr>
            <w:tcW w:w="669" w:type="dxa"/>
          </w:tcPr>
          <w:p w14:paraId="7C740C57" w14:textId="77777777" w:rsidR="00AD4703" w:rsidRPr="005A7BEF" w:rsidRDefault="00AD4703" w:rsidP="005A7BEF">
            <w:pPr>
              <w:rPr>
                <w:rFonts w:ascii="Arial" w:hAnsi="Arial" w:cs="Arial"/>
                <w:b/>
                <w:sz w:val="18"/>
                <w:szCs w:val="18"/>
              </w:rPr>
            </w:pPr>
          </w:p>
        </w:tc>
        <w:tc>
          <w:tcPr>
            <w:tcW w:w="669" w:type="dxa"/>
          </w:tcPr>
          <w:p w14:paraId="0B0A6A76" w14:textId="77777777" w:rsidR="00AD4703" w:rsidRPr="005A7BEF" w:rsidRDefault="00AD4703" w:rsidP="005A7BEF">
            <w:pPr>
              <w:rPr>
                <w:rFonts w:ascii="Arial" w:hAnsi="Arial" w:cs="Arial"/>
                <w:b/>
                <w:sz w:val="18"/>
                <w:szCs w:val="18"/>
              </w:rPr>
            </w:pPr>
          </w:p>
        </w:tc>
        <w:tc>
          <w:tcPr>
            <w:tcW w:w="669" w:type="dxa"/>
          </w:tcPr>
          <w:p w14:paraId="29A2D6DC" w14:textId="77777777" w:rsidR="00AD4703" w:rsidRPr="005A7BEF" w:rsidRDefault="00AD4703" w:rsidP="005A7BEF">
            <w:pPr>
              <w:rPr>
                <w:rFonts w:ascii="Arial" w:hAnsi="Arial" w:cs="Arial"/>
                <w:b/>
                <w:sz w:val="18"/>
                <w:szCs w:val="18"/>
              </w:rPr>
            </w:pPr>
          </w:p>
        </w:tc>
        <w:tc>
          <w:tcPr>
            <w:tcW w:w="669" w:type="dxa"/>
          </w:tcPr>
          <w:p w14:paraId="67196CEB" w14:textId="77777777" w:rsidR="00AD4703" w:rsidRPr="005A7BEF" w:rsidRDefault="00AD4703" w:rsidP="005A7BEF">
            <w:pPr>
              <w:rPr>
                <w:rFonts w:ascii="Arial" w:hAnsi="Arial" w:cs="Arial"/>
                <w:b/>
                <w:sz w:val="18"/>
                <w:szCs w:val="18"/>
              </w:rPr>
            </w:pPr>
          </w:p>
        </w:tc>
        <w:tc>
          <w:tcPr>
            <w:tcW w:w="669" w:type="dxa"/>
          </w:tcPr>
          <w:p w14:paraId="557459A6" w14:textId="77777777" w:rsidR="00AD4703" w:rsidRPr="005A7BEF" w:rsidRDefault="00AD4703" w:rsidP="005A7BEF">
            <w:pPr>
              <w:rPr>
                <w:rFonts w:ascii="Arial" w:hAnsi="Arial" w:cs="Arial"/>
                <w:b/>
                <w:sz w:val="18"/>
                <w:szCs w:val="18"/>
              </w:rPr>
            </w:pPr>
          </w:p>
        </w:tc>
        <w:tc>
          <w:tcPr>
            <w:tcW w:w="669" w:type="dxa"/>
          </w:tcPr>
          <w:p w14:paraId="6BA00CD2" w14:textId="77777777" w:rsidR="00AD4703" w:rsidRPr="005A7BEF" w:rsidRDefault="00AD4703" w:rsidP="005A7BEF">
            <w:pPr>
              <w:rPr>
                <w:rFonts w:ascii="Arial" w:hAnsi="Arial" w:cs="Arial"/>
                <w:b/>
                <w:sz w:val="18"/>
                <w:szCs w:val="18"/>
              </w:rPr>
            </w:pPr>
          </w:p>
        </w:tc>
        <w:tc>
          <w:tcPr>
            <w:tcW w:w="669" w:type="dxa"/>
          </w:tcPr>
          <w:p w14:paraId="7618B41F" w14:textId="77777777" w:rsidR="00AD4703" w:rsidRPr="005A7BEF" w:rsidRDefault="00AD4703" w:rsidP="005A7BEF">
            <w:pPr>
              <w:rPr>
                <w:rFonts w:ascii="Arial" w:hAnsi="Arial" w:cs="Arial"/>
                <w:b/>
                <w:sz w:val="18"/>
                <w:szCs w:val="18"/>
              </w:rPr>
            </w:pPr>
          </w:p>
        </w:tc>
        <w:tc>
          <w:tcPr>
            <w:tcW w:w="669" w:type="dxa"/>
          </w:tcPr>
          <w:p w14:paraId="2CC2EF64" w14:textId="77777777" w:rsidR="00AD4703" w:rsidRPr="005A7BEF" w:rsidRDefault="00AD4703" w:rsidP="005A7BEF">
            <w:pPr>
              <w:rPr>
                <w:rFonts w:ascii="Arial" w:hAnsi="Arial" w:cs="Arial"/>
                <w:b/>
                <w:sz w:val="18"/>
                <w:szCs w:val="18"/>
              </w:rPr>
            </w:pPr>
          </w:p>
        </w:tc>
        <w:tc>
          <w:tcPr>
            <w:tcW w:w="669" w:type="dxa"/>
          </w:tcPr>
          <w:p w14:paraId="4D6698FB" w14:textId="77777777" w:rsidR="00AD4703" w:rsidRPr="005A7BEF" w:rsidRDefault="00AD4703" w:rsidP="005A7BEF">
            <w:pPr>
              <w:rPr>
                <w:rFonts w:ascii="Arial" w:hAnsi="Arial" w:cs="Arial"/>
                <w:b/>
                <w:sz w:val="18"/>
                <w:szCs w:val="18"/>
              </w:rPr>
            </w:pPr>
          </w:p>
        </w:tc>
        <w:tc>
          <w:tcPr>
            <w:tcW w:w="669" w:type="dxa"/>
          </w:tcPr>
          <w:p w14:paraId="7407C439" w14:textId="77777777" w:rsidR="00AD4703" w:rsidRPr="005A7BEF" w:rsidRDefault="00AD4703" w:rsidP="005A7BEF">
            <w:pPr>
              <w:rPr>
                <w:rFonts w:ascii="Arial" w:hAnsi="Arial" w:cs="Arial"/>
                <w:b/>
                <w:sz w:val="18"/>
                <w:szCs w:val="18"/>
              </w:rPr>
            </w:pPr>
          </w:p>
        </w:tc>
        <w:tc>
          <w:tcPr>
            <w:tcW w:w="669" w:type="dxa"/>
          </w:tcPr>
          <w:p w14:paraId="68FFC640" w14:textId="77777777" w:rsidR="00AD4703" w:rsidRPr="005A7BEF" w:rsidRDefault="00AD4703" w:rsidP="005A7BEF">
            <w:pPr>
              <w:rPr>
                <w:rFonts w:ascii="Arial" w:hAnsi="Arial" w:cs="Arial"/>
                <w:b/>
                <w:sz w:val="18"/>
                <w:szCs w:val="18"/>
              </w:rPr>
            </w:pPr>
          </w:p>
        </w:tc>
        <w:tc>
          <w:tcPr>
            <w:tcW w:w="669" w:type="dxa"/>
          </w:tcPr>
          <w:p w14:paraId="376575B8" w14:textId="77777777" w:rsidR="00AD4703" w:rsidRPr="005A7BEF" w:rsidRDefault="00AD4703" w:rsidP="005A7BEF">
            <w:pPr>
              <w:rPr>
                <w:rFonts w:ascii="Arial" w:hAnsi="Arial" w:cs="Arial"/>
                <w:b/>
                <w:sz w:val="18"/>
                <w:szCs w:val="18"/>
              </w:rPr>
            </w:pPr>
          </w:p>
        </w:tc>
        <w:tc>
          <w:tcPr>
            <w:tcW w:w="669" w:type="dxa"/>
            <w:vAlign w:val="center"/>
          </w:tcPr>
          <w:p w14:paraId="4A61DFF8" w14:textId="77777777" w:rsidR="00AD4703" w:rsidRPr="005A7BEF" w:rsidRDefault="00AD4703" w:rsidP="005A7BEF">
            <w:pPr>
              <w:rPr>
                <w:rFonts w:ascii="Arial" w:hAnsi="Arial" w:cs="Arial"/>
                <w:b/>
                <w:sz w:val="18"/>
                <w:szCs w:val="18"/>
              </w:rPr>
            </w:pPr>
          </w:p>
        </w:tc>
        <w:tc>
          <w:tcPr>
            <w:tcW w:w="669" w:type="dxa"/>
          </w:tcPr>
          <w:p w14:paraId="27DA1BEA" w14:textId="77777777" w:rsidR="00AD4703" w:rsidRPr="005A7BEF" w:rsidRDefault="00AD4703" w:rsidP="005A7BEF">
            <w:pPr>
              <w:rPr>
                <w:rFonts w:ascii="Arial" w:hAnsi="Arial" w:cs="Arial"/>
                <w:b/>
                <w:sz w:val="18"/>
                <w:szCs w:val="18"/>
              </w:rPr>
            </w:pPr>
          </w:p>
        </w:tc>
        <w:tc>
          <w:tcPr>
            <w:tcW w:w="669" w:type="dxa"/>
          </w:tcPr>
          <w:p w14:paraId="756DAC48" w14:textId="77777777" w:rsidR="00AD4703" w:rsidRPr="005A7BEF" w:rsidRDefault="00AD4703" w:rsidP="005A7BEF">
            <w:pPr>
              <w:rPr>
                <w:rFonts w:ascii="Arial" w:hAnsi="Arial" w:cs="Arial"/>
                <w:b/>
                <w:sz w:val="18"/>
                <w:szCs w:val="18"/>
              </w:rPr>
            </w:pPr>
          </w:p>
        </w:tc>
        <w:tc>
          <w:tcPr>
            <w:tcW w:w="670" w:type="dxa"/>
          </w:tcPr>
          <w:p w14:paraId="0B7742EA" w14:textId="77777777" w:rsidR="00AD4703" w:rsidRPr="005A7BEF" w:rsidRDefault="00AD4703" w:rsidP="005A7BEF">
            <w:pPr>
              <w:rPr>
                <w:rFonts w:ascii="Arial" w:hAnsi="Arial" w:cs="Arial"/>
                <w:b/>
                <w:sz w:val="18"/>
                <w:szCs w:val="18"/>
              </w:rPr>
            </w:pPr>
          </w:p>
        </w:tc>
      </w:tr>
      <w:tr w:rsidR="00AD4703" w:rsidRPr="005A7BEF" w14:paraId="28B0CC99" w14:textId="77777777" w:rsidTr="00BB358E">
        <w:trPr>
          <w:trHeight w:val="288"/>
        </w:trPr>
        <w:tc>
          <w:tcPr>
            <w:tcW w:w="2703" w:type="dxa"/>
          </w:tcPr>
          <w:p w14:paraId="5F6C9002" w14:textId="352C8B7A" w:rsidR="00AD4703" w:rsidRPr="005A7BEF" w:rsidRDefault="00AD4703" w:rsidP="005A7BEF">
            <w:pPr>
              <w:rPr>
                <w:rFonts w:ascii="Arial" w:hAnsi="Arial" w:cs="Arial"/>
                <w:b/>
                <w:sz w:val="18"/>
                <w:szCs w:val="18"/>
              </w:rPr>
            </w:pPr>
            <w:r w:rsidRPr="005A7BEF">
              <w:rPr>
                <w:rFonts w:ascii="Arial" w:hAnsi="Arial" w:cs="Arial"/>
                <w:b/>
                <w:sz w:val="18"/>
                <w:szCs w:val="18"/>
              </w:rPr>
              <w:t xml:space="preserve">E8.  Before </w:t>
            </w:r>
            <w:r w:rsidR="00DF2745" w:rsidRPr="005A7BEF">
              <w:rPr>
                <w:rFonts w:ascii="Arial" w:hAnsi="Arial" w:cs="Arial"/>
                <w:b/>
                <w:sz w:val="18"/>
                <w:szCs w:val="18"/>
              </w:rPr>
              <w:t>quitting</w:t>
            </w:r>
            <w:r w:rsidRPr="005A7BEF">
              <w:rPr>
                <w:rFonts w:ascii="Arial" w:hAnsi="Arial" w:cs="Arial"/>
                <w:b/>
                <w:sz w:val="18"/>
                <w:szCs w:val="18"/>
              </w:rPr>
              <w:t xml:space="preserve">, how many cigars/cigarettes did </w:t>
            </w:r>
            <w:r w:rsidRPr="005A7BEF">
              <w:rPr>
                <w:rFonts w:ascii="Arial" w:hAnsi="Arial" w:cs="Arial"/>
                <w:b/>
                <w:sz w:val="18"/>
                <w:szCs w:val="18"/>
              </w:rPr>
              <w:lastRenderedPageBreak/>
              <w:t>you consume in one day?    1. number &gt;&gt; E15</w:t>
            </w:r>
          </w:p>
        </w:tc>
        <w:tc>
          <w:tcPr>
            <w:tcW w:w="669" w:type="dxa"/>
            <w:vAlign w:val="center"/>
          </w:tcPr>
          <w:p w14:paraId="62DD7BF5" w14:textId="77777777" w:rsidR="00AD4703" w:rsidRPr="005A7BEF" w:rsidRDefault="00AD4703" w:rsidP="005A7BEF">
            <w:pPr>
              <w:rPr>
                <w:rFonts w:ascii="Arial" w:hAnsi="Arial" w:cs="Arial"/>
                <w:b/>
                <w:sz w:val="18"/>
                <w:szCs w:val="18"/>
              </w:rPr>
            </w:pPr>
          </w:p>
        </w:tc>
        <w:tc>
          <w:tcPr>
            <w:tcW w:w="669" w:type="dxa"/>
          </w:tcPr>
          <w:p w14:paraId="65E96109" w14:textId="77777777" w:rsidR="00AD4703" w:rsidRPr="005A7BEF" w:rsidRDefault="00AD4703" w:rsidP="005A7BEF">
            <w:pPr>
              <w:rPr>
                <w:rFonts w:ascii="Arial" w:hAnsi="Arial" w:cs="Arial"/>
                <w:b/>
                <w:sz w:val="18"/>
                <w:szCs w:val="18"/>
              </w:rPr>
            </w:pPr>
          </w:p>
        </w:tc>
        <w:tc>
          <w:tcPr>
            <w:tcW w:w="669" w:type="dxa"/>
          </w:tcPr>
          <w:p w14:paraId="453C79D9" w14:textId="77777777" w:rsidR="00AD4703" w:rsidRPr="005A7BEF" w:rsidRDefault="00AD4703" w:rsidP="005A7BEF">
            <w:pPr>
              <w:rPr>
                <w:rFonts w:ascii="Arial" w:hAnsi="Arial" w:cs="Arial"/>
                <w:b/>
                <w:sz w:val="18"/>
                <w:szCs w:val="18"/>
              </w:rPr>
            </w:pPr>
          </w:p>
        </w:tc>
        <w:tc>
          <w:tcPr>
            <w:tcW w:w="669" w:type="dxa"/>
          </w:tcPr>
          <w:p w14:paraId="3C1B6308" w14:textId="77777777" w:rsidR="00AD4703" w:rsidRPr="005A7BEF" w:rsidRDefault="00AD4703" w:rsidP="005A7BEF">
            <w:pPr>
              <w:rPr>
                <w:rFonts w:ascii="Arial" w:hAnsi="Arial" w:cs="Arial"/>
                <w:b/>
                <w:sz w:val="18"/>
                <w:szCs w:val="18"/>
              </w:rPr>
            </w:pPr>
          </w:p>
        </w:tc>
        <w:tc>
          <w:tcPr>
            <w:tcW w:w="669" w:type="dxa"/>
          </w:tcPr>
          <w:p w14:paraId="01B304A6" w14:textId="77777777" w:rsidR="00AD4703" w:rsidRPr="005A7BEF" w:rsidRDefault="00AD4703" w:rsidP="005A7BEF">
            <w:pPr>
              <w:rPr>
                <w:rFonts w:ascii="Arial" w:hAnsi="Arial" w:cs="Arial"/>
                <w:b/>
                <w:sz w:val="18"/>
                <w:szCs w:val="18"/>
              </w:rPr>
            </w:pPr>
          </w:p>
        </w:tc>
        <w:tc>
          <w:tcPr>
            <w:tcW w:w="669" w:type="dxa"/>
          </w:tcPr>
          <w:p w14:paraId="4BC60682" w14:textId="77777777" w:rsidR="00AD4703" w:rsidRPr="005A7BEF" w:rsidRDefault="00AD4703" w:rsidP="005A7BEF">
            <w:pPr>
              <w:rPr>
                <w:rFonts w:ascii="Arial" w:hAnsi="Arial" w:cs="Arial"/>
                <w:b/>
                <w:sz w:val="18"/>
                <w:szCs w:val="18"/>
              </w:rPr>
            </w:pPr>
          </w:p>
        </w:tc>
        <w:tc>
          <w:tcPr>
            <w:tcW w:w="669" w:type="dxa"/>
          </w:tcPr>
          <w:p w14:paraId="06F47788" w14:textId="77777777" w:rsidR="00AD4703" w:rsidRPr="005A7BEF" w:rsidRDefault="00AD4703" w:rsidP="005A7BEF">
            <w:pPr>
              <w:rPr>
                <w:rFonts w:ascii="Arial" w:hAnsi="Arial" w:cs="Arial"/>
                <w:b/>
                <w:sz w:val="18"/>
                <w:szCs w:val="18"/>
              </w:rPr>
            </w:pPr>
          </w:p>
        </w:tc>
        <w:tc>
          <w:tcPr>
            <w:tcW w:w="669" w:type="dxa"/>
          </w:tcPr>
          <w:p w14:paraId="6B9A5FC4" w14:textId="77777777" w:rsidR="00AD4703" w:rsidRPr="005A7BEF" w:rsidRDefault="00AD4703" w:rsidP="005A7BEF">
            <w:pPr>
              <w:rPr>
                <w:rFonts w:ascii="Arial" w:hAnsi="Arial" w:cs="Arial"/>
                <w:b/>
                <w:sz w:val="18"/>
                <w:szCs w:val="18"/>
              </w:rPr>
            </w:pPr>
          </w:p>
        </w:tc>
        <w:tc>
          <w:tcPr>
            <w:tcW w:w="669" w:type="dxa"/>
          </w:tcPr>
          <w:p w14:paraId="1C58C75C" w14:textId="77777777" w:rsidR="00AD4703" w:rsidRPr="005A7BEF" w:rsidRDefault="00AD4703" w:rsidP="005A7BEF">
            <w:pPr>
              <w:rPr>
                <w:rFonts w:ascii="Arial" w:hAnsi="Arial" w:cs="Arial"/>
                <w:b/>
                <w:sz w:val="18"/>
                <w:szCs w:val="18"/>
              </w:rPr>
            </w:pPr>
          </w:p>
        </w:tc>
        <w:tc>
          <w:tcPr>
            <w:tcW w:w="669" w:type="dxa"/>
          </w:tcPr>
          <w:p w14:paraId="14E4D04B" w14:textId="77777777" w:rsidR="00AD4703" w:rsidRPr="005A7BEF" w:rsidRDefault="00AD4703" w:rsidP="005A7BEF">
            <w:pPr>
              <w:rPr>
                <w:rFonts w:ascii="Arial" w:hAnsi="Arial" w:cs="Arial"/>
                <w:b/>
                <w:sz w:val="18"/>
                <w:szCs w:val="18"/>
              </w:rPr>
            </w:pPr>
          </w:p>
        </w:tc>
        <w:tc>
          <w:tcPr>
            <w:tcW w:w="669" w:type="dxa"/>
          </w:tcPr>
          <w:p w14:paraId="291785BE" w14:textId="77777777" w:rsidR="00AD4703" w:rsidRPr="005A7BEF" w:rsidRDefault="00AD4703" w:rsidP="005A7BEF">
            <w:pPr>
              <w:rPr>
                <w:rFonts w:ascii="Arial" w:hAnsi="Arial" w:cs="Arial"/>
                <w:b/>
                <w:sz w:val="18"/>
                <w:szCs w:val="18"/>
              </w:rPr>
            </w:pPr>
          </w:p>
        </w:tc>
        <w:tc>
          <w:tcPr>
            <w:tcW w:w="669" w:type="dxa"/>
          </w:tcPr>
          <w:p w14:paraId="0672A238" w14:textId="77777777" w:rsidR="00AD4703" w:rsidRPr="005A7BEF" w:rsidRDefault="00AD4703" w:rsidP="005A7BEF">
            <w:pPr>
              <w:rPr>
                <w:rFonts w:ascii="Arial" w:hAnsi="Arial" w:cs="Arial"/>
                <w:b/>
                <w:sz w:val="18"/>
                <w:szCs w:val="18"/>
              </w:rPr>
            </w:pPr>
          </w:p>
        </w:tc>
        <w:tc>
          <w:tcPr>
            <w:tcW w:w="669" w:type="dxa"/>
          </w:tcPr>
          <w:p w14:paraId="76C5E9CD" w14:textId="77777777" w:rsidR="00AD4703" w:rsidRPr="005A7BEF" w:rsidRDefault="00AD4703" w:rsidP="005A7BEF">
            <w:pPr>
              <w:rPr>
                <w:rFonts w:ascii="Arial" w:hAnsi="Arial" w:cs="Arial"/>
                <w:b/>
                <w:sz w:val="18"/>
                <w:szCs w:val="18"/>
              </w:rPr>
            </w:pPr>
          </w:p>
        </w:tc>
        <w:tc>
          <w:tcPr>
            <w:tcW w:w="669" w:type="dxa"/>
          </w:tcPr>
          <w:p w14:paraId="21A744CD" w14:textId="77777777" w:rsidR="00AD4703" w:rsidRPr="005A7BEF" w:rsidRDefault="00AD4703" w:rsidP="005A7BEF">
            <w:pPr>
              <w:rPr>
                <w:rFonts w:ascii="Arial" w:hAnsi="Arial" w:cs="Arial"/>
                <w:b/>
                <w:sz w:val="18"/>
                <w:szCs w:val="18"/>
              </w:rPr>
            </w:pPr>
          </w:p>
        </w:tc>
        <w:tc>
          <w:tcPr>
            <w:tcW w:w="669" w:type="dxa"/>
            <w:vAlign w:val="center"/>
          </w:tcPr>
          <w:p w14:paraId="29073288" w14:textId="77777777" w:rsidR="00AD4703" w:rsidRPr="005A7BEF" w:rsidRDefault="00AD4703" w:rsidP="005A7BEF">
            <w:pPr>
              <w:rPr>
                <w:rFonts w:ascii="Arial" w:hAnsi="Arial" w:cs="Arial"/>
                <w:b/>
                <w:sz w:val="18"/>
                <w:szCs w:val="18"/>
              </w:rPr>
            </w:pPr>
          </w:p>
        </w:tc>
        <w:tc>
          <w:tcPr>
            <w:tcW w:w="669" w:type="dxa"/>
          </w:tcPr>
          <w:p w14:paraId="142A5EE1" w14:textId="77777777" w:rsidR="00AD4703" w:rsidRPr="005A7BEF" w:rsidRDefault="00AD4703" w:rsidP="005A7BEF">
            <w:pPr>
              <w:rPr>
                <w:rFonts w:ascii="Arial" w:hAnsi="Arial" w:cs="Arial"/>
                <w:b/>
                <w:sz w:val="18"/>
                <w:szCs w:val="18"/>
              </w:rPr>
            </w:pPr>
          </w:p>
        </w:tc>
        <w:tc>
          <w:tcPr>
            <w:tcW w:w="669" w:type="dxa"/>
          </w:tcPr>
          <w:p w14:paraId="38869E8D" w14:textId="77777777" w:rsidR="00AD4703" w:rsidRPr="005A7BEF" w:rsidRDefault="00AD4703" w:rsidP="005A7BEF">
            <w:pPr>
              <w:rPr>
                <w:rFonts w:ascii="Arial" w:hAnsi="Arial" w:cs="Arial"/>
                <w:b/>
                <w:sz w:val="18"/>
                <w:szCs w:val="18"/>
              </w:rPr>
            </w:pPr>
          </w:p>
        </w:tc>
        <w:tc>
          <w:tcPr>
            <w:tcW w:w="670" w:type="dxa"/>
          </w:tcPr>
          <w:p w14:paraId="1F7D65A2" w14:textId="77777777" w:rsidR="00AD4703" w:rsidRPr="005A7BEF" w:rsidRDefault="00AD4703" w:rsidP="005A7BEF">
            <w:pPr>
              <w:rPr>
                <w:rFonts w:ascii="Arial" w:hAnsi="Arial" w:cs="Arial"/>
                <w:b/>
                <w:sz w:val="18"/>
                <w:szCs w:val="18"/>
              </w:rPr>
            </w:pPr>
          </w:p>
        </w:tc>
      </w:tr>
      <w:tr w:rsidR="00AD4703" w:rsidRPr="005A7BEF" w14:paraId="35AC5D4E" w14:textId="77777777" w:rsidTr="00BB358E">
        <w:trPr>
          <w:trHeight w:val="288"/>
        </w:trPr>
        <w:tc>
          <w:tcPr>
            <w:tcW w:w="2703" w:type="dxa"/>
          </w:tcPr>
          <w:p w14:paraId="21A5CDC5" w14:textId="77777777" w:rsidR="00AD4703" w:rsidRPr="005A7BEF" w:rsidRDefault="00AD4703" w:rsidP="005A7BEF">
            <w:pPr>
              <w:rPr>
                <w:rFonts w:ascii="Arial" w:hAnsi="Arial" w:cs="Arial"/>
                <w:b/>
                <w:sz w:val="18"/>
                <w:szCs w:val="18"/>
              </w:rPr>
            </w:pPr>
            <w:r w:rsidRPr="005A7BEF">
              <w:rPr>
                <w:rFonts w:ascii="Arial" w:hAnsi="Arial" w:cs="Arial"/>
                <w:b/>
                <w:sz w:val="18"/>
                <w:szCs w:val="18"/>
              </w:rPr>
              <w:t>E9.  In one day how many cigars/cigarettes do you consume now?   1. Number</w:t>
            </w:r>
          </w:p>
        </w:tc>
        <w:tc>
          <w:tcPr>
            <w:tcW w:w="669" w:type="dxa"/>
            <w:vAlign w:val="center"/>
          </w:tcPr>
          <w:p w14:paraId="70D3BD47" w14:textId="77777777" w:rsidR="00AD4703" w:rsidRPr="005A7BEF" w:rsidDel="00B66651" w:rsidRDefault="00AD4703" w:rsidP="005A7BEF">
            <w:pPr>
              <w:rPr>
                <w:rFonts w:ascii="Arial" w:hAnsi="Arial" w:cs="Arial"/>
                <w:b/>
                <w:sz w:val="18"/>
                <w:szCs w:val="18"/>
              </w:rPr>
            </w:pPr>
          </w:p>
        </w:tc>
        <w:tc>
          <w:tcPr>
            <w:tcW w:w="669" w:type="dxa"/>
          </w:tcPr>
          <w:p w14:paraId="06114E46" w14:textId="77777777" w:rsidR="00AD4703" w:rsidRPr="005A7BEF" w:rsidDel="00B66651" w:rsidRDefault="00AD4703" w:rsidP="005A7BEF">
            <w:pPr>
              <w:rPr>
                <w:rFonts w:ascii="Arial" w:hAnsi="Arial" w:cs="Arial"/>
                <w:b/>
                <w:sz w:val="18"/>
                <w:szCs w:val="18"/>
              </w:rPr>
            </w:pPr>
          </w:p>
        </w:tc>
        <w:tc>
          <w:tcPr>
            <w:tcW w:w="669" w:type="dxa"/>
          </w:tcPr>
          <w:p w14:paraId="60F4821C" w14:textId="77777777" w:rsidR="00AD4703" w:rsidRPr="005A7BEF" w:rsidDel="00B66651" w:rsidRDefault="00AD4703" w:rsidP="005A7BEF">
            <w:pPr>
              <w:rPr>
                <w:rFonts w:ascii="Arial" w:hAnsi="Arial" w:cs="Arial"/>
                <w:b/>
                <w:sz w:val="18"/>
                <w:szCs w:val="18"/>
              </w:rPr>
            </w:pPr>
          </w:p>
        </w:tc>
        <w:tc>
          <w:tcPr>
            <w:tcW w:w="669" w:type="dxa"/>
          </w:tcPr>
          <w:p w14:paraId="1F304C3B" w14:textId="77777777" w:rsidR="00AD4703" w:rsidRPr="005A7BEF" w:rsidDel="00B66651" w:rsidRDefault="00AD4703" w:rsidP="005A7BEF">
            <w:pPr>
              <w:rPr>
                <w:rFonts w:ascii="Arial" w:hAnsi="Arial" w:cs="Arial"/>
                <w:b/>
                <w:sz w:val="18"/>
                <w:szCs w:val="18"/>
              </w:rPr>
            </w:pPr>
          </w:p>
        </w:tc>
        <w:tc>
          <w:tcPr>
            <w:tcW w:w="669" w:type="dxa"/>
          </w:tcPr>
          <w:p w14:paraId="1AE94808" w14:textId="77777777" w:rsidR="00AD4703" w:rsidRPr="005A7BEF" w:rsidDel="00B66651" w:rsidRDefault="00AD4703" w:rsidP="005A7BEF">
            <w:pPr>
              <w:rPr>
                <w:rFonts w:ascii="Arial" w:hAnsi="Arial" w:cs="Arial"/>
                <w:b/>
                <w:sz w:val="18"/>
                <w:szCs w:val="18"/>
              </w:rPr>
            </w:pPr>
          </w:p>
        </w:tc>
        <w:tc>
          <w:tcPr>
            <w:tcW w:w="669" w:type="dxa"/>
          </w:tcPr>
          <w:p w14:paraId="027D1129" w14:textId="77777777" w:rsidR="00AD4703" w:rsidRPr="005A7BEF" w:rsidDel="00B66651" w:rsidRDefault="00AD4703" w:rsidP="005A7BEF">
            <w:pPr>
              <w:rPr>
                <w:rFonts w:ascii="Arial" w:hAnsi="Arial" w:cs="Arial"/>
                <w:b/>
                <w:sz w:val="18"/>
                <w:szCs w:val="18"/>
              </w:rPr>
            </w:pPr>
          </w:p>
        </w:tc>
        <w:tc>
          <w:tcPr>
            <w:tcW w:w="669" w:type="dxa"/>
          </w:tcPr>
          <w:p w14:paraId="1307F27E" w14:textId="77777777" w:rsidR="00AD4703" w:rsidRPr="005A7BEF" w:rsidDel="00B66651" w:rsidRDefault="00AD4703" w:rsidP="005A7BEF">
            <w:pPr>
              <w:rPr>
                <w:rFonts w:ascii="Arial" w:hAnsi="Arial" w:cs="Arial"/>
                <w:b/>
                <w:sz w:val="18"/>
                <w:szCs w:val="18"/>
              </w:rPr>
            </w:pPr>
          </w:p>
        </w:tc>
        <w:tc>
          <w:tcPr>
            <w:tcW w:w="669" w:type="dxa"/>
          </w:tcPr>
          <w:p w14:paraId="32EE7FC7" w14:textId="77777777" w:rsidR="00AD4703" w:rsidRPr="005A7BEF" w:rsidDel="00B66651" w:rsidRDefault="00AD4703" w:rsidP="005A7BEF">
            <w:pPr>
              <w:rPr>
                <w:rFonts w:ascii="Arial" w:hAnsi="Arial" w:cs="Arial"/>
                <w:b/>
                <w:sz w:val="18"/>
                <w:szCs w:val="18"/>
              </w:rPr>
            </w:pPr>
          </w:p>
        </w:tc>
        <w:tc>
          <w:tcPr>
            <w:tcW w:w="669" w:type="dxa"/>
          </w:tcPr>
          <w:p w14:paraId="02A8C206" w14:textId="77777777" w:rsidR="00AD4703" w:rsidRPr="005A7BEF" w:rsidDel="00B66651" w:rsidRDefault="00AD4703" w:rsidP="005A7BEF">
            <w:pPr>
              <w:rPr>
                <w:rFonts w:ascii="Arial" w:hAnsi="Arial" w:cs="Arial"/>
                <w:b/>
                <w:sz w:val="18"/>
                <w:szCs w:val="18"/>
              </w:rPr>
            </w:pPr>
          </w:p>
        </w:tc>
        <w:tc>
          <w:tcPr>
            <w:tcW w:w="669" w:type="dxa"/>
          </w:tcPr>
          <w:p w14:paraId="1F2813A8" w14:textId="77777777" w:rsidR="00AD4703" w:rsidRPr="005A7BEF" w:rsidDel="00B66651" w:rsidRDefault="00AD4703" w:rsidP="005A7BEF">
            <w:pPr>
              <w:rPr>
                <w:rFonts w:ascii="Arial" w:hAnsi="Arial" w:cs="Arial"/>
                <w:b/>
                <w:sz w:val="18"/>
                <w:szCs w:val="18"/>
              </w:rPr>
            </w:pPr>
          </w:p>
        </w:tc>
        <w:tc>
          <w:tcPr>
            <w:tcW w:w="669" w:type="dxa"/>
          </w:tcPr>
          <w:p w14:paraId="5F86E5B4" w14:textId="77777777" w:rsidR="00AD4703" w:rsidRPr="005A7BEF" w:rsidDel="00B66651" w:rsidRDefault="00AD4703" w:rsidP="005A7BEF">
            <w:pPr>
              <w:rPr>
                <w:rFonts w:ascii="Arial" w:hAnsi="Arial" w:cs="Arial"/>
                <w:b/>
                <w:sz w:val="18"/>
                <w:szCs w:val="18"/>
              </w:rPr>
            </w:pPr>
          </w:p>
        </w:tc>
        <w:tc>
          <w:tcPr>
            <w:tcW w:w="669" w:type="dxa"/>
          </w:tcPr>
          <w:p w14:paraId="55271AC8" w14:textId="77777777" w:rsidR="00AD4703" w:rsidRPr="005A7BEF" w:rsidDel="00B66651" w:rsidRDefault="00AD4703" w:rsidP="005A7BEF">
            <w:pPr>
              <w:rPr>
                <w:rFonts w:ascii="Arial" w:hAnsi="Arial" w:cs="Arial"/>
                <w:b/>
                <w:sz w:val="18"/>
                <w:szCs w:val="18"/>
              </w:rPr>
            </w:pPr>
          </w:p>
        </w:tc>
        <w:tc>
          <w:tcPr>
            <w:tcW w:w="669" w:type="dxa"/>
          </w:tcPr>
          <w:p w14:paraId="583B562D" w14:textId="77777777" w:rsidR="00AD4703" w:rsidRPr="005A7BEF" w:rsidDel="00B66651" w:rsidRDefault="00AD4703" w:rsidP="005A7BEF">
            <w:pPr>
              <w:rPr>
                <w:rFonts w:ascii="Arial" w:hAnsi="Arial" w:cs="Arial"/>
                <w:b/>
                <w:sz w:val="18"/>
                <w:szCs w:val="18"/>
              </w:rPr>
            </w:pPr>
          </w:p>
        </w:tc>
        <w:tc>
          <w:tcPr>
            <w:tcW w:w="669" w:type="dxa"/>
          </w:tcPr>
          <w:p w14:paraId="7765EF49" w14:textId="77777777" w:rsidR="00AD4703" w:rsidRPr="005A7BEF" w:rsidDel="00B66651" w:rsidRDefault="00AD4703" w:rsidP="005A7BEF">
            <w:pPr>
              <w:rPr>
                <w:rFonts w:ascii="Arial" w:hAnsi="Arial" w:cs="Arial"/>
                <w:b/>
                <w:sz w:val="18"/>
                <w:szCs w:val="18"/>
              </w:rPr>
            </w:pPr>
          </w:p>
        </w:tc>
        <w:tc>
          <w:tcPr>
            <w:tcW w:w="669" w:type="dxa"/>
            <w:vAlign w:val="center"/>
          </w:tcPr>
          <w:p w14:paraId="1C99B5CA" w14:textId="77777777" w:rsidR="00AD4703" w:rsidRPr="005A7BEF" w:rsidDel="00B66651" w:rsidRDefault="00AD4703" w:rsidP="005A7BEF">
            <w:pPr>
              <w:rPr>
                <w:rFonts w:ascii="Arial" w:hAnsi="Arial" w:cs="Arial"/>
                <w:b/>
                <w:sz w:val="18"/>
                <w:szCs w:val="18"/>
              </w:rPr>
            </w:pPr>
          </w:p>
        </w:tc>
        <w:tc>
          <w:tcPr>
            <w:tcW w:w="669" w:type="dxa"/>
          </w:tcPr>
          <w:p w14:paraId="4FDFBA02" w14:textId="77777777" w:rsidR="00AD4703" w:rsidRPr="005A7BEF" w:rsidDel="00B66651" w:rsidRDefault="00AD4703" w:rsidP="005A7BEF">
            <w:pPr>
              <w:rPr>
                <w:rFonts w:ascii="Arial" w:hAnsi="Arial" w:cs="Arial"/>
                <w:b/>
                <w:sz w:val="18"/>
                <w:szCs w:val="18"/>
              </w:rPr>
            </w:pPr>
          </w:p>
        </w:tc>
        <w:tc>
          <w:tcPr>
            <w:tcW w:w="669" w:type="dxa"/>
          </w:tcPr>
          <w:p w14:paraId="54EFBE56" w14:textId="77777777" w:rsidR="00AD4703" w:rsidRPr="005A7BEF" w:rsidDel="00B66651" w:rsidRDefault="00AD4703" w:rsidP="005A7BEF">
            <w:pPr>
              <w:rPr>
                <w:rFonts w:ascii="Arial" w:hAnsi="Arial" w:cs="Arial"/>
                <w:b/>
                <w:sz w:val="18"/>
                <w:szCs w:val="18"/>
              </w:rPr>
            </w:pPr>
          </w:p>
        </w:tc>
        <w:tc>
          <w:tcPr>
            <w:tcW w:w="670" w:type="dxa"/>
          </w:tcPr>
          <w:p w14:paraId="0C65BA65" w14:textId="77777777" w:rsidR="00AD4703" w:rsidRPr="005A7BEF" w:rsidDel="00B66651" w:rsidRDefault="00AD4703" w:rsidP="005A7BEF">
            <w:pPr>
              <w:rPr>
                <w:rFonts w:ascii="Arial" w:hAnsi="Arial" w:cs="Arial"/>
                <w:b/>
                <w:sz w:val="18"/>
                <w:szCs w:val="18"/>
              </w:rPr>
            </w:pPr>
          </w:p>
        </w:tc>
      </w:tr>
      <w:tr w:rsidR="00AD4703" w:rsidRPr="005A7BEF" w14:paraId="54200AF9" w14:textId="77777777" w:rsidTr="00BB358E">
        <w:trPr>
          <w:trHeight w:val="288"/>
        </w:trPr>
        <w:tc>
          <w:tcPr>
            <w:tcW w:w="2703" w:type="dxa"/>
          </w:tcPr>
          <w:p w14:paraId="30843E0C" w14:textId="77777777" w:rsidR="00AD4703" w:rsidRPr="005A7BEF" w:rsidRDefault="00AD4703" w:rsidP="005A7BEF">
            <w:pPr>
              <w:rPr>
                <w:rFonts w:ascii="Arial" w:hAnsi="Arial" w:cs="Arial"/>
                <w:b/>
                <w:sz w:val="18"/>
                <w:szCs w:val="18"/>
              </w:rPr>
            </w:pPr>
            <w:r w:rsidRPr="005A7BEF">
              <w:rPr>
                <w:rFonts w:ascii="Arial" w:hAnsi="Arial" w:cs="Arial"/>
                <w:b/>
                <w:sz w:val="18"/>
                <w:szCs w:val="18"/>
              </w:rPr>
              <w:t>E10.  In the last 12 months has (NAME)  tried to stop smoking?       1. Yes;           5. No</w:t>
            </w:r>
          </w:p>
        </w:tc>
        <w:tc>
          <w:tcPr>
            <w:tcW w:w="669" w:type="dxa"/>
            <w:vAlign w:val="center"/>
          </w:tcPr>
          <w:p w14:paraId="5C4D1B7D" w14:textId="77777777" w:rsidR="00AD4703" w:rsidRPr="005A7BEF" w:rsidRDefault="00AD4703" w:rsidP="005A7BEF">
            <w:pPr>
              <w:rPr>
                <w:rFonts w:ascii="Arial" w:hAnsi="Arial" w:cs="Arial"/>
                <w:b/>
                <w:sz w:val="18"/>
                <w:szCs w:val="18"/>
              </w:rPr>
            </w:pPr>
          </w:p>
        </w:tc>
        <w:tc>
          <w:tcPr>
            <w:tcW w:w="669" w:type="dxa"/>
          </w:tcPr>
          <w:p w14:paraId="15246F0B" w14:textId="77777777" w:rsidR="00AD4703" w:rsidRPr="005A7BEF" w:rsidRDefault="00AD4703" w:rsidP="005A7BEF">
            <w:pPr>
              <w:rPr>
                <w:rFonts w:ascii="Arial" w:hAnsi="Arial" w:cs="Arial"/>
                <w:b/>
                <w:sz w:val="18"/>
                <w:szCs w:val="18"/>
              </w:rPr>
            </w:pPr>
          </w:p>
        </w:tc>
        <w:tc>
          <w:tcPr>
            <w:tcW w:w="669" w:type="dxa"/>
          </w:tcPr>
          <w:p w14:paraId="31C4AA4D" w14:textId="77777777" w:rsidR="00AD4703" w:rsidRPr="005A7BEF" w:rsidRDefault="00AD4703" w:rsidP="005A7BEF">
            <w:pPr>
              <w:rPr>
                <w:rFonts w:ascii="Arial" w:hAnsi="Arial" w:cs="Arial"/>
                <w:b/>
                <w:sz w:val="18"/>
                <w:szCs w:val="18"/>
              </w:rPr>
            </w:pPr>
          </w:p>
        </w:tc>
        <w:tc>
          <w:tcPr>
            <w:tcW w:w="669" w:type="dxa"/>
          </w:tcPr>
          <w:p w14:paraId="60C61361" w14:textId="77777777" w:rsidR="00AD4703" w:rsidRPr="005A7BEF" w:rsidRDefault="00AD4703" w:rsidP="005A7BEF">
            <w:pPr>
              <w:rPr>
                <w:rFonts w:ascii="Arial" w:hAnsi="Arial" w:cs="Arial"/>
                <w:b/>
                <w:sz w:val="18"/>
                <w:szCs w:val="18"/>
              </w:rPr>
            </w:pPr>
          </w:p>
        </w:tc>
        <w:tc>
          <w:tcPr>
            <w:tcW w:w="669" w:type="dxa"/>
          </w:tcPr>
          <w:p w14:paraId="29E24E0D" w14:textId="77777777" w:rsidR="00AD4703" w:rsidRPr="005A7BEF" w:rsidRDefault="00AD4703" w:rsidP="005A7BEF">
            <w:pPr>
              <w:rPr>
                <w:rFonts w:ascii="Arial" w:hAnsi="Arial" w:cs="Arial"/>
                <w:b/>
                <w:sz w:val="18"/>
                <w:szCs w:val="18"/>
              </w:rPr>
            </w:pPr>
          </w:p>
        </w:tc>
        <w:tc>
          <w:tcPr>
            <w:tcW w:w="669" w:type="dxa"/>
          </w:tcPr>
          <w:p w14:paraId="69D90C15" w14:textId="77777777" w:rsidR="00AD4703" w:rsidRPr="005A7BEF" w:rsidRDefault="00AD4703" w:rsidP="005A7BEF">
            <w:pPr>
              <w:rPr>
                <w:rFonts w:ascii="Arial" w:hAnsi="Arial" w:cs="Arial"/>
                <w:b/>
                <w:sz w:val="18"/>
                <w:szCs w:val="18"/>
              </w:rPr>
            </w:pPr>
          </w:p>
        </w:tc>
        <w:tc>
          <w:tcPr>
            <w:tcW w:w="669" w:type="dxa"/>
          </w:tcPr>
          <w:p w14:paraId="46B166C8" w14:textId="77777777" w:rsidR="00AD4703" w:rsidRPr="005A7BEF" w:rsidRDefault="00AD4703" w:rsidP="005A7BEF">
            <w:pPr>
              <w:rPr>
                <w:rFonts w:ascii="Arial" w:hAnsi="Arial" w:cs="Arial"/>
                <w:b/>
                <w:sz w:val="18"/>
                <w:szCs w:val="18"/>
              </w:rPr>
            </w:pPr>
          </w:p>
        </w:tc>
        <w:tc>
          <w:tcPr>
            <w:tcW w:w="669" w:type="dxa"/>
          </w:tcPr>
          <w:p w14:paraId="1EC0E8BD" w14:textId="77777777" w:rsidR="00AD4703" w:rsidRPr="005A7BEF" w:rsidRDefault="00AD4703" w:rsidP="005A7BEF">
            <w:pPr>
              <w:rPr>
                <w:rFonts w:ascii="Arial" w:hAnsi="Arial" w:cs="Arial"/>
                <w:b/>
                <w:sz w:val="18"/>
                <w:szCs w:val="18"/>
              </w:rPr>
            </w:pPr>
          </w:p>
        </w:tc>
        <w:tc>
          <w:tcPr>
            <w:tcW w:w="669" w:type="dxa"/>
          </w:tcPr>
          <w:p w14:paraId="69AD6B95" w14:textId="77777777" w:rsidR="00AD4703" w:rsidRPr="005A7BEF" w:rsidRDefault="00AD4703" w:rsidP="005A7BEF">
            <w:pPr>
              <w:rPr>
                <w:rFonts w:ascii="Arial" w:hAnsi="Arial" w:cs="Arial"/>
                <w:b/>
                <w:sz w:val="18"/>
                <w:szCs w:val="18"/>
              </w:rPr>
            </w:pPr>
          </w:p>
        </w:tc>
        <w:tc>
          <w:tcPr>
            <w:tcW w:w="669" w:type="dxa"/>
          </w:tcPr>
          <w:p w14:paraId="3D051390" w14:textId="77777777" w:rsidR="00AD4703" w:rsidRPr="005A7BEF" w:rsidRDefault="00AD4703" w:rsidP="005A7BEF">
            <w:pPr>
              <w:rPr>
                <w:rFonts w:ascii="Arial" w:hAnsi="Arial" w:cs="Arial"/>
                <w:b/>
                <w:sz w:val="18"/>
                <w:szCs w:val="18"/>
              </w:rPr>
            </w:pPr>
          </w:p>
        </w:tc>
        <w:tc>
          <w:tcPr>
            <w:tcW w:w="669" w:type="dxa"/>
          </w:tcPr>
          <w:p w14:paraId="06CC4C64" w14:textId="77777777" w:rsidR="00AD4703" w:rsidRPr="005A7BEF" w:rsidRDefault="00AD4703" w:rsidP="005A7BEF">
            <w:pPr>
              <w:rPr>
                <w:rFonts w:ascii="Arial" w:hAnsi="Arial" w:cs="Arial"/>
                <w:b/>
                <w:sz w:val="18"/>
                <w:szCs w:val="18"/>
              </w:rPr>
            </w:pPr>
          </w:p>
        </w:tc>
        <w:tc>
          <w:tcPr>
            <w:tcW w:w="669" w:type="dxa"/>
          </w:tcPr>
          <w:p w14:paraId="669B39F8" w14:textId="77777777" w:rsidR="00AD4703" w:rsidRPr="005A7BEF" w:rsidRDefault="00AD4703" w:rsidP="005A7BEF">
            <w:pPr>
              <w:rPr>
                <w:rFonts w:ascii="Arial" w:hAnsi="Arial" w:cs="Arial"/>
                <w:b/>
                <w:sz w:val="18"/>
                <w:szCs w:val="18"/>
              </w:rPr>
            </w:pPr>
          </w:p>
        </w:tc>
        <w:tc>
          <w:tcPr>
            <w:tcW w:w="669" w:type="dxa"/>
          </w:tcPr>
          <w:p w14:paraId="6C0BCE49" w14:textId="77777777" w:rsidR="00AD4703" w:rsidRPr="005A7BEF" w:rsidRDefault="00AD4703" w:rsidP="005A7BEF">
            <w:pPr>
              <w:rPr>
                <w:rFonts w:ascii="Arial" w:hAnsi="Arial" w:cs="Arial"/>
                <w:b/>
                <w:sz w:val="18"/>
                <w:szCs w:val="18"/>
              </w:rPr>
            </w:pPr>
          </w:p>
        </w:tc>
        <w:tc>
          <w:tcPr>
            <w:tcW w:w="669" w:type="dxa"/>
          </w:tcPr>
          <w:p w14:paraId="1BF5B5A4" w14:textId="77777777" w:rsidR="00AD4703" w:rsidRPr="005A7BEF" w:rsidRDefault="00AD4703" w:rsidP="005A7BEF">
            <w:pPr>
              <w:rPr>
                <w:rFonts w:ascii="Arial" w:hAnsi="Arial" w:cs="Arial"/>
                <w:b/>
                <w:sz w:val="18"/>
                <w:szCs w:val="18"/>
              </w:rPr>
            </w:pPr>
          </w:p>
        </w:tc>
        <w:tc>
          <w:tcPr>
            <w:tcW w:w="669" w:type="dxa"/>
            <w:vAlign w:val="center"/>
          </w:tcPr>
          <w:p w14:paraId="3C461671" w14:textId="77777777" w:rsidR="00AD4703" w:rsidRPr="005A7BEF" w:rsidRDefault="00AD4703" w:rsidP="005A7BEF">
            <w:pPr>
              <w:rPr>
                <w:rFonts w:ascii="Arial" w:hAnsi="Arial" w:cs="Arial"/>
                <w:b/>
                <w:sz w:val="18"/>
                <w:szCs w:val="18"/>
              </w:rPr>
            </w:pPr>
          </w:p>
        </w:tc>
        <w:tc>
          <w:tcPr>
            <w:tcW w:w="669" w:type="dxa"/>
          </w:tcPr>
          <w:p w14:paraId="67D7B9ED" w14:textId="77777777" w:rsidR="00AD4703" w:rsidRPr="005A7BEF" w:rsidRDefault="00AD4703" w:rsidP="005A7BEF">
            <w:pPr>
              <w:rPr>
                <w:rFonts w:ascii="Arial" w:hAnsi="Arial" w:cs="Arial"/>
                <w:b/>
                <w:sz w:val="18"/>
                <w:szCs w:val="18"/>
              </w:rPr>
            </w:pPr>
          </w:p>
        </w:tc>
        <w:tc>
          <w:tcPr>
            <w:tcW w:w="669" w:type="dxa"/>
          </w:tcPr>
          <w:p w14:paraId="5A04A0DF" w14:textId="77777777" w:rsidR="00AD4703" w:rsidRPr="005A7BEF" w:rsidRDefault="00AD4703" w:rsidP="005A7BEF">
            <w:pPr>
              <w:rPr>
                <w:rFonts w:ascii="Arial" w:hAnsi="Arial" w:cs="Arial"/>
                <w:b/>
                <w:sz w:val="18"/>
                <w:szCs w:val="18"/>
              </w:rPr>
            </w:pPr>
          </w:p>
        </w:tc>
        <w:tc>
          <w:tcPr>
            <w:tcW w:w="670" w:type="dxa"/>
          </w:tcPr>
          <w:p w14:paraId="7E9C7ACD" w14:textId="77777777" w:rsidR="00AD4703" w:rsidRPr="005A7BEF" w:rsidRDefault="00AD4703" w:rsidP="005A7BEF">
            <w:pPr>
              <w:rPr>
                <w:rFonts w:ascii="Arial" w:hAnsi="Arial" w:cs="Arial"/>
                <w:b/>
                <w:sz w:val="18"/>
                <w:szCs w:val="18"/>
              </w:rPr>
            </w:pPr>
          </w:p>
        </w:tc>
      </w:tr>
      <w:tr w:rsidR="00AD4703" w:rsidRPr="005A7BEF" w14:paraId="3755636E" w14:textId="77777777" w:rsidTr="00BB358E">
        <w:trPr>
          <w:trHeight w:val="288"/>
        </w:trPr>
        <w:tc>
          <w:tcPr>
            <w:tcW w:w="2703" w:type="dxa"/>
          </w:tcPr>
          <w:p w14:paraId="6C51E013" w14:textId="77777777" w:rsidR="00AD4703" w:rsidRPr="005A7BEF" w:rsidRDefault="00AD4703" w:rsidP="005A7BEF">
            <w:pPr>
              <w:rPr>
                <w:rFonts w:ascii="Arial" w:hAnsi="Arial" w:cs="Arial"/>
                <w:b/>
                <w:sz w:val="18"/>
                <w:szCs w:val="18"/>
              </w:rPr>
            </w:pPr>
            <w:r w:rsidRPr="005A7BEF">
              <w:rPr>
                <w:rFonts w:ascii="Arial" w:hAnsi="Arial" w:cs="Arial"/>
                <w:b/>
                <w:sz w:val="18"/>
                <w:szCs w:val="18"/>
              </w:rPr>
              <w:t>E</w:t>
            </w:r>
            <w:r w:rsidRPr="005A7BEF">
              <w:rPr>
                <w:rFonts w:ascii="Arial" w:hAnsi="Arial" w:cs="Arial"/>
                <w:b/>
                <w:sz w:val="18"/>
                <w:szCs w:val="18"/>
              </w:rPr>
              <w:fldChar w:fldCharType="begin"/>
            </w:r>
            <w:r w:rsidRPr="005A7BEF">
              <w:rPr>
                <w:rFonts w:ascii="Arial" w:hAnsi="Arial" w:cs="Arial"/>
                <w:b/>
                <w:sz w:val="18"/>
                <w:szCs w:val="18"/>
              </w:rPr>
              <w:instrText xml:space="preserve"> SEQ E \n </w:instrText>
            </w:r>
            <w:r w:rsidRPr="005A7BEF">
              <w:rPr>
                <w:rFonts w:ascii="Arial" w:hAnsi="Arial" w:cs="Arial"/>
                <w:b/>
                <w:sz w:val="18"/>
                <w:szCs w:val="18"/>
              </w:rPr>
              <w:fldChar w:fldCharType="separate"/>
            </w:r>
            <w:r w:rsidRPr="005A7BEF">
              <w:rPr>
                <w:rFonts w:ascii="Arial" w:hAnsi="Arial" w:cs="Arial"/>
                <w:b/>
                <w:noProof/>
                <w:sz w:val="18"/>
                <w:szCs w:val="18"/>
              </w:rPr>
              <w:t>1</w:t>
            </w:r>
            <w:r w:rsidRPr="005A7BEF">
              <w:rPr>
                <w:rFonts w:ascii="Arial" w:hAnsi="Arial" w:cs="Arial"/>
                <w:b/>
                <w:sz w:val="18"/>
                <w:szCs w:val="18"/>
              </w:rPr>
              <w:fldChar w:fldCharType="end"/>
            </w:r>
            <w:r w:rsidRPr="005A7BEF">
              <w:rPr>
                <w:rFonts w:ascii="Arial" w:hAnsi="Arial" w:cs="Arial"/>
                <w:b/>
                <w:sz w:val="18"/>
                <w:szCs w:val="18"/>
              </w:rPr>
              <w:t>1.  Would (NAME) like to stop smoking some time in life?    1. Yes;               5. No</w:t>
            </w:r>
          </w:p>
        </w:tc>
        <w:tc>
          <w:tcPr>
            <w:tcW w:w="669" w:type="dxa"/>
            <w:vAlign w:val="center"/>
          </w:tcPr>
          <w:p w14:paraId="1C0E2F24" w14:textId="77777777" w:rsidR="00AD4703" w:rsidRPr="005A7BEF" w:rsidRDefault="00AD4703" w:rsidP="005A7BEF">
            <w:pPr>
              <w:rPr>
                <w:rFonts w:ascii="Arial" w:hAnsi="Arial" w:cs="Arial"/>
                <w:b/>
                <w:sz w:val="18"/>
                <w:szCs w:val="18"/>
              </w:rPr>
            </w:pPr>
          </w:p>
        </w:tc>
        <w:tc>
          <w:tcPr>
            <w:tcW w:w="669" w:type="dxa"/>
          </w:tcPr>
          <w:p w14:paraId="673343D4" w14:textId="77777777" w:rsidR="00AD4703" w:rsidRPr="005A7BEF" w:rsidRDefault="00AD4703" w:rsidP="005A7BEF">
            <w:pPr>
              <w:rPr>
                <w:rFonts w:ascii="Arial" w:hAnsi="Arial" w:cs="Arial"/>
                <w:b/>
                <w:sz w:val="18"/>
                <w:szCs w:val="18"/>
              </w:rPr>
            </w:pPr>
          </w:p>
        </w:tc>
        <w:tc>
          <w:tcPr>
            <w:tcW w:w="669" w:type="dxa"/>
          </w:tcPr>
          <w:p w14:paraId="34BE0E5B" w14:textId="77777777" w:rsidR="00AD4703" w:rsidRPr="005A7BEF" w:rsidRDefault="00AD4703" w:rsidP="005A7BEF">
            <w:pPr>
              <w:rPr>
                <w:rFonts w:ascii="Arial" w:hAnsi="Arial" w:cs="Arial"/>
                <w:b/>
                <w:sz w:val="18"/>
                <w:szCs w:val="18"/>
              </w:rPr>
            </w:pPr>
          </w:p>
        </w:tc>
        <w:tc>
          <w:tcPr>
            <w:tcW w:w="669" w:type="dxa"/>
          </w:tcPr>
          <w:p w14:paraId="7A3999F0" w14:textId="77777777" w:rsidR="00AD4703" w:rsidRPr="005A7BEF" w:rsidRDefault="00AD4703" w:rsidP="005A7BEF">
            <w:pPr>
              <w:rPr>
                <w:rFonts w:ascii="Arial" w:hAnsi="Arial" w:cs="Arial"/>
                <w:b/>
                <w:sz w:val="18"/>
                <w:szCs w:val="18"/>
              </w:rPr>
            </w:pPr>
          </w:p>
        </w:tc>
        <w:tc>
          <w:tcPr>
            <w:tcW w:w="669" w:type="dxa"/>
          </w:tcPr>
          <w:p w14:paraId="0ED38713" w14:textId="77777777" w:rsidR="00AD4703" w:rsidRPr="005A7BEF" w:rsidRDefault="00AD4703" w:rsidP="005A7BEF">
            <w:pPr>
              <w:rPr>
                <w:rFonts w:ascii="Arial" w:hAnsi="Arial" w:cs="Arial"/>
                <w:b/>
                <w:sz w:val="18"/>
                <w:szCs w:val="18"/>
              </w:rPr>
            </w:pPr>
          </w:p>
        </w:tc>
        <w:tc>
          <w:tcPr>
            <w:tcW w:w="669" w:type="dxa"/>
          </w:tcPr>
          <w:p w14:paraId="63F1932E" w14:textId="77777777" w:rsidR="00AD4703" w:rsidRPr="005A7BEF" w:rsidRDefault="00AD4703" w:rsidP="005A7BEF">
            <w:pPr>
              <w:rPr>
                <w:rFonts w:ascii="Arial" w:hAnsi="Arial" w:cs="Arial"/>
                <w:b/>
                <w:sz w:val="18"/>
                <w:szCs w:val="18"/>
              </w:rPr>
            </w:pPr>
          </w:p>
        </w:tc>
        <w:tc>
          <w:tcPr>
            <w:tcW w:w="669" w:type="dxa"/>
          </w:tcPr>
          <w:p w14:paraId="45A83D27" w14:textId="77777777" w:rsidR="00AD4703" w:rsidRPr="005A7BEF" w:rsidRDefault="00AD4703" w:rsidP="005A7BEF">
            <w:pPr>
              <w:rPr>
                <w:rFonts w:ascii="Arial" w:hAnsi="Arial" w:cs="Arial"/>
                <w:b/>
                <w:sz w:val="18"/>
                <w:szCs w:val="18"/>
              </w:rPr>
            </w:pPr>
          </w:p>
        </w:tc>
        <w:tc>
          <w:tcPr>
            <w:tcW w:w="669" w:type="dxa"/>
          </w:tcPr>
          <w:p w14:paraId="623EDB28" w14:textId="77777777" w:rsidR="00AD4703" w:rsidRPr="005A7BEF" w:rsidRDefault="00AD4703" w:rsidP="005A7BEF">
            <w:pPr>
              <w:rPr>
                <w:rFonts w:ascii="Arial" w:hAnsi="Arial" w:cs="Arial"/>
                <w:b/>
                <w:sz w:val="18"/>
                <w:szCs w:val="18"/>
              </w:rPr>
            </w:pPr>
          </w:p>
        </w:tc>
        <w:tc>
          <w:tcPr>
            <w:tcW w:w="669" w:type="dxa"/>
          </w:tcPr>
          <w:p w14:paraId="206A6D24" w14:textId="77777777" w:rsidR="00AD4703" w:rsidRPr="005A7BEF" w:rsidRDefault="00AD4703" w:rsidP="005A7BEF">
            <w:pPr>
              <w:rPr>
                <w:rFonts w:ascii="Arial" w:hAnsi="Arial" w:cs="Arial"/>
                <w:b/>
                <w:sz w:val="18"/>
                <w:szCs w:val="18"/>
              </w:rPr>
            </w:pPr>
          </w:p>
        </w:tc>
        <w:tc>
          <w:tcPr>
            <w:tcW w:w="669" w:type="dxa"/>
          </w:tcPr>
          <w:p w14:paraId="2DE9CF3A" w14:textId="77777777" w:rsidR="00AD4703" w:rsidRPr="005A7BEF" w:rsidRDefault="00AD4703" w:rsidP="005A7BEF">
            <w:pPr>
              <w:rPr>
                <w:rFonts w:ascii="Arial" w:hAnsi="Arial" w:cs="Arial"/>
                <w:b/>
                <w:sz w:val="18"/>
                <w:szCs w:val="18"/>
              </w:rPr>
            </w:pPr>
          </w:p>
        </w:tc>
        <w:tc>
          <w:tcPr>
            <w:tcW w:w="669" w:type="dxa"/>
          </w:tcPr>
          <w:p w14:paraId="7DBFB30B" w14:textId="77777777" w:rsidR="00AD4703" w:rsidRPr="005A7BEF" w:rsidRDefault="00AD4703" w:rsidP="005A7BEF">
            <w:pPr>
              <w:rPr>
                <w:rFonts w:ascii="Arial" w:hAnsi="Arial" w:cs="Arial"/>
                <w:b/>
                <w:sz w:val="18"/>
                <w:szCs w:val="18"/>
              </w:rPr>
            </w:pPr>
          </w:p>
        </w:tc>
        <w:tc>
          <w:tcPr>
            <w:tcW w:w="669" w:type="dxa"/>
          </w:tcPr>
          <w:p w14:paraId="3E449812" w14:textId="77777777" w:rsidR="00AD4703" w:rsidRPr="005A7BEF" w:rsidRDefault="00AD4703" w:rsidP="005A7BEF">
            <w:pPr>
              <w:rPr>
                <w:rFonts w:ascii="Arial" w:hAnsi="Arial" w:cs="Arial"/>
                <w:b/>
                <w:sz w:val="18"/>
                <w:szCs w:val="18"/>
              </w:rPr>
            </w:pPr>
          </w:p>
        </w:tc>
        <w:tc>
          <w:tcPr>
            <w:tcW w:w="669" w:type="dxa"/>
          </w:tcPr>
          <w:p w14:paraId="688AB3BE" w14:textId="77777777" w:rsidR="00AD4703" w:rsidRPr="005A7BEF" w:rsidRDefault="00AD4703" w:rsidP="005A7BEF">
            <w:pPr>
              <w:rPr>
                <w:rFonts w:ascii="Arial" w:hAnsi="Arial" w:cs="Arial"/>
                <w:b/>
                <w:sz w:val="18"/>
                <w:szCs w:val="18"/>
              </w:rPr>
            </w:pPr>
          </w:p>
        </w:tc>
        <w:tc>
          <w:tcPr>
            <w:tcW w:w="669" w:type="dxa"/>
          </w:tcPr>
          <w:p w14:paraId="2C1E6B9F" w14:textId="77777777" w:rsidR="00AD4703" w:rsidRPr="005A7BEF" w:rsidRDefault="00AD4703" w:rsidP="005A7BEF">
            <w:pPr>
              <w:rPr>
                <w:rFonts w:ascii="Arial" w:hAnsi="Arial" w:cs="Arial"/>
                <w:b/>
                <w:sz w:val="18"/>
                <w:szCs w:val="18"/>
              </w:rPr>
            </w:pPr>
          </w:p>
        </w:tc>
        <w:tc>
          <w:tcPr>
            <w:tcW w:w="669" w:type="dxa"/>
            <w:vAlign w:val="center"/>
          </w:tcPr>
          <w:p w14:paraId="2613864F" w14:textId="77777777" w:rsidR="00AD4703" w:rsidRPr="005A7BEF" w:rsidRDefault="00AD4703" w:rsidP="005A7BEF">
            <w:pPr>
              <w:rPr>
                <w:rFonts w:ascii="Arial" w:hAnsi="Arial" w:cs="Arial"/>
                <w:b/>
                <w:sz w:val="18"/>
                <w:szCs w:val="18"/>
              </w:rPr>
            </w:pPr>
          </w:p>
        </w:tc>
        <w:tc>
          <w:tcPr>
            <w:tcW w:w="669" w:type="dxa"/>
          </w:tcPr>
          <w:p w14:paraId="56144C7B" w14:textId="77777777" w:rsidR="00AD4703" w:rsidRPr="005A7BEF" w:rsidRDefault="00AD4703" w:rsidP="005A7BEF">
            <w:pPr>
              <w:rPr>
                <w:rFonts w:ascii="Arial" w:hAnsi="Arial" w:cs="Arial"/>
                <w:b/>
                <w:sz w:val="18"/>
                <w:szCs w:val="18"/>
              </w:rPr>
            </w:pPr>
          </w:p>
        </w:tc>
        <w:tc>
          <w:tcPr>
            <w:tcW w:w="669" w:type="dxa"/>
          </w:tcPr>
          <w:p w14:paraId="63C6E4F8" w14:textId="77777777" w:rsidR="00AD4703" w:rsidRPr="005A7BEF" w:rsidRDefault="00AD4703" w:rsidP="005A7BEF">
            <w:pPr>
              <w:rPr>
                <w:rFonts w:ascii="Arial" w:hAnsi="Arial" w:cs="Arial"/>
                <w:b/>
                <w:sz w:val="18"/>
                <w:szCs w:val="18"/>
              </w:rPr>
            </w:pPr>
          </w:p>
        </w:tc>
        <w:tc>
          <w:tcPr>
            <w:tcW w:w="670" w:type="dxa"/>
          </w:tcPr>
          <w:p w14:paraId="604AF993" w14:textId="77777777" w:rsidR="00AD4703" w:rsidRPr="005A7BEF" w:rsidRDefault="00AD4703" w:rsidP="005A7BEF">
            <w:pPr>
              <w:rPr>
                <w:rFonts w:ascii="Arial" w:hAnsi="Arial" w:cs="Arial"/>
                <w:b/>
                <w:sz w:val="18"/>
                <w:szCs w:val="18"/>
              </w:rPr>
            </w:pPr>
          </w:p>
        </w:tc>
      </w:tr>
      <w:tr w:rsidR="00AD4703" w:rsidRPr="005A7BEF" w14:paraId="678D6713" w14:textId="77777777" w:rsidTr="00BB358E">
        <w:trPr>
          <w:trHeight w:val="288"/>
        </w:trPr>
        <w:tc>
          <w:tcPr>
            <w:tcW w:w="2703" w:type="dxa"/>
          </w:tcPr>
          <w:p w14:paraId="61D4436F"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E12.  If so, when? DO NOT PROMPT.      </w:t>
            </w:r>
          </w:p>
          <w:p w14:paraId="272BD650"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1. In the next 30 days,    </w:t>
            </w:r>
          </w:p>
          <w:p w14:paraId="57C97E7F"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2. In the next year,       </w:t>
            </w:r>
          </w:p>
          <w:p w14:paraId="6806BA42"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3. In the next       5 years,   </w:t>
            </w:r>
          </w:p>
          <w:p w14:paraId="652453EF"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4. When I get sick</w:t>
            </w:r>
          </w:p>
        </w:tc>
        <w:tc>
          <w:tcPr>
            <w:tcW w:w="669" w:type="dxa"/>
          </w:tcPr>
          <w:p w14:paraId="3DB4EF7C" w14:textId="77777777" w:rsidR="00AD4703" w:rsidRPr="005A7BEF" w:rsidRDefault="00AD4703" w:rsidP="005A7BEF">
            <w:pPr>
              <w:rPr>
                <w:rFonts w:ascii="Arial" w:hAnsi="Arial" w:cs="Arial"/>
                <w:b/>
                <w:sz w:val="18"/>
                <w:szCs w:val="18"/>
              </w:rPr>
            </w:pPr>
          </w:p>
        </w:tc>
        <w:tc>
          <w:tcPr>
            <w:tcW w:w="669" w:type="dxa"/>
          </w:tcPr>
          <w:p w14:paraId="615444F5" w14:textId="77777777" w:rsidR="00AD4703" w:rsidRPr="005A7BEF" w:rsidRDefault="00AD4703" w:rsidP="005A7BEF">
            <w:pPr>
              <w:rPr>
                <w:rFonts w:ascii="Arial" w:hAnsi="Arial" w:cs="Arial"/>
                <w:b/>
                <w:sz w:val="18"/>
                <w:szCs w:val="18"/>
              </w:rPr>
            </w:pPr>
          </w:p>
        </w:tc>
        <w:tc>
          <w:tcPr>
            <w:tcW w:w="669" w:type="dxa"/>
          </w:tcPr>
          <w:p w14:paraId="78E64DD5" w14:textId="77777777" w:rsidR="00AD4703" w:rsidRPr="005A7BEF" w:rsidRDefault="00AD4703" w:rsidP="005A7BEF">
            <w:pPr>
              <w:rPr>
                <w:rFonts w:ascii="Arial" w:hAnsi="Arial" w:cs="Arial"/>
                <w:b/>
                <w:sz w:val="18"/>
                <w:szCs w:val="18"/>
              </w:rPr>
            </w:pPr>
          </w:p>
        </w:tc>
        <w:tc>
          <w:tcPr>
            <w:tcW w:w="669" w:type="dxa"/>
          </w:tcPr>
          <w:p w14:paraId="3644D49F" w14:textId="77777777" w:rsidR="00AD4703" w:rsidRPr="005A7BEF" w:rsidRDefault="00AD4703" w:rsidP="005A7BEF">
            <w:pPr>
              <w:rPr>
                <w:rFonts w:ascii="Arial" w:hAnsi="Arial" w:cs="Arial"/>
                <w:b/>
                <w:sz w:val="18"/>
                <w:szCs w:val="18"/>
              </w:rPr>
            </w:pPr>
          </w:p>
        </w:tc>
        <w:tc>
          <w:tcPr>
            <w:tcW w:w="669" w:type="dxa"/>
          </w:tcPr>
          <w:p w14:paraId="099DB580" w14:textId="77777777" w:rsidR="00AD4703" w:rsidRPr="005A7BEF" w:rsidRDefault="00AD4703" w:rsidP="005A7BEF">
            <w:pPr>
              <w:rPr>
                <w:rFonts w:ascii="Arial" w:hAnsi="Arial" w:cs="Arial"/>
                <w:b/>
                <w:sz w:val="18"/>
                <w:szCs w:val="18"/>
              </w:rPr>
            </w:pPr>
          </w:p>
        </w:tc>
        <w:tc>
          <w:tcPr>
            <w:tcW w:w="669" w:type="dxa"/>
          </w:tcPr>
          <w:p w14:paraId="0248ABE5" w14:textId="77777777" w:rsidR="00AD4703" w:rsidRPr="005A7BEF" w:rsidRDefault="00AD4703" w:rsidP="005A7BEF">
            <w:pPr>
              <w:rPr>
                <w:rFonts w:ascii="Arial" w:hAnsi="Arial" w:cs="Arial"/>
                <w:b/>
                <w:sz w:val="18"/>
                <w:szCs w:val="18"/>
              </w:rPr>
            </w:pPr>
          </w:p>
        </w:tc>
        <w:tc>
          <w:tcPr>
            <w:tcW w:w="669" w:type="dxa"/>
          </w:tcPr>
          <w:p w14:paraId="38F7331A" w14:textId="77777777" w:rsidR="00AD4703" w:rsidRPr="005A7BEF" w:rsidRDefault="00AD4703" w:rsidP="005A7BEF">
            <w:pPr>
              <w:rPr>
                <w:rFonts w:ascii="Arial" w:hAnsi="Arial" w:cs="Arial"/>
                <w:b/>
                <w:sz w:val="18"/>
                <w:szCs w:val="18"/>
              </w:rPr>
            </w:pPr>
          </w:p>
        </w:tc>
        <w:tc>
          <w:tcPr>
            <w:tcW w:w="669" w:type="dxa"/>
          </w:tcPr>
          <w:p w14:paraId="7E704E27" w14:textId="77777777" w:rsidR="00AD4703" w:rsidRPr="005A7BEF" w:rsidRDefault="00AD4703" w:rsidP="005A7BEF">
            <w:pPr>
              <w:rPr>
                <w:rFonts w:ascii="Arial" w:hAnsi="Arial" w:cs="Arial"/>
                <w:b/>
                <w:sz w:val="18"/>
                <w:szCs w:val="18"/>
              </w:rPr>
            </w:pPr>
          </w:p>
        </w:tc>
        <w:tc>
          <w:tcPr>
            <w:tcW w:w="669" w:type="dxa"/>
          </w:tcPr>
          <w:p w14:paraId="3573199E" w14:textId="77777777" w:rsidR="00AD4703" w:rsidRPr="005A7BEF" w:rsidRDefault="00AD4703" w:rsidP="005A7BEF">
            <w:pPr>
              <w:rPr>
                <w:rFonts w:ascii="Arial" w:hAnsi="Arial" w:cs="Arial"/>
                <w:b/>
                <w:sz w:val="18"/>
                <w:szCs w:val="18"/>
              </w:rPr>
            </w:pPr>
          </w:p>
        </w:tc>
        <w:tc>
          <w:tcPr>
            <w:tcW w:w="669" w:type="dxa"/>
          </w:tcPr>
          <w:p w14:paraId="1BAA8829" w14:textId="77777777" w:rsidR="00AD4703" w:rsidRPr="005A7BEF" w:rsidRDefault="00AD4703" w:rsidP="005A7BEF">
            <w:pPr>
              <w:rPr>
                <w:rFonts w:ascii="Arial" w:hAnsi="Arial" w:cs="Arial"/>
                <w:b/>
                <w:sz w:val="18"/>
                <w:szCs w:val="18"/>
              </w:rPr>
            </w:pPr>
          </w:p>
        </w:tc>
        <w:tc>
          <w:tcPr>
            <w:tcW w:w="669" w:type="dxa"/>
          </w:tcPr>
          <w:p w14:paraId="7836447D" w14:textId="77777777" w:rsidR="00AD4703" w:rsidRPr="005A7BEF" w:rsidRDefault="00AD4703" w:rsidP="005A7BEF">
            <w:pPr>
              <w:rPr>
                <w:rFonts w:ascii="Arial" w:hAnsi="Arial" w:cs="Arial"/>
                <w:b/>
                <w:sz w:val="18"/>
                <w:szCs w:val="18"/>
              </w:rPr>
            </w:pPr>
          </w:p>
        </w:tc>
        <w:tc>
          <w:tcPr>
            <w:tcW w:w="669" w:type="dxa"/>
          </w:tcPr>
          <w:p w14:paraId="54EE6712" w14:textId="77777777" w:rsidR="00AD4703" w:rsidRPr="005A7BEF" w:rsidRDefault="00AD4703" w:rsidP="005A7BEF">
            <w:pPr>
              <w:rPr>
                <w:rFonts w:ascii="Arial" w:hAnsi="Arial" w:cs="Arial"/>
                <w:b/>
                <w:sz w:val="18"/>
                <w:szCs w:val="18"/>
              </w:rPr>
            </w:pPr>
          </w:p>
        </w:tc>
        <w:tc>
          <w:tcPr>
            <w:tcW w:w="669" w:type="dxa"/>
          </w:tcPr>
          <w:p w14:paraId="58F4FA86" w14:textId="77777777" w:rsidR="00AD4703" w:rsidRPr="005A7BEF" w:rsidRDefault="00AD4703" w:rsidP="005A7BEF">
            <w:pPr>
              <w:rPr>
                <w:rFonts w:ascii="Arial" w:hAnsi="Arial" w:cs="Arial"/>
                <w:b/>
                <w:sz w:val="18"/>
                <w:szCs w:val="18"/>
              </w:rPr>
            </w:pPr>
          </w:p>
        </w:tc>
        <w:tc>
          <w:tcPr>
            <w:tcW w:w="669" w:type="dxa"/>
          </w:tcPr>
          <w:p w14:paraId="493BD07A" w14:textId="77777777" w:rsidR="00AD4703" w:rsidRPr="005A7BEF" w:rsidRDefault="00AD4703" w:rsidP="005A7BEF">
            <w:pPr>
              <w:rPr>
                <w:rFonts w:ascii="Arial" w:hAnsi="Arial" w:cs="Arial"/>
                <w:b/>
                <w:sz w:val="18"/>
                <w:szCs w:val="18"/>
              </w:rPr>
            </w:pPr>
          </w:p>
        </w:tc>
        <w:tc>
          <w:tcPr>
            <w:tcW w:w="669" w:type="dxa"/>
          </w:tcPr>
          <w:p w14:paraId="16B9C472" w14:textId="77777777" w:rsidR="00AD4703" w:rsidRPr="005A7BEF" w:rsidRDefault="00AD4703" w:rsidP="005A7BEF">
            <w:pPr>
              <w:rPr>
                <w:rFonts w:ascii="Arial" w:hAnsi="Arial" w:cs="Arial"/>
                <w:b/>
                <w:sz w:val="18"/>
                <w:szCs w:val="18"/>
              </w:rPr>
            </w:pPr>
          </w:p>
        </w:tc>
        <w:tc>
          <w:tcPr>
            <w:tcW w:w="669" w:type="dxa"/>
          </w:tcPr>
          <w:p w14:paraId="6FB20102" w14:textId="77777777" w:rsidR="00AD4703" w:rsidRPr="005A7BEF" w:rsidRDefault="00AD4703" w:rsidP="005A7BEF">
            <w:pPr>
              <w:rPr>
                <w:rFonts w:ascii="Arial" w:hAnsi="Arial" w:cs="Arial"/>
                <w:b/>
                <w:sz w:val="18"/>
                <w:szCs w:val="18"/>
              </w:rPr>
            </w:pPr>
          </w:p>
        </w:tc>
        <w:tc>
          <w:tcPr>
            <w:tcW w:w="669" w:type="dxa"/>
          </w:tcPr>
          <w:p w14:paraId="1ADDA164" w14:textId="77777777" w:rsidR="00AD4703" w:rsidRPr="005A7BEF" w:rsidRDefault="00AD4703" w:rsidP="005A7BEF">
            <w:pPr>
              <w:rPr>
                <w:rFonts w:ascii="Arial" w:hAnsi="Arial" w:cs="Arial"/>
                <w:b/>
                <w:sz w:val="18"/>
                <w:szCs w:val="18"/>
              </w:rPr>
            </w:pPr>
          </w:p>
        </w:tc>
        <w:tc>
          <w:tcPr>
            <w:tcW w:w="670" w:type="dxa"/>
          </w:tcPr>
          <w:p w14:paraId="43852FF3" w14:textId="77777777" w:rsidR="00AD4703" w:rsidRPr="005A7BEF" w:rsidRDefault="00AD4703" w:rsidP="005A7BEF">
            <w:pPr>
              <w:rPr>
                <w:rFonts w:ascii="Arial" w:hAnsi="Arial" w:cs="Arial"/>
                <w:b/>
                <w:sz w:val="18"/>
                <w:szCs w:val="18"/>
              </w:rPr>
            </w:pPr>
          </w:p>
        </w:tc>
      </w:tr>
      <w:tr w:rsidR="00AD4703" w:rsidRPr="005A7BEF" w14:paraId="688D7EA9" w14:textId="77777777" w:rsidTr="00BB358E">
        <w:trPr>
          <w:trHeight w:val="288"/>
        </w:trPr>
        <w:tc>
          <w:tcPr>
            <w:tcW w:w="2703" w:type="dxa"/>
          </w:tcPr>
          <w:p w14:paraId="36B83006" w14:textId="77777777" w:rsidR="00AD4703" w:rsidRPr="005A7BEF" w:rsidRDefault="00AD4703" w:rsidP="005A7BEF">
            <w:pPr>
              <w:rPr>
                <w:rFonts w:ascii="Arial" w:hAnsi="Arial" w:cs="Arial"/>
                <w:b/>
                <w:sz w:val="18"/>
                <w:szCs w:val="18"/>
              </w:rPr>
            </w:pPr>
            <w:r w:rsidRPr="005A7BEF">
              <w:rPr>
                <w:rFonts w:ascii="Arial" w:hAnsi="Arial" w:cs="Arial"/>
                <w:b/>
                <w:sz w:val="18"/>
                <w:szCs w:val="18"/>
              </w:rPr>
              <w:t>E13.  Will you actually quit smoking in the next 6 months?   1. Yes;            5. No</w:t>
            </w:r>
          </w:p>
        </w:tc>
        <w:tc>
          <w:tcPr>
            <w:tcW w:w="669" w:type="dxa"/>
            <w:vAlign w:val="center"/>
          </w:tcPr>
          <w:p w14:paraId="53173424" w14:textId="77777777" w:rsidR="00AD4703" w:rsidRPr="005A7BEF" w:rsidRDefault="00AD4703" w:rsidP="005A7BEF">
            <w:pPr>
              <w:rPr>
                <w:rFonts w:ascii="Arial" w:hAnsi="Arial" w:cs="Arial"/>
                <w:b/>
                <w:sz w:val="18"/>
                <w:szCs w:val="18"/>
              </w:rPr>
            </w:pPr>
          </w:p>
        </w:tc>
        <w:tc>
          <w:tcPr>
            <w:tcW w:w="669" w:type="dxa"/>
          </w:tcPr>
          <w:p w14:paraId="3C381A60" w14:textId="77777777" w:rsidR="00AD4703" w:rsidRPr="005A7BEF" w:rsidRDefault="00AD4703" w:rsidP="005A7BEF">
            <w:pPr>
              <w:rPr>
                <w:rFonts w:ascii="Arial" w:hAnsi="Arial" w:cs="Arial"/>
                <w:b/>
                <w:sz w:val="18"/>
                <w:szCs w:val="18"/>
              </w:rPr>
            </w:pPr>
          </w:p>
        </w:tc>
        <w:tc>
          <w:tcPr>
            <w:tcW w:w="669" w:type="dxa"/>
          </w:tcPr>
          <w:p w14:paraId="4F58B1C9" w14:textId="77777777" w:rsidR="00AD4703" w:rsidRPr="005A7BEF" w:rsidRDefault="00AD4703" w:rsidP="005A7BEF">
            <w:pPr>
              <w:rPr>
                <w:rFonts w:ascii="Arial" w:hAnsi="Arial" w:cs="Arial"/>
                <w:b/>
                <w:sz w:val="18"/>
                <w:szCs w:val="18"/>
              </w:rPr>
            </w:pPr>
          </w:p>
        </w:tc>
        <w:tc>
          <w:tcPr>
            <w:tcW w:w="669" w:type="dxa"/>
          </w:tcPr>
          <w:p w14:paraId="18A94EDA" w14:textId="77777777" w:rsidR="00AD4703" w:rsidRPr="005A7BEF" w:rsidRDefault="00AD4703" w:rsidP="005A7BEF">
            <w:pPr>
              <w:rPr>
                <w:rFonts w:ascii="Arial" w:hAnsi="Arial" w:cs="Arial"/>
                <w:b/>
                <w:sz w:val="18"/>
                <w:szCs w:val="18"/>
              </w:rPr>
            </w:pPr>
          </w:p>
        </w:tc>
        <w:tc>
          <w:tcPr>
            <w:tcW w:w="669" w:type="dxa"/>
          </w:tcPr>
          <w:p w14:paraId="3242CB13" w14:textId="77777777" w:rsidR="00AD4703" w:rsidRPr="005A7BEF" w:rsidRDefault="00AD4703" w:rsidP="005A7BEF">
            <w:pPr>
              <w:rPr>
                <w:rFonts w:ascii="Arial" w:hAnsi="Arial" w:cs="Arial"/>
                <w:b/>
                <w:sz w:val="18"/>
                <w:szCs w:val="18"/>
              </w:rPr>
            </w:pPr>
          </w:p>
        </w:tc>
        <w:tc>
          <w:tcPr>
            <w:tcW w:w="669" w:type="dxa"/>
          </w:tcPr>
          <w:p w14:paraId="4775757D" w14:textId="77777777" w:rsidR="00AD4703" w:rsidRPr="005A7BEF" w:rsidRDefault="00AD4703" w:rsidP="005A7BEF">
            <w:pPr>
              <w:rPr>
                <w:rFonts w:ascii="Arial" w:hAnsi="Arial" w:cs="Arial"/>
                <w:b/>
                <w:sz w:val="18"/>
                <w:szCs w:val="18"/>
              </w:rPr>
            </w:pPr>
          </w:p>
        </w:tc>
        <w:tc>
          <w:tcPr>
            <w:tcW w:w="669" w:type="dxa"/>
          </w:tcPr>
          <w:p w14:paraId="0029113C" w14:textId="77777777" w:rsidR="00AD4703" w:rsidRPr="005A7BEF" w:rsidRDefault="00AD4703" w:rsidP="005A7BEF">
            <w:pPr>
              <w:rPr>
                <w:rFonts w:ascii="Arial" w:hAnsi="Arial" w:cs="Arial"/>
                <w:b/>
                <w:sz w:val="18"/>
                <w:szCs w:val="18"/>
              </w:rPr>
            </w:pPr>
          </w:p>
        </w:tc>
        <w:tc>
          <w:tcPr>
            <w:tcW w:w="669" w:type="dxa"/>
          </w:tcPr>
          <w:p w14:paraId="4286CF96" w14:textId="77777777" w:rsidR="00AD4703" w:rsidRPr="005A7BEF" w:rsidRDefault="00AD4703" w:rsidP="005A7BEF">
            <w:pPr>
              <w:rPr>
                <w:rFonts w:ascii="Arial" w:hAnsi="Arial" w:cs="Arial"/>
                <w:b/>
                <w:sz w:val="18"/>
                <w:szCs w:val="18"/>
              </w:rPr>
            </w:pPr>
          </w:p>
        </w:tc>
        <w:tc>
          <w:tcPr>
            <w:tcW w:w="669" w:type="dxa"/>
          </w:tcPr>
          <w:p w14:paraId="48D68E73" w14:textId="77777777" w:rsidR="00AD4703" w:rsidRPr="005A7BEF" w:rsidRDefault="00AD4703" w:rsidP="005A7BEF">
            <w:pPr>
              <w:rPr>
                <w:rFonts w:ascii="Arial" w:hAnsi="Arial" w:cs="Arial"/>
                <w:b/>
                <w:sz w:val="18"/>
                <w:szCs w:val="18"/>
              </w:rPr>
            </w:pPr>
          </w:p>
        </w:tc>
        <w:tc>
          <w:tcPr>
            <w:tcW w:w="669" w:type="dxa"/>
          </w:tcPr>
          <w:p w14:paraId="6A23BBA6" w14:textId="77777777" w:rsidR="00AD4703" w:rsidRPr="005A7BEF" w:rsidRDefault="00AD4703" w:rsidP="005A7BEF">
            <w:pPr>
              <w:rPr>
                <w:rFonts w:ascii="Arial" w:hAnsi="Arial" w:cs="Arial"/>
                <w:b/>
                <w:sz w:val="18"/>
                <w:szCs w:val="18"/>
              </w:rPr>
            </w:pPr>
          </w:p>
        </w:tc>
        <w:tc>
          <w:tcPr>
            <w:tcW w:w="669" w:type="dxa"/>
          </w:tcPr>
          <w:p w14:paraId="77E2C264" w14:textId="77777777" w:rsidR="00AD4703" w:rsidRPr="005A7BEF" w:rsidRDefault="00AD4703" w:rsidP="005A7BEF">
            <w:pPr>
              <w:rPr>
                <w:rFonts w:ascii="Arial" w:hAnsi="Arial" w:cs="Arial"/>
                <w:b/>
                <w:sz w:val="18"/>
                <w:szCs w:val="18"/>
              </w:rPr>
            </w:pPr>
          </w:p>
        </w:tc>
        <w:tc>
          <w:tcPr>
            <w:tcW w:w="669" w:type="dxa"/>
          </w:tcPr>
          <w:p w14:paraId="51487688" w14:textId="77777777" w:rsidR="00AD4703" w:rsidRPr="005A7BEF" w:rsidRDefault="00AD4703" w:rsidP="005A7BEF">
            <w:pPr>
              <w:rPr>
                <w:rFonts w:ascii="Arial" w:hAnsi="Arial" w:cs="Arial"/>
                <w:b/>
                <w:sz w:val="18"/>
                <w:szCs w:val="18"/>
              </w:rPr>
            </w:pPr>
          </w:p>
        </w:tc>
        <w:tc>
          <w:tcPr>
            <w:tcW w:w="669" w:type="dxa"/>
          </w:tcPr>
          <w:p w14:paraId="63F81127" w14:textId="77777777" w:rsidR="00AD4703" w:rsidRPr="005A7BEF" w:rsidRDefault="00AD4703" w:rsidP="005A7BEF">
            <w:pPr>
              <w:rPr>
                <w:rFonts w:ascii="Arial" w:hAnsi="Arial" w:cs="Arial"/>
                <w:b/>
                <w:sz w:val="18"/>
                <w:szCs w:val="18"/>
              </w:rPr>
            </w:pPr>
          </w:p>
        </w:tc>
        <w:tc>
          <w:tcPr>
            <w:tcW w:w="669" w:type="dxa"/>
          </w:tcPr>
          <w:p w14:paraId="3EB6E587" w14:textId="77777777" w:rsidR="00AD4703" w:rsidRPr="005A7BEF" w:rsidRDefault="00AD4703" w:rsidP="005A7BEF">
            <w:pPr>
              <w:rPr>
                <w:rFonts w:ascii="Arial" w:hAnsi="Arial" w:cs="Arial"/>
                <w:b/>
                <w:sz w:val="18"/>
                <w:szCs w:val="18"/>
              </w:rPr>
            </w:pPr>
          </w:p>
        </w:tc>
        <w:tc>
          <w:tcPr>
            <w:tcW w:w="669" w:type="dxa"/>
            <w:vAlign w:val="center"/>
          </w:tcPr>
          <w:p w14:paraId="09903627" w14:textId="77777777" w:rsidR="00AD4703" w:rsidRPr="005A7BEF" w:rsidRDefault="00AD4703" w:rsidP="005A7BEF">
            <w:pPr>
              <w:rPr>
                <w:rFonts w:ascii="Arial" w:hAnsi="Arial" w:cs="Arial"/>
                <w:b/>
                <w:sz w:val="18"/>
                <w:szCs w:val="18"/>
              </w:rPr>
            </w:pPr>
          </w:p>
        </w:tc>
        <w:tc>
          <w:tcPr>
            <w:tcW w:w="669" w:type="dxa"/>
          </w:tcPr>
          <w:p w14:paraId="7C7A1BEE" w14:textId="77777777" w:rsidR="00AD4703" w:rsidRPr="005A7BEF" w:rsidRDefault="00AD4703" w:rsidP="005A7BEF">
            <w:pPr>
              <w:rPr>
                <w:rFonts w:ascii="Arial" w:hAnsi="Arial" w:cs="Arial"/>
                <w:b/>
                <w:sz w:val="18"/>
                <w:szCs w:val="18"/>
              </w:rPr>
            </w:pPr>
          </w:p>
        </w:tc>
        <w:tc>
          <w:tcPr>
            <w:tcW w:w="669" w:type="dxa"/>
          </w:tcPr>
          <w:p w14:paraId="738E6847" w14:textId="77777777" w:rsidR="00AD4703" w:rsidRPr="005A7BEF" w:rsidRDefault="00AD4703" w:rsidP="005A7BEF">
            <w:pPr>
              <w:rPr>
                <w:rFonts w:ascii="Arial" w:hAnsi="Arial" w:cs="Arial"/>
                <w:b/>
                <w:sz w:val="18"/>
                <w:szCs w:val="18"/>
              </w:rPr>
            </w:pPr>
          </w:p>
        </w:tc>
        <w:tc>
          <w:tcPr>
            <w:tcW w:w="670" w:type="dxa"/>
          </w:tcPr>
          <w:p w14:paraId="39435E82" w14:textId="77777777" w:rsidR="00AD4703" w:rsidRPr="005A7BEF" w:rsidRDefault="00AD4703" w:rsidP="005A7BEF">
            <w:pPr>
              <w:rPr>
                <w:rFonts w:ascii="Arial" w:hAnsi="Arial" w:cs="Arial"/>
                <w:b/>
                <w:sz w:val="18"/>
                <w:szCs w:val="18"/>
              </w:rPr>
            </w:pPr>
          </w:p>
        </w:tc>
      </w:tr>
      <w:tr w:rsidR="00AD4703" w:rsidRPr="005A7BEF" w14:paraId="2A8CEC83" w14:textId="77777777" w:rsidTr="00BB358E">
        <w:trPr>
          <w:trHeight w:val="288"/>
        </w:trPr>
        <w:tc>
          <w:tcPr>
            <w:tcW w:w="2703" w:type="dxa"/>
          </w:tcPr>
          <w:p w14:paraId="174106A5"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E14.  Are you </w:t>
            </w:r>
            <w:r w:rsidRPr="005A7BEF">
              <w:rPr>
                <w:rFonts w:ascii="Arial" w:hAnsi="Arial" w:cs="Arial"/>
                <w:b/>
                <w:sz w:val="18"/>
                <w:szCs w:val="18"/>
                <w:u w:val="single"/>
              </w:rPr>
              <w:t>so</w:t>
            </w:r>
            <w:r w:rsidRPr="005A7BEF">
              <w:rPr>
                <w:rFonts w:ascii="Arial" w:hAnsi="Arial" w:cs="Arial"/>
                <w:b/>
                <w:sz w:val="18"/>
                <w:szCs w:val="18"/>
              </w:rPr>
              <w:t xml:space="preserve"> addicted to smoking that you will need some sort of help to quit?    1. Yes     5. No</w:t>
            </w:r>
          </w:p>
        </w:tc>
        <w:tc>
          <w:tcPr>
            <w:tcW w:w="669" w:type="dxa"/>
            <w:vAlign w:val="center"/>
          </w:tcPr>
          <w:p w14:paraId="34A894F9" w14:textId="77777777" w:rsidR="00AD4703" w:rsidRPr="005A7BEF" w:rsidRDefault="00AD4703" w:rsidP="005A7BEF">
            <w:pPr>
              <w:rPr>
                <w:rFonts w:ascii="Arial" w:hAnsi="Arial" w:cs="Arial"/>
                <w:b/>
                <w:sz w:val="18"/>
                <w:szCs w:val="18"/>
              </w:rPr>
            </w:pPr>
          </w:p>
        </w:tc>
        <w:tc>
          <w:tcPr>
            <w:tcW w:w="669" w:type="dxa"/>
          </w:tcPr>
          <w:p w14:paraId="4267F4AA" w14:textId="77777777" w:rsidR="00AD4703" w:rsidRPr="005A7BEF" w:rsidRDefault="00AD4703" w:rsidP="005A7BEF">
            <w:pPr>
              <w:rPr>
                <w:rFonts w:ascii="Arial" w:hAnsi="Arial" w:cs="Arial"/>
                <w:b/>
                <w:sz w:val="18"/>
                <w:szCs w:val="18"/>
              </w:rPr>
            </w:pPr>
          </w:p>
        </w:tc>
        <w:tc>
          <w:tcPr>
            <w:tcW w:w="669" w:type="dxa"/>
          </w:tcPr>
          <w:p w14:paraId="2922004A" w14:textId="77777777" w:rsidR="00AD4703" w:rsidRPr="005A7BEF" w:rsidRDefault="00AD4703" w:rsidP="005A7BEF">
            <w:pPr>
              <w:rPr>
                <w:rFonts w:ascii="Arial" w:hAnsi="Arial" w:cs="Arial"/>
                <w:b/>
                <w:sz w:val="18"/>
                <w:szCs w:val="18"/>
              </w:rPr>
            </w:pPr>
          </w:p>
        </w:tc>
        <w:tc>
          <w:tcPr>
            <w:tcW w:w="669" w:type="dxa"/>
          </w:tcPr>
          <w:p w14:paraId="1871EB41" w14:textId="77777777" w:rsidR="00AD4703" w:rsidRPr="005A7BEF" w:rsidRDefault="00AD4703" w:rsidP="005A7BEF">
            <w:pPr>
              <w:rPr>
                <w:rFonts w:ascii="Arial" w:hAnsi="Arial" w:cs="Arial"/>
                <w:b/>
                <w:sz w:val="18"/>
                <w:szCs w:val="18"/>
              </w:rPr>
            </w:pPr>
          </w:p>
        </w:tc>
        <w:tc>
          <w:tcPr>
            <w:tcW w:w="669" w:type="dxa"/>
          </w:tcPr>
          <w:p w14:paraId="655AE451" w14:textId="77777777" w:rsidR="00AD4703" w:rsidRPr="005A7BEF" w:rsidRDefault="00AD4703" w:rsidP="005A7BEF">
            <w:pPr>
              <w:rPr>
                <w:rFonts w:ascii="Arial" w:hAnsi="Arial" w:cs="Arial"/>
                <w:b/>
                <w:sz w:val="18"/>
                <w:szCs w:val="18"/>
              </w:rPr>
            </w:pPr>
          </w:p>
        </w:tc>
        <w:tc>
          <w:tcPr>
            <w:tcW w:w="669" w:type="dxa"/>
          </w:tcPr>
          <w:p w14:paraId="6AF5F11B" w14:textId="77777777" w:rsidR="00AD4703" w:rsidRPr="005A7BEF" w:rsidRDefault="00AD4703" w:rsidP="005A7BEF">
            <w:pPr>
              <w:rPr>
                <w:rFonts w:ascii="Arial" w:hAnsi="Arial" w:cs="Arial"/>
                <w:b/>
                <w:sz w:val="18"/>
                <w:szCs w:val="18"/>
              </w:rPr>
            </w:pPr>
          </w:p>
        </w:tc>
        <w:tc>
          <w:tcPr>
            <w:tcW w:w="669" w:type="dxa"/>
          </w:tcPr>
          <w:p w14:paraId="782F9869" w14:textId="77777777" w:rsidR="00AD4703" w:rsidRPr="005A7BEF" w:rsidRDefault="00AD4703" w:rsidP="005A7BEF">
            <w:pPr>
              <w:rPr>
                <w:rFonts w:ascii="Arial" w:hAnsi="Arial" w:cs="Arial"/>
                <w:b/>
                <w:sz w:val="18"/>
                <w:szCs w:val="18"/>
              </w:rPr>
            </w:pPr>
          </w:p>
        </w:tc>
        <w:tc>
          <w:tcPr>
            <w:tcW w:w="669" w:type="dxa"/>
          </w:tcPr>
          <w:p w14:paraId="54F6DADF" w14:textId="77777777" w:rsidR="00AD4703" w:rsidRPr="005A7BEF" w:rsidRDefault="00AD4703" w:rsidP="005A7BEF">
            <w:pPr>
              <w:rPr>
                <w:rFonts w:ascii="Arial" w:hAnsi="Arial" w:cs="Arial"/>
                <w:b/>
                <w:sz w:val="18"/>
                <w:szCs w:val="18"/>
              </w:rPr>
            </w:pPr>
          </w:p>
        </w:tc>
        <w:tc>
          <w:tcPr>
            <w:tcW w:w="669" w:type="dxa"/>
          </w:tcPr>
          <w:p w14:paraId="1D37780D" w14:textId="77777777" w:rsidR="00AD4703" w:rsidRPr="005A7BEF" w:rsidRDefault="00AD4703" w:rsidP="005A7BEF">
            <w:pPr>
              <w:rPr>
                <w:rFonts w:ascii="Arial" w:hAnsi="Arial" w:cs="Arial"/>
                <w:b/>
                <w:sz w:val="18"/>
                <w:szCs w:val="18"/>
              </w:rPr>
            </w:pPr>
          </w:p>
        </w:tc>
        <w:tc>
          <w:tcPr>
            <w:tcW w:w="669" w:type="dxa"/>
          </w:tcPr>
          <w:p w14:paraId="740558CC" w14:textId="77777777" w:rsidR="00AD4703" w:rsidRPr="005A7BEF" w:rsidRDefault="00AD4703" w:rsidP="005A7BEF">
            <w:pPr>
              <w:rPr>
                <w:rFonts w:ascii="Arial" w:hAnsi="Arial" w:cs="Arial"/>
                <w:b/>
                <w:sz w:val="18"/>
                <w:szCs w:val="18"/>
              </w:rPr>
            </w:pPr>
          </w:p>
        </w:tc>
        <w:tc>
          <w:tcPr>
            <w:tcW w:w="669" w:type="dxa"/>
          </w:tcPr>
          <w:p w14:paraId="0C2C6E4B" w14:textId="77777777" w:rsidR="00AD4703" w:rsidRPr="005A7BEF" w:rsidRDefault="00AD4703" w:rsidP="005A7BEF">
            <w:pPr>
              <w:rPr>
                <w:rFonts w:ascii="Arial" w:hAnsi="Arial" w:cs="Arial"/>
                <w:b/>
                <w:sz w:val="18"/>
                <w:szCs w:val="18"/>
              </w:rPr>
            </w:pPr>
          </w:p>
        </w:tc>
        <w:tc>
          <w:tcPr>
            <w:tcW w:w="669" w:type="dxa"/>
          </w:tcPr>
          <w:p w14:paraId="1F8FE12E" w14:textId="77777777" w:rsidR="00AD4703" w:rsidRPr="005A7BEF" w:rsidRDefault="00AD4703" w:rsidP="005A7BEF">
            <w:pPr>
              <w:rPr>
                <w:rFonts w:ascii="Arial" w:hAnsi="Arial" w:cs="Arial"/>
                <w:b/>
                <w:sz w:val="18"/>
                <w:szCs w:val="18"/>
              </w:rPr>
            </w:pPr>
          </w:p>
        </w:tc>
        <w:tc>
          <w:tcPr>
            <w:tcW w:w="669" w:type="dxa"/>
          </w:tcPr>
          <w:p w14:paraId="6DBE6272" w14:textId="77777777" w:rsidR="00AD4703" w:rsidRPr="005A7BEF" w:rsidRDefault="00AD4703" w:rsidP="005A7BEF">
            <w:pPr>
              <w:rPr>
                <w:rFonts w:ascii="Arial" w:hAnsi="Arial" w:cs="Arial"/>
                <w:b/>
                <w:sz w:val="18"/>
                <w:szCs w:val="18"/>
              </w:rPr>
            </w:pPr>
          </w:p>
        </w:tc>
        <w:tc>
          <w:tcPr>
            <w:tcW w:w="669" w:type="dxa"/>
          </w:tcPr>
          <w:p w14:paraId="3BD3AD38" w14:textId="77777777" w:rsidR="00AD4703" w:rsidRPr="005A7BEF" w:rsidRDefault="00AD4703" w:rsidP="005A7BEF">
            <w:pPr>
              <w:rPr>
                <w:rFonts w:ascii="Arial" w:hAnsi="Arial" w:cs="Arial"/>
                <w:b/>
                <w:sz w:val="18"/>
                <w:szCs w:val="18"/>
              </w:rPr>
            </w:pPr>
          </w:p>
        </w:tc>
        <w:tc>
          <w:tcPr>
            <w:tcW w:w="669" w:type="dxa"/>
            <w:vAlign w:val="center"/>
          </w:tcPr>
          <w:p w14:paraId="42A91649" w14:textId="77777777" w:rsidR="00AD4703" w:rsidRPr="005A7BEF" w:rsidRDefault="00AD4703" w:rsidP="005A7BEF">
            <w:pPr>
              <w:rPr>
                <w:rFonts w:ascii="Arial" w:hAnsi="Arial" w:cs="Arial"/>
                <w:b/>
                <w:sz w:val="18"/>
                <w:szCs w:val="18"/>
              </w:rPr>
            </w:pPr>
          </w:p>
        </w:tc>
        <w:tc>
          <w:tcPr>
            <w:tcW w:w="669" w:type="dxa"/>
          </w:tcPr>
          <w:p w14:paraId="6BC8B94C" w14:textId="77777777" w:rsidR="00AD4703" w:rsidRPr="005A7BEF" w:rsidRDefault="00AD4703" w:rsidP="005A7BEF">
            <w:pPr>
              <w:rPr>
                <w:rFonts w:ascii="Arial" w:hAnsi="Arial" w:cs="Arial"/>
                <w:b/>
                <w:sz w:val="18"/>
                <w:szCs w:val="18"/>
              </w:rPr>
            </w:pPr>
          </w:p>
        </w:tc>
        <w:tc>
          <w:tcPr>
            <w:tcW w:w="669" w:type="dxa"/>
          </w:tcPr>
          <w:p w14:paraId="0E797D17" w14:textId="77777777" w:rsidR="00AD4703" w:rsidRPr="005A7BEF" w:rsidRDefault="00AD4703" w:rsidP="005A7BEF">
            <w:pPr>
              <w:rPr>
                <w:rFonts w:ascii="Arial" w:hAnsi="Arial" w:cs="Arial"/>
                <w:b/>
                <w:sz w:val="18"/>
                <w:szCs w:val="18"/>
              </w:rPr>
            </w:pPr>
          </w:p>
        </w:tc>
        <w:tc>
          <w:tcPr>
            <w:tcW w:w="670" w:type="dxa"/>
          </w:tcPr>
          <w:p w14:paraId="65C0A528" w14:textId="77777777" w:rsidR="00AD4703" w:rsidRPr="005A7BEF" w:rsidRDefault="00AD4703" w:rsidP="005A7BEF">
            <w:pPr>
              <w:rPr>
                <w:rFonts w:ascii="Arial" w:hAnsi="Arial" w:cs="Arial"/>
                <w:b/>
                <w:sz w:val="18"/>
                <w:szCs w:val="18"/>
              </w:rPr>
            </w:pPr>
          </w:p>
        </w:tc>
      </w:tr>
      <w:tr w:rsidR="00AD4703" w:rsidRPr="005A7BEF" w14:paraId="213A52F2" w14:textId="77777777" w:rsidTr="00BB358E">
        <w:trPr>
          <w:trHeight w:val="288"/>
        </w:trPr>
        <w:tc>
          <w:tcPr>
            <w:tcW w:w="2703" w:type="dxa"/>
          </w:tcPr>
          <w:p w14:paraId="7B5A3687" w14:textId="77777777" w:rsidR="00AD4703" w:rsidRPr="005A7BEF" w:rsidRDefault="00AD4703" w:rsidP="005A7BEF">
            <w:pPr>
              <w:rPr>
                <w:rFonts w:ascii="Arial" w:hAnsi="Arial" w:cs="Arial"/>
                <w:b/>
                <w:sz w:val="18"/>
                <w:szCs w:val="18"/>
              </w:rPr>
            </w:pPr>
            <w:r w:rsidRPr="005A7BEF">
              <w:rPr>
                <w:rFonts w:ascii="Arial" w:hAnsi="Arial" w:cs="Arial"/>
                <w:b/>
                <w:sz w:val="18"/>
                <w:szCs w:val="18"/>
              </w:rPr>
              <w:t>E15a. How often do you consume alcoholic beverages?</w:t>
            </w:r>
          </w:p>
          <w:p w14:paraId="4EEACA2F" w14:textId="77777777" w:rsidR="00AD4703" w:rsidRPr="005A7BEF" w:rsidRDefault="00AD4703" w:rsidP="005A7BEF">
            <w:pPr>
              <w:numPr>
                <w:ilvl w:val="0"/>
                <w:numId w:val="66"/>
              </w:numPr>
              <w:rPr>
                <w:rFonts w:ascii="Arial" w:hAnsi="Arial" w:cs="Arial"/>
                <w:b/>
                <w:sz w:val="18"/>
                <w:szCs w:val="18"/>
              </w:rPr>
            </w:pPr>
            <w:r w:rsidRPr="005A7BEF">
              <w:rPr>
                <w:rFonts w:ascii="Arial" w:hAnsi="Arial" w:cs="Arial"/>
                <w:b/>
                <w:sz w:val="18"/>
                <w:szCs w:val="18"/>
              </w:rPr>
              <w:t>Never  &gt;&gt;  (next section)</w:t>
            </w:r>
          </w:p>
          <w:p w14:paraId="205B51B5" w14:textId="6CF228F6" w:rsidR="00AD4703" w:rsidRPr="005A7BEF" w:rsidRDefault="00AD4703" w:rsidP="005A7BEF">
            <w:pPr>
              <w:numPr>
                <w:ilvl w:val="0"/>
                <w:numId w:val="66"/>
              </w:numPr>
              <w:rPr>
                <w:rFonts w:ascii="Arial" w:hAnsi="Arial" w:cs="Arial"/>
                <w:b/>
                <w:sz w:val="18"/>
                <w:szCs w:val="18"/>
              </w:rPr>
            </w:pPr>
            <w:r w:rsidRPr="005A7BEF">
              <w:rPr>
                <w:rFonts w:ascii="Arial" w:hAnsi="Arial" w:cs="Arial"/>
                <w:b/>
                <w:sz w:val="18"/>
                <w:szCs w:val="18"/>
              </w:rPr>
              <w:t xml:space="preserve"> Occasionally, less than once a week    &gt;&gt;  </w:t>
            </w:r>
            <w:r w:rsidR="00E25791" w:rsidRPr="005A7BEF">
              <w:rPr>
                <w:rFonts w:ascii="Arial" w:hAnsi="Arial" w:cs="Arial"/>
                <w:b/>
                <w:sz w:val="18"/>
                <w:szCs w:val="18"/>
              </w:rPr>
              <w:t>E16</w:t>
            </w:r>
          </w:p>
          <w:p w14:paraId="6A5A3E0E" w14:textId="5A15E0C8" w:rsidR="00AD4703" w:rsidRPr="005A7BEF" w:rsidRDefault="00AD4703" w:rsidP="005A7BEF">
            <w:pPr>
              <w:rPr>
                <w:rFonts w:ascii="Arial" w:hAnsi="Arial" w:cs="Arial"/>
                <w:b/>
                <w:sz w:val="18"/>
                <w:szCs w:val="18"/>
              </w:rPr>
            </w:pPr>
            <w:r w:rsidRPr="005A7BEF">
              <w:rPr>
                <w:rFonts w:ascii="Arial" w:hAnsi="Arial" w:cs="Arial"/>
                <w:b/>
                <w:sz w:val="18"/>
                <w:szCs w:val="18"/>
              </w:rPr>
              <w:t xml:space="preserve">5. Once a week or more </w:t>
            </w:r>
            <w:r w:rsidR="00E25791" w:rsidRPr="005A7BEF">
              <w:rPr>
                <w:rFonts w:ascii="Arial" w:hAnsi="Arial" w:cs="Arial"/>
                <w:b/>
                <w:sz w:val="18"/>
                <w:szCs w:val="18"/>
              </w:rPr>
              <w:t>&gt;&gt;E15</w:t>
            </w:r>
          </w:p>
          <w:p w14:paraId="230B8CDC" w14:textId="77777777" w:rsidR="00AD4703" w:rsidRPr="005A7BEF" w:rsidRDefault="00AD4703" w:rsidP="005A7BEF">
            <w:pPr>
              <w:ind w:left="720"/>
              <w:rPr>
                <w:rFonts w:ascii="Arial" w:hAnsi="Arial" w:cs="Arial"/>
                <w:b/>
                <w:sz w:val="18"/>
                <w:szCs w:val="18"/>
              </w:rPr>
            </w:pPr>
          </w:p>
        </w:tc>
        <w:tc>
          <w:tcPr>
            <w:tcW w:w="669" w:type="dxa"/>
            <w:vAlign w:val="center"/>
          </w:tcPr>
          <w:p w14:paraId="0D278B5F" w14:textId="77777777" w:rsidR="00AD4703" w:rsidRPr="005A7BEF" w:rsidRDefault="00AD4703" w:rsidP="005A7BEF">
            <w:pPr>
              <w:rPr>
                <w:rFonts w:ascii="Arial" w:hAnsi="Arial" w:cs="Arial"/>
                <w:b/>
                <w:sz w:val="18"/>
                <w:szCs w:val="18"/>
              </w:rPr>
            </w:pPr>
          </w:p>
        </w:tc>
        <w:tc>
          <w:tcPr>
            <w:tcW w:w="669" w:type="dxa"/>
          </w:tcPr>
          <w:p w14:paraId="411A7EDF" w14:textId="77777777" w:rsidR="00AD4703" w:rsidRPr="005A7BEF" w:rsidRDefault="00AD4703" w:rsidP="005A7BEF">
            <w:pPr>
              <w:rPr>
                <w:rFonts w:ascii="Arial" w:hAnsi="Arial" w:cs="Arial"/>
                <w:b/>
                <w:sz w:val="18"/>
                <w:szCs w:val="18"/>
              </w:rPr>
            </w:pPr>
          </w:p>
        </w:tc>
        <w:tc>
          <w:tcPr>
            <w:tcW w:w="669" w:type="dxa"/>
          </w:tcPr>
          <w:p w14:paraId="3082162B" w14:textId="77777777" w:rsidR="00AD4703" w:rsidRPr="005A7BEF" w:rsidRDefault="00AD4703" w:rsidP="005A7BEF">
            <w:pPr>
              <w:rPr>
                <w:rFonts w:ascii="Arial" w:hAnsi="Arial" w:cs="Arial"/>
                <w:b/>
                <w:sz w:val="18"/>
                <w:szCs w:val="18"/>
              </w:rPr>
            </w:pPr>
          </w:p>
        </w:tc>
        <w:tc>
          <w:tcPr>
            <w:tcW w:w="669" w:type="dxa"/>
          </w:tcPr>
          <w:p w14:paraId="09992B58" w14:textId="77777777" w:rsidR="00AD4703" w:rsidRPr="005A7BEF" w:rsidRDefault="00AD4703" w:rsidP="005A7BEF">
            <w:pPr>
              <w:rPr>
                <w:rFonts w:ascii="Arial" w:hAnsi="Arial" w:cs="Arial"/>
                <w:b/>
                <w:sz w:val="18"/>
                <w:szCs w:val="18"/>
              </w:rPr>
            </w:pPr>
          </w:p>
        </w:tc>
        <w:tc>
          <w:tcPr>
            <w:tcW w:w="669" w:type="dxa"/>
          </w:tcPr>
          <w:p w14:paraId="54207987" w14:textId="77777777" w:rsidR="00AD4703" w:rsidRPr="005A7BEF" w:rsidRDefault="00AD4703" w:rsidP="005A7BEF">
            <w:pPr>
              <w:rPr>
                <w:rFonts w:ascii="Arial" w:hAnsi="Arial" w:cs="Arial"/>
                <w:b/>
                <w:sz w:val="18"/>
                <w:szCs w:val="18"/>
              </w:rPr>
            </w:pPr>
          </w:p>
        </w:tc>
        <w:tc>
          <w:tcPr>
            <w:tcW w:w="669" w:type="dxa"/>
          </w:tcPr>
          <w:p w14:paraId="7CE31079" w14:textId="77777777" w:rsidR="00AD4703" w:rsidRPr="005A7BEF" w:rsidRDefault="00AD4703" w:rsidP="005A7BEF">
            <w:pPr>
              <w:rPr>
                <w:rFonts w:ascii="Arial" w:hAnsi="Arial" w:cs="Arial"/>
                <w:b/>
                <w:sz w:val="18"/>
                <w:szCs w:val="18"/>
              </w:rPr>
            </w:pPr>
          </w:p>
        </w:tc>
        <w:tc>
          <w:tcPr>
            <w:tcW w:w="669" w:type="dxa"/>
          </w:tcPr>
          <w:p w14:paraId="2DFBE965" w14:textId="77777777" w:rsidR="00AD4703" w:rsidRPr="005A7BEF" w:rsidRDefault="00AD4703" w:rsidP="005A7BEF">
            <w:pPr>
              <w:rPr>
                <w:rFonts w:ascii="Arial" w:hAnsi="Arial" w:cs="Arial"/>
                <w:b/>
                <w:sz w:val="18"/>
                <w:szCs w:val="18"/>
              </w:rPr>
            </w:pPr>
          </w:p>
        </w:tc>
        <w:tc>
          <w:tcPr>
            <w:tcW w:w="669" w:type="dxa"/>
          </w:tcPr>
          <w:p w14:paraId="34358FD9" w14:textId="77777777" w:rsidR="00AD4703" w:rsidRPr="005A7BEF" w:rsidRDefault="00AD4703" w:rsidP="005A7BEF">
            <w:pPr>
              <w:rPr>
                <w:rFonts w:ascii="Arial" w:hAnsi="Arial" w:cs="Arial"/>
                <w:b/>
                <w:sz w:val="18"/>
                <w:szCs w:val="18"/>
              </w:rPr>
            </w:pPr>
          </w:p>
        </w:tc>
        <w:tc>
          <w:tcPr>
            <w:tcW w:w="669" w:type="dxa"/>
          </w:tcPr>
          <w:p w14:paraId="05DC4E9A" w14:textId="77777777" w:rsidR="00AD4703" w:rsidRPr="005A7BEF" w:rsidRDefault="00AD4703" w:rsidP="005A7BEF">
            <w:pPr>
              <w:rPr>
                <w:rFonts w:ascii="Arial" w:hAnsi="Arial" w:cs="Arial"/>
                <w:b/>
                <w:sz w:val="18"/>
                <w:szCs w:val="18"/>
              </w:rPr>
            </w:pPr>
          </w:p>
        </w:tc>
        <w:tc>
          <w:tcPr>
            <w:tcW w:w="669" w:type="dxa"/>
          </w:tcPr>
          <w:p w14:paraId="6FC02A75" w14:textId="77777777" w:rsidR="00AD4703" w:rsidRPr="005A7BEF" w:rsidRDefault="00AD4703" w:rsidP="005A7BEF">
            <w:pPr>
              <w:rPr>
                <w:rFonts w:ascii="Arial" w:hAnsi="Arial" w:cs="Arial"/>
                <w:b/>
                <w:sz w:val="18"/>
                <w:szCs w:val="18"/>
              </w:rPr>
            </w:pPr>
          </w:p>
        </w:tc>
        <w:tc>
          <w:tcPr>
            <w:tcW w:w="669" w:type="dxa"/>
          </w:tcPr>
          <w:p w14:paraId="3A29B367" w14:textId="77777777" w:rsidR="00AD4703" w:rsidRPr="005A7BEF" w:rsidRDefault="00AD4703" w:rsidP="005A7BEF">
            <w:pPr>
              <w:rPr>
                <w:rFonts w:ascii="Arial" w:hAnsi="Arial" w:cs="Arial"/>
                <w:b/>
                <w:sz w:val="18"/>
                <w:szCs w:val="18"/>
              </w:rPr>
            </w:pPr>
          </w:p>
        </w:tc>
        <w:tc>
          <w:tcPr>
            <w:tcW w:w="669" w:type="dxa"/>
          </w:tcPr>
          <w:p w14:paraId="6CD45BA5" w14:textId="77777777" w:rsidR="00AD4703" w:rsidRPr="005A7BEF" w:rsidRDefault="00AD4703" w:rsidP="005A7BEF">
            <w:pPr>
              <w:rPr>
                <w:rFonts w:ascii="Arial" w:hAnsi="Arial" w:cs="Arial"/>
                <w:b/>
                <w:sz w:val="18"/>
                <w:szCs w:val="18"/>
              </w:rPr>
            </w:pPr>
          </w:p>
        </w:tc>
        <w:tc>
          <w:tcPr>
            <w:tcW w:w="669" w:type="dxa"/>
          </w:tcPr>
          <w:p w14:paraId="29CCB1FE" w14:textId="77777777" w:rsidR="00AD4703" w:rsidRPr="005A7BEF" w:rsidRDefault="00AD4703" w:rsidP="005A7BEF">
            <w:pPr>
              <w:rPr>
                <w:rFonts w:ascii="Arial" w:hAnsi="Arial" w:cs="Arial"/>
                <w:b/>
                <w:sz w:val="18"/>
                <w:szCs w:val="18"/>
              </w:rPr>
            </w:pPr>
          </w:p>
        </w:tc>
        <w:tc>
          <w:tcPr>
            <w:tcW w:w="669" w:type="dxa"/>
          </w:tcPr>
          <w:p w14:paraId="2CD52A3A" w14:textId="77777777" w:rsidR="00AD4703" w:rsidRPr="005A7BEF" w:rsidRDefault="00AD4703" w:rsidP="005A7BEF">
            <w:pPr>
              <w:rPr>
                <w:rFonts w:ascii="Arial" w:hAnsi="Arial" w:cs="Arial"/>
                <w:b/>
                <w:sz w:val="18"/>
                <w:szCs w:val="18"/>
              </w:rPr>
            </w:pPr>
          </w:p>
        </w:tc>
        <w:tc>
          <w:tcPr>
            <w:tcW w:w="669" w:type="dxa"/>
            <w:vAlign w:val="center"/>
          </w:tcPr>
          <w:p w14:paraId="08C1BB74" w14:textId="77777777" w:rsidR="00AD4703" w:rsidRPr="005A7BEF" w:rsidRDefault="00AD4703" w:rsidP="005A7BEF">
            <w:pPr>
              <w:rPr>
                <w:rFonts w:ascii="Arial" w:hAnsi="Arial" w:cs="Arial"/>
                <w:b/>
                <w:sz w:val="18"/>
                <w:szCs w:val="18"/>
              </w:rPr>
            </w:pPr>
          </w:p>
        </w:tc>
        <w:tc>
          <w:tcPr>
            <w:tcW w:w="669" w:type="dxa"/>
          </w:tcPr>
          <w:p w14:paraId="0B411674" w14:textId="77777777" w:rsidR="00AD4703" w:rsidRPr="005A7BEF" w:rsidRDefault="00AD4703" w:rsidP="005A7BEF">
            <w:pPr>
              <w:rPr>
                <w:rFonts w:ascii="Arial" w:hAnsi="Arial" w:cs="Arial"/>
                <w:b/>
                <w:sz w:val="18"/>
                <w:szCs w:val="18"/>
              </w:rPr>
            </w:pPr>
          </w:p>
        </w:tc>
        <w:tc>
          <w:tcPr>
            <w:tcW w:w="669" w:type="dxa"/>
          </w:tcPr>
          <w:p w14:paraId="5B07144A" w14:textId="77777777" w:rsidR="00AD4703" w:rsidRPr="005A7BEF" w:rsidRDefault="00AD4703" w:rsidP="005A7BEF">
            <w:pPr>
              <w:rPr>
                <w:rFonts w:ascii="Arial" w:hAnsi="Arial" w:cs="Arial"/>
                <w:b/>
                <w:sz w:val="18"/>
                <w:szCs w:val="18"/>
              </w:rPr>
            </w:pPr>
          </w:p>
        </w:tc>
        <w:tc>
          <w:tcPr>
            <w:tcW w:w="670" w:type="dxa"/>
          </w:tcPr>
          <w:p w14:paraId="39A244E8" w14:textId="77777777" w:rsidR="00AD4703" w:rsidRPr="005A7BEF" w:rsidRDefault="00AD4703" w:rsidP="005A7BEF">
            <w:pPr>
              <w:rPr>
                <w:rFonts w:ascii="Arial" w:hAnsi="Arial" w:cs="Arial"/>
                <w:b/>
                <w:sz w:val="18"/>
                <w:szCs w:val="18"/>
              </w:rPr>
            </w:pPr>
          </w:p>
        </w:tc>
      </w:tr>
      <w:tr w:rsidR="00AD4703" w:rsidRPr="005A7BEF" w14:paraId="686A98AB" w14:textId="77777777" w:rsidTr="00BB358E">
        <w:trPr>
          <w:trHeight w:val="288"/>
        </w:trPr>
        <w:tc>
          <w:tcPr>
            <w:tcW w:w="2703" w:type="dxa"/>
          </w:tcPr>
          <w:p w14:paraId="558CDF83" w14:textId="77777777" w:rsidR="00AD4703" w:rsidRPr="005A7BEF" w:rsidRDefault="00AD4703" w:rsidP="005A7BEF">
            <w:pPr>
              <w:rPr>
                <w:rFonts w:ascii="Arial" w:hAnsi="Arial" w:cs="Arial"/>
                <w:b/>
                <w:sz w:val="18"/>
                <w:szCs w:val="18"/>
              </w:rPr>
            </w:pPr>
            <w:r w:rsidRPr="005A7BEF">
              <w:rPr>
                <w:rFonts w:ascii="Arial" w:hAnsi="Arial" w:cs="Arial"/>
                <w:b/>
                <w:sz w:val="18"/>
                <w:szCs w:val="18"/>
              </w:rPr>
              <w:t>E15.  How many days in the week do you consume alcoholic beverages?1. days</w:t>
            </w:r>
          </w:p>
        </w:tc>
        <w:tc>
          <w:tcPr>
            <w:tcW w:w="669" w:type="dxa"/>
            <w:vAlign w:val="center"/>
          </w:tcPr>
          <w:p w14:paraId="18677704" w14:textId="77777777" w:rsidR="00AD4703" w:rsidRPr="005A7BEF" w:rsidRDefault="00AD4703" w:rsidP="005A7BEF">
            <w:pPr>
              <w:rPr>
                <w:rFonts w:ascii="Arial" w:hAnsi="Arial" w:cs="Arial"/>
                <w:b/>
                <w:sz w:val="18"/>
                <w:szCs w:val="18"/>
              </w:rPr>
            </w:pPr>
          </w:p>
        </w:tc>
        <w:tc>
          <w:tcPr>
            <w:tcW w:w="669" w:type="dxa"/>
          </w:tcPr>
          <w:p w14:paraId="544D806F" w14:textId="77777777" w:rsidR="00AD4703" w:rsidRPr="005A7BEF" w:rsidRDefault="00AD4703" w:rsidP="005A7BEF">
            <w:pPr>
              <w:rPr>
                <w:rFonts w:ascii="Arial" w:hAnsi="Arial" w:cs="Arial"/>
                <w:b/>
                <w:sz w:val="18"/>
                <w:szCs w:val="18"/>
              </w:rPr>
            </w:pPr>
          </w:p>
        </w:tc>
        <w:tc>
          <w:tcPr>
            <w:tcW w:w="669" w:type="dxa"/>
          </w:tcPr>
          <w:p w14:paraId="3C451411" w14:textId="77777777" w:rsidR="00AD4703" w:rsidRPr="005A7BEF" w:rsidRDefault="00AD4703" w:rsidP="005A7BEF">
            <w:pPr>
              <w:rPr>
                <w:rFonts w:ascii="Arial" w:hAnsi="Arial" w:cs="Arial"/>
                <w:b/>
                <w:sz w:val="18"/>
                <w:szCs w:val="18"/>
              </w:rPr>
            </w:pPr>
          </w:p>
        </w:tc>
        <w:tc>
          <w:tcPr>
            <w:tcW w:w="669" w:type="dxa"/>
          </w:tcPr>
          <w:p w14:paraId="411F9FAD" w14:textId="77777777" w:rsidR="00AD4703" w:rsidRPr="005A7BEF" w:rsidRDefault="00AD4703" w:rsidP="005A7BEF">
            <w:pPr>
              <w:rPr>
                <w:rFonts w:ascii="Arial" w:hAnsi="Arial" w:cs="Arial"/>
                <w:b/>
                <w:sz w:val="18"/>
                <w:szCs w:val="18"/>
              </w:rPr>
            </w:pPr>
          </w:p>
        </w:tc>
        <w:tc>
          <w:tcPr>
            <w:tcW w:w="669" w:type="dxa"/>
          </w:tcPr>
          <w:p w14:paraId="753D7EF8" w14:textId="77777777" w:rsidR="00AD4703" w:rsidRPr="005A7BEF" w:rsidRDefault="00AD4703" w:rsidP="005A7BEF">
            <w:pPr>
              <w:rPr>
                <w:rFonts w:ascii="Arial" w:hAnsi="Arial" w:cs="Arial"/>
                <w:b/>
                <w:sz w:val="18"/>
                <w:szCs w:val="18"/>
              </w:rPr>
            </w:pPr>
          </w:p>
        </w:tc>
        <w:tc>
          <w:tcPr>
            <w:tcW w:w="669" w:type="dxa"/>
          </w:tcPr>
          <w:p w14:paraId="533CE91A" w14:textId="77777777" w:rsidR="00AD4703" w:rsidRPr="005A7BEF" w:rsidRDefault="00AD4703" w:rsidP="005A7BEF">
            <w:pPr>
              <w:rPr>
                <w:rFonts w:ascii="Arial" w:hAnsi="Arial" w:cs="Arial"/>
                <w:b/>
                <w:sz w:val="18"/>
                <w:szCs w:val="18"/>
              </w:rPr>
            </w:pPr>
          </w:p>
        </w:tc>
        <w:tc>
          <w:tcPr>
            <w:tcW w:w="669" w:type="dxa"/>
          </w:tcPr>
          <w:p w14:paraId="62C771C5" w14:textId="77777777" w:rsidR="00AD4703" w:rsidRPr="005A7BEF" w:rsidRDefault="00AD4703" w:rsidP="005A7BEF">
            <w:pPr>
              <w:rPr>
                <w:rFonts w:ascii="Arial" w:hAnsi="Arial" w:cs="Arial"/>
                <w:b/>
                <w:sz w:val="18"/>
                <w:szCs w:val="18"/>
              </w:rPr>
            </w:pPr>
          </w:p>
        </w:tc>
        <w:tc>
          <w:tcPr>
            <w:tcW w:w="669" w:type="dxa"/>
          </w:tcPr>
          <w:p w14:paraId="18647EEA" w14:textId="77777777" w:rsidR="00AD4703" w:rsidRPr="005A7BEF" w:rsidRDefault="00AD4703" w:rsidP="005A7BEF">
            <w:pPr>
              <w:rPr>
                <w:rFonts w:ascii="Arial" w:hAnsi="Arial" w:cs="Arial"/>
                <w:b/>
                <w:sz w:val="18"/>
                <w:szCs w:val="18"/>
              </w:rPr>
            </w:pPr>
          </w:p>
        </w:tc>
        <w:tc>
          <w:tcPr>
            <w:tcW w:w="669" w:type="dxa"/>
          </w:tcPr>
          <w:p w14:paraId="6265A382" w14:textId="77777777" w:rsidR="00AD4703" w:rsidRPr="005A7BEF" w:rsidRDefault="00AD4703" w:rsidP="005A7BEF">
            <w:pPr>
              <w:rPr>
                <w:rFonts w:ascii="Arial" w:hAnsi="Arial" w:cs="Arial"/>
                <w:b/>
                <w:sz w:val="18"/>
                <w:szCs w:val="18"/>
              </w:rPr>
            </w:pPr>
          </w:p>
        </w:tc>
        <w:tc>
          <w:tcPr>
            <w:tcW w:w="669" w:type="dxa"/>
          </w:tcPr>
          <w:p w14:paraId="703E9D85" w14:textId="77777777" w:rsidR="00AD4703" w:rsidRPr="005A7BEF" w:rsidRDefault="00AD4703" w:rsidP="005A7BEF">
            <w:pPr>
              <w:rPr>
                <w:rFonts w:ascii="Arial" w:hAnsi="Arial" w:cs="Arial"/>
                <w:b/>
                <w:sz w:val="18"/>
                <w:szCs w:val="18"/>
              </w:rPr>
            </w:pPr>
          </w:p>
        </w:tc>
        <w:tc>
          <w:tcPr>
            <w:tcW w:w="669" w:type="dxa"/>
          </w:tcPr>
          <w:p w14:paraId="2D2DFBB7" w14:textId="77777777" w:rsidR="00AD4703" w:rsidRPr="005A7BEF" w:rsidRDefault="00AD4703" w:rsidP="005A7BEF">
            <w:pPr>
              <w:rPr>
                <w:rFonts w:ascii="Arial" w:hAnsi="Arial" w:cs="Arial"/>
                <w:b/>
                <w:sz w:val="18"/>
                <w:szCs w:val="18"/>
              </w:rPr>
            </w:pPr>
          </w:p>
        </w:tc>
        <w:tc>
          <w:tcPr>
            <w:tcW w:w="669" w:type="dxa"/>
          </w:tcPr>
          <w:p w14:paraId="581E73D2" w14:textId="77777777" w:rsidR="00AD4703" w:rsidRPr="005A7BEF" w:rsidRDefault="00AD4703" w:rsidP="005A7BEF">
            <w:pPr>
              <w:rPr>
                <w:rFonts w:ascii="Arial" w:hAnsi="Arial" w:cs="Arial"/>
                <w:b/>
                <w:sz w:val="18"/>
                <w:szCs w:val="18"/>
              </w:rPr>
            </w:pPr>
          </w:p>
        </w:tc>
        <w:tc>
          <w:tcPr>
            <w:tcW w:w="669" w:type="dxa"/>
          </w:tcPr>
          <w:p w14:paraId="234E1F0D" w14:textId="77777777" w:rsidR="00AD4703" w:rsidRPr="005A7BEF" w:rsidRDefault="00AD4703" w:rsidP="005A7BEF">
            <w:pPr>
              <w:rPr>
                <w:rFonts w:ascii="Arial" w:hAnsi="Arial" w:cs="Arial"/>
                <w:b/>
                <w:sz w:val="18"/>
                <w:szCs w:val="18"/>
              </w:rPr>
            </w:pPr>
          </w:p>
        </w:tc>
        <w:tc>
          <w:tcPr>
            <w:tcW w:w="669" w:type="dxa"/>
          </w:tcPr>
          <w:p w14:paraId="0709EE72" w14:textId="77777777" w:rsidR="00AD4703" w:rsidRPr="005A7BEF" w:rsidRDefault="00AD4703" w:rsidP="005A7BEF">
            <w:pPr>
              <w:rPr>
                <w:rFonts w:ascii="Arial" w:hAnsi="Arial" w:cs="Arial"/>
                <w:b/>
                <w:sz w:val="18"/>
                <w:szCs w:val="18"/>
              </w:rPr>
            </w:pPr>
          </w:p>
        </w:tc>
        <w:tc>
          <w:tcPr>
            <w:tcW w:w="669" w:type="dxa"/>
            <w:vAlign w:val="center"/>
          </w:tcPr>
          <w:p w14:paraId="230D5226" w14:textId="77777777" w:rsidR="00AD4703" w:rsidRPr="005A7BEF" w:rsidRDefault="00AD4703" w:rsidP="005A7BEF">
            <w:pPr>
              <w:rPr>
                <w:rFonts w:ascii="Arial" w:hAnsi="Arial" w:cs="Arial"/>
                <w:b/>
                <w:sz w:val="18"/>
                <w:szCs w:val="18"/>
              </w:rPr>
            </w:pPr>
          </w:p>
        </w:tc>
        <w:tc>
          <w:tcPr>
            <w:tcW w:w="669" w:type="dxa"/>
          </w:tcPr>
          <w:p w14:paraId="51154143" w14:textId="77777777" w:rsidR="00AD4703" w:rsidRPr="005A7BEF" w:rsidRDefault="00AD4703" w:rsidP="005A7BEF">
            <w:pPr>
              <w:rPr>
                <w:rFonts w:ascii="Arial" w:hAnsi="Arial" w:cs="Arial"/>
                <w:b/>
                <w:sz w:val="18"/>
                <w:szCs w:val="18"/>
              </w:rPr>
            </w:pPr>
          </w:p>
        </w:tc>
        <w:tc>
          <w:tcPr>
            <w:tcW w:w="669" w:type="dxa"/>
          </w:tcPr>
          <w:p w14:paraId="37758FCA" w14:textId="77777777" w:rsidR="00AD4703" w:rsidRPr="005A7BEF" w:rsidRDefault="00AD4703" w:rsidP="005A7BEF">
            <w:pPr>
              <w:rPr>
                <w:rFonts w:ascii="Arial" w:hAnsi="Arial" w:cs="Arial"/>
                <w:b/>
                <w:sz w:val="18"/>
                <w:szCs w:val="18"/>
              </w:rPr>
            </w:pPr>
          </w:p>
        </w:tc>
        <w:tc>
          <w:tcPr>
            <w:tcW w:w="670" w:type="dxa"/>
          </w:tcPr>
          <w:p w14:paraId="341A1A2A" w14:textId="77777777" w:rsidR="00AD4703" w:rsidRPr="005A7BEF" w:rsidRDefault="00AD4703" w:rsidP="005A7BEF">
            <w:pPr>
              <w:rPr>
                <w:rFonts w:ascii="Arial" w:hAnsi="Arial" w:cs="Arial"/>
                <w:b/>
                <w:sz w:val="18"/>
                <w:szCs w:val="18"/>
              </w:rPr>
            </w:pPr>
          </w:p>
        </w:tc>
      </w:tr>
      <w:tr w:rsidR="0015483F" w:rsidRPr="005A7BEF" w14:paraId="522903A7" w14:textId="77777777" w:rsidTr="00BB358E">
        <w:trPr>
          <w:trHeight w:val="288"/>
        </w:trPr>
        <w:tc>
          <w:tcPr>
            <w:tcW w:w="2703" w:type="dxa"/>
          </w:tcPr>
          <w:p w14:paraId="082F594E" w14:textId="0B7E6C98" w:rsidR="0015483F" w:rsidRPr="005A7BEF" w:rsidRDefault="0015483F" w:rsidP="005A7BEF">
            <w:pPr>
              <w:rPr>
                <w:rFonts w:ascii="Arial" w:hAnsi="Arial" w:cs="Arial"/>
                <w:b/>
                <w:sz w:val="18"/>
                <w:szCs w:val="18"/>
              </w:rPr>
            </w:pPr>
            <w:r w:rsidRPr="005A7BEF">
              <w:rPr>
                <w:rFonts w:ascii="Arial" w:hAnsi="Arial" w:cs="Arial"/>
                <w:b/>
                <w:sz w:val="18"/>
                <w:szCs w:val="18"/>
              </w:rPr>
              <w:t>E16. Would name need help to quit if s/he decided to stop or cut down on drinking?</w:t>
            </w:r>
          </w:p>
        </w:tc>
        <w:tc>
          <w:tcPr>
            <w:tcW w:w="669" w:type="dxa"/>
            <w:vAlign w:val="center"/>
          </w:tcPr>
          <w:p w14:paraId="1B81B66B" w14:textId="77777777" w:rsidR="0015483F" w:rsidRPr="005A7BEF" w:rsidRDefault="0015483F" w:rsidP="005A7BEF">
            <w:pPr>
              <w:rPr>
                <w:rFonts w:ascii="Arial" w:hAnsi="Arial" w:cs="Arial"/>
                <w:b/>
                <w:sz w:val="18"/>
                <w:szCs w:val="18"/>
              </w:rPr>
            </w:pPr>
          </w:p>
        </w:tc>
        <w:tc>
          <w:tcPr>
            <w:tcW w:w="669" w:type="dxa"/>
          </w:tcPr>
          <w:p w14:paraId="5A3FD95F" w14:textId="77777777" w:rsidR="0015483F" w:rsidRPr="005A7BEF" w:rsidRDefault="0015483F" w:rsidP="005A7BEF">
            <w:pPr>
              <w:rPr>
                <w:rFonts w:ascii="Arial" w:hAnsi="Arial" w:cs="Arial"/>
                <w:b/>
                <w:sz w:val="18"/>
                <w:szCs w:val="18"/>
              </w:rPr>
            </w:pPr>
          </w:p>
        </w:tc>
        <w:tc>
          <w:tcPr>
            <w:tcW w:w="669" w:type="dxa"/>
          </w:tcPr>
          <w:p w14:paraId="5E82FBAF" w14:textId="77777777" w:rsidR="0015483F" w:rsidRPr="005A7BEF" w:rsidRDefault="0015483F" w:rsidP="005A7BEF">
            <w:pPr>
              <w:rPr>
                <w:rFonts w:ascii="Arial" w:hAnsi="Arial" w:cs="Arial"/>
                <w:b/>
                <w:sz w:val="18"/>
                <w:szCs w:val="18"/>
              </w:rPr>
            </w:pPr>
          </w:p>
        </w:tc>
        <w:tc>
          <w:tcPr>
            <w:tcW w:w="669" w:type="dxa"/>
          </w:tcPr>
          <w:p w14:paraId="61FE512C" w14:textId="77777777" w:rsidR="0015483F" w:rsidRPr="005A7BEF" w:rsidRDefault="0015483F" w:rsidP="005A7BEF">
            <w:pPr>
              <w:rPr>
                <w:rFonts w:ascii="Arial" w:hAnsi="Arial" w:cs="Arial"/>
                <w:b/>
                <w:sz w:val="18"/>
                <w:szCs w:val="18"/>
              </w:rPr>
            </w:pPr>
          </w:p>
        </w:tc>
        <w:tc>
          <w:tcPr>
            <w:tcW w:w="669" w:type="dxa"/>
          </w:tcPr>
          <w:p w14:paraId="747CF4B3" w14:textId="77777777" w:rsidR="0015483F" w:rsidRPr="005A7BEF" w:rsidRDefault="0015483F" w:rsidP="005A7BEF">
            <w:pPr>
              <w:rPr>
                <w:rFonts w:ascii="Arial" w:hAnsi="Arial" w:cs="Arial"/>
                <w:b/>
                <w:sz w:val="18"/>
                <w:szCs w:val="18"/>
              </w:rPr>
            </w:pPr>
          </w:p>
        </w:tc>
        <w:tc>
          <w:tcPr>
            <w:tcW w:w="669" w:type="dxa"/>
          </w:tcPr>
          <w:p w14:paraId="78C4708F" w14:textId="77777777" w:rsidR="0015483F" w:rsidRPr="005A7BEF" w:rsidRDefault="0015483F" w:rsidP="005A7BEF">
            <w:pPr>
              <w:rPr>
                <w:rFonts w:ascii="Arial" w:hAnsi="Arial" w:cs="Arial"/>
                <w:b/>
                <w:sz w:val="18"/>
                <w:szCs w:val="18"/>
              </w:rPr>
            </w:pPr>
          </w:p>
        </w:tc>
        <w:tc>
          <w:tcPr>
            <w:tcW w:w="669" w:type="dxa"/>
          </w:tcPr>
          <w:p w14:paraId="231F0FC4" w14:textId="77777777" w:rsidR="0015483F" w:rsidRPr="005A7BEF" w:rsidRDefault="0015483F" w:rsidP="005A7BEF">
            <w:pPr>
              <w:rPr>
                <w:rFonts w:ascii="Arial" w:hAnsi="Arial" w:cs="Arial"/>
                <w:b/>
                <w:sz w:val="18"/>
                <w:szCs w:val="18"/>
              </w:rPr>
            </w:pPr>
          </w:p>
        </w:tc>
        <w:tc>
          <w:tcPr>
            <w:tcW w:w="669" w:type="dxa"/>
          </w:tcPr>
          <w:p w14:paraId="79ACA8BE" w14:textId="77777777" w:rsidR="0015483F" w:rsidRPr="005A7BEF" w:rsidRDefault="0015483F" w:rsidP="005A7BEF">
            <w:pPr>
              <w:rPr>
                <w:rFonts w:ascii="Arial" w:hAnsi="Arial" w:cs="Arial"/>
                <w:b/>
                <w:sz w:val="18"/>
                <w:szCs w:val="18"/>
              </w:rPr>
            </w:pPr>
          </w:p>
        </w:tc>
        <w:tc>
          <w:tcPr>
            <w:tcW w:w="669" w:type="dxa"/>
          </w:tcPr>
          <w:p w14:paraId="6FD2795B" w14:textId="77777777" w:rsidR="0015483F" w:rsidRPr="005A7BEF" w:rsidRDefault="0015483F" w:rsidP="005A7BEF">
            <w:pPr>
              <w:rPr>
                <w:rFonts w:ascii="Arial" w:hAnsi="Arial" w:cs="Arial"/>
                <w:b/>
                <w:sz w:val="18"/>
                <w:szCs w:val="18"/>
              </w:rPr>
            </w:pPr>
          </w:p>
        </w:tc>
        <w:tc>
          <w:tcPr>
            <w:tcW w:w="669" w:type="dxa"/>
          </w:tcPr>
          <w:p w14:paraId="78868D78" w14:textId="77777777" w:rsidR="0015483F" w:rsidRPr="005A7BEF" w:rsidRDefault="0015483F" w:rsidP="005A7BEF">
            <w:pPr>
              <w:rPr>
                <w:rFonts w:ascii="Arial" w:hAnsi="Arial" w:cs="Arial"/>
                <w:b/>
                <w:sz w:val="18"/>
                <w:szCs w:val="18"/>
              </w:rPr>
            </w:pPr>
          </w:p>
        </w:tc>
        <w:tc>
          <w:tcPr>
            <w:tcW w:w="669" w:type="dxa"/>
          </w:tcPr>
          <w:p w14:paraId="5CEE26B5" w14:textId="77777777" w:rsidR="0015483F" w:rsidRPr="005A7BEF" w:rsidRDefault="0015483F" w:rsidP="005A7BEF">
            <w:pPr>
              <w:rPr>
                <w:rFonts w:ascii="Arial" w:hAnsi="Arial" w:cs="Arial"/>
                <w:b/>
                <w:sz w:val="18"/>
                <w:szCs w:val="18"/>
              </w:rPr>
            </w:pPr>
          </w:p>
        </w:tc>
        <w:tc>
          <w:tcPr>
            <w:tcW w:w="669" w:type="dxa"/>
          </w:tcPr>
          <w:p w14:paraId="374FE02C" w14:textId="77777777" w:rsidR="0015483F" w:rsidRPr="005A7BEF" w:rsidRDefault="0015483F" w:rsidP="005A7BEF">
            <w:pPr>
              <w:rPr>
                <w:rFonts w:ascii="Arial" w:hAnsi="Arial" w:cs="Arial"/>
                <w:b/>
                <w:sz w:val="18"/>
                <w:szCs w:val="18"/>
              </w:rPr>
            </w:pPr>
          </w:p>
        </w:tc>
        <w:tc>
          <w:tcPr>
            <w:tcW w:w="669" w:type="dxa"/>
          </w:tcPr>
          <w:p w14:paraId="0E57B97A" w14:textId="77777777" w:rsidR="0015483F" w:rsidRPr="005A7BEF" w:rsidRDefault="0015483F" w:rsidP="005A7BEF">
            <w:pPr>
              <w:rPr>
                <w:rFonts w:ascii="Arial" w:hAnsi="Arial" w:cs="Arial"/>
                <w:b/>
                <w:sz w:val="18"/>
                <w:szCs w:val="18"/>
              </w:rPr>
            </w:pPr>
          </w:p>
        </w:tc>
        <w:tc>
          <w:tcPr>
            <w:tcW w:w="669" w:type="dxa"/>
          </w:tcPr>
          <w:p w14:paraId="5673275B" w14:textId="77777777" w:rsidR="0015483F" w:rsidRPr="005A7BEF" w:rsidRDefault="0015483F" w:rsidP="005A7BEF">
            <w:pPr>
              <w:rPr>
                <w:rFonts w:ascii="Arial" w:hAnsi="Arial" w:cs="Arial"/>
                <w:b/>
                <w:sz w:val="18"/>
                <w:szCs w:val="18"/>
              </w:rPr>
            </w:pPr>
          </w:p>
        </w:tc>
        <w:tc>
          <w:tcPr>
            <w:tcW w:w="669" w:type="dxa"/>
            <w:vAlign w:val="center"/>
          </w:tcPr>
          <w:p w14:paraId="1AB9A414" w14:textId="77777777" w:rsidR="0015483F" w:rsidRPr="005A7BEF" w:rsidRDefault="0015483F" w:rsidP="005A7BEF">
            <w:pPr>
              <w:rPr>
                <w:rFonts w:ascii="Arial" w:hAnsi="Arial" w:cs="Arial"/>
                <w:b/>
                <w:sz w:val="18"/>
                <w:szCs w:val="18"/>
              </w:rPr>
            </w:pPr>
          </w:p>
        </w:tc>
        <w:tc>
          <w:tcPr>
            <w:tcW w:w="669" w:type="dxa"/>
          </w:tcPr>
          <w:p w14:paraId="5ED85AD2" w14:textId="77777777" w:rsidR="0015483F" w:rsidRPr="005A7BEF" w:rsidRDefault="0015483F" w:rsidP="005A7BEF">
            <w:pPr>
              <w:rPr>
                <w:rFonts w:ascii="Arial" w:hAnsi="Arial" w:cs="Arial"/>
                <w:b/>
                <w:sz w:val="18"/>
                <w:szCs w:val="18"/>
              </w:rPr>
            </w:pPr>
          </w:p>
        </w:tc>
        <w:tc>
          <w:tcPr>
            <w:tcW w:w="669" w:type="dxa"/>
          </w:tcPr>
          <w:p w14:paraId="2D21160A" w14:textId="77777777" w:rsidR="0015483F" w:rsidRPr="005A7BEF" w:rsidRDefault="0015483F" w:rsidP="005A7BEF">
            <w:pPr>
              <w:rPr>
                <w:rFonts w:ascii="Arial" w:hAnsi="Arial" w:cs="Arial"/>
                <w:b/>
                <w:sz w:val="18"/>
                <w:szCs w:val="18"/>
              </w:rPr>
            </w:pPr>
          </w:p>
        </w:tc>
        <w:tc>
          <w:tcPr>
            <w:tcW w:w="670" w:type="dxa"/>
          </w:tcPr>
          <w:p w14:paraId="695738C0" w14:textId="77777777" w:rsidR="0015483F" w:rsidRPr="005A7BEF" w:rsidRDefault="0015483F" w:rsidP="005A7BEF">
            <w:pPr>
              <w:rPr>
                <w:rFonts w:ascii="Arial" w:hAnsi="Arial" w:cs="Arial"/>
                <w:b/>
                <w:sz w:val="18"/>
                <w:szCs w:val="18"/>
              </w:rPr>
            </w:pPr>
          </w:p>
        </w:tc>
      </w:tr>
    </w:tbl>
    <w:p w14:paraId="5C6FC909" w14:textId="77777777" w:rsidR="00AD4703" w:rsidRPr="005A7BEF" w:rsidRDefault="00AD4703" w:rsidP="005A7BEF">
      <w:pPr>
        <w:rPr>
          <w:rFonts w:ascii="Arial" w:hAnsi="Arial" w:cs="Arial"/>
          <w:b/>
          <w:sz w:val="16"/>
          <w:szCs w:val="16"/>
        </w:rPr>
      </w:pPr>
    </w:p>
    <w:bookmarkEnd w:id="157"/>
    <w:p w14:paraId="47805435" w14:textId="77777777" w:rsidR="00AD4703" w:rsidRPr="005A7BEF" w:rsidRDefault="00AD4703" w:rsidP="005A7BEF">
      <w:pPr>
        <w:rPr>
          <w:rFonts w:ascii="Arial" w:hAnsi="Arial" w:cs="Arial"/>
          <w:b/>
          <w:sz w:val="16"/>
          <w:szCs w:val="16"/>
        </w:rPr>
      </w:pPr>
    </w:p>
    <w:p w14:paraId="212B4B59" w14:textId="77777777" w:rsidR="00AD4703" w:rsidRPr="005A7BEF" w:rsidRDefault="00AD4703" w:rsidP="005A7BEF">
      <w:pPr>
        <w:rPr>
          <w:rFonts w:ascii="Arial" w:hAnsi="Arial" w:cs="Arial"/>
          <w:b/>
          <w:sz w:val="16"/>
          <w:szCs w:val="16"/>
        </w:rPr>
      </w:pPr>
      <w:bookmarkStart w:id="158" w:name="Fertility"/>
    </w:p>
    <w:p w14:paraId="14F663DC" w14:textId="77777777" w:rsidR="00AD4703" w:rsidRPr="005A7BEF" w:rsidRDefault="00AD4703" w:rsidP="005A7BEF">
      <w:pPr>
        <w:tabs>
          <w:tab w:val="left" w:pos="3125"/>
        </w:tabs>
        <w:rPr>
          <w:rFonts w:ascii="Arial" w:hAnsi="Arial" w:cs="Arial"/>
          <w:b/>
        </w:rPr>
        <w:sectPr w:rsidR="00AD4703" w:rsidRPr="005A7BEF" w:rsidSect="00BB358E">
          <w:pgSz w:w="16834" w:h="11909" w:orient="landscape" w:code="9"/>
          <w:pgMar w:top="1152" w:right="1152" w:bottom="1152" w:left="1152" w:header="720" w:footer="720" w:gutter="0"/>
          <w:cols w:space="720"/>
          <w:docGrid w:linePitch="360"/>
        </w:sectPr>
      </w:pPr>
    </w:p>
    <w:p w14:paraId="4B61B02F" w14:textId="77777777" w:rsidR="00AD4703" w:rsidRPr="005A7BEF" w:rsidRDefault="00AD4703" w:rsidP="005A7BEF">
      <w:pPr>
        <w:pStyle w:val="Heading1"/>
        <w:rPr>
          <w:rFonts w:ascii="Arial" w:hAnsi="Arial" w:cs="Arial"/>
          <w:sz w:val="20"/>
        </w:rPr>
      </w:pPr>
      <w:bookmarkStart w:id="159" w:name="_Toc516617847"/>
      <w:r w:rsidRPr="005A7BEF">
        <w:rPr>
          <w:rFonts w:ascii="Arial" w:hAnsi="Arial" w:cs="Arial"/>
          <w:sz w:val="20"/>
        </w:rPr>
        <w:lastRenderedPageBreak/>
        <w:t>SECTION 7: WOMEN’S HEALTH</w:t>
      </w:r>
      <w:bookmarkEnd w:id="159"/>
    </w:p>
    <w:p w14:paraId="7DB0DCED" w14:textId="25516C04" w:rsidR="00AD4703" w:rsidRPr="005A7BEF" w:rsidRDefault="00AD4703" w:rsidP="005A7BEF">
      <w:pPr>
        <w:rPr>
          <w:rStyle w:val="Hyperlink"/>
          <w:rFonts w:ascii="Arial" w:eastAsiaTheme="majorEastAsia" w:hAnsi="Arial" w:cs="Arial"/>
          <w:color w:val="auto"/>
        </w:rPr>
      </w:pPr>
      <w:r w:rsidRPr="005A7BEF">
        <w:rPr>
          <w:rStyle w:val="Hyperlink"/>
          <w:rFonts w:ascii="Arial" w:eastAsiaTheme="majorEastAsia" w:hAnsi="Arial" w:cs="Arial"/>
          <w:color w:val="auto"/>
          <w:sz w:val="16"/>
          <w:szCs w:val="16"/>
        </w:rPr>
        <w:t>Part A: Fertility</w:t>
      </w:r>
    </w:p>
    <w:p w14:paraId="051878D9" w14:textId="77777777" w:rsidR="00AD4703" w:rsidRPr="005A7BEF" w:rsidRDefault="00AD4703" w:rsidP="005A7BEF">
      <w:pPr>
        <w:rPr>
          <w:rStyle w:val="Hyperlink"/>
          <w:rFonts w:ascii="Arial" w:eastAsiaTheme="majorEastAsia" w:hAnsi="Arial" w:cs="Arial"/>
          <w:color w:val="auto"/>
          <w:sz w:val="16"/>
          <w:szCs w:val="16"/>
        </w:rPr>
      </w:pPr>
      <w:r w:rsidRPr="005A7BEF">
        <w:rPr>
          <w:rStyle w:val="Hyperlink"/>
          <w:rFonts w:ascii="Arial" w:eastAsiaTheme="majorEastAsia" w:hAnsi="Arial" w:cs="Arial"/>
          <w:color w:val="auto"/>
          <w:sz w:val="16"/>
          <w:szCs w:val="16"/>
        </w:rPr>
        <w:t>Part B: Authority in the Household</w:t>
      </w:r>
    </w:p>
    <w:p w14:paraId="16E0BCFB" w14:textId="77777777" w:rsidR="00AD4703" w:rsidRPr="005A7BEF" w:rsidRDefault="00AD4703" w:rsidP="005A7BEF">
      <w:pPr>
        <w:rPr>
          <w:rFonts w:ascii="Arial" w:hAnsi="Arial" w:cs="Arial"/>
          <w:sz w:val="16"/>
          <w:szCs w:val="16"/>
          <w:u w:val="single"/>
        </w:rPr>
      </w:pPr>
      <w:r w:rsidRPr="005A7BEF">
        <w:rPr>
          <w:rStyle w:val="Hyperlink"/>
          <w:rFonts w:ascii="Arial" w:eastAsiaTheme="majorEastAsia" w:hAnsi="Arial" w:cs="Arial"/>
          <w:color w:val="auto"/>
          <w:sz w:val="16"/>
          <w:szCs w:val="16"/>
        </w:rPr>
        <w:t>Part C. IDS</w:t>
      </w:r>
    </w:p>
    <w:p w14:paraId="46BE99BD" w14:textId="77777777" w:rsidR="00AD4703" w:rsidRPr="005A7BEF" w:rsidRDefault="00AD4703" w:rsidP="005A7BEF">
      <w:pPr>
        <w:rPr>
          <w:rFonts w:ascii="Arial" w:hAnsi="Arial" w:cs="Arial"/>
          <w:b/>
          <w:sz w:val="16"/>
          <w:szCs w:val="16"/>
        </w:rPr>
      </w:pPr>
    </w:p>
    <w:p w14:paraId="191CB61D" w14:textId="77777777" w:rsidR="00AD4703" w:rsidRPr="005A7BEF" w:rsidRDefault="00AD4703" w:rsidP="005A7BEF">
      <w:pPr>
        <w:rPr>
          <w:rFonts w:ascii="Arial" w:hAnsi="Arial" w:cs="Arial"/>
          <w:b/>
          <w:sz w:val="16"/>
          <w:szCs w:val="16"/>
        </w:rPr>
      </w:pPr>
    </w:p>
    <w:bookmarkEnd w:id="158"/>
    <w:p w14:paraId="7D8330D3" w14:textId="77777777" w:rsidR="00AD4703" w:rsidRPr="005A7BEF" w:rsidRDefault="00AD4703" w:rsidP="005A7BEF">
      <w:pPr>
        <w:rPr>
          <w:rFonts w:ascii="Arial" w:hAnsi="Arial" w:cs="Arial"/>
          <w:i/>
          <w:sz w:val="20"/>
          <w:szCs w:val="20"/>
        </w:rPr>
      </w:pPr>
      <w:r w:rsidRPr="005A7BEF">
        <w:rPr>
          <w:rFonts w:ascii="Arial" w:hAnsi="Arial" w:cs="Arial"/>
          <w:i/>
          <w:sz w:val="20"/>
          <w:szCs w:val="20"/>
        </w:rPr>
        <w:t>This section (7A and 7B) appears for only females 12 years and older.</w:t>
      </w:r>
    </w:p>
    <w:p w14:paraId="2CF51AFF" w14:textId="77777777" w:rsidR="00AD4703" w:rsidRPr="005A7BEF" w:rsidRDefault="00AD4703" w:rsidP="005A7BEF">
      <w:pPr>
        <w:rPr>
          <w:rFonts w:ascii="Arial" w:hAnsi="Arial" w:cs="Arial"/>
          <w:i/>
          <w:sz w:val="20"/>
          <w:szCs w:val="20"/>
        </w:rPr>
      </w:pPr>
      <w:r w:rsidRPr="005A7BEF">
        <w:rPr>
          <w:rFonts w:ascii="Arial" w:hAnsi="Arial" w:cs="Arial"/>
          <w:i/>
          <w:sz w:val="20"/>
          <w:szCs w:val="20"/>
        </w:rPr>
        <w:t>To Surveyor: Please make sure you have complete privacy when asking these questions.</w:t>
      </w:r>
    </w:p>
    <w:p w14:paraId="5219645B" w14:textId="77777777" w:rsidR="00AD4703" w:rsidRPr="005A7BEF" w:rsidRDefault="00AD4703" w:rsidP="005A7BEF">
      <w:pPr>
        <w:rPr>
          <w:rFonts w:ascii="Arial" w:hAnsi="Arial" w:cs="Arial"/>
          <w:i/>
          <w:sz w:val="20"/>
          <w:szCs w:val="20"/>
        </w:rPr>
      </w:pPr>
      <w:r w:rsidRPr="005A7BEF">
        <w:rPr>
          <w:rFonts w:ascii="Arial" w:hAnsi="Arial" w:cs="Arial"/>
          <w:i/>
          <w:sz w:val="20"/>
          <w:szCs w:val="20"/>
        </w:rPr>
        <w:t>Note: the following questions can be considered sensitive. You can choose not to answer any of these questions. If a question makes you feel uncomfortable, please tell me to go to the next one.</w:t>
      </w:r>
    </w:p>
    <w:p w14:paraId="332BC7FB" w14:textId="77777777" w:rsidR="00AD4703" w:rsidRPr="005A7BEF" w:rsidRDefault="00AD4703" w:rsidP="005A7BEF">
      <w:pPr>
        <w:rPr>
          <w:rFonts w:ascii="Arial" w:hAnsi="Arial" w:cs="Arial"/>
          <w:b/>
          <w:sz w:val="20"/>
          <w:szCs w:val="20"/>
        </w:rPr>
      </w:pPr>
    </w:p>
    <w:p w14:paraId="31A3C89E" w14:textId="77777777" w:rsidR="00AD4703" w:rsidRPr="005A7BEF" w:rsidRDefault="00AD4703" w:rsidP="005A7BEF">
      <w:pPr>
        <w:rPr>
          <w:rFonts w:ascii="Arial" w:hAnsi="Arial" w:cs="Arial"/>
          <w:b/>
        </w:rPr>
        <w:sectPr w:rsidR="00AD4703" w:rsidRPr="005A7BEF" w:rsidSect="00BB358E">
          <w:pgSz w:w="16834" w:h="11909" w:orient="landscape" w:code="9"/>
          <w:pgMar w:top="1152" w:right="1152" w:bottom="1152" w:left="1152" w:header="720" w:footer="720" w:gutter="0"/>
          <w:cols w:space="720"/>
          <w:docGrid w:linePitch="360"/>
        </w:sectPr>
      </w:pPr>
    </w:p>
    <w:p w14:paraId="73542678" w14:textId="77777777" w:rsidR="00AD4703" w:rsidRPr="005A7BEF" w:rsidRDefault="00AD4703" w:rsidP="005A7BEF">
      <w:pPr>
        <w:pStyle w:val="Heading2"/>
        <w:rPr>
          <w:rFonts w:ascii="Arial" w:hAnsi="Arial" w:cs="Arial"/>
          <w:color w:val="auto"/>
          <w:sz w:val="20"/>
          <w:szCs w:val="20"/>
        </w:rPr>
      </w:pPr>
      <w:bookmarkStart w:id="160" w:name="_Toc516617848"/>
      <w:r w:rsidRPr="005A7BEF">
        <w:rPr>
          <w:rFonts w:ascii="Arial" w:hAnsi="Arial" w:cs="Arial"/>
          <w:color w:val="auto"/>
          <w:sz w:val="20"/>
          <w:szCs w:val="20"/>
        </w:rPr>
        <w:lastRenderedPageBreak/>
        <w:t>Part A: FERTILITY</w:t>
      </w:r>
      <w:bookmarkEnd w:id="160"/>
      <w:r w:rsidRPr="005A7BEF">
        <w:rPr>
          <w:rFonts w:ascii="Arial" w:hAnsi="Arial" w:cs="Arial"/>
          <w:color w:val="auto"/>
          <w:sz w:val="20"/>
          <w:szCs w:val="20"/>
        </w:rPr>
        <w:t xml:space="preserve"> </w:t>
      </w:r>
    </w:p>
    <w:p w14:paraId="7E54B7F6" w14:textId="77777777" w:rsidR="00AD4703" w:rsidRPr="005A7BEF" w:rsidRDefault="00AD4703" w:rsidP="005A7BEF">
      <w:pPr>
        <w:rPr>
          <w:rFonts w:ascii="Arial" w:hAnsi="Arial" w:cs="Arial"/>
          <w:i/>
          <w:sz w:val="20"/>
          <w:szCs w:val="20"/>
        </w:rPr>
      </w:pPr>
      <w:r w:rsidRPr="005A7BEF">
        <w:rPr>
          <w:rFonts w:ascii="Arial" w:hAnsi="Arial" w:cs="Arial"/>
          <w:i/>
          <w:sz w:val="20"/>
          <w:szCs w:val="20"/>
        </w:rPr>
        <w:t xml:space="preserve">THIS SECTION SHOULD BE ASKED OF ALL WOMEN IN THE HOUSEHOLD WHO HAVE REACHED THE AGE OF MENSTRUATION (12 YEARS AND OLDER).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1820"/>
        <w:gridCol w:w="601"/>
        <w:gridCol w:w="545"/>
        <w:gridCol w:w="431"/>
        <w:gridCol w:w="601"/>
        <w:gridCol w:w="601"/>
        <w:gridCol w:w="531"/>
        <w:gridCol w:w="431"/>
        <w:gridCol w:w="601"/>
        <w:gridCol w:w="117"/>
        <w:gridCol w:w="662"/>
        <w:gridCol w:w="709"/>
        <w:gridCol w:w="566"/>
        <w:gridCol w:w="1115"/>
        <w:gridCol w:w="601"/>
        <w:gridCol w:w="224"/>
        <w:gridCol w:w="470"/>
        <w:gridCol w:w="709"/>
        <w:gridCol w:w="842"/>
        <w:gridCol w:w="601"/>
        <w:gridCol w:w="531"/>
        <w:gridCol w:w="459"/>
        <w:gridCol w:w="752"/>
      </w:tblGrid>
      <w:tr w:rsidR="005A7BEF" w:rsidRPr="005A7BEF" w14:paraId="675496EA" w14:textId="77777777" w:rsidTr="001051C0">
        <w:trPr>
          <w:trHeight w:val="179"/>
          <w:tblHeader/>
        </w:trPr>
        <w:tc>
          <w:tcPr>
            <w:tcW w:w="627" w:type="pct"/>
            <w:shd w:val="clear" w:color="auto" w:fill="A6A6A6" w:themeFill="background1" w:themeFillShade="A6"/>
            <w:vAlign w:val="center"/>
          </w:tcPr>
          <w:p w14:paraId="132247A4"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ID Number</w:t>
            </w:r>
          </w:p>
        </w:tc>
        <w:tc>
          <w:tcPr>
            <w:tcW w:w="750" w:type="pct"/>
            <w:gridSpan w:val="4"/>
            <w:shd w:val="clear" w:color="auto" w:fill="A6A6A6" w:themeFill="background1" w:themeFillShade="A6"/>
            <w:vAlign w:val="center"/>
          </w:tcPr>
          <w:p w14:paraId="25230804"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#1</w:t>
            </w:r>
          </w:p>
        </w:tc>
        <w:tc>
          <w:tcPr>
            <w:tcW w:w="745" w:type="pct"/>
            <w:gridSpan w:val="4"/>
            <w:shd w:val="clear" w:color="auto" w:fill="A6A6A6" w:themeFill="background1" w:themeFillShade="A6"/>
            <w:vAlign w:val="center"/>
          </w:tcPr>
          <w:p w14:paraId="4BF74616"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#2</w:t>
            </w:r>
          </w:p>
        </w:tc>
        <w:tc>
          <w:tcPr>
            <w:tcW w:w="512" w:type="pct"/>
            <w:gridSpan w:val="3"/>
            <w:shd w:val="clear" w:color="auto" w:fill="A6A6A6" w:themeFill="background1" w:themeFillShade="A6"/>
            <w:vAlign w:val="center"/>
          </w:tcPr>
          <w:p w14:paraId="6848A284"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#3</w:t>
            </w:r>
          </w:p>
        </w:tc>
        <w:tc>
          <w:tcPr>
            <w:tcW w:w="863" w:type="pct"/>
            <w:gridSpan w:val="4"/>
            <w:shd w:val="clear" w:color="auto" w:fill="A6A6A6" w:themeFill="background1" w:themeFillShade="A6"/>
            <w:vAlign w:val="center"/>
          </w:tcPr>
          <w:p w14:paraId="458F8AB4"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#4</w:t>
            </w:r>
          </w:p>
        </w:tc>
        <w:tc>
          <w:tcPr>
            <w:tcW w:w="696" w:type="pct"/>
            <w:gridSpan w:val="3"/>
            <w:shd w:val="clear" w:color="auto" w:fill="A6A6A6" w:themeFill="background1" w:themeFillShade="A6"/>
            <w:vAlign w:val="center"/>
          </w:tcPr>
          <w:p w14:paraId="2EC8F2AF"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#5</w:t>
            </w:r>
          </w:p>
        </w:tc>
        <w:tc>
          <w:tcPr>
            <w:tcW w:w="807" w:type="pct"/>
            <w:gridSpan w:val="4"/>
            <w:shd w:val="clear" w:color="auto" w:fill="A6A6A6" w:themeFill="background1" w:themeFillShade="A6"/>
            <w:vAlign w:val="center"/>
          </w:tcPr>
          <w:p w14:paraId="6E12EE80"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#6</w:t>
            </w:r>
          </w:p>
        </w:tc>
      </w:tr>
      <w:tr w:rsidR="005A7BEF" w:rsidRPr="005A7BEF" w14:paraId="318F595F" w14:textId="77777777" w:rsidTr="001051C0">
        <w:trPr>
          <w:trHeight w:val="440"/>
        </w:trPr>
        <w:tc>
          <w:tcPr>
            <w:tcW w:w="627" w:type="pct"/>
            <w:vAlign w:val="center"/>
          </w:tcPr>
          <w:p w14:paraId="332E76E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A \n </w:instrText>
            </w:r>
            <w:r w:rsidRPr="005A7BEF">
              <w:rPr>
                <w:rFonts w:ascii="Arial" w:hAnsi="Arial" w:cs="Arial"/>
                <w:b/>
                <w:bCs/>
                <w:sz w:val="18"/>
                <w:szCs w:val="18"/>
              </w:rPr>
              <w:fldChar w:fldCharType="separate"/>
            </w:r>
            <w:r w:rsidRPr="005A7BEF">
              <w:rPr>
                <w:rFonts w:ascii="Arial" w:hAnsi="Arial" w:cs="Arial"/>
                <w:b/>
                <w:bCs/>
                <w:noProof/>
                <w:sz w:val="18"/>
                <w:szCs w:val="18"/>
              </w:rPr>
              <w:t>1</w:t>
            </w:r>
            <w:r w:rsidRPr="005A7BEF">
              <w:rPr>
                <w:rFonts w:ascii="Arial" w:hAnsi="Arial" w:cs="Arial"/>
                <w:b/>
                <w:bCs/>
                <w:sz w:val="18"/>
                <w:szCs w:val="18"/>
              </w:rPr>
              <w:fldChar w:fldCharType="end"/>
            </w:r>
            <w:r w:rsidRPr="005A7BEF">
              <w:rPr>
                <w:rFonts w:ascii="Arial" w:hAnsi="Arial" w:cs="Arial"/>
                <w:b/>
                <w:bCs/>
                <w:sz w:val="18"/>
                <w:szCs w:val="18"/>
              </w:rPr>
              <w:t xml:space="preserve">.  At what age did (Name) BEGIN menstruating?  </w:t>
            </w:r>
          </w:p>
        </w:tc>
        <w:tc>
          <w:tcPr>
            <w:tcW w:w="750" w:type="pct"/>
            <w:gridSpan w:val="4"/>
            <w:vAlign w:val="center"/>
          </w:tcPr>
          <w:p w14:paraId="18958631"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3B49D7B3"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1AE4B5F6"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5325603A"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BE9844F"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2885B27A" w14:textId="77777777" w:rsidR="00AD4703" w:rsidRPr="005A7BEF" w:rsidRDefault="00AD4703" w:rsidP="005A7BEF">
            <w:pPr>
              <w:autoSpaceDE w:val="0"/>
              <w:snapToGrid w:val="0"/>
              <w:rPr>
                <w:rFonts w:ascii="Arial" w:hAnsi="Arial" w:cs="Arial"/>
                <w:b/>
                <w:bCs/>
                <w:sz w:val="18"/>
                <w:szCs w:val="18"/>
              </w:rPr>
            </w:pPr>
          </w:p>
        </w:tc>
      </w:tr>
      <w:tr w:rsidR="005A7BEF" w:rsidRPr="005A7BEF" w14:paraId="1BB9CCED" w14:textId="77777777" w:rsidTr="001051C0">
        <w:trPr>
          <w:trHeight w:val="29"/>
        </w:trPr>
        <w:tc>
          <w:tcPr>
            <w:tcW w:w="627" w:type="pct"/>
            <w:vAlign w:val="center"/>
          </w:tcPr>
          <w:p w14:paraId="655B8EE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A \n </w:instrText>
            </w:r>
            <w:r w:rsidRPr="005A7BEF">
              <w:rPr>
                <w:rFonts w:ascii="Arial" w:hAnsi="Arial" w:cs="Arial"/>
                <w:b/>
                <w:bCs/>
                <w:sz w:val="18"/>
                <w:szCs w:val="18"/>
              </w:rPr>
              <w:fldChar w:fldCharType="separate"/>
            </w:r>
            <w:r w:rsidRPr="005A7BEF">
              <w:rPr>
                <w:rFonts w:ascii="Arial" w:hAnsi="Arial" w:cs="Arial"/>
                <w:b/>
                <w:bCs/>
                <w:noProof/>
                <w:sz w:val="18"/>
                <w:szCs w:val="18"/>
              </w:rPr>
              <w:t>2</w:t>
            </w:r>
            <w:r w:rsidRPr="005A7BEF">
              <w:rPr>
                <w:rFonts w:ascii="Arial" w:hAnsi="Arial" w:cs="Arial"/>
                <w:b/>
                <w:bCs/>
                <w:sz w:val="18"/>
                <w:szCs w:val="18"/>
              </w:rPr>
              <w:fldChar w:fldCharType="end"/>
            </w:r>
            <w:r w:rsidRPr="005A7BEF">
              <w:rPr>
                <w:rFonts w:ascii="Arial" w:hAnsi="Arial" w:cs="Arial"/>
                <w:b/>
                <w:bCs/>
                <w:sz w:val="18"/>
                <w:szCs w:val="18"/>
              </w:rPr>
              <w:t>.   At what age did (Name) STOP menstruating?    Enter -1 for not yet.</w:t>
            </w:r>
          </w:p>
        </w:tc>
        <w:tc>
          <w:tcPr>
            <w:tcW w:w="750" w:type="pct"/>
            <w:gridSpan w:val="4"/>
            <w:vAlign w:val="center"/>
          </w:tcPr>
          <w:p w14:paraId="04858804"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11BFA400"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00033D5D"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1755D674"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310E66D"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4A64B36F" w14:textId="77777777" w:rsidR="00AD4703" w:rsidRPr="005A7BEF" w:rsidRDefault="00AD4703" w:rsidP="005A7BEF">
            <w:pPr>
              <w:autoSpaceDE w:val="0"/>
              <w:snapToGrid w:val="0"/>
              <w:rPr>
                <w:rFonts w:ascii="Arial" w:hAnsi="Arial" w:cs="Arial"/>
                <w:b/>
                <w:bCs/>
                <w:sz w:val="18"/>
                <w:szCs w:val="18"/>
              </w:rPr>
            </w:pPr>
          </w:p>
        </w:tc>
      </w:tr>
      <w:tr w:rsidR="005A7BEF" w:rsidRPr="005A7BEF" w14:paraId="497332E2" w14:textId="77777777" w:rsidTr="001051C0">
        <w:trPr>
          <w:trHeight w:val="29"/>
        </w:trPr>
        <w:tc>
          <w:tcPr>
            <w:tcW w:w="627" w:type="pct"/>
            <w:vAlign w:val="center"/>
          </w:tcPr>
          <w:p w14:paraId="248BDB70" w14:textId="77777777" w:rsidR="007A32FC"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A \n </w:instrText>
            </w:r>
            <w:r w:rsidRPr="005A7BEF">
              <w:rPr>
                <w:rFonts w:ascii="Arial" w:hAnsi="Arial" w:cs="Arial"/>
                <w:b/>
                <w:bCs/>
                <w:sz w:val="18"/>
                <w:szCs w:val="18"/>
              </w:rPr>
              <w:fldChar w:fldCharType="separate"/>
            </w:r>
            <w:r w:rsidRPr="005A7BEF">
              <w:rPr>
                <w:rFonts w:ascii="Arial" w:hAnsi="Arial" w:cs="Arial"/>
                <w:b/>
                <w:bCs/>
                <w:noProof/>
                <w:sz w:val="18"/>
                <w:szCs w:val="18"/>
              </w:rPr>
              <w:t>3</w:t>
            </w:r>
            <w:r w:rsidRPr="005A7BEF">
              <w:rPr>
                <w:rFonts w:ascii="Arial" w:hAnsi="Arial" w:cs="Arial"/>
                <w:b/>
                <w:bCs/>
                <w:sz w:val="18"/>
                <w:szCs w:val="18"/>
              </w:rPr>
              <w:fldChar w:fldCharType="end"/>
            </w:r>
            <w:r w:rsidRPr="005A7BEF">
              <w:rPr>
                <w:rFonts w:ascii="Arial" w:hAnsi="Arial" w:cs="Arial"/>
                <w:b/>
                <w:bCs/>
                <w:sz w:val="18"/>
                <w:szCs w:val="18"/>
              </w:rPr>
              <w:t xml:space="preserve">.  Has (Name) gone more than three months without menstruating at least once in the last 12 months?                   </w:t>
            </w:r>
          </w:p>
          <w:p w14:paraId="239F5179" w14:textId="7D0ADB4C"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Yes       5. No</w:t>
            </w:r>
          </w:p>
        </w:tc>
        <w:tc>
          <w:tcPr>
            <w:tcW w:w="750" w:type="pct"/>
            <w:gridSpan w:val="4"/>
            <w:vAlign w:val="center"/>
          </w:tcPr>
          <w:p w14:paraId="320566C6"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14448F47"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25394600"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213F321D"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10723A49"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0932BB65" w14:textId="77777777" w:rsidR="00AD4703" w:rsidRPr="005A7BEF" w:rsidRDefault="00AD4703" w:rsidP="005A7BEF">
            <w:pPr>
              <w:autoSpaceDE w:val="0"/>
              <w:snapToGrid w:val="0"/>
              <w:rPr>
                <w:rFonts w:ascii="Arial" w:hAnsi="Arial" w:cs="Arial"/>
                <w:b/>
                <w:bCs/>
                <w:sz w:val="18"/>
                <w:szCs w:val="18"/>
              </w:rPr>
            </w:pPr>
          </w:p>
        </w:tc>
      </w:tr>
      <w:bookmarkStart w:id="161" w:name="a7"/>
      <w:tr w:rsidR="005A7BEF" w:rsidRPr="005A7BEF" w14:paraId="6FDDAA27" w14:textId="77777777" w:rsidTr="001051C0">
        <w:trPr>
          <w:trHeight w:val="29"/>
        </w:trPr>
        <w:tc>
          <w:tcPr>
            <w:tcW w:w="627" w:type="pct"/>
            <w:vAlign w:val="center"/>
          </w:tcPr>
          <w:p w14:paraId="47117D37" w14:textId="2BA6382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A \n </w:instrText>
            </w:r>
            <w:r w:rsidRPr="005A7BEF">
              <w:rPr>
                <w:rFonts w:ascii="Arial" w:hAnsi="Arial" w:cs="Arial"/>
                <w:b/>
                <w:bCs/>
                <w:sz w:val="18"/>
                <w:szCs w:val="18"/>
              </w:rPr>
              <w:fldChar w:fldCharType="separate"/>
            </w:r>
            <w:r w:rsidRPr="005A7BEF">
              <w:rPr>
                <w:rFonts w:ascii="Arial" w:hAnsi="Arial" w:cs="Arial"/>
                <w:b/>
                <w:bCs/>
                <w:noProof/>
                <w:sz w:val="18"/>
                <w:szCs w:val="18"/>
              </w:rPr>
              <w:t>4</w:t>
            </w:r>
            <w:r w:rsidRPr="005A7BEF">
              <w:rPr>
                <w:rFonts w:ascii="Arial" w:hAnsi="Arial" w:cs="Arial"/>
                <w:b/>
                <w:bCs/>
                <w:sz w:val="18"/>
                <w:szCs w:val="18"/>
              </w:rPr>
              <w:fldChar w:fldCharType="end"/>
            </w:r>
            <w:bookmarkEnd w:id="161"/>
            <w:r w:rsidRPr="005A7BEF">
              <w:rPr>
                <w:rFonts w:ascii="Arial" w:hAnsi="Arial" w:cs="Arial"/>
                <w:b/>
                <w:bCs/>
                <w:sz w:val="18"/>
                <w:szCs w:val="18"/>
              </w:rPr>
              <w:t>.  At what age was (Name) first sexually active?   Enter -1 for not yet.</w:t>
            </w:r>
          </w:p>
        </w:tc>
        <w:tc>
          <w:tcPr>
            <w:tcW w:w="750" w:type="pct"/>
            <w:gridSpan w:val="4"/>
            <w:vAlign w:val="center"/>
          </w:tcPr>
          <w:p w14:paraId="04FD9042"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0E93EF53"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5C50F13B"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28435979"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3ACC4628"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49AC4625" w14:textId="77777777" w:rsidR="00AD4703" w:rsidRPr="005A7BEF" w:rsidRDefault="00AD4703" w:rsidP="005A7BEF">
            <w:pPr>
              <w:autoSpaceDE w:val="0"/>
              <w:snapToGrid w:val="0"/>
              <w:rPr>
                <w:rFonts w:ascii="Arial" w:hAnsi="Arial" w:cs="Arial"/>
                <w:b/>
                <w:bCs/>
                <w:sz w:val="18"/>
                <w:szCs w:val="18"/>
              </w:rPr>
            </w:pPr>
          </w:p>
        </w:tc>
      </w:tr>
      <w:tr w:rsidR="005A7BEF" w:rsidRPr="005A7BEF" w14:paraId="0A5CF0A1" w14:textId="77777777" w:rsidTr="001051C0">
        <w:trPr>
          <w:trHeight w:val="692"/>
        </w:trPr>
        <w:tc>
          <w:tcPr>
            <w:tcW w:w="627" w:type="pct"/>
            <w:vAlign w:val="center"/>
          </w:tcPr>
          <w:p w14:paraId="6F19B2C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A \n </w:instrText>
            </w:r>
            <w:r w:rsidRPr="005A7BEF">
              <w:rPr>
                <w:rFonts w:ascii="Arial" w:hAnsi="Arial" w:cs="Arial"/>
                <w:b/>
                <w:bCs/>
                <w:sz w:val="18"/>
                <w:szCs w:val="18"/>
              </w:rPr>
              <w:fldChar w:fldCharType="separate"/>
            </w:r>
            <w:r w:rsidRPr="005A7BEF">
              <w:rPr>
                <w:rFonts w:ascii="Arial" w:hAnsi="Arial" w:cs="Arial"/>
                <w:b/>
                <w:bCs/>
                <w:noProof/>
                <w:sz w:val="18"/>
                <w:szCs w:val="18"/>
              </w:rPr>
              <w:t>5</w:t>
            </w:r>
            <w:r w:rsidRPr="005A7BEF">
              <w:rPr>
                <w:rFonts w:ascii="Arial" w:hAnsi="Arial" w:cs="Arial"/>
                <w:b/>
                <w:bCs/>
                <w:sz w:val="18"/>
                <w:szCs w:val="18"/>
              </w:rPr>
              <w:fldChar w:fldCharType="end"/>
            </w:r>
            <w:r w:rsidRPr="005A7BEF">
              <w:rPr>
                <w:rFonts w:ascii="Arial" w:hAnsi="Arial" w:cs="Arial"/>
                <w:b/>
                <w:bCs/>
                <w:sz w:val="18"/>
                <w:szCs w:val="18"/>
              </w:rPr>
              <w:t>a.  In the future, how many more boys does (Name) see herself having?</w:t>
            </w:r>
          </w:p>
        </w:tc>
        <w:tc>
          <w:tcPr>
            <w:tcW w:w="750" w:type="pct"/>
            <w:gridSpan w:val="4"/>
            <w:vAlign w:val="center"/>
          </w:tcPr>
          <w:p w14:paraId="47ECE2FF"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65CD34F7"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0C75C9E4"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1DCEE15C"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24A83C5F"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6520D9F5" w14:textId="77777777" w:rsidR="00AD4703" w:rsidRPr="005A7BEF" w:rsidRDefault="00AD4703" w:rsidP="005A7BEF">
            <w:pPr>
              <w:autoSpaceDE w:val="0"/>
              <w:snapToGrid w:val="0"/>
              <w:rPr>
                <w:rFonts w:ascii="Arial" w:hAnsi="Arial" w:cs="Arial"/>
                <w:b/>
                <w:bCs/>
                <w:sz w:val="18"/>
                <w:szCs w:val="18"/>
              </w:rPr>
            </w:pPr>
          </w:p>
        </w:tc>
      </w:tr>
      <w:tr w:rsidR="005A7BEF" w:rsidRPr="005A7BEF" w14:paraId="4109B583" w14:textId="77777777" w:rsidTr="001051C0">
        <w:trPr>
          <w:trHeight w:val="29"/>
        </w:trPr>
        <w:tc>
          <w:tcPr>
            <w:tcW w:w="627" w:type="pct"/>
            <w:vAlign w:val="center"/>
          </w:tcPr>
          <w:p w14:paraId="681A63C8" w14:textId="1FD5550D" w:rsidR="00AD4703" w:rsidRPr="005A7BEF" w:rsidRDefault="00255895" w:rsidP="005A7BEF">
            <w:pPr>
              <w:autoSpaceDE w:val="0"/>
              <w:snapToGrid w:val="0"/>
              <w:rPr>
                <w:rFonts w:ascii="Arial" w:hAnsi="Arial" w:cs="Arial"/>
                <w:b/>
                <w:bCs/>
                <w:sz w:val="18"/>
                <w:szCs w:val="18"/>
              </w:rPr>
            </w:pPr>
            <w:r w:rsidRPr="005A7BEF">
              <w:rPr>
                <w:rFonts w:ascii="Arial" w:hAnsi="Arial" w:cs="Arial"/>
                <w:b/>
                <w:bCs/>
                <w:sz w:val="18"/>
                <w:szCs w:val="18"/>
              </w:rPr>
              <w:t>5</w:t>
            </w:r>
            <w:r w:rsidR="00AD4703" w:rsidRPr="005A7BEF">
              <w:rPr>
                <w:rFonts w:ascii="Arial" w:hAnsi="Arial" w:cs="Arial"/>
                <w:b/>
                <w:bCs/>
                <w:sz w:val="18"/>
                <w:szCs w:val="18"/>
              </w:rPr>
              <w:t>b.  In the future, how many more girls does  (Name) see herself having?</w:t>
            </w:r>
          </w:p>
        </w:tc>
        <w:tc>
          <w:tcPr>
            <w:tcW w:w="750" w:type="pct"/>
            <w:gridSpan w:val="4"/>
            <w:vAlign w:val="center"/>
          </w:tcPr>
          <w:p w14:paraId="5772E0A6"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6D2116D8"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297654CE"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3BA031E3"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0BA69D25"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11E75974" w14:textId="77777777" w:rsidR="00AD4703" w:rsidRPr="005A7BEF" w:rsidRDefault="00AD4703" w:rsidP="005A7BEF">
            <w:pPr>
              <w:autoSpaceDE w:val="0"/>
              <w:snapToGrid w:val="0"/>
              <w:rPr>
                <w:rFonts w:ascii="Arial" w:hAnsi="Arial" w:cs="Arial"/>
                <w:b/>
                <w:bCs/>
                <w:sz w:val="18"/>
                <w:szCs w:val="18"/>
              </w:rPr>
            </w:pPr>
          </w:p>
        </w:tc>
      </w:tr>
      <w:tr w:rsidR="005A7BEF" w:rsidRPr="005A7BEF" w14:paraId="0E46BB51" w14:textId="77777777" w:rsidTr="001051C0">
        <w:trPr>
          <w:trHeight w:val="29"/>
        </w:trPr>
        <w:tc>
          <w:tcPr>
            <w:tcW w:w="627" w:type="pct"/>
            <w:vAlign w:val="center"/>
          </w:tcPr>
          <w:p w14:paraId="717A548F" w14:textId="746F49FC" w:rsidR="007A32FC" w:rsidRPr="005A7BEF" w:rsidRDefault="00E850A4" w:rsidP="005A7BEF">
            <w:pPr>
              <w:autoSpaceDE w:val="0"/>
              <w:snapToGrid w:val="0"/>
              <w:rPr>
                <w:rFonts w:ascii="Arial" w:hAnsi="Arial" w:cs="Arial"/>
                <w:b/>
                <w:bCs/>
                <w:sz w:val="18"/>
                <w:szCs w:val="18"/>
              </w:rPr>
            </w:pPr>
            <w:r w:rsidRPr="005A7BEF">
              <w:rPr>
                <w:rFonts w:ascii="Arial" w:hAnsi="Arial" w:cs="Arial"/>
                <w:b/>
                <w:bCs/>
                <w:sz w:val="18"/>
                <w:szCs w:val="18"/>
              </w:rPr>
              <w:t>6</w:t>
            </w:r>
            <w:r w:rsidR="00AD4703" w:rsidRPr="005A7BEF">
              <w:rPr>
                <w:rFonts w:ascii="Arial" w:hAnsi="Arial" w:cs="Arial"/>
                <w:b/>
                <w:bCs/>
                <w:sz w:val="18"/>
                <w:szCs w:val="18"/>
              </w:rPr>
              <w:t xml:space="preserve">.  Do you think that you will have a child within the next three years?                        </w:t>
            </w:r>
          </w:p>
          <w:p w14:paraId="30364DCD" w14:textId="2534B116"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1. Yes        5. No </w:t>
            </w:r>
          </w:p>
        </w:tc>
        <w:tc>
          <w:tcPr>
            <w:tcW w:w="750" w:type="pct"/>
            <w:gridSpan w:val="4"/>
            <w:vAlign w:val="center"/>
          </w:tcPr>
          <w:p w14:paraId="2E538AB7"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55FD4EC5"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71C3AF8F"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7B32F28A"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6C8F800E"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583096E4" w14:textId="77777777" w:rsidR="00AD4703" w:rsidRPr="005A7BEF" w:rsidRDefault="00AD4703" w:rsidP="005A7BEF">
            <w:pPr>
              <w:autoSpaceDE w:val="0"/>
              <w:snapToGrid w:val="0"/>
              <w:rPr>
                <w:rFonts w:ascii="Arial" w:hAnsi="Arial" w:cs="Arial"/>
                <w:b/>
                <w:bCs/>
                <w:sz w:val="18"/>
                <w:szCs w:val="18"/>
              </w:rPr>
            </w:pPr>
          </w:p>
        </w:tc>
      </w:tr>
      <w:tr w:rsidR="005A7BEF" w:rsidRPr="005A7BEF" w14:paraId="17C7471E" w14:textId="77777777" w:rsidTr="001051C0">
        <w:trPr>
          <w:trHeight w:val="29"/>
        </w:trPr>
        <w:tc>
          <w:tcPr>
            <w:tcW w:w="627" w:type="pct"/>
            <w:vAlign w:val="center"/>
          </w:tcPr>
          <w:p w14:paraId="7C942D57" w14:textId="0E425CFD" w:rsidR="00AD4703" w:rsidRPr="005A7BEF" w:rsidRDefault="00E850A4" w:rsidP="005A7BEF">
            <w:pPr>
              <w:autoSpaceDE w:val="0"/>
              <w:snapToGrid w:val="0"/>
              <w:rPr>
                <w:rFonts w:ascii="Arial" w:hAnsi="Arial" w:cs="Arial"/>
                <w:b/>
                <w:bCs/>
                <w:sz w:val="18"/>
                <w:szCs w:val="18"/>
              </w:rPr>
            </w:pPr>
            <w:r w:rsidRPr="005A7BEF">
              <w:rPr>
                <w:rFonts w:ascii="Arial" w:hAnsi="Arial" w:cs="Arial"/>
                <w:b/>
                <w:bCs/>
                <w:sz w:val="18"/>
                <w:szCs w:val="18"/>
              </w:rPr>
              <w:t>7</w:t>
            </w:r>
            <w:r w:rsidR="00AD4703" w:rsidRPr="005A7BEF">
              <w:rPr>
                <w:rFonts w:ascii="Arial" w:hAnsi="Arial" w:cs="Arial"/>
                <w:b/>
                <w:bCs/>
                <w:sz w:val="18"/>
                <w:szCs w:val="18"/>
              </w:rPr>
              <w:t xml:space="preserve">.  Have you ever been pregnant?                                                            </w:t>
            </w:r>
            <w:r w:rsidR="00AD4703" w:rsidRPr="005A7BEF">
              <w:rPr>
                <w:rFonts w:ascii="Arial" w:hAnsi="Arial" w:cs="Arial"/>
                <w:b/>
                <w:bCs/>
                <w:sz w:val="18"/>
                <w:szCs w:val="18"/>
              </w:rPr>
              <w:lastRenderedPageBreak/>
              <w:t>1. Yes       5. No&gt;&gt;Part B</w:t>
            </w:r>
          </w:p>
        </w:tc>
        <w:tc>
          <w:tcPr>
            <w:tcW w:w="750" w:type="pct"/>
            <w:gridSpan w:val="4"/>
            <w:vAlign w:val="center"/>
          </w:tcPr>
          <w:p w14:paraId="5B9C6D72"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1B1F9E96"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271390BF"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34A4C854"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30A6094C"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6CBF66B9" w14:textId="77777777" w:rsidR="00AD4703" w:rsidRPr="005A7BEF" w:rsidRDefault="00AD4703" w:rsidP="005A7BEF">
            <w:pPr>
              <w:autoSpaceDE w:val="0"/>
              <w:snapToGrid w:val="0"/>
              <w:rPr>
                <w:rFonts w:ascii="Arial" w:hAnsi="Arial" w:cs="Arial"/>
                <w:b/>
                <w:bCs/>
                <w:sz w:val="18"/>
                <w:szCs w:val="18"/>
              </w:rPr>
            </w:pPr>
          </w:p>
        </w:tc>
      </w:tr>
      <w:tr w:rsidR="005A7BEF" w:rsidRPr="005A7BEF" w14:paraId="40A8490F" w14:textId="77777777" w:rsidTr="001051C0">
        <w:trPr>
          <w:trHeight w:val="29"/>
        </w:trPr>
        <w:tc>
          <w:tcPr>
            <w:tcW w:w="627" w:type="pct"/>
            <w:vAlign w:val="center"/>
          </w:tcPr>
          <w:p w14:paraId="4C88D49F" w14:textId="779DFB86" w:rsidR="00AD4703" w:rsidRPr="005A7BEF" w:rsidRDefault="00C80BF4" w:rsidP="005A7BEF">
            <w:pPr>
              <w:autoSpaceDE w:val="0"/>
              <w:snapToGrid w:val="0"/>
              <w:rPr>
                <w:rFonts w:ascii="Arial" w:hAnsi="Arial" w:cs="Arial"/>
                <w:b/>
                <w:bCs/>
                <w:sz w:val="18"/>
                <w:szCs w:val="18"/>
              </w:rPr>
            </w:pPr>
            <w:r w:rsidRPr="005A7BEF">
              <w:rPr>
                <w:rFonts w:ascii="Arial" w:hAnsi="Arial" w:cs="Arial"/>
                <w:b/>
                <w:bCs/>
                <w:sz w:val="18"/>
                <w:szCs w:val="18"/>
              </w:rPr>
              <w:t>8</w:t>
            </w:r>
            <w:r w:rsidR="00AD4703" w:rsidRPr="005A7BEF">
              <w:rPr>
                <w:rFonts w:ascii="Arial" w:hAnsi="Arial" w:cs="Arial"/>
                <w:b/>
                <w:bCs/>
                <w:sz w:val="18"/>
                <w:szCs w:val="18"/>
              </w:rPr>
              <w:t>.  Has (NAME) ever given birth to a child?                              1. Yes        5. No &gt;&gt;15</w:t>
            </w:r>
          </w:p>
        </w:tc>
        <w:tc>
          <w:tcPr>
            <w:tcW w:w="750" w:type="pct"/>
            <w:gridSpan w:val="4"/>
            <w:vAlign w:val="center"/>
          </w:tcPr>
          <w:p w14:paraId="3851B4D3"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3192CD0F"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67D17A16"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6A457C53"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06BF704C"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7943B58C" w14:textId="77777777" w:rsidR="00AD4703" w:rsidRPr="005A7BEF" w:rsidRDefault="00AD4703" w:rsidP="005A7BEF">
            <w:pPr>
              <w:autoSpaceDE w:val="0"/>
              <w:snapToGrid w:val="0"/>
              <w:rPr>
                <w:rFonts w:ascii="Arial" w:hAnsi="Arial" w:cs="Arial"/>
                <w:b/>
                <w:bCs/>
                <w:sz w:val="18"/>
                <w:szCs w:val="18"/>
              </w:rPr>
            </w:pPr>
          </w:p>
        </w:tc>
      </w:tr>
      <w:tr w:rsidR="005A7BEF" w:rsidRPr="005A7BEF" w14:paraId="23B84C6E" w14:textId="77777777" w:rsidTr="001051C0">
        <w:trPr>
          <w:trHeight w:val="29"/>
        </w:trPr>
        <w:tc>
          <w:tcPr>
            <w:tcW w:w="627" w:type="pct"/>
            <w:vAlign w:val="center"/>
          </w:tcPr>
          <w:p w14:paraId="411450BB" w14:textId="16BE3ED9" w:rsidR="00AD4703" w:rsidRPr="005A7BEF" w:rsidRDefault="00C80BF4" w:rsidP="005A7BEF">
            <w:pPr>
              <w:autoSpaceDE w:val="0"/>
              <w:snapToGrid w:val="0"/>
              <w:rPr>
                <w:rFonts w:ascii="Arial" w:hAnsi="Arial" w:cs="Arial"/>
                <w:b/>
                <w:sz w:val="18"/>
                <w:szCs w:val="18"/>
              </w:rPr>
            </w:pPr>
            <w:r w:rsidRPr="005A7BEF">
              <w:rPr>
                <w:rFonts w:ascii="Arial" w:hAnsi="Arial" w:cs="Arial"/>
                <w:b/>
                <w:bCs/>
                <w:sz w:val="18"/>
                <w:szCs w:val="18"/>
              </w:rPr>
              <w:t>9</w:t>
            </w:r>
            <w:r w:rsidR="00AD4703" w:rsidRPr="005A7BEF">
              <w:rPr>
                <w:rFonts w:ascii="Arial" w:hAnsi="Arial" w:cs="Arial"/>
                <w:b/>
                <w:bCs/>
                <w:sz w:val="18"/>
                <w:szCs w:val="18"/>
              </w:rPr>
              <w:t xml:space="preserve">.  How many </w:t>
            </w:r>
            <w:r w:rsidR="00AD4703" w:rsidRPr="005A7BEF">
              <w:rPr>
                <w:rFonts w:ascii="Arial" w:hAnsi="Arial" w:cs="Arial"/>
                <w:b/>
                <w:bCs/>
                <w:sz w:val="18"/>
                <w:szCs w:val="18"/>
                <w:u w:val="single"/>
              </w:rPr>
              <w:t>GIRL</w:t>
            </w:r>
            <w:r w:rsidR="00AD4703" w:rsidRPr="005A7BEF">
              <w:rPr>
                <w:rFonts w:ascii="Arial" w:hAnsi="Arial" w:cs="Arial"/>
                <w:b/>
                <w:bCs/>
                <w:sz w:val="18"/>
                <w:szCs w:val="18"/>
              </w:rPr>
              <w:t xml:space="preserve">S have you given birth to? </w:t>
            </w:r>
          </w:p>
        </w:tc>
        <w:tc>
          <w:tcPr>
            <w:tcW w:w="750" w:type="pct"/>
            <w:gridSpan w:val="4"/>
            <w:vAlign w:val="center"/>
          </w:tcPr>
          <w:p w14:paraId="4369FF95"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547ED550"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20CA4444"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0AA9B541"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2B9B3C35"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7D617C91" w14:textId="77777777" w:rsidR="00AD4703" w:rsidRPr="005A7BEF" w:rsidRDefault="00AD4703" w:rsidP="005A7BEF">
            <w:pPr>
              <w:autoSpaceDE w:val="0"/>
              <w:snapToGrid w:val="0"/>
              <w:rPr>
                <w:rFonts w:ascii="Arial" w:hAnsi="Arial" w:cs="Arial"/>
                <w:b/>
                <w:bCs/>
                <w:sz w:val="18"/>
                <w:szCs w:val="18"/>
              </w:rPr>
            </w:pPr>
          </w:p>
        </w:tc>
      </w:tr>
      <w:tr w:rsidR="005A7BEF" w:rsidRPr="005A7BEF" w14:paraId="1E1EC435" w14:textId="77777777" w:rsidTr="001051C0">
        <w:trPr>
          <w:trHeight w:val="29"/>
        </w:trPr>
        <w:tc>
          <w:tcPr>
            <w:tcW w:w="627" w:type="pct"/>
            <w:vAlign w:val="center"/>
          </w:tcPr>
          <w:p w14:paraId="098A796D" w14:textId="14FC2422" w:rsidR="00AD4703" w:rsidRPr="005A7BEF" w:rsidRDefault="00821317" w:rsidP="005A7BEF">
            <w:pPr>
              <w:autoSpaceDE w:val="0"/>
              <w:snapToGrid w:val="0"/>
              <w:rPr>
                <w:rFonts w:ascii="Arial" w:hAnsi="Arial" w:cs="Arial"/>
                <w:b/>
                <w:sz w:val="18"/>
                <w:szCs w:val="18"/>
              </w:rPr>
            </w:pPr>
            <w:r w:rsidRPr="005A7BEF">
              <w:rPr>
                <w:rFonts w:ascii="Arial" w:hAnsi="Arial" w:cs="Arial"/>
                <w:b/>
                <w:bCs/>
                <w:sz w:val="18"/>
                <w:szCs w:val="18"/>
              </w:rPr>
              <w:t>10</w:t>
            </w:r>
            <w:r w:rsidR="00AD4703" w:rsidRPr="005A7BEF">
              <w:rPr>
                <w:rFonts w:ascii="Arial" w:hAnsi="Arial" w:cs="Arial"/>
                <w:b/>
                <w:bCs/>
                <w:sz w:val="18"/>
                <w:szCs w:val="18"/>
              </w:rPr>
              <w:t xml:space="preserve">.  How many </w:t>
            </w:r>
            <w:r w:rsidR="00AD4703" w:rsidRPr="005A7BEF">
              <w:rPr>
                <w:rFonts w:ascii="Arial" w:hAnsi="Arial" w:cs="Arial"/>
                <w:b/>
                <w:bCs/>
                <w:sz w:val="18"/>
                <w:szCs w:val="18"/>
                <w:u w:val="single"/>
              </w:rPr>
              <w:t>BOYS</w:t>
            </w:r>
            <w:r w:rsidR="00AD4703" w:rsidRPr="005A7BEF">
              <w:rPr>
                <w:rFonts w:ascii="Arial" w:hAnsi="Arial" w:cs="Arial"/>
                <w:b/>
                <w:bCs/>
                <w:sz w:val="18"/>
                <w:szCs w:val="18"/>
              </w:rPr>
              <w:t xml:space="preserve"> have you given birth to? </w:t>
            </w:r>
          </w:p>
        </w:tc>
        <w:tc>
          <w:tcPr>
            <w:tcW w:w="750" w:type="pct"/>
            <w:gridSpan w:val="4"/>
            <w:vAlign w:val="center"/>
          </w:tcPr>
          <w:p w14:paraId="2061074B"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456180AB"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4891F158"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21E492EA"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8E4DB98"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5EC94616" w14:textId="77777777" w:rsidR="00AD4703" w:rsidRPr="005A7BEF" w:rsidRDefault="00AD4703" w:rsidP="005A7BEF">
            <w:pPr>
              <w:autoSpaceDE w:val="0"/>
              <w:snapToGrid w:val="0"/>
              <w:rPr>
                <w:rFonts w:ascii="Arial" w:hAnsi="Arial" w:cs="Arial"/>
                <w:b/>
                <w:bCs/>
                <w:sz w:val="18"/>
                <w:szCs w:val="18"/>
              </w:rPr>
            </w:pPr>
          </w:p>
        </w:tc>
      </w:tr>
      <w:tr w:rsidR="005A7BEF" w:rsidRPr="005A7BEF" w14:paraId="1FB057FF" w14:textId="77777777" w:rsidTr="001051C0">
        <w:trPr>
          <w:trHeight w:val="29"/>
        </w:trPr>
        <w:tc>
          <w:tcPr>
            <w:tcW w:w="627" w:type="pct"/>
            <w:vAlign w:val="center"/>
          </w:tcPr>
          <w:p w14:paraId="1554F782" w14:textId="67B3571C" w:rsidR="00AD4703" w:rsidRPr="005A7BEF" w:rsidRDefault="009D0A95" w:rsidP="005A7BEF">
            <w:pPr>
              <w:autoSpaceDE w:val="0"/>
              <w:snapToGrid w:val="0"/>
              <w:rPr>
                <w:rFonts w:ascii="Arial" w:hAnsi="Arial" w:cs="Arial"/>
                <w:b/>
                <w:sz w:val="18"/>
                <w:szCs w:val="18"/>
              </w:rPr>
            </w:pPr>
            <w:r w:rsidRPr="005A7BEF">
              <w:rPr>
                <w:rFonts w:ascii="Arial" w:hAnsi="Arial" w:cs="Arial"/>
                <w:b/>
                <w:bCs/>
                <w:sz w:val="18"/>
                <w:szCs w:val="18"/>
              </w:rPr>
              <w:t>11</w:t>
            </w:r>
            <w:r w:rsidR="00AD4703" w:rsidRPr="005A7BEF">
              <w:rPr>
                <w:rFonts w:ascii="Arial" w:hAnsi="Arial" w:cs="Arial"/>
                <w:b/>
                <w:bCs/>
                <w:sz w:val="18"/>
                <w:szCs w:val="18"/>
              </w:rPr>
              <w:t>. “I would like to make sure that this is the total number of children born to you.  “</w:t>
            </w:r>
            <w:r w:rsidR="00AD4703" w:rsidRPr="005A7BEF">
              <w:rPr>
                <w:rFonts w:ascii="Arial" w:hAnsi="Arial" w:cs="Arial"/>
                <w:b/>
                <w:bCs/>
                <w:sz w:val="18"/>
                <w:szCs w:val="18"/>
                <w:u w:val="single"/>
              </w:rPr>
              <w:t>(A9+A10) TOTAL</w:t>
            </w:r>
            <w:r w:rsidR="00AD4703" w:rsidRPr="005A7BEF">
              <w:rPr>
                <w:rFonts w:ascii="Arial" w:hAnsi="Arial" w:cs="Arial"/>
                <w:b/>
                <w:bCs/>
                <w:sz w:val="18"/>
                <w:szCs w:val="18"/>
              </w:rPr>
              <w:t xml:space="preserve"> number of children” (the program automatically adds the two figures and reports the total)          1. Yes                5. No</w:t>
            </w:r>
          </w:p>
        </w:tc>
        <w:tc>
          <w:tcPr>
            <w:tcW w:w="750" w:type="pct"/>
            <w:gridSpan w:val="4"/>
            <w:vAlign w:val="center"/>
          </w:tcPr>
          <w:p w14:paraId="77A7FF81"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0301EA6F"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7B8B4D75"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2A2776FF"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470CD7FF"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52C736CA" w14:textId="77777777" w:rsidR="00AD4703" w:rsidRPr="005A7BEF" w:rsidRDefault="00AD4703" w:rsidP="005A7BEF">
            <w:pPr>
              <w:autoSpaceDE w:val="0"/>
              <w:snapToGrid w:val="0"/>
              <w:rPr>
                <w:rFonts w:ascii="Arial" w:hAnsi="Arial" w:cs="Arial"/>
                <w:b/>
                <w:bCs/>
                <w:sz w:val="18"/>
                <w:szCs w:val="18"/>
              </w:rPr>
            </w:pPr>
          </w:p>
        </w:tc>
      </w:tr>
      <w:tr w:rsidR="005A7BEF" w:rsidRPr="005A7BEF" w14:paraId="0A904672" w14:textId="77777777" w:rsidTr="001051C0">
        <w:trPr>
          <w:trHeight w:val="449"/>
        </w:trPr>
        <w:tc>
          <w:tcPr>
            <w:tcW w:w="627" w:type="pct"/>
            <w:vAlign w:val="center"/>
          </w:tcPr>
          <w:p w14:paraId="3CDD3727" w14:textId="2499620E" w:rsidR="00AD4703" w:rsidRPr="005A7BEF" w:rsidRDefault="00CB5F33" w:rsidP="005A7BEF">
            <w:pPr>
              <w:autoSpaceDE w:val="0"/>
              <w:snapToGrid w:val="0"/>
              <w:rPr>
                <w:rFonts w:ascii="Arial" w:hAnsi="Arial" w:cs="Arial"/>
                <w:b/>
                <w:sz w:val="18"/>
                <w:szCs w:val="18"/>
              </w:rPr>
            </w:pPr>
            <w:r w:rsidRPr="005A7BEF">
              <w:rPr>
                <w:rFonts w:ascii="Arial" w:hAnsi="Arial" w:cs="Arial"/>
                <w:b/>
                <w:bCs/>
                <w:sz w:val="18"/>
                <w:szCs w:val="18"/>
              </w:rPr>
              <w:t>12</w:t>
            </w:r>
            <w:r w:rsidR="00AD4703" w:rsidRPr="005A7BEF">
              <w:rPr>
                <w:rFonts w:ascii="Arial" w:hAnsi="Arial" w:cs="Arial"/>
                <w:b/>
                <w:bCs/>
                <w:sz w:val="18"/>
                <w:szCs w:val="18"/>
              </w:rPr>
              <w:t xml:space="preserve">.  How many </w:t>
            </w:r>
            <w:r w:rsidR="00AD4703" w:rsidRPr="005A7BEF">
              <w:rPr>
                <w:rFonts w:ascii="Arial" w:hAnsi="Arial" w:cs="Arial"/>
                <w:b/>
                <w:bCs/>
                <w:sz w:val="18"/>
                <w:szCs w:val="18"/>
                <w:u w:val="single"/>
              </w:rPr>
              <w:t>GIRL</w:t>
            </w:r>
            <w:r w:rsidR="00AD4703" w:rsidRPr="005A7BEF">
              <w:rPr>
                <w:rFonts w:ascii="Arial" w:hAnsi="Arial" w:cs="Arial"/>
                <w:b/>
                <w:bCs/>
                <w:sz w:val="18"/>
                <w:szCs w:val="18"/>
              </w:rPr>
              <w:t xml:space="preserve">S are alive today? </w:t>
            </w:r>
          </w:p>
        </w:tc>
        <w:tc>
          <w:tcPr>
            <w:tcW w:w="750" w:type="pct"/>
            <w:gridSpan w:val="4"/>
            <w:vAlign w:val="center"/>
          </w:tcPr>
          <w:p w14:paraId="0D99B39B"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5C8BEC04"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7EEA43D2"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7C38BE7B"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27F063CE"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4C3197B3" w14:textId="77777777" w:rsidR="00AD4703" w:rsidRPr="005A7BEF" w:rsidRDefault="00AD4703" w:rsidP="005A7BEF">
            <w:pPr>
              <w:autoSpaceDE w:val="0"/>
              <w:snapToGrid w:val="0"/>
              <w:rPr>
                <w:rFonts w:ascii="Arial" w:hAnsi="Arial" w:cs="Arial"/>
                <w:b/>
                <w:bCs/>
                <w:sz w:val="18"/>
                <w:szCs w:val="18"/>
              </w:rPr>
            </w:pPr>
          </w:p>
        </w:tc>
      </w:tr>
      <w:tr w:rsidR="005A7BEF" w:rsidRPr="005A7BEF" w14:paraId="6A914FE5" w14:textId="77777777" w:rsidTr="001051C0">
        <w:trPr>
          <w:trHeight w:val="530"/>
        </w:trPr>
        <w:tc>
          <w:tcPr>
            <w:tcW w:w="627" w:type="pct"/>
            <w:vAlign w:val="center"/>
          </w:tcPr>
          <w:p w14:paraId="7298D7B1" w14:textId="473E7EE1" w:rsidR="00AD4703" w:rsidRPr="005A7BEF" w:rsidRDefault="003B743D" w:rsidP="005A7BEF">
            <w:pPr>
              <w:autoSpaceDE w:val="0"/>
              <w:snapToGrid w:val="0"/>
              <w:rPr>
                <w:rFonts w:ascii="Arial" w:hAnsi="Arial" w:cs="Arial"/>
                <w:b/>
                <w:sz w:val="18"/>
                <w:szCs w:val="18"/>
              </w:rPr>
            </w:pPr>
            <w:r w:rsidRPr="005A7BEF">
              <w:rPr>
                <w:rFonts w:ascii="Arial" w:hAnsi="Arial" w:cs="Arial"/>
                <w:b/>
                <w:bCs/>
                <w:sz w:val="18"/>
                <w:szCs w:val="18"/>
              </w:rPr>
              <w:t>13</w:t>
            </w:r>
            <w:r w:rsidR="00AD4703" w:rsidRPr="005A7BEF">
              <w:rPr>
                <w:rFonts w:ascii="Arial" w:hAnsi="Arial" w:cs="Arial"/>
                <w:b/>
                <w:bCs/>
                <w:sz w:val="18"/>
                <w:szCs w:val="18"/>
              </w:rPr>
              <w:t xml:space="preserve">.  How many </w:t>
            </w:r>
            <w:r w:rsidR="00AD4703" w:rsidRPr="005A7BEF">
              <w:rPr>
                <w:rFonts w:ascii="Arial" w:hAnsi="Arial" w:cs="Arial"/>
                <w:b/>
                <w:bCs/>
                <w:sz w:val="18"/>
                <w:szCs w:val="18"/>
                <w:u w:val="single"/>
              </w:rPr>
              <w:t>BOYS</w:t>
            </w:r>
            <w:r w:rsidR="00AD4703" w:rsidRPr="005A7BEF">
              <w:rPr>
                <w:rFonts w:ascii="Arial" w:hAnsi="Arial" w:cs="Arial"/>
                <w:b/>
                <w:bCs/>
                <w:sz w:val="18"/>
                <w:szCs w:val="18"/>
              </w:rPr>
              <w:t xml:space="preserve"> are alive today? </w:t>
            </w:r>
          </w:p>
        </w:tc>
        <w:tc>
          <w:tcPr>
            <w:tcW w:w="750" w:type="pct"/>
            <w:gridSpan w:val="4"/>
            <w:vAlign w:val="center"/>
          </w:tcPr>
          <w:p w14:paraId="6C979117"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0DA61FDC"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3921022E"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425D6E96"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15683C19"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5AD6491F" w14:textId="77777777" w:rsidR="00AD4703" w:rsidRPr="005A7BEF" w:rsidRDefault="00AD4703" w:rsidP="005A7BEF">
            <w:pPr>
              <w:autoSpaceDE w:val="0"/>
              <w:snapToGrid w:val="0"/>
              <w:rPr>
                <w:rFonts w:ascii="Arial" w:hAnsi="Arial" w:cs="Arial"/>
                <w:b/>
                <w:bCs/>
                <w:sz w:val="18"/>
                <w:szCs w:val="18"/>
              </w:rPr>
            </w:pPr>
          </w:p>
        </w:tc>
      </w:tr>
      <w:tr w:rsidR="005A7BEF" w:rsidRPr="005A7BEF" w14:paraId="61051EAE" w14:textId="77777777" w:rsidTr="001051C0">
        <w:trPr>
          <w:trHeight w:val="29"/>
        </w:trPr>
        <w:tc>
          <w:tcPr>
            <w:tcW w:w="627" w:type="pct"/>
            <w:vAlign w:val="center"/>
          </w:tcPr>
          <w:p w14:paraId="445B564C" w14:textId="77777777" w:rsidR="00076E75" w:rsidRPr="005A7BEF" w:rsidRDefault="00855014" w:rsidP="005A7BEF">
            <w:pPr>
              <w:autoSpaceDE w:val="0"/>
              <w:snapToGrid w:val="0"/>
              <w:rPr>
                <w:rFonts w:ascii="Arial" w:hAnsi="Arial" w:cs="Arial"/>
                <w:b/>
                <w:bCs/>
                <w:sz w:val="18"/>
                <w:szCs w:val="18"/>
              </w:rPr>
            </w:pPr>
            <w:r w:rsidRPr="005A7BEF">
              <w:rPr>
                <w:rFonts w:ascii="Arial" w:hAnsi="Arial" w:cs="Arial"/>
                <w:b/>
                <w:bCs/>
                <w:sz w:val="18"/>
                <w:szCs w:val="18"/>
              </w:rPr>
              <w:t>14. “</w:t>
            </w:r>
            <w:r w:rsidR="00AD4703" w:rsidRPr="005A7BEF">
              <w:rPr>
                <w:rFonts w:ascii="Arial" w:hAnsi="Arial" w:cs="Arial"/>
                <w:b/>
                <w:bCs/>
                <w:sz w:val="18"/>
                <w:szCs w:val="18"/>
              </w:rPr>
              <w:t xml:space="preserve">I would like to make sure that </w:t>
            </w:r>
            <w:r w:rsidR="00AD4703" w:rsidRPr="005A7BEF">
              <w:rPr>
                <w:rFonts w:ascii="Arial" w:hAnsi="Arial" w:cs="Arial"/>
                <w:b/>
                <w:bCs/>
                <w:sz w:val="18"/>
                <w:szCs w:val="18"/>
                <w:u w:val="single"/>
              </w:rPr>
              <w:t>(A12+A13) TOTAL</w:t>
            </w:r>
            <w:r w:rsidR="00AD4703" w:rsidRPr="005A7BEF">
              <w:rPr>
                <w:rFonts w:ascii="Arial" w:hAnsi="Arial" w:cs="Arial"/>
                <w:b/>
                <w:bCs/>
                <w:sz w:val="18"/>
                <w:szCs w:val="18"/>
              </w:rPr>
              <w:t xml:space="preserve"> number </w:t>
            </w:r>
            <w:r w:rsidR="006D47C0" w:rsidRPr="005A7BEF">
              <w:rPr>
                <w:rFonts w:ascii="Arial" w:hAnsi="Arial" w:cs="Arial"/>
                <w:b/>
                <w:bCs/>
                <w:sz w:val="18"/>
                <w:szCs w:val="18"/>
              </w:rPr>
              <w:t>of alive</w:t>
            </w:r>
            <w:r w:rsidR="00AD4703" w:rsidRPr="005A7BEF">
              <w:rPr>
                <w:rFonts w:ascii="Arial" w:hAnsi="Arial" w:cs="Arial"/>
                <w:b/>
                <w:bCs/>
                <w:sz w:val="18"/>
                <w:szCs w:val="18"/>
              </w:rPr>
              <w:t xml:space="preserve"> children” today. Is this correct?     </w:t>
            </w:r>
          </w:p>
          <w:p w14:paraId="08B490BD" w14:textId="22702C2C" w:rsidR="00AD4703" w:rsidRPr="005A7BEF" w:rsidRDefault="00AD4703" w:rsidP="005A7BEF">
            <w:pPr>
              <w:autoSpaceDE w:val="0"/>
              <w:snapToGrid w:val="0"/>
              <w:rPr>
                <w:rFonts w:ascii="Arial" w:hAnsi="Arial" w:cs="Arial"/>
                <w:b/>
                <w:sz w:val="18"/>
                <w:szCs w:val="18"/>
              </w:rPr>
            </w:pPr>
            <w:r w:rsidRPr="005A7BEF">
              <w:rPr>
                <w:rFonts w:ascii="Arial" w:hAnsi="Arial" w:cs="Arial"/>
                <w:b/>
                <w:bCs/>
                <w:sz w:val="18"/>
                <w:szCs w:val="18"/>
              </w:rPr>
              <w:lastRenderedPageBreak/>
              <w:t>1. Yes                5. No</w:t>
            </w:r>
          </w:p>
        </w:tc>
        <w:tc>
          <w:tcPr>
            <w:tcW w:w="750" w:type="pct"/>
            <w:gridSpan w:val="4"/>
            <w:vAlign w:val="center"/>
          </w:tcPr>
          <w:p w14:paraId="122158FC"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245F8979"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0029BD34"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5C4C29FD"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70F3AE4B"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4F72643D" w14:textId="77777777" w:rsidR="00AD4703" w:rsidRPr="005A7BEF" w:rsidRDefault="00AD4703" w:rsidP="005A7BEF">
            <w:pPr>
              <w:autoSpaceDE w:val="0"/>
              <w:snapToGrid w:val="0"/>
              <w:rPr>
                <w:rFonts w:ascii="Arial" w:hAnsi="Arial" w:cs="Arial"/>
                <w:b/>
                <w:bCs/>
                <w:sz w:val="18"/>
                <w:szCs w:val="18"/>
              </w:rPr>
            </w:pPr>
          </w:p>
        </w:tc>
      </w:tr>
      <w:tr w:rsidR="005A7BEF" w:rsidRPr="005A7BEF" w14:paraId="1626A46A" w14:textId="77777777" w:rsidTr="001051C0">
        <w:trPr>
          <w:trHeight w:val="665"/>
        </w:trPr>
        <w:tc>
          <w:tcPr>
            <w:tcW w:w="627" w:type="pct"/>
            <w:vAlign w:val="center"/>
          </w:tcPr>
          <w:p w14:paraId="025E4F01" w14:textId="76921DA1" w:rsidR="008D5AA6" w:rsidRPr="005A7BEF" w:rsidRDefault="00244667" w:rsidP="005A7BEF">
            <w:pPr>
              <w:autoSpaceDE w:val="0"/>
              <w:snapToGrid w:val="0"/>
              <w:rPr>
                <w:rFonts w:ascii="Arial" w:hAnsi="Arial" w:cs="Arial"/>
                <w:b/>
                <w:bCs/>
                <w:sz w:val="18"/>
                <w:szCs w:val="18"/>
              </w:rPr>
            </w:pPr>
            <w:r w:rsidRPr="005A7BEF">
              <w:rPr>
                <w:rFonts w:ascii="Arial" w:hAnsi="Arial" w:cs="Arial"/>
                <w:b/>
                <w:bCs/>
                <w:sz w:val="18"/>
                <w:szCs w:val="18"/>
              </w:rPr>
              <w:t>15</w:t>
            </w:r>
            <w:r w:rsidR="00AD4703" w:rsidRPr="005A7BEF">
              <w:rPr>
                <w:rFonts w:ascii="Arial" w:hAnsi="Arial" w:cs="Arial"/>
                <w:b/>
                <w:bCs/>
                <w:sz w:val="18"/>
                <w:szCs w:val="18"/>
              </w:rPr>
              <w:t xml:space="preserve">.  Did (Name) have any pregnancy that did not end in a live birth?                   </w:t>
            </w:r>
          </w:p>
          <w:p w14:paraId="25E4215D" w14:textId="7541772D"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1. Yes   5. No </w:t>
            </w:r>
            <w:r w:rsidR="00DF2745" w:rsidRPr="005A7BEF">
              <w:rPr>
                <w:rFonts w:ascii="Arial" w:hAnsi="Arial" w:cs="Arial"/>
                <w:b/>
                <w:bCs/>
                <w:sz w:val="18"/>
                <w:szCs w:val="18"/>
              </w:rPr>
              <w:t xml:space="preserve">&gt;&gt; </w:t>
            </w:r>
            <w:r w:rsidR="00076E75" w:rsidRPr="005A7BEF">
              <w:rPr>
                <w:rFonts w:ascii="Arial" w:hAnsi="Arial" w:cs="Arial"/>
                <w:b/>
                <w:bCs/>
                <w:sz w:val="18"/>
                <w:szCs w:val="18"/>
              </w:rPr>
              <w:t>17</w:t>
            </w:r>
          </w:p>
        </w:tc>
        <w:tc>
          <w:tcPr>
            <w:tcW w:w="750" w:type="pct"/>
            <w:gridSpan w:val="4"/>
            <w:vAlign w:val="center"/>
          </w:tcPr>
          <w:p w14:paraId="3BE0BBD6"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3792CC6C"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15B9103F"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77B0FF86"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C47B230"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458BB4AD" w14:textId="77777777" w:rsidR="00AD4703" w:rsidRPr="005A7BEF" w:rsidRDefault="00AD4703" w:rsidP="005A7BEF">
            <w:pPr>
              <w:autoSpaceDE w:val="0"/>
              <w:snapToGrid w:val="0"/>
              <w:rPr>
                <w:rFonts w:ascii="Arial" w:hAnsi="Arial" w:cs="Arial"/>
                <w:b/>
                <w:bCs/>
                <w:sz w:val="18"/>
                <w:szCs w:val="18"/>
              </w:rPr>
            </w:pPr>
          </w:p>
        </w:tc>
      </w:tr>
      <w:tr w:rsidR="005A7BEF" w:rsidRPr="005A7BEF" w14:paraId="0E1ECC28" w14:textId="77777777" w:rsidTr="001051C0">
        <w:trPr>
          <w:trHeight w:val="665"/>
        </w:trPr>
        <w:tc>
          <w:tcPr>
            <w:tcW w:w="627" w:type="pct"/>
            <w:vAlign w:val="center"/>
          </w:tcPr>
          <w:p w14:paraId="4C2AAB05" w14:textId="295CCA29" w:rsidR="00501809" w:rsidRPr="005A7BEF" w:rsidRDefault="00501809" w:rsidP="005A7BEF">
            <w:pPr>
              <w:autoSpaceDE w:val="0"/>
              <w:snapToGrid w:val="0"/>
              <w:rPr>
                <w:rFonts w:ascii="Arial" w:hAnsi="Arial" w:cs="Arial"/>
                <w:b/>
                <w:bCs/>
                <w:sz w:val="18"/>
                <w:szCs w:val="18"/>
              </w:rPr>
            </w:pPr>
            <w:r w:rsidRPr="005A7BEF">
              <w:rPr>
                <w:rFonts w:ascii="Arial" w:hAnsi="Arial" w:cs="Arial"/>
                <w:b/>
                <w:bCs/>
                <w:sz w:val="18"/>
                <w:szCs w:val="18"/>
              </w:rPr>
              <w:t>16. How many of those</w:t>
            </w:r>
          </w:p>
          <w:p w14:paraId="1BEFCA57" w14:textId="77777777" w:rsidR="00501809" w:rsidRPr="005A7BEF" w:rsidRDefault="00501809" w:rsidP="005A7BEF">
            <w:pPr>
              <w:autoSpaceDE w:val="0"/>
              <w:snapToGrid w:val="0"/>
              <w:rPr>
                <w:rFonts w:ascii="Arial" w:hAnsi="Arial" w:cs="Arial"/>
                <w:b/>
                <w:bCs/>
                <w:sz w:val="18"/>
                <w:szCs w:val="18"/>
              </w:rPr>
            </w:pPr>
            <w:r w:rsidRPr="005A7BEF">
              <w:rPr>
                <w:rFonts w:ascii="Arial" w:hAnsi="Arial" w:cs="Arial"/>
                <w:b/>
                <w:bCs/>
                <w:sz w:val="18"/>
                <w:szCs w:val="18"/>
              </w:rPr>
              <w:t>pregnancies did not end in</w:t>
            </w:r>
          </w:p>
          <w:p w14:paraId="36952B23" w14:textId="5932382E" w:rsidR="00985D7C" w:rsidRPr="005A7BEF" w:rsidRDefault="00501809" w:rsidP="005A7BEF">
            <w:pPr>
              <w:autoSpaceDE w:val="0"/>
              <w:snapToGrid w:val="0"/>
              <w:rPr>
                <w:rFonts w:ascii="Arial" w:hAnsi="Arial" w:cs="Arial"/>
                <w:b/>
                <w:bCs/>
                <w:sz w:val="18"/>
                <w:szCs w:val="18"/>
              </w:rPr>
            </w:pPr>
            <w:r w:rsidRPr="005A7BEF">
              <w:rPr>
                <w:rFonts w:ascii="Arial" w:hAnsi="Arial" w:cs="Arial"/>
                <w:b/>
                <w:bCs/>
                <w:sz w:val="18"/>
                <w:szCs w:val="18"/>
              </w:rPr>
              <w:t>a live birth?</w:t>
            </w:r>
          </w:p>
        </w:tc>
        <w:tc>
          <w:tcPr>
            <w:tcW w:w="750" w:type="pct"/>
            <w:gridSpan w:val="4"/>
            <w:vAlign w:val="center"/>
          </w:tcPr>
          <w:p w14:paraId="13A4B336" w14:textId="77777777" w:rsidR="00985D7C" w:rsidRPr="005A7BEF" w:rsidRDefault="00985D7C" w:rsidP="005A7BEF">
            <w:pPr>
              <w:autoSpaceDE w:val="0"/>
              <w:snapToGrid w:val="0"/>
              <w:rPr>
                <w:rFonts w:ascii="Arial" w:hAnsi="Arial" w:cs="Arial"/>
                <w:b/>
                <w:bCs/>
                <w:sz w:val="18"/>
                <w:szCs w:val="18"/>
              </w:rPr>
            </w:pPr>
          </w:p>
        </w:tc>
        <w:tc>
          <w:tcPr>
            <w:tcW w:w="745" w:type="pct"/>
            <w:gridSpan w:val="4"/>
          </w:tcPr>
          <w:p w14:paraId="307BDBC3" w14:textId="77777777" w:rsidR="00985D7C" w:rsidRPr="005A7BEF" w:rsidRDefault="00985D7C" w:rsidP="005A7BEF">
            <w:pPr>
              <w:autoSpaceDE w:val="0"/>
              <w:snapToGrid w:val="0"/>
              <w:rPr>
                <w:rFonts w:ascii="Arial" w:hAnsi="Arial" w:cs="Arial"/>
                <w:b/>
                <w:bCs/>
                <w:sz w:val="18"/>
                <w:szCs w:val="18"/>
              </w:rPr>
            </w:pPr>
          </w:p>
        </w:tc>
        <w:tc>
          <w:tcPr>
            <w:tcW w:w="512" w:type="pct"/>
            <w:gridSpan w:val="3"/>
            <w:vAlign w:val="center"/>
          </w:tcPr>
          <w:p w14:paraId="1AAA83B6" w14:textId="77777777" w:rsidR="00985D7C" w:rsidRPr="005A7BEF" w:rsidRDefault="00985D7C" w:rsidP="005A7BEF">
            <w:pPr>
              <w:autoSpaceDE w:val="0"/>
              <w:snapToGrid w:val="0"/>
              <w:rPr>
                <w:rFonts w:ascii="Arial" w:hAnsi="Arial" w:cs="Arial"/>
                <w:b/>
                <w:bCs/>
                <w:sz w:val="18"/>
                <w:szCs w:val="18"/>
              </w:rPr>
            </w:pPr>
          </w:p>
        </w:tc>
        <w:tc>
          <w:tcPr>
            <w:tcW w:w="863" w:type="pct"/>
            <w:gridSpan w:val="4"/>
          </w:tcPr>
          <w:p w14:paraId="1A8B959E" w14:textId="77777777" w:rsidR="00985D7C" w:rsidRPr="005A7BEF" w:rsidRDefault="00985D7C" w:rsidP="005A7BEF">
            <w:pPr>
              <w:autoSpaceDE w:val="0"/>
              <w:snapToGrid w:val="0"/>
              <w:rPr>
                <w:rFonts w:ascii="Arial" w:hAnsi="Arial" w:cs="Arial"/>
                <w:b/>
                <w:bCs/>
                <w:sz w:val="18"/>
                <w:szCs w:val="18"/>
              </w:rPr>
            </w:pPr>
          </w:p>
        </w:tc>
        <w:tc>
          <w:tcPr>
            <w:tcW w:w="696" w:type="pct"/>
            <w:gridSpan w:val="3"/>
          </w:tcPr>
          <w:p w14:paraId="77F78039" w14:textId="77777777" w:rsidR="00985D7C" w:rsidRPr="005A7BEF" w:rsidRDefault="00985D7C" w:rsidP="005A7BEF">
            <w:pPr>
              <w:autoSpaceDE w:val="0"/>
              <w:snapToGrid w:val="0"/>
              <w:rPr>
                <w:rFonts w:ascii="Arial" w:hAnsi="Arial" w:cs="Arial"/>
                <w:b/>
                <w:bCs/>
                <w:sz w:val="18"/>
                <w:szCs w:val="18"/>
              </w:rPr>
            </w:pPr>
          </w:p>
        </w:tc>
        <w:tc>
          <w:tcPr>
            <w:tcW w:w="807" w:type="pct"/>
            <w:gridSpan w:val="4"/>
          </w:tcPr>
          <w:p w14:paraId="6CFF02E4" w14:textId="77777777" w:rsidR="00985D7C" w:rsidRPr="005A7BEF" w:rsidRDefault="00985D7C" w:rsidP="005A7BEF">
            <w:pPr>
              <w:autoSpaceDE w:val="0"/>
              <w:snapToGrid w:val="0"/>
              <w:rPr>
                <w:rFonts w:ascii="Arial" w:hAnsi="Arial" w:cs="Arial"/>
                <w:b/>
                <w:bCs/>
                <w:sz w:val="18"/>
                <w:szCs w:val="18"/>
              </w:rPr>
            </w:pPr>
          </w:p>
        </w:tc>
      </w:tr>
      <w:tr w:rsidR="005A7BEF" w:rsidRPr="005A7BEF" w14:paraId="7B316DCD" w14:textId="77777777" w:rsidTr="001051C0">
        <w:trPr>
          <w:trHeight w:val="588"/>
        </w:trPr>
        <w:tc>
          <w:tcPr>
            <w:tcW w:w="627" w:type="pct"/>
            <w:vAlign w:val="center"/>
          </w:tcPr>
          <w:p w14:paraId="7C54962F" w14:textId="1D2A9D0E" w:rsidR="00AD4703" w:rsidRPr="005A7BEF" w:rsidRDefault="009647CC" w:rsidP="005A7BEF">
            <w:pPr>
              <w:autoSpaceDE w:val="0"/>
              <w:snapToGrid w:val="0"/>
              <w:rPr>
                <w:rFonts w:ascii="Arial" w:hAnsi="Arial" w:cs="Arial"/>
                <w:b/>
                <w:bCs/>
                <w:sz w:val="18"/>
                <w:szCs w:val="18"/>
              </w:rPr>
            </w:pPr>
            <w:r w:rsidRPr="005A7BEF">
              <w:rPr>
                <w:rFonts w:ascii="Arial" w:hAnsi="Arial" w:cs="Arial"/>
                <w:b/>
                <w:bCs/>
                <w:sz w:val="18"/>
                <w:szCs w:val="18"/>
              </w:rPr>
              <w:t>17.  [TO BE ASKED ONLY IF CONTRADITICTION IN RESPONSES TO 11 AND 14] From what you have told me, it sounds likes you have given birth to more children than are currently alive. Is this correct?</w:t>
            </w:r>
            <w:r w:rsidR="008D5AA6" w:rsidRPr="005A7BEF">
              <w:rPr>
                <w:rFonts w:ascii="Arial" w:hAnsi="Arial" w:cs="Arial"/>
                <w:b/>
                <w:bCs/>
                <w:sz w:val="18"/>
                <w:szCs w:val="18"/>
              </w:rPr>
              <w:t xml:space="preserve">  </w:t>
            </w:r>
          </w:p>
          <w:p w14:paraId="71F684E3" w14:textId="5EE0B295" w:rsidR="008D5AA6" w:rsidRPr="005A7BEF" w:rsidRDefault="00AF0B7B" w:rsidP="005A7BEF">
            <w:pPr>
              <w:autoSpaceDE w:val="0"/>
              <w:snapToGrid w:val="0"/>
              <w:rPr>
                <w:rFonts w:ascii="Arial" w:hAnsi="Arial" w:cs="Arial"/>
                <w:b/>
                <w:bCs/>
                <w:sz w:val="18"/>
                <w:szCs w:val="18"/>
              </w:rPr>
            </w:pPr>
            <w:r w:rsidRPr="005A7BEF">
              <w:rPr>
                <w:rFonts w:ascii="Arial" w:hAnsi="Arial" w:cs="Arial"/>
                <w:b/>
                <w:bCs/>
                <w:sz w:val="18"/>
                <w:szCs w:val="18"/>
              </w:rPr>
              <w:t xml:space="preserve">1. </w:t>
            </w:r>
            <w:r w:rsidR="008D5AA6" w:rsidRPr="005A7BEF">
              <w:rPr>
                <w:rFonts w:ascii="Arial" w:hAnsi="Arial" w:cs="Arial"/>
                <w:b/>
                <w:bCs/>
                <w:sz w:val="18"/>
                <w:szCs w:val="18"/>
              </w:rPr>
              <w:t>Yes</w:t>
            </w:r>
            <w:r w:rsidRPr="005A7BEF">
              <w:rPr>
                <w:rFonts w:ascii="Arial" w:hAnsi="Arial" w:cs="Arial"/>
                <w:b/>
                <w:bCs/>
                <w:sz w:val="18"/>
                <w:szCs w:val="18"/>
              </w:rPr>
              <w:t xml:space="preserve">      5. No</w:t>
            </w:r>
            <w:r w:rsidR="008D36F4" w:rsidRPr="005A7BEF">
              <w:rPr>
                <w:rFonts w:ascii="Arial" w:hAnsi="Arial" w:cs="Arial"/>
                <w:b/>
                <w:bCs/>
                <w:sz w:val="18"/>
                <w:szCs w:val="18"/>
              </w:rPr>
              <w:t>&gt;&gt;2</w:t>
            </w:r>
            <w:r w:rsidR="00456743" w:rsidRPr="005A7BEF">
              <w:rPr>
                <w:rFonts w:ascii="Arial" w:hAnsi="Arial" w:cs="Arial"/>
                <w:b/>
                <w:bCs/>
                <w:sz w:val="18"/>
                <w:szCs w:val="18"/>
              </w:rPr>
              <w:t>2</w:t>
            </w:r>
          </w:p>
        </w:tc>
        <w:tc>
          <w:tcPr>
            <w:tcW w:w="750" w:type="pct"/>
            <w:gridSpan w:val="4"/>
            <w:vAlign w:val="center"/>
          </w:tcPr>
          <w:p w14:paraId="1954F11A"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6AB23701"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51F502EB"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3F7DDE3E"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AC3C770"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23C70881" w14:textId="77777777" w:rsidR="00AD4703" w:rsidRPr="005A7BEF" w:rsidRDefault="00AD4703" w:rsidP="005A7BEF">
            <w:pPr>
              <w:autoSpaceDE w:val="0"/>
              <w:snapToGrid w:val="0"/>
              <w:rPr>
                <w:rFonts w:ascii="Arial" w:hAnsi="Arial" w:cs="Arial"/>
                <w:b/>
                <w:bCs/>
                <w:sz w:val="18"/>
                <w:szCs w:val="18"/>
              </w:rPr>
            </w:pPr>
          </w:p>
        </w:tc>
      </w:tr>
      <w:tr w:rsidR="005A7BEF" w:rsidRPr="005A7BEF" w14:paraId="7FC3010F" w14:textId="77777777" w:rsidTr="001051C0">
        <w:trPr>
          <w:trHeight w:val="29"/>
        </w:trPr>
        <w:tc>
          <w:tcPr>
            <w:tcW w:w="627" w:type="pct"/>
            <w:vMerge w:val="restart"/>
            <w:vAlign w:val="center"/>
          </w:tcPr>
          <w:p w14:paraId="381F9F82"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18.</w:t>
            </w:r>
          </w:p>
        </w:tc>
        <w:tc>
          <w:tcPr>
            <w:tcW w:w="750" w:type="pct"/>
            <w:gridSpan w:val="4"/>
            <w:shd w:val="clear" w:color="auto" w:fill="A6A6A6" w:themeFill="background1" w:themeFillShade="A6"/>
            <w:vAlign w:val="center"/>
          </w:tcPr>
          <w:p w14:paraId="3037203C"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1</w:t>
            </w:r>
            <w:r w:rsidRPr="005A7BEF">
              <w:rPr>
                <w:rFonts w:ascii="Arial" w:hAnsi="Arial" w:cs="Arial"/>
                <w:b/>
                <w:bCs/>
                <w:sz w:val="18"/>
                <w:szCs w:val="18"/>
                <w:vertAlign w:val="superscript"/>
              </w:rPr>
              <w:t>st</w:t>
            </w:r>
            <w:r w:rsidRPr="005A7BEF">
              <w:rPr>
                <w:rFonts w:ascii="Arial" w:hAnsi="Arial" w:cs="Arial"/>
                <w:b/>
                <w:bCs/>
                <w:sz w:val="18"/>
                <w:szCs w:val="18"/>
              </w:rPr>
              <w:t xml:space="preserve"> Child That Died</w:t>
            </w:r>
          </w:p>
        </w:tc>
        <w:tc>
          <w:tcPr>
            <w:tcW w:w="745" w:type="pct"/>
            <w:gridSpan w:val="4"/>
            <w:shd w:val="clear" w:color="auto" w:fill="A6A6A6" w:themeFill="background1" w:themeFillShade="A6"/>
            <w:vAlign w:val="center"/>
          </w:tcPr>
          <w:p w14:paraId="4DDC67C0"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2</w:t>
            </w:r>
            <w:r w:rsidRPr="005A7BEF">
              <w:rPr>
                <w:rFonts w:ascii="Arial" w:hAnsi="Arial" w:cs="Arial"/>
                <w:b/>
                <w:bCs/>
                <w:sz w:val="18"/>
                <w:szCs w:val="18"/>
                <w:vertAlign w:val="superscript"/>
              </w:rPr>
              <w:t>nd</w:t>
            </w:r>
            <w:r w:rsidRPr="005A7BEF">
              <w:rPr>
                <w:rFonts w:ascii="Arial" w:hAnsi="Arial" w:cs="Arial"/>
                <w:b/>
                <w:bCs/>
                <w:sz w:val="18"/>
                <w:szCs w:val="18"/>
              </w:rPr>
              <w:t xml:space="preserve"> Child That Died</w:t>
            </w:r>
          </w:p>
        </w:tc>
        <w:tc>
          <w:tcPr>
            <w:tcW w:w="1091" w:type="pct"/>
            <w:gridSpan w:val="5"/>
            <w:shd w:val="clear" w:color="auto" w:fill="A6A6A6" w:themeFill="background1" w:themeFillShade="A6"/>
            <w:vAlign w:val="center"/>
          </w:tcPr>
          <w:p w14:paraId="1B85154E"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3</w:t>
            </w:r>
            <w:r w:rsidRPr="005A7BEF">
              <w:rPr>
                <w:rFonts w:ascii="Arial" w:hAnsi="Arial" w:cs="Arial"/>
                <w:b/>
                <w:bCs/>
                <w:sz w:val="18"/>
                <w:szCs w:val="18"/>
                <w:vertAlign w:val="superscript"/>
              </w:rPr>
              <w:t>rd</w:t>
            </w:r>
            <w:r w:rsidRPr="005A7BEF">
              <w:rPr>
                <w:rFonts w:ascii="Arial" w:hAnsi="Arial" w:cs="Arial"/>
                <w:b/>
                <w:bCs/>
                <w:sz w:val="18"/>
                <w:szCs w:val="18"/>
              </w:rPr>
              <w:t xml:space="preserve"> Child That Died</w:t>
            </w:r>
          </w:p>
        </w:tc>
        <w:tc>
          <w:tcPr>
            <w:tcW w:w="980" w:type="pct"/>
            <w:gridSpan w:val="5"/>
            <w:shd w:val="clear" w:color="auto" w:fill="A6A6A6" w:themeFill="background1" w:themeFillShade="A6"/>
            <w:vAlign w:val="center"/>
          </w:tcPr>
          <w:p w14:paraId="5B8F2208"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4</w:t>
            </w:r>
            <w:r w:rsidRPr="005A7BEF">
              <w:rPr>
                <w:rFonts w:ascii="Arial" w:hAnsi="Arial" w:cs="Arial"/>
                <w:b/>
                <w:bCs/>
                <w:sz w:val="18"/>
                <w:szCs w:val="18"/>
                <w:vertAlign w:val="superscript"/>
              </w:rPr>
              <w:t>th</w:t>
            </w:r>
            <w:r w:rsidRPr="005A7BEF">
              <w:rPr>
                <w:rFonts w:ascii="Arial" w:hAnsi="Arial" w:cs="Arial"/>
                <w:b/>
                <w:bCs/>
                <w:sz w:val="18"/>
                <w:szCs w:val="18"/>
              </w:rPr>
              <w:t xml:space="preserve"> Child That Died</w:t>
            </w:r>
          </w:p>
        </w:tc>
        <w:tc>
          <w:tcPr>
            <w:tcW w:w="807" w:type="pct"/>
            <w:gridSpan w:val="4"/>
            <w:shd w:val="clear" w:color="auto" w:fill="A6A6A6" w:themeFill="background1" w:themeFillShade="A6"/>
            <w:vAlign w:val="center"/>
          </w:tcPr>
          <w:p w14:paraId="1D197ECD"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5</w:t>
            </w:r>
            <w:r w:rsidRPr="005A7BEF">
              <w:rPr>
                <w:rFonts w:ascii="Arial" w:hAnsi="Arial" w:cs="Arial"/>
                <w:b/>
                <w:bCs/>
                <w:sz w:val="18"/>
                <w:szCs w:val="18"/>
                <w:vertAlign w:val="superscript"/>
              </w:rPr>
              <w:t>th</w:t>
            </w:r>
            <w:r w:rsidRPr="005A7BEF">
              <w:rPr>
                <w:rFonts w:ascii="Arial" w:hAnsi="Arial" w:cs="Arial"/>
                <w:b/>
                <w:bCs/>
                <w:sz w:val="18"/>
                <w:szCs w:val="18"/>
              </w:rPr>
              <w:t xml:space="preserve"> Child That Died</w:t>
            </w:r>
          </w:p>
        </w:tc>
      </w:tr>
      <w:tr w:rsidR="005A7BEF" w:rsidRPr="005A7BEF" w14:paraId="39E56436" w14:textId="77777777" w:rsidTr="00F96CD6">
        <w:trPr>
          <w:trHeight w:val="29"/>
        </w:trPr>
        <w:tc>
          <w:tcPr>
            <w:tcW w:w="627" w:type="pct"/>
            <w:vMerge/>
            <w:vAlign w:val="center"/>
          </w:tcPr>
          <w:p w14:paraId="196D02BF" w14:textId="77777777" w:rsidR="00AD4703" w:rsidRPr="005A7BEF" w:rsidRDefault="00AD4703" w:rsidP="005A7BEF">
            <w:pPr>
              <w:autoSpaceDE w:val="0"/>
              <w:snapToGrid w:val="0"/>
              <w:rPr>
                <w:rFonts w:ascii="Arial" w:hAnsi="Arial" w:cs="Arial"/>
                <w:b/>
                <w:bCs/>
                <w:sz w:val="18"/>
                <w:szCs w:val="18"/>
              </w:rPr>
            </w:pPr>
          </w:p>
        </w:tc>
        <w:tc>
          <w:tcPr>
            <w:tcW w:w="207" w:type="pct"/>
            <w:vAlign w:val="center"/>
          </w:tcPr>
          <w:p w14:paraId="060F069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w:t>
            </w:r>
          </w:p>
          <w:p w14:paraId="097BD6D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Name</w:t>
            </w:r>
          </w:p>
        </w:tc>
        <w:tc>
          <w:tcPr>
            <w:tcW w:w="188" w:type="pct"/>
            <w:vAlign w:val="center"/>
          </w:tcPr>
          <w:p w14:paraId="6EED109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b. Year Born</w:t>
            </w:r>
          </w:p>
        </w:tc>
        <w:tc>
          <w:tcPr>
            <w:tcW w:w="148" w:type="pct"/>
            <w:vAlign w:val="center"/>
          </w:tcPr>
          <w:p w14:paraId="17A1D2E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c. Sex</w:t>
            </w:r>
          </w:p>
        </w:tc>
        <w:tc>
          <w:tcPr>
            <w:tcW w:w="207" w:type="pct"/>
            <w:vAlign w:val="center"/>
          </w:tcPr>
          <w:p w14:paraId="36240F21"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d. Age When Died (Yrs &amp; Mths)</w:t>
            </w:r>
          </w:p>
        </w:tc>
        <w:tc>
          <w:tcPr>
            <w:tcW w:w="207" w:type="pct"/>
            <w:vAlign w:val="center"/>
          </w:tcPr>
          <w:p w14:paraId="2065357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w:t>
            </w:r>
          </w:p>
          <w:p w14:paraId="65C0CCD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Name</w:t>
            </w:r>
          </w:p>
        </w:tc>
        <w:tc>
          <w:tcPr>
            <w:tcW w:w="183" w:type="pct"/>
            <w:vAlign w:val="center"/>
          </w:tcPr>
          <w:p w14:paraId="307FB0F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b. Year Born</w:t>
            </w:r>
          </w:p>
        </w:tc>
        <w:tc>
          <w:tcPr>
            <w:tcW w:w="148" w:type="pct"/>
            <w:vAlign w:val="center"/>
          </w:tcPr>
          <w:p w14:paraId="2DB5EC65"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c. Sex</w:t>
            </w:r>
          </w:p>
        </w:tc>
        <w:tc>
          <w:tcPr>
            <w:tcW w:w="207" w:type="pct"/>
            <w:vAlign w:val="center"/>
          </w:tcPr>
          <w:p w14:paraId="373ABCA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d. Age When Died (Yrs &amp; Mths)</w:t>
            </w:r>
          </w:p>
        </w:tc>
        <w:tc>
          <w:tcPr>
            <w:tcW w:w="268" w:type="pct"/>
            <w:gridSpan w:val="2"/>
            <w:vAlign w:val="center"/>
          </w:tcPr>
          <w:p w14:paraId="636423F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w:t>
            </w:r>
          </w:p>
          <w:p w14:paraId="13C497A5"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Name</w:t>
            </w:r>
          </w:p>
        </w:tc>
        <w:tc>
          <w:tcPr>
            <w:tcW w:w="244" w:type="pct"/>
            <w:vAlign w:val="center"/>
          </w:tcPr>
          <w:p w14:paraId="77FA5168"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b. Year Born</w:t>
            </w:r>
          </w:p>
        </w:tc>
        <w:tc>
          <w:tcPr>
            <w:tcW w:w="195" w:type="pct"/>
            <w:vAlign w:val="center"/>
          </w:tcPr>
          <w:p w14:paraId="5911F306"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c. Sex</w:t>
            </w:r>
          </w:p>
        </w:tc>
        <w:tc>
          <w:tcPr>
            <w:tcW w:w="384" w:type="pct"/>
            <w:vAlign w:val="center"/>
          </w:tcPr>
          <w:p w14:paraId="20A50AEB"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d. Age When Died (Yrs &amp; Mths)</w:t>
            </w:r>
          </w:p>
        </w:tc>
        <w:tc>
          <w:tcPr>
            <w:tcW w:w="207" w:type="pct"/>
            <w:vAlign w:val="center"/>
          </w:tcPr>
          <w:p w14:paraId="76A095C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w:t>
            </w:r>
          </w:p>
          <w:p w14:paraId="099E431E"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Name</w:t>
            </w:r>
          </w:p>
        </w:tc>
        <w:tc>
          <w:tcPr>
            <w:tcW w:w="239" w:type="pct"/>
            <w:gridSpan w:val="2"/>
            <w:vAlign w:val="center"/>
          </w:tcPr>
          <w:p w14:paraId="17819152"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b. Year Born</w:t>
            </w:r>
          </w:p>
        </w:tc>
        <w:tc>
          <w:tcPr>
            <w:tcW w:w="244" w:type="pct"/>
            <w:vAlign w:val="center"/>
          </w:tcPr>
          <w:p w14:paraId="60B0ABD6"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c. Sex</w:t>
            </w:r>
          </w:p>
        </w:tc>
        <w:tc>
          <w:tcPr>
            <w:tcW w:w="290" w:type="pct"/>
            <w:vAlign w:val="center"/>
          </w:tcPr>
          <w:p w14:paraId="74BD21A8"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d. Age When Died (Yrs &amp; Mths)</w:t>
            </w:r>
          </w:p>
        </w:tc>
        <w:tc>
          <w:tcPr>
            <w:tcW w:w="207" w:type="pct"/>
            <w:vAlign w:val="center"/>
          </w:tcPr>
          <w:p w14:paraId="16C11FF9"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w:t>
            </w:r>
          </w:p>
          <w:p w14:paraId="09F4435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Name</w:t>
            </w:r>
          </w:p>
        </w:tc>
        <w:tc>
          <w:tcPr>
            <w:tcW w:w="183" w:type="pct"/>
            <w:vAlign w:val="center"/>
          </w:tcPr>
          <w:p w14:paraId="7AC816B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b. Year Born</w:t>
            </w:r>
          </w:p>
        </w:tc>
        <w:tc>
          <w:tcPr>
            <w:tcW w:w="158" w:type="pct"/>
            <w:vAlign w:val="center"/>
          </w:tcPr>
          <w:p w14:paraId="691BD6C6"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c. Sex</w:t>
            </w:r>
          </w:p>
        </w:tc>
        <w:tc>
          <w:tcPr>
            <w:tcW w:w="259" w:type="pct"/>
            <w:vAlign w:val="center"/>
          </w:tcPr>
          <w:p w14:paraId="6C0B4C9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d. Age When Died (Yrs &amp; Mths)</w:t>
            </w:r>
          </w:p>
        </w:tc>
      </w:tr>
      <w:tr w:rsidR="005A7BEF" w:rsidRPr="005A7BEF" w14:paraId="78C2F2EF" w14:textId="77777777" w:rsidTr="00F96CD6">
        <w:trPr>
          <w:trHeight w:val="25"/>
        </w:trPr>
        <w:tc>
          <w:tcPr>
            <w:tcW w:w="627" w:type="pct"/>
            <w:vMerge/>
            <w:vAlign w:val="center"/>
          </w:tcPr>
          <w:p w14:paraId="392502A6" w14:textId="77777777" w:rsidR="007A32FC" w:rsidRPr="005A7BEF" w:rsidRDefault="007A32FC" w:rsidP="005A7BEF">
            <w:pPr>
              <w:autoSpaceDE w:val="0"/>
              <w:snapToGrid w:val="0"/>
              <w:rPr>
                <w:rFonts w:ascii="Arial" w:hAnsi="Arial" w:cs="Arial"/>
                <w:b/>
                <w:bCs/>
                <w:sz w:val="18"/>
                <w:szCs w:val="18"/>
              </w:rPr>
            </w:pPr>
          </w:p>
        </w:tc>
        <w:tc>
          <w:tcPr>
            <w:tcW w:w="207" w:type="pct"/>
            <w:vAlign w:val="center"/>
          </w:tcPr>
          <w:p w14:paraId="5BE36E5F" w14:textId="77777777" w:rsidR="007A32FC" w:rsidRPr="005A7BEF" w:rsidRDefault="007A32FC" w:rsidP="005A7BEF">
            <w:pPr>
              <w:autoSpaceDE w:val="0"/>
              <w:snapToGrid w:val="0"/>
              <w:rPr>
                <w:rFonts w:ascii="Arial" w:hAnsi="Arial" w:cs="Arial"/>
                <w:b/>
                <w:bCs/>
                <w:sz w:val="18"/>
                <w:szCs w:val="18"/>
              </w:rPr>
            </w:pPr>
          </w:p>
        </w:tc>
        <w:tc>
          <w:tcPr>
            <w:tcW w:w="188" w:type="pct"/>
            <w:vAlign w:val="center"/>
          </w:tcPr>
          <w:p w14:paraId="3F0E2B12" w14:textId="77777777" w:rsidR="007A32FC" w:rsidRPr="005A7BEF" w:rsidRDefault="007A32FC" w:rsidP="005A7BEF">
            <w:pPr>
              <w:autoSpaceDE w:val="0"/>
              <w:snapToGrid w:val="0"/>
              <w:rPr>
                <w:rFonts w:ascii="Arial" w:hAnsi="Arial" w:cs="Arial"/>
                <w:b/>
                <w:bCs/>
                <w:sz w:val="18"/>
                <w:szCs w:val="18"/>
              </w:rPr>
            </w:pPr>
          </w:p>
        </w:tc>
        <w:tc>
          <w:tcPr>
            <w:tcW w:w="148" w:type="pct"/>
            <w:vAlign w:val="center"/>
          </w:tcPr>
          <w:p w14:paraId="1D973559" w14:textId="77777777" w:rsidR="007A32FC" w:rsidRPr="005A7BEF" w:rsidRDefault="007A32FC" w:rsidP="005A7BEF">
            <w:pPr>
              <w:autoSpaceDE w:val="0"/>
              <w:snapToGrid w:val="0"/>
              <w:rPr>
                <w:rFonts w:ascii="Arial" w:hAnsi="Arial" w:cs="Arial"/>
                <w:b/>
                <w:bCs/>
                <w:sz w:val="18"/>
                <w:szCs w:val="18"/>
              </w:rPr>
            </w:pPr>
          </w:p>
        </w:tc>
        <w:tc>
          <w:tcPr>
            <w:tcW w:w="207" w:type="pct"/>
            <w:vAlign w:val="center"/>
          </w:tcPr>
          <w:p w14:paraId="4CE648B6" w14:textId="77777777" w:rsidR="007A32FC" w:rsidRPr="005A7BEF" w:rsidRDefault="007A32FC" w:rsidP="005A7BEF">
            <w:pPr>
              <w:autoSpaceDE w:val="0"/>
              <w:snapToGrid w:val="0"/>
              <w:rPr>
                <w:rFonts w:ascii="Arial" w:hAnsi="Arial" w:cs="Arial"/>
                <w:b/>
                <w:bCs/>
                <w:sz w:val="18"/>
                <w:szCs w:val="18"/>
              </w:rPr>
            </w:pPr>
          </w:p>
        </w:tc>
        <w:tc>
          <w:tcPr>
            <w:tcW w:w="207" w:type="pct"/>
            <w:vAlign w:val="center"/>
          </w:tcPr>
          <w:p w14:paraId="39803C7E" w14:textId="77777777" w:rsidR="007A32FC" w:rsidRPr="005A7BEF" w:rsidRDefault="007A32FC" w:rsidP="005A7BEF">
            <w:pPr>
              <w:autoSpaceDE w:val="0"/>
              <w:snapToGrid w:val="0"/>
              <w:rPr>
                <w:rFonts w:ascii="Arial" w:hAnsi="Arial" w:cs="Arial"/>
                <w:b/>
                <w:bCs/>
                <w:sz w:val="18"/>
                <w:szCs w:val="18"/>
              </w:rPr>
            </w:pPr>
          </w:p>
        </w:tc>
        <w:tc>
          <w:tcPr>
            <w:tcW w:w="183" w:type="pct"/>
            <w:vAlign w:val="center"/>
          </w:tcPr>
          <w:p w14:paraId="079D8777" w14:textId="77777777" w:rsidR="007A32FC" w:rsidRPr="005A7BEF" w:rsidRDefault="007A32FC" w:rsidP="005A7BEF">
            <w:pPr>
              <w:autoSpaceDE w:val="0"/>
              <w:snapToGrid w:val="0"/>
              <w:rPr>
                <w:rFonts w:ascii="Arial" w:hAnsi="Arial" w:cs="Arial"/>
                <w:b/>
                <w:bCs/>
                <w:sz w:val="18"/>
                <w:szCs w:val="18"/>
              </w:rPr>
            </w:pPr>
          </w:p>
        </w:tc>
        <w:tc>
          <w:tcPr>
            <w:tcW w:w="148" w:type="pct"/>
            <w:vAlign w:val="center"/>
          </w:tcPr>
          <w:p w14:paraId="4162A3F7" w14:textId="77777777" w:rsidR="007A32FC" w:rsidRPr="005A7BEF" w:rsidRDefault="007A32FC" w:rsidP="005A7BEF">
            <w:pPr>
              <w:autoSpaceDE w:val="0"/>
              <w:snapToGrid w:val="0"/>
              <w:rPr>
                <w:rFonts w:ascii="Arial" w:hAnsi="Arial" w:cs="Arial"/>
                <w:b/>
                <w:bCs/>
                <w:sz w:val="18"/>
                <w:szCs w:val="18"/>
              </w:rPr>
            </w:pPr>
          </w:p>
        </w:tc>
        <w:tc>
          <w:tcPr>
            <w:tcW w:w="207" w:type="pct"/>
            <w:vAlign w:val="center"/>
          </w:tcPr>
          <w:p w14:paraId="652675F2" w14:textId="77777777" w:rsidR="007A32FC" w:rsidRPr="005A7BEF" w:rsidRDefault="007A32FC" w:rsidP="005A7BEF">
            <w:pPr>
              <w:autoSpaceDE w:val="0"/>
              <w:snapToGrid w:val="0"/>
              <w:rPr>
                <w:rFonts w:ascii="Arial" w:hAnsi="Arial" w:cs="Arial"/>
                <w:b/>
                <w:bCs/>
                <w:sz w:val="18"/>
                <w:szCs w:val="18"/>
              </w:rPr>
            </w:pPr>
          </w:p>
        </w:tc>
        <w:tc>
          <w:tcPr>
            <w:tcW w:w="40" w:type="pct"/>
            <w:tcBorders>
              <w:right w:val="nil"/>
            </w:tcBorders>
            <w:vAlign w:val="center"/>
          </w:tcPr>
          <w:p w14:paraId="00391C5E" w14:textId="0B44B027" w:rsidR="007A32FC" w:rsidRPr="005A7BEF" w:rsidRDefault="007A32FC" w:rsidP="005A7BEF">
            <w:pPr>
              <w:autoSpaceDE w:val="0"/>
              <w:snapToGrid w:val="0"/>
              <w:rPr>
                <w:rFonts w:ascii="Arial" w:hAnsi="Arial" w:cs="Arial"/>
                <w:b/>
                <w:bCs/>
                <w:sz w:val="18"/>
                <w:szCs w:val="18"/>
              </w:rPr>
            </w:pPr>
          </w:p>
        </w:tc>
        <w:tc>
          <w:tcPr>
            <w:tcW w:w="228" w:type="pct"/>
            <w:tcBorders>
              <w:left w:val="nil"/>
            </w:tcBorders>
            <w:vAlign w:val="center"/>
          </w:tcPr>
          <w:p w14:paraId="2A01E943" w14:textId="77777777" w:rsidR="007A32FC" w:rsidRPr="005A7BEF" w:rsidRDefault="007A32FC" w:rsidP="005A7BEF">
            <w:pPr>
              <w:autoSpaceDE w:val="0"/>
              <w:snapToGrid w:val="0"/>
              <w:rPr>
                <w:rFonts w:ascii="Arial" w:hAnsi="Arial" w:cs="Arial"/>
                <w:b/>
                <w:bCs/>
                <w:sz w:val="18"/>
                <w:szCs w:val="18"/>
              </w:rPr>
            </w:pPr>
          </w:p>
        </w:tc>
        <w:tc>
          <w:tcPr>
            <w:tcW w:w="244" w:type="pct"/>
            <w:vAlign w:val="center"/>
          </w:tcPr>
          <w:p w14:paraId="265E8224" w14:textId="77777777" w:rsidR="007A32FC" w:rsidRPr="005A7BEF" w:rsidRDefault="007A32FC" w:rsidP="005A7BEF">
            <w:pPr>
              <w:autoSpaceDE w:val="0"/>
              <w:snapToGrid w:val="0"/>
              <w:rPr>
                <w:rFonts w:ascii="Arial" w:hAnsi="Arial" w:cs="Arial"/>
                <w:b/>
                <w:bCs/>
                <w:sz w:val="18"/>
                <w:szCs w:val="18"/>
              </w:rPr>
            </w:pPr>
          </w:p>
        </w:tc>
        <w:tc>
          <w:tcPr>
            <w:tcW w:w="195" w:type="pct"/>
            <w:vAlign w:val="center"/>
          </w:tcPr>
          <w:p w14:paraId="12B355EE" w14:textId="77777777" w:rsidR="007A32FC" w:rsidRPr="005A7BEF" w:rsidRDefault="007A32FC" w:rsidP="005A7BEF">
            <w:pPr>
              <w:autoSpaceDE w:val="0"/>
              <w:snapToGrid w:val="0"/>
              <w:rPr>
                <w:rFonts w:ascii="Arial" w:hAnsi="Arial" w:cs="Arial"/>
                <w:b/>
                <w:bCs/>
                <w:sz w:val="18"/>
                <w:szCs w:val="18"/>
              </w:rPr>
            </w:pPr>
          </w:p>
        </w:tc>
        <w:tc>
          <w:tcPr>
            <w:tcW w:w="384" w:type="pct"/>
            <w:vAlign w:val="center"/>
          </w:tcPr>
          <w:p w14:paraId="04F43D71" w14:textId="77777777" w:rsidR="007A32FC" w:rsidRPr="005A7BEF" w:rsidRDefault="007A32FC" w:rsidP="005A7BEF">
            <w:pPr>
              <w:autoSpaceDE w:val="0"/>
              <w:snapToGrid w:val="0"/>
              <w:rPr>
                <w:rFonts w:ascii="Arial" w:hAnsi="Arial" w:cs="Arial"/>
                <w:b/>
                <w:bCs/>
                <w:sz w:val="18"/>
                <w:szCs w:val="18"/>
              </w:rPr>
            </w:pPr>
          </w:p>
        </w:tc>
        <w:tc>
          <w:tcPr>
            <w:tcW w:w="207" w:type="pct"/>
            <w:vAlign w:val="center"/>
          </w:tcPr>
          <w:p w14:paraId="28E5D173" w14:textId="77777777" w:rsidR="007A32FC" w:rsidRPr="005A7BEF" w:rsidRDefault="007A32FC" w:rsidP="005A7BEF">
            <w:pPr>
              <w:autoSpaceDE w:val="0"/>
              <w:snapToGrid w:val="0"/>
              <w:rPr>
                <w:rFonts w:ascii="Arial" w:hAnsi="Arial" w:cs="Arial"/>
                <w:b/>
                <w:bCs/>
                <w:sz w:val="18"/>
                <w:szCs w:val="18"/>
              </w:rPr>
            </w:pPr>
          </w:p>
        </w:tc>
        <w:tc>
          <w:tcPr>
            <w:tcW w:w="239" w:type="pct"/>
            <w:gridSpan w:val="2"/>
            <w:vAlign w:val="center"/>
          </w:tcPr>
          <w:p w14:paraId="13A0E180" w14:textId="77777777" w:rsidR="007A32FC" w:rsidRPr="005A7BEF" w:rsidRDefault="007A32FC" w:rsidP="005A7BEF">
            <w:pPr>
              <w:autoSpaceDE w:val="0"/>
              <w:snapToGrid w:val="0"/>
              <w:rPr>
                <w:rFonts w:ascii="Arial" w:hAnsi="Arial" w:cs="Arial"/>
                <w:b/>
                <w:bCs/>
                <w:sz w:val="18"/>
                <w:szCs w:val="18"/>
              </w:rPr>
            </w:pPr>
          </w:p>
        </w:tc>
        <w:tc>
          <w:tcPr>
            <w:tcW w:w="244" w:type="pct"/>
            <w:vAlign w:val="center"/>
          </w:tcPr>
          <w:p w14:paraId="1DF7B23C" w14:textId="77777777" w:rsidR="007A32FC" w:rsidRPr="005A7BEF" w:rsidRDefault="007A32FC" w:rsidP="005A7BEF">
            <w:pPr>
              <w:autoSpaceDE w:val="0"/>
              <w:snapToGrid w:val="0"/>
              <w:rPr>
                <w:rFonts w:ascii="Arial" w:hAnsi="Arial" w:cs="Arial"/>
                <w:b/>
                <w:bCs/>
                <w:sz w:val="18"/>
                <w:szCs w:val="18"/>
              </w:rPr>
            </w:pPr>
          </w:p>
        </w:tc>
        <w:tc>
          <w:tcPr>
            <w:tcW w:w="290" w:type="pct"/>
            <w:vAlign w:val="center"/>
          </w:tcPr>
          <w:p w14:paraId="427D6D41" w14:textId="77777777" w:rsidR="007A32FC" w:rsidRPr="005A7BEF" w:rsidRDefault="007A32FC" w:rsidP="005A7BEF">
            <w:pPr>
              <w:autoSpaceDE w:val="0"/>
              <w:snapToGrid w:val="0"/>
              <w:rPr>
                <w:rFonts w:ascii="Arial" w:hAnsi="Arial" w:cs="Arial"/>
                <w:b/>
                <w:bCs/>
                <w:sz w:val="18"/>
                <w:szCs w:val="18"/>
              </w:rPr>
            </w:pPr>
          </w:p>
        </w:tc>
        <w:tc>
          <w:tcPr>
            <w:tcW w:w="207" w:type="pct"/>
            <w:vAlign w:val="center"/>
          </w:tcPr>
          <w:p w14:paraId="60D53F10" w14:textId="77777777" w:rsidR="007A32FC" w:rsidRPr="005A7BEF" w:rsidRDefault="007A32FC" w:rsidP="005A7BEF">
            <w:pPr>
              <w:autoSpaceDE w:val="0"/>
              <w:snapToGrid w:val="0"/>
              <w:rPr>
                <w:rFonts w:ascii="Arial" w:hAnsi="Arial" w:cs="Arial"/>
                <w:b/>
                <w:bCs/>
                <w:sz w:val="18"/>
                <w:szCs w:val="18"/>
              </w:rPr>
            </w:pPr>
          </w:p>
        </w:tc>
        <w:tc>
          <w:tcPr>
            <w:tcW w:w="183" w:type="pct"/>
            <w:vAlign w:val="center"/>
          </w:tcPr>
          <w:p w14:paraId="6FE12A97" w14:textId="77777777" w:rsidR="007A32FC" w:rsidRPr="005A7BEF" w:rsidRDefault="007A32FC" w:rsidP="005A7BEF">
            <w:pPr>
              <w:autoSpaceDE w:val="0"/>
              <w:snapToGrid w:val="0"/>
              <w:rPr>
                <w:rFonts w:ascii="Arial" w:hAnsi="Arial" w:cs="Arial"/>
                <w:b/>
                <w:bCs/>
                <w:sz w:val="18"/>
                <w:szCs w:val="18"/>
              </w:rPr>
            </w:pPr>
          </w:p>
        </w:tc>
        <w:tc>
          <w:tcPr>
            <w:tcW w:w="158" w:type="pct"/>
            <w:vAlign w:val="center"/>
          </w:tcPr>
          <w:p w14:paraId="2C2BE4A2" w14:textId="77777777" w:rsidR="007A32FC" w:rsidRPr="005A7BEF" w:rsidRDefault="007A32FC" w:rsidP="005A7BEF">
            <w:pPr>
              <w:autoSpaceDE w:val="0"/>
              <w:snapToGrid w:val="0"/>
              <w:rPr>
                <w:rFonts w:ascii="Arial" w:hAnsi="Arial" w:cs="Arial"/>
                <w:b/>
                <w:bCs/>
                <w:sz w:val="18"/>
                <w:szCs w:val="18"/>
              </w:rPr>
            </w:pPr>
          </w:p>
        </w:tc>
        <w:tc>
          <w:tcPr>
            <w:tcW w:w="259" w:type="pct"/>
            <w:vAlign w:val="center"/>
          </w:tcPr>
          <w:p w14:paraId="2AEEE568" w14:textId="77777777" w:rsidR="007A32FC" w:rsidRPr="005A7BEF" w:rsidRDefault="007A32FC" w:rsidP="005A7BEF">
            <w:pPr>
              <w:autoSpaceDE w:val="0"/>
              <w:snapToGrid w:val="0"/>
              <w:rPr>
                <w:rFonts w:ascii="Arial" w:hAnsi="Arial" w:cs="Arial"/>
                <w:b/>
                <w:bCs/>
                <w:sz w:val="18"/>
                <w:szCs w:val="18"/>
              </w:rPr>
            </w:pPr>
          </w:p>
        </w:tc>
      </w:tr>
      <w:tr w:rsidR="005A7BEF" w:rsidRPr="005A7BEF" w14:paraId="034832CC" w14:textId="77777777" w:rsidTr="00F96CD6">
        <w:trPr>
          <w:trHeight w:val="29"/>
        </w:trPr>
        <w:tc>
          <w:tcPr>
            <w:tcW w:w="627" w:type="pct"/>
            <w:vAlign w:val="center"/>
          </w:tcPr>
          <w:p w14:paraId="1B0BF727" w14:textId="77777777" w:rsidR="007A32FC" w:rsidRPr="005A7BEF" w:rsidRDefault="007A32FC" w:rsidP="005A7BEF">
            <w:pPr>
              <w:autoSpaceDE w:val="0"/>
              <w:snapToGrid w:val="0"/>
              <w:rPr>
                <w:rFonts w:ascii="Arial" w:hAnsi="Arial" w:cs="Arial"/>
                <w:b/>
                <w:bCs/>
                <w:sz w:val="18"/>
                <w:szCs w:val="18"/>
              </w:rPr>
            </w:pPr>
          </w:p>
        </w:tc>
        <w:tc>
          <w:tcPr>
            <w:tcW w:w="207" w:type="pct"/>
            <w:vAlign w:val="center"/>
          </w:tcPr>
          <w:p w14:paraId="351561B2" w14:textId="77777777" w:rsidR="007A32FC" w:rsidRPr="005A7BEF" w:rsidRDefault="007A32FC" w:rsidP="005A7BEF">
            <w:pPr>
              <w:autoSpaceDE w:val="0"/>
              <w:snapToGrid w:val="0"/>
              <w:rPr>
                <w:rFonts w:ascii="Arial" w:hAnsi="Arial" w:cs="Arial"/>
                <w:b/>
                <w:bCs/>
                <w:sz w:val="18"/>
                <w:szCs w:val="18"/>
              </w:rPr>
            </w:pPr>
          </w:p>
        </w:tc>
        <w:tc>
          <w:tcPr>
            <w:tcW w:w="188" w:type="pct"/>
            <w:vAlign w:val="center"/>
          </w:tcPr>
          <w:p w14:paraId="1051AAEE" w14:textId="77777777" w:rsidR="007A32FC" w:rsidRPr="005A7BEF" w:rsidRDefault="007A32FC" w:rsidP="005A7BEF">
            <w:pPr>
              <w:autoSpaceDE w:val="0"/>
              <w:snapToGrid w:val="0"/>
              <w:rPr>
                <w:rFonts w:ascii="Arial" w:hAnsi="Arial" w:cs="Arial"/>
                <w:b/>
                <w:bCs/>
                <w:sz w:val="18"/>
                <w:szCs w:val="18"/>
              </w:rPr>
            </w:pPr>
          </w:p>
        </w:tc>
        <w:tc>
          <w:tcPr>
            <w:tcW w:w="148" w:type="pct"/>
            <w:vAlign w:val="center"/>
          </w:tcPr>
          <w:p w14:paraId="281727F5" w14:textId="77777777" w:rsidR="007A32FC" w:rsidRPr="005A7BEF" w:rsidRDefault="007A32FC" w:rsidP="005A7BEF">
            <w:pPr>
              <w:autoSpaceDE w:val="0"/>
              <w:snapToGrid w:val="0"/>
              <w:rPr>
                <w:rFonts w:ascii="Arial" w:hAnsi="Arial" w:cs="Arial"/>
                <w:b/>
                <w:bCs/>
                <w:sz w:val="18"/>
                <w:szCs w:val="18"/>
              </w:rPr>
            </w:pPr>
          </w:p>
        </w:tc>
        <w:tc>
          <w:tcPr>
            <w:tcW w:w="207" w:type="pct"/>
            <w:vAlign w:val="center"/>
          </w:tcPr>
          <w:p w14:paraId="1B649E06" w14:textId="77777777" w:rsidR="007A32FC" w:rsidRPr="005A7BEF" w:rsidRDefault="007A32FC" w:rsidP="005A7BEF">
            <w:pPr>
              <w:autoSpaceDE w:val="0"/>
              <w:snapToGrid w:val="0"/>
              <w:rPr>
                <w:rFonts w:ascii="Arial" w:hAnsi="Arial" w:cs="Arial"/>
                <w:b/>
                <w:bCs/>
                <w:sz w:val="18"/>
                <w:szCs w:val="18"/>
              </w:rPr>
            </w:pPr>
          </w:p>
        </w:tc>
        <w:tc>
          <w:tcPr>
            <w:tcW w:w="207" w:type="pct"/>
          </w:tcPr>
          <w:p w14:paraId="7E0F129C" w14:textId="77777777" w:rsidR="007A32FC" w:rsidRPr="005A7BEF" w:rsidRDefault="007A32FC" w:rsidP="005A7BEF">
            <w:pPr>
              <w:autoSpaceDE w:val="0"/>
              <w:snapToGrid w:val="0"/>
              <w:rPr>
                <w:rFonts w:ascii="Arial" w:hAnsi="Arial" w:cs="Arial"/>
                <w:b/>
                <w:bCs/>
                <w:sz w:val="18"/>
                <w:szCs w:val="18"/>
              </w:rPr>
            </w:pPr>
          </w:p>
        </w:tc>
        <w:tc>
          <w:tcPr>
            <w:tcW w:w="183" w:type="pct"/>
          </w:tcPr>
          <w:p w14:paraId="2349E0FC" w14:textId="77777777" w:rsidR="007A32FC" w:rsidRPr="005A7BEF" w:rsidRDefault="007A32FC" w:rsidP="005A7BEF">
            <w:pPr>
              <w:autoSpaceDE w:val="0"/>
              <w:snapToGrid w:val="0"/>
              <w:rPr>
                <w:rFonts w:ascii="Arial" w:hAnsi="Arial" w:cs="Arial"/>
                <w:b/>
                <w:bCs/>
                <w:sz w:val="18"/>
                <w:szCs w:val="18"/>
              </w:rPr>
            </w:pPr>
          </w:p>
        </w:tc>
        <w:tc>
          <w:tcPr>
            <w:tcW w:w="148" w:type="pct"/>
          </w:tcPr>
          <w:p w14:paraId="6448F631" w14:textId="77777777" w:rsidR="007A32FC" w:rsidRPr="005A7BEF" w:rsidRDefault="007A32FC" w:rsidP="005A7BEF">
            <w:pPr>
              <w:autoSpaceDE w:val="0"/>
              <w:snapToGrid w:val="0"/>
              <w:rPr>
                <w:rFonts w:ascii="Arial" w:hAnsi="Arial" w:cs="Arial"/>
                <w:b/>
                <w:bCs/>
                <w:sz w:val="18"/>
                <w:szCs w:val="18"/>
              </w:rPr>
            </w:pPr>
          </w:p>
        </w:tc>
        <w:tc>
          <w:tcPr>
            <w:tcW w:w="207" w:type="pct"/>
          </w:tcPr>
          <w:p w14:paraId="4C7F81EC" w14:textId="77777777" w:rsidR="007A32FC" w:rsidRPr="005A7BEF" w:rsidRDefault="007A32FC" w:rsidP="005A7BEF">
            <w:pPr>
              <w:autoSpaceDE w:val="0"/>
              <w:snapToGrid w:val="0"/>
              <w:rPr>
                <w:rFonts w:ascii="Arial" w:hAnsi="Arial" w:cs="Arial"/>
                <w:b/>
                <w:bCs/>
                <w:sz w:val="18"/>
                <w:szCs w:val="18"/>
              </w:rPr>
            </w:pPr>
          </w:p>
        </w:tc>
        <w:tc>
          <w:tcPr>
            <w:tcW w:w="40" w:type="pct"/>
            <w:tcBorders>
              <w:right w:val="nil"/>
            </w:tcBorders>
          </w:tcPr>
          <w:p w14:paraId="5E199D0D" w14:textId="10B00A15" w:rsidR="007A32FC" w:rsidRPr="005A7BEF" w:rsidRDefault="007A32FC" w:rsidP="005A7BEF">
            <w:pPr>
              <w:autoSpaceDE w:val="0"/>
              <w:snapToGrid w:val="0"/>
              <w:rPr>
                <w:rFonts w:ascii="Arial" w:hAnsi="Arial" w:cs="Arial"/>
                <w:b/>
                <w:bCs/>
                <w:sz w:val="18"/>
                <w:szCs w:val="18"/>
              </w:rPr>
            </w:pPr>
          </w:p>
        </w:tc>
        <w:tc>
          <w:tcPr>
            <w:tcW w:w="228" w:type="pct"/>
            <w:tcBorders>
              <w:left w:val="nil"/>
            </w:tcBorders>
            <w:vAlign w:val="center"/>
          </w:tcPr>
          <w:p w14:paraId="17AAE11A" w14:textId="77777777" w:rsidR="007A32FC" w:rsidRPr="005A7BEF" w:rsidRDefault="007A32FC" w:rsidP="005A7BEF">
            <w:pPr>
              <w:autoSpaceDE w:val="0"/>
              <w:snapToGrid w:val="0"/>
              <w:rPr>
                <w:rFonts w:ascii="Arial" w:hAnsi="Arial" w:cs="Arial"/>
                <w:b/>
                <w:bCs/>
                <w:sz w:val="18"/>
                <w:szCs w:val="18"/>
              </w:rPr>
            </w:pPr>
          </w:p>
        </w:tc>
        <w:tc>
          <w:tcPr>
            <w:tcW w:w="244" w:type="pct"/>
            <w:vAlign w:val="center"/>
          </w:tcPr>
          <w:p w14:paraId="118A7312" w14:textId="77777777" w:rsidR="007A32FC" w:rsidRPr="005A7BEF" w:rsidRDefault="007A32FC" w:rsidP="005A7BEF">
            <w:pPr>
              <w:autoSpaceDE w:val="0"/>
              <w:snapToGrid w:val="0"/>
              <w:rPr>
                <w:rFonts w:ascii="Arial" w:hAnsi="Arial" w:cs="Arial"/>
                <w:b/>
                <w:bCs/>
                <w:sz w:val="18"/>
                <w:szCs w:val="18"/>
              </w:rPr>
            </w:pPr>
          </w:p>
        </w:tc>
        <w:tc>
          <w:tcPr>
            <w:tcW w:w="195" w:type="pct"/>
            <w:vAlign w:val="center"/>
          </w:tcPr>
          <w:p w14:paraId="076D3E1A" w14:textId="77777777" w:rsidR="007A32FC" w:rsidRPr="005A7BEF" w:rsidRDefault="007A32FC" w:rsidP="005A7BEF">
            <w:pPr>
              <w:autoSpaceDE w:val="0"/>
              <w:snapToGrid w:val="0"/>
              <w:rPr>
                <w:rFonts w:ascii="Arial" w:hAnsi="Arial" w:cs="Arial"/>
                <w:b/>
                <w:bCs/>
                <w:sz w:val="18"/>
                <w:szCs w:val="18"/>
              </w:rPr>
            </w:pPr>
          </w:p>
        </w:tc>
        <w:tc>
          <w:tcPr>
            <w:tcW w:w="384" w:type="pct"/>
            <w:vAlign w:val="center"/>
          </w:tcPr>
          <w:p w14:paraId="04F426A5" w14:textId="77777777" w:rsidR="007A32FC" w:rsidRPr="005A7BEF" w:rsidRDefault="007A32FC" w:rsidP="005A7BEF">
            <w:pPr>
              <w:autoSpaceDE w:val="0"/>
              <w:snapToGrid w:val="0"/>
              <w:rPr>
                <w:rFonts w:ascii="Arial" w:hAnsi="Arial" w:cs="Arial"/>
                <w:b/>
                <w:bCs/>
                <w:sz w:val="18"/>
                <w:szCs w:val="18"/>
              </w:rPr>
            </w:pPr>
          </w:p>
        </w:tc>
        <w:tc>
          <w:tcPr>
            <w:tcW w:w="207" w:type="pct"/>
          </w:tcPr>
          <w:p w14:paraId="257B2816" w14:textId="77777777" w:rsidR="007A32FC" w:rsidRPr="005A7BEF" w:rsidRDefault="007A32FC" w:rsidP="005A7BEF">
            <w:pPr>
              <w:autoSpaceDE w:val="0"/>
              <w:snapToGrid w:val="0"/>
              <w:rPr>
                <w:rFonts w:ascii="Arial" w:hAnsi="Arial" w:cs="Arial"/>
                <w:b/>
                <w:bCs/>
                <w:sz w:val="18"/>
                <w:szCs w:val="18"/>
              </w:rPr>
            </w:pPr>
          </w:p>
        </w:tc>
        <w:tc>
          <w:tcPr>
            <w:tcW w:w="239" w:type="pct"/>
            <w:gridSpan w:val="2"/>
          </w:tcPr>
          <w:p w14:paraId="00BDAAEA" w14:textId="77777777" w:rsidR="007A32FC" w:rsidRPr="005A7BEF" w:rsidRDefault="007A32FC" w:rsidP="005A7BEF">
            <w:pPr>
              <w:autoSpaceDE w:val="0"/>
              <w:snapToGrid w:val="0"/>
              <w:rPr>
                <w:rFonts w:ascii="Arial" w:hAnsi="Arial" w:cs="Arial"/>
                <w:b/>
                <w:bCs/>
                <w:sz w:val="18"/>
                <w:szCs w:val="18"/>
              </w:rPr>
            </w:pPr>
          </w:p>
        </w:tc>
        <w:tc>
          <w:tcPr>
            <w:tcW w:w="244" w:type="pct"/>
          </w:tcPr>
          <w:p w14:paraId="07527B19" w14:textId="77777777" w:rsidR="007A32FC" w:rsidRPr="005A7BEF" w:rsidRDefault="007A32FC" w:rsidP="005A7BEF">
            <w:pPr>
              <w:autoSpaceDE w:val="0"/>
              <w:snapToGrid w:val="0"/>
              <w:rPr>
                <w:rFonts w:ascii="Arial" w:hAnsi="Arial" w:cs="Arial"/>
                <w:b/>
                <w:bCs/>
                <w:sz w:val="18"/>
                <w:szCs w:val="18"/>
              </w:rPr>
            </w:pPr>
          </w:p>
        </w:tc>
        <w:tc>
          <w:tcPr>
            <w:tcW w:w="290" w:type="pct"/>
          </w:tcPr>
          <w:p w14:paraId="02492862" w14:textId="77777777" w:rsidR="007A32FC" w:rsidRPr="005A7BEF" w:rsidRDefault="007A32FC" w:rsidP="005A7BEF">
            <w:pPr>
              <w:autoSpaceDE w:val="0"/>
              <w:snapToGrid w:val="0"/>
              <w:rPr>
                <w:rFonts w:ascii="Arial" w:hAnsi="Arial" w:cs="Arial"/>
                <w:b/>
                <w:bCs/>
                <w:sz w:val="18"/>
                <w:szCs w:val="18"/>
              </w:rPr>
            </w:pPr>
          </w:p>
        </w:tc>
        <w:tc>
          <w:tcPr>
            <w:tcW w:w="207" w:type="pct"/>
          </w:tcPr>
          <w:p w14:paraId="4B9EDC5A" w14:textId="77777777" w:rsidR="007A32FC" w:rsidRPr="005A7BEF" w:rsidRDefault="007A32FC" w:rsidP="005A7BEF">
            <w:pPr>
              <w:autoSpaceDE w:val="0"/>
              <w:snapToGrid w:val="0"/>
              <w:rPr>
                <w:rFonts w:ascii="Arial" w:hAnsi="Arial" w:cs="Arial"/>
                <w:b/>
                <w:bCs/>
                <w:sz w:val="18"/>
                <w:szCs w:val="18"/>
              </w:rPr>
            </w:pPr>
          </w:p>
        </w:tc>
        <w:tc>
          <w:tcPr>
            <w:tcW w:w="183" w:type="pct"/>
          </w:tcPr>
          <w:p w14:paraId="2878595B" w14:textId="77777777" w:rsidR="007A32FC" w:rsidRPr="005A7BEF" w:rsidRDefault="007A32FC" w:rsidP="005A7BEF">
            <w:pPr>
              <w:autoSpaceDE w:val="0"/>
              <w:snapToGrid w:val="0"/>
              <w:rPr>
                <w:rFonts w:ascii="Arial" w:hAnsi="Arial" w:cs="Arial"/>
                <w:b/>
                <w:bCs/>
                <w:sz w:val="18"/>
                <w:szCs w:val="18"/>
              </w:rPr>
            </w:pPr>
          </w:p>
        </w:tc>
        <w:tc>
          <w:tcPr>
            <w:tcW w:w="158" w:type="pct"/>
          </w:tcPr>
          <w:p w14:paraId="2C08B307" w14:textId="77777777" w:rsidR="007A32FC" w:rsidRPr="005A7BEF" w:rsidRDefault="007A32FC" w:rsidP="005A7BEF">
            <w:pPr>
              <w:autoSpaceDE w:val="0"/>
              <w:snapToGrid w:val="0"/>
              <w:rPr>
                <w:rFonts w:ascii="Arial" w:hAnsi="Arial" w:cs="Arial"/>
                <w:b/>
                <w:bCs/>
                <w:sz w:val="18"/>
                <w:szCs w:val="18"/>
              </w:rPr>
            </w:pPr>
          </w:p>
        </w:tc>
        <w:tc>
          <w:tcPr>
            <w:tcW w:w="259" w:type="pct"/>
          </w:tcPr>
          <w:p w14:paraId="64C8EB82" w14:textId="77777777" w:rsidR="007A32FC" w:rsidRPr="005A7BEF" w:rsidRDefault="007A32FC" w:rsidP="005A7BEF">
            <w:pPr>
              <w:autoSpaceDE w:val="0"/>
              <w:snapToGrid w:val="0"/>
              <w:rPr>
                <w:rFonts w:ascii="Arial" w:hAnsi="Arial" w:cs="Arial"/>
                <w:b/>
                <w:bCs/>
                <w:sz w:val="18"/>
                <w:szCs w:val="18"/>
              </w:rPr>
            </w:pPr>
          </w:p>
        </w:tc>
      </w:tr>
      <w:tr w:rsidR="005A7BEF" w:rsidRPr="005A7BEF" w14:paraId="168CE9D5" w14:textId="77777777" w:rsidTr="001051C0">
        <w:trPr>
          <w:trHeight w:val="29"/>
        </w:trPr>
        <w:tc>
          <w:tcPr>
            <w:tcW w:w="627" w:type="pct"/>
            <w:vAlign w:val="center"/>
          </w:tcPr>
          <w:p w14:paraId="782F5D63" w14:textId="130002DD" w:rsidR="008675CF" w:rsidRPr="005A7BEF" w:rsidRDefault="00B77C6A" w:rsidP="005A7BEF">
            <w:pPr>
              <w:autoSpaceDE w:val="0"/>
              <w:snapToGrid w:val="0"/>
              <w:rPr>
                <w:rFonts w:ascii="Arial" w:hAnsi="Arial" w:cs="Arial"/>
                <w:b/>
                <w:bCs/>
                <w:sz w:val="18"/>
                <w:szCs w:val="18"/>
              </w:rPr>
            </w:pPr>
            <w:r w:rsidRPr="005A7BEF">
              <w:rPr>
                <w:rFonts w:ascii="Arial" w:hAnsi="Arial" w:cs="Arial"/>
                <w:b/>
                <w:bCs/>
                <w:sz w:val="18"/>
                <w:szCs w:val="18"/>
              </w:rPr>
              <w:t xml:space="preserve">22. Do you have any children that </w:t>
            </w:r>
            <w:r w:rsidRPr="005A7BEF">
              <w:rPr>
                <w:rFonts w:ascii="Arial" w:hAnsi="Arial" w:cs="Arial"/>
                <w:b/>
                <w:bCs/>
                <w:sz w:val="18"/>
                <w:szCs w:val="18"/>
              </w:rPr>
              <w:lastRenderedPageBreak/>
              <w:t>are 6 months or younger?</w:t>
            </w:r>
          </w:p>
        </w:tc>
        <w:tc>
          <w:tcPr>
            <w:tcW w:w="750" w:type="pct"/>
            <w:gridSpan w:val="4"/>
            <w:vAlign w:val="center"/>
          </w:tcPr>
          <w:p w14:paraId="4C1E87B7" w14:textId="77777777" w:rsidR="00B77C6A" w:rsidRPr="005A7BEF" w:rsidRDefault="00B77C6A" w:rsidP="005A7BEF">
            <w:pPr>
              <w:autoSpaceDE w:val="0"/>
              <w:snapToGrid w:val="0"/>
              <w:rPr>
                <w:rFonts w:ascii="Arial" w:hAnsi="Arial" w:cs="Arial"/>
                <w:b/>
                <w:bCs/>
                <w:sz w:val="18"/>
                <w:szCs w:val="18"/>
              </w:rPr>
            </w:pPr>
          </w:p>
        </w:tc>
        <w:tc>
          <w:tcPr>
            <w:tcW w:w="745" w:type="pct"/>
            <w:gridSpan w:val="4"/>
          </w:tcPr>
          <w:p w14:paraId="4A494EEC" w14:textId="77777777" w:rsidR="00B77C6A" w:rsidRPr="005A7BEF" w:rsidRDefault="00B77C6A" w:rsidP="005A7BEF">
            <w:pPr>
              <w:autoSpaceDE w:val="0"/>
              <w:snapToGrid w:val="0"/>
              <w:rPr>
                <w:rFonts w:ascii="Arial" w:hAnsi="Arial" w:cs="Arial"/>
                <w:b/>
                <w:bCs/>
                <w:sz w:val="18"/>
                <w:szCs w:val="18"/>
              </w:rPr>
            </w:pPr>
          </w:p>
        </w:tc>
        <w:tc>
          <w:tcPr>
            <w:tcW w:w="512" w:type="pct"/>
            <w:gridSpan w:val="3"/>
            <w:vAlign w:val="center"/>
          </w:tcPr>
          <w:p w14:paraId="79658C99" w14:textId="77777777" w:rsidR="00B77C6A" w:rsidRPr="005A7BEF" w:rsidRDefault="00B77C6A" w:rsidP="005A7BEF">
            <w:pPr>
              <w:autoSpaceDE w:val="0"/>
              <w:snapToGrid w:val="0"/>
              <w:rPr>
                <w:rFonts w:ascii="Arial" w:hAnsi="Arial" w:cs="Arial"/>
                <w:b/>
                <w:bCs/>
                <w:sz w:val="18"/>
                <w:szCs w:val="18"/>
              </w:rPr>
            </w:pPr>
          </w:p>
        </w:tc>
        <w:tc>
          <w:tcPr>
            <w:tcW w:w="863" w:type="pct"/>
            <w:gridSpan w:val="4"/>
          </w:tcPr>
          <w:p w14:paraId="47CFB3C1" w14:textId="77777777" w:rsidR="00B77C6A" w:rsidRPr="005A7BEF" w:rsidRDefault="00B77C6A" w:rsidP="005A7BEF">
            <w:pPr>
              <w:autoSpaceDE w:val="0"/>
              <w:snapToGrid w:val="0"/>
              <w:rPr>
                <w:rFonts w:ascii="Arial" w:hAnsi="Arial" w:cs="Arial"/>
                <w:b/>
                <w:bCs/>
                <w:sz w:val="18"/>
                <w:szCs w:val="18"/>
              </w:rPr>
            </w:pPr>
          </w:p>
        </w:tc>
        <w:tc>
          <w:tcPr>
            <w:tcW w:w="696" w:type="pct"/>
            <w:gridSpan w:val="3"/>
          </w:tcPr>
          <w:p w14:paraId="062FDBCB" w14:textId="77777777" w:rsidR="00B77C6A" w:rsidRPr="005A7BEF" w:rsidRDefault="00B77C6A" w:rsidP="005A7BEF">
            <w:pPr>
              <w:autoSpaceDE w:val="0"/>
              <w:snapToGrid w:val="0"/>
              <w:rPr>
                <w:rFonts w:ascii="Arial" w:hAnsi="Arial" w:cs="Arial"/>
                <w:b/>
                <w:bCs/>
                <w:sz w:val="18"/>
                <w:szCs w:val="18"/>
              </w:rPr>
            </w:pPr>
          </w:p>
        </w:tc>
        <w:tc>
          <w:tcPr>
            <w:tcW w:w="807" w:type="pct"/>
            <w:gridSpan w:val="4"/>
          </w:tcPr>
          <w:p w14:paraId="750FA4B4" w14:textId="77777777" w:rsidR="00B77C6A" w:rsidRPr="005A7BEF" w:rsidRDefault="00B77C6A" w:rsidP="005A7BEF">
            <w:pPr>
              <w:autoSpaceDE w:val="0"/>
              <w:snapToGrid w:val="0"/>
              <w:rPr>
                <w:rFonts w:ascii="Arial" w:hAnsi="Arial" w:cs="Arial"/>
                <w:b/>
                <w:bCs/>
                <w:sz w:val="18"/>
                <w:szCs w:val="18"/>
              </w:rPr>
            </w:pPr>
          </w:p>
        </w:tc>
      </w:tr>
      <w:tr w:rsidR="005A7BEF" w:rsidRPr="005A7BEF" w14:paraId="2CB5674F" w14:textId="77777777" w:rsidTr="001051C0">
        <w:trPr>
          <w:trHeight w:val="29"/>
        </w:trPr>
        <w:tc>
          <w:tcPr>
            <w:tcW w:w="627" w:type="pct"/>
            <w:vAlign w:val="center"/>
          </w:tcPr>
          <w:p w14:paraId="1015F18E" w14:textId="43B576B6"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A \n </w:instrText>
            </w:r>
            <w:r w:rsidRPr="005A7BEF">
              <w:rPr>
                <w:rFonts w:ascii="Arial" w:hAnsi="Arial" w:cs="Arial"/>
                <w:b/>
                <w:bCs/>
                <w:sz w:val="18"/>
                <w:szCs w:val="18"/>
              </w:rPr>
              <w:fldChar w:fldCharType="separate"/>
            </w:r>
            <w:r w:rsidRPr="005A7BEF">
              <w:rPr>
                <w:rFonts w:ascii="Arial" w:hAnsi="Arial" w:cs="Arial"/>
                <w:b/>
                <w:bCs/>
                <w:noProof/>
                <w:sz w:val="18"/>
                <w:szCs w:val="18"/>
              </w:rPr>
              <w:t>23</w:t>
            </w:r>
            <w:r w:rsidRPr="005A7BEF">
              <w:rPr>
                <w:rFonts w:ascii="Arial" w:hAnsi="Arial" w:cs="Arial"/>
                <w:b/>
                <w:bCs/>
                <w:sz w:val="18"/>
                <w:szCs w:val="18"/>
              </w:rPr>
              <w:fldChar w:fldCharType="end"/>
            </w:r>
            <w:r w:rsidRPr="005A7BEF">
              <w:rPr>
                <w:rFonts w:ascii="Arial" w:hAnsi="Arial" w:cs="Arial"/>
                <w:b/>
                <w:bCs/>
                <w:sz w:val="18"/>
                <w:szCs w:val="18"/>
              </w:rPr>
              <w:t>.  Are you breastfeeding now? 1. Yes     5. No</w:t>
            </w:r>
          </w:p>
        </w:tc>
        <w:tc>
          <w:tcPr>
            <w:tcW w:w="750" w:type="pct"/>
            <w:gridSpan w:val="4"/>
            <w:vAlign w:val="center"/>
          </w:tcPr>
          <w:p w14:paraId="34E09972"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276B817C"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62532812"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2B3512F5"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2E25015E"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5CB24E1C" w14:textId="77777777" w:rsidR="00AD4703" w:rsidRPr="005A7BEF" w:rsidRDefault="00AD4703" w:rsidP="005A7BEF">
            <w:pPr>
              <w:autoSpaceDE w:val="0"/>
              <w:snapToGrid w:val="0"/>
              <w:rPr>
                <w:rFonts w:ascii="Arial" w:hAnsi="Arial" w:cs="Arial"/>
                <w:b/>
                <w:bCs/>
                <w:sz w:val="18"/>
                <w:szCs w:val="18"/>
              </w:rPr>
            </w:pPr>
          </w:p>
        </w:tc>
      </w:tr>
      <w:tr w:rsidR="005A7BEF" w:rsidRPr="005A7BEF" w14:paraId="7DF46BD4" w14:textId="77777777" w:rsidTr="001051C0">
        <w:trPr>
          <w:trHeight w:val="29"/>
        </w:trPr>
        <w:tc>
          <w:tcPr>
            <w:tcW w:w="627" w:type="pct"/>
            <w:vAlign w:val="center"/>
          </w:tcPr>
          <w:p w14:paraId="188CFCE2"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A \n </w:instrText>
            </w:r>
            <w:r w:rsidRPr="005A7BEF">
              <w:rPr>
                <w:rFonts w:ascii="Arial" w:hAnsi="Arial" w:cs="Arial"/>
                <w:b/>
                <w:bCs/>
                <w:sz w:val="18"/>
                <w:szCs w:val="18"/>
              </w:rPr>
              <w:fldChar w:fldCharType="separate"/>
            </w:r>
            <w:r w:rsidRPr="005A7BEF">
              <w:rPr>
                <w:rFonts w:ascii="Arial" w:hAnsi="Arial" w:cs="Arial"/>
                <w:b/>
                <w:bCs/>
                <w:noProof/>
                <w:sz w:val="18"/>
                <w:szCs w:val="18"/>
              </w:rPr>
              <w:t>24</w:t>
            </w:r>
            <w:r w:rsidRPr="005A7BEF">
              <w:rPr>
                <w:rFonts w:ascii="Arial" w:hAnsi="Arial" w:cs="Arial"/>
                <w:b/>
                <w:bCs/>
                <w:sz w:val="18"/>
                <w:szCs w:val="18"/>
              </w:rPr>
              <w:fldChar w:fldCharType="end"/>
            </w:r>
            <w:r w:rsidRPr="005A7BEF">
              <w:rPr>
                <w:rFonts w:ascii="Arial" w:hAnsi="Arial" w:cs="Arial"/>
                <w:b/>
                <w:bCs/>
                <w:sz w:val="18"/>
                <w:szCs w:val="18"/>
              </w:rPr>
              <w:t>.  Is (Name) pregnant now?    1. Yes     5. No &gt;&gt;24c</w:t>
            </w:r>
          </w:p>
        </w:tc>
        <w:tc>
          <w:tcPr>
            <w:tcW w:w="750" w:type="pct"/>
            <w:gridSpan w:val="4"/>
            <w:vAlign w:val="center"/>
          </w:tcPr>
          <w:p w14:paraId="73CE1795"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446B92C9"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6DEAF2F9"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69781F02"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404A86F0"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06277EA8" w14:textId="77777777" w:rsidR="00AD4703" w:rsidRPr="005A7BEF" w:rsidRDefault="00AD4703" w:rsidP="005A7BEF">
            <w:pPr>
              <w:autoSpaceDE w:val="0"/>
              <w:snapToGrid w:val="0"/>
              <w:rPr>
                <w:rFonts w:ascii="Arial" w:hAnsi="Arial" w:cs="Arial"/>
                <w:b/>
                <w:bCs/>
                <w:sz w:val="18"/>
                <w:szCs w:val="18"/>
              </w:rPr>
            </w:pPr>
          </w:p>
        </w:tc>
      </w:tr>
      <w:tr w:rsidR="005A7BEF" w:rsidRPr="005A7BEF" w14:paraId="49B7C9F5" w14:textId="77777777" w:rsidTr="001051C0">
        <w:trPr>
          <w:trHeight w:val="29"/>
        </w:trPr>
        <w:tc>
          <w:tcPr>
            <w:tcW w:w="627" w:type="pct"/>
            <w:vAlign w:val="center"/>
          </w:tcPr>
          <w:p w14:paraId="157862EB"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bCs/>
                <w:noProof/>
                <w:sz w:val="18"/>
                <w:szCs w:val="18"/>
              </w:rPr>
              <w:t xml:space="preserve">24a.Just before this pregnancy began, did you yourself want to have a/another baby at some time? </w:t>
            </w:r>
            <w:r w:rsidRPr="005A7BEF">
              <w:rPr>
                <w:rFonts w:ascii="Arial" w:hAnsi="Arial" w:cs="Arial"/>
                <w:b/>
                <w:bCs/>
                <w:sz w:val="18"/>
                <w:szCs w:val="18"/>
              </w:rPr>
              <w:t xml:space="preserve"> 1. Yes    2. No. 3. Not sure</w:t>
            </w:r>
          </w:p>
        </w:tc>
        <w:tc>
          <w:tcPr>
            <w:tcW w:w="750" w:type="pct"/>
            <w:gridSpan w:val="4"/>
            <w:vAlign w:val="center"/>
          </w:tcPr>
          <w:p w14:paraId="46779DB9"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75EA9F91" w14:textId="77777777" w:rsidR="00AD4703" w:rsidRPr="005A7BEF" w:rsidRDefault="00AD4703" w:rsidP="005A7BEF">
            <w:pPr>
              <w:autoSpaceDE w:val="0"/>
              <w:snapToGrid w:val="0"/>
              <w:rPr>
                <w:rFonts w:ascii="Arial" w:hAnsi="Arial" w:cs="Arial"/>
                <w:b/>
                <w:bCs/>
                <w:sz w:val="18"/>
                <w:szCs w:val="18"/>
                <w:highlight w:val="yellow"/>
              </w:rPr>
            </w:pPr>
          </w:p>
        </w:tc>
        <w:tc>
          <w:tcPr>
            <w:tcW w:w="512" w:type="pct"/>
            <w:gridSpan w:val="3"/>
            <w:vAlign w:val="center"/>
          </w:tcPr>
          <w:p w14:paraId="44F863F4" w14:textId="77777777" w:rsidR="00AD4703" w:rsidRPr="005A7BEF" w:rsidRDefault="00AD4703" w:rsidP="005A7BEF">
            <w:pPr>
              <w:autoSpaceDE w:val="0"/>
              <w:snapToGrid w:val="0"/>
              <w:rPr>
                <w:rFonts w:ascii="Arial" w:hAnsi="Arial" w:cs="Arial"/>
                <w:b/>
                <w:bCs/>
                <w:sz w:val="18"/>
                <w:szCs w:val="18"/>
                <w:highlight w:val="yellow"/>
              </w:rPr>
            </w:pPr>
          </w:p>
        </w:tc>
        <w:tc>
          <w:tcPr>
            <w:tcW w:w="863" w:type="pct"/>
            <w:gridSpan w:val="4"/>
          </w:tcPr>
          <w:p w14:paraId="081F5F3C" w14:textId="77777777" w:rsidR="00AD4703" w:rsidRPr="005A7BEF" w:rsidRDefault="00AD4703" w:rsidP="005A7BEF">
            <w:pPr>
              <w:autoSpaceDE w:val="0"/>
              <w:snapToGrid w:val="0"/>
              <w:rPr>
                <w:rFonts w:ascii="Arial" w:hAnsi="Arial" w:cs="Arial"/>
                <w:b/>
                <w:bCs/>
                <w:sz w:val="18"/>
                <w:szCs w:val="18"/>
                <w:highlight w:val="yellow"/>
              </w:rPr>
            </w:pPr>
          </w:p>
        </w:tc>
        <w:tc>
          <w:tcPr>
            <w:tcW w:w="696" w:type="pct"/>
            <w:gridSpan w:val="3"/>
          </w:tcPr>
          <w:p w14:paraId="3695413C" w14:textId="77777777" w:rsidR="00AD4703" w:rsidRPr="005A7BEF" w:rsidRDefault="00AD4703" w:rsidP="005A7BEF">
            <w:pPr>
              <w:autoSpaceDE w:val="0"/>
              <w:snapToGrid w:val="0"/>
              <w:rPr>
                <w:rFonts w:ascii="Arial" w:hAnsi="Arial" w:cs="Arial"/>
                <w:b/>
                <w:bCs/>
                <w:sz w:val="18"/>
                <w:szCs w:val="18"/>
                <w:highlight w:val="yellow"/>
              </w:rPr>
            </w:pPr>
          </w:p>
        </w:tc>
        <w:tc>
          <w:tcPr>
            <w:tcW w:w="807" w:type="pct"/>
            <w:gridSpan w:val="4"/>
          </w:tcPr>
          <w:p w14:paraId="16F47CBB" w14:textId="77777777" w:rsidR="00AD4703" w:rsidRPr="005A7BEF" w:rsidRDefault="00AD4703" w:rsidP="005A7BEF">
            <w:pPr>
              <w:autoSpaceDE w:val="0"/>
              <w:snapToGrid w:val="0"/>
              <w:rPr>
                <w:rFonts w:ascii="Arial" w:hAnsi="Arial" w:cs="Arial"/>
                <w:b/>
                <w:bCs/>
                <w:sz w:val="18"/>
                <w:szCs w:val="18"/>
                <w:highlight w:val="yellow"/>
              </w:rPr>
            </w:pPr>
          </w:p>
        </w:tc>
      </w:tr>
      <w:tr w:rsidR="005A7BEF" w:rsidRPr="005A7BEF" w14:paraId="623FCE9C" w14:textId="77777777" w:rsidTr="001051C0">
        <w:trPr>
          <w:trHeight w:val="29"/>
        </w:trPr>
        <w:tc>
          <w:tcPr>
            <w:tcW w:w="627" w:type="pct"/>
            <w:vAlign w:val="center"/>
          </w:tcPr>
          <w:p w14:paraId="1032240D" w14:textId="77777777" w:rsidR="00AD4703" w:rsidRPr="005A7BEF" w:rsidRDefault="00AD4703" w:rsidP="005A7BEF">
            <w:pPr>
              <w:autoSpaceDE w:val="0"/>
              <w:snapToGrid w:val="0"/>
              <w:rPr>
                <w:rFonts w:ascii="Arial" w:hAnsi="Arial" w:cs="Arial"/>
                <w:b/>
                <w:bCs/>
                <w:noProof/>
                <w:sz w:val="18"/>
                <w:szCs w:val="18"/>
              </w:rPr>
            </w:pPr>
            <w:r w:rsidRPr="005A7BEF">
              <w:rPr>
                <w:rFonts w:ascii="Arial" w:hAnsi="Arial" w:cs="Arial"/>
                <w:b/>
                <w:bCs/>
                <w:noProof/>
                <w:sz w:val="18"/>
                <w:szCs w:val="18"/>
              </w:rPr>
              <w:t>24b. Couples do not always have the same feelings about the number or timing of children. Just before this pregnancy began, did your partner/spouse want to have a/another baby?</w:t>
            </w:r>
          </w:p>
          <w:p w14:paraId="6E9DB0AE"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noProof/>
                <w:sz w:val="18"/>
                <w:szCs w:val="18"/>
              </w:rPr>
              <w:t xml:space="preserve">? </w:t>
            </w:r>
            <w:r w:rsidRPr="005A7BEF">
              <w:rPr>
                <w:rFonts w:ascii="Arial" w:hAnsi="Arial" w:cs="Arial"/>
                <w:b/>
                <w:bCs/>
                <w:sz w:val="18"/>
                <w:szCs w:val="18"/>
              </w:rPr>
              <w:t xml:space="preserve"> 1. Yes    2. No  3. Partner was not sure  -999. Don’t know</w:t>
            </w:r>
          </w:p>
          <w:p w14:paraId="328FF8A0" w14:textId="77777777" w:rsidR="00AD4703" w:rsidRPr="005A7BEF" w:rsidRDefault="00AD4703" w:rsidP="005A7BEF">
            <w:pPr>
              <w:autoSpaceDE w:val="0"/>
              <w:snapToGrid w:val="0"/>
              <w:rPr>
                <w:rFonts w:ascii="Arial" w:hAnsi="Arial" w:cs="Arial"/>
                <w:b/>
                <w:bCs/>
                <w:noProof/>
                <w:sz w:val="18"/>
                <w:szCs w:val="18"/>
              </w:rPr>
            </w:pPr>
            <w:r w:rsidRPr="005A7BEF">
              <w:rPr>
                <w:rFonts w:ascii="Arial" w:hAnsi="Arial" w:cs="Arial"/>
                <w:b/>
                <w:bCs/>
                <w:noProof/>
                <w:sz w:val="18"/>
                <w:szCs w:val="18"/>
              </w:rPr>
              <w:t>(Skip to 29)</w:t>
            </w:r>
          </w:p>
        </w:tc>
        <w:tc>
          <w:tcPr>
            <w:tcW w:w="750" w:type="pct"/>
            <w:gridSpan w:val="4"/>
            <w:vAlign w:val="center"/>
          </w:tcPr>
          <w:p w14:paraId="5841DDE0"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71E9CCB6" w14:textId="77777777" w:rsidR="00AD4703" w:rsidRPr="005A7BEF" w:rsidRDefault="00AD4703" w:rsidP="005A7BEF">
            <w:pPr>
              <w:autoSpaceDE w:val="0"/>
              <w:snapToGrid w:val="0"/>
              <w:rPr>
                <w:rFonts w:ascii="Arial" w:hAnsi="Arial" w:cs="Arial"/>
                <w:b/>
                <w:bCs/>
                <w:sz w:val="18"/>
                <w:szCs w:val="18"/>
                <w:highlight w:val="yellow"/>
              </w:rPr>
            </w:pPr>
          </w:p>
        </w:tc>
        <w:tc>
          <w:tcPr>
            <w:tcW w:w="512" w:type="pct"/>
            <w:gridSpan w:val="3"/>
            <w:vAlign w:val="center"/>
          </w:tcPr>
          <w:p w14:paraId="315F695D" w14:textId="77777777" w:rsidR="00AD4703" w:rsidRPr="005A7BEF" w:rsidRDefault="00AD4703" w:rsidP="005A7BEF">
            <w:pPr>
              <w:autoSpaceDE w:val="0"/>
              <w:snapToGrid w:val="0"/>
              <w:rPr>
                <w:rFonts w:ascii="Arial" w:hAnsi="Arial" w:cs="Arial"/>
                <w:b/>
                <w:bCs/>
                <w:sz w:val="18"/>
                <w:szCs w:val="18"/>
                <w:highlight w:val="yellow"/>
              </w:rPr>
            </w:pPr>
          </w:p>
        </w:tc>
        <w:tc>
          <w:tcPr>
            <w:tcW w:w="863" w:type="pct"/>
            <w:gridSpan w:val="4"/>
          </w:tcPr>
          <w:p w14:paraId="3459E961" w14:textId="77777777" w:rsidR="00AD4703" w:rsidRPr="005A7BEF" w:rsidRDefault="00AD4703" w:rsidP="005A7BEF">
            <w:pPr>
              <w:autoSpaceDE w:val="0"/>
              <w:snapToGrid w:val="0"/>
              <w:rPr>
                <w:rFonts w:ascii="Arial" w:hAnsi="Arial" w:cs="Arial"/>
                <w:b/>
                <w:bCs/>
                <w:sz w:val="18"/>
                <w:szCs w:val="18"/>
                <w:highlight w:val="yellow"/>
              </w:rPr>
            </w:pPr>
          </w:p>
        </w:tc>
        <w:tc>
          <w:tcPr>
            <w:tcW w:w="696" w:type="pct"/>
            <w:gridSpan w:val="3"/>
          </w:tcPr>
          <w:p w14:paraId="785B0AD9" w14:textId="77777777" w:rsidR="00AD4703" w:rsidRPr="005A7BEF" w:rsidRDefault="00AD4703" w:rsidP="005A7BEF">
            <w:pPr>
              <w:autoSpaceDE w:val="0"/>
              <w:snapToGrid w:val="0"/>
              <w:rPr>
                <w:rFonts w:ascii="Arial" w:hAnsi="Arial" w:cs="Arial"/>
                <w:b/>
                <w:bCs/>
                <w:sz w:val="18"/>
                <w:szCs w:val="18"/>
                <w:highlight w:val="yellow"/>
              </w:rPr>
            </w:pPr>
          </w:p>
        </w:tc>
        <w:tc>
          <w:tcPr>
            <w:tcW w:w="807" w:type="pct"/>
            <w:gridSpan w:val="4"/>
          </w:tcPr>
          <w:p w14:paraId="57BC1427" w14:textId="77777777" w:rsidR="00AD4703" w:rsidRPr="005A7BEF" w:rsidRDefault="00AD4703" w:rsidP="005A7BEF">
            <w:pPr>
              <w:autoSpaceDE w:val="0"/>
              <w:snapToGrid w:val="0"/>
              <w:rPr>
                <w:rFonts w:ascii="Arial" w:hAnsi="Arial" w:cs="Arial"/>
                <w:b/>
                <w:bCs/>
                <w:sz w:val="18"/>
                <w:szCs w:val="18"/>
                <w:highlight w:val="yellow"/>
              </w:rPr>
            </w:pPr>
          </w:p>
        </w:tc>
      </w:tr>
      <w:tr w:rsidR="005A7BEF" w:rsidRPr="005A7BEF" w14:paraId="4AD78EF5" w14:textId="77777777" w:rsidTr="001051C0">
        <w:trPr>
          <w:trHeight w:val="29"/>
        </w:trPr>
        <w:tc>
          <w:tcPr>
            <w:tcW w:w="627" w:type="pct"/>
            <w:vAlign w:val="center"/>
          </w:tcPr>
          <w:p w14:paraId="60CA7B5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24c. Do you yourself want to have a/another baby now? 1. Yes    2. No. 3. Not sure</w:t>
            </w:r>
          </w:p>
        </w:tc>
        <w:tc>
          <w:tcPr>
            <w:tcW w:w="750" w:type="pct"/>
            <w:gridSpan w:val="4"/>
            <w:vAlign w:val="center"/>
          </w:tcPr>
          <w:p w14:paraId="52EB7D92"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2F3D1B43" w14:textId="77777777" w:rsidR="00AD4703" w:rsidRPr="005A7BEF" w:rsidRDefault="00AD4703" w:rsidP="005A7BEF">
            <w:pPr>
              <w:autoSpaceDE w:val="0"/>
              <w:snapToGrid w:val="0"/>
              <w:rPr>
                <w:rFonts w:ascii="Arial" w:hAnsi="Arial" w:cs="Arial"/>
                <w:b/>
                <w:bCs/>
                <w:sz w:val="18"/>
                <w:szCs w:val="18"/>
                <w:highlight w:val="yellow"/>
              </w:rPr>
            </w:pPr>
          </w:p>
        </w:tc>
        <w:tc>
          <w:tcPr>
            <w:tcW w:w="512" w:type="pct"/>
            <w:gridSpan w:val="3"/>
            <w:vAlign w:val="center"/>
          </w:tcPr>
          <w:p w14:paraId="564BAF48" w14:textId="77777777" w:rsidR="00AD4703" w:rsidRPr="005A7BEF" w:rsidRDefault="00AD4703" w:rsidP="005A7BEF">
            <w:pPr>
              <w:autoSpaceDE w:val="0"/>
              <w:snapToGrid w:val="0"/>
              <w:rPr>
                <w:rFonts w:ascii="Arial" w:hAnsi="Arial" w:cs="Arial"/>
                <w:b/>
                <w:bCs/>
                <w:sz w:val="18"/>
                <w:szCs w:val="18"/>
                <w:highlight w:val="yellow"/>
              </w:rPr>
            </w:pPr>
          </w:p>
        </w:tc>
        <w:tc>
          <w:tcPr>
            <w:tcW w:w="863" w:type="pct"/>
            <w:gridSpan w:val="4"/>
          </w:tcPr>
          <w:p w14:paraId="3090441C" w14:textId="77777777" w:rsidR="00AD4703" w:rsidRPr="005A7BEF" w:rsidRDefault="00AD4703" w:rsidP="005A7BEF">
            <w:pPr>
              <w:autoSpaceDE w:val="0"/>
              <w:snapToGrid w:val="0"/>
              <w:rPr>
                <w:rFonts w:ascii="Arial" w:hAnsi="Arial" w:cs="Arial"/>
                <w:b/>
                <w:bCs/>
                <w:sz w:val="18"/>
                <w:szCs w:val="18"/>
                <w:highlight w:val="yellow"/>
              </w:rPr>
            </w:pPr>
          </w:p>
        </w:tc>
        <w:tc>
          <w:tcPr>
            <w:tcW w:w="696" w:type="pct"/>
            <w:gridSpan w:val="3"/>
          </w:tcPr>
          <w:p w14:paraId="2991AFAE" w14:textId="77777777" w:rsidR="00AD4703" w:rsidRPr="005A7BEF" w:rsidRDefault="00AD4703" w:rsidP="005A7BEF">
            <w:pPr>
              <w:autoSpaceDE w:val="0"/>
              <w:snapToGrid w:val="0"/>
              <w:rPr>
                <w:rFonts w:ascii="Arial" w:hAnsi="Arial" w:cs="Arial"/>
                <w:b/>
                <w:bCs/>
                <w:sz w:val="18"/>
                <w:szCs w:val="18"/>
                <w:highlight w:val="yellow"/>
              </w:rPr>
            </w:pPr>
          </w:p>
        </w:tc>
        <w:tc>
          <w:tcPr>
            <w:tcW w:w="807" w:type="pct"/>
            <w:gridSpan w:val="4"/>
          </w:tcPr>
          <w:p w14:paraId="550D60F4" w14:textId="77777777" w:rsidR="00AD4703" w:rsidRPr="005A7BEF" w:rsidRDefault="00AD4703" w:rsidP="005A7BEF">
            <w:pPr>
              <w:autoSpaceDE w:val="0"/>
              <w:snapToGrid w:val="0"/>
              <w:rPr>
                <w:rFonts w:ascii="Arial" w:hAnsi="Arial" w:cs="Arial"/>
                <w:b/>
                <w:bCs/>
                <w:sz w:val="18"/>
                <w:szCs w:val="18"/>
                <w:highlight w:val="yellow"/>
              </w:rPr>
            </w:pPr>
          </w:p>
        </w:tc>
      </w:tr>
      <w:tr w:rsidR="005A7BEF" w:rsidRPr="005A7BEF" w14:paraId="315815FF" w14:textId="77777777" w:rsidTr="001051C0">
        <w:trPr>
          <w:trHeight w:val="29"/>
        </w:trPr>
        <w:tc>
          <w:tcPr>
            <w:tcW w:w="627" w:type="pct"/>
            <w:vAlign w:val="center"/>
          </w:tcPr>
          <w:p w14:paraId="6723BA01" w14:textId="77777777" w:rsidR="00815388"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24d. Couples do not always have the </w:t>
            </w:r>
            <w:r w:rsidRPr="005A7BEF">
              <w:rPr>
                <w:rFonts w:ascii="Arial" w:hAnsi="Arial" w:cs="Arial"/>
                <w:b/>
                <w:bCs/>
                <w:sz w:val="18"/>
                <w:szCs w:val="18"/>
              </w:rPr>
              <w:lastRenderedPageBreak/>
              <w:t xml:space="preserve">same feelings about the number or timing of children. Does your partner/spouse want to have a/another baby now? 1. Yes    2. No  3. Partner was not sure  </w:t>
            </w:r>
          </w:p>
          <w:p w14:paraId="1B850775" w14:textId="47AA30EC"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-999. Don’t know</w:t>
            </w:r>
          </w:p>
        </w:tc>
        <w:tc>
          <w:tcPr>
            <w:tcW w:w="750" w:type="pct"/>
            <w:gridSpan w:val="4"/>
            <w:vAlign w:val="center"/>
          </w:tcPr>
          <w:p w14:paraId="597BDFDB"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0047B1EC"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59816AA6"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54E539D2"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78E81B81"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7B742B7B" w14:textId="77777777" w:rsidR="00AD4703" w:rsidRPr="005A7BEF" w:rsidRDefault="00AD4703" w:rsidP="005A7BEF">
            <w:pPr>
              <w:autoSpaceDE w:val="0"/>
              <w:snapToGrid w:val="0"/>
              <w:rPr>
                <w:rFonts w:ascii="Arial" w:hAnsi="Arial" w:cs="Arial"/>
                <w:b/>
                <w:bCs/>
                <w:sz w:val="18"/>
                <w:szCs w:val="18"/>
              </w:rPr>
            </w:pPr>
          </w:p>
        </w:tc>
      </w:tr>
      <w:tr w:rsidR="005A7BEF" w:rsidRPr="005A7BEF" w14:paraId="7D3A7A97" w14:textId="77777777" w:rsidTr="001051C0">
        <w:trPr>
          <w:trHeight w:val="29"/>
        </w:trPr>
        <w:tc>
          <w:tcPr>
            <w:tcW w:w="627" w:type="pct"/>
            <w:vAlign w:val="center"/>
          </w:tcPr>
          <w:p w14:paraId="65951E36"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A \n </w:instrText>
            </w:r>
            <w:r w:rsidRPr="005A7BEF">
              <w:rPr>
                <w:rFonts w:ascii="Arial" w:hAnsi="Arial" w:cs="Arial"/>
                <w:b/>
                <w:bCs/>
                <w:sz w:val="18"/>
                <w:szCs w:val="18"/>
              </w:rPr>
              <w:fldChar w:fldCharType="separate"/>
            </w:r>
            <w:r w:rsidRPr="005A7BEF">
              <w:rPr>
                <w:rFonts w:ascii="Arial" w:hAnsi="Arial" w:cs="Arial"/>
                <w:b/>
                <w:bCs/>
                <w:noProof/>
                <w:sz w:val="18"/>
                <w:szCs w:val="18"/>
              </w:rPr>
              <w:t>25</w:t>
            </w:r>
            <w:r w:rsidRPr="005A7BEF">
              <w:rPr>
                <w:rFonts w:ascii="Arial" w:hAnsi="Arial" w:cs="Arial"/>
                <w:b/>
                <w:bCs/>
                <w:sz w:val="18"/>
                <w:szCs w:val="18"/>
              </w:rPr>
              <w:fldChar w:fldCharType="end"/>
            </w:r>
            <w:r w:rsidRPr="005A7BEF">
              <w:rPr>
                <w:rFonts w:ascii="Arial" w:hAnsi="Arial" w:cs="Arial"/>
                <w:b/>
                <w:bCs/>
                <w:sz w:val="18"/>
                <w:szCs w:val="18"/>
              </w:rPr>
              <w:t>.  During the last 12 months have you been pregnant?  1. Yes    5. No &gt;&gt; 36</w:t>
            </w:r>
          </w:p>
        </w:tc>
        <w:tc>
          <w:tcPr>
            <w:tcW w:w="750" w:type="pct"/>
            <w:gridSpan w:val="4"/>
            <w:vAlign w:val="center"/>
          </w:tcPr>
          <w:p w14:paraId="24B4EFA9"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4C5AEB67"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5705B36C"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10C10A62"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8B80467"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268DC31A" w14:textId="77777777" w:rsidR="00AD4703" w:rsidRPr="005A7BEF" w:rsidRDefault="00AD4703" w:rsidP="005A7BEF">
            <w:pPr>
              <w:autoSpaceDE w:val="0"/>
              <w:snapToGrid w:val="0"/>
              <w:rPr>
                <w:rFonts w:ascii="Arial" w:hAnsi="Arial" w:cs="Arial"/>
                <w:b/>
                <w:bCs/>
                <w:sz w:val="18"/>
                <w:szCs w:val="18"/>
              </w:rPr>
            </w:pPr>
          </w:p>
        </w:tc>
      </w:tr>
      <w:tr w:rsidR="005A7BEF" w:rsidRPr="005A7BEF" w14:paraId="4505023B" w14:textId="77777777" w:rsidTr="001051C0">
        <w:trPr>
          <w:trHeight w:val="29"/>
        </w:trPr>
        <w:tc>
          <w:tcPr>
            <w:tcW w:w="627" w:type="pct"/>
            <w:vAlign w:val="center"/>
          </w:tcPr>
          <w:p w14:paraId="578A232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A \n </w:instrText>
            </w:r>
            <w:r w:rsidRPr="005A7BEF">
              <w:rPr>
                <w:rFonts w:ascii="Arial" w:hAnsi="Arial" w:cs="Arial"/>
                <w:b/>
                <w:bCs/>
                <w:sz w:val="18"/>
                <w:szCs w:val="18"/>
              </w:rPr>
              <w:fldChar w:fldCharType="separate"/>
            </w:r>
            <w:r w:rsidRPr="005A7BEF">
              <w:rPr>
                <w:rFonts w:ascii="Arial" w:hAnsi="Arial" w:cs="Arial"/>
                <w:b/>
                <w:bCs/>
                <w:noProof/>
                <w:sz w:val="18"/>
                <w:szCs w:val="18"/>
              </w:rPr>
              <w:t>26</w:t>
            </w:r>
            <w:r w:rsidRPr="005A7BEF">
              <w:rPr>
                <w:rFonts w:ascii="Arial" w:hAnsi="Arial" w:cs="Arial"/>
                <w:b/>
                <w:bCs/>
                <w:sz w:val="18"/>
                <w:szCs w:val="18"/>
              </w:rPr>
              <w:fldChar w:fldCharType="end"/>
            </w:r>
            <w:r w:rsidRPr="005A7BEF">
              <w:rPr>
                <w:rFonts w:ascii="Arial" w:hAnsi="Arial" w:cs="Arial"/>
                <w:b/>
                <w:bCs/>
                <w:sz w:val="18"/>
                <w:szCs w:val="18"/>
              </w:rPr>
              <w:t>.  How did this pregnancy end?</w:t>
            </w:r>
          </w:p>
          <w:p w14:paraId="6973EDB4"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1. Live Birth </w:t>
            </w:r>
          </w:p>
          <w:p w14:paraId="1F72FE5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 Still birth (7+ months)  &gt;&gt;29</w:t>
            </w:r>
          </w:p>
          <w:p w14:paraId="199505D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 Mis-carriage  &gt;&gt;29</w:t>
            </w:r>
          </w:p>
          <w:p w14:paraId="050CAFBE" w14:textId="3971F530"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4. Abortion&gt;&gt;29</w:t>
            </w:r>
          </w:p>
          <w:p w14:paraId="52BEC1D2" w14:textId="725A79DF" w:rsidR="00AD4703" w:rsidRPr="005A7BEF" w:rsidRDefault="00815388" w:rsidP="005A7BEF">
            <w:pPr>
              <w:autoSpaceDE w:val="0"/>
              <w:snapToGrid w:val="0"/>
              <w:rPr>
                <w:rFonts w:ascii="Arial" w:hAnsi="Arial" w:cs="Arial"/>
                <w:b/>
                <w:sz w:val="18"/>
                <w:szCs w:val="18"/>
              </w:rPr>
            </w:pPr>
            <w:r w:rsidRPr="005A7BEF">
              <w:rPr>
                <w:rFonts w:ascii="Arial" w:hAnsi="Arial" w:cs="Arial"/>
                <w:b/>
                <w:bCs/>
                <w:sz w:val="18"/>
                <w:szCs w:val="18"/>
              </w:rPr>
              <w:t>-</w:t>
            </w:r>
            <w:r w:rsidR="00AD4703" w:rsidRPr="005A7BEF">
              <w:rPr>
                <w:rFonts w:ascii="Arial" w:hAnsi="Arial" w:cs="Arial"/>
                <w:b/>
                <w:bCs/>
                <w:sz w:val="18"/>
                <w:szCs w:val="18"/>
              </w:rPr>
              <w:t xml:space="preserve">666. Other (specify) &gt;&gt;29              </w:t>
            </w:r>
            <w:r w:rsidR="00AD4703" w:rsidRPr="005A7BEF">
              <w:rPr>
                <w:rFonts w:ascii="Arial" w:hAnsi="Arial" w:cs="Arial"/>
                <w:b/>
                <w:sz w:val="18"/>
                <w:szCs w:val="18"/>
              </w:rPr>
              <w:t xml:space="preserve">  </w:t>
            </w:r>
          </w:p>
          <w:p w14:paraId="7B1E7F29"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-888. Refuse to answer &gt;&gt;29    </w:t>
            </w:r>
          </w:p>
          <w:p w14:paraId="5C013AF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-999. Don’t know &gt;&gt;29</w:t>
            </w:r>
          </w:p>
        </w:tc>
        <w:tc>
          <w:tcPr>
            <w:tcW w:w="750" w:type="pct"/>
            <w:gridSpan w:val="4"/>
            <w:vAlign w:val="center"/>
          </w:tcPr>
          <w:p w14:paraId="3640AF63"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6A953AA2"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79F7589A"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210F0089"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7945385"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705507A8" w14:textId="77777777" w:rsidR="00AD4703" w:rsidRPr="005A7BEF" w:rsidRDefault="00AD4703" w:rsidP="005A7BEF">
            <w:pPr>
              <w:autoSpaceDE w:val="0"/>
              <w:snapToGrid w:val="0"/>
              <w:rPr>
                <w:rFonts w:ascii="Arial" w:hAnsi="Arial" w:cs="Arial"/>
                <w:b/>
                <w:bCs/>
                <w:sz w:val="18"/>
                <w:szCs w:val="18"/>
              </w:rPr>
            </w:pPr>
          </w:p>
        </w:tc>
      </w:tr>
      <w:tr w:rsidR="005A7BEF" w:rsidRPr="005A7BEF" w14:paraId="097C6711" w14:textId="77777777" w:rsidTr="001051C0">
        <w:trPr>
          <w:trHeight w:val="494"/>
        </w:trPr>
        <w:tc>
          <w:tcPr>
            <w:tcW w:w="627" w:type="pct"/>
            <w:vAlign w:val="center"/>
          </w:tcPr>
          <w:p w14:paraId="4FDE1D9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27. What was the weight of the child at birth? (Kg)</w:t>
            </w:r>
          </w:p>
        </w:tc>
        <w:tc>
          <w:tcPr>
            <w:tcW w:w="750" w:type="pct"/>
            <w:gridSpan w:val="4"/>
            <w:vAlign w:val="center"/>
          </w:tcPr>
          <w:p w14:paraId="1722798F"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209E29E9"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6EBA83A4"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04592D08"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6C214885"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53E8147F" w14:textId="77777777" w:rsidR="00AD4703" w:rsidRPr="005A7BEF" w:rsidRDefault="00AD4703" w:rsidP="005A7BEF">
            <w:pPr>
              <w:autoSpaceDE w:val="0"/>
              <w:snapToGrid w:val="0"/>
              <w:rPr>
                <w:rFonts w:ascii="Arial" w:hAnsi="Arial" w:cs="Arial"/>
                <w:b/>
                <w:bCs/>
                <w:sz w:val="18"/>
                <w:szCs w:val="18"/>
              </w:rPr>
            </w:pPr>
          </w:p>
        </w:tc>
      </w:tr>
      <w:tr w:rsidR="005A7BEF" w:rsidRPr="005A7BEF" w14:paraId="55296CB4" w14:textId="77777777" w:rsidTr="001051C0">
        <w:trPr>
          <w:trHeight w:val="29"/>
        </w:trPr>
        <w:tc>
          <w:tcPr>
            <w:tcW w:w="627" w:type="pct"/>
            <w:vAlign w:val="center"/>
          </w:tcPr>
          <w:p w14:paraId="547C414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28.  Is that child still alive?    1. Yes          5. No</w:t>
            </w:r>
          </w:p>
        </w:tc>
        <w:tc>
          <w:tcPr>
            <w:tcW w:w="750" w:type="pct"/>
            <w:gridSpan w:val="4"/>
            <w:vAlign w:val="center"/>
          </w:tcPr>
          <w:p w14:paraId="3DE01EB9"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5A077D51"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6C5F6BA8"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23B20711"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7FC5D48A"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6377A944" w14:textId="77777777" w:rsidR="00AD4703" w:rsidRPr="005A7BEF" w:rsidRDefault="00AD4703" w:rsidP="005A7BEF">
            <w:pPr>
              <w:autoSpaceDE w:val="0"/>
              <w:snapToGrid w:val="0"/>
              <w:rPr>
                <w:rFonts w:ascii="Arial" w:hAnsi="Arial" w:cs="Arial"/>
                <w:b/>
                <w:bCs/>
                <w:sz w:val="18"/>
                <w:szCs w:val="18"/>
              </w:rPr>
            </w:pPr>
          </w:p>
        </w:tc>
      </w:tr>
      <w:tr w:rsidR="005A7BEF" w:rsidRPr="005A7BEF" w14:paraId="69858C11" w14:textId="77777777" w:rsidTr="001051C0">
        <w:trPr>
          <w:trHeight w:val="29"/>
        </w:trPr>
        <w:tc>
          <w:tcPr>
            <w:tcW w:w="627" w:type="pct"/>
            <w:vAlign w:val="center"/>
          </w:tcPr>
          <w:p w14:paraId="6A60C35E"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37.  After your last child, how many months passed before (Name’s) </w:t>
            </w:r>
            <w:r w:rsidRPr="005A7BEF">
              <w:rPr>
                <w:rFonts w:ascii="Arial" w:hAnsi="Arial" w:cs="Arial"/>
                <w:b/>
                <w:bCs/>
                <w:sz w:val="18"/>
                <w:szCs w:val="18"/>
              </w:rPr>
              <w:lastRenderedPageBreak/>
              <w:t>period came back?  1. Months     (Not Yet – (code-1)</w:t>
            </w:r>
          </w:p>
        </w:tc>
        <w:tc>
          <w:tcPr>
            <w:tcW w:w="750" w:type="pct"/>
            <w:gridSpan w:val="4"/>
            <w:vAlign w:val="center"/>
          </w:tcPr>
          <w:p w14:paraId="1D33D288"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68206121"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3D3B11E5"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1E2A4F0B"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8270C19"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6D07F046" w14:textId="77777777" w:rsidR="00AD4703" w:rsidRPr="005A7BEF" w:rsidRDefault="00AD4703" w:rsidP="005A7BEF">
            <w:pPr>
              <w:autoSpaceDE w:val="0"/>
              <w:snapToGrid w:val="0"/>
              <w:rPr>
                <w:rFonts w:ascii="Arial" w:hAnsi="Arial" w:cs="Arial"/>
                <w:b/>
                <w:bCs/>
                <w:sz w:val="18"/>
                <w:szCs w:val="18"/>
              </w:rPr>
            </w:pPr>
          </w:p>
        </w:tc>
      </w:tr>
      <w:tr w:rsidR="005A7BEF" w:rsidRPr="005A7BEF" w14:paraId="22D778E6" w14:textId="77777777" w:rsidTr="001051C0">
        <w:trPr>
          <w:trHeight w:val="29"/>
        </w:trPr>
        <w:tc>
          <w:tcPr>
            <w:tcW w:w="627" w:type="pct"/>
            <w:vAlign w:val="center"/>
          </w:tcPr>
          <w:p w14:paraId="73EC70F2"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38.  After  (Name’s)  last child, how many months passed before (Name) resumed sexual relationships  1. Months (Not Yet – (code -1)</w:t>
            </w:r>
          </w:p>
        </w:tc>
        <w:tc>
          <w:tcPr>
            <w:tcW w:w="750" w:type="pct"/>
            <w:gridSpan w:val="4"/>
            <w:vAlign w:val="center"/>
          </w:tcPr>
          <w:p w14:paraId="50B5F7A3"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6FEA0EA4"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01408F09"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24BBFDA6"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AFE97AE"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740DD366" w14:textId="77777777" w:rsidR="00AD4703" w:rsidRPr="005A7BEF" w:rsidRDefault="00AD4703" w:rsidP="005A7BEF">
            <w:pPr>
              <w:autoSpaceDE w:val="0"/>
              <w:snapToGrid w:val="0"/>
              <w:rPr>
                <w:rFonts w:ascii="Arial" w:hAnsi="Arial" w:cs="Arial"/>
                <w:b/>
                <w:bCs/>
                <w:sz w:val="18"/>
                <w:szCs w:val="18"/>
              </w:rPr>
            </w:pPr>
          </w:p>
        </w:tc>
      </w:tr>
      <w:tr w:rsidR="005A7BEF" w:rsidRPr="005A7BEF" w14:paraId="73C7CB06" w14:textId="77777777" w:rsidTr="001051C0">
        <w:trPr>
          <w:trHeight w:val="29"/>
        </w:trPr>
        <w:tc>
          <w:tcPr>
            <w:tcW w:w="627" w:type="pct"/>
            <w:vAlign w:val="center"/>
          </w:tcPr>
          <w:p w14:paraId="66B8527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39.  For how many months did you breastfeed your last child? 1. Months   (If still  breastfeeding enter -1)</w:t>
            </w:r>
          </w:p>
        </w:tc>
        <w:tc>
          <w:tcPr>
            <w:tcW w:w="750" w:type="pct"/>
            <w:gridSpan w:val="4"/>
            <w:vAlign w:val="center"/>
          </w:tcPr>
          <w:p w14:paraId="483FF785"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590778D0"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0EB2B90E"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7971FA5E"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249ECF67"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7B876194" w14:textId="77777777" w:rsidR="00AD4703" w:rsidRPr="005A7BEF" w:rsidRDefault="00AD4703" w:rsidP="005A7BEF">
            <w:pPr>
              <w:autoSpaceDE w:val="0"/>
              <w:snapToGrid w:val="0"/>
              <w:rPr>
                <w:rFonts w:ascii="Arial" w:hAnsi="Arial" w:cs="Arial"/>
                <w:b/>
                <w:bCs/>
                <w:sz w:val="18"/>
                <w:szCs w:val="18"/>
              </w:rPr>
            </w:pPr>
          </w:p>
        </w:tc>
      </w:tr>
      <w:tr w:rsidR="005A7BEF" w:rsidRPr="005A7BEF" w14:paraId="58A864C9" w14:textId="77777777" w:rsidTr="001051C0">
        <w:trPr>
          <w:trHeight w:val="29"/>
        </w:trPr>
        <w:tc>
          <w:tcPr>
            <w:tcW w:w="627" w:type="pct"/>
            <w:vAlign w:val="center"/>
          </w:tcPr>
          <w:p w14:paraId="7F4495C4" w14:textId="38B35848" w:rsidR="00AD4703" w:rsidRPr="005A7BEF" w:rsidRDefault="00AD4703" w:rsidP="005A7BEF">
            <w:pPr>
              <w:autoSpaceDE w:val="0"/>
              <w:snapToGrid w:val="0"/>
              <w:rPr>
                <w:rFonts w:ascii="Arial" w:hAnsi="Arial" w:cs="Arial"/>
                <w:b/>
                <w:bCs/>
                <w:sz w:val="18"/>
                <w:szCs w:val="18"/>
              </w:rPr>
            </w:pPr>
            <w:bookmarkStart w:id="162" w:name="a3"/>
            <w:r w:rsidRPr="005A7BEF">
              <w:rPr>
                <w:rFonts w:ascii="Arial" w:hAnsi="Arial" w:cs="Arial"/>
                <w:b/>
                <w:bCs/>
                <w:sz w:val="18"/>
                <w:szCs w:val="18"/>
              </w:rPr>
              <w:t xml:space="preserve">29.  </w:t>
            </w:r>
            <w:bookmarkEnd w:id="162"/>
            <w:r w:rsidRPr="005A7BEF">
              <w:rPr>
                <w:rFonts w:ascii="Arial" w:hAnsi="Arial" w:cs="Arial"/>
                <w:b/>
                <w:bCs/>
                <w:sz w:val="18"/>
                <w:szCs w:val="18"/>
              </w:rPr>
              <w:t>During this [current or last 12 months] pregnancy did (Name) receive any pre-natal care?   1. Yes   5. No  &gt;&gt; 35</w:t>
            </w:r>
          </w:p>
        </w:tc>
        <w:tc>
          <w:tcPr>
            <w:tcW w:w="750" w:type="pct"/>
            <w:gridSpan w:val="4"/>
            <w:vAlign w:val="center"/>
          </w:tcPr>
          <w:p w14:paraId="05327073"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7B10A325"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484FCB8F"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38411660"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34042A28"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1ED20CBC" w14:textId="77777777" w:rsidR="00AD4703" w:rsidRPr="005A7BEF" w:rsidRDefault="00AD4703" w:rsidP="005A7BEF">
            <w:pPr>
              <w:autoSpaceDE w:val="0"/>
              <w:snapToGrid w:val="0"/>
              <w:rPr>
                <w:rFonts w:ascii="Arial" w:hAnsi="Arial" w:cs="Arial"/>
                <w:b/>
                <w:bCs/>
                <w:sz w:val="18"/>
                <w:szCs w:val="18"/>
              </w:rPr>
            </w:pPr>
          </w:p>
        </w:tc>
      </w:tr>
      <w:tr w:rsidR="005A7BEF" w:rsidRPr="005A7BEF" w14:paraId="65034153" w14:textId="77777777" w:rsidTr="001051C0">
        <w:trPr>
          <w:trHeight w:val="602"/>
        </w:trPr>
        <w:tc>
          <w:tcPr>
            <w:tcW w:w="627" w:type="pct"/>
            <w:vAlign w:val="center"/>
          </w:tcPr>
          <w:p w14:paraId="48151C5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30.  How old was (Name’s) pregnancy when (Name) first received pre-natal care?   1. Weeks</w:t>
            </w:r>
          </w:p>
        </w:tc>
        <w:tc>
          <w:tcPr>
            <w:tcW w:w="750" w:type="pct"/>
            <w:gridSpan w:val="4"/>
            <w:vAlign w:val="center"/>
          </w:tcPr>
          <w:p w14:paraId="6CEDF2A0"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7F81D1F7"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3260FC06"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4DB13F6E"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23DB4338"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2DAE702B" w14:textId="77777777" w:rsidR="00AD4703" w:rsidRPr="005A7BEF" w:rsidRDefault="00AD4703" w:rsidP="005A7BEF">
            <w:pPr>
              <w:autoSpaceDE w:val="0"/>
              <w:snapToGrid w:val="0"/>
              <w:rPr>
                <w:rFonts w:ascii="Arial" w:hAnsi="Arial" w:cs="Arial"/>
                <w:b/>
                <w:bCs/>
                <w:sz w:val="18"/>
                <w:szCs w:val="18"/>
              </w:rPr>
            </w:pPr>
          </w:p>
        </w:tc>
      </w:tr>
      <w:tr w:rsidR="005A7BEF" w:rsidRPr="005A7BEF" w14:paraId="6C4FF296" w14:textId="77777777" w:rsidTr="001051C0">
        <w:trPr>
          <w:trHeight w:val="29"/>
        </w:trPr>
        <w:tc>
          <w:tcPr>
            <w:tcW w:w="627" w:type="pct"/>
            <w:vAlign w:val="center"/>
          </w:tcPr>
          <w:p w14:paraId="053C0BCB"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31.  From where did (Name) receive pre-natal care?</w:t>
            </w:r>
          </w:p>
          <w:p w14:paraId="6B9D1959"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Private Clinic – PC</w:t>
            </w:r>
          </w:p>
          <w:p w14:paraId="04E26AC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 Public Clinic – PU</w:t>
            </w:r>
          </w:p>
          <w:p w14:paraId="7D2779CE"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 Hospital – HO</w:t>
            </w:r>
          </w:p>
          <w:p w14:paraId="6E78DD6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lastRenderedPageBreak/>
              <w:t>4. Maternity Home – MH</w:t>
            </w:r>
          </w:p>
          <w:p w14:paraId="2DD2A524"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Home practitioner – PH</w:t>
            </w:r>
          </w:p>
          <w:p w14:paraId="05161F2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6. Comm. Epicenter – CE</w:t>
            </w:r>
          </w:p>
          <w:p w14:paraId="3CB5390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666. Other (specify)</w:t>
            </w:r>
          </w:p>
          <w:p w14:paraId="0F5903E1"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-888. Refuse to answer</w:t>
            </w:r>
          </w:p>
          <w:p w14:paraId="64F695C5"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-999. Don’t know</w:t>
            </w:r>
          </w:p>
        </w:tc>
        <w:tc>
          <w:tcPr>
            <w:tcW w:w="750" w:type="pct"/>
            <w:gridSpan w:val="4"/>
            <w:vAlign w:val="center"/>
          </w:tcPr>
          <w:p w14:paraId="62DC87E5"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41565A85"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28DB8399"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085451E9"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25D71C81"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486D57EE" w14:textId="77777777" w:rsidR="00AD4703" w:rsidRPr="005A7BEF" w:rsidRDefault="00AD4703" w:rsidP="005A7BEF">
            <w:pPr>
              <w:autoSpaceDE w:val="0"/>
              <w:snapToGrid w:val="0"/>
              <w:rPr>
                <w:rFonts w:ascii="Arial" w:hAnsi="Arial" w:cs="Arial"/>
                <w:b/>
                <w:bCs/>
                <w:sz w:val="18"/>
                <w:szCs w:val="18"/>
              </w:rPr>
            </w:pPr>
          </w:p>
        </w:tc>
      </w:tr>
      <w:tr w:rsidR="005A7BEF" w:rsidRPr="005A7BEF" w14:paraId="574E4C97" w14:textId="77777777" w:rsidTr="001051C0">
        <w:trPr>
          <w:trHeight w:val="29"/>
        </w:trPr>
        <w:tc>
          <w:tcPr>
            <w:tcW w:w="627" w:type="pct"/>
            <w:vAlign w:val="center"/>
          </w:tcPr>
          <w:p w14:paraId="2FC65A4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32.  From who did (Name) receive pre-natal care?</w:t>
            </w:r>
          </w:p>
          <w:p w14:paraId="6781099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Doctor – DO</w:t>
            </w:r>
          </w:p>
          <w:p w14:paraId="5C5AA6F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 Nurse – NU</w:t>
            </w:r>
          </w:p>
          <w:p w14:paraId="1CC5721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 Medical Asst. – MA</w:t>
            </w:r>
          </w:p>
          <w:p w14:paraId="5DB75E1B"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4. Midwife – MW</w:t>
            </w:r>
            <w:r w:rsidRPr="005A7BEF">
              <w:rPr>
                <w:rFonts w:ascii="Arial" w:hAnsi="Arial" w:cs="Arial"/>
                <w:b/>
                <w:bCs/>
                <w:sz w:val="18"/>
                <w:szCs w:val="18"/>
              </w:rPr>
              <w:br/>
              <w:t>5. Pharmacist – PH</w:t>
            </w:r>
          </w:p>
          <w:p w14:paraId="5EA22C04"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6. Chemical Seller --CS</w:t>
            </w:r>
          </w:p>
          <w:p w14:paraId="0E7F791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7. Traditional Healer -- TH</w:t>
            </w:r>
          </w:p>
          <w:p w14:paraId="4B55F0F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8. Trained TBA – TT</w:t>
            </w:r>
          </w:p>
          <w:p w14:paraId="3B0A7D7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9. Untrained TBA – UT</w:t>
            </w:r>
          </w:p>
          <w:p w14:paraId="1C7B0AA1"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10. Spiritualist – SP</w:t>
            </w:r>
          </w:p>
          <w:p w14:paraId="37538D44"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666. Other (specify)</w:t>
            </w:r>
          </w:p>
          <w:p w14:paraId="1B5F4E2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-888. Refuse to answer</w:t>
            </w:r>
          </w:p>
          <w:p w14:paraId="32472ACE"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-999. Don’t know</w:t>
            </w:r>
          </w:p>
        </w:tc>
        <w:tc>
          <w:tcPr>
            <w:tcW w:w="750" w:type="pct"/>
            <w:gridSpan w:val="4"/>
            <w:vAlign w:val="center"/>
          </w:tcPr>
          <w:p w14:paraId="6F41F07B"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4FB3A21B"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395ED6BA"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06606D26"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3C47FA89"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3063284C" w14:textId="77777777" w:rsidR="00AD4703" w:rsidRPr="005A7BEF" w:rsidRDefault="00AD4703" w:rsidP="005A7BEF">
            <w:pPr>
              <w:autoSpaceDE w:val="0"/>
              <w:snapToGrid w:val="0"/>
              <w:rPr>
                <w:rFonts w:ascii="Arial" w:hAnsi="Arial" w:cs="Arial"/>
                <w:b/>
                <w:bCs/>
                <w:sz w:val="18"/>
                <w:szCs w:val="18"/>
              </w:rPr>
            </w:pPr>
          </w:p>
        </w:tc>
      </w:tr>
      <w:tr w:rsidR="005A7BEF" w:rsidRPr="005A7BEF" w14:paraId="488EA9EA" w14:textId="77777777" w:rsidTr="001051C0">
        <w:trPr>
          <w:trHeight w:val="29"/>
        </w:trPr>
        <w:tc>
          <w:tcPr>
            <w:tcW w:w="627" w:type="pct"/>
            <w:vAlign w:val="center"/>
          </w:tcPr>
          <w:p w14:paraId="12ADC8D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33.  How many times did (Name) go there? 1. Visits</w:t>
            </w:r>
          </w:p>
        </w:tc>
        <w:tc>
          <w:tcPr>
            <w:tcW w:w="750" w:type="pct"/>
            <w:gridSpan w:val="4"/>
            <w:vAlign w:val="center"/>
          </w:tcPr>
          <w:p w14:paraId="2FFFCF08"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03B62C58"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7ECFD58D"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06407B29"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72C18DF6"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06700DCF" w14:textId="77777777" w:rsidR="00AD4703" w:rsidRPr="005A7BEF" w:rsidRDefault="00AD4703" w:rsidP="005A7BEF">
            <w:pPr>
              <w:autoSpaceDE w:val="0"/>
              <w:snapToGrid w:val="0"/>
              <w:rPr>
                <w:rFonts w:ascii="Arial" w:hAnsi="Arial" w:cs="Arial"/>
                <w:b/>
                <w:bCs/>
                <w:sz w:val="18"/>
                <w:szCs w:val="18"/>
              </w:rPr>
            </w:pPr>
          </w:p>
        </w:tc>
      </w:tr>
      <w:tr w:rsidR="005A7BEF" w:rsidRPr="005A7BEF" w14:paraId="7BA5B7A7" w14:textId="77777777" w:rsidTr="001051C0">
        <w:trPr>
          <w:trHeight w:val="29"/>
        </w:trPr>
        <w:tc>
          <w:tcPr>
            <w:tcW w:w="627" w:type="pct"/>
            <w:vAlign w:val="center"/>
          </w:tcPr>
          <w:p w14:paraId="6F456A0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34.  How much did the FIRST pre-natal consultation cost?   1. GH Cedis, Pesawas   (&gt;&gt;  36)</w:t>
            </w:r>
          </w:p>
        </w:tc>
        <w:tc>
          <w:tcPr>
            <w:tcW w:w="750" w:type="pct"/>
            <w:gridSpan w:val="4"/>
            <w:vAlign w:val="center"/>
          </w:tcPr>
          <w:p w14:paraId="5501E882"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4541AC33"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03780CBA"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2F8CFA23"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4E64DDE4"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0EA1511E" w14:textId="77777777" w:rsidR="00AD4703" w:rsidRPr="005A7BEF" w:rsidRDefault="00AD4703" w:rsidP="005A7BEF">
            <w:pPr>
              <w:autoSpaceDE w:val="0"/>
              <w:snapToGrid w:val="0"/>
              <w:rPr>
                <w:rFonts w:ascii="Arial" w:hAnsi="Arial" w:cs="Arial"/>
                <w:b/>
                <w:bCs/>
                <w:sz w:val="18"/>
                <w:szCs w:val="18"/>
              </w:rPr>
            </w:pPr>
          </w:p>
        </w:tc>
      </w:tr>
      <w:tr w:rsidR="005A7BEF" w:rsidRPr="005A7BEF" w14:paraId="140B8EE6" w14:textId="77777777" w:rsidTr="001051C0">
        <w:trPr>
          <w:trHeight w:val="29"/>
        </w:trPr>
        <w:tc>
          <w:tcPr>
            <w:tcW w:w="627" w:type="pct"/>
            <w:vAlign w:val="center"/>
          </w:tcPr>
          <w:p w14:paraId="030DCE1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lastRenderedPageBreak/>
              <w:t>35.  Why didn’t (Name) go for prenatal care?</w:t>
            </w:r>
          </w:p>
          <w:p w14:paraId="43A8C144"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Can’t Afford – CA</w:t>
            </w:r>
          </w:p>
          <w:p w14:paraId="3C0B3748"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 No health care – NC</w:t>
            </w:r>
          </w:p>
          <w:p w14:paraId="15548D04"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 Distance too far – TF</w:t>
            </w:r>
          </w:p>
          <w:p w14:paraId="67B28D58"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4. Not Necessary – NN</w:t>
            </w:r>
          </w:p>
          <w:p w14:paraId="47E56054"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666. Other (specify)</w:t>
            </w:r>
          </w:p>
          <w:p w14:paraId="45AD5DEB"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-888. Refuse to answer</w:t>
            </w:r>
          </w:p>
          <w:p w14:paraId="26F8CD5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-999. Don’t know </w:t>
            </w:r>
          </w:p>
          <w:p w14:paraId="31E9B189"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All &gt;&gt;37</w:t>
            </w:r>
          </w:p>
        </w:tc>
        <w:tc>
          <w:tcPr>
            <w:tcW w:w="750" w:type="pct"/>
            <w:gridSpan w:val="4"/>
            <w:vAlign w:val="center"/>
          </w:tcPr>
          <w:p w14:paraId="6D4C9A13"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2EBFCBC8"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0EF97B52"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13FCAD18"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5F891CF3"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2A288F10" w14:textId="77777777" w:rsidR="00AD4703" w:rsidRPr="005A7BEF" w:rsidRDefault="00AD4703" w:rsidP="005A7BEF">
            <w:pPr>
              <w:autoSpaceDE w:val="0"/>
              <w:snapToGrid w:val="0"/>
              <w:rPr>
                <w:rFonts w:ascii="Arial" w:hAnsi="Arial" w:cs="Arial"/>
                <w:b/>
                <w:bCs/>
                <w:sz w:val="18"/>
                <w:szCs w:val="18"/>
              </w:rPr>
            </w:pPr>
          </w:p>
        </w:tc>
      </w:tr>
      <w:tr w:rsidR="005A7BEF" w:rsidRPr="005A7BEF" w14:paraId="3352B7E1" w14:textId="77777777" w:rsidTr="001051C0">
        <w:trPr>
          <w:trHeight w:val="29"/>
        </w:trPr>
        <w:tc>
          <w:tcPr>
            <w:tcW w:w="627" w:type="pct"/>
            <w:vAlign w:val="center"/>
          </w:tcPr>
          <w:p w14:paraId="6E558F45" w14:textId="1785C391" w:rsidR="00AD4703" w:rsidRPr="005A7BEF" w:rsidRDefault="00AD4703" w:rsidP="005A7BEF">
            <w:pPr>
              <w:autoSpaceDE w:val="0"/>
              <w:snapToGrid w:val="0"/>
              <w:rPr>
                <w:rFonts w:ascii="Arial" w:hAnsi="Arial" w:cs="Arial"/>
                <w:b/>
                <w:bCs/>
                <w:sz w:val="18"/>
                <w:szCs w:val="18"/>
              </w:rPr>
            </w:pPr>
            <w:bookmarkStart w:id="163" w:name="a5"/>
            <w:r w:rsidRPr="005A7BEF">
              <w:rPr>
                <w:rFonts w:ascii="Arial" w:hAnsi="Arial" w:cs="Arial"/>
                <w:b/>
                <w:bCs/>
                <w:sz w:val="18"/>
                <w:szCs w:val="18"/>
              </w:rPr>
              <w:t xml:space="preserve">36a. </w:t>
            </w:r>
            <w:bookmarkEnd w:id="163"/>
            <w:r w:rsidRPr="005A7BEF">
              <w:rPr>
                <w:rFonts w:ascii="Arial" w:hAnsi="Arial" w:cs="Arial"/>
                <w:b/>
                <w:bCs/>
                <w:sz w:val="18"/>
                <w:szCs w:val="18"/>
              </w:rPr>
              <w:t xml:space="preserve">How many years have passed since you  </w:t>
            </w:r>
            <w:r w:rsidR="006E1737" w:rsidRPr="005A7BEF">
              <w:rPr>
                <w:rFonts w:ascii="Arial" w:hAnsi="Arial" w:cs="Arial"/>
                <w:b/>
                <w:bCs/>
                <w:sz w:val="18"/>
                <w:szCs w:val="18"/>
              </w:rPr>
              <w:t>were</w:t>
            </w:r>
            <w:r w:rsidRPr="005A7BEF">
              <w:rPr>
                <w:rFonts w:ascii="Arial" w:hAnsi="Arial" w:cs="Arial"/>
                <w:b/>
                <w:bCs/>
                <w:sz w:val="18"/>
                <w:szCs w:val="18"/>
              </w:rPr>
              <w:t xml:space="preserve"> last pregnant?</w:t>
            </w:r>
          </w:p>
        </w:tc>
        <w:tc>
          <w:tcPr>
            <w:tcW w:w="750" w:type="pct"/>
            <w:gridSpan w:val="4"/>
            <w:vAlign w:val="center"/>
          </w:tcPr>
          <w:p w14:paraId="63664014"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64B51C66"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130F6CCB"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51CD6543"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4FB29A0C"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11CCAEFB" w14:textId="77777777" w:rsidR="00AD4703" w:rsidRPr="005A7BEF" w:rsidRDefault="00AD4703" w:rsidP="005A7BEF">
            <w:pPr>
              <w:autoSpaceDE w:val="0"/>
              <w:snapToGrid w:val="0"/>
              <w:rPr>
                <w:rFonts w:ascii="Arial" w:hAnsi="Arial" w:cs="Arial"/>
                <w:b/>
                <w:bCs/>
                <w:sz w:val="18"/>
                <w:szCs w:val="18"/>
              </w:rPr>
            </w:pPr>
          </w:p>
        </w:tc>
      </w:tr>
      <w:tr w:rsidR="005A7BEF" w:rsidRPr="005A7BEF" w14:paraId="4A3BBFF7" w14:textId="77777777" w:rsidTr="001051C0">
        <w:trPr>
          <w:trHeight w:val="629"/>
        </w:trPr>
        <w:tc>
          <w:tcPr>
            <w:tcW w:w="627" w:type="pct"/>
            <w:vAlign w:val="center"/>
          </w:tcPr>
          <w:p w14:paraId="5C8072AD" w14:textId="31C8498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36b. How many months have passed since you </w:t>
            </w:r>
            <w:r w:rsidR="006E1737" w:rsidRPr="005A7BEF">
              <w:rPr>
                <w:rFonts w:ascii="Arial" w:hAnsi="Arial" w:cs="Arial"/>
                <w:b/>
                <w:bCs/>
                <w:sz w:val="18"/>
                <w:szCs w:val="18"/>
              </w:rPr>
              <w:t xml:space="preserve">were </w:t>
            </w:r>
            <w:r w:rsidRPr="005A7BEF">
              <w:rPr>
                <w:rFonts w:ascii="Arial" w:hAnsi="Arial" w:cs="Arial"/>
                <w:b/>
                <w:bCs/>
                <w:sz w:val="18"/>
                <w:szCs w:val="18"/>
              </w:rPr>
              <w:t>last pregnant?</w:t>
            </w:r>
          </w:p>
        </w:tc>
        <w:tc>
          <w:tcPr>
            <w:tcW w:w="750" w:type="pct"/>
            <w:gridSpan w:val="4"/>
            <w:vAlign w:val="center"/>
          </w:tcPr>
          <w:p w14:paraId="46BC4A50" w14:textId="77777777" w:rsidR="00AD4703" w:rsidRPr="005A7BEF" w:rsidRDefault="00AD4703" w:rsidP="005A7BEF">
            <w:pPr>
              <w:autoSpaceDE w:val="0"/>
              <w:snapToGrid w:val="0"/>
              <w:rPr>
                <w:rFonts w:ascii="Arial" w:hAnsi="Arial" w:cs="Arial"/>
                <w:b/>
                <w:bCs/>
                <w:sz w:val="18"/>
                <w:szCs w:val="18"/>
              </w:rPr>
            </w:pPr>
          </w:p>
        </w:tc>
        <w:tc>
          <w:tcPr>
            <w:tcW w:w="745" w:type="pct"/>
            <w:gridSpan w:val="4"/>
          </w:tcPr>
          <w:p w14:paraId="407BB561" w14:textId="77777777" w:rsidR="00AD4703" w:rsidRPr="005A7BEF" w:rsidRDefault="00AD4703" w:rsidP="005A7BEF">
            <w:pPr>
              <w:autoSpaceDE w:val="0"/>
              <w:snapToGrid w:val="0"/>
              <w:rPr>
                <w:rFonts w:ascii="Arial" w:hAnsi="Arial" w:cs="Arial"/>
                <w:b/>
                <w:bCs/>
                <w:sz w:val="18"/>
                <w:szCs w:val="18"/>
              </w:rPr>
            </w:pPr>
          </w:p>
        </w:tc>
        <w:tc>
          <w:tcPr>
            <w:tcW w:w="512" w:type="pct"/>
            <w:gridSpan w:val="3"/>
            <w:vAlign w:val="center"/>
          </w:tcPr>
          <w:p w14:paraId="64EA2DAB" w14:textId="77777777" w:rsidR="00AD4703" w:rsidRPr="005A7BEF" w:rsidRDefault="00AD4703" w:rsidP="005A7BEF">
            <w:pPr>
              <w:autoSpaceDE w:val="0"/>
              <w:snapToGrid w:val="0"/>
              <w:rPr>
                <w:rFonts w:ascii="Arial" w:hAnsi="Arial" w:cs="Arial"/>
                <w:b/>
                <w:bCs/>
                <w:sz w:val="18"/>
                <w:szCs w:val="18"/>
              </w:rPr>
            </w:pPr>
          </w:p>
        </w:tc>
        <w:tc>
          <w:tcPr>
            <w:tcW w:w="863" w:type="pct"/>
            <w:gridSpan w:val="4"/>
          </w:tcPr>
          <w:p w14:paraId="06E6D463" w14:textId="77777777" w:rsidR="00AD4703" w:rsidRPr="005A7BEF" w:rsidRDefault="00AD4703" w:rsidP="005A7BEF">
            <w:pPr>
              <w:autoSpaceDE w:val="0"/>
              <w:snapToGrid w:val="0"/>
              <w:rPr>
                <w:rFonts w:ascii="Arial" w:hAnsi="Arial" w:cs="Arial"/>
                <w:b/>
                <w:bCs/>
                <w:sz w:val="18"/>
                <w:szCs w:val="18"/>
              </w:rPr>
            </w:pPr>
          </w:p>
        </w:tc>
        <w:tc>
          <w:tcPr>
            <w:tcW w:w="696" w:type="pct"/>
            <w:gridSpan w:val="3"/>
          </w:tcPr>
          <w:p w14:paraId="606E9695" w14:textId="77777777" w:rsidR="00AD4703" w:rsidRPr="005A7BEF" w:rsidRDefault="00AD4703" w:rsidP="005A7BEF">
            <w:pPr>
              <w:autoSpaceDE w:val="0"/>
              <w:snapToGrid w:val="0"/>
              <w:rPr>
                <w:rFonts w:ascii="Arial" w:hAnsi="Arial" w:cs="Arial"/>
                <w:b/>
                <w:bCs/>
                <w:sz w:val="18"/>
                <w:szCs w:val="18"/>
              </w:rPr>
            </w:pPr>
          </w:p>
        </w:tc>
        <w:tc>
          <w:tcPr>
            <w:tcW w:w="807" w:type="pct"/>
            <w:gridSpan w:val="4"/>
          </w:tcPr>
          <w:p w14:paraId="0D93A9F3" w14:textId="77777777" w:rsidR="00AD4703" w:rsidRPr="005A7BEF" w:rsidRDefault="00AD4703" w:rsidP="005A7BEF">
            <w:pPr>
              <w:autoSpaceDE w:val="0"/>
              <w:snapToGrid w:val="0"/>
              <w:rPr>
                <w:rFonts w:ascii="Arial" w:hAnsi="Arial" w:cs="Arial"/>
                <w:b/>
                <w:bCs/>
                <w:sz w:val="18"/>
                <w:szCs w:val="18"/>
              </w:rPr>
            </w:pPr>
          </w:p>
        </w:tc>
      </w:tr>
    </w:tbl>
    <w:p w14:paraId="09577F8C" w14:textId="77777777" w:rsidR="00AD4703" w:rsidRPr="005A7BEF" w:rsidRDefault="00AD4703" w:rsidP="005A7BEF">
      <w:pPr>
        <w:rPr>
          <w:rFonts w:ascii="Arial" w:hAnsi="Arial" w:cs="Arial"/>
          <w:b/>
          <w:sz w:val="16"/>
          <w:szCs w:val="16"/>
        </w:rPr>
        <w:sectPr w:rsidR="00AD4703" w:rsidRPr="005A7BEF" w:rsidSect="00BB358E">
          <w:pgSz w:w="16834" w:h="11909" w:orient="landscape" w:code="9"/>
          <w:pgMar w:top="1152" w:right="1152" w:bottom="1152" w:left="1152" w:header="720" w:footer="720" w:gutter="0"/>
          <w:cols w:space="720"/>
          <w:docGrid w:linePitch="360"/>
        </w:sectPr>
      </w:pPr>
      <w:bookmarkStart w:id="164" w:name="Empowerment"/>
    </w:p>
    <w:p w14:paraId="7CC4E21E" w14:textId="77777777" w:rsidR="00AD4703" w:rsidRPr="005A7BEF" w:rsidRDefault="00AD4703" w:rsidP="005A7BEF">
      <w:pPr>
        <w:pStyle w:val="Heading2"/>
        <w:rPr>
          <w:rFonts w:ascii="Arial" w:hAnsi="Arial" w:cs="Arial"/>
          <w:color w:val="auto"/>
          <w:sz w:val="20"/>
          <w:szCs w:val="20"/>
        </w:rPr>
      </w:pPr>
      <w:bookmarkStart w:id="165" w:name="_Toc516617849"/>
      <w:r w:rsidRPr="005A7BEF">
        <w:rPr>
          <w:rFonts w:ascii="Arial" w:hAnsi="Arial" w:cs="Arial"/>
          <w:color w:val="auto"/>
          <w:sz w:val="20"/>
          <w:szCs w:val="20"/>
        </w:rPr>
        <w:lastRenderedPageBreak/>
        <w:t>PART B:  AUTHORITY IN THE HOUSEHOLD</w:t>
      </w:r>
      <w:bookmarkEnd w:id="165"/>
    </w:p>
    <w:bookmarkEnd w:id="164"/>
    <w:p w14:paraId="282384F2" w14:textId="77777777" w:rsidR="00AD4703" w:rsidRPr="005A7BEF" w:rsidRDefault="00AD4703" w:rsidP="005A7BEF">
      <w:pPr>
        <w:rPr>
          <w:rFonts w:ascii="Arial" w:hAnsi="Arial" w:cs="Arial"/>
          <w:i/>
          <w:sz w:val="18"/>
          <w:szCs w:val="18"/>
        </w:rPr>
      </w:pPr>
      <w:r w:rsidRPr="005A7BEF">
        <w:rPr>
          <w:rFonts w:ascii="Arial" w:hAnsi="Arial" w:cs="Arial"/>
          <w:i/>
          <w:sz w:val="18"/>
          <w:szCs w:val="18"/>
        </w:rPr>
        <w:t>To Surveyor: These are very sensitive questions. DO NOT PROCEED UNTIL YOU ARE SURE THAT YO HAVE PRIVACY AND NO ONE ELSE CAN HEAR WHAT YOU AND THE RESPONDENTS ARE SAYING.</w:t>
      </w:r>
    </w:p>
    <w:p w14:paraId="75B00F0D" w14:textId="77777777" w:rsidR="00AD4703" w:rsidRPr="005A7BEF" w:rsidRDefault="00AD4703" w:rsidP="005A7BEF">
      <w:pPr>
        <w:rPr>
          <w:rFonts w:ascii="Arial" w:hAnsi="Arial" w:cs="Arial"/>
          <w:sz w:val="18"/>
          <w:szCs w:val="18"/>
        </w:rPr>
      </w:pPr>
      <w:r w:rsidRPr="005A7BEF">
        <w:rPr>
          <w:rFonts w:ascii="Arial" w:hAnsi="Arial" w:cs="Arial"/>
          <w:sz w:val="18"/>
          <w:szCs w:val="18"/>
        </w:rPr>
        <w:t>Note: Now am going to ask you about some situations which happen to some people. Please tell me if these apply to your relationship with your partner. If we come to any question that you do not want to answer, just let me know and we will go on to the next question.</w:t>
      </w:r>
    </w:p>
    <w:p w14:paraId="7E3E6F70" w14:textId="77777777" w:rsidR="00AD4703" w:rsidRPr="005A7BEF" w:rsidRDefault="00AD4703" w:rsidP="005A7BEF">
      <w:pPr>
        <w:rPr>
          <w:rFonts w:ascii="Arial" w:hAnsi="Arial" w:cs="Arial"/>
          <w:i/>
          <w:sz w:val="16"/>
          <w:szCs w:val="16"/>
        </w:rPr>
      </w:pPr>
      <w:r w:rsidRPr="005A7BEF">
        <w:rPr>
          <w:rFonts w:ascii="Arial" w:hAnsi="Arial" w:cs="Arial"/>
          <w:b/>
          <w:noProof/>
          <w:sz w:val="16"/>
          <w:szCs w:val="16"/>
        </w:rPr>
        <mc:AlternateContent>
          <mc:Choice Requires="wps">
            <w:drawing>
              <wp:anchor distT="0" distB="0" distL="114300" distR="114300" simplePos="0" relativeHeight="251685376" behindDoc="0" locked="0" layoutInCell="1" allowOverlap="1" wp14:anchorId="1B01760C" wp14:editId="221A6A46">
                <wp:simplePos x="0" y="0"/>
                <wp:positionH relativeFrom="column">
                  <wp:posOffset>-229870</wp:posOffset>
                </wp:positionH>
                <wp:positionV relativeFrom="paragraph">
                  <wp:posOffset>135890</wp:posOffset>
                </wp:positionV>
                <wp:extent cx="0" cy="571500"/>
                <wp:effectExtent l="76200" t="0" r="57150" b="57150"/>
                <wp:wrapNone/>
                <wp:docPr id="3338" name="Straight Connector 3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1908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1AD11" id="Straight Connector 3338"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1pt,10.7pt" to="-18.1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" strokeweight=".53mm">
                <v:stroke endarrow="block" joinstyle="miter"/>
              </v:line>
            </w:pict>
          </mc:Fallback>
        </mc:AlternateContent>
      </w:r>
    </w:p>
    <w:tbl>
      <w:tblPr>
        <w:tblW w:w="5000" w:type="pct"/>
        <w:tblCellMar>
          <w:top w:w="55" w:type="dxa"/>
          <w:left w:w="55" w:type="dxa"/>
          <w:bottom w:w="55" w:type="dxa"/>
          <w:right w:w="55" w:type="dxa"/>
        </w:tblCellMar>
        <w:tblLook w:val="0000" w:firstRow="0" w:lastRow="0" w:firstColumn="0" w:lastColumn="0" w:noHBand="0" w:noVBand="0"/>
      </w:tblPr>
      <w:tblGrid>
        <w:gridCol w:w="3789"/>
        <w:gridCol w:w="1790"/>
        <w:gridCol w:w="1789"/>
        <w:gridCol w:w="1789"/>
        <w:gridCol w:w="1789"/>
        <w:gridCol w:w="1789"/>
        <w:gridCol w:w="1789"/>
      </w:tblGrid>
      <w:tr w:rsidR="00AD4703" w:rsidRPr="005A7BEF" w14:paraId="42FAD0AC" w14:textId="77777777" w:rsidTr="00BB358E">
        <w:trPr>
          <w:trHeight w:val="171"/>
        </w:trPr>
        <w:tc>
          <w:tcPr>
            <w:tcW w:w="130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3C46167F"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ID Number</w:t>
            </w:r>
          </w:p>
        </w:tc>
        <w:tc>
          <w:tcPr>
            <w:tcW w:w="616"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67D9D4E2"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#1</w:t>
            </w:r>
          </w:p>
        </w:tc>
        <w:tc>
          <w:tcPr>
            <w:tcW w:w="616"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2AC8DEA2"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#2</w:t>
            </w:r>
          </w:p>
        </w:tc>
        <w:tc>
          <w:tcPr>
            <w:tcW w:w="616"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7711C257"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#3</w:t>
            </w:r>
          </w:p>
        </w:tc>
        <w:tc>
          <w:tcPr>
            <w:tcW w:w="616"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7F598D78"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#4</w:t>
            </w:r>
          </w:p>
        </w:tc>
        <w:tc>
          <w:tcPr>
            <w:tcW w:w="616"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29953D31"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#5</w:t>
            </w:r>
          </w:p>
        </w:tc>
        <w:tc>
          <w:tcPr>
            <w:tcW w:w="616"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5D59395F"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Female #6</w:t>
            </w:r>
          </w:p>
        </w:tc>
      </w:tr>
      <w:tr w:rsidR="00AD4703" w:rsidRPr="005A7BEF" w14:paraId="036653C0" w14:textId="77777777" w:rsidTr="00BB358E">
        <w:trPr>
          <w:trHeight w:val="327"/>
        </w:trPr>
        <w:tc>
          <w:tcPr>
            <w:tcW w:w="1304" w:type="pct"/>
            <w:tcBorders>
              <w:top w:val="single" w:sz="2" w:space="0" w:color="000000"/>
              <w:left w:val="single" w:sz="2" w:space="0" w:color="000000"/>
              <w:bottom w:val="single" w:sz="2" w:space="0" w:color="000000"/>
              <w:right w:val="single" w:sz="2" w:space="0" w:color="000000"/>
            </w:tcBorders>
            <w:vAlign w:val="center"/>
          </w:tcPr>
          <w:p w14:paraId="2B242430" w14:textId="77777777" w:rsidR="00AD4703" w:rsidRPr="005A7BEF" w:rsidRDefault="00AD4703" w:rsidP="005A7BEF">
            <w:pPr>
              <w:autoSpaceDE w:val="0"/>
              <w:snapToGrid w:val="0"/>
              <w:rPr>
                <w:rFonts w:ascii="Arial" w:hAnsi="Arial" w:cs="Arial"/>
                <w:b/>
                <w:noProof/>
                <w:sz w:val="18"/>
                <w:szCs w:val="18"/>
              </w:rPr>
            </w:pPr>
            <w:r w:rsidRPr="005A7BEF">
              <w:rPr>
                <w:rFonts w:ascii="Arial" w:hAnsi="Arial" w:cs="Arial"/>
                <w:b/>
                <w:sz w:val="18"/>
                <w:szCs w:val="18"/>
              </w:rPr>
              <w:fldChar w:fldCharType="begin"/>
            </w:r>
            <w:r w:rsidRPr="005A7BEF">
              <w:rPr>
                <w:rFonts w:ascii="Arial" w:hAnsi="Arial" w:cs="Arial"/>
                <w:b/>
                <w:sz w:val="18"/>
                <w:szCs w:val="18"/>
              </w:rPr>
              <w:instrText xml:space="preserve"> SEQ C \* MERGEFORMAT </w:instrText>
            </w:r>
            <w:r w:rsidRPr="005A7BEF">
              <w:rPr>
                <w:rFonts w:ascii="Arial" w:hAnsi="Arial" w:cs="Arial"/>
                <w:b/>
                <w:sz w:val="18"/>
                <w:szCs w:val="18"/>
              </w:rPr>
              <w:fldChar w:fldCharType="separate"/>
            </w:r>
            <w:r w:rsidRPr="005A7BEF">
              <w:rPr>
                <w:rFonts w:ascii="Arial" w:hAnsi="Arial" w:cs="Arial"/>
                <w:b/>
                <w:bCs/>
                <w:noProof/>
                <w:sz w:val="18"/>
                <w:szCs w:val="18"/>
              </w:rPr>
              <w:t>1</w:t>
            </w:r>
            <w:r w:rsidRPr="005A7BEF">
              <w:rPr>
                <w:rFonts w:ascii="Arial" w:hAnsi="Arial" w:cs="Arial"/>
                <w:b/>
                <w:bCs/>
                <w:noProof/>
                <w:sz w:val="18"/>
                <w:szCs w:val="18"/>
              </w:rPr>
              <w:fldChar w:fldCharType="end"/>
            </w:r>
            <w:r w:rsidRPr="005A7BEF">
              <w:rPr>
                <w:rFonts w:ascii="Arial" w:hAnsi="Arial" w:cs="Arial"/>
                <w:b/>
                <w:bCs/>
                <w:sz w:val="18"/>
                <w:szCs w:val="18"/>
              </w:rPr>
              <w:t>. Does your husband provide you with money to buy food for the household? 1. Yes      5</w:t>
            </w:r>
            <w:r w:rsidRPr="005A7BEF">
              <w:rPr>
                <w:rFonts w:ascii="Arial" w:hAnsi="Arial" w:cs="Arial"/>
                <w:b/>
                <w:noProof/>
                <w:sz w:val="18"/>
                <w:szCs w:val="18"/>
              </w:rPr>
              <w:t xml:space="preserve">. No &gt;&gt; </w:t>
            </w:r>
            <w:r w:rsidRPr="005A7BEF">
              <w:rPr>
                <w:rFonts w:ascii="Arial" w:hAnsi="Arial" w:cs="Arial"/>
                <w:b/>
                <w:noProof/>
                <w:sz w:val="18"/>
                <w:szCs w:val="18"/>
              </w:rPr>
              <w:fldChar w:fldCharType="begin"/>
            </w:r>
            <w:r w:rsidRPr="005A7BEF">
              <w:rPr>
                <w:rFonts w:ascii="Arial" w:hAnsi="Arial" w:cs="Arial"/>
                <w:b/>
                <w:noProof/>
                <w:sz w:val="18"/>
                <w:szCs w:val="18"/>
              </w:rPr>
              <w:instrText xml:space="preserve"> REF A2 \h  \* MERGEFORMAT </w:instrText>
            </w:r>
            <w:r w:rsidRPr="005A7BEF">
              <w:rPr>
                <w:rFonts w:ascii="Arial" w:hAnsi="Arial" w:cs="Arial"/>
                <w:b/>
                <w:noProof/>
                <w:sz w:val="18"/>
                <w:szCs w:val="18"/>
              </w:rPr>
            </w:r>
            <w:r w:rsidRPr="005A7BEF">
              <w:rPr>
                <w:rFonts w:ascii="Arial" w:hAnsi="Arial" w:cs="Arial"/>
                <w:b/>
                <w:noProof/>
                <w:sz w:val="18"/>
                <w:szCs w:val="18"/>
              </w:rPr>
              <w:fldChar w:fldCharType="separate"/>
            </w:r>
            <w:r w:rsidRPr="005A7BEF">
              <w:rPr>
                <w:rFonts w:ascii="Arial" w:hAnsi="Arial" w:cs="Arial"/>
                <w:b/>
                <w:noProof/>
                <w:sz w:val="18"/>
                <w:szCs w:val="18"/>
              </w:rPr>
              <w:t>3</w:t>
            </w:r>
            <w:r w:rsidRPr="005A7BEF">
              <w:rPr>
                <w:rFonts w:ascii="Arial" w:hAnsi="Arial" w:cs="Arial"/>
                <w:b/>
                <w:noProof/>
                <w:sz w:val="18"/>
                <w:szCs w:val="18"/>
              </w:rPr>
              <w:fldChar w:fldCharType="end"/>
            </w:r>
            <w:r w:rsidRPr="005A7BEF">
              <w:rPr>
                <w:rFonts w:ascii="Arial" w:hAnsi="Arial" w:cs="Arial"/>
                <w:b/>
                <w:bCs/>
                <w:noProof/>
                <w:sz w:val="18"/>
                <w:szCs w:val="18"/>
              </w:rPr>
              <w:t xml:space="preserve"> </w:t>
            </w:r>
          </w:p>
        </w:tc>
        <w:tc>
          <w:tcPr>
            <w:tcW w:w="616" w:type="pct"/>
            <w:tcBorders>
              <w:top w:val="single" w:sz="2" w:space="0" w:color="000000"/>
              <w:left w:val="single" w:sz="2" w:space="0" w:color="000000"/>
              <w:bottom w:val="single" w:sz="2" w:space="0" w:color="000000"/>
              <w:right w:val="single" w:sz="2" w:space="0" w:color="000000"/>
            </w:tcBorders>
            <w:vAlign w:val="center"/>
          </w:tcPr>
          <w:p w14:paraId="248D06C7"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vAlign w:val="center"/>
          </w:tcPr>
          <w:p w14:paraId="5149C2C1"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15C14460"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3268DDAF"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7C0D4EFF"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259C9755" w14:textId="77777777" w:rsidR="00AD4703" w:rsidRPr="005A7BEF" w:rsidRDefault="00AD4703" w:rsidP="005A7BEF">
            <w:pPr>
              <w:autoSpaceDE w:val="0"/>
              <w:snapToGrid w:val="0"/>
              <w:rPr>
                <w:rFonts w:ascii="Arial" w:hAnsi="Arial" w:cs="Arial"/>
                <w:bCs/>
                <w:sz w:val="18"/>
                <w:szCs w:val="18"/>
              </w:rPr>
            </w:pPr>
          </w:p>
        </w:tc>
      </w:tr>
      <w:tr w:rsidR="00AD4703" w:rsidRPr="005A7BEF" w14:paraId="413C7A03" w14:textId="77777777" w:rsidTr="00BB358E">
        <w:trPr>
          <w:trHeight w:val="336"/>
        </w:trPr>
        <w:tc>
          <w:tcPr>
            <w:tcW w:w="1304" w:type="pct"/>
            <w:tcBorders>
              <w:top w:val="single" w:sz="2" w:space="0" w:color="000000"/>
              <w:left w:val="single" w:sz="2" w:space="0" w:color="000000"/>
              <w:bottom w:val="single" w:sz="2" w:space="0" w:color="000000"/>
              <w:right w:val="single" w:sz="2" w:space="0" w:color="000000"/>
            </w:tcBorders>
            <w:vAlign w:val="center"/>
          </w:tcPr>
          <w:p w14:paraId="07A7A54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sz w:val="18"/>
                <w:szCs w:val="18"/>
              </w:rPr>
              <w:fldChar w:fldCharType="begin"/>
            </w:r>
            <w:r w:rsidRPr="005A7BEF">
              <w:rPr>
                <w:rFonts w:ascii="Arial" w:hAnsi="Arial" w:cs="Arial"/>
                <w:b/>
                <w:sz w:val="18"/>
                <w:szCs w:val="18"/>
              </w:rPr>
              <w:instrText xml:space="preserve"> SEQ C \* MERGEFORMAT </w:instrText>
            </w:r>
            <w:r w:rsidRPr="005A7BEF">
              <w:rPr>
                <w:rFonts w:ascii="Arial" w:hAnsi="Arial" w:cs="Arial"/>
                <w:b/>
                <w:sz w:val="18"/>
                <w:szCs w:val="18"/>
              </w:rPr>
              <w:fldChar w:fldCharType="separate"/>
            </w:r>
            <w:r w:rsidRPr="005A7BEF">
              <w:rPr>
                <w:rFonts w:ascii="Arial" w:hAnsi="Arial" w:cs="Arial"/>
                <w:b/>
                <w:bCs/>
                <w:noProof/>
                <w:sz w:val="18"/>
                <w:szCs w:val="18"/>
              </w:rPr>
              <w:t>2</w:t>
            </w:r>
            <w:r w:rsidRPr="005A7BEF">
              <w:rPr>
                <w:rFonts w:ascii="Arial" w:hAnsi="Arial" w:cs="Arial"/>
                <w:b/>
                <w:bCs/>
                <w:noProof/>
                <w:sz w:val="18"/>
                <w:szCs w:val="18"/>
              </w:rPr>
              <w:fldChar w:fldCharType="end"/>
            </w:r>
            <w:r w:rsidRPr="005A7BEF">
              <w:rPr>
                <w:rFonts w:ascii="Arial" w:hAnsi="Arial" w:cs="Arial"/>
                <w:b/>
                <w:bCs/>
                <w:sz w:val="18"/>
                <w:szCs w:val="18"/>
              </w:rPr>
              <w:t>. How much in total did your husband provide you with in the last 30 days?     1. GH Cedis &amp; pesewas</w:t>
            </w:r>
          </w:p>
        </w:tc>
        <w:tc>
          <w:tcPr>
            <w:tcW w:w="616" w:type="pct"/>
            <w:tcBorders>
              <w:top w:val="single" w:sz="2" w:space="0" w:color="000000"/>
              <w:left w:val="single" w:sz="2" w:space="0" w:color="000000"/>
              <w:bottom w:val="single" w:sz="2" w:space="0" w:color="000000"/>
              <w:right w:val="single" w:sz="2" w:space="0" w:color="000000"/>
            </w:tcBorders>
            <w:vAlign w:val="center"/>
          </w:tcPr>
          <w:p w14:paraId="457B3A14"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vAlign w:val="center"/>
          </w:tcPr>
          <w:p w14:paraId="236FE317"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1667AA52"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21FDD1C6"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2165656F"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49F11842" w14:textId="77777777" w:rsidR="00AD4703" w:rsidRPr="005A7BEF" w:rsidRDefault="00AD4703" w:rsidP="005A7BEF">
            <w:pPr>
              <w:autoSpaceDE w:val="0"/>
              <w:snapToGrid w:val="0"/>
              <w:rPr>
                <w:rFonts w:ascii="Arial" w:hAnsi="Arial" w:cs="Arial"/>
                <w:bCs/>
                <w:sz w:val="18"/>
                <w:szCs w:val="18"/>
              </w:rPr>
            </w:pPr>
          </w:p>
        </w:tc>
      </w:tr>
      <w:bookmarkStart w:id="166" w:name="A2"/>
      <w:tr w:rsidR="00AD4703" w:rsidRPr="005A7BEF" w14:paraId="14C0C9C0" w14:textId="77777777" w:rsidTr="00BB358E">
        <w:trPr>
          <w:trHeight w:val="355"/>
        </w:trPr>
        <w:tc>
          <w:tcPr>
            <w:tcW w:w="1304" w:type="pct"/>
            <w:tcBorders>
              <w:top w:val="single" w:sz="2" w:space="0" w:color="000000"/>
              <w:left w:val="single" w:sz="2" w:space="0" w:color="000000"/>
              <w:bottom w:val="single" w:sz="2" w:space="0" w:color="000000"/>
              <w:right w:val="single" w:sz="2" w:space="0" w:color="000000"/>
            </w:tcBorders>
            <w:vAlign w:val="center"/>
          </w:tcPr>
          <w:p w14:paraId="48219D5B" w14:textId="77777777" w:rsidR="00AD4703" w:rsidRPr="005A7BEF" w:rsidRDefault="00AD4703" w:rsidP="005A7BEF">
            <w:pPr>
              <w:autoSpaceDE w:val="0"/>
              <w:snapToGrid w:val="0"/>
              <w:rPr>
                <w:rFonts w:ascii="Arial" w:hAnsi="Arial" w:cs="Arial"/>
                <w:b/>
                <w:noProof/>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 MERGEFORMAT </w:instrText>
            </w:r>
            <w:r w:rsidRPr="005A7BEF">
              <w:rPr>
                <w:rFonts w:ascii="Arial" w:hAnsi="Arial" w:cs="Arial"/>
                <w:b/>
                <w:bCs/>
                <w:sz w:val="18"/>
                <w:szCs w:val="18"/>
              </w:rPr>
              <w:fldChar w:fldCharType="separate"/>
            </w:r>
            <w:r w:rsidRPr="005A7BEF">
              <w:rPr>
                <w:rFonts w:ascii="Arial" w:hAnsi="Arial" w:cs="Arial"/>
                <w:b/>
                <w:bCs/>
                <w:noProof/>
                <w:sz w:val="18"/>
                <w:szCs w:val="18"/>
              </w:rPr>
              <w:t>3</w:t>
            </w:r>
            <w:r w:rsidRPr="005A7BEF">
              <w:rPr>
                <w:rFonts w:ascii="Arial" w:hAnsi="Arial" w:cs="Arial"/>
                <w:b/>
                <w:bCs/>
                <w:sz w:val="18"/>
                <w:szCs w:val="18"/>
              </w:rPr>
              <w:fldChar w:fldCharType="end"/>
            </w:r>
            <w:bookmarkEnd w:id="166"/>
            <w:r w:rsidRPr="005A7BEF">
              <w:rPr>
                <w:rFonts w:ascii="Arial" w:hAnsi="Arial" w:cs="Arial"/>
                <w:b/>
                <w:bCs/>
                <w:sz w:val="18"/>
                <w:szCs w:val="18"/>
              </w:rPr>
              <w:t>. In the last 30 days, has there been any physical violence in your neighbor’s household?     1. Yes      5</w:t>
            </w:r>
            <w:r w:rsidRPr="005A7BEF">
              <w:rPr>
                <w:rFonts w:ascii="Arial" w:hAnsi="Arial" w:cs="Arial"/>
                <w:b/>
                <w:noProof/>
                <w:sz w:val="18"/>
                <w:szCs w:val="18"/>
              </w:rPr>
              <w:t xml:space="preserve">. No    </w:t>
            </w:r>
          </w:p>
        </w:tc>
        <w:tc>
          <w:tcPr>
            <w:tcW w:w="616" w:type="pct"/>
            <w:tcBorders>
              <w:top w:val="single" w:sz="2" w:space="0" w:color="000000"/>
              <w:left w:val="single" w:sz="2" w:space="0" w:color="000000"/>
              <w:bottom w:val="single" w:sz="2" w:space="0" w:color="000000"/>
              <w:right w:val="single" w:sz="2" w:space="0" w:color="000000"/>
            </w:tcBorders>
            <w:vAlign w:val="center"/>
          </w:tcPr>
          <w:p w14:paraId="4C9E84D9"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vAlign w:val="center"/>
          </w:tcPr>
          <w:p w14:paraId="785B5C09"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63E6B1FD"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24472655"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5896422D"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17759423" w14:textId="77777777" w:rsidR="00AD4703" w:rsidRPr="005A7BEF" w:rsidRDefault="00AD4703" w:rsidP="005A7BEF">
            <w:pPr>
              <w:autoSpaceDE w:val="0"/>
              <w:snapToGrid w:val="0"/>
              <w:rPr>
                <w:rFonts w:ascii="Arial" w:hAnsi="Arial" w:cs="Arial"/>
                <w:bCs/>
                <w:sz w:val="18"/>
                <w:szCs w:val="18"/>
              </w:rPr>
            </w:pPr>
          </w:p>
        </w:tc>
      </w:tr>
      <w:tr w:rsidR="00AD4703" w:rsidRPr="005A7BEF" w14:paraId="31B5FA8D" w14:textId="77777777" w:rsidTr="00BB358E">
        <w:trPr>
          <w:trHeight w:val="228"/>
        </w:trPr>
        <w:tc>
          <w:tcPr>
            <w:tcW w:w="1304" w:type="pct"/>
            <w:tcBorders>
              <w:top w:val="single" w:sz="2" w:space="0" w:color="000000"/>
              <w:left w:val="single" w:sz="2" w:space="0" w:color="000000"/>
              <w:bottom w:val="single" w:sz="2" w:space="0" w:color="000000"/>
              <w:right w:val="single" w:sz="2" w:space="0" w:color="000000"/>
            </w:tcBorders>
            <w:vAlign w:val="center"/>
          </w:tcPr>
          <w:p w14:paraId="430885B8" w14:textId="77777777" w:rsidR="00AD4703" w:rsidRPr="005A7BEF" w:rsidRDefault="00AD4703" w:rsidP="005A7BEF">
            <w:pPr>
              <w:autoSpaceDE w:val="0"/>
              <w:snapToGrid w:val="0"/>
              <w:rPr>
                <w:rFonts w:ascii="Arial" w:hAnsi="Arial" w:cs="Arial"/>
                <w:b/>
                <w:noProof/>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noProof/>
                <w:sz w:val="18"/>
                <w:szCs w:val="18"/>
              </w:rPr>
              <w:t>4</w:t>
            </w:r>
            <w:r w:rsidRPr="005A7BEF">
              <w:rPr>
                <w:rFonts w:ascii="Arial" w:hAnsi="Arial" w:cs="Arial"/>
                <w:b/>
                <w:bCs/>
                <w:sz w:val="18"/>
                <w:szCs w:val="18"/>
              </w:rPr>
              <w:fldChar w:fldCharType="end"/>
            </w:r>
            <w:r w:rsidRPr="005A7BEF">
              <w:rPr>
                <w:rFonts w:ascii="Arial" w:hAnsi="Arial" w:cs="Arial"/>
                <w:b/>
                <w:bCs/>
                <w:sz w:val="18"/>
                <w:szCs w:val="18"/>
              </w:rPr>
              <w:t>. In the last 30 days, has there been any physical violence in your household?   1. Yes    5</w:t>
            </w:r>
            <w:r w:rsidRPr="005A7BEF">
              <w:rPr>
                <w:rFonts w:ascii="Arial" w:hAnsi="Arial" w:cs="Arial"/>
                <w:b/>
                <w:noProof/>
                <w:sz w:val="18"/>
                <w:szCs w:val="18"/>
              </w:rPr>
              <w:t xml:space="preserve">. No    </w:t>
            </w:r>
          </w:p>
        </w:tc>
        <w:tc>
          <w:tcPr>
            <w:tcW w:w="616" w:type="pct"/>
            <w:tcBorders>
              <w:top w:val="single" w:sz="2" w:space="0" w:color="000000"/>
              <w:left w:val="single" w:sz="2" w:space="0" w:color="000000"/>
              <w:bottom w:val="single" w:sz="2" w:space="0" w:color="000000"/>
              <w:right w:val="single" w:sz="2" w:space="0" w:color="000000"/>
            </w:tcBorders>
            <w:vAlign w:val="center"/>
          </w:tcPr>
          <w:p w14:paraId="38FEBBCF"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vAlign w:val="center"/>
          </w:tcPr>
          <w:p w14:paraId="1F77D77B"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53925702"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3020D2F3"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76498B57"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7E738B5A" w14:textId="77777777" w:rsidR="00AD4703" w:rsidRPr="005A7BEF" w:rsidRDefault="00AD4703" w:rsidP="005A7BEF">
            <w:pPr>
              <w:autoSpaceDE w:val="0"/>
              <w:snapToGrid w:val="0"/>
              <w:rPr>
                <w:rFonts w:ascii="Arial" w:hAnsi="Arial" w:cs="Arial"/>
                <w:bCs/>
                <w:sz w:val="18"/>
                <w:szCs w:val="18"/>
              </w:rPr>
            </w:pPr>
          </w:p>
        </w:tc>
      </w:tr>
      <w:tr w:rsidR="00AD4703" w:rsidRPr="005A7BEF" w14:paraId="2DCC2E87" w14:textId="77777777" w:rsidTr="00BB358E">
        <w:trPr>
          <w:trHeight w:val="426"/>
        </w:trPr>
        <w:tc>
          <w:tcPr>
            <w:tcW w:w="1304" w:type="pct"/>
            <w:tcBorders>
              <w:top w:val="single" w:sz="2" w:space="0" w:color="000000"/>
              <w:left w:val="single" w:sz="2" w:space="0" w:color="000000"/>
              <w:bottom w:val="single" w:sz="2" w:space="0" w:color="000000"/>
              <w:right w:val="single" w:sz="2" w:space="0" w:color="000000"/>
            </w:tcBorders>
            <w:vAlign w:val="center"/>
          </w:tcPr>
          <w:p w14:paraId="2D59BAA1" w14:textId="31866D0D"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noProof/>
                <w:sz w:val="18"/>
                <w:szCs w:val="18"/>
              </w:rPr>
              <w:t>5</w:t>
            </w:r>
            <w:r w:rsidRPr="005A7BEF">
              <w:rPr>
                <w:rFonts w:ascii="Arial" w:hAnsi="Arial" w:cs="Arial"/>
                <w:b/>
                <w:bCs/>
                <w:sz w:val="18"/>
                <w:szCs w:val="18"/>
              </w:rPr>
              <w:fldChar w:fldCharType="end"/>
            </w:r>
            <w:r w:rsidRPr="005A7BEF">
              <w:rPr>
                <w:rFonts w:ascii="Arial" w:hAnsi="Arial" w:cs="Arial"/>
                <w:b/>
                <w:bCs/>
                <w:sz w:val="18"/>
                <w:szCs w:val="18"/>
              </w:rPr>
              <w:t>. Do you know any woman who has received a gift or money in exchange for sex        1. Yes        5. No</w:t>
            </w:r>
          </w:p>
        </w:tc>
        <w:tc>
          <w:tcPr>
            <w:tcW w:w="616" w:type="pct"/>
            <w:tcBorders>
              <w:top w:val="single" w:sz="2" w:space="0" w:color="000000"/>
              <w:left w:val="single" w:sz="2" w:space="0" w:color="000000"/>
              <w:bottom w:val="single" w:sz="2" w:space="0" w:color="000000"/>
              <w:right w:val="single" w:sz="2" w:space="0" w:color="000000"/>
            </w:tcBorders>
            <w:vAlign w:val="center"/>
          </w:tcPr>
          <w:p w14:paraId="6659904C"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vAlign w:val="center"/>
          </w:tcPr>
          <w:p w14:paraId="15019D56"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79FDAB07"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139733FE"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2AB241E9"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139748AF" w14:textId="77777777" w:rsidR="00AD4703" w:rsidRPr="005A7BEF" w:rsidRDefault="00AD4703" w:rsidP="005A7BEF">
            <w:pPr>
              <w:autoSpaceDE w:val="0"/>
              <w:snapToGrid w:val="0"/>
              <w:rPr>
                <w:rFonts w:ascii="Arial" w:hAnsi="Arial" w:cs="Arial"/>
                <w:bCs/>
                <w:sz w:val="18"/>
                <w:szCs w:val="18"/>
              </w:rPr>
            </w:pPr>
          </w:p>
        </w:tc>
      </w:tr>
      <w:tr w:rsidR="00AD4703" w:rsidRPr="005A7BEF" w14:paraId="6B7E294B" w14:textId="77777777" w:rsidTr="00BB358E">
        <w:trPr>
          <w:trHeight w:val="390"/>
        </w:trPr>
        <w:tc>
          <w:tcPr>
            <w:tcW w:w="1304" w:type="pct"/>
            <w:tcBorders>
              <w:top w:val="single" w:sz="2" w:space="0" w:color="000000"/>
              <w:left w:val="single" w:sz="2" w:space="0" w:color="000000"/>
              <w:bottom w:val="single" w:sz="2" w:space="0" w:color="000000"/>
              <w:right w:val="single" w:sz="2" w:space="0" w:color="000000"/>
            </w:tcBorders>
            <w:vAlign w:val="center"/>
          </w:tcPr>
          <w:p w14:paraId="0D21B96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noProof/>
                <w:sz w:val="18"/>
                <w:szCs w:val="18"/>
              </w:rPr>
              <w:t>6</w:t>
            </w:r>
            <w:r w:rsidRPr="005A7BEF">
              <w:rPr>
                <w:rFonts w:ascii="Arial" w:hAnsi="Arial" w:cs="Arial"/>
                <w:b/>
                <w:bCs/>
                <w:sz w:val="18"/>
                <w:szCs w:val="18"/>
              </w:rPr>
              <w:fldChar w:fldCharType="end"/>
            </w:r>
            <w:r w:rsidRPr="005A7BEF">
              <w:rPr>
                <w:rFonts w:ascii="Arial" w:hAnsi="Arial" w:cs="Arial"/>
                <w:b/>
                <w:bCs/>
                <w:sz w:val="18"/>
                <w:szCs w:val="18"/>
              </w:rPr>
              <w:t>. Have you ever received a gift or money in exchange for sex                    1. Yes            5. No</w:t>
            </w:r>
          </w:p>
        </w:tc>
        <w:tc>
          <w:tcPr>
            <w:tcW w:w="616" w:type="pct"/>
            <w:tcBorders>
              <w:top w:val="single" w:sz="2" w:space="0" w:color="000000"/>
              <w:left w:val="single" w:sz="2" w:space="0" w:color="000000"/>
              <w:bottom w:val="single" w:sz="2" w:space="0" w:color="000000"/>
              <w:right w:val="single" w:sz="2" w:space="0" w:color="000000"/>
            </w:tcBorders>
            <w:vAlign w:val="center"/>
          </w:tcPr>
          <w:p w14:paraId="61D34FE8"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vAlign w:val="center"/>
          </w:tcPr>
          <w:p w14:paraId="02AD51CC"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4E27C2C5"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6667DA3B"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392BF209" w14:textId="77777777" w:rsidR="00AD4703" w:rsidRPr="005A7BEF" w:rsidRDefault="00AD4703" w:rsidP="005A7BEF">
            <w:pPr>
              <w:autoSpaceDE w:val="0"/>
              <w:snapToGrid w:val="0"/>
              <w:rPr>
                <w:rFonts w:ascii="Arial" w:hAnsi="Arial" w:cs="Arial"/>
                <w:bCs/>
                <w:sz w:val="18"/>
                <w:szCs w:val="18"/>
              </w:rPr>
            </w:pPr>
          </w:p>
        </w:tc>
        <w:tc>
          <w:tcPr>
            <w:tcW w:w="616" w:type="pct"/>
            <w:tcBorders>
              <w:top w:val="single" w:sz="2" w:space="0" w:color="000000"/>
              <w:left w:val="single" w:sz="2" w:space="0" w:color="000000"/>
              <w:bottom w:val="single" w:sz="2" w:space="0" w:color="000000"/>
              <w:right w:val="single" w:sz="2" w:space="0" w:color="000000"/>
            </w:tcBorders>
          </w:tcPr>
          <w:p w14:paraId="65F10C9F" w14:textId="77777777" w:rsidR="00AD4703" w:rsidRPr="005A7BEF" w:rsidRDefault="00AD4703" w:rsidP="005A7BEF">
            <w:pPr>
              <w:autoSpaceDE w:val="0"/>
              <w:snapToGrid w:val="0"/>
              <w:rPr>
                <w:rFonts w:ascii="Arial" w:hAnsi="Arial" w:cs="Arial"/>
                <w:bCs/>
                <w:sz w:val="18"/>
                <w:szCs w:val="18"/>
              </w:rPr>
            </w:pPr>
          </w:p>
        </w:tc>
      </w:tr>
    </w:tbl>
    <w:p w14:paraId="620313E9" w14:textId="77777777" w:rsidR="00AD4703" w:rsidRPr="005A7BEF" w:rsidRDefault="00AD4703" w:rsidP="005A7BEF">
      <w:pPr>
        <w:rPr>
          <w:rFonts w:ascii="Arial" w:hAnsi="Arial" w:cs="Arial"/>
        </w:rPr>
      </w:pPr>
    </w:p>
    <w:p w14:paraId="2B1FC09D" w14:textId="77777777" w:rsidR="00AD4703" w:rsidRPr="005A7BEF" w:rsidRDefault="00AD4703" w:rsidP="005A7BEF">
      <w:pPr>
        <w:rPr>
          <w:rFonts w:ascii="Arial" w:hAnsi="Arial" w:cs="Arial"/>
        </w:rPr>
      </w:pPr>
    </w:p>
    <w:p w14:paraId="7C2D213F" w14:textId="77777777" w:rsidR="00AD4703" w:rsidRPr="005A7BEF" w:rsidRDefault="00AD4703" w:rsidP="005A7BEF">
      <w:pPr>
        <w:rPr>
          <w:rFonts w:ascii="Arial" w:hAnsi="Arial" w:cs="Arial"/>
          <w:b/>
          <w:sz w:val="16"/>
          <w:szCs w:val="16"/>
        </w:rPr>
        <w:sectPr w:rsidR="00AD4703" w:rsidRPr="005A7BEF" w:rsidSect="00BB358E">
          <w:pgSz w:w="16834" w:h="11909" w:orient="landscape" w:code="9"/>
          <w:pgMar w:top="1152" w:right="1152" w:bottom="1152" w:left="1152" w:header="720" w:footer="720" w:gutter="0"/>
          <w:cols w:space="720"/>
          <w:docGrid w:linePitch="360"/>
        </w:sectPr>
      </w:pPr>
    </w:p>
    <w:p w14:paraId="6A616266" w14:textId="77777777"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NOW I WOULD LIKE TO GET YOUR OPINION ON SOME ASPECTS OF FAMILY LIFE. PLEASE TELL ME IF YOU AGREE OR DISAGREE WITH EACH STATEMENT. If we come to any question that you do not want to answer, just let me know and we will go on to the next question.</w:t>
      </w:r>
    </w:p>
    <w:p w14:paraId="3508CE47" w14:textId="77777777" w:rsidR="00AD4703" w:rsidRPr="005A7BEF" w:rsidRDefault="00AD4703" w:rsidP="005A7BEF">
      <w:pPr>
        <w:rPr>
          <w:rFonts w:ascii="Arial" w:hAnsi="Arial" w:cs="Arial"/>
          <w:sz w:val="18"/>
          <w:szCs w:val="18"/>
        </w:rPr>
      </w:pPr>
      <w:r w:rsidRPr="005A7BEF">
        <w:rPr>
          <w:rFonts w:ascii="Arial" w:hAnsi="Arial" w:cs="Arial"/>
          <w:b/>
          <w:noProof/>
          <w:sz w:val="18"/>
          <w:szCs w:val="18"/>
        </w:rPr>
        <mc:AlternateContent>
          <mc:Choice Requires="wps">
            <w:drawing>
              <wp:anchor distT="0" distB="0" distL="114300" distR="114300" simplePos="0" relativeHeight="251686400" behindDoc="0" locked="0" layoutInCell="1" allowOverlap="1" wp14:anchorId="6A6BD6F2" wp14:editId="4621E1BF">
                <wp:simplePos x="0" y="0"/>
                <wp:positionH relativeFrom="column">
                  <wp:posOffset>-153670</wp:posOffset>
                </wp:positionH>
                <wp:positionV relativeFrom="paragraph">
                  <wp:posOffset>175895</wp:posOffset>
                </wp:positionV>
                <wp:extent cx="0" cy="571500"/>
                <wp:effectExtent l="76200" t="0" r="57150" b="57150"/>
                <wp:wrapNone/>
                <wp:docPr id="3337" name="Straight Connector 3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1908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C5513" id="Straight Connector 3337"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13.85pt" to="-12.1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" strokeweight=".53mm">
                <v:stroke endarrow="block" joinstyle="miter"/>
              </v:line>
            </w:pict>
          </mc:Fallback>
        </mc:AlternateContent>
      </w:r>
    </w:p>
    <w:tbl>
      <w:tblPr>
        <w:tblW w:w="5000" w:type="pct"/>
        <w:tblCellMar>
          <w:top w:w="55" w:type="dxa"/>
          <w:left w:w="55" w:type="dxa"/>
          <w:bottom w:w="55" w:type="dxa"/>
          <w:right w:w="55" w:type="dxa"/>
        </w:tblCellMar>
        <w:tblLook w:val="0000" w:firstRow="0" w:lastRow="0" w:firstColumn="0" w:lastColumn="0" w:noHBand="0" w:noVBand="0"/>
      </w:tblPr>
      <w:tblGrid>
        <w:gridCol w:w="4172"/>
        <w:gridCol w:w="1729"/>
        <w:gridCol w:w="1725"/>
        <w:gridCol w:w="1725"/>
        <w:gridCol w:w="1725"/>
        <w:gridCol w:w="1725"/>
        <w:gridCol w:w="1723"/>
      </w:tblGrid>
      <w:tr w:rsidR="005A7BEF" w:rsidRPr="005A7BEF" w14:paraId="7F44DD51" w14:textId="77777777" w:rsidTr="00B63D86">
        <w:trPr>
          <w:trHeight w:val="136"/>
          <w:tblHeader/>
        </w:trPr>
        <w:tc>
          <w:tcPr>
            <w:tcW w:w="1436"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2DDE50D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Adult Female ID Number</w:t>
            </w:r>
          </w:p>
        </w:tc>
        <w:tc>
          <w:tcPr>
            <w:tcW w:w="595"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44D0E44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Adult Female #1</w:t>
            </w:r>
          </w:p>
        </w:tc>
        <w:tc>
          <w:tcPr>
            <w:tcW w:w="59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1CD3831E"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Adult Female #2</w:t>
            </w:r>
          </w:p>
        </w:tc>
        <w:tc>
          <w:tcPr>
            <w:tcW w:w="59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7959D642"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Adult Female #3</w:t>
            </w:r>
          </w:p>
        </w:tc>
        <w:tc>
          <w:tcPr>
            <w:tcW w:w="59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067DA34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Adult Female #4</w:t>
            </w:r>
          </w:p>
        </w:tc>
        <w:tc>
          <w:tcPr>
            <w:tcW w:w="59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1CEEAE98"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Adult Female #5</w:t>
            </w:r>
          </w:p>
        </w:tc>
        <w:tc>
          <w:tcPr>
            <w:tcW w:w="59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0BACCD19"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Adult Female #6</w:t>
            </w:r>
          </w:p>
        </w:tc>
      </w:tr>
      <w:tr w:rsidR="005A7BEF" w:rsidRPr="005A7BEF" w14:paraId="7C98E685"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0FEB7732"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sz w:val="18"/>
                <w:szCs w:val="18"/>
              </w:rPr>
              <w:t>7</w:t>
            </w:r>
            <w:r w:rsidRPr="005A7BEF">
              <w:rPr>
                <w:rFonts w:ascii="Arial" w:hAnsi="Arial" w:cs="Arial"/>
                <w:b/>
                <w:bCs/>
                <w:sz w:val="18"/>
                <w:szCs w:val="18"/>
              </w:rPr>
              <w:fldChar w:fldCharType="end"/>
            </w:r>
            <w:r w:rsidRPr="005A7BEF">
              <w:rPr>
                <w:rFonts w:ascii="Arial" w:hAnsi="Arial" w:cs="Arial"/>
                <w:b/>
                <w:bCs/>
                <w:sz w:val="18"/>
                <w:szCs w:val="18"/>
              </w:rPr>
              <w:t xml:space="preserve">. The important decisions in the family should be made only by the men of the family? </w:t>
            </w:r>
          </w:p>
          <w:p w14:paraId="57487BE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12C706D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785F4F55"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B73642A"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4D69BDE"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82649D3"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3FEAE3A4"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312BE910" w14:textId="77777777" w:rsidR="00AD4703" w:rsidRPr="005A7BEF" w:rsidRDefault="00AD4703" w:rsidP="005A7BEF">
            <w:pPr>
              <w:autoSpaceDE w:val="0"/>
              <w:snapToGrid w:val="0"/>
              <w:rPr>
                <w:rFonts w:ascii="Arial" w:hAnsi="Arial" w:cs="Arial"/>
                <w:b/>
                <w:bCs/>
                <w:sz w:val="18"/>
                <w:szCs w:val="18"/>
              </w:rPr>
            </w:pPr>
          </w:p>
        </w:tc>
      </w:tr>
      <w:tr w:rsidR="005A7BEF" w:rsidRPr="005A7BEF" w14:paraId="0FD16812" w14:textId="77777777" w:rsidTr="00B63D86">
        <w:trPr>
          <w:trHeight w:val="105"/>
        </w:trPr>
        <w:tc>
          <w:tcPr>
            <w:tcW w:w="1436" w:type="pct"/>
            <w:tcBorders>
              <w:top w:val="single" w:sz="2" w:space="0" w:color="000000"/>
              <w:left w:val="single" w:sz="2" w:space="0" w:color="000000"/>
              <w:bottom w:val="single" w:sz="2" w:space="0" w:color="000000"/>
              <w:right w:val="single" w:sz="2" w:space="0" w:color="000000"/>
            </w:tcBorders>
            <w:vAlign w:val="center"/>
          </w:tcPr>
          <w:p w14:paraId="10D0891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sz w:val="18"/>
                <w:szCs w:val="18"/>
              </w:rPr>
              <w:t>8</w:t>
            </w:r>
            <w:r w:rsidRPr="005A7BEF">
              <w:rPr>
                <w:rFonts w:ascii="Arial" w:hAnsi="Arial" w:cs="Arial"/>
                <w:b/>
                <w:bCs/>
                <w:sz w:val="18"/>
                <w:szCs w:val="18"/>
              </w:rPr>
              <w:fldChar w:fldCharType="end"/>
            </w:r>
            <w:r w:rsidRPr="005A7BEF">
              <w:rPr>
                <w:rFonts w:ascii="Arial" w:hAnsi="Arial" w:cs="Arial"/>
                <w:b/>
                <w:bCs/>
                <w:sz w:val="18"/>
                <w:szCs w:val="18"/>
              </w:rPr>
              <w:t xml:space="preserve">. A wife has a right to express her opinion even when she disagrees with what her husband is saying? </w:t>
            </w:r>
          </w:p>
          <w:p w14:paraId="2B28B65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53E7DFC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01819E28"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49D2079"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AF3A7C8"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078A98D"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00D76D7"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7F94F03E" w14:textId="77777777" w:rsidR="00AD4703" w:rsidRPr="005A7BEF" w:rsidRDefault="00AD4703" w:rsidP="005A7BEF">
            <w:pPr>
              <w:autoSpaceDE w:val="0"/>
              <w:snapToGrid w:val="0"/>
              <w:rPr>
                <w:rFonts w:ascii="Arial" w:hAnsi="Arial" w:cs="Arial"/>
                <w:b/>
                <w:bCs/>
                <w:sz w:val="18"/>
                <w:szCs w:val="18"/>
              </w:rPr>
            </w:pPr>
          </w:p>
        </w:tc>
      </w:tr>
      <w:tr w:rsidR="005A7BEF" w:rsidRPr="005A7BEF" w14:paraId="42684F23"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6F92439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sz w:val="18"/>
                <w:szCs w:val="18"/>
              </w:rPr>
              <w:t>9</w:t>
            </w:r>
            <w:r w:rsidRPr="005A7BEF">
              <w:rPr>
                <w:rFonts w:ascii="Arial" w:hAnsi="Arial" w:cs="Arial"/>
                <w:b/>
                <w:bCs/>
                <w:sz w:val="18"/>
                <w:szCs w:val="18"/>
              </w:rPr>
              <w:fldChar w:fldCharType="end"/>
            </w:r>
            <w:r w:rsidRPr="005A7BEF">
              <w:rPr>
                <w:rFonts w:ascii="Arial" w:hAnsi="Arial" w:cs="Arial"/>
                <w:b/>
                <w:bCs/>
                <w:sz w:val="18"/>
                <w:szCs w:val="18"/>
              </w:rPr>
              <w:t xml:space="preserve">. A wife should tolerate being beaten by her husband in order to keep the family together? </w:t>
            </w:r>
          </w:p>
          <w:p w14:paraId="5937FBE1"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53C6C2A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0B273BD2"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B2E9A03"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45D7642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32AA1D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45903F67"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49DD1B2C" w14:textId="77777777" w:rsidR="00AD4703" w:rsidRPr="005A7BEF" w:rsidRDefault="00AD4703" w:rsidP="005A7BEF">
            <w:pPr>
              <w:autoSpaceDE w:val="0"/>
              <w:snapToGrid w:val="0"/>
              <w:rPr>
                <w:rFonts w:ascii="Arial" w:hAnsi="Arial" w:cs="Arial"/>
                <w:b/>
                <w:bCs/>
                <w:sz w:val="18"/>
                <w:szCs w:val="18"/>
              </w:rPr>
            </w:pPr>
          </w:p>
        </w:tc>
      </w:tr>
      <w:tr w:rsidR="005A7BEF" w:rsidRPr="005A7BEF" w14:paraId="23F80ADA"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36B0B7A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sz w:val="18"/>
                <w:szCs w:val="18"/>
              </w:rPr>
              <w:t>10</w:t>
            </w:r>
            <w:r w:rsidRPr="005A7BEF">
              <w:rPr>
                <w:rFonts w:ascii="Arial" w:hAnsi="Arial" w:cs="Arial"/>
                <w:b/>
                <w:bCs/>
                <w:sz w:val="18"/>
                <w:szCs w:val="18"/>
              </w:rPr>
              <w:fldChar w:fldCharType="end"/>
            </w:r>
            <w:r w:rsidRPr="005A7BEF">
              <w:rPr>
                <w:rFonts w:ascii="Arial" w:hAnsi="Arial" w:cs="Arial"/>
                <w:b/>
                <w:bCs/>
                <w:sz w:val="18"/>
                <w:szCs w:val="18"/>
              </w:rPr>
              <w:t xml:space="preserve">. It is better to send a son to school than it is to send a daughter? </w:t>
            </w:r>
          </w:p>
          <w:p w14:paraId="34813AA9"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5CB42E7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0766CF71"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E30D77A"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2C72A5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2DB0A007"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BF80482"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24D1E983" w14:textId="77777777" w:rsidR="00AD4703" w:rsidRPr="005A7BEF" w:rsidRDefault="00AD4703" w:rsidP="005A7BEF">
            <w:pPr>
              <w:autoSpaceDE w:val="0"/>
              <w:snapToGrid w:val="0"/>
              <w:rPr>
                <w:rFonts w:ascii="Arial" w:hAnsi="Arial" w:cs="Arial"/>
                <w:b/>
                <w:bCs/>
                <w:sz w:val="18"/>
                <w:szCs w:val="18"/>
              </w:rPr>
            </w:pPr>
          </w:p>
        </w:tc>
      </w:tr>
      <w:tr w:rsidR="005A7BEF" w:rsidRPr="005A7BEF" w14:paraId="3F6D647A"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7DC512E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sz w:val="18"/>
                <w:szCs w:val="18"/>
              </w:rPr>
              <w:t>11</w:t>
            </w:r>
            <w:r w:rsidRPr="005A7BEF">
              <w:rPr>
                <w:rFonts w:ascii="Arial" w:hAnsi="Arial" w:cs="Arial"/>
                <w:b/>
                <w:bCs/>
                <w:sz w:val="18"/>
                <w:szCs w:val="18"/>
              </w:rPr>
              <w:fldChar w:fldCharType="end"/>
            </w:r>
            <w:r w:rsidRPr="005A7BEF">
              <w:rPr>
                <w:rFonts w:ascii="Arial" w:hAnsi="Arial" w:cs="Arial"/>
                <w:b/>
                <w:bCs/>
                <w:sz w:val="18"/>
                <w:szCs w:val="18"/>
              </w:rPr>
              <w:t xml:space="preserve">. When a wife has earned some money she has the right to spend it on herself or her children without asking her husband? </w:t>
            </w:r>
          </w:p>
          <w:p w14:paraId="0C7218B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102B936E"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72C3A01A"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5E1E7AD"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681B6C8"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494DF5D1"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4EDC20A0"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6DDC81D3" w14:textId="77777777" w:rsidR="00AD4703" w:rsidRPr="005A7BEF" w:rsidRDefault="00AD4703" w:rsidP="005A7BEF">
            <w:pPr>
              <w:autoSpaceDE w:val="0"/>
              <w:snapToGrid w:val="0"/>
              <w:rPr>
                <w:rFonts w:ascii="Arial" w:hAnsi="Arial" w:cs="Arial"/>
                <w:b/>
                <w:bCs/>
                <w:sz w:val="18"/>
                <w:szCs w:val="18"/>
              </w:rPr>
            </w:pPr>
          </w:p>
        </w:tc>
      </w:tr>
      <w:tr w:rsidR="005A7BEF" w:rsidRPr="005A7BEF" w14:paraId="2FB1B51D"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62B47AA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sz w:val="18"/>
                <w:szCs w:val="18"/>
              </w:rPr>
              <w:t>12</w:t>
            </w:r>
            <w:r w:rsidRPr="005A7BEF">
              <w:rPr>
                <w:rFonts w:ascii="Arial" w:hAnsi="Arial" w:cs="Arial"/>
                <w:b/>
                <w:bCs/>
                <w:sz w:val="18"/>
                <w:szCs w:val="18"/>
              </w:rPr>
              <w:fldChar w:fldCharType="end"/>
            </w:r>
            <w:r w:rsidRPr="005A7BEF">
              <w:rPr>
                <w:rFonts w:ascii="Arial" w:hAnsi="Arial" w:cs="Arial"/>
                <w:b/>
                <w:bCs/>
                <w:sz w:val="18"/>
                <w:szCs w:val="18"/>
              </w:rPr>
              <w:t xml:space="preserve">. A wife is correct in refusing to have sex with her husband when she knows her husband has sex with other women? </w:t>
            </w:r>
          </w:p>
          <w:p w14:paraId="40D24CC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5ED96981"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55B15E91"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085BF50"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6092358"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79DEB84"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0610D3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064567F4" w14:textId="77777777" w:rsidR="00AD4703" w:rsidRPr="005A7BEF" w:rsidRDefault="00AD4703" w:rsidP="005A7BEF">
            <w:pPr>
              <w:autoSpaceDE w:val="0"/>
              <w:snapToGrid w:val="0"/>
              <w:rPr>
                <w:rFonts w:ascii="Arial" w:hAnsi="Arial" w:cs="Arial"/>
                <w:b/>
                <w:bCs/>
                <w:sz w:val="18"/>
                <w:szCs w:val="18"/>
              </w:rPr>
            </w:pPr>
          </w:p>
        </w:tc>
      </w:tr>
      <w:tr w:rsidR="005A7BEF" w:rsidRPr="005A7BEF" w14:paraId="419968C8" w14:textId="77777777" w:rsidTr="00B63D86">
        <w:trPr>
          <w:trHeight w:val="105"/>
        </w:trPr>
        <w:tc>
          <w:tcPr>
            <w:tcW w:w="1436" w:type="pct"/>
            <w:tcBorders>
              <w:top w:val="single" w:sz="2" w:space="0" w:color="000000"/>
              <w:left w:val="single" w:sz="2" w:space="0" w:color="000000"/>
              <w:bottom w:val="single" w:sz="2" w:space="0" w:color="000000"/>
              <w:right w:val="single" w:sz="2" w:space="0" w:color="000000"/>
            </w:tcBorders>
            <w:vAlign w:val="center"/>
          </w:tcPr>
          <w:p w14:paraId="4F7DD939"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sz w:val="18"/>
                <w:szCs w:val="18"/>
              </w:rPr>
              <w:t>13</w:t>
            </w:r>
            <w:r w:rsidRPr="005A7BEF">
              <w:rPr>
                <w:rFonts w:ascii="Arial" w:hAnsi="Arial" w:cs="Arial"/>
                <w:b/>
                <w:bCs/>
                <w:sz w:val="18"/>
                <w:szCs w:val="18"/>
              </w:rPr>
              <w:fldChar w:fldCharType="end"/>
            </w:r>
            <w:r w:rsidRPr="005A7BEF">
              <w:rPr>
                <w:rFonts w:ascii="Arial" w:hAnsi="Arial" w:cs="Arial"/>
                <w:b/>
                <w:bCs/>
                <w:sz w:val="18"/>
                <w:szCs w:val="18"/>
              </w:rPr>
              <w:t xml:space="preserve">. If a wife refuses sex, is it correct for her man to withhold money from her? </w:t>
            </w:r>
          </w:p>
          <w:p w14:paraId="2A0348A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5B082768"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62DCA5B5"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45CE044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B878E89"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A73D6B6"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901061D"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37548C5C" w14:textId="77777777" w:rsidR="00AD4703" w:rsidRPr="005A7BEF" w:rsidRDefault="00AD4703" w:rsidP="005A7BEF">
            <w:pPr>
              <w:autoSpaceDE w:val="0"/>
              <w:snapToGrid w:val="0"/>
              <w:rPr>
                <w:rFonts w:ascii="Arial" w:hAnsi="Arial" w:cs="Arial"/>
                <w:b/>
                <w:bCs/>
                <w:sz w:val="18"/>
                <w:szCs w:val="18"/>
              </w:rPr>
            </w:pPr>
          </w:p>
        </w:tc>
      </w:tr>
      <w:tr w:rsidR="005A7BEF" w:rsidRPr="005A7BEF" w14:paraId="0D948729"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3555A5C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fldChar w:fldCharType="begin"/>
            </w:r>
            <w:r w:rsidRPr="005A7BEF">
              <w:rPr>
                <w:rFonts w:ascii="Arial" w:hAnsi="Arial" w:cs="Arial"/>
                <w:b/>
                <w:bCs/>
                <w:sz w:val="18"/>
                <w:szCs w:val="18"/>
              </w:rPr>
              <w:instrText xml:space="preserve"> SEQ C \n</w:instrText>
            </w:r>
            <w:r w:rsidRPr="005A7BEF">
              <w:rPr>
                <w:rFonts w:ascii="Arial" w:hAnsi="Arial" w:cs="Arial"/>
                <w:b/>
                <w:bCs/>
                <w:sz w:val="18"/>
                <w:szCs w:val="18"/>
              </w:rPr>
              <w:fldChar w:fldCharType="separate"/>
            </w:r>
            <w:r w:rsidRPr="005A7BEF">
              <w:rPr>
                <w:rFonts w:ascii="Arial" w:hAnsi="Arial" w:cs="Arial"/>
                <w:b/>
                <w:bCs/>
                <w:sz w:val="18"/>
                <w:szCs w:val="18"/>
              </w:rPr>
              <w:t>14</w:t>
            </w:r>
            <w:r w:rsidRPr="005A7BEF">
              <w:rPr>
                <w:rFonts w:ascii="Arial" w:hAnsi="Arial" w:cs="Arial"/>
                <w:b/>
                <w:bCs/>
                <w:sz w:val="18"/>
                <w:szCs w:val="18"/>
              </w:rPr>
              <w:fldChar w:fldCharType="end"/>
            </w:r>
            <w:r w:rsidRPr="005A7BEF">
              <w:rPr>
                <w:rFonts w:ascii="Arial" w:hAnsi="Arial" w:cs="Arial"/>
                <w:b/>
                <w:bCs/>
                <w:sz w:val="18"/>
                <w:szCs w:val="18"/>
              </w:rPr>
              <w:t xml:space="preserve">. If a wife refuses sex, is it correct for her man to beat her? </w:t>
            </w:r>
          </w:p>
          <w:p w14:paraId="31C6D848"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34641314"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7E3CC6B2"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C9F9219"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0B4B79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FF465C9"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DF1BDDD"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1E0DAC37" w14:textId="77777777" w:rsidR="00AD4703" w:rsidRPr="005A7BEF" w:rsidRDefault="00AD4703" w:rsidP="005A7BEF">
            <w:pPr>
              <w:autoSpaceDE w:val="0"/>
              <w:snapToGrid w:val="0"/>
              <w:rPr>
                <w:rFonts w:ascii="Arial" w:hAnsi="Arial" w:cs="Arial"/>
                <w:b/>
                <w:bCs/>
                <w:sz w:val="18"/>
                <w:szCs w:val="18"/>
              </w:rPr>
            </w:pPr>
          </w:p>
        </w:tc>
      </w:tr>
      <w:tr w:rsidR="005A7BEF" w:rsidRPr="005A7BEF" w14:paraId="11E337AA"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4ECA497E"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lastRenderedPageBreak/>
              <w:t>15. Over the last 12 months has name been involved in a relationship?</w:t>
            </w:r>
          </w:p>
          <w:p w14:paraId="19EA0E86" w14:textId="77777777" w:rsidR="006E1737" w:rsidRPr="005A7BEF" w:rsidRDefault="006E1737" w:rsidP="005A7BEF">
            <w:pPr>
              <w:autoSpaceDE w:val="0"/>
              <w:snapToGrid w:val="0"/>
              <w:rPr>
                <w:rFonts w:ascii="Arial" w:hAnsi="Arial" w:cs="Arial"/>
                <w:b/>
                <w:bCs/>
                <w:sz w:val="18"/>
                <w:szCs w:val="18"/>
              </w:rPr>
            </w:pPr>
            <w:r w:rsidRPr="005A7BEF">
              <w:rPr>
                <w:rFonts w:ascii="Arial" w:hAnsi="Arial" w:cs="Arial"/>
                <w:b/>
                <w:bCs/>
                <w:sz w:val="18"/>
                <w:szCs w:val="18"/>
              </w:rPr>
              <w:t>1. Yes</w:t>
            </w:r>
          </w:p>
          <w:p w14:paraId="1611E6D2" w14:textId="64805832" w:rsidR="006E1737" w:rsidRPr="005A7BEF" w:rsidRDefault="006E1737" w:rsidP="005A7BEF">
            <w:pPr>
              <w:autoSpaceDE w:val="0"/>
              <w:snapToGrid w:val="0"/>
              <w:rPr>
                <w:rFonts w:ascii="Arial" w:hAnsi="Arial" w:cs="Arial"/>
                <w:b/>
                <w:bCs/>
                <w:sz w:val="18"/>
                <w:szCs w:val="18"/>
              </w:rPr>
            </w:pPr>
            <w:r w:rsidRPr="005A7BEF">
              <w:rPr>
                <w:rFonts w:ascii="Arial" w:hAnsi="Arial" w:cs="Arial"/>
                <w:b/>
                <w:bCs/>
                <w:sz w:val="18"/>
                <w:szCs w:val="18"/>
              </w:rPr>
              <w:t>5. No</w:t>
            </w:r>
          </w:p>
        </w:tc>
        <w:tc>
          <w:tcPr>
            <w:tcW w:w="595" w:type="pct"/>
            <w:tcBorders>
              <w:top w:val="single" w:sz="2" w:space="0" w:color="000000"/>
              <w:left w:val="single" w:sz="2" w:space="0" w:color="000000"/>
              <w:bottom w:val="single" w:sz="2" w:space="0" w:color="000000"/>
              <w:right w:val="single" w:sz="2" w:space="0" w:color="000000"/>
            </w:tcBorders>
            <w:vAlign w:val="center"/>
          </w:tcPr>
          <w:p w14:paraId="47D0BF3C"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2E453C70"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312C4DC9"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BB0DB3C"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AD73DA7"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4E64F3A1" w14:textId="77777777" w:rsidR="00AD4703" w:rsidRPr="005A7BEF" w:rsidRDefault="00AD4703" w:rsidP="005A7BEF">
            <w:pPr>
              <w:autoSpaceDE w:val="0"/>
              <w:snapToGrid w:val="0"/>
              <w:rPr>
                <w:rFonts w:ascii="Arial" w:hAnsi="Arial" w:cs="Arial"/>
                <w:b/>
                <w:bCs/>
                <w:sz w:val="18"/>
                <w:szCs w:val="18"/>
              </w:rPr>
            </w:pPr>
          </w:p>
        </w:tc>
      </w:tr>
      <w:tr w:rsidR="005A7BEF" w:rsidRPr="005A7BEF" w14:paraId="0F1AC5B4" w14:textId="77777777" w:rsidTr="00B63D86">
        <w:trPr>
          <w:trHeight w:val="336"/>
        </w:trPr>
        <w:tc>
          <w:tcPr>
            <w:tcW w:w="1436" w:type="pct"/>
            <w:tcBorders>
              <w:top w:val="single" w:sz="2" w:space="0" w:color="000000"/>
              <w:left w:val="single" w:sz="2" w:space="0" w:color="000000"/>
              <w:bottom w:val="single" w:sz="2" w:space="0" w:color="000000"/>
              <w:right w:val="single" w:sz="2" w:space="0" w:color="000000"/>
            </w:tcBorders>
            <w:vAlign w:val="center"/>
          </w:tcPr>
          <w:p w14:paraId="54DB35D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Please say if you disagree or agree with the following statement about your current or most recent relationship.</w:t>
            </w:r>
          </w:p>
        </w:tc>
        <w:tc>
          <w:tcPr>
            <w:tcW w:w="595" w:type="pct"/>
            <w:tcBorders>
              <w:top w:val="single" w:sz="2" w:space="0" w:color="000000"/>
              <w:left w:val="single" w:sz="2" w:space="0" w:color="000000"/>
              <w:bottom w:val="single" w:sz="2" w:space="0" w:color="000000"/>
              <w:right w:val="single" w:sz="2" w:space="0" w:color="000000"/>
            </w:tcBorders>
            <w:vAlign w:val="center"/>
          </w:tcPr>
          <w:p w14:paraId="78AE7FEE"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96EB815"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798E9C1"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04C48B7"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98E3F6A"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4123A26B" w14:textId="77777777" w:rsidR="00AD4703" w:rsidRPr="005A7BEF" w:rsidRDefault="00AD4703" w:rsidP="005A7BEF">
            <w:pPr>
              <w:autoSpaceDE w:val="0"/>
              <w:snapToGrid w:val="0"/>
              <w:rPr>
                <w:rFonts w:ascii="Arial" w:hAnsi="Arial" w:cs="Arial"/>
                <w:b/>
                <w:bCs/>
                <w:sz w:val="18"/>
                <w:szCs w:val="18"/>
              </w:rPr>
            </w:pPr>
          </w:p>
        </w:tc>
      </w:tr>
      <w:tr w:rsidR="005A7BEF" w:rsidRPr="005A7BEF" w14:paraId="75DD2C38"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111F5446" w14:textId="3174459B" w:rsidR="00AD4703" w:rsidRPr="005A7BEF" w:rsidRDefault="006E1737" w:rsidP="005A7BEF">
            <w:pPr>
              <w:autoSpaceDE w:val="0"/>
              <w:snapToGrid w:val="0"/>
              <w:rPr>
                <w:rFonts w:ascii="Arial" w:hAnsi="Arial" w:cs="Arial"/>
                <w:b/>
                <w:bCs/>
                <w:sz w:val="18"/>
                <w:szCs w:val="18"/>
              </w:rPr>
            </w:pPr>
            <w:r w:rsidRPr="005A7BEF">
              <w:rPr>
                <w:rFonts w:ascii="Arial" w:hAnsi="Arial" w:cs="Arial"/>
                <w:b/>
                <w:bCs/>
                <w:sz w:val="18"/>
                <w:szCs w:val="18"/>
              </w:rPr>
              <w:t>16</w:t>
            </w:r>
            <w:r w:rsidR="00AD4703" w:rsidRPr="005A7BEF">
              <w:rPr>
                <w:rFonts w:ascii="Arial" w:hAnsi="Arial" w:cs="Arial"/>
                <w:b/>
                <w:bCs/>
                <w:sz w:val="18"/>
                <w:szCs w:val="18"/>
              </w:rPr>
              <w:t xml:space="preserve">. Your partner frequently accused you of being unfaithful? </w:t>
            </w:r>
          </w:p>
          <w:p w14:paraId="79F0B8A6"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22E8B37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543A8D90"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555AE45"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230B688E"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7B6E11D"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DE6BAA1"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67926297" w14:textId="77777777" w:rsidR="00AD4703" w:rsidRPr="005A7BEF" w:rsidRDefault="00AD4703" w:rsidP="005A7BEF">
            <w:pPr>
              <w:autoSpaceDE w:val="0"/>
              <w:snapToGrid w:val="0"/>
              <w:rPr>
                <w:rFonts w:ascii="Arial" w:hAnsi="Arial" w:cs="Arial"/>
                <w:b/>
                <w:bCs/>
                <w:sz w:val="18"/>
                <w:szCs w:val="18"/>
              </w:rPr>
            </w:pPr>
          </w:p>
        </w:tc>
      </w:tr>
      <w:tr w:rsidR="005A7BEF" w:rsidRPr="005A7BEF" w14:paraId="2BA0E9C6"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40F659BA" w14:textId="549F1364" w:rsidR="00AD4703" w:rsidRPr="005A7BEF" w:rsidRDefault="006E1737" w:rsidP="005A7BEF">
            <w:pPr>
              <w:autoSpaceDE w:val="0"/>
              <w:snapToGrid w:val="0"/>
              <w:rPr>
                <w:rFonts w:ascii="Arial" w:hAnsi="Arial" w:cs="Arial"/>
                <w:b/>
                <w:bCs/>
                <w:sz w:val="18"/>
                <w:szCs w:val="18"/>
              </w:rPr>
            </w:pPr>
            <w:r w:rsidRPr="005A7BEF">
              <w:rPr>
                <w:rFonts w:ascii="Arial" w:hAnsi="Arial" w:cs="Arial"/>
                <w:b/>
                <w:bCs/>
                <w:sz w:val="18"/>
                <w:szCs w:val="18"/>
              </w:rPr>
              <w:t>17</w:t>
            </w:r>
            <w:r w:rsidR="00AD4703" w:rsidRPr="005A7BEF">
              <w:rPr>
                <w:rFonts w:ascii="Arial" w:hAnsi="Arial" w:cs="Arial"/>
                <w:b/>
                <w:bCs/>
                <w:sz w:val="18"/>
                <w:szCs w:val="18"/>
              </w:rPr>
              <w:t xml:space="preserve">. Your partner frequently tried to limit your contact with your family? </w:t>
            </w:r>
          </w:p>
          <w:p w14:paraId="45DD184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4DFA12B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0DADFBE3"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6A4E66A"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F285E20"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2AAFE7DD"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395ED4E3"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0619ECDF" w14:textId="77777777" w:rsidR="00AD4703" w:rsidRPr="005A7BEF" w:rsidRDefault="00AD4703" w:rsidP="005A7BEF">
            <w:pPr>
              <w:autoSpaceDE w:val="0"/>
              <w:snapToGrid w:val="0"/>
              <w:rPr>
                <w:rFonts w:ascii="Arial" w:hAnsi="Arial" w:cs="Arial"/>
                <w:b/>
                <w:bCs/>
                <w:sz w:val="18"/>
                <w:szCs w:val="18"/>
              </w:rPr>
            </w:pPr>
          </w:p>
        </w:tc>
      </w:tr>
      <w:tr w:rsidR="005A7BEF" w:rsidRPr="005A7BEF" w14:paraId="0B8ABF45" w14:textId="77777777" w:rsidTr="00B63D86">
        <w:trPr>
          <w:trHeight w:val="136"/>
        </w:trPr>
        <w:tc>
          <w:tcPr>
            <w:tcW w:w="1436" w:type="pct"/>
            <w:tcBorders>
              <w:top w:val="single" w:sz="2" w:space="0" w:color="000000"/>
              <w:left w:val="single" w:sz="2" w:space="0" w:color="000000"/>
              <w:bottom w:val="single" w:sz="2" w:space="0" w:color="000000"/>
              <w:right w:val="single" w:sz="2" w:space="0" w:color="000000"/>
            </w:tcBorders>
            <w:vAlign w:val="center"/>
          </w:tcPr>
          <w:p w14:paraId="573524B3" w14:textId="3C6919ED" w:rsidR="00AD4703" w:rsidRPr="005A7BEF" w:rsidRDefault="008F3468" w:rsidP="005A7BEF">
            <w:pPr>
              <w:autoSpaceDE w:val="0"/>
              <w:snapToGrid w:val="0"/>
              <w:rPr>
                <w:rFonts w:ascii="Arial" w:hAnsi="Arial" w:cs="Arial"/>
                <w:b/>
                <w:bCs/>
                <w:sz w:val="18"/>
                <w:szCs w:val="18"/>
              </w:rPr>
            </w:pPr>
            <w:r w:rsidRPr="005A7BEF">
              <w:rPr>
                <w:rFonts w:ascii="Arial" w:hAnsi="Arial" w:cs="Arial"/>
                <w:b/>
                <w:bCs/>
                <w:sz w:val="18"/>
                <w:szCs w:val="18"/>
              </w:rPr>
              <w:t>1</w:t>
            </w:r>
            <w:r w:rsidR="006E1737" w:rsidRPr="005A7BEF">
              <w:rPr>
                <w:rFonts w:ascii="Arial" w:hAnsi="Arial" w:cs="Arial"/>
                <w:b/>
                <w:bCs/>
                <w:sz w:val="18"/>
                <w:szCs w:val="18"/>
              </w:rPr>
              <w:t>8</w:t>
            </w:r>
            <w:r w:rsidR="00AD4703" w:rsidRPr="005A7BEF">
              <w:rPr>
                <w:rFonts w:ascii="Arial" w:hAnsi="Arial" w:cs="Arial"/>
                <w:b/>
                <w:bCs/>
                <w:sz w:val="18"/>
                <w:szCs w:val="18"/>
              </w:rPr>
              <w:t xml:space="preserve">. Your partner insisted on knowing where you were at all times? </w:t>
            </w:r>
          </w:p>
          <w:p w14:paraId="2CCDC3B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6CDA116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04DA9907"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12D57B7"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38AEDD5"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3D2E2DE"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C561400"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2D4A0411" w14:textId="77777777" w:rsidR="00AD4703" w:rsidRPr="005A7BEF" w:rsidRDefault="00AD4703" w:rsidP="005A7BEF">
            <w:pPr>
              <w:autoSpaceDE w:val="0"/>
              <w:snapToGrid w:val="0"/>
              <w:rPr>
                <w:rFonts w:ascii="Arial" w:hAnsi="Arial" w:cs="Arial"/>
                <w:b/>
                <w:bCs/>
                <w:sz w:val="18"/>
                <w:szCs w:val="18"/>
              </w:rPr>
            </w:pPr>
          </w:p>
        </w:tc>
      </w:tr>
      <w:tr w:rsidR="005A7BEF" w:rsidRPr="005A7BEF" w14:paraId="7793CD2C" w14:textId="77777777" w:rsidTr="00B63D86">
        <w:trPr>
          <w:trHeight w:val="776"/>
        </w:trPr>
        <w:tc>
          <w:tcPr>
            <w:tcW w:w="1436" w:type="pct"/>
            <w:tcBorders>
              <w:top w:val="single" w:sz="2" w:space="0" w:color="000000"/>
              <w:left w:val="single" w:sz="2" w:space="0" w:color="000000"/>
              <w:bottom w:val="single" w:sz="2" w:space="0" w:color="000000"/>
              <w:right w:val="single" w:sz="2" w:space="0" w:color="000000"/>
            </w:tcBorders>
            <w:vAlign w:val="center"/>
          </w:tcPr>
          <w:p w14:paraId="64D86B4B" w14:textId="235FBDA0" w:rsidR="00AD4703" w:rsidRPr="005A7BEF" w:rsidRDefault="006E1737" w:rsidP="005A7BEF">
            <w:pPr>
              <w:autoSpaceDE w:val="0"/>
              <w:snapToGrid w:val="0"/>
              <w:rPr>
                <w:rFonts w:ascii="Arial" w:hAnsi="Arial" w:cs="Arial"/>
                <w:b/>
                <w:bCs/>
                <w:sz w:val="18"/>
                <w:szCs w:val="18"/>
              </w:rPr>
            </w:pPr>
            <w:r w:rsidRPr="005A7BEF">
              <w:rPr>
                <w:rFonts w:ascii="Arial" w:hAnsi="Arial" w:cs="Arial"/>
                <w:b/>
                <w:bCs/>
                <w:sz w:val="18"/>
                <w:szCs w:val="18"/>
              </w:rPr>
              <w:t>19</w:t>
            </w:r>
            <w:r w:rsidR="00AD4703" w:rsidRPr="005A7BEF">
              <w:rPr>
                <w:rFonts w:ascii="Arial" w:hAnsi="Arial" w:cs="Arial"/>
                <w:b/>
                <w:bCs/>
                <w:sz w:val="18"/>
                <w:szCs w:val="18"/>
              </w:rPr>
              <w:t xml:space="preserve">. Your partner did not trust you with money? </w:t>
            </w:r>
          </w:p>
          <w:p w14:paraId="5D99030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Agree</w:t>
            </w:r>
          </w:p>
          <w:p w14:paraId="5216C54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Disagree</w:t>
            </w:r>
          </w:p>
        </w:tc>
        <w:tc>
          <w:tcPr>
            <w:tcW w:w="595" w:type="pct"/>
            <w:tcBorders>
              <w:top w:val="single" w:sz="2" w:space="0" w:color="000000"/>
              <w:left w:val="single" w:sz="2" w:space="0" w:color="000000"/>
              <w:bottom w:val="single" w:sz="2" w:space="0" w:color="000000"/>
              <w:right w:val="single" w:sz="2" w:space="0" w:color="000000"/>
            </w:tcBorders>
            <w:vAlign w:val="center"/>
          </w:tcPr>
          <w:p w14:paraId="4E9B913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411F6D1C"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DA99B7E"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EBF2630"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2628CB31"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0607E2C8" w14:textId="77777777" w:rsidR="00AD4703" w:rsidRPr="005A7BEF" w:rsidRDefault="00AD4703" w:rsidP="005A7BEF">
            <w:pPr>
              <w:autoSpaceDE w:val="0"/>
              <w:snapToGrid w:val="0"/>
              <w:rPr>
                <w:rFonts w:ascii="Arial" w:hAnsi="Arial" w:cs="Arial"/>
                <w:b/>
                <w:bCs/>
                <w:sz w:val="18"/>
                <w:szCs w:val="18"/>
              </w:rPr>
            </w:pPr>
          </w:p>
        </w:tc>
      </w:tr>
      <w:tr w:rsidR="005A7BEF" w:rsidRPr="005A7BEF" w14:paraId="01D85E3E" w14:textId="77777777" w:rsidTr="00B63D86">
        <w:trPr>
          <w:trHeight w:val="20"/>
        </w:trPr>
        <w:tc>
          <w:tcPr>
            <w:tcW w:w="1436" w:type="pct"/>
            <w:tcBorders>
              <w:top w:val="single" w:sz="2" w:space="0" w:color="000000"/>
              <w:left w:val="single" w:sz="2" w:space="0" w:color="000000"/>
              <w:bottom w:val="single" w:sz="2" w:space="0" w:color="000000"/>
              <w:right w:val="single" w:sz="2" w:space="0" w:color="000000"/>
            </w:tcBorders>
            <w:vAlign w:val="center"/>
          </w:tcPr>
          <w:p w14:paraId="7C330BDD" w14:textId="2AFA654A" w:rsidR="00AD4703" w:rsidRPr="005A7BEF" w:rsidRDefault="006E1737" w:rsidP="005A7BEF">
            <w:pPr>
              <w:autoSpaceDE w:val="0"/>
              <w:snapToGrid w:val="0"/>
              <w:rPr>
                <w:rFonts w:ascii="Arial" w:hAnsi="Arial" w:cs="Arial"/>
                <w:b/>
                <w:bCs/>
                <w:sz w:val="18"/>
                <w:szCs w:val="18"/>
              </w:rPr>
            </w:pPr>
            <w:r w:rsidRPr="005A7BEF">
              <w:rPr>
                <w:rFonts w:ascii="Arial" w:hAnsi="Arial" w:cs="Arial"/>
                <w:b/>
                <w:bCs/>
                <w:sz w:val="18"/>
                <w:szCs w:val="18"/>
              </w:rPr>
              <w:t>20</w:t>
            </w:r>
            <w:r w:rsidR="00AD4703" w:rsidRPr="005A7BEF">
              <w:rPr>
                <w:rFonts w:ascii="Arial" w:hAnsi="Arial" w:cs="Arial"/>
                <w:b/>
                <w:bCs/>
                <w:sz w:val="18"/>
                <w:szCs w:val="18"/>
              </w:rPr>
              <w:t xml:space="preserve">. In the last 12 months, how often did your partner insult you?  </w:t>
            </w:r>
          </w:p>
          <w:p w14:paraId="4D5B194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0.Never</w:t>
            </w:r>
          </w:p>
          <w:p w14:paraId="3AE61D66"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1.Sometimes</w:t>
            </w:r>
          </w:p>
          <w:p w14:paraId="2902B30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3.Often</w:t>
            </w:r>
          </w:p>
          <w:p w14:paraId="679A559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5.Very Often</w:t>
            </w:r>
          </w:p>
        </w:tc>
        <w:tc>
          <w:tcPr>
            <w:tcW w:w="595" w:type="pct"/>
            <w:tcBorders>
              <w:top w:val="single" w:sz="2" w:space="0" w:color="000000"/>
              <w:left w:val="single" w:sz="2" w:space="0" w:color="000000"/>
              <w:bottom w:val="single" w:sz="2" w:space="0" w:color="000000"/>
              <w:right w:val="single" w:sz="2" w:space="0" w:color="000000"/>
            </w:tcBorders>
            <w:vAlign w:val="center"/>
          </w:tcPr>
          <w:p w14:paraId="26D1E04A"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C964256"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B7BB3B7"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23AA181F"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4F6C3048"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04851DE4" w14:textId="77777777" w:rsidR="00AD4703" w:rsidRPr="005A7BEF" w:rsidRDefault="00AD4703" w:rsidP="005A7BEF">
            <w:pPr>
              <w:autoSpaceDE w:val="0"/>
              <w:snapToGrid w:val="0"/>
              <w:rPr>
                <w:rFonts w:ascii="Arial" w:hAnsi="Arial" w:cs="Arial"/>
                <w:b/>
                <w:bCs/>
                <w:sz w:val="18"/>
                <w:szCs w:val="18"/>
              </w:rPr>
            </w:pPr>
          </w:p>
        </w:tc>
      </w:tr>
      <w:tr w:rsidR="005A7BEF" w:rsidRPr="005A7BEF" w14:paraId="0ED3D9F1" w14:textId="77777777" w:rsidTr="00B63D86">
        <w:trPr>
          <w:trHeight w:val="20"/>
        </w:trPr>
        <w:tc>
          <w:tcPr>
            <w:tcW w:w="1436" w:type="pct"/>
            <w:tcBorders>
              <w:top w:val="single" w:sz="2" w:space="0" w:color="000000"/>
              <w:left w:val="single" w:sz="2" w:space="0" w:color="000000"/>
              <w:bottom w:val="single" w:sz="2" w:space="0" w:color="000000"/>
              <w:right w:val="single" w:sz="2" w:space="0" w:color="000000"/>
            </w:tcBorders>
            <w:vAlign w:val="center"/>
          </w:tcPr>
          <w:p w14:paraId="64A41CA7" w14:textId="630C8A44" w:rsidR="00AD4703" w:rsidRPr="005A7BEF" w:rsidRDefault="006E1737" w:rsidP="005A7BEF">
            <w:pPr>
              <w:autoSpaceDE w:val="0"/>
              <w:snapToGrid w:val="0"/>
              <w:rPr>
                <w:rFonts w:ascii="Arial" w:hAnsi="Arial" w:cs="Arial"/>
                <w:b/>
                <w:bCs/>
                <w:sz w:val="18"/>
                <w:szCs w:val="18"/>
              </w:rPr>
            </w:pPr>
            <w:r w:rsidRPr="005A7BEF">
              <w:rPr>
                <w:rFonts w:ascii="Arial" w:hAnsi="Arial" w:cs="Arial"/>
                <w:b/>
                <w:bCs/>
                <w:sz w:val="18"/>
                <w:szCs w:val="18"/>
              </w:rPr>
              <w:t>21</w:t>
            </w:r>
            <w:r w:rsidR="00AD4703" w:rsidRPr="005A7BEF">
              <w:rPr>
                <w:rFonts w:ascii="Arial" w:hAnsi="Arial" w:cs="Arial"/>
                <w:b/>
                <w:bCs/>
                <w:sz w:val="18"/>
                <w:szCs w:val="18"/>
              </w:rPr>
              <w:t xml:space="preserve">. In the last 12 months, how often did your partner threaten to hurt you or someone close to you? </w:t>
            </w:r>
          </w:p>
          <w:p w14:paraId="06EC325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0.Never</w:t>
            </w:r>
          </w:p>
          <w:p w14:paraId="2E545E98"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Once</w:t>
            </w:r>
          </w:p>
          <w:p w14:paraId="75BDB406"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 Daily</w:t>
            </w:r>
          </w:p>
          <w:p w14:paraId="09B03CF9"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 Weekly</w:t>
            </w:r>
          </w:p>
          <w:p w14:paraId="491FDA6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4. Monthly</w:t>
            </w:r>
          </w:p>
          <w:p w14:paraId="660B4363"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Less than monthly</w:t>
            </w:r>
          </w:p>
        </w:tc>
        <w:tc>
          <w:tcPr>
            <w:tcW w:w="595" w:type="pct"/>
            <w:tcBorders>
              <w:top w:val="single" w:sz="2" w:space="0" w:color="000000"/>
              <w:left w:val="single" w:sz="2" w:space="0" w:color="000000"/>
              <w:bottom w:val="single" w:sz="2" w:space="0" w:color="000000"/>
              <w:right w:val="single" w:sz="2" w:space="0" w:color="000000"/>
            </w:tcBorders>
            <w:vAlign w:val="center"/>
          </w:tcPr>
          <w:p w14:paraId="59252B38"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1F7DFA9"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D4C017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7E1902D"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364B336"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793C068A" w14:textId="77777777" w:rsidR="00AD4703" w:rsidRPr="005A7BEF" w:rsidRDefault="00AD4703" w:rsidP="005A7BEF">
            <w:pPr>
              <w:autoSpaceDE w:val="0"/>
              <w:snapToGrid w:val="0"/>
              <w:rPr>
                <w:rFonts w:ascii="Arial" w:hAnsi="Arial" w:cs="Arial"/>
                <w:b/>
                <w:bCs/>
                <w:sz w:val="18"/>
                <w:szCs w:val="18"/>
              </w:rPr>
            </w:pPr>
          </w:p>
        </w:tc>
      </w:tr>
      <w:tr w:rsidR="005A7BEF" w:rsidRPr="005A7BEF" w14:paraId="76F23392" w14:textId="77777777" w:rsidTr="00B63D86">
        <w:trPr>
          <w:trHeight w:val="20"/>
        </w:trPr>
        <w:tc>
          <w:tcPr>
            <w:tcW w:w="1436" w:type="pct"/>
            <w:tcBorders>
              <w:top w:val="single" w:sz="2" w:space="0" w:color="000000"/>
              <w:left w:val="single" w:sz="2" w:space="0" w:color="000000"/>
              <w:bottom w:val="single" w:sz="2" w:space="0" w:color="000000"/>
              <w:right w:val="single" w:sz="2" w:space="0" w:color="000000"/>
            </w:tcBorders>
            <w:vAlign w:val="center"/>
          </w:tcPr>
          <w:p w14:paraId="705CA520" w14:textId="7321505B" w:rsidR="00AD4703" w:rsidRPr="005A7BEF" w:rsidRDefault="006E1737" w:rsidP="005A7BEF">
            <w:pPr>
              <w:autoSpaceDE w:val="0"/>
              <w:snapToGrid w:val="0"/>
              <w:rPr>
                <w:rFonts w:ascii="Arial" w:hAnsi="Arial" w:cs="Arial"/>
                <w:b/>
                <w:bCs/>
                <w:sz w:val="18"/>
                <w:szCs w:val="18"/>
              </w:rPr>
            </w:pPr>
            <w:r w:rsidRPr="005A7BEF">
              <w:rPr>
                <w:rFonts w:ascii="Arial" w:hAnsi="Arial" w:cs="Arial"/>
                <w:b/>
                <w:bCs/>
                <w:sz w:val="18"/>
                <w:szCs w:val="18"/>
              </w:rPr>
              <w:lastRenderedPageBreak/>
              <w:t>22</w:t>
            </w:r>
            <w:r w:rsidR="00AD4703" w:rsidRPr="005A7BEF">
              <w:rPr>
                <w:rFonts w:ascii="Arial" w:hAnsi="Arial" w:cs="Arial"/>
                <w:b/>
                <w:bCs/>
                <w:sz w:val="18"/>
                <w:szCs w:val="18"/>
              </w:rPr>
              <w:t xml:space="preserve">. In the last 12 months, how often did your partner push, hit, slap or throw something at you? </w:t>
            </w:r>
          </w:p>
          <w:p w14:paraId="2D37ADC5"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0.Never</w:t>
            </w:r>
          </w:p>
          <w:p w14:paraId="4C121CD5"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Once</w:t>
            </w:r>
          </w:p>
          <w:p w14:paraId="6DE8EF0B"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 Daily</w:t>
            </w:r>
          </w:p>
          <w:p w14:paraId="1C2766C5"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 Weekly</w:t>
            </w:r>
          </w:p>
          <w:p w14:paraId="2E9E4B1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4. Monthly</w:t>
            </w:r>
          </w:p>
          <w:p w14:paraId="09B37BB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Less than monthly</w:t>
            </w:r>
          </w:p>
        </w:tc>
        <w:tc>
          <w:tcPr>
            <w:tcW w:w="595" w:type="pct"/>
            <w:tcBorders>
              <w:top w:val="single" w:sz="2" w:space="0" w:color="000000"/>
              <w:left w:val="single" w:sz="2" w:space="0" w:color="000000"/>
              <w:bottom w:val="single" w:sz="2" w:space="0" w:color="000000"/>
              <w:right w:val="single" w:sz="2" w:space="0" w:color="000000"/>
            </w:tcBorders>
            <w:vAlign w:val="center"/>
          </w:tcPr>
          <w:p w14:paraId="459CC99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2AEF21C4"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32EF299B"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C1BEB23"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61870A8"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22A6E028" w14:textId="77777777" w:rsidR="00AD4703" w:rsidRPr="005A7BEF" w:rsidRDefault="00AD4703" w:rsidP="005A7BEF">
            <w:pPr>
              <w:autoSpaceDE w:val="0"/>
              <w:snapToGrid w:val="0"/>
              <w:rPr>
                <w:rFonts w:ascii="Arial" w:hAnsi="Arial" w:cs="Arial"/>
                <w:b/>
                <w:bCs/>
                <w:sz w:val="18"/>
                <w:szCs w:val="18"/>
              </w:rPr>
            </w:pPr>
          </w:p>
        </w:tc>
      </w:tr>
      <w:tr w:rsidR="005A7BEF" w:rsidRPr="005A7BEF" w14:paraId="5AE52266" w14:textId="77777777" w:rsidTr="00B63D86">
        <w:trPr>
          <w:trHeight w:val="20"/>
        </w:trPr>
        <w:tc>
          <w:tcPr>
            <w:tcW w:w="1436" w:type="pct"/>
            <w:tcBorders>
              <w:top w:val="single" w:sz="2" w:space="0" w:color="000000"/>
              <w:left w:val="single" w:sz="2" w:space="0" w:color="000000"/>
              <w:bottom w:val="single" w:sz="2" w:space="0" w:color="000000"/>
              <w:right w:val="single" w:sz="2" w:space="0" w:color="000000"/>
            </w:tcBorders>
            <w:vAlign w:val="center"/>
          </w:tcPr>
          <w:p w14:paraId="44B16E76" w14:textId="6014A459" w:rsidR="00AD4703" w:rsidRPr="005A7BEF" w:rsidRDefault="006E1737" w:rsidP="005A7BEF">
            <w:pPr>
              <w:autoSpaceDE w:val="0"/>
              <w:snapToGrid w:val="0"/>
              <w:rPr>
                <w:rFonts w:ascii="Arial" w:hAnsi="Arial" w:cs="Arial"/>
                <w:b/>
                <w:bCs/>
                <w:sz w:val="18"/>
                <w:szCs w:val="18"/>
              </w:rPr>
            </w:pPr>
            <w:r w:rsidRPr="005A7BEF">
              <w:rPr>
                <w:rFonts w:ascii="Arial" w:hAnsi="Arial" w:cs="Arial"/>
                <w:b/>
                <w:bCs/>
                <w:sz w:val="18"/>
                <w:szCs w:val="18"/>
              </w:rPr>
              <w:t>23</w:t>
            </w:r>
            <w:r w:rsidR="00AD4703" w:rsidRPr="005A7BEF">
              <w:rPr>
                <w:rFonts w:ascii="Arial" w:hAnsi="Arial" w:cs="Arial"/>
                <w:b/>
                <w:bCs/>
                <w:sz w:val="18"/>
                <w:szCs w:val="18"/>
              </w:rPr>
              <w:t xml:space="preserve">. In the last 12 months, how often did your partner kick, drag, or beat you up? </w:t>
            </w:r>
          </w:p>
          <w:p w14:paraId="65E7799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0.Never</w:t>
            </w:r>
          </w:p>
          <w:p w14:paraId="7C31403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 Once</w:t>
            </w:r>
          </w:p>
          <w:p w14:paraId="0879896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2. Daily</w:t>
            </w:r>
          </w:p>
          <w:p w14:paraId="3999CF6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 Weekly</w:t>
            </w:r>
          </w:p>
          <w:p w14:paraId="5CB73E3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4. Monthly</w:t>
            </w:r>
          </w:p>
          <w:p w14:paraId="7CDBD2D2"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5. Less than monthly</w:t>
            </w:r>
          </w:p>
        </w:tc>
        <w:tc>
          <w:tcPr>
            <w:tcW w:w="595" w:type="pct"/>
            <w:tcBorders>
              <w:top w:val="single" w:sz="2" w:space="0" w:color="000000"/>
              <w:left w:val="single" w:sz="2" w:space="0" w:color="000000"/>
              <w:bottom w:val="single" w:sz="2" w:space="0" w:color="000000"/>
              <w:right w:val="single" w:sz="2" w:space="0" w:color="000000"/>
            </w:tcBorders>
            <w:vAlign w:val="center"/>
          </w:tcPr>
          <w:p w14:paraId="1833BDA0"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3FE5601"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1F3624A7"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B28EEA9"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C58BAFC" w14:textId="77777777" w:rsidR="00AD4703" w:rsidRPr="005A7BEF" w:rsidRDefault="00AD4703"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230A3D79" w14:textId="77777777" w:rsidR="00AD4703" w:rsidRPr="005A7BEF" w:rsidRDefault="00AD4703" w:rsidP="005A7BEF">
            <w:pPr>
              <w:autoSpaceDE w:val="0"/>
              <w:snapToGrid w:val="0"/>
              <w:rPr>
                <w:rFonts w:ascii="Arial" w:hAnsi="Arial" w:cs="Arial"/>
                <w:b/>
                <w:bCs/>
                <w:sz w:val="18"/>
                <w:szCs w:val="18"/>
              </w:rPr>
            </w:pPr>
          </w:p>
        </w:tc>
      </w:tr>
      <w:tr w:rsidR="005A7BEF" w:rsidRPr="005A7BEF" w14:paraId="2C66E54F" w14:textId="77777777" w:rsidTr="00B63D86">
        <w:trPr>
          <w:trHeight w:val="20"/>
        </w:trPr>
        <w:tc>
          <w:tcPr>
            <w:tcW w:w="1436" w:type="pct"/>
            <w:tcBorders>
              <w:top w:val="single" w:sz="2" w:space="0" w:color="000000"/>
              <w:left w:val="single" w:sz="2" w:space="0" w:color="000000"/>
              <w:bottom w:val="single" w:sz="2" w:space="0" w:color="000000"/>
              <w:right w:val="single" w:sz="2" w:space="0" w:color="000000"/>
            </w:tcBorders>
            <w:vAlign w:val="center"/>
          </w:tcPr>
          <w:p w14:paraId="5B5C4A17" w14:textId="6FA38708" w:rsidR="00D952AA" w:rsidRPr="005A7BEF" w:rsidRDefault="00D952AA" w:rsidP="005A7BEF">
            <w:pPr>
              <w:autoSpaceDE w:val="0"/>
              <w:snapToGrid w:val="0"/>
              <w:rPr>
                <w:rFonts w:ascii="Arial" w:hAnsi="Arial" w:cs="Arial"/>
                <w:b/>
                <w:bCs/>
                <w:sz w:val="18"/>
                <w:szCs w:val="18"/>
              </w:rPr>
            </w:pPr>
            <w:r w:rsidRPr="005A7BEF">
              <w:rPr>
                <w:rFonts w:ascii="Arial" w:hAnsi="Arial" w:cs="Arial"/>
                <w:b/>
                <w:bCs/>
                <w:sz w:val="18"/>
                <w:szCs w:val="18"/>
              </w:rPr>
              <w:t>24. If you have a small amount of money, such as 0.</w:t>
            </w:r>
            <w:r w:rsidR="00B215A1" w:rsidRPr="005A7BEF">
              <w:rPr>
                <w:rFonts w:ascii="Arial" w:hAnsi="Arial" w:cs="Arial"/>
                <w:b/>
                <w:bCs/>
                <w:sz w:val="18"/>
                <w:szCs w:val="18"/>
              </w:rPr>
              <w:t>7</w:t>
            </w:r>
            <w:r w:rsidRPr="005A7BEF">
              <w:rPr>
                <w:rFonts w:ascii="Arial" w:hAnsi="Arial" w:cs="Arial"/>
                <w:b/>
                <w:bCs/>
                <w:sz w:val="18"/>
                <w:szCs w:val="18"/>
              </w:rPr>
              <w:t>0 or 2.</w:t>
            </w:r>
            <w:r w:rsidR="00B215A1" w:rsidRPr="005A7BEF">
              <w:rPr>
                <w:rFonts w:ascii="Arial" w:hAnsi="Arial" w:cs="Arial"/>
                <w:b/>
                <w:bCs/>
                <w:sz w:val="18"/>
                <w:szCs w:val="18"/>
              </w:rPr>
              <w:t>8</w:t>
            </w:r>
            <w:r w:rsidRPr="005A7BEF">
              <w:rPr>
                <w:rFonts w:ascii="Arial" w:hAnsi="Arial" w:cs="Arial"/>
                <w:b/>
                <w:bCs/>
                <w:sz w:val="18"/>
                <w:szCs w:val="18"/>
              </w:rPr>
              <w:t>0 GHS, you can typically decide how to spend it on your own.</w:t>
            </w:r>
            <w:r w:rsidRPr="005A7BEF">
              <w:rPr>
                <w:rFonts w:ascii="Arial" w:hAnsi="Arial" w:cs="Arial"/>
                <w:b/>
                <w:bCs/>
                <w:sz w:val="18"/>
                <w:szCs w:val="18"/>
              </w:rPr>
              <w:br/>
            </w:r>
          </w:p>
          <w:p w14:paraId="036D8B0B" w14:textId="4FD5F3B8" w:rsidR="00D952AA" w:rsidRPr="005A7BEF" w:rsidDel="006E1737" w:rsidRDefault="00D952AA" w:rsidP="005A7BEF">
            <w:pPr>
              <w:autoSpaceDE w:val="0"/>
              <w:snapToGrid w:val="0"/>
              <w:rPr>
                <w:rFonts w:ascii="Arial" w:hAnsi="Arial" w:cs="Arial"/>
                <w:b/>
                <w:bCs/>
                <w:sz w:val="18"/>
                <w:szCs w:val="18"/>
              </w:rPr>
            </w:pPr>
            <w:r w:rsidRPr="005A7BEF">
              <w:rPr>
                <w:rFonts w:ascii="Arial" w:hAnsi="Arial" w:cs="Arial"/>
                <w:b/>
                <w:bCs/>
                <w:sz w:val="18"/>
                <w:szCs w:val="18"/>
              </w:rPr>
              <w:t>1. Agree a lot</w:t>
            </w:r>
            <w:r w:rsidRPr="005A7BEF">
              <w:rPr>
                <w:rFonts w:ascii="Arial" w:hAnsi="Arial" w:cs="Arial"/>
                <w:b/>
                <w:bCs/>
                <w:sz w:val="18"/>
                <w:szCs w:val="18"/>
              </w:rPr>
              <w:br/>
              <w:t>2. Somewhat agree</w:t>
            </w:r>
            <w:r w:rsidRPr="005A7BEF">
              <w:rPr>
                <w:rFonts w:ascii="Arial" w:hAnsi="Arial" w:cs="Arial"/>
                <w:b/>
                <w:bCs/>
                <w:sz w:val="18"/>
                <w:szCs w:val="18"/>
              </w:rPr>
              <w:br/>
              <w:t>3. Somewhat disagree</w:t>
            </w:r>
            <w:r w:rsidRPr="005A7BEF">
              <w:rPr>
                <w:rFonts w:ascii="Arial" w:hAnsi="Arial" w:cs="Arial"/>
                <w:b/>
                <w:bCs/>
                <w:sz w:val="18"/>
                <w:szCs w:val="18"/>
              </w:rPr>
              <w:br/>
              <w:t>4. Not agree at all</w:t>
            </w:r>
          </w:p>
        </w:tc>
        <w:tc>
          <w:tcPr>
            <w:tcW w:w="595" w:type="pct"/>
            <w:tcBorders>
              <w:top w:val="single" w:sz="2" w:space="0" w:color="000000"/>
              <w:left w:val="single" w:sz="2" w:space="0" w:color="000000"/>
              <w:bottom w:val="single" w:sz="2" w:space="0" w:color="000000"/>
              <w:right w:val="single" w:sz="2" w:space="0" w:color="000000"/>
            </w:tcBorders>
            <w:vAlign w:val="center"/>
          </w:tcPr>
          <w:p w14:paraId="1C7BE2D0"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7B919C8"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731EEDC9"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49539F3"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BDCD18D"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116009DC" w14:textId="77777777" w:rsidR="00D952AA" w:rsidRPr="005A7BEF" w:rsidRDefault="00D952AA" w:rsidP="005A7BEF">
            <w:pPr>
              <w:autoSpaceDE w:val="0"/>
              <w:snapToGrid w:val="0"/>
              <w:rPr>
                <w:rFonts w:ascii="Arial" w:hAnsi="Arial" w:cs="Arial"/>
                <w:b/>
                <w:bCs/>
                <w:sz w:val="18"/>
                <w:szCs w:val="18"/>
              </w:rPr>
            </w:pPr>
          </w:p>
        </w:tc>
      </w:tr>
      <w:tr w:rsidR="005A7BEF" w:rsidRPr="005A7BEF" w14:paraId="3D0D8DFA" w14:textId="77777777" w:rsidTr="00B63D86">
        <w:trPr>
          <w:trHeight w:val="20"/>
        </w:trPr>
        <w:tc>
          <w:tcPr>
            <w:tcW w:w="1436" w:type="pct"/>
            <w:tcBorders>
              <w:top w:val="single" w:sz="2" w:space="0" w:color="000000"/>
              <w:left w:val="single" w:sz="2" w:space="0" w:color="000000"/>
              <w:bottom w:val="single" w:sz="2" w:space="0" w:color="000000"/>
              <w:right w:val="single" w:sz="2" w:space="0" w:color="000000"/>
            </w:tcBorders>
            <w:vAlign w:val="center"/>
          </w:tcPr>
          <w:p w14:paraId="6780A66B" w14:textId="5B74AB9C" w:rsidR="00D952AA" w:rsidRPr="005A7BEF" w:rsidRDefault="00D952AA" w:rsidP="005A7BEF">
            <w:pPr>
              <w:autoSpaceDE w:val="0"/>
              <w:snapToGrid w:val="0"/>
              <w:rPr>
                <w:rFonts w:ascii="Arial" w:hAnsi="Arial" w:cs="Arial"/>
                <w:b/>
                <w:bCs/>
                <w:sz w:val="18"/>
                <w:szCs w:val="18"/>
              </w:rPr>
            </w:pPr>
            <w:r w:rsidRPr="005A7BEF">
              <w:rPr>
                <w:rFonts w:ascii="Arial" w:hAnsi="Arial" w:cs="Arial"/>
                <w:b/>
                <w:bCs/>
                <w:sz w:val="18"/>
                <w:szCs w:val="18"/>
              </w:rPr>
              <w:t>25. When an expensive item [like a bicycle or a cow] is purchased by the household, your opinion is typically listened to in the decision of what to buy.</w:t>
            </w:r>
            <w:r w:rsidRPr="005A7BEF">
              <w:rPr>
                <w:rFonts w:ascii="Arial" w:hAnsi="Arial" w:cs="Arial"/>
                <w:b/>
                <w:bCs/>
                <w:sz w:val="18"/>
                <w:szCs w:val="18"/>
              </w:rPr>
              <w:br/>
            </w:r>
            <w:r w:rsidRPr="005A7BEF">
              <w:rPr>
                <w:rFonts w:ascii="Arial" w:hAnsi="Arial" w:cs="Arial"/>
                <w:b/>
                <w:bCs/>
                <w:sz w:val="18"/>
                <w:szCs w:val="18"/>
              </w:rPr>
              <w:br/>
              <w:t>Would you say you agree a lot, somewhat agree, somewhat disagree, or do not agree at all?</w:t>
            </w:r>
          </w:p>
          <w:p w14:paraId="5B0C9663" w14:textId="77777777" w:rsidR="00D952AA" w:rsidRPr="005A7BEF" w:rsidRDefault="00D952AA" w:rsidP="005A7BEF">
            <w:pPr>
              <w:autoSpaceDE w:val="0"/>
              <w:snapToGrid w:val="0"/>
              <w:rPr>
                <w:rFonts w:ascii="Arial" w:hAnsi="Arial" w:cs="Arial"/>
                <w:b/>
                <w:bCs/>
                <w:sz w:val="18"/>
                <w:szCs w:val="18"/>
              </w:rPr>
            </w:pPr>
          </w:p>
          <w:p w14:paraId="004170C8" w14:textId="27E3AC3E" w:rsidR="00D952AA" w:rsidRPr="005A7BEF" w:rsidDel="006E1737" w:rsidRDefault="00D952AA" w:rsidP="005A7BEF">
            <w:pPr>
              <w:autoSpaceDE w:val="0"/>
              <w:snapToGrid w:val="0"/>
              <w:rPr>
                <w:rFonts w:ascii="Arial" w:hAnsi="Arial" w:cs="Arial"/>
                <w:b/>
                <w:bCs/>
                <w:sz w:val="18"/>
                <w:szCs w:val="18"/>
              </w:rPr>
            </w:pPr>
            <w:r w:rsidRPr="005A7BEF">
              <w:rPr>
                <w:rFonts w:ascii="Arial" w:hAnsi="Arial" w:cs="Arial"/>
                <w:b/>
                <w:bCs/>
                <w:sz w:val="18"/>
                <w:szCs w:val="18"/>
              </w:rPr>
              <w:t>1. Agree a lot</w:t>
            </w:r>
            <w:r w:rsidRPr="005A7BEF">
              <w:rPr>
                <w:rFonts w:ascii="Arial" w:hAnsi="Arial" w:cs="Arial"/>
                <w:b/>
                <w:bCs/>
                <w:sz w:val="18"/>
                <w:szCs w:val="18"/>
              </w:rPr>
              <w:br/>
              <w:t>2. Somewhat agree</w:t>
            </w:r>
            <w:r w:rsidRPr="005A7BEF">
              <w:rPr>
                <w:rFonts w:ascii="Arial" w:hAnsi="Arial" w:cs="Arial"/>
                <w:b/>
                <w:bCs/>
                <w:sz w:val="18"/>
                <w:szCs w:val="18"/>
              </w:rPr>
              <w:br/>
              <w:t>3. Somewhat disagree</w:t>
            </w:r>
            <w:r w:rsidRPr="005A7BEF">
              <w:rPr>
                <w:rFonts w:ascii="Arial" w:hAnsi="Arial" w:cs="Arial"/>
                <w:b/>
                <w:bCs/>
                <w:sz w:val="18"/>
                <w:szCs w:val="18"/>
              </w:rPr>
              <w:br/>
              <w:t>4. Not agree at all</w:t>
            </w:r>
          </w:p>
        </w:tc>
        <w:tc>
          <w:tcPr>
            <w:tcW w:w="595" w:type="pct"/>
            <w:tcBorders>
              <w:top w:val="single" w:sz="2" w:space="0" w:color="000000"/>
              <w:left w:val="single" w:sz="2" w:space="0" w:color="000000"/>
              <w:bottom w:val="single" w:sz="2" w:space="0" w:color="000000"/>
              <w:right w:val="single" w:sz="2" w:space="0" w:color="000000"/>
            </w:tcBorders>
            <w:vAlign w:val="center"/>
          </w:tcPr>
          <w:p w14:paraId="69904C65"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5FCFB12F"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3DCD2EEB"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038DB4DB"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tcPr>
          <w:p w14:paraId="6E5FF3F9" w14:textId="77777777" w:rsidR="00D952AA" w:rsidRPr="005A7BEF" w:rsidRDefault="00D952AA" w:rsidP="005A7BEF">
            <w:pPr>
              <w:autoSpaceDE w:val="0"/>
              <w:snapToGrid w:val="0"/>
              <w:rPr>
                <w:rFonts w:ascii="Arial" w:hAnsi="Arial" w:cs="Arial"/>
                <w:b/>
                <w:bCs/>
                <w:sz w:val="18"/>
                <w:szCs w:val="18"/>
              </w:rPr>
            </w:pPr>
          </w:p>
        </w:tc>
        <w:tc>
          <w:tcPr>
            <w:tcW w:w="594" w:type="pct"/>
            <w:tcBorders>
              <w:top w:val="single" w:sz="2" w:space="0" w:color="000000"/>
              <w:left w:val="single" w:sz="2" w:space="0" w:color="000000"/>
              <w:bottom w:val="single" w:sz="2" w:space="0" w:color="000000"/>
              <w:right w:val="single" w:sz="2" w:space="0" w:color="000000"/>
            </w:tcBorders>
            <w:vAlign w:val="center"/>
          </w:tcPr>
          <w:p w14:paraId="721F7D0F" w14:textId="77777777" w:rsidR="00D952AA" w:rsidRPr="005A7BEF" w:rsidRDefault="00D952AA" w:rsidP="005A7BEF">
            <w:pPr>
              <w:autoSpaceDE w:val="0"/>
              <w:snapToGrid w:val="0"/>
              <w:rPr>
                <w:rFonts w:ascii="Arial" w:hAnsi="Arial" w:cs="Arial"/>
                <w:b/>
                <w:bCs/>
                <w:sz w:val="18"/>
                <w:szCs w:val="18"/>
              </w:rPr>
            </w:pPr>
          </w:p>
        </w:tc>
      </w:tr>
    </w:tbl>
    <w:p w14:paraId="1C004D19" w14:textId="77777777" w:rsidR="00AD4703" w:rsidRPr="005A7BEF" w:rsidRDefault="00AD4703" w:rsidP="005A7BEF">
      <w:pPr>
        <w:autoSpaceDE w:val="0"/>
        <w:snapToGrid w:val="0"/>
        <w:rPr>
          <w:rFonts w:ascii="Arial" w:hAnsi="Arial" w:cs="Arial"/>
          <w:b/>
          <w:bCs/>
          <w:sz w:val="18"/>
          <w:szCs w:val="18"/>
        </w:rPr>
      </w:pPr>
    </w:p>
    <w:p w14:paraId="24501062" w14:textId="77777777" w:rsidR="00F726AB" w:rsidRPr="005A7BEF" w:rsidRDefault="00F726AB" w:rsidP="005A7BEF">
      <w:pPr>
        <w:rPr>
          <w:rFonts w:ascii="Arial" w:eastAsiaTheme="majorEastAsia" w:hAnsi="Arial" w:cs="Arial"/>
          <w:b/>
          <w:bCs/>
          <w:sz w:val="22"/>
          <w:szCs w:val="22"/>
          <w:highlight w:val="yellow"/>
        </w:rPr>
      </w:pPr>
      <w:r w:rsidRPr="005A7BEF">
        <w:rPr>
          <w:rFonts w:ascii="Arial" w:hAnsi="Arial" w:cs="Arial"/>
          <w:highlight w:val="yellow"/>
        </w:rPr>
        <w:br w:type="page"/>
      </w:r>
    </w:p>
    <w:p w14:paraId="01317663" w14:textId="68A90EC9" w:rsidR="000B131D" w:rsidRPr="005A7BEF" w:rsidRDefault="00902BA0" w:rsidP="005A7BEF">
      <w:pPr>
        <w:pStyle w:val="Heading2"/>
        <w:rPr>
          <w:rFonts w:ascii="Arial" w:hAnsi="Arial" w:cs="Arial"/>
          <w:color w:val="auto"/>
          <w:sz w:val="20"/>
          <w:szCs w:val="20"/>
        </w:rPr>
      </w:pPr>
      <w:bookmarkStart w:id="167" w:name="_Toc516617850"/>
      <w:r w:rsidRPr="005A7BEF">
        <w:rPr>
          <w:rFonts w:ascii="Arial" w:hAnsi="Arial" w:cs="Arial"/>
          <w:color w:val="auto"/>
          <w:sz w:val="20"/>
          <w:szCs w:val="20"/>
        </w:rPr>
        <w:lastRenderedPageBreak/>
        <w:t xml:space="preserve">IDS </w:t>
      </w:r>
      <w:r w:rsidR="00C4382D" w:rsidRPr="005A7BEF">
        <w:rPr>
          <w:rFonts w:ascii="Arial" w:hAnsi="Arial" w:cs="Arial"/>
          <w:color w:val="auto"/>
          <w:sz w:val="20"/>
          <w:szCs w:val="20"/>
        </w:rPr>
        <w:t>QUESTIONS</w:t>
      </w:r>
      <w:bookmarkEnd w:id="167"/>
    </w:p>
    <w:p w14:paraId="6197753A" w14:textId="77777777" w:rsidR="000B131D" w:rsidRPr="005A7BEF" w:rsidRDefault="000B131D" w:rsidP="005A7BEF">
      <w:pPr>
        <w:rPr>
          <w:rFonts w:ascii="Arial" w:hAnsi="Arial" w:cs="Arial"/>
        </w:rPr>
      </w:pPr>
      <w:r w:rsidRPr="005A7BEF">
        <w:rPr>
          <w:rFonts w:ascii="Arial" w:hAnsi="Arial" w:cs="Arial"/>
        </w:rPr>
        <w:t>Note: 10-15 Minutes</w:t>
      </w:r>
    </w:p>
    <w:p w14:paraId="0A7913EE" w14:textId="77777777" w:rsidR="000B131D" w:rsidRPr="005A7BEF" w:rsidRDefault="000B131D" w:rsidP="005A7BEF">
      <w:pPr>
        <w:pStyle w:val="Surveytitle"/>
        <w:rPr>
          <w:rFonts w:ascii="Arial" w:hAnsi="Arial" w:cs="Arial"/>
          <w:sz w:val="22"/>
          <w:szCs w:val="22"/>
        </w:rPr>
      </w:pPr>
    </w:p>
    <w:p w14:paraId="61FE58F1" w14:textId="77777777" w:rsidR="000B131D" w:rsidRPr="005A7BEF" w:rsidRDefault="000B131D" w:rsidP="005A7BEF">
      <w:pPr>
        <w:pStyle w:val="InterviewerInstructions"/>
        <w:jc w:val="both"/>
        <w:rPr>
          <w:rFonts w:ascii="Arial" w:hAnsi="Arial" w:cs="Arial"/>
          <w:sz w:val="20"/>
          <w:szCs w:val="20"/>
        </w:rPr>
      </w:pPr>
      <w:r w:rsidRPr="005A7BEF">
        <w:rPr>
          <w:rFonts w:ascii="Arial" w:hAnsi="Arial" w:cs="Arial"/>
          <w:sz w:val="20"/>
          <w:szCs w:val="20"/>
        </w:rPr>
        <w:t xml:space="preserve">INSTRUCTIONS TO INTERVIEWER: You should follow all the instructions. These instructions will be in bold and italicized print. </w:t>
      </w:r>
    </w:p>
    <w:p w14:paraId="75A6FA54" w14:textId="77777777" w:rsidR="000B131D" w:rsidRPr="005A7BEF" w:rsidRDefault="000B131D" w:rsidP="005A7BEF">
      <w:pPr>
        <w:pStyle w:val="InterviewerInstructions"/>
        <w:jc w:val="both"/>
        <w:rPr>
          <w:rFonts w:ascii="Arial" w:hAnsi="Arial" w:cs="Arial"/>
          <w:sz w:val="20"/>
          <w:szCs w:val="20"/>
        </w:rPr>
      </w:pPr>
    </w:p>
    <w:p w14:paraId="21DE4E1F" w14:textId="3AC6519D" w:rsidR="000B131D" w:rsidRPr="005A7BEF" w:rsidRDefault="000B131D" w:rsidP="005A7BEF">
      <w:pPr>
        <w:pStyle w:val="InterviewerInstructions"/>
        <w:jc w:val="both"/>
        <w:rPr>
          <w:rFonts w:ascii="Arial" w:hAnsi="Arial" w:cs="Arial"/>
          <w:b w:val="0"/>
          <w:sz w:val="20"/>
          <w:szCs w:val="20"/>
        </w:rPr>
      </w:pPr>
      <w:r w:rsidRPr="005A7BEF">
        <w:rPr>
          <w:rFonts w:ascii="Arial" w:hAnsi="Arial" w:cs="Arial"/>
          <w:b w:val="0"/>
          <w:sz w:val="20"/>
          <w:szCs w:val="20"/>
        </w:rPr>
        <w:t xml:space="preserve">Note to interviewer: Section B. should be directed to all females in the household who are between 18 and 40 years old and can speak English, Asante, Akaupem, Fanti, Ewe, Dagbani, Kokomba, Wali/Dagari, Frafra/Gruni or Dangme. </w:t>
      </w:r>
    </w:p>
    <w:p w14:paraId="6535BDC3" w14:textId="77777777" w:rsidR="006C2616" w:rsidRPr="005A7BEF" w:rsidRDefault="006C2616" w:rsidP="005A7BEF">
      <w:pPr>
        <w:pStyle w:val="InterviewerInstructions"/>
        <w:jc w:val="both"/>
        <w:rPr>
          <w:rFonts w:ascii="Arial" w:hAnsi="Arial" w:cs="Arial"/>
          <w:sz w:val="24"/>
          <w:szCs w:val="24"/>
        </w:rPr>
      </w:pPr>
    </w:p>
    <w:tbl>
      <w:tblPr>
        <w:tblStyle w:val="TableGridLigh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4"/>
        <w:gridCol w:w="38"/>
        <w:gridCol w:w="81"/>
        <w:gridCol w:w="241"/>
        <w:gridCol w:w="29"/>
        <w:gridCol w:w="9"/>
        <w:gridCol w:w="6441"/>
        <w:gridCol w:w="29"/>
        <w:gridCol w:w="9"/>
        <w:gridCol w:w="200"/>
        <w:gridCol w:w="4681"/>
        <w:gridCol w:w="29"/>
        <w:gridCol w:w="572"/>
        <w:gridCol w:w="238"/>
        <w:gridCol w:w="639"/>
      </w:tblGrid>
      <w:tr w:rsidR="005A7BEF" w:rsidRPr="005A7BEF" w14:paraId="6E67C628" w14:textId="77777777" w:rsidTr="00224F1B">
        <w:trPr>
          <w:trHeight w:val="233"/>
        </w:trPr>
        <w:tc>
          <w:tcPr>
            <w:tcW w:w="5000" w:type="pct"/>
            <w:gridSpan w:val="15"/>
          </w:tcPr>
          <w:p w14:paraId="6867BA6D" w14:textId="77777777" w:rsidR="000B131D" w:rsidRPr="005A7BEF" w:rsidRDefault="000B131D" w:rsidP="005A7BEF">
            <w:pPr>
              <w:numPr>
                <w:ilvl w:val="0"/>
                <w:numId w:val="77"/>
              </w:numPr>
              <w:jc w:val="center"/>
              <w:rPr>
                <w:rFonts w:ascii="Arial" w:hAnsi="Arial" w:cs="Arial"/>
                <w:b/>
                <w:sz w:val="18"/>
                <w:szCs w:val="18"/>
              </w:rPr>
            </w:pPr>
            <w:r w:rsidRPr="005A7BEF">
              <w:rPr>
                <w:rFonts w:ascii="Arial" w:hAnsi="Arial" w:cs="Arial"/>
                <w:b/>
                <w:sz w:val="18"/>
                <w:szCs w:val="18"/>
              </w:rPr>
              <w:t xml:space="preserve">Respondent Details </w:t>
            </w:r>
          </w:p>
        </w:tc>
      </w:tr>
      <w:tr w:rsidR="005A7BEF" w:rsidRPr="005A7BEF" w14:paraId="44FF2D00" w14:textId="77777777" w:rsidTr="00224F1B">
        <w:trPr>
          <w:trHeight w:val="233"/>
        </w:trPr>
        <w:tc>
          <w:tcPr>
            <w:tcW w:w="5000" w:type="pct"/>
            <w:gridSpan w:val="15"/>
          </w:tcPr>
          <w:p w14:paraId="1E29CF37" w14:textId="77777777" w:rsidR="000B131D" w:rsidRPr="005A7BEF" w:rsidRDefault="000B131D" w:rsidP="005A7BEF">
            <w:pPr>
              <w:rPr>
                <w:rFonts w:ascii="Arial" w:hAnsi="Arial" w:cs="Arial"/>
                <w:sz w:val="18"/>
                <w:szCs w:val="18"/>
              </w:rPr>
            </w:pPr>
            <w:r w:rsidRPr="005A7BEF">
              <w:rPr>
                <w:rFonts w:ascii="Arial" w:hAnsi="Arial" w:cs="Arial"/>
                <w:b/>
                <w:i/>
                <w:sz w:val="18"/>
                <w:szCs w:val="18"/>
              </w:rPr>
              <w:t>INTERVIEWER INSTRUCTION: If there are other people present during this interview, politely ask to be allowed to interview the respondent alone. Stress that the interview is private and confidential.</w:t>
            </w:r>
            <w:r w:rsidRPr="005A7BEF">
              <w:rPr>
                <w:rFonts w:ascii="Arial" w:hAnsi="Arial" w:cs="Arial"/>
                <w:sz w:val="18"/>
                <w:szCs w:val="18"/>
              </w:rPr>
              <w:t xml:space="preserve"> </w:t>
            </w:r>
          </w:p>
        </w:tc>
      </w:tr>
      <w:tr w:rsidR="005A7BEF" w:rsidRPr="005A7BEF" w14:paraId="5ACD2DD0" w14:textId="77777777" w:rsidTr="00224F1B">
        <w:trPr>
          <w:trHeight w:val="53"/>
        </w:trPr>
        <w:tc>
          <w:tcPr>
            <w:tcW w:w="579" w:type="pct"/>
            <w:gridSpan w:val="6"/>
          </w:tcPr>
          <w:p w14:paraId="0C6E1F70" w14:textId="77777777" w:rsidR="000B131D" w:rsidRPr="005A7BEF" w:rsidRDefault="000B131D" w:rsidP="005A7BEF">
            <w:pPr>
              <w:numPr>
                <w:ilvl w:val="1"/>
                <w:numId w:val="77"/>
              </w:numPr>
              <w:rPr>
                <w:rFonts w:ascii="Arial" w:hAnsi="Arial" w:cs="Arial"/>
                <w:b/>
                <w:sz w:val="18"/>
                <w:szCs w:val="18"/>
              </w:rPr>
            </w:pPr>
          </w:p>
        </w:tc>
        <w:tc>
          <w:tcPr>
            <w:tcW w:w="2231" w:type="pct"/>
            <w:gridSpan w:val="3"/>
          </w:tcPr>
          <w:p w14:paraId="5AB4ABA1" w14:textId="568AD9DE" w:rsidR="000B131D" w:rsidRPr="005A7BEF" w:rsidRDefault="000B131D" w:rsidP="005A7BEF">
            <w:pPr>
              <w:rPr>
                <w:rFonts w:ascii="Arial" w:hAnsi="Arial" w:cs="Arial"/>
                <w:b/>
                <w:i/>
                <w:sz w:val="18"/>
                <w:szCs w:val="18"/>
                <w:shd w:val="clear" w:color="auto" w:fill="FFFFFF"/>
              </w:rPr>
            </w:pPr>
            <w:r w:rsidRPr="005A7BEF">
              <w:rPr>
                <w:rFonts w:ascii="Arial" w:hAnsi="Arial" w:cs="Arial"/>
                <w:b/>
                <w:i/>
                <w:sz w:val="18"/>
                <w:szCs w:val="18"/>
                <w:shd w:val="clear" w:color="auto" w:fill="FFFFFF"/>
              </w:rPr>
              <w:t>Interviewer: Based on the information we have collected thus far, [Name] should be interviewed for this next set of questions. If there are other people present during this interview, politely ask to be allowed to interview the respondent alone. Stress that the interview is private and confidential.</w:t>
            </w:r>
          </w:p>
          <w:p w14:paraId="60291308" w14:textId="77777777" w:rsidR="000B131D" w:rsidRPr="005A7BEF" w:rsidRDefault="000B131D" w:rsidP="005A7BEF">
            <w:pPr>
              <w:rPr>
                <w:rFonts w:ascii="Arial" w:hAnsi="Arial" w:cs="Arial"/>
                <w:b/>
                <w:i/>
                <w:sz w:val="18"/>
                <w:szCs w:val="18"/>
                <w:shd w:val="clear" w:color="auto" w:fill="FFFFFF"/>
              </w:rPr>
            </w:pPr>
            <w:r w:rsidRPr="005A7BEF">
              <w:rPr>
                <w:rFonts w:ascii="Arial" w:hAnsi="Arial" w:cs="Arial"/>
                <w:b/>
                <w:i/>
                <w:sz w:val="18"/>
                <w:szCs w:val="18"/>
                <w:shd w:val="clear" w:color="auto" w:fill="FFFFFF"/>
              </w:rPr>
              <w:t xml:space="preserve"> </w:t>
            </w:r>
          </w:p>
          <w:p w14:paraId="040F1101" w14:textId="3687BB8F" w:rsidR="000B131D" w:rsidRPr="005A7BEF" w:rsidRDefault="000B131D" w:rsidP="005A7BEF">
            <w:pPr>
              <w:tabs>
                <w:tab w:val="left" w:pos="1148"/>
              </w:tabs>
              <w:jc w:val="both"/>
              <w:rPr>
                <w:rFonts w:ascii="Arial" w:hAnsi="Arial" w:cs="Arial"/>
                <w:sz w:val="18"/>
                <w:szCs w:val="18"/>
              </w:rPr>
            </w:pPr>
            <w:r w:rsidRPr="005A7BEF">
              <w:rPr>
                <w:rFonts w:ascii="Arial" w:hAnsi="Arial" w:cs="Arial"/>
                <w:b/>
                <w:i/>
                <w:sz w:val="18"/>
                <w:szCs w:val="18"/>
                <w:shd w:val="clear" w:color="auto" w:fill="FFFFFF"/>
              </w:rPr>
              <w:t>Can you confirm that [Name] is female, 18-40 years old, speaks either English, Asante, Akuapem, Fanti, Ewe, Dagbani, Kokomba/Likpakpa, Wali/Dagari, Frafra/Gruni or Dangme and is therefore eligible to be interviewed?</w:t>
            </w:r>
          </w:p>
        </w:tc>
        <w:tc>
          <w:tcPr>
            <w:tcW w:w="1681" w:type="pct"/>
            <w:gridSpan w:val="2"/>
          </w:tcPr>
          <w:p w14:paraId="510C0D6F" w14:textId="77777777" w:rsidR="000B131D" w:rsidRPr="005A7BEF" w:rsidRDefault="000B131D" w:rsidP="005A7BEF">
            <w:pPr>
              <w:pStyle w:val="ListParagraph"/>
              <w:numPr>
                <w:ilvl w:val="0"/>
                <w:numId w:val="148"/>
              </w:numPr>
              <w:rPr>
                <w:rFonts w:ascii="Arial" w:hAnsi="Arial" w:cs="Arial"/>
                <w:sz w:val="18"/>
                <w:szCs w:val="18"/>
              </w:rPr>
            </w:pPr>
            <w:r w:rsidRPr="005A7BEF">
              <w:rPr>
                <w:rFonts w:ascii="Arial" w:hAnsi="Arial" w:cs="Arial"/>
                <w:sz w:val="18"/>
                <w:szCs w:val="18"/>
              </w:rPr>
              <w:t>[ ] It is correct. Respondent is eligible.</w:t>
            </w:r>
          </w:p>
          <w:p w14:paraId="566C2C65" w14:textId="46EC8EE6" w:rsidR="000B131D" w:rsidRPr="005A7BEF" w:rsidRDefault="000B131D" w:rsidP="005A7BEF">
            <w:pPr>
              <w:pStyle w:val="ListParagraph"/>
              <w:numPr>
                <w:ilvl w:val="0"/>
                <w:numId w:val="148"/>
              </w:numPr>
              <w:rPr>
                <w:rFonts w:ascii="Arial" w:hAnsi="Arial" w:cs="Arial"/>
                <w:sz w:val="18"/>
                <w:szCs w:val="18"/>
              </w:rPr>
            </w:pPr>
            <w:r w:rsidRPr="005A7BEF">
              <w:rPr>
                <w:rFonts w:ascii="Arial" w:hAnsi="Arial" w:cs="Arial"/>
                <w:sz w:val="18"/>
                <w:szCs w:val="18"/>
              </w:rPr>
              <w:t>[ ] There is an error. Respondent is NOT female</w:t>
            </w:r>
            <w:r w:rsidRPr="005A7BEF">
              <w:rPr>
                <w:rFonts w:ascii="Arial" w:hAnsi="Arial" w:cs="Arial"/>
                <w:b/>
                <w:sz w:val="18"/>
                <w:szCs w:val="18"/>
              </w:rPr>
              <w:t xml:space="preserve"> &gt;&gt; END</w:t>
            </w:r>
          </w:p>
          <w:p w14:paraId="0EF00D10" w14:textId="470C4910" w:rsidR="000B131D" w:rsidRPr="005A7BEF" w:rsidRDefault="000B131D" w:rsidP="005A7BEF">
            <w:pPr>
              <w:pStyle w:val="ListParagraph"/>
              <w:numPr>
                <w:ilvl w:val="0"/>
                <w:numId w:val="148"/>
              </w:numPr>
              <w:rPr>
                <w:rFonts w:ascii="Arial" w:hAnsi="Arial" w:cs="Arial"/>
                <w:sz w:val="18"/>
                <w:szCs w:val="18"/>
              </w:rPr>
            </w:pPr>
            <w:r w:rsidRPr="005A7BEF">
              <w:rPr>
                <w:rFonts w:ascii="Arial" w:hAnsi="Arial" w:cs="Arial"/>
                <w:sz w:val="18"/>
                <w:szCs w:val="18"/>
              </w:rPr>
              <w:t>[ ] There is an error. Respondent is NOT 18-40 years old &gt;&gt;</w:t>
            </w:r>
            <w:r w:rsidRPr="005A7BEF">
              <w:rPr>
                <w:rFonts w:ascii="Arial" w:hAnsi="Arial" w:cs="Arial"/>
                <w:b/>
                <w:sz w:val="18"/>
                <w:szCs w:val="18"/>
              </w:rPr>
              <w:t xml:space="preserve"> END</w:t>
            </w:r>
          </w:p>
          <w:p w14:paraId="2A31E7A5" w14:textId="04D9093D" w:rsidR="000B131D" w:rsidRPr="005A7BEF" w:rsidRDefault="000B131D" w:rsidP="005A7BEF">
            <w:pPr>
              <w:pStyle w:val="ListParagraph"/>
              <w:numPr>
                <w:ilvl w:val="0"/>
                <w:numId w:val="148"/>
              </w:numPr>
              <w:rPr>
                <w:rFonts w:ascii="Arial" w:hAnsi="Arial" w:cs="Arial"/>
                <w:sz w:val="18"/>
                <w:szCs w:val="18"/>
              </w:rPr>
            </w:pPr>
            <w:r w:rsidRPr="005A7BEF">
              <w:rPr>
                <w:rFonts w:ascii="Arial" w:hAnsi="Arial" w:cs="Arial"/>
                <w:sz w:val="18"/>
                <w:szCs w:val="18"/>
              </w:rPr>
              <w:t>[ ] There is an error. Respondent does NOT speak English, Asante, Akaupem, Fanti, Ewe, Dagbani, Kokomba/Likpakpa, Wali/Dagari, Frafra/Gruni or Dangme &gt;&gt;</w:t>
            </w:r>
            <w:r w:rsidRPr="005A7BEF">
              <w:rPr>
                <w:rFonts w:ascii="Arial" w:hAnsi="Arial" w:cs="Arial"/>
                <w:b/>
                <w:sz w:val="18"/>
                <w:szCs w:val="18"/>
              </w:rPr>
              <w:t xml:space="preserve"> END</w:t>
            </w:r>
          </w:p>
        </w:tc>
        <w:tc>
          <w:tcPr>
            <w:tcW w:w="509" w:type="pct"/>
            <w:gridSpan w:val="4"/>
          </w:tcPr>
          <w:p w14:paraId="57906DB2" w14:textId="77777777" w:rsidR="000B131D" w:rsidRPr="005A7BEF" w:rsidRDefault="000B131D" w:rsidP="005A7BEF">
            <w:pPr>
              <w:rPr>
                <w:rFonts w:ascii="Arial" w:hAnsi="Arial" w:cs="Arial"/>
                <w:b/>
                <w:sz w:val="18"/>
                <w:szCs w:val="18"/>
                <w:highlight w:val="yellow"/>
              </w:rPr>
            </w:pPr>
          </w:p>
        </w:tc>
      </w:tr>
      <w:tr w:rsidR="005A7BEF" w:rsidRPr="005A7BEF" w14:paraId="31F44959" w14:textId="77777777" w:rsidTr="00224F1B">
        <w:trPr>
          <w:trHeight w:val="53"/>
        </w:trPr>
        <w:tc>
          <w:tcPr>
            <w:tcW w:w="579" w:type="pct"/>
            <w:gridSpan w:val="6"/>
          </w:tcPr>
          <w:p w14:paraId="0C6370D6" w14:textId="77777777" w:rsidR="000B131D" w:rsidRPr="005A7BEF" w:rsidRDefault="000B131D" w:rsidP="005A7BEF">
            <w:pPr>
              <w:numPr>
                <w:ilvl w:val="1"/>
                <w:numId w:val="77"/>
              </w:numPr>
              <w:rPr>
                <w:rFonts w:ascii="Arial" w:hAnsi="Arial" w:cs="Arial"/>
                <w:b/>
                <w:sz w:val="18"/>
                <w:szCs w:val="18"/>
              </w:rPr>
            </w:pPr>
          </w:p>
        </w:tc>
        <w:tc>
          <w:tcPr>
            <w:tcW w:w="2231" w:type="pct"/>
            <w:gridSpan w:val="3"/>
          </w:tcPr>
          <w:p w14:paraId="5DEC8746" w14:textId="77777777" w:rsidR="000B131D" w:rsidRPr="005A7BEF" w:rsidRDefault="000B131D" w:rsidP="005A7BEF">
            <w:pPr>
              <w:tabs>
                <w:tab w:val="left" w:pos="1148"/>
              </w:tabs>
              <w:jc w:val="both"/>
              <w:rPr>
                <w:rFonts w:ascii="Arial" w:hAnsi="Arial" w:cs="Arial"/>
                <w:sz w:val="18"/>
                <w:szCs w:val="18"/>
              </w:rPr>
            </w:pPr>
            <w:r w:rsidRPr="005A7BEF">
              <w:rPr>
                <w:rFonts w:ascii="Arial" w:hAnsi="Arial" w:cs="Arial"/>
                <w:sz w:val="18"/>
                <w:szCs w:val="18"/>
              </w:rPr>
              <w:t>Are you currently living with a partner, whether married or cohabiting?</w:t>
            </w:r>
          </w:p>
        </w:tc>
        <w:tc>
          <w:tcPr>
            <w:tcW w:w="1681" w:type="pct"/>
            <w:gridSpan w:val="2"/>
          </w:tcPr>
          <w:p w14:paraId="560E77D9" w14:textId="77777777" w:rsidR="000B131D" w:rsidRPr="005A7BEF" w:rsidRDefault="000B131D" w:rsidP="005A7BEF">
            <w:pPr>
              <w:rPr>
                <w:rFonts w:ascii="Arial" w:hAnsi="Arial" w:cs="Arial"/>
                <w:sz w:val="18"/>
                <w:szCs w:val="18"/>
              </w:rPr>
            </w:pPr>
            <w:r w:rsidRPr="005A7BEF">
              <w:rPr>
                <w:rFonts w:ascii="Arial" w:hAnsi="Arial" w:cs="Arial"/>
                <w:sz w:val="18"/>
                <w:szCs w:val="18"/>
              </w:rPr>
              <w:t xml:space="preserve">1. [ ] Yes </w:t>
            </w:r>
          </w:p>
          <w:p w14:paraId="04189D7F"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2. [ ] No</w:t>
            </w:r>
          </w:p>
        </w:tc>
        <w:tc>
          <w:tcPr>
            <w:tcW w:w="509" w:type="pct"/>
            <w:gridSpan w:val="4"/>
          </w:tcPr>
          <w:p w14:paraId="3F5EC690" w14:textId="77777777" w:rsidR="000B131D" w:rsidRPr="005A7BEF" w:rsidRDefault="000B131D" w:rsidP="005A7BEF">
            <w:pPr>
              <w:rPr>
                <w:rFonts w:ascii="Arial" w:hAnsi="Arial" w:cs="Arial"/>
                <w:b/>
                <w:sz w:val="18"/>
                <w:szCs w:val="18"/>
              </w:rPr>
            </w:pPr>
          </w:p>
        </w:tc>
      </w:tr>
      <w:tr w:rsidR="005A7BEF" w:rsidRPr="005A7BEF" w14:paraId="5439BB96" w14:textId="77777777" w:rsidTr="00224F1B">
        <w:trPr>
          <w:trHeight w:val="53"/>
        </w:trPr>
        <w:tc>
          <w:tcPr>
            <w:tcW w:w="579" w:type="pct"/>
            <w:gridSpan w:val="6"/>
          </w:tcPr>
          <w:p w14:paraId="03AE964E" w14:textId="77777777" w:rsidR="000B131D" w:rsidRPr="005A7BEF" w:rsidRDefault="000B131D" w:rsidP="005A7BEF">
            <w:pPr>
              <w:numPr>
                <w:ilvl w:val="1"/>
                <w:numId w:val="77"/>
              </w:numPr>
              <w:rPr>
                <w:rFonts w:ascii="Arial" w:hAnsi="Arial" w:cs="Arial"/>
                <w:b/>
                <w:sz w:val="18"/>
                <w:szCs w:val="18"/>
              </w:rPr>
            </w:pPr>
            <w:bookmarkStart w:id="168" w:name="_Ref511819751"/>
          </w:p>
        </w:tc>
        <w:bookmarkEnd w:id="168"/>
        <w:tc>
          <w:tcPr>
            <w:tcW w:w="2231" w:type="pct"/>
            <w:gridSpan w:val="3"/>
          </w:tcPr>
          <w:p w14:paraId="5BC8DFF0" w14:textId="77777777" w:rsidR="000B131D" w:rsidRPr="005A7BEF" w:rsidRDefault="000B131D" w:rsidP="005A7BEF">
            <w:pPr>
              <w:jc w:val="both"/>
              <w:rPr>
                <w:rFonts w:ascii="Arial" w:hAnsi="Arial" w:cs="Arial"/>
                <w:sz w:val="18"/>
                <w:szCs w:val="18"/>
              </w:rPr>
            </w:pPr>
          </w:p>
          <w:p w14:paraId="4443DD78" w14:textId="77777777" w:rsidR="000B131D" w:rsidRPr="005A7BEF" w:rsidRDefault="000B131D" w:rsidP="005A7BEF">
            <w:pPr>
              <w:jc w:val="both"/>
              <w:rPr>
                <w:rFonts w:ascii="Arial" w:hAnsi="Arial" w:cs="Arial"/>
                <w:sz w:val="18"/>
                <w:szCs w:val="18"/>
              </w:rPr>
            </w:pPr>
            <w:r w:rsidRPr="005A7BEF">
              <w:rPr>
                <w:rFonts w:ascii="Arial" w:hAnsi="Arial" w:cs="Arial"/>
                <w:sz w:val="18"/>
                <w:szCs w:val="18"/>
              </w:rPr>
              <w:t>Do you currently have a child who is six months or younger?</w:t>
            </w:r>
          </w:p>
        </w:tc>
        <w:tc>
          <w:tcPr>
            <w:tcW w:w="1681" w:type="pct"/>
            <w:gridSpan w:val="2"/>
          </w:tcPr>
          <w:p w14:paraId="7A9411EB" w14:textId="77777777" w:rsidR="000B131D" w:rsidRPr="005A7BEF" w:rsidRDefault="000B131D" w:rsidP="005A7BEF">
            <w:pPr>
              <w:rPr>
                <w:rFonts w:ascii="Arial" w:hAnsi="Arial" w:cs="Arial"/>
                <w:sz w:val="18"/>
                <w:szCs w:val="18"/>
              </w:rPr>
            </w:pPr>
            <w:r w:rsidRPr="005A7BEF">
              <w:rPr>
                <w:rFonts w:ascii="Arial" w:hAnsi="Arial" w:cs="Arial"/>
                <w:sz w:val="18"/>
                <w:szCs w:val="18"/>
              </w:rPr>
              <w:t>1. [ ] Yes</w:t>
            </w:r>
          </w:p>
          <w:p w14:paraId="1D804F99"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2. [ ] No</w:t>
            </w:r>
          </w:p>
          <w:p w14:paraId="5E7A515C" w14:textId="77777777" w:rsidR="000B131D" w:rsidRPr="005A7BEF" w:rsidRDefault="000B131D" w:rsidP="005A7BEF">
            <w:pPr>
              <w:pStyle w:val="QuestionText"/>
              <w:ind w:left="252" w:hanging="252"/>
              <w:rPr>
                <w:rFonts w:ascii="Arial" w:hAnsi="Arial" w:cs="Arial"/>
                <w:sz w:val="18"/>
                <w:szCs w:val="18"/>
              </w:rPr>
            </w:pPr>
          </w:p>
        </w:tc>
        <w:tc>
          <w:tcPr>
            <w:tcW w:w="509" w:type="pct"/>
            <w:gridSpan w:val="4"/>
          </w:tcPr>
          <w:p w14:paraId="159019C8" w14:textId="77777777" w:rsidR="000B131D" w:rsidRPr="005A7BEF" w:rsidRDefault="000B131D" w:rsidP="005A7BEF">
            <w:pPr>
              <w:rPr>
                <w:rFonts w:ascii="Arial" w:hAnsi="Arial" w:cs="Arial"/>
                <w:b/>
                <w:sz w:val="18"/>
                <w:szCs w:val="18"/>
              </w:rPr>
            </w:pPr>
          </w:p>
        </w:tc>
      </w:tr>
      <w:tr w:rsidR="005A7BEF" w:rsidRPr="005A7BEF" w14:paraId="5A9D912E" w14:textId="77777777" w:rsidTr="00224F1B">
        <w:trPr>
          <w:trHeight w:val="53"/>
        </w:trPr>
        <w:tc>
          <w:tcPr>
            <w:tcW w:w="579" w:type="pct"/>
            <w:gridSpan w:val="6"/>
          </w:tcPr>
          <w:p w14:paraId="45DE5098" w14:textId="77777777" w:rsidR="000B131D" w:rsidRPr="005A7BEF" w:rsidRDefault="000B131D" w:rsidP="005A7BEF">
            <w:pPr>
              <w:numPr>
                <w:ilvl w:val="1"/>
                <w:numId w:val="77"/>
              </w:numPr>
              <w:rPr>
                <w:rFonts w:ascii="Arial" w:hAnsi="Arial" w:cs="Arial"/>
                <w:b/>
                <w:sz w:val="18"/>
                <w:szCs w:val="18"/>
              </w:rPr>
            </w:pPr>
          </w:p>
        </w:tc>
        <w:tc>
          <w:tcPr>
            <w:tcW w:w="2231" w:type="pct"/>
            <w:gridSpan w:val="3"/>
          </w:tcPr>
          <w:p w14:paraId="7CC6AEA8" w14:textId="77777777" w:rsidR="000B131D" w:rsidRPr="005A7BEF" w:rsidRDefault="000B131D" w:rsidP="005A7BEF">
            <w:pPr>
              <w:jc w:val="both"/>
              <w:rPr>
                <w:rFonts w:ascii="Arial" w:hAnsi="Arial" w:cs="Arial"/>
                <w:sz w:val="18"/>
                <w:szCs w:val="18"/>
              </w:rPr>
            </w:pPr>
            <w:r w:rsidRPr="005A7BEF">
              <w:rPr>
                <w:rFonts w:ascii="Arial" w:hAnsi="Arial" w:cs="Arial"/>
                <w:sz w:val="18"/>
                <w:szCs w:val="18"/>
              </w:rPr>
              <w:t>Do you want to become pregnant in the next year?</w:t>
            </w:r>
          </w:p>
        </w:tc>
        <w:tc>
          <w:tcPr>
            <w:tcW w:w="1681" w:type="pct"/>
            <w:gridSpan w:val="2"/>
          </w:tcPr>
          <w:p w14:paraId="6D276242" w14:textId="77777777" w:rsidR="000B131D" w:rsidRPr="005A7BEF" w:rsidRDefault="000B131D" w:rsidP="005A7BEF">
            <w:pPr>
              <w:rPr>
                <w:rFonts w:ascii="Arial" w:hAnsi="Arial" w:cs="Arial"/>
                <w:sz w:val="18"/>
                <w:szCs w:val="18"/>
              </w:rPr>
            </w:pPr>
            <w:r w:rsidRPr="005A7BEF">
              <w:rPr>
                <w:rFonts w:ascii="Arial" w:hAnsi="Arial" w:cs="Arial"/>
                <w:sz w:val="18"/>
                <w:szCs w:val="18"/>
              </w:rPr>
              <w:t xml:space="preserve">1. [ ] Yes </w:t>
            </w:r>
          </w:p>
          <w:p w14:paraId="1AF1684D"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2. [ ] No</w:t>
            </w:r>
          </w:p>
          <w:p w14:paraId="3A3B2239" w14:textId="77777777" w:rsidR="000B131D" w:rsidRPr="005A7BEF" w:rsidRDefault="000B131D" w:rsidP="005A7BEF">
            <w:pPr>
              <w:pStyle w:val="QuestionText"/>
              <w:ind w:left="252" w:hanging="252"/>
              <w:rPr>
                <w:rFonts w:ascii="Arial" w:hAnsi="Arial" w:cs="Arial"/>
                <w:sz w:val="18"/>
                <w:szCs w:val="18"/>
              </w:rPr>
            </w:pPr>
          </w:p>
        </w:tc>
        <w:tc>
          <w:tcPr>
            <w:tcW w:w="509" w:type="pct"/>
            <w:gridSpan w:val="4"/>
          </w:tcPr>
          <w:p w14:paraId="099CACCB" w14:textId="77777777" w:rsidR="000B131D" w:rsidRPr="005A7BEF" w:rsidRDefault="000B131D" w:rsidP="005A7BEF">
            <w:pPr>
              <w:rPr>
                <w:rFonts w:ascii="Arial" w:hAnsi="Arial" w:cs="Arial"/>
                <w:b/>
                <w:sz w:val="18"/>
                <w:szCs w:val="18"/>
              </w:rPr>
            </w:pPr>
          </w:p>
        </w:tc>
      </w:tr>
      <w:tr w:rsidR="005A7BEF" w:rsidRPr="005A7BEF" w14:paraId="78BBF411" w14:textId="77777777" w:rsidTr="00224F1B">
        <w:trPr>
          <w:trHeight w:val="53"/>
        </w:trPr>
        <w:tc>
          <w:tcPr>
            <w:tcW w:w="579" w:type="pct"/>
            <w:gridSpan w:val="6"/>
          </w:tcPr>
          <w:p w14:paraId="69D77CB5" w14:textId="77777777" w:rsidR="000B131D" w:rsidRPr="005A7BEF" w:rsidRDefault="000B131D" w:rsidP="005A7BEF">
            <w:pPr>
              <w:numPr>
                <w:ilvl w:val="1"/>
                <w:numId w:val="77"/>
              </w:numPr>
              <w:rPr>
                <w:rFonts w:ascii="Arial" w:hAnsi="Arial" w:cs="Arial"/>
                <w:b/>
                <w:sz w:val="18"/>
                <w:szCs w:val="18"/>
              </w:rPr>
            </w:pPr>
          </w:p>
        </w:tc>
        <w:tc>
          <w:tcPr>
            <w:tcW w:w="2231" w:type="pct"/>
            <w:gridSpan w:val="3"/>
          </w:tcPr>
          <w:p w14:paraId="0AD81448" w14:textId="77777777" w:rsidR="000B131D" w:rsidRPr="005A7BEF" w:rsidRDefault="000B131D" w:rsidP="005A7BEF">
            <w:pPr>
              <w:jc w:val="both"/>
              <w:rPr>
                <w:rFonts w:ascii="Arial" w:hAnsi="Arial" w:cs="Arial"/>
                <w:sz w:val="18"/>
                <w:szCs w:val="18"/>
              </w:rPr>
            </w:pPr>
            <w:r w:rsidRPr="005A7BEF">
              <w:rPr>
                <w:rFonts w:ascii="Arial" w:hAnsi="Arial" w:cs="Arial"/>
                <w:sz w:val="18"/>
                <w:szCs w:val="18"/>
              </w:rPr>
              <w:t>How likely is it that you become pregnant in the next year?</w:t>
            </w:r>
          </w:p>
          <w:p w14:paraId="1E8ED08C" w14:textId="77777777" w:rsidR="000B131D" w:rsidRPr="005A7BEF" w:rsidRDefault="000B131D" w:rsidP="005A7BEF">
            <w:pPr>
              <w:jc w:val="both"/>
              <w:rPr>
                <w:rFonts w:ascii="Arial" w:hAnsi="Arial" w:cs="Arial"/>
                <w:sz w:val="18"/>
                <w:szCs w:val="18"/>
              </w:rPr>
            </w:pPr>
          </w:p>
          <w:p w14:paraId="67E33BC9" w14:textId="77777777" w:rsidR="000B131D" w:rsidRPr="005A7BEF" w:rsidRDefault="000B131D" w:rsidP="005A7BEF">
            <w:pPr>
              <w:jc w:val="both"/>
              <w:rPr>
                <w:rFonts w:ascii="Arial" w:hAnsi="Arial" w:cs="Arial"/>
                <w:b/>
                <w:i/>
                <w:sz w:val="18"/>
                <w:szCs w:val="18"/>
              </w:rPr>
            </w:pPr>
            <w:r w:rsidRPr="005A7BEF">
              <w:rPr>
                <w:rFonts w:ascii="Arial" w:hAnsi="Arial" w:cs="Arial"/>
                <w:b/>
                <w:i/>
                <w:sz w:val="18"/>
                <w:szCs w:val="18"/>
              </w:rPr>
              <w:t>INTERVIEWER: READ ALOUD OPTIONS</w:t>
            </w:r>
          </w:p>
        </w:tc>
        <w:tc>
          <w:tcPr>
            <w:tcW w:w="1681" w:type="pct"/>
            <w:gridSpan w:val="2"/>
          </w:tcPr>
          <w:p w14:paraId="13797F50" w14:textId="77777777" w:rsidR="000B131D" w:rsidRPr="005A7BEF" w:rsidRDefault="000B131D" w:rsidP="005A7BEF">
            <w:pPr>
              <w:pStyle w:val="ListParagraph"/>
              <w:numPr>
                <w:ilvl w:val="0"/>
                <w:numId w:val="111"/>
              </w:numPr>
              <w:spacing w:after="0" w:line="240" w:lineRule="auto"/>
              <w:rPr>
                <w:rFonts w:ascii="Arial" w:hAnsi="Arial" w:cs="Arial"/>
                <w:sz w:val="18"/>
                <w:szCs w:val="18"/>
              </w:rPr>
            </w:pPr>
            <w:r w:rsidRPr="005A7BEF">
              <w:rPr>
                <w:rFonts w:ascii="Arial" w:hAnsi="Arial" w:cs="Arial"/>
                <w:sz w:val="18"/>
                <w:szCs w:val="18"/>
              </w:rPr>
              <w:t xml:space="preserve">[ ] Very likely </w:t>
            </w:r>
          </w:p>
          <w:p w14:paraId="3715EC1E" w14:textId="77777777" w:rsidR="000B131D" w:rsidRPr="005A7BEF" w:rsidRDefault="000B131D" w:rsidP="005A7BEF">
            <w:pPr>
              <w:pStyle w:val="ListParagraph"/>
              <w:numPr>
                <w:ilvl w:val="0"/>
                <w:numId w:val="111"/>
              </w:numPr>
              <w:spacing w:after="0" w:line="240" w:lineRule="auto"/>
              <w:rPr>
                <w:rFonts w:ascii="Arial" w:hAnsi="Arial" w:cs="Arial"/>
                <w:sz w:val="18"/>
                <w:szCs w:val="18"/>
              </w:rPr>
            </w:pPr>
            <w:r w:rsidRPr="005A7BEF">
              <w:rPr>
                <w:rFonts w:ascii="Arial" w:hAnsi="Arial" w:cs="Arial"/>
                <w:sz w:val="18"/>
                <w:szCs w:val="18"/>
              </w:rPr>
              <w:t>[ ] Somewhat likely</w:t>
            </w:r>
          </w:p>
          <w:p w14:paraId="5F0FFC62" w14:textId="77777777" w:rsidR="000B131D" w:rsidRPr="005A7BEF" w:rsidRDefault="000B131D" w:rsidP="005A7BEF">
            <w:pPr>
              <w:pStyle w:val="ListParagraph"/>
              <w:numPr>
                <w:ilvl w:val="0"/>
                <w:numId w:val="111"/>
              </w:numPr>
              <w:spacing w:after="0" w:line="240" w:lineRule="auto"/>
              <w:rPr>
                <w:rFonts w:ascii="Arial" w:hAnsi="Arial" w:cs="Arial"/>
                <w:sz w:val="18"/>
                <w:szCs w:val="18"/>
              </w:rPr>
            </w:pPr>
            <w:r w:rsidRPr="005A7BEF">
              <w:rPr>
                <w:rFonts w:ascii="Arial" w:hAnsi="Arial" w:cs="Arial"/>
                <w:sz w:val="18"/>
                <w:szCs w:val="18"/>
              </w:rPr>
              <w:t>[ ] Possible, but somewhat unlikely</w:t>
            </w:r>
          </w:p>
          <w:p w14:paraId="0352325E" w14:textId="77777777" w:rsidR="000B131D" w:rsidRPr="005A7BEF" w:rsidRDefault="000B131D" w:rsidP="005A7BEF">
            <w:pPr>
              <w:pStyle w:val="ListParagraph"/>
              <w:numPr>
                <w:ilvl w:val="0"/>
                <w:numId w:val="111"/>
              </w:numPr>
              <w:spacing w:after="0" w:line="240" w:lineRule="auto"/>
              <w:rPr>
                <w:rFonts w:ascii="Arial" w:hAnsi="Arial" w:cs="Arial"/>
                <w:sz w:val="18"/>
                <w:szCs w:val="18"/>
              </w:rPr>
            </w:pPr>
            <w:r w:rsidRPr="005A7BEF">
              <w:rPr>
                <w:rFonts w:ascii="Arial" w:hAnsi="Arial" w:cs="Arial"/>
                <w:sz w:val="18"/>
                <w:szCs w:val="18"/>
              </w:rPr>
              <w:t>[ ] Possible, but very unlikely</w:t>
            </w:r>
          </w:p>
          <w:p w14:paraId="0362EFCF" w14:textId="77777777" w:rsidR="000B131D" w:rsidRPr="005A7BEF" w:rsidRDefault="000B131D" w:rsidP="005A7BEF">
            <w:pPr>
              <w:pStyle w:val="QuestionText"/>
              <w:numPr>
                <w:ilvl w:val="0"/>
                <w:numId w:val="111"/>
              </w:numPr>
              <w:rPr>
                <w:rFonts w:ascii="Arial" w:hAnsi="Arial" w:cs="Arial"/>
                <w:sz w:val="18"/>
                <w:szCs w:val="18"/>
              </w:rPr>
            </w:pPr>
            <w:r w:rsidRPr="005A7BEF">
              <w:rPr>
                <w:rFonts w:ascii="Arial" w:hAnsi="Arial" w:cs="Arial"/>
                <w:sz w:val="18"/>
                <w:szCs w:val="18"/>
              </w:rPr>
              <w:t>[ ] Not possible</w:t>
            </w:r>
          </w:p>
        </w:tc>
        <w:tc>
          <w:tcPr>
            <w:tcW w:w="509" w:type="pct"/>
            <w:gridSpan w:val="4"/>
          </w:tcPr>
          <w:p w14:paraId="05967966" w14:textId="77777777" w:rsidR="000B131D" w:rsidRPr="005A7BEF" w:rsidRDefault="000B131D" w:rsidP="005A7BEF">
            <w:pPr>
              <w:rPr>
                <w:rFonts w:ascii="Arial" w:hAnsi="Arial" w:cs="Arial"/>
                <w:b/>
                <w:sz w:val="18"/>
                <w:szCs w:val="18"/>
              </w:rPr>
            </w:pPr>
          </w:p>
        </w:tc>
      </w:tr>
      <w:tr w:rsidR="005A7BEF" w:rsidRPr="005A7BEF" w14:paraId="56BFDBC9" w14:textId="77777777" w:rsidTr="00224F1B">
        <w:trPr>
          <w:trHeight w:val="193"/>
        </w:trPr>
        <w:tc>
          <w:tcPr>
            <w:tcW w:w="5000" w:type="pct"/>
            <w:gridSpan w:val="15"/>
          </w:tcPr>
          <w:p w14:paraId="5D8F1FB2" w14:textId="77777777" w:rsidR="000B131D" w:rsidRPr="005A7BEF" w:rsidRDefault="000B131D" w:rsidP="005A7BEF">
            <w:pPr>
              <w:pStyle w:val="InterviewerInstructions"/>
              <w:jc w:val="both"/>
              <w:rPr>
                <w:rFonts w:ascii="Arial" w:hAnsi="Arial" w:cs="Arial"/>
                <w:sz w:val="18"/>
                <w:szCs w:val="18"/>
              </w:rPr>
            </w:pPr>
            <w:r w:rsidRPr="005A7BEF">
              <w:rPr>
                <w:rFonts w:ascii="Arial" w:hAnsi="Arial" w:cs="Arial"/>
                <w:b w:val="0"/>
                <w:sz w:val="18"/>
                <w:szCs w:val="18"/>
              </w:rPr>
              <w:t>SurveyCTO selects one female in the household who is 18 and 40 years old and can speak English, Asante, Akaupem, Fanti, Ewe, Dagbani, Kokomba, Wali/Dagari, Frafra/Gruni or Dangme to answer rest of the module.</w:t>
            </w:r>
          </w:p>
        </w:tc>
      </w:tr>
      <w:tr w:rsidR="005A7BEF" w:rsidRPr="005A7BEF" w14:paraId="45CBE7B7" w14:textId="77777777" w:rsidTr="00224F1B">
        <w:trPr>
          <w:trHeight w:val="193"/>
        </w:trPr>
        <w:tc>
          <w:tcPr>
            <w:tcW w:w="576" w:type="pct"/>
            <w:gridSpan w:val="5"/>
          </w:tcPr>
          <w:p w14:paraId="195F8BFB" w14:textId="77777777" w:rsidR="000B131D" w:rsidRPr="005A7BEF" w:rsidRDefault="000B131D" w:rsidP="005A7BEF">
            <w:pPr>
              <w:pStyle w:val="InterviewerInstructions"/>
              <w:jc w:val="both"/>
              <w:rPr>
                <w:rFonts w:ascii="Arial" w:hAnsi="Arial" w:cs="Arial"/>
                <w:b w:val="0"/>
                <w:i w:val="0"/>
                <w:sz w:val="18"/>
                <w:szCs w:val="18"/>
              </w:rPr>
            </w:pPr>
            <w:r w:rsidRPr="005A7BEF">
              <w:rPr>
                <w:rFonts w:ascii="Arial" w:hAnsi="Arial" w:cs="Arial"/>
                <w:b w:val="0"/>
                <w:i w:val="0"/>
                <w:sz w:val="18"/>
                <w:szCs w:val="18"/>
              </w:rPr>
              <w:t>B.6</w:t>
            </w:r>
          </w:p>
        </w:tc>
        <w:tc>
          <w:tcPr>
            <w:tcW w:w="2231" w:type="pct"/>
            <w:gridSpan w:val="3"/>
          </w:tcPr>
          <w:p w14:paraId="0189ED7C" w14:textId="77777777" w:rsidR="000B131D" w:rsidRPr="005A7BEF" w:rsidRDefault="000B131D" w:rsidP="005A7BEF">
            <w:pPr>
              <w:pStyle w:val="InterviewerInstructions"/>
              <w:jc w:val="both"/>
              <w:rPr>
                <w:rFonts w:ascii="Arial" w:hAnsi="Arial" w:cs="Arial"/>
                <w:b w:val="0"/>
                <w:i w:val="0"/>
                <w:sz w:val="18"/>
                <w:szCs w:val="18"/>
              </w:rPr>
            </w:pPr>
            <w:r w:rsidRPr="005A7BEF">
              <w:rPr>
                <w:rFonts w:ascii="Arial" w:hAnsi="Arial" w:cs="Arial"/>
                <w:b w:val="0"/>
                <w:i w:val="0"/>
                <w:sz w:val="18"/>
                <w:szCs w:val="18"/>
              </w:rPr>
              <w:t>Do you have a Facebook account?</w:t>
            </w:r>
          </w:p>
        </w:tc>
        <w:tc>
          <w:tcPr>
            <w:tcW w:w="1694" w:type="pct"/>
            <w:gridSpan w:val="4"/>
          </w:tcPr>
          <w:p w14:paraId="23686499" w14:textId="77777777" w:rsidR="000B131D" w:rsidRPr="005A7BEF" w:rsidRDefault="000B131D" w:rsidP="005A7BEF">
            <w:pPr>
              <w:pStyle w:val="ListParagraph"/>
              <w:numPr>
                <w:ilvl w:val="0"/>
                <w:numId w:val="112"/>
              </w:numPr>
              <w:spacing w:after="0" w:line="240" w:lineRule="auto"/>
              <w:rPr>
                <w:rFonts w:ascii="Arial" w:hAnsi="Arial" w:cs="Arial"/>
                <w:sz w:val="18"/>
                <w:szCs w:val="18"/>
              </w:rPr>
            </w:pPr>
            <w:r w:rsidRPr="005A7BEF">
              <w:rPr>
                <w:rFonts w:ascii="Arial" w:hAnsi="Arial" w:cs="Arial"/>
                <w:sz w:val="18"/>
                <w:szCs w:val="18"/>
              </w:rPr>
              <w:t>[ ] Yes</w:t>
            </w:r>
          </w:p>
          <w:p w14:paraId="76E7FE0C" w14:textId="77777777" w:rsidR="000B131D" w:rsidRPr="005A7BEF" w:rsidRDefault="000B131D" w:rsidP="005A7BEF">
            <w:pPr>
              <w:pStyle w:val="InterviewerInstructions"/>
              <w:numPr>
                <w:ilvl w:val="0"/>
                <w:numId w:val="112"/>
              </w:numPr>
              <w:jc w:val="both"/>
              <w:rPr>
                <w:rFonts w:ascii="Arial" w:hAnsi="Arial" w:cs="Arial"/>
                <w:b w:val="0"/>
                <w:i w:val="0"/>
                <w:sz w:val="18"/>
                <w:szCs w:val="18"/>
              </w:rPr>
            </w:pPr>
            <w:r w:rsidRPr="005A7BEF">
              <w:rPr>
                <w:rFonts w:ascii="Arial" w:hAnsi="Arial" w:cs="Arial"/>
                <w:b w:val="0"/>
                <w:i w:val="0"/>
                <w:sz w:val="18"/>
                <w:szCs w:val="18"/>
              </w:rPr>
              <w:t>[ ] No</w:t>
            </w:r>
          </w:p>
        </w:tc>
        <w:tc>
          <w:tcPr>
            <w:tcW w:w="499" w:type="pct"/>
            <w:gridSpan w:val="3"/>
          </w:tcPr>
          <w:p w14:paraId="3D0A0E1B" w14:textId="77777777" w:rsidR="000B131D" w:rsidRPr="005A7BEF" w:rsidRDefault="000B131D" w:rsidP="005A7BEF">
            <w:pPr>
              <w:pStyle w:val="InterviewerInstructions"/>
              <w:jc w:val="both"/>
              <w:rPr>
                <w:rFonts w:ascii="Arial" w:hAnsi="Arial" w:cs="Arial"/>
                <w:b w:val="0"/>
                <w:sz w:val="18"/>
                <w:szCs w:val="18"/>
              </w:rPr>
            </w:pPr>
          </w:p>
        </w:tc>
      </w:tr>
      <w:tr w:rsidR="005A7BEF" w:rsidRPr="005A7BEF" w14:paraId="2576A94C" w14:textId="77777777" w:rsidTr="00224F1B">
        <w:trPr>
          <w:trHeight w:val="193"/>
        </w:trPr>
        <w:tc>
          <w:tcPr>
            <w:tcW w:w="5000" w:type="pct"/>
            <w:gridSpan w:val="15"/>
          </w:tcPr>
          <w:p w14:paraId="3A854361" w14:textId="77777777" w:rsidR="000B131D" w:rsidRPr="005A7BEF" w:rsidRDefault="000B131D" w:rsidP="005A7BEF">
            <w:pPr>
              <w:pStyle w:val="ListParagraph"/>
              <w:numPr>
                <w:ilvl w:val="0"/>
                <w:numId w:val="77"/>
              </w:numPr>
              <w:spacing w:after="0" w:line="240" w:lineRule="auto"/>
              <w:jc w:val="center"/>
              <w:rPr>
                <w:rFonts w:ascii="Arial" w:hAnsi="Arial" w:cs="Arial"/>
                <w:b/>
                <w:sz w:val="18"/>
                <w:szCs w:val="18"/>
              </w:rPr>
            </w:pPr>
            <w:bookmarkStart w:id="169" w:name="_Ref510791454"/>
            <w:bookmarkStart w:id="170" w:name="_Ref511760277"/>
            <w:bookmarkStart w:id="171" w:name="_Ref514750968"/>
            <w:r w:rsidRPr="005A7BEF">
              <w:rPr>
                <w:rFonts w:ascii="Arial" w:hAnsi="Arial" w:cs="Arial"/>
                <w:b/>
                <w:sz w:val="18"/>
                <w:szCs w:val="18"/>
              </w:rPr>
              <w:t>Parenting Behaviors</w:t>
            </w:r>
            <w:bookmarkEnd w:id="169"/>
            <w:r w:rsidRPr="005A7BEF">
              <w:rPr>
                <w:rFonts w:ascii="Arial" w:hAnsi="Arial" w:cs="Arial"/>
                <w:b/>
                <w:sz w:val="18"/>
                <w:szCs w:val="18"/>
              </w:rPr>
              <w:sym w:font="Wingdings" w:char="F0E0"/>
            </w:r>
            <w:r w:rsidRPr="005A7BEF">
              <w:rPr>
                <w:rFonts w:ascii="Arial" w:hAnsi="Arial" w:cs="Arial"/>
                <w:b/>
                <w:sz w:val="18"/>
                <w:szCs w:val="18"/>
              </w:rPr>
              <w:t xml:space="preserve"> SKIP TO </w:t>
            </w:r>
            <w:r w:rsidRPr="005A7BEF">
              <w:rPr>
                <w:rFonts w:ascii="Arial" w:hAnsi="Arial" w:cs="Arial"/>
                <w:b/>
                <w:sz w:val="18"/>
                <w:szCs w:val="18"/>
              </w:rPr>
              <w:fldChar w:fldCharType="begin"/>
            </w:r>
            <w:r w:rsidRPr="005A7BEF">
              <w:rPr>
                <w:rFonts w:ascii="Arial" w:hAnsi="Arial" w:cs="Arial"/>
                <w:b/>
                <w:sz w:val="18"/>
                <w:szCs w:val="18"/>
              </w:rPr>
              <w:instrText xml:space="preserve"> REF _Ref511609636 \r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D</w:t>
            </w:r>
            <w:r w:rsidRPr="005A7BEF">
              <w:rPr>
                <w:rFonts w:ascii="Arial" w:hAnsi="Arial" w:cs="Arial"/>
                <w:b/>
                <w:sz w:val="18"/>
                <w:szCs w:val="18"/>
              </w:rPr>
              <w:fldChar w:fldCharType="end"/>
            </w:r>
            <w:r w:rsidRPr="005A7BEF">
              <w:rPr>
                <w:rFonts w:ascii="Arial" w:hAnsi="Arial" w:cs="Arial"/>
                <w:b/>
                <w:sz w:val="18"/>
                <w:szCs w:val="18"/>
              </w:rPr>
              <w:t xml:space="preserve"> if </w:t>
            </w:r>
            <w:bookmarkEnd w:id="170"/>
            <w:r w:rsidRPr="005A7BEF">
              <w:rPr>
                <w:rFonts w:ascii="Arial" w:hAnsi="Arial" w:cs="Arial"/>
                <w:b/>
                <w:sz w:val="18"/>
                <w:szCs w:val="18"/>
              </w:rPr>
              <w:t>no children</w:t>
            </w:r>
            <w:bookmarkEnd w:id="171"/>
          </w:p>
        </w:tc>
      </w:tr>
      <w:tr w:rsidR="005A7BEF" w:rsidRPr="005A7BEF" w14:paraId="20624E59" w14:textId="77777777" w:rsidTr="00224F1B">
        <w:trPr>
          <w:trHeight w:val="193"/>
        </w:trPr>
        <w:tc>
          <w:tcPr>
            <w:tcW w:w="566" w:type="pct"/>
            <w:gridSpan w:val="4"/>
          </w:tcPr>
          <w:p w14:paraId="54497FE8" w14:textId="77777777" w:rsidR="000B131D" w:rsidRPr="005A7BEF" w:rsidRDefault="000B131D" w:rsidP="005A7BEF">
            <w:pPr>
              <w:pStyle w:val="ListParagraph"/>
              <w:numPr>
                <w:ilvl w:val="1"/>
                <w:numId w:val="77"/>
              </w:numPr>
              <w:spacing w:after="0" w:line="240" w:lineRule="auto"/>
              <w:rPr>
                <w:rFonts w:ascii="Arial" w:hAnsi="Arial" w:cs="Arial"/>
                <w:b/>
                <w:sz w:val="18"/>
                <w:szCs w:val="18"/>
              </w:rPr>
            </w:pPr>
          </w:p>
        </w:tc>
        <w:tc>
          <w:tcPr>
            <w:tcW w:w="2231" w:type="pct"/>
            <w:gridSpan w:val="3"/>
          </w:tcPr>
          <w:p w14:paraId="22BCC312"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Do you currently have a child who is six years or younger?</w:t>
            </w:r>
          </w:p>
        </w:tc>
        <w:tc>
          <w:tcPr>
            <w:tcW w:w="1694" w:type="pct"/>
            <w:gridSpan w:val="4"/>
          </w:tcPr>
          <w:p w14:paraId="3E945092" w14:textId="77777777" w:rsidR="000B131D" w:rsidRPr="005A7BEF" w:rsidRDefault="000B131D" w:rsidP="005A7BEF">
            <w:pPr>
              <w:rPr>
                <w:rFonts w:ascii="Arial" w:hAnsi="Arial" w:cs="Arial"/>
                <w:sz w:val="18"/>
                <w:szCs w:val="18"/>
              </w:rPr>
            </w:pPr>
            <w:r w:rsidRPr="005A7BEF">
              <w:rPr>
                <w:rFonts w:ascii="Arial" w:hAnsi="Arial" w:cs="Arial"/>
                <w:sz w:val="18"/>
                <w:szCs w:val="18"/>
              </w:rPr>
              <w:t xml:space="preserve">1. [ ] Yes </w:t>
            </w:r>
          </w:p>
          <w:p w14:paraId="5AE3D25F"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2. [ ] No</w:t>
            </w:r>
            <w:r w:rsidRPr="005A7BEF">
              <w:rPr>
                <w:rFonts w:ascii="Arial" w:hAnsi="Arial" w:cs="Arial"/>
                <w:sz w:val="18"/>
                <w:szCs w:val="18"/>
              </w:rPr>
              <w:sym w:font="Wingdings" w:char="F0E0"/>
            </w:r>
            <w:r w:rsidRPr="005A7BEF">
              <w:rPr>
                <w:rFonts w:ascii="Arial" w:hAnsi="Arial" w:cs="Arial"/>
                <w:sz w:val="18"/>
                <w:szCs w:val="18"/>
              </w:rPr>
              <w:t xml:space="preserve"> </w:t>
            </w:r>
            <w:r w:rsidRPr="005A7BEF">
              <w:rPr>
                <w:rFonts w:ascii="Arial" w:hAnsi="Arial" w:cs="Arial"/>
                <w:b/>
                <w:sz w:val="18"/>
                <w:szCs w:val="18"/>
              </w:rPr>
              <w:fldChar w:fldCharType="begin"/>
            </w:r>
            <w:r w:rsidRPr="005A7BEF">
              <w:rPr>
                <w:rFonts w:ascii="Arial" w:hAnsi="Arial" w:cs="Arial"/>
                <w:b/>
                <w:sz w:val="18"/>
                <w:szCs w:val="18"/>
              </w:rPr>
              <w:instrText xml:space="preserve"> REF _Ref510789992 \r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D</w:t>
            </w:r>
            <w:r w:rsidRPr="005A7BEF">
              <w:rPr>
                <w:rFonts w:ascii="Arial" w:hAnsi="Arial" w:cs="Arial"/>
                <w:b/>
                <w:sz w:val="18"/>
                <w:szCs w:val="18"/>
              </w:rPr>
              <w:fldChar w:fldCharType="end"/>
            </w:r>
          </w:p>
          <w:p w14:paraId="710A5E7A" w14:textId="77777777" w:rsidR="000B131D" w:rsidRPr="005A7BEF" w:rsidRDefault="000B131D" w:rsidP="005A7BEF">
            <w:pPr>
              <w:pStyle w:val="ListParagraph"/>
              <w:numPr>
                <w:ilvl w:val="0"/>
                <w:numId w:val="119"/>
              </w:numPr>
              <w:spacing w:after="0" w:line="240" w:lineRule="auto"/>
              <w:rPr>
                <w:rFonts w:ascii="Arial" w:hAnsi="Arial" w:cs="Arial"/>
                <w:sz w:val="18"/>
                <w:szCs w:val="18"/>
              </w:rPr>
            </w:pPr>
          </w:p>
        </w:tc>
        <w:tc>
          <w:tcPr>
            <w:tcW w:w="509" w:type="pct"/>
            <w:gridSpan w:val="4"/>
          </w:tcPr>
          <w:p w14:paraId="35D7519A"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497BAC41" w14:textId="77777777" w:rsidTr="00224F1B">
        <w:trPr>
          <w:trHeight w:val="193"/>
        </w:trPr>
        <w:tc>
          <w:tcPr>
            <w:tcW w:w="566" w:type="pct"/>
            <w:gridSpan w:val="4"/>
          </w:tcPr>
          <w:p w14:paraId="76647828" w14:textId="77777777" w:rsidR="000B131D" w:rsidRPr="005A7BEF" w:rsidRDefault="000B131D" w:rsidP="005A7BEF">
            <w:pPr>
              <w:pStyle w:val="ListParagraph"/>
              <w:numPr>
                <w:ilvl w:val="1"/>
                <w:numId w:val="77"/>
              </w:numPr>
              <w:spacing w:after="0" w:line="240" w:lineRule="auto"/>
              <w:rPr>
                <w:rFonts w:ascii="Arial" w:hAnsi="Arial" w:cs="Arial"/>
                <w:b/>
                <w:sz w:val="18"/>
                <w:szCs w:val="18"/>
              </w:rPr>
            </w:pPr>
          </w:p>
        </w:tc>
        <w:tc>
          <w:tcPr>
            <w:tcW w:w="2231" w:type="pct"/>
            <w:gridSpan w:val="3"/>
          </w:tcPr>
          <w:p w14:paraId="07628FD8"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Do you have a child older than 1 month?</w:t>
            </w:r>
          </w:p>
        </w:tc>
        <w:tc>
          <w:tcPr>
            <w:tcW w:w="1694" w:type="pct"/>
            <w:gridSpan w:val="4"/>
          </w:tcPr>
          <w:p w14:paraId="6B3507F0" w14:textId="77777777" w:rsidR="000B131D" w:rsidRPr="005A7BEF" w:rsidRDefault="000B131D" w:rsidP="005A7BEF">
            <w:pPr>
              <w:pStyle w:val="ListParagraph"/>
              <w:numPr>
                <w:ilvl w:val="0"/>
                <w:numId w:val="119"/>
              </w:numPr>
              <w:spacing w:after="0" w:line="240" w:lineRule="auto"/>
              <w:rPr>
                <w:rFonts w:ascii="Arial" w:hAnsi="Arial" w:cs="Arial"/>
                <w:sz w:val="18"/>
                <w:szCs w:val="18"/>
              </w:rPr>
            </w:pPr>
            <w:r w:rsidRPr="005A7BEF">
              <w:rPr>
                <w:rFonts w:ascii="Arial" w:hAnsi="Arial" w:cs="Arial"/>
                <w:sz w:val="18"/>
                <w:szCs w:val="18"/>
              </w:rPr>
              <w:t>[ ] Yes</w:t>
            </w:r>
          </w:p>
          <w:p w14:paraId="6C7E8469" w14:textId="77777777" w:rsidR="000B131D" w:rsidRPr="005A7BEF" w:rsidRDefault="000B131D" w:rsidP="005A7BEF">
            <w:pPr>
              <w:pStyle w:val="ListParagraph"/>
              <w:numPr>
                <w:ilvl w:val="0"/>
                <w:numId w:val="119"/>
              </w:numPr>
              <w:spacing w:after="0" w:line="240" w:lineRule="auto"/>
              <w:rPr>
                <w:rFonts w:ascii="Arial" w:hAnsi="Arial" w:cs="Arial"/>
                <w:sz w:val="18"/>
                <w:szCs w:val="18"/>
              </w:rPr>
            </w:pPr>
            <w:r w:rsidRPr="005A7BEF">
              <w:rPr>
                <w:rFonts w:ascii="Arial" w:hAnsi="Arial" w:cs="Arial"/>
                <w:sz w:val="18"/>
                <w:szCs w:val="18"/>
              </w:rPr>
              <w:t>[ ] No</w:t>
            </w:r>
            <w:r w:rsidRPr="005A7BEF">
              <w:rPr>
                <w:rFonts w:ascii="Arial" w:hAnsi="Arial" w:cs="Arial"/>
                <w:sz w:val="18"/>
                <w:szCs w:val="18"/>
              </w:rPr>
              <w:sym w:font="Wingdings" w:char="F0E0"/>
            </w:r>
            <w:r w:rsidRPr="005A7BEF">
              <w:rPr>
                <w:rFonts w:ascii="Arial" w:hAnsi="Arial" w:cs="Arial"/>
                <w:b/>
                <w:sz w:val="18"/>
                <w:szCs w:val="18"/>
              </w:rPr>
              <w:fldChar w:fldCharType="begin"/>
            </w:r>
            <w:r w:rsidRPr="005A7BEF">
              <w:rPr>
                <w:rFonts w:ascii="Arial" w:hAnsi="Arial" w:cs="Arial"/>
                <w:b/>
                <w:sz w:val="18"/>
                <w:szCs w:val="18"/>
              </w:rPr>
              <w:instrText xml:space="preserve"> REF _Ref513548624 \r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C.4</w:t>
            </w:r>
            <w:r w:rsidRPr="005A7BEF">
              <w:rPr>
                <w:rFonts w:ascii="Arial" w:hAnsi="Arial" w:cs="Arial"/>
                <w:b/>
                <w:sz w:val="18"/>
                <w:szCs w:val="18"/>
              </w:rPr>
              <w:fldChar w:fldCharType="end"/>
            </w:r>
          </w:p>
        </w:tc>
        <w:tc>
          <w:tcPr>
            <w:tcW w:w="509" w:type="pct"/>
            <w:gridSpan w:val="4"/>
          </w:tcPr>
          <w:p w14:paraId="4CAAA4A8"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6F176118" w14:textId="77777777" w:rsidTr="00224F1B">
        <w:trPr>
          <w:trHeight w:val="193"/>
        </w:trPr>
        <w:tc>
          <w:tcPr>
            <w:tcW w:w="566" w:type="pct"/>
            <w:gridSpan w:val="4"/>
          </w:tcPr>
          <w:p w14:paraId="288C10AF" w14:textId="77777777" w:rsidR="000B131D" w:rsidRPr="005A7BEF" w:rsidRDefault="000B131D" w:rsidP="005A7BEF">
            <w:pPr>
              <w:pStyle w:val="ListParagraph"/>
              <w:numPr>
                <w:ilvl w:val="1"/>
                <w:numId w:val="77"/>
              </w:numPr>
              <w:spacing w:after="0" w:line="240" w:lineRule="auto"/>
              <w:rPr>
                <w:rFonts w:ascii="Arial" w:hAnsi="Arial" w:cs="Arial"/>
                <w:b/>
                <w:sz w:val="18"/>
                <w:szCs w:val="18"/>
              </w:rPr>
            </w:pPr>
            <w:bookmarkStart w:id="172" w:name="_Ref511609880"/>
          </w:p>
        </w:tc>
        <w:bookmarkEnd w:id="172"/>
        <w:tc>
          <w:tcPr>
            <w:tcW w:w="2231" w:type="pct"/>
            <w:gridSpan w:val="3"/>
          </w:tcPr>
          <w:p w14:paraId="2068BF9A"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Think about your youngest child who is older than 1 month. When that child was 1 month old, did you sometimes describe the objects around the house while you were cleaning or organizing things?</w:t>
            </w:r>
          </w:p>
        </w:tc>
        <w:tc>
          <w:tcPr>
            <w:tcW w:w="1694" w:type="pct"/>
            <w:gridSpan w:val="4"/>
          </w:tcPr>
          <w:p w14:paraId="6D8B28FF" w14:textId="77777777" w:rsidR="000B131D" w:rsidRPr="005A7BEF" w:rsidRDefault="000B131D" w:rsidP="005A7BEF">
            <w:pPr>
              <w:pStyle w:val="ListParagraph"/>
              <w:numPr>
                <w:ilvl w:val="0"/>
                <w:numId w:val="118"/>
              </w:numPr>
              <w:spacing w:after="0" w:line="240" w:lineRule="auto"/>
              <w:rPr>
                <w:rFonts w:ascii="Arial" w:hAnsi="Arial" w:cs="Arial"/>
                <w:b/>
                <w:sz w:val="18"/>
                <w:szCs w:val="18"/>
              </w:rPr>
            </w:pPr>
            <w:r w:rsidRPr="005A7BEF">
              <w:rPr>
                <w:rFonts w:ascii="Arial" w:hAnsi="Arial" w:cs="Arial"/>
                <w:sz w:val="18"/>
                <w:szCs w:val="18"/>
              </w:rPr>
              <w:t xml:space="preserve">[ ] Yes </w:t>
            </w:r>
            <w:r w:rsidRPr="005A7BEF">
              <w:rPr>
                <w:rFonts w:ascii="Arial" w:hAnsi="Arial" w:cs="Arial"/>
                <w:sz w:val="18"/>
                <w:szCs w:val="18"/>
              </w:rPr>
              <w:sym w:font="Wingdings" w:char="F0E0"/>
            </w:r>
            <w:r w:rsidRPr="005A7BEF">
              <w:rPr>
                <w:rFonts w:ascii="Arial" w:hAnsi="Arial" w:cs="Arial"/>
                <w:sz w:val="18"/>
                <w:szCs w:val="18"/>
              </w:rPr>
              <w:t xml:space="preserve"> </w:t>
            </w:r>
            <w:r w:rsidRPr="005A7BEF">
              <w:rPr>
                <w:rFonts w:ascii="Arial" w:hAnsi="Arial" w:cs="Arial"/>
                <w:b/>
                <w:sz w:val="18"/>
                <w:szCs w:val="18"/>
              </w:rPr>
              <w:fldChar w:fldCharType="begin"/>
            </w:r>
            <w:r w:rsidRPr="005A7BEF">
              <w:rPr>
                <w:rFonts w:ascii="Arial" w:hAnsi="Arial" w:cs="Arial"/>
                <w:b/>
                <w:sz w:val="18"/>
                <w:szCs w:val="18"/>
              </w:rPr>
              <w:instrText xml:space="preserve"> REF _Ref513548624 \r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C.4</w:t>
            </w:r>
            <w:r w:rsidRPr="005A7BEF">
              <w:rPr>
                <w:rFonts w:ascii="Arial" w:hAnsi="Arial" w:cs="Arial"/>
                <w:b/>
                <w:sz w:val="18"/>
                <w:szCs w:val="18"/>
              </w:rPr>
              <w:fldChar w:fldCharType="end"/>
            </w:r>
          </w:p>
          <w:p w14:paraId="0EB0A55E" w14:textId="77777777" w:rsidR="000B131D" w:rsidRPr="005A7BEF" w:rsidRDefault="000B131D" w:rsidP="005A7BEF">
            <w:pPr>
              <w:pStyle w:val="ListParagraph"/>
              <w:numPr>
                <w:ilvl w:val="0"/>
                <w:numId w:val="118"/>
              </w:numPr>
              <w:spacing w:after="0" w:line="240" w:lineRule="auto"/>
              <w:rPr>
                <w:rFonts w:ascii="Arial" w:hAnsi="Arial" w:cs="Arial"/>
                <w:sz w:val="18"/>
                <w:szCs w:val="18"/>
              </w:rPr>
            </w:pPr>
            <w:r w:rsidRPr="005A7BEF">
              <w:rPr>
                <w:rFonts w:ascii="Arial" w:hAnsi="Arial" w:cs="Arial"/>
                <w:sz w:val="18"/>
                <w:szCs w:val="18"/>
              </w:rPr>
              <w:t>[ ] No</w:t>
            </w:r>
          </w:p>
          <w:p w14:paraId="29C4BBD3" w14:textId="77777777" w:rsidR="000B131D" w:rsidRPr="005A7BEF" w:rsidRDefault="000B131D" w:rsidP="005A7BEF">
            <w:pPr>
              <w:pStyle w:val="ListParagraph"/>
              <w:numPr>
                <w:ilvl w:val="0"/>
                <w:numId w:val="118"/>
              </w:numPr>
              <w:spacing w:after="0" w:line="240" w:lineRule="auto"/>
              <w:rPr>
                <w:rFonts w:ascii="Arial" w:hAnsi="Arial" w:cs="Arial"/>
                <w:sz w:val="18"/>
                <w:szCs w:val="18"/>
              </w:rPr>
            </w:pPr>
            <w:r w:rsidRPr="005A7BEF">
              <w:rPr>
                <w:rFonts w:ascii="Arial" w:hAnsi="Arial" w:cs="Arial"/>
                <w:sz w:val="18"/>
                <w:szCs w:val="18"/>
              </w:rPr>
              <w:t>[ ] Somewhat or Maybe</w:t>
            </w:r>
          </w:p>
          <w:p w14:paraId="7B665BB9" w14:textId="77777777" w:rsidR="000B131D" w:rsidRPr="005A7BEF" w:rsidRDefault="000B131D" w:rsidP="005A7BEF">
            <w:pPr>
              <w:ind w:left="360"/>
              <w:rPr>
                <w:rFonts w:ascii="Arial" w:hAnsi="Arial" w:cs="Arial"/>
                <w:sz w:val="18"/>
                <w:szCs w:val="18"/>
              </w:rPr>
            </w:pPr>
            <w:r w:rsidRPr="005A7BEF">
              <w:rPr>
                <w:rFonts w:ascii="Arial" w:hAnsi="Arial" w:cs="Arial"/>
                <w:sz w:val="18"/>
                <w:szCs w:val="18"/>
              </w:rPr>
              <w:t>-888. [ ] Don’t remember</w:t>
            </w:r>
          </w:p>
          <w:p w14:paraId="20D9D2C0" w14:textId="77777777" w:rsidR="000B131D" w:rsidRPr="005A7BEF" w:rsidRDefault="000B131D" w:rsidP="005A7BEF">
            <w:pPr>
              <w:ind w:left="360"/>
              <w:rPr>
                <w:rFonts w:ascii="Arial" w:hAnsi="Arial" w:cs="Arial"/>
                <w:sz w:val="18"/>
                <w:szCs w:val="18"/>
              </w:rPr>
            </w:pPr>
          </w:p>
        </w:tc>
        <w:tc>
          <w:tcPr>
            <w:tcW w:w="509" w:type="pct"/>
            <w:gridSpan w:val="4"/>
          </w:tcPr>
          <w:p w14:paraId="5F76E40B"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78182164" w14:textId="77777777" w:rsidTr="00224F1B">
        <w:trPr>
          <w:trHeight w:val="193"/>
        </w:trPr>
        <w:tc>
          <w:tcPr>
            <w:tcW w:w="566" w:type="pct"/>
            <w:gridSpan w:val="4"/>
          </w:tcPr>
          <w:p w14:paraId="6EF4D385" w14:textId="77777777" w:rsidR="000B131D" w:rsidRPr="005A7BEF" w:rsidRDefault="000B131D" w:rsidP="005A7BEF">
            <w:pPr>
              <w:pStyle w:val="ListParagraph"/>
              <w:numPr>
                <w:ilvl w:val="2"/>
                <w:numId w:val="77"/>
              </w:numPr>
              <w:spacing w:after="0" w:line="240" w:lineRule="auto"/>
              <w:rPr>
                <w:rFonts w:ascii="Arial" w:hAnsi="Arial" w:cs="Arial"/>
                <w:b/>
                <w:sz w:val="18"/>
                <w:szCs w:val="18"/>
              </w:rPr>
            </w:pPr>
          </w:p>
        </w:tc>
        <w:tc>
          <w:tcPr>
            <w:tcW w:w="2231" w:type="pct"/>
            <w:gridSpan w:val="3"/>
          </w:tcPr>
          <w:p w14:paraId="4163949F"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Why not?</w:t>
            </w:r>
          </w:p>
        </w:tc>
        <w:tc>
          <w:tcPr>
            <w:tcW w:w="1694" w:type="pct"/>
            <w:gridSpan w:val="4"/>
          </w:tcPr>
          <w:p w14:paraId="2449629E" w14:textId="77777777" w:rsidR="000B131D" w:rsidRPr="005A7BEF" w:rsidRDefault="000B131D" w:rsidP="005A7BEF">
            <w:pPr>
              <w:numPr>
                <w:ilvl w:val="0"/>
                <w:numId w:val="78"/>
              </w:numPr>
              <w:rPr>
                <w:rFonts w:ascii="Arial" w:hAnsi="Arial" w:cs="Arial"/>
                <w:sz w:val="18"/>
                <w:szCs w:val="18"/>
              </w:rPr>
            </w:pPr>
            <w:r w:rsidRPr="005A7BEF">
              <w:rPr>
                <w:rFonts w:ascii="Arial" w:hAnsi="Arial" w:cs="Arial"/>
                <w:sz w:val="18"/>
                <w:szCs w:val="18"/>
              </w:rPr>
              <w:t>[ ] Child too young to understand</w:t>
            </w:r>
          </w:p>
          <w:p w14:paraId="2E590C7C" w14:textId="77777777" w:rsidR="000B131D" w:rsidRPr="005A7BEF" w:rsidRDefault="000B131D" w:rsidP="005A7BEF">
            <w:pPr>
              <w:numPr>
                <w:ilvl w:val="0"/>
                <w:numId w:val="78"/>
              </w:numPr>
              <w:rPr>
                <w:rFonts w:ascii="Arial" w:hAnsi="Arial" w:cs="Arial"/>
                <w:sz w:val="18"/>
                <w:szCs w:val="18"/>
              </w:rPr>
            </w:pPr>
            <w:r w:rsidRPr="005A7BEF">
              <w:rPr>
                <w:rFonts w:ascii="Arial" w:hAnsi="Arial" w:cs="Arial"/>
                <w:sz w:val="18"/>
                <w:szCs w:val="18"/>
              </w:rPr>
              <w:t>[ ] I did not have time</w:t>
            </w:r>
          </w:p>
          <w:p w14:paraId="2940B6A8" w14:textId="77777777" w:rsidR="000B131D" w:rsidRPr="005A7BEF" w:rsidRDefault="000B131D" w:rsidP="005A7BEF">
            <w:pPr>
              <w:numPr>
                <w:ilvl w:val="0"/>
                <w:numId w:val="78"/>
              </w:numPr>
              <w:rPr>
                <w:rFonts w:ascii="Arial" w:hAnsi="Arial" w:cs="Arial"/>
                <w:sz w:val="18"/>
                <w:szCs w:val="18"/>
              </w:rPr>
            </w:pPr>
            <w:r w:rsidRPr="005A7BEF">
              <w:rPr>
                <w:rFonts w:ascii="Arial" w:hAnsi="Arial" w:cs="Arial"/>
                <w:sz w:val="18"/>
                <w:szCs w:val="18"/>
              </w:rPr>
              <w:t>[ ] Did not think about it</w:t>
            </w:r>
          </w:p>
          <w:p w14:paraId="32AC1B0E" w14:textId="77777777" w:rsidR="000B131D" w:rsidRPr="005A7BEF" w:rsidRDefault="000B131D" w:rsidP="005A7BEF">
            <w:pPr>
              <w:numPr>
                <w:ilvl w:val="0"/>
                <w:numId w:val="78"/>
              </w:numPr>
              <w:rPr>
                <w:rFonts w:ascii="Arial" w:hAnsi="Arial" w:cs="Arial"/>
                <w:sz w:val="18"/>
                <w:szCs w:val="18"/>
              </w:rPr>
            </w:pPr>
            <w:r w:rsidRPr="005A7BEF">
              <w:rPr>
                <w:rFonts w:ascii="Arial" w:hAnsi="Arial" w:cs="Arial"/>
                <w:sz w:val="18"/>
                <w:szCs w:val="18"/>
              </w:rPr>
              <w:t>[ ] Others would view it as strange</w:t>
            </w:r>
          </w:p>
          <w:p w14:paraId="0F96C1A1" w14:textId="77777777" w:rsidR="000B131D" w:rsidRPr="005A7BEF" w:rsidRDefault="000B131D" w:rsidP="005A7BEF">
            <w:pPr>
              <w:ind w:left="360"/>
              <w:rPr>
                <w:rFonts w:ascii="Arial" w:hAnsi="Arial" w:cs="Arial"/>
                <w:sz w:val="18"/>
                <w:szCs w:val="18"/>
              </w:rPr>
            </w:pPr>
            <w:r w:rsidRPr="005A7BEF">
              <w:rPr>
                <w:rFonts w:ascii="Arial" w:hAnsi="Arial" w:cs="Arial"/>
                <w:sz w:val="18"/>
                <w:szCs w:val="18"/>
              </w:rPr>
              <w:t>-555. [ ] Other, specify</w:t>
            </w:r>
          </w:p>
        </w:tc>
        <w:tc>
          <w:tcPr>
            <w:tcW w:w="509" w:type="pct"/>
            <w:gridSpan w:val="4"/>
          </w:tcPr>
          <w:p w14:paraId="258EF34A"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2C6C1B49" w14:textId="77777777" w:rsidTr="00224F1B">
        <w:trPr>
          <w:trHeight w:val="193"/>
        </w:trPr>
        <w:tc>
          <w:tcPr>
            <w:tcW w:w="566" w:type="pct"/>
            <w:gridSpan w:val="4"/>
          </w:tcPr>
          <w:p w14:paraId="50C5EC6B" w14:textId="77777777" w:rsidR="000B131D" w:rsidRPr="005A7BEF" w:rsidRDefault="000B131D" w:rsidP="005A7BEF">
            <w:pPr>
              <w:pStyle w:val="ListParagraph"/>
              <w:numPr>
                <w:ilvl w:val="1"/>
                <w:numId w:val="77"/>
              </w:numPr>
              <w:spacing w:after="0" w:line="240" w:lineRule="auto"/>
              <w:rPr>
                <w:rFonts w:ascii="Arial" w:hAnsi="Arial" w:cs="Arial"/>
                <w:b/>
                <w:sz w:val="18"/>
                <w:szCs w:val="18"/>
              </w:rPr>
            </w:pPr>
            <w:bookmarkStart w:id="173" w:name="_Ref513548624"/>
          </w:p>
        </w:tc>
        <w:bookmarkEnd w:id="173"/>
        <w:tc>
          <w:tcPr>
            <w:tcW w:w="2231" w:type="pct"/>
            <w:gridSpan w:val="3"/>
          </w:tcPr>
          <w:p w14:paraId="540B9EB6"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Do you have a child older than 3 months?</w:t>
            </w:r>
          </w:p>
        </w:tc>
        <w:tc>
          <w:tcPr>
            <w:tcW w:w="1694" w:type="pct"/>
            <w:gridSpan w:val="4"/>
          </w:tcPr>
          <w:p w14:paraId="5CD47DCA" w14:textId="77777777" w:rsidR="000B131D" w:rsidRPr="005A7BEF" w:rsidRDefault="000B131D" w:rsidP="005A7BEF">
            <w:pPr>
              <w:pStyle w:val="ListParagraph"/>
              <w:numPr>
                <w:ilvl w:val="0"/>
                <w:numId w:val="120"/>
              </w:numPr>
              <w:spacing w:after="0" w:line="240" w:lineRule="auto"/>
              <w:rPr>
                <w:rFonts w:ascii="Arial" w:hAnsi="Arial" w:cs="Arial"/>
                <w:sz w:val="18"/>
                <w:szCs w:val="18"/>
              </w:rPr>
            </w:pPr>
            <w:r w:rsidRPr="005A7BEF">
              <w:rPr>
                <w:rFonts w:ascii="Arial" w:hAnsi="Arial" w:cs="Arial"/>
                <w:sz w:val="18"/>
                <w:szCs w:val="18"/>
              </w:rPr>
              <w:t>[ ] Yes</w:t>
            </w:r>
          </w:p>
          <w:p w14:paraId="5EEA87C5" w14:textId="77777777" w:rsidR="000B131D" w:rsidRPr="005A7BEF" w:rsidRDefault="000B131D" w:rsidP="005A7BEF">
            <w:pPr>
              <w:pStyle w:val="ListParagraph"/>
              <w:numPr>
                <w:ilvl w:val="0"/>
                <w:numId w:val="120"/>
              </w:numPr>
              <w:rPr>
                <w:rFonts w:ascii="Arial" w:hAnsi="Arial" w:cs="Arial"/>
                <w:sz w:val="18"/>
                <w:szCs w:val="18"/>
              </w:rPr>
            </w:pPr>
            <w:r w:rsidRPr="005A7BEF">
              <w:rPr>
                <w:rFonts w:ascii="Arial" w:hAnsi="Arial" w:cs="Arial"/>
                <w:sz w:val="18"/>
                <w:szCs w:val="18"/>
              </w:rPr>
              <w:t>[ ] No</w:t>
            </w:r>
            <w:r w:rsidRPr="005A7BEF">
              <w:rPr>
                <w:rFonts w:ascii="Arial" w:hAnsi="Arial" w:cs="Arial"/>
                <w:sz w:val="18"/>
                <w:szCs w:val="18"/>
              </w:rPr>
              <w:sym w:font="Wingdings" w:char="F0E0"/>
            </w:r>
            <w:r w:rsidRPr="005A7BEF">
              <w:rPr>
                <w:rFonts w:ascii="Arial" w:hAnsi="Arial" w:cs="Arial"/>
                <w:sz w:val="18"/>
                <w:szCs w:val="18"/>
              </w:rPr>
              <w:t xml:space="preserve"> </w:t>
            </w:r>
            <w:r w:rsidRPr="005A7BEF">
              <w:rPr>
                <w:rFonts w:ascii="Arial" w:hAnsi="Arial" w:cs="Arial"/>
                <w:b/>
                <w:sz w:val="18"/>
                <w:szCs w:val="18"/>
              </w:rPr>
              <w:fldChar w:fldCharType="begin"/>
            </w:r>
            <w:r w:rsidRPr="005A7BEF">
              <w:rPr>
                <w:rFonts w:ascii="Arial" w:hAnsi="Arial" w:cs="Arial"/>
                <w:b/>
                <w:sz w:val="18"/>
                <w:szCs w:val="18"/>
              </w:rPr>
              <w:instrText xml:space="preserve"> REF _Ref510791729 \r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C.6</w:t>
            </w:r>
            <w:r w:rsidRPr="005A7BEF">
              <w:rPr>
                <w:rFonts w:ascii="Arial" w:hAnsi="Arial" w:cs="Arial"/>
                <w:b/>
                <w:sz w:val="18"/>
                <w:szCs w:val="18"/>
              </w:rPr>
              <w:fldChar w:fldCharType="end"/>
            </w:r>
          </w:p>
        </w:tc>
        <w:tc>
          <w:tcPr>
            <w:tcW w:w="509" w:type="pct"/>
            <w:gridSpan w:val="4"/>
          </w:tcPr>
          <w:p w14:paraId="66678527"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21910ACE" w14:textId="77777777" w:rsidTr="00224F1B">
        <w:trPr>
          <w:trHeight w:val="193"/>
        </w:trPr>
        <w:tc>
          <w:tcPr>
            <w:tcW w:w="566" w:type="pct"/>
            <w:gridSpan w:val="4"/>
          </w:tcPr>
          <w:p w14:paraId="4A5F8B7F" w14:textId="77777777" w:rsidR="000B131D" w:rsidRPr="005A7BEF" w:rsidRDefault="000B131D" w:rsidP="005A7BEF">
            <w:pPr>
              <w:pStyle w:val="ListParagraph"/>
              <w:numPr>
                <w:ilvl w:val="1"/>
                <w:numId w:val="77"/>
              </w:numPr>
              <w:spacing w:after="0" w:line="240" w:lineRule="auto"/>
              <w:rPr>
                <w:rFonts w:ascii="Arial" w:hAnsi="Arial" w:cs="Arial"/>
                <w:b/>
                <w:sz w:val="18"/>
                <w:szCs w:val="18"/>
              </w:rPr>
            </w:pPr>
            <w:bookmarkStart w:id="174" w:name="_Ref510791578"/>
          </w:p>
        </w:tc>
        <w:bookmarkEnd w:id="174"/>
        <w:tc>
          <w:tcPr>
            <w:tcW w:w="2231" w:type="pct"/>
            <w:gridSpan w:val="3"/>
          </w:tcPr>
          <w:p w14:paraId="4E776805"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Think about one of your youngest children who is older than 3 months. When the child was 3 months old, did you sometimes describe the things you could see along the way as you walked with the child? For example,  you might point at a tree and saying “oh look at this big tree, it creates such a nice shade”.</w:t>
            </w:r>
          </w:p>
        </w:tc>
        <w:tc>
          <w:tcPr>
            <w:tcW w:w="1694" w:type="pct"/>
            <w:gridSpan w:val="4"/>
          </w:tcPr>
          <w:p w14:paraId="55DE5C56" w14:textId="77777777" w:rsidR="000B131D" w:rsidRPr="005A7BEF" w:rsidRDefault="000B131D" w:rsidP="005A7BEF">
            <w:pPr>
              <w:rPr>
                <w:rFonts w:ascii="Arial" w:hAnsi="Arial" w:cs="Arial"/>
                <w:sz w:val="18"/>
                <w:szCs w:val="18"/>
              </w:rPr>
            </w:pPr>
            <w:r w:rsidRPr="005A7BEF">
              <w:rPr>
                <w:rFonts w:ascii="Arial" w:hAnsi="Arial" w:cs="Arial"/>
                <w:sz w:val="18"/>
                <w:szCs w:val="18"/>
              </w:rPr>
              <w:t xml:space="preserve">1. [ ] Yes </w:t>
            </w:r>
            <w:r w:rsidRPr="005A7BEF">
              <w:rPr>
                <w:rFonts w:ascii="Arial" w:hAnsi="Arial" w:cs="Arial"/>
                <w:sz w:val="18"/>
                <w:szCs w:val="18"/>
              </w:rPr>
              <w:sym w:font="Wingdings" w:char="F0E0"/>
            </w:r>
            <w:r w:rsidRPr="005A7BEF">
              <w:rPr>
                <w:rFonts w:ascii="Arial" w:hAnsi="Arial" w:cs="Arial"/>
                <w:sz w:val="18"/>
                <w:szCs w:val="18"/>
              </w:rPr>
              <w:t xml:space="preserve"> </w:t>
            </w:r>
            <w:r w:rsidRPr="005A7BEF">
              <w:rPr>
                <w:rFonts w:ascii="Arial" w:hAnsi="Arial" w:cs="Arial"/>
                <w:b/>
                <w:sz w:val="18"/>
                <w:szCs w:val="18"/>
              </w:rPr>
              <w:fldChar w:fldCharType="begin"/>
            </w:r>
            <w:r w:rsidRPr="005A7BEF">
              <w:rPr>
                <w:rFonts w:ascii="Arial" w:hAnsi="Arial" w:cs="Arial"/>
                <w:b/>
                <w:sz w:val="18"/>
                <w:szCs w:val="18"/>
              </w:rPr>
              <w:instrText xml:space="preserve"> REF _Ref510791729 \n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C.6</w:t>
            </w:r>
            <w:r w:rsidRPr="005A7BEF">
              <w:rPr>
                <w:rFonts w:ascii="Arial" w:hAnsi="Arial" w:cs="Arial"/>
                <w:b/>
                <w:sz w:val="18"/>
                <w:szCs w:val="18"/>
              </w:rPr>
              <w:fldChar w:fldCharType="end"/>
            </w:r>
          </w:p>
          <w:p w14:paraId="4E8924E2"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2. [ ] No</w:t>
            </w:r>
          </w:p>
          <w:p w14:paraId="7E58E38A"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3. [ ] Somewhat or Maybe</w:t>
            </w:r>
          </w:p>
          <w:p w14:paraId="331E257C" w14:textId="77777777" w:rsidR="000B131D" w:rsidRPr="005A7BEF" w:rsidRDefault="000B131D" w:rsidP="005A7BEF">
            <w:pPr>
              <w:rPr>
                <w:rFonts w:ascii="Arial" w:hAnsi="Arial" w:cs="Arial"/>
                <w:sz w:val="18"/>
                <w:szCs w:val="18"/>
              </w:rPr>
            </w:pPr>
            <w:r w:rsidRPr="005A7BEF">
              <w:rPr>
                <w:rFonts w:ascii="Arial" w:hAnsi="Arial" w:cs="Arial"/>
                <w:sz w:val="18"/>
                <w:szCs w:val="18"/>
              </w:rPr>
              <w:t>-888. [ ] Don’t remember</w:t>
            </w:r>
          </w:p>
          <w:p w14:paraId="2690E5BB" w14:textId="77777777" w:rsidR="000B131D" w:rsidRPr="005A7BEF" w:rsidRDefault="000B131D" w:rsidP="005A7BEF">
            <w:pPr>
              <w:pStyle w:val="ListParagraph"/>
              <w:spacing w:after="0" w:line="240" w:lineRule="auto"/>
              <w:ind w:left="0"/>
              <w:rPr>
                <w:rFonts w:ascii="Arial" w:hAnsi="Arial" w:cs="Arial"/>
                <w:sz w:val="18"/>
                <w:szCs w:val="18"/>
              </w:rPr>
            </w:pPr>
          </w:p>
          <w:p w14:paraId="1FCA0F0D" w14:textId="77777777" w:rsidR="000B131D" w:rsidRPr="005A7BEF" w:rsidRDefault="000B131D" w:rsidP="005A7BEF">
            <w:pPr>
              <w:pStyle w:val="ListParagraph"/>
              <w:spacing w:after="0" w:line="240" w:lineRule="auto"/>
              <w:ind w:left="0"/>
              <w:rPr>
                <w:rFonts w:ascii="Arial" w:hAnsi="Arial" w:cs="Arial"/>
                <w:sz w:val="18"/>
                <w:szCs w:val="18"/>
              </w:rPr>
            </w:pPr>
          </w:p>
          <w:p w14:paraId="25B03094" w14:textId="77777777" w:rsidR="000B131D" w:rsidRPr="005A7BEF" w:rsidRDefault="000B131D" w:rsidP="005A7BEF">
            <w:pPr>
              <w:rPr>
                <w:rFonts w:ascii="Arial" w:hAnsi="Arial" w:cs="Arial"/>
                <w:sz w:val="18"/>
                <w:szCs w:val="18"/>
              </w:rPr>
            </w:pPr>
          </w:p>
        </w:tc>
        <w:tc>
          <w:tcPr>
            <w:tcW w:w="509" w:type="pct"/>
            <w:gridSpan w:val="4"/>
          </w:tcPr>
          <w:p w14:paraId="734462D9"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20161182" w14:textId="77777777" w:rsidTr="00224F1B">
        <w:trPr>
          <w:trHeight w:val="193"/>
        </w:trPr>
        <w:tc>
          <w:tcPr>
            <w:tcW w:w="566" w:type="pct"/>
            <w:gridSpan w:val="4"/>
          </w:tcPr>
          <w:p w14:paraId="545850EF" w14:textId="77777777" w:rsidR="000B131D" w:rsidRPr="005A7BEF" w:rsidRDefault="000B131D" w:rsidP="005A7BEF">
            <w:pPr>
              <w:pStyle w:val="ListParagraph"/>
              <w:numPr>
                <w:ilvl w:val="2"/>
                <w:numId w:val="77"/>
              </w:numPr>
              <w:spacing w:after="0" w:line="240" w:lineRule="auto"/>
              <w:rPr>
                <w:rFonts w:ascii="Arial" w:hAnsi="Arial" w:cs="Arial"/>
                <w:b/>
                <w:sz w:val="18"/>
                <w:szCs w:val="18"/>
              </w:rPr>
            </w:pPr>
          </w:p>
        </w:tc>
        <w:tc>
          <w:tcPr>
            <w:tcW w:w="2231" w:type="pct"/>
            <w:gridSpan w:val="3"/>
          </w:tcPr>
          <w:p w14:paraId="5B25C155"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Why not?</w:t>
            </w:r>
          </w:p>
        </w:tc>
        <w:tc>
          <w:tcPr>
            <w:tcW w:w="1694" w:type="pct"/>
            <w:gridSpan w:val="4"/>
          </w:tcPr>
          <w:p w14:paraId="5276B1EB" w14:textId="77777777" w:rsidR="000B131D" w:rsidRPr="005A7BEF" w:rsidRDefault="000B131D" w:rsidP="005A7BEF">
            <w:pPr>
              <w:numPr>
                <w:ilvl w:val="0"/>
                <w:numId w:val="79"/>
              </w:numPr>
              <w:rPr>
                <w:rFonts w:ascii="Arial" w:hAnsi="Arial" w:cs="Arial"/>
                <w:sz w:val="18"/>
                <w:szCs w:val="18"/>
              </w:rPr>
            </w:pPr>
            <w:r w:rsidRPr="005A7BEF">
              <w:rPr>
                <w:rFonts w:ascii="Arial" w:hAnsi="Arial" w:cs="Arial"/>
                <w:sz w:val="18"/>
                <w:szCs w:val="18"/>
              </w:rPr>
              <w:t>[ ] Child too young to understand</w:t>
            </w:r>
          </w:p>
          <w:p w14:paraId="2E946E9F" w14:textId="77777777" w:rsidR="000B131D" w:rsidRPr="005A7BEF" w:rsidRDefault="000B131D" w:rsidP="005A7BEF">
            <w:pPr>
              <w:numPr>
                <w:ilvl w:val="0"/>
                <w:numId w:val="79"/>
              </w:numPr>
              <w:rPr>
                <w:rFonts w:ascii="Arial" w:hAnsi="Arial" w:cs="Arial"/>
                <w:sz w:val="18"/>
                <w:szCs w:val="18"/>
              </w:rPr>
            </w:pPr>
            <w:r w:rsidRPr="005A7BEF">
              <w:rPr>
                <w:rFonts w:ascii="Arial" w:hAnsi="Arial" w:cs="Arial"/>
                <w:sz w:val="18"/>
                <w:szCs w:val="18"/>
              </w:rPr>
              <w:t>[ ] I did not have time</w:t>
            </w:r>
          </w:p>
          <w:p w14:paraId="0F6492F8" w14:textId="77777777" w:rsidR="000B131D" w:rsidRPr="005A7BEF" w:rsidRDefault="000B131D" w:rsidP="005A7BEF">
            <w:pPr>
              <w:numPr>
                <w:ilvl w:val="0"/>
                <w:numId w:val="79"/>
              </w:numPr>
              <w:rPr>
                <w:rFonts w:ascii="Arial" w:hAnsi="Arial" w:cs="Arial"/>
                <w:sz w:val="18"/>
                <w:szCs w:val="18"/>
              </w:rPr>
            </w:pPr>
            <w:r w:rsidRPr="005A7BEF">
              <w:rPr>
                <w:rFonts w:ascii="Arial" w:hAnsi="Arial" w:cs="Arial"/>
                <w:sz w:val="18"/>
                <w:szCs w:val="18"/>
              </w:rPr>
              <w:t>[ ] Did not think about it</w:t>
            </w:r>
          </w:p>
          <w:p w14:paraId="2066F954" w14:textId="77777777" w:rsidR="000B131D" w:rsidRPr="005A7BEF" w:rsidRDefault="000B131D" w:rsidP="005A7BEF">
            <w:pPr>
              <w:numPr>
                <w:ilvl w:val="0"/>
                <w:numId w:val="78"/>
              </w:numPr>
              <w:rPr>
                <w:rFonts w:ascii="Arial" w:hAnsi="Arial" w:cs="Arial"/>
                <w:sz w:val="18"/>
                <w:szCs w:val="18"/>
              </w:rPr>
            </w:pPr>
            <w:r w:rsidRPr="005A7BEF">
              <w:rPr>
                <w:rFonts w:ascii="Arial" w:hAnsi="Arial" w:cs="Arial"/>
                <w:sz w:val="18"/>
                <w:szCs w:val="18"/>
              </w:rPr>
              <w:t>[ ]  Others would view it as strange</w:t>
            </w:r>
          </w:p>
          <w:p w14:paraId="2977DF10" w14:textId="77777777" w:rsidR="000B131D" w:rsidRPr="005A7BEF" w:rsidRDefault="000B131D" w:rsidP="005A7BEF">
            <w:pPr>
              <w:rPr>
                <w:rFonts w:ascii="Arial" w:hAnsi="Arial" w:cs="Arial"/>
                <w:sz w:val="18"/>
                <w:szCs w:val="18"/>
              </w:rPr>
            </w:pPr>
            <w:r w:rsidRPr="005A7BEF">
              <w:rPr>
                <w:rFonts w:ascii="Arial" w:hAnsi="Arial" w:cs="Arial"/>
                <w:sz w:val="18"/>
                <w:szCs w:val="18"/>
              </w:rPr>
              <w:t>-555. [ ] Other, specify ________</w:t>
            </w:r>
          </w:p>
        </w:tc>
        <w:tc>
          <w:tcPr>
            <w:tcW w:w="509" w:type="pct"/>
            <w:gridSpan w:val="4"/>
          </w:tcPr>
          <w:p w14:paraId="76B53097"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688B9C4B" w14:textId="77777777" w:rsidTr="00224F1B">
        <w:trPr>
          <w:trHeight w:val="193"/>
        </w:trPr>
        <w:tc>
          <w:tcPr>
            <w:tcW w:w="566" w:type="pct"/>
            <w:gridSpan w:val="4"/>
          </w:tcPr>
          <w:p w14:paraId="09AA7D6C" w14:textId="77777777" w:rsidR="000B131D" w:rsidRPr="005A7BEF" w:rsidRDefault="000B131D" w:rsidP="005A7BEF">
            <w:pPr>
              <w:pStyle w:val="ListParagraph"/>
              <w:numPr>
                <w:ilvl w:val="1"/>
                <w:numId w:val="77"/>
              </w:numPr>
              <w:spacing w:after="0" w:line="240" w:lineRule="auto"/>
              <w:rPr>
                <w:rFonts w:ascii="Arial" w:hAnsi="Arial" w:cs="Arial"/>
                <w:b/>
                <w:sz w:val="18"/>
                <w:szCs w:val="18"/>
              </w:rPr>
            </w:pPr>
            <w:bookmarkStart w:id="175" w:name="_Ref510791729"/>
          </w:p>
        </w:tc>
        <w:bookmarkEnd w:id="175"/>
        <w:tc>
          <w:tcPr>
            <w:tcW w:w="2231" w:type="pct"/>
            <w:gridSpan w:val="3"/>
          </w:tcPr>
          <w:p w14:paraId="6C9A5FDD"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Think about your youngest child. Do you sometimes tell stories to the child?</w:t>
            </w:r>
          </w:p>
        </w:tc>
        <w:tc>
          <w:tcPr>
            <w:tcW w:w="1694" w:type="pct"/>
            <w:gridSpan w:val="4"/>
          </w:tcPr>
          <w:p w14:paraId="795C93FF" w14:textId="77777777" w:rsidR="000B131D" w:rsidRPr="005A7BEF" w:rsidRDefault="000B131D" w:rsidP="005A7BEF">
            <w:pPr>
              <w:rPr>
                <w:rFonts w:ascii="Arial" w:hAnsi="Arial" w:cs="Arial"/>
                <w:sz w:val="18"/>
                <w:szCs w:val="18"/>
              </w:rPr>
            </w:pPr>
            <w:r w:rsidRPr="005A7BEF">
              <w:rPr>
                <w:rFonts w:ascii="Arial" w:hAnsi="Arial" w:cs="Arial"/>
                <w:sz w:val="18"/>
                <w:szCs w:val="18"/>
              </w:rPr>
              <w:t xml:space="preserve">1. [ ] Yes </w:t>
            </w:r>
          </w:p>
          <w:p w14:paraId="6FA6A16F"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2. [ ] No</w:t>
            </w:r>
            <w:r w:rsidRPr="005A7BEF">
              <w:rPr>
                <w:rFonts w:ascii="Arial" w:hAnsi="Arial" w:cs="Arial"/>
                <w:sz w:val="18"/>
                <w:szCs w:val="18"/>
              </w:rPr>
              <w:sym w:font="Wingdings" w:char="F0E0"/>
            </w:r>
            <w:r w:rsidRPr="005A7BEF">
              <w:rPr>
                <w:rFonts w:ascii="Arial" w:hAnsi="Arial" w:cs="Arial"/>
                <w:sz w:val="18"/>
                <w:szCs w:val="18"/>
              </w:rPr>
              <w:t xml:space="preserve"> </w:t>
            </w:r>
            <w:r w:rsidRPr="005A7BEF">
              <w:rPr>
                <w:rFonts w:ascii="Arial" w:hAnsi="Arial" w:cs="Arial"/>
                <w:b/>
                <w:sz w:val="18"/>
                <w:szCs w:val="18"/>
              </w:rPr>
              <w:fldChar w:fldCharType="begin"/>
            </w:r>
            <w:r w:rsidRPr="005A7BEF">
              <w:rPr>
                <w:rFonts w:ascii="Arial" w:hAnsi="Arial" w:cs="Arial"/>
                <w:b/>
                <w:sz w:val="18"/>
                <w:szCs w:val="18"/>
              </w:rPr>
              <w:instrText xml:space="preserve"> REF _Ref510791840 \n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C.7</w:t>
            </w:r>
            <w:r w:rsidRPr="005A7BEF">
              <w:rPr>
                <w:rFonts w:ascii="Arial" w:hAnsi="Arial" w:cs="Arial"/>
                <w:b/>
                <w:sz w:val="18"/>
                <w:szCs w:val="18"/>
              </w:rPr>
              <w:fldChar w:fldCharType="end"/>
            </w:r>
            <w:r w:rsidRPr="005A7BEF">
              <w:rPr>
                <w:rFonts w:ascii="Arial" w:hAnsi="Arial" w:cs="Arial"/>
                <w:b/>
                <w:sz w:val="18"/>
                <w:szCs w:val="18"/>
              </w:rPr>
              <w:softHyphen/>
            </w:r>
            <w:r w:rsidRPr="005A7BEF">
              <w:rPr>
                <w:rFonts w:ascii="Arial" w:hAnsi="Arial" w:cs="Arial"/>
                <w:b/>
                <w:sz w:val="18"/>
                <w:szCs w:val="18"/>
              </w:rPr>
              <w:softHyphen/>
            </w:r>
          </w:p>
          <w:p w14:paraId="668C0CA4" w14:textId="77777777" w:rsidR="000B131D" w:rsidRPr="005A7BEF" w:rsidRDefault="000B131D" w:rsidP="005A7BEF">
            <w:pPr>
              <w:rPr>
                <w:rFonts w:ascii="Arial" w:hAnsi="Arial" w:cs="Arial"/>
                <w:sz w:val="18"/>
                <w:szCs w:val="18"/>
              </w:rPr>
            </w:pPr>
          </w:p>
        </w:tc>
        <w:tc>
          <w:tcPr>
            <w:tcW w:w="509" w:type="pct"/>
            <w:gridSpan w:val="4"/>
          </w:tcPr>
          <w:p w14:paraId="25CDF062"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4E4E7F96" w14:textId="77777777" w:rsidTr="00224F1B">
        <w:trPr>
          <w:trHeight w:val="193"/>
        </w:trPr>
        <w:tc>
          <w:tcPr>
            <w:tcW w:w="566" w:type="pct"/>
            <w:gridSpan w:val="4"/>
          </w:tcPr>
          <w:p w14:paraId="4EF7C808" w14:textId="77777777" w:rsidR="000B131D" w:rsidRPr="005A7BEF" w:rsidRDefault="000B131D" w:rsidP="005A7BEF">
            <w:pPr>
              <w:pStyle w:val="ListParagraph"/>
              <w:numPr>
                <w:ilvl w:val="2"/>
                <w:numId w:val="77"/>
              </w:numPr>
              <w:spacing w:after="0" w:line="240" w:lineRule="auto"/>
              <w:rPr>
                <w:rFonts w:ascii="Arial" w:hAnsi="Arial" w:cs="Arial"/>
                <w:b/>
                <w:sz w:val="18"/>
                <w:szCs w:val="18"/>
              </w:rPr>
            </w:pPr>
          </w:p>
        </w:tc>
        <w:tc>
          <w:tcPr>
            <w:tcW w:w="2231" w:type="pct"/>
            <w:gridSpan w:val="3"/>
          </w:tcPr>
          <w:p w14:paraId="12C1AC22"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If yes: when was the last time you told a story?</w:t>
            </w:r>
          </w:p>
          <w:p w14:paraId="2AF543EF" w14:textId="77777777" w:rsidR="000B131D" w:rsidRPr="005A7BEF" w:rsidRDefault="000B131D" w:rsidP="005A7BEF">
            <w:pPr>
              <w:pStyle w:val="CommentText"/>
              <w:rPr>
                <w:rFonts w:ascii="Arial" w:hAnsi="Arial" w:cs="Arial"/>
                <w:b/>
                <w:i/>
                <w:sz w:val="18"/>
                <w:szCs w:val="18"/>
              </w:rPr>
            </w:pPr>
            <w:r w:rsidRPr="005A7BEF">
              <w:rPr>
                <w:rFonts w:ascii="Arial" w:hAnsi="Arial" w:cs="Arial"/>
                <w:b/>
                <w:i/>
                <w:sz w:val="18"/>
                <w:szCs w:val="18"/>
              </w:rPr>
              <w:t>INTERVIEWER: Encourage respondent to estimate.</w:t>
            </w:r>
          </w:p>
        </w:tc>
        <w:tc>
          <w:tcPr>
            <w:tcW w:w="1694" w:type="pct"/>
            <w:gridSpan w:val="4"/>
          </w:tcPr>
          <w:p w14:paraId="1E3BE86A" w14:textId="77777777" w:rsidR="000B131D" w:rsidRPr="005A7BEF" w:rsidRDefault="000B131D" w:rsidP="005A7BEF">
            <w:pPr>
              <w:rPr>
                <w:rFonts w:ascii="Arial" w:hAnsi="Arial" w:cs="Arial"/>
                <w:sz w:val="18"/>
                <w:szCs w:val="18"/>
              </w:rPr>
            </w:pPr>
            <w:r w:rsidRPr="005A7BEF">
              <w:rPr>
                <w:rFonts w:ascii="Arial" w:hAnsi="Arial" w:cs="Arial"/>
                <w:sz w:val="18"/>
                <w:szCs w:val="18"/>
              </w:rPr>
              <w:t>|__|__| years ago |__|__| months ago |__|__| weeks ago |__|__| days ago</w:t>
            </w:r>
          </w:p>
          <w:p w14:paraId="7B4FF402" w14:textId="77777777" w:rsidR="000B131D" w:rsidRPr="005A7BEF" w:rsidRDefault="000B131D" w:rsidP="005A7BEF">
            <w:pPr>
              <w:rPr>
                <w:rFonts w:ascii="Arial" w:hAnsi="Arial" w:cs="Arial"/>
                <w:sz w:val="18"/>
                <w:szCs w:val="18"/>
              </w:rPr>
            </w:pPr>
            <w:r w:rsidRPr="005A7BEF">
              <w:rPr>
                <w:rFonts w:ascii="Arial" w:hAnsi="Arial" w:cs="Arial"/>
                <w:sz w:val="18"/>
                <w:szCs w:val="18"/>
              </w:rPr>
              <w:t>-888 if Don't Know</w:t>
            </w:r>
          </w:p>
        </w:tc>
        <w:tc>
          <w:tcPr>
            <w:tcW w:w="509" w:type="pct"/>
            <w:gridSpan w:val="4"/>
          </w:tcPr>
          <w:p w14:paraId="4550F832"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00707F87" w14:textId="77777777" w:rsidTr="00224F1B">
        <w:trPr>
          <w:trHeight w:val="193"/>
        </w:trPr>
        <w:tc>
          <w:tcPr>
            <w:tcW w:w="566" w:type="pct"/>
            <w:gridSpan w:val="4"/>
          </w:tcPr>
          <w:p w14:paraId="34818D23" w14:textId="77777777" w:rsidR="000B131D" w:rsidRPr="005A7BEF" w:rsidRDefault="000B131D" w:rsidP="005A7BEF">
            <w:pPr>
              <w:pStyle w:val="ListParagraph"/>
              <w:numPr>
                <w:ilvl w:val="1"/>
                <w:numId w:val="77"/>
              </w:numPr>
              <w:spacing w:after="0" w:line="240" w:lineRule="auto"/>
              <w:rPr>
                <w:rFonts w:ascii="Arial" w:hAnsi="Arial" w:cs="Arial"/>
                <w:b/>
                <w:sz w:val="18"/>
                <w:szCs w:val="18"/>
              </w:rPr>
            </w:pPr>
            <w:bookmarkStart w:id="176" w:name="_Ref510791840"/>
          </w:p>
        </w:tc>
        <w:bookmarkEnd w:id="176"/>
        <w:tc>
          <w:tcPr>
            <w:tcW w:w="2231" w:type="pct"/>
            <w:gridSpan w:val="3"/>
          </w:tcPr>
          <w:p w14:paraId="691043EA" w14:textId="77777777" w:rsidR="000B131D" w:rsidRPr="005A7BEF" w:rsidRDefault="000B131D" w:rsidP="005A7BEF">
            <w:pPr>
              <w:pStyle w:val="CommentText"/>
              <w:rPr>
                <w:rFonts w:ascii="Arial" w:hAnsi="Arial" w:cs="Arial"/>
                <w:sz w:val="18"/>
                <w:szCs w:val="18"/>
              </w:rPr>
            </w:pPr>
            <w:r w:rsidRPr="005A7BEF">
              <w:rPr>
                <w:rFonts w:ascii="Arial" w:hAnsi="Arial" w:cs="Arial"/>
                <w:sz w:val="18"/>
                <w:szCs w:val="18"/>
              </w:rPr>
              <w:t>Think about your youngest child. Do you sometimes point at an object, say the name to the child, and then ask the child to repeat the word, emphasizing the movements of your lips as you pronounce it?</w:t>
            </w:r>
          </w:p>
        </w:tc>
        <w:tc>
          <w:tcPr>
            <w:tcW w:w="1694" w:type="pct"/>
            <w:gridSpan w:val="4"/>
          </w:tcPr>
          <w:p w14:paraId="300A5DCC" w14:textId="77777777" w:rsidR="000B131D" w:rsidRPr="005A7BEF" w:rsidRDefault="000B131D" w:rsidP="005A7BEF">
            <w:pPr>
              <w:pStyle w:val="ListParagraph"/>
              <w:numPr>
                <w:ilvl w:val="0"/>
                <w:numId w:val="113"/>
              </w:numPr>
              <w:spacing w:after="0" w:line="240" w:lineRule="auto"/>
              <w:rPr>
                <w:rFonts w:ascii="Arial" w:hAnsi="Arial" w:cs="Arial"/>
                <w:sz w:val="18"/>
                <w:szCs w:val="18"/>
              </w:rPr>
            </w:pPr>
            <w:r w:rsidRPr="005A7BEF">
              <w:rPr>
                <w:rFonts w:ascii="Arial" w:hAnsi="Arial" w:cs="Arial"/>
                <w:sz w:val="18"/>
                <w:szCs w:val="18"/>
              </w:rPr>
              <w:t>[ ] Yes</w:t>
            </w:r>
          </w:p>
          <w:p w14:paraId="18BD2345" w14:textId="77777777" w:rsidR="000B131D" w:rsidRPr="005A7BEF" w:rsidRDefault="000B131D" w:rsidP="005A7BEF">
            <w:pPr>
              <w:pStyle w:val="ListParagraph"/>
              <w:numPr>
                <w:ilvl w:val="0"/>
                <w:numId w:val="113"/>
              </w:numPr>
              <w:spacing w:after="0" w:line="240" w:lineRule="auto"/>
              <w:rPr>
                <w:rFonts w:ascii="Arial" w:hAnsi="Arial" w:cs="Arial"/>
                <w:sz w:val="18"/>
                <w:szCs w:val="18"/>
              </w:rPr>
            </w:pPr>
            <w:r w:rsidRPr="005A7BEF">
              <w:rPr>
                <w:rFonts w:ascii="Arial" w:hAnsi="Arial" w:cs="Arial"/>
                <w:sz w:val="18"/>
                <w:szCs w:val="18"/>
              </w:rPr>
              <w:t>[ ] No</w:t>
            </w:r>
          </w:p>
          <w:p w14:paraId="2AFEBE79" w14:textId="77777777" w:rsidR="000B131D" w:rsidRPr="005A7BEF" w:rsidRDefault="000B131D" w:rsidP="005A7BEF">
            <w:pPr>
              <w:pStyle w:val="ListParagraph"/>
              <w:numPr>
                <w:ilvl w:val="0"/>
                <w:numId w:val="113"/>
              </w:numPr>
              <w:spacing w:after="0" w:line="240" w:lineRule="auto"/>
              <w:rPr>
                <w:rFonts w:ascii="Arial" w:hAnsi="Arial" w:cs="Arial"/>
                <w:sz w:val="18"/>
                <w:szCs w:val="18"/>
              </w:rPr>
            </w:pPr>
            <w:r w:rsidRPr="005A7BEF">
              <w:rPr>
                <w:rFonts w:ascii="Arial" w:hAnsi="Arial" w:cs="Arial"/>
                <w:sz w:val="18"/>
                <w:szCs w:val="18"/>
              </w:rPr>
              <w:t>[ ] Somewhat or Maybe</w:t>
            </w:r>
          </w:p>
          <w:p w14:paraId="09DDE879" w14:textId="77777777" w:rsidR="000B131D" w:rsidRPr="005A7BEF" w:rsidRDefault="000B131D" w:rsidP="005A7BEF">
            <w:pPr>
              <w:ind w:left="360"/>
              <w:rPr>
                <w:rFonts w:ascii="Arial" w:hAnsi="Arial" w:cs="Arial"/>
                <w:sz w:val="18"/>
                <w:szCs w:val="18"/>
              </w:rPr>
            </w:pPr>
            <w:r w:rsidRPr="005A7BEF">
              <w:rPr>
                <w:rFonts w:ascii="Arial" w:hAnsi="Arial" w:cs="Arial"/>
                <w:sz w:val="18"/>
                <w:szCs w:val="18"/>
              </w:rPr>
              <w:t>-888. [ ] Don’t remember</w:t>
            </w:r>
          </w:p>
          <w:p w14:paraId="212C2C7F" w14:textId="73F3072A" w:rsidR="000B131D" w:rsidRPr="005A7BEF" w:rsidRDefault="000B131D" w:rsidP="005A7BEF">
            <w:pPr>
              <w:rPr>
                <w:rFonts w:ascii="Arial" w:hAnsi="Arial" w:cs="Arial"/>
                <w:sz w:val="18"/>
                <w:szCs w:val="18"/>
              </w:rPr>
            </w:pPr>
          </w:p>
          <w:p w14:paraId="4D66DA95" w14:textId="7DDC5793" w:rsidR="00224F1B" w:rsidRPr="005A7BEF" w:rsidRDefault="00224F1B" w:rsidP="005A7BEF">
            <w:pPr>
              <w:rPr>
                <w:rFonts w:ascii="Arial" w:hAnsi="Arial" w:cs="Arial"/>
                <w:sz w:val="18"/>
                <w:szCs w:val="18"/>
              </w:rPr>
            </w:pPr>
          </w:p>
          <w:p w14:paraId="09188D41" w14:textId="0DEFAAFE" w:rsidR="00224F1B" w:rsidRPr="005A7BEF" w:rsidRDefault="00224F1B" w:rsidP="005A7BEF">
            <w:pPr>
              <w:rPr>
                <w:rFonts w:ascii="Arial" w:hAnsi="Arial" w:cs="Arial"/>
                <w:sz w:val="18"/>
                <w:szCs w:val="18"/>
              </w:rPr>
            </w:pPr>
          </w:p>
          <w:p w14:paraId="3E7F847A" w14:textId="3D0A0A9F" w:rsidR="00224F1B" w:rsidRPr="005A7BEF" w:rsidRDefault="00224F1B" w:rsidP="005A7BEF">
            <w:pPr>
              <w:rPr>
                <w:rFonts w:ascii="Arial" w:hAnsi="Arial" w:cs="Arial"/>
                <w:sz w:val="18"/>
                <w:szCs w:val="18"/>
              </w:rPr>
            </w:pPr>
          </w:p>
          <w:p w14:paraId="4546487C" w14:textId="345784E7" w:rsidR="00224F1B" w:rsidRPr="005A7BEF" w:rsidRDefault="00224F1B" w:rsidP="005A7BEF">
            <w:pPr>
              <w:rPr>
                <w:rFonts w:ascii="Arial" w:hAnsi="Arial" w:cs="Arial"/>
                <w:sz w:val="18"/>
                <w:szCs w:val="18"/>
              </w:rPr>
            </w:pPr>
          </w:p>
          <w:p w14:paraId="1C92732D" w14:textId="39595659" w:rsidR="00224F1B" w:rsidRPr="005A7BEF" w:rsidRDefault="00224F1B" w:rsidP="005A7BEF">
            <w:pPr>
              <w:rPr>
                <w:rFonts w:ascii="Arial" w:hAnsi="Arial" w:cs="Arial"/>
                <w:sz w:val="18"/>
                <w:szCs w:val="18"/>
              </w:rPr>
            </w:pPr>
          </w:p>
          <w:p w14:paraId="3352555F" w14:textId="77777777" w:rsidR="00224F1B" w:rsidRPr="005A7BEF" w:rsidRDefault="00224F1B" w:rsidP="005A7BEF">
            <w:pPr>
              <w:rPr>
                <w:rFonts w:ascii="Arial" w:hAnsi="Arial" w:cs="Arial"/>
                <w:sz w:val="18"/>
                <w:szCs w:val="18"/>
              </w:rPr>
            </w:pPr>
          </w:p>
          <w:p w14:paraId="36B3C301" w14:textId="77777777" w:rsidR="000B131D" w:rsidRPr="005A7BEF" w:rsidRDefault="000B131D" w:rsidP="005A7BEF">
            <w:pPr>
              <w:rPr>
                <w:rFonts w:ascii="Arial" w:hAnsi="Arial" w:cs="Arial"/>
                <w:sz w:val="18"/>
                <w:szCs w:val="18"/>
              </w:rPr>
            </w:pPr>
          </w:p>
        </w:tc>
        <w:tc>
          <w:tcPr>
            <w:tcW w:w="509" w:type="pct"/>
            <w:gridSpan w:val="4"/>
          </w:tcPr>
          <w:p w14:paraId="294CC00D"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018D40F7" w14:textId="77777777" w:rsidTr="00224F1B">
        <w:trPr>
          <w:trHeight w:val="193"/>
        </w:trPr>
        <w:tc>
          <w:tcPr>
            <w:tcW w:w="5000" w:type="pct"/>
            <w:gridSpan w:val="15"/>
          </w:tcPr>
          <w:p w14:paraId="76D9187C" w14:textId="77777777" w:rsidR="000B131D" w:rsidRPr="005A7BEF" w:rsidRDefault="000B131D" w:rsidP="005A7BEF">
            <w:pPr>
              <w:pStyle w:val="ListParagraph"/>
              <w:numPr>
                <w:ilvl w:val="0"/>
                <w:numId w:val="77"/>
              </w:numPr>
              <w:spacing w:after="0" w:line="240" w:lineRule="auto"/>
              <w:jc w:val="center"/>
              <w:rPr>
                <w:rFonts w:ascii="Arial" w:hAnsi="Arial" w:cs="Arial"/>
                <w:b/>
                <w:sz w:val="18"/>
                <w:szCs w:val="18"/>
              </w:rPr>
            </w:pPr>
            <w:bookmarkStart w:id="177" w:name="_Ref510789992"/>
            <w:bookmarkStart w:id="178" w:name="_Ref511609636"/>
            <w:r w:rsidRPr="005A7BEF">
              <w:rPr>
                <w:rFonts w:ascii="Arial" w:hAnsi="Arial" w:cs="Arial"/>
                <w:b/>
                <w:sz w:val="18"/>
                <w:szCs w:val="18"/>
              </w:rPr>
              <w:lastRenderedPageBreak/>
              <w:t>Beliefs about Child Development</w:t>
            </w:r>
            <w:bookmarkEnd w:id="177"/>
            <w:bookmarkEnd w:id="178"/>
          </w:p>
        </w:tc>
      </w:tr>
      <w:tr w:rsidR="005A7BEF" w:rsidRPr="005A7BEF" w14:paraId="1F302A03" w14:textId="77777777" w:rsidTr="00224F1B">
        <w:trPr>
          <w:trHeight w:val="319"/>
        </w:trPr>
        <w:tc>
          <w:tcPr>
            <w:tcW w:w="5000" w:type="pct"/>
            <w:gridSpan w:val="15"/>
          </w:tcPr>
          <w:p w14:paraId="230202BF" w14:textId="77777777" w:rsidR="000B131D" w:rsidRPr="005A7BEF" w:rsidRDefault="000B131D" w:rsidP="005A7BEF">
            <w:pPr>
              <w:rPr>
                <w:rFonts w:ascii="Arial" w:hAnsi="Arial" w:cs="Arial"/>
                <w:b/>
                <w:i/>
                <w:sz w:val="18"/>
                <w:szCs w:val="18"/>
              </w:rPr>
            </w:pPr>
            <w:r w:rsidRPr="005A7BEF">
              <w:rPr>
                <w:rFonts w:ascii="Arial" w:eastAsia="Arial Unicode MS" w:hAnsi="Arial" w:cs="Arial"/>
                <w:b/>
                <w:i/>
                <w:sz w:val="18"/>
                <w:szCs w:val="18"/>
              </w:rPr>
              <w:t>READ: This part of the questionnaire is going to ask you some questions about your views regarding various milestones in childhood development. There are no trick questions, we just want to know what *you* think.</w:t>
            </w:r>
          </w:p>
        </w:tc>
      </w:tr>
      <w:tr w:rsidR="005A7BEF" w:rsidRPr="005A7BEF" w14:paraId="33C52912" w14:textId="77777777" w:rsidTr="00224F1B">
        <w:trPr>
          <w:trHeight w:val="1183"/>
        </w:trPr>
        <w:tc>
          <w:tcPr>
            <w:tcW w:w="455" w:type="pct"/>
            <w:gridSpan w:val="2"/>
          </w:tcPr>
          <w:p w14:paraId="15C88527" w14:textId="77777777" w:rsidR="000B131D" w:rsidRPr="005A7BEF" w:rsidRDefault="000B131D" w:rsidP="005A7BEF">
            <w:pPr>
              <w:numPr>
                <w:ilvl w:val="1"/>
                <w:numId w:val="77"/>
              </w:numPr>
              <w:rPr>
                <w:rFonts w:ascii="Arial" w:hAnsi="Arial" w:cs="Arial"/>
                <w:b/>
                <w:sz w:val="18"/>
                <w:szCs w:val="18"/>
              </w:rPr>
            </w:pPr>
          </w:p>
        </w:tc>
        <w:tc>
          <w:tcPr>
            <w:tcW w:w="2355" w:type="pct"/>
            <w:gridSpan w:val="7"/>
          </w:tcPr>
          <w:p w14:paraId="48A8F302" w14:textId="77777777" w:rsidR="000B131D" w:rsidRPr="005A7BEF" w:rsidRDefault="000B131D" w:rsidP="005A7BEF">
            <w:pPr>
              <w:jc w:val="both"/>
              <w:rPr>
                <w:rFonts w:ascii="Arial" w:eastAsia="Arial Unicode MS" w:hAnsi="Arial" w:cs="Arial"/>
                <w:sz w:val="18"/>
                <w:szCs w:val="18"/>
              </w:rPr>
            </w:pPr>
            <w:r w:rsidRPr="005A7BEF">
              <w:rPr>
                <w:rFonts w:ascii="Arial" w:hAnsi="Arial" w:cs="Arial"/>
                <w:sz w:val="18"/>
                <w:szCs w:val="18"/>
              </w:rPr>
              <w:t xml:space="preserve">Think about children from the time they are born till they reach school age. </w:t>
            </w:r>
            <w:r w:rsidRPr="005A7BEF">
              <w:rPr>
                <w:rFonts w:ascii="Arial" w:eastAsia="Arial Unicode MS" w:hAnsi="Arial" w:cs="Arial"/>
                <w:sz w:val="18"/>
                <w:szCs w:val="18"/>
              </w:rPr>
              <w:t>At what age does a baby’s or child’s brain begin to develop and learn?</w:t>
            </w:r>
          </w:p>
        </w:tc>
        <w:tc>
          <w:tcPr>
            <w:tcW w:w="1888" w:type="pct"/>
            <w:gridSpan w:val="4"/>
          </w:tcPr>
          <w:p w14:paraId="147F8103"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[__]__] years [__]__] months</w:t>
            </w:r>
          </w:p>
          <w:p w14:paraId="7A8513D2"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 xml:space="preserve">    -888 if don’t know</w:t>
            </w:r>
          </w:p>
        </w:tc>
        <w:tc>
          <w:tcPr>
            <w:tcW w:w="302" w:type="pct"/>
            <w:gridSpan w:val="2"/>
          </w:tcPr>
          <w:p w14:paraId="5E566748" w14:textId="77777777" w:rsidR="000B131D" w:rsidRPr="005A7BEF" w:rsidRDefault="000B131D" w:rsidP="005A7BEF">
            <w:pPr>
              <w:rPr>
                <w:rFonts w:ascii="Arial" w:hAnsi="Arial" w:cs="Arial"/>
                <w:b/>
                <w:sz w:val="18"/>
                <w:szCs w:val="18"/>
              </w:rPr>
            </w:pPr>
          </w:p>
        </w:tc>
      </w:tr>
      <w:tr w:rsidR="005A7BEF" w:rsidRPr="005A7BEF" w14:paraId="24F0E50D" w14:textId="77777777" w:rsidTr="00224F1B">
        <w:trPr>
          <w:trHeight w:val="1183"/>
        </w:trPr>
        <w:tc>
          <w:tcPr>
            <w:tcW w:w="455" w:type="pct"/>
            <w:gridSpan w:val="2"/>
          </w:tcPr>
          <w:p w14:paraId="2DC5714E" w14:textId="77777777" w:rsidR="000B131D" w:rsidRPr="005A7BEF" w:rsidRDefault="000B131D" w:rsidP="005A7BEF">
            <w:pPr>
              <w:numPr>
                <w:ilvl w:val="1"/>
                <w:numId w:val="77"/>
              </w:numPr>
              <w:rPr>
                <w:rFonts w:ascii="Arial" w:hAnsi="Arial" w:cs="Arial"/>
                <w:b/>
                <w:sz w:val="18"/>
                <w:szCs w:val="18"/>
              </w:rPr>
            </w:pPr>
          </w:p>
        </w:tc>
        <w:tc>
          <w:tcPr>
            <w:tcW w:w="2355" w:type="pct"/>
            <w:gridSpan w:val="7"/>
          </w:tcPr>
          <w:p w14:paraId="0A98880B" w14:textId="77777777" w:rsidR="000B131D" w:rsidRPr="005A7BEF" w:rsidRDefault="000B131D" w:rsidP="005A7BEF">
            <w:pPr>
              <w:jc w:val="both"/>
              <w:rPr>
                <w:rFonts w:ascii="Arial" w:eastAsia="Arial Unicode MS" w:hAnsi="Arial" w:cs="Arial"/>
                <w:sz w:val="18"/>
                <w:szCs w:val="18"/>
              </w:rPr>
            </w:pPr>
            <w:r w:rsidRPr="005A7BEF">
              <w:rPr>
                <w:rFonts w:ascii="Arial" w:hAnsi="Arial" w:cs="Arial"/>
                <w:sz w:val="18"/>
                <w:szCs w:val="18"/>
              </w:rPr>
              <w:t xml:space="preserve">Think about children from the time they are born till they reach school age. </w:t>
            </w:r>
            <w:r w:rsidRPr="005A7BEF">
              <w:rPr>
                <w:rFonts w:ascii="Arial" w:eastAsia="Arial Unicode MS" w:hAnsi="Arial" w:cs="Arial"/>
                <w:sz w:val="18"/>
                <w:szCs w:val="18"/>
              </w:rPr>
              <w:t>At what age do babies or children begin to make noises or babble in response to someone talking to them?</w:t>
            </w:r>
          </w:p>
        </w:tc>
        <w:tc>
          <w:tcPr>
            <w:tcW w:w="1888" w:type="pct"/>
            <w:gridSpan w:val="4"/>
          </w:tcPr>
          <w:p w14:paraId="18A7C525"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[__]__] years [__]__] months</w:t>
            </w:r>
          </w:p>
          <w:p w14:paraId="7742EA4A"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 xml:space="preserve">    -888 if don’t know</w:t>
            </w:r>
          </w:p>
        </w:tc>
        <w:tc>
          <w:tcPr>
            <w:tcW w:w="302" w:type="pct"/>
            <w:gridSpan w:val="2"/>
          </w:tcPr>
          <w:p w14:paraId="5D230E85" w14:textId="77777777" w:rsidR="000B131D" w:rsidRPr="005A7BEF" w:rsidRDefault="000B131D" w:rsidP="005A7BEF">
            <w:pPr>
              <w:rPr>
                <w:rFonts w:ascii="Arial" w:hAnsi="Arial" w:cs="Arial"/>
                <w:b/>
                <w:sz w:val="18"/>
                <w:szCs w:val="18"/>
              </w:rPr>
            </w:pPr>
          </w:p>
        </w:tc>
      </w:tr>
      <w:tr w:rsidR="005A7BEF" w:rsidRPr="005A7BEF" w14:paraId="0216485E" w14:textId="77777777" w:rsidTr="00224F1B">
        <w:trPr>
          <w:trHeight w:val="1183"/>
        </w:trPr>
        <w:tc>
          <w:tcPr>
            <w:tcW w:w="455" w:type="pct"/>
            <w:gridSpan w:val="2"/>
          </w:tcPr>
          <w:p w14:paraId="488FEA4E" w14:textId="77777777" w:rsidR="000B131D" w:rsidRPr="005A7BEF" w:rsidRDefault="000B131D" w:rsidP="005A7BEF">
            <w:pPr>
              <w:numPr>
                <w:ilvl w:val="1"/>
                <w:numId w:val="77"/>
              </w:numPr>
              <w:rPr>
                <w:rFonts w:ascii="Arial" w:hAnsi="Arial" w:cs="Arial"/>
                <w:b/>
                <w:sz w:val="18"/>
                <w:szCs w:val="18"/>
              </w:rPr>
            </w:pPr>
          </w:p>
        </w:tc>
        <w:tc>
          <w:tcPr>
            <w:tcW w:w="2355" w:type="pct"/>
            <w:gridSpan w:val="7"/>
          </w:tcPr>
          <w:p w14:paraId="541C9038" w14:textId="77777777" w:rsidR="000B131D" w:rsidRPr="005A7BEF" w:rsidRDefault="000B131D" w:rsidP="005A7BEF">
            <w:pPr>
              <w:jc w:val="both"/>
              <w:rPr>
                <w:rFonts w:ascii="Arial" w:eastAsia="Arial Unicode MS" w:hAnsi="Arial" w:cs="Arial"/>
                <w:sz w:val="18"/>
                <w:szCs w:val="18"/>
              </w:rPr>
            </w:pPr>
            <w:r w:rsidRPr="005A7BEF">
              <w:rPr>
                <w:rFonts w:ascii="Arial" w:hAnsi="Arial" w:cs="Arial"/>
                <w:sz w:val="18"/>
                <w:szCs w:val="18"/>
              </w:rPr>
              <w:t xml:space="preserve">Think about children from the time they are born till they reach school age. </w:t>
            </w:r>
            <w:r w:rsidRPr="005A7BEF">
              <w:rPr>
                <w:rFonts w:ascii="Arial" w:eastAsia="Arial Unicode MS" w:hAnsi="Arial" w:cs="Arial"/>
                <w:sz w:val="18"/>
                <w:szCs w:val="18"/>
              </w:rPr>
              <w:t>At what age do babies or children begin to say meaningful words?</w:t>
            </w:r>
          </w:p>
        </w:tc>
        <w:tc>
          <w:tcPr>
            <w:tcW w:w="1888" w:type="pct"/>
            <w:gridSpan w:val="4"/>
          </w:tcPr>
          <w:p w14:paraId="66D5A509"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[__]__] years [__]__] months</w:t>
            </w:r>
          </w:p>
          <w:p w14:paraId="2D292B4E"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 xml:space="preserve">    -888 if don’t know</w:t>
            </w:r>
          </w:p>
        </w:tc>
        <w:tc>
          <w:tcPr>
            <w:tcW w:w="302" w:type="pct"/>
            <w:gridSpan w:val="2"/>
          </w:tcPr>
          <w:p w14:paraId="1F6F0B6E" w14:textId="77777777" w:rsidR="000B131D" w:rsidRPr="005A7BEF" w:rsidRDefault="000B131D" w:rsidP="005A7BEF">
            <w:pPr>
              <w:rPr>
                <w:rFonts w:ascii="Arial" w:hAnsi="Arial" w:cs="Arial"/>
                <w:b/>
                <w:sz w:val="18"/>
                <w:szCs w:val="18"/>
              </w:rPr>
            </w:pPr>
          </w:p>
        </w:tc>
      </w:tr>
      <w:tr w:rsidR="005A7BEF" w:rsidRPr="005A7BEF" w14:paraId="147874E1" w14:textId="77777777" w:rsidTr="00224F1B">
        <w:trPr>
          <w:trHeight w:val="1183"/>
        </w:trPr>
        <w:tc>
          <w:tcPr>
            <w:tcW w:w="455" w:type="pct"/>
            <w:gridSpan w:val="2"/>
          </w:tcPr>
          <w:p w14:paraId="2BE2E39D" w14:textId="77777777" w:rsidR="000B131D" w:rsidRPr="005A7BEF" w:rsidRDefault="000B131D" w:rsidP="005A7BEF">
            <w:pPr>
              <w:numPr>
                <w:ilvl w:val="1"/>
                <w:numId w:val="77"/>
              </w:numPr>
              <w:rPr>
                <w:rFonts w:ascii="Arial" w:hAnsi="Arial" w:cs="Arial"/>
                <w:b/>
                <w:sz w:val="18"/>
                <w:szCs w:val="18"/>
              </w:rPr>
            </w:pPr>
          </w:p>
        </w:tc>
        <w:tc>
          <w:tcPr>
            <w:tcW w:w="2355" w:type="pct"/>
            <w:gridSpan w:val="7"/>
          </w:tcPr>
          <w:p w14:paraId="3A42D0FC" w14:textId="77777777" w:rsidR="000B131D" w:rsidRPr="005A7BEF" w:rsidRDefault="000B131D" w:rsidP="005A7BEF">
            <w:pPr>
              <w:jc w:val="both"/>
              <w:rPr>
                <w:rFonts w:ascii="Arial" w:eastAsia="Arial Unicode MS" w:hAnsi="Arial" w:cs="Arial"/>
                <w:sz w:val="18"/>
                <w:szCs w:val="18"/>
              </w:rPr>
            </w:pPr>
            <w:r w:rsidRPr="005A7BEF">
              <w:rPr>
                <w:rFonts w:ascii="Arial" w:hAnsi="Arial" w:cs="Arial"/>
                <w:sz w:val="18"/>
                <w:szCs w:val="18"/>
              </w:rPr>
              <w:t xml:space="preserve">Think about children from the time they are born till they reach school age. </w:t>
            </w:r>
            <w:r w:rsidRPr="005A7BEF">
              <w:rPr>
                <w:rFonts w:ascii="Arial" w:eastAsia="Arial Unicode MS" w:hAnsi="Arial" w:cs="Arial"/>
                <w:sz w:val="18"/>
                <w:szCs w:val="18"/>
              </w:rPr>
              <w:t>At what age should mothers begin to talk to babies or children?</w:t>
            </w:r>
          </w:p>
        </w:tc>
        <w:tc>
          <w:tcPr>
            <w:tcW w:w="1888" w:type="pct"/>
            <w:gridSpan w:val="4"/>
          </w:tcPr>
          <w:p w14:paraId="305820F3"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[__]__] years [__]__] months</w:t>
            </w:r>
          </w:p>
          <w:p w14:paraId="3FF4D61B"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 xml:space="preserve">    -888 if don’t know</w:t>
            </w:r>
          </w:p>
        </w:tc>
        <w:tc>
          <w:tcPr>
            <w:tcW w:w="302" w:type="pct"/>
            <w:gridSpan w:val="2"/>
          </w:tcPr>
          <w:p w14:paraId="2EC69CC1" w14:textId="77777777" w:rsidR="000B131D" w:rsidRPr="005A7BEF" w:rsidRDefault="000B131D" w:rsidP="005A7BEF">
            <w:pPr>
              <w:rPr>
                <w:rFonts w:ascii="Arial" w:hAnsi="Arial" w:cs="Arial"/>
                <w:b/>
                <w:sz w:val="18"/>
                <w:szCs w:val="18"/>
              </w:rPr>
            </w:pPr>
          </w:p>
        </w:tc>
      </w:tr>
      <w:tr w:rsidR="005A7BEF" w:rsidRPr="005A7BEF" w14:paraId="6C19AF18" w14:textId="77777777" w:rsidTr="00224F1B">
        <w:trPr>
          <w:trHeight w:val="660"/>
        </w:trPr>
        <w:tc>
          <w:tcPr>
            <w:tcW w:w="455" w:type="pct"/>
            <w:gridSpan w:val="2"/>
          </w:tcPr>
          <w:p w14:paraId="6C288A44" w14:textId="77777777" w:rsidR="000B131D" w:rsidRPr="005A7BEF" w:rsidRDefault="000B131D" w:rsidP="005A7BEF">
            <w:pPr>
              <w:numPr>
                <w:ilvl w:val="1"/>
                <w:numId w:val="77"/>
              </w:numPr>
              <w:rPr>
                <w:rFonts w:ascii="Arial" w:hAnsi="Arial" w:cs="Arial"/>
                <w:b/>
                <w:sz w:val="18"/>
                <w:szCs w:val="18"/>
              </w:rPr>
            </w:pPr>
          </w:p>
        </w:tc>
        <w:tc>
          <w:tcPr>
            <w:tcW w:w="2355" w:type="pct"/>
            <w:gridSpan w:val="7"/>
          </w:tcPr>
          <w:p w14:paraId="6A4D4B30" w14:textId="77777777" w:rsidR="000B131D" w:rsidRPr="005A7BEF" w:rsidRDefault="000B131D" w:rsidP="005A7BEF">
            <w:pPr>
              <w:widowControl w:val="0"/>
              <w:autoSpaceDE w:val="0"/>
              <w:autoSpaceDN w:val="0"/>
              <w:adjustRightInd w:val="0"/>
              <w:rPr>
                <w:rFonts w:ascii="Arial" w:hAnsi="Arial" w:cs="Arial"/>
                <w:sz w:val="18"/>
                <w:szCs w:val="18"/>
              </w:rPr>
            </w:pPr>
            <w:r w:rsidRPr="005A7BEF">
              <w:rPr>
                <w:rFonts w:ascii="Arial" w:eastAsia="Arial Unicode MS" w:hAnsi="Arial" w:cs="Arial"/>
                <w:sz w:val="18"/>
                <w:szCs w:val="18"/>
              </w:rPr>
              <w:t>In your opinion, is it important for a parent to sing songs to a baby or child t</w:t>
            </w:r>
            <w:r w:rsidRPr="005A7BEF">
              <w:rPr>
                <w:rFonts w:ascii="Arial" w:hAnsi="Arial" w:cs="Arial"/>
                <w:sz w:val="18"/>
                <w:szCs w:val="18"/>
              </w:rPr>
              <w:t>o help in the development of the brain of the baby or child</w:t>
            </w:r>
            <w:r w:rsidRPr="005A7BEF">
              <w:rPr>
                <w:rFonts w:ascii="Arial" w:eastAsia="Arial Unicode MS" w:hAnsi="Arial" w:cs="Arial"/>
                <w:sz w:val="18"/>
                <w:szCs w:val="18"/>
              </w:rPr>
              <w:t>?</w:t>
            </w:r>
          </w:p>
        </w:tc>
        <w:tc>
          <w:tcPr>
            <w:tcW w:w="1888" w:type="pct"/>
            <w:gridSpan w:val="4"/>
          </w:tcPr>
          <w:p w14:paraId="324A4D46" w14:textId="77777777" w:rsidR="000B131D" w:rsidRPr="005A7BEF" w:rsidRDefault="000B131D" w:rsidP="005A7BEF">
            <w:pPr>
              <w:pStyle w:val="ListParagraph"/>
              <w:numPr>
                <w:ilvl w:val="0"/>
                <w:numId w:val="115"/>
              </w:numPr>
              <w:spacing w:after="0" w:line="240" w:lineRule="auto"/>
              <w:rPr>
                <w:rFonts w:ascii="Arial" w:hAnsi="Arial" w:cs="Arial"/>
                <w:sz w:val="18"/>
                <w:szCs w:val="18"/>
              </w:rPr>
            </w:pPr>
            <w:r w:rsidRPr="005A7BEF">
              <w:rPr>
                <w:rFonts w:ascii="Arial" w:hAnsi="Arial" w:cs="Arial"/>
                <w:sz w:val="18"/>
                <w:szCs w:val="18"/>
              </w:rPr>
              <w:t>[ ] Yes</w:t>
            </w:r>
          </w:p>
          <w:p w14:paraId="6783524A" w14:textId="77777777" w:rsidR="000B131D" w:rsidRPr="005A7BEF" w:rsidRDefault="000B131D" w:rsidP="005A7BEF">
            <w:pPr>
              <w:pStyle w:val="ListParagraph"/>
              <w:numPr>
                <w:ilvl w:val="0"/>
                <w:numId w:val="115"/>
              </w:numPr>
              <w:spacing w:after="0" w:line="240" w:lineRule="auto"/>
              <w:rPr>
                <w:rFonts w:ascii="Arial" w:hAnsi="Arial" w:cs="Arial"/>
                <w:sz w:val="18"/>
                <w:szCs w:val="18"/>
              </w:rPr>
            </w:pPr>
            <w:r w:rsidRPr="005A7BEF">
              <w:rPr>
                <w:rFonts w:ascii="Arial" w:hAnsi="Arial" w:cs="Arial"/>
                <w:sz w:val="18"/>
                <w:szCs w:val="18"/>
              </w:rPr>
              <w:t>[ ] No</w:t>
            </w:r>
            <w:r w:rsidRPr="005A7BEF">
              <w:rPr>
                <w:rFonts w:ascii="Arial" w:hAnsi="Arial" w:cs="Arial"/>
                <w:sz w:val="18"/>
                <w:szCs w:val="18"/>
              </w:rPr>
              <w:sym w:font="Wingdings" w:char="F0E0"/>
            </w:r>
            <w:r w:rsidRPr="005A7BEF">
              <w:rPr>
                <w:rFonts w:ascii="Arial" w:hAnsi="Arial" w:cs="Arial"/>
                <w:sz w:val="18"/>
                <w:szCs w:val="18"/>
              </w:rPr>
              <w:t xml:space="preserve"> </w:t>
            </w:r>
            <w:r w:rsidRPr="005A7BEF">
              <w:rPr>
                <w:rFonts w:ascii="Arial" w:hAnsi="Arial" w:cs="Arial"/>
                <w:b/>
                <w:sz w:val="18"/>
                <w:szCs w:val="18"/>
              </w:rPr>
              <w:fldChar w:fldCharType="begin"/>
            </w:r>
            <w:r w:rsidRPr="005A7BEF">
              <w:rPr>
                <w:rFonts w:ascii="Arial" w:hAnsi="Arial" w:cs="Arial"/>
                <w:b/>
                <w:sz w:val="18"/>
                <w:szCs w:val="18"/>
              </w:rPr>
              <w:instrText xml:space="preserve"> REF _Ref511869648 \r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D.7</w:t>
            </w:r>
            <w:r w:rsidRPr="005A7BEF">
              <w:rPr>
                <w:rFonts w:ascii="Arial" w:hAnsi="Arial" w:cs="Arial"/>
                <w:b/>
                <w:sz w:val="18"/>
                <w:szCs w:val="18"/>
              </w:rPr>
              <w:fldChar w:fldCharType="end"/>
            </w:r>
          </w:p>
        </w:tc>
        <w:tc>
          <w:tcPr>
            <w:tcW w:w="302" w:type="pct"/>
            <w:gridSpan w:val="2"/>
          </w:tcPr>
          <w:p w14:paraId="33F8D53F" w14:textId="77777777" w:rsidR="000B131D" w:rsidRPr="005A7BEF" w:rsidRDefault="000B131D" w:rsidP="005A7BEF">
            <w:pPr>
              <w:rPr>
                <w:rFonts w:ascii="Arial" w:hAnsi="Arial" w:cs="Arial"/>
                <w:b/>
                <w:sz w:val="18"/>
                <w:szCs w:val="18"/>
              </w:rPr>
            </w:pPr>
          </w:p>
        </w:tc>
      </w:tr>
      <w:tr w:rsidR="005A7BEF" w:rsidRPr="005A7BEF" w14:paraId="4531522F" w14:textId="77777777" w:rsidTr="00224F1B">
        <w:trPr>
          <w:trHeight w:val="660"/>
        </w:trPr>
        <w:tc>
          <w:tcPr>
            <w:tcW w:w="455" w:type="pct"/>
            <w:gridSpan w:val="2"/>
          </w:tcPr>
          <w:p w14:paraId="305F2A6C" w14:textId="77777777" w:rsidR="000B131D" w:rsidRPr="005A7BEF" w:rsidRDefault="000B131D" w:rsidP="005A7BEF">
            <w:pPr>
              <w:numPr>
                <w:ilvl w:val="1"/>
                <w:numId w:val="77"/>
              </w:numPr>
              <w:rPr>
                <w:rFonts w:ascii="Arial" w:hAnsi="Arial" w:cs="Arial"/>
                <w:b/>
                <w:sz w:val="18"/>
                <w:szCs w:val="18"/>
              </w:rPr>
            </w:pPr>
          </w:p>
        </w:tc>
        <w:tc>
          <w:tcPr>
            <w:tcW w:w="2355" w:type="pct"/>
            <w:gridSpan w:val="7"/>
          </w:tcPr>
          <w:p w14:paraId="4DEB5111" w14:textId="77777777" w:rsidR="000B131D" w:rsidRPr="005A7BEF" w:rsidRDefault="000B131D" w:rsidP="005A7BEF">
            <w:pPr>
              <w:widowControl w:val="0"/>
              <w:autoSpaceDE w:val="0"/>
              <w:autoSpaceDN w:val="0"/>
              <w:adjustRightInd w:val="0"/>
              <w:rPr>
                <w:rFonts w:ascii="Arial" w:hAnsi="Arial" w:cs="Arial"/>
                <w:sz w:val="18"/>
                <w:szCs w:val="18"/>
              </w:rPr>
            </w:pPr>
            <w:r w:rsidRPr="005A7BEF">
              <w:rPr>
                <w:rFonts w:ascii="Arial" w:hAnsi="Arial" w:cs="Arial"/>
                <w:sz w:val="18"/>
                <w:szCs w:val="18"/>
              </w:rPr>
              <w:t xml:space="preserve">Think about children from the time they are born till they reach school age. </w:t>
            </w:r>
            <w:r w:rsidRPr="005A7BEF">
              <w:rPr>
                <w:rFonts w:ascii="Arial" w:eastAsia="Arial Unicode MS" w:hAnsi="Arial" w:cs="Arial"/>
                <w:sz w:val="18"/>
                <w:szCs w:val="18"/>
              </w:rPr>
              <w:t>In your opinion, at what age is it important for a parent to start singing songs to a baby or child t</w:t>
            </w:r>
            <w:r w:rsidRPr="005A7BEF">
              <w:rPr>
                <w:rFonts w:ascii="Arial" w:hAnsi="Arial" w:cs="Arial"/>
                <w:sz w:val="18"/>
                <w:szCs w:val="18"/>
              </w:rPr>
              <w:t>o help in the development of the brain of the baby or child</w:t>
            </w:r>
            <w:r w:rsidRPr="005A7BEF">
              <w:rPr>
                <w:rFonts w:ascii="Arial" w:eastAsia="Arial Unicode MS" w:hAnsi="Arial" w:cs="Arial"/>
                <w:sz w:val="18"/>
                <w:szCs w:val="18"/>
              </w:rPr>
              <w:t>?</w:t>
            </w:r>
          </w:p>
        </w:tc>
        <w:tc>
          <w:tcPr>
            <w:tcW w:w="1888" w:type="pct"/>
            <w:gridSpan w:val="4"/>
          </w:tcPr>
          <w:p w14:paraId="5791DF3A"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[__]__] years [__]__] months</w:t>
            </w:r>
          </w:p>
          <w:p w14:paraId="122D9D0C" w14:textId="77777777" w:rsidR="000B131D" w:rsidRPr="005A7BEF" w:rsidRDefault="000B131D" w:rsidP="005A7BEF">
            <w:pPr>
              <w:rPr>
                <w:rFonts w:ascii="Arial" w:hAnsi="Arial" w:cs="Arial"/>
                <w:sz w:val="18"/>
                <w:szCs w:val="18"/>
              </w:rPr>
            </w:pPr>
            <w:r w:rsidRPr="005A7BEF">
              <w:rPr>
                <w:rFonts w:ascii="Arial" w:hAnsi="Arial" w:cs="Arial"/>
                <w:sz w:val="18"/>
                <w:szCs w:val="18"/>
              </w:rPr>
              <w:t xml:space="preserve">    -888 if don’t know</w:t>
            </w:r>
          </w:p>
          <w:p w14:paraId="7AEE9B30" w14:textId="77777777" w:rsidR="000B131D" w:rsidRPr="005A7BEF" w:rsidRDefault="000B131D" w:rsidP="005A7BEF">
            <w:pPr>
              <w:rPr>
                <w:rFonts w:ascii="Arial" w:hAnsi="Arial" w:cs="Arial"/>
                <w:b/>
                <w:sz w:val="18"/>
                <w:szCs w:val="18"/>
              </w:rPr>
            </w:pPr>
          </w:p>
        </w:tc>
        <w:tc>
          <w:tcPr>
            <w:tcW w:w="302" w:type="pct"/>
            <w:gridSpan w:val="2"/>
          </w:tcPr>
          <w:p w14:paraId="2EC48BBB" w14:textId="77777777" w:rsidR="000B131D" w:rsidRPr="005A7BEF" w:rsidRDefault="000B131D" w:rsidP="005A7BEF">
            <w:pPr>
              <w:rPr>
                <w:rFonts w:ascii="Arial" w:hAnsi="Arial" w:cs="Arial"/>
                <w:b/>
                <w:sz w:val="18"/>
                <w:szCs w:val="18"/>
              </w:rPr>
            </w:pPr>
          </w:p>
        </w:tc>
      </w:tr>
      <w:tr w:rsidR="005A7BEF" w:rsidRPr="005A7BEF" w14:paraId="7FBDCD4A" w14:textId="77777777" w:rsidTr="00224F1B">
        <w:trPr>
          <w:trHeight w:val="660"/>
        </w:trPr>
        <w:tc>
          <w:tcPr>
            <w:tcW w:w="455" w:type="pct"/>
            <w:gridSpan w:val="2"/>
          </w:tcPr>
          <w:p w14:paraId="102AB955" w14:textId="77777777" w:rsidR="000B131D" w:rsidRPr="005A7BEF" w:rsidRDefault="000B131D" w:rsidP="005A7BEF">
            <w:pPr>
              <w:numPr>
                <w:ilvl w:val="1"/>
                <w:numId w:val="77"/>
              </w:numPr>
              <w:rPr>
                <w:rFonts w:ascii="Arial" w:hAnsi="Arial" w:cs="Arial"/>
                <w:b/>
                <w:sz w:val="18"/>
                <w:szCs w:val="18"/>
              </w:rPr>
            </w:pPr>
            <w:bookmarkStart w:id="179" w:name="_Ref511869648"/>
          </w:p>
        </w:tc>
        <w:bookmarkEnd w:id="179"/>
        <w:tc>
          <w:tcPr>
            <w:tcW w:w="2355" w:type="pct"/>
            <w:gridSpan w:val="7"/>
          </w:tcPr>
          <w:p w14:paraId="5214A6B4" w14:textId="77777777" w:rsidR="000B131D" w:rsidRPr="005A7BEF" w:rsidRDefault="000B131D" w:rsidP="005A7BEF">
            <w:pPr>
              <w:widowControl w:val="0"/>
              <w:autoSpaceDE w:val="0"/>
              <w:autoSpaceDN w:val="0"/>
              <w:adjustRightInd w:val="0"/>
              <w:rPr>
                <w:rFonts w:ascii="Arial" w:eastAsia="Arial Unicode MS" w:hAnsi="Arial" w:cs="Arial"/>
                <w:sz w:val="18"/>
                <w:szCs w:val="18"/>
              </w:rPr>
            </w:pPr>
            <w:r w:rsidRPr="005A7BEF">
              <w:rPr>
                <w:rFonts w:ascii="Arial" w:eastAsia="Arial Unicode MS" w:hAnsi="Arial" w:cs="Arial"/>
                <w:sz w:val="18"/>
                <w:szCs w:val="18"/>
              </w:rPr>
              <w:t>In your opinion, is it important for a parent to tell stories to a baby or child t</w:t>
            </w:r>
            <w:r w:rsidRPr="005A7BEF">
              <w:rPr>
                <w:rFonts w:ascii="Arial" w:hAnsi="Arial" w:cs="Arial"/>
                <w:sz w:val="18"/>
                <w:szCs w:val="18"/>
              </w:rPr>
              <w:t>o help in the development of the brain of the baby or child</w:t>
            </w:r>
            <w:r w:rsidRPr="005A7BEF">
              <w:rPr>
                <w:rFonts w:ascii="Arial" w:eastAsia="Arial Unicode MS" w:hAnsi="Arial" w:cs="Arial"/>
                <w:sz w:val="18"/>
                <w:szCs w:val="18"/>
              </w:rPr>
              <w:t xml:space="preserve">? </w:t>
            </w:r>
          </w:p>
          <w:p w14:paraId="7D4C2366" w14:textId="77777777" w:rsidR="000B131D" w:rsidRPr="005A7BEF" w:rsidRDefault="000B131D" w:rsidP="005A7BEF">
            <w:pPr>
              <w:widowControl w:val="0"/>
              <w:autoSpaceDE w:val="0"/>
              <w:autoSpaceDN w:val="0"/>
              <w:adjustRightInd w:val="0"/>
              <w:rPr>
                <w:rFonts w:ascii="Arial" w:eastAsia="Arial Unicode MS" w:hAnsi="Arial" w:cs="Arial"/>
                <w:sz w:val="18"/>
                <w:szCs w:val="18"/>
              </w:rPr>
            </w:pPr>
          </w:p>
          <w:p w14:paraId="6CF7025A" w14:textId="77777777" w:rsidR="000B131D" w:rsidRPr="005A7BEF" w:rsidRDefault="000B131D" w:rsidP="005A7BEF">
            <w:pPr>
              <w:widowControl w:val="0"/>
              <w:autoSpaceDE w:val="0"/>
              <w:autoSpaceDN w:val="0"/>
              <w:adjustRightInd w:val="0"/>
              <w:rPr>
                <w:rFonts w:ascii="Arial" w:hAnsi="Arial" w:cs="Arial"/>
                <w:sz w:val="18"/>
                <w:szCs w:val="18"/>
              </w:rPr>
            </w:pPr>
          </w:p>
        </w:tc>
        <w:tc>
          <w:tcPr>
            <w:tcW w:w="1888" w:type="pct"/>
            <w:gridSpan w:val="4"/>
          </w:tcPr>
          <w:p w14:paraId="5B22321A" w14:textId="77777777" w:rsidR="000B131D" w:rsidRPr="005A7BEF" w:rsidRDefault="000B131D" w:rsidP="005A7BEF">
            <w:pPr>
              <w:pStyle w:val="ListParagraph"/>
              <w:numPr>
                <w:ilvl w:val="0"/>
                <w:numId w:val="116"/>
              </w:numPr>
              <w:spacing w:after="0" w:line="240" w:lineRule="auto"/>
              <w:rPr>
                <w:rFonts w:ascii="Arial" w:hAnsi="Arial" w:cs="Arial"/>
                <w:sz w:val="18"/>
                <w:szCs w:val="18"/>
              </w:rPr>
            </w:pPr>
            <w:r w:rsidRPr="005A7BEF">
              <w:rPr>
                <w:rFonts w:ascii="Arial" w:hAnsi="Arial" w:cs="Arial"/>
                <w:sz w:val="18"/>
                <w:szCs w:val="18"/>
              </w:rPr>
              <w:t>[ ] Yes</w:t>
            </w:r>
          </w:p>
          <w:p w14:paraId="49E8EF94" w14:textId="77777777" w:rsidR="000B131D" w:rsidRPr="005A7BEF" w:rsidRDefault="000B131D" w:rsidP="005A7BEF">
            <w:pPr>
              <w:pStyle w:val="ListParagraph"/>
              <w:numPr>
                <w:ilvl w:val="0"/>
                <w:numId w:val="115"/>
              </w:numPr>
              <w:spacing w:after="0" w:line="240" w:lineRule="auto"/>
              <w:rPr>
                <w:rFonts w:ascii="Arial" w:hAnsi="Arial" w:cs="Arial"/>
                <w:sz w:val="18"/>
                <w:szCs w:val="18"/>
              </w:rPr>
            </w:pPr>
            <w:r w:rsidRPr="005A7BEF">
              <w:rPr>
                <w:rFonts w:ascii="Arial" w:hAnsi="Arial" w:cs="Arial"/>
                <w:sz w:val="18"/>
                <w:szCs w:val="18"/>
              </w:rPr>
              <w:t>[ ] No</w:t>
            </w:r>
            <w:r w:rsidRPr="005A7BEF">
              <w:rPr>
                <w:rFonts w:ascii="Arial" w:hAnsi="Arial" w:cs="Arial"/>
                <w:sz w:val="18"/>
                <w:szCs w:val="18"/>
              </w:rPr>
              <w:sym w:font="Wingdings" w:char="F0E0"/>
            </w:r>
            <w:r w:rsidRPr="005A7BEF">
              <w:rPr>
                <w:rFonts w:ascii="Arial" w:hAnsi="Arial" w:cs="Arial"/>
                <w:sz w:val="18"/>
                <w:szCs w:val="18"/>
              </w:rPr>
              <w:t xml:space="preserve">  </w:t>
            </w:r>
            <w:r w:rsidRPr="005A7BEF">
              <w:rPr>
                <w:rFonts w:ascii="Arial" w:hAnsi="Arial" w:cs="Arial"/>
                <w:b/>
                <w:sz w:val="18"/>
                <w:szCs w:val="18"/>
              </w:rPr>
              <w:fldChar w:fldCharType="begin"/>
            </w:r>
            <w:r w:rsidRPr="005A7BEF">
              <w:rPr>
                <w:rFonts w:ascii="Arial" w:hAnsi="Arial" w:cs="Arial"/>
                <w:b/>
                <w:sz w:val="18"/>
                <w:szCs w:val="18"/>
              </w:rPr>
              <w:instrText xml:space="preserve"> REF _Ref511869958 \r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D.9</w:t>
            </w:r>
            <w:r w:rsidRPr="005A7BEF">
              <w:rPr>
                <w:rFonts w:ascii="Arial" w:hAnsi="Arial" w:cs="Arial"/>
                <w:b/>
                <w:sz w:val="18"/>
                <w:szCs w:val="18"/>
              </w:rPr>
              <w:fldChar w:fldCharType="end"/>
            </w:r>
          </w:p>
          <w:p w14:paraId="083BDC55" w14:textId="77777777" w:rsidR="000B131D" w:rsidRPr="005A7BEF" w:rsidRDefault="000B131D" w:rsidP="005A7BEF">
            <w:pPr>
              <w:pStyle w:val="ListParagraph"/>
              <w:spacing w:after="0" w:line="240" w:lineRule="auto"/>
              <w:rPr>
                <w:rFonts w:ascii="Arial" w:hAnsi="Arial" w:cs="Arial"/>
                <w:sz w:val="18"/>
                <w:szCs w:val="18"/>
              </w:rPr>
            </w:pPr>
          </w:p>
          <w:p w14:paraId="7B805B01" w14:textId="77777777" w:rsidR="000B131D" w:rsidRPr="005A7BEF" w:rsidRDefault="000B131D" w:rsidP="005A7BEF">
            <w:pPr>
              <w:pStyle w:val="QuestionText"/>
              <w:rPr>
                <w:rFonts w:ascii="Arial" w:hAnsi="Arial" w:cs="Arial"/>
                <w:sz w:val="18"/>
                <w:szCs w:val="18"/>
              </w:rPr>
            </w:pPr>
          </w:p>
        </w:tc>
        <w:tc>
          <w:tcPr>
            <w:tcW w:w="302" w:type="pct"/>
            <w:gridSpan w:val="2"/>
          </w:tcPr>
          <w:p w14:paraId="06302310" w14:textId="77777777" w:rsidR="000B131D" w:rsidRPr="005A7BEF" w:rsidRDefault="000B131D" w:rsidP="005A7BEF">
            <w:pPr>
              <w:rPr>
                <w:rFonts w:ascii="Arial" w:hAnsi="Arial" w:cs="Arial"/>
                <w:b/>
                <w:sz w:val="18"/>
                <w:szCs w:val="18"/>
              </w:rPr>
            </w:pPr>
          </w:p>
        </w:tc>
      </w:tr>
      <w:tr w:rsidR="005A7BEF" w:rsidRPr="005A7BEF" w14:paraId="7388CB5B" w14:textId="77777777" w:rsidTr="00224F1B">
        <w:trPr>
          <w:trHeight w:val="660"/>
        </w:trPr>
        <w:tc>
          <w:tcPr>
            <w:tcW w:w="455" w:type="pct"/>
            <w:gridSpan w:val="2"/>
          </w:tcPr>
          <w:p w14:paraId="2F797DBB" w14:textId="77777777" w:rsidR="000B131D" w:rsidRPr="005A7BEF" w:rsidRDefault="000B131D" w:rsidP="005A7BEF">
            <w:pPr>
              <w:numPr>
                <w:ilvl w:val="1"/>
                <w:numId w:val="77"/>
              </w:numPr>
              <w:rPr>
                <w:rFonts w:ascii="Arial" w:hAnsi="Arial" w:cs="Arial"/>
                <w:b/>
                <w:sz w:val="18"/>
                <w:szCs w:val="18"/>
              </w:rPr>
            </w:pPr>
          </w:p>
        </w:tc>
        <w:tc>
          <w:tcPr>
            <w:tcW w:w="2355" w:type="pct"/>
            <w:gridSpan w:val="7"/>
          </w:tcPr>
          <w:p w14:paraId="62D92D7F" w14:textId="77777777" w:rsidR="000B131D" w:rsidRPr="005A7BEF" w:rsidRDefault="000B131D" w:rsidP="005A7BEF">
            <w:pPr>
              <w:widowControl w:val="0"/>
              <w:autoSpaceDE w:val="0"/>
              <w:autoSpaceDN w:val="0"/>
              <w:adjustRightInd w:val="0"/>
              <w:rPr>
                <w:rFonts w:ascii="Arial" w:eastAsia="Arial Unicode MS" w:hAnsi="Arial" w:cs="Arial"/>
                <w:sz w:val="18"/>
                <w:szCs w:val="18"/>
              </w:rPr>
            </w:pPr>
            <w:r w:rsidRPr="005A7BEF">
              <w:rPr>
                <w:rFonts w:ascii="Arial" w:hAnsi="Arial" w:cs="Arial"/>
                <w:sz w:val="18"/>
                <w:szCs w:val="18"/>
              </w:rPr>
              <w:t xml:space="preserve">Think about children from the time they are born till they reach school age. </w:t>
            </w:r>
            <w:r w:rsidRPr="005A7BEF">
              <w:rPr>
                <w:rFonts w:ascii="Arial" w:eastAsia="Arial Unicode MS" w:hAnsi="Arial" w:cs="Arial"/>
                <w:sz w:val="18"/>
                <w:szCs w:val="18"/>
              </w:rPr>
              <w:t>In your opinion, at what age is it important for a parent to start telling stories to a baby or child t</w:t>
            </w:r>
            <w:r w:rsidRPr="005A7BEF">
              <w:rPr>
                <w:rFonts w:ascii="Arial" w:hAnsi="Arial" w:cs="Arial"/>
                <w:sz w:val="18"/>
                <w:szCs w:val="18"/>
              </w:rPr>
              <w:t>o help in the development of the brain of the baby or child</w:t>
            </w:r>
            <w:r w:rsidRPr="005A7BEF">
              <w:rPr>
                <w:rFonts w:ascii="Arial" w:eastAsia="Arial Unicode MS" w:hAnsi="Arial" w:cs="Arial"/>
                <w:sz w:val="18"/>
                <w:szCs w:val="18"/>
              </w:rPr>
              <w:t>?</w:t>
            </w:r>
          </w:p>
          <w:p w14:paraId="40B354AD" w14:textId="77777777" w:rsidR="000B131D" w:rsidRPr="005A7BEF" w:rsidRDefault="000B131D" w:rsidP="005A7BEF">
            <w:pPr>
              <w:widowControl w:val="0"/>
              <w:autoSpaceDE w:val="0"/>
              <w:autoSpaceDN w:val="0"/>
              <w:adjustRightInd w:val="0"/>
              <w:rPr>
                <w:rFonts w:ascii="Arial" w:eastAsia="Arial Unicode MS" w:hAnsi="Arial" w:cs="Arial"/>
                <w:sz w:val="18"/>
                <w:szCs w:val="18"/>
              </w:rPr>
            </w:pPr>
          </w:p>
          <w:p w14:paraId="3AC44E22" w14:textId="77777777" w:rsidR="000B131D" w:rsidRPr="005A7BEF" w:rsidRDefault="000B131D" w:rsidP="005A7BEF">
            <w:pPr>
              <w:widowControl w:val="0"/>
              <w:autoSpaceDE w:val="0"/>
              <w:autoSpaceDN w:val="0"/>
              <w:adjustRightInd w:val="0"/>
              <w:rPr>
                <w:rFonts w:ascii="Arial" w:eastAsia="Arial Unicode MS" w:hAnsi="Arial" w:cs="Arial"/>
                <w:sz w:val="18"/>
                <w:szCs w:val="18"/>
              </w:rPr>
            </w:pPr>
          </w:p>
        </w:tc>
        <w:tc>
          <w:tcPr>
            <w:tcW w:w="1888" w:type="pct"/>
            <w:gridSpan w:val="4"/>
          </w:tcPr>
          <w:p w14:paraId="17F64DAA"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[__]__] years [__]__] months</w:t>
            </w:r>
          </w:p>
          <w:p w14:paraId="5F0E2808"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 xml:space="preserve">    -888 if don’t know</w:t>
            </w:r>
          </w:p>
        </w:tc>
        <w:tc>
          <w:tcPr>
            <w:tcW w:w="302" w:type="pct"/>
            <w:gridSpan w:val="2"/>
          </w:tcPr>
          <w:p w14:paraId="3D229A5E" w14:textId="77777777" w:rsidR="000B131D" w:rsidRPr="005A7BEF" w:rsidRDefault="000B131D" w:rsidP="005A7BEF">
            <w:pPr>
              <w:rPr>
                <w:rFonts w:ascii="Arial" w:hAnsi="Arial" w:cs="Arial"/>
                <w:b/>
                <w:sz w:val="18"/>
                <w:szCs w:val="18"/>
              </w:rPr>
            </w:pPr>
          </w:p>
        </w:tc>
      </w:tr>
      <w:tr w:rsidR="005A7BEF" w:rsidRPr="005A7BEF" w14:paraId="0C2C45BF" w14:textId="77777777" w:rsidTr="00224F1B">
        <w:trPr>
          <w:trHeight w:val="660"/>
        </w:trPr>
        <w:tc>
          <w:tcPr>
            <w:tcW w:w="455" w:type="pct"/>
            <w:gridSpan w:val="2"/>
          </w:tcPr>
          <w:p w14:paraId="61EE5FA3" w14:textId="77777777" w:rsidR="000B131D" w:rsidRPr="005A7BEF" w:rsidRDefault="000B131D" w:rsidP="005A7BEF">
            <w:pPr>
              <w:numPr>
                <w:ilvl w:val="1"/>
                <w:numId w:val="77"/>
              </w:numPr>
              <w:rPr>
                <w:rFonts w:ascii="Arial" w:hAnsi="Arial" w:cs="Arial"/>
                <w:b/>
                <w:sz w:val="18"/>
                <w:szCs w:val="18"/>
              </w:rPr>
            </w:pPr>
            <w:bookmarkStart w:id="180" w:name="_Ref511869958"/>
          </w:p>
        </w:tc>
        <w:bookmarkEnd w:id="180"/>
        <w:tc>
          <w:tcPr>
            <w:tcW w:w="2355" w:type="pct"/>
            <w:gridSpan w:val="7"/>
          </w:tcPr>
          <w:p w14:paraId="10D7DA8B" w14:textId="77777777" w:rsidR="000B131D" w:rsidRPr="005A7BEF" w:rsidRDefault="000B131D" w:rsidP="005A7BEF">
            <w:pPr>
              <w:jc w:val="both"/>
              <w:rPr>
                <w:rFonts w:ascii="Arial" w:eastAsia="Arial Unicode MS" w:hAnsi="Arial" w:cs="Arial"/>
                <w:sz w:val="18"/>
                <w:szCs w:val="18"/>
              </w:rPr>
            </w:pPr>
            <w:r w:rsidRPr="005A7BEF">
              <w:rPr>
                <w:rFonts w:ascii="Arial" w:eastAsia="Arial Unicode MS" w:hAnsi="Arial" w:cs="Arial"/>
                <w:sz w:val="18"/>
                <w:szCs w:val="18"/>
              </w:rPr>
              <w:t>In your opinion, is it important for a parent to speak to a baby or child in complete sentences t</w:t>
            </w:r>
            <w:r w:rsidRPr="005A7BEF">
              <w:rPr>
                <w:rFonts w:ascii="Arial" w:hAnsi="Arial" w:cs="Arial"/>
                <w:sz w:val="18"/>
                <w:szCs w:val="18"/>
              </w:rPr>
              <w:t>o help in the development of the brain of the baby or child</w:t>
            </w:r>
            <w:r w:rsidRPr="005A7BEF">
              <w:rPr>
                <w:rFonts w:ascii="Arial" w:eastAsia="Arial Unicode MS" w:hAnsi="Arial" w:cs="Arial"/>
                <w:sz w:val="18"/>
                <w:szCs w:val="18"/>
              </w:rPr>
              <w:t xml:space="preserve">? </w:t>
            </w:r>
          </w:p>
          <w:p w14:paraId="43E7B04E" w14:textId="77777777" w:rsidR="000B131D" w:rsidRPr="005A7BEF" w:rsidRDefault="000B131D" w:rsidP="005A7BEF">
            <w:pPr>
              <w:jc w:val="both"/>
              <w:rPr>
                <w:rFonts w:ascii="Arial" w:eastAsia="Arial Unicode MS" w:hAnsi="Arial" w:cs="Arial"/>
                <w:sz w:val="18"/>
                <w:szCs w:val="18"/>
              </w:rPr>
            </w:pPr>
          </w:p>
        </w:tc>
        <w:tc>
          <w:tcPr>
            <w:tcW w:w="1888" w:type="pct"/>
            <w:gridSpan w:val="4"/>
          </w:tcPr>
          <w:p w14:paraId="2A6387D0" w14:textId="77777777" w:rsidR="000B131D" w:rsidRPr="005A7BEF" w:rsidRDefault="000B131D" w:rsidP="005A7BEF">
            <w:pPr>
              <w:pStyle w:val="ListParagraph"/>
              <w:numPr>
                <w:ilvl w:val="0"/>
                <w:numId w:val="117"/>
              </w:numPr>
              <w:spacing w:after="0" w:line="240" w:lineRule="auto"/>
              <w:rPr>
                <w:rFonts w:ascii="Arial" w:hAnsi="Arial" w:cs="Arial"/>
                <w:sz w:val="18"/>
                <w:szCs w:val="18"/>
              </w:rPr>
            </w:pPr>
            <w:r w:rsidRPr="005A7BEF">
              <w:rPr>
                <w:rFonts w:ascii="Arial" w:hAnsi="Arial" w:cs="Arial"/>
                <w:sz w:val="18"/>
                <w:szCs w:val="18"/>
              </w:rPr>
              <w:t>[ ] Yes</w:t>
            </w:r>
          </w:p>
          <w:p w14:paraId="475E0A7B" w14:textId="77777777" w:rsidR="000B131D" w:rsidRPr="005A7BEF" w:rsidRDefault="000B131D" w:rsidP="005A7BEF">
            <w:pPr>
              <w:pStyle w:val="ListParagraph"/>
              <w:numPr>
                <w:ilvl w:val="0"/>
                <w:numId w:val="117"/>
              </w:numPr>
              <w:spacing w:after="0" w:line="240" w:lineRule="auto"/>
              <w:rPr>
                <w:rFonts w:ascii="Arial" w:hAnsi="Arial" w:cs="Arial"/>
                <w:sz w:val="18"/>
                <w:szCs w:val="18"/>
              </w:rPr>
            </w:pPr>
            <w:r w:rsidRPr="005A7BEF">
              <w:rPr>
                <w:rFonts w:ascii="Arial" w:hAnsi="Arial" w:cs="Arial"/>
                <w:sz w:val="18"/>
                <w:szCs w:val="18"/>
              </w:rPr>
              <w:t>[ ] No</w:t>
            </w:r>
            <w:r w:rsidRPr="005A7BEF">
              <w:rPr>
                <w:rFonts w:ascii="Arial" w:hAnsi="Arial" w:cs="Arial"/>
                <w:sz w:val="18"/>
                <w:szCs w:val="18"/>
              </w:rPr>
              <w:sym w:font="Wingdings" w:char="F0E0"/>
            </w:r>
            <w:r w:rsidRPr="005A7BEF">
              <w:rPr>
                <w:rFonts w:ascii="Arial" w:hAnsi="Arial" w:cs="Arial"/>
                <w:b/>
                <w:sz w:val="18"/>
                <w:szCs w:val="18"/>
              </w:rPr>
              <w:fldChar w:fldCharType="begin"/>
            </w:r>
            <w:r w:rsidRPr="005A7BEF">
              <w:rPr>
                <w:rFonts w:ascii="Arial" w:hAnsi="Arial" w:cs="Arial"/>
                <w:b/>
                <w:sz w:val="18"/>
                <w:szCs w:val="18"/>
              </w:rPr>
              <w:instrText xml:space="preserve"> REF _Ref511870011 \r \h  \* MERGEFORMAT </w:instrText>
            </w:r>
            <w:r w:rsidRPr="005A7BEF">
              <w:rPr>
                <w:rFonts w:ascii="Arial" w:hAnsi="Arial" w:cs="Arial"/>
                <w:b/>
                <w:sz w:val="18"/>
                <w:szCs w:val="18"/>
              </w:rPr>
            </w:r>
            <w:r w:rsidRPr="005A7BEF">
              <w:rPr>
                <w:rFonts w:ascii="Arial" w:hAnsi="Arial" w:cs="Arial"/>
                <w:b/>
                <w:sz w:val="18"/>
                <w:szCs w:val="18"/>
              </w:rPr>
              <w:fldChar w:fldCharType="separate"/>
            </w:r>
            <w:r w:rsidRPr="005A7BEF">
              <w:rPr>
                <w:rFonts w:ascii="Arial" w:hAnsi="Arial" w:cs="Arial"/>
                <w:b/>
                <w:sz w:val="18"/>
                <w:szCs w:val="18"/>
              </w:rPr>
              <w:t>D.11</w:t>
            </w:r>
            <w:r w:rsidRPr="005A7BEF">
              <w:rPr>
                <w:rFonts w:ascii="Arial" w:hAnsi="Arial" w:cs="Arial"/>
                <w:b/>
                <w:sz w:val="18"/>
                <w:szCs w:val="18"/>
              </w:rPr>
              <w:fldChar w:fldCharType="end"/>
            </w:r>
          </w:p>
          <w:p w14:paraId="7DC4FB4E" w14:textId="77777777" w:rsidR="000B131D" w:rsidRPr="005A7BEF" w:rsidRDefault="000B131D" w:rsidP="005A7BEF">
            <w:pPr>
              <w:autoSpaceDE w:val="0"/>
              <w:autoSpaceDN w:val="0"/>
              <w:adjustRightInd w:val="0"/>
              <w:rPr>
                <w:rFonts w:ascii="Arial" w:hAnsi="Arial" w:cs="Arial"/>
                <w:sz w:val="18"/>
                <w:szCs w:val="18"/>
              </w:rPr>
            </w:pPr>
          </w:p>
        </w:tc>
        <w:tc>
          <w:tcPr>
            <w:tcW w:w="302" w:type="pct"/>
            <w:gridSpan w:val="2"/>
          </w:tcPr>
          <w:p w14:paraId="08E9CB63" w14:textId="77777777" w:rsidR="000B131D" w:rsidRPr="005A7BEF" w:rsidRDefault="000B131D" w:rsidP="005A7BEF">
            <w:pPr>
              <w:rPr>
                <w:rFonts w:ascii="Arial" w:hAnsi="Arial" w:cs="Arial"/>
                <w:b/>
                <w:sz w:val="18"/>
                <w:szCs w:val="18"/>
              </w:rPr>
            </w:pPr>
          </w:p>
        </w:tc>
      </w:tr>
      <w:tr w:rsidR="005A7BEF" w:rsidRPr="005A7BEF" w14:paraId="4738AC72" w14:textId="77777777" w:rsidTr="00224F1B">
        <w:trPr>
          <w:trHeight w:val="660"/>
        </w:trPr>
        <w:tc>
          <w:tcPr>
            <w:tcW w:w="455" w:type="pct"/>
            <w:gridSpan w:val="2"/>
          </w:tcPr>
          <w:p w14:paraId="197C6D62" w14:textId="77777777" w:rsidR="000B131D" w:rsidRPr="005A7BEF" w:rsidRDefault="000B131D" w:rsidP="005A7BEF">
            <w:pPr>
              <w:numPr>
                <w:ilvl w:val="1"/>
                <w:numId w:val="77"/>
              </w:numPr>
              <w:rPr>
                <w:rFonts w:ascii="Arial" w:hAnsi="Arial" w:cs="Arial"/>
                <w:b/>
                <w:sz w:val="18"/>
                <w:szCs w:val="18"/>
              </w:rPr>
            </w:pPr>
          </w:p>
        </w:tc>
        <w:tc>
          <w:tcPr>
            <w:tcW w:w="2355" w:type="pct"/>
            <w:gridSpan w:val="7"/>
          </w:tcPr>
          <w:p w14:paraId="557CF688" w14:textId="77777777" w:rsidR="000B131D" w:rsidRPr="005A7BEF" w:rsidRDefault="000B131D" w:rsidP="005A7BEF">
            <w:pPr>
              <w:jc w:val="both"/>
              <w:rPr>
                <w:rFonts w:ascii="Arial" w:eastAsia="Arial Unicode MS" w:hAnsi="Arial" w:cs="Arial"/>
                <w:sz w:val="18"/>
                <w:szCs w:val="18"/>
              </w:rPr>
            </w:pPr>
            <w:r w:rsidRPr="005A7BEF">
              <w:rPr>
                <w:rFonts w:ascii="Arial" w:hAnsi="Arial" w:cs="Arial"/>
                <w:sz w:val="18"/>
                <w:szCs w:val="18"/>
              </w:rPr>
              <w:t xml:space="preserve">Think about children from the time they are born till they reach school age. </w:t>
            </w:r>
            <w:r w:rsidRPr="005A7BEF">
              <w:rPr>
                <w:rFonts w:ascii="Arial" w:eastAsia="Arial Unicode MS" w:hAnsi="Arial" w:cs="Arial"/>
                <w:sz w:val="18"/>
                <w:szCs w:val="18"/>
              </w:rPr>
              <w:t>In your opinion, at what age is it important for a parent to start speaking to a baby or child in complete sentences t</w:t>
            </w:r>
            <w:r w:rsidRPr="005A7BEF">
              <w:rPr>
                <w:rFonts w:ascii="Arial" w:hAnsi="Arial" w:cs="Arial"/>
                <w:sz w:val="18"/>
                <w:szCs w:val="18"/>
              </w:rPr>
              <w:t>o help in the development of the brain of the baby or child</w:t>
            </w:r>
            <w:r w:rsidRPr="005A7BEF">
              <w:rPr>
                <w:rFonts w:ascii="Arial" w:eastAsia="Arial Unicode MS" w:hAnsi="Arial" w:cs="Arial"/>
                <w:sz w:val="18"/>
                <w:szCs w:val="18"/>
              </w:rPr>
              <w:t>?</w:t>
            </w:r>
          </w:p>
          <w:p w14:paraId="360AA682" w14:textId="77777777" w:rsidR="000B131D" w:rsidRPr="005A7BEF" w:rsidRDefault="000B131D" w:rsidP="005A7BEF">
            <w:pPr>
              <w:jc w:val="both"/>
              <w:rPr>
                <w:rFonts w:ascii="Arial" w:eastAsia="Arial Unicode MS" w:hAnsi="Arial" w:cs="Arial"/>
                <w:sz w:val="18"/>
                <w:szCs w:val="18"/>
              </w:rPr>
            </w:pPr>
          </w:p>
        </w:tc>
        <w:tc>
          <w:tcPr>
            <w:tcW w:w="1888" w:type="pct"/>
            <w:gridSpan w:val="4"/>
          </w:tcPr>
          <w:p w14:paraId="51A2A0AB" w14:textId="77777777" w:rsidR="000B131D" w:rsidRPr="005A7BEF" w:rsidRDefault="000B131D" w:rsidP="005A7BEF">
            <w:pPr>
              <w:autoSpaceDE w:val="0"/>
              <w:autoSpaceDN w:val="0"/>
              <w:adjustRightInd w:val="0"/>
              <w:rPr>
                <w:rFonts w:ascii="Arial" w:hAnsi="Arial" w:cs="Arial"/>
                <w:sz w:val="18"/>
                <w:szCs w:val="18"/>
              </w:rPr>
            </w:pPr>
            <w:r w:rsidRPr="005A7BEF">
              <w:rPr>
                <w:rFonts w:ascii="Arial" w:hAnsi="Arial" w:cs="Arial"/>
                <w:sz w:val="18"/>
                <w:szCs w:val="18"/>
              </w:rPr>
              <w:t>[__]__] years [__]__] months</w:t>
            </w:r>
          </w:p>
          <w:p w14:paraId="66FA98FC" w14:textId="77777777" w:rsidR="000B131D" w:rsidRPr="005A7BEF" w:rsidRDefault="000B131D" w:rsidP="005A7BEF">
            <w:pPr>
              <w:rPr>
                <w:rFonts w:ascii="Arial" w:hAnsi="Arial" w:cs="Arial"/>
                <w:sz w:val="18"/>
                <w:szCs w:val="18"/>
              </w:rPr>
            </w:pPr>
            <w:r w:rsidRPr="005A7BEF">
              <w:rPr>
                <w:rFonts w:ascii="Arial" w:hAnsi="Arial" w:cs="Arial"/>
                <w:sz w:val="18"/>
                <w:szCs w:val="18"/>
              </w:rPr>
              <w:t xml:space="preserve">    -888 [ ] if don’t know</w:t>
            </w:r>
          </w:p>
        </w:tc>
        <w:tc>
          <w:tcPr>
            <w:tcW w:w="302" w:type="pct"/>
            <w:gridSpan w:val="2"/>
          </w:tcPr>
          <w:p w14:paraId="36CBE5B9" w14:textId="77777777" w:rsidR="000B131D" w:rsidRPr="005A7BEF" w:rsidRDefault="000B131D" w:rsidP="005A7BEF">
            <w:pPr>
              <w:rPr>
                <w:rFonts w:ascii="Arial" w:hAnsi="Arial" w:cs="Arial"/>
                <w:b/>
                <w:sz w:val="18"/>
                <w:szCs w:val="18"/>
              </w:rPr>
            </w:pPr>
          </w:p>
        </w:tc>
      </w:tr>
      <w:tr w:rsidR="005A7BEF" w:rsidRPr="005A7BEF" w14:paraId="7A730ABC" w14:textId="77777777" w:rsidTr="00224F1B">
        <w:trPr>
          <w:trHeight w:val="427"/>
        </w:trPr>
        <w:tc>
          <w:tcPr>
            <w:tcW w:w="5000" w:type="pct"/>
            <w:gridSpan w:val="15"/>
          </w:tcPr>
          <w:p w14:paraId="643C5AC4" w14:textId="77777777" w:rsidR="000B131D" w:rsidRPr="005A7BEF" w:rsidRDefault="000B131D" w:rsidP="005A7BEF">
            <w:pPr>
              <w:pStyle w:val="ListParagraph"/>
              <w:spacing w:after="0" w:line="240" w:lineRule="auto"/>
              <w:ind w:left="0"/>
              <w:rPr>
                <w:rFonts w:ascii="Arial" w:hAnsi="Arial" w:cs="Arial"/>
                <w:b/>
                <w:i/>
                <w:sz w:val="18"/>
                <w:szCs w:val="18"/>
              </w:rPr>
            </w:pPr>
            <w:r w:rsidRPr="005A7BEF">
              <w:rPr>
                <w:rFonts w:ascii="Arial" w:hAnsi="Arial" w:cs="Arial"/>
                <w:b/>
                <w:i/>
                <w:sz w:val="18"/>
                <w:szCs w:val="18"/>
              </w:rPr>
              <w:t>READ: I will now say statements about babies and children and you should tell me whether you strongly agree, somewhat agree,  somewhat disagree or strongly disagree</w:t>
            </w:r>
          </w:p>
        </w:tc>
      </w:tr>
      <w:tr w:rsidR="005A7BEF" w:rsidRPr="005A7BEF" w14:paraId="5EBB4082" w14:textId="77777777" w:rsidTr="00224F1B">
        <w:trPr>
          <w:trHeight w:val="427"/>
        </w:trPr>
        <w:tc>
          <w:tcPr>
            <w:tcW w:w="442" w:type="pct"/>
          </w:tcPr>
          <w:p w14:paraId="2A6FBFF7"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bookmarkStart w:id="181" w:name="_Ref511870011"/>
          </w:p>
        </w:tc>
        <w:bookmarkEnd w:id="181"/>
        <w:tc>
          <w:tcPr>
            <w:tcW w:w="2355" w:type="pct"/>
            <w:gridSpan w:val="6"/>
          </w:tcPr>
          <w:p w14:paraId="1C242F57"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Using baby-talk (i.e. slowly talking in a happy or silly sing-song voice) helps babies learn how to talk</w:t>
            </w:r>
          </w:p>
          <w:p w14:paraId="3338D075" w14:textId="77777777" w:rsidR="000B131D" w:rsidRPr="005A7BEF" w:rsidRDefault="000B131D" w:rsidP="005A7BEF">
            <w:pPr>
              <w:pStyle w:val="ListParagraph"/>
              <w:spacing w:after="0" w:line="240" w:lineRule="auto"/>
              <w:ind w:left="0"/>
              <w:rPr>
                <w:rFonts w:ascii="Arial" w:hAnsi="Arial" w:cs="Arial"/>
                <w:sz w:val="18"/>
                <w:szCs w:val="18"/>
              </w:rPr>
            </w:pPr>
          </w:p>
          <w:p w14:paraId="25A1E6A8" w14:textId="77777777" w:rsidR="000B131D" w:rsidRPr="005A7BEF" w:rsidRDefault="000B131D" w:rsidP="005A7BEF">
            <w:pPr>
              <w:pStyle w:val="ListParagraph"/>
              <w:spacing w:after="0" w:line="240" w:lineRule="auto"/>
              <w:ind w:left="0"/>
              <w:rPr>
                <w:rFonts w:ascii="Arial" w:hAnsi="Arial" w:cs="Arial"/>
                <w:b/>
                <w:i/>
                <w:sz w:val="18"/>
                <w:szCs w:val="18"/>
              </w:rPr>
            </w:pPr>
            <w:r w:rsidRPr="005A7BEF">
              <w:rPr>
                <w:rFonts w:ascii="Arial" w:hAnsi="Arial" w:cs="Arial"/>
                <w:b/>
                <w:i/>
                <w:sz w:val="18"/>
                <w:szCs w:val="18"/>
              </w:rPr>
              <w:t>INTERVIEWER: If respondent does not understand ‘baby-talk’, speak in a baby-talk voice to provide an example for them.</w:t>
            </w:r>
          </w:p>
        </w:tc>
        <w:tc>
          <w:tcPr>
            <w:tcW w:w="1901" w:type="pct"/>
            <w:gridSpan w:val="6"/>
          </w:tcPr>
          <w:p w14:paraId="4F1A7FD1" w14:textId="77777777" w:rsidR="000B131D" w:rsidRPr="005A7BEF" w:rsidRDefault="000B131D" w:rsidP="005A7BEF">
            <w:pPr>
              <w:numPr>
                <w:ilvl w:val="0"/>
                <w:numId w:val="81"/>
              </w:numPr>
              <w:rPr>
                <w:rFonts w:ascii="Arial" w:hAnsi="Arial" w:cs="Arial"/>
                <w:sz w:val="18"/>
                <w:szCs w:val="18"/>
              </w:rPr>
            </w:pPr>
            <w:r w:rsidRPr="005A7BEF">
              <w:rPr>
                <w:rFonts w:ascii="Arial" w:hAnsi="Arial" w:cs="Arial"/>
                <w:sz w:val="18"/>
                <w:szCs w:val="18"/>
              </w:rPr>
              <w:t>[ ] Strongly Agree</w:t>
            </w:r>
          </w:p>
          <w:p w14:paraId="46A64506" w14:textId="77777777" w:rsidR="000B131D" w:rsidRPr="005A7BEF" w:rsidRDefault="000B131D" w:rsidP="005A7BEF">
            <w:pPr>
              <w:numPr>
                <w:ilvl w:val="0"/>
                <w:numId w:val="81"/>
              </w:numPr>
              <w:rPr>
                <w:rFonts w:ascii="Arial" w:hAnsi="Arial" w:cs="Arial"/>
                <w:sz w:val="18"/>
                <w:szCs w:val="18"/>
              </w:rPr>
            </w:pPr>
            <w:r w:rsidRPr="005A7BEF">
              <w:rPr>
                <w:rFonts w:ascii="Arial" w:hAnsi="Arial" w:cs="Arial"/>
                <w:sz w:val="18"/>
                <w:szCs w:val="18"/>
              </w:rPr>
              <w:t>[ ] Somewhat Agree</w:t>
            </w:r>
          </w:p>
          <w:p w14:paraId="73B2D7AF" w14:textId="77777777" w:rsidR="000B131D" w:rsidRPr="005A7BEF" w:rsidRDefault="000B131D" w:rsidP="005A7BEF">
            <w:pPr>
              <w:numPr>
                <w:ilvl w:val="0"/>
                <w:numId w:val="81"/>
              </w:numPr>
              <w:rPr>
                <w:rFonts w:ascii="Arial" w:hAnsi="Arial" w:cs="Arial"/>
                <w:sz w:val="18"/>
                <w:szCs w:val="18"/>
              </w:rPr>
            </w:pPr>
            <w:r w:rsidRPr="005A7BEF">
              <w:rPr>
                <w:rFonts w:ascii="Arial" w:hAnsi="Arial" w:cs="Arial"/>
                <w:sz w:val="18"/>
                <w:szCs w:val="18"/>
              </w:rPr>
              <w:t>[ ] Somewhat Disagree</w:t>
            </w:r>
          </w:p>
          <w:p w14:paraId="2F0952FB" w14:textId="77777777" w:rsidR="000B131D" w:rsidRPr="005A7BEF" w:rsidRDefault="000B131D" w:rsidP="005A7BEF">
            <w:pPr>
              <w:numPr>
                <w:ilvl w:val="0"/>
                <w:numId w:val="81"/>
              </w:numPr>
              <w:rPr>
                <w:rFonts w:ascii="Arial" w:hAnsi="Arial" w:cs="Arial"/>
                <w:sz w:val="18"/>
                <w:szCs w:val="18"/>
              </w:rPr>
            </w:pPr>
            <w:r w:rsidRPr="005A7BEF">
              <w:rPr>
                <w:rFonts w:ascii="Arial" w:hAnsi="Arial" w:cs="Arial"/>
                <w:sz w:val="18"/>
                <w:szCs w:val="18"/>
              </w:rPr>
              <w:t>[ ] Strongly Disagree</w:t>
            </w:r>
          </w:p>
          <w:p w14:paraId="13C12B26" w14:textId="77777777" w:rsidR="000B131D" w:rsidRPr="005A7BEF" w:rsidRDefault="000B131D" w:rsidP="005A7BEF">
            <w:pPr>
              <w:ind w:left="720"/>
              <w:rPr>
                <w:rFonts w:ascii="Arial" w:hAnsi="Arial" w:cs="Arial"/>
                <w:sz w:val="18"/>
                <w:szCs w:val="18"/>
              </w:rPr>
            </w:pPr>
          </w:p>
        </w:tc>
        <w:tc>
          <w:tcPr>
            <w:tcW w:w="302" w:type="pct"/>
            <w:gridSpan w:val="2"/>
          </w:tcPr>
          <w:p w14:paraId="74A0FA9D"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63FB705F" w14:textId="77777777" w:rsidTr="00224F1B">
        <w:trPr>
          <w:trHeight w:val="427"/>
        </w:trPr>
        <w:tc>
          <w:tcPr>
            <w:tcW w:w="442" w:type="pct"/>
          </w:tcPr>
          <w:p w14:paraId="50A6B595"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55" w:type="pct"/>
            <w:gridSpan w:val="6"/>
          </w:tcPr>
          <w:p w14:paraId="269106B9"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Babies should be able to see your face when you talk to them</w:t>
            </w:r>
          </w:p>
        </w:tc>
        <w:tc>
          <w:tcPr>
            <w:tcW w:w="1901" w:type="pct"/>
            <w:gridSpan w:val="6"/>
          </w:tcPr>
          <w:p w14:paraId="24BBA8C5" w14:textId="77777777" w:rsidR="000B131D" w:rsidRPr="005A7BEF" w:rsidRDefault="000B131D" w:rsidP="005A7BEF">
            <w:pPr>
              <w:numPr>
                <w:ilvl w:val="0"/>
                <w:numId w:val="82"/>
              </w:numPr>
              <w:rPr>
                <w:rFonts w:ascii="Arial" w:hAnsi="Arial" w:cs="Arial"/>
                <w:sz w:val="18"/>
                <w:szCs w:val="18"/>
              </w:rPr>
            </w:pPr>
            <w:r w:rsidRPr="005A7BEF">
              <w:rPr>
                <w:rFonts w:ascii="Arial" w:hAnsi="Arial" w:cs="Arial"/>
                <w:sz w:val="18"/>
                <w:szCs w:val="18"/>
              </w:rPr>
              <w:t>[ ] Strongly Agree</w:t>
            </w:r>
          </w:p>
          <w:p w14:paraId="4E4664EF" w14:textId="77777777" w:rsidR="000B131D" w:rsidRPr="005A7BEF" w:rsidRDefault="000B131D" w:rsidP="005A7BEF">
            <w:pPr>
              <w:numPr>
                <w:ilvl w:val="0"/>
                <w:numId w:val="82"/>
              </w:numPr>
              <w:rPr>
                <w:rFonts w:ascii="Arial" w:hAnsi="Arial" w:cs="Arial"/>
                <w:sz w:val="18"/>
                <w:szCs w:val="18"/>
              </w:rPr>
            </w:pPr>
            <w:r w:rsidRPr="005A7BEF">
              <w:rPr>
                <w:rFonts w:ascii="Arial" w:hAnsi="Arial" w:cs="Arial"/>
                <w:sz w:val="18"/>
                <w:szCs w:val="18"/>
              </w:rPr>
              <w:t>[ ] Somewhat Agree</w:t>
            </w:r>
          </w:p>
          <w:p w14:paraId="7D9AF6B8" w14:textId="77777777" w:rsidR="000B131D" w:rsidRPr="005A7BEF" w:rsidRDefault="000B131D" w:rsidP="005A7BEF">
            <w:pPr>
              <w:numPr>
                <w:ilvl w:val="0"/>
                <w:numId w:val="82"/>
              </w:numPr>
              <w:rPr>
                <w:rFonts w:ascii="Arial" w:hAnsi="Arial" w:cs="Arial"/>
                <w:sz w:val="18"/>
                <w:szCs w:val="18"/>
              </w:rPr>
            </w:pPr>
            <w:r w:rsidRPr="005A7BEF">
              <w:rPr>
                <w:rFonts w:ascii="Arial" w:hAnsi="Arial" w:cs="Arial"/>
                <w:sz w:val="18"/>
                <w:szCs w:val="18"/>
              </w:rPr>
              <w:t>[ ] Somewhat Disagree</w:t>
            </w:r>
          </w:p>
          <w:p w14:paraId="3CF7DF24" w14:textId="77777777" w:rsidR="000B131D" w:rsidRPr="005A7BEF" w:rsidRDefault="000B131D" w:rsidP="005A7BEF">
            <w:pPr>
              <w:numPr>
                <w:ilvl w:val="0"/>
                <w:numId w:val="82"/>
              </w:numPr>
              <w:rPr>
                <w:rFonts w:ascii="Arial" w:hAnsi="Arial" w:cs="Arial"/>
                <w:sz w:val="18"/>
                <w:szCs w:val="18"/>
              </w:rPr>
            </w:pPr>
            <w:r w:rsidRPr="005A7BEF">
              <w:rPr>
                <w:rFonts w:ascii="Arial" w:hAnsi="Arial" w:cs="Arial"/>
                <w:sz w:val="18"/>
                <w:szCs w:val="18"/>
              </w:rPr>
              <w:t>[ ] Strongly Disagree</w:t>
            </w:r>
          </w:p>
          <w:p w14:paraId="0C3829F2" w14:textId="77777777" w:rsidR="000B131D" w:rsidRPr="005A7BEF" w:rsidRDefault="000B131D" w:rsidP="005A7BEF">
            <w:pPr>
              <w:ind w:left="720"/>
              <w:rPr>
                <w:rFonts w:ascii="Arial" w:hAnsi="Arial" w:cs="Arial"/>
                <w:sz w:val="18"/>
                <w:szCs w:val="18"/>
              </w:rPr>
            </w:pPr>
          </w:p>
        </w:tc>
        <w:tc>
          <w:tcPr>
            <w:tcW w:w="302" w:type="pct"/>
            <w:gridSpan w:val="2"/>
          </w:tcPr>
          <w:p w14:paraId="61ADCF6D"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5573589F" w14:textId="77777777" w:rsidTr="00224F1B">
        <w:trPr>
          <w:trHeight w:val="427"/>
        </w:trPr>
        <w:tc>
          <w:tcPr>
            <w:tcW w:w="442" w:type="pct"/>
          </w:tcPr>
          <w:p w14:paraId="4012DC4E"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55" w:type="pct"/>
            <w:gridSpan w:val="6"/>
          </w:tcPr>
          <w:p w14:paraId="2E9A767A"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Parents should not talk back when their toddlers use non-sense words (like when they say “aam” instead of “food”)</w:t>
            </w:r>
          </w:p>
        </w:tc>
        <w:tc>
          <w:tcPr>
            <w:tcW w:w="1901" w:type="pct"/>
            <w:gridSpan w:val="6"/>
          </w:tcPr>
          <w:p w14:paraId="76BFED80" w14:textId="77777777" w:rsidR="000B131D" w:rsidRPr="005A7BEF" w:rsidRDefault="000B131D" w:rsidP="005A7BEF">
            <w:pPr>
              <w:numPr>
                <w:ilvl w:val="0"/>
                <w:numId w:val="84"/>
              </w:numPr>
              <w:rPr>
                <w:rFonts w:ascii="Arial" w:hAnsi="Arial" w:cs="Arial"/>
                <w:sz w:val="18"/>
                <w:szCs w:val="18"/>
              </w:rPr>
            </w:pPr>
            <w:r w:rsidRPr="005A7BEF">
              <w:rPr>
                <w:rFonts w:ascii="Arial" w:hAnsi="Arial" w:cs="Arial"/>
                <w:sz w:val="18"/>
                <w:szCs w:val="18"/>
              </w:rPr>
              <w:t>[ ] Strongly Agree</w:t>
            </w:r>
          </w:p>
          <w:p w14:paraId="3C0736C5" w14:textId="77777777" w:rsidR="000B131D" w:rsidRPr="005A7BEF" w:rsidRDefault="000B131D" w:rsidP="005A7BEF">
            <w:pPr>
              <w:numPr>
                <w:ilvl w:val="0"/>
                <w:numId w:val="84"/>
              </w:numPr>
              <w:rPr>
                <w:rFonts w:ascii="Arial" w:hAnsi="Arial" w:cs="Arial"/>
                <w:sz w:val="18"/>
                <w:szCs w:val="18"/>
              </w:rPr>
            </w:pPr>
            <w:r w:rsidRPr="005A7BEF">
              <w:rPr>
                <w:rFonts w:ascii="Arial" w:hAnsi="Arial" w:cs="Arial"/>
                <w:sz w:val="18"/>
                <w:szCs w:val="18"/>
              </w:rPr>
              <w:t>[ ] Somewhat Agree</w:t>
            </w:r>
          </w:p>
          <w:p w14:paraId="7BCCF35D" w14:textId="77777777" w:rsidR="000B131D" w:rsidRPr="005A7BEF" w:rsidRDefault="000B131D" w:rsidP="005A7BEF">
            <w:pPr>
              <w:numPr>
                <w:ilvl w:val="0"/>
                <w:numId w:val="84"/>
              </w:numPr>
              <w:rPr>
                <w:rFonts w:ascii="Arial" w:hAnsi="Arial" w:cs="Arial"/>
                <w:sz w:val="18"/>
                <w:szCs w:val="18"/>
              </w:rPr>
            </w:pPr>
            <w:r w:rsidRPr="005A7BEF">
              <w:rPr>
                <w:rFonts w:ascii="Arial" w:hAnsi="Arial" w:cs="Arial"/>
                <w:sz w:val="18"/>
                <w:szCs w:val="18"/>
              </w:rPr>
              <w:t>[ ] Somewhat Disagree</w:t>
            </w:r>
          </w:p>
          <w:p w14:paraId="00A121C9" w14:textId="77777777" w:rsidR="000B131D" w:rsidRPr="005A7BEF" w:rsidRDefault="000B131D" w:rsidP="005A7BEF">
            <w:pPr>
              <w:numPr>
                <w:ilvl w:val="0"/>
                <w:numId w:val="84"/>
              </w:numPr>
              <w:rPr>
                <w:rFonts w:ascii="Arial" w:hAnsi="Arial" w:cs="Arial"/>
                <w:sz w:val="18"/>
                <w:szCs w:val="18"/>
              </w:rPr>
            </w:pPr>
            <w:r w:rsidRPr="005A7BEF">
              <w:rPr>
                <w:rFonts w:ascii="Arial" w:hAnsi="Arial" w:cs="Arial"/>
                <w:sz w:val="18"/>
                <w:szCs w:val="18"/>
              </w:rPr>
              <w:t>[ ] Strongly Disagree</w:t>
            </w:r>
          </w:p>
          <w:p w14:paraId="4099DE2E" w14:textId="77777777" w:rsidR="000B131D" w:rsidRPr="005A7BEF" w:rsidRDefault="000B131D" w:rsidP="005A7BEF">
            <w:pPr>
              <w:ind w:left="720"/>
              <w:rPr>
                <w:rFonts w:ascii="Arial" w:hAnsi="Arial" w:cs="Arial"/>
                <w:sz w:val="18"/>
                <w:szCs w:val="18"/>
              </w:rPr>
            </w:pPr>
          </w:p>
        </w:tc>
        <w:tc>
          <w:tcPr>
            <w:tcW w:w="302" w:type="pct"/>
            <w:gridSpan w:val="2"/>
          </w:tcPr>
          <w:p w14:paraId="69ED7376"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0B72C4A2" w14:textId="77777777" w:rsidTr="00224F1B">
        <w:trPr>
          <w:trHeight w:val="427"/>
        </w:trPr>
        <w:tc>
          <w:tcPr>
            <w:tcW w:w="442" w:type="pct"/>
          </w:tcPr>
          <w:p w14:paraId="451BB509"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55" w:type="pct"/>
            <w:gridSpan w:val="6"/>
          </w:tcPr>
          <w:p w14:paraId="52FCFBFA"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Adults cannot have conversations with babies who can’t talk yet</w:t>
            </w:r>
          </w:p>
        </w:tc>
        <w:tc>
          <w:tcPr>
            <w:tcW w:w="1901" w:type="pct"/>
            <w:gridSpan w:val="6"/>
          </w:tcPr>
          <w:p w14:paraId="4E5B7A44" w14:textId="77777777" w:rsidR="000B131D" w:rsidRPr="005A7BEF" w:rsidRDefault="000B131D" w:rsidP="005A7BEF">
            <w:pPr>
              <w:numPr>
                <w:ilvl w:val="0"/>
                <w:numId w:val="86"/>
              </w:numPr>
              <w:rPr>
                <w:rFonts w:ascii="Arial" w:hAnsi="Arial" w:cs="Arial"/>
                <w:sz w:val="18"/>
                <w:szCs w:val="18"/>
              </w:rPr>
            </w:pPr>
            <w:r w:rsidRPr="005A7BEF">
              <w:rPr>
                <w:rFonts w:ascii="Arial" w:hAnsi="Arial" w:cs="Arial"/>
                <w:sz w:val="18"/>
                <w:szCs w:val="18"/>
              </w:rPr>
              <w:t>[ ] Strongly Agree</w:t>
            </w:r>
          </w:p>
          <w:p w14:paraId="266E5161" w14:textId="77777777" w:rsidR="000B131D" w:rsidRPr="005A7BEF" w:rsidRDefault="000B131D" w:rsidP="005A7BEF">
            <w:pPr>
              <w:numPr>
                <w:ilvl w:val="0"/>
                <w:numId w:val="86"/>
              </w:numPr>
              <w:rPr>
                <w:rFonts w:ascii="Arial" w:hAnsi="Arial" w:cs="Arial"/>
                <w:sz w:val="18"/>
                <w:szCs w:val="18"/>
              </w:rPr>
            </w:pPr>
            <w:r w:rsidRPr="005A7BEF">
              <w:rPr>
                <w:rFonts w:ascii="Arial" w:hAnsi="Arial" w:cs="Arial"/>
                <w:sz w:val="18"/>
                <w:szCs w:val="18"/>
              </w:rPr>
              <w:t>[ ] Somewhat Agree</w:t>
            </w:r>
          </w:p>
          <w:p w14:paraId="7134C56F" w14:textId="77777777" w:rsidR="000B131D" w:rsidRPr="005A7BEF" w:rsidRDefault="000B131D" w:rsidP="005A7BEF">
            <w:pPr>
              <w:numPr>
                <w:ilvl w:val="0"/>
                <w:numId w:val="86"/>
              </w:numPr>
              <w:rPr>
                <w:rFonts w:ascii="Arial" w:hAnsi="Arial" w:cs="Arial"/>
                <w:sz w:val="18"/>
                <w:szCs w:val="18"/>
              </w:rPr>
            </w:pPr>
            <w:r w:rsidRPr="005A7BEF">
              <w:rPr>
                <w:rFonts w:ascii="Arial" w:hAnsi="Arial" w:cs="Arial"/>
                <w:sz w:val="18"/>
                <w:szCs w:val="18"/>
              </w:rPr>
              <w:t>[ ] Somewhat Disagree</w:t>
            </w:r>
          </w:p>
          <w:p w14:paraId="1087334E" w14:textId="77777777" w:rsidR="000B131D" w:rsidRPr="005A7BEF" w:rsidRDefault="000B131D" w:rsidP="005A7BEF">
            <w:pPr>
              <w:numPr>
                <w:ilvl w:val="0"/>
                <w:numId w:val="86"/>
              </w:numPr>
              <w:rPr>
                <w:rFonts w:ascii="Arial" w:hAnsi="Arial" w:cs="Arial"/>
                <w:sz w:val="18"/>
                <w:szCs w:val="18"/>
              </w:rPr>
            </w:pPr>
            <w:r w:rsidRPr="005A7BEF">
              <w:rPr>
                <w:rFonts w:ascii="Arial" w:hAnsi="Arial" w:cs="Arial"/>
                <w:sz w:val="18"/>
                <w:szCs w:val="18"/>
              </w:rPr>
              <w:t>[ ] Strongly Disagree</w:t>
            </w:r>
          </w:p>
          <w:p w14:paraId="2DC7F41B" w14:textId="77777777" w:rsidR="000B131D" w:rsidRPr="005A7BEF" w:rsidRDefault="000B131D" w:rsidP="005A7BEF">
            <w:pPr>
              <w:rPr>
                <w:rFonts w:ascii="Arial" w:hAnsi="Arial" w:cs="Arial"/>
                <w:sz w:val="18"/>
                <w:szCs w:val="18"/>
              </w:rPr>
            </w:pPr>
          </w:p>
        </w:tc>
        <w:tc>
          <w:tcPr>
            <w:tcW w:w="302" w:type="pct"/>
            <w:gridSpan w:val="2"/>
          </w:tcPr>
          <w:p w14:paraId="6AEC6F32"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3DFD7B92" w14:textId="77777777" w:rsidTr="00224F1B">
        <w:trPr>
          <w:trHeight w:val="427"/>
        </w:trPr>
        <w:tc>
          <w:tcPr>
            <w:tcW w:w="442" w:type="pct"/>
          </w:tcPr>
          <w:p w14:paraId="4CEE2AE1"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55" w:type="pct"/>
            <w:gridSpan w:val="6"/>
          </w:tcPr>
          <w:p w14:paraId="67EFE422"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Parents need to know a lot of big words to teach children how to talk</w:t>
            </w:r>
          </w:p>
        </w:tc>
        <w:tc>
          <w:tcPr>
            <w:tcW w:w="1901" w:type="pct"/>
            <w:gridSpan w:val="6"/>
          </w:tcPr>
          <w:p w14:paraId="790FE9DA" w14:textId="77777777" w:rsidR="000B131D" w:rsidRPr="005A7BEF" w:rsidRDefault="000B131D" w:rsidP="005A7BEF">
            <w:pPr>
              <w:numPr>
                <w:ilvl w:val="0"/>
                <w:numId w:val="83"/>
              </w:numPr>
              <w:rPr>
                <w:rFonts w:ascii="Arial" w:hAnsi="Arial" w:cs="Arial"/>
                <w:sz w:val="18"/>
                <w:szCs w:val="18"/>
              </w:rPr>
            </w:pPr>
            <w:r w:rsidRPr="005A7BEF">
              <w:rPr>
                <w:rFonts w:ascii="Arial" w:hAnsi="Arial" w:cs="Arial"/>
                <w:sz w:val="18"/>
                <w:szCs w:val="18"/>
              </w:rPr>
              <w:t>[ ] Strongly Agree</w:t>
            </w:r>
          </w:p>
          <w:p w14:paraId="728B59E9" w14:textId="77777777" w:rsidR="000B131D" w:rsidRPr="005A7BEF" w:rsidRDefault="000B131D" w:rsidP="005A7BEF">
            <w:pPr>
              <w:numPr>
                <w:ilvl w:val="0"/>
                <w:numId w:val="83"/>
              </w:numPr>
              <w:rPr>
                <w:rFonts w:ascii="Arial" w:hAnsi="Arial" w:cs="Arial"/>
                <w:sz w:val="18"/>
                <w:szCs w:val="18"/>
              </w:rPr>
            </w:pPr>
            <w:r w:rsidRPr="005A7BEF">
              <w:rPr>
                <w:rFonts w:ascii="Arial" w:hAnsi="Arial" w:cs="Arial"/>
                <w:sz w:val="18"/>
                <w:szCs w:val="18"/>
              </w:rPr>
              <w:t>[ ] Somewhat Agree</w:t>
            </w:r>
          </w:p>
          <w:p w14:paraId="67053A73" w14:textId="77777777" w:rsidR="000B131D" w:rsidRPr="005A7BEF" w:rsidRDefault="000B131D" w:rsidP="005A7BEF">
            <w:pPr>
              <w:numPr>
                <w:ilvl w:val="0"/>
                <w:numId w:val="83"/>
              </w:numPr>
              <w:rPr>
                <w:rFonts w:ascii="Arial" w:hAnsi="Arial" w:cs="Arial"/>
                <w:sz w:val="18"/>
                <w:szCs w:val="18"/>
              </w:rPr>
            </w:pPr>
            <w:r w:rsidRPr="005A7BEF">
              <w:rPr>
                <w:rFonts w:ascii="Arial" w:hAnsi="Arial" w:cs="Arial"/>
                <w:sz w:val="18"/>
                <w:szCs w:val="18"/>
              </w:rPr>
              <w:t>[ ] Somewhat Disagree</w:t>
            </w:r>
          </w:p>
          <w:p w14:paraId="4EA042E4" w14:textId="77777777" w:rsidR="000B131D" w:rsidRPr="005A7BEF" w:rsidRDefault="000B131D" w:rsidP="005A7BEF">
            <w:pPr>
              <w:numPr>
                <w:ilvl w:val="0"/>
                <w:numId w:val="83"/>
              </w:numPr>
              <w:rPr>
                <w:rFonts w:ascii="Arial" w:hAnsi="Arial" w:cs="Arial"/>
                <w:sz w:val="18"/>
                <w:szCs w:val="18"/>
              </w:rPr>
            </w:pPr>
            <w:r w:rsidRPr="005A7BEF">
              <w:rPr>
                <w:rFonts w:ascii="Arial" w:hAnsi="Arial" w:cs="Arial"/>
                <w:sz w:val="18"/>
                <w:szCs w:val="18"/>
              </w:rPr>
              <w:t>[ ] Strongly Disagree</w:t>
            </w:r>
          </w:p>
          <w:p w14:paraId="7532FAFE" w14:textId="77777777" w:rsidR="000B131D" w:rsidRPr="005A7BEF" w:rsidRDefault="000B131D" w:rsidP="005A7BEF">
            <w:pPr>
              <w:rPr>
                <w:rFonts w:ascii="Arial" w:hAnsi="Arial" w:cs="Arial"/>
                <w:sz w:val="18"/>
                <w:szCs w:val="18"/>
              </w:rPr>
            </w:pPr>
          </w:p>
        </w:tc>
        <w:tc>
          <w:tcPr>
            <w:tcW w:w="302" w:type="pct"/>
            <w:gridSpan w:val="2"/>
          </w:tcPr>
          <w:p w14:paraId="3FD3DE21"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21CF765E" w14:textId="77777777" w:rsidTr="00224F1B">
        <w:trPr>
          <w:trHeight w:val="427"/>
        </w:trPr>
        <w:tc>
          <w:tcPr>
            <w:tcW w:w="442" w:type="pct"/>
          </w:tcPr>
          <w:p w14:paraId="407A52E0"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55" w:type="pct"/>
            <w:gridSpan w:val="6"/>
          </w:tcPr>
          <w:p w14:paraId="2FCA361D" w14:textId="77777777" w:rsidR="000B131D" w:rsidRPr="005A7BEF" w:rsidRDefault="000B131D" w:rsidP="005A7BEF">
            <w:pPr>
              <w:pStyle w:val="ListParagraph"/>
              <w:spacing w:after="0" w:line="240" w:lineRule="auto"/>
              <w:ind w:left="0"/>
              <w:rPr>
                <w:rFonts w:ascii="Arial" w:hAnsi="Arial" w:cs="Arial"/>
                <w:b/>
                <w:sz w:val="18"/>
                <w:szCs w:val="18"/>
              </w:rPr>
            </w:pPr>
            <w:r w:rsidRPr="005A7BEF">
              <w:rPr>
                <w:rFonts w:ascii="Arial" w:hAnsi="Arial" w:cs="Arial"/>
                <w:sz w:val="18"/>
                <w:szCs w:val="18"/>
              </w:rPr>
              <w:t>Infants learn very little about language in the first year of their lives.</w:t>
            </w:r>
          </w:p>
        </w:tc>
        <w:tc>
          <w:tcPr>
            <w:tcW w:w="1901" w:type="pct"/>
            <w:gridSpan w:val="6"/>
          </w:tcPr>
          <w:p w14:paraId="7B8ACF19" w14:textId="77777777" w:rsidR="000B131D" w:rsidRPr="005A7BEF" w:rsidRDefault="000B131D" w:rsidP="005A7BEF">
            <w:pPr>
              <w:numPr>
                <w:ilvl w:val="0"/>
                <w:numId w:val="88"/>
              </w:numPr>
              <w:rPr>
                <w:rFonts w:ascii="Arial" w:hAnsi="Arial" w:cs="Arial"/>
                <w:sz w:val="18"/>
                <w:szCs w:val="18"/>
              </w:rPr>
            </w:pPr>
            <w:r w:rsidRPr="005A7BEF">
              <w:rPr>
                <w:rFonts w:ascii="Arial" w:hAnsi="Arial" w:cs="Arial"/>
                <w:sz w:val="18"/>
                <w:szCs w:val="18"/>
              </w:rPr>
              <w:t>[ ] Strongly Agree</w:t>
            </w:r>
          </w:p>
          <w:p w14:paraId="1737E6C0" w14:textId="77777777" w:rsidR="000B131D" w:rsidRPr="005A7BEF" w:rsidRDefault="000B131D" w:rsidP="005A7BEF">
            <w:pPr>
              <w:numPr>
                <w:ilvl w:val="0"/>
                <w:numId w:val="88"/>
              </w:numPr>
              <w:rPr>
                <w:rFonts w:ascii="Arial" w:hAnsi="Arial" w:cs="Arial"/>
                <w:sz w:val="18"/>
                <w:szCs w:val="18"/>
              </w:rPr>
            </w:pPr>
            <w:r w:rsidRPr="005A7BEF">
              <w:rPr>
                <w:rFonts w:ascii="Arial" w:hAnsi="Arial" w:cs="Arial"/>
                <w:sz w:val="18"/>
                <w:szCs w:val="18"/>
              </w:rPr>
              <w:t>[ ] Somewhat Agree</w:t>
            </w:r>
          </w:p>
          <w:p w14:paraId="569C002E" w14:textId="77777777" w:rsidR="000B131D" w:rsidRPr="005A7BEF" w:rsidRDefault="000B131D" w:rsidP="005A7BEF">
            <w:pPr>
              <w:numPr>
                <w:ilvl w:val="0"/>
                <w:numId w:val="88"/>
              </w:numPr>
              <w:rPr>
                <w:rFonts w:ascii="Arial" w:hAnsi="Arial" w:cs="Arial"/>
                <w:sz w:val="18"/>
                <w:szCs w:val="18"/>
              </w:rPr>
            </w:pPr>
            <w:r w:rsidRPr="005A7BEF">
              <w:rPr>
                <w:rFonts w:ascii="Arial" w:hAnsi="Arial" w:cs="Arial"/>
                <w:sz w:val="18"/>
                <w:szCs w:val="18"/>
              </w:rPr>
              <w:t>[ ] Somewhat Disagree</w:t>
            </w:r>
          </w:p>
          <w:p w14:paraId="39BFD9E6" w14:textId="77777777" w:rsidR="000B131D" w:rsidRPr="005A7BEF" w:rsidRDefault="000B131D" w:rsidP="005A7BEF">
            <w:pPr>
              <w:numPr>
                <w:ilvl w:val="0"/>
                <w:numId w:val="88"/>
              </w:numPr>
              <w:rPr>
                <w:rFonts w:ascii="Arial" w:hAnsi="Arial" w:cs="Arial"/>
                <w:sz w:val="18"/>
                <w:szCs w:val="18"/>
              </w:rPr>
            </w:pPr>
            <w:r w:rsidRPr="005A7BEF">
              <w:rPr>
                <w:rFonts w:ascii="Arial" w:hAnsi="Arial" w:cs="Arial"/>
                <w:sz w:val="18"/>
                <w:szCs w:val="18"/>
              </w:rPr>
              <w:t>[ ] Strongly Disagree</w:t>
            </w:r>
          </w:p>
          <w:p w14:paraId="101729B2" w14:textId="77777777" w:rsidR="000B131D" w:rsidRPr="005A7BEF" w:rsidRDefault="000B131D" w:rsidP="005A7BEF">
            <w:pPr>
              <w:pStyle w:val="ListParagraph"/>
              <w:spacing w:after="0" w:line="240" w:lineRule="auto"/>
              <w:ind w:left="0"/>
              <w:rPr>
                <w:rFonts w:ascii="Arial" w:hAnsi="Arial" w:cs="Arial"/>
                <w:b/>
                <w:sz w:val="18"/>
                <w:szCs w:val="18"/>
              </w:rPr>
            </w:pPr>
          </w:p>
        </w:tc>
        <w:tc>
          <w:tcPr>
            <w:tcW w:w="302" w:type="pct"/>
            <w:gridSpan w:val="2"/>
          </w:tcPr>
          <w:p w14:paraId="63A73CAC"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05366048" w14:textId="77777777" w:rsidTr="00224F1B">
        <w:trPr>
          <w:trHeight w:val="427"/>
        </w:trPr>
        <w:tc>
          <w:tcPr>
            <w:tcW w:w="442" w:type="pct"/>
          </w:tcPr>
          <w:p w14:paraId="2EFCAC7F"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55" w:type="pct"/>
            <w:gridSpan w:val="6"/>
          </w:tcPr>
          <w:p w14:paraId="2E724E64"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When an infant babbles, it’s helpful for parents to respond as if the infant is saying real words.</w:t>
            </w:r>
          </w:p>
        </w:tc>
        <w:tc>
          <w:tcPr>
            <w:tcW w:w="1901" w:type="pct"/>
            <w:gridSpan w:val="6"/>
          </w:tcPr>
          <w:p w14:paraId="72362C64" w14:textId="77777777" w:rsidR="000B131D" w:rsidRPr="005A7BEF" w:rsidRDefault="000B131D" w:rsidP="005A7BEF">
            <w:pPr>
              <w:numPr>
                <w:ilvl w:val="0"/>
                <w:numId w:val="89"/>
              </w:numPr>
              <w:rPr>
                <w:rFonts w:ascii="Arial" w:hAnsi="Arial" w:cs="Arial"/>
                <w:sz w:val="18"/>
                <w:szCs w:val="18"/>
              </w:rPr>
            </w:pPr>
            <w:r w:rsidRPr="005A7BEF">
              <w:rPr>
                <w:rFonts w:ascii="Arial" w:hAnsi="Arial" w:cs="Arial"/>
                <w:sz w:val="18"/>
                <w:szCs w:val="18"/>
              </w:rPr>
              <w:t>[ ] Strongly Agree</w:t>
            </w:r>
          </w:p>
          <w:p w14:paraId="2351DEE8" w14:textId="77777777" w:rsidR="000B131D" w:rsidRPr="005A7BEF" w:rsidRDefault="000B131D" w:rsidP="005A7BEF">
            <w:pPr>
              <w:numPr>
                <w:ilvl w:val="0"/>
                <w:numId w:val="89"/>
              </w:numPr>
              <w:rPr>
                <w:rFonts w:ascii="Arial" w:hAnsi="Arial" w:cs="Arial"/>
                <w:sz w:val="18"/>
                <w:szCs w:val="18"/>
              </w:rPr>
            </w:pPr>
            <w:r w:rsidRPr="005A7BEF">
              <w:rPr>
                <w:rFonts w:ascii="Arial" w:hAnsi="Arial" w:cs="Arial"/>
                <w:sz w:val="18"/>
                <w:szCs w:val="18"/>
              </w:rPr>
              <w:t>[ ] Somewhat Agree</w:t>
            </w:r>
          </w:p>
          <w:p w14:paraId="16E13763" w14:textId="77777777" w:rsidR="000B131D" w:rsidRPr="005A7BEF" w:rsidRDefault="000B131D" w:rsidP="005A7BEF">
            <w:pPr>
              <w:numPr>
                <w:ilvl w:val="0"/>
                <w:numId w:val="89"/>
              </w:numPr>
              <w:rPr>
                <w:rFonts w:ascii="Arial" w:hAnsi="Arial" w:cs="Arial"/>
                <w:sz w:val="18"/>
                <w:szCs w:val="18"/>
              </w:rPr>
            </w:pPr>
            <w:r w:rsidRPr="005A7BEF">
              <w:rPr>
                <w:rFonts w:ascii="Arial" w:hAnsi="Arial" w:cs="Arial"/>
                <w:sz w:val="18"/>
                <w:szCs w:val="18"/>
              </w:rPr>
              <w:t>[ ] Somewhat Disagree</w:t>
            </w:r>
          </w:p>
          <w:p w14:paraId="591680EB" w14:textId="77777777" w:rsidR="000B131D" w:rsidRPr="005A7BEF" w:rsidRDefault="000B131D" w:rsidP="005A7BEF">
            <w:pPr>
              <w:numPr>
                <w:ilvl w:val="0"/>
                <w:numId w:val="89"/>
              </w:numPr>
              <w:rPr>
                <w:rFonts w:ascii="Arial" w:hAnsi="Arial" w:cs="Arial"/>
                <w:sz w:val="18"/>
                <w:szCs w:val="18"/>
              </w:rPr>
            </w:pPr>
            <w:r w:rsidRPr="005A7BEF">
              <w:rPr>
                <w:rFonts w:ascii="Arial" w:hAnsi="Arial" w:cs="Arial"/>
                <w:sz w:val="18"/>
                <w:szCs w:val="18"/>
              </w:rPr>
              <w:t>[ ] Strongly Disagree</w:t>
            </w:r>
          </w:p>
          <w:p w14:paraId="4F5C9ACD" w14:textId="77777777" w:rsidR="000B131D" w:rsidRPr="005A7BEF" w:rsidRDefault="000B131D" w:rsidP="005A7BEF">
            <w:pPr>
              <w:ind w:left="720"/>
              <w:rPr>
                <w:rFonts w:ascii="Arial" w:hAnsi="Arial" w:cs="Arial"/>
                <w:sz w:val="18"/>
                <w:szCs w:val="18"/>
              </w:rPr>
            </w:pPr>
          </w:p>
        </w:tc>
        <w:tc>
          <w:tcPr>
            <w:tcW w:w="302" w:type="pct"/>
            <w:gridSpan w:val="2"/>
          </w:tcPr>
          <w:p w14:paraId="2EAB85BD"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4D4FAE97" w14:textId="77777777" w:rsidTr="00224F1B">
        <w:trPr>
          <w:trHeight w:val="427"/>
        </w:trPr>
        <w:tc>
          <w:tcPr>
            <w:tcW w:w="442" w:type="pct"/>
          </w:tcPr>
          <w:p w14:paraId="12185B9D"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55" w:type="pct"/>
            <w:gridSpan w:val="6"/>
          </w:tcPr>
          <w:p w14:paraId="4B7F4504" w14:textId="77777777" w:rsidR="000B131D" w:rsidRPr="005A7BEF" w:rsidRDefault="000B131D" w:rsidP="005A7BEF">
            <w:pPr>
              <w:rPr>
                <w:rFonts w:ascii="Arial" w:hAnsi="Arial" w:cs="Arial"/>
                <w:sz w:val="18"/>
                <w:szCs w:val="18"/>
              </w:rPr>
            </w:pPr>
            <w:r w:rsidRPr="005A7BEF">
              <w:rPr>
                <w:rFonts w:ascii="Arial" w:hAnsi="Arial" w:cs="Arial"/>
                <w:sz w:val="18"/>
                <w:szCs w:val="18"/>
              </w:rPr>
              <w:t xml:space="preserve">If a family becomes richer over time so feeds and takes care of its second infant better than its first infant, that is unfair to the first child. </w:t>
            </w:r>
          </w:p>
          <w:p w14:paraId="6C878005" w14:textId="77777777" w:rsidR="000B131D" w:rsidRPr="005A7BEF" w:rsidRDefault="000B131D" w:rsidP="005A7BEF">
            <w:pPr>
              <w:pStyle w:val="ListParagraph"/>
              <w:spacing w:after="0" w:line="240" w:lineRule="auto"/>
              <w:ind w:left="0"/>
              <w:rPr>
                <w:rFonts w:ascii="Arial" w:hAnsi="Arial" w:cs="Arial"/>
                <w:sz w:val="18"/>
                <w:szCs w:val="18"/>
              </w:rPr>
            </w:pPr>
          </w:p>
        </w:tc>
        <w:tc>
          <w:tcPr>
            <w:tcW w:w="1901" w:type="pct"/>
            <w:gridSpan w:val="6"/>
          </w:tcPr>
          <w:p w14:paraId="25472A4B" w14:textId="77777777" w:rsidR="000B131D" w:rsidRPr="005A7BEF" w:rsidRDefault="000B131D" w:rsidP="005A7BEF">
            <w:pPr>
              <w:numPr>
                <w:ilvl w:val="0"/>
                <w:numId w:val="114"/>
              </w:numPr>
              <w:rPr>
                <w:rFonts w:ascii="Arial" w:hAnsi="Arial" w:cs="Arial"/>
                <w:sz w:val="18"/>
                <w:szCs w:val="18"/>
              </w:rPr>
            </w:pPr>
            <w:r w:rsidRPr="005A7BEF">
              <w:rPr>
                <w:rFonts w:ascii="Arial" w:hAnsi="Arial" w:cs="Arial"/>
                <w:sz w:val="18"/>
                <w:szCs w:val="18"/>
              </w:rPr>
              <w:t>[ ] Strongly Agree</w:t>
            </w:r>
          </w:p>
          <w:p w14:paraId="362E3712" w14:textId="77777777" w:rsidR="000B131D" w:rsidRPr="005A7BEF" w:rsidRDefault="000B131D" w:rsidP="005A7BEF">
            <w:pPr>
              <w:numPr>
                <w:ilvl w:val="0"/>
                <w:numId w:val="114"/>
              </w:numPr>
              <w:rPr>
                <w:rFonts w:ascii="Arial" w:hAnsi="Arial" w:cs="Arial"/>
                <w:sz w:val="18"/>
                <w:szCs w:val="18"/>
              </w:rPr>
            </w:pPr>
            <w:r w:rsidRPr="005A7BEF">
              <w:rPr>
                <w:rFonts w:ascii="Arial" w:hAnsi="Arial" w:cs="Arial"/>
                <w:sz w:val="18"/>
                <w:szCs w:val="18"/>
              </w:rPr>
              <w:t>[ ] Somewhat Agree</w:t>
            </w:r>
          </w:p>
          <w:p w14:paraId="26036D61" w14:textId="77777777" w:rsidR="000B131D" w:rsidRPr="005A7BEF" w:rsidRDefault="000B131D" w:rsidP="005A7BEF">
            <w:pPr>
              <w:numPr>
                <w:ilvl w:val="0"/>
                <w:numId w:val="114"/>
              </w:numPr>
              <w:rPr>
                <w:rFonts w:ascii="Arial" w:hAnsi="Arial" w:cs="Arial"/>
                <w:sz w:val="18"/>
                <w:szCs w:val="18"/>
              </w:rPr>
            </w:pPr>
            <w:r w:rsidRPr="005A7BEF">
              <w:rPr>
                <w:rFonts w:ascii="Arial" w:hAnsi="Arial" w:cs="Arial"/>
                <w:sz w:val="18"/>
                <w:szCs w:val="18"/>
              </w:rPr>
              <w:t>[ ] Somewhat Disagree</w:t>
            </w:r>
          </w:p>
          <w:p w14:paraId="3679ECFA" w14:textId="209DCC8C" w:rsidR="000B131D" w:rsidRPr="005A7BEF" w:rsidRDefault="000B131D" w:rsidP="005A7BEF">
            <w:pPr>
              <w:numPr>
                <w:ilvl w:val="0"/>
                <w:numId w:val="114"/>
              </w:numPr>
              <w:rPr>
                <w:rFonts w:ascii="Arial" w:hAnsi="Arial" w:cs="Arial"/>
                <w:sz w:val="18"/>
                <w:szCs w:val="18"/>
              </w:rPr>
            </w:pPr>
            <w:r w:rsidRPr="005A7BEF">
              <w:rPr>
                <w:rFonts w:ascii="Arial" w:hAnsi="Arial" w:cs="Arial"/>
                <w:sz w:val="18"/>
                <w:szCs w:val="18"/>
              </w:rPr>
              <w:t>[ ] Strongly Disagree</w:t>
            </w:r>
          </w:p>
        </w:tc>
        <w:tc>
          <w:tcPr>
            <w:tcW w:w="302" w:type="pct"/>
            <w:gridSpan w:val="2"/>
          </w:tcPr>
          <w:p w14:paraId="7E84F248"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130CFB46" w14:textId="77777777" w:rsidTr="00224F1B">
        <w:trPr>
          <w:trHeight w:val="427"/>
        </w:trPr>
        <w:tc>
          <w:tcPr>
            <w:tcW w:w="5000" w:type="pct"/>
            <w:gridSpan w:val="15"/>
          </w:tcPr>
          <w:p w14:paraId="04E9A935" w14:textId="77777777" w:rsidR="000B131D" w:rsidRPr="005A7BEF" w:rsidRDefault="000B131D" w:rsidP="005A7BEF">
            <w:pPr>
              <w:pStyle w:val="ListParagraph"/>
              <w:numPr>
                <w:ilvl w:val="0"/>
                <w:numId w:val="77"/>
              </w:numPr>
              <w:spacing w:after="0" w:line="240" w:lineRule="auto"/>
              <w:jc w:val="center"/>
              <w:rPr>
                <w:rFonts w:ascii="Arial" w:hAnsi="Arial" w:cs="Arial"/>
                <w:b/>
                <w:sz w:val="18"/>
                <w:szCs w:val="18"/>
              </w:rPr>
            </w:pPr>
            <w:r w:rsidRPr="005A7BEF">
              <w:rPr>
                <w:rFonts w:ascii="Arial" w:hAnsi="Arial" w:cs="Arial"/>
                <w:b/>
                <w:sz w:val="18"/>
                <w:szCs w:val="18"/>
              </w:rPr>
              <w:lastRenderedPageBreak/>
              <w:t>Self-Conscious</w:t>
            </w:r>
          </w:p>
        </w:tc>
      </w:tr>
      <w:tr w:rsidR="005A7BEF" w:rsidRPr="005A7BEF" w14:paraId="31AF6ACD" w14:textId="77777777" w:rsidTr="00224F1B">
        <w:trPr>
          <w:trHeight w:val="427"/>
        </w:trPr>
        <w:tc>
          <w:tcPr>
            <w:tcW w:w="5000" w:type="pct"/>
            <w:gridSpan w:val="15"/>
          </w:tcPr>
          <w:p w14:paraId="74105590" w14:textId="77777777" w:rsidR="000B131D" w:rsidRPr="005A7BEF" w:rsidRDefault="000B131D" w:rsidP="005A7BEF">
            <w:pPr>
              <w:pStyle w:val="ListParagraph"/>
              <w:spacing w:after="0" w:line="240" w:lineRule="auto"/>
              <w:ind w:left="0"/>
              <w:rPr>
                <w:rFonts w:ascii="Arial" w:hAnsi="Arial" w:cs="Arial"/>
                <w:b/>
                <w:i/>
                <w:sz w:val="18"/>
                <w:szCs w:val="18"/>
              </w:rPr>
            </w:pPr>
            <w:r w:rsidRPr="005A7BEF">
              <w:rPr>
                <w:rFonts w:ascii="Arial" w:hAnsi="Arial" w:cs="Arial"/>
                <w:b/>
                <w:i/>
                <w:sz w:val="18"/>
                <w:szCs w:val="18"/>
              </w:rPr>
              <w:t>READ: I will now say a statement and I would like you to indicate how much each statement is like you by saying: “a lot like me”, “somewhat like me”, “a little like me” or “not like me at all”.</w:t>
            </w:r>
          </w:p>
        </w:tc>
      </w:tr>
      <w:tr w:rsidR="005A7BEF" w:rsidRPr="005A7BEF" w14:paraId="2A75DE26" w14:textId="77777777" w:rsidTr="00224F1B">
        <w:trPr>
          <w:trHeight w:val="427"/>
        </w:trPr>
        <w:tc>
          <w:tcPr>
            <w:tcW w:w="483" w:type="pct"/>
            <w:gridSpan w:val="3"/>
          </w:tcPr>
          <w:p w14:paraId="31A10D1F"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96" w:type="pct"/>
            <w:gridSpan w:val="7"/>
          </w:tcPr>
          <w:p w14:paraId="0A811F27"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I care a lot about how I present myself to others.</w:t>
            </w:r>
          </w:p>
        </w:tc>
        <w:tc>
          <w:tcPr>
            <w:tcW w:w="1901" w:type="pct"/>
            <w:gridSpan w:val="4"/>
          </w:tcPr>
          <w:p w14:paraId="1694DA2F" w14:textId="77777777" w:rsidR="000B131D" w:rsidRPr="005A7BEF" w:rsidRDefault="000B131D" w:rsidP="005A7BEF">
            <w:pPr>
              <w:pStyle w:val="ListParagraph"/>
              <w:numPr>
                <w:ilvl w:val="0"/>
                <w:numId w:val="92"/>
              </w:numPr>
              <w:spacing w:after="0" w:line="240" w:lineRule="auto"/>
              <w:rPr>
                <w:rFonts w:ascii="Arial" w:hAnsi="Arial" w:cs="Arial"/>
                <w:sz w:val="18"/>
                <w:szCs w:val="18"/>
              </w:rPr>
            </w:pPr>
            <w:r w:rsidRPr="005A7BEF">
              <w:rPr>
                <w:rFonts w:ascii="Arial" w:hAnsi="Arial" w:cs="Arial"/>
                <w:sz w:val="18"/>
                <w:szCs w:val="18"/>
              </w:rPr>
              <w:t>[ ] A lot like me</w:t>
            </w:r>
          </w:p>
          <w:p w14:paraId="67830DB2" w14:textId="77777777" w:rsidR="000B131D" w:rsidRPr="005A7BEF" w:rsidRDefault="000B131D" w:rsidP="005A7BEF">
            <w:pPr>
              <w:pStyle w:val="ListParagraph"/>
              <w:numPr>
                <w:ilvl w:val="0"/>
                <w:numId w:val="92"/>
              </w:numPr>
              <w:spacing w:after="0" w:line="240" w:lineRule="auto"/>
              <w:rPr>
                <w:rFonts w:ascii="Arial" w:hAnsi="Arial" w:cs="Arial"/>
                <w:sz w:val="18"/>
                <w:szCs w:val="18"/>
              </w:rPr>
            </w:pPr>
            <w:r w:rsidRPr="005A7BEF">
              <w:rPr>
                <w:rFonts w:ascii="Arial" w:hAnsi="Arial" w:cs="Arial"/>
                <w:sz w:val="18"/>
                <w:szCs w:val="18"/>
              </w:rPr>
              <w:t>[ ] Somewhat like me</w:t>
            </w:r>
          </w:p>
          <w:p w14:paraId="29B15097" w14:textId="77777777" w:rsidR="000B131D" w:rsidRPr="005A7BEF" w:rsidRDefault="000B131D" w:rsidP="005A7BEF">
            <w:pPr>
              <w:pStyle w:val="ListParagraph"/>
              <w:numPr>
                <w:ilvl w:val="0"/>
                <w:numId w:val="92"/>
              </w:numPr>
              <w:spacing w:after="0" w:line="240" w:lineRule="auto"/>
              <w:rPr>
                <w:rFonts w:ascii="Arial" w:hAnsi="Arial" w:cs="Arial"/>
                <w:sz w:val="18"/>
                <w:szCs w:val="18"/>
              </w:rPr>
            </w:pPr>
            <w:r w:rsidRPr="005A7BEF">
              <w:rPr>
                <w:rFonts w:ascii="Arial" w:hAnsi="Arial" w:cs="Arial"/>
                <w:sz w:val="18"/>
                <w:szCs w:val="18"/>
              </w:rPr>
              <w:t>[ ] A little like me</w:t>
            </w:r>
          </w:p>
          <w:p w14:paraId="126D6C0D" w14:textId="77777777" w:rsidR="000B131D" w:rsidRPr="005A7BEF" w:rsidRDefault="000B131D" w:rsidP="005A7BEF">
            <w:pPr>
              <w:pStyle w:val="ListParagraph"/>
              <w:numPr>
                <w:ilvl w:val="0"/>
                <w:numId w:val="92"/>
              </w:numPr>
              <w:spacing w:after="0" w:line="240" w:lineRule="auto"/>
              <w:rPr>
                <w:rFonts w:ascii="Arial" w:hAnsi="Arial" w:cs="Arial"/>
                <w:sz w:val="18"/>
                <w:szCs w:val="18"/>
              </w:rPr>
            </w:pPr>
            <w:r w:rsidRPr="005A7BEF">
              <w:rPr>
                <w:rFonts w:ascii="Arial" w:hAnsi="Arial" w:cs="Arial"/>
                <w:sz w:val="18"/>
                <w:szCs w:val="18"/>
              </w:rPr>
              <w:t>[ ] Not like me at all</w:t>
            </w:r>
          </w:p>
          <w:p w14:paraId="0AD6F53C" w14:textId="77777777" w:rsidR="000B131D" w:rsidRPr="005A7BEF" w:rsidRDefault="000B131D" w:rsidP="005A7BEF">
            <w:pPr>
              <w:pStyle w:val="ListParagraph"/>
              <w:spacing w:after="0" w:line="240" w:lineRule="auto"/>
              <w:ind w:left="0"/>
              <w:rPr>
                <w:rFonts w:ascii="Arial" w:hAnsi="Arial" w:cs="Arial"/>
                <w:b/>
                <w:sz w:val="18"/>
                <w:szCs w:val="18"/>
              </w:rPr>
            </w:pPr>
          </w:p>
        </w:tc>
        <w:tc>
          <w:tcPr>
            <w:tcW w:w="219" w:type="pct"/>
          </w:tcPr>
          <w:p w14:paraId="738AAF59"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6AD9321A" w14:textId="77777777" w:rsidTr="00224F1B">
        <w:trPr>
          <w:trHeight w:val="427"/>
        </w:trPr>
        <w:tc>
          <w:tcPr>
            <w:tcW w:w="483" w:type="pct"/>
            <w:gridSpan w:val="3"/>
          </w:tcPr>
          <w:p w14:paraId="06D8122D"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96" w:type="pct"/>
            <w:gridSpan w:val="7"/>
          </w:tcPr>
          <w:p w14:paraId="2A3E0EEF"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I get embarrassed very easily</w:t>
            </w:r>
          </w:p>
        </w:tc>
        <w:tc>
          <w:tcPr>
            <w:tcW w:w="1901" w:type="pct"/>
            <w:gridSpan w:val="4"/>
          </w:tcPr>
          <w:p w14:paraId="29CF9E59" w14:textId="77777777" w:rsidR="000B131D" w:rsidRPr="005A7BEF" w:rsidRDefault="000B131D" w:rsidP="005A7BEF">
            <w:pPr>
              <w:pStyle w:val="ListParagraph"/>
              <w:numPr>
                <w:ilvl w:val="0"/>
                <w:numId w:val="93"/>
              </w:numPr>
              <w:spacing w:after="0" w:line="240" w:lineRule="auto"/>
              <w:rPr>
                <w:rFonts w:ascii="Arial" w:hAnsi="Arial" w:cs="Arial"/>
                <w:sz w:val="18"/>
                <w:szCs w:val="18"/>
              </w:rPr>
            </w:pPr>
            <w:r w:rsidRPr="005A7BEF">
              <w:rPr>
                <w:rFonts w:ascii="Arial" w:hAnsi="Arial" w:cs="Arial"/>
                <w:sz w:val="18"/>
                <w:szCs w:val="18"/>
              </w:rPr>
              <w:t>[ ] A lot like me</w:t>
            </w:r>
          </w:p>
          <w:p w14:paraId="1CFA86AA" w14:textId="77777777" w:rsidR="000B131D" w:rsidRPr="005A7BEF" w:rsidRDefault="000B131D" w:rsidP="005A7BEF">
            <w:pPr>
              <w:pStyle w:val="ListParagraph"/>
              <w:numPr>
                <w:ilvl w:val="0"/>
                <w:numId w:val="93"/>
              </w:numPr>
              <w:spacing w:after="0" w:line="240" w:lineRule="auto"/>
              <w:rPr>
                <w:rFonts w:ascii="Arial" w:hAnsi="Arial" w:cs="Arial"/>
                <w:sz w:val="18"/>
                <w:szCs w:val="18"/>
              </w:rPr>
            </w:pPr>
            <w:r w:rsidRPr="005A7BEF">
              <w:rPr>
                <w:rFonts w:ascii="Arial" w:hAnsi="Arial" w:cs="Arial"/>
                <w:sz w:val="18"/>
                <w:szCs w:val="18"/>
              </w:rPr>
              <w:t>[ ] Somewhat like me</w:t>
            </w:r>
          </w:p>
          <w:p w14:paraId="520CE26D" w14:textId="77777777" w:rsidR="000B131D" w:rsidRPr="005A7BEF" w:rsidRDefault="000B131D" w:rsidP="005A7BEF">
            <w:pPr>
              <w:pStyle w:val="ListParagraph"/>
              <w:numPr>
                <w:ilvl w:val="0"/>
                <w:numId w:val="93"/>
              </w:numPr>
              <w:spacing w:after="0" w:line="240" w:lineRule="auto"/>
              <w:rPr>
                <w:rFonts w:ascii="Arial" w:hAnsi="Arial" w:cs="Arial"/>
                <w:sz w:val="18"/>
                <w:szCs w:val="18"/>
              </w:rPr>
            </w:pPr>
            <w:r w:rsidRPr="005A7BEF">
              <w:rPr>
                <w:rFonts w:ascii="Arial" w:hAnsi="Arial" w:cs="Arial"/>
                <w:sz w:val="18"/>
                <w:szCs w:val="18"/>
              </w:rPr>
              <w:t>[ ] A little like me</w:t>
            </w:r>
          </w:p>
          <w:p w14:paraId="5357520D" w14:textId="77777777" w:rsidR="000B131D" w:rsidRPr="005A7BEF" w:rsidRDefault="000B131D" w:rsidP="005A7BEF">
            <w:pPr>
              <w:pStyle w:val="ListParagraph"/>
              <w:numPr>
                <w:ilvl w:val="0"/>
                <w:numId w:val="93"/>
              </w:numPr>
              <w:spacing w:after="0" w:line="240" w:lineRule="auto"/>
              <w:rPr>
                <w:rFonts w:ascii="Arial" w:hAnsi="Arial" w:cs="Arial"/>
                <w:sz w:val="18"/>
                <w:szCs w:val="18"/>
              </w:rPr>
            </w:pPr>
            <w:r w:rsidRPr="005A7BEF">
              <w:rPr>
                <w:rFonts w:ascii="Arial" w:hAnsi="Arial" w:cs="Arial"/>
                <w:sz w:val="18"/>
                <w:szCs w:val="18"/>
              </w:rPr>
              <w:t>[ ] Not like me at all</w:t>
            </w:r>
          </w:p>
          <w:p w14:paraId="57F3B07C" w14:textId="77777777" w:rsidR="000B131D" w:rsidRPr="005A7BEF" w:rsidRDefault="000B131D" w:rsidP="005A7BEF">
            <w:pPr>
              <w:pStyle w:val="ListParagraph"/>
              <w:spacing w:after="0" w:line="240" w:lineRule="auto"/>
              <w:rPr>
                <w:rFonts w:ascii="Arial" w:hAnsi="Arial" w:cs="Arial"/>
                <w:sz w:val="18"/>
                <w:szCs w:val="18"/>
              </w:rPr>
            </w:pPr>
          </w:p>
        </w:tc>
        <w:tc>
          <w:tcPr>
            <w:tcW w:w="219" w:type="pct"/>
          </w:tcPr>
          <w:p w14:paraId="3AC6773D"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519664F7" w14:textId="77777777" w:rsidTr="00224F1B">
        <w:trPr>
          <w:trHeight w:val="427"/>
        </w:trPr>
        <w:tc>
          <w:tcPr>
            <w:tcW w:w="483" w:type="pct"/>
            <w:gridSpan w:val="3"/>
          </w:tcPr>
          <w:p w14:paraId="29641292" w14:textId="77777777" w:rsidR="000B131D" w:rsidRPr="005A7BEF" w:rsidRDefault="000B131D" w:rsidP="005A7BEF">
            <w:pPr>
              <w:pStyle w:val="ListParagraph"/>
              <w:numPr>
                <w:ilvl w:val="1"/>
                <w:numId w:val="77"/>
              </w:numPr>
              <w:spacing w:after="0" w:line="240" w:lineRule="auto"/>
              <w:jc w:val="center"/>
              <w:rPr>
                <w:rFonts w:ascii="Arial" w:hAnsi="Arial" w:cs="Arial"/>
                <w:b/>
                <w:sz w:val="18"/>
                <w:szCs w:val="18"/>
              </w:rPr>
            </w:pPr>
          </w:p>
        </w:tc>
        <w:tc>
          <w:tcPr>
            <w:tcW w:w="2396" w:type="pct"/>
            <w:gridSpan w:val="7"/>
          </w:tcPr>
          <w:p w14:paraId="7F294014" w14:textId="77777777" w:rsidR="000B131D" w:rsidRPr="005A7BEF" w:rsidRDefault="000B131D" w:rsidP="005A7BEF">
            <w:pPr>
              <w:pStyle w:val="ListParagraph"/>
              <w:spacing w:after="0" w:line="240" w:lineRule="auto"/>
              <w:ind w:left="0"/>
              <w:rPr>
                <w:rFonts w:ascii="Arial" w:hAnsi="Arial" w:cs="Arial"/>
                <w:sz w:val="18"/>
                <w:szCs w:val="18"/>
              </w:rPr>
            </w:pPr>
            <w:r w:rsidRPr="005A7BEF">
              <w:rPr>
                <w:rFonts w:ascii="Arial" w:hAnsi="Arial" w:cs="Arial"/>
                <w:sz w:val="18"/>
                <w:szCs w:val="18"/>
              </w:rPr>
              <w:t>I’m concerned about what other people think of me</w:t>
            </w:r>
          </w:p>
        </w:tc>
        <w:tc>
          <w:tcPr>
            <w:tcW w:w="1901" w:type="pct"/>
            <w:gridSpan w:val="4"/>
          </w:tcPr>
          <w:p w14:paraId="6C8C45AF" w14:textId="77777777" w:rsidR="000B131D" w:rsidRPr="005A7BEF" w:rsidRDefault="000B131D" w:rsidP="005A7BEF">
            <w:pPr>
              <w:pStyle w:val="ListParagraph"/>
              <w:numPr>
                <w:ilvl w:val="0"/>
                <w:numId w:val="94"/>
              </w:numPr>
              <w:spacing w:after="0" w:line="240" w:lineRule="auto"/>
              <w:rPr>
                <w:rFonts w:ascii="Arial" w:hAnsi="Arial" w:cs="Arial"/>
                <w:sz w:val="18"/>
                <w:szCs w:val="18"/>
              </w:rPr>
            </w:pPr>
            <w:r w:rsidRPr="005A7BEF">
              <w:rPr>
                <w:rFonts w:ascii="Arial" w:hAnsi="Arial" w:cs="Arial"/>
                <w:sz w:val="18"/>
                <w:szCs w:val="18"/>
              </w:rPr>
              <w:t>[ ] A lot like me</w:t>
            </w:r>
          </w:p>
          <w:p w14:paraId="5C5A45AE" w14:textId="77777777" w:rsidR="000B131D" w:rsidRPr="005A7BEF" w:rsidRDefault="000B131D" w:rsidP="005A7BEF">
            <w:pPr>
              <w:pStyle w:val="ListParagraph"/>
              <w:numPr>
                <w:ilvl w:val="0"/>
                <w:numId w:val="94"/>
              </w:numPr>
              <w:spacing w:after="0" w:line="240" w:lineRule="auto"/>
              <w:rPr>
                <w:rFonts w:ascii="Arial" w:hAnsi="Arial" w:cs="Arial"/>
                <w:sz w:val="18"/>
                <w:szCs w:val="18"/>
              </w:rPr>
            </w:pPr>
            <w:r w:rsidRPr="005A7BEF">
              <w:rPr>
                <w:rFonts w:ascii="Arial" w:hAnsi="Arial" w:cs="Arial"/>
                <w:sz w:val="18"/>
                <w:szCs w:val="18"/>
              </w:rPr>
              <w:t>[ ] Somewhat like me</w:t>
            </w:r>
          </w:p>
          <w:p w14:paraId="0E300ED6" w14:textId="77777777" w:rsidR="000B131D" w:rsidRPr="005A7BEF" w:rsidRDefault="000B131D" w:rsidP="005A7BEF">
            <w:pPr>
              <w:pStyle w:val="ListParagraph"/>
              <w:numPr>
                <w:ilvl w:val="0"/>
                <w:numId w:val="94"/>
              </w:numPr>
              <w:spacing w:after="0" w:line="240" w:lineRule="auto"/>
              <w:rPr>
                <w:rFonts w:ascii="Arial" w:hAnsi="Arial" w:cs="Arial"/>
                <w:sz w:val="18"/>
                <w:szCs w:val="18"/>
              </w:rPr>
            </w:pPr>
            <w:r w:rsidRPr="005A7BEF">
              <w:rPr>
                <w:rFonts w:ascii="Arial" w:hAnsi="Arial" w:cs="Arial"/>
                <w:sz w:val="18"/>
                <w:szCs w:val="18"/>
              </w:rPr>
              <w:t>[ ] A little like me</w:t>
            </w:r>
          </w:p>
          <w:p w14:paraId="64B5ED6C" w14:textId="77777777" w:rsidR="000B131D" w:rsidRPr="005A7BEF" w:rsidRDefault="000B131D" w:rsidP="005A7BEF">
            <w:pPr>
              <w:pStyle w:val="ListParagraph"/>
              <w:numPr>
                <w:ilvl w:val="0"/>
                <w:numId w:val="94"/>
              </w:numPr>
              <w:spacing w:after="0" w:line="240" w:lineRule="auto"/>
              <w:rPr>
                <w:rFonts w:ascii="Arial" w:hAnsi="Arial" w:cs="Arial"/>
                <w:sz w:val="18"/>
                <w:szCs w:val="18"/>
              </w:rPr>
            </w:pPr>
            <w:r w:rsidRPr="005A7BEF">
              <w:rPr>
                <w:rFonts w:ascii="Arial" w:hAnsi="Arial" w:cs="Arial"/>
                <w:sz w:val="18"/>
                <w:szCs w:val="18"/>
              </w:rPr>
              <w:t>[ ] Not like me at all</w:t>
            </w:r>
          </w:p>
          <w:p w14:paraId="32624597" w14:textId="77777777" w:rsidR="000B131D" w:rsidRPr="005A7BEF" w:rsidRDefault="000B131D" w:rsidP="005A7BEF">
            <w:pPr>
              <w:rPr>
                <w:rFonts w:ascii="Arial" w:hAnsi="Arial" w:cs="Arial"/>
                <w:sz w:val="18"/>
                <w:szCs w:val="18"/>
              </w:rPr>
            </w:pPr>
          </w:p>
        </w:tc>
        <w:tc>
          <w:tcPr>
            <w:tcW w:w="219" w:type="pct"/>
          </w:tcPr>
          <w:p w14:paraId="7F148745" w14:textId="77777777" w:rsidR="000B131D" w:rsidRPr="005A7BEF" w:rsidRDefault="000B131D" w:rsidP="005A7BEF">
            <w:pPr>
              <w:pStyle w:val="ListParagraph"/>
              <w:spacing w:after="0" w:line="240" w:lineRule="auto"/>
              <w:ind w:left="0"/>
              <w:rPr>
                <w:rFonts w:ascii="Arial" w:hAnsi="Arial" w:cs="Arial"/>
                <w:b/>
                <w:sz w:val="18"/>
                <w:szCs w:val="18"/>
              </w:rPr>
            </w:pPr>
          </w:p>
        </w:tc>
      </w:tr>
      <w:tr w:rsidR="005A7BEF" w:rsidRPr="005A7BEF" w14:paraId="17D969FD" w14:textId="77777777" w:rsidTr="00224F1B">
        <w:trPr>
          <w:trHeight w:val="427"/>
        </w:trPr>
        <w:tc>
          <w:tcPr>
            <w:tcW w:w="5000" w:type="pct"/>
            <w:gridSpan w:val="15"/>
          </w:tcPr>
          <w:p w14:paraId="11AC3E29" w14:textId="77777777" w:rsidR="000B131D" w:rsidRPr="005A7BEF" w:rsidRDefault="000B131D" w:rsidP="005A7BEF">
            <w:pPr>
              <w:pStyle w:val="ListParagraph"/>
              <w:spacing w:after="0" w:line="240" w:lineRule="auto"/>
              <w:ind w:left="0"/>
              <w:rPr>
                <w:rFonts w:ascii="Arial" w:hAnsi="Arial" w:cs="Arial"/>
                <w:b/>
                <w:i/>
                <w:sz w:val="18"/>
                <w:szCs w:val="18"/>
              </w:rPr>
            </w:pPr>
            <w:r w:rsidRPr="005A7BEF">
              <w:rPr>
                <w:rFonts w:ascii="Arial" w:eastAsia="Times New Roman" w:hAnsi="Arial" w:cs="Arial"/>
                <w:i/>
                <w:sz w:val="18"/>
                <w:szCs w:val="18"/>
              </w:rPr>
              <w:t>SurveyCTO determines if in Video treatment group or Video control group</w:t>
            </w:r>
          </w:p>
        </w:tc>
      </w:tr>
      <w:tr w:rsidR="005A7BEF" w:rsidRPr="005A7BEF" w14:paraId="12AEE585" w14:textId="77777777" w:rsidTr="00224F1B">
        <w:trPr>
          <w:trHeight w:val="427"/>
        </w:trPr>
        <w:tc>
          <w:tcPr>
            <w:tcW w:w="5000" w:type="pct"/>
            <w:gridSpan w:val="15"/>
          </w:tcPr>
          <w:p w14:paraId="0AC3C024" w14:textId="77777777" w:rsidR="000B131D" w:rsidRPr="005A7BEF" w:rsidRDefault="000B131D" w:rsidP="005A7BEF">
            <w:pPr>
              <w:pStyle w:val="InterviewerInstructions"/>
              <w:jc w:val="both"/>
              <w:rPr>
                <w:rFonts w:ascii="Arial" w:hAnsi="Arial" w:cs="Arial"/>
                <w:sz w:val="18"/>
                <w:szCs w:val="18"/>
              </w:rPr>
            </w:pPr>
            <w:r w:rsidRPr="005A7BEF">
              <w:rPr>
                <w:rFonts w:ascii="Arial" w:hAnsi="Arial" w:cs="Arial"/>
                <w:sz w:val="18"/>
                <w:szCs w:val="18"/>
              </w:rPr>
              <w:t>IF IN VIDEO CONTROL GROUP</w:t>
            </w:r>
            <w:r w:rsidRPr="005A7BEF">
              <w:rPr>
                <w:rFonts w:ascii="Arial" w:hAnsi="Arial" w:cs="Arial"/>
                <w:sz w:val="18"/>
                <w:szCs w:val="18"/>
              </w:rPr>
              <w:sym w:font="Wingdings" w:char="F0E0"/>
            </w:r>
            <w:r w:rsidRPr="005A7BEF">
              <w:rPr>
                <w:rFonts w:ascii="Arial" w:hAnsi="Arial" w:cs="Arial"/>
                <w:sz w:val="18"/>
                <w:szCs w:val="18"/>
              </w:rPr>
              <w:t>READ: This</w:t>
            </w:r>
            <w:r w:rsidRPr="005A7BEF">
              <w:rPr>
                <w:rFonts w:ascii="Arial" w:hAnsi="Arial" w:cs="Arial"/>
                <w:sz w:val="18"/>
                <w:szCs w:val="18"/>
                <w:lang w:val="en-GB"/>
              </w:rPr>
              <w:t xml:space="preserve"> is the end of this part of the interview, thank you so much for your participation; we really appreciate you taking time to speak to us.</w:t>
            </w:r>
          </w:p>
        </w:tc>
      </w:tr>
      <w:tr w:rsidR="005A7BEF" w:rsidRPr="005A7BEF" w14:paraId="7484F973" w14:textId="77777777" w:rsidTr="00224F1B">
        <w:trPr>
          <w:trHeight w:val="427"/>
        </w:trPr>
        <w:tc>
          <w:tcPr>
            <w:tcW w:w="5000" w:type="pct"/>
            <w:gridSpan w:val="15"/>
          </w:tcPr>
          <w:p w14:paraId="5AA7DAE2" w14:textId="77777777" w:rsidR="000B131D" w:rsidRPr="005A7BEF" w:rsidRDefault="000B131D" w:rsidP="005A7BEF">
            <w:pPr>
              <w:pStyle w:val="ListParagraph"/>
              <w:numPr>
                <w:ilvl w:val="0"/>
                <w:numId w:val="77"/>
              </w:numPr>
              <w:spacing w:after="0" w:line="240" w:lineRule="auto"/>
              <w:jc w:val="center"/>
              <w:rPr>
                <w:rFonts w:ascii="Arial" w:hAnsi="Arial" w:cs="Arial"/>
                <w:b/>
                <w:sz w:val="18"/>
                <w:szCs w:val="18"/>
              </w:rPr>
            </w:pPr>
            <w:r w:rsidRPr="005A7BEF">
              <w:rPr>
                <w:rFonts w:ascii="Arial" w:hAnsi="Arial" w:cs="Arial"/>
                <w:b/>
                <w:sz w:val="18"/>
                <w:szCs w:val="18"/>
              </w:rPr>
              <w:t>Infant-Directed Speech Video</w:t>
            </w:r>
            <w:r w:rsidRPr="005A7BEF">
              <w:rPr>
                <w:rFonts w:ascii="Arial" w:hAnsi="Arial" w:cs="Arial"/>
                <w:b/>
                <w:sz w:val="18"/>
                <w:szCs w:val="18"/>
              </w:rPr>
              <w:sym w:font="Wingdings" w:char="F0E0"/>
            </w:r>
            <w:r w:rsidRPr="005A7BEF">
              <w:rPr>
                <w:rFonts w:ascii="Arial" w:hAnsi="Arial" w:cs="Arial"/>
                <w:b/>
                <w:sz w:val="18"/>
                <w:szCs w:val="18"/>
              </w:rPr>
              <w:t>SKIP IF IN VIDEO CONTROL GROUP</w:t>
            </w:r>
          </w:p>
        </w:tc>
      </w:tr>
      <w:tr w:rsidR="005A7BEF" w:rsidRPr="005A7BEF" w14:paraId="3BE4CF27" w14:textId="77777777" w:rsidTr="00224F1B">
        <w:trPr>
          <w:trHeight w:val="660"/>
        </w:trPr>
        <w:tc>
          <w:tcPr>
            <w:tcW w:w="5000" w:type="pct"/>
            <w:gridSpan w:val="15"/>
          </w:tcPr>
          <w:p w14:paraId="2C629974" w14:textId="77777777" w:rsidR="000B131D" w:rsidRPr="005A7BEF" w:rsidRDefault="000B131D" w:rsidP="005A7BEF">
            <w:pPr>
              <w:pStyle w:val="ListParagraph"/>
              <w:spacing w:after="0" w:line="240" w:lineRule="auto"/>
              <w:rPr>
                <w:rFonts w:ascii="Arial" w:hAnsi="Arial" w:cs="Arial"/>
                <w:b/>
                <w:i/>
                <w:sz w:val="18"/>
                <w:szCs w:val="18"/>
              </w:rPr>
            </w:pPr>
            <w:r w:rsidRPr="005A7BEF">
              <w:rPr>
                <w:rFonts w:ascii="Arial" w:hAnsi="Arial" w:cs="Arial"/>
                <w:b/>
                <w:i/>
                <w:sz w:val="18"/>
                <w:szCs w:val="18"/>
              </w:rPr>
              <w:t>READ: I am now going to show you a video about how you can do important things when your baby is very young to make him or her smarter. We hope you enjoy it.</w:t>
            </w:r>
          </w:p>
          <w:p w14:paraId="5DA5C78A" w14:textId="77777777" w:rsidR="000B131D" w:rsidRPr="005A7BEF" w:rsidRDefault="000B131D" w:rsidP="005A7BEF">
            <w:pPr>
              <w:pStyle w:val="ListParagraph"/>
              <w:spacing w:after="0" w:line="240" w:lineRule="auto"/>
              <w:rPr>
                <w:rFonts w:ascii="Arial" w:hAnsi="Arial" w:cs="Arial"/>
                <w:b/>
                <w:i/>
                <w:sz w:val="18"/>
                <w:szCs w:val="18"/>
              </w:rPr>
            </w:pPr>
          </w:p>
        </w:tc>
      </w:tr>
      <w:tr w:rsidR="005A7BEF" w:rsidRPr="005A7BEF" w14:paraId="2EC13241" w14:textId="77777777" w:rsidTr="00224F1B">
        <w:trPr>
          <w:trHeight w:val="660"/>
        </w:trPr>
        <w:tc>
          <w:tcPr>
            <w:tcW w:w="483" w:type="pct"/>
            <w:gridSpan w:val="3"/>
          </w:tcPr>
          <w:p w14:paraId="53EBD2B9" w14:textId="77777777" w:rsidR="000B131D" w:rsidRPr="005A7BEF" w:rsidRDefault="000B131D" w:rsidP="005A7BEF">
            <w:pPr>
              <w:pStyle w:val="ListParagraph"/>
              <w:numPr>
                <w:ilvl w:val="1"/>
                <w:numId w:val="77"/>
              </w:numPr>
              <w:spacing w:after="0" w:line="240" w:lineRule="auto"/>
              <w:rPr>
                <w:rFonts w:ascii="Arial" w:hAnsi="Arial" w:cs="Arial"/>
                <w:b/>
                <w:sz w:val="18"/>
                <w:szCs w:val="18"/>
              </w:rPr>
            </w:pPr>
          </w:p>
        </w:tc>
        <w:tc>
          <w:tcPr>
            <w:tcW w:w="2314" w:type="pct"/>
            <w:gridSpan w:val="4"/>
          </w:tcPr>
          <w:p w14:paraId="18FFEEF5" w14:textId="77777777" w:rsidR="000B131D" w:rsidRPr="005A7BEF" w:rsidRDefault="000B131D" w:rsidP="005A7BEF">
            <w:pPr>
              <w:rPr>
                <w:rFonts w:ascii="Arial" w:hAnsi="Arial" w:cs="Arial"/>
                <w:sz w:val="18"/>
                <w:szCs w:val="18"/>
              </w:rPr>
            </w:pPr>
            <w:r w:rsidRPr="005A7BEF">
              <w:rPr>
                <w:rFonts w:ascii="Arial" w:hAnsi="Arial" w:cs="Arial"/>
                <w:sz w:val="18"/>
                <w:szCs w:val="18"/>
              </w:rPr>
              <w:t>In what language would you like to watch the video?</w:t>
            </w:r>
          </w:p>
          <w:p w14:paraId="2D7EE820" w14:textId="77777777" w:rsidR="000B131D" w:rsidRPr="005A7BEF" w:rsidRDefault="000B131D" w:rsidP="005A7BEF">
            <w:pPr>
              <w:rPr>
                <w:rFonts w:ascii="Arial" w:hAnsi="Arial" w:cs="Arial"/>
                <w:sz w:val="18"/>
                <w:szCs w:val="18"/>
              </w:rPr>
            </w:pPr>
            <w:r w:rsidRPr="005A7BEF">
              <w:rPr>
                <w:rFonts w:ascii="Arial" w:hAnsi="Arial" w:cs="Arial"/>
                <w:b/>
                <w:i/>
                <w:sz w:val="18"/>
                <w:szCs w:val="18"/>
              </w:rPr>
              <w:t>INTERVIEWER: Read aloud options</w:t>
            </w:r>
          </w:p>
          <w:p w14:paraId="789BD329" w14:textId="77777777" w:rsidR="000B131D" w:rsidRPr="005A7BEF" w:rsidRDefault="000B131D" w:rsidP="005A7BEF">
            <w:pPr>
              <w:rPr>
                <w:rFonts w:ascii="Arial" w:hAnsi="Arial" w:cs="Arial"/>
                <w:sz w:val="18"/>
                <w:szCs w:val="18"/>
              </w:rPr>
            </w:pPr>
          </w:p>
        </w:tc>
        <w:tc>
          <w:tcPr>
            <w:tcW w:w="1901" w:type="pct"/>
            <w:gridSpan w:val="6"/>
          </w:tcPr>
          <w:p w14:paraId="0D00CD4D" w14:textId="77777777" w:rsidR="000B131D" w:rsidRPr="005A7BEF" w:rsidRDefault="000B131D" w:rsidP="005A7BEF">
            <w:pPr>
              <w:numPr>
                <w:ilvl w:val="0"/>
                <w:numId w:val="110"/>
              </w:numPr>
              <w:rPr>
                <w:rFonts w:ascii="Arial" w:hAnsi="Arial" w:cs="Arial"/>
                <w:sz w:val="18"/>
                <w:szCs w:val="18"/>
              </w:rPr>
            </w:pPr>
            <w:r w:rsidRPr="005A7BEF">
              <w:rPr>
                <w:rFonts w:ascii="Arial" w:hAnsi="Arial" w:cs="Arial"/>
                <w:sz w:val="18"/>
                <w:szCs w:val="18"/>
              </w:rPr>
              <w:t>[ ] English</w:t>
            </w:r>
          </w:p>
          <w:p w14:paraId="72D0AAC2" w14:textId="77777777" w:rsidR="000B131D" w:rsidRPr="005A7BEF" w:rsidRDefault="000B131D" w:rsidP="005A7BEF">
            <w:pPr>
              <w:numPr>
                <w:ilvl w:val="0"/>
                <w:numId w:val="110"/>
              </w:numPr>
              <w:rPr>
                <w:rFonts w:ascii="Arial" w:hAnsi="Arial" w:cs="Arial"/>
                <w:sz w:val="18"/>
                <w:szCs w:val="18"/>
              </w:rPr>
            </w:pPr>
            <w:r w:rsidRPr="005A7BEF">
              <w:rPr>
                <w:rFonts w:ascii="Arial" w:hAnsi="Arial" w:cs="Arial"/>
                <w:sz w:val="18"/>
                <w:szCs w:val="18"/>
              </w:rPr>
              <w:t>[ ] Twi (Asante, Fanti or Akuapem)</w:t>
            </w:r>
          </w:p>
          <w:p w14:paraId="4A33BFA0" w14:textId="77777777" w:rsidR="000B131D" w:rsidRPr="005A7BEF" w:rsidRDefault="000B131D" w:rsidP="005A7BEF">
            <w:pPr>
              <w:numPr>
                <w:ilvl w:val="0"/>
                <w:numId w:val="110"/>
              </w:numPr>
              <w:rPr>
                <w:rFonts w:ascii="Arial" w:hAnsi="Arial" w:cs="Arial"/>
                <w:sz w:val="18"/>
                <w:szCs w:val="18"/>
              </w:rPr>
            </w:pPr>
            <w:r w:rsidRPr="005A7BEF">
              <w:rPr>
                <w:rFonts w:ascii="Arial" w:hAnsi="Arial" w:cs="Arial"/>
                <w:sz w:val="18"/>
                <w:szCs w:val="18"/>
              </w:rPr>
              <w:t>[ ] Dangme</w:t>
            </w:r>
          </w:p>
          <w:p w14:paraId="3E4B2D60" w14:textId="77777777" w:rsidR="000B131D" w:rsidRPr="005A7BEF" w:rsidRDefault="000B131D" w:rsidP="005A7BEF">
            <w:pPr>
              <w:numPr>
                <w:ilvl w:val="0"/>
                <w:numId w:val="110"/>
              </w:numPr>
              <w:rPr>
                <w:rFonts w:ascii="Arial" w:hAnsi="Arial" w:cs="Arial"/>
                <w:sz w:val="18"/>
                <w:szCs w:val="18"/>
              </w:rPr>
            </w:pPr>
            <w:r w:rsidRPr="005A7BEF">
              <w:rPr>
                <w:rFonts w:ascii="Arial" w:hAnsi="Arial" w:cs="Arial"/>
                <w:sz w:val="18"/>
                <w:szCs w:val="18"/>
              </w:rPr>
              <w:t>[ ] Ewe</w:t>
            </w:r>
          </w:p>
          <w:p w14:paraId="651883F4" w14:textId="77777777" w:rsidR="000B131D" w:rsidRPr="005A7BEF" w:rsidRDefault="000B131D" w:rsidP="005A7BEF">
            <w:pPr>
              <w:numPr>
                <w:ilvl w:val="0"/>
                <w:numId w:val="110"/>
              </w:numPr>
              <w:rPr>
                <w:rFonts w:ascii="Arial" w:hAnsi="Arial" w:cs="Arial"/>
                <w:sz w:val="18"/>
                <w:szCs w:val="18"/>
              </w:rPr>
            </w:pPr>
            <w:r w:rsidRPr="005A7BEF">
              <w:rPr>
                <w:rFonts w:ascii="Arial" w:hAnsi="Arial" w:cs="Arial"/>
                <w:sz w:val="18"/>
                <w:szCs w:val="18"/>
              </w:rPr>
              <w:t>[ ] Frafra/Gruni</w:t>
            </w:r>
          </w:p>
          <w:p w14:paraId="788B1DCD" w14:textId="77777777" w:rsidR="000B131D" w:rsidRPr="005A7BEF" w:rsidRDefault="000B131D" w:rsidP="005A7BEF">
            <w:pPr>
              <w:numPr>
                <w:ilvl w:val="0"/>
                <w:numId w:val="110"/>
              </w:numPr>
              <w:rPr>
                <w:rFonts w:ascii="Arial" w:hAnsi="Arial" w:cs="Arial"/>
                <w:sz w:val="18"/>
                <w:szCs w:val="18"/>
              </w:rPr>
            </w:pPr>
            <w:r w:rsidRPr="005A7BEF">
              <w:rPr>
                <w:rFonts w:ascii="Arial" w:hAnsi="Arial" w:cs="Arial"/>
                <w:sz w:val="18"/>
                <w:szCs w:val="18"/>
              </w:rPr>
              <w:t>[ ] Dagbani</w:t>
            </w:r>
          </w:p>
          <w:p w14:paraId="0C032C79" w14:textId="77777777" w:rsidR="000B131D" w:rsidRPr="005A7BEF" w:rsidRDefault="000B131D" w:rsidP="005A7BEF">
            <w:pPr>
              <w:numPr>
                <w:ilvl w:val="0"/>
                <w:numId w:val="110"/>
              </w:numPr>
              <w:rPr>
                <w:rFonts w:ascii="Arial" w:hAnsi="Arial" w:cs="Arial"/>
                <w:sz w:val="18"/>
                <w:szCs w:val="18"/>
              </w:rPr>
            </w:pPr>
            <w:r w:rsidRPr="005A7BEF">
              <w:rPr>
                <w:rFonts w:ascii="Arial" w:hAnsi="Arial" w:cs="Arial"/>
                <w:sz w:val="18"/>
                <w:szCs w:val="18"/>
              </w:rPr>
              <w:t>[ ] Wali/Dagari</w:t>
            </w:r>
          </w:p>
          <w:p w14:paraId="70CDE01E" w14:textId="77777777" w:rsidR="000B131D" w:rsidRPr="005A7BEF" w:rsidRDefault="000B131D" w:rsidP="005A7BEF">
            <w:pPr>
              <w:numPr>
                <w:ilvl w:val="0"/>
                <w:numId w:val="110"/>
              </w:numPr>
              <w:rPr>
                <w:rFonts w:ascii="Arial" w:hAnsi="Arial" w:cs="Arial"/>
                <w:sz w:val="18"/>
                <w:szCs w:val="18"/>
              </w:rPr>
            </w:pPr>
            <w:r w:rsidRPr="005A7BEF">
              <w:rPr>
                <w:rFonts w:ascii="Arial" w:hAnsi="Arial" w:cs="Arial"/>
                <w:sz w:val="18"/>
                <w:szCs w:val="18"/>
              </w:rPr>
              <w:t>[ ] Kokomba/Likpakpa</w:t>
            </w:r>
          </w:p>
          <w:p w14:paraId="251BC7A6" w14:textId="77777777" w:rsidR="000B131D" w:rsidRPr="005A7BEF" w:rsidRDefault="000B131D" w:rsidP="005A7BEF">
            <w:pPr>
              <w:rPr>
                <w:rFonts w:ascii="Arial" w:hAnsi="Arial" w:cs="Arial"/>
                <w:sz w:val="18"/>
                <w:szCs w:val="18"/>
              </w:rPr>
            </w:pPr>
          </w:p>
        </w:tc>
        <w:tc>
          <w:tcPr>
            <w:tcW w:w="302" w:type="pct"/>
            <w:gridSpan w:val="2"/>
          </w:tcPr>
          <w:p w14:paraId="35C702BF" w14:textId="77777777" w:rsidR="000B131D" w:rsidRPr="005A7BEF" w:rsidRDefault="000B131D" w:rsidP="005A7BEF">
            <w:pPr>
              <w:rPr>
                <w:rFonts w:ascii="Arial" w:hAnsi="Arial" w:cs="Arial"/>
                <w:b/>
                <w:sz w:val="18"/>
                <w:szCs w:val="18"/>
              </w:rPr>
            </w:pPr>
          </w:p>
        </w:tc>
      </w:tr>
      <w:tr w:rsidR="005A7BEF" w:rsidRPr="005A7BEF" w14:paraId="6F0A36D5" w14:textId="77777777" w:rsidTr="00224F1B">
        <w:trPr>
          <w:trHeight w:val="660"/>
        </w:trPr>
        <w:tc>
          <w:tcPr>
            <w:tcW w:w="5000" w:type="pct"/>
            <w:gridSpan w:val="15"/>
          </w:tcPr>
          <w:p w14:paraId="44B1AB6C" w14:textId="77777777" w:rsidR="000B131D" w:rsidRPr="005A7BEF" w:rsidRDefault="000B131D" w:rsidP="005A7BEF">
            <w:pPr>
              <w:rPr>
                <w:rFonts w:ascii="Arial" w:hAnsi="Arial" w:cs="Arial"/>
                <w:b/>
                <w:sz w:val="18"/>
                <w:szCs w:val="18"/>
              </w:rPr>
            </w:pPr>
            <w:r w:rsidRPr="005A7BEF">
              <w:rPr>
                <w:rFonts w:ascii="Arial" w:hAnsi="Arial" w:cs="Arial"/>
                <w:b/>
                <w:i/>
                <w:sz w:val="18"/>
                <w:szCs w:val="18"/>
              </w:rPr>
              <w:t>INTERVIEWER: Show respondent video in their requested language</w:t>
            </w:r>
          </w:p>
        </w:tc>
      </w:tr>
      <w:tr w:rsidR="005A7BEF" w:rsidRPr="005A7BEF" w14:paraId="7B246819" w14:textId="77777777" w:rsidTr="00224F1B">
        <w:trPr>
          <w:trHeight w:val="660"/>
        </w:trPr>
        <w:tc>
          <w:tcPr>
            <w:tcW w:w="483" w:type="pct"/>
            <w:gridSpan w:val="3"/>
          </w:tcPr>
          <w:p w14:paraId="75E67918" w14:textId="77777777" w:rsidR="000B131D" w:rsidRPr="005A7BEF" w:rsidRDefault="000B131D" w:rsidP="005A7BEF">
            <w:pPr>
              <w:pStyle w:val="ListParagraph"/>
              <w:numPr>
                <w:ilvl w:val="1"/>
                <w:numId w:val="77"/>
              </w:numPr>
              <w:spacing w:after="0" w:line="240" w:lineRule="auto"/>
              <w:rPr>
                <w:rFonts w:ascii="Arial" w:hAnsi="Arial" w:cs="Arial"/>
                <w:b/>
                <w:sz w:val="18"/>
                <w:szCs w:val="18"/>
              </w:rPr>
            </w:pPr>
          </w:p>
        </w:tc>
        <w:tc>
          <w:tcPr>
            <w:tcW w:w="2314" w:type="pct"/>
            <w:gridSpan w:val="4"/>
          </w:tcPr>
          <w:p w14:paraId="25C08754" w14:textId="77777777" w:rsidR="000B131D" w:rsidRPr="005A7BEF" w:rsidRDefault="000B131D" w:rsidP="005A7BEF">
            <w:pPr>
              <w:rPr>
                <w:rFonts w:ascii="Arial" w:hAnsi="Arial" w:cs="Arial"/>
                <w:sz w:val="18"/>
                <w:szCs w:val="18"/>
              </w:rPr>
            </w:pPr>
            <w:r w:rsidRPr="005A7BEF">
              <w:rPr>
                <w:rFonts w:ascii="Arial" w:hAnsi="Arial" w:cs="Arial"/>
                <w:sz w:val="18"/>
                <w:szCs w:val="18"/>
              </w:rPr>
              <w:t>Would you like to watch the video again?</w:t>
            </w:r>
          </w:p>
        </w:tc>
        <w:tc>
          <w:tcPr>
            <w:tcW w:w="1901" w:type="pct"/>
            <w:gridSpan w:val="6"/>
          </w:tcPr>
          <w:p w14:paraId="661473DC" w14:textId="77777777" w:rsidR="000B131D" w:rsidRPr="005A7BEF" w:rsidRDefault="000B131D" w:rsidP="005A7BEF">
            <w:pPr>
              <w:pStyle w:val="ListParagraph"/>
              <w:numPr>
                <w:ilvl w:val="0"/>
                <w:numId w:val="80"/>
              </w:numPr>
              <w:spacing w:after="0" w:line="240" w:lineRule="auto"/>
              <w:rPr>
                <w:rFonts w:ascii="Arial" w:hAnsi="Arial" w:cs="Arial"/>
                <w:sz w:val="18"/>
                <w:szCs w:val="18"/>
              </w:rPr>
            </w:pPr>
            <w:r w:rsidRPr="005A7BEF">
              <w:rPr>
                <w:rFonts w:ascii="Arial" w:hAnsi="Arial" w:cs="Arial"/>
                <w:sz w:val="18"/>
                <w:szCs w:val="18"/>
              </w:rPr>
              <w:t>[ ] Yes</w:t>
            </w:r>
          </w:p>
          <w:p w14:paraId="39ADB0AA" w14:textId="77777777" w:rsidR="000B131D" w:rsidRPr="005A7BEF" w:rsidRDefault="000B131D" w:rsidP="005A7BEF">
            <w:pPr>
              <w:pStyle w:val="ListParagraph"/>
              <w:numPr>
                <w:ilvl w:val="0"/>
                <w:numId w:val="80"/>
              </w:numPr>
              <w:spacing w:after="0" w:line="240" w:lineRule="auto"/>
              <w:rPr>
                <w:rFonts w:ascii="Arial" w:hAnsi="Arial" w:cs="Arial"/>
                <w:sz w:val="18"/>
                <w:szCs w:val="18"/>
              </w:rPr>
            </w:pPr>
            <w:r w:rsidRPr="005A7BEF">
              <w:rPr>
                <w:rFonts w:ascii="Arial" w:hAnsi="Arial" w:cs="Arial"/>
                <w:sz w:val="18"/>
                <w:szCs w:val="18"/>
              </w:rPr>
              <w:t xml:space="preserve">[ ] No </w:t>
            </w:r>
          </w:p>
        </w:tc>
        <w:tc>
          <w:tcPr>
            <w:tcW w:w="302" w:type="pct"/>
            <w:gridSpan w:val="2"/>
          </w:tcPr>
          <w:p w14:paraId="575F3941" w14:textId="77777777" w:rsidR="000B131D" w:rsidRPr="005A7BEF" w:rsidRDefault="000B131D" w:rsidP="005A7BEF">
            <w:pPr>
              <w:rPr>
                <w:rFonts w:ascii="Arial" w:hAnsi="Arial" w:cs="Arial"/>
                <w:b/>
                <w:sz w:val="18"/>
                <w:szCs w:val="18"/>
              </w:rPr>
            </w:pPr>
          </w:p>
        </w:tc>
      </w:tr>
      <w:tr w:rsidR="005A7BEF" w:rsidRPr="005A7BEF" w14:paraId="13D0D9AF" w14:textId="77777777" w:rsidTr="00224F1B">
        <w:trPr>
          <w:trHeight w:val="660"/>
        </w:trPr>
        <w:tc>
          <w:tcPr>
            <w:tcW w:w="5000" w:type="pct"/>
            <w:gridSpan w:val="15"/>
          </w:tcPr>
          <w:p w14:paraId="3EBA8017" w14:textId="77777777" w:rsidR="000B131D" w:rsidRPr="005A7BEF" w:rsidRDefault="000B131D" w:rsidP="005A7BEF">
            <w:pPr>
              <w:rPr>
                <w:rFonts w:ascii="Arial" w:hAnsi="Arial" w:cs="Arial"/>
                <w:b/>
                <w:i/>
                <w:sz w:val="18"/>
                <w:szCs w:val="18"/>
              </w:rPr>
            </w:pPr>
            <w:r w:rsidRPr="005A7BEF">
              <w:rPr>
                <w:rFonts w:ascii="Arial" w:hAnsi="Arial" w:cs="Arial"/>
                <w:b/>
                <w:i/>
                <w:sz w:val="18"/>
                <w:szCs w:val="18"/>
              </w:rPr>
              <w:lastRenderedPageBreak/>
              <w:t>INTERVIEWER: Replay video if answer to F.2 is yes</w:t>
            </w:r>
          </w:p>
        </w:tc>
      </w:tr>
      <w:tr w:rsidR="005A7BEF" w:rsidRPr="005A7BEF" w14:paraId="68563E73" w14:textId="77777777" w:rsidTr="00224F1B">
        <w:trPr>
          <w:trHeight w:val="660"/>
        </w:trPr>
        <w:tc>
          <w:tcPr>
            <w:tcW w:w="5000" w:type="pct"/>
            <w:gridSpan w:val="15"/>
          </w:tcPr>
          <w:p w14:paraId="4E3BD48F" w14:textId="77777777" w:rsidR="000B131D" w:rsidRPr="005A7BEF" w:rsidRDefault="000B131D" w:rsidP="005A7BEF">
            <w:pPr>
              <w:rPr>
                <w:rFonts w:ascii="Arial" w:hAnsi="Arial" w:cs="Arial"/>
                <w:b/>
                <w:i/>
                <w:sz w:val="18"/>
                <w:szCs w:val="18"/>
              </w:rPr>
            </w:pPr>
            <w:r w:rsidRPr="005A7BEF">
              <w:rPr>
                <w:rFonts w:ascii="Arial" w:hAnsi="Arial" w:cs="Arial"/>
                <w:b/>
                <w:i/>
                <w:sz w:val="18"/>
                <w:szCs w:val="18"/>
              </w:rPr>
              <w:t>INTERVIEWER: I hope you enjoyed the video about how you can make your baby smarter</w:t>
            </w:r>
          </w:p>
        </w:tc>
      </w:tr>
      <w:tr w:rsidR="005A7BEF" w:rsidRPr="005A7BEF" w14:paraId="484A8FF0" w14:textId="77777777" w:rsidTr="00224F1B">
        <w:trPr>
          <w:trHeight w:val="660"/>
        </w:trPr>
        <w:tc>
          <w:tcPr>
            <w:tcW w:w="5000" w:type="pct"/>
            <w:gridSpan w:val="15"/>
          </w:tcPr>
          <w:p w14:paraId="4FA6AD13" w14:textId="77777777" w:rsidR="000B131D" w:rsidRPr="005A7BEF" w:rsidRDefault="000B131D" w:rsidP="005A7BEF">
            <w:pPr>
              <w:pStyle w:val="InterviewerInstructions"/>
              <w:jc w:val="both"/>
              <w:rPr>
                <w:rFonts w:ascii="Arial" w:hAnsi="Arial" w:cs="Arial"/>
                <w:b w:val="0"/>
                <w:sz w:val="18"/>
                <w:szCs w:val="18"/>
              </w:rPr>
            </w:pPr>
            <w:r w:rsidRPr="005A7BEF">
              <w:rPr>
                <w:rFonts w:ascii="Arial" w:hAnsi="Arial" w:cs="Arial"/>
                <w:b w:val="0"/>
                <w:sz w:val="18"/>
                <w:szCs w:val="18"/>
              </w:rPr>
              <w:t>SurveyCTO determines if in Calendar control group or Calendar treatment group.</w:t>
            </w:r>
          </w:p>
        </w:tc>
      </w:tr>
      <w:tr w:rsidR="005A7BEF" w:rsidRPr="005A7BEF" w14:paraId="4B19F1BE" w14:textId="77777777" w:rsidTr="00224F1B">
        <w:trPr>
          <w:trHeight w:val="660"/>
        </w:trPr>
        <w:tc>
          <w:tcPr>
            <w:tcW w:w="5000" w:type="pct"/>
            <w:gridSpan w:val="15"/>
          </w:tcPr>
          <w:p w14:paraId="6F80C273" w14:textId="77777777" w:rsidR="000B131D" w:rsidRPr="005A7BEF" w:rsidRDefault="000B131D" w:rsidP="005A7BEF">
            <w:pPr>
              <w:rPr>
                <w:rFonts w:ascii="Arial" w:hAnsi="Arial" w:cs="Arial"/>
                <w:b/>
                <w:i/>
                <w:sz w:val="18"/>
                <w:szCs w:val="18"/>
              </w:rPr>
            </w:pPr>
            <w:r w:rsidRPr="005A7BEF">
              <w:rPr>
                <w:rFonts w:ascii="Arial" w:hAnsi="Arial" w:cs="Arial"/>
                <w:b/>
                <w:sz w:val="18"/>
                <w:szCs w:val="18"/>
              </w:rPr>
              <w:t>SKIP IF IN CALENDAR CONTROL GROUP---</w:t>
            </w:r>
            <w:r w:rsidRPr="005A7BEF">
              <w:rPr>
                <w:rFonts w:ascii="Arial" w:hAnsi="Arial" w:cs="Arial"/>
                <w:b/>
                <w:i/>
                <w:sz w:val="18"/>
                <w:szCs w:val="18"/>
              </w:rPr>
              <w:t xml:space="preserve"> INTERVIEWER: Give Infant-Directed Speech calendar to respondent.</w:t>
            </w:r>
            <w:r w:rsidRPr="005A7BEF">
              <w:rPr>
                <w:rFonts w:ascii="Arial" w:hAnsi="Arial" w:cs="Arial"/>
                <w:sz w:val="18"/>
                <w:szCs w:val="18"/>
              </w:rPr>
              <w:t xml:space="preserve"> </w:t>
            </w:r>
            <w:r w:rsidRPr="005A7BEF">
              <w:rPr>
                <w:rFonts w:ascii="Arial" w:hAnsi="Arial" w:cs="Arial"/>
                <w:b/>
                <w:i/>
                <w:sz w:val="18"/>
                <w:szCs w:val="18"/>
              </w:rPr>
              <w:t>READ</w:t>
            </w:r>
            <w:r w:rsidRPr="005A7BEF">
              <w:rPr>
                <w:rFonts w:ascii="Arial" w:hAnsi="Arial" w:cs="Arial"/>
                <w:b/>
                <w:sz w:val="18"/>
                <w:szCs w:val="18"/>
              </w:rPr>
              <w:t xml:space="preserve">: </w:t>
            </w:r>
            <w:r w:rsidRPr="005A7BEF">
              <w:rPr>
                <w:rFonts w:ascii="Arial" w:hAnsi="Arial" w:cs="Arial"/>
                <w:b/>
                <w:i/>
                <w:sz w:val="18"/>
                <w:szCs w:val="18"/>
              </w:rPr>
              <w:t>We would like to give you this calendar as a reminder of the messages in the video. There is a star next to each week [POINT AT CALENDAR]. If you had at least one conversation per day with your baby in that week, you can color in the star to mark your achievement. We hope this will help you remember to talk with your baby. To watch the video again, visit the Facebook address listed here [POINT AT CALENDAR] or just search "Talking to Babies Makes Them Smarter" or “ghanababytalk” on Facebook.</w:t>
            </w:r>
          </w:p>
          <w:p w14:paraId="39B0B4EE" w14:textId="77777777" w:rsidR="000B131D" w:rsidRPr="005A7BEF" w:rsidRDefault="000B131D" w:rsidP="005A7BEF">
            <w:pPr>
              <w:rPr>
                <w:rFonts w:ascii="Arial" w:hAnsi="Arial" w:cs="Arial"/>
                <w:b/>
                <w:i/>
                <w:sz w:val="18"/>
                <w:szCs w:val="18"/>
              </w:rPr>
            </w:pPr>
          </w:p>
        </w:tc>
      </w:tr>
      <w:tr w:rsidR="005A7BEF" w:rsidRPr="005A7BEF" w14:paraId="06C7E88F" w14:textId="77777777" w:rsidTr="00224F1B">
        <w:trPr>
          <w:trHeight w:val="660"/>
        </w:trPr>
        <w:tc>
          <w:tcPr>
            <w:tcW w:w="5000" w:type="pct"/>
            <w:gridSpan w:val="15"/>
          </w:tcPr>
          <w:p w14:paraId="3D5BD35A" w14:textId="77777777" w:rsidR="000B131D" w:rsidRPr="005A7BEF" w:rsidRDefault="000B131D" w:rsidP="005A7BEF">
            <w:pPr>
              <w:rPr>
                <w:rFonts w:ascii="Arial" w:hAnsi="Arial" w:cs="Arial"/>
                <w:b/>
                <w:i/>
                <w:sz w:val="18"/>
                <w:szCs w:val="18"/>
              </w:rPr>
            </w:pPr>
            <w:r w:rsidRPr="005A7BEF">
              <w:rPr>
                <w:rFonts w:ascii="Arial" w:hAnsi="Arial" w:cs="Arial"/>
                <w:b/>
                <w:i/>
                <w:sz w:val="18"/>
                <w:szCs w:val="18"/>
              </w:rPr>
              <w:t>READ: This</w:t>
            </w:r>
            <w:r w:rsidRPr="005A7BEF">
              <w:rPr>
                <w:rFonts w:ascii="Arial" w:hAnsi="Arial" w:cs="Arial"/>
                <w:b/>
                <w:i/>
                <w:sz w:val="18"/>
                <w:szCs w:val="18"/>
                <w:lang w:val="en-GB"/>
              </w:rPr>
              <w:t xml:space="preserve"> is the end of this part of the interview, thank you so much for your participation; we really appreciate you taking time to speak to us.</w:t>
            </w:r>
          </w:p>
        </w:tc>
      </w:tr>
    </w:tbl>
    <w:p w14:paraId="3E3166A7" w14:textId="3A46037D" w:rsidR="000B131D" w:rsidRPr="005A7BEF" w:rsidRDefault="000B131D" w:rsidP="005A7BEF">
      <w:pPr>
        <w:rPr>
          <w:rFonts w:ascii="Arial" w:hAnsi="Arial" w:cs="Arial"/>
        </w:rPr>
      </w:pPr>
    </w:p>
    <w:p w14:paraId="2B009B18" w14:textId="77777777" w:rsidR="00FA2BE5" w:rsidRPr="005A7BEF" w:rsidRDefault="00FA2BE5" w:rsidP="005A7BEF">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7"/>
        <w:gridCol w:w="6970"/>
        <w:gridCol w:w="5227"/>
        <w:gridCol w:w="1196"/>
      </w:tblGrid>
      <w:tr w:rsidR="005A7BEF" w:rsidRPr="005A7BEF" w14:paraId="7E9B7E7F" w14:textId="77777777" w:rsidTr="00DB42E3">
        <w:trPr>
          <w:trHeight w:val="310"/>
        </w:trPr>
        <w:tc>
          <w:tcPr>
            <w:tcW w:w="5000" w:type="pct"/>
            <w:gridSpan w:val="4"/>
            <w:shd w:val="clear" w:color="auto" w:fill="BFBFBF"/>
            <w:vAlign w:val="center"/>
          </w:tcPr>
          <w:p w14:paraId="083BF10F" w14:textId="77777777" w:rsidR="000B131D" w:rsidRPr="005A7BEF" w:rsidRDefault="000B131D" w:rsidP="005A7BEF">
            <w:pPr>
              <w:pStyle w:val="ColorfulShading-Accent31"/>
              <w:numPr>
                <w:ilvl w:val="0"/>
                <w:numId w:val="77"/>
              </w:numPr>
              <w:spacing w:after="0" w:line="240" w:lineRule="auto"/>
              <w:jc w:val="center"/>
              <w:rPr>
                <w:rFonts w:ascii="Arial" w:hAnsi="Arial" w:cs="Arial"/>
                <w:b/>
                <w:sz w:val="18"/>
                <w:szCs w:val="18"/>
              </w:rPr>
            </w:pPr>
            <w:r w:rsidRPr="005A7BEF">
              <w:rPr>
                <w:rFonts w:ascii="Arial" w:hAnsi="Arial" w:cs="Arial"/>
                <w:b/>
                <w:sz w:val="18"/>
                <w:szCs w:val="18"/>
              </w:rPr>
              <w:t xml:space="preserve">Surveyor Observation </w:t>
            </w:r>
          </w:p>
        </w:tc>
      </w:tr>
      <w:tr w:rsidR="005A7BEF" w:rsidRPr="005A7BEF" w14:paraId="279C9136" w14:textId="77777777" w:rsidTr="00DB42E3">
        <w:trPr>
          <w:trHeight w:val="310"/>
        </w:trPr>
        <w:tc>
          <w:tcPr>
            <w:tcW w:w="388" w:type="pct"/>
            <w:shd w:val="clear" w:color="auto" w:fill="auto"/>
            <w:vAlign w:val="center"/>
          </w:tcPr>
          <w:p w14:paraId="2E50DB3A" w14:textId="77777777" w:rsidR="000B131D" w:rsidRPr="005A7BEF" w:rsidRDefault="000B131D" w:rsidP="005A7BEF">
            <w:pPr>
              <w:pStyle w:val="ListParagraph"/>
              <w:numPr>
                <w:ilvl w:val="1"/>
                <w:numId w:val="77"/>
              </w:numPr>
              <w:spacing w:after="0" w:line="240" w:lineRule="auto"/>
              <w:jc w:val="both"/>
              <w:rPr>
                <w:rFonts w:ascii="Arial" w:hAnsi="Arial" w:cs="Arial"/>
                <w:b/>
                <w:sz w:val="18"/>
                <w:szCs w:val="18"/>
                <w:lang w:val="en-GB"/>
              </w:rPr>
            </w:pPr>
          </w:p>
        </w:tc>
        <w:tc>
          <w:tcPr>
            <w:tcW w:w="2400" w:type="pct"/>
            <w:shd w:val="clear" w:color="auto" w:fill="auto"/>
            <w:vAlign w:val="center"/>
          </w:tcPr>
          <w:p w14:paraId="6EF71B1B" w14:textId="77777777" w:rsidR="000B131D" w:rsidRPr="005A7BEF" w:rsidRDefault="000B131D" w:rsidP="005A7BEF">
            <w:pPr>
              <w:jc w:val="both"/>
              <w:rPr>
                <w:rFonts w:ascii="Arial" w:hAnsi="Arial" w:cs="Arial"/>
                <w:sz w:val="18"/>
                <w:szCs w:val="18"/>
                <w:lang w:val="en-GB"/>
              </w:rPr>
            </w:pPr>
            <w:r w:rsidRPr="005A7BEF">
              <w:rPr>
                <w:rFonts w:ascii="Arial" w:hAnsi="Arial" w:cs="Arial"/>
                <w:sz w:val="18"/>
                <w:szCs w:val="18"/>
                <w:lang w:val="en-GB"/>
              </w:rPr>
              <w:t xml:space="preserve">How talkative was the respondent? </w:t>
            </w:r>
          </w:p>
        </w:tc>
        <w:tc>
          <w:tcPr>
            <w:tcW w:w="1800" w:type="pct"/>
            <w:shd w:val="clear" w:color="auto" w:fill="auto"/>
            <w:vAlign w:val="center"/>
          </w:tcPr>
          <w:p w14:paraId="18D7CF40" w14:textId="77777777" w:rsidR="000B131D" w:rsidRPr="005A7BEF" w:rsidRDefault="000B131D" w:rsidP="005A7BEF">
            <w:pPr>
              <w:numPr>
                <w:ilvl w:val="0"/>
                <w:numId w:val="90"/>
              </w:numPr>
              <w:rPr>
                <w:rFonts w:ascii="Arial" w:hAnsi="Arial" w:cs="Arial"/>
                <w:sz w:val="18"/>
                <w:szCs w:val="18"/>
              </w:rPr>
            </w:pPr>
            <w:r w:rsidRPr="005A7BEF">
              <w:rPr>
                <w:rFonts w:ascii="Arial" w:hAnsi="Arial" w:cs="Arial"/>
                <w:sz w:val="18"/>
                <w:szCs w:val="18"/>
              </w:rPr>
              <w:t>[ ] Very talkative</w:t>
            </w:r>
          </w:p>
          <w:p w14:paraId="2A368838" w14:textId="77777777" w:rsidR="000B131D" w:rsidRPr="005A7BEF" w:rsidRDefault="000B131D" w:rsidP="005A7BEF">
            <w:pPr>
              <w:numPr>
                <w:ilvl w:val="0"/>
                <w:numId w:val="90"/>
              </w:numPr>
              <w:rPr>
                <w:rFonts w:ascii="Arial" w:hAnsi="Arial" w:cs="Arial"/>
                <w:sz w:val="18"/>
                <w:szCs w:val="18"/>
              </w:rPr>
            </w:pPr>
            <w:r w:rsidRPr="005A7BEF">
              <w:rPr>
                <w:rFonts w:ascii="Arial" w:hAnsi="Arial" w:cs="Arial"/>
                <w:sz w:val="18"/>
                <w:szCs w:val="18"/>
              </w:rPr>
              <w:t>[ ] Somewhat talkative</w:t>
            </w:r>
          </w:p>
          <w:p w14:paraId="09148824" w14:textId="77777777" w:rsidR="000B131D" w:rsidRPr="005A7BEF" w:rsidRDefault="000B131D" w:rsidP="005A7BEF">
            <w:pPr>
              <w:numPr>
                <w:ilvl w:val="0"/>
                <w:numId w:val="90"/>
              </w:numPr>
              <w:rPr>
                <w:rFonts w:ascii="Arial" w:hAnsi="Arial" w:cs="Arial"/>
                <w:sz w:val="18"/>
                <w:szCs w:val="18"/>
              </w:rPr>
            </w:pPr>
            <w:r w:rsidRPr="005A7BEF">
              <w:rPr>
                <w:rFonts w:ascii="Arial" w:hAnsi="Arial" w:cs="Arial"/>
                <w:sz w:val="18"/>
                <w:szCs w:val="18"/>
              </w:rPr>
              <w:t>[ ] Somewhat quiet</w:t>
            </w:r>
          </w:p>
          <w:p w14:paraId="73B77E9A" w14:textId="77777777" w:rsidR="000B131D" w:rsidRPr="005A7BEF" w:rsidRDefault="000B131D" w:rsidP="005A7BEF">
            <w:pPr>
              <w:pStyle w:val="ListParagraph"/>
              <w:numPr>
                <w:ilvl w:val="0"/>
                <w:numId w:val="90"/>
              </w:numPr>
              <w:spacing w:after="0" w:line="240" w:lineRule="auto"/>
              <w:jc w:val="both"/>
              <w:rPr>
                <w:rFonts w:ascii="Arial" w:hAnsi="Arial" w:cs="Arial"/>
                <w:b/>
                <w:sz w:val="18"/>
                <w:szCs w:val="18"/>
                <w:lang w:val="en-GB"/>
              </w:rPr>
            </w:pPr>
            <w:r w:rsidRPr="005A7BEF">
              <w:rPr>
                <w:rFonts w:ascii="Arial" w:hAnsi="Arial" w:cs="Arial"/>
                <w:sz w:val="18"/>
                <w:szCs w:val="18"/>
              </w:rPr>
              <w:t>[ ] Very quiet</w:t>
            </w:r>
          </w:p>
        </w:tc>
        <w:tc>
          <w:tcPr>
            <w:tcW w:w="413" w:type="pct"/>
            <w:shd w:val="clear" w:color="auto" w:fill="auto"/>
            <w:vAlign w:val="center"/>
          </w:tcPr>
          <w:p w14:paraId="6180DC9E" w14:textId="77777777" w:rsidR="000B131D" w:rsidRPr="005A7BEF" w:rsidRDefault="000B131D" w:rsidP="005A7BEF">
            <w:pPr>
              <w:jc w:val="both"/>
              <w:rPr>
                <w:rFonts w:ascii="Arial" w:hAnsi="Arial" w:cs="Arial"/>
                <w:b/>
                <w:sz w:val="18"/>
                <w:szCs w:val="18"/>
                <w:lang w:val="en-GB"/>
              </w:rPr>
            </w:pPr>
          </w:p>
        </w:tc>
      </w:tr>
      <w:tr w:rsidR="005A7BEF" w:rsidRPr="005A7BEF" w14:paraId="60793D4A" w14:textId="77777777" w:rsidTr="00DB42E3">
        <w:trPr>
          <w:trHeight w:val="310"/>
        </w:trPr>
        <w:tc>
          <w:tcPr>
            <w:tcW w:w="388" w:type="pct"/>
            <w:shd w:val="clear" w:color="auto" w:fill="auto"/>
            <w:vAlign w:val="center"/>
          </w:tcPr>
          <w:p w14:paraId="3C7B891A" w14:textId="77777777" w:rsidR="000B131D" w:rsidRPr="005A7BEF" w:rsidRDefault="000B131D" w:rsidP="005A7BEF">
            <w:pPr>
              <w:pStyle w:val="ListParagraph"/>
              <w:numPr>
                <w:ilvl w:val="1"/>
                <w:numId w:val="77"/>
              </w:numPr>
              <w:spacing w:after="0" w:line="240" w:lineRule="auto"/>
              <w:jc w:val="both"/>
              <w:rPr>
                <w:rFonts w:ascii="Arial" w:hAnsi="Arial" w:cs="Arial"/>
                <w:b/>
                <w:sz w:val="18"/>
                <w:szCs w:val="18"/>
                <w:lang w:val="en-GB"/>
              </w:rPr>
            </w:pPr>
          </w:p>
        </w:tc>
        <w:tc>
          <w:tcPr>
            <w:tcW w:w="2400" w:type="pct"/>
            <w:shd w:val="clear" w:color="auto" w:fill="auto"/>
            <w:vAlign w:val="center"/>
          </w:tcPr>
          <w:p w14:paraId="6A478508" w14:textId="77777777" w:rsidR="000B131D" w:rsidRPr="005A7BEF" w:rsidRDefault="000B131D" w:rsidP="005A7BEF">
            <w:pPr>
              <w:jc w:val="both"/>
              <w:rPr>
                <w:rFonts w:ascii="Arial" w:hAnsi="Arial" w:cs="Arial"/>
                <w:strike/>
                <w:sz w:val="18"/>
                <w:szCs w:val="18"/>
                <w:lang w:val="en-GB"/>
              </w:rPr>
            </w:pPr>
            <w:r w:rsidRPr="005A7BEF">
              <w:rPr>
                <w:rStyle w:val="CommentReference"/>
                <w:rFonts w:ascii="Arial" w:eastAsiaTheme="majorEastAsia" w:hAnsi="Arial" w:cs="Arial"/>
                <w:sz w:val="18"/>
                <w:szCs w:val="18"/>
              </w:rPr>
              <w:t>Did the respondent have trouble with the questions in the survey because some words were too difficult for them to understand?</w:t>
            </w:r>
            <w:r w:rsidRPr="005A7BEF">
              <w:rPr>
                <w:rStyle w:val="CommentReference"/>
                <w:rFonts w:ascii="Arial" w:eastAsiaTheme="majorEastAsia" w:hAnsi="Arial" w:cs="Arial"/>
                <w:sz w:val="18"/>
                <w:szCs w:val="18"/>
              </w:rPr>
              <w:softHyphen/>
            </w:r>
            <w:r w:rsidRPr="005A7BEF">
              <w:rPr>
                <w:rStyle w:val="CommentReference"/>
                <w:rFonts w:ascii="Arial" w:eastAsiaTheme="majorEastAsia" w:hAnsi="Arial" w:cs="Arial"/>
                <w:sz w:val="18"/>
                <w:szCs w:val="18"/>
              </w:rPr>
              <w:softHyphen/>
            </w:r>
            <w:r w:rsidRPr="005A7BEF">
              <w:rPr>
                <w:rStyle w:val="CommentReference"/>
                <w:rFonts w:ascii="Arial" w:eastAsiaTheme="majorEastAsia" w:hAnsi="Arial" w:cs="Arial"/>
                <w:sz w:val="18"/>
                <w:szCs w:val="18"/>
              </w:rPr>
              <w:softHyphen/>
            </w:r>
          </w:p>
        </w:tc>
        <w:tc>
          <w:tcPr>
            <w:tcW w:w="1800" w:type="pct"/>
            <w:shd w:val="clear" w:color="auto" w:fill="auto"/>
            <w:vAlign w:val="center"/>
          </w:tcPr>
          <w:p w14:paraId="54C774E6" w14:textId="77777777" w:rsidR="000B131D" w:rsidRPr="005A7BEF" w:rsidRDefault="000B131D" w:rsidP="005A7BEF">
            <w:pPr>
              <w:pStyle w:val="ListParagraph"/>
              <w:numPr>
                <w:ilvl w:val="0"/>
                <w:numId w:val="91"/>
              </w:numPr>
              <w:spacing w:after="0" w:line="240" w:lineRule="auto"/>
              <w:rPr>
                <w:rFonts w:ascii="Arial" w:hAnsi="Arial" w:cs="Arial"/>
                <w:sz w:val="18"/>
                <w:szCs w:val="18"/>
              </w:rPr>
            </w:pPr>
            <w:r w:rsidRPr="005A7BEF">
              <w:rPr>
                <w:rFonts w:ascii="Arial" w:hAnsi="Arial" w:cs="Arial"/>
                <w:sz w:val="18"/>
                <w:szCs w:val="18"/>
              </w:rPr>
              <w:t>[ ] A lot of trouble</w:t>
            </w:r>
          </w:p>
          <w:p w14:paraId="02DC721A" w14:textId="77777777" w:rsidR="000B131D" w:rsidRPr="005A7BEF" w:rsidRDefault="000B131D" w:rsidP="005A7BEF">
            <w:pPr>
              <w:pStyle w:val="ListParagraph"/>
              <w:numPr>
                <w:ilvl w:val="0"/>
                <w:numId w:val="91"/>
              </w:numPr>
              <w:spacing w:after="0" w:line="240" w:lineRule="auto"/>
              <w:rPr>
                <w:rFonts w:ascii="Arial" w:hAnsi="Arial" w:cs="Arial"/>
                <w:sz w:val="18"/>
                <w:szCs w:val="18"/>
              </w:rPr>
            </w:pPr>
            <w:r w:rsidRPr="005A7BEF">
              <w:rPr>
                <w:rFonts w:ascii="Arial" w:hAnsi="Arial" w:cs="Arial"/>
                <w:sz w:val="18"/>
                <w:szCs w:val="18"/>
              </w:rPr>
              <w:t>[ ] Some trouble</w:t>
            </w:r>
          </w:p>
          <w:p w14:paraId="5E11FB0D" w14:textId="77777777" w:rsidR="000B131D" w:rsidRPr="005A7BEF" w:rsidRDefault="000B131D" w:rsidP="005A7BEF">
            <w:pPr>
              <w:pStyle w:val="ListParagraph"/>
              <w:numPr>
                <w:ilvl w:val="0"/>
                <w:numId w:val="91"/>
              </w:numPr>
              <w:spacing w:after="0" w:line="240" w:lineRule="auto"/>
              <w:rPr>
                <w:rFonts w:ascii="Arial" w:hAnsi="Arial" w:cs="Arial"/>
                <w:sz w:val="18"/>
                <w:szCs w:val="18"/>
              </w:rPr>
            </w:pPr>
            <w:r w:rsidRPr="005A7BEF">
              <w:rPr>
                <w:rFonts w:ascii="Arial" w:hAnsi="Arial" w:cs="Arial"/>
                <w:sz w:val="18"/>
                <w:szCs w:val="18"/>
              </w:rPr>
              <w:t>[ ] A little trouble</w:t>
            </w:r>
          </w:p>
          <w:p w14:paraId="72D916FC" w14:textId="77777777" w:rsidR="000B131D" w:rsidRPr="005A7BEF" w:rsidRDefault="000B131D" w:rsidP="005A7BEF">
            <w:pPr>
              <w:pStyle w:val="ListParagraph"/>
              <w:numPr>
                <w:ilvl w:val="0"/>
                <w:numId w:val="91"/>
              </w:numPr>
              <w:spacing w:after="0" w:line="240" w:lineRule="auto"/>
              <w:rPr>
                <w:rFonts w:ascii="Arial" w:hAnsi="Arial" w:cs="Arial"/>
                <w:sz w:val="18"/>
                <w:szCs w:val="18"/>
              </w:rPr>
            </w:pPr>
            <w:r w:rsidRPr="005A7BEF">
              <w:rPr>
                <w:rFonts w:ascii="Arial" w:hAnsi="Arial" w:cs="Arial"/>
                <w:sz w:val="18"/>
                <w:szCs w:val="18"/>
              </w:rPr>
              <w:t>[ ] No trouble</w:t>
            </w:r>
          </w:p>
        </w:tc>
        <w:tc>
          <w:tcPr>
            <w:tcW w:w="413" w:type="pct"/>
            <w:shd w:val="clear" w:color="auto" w:fill="auto"/>
            <w:vAlign w:val="center"/>
          </w:tcPr>
          <w:p w14:paraId="0D53BCA8" w14:textId="77777777" w:rsidR="000B131D" w:rsidRPr="005A7BEF" w:rsidRDefault="000B131D" w:rsidP="005A7BEF">
            <w:pPr>
              <w:jc w:val="both"/>
              <w:rPr>
                <w:rFonts w:ascii="Arial" w:hAnsi="Arial" w:cs="Arial"/>
                <w:b/>
                <w:sz w:val="18"/>
                <w:szCs w:val="18"/>
                <w:lang w:val="en-GB"/>
              </w:rPr>
            </w:pPr>
          </w:p>
        </w:tc>
      </w:tr>
    </w:tbl>
    <w:p w14:paraId="26312BEE" w14:textId="77777777" w:rsidR="000B131D" w:rsidRPr="005A7BEF" w:rsidRDefault="000B131D" w:rsidP="005A7BEF">
      <w:pPr>
        <w:autoSpaceDE w:val="0"/>
        <w:autoSpaceDN w:val="0"/>
        <w:adjustRightInd w:val="0"/>
        <w:rPr>
          <w:rFonts w:ascii="Arial" w:hAnsi="Arial" w:cs="Arial"/>
          <w:b/>
          <w:lang w:val="en-GB"/>
        </w:rPr>
      </w:pPr>
    </w:p>
    <w:p w14:paraId="476F2074" w14:textId="77777777" w:rsidR="000B131D" w:rsidRPr="005A7BEF" w:rsidRDefault="000B131D" w:rsidP="005A7BEF">
      <w:pPr>
        <w:autoSpaceDE w:val="0"/>
        <w:autoSpaceDN w:val="0"/>
        <w:adjustRightInd w:val="0"/>
        <w:rPr>
          <w:rFonts w:ascii="Arial" w:hAnsi="Arial" w:cs="Arial"/>
          <w:b/>
          <w:lang w:val="en-GB"/>
        </w:rPr>
      </w:pPr>
    </w:p>
    <w:p w14:paraId="0D3CD790" w14:textId="514AA289" w:rsidR="000B131D" w:rsidRPr="005A7BEF" w:rsidRDefault="000B131D" w:rsidP="005A7BEF">
      <w:pPr>
        <w:autoSpaceDE w:val="0"/>
        <w:autoSpaceDN w:val="0"/>
        <w:adjustRightInd w:val="0"/>
        <w:rPr>
          <w:rFonts w:ascii="Arial" w:hAnsi="Arial" w:cs="Arial"/>
          <w:lang w:val="en-GB"/>
        </w:rPr>
      </w:pPr>
    </w:p>
    <w:p w14:paraId="374A522A" w14:textId="393EDA6B" w:rsidR="00FA2BE5" w:rsidRPr="005A7BEF" w:rsidRDefault="00FA2BE5" w:rsidP="005A7BEF">
      <w:pPr>
        <w:autoSpaceDE w:val="0"/>
        <w:autoSpaceDN w:val="0"/>
        <w:adjustRightInd w:val="0"/>
        <w:rPr>
          <w:rFonts w:ascii="Arial" w:hAnsi="Arial" w:cs="Arial"/>
          <w:lang w:val="en-GB"/>
        </w:rPr>
      </w:pPr>
    </w:p>
    <w:p w14:paraId="3B4E0773" w14:textId="77777777" w:rsidR="00FA2BE5" w:rsidRPr="005A7BEF" w:rsidRDefault="00FA2BE5" w:rsidP="005A7BEF">
      <w:pPr>
        <w:autoSpaceDE w:val="0"/>
        <w:autoSpaceDN w:val="0"/>
        <w:adjustRightInd w:val="0"/>
        <w:rPr>
          <w:rFonts w:ascii="Arial" w:hAnsi="Arial" w:cs="Arial"/>
          <w:lang w:val="en-GB"/>
        </w:rPr>
      </w:pPr>
    </w:p>
    <w:p w14:paraId="4E87F720" w14:textId="77777777" w:rsidR="00FA2BE5" w:rsidRPr="005A7BEF" w:rsidRDefault="00FA2BE5" w:rsidP="005A7BEF">
      <w:pPr>
        <w:rPr>
          <w:rFonts w:ascii="Arial" w:hAnsi="Arial" w:cs="Arial"/>
        </w:rPr>
      </w:pPr>
    </w:p>
    <w:p w14:paraId="61F388F8" w14:textId="77777777" w:rsidR="00FA2BE5" w:rsidRPr="005A7BEF" w:rsidRDefault="00FA2BE5" w:rsidP="005A7BEF">
      <w:pPr>
        <w:rPr>
          <w:rFonts w:ascii="Arial" w:hAnsi="Arial" w:cs="Arial"/>
        </w:rPr>
      </w:pPr>
    </w:p>
    <w:p w14:paraId="00AA78AC" w14:textId="1DCD5CA0" w:rsidR="00FA2BE5" w:rsidRPr="005A7BEF" w:rsidRDefault="00FA2BE5" w:rsidP="005A7BEF">
      <w:pPr>
        <w:rPr>
          <w:rFonts w:ascii="Arial" w:hAnsi="Arial" w:cs="Arial"/>
        </w:rPr>
      </w:pPr>
    </w:p>
    <w:p w14:paraId="6A67236A" w14:textId="77777777" w:rsidR="00FA2BE5" w:rsidRPr="005A7BEF" w:rsidRDefault="00FA2BE5" w:rsidP="005A7BEF">
      <w:pPr>
        <w:rPr>
          <w:rFonts w:ascii="Arial" w:hAnsi="Arial" w:cs="Arial"/>
        </w:rPr>
      </w:pPr>
    </w:p>
    <w:p w14:paraId="18E7C125" w14:textId="782C162B" w:rsidR="00FA2BE5" w:rsidRPr="005A7BEF" w:rsidRDefault="00FA2BE5" w:rsidP="005A7BEF">
      <w:pPr>
        <w:rPr>
          <w:rFonts w:ascii="Arial" w:hAnsi="Arial" w:cs="Arial"/>
        </w:rPr>
      </w:pPr>
    </w:p>
    <w:p w14:paraId="4E5B60C3" w14:textId="229BFD78" w:rsidR="00FA2BE5" w:rsidRPr="005A7BEF" w:rsidRDefault="00FA2BE5" w:rsidP="005A7BEF">
      <w:pPr>
        <w:rPr>
          <w:rFonts w:ascii="Arial" w:hAnsi="Arial" w:cs="Arial"/>
        </w:rPr>
      </w:pPr>
    </w:p>
    <w:p w14:paraId="35105512" w14:textId="77777777" w:rsidR="00902BA0" w:rsidRPr="005A7BEF" w:rsidRDefault="00902BA0" w:rsidP="005A7BEF">
      <w:pPr>
        <w:rPr>
          <w:rFonts w:ascii="Arial" w:hAnsi="Arial" w:cs="Arial"/>
        </w:rPr>
      </w:pPr>
    </w:p>
    <w:p w14:paraId="11770FE6" w14:textId="11C689AE" w:rsidR="00AD4703" w:rsidRPr="005A7BEF" w:rsidRDefault="00AD4703" w:rsidP="005A7BEF">
      <w:pPr>
        <w:pStyle w:val="Heading1"/>
        <w:spacing w:before="0" w:after="0"/>
        <w:rPr>
          <w:rFonts w:ascii="Arial" w:hAnsi="Arial" w:cs="Arial"/>
        </w:rPr>
      </w:pPr>
      <w:bookmarkStart w:id="182" w:name="_Toc516617851"/>
      <w:r w:rsidRPr="005A7BEF">
        <w:rPr>
          <w:rFonts w:ascii="Arial" w:hAnsi="Arial" w:cs="Arial"/>
        </w:rPr>
        <w:lastRenderedPageBreak/>
        <w:t>SECTION 8: MEN’S HEALTH</w:t>
      </w:r>
      <w:bookmarkEnd w:id="182"/>
    </w:p>
    <w:p w14:paraId="1FA9B423" w14:textId="77777777" w:rsidR="00AD4703" w:rsidRPr="005A7BEF" w:rsidRDefault="00AD4703" w:rsidP="005A7BEF">
      <w:pPr>
        <w:rPr>
          <w:rStyle w:val="Hyperlink"/>
          <w:rFonts w:ascii="Arial" w:eastAsiaTheme="majorEastAsia" w:hAnsi="Arial" w:cs="Arial"/>
          <w:color w:val="auto"/>
          <w:sz w:val="20"/>
          <w:szCs w:val="20"/>
        </w:rPr>
      </w:pPr>
      <w:r w:rsidRPr="005A7BEF">
        <w:rPr>
          <w:rStyle w:val="Hyperlink"/>
          <w:rFonts w:ascii="Arial" w:eastAsiaTheme="majorEastAsia" w:hAnsi="Arial" w:cs="Arial"/>
          <w:color w:val="auto"/>
          <w:sz w:val="20"/>
          <w:szCs w:val="20"/>
        </w:rPr>
        <w:t>Part A: Reproductive Health</w:t>
      </w:r>
    </w:p>
    <w:p w14:paraId="4C70646D" w14:textId="77777777" w:rsidR="00AD4703" w:rsidRPr="005A7BEF" w:rsidRDefault="00AD4703" w:rsidP="005A7BEF">
      <w:pPr>
        <w:rPr>
          <w:rFonts w:ascii="Arial" w:hAnsi="Arial" w:cs="Arial"/>
          <w:sz w:val="20"/>
          <w:szCs w:val="20"/>
          <w:u w:val="single"/>
        </w:rPr>
      </w:pPr>
      <w:r w:rsidRPr="005A7BEF">
        <w:rPr>
          <w:rStyle w:val="Hyperlink"/>
          <w:rFonts w:ascii="Arial" w:eastAsiaTheme="majorEastAsia" w:hAnsi="Arial" w:cs="Arial"/>
          <w:color w:val="auto"/>
          <w:sz w:val="20"/>
          <w:szCs w:val="20"/>
        </w:rPr>
        <w:t>Part B: Authority in the Household</w:t>
      </w:r>
    </w:p>
    <w:p w14:paraId="0EC98EE7" w14:textId="77777777" w:rsidR="00AD4703" w:rsidRPr="005A7BEF" w:rsidRDefault="00AD4703" w:rsidP="005A7BEF">
      <w:pPr>
        <w:rPr>
          <w:rFonts w:ascii="Arial" w:hAnsi="Arial" w:cs="Arial"/>
          <w:sz w:val="20"/>
          <w:szCs w:val="20"/>
        </w:rPr>
      </w:pPr>
    </w:p>
    <w:p w14:paraId="657BFD92" w14:textId="77777777" w:rsidR="00AD4703" w:rsidRPr="005A7BEF" w:rsidRDefault="00AD4703" w:rsidP="005A7BEF">
      <w:pPr>
        <w:rPr>
          <w:rFonts w:ascii="Arial" w:hAnsi="Arial" w:cs="Arial"/>
          <w:sz w:val="20"/>
          <w:szCs w:val="20"/>
        </w:rPr>
      </w:pPr>
    </w:p>
    <w:p w14:paraId="60BBB915" w14:textId="77777777" w:rsidR="00AD4703" w:rsidRPr="005A7BEF" w:rsidRDefault="00AD4703" w:rsidP="005A7BEF">
      <w:pPr>
        <w:rPr>
          <w:rFonts w:ascii="Arial" w:hAnsi="Arial" w:cs="Arial"/>
          <w:sz w:val="20"/>
          <w:szCs w:val="20"/>
        </w:rPr>
      </w:pPr>
      <w:r w:rsidRPr="005A7BEF">
        <w:rPr>
          <w:rFonts w:ascii="Arial" w:hAnsi="Arial" w:cs="Arial"/>
          <w:sz w:val="20"/>
          <w:szCs w:val="20"/>
        </w:rPr>
        <w:t>Section 8 – Men’s Health.  This section appears only for male 12 years and older.</w:t>
      </w:r>
    </w:p>
    <w:p w14:paraId="1CB83BD0" w14:textId="77777777" w:rsidR="00AD4703" w:rsidRPr="005A7BEF" w:rsidRDefault="00AD4703" w:rsidP="005A7BEF">
      <w:pPr>
        <w:rPr>
          <w:rFonts w:ascii="Arial" w:hAnsi="Arial" w:cs="Arial"/>
          <w:sz w:val="18"/>
          <w:szCs w:val="18"/>
        </w:rPr>
      </w:pPr>
      <w:r w:rsidRPr="005A7BEF">
        <w:rPr>
          <w:rFonts w:ascii="Arial" w:hAnsi="Arial" w:cs="Arial"/>
          <w:sz w:val="18"/>
          <w:szCs w:val="18"/>
        </w:rPr>
        <w:t xml:space="preserve"> </w:t>
      </w:r>
    </w:p>
    <w:p w14:paraId="62DB6497" w14:textId="77777777" w:rsidR="00AD4703" w:rsidRPr="005A7BEF" w:rsidRDefault="00AD4703" w:rsidP="005A7BEF">
      <w:pPr>
        <w:rPr>
          <w:rFonts w:ascii="Arial" w:hAnsi="Arial" w:cs="Arial"/>
          <w:sz w:val="18"/>
          <w:szCs w:val="18"/>
        </w:rPr>
        <w:sectPr w:rsidR="00AD4703" w:rsidRPr="005A7BEF" w:rsidSect="00BB358E">
          <w:pgSz w:w="16834" w:h="11909" w:orient="landscape" w:code="9"/>
          <w:pgMar w:top="1152" w:right="1152" w:bottom="1152" w:left="1152" w:header="720" w:footer="720" w:gutter="0"/>
          <w:cols w:space="720"/>
          <w:docGrid w:linePitch="360"/>
        </w:sectPr>
      </w:pPr>
    </w:p>
    <w:p w14:paraId="15AEE061" w14:textId="77777777" w:rsidR="00AD4703" w:rsidRPr="005A7BEF" w:rsidRDefault="003E332F" w:rsidP="005A7BEF">
      <w:pPr>
        <w:pStyle w:val="Heading2"/>
        <w:rPr>
          <w:rFonts w:ascii="Arial" w:hAnsi="Arial" w:cs="Arial"/>
          <w:color w:val="auto"/>
          <w:sz w:val="20"/>
          <w:szCs w:val="20"/>
        </w:rPr>
      </w:pPr>
      <w:hyperlink w:anchor="reproductiveHealth" w:history="1">
        <w:bookmarkStart w:id="183" w:name="_Toc516617852"/>
        <w:r w:rsidR="00AD4703" w:rsidRPr="005A7BEF">
          <w:rPr>
            <w:rStyle w:val="Hyperlink"/>
            <w:rFonts w:ascii="Arial" w:eastAsiaTheme="majorEastAsia" w:hAnsi="Arial" w:cs="Arial"/>
            <w:color w:val="auto"/>
            <w:sz w:val="20"/>
            <w:szCs w:val="20"/>
          </w:rPr>
          <w:t>PART A: REPRODUCTIVE HEALTH</w:t>
        </w:r>
        <w:bookmarkEnd w:id="183"/>
      </w:hyperlink>
    </w:p>
    <w:p w14:paraId="70E2B5D0" w14:textId="77777777" w:rsidR="00AD4703" w:rsidRPr="005A7BEF" w:rsidRDefault="00AD4703" w:rsidP="005A7BEF">
      <w:pPr>
        <w:rPr>
          <w:rFonts w:ascii="Arial" w:hAnsi="Arial" w:cs="Arial"/>
          <w:i/>
          <w:sz w:val="16"/>
          <w:szCs w:val="16"/>
        </w:rPr>
      </w:pPr>
      <w:r w:rsidRPr="005A7BEF">
        <w:rPr>
          <w:rFonts w:ascii="Arial" w:hAnsi="Arial" w:cs="Arial"/>
          <w:b/>
          <w:noProof/>
          <w:sz w:val="16"/>
          <w:szCs w:val="16"/>
        </w:rPr>
        <mc:AlternateContent>
          <mc:Choice Requires="wps">
            <w:drawing>
              <wp:anchor distT="0" distB="0" distL="114300" distR="114300" simplePos="0" relativeHeight="251684352" behindDoc="0" locked="0" layoutInCell="1" allowOverlap="1" wp14:anchorId="1CDE4271" wp14:editId="15A7ABAA">
                <wp:simplePos x="0" y="0"/>
                <wp:positionH relativeFrom="column">
                  <wp:posOffset>-571500</wp:posOffset>
                </wp:positionH>
                <wp:positionV relativeFrom="paragraph">
                  <wp:posOffset>-542925</wp:posOffset>
                </wp:positionV>
                <wp:extent cx="0" cy="571500"/>
                <wp:effectExtent l="64770" t="10160" r="59055" b="27940"/>
                <wp:wrapNone/>
                <wp:docPr id="3336" name="Straight Connector 3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1908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0A5C67" id="Straight Connector 3336"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75pt" to="-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" strokeweight=".53mm">
                <v:stroke endarrow="block" joinstyle="miter"/>
              </v:line>
            </w:pict>
          </mc:Fallback>
        </mc:AlternateContent>
      </w:r>
      <w:r w:rsidRPr="005A7BEF">
        <w:rPr>
          <w:rFonts w:ascii="Arial" w:hAnsi="Arial" w:cs="Arial"/>
          <w:i/>
          <w:sz w:val="16"/>
          <w:szCs w:val="16"/>
        </w:rPr>
        <w:t xml:space="preserve">Enumerator: As these are very private subjects, please complete questionnaire while man is alone, and assure him that the information is private. </w:t>
      </w:r>
    </w:p>
    <w:p w14:paraId="4465DED4" w14:textId="77777777" w:rsidR="00AD4703" w:rsidRPr="005A7BEF" w:rsidRDefault="00AD4703" w:rsidP="005A7BEF">
      <w:pPr>
        <w:rPr>
          <w:rFonts w:ascii="Arial" w:hAnsi="Arial" w:cs="Arial"/>
          <w:sz w:val="16"/>
          <w:szCs w:val="16"/>
        </w:rPr>
      </w:pPr>
      <w:r w:rsidRPr="005A7BEF">
        <w:rPr>
          <w:rFonts w:ascii="Arial" w:hAnsi="Arial" w:cs="Arial"/>
          <w:sz w:val="16"/>
          <w:szCs w:val="16"/>
        </w:rPr>
        <w:t>If we come to any question that you do not want to answer, just let me know and we will go on to the next question.</w:t>
      </w:r>
    </w:p>
    <w:p w14:paraId="13224502" w14:textId="77777777" w:rsidR="00AD4703" w:rsidRPr="005A7BEF" w:rsidRDefault="00AD4703" w:rsidP="005A7BEF">
      <w:pPr>
        <w:rPr>
          <w:rFonts w:ascii="Arial" w:hAnsi="Arial" w:cs="Arial"/>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344"/>
        <w:gridCol w:w="1864"/>
        <w:gridCol w:w="1864"/>
        <w:gridCol w:w="1864"/>
        <w:gridCol w:w="1864"/>
        <w:gridCol w:w="1864"/>
        <w:gridCol w:w="1856"/>
      </w:tblGrid>
      <w:tr w:rsidR="005A7BEF" w:rsidRPr="005A7BEF" w14:paraId="068DA5C1" w14:textId="77777777" w:rsidTr="006D6822">
        <w:trPr>
          <w:trHeight w:val="171"/>
        </w:trPr>
        <w:tc>
          <w:tcPr>
            <w:tcW w:w="1151" w:type="pct"/>
            <w:shd w:val="clear" w:color="auto" w:fill="A6A6A6" w:themeFill="background1" w:themeFillShade="A6"/>
            <w:vAlign w:val="center"/>
          </w:tcPr>
          <w:p w14:paraId="24BE16F9" w14:textId="77777777" w:rsidR="00AD4703" w:rsidRPr="005A7BEF" w:rsidRDefault="00AD4703" w:rsidP="005A7BEF">
            <w:pPr>
              <w:autoSpaceDE w:val="0"/>
              <w:snapToGrid w:val="0"/>
              <w:jc w:val="center"/>
              <w:rPr>
                <w:rFonts w:ascii="Arial" w:hAnsi="Arial" w:cs="Arial"/>
                <w:bCs/>
                <w:sz w:val="18"/>
                <w:szCs w:val="18"/>
              </w:rPr>
            </w:pPr>
            <w:r w:rsidRPr="005A7BEF">
              <w:rPr>
                <w:rFonts w:ascii="Arial" w:hAnsi="Arial" w:cs="Arial"/>
                <w:b/>
                <w:bCs/>
                <w:sz w:val="18"/>
                <w:szCs w:val="18"/>
              </w:rPr>
              <w:t>Adult Male ID Number</w:t>
            </w:r>
          </w:p>
        </w:tc>
        <w:tc>
          <w:tcPr>
            <w:tcW w:w="642" w:type="pct"/>
            <w:shd w:val="clear" w:color="auto" w:fill="A6A6A6" w:themeFill="background1" w:themeFillShade="A6"/>
            <w:vAlign w:val="center"/>
          </w:tcPr>
          <w:p w14:paraId="2B841F9B"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#1</w:t>
            </w:r>
          </w:p>
        </w:tc>
        <w:tc>
          <w:tcPr>
            <w:tcW w:w="642" w:type="pct"/>
            <w:shd w:val="clear" w:color="auto" w:fill="A6A6A6" w:themeFill="background1" w:themeFillShade="A6"/>
            <w:vAlign w:val="center"/>
          </w:tcPr>
          <w:p w14:paraId="06BD4C49"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#2</w:t>
            </w:r>
          </w:p>
        </w:tc>
        <w:tc>
          <w:tcPr>
            <w:tcW w:w="642" w:type="pct"/>
            <w:shd w:val="clear" w:color="auto" w:fill="A6A6A6" w:themeFill="background1" w:themeFillShade="A6"/>
            <w:vAlign w:val="center"/>
          </w:tcPr>
          <w:p w14:paraId="2724513B"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#3</w:t>
            </w:r>
          </w:p>
        </w:tc>
        <w:tc>
          <w:tcPr>
            <w:tcW w:w="642" w:type="pct"/>
            <w:shd w:val="clear" w:color="auto" w:fill="A6A6A6" w:themeFill="background1" w:themeFillShade="A6"/>
            <w:vAlign w:val="center"/>
          </w:tcPr>
          <w:p w14:paraId="374D0D91"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#4</w:t>
            </w:r>
          </w:p>
        </w:tc>
        <w:tc>
          <w:tcPr>
            <w:tcW w:w="642" w:type="pct"/>
            <w:shd w:val="clear" w:color="auto" w:fill="A6A6A6" w:themeFill="background1" w:themeFillShade="A6"/>
            <w:vAlign w:val="center"/>
          </w:tcPr>
          <w:p w14:paraId="220E31F1"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#5</w:t>
            </w:r>
          </w:p>
        </w:tc>
        <w:tc>
          <w:tcPr>
            <w:tcW w:w="642" w:type="pct"/>
            <w:shd w:val="clear" w:color="auto" w:fill="A6A6A6" w:themeFill="background1" w:themeFillShade="A6"/>
            <w:vAlign w:val="center"/>
          </w:tcPr>
          <w:p w14:paraId="159EC238"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#6</w:t>
            </w:r>
          </w:p>
        </w:tc>
      </w:tr>
      <w:tr w:rsidR="005A7BEF" w:rsidRPr="005A7BEF" w14:paraId="47872365" w14:textId="77777777" w:rsidTr="006D6822">
        <w:trPr>
          <w:trHeight w:val="382"/>
        </w:trPr>
        <w:tc>
          <w:tcPr>
            <w:tcW w:w="1151" w:type="pct"/>
            <w:vAlign w:val="center"/>
          </w:tcPr>
          <w:p w14:paraId="031C9490"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t xml:space="preserve">1.  At what age were you first sexually active? </w:t>
            </w:r>
            <w:r w:rsidRPr="005A7BEF">
              <w:rPr>
                <w:rFonts w:ascii="Arial" w:hAnsi="Arial" w:cs="Arial"/>
                <w:bCs/>
                <w:sz w:val="18"/>
                <w:szCs w:val="18"/>
              </w:rPr>
              <w:t>1. Years       (If Not  Yet code -1)</w:t>
            </w:r>
          </w:p>
        </w:tc>
        <w:tc>
          <w:tcPr>
            <w:tcW w:w="642" w:type="pct"/>
            <w:vAlign w:val="center"/>
          </w:tcPr>
          <w:p w14:paraId="7A7C1BAB" w14:textId="77777777" w:rsidR="00AD4703" w:rsidRPr="005A7BEF" w:rsidRDefault="00AD4703" w:rsidP="005A7BEF">
            <w:pPr>
              <w:autoSpaceDE w:val="0"/>
              <w:snapToGrid w:val="0"/>
              <w:rPr>
                <w:rFonts w:ascii="Arial" w:hAnsi="Arial" w:cs="Arial"/>
                <w:b/>
                <w:bCs/>
                <w:sz w:val="18"/>
                <w:szCs w:val="18"/>
              </w:rPr>
            </w:pPr>
          </w:p>
        </w:tc>
        <w:tc>
          <w:tcPr>
            <w:tcW w:w="642" w:type="pct"/>
            <w:vAlign w:val="center"/>
          </w:tcPr>
          <w:p w14:paraId="063E7AA5" w14:textId="77777777" w:rsidR="00AD4703" w:rsidRPr="005A7BEF" w:rsidRDefault="00AD4703" w:rsidP="005A7BEF">
            <w:pPr>
              <w:autoSpaceDE w:val="0"/>
              <w:snapToGrid w:val="0"/>
              <w:rPr>
                <w:rFonts w:ascii="Arial" w:hAnsi="Arial" w:cs="Arial"/>
                <w:b/>
                <w:bCs/>
                <w:sz w:val="18"/>
                <w:szCs w:val="18"/>
              </w:rPr>
            </w:pPr>
          </w:p>
        </w:tc>
        <w:tc>
          <w:tcPr>
            <w:tcW w:w="642" w:type="pct"/>
          </w:tcPr>
          <w:p w14:paraId="25F3B860" w14:textId="77777777" w:rsidR="00AD4703" w:rsidRPr="005A7BEF" w:rsidRDefault="00AD4703" w:rsidP="005A7BEF">
            <w:pPr>
              <w:autoSpaceDE w:val="0"/>
              <w:snapToGrid w:val="0"/>
              <w:rPr>
                <w:rFonts w:ascii="Arial" w:hAnsi="Arial" w:cs="Arial"/>
                <w:b/>
                <w:bCs/>
                <w:sz w:val="18"/>
                <w:szCs w:val="18"/>
              </w:rPr>
            </w:pPr>
          </w:p>
        </w:tc>
        <w:tc>
          <w:tcPr>
            <w:tcW w:w="642" w:type="pct"/>
          </w:tcPr>
          <w:p w14:paraId="11F509B4" w14:textId="77777777" w:rsidR="00AD4703" w:rsidRPr="005A7BEF" w:rsidRDefault="00AD4703" w:rsidP="005A7BEF">
            <w:pPr>
              <w:autoSpaceDE w:val="0"/>
              <w:snapToGrid w:val="0"/>
              <w:rPr>
                <w:rFonts w:ascii="Arial" w:hAnsi="Arial" w:cs="Arial"/>
                <w:b/>
                <w:bCs/>
                <w:sz w:val="18"/>
                <w:szCs w:val="18"/>
              </w:rPr>
            </w:pPr>
          </w:p>
        </w:tc>
        <w:tc>
          <w:tcPr>
            <w:tcW w:w="642" w:type="pct"/>
          </w:tcPr>
          <w:p w14:paraId="0081F52B" w14:textId="77777777" w:rsidR="00AD4703" w:rsidRPr="005A7BEF" w:rsidRDefault="00AD4703" w:rsidP="005A7BEF">
            <w:pPr>
              <w:autoSpaceDE w:val="0"/>
              <w:snapToGrid w:val="0"/>
              <w:rPr>
                <w:rFonts w:ascii="Arial" w:hAnsi="Arial" w:cs="Arial"/>
                <w:b/>
                <w:bCs/>
                <w:sz w:val="18"/>
                <w:szCs w:val="18"/>
              </w:rPr>
            </w:pPr>
          </w:p>
        </w:tc>
        <w:tc>
          <w:tcPr>
            <w:tcW w:w="642" w:type="pct"/>
          </w:tcPr>
          <w:p w14:paraId="14A71DA2" w14:textId="77777777" w:rsidR="00AD4703" w:rsidRPr="005A7BEF" w:rsidRDefault="00AD4703" w:rsidP="005A7BEF">
            <w:pPr>
              <w:autoSpaceDE w:val="0"/>
              <w:snapToGrid w:val="0"/>
              <w:rPr>
                <w:rFonts w:ascii="Arial" w:hAnsi="Arial" w:cs="Arial"/>
                <w:b/>
                <w:bCs/>
                <w:sz w:val="18"/>
                <w:szCs w:val="18"/>
              </w:rPr>
            </w:pPr>
          </w:p>
        </w:tc>
      </w:tr>
      <w:tr w:rsidR="005A7BEF" w:rsidRPr="005A7BEF" w14:paraId="25C5042B" w14:textId="77777777" w:rsidTr="006D6822">
        <w:trPr>
          <w:trHeight w:val="382"/>
        </w:trPr>
        <w:tc>
          <w:tcPr>
            <w:tcW w:w="1151" w:type="pct"/>
            <w:vAlign w:val="center"/>
          </w:tcPr>
          <w:p w14:paraId="30C4395C"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t>2.   Do you think that you will have a child within the next three years?</w:t>
            </w:r>
            <w:r w:rsidRPr="005A7BEF">
              <w:rPr>
                <w:rFonts w:ascii="Arial" w:hAnsi="Arial" w:cs="Arial"/>
                <w:bCs/>
                <w:sz w:val="18"/>
                <w:szCs w:val="18"/>
              </w:rPr>
              <w:t xml:space="preserve"> 1. Yes    5. No</w:t>
            </w:r>
          </w:p>
        </w:tc>
        <w:tc>
          <w:tcPr>
            <w:tcW w:w="642" w:type="pct"/>
            <w:vAlign w:val="center"/>
          </w:tcPr>
          <w:p w14:paraId="72D95749" w14:textId="77777777" w:rsidR="00AD4703" w:rsidRPr="005A7BEF" w:rsidRDefault="00AD4703" w:rsidP="005A7BEF">
            <w:pPr>
              <w:autoSpaceDE w:val="0"/>
              <w:snapToGrid w:val="0"/>
              <w:rPr>
                <w:rFonts w:ascii="Arial" w:hAnsi="Arial" w:cs="Arial"/>
                <w:b/>
                <w:bCs/>
                <w:sz w:val="18"/>
                <w:szCs w:val="18"/>
              </w:rPr>
            </w:pPr>
          </w:p>
        </w:tc>
        <w:tc>
          <w:tcPr>
            <w:tcW w:w="642" w:type="pct"/>
            <w:vAlign w:val="center"/>
          </w:tcPr>
          <w:p w14:paraId="16F675B2" w14:textId="77777777" w:rsidR="00AD4703" w:rsidRPr="005A7BEF" w:rsidRDefault="00AD4703" w:rsidP="005A7BEF">
            <w:pPr>
              <w:autoSpaceDE w:val="0"/>
              <w:snapToGrid w:val="0"/>
              <w:rPr>
                <w:rFonts w:ascii="Arial" w:hAnsi="Arial" w:cs="Arial"/>
                <w:b/>
                <w:bCs/>
                <w:sz w:val="18"/>
                <w:szCs w:val="18"/>
              </w:rPr>
            </w:pPr>
          </w:p>
        </w:tc>
        <w:tc>
          <w:tcPr>
            <w:tcW w:w="642" w:type="pct"/>
          </w:tcPr>
          <w:p w14:paraId="080DEFFB" w14:textId="77777777" w:rsidR="00AD4703" w:rsidRPr="005A7BEF" w:rsidRDefault="00AD4703" w:rsidP="005A7BEF">
            <w:pPr>
              <w:autoSpaceDE w:val="0"/>
              <w:snapToGrid w:val="0"/>
              <w:rPr>
                <w:rFonts w:ascii="Arial" w:hAnsi="Arial" w:cs="Arial"/>
                <w:b/>
                <w:bCs/>
                <w:sz w:val="18"/>
                <w:szCs w:val="18"/>
              </w:rPr>
            </w:pPr>
          </w:p>
        </w:tc>
        <w:tc>
          <w:tcPr>
            <w:tcW w:w="642" w:type="pct"/>
          </w:tcPr>
          <w:p w14:paraId="19BC1A25" w14:textId="77777777" w:rsidR="00AD4703" w:rsidRPr="005A7BEF" w:rsidRDefault="00AD4703" w:rsidP="005A7BEF">
            <w:pPr>
              <w:autoSpaceDE w:val="0"/>
              <w:snapToGrid w:val="0"/>
              <w:rPr>
                <w:rFonts w:ascii="Arial" w:hAnsi="Arial" w:cs="Arial"/>
                <w:b/>
                <w:bCs/>
                <w:sz w:val="18"/>
                <w:szCs w:val="18"/>
              </w:rPr>
            </w:pPr>
          </w:p>
        </w:tc>
        <w:tc>
          <w:tcPr>
            <w:tcW w:w="642" w:type="pct"/>
          </w:tcPr>
          <w:p w14:paraId="6043CC7D" w14:textId="77777777" w:rsidR="00AD4703" w:rsidRPr="005A7BEF" w:rsidRDefault="00AD4703" w:rsidP="005A7BEF">
            <w:pPr>
              <w:autoSpaceDE w:val="0"/>
              <w:snapToGrid w:val="0"/>
              <w:rPr>
                <w:rFonts w:ascii="Arial" w:hAnsi="Arial" w:cs="Arial"/>
                <w:b/>
                <w:bCs/>
                <w:sz w:val="18"/>
                <w:szCs w:val="18"/>
              </w:rPr>
            </w:pPr>
          </w:p>
        </w:tc>
        <w:tc>
          <w:tcPr>
            <w:tcW w:w="642" w:type="pct"/>
          </w:tcPr>
          <w:p w14:paraId="2408C974" w14:textId="77777777" w:rsidR="00AD4703" w:rsidRPr="005A7BEF" w:rsidRDefault="00AD4703" w:rsidP="005A7BEF">
            <w:pPr>
              <w:autoSpaceDE w:val="0"/>
              <w:snapToGrid w:val="0"/>
              <w:rPr>
                <w:rFonts w:ascii="Arial" w:hAnsi="Arial" w:cs="Arial"/>
                <w:b/>
                <w:bCs/>
                <w:sz w:val="18"/>
                <w:szCs w:val="18"/>
              </w:rPr>
            </w:pPr>
          </w:p>
        </w:tc>
      </w:tr>
      <w:tr w:rsidR="005A7BEF" w:rsidRPr="005A7BEF" w14:paraId="62438D70" w14:textId="77777777" w:rsidTr="006D6822">
        <w:trPr>
          <w:trHeight w:val="341"/>
        </w:trPr>
        <w:tc>
          <w:tcPr>
            <w:tcW w:w="1151" w:type="pct"/>
            <w:vAlign w:val="center"/>
          </w:tcPr>
          <w:p w14:paraId="2D1B92C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3a.  In the future, how many more boys do you see yourself having?</w:t>
            </w:r>
          </w:p>
        </w:tc>
        <w:tc>
          <w:tcPr>
            <w:tcW w:w="642" w:type="pct"/>
            <w:vAlign w:val="center"/>
          </w:tcPr>
          <w:p w14:paraId="15DBE359" w14:textId="77777777" w:rsidR="00AD4703" w:rsidRPr="005A7BEF" w:rsidRDefault="00AD4703" w:rsidP="005A7BEF">
            <w:pPr>
              <w:autoSpaceDE w:val="0"/>
              <w:snapToGrid w:val="0"/>
              <w:rPr>
                <w:rFonts w:ascii="Arial" w:hAnsi="Arial" w:cs="Arial"/>
                <w:bCs/>
                <w:sz w:val="18"/>
                <w:szCs w:val="18"/>
              </w:rPr>
            </w:pPr>
          </w:p>
        </w:tc>
        <w:tc>
          <w:tcPr>
            <w:tcW w:w="642" w:type="pct"/>
            <w:vAlign w:val="center"/>
          </w:tcPr>
          <w:p w14:paraId="2FAD8E85" w14:textId="77777777" w:rsidR="00AD4703" w:rsidRPr="005A7BEF" w:rsidRDefault="00AD4703" w:rsidP="005A7BEF">
            <w:pPr>
              <w:autoSpaceDE w:val="0"/>
              <w:snapToGrid w:val="0"/>
              <w:rPr>
                <w:rFonts w:ascii="Arial" w:hAnsi="Arial" w:cs="Arial"/>
                <w:bCs/>
                <w:sz w:val="18"/>
                <w:szCs w:val="18"/>
              </w:rPr>
            </w:pPr>
          </w:p>
        </w:tc>
        <w:tc>
          <w:tcPr>
            <w:tcW w:w="642" w:type="pct"/>
          </w:tcPr>
          <w:p w14:paraId="30415F35" w14:textId="77777777" w:rsidR="00AD4703" w:rsidRPr="005A7BEF" w:rsidRDefault="00AD4703" w:rsidP="005A7BEF">
            <w:pPr>
              <w:autoSpaceDE w:val="0"/>
              <w:snapToGrid w:val="0"/>
              <w:rPr>
                <w:rFonts w:ascii="Arial" w:hAnsi="Arial" w:cs="Arial"/>
                <w:bCs/>
                <w:sz w:val="18"/>
                <w:szCs w:val="18"/>
              </w:rPr>
            </w:pPr>
          </w:p>
        </w:tc>
        <w:tc>
          <w:tcPr>
            <w:tcW w:w="642" w:type="pct"/>
          </w:tcPr>
          <w:p w14:paraId="56EE3464" w14:textId="77777777" w:rsidR="00AD4703" w:rsidRPr="005A7BEF" w:rsidRDefault="00AD4703" w:rsidP="005A7BEF">
            <w:pPr>
              <w:autoSpaceDE w:val="0"/>
              <w:snapToGrid w:val="0"/>
              <w:rPr>
                <w:rFonts w:ascii="Arial" w:hAnsi="Arial" w:cs="Arial"/>
                <w:bCs/>
                <w:sz w:val="18"/>
                <w:szCs w:val="18"/>
              </w:rPr>
            </w:pPr>
          </w:p>
        </w:tc>
        <w:tc>
          <w:tcPr>
            <w:tcW w:w="642" w:type="pct"/>
          </w:tcPr>
          <w:p w14:paraId="0B5CCCC1" w14:textId="77777777" w:rsidR="00AD4703" w:rsidRPr="005A7BEF" w:rsidRDefault="00AD4703" w:rsidP="005A7BEF">
            <w:pPr>
              <w:autoSpaceDE w:val="0"/>
              <w:snapToGrid w:val="0"/>
              <w:rPr>
                <w:rFonts w:ascii="Arial" w:hAnsi="Arial" w:cs="Arial"/>
                <w:bCs/>
                <w:sz w:val="18"/>
                <w:szCs w:val="18"/>
              </w:rPr>
            </w:pPr>
          </w:p>
        </w:tc>
        <w:tc>
          <w:tcPr>
            <w:tcW w:w="642" w:type="pct"/>
          </w:tcPr>
          <w:p w14:paraId="0227B539" w14:textId="77777777" w:rsidR="00AD4703" w:rsidRPr="005A7BEF" w:rsidRDefault="00AD4703" w:rsidP="005A7BEF">
            <w:pPr>
              <w:autoSpaceDE w:val="0"/>
              <w:snapToGrid w:val="0"/>
              <w:rPr>
                <w:rFonts w:ascii="Arial" w:hAnsi="Arial" w:cs="Arial"/>
                <w:bCs/>
                <w:sz w:val="18"/>
                <w:szCs w:val="18"/>
              </w:rPr>
            </w:pPr>
          </w:p>
        </w:tc>
      </w:tr>
      <w:tr w:rsidR="005A7BEF" w:rsidRPr="005A7BEF" w14:paraId="18A2A736" w14:textId="77777777" w:rsidTr="006D6822">
        <w:trPr>
          <w:trHeight w:val="305"/>
        </w:trPr>
        <w:tc>
          <w:tcPr>
            <w:tcW w:w="1151" w:type="pct"/>
            <w:vAlign w:val="center"/>
          </w:tcPr>
          <w:p w14:paraId="27CD28BB" w14:textId="15442C60"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3b.  In the future, how many more girls do you see yourself having? (if Q1 is not yet,-1, skip to ne</w:t>
            </w:r>
            <w:r w:rsidR="00E0516A" w:rsidRPr="005A7BEF">
              <w:rPr>
                <w:rFonts w:ascii="Arial" w:hAnsi="Arial" w:cs="Arial"/>
                <w:b/>
                <w:bCs/>
                <w:sz w:val="18"/>
                <w:szCs w:val="18"/>
              </w:rPr>
              <w:t>x</w:t>
            </w:r>
            <w:r w:rsidRPr="005A7BEF">
              <w:rPr>
                <w:rFonts w:ascii="Arial" w:hAnsi="Arial" w:cs="Arial"/>
                <w:b/>
                <w:bCs/>
                <w:sz w:val="18"/>
                <w:szCs w:val="18"/>
              </w:rPr>
              <w:t>t section, B)</w:t>
            </w:r>
          </w:p>
        </w:tc>
        <w:tc>
          <w:tcPr>
            <w:tcW w:w="642" w:type="pct"/>
            <w:vAlign w:val="center"/>
          </w:tcPr>
          <w:p w14:paraId="04A05352" w14:textId="77777777" w:rsidR="00AD4703" w:rsidRPr="005A7BEF" w:rsidRDefault="00AD4703" w:rsidP="005A7BEF">
            <w:pPr>
              <w:autoSpaceDE w:val="0"/>
              <w:snapToGrid w:val="0"/>
              <w:rPr>
                <w:rFonts w:ascii="Arial" w:hAnsi="Arial" w:cs="Arial"/>
                <w:bCs/>
                <w:sz w:val="18"/>
                <w:szCs w:val="18"/>
              </w:rPr>
            </w:pPr>
          </w:p>
        </w:tc>
        <w:tc>
          <w:tcPr>
            <w:tcW w:w="642" w:type="pct"/>
            <w:vAlign w:val="center"/>
          </w:tcPr>
          <w:p w14:paraId="15A92BE9" w14:textId="77777777" w:rsidR="00AD4703" w:rsidRPr="005A7BEF" w:rsidRDefault="00AD4703" w:rsidP="005A7BEF">
            <w:pPr>
              <w:autoSpaceDE w:val="0"/>
              <w:snapToGrid w:val="0"/>
              <w:rPr>
                <w:rFonts w:ascii="Arial" w:hAnsi="Arial" w:cs="Arial"/>
                <w:bCs/>
                <w:sz w:val="18"/>
                <w:szCs w:val="18"/>
              </w:rPr>
            </w:pPr>
          </w:p>
        </w:tc>
        <w:tc>
          <w:tcPr>
            <w:tcW w:w="642" w:type="pct"/>
          </w:tcPr>
          <w:p w14:paraId="16064930" w14:textId="77777777" w:rsidR="00AD4703" w:rsidRPr="005A7BEF" w:rsidRDefault="00AD4703" w:rsidP="005A7BEF">
            <w:pPr>
              <w:autoSpaceDE w:val="0"/>
              <w:snapToGrid w:val="0"/>
              <w:rPr>
                <w:rFonts w:ascii="Arial" w:hAnsi="Arial" w:cs="Arial"/>
                <w:bCs/>
                <w:sz w:val="18"/>
                <w:szCs w:val="18"/>
              </w:rPr>
            </w:pPr>
          </w:p>
        </w:tc>
        <w:tc>
          <w:tcPr>
            <w:tcW w:w="642" w:type="pct"/>
          </w:tcPr>
          <w:p w14:paraId="0A326B1E" w14:textId="77777777" w:rsidR="00AD4703" w:rsidRPr="005A7BEF" w:rsidRDefault="00AD4703" w:rsidP="005A7BEF">
            <w:pPr>
              <w:autoSpaceDE w:val="0"/>
              <w:snapToGrid w:val="0"/>
              <w:rPr>
                <w:rFonts w:ascii="Arial" w:hAnsi="Arial" w:cs="Arial"/>
                <w:bCs/>
                <w:sz w:val="18"/>
                <w:szCs w:val="18"/>
              </w:rPr>
            </w:pPr>
          </w:p>
        </w:tc>
        <w:tc>
          <w:tcPr>
            <w:tcW w:w="642" w:type="pct"/>
          </w:tcPr>
          <w:p w14:paraId="4B44059C" w14:textId="77777777" w:rsidR="00AD4703" w:rsidRPr="005A7BEF" w:rsidRDefault="00AD4703" w:rsidP="005A7BEF">
            <w:pPr>
              <w:autoSpaceDE w:val="0"/>
              <w:snapToGrid w:val="0"/>
              <w:rPr>
                <w:rFonts w:ascii="Arial" w:hAnsi="Arial" w:cs="Arial"/>
                <w:bCs/>
                <w:sz w:val="18"/>
                <w:szCs w:val="18"/>
              </w:rPr>
            </w:pPr>
          </w:p>
        </w:tc>
        <w:tc>
          <w:tcPr>
            <w:tcW w:w="642" w:type="pct"/>
          </w:tcPr>
          <w:p w14:paraId="0B9815DB" w14:textId="77777777" w:rsidR="00AD4703" w:rsidRPr="005A7BEF" w:rsidRDefault="00AD4703" w:rsidP="005A7BEF">
            <w:pPr>
              <w:autoSpaceDE w:val="0"/>
              <w:snapToGrid w:val="0"/>
              <w:rPr>
                <w:rFonts w:ascii="Arial" w:hAnsi="Arial" w:cs="Arial"/>
                <w:bCs/>
                <w:sz w:val="18"/>
                <w:szCs w:val="18"/>
              </w:rPr>
            </w:pPr>
          </w:p>
        </w:tc>
      </w:tr>
      <w:tr w:rsidR="005A7BEF" w:rsidRPr="005A7BEF" w14:paraId="0FE82F90" w14:textId="77777777" w:rsidTr="006D6822">
        <w:trPr>
          <w:trHeight w:val="382"/>
        </w:trPr>
        <w:tc>
          <w:tcPr>
            <w:tcW w:w="1151" w:type="pct"/>
            <w:vAlign w:val="center"/>
          </w:tcPr>
          <w:p w14:paraId="486762A4"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t xml:space="preserve">4.   Have you been sexually active in the last 12 months? </w:t>
            </w:r>
            <w:r w:rsidRPr="005A7BEF">
              <w:rPr>
                <w:rFonts w:ascii="Arial" w:hAnsi="Arial" w:cs="Arial"/>
                <w:bCs/>
                <w:sz w:val="18"/>
                <w:szCs w:val="18"/>
              </w:rPr>
              <w:t xml:space="preserve">1. Yes    5. No &gt;&gt; Part B </w:t>
            </w:r>
          </w:p>
        </w:tc>
        <w:tc>
          <w:tcPr>
            <w:tcW w:w="642" w:type="pct"/>
            <w:vAlign w:val="center"/>
          </w:tcPr>
          <w:p w14:paraId="41400924" w14:textId="77777777" w:rsidR="00AD4703" w:rsidRPr="005A7BEF" w:rsidRDefault="00AD4703" w:rsidP="005A7BEF">
            <w:pPr>
              <w:autoSpaceDE w:val="0"/>
              <w:snapToGrid w:val="0"/>
              <w:jc w:val="center"/>
              <w:rPr>
                <w:rFonts w:ascii="Arial" w:hAnsi="Arial" w:cs="Arial"/>
                <w:b/>
                <w:bCs/>
                <w:sz w:val="18"/>
                <w:szCs w:val="18"/>
              </w:rPr>
            </w:pPr>
          </w:p>
        </w:tc>
        <w:tc>
          <w:tcPr>
            <w:tcW w:w="642" w:type="pct"/>
            <w:vAlign w:val="center"/>
          </w:tcPr>
          <w:p w14:paraId="50AB8291" w14:textId="77777777" w:rsidR="00AD4703" w:rsidRPr="005A7BEF" w:rsidRDefault="00AD4703" w:rsidP="005A7BEF">
            <w:pPr>
              <w:autoSpaceDE w:val="0"/>
              <w:snapToGrid w:val="0"/>
              <w:jc w:val="center"/>
              <w:rPr>
                <w:rFonts w:ascii="Arial" w:hAnsi="Arial" w:cs="Arial"/>
                <w:b/>
                <w:bCs/>
                <w:sz w:val="18"/>
                <w:szCs w:val="18"/>
              </w:rPr>
            </w:pPr>
          </w:p>
        </w:tc>
        <w:tc>
          <w:tcPr>
            <w:tcW w:w="642" w:type="pct"/>
          </w:tcPr>
          <w:p w14:paraId="5EBCE25F" w14:textId="77777777" w:rsidR="00AD4703" w:rsidRPr="005A7BEF" w:rsidRDefault="00AD4703" w:rsidP="005A7BEF">
            <w:pPr>
              <w:autoSpaceDE w:val="0"/>
              <w:snapToGrid w:val="0"/>
              <w:jc w:val="center"/>
              <w:rPr>
                <w:rFonts w:ascii="Arial" w:hAnsi="Arial" w:cs="Arial"/>
                <w:b/>
                <w:bCs/>
                <w:sz w:val="18"/>
                <w:szCs w:val="18"/>
              </w:rPr>
            </w:pPr>
          </w:p>
        </w:tc>
        <w:tc>
          <w:tcPr>
            <w:tcW w:w="642" w:type="pct"/>
          </w:tcPr>
          <w:p w14:paraId="0F452D5B" w14:textId="77777777" w:rsidR="00AD4703" w:rsidRPr="005A7BEF" w:rsidRDefault="00AD4703" w:rsidP="005A7BEF">
            <w:pPr>
              <w:autoSpaceDE w:val="0"/>
              <w:snapToGrid w:val="0"/>
              <w:jc w:val="center"/>
              <w:rPr>
                <w:rFonts w:ascii="Arial" w:hAnsi="Arial" w:cs="Arial"/>
                <w:b/>
                <w:bCs/>
                <w:sz w:val="18"/>
                <w:szCs w:val="18"/>
              </w:rPr>
            </w:pPr>
          </w:p>
        </w:tc>
        <w:tc>
          <w:tcPr>
            <w:tcW w:w="642" w:type="pct"/>
          </w:tcPr>
          <w:p w14:paraId="6BE9C38A" w14:textId="77777777" w:rsidR="00AD4703" w:rsidRPr="005A7BEF" w:rsidRDefault="00AD4703" w:rsidP="005A7BEF">
            <w:pPr>
              <w:autoSpaceDE w:val="0"/>
              <w:snapToGrid w:val="0"/>
              <w:jc w:val="center"/>
              <w:rPr>
                <w:rFonts w:ascii="Arial" w:hAnsi="Arial" w:cs="Arial"/>
                <w:b/>
                <w:bCs/>
                <w:sz w:val="18"/>
                <w:szCs w:val="18"/>
              </w:rPr>
            </w:pPr>
          </w:p>
        </w:tc>
        <w:tc>
          <w:tcPr>
            <w:tcW w:w="642" w:type="pct"/>
          </w:tcPr>
          <w:p w14:paraId="01FF69EA" w14:textId="77777777" w:rsidR="00AD4703" w:rsidRPr="005A7BEF" w:rsidRDefault="00AD4703" w:rsidP="005A7BEF">
            <w:pPr>
              <w:autoSpaceDE w:val="0"/>
              <w:snapToGrid w:val="0"/>
              <w:jc w:val="center"/>
              <w:rPr>
                <w:rFonts w:ascii="Arial" w:hAnsi="Arial" w:cs="Arial"/>
                <w:b/>
                <w:bCs/>
                <w:sz w:val="18"/>
                <w:szCs w:val="18"/>
              </w:rPr>
            </w:pPr>
          </w:p>
        </w:tc>
      </w:tr>
      <w:tr w:rsidR="005A7BEF" w:rsidRPr="005A7BEF" w14:paraId="6CB17B51" w14:textId="77777777" w:rsidTr="006D6822">
        <w:trPr>
          <w:trHeight w:val="534"/>
        </w:trPr>
        <w:tc>
          <w:tcPr>
            <w:tcW w:w="1151" w:type="pct"/>
            <w:vAlign w:val="center"/>
          </w:tcPr>
          <w:p w14:paraId="0D66374A"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t xml:space="preserve">5.   Do you have more than one woman?  </w:t>
            </w:r>
            <w:r w:rsidRPr="005A7BEF">
              <w:rPr>
                <w:rFonts w:ascii="Arial" w:hAnsi="Arial" w:cs="Arial"/>
                <w:bCs/>
                <w:sz w:val="18"/>
                <w:szCs w:val="18"/>
              </w:rPr>
              <w:t xml:space="preserve">1. Yes     5. No &gt;&gt; Part B </w:t>
            </w:r>
          </w:p>
        </w:tc>
        <w:tc>
          <w:tcPr>
            <w:tcW w:w="642" w:type="pct"/>
            <w:vAlign w:val="center"/>
          </w:tcPr>
          <w:p w14:paraId="2563DCF7" w14:textId="77777777" w:rsidR="00AD4703" w:rsidRPr="005A7BEF" w:rsidRDefault="00AD4703" w:rsidP="005A7BEF">
            <w:pPr>
              <w:autoSpaceDE w:val="0"/>
              <w:snapToGrid w:val="0"/>
              <w:jc w:val="center"/>
              <w:rPr>
                <w:rFonts w:ascii="Arial" w:hAnsi="Arial" w:cs="Arial"/>
                <w:b/>
                <w:bCs/>
                <w:sz w:val="18"/>
                <w:szCs w:val="18"/>
              </w:rPr>
            </w:pPr>
          </w:p>
        </w:tc>
        <w:tc>
          <w:tcPr>
            <w:tcW w:w="642" w:type="pct"/>
            <w:vAlign w:val="center"/>
          </w:tcPr>
          <w:p w14:paraId="0320A35C" w14:textId="77777777" w:rsidR="00AD4703" w:rsidRPr="005A7BEF" w:rsidRDefault="00AD4703" w:rsidP="005A7BEF">
            <w:pPr>
              <w:autoSpaceDE w:val="0"/>
              <w:snapToGrid w:val="0"/>
              <w:jc w:val="center"/>
              <w:rPr>
                <w:rFonts w:ascii="Arial" w:hAnsi="Arial" w:cs="Arial"/>
                <w:b/>
                <w:bCs/>
                <w:sz w:val="18"/>
                <w:szCs w:val="18"/>
              </w:rPr>
            </w:pPr>
          </w:p>
        </w:tc>
        <w:tc>
          <w:tcPr>
            <w:tcW w:w="642" w:type="pct"/>
          </w:tcPr>
          <w:p w14:paraId="1627B9AC" w14:textId="77777777" w:rsidR="00AD4703" w:rsidRPr="005A7BEF" w:rsidRDefault="00AD4703" w:rsidP="005A7BEF">
            <w:pPr>
              <w:autoSpaceDE w:val="0"/>
              <w:snapToGrid w:val="0"/>
              <w:jc w:val="center"/>
              <w:rPr>
                <w:rFonts w:ascii="Arial" w:hAnsi="Arial" w:cs="Arial"/>
                <w:b/>
                <w:bCs/>
                <w:sz w:val="18"/>
                <w:szCs w:val="18"/>
              </w:rPr>
            </w:pPr>
          </w:p>
        </w:tc>
        <w:tc>
          <w:tcPr>
            <w:tcW w:w="642" w:type="pct"/>
          </w:tcPr>
          <w:p w14:paraId="0D0AA646" w14:textId="77777777" w:rsidR="00AD4703" w:rsidRPr="005A7BEF" w:rsidRDefault="00AD4703" w:rsidP="005A7BEF">
            <w:pPr>
              <w:autoSpaceDE w:val="0"/>
              <w:snapToGrid w:val="0"/>
              <w:jc w:val="center"/>
              <w:rPr>
                <w:rFonts w:ascii="Arial" w:hAnsi="Arial" w:cs="Arial"/>
                <w:b/>
                <w:bCs/>
                <w:sz w:val="18"/>
                <w:szCs w:val="18"/>
              </w:rPr>
            </w:pPr>
          </w:p>
        </w:tc>
        <w:tc>
          <w:tcPr>
            <w:tcW w:w="642" w:type="pct"/>
          </w:tcPr>
          <w:p w14:paraId="6C998B0B" w14:textId="77777777" w:rsidR="00AD4703" w:rsidRPr="005A7BEF" w:rsidRDefault="00AD4703" w:rsidP="005A7BEF">
            <w:pPr>
              <w:autoSpaceDE w:val="0"/>
              <w:snapToGrid w:val="0"/>
              <w:jc w:val="center"/>
              <w:rPr>
                <w:rFonts w:ascii="Arial" w:hAnsi="Arial" w:cs="Arial"/>
                <w:b/>
                <w:bCs/>
                <w:sz w:val="18"/>
                <w:szCs w:val="18"/>
              </w:rPr>
            </w:pPr>
          </w:p>
        </w:tc>
        <w:tc>
          <w:tcPr>
            <w:tcW w:w="642" w:type="pct"/>
          </w:tcPr>
          <w:p w14:paraId="59780700" w14:textId="77777777" w:rsidR="00AD4703" w:rsidRPr="005A7BEF" w:rsidRDefault="00AD4703" w:rsidP="005A7BEF">
            <w:pPr>
              <w:autoSpaceDE w:val="0"/>
              <w:snapToGrid w:val="0"/>
              <w:jc w:val="center"/>
              <w:rPr>
                <w:rFonts w:ascii="Arial" w:hAnsi="Arial" w:cs="Arial"/>
                <w:b/>
                <w:bCs/>
                <w:sz w:val="18"/>
                <w:szCs w:val="18"/>
              </w:rPr>
            </w:pPr>
          </w:p>
        </w:tc>
      </w:tr>
      <w:tr w:rsidR="005A7BEF" w:rsidRPr="005A7BEF" w14:paraId="59DCA647" w14:textId="77777777" w:rsidTr="006D6822">
        <w:trPr>
          <w:trHeight w:val="246"/>
        </w:trPr>
        <w:tc>
          <w:tcPr>
            <w:tcW w:w="1151" w:type="pct"/>
            <w:vAlign w:val="center"/>
          </w:tcPr>
          <w:p w14:paraId="6FD4B6FA"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t xml:space="preserve">6.   How many?  </w:t>
            </w:r>
            <w:r w:rsidRPr="005A7BEF">
              <w:rPr>
                <w:rFonts w:ascii="Arial" w:hAnsi="Arial" w:cs="Arial"/>
                <w:bCs/>
                <w:sz w:val="18"/>
                <w:szCs w:val="18"/>
              </w:rPr>
              <w:t>1. Number</w:t>
            </w:r>
          </w:p>
        </w:tc>
        <w:tc>
          <w:tcPr>
            <w:tcW w:w="642" w:type="pct"/>
            <w:vAlign w:val="center"/>
          </w:tcPr>
          <w:p w14:paraId="4E7C8C08" w14:textId="77777777" w:rsidR="00AD4703" w:rsidRPr="005A7BEF" w:rsidRDefault="00AD4703" w:rsidP="005A7BEF">
            <w:pPr>
              <w:autoSpaceDE w:val="0"/>
              <w:snapToGrid w:val="0"/>
              <w:rPr>
                <w:rFonts w:ascii="Arial" w:hAnsi="Arial" w:cs="Arial"/>
                <w:bCs/>
                <w:sz w:val="18"/>
                <w:szCs w:val="18"/>
              </w:rPr>
            </w:pPr>
          </w:p>
        </w:tc>
        <w:tc>
          <w:tcPr>
            <w:tcW w:w="642" w:type="pct"/>
            <w:vAlign w:val="center"/>
          </w:tcPr>
          <w:p w14:paraId="1B14E873" w14:textId="77777777" w:rsidR="00AD4703" w:rsidRPr="005A7BEF" w:rsidRDefault="00AD4703" w:rsidP="005A7BEF">
            <w:pPr>
              <w:autoSpaceDE w:val="0"/>
              <w:snapToGrid w:val="0"/>
              <w:rPr>
                <w:rFonts w:ascii="Arial" w:hAnsi="Arial" w:cs="Arial"/>
                <w:bCs/>
                <w:sz w:val="18"/>
                <w:szCs w:val="18"/>
              </w:rPr>
            </w:pPr>
          </w:p>
        </w:tc>
        <w:tc>
          <w:tcPr>
            <w:tcW w:w="642" w:type="pct"/>
          </w:tcPr>
          <w:p w14:paraId="0C263994" w14:textId="77777777" w:rsidR="00AD4703" w:rsidRPr="005A7BEF" w:rsidRDefault="00AD4703" w:rsidP="005A7BEF">
            <w:pPr>
              <w:autoSpaceDE w:val="0"/>
              <w:snapToGrid w:val="0"/>
              <w:rPr>
                <w:rFonts w:ascii="Arial" w:hAnsi="Arial" w:cs="Arial"/>
                <w:bCs/>
                <w:sz w:val="18"/>
                <w:szCs w:val="18"/>
              </w:rPr>
            </w:pPr>
          </w:p>
        </w:tc>
        <w:tc>
          <w:tcPr>
            <w:tcW w:w="642" w:type="pct"/>
          </w:tcPr>
          <w:p w14:paraId="317BA647" w14:textId="77777777" w:rsidR="00AD4703" w:rsidRPr="005A7BEF" w:rsidRDefault="00AD4703" w:rsidP="005A7BEF">
            <w:pPr>
              <w:autoSpaceDE w:val="0"/>
              <w:snapToGrid w:val="0"/>
              <w:rPr>
                <w:rFonts w:ascii="Arial" w:hAnsi="Arial" w:cs="Arial"/>
                <w:bCs/>
                <w:sz w:val="18"/>
                <w:szCs w:val="18"/>
              </w:rPr>
            </w:pPr>
          </w:p>
        </w:tc>
        <w:tc>
          <w:tcPr>
            <w:tcW w:w="642" w:type="pct"/>
          </w:tcPr>
          <w:p w14:paraId="6FA6BE84" w14:textId="77777777" w:rsidR="00AD4703" w:rsidRPr="005A7BEF" w:rsidRDefault="00AD4703" w:rsidP="005A7BEF">
            <w:pPr>
              <w:autoSpaceDE w:val="0"/>
              <w:snapToGrid w:val="0"/>
              <w:rPr>
                <w:rFonts w:ascii="Arial" w:hAnsi="Arial" w:cs="Arial"/>
                <w:bCs/>
                <w:sz w:val="18"/>
                <w:szCs w:val="18"/>
              </w:rPr>
            </w:pPr>
          </w:p>
        </w:tc>
        <w:tc>
          <w:tcPr>
            <w:tcW w:w="642" w:type="pct"/>
          </w:tcPr>
          <w:p w14:paraId="6AE7CE27" w14:textId="77777777" w:rsidR="00AD4703" w:rsidRPr="005A7BEF" w:rsidRDefault="00AD4703" w:rsidP="005A7BEF">
            <w:pPr>
              <w:autoSpaceDE w:val="0"/>
              <w:snapToGrid w:val="0"/>
              <w:rPr>
                <w:rFonts w:ascii="Arial" w:hAnsi="Arial" w:cs="Arial"/>
                <w:bCs/>
                <w:sz w:val="18"/>
                <w:szCs w:val="18"/>
              </w:rPr>
            </w:pPr>
          </w:p>
        </w:tc>
      </w:tr>
      <w:tr w:rsidR="005A7BEF" w:rsidRPr="005A7BEF" w14:paraId="019140FB" w14:textId="77777777" w:rsidTr="006D6822">
        <w:trPr>
          <w:trHeight w:val="246"/>
        </w:trPr>
        <w:tc>
          <w:tcPr>
            <w:tcW w:w="1151" w:type="pct"/>
            <w:vAlign w:val="center"/>
          </w:tcPr>
          <w:p w14:paraId="461BCA5F" w14:textId="12CA884A" w:rsidR="00861DA8" w:rsidRPr="005A7BEF" w:rsidRDefault="00861DA8" w:rsidP="005A7BEF">
            <w:pPr>
              <w:autoSpaceDE w:val="0"/>
              <w:snapToGrid w:val="0"/>
              <w:rPr>
                <w:rFonts w:ascii="Arial" w:hAnsi="Arial" w:cs="Arial"/>
                <w:b/>
                <w:bCs/>
                <w:sz w:val="18"/>
                <w:szCs w:val="18"/>
              </w:rPr>
            </w:pPr>
            <w:r w:rsidRPr="005A7BEF">
              <w:rPr>
                <w:rFonts w:ascii="Arial" w:hAnsi="Arial" w:cs="Arial"/>
                <w:b/>
                <w:bCs/>
                <w:sz w:val="18"/>
                <w:szCs w:val="18"/>
              </w:rPr>
              <w:t>7.  Is (Name)’s spouse pregnant now?    1. Yes     5. No &gt;&gt;24c</w:t>
            </w:r>
          </w:p>
        </w:tc>
        <w:tc>
          <w:tcPr>
            <w:tcW w:w="642" w:type="pct"/>
            <w:vAlign w:val="center"/>
          </w:tcPr>
          <w:p w14:paraId="332F83F7" w14:textId="77777777" w:rsidR="00861DA8" w:rsidRPr="005A7BEF" w:rsidRDefault="00861DA8" w:rsidP="005A7BEF">
            <w:pPr>
              <w:autoSpaceDE w:val="0"/>
              <w:snapToGrid w:val="0"/>
              <w:rPr>
                <w:rFonts w:ascii="Arial" w:hAnsi="Arial" w:cs="Arial"/>
                <w:bCs/>
                <w:sz w:val="18"/>
                <w:szCs w:val="18"/>
              </w:rPr>
            </w:pPr>
          </w:p>
        </w:tc>
        <w:tc>
          <w:tcPr>
            <w:tcW w:w="642" w:type="pct"/>
            <w:vAlign w:val="center"/>
          </w:tcPr>
          <w:p w14:paraId="40E67252" w14:textId="77777777" w:rsidR="00861DA8" w:rsidRPr="005A7BEF" w:rsidRDefault="00861DA8" w:rsidP="005A7BEF">
            <w:pPr>
              <w:autoSpaceDE w:val="0"/>
              <w:snapToGrid w:val="0"/>
              <w:rPr>
                <w:rFonts w:ascii="Arial" w:hAnsi="Arial" w:cs="Arial"/>
                <w:bCs/>
                <w:sz w:val="18"/>
                <w:szCs w:val="18"/>
              </w:rPr>
            </w:pPr>
          </w:p>
        </w:tc>
        <w:tc>
          <w:tcPr>
            <w:tcW w:w="642" w:type="pct"/>
          </w:tcPr>
          <w:p w14:paraId="63BC9A97" w14:textId="77777777" w:rsidR="00861DA8" w:rsidRPr="005A7BEF" w:rsidRDefault="00861DA8" w:rsidP="005A7BEF">
            <w:pPr>
              <w:autoSpaceDE w:val="0"/>
              <w:snapToGrid w:val="0"/>
              <w:rPr>
                <w:rFonts w:ascii="Arial" w:hAnsi="Arial" w:cs="Arial"/>
                <w:bCs/>
                <w:sz w:val="18"/>
                <w:szCs w:val="18"/>
              </w:rPr>
            </w:pPr>
          </w:p>
        </w:tc>
        <w:tc>
          <w:tcPr>
            <w:tcW w:w="642" w:type="pct"/>
          </w:tcPr>
          <w:p w14:paraId="558374C9" w14:textId="77777777" w:rsidR="00861DA8" w:rsidRPr="005A7BEF" w:rsidRDefault="00861DA8" w:rsidP="005A7BEF">
            <w:pPr>
              <w:autoSpaceDE w:val="0"/>
              <w:snapToGrid w:val="0"/>
              <w:rPr>
                <w:rFonts w:ascii="Arial" w:hAnsi="Arial" w:cs="Arial"/>
                <w:bCs/>
                <w:sz w:val="18"/>
                <w:szCs w:val="18"/>
              </w:rPr>
            </w:pPr>
          </w:p>
        </w:tc>
        <w:tc>
          <w:tcPr>
            <w:tcW w:w="642" w:type="pct"/>
          </w:tcPr>
          <w:p w14:paraId="2F242C5F" w14:textId="77777777" w:rsidR="00861DA8" w:rsidRPr="005A7BEF" w:rsidRDefault="00861DA8" w:rsidP="005A7BEF">
            <w:pPr>
              <w:autoSpaceDE w:val="0"/>
              <w:snapToGrid w:val="0"/>
              <w:rPr>
                <w:rFonts w:ascii="Arial" w:hAnsi="Arial" w:cs="Arial"/>
                <w:bCs/>
                <w:sz w:val="18"/>
                <w:szCs w:val="18"/>
              </w:rPr>
            </w:pPr>
          </w:p>
        </w:tc>
        <w:tc>
          <w:tcPr>
            <w:tcW w:w="642" w:type="pct"/>
          </w:tcPr>
          <w:p w14:paraId="19C6FAD3" w14:textId="77777777" w:rsidR="00861DA8" w:rsidRPr="005A7BEF" w:rsidRDefault="00861DA8" w:rsidP="005A7BEF">
            <w:pPr>
              <w:autoSpaceDE w:val="0"/>
              <w:snapToGrid w:val="0"/>
              <w:rPr>
                <w:rFonts w:ascii="Arial" w:hAnsi="Arial" w:cs="Arial"/>
                <w:bCs/>
                <w:sz w:val="18"/>
                <w:szCs w:val="18"/>
              </w:rPr>
            </w:pPr>
          </w:p>
        </w:tc>
      </w:tr>
      <w:tr w:rsidR="005A7BEF" w:rsidRPr="005A7BEF" w14:paraId="078FFB52" w14:textId="77777777" w:rsidTr="006D6822">
        <w:trPr>
          <w:trHeight w:val="246"/>
        </w:trPr>
        <w:tc>
          <w:tcPr>
            <w:tcW w:w="1151" w:type="pct"/>
            <w:vAlign w:val="center"/>
          </w:tcPr>
          <w:p w14:paraId="58ECFEE4" w14:textId="05BC16CC" w:rsidR="00861DA8" w:rsidRPr="005A7BEF" w:rsidRDefault="00861DA8" w:rsidP="005A7BEF">
            <w:pPr>
              <w:autoSpaceDE w:val="0"/>
              <w:snapToGrid w:val="0"/>
              <w:rPr>
                <w:rFonts w:ascii="Arial" w:hAnsi="Arial" w:cs="Arial"/>
                <w:b/>
                <w:bCs/>
                <w:sz w:val="18"/>
                <w:szCs w:val="18"/>
              </w:rPr>
            </w:pPr>
            <w:r w:rsidRPr="005A7BEF">
              <w:rPr>
                <w:rFonts w:ascii="Arial" w:hAnsi="Arial" w:cs="Arial"/>
                <w:b/>
                <w:bCs/>
                <w:noProof/>
                <w:sz w:val="18"/>
                <w:szCs w:val="18"/>
              </w:rPr>
              <w:t xml:space="preserve">24a.Just before this pregnancy began, did you yourself want to have a/another baby at some time? </w:t>
            </w:r>
            <w:r w:rsidRPr="005A7BEF">
              <w:rPr>
                <w:rFonts w:ascii="Arial" w:hAnsi="Arial" w:cs="Arial"/>
                <w:b/>
                <w:bCs/>
                <w:sz w:val="18"/>
                <w:szCs w:val="18"/>
              </w:rPr>
              <w:t xml:space="preserve"> 1. Yes    2. No. 3. Not sure</w:t>
            </w:r>
          </w:p>
        </w:tc>
        <w:tc>
          <w:tcPr>
            <w:tcW w:w="642" w:type="pct"/>
            <w:vAlign w:val="center"/>
          </w:tcPr>
          <w:p w14:paraId="16FB5BB7" w14:textId="77777777" w:rsidR="00861DA8" w:rsidRPr="005A7BEF" w:rsidRDefault="00861DA8" w:rsidP="005A7BEF">
            <w:pPr>
              <w:autoSpaceDE w:val="0"/>
              <w:snapToGrid w:val="0"/>
              <w:rPr>
                <w:rFonts w:ascii="Arial" w:hAnsi="Arial" w:cs="Arial"/>
                <w:bCs/>
                <w:sz w:val="18"/>
                <w:szCs w:val="18"/>
              </w:rPr>
            </w:pPr>
          </w:p>
        </w:tc>
        <w:tc>
          <w:tcPr>
            <w:tcW w:w="642" w:type="pct"/>
            <w:vAlign w:val="center"/>
          </w:tcPr>
          <w:p w14:paraId="43FA4669" w14:textId="77777777" w:rsidR="00861DA8" w:rsidRPr="005A7BEF" w:rsidRDefault="00861DA8" w:rsidP="005A7BEF">
            <w:pPr>
              <w:autoSpaceDE w:val="0"/>
              <w:snapToGrid w:val="0"/>
              <w:rPr>
                <w:rFonts w:ascii="Arial" w:hAnsi="Arial" w:cs="Arial"/>
                <w:bCs/>
                <w:sz w:val="18"/>
                <w:szCs w:val="18"/>
              </w:rPr>
            </w:pPr>
          </w:p>
        </w:tc>
        <w:tc>
          <w:tcPr>
            <w:tcW w:w="642" w:type="pct"/>
          </w:tcPr>
          <w:p w14:paraId="736BF632" w14:textId="77777777" w:rsidR="00861DA8" w:rsidRPr="005A7BEF" w:rsidRDefault="00861DA8" w:rsidP="005A7BEF">
            <w:pPr>
              <w:autoSpaceDE w:val="0"/>
              <w:snapToGrid w:val="0"/>
              <w:rPr>
                <w:rFonts w:ascii="Arial" w:hAnsi="Arial" w:cs="Arial"/>
                <w:bCs/>
                <w:sz w:val="18"/>
                <w:szCs w:val="18"/>
              </w:rPr>
            </w:pPr>
          </w:p>
        </w:tc>
        <w:tc>
          <w:tcPr>
            <w:tcW w:w="642" w:type="pct"/>
          </w:tcPr>
          <w:p w14:paraId="0FD0C405" w14:textId="77777777" w:rsidR="00861DA8" w:rsidRPr="005A7BEF" w:rsidRDefault="00861DA8" w:rsidP="005A7BEF">
            <w:pPr>
              <w:autoSpaceDE w:val="0"/>
              <w:snapToGrid w:val="0"/>
              <w:rPr>
                <w:rFonts w:ascii="Arial" w:hAnsi="Arial" w:cs="Arial"/>
                <w:bCs/>
                <w:sz w:val="18"/>
                <w:szCs w:val="18"/>
              </w:rPr>
            </w:pPr>
          </w:p>
        </w:tc>
        <w:tc>
          <w:tcPr>
            <w:tcW w:w="642" w:type="pct"/>
          </w:tcPr>
          <w:p w14:paraId="56FC9E00" w14:textId="77777777" w:rsidR="00861DA8" w:rsidRPr="005A7BEF" w:rsidRDefault="00861DA8" w:rsidP="005A7BEF">
            <w:pPr>
              <w:autoSpaceDE w:val="0"/>
              <w:snapToGrid w:val="0"/>
              <w:rPr>
                <w:rFonts w:ascii="Arial" w:hAnsi="Arial" w:cs="Arial"/>
                <w:bCs/>
                <w:sz w:val="18"/>
                <w:szCs w:val="18"/>
              </w:rPr>
            </w:pPr>
          </w:p>
        </w:tc>
        <w:tc>
          <w:tcPr>
            <w:tcW w:w="642" w:type="pct"/>
          </w:tcPr>
          <w:p w14:paraId="344649F5" w14:textId="77777777" w:rsidR="00861DA8" w:rsidRPr="005A7BEF" w:rsidRDefault="00861DA8" w:rsidP="005A7BEF">
            <w:pPr>
              <w:autoSpaceDE w:val="0"/>
              <w:snapToGrid w:val="0"/>
              <w:rPr>
                <w:rFonts w:ascii="Arial" w:hAnsi="Arial" w:cs="Arial"/>
                <w:bCs/>
                <w:sz w:val="18"/>
                <w:szCs w:val="18"/>
              </w:rPr>
            </w:pPr>
          </w:p>
        </w:tc>
      </w:tr>
      <w:tr w:rsidR="005A7BEF" w:rsidRPr="005A7BEF" w14:paraId="21E7E947" w14:textId="77777777" w:rsidTr="006D6822">
        <w:trPr>
          <w:trHeight w:val="246"/>
        </w:trPr>
        <w:tc>
          <w:tcPr>
            <w:tcW w:w="1151" w:type="pct"/>
            <w:vAlign w:val="center"/>
          </w:tcPr>
          <w:p w14:paraId="48477A3C" w14:textId="77777777" w:rsidR="00861DA8" w:rsidRPr="005A7BEF" w:rsidRDefault="00861DA8" w:rsidP="005A7BEF">
            <w:pPr>
              <w:autoSpaceDE w:val="0"/>
              <w:snapToGrid w:val="0"/>
              <w:rPr>
                <w:rFonts w:ascii="Arial" w:hAnsi="Arial" w:cs="Arial"/>
                <w:b/>
                <w:bCs/>
                <w:noProof/>
                <w:sz w:val="18"/>
                <w:szCs w:val="18"/>
              </w:rPr>
            </w:pPr>
            <w:r w:rsidRPr="005A7BEF">
              <w:rPr>
                <w:rFonts w:ascii="Arial" w:hAnsi="Arial" w:cs="Arial"/>
                <w:b/>
                <w:bCs/>
                <w:noProof/>
                <w:sz w:val="18"/>
                <w:szCs w:val="18"/>
              </w:rPr>
              <w:t>24b. Couples do not always have the same feelings about the number or timing of children. Just before this pregnancy began, did your partner/spouse want to have a/another baby?</w:t>
            </w:r>
          </w:p>
          <w:p w14:paraId="2F8F6492" w14:textId="58188207" w:rsidR="00861DA8" w:rsidRPr="005A7BEF" w:rsidRDefault="00861DA8" w:rsidP="005A7BEF">
            <w:pPr>
              <w:autoSpaceDE w:val="0"/>
              <w:snapToGrid w:val="0"/>
              <w:rPr>
                <w:rFonts w:ascii="Arial" w:hAnsi="Arial" w:cs="Arial"/>
                <w:b/>
                <w:bCs/>
                <w:sz w:val="18"/>
                <w:szCs w:val="18"/>
              </w:rPr>
            </w:pPr>
            <w:r w:rsidRPr="005A7BEF">
              <w:rPr>
                <w:rFonts w:ascii="Arial" w:hAnsi="Arial" w:cs="Arial"/>
                <w:b/>
                <w:bCs/>
                <w:noProof/>
                <w:sz w:val="18"/>
                <w:szCs w:val="18"/>
              </w:rPr>
              <w:t xml:space="preserve">? </w:t>
            </w:r>
            <w:r w:rsidRPr="005A7BEF">
              <w:rPr>
                <w:rFonts w:ascii="Arial" w:hAnsi="Arial" w:cs="Arial"/>
                <w:b/>
                <w:bCs/>
                <w:sz w:val="18"/>
                <w:szCs w:val="18"/>
              </w:rPr>
              <w:t xml:space="preserve"> 1. Yes    2. No  3. Partner was not sure  -999. Don’t know</w:t>
            </w:r>
          </w:p>
        </w:tc>
        <w:tc>
          <w:tcPr>
            <w:tcW w:w="642" w:type="pct"/>
            <w:vAlign w:val="center"/>
          </w:tcPr>
          <w:p w14:paraId="2B1200CB" w14:textId="77777777" w:rsidR="00861DA8" w:rsidRPr="005A7BEF" w:rsidRDefault="00861DA8" w:rsidP="005A7BEF">
            <w:pPr>
              <w:autoSpaceDE w:val="0"/>
              <w:snapToGrid w:val="0"/>
              <w:rPr>
                <w:rFonts w:ascii="Arial" w:hAnsi="Arial" w:cs="Arial"/>
                <w:bCs/>
                <w:sz w:val="18"/>
                <w:szCs w:val="18"/>
              </w:rPr>
            </w:pPr>
          </w:p>
        </w:tc>
        <w:tc>
          <w:tcPr>
            <w:tcW w:w="642" w:type="pct"/>
            <w:vAlign w:val="center"/>
          </w:tcPr>
          <w:p w14:paraId="6CB537B9" w14:textId="77777777" w:rsidR="00861DA8" w:rsidRPr="005A7BEF" w:rsidRDefault="00861DA8" w:rsidP="005A7BEF">
            <w:pPr>
              <w:autoSpaceDE w:val="0"/>
              <w:snapToGrid w:val="0"/>
              <w:rPr>
                <w:rFonts w:ascii="Arial" w:hAnsi="Arial" w:cs="Arial"/>
                <w:bCs/>
                <w:sz w:val="18"/>
                <w:szCs w:val="18"/>
              </w:rPr>
            </w:pPr>
          </w:p>
        </w:tc>
        <w:tc>
          <w:tcPr>
            <w:tcW w:w="642" w:type="pct"/>
          </w:tcPr>
          <w:p w14:paraId="7F279516" w14:textId="77777777" w:rsidR="00861DA8" w:rsidRPr="005A7BEF" w:rsidRDefault="00861DA8" w:rsidP="005A7BEF">
            <w:pPr>
              <w:autoSpaceDE w:val="0"/>
              <w:snapToGrid w:val="0"/>
              <w:rPr>
                <w:rFonts w:ascii="Arial" w:hAnsi="Arial" w:cs="Arial"/>
                <w:bCs/>
                <w:sz w:val="18"/>
                <w:szCs w:val="18"/>
              </w:rPr>
            </w:pPr>
          </w:p>
        </w:tc>
        <w:tc>
          <w:tcPr>
            <w:tcW w:w="642" w:type="pct"/>
          </w:tcPr>
          <w:p w14:paraId="2C8F67F3" w14:textId="77777777" w:rsidR="00861DA8" w:rsidRPr="005A7BEF" w:rsidRDefault="00861DA8" w:rsidP="005A7BEF">
            <w:pPr>
              <w:autoSpaceDE w:val="0"/>
              <w:snapToGrid w:val="0"/>
              <w:rPr>
                <w:rFonts w:ascii="Arial" w:hAnsi="Arial" w:cs="Arial"/>
                <w:bCs/>
                <w:sz w:val="18"/>
                <w:szCs w:val="18"/>
              </w:rPr>
            </w:pPr>
          </w:p>
        </w:tc>
        <w:tc>
          <w:tcPr>
            <w:tcW w:w="642" w:type="pct"/>
          </w:tcPr>
          <w:p w14:paraId="1493B1F7" w14:textId="77777777" w:rsidR="00861DA8" w:rsidRPr="005A7BEF" w:rsidRDefault="00861DA8" w:rsidP="005A7BEF">
            <w:pPr>
              <w:autoSpaceDE w:val="0"/>
              <w:snapToGrid w:val="0"/>
              <w:rPr>
                <w:rFonts w:ascii="Arial" w:hAnsi="Arial" w:cs="Arial"/>
                <w:bCs/>
                <w:sz w:val="18"/>
                <w:szCs w:val="18"/>
              </w:rPr>
            </w:pPr>
          </w:p>
        </w:tc>
        <w:tc>
          <w:tcPr>
            <w:tcW w:w="642" w:type="pct"/>
          </w:tcPr>
          <w:p w14:paraId="011F1EA9" w14:textId="77777777" w:rsidR="00861DA8" w:rsidRPr="005A7BEF" w:rsidRDefault="00861DA8" w:rsidP="005A7BEF">
            <w:pPr>
              <w:autoSpaceDE w:val="0"/>
              <w:snapToGrid w:val="0"/>
              <w:rPr>
                <w:rFonts w:ascii="Arial" w:hAnsi="Arial" w:cs="Arial"/>
                <w:bCs/>
                <w:sz w:val="18"/>
                <w:szCs w:val="18"/>
              </w:rPr>
            </w:pPr>
          </w:p>
        </w:tc>
      </w:tr>
      <w:tr w:rsidR="005A7BEF" w:rsidRPr="005A7BEF" w14:paraId="614548CA" w14:textId="77777777" w:rsidTr="006D6822">
        <w:trPr>
          <w:trHeight w:val="246"/>
        </w:trPr>
        <w:tc>
          <w:tcPr>
            <w:tcW w:w="1151" w:type="pct"/>
            <w:vAlign w:val="center"/>
          </w:tcPr>
          <w:p w14:paraId="103ED7B1" w14:textId="2C51A0A8" w:rsidR="00861DA8" w:rsidRPr="005A7BEF" w:rsidRDefault="00861DA8" w:rsidP="005A7BEF">
            <w:pPr>
              <w:autoSpaceDE w:val="0"/>
              <w:snapToGrid w:val="0"/>
              <w:rPr>
                <w:rFonts w:ascii="Arial" w:hAnsi="Arial" w:cs="Arial"/>
                <w:b/>
                <w:bCs/>
                <w:sz w:val="18"/>
                <w:szCs w:val="18"/>
              </w:rPr>
            </w:pPr>
            <w:r w:rsidRPr="005A7BEF">
              <w:rPr>
                <w:rFonts w:ascii="Arial" w:hAnsi="Arial" w:cs="Arial"/>
                <w:b/>
                <w:bCs/>
                <w:sz w:val="18"/>
                <w:szCs w:val="18"/>
              </w:rPr>
              <w:lastRenderedPageBreak/>
              <w:t>24c. Do you yourself want to have a/another baby now? 1. Yes    2. No. 3. Not sure</w:t>
            </w:r>
          </w:p>
        </w:tc>
        <w:tc>
          <w:tcPr>
            <w:tcW w:w="642" w:type="pct"/>
            <w:vAlign w:val="center"/>
          </w:tcPr>
          <w:p w14:paraId="55E55932" w14:textId="77777777" w:rsidR="00861DA8" w:rsidRPr="005A7BEF" w:rsidRDefault="00861DA8" w:rsidP="005A7BEF">
            <w:pPr>
              <w:autoSpaceDE w:val="0"/>
              <w:snapToGrid w:val="0"/>
              <w:rPr>
                <w:rFonts w:ascii="Arial" w:hAnsi="Arial" w:cs="Arial"/>
                <w:bCs/>
                <w:sz w:val="18"/>
                <w:szCs w:val="18"/>
              </w:rPr>
            </w:pPr>
          </w:p>
        </w:tc>
        <w:tc>
          <w:tcPr>
            <w:tcW w:w="642" w:type="pct"/>
            <w:vAlign w:val="center"/>
          </w:tcPr>
          <w:p w14:paraId="5A9BC055" w14:textId="77777777" w:rsidR="00861DA8" w:rsidRPr="005A7BEF" w:rsidRDefault="00861DA8" w:rsidP="005A7BEF">
            <w:pPr>
              <w:autoSpaceDE w:val="0"/>
              <w:snapToGrid w:val="0"/>
              <w:rPr>
                <w:rFonts w:ascii="Arial" w:hAnsi="Arial" w:cs="Arial"/>
                <w:bCs/>
                <w:sz w:val="18"/>
                <w:szCs w:val="18"/>
              </w:rPr>
            </w:pPr>
          </w:p>
        </w:tc>
        <w:tc>
          <w:tcPr>
            <w:tcW w:w="642" w:type="pct"/>
          </w:tcPr>
          <w:p w14:paraId="242E6FAC" w14:textId="77777777" w:rsidR="00861DA8" w:rsidRPr="005A7BEF" w:rsidRDefault="00861DA8" w:rsidP="005A7BEF">
            <w:pPr>
              <w:autoSpaceDE w:val="0"/>
              <w:snapToGrid w:val="0"/>
              <w:rPr>
                <w:rFonts w:ascii="Arial" w:hAnsi="Arial" w:cs="Arial"/>
                <w:bCs/>
                <w:sz w:val="18"/>
                <w:szCs w:val="18"/>
              </w:rPr>
            </w:pPr>
          </w:p>
        </w:tc>
        <w:tc>
          <w:tcPr>
            <w:tcW w:w="642" w:type="pct"/>
          </w:tcPr>
          <w:p w14:paraId="247ED774" w14:textId="77777777" w:rsidR="00861DA8" w:rsidRPr="005A7BEF" w:rsidRDefault="00861DA8" w:rsidP="005A7BEF">
            <w:pPr>
              <w:autoSpaceDE w:val="0"/>
              <w:snapToGrid w:val="0"/>
              <w:rPr>
                <w:rFonts w:ascii="Arial" w:hAnsi="Arial" w:cs="Arial"/>
                <w:bCs/>
                <w:sz w:val="18"/>
                <w:szCs w:val="18"/>
              </w:rPr>
            </w:pPr>
          </w:p>
        </w:tc>
        <w:tc>
          <w:tcPr>
            <w:tcW w:w="642" w:type="pct"/>
          </w:tcPr>
          <w:p w14:paraId="311C38EF" w14:textId="77777777" w:rsidR="00861DA8" w:rsidRPr="005A7BEF" w:rsidRDefault="00861DA8" w:rsidP="005A7BEF">
            <w:pPr>
              <w:autoSpaceDE w:val="0"/>
              <w:snapToGrid w:val="0"/>
              <w:rPr>
                <w:rFonts w:ascii="Arial" w:hAnsi="Arial" w:cs="Arial"/>
                <w:bCs/>
                <w:sz w:val="18"/>
                <w:szCs w:val="18"/>
              </w:rPr>
            </w:pPr>
          </w:p>
        </w:tc>
        <w:tc>
          <w:tcPr>
            <w:tcW w:w="642" w:type="pct"/>
          </w:tcPr>
          <w:p w14:paraId="22C100B8" w14:textId="77777777" w:rsidR="00861DA8" w:rsidRPr="005A7BEF" w:rsidRDefault="00861DA8" w:rsidP="005A7BEF">
            <w:pPr>
              <w:autoSpaceDE w:val="0"/>
              <w:snapToGrid w:val="0"/>
              <w:rPr>
                <w:rFonts w:ascii="Arial" w:hAnsi="Arial" w:cs="Arial"/>
                <w:bCs/>
                <w:sz w:val="18"/>
                <w:szCs w:val="18"/>
              </w:rPr>
            </w:pPr>
          </w:p>
        </w:tc>
      </w:tr>
      <w:tr w:rsidR="005A7BEF" w:rsidRPr="005A7BEF" w14:paraId="2B245651" w14:textId="77777777" w:rsidTr="006D6822">
        <w:trPr>
          <w:trHeight w:val="246"/>
        </w:trPr>
        <w:tc>
          <w:tcPr>
            <w:tcW w:w="1151" w:type="pct"/>
            <w:vAlign w:val="center"/>
          </w:tcPr>
          <w:p w14:paraId="79B962F2" w14:textId="2C103CB1" w:rsidR="00861DA8" w:rsidRPr="005A7BEF" w:rsidRDefault="00861DA8" w:rsidP="005A7BEF">
            <w:pPr>
              <w:autoSpaceDE w:val="0"/>
              <w:snapToGrid w:val="0"/>
              <w:rPr>
                <w:rFonts w:ascii="Arial" w:hAnsi="Arial" w:cs="Arial"/>
                <w:b/>
                <w:bCs/>
                <w:sz w:val="18"/>
                <w:szCs w:val="18"/>
              </w:rPr>
            </w:pPr>
            <w:r w:rsidRPr="005A7BEF">
              <w:rPr>
                <w:rFonts w:ascii="Arial" w:hAnsi="Arial" w:cs="Arial"/>
                <w:b/>
                <w:bCs/>
                <w:sz w:val="18"/>
                <w:szCs w:val="18"/>
              </w:rPr>
              <w:t>24d. Couples do not always have the same feelings about the number or timing of children. Does your partner/spouse want to have a/another baby now? 1. Yes    2. No  3. Partner was not sure  -999. Don’t know</w:t>
            </w:r>
          </w:p>
        </w:tc>
        <w:tc>
          <w:tcPr>
            <w:tcW w:w="642" w:type="pct"/>
            <w:vAlign w:val="center"/>
          </w:tcPr>
          <w:p w14:paraId="5815E4A2" w14:textId="77777777" w:rsidR="00861DA8" w:rsidRPr="005A7BEF" w:rsidRDefault="00861DA8" w:rsidP="005A7BEF">
            <w:pPr>
              <w:autoSpaceDE w:val="0"/>
              <w:snapToGrid w:val="0"/>
              <w:rPr>
                <w:rFonts w:ascii="Arial" w:hAnsi="Arial" w:cs="Arial"/>
                <w:bCs/>
                <w:sz w:val="18"/>
                <w:szCs w:val="18"/>
              </w:rPr>
            </w:pPr>
          </w:p>
        </w:tc>
        <w:tc>
          <w:tcPr>
            <w:tcW w:w="642" w:type="pct"/>
            <w:vAlign w:val="center"/>
          </w:tcPr>
          <w:p w14:paraId="5AF10B78" w14:textId="77777777" w:rsidR="00861DA8" w:rsidRPr="005A7BEF" w:rsidRDefault="00861DA8" w:rsidP="005A7BEF">
            <w:pPr>
              <w:autoSpaceDE w:val="0"/>
              <w:snapToGrid w:val="0"/>
              <w:rPr>
                <w:rFonts w:ascii="Arial" w:hAnsi="Arial" w:cs="Arial"/>
                <w:bCs/>
                <w:sz w:val="18"/>
                <w:szCs w:val="18"/>
              </w:rPr>
            </w:pPr>
          </w:p>
        </w:tc>
        <w:tc>
          <w:tcPr>
            <w:tcW w:w="642" w:type="pct"/>
          </w:tcPr>
          <w:p w14:paraId="6C51D4A8" w14:textId="77777777" w:rsidR="00861DA8" w:rsidRPr="005A7BEF" w:rsidRDefault="00861DA8" w:rsidP="005A7BEF">
            <w:pPr>
              <w:autoSpaceDE w:val="0"/>
              <w:snapToGrid w:val="0"/>
              <w:rPr>
                <w:rFonts w:ascii="Arial" w:hAnsi="Arial" w:cs="Arial"/>
                <w:bCs/>
                <w:sz w:val="18"/>
                <w:szCs w:val="18"/>
              </w:rPr>
            </w:pPr>
          </w:p>
        </w:tc>
        <w:tc>
          <w:tcPr>
            <w:tcW w:w="642" w:type="pct"/>
          </w:tcPr>
          <w:p w14:paraId="1A58179C" w14:textId="77777777" w:rsidR="00861DA8" w:rsidRPr="005A7BEF" w:rsidRDefault="00861DA8" w:rsidP="005A7BEF">
            <w:pPr>
              <w:autoSpaceDE w:val="0"/>
              <w:snapToGrid w:val="0"/>
              <w:rPr>
                <w:rFonts w:ascii="Arial" w:hAnsi="Arial" w:cs="Arial"/>
                <w:bCs/>
                <w:sz w:val="18"/>
                <w:szCs w:val="18"/>
              </w:rPr>
            </w:pPr>
          </w:p>
        </w:tc>
        <w:tc>
          <w:tcPr>
            <w:tcW w:w="642" w:type="pct"/>
          </w:tcPr>
          <w:p w14:paraId="408E88C6" w14:textId="77777777" w:rsidR="00861DA8" w:rsidRPr="005A7BEF" w:rsidRDefault="00861DA8" w:rsidP="005A7BEF">
            <w:pPr>
              <w:autoSpaceDE w:val="0"/>
              <w:snapToGrid w:val="0"/>
              <w:rPr>
                <w:rFonts w:ascii="Arial" w:hAnsi="Arial" w:cs="Arial"/>
                <w:bCs/>
                <w:sz w:val="18"/>
                <w:szCs w:val="18"/>
              </w:rPr>
            </w:pPr>
          </w:p>
        </w:tc>
        <w:tc>
          <w:tcPr>
            <w:tcW w:w="642" w:type="pct"/>
          </w:tcPr>
          <w:p w14:paraId="3721EA3F" w14:textId="77777777" w:rsidR="00861DA8" w:rsidRPr="005A7BEF" w:rsidRDefault="00861DA8" w:rsidP="005A7BEF">
            <w:pPr>
              <w:autoSpaceDE w:val="0"/>
              <w:snapToGrid w:val="0"/>
              <w:rPr>
                <w:rFonts w:ascii="Arial" w:hAnsi="Arial" w:cs="Arial"/>
                <w:bCs/>
                <w:sz w:val="18"/>
                <w:szCs w:val="18"/>
              </w:rPr>
            </w:pPr>
          </w:p>
        </w:tc>
      </w:tr>
    </w:tbl>
    <w:p w14:paraId="62786312" w14:textId="2C0C4B2D" w:rsidR="00B50410" w:rsidRPr="005A7BEF" w:rsidRDefault="00B50410" w:rsidP="005A7BEF">
      <w:pPr>
        <w:rPr>
          <w:rFonts w:ascii="Arial" w:hAnsi="Arial" w:cs="Arial"/>
          <w:b/>
          <w:sz w:val="16"/>
          <w:szCs w:val="16"/>
        </w:rPr>
      </w:pPr>
    </w:p>
    <w:p w14:paraId="046943F6" w14:textId="77777777" w:rsidR="00B50410" w:rsidRPr="005A7BEF" w:rsidRDefault="00B50410" w:rsidP="005A7BEF">
      <w:pPr>
        <w:rPr>
          <w:rFonts w:ascii="Arial" w:hAnsi="Arial" w:cs="Arial"/>
          <w:sz w:val="16"/>
          <w:szCs w:val="16"/>
        </w:rPr>
      </w:pPr>
    </w:p>
    <w:p w14:paraId="3DBC78BF" w14:textId="77777777" w:rsidR="00B50410" w:rsidRPr="005A7BEF" w:rsidRDefault="00B50410" w:rsidP="005A7BEF">
      <w:pPr>
        <w:rPr>
          <w:rFonts w:ascii="Arial" w:hAnsi="Arial" w:cs="Arial"/>
          <w:sz w:val="16"/>
          <w:szCs w:val="16"/>
        </w:rPr>
      </w:pPr>
    </w:p>
    <w:p w14:paraId="075DA199" w14:textId="02710F48" w:rsidR="00B50410" w:rsidRPr="005A7BEF" w:rsidRDefault="00B50410" w:rsidP="005A7BEF">
      <w:pPr>
        <w:rPr>
          <w:rFonts w:ascii="Arial" w:hAnsi="Arial" w:cs="Arial"/>
          <w:sz w:val="16"/>
          <w:szCs w:val="16"/>
        </w:rPr>
      </w:pPr>
    </w:p>
    <w:p w14:paraId="3F7D90A4" w14:textId="77777777" w:rsidR="00AD4703" w:rsidRPr="005A7BEF" w:rsidRDefault="00AD4703" w:rsidP="005A7BEF">
      <w:pPr>
        <w:pStyle w:val="Heading2"/>
        <w:rPr>
          <w:rFonts w:ascii="Arial" w:hAnsi="Arial" w:cs="Arial"/>
          <w:color w:val="auto"/>
          <w:sz w:val="20"/>
          <w:szCs w:val="20"/>
        </w:rPr>
      </w:pPr>
      <w:bookmarkStart w:id="184" w:name="_Toc516617853"/>
      <w:r w:rsidRPr="005A7BEF">
        <w:rPr>
          <w:rFonts w:ascii="Arial" w:hAnsi="Arial" w:cs="Arial"/>
          <w:color w:val="auto"/>
          <w:sz w:val="20"/>
          <w:szCs w:val="20"/>
        </w:rPr>
        <w:t>PART B: AUTHORITY IN THE HOUSEHOLD</w:t>
      </w:r>
      <w:bookmarkEnd w:id="184"/>
    </w:p>
    <w:p w14:paraId="4F22BB05" w14:textId="46F0E29A" w:rsidR="00AD4703" w:rsidRPr="005A7BEF" w:rsidRDefault="00AD4703" w:rsidP="005A7BEF">
      <w:pPr>
        <w:rPr>
          <w:rFonts w:ascii="Arial" w:hAnsi="Arial" w:cs="Arial"/>
          <w:sz w:val="18"/>
          <w:szCs w:val="18"/>
        </w:rPr>
      </w:pPr>
      <w:r w:rsidRPr="005A7BEF">
        <w:rPr>
          <w:rFonts w:ascii="Arial" w:hAnsi="Arial" w:cs="Arial"/>
          <w:sz w:val="18"/>
          <w:szCs w:val="18"/>
        </w:rPr>
        <w:t xml:space="preserve">Now I am going to ask you about some situations which happen to some people. Please tell me if these apply to your relationship with your partner. If we come to any question that you do not want to answer, just let me know and we will go on to the next question. </w:t>
      </w:r>
    </w:p>
    <w:p w14:paraId="2231FCC6" w14:textId="77777777" w:rsidR="006C10F5" w:rsidRPr="005A7BEF" w:rsidRDefault="006C10F5" w:rsidP="005A7BEF">
      <w:pPr>
        <w:rPr>
          <w:rFonts w:ascii="Arial" w:hAnsi="Arial" w:cs="Arial"/>
          <w:sz w:val="16"/>
          <w:szCs w:val="16"/>
        </w:rPr>
      </w:pPr>
    </w:p>
    <w:tbl>
      <w:tblPr>
        <w:tblW w:w="5000" w:type="pct"/>
        <w:tblLayout w:type="fixed"/>
        <w:tblCellMar>
          <w:top w:w="55" w:type="dxa"/>
          <w:left w:w="55" w:type="dxa"/>
          <w:bottom w:w="55" w:type="dxa"/>
          <w:right w:w="55" w:type="dxa"/>
        </w:tblCellMar>
        <w:tblLook w:val="0000" w:firstRow="0" w:lastRow="0" w:firstColumn="0" w:lastColumn="0" w:noHBand="0" w:noVBand="0"/>
      </w:tblPr>
      <w:tblGrid>
        <w:gridCol w:w="4030"/>
        <w:gridCol w:w="1749"/>
        <w:gridCol w:w="1749"/>
        <w:gridCol w:w="1749"/>
        <w:gridCol w:w="1749"/>
        <w:gridCol w:w="1749"/>
        <w:gridCol w:w="1749"/>
      </w:tblGrid>
      <w:tr w:rsidR="00AD4703" w:rsidRPr="005A7BEF" w14:paraId="392EB978" w14:textId="77777777" w:rsidTr="004A18AB">
        <w:trPr>
          <w:trHeight w:val="142"/>
        </w:trPr>
        <w:tc>
          <w:tcPr>
            <w:tcW w:w="1387"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026D87AF" w14:textId="77777777" w:rsidR="00AD4703" w:rsidRPr="005A7BEF" w:rsidRDefault="00AD4703" w:rsidP="005A7BEF">
            <w:pPr>
              <w:autoSpaceDE w:val="0"/>
              <w:snapToGrid w:val="0"/>
              <w:jc w:val="center"/>
              <w:rPr>
                <w:rFonts w:ascii="Arial" w:hAnsi="Arial" w:cs="Arial"/>
                <w:bCs/>
                <w:sz w:val="18"/>
                <w:szCs w:val="18"/>
              </w:rPr>
            </w:pPr>
            <w:r w:rsidRPr="005A7BEF">
              <w:rPr>
                <w:rFonts w:ascii="Arial" w:hAnsi="Arial" w:cs="Arial"/>
                <w:b/>
                <w:bCs/>
                <w:sz w:val="18"/>
                <w:szCs w:val="18"/>
              </w:rPr>
              <w:t>Adult Male ID Number</w:t>
            </w:r>
          </w:p>
        </w:tc>
        <w:tc>
          <w:tcPr>
            <w:tcW w:w="602"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3EFB0862"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#1</w:t>
            </w:r>
          </w:p>
        </w:tc>
        <w:tc>
          <w:tcPr>
            <w:tcW w:w="602"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3F7D8034"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#2</w:t>
            </w:r>
          </w:p>
        </w:tc>
        <w:tc>
          <w:tcPr>
            <w:tcW w:w="602"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4CAC2B3F"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#3</w:t>
            </w:r>
          </w:p>
        </w:tc>
        <w:tc>
          <w:tcPr>
            <w:tcW w:w="602"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0404005C"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#4</w:t>
            </w:r>
          </w:p>
        </w:tc>
        <w:tc>
          <w:tcPr>
            <w:tcW w:w="602"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288E6F30"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#5</w:t>
            </w:r>
          </w:p>
        </w:tc>
        <w:tc>
          <w:tcPr>
            <w:tcW w:w="602"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7B4C4CE4"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#6</w:t>
            </w:r>
          </w:p>
        </w:tc>
      </w:tr>
      <w:tr w:rsidR="00AD4703" w:rsidRPr="005A7BEF" w14:paraId="6C8AB877" w14:textId="77777777" w:rsidTr="004A18AB">
        <w:trPr>
          <w:trHeight w:val="142"/>
        </w:trPr>
        <w:tc>
          <w:tcPr>
            <w:tcW w:w="1387" w:type="pct"/>
            <w:tcBorders>
              <w:top w:val="single" w:sz="2" w:space="0" w:color="000000"/>
              <w:left w:val="single" w:sz="2" w:space="0" w:color="000000"/>
              <w:bottom w:val="single" w:sz="2" w:space="0" w:color="000000"/>
              <w:right w:val="single" w:sz="2" w:space="0" w:color="000000"/>
            </w:tcBorders>
            <w:vAlign w:val="center"/>
          </w:tcPr>
          <w:p w14:paraId="508E0723" w14:textId="77777777" w:rsidR="00AD4703" w:rsidRPr="005A7BEF" w:rsidRDefault="00AD4703" w:rsidP="005A7BEF">
            <w:pPr>
              <w:numPr>
                <w:ilvl w:val="0"/>
                <w:numId w:val="67"/>
              </w:numPr>
              <w:autoSpaceDE w:val="0"/>
              <w:snapToGrid w:val="0"/>
              <w:rPr>
                <w:rFonts w:ascii="Arial" w:hAnsi="Arial" w:cs="Arial"/>
                <w:b/>
                <w:bCs/>
                <w:sz w:val="18"/>
                <w:szCs w:val="18"/>
              </w:rPr>
            </w:pPr>
            <w:r w:rsidRPr="005A7BEF">
              <w:rPr>
                <w:rFonts w:ascii="Arial" w:hAnsi="Arial" w:cs="Arial"/>
                <w:b/>
                <w:bCs/>
                <w:sz w:val="18"/>
                <w:szCs w:val="18"/>
              </w:rPr>
              <w:t>How many spouses do you have?  (Number 0-5)</w:t>
            </w:r>
          </w:p>
        </w:tc>
        <w:tc>
          <w:tcPr>
            <w:tcW w:w="602" w:type="pct"/>
            <w:tcBorders>
              <w:top w:val="single" w:sz="2" w:space="0" w:color="000000"/>
              <w:left w:val="single" w:sz="2" w:space="0" w:color="000000"/>
              <w:bottom w:val="single" w:sz="2" w:space="0" w:color="000000"/>
              <w:right w:val="single" w:sz="2" w:space="0" w:color="000000"/>
            </w:tcBorders>
            <w:vAlign w:val="center"/>
          </w:tcPr>
          <w:p w14:paraId="73B49BAF"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vAlign w:val="center"/>
          </w:tcPr>
          <w:p w14:paraId="72C57DD6"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1D795EEC"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543B5807"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03ACEBA6"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1BD8F063" w14:textId="77777777" w:rsidR="00AD4703" w:rsidRPr="005A7BEF" w:rsidRDefault="00AD4703" w:rsidP="005A7BEF">
            <w:pPr>
              <w:autoSpaceDE w:val="0"/>
              <w:snapToGrid w:val="0"/>
              <w:jc w:val="center"/>
              <w:rPr>
                <w:rFonts w:ascii="Arial" w:hAnsi="Arial" w:cs="Arial"/>
                <w:bCs/>
                <w:sz w:val="18"/>
                <w:szCs w:val="18"/>
              </w:rPr>
            </w:pPr>
          </w:p>
        </w:tc>
      </w:tr>
      <w:tr w:rsidR="00AD4703" w:rsidRPr="005A7BEF" w14:paraId="2366D147" w14:textId="77777777" w:rsidTr="004A18AB">
        <w:trPr>
          <w:trHeight w:val="142"/>
        </w:trPr>
        <w:tc>
          <w:tcPr>
            <w:tcW w:w="1387" w:type="pct"/>
            <w:tcBorders>
              <w:top w:val="single" w:sz="2" w:space="0" w:color="000000"/>
              <w:left w:val="single" w:sz="2" w:space="0" w:color="000000"/>
              <w:bottom w:val="single" w:sz="2" w:space="0" w:color="000000"/>
              <w:right w:val="single" w:sz="2" w:space="0" w:color="000000"/>
            </w:tcBorders>
            <w:vAlign w:val="center"/>
          </w:tcPr>
          <w:p w14:paraId="20D39768" w14:textId="77777777" w:rsidR="00AD4703" w:rsidRPr="005A7BEF" w:rsidRDefault="00AD4703" w:rsidP="005A7BEF">
            <w:pPr>
              <w:autoSpaceDE w:val="0"/>
              <w:snapToGrid w:val="0"/>
              <w:rPr>
                <w:rFonts w:ascii="Arial" w:hAnsi="Arial" w:cs="Arial"/>
                <w:noProof/>
                <w:sz w:val="18"/>
                <w:szCs w:val="18"/>
              </w:rPr>
            </w:pPr>
            <w:r w:rsidRPr="005A7BEF">
              <w:rPr>
                <w:rFonts w:ascii="Arial" w:hAnsi="Arial" w:cs="Arial"/>
                <w:b/>
                <w:bCs/>
                <w:sz w:val="18"/>
                <w:szCs w:val="18"/>
              </w:rPr>
              <w:t xml:space="preserve">1.  Do you provide your spouse(s) with money to buy food for the household?    </w:t>
            </w:r>
            <w:r w:rsidRPr="005A7BEF">
              <w:rPr>
                <w:rFonts w:ascii="Arial" w:hAnsi="Arial" w:cs="Arial"/>
                <w:bCs/>
                <w:sz w:val="18"/>
                <w:szCs w:val="18"/>
              </w:rPr>
              <w:t>1. Yes      5</w:t>
            </w:r>
            <w:r w:rsidRPr="005A7BEF">
              <w:rPr>
                <w:rFonts w:ascii="Arial" w:hAnsi="Arial" w:cs="Arial"/>
                <w:noProof/>
                <w:sz w:val="18"/>
                <w:szCs w:val="18"/>
              </w:rPr>
              <w:t>. No&gt;&gt;B5</w:t>
            </w:r>
          </w:p>
        </w:tc>
        <w:tc>
          <w:tcPr>
            <w:tcW w:w="602" w:type="pct"/>
            <w:tcBorders>
              <w:top w:val="single" w:sz="2" w:space="0" w:color="000000"/>
              <w:left w:val="single" w:sz="2" w:space="0" w:color="000000"/>
              <w:bottom w:val="single" w:sz="2" w:space="0" w:color="000000"/>
              <w:right w:val="single" w:sz="2" w:space="0" w:color="000000"/>
            </w:tcBorders>
            <w:vAlign w:val="center"/>
          </w:tcPr>
          <w:p w14:paraId="70643317"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vAlign w:val="center"/>
          </w:tcPr>
          <w:p w14:paraId="4F08F00B"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24EDA50C"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4BE18909"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265309A5"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5AA5BD95" w14:textId="77777777" w:rsidR="00AD4703" w:rsidRPr="005A7BEF" w:rsidRDefault="00AD4703" w:rsidP="005A7BEF">
            <w:pPr>
              <w:autoSpaceDE w:val="0"/>
              <w:snapToGrid w:val="0"/>
              <w:jc w:val="center"/>
              <w:rPr>
                <w:rFonts w:ascii="Arial" w:hAnsi="Arial" w:cs="Arial"/>
                <w:bCs/>
                <w:sz w:val="18"/>
                <w:szCs w:val="18"/>
              </w:rPr>
            </w:pPr>
          </w:p>
        </w:tc>
      </w:tr>
      <w:tr w:rsidR="00AD4703" w:rsidRPr="005A7BEF" w14:paraId="7FBCFDC1" w14:textId="77777777" w:rsidTr="004A18AB">
        <w:trPr>
          <w:trHeight w:val="142"/>
        </w:trPr>
        <w:tc>
          <w:tcPr>
            <w:tcW w:w="1387" w:type="pct"/>
            <w:tcBorders>
              <w:top w:val="single" w:sz="2" w:space="0" w:color="000000"/>
              <w:left w:val="single" w:sz="2" w:space="0" w:color="000000"/>
              <w:bottom w:val="single" w:sz="2" w:space="0" w:color="000000"/>
              <w:right w:val="single" w:sz="2" w:space="0" w:color="000000"/>
            </w:tcBorders>
            <w:vAlign w:val="center"/>
          </w:tcPr>
          <w:p w14:paraId="3A774398"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t xml:space="preserve">2.  How much in total did you provide your first spouse in the last  30 days?    </w:t>
            </w:r>
            <w:r w:rsidRPr="005A7BEF">
              <w:rPr>
                <w:rFonts w:ascii="Arial" w:hAnsi="Arial" w:cs="Arial"/>
                <w:bCs/>
                <w:sz w:val="18"/>
                <w:szCs w:val="18"/>
              </w:rPr>
              <w:t>1. GH  Cedis &amp; pesewas</w:t>
            </w:r>
          </w:p>
        </w:tc>
        <w:tc>
          <w:tcPr>
            <w:tcW w:w="602" w:type="pct"/>
            <w:tcBorders>
              <w:top w:val="single" w:sz="2" w:space="0" w:color="000000"/>
              <w:left w:val="single" w:sz="2" w:space="0" w:color="000000"/>
              <w:bottom w:val="single" w:sz="2" w:space="0" w:color="000000"/>
              <w:right w:val="single" w:sz="2" w:space="0" w:color="000000"/>
            </w:tcBorders>
            <w:vAlign w:val="center"/>
          </w:tcPr>
          <w:p w14:paraId="0C68FDE8"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vAlign w:val="center"/>
          </w:tcPr>
          <w:p w14:paraId="32E15F09"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0B07A720"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3FA33BB6"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74367AB9"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690F0197" w14:textId="77777777" w:rsidR="00AD4703" w:rsidRPr="005A7BEF" w:rsidRDefault="00AD4703" w:rsidP="005A7BEF">
            <w:pPr>
              <w:autoSpaceDE w:val="0"/>
              <w:snapToGrid w:val="0"/>
              <w:jc w:val="center"/>
              <w:rPr>
                <w:rFonts w:ascii="Arial" w:hAnsi="Arial" w:cs="Arial"/>
                <w:bCs/>
                <w:sz w:val="18"/>
                <w:szCs w:val="18"/>
              </w:rPr>
            </w:pPr>
          </w:p>
        </w:tc>
      </w:tr>
      <w:tr w:rsidR="00AD4703" w:rsidRPr="005A7BEF" w14:paraId="73301CF9" w14:textId="77777777" w:rsidTr="004A18AB">
        <w:trPr>
          <w:trHeight w:val="372"/>
        </w:trPr>
        <w:tc>
          <w:tcPr>
            <w:tcW w:w="1387" w:type="pct"/>
            <w:tcBorders>
              <w:top w:val="single" w:sz="2" w:space="0" w:color="000000"/>
              <w:left w:val="single" w:sz="2" w:space="0" w:color="000000"/>
              <w:bottom w:val="single" w:sz="2" w:space="0" w:color="000000"/>
              <w:right w:val="single" w:sz="2" w:space="0" w:color="000000"/>
            </w:tcBorders>
            <w:vAlign w:val="center"/>
          </w:tcPr>
          <w:p w14:paraId="105FD7A4"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t xml:space="preserve">3.  If at least 2 spouses, how much in total did you provide your second spouse in the last  30 days?    </w:t>
            </w:r>
            <w:r w:rsidRPr="005A7BEF">
              <w:rPr>
                <w:rFonts w:ascii="Arial" w:hAnsi="Arial" w:cs="Arial"/>
                <w:bCs/>
                <w:sz w:val="18"/>
                <w:szCs w:val="18"/>
              </w:rPr>
              <w:t>1. GH Cedis &amp; pesewas</w:t>
            </w:r>
          </w:p>
        </w:tc>
        <w:tc>
          <w:tcPr>
            <w:tcW w:w="602" w:type="pct"/>
            <w:tcBorders>
              <w:top w:val="single" w:sz="2" w:space="0" w:color="000000"/>
              <w:left w:val="single" w:sz="2" w:space="0" w:color="000000"/>
              <w:bottom w:val="single" w:sz="2" w:space="0" w:color="000000"/>
              <w:right w:val="single" w:sz="2" w:space="0" w:color="000000"/>
            </w:tcBorders>
            <w:vAlign w:val="center"/>
          </w:tcPr>
          <w:p w14:paraId="47E0723D"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vAlign w:val="center"/>
          </w:tcPr>
          <w:p w14:paraId="088B68D4"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6741383F"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4C17C1AC"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466DB5D5"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79E577C1" w14:textId="77777777" w:rsidR="00AD4703" w:rsidRPr="005A7BEF" w:rsidRDefault="00AD4703" w:rsidP="005A7BEF">
            <w:pPr>
              <w:autoSpaceDE w:val="0"/>
              <w:snapToGrid w:val="0"/>
              <w:jc w:val="center"/>
              <w:rPr>
                <w:rFonts w:ascii="Arial" w:hAnsi="Arial" w:cs="Arial"/>
                <w:bCs/>
                <w:sz w:val="18"/>
                <w:szCs w:val="18"/>
              </w:rPr>
            </w:pPr>
          </w:p>
        </w:tc>
      </w:tr>
      <w:tr w:rsidR="00AD4703" w:rsidRPr="005A7BEF" w14:paraId="1EB96358" w14:textId="77777777" w:rsidTr="004A18AB">
        <w:trPr>
          <w:trHeight w:val="336"/>
        </w:trPr>
        <w:tc>
          <w:tcPr>
            <w:tcW w:w="1387" w:type="pct"/>
            <w:tcBorders>
              <w:top w:val="single" w:sz="2" w:space="0" w:color="000000"/>
              <w:left w:val="single" w:sz="2" w:space="0" w:color="000000"/>
              <w:bottom w:val="single" w:sz="2" w:space="0" w:color="000000"/>
              <w:right w:val="single" w:sz="2" w:space="0" w:color="000000"/>
            </w:tcBorders>
            <w:vAlign w:val="center"/>
          </w:tcPr>
          <w:p w14:paraId="17D47206"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t xml:space="preserve">4.  If at least 3 spouses, how much in total did you provide your third spouse in the last  30 days? </w:t>
            </w:r>
            <w:r w:rsidRPr="005A7BEF">
              <w:rPr>
                <w:rFonts w:ascii="Arial" w:hAnsi="Arial" w:cs="Arial"/>
                <w:bCs/>
                <w:sz w:val="18"/>
                <w:szCs w:val="18"/>
              </w:rPr>
              <w:t>1. GH Cedis &amp; pesewas</w:t>
            </w:r>
          </w:p>
        </w:tc>
        <w:tc>
          <w:tcPr>
            <w:tcW w:w="602" w:type="pct"/>
            <w:tcBorders>
              <w:top w:val="single" w:sz="2" w:space="0" w:color="000000"/>
              <w:left w:val="single" w:sz="2" w:space="0" w:color="000000"/>
              <w:bottom w:val="single" w:sz="2" w:space="0" w:color="000000"/>
              <w:right w:val="single" w:sz="2" w:space="0" w:color="000000"/>
            </w:tcBorders>
            <w:vAlign w:val="center"/>
          </w:tcPr>
          <w:p w14:paraId="4C270381"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vAlign w:val="center"/>
          </w:tcPr>
          <w:p w14:paraId="0FBE55F7"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13F4A000"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2AAAED7A"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7A65341D"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178D31BA" w14:textId="77777777" w:rsidR="00AD4703" w:rsidRPr="005A7BEF" w:rsidRDefault="00AD4703" w:rsidP="005A7BEF">
            <w:pPr>
              <w:autoSpaceDE w:val="0"/>
              <w:snapToGrid w:val="0"/>
              <w:jc w:val="center"/>
              <w:rPr>
                <w:rFonts w:ascii="Arial" w:hAnsi="Arial" w:cs="Arial"/>
                <w:bCs/>
                <w:sz w:val="18"/>
                <w:szCs w:val="18"/>
              </w:rPr>
            </w:pPr>
          </w:p>
        </w:tc>
      </w:tr>
      <w:tr w:rsidR="00AD4703" w:rsidRPr="005A7BEF" w14:paraId="31CDCB14" w14:textId="77777777" w:rsidTr="004A18AB">
        <w:trPr>
          <w:trHeight w:val="327"/>
        </w:trPr>
        <w:tc>
          <w:tcPr>
            <w:tcW w:w="1387" w:type="pct"/>
            <w:tcBorders>
              <w:top w:val="single" w:sz="2" w:space="0" w:color="000000"/>
              <w:left w:val="single" w:sz="2" w:space="0" w:color="000000"/>
              <w:bottom w:val="single" w:sz="2" w:space="0" w:color="000000"/>
              <w:right w:val="single" w:sz="2" w:space="0" w:color="000000"/>
            </w:tcBorders>
            <w:vAlign w:val="center"/>
          </w:tcPr>
          <w:p w14:paraId="4924F857" w14:textId="77777777" w:rsidR="00AD4703" w:rsidRPr="005A7BEF" w:rsidRDefault="00AD4703" w:rsidP="005A7BEF">
            <w:pPr>
              <w:autoSpaceDE w:val="0"/>
              <w:snapToGrid w:val="0"/>
              <w:rPr>
                <w:rFonts w:ascii="Arial" w:hAnsi="Arial" w:cs="Arial"/>
                <w:noProof/>
                <w:sz w:val="18"/>
                <w:szCs w:val="18"/>
              </w:rPr>
            </w:pPr>
            <w:r w:rsidRPr="005A7BEF">
              <w:rPr>
                <w:rFonts w:ascii="Arial" w:hAnsi="Arial" w:cs="Arial"/>
                <w:b/>
                <w:bCs/>
                <w:sz w:val="18"/>
                <w:szCs w:val="18"/>
              </w:rPr>
              <w:t xml:space="preserve">5.  In the last 30 days, has there been any physical violence in your neighbor’s household?    </w:t>
            </w:r>
            <w:r w:rsidRPr="005A7BEF">
              <w:rPr>
                <w:rFonts w:ascii="Arial" w:hAnsi="Arial" w:cs="Arial"/>
                <w:bCs/>
                <w:sz w:val="18"/>
                <w:szCs w:val="18"/>
              </w:rPr>
              <w:t>1. Yes      5</w:t>
            </w:r>
            <w:r w:rsidRPr="005A7BEF">
              <w:rPr>
                <w:rFonts w:ascii="Arial" w:hAnsi="Arial" w:cs="Arial"/>
                <w:noProof/>
                <w:sz w:val="18"/>
                <w:szCs w:val="18"/>
              </w:rPr>
              <w:t xml:space="preserve">. No     </w:t>
            </w:r>
          </w:p>
        </w:tc>
        <w:tc>
          <w:tcPr>
            <w:tcW w:w="602" w:type="pct"/>
            <w:tcBorders>
              <w:top w:val="single" w:sz="2" w:space="0" w:color="000000"/>
              <w:left w:val="single" w:sz="2" w:space="0" w:color="000000"/>
              <w:bottom w:val="single" w:sz="2" w:space="0" w:color="000000"/>
              <w:right w:val="single" w:sz="2" w:space="0" w:color="000000"/>
            </w:tcBorders>
            <w:vAlign w:val="center"/>
          </w:tcPr>
          <w:p w14:paraId="2A58057D"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vAlign w:val="center"/>
          </w:tcPr>
          <w:p w14:paraId="0DD744C2"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167590BC"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373E3000"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67C43036"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6C7A7B01" w14:textId="77777777" w:rsidR="00AD4703" w:rsidRPr="005A7BEF" w:rsidRDefault="00AD4703" w:rsidP="005A7BEF">
            <w:pPr>
              <w:autoSpaceDE w:val="0"/>
              <w:snapToGrid w:val="0"/>
              <w:jc w:val="center"/>
              <w:rPr>
                <w:rFonts w:ascii="Arial" w:hAnsi="Arial" w:cs="Arial"/>
                <w:bCs/>
                <w:sz w:val="18"/>
                <w:szCs w:val="18"/>
              </w:rPr>
            </w:pPr>
          </w:p>
        </w:tc>
      </w:tr>
      <w:tr w:rsidR="00AD4703" w:rsidRPr="005A7BEF" w14:paraId="335B6DD8" w14:textId="77777777" w:rsidTr="004A18AB">
        <w:trPr>
          <w:trHeight w:val="237"/>
        </w:trPr>
        <w:tc>
          <w:tcPr>
            <w:tcW w:w="1387" w:type="pct"/>
            <w:tcBorders>
              <w:top w:val="single" w:sz="2" w:space="0" w:color="000000"/>
              <w:left w:val="single" w:sz="2" w:space="0" w:color="000000"/>
              <w:bottom w:val="single" w:sz="2" w:space="0" w:color="000000"/>
              <w:right w:val="single" w:sz="2" w:space="0" w:color="000000"/>
            </w:tcBorders>
            <w:vAlign w:val="center"/>
          </w:tcPr>
          <w:p w14:paraId="3EF47F87" w14:textId="77777777" w:rsidR="00AD4703" w:rsidRPr="005A7BEF" w:rsidRDefault="00AD4703" w:rsidP="005A7BEF">
            <w:pPr>
              <w:autoSpaceDE w:val="0"/>
              <w:snapToGrid w:val="0"/>
              <w:rPr>
                <w:rFonts w:ascii="Arial" w:hAnsi="Arial" w:cs="Arial"/>
                <w:noProof/>
                <w:sz w:val="18"/>
                <w:szCs w:val="18"/>
              </w:rPr>
            </w:pPr>
            <w:r w:rsidRPr="005A7BEF">
              <w:rPr>
                <w:rFonts w:ascii="Arial" w:hAnsi="Arial" w:cs="Arial"/>
                <w:b/>
                <w:bCs/>
                <w:sz w:val="18"/>
                <w:szCs w:val="18"/>
              </w:rPr>
              <w:t xml:space="preserve">6.   In the last 30 days, has there been any physical violence in your household?    </w:t>
            </w:r>
            <w:r w:rsidRPr="005A7BEF">
              <w:rPr>
                <w:rFonts w:ascii="Arial" w:hAnsi="Arial" w:cs="Arial"/>
                <w:bCs/>
                <w:sz w:val="18"/>
                <w:szCs w:val="18"/>
              </w:rPr>
              <w:t xml:space="preserve">1. Yes    </w:t>
            </w:r>
            <w:r w:rsidRPr="005A7BEF">
              <w:rPr>
                <w:rFonts w:ascii="Arial" w:hAnsi="Arial" w:cs="Arial"/>
                <w:noProof/>
                <w:sz w:val="18"/>
                <w:szCs w:val="18"/>
              </w:rPr>
              <w:t xml:space="preserve">5. No      </w:t>
            </w:r>
          </w:p>
        </w:tc>
        <w:tc>
          <w:tcPr>
            <w:tcW w:w="602" w:type="pct"/>
            <w:tcBorders>
              <w:top w:val="single" w:sz="2" w:space="0" w:color="000000"/>
              <w:left w:val="single" w:sz="2" w:space="0" w:color="000000"/>
              <w:bottom w:val="single" w:sz="2" w:space="0" w:color="000000"/>
              <w:right w:val="single" w:sz="2" w:space="0" w:color="000000"/>
            </w:tcBorders>
            <w:vAlign w:val="center"/>
          </w:tcPr>
          <w:p w14:paraId="44CD3FE6"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vAlign w:val="center"/>
          </w:tcPr>
          <w:p w14:paraId="11193CF0"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104389A0"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0A0368B7"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3FD4E0B0"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64BCA038" w14:textId="77777777" w:rsidR="00AD4703" w:rsidRPr="005A7BEF" w:rsidRDefault="00AD4703" w:rsidP="005A7BEF">
            <w:pPr>
              <w:autoSpaceDE w:val="0"/>
              <w:snapToGrid w:val="0"/>
              <w:jc w:val="center"/>
              <w:rPr>
                <w:rFonts w:ascii="Arial" w:hAnsi="Arial" w:cs="Arial"/>
                <w:bCs/>
                <w:sz w:val="18"/>
                <w:szCs w:val="18"/>
              </w:rPr>
            </w:pPr>
          </w:p>
        </w:tc>
      </w:tr>
      <w:tr w:rsidR="00AD4703" w:rsidRPr="005A7BEF" w14:paraId="136DAD9F" w14:textId="77777777" w:rsidTr="004A18AB">
        <w:trPr>
          <w:trHeight w:val="327"/>
        </w:trPr>
        <w:tc>
          <w:tcPr>
            <w:tcW w:w="1387" w:type="pct"/>
            <w:tcBorders>
              <w:top w:val="single" w:sz="2" w:space="0" w:color="000000"/>
              <w:left w:val="single" w:sz="2" w:space="0" w:color="000000"/>
              <w:bottom w:val="single" w:sz="2" w:space="0" w:color="000000"/>
              <w:right w:val="single" w:sz="2" w:space="0" w:color="000000"/>
            </w:tcBorders>
            <w:vAlign w:val="center"/>
          </w:tcPr>
          <w:p w14:paraId="5591C7B7"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lastRenderedPageBreak/>
              <w:t xml:space="preserve">7.    Do you know anyone who has received a gift or money in exchange for sex   </w:t>
            </w:r>
            <w:r w:rsidRPr="005A7BEF">
              <w:rPr>
                <w:rFonts w:ascii="Arial" w:hAnsi="Arial" w:cs="Arial"/>
                <w:bCs/>
                <w:sz w:val="18"/>
                <w:szCs w:val="18"/>
              </w:rPr>
              <w:t>1. Yes     5. No</w:t>
            </w:r>
          </w:p>
        </w:tc>
        <w:tc>
          <w:tcPr>
            <w:tcW w:w="602" w:type="pct"/>
            <w:tcBorders>
              <w:top w:val="single" w:sz="2" w:space="0" w:color="000000"/>
              <w:left w:val="single" w:sz="2" w:space="0" w:color="000000"/>
              <w:bottom w:val="single" w:sz="2" w:space="0" w:color="000000"/>
              <w:right w:val="single" w:sz="2" w:space="0" w:color="000000"/>
            </w:tcBorders>
            <w:vAlign w:val="center"/>
          </w:tcPr>
          <w:p w14:paraId="54A7A5ED"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vAlign w:val="center"/>
          </w:tcPr>
          <w:p w14:paraId="3E9544E6"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7F80F02F"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108B49F7"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4AA14B31"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28CE7510" w14:textId="77777777" w:rsidR="00AD4703" w:rsidRPr="005A7BEF" w:rsidRDefault="00AD4703" w:rsidP="005A7BEF">
            <w:pPr>
              <w:autoSpaceDE w:val="0"/>
              <w:snapToGrid w:val="0"/>
              <w:jc w:val="center"/>
              <w:rPr>
                <w:rFonts w:ascii="Arial" w:hAnsi="Arial" w:cs="Arial"/>
                <w:bCs/>
                <w:sz w:val="18"/>
                <w:szCs w:val="18"/>
              </w:rPr>
            </w:pPr>
          </w:p>
        </w:tc>
      </w:tr>
      <w:tr w:rsidR="00AD4703" w:rsidRPr="005A7BEF" w14:paraId="0FE717B6" w14:textId="77777777" w:rsidTr="004A18AB">
        <w:trPr>
          <w:trHeight w:val="327"/>
        </w:trPr>
        <w:tc>
          <w:tcPr>
            <w:tcW w:w="1387" w:type="pct"/>
            <w:tcBorders>
              <w:top w:val="single" w:sz="2" w:space="0" w:color="000000"/>
              <w:left w:val="single" w:sz="2" w:space="0" w:color="000000"/>
              <w:bottom w:val="single" w:sz="2" w:space="0" w:color="000000"/>
              <w:right w:val="single" w:sz="2" w:space="0" w:color="000000"/>
            </w:tcBorders>
            <w:vAlign w:val="center"/>
          </w:tcPr>
          <w:p w14:paraId="71AA7930"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
                <w:bCs/>
                <w:sz w:val="18"/>
                <w:szCs w:val="18"/>
              </w:rPr>
              <w:t xml:space="preserve">8.    Have you ever received a gift or money in exchange for sex    </w:t>
            </w:r>
            <w:r w:rsidRPr="005A7BEF">
              <w:rPr>
                <w:rFonts w:ascii="Arial" w:hAnsi="Arial" w:cs="Arial"/>
                <w:bCs/>
                <w:sz w:val="18"/>
                <w:szCs w:val="18"/>
              </w:rPr>
              <w:t>1. Yes         5. No</w:t>
            </w:r>
          </w:p>
        </w:tc>
        <w:tc>
          <w:tcPr>
            <w:tcW w:w="602" w:type="pct"/>
            <w:tcBorders>
              <w:top w:val="single" w:sz="2" w:space="0" w:color="000000"/>
              <w:left w:val="single" w:sz="2" w:space="0" w:color="000000"/>
              <w:bottom w:val="single" w:sz="2" w:space="0" w:color="000000"/>
              <w:right w:val="single" w:sz="2" w:space="0" w:color="000000"/>
            </w:tcBorders>
            <w:vAlign w:val="center"/>
          </w:tcPr>
          <w:p w14:paraId="33F80AC4"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vAlign w:val="center"/>
          </w:tcPr>
          <w:p w14:paraId="4DC1E36F"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223EF830"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64C3FB43"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4D8B3186" w14:textId="77777777" w:rsidR="00AD4703" w:rsidRPr="005A7BEF" w:rsidRDefault="00AD4703" w:rsidP="005A7BEF">
            <w:pPr>
              <w:autoSpaceDE w:val="0"/>
              <w:snapToGrid w:val="0"/>
              <w:jc w:val="center"/>
              <w:rPr>
                <w:rFonts w:ascii="Arial" w:hAnsi="Arial" w:cs="Arial"/>
                <w:bCs/>
                <w:sz w:val="18"/>
                <w:szCs w:val="18"/>
              </w:rPr>
            </w:pPr>
          </w:p>
        </w:tc>
        <w:tc>
          <w:tcPr>
            <w:tcW w:w="602" w:type="pct"/>
            <w:tcBorders>
              <w:top w:val="single" w:sz="2" w:space="0" w:color="000000"/>
              <w:left w:val="single" w:sz="2" w:space="0" w:color="000000"/>
              <w:bottom w:val="single" w:sz="2" w:space="0" w:color="000000"/>
              <w:right w:val="single" w:sz="2" w:space="0" w:color="000000"/>
            </w:tcBorders>
          </w:tcPr>
          <w:p w14:paraId="6FF7C901" w14:textId="77777777" w:rsidR="00AD4703" w:rsidRPr="005A7BEF" w:rsidRDefault="00AD4703" w:rsidP="005A7BEF">
            <w:pPr>
              <w:autoSpaceDE w:val="0"/>
              <w:snapToGrid w:val="0"/>
              <w:jc w:val="center"/>
              <w:rPr>
                <w:rFonts w:ascii="Arial" w:hAnsi="Arial" w:cs="Arial"/>
                <w:bCs/>
                <w:sz w:val="18"/>
                <w:szCs w:val="18"/>
              </w:rPr>
            </w:pPr>
          </w:p>
        </w:tc>
      </w:tr>
    </w:tbl>
    <w:p w14:paraId="2F856DC5" w14:textId="77777777" w:rsidR="00AD4703" w:rsidRPr="005A7BEF" w:rsidRDefault="00AD4703" w:rsidP="005A7BEF">
      <w:pPr>
        <w:rPr>
          <w:rFonts w:ascii="Arial" w:hAnsi="Arial" w:cs="Arial"/>
          <w:b/>
          <w:sz w:val="16"/>
          <w:szCs w:val="16"/>
        </w:rPr>
      </w:pPr>
    </w:p>
    <w:p w14:paraId="2CD0F170" w14:textId="77777777" w:rsidR="00AD4703" w:rsidRPr="005A7BEF" w:rsidRDefault="00AD4703" w:rsidP="005A7BEF">
      <w:pPr>
        <w:rPr>
          <w:rFonts w:ascii="Arial" w:hAnsi="Arial" w:cs="Arial"/>
          <w:b/>
          <w:sz w:val="16"/>
          <w:szCs w:val="16"/>
        </w:rPr>
      </w:pPr>
    </w:p>
    <w:p w14:paraId="66CB2B7A" w14:textId="77777777" w:rsidR="00AD4703" w:rsidRPr="005A7BEF" w:rsidRDefault="00AD4703" w:rsidP="005A7BEF">
      <w:pPr>
        <w:rPr>
          <w:rFonts w:ascii="Arial" w:hAnsi="Arial" w:cs="Arial"/>
          <w:b/>
          <w:sz w:val="16"/>
          <w:szCs w:val="16"/>
        </w:rPr>
      </w:pPr>
      <w:r w:rsidRPr="005A7BEF">
        <w:rPr>
          <w:rFonts w:ascii="Arial" w:hAnsi="Arial" w:cs="Arial"/>
          <w:b/>
          <w:sz w:val="16"/>
          <w:szCs w:val="16"/>
        </w:rPr>
        <w:t xml:space="preserve">NOW I WOULD LIKE TO GET YOUR OPINION ON SOME ASPECTS OF FAMILY LIFE. PLEASE TELL ME IF YOU AGREE OR DISAGREE WITH EACH STATEMENT </w:t>
      </w:r>
    </w:p>
    <w:tbl>
      <w:tblPr>
        <w:tblW w:w="5000" w:type="pct"/>
        <w:tblLayout w:type="fixed"/>
        <w:tblCellMar>
          <w:top w:w="55" w:type="dxa"/>
          <w:left w:w="55" w:type="dxa"/>
          <w:bottom w:w="55" w:type="dxa"/>
          <w:right w:w="55" w:type="dxa"/>
        </w:tblCellMar>
        <w:tblLook w:val="0000" w:firstRow="0" w:lastRow="0" w:firstColumn="0" w:lastColumn="0" w:noHBand="0" w:noVBand="0"/>
      </w:tblPr>
      <w:tblGrid>
        <w:gridCol w:w="4516"/>
        <w:gridCol w:w="1668"/>
        <w:gridCol w:w="1668"/>
        <w:gridCol w:w="1668"/>
        <w:gridCol w:w="1668"/>
        <w:gridCol w:w="1668"/>
        <w:gridCol w:w="1668"/>
      </w:tblGrid>
      <w:tr w:rsidR="00AD4703" w:rsidRPr="005A7BEF" w14:paraId="3F44173F" w14:textId="77777777" w:rsidTr="004A18AB">
        <w:trPr>
          <w:trHeight w:val="143"/>
          <w:tblHeader/>
        </w:trPr>
        <w:tc>
          <w:tcPr>
            <w:tcW w:w="1553"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1B4FE6B3" w14:textId="77777777" w:rsidR="00AD4703" w:rsidRPr="005A7BEF" w:rsidRDefault="00AD4703" w:rsidP="005A7BEF">
            <w:pPr>
              <w:autoSpaceDE w:val="0"/>
              <w:snapToGrid w:val="0"/>
              <w:jc w:val="center"/>
              <w:rPr>
                <w:rFonts w:ascii="Arial" w:hAnsi="Arial" w:cs="Arial"/>
                <w:bCs/>
                <w:sz w:val="18"/>
                <w:szCs w:val="18"/>
              </w:rPr>
            </w:pPr>
            <w:r w:rsidRPr="005A7BEF">
              <w:rPr>
                <w:rFonts w:ascii="Arial" w:hAnsi="Arial" w:cs="Arial"/>
                <w:b/>
                <w:bCs/>
                <w:sz w:val="18"/>
                <w:szCs w:val="18"/>
              </w:rPr>
              <w:t>Adult Male ID Number</w:t>
            </w:r>
          </w:p>
        </w:tc>
        <w:tc>
          <w:tcPr>
            <w:tcW w:w="57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635232C6"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#1</w:t>
            </w:r>
          </w:p>
        </w:tc>
        <w:tc>
          <w:tcPr>
            <w:tcW w:w="57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6372B649"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#2</w:t>
            </w:r>
          </w:p>
        </w:tc>
        <w:tc>
          <w:tcPr>
            <w:tcW w:w="57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42C7FEFD"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#3</w:t>
            </w:r>
          </w:p>
        </w:tc>
        <w:tc>
          <w:tcPr>
            <w:tcW w:w="57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0D8DFC0A"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#4</w:t>
            </w:r>
          </w:p>
        </w:tc>
        <w:tc>
          <w:tcPr>
            <w:tcW w:w="57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1B0AD417"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#5</w:t>
            </w:r>
          </w:p>
        </w:tc>
        <w:tc>
          <w:tcPr>
            <w:tcW w:w="574" w:type="pct"/>
            <w:tcBorders>
              <w:top w:val="single" w:sz="2" w:space="0" w:color="000000"/>
              <w:left w:val="single" w:sz="2" w:space="0" w:color="000000"/>
              <w:bottom w:val="single" w:sz="2" w:space="0" w:color="000000"/>
              <w:right w:val="single" w:sz="2" w:space="0" w:color="000000"/>
            </w:tcBorders>
            <w:shd w:val="clear" w:color="auto" w:fill="A6A6A6" w:themeFill="background1" w:themeFillShade="A6"/>
            <w:vAlign w:val="center"/>
          </w:tcPr>
          <w:p w14:paraId="097742A3" w14:textId="77777777" w:rsidR="00AD4703" w:rsidRPr="005A7BEF" w:rsidRDefault="00AD4703" w:rsidP="005A7BEF">
            <w:pPr>
              <w:autoSpaceDE w:val="0"/>
              <w:snapToGrid w:val="0"/>
              <w:jc w:val="center"/>
              <w:rPr>
                <w:rFonts w:ascii="Arial" w:hAnsi="Arial" w:cs="Arial"/>
                <w:b/>
                <w:bCs/>
                <w:sz w:val="18"/>
                <w:szCs w:val="18"/>
              </w:rPr>
            </w:pPr>
            <w:r w:rsidRPr="005A7BEF">
              <w:rPr>
                <w:rFonts w:ascii="Arial" w:hAnsi="Arial" w:cs="Arial"/>
                <w:b/>
                <w:bCs/>
                <w:sz w:val="18"/>
                <w:szCs w:val="18"/>
              </w:rPr>
              <w:t>Adult Male #6</w:t>
            </w:r>
          </w:p>
        </w:tc>
      </w:tr>
      <w:tr w:rsidR="00AD4703" w:rsidRPr="005A7BEF" w14:paraId="0788EB52"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323C8FEC" w14:textId="77777777" w:rsidR="00AD4703" w:rsidRPr="005A7BEF" w:rsidRDefault="00AD4703" w:rsidP="005A7BEF">
            <w:pPr>
              <w:autoSpaceDE w:val="0"/>
              <w:snapToGrid w:val="0"/>
              <w:rPr>
                <w:rFonts w:ascii="Arial" w:hAnsi="Arial" w:cs="Arial"/>
                <w:noProof/>
                <w:sz w:val="18"/>
                <w:szCs w:val="18"/>
              </w:rPr>
            </w:pPr>
            <w:r w:rsidRPr="005A7BEF">
              <w:rPr>
                <w:rFonts w:ascii="Arial" w:hAnsi="Arial" w:cs="Arial"/>
                <w:b/>
                <w:bCs/>
                <w:sz w:val="18"/>
                <w:szCs w:val="18"/>
              </w:rPr>
              <w:t xml:space="preserve">9.    The important decisions in the family should be made only by the men of the family                               </w:t>
            </w:r>
            <w:r w:rsidRPr="005A7BEF">
              <w:rPr>
                <w:rFonts w:ascii="Arial" w:hAnsi="Arial" w:cs="Arial"/>
                <w:bCs/>
                <w:sz w:val="18"/>
                <w:szCs w:val="18"/>
              </w:rPr>
              <w:t xml:space="preserve">1. Agree    </w:t>
            </w:r>
            <w:r w:rsidRPr="005A7BEF">
              <w:rPr>
                <w:rFonts w:ascii="Arial" w:hAnsi="Arial" w:cs="Arial"/>
                <w:noProof/>
                <w:sz w:val="18"/>
                <w:szCs w:val="18"/>
              </w:rPr>
              <w:t>5. Disagree</w:t>
            </w:r>
          </w:p>
        </w:tc>
        <w:tc>
          <w:tcPr>
            <w:tcW w:w="574" w:type="pct"/>
            <w:tcBorders>
              <w:top w:val="single" w:sz="2" w:space="0" w:color="000000"/>
              <w:left w:val="single" w:sz="2" w:space="0" w:color="000000"/>
              <w:bottom w:val="single" w:sz="2" w:space="0" w:color="000000"/>
              <w:right w:val="single" w:sz="2" w:space="0" w:color="000000"/>
            </w:tcBorders>
          </w:tcPr>
          <w:p w14:paraId="586A27E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B889FBA"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43649D3A"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05F0A14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7B66CC4B"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31B8545B" w14:textId="77777777" w:rsidR="00AD4703" w:rsidRPr="005A7BEF" w:rsidRDefault="00AD4703" w:rsidP="005A7BEF">
            <w:pPr>
              <w:autoSpaceDE w:val="0"/>
              <w:snapToGrid w:val="0"/>
              <w:rPr>
                <w:rFonts w:ascii="Arial" w:hAnsi="Arial" w:cs="Arial"/>
                <w:bCs/>
                <w:sz w:val="18"/>
                <w:szCs w:val="18"/>
              </w:rPr>
            </w:pPr>
          </w:p>
        </w:tc>
      </w:tr>
      <w:tr w:rsidR="00AD4703" w:rsidRPr="005A7BEF" w14:paraId="7E05E551"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1649F4ED" w14:textId="4F9F88F8" w:rsidR="0025283C"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10.    A wife has a right to express her opinion even when she disagrees with what her husband say</w:t>
            </w:r>
            <w:r w:rsidR="006C10F5" w:rsidRPr="005A7BEF">
              <w:rPr>
                <w:rFonts w:ascii="Arial" w:hAnsi="Arial" w:cs="Arial"/>
                <w:b/>
                <w:bCs/>
                <w:sz w:val="18"/>
                <w:szCs w:val="18"/>
              </w:rPr>
              <w:t>s</w:t>
            </w:r>
            <w:r w:rsidR="0025283C" w:rsidRPr="005A7BEF">
              <w:rPr>
                <w:rFonts w:ascii="Arial" w:hAnsi="Arial" w:cs="Arial"/>
                <w:b/>
                <w:bCs/>
                <w:sz w:val="18"/>
                <w:szCs w:val="18"/>
              </w:rPr>
              <w:t>.</w:t>
            </w:r>
          </w:p>
          <w:p w14:paraId="2AB86E79" w14:textId="3656633E" w:rsidR="00AD4703" w:rsidRPr="005A7BEF" w:rsidRDefault="00AD4703" w:rsidP="005A7BEF">
            <w:pPr>
              <w:autoSpaceDE w:val="0"/>
              <w:snapToGrid w:val="0"/>
              <w:rPr>
                <w:rFonts w:ascii="Arial" w:hAnsi="Arial" w:cs="Arial"/>
                <w:noProof/>
                <w:sz w:val="18"/>
                <w:szCs w:val="18"/>
              </w:rPr>
            </w:pPr>
            <w:r w:rsidRPr="005A7BEF">
              <w:rPr>
                <w:rFonts w:ascii="Arial" w:hAnsi="Arial" w:cs="Arial"/>
                <w:b/>
                <w:bCs/>
                <w:sz w:val="18"/>
                <w:szCs w:val="18"/>
              </w:rPr>
              <w:t xml:space="preserve">           </w:t>
            </w:r>
            <w:r w:rsidRPr="005A7BEF">
              <w:rPr>
                <w:rFonts w:ascii="Arial" w:hAnsi="Arial" w:cs="Arial"/>
                <w:bCs/>
                <w:sz w:val="18"/>
                <w:szCs w:val="18"/>
              </w:rPr>
              <w:t xml:space="preserve">1. Agree </w:t>
            </w:r>
            <w:r w:rsidRPr="005A7BEF">
              <w:rPr>
                <w:rFonts w:ascii="Arial" w:hAnsi="Arial" w:cs="Arial"/>
                <w:noProof/>
                <w:sz w:val="18"/>
                <w:szCs w:val="18"/>
              </w:rPr>
              <w:t>5. Disagree</w:t>
            </w:r>
          </w:p>
        </w:tc>
        <w:tc>
          <w:tcPr>
            <w:tcW w:w="574" w:type="pct"/>
            <w:tcBorders>
              <w:top w:val="single" w:sz="2" w:space="0" w:color="000000"/>
              <w:left w:val="single" w:sz="2" w:space="0" w:color="000000"/>
              <w:bottom w:val="single" w:sz="2" w:space="0" w:color="000000"/>
              <w:right w:val="single" w:sz="2" w:space="0" w:color="000000"/>
            </w:tcBorders>
          </w:tcPr>
          <w:p w14:paraId="0072EEF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445B5B2"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11584A3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03237859"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02CC9E71"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7EE6F9B1" w14:textId="77777777" w:rsidR="00AD4703" w:rsidRPr="005A7BEF" w:rsidRDefault="00AD4703" w:rsidP="005A7BEF">
            <w:pPr>
              <w:autoSpaceDE w:val="0"/>
              <w:snapToGrid w:val="0"/>
              <w:rPr>
                <w:rFonts w:ascii="Arial" w:hAnsi="Arial" w:cs="Arial"/>
                <w:bCs/>
                <w:sz w:val="18"/>
                <w:szCs w:val="18"/>
              </w:rPr>
            </w:pPr>
          </w:p>
        </w:tc>
      </w:tr>
      <w:tr w:rsidR="00AD4703" w:rsidRPr="005A7BEF" w14:paraId="614A12E4"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433B4DE2" w14:textId="77777777" w:rsidR="00AD4703" w:rsidRPr="005A7BEF" w:rsidRDefault="00AD4703" w:rsidP="005A7BEF">
            <w:pPr>
              <w:autoSpaceDE w:val="0"/>
              <w:snapToGrid w:val="0"/>
              <w:rPr>
                <w:rFonts w:ascii="Arial" w:hAnsi="Arial" w:cs="Arial"/>
                <w:noProof/>
                <w:sz w:val="18"/>
                <w:szCs w:val="18"/>
              </w:rPr>
            </w:pPr>
            <w:r w:rsidRPr="005A7BEF">
              <w:rPr>
                <w:rFonts w:ascii="Arial" w:hAnsi="Arial" w:cs="Arial"/>
                <w:b/>
                <w:bCs/>
                <w:sz w:val="18"/>
                <w:szCs w:val="18"/>
              </w:rPr>
              <w:t xml:space="preserve">11.    A wife should tolerate being beaten by her husband in order to keep the family together                                   </w:t>
            </w:r>
            <w:r w:rsidRPr="005A7BEF">
              <w:rPr>
                <w:rFonts w:ascii="Arial" w:hAnsi="Arial" w:cs="Arial"/>
                <w:bCs/>
                <w:sz w:val="18"/>
                <w:szCs w:val="18"/>
              </w:rPr>
              <w:t xml:space="preserve">1. Agree    </w:t>
            </w:r>
            <w:r w:rsidRPr="005A7BEF">
              <w:rPr>
                <w:rFonts w:ascii="Arial" w:hAnsi="Arial" w:cs="Arial"/>
                <w:noProof/>
                <w:sz w:val="18"/>
                <w:szCs w:val="18"/>
              </w:rPr>
              <w:t>5. Disagree</w:t>
            </w:r>
          </w:p>
        </w:tc>
        <w:tc>
          <w:tcPr>
            <w:tcW w:w="574" w:type="pct"/>
            <w:tcBorders>
              <w:top w:val="single" w:sz="2" w:space="0" w:color="000000"/>
              <w:left w:val="single" w:sz="2" w:space="0" w:color="000000"/>
              <w:bottom w:val="single" w:sz="2" w:space="0" w:color="000000"/>
              <w:right w:val="single" w:sz="2" w:space="0" w:color="000000"/>
            </w:tcBorders>
          </w:tcPr>
          <w:p w14:paraId="5527C1E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14581FE"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1298E26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0E31C636"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268DBBB8"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26673ADE" w14:textId="77777777" w:rsidR="00AD4703" w:rsidRPr="005A7BEF" w:rsidRDefault="00AD4703" w:rsidP="005A7BEF">
            <w:pPr>
              <w:autoSpaceDE w:val="0"/>
              <w:snapToGrid w:val="0"/>
              <w:rPr>
                <w:rFonts w:ascii="Arial" w:hAnsi="Arial" w:cs="Arial"/>
                <w:bCs/>
                <w:sz w:val="18"/>
                <w:szCs w:val="18"/>
              </w:rPr>
            </w:pPr>
          </w:p>
        </w:tc>
      </w:tr>
      <w:tr w:rsidR="00AD4703" w:rsidRPr="005A7BEF" w14:paraId="3874D648"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71C3902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12.    It is better to send a son to school than it is to send a daughter                                   </w:t>
            </w:r>
            <w:r w:rsidRPr="005A7BEF">
              <w:rPr>
                <w:rFonts w:ascii="Arial" w:hAnsi="Arial" w:cs="Arial"/>
                <w:bCs/>
                <w:sz w:val="18"/>
                <w:szCs w:val="18"/>
              </w:rPr>
              <w:t xml:space="preserve">1. Agree    </w:t>
            </w:r>
            <w:r w:rsidRPr="005A7BEF">
              <w:rPr>
                <w:rFonts w:ascii="Arial" w:hAnsi="Arial" w:cs="Arial"/>
                <w:noProof/>
                <w:sz w:val="18"/>
                <w:szCs w:val="18"/>
              </w:rPr>
              <w:t>5. Disagree</w:t>
            </w:r>
          </w:p>
        </w:tc>
        <w:tc>
          <w:tcPr>
            <w:tcW w:w="574" w:type="pct"/>
            <w:tcBorders>
              <w:top w:val="single" w:sz="2" w:space="0" w:color="000000"/>
              <w:left w:val="single" w:sz="2" w:space="0" w:color="000000"/>
              <w:bottom w:val="single" w:sz="2" w:space="0" w:color="000000"/>
              <w:right w:val="single" w:sz="2" w:space="0" w:color="000000"/>
            </w:tcBorders>
          </w:tcPr>
          <w:p w14:paraId="767E853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6EC91619"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3361A0D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43631C69"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4C45C19C"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2B2152DE" w14:textId="77777777" w:rsidR="00AD4703" w:rsidRPr="005A7BEF" w:rsidRDefault="00AD4703" w:rsidP="005A7BEF">
            <w:pPr>
              <w:autoSpaceDE w:val="0"/>
              <w:snapToGrid w:val="0"/>
              <w:rPr>
                <w:rFonts w:ascii="Arial" w:hAnsi="Arial" w:cs="Arial"/>
                <w:bCs/>
                <w:sz w:val="18"/>
                <w:szCs w:val="18"/>
              </w:rPr>
            </w:pPr>
          </w:p>
        </w:tc>
      </w:tr>
      <w:tr w:rsidR="00AD4703" w:rsidRPr="005A7BEF" w14:paraId="691441DE"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754D5481" w14:textId="77777777" w:rsidR="00AD4703" w:rsidRPr="005A7BEF" w:rsidRDefault="00AD4703" w:rsidP="005A7BEF">
            <w:pPr>
              <w:autoSpaceDE w:val="0"/>
              <w:snapToGrid w:val="0"/>
              <w:rPr>
                <w:rFonts w:ascii="Arial" w:hAnsi="Arial" w:cs="Arial"/>
                <w:noProof/>
                <w:sz w:val="18"/>
                <w:szCs w:val="18"/>
              </w:rPr>
            </w:pPr>
            <w:r w:rsidRPr="005A7BEF">
              <w:rPr>
                <w:rFonts w:ascii="Arial" w:hAnsi="Arial" w:cs="Arial"/>
                <w:b/>
                <w:bCs/>
                <w:sz w:val="18"/>
                <w:szCs w:val="18"/>
              </w:rPr>
              <w:t xml:space="preserve">13.    When a wife has earned some money she has the right to spend it on herself or her children without asking her husband     </w:t>
            </w:r>
            <w:r w:rsidRPr="005A7BEF">
              <w:rPr>
                <w:rFonts w:ascii="Arial" w:hAnsi="Arial" w:cs="Arial"/>
                <w:bCs/>
                <w:sz w:val="18"/>
                <w:szCs w:val="18"/>
              </w:rPr>
              <w:t xml:space="preserve">1. Agree    </w:t>
            </w:r>
            <w:r w:rsidRPr="005A7BEF">
              <w:rPr>
                <w:rFonts w:ascii="Arial" w:hAnsi="Arial" w:cs="Arial"/>
                <w:noProof/>
                <w:sz w:val="18"/>
                <w:szCs w:val="18"/>
              </w:rPr>
              <w:t>5. Disagree</w:t>
            </w:r>
          </w:p>
        </w:tc>
        <w:tc>
          <w:tcPr>
            <w:tcW w:w="574" w:type="pct"/>
            <w:tcBorders>
              <w:top w:val="single" w:sz="2" w:space="0" w:color="000000"/>
              <w:left w:val="single" w:sz="2" w:space="0" w:color="000000"/>
              <w:bottom w:val="single" w:sz="2" w:space="0" w:color="000000"/>
              <w:right w:val="single" w:sz="2" w:space="0" w:color="000000"/>
            </w:tcBorders>
          </w:tcPr>
          <w:p w14:paraId="32AFDC97"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1FAE4CEC"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CC9B8D2"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61C44E3E"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42FA8766"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20293CF5" w14:textId="77777777" w:rsidR="00AD4703" w:rsidRPr="005A7BEF" w:rsidRDefault="00AD4703" w:rsidP="005A7BEF">
            <w:pPr>
              <w:autoSpaceDE w:val="0"/>
              <w:snapToGrid w:val="0"/>
              <w:rPr>
                <w:rFonts w:ascii="Arial" w:hAnsi="Arial" w:cs="Arial"/>
                <w:bCs/>
                <w:sz w:val="18"/>
                <w:szCs w:val="18"/>
              </w:rPr>
            </w:pPr>
          </w:p>
        </w:tc>
      </w:tr>
      <w:tr w:rsidR="00AD4703" w:rsidRPr="005A7BEF" w14:paraId="5EA4410C"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492FCAB3" w14:textId="77777777" w:rsidR="00AD4703" w:rsidRPr="005A7BEF" w:rsidRDefault="00AD4703" w:rsidP="005A7BEF">
            <w:pPr>
              <w:autoSpaceDE w:val="0"/>
              <w:snapToGrid w:val="0"/>
              <w:rPr>
                <w:rFonts w:ascii="Arial" w:hAnsi="Arial" w:cs="Arial"/>
                <w:noProof/>
                <w:sz w:val="18"/>
                <w:szCs w:val="18"/>
              </w:rPr>
            </w:pPr>
            <w:r w:rsidRPr="005A7BEF">
              <w:rPr>
                <w:rFonts w:ascii="Arial" w:hAnsi="Arial" w:cs="Arial"/>
                <w:b/>
                <w:bCs/>
                <w:sz w:val="18"/>
                <w:szCs w:val="18"/>
              </w:rPr>
              <w:t xml:space="preserve">14.    A wife is correct in refusing to have sex with her husband when she knows her husband has sex with other women              </w:t>
            </w:r>
            <w:r w:rsidRPr="005A7BEF">
              <w:rPr>
                <w:rFonts w:ascii="Arial" w:hAnsi="Arial" w:cs="Arial"/>
                <w:bCs/>
                <w:sz w:val="18"/>
                <w:szCs w:val="18"/>
              </w:rPr>
              <w:t xml:space="preserve">1. Agree    </w:t>
            </w:r>
            <w:r w:rsidRPr="005A7BEF">
              <w:rPr>
                <w:rFonts w:ascii="Arial" w:hAnsi="Arial" w:cs="Arial"/>
                <w:noProof/>
                <w:sz w:val="18"/>
                <w:szCs w:val="18"/>
              </w:rPr>
              <w:t>5. Disagree</w:t>
            </w:r>
          </w:p>
        </w:tc>
        <w:tc>
          <w:tcPr>
            <w:tcW w:w="574" w:type="pct"/>
            <w:tcBorders>
              <w:top w:val="single" w:sz="2" w:space="0" w:color="000000"/>
              <w:left w:val="single" w:sz="2" w:space="0" w:color="000000"/>
              <w:bottom w:val="single" w:sz="2" w:space="0" w:color="000000"/>
              <w:right w:val="single" w:sz="2" w:space="0" w:color="000000"/>
            </w:tcBorders>
          </w:tcPr>
          <w:p w14:paraId="498001D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4ED302D3"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10202635"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3C6672A8"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414961BC"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373746CF" w14:textId="77777777" w:rsidR="00AD4703" w:rsidRPr="005A7BEF" w:rsidRDefault="00AD4703" w:rsidP="005A7BEF">
            <w:pPr>
              <w:autoSpaceDE w:val="0"/>
              <w:snapToGrid w:val="0"/>
              <w:rPr>
                <w:rFonts w:ascii="Arial" w:hAnsi="Arial" w:cs="Arial"/>
                <w:bCs/>
                <w:sz w:val="18"/>
                <w:szCs w:val="18"/>
              </w:rPr>
            </w:pPr>
          </w:p>
        </w:tc>
      </w:tr>
      <w:tr w:rsidR="00AD4703" w:rsidRPr="005A7BEF" w14:paraId="4A5CC24E"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5E605EFF"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15.    If a wife refuses sex, it is correct for her man to withhold money from her                                                                                      </w:t>
            </w:r>
            <w:r w:rsidRPr="005A7BEF">
              <w:rPr>
                <w:rFonts w:ascii="Arial" w:hAnsi="Arial" w:cs="Arial"/>
                <w:bCs/>
                <w:sz w:val="18"/>
                <w:szCs w:val="18"/>
              </w:rPr>
              <w:t xml:space="preserve">1. Agree    </w:t>
            </w:r>
            <w:r w:rsidRPr="005A7BEF">
              <w:rPr>
                <w:rFonts w:ascii="Arial" w:hAnsi="Arial" w:cs="Arial"/>
                <w:noProof/>
                <w:sz w:val="18"/>
                <w:szCs w:val="18"/>
              </w:rPr>
              <w:t>5. Disagree</w:t>
            </w:r>
          </w:p>
        </w:tc>
        <w:tc>
          <w:tcPr>
            <w:tcW w:w="574" w:type="pct"/>
            <w:tcBorders>
              <w:top w:val="single" w:sz="2" w:space="0" w:color="000000"/>
              <w:left w:val="single" w:sz="2" w:space="0" w:color="000000"/>
              <w:bottom w:val="single" w:sz="2" w:space="0" w:color="000000"/>
              <w:right w:val="single" w:sz="2" w:space="0" w:color="000000"/>
            </w:tcBorders>
          </w:tcPr>
          <w:p w14:paraId="32293D38"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31E6C5A"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12F9ED2"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4AECCE4E"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79B3757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74ADCB4A" w14:textId="77777777" w:rsidR="00AD4703" w:rsidRPr="005A7BEF" w:rsidRDefault="00AD4703" w:rsidP="005A7BEF">
            <w:pPr>
              <w:autoSpaceDE w:val="0"/>
              <w:snapToGrid w:val="0"/>
              <w:rPr>
                <w:rFonts w:ascii="Arial" w:hAnsi="Arial" w:cs="Arial"/>
                <w:bCs/>
                <w:sz w:val="18"/>
                <w:szCs w:val="18"/>
              </w:rPr>
            </w:pPr>
          </w:p>
        </w:tc>
      </w:tr>
      <w:tr w:rsidR="00AD4703" w:rsidRPr="005A7BEF" w14:paraId="49F8AAA2"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6396FDE1"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16.    If a wife refuses sex, it is correct for her man to beat her                                                                                                                   </w:t>
            </w:r>
            <w:r w:rsidRPr="005A7BEF">
              <w:rPr>
                <w:rFonts w:ascii="Arial" w:hAnsi="Arial" w:cs="Arial"/>
                <w:bCs/>
                <w:sz w:val="18"/>
                <w:szCs w:val="18"/>
              </w:rPr>
              <w:t xml:space="preserve">1. Agree    </w:t>
            </w:r>
            <w:r w:rsidRPr="005A7BEF">
              <w:rPr>
                <w:rFonts w:ascii="Arial" w:hAnsi="Arial" w:cs="Arial"/>
                <w:noProof/>
                <w:sz w:val="18"/>
                <w:szCs w:val="18"/>
              </w:rPr>
              <w:t>5. Disagree</w:t>
            </w:r>
          </w:p>
        </w:tc>
        <w:tc>
          <w:tcPr>
            <w:tcW w:w="574" w:type="pct"/>
            <w:tcBorders>
              <w:top w:val="single" w:sz="2" w:space="0" w:color="000000"/>
              <w:left w:val="single" w:sz="2" w:space="0" w:color="000000"/>
              <w:bottom w:val="single" w:sz="2" w:space="0" w:color="000000"/>
              <w:right w:val="single" w:sz="2" w:space="0" w:color="000000"/>
            </w:tcBorders>
          </w:tcPr>
          <w:p w14:paraId="32968EE2"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4F44E6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3B702773"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8A6277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7943EA85"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3D88F3AB" w14:textId="77777777" w:rsidR="00AD4703" w:rsidRPr="005A7BEF" w:rsidRDefault="00AD4703" w:rsidP="005A7BEF">
            <w:pPr>
              <w:autoSpaceDE w:val="0"/>
              <w:snapToGrid w:val="0"/>
              <w:rPr>
                <w:rFonts w:ascii="Arial" w:hAnsi="Arial" w:cs="Arial"/>
                <w:bCs/>
                <w:sz w:val="18"/>
                <w:szCs w:val="18"/>
              </w:rPr>
            </w:pPr>
          </w:p>
        </w:tc>
      </w:tr>
      <w:tr w:rsidR="00AD4703" w:rsidRPr="005A7BEF" w14:paraId="66EFDE1E"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63B6D594"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17.    </w:t>
            </w:r>
            <w:r w:rsidRPr="005A7BEF">
              <w:rPr>
                <w:rFonts w:ascii="Arial" w:hAnsi="Arial" w:cs="Arial"/>
                <w:b/>
                <w:sz w:val="18"/>
                <w:szCs w:val="18"/>
              </w:rPr>
              <w:t xml:space="preserve">Over the last  12 months have you been involved in a relationship?             </w:t>
            </w:r>
            <w:r w:rsidRPr="005A7BEF">
              <w:rPr>
                <w:rFonts w:ascii="Arial" w:hAnsi="Arial" w:cs="Arial"/>
                <w:sz w:val="18"/>
                <w:szCs w:val="18"/>
              </w:rPr>
              <w:t>1. Yes            5. No &gt;&gt;Next Person (this question does not appear for married men whose spouses are in the data)</w:t>
            </w:r>
          </w:p>
        </w:tc>
        <w:tc>
          <w:tcPr>
            <w:tcW w:w="574" w:type="pct"/>
            <w:tcBorders>
              <w:top w:val="single" w:sz="2" w:space="0" w:color="000000"/>
              <w:left w:val="single" w:sz="2" w:space="0" w:color="000000"/>
              <w:bottom w:val="single" w:sz="2" w:space="0" w:color="000000"/>
              <w:right w:val="single" w:sz="2" w:space="0" w:color="000000"/>
            </w:tcBorders>
          </w:tcPr>
          <w:p w14:paraId="782C689A" w14:textId="77777777" w:rsidR="00AD4703" w:rsidRPr="005A7BEF" w:rsidRDefault="00AD4703" w:rsidP="005A7BEF">
            <w:pPr>
              <w:autoSpaceDE w:val="0"/>
              <w:snapToGrid w:val="0"/>
              <w:rPr>
                <w:rFonts w:ascii="Arial" w:hAnsi="Arial" w:cs="Arial"/>
                <w:b/>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AB5D3FB" w14:textId="77777777" w:rsidR="00AD4703" w:rsidRPr="005A7BEF" w:rsidRDefault="00AD4703" w:rsidP="005A7BEF">
            <w:pPr>
              <w:autoSpaceDE w:val="0"/>
              <w:snapToGrid w:val="0"/>
              <w:rPr>
                <w:rFonts w:ascii="Arial" w:hAnsi="Arial" w:cs="Arial"/>
                <w:b/>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0C921DBA" w14:textId="77777777" w:rsidR="00AD4703" w:rsidRPr="005A7BEF" w:rsidRDefault="00AD4703" w:rsidP="005A7BEF">
            <w:pPr>
              <w:autoSpaceDE w:val="0"/>
              <w:snapToGrid w:val="0"/>
              <w:rPr>
                <w:rFonts w:ascii="Arial" w:hAnsi="Arial" w:cs="Arial"/>
                <w:b/>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C8B1E5E" w14:textId="77777777" w:rsidR="00AD4703" w:rsidRPr="005A7BEF" w:rsidRDefault="00AD4703" w:rsidP="005A7BEF">
            <w:pPr>
              <w:autoSpaceDE w:val="0"/>
              <w:snapToGrid w:val="0"/>
              <w:rPr>
                <w:rFonts w:ascii="Arial" w:hAnsi="Arial" w:cs="Arial"/>
                <w:b/>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6018E605" w14:textId="77777777" w:rsidR="00AD4703" w:rsidRPr="005A7BEF" w:rsidRDefault="00AD4703" w:rsidP="005A7BEF">
            <w:pPr>
              <w:autoSpaceDE w:val="0"/>
              <w:snapToGrid w:val="0"/>
              <w:rPr>
                <w:rFonts w:ascii="Arial" w:hAnsi="Arial" w:cs="Arial"/>
                <w:b/>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363D40E8" w14:textId="77777777" w:rsidR="00AD4703" w:rsidRPr="005A7BEF" w:rsidRDefault="00AD4703" w:rsidP="005A7BEF">
            <w:pPr>
              <w:autoSpaceDE w:val="0"/>
              <w:snapToGrid w:val="0"/>
              <w:rPr>
                <w:rFonts w:ascii="Arial" w:hAnsi="Arial" w:cs="Arial"/>
                <w:b/>
                <w:bCs/>
                <w:sz w:val="18"/>
                <w:szCs w:val="18"/>
              </w:rPr>
            </w:pPr>
          </w:p>
        </w:tc>
      </w:tr>
      <w:tr w:rsidR="00AD4703" w:rsidRPr="005A7BEF" w14:paraId="08169DED" w14:textId="77777777" w:rsidTr="004A18AB">
        <w:trPr>
          <w:trHeight w:val="143"/>
        </w:trPr>
        <w:tc>
          <w:tcPr>
            <w:tcW w:w="1553" w:type="pct"/>
            <w:tcBorders>
              <w:top w:val="single" w:sz="2" w:space="0" w:color="000000"/>
              <w:left w:val="single" w:sz="2" w:space="0" w:color="000000"/>
              <w:bottom w:val="single" w:sz="2" w:space="0" w:color="000000"/>
              <w:right w:val="single" w:sz="2" w:space="0" w:color="000000"/>
            </w:tcBorders>
            <w:vAlign w:val="center"/>
          </w:tcPr>
          <w:p w14:paraId="1B291CF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lastRenderedPageBreak/>
              <w:t>Please say if you agree or disagree with the following statements about your current or most recent relationship.</w:t>
            </w:r>
          </w:p>
        </w:tc>
        <w:tc>
          <w:tcPr>
            <w:tcW w:w="574" w:type="pct"/>
            <w:tcBorders>
              <w:top w:val="single" w:sz="2" w:space="0" w:color="000000"/>
              <w:left w:val="single" w:sz="2" w:space="0" w:color="000000"/>
              <w:bottom w:val="single" w:sz="2" w:space="0" w:color="000000"/>
              <w:right w:val="single" w:sz="2" w:space="0" w:color="000000"/>
            </w:tcBorders>
          </w:tcPr>
          <w:p w14:paraId="1347D637"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45F1CA35"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67E71F01"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289D5BB5"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37D3E946"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57A8F6F3" w14:textId="77777777" w:rsidR="00AD4703" w:rsidRPr="005A7BEF" w:rsidRDefault="00AD4703" w:rsidP="005A7BEF">
            <w:pPr>
              <w:autoSpaceDE w:val="0"/>
              <w:snapToGrid w:val="0"/>
              <w:rPr>
                <w:rFonts w:ascii="Arial" w:hAnsi="Arial" w:cs="Arial"/>
                <w:bCs/>
                <w:sz w:val="18"/>
                <w:szCs w:val="18"/>
              </w:rPr>
            </w:pPr>
          </w:p>
        </w:tc>
      </w:tr>
      <w:tr w:rsidR="00AD4703" w:rsidRPr="005A7BEF" w14:paraId="4A7DD48F" w14:textId="77777777" w:rsidTr="004A18AB">
        <w:trPr>
          <w:trHeight w:val="20"/>
        </w:trPr>
        <w:tc>
          <w:tcPr>
            <w:tcW w:w="1553" w:type="pct"/>
            <w:tcBorders>
              <w:top w:val="single" w:sz="2" w:space="0" w:color="000000"/>
              <w:left w:val="single" w:sz="2" w:space="0" w:color="000000"/>
              <w:bottom w:val="single" w:sz="2" w:space="0" w:color="000000"/>
              <w:right w:val="single" w:sz="2" w:space="0" w:color="000000"/>
            </w:tcBorders>
            <w:vAlign w:val="center"/>
          </w:tcPr>
          <w:p w14:paraId="66B531CF" w14:textId="77777777" w:rsidR="00AD4703" w:rsidRPr="005A7BEF" w:rsidRDefault="00AD4703" w:rsidP="005A7BEF">
            <w:pPr>
              <w:autoSpaceDE w:val="0"/>
              <w:snapToGrid w:val="0"/>
              <w:rPr>
                <w:rFonts w:ascii="Arial" w:hAnsi="Arial" w:cs="Arial"/>
                <w:noProof/>
                <w:sz w:val="18"/>
                <w:szCs w:val="18"/>
              </w:rPr>
            </w:pPr>
            <w:r w:rsidRPr="005A7BEF">
              <w:rPr>
                <w:rFonts w:ascii="Arial" w:hAnsi="Arial" w:cs="Arial"/>
                <w:b/>
                <w:bCs/>
                <w:sz w:val="18"/>
                <w:szCs w:val="18"/>
              </w:rPr>
              <w:t xml:space="preserve">18.    You frequently accused her of being unfaithful                                              </w:t>
            </w:r>
            <w:r w:rsidRPr="005A7BEF">
              <w:rPr>
                <w:rFonts w:ascii="Arial" w:hAnsi="Arial" w:cs="Arial"/>
                <w:bCs/>
                <w:sz w:val="18"/>
                <w:szCs w:val="18"/>
              </w:rPr>
              <w:t>1. Agree          5</w:t>
            </w:r>
            <w:r w:rsidRPr="005A7BEF">
              <w:rPr>
                <w:rFonts w:ascii="Arial" w:hAnsi="Arial" w:cs="Arial"/>
                <w:noProof/>
                <w:sz w:val="18"/>
                <w:szCs w:val="18"/>
              </w:rPr>
              <w:t>. Disagree</w:t>
            </w:r>
          </w:p>
        </w:tc>
        <w:tc>
          <w:tcPr>
            <w:tcW w:w="574" w:type="pct"/>
            <w:tcBorders>
              <w:top w:val="single" w:sz="2" w:space="0" w:color="000000"/>
              <w:left w:val="single" w:sz="2" w:space="0" w:color="000000"/>
              <w:bottom w:val="single" w:sz="2" w:space="0" w:color="000000"/>
              <w:right w:val="single" w:sz="2" w:space="0" w:color="000000"/>
            </w:tcBorders>
          </w:tcPr>
          <w:p w14:paraId="5044D28D"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B4E4AD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05999E88"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1637017"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0ED01466"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5FAB5236" w14:textId="77777777" w:rsidR="00AD4703" w:rsidRPr="005A7BEF" w:rsidRDefault="00AD4703" w:rsidP="005A7BEF">
            <w:pPr>
              <w:autoSpaceDE w:val="0"/>
              <w:snapToGrid w:val="0"/>
              <w:rPr>
                <w:rFonts w:ascii="Arial" w:hAnsi="Arial" w:cs="Arial"/>
                <w:bCs/>
                <w:sz w:val="18"/>
                <w:szCs w:val="18"/>
              </w:rPr>
            </w:pPr>
          </w:p>
        </w:tc>
      </w:tr>
      <w:tr w:rsidR="00AD4703" w:rsidRPr="005A7BEF" w14:paraId="15861748" w14:textId="77777777" w:rsidTr="004A18AB">
        <w:trPr>
          <w:trHeight w:val="20"/>
        </w:trPr>
        <w:tc>
          <w:tcPr>
            <w:tcW w:w="1553" w:type="pct"/>
            <w:tcBorders>
              <w:top w:val="single" w:sz="2" w:space="0" w:color="000000"/>
              <w:left w:val="single" w:sz="2" w:space="0" w:color="000000"/>
              <w:bottom w:val="single" w:sz="2" w:space="0" w:color="000000"/>
              <w:right w:val="single" w:sz="2" w:space="0" w:color="000000"/>
            </w:tcBorders>
            <w:vAlign w:val="center"/>
          </w:tcPr>
          <w:p w14:paraId="58503DD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19.    You tried to limit her contact with her family                                                  </w:t>
            </w:r>
            <w:r w:rsidRPr="005A7BEF">
              <w:rPr>
                <w:rFonts w:ascii="Arial" w:hAnsi="Arial" w:cs="Arial"/>
                <w:bCs/>
                <w:sz w:val="18"/>
                <w:szCs w:val="18"/>
              </w:rPr>
              <w:t>1. Agree          5</w:t>
            </w:r>
            <w:r w:rsidRPr="005A7BEF">
              <w:rPr>
                <w:rFonts w:ascii="Arial" w:hAnsi="Arial" w:cs="Arial"/>
                <w:noProof/>
                <w:sz w:val="18"/>
                <w:szCs w:val="18"/>
              </w:rPr>
              <w:t>. Disagree</w:t>
            </w:r>
          </w:p>
        </w:tc>
        <w:tc>
          <w:tcPr>
            <w:tcW w:w="574" w:type="pct"/>
            <w:tcBorders>
              <w:top w:val="single" w:sz="2" w:space="0" w:color="000000"/>
              <w:left w:val="single" w:sz="2" w:space="0" w:color="000000"/>
              <w:bottom w:val="single" w:sz="2" w:space="0" w:color="000000"/>
              <w:right w:val="single" w:sz="2" w:space="0" w:color="000000"/>
            </w:tcBorders>
          </w:tcPr>
          <w:p w14:paraId="1961AE1D"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36140D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50040D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05C3F9FC"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4A59DA6A"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741CF23E" w14:textId="77777777" w:rsidR="00AD4703" w:rsidRPr="005A7BEF" w:rsidRDefault="00AD4703" w:rsidP="005A7BEF">
            <w:pPr>
              <w:autoSpaceDE w:val="0"/>
              <w:snapToGrid w:val="0"/>
              <w:rPr>
                <w:rFonts w:ascii="Arial" w:hAnsi="Arial" w:cs="Arial"/>
                <w:bCs/>
                <w:sz w:val="18"/>
                <w:szCs w:val="18"/>
              </w:rPr>
            </w:pPr>
          </w:p>
        </w:tc>
      </w:tr>
      <w:tr w:rsidR="00AD4703" w:rsidRPr="005A7BEF" w14:paraId="44BC4838" w14:textId="77777777" w:rsidTr="004A18AB">
        <w:trPr>
          <w:trHeight w:val="20"/>
        </w:trPr>
        <w:tc>
          <w:tcPr>
            <w:tcW w:w="1553" w:type="pct"/>
            <w:tcBorders>
              <w:top w:val="single" w:sz="2" w:space="0" w:color="000000"/>
              <w:left w:val="single" w:sz="2" w:space="0" w:color="000000"/>
              <w:bottom w:val="single" w:sz="2" w:space="0" w:color="000000"/>
              <w:right w:val="single" w:sz="2" w:space="0" w:color="000000"/>
            </w:tcBorders>
            <w:vAlign w:val="center"/>
          </w:tcPr>
          <w:p w14:paraId="5437E837"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20.    You insisted on knowing where she was at all times                                    </w:t>
            </w:r>
            <w:r w:rsidRPr="005A7BEF">
              <w:rPr>
                <w:rFonts w:ascii="Arial" w:hAnsi="Arial" w:cs="Arial"/>
                <w:bCs/>
                <w:sz w:val="18"/>
                <w:szCs w:val="18"/>
              </w:rPr>
              <w:t>1. Agree          5</w:t>
            </w:r>
            <w:r w:rsidRPr="005A7BEF">
              <w:rPr>
                <w:rFonts w:ascii="Arial" w:hAnsi="Arial" w:cs="Arial"/>
                <w:noProof/>
                <w:sz w:val="18"/>
                <w:szCs w:val="18"/>
              </w:rPr>
              <w:t>. Disagree</w:t>
            </w:r>
          </w:p>
        </w:tc>
        <w:tc>
          <w:tcPr>
            <w:tcW w:w="574" w:type="pct"/>
            <w:tcBorders>
              <w:top w:val="single" w:sz="2" w:space="0" w:color="000000"/>
              <w:left w:val="single" w:sz="2" w:space="0" w:color="000000"/>
              <w:bottom w:val="single" w:sz="2" w:space="0" w:color="000000"/>
              <w:right w:val="single" w:sz="2" w:space="0" w:color="000000"/>
            </w:tcBorders>
          </w:tcPr>
          <w:p w14:paraId="7FD4759F"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14B1475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00A3103"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2073594"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799F4169"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6D9D4065" w14:textId="77777777" w:rsidR="00AD4703" w:rsidRPr="005A7BEF" w:rsidRDefault="00AD4703" w:rsidP="005A7BEF">
            <w:pPr>
              <w:autoSpaceDE w:val="0"/>
              <w:snapToGrid w:val="0"/>
              <w:rPr>
                <w:rFonts w:ascii="Arial" w:hAnsi="Arial" w:cs="Arial"/>
                <w:bCs/>
                <w:sz w:val="18"/>
                <w:szCs w:val="18"/>
              </w:rPr>
            </w:pPr>
          </w:p>
        </w:tc>
      </w:tr>
      <w:tr w:rsidR="00AD4703" w:rsidRPr="005A7BEF" w14:paraId="22734B6B" w14:textId="77777777" w:rsidTr="004A18AB">
        <w:trPr>
          <w:trHeight w:val="20"/>
        </w:trPr>
        <w:tc>
          <w:tcPr>
            <w:tcW w:w="1553" w:type="pct"/>
            <w:tcBorders>
              <w:top w:val="single" w:sz="2" w:space="0" w:color="000000"/>
              <w:left w:val="single" w:sz="2" w:space="0" w:color="000000"/>
              <w:bottom w:val="single" w:sz="2" w:space="0" w:color="000000"/>
              <w:right w:val="single" w:sz="2" w:space="0" w:color="000000"/>
            </w:tcBorders>
            <w:vAlign w:val="center"/>
          </w:tcPr>
          <w:p w14:paraId="062B6AFB"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21.    You did not trust her with money                                                                     </w:t>
            </w:r>
            <w:r w:rsidRPr="005A7BEF">
              <w:rPr>
                <w:rFonts w:ascii="Arial" w:hAnsi="Arial" w:cs="Arial"/>
                <w:bCs/>
                <w:sz w:val="18"/>
                <w:szCs w:val="18"/>
              </w:rPr>
              <w:t>1. Agree          5</w:t>
            </w:r>
            <w:r w:rsidRPr="005A7BEF">
              <w:rPr>
                <w:rFonts w:ascii="Arial" w:hAnsi="Arial" w:cs="Arial"/>
                <w:noProof/>
                <w:sz w:val="18"/>
                <w:szCs w:val="18"/>
              </w:rPr>
              <w:t xml:space="preserve">. Disagree </w:t>
            </w:r>
          </w:p>
        </w:tc>
        <w:tc>
          <w:tcPr>
            <w:tcW w:w="574" w:type="pct"/>
            <w:tcBorders>
              <w:top w:val="single" w:sz="2" w:space="0" w:color="000000"/>
              <w:left w:val="single" w:sz="2" w:space="0" w:color="000000"/>
              <w:bottom w:val="single" w:sz="2" w:space="0" w:color="000000"/>
              <w:right w:val="single" w:sz="2" w:space="0" w:color="000000"/>
            </w:tcBorders>
          </w:tcPr>
          <w:p w14:paraId="4AB3E278"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203F3C7"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1CABFF7F"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0D757BB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6F16CC87"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58B13CB8" w14:textId="77777777" w:rsidR="00AD4703" w:rsidRPr="005A7BEF" w:rsidRDefault="00AD4703" w:rsidP="005A7BEF">
            <w:pPr>
              <w:autoSpaceDE w:val="0"/>
              <w:snapToGrid w:val="0"/>
              <w:rPr>
                <w:rFonts w:ascii="Arial" w:hAnsi="Arial" w:cs="Arial"/>
                <w:bCs/>
                <w:sz w:val="18"/>
                <w:szCs w:val="18"/>
              </w:rPr>
            </w:pPr>
          </w:p>
        </w:tc>
      </w:tr>
      <w:tr w:rsidR="00AD4703" w:rsidRPr="005A7BEF" w14:paraId="72355378" w14:textId="77777777" w:rsidTr="004A18AB">
        <w:trPr>
          <w:trHeight w:val="20"/>
        </w:trPr>
        <w:tc>
          <w:tcPr>
            <w:tcW w:w="1553" w:type="pct"/>
            <w:tcBorders>
              <w:top w:val="single" w:sz="2" w:space="0" w:color="000000"/>
              <w:left w:val="single" w:sz="2" w:space="0" w:color="000000"/>
              <w:bottom w:val="single" w:sz="2" w:space="0" w:color="000000"/>
              <w:right w:val="single" w:sz="2" w:space="0" w:color="000000"/>
            </w:tcBorders>
            <w:vAlign w:val="center"/>
          </w:tcPr>
          <w:p w14:paraId="3C2102EA"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22.    In the last 12 months, how often did you insult her? </w:t>
            </w:r>
          </w:p>
          <w:p w14:paraId="5979A9F1"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0. Never</w:t>
            </w:r>
          </w:p>
          <w:p w14:paraId="2B7961B6"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 xml:space="preserve">1. Sometimes </w:t>
            </w:r>
          </w:p>
          <w:p w14:paraId="6AA650D1"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3. often</w:t>
            </w:r>
          </w:p>
          <w:p w14:paraId="097749A1"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 xml:space="preserve">5. Very often </w:t>
            </w:r>
          </w:p>
        </w:tc>
        <w:tc>
          <w:tcPr>
            <w:tcW w:w="574" w:type="pct"/>
            <w:tcBorders>
              <w:top w:val="single" w:sz="2" w:space="0" w:color="000000"/>
              <w:left w:val="single" w:sz="2" w:space="0" w:color="000000"/>
              <w:bottom w:val="single" w:sz="2" w:space="0" w:color="000000"/>
              <w:right w:val="single" w:sz="2" w:space="0" w:color="000000"/>
            </w:tcBorders>
          </w:tcPr>
          <w:p w14:paraId="405067F3"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67B0B389"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00E47BF2"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87398FA"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65C09326"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27DA066D" w14:textId="77777777" w:rsidR="00AD4703" w:rsidRPr="005A7BEF" w:rsidRDefault="00AD4703" w:rsidP="005A7BEF">
            <w:pPr>
              <w:autoSpaceDE w:val="0"/>
              <w:snapToGrid w:val="0"/>
              <w:rPr>
                <w:rFonts w:ascii="Arial" w:hAnsi="Arial" w:cs="Arial"/>
                <w:bCs/>
                <w:sz w:val="18"/>
                <w:szCs w:val="18"/>
              </w:rPr>
            </w:pPr>
          </w:p>
        </w:tc>
      </w:tr>
      <w:tr w:rsidR="00AD4703" w:rsidRPr="005A7BEF" w14:paraId="77FF1ABC" w14:textId="77777777" w:rsidTr="004A18AB">
        <w:trPr>
          <w:trHeight w:val="20"/>
        </w:trPr>
        <w:tc>
          <w:tcPr>
            <w:tcW w:w="1553" w:type="pct"/>
            <w:tcBorders>
              <w:top w:val="single" w:sz="2" w:space="0" w:color="000000"/>
              <w:left w:val="single" w:sz="2" w:space="0" w:color="000000"/>
              <w:bottom w:val="single" w:sz="2" w:space="0" w:color="000000"/>
              <w:right w:val="single" w:sz="2" w:space="0" w:color="000000"/>
            </w:tcBorders>
            <w:vAlign w:val="center"/>
          </w:tcPr>
          <w:p w14:paraId="02D01490"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23.    In the last 12 months, how often did you threaten to hurt her or someone close to her? </w:t>
            </w:r>
          </w:p>
          <w:p w14:paraId="03B1966F"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0.Never</w:t>
            </w:r>
          </w:p>
          <w:p w14:paraId="4EE4C3B1"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1. Once</w:t>
            </w:r>
          </w:p>
          <w:p w14:paraId="393443F2"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2. Daily</w:t>
            </w:r>
          </w:p>
          <w:p w14:paraId="251F5FA0"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3. Weekly</w:t>
            </w:r>
          </w:p>
          <w:p w14:paraId="3FA44641"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4. Monthly</w:t>
            </w:r>
          </w:p>
          <w:p w14:paraId="1C28103F"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5. Less than monthly</w:t>
            </w:r>
          </w:p>
        </w:tc>
        <w:tc>
          <w:tcPr>
            <w:tcW w:w="574" w:type="pct"/>
            <w:tcBorders>
              <w:top w:val="single" w:sz="2" w:space="0" w:color="000000"/>
              <w:left w:val="single" w:sz="2" w:space="0" w:color="000000"/>
              <w:bottom w:val="single" w:sz="2" w:space="0" w:color="000000"/>
              <w:right w:val="single" w:sz="2" w:space="0" w:color="000000"/>
            </w:tcBorders>
          </w:tcPr>
          <w:p w14:paraId="4803F23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5A6F0935"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70C1141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3A2B9389"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34C7D40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711CC6AF" w14:textId="77777777" w:rsidR="00AD4703" w:rsidRPr="005A7BEF" w:rsidRDefault="00AD4703" w:rsidP="005A7BEF">
            <w:pPr>
              <w:autoSpaceDE w:val="0"/>
              <w:snapToGrid w:val="0"/>
              <w:rPr>
                <w:rFonts w:ascii="Arial" w:hAnsi="Arial" w:cs="Arial"/>
                <w:bCs/>
                <w:sz w:val="18"/>
                <w:szCs w:val="18"/>
              </w:rPr>
            </w:pPr>
          </w:p>
        </w:tc>
      </w:tr>
      <w:tr w:rsidR="00AD4703" w:rsidRPr="005A7BEF" w14:paraId="564AAA4C" w14:textId="77777777" w:rsidTr="004A18AB">
        <w:trPr>
          <w:trHeight w:val="20"/>
        </w:trPr>
        <w:tc>
          <w:tcPr>
            <w:tcW w:w="1553" w:type="pct"/>
            <w:tcBorders>
              <w:top w:val="single" w:sz="2" w:space="0" w:color="000000"/>
              <w:left w:val="single" w:sz="2" w:space="0" w:color="000000"/>
              <w:bottom w:val="single" w:sz="2" w:space="0" w:color="000000"/>
              <w:right w:val="single" w:sz="2" w:space="0" w:color="000000"/>
            </w:tcBorders>
            <w:vAlign w:val="center"/>
          </w:tcPr>
          <w:p w14:paraId="10B1A58C"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24.    In the last 12 months, how often did you push, hit, slap or throw something at her? </w:t>
            </w:r>
          </w:p>
          <w:p w14:paraId="0A289A18"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0.Never</w:t>
            </w:r>
          </w:p>
          <w:p w14:paraId="52AC40F7"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1. Once</w:t>
            </w:r>
          </w:p>
          <w:p w14:paraId="3545310D"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2. Daily</w:t>
            </w:r>
          </w:p>
          <w:p w14:paraId="3A779A16"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3. Weekly</w:t>
            </w:r>
          </w:p>
          <w:p w14:paraId="195F1A15"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4. Monthly</w:t>
            </w:r>
          </w:p>
          <w:p w14:paraId="7078542B"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Cs/>
                <w:sz w:val="18"/>
                <w:szCs w:val="18"/>
              </w:rPr>
              <w:t>5. Less than monthly</w:t>
            </w:r>
          </w:p>
        </w:tc>
        <w:tc>
          <w:tcPr>
            <w:tcW w:w="574" w:type="pct"/>
            <w:tcBorders>
              <w:top w:val="single" w:sz="2" w:space="0" w:color="000000"/>
              <w:left w:val="single" w:sz="2" w:space="0" w:color="000000"/>
              <w:bottom w:val="single" w:sz="2" w:space="0" w:color="000000"/>
              <w:right w:val="single" w:sz="2" w:space="0" w:color="000000"/>
            </w:tcBorders>
          </w:tcPr>
          <w:p w14:paraId="5341ECD5"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232780EC"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3D899389"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61EDB247"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76DD40E1"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210EF7F1" w14:textId="77777777" w:rsidR="00AD4703" w:rsidRPr="005A7BEF" w:rsidRDefault="00AD4703" w:rsidP="005A7BEF">
            <w:pPr>
              <w:autoSpaceDE w:val="0"/>
              <w:snapToGrid w:val="0"/>
              <w:rPr>
                <w:rFonts w:ascii="Arial" w:hAnsi="Arial" w:cs="Arial"/>
                <w:bCs/>
                <w:sz w:val="18"/>
                <w:szCs w:val="18"/>
              </w:rPr>
            </w:pPr>
          </w:p>
        </w:tc>
      </w:tr>
      <w:tr w:rsidR="00AD4703" w:rsidRPr="005A7BEF" w14:paraId="0C6C798B" w14:textId="77777777" w:rsidTr="004A18AB">
        <w:trPr>
          <w:trHeight w:val="20"/>
        </w:trPr>
        <w:tc>
          <w:tcPr>
            <w:tcW w:w="1553" w:type="pct"/>
            <w:tcBorders>
              <w:top w:val="single" w:sz="2" w:space="0" w:color="000000"/>
              <w:left w:val="single" w:sz="2" w:space="0" w:color="000000"/>
              <w:bottom w:val="single" w:sz="2" w:space="0" w:color="000000"/>
              <w:right w:val="single" w:sz="2" w:space="0" w:color="000000"/>
            </w:tcBorders>
            <w:vAlign w:val="center"/>
          </w:tcPr>
          <w:p w14:paraId="097405F9"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
                <w:bCs/>
                <w:sz w:val="18"/>
                <w:szCs w:val="18"/>
              </w:rPr>
              <w:t xml:space="preserve">25.    In the last 12 months, how often did you kick, drag, or beat her up? </w:t>
            </w:r>
          </w:p>
          <w:p w14:paraId="4315C533"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1. 0.Never                               1. Once</w:t>
            </w:r>
          </w:p>
          <w:p w14:paraId="353B01A8" w14:textId="77777777" w:rsidR="00AD4703" w:rsidRPr="005A7BEF" w:rsidRDefault="00AD4703" w:rsidP="005A7BEF">
            <w:pPr>
              <w:autoSpaceDE w:val="0"/>
              <w:snapToGrid w:val="0"/>
              <w:rPr>
                <w:rFonts w:ascii="Arial" w:hAnsi="Arial" w:cs="Arial"/>
                <w:bCs/>
                <w:sz w:val="18"/>
                <w:szCs w:val="18"/>
              </w:rPr>
            </w:pPr>
            <w:r w:rsidRPr="005A7BEF">
              <w:rPr>
                <w:rFonts w:ascii="Arial" w:hAnsi="Arial" w:cs="Arial"/>
                <w:bCs/>
                <w:sz w:val="18"/>
                <w:szCs w:val="18"/>
              </w:rPr>
              <w:t>2. Daily                                    3. Weekly</w:t>
            </w:r>
          </w:p>
          <w:p w14:paraId="33BB527D" w14:textId="77777777" w:rsidR="00AD4703" w:rsidRPr="005A7BEF" w:rsidRDefault="00AD4703" w:rsidP="005A7BEF">
            <w:pPr>
              <w:autoSpaceDE w:val="0"/>
              <w:snapToGrid w:val="0"/>
              <w:rPr>
                <w:rFonts w:ascii="Arial" w:hAnsi="Arial" w:cs="Arial"/>
                <w:b/>
                <w:bCs/>
                <w:sz w:val="18"/>
                <w:szCs w:val="18"/>
              </w:rPr>
            </w:pPr>
            <w:r w:rsidRPr="005A7BEF">
              <w:rPr>
                <w:rFonts w:ascii="Arial" w:hAnsi="Arial" w:cs="Arial"/>
                <w:bCs/>
                <w:sz w:val="18"/>
                <w:szCs w:val="18"/>
              </w:rPr>
              <w:t>4. Monthly                               5. Less than monthly</w:t>
            </w:r>
          </w:p>
        </w:tc>
        <w:tc>
          <w:tcPr>
            <w:tcW w:w="574" w:type="pct"/>
            <w:tcBorders>
              <w:top w:val="single" w:sz="2" w:space="0" w:color="000000"/>
              <w:left w:val="single" w:sz="2" w:space="0" w:color="000000"/>
              <w:bottom w:val="single" w:sz="2" w:space="0" w:color="000000"/>
              <w:right w:val="single" w:sz="2" w:space="0" w:color="000000"/>
            </w:tcBorders>
          </w:tcPr>
          <w:p w14:paraId="345851B0"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3B42A355"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0680B7EB"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tcPr>
          <w:p w14:paraId="131C6327"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43148C29" w14:textId="77777777" w:rsidR="00AD4703" w:rsidRPr="005A7BEF" w:rsidRDefault="00AD4703" w:rsidP="005A7BEF">
            <w:pPr>
              <w:autoSpaceDE w:val="0"/>
              <w:snapToGrid w:val="0"/>
              <w:rPr>
                <w:rFonts w:ascii="Arial" w:hAnsi="Arial" w:cs="Arial"/>
                <w:bCs/>
                <w:sz w:val="18"/>
                <w:szCs w:val="18"/>
              </w:rPr>
            </w:pPr>
          </w:p>
        </w:tc>
        <w:tc>
          <w:tcPr>
            <w:tcW w:w="574" w:type="pct"/>
            <w:tcBorders>
              <w:top w:val="single" w:sz="2" w:space="0" w:color="000000"/>
              <w:left w:val="single" w:sz="2" w:space="0" w:color="000000"/>
              <w:bottom w:val="single" w:sz="2" w:space="0" w:color="000000"/>
              <w:right w:val="single" w:sz="2" w:space="0" w:color="000000"/>
            </w:tcBorders>
            <w:vAlign w:val="center"/>
          </w:tcPr>
          <w:p w14:paraId="0651D531" w14:textId="77777777" w:rsidR="00AD4703" w:rsidRPr="005A7BEF" w:rsidRDefault="00AD4703" w:rsidP="005A7BEF">
            <w:pPr>
              <w:autoSpaceDE w:val="0"/>
              <w:snapToGrid w:val="0"/>
              <w:rPr>
                <w:rFonts w:ascii="Arial" w:hAnsi="Arial" w:cs="Arial"/>
                <w:bCs/>
                <w:sz w:val="18"/>
                <w:szCs w:val="18"/>
              </w:rPr>
            </w:pPr>
          </w:p>
        </w:tc>
      </w:tr>
    </w:tbl>
    <w:p w14:paraId="387F7A93" w14:textId="77777777" w:rsidR="00AD4703" w:rsidRPr="005A7BEF" w:rsidRDefault="00AD4703" w:rsidP="005A7BEF">
      <w:pPr>
        <w:rPr>
          <w:rFonts w:ascii="Arial" w:hAnsi="Arial" w:cs="Arial"/>
          <w:b/>
          <w:sz w:val="16"/>
          <w:szCs w:val="16"/>
        </w:rPr>
        <w:sectPr w:rsidR="00AD4703" w:rsidRPr="005A7BEF" w:rsidSect="00BB358E">
          <w:pgSz w:w="16834" w:h="11909" w:orient="landscape" w:code="9"/>
          <w:pgMar w:top="1152" w:right="1152" w:bottom="1152" w:left="1152" w:header="720" w:footer="720" w:gutter="0"/>
          <w:cols w:space="720"/>
          <w:docGrid w:linePitch="360"/>
        </w:sectPr>
      </w:pPr>
    </w:p>
    <w:p w14:paraId="0D8E3245" w14:textId="6D76CDDE" w:rsidR="00AD4703" w:rsidRPr="005A7BEF" w:rsidRDefault="00AD4703" w:rsidP="005A7BEF">
      <w:pPr>
        <w:pStyle w:val="Heading1"/>
        <w:spacing w:before="0" w:after="0"/>
        <w:rPr>
          <w:rFonts w:ascii="Arial" w:hAnsi="Arial" w:cs="Arial"/>
        </w:rPr>
      </w:pPr>
      <w:bookmarkStart w:id="185" w:name="_Toc516617854"/>
      <w:bookmarkStart w:id="186" w:name="_Hlk509201572"/>
      <w:bookmarkStart w:id="187" w:name="_GoBack"/>
      <w:bookmarkEnd w:id="187"/>
      <w:r w:rsidRPr="005A7BEF">
        <w:rPr>
          <w:rFonts w:ascii="Arial" w:hAnsi="Arial" w:cs="Arial"/>
        </w:rPr>
        <w:lastRenderedPageBreak/>
        <w:t>SECTION 9</w:t>
      </w:r>
      <w:r w:rsidR="00A53689" w:rsidRPr="005A7BEF">
        <w:rPr>
          <w:rFonts w:ascii="Arial" w:hAnsi="Arial" w:cs="Arial"/>
        </w:rPr>
        <w:t>:</w:t>
      </w:r>
      <w:r w:rsidRPr="005A7BEF">
        <w:rPr>
          <w:rFonts w:ascii="Arial" w:hAnsi="Arial" w:cs="Arial"/>
        </w:rPr>
        <w:t xml:space="preserve"> CHILDREN’S MODULE</w:t>
      </w:r>
      <w:bookmarkEnd w:id="185"/>
      <w:r w:rsidRPr="005A7BEF">
        <w:rPr>
          <w:rFonts w:ascii="Arial" w:hAnsi="Arial" w:cs="Arial"/>
        </w:rPr>
        <w:t xml:space="preserve"> </w:t>
      </w:r>
    </w:p>
    <w:p w14:paraId="232B44E1" w14:textId="77777777" w:rsidR="00AD4703" w:rsidRPr="005A7BEF" w:rsidRDefault="00AD4703" w:rsidP="005A7BEF">
      <w:pPr>
        <w:rPr>
          <w:rFonts w:ascii="Arial" w:hAnsi="Arial" w:cs="Arial"/>
          <w:sz w:val="16"/>
          <w:szCs w:val="16"/>
        </w:rPr>
      </w:pPr>
      <w:r w:rsidRPr="005A7BEF">
        <w:rPr>
          <w:rFonts w:ascii="Arial" w:hAnsi="Arial" w:cs="Arial"/>
          <w:sz w:val="16"/>
          <w:szCs w:val="16"/>
        </w:rPr>
        <w:tab/>
        <w:t xml:space="preserve"> </w:t>
      </w:r>
    </w:p>
    <w:p w14:paraId="4DFE2DF9" w14:textId="77777777" w:rsidR="00AD4703" w:rsidRPr="005A7BEF" w:rsidRDefault="003E332F" w:rsidP="005A7BEF">
      <w:pPr>
        <w:rPr>
          <w:rFonts w:ascii="Arial" w:hAnsi="Arial" w:cs="Arial"/>
          <w:sz w:val="20"/>
          <w:szCs w:val="20"/>
        </w:rPr>
      </w:pPr>
      <w:hyperlink w:anchor="YoungChild" w:history="1">
        <w:r w:rsidR="00AD4703" w:rsidRPr="005A7BEF">
          <w:rPr>
            <w:rStyle w:val="Hyperlink"/>
            <w:rFonts w:ascii="Arial" w:eastAsiaTheme="majorEastAsia" w:hAnsi="Arial" w:cs="Arial"/>
            <w:color w:val="auto"/>
            <w:sz w:val="20"/>
            <w:szCs w:val="20"/>
          </w:rPr>
          <w:t>Part A: Young Child Health</w:t>
        </w:r>
      </w:hyperlink>
    </w:p>
    <w:p w14:paraId="2B36992D" w14:textId="751B757A" w:rsidR="00AD4703" w:rsidRPr="005A7BEF" w:rsidRDefault="00AD4703" w:rsidP="005A7BEF">
      <w:pPr>
        <w:ind w:firstLine="720"/>
        <w:rPr>
          <w:rFonts w:ascii="Arial" w:hAnsi="Arial" w:cs="Arial"/>
          <w:i/>
          <w:sz w:val="20"/>
          <w:szCs w:val="20"/>
        </w:rPr>
      </w:pPr>
      <w:r w:rsidRPr="005A7BEF">
        <w:rPr>
          <w:rFonts w:ascii="Arial" w:hAnsi="Arial" w:cs="Arial"/>
          <w:i/>
          <w:sz w:val="20"/>
          <w:szCs w:val="20"/>
        </w:rPr>
        <w:t xml:space="preserve">Children younger than 5 years old </w:t>
      </w:r>
    </w:p>
    <w:p w14:paraId="3976CA93" w14:textId="2B2A1080" w:rsidR="009C5957" w:rsidRPr="005A7BEF" w:rsidRDefault="009C5957" w:rsidP="005A7BEF">
      <w:pPr>
        <w:rPr>
          <w:rStyle w:val="Hyperlink"/>
          <w:rFonts w:ascii="Arial" w:eastAsiaTheme="majorEastAsia" w:hAnsi="Arial" w:cs="Arial"/>
          <w:color w:val="auto"/>
          <w:sz w:val="20"/>
          <w:szCs w:val="20"/>
        </w:rPr>
      </w:pPr>
      <w:r w:rsidRPr="005A7BEF">
        <w:rPr>
          <w:rStyle w:val="Hyperlink"/>
          <w:rFonts w:ascii="Arial" w:eastAsiaTheme="majorEastAsia" w:hAnsi="Arial" w:cs="Arial"/>
          <w:color w:val="auto"/>
          <w:sz w:val="20"/>
          <w:szCs w:val="20"/>
        </w:rPr>
        <w:t>Part B: Truffa/Wong Part 2</w:t>
      </w:r>
    </w:p>
    <w:p w14:paraId="689F2684" w14:textId="77777777" w:rsidR="00AD4703" w:rsidRPr="005A7BEF" w:rsidRDefault="00AD4703" w:rsidP="005A7BEF">
      <w:pPr>
        <w:rPr>
          <w:rFonts w:ascii="Arial" w:hAnsi="Arial" w:cs="Arial"/>
          <w:sz w:val="16"/>
          <w:szCs w:val="16"/>
        </w:rPr>
      </w:pPr>
      <w:r w:rsidRPr="005A7BEF">
        <w:rPr>
          <w:rFonts w:ascii="Arial" w:hAnsi="Arial" w:cs="Arial"/>
          <w:sz w:val="16"/>
          <w:szCs w:val="16"/>
        </w:rPr>
        <w:tab/>
      </w:r>
    </w:p>
    <w:bookmarkEnd w:id="186"/>
    <w:p w14:paraId="79C3DF94" w14:textId="77777777" w:rsidR="00AD4703" w:rsidRPr="005A7BEF" w:rsidRDefault="00AD4703" w:rsidP="005A7BEF">
      <w:pPr>
        <w:ind w:left="720" w:firstLine="720"/>
        <w:rPr>
          <w:rFonts w:ascii="Arial" w:hAnsi="Arial" w:cs="Arial"/>
          <w:i/>
          <w:sz w:val="16"/>
          <w:szCs w:val="16"/>
        </w:rPr>
        <w:sectPr w:rsidR="00AD4703" w:rsidRPr="005A7BEF" w:rsidSect="00BB358E">
          <w:headerReference w:type="default" r:id="rId34"/>
          <w:pgSz w:w="16834" w:h="11909" w:orient="landscape" w:code="9"/>
          <w:pgMar w:top="1134" w:right="1440" w:bottom="1797" w:left="1134" w:header="720" w:footer="720" w:gutter="0"/>
          <w:cols w:space="720"/>
          <w:docGrid w:linePitch="360"/>
        </w:sectPr>
      </w:pPr>
    </w:p>
    <w:p w14:paraId="6A652F51" w14:textId="77777777" w:rsidR="00AD4703" w:rsidRPr="005A7BEF" w:rsidRDefault="003E332F" w:rsidP="001F73A4">
      <w:pPr>
        <w:pStyle w:val="Heading2"/>
        <w:spacing w:before="0"/>
        <w:rPr>
          <w:rFonts w:ascii="Arial" w:hAnsi="Arial" w:cs="Arial"/>
          <w:color w:val="auto"/>
          <w:sz w:val="20"/>
          <w:szCs w:val="20"/>
        </w:rPr>
      </w:pPr>
      <w:hyperlink w:anchor="YoungChild" w:history="1">
        <w:bookmarkStart w:id="188" w:name="_Toc516617855"/>
        <w:r w:rsidR="00AD4703" w:rsidRPr="005A7BEF">
          <w:rPr>
            <w:rStyle w:val="Hyperlink"/>
            <w:rFonts w:ascii="Arial" w:eastAsiaTheme="majorEastAsia" w:hAnsi="Arial" w:cs="Arial"/>
            <w:color w:val="auto"/>
            <w:sz w:val="20"/>
            <w:szCs w:val="20"/>
          </w:rPr>
          <w:t>PART A: YOUNG CHILD HEALTH</w:t>
        </w:r>
        <w:bookmarkEnd w:id="188"/>
      </w:hyperlink>
    </w:p>
    <w:p w14:paraId="46D52EB0" w14:textId="77777777" w:rsidR="00AD4703" w:rsidRPr="005A7BEF" w:rsidRDefault="00AD4703" w:rsidP="005A7BEF">
      <w:pPr>
        <w:ind w:left="720" w:firstLine="720"/>
        <w:rPr>
          <w:rFonts w:ascii="Arial" w:hAnsi="Arial" w:cs="Arial"/>
          <w:i/>
          <w:sz w:val="18"/>
          <w:szCs w:val="18"/>
        </w:rPr>
      </w:pPr>
      <w:r w:rsidRPr="005A7BEF">
        <w:rPr>
          <w:rFonts w:ascii="Arial" w:hAnsi="Arial" w:cs="Arial"/>
          <w:i/>
          <w:sz w:val="18"/>
          <w:szCs w:val="18"/>
        </w:rPr>
        <w:t xml:space="preserve">Children younger than 5 years old </w:t>
      </w:r>
    </w:p>
    <w:p w14:paraId="7B6CDDDE" w14:textId="77777777" w:rsidR="00AD4703" w:rsidRPr="005A7BEF" w:rsidRDefault="00AD4703" w:rsidP="005A7BEF">
      <w:pPr>
        <w:rPr>
          <w:rFonts w:ascii="Arial" w:hAnsi="Arial" w:cs="Arial"/>
          <w:sz w:val="18"/>
          <w:szCs w:val="18"/>
        </w:rPr>
      </w:pPr>
      <w:r w:rsidRPr="005A7BEF">
        <w:rPr>
          <w:rFonts w:ascii="Arial" w:hAnsi="Arial" w:cs="Arial"/>
          <w:sz w:val="18"/>
          <w:szCs w:val="18"/>
        </w:rPr>
        <w:tab/>
      </w:r>
    </w:p>
    <w:p w14:paraId="1A8875E0"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0.0 Does your household have any child younger than 5years old?                                                   </w:t>
      </w:r>
      <w:r w:rsidRPr="005A7BEF">
        <w:rPr>
          <w:rFonts w:ascii="Arial" w:hAnsi="Arial" w:cs="Arial"/>
          <w:sz w:val="18"/>
          <w:szCs w:val="18"/>
        </w:rPr>
        <w:t>1.Yes                                     2.No&gt;&gt; part B1</w:t>
      </w:r>
    </w:p>
    <w:p w14:paraId="001EDF55" w14:textId="77777777" w:rsidR="00AD4703" w:rsidRPr="005A7BEF" w:rsidRDefault="00AD4703" w:rsidP="005A7BEF">
      <w:pPr>
        <w:rPr>
          <w:rFonts w:ascii="Arial" w:hAnsi="Arial" w:cs="Arial"/>
          <w:sz w:val="16"/>
          <w:szCs w:val="16"/>
        </w:rPr>
      </w:pPr>
    </w:p>
    <w:p w14:paraId="3B6A61E6" w14:textId="77777777" w:rsidR="00AD4703" w:rsidRPr="005A7BEF" w:rsidRDefault="00AD4703" w:rsidP="005A7BEF">
      <w:pPr>
        <w:rPr>
          <w:rFonts w:ascii="Arial" w:hAnsi="Arial" w:cs="Arial"/>
          <w:b/>
          <w:sz w:val="16"/>
          <w:szCs w:val="16"/>
        </w:rPr>
      </w:pPr>
      <w:r w:rsidRPr="005A7BEF">
        <w:rPr>
          <w:rFonts w:ascii="Arial" w:hAnsi="Arial" w:cs="Arial"/>
          <w:b/>
          <w:sz w:val="16"/>
          <w:szCs w:val="16"/>
        </w:rPr>
        <w:t>(FILL OUT FOR CHILDREN YOUNGER THAN 5 YEARS OLD)</w:t>
      </w:r>
    </w:p>
    <w:tbl>
      <w:tblPr>
        <w:tblW w:w="28825"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356"/>
        <w:gridCol w:w="2196"/>
        <w:gridCol w:w="2196"/>
        <w:gridCol w:w="2196"/>
        <w:gridCol w:w="2196"/>
        <w:gridCol w:w="2196"/>
        <w:gridCol w:w="3126"/>
        <w:gridCol w:w="4121"/>
        <w:gridCol w:w="4121"/>
        <w:gridCol w:w="4121"/>
      </w:tblGrid>
      <w:tr w:rsidR="005A7BEF" w:rsidRPr="005A7BEF" w14:paraId="083F7101" w14:textId="77777777" w:rsidTr="00065E02">
        <w:trPr>
          <w:gridAfter w:val="4"/>
          <w:wAfter w:w="15489" w:type="dxa"/>
          <w:trHeight w:val="144"/>
        </w:trPr>
        <w:tc>
          <w:tcPr>
            <w:tcW w:w="2356" w:type="dxa"/>
            <w:shd w:val="clear" w:color="auto" w:fill="A6A6A6" w:themeFill="background1" w:themeFillShade="A6"/>
            <w:vAlign w:val="center"/>
          </w:tcPr>
          <w:p w14:paraId="7B3A79DD" w14:textId="77777777" w:rsidR="00AD4703" w:rsidRPr="005A7BEF" w:rsidRDefault="00AD4703" w:rsidP="005A7BEF">
            <w:pPr>
              <w:pStyle w:val="TableContents"/>
              <w:snapToGrid w:val="0"/>
              <w:jc w:val="center"/>
              <w:rPr>
                <w:rFonts w:ascii="Arial" w:hAnsi="Arial" w:cs="Arial"/>
                <w:sz w:val="18"/>
                <w:szCs w:val="18"/>
              </w:rPr>
            </w:pPr>
          </w:p>
        </w:tc>
        <w:tc>
          <w:tcPr>
            <w:tcW w:w="2196" w:type="dxa"/>
            <w:shd w:val="clear" w:color="auto" w:fill="A6A6A6" w:themeFill="background1" w:themeFillShade="A6"/>
            <w:vAlign w:val="center"/>
          </w:tcPr>
          <w:p w14:paraId="0D61FC30" w14:textId="77777777" w:rsidR="00AD4703" w:rsidRPr="005A7BEF" w:rsidRDefault="00AD4703" w:rsidP="005A7BEF">
            <w:pPr>
              <w:pStyle w:val="TableContents"/>
              <w:snapToGrid w:val="0"/>
              <w:spacing w:after="120"/>
              <w:jc w:val="center"/>
              <w:rPr>
                <w:rFonts w:ascii="Arial" w:hAnsi="Arial" w:cs="Arial"/>
                <w:b/>
                <w:sz w:val="18"/>
                <w:szCs w:val="18"/>
              </w:rPr>
            </w:pPr>
            <w:r w:rsidRPr="005A7BEF">
              <w:rPr>
                <w:rFonts w:ascii="Arial" w:hAnsi="Arial" w:cs="Arial"/>
                <w:b/>
                <w:sz w:val="18"/>
                <w:szCs w:val="18"/>
              </w:rPr>
              <w:t>Young Child 1</w:t>
            </w:r>
          </w:p>
        </w:tc>
        <w:tc>
          <w:tcPr>
            <w:tcW w:w="2196" w:type="dxa"/>
            <w:shd w:val="clear" w:color="auto" w:fill="A6A6A6" w:themeFill="background1" w:themeFillShade="A6"/>
            <w:vAlign w:val="center"/>
          </w:tcPr>
          <w:p w14:paraId="03147C4E" w14:textId="77777777" w:rsidR="00AD4703" w:rsidRPr="005A7BEF" w:rsidRDefault="00AD4703" w:rsidP="005A7BEF">
            <w:pPr>
              <w:pStyle w:val="TableContents"/>
              <w:snapToGrid w:val="0"/>
              <w:spacing w:after="120"/>
              <w:jc w:val="center"/>
              <w:rPr>
                <w:rFonts w:ascii="Arial" w:hAnsi="Arial" w:cs="Arial"/>
                <w:b/>
                <w:sz w:val="18"/>
                <w:szCs w:val="18"/>
              </w:rPr>
            </w:pPr>
            <w:r w:rsidRPr="005A7BEF">
              <w:rPr>
                <w:rFonts w:ascii="Arial" w:hAnsi="Arial" w:cs="Arial"/>
                <w:b/>
                <w:sz w:val="18"/>
                <w:szCs w:val="18"/>
              </w:rPr>
              <w:t>Young Child 2</w:t>
            </w:r>
          </w:p>
        </w:tc>
        <w:tc>
          <w:tcPr>
            <w:tcW w:w="2196" w:type="dxa"/>
            <w:shd w:val="clear" w:color="auto" w:fill="A6A6A6" w:themeFill="background1" w:themeFillShade="A6"/>
            <w:vAlign w:val="center"/>
          </w:tcPr>
          <w:p w14:paraId="43F17F06" w14:textId="77777777" w:rsidR="00AD4703" w:rsidRPr="005A7BEF" w:rsidRDefault="00AD4703" w:rsidP="005A7BEF">
            <w:pPr>
              <w:pStyle w:val="TableContents"/>
              <w:snapToGrid w:val="0"/>
              <w:spacing w:after="120"/>
              <w:jc w:val="center"/>
              <w:rPr>
                <w:rFonts w:ascii="Arial" w:hAnsi="Arial" w:cs="Arial"/>
                <w:b/>
                <w:sz w:val="18"/>
                <w:szCs w:val="18"/>
              </w:rPr>
            </w:pPr>
            <w:r w:rsidRPr="005A7BEF">
              <w:rPr>
                <w:rFonts w:ascii="Arial" w:hAnsi="Arial" w:cs="Arial"/>
                <w:b/>
                <w:sz w:val="18"/>
                <w:szCs w:val="18"/>
              </w:rPr>
              <w:t>Young Child 3</w:t>
            </w:r>
          </w:p>
        </w:tc>
        <w:tc>
          <w:tcPr>
            <w:tcW w:w="2196" w:type="dxa"/>
            <w:shd w:val="clear" w:color="auto" w:fill="A6A6A6" w:themeFill="background1" w:themeFillShade="A6"/>
            <w:vAlign w:val="center"/>
          </w:tcPr>
          <w:p w14:paraId="22A2D5FC" w14:textId="77777777" w:rsidR="00AD4703" w:rsidRPr="005A7BEF" w:rsidRDefault="00AD4703" w:rsidP="005A7BEF">
            <w:pPr>
              <w:pStyle w:val="TableContents"/>
              <w:snapToGrid w:val="0"/>
              <w:spacing w:after="120"/>
              <w:jc w:val="center"/>
              <w:rPr>
                <w:rFonts w:ascii="Arial" w:hAnsi="Arial" w:cs="Arial"/>
                <w:b/>
                <w:sz w:val="18"/>
                <w:szCs w:val="18"/>
              </w:rPr>
            </w:pPr>
            <w:r w:rsidRPr="005A7BEF">
              <w:rPr>
                <w:rFonts w:ascii="Arial" w:hAnsi="Arial" w:cs="Arial"/>
                <w:b/>
                <w:sz w:val="18"/>
                <w:szCs w:val="18"/>
              </w:rPr>
              <w:t>Young Child 4</w:t>
            </w:r>
          </w:p>
        </w:tc>
        <w:tc>
          <w:tcPr>
            <w:tcW w:w="2196" w:type="dxa"/>
            <w:shd w:val="clear" w:color="auto" w:fill="A6A6A6" w:themeFill="background1" w:themeFillShade="A6"/>
            <w:vAlign w:val="center"/>
          </w:tcPr>
          <w:p w14:paraId="5BF7F5FE" w14:textId="77777777" w:rsidR="00AD4703" w:rsidRPr="005A7BEF" w:rsidRDefault="00AD4703" w:rsidP="005A7BEF">
            <w:pPr>
              <w:pStyle w:val="TableContents"/>
              <w:snapToGrid w:val="0"/>
              <w:spacing w:after="120"/>
              <w:jc w:val="center"/>
              <w:rPr>
                <w:rFonts w:ascii="Arial" w:hAnsi="Arial" w:cs="Arial"/>
                <w:b/>
                <w:sz w:val="18"/>
                <w:szCs w:val="18"/>
              </w:rPr>
            </w:pPr>
            <w:r w:rsidRPr="005A7BEF">
              <w:rPr>
                <w:rFonts w:ascii="Arial" w:hAnsi="Arial" w:cs="Arial"/>
                <w:b/>
                <w:sz w:val="18"/>
                <w:szCs w:val="18"/>
              </w:rPr>
              <w:t>Young Child 5</w:t>
            </w:r>
          </w:p>
        </w:tc>
      </w:tr>
      <w:tr w:rsidR="005A7BEF" w:rsidRPr="005A7BEF" w14:paraId="76561742" w14:textId="77777777" w:rsidTr="00065E02">
        <w:trPr>
          <w:gridAfter w:val="4"/>
          <w:wAfter w:w="15489" w:type="dxa"/>
          <w:trHeight w:val="144"/>
        </w:trPr>
        <w:tc>
          <w:tcPr>
            <w:tcW w:w="2356" w:type="dxa"/>
          </w:tcPr>
          <w:p w14:paraId="1E690BDA" w14:textId="77777777" w:rsidR="00AD4703" w:rsidRPr="005A7BEF" w:rsidRDefault="00AD4703" w:rsidP="005A7BEF">
            <w:pPr>
              <w:pStyle w:val="TableContents"/>
              <w:snapToGrid w:val="0"/>
              <w:rPr>
                <w:rFonts w:ascii="Arial" w:hAnsi="Arial" w:cs="Arial"/>
                <w:b/>
                <w:sz w:val="18"/>
                <w:szCs w:val="18"/>
              </w:rPr>
            </w:pPr>
            <w:r w:rsidRPr="005A7BEF">
              <w:rPr>
                <w:rFonts w:ascii="Arial" w:hAnsi="Arial" w:cs="Arial"/>
                <w:sz w:val="18"/>
                <w:szCs w:val="18"/>
              </w:rPr>
              <w:t xml:space="preserve">  00.  </w:t>
            </w:r>
            <w:r w:rsidRPr="005A7BEF">
              <w:rPr>
                <w:rFonts w:ascii="Arial" w:hAnsi="Arial" w:cs="Arial"/>
                <w:b/>
                <w:sz w:val="18"/>
                <w:szCs w:val="18"/>
              </w:rPr>
              <w:t>Who is the mother or guardian of [Name] if mother does not live in this household?  (household members appear for selection)</w:t>
            </w:r>
          </w:p>
        </w:tc>
        <w:tc>
          <w:tcPr>
            <w:tcW w:w="2196" w:type="dxa"/>
          </w:tcPr>
          <w:p w14:paraId="3EF874D3" w14:textId="77777777" w:rsidR="00AD4703" w:rsidRPr="005A7BEF" w:rsidRDefault="00AD4703" w:rsidP="005A7BEF">
            <w:pPr>
              <w:pStyle w:val="TableContents"/>
              <w:snapToGrid w:val="0"/>
              <w:spacing w:after="120"/>
              <w:jc w:val="center"/>
              <w:rPr>
                <w:rFonts w:ascii="Arial" w:hAnsi="Arial" w:cs="Arial"/>
                <w:b/>
                <w:sz w:val="18"/>
                <w:szCs w:val="18"/>
              </w:rPr>
            </w:pPr>
          </w:p>
        </w:tc>
        <w:tc>
          <w:tcPr>
            <w:tcW w:w="2196" w:type="dxa"/>
          </w:tcPr>
          <w:p w14:paraId="5CA69931" w14:textId="77777777" w:rsidR="00AD4703" w:rsidRPr="005A7BEF" w:rsidRDefault="00AD4703" w:rsidP="005A7BEF">
            <w:pPr>
              <w:pStyle w:val="TableContents"/>
              <w:snapToGrid w:val="0"/>
              <w:spacing w:after="120"/>
              <w:jc w:val="center"/>
              <w:rPr>
                <w:rFonts w:ascii="Arial" w:hAnsi="Arial" w:cs="Arial"/>
                <w:b/>
                <w:sz w:val="18"/>
                <w:szCs w:val="18"/>
              </w:rPr>
            </w:pPr>
          </w:p>
        </w:tc>
        <w:tc>
          <w:tcPr>
            <w:tcW w:w="2196" w:type="dxa"/>
          </w:tcPr>
          <w:p w14:paraId="7E4FE522" w14:textId="77777777" w:rsidR="00AD4703" w:rsidRPr="005A7BEF" w:rsidRDefault="00AD4703" w:rsidP="005A7BEF">
            <w:pPr>
              <w:pStyle w:val="TableContents"/>
              <w:snapToGrid w:val="0"/>
              <w:spacing w:after="120"/>
              <w:jc w:val="center"/>
              <w:rPr>
                <w:rFonts w:ascii="Arial" w:hAnsi="Arial" w:cs="Arial"/>
                <w:b/>
                <w:sz w:val="18"/>
                <w:szCs w:val="18"/>
              </w:rPr>
            </w:pPr>
          </w:p>
        </w:tc>
        <w:tc>
          <w:tcPr>
            <w:tcW w:w="2196" w:type="dxa"/>
          </w:tcPr>
          <w:p w14:paraId="5A163E9D" w14:textId="77777777" w:rsidR="00AD4703" w:rsidRPr="005A7BEF" w:rsidRDefault="00AD4703" w:rsidP="005A7BEF">
            <w:pPr>
              <w:pStyle w:val="TableContents"/>
              <w:snapToGrid w:val="0"/>
              <w:spacing w:after="120"/>
              <w:jc w:val="center"/>
              <w:rPr>
                <w:rFonts w:ascii="Arial" w:hAnsi="Arial" w:cs="Arial"/>
                <w:b/>
                <w:sz w:val="18"/>
                <w:szCs w:val="18"/>
              </w:rPr>
            </w:pPr>
          </w:p>
        </w:tc>
        <w:tc>
          <w:tcPr>
            <w:tcW w:w="2196" w:type="dxa"/>
          </w:tcPr>
          <w:p w14:paraId="226CF137" w14:textId="77777777" w:rsidR="00AD4703" w:rsidRPr="005A7BEF" w:rsidRDefault="00AD4703" w:rsidP="005A7BEF">
            <w:pPr>
              <w:pStyle w:val="TableContents"/>
              <w:snapToGrid w:val="0"/>
              <w:spacing w:after="120"/>
              <w:jc w:val="center"/>
              <w:rPr>
                <w:rFonts w:ascii="Arial" w:hAnsi="Arial" w:cs="Arial"/>
                <w:b/>
                <w:sz w:val="18"/>
                <w:szCs w:val="18"/>
              </w:rPr>
            </w:pPr>
          </w:p>
        </w:tc>
      </w:tr>
      <w:tr w:rsidR="005A7BEF" w:rsidRPr="005A7BEF" w14:paraId="7745F6AF" w14:textId="77777777" w:rsidTr="00065E02">
        <w:trPr>
          <w:gridAfter w:val="4"/>
          <w:wAfter w:w="15489" w:type="dxa"/>
          <w:trHeight w:val="149"/>
        </w:trPr>
        <w:tc>
          <w:tcPr>
            <w:tcW w:w="2356" w:type="dxa"/>
            <w:vAlign w:val="center"/>
          </w:tcPr>
          <w:p w14:paraId="56DE47A9"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 xml:space="preserve">A0. In the roster you said that [Name] was </w:t>
            </w:r>
            <w:r w:rsidRPr="005A7BEF">
              <w:rPr>
                <w:rFonts w:ascii="Arial" w:hAnsi="Arial" w:cs="Arial"/>
                <w:b/>
                <w:i/>
                <w:sz w:val="18"/>
                <w:szCs w:val="18"/>
              </w:rPr>
              <w:t xml:space="preserve">x </w:t>
            </w:r>
            <w:r w:rsidRPr="005A7BEF">
              <w:rPr>
                <w:rFonts w:ascii="Arial" w:hAnsi="Arial" w:cs="Arial"/>
                <w:b/>
                <w:sz w:val="18"/>
                <w:szCs w:val="18"/>
              </w:rPr>
              <w:t>years and y months old. Is this correct?                1.Yes&gt;&gt;A1       5. No</w:t>
            </w:r>
          </w:p>
        </w:tc>
        <w:tc>
          <w:tcPr>
            <w:tcW w:w="2196" w:type="dxa"/>
          </w:tcPr>
          <w:p w14:paraId="286FF9F5" w14:textId="77777777" w:rsidR="00AD4703" w:rsidRPr="005A7BEF" w:rsidRDefault="00AD4703" w:rsidP="005A7BEF">
            <w:pPr>
              <w:pStyle w:val="TableContents"/>
              <w:snapToGrid w:val="0"/>
              <w:rPr>
                <w:rFonts w:ascii="Arial" w:hAnsi="Arial" w:cs="Arial"/>
                <w:sz w:val="18"/>
                <w:szCs w:val="18"/>
              </w:rPr>
            </w:pPr>
          </w:p>
        </w:tc>
        <w:tc>
          <w:tcPr>
            <w:tcW w:w="2196" w:type="dxa"/>
          </w:tcPr>
          <w:p w14:paraId="6AD5047E" w14:textId="77777777" w:rsidR="00AD4703" w:rsidRPr="005A7BEF" w:rsidRDefault="00AD4703" w:rsidP="005A7BEF">
            <w:pPr>
              <w:pStyle w:val="TableContents"/>
              <w:snapToGrid w:val="0"/>
              <w:rPr>
                <w:rFonts w:ascii="Arial" w:hAnsi="Arial" w:cs="Arial"/>
                <w:sz w:val="18"/>
                <w:szCs w:val="18"/>
              </w:rPr>
            </w:pPr>
          </w:p>
        </w:tc>
        <w:tc>
          <w:tcPr>
            <w:tcW w:w="2196" w:type="dxa"/>
          </w:tcPr>
          <w:p w14:paraId="091A4379" w14:textId="77777777" w:rsidR="00AD4703" w:rsidRPr="005A7BEF" w:rsidRDefault="00AD4703" w:rsidP="005A7BEF">
            <w:pPr>
              <w:pStyle w:val="TableContents"/>
              <w:snapToGrid w:val="0"/>
              <w:rPr>
                <w:rFonts w:ascii="Arial" w:hAnsi="Arial" w:cs="Arial"/>
                <w:sz w:val="18"/>
                <w:szCs w:val="18"/>
              </w:rPr>
            </w:pPr>
          </w:p>
        </w:tc>
        <w:tc>
          <w:tcPr>
            <w:tcW w:w="2196" w:type="dxa"/>
          </w:tcPr>
          <w:p w14:paraId="4F9B296F" w14:textId="77777777" w:rsidR="00AD4703" w:rsidRPr="005A7BEF" w:rsidRDefault="00AD4703" w:rsidP="005A7BEF">
            <w:pPr>
              <w:pStyle w:val="TableContents"/>
              <w:snapToGrid w:val="0"/>
              <w:rPr>
                <w:rFonts w:ascii="Arial" w:hAnsi="Arial" w:cs="Arial"/>
                <w:sz w:val="18"/>
                <w:szCs w:val="18"/>
              </w:rPr>
            </w:pPr>
          </w:p>
        </w:tc>
        <w:tc>
          <w:tcPr>
            <w:tcW w:w="2196" w:type="dxa"/>
          </w:tcPr>
          <w:p w14:paraId="0E91752C" w14:textId="77777777" w:rsidR="00AD4703" w:rsidRPr="005A7BEF" w:rsidRDefault="00AD4703" w:rsidP="005A7BEF">
            <w:pPr>
              <w:pStyle w:val="TableContents"/>
              <w:snapToGrid w:val="0"/>
              <w:rPr>
                <w:rFonts w:ascii="Arial" w:hAnsi="Arial" w:cs="Arial"/>
                <w:sz w:val="18"/>
                <w:szCs w:val="18"/>
              </w:rPr>
            </w:pPr>
          </w:p>
        </w:tc>
      </w:tr>
      <w:tr w:rsidR="005A7BEF" w:rsidRPr="005A7BEF" w14:paraId="1E3F0391" w14:textId="77777777" w:rsidTr="00065E02">
        <w:trPr>
          <w:gridAfter w:val="4"/>
          <w:wAfter w:w="15489" w:type="dxa"/>
          <w:trHeight w:val="149"/>
        </w:trPr>
        <w:tc>
          <w:tcPr>
            <w:tcW w:w="2356" w:type="dxa"/>
            <w:vAlign w:val="center"/>
          </w:tcPr>
          <w:p w14:paraId="6E7C49A8"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 xml:space="preserve">What is [Name’s] correct birthday?   Day/month/year, correct age is calculated. </w:t>
            </w:r>
          </w:p>
          <w:p w14:paraId="3122978F" w14:textId="77777777" w:rsidR="00AD4703" w:rsidRPr="005A7BEF" w:rsidRDefault="00AD4703" w:rsidP="005A7BEF">
            <w:pPr>
              <w:autoSpaceDE w:val="0"/>
              <w:snapToGrid w:val="0"/>
              <w:rPr>
                <w:rFonts w:ascii="Arial" w:hAnsi="Arial" w:cs="Arial"/>
                <w:b/>
                <w:i/>
                <w:sz w:val="18"/>
                <w:szCs w:val="18"/>
                <w:u w:val="single"/>
              </w:rPr>
            </w:pPr>
            <w:r w:rsidRPr="005A7BEF">
              <w:rPr>
                <w:rFonts w:ascii="Arial" w:hAnsi="Arial" w:cs="Arial"/>
                <w:b/>
                <w:i/>
                <w:sz w:val="18"/>
                <w:szCs w:val="18"/>
                <w:u w:val="single"/>
              </w:rPr>
              <w:t>Skip to part B if child is between  5 and 15 years.</w:t>
            </w:r>
          </w:p>
        </w:tc>
        <w:tc>
          <w:tcPr>
            <w:tcW w:w="2196" w:type="dxa"/>
          </w:tcPr>
          <w:p w14:paraId="171D2796" w14:textId="77777777" w:rsidR="00AD4703" w:rsidRPr="005A7BEF" w:rsidRDefault="00AD4703" w:rsidP="005A7BEF">
            <w:pPr>
              <w:pStyle w:val="TableContents"/>
              <w:snapToGrid w:val="0"/>
              <w:rPr>
                <w:rFonts w:ascii="Arial" w:hAnsi="Arial" w:cs="Arial"/>
                <w:sz w:val="18"/>
                <w:szCs w:val="18"/>
              </w:rPr>
            </w:pPr>
          </w:p>
        </w:tc>
        <w:tc>
          <w:tcPr>
            <w:tcW w:w="2196" w:type="dxa"/>
          </w:tcPr>
          <w:p w14:paraId="548468C7" w14:textId="77777777" w:rsidR="00AD4703" w:rsidRPr="005A7BEF" w:rsidRDefault="00AD4703" w:rsidP="005A7BEF">
            <w:pPr>
              <w:pStyle w:val="TableContents"/>
              <w:snapToGrid w:val="0"/>
              <w:rPr>
                <w:rFonts w:ascii="Arial" w:hAnsi="Arial" w:cs="Arial"/>
                <w:sz w:val="18"/>
                <w:szCs w:val="18"/>
              </w:rPr>
            </w:pPr>
          </w:p>
        </w:tc>
        <w:tc>
          <w:tcPr>
            <w:tcW w:w="2196" w:type="dxa"/>
          </w:tcPr>
          <w:p w14:paraId="76B4787A" w14:textId="77777777" w:rsidR="00AD4703" w:rsidRPr="005A7BEF" w:rsidRDefault="00AD4703" w:rsidP="005A7BEF">
            <w:pPr>
              <w:pStyle w:val="TableContents"/>
              <w:snapToGrid w:val="0"/>
              <w:rPr>
                <w:rFonts w:ascii="Arial" w:hAnsi="Arial" w:cs="Arial"/>
                <w:sz w:val="18"/>
                <w:szCs w:val="18"/>
              </w:rPr>
            </w:pPr>
          </w:p>
        </w:tc>
        <w:tc>
          <w:tcPr>
            <w:tcW w:w="2196" w:type="dxa"/>
          </w:tcPr>
          <w:p w14:paraId="047EC687" w14:textId="77777777" w:rsidR="00AD4703" w:rsidRPr="005A7BEF" w:rsidRDefault="00AD4703" w:rsidP="005A7BEF">
            <w:pPr>
              <w:pStyle w:val="TableContents"/>
              <w:snapToGrid w:val="0"/>
              <w:rPr>
                <w:rFonts w:ascii="Arial" w:hAnsi="Arial" w:cs="Arial"/>
                <w:sz w:val="18"/>
                <w:szCs w:val="18"/>
              </w:rPr>
            </w:pPr>
          </w:p>
        </w:tc>
        <w:tc>
          <w:tcPr>
            <w:tcW w:w="2196" w:type="dxa"/>
          </w:tcPr>
          <w:p w14:paraId="0E92D33B" w14:textId="77777777" w:rsidR="00AD4703" w:rsidRPr="005A7BEF" w:rsidRDefault="00AD4703" w:rsidP="005A7BEF">
            <w:pPr>
              <w:pStyle w:val="TableContents"/>
              <w:snapToGrid w:val="0"/>
              <w:rPr>
                <w:rFonts w:ascii="Arial" w:hAnsi="Arial" w:cs="Arial"/>
                <w:sz w:val="18"/>
                <w:szCs w:val="18"/>
              </w:rPr>
            </w:pPr>
          </w:p>
        </w:tc>
      </w:tr>
      <w:tr w:rsidR="005A7BEF" w:rsidRPr="005A7BEF" w14:paraId="16D5011B" w14:textId="77777777" w:rsidTr="00065E02">
        <w:trPr>
          <w:gridAfter w:val="4"/>
          <w:wAfter w:w="15489" w:type="dxa"/>
          <w:trHeight w:val="149"/>
        </w:trPr>
        <w:tc>
          <w:tcPr>
            <w:tcW w:w="2356" w:type="dxa"/>
            <w:vAlign w:val="center"/>
          </w:tcPr>
          <w:p w14:paraId="6A1197DB"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 xml:space="preserve">A1. Does (or did) the mother breastfeed (Name)?   </w:t>
            </w:r>
            <w:r w:rsidRPr="005A7BEF">
              <w:rPr>
                <w:rFonts w:ascii="Arial" w:hAnsi="Arial" w:cs="Arial"/>
                <w:sz w:val="18"/>
                <w:szCs w:val="18"/>
              </w:rPr>
              <w:t xml:space="preserve">        1. Yes          5. No &gt;&gt; 3</w:t>
            </w:r>
          </w:p>
        </w:tc>
        <w:tc>
          <w:tcPr>
            <w:tcW w:w="2196" w:type="dxa"/>
          </w:tcPr>
          <w:p w14:paraId="3FFB990E" w14:textId="77777777" w:rsidR="00AD4703" w:rsidRPr="005A7BEF" w:rsidRDefault="00AD4703" w:rsidP="005A7BEF">
            <w:pPr>
              <w:pStyle w:val="TableContents"/>
              <w:snapToGrid w:val="0"/>
              <w:rPr>
                <w:rFonts w:ascii="Arial" w:hAnsi="Arial" w:cs="Arial"/>
                <w:sz w:val="18"/>
                <w:szCs w:val="18"/>
              </w:rPr>
            </w:pPr>
          </w:p>
        </w:tc>
        <w:tc>
          <w:tcPr>
            <w:tcW w:w="2196" w:type="dxa"/>
          </w:tcPr>
          <w:p w14:paraId="322B8887" w14:textId="77777777" w:rsidR="00AD4703" w:rsidRPr="005A7BEF" w:rsidRDefault="00AD4703" w:rsidP="005A7BEF">
            <w:pPr>
              <w:pStyle w:val="TableContents"/>
              <w:snapToGrid w:val="0"/>
              <w:rPr>
                <w:rFonts w:ascii="Arial" w:hAnsi="Arial" w:cs="Arial"/>
                <w:sz w:val="18"/>
                <w:szCs w:val="18"/>
              </w:rPr>
            </w:pPr>
          </w:p>
        </w:tc>
        <w:tc>
          <w:tcPr>
            <w:tcW w:w="2196" w:type="dxa"/>
          </w:tcPr>
          <w:p w14:paraId="4B215FBC" w14:textId="77777777" w:rsidR="00AD4703" w:rsidRPr="005A7BEF" w:rsidRDefault="00AD4703" w:rsidP="005A7BEF">
            <w:pPr>
              <w:pStyle w:val="TableContents"/>
              <w:snapToGrid w:val="0"/>
              <w:rPr>
                <w:rFonts w:ascii="Arial" w:hAnsi="Arial" w:cs="Arial"/>
                <w:sz w:val="18"/>
                <w:szCs w:val="18"/>
              </w:rPr>
            </w:pPr>
          </w:p>
        </w:tc>
        <w:tc>
          <w:tcPr>
            <w:tcW w:w="2196" w:type="dxa"/>
          </w:tcPr>
          <w:p w14:paraId="5A628E14" w14:textId="77777777" w:rsidR="00AD4703" w:rsidRPr="005A7BEF" w:rsidRDefault="00AD4703" w:rsidP="005A7BEF">
            <w:pPr>
              <w:pStyle w:val="TableContents"/>
              <w:snapToGrid w:val="0"/>
              <w:rPr>
                <w:rFonts w:ascii="Arial" w:hAnsi="Arial" w:cs="Arial"/>
                <w:sz w:val="18"/>
                <w:szCs w:val="18"/>
              </w:rPr>
            </w:pPr>
          </w:p>
        </w:tc>
        <w:tc>
          <w:tcPr>
            <w:tcW w:w="2196" w:type="dxa"/>
          </w:tcPr>
          <w:p w14:paraId="11F18CDB" w14:textId="77777777" w:rsidR="00AD4703" w:rsidRPr="005A7BEF" w:rsidRDefault="00AD4703" w:rsidP="005A7BEF">
            <w:pPr>
              <w:pStyle w:val="TableContents"/>
              <w:snapToGrid w:val="0"/>
              <w:rPr>
                <w:rFonts w:ascii="Arial" w:hAnsi="Arial" w:cs="Arial"/>
                <w:sz w:val="18"/>
                <w:szCs w:val="18"/>
              </w:rPr>
            </w:pPr>
          </w:p>
        </w:tc>
      </w:tr>
      <w:tr w:rsidR="005A7BEF" w:rsidRPr="005A7BEF" w14:paraId="5E088595" w14:textId="77777777" w:rsidTr="0075700A">
        <w:trPr>
          <w:trHeight w:val="341"/>
        </w:trPr>
        <w:tc>
          <w:tcPr>
            <w:tcW w:w="2356" w:type="dxa"/>
            <w:vAlign w:val="center"/>
          </w:tcPr>
          <w:p w14:paraId="1AC2EEAB"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 xml:space="preserve">A2. At what age was (Name) weaned?   </w:t>
            </w:r>
            <w:r w:rsidRPr="005A7BEF">
              <w:rPr>
                <w:rFonts w:ascii="Arial" w:hAnsi="Arial" w:cs="Arial"/>
                <w:sz w:val="18"/>
                <w:szCs w:val="18"/>
              </w:rPr>
              <w:t>Report in months, Write -1  if still breastfeeding.</w:t>
            </w:r>
          </w:p>
        </w:tc>
        <w:tc>
          <w:tcPr>
            <w:tcW w:w="2196" w:type="dxa"/>
          </w:tcPr>
          <w:p w14:paraId="434ADFC7" w14:textId="77777777" w:rsidR="00AD4703" w:rsidRPr="005A7BEF" w:rsidRDefault="00AD4703" w:rsidP="005A7BEF">
            <w:pPr>
              <w:pStyle w:val="TableContents"/>
              <w:snapToGrid w:val="0"/>
              <w:rPr>
                <w:rFonts w:ascii="Arial" w:hAnsi="Arial" w:cs="Arial"/>
                <w:sz w:val="18"/>
                <w:szCs w:val="18"/>
              </w:rPr>
            </w:pPr>
          </w:p>
        </w:tc>
        <w:tc>
          <w:tcPr>
            <w:tcW w:w="2196" w:type="dxa"/>
          </w:tcPr>
          <w:p w14:paraId="2A779DFA" w14:textId="77777777" w:rsidR="00AD4703" w:rsidRPr="005A7BEF" w:rsidRDefault="00AD4703" w:rsidP="005A7BEF">
            <w:pPr>
              <w:pStyle w:val="TableContents"/>
              <w:snapToGrid w:val="0"/>
              <w:rPr>
                <w:rFonts w:ascii="Arial" w:hAnsi="Arial" w:cs="Arial"/>
                <w:sz w:val="18"/>
                <w:szCs w:val="18"/>
              </w:rPr>
            </w:pPr>
          </w:p>
        </w:tc>
        <w:tc>
          <w:tcPr>
            <w:tcW w:w="2196" w:type="dxa"/>
          </w:tcPr>
          <w:p w14:paraId="49F43AA4" w14:textId="77777777" w:rsidR="00AD4703" w:rsidRPr="005A7BEF" w:rsidRDefault="00AD4703" w:rsidP="005A7BEF">
            <w:pPr>
              <w:pStyle w:val="TableContents"/>
              <w:snapToGrid w:val="0"/>
              <w:rPr>
                <w:rFonts w:ascii="Arial" w:hAnsi="Arial" w:cs="Arial"/>
                <w:sz w:val="18"/>
                <w:szCs w:val="18"/>
              </w:rPr>
            </w:pPr>
          </w:p>
        </w:tc>
        <w:tc>
          <w:tcPr>
            <w:tcW w:w="2196" w:type="dxa"/>
          </w:tcPr>
          <w:p w14:paraId="397A6F9C" w14:textId="77777777" w:rsidR="00AD4703" w:rsidRPr="005A7BEF" w:rsidRDefault="00AD4703" w:rsidP="005A7BEF">
            <w:pPr>
              <w:rPr>
                <w:rFonts w:ascii="Arial" w:hAnsi="Arial" w:cs="Arial"/>
                <w:sz w:val="18"/>
                <w:szCs w:val="18"/>
              </w:rPr>
            </w:pPr>
          </w:p>
        </w:tc>
        <w:tc>
          <w:tcPr>
            <w:tcW w:w="2196" w:type="dxa"/>
          </w:tcPr>
          <w:p w14:paraId="291878D5" w14:textId="77777777" w:rsidR="00AD4703" w:rsidRPr="005A7BEF" w:rsidRDefault="00AD4703" w:rsidP="005A7BEF">
            <w:pPr>
              <w:rPr>
                <w:rFonts w:ascii="Arial" w:hAnsi="Arial" w:cs="Arial"/>
                <w:sz w:val="18"/>
                <w:szCs w:val="18"/>
              </w:rPr>
            </w:pPr>
          </w:p>
        </w:tc>
        <w:tc>
          <w:tcPr>
            <w:tcW w:w="3126" w:type="dxa"/>
            <w:tcBorders>
              <w:top w:val="nil"/>
              <w:bottom w:val="nil"/>
            </w:tcBorders>
            <w:vAlign w:val="center"/>
          </w:tcPr>
          <w:p w14:paraId="2AE04FF5" w14:textId="77777777" w:rsidR="00AD4703" w:rsidRPr="005A7BEF" w:rsidRDefault="00AD4703" w:rsidP="005A7BEF">
            <w:pPr>
              <w:rPr>
                <w:rFonts w:ascii="Arial" w:hAnsi="Arial" w:cs="Arial"/>
                <w:sz w:val="18"/>
                <w:szCs w:val="18"/>
              </w:rPr>
            </w:pPr>
          </w:p>
        </w:tc>
        <w:tc>
          <w:tcPr>
            <w:tcW w:w="4121" w:type="dxa"/>
            <w:vAlign w:val="center"/>
          </w:tcPr>
          <w:p w14:paraId="7A6835E7" w14:textId="77777777" w:rsidR="00AD4703" w:rsidRPr="005A7BEF" w:rsidRDefault="00AD4703" w:rsidP="005A7BEF">
            <w:pPr>
              <w:rPr>
                <w:rFonts w:ascii="Arial" w:hAnsi="Arial" w:cs="Arial"/>
                <w:sz w:val="18"/>
                <w:szCs w:val="18"/>
              </w:rPr>
            </w:pPr>
          </w:p>
        </w:tc>
        <w:tc>
          <w:tcPr>
            <w:tcW w:w="4121" w:type="dxa"/>
            <w:vAlign w:val="center"/>
          </w:tcPr>
          <w:p w14:paraId="0AE8DF33" w14:textId="77777777" w:rsidR="00AD4703" w:rsidRPr="005A7BEF" w:rsidRDefault="00AD4703" w:rsidP="005A7BEF">
            <w:pPr>
              <w:rPr>
                <w:rFonts w:ascii="Arial" w:hAnsi="Arial" w:cs="Arial"/>
                <w:sz w:val="18"/>
                <w:szCs w:val="18"/>
              </w:rPr>
            </w:pPr>
          </w:p>
        </w:tc>
        <w:tc>
          <w:tcPr>
            <w:tcW w:w="4121" w:type="dxa"/>
            <w:vAlign w:val="center"/>
          </w:tcPr>
          <w:p w14:paraId="22C759CE" w14:textId="77777777" w:rsidR="00AD4703" w:rsidRPr="005A7BEF" w:rsidRDefault="00AD4703" w:rsidP="005A7BEF">
            <w:pPr>
              <w:rPr>
                <w:rFonts w:ascii="Arial" w:hAnsi="Arial" w:cs="Arial"/>
                <w:sz w:val="18"/>
                <w:szCs w:val="18"/>
              </w:rPr>
            </w:pPr>
          </w:p>
        </w:tc>
      </w:tr>
      <w:tr w:rsidR="005A7BEF" w:rsidRPr="005A7BEF" w14:paraId="0B0430B3" w14:textId="77777777" w:rsidTr="00065E02">
        <w:trPr>
          <w:gridAfter w:val="4"/>
          <w:wAfter w:w="15489" w:type="dxa"/>
          <w:trHeight w:val="149"/>
        </w:trPr>
        <w:tc>
          <w:tcPr>
            <w:tcW w:w="2356" w:type="dxa"/>
            <w:vAlign w:val="center"/>
          </w:tcPr>
          <w:p w14:paraId="58E31F68"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 xml:space="preserve">A3. At what age was (Name) first given water?   </w:t>
            </w:r>
            <w:r w:rsidRPr="005A7BEF">
              <w:rPr>
                <w:rFonts w:ascii="Arial" w:hAnsi="Arial" w:cs="Arial"/>
                <w:sz w:val="18"/>
                <w:szCs w:val="18"/>
              </w:rPr>
              <w:lastRenderedPageBreak/>
              <w:t>Report in months. If not yet given water enter -1.</w:t>
            </w:r>
          </w:p>
        </w:tc>
        <w:tc>
          <w:tcPr>
            <w:tcW w:w="2196" w:type="dxa"/>
          </w:tcPr>
          <w:p w14:paraId="1C38C761" w14:textId="77777777" w:rsidR="00AD4703" w:rsidRPr="005A7BEF" w:rsidRDefault="00AD4703" w:rsidP="005A7BEF">
            <w:pPr>
              <w:pStyle w:val="TableContents"/>
              <w:snapToGrid w:val="0"/>
              <w:rPr>
                <w:rFonts w:ascii="Arial" w:hAnsi="Arial" w:cs="Arial"/>
                <w:sz w:val="18"/>
                <w:szCs w:val="18"/>
              </w:rPr>
            </w:pPr>
          </w:p>
        </w:tc>
        <w:tc>
          <w:tcPr>
            <w:tcW w:w="2196" w:type="dxa"/>
          </w:tcPr>
          <w:p w14:paraId="49458B9C" w14:textId="77777777" w:rsidR="00AD4703" w:rsidRPr="005A7BEF" w:rsidRDefault="00AD4703" w:rsidP="005A7BEF">
            <w:pPr>
              <w:pStyle w:val="TableContents"/>
              <w:snapToGrid w:val="0"/>
              <w:rPr>
                <w:rFonts w:ascii="Arial" w:hAnsi="Arial" w:cs="Arial"/>
                <w:sz w:val="18"/>
                <w:szCs w:val="18"/>
              </w:rPr>
            </w:pPr>
          </w:p>
        </w:tc>
        <w:tc>
          <w:tcPr>
            <w:tcW w:w="2196" w:type="dxa"/>
          </w:tcPr>
          <w:p w14:paraId="0C09C26E" w14:textId="77777777" w:rsidR="00AD4703" w:rsidRPr="005A7BEF" w:rsidRDefault="00AD4703" w:rsidP="005A7BEF">
            <w:pPr>
              <w:pStyle w:val="TableContents"/>
              <w:snapToGrid w:val="0"/>
              <w:rPr>
                <w:rFonts w:ascii="Arial" w:hAnsi="Arial" w:cs="Arial"/>
                <w:sz w:val="18"/>
                <w:szCs w:val="18"/>
              </w:rPr>
            </w:pPr>
          </w:p>
        </w:tc>
        <w:tc>
          <w:tcPr>
            <w:tcW w:w="2196" w:type="dxa"/>
          </w:tcPr>
          <w:p w14:paraId="6D74B8DF" w14:textId="77777777" w:rsidR="00AD4703" w:rsidRPr="005A7BEF" w:rsidRDefault="00AD4703" w:rsidP="005A7BEF">
            <w:pPr>
              <w:pStyle w:val="TableContents"/>
              <w:snapToGrid w:val="0"/>
              <w:rPr>
                <w:rFonts w:ascii="Arial" w:hAnsi="Arial" w:cs="Arial"/>
                <w:sz w:val="18"/>
                <w:szCs w:val="18"/>
              </w:rPr>
            </w:pPr>
          </w:p>
        </w:tc>
        <w:tc>
          <w:tcPr>
            <w:tcW w:w="2196" w:type="dxa"/>
          </w:tcPr>
          <w:p w14:paraId="31E524B8" w14:textId="77777777" w:rsidR="00AD4703" w:rsidRPr="005A7BEF" w:rsidRDefault="00AD4703" w:rsidP="005A7BEF">
            <w:pPr>
              <w:pStyle w:val="TableContents"/>
              <w:snapToGrid w:val="0"/>
              <w:rPr>
                <w:rFonts w:ascii="Arial" w:hAnsi="Arial" w:cs="Arial"/>
                <w:sz w:val="18"/>
                <w:szCs w:val="18"/>
              </w:rPr>
            </w:pPr>
          </w:p>
        </w:tc>
      </w:tr>
      <w:tr w:rsidR="005A7BEF" w:rsidRPr="005A7BEF" w14:paraId="62FFD135" w14:textId="77777777" w:rsidTr="00065E02">
        <w:trPr>
          <w:gridAfter w:val="4"/>
          <w:wAfter w:w="15489" w:type="dxa"/>
          <w:trHeight w:val="149"/>
        </w:trPr>
        <w:tc>
          <w:tcPr>
            <w:tcW w:w="2356" w:type="dxa"/>
            <w:vAlign w:val="center"/>
          </w:tcPr>
          <w:p w14:paraId="2C8C948F"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 xml:space="preserve">A4. At what age was (Name) first given any liquid that was not water or milk?     </w:t>
            </w:r>
            <w:r w:rsidRPr="005A7BEF">
              <w:rPr>
                <w:rFonts w:ascii="Arial" w:hAnsi="Arial" w:cs="Arial"/>
                <w:sz w:val="18"/>
                <w:szCs w:val="18"/>
              </w:rPr>
              <w:t>Report in months.  If not yet enter -1.</w:t>
            </w:r>
          </w:p>
        </w:tc>
        <w:tc>
          <w:tcPr>
            <w:tcW w:w="2196" w:type="dxa"/>
          </w:tcPr>
          <w:p w14:paraId="282C0126" w14:textId="77777777" w:rsidR="00AD4703" w:rsidRPr="005A7BEF" w:rsidRDefault="00AD4703" w:rsidP="005A7BEF">
            <w:pPr>
              <w:pStyle w:val="TableContents"/>
              <w:snapToGrid w:val="0"/>
              <w:rPr>
                <w:rFonts w:ascii="Arial" w:hAnsi="Arial" w:cs="Arial"/>
                <w:sz w:val="18"/>
                <w:szCs w:val="18"/>
              </w:rPr>
            </w:pPr>
          </w:p>
        </w:tc>
        <w:tc>
          <w:tcPr>
            <w:tcW w:w="2196" w:type="dxa"/>
          </w:tcPr>
          <w:p w14:paraId="3B34E86B" w14:textId="77777777" w:rsidR="00AD4703" w:rsidRPr="005A7BEF" w:rsidRDefault="00AD4703" w:rsidP="005A7BEF">
            <w:pPr>
              <w:pStyle w:val="TableContents"/>
              <w:snapToGrid w:val="0"/>
              <w:rPr>
                <w:rFonts w:ascii="Arial" w:hAnsi="Arial" w:cs="Arial"/>
                <w:sz w:val="18"/>
                <w:szCs w:val="18"/>
              </w:rPr>
            </w:pPr>
          </w:p>
        </w:tc>
        <w:tc>
          <w:tcPr>
            <w:tcW w:w="2196" w:type="dxa"/>
          </w:tcPr>
          <w:p w14:paraId="77C53400" w14:textId="77777777" w:rsidR="00AD4703" w:rsidRPr="005A7BEF" w:rsidRDefault="00AD4703" w:rsidP="005A7BEF">
            <w:pPr>
              <w:pStyle w:val="TableContents"/>
              <w:snapToGrid w:val="0"/>
              <w:rPr>
                <w:rFonts w:ascii="Arial" w:hAnsi="Arial" w:cs="Arial"/>
                <w:sz w:val="18"/>
                <w:szCs w:val="18"/>
              </w:rPr>
            </w:pPr>
          </w:p>
        </w:tc>
        <w:tc>
          <w:tcPr>
            <w:tcW w:w="2196" w:type="dxa"/>
          </w:tcPr>
          <w:p w14:paraId="6368C9C0" w14:textId="77777777" w:rsidR="00AD4703" w:rsidRPr="005A7BEF" w:rsidRDefault="00AD4703" w:rsidP="005A7BEF">
            <w:pPr>
              <w:pStyle w:val="TableContents"/>
              <w:snapToGrid w:val="0"/>
              <w:rPr>
                <w:rFonts w:ascii="Arial" w:hAnsi="Arial" w:cs="Arial"/>
                <w:sz w:val="18"/>
                <w:szCs w:val="18"/>
              </w:rPr>
            </w:pPr>
          </w:p>
        </w:tc>
        <w:tc>
          <w:tcPr>
            <w:tcW w:w="2196" w:type="dxa"/>
          </w:tcPr>
          <w:p w14:paraId="4610BE5D" w14:textId="77777777" w:rsidR="00AD4703" w:rsidRPr="005A7BEF" w:rsidRDefault="00AD4703" w:rsidP="005A7BEF">
            <w:pPr>
              <w:pStyle w:val="TableContents"/>
              <w:snapToGrid w:val="0"/>
              <w:rPr>
                <w:rFonts w:ascii="Arial" w:hAnsi="Arial" w:cs="Arial"/>
                <w:sz w:val="18"/>
                <w:szCs w:val="18"/>
              </w:rPr>
            </w:pPr>
          </w:p>
        </w:tc>
      </w:tr>
      <w:tr w:rsidR="005A7BEF" w:rsidRPr="005A7BEF" w14:paraId="11DF2040" w14:textId="77777777" w:rsidTr="00065E02">
        <w:trPr>
          <w:gridAfter w:val="4"/>
          <w:wAfter w:w="15489" w:type="dxa"/>
          <w:trHeight w:val="305"/>
        </w:trPr>
        <w:tc>
          <w:tcPr>
            <w:tcW w:w="2356" w:type="dxa"/>
            <w:vAlign w:val="center"/>
          </w:tcPr>
          <w:p w14:paraId="10B08CD3"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 xml:space="preserve">A5. At what age was (Name) first given food other than milk?     </w:t>
            </w:r>
            <w:r w:rsidRPr="005A7BEF">
              <w:rPr>
                <w:rFonts w:ascii="Arial" w:hAnsi="Arial" w:cs="Arial"/>
                <w:sz w:val="18"/>
                <w:szCs w:val="18"/>
              </w:rPr>
              <w:t>Report in months.   Enter -1 if not yet.</w:t>
            </w:r>
          </w:p>
        </w:tc>
        <w:tc>
          <w:tcPr>
            <w:tcW w:w="2196" w:type="dxa"/>
          </w:tcPr>
          <w:p w14:paraId="6017304D" w14:textId="77777777" w:rsidR="00AD4703" w:rsidRPr="005A7BEF" w:rsidRDefault="00AD4703" w:rsidP="005A7BEF">
            <w:pPr>
              <w:pStyle w:val="TableContents"/>
              <w:snapToGrid w:val="0"/>
              <w:rPr>
                <w:rFonts w:ascii="Arial" w:hAnsi="Arial" w:cs="Arial"/>
                <w:sz w:val="18"/>
                <w:szCs w:val="18"/>
              </w:rPr>
            </w:pPr>
          </w:p>
        </w:tc>
        <w:tc>
          <w:tcPr>
            <w:tcW w:w="2196" w:type="dxa"/>
          </w:tcPr>
          <w:p w14:paraId="74A4D5E8" w14:textId="77777777" w:rsidR="00AD4703" w:rsidRPr="005A7BEF" w:rsidRDefault="00AD4703" w:rsidP="005A7BEF">
            <w:pPr>
              <w:pStyle w:val="TableContents"/>
              <w:snapToGrid w:val="0"/>
              <w:rPr>
                <w:rFonts w:ascii="Arial" w:hAnsi="Arial" w:cs="Arial"/>
                <w:sz w:val="18"/>
                <w:szCs w:val="18"/>
              </w:rPr>
            </w:pPr>
          </w:p>
        </w:tc>
        <w:tc>
          <w:tcPr>
            <w:tcW w:w="2196" w:type="dxa"/>
          </w:tcPr>
          <w:p w14:paraId="72AF209C" w14:textId="77777777" w:rsidR="00AD4703" w:rsidRPr="005A7BEF" w:rsidRDefault="00AD4703" w:rsidP="005A7BEF">
            <w:pPr>
              <w:pStyle w:val="TableContents"/>
              <w:snapToGrid w:val="0"/>
              <w:rPr>
                <w:rFonts w:ascii="Arial" w:hAnsi="Arial" w:cs="Arial"/>
                <w:sz w:val="18"/>
                <w:szCs w:val="18"/>
              </w:rPr>
            </w:pPr>
          </w:p>
        </w:tc>
        <w:tc>
          <w:tcPr>
            <w:tcW w:w="2196" w:type="dxa"/>
          </w:tcPr>
          <w:p w14:paraId="43830046" w14:textId="77777777" w:rsidR="00AD4703" w:rsidRPr="005A7BEF" w:rsidRDefault="00AD4703" w:rsidP="005A7BEF">
            <w:pPr>
              <w:pStyle w:val="TableContents"/>
              <w:snapToGrid w:val="0"/>
              <w:rPr>
                <w:rFonts w:ascii="Arial" w:hAnsi="Arial" w:cs="Arial"/>
                <w:sz w:val="18"/>
                <w:szCs w:val="18"/>
              </w:rPr>
            </w:pPr>
          </w:p>
        </w:tc>
        <w:tc>
          <w:tcPr>
            <w:tcW w:w="2196" w:type="dxa"/>
          </w:tcPr>
          <w:p w14:paraId="13AE6429" w14:textId="77777777" w:rsidR="00AD4703" w:rsidRPr="005A7BEF" w:rsidRDefault="00AD4703" w:rsidP="005A7BEF">
            <w:pPr>
              <w:pStyle w:val="TableContents"/>
              <w:snapToGrid w:val="0"/>
              <w:rPr>
                <w:rFonts w:ascii="Arial" w:hAnsi="Arial" w:cs="Arial"/>
                <w:sz w:val="18"/>
                <w:szCs w:val="18"/>
              </w:rPr>
            </w:pPr>
          </w:p>
        </w:tc>
      </w:tr>
      <w:tr w:rsidR="005A7BEF" w:rsidRPr="005A7BEF" w14:paraId="78B9440B" w14:textId="77777777" w:rsidTr="00065E02">
        <w:trPr>
          <w:gridAfter w:val="4"/>
          <w:wAfter w:w="15489" w:type="dxa"/>
          <w:trHeight w:val="20"/>
        </w:trPr>
        <w:tc>
          <w:tcPr>
            <w:tcW w:w="2356" w:type="dxa"/>
            <w:vAlign w:val="center"/>
          </w:tcPr>
          <w:p w14:paraId="0CEF283F"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 xml:space="preserve">A6. Does (Name) participate in a community feeding program (e.g. school feeding program)?  </w:t>
            </w:r>
            <w:r w:rsidRPr="005A7BEF">
              <w:rPr>
                <w:rFonts w:ascii="Arial" w:hAnsi="Arial" w:cs="Arial"/>
                <w:sz w:val="18"/>
                <w:szCs w:val="18"/>
              </w:rPr>
              <w:t xml:space="preserve">        1. Yes &gt;&gt;A8          5. No</w:t>
            </w:r>
          </w:p>
        </w:tc>
        <w:tc>
          <w:tcPr>
            <w:tcW w:w="2196" w:type="dxa"/>
          </w:tcPr>
          <w:p w14:paraId="4DE7BAD3" w14:textId="77777777" w:rsidR="00AD4703" w:rsidRPr="005A7BEF" w:rsidRDefault="00AD4703" w:rsidP="005A7BEF">
            <w:pPr>
              <w:pStyle w:val="TableContents"/>
              <w:snapToGrid w:val="0"/>
              <w:rPr>
                <w:rFonts w:ascii="Arial" w:hAnsi="Arial" w:cs="Arial"/>
                <w:sz w:val="18"/>
                <w:szCs w:val="18"/>
              </w:rPr>
            </w:pPr>
          </w:p>
        </w:tc>
        <w:tc>
          <w:tcPr>
            <w:tcW w:w="2196" w:type="dxa"/>
          </w:tcPr>
          <w:p w14:paraId="4DF7047F" w14:textId="77777777" w:rsidR="00AD4703" w:rsidRPr="005A7BEF" w:rsidRDefault="00AD4703" w:rsidP="005A7BEF">
            <w:pPr>
              <w:pStyle w:val="TableContents"/>
              <w:snapToGrid w:val="0"/>
              <w:rPr>
                <w:rFonts w:ascii="Arial" w:hAnsi="Arial" w:cs="Arial"/>
                <w:sz w:val="18"/>
                <w:szCs w:val="18"/>
              </w:rPr>
            </w:pPr>
          </w:p>
        </w:tc>
        <w:tc>
          <w:tcPr>
            <w:tcW w:w="2196" w:type="dxa"/>
          </w:tcPr>
          <w:p w14:paraId="18745FCB" w14:textId="77777777" w:rsidR="00AD4703" w:rsidRPr="005A7BEF" w:rsidRDefault="00AD4703" w:rsidP="005A7BEF">
            <w:pPr>
              <w:pStyle w:val="TableContents"/>
              <w:snapToGrid w:val="0"/>
              <w:rPr>
                <w:rFonts w:ascii="Arial" w:hAnsi="Arial" w:cs="Arial"/>
                <w:sz w:val="18"/>
                <w:szCs w:val="18"/>
              </w:rPr>
            </w:pPr>
          </w:p>
        </w:tc>
        <w:tc>
          <w:tcPr>
            <w:tcW w:w="2196" w:type="dxa"/>
          </w:tcPr>
          <w:p w14:paraId="438BB88D" w14:textId="77777777" w:rsidR="00AD4703" w:rsidRPr="005A7BEF" w:rsidRDefault="00AD4703" w:rsidP="005A7BEF">
            <w:pPr>
              <w:pStyle w:val="TableContents"/>
              <w:snapToGrid w:val="0"/>
              <w:rPr>
                <w:rFonts w:ascii="Arial" w:hAnsi="Arial" w:cs="Arial"/>
                <w:sz w:val="18"/>
                <w:szCs w:val="18"/>
              </w:rPr>
            </w:pPr>
          </w:p>
        </w:tc>
        <w:tc>
          <w:tcPr>
            <w:tcW w:w="2196" w:type="dxa"/>
          </w:tcPr>
          <w:p w14:paraId="6233CFD7" w14:textId="77777777" w:rsidR="00AD4703" w:rsidRPr="005A7BEF" w:rsidRDefault="00AD4703" w:rsidP="005A7BEF">
            <w:pPr>
              <w:pStyle w:val="TableContents"/>
              <w:snapToGrid w:val="0"/>
              <w:rPr>
                <w:rFonts w:ascii="Arial" w:hAnsi="Arial" w:cs="Arial"/>
                <w:sz w:val="18"/>
                <w:szCs w:val="18"/>
              </w:rPr>
            </w:pPr>
          </w:p>
        </w:tc>
      </w:tr>
      <w:tr w:rsidR="005A7BEF" w:rsidRPr="005A7BEF" w14:paraId="67AB4999" w14:textId="77777777" w:rsidTr="00065E02">
        <w:trPr>
          <w:gridAfter w:val="4"/>
          <w:wAfter w:w="15489" w:type="dxa"/>
          <w:trHeight w:val="20"/>
        </w:trPr>
        <w:tc>
          <w:tcPr>
            <w:tcW w:w="2356" w:type="dxa"/>
            <w:vAlign w:val="center"/>
          </w:tcPr>
          <w:p w14:paraId="76744B23"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 xml:space="preserve">A7.Has [Name] ever participated in a community feeding program?       </w:t>
            </w:r>
            <w:r w:rsidRPr="005A7BEF">
              <w:rPr>
                <w:rFonts w:ascii="Arial" w:hAnsi="Arial" w:cs="Arial"/>
                <w:sz w:val="18"/>
                <w:szCs w:val="18"/>
              </w:rPr>
              <w:t>1. Yes           5. No</w:t>
            </w:r>
          </w:p>
        </w:tc>
        <w:tc>
          <w:tcPr>
            <w:tcW w:w="2196" w:type="dxa"/>
          </w:tcPr>
          <w:p w14:paraId="66736257" w14:textId="77777777" w:rsidR="00AD4703" w:rsidRPr="005A7BEF" w:rsidRDefault="00AD4703" w:rsidP="005A7BEF">
            <w:pPr>
              <w:autoSpaceDE w:val="0"/>
              <w:snapToGrid w:val="0"/>
              <w:rPr>
                <w:rFonts w:ascii="Arial" w:hAnsi="Arial" w:cs="Arial"/>
                <w:sz w:val="18"/>
                <w:szCs w:val="18"/>
              </w:rPr>
            </w:pPr>
          </w:p>
        </w:tc>
        <w:tc>
          <w:tcPr>
            <w:tcW w:w="2196" w:type="dxa"/>
          </w:tcPr>
          <w:p w14:paraId="7390A1B5" w14:textId="77777777" w:rsidR="00AD4703" w:rsidRPr="005A7BEF" w:rsidRDefault="00AD4703" w:rsidP="005A7BEF">
            <w:pPr>
              <w:autoSpaceDE w:val="0"/>
              <w:snapToGrid w:val="0"/>
              <w:rPr>
                <w:rFonts w:ascii="Arial" w:hAnsi="Arial" w:cs="Arial"/>
                <w:sz w:val="18"/>
                <w:szCs w:val="18"/>
              </w:rPr>
            </w:pPr>
          </w:p>
        </w:tc>
        <w:tc>
          <w:tcPr>
            <w:tcW w:w="2196" w:type="dxa"/>
          </w:tcPr>
          <w:p w14:paraId="0E98917F" w14:textId="77777777" w:rsidR="00AD4703" w:rsidRPr="005A7BEF" w:rsidRDefault="00AD4703" w:rsidP="005A7BEF">
            <w:pPr>
              <w:autoSpaceDE w:val="0"/>
              <w:snapToGrid w:val="0"/>
              <w:rPr>
                <w:rFonts w:ascii="Arial" w:hAnsi="Arial" w:cs="Arial"/>
                <w:sz w:val="18"/>
                <w:szCs w:val="18"/>
              </w:rPr>
            </w:pPr>
          </w:p>
        </w:tc>
        <w:tc>
          <w:tcPr>
            <w:tcW w:w="2196" w:type="dxa"/>
          </w:tcPr>
          <w:p w14:paraId="0E12689E" w14:textId="77777777" w:rsidR="00AD4703" w:rsidRPr="005A7BEF" w:rsidRDefault="00AD4703" w:rsidP="005A7BEF">
            <w:pPr>
              <w:autoSpaceDE w:val="0"/>
              <w:snapToGrid w:val="0"/>
              <w:rPr>
                <w:rFonts w:ascii="Arial" w:hAnsi="Arial" w:cs="Arial"/>
                <w:sz w:val="18"/>
                <w:szCs w:val="18"/>
              </w:rPr>
            </w:pPr>
          </w:p>
        </w:tc>
        <w:tc>
          <w:tcPr>
            <w:tcW w:w="2196" w:type="dxa"/>
          </w:tcPr>
          <w:p w14:paraId="734420B4" w14:textId="77777777" w:rsidR="00AD4703" w:rsidRPr="005A7BEF" w:rsidRDefault="00AD4703" w:rsidP="005A7BEF">
            <w:pPr>
              <w:autoSpaceDE w:val="0"/>
              <w:snapToGrid w:val="0"/>
              <w:rPr>
                <w:rFonts w:ascii="Arial" w:hAnsi="Arial" w:cs="Arial"/>
                <w:sz w:val="18"/>
                <w:szCs w:val="18"/>
              </w:rPr>
            </w:pPr>
          </w:p>
        </w:tc>
      </w:tr>
      <w:tr w:rsidR="005A7BEF" w:rsidRPr="005A7BEF" w14:paraId="1A520287" w14:textId="77777777" w:rsidTr="00065E02">
        <w:trPr>
          <w:gridAfter w:val="4"/>
          <w:wAfter w:w="15489" w:type="dxa"/>
          <w:trHeight w:val="1511"/>
        </w:trPr>
        <w:tc>
          <w:tcPr>
            <w:tcW w:w="2356" w:type="dxa"/>
            <w:vAlign w:val="center"/>
          </w:tcPr>
          <w:p w14:paraId="13AAEEBF"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A8. Who usually looks after (Name) during the daytime?</w:t>
            </w:r>
          </w:p>
          <w:p w14:paraId="1F95C1BF"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1. Mother - MO</w:t>
            </w:r>
          </w:p>
          <w:p w14:paraId="4F36843E"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2. Father - FA</w:t>
            </w:r>
          </w:p>
          <w:p w14:paraId="797C1FC7"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3. Adult Female -  AF</w:t>
            </w:r>
          </w:p>
          <w:p w14:paraId="29DC0CA8"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4. Adult Male - AM</w:t>
            </w:r>
          </w:p>
          <w:p w14:paraId="79DE4A24"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5. Female Child - CF</w:t>
            </w:r>
          </w:p>
          <w:p w14:paraId="5FCF415C"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6. Male Child - CM</w:t>
            </w:r>
          </w:p>
          <w:p w14:paraId="2D0B510C"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666. Other, specify – OT</w:t>
            </w:r>
          </w:p>
          <w:p w14:paraId="2630FF0B" w14:textId="77777777" w:rsidR="00AD4703" w:rsidRPr="005A7BEF" w:rsidRDefault="00AD4703" w:rsidP="005A7BEF">
            <w:pPr>
              <w:autoSpaceDE w:val="0"/>
              <w:snapToGrid w:val="0"/>
              <w:rPr>
                <w:rFonts w:ascii="Arial" w:hAnsi="Arial" w:cs="Arial"/>
                <w:b/>
                <w:sz w:val="18"/>
                <w:szCs w:val="18"/>
              </w:rPr>
            </w:pPr>
            <w:r w:rsidRPr="005A7BEF">
              <w:rPr>
                <w:rFonts w:ascii="Arial" w:hAnsi="Arial" w:cs="Arial"/>
                <w:b/>
                <w:sz w:val="18"/>
                <w:szCs w:val="18"/>
              </w:rPr>
              <w:t>-888. Refuse to Answer</w:t>
            </w:r>
          </w:p>
          <w:p w14:paraId="40B51FFD"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-999. Don’t know</w:t>
            </w:r>
          </w:p>
        </w:tc>
        <w:tc>
          <w:tcPr>
            <w:tcW w:w="2196" w:type="dxa"/>
          </w:tcPr>
          <w:p w14:paraId="7F990253" w14:textId="77777777" w:rsidR="00AD4703" w:rsidRPr="005A7BEF" w:rsidRDefault="00AD4703" w:rsidP="005A7BEF">
            <w:pPr>
              <w:autoSpaceDE w:val="0"/>
              <w:snapToGrid w:val="0"/>
              <w:rPr>
                <w:rFonts w:ascii="Arial" w:hAnsi="Arial" w:cs="Arial"/>
                <w:sz w:val="18"/>
                <w:szCs w:val="18"/>
                <w:highlight w:val="yellow"/>
              </w:rPr>
            </w:pPr>
          </w:p>
        </w:tc>
        <w:tc>
          <w:tcPr>
            <w:tcW w:w="2196" w:type="dxa"/>
          </w:tcPr>
          <w:p w14:paraId="2BFB2D0E" w14:textId="77777777" w:rsidR="00AD4703" w:rsidRPr="005A7BEF" w:rsidRDefault="00AD4703" w:rsidP="005A7BEF">
            <w:pPr>
              <w:autoSpaceDE w:val="0"/>
              <w:snapToGrid w:val="0"/>
              <w:rPr>
                <w:rFonts w:ascii="Arial" w:hAnsi="Arial" w:cs="Arial"/>
                <w:sz w:val="18"/>
                <w:szCs w:val="18"/>
                <w:highlight w:val="yellow"/>
              </w:rPr>
            </w:pPr>
          </w:p>
        </w:tc>
        <w:tc>
          <w:tcPr>
            <w:tcW w:w="2196" w:type="dxa"/>
          </w:tcPr>
          <w:p w14:paraId="5DFC3226" w14:textId="77777777" w:rsidR="00AD4703" w:rsidRPr="005A7BEF" w:rsidRDefault="00AD4703" w:rsidP="005A7BEF">
            <w:pPr>
              <w:autoSpaceDE w:val="0"/>
              <w:snapToGrid w:val="0"/>
              <w:rPr>
                <w:rFonts w:ascii="Arial" w:hAnsi="Arial" w:cs="Arial"/>
                <w:sz w:val="18"/>
                <w:szCs w:val="18"/>
                <w:highlight w:val="yellow"/>
              </w:rPr>
            </w:pPr>
          </w:p>
        </w:tc>
        <w:tc>
          <w:tcPr>
            <w:tcW w:w="2196" w:type="dxa"/>
          </w:tcPr>
          <w:p w14:paraId="2F1CC142" w14:textId="77777777" w:rsidR="00AD4703" w:rsidRPr="005A7BEF" w:rsidRDefault="00AD4703" w:rsidP="005A7BEF">
            <w:pPr>
              <w:autoSpaceDE w:val="0"/>
              <w:snapToGrid w:val="0"/>
              <w:rPr>
                <w:rFonts w:ascii="Arial" w:hAnsi="Arial" w:cs="Arial"/>
                <w:sz w:val="18"/>
                <w:szCs w:val="18"/>
                <w:highlight w:val="yellow"/>
              </w:rPr>
            </w:pPr>
          </w:p>
        </w:tc>
        <w:tc>
          <w:tcPr>
            <w:tcW w:w="2196" w:type="dxa"/>
          </w:tcPr>
          <w:p w14:paraId="7D2ED890" w14:textId="77777777" w:rsidR="00AD4703" w:rsidRPr="005A7BEF" w:rsidRDefault="00AD4703" w:rsidP="005A7BEF">
            <w:pPr>
              <w:autoSpaceDE w:val="0"/>
              <w:snapToGrid w:val="0"/>
              <w:rPr>
                <w:rFonts w:ascii="Arial" w:hAnsi="Arial" w:cs="Arial"/>
                <w:sz w:val="18"/>
                <w:szCs w:val="18"/>
                <w:highlight w:val="yellow"/>
              </w:rPr>
            </w:pPr>
          </w:p>
        </w:tc>
      </w:tr>
      <w:tr w:rsidR="005A7BEF" w:rsidRPr="005A7BEF" w14:paraId="0DB60314" w14:textId="77777777" w:rsidTr="00065E02">
        <w:trPr>
          <w:gridAfter w:val="4"/>
          <w:wAfter w:w="15489" w:type="dxa"/>
          <w:trHeight w:val="20"/>
        </w:trPr>
        <w:tc>
          <w:tcPr>
            <w:tcW w:w="2356" w:type="dxa"/>
            <w:vAlign w:val="center"/>
          </w:tcPr>
          <w:p w14:paraId="21D93F41"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lastRenderedPageBreak/>
              <w:t>A9. In the last 7 days, how many times was (Name) left in the care of someone who is under 10 years old?  1. number of times</w:t>
            </w:r>
          </w:p>
        </w:tc>
        <w:tc>
          <w:tcPr>
            <w:tcW w:w="2196" w:type="dxa"/>
          </w:tcPr>
          <w:p w14:paraId="265C639A" w14:textId="77777777" w:rsidR="00AD4703" w:rsidRPr="005A7BEF" w:rsidRDefault="00AD4703" w:rsidP="005A7BEF">
            <w:pPr>
              <w:pStyle w:val="TableContents"/>
              <w:snapToGrid w:val="0"/>
              <w:rPr>
                <w:rFonts w:ascii="Arial" w:hAnsi="Arial" w:cs="Arial"/>
                <w:sz w:val="18"/>
                <w:szCs w:val="18"/>
              </w:rPr>
            </w:pPr>
          </w:p>
        </w:tc>
        <w:tc>
          <w:tcPr>
            <w:tcW w:w="2196" w:type="dxa"/>
          </w:tcPr>
          <w:p w14:paraId="4165CD42" w14:textId="77777777" w:rsidR="00AD4703" w:rsidRPr="005A7BEF" w:rsidRDefault="00AD4703" w:rsidP="005A7BEF">
            <w:pPr>
              <w:pStyle w:val="TableContents"/>
              <w:snapToGrid w:val="0"/>
              <w:rPr>
                <w:rFonts w:ascii="Arial" w:hAnsi="Arial" w:cs="Arial"/>
                <w:sz w:val="18"/>
                <w:szCs w:val="18"/>
              </w:rPr>
            </w:pPr>
          </w:p>
        </w:tc>
        <w:tc>
          <w:tcPr>
            <w:tcW w:w="2196" w:type="dxa"/>
          </w:tcPr>
          <w:p w14:paraId="79802D4C" w14:textId="77777777" w:rsidR="00AD4703" w:rsidRPr="005A7BEF" w:rsidRDefault="00AD4703" w:rsidP="005A7BEF">
            <w:pPr>
              <w:pStyle w:val="TableContents"/>
              <w:snapToGrid w:val="0"/>
              <w:rPr>
                <w:rFonts w:ascii="Arial" w:hAnsi="Arial" w:cs="Arial"/>
                <w:sz w:val="18"/>
                <w:szCs w:val="18"/>
              </w:rPr>
            </w:pPr>
          </w:p>
        </w:tc>
        <w:tc>
          <w:tcPr>
            <w:tcW w:w="2196" w:type="dxa"/>
          </w:tcPr>
          <w:p w14:paraId="4556B206" w14:textId="77777777" w:rsidR="00AD4703" w:rsidRPr="005A7BEF" w:rsidRDefault="00AD4703" w:rsidP="005A7BEF">
            <w:pPr>
              <w:pStyle w:val="TableContents"/>
              <w:snapToGrid w:val="0"/>
              <w:rPr>
                <w:rFonts w:ascii="Arial" w:hAnsi="Arial" w:cs="Arial"/>
                <w:sz w:val="18"/>
                <w:szCs w:val="18"/>
              </w:rPr>
            </w:pPr>
          </w:p>
        </w:tc>
        <w:tc>
          <w:tcPr>
            <w:tcW w:w="2196" w:type="dxa"/>
          </w:tcPr>
          <w:p w14:paraId="29F85BEF" w14:textId="77777777" w:rsidR="00AD4703" w:rsidRPr="005A7BEF" w:rsidRDefault="00AD4703" w:rsidP="005A7BEF">
            <w:pPr>
              <w:pStyle w:val="TableContents"/>
              <w:snapToGrid w:val="0"/>
              <w:rPr>
                <w:rFonts w:ascii="Arial" w:hAnsi="Arial" w:cs="Arial"/>
                <w:sz w:val="18"/>
                <w:szCs w:val="18"/>
              </w:rPr>
            </w:pPr>
          </w:p>
        </w:tc>
      </w:tr>
      <w:tr w:rsidR="005A7BEF" w:rsidRPr="005A7BEF" w14:paraId="24DE55E8" w14:textId="77777777" w:rsidTr="00065E02">
        <w:trPr>
          <w:gridAfter w:val="4"/>
          <w:wAfter w:w="15489" w:type="dxa"/>
          <w:trHeight w:val="20"/>
        </w:trPr>
        <w:tc>
          <w:tcPr>
            <w:tcW w:w="2356" w:type="dxa"/>
            <w:vAlign w:val="center"/>
          </w:tcPr>
          <w:p w14:paraId="672AB85A"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 xml:space="preserve">A10. In the last  7 days, how many times was (Name) left alone?  </w:t>
            </w:r>
            <w:r w:rsidRPr="005A7BEF">
              <w:rPr>
                <w:rFonts w:ascii="Arial" w:hAnsi="Arial" w:cs="Arial"/>
                <w:sz w:val="18"/>
                <w:szCs w:val="18"/>
              </w:rPr>
              <w:t>1. number of times</w:t>
            </w:r>
          </w:p>
        </w:tc>
        <w:tc>
          <w:tcPr>
            <w:tcW w:w="2196" w:type="dxa"/>
          </w:tcPr>
          <w:p w14:paraId="6CEF4F93" w14:textId="77777777" w:rsidR="00AD4703" w:rsidRPr="005A7BEF" w:rsidRDefault="00AD4703" w:rsidP="005A7BEF">
            <w:pPr>
              <w:pStyle w:val="TableContents"/>
              <w:snapToGrid w:val="0"/>
              <w:rPr>
                <w:rFonts w:ascii="Arial" w:hAnsi="Arial" w:cs="Arial"/>
                <w:sz w:val="18"/>
                <w:szCs w:val="18"/>
              </w:rPr>
            </w:pPr>
          </w:p>
        </w:tc>
        <w:tc>
          <w:tcPr>
            <w:tcW w:w="2196" w:type="dxa"/>
          </w:tcPr>
          <w:p w14:paraId="33CCB669" w14:textId="77777777" w:rsidR="00AD4703" w:rsidRPr="005A7BEF" w:rsidRDefault="00AD4703" w:rsidP="005A7BEF">
            <w:pPr>
              <w:pStyle w:val="TableContents"/>
              <w:snapToGrid w:val="0"/>
              <w:rPr>
                <w:rFonts w:ascii="Arial" w:hAnsi="Arial" w:cs="Arial"/>
                <w:sz w:val="18"/>
                <w:szCs w:val="18"/>
              </w:rPr>
            </w:pPr>
          </w:p>
        </w:tc>
        <w:tc>
          <w:tcPr>
            <w:tcW w:w="2196" w:type="dxa"/>
          </w:tcPr>
          <w:p w14:paraId="4F7EA54C" w14:textId="77777777" w:rsidR="00AD4703" w:rsidRPr="005A7BEF" w:rsidRDefault="00AD4703" w:rsidP="005A7BEF">
            <w:pPr>
              <w:pStyle w:val="TableContents"/>
              <w:snapToGrid w:val="0"/>
              <w:rPr>
                <w:rFonts w:ascii="Arial" w:hAnsi="Arial" w:cs="Arial"/>
                <w:sz w:val="18"/>
                <w:szCs w:val="18"/>
              </w:rPr>
            </w:pPr>
          </w:p>
        </w:tc>
        <w:tc>
          <w:tcPr>
            <w:tcW w:w="2196" w:type="dxa"/>
          </w:tcPr>
          <w:p w14:paraId="48983591" w14:textId="77777777" w:rsidR="00AD4703" w:rsidRPr="005A7BEF" w:rsidRDefault="00AD4703" w:rsidP="005A7BEF">
            <w:pPr>
              <w:pStyle w:val="TableContents"/>
              <w:snapToGrid w:val="0"/>
              <w:rPr>
                <w:rFonts w:ascii="Arial" w:hAnsi="Arial" w:cs="Arial"/>
                <w:sz w:val="18"/>
                <w:szCs w:val="18"/>
              </w:rPr>
            </w:pPr>
          </w:p>
        </w:tc>
        <w:tc>
          <w:tcPr>
            <w:tcW w:w="2196" w:type="dxa"/>
          </w:tcPr>
          <w:p w14:paraId="124BD72B" w14:textId="77777777" w:rsidR="00AD4703" w:rsidRPr="005A7BEF" w:rsidRDefault="00AD4703" w:rsidP="005A7BEF">
            <w:pPr>
              <w:pStyle w:val="TableContents"/>
              <w:snapToGrid w:val="0"/>
              <w:rPr>
                <w:rFonts w:ascii="Arial" w:hAnsi="Arial" w:cs="Arial"/>
                <w:sz w:val="18"/>
                <w:szCs w:val="18"/>
              </w:rPr>
            </w:pPr>
          </w:p>
        </w:tc>
      </w:tr>
      <w:tr w:rsidR="005A7BEF" w:rsidRPr="005A7BEF" w14:paraId="0A389295" w14:textId="77777777" w:rsidTr="00065E02">
        <w:trPr>
          <w:gridAfter w:val="4"/>
          <w:wAfter w:w="15489" w:type="dxa"/>
          <w:trHeight w:val="20"/>
        </w:trPr>
        <w:tc>
          <w:tcPr>
            <w:tcW w:w="2356" w:type="dxa"/>
            <w:vAlign w:val="center"/>
          </w:tcPr>
          <w:p w14:paraId="0B8ABF1D"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A11. Did you or someone else take (Name) to a health center for post-natal care in the last 12 months ?</w:t>
            </w:r>
            <w:r w:rsidRPr="005A7BEF">
              <w:rPr>
                <w:rFonts w:ascii="Arial" w:hAnsi="Arial" w:cs="Arial"/>
                <w:sz w:val="18"/>
                <w:szCs w:val="18"/>
              </w:rPr>
              <w:t xml:space="preserve">        1. Yes       5. No &gt;&gt; Part B</w:t>
            </w:r>
          </w:p>
        </w:tc>
        <w:tc>
          <w:tcPr>
            <w:tcW w:w="2196" w:type="dxa"/>
          </w:tcPr>
          <w:p w14:paraId="64D26BA4" w14:textId="77777777" w:rsidR="00AD4703" w:rsidRPr="005A7BEF" w:rsidRDefault="00AD4703" w:rsidP="005A7BEF">
            <w:pPr>
              <w:autoSpaceDE w:val="0"/>
              <w:snapToGrid w:val="0"/>
              <w:rPr>
                <w:rFonts w:ascii="Arial" w:hAnsi="Arial" w:cs="Arial"/>
                <w:sz w:val="18"/>
                <w:szCs w:val="18"/>
              </w:rPr>
            </w:pPr>
          </w:p>
        </w:tc>
        <w:tc>
          <w:tcPr>
            <w:tcW w:w="2196" w:type="dxa"/>
          </w:tcPr>
          <w:p w14:paraId="77785492" w14:textId="77777777" w:rsidR="00AD4703" w:rsidRPr="005A7BEF" w:rsidRDefault="00AD4703" w:rsidP="005A7BEF">
            <w:pPr>
              <w:autoSpaceDE w:val="0"/>
              <w:snapToGrid w:val="0"/>
              <w:rPr>
                <w:rFonts w:ascii="Arial" w:hAnsi="Arial" w:cs="Arial"/>
                <w:sz w:val="18"/>
                <w:szCs w:val="18"/>
              </w:rPr>
            </w:pPr>
          </w:p>
        </w:tc>
        <w:tc>
          <w:tcPr>
            <w:tcW w:w="2196" w:type="dxa"/>
          </w:tcPr>
          <w:p w14:paraId="5E516C6F" w14:textId="77777777" w:rsidR="00AD4703" w:rsidRPr="005A7BEF" w:rsidRDefault="00AD4703" w:rsidP="005A7BEF">
            <w:pPr>
              <w:autoSpaceDE w:val="0"/>
              <w:snapToGrid w:val="0"/>
              <w:rPr>
                <w:rFonts w:ascii="Arial" w:hAnsi="Arial" w:cs="Arial"/>
                <w:sz w:val="18"/>
                <w:szCs w:val="18"/>
              </w:rPr>
            </w:pPr>
          </w:p>
        </w:tc>
        <w:tc>
          <w:tcPr>
            <w:tcW w:w="2196" w:type="dxa"/>
          </w:tcPr>
          <w:p w14:paraId="74B9C0DA" w14:textId="77777777" w:rsidR="00AD4703" w:rsidRPr="005A7BEF" w:rsidRDefault="00AD4703" w:rsidP="005A7BEF">
            <w:pPr>
              <w:autoSpaceDE w:val="0"/>
              <w:snapToGrid w:val="0"/>
              <w:rPr>
                <w:rFonts w:ascii="Arial" w:hAnsi="Arial" w:cs="Arial"/>
                <w:sz w:val="18"/>
                <w:szCs w:val="18"/>
              </w:rPr>
            </w:pPr>
          </w:p>
        </w:tc>
        <w:tc>
          <w:tcPr>
            <w:tcW w:w="2196" w:type="dxa"/>
          </w:tcPr>
          <w:p w14:paraId="152865EE" w14:textId="77777777" w:rsidR="00AD4703" w:rsidRPr="005A7BEF" w:rsidRDefault="00AD4703" w:rsidP="005A7BEF">
            <w:pPr>
              <w:autoSpaceDE w:val="0"/>
              <w:snapToGrid w:val="0"/>
              <w:rPr>
                <w:rFonts w:ascii="Arial" w:hAnsi="Arial" w:cs="Arial"/>
                <w:sz w:val="18"/>
                <w:szCs w:val="18"/>
              </w:rPr>
            </w:pPr>
          </w:p>
        </w:tc>
      </w:tr>
      <w:tr w:rsidR="005A7BEF" w:rsidRPr="005A7BEF" w14:paraId="6255C1E5" w14:textId="77777777" w:rsidTr="00065E02">
        <w:trPr>
          <w:gridAfter w:val="4"/>
          <w:wAfter w:w="15489" w:type="dxa"/>
          <w:trHeight w:val="20"/>
        </w:trPr>
        <w:tc>
          <w:tcPr>
            <w:tcW w:w="2356" w:type="dxa"/>
            <w:vAlign w:val="center"/>
          </w:tcPr>
          <w:p w14:paraId="76E6BBAE"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 xml:space="preserve">A12. How many times did (Name) go there for consultations in the last  12 months?   </w:t>
            </w:r>
            <w:r w:rsidRPr="005A7BEF">
              <w:rPr>
                <w:rFonts w:ascii="Arial" w:hAnsi="Arial" w:cs="Arial"/>
                <w:sz w:val="18"/>
                <w:szCs w:val="18"/>
              </w:rPr>
              <w:t>1. number of times</w:t>
            </w:r>
          </w:p>
        </w:tc>
        <w:tc>
          <w:tcPr>
            <w:tcW w:w="2196" w:type="dxa"/>
          </w:tcPr>
          <w:p w14:paraId="0CBAF993" w14:textId="77777777" w:rsidR="00AD4703" w:rsidRPr="005A7BEF" w:rsidRDefault="00AD4703" w:rsidP="005A7BEF">
            <w:pPr>
              <w:pStyle w:val="TableContents"/>
              <w:snapToGrid w:val="0"/>
              <w:rPr>
                <w:rFonts w:ascii="Arial" w:hAnsi="Arial" w:cs="Arial"/>
                <w:sz w:val="18"/>
                <w:szCs w:val="18"/>
              </w:rPr>
            </w:pPr>
          </w:p>
        </w:tc>
        <w:tc>
          <w:tcPr>
            <w:tcW w:w="2196" w:type="dxa"/>
          </w:tcPr>
          <w:p w14:paraId="7C053D83" w14:textId="77777777" w:rsidR="00AD4703" w:rsidRPr="005A7BEF" w:rsidRDefault="00AD4703" w:rsidP="005A7BEF">
            <w:pPr>
              <w:pStyle w:val="TableContents"/>
              <w:snapToGrid w:val="0"/>
              <w:rPr>
                <w:rFonts w:ascii="Arial" w:hAnsi="Arial" w:cs="Arial"/>
                <w:sz w:val="18"/>
                <w:szCs w:val="18"/>
              </w:rPr>
            </w:pPr>
          </w:p>
        </w:tc>
        <w:tc>
          <w:tcPr>
            <w:tcW w:w="2196" w:type="dxa"/>
          </w:tcPr>
          <w:p w14:paraId="7015C4DF" w14:textId="77777777" w:rsidR="00AD4703" w:rsidRPr="005A7BEF" w:rsidRDefault="00AD4703" w:rsidP="005A7BEF">
            <w:pPr>
              <w:pStyle w:val="TableContents"/>
              <w:snapToGrid w:val="0"/>
              <w:rPr>
                <w:rFonts w:ascii="Arial" w:hAnsi="Arial" w:cs="Arial"/>
                <w:sz w:val="18"/>
                <w:szCs w:val="18"/>
              </w:rPr>
            </w:pPr>
          </w:p>
        </w:tc>
        <w:tc>
          <w:tcPr>
            <w:tcW w:w="2196" w:type="dxa"/>
          </w:tcPr>
          <w:p w14:paraId="0E2E89A3" w14:textId="77777777" w:rsidR="00AD4703" w:rsidRPr="005A7BEF" w:rsidRDefault="00AD4703" w:rsidP="005A7BEF">
            <w:pPr>
              <w:pStyle w:val="TableContents"/>
              <w:snapToGrid w:val="0"/>
              <w:rPr>
                <w:rFonts w:ascii="Arial" w:hAnsi="Arial" w:cs="Arial"/>
                <w:sz w:val="18"/>
                <w:szCs w:val="18"/>
              </w:rPr>
            </w:pPr>
          </w:p>
        </w:tc>
        <w:tc>
          <w:tcPr>
            <w:tcW w:w="2196" w:type="dxa"/>
          </w:tcPr>
          <w:p w14:paraId="2A62F7FA" w14:textId="77777777" w:rsidR="00AD4703" w:rsidRPr="005A7BEF" w:rsidRDefault="00AD4703" w:rsidP="005A7BEF">
            <w:pPr>
              <w:pStyle w:val="TableContents"/>
              <w:snapToGrid w:val="0"/>
              <w:rPr>
                <w:rFonts w:ascii="Arial" w:hAnsi="Arial" w:cs="Arial"/>
                <w:sz w:val="18"/>
                <w:szCs w:val="18"/>
              </w:rPr>
            </w:pPr>
          </w:p>
        </w:tc>
      </w:tr>
      <w:tr w:rsidR="005A7BEF" w:rsidRPr="005A7BEF" w14:paraId="00A8FDF8" w14:textId="77777777" w:rsidTr="00065E02">
        <w:trPr>
          <w:gridAfter w:val="4"/>
          <w:wAfter w:w="15489" w:type="dxa"/>
          <w:trHeight w:val="20"/>
        </w:trPr>
        <w:tc>
          <w:tcPr>
            <w:tcW w:w="2356" w:type="dxa"/>
            <w:vAlign w:val="center"/>
          </w:tcPr>
          <w:p w14:paraId="103A7F2C" w14:textId="23599C01"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 xml:space="preserve">A13. Did you have to pay for consultations for Name?    </w:t>
            </w:r>
            <w:r w:rsidRPr="005A7BEF">
              <w:rPr>
                <w:rFonts w:ascii="Arial" w:hAnsi="Arial" w:cs="Arial"/>
                <w:sz w:val="18"/>
                <w:szCs w:val="18"/>
              </w:rPr>
              <w:t xml:space="preserve">        1. Yes          5. No  &gt;&gt; Ne</w:t>
            </w:r>
            <w:r w:rsidR="00E0516A" w:rsidRPr="005A7BEF">
              <w:rPr>
                <w:rFonts w:ascii="Arial" w:hAnsi="Arial" w:cs="Arial"/>
                <w:sz w:val="18"/>
                <w:szCs w:val="18"/>
              </w:rPr>
              <w:t>x</w:t>
            </w:r>
            <w:r w:rsidRPr="005A7BEF">
              <w:rPr>
                <w:rFonts w:ascii="Arial" w:hAnsi="Arial" w:cs="Arial"/>
                <w:sz w:val="18"/>
                <w:szCs w:val="18"/>
              </w:rPr>
              <w:t>t section.</w:t>
            </w:r>
          </w:p>
        </w:tc>
        <w:tc>
          <w:tcPr>
            <w:tcW w:w="2196" w:type="dxa"/>
          </w:tcPr>
          <w:p w14:paraId="2F2D7189" w14:textId="77777777" w:rsidR="00AD4703" w:rsidRPr="005A7BEF" w:rsidRDefault="00AD4703" w:rsidP="005A7BEF">
            <w:pPr>
              <w:pStyle w:val="TableContents"/>
              <w:snapToGrid w:val="0"/>
              <w:rPr>
                <w:rFonts w:ascii="Arial" w:hAnsi="Arial" w:cs="Arial"/>
                <w:sz w:val="18"/>
                <w:szCs w:val="18"/>
              </w:rPr>
            </w:pPr>
          </w:p>
        </w:tc>
        <w:tc>
          <w:tcPr>
            <w:tcW w:w="2196" w:type="dxa"/>
          </w:tcPr>
          <w:p w14:paraId="7D69513C" w14:textId="77777777" w:rsidR="00AD4703" w:rsidRPr="005A7BEF" w:rsidRDefault="00AD4703" w:rsidP="005A7BEF">
            <w:pPr>
              <w:pStyle w:val="TableContents"/>
              <w:snapToGrid w:val="0"/>
              <w:rPr>
                <w:rFonts w:ascii="Arial" w:hAnsi="Arial" w:cs="Arial"/>
                <w:sz w:val="18"/>
                <w:szCs w:val="18"/>
              </w:rPr>
            </w:pPr>
          </w:p>
        </w:tc>
        <w:tc>
          <w:tcPr>
            <w:tcW w:w="2196" w:type="dxa"/>
          </w:tcPr>
          <w:p w14:paraId="4C5E5B0A" w14:textId="77777777" w:rsidR="00AD4703" w:rsidRPr="005A7BEF" w:rsidRDefault="00AD4703" w:rsidP="005A7BEF">
            <w:pPr>
              <w:pStyle w:val="TableContents"/>
              <w:snapToGrid w:val="0"/>
              <w:rPr>
                <w:rFonts w:ascii="Arial" w:hAnsi="Arial" w:cs="Arial"/>
                <w:sz w:val="18"/>
                <w:szCs w:val="18"/>
              </w:rPr>
            </w:pPr>
          </w:p>
        </w:tc>
        <w:tc>
          <w:tcPr>
            <w:tcW w:w="2196" w:type="dxa"/>
          </w:tcPr>
          <w:p w14:paraId="5AD76C5E" w14:textId="77777777" w:rsidR="00AD4703" w:rsidRPr="005A7BEF" w:rsidRDefault="00AD4703" w:rsidP="005A7BEF">
            <w:pPr>
              <w:pStyle w:val="TableContents"/>
              <w:snapToGrid w:val="0"/>
              <w:rPr>
                <w:rFonts w:ascii="Arial" w:hAnsi="Arial" w:cs="Arial"/>
                <w:sz w:val="18"/>
                <w:szCs w:val="18"/>
              </w:rPr>
            </w:pPr>
          </w:p>
        </w:tc>
        <w:tc>
          <w:tcPr>
            <w:tcW w:w="2196" w:type="dxa"/>
          </w:tcPr>
          <w:p w14:paraId="156534E8" w14:textId="77777777" w:rsidR="00AD4703" w:rsidRPr="005A7BEF" w:rsidRDefault="00AD4703" w:rsidP="005A7BEF">
            <w:pPr>
              <w:pStyle w:val="TableContents"/>
              <w:snapToGrid w:val="0"/>
              <w:rPr>
                <w:rFonts w:ascii="Arial" w:hAnsi="Arial" w:cs="Arial"/>
                <w:sz w:val="18"/>
                <w:szCs w:val="18"/>
              </w:rPr>
            </w:pPr>
          </w:p>
        </w:tc>
      </w:tr>
      <w:tr w:rsidR="005A7BEF" w:rsidRPr="005A7BEF" w14:paraId="6CA84AAB" w14:textId="77777777" w:rsidTr="00065E02">
        <w:trPr>
          <w:gridAfter w:val="4"/>
          <w:wAfter w:w="15489" w:type="dxa"/>
          <w:trHeight w:val="20"/>
        </w:trPr>
        <w:tc>
          <w:tcPr>
            <w:tcW w:w="2356" w:type="dxa"/>
            <w:vAlign w:val="center"/>
          </w:tcPr>
          <w:p w14:paraId="593C1882" w14:textId="77777777" w:rsidR="00AD4703" w:rsidRPr="005A7BEF" w:rsidRDefault="00AD4703" w:rsidP="005A7BEF">
            <w:pPr>
              <w:autoSpaceDE w:val="0"/>
              <w:snapToGrid w:val="0"/>
              <w:rPr>
                <w:rFonts w:ascii="Arial" w:hAnsi="Arial" w:cs="Arial"/>
                <w:sz w:val="18"/>
                <w:szCs w:val="18"/>
              </w:rPr>
            </w:pPr>
            <w:r w:rsidRPr="005A7BEF">
              <w:rPr>
                <w:rFonts w:ascii="Arial" w:hAnsi="Arial" w:cs="Arial"/>
                <w:b/>
                <w:sz w:val="18"/>
                <w:szCs w:val="18"/>
              </w:rPr>
              <w:t xml:space="preserve">A14. How much did you usually pay for one consultation?   </w:t>
            </w:r>
            <w:r w:rsidRPr="005A7BEF">
              <w:rPr>
                <w:rFonts w:ascii="Arial" w:hAnsi="Arial" w:cs="Arial"/>
                <w:sz w:val="18"/>
                <w:szCs w:val="18"/>
              </w:rPr>
              <w:t>1. Amount in GH cedis &amp; pesawas</w:t>
            </w:r>
          </w:p>
        </w:tc>
        <w:tc>
          <w:tcPr>
            <w:tcW w:w="2196" w:type="dxa"/>
          </w:tcPr>
          <w:p w14:paraId="718507AB" w14:textId="77777777" w:rsidR="00AD4703" w:rsidRPr="005A7BEF" w:rsidRDefault="00AD4703" w:rsidP="005A7BEF">
            <w:pPr>
              <w:pStyle w:val="TableContents"/>
              <w:snapToGrid w:val="0"/>
              <w:rPr>
                <w:rFonts w:ascii="Arial" w:hAnsi="Arial" w:cs="Arial"/>
                <w:sz w:val="18"/>
                <w:szCs w:val="18"/>
              </w:rPr>
            </w:pPr>
          </w:p>
        </w:tc>
        <w:tc>
          <w:tcPr>
            <w:tcW w:w="2196" w:type="dxa"/>
          </w:tcPr>
          <w:p w14:paraId="17842029" w14:textId="77777777" w:rsidR="00AD4703" w:rsidRPr="005A7BEF" w:rsidRDefault="00AD4703" w:rsidP="005A7BEF">
            <w:pPr>
              <w:pStyle w:val="TableContents"/>
              <w:snapToGrid w:val="0"/>
              <w:rPr>
                <w:rFonts w:ascii="Arial" w:hAnsi="Arial" w:cs="Arial"/>
                <w:sz w:val="18"/>
                <w:szCs w:val="18"/>
              </w:rPr>
            </w:pPr>
          </w:p>
        </w:tc>
        <w:tc>
          <w:tcPr>
            <w:tcW w:w="2196" w:type="dxa"/>
          </w:tcPr>
          <w:p w14:paraId="42D2943E" w14:textId="77777777" w:rsidR="00AD4703" w:rsidRPr="005A7BEF" w:rsidRDefault="00AD4703" w:rsidP="005A7BEF">
            <w:pPr>
              <w:pStyle w:val="TableContents"/>
              <w:snapToGrid w:val="0"/>
              <w:rPr>
                <w:rFonts w:ascii="Arial" w:hAnsi="Arial" w:cs="Arial"/>
                <w:sz w:val="18"/>
                <w:szCs w:val="18"/>
              </w:rPr>
            </w:pPr>
          </w:p>
        </w:tc>
        <w:tc>
          <w:tcPr>
            <w:tcW w:w="2196" w:type="dxa"/>
          </w:tcPr>
          <w:p w14:paraId="238DF614" w14:textId="77777777" w:rsidR="00AD4703" w:rsidRPr="005A7BEF" w:rsidRDefault="00AD4703" w:rsidP="005A7BEF">
            <w:pPr>
              <w:pStyle w:val="TableContents"/>
              <w:snapToGrid w:val="0"/>
              <w:rPr>
                <w:rFonts w:ascii="Arial" w:hAnsi="Arial" w:cs="Arial"/>
                <w:sz w:val="18"/>
                <w:szCs w:val="18"/>
              </w:rPr>
            </w:pPr>
          </w:p>
        </w:tc>
        <w:tc>
          <w:tcPr>
            <w:tcW w:w="2196" w:type="dxa"/>
          </w:tcPr>
          <w:p w14:paraId="182611CB" w14:textId="77777777" w:rsidR="00AD4703" w:rsidRPr="005A7BEF" w:rsidRDefault="00AD4703" w:rsidP="005A7BEF">
            <w:pPr>
              <w:pStyle w:val="TableContents"/>
              <w:snapToGrid w:val="0"/>
              <w:rPr>
                <w:rFonts w:ascii="Arial" w:hAnsi="Arial" w:cs="Arial"/>
                <w:sz w:val="18"/>
                <w:szCs w:val="18"/>
              </w:rPr>
            </w:pPr>
          </w:p>
        </w:tc>
      </w:tr>
    </w:tbl>
    <w:p w14:paraId="21AFC286" w14:textId="77777777" w:rsidR="00AD4703" w:rsidRPr="005A7BEF" w:rsidRDefault="00AD4703" w:rsidP="005A7BEF">
      <w:pPr>
        <w:rPr>
          <w:rFonts w:ascii="Arial" w:hAnsi="Arial" w:cs="Arial"/>
          <w:sz w:val="18"/>
          <w:szCs w:val="18"/>
        </w:rPr>
      </w:pPr>
      <w:r w:rsidRPr="005A7BEF">
        <w:rPr>
          <w:rFonts w:ascii="Arial" w:hAnsi="Arial" w:cs="Arial"/>
          <w:sz w:val="18"/>
          <w:szCs w:val="18"/>
        </w:rPr>
        <w:t>End if child is less than 5 years old.</w:t>
      </w:r>
    </w:p>
    <w:p w14:paraId="6EC66226" w14:textId="77777777" w:rsidR="00AD4703" w:rsidRPr="005A7BEF" w:rsidRDefault="00AD4703" w:rsidP="005A7BEF">
      <w:pPr>
        <w:rPr>
          <w:rFonts w:ascii="Arial" w:hAnsi="Arial" w:cs="Arial"/>
          <w:sz w:val="16"/>
          <w:szCs w:val="16"/>
        </w:rPr>
      </w:pPr>
    </w:p>
    <w:p w14:paraId="4BB032FB" w14:textId="77777777" w:rsidR="00AD4703" w:rsidRPr="005A7BEF" w:rsidRDefault="00AD4703" w:rsidP="005A7BEF">
      <w:pPr>
        <w:rPr>
          <w:rFonts w:ascii="Arial" w:hAnsi="Arial" w:cs="Arial"/>
          <w:sz w:val="16"/>
          <w:szCs w:val="16"/>
        </w:rPr>
      </w:pPr>
    </w:p>
    <w:p w14:paraId="41A0A5AB" w14:textId="77777777" w:rsidR="00AD4703" w:rsidRPr="005A7BEF" w:rsidRDefault="00AD4703" w:rsidP="005A7BEF">
      <w:pPr>
        <w:rPr>
          <w:rFonts w:ascii="Arial" w:hAnsi="Arial" w:cs="Arial"/>
          <w:b/>
          <w:sz w:val="16"/>
          <w:szCs w:val="16"/>
        </w:rPr>
      </w:pPr>
      <w:bookmarkStart w:id="189" w:name="mathquestions"/>
    </w:p>
    <w:p w14:paraId="4B006CD5" w14:textId="6325079E" w:rsidR="00867340" w:rsidRPr="005A7BEF" w:rsidRDefault="00867340" w:rsidP="005A7BEF">
      <w:pPr>
        <w:rPr>
          <w:rFonts w:ascii="Arial" w:hAnsi="Arial" w:cs="Arial"/>
          <w:b/>
          <w:sz w:val="16"/>
          <w:szCs w:val="16"/>
        </w:rPr>
      </w:pPr>
      <w:r w:rsidRPr="005A7BEF">
        <w:rPr>
          <w:rFonts w:ascii="Arial" w:hAnsi="Arial" w:cs="Arial"/>
          <w:b/>
          <w:sz w:val="16"/>
          <w:szCs w:val="16"/>
        </w:rPr>
        <w:br w:type="page"/>
      </w:r>
    </w:p>
    <w:p w14:paraId="1EA23455" w14:textId="77777777" w:rsidR="00AD4703" w:rsidRPr="005A7BEF" w:rsidRDefault="00AD4703" w:rsidP="005A7BEF">
      <w:pPr>
        <w:jc w:val="center"/>
        <w:rPr>
          <w:rFonts w:ascii="Arial" w:hAnsi="Arial" w:cs="Arial"/>
          <w:b/>
          <w:sz w:val="16"/>
          <w:szCs w:val="16"/>
        </w:rPr>
      </w:pPr>
    </w:p>
    <w:p w14:paraId="4E80CB0D" w14:textId="69079200" w:rsidR="00867340" w:rsidRPr="00B8594E" w:rsidRDefault="00AB121D" w:rsidP="001F73A4">
      <w:pPr>
        <w:pStyle w:val="Heading2"/>
        <w:spacing w:before="0"/>
        <w:rPr>
          <w:rStyle w:val="Hyperlink"/>
          <w:rFonts w:eastAsiaTheme="majorEastAsia"/>
          <w:color w:val="auto"/>
          <w:sz w:val="20"/>
          <w:szCs w:val="20"/>
        </w:rPr>
      </w:pPr>
      <w:bookmarkStart w:id="190" w:name="_Toc516617856"/>
      <w:r>
        <w:rPr>
          <w:rStyle w:val="Hyperlink"/>
          <w:rFonts w:eastAsiaTheme="majorEastAsia"/>
          <w:color w:val="auto"/>
          <w:sz w:val="20"/>
          <w:szCs w:val="20"/>
        </w:rPr>
        <w:t xml:space="preserve">PART </w:t>
      </w:r>
      <w:r w:rsidR="00B8594E" w:rsidRPr="00B8594E">
        <w:rPr>
          <w:rStyle w:val="Hyperlink"/>
          <w:rFonts w:eastAsiaTheme="majorEastAsia"/>
          <w:color w:val="auto"/>
          <w:sz w:val="20"/>
          <w:szCs w:val="20"/>
        </w:rPr>
        <w:t>B. TRUFFA AND WONG PART 2</w:t>
      </w:r>
      <w:bookmarkEnd w:id="190"/>
    </w:p>
    <w:p w14:paraId="6A78E713" w14:textId="2D7531A4" w:rsidR="006B1D17" w:rsidRPr="005A7BEF" w:rsidRDefault="006B1D17" w:rsidP="005A7BEF">
      <w:pPr>
        <w:jc w:val="center"/>
        <w:rPr>
          <w:rFonts w:ascii="Arial" w:hAnsi="Arial" w:cs="Arial"/>
          <w:b/>
          <w:sz w:val="18"/>
          <w:szCs w:val="18"/>
        </w:rPr>
      </w:pPr>
      <w:r w:rsidRPr="005A7BEF">
        <w:rPr>
          <w:rFonts w:ascii="Arial" w:hAnsi="Arial" w:cs="Arial"/>
          <w:b/>
          <w:sz w:val="18"/>
          <w:szCs w:val="18"/>
        </w:rPr>
        <w:t>POST-INTERVENTION</w:t>
      </w:r>
    </w:p>
    <w:p w14:paraId="3B45BA4A" w14:textId="77777777" w:rsidR="006B1D17" w:rsidRPr="005A7BEF" w:rsidRDefault="006B1D17" w:rsidP="005A7BEF">
      <w:pPr>
        <w:rPr>
          <w:rFonts w:ascii="Arial" w:hAnsi="Arial" w:cs="Arial"/>
          <w:b/>
          <w:sz w:val="18"/>
          <w:szCs w:val="18"/>
        </w:rPr>
      </w:pPr>
    </w:p>
    <w:p w14:paraId="7D08826B" w14:textId="77777777" w:rsidR="006B1D17" w:rsidRPr="005A7BEF" w:rsidRDefault="006B1D17" w:rsidP="005A7BEF">
      <w:pPr>
        <w:rPr>
          <w:rFonts w:ascii="Arial" w:hAnsi="Arial" w:cs="Arial"/>
          <w:sz w:val="18"/>
          <w:szCs w:val="18"/>
          <w:u w:val="single"/>
        </w:rPr>
      </w:pPr>
      <w:r w:rsidRPr="005A7BEF">
        <w:rPr>
          <w:rFonts w:ascii="Arial" w:hAnsi="Arial" w:cs="Arial"/>
          <w:sz w:val="18"/>
          <w:szCs w:val="18"/>
          <w:u w:val="single"/>
        </w:rPr>
        <w:t>B.i Parent Interview</w:t>
      </w:r>
    </w:p>
    <w:p w14:paraId="4A804565" w14:textId="77777777" w:rsidR="006B1D17" w:rsidRPr="005A7BEF" w:rsidRDefault="006B1D17" w:rsidP="005A7BEF">
      <w:pPr>
        <w:rPr>
          <w:rFonts w:ascii="Arial" w:hAnsi="Arial" w:cs="Arial"/>
          <w:b/>
          <w:sz w:val="18"/>
          <w:szCs w:val="18"/>
        </w:rPr>
      </w:pPr>
      <w:r w:rsidRPr="005A7BEF">
        <w:rPr>
          <w:rFonts w:ascii="Arial" w:hAnsi="Arial" w:cs="Arial"/>
          <w:b/>
          <w:sz w:val="18"/>
          <w:szCs w:val="18"/>
        </w:rPr>
        <w:t xml:space="preserve">The following questions are asked of each parent of children ages 9 to 18 who are not currently in senior secondary school. Each parent should be interviewed separately. </w:t>
      </w:r>
      <w:r w:rsidRPr="005A7BEF">
        <w:rPr>
          <w:rFonts w:ascii="Arial" w:hAnsi="Arial" w:cs="Arial"/>
          <w:b/>
          <w:i/>
          <w:sz w:val="18"/>
          <w:szCs w:val="18"/>
        </w:rPr>
        <w:t xml:space="preserve">Finish the Parent Interview completely for a single parent before interviewing the next parent. </w:t>
      </w:r>
    </w:p>
    <w:p w14:paraId="35F31DB7" w14:textId="67F4E773" w:rsidR="006B1D17" w:rsidRPr="005A7BEF" w:rsidRDefault="006B1D17" w:rsidP="005A7BEF">
      <w:pPr>
        <w:rPr>
          <w:rFonts w:ascii="Arial" w:hAnsi="Arial" w:cs="Arial"/>
          <w:b/>
          <w:sz w:val="18"/>
          <w:szCs w:val="18"/>
        </w:rPr>
      </w:pPr>
    </w:p>
    <w:p w14:paraId="39600DCE" w14:textId="4030D91F" w:rsidR="00651F22" w:rsidRPr="005A7BEF" w:rsidRDefault="00651F22" w:rsidP="005A7BEF">
      <w:pPr>
        <w:rPr>
          <w:rFonts w:ascii="Arial" w:hAnsi="Arial" w:cs="Arial"/>
          <w:b/>
          <w:sz w:val="18"/>
          <w:szCs w:val="18"/>
        </w:rPr>
      </w:pPr>
      <w:r w:rsidRPr="005A7BEF">
        <w:rPr>
          <w:rFonts w:ascii="Arial" w:hAnsi="Arial" w:cs="Arial"/>
          <w:b/>
          <w:sz w:val="18"/>
          <w:szCs w:val="18"/>
        </w:rPr>
        <w:t>Interviewer: Is [mother’s name] available to be interviewed?</w:t>
      </w:r>
    </w:p>
    <w:p w14:paraId="2D064E68" w14:textId="65FAC4F2" w:rsidR="00651F22" w:rsidRPr="005A7BEF" w:rsidRDefault="00651F22" w:rsidP="005A7BEF">
      <w:pPr>
        <w:rPr>
          <w:rFonts w:ascii="Arial" w:hAnsi="Arial" w:cs="Arial"/>
          <w:b/>
          <w:sz w:val="18"/>
          <w:szCs w:val="18"/>
        </w:rPr>
      </w:pPr>
    </w:p>
    <w:p w14:paraId="37C760B3" w14:textId="07356E87" w:rsidR="00651F22" w:rsidRPr="005A7BEF" w:rsidRDefault="00651F22" w:rsidP="005A7BEF">
      <w:pPr>
        <w:rPr>
          <w:rFonts w:ascii="Arial" w:hAnsi="Arial" w:cs="Arial"/>
          <w:b/>
          <w:sz w:val="18"/>
          <w:szCs w:val="18"/>
        </w:rPr>
      </w:pPr>
      <w:r w:rsidRPr="005A7BEF">
        <w:rPr>
          <w:rFonts w:ascii="Arial" w:hAnsi="Arial" w:cs="Arial"/>
          <w:b/>
          <w:sz w:val="18"/>
          <w:szCs w:val="18"/>
        </w:rPr>
        <w:t>Interviewer: Is [father’s name] available to be interviewed?</w:t>
      </w:r>
    </w:p>
    <w:p w14:paraId="60625799" w14:textId="77777777" w:rsidR="00651F22" w:rsidRPr="005A7BEF" w:rsidRDefault="00651F22" w:rsidP="005A7BEF">
      <w:pPr>
        <w:rPr>
          <w:rFonts w:ascii="Arial" w:hAnsi="Arial" w:cs="Arial"/>
          <w:b/>
          <w:sz w:val="18"/>
          <w:szCs w:val="18"/>
        </w:rPr>
      </w:pPr>
    </w:p>
    <w:p w14:paraId="1EF47BB0" w14:textId="2439D260" w:rsidR="00651F22" w:rsidRPr="005A7BEF" w:rsidRDefault="00651F22" w:rsidP="005A7BEF">
      <w:pPr>
        <w:rPr>
          <w:rFonts w:ascii="Arial" w:hAnsi="Arial" w:cs="Arial"/>
          <w:b/>
          <w:sz w:val="18"/>
          <w:szCs w:val="18"/>
        </w:rPr>
      </w:pPr>
    </w:p>
    <w:p w14:paraId="594872A2" w14:textId="77777777" w:rsidR="00651F22" w:rsidRPr="005A7BEF" w:rsidRDefault="00651F22" w:rsidP="005A7BEF">
      <w:pPr>
        <w:rPr>
          <w:rFonts w:ascii="Arial" w:hAnsi="Arial" w:cs="Arial"/>
          <w:b/>
          <w:sz w:val="18"/>
          <w:szCs w:val="18"/>
        </w:rPr>
      </w:pPr>
    </w:p>
    <w:p w14:paraId="4AC7D025" w14:textId="77777777" w:rsidR="006B1D17" w:rsidRPr="005A7BEF" w:rsidRDefault="006B1D17" w:rsidP="005A7BEF">
      <w:pPr>
        <w:rPr>
          <w:rFonts w:ascii="Arial" w:hAnsi="Arial" w:cs="Arial"/>
          <w:sz w:val="18"/>
          <w:szCs w:val="18"/>
        </w:rPr>
      </w:pPr>
      <w:r w:rsidRPr="005A7BEF">
        <w:rPr>
          <w:rFonts w:ascii="Arial" w:hAnsi="Arial" w:cs="Arial"/>
          <w:b/>
          <w:sz w:val="18"/>
          <w:szCs w:val="18"/>
        </w:rPr>
        <w:t xml:space="preserve">B.i.1. General questions about hypothetical boy or girl to elicit beliefs about labor market opportunities, marital returns to education, and gender roles </w:t>
      </w:r>
    </w:p>
    <w:p w14:paraId="6E88ED09" w14:textId="77777777" w:rsidR="006B1D17" w:rsidRPr="005A7BEF" w:rsidRDefault="006B1D17" w:rsidP="005A7BEF">
      <w:pPr>
        <w:rPr>
          <w:rFonts w:ascii="Arial" w:hAnsi="Arial" w:cs="Arial"/>
          <w:b/>
          <w:sz w:val="18"/>
          <w:szCs w:val="18"/>
        </w:rPr>
      </w:pPr>
      <w:r w:rsidRPr="005A7BEF">
        <w:rPr>
          <w:rFonts w:ascii="Arial" w:hAnsi="Arial" w:cs="Arial"/>
          <w:b/>
          <w:sz w:val="18"/>
          <w:szCs w:val="18"/>
        </w:rPr>
        <w:t xml:space="preserve">Interviewer: The following questions require parent to answer for a </w:t>
      </w:r>
      <w:r w:rsidRPr="005A7BEF">
        <w:rPr>
          <w:rFonts w:ascii="Arial" w:hAnsi="Arial" w:cs="Arial"/>
          <w:b/>
          <w:i/>
          <w:sz w:val="18"/>
          <w:szCs w:val="18"/>
        </w:rPr>
        <w:t xml:space="preserve">hypothetical </w:t>
      </w:r>
      <w:r w:rsidRPr="005A7BEF">
        <w:rPr>
          <w:rFonts w:ascii="Arial" w:hAnsi="Arial" w:cs="Arial"/>
          <w:b/>
          <w:sz w:val="18"/>
          <w:szCs w:val="18"/>
        </w:rPr>
        <w:t>boy and girl.</w:t>
      </w: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92"/>
        <w:gridCol w:w="1648"/>
        <w:gridCol w:w="1642"/>
        <w:gridCol w:w="1642"/>
      </w:tblGrid>
      <w:tr w:rsidR="006B1D17" w:rsidRPr="005A7BEF" w14:paraId="294728F4" w14:textId="77777777" w:rsidTr="00DB6B2C">
        <w:trPr>
          <w:cantSplit/>
          <w:trHeight w:val="629"/>
          <w:tblHeader/>
        </w:trPr>
        <w:tc>
          <w:tcPr>
            <w:tcW w:w="3216" w:type="pct"/>
            <w:shd w:val="clear" w:color="auto" w:fill="A6A6A6" w:themeFill="background1" w:themeFillShade="A6"/>
            <w:vAlign w:val="center"/>
          </w:tcPr>
          <w:p w14:paraId="15FA6B0F"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Person #</w:t>
            </w:r>
          </w:p>
        </w:tc>
        <w:tc>
          <w:tcPr>
            <w:tcW w:w="596" w:type="pct"/>
            <w:shd w:val="clear" w:color="auto" w:fill="A6A6A6" w:themeFill="background1" w:themeFillShade="A6"/>
            <w:vAlign w:val="center"/>
          </w:tcPr>
          <w:p w14:paraId="42E9CA6F"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1</w:t>
            </w:r>
          </w:p>
        </w:tc>
        <w:tc>
          <w:tcPr>
            <w:tcW w:w="594" w:type="pct"/>
            <w:shd w:val="clear" w:color="auto" w:fill="A6A6A6" w:themeFill="background1" w:themeFillShade="A6"/>
            <w:vAlign w:val="center"/>
          </w:tcPr>
          <w:p w14:paraId="1E07CFB4"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2</w:t>
            </w:r>
          </w:p>
        </w:tc>
        <w:tc>
          <w:tcPr>
            <w:tcW w:w="594" w:type="pct"/>
            <w:shd w:val="clear" w:color="auto" w:fill="A6A6A6" w:themeFill="background1" w:themeFillShade="A6"/>
            <w:vAlign w:val="center"/>
          </w:tcPr>
          <w:p w14:paraId="2CB7FBE4"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3</w:t>
            </w:r>
          </w:p>
        </w:tc>
      </w:tr>
      <w:tr w:rsidR="006B1D17" w:rsidRPr="005A7BEF" w14:paraId="1A2136C6" w14:textId="77777777" w:rsidTr="00DB6B2C">
        <w:trPr>
          <w:trHeight w:val="371"/>
        </w:trPr>
        <w:tc>
          <w:tcPr>
            <w:tcW w:w="5000" w:type="pct"/>
            <w:gridSpan w:val="4"/>
          </w:tcPr>
          <w:p w14:paraId="29FAEB4A" w14:textId="77777777" w:rsidR="006B1D17" w:rsidRPr="005A7BEF" w:rsidRDefault="006B1D17" w:rsidP="005A7BEF">
            <w:pPr>
              <w:rPr>
                <w:rFonts w:ascii="Arial" w:hAnsi="Arial" w:cs="Arial"/>
                <w:b/>
                <w:sz w:val="18"/>
                <w:szCs w:val="18"/>
                <w:lang w:val="en-GB"/>
              </w:rPr>
            </w:pPr>
            <w:r w:rsidRPr="005A7BEF">
              <w:rPr>
                <w:rFonts w:ascii="Arial" w:hAnsi="Arial" w:cs="Arial"/>
                <w:b/>
                <w:sz w:val="18"/>
                <w:szCs w:val="18"/>
              </w:rPr>
              <w:t>Beliefs about Labor Market Opportunities</w:t>
            </w:r>
          </w:p>
        </w:tc>
      </w:tr>
      <w:tr w:rsidR="006B1D17" w:rsidRPr="005A7BEF" w14:paraId="6A3829B0" w14:textId="77777777" w:rsidTr="00DB6B2C">
        <w:trPr>
          <w:trHeight w:val="371"/>
        </w:trPr>
        <w:tc>
          <w:tcPr>
            <w:tcW w:w="5000" w:type="pct"/>
            <w:gridSpan w:val="4"/>
          </w:tcPr>
          <w:p w14:paraId="073F08F3" w14:textId="77777777" w:rsidR="006B1D17" w:rsidRPr="005A7BEF" w:rsidRDefault="006B1D17" w:rsidP="005A7BEF">
            <w:pPr>
              <w:rPr>
                <w:rFonts w:ascii="Arial" w:hAnsi="Arial" w:cs="Arial"/>
                <w:sz w:val="18"/>
                <w:szCs w:val="18"/>
              </w:rPr>
            </w:pPr>
            <w:r w:rsidRPr="005A7BEF">
              <w:rPr>
                <w:rFonts w:ascii="Arial" w:hAnsi="Arial" w:cs="Arial"/>
                <w:sz w:val="18"/>
                <w:szCs w:val="18"/>
              </w:rPr>
              <w:t>B1. Suppose that a boy age 25 is working full-time. Select his likely earnings depending on the following fields of study. Please choose the best response:</w:t>
            </w:r>
          </w:p>
          <w:p w14:paraId="1846FC8A" w14:textId="77777777" w:rsidR="006B1D17" w:rsidRPr="005A7BEF" w:rsidRDefault="006B1D17" w:rsidP="005A7BEF">
            <w:pPr>
              <w:rPr>
                <w:rFonts w:ascii="Arial" w:hAnsi="Arial" w:cs="Arial"/>
                <w:sz w:val="18"/>
                <w:szCs w:val="18"/>
                <w:lang w:val="en-GB"/>
              </w:rPr>
            </w:pPr>
          </w:p>
          <w:p w14:paraId="7652FEB0"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&lt;500 GHS per month</w:t>
            </w:r>
          </w:p>
          <w:p w14:paraId="6901ADDB"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500-1000 GHS per month</w:t>
            </w:r>
          </w:p>
          <w:p w14:paraId="00779795"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1000-1500 GHS per month</w:t>
            </w:r>
          </w:p>
          <w:p w14:paraId="06FEED9F"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1500-2000 GHS per month</w:t>
            </w:r>
          </w:p>
          <w:p w14:paraId="7CEEB2F8"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&gt;2000 GHS per month</w:t>
            </w:r>
          </w:p>
          <w:p w14:paraId="6C54C100" w14:textId="77777777" w:rsidR="006B1D17" w:rsidRPr="005A7BEF" w:rsidRDefault="006B1D17" w:rsidP="005A7BEF">
            <w:pPr>
              <w:rPr>
                <w:rFonts w:ascii="Arial" w:hAnsi="Arial" w:cs="Arial"/>
                <w:sz w:val="18"/>
                <w:szCs w:val="18"/>
              </w:rPr>
            </w:pPr>
          </w:p>
          <w:p w14:paraId="0A7D0AA0" w14:textId="77777777" w:rsidR="006B1D17" w:rsidRPr="005A7BEF" w:rsidRDefault="006B1D17" w:rsidP="005A7BEF">
            <w:pPr>
              <w:jc w:val="center"/>
              <w:rPr>
                <w:rFonts w:ascii="Arial" w:hAnsi="Arial" w:cs="Arial"/>
                <w:sz w:val="18"/>
                <w:szCs w:val="18"/>
                <w:lang w:val="en-GB"/>
              </w:rPr>
            </w:pPr>
          </w:p>
          <w:p w14:paraId="7A0D45B5" w14:textId="77777777" w:rsidR="006B1D17" w:rsidRPr="005A7BEF" w:rsidRDefault="006B1D17" w:rsidP="005A7BEF">
            <w:pPr>
              <w:rPr>
                <w:rFonts w:ascii="Arial" w:hAnsi="Arial" w:cs="Arial"/>
                <w:sz w:val="18"/>
                <w:szCs w:val="18"/>
                <w:lang w:val="en-GB"/>
              </w:rPr>
            </w:pPr>
          </w:p>
        </w:tc>
      </w:tr>
      <w:tr w:rsidR="006B1D17" w:rsidRPr="005A7BEF" w14:paraId="115D88A3" w14:textId="77777777" w:rsidTr="00DB6B2C">
        <w:trPr>
          <w:trHeight w:val="371"/>
        </w:trPr>
        <w:tc>
          <w:tcPr>
            <w:tcW w:w="3216" w:type="pct"/>
            <w:vAlign w:val="bottom"/>
          </w:tcPr>
          <w:p w14:paraId="07A42560"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B1a. He completed secondary school by studying a math intensive field such as general science.</w:t>
            </w:r>
          </w:p>
        </w:tc>
        <w:tc>
          <w:tcPr>
            <w:tcW w:w="596" w:type="pct"/>
            <w:vAlign w:val="center"/>
          </w:tcPr>
          <w:p w14:paraId="3F3A7E96" w14:textId="77777777" w:rsidR="006B1D17" w:rsidRPr="005A7BEF" w:rsidRDefault="006B1D17" w:rsidP="005A7BEF">
            <w:pPr>
              <w:rPr>
                <w:rFonts w:ascii="Arial" w:hAnsi="Arial" w:cs="Arial"/>
                <w:b/>
                <w:sz w:val="18"/>
                <w:szCs w:val="18"/>
                <w:lang w:val="en-GB"/>
              </w:rPr>
            </w:pPr>
          </w:p>
        </w:tc>
        <w:tc>
          <w:tcPr>
            <w:tcW w:w="594" w:type="pct"/>
            <w:vAlign w:val="center"/>
          </w:tcPr>
          <w:p w14:paraId="4217088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8ADDF56" w14:textId="77777777" w:rsidR="006B1D17" w:rsidRPr="005A7BEF" w:rsidRDefault="006B1D17" w:rsidP="005A7BEF">
            <w:pPr>
              <w:jc w:val="center"/>
              <w:rPr>
                <w:rFonts w:ascii="Arial" w:hAnsi="Arial" w:cs="Arial"/>
                <w:b/>
                <w:sz w:val="18"/>
                <w:szCs w:val="18"/>
                <w:lang w:val="en-GB"/>
              </w:rPr>
            </w:pPr>
          </w:p>
        </w:tc>
      </w:tr>
      <w:tr w:rsidR="006B1D17" w:rsidRPr="005A7BEF" w14:paraId="65E2CDAE" w14:textId="77777777" w:rsidTr="00DB6B2C">
        <w:trPr>
          <w:trHeight w:val="371"/>
        </w:trPr>
        <w:tc>
          <w:tcPr>
            <w:tcW w:w="3216" w:type="pct"/>
            <w:vAlign w:val="bottom"/>
          </w:tcPr>
          <w:p w14:paraId="4C4F9700"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B1b. He completed secondary school by studying a non-math intensive field such as home economics.</w:t>
            </w:r>
          </w:p>
        </w:tc>
        <w:tc>
          <w:tcPr>
            <w:tcW w:w="596" w:type="pct"/>
            <w:vAlign w:val="center"/>
          </w:tcPr>
          <w:p w14:paraId="2460C746" w14:textId="77777777" w:rsidR="006B1D17" w:rsidRPr="005A7BEF" w:rsidRDefault="006B1D17" w:rsidP="005A7BEF">
            <w:pPr>
              <w:rPr>
                <w:rFonts w:ascii="Arial" w:hAnsi="Arial" w:cs="Arial"/>
                <w:b/>
                <w:sz w:val="18"/>
                <w:szCs w:val="18"/>
                <w:lang w:val="en-GB"/>
              </w:rPr>
            </w:pPr>
          </w:p>
        </w:tc>
        <w:tc>
          <w:tcPr>
            <w:tcW w:w="594" w:type="pct"/>
            <w:vAlign w:val="center"/>
          </w:tcPr>
          <w:p w14:paraId="2FC98DF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25805C9" w14:textId="77777777" w:rsidR="006B1D17" w:rsidRPr="005A7BEF" w:rsidRDefault="006B1D17" w:rsidP="005A7BEF">
            <w:pPr>
              <w:jc w:val="center"/>
              <w:rPr>
                <w:rFonts w:ascii="Arial" w:hAnsi="Arial" w:cs="Arial"/>
                <w:b/>
                <w:sz w:val="18"/>
                <w:szCs w:val="18"/>
                <w:lang w:val="en-GB"/>
              </w:rPr>
            </w:pPr>
          </w:p>
        </w:tc>
      </w:tr>
      <w:tr w:rsidR="006B1D17" w:rsidRPr="005A7BEF" w14:paraId="3875B9E8" w14:textId="77777777" w:rsidTr="00DB6B2C">
        <w:trPr>
          <w:trHeight w:val="371"/>
        </w:trPr>
        <w:tc>
          <w:tcPr>
            <w:tcW w:w="3216" w:type="pct"/>
            <w:vAlign w:val="bottom"/>
          </w:tcPr>
          <w:p w14:paraId="48F967FF"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B1c. He did not attend any secondary school.</w:t>
            </w:r>
          </w:p>
        </w:tc>
        <w:tc>
          <w:tcPr>
            <w:tcW w:w="596" w:type="pct"/>
            <w:vAlign w:val="center"/>
          </w:tcPr>
          <w:p w14:paraId="23178F09" w14:textId="77777777" w:rsidR="006B1D17" w:rsidRPr="005A7BEF" w:rsidRDefault="006B1D17" w:rsidP="005A7BEF">
            <w:pPr>
              <w:rPr>
                <w:rFonts w:ascii="Arial" w:hAnsi="Arial" w:cs="Arial"/>
                <w:b/>
                <w:sz w:val="18"/>
                <w:szCs w:val="18"/>
                <w:lang w:val="en-GB"/>
              </w:rPr>
            </w:pPr>
          </w:p>
        </w:tc>
        <w:tc>
          <w:tcPr>
            <w:tcW w:w="594" w:type="pct"/>
            <w:vAlign w:val="center"/>
          </w:tcPr>
          <w:p w14:paraId="59D7073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93D8721" w14:textId="77777777" w:rsidR="006B1D17" w:rsidRPr="005A7BEF" w:rsidRDefault="006B1D17" w:rsidP="005A7BEF">
            <w:pPr>
              <w:jc w:val="center"/>
              <w:rPr>
                <w:rFonts w:ascii="Arial" w:hAnsi="Arial" w:cs="Arial"/>
                <w:b/>
                <w:sz w:val="18"/>
                <w:szCs w:val="18"/>
                <w:lang w:val="en-GB"/>
              </w:rPr>
            </w:pPr>
          </w:p>
        </w:tc>
      </w:tr>
      <w:tr w:rsidR="006B1D17" w:rsidRPr="005A7BEF" w14:paraId="33E7CAAF" w14:textId="77777777" w:rsidTr="00DB6B2C">
        <w:trPr>
          <w:trHeight w:val="371"/>
        </w:trPr>
        <w:tc>
          <w:tcPr>
            <w:tcW w:w="5000" w:type="pct"/>
            <w:gridSpan w:val="4"/>
          </w:tcPr>
          <w:p w14:paraId="1769C69C" w14:textId="77777777" w:rsidR="006B1D17" w:rsidRPr="005A7BEF" w:rsidRDefault="006B1D17" w:rsidP="005A7BEF">
            <w:pPr>
              <w:rPr>
                <w:rFonts w:ascii="Arial" w:hAnsi="Arial" w:cs="Arial"/>
                <w:sz w:val="18"/>
                <w:szCs w:val="18"/>
              </w:rPr>
            </w:pPr>
            <w:r w:rsidRPr="005A7BEF">
              <w:rPr>
                <w:rFonts w:ascii="Arial" w:hAnsi="Arial" w:cs="Arial"/>
                <w:sz w:val="18"/>
                <w:szCs w:val="18"/>
              </w:rPr>
              <w:t>B2. Suppose that a girl age 25 is working full-time. Select her likely earnings depending on the following fields of study. Please choose the best response:</w:t>
            </w:r>
          </w:p>
          <w:p w14:paraId="4FF51388" w14:textId="77777777" w:rsidR="006B1D17" w:rsidRPr="005A7BEF" w:rsidRDefault="006B1D17" w:rsidP="005A7BEF">
            <w:pPr>
              <w:rPr>
                <w:rFonts w:ascii="Arial" w:hAnsi="Arial" w:cs="Arial"/>
                <w:sz w:val="18"/>
                <w:szCs w:val="18"/>
              </w:rPr>
            </w:pPr>
          </w:p>
          <w:p w14:paraId="07FB1F7A"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&lt;500 GHS per month</w:t>
            </w:r>
          </w:p>
          <w:p w14:paraId="47F34158"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lastRenderedPageBreak/>
              <w:t>500-1000 GHS per month</w:t>
            </w:r>
          </w:p>
          <w:p w14:paraId="5A1EA562"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1000-1500 GHS per month</w:t>
            </w:r>
          </w:p>
          <w:p w14:paraId="64BB8754"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1500-2000 GHS per month</w:t>
            </w:r>
          </w:p>
          <w:p w14:paraId="09437C7B"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&gt;2000 GHS per month</w:t>
            </w:r>
          </w:p>
          <w:p w14:paraId="7D0B41CA" w14:textId="77777777" w:rsidR="006B1D17" w:rsidRPr="005A7BEF" w:rsidRDefault="006B1D17" w:rsidP="005A7BEF">
            <w:pPr>
              <w:jc w:val="center"/>
              <w:rPr>
                <w:rFonts w:ascii="Arial" w:hAnsi="Arial" w:cs="Arial"/>
                <w:b/>
                <w:sz w:val="18"/>
                <w:szCs w:val="18"/>
                <w:lang w:val="en-GB"/>
              </w:rPr>
            </w:pPr>
          </w:p>
        </w:tc>
      </w:tr>
      <w:tr w:rsidR="006B1D17" w:rsidRPr="005A7BEF" w14:paraId="15F582B8" w14:textId="77777777" w:rsidTr="00DB6B2C">
        <w:trPr>
          <w:trHeight w:val="371"/>
        </w:trPr>
        <w:tc>
          <w:tcPr>
            <w:tcW w:w="3216" w:type="pct"/>
            <w:vAlign w:val="bottom"/>
          </w:tcPr>
          <w:p w14:paraId="5E576F6B"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lastRenderedPageBreak/>
              <w:t>B2a. She completed secondary school by studying a math intensive field such as general science.</w:t>
            </w:r>
          </w:p>
        </w:tc>
        <w:tc>
          <w:tcPr>
            <w:tcW w:w="596" w:type="pct"/>
            <w:vAlign w:val="center"/>
          </w:tcPr>
          <w:p w14:paraId="5B5A3F86" w14:textId="77777777" w:rsidR="006B1D17" w:rsidRPr="005A7BEF" w:rsidRDefault="006B1D17" w:rsidP="005A7BEF">
            <w:pPr>
              <w:rPr>
                <w:rFonts w:ascii="Arial" w:hAnsi="Arial" w:cs="Arial"/>
                <w:b/>
                <w:sz w:val="18"/>
                <w:szCs w:val="18"/>
                <w:lang w:val="en-GB"/>
              </w:rPr>
            </w:pPr>
          </w:p>
        </w:tc>
        <w:tc>
          <w:tcPr>
            <w:tcW w:w="594" w:type="pct"/>
            <w:vAlign w:val="center"/>
          </w:tcPr>
          <w:p w14:paraId="3043E7D9"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8224673" w14:textId="77777777" w:rsidR="006B1D17" w:rsidRPr="005A7BEF" w:rsidRDefault="006B1D17" w:rsidP="005A7BEF">
            <w:pPr>
              <w:jc w:val="center"/>
              <w:rPr>
                <w:rFonts w:ascii="Arial" w:hAnsi="Arial" w:cs="Arial"/>
                <w:b/>
                <w:sz w:val="18"/>
                <w:szCs w:val="18"/>
                <w:lang w:val="en-GB"/>
              </w:rPr>
            </w:pPr>
          </w:p>
        </w:tc>
      </w:tr>
      <w:tr w:rsidR="006B1D17" w:rsidRPr="005A7BEF" w14:paraId="2CE7B367" w14:textId="77777777" w:rsidTr="00DB6B2C">
        <w:trPr>
          <w:trHeight w:val="371"/>
        </w:trPr>
        <w:tc>
          <w:tcPr>
            <w:tcW w:w="3216" w:type="pct"/>
            <w:vAlign w:val="bottom"/>
          </w:tcPr>
          <w:p w14:paraId="06A497A0"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B2b. She completed secondary school by studying a non-math intensive field such as home economics.</w:t>
            </w:r>
          </w:p>
        </w:tc>
        <w:tc>
          <w:tcPr>
            <w:tcW w:w="596" w:type="pct"/>
            <w:vAlign w:val="center"/>
          </w:tcPr>
          <w:p w14:paraId="7359933D" w14:textId="77777777" w:rsidR="006B1D17" w:rsidRPr="005A7BEF" w:rsidRDefault="006B1D17" w:rsidP="005A7BEF">
            <w:pPr>
              <w:rPr>
                <w:rFonts w:ascii="Arial" w:hAnsi="Arial" w:cs="Arial"/>
                <w:b/>
                <w:sz w:val="18"/>
                <w:szCs w:val="18"/>
                <w:lang w:val="en-GB"/>
              </w:rPr>
            </w:pPr>
          </w:p>
        </w:tc>
        <w:tc>
          <w:tcPr>
            <w:tcW w:w="594" w:type="pct"/>
            <w:vAlign w:val="center"/>
          </w:tcPr>
          <w:p w14:paraId="4E727B41"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8EF3C44" w14:textId="77777777" w:rsidR="006B1D17" w:rsidRPr="005A7BEF" w:rsidRDefault="006B1D17" w:rsidP="005A7BEF">
            <w:pPr>
              <w:jc w:val="center"/>
              <w:rPr>
                <w:rFonts w:ascii="Arial" w:hAnsi="Arial" w:cs="Arial"/>
                <w:b/>
                <w:sz w:val="18"/>
                <w:szCs w:val="18"/>
                <w:lang w:val="en-GB"/>
              </w:rPr>
            </w:pPr>
          </w:p>
        </w:tc>
      </w:tr>
      <w:tr w:rsidR="006B1D17" w:rsidRPr="005A7BEF" w14:paraId="2BAD2B92" w14:textId="77777777" w:rsidTr="00DB6B2C">
        <w:trPr>
          <w:trHeight w:val="371"/>
        </w:trPr>
        <w:tc>
          <w:tcPr>
            <w:tcW w:w="3216" w:type="pct"/>
            <w:vAlign w:val="bottom"/>
          </w:tcPr>
          <w:p w14:paraId="4FDA40D2"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B2c. She did not attend any secondary school.</w:t>
            </w:r>
          </w:p>
        </w:tc>
        <w:tc>
          <w:tcPr>
            <w:tcW w:w="596" w:type="pct"/>
            <w:vAlign w:val="center"/>
          </w:tcPr>
          <w:p w14:paraId="02F5A04B" w14:textId="77777777" w:rsidR="006B1D17" w:rsidRPr="005A7BEF" w:rsidRDefault="006B1D17" w:rsidP="005A7BEF">
            <w:pPr>
              <w:rPr>
                <w:rFonts w:ascii="Arial" w:hAnsi="Arial" w:cs="Arial"/>
                <w:b/>
                <w:sz w:val="18"/>
                <w:szCs w:val="18"/>
                <w:lang w:val="en-GB"/>
              </w:rPr>
            </w:pPr>
          </w:p>
        </w:tc>
        <w:tc>
          <w:tcPr>
            <w:tcW w:w="594" w:type="pct"/>
            <w:vAlign w:val="center"/>
          </w:tcPr>
          <w:p w14:paraId="24131538"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B21D320" w14:textId="77777777" w:rsidR="006B1D17" w:rsidRPr="005A7BEF" w:rsidRDefault="006B1D17" w:rsidP="005A7BEF">
            <w:pPr>
              <w:jc w:val="center"/>
              <w:rPr>
                <w:rFonts w:ascii="Arial" w:hAnsi="Arial" w:cs="Arial"/>
                <w:b/>
                <w:sz w:val="18"/>
                <w:szCs w:val="18"/>
                <w:lang w:val="en-GB"/>
              </w:rPr>
            </w:pPr>
          </w:p>
        </w:tc>
      </w:tr>
      <w:tr w:rsidR="006B1D17" w:rsidRPr="005A7BEF" w14:paraId="328E5896" w14:textId="77777777" w:rsidTr="00DB6B2C">
        <w:trPr>
          <w:trHeight w:val="371"/>
        </w:trPr>
        <w:tc>
          <w:tcPr>
            <w:tcW w:w="3216" w:type="pct"/>
          </w:tcPr>
          <w:p w14:paraId="2D6D5BAE" w14:textId="77777777" w:rsidR="006B1D17" w:rsidRPr="005A7BEF" w:rsidRDefault="006B1D17" w:rsidP="005A7BEF">
            <w:pPr>
              <w:rPr>
                <w:rFonts w:ascii="Arial" w:hAnsi="Arial" w:cs="Arial"/>
                <w:sz w:val="18"/>
                <w:szCs w:val="18"/>
              </w:rPr>
            </w:pPr>
            <w:r w:rsidRPr="005A7BEF">
              <w:rPr>
                <w:rFonts w:ascii="Arial" w:hAnsi="Arial" w:cs="Arial"/>
                <w:sz w:val="18"/>
                <w:szCs w:val="18"/>
              </w:rPr>
              <w:t>B3. Suppose that a boy is in search of a job. Select how likely he is to have a successful career depending on the following fields of study.</w:t>
            </w:r>
            <w:r w:rsidRPr="005A7BEF" w:rsidDel="00F3570F">
              <w:rPr>
                <w:rFonts w:ascii="Arial" w:hAnsi="Arial" w:cs="Arial"/>
                <w:sz w:val="18"/>
                <w:szCs w:val="18"/>
              </w:rPr>
              <w:t xml:space="preserve"> </w:t>
            </w:r>
            <w:r w:rsidRPr="005A7BEF">
              <w:rPr>
                <w:rFonts w:ascii="Arial" w:hAnsi="Arial" w:cs="Arial"/>
                <w:sz w:val="18"/>
                <w:szCs w:val="18"/>
              </w:rPr>
              <w:t>For the following fields of study, please choose the best response.</w:t>
            </w:r>
          </w:p>
          <w:p w14:paraId="5762DB4E" w14:textId="77777777" w:rsidR="006B1D17" w:rsidRPr="005A7BEF" w:rsidRDefault="006B1D17" w:rsidP="005A7BEF">
            <w:pPr>
              <w:rPr>
                <w:rFonts w:ascii="Arial" w:hAnsi="Arial" w:cs="Arial"/>
                <w:sz w:val="18"/>
                <w:szCs w:val="18"/>
              </w:rPr>
            </w:pPr>
          </w:p>
          <w:p w14:paraId="068428EA" w14:textId="77777777" w:rsidR="006B1D17" w:rsidRPr="005A7BEF" w:rsidRDefault="006B1D17" w:rsidP="005A7BEF">
            <w:pPr>
              <w:rPr>
                <w:rFonts w:ascii="Arial" w:hAnsi="Arial" w:cs="Arial"/>
                <w:sz w:val="18"/>
                <w:szCs w:val="18"/>
              </w:rPr>
            </w:pPr>
            <w:r w:rsidRPr="005A7BEF">
              <w:rPr>
                <w:rFonts w:ascii="Arial" w:hAnsi="Arial" w:cs="Arial"/>
                <w:sz w:val="18"/>
                <w:szCs w:val="18"/>
              </w:rPr>
              <w:t>Absolutely Likely</w:t>
            </w:r>
          </w:p>
          <w:p w14:paraId="172249DD"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Likely</w:t>
            </w:r>
          </w:p>
          <w:p w14:paraId="1978673F"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Not Likely</w:t>
            </w:r>
          </w:p>
          <w:p w14:paraId="3B1DAC10"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Absolutely Not Likely</w:t>
            </w:r>
          </w:p>
          <w:p w14:paraId="7C5EA2EC"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Don’t Know</w:t>
            </w:r>
          </w:p>
          <w:p w14:paraId="559D3204" w14:textId="77777777" w:rsidR="006B1D17" w:rsidRPr="005A7BEF" w:rsidRDefault="006B1D17" w:rsidP="005A7BEF">
            <w:pPr>
              <w:rPr>
                <w:rFonts w:ascii="Arial" w:hAnsi="Arial" w:cs="Arial"/>
                <w:sz w:val="18"/>
                <w:szCs w:val="18"/>
              </w:rPr>
            </w:pPr>
          </w:p>
          <w:p w14:paraId="0A94AE14" w14:textId="77777777" w:rsidR="006B1D17" w:rsidRPr="005A7BEF" w:rsidRDefault="006B1D17" w:rsidP="005A7BEF">
            <w:pPr>
              <w:rPr>
                <w:rFonts w:ascii="Arial" w:hAnsi="Arial" w:cs="Arial"/>
                <w:sz w:val="18"/>
                <w:szCs w:val="18"/>
              </w:rPr>
            </w:pPr>
          </w:p>
        </w:tc>
        <w:tc>
          <w:tcPr>
            <w:tcW w:w="596" w:type="pct"/>
            <w:vAlign w:val="center"/>
          </w:tcPr>
          <w:p w14:paraId="04E6FAF4" w14:textId="77777777" w:rsidR="006B1D17" w:rsidRPr="005A7BEF" w:rsidRDefault="006B1D17" w:rsidP="005A7BEF">
            <w:pPr>
              <w:jc w:val="center"/>
              <w:rPr>
                <w:rStyle w:val="CommentReference"/>
                <w:rFonts w:ascii="Arial" w:hAnsi="Arial" w:cs="Arial"/>
                <w:sz w:val="18"/>
                <w:szCs w:val="18"/>
              </w:rPr>
            </w:pPr>
          </w:p>
        </w:tc>
        <w:tc>
          <w:tcPr>
            <w:tcW w:w="594" w:type="pct"/>
            <w:vAlign w:val="center"/>
          </w:tcPr>
          <w:p w14:paraId="2C361345"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18E137C" w14:textId="77777777" w:rsidR="006B1D17" w:rsidRPr="005A7BEF" w:rsidRDefault="006B1D17" w:rsidP="005A7BEF">
            <w:pPr>
              <w:jc w:val="center"/>
              <w:rPr>
                <w:rFonts w:ascii="Arial" w:hAnsi="Arial" w:cs="Arial"/>
                <w:b/>
                <w:sz w:val="18"/>
                <w:szCs w:val="18"/>
                <w:lang w:val="en-GB"/>
              </w:rPr>
            </w:pPr>
          </w:p>
        </w:tc>
      </w:tr>
      <w:tr w:rsidR="006B1D17" w:rsidRPr="005A7BEF" w14:paraId="63DF94DD" w14:textId="77777777" w:rsidTr="00DB6B2C">
        <w:trPr>
          <w:trHeight w:val="371"/>
        </w:trPr>
        <w:tc>
          <w:tcPr>
            <w:tcW w:w="3216" w:type="pct"/>
            <w:vAlign w:val="bottom"/>
          </w:tcPr>
          <w:p w14:paraId="19E9327C"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B3a. He completed secondary school by studying a math intensive field such as general science.</w:t>
            </w:r>
          </w:p>
        </w:tc>
        <w:tc>
          <w:tcPr>
            <w:tcW w:w="596" w:type="pct"/>
            <w:vAlign w:val="center"/>
          </w:tcPr>
          <w:p w14:paraId="2242772C" w14:textId="77777777" w:rsidR="006B1D17" w:rsidRPr="005A7BEF" w:rsidRDefault="006B1D17" w:rsidP="005A7BEF">
            <w:pPr>
              <w:rPr>
                <w:rStyle w:val="CommentReference"/>
                <w:rFonts w:ascii="Arial" w:hAnsi="Arial" w:cs="Arial"/>
                <w:sz w:val="18"/>
                <w:szCs w:val="18"/>
              </w:rPr>
            </w:pPr>
          </w:p>
        </w:tc>
        <w:tc>
          <w:tcPr>
            <w:tcW w:w="594" w:type="pct"/>
            <w:vAlign w:val="center"/>
          </w:tcPr>
          <w:p w14:paraId="6AE28855"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F950B4F" w14:textId="77777777" w:rsidR="006B1D17" w:rsidRPr="005A7BEF" w:rsidRDefault="006B1D17" w:rsidP="005A7BEF">
            <w:pPr>
              <w:jc w:val="center"/>
              <w:rPr>
                <w:rFonts w:ascii="Arial" w:hAnsi="Arial" w:cs="Arial"/>
                <w:b/>
                <w:sz w:val="18"/>
                <w:szCs w:val="18"/>
                <w:lang w:val="en-GB"/>
              </w:rPr>
            </w:pPr>
          </w:p>
        </w:tc>
      </w:tr>
      <w:tr w:rsidR="006B1D17" w:rsidRPr="005A7BEF" w14:paraId="43F1C512" w14:textId="77777777" w:rsidTr="00DB6B2C">
        <w:trPr>
          <w:trHeight w:val="371"/>
        </w:trPr>
        <w:tc>
          <w:tcPr>
            <w:tcW w:w="3216" w:type="pct"/>
            <w:vAlign w:val="bottom"/>
          </w:tcPr>
          <w:p w14:paraId="135EC0D9"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B3b. He completed secondary school by studying a non-math intensive field such as home economics.</w:t>
            </w:r>
          </w:p>
        </w:tc>
        <w:tc>
          <w:tcPr>
            <w:tcW w:w="596" w:type="pct"/>
            <w:vAlign w:val="center"/>
          </w:tcPr>
          <w:p w14:paraId="35190126" w14:textId="77777777" w:rsidR="006B1D17" w:rsidRPr="005A7BEF" w:rsidRDefault="006B1D17" w:rsidP="005A7BEF">
            <w:pPr>
              <w:rPr>
                <w:rStyle w:val="CommentReference"/>
                <w:rFonts w:ascii="Arial" w:hAnsi="Arial" w:cs="Arial"/>
                <w:sz w:val="18"/>
                <w:szCs w:val="18"/>
              </w:rPr>
            </w:pPr>
          </w:p>
        </w:tc>
        <w:tc>
          <w:tcPr>
            <w:tcW w:w="594" w:type="pct"/>
            <w:vAlign w:val="center"/>
          </w:tcPr>
          <w:p w14:paraId="1B4DF11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827A501" w14:textId="77777777" w:rsidR="006B1D17" w:rsidRPr="005A7BEF" w:rsidRDefault="006B1D17" w:rsidP="005A7BEF">
            <w:pPr>
              <w:jc w:val="center"/>
              <w:rPr>
                <w:rFonts w:ascii="Arial" w:hAnsi="Arial" w:cs="Arial"/>
                <w:b/>
                <w:sz w:val="18"/>
                <w:szCs w:val="18"/>
                <w:lang w:val="en-GB"/>
              </w:rPr>
            </w:pPr>
          </w:p>
        </w:tc>
      </w:tr>
      <w:tr w:rsidR="006B1D17" w:rsidRPr="005A7BEF" w14:paraId="038A8241" w14:textId="77777777" w:rsidTr="00DB6B2C">
        <w:trPr>
          <w:trHeight w:val="371"/>
        </w:trPr>
        <w:tc>
          <w:tcPr>
            <w:tcW w:w="3216" w:type="pct"/>
            <w:vAlign w:val="bottom"/>
          </w:tcPr>
          <w:p w14:paraId="2D2215BD"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B3c. He did not attend any secondary school.</w:t>
            </w:r>
          </w:p>
        </w:tc>
        <w:tc>
          <w:tcPr>
            <w:tcW w:w="596" w:type="pct"/>
            <w:vAlign w:val="center"/>
          </w:tcPr>
          <w:p w14:paraId="0FA8B11B" w14:textId="77777777" w:rsidR="006B1D17" w:rsidRPr="005A7BEF" w:rsidRDefault="006B1D17" w:rsidP="005A7BEF">
            <w:pPr>
              <w:rPr>
                <w:rStyle w:val="CommentReference"/>
                <w:rFonts w:ascii="Arial" w:hAnsi="Arial" w:cs="Arial"/>
                <w:sz w:val="18"/>
                <w:szCs w:val="18"/>
              </w:rPr>
            </w:pPr>
          </w:p>
        </w:tc>
        <w:tc>
          <w:tcPr>
            <w:tcW w:w="594" w:type="pct"/>
            <w:vAlign w:val="center"/>
          </w:tcPr>
          <w:p w14:paraId="559F0A2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156A1D0" w14:textId="77777777" w:rsidR="006B1D17" w:rsidRPr="005A7BEF" w:rsidRDefault="006B1D17" w:rsidP="005A7BEF">
            <w:pPr>
              <w:jc w:val="center"/>
              <w:rPr>
                <w:rFonts w:ascii="Arial" w:hAnsi="Arial" w:cs="Arial"/>
                <w:b/>
                <w:sz w:val="18"/>
                <w:szCs w:val="18"/>
                <w:lang w:val="en-GB"/>
              </w:rPr>
            </w:pPr>
          </w:p>
        </w:tc>
      </w:tr>
      <w:tr w:rsidR="006B1D17" w:rsidRPr="005A7BEF" w14:paraId="33A9C878" w14:textId="77777777" w:rsidTr="00DB6B2C">
        <w:trPr>
          <w:trHeight w:val="371"/>
        </w:trPr>
        <w:tc>
          <w:tcPr>
            <w:tcW w:w="5000" w:type="pct"/>
            <w:gridSpan w:val="4"/>
          </w:tcPr>
          <w:p w14:paraId="73B3BB58"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B4. Suppose that a girl is in search of a job. Select how likely she is to have a successful career depending on the following fields of study. For the following fields of study, please choose the best response: </w:t>
            </w:r>
          </w:p>
          <w:p w14:paraId="512726F6" w14:textId="77777777" w:rsidR="006B1D17" w:rsidRPr="005A7BEF" w:rsidRDefault="006B1D17" w:rsidP="005A7BEF">
            <w:pPr>
              <w:rPr>
                <w:rFonts w:ascii="Arial" w:hAnsi="Arial" w:cs="Arial"/>
                <w:sz w:val="18"/>
                <w:szCs w:val="18"/>
              </w:rPr>
            </w:pPr>
          </w:p>
          <w:p w14:paraId="660E9F47" w14:textId="77777777" w:rsidR="006B1D17" w:rsidRPr="005A7BEF" w:rsidRDefault="006B1D17" w:rsidP="005A7BEF">
            <w:pPr>
              <w:rPr>
                <w:rFonts w:ascii="Arial" w:hAnsi="Arial" w:cs="Arial"/>
                <w:sz w:val="18"/>
                <w:szCs w:val="18"/>
              </w:rPr>
            </w:pPr>
            <w:r w:rsidRPr="005A7BEF">
              <w:rPr>
                <w:rFonts w:ascii="Arial" w:hAnsi="Arial" w:cs="Arial"/>
                <w:sz w:val="18"/>
                <w:szCs w:val="18"/>
              </w:rPr>
              <w:t>Absolutely Likely</w:t>
            </w:r>
          </w:p>
          <w:p w14:paraId="5A0166EB"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Likely</w:t>
            </w:r>
          </w:p>
          <w:p w14:paraId="02D63671"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Not Likely</w:t>
            </w:r>
          </w:p>
          <w:p w14:paraId="6EF34432"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Absolutely Not Likely</w:t>
            </w:r>
          </w:p>
          <w:p w14:paraId="058C2662"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Don’t Know</w:t>
            </w:r>
          </w:p>
          <w:p w14:paraId="6CA93D83" w14:textId="77777777" w:rsidR="006B1D17" w:rsidRPr="005A7BEF" w:rsidRDefault="006B1D17" w:rsidP="005A7BEF">
            <w:pPr>
              <w:rPr>
                <w:rFonts w:ascii="Arial" w:hAnsi="Arial" w:cs="Arial"/>
                <w:b/>
                <w:sz w:val="18"/>
                <w:szCs w:val="18"/>
                <w:lang w:val="en-GB"/>
              </w:rPr>
            </w:pPr>
          </w:p>
        </w:tc>
      </w:tr>
      <w:tr w:rsidR="006B1D17" w:rsidRPr="005A7BEF" w14:paraId="7F11ACD6" w14:textId="77777777" w:rsidTr="00DB6B2C">
        <w:trPr>
          <w:trHeight w:val="371"/>
        </w:trPr>
        <w:tc>
          <w:tcPr>
            <w:tcW w:w="3216" w:type="pct"/>
            <w:vAlign w:val="bottom"/>
          </w:tcPr>
          <w:p w14:paraId="137C836E" w14:textId="77777777" w:rsidR="006B1D17" w:rsidRPr="005A7BEF" w:rsidRDefault="006B1D17" w:rsidP="005A7BEF">
            <w:pPr>
              <w:ind w:left="690"/>
              <w:rPr>
                <w:rFonts w:ascii="Arial" w:hAnsi="Arial" w:cs="Arial"/>
                <w:b/>
                <w:sz w:val="18"/>
                <w:szCs w:val="18"/>
                <w:lang w:val="en-GB"/>
              </w:rPr>
            </w:pPr>
            <w:r w:rsidRPr="005A7BEF">
              <w:rPr>
                <w:rFonts w:ascii="Arial" w:hAnsi="Arial" w:cs="Arial"/>
                <w:sz w:val="18"/>
                <w:szCs w:val="18"/>
              </w:rPr>
              <w:lastRenderedPageBreak/>
              <w:t>B4a. She completed secondary school by studying a math intensive field such as general science.</w:t>
            </w:r>
          </w:p>
        </w:tc>
        <w:tc>
          <w:tcPr>
            <w:tcW w:w="596" w:type="pct"/>
            <w:vAlign w:val="center"/>
          </w:tcPr>
          <w:p w14:paraId="2ACAD2A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2001348"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7F076FE" w14:textId="77777777" w:rsidR="006B1D17" w:rsidRPr="005A7BEF" w:rsidRDefault="006B1D17" w:rsidP="005A7BEF">
            <w:pPr>
              <w:jc w:val="center"/>
              <w:rPr>
                <w:rFonts w:ascii="Arial" w:hAnsi="Arial" w:cs="Arial"/>
                <w:b/>
                <w:sz w:val="18"/>
                <w:szCs w:val="18"/>
                <w:lang w:val="en-GB"/>
              </w:rPr>
            </w:pPr>
          </w:p>
        </w:tc>
      </w:tr>
      <w:tr w:rsidR="006B1D17" w:rsidRPr="005A7BEF" w14:paraId="05AF0251" w14:textId="77777777" w:rsidTr="00DB6B2C">
        <w:trPr>
          <w:trHeight w:val="628"/>
        </w:trPr>
        <w:tc>
          <w:tcPr>
            <w:tcW w:w="3216" w:type="pct"/>
            <w:vAlign w:val="bottom"/>
          </w:tcPr>
          <w:p w14:paraId="64208148" w14:textId="77777777" w:rsidR="006B1D17" w:rsidRPr="005A7BEF" w:rsidRDefault="006B1D17" w:rsidP="005A7BEF">
            <w:pPr>
              <w:ind w:left="690"/>
              <w:rPr>
                <w:rFonts w:ascii="Arial" w:hAnsi="Arial" w:cs="Arial"/>
                <w:b/>
                <w:sz w:val="18"/>
                <w:szCs w:val="18"/>
                <w:lang w:val="en-GB"/>
              </w:rPr>
            </w:pPr>
            <w:r w:rsidRPr="005A7BEF">
              <w:rPr>
                <w:rFonts w:ascii="Arial" w:hAnsi="Arial" w:cs="Arial"/>
                <w:sz w:val="18"/>
                <w:szCs w:val="18"/>
              </w:rPr>
              <w:t>B4b. She completed secondary school by studying a non-math intensive field such as home economics.</w:t>
            </w:r>
          </w:p>
        </w:tc>
        <w:tc>
          <w:tcPr>
            <w:tcW w:w="596" w:type="pct"/>
            <w:vAlign w:val="center"/>
          </w:tcPr>
          <w:p w14:paraId="4E0C849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147821A"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F56F2D7" w14:textId="77777777" w:rsidR="006B1D17" w:rsidRPr="005A7BEF" w:rsidRDefault="006B1D17" w:rsidP="005A7BEF">
            <w:pPr>
              <w:jc w:val="center"/>
              <w:rPr>
                <w:rFonts w:ascii="Arial" w:hAnsi="Arial" w:cs="Arial"/>
                <w:b/>
                <w:sz w:val="18"/>
                <w:szCs w:val="18"/>
                <w:lang w:val="en-GB"/>
              </w:rPr>
            </w:pPr>
          </w:p>
        </w:tc>
      </w:tr>
      <w:tr w:rsidR="006B1D17" w:rsidRPr="005A7BEF" w14:paraId="5BD12317" w14:textId="77777777" w:rsidTr="00DB6B2C">
        <w:trPr>
          <w:trHeight w:val="628"/>
        </w:trPr>
        <w:tc>
          <w:tcPr>
            <w:tcW w:w="3216" w:type="pct"/>
            <w:vAlign w:val="bottom"/>
          </w:tcPr>
          <w:p w14:paraId="25F89998"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B4c. She did not attend any secondary school.</w:t>
            </w:r>
          </w:p>
        </w:tc>
        <w:tc>
          <w:tcPr>
            <w:tcW w:w="596" w:type="pct"/>
            <w:vAlign w:val="center"/>
          </w:tcPr>
          <w:p w14:paraId="4D293096"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039D89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635DFA3" w14:textId="77777777" w:rsidR="006B1D17" w:rsidRPr="005A7BEF" w:rsidRDefault="006B1D17" w:rsidP="005A7BEF">
            <w:pPr>
              <w:jc w:val="center"/>
              <w:rPr>
                <w:rFonts w:ascii="Arial" w:hAnsi="Arial" w:cs="Arial"/>
                <w:b/>
                <w:sz w:val="18"/>
                <w:szCs w:val="18"/>
                <w:lang w:val="en-GB"/>
              </w:rPr>
            </w:pPr>
          </w:p>
        </w:tc>
      </w:tr>
      <w:tr w:rsidR="006B1D17" w:rsidRPr="005A7BEF" w14:paraId="783EF0B8" w14:textId="77777777" w:rsidTr="00DB6B2C">
        <w:trPr>
          <w:trHeight w:val="566"/>
        </w:trPr>
        <w:tc>
          <w:tcPr>
            <w:tcW w:w="5000" w:type="pct"/>
            <w:gridSpan w:val="4"/>
          </w:tcPr>
          <w:p w14:paraId="013C1003" w14:textId="77777777" w:rsidR="006B1D17" w:rsidRPr="005A7BEF" w:rsidRDefault="006B1D17" w:rsidP="005A7BEF">
            <w:pPr>
              <w:rPr>
                <w:rFonts w:ascii="Arial" w:hAnsi="Arial" w:cs="Arial"/>
                <w:b/>
                <w:sz w:val="18"/>
                <w:szCs w:val="18"/>
                <w:lang w:val="en-GB"/>
              </w:rPr>
            </w:pPr>
            <w:r w:rsidRPr="005A7BEF">
              <w:rPr>
                <w:rFonts w:ascii="Arial" w:hAnsi="Arial" w:cs="Arial"/>
                <w:b/>
                <w:sz w:val="18"/>
                <w:szCs w:val="18"/>
                <w:lang w:val="en-GB"/>
              </w:rPr>
              <w:t>Beliefs about Marital Returns to Education</w:t>
            </w:r>
          </w:p>
        </w:tc>
      </w:tr>
      <w:tr w:rsidR="006B1D17" w:rsidRPr="005A7BEF" w14:paraId="410691C4" w14:textId="77777777" w:rsidTr="00DB6B2C">
        <w:trPr>
          <w:trHeight w:val="628"/>
        </w:trPr>
        <w:tc>
          <w:tcPr>
            <w:tcW w:w="5000" w:type="pct"/>
            <w:gridSpan w:val="4"/>
          </w:tcPr>
          <w:p w14:paraId="21A5B470"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B5. Suppose that a boy is thinking about marriage. Select his likely age of marriage depending on the following fields of study. For the following fields of study, please choose the best response: </w:t>
            </w:r>
          </w:p>
          <w:p w14:paraId="6D07F9C9" w14:textId="77777777" w:rsidR="006B1D17" w:rsidRPr="005A7BEF" w:rsidRDefault="006B1D17" w:rsidP="005A7BEF">
            <w:pPr>
              <w:rPr>
                <w:rFonts w:ascii="Arial" w:hAnsi="Arial" w:cs="Arial"/>
                <w:sz w:val="18"/>
                <w:szCs w:val="18"/>
              </w:rPr>
            </w:pPr>
          </w:p>
          <w:p w14:paraId="660690B3"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&lt;10 years; 10-14 years; 15-20 years; 20-24 years; 25-30 years; 30-34 years; 35-40 years; &gt;40 years</w:t>
            </w:r>
          </w:p>
          <w:p w14:paraId="24EA0676" w14:textId="77777777" w:rsidR="006B1D17" w:rsidRPr="005A7BEF" w:rsidRDefault="006B1D17" w:rsidP="005A7BEF">
            <w:pPr>
              <w:rPr>
                <w:rFonts w:ascii="Arial" w:hAnsi="Arial" w:cs="Arial"/>
                <w:sz w:val="18"/>
                <w:szCs w:val="18"/>
                <w:lang w:val="en-GB"/>
              </w:rPr>
            </w:pPr>
          </w:p>
        </w:tc>
      </w:tr>
      <w:tr w:rsidR="006B1D17" w:rsidRPr="005A7BEF" w14:paraId="35D72DB2" w14:textId="77777777" w:rsidTr="00DB6B2C">
        <w:trPr>
          <w:trHeight w:val="628"/>
        </w:trPr>
        <w:tc>
          <w:tcPr>
            <w:tcW w:w="3216" w:type="pct"/>
            <w:vAlign w:val="bottom"/>
          </w:tcPr>
          <w:p w14:paraId="3412EF2F"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B5a. He completed secondary school by studying a math intensive field such as general science.</w:t>
            </w:r>
          </w:p>
        </w:tc>
        <w:tc>
          <w:tcPr>
            <w:tcW w:w="596" w:type="pct"/>
            <w:vAlign w:val="center"/>
          </w:tcPr>
          <w:p w14:paraId="556EB5E4"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344C12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FB38A8D" w14:textId="77777777" w:rsidR="006B1D17" w:rsidRPr="005A7BEF" w:rsidRDefault="006B1D17" w:rsidP="005A7BEF">
            <w:pPr>
              <w:jc w:val="center"/>
              <w:rPr>
                <w:rFonts w:ascii="Arial" w:hAnsi="Arial" w:cs="Arial"/>
                <w:b/>
                <w:sz w:val="18"/>
                <w:szCs w:val="18"/>
                <w:lang w:val="en-GB"/>
              </w:rPr>
            </w:pPr>
          </w:p>
        </w:tc>
      </w:tr>
      <w:tr w:rsidR="006B1D17" w:rsidRPr="005A7BEF" w14:paraId="4867A20D" w14:textId="77777777" w:rsidTr="00DB6B2C">
        <w:trPr>
          <w:trHeight w:val="628"/>
        </w:trPr>
        <w:tc>
          <w:tcPr>
            <w:tcW w:w="3216" w:type="pct"/>
            <w:vAlign w:val="bottom"/>
          </w:tcPr>
          <w:p w14:paraId="1B00E3C7"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B5b. He completed secondary school by studying a non-math intensive field such as home economics.</w:t>
            </w:r>
          </w:p>
        </w:tc>
        <w:tc>
          <w:tcPr>
            <w:tcW w:w="596" w:type="pct"/>
            <w:vAlign w:val="center"/>
          </w:tcPr>
          <w:p w14:paraId="0C2F022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272D9EE"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B1F3CAE" w14:textId="77777777" w:rsidR="006B1D17" w:rsidRPr="005A7BEF" w:rsidRDefault="006B1D17" w:rsidP="005A7BEF">
            <w:pPr>
              <w:jc w:val="center"/>
              <w:rPr>
                <w:rFonts w:ascii="Arial" w:hAnsi="Arial" w:cs="Arial"/>
                <w:b/>
                <w:sz w:val="18"/>
                <w:szCs w:val="18"/>
                <w:lang w:val="en-GB"/>
              </w:rPr>
            </w:pPr>
          </w:p>
        </w:tc>
      </w:tr>
      <w:tr w:rsidR="006B1D17" w:rsidRPr="005A7BEF" w14:paraId="734D230B" w14:textId="77777777" w:rsidTr="00DB6B2C">
        <w:trPr>
          <w:trHeight w:val="628"/>
        </w:trPr>
        <w:tc>
          <w:tcPr>
            <w:tcW w:w="3216" w:type="pct"/>
            <w:vAlign w:val="bottom"/>
          </w:tcPr>
          <w:p w14:paraId="4AC09817"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B5c. He did not attend any secondary school.</w:t>
            </w:r>
          </w:p>
        </w:tc>
        <w:tc>
          <w:tcPr>
            <w:tcW w:w="596" w:type="pct"/>
            <w:vAlign w:val="center"/>
          </w:tcPr>
          <w:p w14:paraId="599790EE"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69FEDDA"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074938B" w14:textId="77777777" w:rsidR="006B1D17" w:rsidRPr="005A7BEF" w:rsidRDefault="006B1D17" w:rsidP="005A7BEF">
            <w:pPr>
              <w:jc w:val="center"/>
              <w:rPr>
                <w:rFonts w:ascii="Arial" w:hAnsi="Arial" w:cs="Arial"/>
                <w:b/>
                <w:sz w:val="18"/>
                <w:szCs w:val="18"/>
                <w:lang w:val="en-GB"/>
              </w:rPr>
            </w:pPr>
          </w:p>
        </w:tc>
      </w:tr>
      <w:tr w:rsidR="006B1D17" w:rsidRPr="005A7BEF" w14:paraId="40846B98" w14:textId="77777777" w:rsidTr="00DB6B2C">
        <w:trPr>
          <w:trHeight w:val="628"/>
        </w:trPr>
        <w:tc>
          <w:tcPr>
            <w:tcW w:w="5000" w:type="pct"/>
            <w:gridSpan w:val="4"/>
          </w:tcPr>
          <w:p w14:paraId="71465E3F"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B6. Suppose that a girl is thinking about marriage. Select her likely age of marriage depending on the following fields of study. For the following fields of study, please choose the best response: </w:t>
            </w:r>
          </w:p>
          <w:p w14:paraId="339A7D77" w14:textId="77777777" w:rsidR="006B1D17" w:rsidRPr="005A7BEF" w:rsidRDefault="006B1D17" w:rsidP="005A7BEF">
            <w:pPr>
              <w:rPr>
                <w:rFonts w:ascii="Arial" w:hAnsi="Arial" w:cs="Arial"/>
                <w:sz w:val="18"/>
                <w:szCs w:val="18"/>
              </w:rPr>
            </w:pPr>
          </w:p>
          <w:p w14:paraId="48CC0B55"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&lt;10 years; 10-14 years; 15-20 years; 20-24 years; 25-30 years; 30-34 years; 35-40 years; &gt;40 years</w:t>
            </w:r>
          </w:p>
          <w:p w14:paraId="56DB9232" w14:textId="77777777" w:rsidR="006B1D17" w:rsidRPr="005A7BEF" w:rsidRDefault="006B1D17" w:rsidP="005A7BEF">
            <w:pPr>
              <w:jc w:val="center"/>
              <w:rPr>
                <w:rFonts w:ascii="Arial" w:hAnsi="Arial" w:cs="Arial"/>
                <w:b/>
                <w:sz w:val="18"/>
                <w:szCs w:val="18"/>
                <w:lang w:val="en-GB"/>
              </w:rPr>
            </w:pPr>
          </w:p>
        </w:tc>
      </w:tr>
      <w:tr w:rsidR="006B1D17" w:rsidRPr="005A7BEF" w14:paraId="4B040A11" w14:textId="77777777" w:rsidTr="00DB6B2C">
        <w:trPr>
          <w:trHeight w:val="628"/>
        </w:trPr>
        <w:tc>
          <w:tcPr>
            <w:tcW w:w="3216" w:type="pct"/>
            <w:vAlign w:val="bottom"/>
          </w:tcPr>
          <w:p w14:paraId="3320817C"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B6a. She completed secondary school by studying a math intensive field such as general science.</w:t>
            </w:r>
          </w:p>
          <w:p w14:paraId="01142EAB" w14:textId="77777777" w:rsidR="006B1D17" w:rsidRPr="005A7BEF" w:rsidRDefault="006B1D17" w:rsidP="005A7BEF">
            <w:pPr>
              <w:ind w:left="720"/>
              <w:rPr>
                <w:rFonts w:ascii="Arial" w:hAnsi="Arial" w:cs="Arial"/>
                <w:sz w:val="18"/>
                <w:szCs w:val="18"/>
              </w:rPr>
            </w:pPr>
          </w:p>
        </w:tc>
        <w:tc>
          <w:tcPr>
            <w:tcW w:w="596" w:type="pct"/>
            <w:vAlign w:val="center"/>
          </w:tcPr>
          <w:p w14:paraId="7E4F0792"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8E267B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0B2EB91" w14:textId="77777777" w:rsidR="006B1D17" w:rsidRPr="005A7BEF" w:rsidRDefault="006B1D17" w:rsidP="005A7BEF">
            <w:pPr>
              <w:jc w:val="center"/>
              <w:rPr>
                <w:rFonts w:ascii="Arial" w:hAnsi="Arial" w:cs="Arial"/>
                <w:b/>
                <w:sz w:val="18"/>
                <w:szCs w:val="18"/>
                <w:lang w:val="en-GB"/>
              </w:rPr>
            </w:pPr>
          </w:p>
        </w:tc>
      </w:tr>
      <w:tr w:rsidR="006B1D17" w:rsidRPr="005A7BEF" w14:paraId="3B5AD4D4" w14:textId="77777777" w:rsidTr="00DB6B2C">
        <w:trPr>
          <w:trHeight w:val="628"/>
        </w:trPr>
        <w:tc>
          <w:tcPr>
            <w:tcW w:w="3216" w:type="pct"/>
            <w:vAlign w:val="bottom"/>
          </w:tcPr>
          <w:p w14:paraId="750319B2"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B6b. She completed secondary school by studying a non-math intensive field such as home economics.</w:t>
            </w:r>
          </w:p>
        </w:tc>
        <w:tc>
          <w:tcPr>
            <w:tcW w:w="596" w:type="pct"/>
            <w:vAlign w:val="center"/>
          </w:tcPr>
          <w:p w14:paraId="12FDB49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A066A5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32B3346" w14:textId="77777777" w:rsidR="006B1D17" w:rsidRPr="005A7BEF" w:rsidRDefault="006B1D17" w:rsidP="005A7BEF">
            <w:pPr>
              <w:jc w:val="center"/>
              <w:rPr>
                <w:rFonts w:ascii="Arial" w:hAnsi="Arial" w:cs="Arial"/>
                <w:b/>
                <w:sz w:val="18"/>
                <w:szCs w:val="18"/>
                <w:lang w:val="en-GB"/>
              </w:rPr>
            </w:pPr>
          </w:p>
        </w:tc>
      </w:tr>
      <w:tr w:rsidR="006B1D17" w:rsidRPr="005A7BEF" w14:paraId="014D386B" w14:textId="77777777" w:rsidTr="00DB6B2C">
        <w:trPr>
          <w:trHeight w:val="628"/>
        </w:trPr>
        <w:tc>
          <w:tcPr>
            <w:tcW w:w="3216" w:type="pct"/>
            <w:vAlign w:val="bottom"/>
          </w:tcPr>
          <w:p w14:paraId="26A39F09"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lastRenderedPageBreak/>
              <w:t>B6c. She did not attend any secondary school.</w:t>
            </w:r>
          </w:p>
        </w:tc>
        <w:tc>
          <w:tcPr>
            <w:tcW w:w="596" w:type="pct"/>
            <w:vAlign w:val="center"/>
          </w:tcPr>
          <w:p w14:paraId="6E18E3D3"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BE90166"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4E787B0" w14:textId="77777777" w:rsidR="006B1D17" w:rsidRPr="005A7BEF" w:rsidRDefault="006B1D17" w:rsidP="005A7BEF">
            <w:pPr>
              <w:jc w:val="center"/>
              <w:rPr>
                <w:rFonts w:ascii="Arial" w:hAnsi="Arial" w:cs="Arial"/>
                <w:b/>
                <w:sz w:val="18"/>
                <w:szCs w:val="18"/>
                <w:lang w:val="en-GB"/>
              </w:rPr>
            </w:pPr>
          </w:p>
        </w:tc>
      </w:tr>
      <w:tr w:rsidR="006B1D17" w:rsidRPr="005A7BEF" w14:paraId="0BF823E5" w14:textId="77777777" w:rsidTr="00DB6B2C">
        <w:trPr>
          <w:trHeight w:val="628"/>
        </w:trPr>
        <w:tc>
          <w:tcPr>
            <w:tcW w:w="5000" w:type="pct"/>
            <w:gridSpan w:val="4"/>
          </w:tcPr>
          <w:p w14:paraId="0A7A0D4F" w14:textId="77777777" w:rsidR="006B1D17" w:rsidRPr="005A7BEF" w:rsidRDefault="006B1D17" w:rsidP="005A7BEF">
            <w:pPr>
              <w:rPr>
                <w:rFonts w:ascii="Arial" w:hAnsi="Arial" w:cs="Arial"/>
                <w:sz w:val="18"/>
                <w:szCs w:val="18"/>
              </w:rPr>
            </w:pPr>
            <w:r w:rsidRPr="005A7BEF">
              <w:rPr>
                <w:rFonts w:ascii="Arial" w:hAnsi="Arial" w:cs="Arial"/>
                <w:sz w:val="18"/>
                <w:szCs w:val="18"/>
              </w:rPr>
              <w:t>B7. Suppose that a boy is thinking about having children. Select his likely number of children depending on the following fields of study:</w:t>
            </w:r>
          </w:p>
          <w:p w14:paraId="075D382A" w14:textId="77777777" w:rsidR="006B1D17" w:rsidRPr="005A7BEF" w:rsidRDefault="006B1D17" w:rsidP="005A7BEF">
            <w:pPr>
              <w:rPr>
                <w:rFonts w:ascii="Arial" w:hAnsi="Arial" w:cs="Arial"/>
                <w:sz w:val="18"/>
                <w:szCs w:val="18"/>
              </w:rPr>
            </w:pPr>
          </w:p>
          <w:p w14:paraId="1E406589"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0; 1; 2; 3; 4; 5; 6; 7; 8; 9; 10 children</w:t>
            </w:r>
          </w:p>
          <w:p w14:paraId="2783F26E" w14:textId="77777777" w:rsidR="006B1D17" w:rsidRPr="005A7BEF" w:rsidRDefault="006B1D17" w:rsidP="005A7BEF">
            <w:pPr>
              <w:rPr>
                <w:rFonts w:ascii="Arial" w:hAnsi="Arial" w:cs="Arial"/>
                <w:b/>
                <w:sz w:val="18"/>
                <w:szCs w:val="18"/>
                <w:lang w:val="en-GB"/>
              </w:rPr>
            </w:pPr>
          </w:p>
        </w:tc>
      </w:tr>
      <w:tr w:rsidR="006B1D17" w:rsidRPr="005A7BEF" w14:paraId="09B66C17" w14:textId="77777777" w:rsidTr="00DB6B2C">
        <w:trPr>
          <w:trHeight w:val="628"/>
        </w:trPr>
        <w:tc>
          <w:tcPr>
            <w:tcW w:w="3216" w:type="pct"/>
            <w:vAlign w:val="bottom"/>
          </w:tcPr>
          <w:p w14:paraId="4985AD51"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B7a. He completed secondary school by studying a math intensive field such as general science.</w:t>
            </w:r>
          </w:p>
        </w:tc>
        <w:tc>
          <w:tcPr>
            <w:tcW w:w="596" w:type="pct"/>
            <w:vAlign w:val="center"/>
          </w:tcPr>
          <w:p w14:paraId="2856E99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94AEF1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AC3EF0C" w14:textId="77777777" w:rsidR="006B1D17" w:rsidRPr="005A7BEF" w:rsidRDefault="006B1D17" w:rsidP="005A7BEF">
            <w:pPr>
              <w:jc w:val="center"/>
              <w:rPr>
                <w:rFonts w:ascii="Arial" w:hAnsi="Arial" w:cs="Arial"/>
                <w:b/>
                <w:sz w:val="18"/>
                <w:szCs w:val="18"/>
                <w:lang w:val="en-GB"/>
              </w:rPr>
            </w:pPr>
          </w:p>
        </w:tc>
      </w:tr>
      <w:tr w:rsidR="006B1D17" w:rsidRPr="005A7BEF" w14:paraId="320DE098" w14:textId="77777777" w:rsidTr="00DB6B2C">
        <w:trPr>
          <w:trHeight w:val="628"/>
        </w:trPr>
        <w:tc>
          <w:tcPr>
            <w:tcW w:w="3216" w:type="pct"/>
            <w:vAlign w:val="bottom"/>
          </w:tcPr>
          <w:p w14:paraId="365D61D5"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B7b. He completed secondary school by studying a non-math intensive field such as home economics.</w:t>
            </w:r>
          </w:p>
        </w:tc>
        <w:tc>
          <w:tcPr>
            <w:tcW w:w="596" w:type="pct"/>
            <w:vAlign w:val="center"/>
          </w:tcPr>
          <w:p w14:paraId="377EFA0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D4B9E1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8FD8CC2" w14:textId="77777777" w:rsidR="006B1D17" w:rsidRPr="005A7BEF" w:rsidRDefault="006B1D17" w:rsidP="005A7BEF">
            <w:pPr>
              <w:jc w:val="center"/>
              <w:rPr>
                <w:rFonts w:ascii="Arial" w:hAnsi="Arial" w:cs="Arial"/>
                <w:b/>
                <w:sz w:val="18"/>
                <w:szCs w:val="18"/>
                <w:lang w:val="en-GB"/>
              </w:rPr>
            </w:pPr>
          </w:p>
        </w:tc>
      </w:tr>
      <w:tr w:rsidR="006B1D17" w:rsidRPr="005A7BEF" w14:paraId="3355690D" w14:textId="77777777" w:rsidTr="00DB6B2C">
        <w:trPr>
          <w:trHeight w:val="628"/>
        </w:trPr>
        <w:tc>
          <w:tcPr>
            <w:tcW w:w="3216" w:type="pct"/>
            <w:vAlign w:val="bottom"/>
          </w:tcPr>
          <w:p w14:paraId="596DF345"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B7c. He did not attend any secondary school.</w:t>
            </w:r>
          </w:p>
        </w:tc>
        <w:tc>
          <w:tcPr>
            <w:tcW w:w="596" w:type="pct"/>
            <w:vAlign w:val="center"/>
          </w:tcPr>
          <w:p w14:paraId="6A1A85EA"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69058C6"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AAA5396" w14:textId="77777777" w:rsidR="006B1D17" w:rsidRPr="005A7BEF" w:rsidRDefault="006B1D17" w:rsidP="005A7BEF">
            <w:pPr>
              <w:jc w:val="center"/>
              <w:rPr>
                <w:rFonts w:ascii="Arial" w:hAnsi="Arial" w:cs="Arial"/>
                <w:b/>
                <w:sz w:val="18"/>
                <w:szCs w:val="18"/>
                <w:lang w:val="en-GB"/>
              </w:rPr>
            </w:pPr>
          </w:p>
        </w:tc>
      </w:tr>
      <w:tr w:rsidR="006B1D17" w:rsidRPr="005A7BEF" w14:paraId="124B08DD" w14:textId="77777777" w:rsidTr="00DB6B2C">
        <w:trPr>
          <w:trHeight w:val="628"/>
        </w:trPr>
        <w:tc>
          <w:tcPr>
            <w:tcW w:w="3216" w:type="pct"/>
          </w:tcPr>
          <w:p w14:paraId="6EABDD1B" w14:textId="77777777" w:rsidR="006B1D17" w:rsidRPr="005A7BEF" w:rsidRDefault="006B1D17" w:rsidP="005A7BEF">
            <w:pPr>
              <w:rPr>
                <w:rFonts w:ascii="Arial" w:hAnsi="Arial" w:cs="Arial"/>
                <w:sz w:val="18"/>
                <w:szCs w:val="18"/>
              </w:rPr>
            </w:pPr>
            <w:r w:rsidRPr="005A7BEF">
              <w:rPr>
                <w:rFonts w:ascii="Arial" w:hAnsi="Arial" w:cs="Arial"/>
                <w:sz w:val="18"/>
                <w:szCs w:val="18"/>
              </w:rPr>
              <w:t>B8. Suppose that a girl is thinking about having children. Select his likely number of children depending on the following fields of study:</w:t>
            </w:r>
          </w:p>
          <w:p w14:paraId="524E364A" w14:textId="77777777" w:rsidR="006B1D17" w:rsidRPr="005A7BEF" w:rsidRDefault="006B1D17" w:rsidP="005A7BEF">
            <w:pPr>
              <w:rPr>
                <w:rFonts w:ascii="Arial" w:hAnsi="Arial" w:cs="Arial"/>
                <w:sz w:val="18"/>
                <w:szCs w:val="18"/>
              </w:rPr>
            </w:pPr>
          </w:p>
          <w:p w14:paraId="1D859ADD"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0; 1; 2; 3; 4; 5; 6; 7; 8; 9; 10 children</w:t>
            </w:r>
          </w:p>
          <w:p w14:paraId="2992CBEE" w14:textId="77777777" w:rsidR="006B1D17" w:rsidRPr="005A7BEF" w:rsidRDefault="006B1D17" w:rsidP="005A7BEF">
            <w:pPr>
              <w:rPr>
                <w:rFonts w:ascii="Arial" w:hAnsi="Arial" w:cs="Arial"/>
                <w:sz w:val="18"/>
                <w:szCs w:val="18"/>
              </w:rPr>
            </w:pPr>
          </w:p>
        </w:tc>
        <w:tc>
          <w:tcPr>
            <w:tcW w:w="596" w:type="pct"/>
            <w:vAlign w:val="center"/>
          </w:tcPr>
          <w:p w14:paraId="7FA63369"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60F4E1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4328CA9" w14:textId="77777777" w:rsidR="006B1D17" w:rsidRPr="005A7BEF" w:rsidRDefault="006B1D17" w:rsidP="005A7BEF">
            <w:pPr>
              <w:jc w:val="center"/>
              <w:rPr>
                <w:rFonts w:ascii="Arial" w:hAnsi="Arial" w:cs="Arial"/>
                <w:b/>
                <w:sz w:val="18"/>
                <w:szCs w:val="18"/>
                <w:lang w:val="en-GB"/>
              </w:rPr>
            </w:pPr>
          </w:p>
        </w:tc>
      </w:tr>
      <w:tr w:rsidR="006B1D17" w:rsidRPr="005A7BEF" w14:paraId="00644E86" w14:textId="77777777" w:rsidTr="00DB6B2C">
        <w:trPr>
          <w:trHeight w:val="628"/>
        </w:trPr>
        <w:tc>
          <w:tcPr>
            <w:tcW w:w="3216" w:type="pct"/>
            <w:vAlign w:val="bottom"/>
          </w:tcPr>
          <w:p w14:paraId="639FB51D"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B8a. She completed secondary school by studying a math intensive field such as general science.</w:t>
            </w:r>
          </w:p>
        </w:tc>
        <w:tc>
          <w:tcPr>
            <w:tcW w:w="596" w:type="pct"/>
            <w:vAlign w:val="center"/>
          </w:tcPr>
          <w:p w14:paraId="00F40789"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CD1B8C2"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4A9C7D8" w14:textId="77777777" w:rsidR="006B1D17" w:rsidRPr="005A7BEF" w:rsidRDefault="006B1D17" w:rsidP="005A7BEF">
            <w:pPr>
              <w:jc w:val="center"/>
              <w:rPr>
                <w:rFonts w:ascii="Arial" w:hAnsi="Arial" w:cs="Arial"/>
                <w:b/>
                <w:sz w:val="18"/>
                <w:szCs w:val="18"/>
                <w:lang w:val="en-GB"/>
              </w:rPr>
            </w:pPr>
          </w:p>
        </w:tc>
      </w:tr>
      <w:tr w:rsidR="006B1D17" w:rsidRPr="005A7BEF" w14:paraId="50EC64C6" w14:textId="77777777" w:rsidTr="00DB6B2C">
        <w:trPr>
          <w:trHeight w:val="628"/>
        </w:trPr>
        <w:tc>
          <w:tcPr>
            <w:tcW w:w="3216" w:type="pct"/>
            <w:vAlign w:val="bottom"/>
          </w:tcPr>
          <w:p w14:paraId="23252A7C"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B8b. She completed secondary school by studying a non-math intensive field such as home economics.</w:t>
            </w:r>
          </w:p>
        </w:tc>
        <w:tc>
          <w:tcPr>
            <w:tcW w:w="596" w:type="pct"/>
            <w:vAlign w:val="center"/>
          </w:tcPr>
          <w:p w14:paraId="63DB90EE"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953DBA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11F82DF" w14:textId="77777777" w:rsidR="006B1D17" w:rsidRPr="005A7BEF" w:rsidRDefault="006B1D17" w:rsidP="005A7BEF">
            <w:pPr>
              <w:jc w:val="center"/>
              <w:rPr>
                <w:rFonts w:ascii="Arial" w:hAnsi="Arial" w:cs="Arial"/>
                <w:b/>
                <w:sz w:val="18"/>
                <w:szCs w:val="18"/>
                <w:lang w:val="en-GB"/>
              </w:rPr>
            </w:pPr>
          </w:p>
        </w:tc>
      </w:tr>
      <w:tr w:rsidR="006B1D17" w:rsidRPr="005A7BEF" w14:paraId="1C9E8976" w14:textId="77777777" w:rsidTr="00DB6B2C">
        <w:trPr>
          <w:trHeight w:val="628"/>
        </w:trPr>
        <w:tc>
          <w:tcPr>
            <w:tcW w:w="3216" w:type="pct"/>
            <w:vAlign w:val="bottom"/>
          </w:tcPr>
          <w:p w14:paraId="17E2EFE0"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B8c. She did not attend any secondary school.</w:t>
            </w:r>
          </w:p>
        </w:tc>
        <w:tc>
          <w:tcPr>
            <w:tcW w:w="596" w:type="pct"/>
            <w:vAlign w:val="center"/>
          </w:tcPr>
          <w:p w14:paraId="78192616"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7D6FF4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E0CD044" w14:textId="77777777" w:rsidR="006B1D17" w:rsidRPr="005A7BEF" w:rsidRDefault="006B1D17" w:rsidP="005A7BEF">
            <w:pPr>
              <w:jc w:val="center"/>
              <w:rPr>
                <w:rFonts w:ascii="Arial" w:hAnsi="Arial" w:cs="Arial"/>
                <w:b/>
                <w:sz w:val="18"/>
                <w:szCs w:val="18"/>
                <w:lang w:val="en-GB"/>
              </w:rPr>
            </w:pPr>
          </w:p>
        </w:tc>
      </w:tr>
      <w:tr w:rsidR="006B1D17" w:rsidRPr="005A7BEF" w14:paraId="62C93627" w14:textId="77777777" w:rsidTr="00DB6B2C">
        <w:trPr>
          <w:trHeight w:val="628"/>
        </w:trPr>
        <w:tc>
          <w:tcPr>
            <w:tcW w:w="5000" w:type="pct"/>
            <w:gridSpan w:val="4"/>
          </w:tcPr>
          <w:p w14:paraId="090C35A8" w14:textId="77777777" w:rsidR="006B1D17" w:rsidRPr="005A7BEF" w:rsidRDefault="006B1D17" w:rsidP="005A7BEF">
            <w:pPr>
              <w:rPr>
                <w:rFonts w:ascii="Arial" w:hAnsi="Arial" w:cs="Arial"/>
                <w:sz w:val="18"/>
                <w:szCs w:val="18"/>
              </w:rPr>
            </w:pPr>
            <w:r w:rsidRPr="005A7BEF">
              <w:rPr>
                <w:rFonts w:ascii="Arial" w:hAnsi="Arial" w:cs="Arial"/>
                <w:sz w:val="18"/>
                <w:szCs w:val="18"/>
              </w:rPr>
              <w:t>B9. Suppose a boy completed the senior secondary school and he is married. Select his wife’s likely earnings at age 25 depending on the boy’s fields of study:</w:t>
            </w:r>
          </w:p>
          <w:p w14:paraId="347333F1" w14:textId="77777777" w:rsidR="006B1D17" w:rsidRPr="005A7BEF" w:rsidRDefault="006B1D17" w:rsidP="005A7BEF">
            <w:pPr>
              <w:rPr>
                <w:rFonts w:ascii="Arial" w:hAnsi="Arial" w:cs="Arial"/>
                <w:sz w:val="18"/>
                <w:szCs w:val="18"/>
              </w:rPr>
            </w:pPr>
          </w:p>
          <w:p w14:paraId="429C6A16"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&lt;500 GHS per month</w:t>
            </w:r>
          </w:p>
          <w:p w14:paraId="059E970D"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500-1000 GHS per month</w:t>
            </w:r>
          </w:p>
          <w:p w14:paraId="30158505"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1000-1500 GHS per month</w:t>
            </w:r>
          </w:p>
          <w:p w14:paraId="449CEC9B"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1500-2000 GHS per month</w:t>
            </w:r>
          </w:p>
          <w:p w14:paraId="532DBD57"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lastRenderedPageBreak/>
              <w:t>&gt;2000 GHS per month</w:t>
            </w:r>
          </w:p>
          <w:p w14:paraId="1CC593F1" w14:textId="77777777" w:rsidR="006B1D17" w:rsidRPr="005A7BEF" w:rsidRDefault="006B1D17" w:rsidP="005A7BEF">
            <w:pPr>
              <w:jc w:val="center"/>
              <w:rPr>
                <w:rFonts w:ascii="Arial" w:hAnsi="Arial" w:cs="Arial"/>
                <w:b/>
                <w:sz w:val="18"/>
                <w:szCs w:val="18"/>
                <w:lang w:val="en-GB"/>
              </w:rPr>
            </w:pPr>
            <w:r w:rsidRPr="005A7BEF" w:rsidDel="00C6185F">
              <w:rPr>
                <w:rFonts w:ascii="Arial" w:hAnsi="Arial" w:cs="Arial"/>
                <w:b/>
                <w:sz w:val="18"/>
                <w:szCs w:val="18"/>
                <w:lang w:val="en-GB"/>
              </w:rPr>
              <w:t xml:space="preserve"> </w:t>
            </w:r>
          </w:p>
        </w:tc>
      </w:tr>
      <w:tr w:rsidR="006B1D17" w:rsidRPr="005A7BEF" w14:paraId="608F6ED3" w14:textId="77777777" w:rsidTr="00DB6B2C">
        <w:trPr>
          <w:trHeight w:val="628"/>
        </w:trPr>
        <w:tc>
          <w:tcPr>
            <w:tcW w:w="3216" w:type="pct"/>
            <w:vAlign w:val="bottom"/>
          </w:tcPr>
          <w:p w14:paraId="5C2F5972"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lastRenderedPageBreak/>
              <w:t>B9a. He completed secondary school by studying a math intensive field such as general science.</w:t>
            </w:r>
          </w:p>
        </w:tc>
        <w:tc>
          <w:tcPr>
            <w:tcW w:w="596" w:type="pct"/>
            <w:vAlign w:val="center"/>
          </w:tcPr>
          <w:p w14:paraId="1F875E1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731F6A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2D0D530" w14:textId="77777777" w:rsidR="006B1D17" w:rsidRPr="005A7BEF" w:rsidRDefault="006B1D17" w:rsidP="005A7BEF">
            <w:pPr>
              <w:jc w:val="center"/>
              <w:rPr>
                <w:rFonts w:ascii="Arial" w:hAnsi="Arial" w:cs="Arial"/>
                <w:b/>
                <w:sz w:val="18"/>
                <w:szCs w:val="18"/>
                <w:lang w:val="en-GB"/>
              </w:rPr>
            </w:pPr>
          </w:p>
        </w:tc>
      </w:tr>
      <w:tr w:rsidR="006B1D17" w:rsidRPr="005A7BEF" w14:paraId="40C4A372" w14:textId="77777777" w:rsidTr="00DB6B2C">
        <w:trPr>
          <w:trHeight w:val="628"/>
        </w:trPr>
        <w:tc>
          <w:tcPr>
            <w:tcW w:w="3216" w:type="pct"/>
            <w:vAlign w:val="bottom"/>
          </w:tcPr>
          <w:p w14:paraId="799B6D11"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B9b. He completed secondary school by studying a non-math intensive field such as home economics.</w:t>
            </w:r>
          </w:p>
        </w:tc>
        <w:tc>
          <w:tcPr>
            <w:tcW w:w="596" w:type="pct"/>
            <w:vAlign w:val="center"/>
          </w:tcPr>
          <w:p w14:paraId="5AB40BE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83977F5"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FBBC014" w14:textId="77777777" w:rsidR="006B1D17" w:rsidRPr="005A7BEF" w:rsidRDefault="006B1D17" w:rsidP="005A7BEF">
            <w:pPr>
              <w:jc w:val="center"/>
              <w:rPr>
                <w:rFonts w:ascii="Arial" w:hAnsi="Arial" w:cs="Arial"/>
                <w:b/>
                <w:sz w:val="18"/>
                <w:szCs w:val="18"/>
                <w:lang w:val="en-GB"/>
              </w:rPr>
            </w:pPr>
          </w:p>
        </w:tc>
      </w:tr>
      <w:tr w:rsidR="006B1D17" w:rsidRPr="005A7BEF" w14:paraId="2647982B" w14:textId="77777777" w:rsidTr="00DB6B2C">
        <w:trPr>
          <w:trHeight w:val="628"/>
        </w:trPr>
        <w:tc>
          <w:tcPr>
            <w:tcW w:w="3216" w:type="pct"/>
            <w:vAlign w:val="bottom"/>
          </w:tcPr>
          <w:p w14:paraId="52BF20A2"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B9c. He did not attend any secondary school.</w:t>
            </w:r>
          </w:p>
        </w:tc>
        <w:tc>
          <w:tcPr>
            <w:tcW w:w="596" w:type="pct"/>
            <w:vAlign w:val="center"/>
          </w:tcPr>
          <w:p w14:paraId="0953C6F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E058D1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60343A9" w14:textId="77777777" w:rsidR="006B1D17" w:rsidRPr="005A7BEF" w:rsidRDefault="006B1D17" w:rsidP="005A7BEF">
            <w:pPr>
              <w:jc w:val="center"/>
              <w:rPr>
                <w:rFonts w:ascii="Arial" w:hAnsi="Arial" w:cs="Arial"/>
                <w:b/>
                <w:sz w:val="18"/>
                <w:szCs w:val="18"/>
                <w:lang w:val="en-GB"/>
              </w:rPr>
            </w:pPr>
          </w:p>
        </w:tc>
      </w:tr>
      <w:tr w:rsidR="006B1D17" w:rsidRPr="005A7BEF" w14:paraId="4F89BC2C" w14:textId="77777777" w:rsidTr="00DB6B2C">
        <w:trPr>
          <w:trHeight w:val="628"/>
        </w:trPr>
        <w:tc>
          <w:tcPr>
            <w:tcW w:w="5000" w:type="pct"/>
            <w:gridSpan w:val="4"/>
          </w:tcPr>
          <w:p w14:paraId="23A56112" w14:textId="77777777" w:rsidR="006B1D17" w:rsidRPr="005A7BEF" w:rsidRDefault="006B1D17" w:rsidP="005A7BEF">
            <w:pPr>
              <w:rPr>
                <w:rFonts w:ascii="Arial" w:hAnsi="Arial" w:cs="Arial"/>
                <w:sz w:val="18"/>
                <w:szCs w:val="18"/>
              </w:rPr>
            </w:pPr>
            <w:r w:rsidRPr="005A7BEF">
              <w:rPr>
                <w:rFonts w:ascii="Arial" w:hAnsi="Arial" w:cs="Arial"/>
                <w:sz w:val="18"/>
                <w:szCs w:val="18"/>
              </w:rPr>
              <w:t>B10. Suppose a girl completed the senior secondary school and she is married. Select her husband’s likely earnings at age 25 depending on the girl’s fields of study:</w:t>
            </w:r>
          </w:p>
          <w:p w14:paraId="1A89B2E7" w14:textId="77777777" w:rsidR="006B1D17" w:rsidRPr="005A7BEF" w:rsidRDefault="006B1D17" w:rsidP="005A7BEF">
            <w:pPr>
              <w:rPr>
                <w:rFonts w:ascii="Arial" w:hAnsi="Arial" w:cs="Arial"/>
                <w:sz w:val="18"/>
                <w:szCs w:val="18"/>
              </w:rPr>
            </w:pPr>
          </w:p>
          <w:p w14:paraId="2FA106B6"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&lt;500 GHS per month</w:t>
            </w:r>
          </w:p>
          <w:p w14:paraId="4F8B2FD6"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500-1000 GHS per month</w:t>
            </w:r>
          </w:p>
          <w:p w14:paraId="29B6F5AB"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1000-1500 GHS per month</w:t>
            </w:r>
          </w:p>
          <w:p w14:paraId="6AFB5B30"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1500-2000 GHS per month</w:t>
            </w:r>
          </w:p>
          <w:p w14:paraId="47E637E0"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&gt;2000 GHS per month</w:t>
            </w:r>
          </w:p>
          <w:p w14:paraId="65FA5487" w14:textId="77777777" w:rsidR="006B1D17" w:rsidRPr="005A7BEF" w:rsidRDefault="006B1D17" w:rsidP="005A7BEF">
            <w:pPr>
              <w:jc w:val="center"/>
              <w:rPr>
                <w:rFonts w:ascii="Arial" w:hAnsi="Arial" w:cs="Arial"/>
                <w:b/>
                <w:sz w:val="18"/>
                <w:szCs w:val="18"/>
                <w:lang w:val="en-GB"/>
              </w:rPr>
            </w:pPr>
            <w:r w:rsidRPr="005A7BEF" w:rsidDel="00C6185F">
              <w:rPr>
                <w:rFonts w:ascii="Arial" w:hAnsi="Arial" w:cs="Arial"/>
                <w:b/>
                <w:sz w:val="18"/>
                <w:szCs w:val="18"/>
                <w:lang w:val="en-GB"/>
              </w:rPr>
              <w:t xml:space="preserve"> </w:t>
            </w:r>
          </w:p>
        </w:tc>
      </w:tr>
      <w:tr w:rsidR="006B1D17" w:rsidRPr="005A7BEF" w14:paraId="0BC58F2B" w14:textId="77777777" w:rsidTr="00DB6B2C">
        <w:trPr>
          <w:trHeight w:val="628"/>
        </w:trPr>
        <w:tc>
          <w:tcPr>
            <w:tcW w:w="3216" w:type="pct"/>
            <w:vAlign w:val="bottom"/>
          </w:tcPr>
          <w:p w14:paraId="7204CADC"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B10a. She completed secondary school by studying a math intensive field such as general science.</w:t>
            </w:r>
          </w:p>
        </w:tc>
        <w:tc>
          <w:tcPr>
            <w:tcW w:w="596" w:type="pct"/>
            <w:vAlign w:val="center"/>
          </w:tcPr>
          <w:p w14:paraId="3CE742D2"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EFB5785"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B594C00" w14:textId="77777777" w:rsidR="006B1D17" w:rsidRPr="005A7BEF" w:rsidRDefault="006B1D17" w:rsidP="005A7BEF">
            <w:pPr>
              <w:jc w:val="center"/>
              <w:rPr>
                <w:rFonts w:ascii="Arial" w:hAnsi="Arial" w:cs="Arial"/>
                <w:b/>
                <w:sz w:val="18"/>
                <w:szCs w:val="18"/>
                <w:lang w:val="en-GB"/>
              </w:rPr>
            </w:pPr>
          </w:p>
        </w:tc>
      </w:tr>
      <w:tr w:rsidR="006B1D17" w:rsidRPr="005A7BEF" w14:paraId="0BDA476E" w14:textId="77777777" w:rsidTr="00DB6B2C">
        <w:trPr>
          <w:trHeight w:val="628"/>
        </w:trPr>
        <w:tc>
          <w:tcPr>
            <w:tcW w:w="3216" w:type="pct"/>
            <w:vAlign w:val="bottom"/>
          </w:tcPr>
          <w:p w14:paraId="35121F11"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B10b. She completed secondary school by studying a non-math intensive field such as home economics.</w:t>
            </w:r>
          </w:p>
        </w:tc>
        <w:tc>
          <w:tcPr>
            <w:tcW w:w="596" w:type="pct"/>
            <w:vAlign w:val="center"/>
          </w:tcPr>
          <w:p w14:paraId="133E9CB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40F6555"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DAF5EF2" w14:textId="77777777" w:rsidR="006B1D17" w:rsidRPr="005A7BEF" w:rsidRDefault="006B1D17" w:rsidP="005A7BEF">
            <w:pPr>
              <w:jc w:val="center"/>
              <w:rPr>
                <w:rFonts w:ascii="Arial" w:hAnsi="Arial" w:cs="Arial"/>
                <w:b/>
                <w:sz w:val="18"/>
                <w:szCs w:val="18"/>
                <w:lang w:val="en-GB"/>
              </w:rPr>
            </w:pPr>
          </w:p>
        </w:tc>
      </w:tr>
      <w:tr w:rsidR="006B1D17" w:rsidRPr="005A7BEF" w14:paraId="09EF391A" w14:textId="77777777" w:rsidTr="00DB6B2C">
        <w:trPr>
          <w:trHeight w:val="628"/>
        </w:trPr>
        <w:tc>
          <w:tcPr>
            <w:tcW w:w="3216" w:type="pct"/>
            <w:vAlign w:val="bottom"/>
          </w:tcPr>
          <w:p w14:paraId="4FF2EE73"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B10c. She did not attend any secondary school.</w:t>
            </w:r>
          </w:p>
        </w:tc>
        <w:tc>
          <w:tcPr>
            <w:tcW w:w="596" w:type="pct"/>
            <w:vAlign w:val="center"/>
          </w:tcPr>
          <w:p w14:paraId="35B2810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C0DB04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4317F58" w14:textId="77777777" w:rsidR="006B1D17" w:rsidRPr="005A7BEF" w:rsidRDefault="006B1D17" w:rsidP="005A7BEF">
            <w:pPr>
              <w:jc w:val="center"/>
              <w:rPr>
                <w:rFonts w:ascii="Arial" w:hAnsi="Arial" w:cs="Arial"/>
                <w:b/>
                <w:sz w:val="18"/>
                <w:szCs w:val="18"/>
                <w:lang w:val="en-GB"/>
              </w:rPr>
            </w:pPr>
          </w:p>
        </w:tc>
      </w:tr>
      <w:tr w:rsidR="006B1D17" w:rsidRPr="005A7BEF" w14:paraId="55406478" w14:textId="77777777" w:rsidTr="00DB6B2C">
        <w:trPr>
          <w:trHeight w:val="628"/>
        </w:trPr>
        <w:tc>
          <w:tcPr>
            <w:tcW w:w="5000" w:type="pct"/>
            <w:gridSpan w:val="4"/>
          </w:tcPr>
          <w:p w14:paraId="396E3DAA" w14:textId="77777777" w:rsidR="006B1D17" w:rsidRPr="005A7BEF" w:rsidRDefault="006B1D17" w:rsidP="005A7BEF">
            <w:pPr>
              <w:ind w:left="102"/>
              <w:rPr>
                <w:rFonts w:ascii="Arial" w:hAnsi="Arial" w:cs="Arial"/>
                <w:b/>
                <w:sz w:val="18"/>
                <w:szCs w:val="18"/>
              </w:rPr>
            </w:pPr>
            <w:r w:rsidRPr="005A7BEF">
              <w:rPr>
                <w:rFonts w:ascii="Arial" w:hAnsi="Arial" w:cs="Arial"/>
                <w:b/>
                <w:sz w:val="18"/>
                <w:szCs w:val="18"/>
              </w:rPr>
              <w:t>Beliefs about Gender Roles</w:t>
            </w:r>
          </w:p>
        </w:tc>
      </w:tr>
      <w:tr w:rsidR="006B1D17" w:rsidRPr="005A7BEF" w14:paraId="159DAC9E" w14:textId="77777777" w:rsidTr="00DB6B2C">
        <w:trPr>
          <w:trHeight w:val="628"/>
        </w:trPr>
        <w:tc>
          <w:tcPr>
            <w:tcW w:w="5000" w:type="pct"/>
            <w:gridSpan w:val="4"/>
          </w:tcPr>
          <w:p w14:paraId="225B34E6"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 xml:space="preserve">Read: For each of the following statements, please tell me how strongly you agree or disagree with each. Please choose from the following: </w:t>
            </w:r>
          </w:p>
          <w:p w14:paraId="20092536" w14:textId="77777777" w:rsidR="006B1D17" w:rsidRPr="005A7BEF" w:rsidRDefault="006B1D17" w:rsidP="005A7BEF">
            <w:pPr>
              <w:ind w:left="102"/>
              <w:rPr>
                <w:rFonts w:ascii="Arial" w:hAnsi="Arial" w:cs="Arial"/>
                <w:sz w:val="18"/>
                <w:szCs w:val="18"/>
              </w:rPr>
            </w:pPr>
          </w:p>
          <w:p w14:paraId="19E5514D"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Strongly disagree</w:t>
            </w:r>
          </w:p>
          <w:p w14:paraId="0D6CB1CB"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Disagree</w:t>
            </w:r>
          </w:p>
          <w:p w14:paraId="1DED82C7"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lastRenderedPageBreak/>
              <w:t>Neutral</w:t>
            </w:r>
          </w:p>
          <w:p w14:paraId="3BBED174"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Agree</w:t>
            </w:r>
          </w:p>
          <w:p w14:paraId="22761BB8"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Strongly agree</w:t>
            </w:r>
          </w:p>
          <w:p w14:paraId="28122DBF"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 xml:space="preserve">Refuse to answer </w:t>
            </w:r>
          </w:p>
          <w:p w14:paraId="5C71D24D" w14:textId="77777777" w:rsidR="006B1D17" w:rsidRPr="005A7BEF" w:rsidRDefault="006B1D17" w:rsidP="005A7BEF">
            <w:pPr>
              <w:ind w:left="102"/>
              <w:rPr>
                <w:rFonts w:ascii="Arial" w:hAnsi="Arial" w:cs="Arial"/>
                <w:sz w:val="18"/>
                <w:szCs w:val="18"/>
                <w:lang w:val="en-GB"/>
              </w:rPr>
            </w:pPr>
            <w:r w:rsidRPr="005A7BEF">
              <w:rPr>
                <w:rFonts w:ascii="Arial" w:hAnsi="Arial" w:cs="Arial"/>
                <w:sz w:val="18"/>
                <w:szCs w:val="18"/>
              </w:rPr>
              <w:t>Don’t know</w:t>
            </w:r>
          </w:p>
        </w:tc>
      </w:tr>
      <w:tr w:rsidR="006B1D17" w:rsidRPr="005A7BEF" w14:paraId="18F67011" w14:textId="77777777" w:rsidTr="00DB6B2C">
        <w:trPr>
          <w:trHeight w:val="628"/>
        </w:trPr>
        <w:tc>
          <w:tcPr>
            <w:tcW w:w="3216" w:type="pct"/>
            <w:vAlign w:val="bottom"/>
          </w:tcPr>
          <w:p w14:paraId="5CF3D84D"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lastRenderedPageBreak/>
              <w:t>B11. Studying math is important for entering senior secondary school.</w:t>
            </w:r>
          </w:p>
        </w:tc>
        <w:tc>
          <w:tcPr>
            <w:tcW w:w="596" w:type="pct"/>
            <w:vAlign w:val="center"/>
          </w:tcPr>
          <w:p w14:paraId="11BDF6F0" w14:textId="77777777" w:rsidR="006B1D17" w:rsidRPr="005A7BEF" w:rsidRDefault="006B1D17" w:rsidP="005A7BEF">
            <w:pPr>
              <w:ind w:left="102"/>
              <w:rPr>
                <w:rFonts w:ascii="Arial" w:hAnsi="Arial" w:cs="Arial"/>
                <w:b/>
                <w:sz w:val="18"/>
                <w:szCs w:val="18"/>
                <w:lang w:val="en-GB"/>
              </w:rPr>
            </w:pPr>
          </w:p>
        </w:tc>
        <w:tc>
          <w:tcPr>
            <w:tcW w:w="594" w:type="pct"/>
            <w:vAlign w:val="center"/>
          </w:tcPr>
          <w:p w14:paraId="3FB71D6B" w14:textId="77777777" w:rsidR="006B1D17" w:rsidRPr="005A7BEF" w:rsidRDefault="006B1D17" w:rsidP="005A7BEF">
            <w:pPr>
              <w:rPr>
                <w:rFonts w:ascii="Arial" w:hAnsi="Arial" w:cs="Arial"/>
                <w:b/>
                <w:sz w:val="18"/>
                <w:szCs w:val="18"/>
                <w:lang w:val="en-GB"/>
              </w:rPr>
            </w:pPr>
          </w:p>
        </w:tc>
        <w:tc>
          <w:tcPr>
            <w:tcW w:w="594" w:type="pct"/>
            <w:vAlign w:val="center"/>
          </w:tcPr>
          <w:p w14:paraId="6EF06F9B" w14:textId="77777777" w:rsidR="006B1D17" w:rsidRPr="005A7BEF" w:rsidRDefault="006B1D17" w:rsidP="005A7BEF">
            <w:pPr>
              <w:jc w:val="center"/>
              <w:rPr>
                <w:rFonts w:ascii="Arial" w:hAnsi="Arial" w:cs="Arial"/>
                <w:b/>
                <w:sz w:val="18"/>
                <w:szCs w:val="18"/>
                <w:lang w:val="en-GB"/>
              </w:rPr>
            </w:pPr>
          </w:p>
        </w:tc>
      </w:tr>
      <w:tr w:rsidR="006B1D17" w:rsidRPr="005A7BEF" w14:paraId="63D823C9" w14:textId="77777777" w:rsidTr="00DB6B2C">
        <w:trPr>
          <w:trHeight w:val="628"/>
        </w:trPr>
        <w:tc>
          <w:tcPr>
            <w:tcW w:w="3216" w:type="pct"/>
            <w:vAlign w:val="bottom"/>
          </w:tcPr>
          <w:p w14:paraId="4135FF3D"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B12. Studying math is important for being a good wife and mother.</w:t>
            </w:r>
          </w:p>
        </w:tc>
        <w:tc>
          <w:tcPr>
            <w:tcW w:w="596" w:type="pct"/>
            <w:vAlign w:val="center"/>
          </w:tcPr>
          <w:p w14:paraId="4F8D9070" w14:textId="77777777" w:rsidR="006B1D17" w:rsidRPr="005A7BEF" w:rsidRDefault="006B1D17" w:rsidP="005A7BEF">
            <w:pPr>
              <w:ind w:left="102"/>
              <w:rPr>
                <w:rFonts w:ascii="Arial" w:hAnsi="Arial" w:cs="Arial"/>
                <w:b/>
                <w:sz w:val="18"/>
                <w:szCs w:val="18"/>
                <w:lang w:val="en-GB"/>
              </w:rPr>
            </w:pPr>
          </w:p>
        </w:tc>
        <w:tc>
          <w:tcPr>
            <w:tcW w:w="594" w:type="pct"/>
            <w:vAlign w:val="center"/>
          </w:tcPr>
          <w:p w14:paraId="04EB0B42"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81B8C09" w14:textId="77777777" w:rsidR="006B1D17" w:rsidRPr="005A7BEF" w:rsidRDefault="006B1D17" w:rsidP="005A7BEF">
            <w:pPr>
              <w:jc w:val="center"/>
              <w:rPr>
                <w:rFonts w:ascii="Arial" w:hAnsi="Arial" w:cs="Arial"/>
                <w:b/>
                <w:sz w:val="18"/>
                <w:szCs w:val="18"/>
                <w:lang w:val="en-GB"/>
              </w:rPr>
            </w:pPr>
          </w:p>
        </w:tc>
      </w:tr>
      <w:tr w:rsidR="006B1D17" w:rsidRPr="005A7BEF" w14:paraId="550BEDDD" w14:textId="77777777" w:rsidTr="00DB6B2C">
        <w:trPr>
          <w:trHeight w:val="628"/>
        </w:trPr>
        <w:tc>
          <w:tcPr>
            <w:tcW w:w="3216" w:type="pct"/>
            <w:vAlign w:val="bottom"/>
          </w:tcPr>
          <w:p w14:paraId="75E1D326"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B13. Boys are more gifted in math than girls.</w:t>
            </w:r>
          </w:p>
        </w:tc>
        <w:tc>
          <w:tcPr>
            <w:tcW w:w="596" w:type="pct"/>
            <w:vAlign w:val="center"/>
          </w:tcPr>
          <w:p w14:paraId="736E3FAE" w14:textId="77777777" w:rsidR="006B1D17" w:rsidRPr="005A7BEF" w:rsidRDefault="006B1D17" w:rsidP="005A7BEF">
            <w:pPr>
              <w:ind w:left="102"/>
              <w:rPr>
                <w:rFonts w:ascii="Arial" w:hAnsi="Arial" w:cs="Arial"/>
                <w:b/>
                <w:sz w:val="18"/>
                <w:szCs w:val="18"/>
                <w:lang w:val="en-GB"/>
              </w:rPr>
            </w:pPr>
          </w:p>
        </w:tc>
        <w:tc>
          <w:tcPr>
            <w:tcW w:w="594" w:type="pct"/>
            <w:vAlign w:val="center"/>
          </w:tcPr>
          <w:p w14:paraId="678DDF2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8B7FA58" w14:textId="77777777" w:rsidR="006B1D17" w:rsidRPr="005A7BEF" w:rsidRDefault="006B1D17" w:rsidP="005A7BEF">
            <w:pPr>
              <w:jc w:val="center"/>
              <w:rPr>
                <w:rFonts w:ascii="Arial" w:hAnsi="Arial" w:cs="Arial"/>
                <w:b/>
                <w:sz w:val="18"/>
                <w:szCs w:val="18"/>
                <w:lang w:val="en-GB"/>
              </w:rPr>
            </w:pPr>
          </w:p>
        </w:tc>
      </w:tr>
      <w:tr w:rsidR="006B1D17" w:rsidRPr="005A7BEF" w14:paraId="6CB97417" w14:textId="77777777" w:rsidTr="00DB6B2C">
        <w:trPr>
          <w:trHeight w:val="628"/>
        </w:trPr>
        <w:tc>
          <w:tcPr>
            <w:tcW w:w="3216" w:type="pct"/>
            <w:vAlign w:val="bottom"/>
          </w:tcPr>
          <w:p w14:paraId="45B126B4"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B14. Boys are more gifted in English reading than girls.</w:t>
            </w:r>
          </w:p>
        </w:tc>
        <w:tc>
          <w:tcPr>
            <w:tcW w:w="596" w:type="pct"/>
            <w:vAlign w:val="center"/>
          </w:tcPr>
          <w:p w14:paraId="3826A50D" w14:textId="77777777" w:rsidR="006B1D17" w:rsidRPr="005A7BEF" w:rsidRDefault="006B1D17" w:rsidP="005A7BEF">
            <w:pPr>
              <w:ind w:left="102"/>
              <w:rPr>
                <w:rFonts w:ascii="Arial" w:hAnsi="Arial" w:cs="Arial"/>
                <w:b/>
                <w:sz w:val="18"/>
                <w:szCs w:val="18"/>
                <w:lang w:val="en-GB"/>
              </w:rPr>
            </w:pPr>
          </w:p>
        </w:tc>
        <w:tc>
          <w:tcPr>
            <w:tcW w:w="594" w:type="pct"/>
            <w:vAlign w:val="center"/>
          </w:tcPr>
          <w:p w14:paraId="3D96BF83"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B3DCB9F" w14:textId="77777777" w:rsidR="006B1D17" w:rsidRPr="005A7BEF" w:rsidRDefault="006B1D17" w:rsidP="005A7BEF">
            <w:pPr>
              <w:jc w:val="center"/>
              <w:rPr>
                <w:rFonts w:ascii="Arial" w:hAnsi="Arial" w:cs="Arial"/>
                <w:b/>
                <w:sz w:val="18"/>
                <w:szCs w:val="18"/>
                <w:lang w:val="en-GB"/>
              </w:rPr>
            </w:pPr>
          </w:p>
        </w:tc>
      </w:tr>
      <w:tr w:rsidR="006B1D17" w:rsidRPr="005A7BEF" w14:paraId="69FD5A9F" w14:textId="77777777" w:rsidTr="00DB6B2C">
        <w:trPr>
          <w:trHeight w:val="628"/>
        </w:trPr>
        <w:tc>
          <w:tcPr>
            <w:tcW w:w="3216" w:type="pct"/>
            <w:vAlign w:val="bottom"/>
          </w:tcPr>
          <w:p w14:paraId="21A794B0"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B15. The priority for girls is learning how to be a good wife and mother.</w:t>
            </w:r>
          </w:p>
        </w:tc>
        <w:tc>
          <w:tcPr>
            <w:tcW w:w="596" w:type="pct"/>
            <w:vAlign w:val="center"/>
          </w:tcPr>
          <w:p w14:paraId="34FFE101" w14:textId="77777777" w:rsidR="006B1D17" w:rsidRPr="005A7BEF" w:rsidRDefault="006B1D17" w:rsidP="005A7BEF">
            <w:pPr>
              <w:ind w:left="102"/>
              <w:rPr>
                <w:rFonts w:ascii="Arial" w:hAnsi="Arial" w:cs="Arial"/>
                <w:b/>
                <w:sz w:val="18"/>
                <w:szCs w:val="18"/>
                <w:lang w:val="en-GB"/>
              </w:rPr>
            </w:pPr>
          </w:p>
        </w:tc>
        <w:tc>
          <w:tcPr>
            <w:tcW w:w="594" w:type="pct"/>
            <w:vAlign w:val="center"/>
          </w:tcPr>
          <w:p w14:paraId="5767BEA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208E31B" w14:textId="77777777" w:rsidR="006B1D17" w:rsidRPr="005A7BEF" w:rsidRDefault="006B1D17" w:rsidP="005A7BEF">
            <w:pPr>
              <w:jc w:val="center"/>
              <w:rPr>
                <w:rFonts w:ascii="Arial" w:hAnsi="Arial" w:cs="Arial"/>
                <w:b/>
                <w:sz w:val="18"/>
                <w:szCs w:val="18"/>
                <w:lang w:val="en-GB"/>
              </w:rPr>
            </w:pPr>
          </w:p>
        </w:tc>
      </w:tr>
      <w:tr w:rsidR="006B1D17" w:rsidRPr="005A7BEF" w14:paraId="08FF9437" w14:textId="77777777" w:rsidTr="00DB6B2C">
        <w:trPr>
          <w:trHeight w:val="628"/>
        </w:trPr>
        <w:tc>
          <w:tcPr>
            <w:tcW w:w="3216" w:type="pct"/>
          </w:tcPr>
          <w:p w14:paraId="378A8178"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B16. It is more important for girls to be good wives and mothers than for boys to be good husbands and fathers</w:t>
            </w:r>
          </w:p>
        </w:tc>
        <w:tc>
          <w:tcPr>
            <w:tcW w:w="596" w:type="pct"/>
            <w:vAlign w:val="center"/>
          </w:tcPr>
          <w:p w14:paraId="5795AE29" w14:textId="77777777" w:rsidR="006B1D17" w:rsidRPr="005A7BEF" w:rsidRDefault="006B1D17" w:rsidP="005A7BEF">
            <w:pPr>
              <w:ind w:left="102"/>
              <w:rPr>
                <w:rFonts w:ascii="Arial" w:hAnsi="Arial" w:cs="Arial"/>
                <w:b/>
                <w:sz w:val="18"/>
                <w:szCs w:val="18"/>
                <w:lang w:val="en-GB"/>
              </w:rPr>
            </w:pPr>
          </w:p>
        </w:tc>
        <w:tc>
          <w:tcPr>
            <w:tcW w:w="594" w:type="pct"/>
            <w:vAlign w:val="center"/>
          </w:tcPr>
          <w:p w14:paraId="2447455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D3D0542" w14:textId="77777777" w:rsidR="006B1D17" w:rsidRPr="005A7BEF" w:rsidRDefault="006B1D17" w:rsidP="005A7BEF">
            <w:pPr>
              <w:jc w:val="center"/>
              <w:rPr>
                <w:rFonts w:ascii="Arial" w:hAnsi="Arial" w:cs="Arial"/>
                <w:b/>
                <w:sz w:val="18"/>
                <w:szCs w:val="18"/>
                <w:lang w:val="en-GB"/>
              </w:rPr>
            </w:pPr>
          </w:p>
        </w:tc>
      </w:tr>
      <w:tr w:rsidR="006B1D17" w:rsidRPr="005A7BEF" w14:paraId="5EA579C1" w14:textId="77777777" w:rsidTr="00DB6B2C">
        <w:trPr>
          <w:trHeight w:val="628"/>
        </w:trPr>
        <w:tc>
          <w:tcPr>
            <w:tcW w:w="3216" w:type="pct"/>
          </w:tcPr>
          <w:p w14:paraId="4FE5B049"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B17. Studying math is more important for the career of a boy than for a girl</w:t>
            </w:r>
          </w:p>
        </w:tc>
        <w:tc>
          <w:tcPr>
            <w:tcW w:w="596" w:type="pct"/>
            <w:vAlign w:val="center"/>
          </w:tcPr>
          <w:p w14:paraId="39A8C41A" w14:textId="77777777" w:rsidR="006B1D17" w:rsidRPr="005A7BEF" w:rsidRDefault="006B1D17" w:rsidP="005A7BEF">
            <w:pPr>
              <w:ind w:left="102"/>
              <w:rPr>
                <w:rFonts w:ascii="Arial" w:hAnsi="Arial" w:cs="Arial"/>
                <w:b/>
                <w:sz w:val="18"/>
                <w:szCs w:val="18"/>
                <w:lang w:val="en-GB"/>
              </w:rPr>
            </w:pPr>
          </w:p>
        </w:tc>
        <w:tc>
          <w:tcPr>
            <w:tcW w:w="594" w:type="pct"/>
            <w:vAlign w:val="center"/>
          </w:tcPr>
          <w:p w14:paraId="1A77DC49"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34A90E6" w14:textId="77777777" w:rsidR="006B1D17" w:rsidRPr="005A7BEF" w:rsidRDefault="006B1D17" w:rsidP="005A7BEF">
            <w:pPr>
              <w:jc w:val="center"/>
              <w:rPr>
                <w:rFonts w:ascii="Arial" w:hAnsi="Arial" w:cs="Arial"/>
                <w:b/>
                <w:sz w:val="18"/>
                <w:szCs w:val="18"/>
                <w:lang w:val="en-GB"/>
              </w:rPr>
            </w:pPr>
          </w:p>
        </w:tc>
      </w:tr>
      <w:tr w:rsidR="006B1D17" w:rsidRPr="005A7BEF" w14:paraId="501837FE" w14:textId="77777777" w:rsidTr="00DB6B2C">
        <w:trPr>
          <w:trHeight w:val="628"/>
        </w:trPr>
        <w:tc>
          <w:tcPr>
            <w:tcW w:w="3216" w:type="pct"/>
          </w:tcPr>
          <w:p w14:paraId="0D3CD5C8"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B18. Studying English reading is more important for the career of a boy than for a girl</w:t>
            </w:r>
          </w:p>
        </w:tc>
        <w:tc>
          <w:tcPr>
            <w:tcW w:w="596" w:type="pct"/>
            <w:vAlign w:val="center"/>
          </w:tcPr>
          <w:p w14:paraId="71E21D04" w14:textId="77777777" w:rsidR="006B1D17" w:rsidRPr="005A7BEF" w:rsidRDefault="006B1D17" w:rsidP="005A7BEF">
            <w:pPr>
              <w:ind w:left="102"/>
              <w:rPr>
                <w:rFonts w:ascii="Arial" w:hAnsi="Arial" w:cs="Arial"/>
                <w:b/>
                <w:sz w:val="18"/>
                <w:szCs w:val="18"/>
                <w:lang w:val="en-GB"/>
              </w:rPr>
            </w:pPr>
          </w:p>
        </w:tc>
        <w:tc>
          <w:tcPr>
            <w:tcW w:w="594" w:type="pct"/>
            <w:vAlign w:val="center"/>
          </w:tcPr>
          <w:p w14:paraId="0A80079C"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CB0A78A" w14:textId="77777777" w:rsidR="006B1D17" w:rsidRPr="005A7BEF" w:rsidRDefault="006B1D17" w:rsidP="005A7BEF">
            <w:pPr>
              <w:jc w:val="center"/>
              <w:rPr>
                <w:rFonts w:ascii="Arial" w:hAnsi="Arial" w:cs="Arial"/>
                <w:b/>
                <w:sz w:val="18"/>
                <w:szCs w:val="18"/>
                <w:lang w:val="en-GB"/>
              </w:rPr>
            </w:pPr>
          </w:p>
        </w:tc>
      </w:tr>
    </w:tbl>
    <w:p w14:paraId="4C28E39D" w14:textId="12EF108C" w:rsidR="006B1D17" w:rsidRPr="005A7BEF" w:rsidRDefault="006B1D17" w:rsidP="005A7BEF">
      <w:pPr>
        <w:rPr>
          <w:rFonts w:ascii="Arial" w:hAnsi="Arial" w:cs="Arial"/>
          <w:i/>
          <w:sz w:val="18"/>
          <w:szCs w:val="18"/>
        </w:rPr>
      </w:pPr>
    </w:p>
    <w:p w14:paraId="785A7651" w14:textId="4179E8C1" w:rsidR="00F23B3F" w:rsidRPr="005A7BEF" w:rsidRDefault="00F23B3F" w:rsidP="005A7BEF">
      <w:pPr>
        <w:rPr>
          <w:rFonts w:ascii="Arial" w:hAnsi="Arial" w:cs="Arial"/>
          <w:i/>
          <w:sz w:val="18"/>
          <w:szCs w:val="18"/>
        </w:rPr>
      </w:pPr>
    </w:p>
    <w:p w14:paraId="7CE2FA2B" w14:textId="2AA43D75" w:rsidR="00F23B3F" w:rsidRPr="005A7BEF" w:rsidRDefault="00F23B3F" w:rsidP="005A7BEF">
      <w:pPr>
        <w:rPr>
          <w:rFonts w:ascii="Arial" w:hAnsi="Arial" w:cs="Arial"/>
          <w:i/>
          <w:sz w:val="18"/>
          <w:szCs w:val="18"/>
        </w:rPr>
      </w:pPr>
    </w:p>
    <w:p w14:paraId="79D67277" w14:textId="32F22B94" w:rsidR="00F23B3F" w:rsidRPr="005A7BEF" w:rsidRDefault="00F23B3F" w:rsidP="005A7BEF">
      <w:pPr>
        <w:rPr>
          <w:rFonts w:ascii="Arial" w:hAnsi="Arial" w:cs="Arial"/>
          <w:i/>
          <w:sz w:val="18"/>
          <w:szCs w:val="18"/>
        </w:rPr>
      </w:pPr>
    </w:p>
    <w:p w14:paraId="0F7E996C" w14:textId="06D070BF" w:rsidR="00F23B3F" w:rsidRPr="005A7BEF" w:rsidRDefault="00F23B3F" w:rsidP="005A7BEF">
      <w:pPr>
        <w:rPr>
          <w:rFonts w:ascii="Arial" w:hAnsi="Arial" w:cs="Arial"/>
          <w:i/>
          <w:sz w:val="18"/>
          <w:szCs w:val="18"/>
        </w:rPr>
      </w:pPr>
    </w:p>
    <w:p w14:paraId="0581FED2" w14:textId="671970F0" w:rsidR="00F23B3F" w:rsidRPr="005A7BEF" w:rsidRDefault="00F23B3F" w:rsidP="005A7BEF">
      <w:pPr>
        <w:rPr>
          <w:rFonts w:ascii="Arial" w:hAnsi="Arial" w:cs="Arial"/>
          <w:i/>
          <w:sz w:val="18"/>
          <w:szCs w:val="18"/>
        </w:rPr>
      </w:pPr>
    </w:p>
    <w:p w14:paraId="560E9F4C" w14:textId="77777777" w:rsidR="00F23B3F" w:rsidRPr="005A7BEF" w:rsidRDefault="00F23B3F" w:rsidP="005A7BEF">
      <w:pPr>
        <w:rPr>
          <w:rFonts w:ascii="Arial" w:hAnsi="Arial" w:cs="Arial"/>
          <w:i/>
          <w:sz w:val="18"/>
          <w:szCs w:val="18"/>
        </w:rPr>
      </w:pPr>
    </w:p>
    <w:p w14:paraId="57B0DDCB" w14:textId="77777777" w:rsidR="006B1D17" w:rsidRPr="005A7BEF" w:rsidRDefault="006B1D17" w:rsidP="005A7BEF">
      <w:pPr>
        <w:rPr>
          <w:rFonts w:ascii="Arial" w:hAnsi="Arial" w:cs="Arial"/>
          <w:b/>
          <w:sz w:val="20"/>
          <w:szCs w:val="20"/>
        </w:rPr>
      </w:pPr>
      <w:r w:rsidRPr="005A7BEF">
        <w:rPr>
          <w:rFonts w:ascii="Arial" w:hAnsi="Arial" w:cs="Arial"/>
          <w:b/>
          <w:sz w:val="20"/>
          <w:szCs w:val="20"/>
        </w:rPr>
        <w:lastRenderedPageBreak/>
        <w:t>B.i.2. Specific questions on education for each child</w:t>
      </w:r>
    </w:p>
    <w:p w14:paraId="38B7F2A0" w14:textId="77777777" w:rsidR="00AB7927" w:rsidRPr="005A7BEF" w:rsidRDefault="00AB7927" w:rsidP="005A7BEF">
      <w:pPr>
        <w:rPr>
          <w:rFonts w:ascii="Arial" w:hAnsi="Arial" w:cs="Arial"/>
          <w:sz w:val="18"/>
          <w:szCs w:val="18"/>
        </w:rPr>
      </w:pPr>
    </w:p>
    <w:p w14:paraId="373993D5" w14:textId="70B05BA0" w:rsidR="006B1D17" w:rsidRPr="005A7BEF" w:rsidRDefault="006B1D17" w:rsidP="005A7BEF">
      <w:pPr>
        <w:rPr>
          <w:rFonts w:ascii="Arial" w:hAnsi="Arial" w:cs="Arial"/>
          <w:sz w:val="18"/>
          <w:szCs w:val="18"/>
        </w:rPr>
      </w:pPr>
      <w:r w:rsidRPr="005A7BEF">
        <w:rPr>
          <w:rFonts w:ascii="Arial" w:hAnsi="Arial" w:cs="Arial"/>
          <w:sz w:val="18"/>
          <w:szCs w:val="18"/>
        </w:rPr>
        <w:t xml:space="preserve">The following set of questions pertain to each child of the parent who is between age 9 and 15 and has not entered senior secondary school. The parent will answer each question separately for each of their children. </w:t>
      </w:r>
    </w:p>
    <w:p w14:paraId="36E9191D" w14:textId="77777777" w:rsidR="006B1D17" w:rsidRPr="005A7BEF" w:rsidRDefault="006B1D17" w:rsidP="005A7BEF">
      <w:pPr>
        <w:rPr>
          <w:rFonts w:ascii="Arial" w:hAnsi="Arial" w:cs="Arial"/>
          <w:sz w:val="18"/>
          <w:szCs w:val="18"/>
        </w:rPr>
      </w:pPr>
      <w:r w:rsidRPr="005A7BEF">
        <w:rPr>
          <w:rFonts w:ascii="Arial" w:hAnsi="Arial" w:cs="Arial"/>
          <w:b/>
          <w:sz w:val="18"/>
          <w:szCs w:val="18"/>
        </w:rPr>
        <w:t xml:space="preserve">Read: As part of the survey, we have to re-ask a select few questions. You are not required to respond the same as before. </w:t>
      </w:r>
    </w:p>
    <w:p w14:paraId="277532FF" w14:textId="77777777" w:rsidR="006B1D17" w:rsidRPr="005A7BEF" w:rsidRDefault="006B1D17" w:rsidP="005A7BEF">
      <w:pPr>
        <w:rPr>
          <w:rFonts w:ascii="Arial" w:hAnsi="Arial" w:cs="Arial"/>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9"/>
        <w:gridCol w:w="1565"/>
        <w:gridCol w:w="1565"/>
        <w:gridCol w:w="1565"/>
      </w:tblGrid>
      <w:tr w:rsidR="006B1D17" w:rsidRPr="005A7BEF" w14:paraId="7BF27253" w14:textId="77777777" w:rsidTr="00DB6B2C">
        <w:trPr>
          <w:cantSplit/>
          <w:trHeight w:val="629"/>
          <w:tblHeader/>
        </w:trPr>
        <w:tc>
          <w:tcPr>
            <w:tcW w:w="3317" w:type="pct"/>
            <w:shd w:val="clear" w:color="auto" w:fill="A6A6A6" w:themeFill="background1" w:themeFillShade="A6"/>
            <w:vAlign w:val="center"/>
          </w:tcPr>
          <w:p w14:paraId="563222B9"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w:t>
            </w:r>
          </w:p>
        </w:tc>
        <w:tc>
          <w:tcPr>
            <w:tcW w:w="561" w:type="pct"/>
            <w:shd w:val="clear" w:color="auto" w:fill="A6A6A6" w:themeFill="background1" w:themeFillShade="A6"/>
            <w:vAlign w:val="center"/>
          </w:tcPr>
          <w:p w14:paraId="5C6AF4FD"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1</w:t>
            </w:r>
          </w:p>
        </w:tc>
        <w:tc>
          <w:tcPr>
            <w:tcW w:w="561" w:type="pct"/>
            <w:shd w:val="clear" w:color="auto" w:fill="A6A6A6" w:themeFill="background1" w:themeFillShade="A6"/>
            <w:vAlign w:val="center"/>
          </w:tcPr>
          <w:p w14:paraId="0E456953"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2</w:t>
            </w:r>
          </w:p>
        </w:tc>
        <w:tc>
          <w:tcPr>
            <w:tcW w:w="561" w:type="pct"/>
            <w:shd w:val="clear" w:color="auto" w:fill="A6A6A6" w:themeFill="background1" w:themeFillShade="A6"/>
            <w:vAlign w:val="center"/>
          </w:tcPr>
          <w:p w14:paraId="17E65FB5"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3</w:t>
            </w:r>
          </w:p>
        </w:tc>
      </w:tr>
      <w:tr w:rsidR="006B1D17" w:rsidRPr="005A7BEF" w14:paraId="3C3B6FBF" w14:textId="77777777" w:rsidTr="00DB6B2C">
        <w:trPr>
          <w:trHeight w:val="371"/>
        </w:trPr>
        <w:tc>
          <w:tcPr>
            <w:tcW w:w="3317" w:type="pct"/>
          </w:tcPr>
          <w:p w14:paraId="1F18D69C" w14:textId="77777777" w:rsidR="006B1D17" w:rsidRPr="005A7BEF" w:rsidRDefault="006B1D17" w:rsidP="005A7BEF">
            <w:pPr>
              <w:rPr>
                <w:rFonts w:ascii="Arial" w:hAnsi="Arial" w:cs="Arial"/>
                <w:sz w:val="18"/>
                <w:szCs w:val="18"/>
              </w:rPr>
            </w:pPr>
            <w:r w:rsidRPr="005A7BEF">
              <w:rPr>
                <w:rFonts w:ascii="Arial" w:hAnsi="Arial" w:cs="Arial"/>
                <w:sz w:val="18"/>
                <w:szCs w:val="18"/>
              </w:rPr>
              <w:t>PARENT RESPONDENT ID (Fill this form for each parent):</w:t>
            </w:r>
          </w:p>
        </w:tc>
        <w:tc>
          <w:tcPr>
            <w:tcW w:w="561" w:type="pct"/>
            <w:vAlign w:val="center"/>
          </w:tcPr>
          <w:p w14:paraId="16EDED46" w14:textId="77777777" w:rsidR="006B1D17" w:rsidRPr="005A7BEF" w:rsidRDefault="006B1D17" w:rsidP="005A7BEF">
            <w:pPr>
              <w:ind w:left="102"/>
              <w:rPr>
                <w:rFonts w:ascii="Arial" w:hAnsi="Arial" w:cs="Arial"/>
                <w:b/>
                <w:sz w:val="18"/>
                <w:szCs w:val="18"/>
                <w:lang w:val="en-GB"/>
              </w:rPr>
            </w:pPr>
          </w:p>
        </w:tc>
        <w:tc>
          <w:tcPr>
            <w:tcW w:w="561" w:type="pct"/>
            <w:vAlign w:val="center"/>
          </w:tcPr>
          <w:p w14:paraId="40B45EA9"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62A05721" w14:textId="77777777" w:rsidR="006B1D17" w:rsidRPr="005A7BEF" w:rsidRDefault="006B1D17" w:rsidP="005A7BEF">
            <w:pPr>
              <w:jc w:val="center"/>
              <w:rPr>
                <w:rFonts w:ascii="Arial" w:hAnsi="Arial" w:cs="Arial"/>
                <w:b/>
                <w:sz w:val="18"/>
                <w:szCs w:val="18"/>
                <w:lang w:val="en-GB"/>
              </w:rPr>
            </w:pPr>
          </w:p>
        </w:tc>
      </w:tr>
      <w:tr w:rsidR="006B1D17" w:rsidRPr="005A7BEF" w14:paraId="1A4A0652" w14:textId="77777777" w:rsidTr="00DB6B2C">
        <w:trPr>
          <w:trHeight w:val="371"/>
        </w:trPr>
        <w:tc>
          <w:tcPr>
            <w:tcW w:w="5000" w:type="pct"/>
            <w:gridSpan w:val="4"/>
          </w:tcPr>
          <w:p w14:paraId="4F3AB54C" w14:textId="77777777" w:rsidR="006B1D17" w:rsidRPr="005A7BEF" w:rsidRDefault="006B1D17" w:rsidP="005A7BEF">
            <w:pPr>
              <w:rPr>
                <w:rFonts w:ascii="Arial" w:hAnsi="Arial" w:cs="Arial"/>
                <w:b/>
                <w:sz w:val="18"/>
                <w:szCs w:val="18"/>
              </w:rPr>
            </w:pPr>
            <w:r w:rsidRPr="005A7BEF">
              <w:rPr>
                <w:rFonts w:ascii="Arial" w:hAnsi="Arial" w:cs="Arial"/>
                <w:b/>
                <w:sz w:val="18"/>
                <w:szCs w:val="18"/>
              </w:rPr>
              <w:t>Beliefs about Child’s Performance</w:t>
            </w:r>
          </w:p>
        </w:tc>
      </w:tr>
      <w:tr w:rsidR="006B1D17" w:rsidRPr="005A7BEF" w14:paraId="5111FBA7" w14:textId="77777777" w:rsidTr="00DB6B2C">
        <w:trPr>
          <w:trHeight w:val="371"/>
        </w:trPr>
        <w:tc>
          <w:tcPr>
            <w:tcW w:w="3317" w:type="pct"/>
          </w:tcPr>
          <w:p w14:paraId="24E125DF" w14:textId="77777777" w:rsidR="006B1D17" w:rsidRPr="005A7BEF" w:rsidRDefault="006B1D17" w:rsidP="005A7BEF">
            <w:pPr>
              <w:rPr>
                <w:rFonts w:ascii="Arial" w:hAnsi="Arial" w:cs="Arial"/>
                <w:sz w:val="18"/>
                <w:szCs w:val="18"/>
              </w:rPr>
            </w:pPr>
            <w:r w:rsidRPr="005A7BEF">
              <w:rPr>
                <w:rFonts w:ascii="Arial" w:hAnsi="Arial" w:cs="Arial"/>
                <w:sz w:val="18"/>
                <w:szCs w:val="18"/>
              </w:rPr>
              <w:t>B19. Your child(NAME) recently took a math assessment on addition, subtraction, multiplication and division as part of this survey. Suppose 10 other typical Ghanian children in the same grade as your child(NAME) also took the test. Each of the steps on this ladder represents a child ordered from the worst to the best student of the same grade as him/her (1st = worst, 10th = best). Compared to these children, where do you think your child is located on the ladder?</w:t>
            </w:r>
          </w:p>
          <w:p w14:paraId="6C76AAAF" w14:textId="77777777" w:rsidR="006B1D17" w:rsidRPr="005A7BEF" w:rsidRDefault="006B1D17" w:rsidP="005A7BEF">
            <w:pPr>
              <w:rPr>
                <w:rFonts w:ascii="Arial" w:hAnsi="Arial" w:cs="Arial"/>
                <w:sz w:val="18"/>
                <w:szCs w:val="18"/>
              </w:rPr>
            </w:pPr>
          </w:p>
          <w:p w14:paraId="1F7EF124" w14:textId="77777777" w:rsidR="006B1D17" w:rsidRPr="005A7BEF" w:rsidRDefault="006B1D17" w:rsidP="005A7BEF">
            <w:pPr>
              <w:rPr>
                <w:rFonts w:ascii="Arial" w:hAnsi="Arial" w:cs="Arial"/>
                <w:sz w:val="18"/>
                <w:szCs w:val="18"/>
              </w:rPr>
            </w:pPr>
            <w:r w:rsidRPr="005A7BEF">
              <w:rPr>
                <w:rFonts w:ascii="Arial" w:hAnsi="Arial" w:cs="Arial"/>
                <w:noProof/>
                <w:sz w:val="18"/>
                <w:szCs w:val="18"/>
              </w:rPr>
              <w:drawing>
                <wp:inline distT="0" distB="0" distL="0" distR="0" wp14:anchorId="0462E144" wp14:editId="6068B303">
                  <wp:extent cx="1759853" cy="21058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der_new.png"/>
                          <pic:cNvPicPr/>
                        </pic:nvPicPr>
                        <pic:blipFill>
                          <a:blip r:embed="rId28"/>
                          <a:stretch>
                            <a:fillRect/>
                          </a:stretch>
                        </pic:blipFill>
                        <pic:spPr>
                          <a:xfrm>
                            <a:off x="0" y="0"/>
                            <a:ext cx="1762482" cy="2109037"/>
                          </a:xfrm>
                          <a:prstGeom prst="rect">
                            <a:avLst/>
                          </a:prstGeom>
                        </pic:spPr>
                      </pic:pic>
                    </a:graphicData>
                  </a:graphic>
                </wp:inline>
              </w:drawing>
            </w:r>
          </w:p>
          <w:p w14:paraId="63F5A567"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Please select the best response, using the steps of the ladder:</w:t>
            </w:r>
          </w:p>
          <w:p w14:paraId="61D74A84"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1 (Worst), 2, 3, 4, 5, 6, 7, 8, 9, 10 (Best)</w:t>
            </w:r>
          </w:p>
        </w:tc>
        <w:tc>
          <w:tcPr>
            <w:tcW w:w="561" w:type="pct"/>
            <w:vAlign w:val="center"/>
          </w:tcPr>
          <w:p w14:paraId="1B528B96"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48C1C6F8"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4CFAEAE4" w14:textId="77777777" w:rsidR="006B1D17" w:rsidRPr="005A7BEF" w:rsidRDefault="006B1D17" w:rsidP="005A7BEF">
            <w:pPr>
              <w:jc w:val="center"/>
              <w:rPr>
                <w:rFonts w:ascii="Arial" w:hAnsi="Arial" w:cs="Arial"/>
                <w:b/>
                <w:sz w:val="18"/>
                <w:szCs w:val="18"/>
                <w:lang w:val="en-GB"/>
              </w:rPr>
            </w:pPr>
          </w:p>
        </w:tc>
      </w:tr>
      <w:tr w:rsidR="006B1D17" w:rsidRPr="005A7BEF" w14:paraId="3EF0B103" w14:textId="77777777" w:rsidTr="00DB6B2C">
        <w:trPr>
          <w:trHeight w:val="371"/>
        </w:trPr>
        <w:tc>
          <w:tcPr>
            <w:tcW w:w="3317" w:type="pct"/>
          </w:tcPr>
          <w:p w14:paraId="39F012CE" w14:textId="77777777" w:rsidR="006B1D17" w:rsidRPr="005A7BEF" w:rsidRDefault="006B1D17" w:rsidP="005A7BEF">
            <w:pPr>
              <w:rPr>
                <w:rFonts w:ascii="Arial" w:hAnsi="Arial" w:cs="Arial"/>
                <w:sz w:val="18"/>
                <w:szCs w:val="18"/>
              </w:rPr>
            </w:pPr>
            <w:r w:rsidRPr="005A7BEF">
              <w:rPr>
                <w:rFonts w:ascii="Arial" w:hAnsi="Arial" w:cs="Arial"/>
                <w:sz w:val="18"/>
                <w:szCs w:val="18"/>
              </w:rPr>
              <w:t>B20. We will return in a year to give a similar math test to your child (NAME). If you guess correctly where your child will be on the ladder, you will receive a prize. In particular,</w:t>
            </w:r>
          </w:p>
          <w:p w14:paraId="4A0E3A35" w14:textId="77777777" w:rsidR="006B1D17" w:rsidRPr="005A7BEF" w:rsidRDefault="006B1D17" w:rsidP="005A7BEF">
            <w:pPr>
              <w:numPr>
                <w:ilvl w:val="0"/>
                <w:numId w:val="123"/>
              </w:numPr>
              <w:spacing w:line="276" w:lineRule="auto"/>
              <w:contextualSpacing/>
              <w:rPr>
                <w:rFonts w:ascii="Arial" w:hAnsi="Arial" w:cs="Arial"/>
                <w:i/>
                <w:sz w:val="18"/>
                <w:szCs w:val="18"/>
              </w:rPr>
            </w:pPr>
            <w:r w:rsidRPr="005A7BEF">
              <w:rPr>
                <w:rFonts w:ascii="Arial" w:hAnsi="Arial" w:cs="Arial"/>
                <w:i/>
                <w:sz w:val="18"/>
                <w:szCs w:val="18"/>
              </w:rPr>
              <w:lastRenderedPageBreak/>
              <w:t xml:space="preserve">    If your child performs better than 2 of these children AND you guess this correctly, you will receive a prize worth 5 GHS,</w:t>
            </w:r>
          </w:p>
          <w:p w14:paraId="1EDBE723" w14:textId="77777777" w:rsidR="006B1D17" w:rsidRPr="005A7BEF" w:rsidRDefault="006B1D17" w:rsidP="005A7BEF">
            <w:pPr>
              <w:numPr>
                <w:ilvl w:val="0"/>
                <w:numId w:val="123"/>
              </w:numPr>
              <w:spacing w:line="276" w:lineRule="auto"/>
              <w:contextualSpacing/>
              <w:rPr>
                <w:rFonts w:ascii="Arial" w:hAnsi="Arial" w:cs="Arial"/>
                <w:i/>
                <w:sz w:val="18"/>
                <w:szCs w:val="18"/>
              </w:rPr>
            </w:pPr>
            <w:r w:rsidRPr="005A7BEF">
              <w:rPr>
                <w:rFonts w:ascii="Arial" w:hAnsi="Arial" w:cs="Arial"/>
                <w:i/>
                <w:sz w:val="18"/>
                <w:szCs w:val="18"/>
              </w:rPr>
              <w:t xml:space="preserve">    If your child performs better than 5 of these children AND you guess this correctly, you will receive a prize worth 15 GHS,</w:t>
            </w:r>
          </w:p>
          <w:p w14:paraId="753EE20F" w14:textId="77777777" w:rsidR="006B1D17" w:rsidRPr="005A7BEF" w:rsidRDefault="006B1D17" w:rsidP="005A7BEF">
            <w:pPr>
              <w:numPr>
                <w:ilvl w:val="0"/>
                <w:numId w:val="123"/>
              </w:numPr>
              <w:spacing w:line="276" w:lineRule="auto"/>
              <w:contextualSpacing/>
              <w:rPr>
                <w:rFonts w:ascii="Arial" w:hAnsi="Arial" w:cs="Arial"/>
                <w:i/>
                <w:sz w:val="18"/>
                <w:szCs w:val="18"/>
              </w:rPr>
            </w:pPr>
            <w:r w:rsidRPr="005A7BEF">
              <w:rPr>
                <w:rFonts w:ascii="Arial" w:hAnsi="Arial" w:cs="Arial"/>
                <w:i/>
                <w:sz w:val="18"/>
                <w:szCs w:val="18"/>
              </w:rPr>
              <w:t xml:space="preserve">    If your child performs better than 7 of these children AND you guess this correctly, you will receive a prize worth 25 GHS.</w:t>
            </w:r>
          </w:p>
          <w:p w14:paraId="08734A12" w14:textId="77777777" w:rsidR="006B1D17" w:rsidRPr="005A7BEF" w:rsidRDefault="006B1D17" w:rsidP="005A7BEF">
            <w:pPr>
              <w:rPr>
                <w:rFonts w:ascii="Arial" w:hAnsi="Arial" w:cs="Arial"/>
                <w:sz w:val="18"/>
                <w:szCs w:val="18"/>
              </w:rPr>
            </w:pPr>
            <w:r w:rsidRPr="005A7BEF">
              <w:rPr>
                <w:rFonts w:ascii="Arial" w:hAnsi="Arial" w:cs="Arial"/>
                <w:sz w:val="18"/>
                <w:szCs w:val="18"/>
              </w:rPr>
              <w:t>Now, where do you guess your child (NAME) will be on the ladder for the math test next year?</w:t>
            </w:r>
          </w:p>
          <w:p w14:paraId="49ED4850" w14:textId="77777777" w:rsidR="006B1D17" w:rsidRPr="005A7BEF" w:rsidRDefault="006B1D17" w:rsidP="005A7BEF">
            <w:pPr>
              <w:rPr>
                <w:rFonts w:ascii="Arial" w:hAnsi="Arial" w:cs="Arial"/>
                <w:sz w:val="18"/>
                <w:szCs w:val="18"/>
              </w:rPr>
            </w:pPr>
            <w:r w:rsidRPr="005A7BEF">
              <w:rPr>
                <w:rFonts w:ascii="Arial" w:hAnsi="Arial" w:cs="Arial"/>
                <w:noProof/>
                <w:sz w:val="18"/>
                <w:szCs w:val="18"/>
              </w:rPr>
              <w:drawing>
                <wp:inline distT="0" distB="0" distL="0" distR="0" wp14:anchorId="2BA8549B" wp14:editId="73C281F7">
                  <wp:extent cx="1961751" cy="22167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dder_bet.png"/>
                          <pic:cNvPicPr/>
                        </pic:nvPicPr>
                        <pic:blipFill>
                          <a:blip r:embed="rId29"/>
                          <a:stretch>
                            <a:fillRect/>
                          </a:stretch>
                        </pic:blipFill>
                        <pic:spPr>
                          <a:xfrm>
                            <a:off x="0" y="0"/>
                            <a:ext cx="1967331" cy="2223033"/>
                          </a:xfrm>
                          <a:prstGeom prst="rect">
                            <a:avLst/>
                          </a:prstGeom>
                        </pic:spPr>
                      </pic:pic>
                    </a:graphicData>
                  </a:graphic>
                </wp:inline>
              </w:drawing>
            </w:r>
          </w:p>
          <w:p w14:paraId="2EFC129C"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1762B394" w14:textId="77777777" w:rsidR="006B1D17" w:rsidRPr="005A7BEF" w:rsidRDefault="006B1D17" w:rsidP="005A7BEF">
            <w:pPr>
              <w:rPr>
                <w:rFonts w:ascii="Arial" w:hAnsi="Arial" w:cs="Arial"/>
                <w:sz w:val="18"/>
                <w:szCs w:val="18"/>
              </w:rPr>
            </w:pPr>
            <w:r w:rsidRPr="005A7BEF">
              <w:rPr>
                <w:rFonts w:ascii="Arial" w:hAnsi="Arial" w:cs="Arial"/>
                <w:sz w:val="18"/>
                <w:szCs w:val="18"/>
              </w:rPr>
              <w:t>Better than 2 (either step 1 or step 2)</w:t>
            </w:r>
          </w:p>
          <w:p w14:paraId="4090047D" w14:textId="77777777" w:rsidR="006B1D17" w:rsidRPr="005A7BEF" w:rsidRDefault="006B1D17" w:rsidP="005A7BEF">
            <w:pPr>
              <w:rPr>
                <w:rFonts w:ascii="Arial" w:hAnsi="Arial" w:cs="Arial"/>
                <w:sz w:val="18"/>
                <w:szCs w:val="18"/>
              </w:rPr>
            </w:pPr>
            <w:r w:rsidRPr="005A7BEF">
              <w:rPr>
                <w:rFonts w:ascii="Arial" w:hAnsi="Arial" w:cs="Arial"/>
                <w:sz w:val="18"/>
                <w:szCs w:val="18"/>
              </w:rPr>
              <w:t>Better than 5 (either step 6 or step 7)</w:t>
            </w:r>
          </w:p>
          <w:p w14:paraId="70091370" w14:textId="77777777" w:rsidR="006B1D17" w:rsidRPr="005A7BEF" w:rsidRDefault="006B1D17" w:rsidP="005A7BEF">
            <w:pPr>
              <w:rPr>
                <w:rFonts w:ascii="Arial" w:hAnsi="Arial" w:cs="Arial"/>
                <w:sz w:val="18"/>
                <w:szCs w:val="18"/>
              </w:rPr>
            </w:pPr>
            <w:r w:rsidRPr="005A7BEF">
              <w:rPr>
                <w:rFonts w:ascii="Arial" w:hAnsi="Arial" w:cs="Arial"/>
                <w:sz w:val="18"/>
                <w:szCs w:val="18"/>
              </w:rPr>
              <w:t>Better than 7 (either step 8, step 9, or step 10)</w:t>
            </w:r>
          </w:p>
          <w:p w14:paraId="273B9C56" w14:textId="77777777" w:rsidR="006B1D17" w:rsidRPr="005A7BEF" w:rsidRDefault="006B1D17" w:rsidP="005A7BEF">
            <w:pPr>
              <w:rPr>
                <w:rFonts w:ascii="Arial" w:hAnsi="Arial" w:cs="Arial"/>
                <w:sz w:val="18"/>
                <w:szCs w:val="18"/>
              </w:rPr>
            </w:pPr>
          </w:p>
        </w:tc>
        <w:tc>
          <w:tcPr>
            <w:tcW w:w="561" w:type="pct"/>
            <w:vAlign w:val="center"/>
          </w:tcPr>
          <w:p w14:paraId="34E95168"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75E4C52A"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646CD9E9" w14:textId="77777777" w:rsidR="006B1D17" w:rsidRPr="005A7BEF" w:rsidRDefault="006B1D17" w:rsidP="005A7BEF">
            <w:pPr>
              <w:jc w:val="center"/>
              <w:rPr>
                <w:rFonts w:ascii="Arial" w:hAnsi="Arial" w:cs="Arial"/>
                <w:b/>
                <w:sz w:val="18"/>
                <w:szCs w:val="18"/>
                <w:lang w:val="en-GB"/>
              </w:rPr>
            </w:pPr>
          </w:p>
        </w:tc>
      </w:tr>
      <w:tr w:rsidR="006B1D17" w:rsidRPr="005A7BEF" w14:paraId="484BD801" w14:textId="77777777" w:rsidTr="00DB6B2C">
        <w:trPr>
          <w:trHeight w:val="371"/>
        </w:trPr>
        <w:tc>
          <w:tcPr>
            <w:tcW w:w="3317" w:type="pct"/>
          </w:tcPr>
          <w:p w14:paraId="32C3931D" w14:textId="77777777" w:rsidR="006B1D17" w:rsidRPr="005A7BEF" w:rsidRDefault="006B1D17" w:rsidP="005A7BEF">
            <w:pPr>
              <w:rPr>
                <w:rFonts w:ascii="Arial" w:hAnsi="Arial" w:cs="Arial"/>
                <w:sz w:val="18"/>
                <w:szCs w:val="18"/>
              </w:rPr>
            </w:pPr>
            <w:r w:rsidRPr="005A7BEF">
              <w:rPr>
                <w:rFonts w:ascii="Arial" w:hAnsi="Arial" w:cs="Arial"/>
                <w:sz w:val="18"/>
                <w:szCs w:val="18"/>
              </w:rPr>
              <w:t>B21. If you win a prize based on your child’s performance on the math test next year, would you prefer to receive the prize in the form of phone credit, math books or English books of the same value for your child (NAME)?</w:t>
            </w:r>
          </w:p>
          <w:p w14:paraId="13EF7CE8" w14:textId="77777777" w:rsidR="006B1D17" w:rsidRPr="005A7BEF" w:rsidRDefault="006B1D17" w:rsidP="005A7BEF">
            <w:pPr>
              <w:rPr>
                <w:rFonts w:ascii="Arial" w:hAnsi="Arial" w:cs="Arial"/>
                <w:sz w:val="18"/>
                <w:szCs w:val="18"/>
              </w:rPr>
            </w:pPr>
          </w:p>
          <w:p w14:paraId="65977AB0"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7F4AAACB"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Phone Credit </w:t>
            </w:r>
          </w:p>
          <w:p w14:paraId="6E872D6C" w14:textId="77777777" w:rsidR="006B1D17" w:rsidRPr="005A7BEF" w:rsidRDefault="006B1D17" w:rsidP="005A7BEF">
            <w:pPr>
              <w:rPr>
                <w:rFonts w:ascii="Arial" w:hAnsi="Arial" w:cs="Arial"/>
                <w:sz w:val="18"/>
                <w:szCs w:val="18"/>
              </w:rPr>
            </w:pPr>
            <w:r w:rsidRPr="005A7BEF">
              <w:rPr>
                <w:rFonts w:ascii="Arial" w:hAnsi="Arial" w:cs="Arial"/>
                <w:sz w:val="18"/>
                <w:szCs w:val="18"/>
              </w:rPr>
              <w:t>Math Books</w:t>
            </w:r>
          </w:p>
          <w:p w14:paraId="52E675DB" w14:textId="77777777" w:rsidR="006B1D17" w:rsidRPr="005A7BEF" w:rsidRDefault="006B1D17" w:rsidP="005A7BEF">
            <w:pPr>
              <w:rPr>
                <w:rFonts w:ascii="Arial" w:hAnsi="Arial" w:cs="Arial"/>
                <w:sz w:val="18"/>
                <w:szCs w:val="18"/>
              </w:rPr>
            </w:pPr>
            <w:r w:rsidRPr="005A7BEF">
              <w:rPr>
                <w:rFonts w:ascii="Arial" w:hAnsi="Arial" w:cs="Arial"/>
                <w:sz w:val="18"/>
                <w:szCs w:val="18"/>
              </w:rPr>
              <w:t>English Books</w:t>
            </w:r>
          </w:p>
          <w:p w14:paraId="6E442281" w14:textId="77777777" w:rsidR="006B1D17" w:rsidRPr="005A7BEF" w:rsidRDefault="006B1D17" w:rsidP="005A7BEF">
            <w:pPr>
              <w:rPr>
                <w:rFonts w:ascii="Arial" w:hAnsi="Arial" w:cs="Arial"/>
                <w:sz w:val="18"/>
                <w:szCs w:val="18"/>
              </w:rPr>
            </w:pPr>
          </w:p>
        </w:tc>
        <w:tc>
          <w:tcPr>
            <w:tcW w:w="561" w:type="pct"/>
            <w:vAlign w:val="center"/>
          </w:tcPr>
          <w:p w14:paraId="46ECA7CC" w14:textId="77777777" w:rsidR="006B1D17" w:rsidRPr="005A7BEF" w:rsidRDefault="006B1D17" w:rsidP="005A7BEF">
            <w:pPr>
              <w:rPr>
                <w:rFonts w:ascii="Arial" w:hAnsi="Arial" w:cs="Arial"/>
                <w:b/>
                <w:sz w:val="18"/>
                <w:szCs w:val="18"/>
                <w:lang w:val="en-GB"/>
              </w:rPr>
            </w:pPr>
          </w:p>
          <w:p w14:paraId="7FEE1D8A"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6CF02E91" w14:textId="77777777" w:rsidR="006B1D17" w:rsidRPr="005A7BEF" w:rsidRDefault="006B1D17" w:rsidP="005A7BEF">
            <w:pPr>
              <w:ind w:left="266"/>
              <w:rPr>
                <w:rFonts w:ascii="Arial" w:hAnsi="Arial" w:cs="Arial"/>
                <w:b/>
                <w:sz w:val="18"/>
                <w:szCs w:val="18"/>
                <w:lang w:val="en-GB"/>
              </w:rPr>
            </w:pPr>
          </w:p>
        </w:tc>
        <w:tc>
          <w:tcPr>
            <w:tcW w:w="561" w:type="pct"/>
            <w:vAlign w:val="center"/>
          </w:tcPr>
          <w:p w14:paraId="55375F32" w14:textId="77777777" w:rsidR="006B1D17" w:rsidRPr="005A7BEF" w:rsidRDefault="006B1D17" w:rsidP="005A7BEF">
            <w:pPr>
              <w:jc w:val="center"/>
              <w:rPr>
                <w:rFonts w:ascii="Arial" w:hAnsi="Arial" w:cs="Arial"/>
                <w:b/>
                <w:sz w:val="18"/>
                <w:szCs w:val="18"/>
                <w:lang w:val="en-GB"/>
              </w:rPr>
            </w:pPr>
          </w:p>
        </w:tc>
      </w:tr>
      <w:tr w:rsidR="006B1D17" w:rsidRPr="005A7BEF" w14:paraId="4DA3E926" w14:textId="77777777" w:rsidTr="00DB6B2C">
        <w:trPr>
          <w:trHeight w:val="371"/>
        </w:trPr>
        <w:tc>
          <w:tcPr>
            <w:tcW w:w="3317" w:type="pct"/>
          </w:tcPr>
          <w:p w14:paraId="20AA8C36" w14:textId="77777777" w:rsidR="006B1D17" w:rsidRPr="005A7BEF" w:rsidRDefault="006B1D17" w:rsidP="005A7BEF">
            <w:pPr>
              <w:rPr>
                <w:rFonts w:ascii="Arial" w:hAnsi="Arial" w:cs="Arial"/>
                <w:sz w:val="18"/>
                <w:szCs w:val="18"/>
              </w:rPr>
            </w:pPr>
            <w:r w:rsidRPr="005A7BEF">
              <w:rPr>
                <w:rFonts w:ascii="Arial" w:hAnsi="Arial" w:cs="Arial"/>
                <w:sz w:val="18"/>
                <w:szCs w:val="18"/>
              </w:rPr>
              <w:t>B22. Your child also took a short English reading test as part of this survey. Suppose instead the ladder represents children in order of how they performed the English reading test. Compared to these children, where do you think your child(NAME) is located on the ladder?</w:t>
            </w:r>
          </w:p>
          <w:p w14:paraId="49D1B208" w14:textId="77777777" w:rsidR="006B1D17" w:rsidRPr="005A7BEF" w:rsidRDefault="006B1D17" w:rsidP="005A7BEF">
            <w:pPr>
              <w:rPr>
                <w:rFonts w:ascii="Arial" w:hAnsi="Arial" w:cs="Arial"/>
                <w:sz w:val="18"/>
                <w:szCs w:val="18"/>
              </w:rPr>
            </w:pPr>
            <w:r w:rsidRPr="005A7BEF">
              <w:rPr>
                <w:rFonts w:ascii="Arial" w:hAnsi="Arial" w:cs="Arial"/>
                <w:noProof/>
                <w:sz w:val="18"/>
                <w:szCs w:val="18"/>
              </w:rPr>
              <w:drawing>
                <wp:inline distT="0" distB="0" distL="0" distR="0" wp14:anchorId="0800E1C3" wp14:editId="24E1A13A">
                  <wp:extent cx="1759853" cy="21058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der_new.png"/>
                          <pic:cNvPicPr/>
                        </pic:nvPicPr>
                        <pic:blipFill>
                          <a:blip r:embed="rId28"/>
                          <a:stretch>
                            <a:fillRect/>
                          </a:stretch>
                        </pic:blipFill>
                        <pic:spPr>
                          <a:xfrm>
                            <a:off x="0" y="0"/>
                            <a:ext cx="1762482" cy="2109037"/>
                          </a:xfrm>
                          <a:prstGeom prst="rect">
                            <a:avLst/>
                          </a:prstGeom>
                        </pic:spPr>
                      </pic:pic>
                    </a:graphicData>
                  </a:graphic>
                </wp:inline>
              </w:drawing>
            </w:r>
          </w:p>
          <w:p w14:paraId="0CA7C283"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Please select the best response, using the steps of the ladder:</w:t>
            </w:r>
          </w:p>
          <w:p w14:paraId="1ADDDAC2"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1 (Worst), 2, 3, 4, 5, 6, 7, 8, 9, 10 (Best)</w:t>
            </w:r>
          </w:p>
          <w:p w14:paraId="4C1DFCAC" w14:textId="77777777" w:rsidR="006B1D17" w:rsidRPr="005A7BEF" w:rsidRDefault="006B1D17" w:rsidP="005A7BEF">
            <w:pPr>
              <w:rPr>
                <w:rFonts w:ascii="Arial" w:hAnsi="Arial" w:cs="Arial"/>
                <w:sz w:val="18"/>
                <w:szCs w:val="18"/>
              </w:rPr>
            </w:pPr>
          </w:p>
        </w:tc>
        <w:tc>
          <w:tcPr>
            <w:tcW w:w="561" w:type="pct"/>
            <w:vAlign w:val="center"/>
          </w:tcPr>
          <w:p w14:paraId="3573352A"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1FCB6E91"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5A5D7024" w14:textId="77777777" w:rsidR="006B1D17" w:rsidRPr="005A7BEF" w:rsidRDefault="006B1D17" w:rsidP="005A7BEF">
            <w:pPr>
              <w:jc w:val="center"/>
              <w:rPr>
                <w:rFonts w:ascii="Arial" w:hAnsi="Arial" w:cs="Arial"/>
                <w:b/>
                <w:sz w:val="18"/>
                <w:szCs w:val="18"/>
                <w:lang w:val="en-GB"/>
              </w:rPr>
            </w:pPr>
          </w:p>
        </w:tc>
      </w:tr>
      <w:tr w:rsidR="006B1D17" w:rsidRPr="005A7BEF" w14:paraId="7517A953" w14:textId="77777777" w:rsidTr="00DB6B2C">
        <w:trPr>
          <w:trHeight w:val="371"/>
        </w:trPr>
        <w:tc>
          <w:tcPr>
            <w:tcW w:w="3317" w:type="pct"/>
          </w:tcPr>
          <w:p w14:paraId="24342901" w14:textId="77777777" w:rsidR="006B1D17" w:rsidRPr="005A7BEF" w:rsidRDefault="006B1D17" w:rsidP="005A7BEF">
            <w:pPr>
              <w:rPr>
                <w:rFonts w:ascii="Arial" w:hAnsi="Arial" w:cs="Arial"/>
                <w:sz w:val="18"/>
                <w:szCs w:val="18"/>
              </w:rPr>
            </w:pPr>
            <w:r w:rsidRPr="005A7BEF">
              <w:rPr>
                <w:rFonts w:ascii="Arial" w:hAnsi="Arial" w:cs="Arial"/>
                <w:sz w:val="18"/>
                <w:szCs w:val="18"/>
              </w:rPr>
              <w:t>B23. When we return in a year, we will also give a similar English reading test to your child (NAME). If you guess correctly where your child will be on the ladder, you will receive a prize. The rules are the same as before:</w:t>
            </w:r>
          </w:p>
          <w:p w14:paraId="0015C8CF" w14:textId="77777777" w:rsidR="006B1D17" w:rsidRPr="005A7BEF" w:rsidRDefault="006B1D17" w:rsidP="005A7BEF">
            <w:pPr>
              <w:numPr>
                <w:ilvl w:val="0"/>
                <w:numId w:val="123"/>
              </w:numPr>
              <w:spacing w:line="276" w:lineRule="auto"/>
              <w:contextualSpacing/>
              <w:rPr>
                <w:rFonts w:ascii="Arial" w:hAnsi="Arial" w:cs="Arial"/>
                <w:i/>
                <w:sz w:val="18"/>
                <w:szCs w:val="18"/>
              </w:rPr>
            </w:pPr>
            <w:r w:rsidRPr="005A7BEF">
              <w:rPr>
                <w:rFonts w:ascii="Arial" w:hAnsi="Arial" w:cs="Arial"/>
                <w:i/>
                <w:sz w:val="18"/>
                <w:szCs w:val="18"/>
              </w:rPr>
              <w:t xml:space="preserve">    If your child performs better than 2 of these children AND you guess this correctly, you will receive a prize worth 5 GHS,</w:t>
            </w:r>
          </w:p>
          <w:p w14:paraId="5EC55E93" w14:textId="77777777" w:rsidR="006B1D17" w:rsidRPr="005A7BEF" w:rsidRDefault="006B1D17" w:rsidP="005A7BEF">
            <w:pPr>
              <w:numPr>
                <w:ilvl w:val="0"/>
                <w:numId w:val="123"/>
              </w:numPr>
              <w:spacing w:line="276" w:lineRule="auto"/>
              <w:contextualSpacing/>
              <w:rPr>
                <w:rFonts w:ascii="Arial" w:hAnsi="Arial" w:cs="Arial"/>
                <w:i/>
                <w:sz w:val="18"/>
                <w:szCs w:val="18"/>
              </w:rPr>
            </w:pPr>
            <w:r w:rsidRPr="005A7BEF">
              <w:rPr>
                <w:rFonts w:ascii="Arial" w:hAnsi="Arial" w:cs="Arial"/>
                <w:i/>
                <w:sz w:val="18"/>
                <w:szCs w:val="18"/>
              </w:rPr>
              <w:t xml:space="preserve">    If your child performs better than 5 of these children AND you guess this correctly, you will receive a prize worth 15 GHS,</w:t>
            </w:r>
          </w:p>
          <w:p w14:paraId="54CA2224" w14:textId="77777777" w:rsidR="006B1D17" w:rsidRPr="005A7BEF" w:rsidRDefault="006B1D17" w:rsidP="005A7BEF">
            <w:pPr>
              <w:numPr>
                <w:ilvl w:val="0"/>
                <w:numId w:val="123"/>
              </w:numPr>
              <w:spacing w:line="276" w:lineRule="auto"/>
              <w:contextualSpacing/>
              <w:rPr>
                <w:rFonts w:ascii="Arial" w:hAnsi="Arial" w:cs="Arial"/>
                <w:i/>
                <w:sz w:val="18"/>
                <w:szCs w:val="18"/>
              </w:rPr>
            </w:pPr>
            <w:r w:rsidRPr="005A7BEF">
              <w:rPr>
                <w:rFonts w:ascii="Arial" w:hAnsi="Arial" w:cs="Arial"/>
                <w:i/>
                <w:sz w:val="18"/>
                <w:szCs w:val="18"/>
              </w:rPr>
              <w:t xml:space="preserve">    If your child performs better than 7 of these children AND you guess this correctly, you will receive a prize worth 25 GHS.</w:t>
            </w:r>
          </w:p>
          <w:p w14:paraId="698CA667" w14:textId="77777777" w:rsidR="006B1D17" w:rsidRPr="005A7BEF" w:rsidRDefault="006B1D17" w:rsidP="005A7BEF">
            <w:pPr>
              <w:rPr>
                <w:rFonts w:ascii="Arial" w:hAnsi="Arial" w:cs="Arial"/>
                <w:sz w:val="18"/>
                <w:szCs w:val="18"/>
              </w:rPr>
            </w:pPr>
            <w:r w:rsidRPr="005A7BEF">
              <w:rPr>
                <w:rFonts w:ascii="Arial" w:hAnsi="Arial" w:cs="Arial"/>
                <w:sz w:val="18"/>
                <w:szCs w:val="18"/>
              </w:rPr>
              <w:t>Now, where do you guess your child (NAME) will be on the ladder for the follow-up English test next year?</w:t>
            </w:r>
          </w:p>
          <w:p w14:paraId="53D8A9C3" w14:textId="77777777" w:rsidR="006B1D17" w:rsidRPr="005A7BEF" w:rsidRDefault="006B1D17" w:rsidP="005A7BEF">
            <w:pPr>
              <w:rPr>
                <w:rFonts w:ascii="Arial" w:hAnsi="Arial" w:cs="Arial"/>
                <w:sz w:val="18"/>
                <w:szCs w:val="18"/>
              </w:rPr>
            </w:pPr>
            <w:r w:rsidRPr="005A7BEF">
              <w:rPr>
                <w:rFonts w:ascii="Arial" w:hAnsi="Arial" w:cs="Arial"/>
                <w:noProof/>
                <w:sz w:val="18"/>
                <w:szCs w:val="18"/>
              </w:rPr>
              <w:lastRenderedPageBreak/>
              <w:drawing>
                <wp:inline distT="0" distB="0" distL="0" distR="0" wp14:anchorId="7EF2E810" wp14:editId="47BD9E48">
                  <wp:extent cx="1961751" cy="22167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dder_bet.png"/>
                          <pic:cNvPicPr/>
                        </pic:nvPicPr>
                        <pic:blipFill>
                          <a:blip r:embed="rId29"/>
                          <a:stretch>
                            <a:fillRect/>
                          </a:stretch>
                        </pic:blipFill>
                        <pic:spPr>
                          <a:xfrm>
                            <a:off x="0" y="0"/>
                            <a:ext cx="1967331" cy="2223033"/>
                          </a:xfrm>
                          <a:prstGeom prst="rect">
                            <a:avLst/>
                          </a:prstGeom>
                        </pic:spPr>
                      </pic:pic>
                    </a:graphicData>
                  </a:graphic>
                </wp:inline>
              </w:drawing>
            </w:r>
          </w:p>
          <w:p w14:paraId="39F590B5"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1CBD34B1" w14:textId="77777777" w:rsidR="006B1D17" w:rsidRPr="005A7BEF" w:rsidRDefault="006B1D17" w:rsidP="005A7BEF">
            <w:pPr>
              <w:rPr>
                <w:rFonts w:ascii="Arial" w:hAnsi="Arial" w:cs="Arial"/>
                <w:sz w:val="18"/>
                <w:szCs w:val="18"/>
              </w:rPr>
            </w:pPr>
            <w:r w:rsidRPr="005A7BEF">
              <w:rPr>
                <w:rFonts w:ascii="Arial" w:hAnsi="Arial" w:cs="Arial"/>
                <w:sz w:val="18"/>
                <w:szCs w:val="18"/>
              </w:rPr>
              <w:t>Better than 2 (either step 1 or step 2)</w:t>
            </w:r>
          </w:p>
          <w:p w14:paraId="219B21FA" w14:textId="77777777" w:rsidR="006B1D17" w:rsidRPr="005A7BEF" w:rsidRDefault="006B1D17" w:rsidP="005A7BEF">
            <w:pPr>
              <w:rPr>
                <w:rFonts w:ascii="Arial" w:hAnsi="Arial" w:cs="Arial"/>
                <w:sz w:val="18"/>
                <w:szCs w:val="18"/>
              </w:rPr>
            </w:pPr>
            <w:r w:rsidRPr="005A7BEF">
              <w:rPr>
                <w:rFonts w:ascii="Arial" w:hAnsi="Arial" w:cs="Arial"/>
                <w:sz w:val="18"/>
                <w:szCs w:val="18"/>
              </w:rPr>
              <w:t>Better than 5 (either step 6 or step 7)</w:t>
            </w:r>
          </w:p>
          <w:p w14:paraId="577325B9" w14:textId="77777777" w:rsidR="006B1D17" w:rsidRPr="005A7BEF" w:rsidRDefault="006B1D17" w:rsidP="005A7BEF">
            <w:pPr>
              <w:rPr>
                <w:rFonts w:ascii="Arial" w:hAnsi="Arial" w:cs="Arial"/>
                <w:sz w:val="18"/>
                <w:szCs w:val="18"/>
              </w:rPr>
            </w:pPr>
            <w:r w:rsidRPr="005A7BEF">
              <w:rPr>
                <w:rFonts w:ascii="Arial" w:hAnsi="Arial" w:cs="Arial"/>
                <w:sz w:val="18"/>
                <w:szCs w:val="18"/>
              </w:rPr>
              <w:t>Better than 7 (either step 8, step 9, or step 10)</w:t>
            </w:r>
          </w:p>
          <w:p w14:paraId="777B02FE" w14:textId="77777777" w:rsidR="006B1D17" w:rsidRPr="005A7BEF" w:rsidRDefault="006B1D17" w:rsidP="005A7BEF">
            <w:pPr>
              <w:rPr>
                <w:rFonts w:ascii="Arial" w:hAnsi="Arial" w:cs="Arial"/>
                <w:sz w:val="18"/>
                <w:szCs w:val="18"/>
              </w:rPr>
            </w:pPr>
          </w:p>
        </w:tc>
        <w:tc>
          <w:tcPr>
            <w:tcW w:w="561" w:type="pct"/>
            <w:vAlign w:val="center"/>
          </w:tcPr>
          <w:p w14:paraId="452ED3D7"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3081CBD4"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7E754CFE" w14:textId="77777777" w:rsidR="006B1D17" w:rsidRPr="005A7BEF" w:rsidRDefault="006B1D17" w:rsidP="005A7BEF">
            <w:pPr>
              <w:jc w:val="center"/>
              <w:rPr>
                <w:rFonts w:ascii="Arial" w:hAnsi="Arial" w:cs="Arial"/>
                <w:b/>
                <w:sz w:val="18"/>
                <w:szCs w:val="18"/>
                <w:lang w:val="en-GB"/>
              </w:rPr>
            </w:pPr>
          </w:p>
        </w:tc>
      </w:tr>
      <w:tr w:rsidR="006B1D17" w:rsidRPr="005A7BEF" w14:paraId="38BBE708" w14:textId="77777777" w:rsidTr="00DB6B2C">
        <w:trPr>
          <w:trHeight w:val="371"/>
        </w:trPr>
        <w:tc>
          <w:tcPr>
            <w:tcW w:w="3317" w:type="pct"/>
          </w:tcPr>
          <w:p w14:paraId="27C7DB80" w14:textId="77777777" w:rsidR="006B1D17" w:rsidRPr="005A7BEF" w:rsidRDefault="006B1D17" w:rsidP="005A7BEF">
            <w:pPr>
              <w:rPr>
                <w:rFonts w:ascii="Arial" w:hAnsi="Arial" w:cs="Arial"/>
                <w:sz w:val="18"/>
                <w:szCs w:val="18"/>
              </w:rPr>
            </w:pPr>
            <w:r w:rsidRPr="005A7BEF">
              <w:rPr>
                <w:rFonts w:ascii="Arial" w:hAnsi="Arial" w:cs="Arial"/>
                <w:sz w:val="18"/>
                <w:szCs w:val="18"/>
              </w:rPr>
              <w:t>B24. If you win a prize based on your child’s performance on the English test next year, would you prefer to receive the prize in the form of phone credit, math books or English books of the same value for your child (NAME)?</w:t>
            </w:r>
          </w:p>
          <w:p w14:paraId="393C8B34" w14:textId="77777777" w:rsidR="006B1D17" w:rsidRPr="005A7BEF" w:rsidRDefault="006B1D17" w:rsidP="005A7BEF">
            <w:pPr>
              <w:rPr>
                <w:rFonts w:ascii="Arial" w:hAnsi="Arial" w:cs="Arial"/>
                <w:sz w:val="18"/>
                <w:szCs w:val="18"/>
              </w:rPr>
            </w:pPr>
          </w:p>
          <w:p w14:paraId="62B50B3A"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567C98E5"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Phone Credit </w:t>
            </w:r>
          </w:p>
          <w:p w14:paraId="05026775" w14:textId="77777777" w:rsidR="006B1D17" w:rsidRPr="005A7BEF" w:rsidRDefault="006B1D17" w:rsidP="005A7BEF">
            <w:pPr>
              <w:rPr>
                <w:rFonts w:ascii="Arial" w:hAnsi="Arial" w:cs="Arial"/>
                <w:sz w:val="18"/>
                <w:szCs w:val="18"/>
              </w:rPr>
            </w:pPr>
            <w:r w:rsidRPr="005A7BEF">
              <w:rPr>
                <w:rFonts w:ascii="Arial" w:hAnsi="Arial" w:cs="Arial"/>
                <w:sz w:val="18"/>
                <w:szCs w:val="18"/>
              </w:rPr>
              <w:t>Math Books</w:t>
            </w:r>
          </w:p>
          <w:p w14:paraId="484793F3" w14:textId="77777777" w:rsidR="006B1D17" w:rsidRPr="005A7BEF" w:rsidRDefault="006B1D17" w:rsidP="005A7BEF">
            <w:pPr>
              <w:rPr>
                <w:rFonts w:ascii="Arial" w:hAnsi="Arial" w:cs="Arial"/>
                <w:sz w:val="18"/>
                <w:szCs w:val="18"/>
              </w:rPr>
            </w:pPr>
            <w:r w:rsidRPr="005A7BEF">
              <w:rPr>
                <w:rFonts w:ascii="Arial" w:hAnsi="Arial" w:cs="Arial"/>
                <w:sz w:val="18"/>
                <w:szCs w:val="18"/>
              </w:rPr>
              <w:t>English Books</w:t>
            </w:r>
          </w:p>
          <w:p w14:paraId="7D039DB3" w14:textId="77777777" w:rsidR="006B1D17" w:rsidRPr="005A7BEF" w:rsidRDefault="006B1D17" w:rsidP="005A7BEF">
            <w:pPr>
              <w:rPr>
                <w:rFonts w:ascii="Arial" w:hAnsi="Arial" w:cs="Arial"/>
                <w:sz w:val="18"/>
                <w:szCs w:val="18"/>
              </w:rPr>
            </w:pPr>
          </w:p>
        </w:tc>
        <w:tc>
          <w:tcPr>
            <w:tcW w:w="561" w:type="pct"/>
            <w:vAlign w:val="center"/>
          </w:tcPr>
          <w:p w14:paraId="0EC5E6B9"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59310313" w14:textId="77777777" w:rsidR="006B1D17" w:rsidRPr="005A7BEF" w:rsidRDefault="006B1D17" w:rsidP="005A7BEF">
            <w:pPr>
              <w:ind w:left="266"/>
              <w:rPr>
                <w:rFonts w:ascii="Arial" w:hAnsi="Arial" w:cs="Arial"/>
                <w:b/>
                <w:sz w:val="18"/>
                <w:szCs w:val="18"/>
                <w:lang w:val="en-GB"/>
              </w:rPr>
            </w:pPr>
          </w:p>
        </w:tc>
        <w:tc>
          <w:tcPr>
            <w:tcW w:w="561" w:type="pct"/>
            <w:vAlign w:val="center"/>
          </w:tcPr>
          <w:p w14:paraId="484FCEC3" w14:textId="77777777" w:rsidR="006B1D17" w:rsidRPr="005A7BEF" w:rsidRDefault="006B1D17" w:rsidP="005A7BEF">
            <w:pPr>
              <w:jc w:val="center"/>
              <w:rPr>
                <w:rFonts w:ascii="Arial" w:hAnsi="Arial" w:cs="Arial"/>
                <w:b/>
                <w:sz w:val="18"/>
                <w:szCs w:val="18"/>
                <w:lang w:val="en-GB"/>
              </w:rPr>
            </w:pPr>
          </w:p>
        </w:tc>
      </w:tr>
      <w:tr w:rsidR="006B1D17" w:rsidRPr="005A7BEF" w14:paraId="21EB99E6" w14:textId="77777777" w:rsidTr="00DB6B2C">
        <w:trPr>
          <w:trHeight w:val="371"/>
        </w:trPr>
        <w:tc>
          <w:tcPr>
            <w:tcW w:w="5000" w:type="pct"/>
            <w:gridSpan w:val="4"/>
          </w:tcPr>
          <w:p w14:paraId="1B9AEFBB" w14:textId="77777777" w:rsidR="006B1D17" w:rsidRPr="005A7BEF" w:rsidRDefault="006B1D17" w:rsidP="005A7BEF">
            <w:pPr>
              <w:rPr>
                <w:rFonts w:ascii="Arial" w:eastAsia="Calibri" w:hAnsi="Arial" w:cs="Arial"/>
                <w:b/>
                <w:sz w:val="18"/>
                <w:szCs w:val="18"/>
                <w:lang w:val="en-GB"/>
              </w:rPr>
            </w:pPr>
            <w:r w:rsidRPr="005A7BEF">
              <w:rPr>
                <w:rFonts w:ascii="Arial" w:eastAsia="Calibri" w:hAnsi="Arial" w:cs="Arial"/>
                <w:b/>
                <w:sz w:val="18"/>
                <w:szCs w:val="18"/>
                <w:lang w:val="en-GB"/>
              </w:rPr>
              <w:t>Expected Investments in Education</w:t>
            </w:r>
          </w:p>
        </w:tc>
      </w:tr>
      <w:tr w:rsidR="006B1D17" w:rsidRPr="005A7BEF" w14:paraId="226064EB" w14:textId="77777777" w:rsidTr="00DB6B2C">
        <w:trPr>
          <w:trHeight w:val="371"/>
        </w:trPr>
        <w:tc>
          <w:tcPr>
            <w:tcW w:w="3317" w:type="pct"/>
          </w:tcPr>
          <w:p w14:paraId="667BD289" w14:textId="77777777" w:rsidR="006B1D17" w:rsidRPr="005A7BEF" w:rsidRDefault="006B1D17" w:rsidP="005A7BEF">
            <w:pPr>
              <w:rPr>
                <w:rFonts w:ascii="Arial" w:hAnsi="Arial" w:cs="Arial"/>
                <w:sz w:val="18"/>
                <w:szCs w:val="18"/>
              </w:rPr>
            </w:pPr>
            <w:r w:rsidRPr="005A7BEF">
              <w:rPr>
                <w:rFonts w:ascii="Arial" w:hAnsi="Arial" w:cs="Arial"/>
                <w:sz w:val="18"/>
                <w:szCs w:val="18"/>
              </w:rPr>
              <w:t>B25. How much do you expect to spend for your child(NAME) in the following year for math textbooks?</w:t>
            </w:r>
          </w:p>
          <w:p w14:paraId="3748C4A3" w14:textId="77777777" w:rsidR="006B1D17" w:rsidRPr="005A7BEF" w:rsidRDefault="006B1D17" w:rsidP="005A7BEF">
            <w:pPr>
              <w:rPr>
                <w:rFonts w:ascii="Arial" w:hAnsi="Arial" w:cs="Arial"/>
                <w:sz w:val="18"/>
                <w:szCs w:val="18"/>
              </w:rPr>
            </w:pPr>
          </w:p>
          <w:p w14:paraId="7DAC6625"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59D79DD7" w14:textId="77777777" w:rsidR="006B1D17" w:rsidRPr="005A7BEF" w:rsidRDefault="006B1D17" w:rsidP="005A7BEF">
            <w:pPr>
              <w:rPr>
                <w:rFonts w:ascii="Arial" w:hAnsi="Arial" w:cs="Arial"/>
                <w:sz w:val="18"/>
                <w:szCs w:val="18"/>
              </w:rPr>
            </w:pPr>
            <w:r w:rsidRPr="005A7BEF">
              <w:rPr>
                <w:rFonts w:ascii="Arial" w:hAnsi="Arial" w:cs="Arial"/>
                <w:sz w:val="18"/>
                <w:szCs w:val="18"/>
              </w:rPr>
              <w:t>More than last year</w:t>
            </w:r>
          </w:p>
          <w:p w14:paraId="3FCF1972" w14:textId="77777777" w:rsidR="006B1D17" w:rsidRPr="005A7BEF" w:rsidRDefault="006B1D17" w:rsidP="005A7BEF">
            <w:pPr>
              <w:rPr>
                <w:rFonts w:ascii="Arial" w:hAnsi="Arial" w:cs="Arial"/>
                <w:sz w:val="18"/>
                <w:szCs w:val="18"/>
              </w:rPr>
            </w:pPr>
            <w:r w:rsidRPr="005A7BEF">
              <w:rPr>
                <w:rFonts w:ascii="Arial" w:hAnsi="Arial" w:cs="Arial"/>
                <w:sz w:val="18"/>
                <w:szCs w:val="18"/>
              </w:rPr>
              <w:lastRenderedPageBreak/>
              <w:t>Same as last year</w:t>
            </w:r>
          </w:p>
          <w:p w14:paraId="07100A2D" w14:textId="77777777" w:rsidR="006B1D17" w:rsidRPr="005A7BEF" w:rsidRDefault="006B1D17" w:rsidP="005A7BEF">
            <w:pPr>
              <w:rPr>
                <w:rFonts w:ascii="Arial" w:hAnsi="Arial" w:cs="Arial"/>
                <w:sz w:val="18"/>
                <w:szCs w:val="18"/>
              </w:rPr>
            </w:pPr>
            <w:r w:rsidRPr="005A7BEF">
              <w:rPr>
                <w:rFonts w:ascii="Arial" w:hAnsi="Arial" w:cs="Arial"/>
                <w:sz w:val="18"/>
                <w:szCs w:val="18"/>
              </w:rPr>
              <w:t>Less than last year</w:t>
            </w:r>
          </w:p>
        </w:tc>
        <w:tc>
          <w:tcPr>
            <w:tcW w:w="561" w:type="pct"/>
            <w:vAlign w:val="center"/>
          </w:tcPr>
          <w:p w14:paraId="0D631912" w14:textId="77777777" w:rsidR="006B1D17" w:rsidRPr="005A7BEF" w:rsidRDefault="006B1D17" w:rsidP="005A7BEF">
            <w:pPr>
              <w:ind w:left="266"/>
              <w:rPr>
                <w:rFonts w:ascii="Arial" w:hAnsi="Arial" w:cs="Arial"/>
                <w:b/>
                <w:sz w:val="18"/>
                <w:szCs w:val="18"/>
                <w:lang w:val="en-GB"/>
              </w:rPr>
            </w:pPr>
          </w:p>
        </w:tc>
        <w:tc>
          <w:tcPr>
            <w:tcW w:w="561" w:type="pct"/>
            <w:vAlign w:val="center"/>
          </w:tcPr>
          <w:p w14:paraId="2DC58E46"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0EEFD8E4" w14:textId="77777777" w:rsidR="006B1D17" w:rsidRPr="005A7BEF" w:rsidRDefault="006B1D17" w:rsidP="005A7BEF">
            <w:pPr>
              <w:jc w:val="center"/>
              <w:rPr>
                <w:rFonts w:ascii="Arial" w:hAnsi="Arial" w:cs="Arial"/>
                <w:b/>
                <w:sz w:val="18"/>
                <w:szCs w:val="18"/>
                <w:lang w:val="en-GB"/>
              </w:rPr>
            </w:pPr>
          </w:p>
        </w:tc>
      </w:tr>
      <w:tr w:rsidR="006B1D17" w:rsidRPr="005A7BEF" w14:paraId="6B6BE77D" w14:textId="77777777" w:rsidTr="00DB6B2C">
        <w:trPr>
          <w:trHeight w:val="371"/>
        </w:trPr>
        <w:tc>
          <w:tcPr>
            <w:tcW w:w="3317" w:type="pct"/>
          </w:tcPr>
          <w:p w14:paraId="670C46CA" w14:textId="77777777" w:rsidR="006B1D17" w:rsidRPr="005A7BEF" w:rsidRDefault="006B1D17" w:rsidP="005A7BEF">
            <w:pPr>
              <w:rPr>
                <w:rFonts w:ascii="Arial" w:hAnsi="Arial" w:cs="Arial"/>
                <w:sz w:val="18"/>
                <w:szCs w:val="18"/>
              </w:rPr>
            </w:pPr>
            <w:r w:rsidRPr="005A7BEF">
              <w:rPr>
                <w:rFonts w:ascii="Arial" w:hAnsi="Arial" w:cs="Arial"/>
                <w:sz w:val="18"/>
                <w:szCs w:val="18"/>
              </w:rPr>
              <w:t>B26. How much do you expect to spend for your child(NAME) in the following year for English textbooks?</w:t>
            </w:r>
          </w:p>
          <w:p w14:paraId="5D048ECB" w14:textId="77777777" w:rsidR="006B1D17" w:rsidRPr="005A7BEF" w:rsidRDefault="006B1D17" w:rsidP="005A7BEF">
            <w:pPr>
              <w:rPr>
                <w:rFonts w:ascii="Arial" w:hAnsi="Arial" w:cs="Arial"/>
                <w:sz w:val="18"/>
                <w:szCs w:val="18"/>
              </w:rPr>
            </w:pPr>
          </w:p>
          <w:p w14:paraId="12E6F2AB"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40F83355" w14:textId="77777777" w:rsidR="006B1D17" w:rsidRPr="005A7BEF" w:rsidRDefault="006B1D17" w:rsidP="005A7BEF">
            <w:pPr>
              <w:rPr>
                <w:rFonts w:ascii="Arial" w:hAnsi="Arial" w:cs="Arial"/>
                <w:sz w:val="18"/>
                <w:szCs w:val="18"/>
              </w:rPr>
            </w:pPr>
            <w:r w:rsidRPr="005A7BEF">
              <w:rPr>
                <w:rFonts w:ascii="Arial" w:hAnsi="Arial" w:cs="Arial"/>
                <w:sz w:val="18"/>
                <w:szCs w:val="18"/>
              </w:rPr>
              <w:t>More than last year</w:t>
            </w:r>
          </w:p>
          <w:p w14:paraId="0CD619FA" w14:textId="77777777" w:rsidR="006B1D17" w:rsidRPr="005A7BEF" w:rsidRDefault="006B1D17" w:rsidP="005A7BEF">
            <w:pPr>
              <w:rPr>
                <w:rFonts w:ascii="Arial" w:hAnsi="Arial" w:cs="Arial"/>
                <w:sz w:val="18"/>
                <w:szCs w:val="18"/>
              </w:rPr>
            </w:pPr>
            <w:r w:rsidRPr="005A7BEF">
              <w:rPr>
                <w:rFonts w:ascii="Arial" w:hAnsi="Arial" w:cs="Arial"/>
                <w:sz w:val="18"/>
                <w:szCs w:val="18"/>
              </w:rPr>
              <w:t>Same as last year</w:t>
            </w:r>
          </w:p>
          <w:p w14:paraId="0CAF33FC"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Less than last year </w:t>
            </w:r>
          </w:p>
          <w:p w14:paraId="386A0BCF" w14:textId="77777777" w:rsidR="006B1D17" w:rsidRPr="005A7BEF" w:rsidRDefault="006B1D17" w:rsidP="005A7BEF">
            <w:pPr>
              <w:rPr>
                <w:rFonts w:ascii="Arial" w:hAnsi="Arial" w:cs="Arial"/>
                <w:sz w:val="18"/>
                <w:szCs w:val="18"/>
              </w:rPr>
            </w:pPr>
          </w:p>
        </w:tc>
        <w:tc>
          <w:tcPr>
            <w:tcW w:w="561" w:type="pct"/>
            <w:vAlign w:val="center"/>
          </w:tcPr>
          <w:p w14:paraId="5753E60E"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48AD8977"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447F8707" w14:textId="77777777" w:rsidR="006B1D17" w:rsidRPr="005A7BEF" w:rsidRDefault="006B1D17" w:rsidP="005A7BEF">
            <w:pPr>
              <w:jc w:val="center"/>
              <w:rPr>
                <w:rFonts w:ascii="Arial" w:hAnsi="Arial" w:cs="Arial"/>
                <w:b/>
                <w:sz w:val="18"/>
                <w:szCs w:val="18"/>
                <w:lang w:val="en-GB"/>
              </w:rPr>
            </w:pPr>
          </w:p>
        </w:tc>
      </w:tr>
      <w:tr w:rsidR="006B1D17" w:rsidRPr="005A7BEF" w14:paraId="181E27FF" w14:textId="77777777" w:rsidTr="00DB6B2C">
        <w:trPr>
          <w:trHeight w:val="371"/>
        </w:trPr>
        <w:tc>
          <w:tcPr>
            <w:tcW w:w="3317" w:type="pct"/>
          </w:tcPr>
          <w:p w14:paraId="259C9F59" w14:textId="77777777" w:rsidR="006B1D17" w:rsidRPr="005A7BEF" w:rsidRDefault="006B1D17" w:rsidP="005A7BEF">
            <w:pPr>
              <w:rPr>
                <w:rFonts w:ascii="Arial" w:hAnsi="Arial" w:cs="Arial"/>
                <w:sz w:val="18"/>
                <w:szCs w:val="18"/>
              </w:rPr>
            </w:pPr>
            <w:r w:rsidRPr="005A7BEF">
              <w:rPr>
                <w:rFonts w:ascii="Arial" w:hAnsi="Arial" w:cs="Arial"/>
                <w:sz w:val="18"/>
                <w:szCs w:val="18"/>
              </w:rPr>
              <w:t>B27. How much time per week do you expect your child to spend on doing math homework in the next term?</w:t>
            </w:r>
          </w:p>
          <w:p w14:paraId="0499D368" w14:textId="77777777" w:rsidR="006B1D17" w:rsidRPr="005A7BEF" w:rsidRDefault="006B1D17" w:rsidP="005A7BEF">
            <w:pPr>
              <w:rPr>
                <w:rFonts w:ascii="Arial" w:hAnsi="Arial" w:cs="Arial"/>
                <w:sz w:val="18"/>
                <w:szCs w:val="18"/>
              </w:rPr>
            </w:pPr>
          </w:p>
          <w:p w14:paraId="1C4FE77E"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407094C8" w14:textId="77777777" w:rsidR="006B1D17" w:rsidRPr="005A7BEF" w:rsidRDefault="006B1D17" w:rsidP="005A7BEF">
            <w:pPr>
              <w:rPr>
                <w:rFonts w:ascii="Arial" w:hAnsi="Arial" w:cs="Arial"/>
                <w:sz w:val="18"/>
                <w:szCs w:val="18"/>
              </w:rPr>
            </w:pPr>
            <w:r w:rsidRPr="005A7BEF">
              <w:rPr>
                <w:rFonts w:ascii="Arial" w:hAnsi="Arial" w:cs="Arial"/>
                <w:sz w:val="18"/>
                <w:szCs w:val="18"/>
              </w:rPr>
              <w:t>More than last term</w:t>
            </w:r>
          </w:p>
          <w:p w14:paraId="3A08857D" w14:textId="77777777" w:rsidR="006B1D17" w:rsidRPr="005A7BEF" w:rsidRDefault="006B1D17" w:rsidP="005A7BEF">
            <w:pPr>
              <w:rPr>
                <w:rFonts w:ascii="Arial" w:hAnsi="Arial" w:cs="Arial"/>
                <w:sz w:val="18"/>
                <w:szCs w:val="18"/>
              </w:rPr>
            </w:pPr>
            <w:r w:rsidRPr="005A7BEF">
              <w:rPr>
                <w:rFonts w:ascii="Arial" w:hAnsi="Arial" w:cs="Arial"/>
                <w:sz w:val="18"/>
                <w:szCs w:val="18"/>
              </w:rPr>
              <w:t>Same as last term</w:t>
            </w:r>
          </w:p>
          <w:p w14:paraId="73F5D52A" w14:textId="77777777" w:rsidR="006B1D17" w:rsidRPr="005A7BEF" w:rsidRDefault="006B1D17" w:rsidP="005A7BEF">
            <w:pPr>
              <w:rPr>
                <w:rFonts w:ascii="Arial" w:hAnsi="Arial" w:cs="Arial"/>
                <w:sz w:val="18"/>
                <w:szCs w:val="18"/>
              </w:rPr>
            </w:pPr>
            <w:r w:rsidRPr="005A7BEF">
              <w:rPr>
                <w:rFonts w:ascii="Arial" w:hAnsi="Arial" w:cs="Arial"/>
                <w:sz w:val="18"/>
                <w:szCs w:val="18"/>
              </w:rPr>
              <w:t>Less than last term</w:t>
            </w:r>
          </w:p>
          <w:p w14:paraId="38FF9469" w14:textId="77777777" w:rsidR="006B1D17" w:rsidRPr="005A7BEF" w:rsidRDefault="006B1D17" w:rsidP="005A7BEF">
            <w:pPr>
              <w:rPr>
                <w:rFonts w:ascii="Arial" w:hAnsi="Arial" w:cs="Arial"/>
                <w:sz w:val="18"/>
                <w:szCs w:val="18"/>
              </w:rPr>
            </w:pPr>
          </w:p>
        </w:tc>
        <w:tc>
          <w:tcPr>
            <w:tcW w:w="561" w:type="pct"/>
            <w:vAlign w:val="center"/>
          </w:tcPr>
          <w:p w14:paraId="3FED4634"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0CAB0C5D"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19060C9A" w14:textId="77777777" w:rsidR="006B1D17" w:rsidRPr="005A7BEF" w:rsidRDefault="006B1D17" w:rsidP="005A7BEF">
            <w:pPr>
              <w:jc w:val="center"/>
              <w:rPr>
                <w:rFonts w:ascii="Arial" w:hAnsi="Arial" w:cs="Arial"/>
                <w:b/>
                <w:sz w:val="18"/>
                <w:szCs w:val="18"/>
                <w:lang w:val="en-GB"/>
              </w:rPr>
            </w:pPr>
          </w:p>
        </w:tc>
      </w:tr>
      <w:tr w:rsidR="006B1D17" w:rsidRPr="005A7BEF" w14:paraId="2023D651" w14:textId="77777777" w:rsidTr="00DB6B2C">
        <w:trPr>
          <w:trHeight w:val="371"/>
        </w:trPr>
        <w:tc>
          <w:tcPr>
            <w:tcW w:w="3317" w:type="pct"/>
          </w:tcPr>
          <w:p w14:paraId="57F11004" w14:textId="77777777" w:rsidR="006B1D17" w:rsidRPr="005A7BEF" w:rsidRDefault="006B1D17" w:rsidP="005A7BEF">
            <w:pPr>
              <w:rPr>
                <w:rFonts w:ascii="Arial" w:hAnsi="Arial" w:cs="Arial"/>
                <w:sz w:val="18"/>
                <w:szCs w:val="18"/>
              </w:rPr>
            </w:pPr>
            <w:r w:rsidRPr="005A7BEF">
              <w:rPr>
                <w:rFonts w:ascii="Arial" w:hAnsi="Arial" w:cs="Arial"/>
                <w:sz w:val="18"/>
                <w:szCs w:val="18"/>
              </w:rPr>
              <w:t>B28. How much time per week do you expect your child to spend on doing English homework in the next term?</w:t>
            </w:r>
          </w:p>
          <w:p w14:paraId="56005400" w14:textId="77777777" w:rsidR="006B1D17" w:rsidRPr="005A7BEF" w:rsidRDefault="006B1D17" w:rsidP="005A7BEF">
            <w:pPr>
              <w:rPr>
                <w:rFonts w:ascii="Arial" w:hAnsi="Arial" w:cs="Arial"/>
                <w:sz w:val="18"/>
                <w:szCs w:val="18"/>
              </w:rPr>
            </w:pPr>
          </w:p>
          <w:p w14:paraId="65A36914"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4902FF61" w14:textId="77777777" w:rsidR="006B1D17" w:rsidRPr="005A7BEF" w:rsidRDefault="006B1D17" w:rsidP="005A7BEF">
            <w:pPr>
              <w:rPr>
                <w:rFonts w:ascii="Arial" w:hAnsi="Arial" w:cs="Arial"/>
                <w:sz w:val="18"/>
                <w:szCs w:val="18"/>
              </w:rPr>
            </w:pPr>
            <w:r w:rsidRPr="005A7BEF">
              <w:rPr>
                <w:rFonts w:ascii="Arial" w:hAnsi="Arial" w:cs="Arial"/>
                <w:sz w:val="18"/>
                <w:szCs w:val="18"/>
              </w:rPr>
              <w:t>More than last term</w:t>
            </w:r>
          </w:p>
          <w:p w14:paraId="130C0149" w14:textId="77777777" w:rsidR="006B1D17" w:rsidRPr="005A7BEF" w:rsidRDefault="006B1D17" w:rsidP="005A7BEF">
            <w:pPr>
              <w:rPr>
                <w:rFonts w:ascii="Arial" w:hAnsi="Arial" w:cs="Arial"/>
                <w:sz w:val="18"/>
                <w:szCs w:val="18"/>
              </w:rPr>
            </w:pPr>
            <w:r w:rsidRPr="005A7BEF">
              <w:rPr>
                <w:rFonts w:ascii="Arial" w:hAnsi="Arial" w:cs="Arial"/>
                <w:sz w:val="18"/>
                <w:szCs w:val="18"/>
              </w:rPr>
              <w:t>Same as last term</w:t>
            </w:r>
          </w:p>
          <w:p w14:paraId="4E9A0737" w14:textId="77777777" w:rsidR="006B1D17" w:rsidRPr="005A7BEF" w:rsidRDefault="006B1D17" w:rsidP="005A7BEF">
            <w:pPr>
              <w:rPr>
                <w:rFonts w:ascii="Arial" w:hAnsi="Arial" w:cs="Arial"/>
                <w:sz w:val="18"/>
                <w:szCs w:val="18"/>
              </w:rPr>
            </w:pPr>
            <w:r w:rsidRPr="005A7BEF">
              <w:rPr>
                <w:rFonts w:ascii="Arial" w:hAnsi="Arial" w:cs="Arial"/>
                <w:sz w:val="18"/>
                <w:szCs w:val="18"/>
              </w:rPr>
              <w:t>Less than last term</w:t>
            </w:r>
          </w:p>
          <w:p w14:paraId="06139D94" w14:textId="77777777" w:rsidR="006B1D17" w:rsidRPr="005A7BEF" w:rsidRDefault="006B1D17" w:rsidP="005A7BEF">
            <w:pPr>
              <w:rPr>
                <w:rFonts w:ascii="Arial" w:hAnsi="Arial" w:cs="Arial"/>
                <w:sz w:val="18"/>
                <w:szCs w:val="18"/>
              </w:rPr>
            </w:pPr>
          </w:p>
        </w:tc>
        <w:tc>
          <w:tcPr>
            <w:tcW w:w="561" w:type="pct"/>
            <w:vAlign w:val="center"/>
          </w:tcPr>
          <w:p w14:paraId="3990ED04" w14:textId="77777777" w:rsidR="006B1D17" w:rsidRPr="005A7BEF" w:rsidRDefault="006B1D17" w:rsidP="005A7BEF">
            <w:pPr>
              <w:ind w:left="266"/>
              <w:rPr>
                <w:rFonts w:ascii="Arial" w:eastAsia="Calibri" w:hAnsi="Arial" w:cs="Arial"/>
                <w:b/>
                <w:sz w:val="18"/>
                <w:szCs w:val="18"/>
                <w:lang w:val="en-GB"/>
              </w:rPr>
            </w:pPr>
          </w:p>
        </w:tc>
        <w:tc>
          <w:tcPr>
            <w:tcW w:w="561" w:type="pct"/>
            <w:vAlign w:val="center"/>
          </w:tcPr>
          <w:p w14:paraId="07E1796A" w14:textId="77777777" w:rsidR="006B1D17" w:rsidRPr="005A7BEF" w:rsidRDefault="006B1D17" w:rsidP="005A7BEF">
            <w:pPr>
              <w:ind w:left="266"/>
              <w:rPr>
                <w:rFonts w:ascii="Arial" w:eastAsia="Calibri" w:hAnsi="Arial" w:cs="Arial"/>
                <w:b/>
                <w:sz w:val="18"/>
                <w:szCs w:val="18"/>
                <w:lang w:val="en-GB"/>
              </w:rPr>
            </w:pPr>
          </w:p>
        </w:tc>
        <w:tc>
          <w:tcPr>
            <w:tcW w:w="561" w:type="pct"/>
            <w:vAlign w:val="center"/>
          </w:tcPr>
          <w:p w14:paraId="6FFB8B81" w14:textId="77777777" w:rsidR="006B1D17" w:rsidRPr="005A7BEF" w:rsidRDefault="006B1D17" w:rsidP="005A7BEF">
            <w:pPr>
              <w:ind w:left="266"/>
              <w:rPr>
                <w:rFonts w:ascii="Arial" w:eastAsia="Calibri" w:hAnsi="Arial" w:cs="Arial"/>
                <w:b/>
                <w:sz w:val="18"/>
                <w:szCs w:val="18"/>
                <w:lang w:val="en-GB"/>
              </w:rPr>
            </w:pPr>
          </w:p>
        </w:tc>
      </w:tr>
      <w:tr w:rsidR="006B1D17" w:rsidRPr="005A7BEF" w14:paraId="1E30BA42" w14:textId="77777777" w:rsidTr="00DB6B2C">
        <w:trPr>
          <w:trHeight w:val="371"/>
        </w:trPr>
        <w:tc>
          <w:tcPr>
            <w:tcW w:w="3317" w:type="pct"/>
          </w:tcPr>
          <w:p w14:paraId="19E19E0C" w14:textId="77777777" w:rsidR="006B1D17" w:rsidRPr="005A7BEF" w:rsidRDefault="006B1D17" w:rsidP="005A7BEF">
            <w:pPr>
              <w:rPr>
                <w:rFonts w:ascii="Arial" w:hAnsi="Arial" w:cs="Arial"/>
                <w:sz w:val="18"/>
                <w:szCs w:val="18"/>
              </w:rPr>
            </w:pPr>
            <w:r w:rsidRPr="005A7BEF">
              <w:rPr>
                <w:rFonts w:ascii="Arial" w:hAnsi="Arial" w:cs="Arial"/>
                <w:sz w:val="18"/>
                <w:szCs w:val="18"/>
              </w:rPr>
              <w:t>B29. How frequently do you expect to speak with your child (NAME) about his/her education and future career in the next term?</w:t>
            </w:r>
          </w:p>
          <w:p w14:paraId="7F78E3CF" w14:textId="77777777" w:rsidR="006B1D17" w:rsidRPr="005A7BEF" w:rsidRDefault="006B1D17" w:rsidP="005A7BEF">
            <w:pPr>
              <w:rPr>
                <w:rFonts w:ascii="Arial" w:hAnsi="Arial" w:cs="Arial"/>
                <w:sz w:val="18"/>
                <w:szCs w:val="18"/>
              </w:rPr>
            </w:pPr>
          </w:p>
          <w:p w14:paraId="5BC877E8"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34ACD4ED" w14:textId="77777777" w:rsidR="006B1D17" w:rsidRPr="005A7BEF" w:rsidRDefault="006B1D17" w:rsidP="005A7BEF">
            <w:pPr>
              <w:rPr>
                <w:rFonts w:ascii="Arial" w:hAnsi="Arial" w:cs="Arial"/>
                <w:sz w:val="18"/>
                <w:szCs w:val="18"/>
              </w:rPr>
            </w:pPr>
            <w:r w:rsidRPr="005A7BEF">
              <w:rPr>
                <w:rFonts w:ascii="Arial" w:hAnsi="Arial" w:cs="Arial"/>
                <w:sz w:val="18"/>
                <w:szCs w:val="18"/>
              </w:rPr>
              <w:t>More than last term</w:t>
            </w:r>
          </w:p>
          <w:p w14:paraId="6571532D" w14:textId="77777777" w:rsidR="006B1D17" w:rsidRPr="005A7BEF" w:rsidRDefault="006B1D17" w:rsidP="005A7BEF">
            <w:pPr>
              <w:rPr>
                <w:rFonts w:ascii="Arial" w:hAnsi="Arial" w:cs="Arial"/>
                <w:sz w:val="18"/>
                <w:szCs w:val="18"/>
              </w:rPr>
            </w:pPr>
            <w:r w:rsidRPr="005A7BEF">
              <w:rPr>
                <w:rFonts w:ascii="Arial" w:hAnsi="Arial" w:cs="Arial"/>
                <w:sz w:val="18"/>
                <w:szCs w:val="18"/>
              </w:rPr>
              <w:t>Same as last term</w:t>
            </w:r>
          </w:p>
          <w:p w14:paraId="4790BF56" w14:textId="77777777" w:rsidR="006B1D17" w:rsidRPr="005A7BEF" w:rsidRDefault="006B1D17" w:rsidP="005A7BEF">
            <w:pPr>
              <w:rPr>
                <w:rFonts w:ascii="Arial" w:hAnsi="Arial" w:cs="Arial"/>
                <w:sz w:val="18"/>
                <w:szCs w:val="18"/>
              </w:rPr>
            </w:pPr>
            <w:r w:rsidRPr="005A7BEF">
              <w:rPr>
                <w:rFonts w:ascii="Arial" w:hAnsi="Arial" w:cs="Arial"/>
                <w:sz w:val="18"/>
                <w:szCs w:val="18"/>
              </w:rPr>
              <w:t>Less than last term</w:t>
            </w:r>
          </w:p>
          <w:p w14:paraId="170925DA" w14:textId="77777777" w:rsidR="006B1D17" w:rsidRPr="005A7BEF" w:rsidRDefault="006B1D17" w:rsidP="005A7BEF">
            <w:pPr>
              <w:rPr>
                <w:rFonts w:ascii="Arial" w:hAnsi="Arial" w:cs="Arial"/>
                <w:sz w:val="18"/>
                <w:szCs w:val="18"/>
              </w:rPr>
            </w:pPr>
          </w:p>
        </w:tc>
        <w:tc>
          <w:tcPr>
            <w:tcW w:w="561" w:type="pct"/>
            <w:vAlign w:val="center"/>
          </w:tcPr>
          <w:p w14:paraId="54FDED57"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2C8717F2"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55AE639F" w14:textId="77777777" w:rsidR="006B1D17" w:rsidRPr="005A7BEF" w:rsidRDefault="006B1D17" w:rsidP="005A7BEF">
            <w:pPr>
              <w:jc w:val="center"/>
              <w:rPr>
                <w:rFonts w:ascii="Arial" w:hAnsi="Arial" w:cs="Arial"/>
                <w:b/>
                <w:sz w:val="18"/>
                <w:szCs w:val="18"/>
                <w:lang w:val="en-GB"/>
              </w:rPr>
            </w:pPr>
          </w:p>
        </w:tc>
      </w:tr>
      <w:tr w:rsidR="006B1D17" w:rsidRPr="005A7BEF" w14:paraId="13A5784D" w14:textId="77777777" w:rsidTr="00DB6B2C">
        <w:trPr>
          <w:trHeight w:val="371"/>
        </w:trPr>
        <w:tc>
          <w:tcPr>
            <w:tcW w:w="3317" w:type="pct"/>
          </w:tcPr>
          <w:p w14:paraId="4E66343E" w14:textId="77777777" w:rsidR="006B1D17" w:rsidRPr="005A7BEF" w:rsidRDefault="006B1D17" w:rsidP="005A7BEF">
            <w:pPr>
              <w:rPr>
                <w:rFonts w:ascii="Arial" w:hAnsi="Arial" w:cs="Arial"/>
                <w:sz w:val="18"/>
                <w:szCs w:val="18"/>
              </w:rPr>
            </w:pPr>
            <w:r w:rsidRPr="005A7BEF">
              <w:rPr>
                <w:rFonts w:ascii="Arial" w:hAnsi="Arial" w:cs="Arial"/>
                <w:sz w:val="18"/>
                <w:szCs w:val="18"/>
              </w:rPr>
              <w:t>B30. How frequently do you expect to speak with your child (NAME) about math specific education (i.e. math homework, progress in math…) and potential career in math related occupations (i.e. engineering, medicine...) in the next term?</w:t>
            </w:r>
          </w:p>
          <w:p w14:paraId="41EF0631" w14:textId="77777777" w:rsidR="006B1D17" w:rsidRPr="005A7BEF" w:rsidRDefault="006B1D17" w:rsidP="005A7BEF">
            <w:pPr>
              <w:rPr>
                <w:rFonts w:ascii="Arial" w:hAnsi="Arial" w:cs="Arial"/>
                <w:sz w:val="18"/>
                <w:szCs w:val="18"/>
              </w:rPr>
            </w:pPr>
          </w:p>
          <w:p w14:paraId="09CD4D36"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2417C811" w14:textId="77777777" w:rsidR="006B1D17" w:rsidRPr="005A7BEF" w:rsidRDefault="006B1D17" w:rsidP="005A7BEF">
            <w:pPr>
              <w:rPr>
                <w:rFonts w:ascii="Arial" w:hAnsi="Arial" w:cs="Arial"/>
                <w:sz w:val="18"/>
                <w:szCs w:val="18"/>
              </w:rPr>
            </w:pPr>
            <w:r w:rsidRPr="005A7BEF">
              <w:rPr>
                <w:rFonts w:ascii="Arial" w:hAnsi="Arial" w:cs="Arial"/>
                <w:sz w:val="18"/>
                <w:szCs w:val="18"/>
              </w:rPr>
              <w:lastRenderedPageBreak/>
              <w:t>More than last term</w:t>
            </w:r>
          </w:p>
          <w:p w14:paraId="3F62F789" w14:textId="77777777" w:rsidR="006B1D17" w:rsidRPr="005A7BEF" w:rsidRDefault="006B1D17" w:rsidP="005A7BEF">
            <w:pPr>
              <w:rPr>
                <w:rFonts w:ascii="Arial" w:hAnsi="Arial" w:cs="Arial"/>
                <w:sz w:val="18"/>
                <w:szCs w:val="18"/>
              </w:rPr>
            </w:pPr>
            <w:r w:rsidRPr="005A7BEF">
              <w:rPr>
                <w:rFonts w:ascii="Arial" w:hAnsi="Arial" w:cs="Arial"/>
                <w:sz w:val="18"/>
                <w:szCs w:val="18"/>
              </w:rPr>
              <w:t>Same as last term</w:t>
            </w:r>
          </w:p>
          <w:p w14:paraId="52BF27EC" w14:textId="77777777" w:rsidR="006B1D17" w:rsidRPr="005A7BEF" w:rsidRDefault="006B1D17" w:rsidP="005A7BEF">
            <w:pPr>
              <w:rPr>
                <w:rFonts w:ascii="Arial" w:hAnsi="Arial" w:cs="Arial"/>
                <w:sz w:val="18"/>
                <w:szCs w:val="18"/>
              </w:rPr>
            </w:pPr>
            <w:r w:rsidRPr="005A7BEF">
              <w:rPr>
                <w:rFonts w:ascii="Arial" w:hAnsi="Arial" w:cs="Arial"/>
                <w:sz w:val="18"/>
                <w:szCs w:val="18"/>
              </w:rPr>
              <w:t>Less than last term</w:t>
            </w:r>
          </w:p>
          <w:p w14:paraId="0A6B6AD2" w14:textId="77777777" w:rsidR="006B1D17" w:rsidRPr="005A7BEF" w:rsidRDefault="006B1D17" w:rsidP="005A7BEF">
            <w:pPr>
              <w:rPr>
                <w:rFonts w:ascii="Arial" w:hAnsi="Arial" w:cs="Arial"/>
                <w:sz w:val="18"/>
                <w:szCs w:val="18"/>
              </w:rPr>
            </w:pPr>
          </w:p>
        </w:tc>
        <w:tc>
          <w:tcPr>
            <w:tcW w:w="561" w:type="pct"/>
            <w:vAlign w:val="center"/>
          </w:tcPr>
          <w:p w14:paraId="55EDA4D9"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18D9F944"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7D3C76C6" w14:textId="77777777" w:rsidR="006B1D17" w:rsidRPr="005A7BEF" w:rsidRDefault="006B1D17" w:rsidP="005A7BEF">
            <w:pPr>
              <w:jc w:val="center"/>
              <w:rPr>
                <w:rFonts w:ascii="Arial" w:hAnsi="Arial" w:cs="Arial"/>
                <w:b/>
                <w:sz w:val="18"/>
                <w:szCs w:val="18"/>
                <w:lang w:val="en-GB"/>
              </w:rPr>
            </w:pPr>
          </w:p>
        </w:tc>
      </w:tr>
      <w:tr w:rsidR="006B1D17" w:rsidRPr="005A7BEF" w14:paraId="2FE06FC3" w14:textId="77777777" w:rsidTr="00DB6B2C">
        <w:trPr>
          <w:trHeight w:val="371"/>
        </w:trPr>
        <w:tc>
          <w:tcPr>
            <w:tcW w:w="3317" w:type="pct"/>
          </w:tcPr>
          <w:p w14:paraId="4E04EAE1" w14:textId="77777777" w:rsidR="006B1D17" w:rsidRPr="005A7BEF" w:rsidRDefault="006B1D17" w:rsidP="005A7BEF">
            <w:pPr>
              <w:rPr>
                <w:rFonts w:ascii="Arial" w:hAnsi="Arial" w:cs="Arial"/>
                <w:sz w:val="18"/>
                <w:szCs w:val="18"/>
              </w:rPr>
            </w:pPr>
            <w:r w:rsidRPr="005A7BEF">
              <w:rPr>
                <w:rFonts w:ascii="Arial" w:hAnsi="Arial" w:cs="Arial"/>
                <w:sz w:val="18"/>
                <w:szCs w:val="18"/>
              </w:rPr>
              <w:t>B31. Without considering any limitations, such as financial constraints, do you hope your child (NAME) will enter senior secondary school?</w:t>
            </w:r>
          </w:p>
          <w:p w14:paraId="2DB38977" w14:textId="77777777" w:rsidR="006B1D17" w:rsidRPr="005A7BEF" w:rsidRDefault="006B1D17" w:rsidP="005A7BEF">
            <w:pPr>
              <w:rPr>
                <w:rFonts w:ascii="Arial" w:hAnsi="Arial" w:cs="Arial"/>
                <w:sz w:val="18"/>
                <w:szCs w:val="18"/>
              </w:rPr>
            </w:pPr>
          </w:p>
          <w:p w14:paraId="5BAD57E5"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2411D8D7"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Yes </w:t>
            </w:r>
          </w:p>
          <w:p w14:paraId="5BB8721E"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No </w:t>
            </w:r>
          </w:p>
          <w:p w14:paraId="4DFEC3B6" w14:textId="77777777" w:rsidR="006B1D17" w:rsidRPr="005A7BEF" w:rsidRDefault="006B1D17" w:rsidP="005A7BEF">
            <w:pPr>
              <w:rPr>
                <w:rFonts w:ascii="Arial" w:hAnsi="Arial" w:cs="Arial"/>
                <w:sz w:val="18"/>
                <w:szCs w:val="18"/>
              </w:rPr>
            </w:pPr>
            <w:r w:rsidRPr="005A7BEF">
              <w:rPr>
                <w:rFonts w:ascii="Arial" w:hAnsi="Arial" w:cs="Arial"/>
                <w:sz w:val="18"/>
                <w:szCs w:val="18"/>
              </w:rPr>
              <w:t>Don’t know</w:t>
            </w:r>
          </w:p>
          <w:p w14:paraId="41A6FCA7" w14:textId="77777777" w:rsidR="006B1D17" w:rsidRPr="005A7BEF" w:rsidRDefault="006B1D17" w:rsidP="005A7BEF">
            <w:pPr>
              <w:rPr>
                <w:rFonts w:ascii="Arial" w:hAnsi="Arial" w:cs="Arial"/>
                <w:sz w:val="18"/>
                <w:szCs w:val="18"/>
              </w:rPr>
            </w:pPr>
          </w:p>
        </w:tc>
        <w:tc>
          <w:tcPr>
            <w:tcW w:w="561" w:type="pct"/>
            <w:vAlign w:val="center"/>
          </w:tcPr>
          <w:p w14:paraId="3E375CD9"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6CF1C3ED"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11F645CC" w14:textId="77777777" w:rsidR="006B1D17" w:rsidRPr="005A7BEF" w:rsidRDefault="006B1D17" w:rsidP="005A7BEF">
            <w:pPr>
              <w:jc w:val="center"/>
              <w:rPr>
                <w:rFonts w:ascii="Arial" w:hAnsi="Arial" w:cs="Arial"/>
                <w:b/>
                <w:sz w:val="18"/>
                <w:szCs w:val="18"/>
                <w:lang w:val="en-GB"/>
              </w:rPr>
            </w:pPr>
          </w:p>
        </w:tc>
      </w:tr>
      <w:tr w:rsidR="006B1D17" w:rsidRPr="005A7BEF" w14:paraId="6594C4FE" w14:textId="77777777" w:rsidTr="00DB6B2C">
        <w:trPr>
          <w:trHeight w:val="371"/>
        </w:trPr>
        <w:tc>
          <w:tcPr>
            <w:tcW w:w="3317" w:type="pct"/>
          </w:tcPr>
          <w:p w14:paraId="502C5EB6" w14:textId="77777777" w:rsidR="006B1D17" w:rsidRPr="005A7BEF" w:rsidRDefault="006B1D17" w:rsidP="005A7BEF">
            <w:pPr>
              <w:rPr>
                <w:rFonts w:ascii="Arial" w:hAnsi="Arial" w:cs="Arial"/>
                <w:sz w:val="18"/>
                <w:szCs w:val="18"/>
              </w:rPr>
            </w:pPr>
            <w:r w:rsidRPr="005A7BEF">
              <w:rPr>
                <w:rFonts w:ascii="Arial" w:hAnsi="Arial" w:cs="Arial"/>
                <w:sz w:val="18"/>
                <w:szCs w:val="18"/>
              </w:rPr>
              <w:t>B32. Suppose your child enter senior secondary school and can study any subject. Without considering any limitations, such as financial constraints, which of these field do you hope your child (NAME) will study?</w:t>
            </w:r>
          </w:p>
          <w:p w14:paraId="513A41E9" w14:textId="77777777" w:rsidR="006B1D17" w:rsidRPr="005A7BEF" w:rsidRDefault="006B1D17" w:rsidP="005A7BEF">
            <w:pPr>
              <w:rPr>
                <w:rFonts w:ascii="Arial" w:hAnsi="Arial" w:cs="Arial"/>
                <w:sz w:val="18"/>
                <w:szCs w:val="18"/>
              </w:rPr>
            </w:pPr>
          </w:p>
          <w:p w14:paraId="42FF60A9"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5A2C0524" w14:textId="77777777" w:rsidR="006B1D17" w:rsidRPr="005A7BEF" w:rsidRDefault="006B1D17" w:rsidP="005A7BEF">
            <w:pPr>
              <w:rPr>
                <w:rFonts w:ascii="Arial" w:hAnsi="Arial" w:cs="Arial"/>
                <w:sz w:val="18"/>
                <w:szCs w:val="18"/>
              </w:rPr>
            </w:pPr>
            <w:r w:rsidRPr="005A7BEF">
              <w:rPr>
                <w:rFonts w:ascii="Arial" w:hAnsi="Arial" w:cs="Arial"/>
                <w:sz w:val="18"/>
                <w:szCs w:val="18"/>
              </w:rPr>
              <w:t>general arts</w:t>
            </w:r>
          </w:p>
          <w:p w14:paraId="65CE166F" w14:textId="77777777" w:rsidR="006B1D17" w:rsidRPr="005A7BEF" w:rsidRDefault="006B1D17" w:rsidP="005A7BEF">
            <w:pPr>
              <w:rPr>
                <w:rFonts w:ascii="Arial" w:hAnsi="Arial" w:cs="Arial"/>
                <w:sz w:val="18"/>
                <w:szCs w:val="18"/>
              </w:rPr>
            </w:pPr>
            <w:r w:rsidRPr="005A7BEF">
              <w:rPr>
                <w:rFonts w:ascii="Arial" w:hAnsi="Arial" w:cs="Arial"/>
                <w:sz w:val="18"/>
                <w:szCs w:val="18"/>
              </w:rPr>
              <w:t>general science</w:t>
            </w:r>
          </w:p>
          <w:p w14:paraId="2E3F90CB" w14:textId="77777777" w:rsidR="006B1D17" w:rsidRPr="005A7BEF" w:rsidRDefault="006B1D17" w:rsidP="005A7BEF">
            <w:pPr>
              <w:rPr>
                <w:rFonts w:ascii="Arial" w:hAnsi="Arial" w:cs="Arial"/>
                <w:sz w:val="18"/>
                <w:szCs w:val="18"/>
              </w:rPr>
            </w:pPr>
            <w:r w:rsidRPr="005A7BEF">
              <w:rPr>
                <w:rFonts w:ascii="Arial" w:hAnsi="Arial" w:cs="Arial"/>
                <w:sz w:val="18"/>
                <w:szCs w:val="18"/>
              </w:rPr>
              <w:t>home economics</w:t>
            </w:r>
          </w:p>
          <w:p w14:paraId="57A287DF"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technical studies </w:t>
            </w:r>
          </w:p>
          <w:p w14:paraId="114364D5" w14:textId="77777777" w:rsidR="006B1D17" w:rsidRPr="005A7BEF" w:rsidRDefault="006B1D17" w:rsidP="005A7BEF">
            <w:pPr>
              <w:rPr>
                <w:rFonts w:ascii="Arial" w:hAnsi="Arial" w:cs="Arial"/>
                <w:sz w:val="18"/>
                <w:szCs w:val="18"/>
              </w:rPr>
            </w:pPr>
            <w:r w:rsidRPr="005A7BEF">
              <w:rPr>
                <w:rFonts w:ascii="Arial" w:hAnsi="Arial" w:cs="Arial"/>
                <w:sz w:val="18"/>
                <w:szCs w:val="18"/>
              </w:rPr>
              <w:t>other (specify)</w:t>
            </w:r>
          </w:p>
        </w:tc>
        <w:tc>
          <w:tcPr>
            <w:tcW w:w="561" w:type="pct"/>
            <w:vAlign w:val="center"/>
          </w:tcPr>
          <w:p w14:paraId="61800BA7" w14:textId="77777777" w:rsidR="006B1D17" w:rsidRPr="005A7BEF" w:rsidRDefault="006B1D17" w:rsidP="005A7BEF">
            <w:pPr>
              <w:rPr>
                <w:rFonts w:ascii="Arial" w:hAnsi="Arial" w:cs="Arial"/>
                <w:b/>
                <w:sz w:val="18"/>
                <w:szCs w:val="18"/>
                <w:lang w:val="en-GB"/>
              </w:rPr>
            </w:pPr>
          </w:p>
        </w:tc>
        <w:tc>
          <w:tcPr>
            <w:tcW w:w="561" w:type="pct"/>
            <w:vAlign w:val="center"/>
          </w:tcPr>
          <w:p w14:paraId="084C026D" w14:textId="77777777" w:rsidR="006B1D17" w:rsidRPr="005A7BEF" w:rsidRDefault="006B1D17" w:rsidP="005A7BEF">
            <w:pPr>
              <w:rPr>
                <w:rFonts w:ascii="Arial" w:hAnsi="Arial" w:cs="Arial"/>
                <w:b/>
                <w:sz w:val="18"/>
                <w:szCs w:val="18"/>
                <w:lang w:val="en-GB"/>
              </w:rPr>
            </w:pPr>
          </w:p>
        </w:tc>
        <w:tc>
          <w:tcPr>
            <w:tcW w:w="561" w:type="pct"/>
            <w:vAlign w:val="center"/>
          </w:tcPr>
          <w:p w14:paraId="6705D3A1" w14:textId="77777777" w:rsidR="006B1D17" w:rsidRPr="005A7BEF" w:rsidRDefault="006B1D17" w:rsidP="005A7BEF">
            <w:pPr>
              <w:rPr>
                <w:rFonts w:ascii="Arial" w:hAnsi="Arial" w:cs="Arial"/>
                <w:b/>
                <w:sz w:val="18"/>
                <w:szCs w:val="18"/>
                <w:lang w:val="en-GB"/>
              </w:rPr>
            </w:pPr>
          </w:p>
        </w:tc>
      </w:tr>
      <w:tr w:rsidR="006B1D17" w:rsidRPr="005A7BEF" w14:paraId="430D2021" w14:textId="77777777" w:rsidTr="00DB6B2C">
        <w:trPr>
          <w:trHeight w:val="371"/>
        </w:trPr>
        <w:tc>
          <w:tcPr>
            <w:tcW w:w="3317" w:type="pct"/>
          </w:tcPr>
          <w:p w14:paraId="175627A2" w14:textId="77777777" w:rsidR="006B1D17" w:rsidRPr="005A7BEF" w:rsidRDefault="006B1D17" w:rsidP="005A7BEF">
            <w:pPr>
              <w:spacing w:line="276" w:lineRule="auto"/>
              <w:contextualSpacing/>
              <w:rPr>
                <w:rFonts w:ascii="Arial" w:hAnsi="Arial" w:cs="Arial"/>
                <w:sz w:val="18"/>
                <w:szCs w:val="18"/>
              </w:rPr>
            </w:pPr>
            <w:r w:rsidRPr="005A7BEF">
              <w:rPr>
                <w:rFonts w:ascii="Arial" w:hAnsi="Arial" w:cs="Arial"/>
                <w:sz w:val="18"/>
                <w:szCs w:val="18"/>
              </w:rPr>
              <w:t xml:space="preserve">B33. Given the current situation of your family, how likely do you think your child (NAME) will enter senior secondary school? </w:t>
            </w:r>
          </w:p>
          <w:p w14:paraId="5F3B1FC8" w14:textId="77777777" w:rsidR="006B1D17" w:rsidRPr="005A7BEF" w:rsidRDefault="006B1D17" w:rsidP="005A7BEF">
            <w:pPr>
              <w:rPr>
                <w:rFonts w:ascii="Arial" w:hAnsi="Arial" w:cs="Arial"/>
                <w:sz w:val="18"/>
                <w:szCs w:val="18"/>
              </w:rPr>
            </w:pPr>
          </w:p>
          <w:p w14:paraId="7A3F22C1"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632543EB" w14:textId="77777777" w:rsidR="006B1D17" w:rsidRPr="005A7BEF" w:rsidRDefault="006B1D17" w:rsidP="005A7BEF">
            <w:pPr>
              <w:rPr>
                <w:rFonts w:ascii="Arial" w:hAnsi="Arial" w:cs="Arial"/>
                <w:sz w:val="18"/>
                <w:szCs w:val="18"/>
              </w:rPr>
            </w:pPr>
            <w:r w:rsidRPr="005A7BEF">
              <w:rPr>
                <w:rFonts w:ascii="Arial" w:hAnsi="Arial" w:cs="Arial"/>
                <w:sz w:val="18"/>
                <w:szCs w:val="18"/>
              </w:rPr>
              <w:t>Absolutely likely</w:t>
            </w:r>
          </w:p>
          <w:p w14:paraId="27AB6750" w14:textId="77777777" w:rsidR="006B1D17" w:rsidRPr="005A7BEF" w:rsidRDefault="006B1D17" w:rsidP="005A7BEF">
            <w:pPr>
              <w:rPr>
                <w:rFonts w:ascii="Arial" w:hAnsi="Arial" w:cs="Arial"/>
                <w:sz w:val="18"/>
                <w:szCs w:val="18"/>
              </w:rPr>
            </w:pPr>
            <w:r w:rsidRPr="005A7BEF">
              <w:rPr>
                <w:rFonts w:ascii="Arial" w:hAnsi="Arial" w:cs="Arial"/>
                <w:sz w:val="18"/>
                <w:szCs w:val="18"/>
              </w:rPr>
              <w:t>Likely</w:t>
            </w:r>
          </w:p>
          <w:p w14:paraId="75A732D7" w14:textId="77777777" w:rsidR="006B1D17" w:rsidRPr="005A7BEF" w:rsidRDefault="006B1D17" w:rsidP="005A7BEF">
            <w:pPr>
              <w:rPr>
                <w:rFonts w:ascii="Arial" w:hAnsi="Arial" w:cs="Arial"/>
                <w:sz w:val="18"/>
                <w:szCs w:val="18"/>
              </w:rPr>
            </w:pPr>
            <w:r w:rsidRPr="005A7BEF">
              <w:rPr>
                <w:rFonts w:ascii="Arial" w:hAnsi="Arial" w:cs="Arial"/>
                <w:sz w:val="18"/>
                <w:szCs w:val="18"/>
              </w:rPr>
              <w:t>Not likely</w:t>
            </w:r>
          </w:p>
          <w:p w14:paraId="2A564696" w14:textId="77777777" w:rsidR="006B1D17" w:rsidRPr="005A7BEF" w:rsidRDefault="006B1D17" w:rsidP="005A7BEF">
            <w:pPr>
              <w:rPr>
                <w:rFonts w:ascii="Arial" w:hAnsi="Arial" w:cs="Arial"/>
                <w:sz w:val="18"/>
                <w:szCs w:val="18"/>
              </w:rPr>
            </w:pPr>
            <w:r w:rsidRPr="005A7BEF">
              <w:rPr>
                <w:rFonts w:ascii="Arial" w:hAnsi="Arial" w:cs="Arial"/>
                <w:sz w:val="18"/>
                <w:szCs w:val="18"/>
              </w:rPr>
              <w:t>Absolutely not likely</w:t>
            </w:r>
          </w:p>
          <w:p w14:paraId="4ADEB24C"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Don't know </w:t>
            </w:r>
          </w:p>
        </w:tc>
        <w:tc>
          <w:tcPr>
            <w:tcW w:w="561" w:type="pct"/>
            <w:vAlign w:val="center"/>
          </w:tcPr>
          <w:p w14:paraId="5C6AE43A" w14:textId="77777777" w:rsidR="006B1D17" w:rsidRPr="005A7BEF" w:rsidRDefault="006B1D17" w:rsidP="005A7BEF">
            <w:pPr>
              <w:rPr>
                <w:rFonts w:ascii="Arial" w:hAnsi="Arial" w:cs="Arial"/>
                <w:b/>
                <w:sz w:val="18"/>
                <w:szCs w:val="18"/>
                <w:lang w:val="en-GB"/>
              </w:rPr>
            </w:pPr>
          </w:p>
        </w:tc>
        <w:tc>
          <w:tcPr>
            <w:tcW w:w="561" w:type="pct"/>
            <w:vAlign w:val="center"/>
          </w:tcPr>
          <w:p w14:paraId="0BC25E04" w14:textId="77777777" w:rsidR="006B1D17" w:rsidRPr="005A7BEF" w:rsidRDefault="006B1D17" w:rsidP="005A7BEF">
            <w:pPr>
              <w:ind w:left="102"/>
              <w:rPr>
                <w:rFonts w:ascii="Arial" w:hAnsi="Arial" w:cs="Arial"/>
                <w:b/>
                <w:sz w:val="18"/>
                <w:szCs w:val="18"/>
                <w:lang w:val="en-GB"/>
              </w:rPr>
            </w:pPr>
          </w:p>
        </w:tc>
        <w:tc>
          <w:tcPr>
            <w:tcW w:w="561" w:type="pct"/>
            <w:vAlign w:val="center"/>
          </w:tcPr>
          <w:p w14:paraId="3A9D63DE" w14:textId="77777777" w:rsidR="006B1D17" w:rsidRPr="005A7BEF" w:rsidRDefault="006B1D17" w:rsidP="005A7BEF">
            <w:pPr>
              <w:rPr>
                <w:rFonts w:ascii="Arial" w:hAnsi="Arial" w:cs="Arial"/>
                <w:b/>
                <w:sz w:val="18"/>
                <w:szCs w:val="18"/>
                <w:lang w:val="en-GB"/>
              </w:rPr>
            </w:pPr>
          </w:p>
        </w:tc>
      </w:tr>
      <w:tr w:rsidR="006B1D17" w:rsidRPr="005A7BEF" w14:paraId="78D1B9A5" w14:textId="77777777" w:rsidTr="00DB6B2C">
        <w:trPr>
          <w:trHeight w:val="371"/>
        </w:trPr>
        <w:tc>
          <w:tcPr>
            <w:tcW w:w="3317" w:type="pct"/>
          </w:tcPr>
          <w:p w14:paraId="69965BB7" w14:textId="77777777" w:rsidR="006B1D17" w:rsidRPr="005A7BEF" w:rsidRDefault="006B1D17" w:rsidP="005A7BEF">
            <w:pPr>
              <w:rPr>
                <w:rFonts w:ascii="Arial" w:hAnsi="Arial" w:cs="Arial"/>
                <w:sz w:val="18"/>
                <w:szCs w:val="18"/>
              </w:rPr>
            </w:pPr>
            <w:r w:rsidRPr="005A7BEF">
              <w:rPr>
                <w:rFonts w:ascii="Arial" w:hAnsi="Arial" w:cs="Arial"/>
                <w:sz w:val="18"/>
                <w:szCs w:val="18"/>
              </w:rPr>
              <w:t>B34. If yes to the previous question: Given the current situation of your family, what do you think your child (NAME) will study?</w:t>
            </w:r>
          </w:p>
          <w:p w14:paraId="4849717E" w14:textId="77777777" w:rsidR="006B1D17" w:rsidRPr="005A7BEF" w:rsidRDefault="006B1D17" w:rsidP="005A7BEF">
            <w:pPr>
              <w:rPr>
                <w:rFonts w:ascii="Arial" w:hAnsi="Arial" w:cs="Arial"/>
                <w:sz w:val="18"/>
                <w:szCs w:val="18"/>
              </w:rPr>
            </w:pPr>
          </w:p>
          <w:p w14:paraId="4493CBD6"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74FF9B25" w14:textId="77777777" w:rsidR="006B1D17" w:rsidRPr="005A7BEF" w:rsidRDefault="006B1D17" w:rsidP="005A7BEF">
            <w:pPr>
              <w:rPr>
                <w:rFonts w:ascii="Arial" w:hAnsi="Arial" w:cs="Arial"/>
                <w:sz w:val="18"/>
                <w:szCs w:val="18"/>
              </w:rPr>
            </w:pPr>
            <w:r w:rsidRPr="005A7BEF">
              <w:rPr>
                <w:rFonts w:ascii="Arial" w:hAnsi="Arial" w:cs="Arial"/>
                <w:sz w:val="18"/>
                <w:szCs w:val="18"/>
              </w:rPr>
              <w:t>general arts</w:t>
            </w:r>
          </w:p>
          <w:p w14:paraId="0CEFC272" w14:textId="77777777" w:rsidR="006B1D17" w:rsidRPr="005A7BEF" w:rsidRDefault="006B1D17" w:rsidP="005A7BEF">
            <w:pPr>
              <w:rPr>
                <w:rFonts w:ascii="Arial" w:hAnsi="Arial" w:cs="Arial"/>
                <w:sz w:val="18"/>
                <w:szCs w:val="18"/>
              </w:rPr>
            </w:pPr>
            <w:r w:rsidRPr="005A7BEF">
              <w:rPr>
                <w:rFonts w:ascii="Arial" w:hAnsi="Arial" w:cs="Arial"/>
                <w:sz w:val="18"/>
                <w:szCs w:val="18"/>
              </w:rPr>
              <w:t>general science</w:t>
            </w:r>
          </w:p>
          <w:p w14:paraId="65034762" w14:textId="77777777" w:rsidR="006B1D17" w:rsidRPr="005A7BEF" w:rsidRDefault="006B1D17" w:rsidP="005A7BEF">
            <w:pPr>
              <w:rPr>
                <w:rFonts w:ascii="Arial" w:hAnsi="Arial" w:cs="Arial"/>
                <w:sz w:val="18"/>
                <w:szCs w:val="18"/>
              </w:rPr>
            </w:pPr>
            <w:r w:rsidRPr="005A7BEF">
              <w:rPr>
                <w:rFonts w:ascii="Arial" w:hAnsi="Arial" w:cs="Arial"/>
                <w:sz w:val="18"/>
                <w:szCs w:val="18"/>
              </w:rPr>
              <w:lastRenderedPageBreak/>
              <w:t>home economics</w:t>
            </w:r>
          </w:p>
          <w:p w14:paraId="49D66EBD"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technical studies </w:t>
            </w:r>
          </w:p>
          <w:p w14:paraId="42633754" w14:textId="77777777" w:rsidR="006B1D17" w:rsidRPr="005A7BEF" w:rsidRDefault="006B1D17" w:rsidP="005A7BEF">
            <w:pPr>
              <w:rPr>
                <w:rFonts w:ascii="Arial" w:hAnsi="Arial" w:cs="Arial"/>
                <w:sz w:val="18"/>
                <w:szCs w:val="18"/>
              </w:rPr>
            </w:pPr>
            <w:r w:rsidRPr="005A7BEF">
              <w:rPr>
                <w:rFonts w:ascii="Arial" w:hAnsi="Arial" w:cs="Arial"/>
                <w:sz w:val="18"/>
                <w:szCs w:val="18"/>
              </w:rPr>
              <w:t>other (specify)</w:t>
            </w:r>
          </w:p>
        </w:tc>
        <w:tc>
          <w:tcPr>
            <w:tcW w:w="561" w:type="pct"/>
            <w:vAlign w:val="center"/>
          </w:tcPr>
          <w:p w14:paraId="734E7637" w14:textId="77777777" w:rsidR="006B1D17" w:rsidRPr="005A7BEF" w:rsidRDefault="006B1D17" w:rsidP="005A7BEF">
            <w:pPr>
              <w:rPr>
                <w:rFonts w:ascii="Arial" w:hAnsi="Arial" w:cs="Arial"/>
                <w:b/>
                <w:sz w:val="18"/>
                <w:szCs w:val="18"/>
                <w:lang w:val="en-GB"/>
              </w:rPr>
            </w:pPr>
          </w:p>
        </w:tc>
        <w:tc>
          <w:tcPr>
            <w:tcW w:w="561" w:type="pct"/>
            <w:vAlign w:val="center"/>
          </w:tcPr>
          <w:p w14:paraId="241A20FB"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1970008C" w14:textId="77777777" w:rsidR="006B1D17" w:rsidRPr="005A7BEF" w:rsidRDefault="006B1D17" w:rsidP="005A7BEF">
            <w:pPr>
              <w:jc w:val="center"/>
              <w:rPr>
                <w:rFonts w:ascii="Arial" w:hAnsi="Arial" w:cs="Arial"/>
                <w:b/>
                <w:sz w:val="18"/>
                <w:szCs w:val="18"/>
                <w:lang w:val="en-GB"/>
              </w:rPr>
            </w:pPr>
          </w:p>
        </w:tc>
      </w:tr>
    </w:tbl>
    <w:p w14:paraId="20CBF763" w14:textId="77777777" w:rsidR="006B1D17" w:rsidRPr="005A7BEF" w:rsidRDefault="006B1D17" w:rsidP="005A7BEF">
      <w:pPr>
        <w:rPr>
          <w:rFonts w:ascii="Arial" w:hAnsi="Arial" w:cs="Arial"/>
          <w:b/>
          <w:i/>
          <w:sz w:val="18"/>
          <w:szCs w:val="18"/>
          <w:u w:val="single"/>
        </w:rPr>
      </w:pPr>
    </w:p>
    <w:p w14:paraId="4BDE61F6" w14:textId="77777777" w:rsidR="006B1D17" w:rsidRPr="005A7BEF" w:rsidRDefault="006B1D17" w:rsidP="005A7BEF">
      <w:pPr>
        <w:pStyle w:val="ListParagraph"/>
        <w:numPr>
          <w:ilvl w:val="0"/>
          <w:numId w:val="143"/>
        </w:numPr>
        <w:rPr>
          <w:rFonts w:ascii="Arial" w:hAnsi="Arial" w:cs="Arial"/>
          <w:b/>
          <w:i/>
          <w:sz w:val="18"/>
          <w:szCs w:val="18"/>
          <w:u w:val="single"/>
        </w:rPr>
      </w:pPr>
      <w:r w:rsidRPr="005A7BEF">
        <w:rPr>
          <w:rFonts w:ascii="Arial" w:hAnsi="Arial" w:cs="Arial"/>
          <w:b/>
          <w:i/>
          <w:sz w:val="18"/>
          <w:szCs w:val="18"/>
          <w:u w:val="single"/>
        </w:rPr>
        <w:t>(continue to the next parent or to the first treated child if there are no more parents in the household)</w:t>
      </w:r>
    </w:p>
    <w:p w14:paraId="2D6101C5" w14:textId="77777777" w:rsidR="006B1D17" w:rsidRPr="005A7BEF" w:rsidRDefault="006B1D17" w:rsidP="005A7BEF">
      <w:pPr>
        <w:rPr>
          <w:rFonts w:ascii="Arial" w:hAnsi="Arial" w:cs="Arial"/>
          <w:b/>
          <w:i/>
          <w:sz w:val="18"/>
          <w:szCs w:val="18"/>
        </w:rPr>
      </w:pPr>
    </w:p>
    <w:p w14:paraId="7D8DAF84" w14:textId="77777777" w:rsidR="006B1D17" w:rsidRPr="005A7BEF" w:rsidRDefault="006B1D17" w:rsidP="005A7BEF">
      <w:pPr>
        <w:rPr>
          <w:rFonts w:ascii="Arial" w:hAnsi="Arial" w:cs="Arial"/>
          <w:b/>
          <w:i/>
          <w:sz w:val="18"/>
          <w:szCs w:val="18"/>
        </w:rPr>
      </w:pPr>
    </w:p>
    <w:p w14:paraId="3F9349B3" w14:textId="77777777" w:rsidR="006B1D17" w:rsidRPr="005A7BEF" w:rsidRDefault="006B1D17" w:rsidP="005A7BEF">
      <w:pPr>
        <w:rPr>
          <w:rFonts w:ascii="Arial" w:hAnsi="Arial" w:cs="Arial"/>
          <w:b/>
          <w:sz w:val="20"/>
          <w:szCs w:val="20"/>
          <w:u w:val="single"/>
        </w:rPr>
      </w:pPr>
      <w:r w:rsidRPr="005A7BEF">
        <w:rPr>
          <w:rFonts w:ascii="Arial" w:hAnsi="Arial" w:cs="Arial"/>
          <w:b/>
          <w:sz w:val="20"/>
          <w:szCs w:val="20"/>
          <w:u w:val="single"/>
        </w:rPr>
        <w:t>B.ii. Eligible Children’s Interview</w:t>
      </w:r>
    </w:p>
    <w:p w14:paraId="107F1D7D" w14:textId="77777777" w:rsidR="006B1D17" w:rsidRPr="005A7BEF" w:rsidRDefault="006B1D17" w:rsidP="005A7BEF">
      <w:pPr>
        <w:rPr>
          <w:rFonts w:ascii="Arial" w:hAnsi="Arial" w:cs="Arial"/>
          <w:sz w:val="18"/>
          <w:szCs w:val="18"/>
        </w:rPr>
      </w:pPr>
      <w:r w:rsidRPr="005A7BEF">
        <w:rPr>
          <w:rFonts w:ascii="Arial" w:hAnsi="Arial" w:cs="Arial"/>
          <w:sz w:val="18"/>
          <w:szCs w:val="18"/>
        </w:rPr>
        <w:t>The following questions are asked to each child age 9 to 18 who are not currently in senior secondary school:</w:t>
      </w:r>
    </w:p>
    <w:p w14:paraId="779B067E" w14:textId="77777777" w:rsidR="006B1D17" w:rsidRPr="005A7BEF" w:rsidRDefault="006B1D17" w:rsidP="005A7BEF">
      <w:pPr>
        <w:rPr>
          <w:rFonts w:ascii="Arial" w:hAnsi="Arial" w:cs="Arial"/>
        </w:rPr>
      </w:pPr>
      <w:r w:rsidRPr="005A7BEF">
        <w:rPr>
          <w:rFonts w:ascii="Arial" w:hAnsi="Arial" w:cs="Arial"/>
        </w:rPr>
        <w:t>Interviewer: Please ask the parent to leave so that you can speak directly with each child.</w:t>
      </w:r>
    </w:p>
    <w:p w14:paraId="115517EC" w14:textId="77777777" w:rsidR="006B1D17" w:rsidRPr="005A7BEF" w:rsidRDefault="006B1D17" w:rsidP="005A7BEF">
      <w:pPr>
        <w:rPr>
          <w:rFonts w:ascii="Arial" w:hAnsi="Arial" w:cs="Arial"/>
          <w:b/>
          <w:sz w:val="18"/>
          <w:szCs w:val="18"/>
        </w:rPr>
      </w:pPr>
      <w:r w:rsidRPr="005A7BEF">
        <w:rPr>
          <w:rFonts w:ascii="Arial" w:hAnsi="Arial" w:cs="Arial"/>
          <w:b/>
          <w:sz w:val="18"/>
          <w:szCs w:val="18"/>
        </w:rPr>
        <w:t xml:space="preserve">Read: As part of the survey, we have to re-ask a select few questions. You are not required to respond the same as before. </w:t>
      </w:r>
    </w:p>
    <w:p w14:paraId="08836DDD" w14:textId="77777777" w:rsidR="006B1D17" w:rsidRPr="005A7BEF" w:rsidRDefault="006B1D17" w:rsidP="005A7BEF">
      <w:pPr>
        <w:rPr>
          <w:rFonts w:ascii="Arial" w:hAnsi="Arial" w:cs="Arial"/>
          <w:sz w:val="18"/>
          <w:szCs w:val="18"/>
        </w:rPr>
      </w:pPr>
    </w:p>
    <w:p w14:paraId="351A6272" w14:textId="77777777" w:rsidR="006B1D17" w:rsidRPr="005A7BEF" w:rsidRDefault="006B1D17" w:rsidP="005A7BEF">
      <w:pPr>
        <w:rPr>
          <w:rFonts w:ascii="Arial" w:hAnsi="Arial" w:cs="Arial"/>
          <w:sz w:val="18"/>
          <w:szCs w:val="18"/>
        </w:rPr>
      </w:pPr>
    </w:p>
    <w:p w14:paraId="503F7ADE" w14:textId="77777777" w:rsidR="006B1D17" w:rsidRPr="005A7BEF" w:rsidRDefault="006B1D17" w:rsidP="005A7BEF">
      <w:pPr>
        <w:rPr>
          <w:rFonts w:ascii="Arial" w:hAnsi="Arial" w:cs="Arial"/>
          <w:b/>
          <w:sz w:val="18"/>
          <w:szCs w:val="18"/>
        </w:rPr>
      </w:pPr>
      <w:r w:rsidRPr="005A7BEF">
        <w:rPr>
          <w:rFonts w:ascii="Arial" w:hAnsi="Arial" w:cs="Arial"/>
          <w:b/>
          <w:sz w:val="18"/>
          <w:szCs w:val="18"/>
        </w:rPr>
        <w:t>B.ii.1. General questions about hypothetical boy or girl to elicit beliefs about labor market opportunities, marital returns to education, and gender roles</w:t>
      </w:r>
    </w:p>
    <w:p w14:paraId="2E596D1E"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Interviewer: The following questions require parent to answer for a </w:t>
      </w:r>
      <w:r w:rsidRPr="005A7BEF">
        <w:rPr>
          <w:rFonts w:ascii="Arial" w:hAnsi="Arial" w:cs="Arial"/>
          <w:i/>
          <w:sz w:val="18"/>
          <w:szCs w:val="18"/>
        </w:rPr>
        <w:t xml:space="preserve">hypothetical </w:t>
      </w:r>
      <w:r w:rsidRPr="005A7BEF">
        <w:rPr>
          <w:rFonts w:ascii="Arial" w:hAnsi="Arial" w:cs="Arial"/>
          <w:sz w:val="18"/>
          <w:szCs w:val="18"/>
        </w:rPr>
        <w:t>boy and girl.</w:t>
      </w:r>
    </w:p>
    <w:p w14:paraId="37BBE2E7" w14:textId="77777777" w:rsidR="006B1D17" w:rsidRPr="005A7BEF" w:rsidRDefault="006B1D17" w:rsidP="005A7BEF">
      <w:pPr>
        <w:rPr>
          <w:rFonts w:ascii="Arial" w:hAnsi="Arial" w:cs="Arial"/>
          <w:b/>
          <w:sz w:val="18"/>
          <w:szCs w:val="18"/>
        </w:rPr>
      </w:pP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92"/>
        <w:gridCol w:w="1648"/>
        <w:gridCol w:w="1642"/>
        <w:gridCol w:w="1642"/>
      </w:tblGrid>
      <w:tr w:rsidR="006B1D17" w:rsidRPr="005A7BEF" w14:paraId="483FCD80" w14:textId="77777777" w:rsidTr="00DB6B2C">
        <w:trPr>
          <w:cantSplit/>
          <w:trHeight w:val="629"/>
          <w:tblHeader/>
        </w:trPr>
        <w:tc>
          <w:tcPr>
            <w:tcW w:w="3216" w:type="pct"/>
            <w:shd w:val="clear" w:color="auto" w:fill="A6A6A6" w:themeFill="background1" w:themeFillShade="A6"/>
            <w:vAlign w:val="center"/>
          </w:tcPr>
          <w:p w14:paraId="3DFC8AF0"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Person #</w:t>
            </w:r>
          </w:p>
        </w:tc>
        <w:tc>
          <w:tcPr>
            <w:tcW w:w="596" w:type="pct"/>
            <w:shd w:val="clear" w:color="auto" w:fill="A6A6A6" w:themeFill="background1" w:themeFillShade="A6"/>
            <w:vAlign w:val="center"/>
          </w:tcPr>
          <w:p w14:paraId="1C6AFCEB"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1</w:t>
            </w:r>
          </w:p>
        </w:tc>
        <w:tc>
          <w:tcPr>
            <w:tcW w:w="594" w:type="pct"/>
            <w:shd w:val="clear" w:color="auto" w:fill="A6A6A6" w:themeFill="background1" w:themeFillShade="A6"/>
            <w:vAlign w:val="center"/>
          </w:tcPr>
          <w:p w14:paraId="4F759425"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2</w:t>
            </w:r>
          </w:p>
        </w:tc>
        <w:tc>
          <w:tcPr>
            <w:tcW w:w="594" w:type="pct"/>
            <w:shd w:val="clear" w:color="auto" w:fill="A6A6A6" w:themeFill="background1" w:themeFillShade="A6"/>
            <w:vAlign w:val="center"/>
          </w:tcPr>
          <w:p w14:paraId="6CC121EF"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3</w:t>
            </w:r>
          </w:p>
        </w:tc>
      </w:tr>
      <w:tr w:rsidR="006B1D17" w:rsidRPr="005A7BEF" w14:paraId="01549624" w14:textId="77777777" w:rsidTr="00DB6B2C">
        <w:trPr>
          <w:trHeight w:val="371"/>
        </w:trPr>
        <w:tc>
          <w:tcPr>
            <w:tcW w:w="5000" w:type="pct"/>
            <w:gridSpan w:val="4"/>
          </w:tcPr>
          <w:p w14:paraId="52BB951F" w14:textId="77777777" w:rsidR="006B1D17" w:rsidRPr="005A7BEF" w:rsidRDefault="006B1D17" w:rsidP="005A7BEF">
            <w:pPr>
              <w:rPr>
                <w:rFonts w:ascii="Arial" w:hAnsi="Arial" w:cs="Arial"/>
                <w:b/>
                <w:sz w:val="18"/>
                <w:szCs w:val="18"/>
                <w:lang w:val="en-GB"/>
              </w:rPr>
            </w:pPr>
            <w:r w:rsidRPr="005A7BEF">
              <w:rPr>
                <w:rFonts w:ascii="Arial" w:hAnsi="Arial" w:cs="Arial"/>
                <w:b/>
                <w:sz w:val="18"/>
                <w:szCs w:val="18"/>
              </w:rPr>
              <w:t>Beliefs about Labor Market Opportunities</w:t>
            </w:r>
          </w:p>
        </w:tc>
      </w:tr>
      <w:tr w:rsidR="006B1D17" w:rsidRPr="005A7BEF" w14:paraId="76CECFD3" w14:textId="77777777" w:rsidTr="00DB6B2C">
        <w:trPr>
          <w:trHeight w:val="371"/>
        </w:trPr>
        <w:tc>
          <w:tcPr>
            <w:tcW w:w="5000" w:type="pct"/>
            <w:gridSpan w:val="4"/>
          </w:tcPr>
          <w:p w14:paraId="25108852" w14:textId="77777777" w:rsidR="006B1D17" w:rsidRPr="005A7BEF" w:rsidRDefault="006B1D17" w:rsidP="005A7BEF">
            <w:pPr>
              <w:rPr>
                <w:rFonts w:ascii="Arial" w:hAnsi="Arial" w:cs="Arial"/>
                <w:sz w:val="18"/>
                <w:szCs w:val="18"/>
              </w:rPr>
            </w:pPr>
            <w:r w:rsidRPr="005A7BEF">
              <w:rPr>
                <w:rFonts w:ascii="Arial" w:hAnsi="Arial" w:cs="Arial"/>
                <w:sz w:val="18"/>
                <w:szCs w:val="18"/>
              </w:rPr>
              <w:t>B35. Suppose that a boy age 25 is working full-time. Select his likely earnings depending on the following fields of study. Please choose the best response:</w:t>
            </w:r>
          </w:p>
          <w:p w14:paraId="064A6FD6" w14:textId="77777777" w:rsidR="006B1D17" w:rsidRPr="005A7BEF" w:rsidRDefault="006B1D17" w:rsidP="005A7BEF">
            <w:pPr>
              <w:rPr>
                <w:rFonts w:ascii="Arial" w:hAnsi="Arial" w:cs="Arial"/>
                <w:sz w:val="18"/>
                <w:szCs w:val="18"/>
                <w:lang w:val="en-GB"/>
              </w:rPr>
            </w:pPr>
          </w:p>
          <w:p w14:paraId="70B10CA4"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&lt;500 GHS per month</w:t>
            </w:r>
          </w:p>
          <w:p w14:paraId="533ED1FF"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500-1000 GHS per month</w:t>
            </w:r>
          </w:p>
          <w:p w14:paraId="2C0B00C6"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1000-1500 GHS per month</w:t>
            </w:r>
          </w:p>
          <w:p w14:paraId="3D297D4D"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1500-2000 GHS per month</w:t>
            </w:r>
          </w:p>
          <w:p w14:paraId="7BB8D6D9"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&gt;2000 GHS per month</w:t>
            </w:r>
          </w:p>
          <w:p w14:paraId="7D1747E7" w14:textId="77777777" w:rsidR="006B1D17" w:rsidRPr="005A7BEF" w:rsidRDefault="006B1D17" w:rsidP="005A7BEF">
            <w:pPr>
              <w:rPr>
                <w:rFonts w:ascii="Arial" w:hAnsi="Arial" w:cs="Arial"/>
                <w:sz w:val="18"/>
                <w:szCs w:val="18"/>
              </w:rPr>
            </w:pPr>
          </w:p>
          <w:p w14:paraId="012E598A" w14:textId="77777777" w:rsidR="006B1D17" w:rsidRPr="005A7BEF" w:rsidRDefault="006B1D17" w:rsidP="005A7BEF">
            <w:pPr>
              <w:jc w:val="center"/>
              <w:rPr>
                <w:rFonts w:ascii="Arial" w:hAnsi="Arial" w:cs="Arial"/>
                <w:sz w:val="18"/>
                <w:szCs w:val="18"/>
                <w:lang w:val="en-GB"/>
              </w:rPr>
            </w:pPr>
          </w:p>
          <w:p w14:paraId="6A2DB6E8" w14:textId="77777777" w:rsidR="006B1D17" w:rsidRPr="005A7BEF" w:rsidRDefault="006B1D17" w:rsidP="005A7BEF">
            <w:pPr>
              <w:rPr>
                <w:rFonts w:ascii="Arial" w:hAnsi="Arial" w:cs="Arial"/>
                <w:sz w:val="18"/>
                <w:szCs w:val="18"/>
                <w:lang w:val="en-GB"/>
              </w:rPr>
            </w:pPr>
          </w:p>
        </w:tc>
      </w:tr>
      <w:tr w:rsidR="006B1D17" w:rsidRPr="005A7BEF" w14:paraId="35076B64" w14:textId="77777777" w:rsidTr="00DB6B2C">
        <w:trPr>
          <w:trHeight w:val="371"/>
        </w:trPr>
        <w:tc>
          <w:tcPr>
            <w:tcW w:w="3216" w:type="pct"/>
            <w:vAlign w:val="bottom"/>
          </w:tcPr>
          <w:p w14:paraId="7707CC62"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B35a. He completed secondary school by studying a math intensive field such as general science.</w:t>
            </w:r>
          </w:p>
        </w:tc>
        <w:tc>
          <w:tcPr>
            <w:tcW w:w="596" w:type="pct"/>
            <w:vAlign w:val="center"/>
          </w:tcPr>
          <w:p w14:paraId="0138B9D3" w14:textId="77777777" w:rsidR="006B1D17" w:rsidRPr="005A7BEF" w:rsidRDefault="006B1D17" w:rsidP="005A7BEF">
            <w:pPr>
              <w:rPr>
                <w:rFonts w:ascii="Arial" w:hAnsi="Arial" w:cs="Arial"/>
                <w:b/>
                <w:sz w:val="18"/>
                <w:szCs w:val="18"/>
                <w:lang w:val="en-GB"/>
              </w:rPr>
            </w:pPr>
          </w:p>
        </w:tc>
        <w:tc>
          <w:tcPr>
            <w:tcW w:w="594" w:type="pct"/>
            <w:vAlign w:val="center"/>
          </w:tcPr>
          <w:p w14:paraId="783D8E9E"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C9541BA" w14:textId="77777777" w:rsidR="006B1D17" w:rsidRPr="005A7BEF" w:rsidRDefault="006B1D17" w:rsidP="005A7BEF">
            <w:pPr>
              <w:jc w:val="center"/>
              <w:rPr>
                <w:rFonts w:ascii="Arial" w:hAnsi="Arial" w:cs="Arial"/>
                <w:b/>
                <w:sz w:val="18"/>
                <w:szCs w:val="18"/>
                <w:lang w:val="en-GB"/>
              </w:rPr>
            </w:pPr>
          </w:p>
        </w:tc>
      </w:tr>
      <w:tr w:rsidR="006B1D17" w:rsidRPr="005A7BEF" w14:paraId="5000E92A" w14:textId="77777777" w:rsidTr="00DB6B2C">
        <w:trPr>
          <w:trHeight w:val="371"/>
        </w:trPr>
        <w:tc>
          <w:tcPr>
            <w:tcW w:w="3216" w:type="pct"/>
            <w:vAlign w:val="bottom"/>
          </w:tcPr>
          <w:p w14:paraId="78AFA7AD"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B35b. He completed secondary school by studying a non-math intensive field such as home economics.</w:t>
            </w:r>
          </w:p>
        </w:tc>
        <w:tc>
          <w:tcPr>
            <w:tcW w:w="596" w:type="pct"/>
            <w:vAlign w:val="center"/>
          </w:tcPr>
          <w:p w14:paraId="05C09B93" w14:textId="77777777" w:rsidR="006B1D17" w:rsidRPr="005A7BEF" w:rsidRDefault="006B1D17" w:rsidP="005A7BEF">
            <w:pPr>
              <w:rPr>
                <w:rFonts w:ascii="Arial" w:hAnsi="Arial" w:cs="Arial"/>
                <w:b/>
                <w:sz w:val="18"/>
                <w:szCs w:val="18"/>
                <w:lang w:val="en-GB"/>
              </w:rPr>
            </w:pPr>
          </w:p>
        </w:tc>
        <w:tc>
          <w:tcPr>
            <w:tcW w:w="594" w:type="pct"/>
            <w:vAlign w:val="center"/>
          </w:tcPr>
          <w:p w14:paraId="491D167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BF3B8AE" w14:textId="77777777" w:rsidR="006B1D17" w:rsidRPr="005A7BEF" w:rsidRDefault="006B1D17" w:rsidP="005A7BEF">
            <w:pPr>
              <w:jc w:val="center"/>
              <w:rPr>
                <w:rFonts w:ascii="Arial" w:hAnsi="Arial" w:cs="Arial"/>
                <w:b/>
                <w:sz w:val="18"/>
                <w:szCs w:val="18"/>
                <w:lang w:val="en-GB"/>
              </w:rPr>
            </w:pPr>
          </w:p>
        </w:tc>
      </w:tr>
      <w:tr w:rsidR="006B1D17" w:rsidRPr="005A7BEF" w14:paraId="11C8BE51" w14:textId="77777777" w:rsidTr="00DB6B2C">
        <w:trPr>
          <w:trHeight w:val="371"/>
        </w:trPr>
        <w:tc>
          <w:tcPr>
            <w:tcW w:w="3216" w:type="pct"/>
            <w:vAlign w:val="bottom"/>
          </w:tcPr>
          <w:p w14:paraId="4DFDD722"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lastRenderedPageBreak/>
              <w:t>B35c. He did not attend any secondary school.</w:t>
            </w:r>
          </w:p>
        </w:tc>
        <w:tc>
          <w:tcPr>
            <w:tcW w:w="596" w:type="pct"/>
            <w:vAlign w:val="center"/>
          </w:tcPr>
          <w:p w14:paraId="1E331C41" w14:textId="77777777" w:rsidR="006B1D17" w:rsidRPr="005A7BEF" w:rsidRDefault="006B1D17" w:rsidP="005A7BEF">
            <w:pPr>
              <w:rPr>
                <w:rFonts w:ascii="Arial" w:hAnsi="Arial" w:cs="Arial"/>
                <w:b/>
                <w:sz w:val="18"/>
                <w:szCs w:val="18"/>
                <w:lang w:val="en-GB"/>
              </w:rPr>
            </w:pPr>
          </w:p>
        </w:tc>
        <w:tc>
          <w:tcPr>
            <w:tcW w:w="594" w:type="pct"/>
            <w:vAlign w:val="center"/>
          </w:tcPr>
          <w:p w14:paraId="29CFA87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E7F395F" w14:textId="77777777" w:rsidR="006B1D17" w:rsidRPr="005A7BEF" w:rsidRDefault="006B1D17" w:rsidP="005A7BEF">
            <w:pPr>
              <w:jc w:val="center"/>
              <w:rPr>
                <w:rFonts w:ascii="Arial" w:hAnsi="Arial" w:cs="Arial"/>
                <w:b/>
                <w:sz w:val="18"/>
                <w:szCs w:val="18"/>
                <w:lang w:val="en-GB"/>
              </w:rPr>
            </w:pPr>
          </w:p>
        </w:tc>
      </w:tr>
      <w:tr w:rsidR="006B1D17" w:rsidRPr="005A7BEF" w14:paraId="00E014E7" w14:textId="77777777" w:rsidTr="00DB6B2C">
        <w:trPr>
          <w:trHeight w:val="371"/>
        </w:trPr>
        <w:tc>
          <w:tcPr>
            <w:tcW w:w="5000" w:type="pct"/>
            <w:gridSpan w:val="4"/>
          </w:tcPr>
          <w:p w14:paraId="5D39E3DE" w14:textId="77777777" w:rsidR="006B1D17" w:rsidRPr="005A7BEF" w:rsidRDefault="006B1D17" w:rsidP="005A7BEF">
            <w:pPr>
              <w:rPr>
                <w:rFonts w:ascii="Arial" w:hAnsi="Arial" w:cs="Arial"/>
                <w:sz w:val="18"/>
                <w:szCs w:val="18"/>
              </w:rPr>
            </w:pPr>
            <w:r w:rsidRPr="005A7BEF">
              <w:rPr>
                <w:rFonts w:ascii="Arial" w:hAnsi="Arial" w:cs="Arial"/>
                <w:sz w:val="18"/>
                <w:szCs w:val="18"/>
              </w:rPr>
              <w:t>B36. Suppose that a girl age 25 is working full-time. Select her likely earnings depending on the following fields of study. Please choose the best response:</w:t>
            </w:r>
          </w:p>
          <w:p w14:paraId="10E7AF91" w14:textId="77777777" w:rsidR="006B1D17" w:rsidRPr="005A7BEF" w:rsidRDefault="006B1D17" w:rsidP="005A7BEF">
            <w:pPr>
              <w:rPr>
                <w:rFonts w:ascii="Arial" w:hAnsi="Arial" w:cs="Arial"/>
                <w:sz w:val="18"/>
                <w:szCs w:val="18"/>
              </w:rPr>
            </w:pPr>
          </w:p>
          <w:p w14:paraId="23470114"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&lt;500 GHS per month</w:t>
            </w:r>
          </w:p>
          <w:p w14:paraId="760126F7"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500-1000 GHS per month</w:t>
            </w:r>
          </w:p>
          <w:p w14:paraId="2540D59B"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1000-1500 GHS per month</w:t>
            </w:r>
          </w:p>
          <w:p w14:paraId="434F6929"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1500-2000 GHS per month</w:t>
            </w:r>
          </w:p>
          <w:p w14:paraId="5882192B"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&gt;2000 GHS per month</w:t>
            </w:r>
          </w:p>
          <w:p w14:paraId="120C6735" w14:textId="77777777" w:rsidR="006B1D17" w:rsidRPr="005A7BEF" w:rsidRDefault="006B1D17" w:rsidP="005A7BEF">
            <w:pPr>
              <w:jc w:val="center"/>
              <w:rPr>
                <w:rFonts w:ascii="Arial" w:hAnsi="Arial" w:cs="Arial"/>
                <w:b/>
                <w:sz w:val="18"/>
                <w:szCs w:val="18"/>
                <w:lang w:val="en-GB"/>
              </w:rPr>
            </w:pPr>
          </w:p>
        </w:tc>
      </w:tr>
      <w:tr w:rsidR="006B1D17" w:rsidRPr="005A7BEF" w14:paraId="073A5FE4" w14:textId="77777777" w:rsidTr="00DB6B2C">
        <w:trPr>
          <w:trHeight w:val="371"/>
        </w:trPr>
        <w:tc>
          <w:tcPr>
            <w:tcW w:w="3216" w:type="pct"/>
            <w:vAlign w:val="bottom"/>
          </w:tcPr>
          <w:p w14:paraId="2F8EA1AF"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B36a. She completed secondary school by studying a math intensive field such as general science.</w:t>
            </w:r>
          </w:p>
        </w:tc>
        <w:tc>
          <w:tcPr>
            <w:tcW w:w="596" w:type="pct"/>
            <w:vAlign w:val="center"/>
          </w:tcPr>
          <w:p w14:paraId="0DDD8029" w14:textId="77777777" w:rsidR="006B1D17" w:rsidRPr="005A7BEF" w:rsidRDefault="006B1D17" w:rsidP="005A7BEF">
            <w:pPr>
              <w:rPr>
                <w:rFonts w:ascii="Arial" w:hAnsi="Arial" w:cs="Arial"/>
                <w:b/>
                <w:sz w:val="18"/>
                <w:szCs w:val="18"/>
                <w:lang w:val="en-GB"/>
              </w:rPr>
            </w:pPr>
          </w:p>
        </w:tc>
        <w:tc>
          <w:tcPr>
            <w:tcW w:w="594" w:type="pct"/>
            <w:vAlign w:val="center"/>
          </w:tcPr>
          <w:p w14:paraId="058A4BC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588ABFA" w14:textId="77777777" w:rsidR="006B1D17" w:rsidRPr="005A7BEF" w:rsidRDefault="006B1D17" w:rsidP="005A7BEF">
            <w:pPr>
              <w:jc w:val="center"/>
              <w:rPr>
                <w:rFonts w:ascii="Arial" w:hAnsi="Arial" w:cs="Arial"/>
                <w:b/>
                <w:sz w:val="18"/>
                <w:szCs w:val="18"/>
                <w:lang w:val="en-GB"/>
              </w:rPr>
            </w:pPr>
          </w:p>
        </w:tc>
      </w:tr>
      <w:tr w:rsidR="006B1D17" w:rsidRPr="005A7BEF" w14:paraId="7560A199" w14:textId="77777777" w:rsidTr="00DB6B2C">
        <w:trPr>
          <w:trHeight w:val="371"/>
        </w:trPr>
        <w:tc>
          <w:tcPr>
            <w:tcW w:w="3216" w:type="pct"/>
            <w:vAlign w:val="bottom"/>
          </w:tcPr>
          <w:p w14:paraId="657D634A"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B36b. She completed secondary school by studying a non-math intensive field such as home economics.</w:t>
            </w:r>
          </w:p>
        </w:tc>
        <w:tc>
          <w:tcPr>
            <w:tcW w:w="596" w:type="pct"/>
            <w:vAlign w:val="center"/>
          </w:tcPr>
          <w:p w14:paraId="1656EB95" w14:textId="77777777" w:rsidR="006B1D17" w:rsidRPr="005A7BEF" w:rsidRDefault="006B1D17" w:rsidP="005A7BEF">
            <w:pPr>
              <w:rPr>
                <w:rFonts w:ascii="Arial" w:hAnsi="Arial" w:cs="Arial"/>
                <w:b/>
                <w:sz w:val="18"/>
                <w:szCs w:val="18"/>
                <w:lang w:val="en-GB"/>
              </w:rPr>
            </w:pPr>
          </w:p>
        </w:tc>
        <w:tc>
          <w:tcPr>
            <w:tcW w:w="594" w:type="pct"/>
            <w:vAlign w:val="center"/>
          </w:tcPr>
          <w:p w14:paraId="1F987F42"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856CF6F" w14:textId="77777777" w:rsidR="006B1D17" w:rsidRPr="005A7BEF" w:rsidRDefault="006B1D17" w:rsidP="005A7BEF">
            <w:pPr>
              <w:jc w:val="center"/>
              <w:rPr>
                <w:rFonts w:ascii="Arial" w:hAnsi="Arial" w:cs="Arial"/>
                <w:b/>
                <w:sz w:val="18"/>
                <w:szCs w:val="18"/>
                <w:lang w:val="en-GB"/>
              </w:rPr>
            </w:pPr>
          </w:p>
        </w:tc>
      </w:tr>
      <w:tr w:rsidR="006B1D17" w:rsidRPr="005A7BEF" w14:paraId="140BF907" w14:textId="77777777" w:rsidTr="00DB6B2C">
        <w:trPr>
          <w:trHeight w:val="371"/>
        </w:trPr>
        <w:tc>
          <w:tcPr>
            <w:tcW w:w="3216" w:type="pct"/>
            <w:vAlign w:val="bottom"/>
          </w:tcPr>
          <w:p w14:paraId="17246757"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B36c. She did not attend any secondary school.</w:t>
            </w:r>
          </w:p>
        </w:tc>
        <w:tc>
          <w:tcPr>
            <w:tcW w:w="596" w:type="pct"/>
            <w:vAlign w:val="center"/>
          </w:tcPr>
          <w:p w14:paraId="6A9D38B7" w14:textId="77777777" w:rsidR="006B1D17" w:rsidRPr="005A7BEF" w:rsidRDefault="006B1D17" w:rsidP="005A7BEF">
            <w:pPr>
              <w:rPr>
                <w:rFonts w:ascii="Arial" w:hAnsi="Arial" w:cs="Arial"/>
                <w:b/>
                <w:sz w:val="18"/>
                <w:szCs w:val="18"/>
                <w:lang w:val="en-GB"/>
              </w:rPr>
            </w:pPr>
          </w:p>
        </w:tc>
        <w:tc>
          <w:tcPr>
            <w:tcW w:w="594" w:type="pct"/>
            <w:vAlign w:val="center"/>
          </w:tcPr>
          <w:p w14:paraId="2C95A298"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38B5A18" w14:textId="77777777" w:rsidR="006B1D17" w:rsidRPr="005A7BEF" w:rsidRDefault="006B1D17" w:rsidP="005A7BEF">
            <w:pPr>
              <w:jc w:val="center"/>
              <w:rPr>
                <w:rFonts w:ascii="Arial" w:hAnsi="Arial" w:cs="Arial"/>
                <w:b/>
                <w:sz w:val="18"/>
                <w:szCs w:val="18"/>
                <w:lang w:val="en-GB"/>
              </w:rPr>
            </w:pPr>
          </w:p>
        </w:tc>
      </w:tr>
      <w:tr w:rsidR="006B1D17" w:rsidRPr="005A7BEF" w14:paraId="4E72AA19" w14:textId="77777777" w:rsidTr="00DB6B2C">
        <w:trPr>
          <w:trHeight w:val="371"/>
        </w:trPr>
        <w:tc>
          <w:tcPr>
            <w:tcW w:w="3216" w:type="pct"/>
          </w:tcPr>
          <w:p w14:paraId="2A5D3EC3" w14:textId="77777777" w:rsidR="006B1D17" w:rsidRPr="005A7BEF" w:rsidRDefault="006B1D17" w:rsidP="005A7BEF">
            <w:pPr>
              <w:rPr>
                <w:rFonts w:ascii="Arial" w:hAnsi="Arial" w:cs="Arial"/>
                <w:sz w:val="18"/>
                <w:szCs w:val="18"/>
              </w:rPr>
            </w:pPr>
            <w:r w:rsidRPr="005A7BEF">
              <w:rPr>
                <w:rFonts w:ascii="Arial" w:hAnsi="Arial" w:cs="Arial"/>
                <w:sz w:val="18"/>
                <w:szCs w:val="18"/>
              </w:rPr>
              <w:t>B37. Suppose that a boy is in search of a job. Select how likely he is to have a successful career depending on the following fields of study.</w:t>
            </w:r>
            <w:r w:rsidRPr="005A7BEF" w:rsidDel="00F3570F">
              <w:rPr>
                <w:rFonts w:ascii="Arial" w:hAnsi="Arial" w:cs="Arial"/>
                <w:sz w:val="18"/>
                <w:szCs w:val="18"/>
              </w:rPr>
              <w:t xml:space="preserve"> </w:t>
            </w:r>
            <w:r w:rsidRPr="005A7BEF">
              <w:rPr>
                <w:rFonts w:ascii="Arial" w:hAnsi="Arial" w:cs="Arial"/>
                <w:sz w:val="18"/>
                <w:szCs w:val="18"/>
              </w:rPr>
              <w:t>For the following fields of study, please choose the best response.</w:t>
            </w:r>
          </w:p>
          <w:p w14:paraId="563D81AD" w14:textId="77777777" w:rsidR="006B1D17" w:rsidRPr="005A7BEF" w:rsidRDefault="006B1D17" w:rsidP="005A7BEF">
            <w:pPr>
              <w:rPr>
                <w:rFonts w:ascii="Arial" w:hAnsi="Arial" w:cs="Arial"/>
                <w:sz w:val="18"/>
                <w:szCs w:val="18"/>
              </w:rPr>
            </w:pPr>
          </w:p>
          <w:p w14:paraId="10A4A497" w14:textId="77777777" w:rsidR="006B1D17" w:rsidRPr="005A7BEF" w:rsidRDefault="006B1D17" w:rsidP="005A7BEF">
            <w:pPr>
              <w:rPr>
                <w:rFonts w:ascii="Arial" w:hAnsi="Arial" w:cs="Arial"/>
                <w:sz w:val="18"/>
                <w:szCs w:val="18"/>
              </w:rPr>
            </w:pPr>
            <w:r w:rsidRPr="005A7BEF">
              <w:rPr>
                <w:rFonts w:ascii="Arial" w:hAnsi="Arial" w:cs="Arial"/>
                <w:sz w:val="18"/>
                <w:szCs w:val="18"/>
              </w:rPr>
              <w:t>Absolutely Likely</w:t>
            </w:r>
          </w:p>
          <w:p w14:paraId="174AE70F"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Likely</w:t>
            </w:r>
          </w:p>
          <w:p w14:paraId="2F8EF8C0"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Not Likely</w:t>
            </w:r>
          </w:p>
          <w:p w14:paraId="1AE9B079"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Absolutely Not Likely</w:t>
            </w:r>
          </w:p>
          <w:p w14:paraId="1223D9D1"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Don’t Know</w:t>
            </w:r>
          </w:p>
          <w:p w14:paraId="0467E1D3" w14:textId="77777777" w:rsidR="006B1D17" w:rsidRPr="005A7BEF" w:rsidRDefault="006B1D17" w:rsidP="005A7BEF">
            <w:pPr>
              <w:rPr>
                <w:rFonts w:ascii="Arial" w:hAnsi="Arial" w:cs="Arial"/>
                <w:sz w:val="18"/>
                <w:szCs w:val="18"/>
              </w:rPr>
            </w:pPr>
          </w:p>
          <w:p w14:paraId="204F064A" w14:textId="77777777" w:rsidR="006B1D17" w:rsidRPr="005A7BEF" w:rsidRDefault="006B1D17" w:rsidP="005A7BEF">
            <w:pPr>
              <w:rPr>
                <w:rFonts w:ascii="Arial" w:hAnsi="Arial" w:cs="Arial"/>
                <w:sz w:val="18"/>
                <w:szCs w:val="18"/>
              </w:rPr>
            </w:pPr>
          </w:p>
        </w:tc>
        <w:tc>
          <w:tcPr>
            <w:tcW w:w="596" w:type="pct"/>
            <w:vAlign w:val="center"/>
          </w:tcPr>
          <w:p w14:paraId="12B105EC" w14:textId="77777777" w:rsidR="006B1D17" w:rsidRPr="005A7BEF" w:rsidRDefault="006B1D17" w:rsidP="005A7BEF">
            <w:pPr>
              <w:jc w:val="center"/>
              <w:rPr>
                <w:rStyle w:val="CommentReference"/>
                <w:rFonts w:ascii="Arial" w:hAnsi="Arial" w:cs="Arial"/>
                <w:sz w:val="18"/>
                <w:szCs w:val="18"/>
              </w:rPr>
            </w:pPr>
          </w:p>
        </w:tc>
        <w:tc>
          <w:tcPr>
            <w:tcW w:w="594" w:type="pct"/>
            <w:vAlign w:val="center"/>
          </w:tcPr>
          <w:p w14:paraId="2C3CFBB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A905752" w14:textId="77777777" w:rsidR="006B1D17" w:rsidRPr="005A7BEF" w:rsidRDefault="006B1D17" w:rsidP="005A7BEF">
            <w:pPr>
              <w:jc w:val="center"/>
              <w:rPr>
                <w:rFonts w:ascii="Arial" w:hAnsi="Arial" w:cs="Arial"/>
                <w:b/>
                <w:sz w:val="18"/>
                <w:szCs w:val="18"/>
                <w:lang w:val="en-GB"/>
              </w:rPr>
            </w:pPr>
          </w:p>
        </w:tc>
      </w:tr>
      <w:tr w:rsidR="006B1D17" w:rsidRPr="005A7BEF" w14:paraId="3694CF6F" w14:textId="77777777" w:rsidTr="00DB6B2C">
        <w:trPr>
          <w:trHeight w:val="371"/>
        </w:trPr>
        <w:tc>
          <w:tcPr>
            <w:tcW w:w="3216" w:type="pct"/>
            <w:vAlign w:val="bottom"/>
          </w:tcPr>
          <w:p w14:paraId="1FF45B99"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B37a. He completed secondary school by studying a math intensive field such as general science.</w:t>
            </w:r>
          </w:p>
        </w:tc>
        <w:tc>
          <w:tcPr>
            <w:tcW w:w="596" w:type="pct"/>
            <w:vAlign w:val="center"/>
          </w:tcPr>
          <w:p w14:paraId="7C6AC03D" w14:textId="77777777" w:rsidR="006B1D17" w:rsidRPr="005A7BEF" w:rsidRDefault="006B1D17" w:rsidP="005A7BEF">
            <w:pPr>
              <w:rPr>
                <w:rStyle w:val="CommentReference"/>
                <w:rFonts w:ascii="Arial" w:hAnsi="Arial" w:cs="Arial"/>
                <w:sz w:val="18"/>
                <w:szCs w:val="18"/>
              </w:rPr>
            </w:pPr>
          </w:p>
        </w:tc>
        <w:tc>
          <w:tcPr>
            <w:tcW w:w="594" w:type="pct"/>
            <w:vAlign w:val="center"/>
          </w:tcPr>
          <w:p w14:paraId="265DE53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B2E342E" w14:textId="77777777" w:rsidR="006B1D17" w:rsidRPr="005A7BEF" w:rsidRDefault="006B1D17" w:rsidP="005A7BEF">
            <w:pPr>
              <w:jc w:val="center"/>
              <w:rPr>
                <w:rFonts w:ascii="Arial" w:hAnsi="Arial" w:cs="Arial"/>
                <w:b/>
                <w:sz w:val="18"/>
                <w:szCs w:val="18"/>
                <w:lang w:val="en-GB"/>
              </w:rPr>
            </w:pPr>
          </w:p>
        </w:tc>
      </w:tr>
      <w:tr w:rsidR="006B1D17" w:rsidRPr="005A7BEF" w14:paraId="49B7191B" w14:textId="77777777" w:rsidTr="00DB6B2C">
        <w:trPr>
          <w:trHeight w:val="371"/>
        </w:trPr>
        <w:tc>
          <w:tcPr>
            <w:tcW w:w="3216" w:type="pct"/>
            <w:vAlign w:val="bottom"/>
          </w:tcPr>
          <w:p w14:paraId="05E69F95"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B37b. He completed secondary school by studying a non-math intensive field such as home economics.</w:t>
            </w:r>
          </w:p>
        </w:tc>
        <w:tc>
          <w:tcPr>
            <w:tcW w:w="596" w:type="pct"/>
            <w:vAlign w:val="center"/>
          </w:tcPr>
          <w:p w14:paraId="7B84CAD3" w14:textId="77777777" w:rsidR="006B1D17" w:rsidRPr="005A7BEF" w:rsidRDefault="006B1D17" w:rsidP="005A7BEF">
            <w:pPr>
              <w:rPr>
                <w:rStyle w:val="CommentReference"/>
                <w:rFonts w:ascii="Arial" w:hAnsi="Arial" w:cs="Arial"/>
                <w:sz w:val="18"/>
                <w:szCs w:val="18"/>
              </w:rPr>
            </w:pPr>
          </w:p>
        </w:tc>
        <w:tc>
          <w:tcPr>
            <w:tcW w:w="594" w:type="pct"/>
            <w:vAlign w:val="center"/>
          </w:tcPr>
          <w:p w14:paraId="30660D98"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6244D52" w14:textId="77777777" w:rsidR="006B1D17" w:rsidRPr="005A7BEF" w:rsidRDefault="006B1D17" w:rsidP="005A7BEF">
            <w:pPr>
              <w:jc w:val="center"/>
              <w:rPr>
                <w:rFonts w:ascii="Arial" w:hAnsi="Arial" w:cs="Arial"/>
                <w:b/>
                <w:sz w:val="18"/>
                <w:szCs w:val="18"/>
                <w:lang w:val="en-GB"/>
              </w:rPr>
            </w:pPr>
          </w:p>
        </w:tc>
      </w:tr>
      <w:tr w:rsidR="006B1D17" w:rsidRPr="005A7BEF" w14:paraId="208F6974" w14:textId="77777777" w:rsidTr="00DB6B2C">
        <w:trPr>
          <w:trHeight w:val="371"/>
        </w:trPr>
        <w:tc>
          <w:tcPr>
            <w:tcW w:w="3216" w:type="pct"/>
            <w:vAlign w:val="bottom"/>
          </w:tcPr>
          <w:p w14:paraId="104B043E"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B37c. He did not attend any secondary school.</w:t>
            </w:r>
          </w:p>
        </w:tc>
        <w:tc>
          <w:tcPr>
            <w:tcW w:w="596" w:type="pct"/>
            <w:vAlign w:val="center"/>
          </w:tcPr>
          <w:p w14:paraId="28EE736D" w14:textId="77777777" w:rsidR="006B1D17" w:rsidRPr="005A7BEF" w:rsidRDefault="006B1D17" w:rsidP="005A7BEF">
            <w:pPr>
              <w:rPr>
                <w:rStyle w:val="CommentReference"/>
                <w:rFonts w:ascii="Arial" w:hAnsi="Arial" w:cs="Arial"/>
                <w:sz w:val="18"/>
                <w:szCs w:val="18"/>
              </w:rPr>
            </w:pPr>
          </w:p>
        </w:tc>
        <w:tc>
          <w:tcPr>
            <w:tcW w:w="594" w:type="pct"/>
            <w:vAlign w:val="center"/>
          </w:tcPr>
          <w:p w14:paraId="5ECED93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06FEACC" w14:textId="77777777" w:rsidR="006B1D17" w:rsidRPr="005A7BEF" w:rsidRDefault="006B1D17" w:rsidP="005A7BEF">
            <w:pPr>
              <w:jc w:val="center"/>
              <w:rPr>
                <w:rFonts w:ascii="Arial" w:hAnsi="Arial" w:cs="Arial"/>
                <w:b/>
                <w:sz w:val="18"/>
                <w:szCs w:val="18"/>
                <w:lang w:val="en-GB"/>
              </w:rPr>
            </w:pPr>
          </w:p>
        </w:tc>
      </w:tr>
      <w:tr w:rsidR="006B1D17" w:rsidRPr="005A7BEF" w14:paraId="209C5FCE" w14:textId="77777777" w:rsidTr="00DB6B2C">
        <w:trPr>
          <w:trHeight w:val="371"/>
        </w:trPr>
        <w:tc>
          <w:tcPr>
            <w:tcW w:w="5000" w:type="pct"/>
            <w:gridSpan w:val="4"/>
          </w:tcPr>
          <w:p w14:paraId="38CD5CB6"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B38. Suppose that a girl is in search of a job. Select how likely she is to have a successful career depending on the following fields of study. For the following fields of study, please choose the best response: </w:t>
            </w:r>
          </w:p>
          <w:p w14:paraId="396A763A" w14:textId="77777777" w:rsidR="006B1D17" w:rsidRPr="005A7BEF" w:rsidRDefault="006B1D17" w:rsidP="005A7BEF">
            <w:pPr>
              <w:rPr>
                <w:rFonts w:ascii="Arial" w:hAnsi="Arial" w:cs="Arial"/>
                <w:sz w:val="18"/>
                <w:szCs w:val="18"/>
              </w:rPr>
            </w:pPr>
          </w:p>
          <w:p w14:paraId="44466D2E" w14:textId="77777777" w:rsidR="006B1D17" w:rsidRPr="005A7BEF" w:rsidRDefault="006B1D17" w:rsidP="005A7BEF">
            <w:pPr>
              <w:rPr>
                <w:rFonts w:ascii="Arial" w:hAnsi="Arial" w:cs="Arial"/>
                <w:sz w:val="18"/>
                <w:szCs w:val="18"/>
              </w:rPr>
            </w:pPr>
            <w:r w:rsidRPr="005A7BEF">
              <w:rPr>
                <w:rFonts w:ascii="Arial" w:hAnsi="Arial" w:cs="Arial"/>
                <w:sz w:val="18"/>
                <w:szCs w:val="18"/>
              </w:rPr>
              <w:t>Absolutely Likely</w:t>
            </w:r>
          </w:p>
          <w:p w14:paraId="5CD75CF2"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Likely</w:t>
            </w:r>
          </w:p>
          <w:p w14:paraId="4D158495"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lastRenderedPageBreak/>
              <w:t>Not Likely</w:t>
            </w:r>
          </w:p>
          <w:p w14:paraId="4D8C2BB5"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Absolutely Not Likely</w:t>
            </w:r>
          </w:p>
          <w:p w14:paraId="1575A7F5"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Don’t Know</w:t>
            </w:r>
          </w:p>
          <w:p w14:paraId="5DB91661" w14:textId="77777777" w:rsidR="006B1D17" w:rsidRPr="005A7BEF" w:rsidRDefault="006B1D17" w:rsidP="005A7BEF">
            <w:pPr>
              <w:rPr>
                <w:rFonts w:ascii="Arial" w:hAnsi="Arial" w:cs="Arial"/>
                <w:b/>
                <w:sz w:val="18"/>
                <w:szCs w:val="18"/>
                <w:lang w:val="en-GB"/>
              </w:rPr>
            </w:pPr>
          </w:p>
        </w:tc>
      </w:tr>
      <w:tr w:rsidR="006B1D17" w:rsidRPr="005A7BEF" w14:paraId="263A131D" w14:textId="77777777" w:rsidTr="00DB6B2C">
        <w:trPr>
          <w:trHeight w:val="371"/>
        </w:trPr>
        <w:tc>
          <w:tcPr>
            <w:tcW w:w="3216" w:type="pct"/>
            <w:vAlign w:val="bottom"/>
          </w:tcPr>
          <w:p w14:paraId="2A143023" w14:textId="77777777" w:rsidR="006B1D17" w:rsidRPr="005A7BEF" w:rsidRDefault="006B1D17" w:rsidP="005A7BEF">
            <w:pPr>
              <w:ind w:left="690"/>
              <w:rPr>
                <w:rFonts w:ascii="Arial" w:hAnsi="Arial" w:cs="Arial"/>
                <w:b/>
                <w:sz w:val="18"/>
                <w:szCs w:val="18"/>
                <w:lang w:val="en-GB"/>
              </w:rPr>
            </w:pPr>
            <w:r w:rsidRPr="005A7BEF">
              <w:rPr>
                <w:rFonts w:ascii="Arial" w:hAnsi="Arial" w:cs="Arial"/>
                <w:sz w:val="18"/>
                <w:szCs w:val="18"/>
              </w:rPr>
              <w:lastRenderedPageBreak/>
              <w:t>B38a. She completed secondary school by studying a math intensive field such as general science.</w:t>
            </w:r>
          </w:p>
        </w:tc>
        <w:tc>
          <w:tcPr>
            <w:tcW w:w="596" w:type="pct"/>
            <w:vAlign w:val="center"/>
          </w:tcPr>
          <w:p w14:paraId="6387816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07D6D8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6E04EC1" w14:textId="77777777" w:rsidR="006B1D17" w:rsidRPr="005A7BEF" w:rsidRDefault="006B1D17" w:rsidP="005A7BEF">
            <w:pPr>
              <w:jc w:val="center"/>
              <w:rPr>
                <w:rFonts w:ascii="Arial" w:hAnsi="Arial" w:cs="Arial"/>
                <w:b/>
                <w:sz w:val="18"/>
                <w:szCs w:val="18"/>
                <w:lang w:val="en-GB"/>
              </w:rPr>
            </w:pPr>
          </w:p>
        </w:tc>
      </w:tr>
      <w:tr w:rsidR="006B1D17" w:rsidRPr="005A7BEF" w14:paraId="02642F04" w14:textId="77777777" w:rsidTr="00DB6B2C">
        <w:trPr>
          <w:trHeight w:val="628"/>
        </w:trPr>
        <w:tc>
          <w:tcPr>
            <w:tcW w:w="3216" w:type="pct"/>
            <w:vAlign w:val="bottom"/>
          </w:tcPr>
          <w:p w14:paraId="1CFC0093" w14:textId="77777777" w:rsidR="006B1D17" w:rsidRPr="005A7BEF" w:rsidRDefault="006B1D17" w:rsidP="005A7BEF">
            <w:pPr>
              <w:ind w:left="690"/>
              <w:rPr>
                <w:rFonts w:ascii="Arial" w:hAnsi="Arial" w:cs="Arial"/>
                <w:b/>
                <w:sz w:val="18"/>
                <w:szCs w:val="18"/>
                <w:lang w:val="en-GB"/>
              </w:rPr>
            </w:pPr>
            <w:r w:rsidRPr="005A7BEF">
              <w:rPr>
                <w:rFonts w:ascii="Arial" w:hAnsi="Arial" w:cs="Arial"/>
                <w:sz w:val="18"/>
                <w:szCs w:val="18"/>
              </w:rPr>
              <w:t>B38b. She completed secondary school by studying a non-math intensive field such as home economics.</w:t>
            </w:r>
          </w:p>
        </w:tc>
        <w:tc>
          <w:tcPr>
            <w:tcW w:w="596" w:type="pct"/>
            <w:vAlign w:val="center"/>
          </w:tcPr>
          <w:p w14:paraId="0AAED45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0156F7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161075D" w14:textId="77777777" w:rsidR="006B1D17" w:rsidRPr="005A7BEF" w:rsidRDefault="006B1D17" w:rsidP="005A7BEF">
            <w:pPr>
              <w:jc w:val="center"/>
              <w:rPr>
                <w:rFonts w:ascii="Arial" w:hAnsi="Arial" w:cs="Arial"/>
                <w:b/>
                <w:sz w:val="18"/>
                <w:szCs w:val="18"/>
                <w:lang w:val="en-GB"/>
              </w:rPr>
            </w:pPr>
          </w:p>
        </w:tc>
      </w:tr>
      <w:tr w:rsidR="006B1D17" w:rsidRPr="005A7BEF" w14:paraId="2190E9BC" w14:textId="77777777" w:rsidTr="00DB6B2C">
        <w:trPr>
          <w:trHeight w:val="628"/>
        </w:trPr>
        <w:tc>
          <w:tcPr>
            <w:tcW w:w="3216" w:type="pct"/>
            <w:vAlign w:val="bottom"/>
          </w:tcPr>
          <w:p w14:paraId="586C50B8"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B38c. She did not attend any secondary school.</w:t>
            </w:r>
          </w:p>
        </w:tc>
        <w:tc>
          <w:tcPr>
            <w:tcW w:w="596" w:type="pct"/>
            <w:vAlign w:val="center"/>
          </w:tcPr>
          <w:p w14:paraId="4E6184E2"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E33C21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2AAE7F0" w14:textId="77777777" w:rsidR="006B1D17" w:rsidRPr="005A7BEF" w:rsidRDefault="006B1D17" w:rsidP="005A7BEF">
            <w:pPr>
              <w:jc w:val="center"/>
              <w:rPr>
                <w:rFonts w:ascii="Arial" w:hAnsi="Arial" w:cs="Arial"/>
                <w:b/>
                <w:sz w:val="18"/>
                <w:szCs w:val="18"/>
                <w:lang w:val="en-GB"/>
              </w:rPr>
            </w:pPr>
          </w:p>
        </w:tc>
      </w:tr>
      <w:tr w:rsidR="006B1D17" w:rsidRPr="005A7BEF" w14:paraId="3B4D8A8C" w14:textId="77777777" w:rsidTr="00DB6B2C">
        <w:trPr>
          <w:trHeight w:val="566"/>
        </w:trPr>
        <w:tc>
          <w:tcPr>
            <w:tcW w:w="5000" w:type="pct"/>
            <w:gridSpan w:val="4"/>
          </w:tcPr>
          <w:p w14:paraId="4F639B66" w14:textId="77777777" w:rsidR="006B1D17" w:rsidRPr="005A7BEF" w:rsidRDefault="006B1D17" w:rsidP="005A7BEF">
            <w:pPr>
              <w:rPr>
                <w:rFonts w:ascii="Arial" w:hAnsi="Arial" w:cs="Arial"/>
                <w:b/>
                <w:sz w:val="18"/>
                <w:szCs w:val="18"/>
                <w:lang w:val="en-GB"/>
              </w:rPr>
            </w:pPr>
            <w:r w:rsidRPr="005A7BEF">
              <w:rPr>
                <w:rFonts w:ascii="Arial" w:hAnsi="Arial" w:cs="Arial"/>
                <w:b/>
                <w:sz w:val="18"/>
                <w:szCs w:val="18"/>
                <w:lang w:val="en-GB"/>
              </w:rPr>
              <w:t>Beliefs about Marital Returns to Education</w:t>
            </w:r>
          </w:p>
        </w:tc>
      </w:tr>
      <w:tr w:rsidR="006B1D17" w:rsidRPr="005A7BEF" w14:paraId="3DC48E3A" w14:textId="77777777" w:rsidTr="00DB6B2C">
        <w:trPr>
          <w:trHeight w:val="628"/>
        </w:trPr>
        <w:tc>
          <w:tcPr>
            <w:tcW w:w="5000" w:type="pct"/>
            <w:gridSpan w:val="4"/>
          </w:tcPr>
          <w:p w14:paraId="28C8E551"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B39. Suppose that a boy is thinking about marriage. Select his likely age of marriage depending on the following fields of study. For the following fields of study, please choose the best response: </w:t>
            </w:r>
          </w:p>
          <w:p w14:paraId="3E1220B4" w14:textId="77777777" w:rsidR="006B1D17" w:rsidRPr="005A7BEF" w:rsidRDefault="006B1D17" w:rsidP="005A7BEF">
            <w:pPr>
              <w:rPr>
                <w:rFonts w:ascii="Arial" w:hAnsi="Arial" w:cs="Arial"/>
                <w:sz w:val="18"/>
                <w:szCs w:val="18"/>
              </w:rPr>
            </w:pPr>
          </w:p>
          <w:p w14:paraId="587D6FC8"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&lt;10 years; 10-14 years; 15-20 years; 20-24 years; 25-30 years; 30-34 years; 35-40 years; &gt;40 years</w:t>
            </w:r>
          </w:p>
          <w:p w14:paraId="5F36360E" w14:textId="77777777" w:rsidR="006B1D17" w:rsidRPr="005A7BEF" w:rsidRDefault="006B1D17" w:rsidP="005A7BEF">
            <w:pPr>
              <w:rPr>
                <w:rFonts w:ascii="Arial" w:hAnsi="Arial" w:cs="Arial"/>
                <w:sz w:val="18"/>
                <w:szCs w:val="18"/>
                <w:lang w:val="en-GB"/>
              </w:rPr>
            </w:pPr>
          </w:p>
        </w:tc>
      </w:tr>
      <w:tr w:rsidR="006B1D17" w:rsidRPr="005A7BEF" w14:paraId="6678C3C8" w14:textId="77777777" w:rsidTr="00DB6B2C">
        <w:trPr>
          <w:trHeight w:val="628"/>
        </w:trPr>
        <w:tc>
          <w:tcPr>
            <w:tcW w:w="3216" w:type="pct"/>
            <w:vAlign w:val="bottom"/>
          </w:tcPr>
          <w:p w14:paraId="38912A6D"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B39a. He completed secondary school by studying a math intensive field such as general science.</w:t>
            </w:r>
          </w:p>
        </w:tc>
        <w:tc>
          <w:tcPr>
            <w:tcW w:w="596" w:type="pct"/>
            <w:vAlign w:val="center"/>
          </w:tcPr>
          <w:p w14:paraId="34156BE5"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4D8F0EE"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19FB1E8" w14:textId="77777777" w:rsidR="006B1D17" w:rsidRPr="005A7BEF" w:rsidRDefault="006B1D17" w:rsidP="005A7BEF">
            <w:pPr>
              <w:jc w:val="center"/>
              <w:rPr>
                <w:rFonts w:ascii="Arial" w:hAnsi="Arial" w:cs="Arial"/>
                <w:b/>
                <w:sz w:val="18"/>
                <w:szCs w:val="18"/>
                <w:lang w:val="en-GB"/>
              </w:rPr>
            </w:pPr>
          </w:p>
        </w:tc>
      </w:tr>
      <w:tr w:rsidR="006B1D17" w:rsidRPr="005A7BEF" w14:paraId="34EF1DD9" w14:textId="77777777" w:rsidTr="00DB6B2C">
        <w:trPr>
          <w:trHeight w:val="628"/>
        </w:trPr>
        <w:tc>
          <w:tcPr>
            <w:tcW w:w="3216" w:type="pct"/>
            <w:vAlign w:val="bottom"/>
          </w:tcPr>
          <w:p w14:paraId="41FBB9D5"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B39b. He completed secondary school by studying a non-math intensive field such as home economics.</w:t>
            </w:r>
          </w:p>
        </w:tc>
        <w:tc>
          <w:tcPr>
            <w:tcW w:w="596" w:type="pct"/>
            <w:vAlign w:val="center"/>
          </w:tcPr>
          <w:p w14:paraId="7114EE14"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AFE5CF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B41588F" w14:textId="77777777" w:rsidR="006B1D17" w:rsidRPr="005A7BEF" w:rsidRDefault="006B1D17" w:rsidP="005A7BEF">
            <w:pPr>
              <w:jc w:val="center"/>
              <w:rPr>
                <w:rFonts w:ascii="Arial" w:hAnsi="Arial" w:cs="Arial"/>
                <w:b/>
                <w:sz w:val="18"/>
                <w:szCs w:val="18"/>
                <w:lang w:val="en-GB"/>
              </w:rPr>
            </w:pPr>
          </w:p>
        </w:tc>
      </w:tr>
      <w:tr w:rsidR="006B1D17" w:rsidRPr="005A7BEF" w14:paraId="1A0CD658" w14:textId="77777777" w:rsidTr="00DB6B2C">
        <w:trPr>
          <w:trHeight w:val="628"/>
        </w:trPr>
        <w:tc>
          <w:tcPr>
            <w:tcW w:w="3216" w:type="pct"/>
            <w:vAlign w:val="bottom"/>
          </w:tcPr>
          <w:p w14:paraId="5458D4A3"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B39c. He did not attend any secondary school.</w:t>
            </w:r>
          </w:p>
        </w:tc>
        <w:tc>
          <w:tcPr>
            <w:tcW w:w="596" w:type="pct"/>
            <w:vAlign w:val="center"/>
          </w:tcPr>
          <w:p w14:paraId="6EE26401"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E235EB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DF48E89" w14:textId="77777777" w:rsidR="006B1D17" w:rsidRPr="005A7BEF" w:rsidRDefault="006B1D17" w:rsidP="005A7BEF">
            <w:pPr>
              <w:jc w:val="center"/>
              <w:rPr>
                <w:rFonts w:ascii="Arial" w:hAnsi="Arial" w:cs="Arial"/>
                <w:b/>
                <w:sz w:val="18"/>
                <w:szCs w:val="18"/>
                <w:lang w:val="en-GB"/>
              </w:rPr>
            </w:pPr>
          </w:p>
        </w:tc>
      </w:tr>
      <w:tr w:rsidR="006B1D17" w:rsidRPr="005A7BEF" w14:paraId="46261FDC" w14:textId="77777777" w:rsidTr="00DB6B2C">
        <w:trPr>
          <w:trHeight w:val="628"/>
        </w:trPr>
        <w:tc>
          <w:tcPr>
            <w:tcW w:w="5000" w:type="pct"/>
            <w:gridSpan w:val="4"/>
          </w:tcPr>
          <w:p w14:paraId="7987A6C3"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B40. Suppose that a girl is thinking about marriage. Select her likely age of marriage depending on the following fields of study. For the following fields of study, please choose the best response: </w:t>
            </w:r>
          </w:p>
          <w:p w14:paraId="64157AE7" w14:textId="77777777" w:rsidR="006B1D17" w:rsidRPr="005A7BEF" w:rsidRDefault="006B1D17" w:rsidP="005A7BEF">
            <w:pPr>
              <w:rPr>
                <w:rFonts w:ascii="Arial" w:hAnsi="Arial" w:cs="Arial"/>
                <w:sz w:val="18"/>
                <w:szCs w:val="18"/>
              </w:rPr>
            </w:pPr>
          </w:p>
          <w:p w14:paraId="2718D7B2"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&lt;10 years; 10-14 years; 15-20 years; 20-24 years; 25-30 years; 30-34 years; 35-40 years; &gt;40 years</w:t>
            </w:r>
          </w:p>
          <w:p w14:paraId="7F179117" w14:textId="77777777" w:rsidR="006B1D17" w:rsidRPr="005A7BEF" w:rsidRDefault="006B1D17" w:rsidP="005A7BEF">
            <w:pPr>
              <w:jc w:val="center"/>
              <w:rPr>
                <w:rFonts w:ascii="Arial" w:hAnsi="Arial" w:cs="Arial"/>
                <w:b/>
                <w:sz w:val="18"/>
                <w:szCs w:val="18"/>
                <w:lang w:val="en-GB"/>
              </w:rPr>
            </w:pPr>
          </w:p>
        </w:tc>
      </w:tr>
      <w:tr w:rsidR="006B1D17" w:rsidRPr="005A7BEF" w14:paraId="0D3490D0" w14:textId="77777777" w:rsidTr="00DB6B2C">
        <w:trPr>
          <w:trHeight w:val="628"/>
        </w:trPr>
        <w:tc>
          <w:tcPr>
            <w:tcW w:w="3216" w:type="pct"/>
            <w:vAlign w:val="bottom"/>
          </w:tcPr>
          <w:p w14:paraId="3FA1022E"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lastRenderedPageBreak/>
              <w:t>B40a. She completed secondary school by studying a math intensive field such as general science.</w:t>
            </w:r>
          </w:p>
          <w:p w14:paraId="1EDD6E96" w14:textId="77777777" w:rsidR="006B1D17" w:rsidRPr="005A7BEF" w:rsidRDefault="006B1D17" w:rsidP="005A7BEF">
            <w:pPr>
              <w:ind w:left="720"/>
              <w:rPr>
                <w:rFonts w:ascii="Arial" w:hAnsi="Arial" w:cs="Arial"/>
                <w:sz w:val="18"/>
                <w:szCs w:val="18"/>
              </w:rPr>
            </w:pPr>
          </w:p>
        </w:tc>
        <w:tc>
          <w:tcPr>
            <w:tcW w:w="596" w:type="pct"/>
            <w:vAlign w:val="center"/>
          </w:tcPr>
          <w:p w14:paraId="2FE83C19"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B56491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8401363" w14:textId="77777777" w:rsidR="006B1D17" w:rsidRPr="005A7BEF" w:rsidRDefault="006B1D17" w:rsidP="005A7BEF">
            <w:pPr>
              <w:jc w:val="center"/>
              <w:rPr>
                <w:rFonts w:ascii="Arial" w:hAnsi="Arial" w:cs="Arial"/>
                <w:b/>
                <w:sz w:val="18"/>
                <w:szCs w:val="18"/>
                <w:lang w:val="en-GB"/>
              </w:rPr>
            </w:pPr>
          </w:p>
        </w:tc>
      </w:tr>
      <w:tr w:rsidR="006B1D17" w:rsidRPr="005A7BEF" w14:paraId="63D9F133" w14:textId="77777777" w:rsidTr="00DB6B2C">
        <w:trPr>
          <w:trHeight w:val="628"/>
        </w:trPr>
        <w:tc>
          <w:tcPr>
            <w:tcW w:w="3216" w:type="pct"/>
            <w:vAlign w:val="bottom"/>
          </w:tcPr>
          <w:p w14:paraId="34A438DB"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B40b. She completed secondary school by studying a non-math intensive field such as home economics.</w:t>
            </w:r>
          </w:p>
        </w:tc>
        <w:tc>
          <w:tcPr>
            <w:tcW w:w="596" w:type="pct"/>
            <w:vAlign w:val="center"/>
          </w:tcPr>
          <w:p w14:paraId="1B25F35E"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9F60D68"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F6D015C" w14:textId="77777777" w:rsidR="006B1D17" w:rsidRPr="005A7BEF" w:rsidRDefault="006B1D17" w:rsidP="005A7BEF">
            <w:pPr>
              <w:jc w:val="center"/>
              <w:rPr>
                <w:rFonts w:ascii="Arial" w:hAnsi="Arial" w:cs="Arial"/>
                <w:b/>
                <w:sz w:val="18"/>
                <w:szCs w:val="18"/>
                <w:lang w:val="en-GB"/>
              </w:rPr>
            </w:pPr>
          </w:p>
        </w:tc>
      </w:tr>
      <w:tr w:rsidR="006B1D17" w:rsidRPr="005A7BEF" w14:paraId="3E9EDED6" w14:textId="77777777" w:rsidTr="00DB6B2C">
        <w:trPr>
          <w:trHeight w:val="628"/>
        </w:trPr>
        <w:tc>
          <w:tcPr>
            <w:tcW w:w="3216" w:type="pct"/>
            <w:vAlign w:val="bottom"/>
          </w:tcPr>
          <w:p w14:paraId="3B071602"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B40c. She did not attend any secondary school.</w:t>
            </w:r>
          </w:p>
        </w:tc>
        <w:tc>
          <w:tcPr>
            <w:tcW w:w="596" w:type="pct"/>
            <w:vAlign w:val="center"/>
          </w:tcPr>
          <w:p w14:paraId="19E41475"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DF19C2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900613B" w14:textId="77777777" w:rsidR="006B1D17" w:rsidRPr="005A7BEF" w:rsidRDefault="006B1D17" w:rsidP="005A7BEF">
            <w:pPr>
              <w:jc w:val="center"/>
              <w:rPr>
                <w:rFonts w:ascii="Arial" w:hAnsi="Arial" w:cs="Arial"/>
                <w:b/>
                <w:sz w:val="18"/>
                <w:szCs w:val="18"/>
                <w:lang w:val="en-GB"/>
              </w:rPr>
            </w:pPr>
          </w:p>
        </w:tc>
      </w:tr>
      <w:tr w:rsidR="006B1D17" w:rsidRPr="005A7BEF" w14:paraId="730A86F8" w14:textId="77777777" w:rsidTr="00DB6B2C">
        <w:trPr>
          <w:trHeight w:val="628"/>
        </w:trPr>
        <w:tc>
          <w:tcPr>
            <w:tcW w:w="5000" w:type="pct"/>
            <w:gridSpan w:val="4"/>
          </w:tcPr>
          <w:p w14:paraId="6FD79FBD" w14:textId="77777777" w:rsidR="006B1D17" w:rsidRPr="005A7BEF" w:rsidRDefault="006B1D17" w:rsidP="005A7BEF">
            <w:pPr>
              <w:rPr>
                <w:rFonts w:ascii="Arial" w:hAnsi="Arial" w:cs="Arial"/>
                <w:sz w:val="18"/>
                <w:szCs w:val="18"/>
              </w:rPr>
            </w:pPr>
            <w:r w:rsidRPr="005A7BEF">
              <w:rPr>
                <w:rFonts w:ascii="Arial" w:hAnsi="Arial" w:cs="Arial"/>
                <w:sz w:val="18"/>
                <w:szCs w:val="18"/>
              </w:rPr>
              <w:t>B41. Suppose that a boy is thinking about having children. Select his likely number of children depending on the following fields of study:</w:t>
            </w:r>
          </w:p>
          <w:p w14:paraId="3E181A5C" w14:textId="77777777" w:rsidR="006B1D17" w:rsidRPr="005A7BEF" w:rsidRDefault="006B1D17" w:rsidP="005A7BEF">
            <w:pPr>
              <w:rPr>
                <w:rFonts w:ascii="Arial" w:hAnsi="Arial" w:cs="Arial"/>
                <w:sz w:val="18"/>
                <w:szCs w:val="18"/>
              </w:rPr>
            </w:pPr>
          </w:p>
          <w:p w14:paraId="3DB80946"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0; 1; 2; 3; 4; 5; 6; 7; 8; 9; 10 children</w:t>
            </w:r>
          </w:p>
          <w:p w14:paraId="584891B4" w14:textId="77777777" w:rsidR="006B1D17" w:rsidRPr="005A7BEF" w:rsidRDefault="006B1D17" w:rsidP="005A7BEF">
            <w:pPr>
              <w:rPr>
                <w:rFonts w:ascii="Arial" w:hAnsi="Arial" w:cs="Arial"/>
                <w:b/>
                <w:sz w:val="18"/>
                <w:szCs w:val="18"/>
                <w:lang w:val="en-GB"/>
              </w:rPr>
            </w:pPr>
          </w:p>
        </w:tc>
      </w:tr>
      <w:tr w:rsidR="006B1D17" w:rsidRPr="005A7BEF" w14:paraId="1993FA90" w14:textId="77777777" w:rsidTr="00DB6B2C">
        <w:trPr>
          <w:trHeight w:val="628"/>
        </w:trPr>
        <w:tc>
          <w:tcPr>
            <w:tcW w:w="3216" w:type="pct"/>
            <w:vAlign w:val="bottom"/>
          </w:tcPr>
          <w:p w14:paraId="75E8DD77"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B41a. He completed secondary school by studying a math intensive field such as general science.</w:t>
            </w:r>
          </w:p>
        </w:tc>
        <w:tc>
          <w:tcPr>
            <w:tcW w:w="596" w:type="pct"/>
            <w:vAlign w:val="center"/>
          </w:tcPr>
          <w:p w14:paraId="0185045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7050713"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6ED52F2" w14:textId="77777777" w:rsidR="006B1D17" w:rsidRPr="005A7BEF" w:rsidRDefault="006B1D17" w:rsidP="005A7BEF">
            <w:pPr>
              <w:jc w:val="center"/>
              <w:rPr>
                <w:rFonts w:ascii="Arial" w:hAnsi="Arial" w:cs="Arial"/>
                <w:b/>
                <w:sz w:val="18"/>
                <w:szCs w:val="18"/>
                <w:lang w:val="en-GB"/>
              </w:rPr>
            </w:pPr>
          </w:p>
        </w:tc>
      </w:tr>
      <w:tr w:rsidR="006B1D17" w:rsidRPr="005A7BEF" w14:paraId="2BECD833" w14:textId="77777777" w:rsidTr="00DB6B2C">
        <w:trPr>
          <w:trHeight w:val="628"/>
        </w:trPr>
        <w:tc>
          <w:tcPr>
            <w:tcW w:w="3216" w:type="pct"/>
            <w:vAlign w:val="bottom"/>
          </w:tcPr>
          <w:p w14:paraId="5D002853"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B41b. He completed secondary school by studying a non-math intensive field such as home economics.</w:t>
            </w:r>
          </w:p>
        </w:tc>
        <w:tc>
          <w:tcPr>
            <w:tcW w:w="596" w:type="pct"/>
            <w:vAlign w:val="center"/>
          </w:tcPr>
          <w:p w14:paraId="6A17D2F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F052D44"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4A653E1" w14:textId="77777777" w:rsidR="006B1D17" w:rsidRPr="005A7BEF" w:rsidRDefault="006B1D17" w:rsidP="005A7BEF">
            <w:pPr>
              <w:jc w:val="center"/>
              <w:rPr>
                <w:rFonts w:ascii="Arial" w:hAnsi="Arial" w:cs="Arial"/>
                <w:b/>
                <w:sz w:val="18"/>
                <w:szCs w:val="18"/>
                <w:lang w:val="en-GB"/>
              </w:rPr>
            </w:pPr>
          </w:p>
        </w:tc>
      </w:tr>
      <w:tr w:rsidR="006B1D17" w:rsidRPr="005A7BEF" w14:paraId="46DD87C7" w14:textId="77777777" w:rsidTr="00DB6B2C">
        <w:trPr>
          <w:trHeight w:val="628"/>
        </w:trPr>
        <w:tc>
          <w:tcPr>
            <w:tcW w:w="3216" w:type="pct"/>
            <w:vAlign w:val="bottom"/>
          </w:tcPr>
          <w:p w14:paraId="382EE0F0"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B41c. He did not attend any secondary school.</w:t>
            </w:r>
          </w:p>
        </w:tc>
        <w:tc>
          <w:tcPr>
            <w:tcW w:w="596" w:type="pct"/>
            <w:vAlign w:val="center"/>
          </w:tcPr>
          <w:p w14:paraId="79782ACE"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20F15F4"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7C9E185" w14:textId="77777777" w:rsidR="006B1D17" w:rsidRPr="005A7BEF" w:rsidRDefault="006B1D17" w:rsidP="005A7BEF">
            <w:pPr>
              <w:jc w:val="center"/>
              <w:rPr>
                <w:rFonts w:ascii="Arial" w:hAnsi="Arial" w:cs="Arial"/>
                <w:b/>
                <w:sz w:val="18"/>
                <w:szCs w:val="18"/>
                <w:lang w:val="en-GB"/>
              </w:rPr>
            </w:pPr>
          </w:p>
        </w:tc>
      </w:tr>
      <w:tr w:rsidR="006B1D17" w:rsidRPr="005A7BEF" w14:paraId="4D971765" w14:textId="77777777" w:rsidTr="00DB6B2C">
        <w:trPr>
          <w:trHeight w:val="628"/>
        </w:trPr>
        <w:tc>
          <w:tcPr>
            <w:tcW w:w="3216" w:type="pct"/>
          </w:tcPr>
          <w:p w14:paraId="3BAEBCAD" w14:textId="77777777" w:rsidR="006B1D17" w:rsidRPr="005A7BEF" w:rsidRDefault="006B1D17" w:rsidP="005A7BEF">
            <w:pPr>
              <w:rPr>
                <w:rFonts w:ascii="Arial" w:hAnsi="Arial" w:cs="Arial"/>
                <w:sz w:val="18"/>
                <w:szCs w:val="18"/>
              </w:rPr>
            </w:pPr>
            <w:r w:rsidRPr="005A7BEF">
              <w:rPr>
                <w:rFonts w:ascii="Arial" w:hAnsi="Arial" w:cs="Arial"/>
                <w:sz w:val="18"/>
                <w:szCs w:val="18"/>
              </w:rPr>
              <w:t>B42. Suppose that a girl is thinking about having children. Select his likely number of children depending on the following fields of study:</w:t>
            </w:r>
          </w:p>
          <w:p w14:paraId="39891B74" w14:textId="77777777" w:rsidR="006B1D17" w:rsidRPr="005A7BEF" w:rsidRDefault="006B1D17" w:rsidP="005A7BEF">
            <w:pPr>
              <w:rPr>
                <w:rFonts w:ascii="Arial" w:hAnsi="Arial" w:cs="Arial"/>
                <w:sz w:val="18"/>
                <w:szCs w:val="18"/>
              </w:rPr>
            </w:pPr>
          </w:p>
          <w:p w14:paraId="5BEF0C7A"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0; 1; 2; 3; 4; 5; 6; 7; 8; 9; 10 children</w:t>
            </w:r>
          </w:p>
          <w:p w14:paraId="7CBE8E44" w14:textId="77777777" w:rsidR="006B1D17" w:rsidRPr="005A7BEF" w:rsidRDefault="006B1D17" w:rsidP="005A7BEF">
            <w:pPr>
              <w:rPr>
                <w:rFonts w:ascii="Arial" w:hAnsi="Arial" w:cs="Arial"/>
                <w:sz w:val="18"/>
                <w:szCs w:val="18"/>
              </w:rPr>
            </w:pPr>
          </w:p>
        </w:tc>
        <w:tc>
          <w:tcPr>
            <w:tcW w:w="596" w:type="pct"/>
            <w:vAlign w:val="center"/>
          </w:tcPr>
          <w:p w14:paraId="3564C0C3"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543CEA1"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55AF5DE" w14:textId="77777777" w:rsidR="006B1D17" w:rsidRPr="005A7BEF" w:rsidRDefault="006B1D17" w:rsidP="005A7BEF">
            <w:pPr>
              <w:jc w:val="center"/>
              <w:rPr>
                <w:rFonts w:ascii="Arial" w:hAnsi="Arial" w:cs="Arial"/>
                <w:b/>
                <w:sz w:val="18"/>
                <w:szCs w:val="18"/>
                <w:lang w:val="en-GB"/>
              </w:rPr>
            </w:pPr>
          </w:p>
        </w:tc>
      </w:tr>
      <w:tr w:rsidR="006B1D17" w:rsidRPr="005A7BEF" w14:paraId="4635ADD5" w14:textId="77777777" w:rsidTr="00DB6B2C">
        <w:trPr>
          <w:trHeight w:val="628"/>
        </w:trPr>
        <w:tc>
          <w:tcPr>
            <w:tcW w:w="3216" w:type="pct"/>
            <w:vAlign w:val="bottom"/>
          </w:tcPr>
          <w:p w14:paraId="38695E0D"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B42a. She completed secondary school by studying a math intensive field such as general science.</w:t>
            </w:r>
          </w:p>
        </w:tc>
        <w:tc>
          <w:tcPr>
            <w:tcW w:w="596" w:type="pct"/>
            <w:vAlign w:val="center"/>
          </w:tcPr>
          <w:p w14:paraId="3D49E2D4"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68FAB24"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0A572E5" w14:textId="77777777" w:rsidR="006B1D17" w:rsidRPr="005A7BEF" w:rsidRDefault="006B1D17" w:rsidP="005A7BEF">
            <w:pPr>
              <w:jc w:val="center"/>
              <w:rPr>
                <w:rFonts w:ascii="Arial" w:hAnsi="Arial" w:cs="Arial"/>
                <w:b/>
                <w:sz w:val="18"/>
                <w:szCs w:val="18"/>
                <w:lang w:val="en-GB"/>
              </w:rPr>
            </w:pPr>
          </w:p>
        </w:tc>
      </w:tr>
      <w:tr w:rsidR="006B1D17" w:rsidRPr="005A7BEF" w14:paraId="26142F51" w14:textId="77777777" w:rsidTr="00DB6B2C">
        <w:trPr>
          <w:trHeight w:val="628"/>
        </w:trPr>
        <w:tc>
          <w:tcPr>
            <w:tcW w:w="3216" w:type="pct"/>
            <w:vAlign w:val="bottom"/>
          </w:tcPr>
          <w:p w14:paraId="145A9AC6"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B42b. She completed secondary school by studying a non-math intensive field such as home economics.</w:t>
            </w:r>
          </w:p>
        </w:tc>
        <w:tc>
          <w:tcPr>
            <w:tcW w:w="596" w:type="pct"/>
            <w:vAlign w:val="center"/>
          </w:tcPr>
          <w:p w14:paraId="72F061F6"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AEB17E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7FFA970" w14:textId="77777777" w:rsidR="006B1D17" w:rsidRPr="005A7BEF" w:rsidRDefault="006B1D17" w:rsidP="005A7BEF">
            <w:pPr>
              <w:jc w:val="center"/>
              <w:rPr>
                <w:rFonts w:ascii="Arial" w:hAnsi="Arial" w:cs="Arial"/>
                <w:b/>
                <w:sz w:val="18"/>
                <w:szCs w:val="18"/>
                <w:lang w:val="en-GB"/>
              </w:rPr>
            </w:pPr>
          </w:p>
        </w:tc>
      </w:tr>
      <w:tr w:rsidR="006B1D17" w:rsidRPr="005A7BEF" w14:paraId="4E1B71E7" w14:textId="77777777" w:rsidTr="00DB6B2C">
        <w:trPr>
          <w:trHeight w:val="628"/>
        </w:trPr>
        <w:tc>
          <w:tcPr>
            <w:tcW w:w="3216" w:type="pct"/>
            <w:vAlign w:val="bottom"/>
          </w:tcPr>
          <w:p w14:paraId="6F67F331"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B42c. She did not attend any secondary school.</w:t>
            </w:r>
          </w:p>
        </w:tc>
        <w:tc>
          <w:tcPr>
            <w:tcW w:w="596" w:type="pct"/>
            <w:vAlign w:val="center"/>
          </w:tcPr>
          <w:p w14:paraId="01E9848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68F08D6"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852DDFF" w14:textId="77777777" w:rsidR="006B1D17" w:rsidRPr="005A7BEF" w:rsidRDefault="006B1D17" w:rsidP="005A7BEF">
            <w:pPr>
              <w:jc w:val="center"/>
              <w:rPr>
                <w:rFonts w:ascii="Arial" w:hAnsi="Arial" w:cs="Arial"/>
                <w:b/>
                <w:sz w:val="18"/>
                <w:szCs w:val="18"/>
                <w:lang w:val="en-GB"/>
              </w:rPr>
            </w:pPr>
          </w:p>
        </w:tc>
      </w:tr>
      <w:tr w:rsidR="006B1D17" w:rsidRPr="005A7BEF" w14:paraId="670A5E0A" w14:textId="77777777" w:rsidTr="00DB6B2C">
        <w:trPr>
          <w:trHeight w:val="628"/>
        </w:trPr>
        <w:tc>
          <w:tcPr>
            <w:tcW w:w="5000" w:type="pct"/>
            <w:gridSpan w:val="4"/>
          </w:tcPr>
          <w:p w14:paraId="0DED84D6" w14:textId="77777777" w:rsidR="006B1D17" w:rsidRPr="005A7BEF" w:rsidRDefault="006B1D17" w:rsidP="005A7BEF">
            <w:pPr>
              <w:rPr>
                <w:rFonts w:ascii="Arial" w:hAnsi="Arial" w:cs="Arial"/>
                <w:sz w:val="18"/>
                <w:szCs w:val="18"/>
              </w:rPr>
            </w:pPr>
            <w:r w:rsidRPr="005A7BEF">
              <w:rPr>
                <w:rFonts w:ascii="Arial" w:hAnsi="Arial" w:cs="Arial"/>
                <w:sz w:val="18"/>
                <w:szCs w:val="18"/>
              </w:rPr>
              <w:lastRenderedPageBreak/>
              <w:t>B43. Suppose a boy completed the senior secondary school and he is married. Select his wife’s likely earnings at age 25 depending on the boy’s fields of study:</w:t>
            </w:r>
          </w:p>
          <w:p w14:paraId="6C0DB804" w14:textId="77777777" w:rsidR="006B1D17" w:rsidRPr="005A7BEF" w:rsidRDefault="006B1D17" w:rsidP="005A7BEF">
            <w:pPr>
              <w:rPr>
                <w:rFonts w:ascii="Arial" w:hAnsi="Arial" w:cs="Arial"/>
                <w:sz w:val="18"/>
                <w:szCs w:val="18"/>
              </w:rPr>
            </w:pPr>
          </w:p>
          <w:p w14:paraId="65596D15"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&lt;500 GHS per month</w:t>
            </w:r>
          </w:p>
          <w:p w14:paraId="32BAB3BE"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500-1000 GHS per month</w:t>
            </w:r>
          </w:p>
          <w:p w14:paraId="3F8E5631"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1000-1500 GHS per month</w:t>
            </w:r>
          </w:p>
          <w:p w14:paraId="528D6B4B"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1500-2000 GHS per month</w:t>
            </w:r>
          </w:p>
          <w:p w14:paraId="1659FFC1"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&gt;2000 GHS per month</w:t>
            </w:r>
          </w:p>
          <w:p w14:paraId="15B54AFC" w14:textId="77777777" w:rsidR="006B1D17" w:rsidRPr="005A7BEF" w:rsidRDefault="006B1D17" w:rsidP="005A7BEF">
            <w:pPr>
              <w:jc w:val="center"/>
              <w:rPr>
                <w:rFonts w:ascii="Arial" w:hAnsi="Arial" w:cs="Arial"/>
                <w:b/>
                <w:sz w:val="18"/>
                <w:szCs w:val="18"/>
                <w:lang w:val="en-GB"/>
              </w:rPr>
            </w:pPr>
            <w:r w:rsidRPr="005A7BEF" w:rsidDel="00C6185F">
              <w:rPr>
                <w:rFonts w:ascii="Arial" w:hAnsi="Arial" w:cs="Arial"/>
                <w:b/>
                <w:sz w:val="18"/>
                <w:szCs w:val="18"/>
                <w:lang w:val="en-GB"/>
              </w:rPr>
              <w:t xml:space="preserve"> </w:t>
            </w:r>
          </w:p>
        </w:tc>
      </w:tr>
      <w:tr w:rsidR="006B1D17" w:rsidRPr="005A7BEF" w14:paraId="56284A71" w14:textId="77777777" w:rsidTr="00DB6B2C">
        <w:trPr>
          <w:trHeight w:val="628"/>
        </w:trPr>
        <w:tc>
          <w:tcPr>
            <w:tcW w:w="3216" w:type="pct"/>
            <w:vAlign w:val="bottom"/>
          </w:tcPr>
          <w:p w14:paraId="13C6A431"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B43a. He completed secondary school by studying a math intensive field such as general science.</w:t>
            </w:r>
          </w:p>
        </w:tc>
        <w:tc>
          <w:tcPr>
            <w:tcW w:w="596" w:type="pct"/>
            <w:vAlign w:val="center"/>
          </w:tcPr>
          <w:p w14:paraId="46959742"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3D8A64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970C451" w14:textId="77777777" w:rsidR="006B1D17" w:rsidRPr="005A7BEF" w:rsidRDefault="006B1D17" w:rsidP="005A7BEF">
            <w:pPr>
              <w:jc w:val="center"/>
              <w:rPr>
                <w:rFonts w:ascii="Arial" w:hAnsi="Arial" w:cs="Arial"/>
                <w:b/>
                <w:sz w:val="18"/>
                <w:szCs w:val="18"/>
                <w:lang w:val="en-GB"/>
              </w:rPr>
            </w:pPr>
          </w:p>
        </w:tc>
      </w:tr>
      <w:tr w:rsidR="006B1D17" w:rsidRPr="005A7BEF" w14:paraId="6B2F5185" w14:textId="77777777" w:rsidTr="00DB6B2C">
        <w:trPr>
          <w:trHeight w:val="628"/>
        </w:trPr>
        <w:tc>
          <w:tcPr>
            <w:tcW w:w="3216" w:type="pct"/>
            <w:vAlign w:val="bottom"/>
          </w:tcPr>
          <w:p w14:paraId="62BCA3EB"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B43b. He completed secondary school by studying a non-math intensive field such as home economics.</w:t>
            </w:r>
          </w:p>
        </w:tc>
        <w:tc>
          <w:tcPr>
            <w:tcW w:w="596" w:type="pct"/>
            <w:vAlign w:val="center"/>
          </w:tcPr>
          <w:p w14:paraId="79E96A86"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AA8961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0918F33" w14:textId="77777777" w:rsidR="006B1D17" w:rsidRPr="005A7BEF" w:rsidRDefault="006B1D17" w:rsidP="005A7BEF">
            <w:pPr>
              <w:jc w:val="center"/>
              <w:rPr>
                <w:rFonts w:ascii="Arial" w:hAnsi="Arial" w:cs="Arial"/>
                <w:b/>
                <w:sz w:val="18"/>
                <w:szCs w:val="18"/>
                <w:lang w:val="en-GB"/>
              </w:rPr>
            </w:pPr>
          </w:p>
        </w:tc>
      </w:tr>
      <w:tr w:rsidR="006B1D17" w:rsidRPr="005A7BEF" w14:paraId="28DC6D39" w14:textId="77777777" w:rsidTr="00DB6B2C">
        <w:trPr>
          <w:trHeight w:val="628"/>
        </w:trPr>
        <w:tc>
          <w:tcPr>
            <w:tcW w:w="3216" w:type="pct"/>
            <w:vAlign w:val="bottom"/>
          </w:tcPr>
          <w:p w14:paraId="11574BCA"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B43c. He did not attend any secondary school.</w:t>
            </w:r>
          </w:p>
        </w:tc>
        <w:tc>
          <w:tcPr>
            <w:tcW w:w="596" w:type="pct"/>
            <w:vAlign w:val="center"/>
          </w:tcPr>
          <w:p w14:paraId="5D0335C2"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F324837"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7093FAC" w14:textId="77777777" w:rsidR="006B1D17" w:rsidRPr="005A7BEF" w:rsidRDefault="006B1D17" w:rsidP="005A7BEF">
            <w:pPr>
              <w:jc w:val="center"/>
              <w:rPr>
                <w:rFonts w:ascii="Arial" w:hAnsi="Arial" w:cs="Arial"/>
                <w:b/>
                <w:sz w:val="18"/>
                <w:szCs w:val="18"/>
                <w:lang w:val="en-GB"/>
              </w:rPr>
            </w:pPr>
          </w:p>
        </w:tc>
      </w:tr>
      <w:tr w:rsidR="006B1D17" w:rsidRPr="005A7BEF" w14:paraId="5E986C29" w14:textId="77777777" w:rsidTr="00DB6B2C">
        <w:trPr>
          <w:trHeight w:val="628"/>
        </w:trPr>
        <w:tc>
          <w:tcPr>
            <w:tcW w:w="5000" w:type="pct"/>
            <w:gridSpan w:val="4"/>
          </w:tcPr>
          <w:p w14:paraId="2B56DEFA" w14:textId="77777777" w:rsidR="006B1D17" w:rsidRPr="005A7BEF" w:rsidRDefault="006B1D17" w:rsidP="005A7BEF">
            <w:pPr>
              <w:rPr>
                <w:rFonts w:ascii="Arial" w:hAnsi="Arial" w:cs="Arial"/>
                <w:sz w:val="18"/>
                <w:szCs w:val="18"/>
              </w:rPr>
            </w:pPr>
            <w:r w:rsidRPr="005A7BEF">
              <w:rPr>
                <w:rFonts w:ascii="Arial" w:hAnsi="Arial" w:cs="Arial"/>
                <w:sz w:val="18"/>
                <w:szCs w:val="18"/>
              </w:rPr>
              <w:t>B44. Suppose a girl completed the senior secondary school and she is married. Select her husband’s likely earnings at age 25 depending on the girl’s fields of study:</w:t>
            </w:r>
          </w:p>
          <w:p w14:paraId="3EB4EA4C" w14:textId="77777777" w:rsidR="006B1D17" w:rsidRPr="005A7BEF" w:rsidRDefault="006B1D17" w:rsidP="005A7BEF">
            <w:pPr>
              <w:rPr>
                <w:rFonts w:ascii="Arial" w:hAnsi="Arial" w:cs="Arial"/>
                <w:sz w:val="18"/>
                <w:szCs w:val="18"/>
              </w:rPr>
            </w:pPr>
          </w:p>
          <w:p w14:paraId="3D8D3868"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&lt;500 GHS per month</w:t>
            </w:r>
          </w:p>
          <w:p w14:paraId="6DB9BC9A"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500-1000 GHS per month</w:t>
            </w:r>
          </w:p>
          <w:p w14:paraId="09856373"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1000-1500 GHS per month</w:t>
            </w:r>
          </w:p>
          <w:p w14:paraId="5D44DDDC"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1500-2000 GHS per month</w:t>
            </w:r>
          </w:p>
          <w:p w14:paraId="36002BC5"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&gt;2000 GHS per month</w:t>
            </w:r>
          </w:p>
          <w:p w14:paraId="3F9BFF28" w14:textId="77777777" w:rsidR="006B1D17" w:rsidRPr="005A7BEF" w:rsidRDefault="006B1D17" w:rsidP="005A7BEF">
            <w:pPr>
              <w:jc w:val="center"/>
              <w:rPr>
                <w:rFonts w:ascii="Arial" w:hAnsi="Arial" w:cs="Arial"/>
                <w:b/>
                <w:sz w:val="18"/>
                <w:szCs w:val="18"/>
                <w:lang w:val="en-GB"/>
              </w:rPr>
            </w:pPr>
            <w:r w:rsidRPr="005A7BEF" w:rsidDel="00C6185F">
              <w:rPr>
                <w:rFonts w:ascii="Arial" w:hAnsi="Arial" w:cs="Arial"/>
                <w:b/>
                <w:sz w:val="18"/>
                <w:szCs w:val="18"/>
                <w:lang w:val="en-GB"/>
              </w:rPr>
              <w:t xml:space="preserve"> </w:t>
            </w:r>
          </w:p>
        </w:tc>
      </w:tr>
      <w:tr w:rsidR="006B1D17" w:rsidRPr="005A7BEF" w14:paraId="7B9AE1F1" w14:textId="77777777" w:rsidTr="00DB6B2C">
        <w:trPr>
          <w:trHeight w:val="628"/>
        </w:trPr>
        <w:tc>
          <w:tcPr>
            <w:tcW w:w="3216" w:type="pct"/>
            <w:vAlign w:val="bottom"/>
          </w:tcPr>
          <w:p w14:paraId="187A3770"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B44a. She completed secondary school by studying a math intensive field such as general science.</w:t>
            </w:r>
          </w:p>
        </w:tc>
        <w:tc>
          <w:tcPr>
            <w:tcW w:w="596" w:type="pct"/>
            <w:vAlign w:val="center"/>
          </w:tcPr>
          <w:p w14:paraId="23AD95A9"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5553434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6497859" w14:textId="77777777" w:rsidR="006B1D17" w:rsidRPr="005A7BEF" w:rsidRDefault="006B1D17" w:rsidP="005A7BEF">
            <w:pPr>
              <w:jc w:val="center"/>
              <w:rPr>
                <w:rFonts w:ascii="Arial" w:hAnsi="Arial" w:cs="Arial"/>
                <w:b/>
                <w:sz w:val="18"/>
                <w:szCs w:val="18"/>
                <w:lang w:val="en-GB"/>
              </w:rPr>
            </w:pPr>
          </w:p>
        </w:tc>
      </w:tr>
      <w:tr w:rsidR="006B1D17" w:rsidRPr="005A7BEF" w14:paraId="722D0F04" w14:textId="77777777" w:rsidTr="00DB6B2C">
        <w:trPr>
          <w:trHeight w:val="628"/>
        </w:trPr>
        <w:tc>
          <w:tcPr>
            <w:tcW w:w="3216" w:type="pct"/>
            <w:vAlign w:val="bottom"/>
          </w:tcPr>
          <w:p w14:paraId="7FDAE53D"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B44b. She completed secondary school by studying a non-math intensive field such as home economics.</w:t>
            </w:r>
          </w:p>
        </w:tc>
        <w:tc>
          <w:tcPr>
            <w:tcW w:w="596" w:type="pct"/>
            <w:vAlign w:val="center"/>
          </w:tcPr>
          <w:p w14:paraId="0B995DC2"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15AE940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5726F84" w14:textId="77777777" w:rsidR="006B1D17" w:rsidRPr="005A7BEF" w:rsidRDefault="006B1D17" w:rsidP="005A7BEF">
            <w:pPr>
              <w:jc w:val="center"/>
              <w:rPr>
                <w:rFonts w:ascii="Arial" w:hAnsi="Arial" w:cs="Arial"/>
                <w:b/>
                <w:sz w:val="18"/>
                <w:szCs w:val="18"/>
                <w:lang w:val="en-GB"/>
              </w:rPr>
            </w:pPr>
          </w:p>
        </w:tc>
      </w:tr>
      <w:tr w:rsidR="006B1D17" w:rsidRPr="005A7BEF" w14:paraId="7D892244" w14:textId="77777777" w:rsidTr="00DB6B2C">
        <w:trPr>
          <w:trHeight w:val="628"/>
        </w:trPr>
        <w:tc>
          <w:tcPr>
            <w:tcW w:w="3216" w:type="pct"/>
            <w:vAlign w:val="bottom"/>
          </w:tcPr>
          <w:p w14:paraId="45A5F427" w14:textId="77777777" w:rsidR="006B1D17" w:rsidRPr="005A7BEF" w:rsidRDefault="006B1D17" w:rsidP="005A7BEF">
            <w:pPr>
              <w:ind w:left="690"/>
              <w:rPr>
                <w:rFonts w:ascii="Arial" w:hAnsi="Arial" w:cs="Arial"/>
                <w:sz w:val="18"/>
                <w:szCs w:val="18"/>
              </w:rPr>
            </w:pPr>
            <w:r w:rsidRPr="005A7BEF">
              <w:rPr>
                <w:rFonts w:ascii="Arial" w:hAnsi="Arial" w:cs="Arial"/>
                <w:sz w:val="18"/>
                <w:szCs w:val="18"/>
              </w:rPr>
              <w:t>B44c. She did not attend any secondary school.</w:t>
            </w:r>
          </w:p>
        </w:tc>
        <w:tc>
          <w:tcPr>
            <w:tcW w:w="596" w:type="pct"/>
            <w:vAlign w:val="center"/>
          </w:tcPr>
          <w:p w14:paraId="0A9464F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79F34288"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044C4895" w14:textId="77777777" w:rsidR="006B1D17" w:rsidRPr="005A7BEF" w:rsidRDefault="006B1D17" w:rsidP="005A7BEF">
            <w:pPr>
              <w:jc w:val="center"/>
              <w:rPr>
                <w:rFonts w:ascii="Arial" w:hAnsi="Arial" w:cs="Arial"/>
                <w:b/>
                <w:sz w:val="18"/>
                <w:szCs w:val="18"/>
                <w:lang w:val="en-GB"/>
              </w:rPr>
            </w:pPr>
          </w:p>
        </w:tc>
      </w:tr>
      <w:tr w:rsidR="006B1D17" w:rsidRPr="005A7BEF" w14:paraId="0D5FBC0A" w14:textId="77777777" w:rsidTr="00DB6B2C">
        <w:trPr>
          <w:trHeight w:val="628"/>
        </w:trPr>
        <w:tc>
          <w:tcPr>
            <w:tcW w:w="5000" w:type="pct"/>
            <w:gridSpan w:val="4"/>
          </w:tcPr>
          <w:p w14:paraId="10F47601" w14:textId="77777777" w:rsidR="006B1D17" w:rsidRPr="005A7BEF" w:rsidRDefault="006B1D17" w:rsidP="005A7BEF">
            <w:pPr>
              <w:ind w:left="102"/>
              <w:rPr>
                <w:rFonts w:ascii="Arial" w:hAnsi="Arial" w:cs="Arial"/>
                <w:b/>
                <w:sz w:val="18"/>
                <w:szCs w:val="18"/>
              </w:rPr>
            </w:pPr>
            <w:r w:rsidRPr="005A7BEF">
              <w:rPr>
                <w:rFonts w:ascii="Arial" w:hAnsi="Arial" w:cs="Arial"/>
                <w:b/>
                <w:sz w:val="18"/>
                <w:szCs w:val="18"/>
              </w:rPr>
              <w:lastRenderedPageBreak/>
              <w:t>Beliefs about Gender Roles</w:t>
            </w:r>
          </w:p>
        </w:tc>
      </w:tr>
      <w:tr w:rsidR="006B1D17" w:rsidRPr="005A7BEF" w14:paraId="270907DE" w14:textId="77777777" w:rsidTr="00DB6B2C">
        <w:trPr>
          <w:trHeight w:val="628"/>
        </w:trPr>
        <w:tc>
          <w:tcPr>
            <w:tcW w:w="5000" w:type="pct"/>
            <w:gridSpan w:val="4"/>
          </w:tcPr>
          <w:p w14:paraId="2CBD7D89"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 xml:space="preserve">Read: For each of the following statements, please tell me how strongly you agree or disagree with each. Please choose from the following: </w:t>
            </w:r>
          </w:p>
          <w:p w14:paraId="7C85C98E" w14:textId="77777777" w:rsidR="006B1D17" w:rsidRPr="005A7BEF" w:rsidRDefault="006B1D17" w:rsidP="005A7BEF">
            <w:pPr>
              <w:ind w:left="102"/>
              <w:rPr>
                <w:rFonts w:ascii="Arial" w:hAnsi="Arial" w:cs="Arial"/>
                <w:sz w:val="18"/>
                <w:szCs w:val="18"/>
              </w:rPr>
            </w:pPr>
          </w:p>
          <w:p w14:paraId="33925628"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Strongly disagree</w:t>
            </w:r>
          </w:p>
          <w:p w14:paraId="100002E4"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Disagree</w:t>
            </w:r>
          </w:p>
          <w:p w14:paraId="6B7BADCE"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Neutral</w:t>
            </w:r>
          </w:p>
          <w:p w14:paraId="02C7B4E5"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Agree</w:t>
            </w:r>
          </w:p>
          <w:p w14:paraId="42736ED0"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Strongly agree</w:t>
            </w:r>
          </w:p>
          <w:p w14:paraId="616EEF30" w14:textId="77777777" w:rsidR="006B1D17" w:rsidRPr="005A7BEF" w:rsidRDefault="006B1D17" w:rsidP="005A7BEF">
            <w:pPr>
              <w:ind w:left="102"/>
              <w:rPr>
                <w:rFonts w:ascii="Arial" w:hAnsi="Arial" w:cs="Arial"/>
                <w:sz w:val="18"/>
                <w:szCs w:val="18"/>
              </w:rPr>
            </w:pPr>
            <w:r w:rsidRPr="005A7BEF">
              <w:rPr>
                <w:rFonts w:ascii="Arial" w:hAnsi="Arial" w:cs="Arial"/>
                <w:sz w:val="18"/>
                <w:szCs w:val="18"/>
              </w:rPr>
              <w:t xml:space="preserve">Refuse to answer </w:t>
            </w:r>
          </w:p>
          <w:p w14:paraId="77DAFC2B" w14:textId="77777777" w:rsidR="006B1D17" w:rsidRPr="005A7BEF" w:rsidRDefault="006B1D17" w:rsidP="005A7BEF">
            <w:pPr>
              <w:ind w:left="102"/>
              <w:rPr>
                <w:rFonts w:ascii="Arial" w:hAnsi="Arial" w:cs="Arial"/>
                <w:sz w:val="18"/>
                <w:szCs w:val="18"/>
                <w:lang w:val="en-GB"/>
              </w:rPr>
            </w:pPr>
            <w:r w:rsidRPr="005A7BEF">
              <w:rPr>
                <w:rFonts w:ascii="Arial" w:hAnsi="Arial" w:cs="Arial"/>
                <w:sz w:val="18"/>
                <w:szCs w:val="18"/>
              </w:rPr>
              <w:t>Don’t know</w:t>
            </w:r>
          </w:p>
        </w:tc>
      </w:tr>
      <w:tr w:rsidR="006B1D17" w:rsidRPr="005A7BEF" w14:paraId="1FA7C22E" w14:textId="77777777" w:rsidTr="00DB6B2C">
        <w:trPr>
          <w:trHeight w:val="628"/>
        </w:trPr>
        <w:tc>
          <w:tcPr>
            <w:tcW w:w="3216" w:type="pct"/>
            <w:vAlign w:val="bottom"/>
          </w:tcPr>
          <w:p w14:paraId="207F8812"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B45. Studying math is important for entering senior secondary school.</w:t>
            </w:r>
          </w:p>
        </w:tc>
        <w:tc>
          <w:tcPr>
            <w:tcW w:w="596" w:type="pct"/>
            <w:vAlign w:val="center"/>
          </w:tcPr>
          <w:p w14:paraId="5793EBC3" w14:textId="77777777" w:rsidR="006B1D17" w:rsidRPr="005A7BEF" w:rsidRDefault="006B1D17" w:rsidP="005A7BEF">
            <w:pPr>
              <w:ind w:left="102"/>
              <w:rPr>
                <w:rFonts w:ascii="Arial" w:hAnsi="Arial" w:cs="Arial"/>
                <w:b/>
                <w:sz w:val="18"/>
                <w:szCs w:val="18"/>
                <w:lang w:val="en-GB"/>
              </w:rPr>
            </w:pPr>
          </w:p>
        </w:tc>
        <w:tc>
          <w:tcPr>
            <w:tcW w:w="594" w:type="pct"/>
            <w:vAlign w:val="center"/>
          </w:tcPr>
          <w:p w14:paraId="60C86DC8" w14:textId="77777777" w:rsidR="006B1D17" w:rsidRPr="005A7BEF" w:rsidRDefault="006B1D17" w:rsidP="005A7BEF">
            <w:pPr>
              <w:rPr>
                <w:rFonts w:ascii="Arial" w:hAnsi="Arial" w:cs="Arial"/>
                <w:b/>
                <w:sz w:val="18"/>
                <w:szCs w:val="18"/>
                <w:lang w:val="en-GB"/>
              </w:rPr>
            </w:pPr>
          </w:p>
        </w:tc>
        <w:tc>
          <w:tcPr>
            <w:tcW w:w="594" w:type="pct"/>
            <w:vAlign w:val="center"/>
          </w:tcPr>
          <w:p w14:paraId="0428789D" w14:textId="77777777" w:rsidR="006B1D17" w:rsidRPr="005A7BEF" w:rsidRDefault="006B1D17" w:rsidP="005A7BEF">
            <w:pPr>
              <w:jc w:val="center"/>
              <w:rPr>
                <w:rFonts w:ascii="Arial" w:hAnsi="Arial" w:cs="Arial"/>
                <w:b/>
                <w:sz w:val="18"/>
                <w:szCs w:val="18"/>
                <w:lang w:val="en-GB"/>
              </w:rPr>
            </w:pPr>
          </w:p>
        </w:tc>
      </w:tr>
      <w:tr w:rsidR="006B1D17" w:rsidRPr="005A7BEF" w14:paraId="1EB98AFA" w14:textId="77777777" w:rsidTr="00DB6B2C">
        <w:trPr>
          <w:trHeight w:val="628"/>
        </w:trPr>
        <w:tc>
          <w:tcPr>
            <w:tcW w:w="3216" w:type="pct"/>
            <w:vAlign w:val="bottom"/>
          </w:tcPr>
          <w:p w14:paraId="01D11975"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B46. Studying math is important for being a good wife and mother.</w:t>
            </w:r>
          </w:p>
        </w:tc>
        <w:tc>
          <w:tcPr>
            <w:tcW w:w="596" w:type="pct"/>
            <w:vAlign w:val="center"/>
          </w:tcPr>
          <w:p w14:paraId="4DCA6090" w14:textId="77777777" w:rsidR="006B1D17" w:rsidRPr="005A7BEF" w:rsidRDefault="006B1D17" w:rsidP="005A7BEF">
            <w:pPr>
              <w:ind w:left="102"/>
              <w:rPr>
                <w:rFonts w:ascii="Arial" w:hAnsi="Arial" w:cs="Arial"/>
                <w:b/>
                <w:sz w:val="18"/>
                <w:szCs w:val="18"/>
                <w:lang w:val="en-GB"/>
              </w:rPr>
            </w:pPr>
          </w:p>
        </w:tc>
        <w:tc>
          <w:tcPr>
            <w:tcW w:w="594" w:type="pct"/>
            <w:vAlign w:val="center"/>
          </w:tcPr>
          <w:p w14:paraId="67E763F5"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2F29136" w14:textId="77777777" w:rsidR="006B1D17" w:rsidRPr="005A7BEF" w:rsidRDefault="006B1D17" w:rsidP="005A7BEF">
            <w:pPr>
              <w:jc w:val="center"/>
              <w:rPr>
                <w:rFonts w:ascii="Arial" w:hAnsi="Arial" w:cs="Arial"/>
                <w:b/>
                <w:sz w:val="18"/>
                <w:szCs w:val="18"/>
                <w:lang w:val="en-GB"/>
              </w:rPr>
            </w:pPr>
          </w:p>
        </w:tc>
      </w:tr>
      <w:tr w:rsidR="006B1D17" w:rsidRPr="005A7BEF" w14:paraId="003BB6A7" w14:textId="77777777" w:rsidTr="00DB6B2C">
        <w:trPr>
          <w:trHeight w:val="628"/>
        </w:trPr>
        <w:tc>
          <w:tcPr>
            <w:tcW w:w="3216" w:type="pct"/>
            <w:vAlign w:val="bottom"/>
          </w:tcPr>
          <w:p w14:paraId="4F1561CD"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B47. Boys are more gifted in math than girls.</w:t>
            </w:r>
          </w:p>
        </w:tc>
        <w:tc>
          <w:tcPr>
            <w:tcW w:w="596" w:type="pct"/>
            <w:vAlign w:val="center"/>
          </w:tcPr>
          <w:p w14:paraId="0255CC2B" w14:textId="77777777" w:rsidR="006B1D17" w:rsidRPr="005A7BEF" w:rsidRDefault="006B1D17" w:rsidP="005A7BEF">
            <w:pPr>
              <w:ind w:left="102"/>
              <w:rPr>
                <w:rFonts w:ascii="Arial" w:hAnsi="Arial" w:cs="Arial"/>
                <w:b/>
                <w:sz w:val="18"/>
                <w:szCs w:val="18"/>
                <w:lang w:val="en-GB"/>
              </w:rPr>
            </w:pPr>
          </w:p>
        </w:tc>
        <w:tc>
          <w:tcPr>
            <w:tcW w:w="594" w:type="pct"/>
            <w:vAlign w:val="center"/>
          </w:tcPr>
          <w:p w14:paraId="3086472B"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A650348" w14:textId="77777777" w:rsidR="006B1D17" w:rsidRPr="005A7BEF" w:rsidRDefault="006B1D17" w:rsidP="005A7BEF">
            <w:pPr>
              <w:jc w:val="center"/>
              <w:rPr>
                <w:rFonts w:ascii="Arial" w:hAnsi="Arial" w:cs="Arial"/>
                <w:b/>
                <w:sz w:val="18"/>
                <w:szCs w:val="18"/>
                <w:lang w:val="en-GB"/>
              </w:rPr>
            </w:pPr>
          </w:p>
        </w:tc>
      </w:tr>
      <w:tr w:rsidR="006B1D17" w:rsidRPr="005A7BEF" w14:paraId="7C60B701" w14:textId="77777777" w:rsidTr="00DB6B2C">
        <w:trPr>
          <w:trHeight w:val="628"/>
        </w:trPr>
        <w:tc>
          <w:tcPr>
            <w:tcW w:w="3216" w:type="pct"/>
            <w:vAlign w:val="bottom"/>
          </w:tcPr>
          <w:p w14:paraId="0DDAE1D0"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B48. Boys are more gifted in English reading than girls.</w:t>
            </w:r>
          </w:p>
        </w:tc>
        <w:tc>
          <w:tcPr>
            <w:tcW w:w="596" w:type="pct"/>
            <w:vAlign w:val="center"/>
          </w:tcPr>
          <w:p w14:paraId="2115A46F" w14:textId="77777777" w:rsidR="006B1D17" w:rsidRPr="005A7BEF" w:rsidRDefault="006B1D17" w:rsidP="005A7BEF">
            <w:pPr>
              <w:ind w:left="102"/>
              <w:rPr>
                <w:rFonts w:ascii="Arial" w:hAnsi="Arial" w:cs="Arial"/>
                <w:b/>
                <w:sz w:val="18"/>
                <w:szCs w:val="18"/>
                <w:lang w:val="en-GB"/>
              </w:rPr>
            </w:pPr>
          </w:p>
        </w:tc>
        <w:tc>
          <w:tcPr>
            <w:tcW w:w="594" w:type="pct"/>
            <w:vAlign w:val="center"/>
          </w:tcPr>
          <w:p w14:paraId="5651FD30"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226AF5B4" w14:textId="77777777" w:rsidR="006B1D17" w:rsidRPr="005A7BEF" w:rsidRDefault="006B1D17" w:rsidP="005A7BEF">
            <w:pPr>
              <w:jc w:val="center"/>
              <w:rPr>
                <w:rFonts w:ascii="Arial" w:hAnsi="Arial" w:cs="Arial"/>
                <w:b/>
                <w:sz w:val="18"/>
                <w:szCs w:val="18"/>
                <w:lang w:val="en-GB"/>
              </w:rPr>
            </w:pPr>
          </w:p>
        </w:tc>
      </w:tr>
      <w:tr w:rsidR="006B1D17" w:rsidRPr="005A7BEF" w14:paraId="0E3195DC" w14:textId="77777777" w:rsidTr="00DB6B2C">
        <w:trPr>
          <w:trHeight w:val="628"/>
        </w:trPr>
        <w:tc>
          <w:tcPr>
            <w:tcW w:w="3216" w:type="pct"/>
            <w:vAlign w:val="bottom"/>
          </w:tcPr>
          <w:p w14:paraId="25599F8B"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B49. The priority for girls is learning how to be a good wife and mother.</w:t>
            </w:r>
          </w:p>
        </w:tc>
        <w:tc>
          <w:tcPr>
            <w:tcW w:w="596" w:type="pct"/>
            <w:vAlign w:val="center"/>
          </w:tcPr>
          <w:p w14:paraId="7A4A6CD6" w14:textId="77777777" w:rsidR="006B1D17" w:rsidRPr="005A7BEF" w:rsidRDefault="006B1D17" w:rsidP="005A7BEF">
            <w:pPr>
              <w:ind w:left="102"/>
              <w:rPr>
                <w:rFonts w:ascii="Arial" w:hAnsi="Arial" w:cs="Arial"/>
                <w:b/>
                <w:sz w:val="18"/>
                <w:szCs w:val="18"/>
                <w:lang w:val="en-GB"/>
              </w:rPr>
            </w:pPr>
          </w:p>
        </w:tc>
        <w:tc>
          <w:tcPr>
            <w:tcW w:w="594" w:type="pct"/>
            <w:vAlign w:val="center"/>
          </w:tcPr>
          <w:p w14:paraId="143E49AD"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349D361C" w14:textId="77777777" w:rsidR="006B1D17" w:rsidRPr="005A7BEF" w:rsidRDefault="006B1D17" w:rsidP="005A7BEF">
            <w:pPr>
              <w:jc w:val="center"/>
              <w:rPr>
                <w:rFonts w:ascii="Arial" w:hAnsi="Arial" w:cs="Arial"/>
                <w:b/>
                <w:sz w:val="18"/>
                <w:szCs w:val="18"/>
                <w:lang w:val="en-GB"/>
              </w:rPr>
            </w:pPr>
          </w:p>
        </w:tc>
      </w:tr>
      <w:tr w:rsidR="006B1D17" w:rsidRPr="005A7BEF" w14:paraId="37C63FF3" w14:textId="77777777" w:rsidTr="00DB6B2C">
        <w:trPr>
          <w:trHeight w:val="628"/>
        </w:trPr>
        <w:tc>
          <w:tcPr>
            <w:tcW w:w="3216" w:type="pct"/>
          </w:tcPr>
          <w:p w14:paraId="1F4EC98D"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B50. It is more important for girls to be good wives and mothers than for boys to be good husbands and fathers</w:t>
            </w:r>
          </w:p>
        </w:tc>
        <w:tc>
          <w:tcPr>
            <w:tcW w:w="596" w:type="pct"/>
            <w:vAlign w:val="center"/>
          </w:tcPr>
          <w:p w14:paraId="2C96FBA4" w14:textId="77777777" w:rsidR="006B1D17" w:rsidRPr="005A7BEF" w:rsidRDefault="006B1D17" w:rsidP="005A7BEF">
            <w:pPr>
              <w:ind w:left="102"/>
              <w:rPr>
                <w:rFonts w:ascii="Arial" w:hAnsi="Arial" w:cs="Arial"/>
                <w:b/>
                <w:sz w:val="18"/>
                <w:szCs w:val="18"/>
                <w:lang w:val="en-GB"/>
              </w:rPr>
            </w:pPr>
          </w:p>
        </w:tc>
        <w:tc>
          <w:tcPr>
            <w:tcW w:w="594" w:type="pct"/>
            <w:vAlign w:val="center"/>
          </w:tcPr>
          <w:p w14:paraId="37409F1E"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52501E3" w14:textId="77777777" w:rsidR="006B1D17" w:rsidRPr="005A7BEF" w:rsidRDefault="006B1D17" w:rsidP="005A7BEF">
            <w:pPr>
              <w:jc w:val="center"/>
              <w:rPr>
                <w:rFonts w:ascii="Arial" w:hAnsi="Arial" w:cs="Arial"/>
                <w:b/>
                <w:sz w:val="18"/>
                <w:szCs w:val="18"/>
                <w:lang w:val="en-GB"/>
              </w:rPr>
            </w:pPr>
          </w:p>
        </w:tc>
      </w:tr>
      <w:tr w:rsidR="006B1D17" w:rsidRPr="005A7BEF" w14:paraId="393C1828" w14:textId="77777777" w:rsidTr="00DB6B2C">
        <w:trPr>
          <w:trHeight w:val="628"/>
        </w:trPr>
        <w:tc>
          <w:tcPr>
            <w:tcW w:w="3216" w:type="pct"/>
          </w:tcPr>
          <w:p w14:paraId="4B9028FD"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t>B51. Studying math is more important for the career of a boy than for a girl</w:t>
            </w:r>
          </w:p>
        </w:tc>
        <w:tc>
          <w:tcPr>
            <w:tcW w:w="596" w:type="pct"/>
            <w:vAlign w:val="center"/>
          </w:tcPr>
          <w:p w14:paraId="74815856" w14:textId="77777777" w:rsidR="006B1D17" w:rsidRPr="005A7BEF" w:rsidRDefault="006B1D17" w:rsidP="005A7BEF">
            <w:pPr>
              <w:ind w:left="102"/>
              <w:rPr>
                <w:rFonts w:ascii="Arial" w:hAnsi="Arial" w:cs="Arial"/>
                <w:b/>
                <w:sz w:val="18"/>
                <w:szCs w:val="18"/>
                <w:lang w:val="en-GB"/>
              </w:rPr>
            </w:pPr>
          </w:p>
        </w:tc>
        <w:tc>
          <w:tcPr>
            <w:tcW w:w="594" w:type="pct"/>
            <w:vAlign w:val="center"/>
          </w:tcPr>
          <w:p w14:paraId="2126C0B3"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66BB4467" w14:textId="77777777" w:rsidR="006B1D17" w:rsidRPr="005A7BEF" w:rsidRDefault="006B1D17" w:rsidP="005A7BEF">
            <w:pPr>
              <w:jc w:val="center"/>
              <w:rPr>
                <w:rFonts w:ascii="Arial" w:hAnsi="Arial" w:cs="Arial"/>
                <w:b/>
                <w:sz w:val="18"/>
                <w:szCs w:val="18"/>
                <w:lang w:val="en-GB"/>
              </w:rPr>
            </w:pPr>
          </w:p>
        </w:tc>
      </w:tr>
      <w:tr w:rsidR="006B1D17" w:rsidRPr="005A7BEF" w14:paraId="54289663" w14:textId="77777777" w:rsidTr="00DB6B2C">
        <w:trPr>
          <w:trHeight w:val="628"/>
        </w:trPr>
        <w:tc>
          <w:tcPr>
            <w:tcW w:w="3216" w:type="pct"/>
          </w:tcPr>
          <w:p w14:paraId="51779038" w14:textId="77777777" w:rsidR="006B1D17" w:rsidRPr="005A7BEF" w:rsidRDefault="006B1D17" w:rsidP="005A7BEF">
            <w:pPr>
              <w:pStyle w:val="ListParagraph"/>
              <w:ind w:left="690"/>
              <w:rPr>
                <w:rFonts w:ascii="Arial" w:hAnsi="Arial" w:cs="Arial"/>
                <w:sz w:val="18"/>
                <w:szCs w:val="18"/>
              </w:rPr>
            </w:pPr>
            <w:r w:rsidRPr="005A7BEF">
              <w:rPr>
                <w:rFonts w:ascii="Arial" w:hAnsi="Arial" w:cs="Arial"/>
                <w:sz w:val="18"/>
                <w:szCs w:val="18"/>
              </w:rPr>
              <w:lastRenderedPageBreak/>
              <w:t>B52. Studying English reading is more important for the career of a boy than for a girl</w:t>
            </w:r>
          </w:p>
        </w:tc>
        <w:tc>
          <w:tcPr>
            <w:tcW w:w="596" w:type="pct"/>
            <w:vAlign w:val="center"/>
          </w:tcPr>
          <w:p w14:paraId="72E49E70" w14:textId="77777777" w:rsidR="006B1D17" w:rsidRPr="005A7BEF" w:rsidRDefault="006B1D17" w:rsidP="005A7BEF">
            <w:pPr>
              <w:ind w:left="102"/>
              <w:rPr>
                <w:rFonts w:ascii="Arial" w:hAnsi="Arial" w:cs="Arial"/>
                <w:b/>
                <w:sz w:val="18"/>
                <w:szCs w:val="18"/>
                <w:lang w:val="en-GB"/>
              </w:rPr>
            </w:pPr>
          </w:p>
        </w:tc>
        <w:tc>
          <w:tcPr>
            <w:tcW w:w="594" w:type="pct"/>
            <w:vAlign w:val="center"/>
          </w:tcPr>
          <w:p w14:paraId="479F36AF" w14:textId="77777777" w:rsidR="006B1D17" w:rsidRPr="005A7BEF" w:rsidRDefault="006B1D17" w:rsidP="005A7BEF">
            <w:pPr>
              <w:jc w:val="center"/>
              <w:rPr>
                <w:rFonts w:ascii="Arial" w:hAnsi="Arial" w:cs="Arial"/>
                <w:b/>
                <w:sz w:val="18"/>
                <w:szCs w:val="18"/>
                <w:lang w:val="en-GB"/>
              </w:rPr>
            </w:pPr>
          </w:p>
        </w:tc>
        <w:tc>
          <w:tcPr>
            <w:tcW w:w="594" w:type="pct"/>
            <w:vAlign w:val="center"/>
          </w:tcPr>
          <w:p w14:paraId="4201A520" w14:textId="77777777" w:rsidR="006B1D17" w:rsidRPr="005A7BEF" w:rsidRDefault="006B1D17" w:rsidP="005A7BEF">
            <w:pPr>
              <w:jc w:val="center"/>
              <w:rPr>
                <w:rFonts w:ascii="Arial" w:hAnsi="Arial" w:cs="Arial"/>
                <w:b/>
                <w:sz w:val="18"/>
                <w:szCs w:val="18"/>
                <w:lang w:val="en-GB"/>
              </w:rPr>
            </w:pPr>
          </w:p>
        </w:tc>
      </w:tr>
    </w:tbl>
    <w:p w14:paraId="341E4508" w14:textId="77777777" w:rsidR="006B1D17" w:rsidRPr="005A7BEF" w:rsidRDefault="006B1D17" w:rsidP="005A7BEF">
      <w:pPr>
        <w:rPr>
          <w:rFonts w:ascii="Arial" w:hAnsi="Arial" w:cs="Arial"/>
          <w:sz w:val="18"/>
          <w:szCs w:val="18"/>
        </w:rPr>
      </w:pPr>
    </w:p>
    <w:p w14:paraId="084B216C" w14:textId="77777777" w:rsidR="006B1D17" w:rsidRPr="005A7BEF" w:rsidRDefault="006B1D17" w:rsidP="005A7BEF">
      <w:pPr>
        <w:rPr>
          <w:rFonts w:ascii="Arial" w:hAnsi="Arial" w:cs="Arial"/>
          <w:b/>
          <w:sz w:val="18"/>
          <w:szCs w:val="18"/>
        </w:rPr>
      </w:pPr>
      <w:r w:rsidRPr="005A7BEF">
        <w:rPr>
          <w:rFonts w:ascii="Arial" w:hAnsi="Arial" w:cs="Arial"/>
          <w:b/>
          <w:sz w:val="18"/>
          <w:szCs w:val="18"/>
        </w:rPr>
        <w:t>B.ii.2. Specific questions on education for each child</w:t>
      </w:r>
    </w:p>
    <w:p w14:paraId="454DD3B9"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Each eligible child will answer the following questions about themselves.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9"/>
        <w:gridCol w:w="1565"/>
        <w:gridCol w:w="1565"/>
        <w:gridCol w:w="1565"/>
      </w:tblGrid>
      <w:tr w:rsidR="006B1D17" w:rsidRPr="005A7BEF" w14:paraId="3A87E778" w14:textId="77777777" w:rsidTr="00DB6B2C">
        <w:trPr>
          <w:cantSplit/>
          <w:trHeight w:val="629"/>
          <w:tblHeader/>
        </w:trPr>
        <w:tc>
          <w:tcPr>
            <w:tcW w:w="3317" w:type="pct"/>
            <w:shd w:val="clear" w:color="auto" w:fill="A6A6A6" w:themeFill="background1" w:themeFillShade="A6"/>
            <w:vAlign w:val="center"/>
          </w:tcPr>
          <w:p w14:paraId="55C02F7B"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w:t>
            </w:r>
          </w:p>
        </w:tc>
        <w:tc>
          <w:tcPr>
            <w:tcW w:w="561" w:type="pct"/>
            <w:shd w:val="clear" w:color="auto" w:fill="A6A6A6" w:themeFill="background1" w:themeFillShade="A6"/>
            <w:vAlign w:val="center"/>
          </w:tcPr>
          <w:p w14:paraId="48EA6244"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1</w:t>
            </w:r>
          </w:p>
        </w:tc>
        <w:tc>
          <w:tcPr>
            <w:tcW w:w="561" w:type="pct"/>
            <w:shd w:val="clear" w:color="auto" w:fill="A6A6A6" w:themeFill="background1" w:themeFillShade="A6"/>
            <w:vAlign w:val="center"/>
          </w:tcPr>
          <w:p w14:paraId="62C8A9B6"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2</w:t>
            </w:r>
          </w:p>
        </w:tc>
        <w:tc>
          <w:tcPr>
            <w:tcW w:w="561" w:type="pct"/>
            <w:shd w:val="clear" w:color="auto" w:fill="A6A6A6" w:themeFill="background1" w:themeFillShade="A6"/>
            <w:vAlign w:val="center"/>
          </w:tcPr>
          <w:p w14:paraId="4723913F"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3</w:t>
            </w:r>
          </w:p>
        </w:tc>
      </w:tr>
      <w:tr w:rsidR="006B1D17" w:rsidRPr="005A7BEF" w14:paraId="28909DA4" w14:textId="77777777" w:rsidTr="00DB6B2C">
        <w:trPr>
          <w:trHeight w:val="371"/>
        </w:trPr>
        <w:tc>
          <w:tcPr>
            <w:tcW w:w="5000" w:type="pct"/>
            <w:gridSpan w:val="4"/>
          </w:tcPr>
          <w:p w14:paraId="0AC7A84F" w14:textId="77777777" w:rsidR="006B1D17" w:rsidRPr="005A7BEF" w:rsidRDefault="006B1D17" w:rsidP="005A7BEF">
            <w:pPr>
              <w:rPr>
                <w:rFonts w:ascii="Arial" w:hAnsi="Arial" w:cs="Arial"/>
                <w:b/>
                <w:sz w:val="18"/>
                <w:szCs w:val="18"/>
              </w:rPr>
            </w:pPr>
            <w:r w:rsidRPr="005A7BEF">
              <w:rPr>
                <w:rFonts w:ascii="Arial" w:hAnsi="Arial" w:cs="Arial"/>
                <w:b/>
                <w:sz w:val="18"/>
                <w:szCs w:val="18"/>
              </w:rPr>
              <w:t>Beliefs about Child’s Performance</w:t>
            </w:r>
          </w:p>
        </w:tc>
      </w:tr>
      <w:tr w:rsidR="006B1D17" w:rsidRPr="005A7BEF" w14:paraId="2EBD6BD6" w14:textId="77777777" w:rsidTr="00DB6B2C">
        <w:trPr>
          <w:trHeight w:val="371"/>
        </w:trPr>
        <w:tc>
          <w:tcPr>
            <w:tcW w:w="3317" w:type="pct"/>
          </w:tcPr>
          <w:p w14:paraId="4EFC663B" w14:textId="77777777" w:rsidR="006B1D17" w:rsidRPr="005A7BEF" w:rsidRDefault="006B1D17" w:rsidP="005A7BEF">
            <w:pPr>
              <w:rPr>
                <w:rFonts w:ascii="Arial" w:hAnsi="Arial" w:cs="Arial"/>
                <w:sz w:val="18"/>
                <w:szCs w:val="18"/>
              </w:rPr>
            </w:pPr>
            <w:r w:rsidRPr="005A7BEF">
              <w:rPr>
                <w:rFonts w:ascii="Arial" w:hAnsi="Arial" w:cs="Arial"/>
                <w:sz w:val="18"/>
                <w:szCs w:val="18"/>
              </w:rPr>
              <w:t>B53. You recently took a math assessment on addition, subtraction, multiplication and division as part of this survey. Suppose 10 other typical Ghanian children in the same grade as you also took the test. They are represented on this ladder in order of worst (bottom of the ladder) to best (top of the ladder). Compared to these children, where do you think you are located on the ladder?</w:t>
            </w:r>
          </w:p>
          <w:p w14:paraId="43EAD47A" w14:textId="77777777" w:rsidR="006B1D17" w:rsidRPr="005A7BEF" w:rsidRDefault="006B1D17" w:rsidP="005A7BEF">
            <w:pPr>
              <w:rPr>
                <w:rFonts w:ascii="Arial" w:hAnsi="Arial" w:cs="Arial"/>
                <w:sz w:val="18"/>
                <w:szCs w:val="18"/>
              </w:rPr>
            </w:pPr>
            <w:r w:rsidRPr="005A7BEF">
              <w:rPr>
                <w:rFonts w:ascii="Arial" w:hAnsi="Arial" w:cs="Arial"/>
                <w:noProof/>
                <w:sz w:val="18"/>
                <w:szCs w:val="18"/>
              </w:rPr>
              <w:drawing>
                <wp:inline distT="0" distB="0" distL="0" distR="0" wp14:anchorId="506DFC5C" wp14:editId="267724D9">
                  <wp:extent cx="1759853" cy="21058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der_new.png"/>
                          <pic:cNvPicPr/>
                        </pic:nvPicPr>
                        <pic:blipFill>
                          <a:blip r:embed="rId28"/>
                          <a:stretch>
                            <a:fillRect/>
                          </a:stretch>
                        </pic:blipFill>
                        <pic:spPr>
                          <a:xfrm>
                            <a:off x="0" y="0"/>
                            <a:ext cx="1762482" cy="2109037"/>
                          </a:xfrm>
                          <a:prstGeom prst="rect">
                            <a:avLst/>
                          </a:prstGeom>
                        </pic:spPr>
                      </pic:pic>
                    </a:graphicData>
                  </a:graphic>
                </wp:inline>
              </w:drawing>
            </w:r>
          </w:p>
          <w:p w14:paraId="22E62D81"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Please select the best response, using the steps of the ladder:</w:t>
            </w:r>
          </w:p>
          <w:p w14:paraId="736C77E4"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1 (Worst), 2, 3, 4, 5, 6, 7, 8, 9, 10 (Best)</w:t>
            </w:r>
          </w:p>
        </w:tc>
        <w:tc>
          <w:tcPr>
            <w:tcW w:w="561" w:type="pct"/>
            <w:vAlign w:val="center"/>
          </w:tcPr>
          <w:p w14:paraId="2340515A"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757DB658"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72C94733" w14:textId="77777777" w:rsidR="006B1D17" w:rsidRPr="005A7BEF" w:rsidRDefault="006B1D17" w:rsidP="005A7BEF">
            <w:pPr>
              <w:jc w:val="center"/>
              <w:rPr>
                <w:rFonts w:ascii="Arial" w:hAnsi="Arial" w:cs="Arial"/>
                <w:b/>
                <w:sz w:val="18"/>
                <w:szCs w:val="18"/>
                <w:lang w:val="en-GB"/>
              </w:rPr>
            </w:pPr>
          </w:p>
        </w:tc>
      </w:tr>
      <w:tr w:rsidR="006B1D17" w:rsidRPr="005A7BEF" w14:paraId="6B5C74E8" w14:textId="77777777" w:rsidTr="00DB6B2C">
        <w:trPr>
          <w:trHeight w:val="371"/>
        </w:trPr>
        <w:tc>
          <w:tcPr>
            <w:tcW w:w="3317" w:type="pct"/>
          </w:tcPr>
          <w:p w14:paraId="33DEB168" w14:textId="77777777" w:rsidR="006B1D17" w:rsidRPr="005A7BEF" w:rsidRDefault="006B1D17" w:rsidP="005A7BEF">
            <w:pPr>
              <w:rPr>
                <w:rFonts w:ascii="Arial" w:hAnsi="Arial" w:cs="Arial"/>
                <w:sz w:val="18"/>
                <w:szCs w:val="18"/>
              </w:rPr>
            </w:pPr>
            <w:r w:rsidRPr="005A7BEF">
              <w:rPr>
                <w:rFonts w:ascii="Arial" w:hAnsi="Arial" w:cs="Arial"/>
                <w:sz w:val="18"/>
                <w:szCs w:val="18"/>
              </w:rPr>
              <w:t>B54. You also took a short English reading test as part of this survey. Suppose instead the ladder represents children in order of how they performed the English reading test. Compared to these children, where do you think you are located on the ladder?</w:t>
            </w:r>
          </w:p>
          <w:p w14:paraId="0148B342" w14:textId="77777777" w:rsidR="006B1D17" w:rsidRPr="005A7BEF" w:rsidRDefault="006B1D17" w:rsidP="005A7BEF">
            <w:pPr>
              <w:rPr>
                <w:rFonts w:ascii="Arial" w:hAnsi="Arial" w:cs="Arial"/>
                <w:sz w:val="18"/>
                <w:szCs w:val="18"/>
              </w:rPr>
            </w:pPr>
            <w:r w:rsidRPr="005A7BEF">
              <w:rPr>
                <w:rFonts w:ascii="Arial" w:hAnsi="Arial" w:cs="Arial"/>
                <w:noProof/>
                <w:sz w:val="18"/>
                <w:szCs w:val="18"/>
              </w:rPr>
              <w:lastRenderedPageBreak/>
              <w:drawing>
                <wp:inline distT="0" distB="0" distL="0" distR="0" wp14:anchorId="43CD60FD" wp14:editId="390EA0AE">
                  <wp:extent cx="1759853" cy="21058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der_new.png"/>
                          <pic:cNvPicPr/>
                        </pic:nvPicPr>
                        <pic:blipFill>
                          <a:blip r:embed="rId28"/>
                          <a:stretch>
                            <a:fillRect/>
                          </a:stretch>
                        </pic:blipFill>
                        <pic:spPr>
                          <a:xfrm>
                            <a:off x="0" y="0"/>
                            <a:ext cx="1762482" cy="2109037"/>
                          </a:xfrm>
                          <a:prstGeom prst="rect">
                            <a:avLst/>
                          </a:prstGeom>
                        </pic:spPr>
                      </pic:pic>
                    </a:graphicData>
                  </a:graphic>
                </wp:inline>
              </w:drawing>
            </w:r>
          </w:p>
          <w:p w14:paraId="5D11A199" w14:textId="77777777" w:rsidR="006B1D17" w:rsidRPr="005A7BEF" w:rsidRDefault="006B1D17" w:rsidP="005A7BEF">
            <w:pPr>
              <w:rPr>
                <w:rFonts w:ascii="Arial" w:hAnsi="Arial" w:cs="Arial"/>
                <w:sz w:val="18"/>
                <w:szCs w:val="18"/>
                <w:lang w:val="en-GB"/>
              </w:rPr>
            </w:pPr>
            <w:r w:rsidRPr="005A7BEF">
              <w:rPr>
                <w:rFonts w:ascii="Arial" w:hAnsi="Arial" w:cs="Arial"/>
                <w:sz w:val="18"/>
                <w:szCs w:val="18"/>
                <w:lang w:val="en-GB"/>
              </w:rPr>
              <w:t>Please select the best response, using the steps of the ladder:</w:t>
            </w:r>
          </w:p>
          <w:p w14:paraId="08715463" w14:textId="77777777" w:rsidR="006B1D17" w:rsidRPr="005A7BEF" w:rsidRDefault="006B1D17" w:rsidP="005A7BEF">
            <w:pPr>
              <w:rPr>
                <w:rFonts w:ascii="Arial" w:hAnsi="Arial" w:cs="Arial"/>
                <w:sz w:val="18"/>
                <w:szCs w:val="18"/>
              </w:rPr>
            </w:pPr>
            <w:r w:rsidRPr="005A7BEF">
              <w:rPr>
                <w:rFonts w:ascii="Arial" w:hAnsi="Arial" w:cs="Arial"/>
                <w:sz w:val="18"/>
                <w:szCs w:val="18"/>
                <w:lang w:val="en-GB"/>
              </w:rPr>
              <w:t>1 (Worst), 2, 3, 4, 5, 6, 7, 8, 9, 10 (Best)</w:t>
            </w:r>
          </w:p>
          <w:p w14:paraId="7EBF04D2" w14:textId="77777777" w:rsidR="006B1D17" w:rsidRPr="005A7BEF" w:rsidRDefault="006B1D17" w:rsidP="005A7BEF">
            <w:pPr>
              <w:rPr>
                <w:rFonts w:ascii="Arial" w:hAnsi="Arial" w:cs="Arial"/>
                <w:sz w:val="18"/>
                <w:szCs w:val="18"/>
              </w:rPr>
            </w:pPr>
          </w:p>
        </w:tc>
        <w:tc>
          <w:tcPr>
            <w:tcW w:w="561" w:type="pct"/>
            <w:vAlign w:val="center"/>
          </w:tcPr>
          <w:p w14:paraId="0128E899"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196FF63F"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77469F5C" w14:textId="77777777" w:rsidR="006B1D17" w:rsidRPr="005A7BEF" w:rsidRDefault="006B1D17" w:rsidP="005A7BEF">
            <w:pPr>
              <w:jc w:val="center"/>
              <w:rPr>
                <w:rFonts w:ascii="Arial" w:hAnsi="Arial" w:cs="Arial"/>
                <w:b/>
                <w:sz w:val="18"/>
                <w:szCs w:val="18"/>
                <w:lang w:val="en-GB"/>
              </w:rPr>
            </w:pPr>
          </w:p>
        </w:tc>
      </w:tr>
      <w:tr w:rsidR="006B1D17" w:rsidRPr="005A7BEF" w14:paraId="2AA77BFD" w14:textId="77777777" w:rsidTr="00DB6B2C">
        <w:trPr>
          <w:trHeight w:val="371"/>
        </w:trPr>
        <w:tc>
          <w:tcPr>
            <w:tcW w:w="5000" w:type="pct"/>
            <w:gridSpan w:val="4"/>
          </w:tcPr>
          <w:p w14:paraId="54FDE0D7" w14:textId="77777777" w:rsidR="006B1D17" w:rsidRPr="005A7BEF" w:rsidRDefault="006B1D17" w:rsidP="005A7BEF">
            <w:pPr>
              <w:rPr>
                <w:rFonts w:ascii="Arial" w:eastAsia="Calibri" w:hAnsi="Arial" w:cs="Arial"/>
                <w:b/>
                <w:sz w:val="18"/>
                <w:szCs w:val="18"/>
                <w:lang w:val="en-GB"/>
              </w:rPr>
            </w:pPr>
            <w:r w:rsidRPr="005A7BEF">
              <w:rPr>
                <w:rFonts w:ascii="Arial" w:eastAsia="Calibri" w:hAnsi="Arial" w:cs="Arial"/>
                <w:b/>
                <w:sz w:val="18"/>
                <w:szCs w:val="18"/>
                <w:lang w:val="en-GB"/>
              </w:rPr>
              <w:t>Expected Investments in Education</w:t>
            </w:r>
          </w:p>
        </w:tc>
      </w:tr>
      <w:tr w:rsidR="006B1D17" w:rsidRPr="005A7BEF" w14:paraId="70C89818" w14:textId="77777777" w:rsidTr="00DB6B2C">
        <w:trPr>
          <w:trHeight w:val="371"/>
        </w:trPr>
        <w:tc>
          <w:tcPr>
            <w:tcW w:w="3317" w:type="pct"/>
          </w:tcPr>
          <w:p w14:paraId="764C5141" w14:textId="77777777" w:rsidR="006B1D17" w:rsidRPr="005A7BEF" w:rsidRDefault="006B1D17" w:rsidP="005A7BEF">
            <w:pPr>
              <w:rPr>
                <w:rFonts w:ascii="Arial" w:hAnsi="Arial" w:cs="Arial"/>
                <w:sz w:val="18"/>
                <w:szCs w:val="18"/>
              </w:rPr>
            </w:pPr>
            <w:r w:rsidRPr="005A7BEF">
              <w:rPr>
                <w:rFonts w:ascii="Arial" w:hAnsi="Arial" w:cs="Arial"/>
                <w:sz w:val="18"/>
                <w:szCs w:val="18"/>
              </w:rPr>
              <w:t>B55. How much time per week do you expect to spend on doing math homework in the next term?</w:t>
            </w:r>
          </w:p>
          <w:p w14:paraId="68D61B3A" w14:textId="77777777" w:rsidR="006B1D17" w:rsidRPr="005A7BEF" w:rsidRDefault="006B1D17" w:rsidP="005A7BEF">
            <w:pPr>
              <w:rPr>
                <w:rFonts w:ascii="Arial" w:hAnsi="Arial" w:cs="Arial"/>
                <w:sz w:val="18"/>
                <w:szCs w:val="18"/>
              </w:rPr>
            </w:pPr>
          </w:p>
          <w:p w14:paraId="78DF8092"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31544E96" w14:textId="77777777" w:rsidR="006B1D17" w:rsidRPr="005A7BEF" w:rsidRDefault="006B1D17" w:rsidP="005A7BEF">
            <w:pPr>
              <w:rPr>
                <w:rFonts w:ascii="Arial" w:hAnsi="Arial" w:cs="Arial"/>
                <w:sz w:val="18"/>
                <w:szCs w:val="18"/>
              </w:rPr>
            </w:pPr>
            <w:r w:rsidRPr="005A7BEF">
              <w:rPr>
                <w:rFonts w:ascii="Arial" w:hAnsi="Arial" w:cs="Arial"/>
                <w:sz w:val="18"/>
                <w:szCs w:val="18"/>
              </w:rPr>
              <w:t>More than last term</w:t>
            </w:r>
          </w:p>
          <w:p w14:paraId="0A57998D" w14:textId="77777777" w:rsidR="006B1D17" w:rsidRPr="005A7BEF" w:rsidRDefault="006B1D17" w:rsidP="005A7BEF">
            <w:pPr>
              <w:rPr>
                <w:rFonts w:ascii="Arial" w:hAnsi="Arial" w:cs="Arial"/>
                <w:sz w:val="18"/>
                <w:szCs w:val="18"/>
              </w:rPr>
            </w:pPr>
            <w:r w:rsidRPr="005A7BEF">
              <w:rPr>
                <w:rFonts w:ascii="Arial" w:hAnsi="Arial" w:cs="Arial"/>
                <w:sz w:val="18"/>
                <w:szCs w:val="18"/>
              </w:rPr>
              <w:t>Same as last term</w:t>
            </w:r>
          </w:p>
          <w:p w14:paraId="5DAA6D85" w14:textId="77777777" w:rsidR="006B1D17" w:rsidRPr="005A7BEF" w:rsidRDefault="006B1D17" w:rsidP="005A7BEF">
            <w:pPr>
              <w:rPr>
                <w:rFonts w:ascii="Arial" w:hAnsi="Arial" w:cs="Arial"/>
                <w:sz w:val="18"/>
                <w:szCs w:val="18"/>
              </w:rPr>
            </w:pPr>
            <w:r w:rsidRPr="005A7BEF">
              <w:rPr>
                <w:rFonts w:ascii="Arial" w:hAnsi="Arial" w:cs="Arial"/>
                <w:sz w:val="18"/>
                <w:szCs w:val="18"/>
              </w:rPr>
              <w:t>Less than last term</w:t>
            </w:r>
          </w:p>
          <w:p w14:paraId="6E38631A" w14:textId="77777777" w:rsidR="006B1D17" w:rsidRPr="005A7BEF" w:rsidRDefault="006B1D17" w:rsidP="005A7BEF">
            <w:pPr>
              <w:rPr>
                <w:rFonts w:ascii="Arial" w:hAnsi="Arial" w:cs="Arial"/>
                <w:sz w:val="18"/>
                <w:szCs w:val="18"/>
              </w:rPr>
            </w:pPr>
          </w:p>
        </w:tc>
        <w:tc>
          <w:tcPr>
            <w:tcW w:w="561" w:type="pct"/>
            <w:vAlign w:val="center"/>
          </w:tcPr>
          <w:p w14:paraId="043EC9D8"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77D21E6F"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52E686A7" w14:textId="77777777" w:rsidR="006B1D17" w:rsidRPr="005A7BEF" w:rsidRDefault="006B1D17" w:rsidP="005A7BEF">
            <w:pPr>
              <w:jc w:val="center"/>
              <w:rPr>
                <w:rFonts w:ascii="Arial" w:hAnsi="Arial" w:cs="Arial"/>
                <w:b/>
                <w:sz w:val="18"/>
                <w:szCs w:val="18"/>
                <w:lang w:val="en-GB"/>
              </w:rPr>
            </w:pPr>
          </w:p>
        </w:tc>
      </w:tr>
      <w:tr w:rsidR="006B1D17" w:rsidRPr="005A7BEF" w14:paraId="503B4DB3" w14:textId="77777777" w:rsidTr="00DB6B2C">
        <w:trPr>
          <w:trHeight w:val="371"/>
        </w:trPr>
        <w:tc>
          <w:tcPr>
            <w:tcW w:w="3317" w:type="pct"/>
          </w:tcPr>
          <w:p w14:paraId="5A7FD258" w14:textId="77777777" w:rsidR="006B1D17" w:rsidRPr="005A7BEF" w:rsidRDefault="006B1D17" w:rsidP="005A7BEF">
            <w:pPr>
              <w:rPr>
                <w:rFonts w:ascii="Arial" w:hAnsi="Arial" w:cs="Arial"/>
                <w:sz w:val="18"/>
                <w:szCs w:val="18"/>
              </w:rPr>
            </w:pPr>
            <w:r w:rsidRPr="005A7BEF">
              <w:rPr>
                <w:rFonts w:ascii="Arial" w:hAnsi="Arial" w:cs="Arial"/>
                <w:sz w:val="18"/>
                <w:szCs w:val="18"/>
              </w:rPr>
              <w:t>B56. How much time per week do you expect to spend on doing English homework in the next term?</w:t>
            </w:r>
          </w:p>
          <w:p w14:paraId="74B55D19" w14:textId="77777777" w:rsidR="006B1D17" w:rsidRPr="005A7BEF" w:rsidRDefault="006B1D17" w:rsidP="005A7BEF">
            <w:pPr>
              <w:rPr>
                <w:rFonts w:ascii="Arial" w:hAnsi="Arial" w:cs="Arial"/>
                <w:sz w:val="18"/>
                <w:szCs w:val="18"/>
              </w:rPr>
            </w:pPr>
          </w:p>
          <w:p w14:paraId="6CC16DD5"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539F77FE" w14:textId="77777777" w:rsidR="006B1D17" w:rsidRPr="005A7BEF" w:rsidRDefault="006B1D17" w:rsidP="005A7BEF">
            <w:pPr>
              <w:rPr>
                <w:rFonts w:ascii="Arial" w:hAnsi="Arial" w:cs="Arial"/>
                <w:sz w:val="18"/>
                <w:szCs w:val="18"/>
              </w:rPr>
            </w:pPr>
            <w:r w:rsidRPr="005A7BEF">
              <w:rPr>
                <w:rFonts w:ascii="Arial" w:hAnsi="Arial" w:cs="Arial"/>
                <w:sz w:val="18"/>
                <w:szCs w:val="18"/>
              </w:rPr>
              <w:t>More than last term</w:t>
            </w:r>
          </w:p>
          <w:p w14:paraId="27CB2F9B" w14:textId="77777777" w:rsidR="006B1D17" w:rsidRPr="005A7BEF" w:rsidRDefault="006B1D17" w:rsidP="005A7BEF">
            <w:pPr>
              <w:rPr>
                <w:rFonts w:ascii="Arial" w:hAnsi="Arial" w:cs="Arial"/>
                <w:sz w:val="18"/>
                <w:szCs w:val="18"/>
              </w:rPr>
            </w:pPr>
            <w:r w:rsidRPr="005A7BEF">
              <w:rPr>
                <w:rFonts w:ascii="Arial" w:hAnsi="Arial" w:cs="Arial"/>
                <w:sz w:val="18"/>
                <w:szCs w:val="18"/>
              </w:rPr>
              <w:t>Same as last term</w:t>
            </w:r>
          </w:p>
          <w:p w14:paraId="38EE091A" w14:textId="77777777" w:rsidR="006B1D17" w:rsidRPr="005A7BEF" w:rsidRDefault="006B1D17" w:rsidP="005A7BEF">
            <w:pPr>
              <w:rPr>
                <w:rFonts w:ascii="Arial" w:hAnsi="Arial" w:cs="Arial"/>
                <w:sz w:val="18"/>
                <w:szCs w:val="18"/>
              </w:rPr>
            </w:pPr>
            <w:r w:rsidRPr="005A7BEF">
              <w:rPr>
                <w:rFonts w:ascii="Arial" w:hAnsi="Arial" w:cs="Arial"/>
                <w:sz w:val="18"/>
                <w:szCs w:val="18"/>
              </w:rPr>
              <w:t>Less than last term</w:t>
            </w:r>
          </w:p>
          <w:p w14:paraId="1EE00257" w14:textId="77777777" w:rsidR="006B1D17" w:rsidRPr="005A7BEF" w:rsidRDefault="006B1D17" w:rsidP="005A7BEF">
            <w:pPr>
              <w:rPr>
                <w:rFonts w:ascii="Arial" w:hAnsi="Arial" w:cs="Arial"/>
                <w:sz w:val="18"/>
                <w:szCs w:val="18"/>
              </w:rPr>
            </w:pPr>
          </w:p>
        </w:tc>
        <w:tc>
          <w:tcPr>
            <w:tcW w:w="561" w:type="pct"/>
            <w:vAlign w:val="center"/>
          </w:tcPr>
          <w:p w14:paraId="12C6798F" w14:textId="77777777" w:rsidR="006B1D17" w:rsidRPr="005A7BEF" w:rsidRDefault="006B1D17" w:rsidP="005A7BEF">
            <w:pPr>
              <w:ind w:left="266"/>
              <w:rPr>
                <w:rFonts w:ascii="Arial" w:eastAsia="Calibri" w:hAnsi="Arial" w:cs="Arial"/>
                <w:b/>
                <w:sz w:val="18"/>
                <w:szCs w:val="18"/>
                <w:lang w:val="en-GB"/>
              </w:rPr>
            </w:pPr>
          </w:p>
        </w:tc>
        <w:tc>
          <w:tcPr>
            <w:tcW w:w="561" w:type="pct"/>
            <w:vAlign w:val="center"/>
          </w:tcPr>
          <w:p w14:paraId="63320E08" w14:textId="77777777" w:rsidR="006B1D17" w:rsidRPr="005A7BEF" w:rsidRDefault="006B1D17" w:rsidP="005A7BEF">
            <w:pPr>
              <w:ind w:left="266"/>
              <w:rPr>
                <w:rFonts w:ascii="Arial" w:eastAsia="Calibri" w:hAnsi="Arial" w:cs="Arial"/>
                <w:b/>
                <w:sz w:val="18"/>
                <w:szCs w:val="18"/>
                <w:lang w:val="en-GB"/>
              </w:rPr>
            </w:pPr>
          </w:p>
        </w:tc>
        <w:tc>
          <w:tcPr>
            <w:tcW w:w="561" w:type="pct"/>
            <w:vAlign w:val="center"/>
          </w:tcPr>
          <w:p w14:paraId="125133C2" w14:textId="77777777" w:rsidR="006B1D17" w:rsidRPr="005A7BEF" w:rsidRDefault="006B1D17" w:rsidP="005A7BEF">
            <w:pPr>
              <w:ind w:left="266"/>
              <w:rPr>
                <w:rFonts w:ascii="Arial" w:eastAsia="Calibri" w:hAnsi="Arial" w:cs="Arial"/>
                <w:b/>
                <w:sz w:val="18"/>
                <w:szCs w:val="18"/>
                <w:lang w:val="en-GB"/>
              </w:rPr>
            </w:pPr>
          </w:p>
        </w:tc>
      </w:tr>
      <w:tr w:rsidR="006B1D17" w:rsidRPr="005A7BEF" w14:paraId="24437BCA" w14:textId="77777777" w:rsidTr="00DB6B2C">
        <w:trPr>
          <w:trHeight w:val="371"/>
        </w:trPr>
        <w:tc>
          <w:tcPr>
            <w:tcW w:w="3317" w:type="pct"/>
          </w:tcPr>
          <w:p w14:paraId="0E20BD06" w14:textId="77777777" w:rsidR="006B1D17" w:rsidRPr="005A7BEF" w:rsidRDefault="006B1D17" w:rsidP="005A7BEF">
            <w:pPr>
              <w:rPr>
                <w:rFonts w:ascii="Arial" w:hAnsi="Arial" w:cs="Arial"/>
                <w:sz w:val="18"/>
                <w:szCs w:val="18"/>
              </w:rPr>
            </w:pPr>
            <w:r w:rsidRPr="005A7BEF">
              <w:rPr>
                <w:rFonts w:ascii="Arial" w:hAnsi="Arial" w:cs="Arial"/>
                <w:sz w:val="18"/>
                <w:szCs w:val="18"/>
              </w:rPr>
              <w:lastRenderedPageBreak/>
              <w:t>B57. How frequently do you expect to speak with your parents about your education and future career in the next term?</w:t>
            </w:r>
          </w:p>
          <w:p w14:paraId="19003F5C" w14:textId="77777777" w:rsidR="006B1D17" w:rsidRPr="005A7BEF" w:rsidRDefault="006B1D17" w:rsidP="005A7BEF">
            <w:pPr>
              <w:rPr>
                <w:rFonts w:ascii="Arial" w:hAnsi="Arial" w:cs="Arial"/>
                <w:sz w:val="18"/>
                <w:szCs w:val="18"/>
              </w:rPr>
            </w:pPr>
          </w:p>
          <w:p w14:paraId="398B7E65"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377CB797" w14:textId="77777777" w:rsidR="006B1D17" w:rsidRPr="005A7BEF" w:rsidRDefault="006B1D17" w:rsidP="005A7BEF">
            <w:pPr>
              <w:rPr>
                <w:rFonts w:ascii="Arial" w:hAnsi="Arial" w:cs="Arial"/>
                <w:sz w:val="18"/>
                <w:szCs w:val="18"/>
              </w:rPr>
            </w:pPr>
            <w:r w:rsidRPr="005A7BEF">
              <w:rPr>
                <w:rFonts w:ascii="Arial" w:hAnsi="Arial" w:cs="Arial"/>
                <w:sz w:val="18"/>
                <w:szCs w:val="18"/>
              </w:rPr>
              <w:t>More than last term</w:t>
            </w:r>
          </w:p>
          <w:p w14:paraId="469BFFF6" w14:textId="77777777" w:rsidR="006B1D17" w:rsidRPr="005A7BEF" w:rsidRDefault="006B1D17" w:rsidP="005A7BEF">
            <w:pPr>
              <w:rPr>
                <w:rFonts w:ascii="Arial" w:hAnsi="Arial" w:cs="Arial"/>
                <w:sz w:val="18"/>
                <w:szCs w:val="18"/>
              </w:rPr>
            </w:pPr>
            <w:r w:rsidRPr="005A7BEF">
              <w:rPr>
                <w:rFonts w:ascii="Arial" w:hAnsi="Arial" w:cs="Arial"/>
                <w:sz w:val="18"/>
                <w:szCs w:val="18"/>
              </w:rPr>
              <w:t>Same as last term</w:t>
            </w:r>
          </w:p>
          <w:p w14:paraId="69B74D9E" w14:textId="77777777" w:rsidR="006B1D17" w:rsidRPr="005A7BEF" w:rsidRDefault="006B1D17" w:rsidP="005A7BEF">
            <w:pPr>
              <w:rPr>
                <w:rFonts w:ascii="Arial" w:hAnsi="Arial" w:cs="Arial"/>
                <w:sz w:val="18"/>
                <w:szCs w:val="18"/>
              </w:rPr>
            </w:pPr>
            <w:r w:rsidRPr="005A7BEF">
              <w:rPr>
                <w:rFonts w:ascii="Arial" w:hAnsi="Arial" w:cs="Arial"/>
                <w:sz w:val="18"/>
                <w:szCs w:val="18"/>
              </w:rPr>
              <w:t>Less than last term</w:t>
            </w:r>
          </w:p>
          <w:p w14:paraId="38298AA7" w14:textId="77777777" w:rsidR="006B1D17" w:rsidRPr="005A7BEF" w:rsidRDefault="006B1D17" w:rsidP="005A7BEF">
            <w:pPr>
              <w:rPr>
                <w:rFonts w:ascii="Arial" w:hAnsi="Arial" w:cs="Arial"/>
                <w:sz w:val="18"/>
                <w:szCs w:val="18"/>
              </w:rPr>
            </w:pPr>
          </w:p>
        </w:tc>
        <w:tc>
          <w:tcPr>
            <w:tcW w:w="561" w:type="pct"/>
            <w:vAlign w:val="center"/>
          </w:tcPr>
          <w:p w14:paraId="2CB903DB"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50D5C492"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33E2F0FA" w14:textId="77777777" w:rsidR="006B1D17" w:rsidRPr="005A7BEF" w:rsidRDefault="006B1D17" w:rsidP="005A7BEF">
            <w:pPr>
              <w:jc w:val="center"/>
              <w:rPr>
                <w:rFonts w:ascii="Arial" w:hAnsi="Arial" w:cs="Arial"/>
                <w:b/>
                <w:sz w:val="18"/>
                <w:szCs w:val="18"/>
                <w:lang w:val="en-GB"/>
              </w:rPr>
            </w:pPr>
          </w:p>
        </w:tc>
      </w:tr>
      <w:tr w:rsidR="006B1D17" w:rsidRPr="005A7BEF" w14:paraId="24EE038F" w14:textId="77777777" w:rsidTr="00DB6B2C">
        <w:trPr>
          <w:trHeight w:val="371"/>
        </w:trPr>
        <w:tc>
          <w:tcPr>
            <w:tcW w:w="3317" w:type="pct"/>
          </w:tcPr>
          <w:p w14:paraId="4BF0CD79" w14:textId="77777777" w:rsidR="006B1D17" w:rsidRPr="005A7BEF" w:rsidRDefault="006B1D17" w:rsidP="005A7BEF">
            <w:pPr>
              <w:rPr>
                <w:rFonts w:ascii="Arial" w:hAnsi="Arial" w:cs="Arial"/>
                <w:sz w:val="18"/>
                <w:szCs w:val="18"/>
              </w:rPr>
            </w:pPr>
            <w:r w:rsidRPr="005A7BEF">
              <w:rPr>
                <w:rFonts w:ascii="Arial" w:hAnsi="Arial" w:cs="Arial"/>
                <w:sz w:val="18"/>
                <w:szCs w:val="18"/>
              </w:rPr>
              <w:t>B58. How frequently do you expect to speak with your parents about math specific education (i.e. math homework, progress in math…) and potential career in math related occupations (i.e. engineering, medicine...) in the next term?</w:t>
            </w:r>
          </w:p>
          <w:p w14:paraId="700773AB" w14:textId="77777777" w:rsidR="006B1D17" w:rsidRPr="005A7BEF" w:rsidRDefault="006B1D17" w:rsidP="005A7BEF">
            <w:pPr>
              <w:rPr>
                <w:rFonts w:ascii="Arial" w:hAnsi="Arial" w:cs="Arial"/>
                <w:sz w:val="18"/>
                <w:szCs w:val="18"/>
              </w:rPr>
            </w:pPr>
          </w:p>
          <w:p w14:paraId="68ED69B8"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76FDA8C2" w14:textId="77777777" w:rsidR="006B1D17" w:rsidRPr="005A7BEF" w:rsidRDefault="006B1D17" w:rsidP="005A7BEF">
            <w:pPr>
              <w:rPr>
                <w:rFonts w:ascii="Arial" w:hAnsi="Arial" w:cs="Arial"/>
                <w:sz w:val="18"/>
                <w:szCs w:val="18"/>
              </w:rPr>
            </w:pPr>
            <w:r w:rsidRPr="005A7BEF">
              <w:rPr>
                <w:rFonts w:ascii="Arial" w:hAnsi="Arial" w:cs="Arial"/>
                <w:sz w:val="18"/>
                <w:szCs w:val="18"/>
              </w:rPr>
              <w:t>More than last term</w:t>
            </w:r>
          </w:p>
          <w:p w14:paraId="7C401069" w14:textId="77777777" w:rsidR="006B1D17" w:rsidRPr="005A7BEF" w:rsidRDefault="006B1D17" w:rsidP="005A7BEF">
            <w:pPr>
              <w:rPr>
                <w:rFonts w:ascii="Arial" w:hAnsi="Arial" w:cs="Arial"/>
                <w:sz w:val="18"/>
                <w:szCs w:val="18"/>
              </w:rPr>
            </w:pPr>
            <w:r w:rsidRPr="005A7BEF">
              <w:rPr>
                <w:rFonts w:ascii="Arial" w:hAnsi="Arial" w:cs="Arial"/>
                <w:sz w:val="18"/>
                <w:szCs w:val="18"/>
              </w:rPr>
              <w:t>Same as last term</w:t>
            </w:r>
          </w:p>
          <w:p w14:paraId="40C288C0" w14:textId="77777777" w:rsidR="006B1D17" w:rsidRPr="005A7BEF" w:rsidRDefault="006B1D17" w:rsidP="005A7BEF">
            <w:pPr>
              <w:rPr>
                <w:rFonts w:ascii="Arial" w:hAnsi="Arial" w:cs="Arial"/>
                <w:sz w:val="18"/>
                <w:szCs w:val="18"/>
              </w:rPr>
            </w:pPr>
            <w:r w:rsidRPr="005A7BEF">
              <w:rPr>
                <w:rFonts w:ascii="Arial" w:hAnsi="Arial" w:cs="Arial"/>
                <w:sz w:val="18"/>
                <w:szCs w:val="18"/>
              </w:rPr>
              <w:t>Less than last term</w:t>
            </w:r>
          </w:p>
          <w:p w14:paraId="02050A4A" w14:textId="77777777" w:rsidR="006B1D17" w:rsidRPr="005A7BEF" w:rsidRDefault="006B1D17" w:rsidP="005A7BEF">
            <w:pPr>
              <w:rPr>
                <w:rFonts w:ascii="Arial" w:hAnsi="Arial" w:cs="Arial"/>
                <w:sz w:val="18"/>
                <w:szCs w:val="18"/>
              </w:rPr>
            </w:pPr>
          </w:p>
        </w:tc>
        <w:tc>
          <w:tcPr>
            <w:tcW w:w="561" w:type="pct"/>
            <w:vAlign w:val="center"/>
          </w:tcPr>
          <w:p w14:paraId="166878E0"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40F1E180"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1A64B7DB" w14:textId="77777777" w:rsidR="006B1D17" w:rsidRPr="005A7BEF" w:rsidRDefault="006B1D17" w:rsidP="005A7BEF">
            <w:pPr>
              <w:jc w:val="center"/>
              <w:rPr>
                <w:rFonts w:ascii="Arial" w:hAnsi="Arial" w:cs="Arial"/>
                <w:b/>
                <w:sz w:val="18"/>
                <w:szCs w:val="18"/>
                <w:lang w:val="en-GB"/>
              </w:rPr>
            </w:pPr>
          </w:p>
        </w:tc>
      </w:tr>
      <w:tr w:rsidR="006B1D17" w:rsidRPr="005A7BEF" w14:paraId="1A8121DC" w14:textId="77777777" w:rsidTr="00DB6B2C">
        <w:trPr>
          <w:trHeight w:val="371"/>
        </w:trPr>
        <w:tc>
          <w:tcPr>
            <w:tcW w:w="3317" w:type="pct"/>
          </w:tcPr>
          <w:p w14:paraId="5A0B44DD" w14:textId="77777777" w:rsidR="006B1D17" w:rsidRPr="005A7BEF" w:rsidRDefault="006B1D17" w:rsidP="005A7BEF">
            <w:pPr>
              <w:rPr>
                <w:rFonts w:ascii="Arial" w:hAnsi="Arial" w:cs="Arial"/>
                <w:sz w:val="18"/>
                <w:szCs w:val="18"/>
              </w:rPr>
            </w:pPr>
            <w:r w:rsidRPr="005A7BEF">
              <w:rPr>
                <w:rFonts w:ascii="Arial" w:hAnsi="Arial" w:cs="Arial"/>
                <w:sz w:val="18"/>
                <w:szCs w:val="18"/>
              </w:rPr>
              <w:t>B59. Without considering any limitations, such as financial constraints, do you hope your child (NAME) will enter senior secondary school?</w:t>
            </w:r>
          </w:p>
          <w:p w14:paraId="7D5DA9CC" w14:textId="77777777" w:rsidR="006B1D17" w:rsidRPr="005A7BEF" w:rsidRDefault="006B1D17" w:rsidP="005A7BEF">
            <w:pPr>
              <w:rPr>
                <w:rFonts w:ascii="Arial" w:hAnsi="Arial" w:cs="Arial"/>
                <w:sz w:val="18"/>
                <w:szCs w:val="18"/>
              </w:rPr>
            </w:pPr>
          </w:p>
          <w:p w14:paraId="0D47FD4F"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1DCD7F77"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Yes </w:t>
            </w:r>
          </w:p>
          <w:p w14:paraId="6F9FC1CF"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No </w:t>
            </w:r>
          </w:p>
          <w:p w14:paraId="5EDB0A46" w14:textId="77777777" w:rsidR="006B1D17" w:rsidRPr="005A7BEF" w:rsidRDefault="006B1D17" w:rsidP="005A7BEF">
            <w:pPr>
              <w:rPr>
                <w:rFonts w:ascii="Arial" w:hAnsi="Arial" w:cs="Arial"/>
                <w:sz w:val="18"/>
                <w:szCs w:val="18"/>
              </w:rPr>
            </w:pPr>
            <w:r w:rsidRPr="005A7BEF">
              <w:rPr>
                <w:rFonts w:ascii="Arial" w:hAnsi="Arial" w:cs="Arial"/>
                <w:sz w:val="18"/>
                <w:szCs w:val="18"/>
              </w:rPr>
              <w:t>Don’t know</w:t>
            </w:r>
          </w:p>
          <w:p w14:paraId="142604D0" w14:textId="77777777" w:rsidR="006B1D17" w:rsidRPr="005A7BEF" w:rsidRDefault="006B1D17" w:rsidP="005A7BEF">
            <w:pPr>
              <w:rPr>
                <w:rFonts w:ascii="Arial" w:hAnsi="Arial" w:cs="Arial"/>
                <w:sz w:val="18"/>
                <w:szCs w:val="18"/>
              </w:rPr>
            </w:pPr>
          </w:p>
        </w:tc>
        <w:tc>
          <w:tcPr>
            <w:tcW w:w="561" w:type="pct"/>
            <w:vAlign w:val="center"/>
          </w:tcPr>
          <w:p w14:paraId="119349D3"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5A83E836"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1170412D" w14:textId="77777777" w:rsidR="006B1D17" w:rsidRPr="005A7BEF" w:rsidRDefault="006B1D17" w:rsidP="005A7BEF">
            <w:pPr>
              <w:jc w:val="center"/>
              <w:rPr>
                <w:rFonts w:ascii="Arial" w:hAnsi="Arial" w:cs="Arial"/>
                <w:b/>
                <w:sz w:val="18"/>
                <w:szCs w:val="18"/>
                <w:lang w:val="en-GB"/>
              </w:rPr>
            </w:pPr>
          </w:p>
        </w:tc>
      </w:tr>
      <w:tr w:rsidR="006B1D17" w:rsidRPr="005A7BEF" w14:paraId="6D2338B8" w14:textId="77777777" w:rsidTr="00DB6B2C">
        <w:trPr>
          <w:trHeight w:val="371"/>
        </w:trPr>
        <w:tc>
          <w:tcPr>
            <w:tcW w:w="3317" w:type="pct"/>
          </w:tcPr>
          <w:p w14:paraId="66FCA579" w14:textId="77777777" w:rsidR="006B1D17" w:rsidRPr="005A7BEF" w:rsidRDefault="006B1D17" w:rsidP="005A7BEF">
            <w:pPr>
              <w:rPr>
                <w:rFonts w:ascii="Arial" w:hAnsi="Arial" w:cs="Arial"/>
                <w:sz w:val="18"/>
                <w:szCs w:val="18"/>
              </w:rPr>
            </w:pPr>
            <w:r w:rsidRPr="005A7BEF">
              <w:rPr>
                <w:rFonts w:ascii="Arial" w:hAnsi="Arial" w:cs="Arial"/>
                <w:sz w:val="18"/>
                <w:szCs w:val="18"/>
              </w:rPr>
              <w:t>B60. Suppose you enter senior secondary school and can study any subject. Without considering any limitations, such as financial constraints, which of these field do you hope to study?</w:t>
            </w:r>
          </w:p>
          <w:p w14:paraId="056507C6" w14:textId="77777777" w:rsidR="006B1D17" w:rsidRPr="005A7BEF" w:rsidRDefault="006B1D17" w:rsidP="005A7BEF">
            <w:pPr>
              <w:rPr>
                <w:rFonts w:ascii="Arial" w:hAnsi="Arial" w:cs="Arial"/>
                <w:sz w:val="18"/>
                <w:szCs w:val="18"/>
              </w:rPr>
            </w:pPr>
          </w:p>
          <w:p w14:paraId="0FE7F13A"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501DFDAF" w14:textId="77777777" w:rsidR="006B1D17" w:rsidRPr="005A7BEF" w:rsidRDefault="006B1D17" w:rsidP="005A7BEF">
            <w:pPr>
              <w:rPr>
                <w:rFonts w:ascii="Arial" w:hAnsi="Arial" w:cs="Arial"/>
                <w:sz w:val="18"/>
                <w:szCs w:val="18"/>
              </w:rPr>
            </w:pPr>
            <w:r w:rsidRPr="005A7BEF">
              <w:rPr>
                <w:rFonts w:ascii="Arial" w:hAnsi="Arial" w:cs="Arial"/>
                <w:sz w:val="18"/>
                <w:szCs w:val="18"/>
              </w:rPr>
              <w:t>general arts</w:t>
            </w:r>
          </w:p>
          <w:p w14:paraId="299A0495" w14:textId="77777777" w:rsidR="006B1D17" w:rsidRPr="005A7BEF" w:rsidRDefault="006B1D17" w:rsidP="005A7BEF">
            <w:pPr>
              <w:rPr>
                <w:rFonts w:ascii="Arial" w:hAnsi="Arial" w:cs="Arial"/>
                <w:sz w:val="18"/>
                <w:szCs w:val="18"/>
              </w:rPr>
            </w:pPr>
            <w:r w:rsidRPr="005A7BEF">
              <w:rPr>
                <w:rFonts w:ascii="Arial" w:hAnsi="Arial" w:cs="Arial"/>
                <w:sz w:val="18"/>
                <w:szCs w:val="18"/>
              </w:rPr>
              <w:t>general science</w:t>
            </w:r>
          </w:p>
          <w:p w14:paraId="14AE9216" w14:textId="77777777" w:rsidR="006B1D17" w:rsidRPr="005A7BEF" w:rsidRDefault="006B1D17" w:rsidP="005A7BEF">
            <w:pPr>
              <w:rPr>
                <w:rFonts w:ascii="Arial" w:hAnsi="Arial" w:cs="Arial"/>
                <w:sz w:val="18"/>
                <w:szCs w:val="18"/>
              </w:rPr>
            </w:pPr>
            <w:r w:rsidRPr="005A7BEF">
              <w:rPr>
                <w:rFonts w:ascii="Arial" w:hAnsi="Arial" w:cs="Arial"/>
                <w:sz w:val="18"/>
                <w:szCs w:val="18"/>
              </w:rPr>
              <w:t>home economics</w:t>
            </w:r>
          </w:p>
          <w:p w14:paraId="08271430"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technical studies </w:t>
            </w:r>
          </w:p>
          <w:p w14:paraId="5E3E1FC5" w14:textId="77777777" w:rsidR="006B1D17" w:rsidRPr="005A7BEF" w:rsidRDefault="006B1D17" w:rsidP="005A7BEF">
            <w:pPr>
              <w:rPr>
                <w:rFonts w:ascii="Arial" w:hAnsi="Arial" w:cs="Arial"/>
                <w:sz w:val="18"/>
                <w:szCs w:val="18"/>
              </w:rPr>
            </w:pPr>
            <w:r w:rsidRPr="005A7BEF">
              <w:rPr>
                <w:rFonts w:ascii="Arial" w:hAnsi="Arial" w:cs="Arial"/>
                <w:sz w:val="18"/>
                <w:szCs w:val="18"/>
              </w:rPr>
              <w:t>other (specify)</w:t>
            </w:r>
          </w:p>
        </w:tc>
        <w:tc>
          <w:tcPr>
            <w:tcW w:w="561" w:type="pct"/>
            <w:vAlign w:val="center"/>
          </w:tcPr>
          <w:p w14:paraId="1055BA76" w14:textId="77777777" w:rsidR="006B1D17" w:rsidRPr="005A7BEF" w:rsidRDefault="006B1D17" w:rsidP="005A7BEF">
            <w:pPr>
              <w:rPr>
                <w:rFonts w:ascii="Arial" w:hAnsi="Arial" w:cs="Arial"/>
                <w:b/>
                <w:sz w:val="18"/>
                <w:szCs w:val="18"/>
                <w:lang w:val="en-GB"/>
              </w:rPr>
            </w:pPr>
          </w:p>
        </w:tc>
        <w:tc>
          <w:tcPr>
            <w:tcW w:w="561" w:type="pct"/>
            <w:vAlign w:val="center"/>
          </w:tcPr>
          <w:p w14:paraId="43DEF7F1" w14:textId="77777777" w:rsidR="006B1D17" w:rsidRPr="005A7BEF" w:rsidRDefault="006B1D17" w:rsidP="005A7BEF">
            <w:pPr>
              <w:rPr>
                <w:rFonts w:ascii="Arial" w:hAnsi="Arial" w:cs="Arial"/>
                <w:b/>
                <w:sz w:val="18"/>
                <w:szCs w:val="18"/>
                <w:lang w:val="en-GB"/>
              </w:rPr>
            </w:pPr>
          </w:p>
        </w:tc>
        <w:tc>
          <w:tcPr>
            <w:tcW w:w="561" w:type="pct"/>
            <w:vAlign w:val="center"/>
          </w:tcPr>
          <w:p w14:paraId="5BDA9F6E" w14:textId="77777777" w:rsidR="006B1D17" w:rsidRPr="005A7BEF" w:rsidRDefault="006B1D17" w:rsidP="005A7BEF">
            <w:pPr>
              <w:rPr>
                <w:rFonts w:ascii="Arial" w:hAnsi="Arial" w:cs="Arial"/>
                <w:b/>
                <w:sz w:val="18"/>
                <w:szCs w:val="18"/>
                <w:lang w:val="en-GB"/>
              </w:rPr>
            </w:pPr>
          </w:p>
        </w:tc>
      </w:tr>
      <w:tr w:rsidR="006B1D17" w:rsidRPr="005A7BEF" w14:paraId="7331BC61" w14:textId="77777777" w:rsidTr="00DB6B2C">
        <w:trPr>
          <w:trHeight w:val="371"/>
        </w:trPr>
        <w:tc>
          <w:tcPr>
            <w:tcW w:w="3317" w:type="pct"/>
          </w:tcPr>
          <w:p w14:paraId="7B43CB0C" w14:textId="77777777" w:rsidR="006B1D17" w:rsidRPr="005A7BEF" w:rsidRDefault="006B1D17" w:rsidP="005A7BEF">
            <w:pPr>
              <w:spacing w:line="276" w:lineRule="auto"/>
              <w:contextualSpacing/>
              <w:rPr>
                <w:rFonts w:ascii="Arial" w:hAnsi="Arial" w:cs="Arial"/>
                <w:sz w:val="18"/>
                <w:szCs w:val="18"/>
              </w:rPr>
            </w:pPr>
            <w:r w:rsidRPr="005A7BEF">
              <w:rPr>
                <w:rFonts w:ascii="Arial" w:hAnsi="Arial" w:cs="Arial"/>
                <w:sz w:val="18"/>
                <w:szCs w:val="18"/>
              </w:rPr>
              <w:t xml:space="preserve">B61. Given the current situation of your family, how likely do you think you will enter senior secondary school? </w:t>
            </w:r>
          </w:p>
          <w:p w14:paraId="72D19440" w14:textId="77777777" w:rsidR="006B1D17" w:rsidRPr="005A7BEF" w:rsidRDefault="006B1D17" w:rsidP="005A7BEF">
            <w:pPr>
              <w:rPr>
                <w:rFonts w:ascii="Arial" w:hAnsi="Arial" w:cs="Arial"/>
                <w:sz w:val="18"/>
                <w:szCs w:val="18"/>
              </w:rPr>
            </w:pPr>
          </w:p>
          <w:p w14:paraId="6D31560E" w14:textId="77777777" w:rsidR="006B1D17" w:rsidRPr="005A7BEF" w:rsidRDefault="006B1D17" w:rsidP="005A7BEF">
            <w:pPr>
              <w:rPr>
                <w:rFonts w:ascii="Arial" w:hAnsi="Arial" w:cs="Arial"/>
                <w:sz w:val="18"/>
                <w:szCs w:val="18"/>
              </w:rPr>
            </w:pPr>
            <w:r w:rsidRPr="005A7BEF">
              <w:rPr>
                <w:rFonts w:ascii="Arial" w:hAnsi="Arial" w:cs="Arial"/>
                <w:sz w:val="18"/>
                <w:szCs w:val="18"/>
              </w:rPr>
              <w:lastRenderedPageBreak/>
              <w:t>Please choose the best response:</w:t>
            </w:r>
          </w:p>
          <w:p w14:paraId="18BF4C34" w14:textId="77777777" w:rsidR="006B1D17" w:rsidRPr="005A7BEF" w:rsidRDefault="006B1D17" w:rsidP="005A7BEF">
            <w:pPr>
              <w:rPr>
                <w:rFonts w:ascii="Arial" w:hAnsi="Arial" w:cs="Arial"/>
                <w:sz w:val="18"/>
                <w:szCs w:val="18"/>
              </w:rPr>
            </w:pPr>
            <w:r w:rsidRPr="005A7BEF">
              <w:rPr>
                <w:rFonts w:ascii="Arial" w:hAnsi="Arial" w:cs="Arial"/>
                <w:sz w:val="18"/>
                <w:szCs w:val="18"/>
              </w:rPr>
              <w:t>Absolutely likely</w:t>
            </w:r>
          </w:p>
          <w:p w14:paraId="7DDB16C4" w14:textId="77777777" w:rsidR="006B1D17" w:rsidRPr="005A7BEF" w:rsidRDefault="006B1D17" w:rsidP="005A7BEF">
            <w:pPr>
              <w:rPr>
                <w:rFonts w:ascii="Arial" w:hAnsi="Arial" w:cs="Arial"/>
                <w:sz w:val="18"/>
                <w:szCs w:val="18"/>
              </w:rPr>
            </w:pPr>
            <w:r w:rsidRPr="005A7BEF">
              <w:rPr>
                <w:rFonts w:ascii="Arial" w:hAnsi="Arial" w:cs="Arial"/>
                <w:sz w:val="18"/>
                <w:szCs w:val="18"/>
              </w:rPr>
              <w:t>Likely</w:t>
            </w:r>
          </w:p>
          <w:p w14:paraId="59056007" w14:textId="77777777" w:rsidR="006B1D17" w:rsidRPr="005A7BEF" w:rsidRDefault="006B1D17" w:rsidP="005A7BEF">
            <w:pPr>
              <w:rPr>
                <w:rFonts w:ascii="Arial" w:hAnsi="Arial" w:cs="Arial"/>
                <w:sz w:val="18"/>
                <w:szCs w:val="18"/>
              </w:rPr>
            </w:pPr>
            <w:r w:rsidRPr="005A7BEF">
              <w:rPr>
                <w:rFonts w:ascii="Arial" w:hAnsi="Arial" w:cs="Arial"/>
                <w:sz w:val="18"/>
                <w:szCs w:val="18"/>
              </w:rPr>
              <w:t>Not likely</w:t>
            </w:r>
          </w:p>
          <w:p w14:paraId="3E41CC14" w14:textId="77777777" w:rsidR="006B1D17" w:rsidRPr="005A7BEF" w:rsidRDefault="006B1D17" w:rsidP="005A7BEF">
            <w:pPr>
              <w:rPr>
                <w:rFonts w:ascii="Arial" w:hAnsi="Arial" w:cs="Arial"/>
                <w:sz w:val="18"/>
                <w:szCs w:val="18"/>
              </w:rPr>
            </w:pPr>
            <w:r w:rsidRPr="005A7BEF">
              <w:rPr>
                <w:rFonts w:ascii="Arial" w:hAnsi="Arial" w:cs="Arial"/>
                <w:sz w:val="18"/>
                <w:szCs w:val="18"/>
              </w:rPr>
              <w:t>Absolutely not likely</w:t>
            </w:r>
          </w:p>
          <w:p w14:paraId="7D3EE571"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Don't know </w:t>
            </w:r>
          </w:p>
        </w:tc>
        <w:tc>
          <w:tcPr>
            <w:tcW w:w="561" w:type="pct"/>
            <w:vAlign w:val="center"/>
          </w:tcPr>
          <w:p w14:paraId="70F51982" w14:textId="77777777" w:rsidR="006B1D17" w:rsidRPr="005A7BEF" w:rsidRDefault="006B1D17" w:rsidP="005A7BEF">
            <w:pPr>
              <w:rPr>
                <w:rFonts w:ascii="Arial" w:hAnsi="Arial" w:cs="Arial"/>
                <w:b/>
                <w:sz w:val="18"/>
                <w:szCs w:val="18"/>
                <w:lang w:val="en-GB"/>
              </w:rPr>
            </w:pPr>
          </w:p>
        </w:tc>
        <w:tc>
          <w:tcPr>
            <w:tcW w:w="561" w:type="pct"/>
            <w:vAlign w:val="center"/>
          </w:tcPr>
          <w:p w14:paraId="05E07B01" w14:textId="77777777" w:rsidR="006B1D17" w:rsidRPr="005A7BEF" w:rsidRDefault="006B1D17" w:rsidP="005A7BEF">
            <w:pPr>
              <w:ind w:left="102"/>
              <w:rPr>
                <w:rFonts w:ascii="Arial" w:hAnsi="Arial" w:cs="Arial"/>
                <w:b/>
                <w:sz w:val="18"/>
                <w:szCs w:val="18"/>
                <w:lang w:val="en-GB"/>
              </w:rPr>
            </w:pPr>
          </w:p>
        </w:tc>
        <w:tc>
          <w:tcPr>
            <w:tcW w:w="561" w:type="pct"/>
            <w:vAlign w:val="center"/>
          </w:tcPr>
          <w:p w14:paraId="0FDB82B3" w14:textId="77777777" w:rsidR="006B1D17" w:rsidRPr="005A7BEF" w:rsidRDefault="006B1D17" w:rsidP="005A7BEF">
            <w:pPr>
              <w:rPr>
                <w:rFonts w:ascii="Arial" w:hAnsi="Arial" w:cs="Arial"/>
                <w:b/>
                <w:sz w:val="18"/>
                <w:szCs w:val="18"/>
                <w:lang w:val="en-GB"/>
              </w:rPr>
            </w:pPr>
          </w:p>
        </w:tc>
      </w:tr>
      <w:tr w:rsidR="006B1D17" w:rsidRPr="005A7BEF" w14:paraId="0689C837" w14:textId="77777777" w:rsidTr="00DB6B2C">
        <w:trPr>
          <w:trHeight w:val="371"/>
        </w:trPr>
        <w:tc>
          <w:tcPr>
            <w:tcW w:w="3317" w:type="pct"/>
          </w:tcPr>
          <w:p w14:paraId="5614CDA6" w14:textId="77777777" w:rsidR="006B1D17" w:rsidRPr="005A7BEF" w:rsidRDefault="006B1D17" w:rsidP="005A7BEF">
            <w:pPr>
              <w:rPr>
                <w:rFonts w:ascii="Arial" w:hAnsi="Arial" w:cs="Arial"/>
                <w:sz w:val="18"/>
                <w:szCs w:val="18"/>
              </w:rPr>
            </w:pPr>
            <w:r w:rsidRPr="005A7BEF">
              <w:rPr>
                <w:rFonts w:ascii="Arial" w:hAnsi="Arial" w:cs="Arial"/>
                <w:sz w:val="18"/>
                <w:szCs w:val="18"/>
              </w:rPr>
              <w:t>B62. If yes to the previous question: Given then current situation of your family, what do you think you will study?</w:t>
            </w:r>
          </w:p>
          <w:p w14:paraId="77222F3F" w14:textId="77777777" w:rsidR="006B1D17" w:rsidRPr="005A7BEF" w:rsidRDefault="006B1D17" w:rsidP="005A7BEF">
            <w:pPr>
              <w:rPr>
                <w:rFonts w:ascii="Arial" w:hAnsi="Arial" w:cs="Arial"/>
                <w:sz w:val="18"/>
                <w:szCs w:val="18"/>
              </w:rPr>
            </w:pPr>
          </w:p>
          <w:p w14:paraId="757B6AD6"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1ABE83C3" w14:textId="77777777" w:rsidR="006B1D17" w:rsidRPr="005A7BEF" w:rsidRDefault="006B1D17" w:rsidP="005A7BEF">
            <w:pPr>
              <w:rPr>
                <w:rFonts w:ascii="Arial" w:hAnsi="Arial" w:cs="Arial"/>
                <w:sz w:val="18"/>
                <w:szCs w:val="18"/>
              </w:rPr>
            </w:pPr>
            <w:r w:rsidRPr="005A7BEF">
              <w:rPr>
                <w:rFonts w:ascii="Arial" w:hAnsi="Arial" w:cs="Arial"/>
                <w:sz w:val="18"/>
                <w:szCs w:val="18"/>
              </w:rPr>
              <w:t>general arts</w:t>
            </w:r>
          </w:p>
          <w:p w14:paraId="19D19899" w14:textId="77777777" w:rsidR="006B1D17" w:rsidRPr="005A7BEF" w:rsidRDefault="006B1D17" w:rsidP="005A7BEF">
            <w:pPr>
              <w:rPr>
                <w:rFonts w:ascii="Arial" w:hAnsi="Arial" w:cs="Arial"/>
                <w:sz w:val="18"/>
                <w:szCs w:val="18"/>
              </w:rPr>
            </w:pPr>
            <w:r w:rsidRPr="005A7BEF">
              <w:rPr>
                <w:rFonts w:ascii="Arial" w:hAnsi="Arial" w:cs="Arial"/>
                <w:sz w:val="18"/>
                <w:szCs w:val="18"/>
              </w:rPr>
              <w:t>general science</w:t>
            </w:r>
          </w:p>
          <w:p w14:paraId="18D7E75F" w14:textId="77777777" w:rsidR="006B1D17" w:rsidRPr="005A7BEF" w:rsidRDefault="006B1D17" w:rsidP="005A7BEF">
            <w:pPr>
              <w:rPr>
                <w:rFonts w:ascii="Arial" w:hAnsi="Arial" w:cs="Arial"/>
                <w:sz w:val="18"/>
                <w:szCs w:val="18"/>
              </w:rPr>
            </w:pPr>
            <w:r w:rsidRPr="005A7BEF">
              <w:rPr>
                <w:rFonts w:ascii="Arial" w:hAnsi="Arial" w:cs="Arial"/>
                <w:sz w:val="18"/>
                <w:szCs w:val="18"/>
              </w:rPr>
              <w:t>home economics</w:t>
            </w:r>
          </w:p>
          <w:p w14:paraId="2DD3ED6C"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technical studies </w:t>
            </w:r>
          </w:p>
          <w:p w14:paraId="36480DC5" w14:textId="77777777" w:rsidR="006B1D17" w:rsidRPr="005A7BEF" w:rsidRDefault="006B1D17" w:rsidP="005A7BEF">
            <w:pPr>
              <w:rPr>
                <w:rFonts w:ascii="Arial" w:hAnsi="Arial" w:cs="Arial"/>
                <w:sz w:val="18"/>
                <w:szCs w:val="18"/>
              </w:rPr>
            </w:pPr>
            <w:r w:rsidRPr="005A7BEF">
              <w:rPr>
                <w:rFonts w:ascii="Arial" w:hAnsi="Arial" w:cs="Arial"/>
                <w:sz w:val="18"/>
                <w:szCs w:val="18"/>
              </w:rPr>
              <w:t>other (specify)</w:t>
            </w:r>
          </w:p>
        </w:tc>
        <w:tc>
          <w:tcPr>
            <w:tcW w:w="561" w:type="pct"/>
            <w:vAlign w:val="center"/>
          </w:tcPr>
          <w:p w14:paraId="054507A0" w14:textId="77777777" w:rsidR="006B1D17" w:rsidRPr="005A7BEF" w:rsidRDefault="006B1D17" w:rsidP="005A7BEF">
            <w:pPr>
              <w:rPr>
                <w:rFonts w:ascii="Arial" w:hAnsi="Arial" w:cs="Arial"/>
                <w:b/>
                <w:sz w:val="18"/>
                <w:szCs w:val="18"/>
                <w:lang w:val="en-GB"/>
              </w:rPr>
            </w:pPr>
          </w:p>
        </w:tc>
        <w:tc>
          <w:tcPr>
            <w:tcW w:w="561" w:type="pct"/>
            <w:vAlign w:val="center"/>
          </w:tcPr>
          <w:p w14:paraId="44423C6C"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3C14D706" w14:textId="77777777" w:rsidR="006B1D17" w:rsidRPr="005A7BEF" w:rsidRDefault="006B1D17" w:rsidP="005A7BEF">
            <w:pPr>
              <w:jc w:val="center"/>
              <w:rPr>
                <w:rFonts w:ascii="Arial" w:hAnsi="Arial" w:cs="Arial"/>
                <w:b/>
                <w:sz w:val="18"/>
                <w:szCs w:val="18"/>
                <w:lang w:val="en-GB"/>
              </w:rPr>
            </w:pPr>
          </w:p>
        </w:tc>
      </w:tr>
    </w:tbl>
    <w:p w14:paraId="6ED2A0F2" w14:textId="77777777" w:rsidR="006B1D17" w:rsidRPr="005A7BEF" w:rsidRDefault="006B1D17" w:rsidP="005A7BEF">
      <w:pPr>
        <w:rPr>
          <w:rFonts w:ascii="Arial" w:hAnsi="Arial" w:cs="Arial"/>
          <w:sz w:val="18"/>
          <w:szCs w:val="18"/>
        </w:rPr>
      </w:pPr>
    </w:p>
    <w:p w14:paraId="2175623F" w14:textId="77777777" w:rsidR="006B1D17" w:rsidRPr="005A7BEF" w:rsidRDefault="006B1D17" w:rsidP="005A7BEF">
      <w:pPr>
        <w:rPr>
          <w:rFonts w:ascii="Arial" w:hAnsi="Arial" w:cs="Arial"/>
          <w:b/>
          <w:i/>
          <w:sz w:val="18"/>
          <w:szCs w:val="18"/>
        </w:rPr>
      </w:pPr>
    </w:p>
    <w:p w14:paraId="2F46C7F4" w14:textId="77777777" w:rsidR="006B1D17" w:rsidRPr="005A7BEF" w:rsidRDefault="006B1D17" w:rsidP="005A7BEF">
      <w:pPr>
        <w:rPr>
          <w:rFonts w:ascii="Arial" w:hAnsi="Arial" w:cs="Arial"/>
          <w:b/>
          <w:i/>
          <w:sz w:val="18"/>
          <w:szCs w:val="18"/>
        </w:rPr>
      </w:pPr>
    </w:p>
    <w:p w14:paraId="4971B6E7" w14:textId="77777777" w:rsidR="006B1D17" w:rsidRPr="005A7BEF" w:rsidRDefault="006B1D17" w:rsidP="005A7BEF">
      <w:pPr>
        <w:rPr>
          <w:rFonts w:ascii="Arial" w:hAnsi="Arial" w:cs="Arial"/>
          <w:b/>
          <w:sz w:val="18"/>
          <w:szCs w:val="18"/>
        </w:rPr>
      </w:pPr>
      <w:r w:rsidRPr="005A7BEF">
        <w:rPr>
          <w:rFonts w:ascii="Arial" w:hAnsi="Arial" w:cs="Arial"/>
          <w:b/>
          <w:sz w:val="18"/>
          <w:szCs w:val="18"/>
        </w:rPr>
        <w:t>B.ii.3. Question about children being informed of their performance</w:t>
      </w:r>
    </w:p>
    <w:p w14:paraId="2A829EE6" w14:textId="77777777" w:rsidR="006B1D17" w:rsidRPr="005A7BEF" w:rsidRDefault="006B1D17" w:rsidP="005A7BEF">
      <w:pPr>
        <w:rPr>
          <w:rFonts w:ascii="Arial" w:hAnsi="Arial" w:cs="Arial"/>
          <w:sz w:val="18"/>
          <w:szCs w:val="18"/>
        </w:rPr>
      </w:pPr>
      <w:r w:rsidRPr="005A7BEF">
        <w:rPr>
          <w:rFonts w:ascii="Arial" w:hAnsi="Arial" w:cs="Arial"/>
          <w:sz w:val="18"/>
          <w:szCs w:val="18"/>
        </w:rPr>
        <w:t>For children who are age 9-18 in treatment households who scored above median whose parents were informed of their performance. Note this question should only be asked about the subject about which their parents were informed (i.e. if a child only scored above the median in English, they should only be asked about English)</w:t>
      </w:r>
    </w:p>
    <w:p w14:paraId="7016B55E" w14:textId="77777777" w:rsidR="006B1D17" w:rsidRPr="005A7BEF" w:rsidRDefault="006B1D17" w:rsidP="005A7BEF">
      <w:pPr>
        <w:rPr>
          <w:rFonts w:ascii="Arial" w:hAnsi="Arial" w:cs="Arial"/>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9"/>
        <w:gridCol w:w="1565"/>
        <w:gridCol w:w="1565"/>
        <w:gridCol w:w="1565"/>
      </w:tblGrid>
      <w:tr w:rsidR="006B1D17" w:rsidRPr="005A7BEF" w14:paraId="7D3B2B3C" w14:textId="77777777" w:rsidTr="00DB6B2C">
        <w:trPr>
          <w:cantSplit/>
          <w:trHeight w:val="629"/>
          <w:tblHeader/>
        </w:trPr>
        <w:tc>
          <w:tcPr>
            <w:tcW w:w="3316" w:type="pct"/>
            <w:shd w:val="clear" w:color="auto" w:fill="A6A6A6" w:themeFill="background1" w:themeFillShade="A6"/>
            <w:vAlign w:val="center"/>
          </w:tcPr>
          <w:p w14:paraId="3238D2DB"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w:t>
            </w:r>
          </w:p>
        </w:tc>
        <w:tc>
          <w:tcPr>
            <w:tcW w:w="561" w:type="pct"/>
            <w:shd w:val="clear" w:color="auto" w:fill="A6A6A6" w:themeFill="background1" w:themeFillShade="A6"/>
            <w:vAlign w:val="center"/>
          </w:tcPr>
          <w:p w14:paraId="48FDF134"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1</w:t>
            </w:r>
          </w:p>
        </w:tc>
        <w:tc>
          <w:tcPr>
            <w:tcW w:w="561" w:type="pct"/>
            <w:shd w:val="clear" w:color="auto" w:fill="A6A6A6" w:themeFill="background1" w:themeFillShade="A6"/>
            <w:vAlign w:val="center"/>
          </w:tcPr>
          <w:p w14:paraId="511B22F8"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2</w:t>
            </w:r>
          </w:p>
        </w:tc>
        <w:tc>
          <w:tcPr>
            <w:tcW w:w="561" w:type="pct"/>
            <w:shd w:val="clear" w:color="auto" w:fill="A6A6A6" w:themeFill="background1" w:themeFillShade="A6"/>
            <w:vAlign w:val="center"/>
          </w:tcPr>
          <w:p w14:paraId="19195E16"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Child 3</w:t>
            </w:r>
          </w:p>
        </w:tc>
      </w:tr>
      <w:tr w:rsidR="006B1D17" w:rsidRPr="005A7BEF" w14:paraId="1844B41A" w14:textId="77777777" w:rsidTr="00DB6B2C">
        <w:trPr>
          <w:trHeight w:val="371"/>
        </w:trPr>
        <w:tc>
          <w:tcPr>
            <w:tcW w:w="3316" w:type="pct"/>
          </w:tcPr>
          <w:p w14:paraId="61F6944E" w14:textId="77777777" w:rsidR="006B1D17" w:rsidRPr="005A7BEF" w:rsidRDefault="006B1D17" w:rsidP="005A7BEF">
            <w:pPr>
              <w:rPr>
                <w:rFonts w:ascii="Arial" w:hAnsi="Arial" w:cs="Arial"/>
                <w:sz w:val="18"/>
                <w:szCs w:val="18"/>
              </w:rPr>
            </w:pPr>
            <w:r w:rsidRPr="005A7BEF">
              <w:rPr>
                <w:rFonts w:ascii="Arial" w:hAnsi="Arial" w:cs="Arial"/>
                <w:sz w:val="18"/>
                <w:szCs w:val="18"/>
              </w:rPr>
              <w:t>B63. Did your parents inform you of your performance on the math (English) assessment?</w:t>
            </w:r>
          </w:p>
        </w:tc>
        <w:tc>
          <w:tcPr>
            <w:tcW w:w="561" w:type="pct"/>
            <w:vAlign w:val="center"/>
          </w:tcPr>
          <w:p w14:paraId="4BA469C0" w14:textId="77777777" w:rsidR="006B1D17" w:rsidRPr="005A7BEF" w:rsidRDefault="006B1D17" w:rsidP="005A7BEF">
            <w:pPr>
              <w:ind w:left="102"/>
              <w:rPr>
                <w:rFonts w:ascii="Arial" w:hAnsi="Arial" w:cs="Arial"/>
                <w:b/>
                <w:sz w:val="18"/>
                <w:szCs w:val="18"/>
                <w:lang w:val="en-GB"/>
              </w:rPr>
            </w:pPr>
            <w:r w:rsidRPr="005A7BEF">
              <w:rPr>
                <w:rFonts w:ascii="Arial" w:hAnsi="Arial" w:cs="Arial"/>
                <w:b/>
                <w:sz w:val="18"/>
                <w:szCs w:val="18"/>
                <w:lang w:val="en-GB"/>
              </w:rPr>
              <w:t>Yes</w:t>
            </w:r>
          </w:p>
          <w:p w14:paraId="7D79B66D" w14:textId="77777777" w:rsidR="006B1D17" w:rsidRPr="005A7BEF" w:rsidRDefault="006B1D17" w:rsidP="005A7BEF">
            <w:pPr>
              <w:ind w:left="102"/>
              <w:rPr>
                <w:rFonts w:ascii="Arial" w:hAnsi="Arial" w:cs="Arial"/>
                <w:b/>
                <w:sz w:val="18"/>
                <w:szCs w:val="18"/>
                <w:lang w:val="en-GB"/>
              </w:rPr>
            </w:pPr>
            <w:r w:rsidRPr="005A7BEF">
              <w:rPr>
                <w:rFonts w:ascii="Arial" w:hAnsi="Arial" w:cs="Arial"/>
                <w:b/>
                <w:sz w:val="18"/>
                <w:szCs w:val="18"/>
                <w:lang w:val="en-GB"/>
              </w:rPr>
              <w:t>No</w:t>
            </w:r>
          </w:p>
        </w:tc>
        <w:tc>
          <w:tcPr>
            <w:tcW w:w="561" w:type="pct"/>
            <w:vAlign w:val="center"/>
          </w:tcPr>
          <w:p w14:paraId="41585EF8"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7640352B" w14:textId="77777777" w:rsidR="006B1D17" w:rsidRPr="005A7BEF" w:rsidRDefault="006B1D17" w:rsidP="005A7BEF">
            <w:pPr>
              <w:jc w:val="center"/>
              <w:rPr>
                <w:rFonts w:ascii="Arial" w:hAnsi="Arial" w:cs="Arial"/>
                <w:b/>
                <w:sz w:val="18"/>
                <w:szCs w:val="18"/>
                <w:lang w:val="en-GB"/>
              </w:rPr>
            </w:pPr>
          </w:p>
        </w:tc>
      </w:tr>
    </w:tbl>
    <w:p w14:paraId="1EBDF821" w14:textId="77777777" w:rsidR="006B1D17" w:rsidRPr="005A7BEF" w:rsidRDefault="006B1D17" w:rsidP="005A7BEF">
      <w:pPr>
        <w:rPr>
          <w:rFonts w:ascii="Arial" w:hAnsi="Arial" w:cs="Arial"/>
          <w:sz w:val="18"/>
          <w:szCs w:val="18"/>
        </w:rPr>
      </w:pPr>
    </w:p>
    <w:p w14:paraId="78E4C3AE" w14:textId="77777777" w:rsidR="006B1D17" w:rsidRPr="005A7BEF" w:rsidRDefault="006B1D17" w:rsidP="005A7BEF">
      <w:pPr>
        <w:pStyle w:val="ListParagraph"/>
        <w:numPr>
          <w:ilvl w:val="0"/>
          <w:numId w:val="143"/>
        </w:numPr>
        <w:rPr>
          <w:rFonts w:ascii="Arial" w:hAnsi="Arial" w:cs="Arial"/>
          <w:b/>
          <w:i/>
          <w:sz w:val="18"/>
          <w:szCs w:val="18"/>
          <w:u w:val="single"/>
        </w:rPr>
      </w:pPr>
      <w:r w:rsidRPr="005A7BEF">
        <w:rPr>
          <w:rFonts w:ascii="Arial" w:hAnsi="Arial" w:cs="Arial"/>
          <w:b/>
          <w:i/>
          <w:sz w:val="18"/>
          <w:szCs w:val="18"/>
          <w:u w:val="single"/>
        </w:rPr>
        <w:t>(continue to the next child or move to next section if no more available eligible children)</w:t>
      </w:r>
    </w:p>
    <w:p w14:paraId="7B33E52A" w14:textId="77777777" w:rsidR="006B1D17" w:rsidRPr="005A7BEF" w:rsidRDefault="006B1D17" w:rsidP="005A7BEF">
      <w:pPr>
        <w:rPr>
          <w:rFonts w:ascii="Arial" w:hAnsi="Arial" w:cs="Arial"/>
          <w:b/>
          <w:i/>
          <w:sz w:val="18"/>
          <w:szCs w:val="18"/>
        </w:rPr>
      </w:pPr>
    </w:p>
    <w:p w14:paraId="10EB7F50" w14:textId="77777777" w:rsidR="006B1D17" w:rsidRPr="005A7BEF" w:rsidRDefault="006B1D17" w:rsidP="005A7BEF">
      <w:pPr>
        <w:rPr>
          <w:rFonts w:ascii="Arial" w:hAnsi="Arial" w:cs="Arial"/>
          <w:b/>
          <w:sz w:val="18"/>
          <w:szCs w:val="18"/>
          <w:u w:val="single"/>
        </w:rPr>
      </w:pPr>
      <w:r w:rsidRPr="005A7BEF">
        <w:rPr>
          <w:rFonts w:ascii="Arial" w:hAnsi="Arial" w:cs="Arial"/>
          <w:b/>
          <w:sz w:val="18"/>
          <w:szCs w:val="18"/>
          <w:u w:val="single"/>
        </w:rPr>
        <w:t>A.iii. Age 5 to 8 Children Interview</w:t>
      </w:r>
    </w:p>
    <w:p w14:paraId="357FC7B3" w14:textId="77777777" w:rsidR="006B1D17" w:rsidRPr="005A7BEF" w:rsidRDefault="006B1D17" w:rsidP="005A7BEF">
      <w:pPr>
        <w:rPr>
          <w:rFonts w:ascii="Arial" w:hAnsi="Arial" w:cs="Arial"/>
          <w:b/>
          <w:sz w:val="18"/>
          <w:szCs w:val="18"/>
        </w:rPr>
      </w:pPr>
      <w:r w:rsidRPr="005A7BEF">
        <w:rPr>
          <w:rFonts w:ascii="Arial" w:hAnsi="Arial" w:cs="Arial"/>
          <w:b/>
          <w:sz w:val="18"/>
          <w:szCs w:val="18"/>
        </w:rPr>
        <w:t>A.iii.1 General questions about hypothetical boy or girl to elicit beliefs about gender and education</w:t>
      </w:r>
    </w:p>
    <w:p w14:paraId="021CFB3E" w14:textId="77777777" w:rsidR="006B1D17" w:rsidRPr="005A7BEF" w:rsidRDefault="006B1D17" w:rsidP="005A7BEF">
      <w:pPr>
        <w:rPr>
          <w:rFonts w:ascii="Arial" w:hAnsi="Arial" w:cs="Arial"/>
          <w:b/>
          <w:sz w:val="18"/>
          <w:szCs w:val="18"/>
        </w:rPr>
      </w:pPr>
      <w:r w:rsidRPr="005A7BEF">
        <w:rPr>
          <w:rFonts w:ascii="Arial" w:hAnsi="Arial" w:cs="Arial"/>
          <w:b/>
          <w:sz w:val="18"/>
          <w:szCs w:val="18"/>
        </w:rPr>
        <w:t xml:space="preserve">Read: As part of the survey, we have to re-ask a select few questions. You are not required to respond the same as before. </w:t>
      </w:r>
    </w:p>
    <w:p w14:paraId="2CDF2B81" w14:textId="77777777" w:rsidR="006B1D17" w:rsidRPr="005A7BEF" w:rsidRDefault="006B1D17" w:rsidP="005A7BEF">
      <w:pPr>
        <w:rPr>
          <w:rFonts w:ascii="Arial" w:hAnsi="Arial" w:cs="Arial"/>
          <w:sz w:val="18"/>
          <w:szCs w:val="18"/>
        </w:rPr>
      </w:pPr>
      <w:r w:rsidRPr="005A7BEF">
        <w:rPr>
          <w:rFonts w:ascii="Arial" w:hAnsi="Arial" w:cs="Arial"/>
          <w:b/>
          <w:sz w:val="18"/>
          <w:szCs w:val="18"/>
        </w:rPr>
        <w:t>The following questions are asked only to young children age 5 to 8, e.g. younger siblings of older children in our study sample:</w:t>
      </w:r>
    </w:p>
    <w:p w14:paraId="0894AD44" w14:textId="77777777" w:rsidR="006B1D17" w:rsidRPr="005A7BEF" w:rsidRDefault="006B1D17" w:rsidP="005A7BEF">
      <w:pPr>
        <w:rPr>
          <w:rFonts w:ascii="Arial" w:hAnsi="Arial" w:cs="Arial"/>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9"/>
        <w:gridCol w:w="1565"/>
        <w:gridCol w:w="1565"/>
        <w:gridCol w:w="1565"/>
      </w:tblGrid>
      <w:tr w:rsidR="006B1D17" w:rsidRPr="005A7BEF" w14:paraId="1871B071" w14:textId="77777777" w:rsidTr="00DB6B2C">
        <w:trPr>
          <w:cantSplit/>
          <w:trHeight w:val="629"/>
          <w:tblHeader/>
        </w:trPr>
        <w:tc>
          <w:tcPr>
            <w:tcW w:w="3317" w:type="pct"/>
            <w:shd w:val="clear" w:color="auto" w:fill="A6A6A6" w:themeFill="background1" w:themeFillShade="A6"/>
            <w:vAlign w:val="center"/>
          </w:tcPr>
          <w:p w14:paraId="4AC7B310"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lastRenderedPageBreak/>
              <w:t>Young child #</w:t>
            </w:r>
          </w:p>
        </w:tc>
        <w:tc>
          <w:tcPr>
            <w:tcW w:w="561" w:type="pct"/>
            <w:shd w:val="clear" w:color="auto" w:fill="A6A6A6" w:themeFill="background1" w:themeFillShade="A6"/>
            <w:vAlign w:val="center"/>
          </w:tcPr>
          <w:p w14:paraId="6A2D50D7"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1</w:t>
            </w:r>
          </w:p>
        </w:tc>
        <w:tc>
          <w:tcPr>
            <w:tcW w:w="561" w:type="pct"/>
            <w:shd w:val="clear" w:color="auto" w:fill="A6A6A6" w:themeFill="background1" w:themeFillShade="A6"/>
            <w:vAlign w:val="center"/>
          </w:tcPr>
          <w:p w14:paraId="678334C0"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2</w:t>
            </w:r>
          </w:p>
        </w:tc>
        <w:tc>
          <w:tcPr>
            <w:tcW w:w="561" w:type="pct"/>
            <w:shd w:val="clear" w:color="auto" w:fill="A6A6A6" w:themeFill="background1" w:themeFillShade="A6"/>
            <w:vAlign w:val="center"/>
          </w:tcPr>
          <w:p w14:paraId="2F8B9220" w14:textId="77777777" w:rsidR="006B1D17" w:rsidRPr="005A7BEF" w:rsidRDefault="006B1D17" w:rsidP="005A7BEF">
            <w:pPr>
              <w:jc w:val="center"/>
              <w:rPr>
                <w:rFonts w:ascii="Arial" w:hAnsi="Arial" w:cs="Arial"/>
                <w:b/>
                <w:sz w:val="18"/>
                <w:szCs w:val="18"/>
                <w:lang w:val="en-GB"/>
              </w:rPr>
            </w:pPr>
            <w:r w:rsidRPr="005A7BEF">
              <w:rPr>
                <w:rFonts w:ascii="Arial" w:hAnsi="Arial" w:cs="Arial"/>
                <w:b/>
                <w:sz w:val="18"/>
                <w:szCs w:val="18"/>
                <w:lang w:val="en-GB"/>
              </w:rPr>
              <w:t>3</w:t>
            </w:r>
          </w:p>
        </w:tc>
      </w:tr>
      <w:tr w:rsidR="006B1D17" w:rsidRPr="005A7BEF" w14:paraId="37F37A21" w14:textId="77777777" w:rsidTr="00DB6B2C">
        <w:trPr>
          <w:trHeight w:val="371"/>
        </w:trPr>
        <w:tc>
          <w:tcPr>
            <w:tcW w:w="3317" w:type="pct"/>
          </w:tcPr>
          <w:p w14:paraId="5C8A9838"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B64. Who do you think is better at math? </w:t>
            </w:r>
          </w:p>
          <w:p w14:paraId="4BFE8CE3"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7F6FB38F" w14:textId="77777777" w:rsidR="006B1D17" w:rsidRPr="005A7BEF" w:rsidRDefault="006B1D17" w:rsidP="005A7BEF">
            <w:pPr>
              <w:rPr>
                <w:rFonts w:ascii="Arial" w:hAnsi="Arial" w:cs="Arial"/>
                <w:sz w:val="18"/>
                <w:szCs w:val="18"/>
              </w:rPr>
            </w:pPr>
          </w:p>
          <w:p w14:paraId="7B485FA5"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Boys </w:t>
            </w:r>
          </w:p>
          <w:p w14:paraId="228A2FF5" w14:textId="77777777" w:rsidR="006B1D17" w:rsidRPr="005A7BEF" w:rsidRDefault="006B1D17" w:rsidP="005A7BEF">
            <w:pPr>
              <w:rPr>
                <w:rFonts w:ascii="Arial" w:hAnsi="Arial" w:cs="Arial"/>
                <w:sz w:val="18"/>
                <w:szCs w:val="18"/>
              </w:rPr>
            </w:pPr>
            <w:r w:rsidRPr="005A7BEF">
              <w:rPr>
                <w:rFonts w:ascii="Arial" w:hAnsi="Arial" w:cs="Arial"/>
                <w:sz w:val="18"/>
                <w:szCs w:val="18"/>
              </w:rPr>
              <w:t>Girls</w:t>
            </w:r>
          </w:p>
          <w:p w14:paraId="2A5E9CF4" w14:textId="77777777" w:rsidR="006B1D17" w:rsidRPr="005A7BEF" w:rsidRDefault="006B1D17" w:rsidP="005A7BEF">
            <w:pPr>
              <w:rPr>
                <w:rFonts w:ascii="Arial" w:hAnsi="Arial" w:cs="Arial"/>
                <w:sz w:val="18"/>
                <w:szCs w:val="18"/>
              </w:rPr>
            </w:pPr>
            <w:r w:rsidRPr="005A7BEF">
              <w:rPr>
                <w:rFonts w:ascii="Arial" w:hAnsi="Arial" w:cs="Arial"/>
                <w:sz w:val="18"/>
                <w:szCs w:val="18"/>
              </w:rPr>
              <w:t>They are equally as good</w:t>
            </w:r>
          </w:p>
          <w:p w14:paraId="0AB7F30B" w14:textId="77777777" w:rsidR="006B1D17" w:rsidRPr="005A7BEF" w:rsidRDefault="006B1D17" w:rsidP="005A7BEF">
            <w:pPr>
              <w:rPr>
                <w:rFonts w:ascii="Arial" w:hAnsi="Arial" w:cs="Arial"/>
                <w:sz w:val="18"/>
                <w:szCs w:val="18"/>
              </w:rPr>
            </w:pPr>
            <w:r w:rsidRPr="005A7BEF">
              <w:rPr>
                <w:rFonts w:ascii="Arial" w:hAnsi="Arial" w:cs="Arial"/>
                <w:sz w:val="18"/>
                <w:szCs w:val="18"/>
              </w:rPr>
              <w:t>Don’t know</w:t>
            </w:r>
          </w:p>
          <w:p w14:paraId="4DF39B87" w14:textId="77777777" w:rsidR="006B1D17" w:rsidRPr="005A7BEF" w:rsidRDefault="006B1D17" w:rsidP="005A7BEF">
            <w:pPr>
              <w:rPr>
                <w:rFonts w:ascii="Arial" w:hAnsi="Arial" w:cs="Arial"/>
                <w:sz w:val="18"/>
                <w:szCs w:val="18"/>
              </w:rPr>
            </w:pPr>
          </w:p>
        </w:tc>
        <w:tc>
          <w:tcPr>
            <w:tcW w:w="561" w:type="pct"/>
            <w:vAlign w:val="center"/>
          </w:tcPr>
          <w:p w14:paraId="15A25C2B" w14:textId="77777777" w:rsidR="006B1D17" w:rsidRPr="005A7BEF" w:rsidRDefault="006B1D17" w:rsidP="005A7BEF">
            <w:pPr>
              <w:ind w:left="102"/>
              <w:rPr>
                <w:rFonts w:ascii="Arial" w:hAnsi="Arial" w:cs="Arial"/>
                <w:b/>
                <w:sz w:val="18"/>
                <w:szCs w:val="18"/>
                <w:lang w:val="en-GB"/>
              </w:rPr>
            </w:pPr>
          </w:p>
        </w:tc>
        <w:tc>
          <w:tcPr>
            <w:tcW w:w="561" w:type="pct"/>
            <w:vAlign w:val="center"/>
          </w:tcPr>
          <w:p w14:paraId="10B69419"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475C3895" w14:textId="77777777" w:rsidR="006B1D17" w:rsidRPr="005A7BEF" w:rsidRDefault="006B1D17" w:rsidP="005A7BEF">
            <w:pPr>
              <w:jc w:val="center"/>
              <w:rPr>
                <w:rFonts w:ascii="Arial" w:hAnsi="Arial" w:cs="Arial"/>
                <w:b/>
                <w:sz w:val="18"/>
                <w:szCs w:val="18"/>
                <w:lang w:val="en-GB"/>
              </w:rPr>
            </w:pPr>
          </w:p>
        </w:tc>
      </w:tr>
      <w:tr w:rsidR="006B1D17" w:rsidRPr="005A7BEF" w14:paraId="1FC47A79" w14:textId="77777777" w:rsidTr="00DB6B2C">
        <w:trPr>
          <w:trHeight w:val="371"/>
        </w:trPr>
        <w:tc>
          <w:tcPr>
            <w:tcW w:w="3317" w:type="pct"/>
          </w:tcPr>
          <w:p w14:paraId="12A12134" w14:textId="77777777" w:rsidR="006B1D17" w:rsidRPr="005A7BEF" w:rsidRDefault="006B1D17" w:rsidP="005A7BEF">
            <w:pPr>
              <w:rPr>
                <w:rFonts w:ascii="Arial" w:hAnsi="Arial" w:cs="Arial"/>
                <w:sz w:val="18"/>
                <w:szCs w:val="18"/>
              </w:rPr>
            </w:pPr>
            <w:r w:rsidRPr="005A7BEF">
              <w:rPr>
                <w:rFonts w:ascii="Arial" w:hAnsi="Arial" w:cs="Arial"/>
                <w:sz w:val="18"/>
                <w:szCs w:val="18"/>
              </w:rPr>
              <w:t>B65. Who do you think is better at reading?</w:t>
            </w:r>
          </w:p>
          <w:p w14:paraId="4A8379DE"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30E71968" w14:textId="77777777" w:rsidR="006B1D17" w:rsidRPr="005A7BEF" w:rsidRDefault="006B1D17" w:rsidP="005A7BEF">
            <w:pPr>
              <w:rPr>
                <w:rFonts w:ascii="Arial" w:hAnsi="Arial" w:cs="Arial"/>
                <w:sz w:val="18"/>
                <w:szCs w:val="18"/>
              </w:rPr>
            </w:pPr>
          </w:p>
          <w:p w14:paraId="2CC689DE"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Boys </w:t>
            </w:r>
          </w:p>
          <w:p w14:paraId="57A3D061" w14:textId="77777777" w:rsidR="006B1D17" w:rsidRPr="005A7BEF" w:rsidRDefault="006B1D17" w:rsidP="005A7BEF">
            <w:pPr>
              <w:rPr>
                <w:rFonts w:ascii="Arial" w:hAnsi="Arial" w:cs="Arial"/>
                <w:sz w:val="18"/>
                <w:szCs w:val="18"/>
              </w:rPr>
            </w:pPr>
            <w:r w:rsidRPr="005A7BEF">
              <w:rPr>
                <w:rFonts w:ascii="Arial" w:hAnsi="Arial" w:cs="Arial"/>
                <w:sz w:val="18"/>
                <w:szCs w:val="18"/>
              </w:rPr>
              <w:t>Girls</w:t>
            </w:r>
          </w:p>
          <w:p w14:paraId="427E050F" w14:textId="77777777" w:rsidR="006B1D17" w:rsidRPr="005A7BEF" w:rsidRDefault="006B1D17" w:rsidP="005A7BEF">
            <w:pPr>
              <w:rPr>
                <w:rFonts w:ascii="Arial" w:hAnsi="Arial" w:cs="Arial"/>
                <w:sz w:val="18"/>
                <w:szCs w:val="18"/>
              </w:rPr>
            </w:pPr>
            <w:r w:rsidRPr="005A7BEF">
              <w:rPr>
                <w:rFonts w:ascii="Arial" w:hAnsi="Arial" w:cs="Arial"/>
                <w:sz w:val="18"/>
                <w:szCs w:val="18"/>
              </w:rPr>
              <w:t>They are equally as good</w:t>
            </w:r>
          </w:p>
          <w:p w14:paraId="7794F8E5" w14:textId="77777777" w:rsidR="006B1D17" w:rsidRPr="005A7BEF" w:rsidRDefault="006B1D17" w:rsidP="005A7BEF">
            <w:pPr>
              <w:rPr>
                <w:rFonts w:ascii="Arial" w:hAnsi="Arial" w:cs="Arial"/>
                <w:sz w:val="18"/>
                <w:szCs w:val="18"/>
              </w:rPr>
            </w:pPr>
            <w:r w:rsidRPr="005A7BEF">
              <w:rPr>
                <w:rFonts w:ascii="Arial" w:hAnsi="Arial" w:cs="Arial"/>
                <w:sz w:val="18"/>
                <w:szCs w:val="18"/>
              </w:rPr>
              <w:t>Don’t know</w:t>
            </w:r>
          </w:p>
          <w:p w14:paraId="291D7156" w14:textId="77777777" w:rsidR="006B1D17" w:rsidRPr="005A7BEF" w:rsidRDefault="006B1D17" w:rsidP="005A7BEF">
            <w:pPr>
              <w:rPr>
                <w:rFonts w:ascii="Arial" w:hAnsi="Arial" w:cs="Arial"/>
                <w:sz w:val="18"/>
                <w:szCs w:val="18"/>
              </w:rPr>
            </w:pPr>
          </w:p>
        </w:tc>
        <w:tc>
          <w:tcPr>
            <w:tcW w:w="561" w:type="pct"/>
            <w:vAlign w:val="center"/>
          </w:tcPr>
          <w:p w14:paraId="6991CBBA"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19419675"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0435D1F6" w14:textId="77777777" w:rsidR="006B1D17" w:rsidRPr="005A7BEF" w:rsidRDefault="006B1D17" w:rsidP="005A7BEF">
            <w:pPr>
              <w:jc w:val="center"/>
              <w:rPr>
                <w:rFonts w:ascii="Arial" w:hAnsi="Arial" w:cs="Arial"/>
                <w:b/>
                <w:sz w:val="18"/>
                <w:szCs w:val="18"/>
                <w:lang w:val="en-GB"/>
              </w:rPr>
            </w:pPr>
          </w:p>
        </w:tc>
      </w:tr>
      <w:tr w:rsidR="006B1D17" w:rsidRPr="005A7BEF" w14:paraId="1DA9A324" w14:textId="77777777" w:rsidTr="00DB6B2C">
        <w:trPr>
          <w:trHeight w:val="371"/>
        </w:trPr>
        <w:tc>
          <w:tcPr>
            <w:tcW w:w="3317" w:type="pct"/>
          </w:tcPr>
          <w:p w14:paraId="4F9B3EF6"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B66. Studying math is more important for who? </w:t>
            </w:r>
          </w:p>
          <w:p w14:paraId="11CB3664"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3BF257B2" w14:textId="77777777" w:rsidR="006B1D17" w:rsidRPr="005A7BEF" w:rsidRDefault="006B1D17" w:rsidP="005A7BEF">
            <w:pPr>
              <w:rPr>
                <w:rFonts w:ascii="Arial" w:hAnsi="Arial" w:cs="Arial"/>
                <w:sz w:val="18"/>
                <w:szCs w:val="18"/>
              </w:rPr>
            </w:pPr>
          </w:p>
          <w:p w14:paraId="5B1B186F"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Boys </w:t>
            </w:r>
          </w:p>
          <w:p w14:paraId="3985532F" w14:textId="77777777" w:rsidR="006B1D17" w:rsidRPr="005A7BEF" w:rsidRDefault="006B1D17" w:rsidP="005A7BEF">
            <w:pPr>
              <w:rPr>
                <w:rFonts w:ascii="Arial" w:hAnsi="Arial" w:cs="Arial"/>
                <w:sz w:val="18"/>
                <w:szCs w:val="18"/>
              </w:rPr>
            </w:pPr>
            <w:r w:rsidRPr="005A7BEF">
              <w:rPr>
                <w:rFonts w:ascii="Arial" w:hAnsi="Arial" w:cs="Arial"/>
                <w:sz w:val="18"/>
                <w:szCs w:val="18"/>
              </w:rPr>
              <w:t>Girls</w:t>
            </w:r>
          </w:p>
          <w:p w14:paraId="4AD50B63" w14:textId="77777777" w:rsidR="006B1D17" w:rsidRPr="005A7BEF" w:rsidRDefault="006B1D17" w:rsidP="005A7BEF">
            <w:pPr>
              <w:rPr>
                <w:rFonts w:ascii="Arial" w:hAnsi="Arial" w:cs="Arial"/>
                <w:sz w:val="18"/>
                <w:szCs w:val="18"/>
              </w:rPr>
            </w:pPr>
            <w:r w:rsidRPr="005A7BEF">
              <w:rPr>
                <w:rFonts w:ascii="Arial" w:hAnsi="Arial" w:cs="Arial"/>
                <w:sz w:val="18"/>
                <w:szCs w:val="18"/>
              </w:rPr>
              <w:t>Equally important for both</w:t>
            </w:r>
          </w:p>
          <w:p w14:paraId="6A22C295" w14:textId="77777777" w:rsidR="006B1D17" w:rsidRPr="005A7BEF" w:rsidRDefault="006B1D17" w:rsidP="005A7BEF">
            <w:pPr>
              <w:rPr>
                <w:rFonts w:ascii="Arial" w:hAnsi="Arial" w:cs="Arial"/>
                <w:sz w:val="18"/>
                <w:szCs w:val="18"/>
              </w:rPr>
            </w:pPr>
            <w:r w:rsidRPr="005A7BEF">
              <w:rPr>
                <w:rFonts w:ascii="Arial" w:hAnsi="Arial" w:cs="Arial"/>
                <w:sz w:val="18"/>
                <w:szCs w:val="18"/>
              </w:rPr>
              <w:t>Don’t know</w:t>
            </w:r>
          </w:p>
          <w:p w14:paraId="528FC45D" w14:textId="77777777" w:rsidR="006B1D17" w:rsidRPr="005A7BEF" w:rsidRDefault="006B1D17" w:rsidP="005A7BEF">
            <w:pPr>
              <w:rPr>
                <w:rFonts w:ascii="Arial" w:hAnsi="Arial" w:cs="Arial"/>
                <w:sz w:val="18"/>
                <w:szCs w:val="18"/>
              </w:rPr>
            </w:pPr>
          </w:p>
          <w:p w14:paraId="706D15C0" w14:textId="77777777" w:rsidR="006B1D17" w:rsidRPr="005A7BEF" w:rsidRDefault="006B1D17" w:rsidP="005A7BEF">
            <w:pPr>
              <w:rPr>
                <w:rFonts w:ascii="Arial" w:hAnsi="Arial" w:cs="Arial"/>
                <w:sz w:val="18"/>
                <w:szCs w:val="18"/>
              </w:rPr>
            </w:pPr>
          </w:p>
        </w:tc>
        <w:tc>
          <w:tcPr>
            <w:tcW w:w="561" w:type="pct"/>
            <w:vAlign w:val="center"/>
          </w:tcPr>
          <w:p w14:paraId="23E84B28"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2198004B"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5F501104" w14:textId="77777777" w:rsidR="006B1D17" w:rsidRPr="005A7BEF" w:rsidRDefault="006B1D17" w:rsidP="005A7BEF">
            <w:pPr>
              <w:jc w:val="center"/>
              <w:rPr>
                <w:rFonts w:ascii="Arial" w:hAnsi="Arial" w:cs="Arial"/>
                <w:b/>
                <w:sz w:val="18"/>
                <w:szCs w:val="18"/>
                <w:lang w:val="en-GB"/>
              </w:rPr>
            </w:pPr>
          </w:p>
        </w:tc>
      </w:tr>
      <w:tr w:rsidR="006B1D17" w:rsidRPr="005A7BEF" w14:paraId="6DF6C513" w14:textId="77777777" w:rsidTr="00DB6B2C">
        <w:trPr>
          <w:trHeight w:val="371"/>
        </w:trPr>
        <w:tc>
          <w:tcPr>
            <w:tcW w:w="3317" w:type="pct"/>
          </w:tcPr>
          <w:p w14:paraId="0FE46A02" w14:textId="77777777" w:rsidR="006B1D17" w:rsidRPr="005A7BEF" w:rsidRDefault="006B1D17" w:rsidP="005A7BEF">
            <w:pPr>
              <w:rPr>
                <w:rFonts w:ascii="Arial" w:hAnsi="Arial" w:cs="Arial"/>
                <w:sz w:val="18"/>
                <w:szCs w:val="18"/>
              </w:rPr>
            </w:pPr>
            <w:r w:rsidRPr="005A7BEF">
              <w:rPr>
                <w:rFonts w:ascii="Arial" w:hAnsi="Arial" w:cs="Arial"/>
                <w:sz w:val="18"/>
                <w:szCs w:val="18"/>
              </w:rPr>
              <w:t>B67. Studying English is more important for who?</w:t>
            </w:r>
          </w:p>
          <w:p w14:paraId="48C37E9B" w14:textId="77777777" w:rsidR="006B1D17" w:rsidRPr="005A7BEF" w:rsidRDefault="006B1D17" w:rsidP="005A7BEF">
            <w:pPr>
              <w:rPr>
                <w:rFonts w:ascii="Arial" w:hAnsi="Arial" w:cs="Arial"/>
                <w:sz w:val="18"/>
                <w:szCs w:val="18"/>
              </w:rPr>
            </w:pPr>
            <w:r w:rsidRPr="005A7BEF">
              <w:rPr>
                <w:rFonts w:ascii="Arial" w:hAnsi="Arial" w:cs="Arial"/>
                <w:sz w:val="18"/>
                <w:szCs w:val="18"/>
              </w:rPr>
              <w:t>Please choose the best response:</w:t>
            </w:r>
          </w:p>
          <w:p w14:paraId="0EDCDCC6" w14:textId="77777777" w:rsidR="006B1D17" w:rsidRPr="005A7BEF" w:rsidRDefault="006B1D17" w:rsidP="005A7BEF">
            <w:pPr>
              <w:rPr>
                <w:rFonts w:ascii="Arial" w:hAnsi="Arial" w:cs="Arial"/>
                <w:sz w:val="18"/>
                <w:szCs w:val="18"/>
              </w:rPr>
            </w:pPr>
          </w:p>
          <w:p w14:paraId="4A0E50F3" w14:textId="77777777" w:rsidR="006B1D17" w:rsidRPr="005A7BEF" w:rsidRDefault="006B1D17" w:rsidP="005A7BEF">
            <w:pPr>
              <w:rPr>
                <w:rFonts w:ascii="Arial" w:hAnsi="Arial" w:cs="Arial"/>
                <w:sz w:val="18"/>
                <w:szCs w:val="18"/>
              </w:rPr>
            </w:pPr>
            <w:r w:rsidRPr="005A7BEF">
              <w:rPr>
                <w:rFonts w:ascii="Arial" w:hAnsi="Arial" w:cs="Arial"/>
                <w:sz w:val="18"/>
                <w:szCs w:val="18"/>
              </w:rPr>
              <w:t xml:space="preserve">Boys </w:t>
            </w:r>
          </w:p>
          <w:p w14:paraId="22445CE3" w14:textId="77777777" w:rsidR="006B1D17" w:rsidRPr="005A7BEF" w:rsidRDefault="006B1D17" w:rsidP="005A7BEF">
            <w:pPr>
              <w:rPr>
                <w:rFonts w:ascii="Arial" w:hAnsi="Arial" w:cs="Arial"/>
                <w:sz w:val="18"/>
                <w:szCs w:val="18"/>
              </w:rPr>
            </w:pPr>
            <w:r w:rsidRPr="005A7BEF">
              <w:rPr>
                <w:rFonts w:ascii="Arial" w:hAnsi="Arial" w:cs="Arial"/>
                <w:sz w:val="18"/>
                <w:szCs w:val="18"/>
              </w:rPr>
              <w:t>Girls</w:t>
            </w:r>
          </w:p>
          <w:p w14:paraId="33AC2571" w14:textId="77777777" w:rsidR="006B1D17" w:rsidRPr="005A7BEF" w:rsidRDefault="006B1D17" w:rsidP="005A7BEF">
            <w:pPr>
              <w:rPr>
                <w:rFonts w:ascii="Arial" w:hAnsi="Arial" w:cs="Arial"/>
                <w:sz w:val="18"/>
                <w:szCs w:val="18"/>
              </w:rPr>
            </w:pPr>
            <w:r w:rsidRPr="005A7BEF">
              <w:rPr>
                <w:rFonts w:ascii="Arial" w:hAnsi="Arial" w:cs="Arial"/>
                <w:sz w:val="18"/>
                <w:szCs w:val="18"/>
              </w:rPr>
              <w:t>Equally important for both</w:t>
            </w:r>
          </w:p>
          <w:p w14:paraId="6E2523A2" w14:textId="77777777" w:rsidR="006B1D17" w:rsidRPr="005A7BEF" w:rsidRDefault="006B1D17" w:rsidP="005A7BEF">
            <w:pPr>
              <w:rPr>
                <w:rFonts w:ascii="Arial" w:hAnsi="Arial" w:cs="Arial"/>
                <w:sz w:val="18"/>
                <w:szCs w:val="18"/>
              </w:rPr>
            </w:pPr>
            <w:r w:rsidRPr="005A7BEF">
              <w:rPr>
                <w:rFonts w:ascii="Arial" w:hAnsi="Arial" w:cs="Arial"/>
                <w:sz w:val="18"/>
                <w:szCs w:val="18"/>
              </w:rPr>
              <w:t>Don’t know</w:t>
            </w:r>
          </w:p>
          <w:p w14:paraId="21D4F7E9" w14:textId="77777777" w:rsidR="006B1D17" w:rsidRPr="005A7BEF" w:rsidRDefault="006B1D17" w:rsidP="005A7BEF">
            <w:pPr>
              <w:rPr>
                <w:rFonts w:ascii="Arial" w:hAnsi="Arial" w:cs="Arial"/>
                <w:sz w:val="18"/>
                <w:szCs w:val="18"/>
              </w:rPr>
            </w:pPr>
          </w:p>
        </w:tc>
        <w:tc>
          <w:tcPr>
            <w:tcW w:w="561" w:type="pct"/>
            <w:vAlign w:val="center"/>
          </w:tcPr>
          <w:p w14:paraId="02377B71" w14:textId="77777777" w:rsidR="006B1D17" w:rsidRPr="005A7BEF" w:rsidRDefault="006B1D17" w:rsidP="005A7BEF">
            <w:pPr>
              <w:pStyle w:val="ListParagraph"/>
              <w:ind w:left="266"/>
              <w:rPr>
                <w:rFonts w:ascii="Arial" w:hAnsi="Arial" w:cs="Arial"/>
                <w:b/>
                <w:sz w:val="18"/>
                <w:szCs w:val="18"/>
                <w:lang w:val="en-GB"/>
              </w:rPr>
            </w:pPr>
          </w:p>
        </w:tc>
        <w:tc>
          <w:tcPr>
            <w:tcW w:w="561" w:type="pct"/>
            <w:vAlign w:val="center"/>
          </w:tcPr>
          <w:p w14:paraId="258750B4" w14:textId="77777777" w:rsidR="006B1D17" w:rsidRPr="005A7BEF" w:rsidRDefault="006B1D17" w:rsidP="005A7BEF">
            <w:pPr>
              <w:jc w:val="center"/>
              <w:rPr>
                <w:rFonts w:ascii="Arial" w:hAnsi="Arial" w:cs="Arial"/>
                <w:b/>
                <w:sz w:val="18"/>
                <w:szCs w:val="18"/>
                <w:lang w:val="en-GB"/>
              </w:rPr>
            </w:pPr>
          </w:p>
        </w:tc>
        <w:tc>
          <w:tcPr>
            <w:tcW w:w="561" w:type="pct"/>
            <w:vAlign w:val="center"/>
          </w:tcPr>
          <w:p w14:paraId="532FDB24" w14:textId="77777777" w:rsidR="006B1D17" w:rsidRPr="005A7BEF" w:rsidRDefault="006B1D17" w:rsidP="005A7BEF">
            <w:pPr>
              <w:jc w:val="center"/>
              <w:rPr>
                <w:rFonts w:ascii="Arial" w:hAnsi="Arial" w:cs="Arial"/>
                <w:b/>
                <w:sz w:val="18"/>
                <w:szCs w:val="18"/>
                <w:lang w:val="en-GB"/>
              </w:rPr>
            </w:pPr>
          </w:p>
        </w:tc>
      </w:tr>
    </w:tbl>
    <w:p w14:paraId="2EF3514E" w14:textId="77777777" w:rsidR="006B1D17" w:rsidRPr="005A7BEF" w:rsidRDefault="006B1D17" w:rsidP="005A7BEF">
      <w:pPr>
        <w:rPr>
          <w:rFonts w:ascii="Arial" w:hAnsi="Arial" w:cs="Arial"/>
          <w:b/>
          <w:sz w:val="18"/>
          <w:szCs w:val="18"/>
        </w:rPr>
      </w:pPr>
    </w:p>
    <w:p w14:paraId="4782EA4A" w14:textId="77777777" w:rsidR="006B1D17" w:rsidRPr="005A7BEF" w:rsidRDefault="006B1D17" w:rsidP="005A7BEF">
      <w:pPr>
        <w:pStyle w:val="ListParagraph"/>
        <w:numPr>
          <w:ilvl w:val="0"/>
          <w:numId w:val="143"/>
        </w:numPr>
        <w:rPr>
          <w:rFonts w:ascii="Arial" w:hAnsi="Arial" w:cs="Arial"/>
          <w:b/>
          <w:i/>
          <w:sz w:val="18"/>
          <w:szCs w:val="18"/>
          <w:u w:val="single"/>
        </w:rPr>
      </w:pPr>
      <w:r w:rsidRPr="005A7BEF">
        <w:rPr>
          <w:rFonts w:ascii="Arial" w:hAnsi="Arial" w:cs="Arial"/>
          <w:b/>
          <w:i/>
          <w:sz w:val="18"/>
          <w:szCs w:val="18"/>
          <w:u w:val="single"/>
        </w:rPr>
        <w:t>(continue to the next young child or move to next module)</w:t>
      </w:r>
    </w:p>
    <w:p w14:paraId="688A7D49" w14:textId="77777777" w:rsidR="00AD4703" w:rsidRPr="005A7BEF" w:rsidRDefault="00AD4703" w:rsidP="005A7BEF">
      <w:pPr>
        <w:pStyle w:val="Heading1"/>
        <w:spacing w:before="0" w:after="0"/>
        <w:rPr>
          <w:rFonts w:ascii="Arial" w:hAnsi="Arial" w:cs="Arial"/>
        </w:rPr>
      </w:pPr>
      <w:bookmarkStart w:id="191" w:name="_Toc516617857"/>
      <w:bookmarkStart w:id="192" w:name="_Hlk509202228"/>
      <w:bookmarkEnd w:id="189"/>
      <w:r w:rsidRPr="005A7BEF">
        <w:rPr>
          <w:rFonts w:ascii="Arial" w:hAnsi="Arial" w:cs="Arial"/>
        </w:rPr>
        <w:lastRenderedPageBreak/>
        <w:t>SECTION 10: PSYCHOLOGY/ PARENTING/ SOCIAL NETWORKING</w:t>
      </w:r>
      <w:bookmarkEnd w:id="191"/>
    </w:p>
    <w:p w14:paraId="23F5577A" w14:textId="77777777" w:rsidR="00AD4703" w:rsidRPr="005A7BEF" w:rsidRDefault="003E332F" w:rsidP="005A7BEF">
      <w:pPr>
        <w:rPr>
          <w:rFonts w:ascii="Arial" w:hAnsi="Arial" w:cs="Arial"/>
          <w:sz w:val="20"/>
          <w:szCs w:val="20"/>
          <w:lang w:val="en-GB"/>
        </w:rPr>
      </w:pPr>
      <w:hyperlink w:anchor="Psych" w:history="1">
        <w:r w:rsidR="00AD4703" w:rsidRPr="005A7BEF">
          <w:rPr>
            <w:rStyle w:val="Hyperlink"/>
            <w:rFonts w:ascii="Arial" w:eastAsiaTheme="majorEastAsia" w:hAnsi="Arial" w:cs="Arial"/>
            <w:color w:val="auto"/>
            <w:sz w:val="20"/>
            <w:szCs w:val="20"/>
            <w:lang w:val="en-GB"/>
          </w:rPr>
          <w:t>Part A: Psychology</w:t>
        </w:r>
      </w:hyperlink>
      <w:r w:rsidR="00AD4703" w:rsidRPr="005A7BEF">
        <w:rPr>
          <w:rFonts w:ascii="Arial" w:hAnsi="Arial" w:cs="Arial"/>
          <w:sz w:val="20"/>
          <w:szCs w:val="20"/>
          <w:lang w:val="en-GB"/>
        </w:rPr>
        <w:t xml:space="preserve"> </w:t>
      </w:r>
      <w:r w:rsidR="00AD4703" w:rsidRPr="005A7BEF">
        <w:rPr>
          <w:rFonts w:ascii="Arial" w:hAnsi="Arial" w:cs="Arial"/>
          <w:i/>
          <w:sz w:val="20"/>
          <w:szCs w:val="20"/>
          <w:lang w:val="en-GB"/>
        </w:rPr>
        <w:t xml:space="preserve">(Please ask individually of each </w:t>
      </w:r>
      <w:r w:rsidR="00AD4703" w:rsidRPr="005A7BEF">
        <w:rPr>
          <w:rFonts w:ascii="Arial" w:hAnsi="Arial" w:cs="Arial"/>
          <w:sz w:val="20"/>
          <w:szCs w:val="20"/>
        </w:rPr>
        <w:t>Household Head, the first Spouse and one other household member over the age of 12 chosen at random.  If the first spouse is absent, then the second spouse. If there is no spouse, then ask the household head and two other household members over the age of 12 chosen at random). </w:t>
      </w:r>
    </w:p>
    <w:p w14:paraId="1629A3C3" w14:textId="77777777" w:rsidR="00AD4703" w:rsidRPr="005A7BEF" w:rsidRDefault="00AD4703" w:rsidP="005A7BEF">
      <w:pPr>
        <w:rPr>
          <w:rFonts w:ascii="Arial" w:hAnsi="Arial" w:cs="Arial"/>
          <w:sz w:val="20"/>
          <w:szCs w:val="20"/>
          <w:lang w:val="en-GB"/>
        </w:rPr>
      </w:pPr>
      <w:r w:rsidRPr="005A7BEF">
        <w:rPr>
          <w:rFonts w:ascii="Arial" w:hAnsi="Arial" w:cs="Arial"/>
          <w:sz w:val="20"/>
          <w:szCs w:val="20"/>
          <w:lang w:val="en-GB"/>
        </w:rPr>
        <w:t>Depression</w:t>
      </w:r>
    </w:p>
    <w:p w14:paraId="567C2B68" w14:textId="77777777" w:rsidR="00AD4703" w:rsidRPr="005A7BEF" w:rsidRDefault="00AD4703" w:rsidP="005A7BEF">
      <w:pPr>
        <w:rPr>
          <w:rFonts w:ascii="Arial" w:hAnsi="Arial" w:cs="Arial"/>
          <w:sz w:val="20"/>
          <w:szCs w:val="20"/>
          <w:lang w:val="en-GB"/>
        </w:rPr>
      </w:pPr>
      <w:r w:rsidRPr="005A7BEF">
        <w:rPr>
          <w:rFonts w:ascii="Arial" w:hAnsi="Arial" w:cs="Arial"/>
          <w:sz w:val="20"/>
          <w:szCs w:val="20"/>
          <w:lang w:val="en-GB"/>
        </w:rPr>
        <w:t>Subjective Social Welfare</w:t>
      </w:r>
    </w:p>
    <w:p w14:paraId="5782C0A9" w14:textId="77777777" w:rsidR="00AD4703" w:rsidRPr="005A7BEF" w:rsidRDefault="00AD4703" w:rsidP="005A7BEF">
      <w:pPr>
        <w:rPr>
          <w:rFonts w:ascii="Arial" w:hAnsi="Arial" w:cs="Arial"/>
          <w:sz w:val="20"/>
          <w:szCs w:val="20"/>
          <w:lang w:val="en-GB"/>
        </w:rPr>
      </w:pPr>
      <w:r w:rsidRPr="005A7BEF">
        <w:rPr>
          <w:rFonts w:ascii="Arial" w:hAnsi="Arial" w:cs="Arial"/>
          <w:sz w:val="20"/>
          <w:szCs w:val="20"/>
          <w:lang w:val="en-GB"/>
        </w:rPr>
        <w:t>Townsend Questions</w:t>
      </w:r>
    </w:p>
    <w:p w14:paraId="3160440C" w14:textId="1990563D" w:rsidR="00595E21" w:rsidRPr="00E44307" w:rsidRDefault="00AD4703" w:rsidP="005A7BEF">
      <w:pPr>
        <w:rPr>
          <w:rStyle w:val="Hyperlink"/>
          <w:rFonts w:ascii="Arial" w:hAnsi="Arial" w:cs="Arial"/>
          <w:color w:val="auto"/>
          <w:sz w:val="20"/>
          <w:szCs w:val="20"/>
          <w:u w:val="none"/>
          <w:lang w:val="en-GB"/>
        </w:rPr>
      </w:pPr>
      <w:r w:rsidRPr="005A7BEF">
        <w:rPr>
          <w:rFonts w:ascii="Arial" w:hAnsi="Arial" w:cs="Arial"/>
          <w:sz w:val="20"/>
          <w:szCs w:val="20"/>
          <w:lang w:val="en-GB"/>
        </w:rPr>
        <w:t xml:space="preserve">Trust and Solidarity </w:t>
      </w:r>
    </w:p>
    <w:p w14:paraId="2460768D" w14:textId="5168826C" w:rsidR="00AD4703" w:rsidRPr="00E44307" w:rsidRDefault="003E332F" w:rsidP="005A7BEF">
      <w:pPr>
        <w:rPr>
          <w:rFonts w:ascii="Arial" w:hAnsi="Arial" w:cs="Arial"/>
          <w:sz w:val="20"/>
          <w:szCs w:val="20"/>
        </w:rPr>
      </w:pPr>
      <w:hyperlink w:anchor="timeUse" w:history="1">
        <w:r w:rsidR="00AD4703" w:rsidRPr="00E44307">
          <w:rPr>
            <w:rStyle w:val="Hyperlink"/>
            <w:rFonts w:ascii="Arial" w:eastAsiaTheme="majorEastAsia" w:hAnsi="Arial" w:cs="Arial"/>
            <w:color w:val="auto"/>
            <w:sz w:val="20"/>
            <w:szCs w:val="20"/>
            <w:u w:val="none"/>
          </w:rPr>
          <w:t>Time</w:t>
        </w:r>
      </w:hyperlink>
      <w:r w:rsidR="00AD4703" w:rsidRPr="00E44307">
        <w:rPr>
          <w:rFonts w:ascii="Arial" w:hAnsi="Arial" w:cs="Arial"/>
          <w:sz w:val="20"/>
          <w:szCs w:val="20"/>
        </w:rPr>
        <w:t xml:space="preserve"> Use</w:t>
      </w:r>
    </w:p>
    <w:p w14:paraId="23B0C6C8" w14:textId="77777777" w:rsidR="00AD4703" w:rsidRPr="005A7BEF" w:rsidRDefault="00AD4703" w:rsidP="005A7BEF">
      <w:pPr>
        <w:rPr>
          <w:rFonts w:ascii="Arial" w:hAnsi="Arial" w:cs="Arial"/>
          <w:lang w:val="en-GB"/>
        </w:rPr>
      </w:pPr>
    </w:p>
    <w:p w14:paraId="4FC6AC0A" w14:textId="77777777" w:rsidR="00AD4703" w:rsidRPr="005A7BEF" w:rsidRDefault="003E332F" w:rsidP="005A7BEF">
      <w:pPr>
        <w:rPr>
          <w:rFonts w:ascii="Arial" w:hAnsi="Arial" w:cs="Arial"/>
          <w:sz w:val="20"/>
          <w:szCs w:val="20"/>
          <w:lang w:val="en-GB"/>
        </w:rPr>
      </w:pPr>
      <w:hyperlink w:anchor="Big5" w:history="1">
        <w:r w:rsidR="00AD4703" w:rsidRPr="005A7BEF">
          <w:rPr>
            <w:rStyle w:val="Hyperlink"/>
            <w:rFonts w:ascii="Arial" w:eastAsiaTheme="majorEastAsia" w:hAnsi="Arial" w:cs="Arial"/>
            <w:color w:val="auto"/>
            <w:sz w:val="20"/>
            <w:szCs w:val="20"/>
            <w:lang w:val="en-GB"/>
          </w:rPr>
          <w:t>Part B: Big 5 personality questions</w:t>
        </w:r>
      </w:hyperlink>
      <w:r w:rsidR="00AD4703" w:rsidRPr="005A7BEF">
        <w:rPr>
          <w:rFonts w:ascii="Arial" w:hAnsi="Arial" w:cs="Arial"/>
          <w:sz w:val="20"/>
          <w:szCs w:val="20"/>
          <w:lang w:val="en-GB"/>
        </w:rPr>
        <w:t xml:space="preserve"> </w:t>
      </w:r>
      <w:r w:rsidR="00AD4703" w:rsidRPr="005A7BEF">
        <w:rPr>
          <w:rStyle w:val="Hyperlink"/>
          <w:rFonts w:ascii="Arial" w:eastAsiaTheme="majorEastAsia" w:hAnsi="Arial" w:cs="Arial"/>
          <w:color w:val="auto"/>
          <w:sz w:val="20"/>
          <w:szCs w:val="20"/>
        </w:rPr>
        <w:t>Risk Preferences</w:t>
      </w:r>
      <w:r w:rsidR="00AD4703" w:rsidRPr="005A7BEF">
        <w:rPr>
          <w:rFonts w:ascii="Arial" w:hAnsi="Arial" w:cs="Arial"/>
          <w:sz w:val="20"/>
          <w:szCs w:val="20"/>
          <w:lang w:val="en-GB"/>
        </w:rPr>
        <w:t xml:space="preserve"> </w:t>
      </w:r>
      <w:r w:rsidR="00AD4703" w:rsidRPr="005A7BEF">
        <w:rPr>
          <w:rFonts w:ascii="Arial" w:hAnsi="Arial" w:cs="Arial"/>
          <w:i/>
          <w:sz w:val="20"/>
          <w:szCs w:val="20"/>
          <w:lang w:val="en-GB"/>
        </w:rPr>
        <w:t xml:space="preserve">(Please ask individually of each </w:t>
      </w:r>
      <w:r w:rsidR="00AD4703" w:rsidRPr="005A7BEF">
        <w:rPr>
          <w:rFonts w:ascii="Arial" w:hAnsi="Arial" w:cs="Arial"/>
          <w:sz w:val="20"/>
          <w:szCs w:val="20"/>
        </w:rPr>
        <w:t>Household Head, the first Spouse and one other household member over the age of 12 chosen at random.  If the first spouse is absent, then the second spouse. If there is no spouse, then ask the household head and two other household members over the age of 12 chosen at random). </w:t>
      </w:r>
    </w:p>
    <w:p w14:paraId="13C2DD1E" w14:textId="77777777" w:rsidR="00AD4703" w:rsidRPr="005A7BEF" w:rsidRDefault="00AD4703" w:rsidP="005A7BEF">
      <w:pPr>
        <w:rPr>
          <w:rFonts w:ascii="Arial" w:hAnsi="Arial" w:cs="Arial"/>
          <w:sz w:val="20"/>
          <w:szCs w:val="20"/>
          <w:lang w:val="en-GB"/>
        </w:rPr>
      </w:pPr>
      <w:r w:rsidRPr="005A7BEF">
        <w:rPr>
          <w:rFonts w:ascii="Arial" w:hAnsi="Arial" w:cs="Arial"/>
          <w:sz w:val="20"/>
          <w:szCs w:val="20"/>
          <w:lang w:val="en-GB"/>
        </w:rPr>
        <w:tab/>
      </w:r>
    </w:p>
    <w:p w14:paraId="35A98770" w14:textId="77777777" w:rsidR="00AD4703" w:rsidRPr="005A7BEF" w:rsidRDefault="003E332F" w:rsidP="005A7BEF">
      <w:pPr>
        <w:rPr>
          <w:rFonts w:ascii="Arial" w:hAnsi="Arial" w:cs="Arial"/>
          <w:sz w:val="20"/>
          <w:szCs w:val="20"/>
          <w:lang w:val="en-GB"/>
        </w:rPr>
      </w:pPr>
      <w:hyperlink w:anchor="SocialNetwork" w:history="1">
        <w:r w:rsidR="00AD4703" w:rsidRPr="005A7BEF">
          <w:rPr>
            <w:rStyle w:val="Hyperlink"/>
            <w:rFonts w:ascii="Arial" w:eastAsiaTheme="majorEastAsia" w:hAnsi="Arial" w:cs="Arial"/>
            <w:color w:val="auto"/>
            <w:sz w:val="20"/>
            <w:szCs w:val="20"/>
            <w:lang w:val="en-GB"/>
          </w:rPr>
          <w:t>Part C: Social Networking</w:t>
        </w:r>
      </w:hyperlink>
    </w:p>
    <w:p w14:paraId="43BDAEBA" w14:textId="77777777" w:rsidR="00AD4703" w:rsidRPr="005A7BEF" w:rsidRDefault="00AD4703" w:rsidP="005A7BEF">
      <w:pPr>
        <w:rPr>
          <w:rFonts w:ascii="Arial" w:hAnsi="Arial" w:cs="Arial"/>
          <w:sz w:val="20"/>
          <w:szCs w:val="20"/>
          <w:lang w:val="en-GB"/>
        </w:rPr>
      </w:pPr>
      <w:r w:rsidRPr="005A7BEF">
        <w:rPr>
          <w:rFonts w:ascii="Arial" w:hAnsi="Arial" w:cs="Arial"/>
          <w:sz w:val="20"/>
          <w:szCs w:val="20"/>
          <w:lang w:val="en-GB"/>
        </w:rPr>
        <w:t>Time Spent with Others Outside of the Household (</w:t>
      </w:r>
      <w:r w:rsidRPr="005A7BEF">
        <w:rPr>
          <w:rFonts w:ascii="Arial" w:hAnsi="Arial" w:cs="Arial"/>
          <w:i/>
          <w:sz w:val="20"/>
          <w:szCs w:val="20"/>
          <w:lang w:val="en-GB"/>
        </w:rPr>
        <w:t>Ask of the household Head or most knowledgeable person in the household)</w:t>
      </w:r>
    </w:p>
    <w:p w14:paraId="5EE4E3A5" w14:textId="77777777" w:rsidR="00AD4703" w:rsidRPr="005A7BEF" w:rsidRDefault="00AD4703" w:rsidP="005A7BEF">
      <w:pPr>
        <w:rPr>
          <w:rFonts w:ascii="Arial" w:hAnsi="Arial" w:cs="Arial"/>
          <w:sz w:val="20"/>
          <w:szCs w:val="20"/>
          <w:lang w:val="en-GB"/>
        </w:rPr>
      </w:pPr>
    </w:p>
    <w:p w14:paraId="0DFE1520" w14:textId="77777777" w:rsidR="00AD4703" w:rsidRPr="005A7BEF" w:rsidRDefault="003E332F" w:rsidP="005A7BEF">
      <w:pPr>
        <w:rPr>
          <w:rFonts w:ascii="Arial" w:hAnsi="Arial" w:cs="Arial"/>
          <w:sz w:val="20"/>
          <w:szCs w:val="20"/>
          <w:lang w:val="en-GB"/>
        </w:rPr>
      </w:pPr>
      <w:hyperlink w:anchor="InformationSeeking" w:history="1">
        <w:r w:rsidR="00AD4703" w:rsidRPr="005A7BEF">
          <w:rPr>
            <w:rStyle w:val="Hyperlink"/>
            <w:rFonts w:ascii="Arial" w:eastAsiaTheme="majorEastAsia" w:hAnsi="Arial" w:cs="Arial"/>
            <w:color w:val="auto"/>
            <w:sz w:val="20"/>
            <w:szCs w:val="20"/>
            <w:lang w:val="en-GB"/>
          </w:rPr>
          <w:t>Part D: Information Seeking</w:t>
        </w:r>
      </w:hyperlink>
      <w:r w:rsidR="00AD4703" w:rsidRPr="005A7BEF">
        <w:rPr>
          <w:rFonts w:ascii="Arial" w:hAnsi="Arial" w:cs="Arial"/>
          <w:sz w:val="20"/>
          <w:szCs w:val="20"/>
          <w:lang w:val="en-GB"/>
        </w:rPr>
        <w:t xml:space="preserve"> (</w:t>
      </w:r>
      <w:r w:rsidR="00AD4703" w:rsidRPr="005A7BEF">
        <w:rPr>
          <w:rFonts w:ascii="Arial" w:hAnsi="Arial" w:cs="Arial"/>
          <w:i/>
          <w:sz w:val="20"/>
          <w:szCs w:val="20"/>
          <w:lang w:val="en-GB"/>
        </w:rPr>
        <w:t>Ask of the household Head or most knowledgeable person in the household)</w:t>
      </w:r>
    </w:p>
    <w:p w14:paraId="677D1A7B" w14:textId="77777777" w:rsidR="00AD4703" w:rsidRPr="005A7BEF" w:rsidRDefault="00AD4703" w:rsidP="005A7BEF">
      <w:pPr>
        <w:rPr>
          <w:rFonts w:ascii="Arial" w:hAnsi="Arial" w:cs="Arial"/>
          <w:sz w:val="20"/>
          <w:szCs w:val="20"/>
          <w:lang w:val="en-GB"/>
        </w:rPr>
      </w:pPr>
      <w:r w:rsidRPr="005A7BEF">
        <w:rPr>
          <w:rFonts w:ascii="Arial" w:hAnsi="Arial" w:cs="Arial"/>
          <w:sz w:val="20"/>
          <w:szCs w:val="20"/>
          <w:lang w:val="en-GB"/>
        </w:rPr>
        <w:t>Interaction with Organizations</w:t>
      </w:r>
    </w:p>
    <w:p w14:paraId="456DC0D1" w14:textId="77777777" w:rsidR="00AD4703" w:rsidRPr="005A7BEF" w:rsidRDefault="00AD4703" w:rsidP="005A7BEF">
      <w:pPr>
        <w:rPr>
          <w:rFonts w:ascii="Arial" w:hAnsi="Arial" w:cs="Arial"/>
          <w:sz w:val="20"/>
          <w:szCs w:val="20"/>
          <w:lang w:val="en-GB"/>
        </w:rPr>
      </w:pPr>
      <w:r w:rsidRPr="005A7BEF">
        <w:rPr>
          <w:rFonts w:ascii="Arial" w:hAnsi="Arial" w:cs="Arial"/>
          <w:sz w:val="20"/>
          <w:szCs w:val="20"/>
          <w:lang w:val="en-GB"/>
        </w:rPr>
        <w:t>Extension Services</w:t>
      </w:r>
    </w:p>
    <w:p w14:paraId="1E8AED7E" w14:textId="77777777" w:rsidR="00AD4703" w:rsidRPr="005A7BEF" w:rsidRDefault="00AD4703" w:rsidP="005A7BEF">
      <w:pPr>
        <w:rPr>
          <w:rFonts w:ascii="Arial" w:hAnsi="Arial" w:cs="Arial"/>
          <w:sz w:val="20"/>
          <w:szCs w:val="20"/>
          <w:lang w:val="en-GB"/>
        </w:rPr>
      </w:pPr>
      <w:r w:rsidRPr="005A7BEF">
        <w:rPr>
          <w:rFonts w:ascii="Arial" w:hAnsi="Arial" w:cs="Arial"/>
          <w:sz w:val="20"/>
          <w:szCs w:val="20"/>
          <w:lang w:val="en-GB"/>
        </w:rPr>
        <w:t xml:space="preserve">Volunteerism </w:t>
      </w:r>
    </w:p>
    <w:p w14:paraId="784000D9" w14:textId="77777777" w:rsidR="00134BC8" w:rsidRPr="005A7BEF" w:rsidRDefault="00134BC8" w:rsidP="005A7BEF">
      <w:pPr>
        <w:rPr>
          <w:rFonts w:ascii="Arial" w:hAnsi="Arial" w:cs="Arial"/>
          <w:b/>
          <w:lang w:val="en-GB"/>
        </w:rPr>
      </w:pPr>
    </w:p>
    <w:p w14:paraId="64BE1139" w14:textId="3BCA8752" w:rsidR="00134BC8" w:rsidRDefault="00134BC8" w:rsidP="005A7BEF">
      <w:pPr>
        <w:rPr>
          <w:rFonts w:ascii="Arial" w:hAnsi="Arial" w:cs="Arial"/>
          <w:b/>
          <w:lang w:val="en-GB"/>
        </w:rPr>
      </w:pPr>
    </w:p>
    <w:p w14:paraId="63B6373E" w14:textId="60723949" w:rsidR="00B73317" w:rsidRDefault="00B73317" w:rsidP="005A7BEF">
      <w:pPr>
        <w:rPr>
          <w:rFonts w:ascii="Arial" w:hAnsi="Arial" w:cs="Arial"/>
          <w:b/>
          <w:lang w:val="en-GB"/>
        </w:rPr>
      </w:pPr>
    </w:p>
    <w:p w14:paraId="190C97B7" w14:textId="77777777" w:rsidR="00B73317" w:rsidRPr="005A7BEF" w:rsidRDefault="00B73317" w:rsidP="005A7BEF">
      <w:pPr>
        <w:rPr>
          <w:rFonts w:ascii="Arial" w:hAnsi="Arial" w:cs="Arial"/>
          <w:b/>
          <w:lang w:val="en-GB"/>
        </w:rPr>
      </w:pPr>
    </w:p>
    <w:p w14:paraId="3E0DE56A" w14:textId="77777777" w:rsidR="00134BC8" w:rsidRPr="005A7BEF" w:rsidRDefault="00134BC8" w:rsidP="005A7BEF">
      <w:pPr>
        <w:rPr>
          <w:rFonts w:ascii="Arial" w:hAnsi="Arial" w:cs="Arial"/>
          <w:b/>
          <w:lang w:val="en-GB"/>
        </w:rPr>
      </w:pPr>
    </w:p>
    <w:p w14:paraId="0CAEB50E" w14:textId="77777777" w:rsidR="00134BC8" w:rsidRPr="005A7BEF" w:rsidRDefault="00134BC8" w:rsidP="005A7BEF">
      <w:pPr>
        <w:rPr>
          <w:rFonts w:ascii="Arial" w:hAnsi="Arial" w:cs="Arial"/>
          <w:b/>
          <w:lang w:val="en-GB"/>
        </w:rPr>
      </w:pPr>
    </w:p>
    <w:p w14:paraId="1B83D6EA" w14:textId="77777777" w:rsidR="00134BC8" w:rsidRPr="005A7BEF" w:rsidRDefault="00134BC8" w:rsidP="005A7BEF">
      <w:pPr>
        <w:rPr>
          <w:rFonts w:ascii="Arial" w:hAnsi="Arial" w:cs="Arial"/>
          <w:b/>
          <w:lang w:val="en-GB"/>
        </w:rPr>
      </w:pPr>
    </w:p>
    <w:bookmarkEnd w:id="192"/>
    <w:p w14:paraId="57DC7448" w14:textId="77777777" w:rsidR="00134BC8" w:rsidRPr="005A7BEF" w:rsidRDefault="00134BC8" w:rsidP="005A7BEF">
      <w:pPr>
        <w:rPr>
          <w:rFonts w:ascii="Arial" w:hAnsi="Arial" w:cs="Arial"/>
          <w:b/>
          <w:lang w:val="en-GB"/>
        </w:rPr>
      </w:pPr>
    </w:p>
    <w:p w14:paraId="3E09DB12" w14:textId="77777777" w:rsidR="00134BC8" w:rsidRPr="005A7BEF" w:rsidRDefault="00134BC8" w:rsidP="005A7BEF">
      <w:pPr>
        <w:rPr>
          <w:rFonts w:ascii="Arial" w:hAnsi="Arial" w:cs="Arial"/>
          <w:b/>
          <w:lang w:val="en-GB"/>
        </w:rPr>
      </w:pPr>
    </w:p>
    <w:p w14:paraId="1CB38F6B" w14:textId="77777777" w:rsidR="00134BC8" w:rsidRPr="005A7BEF" w:rsidRDefault="00134BC8" w:rsidP="005A7BEF">
      <w:pPr>
        <w:rPr>
          <w:rFonts w:ascii="Arial" w:hAnsi="Arial" w:cs="Arial"/>
          <w:b/>
          <w:lang w:val="en-GB"/>
        </w:rPr>
      </w:pPr>
    </w:p>
    <w:p w14:paraId="478DFF33" w14:textId="77777777" w:rsidR="00AD4703" w:rsidRPr="005A7BEF" w:rsidRDefault="00AD4703" w:rsidP="005A7BEF">
      <w:pPr>
        <w:pStyle w:val="Heading2"/>
        <w:spacing w:before="0" w:line="240" w:lineRule="auto"/>
        <w:rPr>
          <w:rFonts w:ascii="Arial" w:hAnsi="Arial" w:cs="Arial"/>
          <w:color w:val="auto"/>
          <w:sz w:val="20"/>
          <w:szCs w:val="20"/>
          <w:lang w:val="en-GB"/>
        </w:rPr>
      </w:pPr>
      <w:bookmarkStart w:id="193" w:name="_Toc516617858"/>
      <w:r w:rsidRPr="005A7BEF">
        <w:rPr>
          <w:rFonts w:ascii="Arial" w:hAnsi="Arial" w:cs="Arial"/>
          <w:color w:val="auto"/>
          <w:sz w:val="20"/>
          <w:szCs w:val="20"/>
          <w:lang w:val="en-GB"/>
        </w:rPr>
        <w:lastRenderedPageBreak/>
        <w:t>Part A: PSYCHOLOGY</w:t>
      </w:r>
      <w:bookmarkEnd w:id="193"/>
    </w:p>
    <w:p w14:paraId="2D842C4F" w14:textId="32497909" w:rsidR="00AD4703" w:rsidRPr="005A7BEF" w:rsidRDefault="00AD4703" w:rsidP="005A7BEF">
      <w:pPr>
        <w:rPr>
          <w:rFonts w:ascii="Arial" w:hAnsi="Arial" w:cs="Arial"/>
          <w:i/>
          <w:sz w:val="18"/>
          <w:szCs w:val="18"/>
        </w:rPr>
      </w:pPr>
      <w:r w:rsidRPr="005A7BEF">
        <w:rPr>
          <w:rFonts w:ascii="Arial" w:hAnsi="Arial" w:cs="Arial"/>
          <w:i/>
          <w:sz w:val="20"/>
          <w:szCs w:val="20"/>
          <w:lang w:val="en-GB"/>
        </w:rPr>
        <w:t xml:space="preserve"> </w:t>
      </w:r>
      <w:r w:rsidR="00CC11E8" w:rsidRPr="005A7BEF">
        <w:rPr>
          <w:rFonts w:ascii="Arial" w:hAnsi="Arial" w:cs="Arial"/>
          <w:i/>
          <w:sz w:val="18"/>
          <w:szCs w:val="18"/>
          <w:lang w:val="en-GB"/>
        </w:rPr>
        <w:t xml:space="preserve">(Please ask individually of each </w:t>
      </w:r>
      <w:r w:rsidR="00CC11E8" w:rsidRPr="005A7BEF">
        <w:rPr>
          <w:rFonts w:ascii="Arial" w:hAnsi="Arial" w:cs="Arial"/>
          <w:i/>
          <w:sz w:val="18"/>
          <w:szCs w:val="18"/>
        </w:rPr>
        <w:t>household head, the first spouse and one other household member over the age of 12 chosen at random.  If the first spouse is absent, then the second spouse. If there is no spouse, then ask the household head and two other household members over the age of 12 chosen at random)</w:t>
      </w:r>
    </w:p>
    <w:p w14:paraId="42A491F0" w14:textId="77777777" w:rsidR="00AD4703" w:rsidRPr="005A7BEF" w:rsidRDefault="00AD4703" w:rsidP="005A7BEF">
      <w:pPr>
        <w:rPr>
          <w:rFonts w:ascii="Arial" w:hAnsi="Arial" w:cs="Arial"/>
          <w:i/>
          <w:sz w:val="20"/>
          <w:szCs w:val="20"/>
          <w:lang w:val="en-GB"/>
        </w:rPr>
      </w:pPr>
    </w:p>
    <w:p w14:paraId="3E7F89B7" w14:textId="77777777" w:rsidR="00AD4703" w:rsidRPr="005A7BEF" w:rsidRDefault="00AD4703" w:rsidP="005A7BEF">
      <w:pPr>
        <w:pStyle w:val="Heading3"/>
        <w:spacing w:before="0" w:line="240" w:lineRule="auto"/>
        <w:rPr>
          <w:rFonts w:ascii="Arial" w:hAnsi="Arial" w:cs="Arial"/>
          <w:color w:val="auto"/>
          <w:lang w:val="en-GB"/>
        </w:rPr>
      </w:pPr>
      <w:bookmarkStart w:id="194" w:name="_Toc516617859"/>
      <w:r w:rsidRPr="005A7BEF">
        <w:rPr>
          <w:rFonts w:ascii="Arial" w:hAnsi="Arial" w:cs="Arial"/>
          <w:color w:val="auto"/>
          <w:lang w:val="en-GB"/>
        </w:rPr>
        <w:t>I. DEPRESSION</w:t>
      </w:r>
      <w:bookmarkEnd w:id="194"/>
      <w:r w:rsidRPr="005A7BEF">
        <w:rPr>
          <w:rFonts w:ascii="Arial" w:hAnsi="Arial" w:cs="Arial"/>
          <w:color w:val="auto"/>
          <w:lang w:val="en-GB"/>
        </w:rPr>
        <w:t xml:space="preserve"> </w:t>
      </w:r>
    </w:p>
    <w:p w14:paraId="3DD3100A" w14:textId="1C241408" w:rsidR="00AD4703" w:rsidRPr="005A7BEF" w:rsidRDefault="00CC11E8" w:rsidP="005A7BEF">
      <w:pPr>
        <w:rPr>
          <w:rFonts w:ascii="Arial" w:hAnsi="Arial" w:cs="Arial"/>
          <w:i/>
          <w:sz w:val="20"/>
          <w:szCs w:val="20"/>
          <w:lang w:val="en-GB"/>
        </w:rPr>
      </w:pPr>
      <w:r w:rsidRPr="005A7BEF">
        <w:rPr>
          <w:rFonts w:ascii="Arial" w:hAnsi="Arial" w:cs="Arial"/>
          <w:b/>
          <w:i/>
          <w:sz w:val="20"/>
          <w:szCs w:val="20"/>
          <w:u w:val="single"/>
          <w:lang w:val="en-GB"/>
        </w:rPr>
        <w:t>Kessler 10 survey.</w:t>
      </w:r>
      <w:r w:rsidRPr="005A7BEF">
        <w:rPr>
          <w:rFonts w:ascii="Arial" w:hAnsi="Arial" w:cs="Arial"/>
          <w:i/>
          <w:sz w:val="20"/>
          <w:szCs w:val="20"/>
          <w:u w:val="single"/>
          <w:lang w:val="en-GB"/>
        </w:rPr>
        <w:t xml:space="preserve"> </w:t>
      </w:r>
      <w:r w:rsidRPr="005A7BEF">
        <w:rPr>
          <w:rFonts w:ascii="Arial" w:hAnsi="Arial" w:cs="Arial"/>
          <w:i/>
          <w:sz w:val="20"/>
          <w:szCs w:val="20"/>
          <w:lang w:val="en-GB"/>
        </w:rPr>
        <w:t xml:space="preserve">For the following questions, please choose the answer (number) you feel best corresponds to the question asked: </w:t>
      </w:r>
    </w:p>
    <w:p w14:paraId="2926E376" w14:textId="77777777" w:rsidR="00B16CA4" w:rsidRPr="005A7BEF" w:rsidRDefault="00B16CA4" w:rsidP="005A7BEF">
      <w:pPr>
        <w:rPr>
          <w:rFonts w:ascii="Arial" w:hAnsi="Arial" w:cs="Arial"/>
          <w:i/>
          <w:sz w:val="20"/>
          <w:szCs w:val="20"/>
          <w:lang w:val="en-GB"/>
        </w:rPr>
      </w:pPr>
    </w:p>
    <w:p w14:paraId="5F66095E" w14:textId="2F213CD1" w:rsidR="00AD4703" w:rsidRPr="005A7BEF" w:rsidRDefault="00CC11E8" w:rsidP="005A7BEF">
      <w:pPr>
        <w:rPr>
          <w:rFonts w:ascii="Arial" w:hAnsi="Arial" w:cs="Arial"/>
          <w:i/>
          <w:sz w:val="20"/>
          <w:szCs w:val="20"/>
          <w:lang w:val="en-GB"/>
        </w:rPr>
      </w:pPr>
      <w:r w:rsidRPr="005A7BEF">
        <w:rPr>
          <w:rFonts w:ascii="Arial" w:hAnsi="Arial" w:cs="Arial"/>
          <w:i/>
          <w:sz w:val="20"/>
          <w:szCs w:val="20"/>
          <w:lang w:val="en-GB"/>
        </w:rPr>
        <w:t>The follwing questions are asking about the last four weeks…</w:t>
      </w:r>
    </w:p>
    <w:tbl>
      <w:tblPr>
        <w:tblW w:w="5000" w:type="pct"/>
        <w:tblLayout w:type="fixed"/>
        <w:tblLook w:val="04A0" w:firstRow="1" w:lastRow="0" w:firstColumn="1" w:lastColumn="0" w:noHBand="0" w:noVBand="1"/>
      </w:tblPr>
      <w:tblGrid>
        <w:gridCol w:w="8456"/>
        <w:gridCol w:w="2429"/>
        <w:gridCol w:w="1079"/>
        <w:gridCol w:w="990"/>
        <w:gridCol w:w="990"/>
      </w:tblGrid>
      <w:tr w:rsidR="00AD4703" w:rsidRPr="005A7BEF" w14:paraId="3DB0A042" w14:textId="77777777" w:rsidTr="00BB358E">
        <w:trPr>
          <w:trHeight w:val="300"/>
        </w:trPr>
        <w:tc>
          <w:tcPr>
            <w:tcW w:w="3032"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688240F9"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Member ID</w:t>
            </w:r>
          </w:p>
        </w:tc>
        <w:tc>
          <w:tcPr>
            <w:tcW w:w="871" w:type="pct"/>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68038AE3" w14:textId="77777777" w:rsidR="00AD4703" w:rsidRPr="005A7BEF" w:rsidRDefault="00AD4703" w:rsidP="005A7BEF">
            <w:pPr>
              <w:jc w:val="center"/>
              <w:rPr>
                <w:rFonts w:ascii="Arial" w:hAnsi="Arial" w:cs="Arial"/>
                <w:b/>
                <w:sz w:val="18"/>
                <w:szCs w:val="18"/>
              </w:rPr>
            </w:pPr>
          </w:p>
        </w:tc>
        <w:tc>
          <w:tcPr>
            <w:tcW w:w="387" w:type="pct"/>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6AF41F06"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Member 1</w:t>
            </w:r>
          </w:p>
        </w:tc>
        <w:tc>
          <w:tcPr>
            <w:tcW w:w="355" w:type="pct"/>
            <w:tcBorders>
              <w:top w:val="single" w:sz="4" w:space="0" w:color="auto"/>
              <w:left w:val="nil"/>
              <w:bottom w:val="single" w:sz="4" w:space="0" w:color="auto"/>
              <w:right w:val="single" w:sz="4" w:space="0" w:color="auto"/>
            </w:tcBorders>
            <w:shd w:val="clear" w:color="auto" w:fill="A6A6A6" w:themeFill="background1" w:themeFillShade="A6"/>
            <w:vAlign w:val="center"/>
          </w:tcPr>
          <w:p w14:paraId="32570CFC"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Member 2</w:t>
            </w:r>
          </w:p>
        </w:tc>
        <w:tc>
          <w:tcPr>
            <w:tcW w:w="355"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5099F74A"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Member 3</w:t>
            </w:r>
          </w:p>
        </w:tc>
      </w:tr>
      <w:tr w:rsidR="00AD4703" w:rsidRPr="005A7BEF" w14:paraId="183CF68D" w14:textId="77777777" w:rsidTr="00BB358E">
        <w:trPr>
          <w:trHeight w:val="269"/>
        </w:trPr>
        <w:tc>
          <w:tcPr>
            <w:tcW w:w="3032" w:type="pct"/>
            <w:tcBorders>
              <w:top w:val="nil"/>
              <w:left w:val="single" w:sz="4" w:space="0" w:color="auto"/>
              <w:bottom w:val="single" w:sz="4" w:space="0" w:color="auto"/>
              <w:right w:val="single" w:sz="4" w:space="0" w:color="auto"/>
            </w:tcBorders>
            <w:shd w:val="clear" w:color="auto" w:fill="auto"/>
            <w:noWrap/>
            <w:hideMark/>
          </w:tcPr>
          <w:p w14:paraId="49F0AFFA"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A1. About how often did you feel tired out for no good reason?</w:t>
            </w:r>
          </w:p>
          <w:p w14:paraId="3C00DDAB" w14:textId="25CD2427" w:rsidR="00B97E04" w:rsidRPr="005A7BEF" w:rsidRDefault="00B97E04" w:rsidP="005A7BEF">
            <w:pPr>
              <w:rPr>
                <w:rFonts w:ascii="Arial" w:hAnsi="Arial" w:cs="Arial"/>
                <w:b/>
                <w:sz w:val="18"/>
                <w:szCs w:val="18"/>
                <w:lang w:val="en-GB"/>
              </w:rPr>
            </w:pPr>
          </w:p>
        </w:tc>
        <w:tc>
          <w:tcPr>
            <w:tcW w:w="87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4ACDC" w14:textId="77777777" w:rsidR="00AD4703" w:rsidRPr="005A7BEF" w:rsidRDefault="00AD4703" w:rsidP="005A7BEF">
            <w:pPr>
              <w:spacing w:line="480" w:lineRule="auto"/>
              <w:jc w:val="center"/>
              <w:rPr>
                <w:rFonts w:ascii="Arial" w:hAnsi="Arial" w:cs="Arial"/>
                <w:b/>
                <w:sz w:val="18"/>
                <w:szCs w:val="18"/>
                <w:lang w:val="en-GB"/>
              </w:rPr>
            </w:pPr>
            <w:r w:rsidRPr="005A7BEF">
              <w:rPr>
                <w:rFonts w:ascii="Arial" w:hAnsi="Arial" w:cs="Arial"/>
                <w:b/>
                <w:sz w:val="18"/>
                <w:szCs w:val="18"/>
                <w:lang w:val="en-GB"/>
              </w:rPr>
              <w:t>Options</w:t>
            </w:r>
          </w:p>
          <w:p w14:paraId="4DA82F31" w14:textId="77777777" w:rsidR="00AD4703" w:rsidRPr="005A7BEF" w:rsidRDefault="00AD4703" w:rsidP="005A7BEF">
            <w:pPr>
              <w:spacing w:line="480" w:lineRule="auto"/>
              <w:jc w:val="center"/>
              <w:rPr>
                <w:rFonts w:ascii="Arial" w:hAnsi="Arial" w:cs="Arial"/>
                <w:b/>
                <w:sz w:val="18"/>
                <w:szCs w:val="18"/>
                <w:lang w:val="en-GB"/>
              </w:rPr>
            </w:pPr>
            <w:r w:rsidRPr="005A7BEF">
              <w:rPr>
                <w:rFonts w:ascii="Arial" w:hAnsi="Arial" w:cs="Arial"/>
                <w:b/>
                <w:sz w:val="18"/>
                <w:szCs w:val="18"/>
                <w:lang w:val="en-GB"/>
              </w:rPr>
              <w:t>1. None of the time</w:t>
            </w:r>
          </w:p>
          <w:p w14:paraId="48273847" w14:textId="77777777" w:rsidR="00AD4703" w:rsidRPr="005A7BEF" w:rsidRDefault="00AD4703" w:rsidP="005A7BEF">
            <w:pPr>
              <w:spacing w:line="480" w:lineRule="auto"/>
              <w:jc w:val="center"/>
              <w:rPr>
                <w:rFonts w:ascii="Arial" w:hAnsi="Arial" w:cs="Arial"/>
                <w:b/>
                <w:sz w:val="18"/>
                <w:szCs w:val="18"/>
                <w:lang w:val="en-GB"/>
              </w:rPr>
            </w:pPr>
            <w:r w:rsidRPr="005A7BEF">
              <w:rPr>
                <w:rFonts w:ascii="Arial" w:hAnsi="Arial" w:cs="Arial"/>
                <w:b/>
                <w:sz w:val="18"/>
                <w:szCs w:val="18"/>
                <w:lang w:val="en-GB"/>
              </w:rPr>
              <w:t>2. A little of the time</w:t>
            </w:r>
          </w:p>
          <w:p w14:paraId="23A6CE97" w14:textId="77777777" w:rsidR="00AD4703" w:rsidRPr="005A7BEF" w:rsidRDefault="00AD4703" w:rsidP="005A7BEF">
            <w:pPr>
              <w:spacing w:line="480" w:lineRule="auto"/>
              <w:jc w:val="center"/>
              <w:rPr>
                <w:rFonts w:ascii="Arial" w:hAnsi="Arial" w:cs="Arial"/>
                <w:b/>
                <w:sz w:val="18"/>
                <w:szCs w:val="18"/>
                <w:lang w:val="en-GB"/>
              </w:rPr>
            </w:pPr>
            <w:r w:rsidRPr="005A7BEF">
              <w:rPr>
                <w:rFonts w:ascii="Arial" w:hAnsi="Arial" w:cs="Arial"/>
                <w:b/>
                <w:sz w:val="18"/>
                <w:szCs w:val="18"/>
                <w:lang w:val="en-GB"/>
              </w:rPr>
              <w:t>3. Some of the time</w:t>
            </w:r>
          </w:p>
          <w:p w14:paraId="515045AE" w14:textId="77777777" w:rsidR="00AD4703" w:rsidRPr="005A7BEF" w:rsidRDefault="00AD4703" w:rsidP="005A7BEF">
            <w:pPr>
              <w:spacing w:line="480" w:lineRule="auto"/>
              <w:jc w:val="center"/>
              <w:rPr>
                <w:rFonts w:ascii="Arial" w:hAnsi="Arial" w:cs="Arial"/>
                <w:b/>
                <w:sz w:val="18"/>
                <w:szCs w:val="18"/>
                <w:lang w:val="en-GB"/>
              </w:rPr>
            </w:pPr>
            <w:r w:rsidRPr="005A7BEF">
              <w:rPr>
                <w:rFonts w:ascii="Arial" w:hAnsi="Arial" w:cs="Arial"/>
                <w:b/>
                <w:sz w:val="18"/>
                <w:szCs w:val="18"/>
                <w:lang w:val="en-GB"/>
              </w:rPr>
              <w:t>4.Most of the time</w:t>
            </w:r>
          </w:p>
          <w:p w14:paraId="0F8E015A" w14:textId="77777777" w:rsidR="00AD4703" w:rsidRPr="005A7BEF" w:rsidRDefault="00AD4703" w:rsidP="005A7BEF">
            <w:pPr>
              <w:spacing w:line="480" w:lineRule="auto"/>
              <w:jc w:val="center"/>
              <w:rPr>
                <w:rFonts w:ascii="Arial" w:hAnsi="Arial" w:cs="Arial"/>
                <w:b/>
                <w:sz w:val="18"/>
                <w:szCs w:val="18"/>
              </w:rPr>
            </w:pPr>
            <w:r w:rsidRPr="005A7BEF">
              <w:rPr>
                <w:rFonts w:ascii="Arial" w:hAnsi="Arial" w:cs="Arial"/>
                <w:b/>
                <w:sz w:val="18"/>
                <w:szCs w:val="18"/>
                <w:lang w:val="en-GB"/>
              </w:rPr>
              <w:t>5. All of the time</w:t>
            </w:r>
          </w:p>
        </w:tc>
        <w:tc>
          <w:tcPr>
            <w:tcW w:w="387" w:type="pct"/>
            <w:tcBorders>
              <w:top w:val="nil"/>
              <w:left w:val="nil"/>
              <w:bottom w:val="single" w:sz="4" w:space="0" w:color="auto"/>
              <w:right w:val="single" w:sz="4" w:space="0" w:color="auto"/>
            </w:tcBorders>
            <w:shd w:val="clear" w:color="auto" w:fill="auto"/>
            <w:noWrap/>
            <w:vAlign w:val="bottom"/>
            <w:hideMark/>
          </w:tcPr>
          <w:p w14:paraId="55D684B4"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nil"/>
              <w:left w:val="nil"/>
              <w:bottom w:val="single" w:sz="4" w:space="0" w:color="auto"/>
              <w:right w:val="single" w:sz="4" w:space="0" w:color="auto"/>
            </w:tcBorders>
          </w:tcPr>
          <w:p w14:paraId="21ADD146" w14:textId="77777777" w:rsidR="00AD4703" w:rsidRPr="005A7BEF" w:rsidRDefault="00AD4703" w:rsidP="005A7BEF">
            <w:pPr>
              <w:rPr>
                <w:rFonts w:ascii="Arial" w:hAnsi="Arial" w:cs="Arial"/>
                <w:b/>
                <w:sz w:val="18"/>
                <w:szCs w:val="18"/>
              </w:rPr>
            </w:pPr>
          </w:p>
        </w:tc>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244222C7"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r w:rsidR="00AD4703" w:rsidRPr="005A7BEF" w14:paraId="68DE71A4" w14:textId="77777777" w:rsidTr="00BB358E">
        <w:trPr>
          <w:trHeight w:val="300"/>
        </w:trPr>
        <w:tc>
          <w:tcPr>
            <w:tcW w:w="3032" w:type="pct"/>
            <w:tcBorders>
              <w:top w:val="nil"/>
              <w:left w:val="single" w:sz="4" w:space="0" w:color="auto"/>
              <w:bottom w:val="single" w:sz="4" w:space="0" w:color="auto"/>
              <w:right w:val="single" w:sz="4" w:space="0" w:color="auto"/>
            </w:tcBorders>
            <w:shd w:val="clear" w:color="auto" w:fill="auto"/>
            <w:noWrap/>
            <w:hideMark/>
          </w:tcPr>
          <w:p w14:paraId="46AFE297"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A2. About how often did you feel nervous?</w:t>
            </w:r>
          </w:p>
          <w:p w14:paraId="75CB32EC" w14:textId="319BF26C" w:rsidR="00B97E04" w:rsidRPr="005A7BEF" w:rsidRDefault="00B97E04" w:rsidP="005A7BEF">
            <w:pPr>
              <w:rPr>
                <w:rFonts w:ascii="Arial" w:hAnsi="Arial" w:cs="Arial"/>
                <w:b/>
                <w:sz w:val="18"/>
                <w:szCs w:val="18"/>
                <w:lang w:val="en-GB"/>
              </w:rPr>
            </w:pP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0F6D6E51" w14:textId="77777777" w:rsidR="00AD4703" w:rsidRPr="005A7BEF" w:rsidRDefault="00AD4703" w:rsidP="005A7BEF">
            <w:pPr>
              <w:rPr>
                <w:rFonts w:ascii="Arial" w:hAnsi="Arial" w:cs="Arial"/>
                <w:b/>
                <w:sz w:val="18"/>
                <w:szCs w:val="18"/>
              </w:rPr>
            </w:pPr>
          </w:p>
        </w:tc>
        <w:tc>
          <w:tcPr>
            <w:tcW w:w="387" w:type="pct"/>
            <w:tcBorders>
              <w:top w:val="nil"/>
              <w:left w:val="nil"/>
              <w:bottom w:val="single" w:sz="4" w:space="0" w:color="auto"/>
              <w:right w:val="single" w:sz="4" w:space="0" w:color="auto"/>
            </w:tcBorders>
            <w:shd w:val="clear" w:color="auto" w:fill="auto"/>
            <w:noWrap/>
            <w:vAlign w:val="bottom"/>
            <w:hideMark/>
          </w:tcPr>
          <w:p w14:paraId="742DC029"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nil"/>
              <w:left w:val="nil"/>
              <w:bottom w:val="single" w:sz="4" w:space="0" w:color="auto"/>
              <w:right w:val="single" w:sz="4" w:space="0" w:color="auto"/>
            </w:tcBorders>
          </w:tcPr>
          <w:p w14:paraId="1A31E194" w14:textId="77777777" w:rsidR="00AD4703" w:rsidRPr="005A7BEF" w:rsidRDefault="00AD4703" w:rsidP="005A7BEF">
            <w:pPr>
              <w:rPr>
                <w:rFonts w:ascii="Arial" w:hAnsi="Arial" w:cs="Arial"/>
                <w:b/>
                <w:sz w:val="18"/>
                <w:szCs w:val="18"/>
              </w:rPr>
            </w:pPr>
          </w:p>
        </w:tc>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06A7A7D6"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r w:rsidR="00AD4703" w:rsidRPr="005A7BEF" w14:paraId="3EFA7F8A" w14:textId="77777777" w:rsidTr="00BB358E">
        <w:trPr>
          <w:trHeight w:val="300"/>
        </w:trPr>
        <w:tc>
          <w:tcPr>
            <w:tcW w:w="3032" w:type="pct"/>
            <w:tcBorders>
              <w:top w:val="nil"/>
              <w:left w:val="single" w:sz="4" w:space="0" w:color="auto"/>
              <w:bottom w:val="single" w:sz="4" w:space="0" w:color="auto"/>
              <w:right w:val="single" w:sz="4" w:space="0" w:color="auto"/>
            </w:tcBorders>
            <w:shd w:val="clear" w:color="auto" w:fill="auto"/>
            <w:noWrap/>
            <w:hideMark/>
          </w:tcPr>
          <w:p w14:paraId="38BA838F"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A3. About how often did you feel so nervous that nothing could calm you down?</w:t>
            </w:r>
          </w:p>
          <w:p w14:paraId="6655DCC3" w14:textId="77777777" w:rsidR="00AD4703" w:rsidRPr="005A7BEF" w:rsidRDefault="00AD4703" w:rsidP="005A7BEF">
            <w:pPr>
              <w:rPr>
                <w:rFonts w:ascii="Arial" w:hAnsi="Arial" w:cs="Arial"/>
                <w:b/>
                <w:sz w:val="18"/>
                <w:szCs w:val="18"/>
                <w:lang w:val="en-GB"/>
              </w:rPr>
            </w:pP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0703208D" w14:textId="77777777" w:rsidR="00AD4703" w:rsidRPr="005A7BEF" w:rsidRDefault="00AD4703" w:rsidP="005A7BEF">
            <w:pPr>
              <w:rPr>
                <w:rFonts w:ascii="Arial" w:hAnsi="Arial" w:cs="Arial"/>
                <w:b/>
                <w:sz w:val="18"/>
                <w:szCs w:val="18"/>
              </w:rPr>
            </w:pPr>
          </w:p>
        </w:tc>
        <w:tc>
          <w:tcPr>
            <w:tcW w:w="387" w:type="pct"/>
            <w:tcBorders>
              <w:top w:val="nil"/>
              <w:left w:val="nil"/>
              <w:bottom w:val="single" w:sz="4" w:space="0" w:color="auto"/>
              <w:right w:val="single" w:sz="4" w:space="0" w:color="auto"/>
            </w:tcBorders>
            <w:shd w:val="clear" w:color="auto" w:fill="auto"/>
            <w:noWrap/>
            <w:vAlign w:val="bottom"/>
            <w:hideMark/>
          </w:tcPr>
          <w:p w14:paraId="1E04706E"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nil"/>
              <w:left w:val="nil"/>
              <w:bottom w:val="single" w:sz="4" w:space="0" w:color="auto"/>
              <w:right w:val="single" w:sz="4" w:space="0" w:color="auto"/>
            </w:tcBorders>
          </w:tcPr>
          <w:p w14:paraId="2B59F013" w14:textId="77777777" w:rsidR="00AD4703" w:rsidRPr="005A7BEF" w:rsidRDefault="00AD4703" w:rsidP="005A7BEF">
            <w:pPr>
              <w:rPr>
                <w:rFonts w:ascii="Arial" w:hAnsi="Arial" w:cs="Arial"/>
                <w:b/>
                <w:sz w:val="18"/>
                <w:szCs w:val="18"/>
              </w:rPr>
            </w:pPr>
          </w:p>
        </w:tc>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345BC0A6"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r w:rsidR="00AD4703" w:rsidRPr="005A7BEF" w14:paraId="6C1BFFA5" w14:textId="77777777" w:rsidTr="00BB358E">
        <w:trPr>
          <w:trHeight w:val="300"/>
        </w:trPr>
        <w:tc>
          <w:tcPr>
            <w:tcW w:w="3032" w:type="pct"/>
            <w:tcBorders>
              <w:top w:val="nil"/>
              <w:left w:val="single" w:sz="4" w:space="0" w:color="auto"/>
              <w:bottom w:val="single" w:sz="4" w:space="0" w:color="auto"/>
              <w:right w:val="single" w:sz="4" w:space="0" w:color="auto"/>
            </w:tcBorders>
            <w:shd w:val="clear" w:color="auto" w:fill="auto"/>
            <w:noWrap/>
            <w:hideMark/>
          </w:tcPr>
          <w:p w14:paraId="2AFBA5CE"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A4. About how often did you feel hopeless?</w:t>
            </w:r>
          </w:p>
          <w:p w14:paraId="13148D0E" w14:textId="77777777" w:rsidR="00AD4703" w:rsidRPr="005A7BEF" w:rsidRDefault="00AD4703" w:rsidP="005A7BEF">
            <w:pPr>
              <w:rPr>
                <w:rFonts w:ascii="Arial" w:hAnsi="Arial" w:cs="Arial"/>
                <w:b/>
                <w:sz w:val="18"/>
                <w:szCs w:val="18"/>
                <w:lang w:val="en-GB"/>
              </w:rPr>
            </w:pP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167414ED" w14:textId="77777777" w:rsidR="00AD4703" w:rsidRPr="005A7BEF" w:rsidRDefault="00AD4703" w:rsidP="005A7BEF">
            <w:pPr>
              <w:rPr>
                <w:rFonts w:ascii="Arial" w:hAnsi="Arial" w:cs="Arial"/>
                <w:b/>
                <w:sz w:val="18"/>
                <w:szCs w:val="18"/>
              </w:rPr>
            </w:pPr>
          </w:p>
        </w:tc>
        <w:tc>
          <w:tcPr>
            <w:tcW w:w="387" w:type="pct"/>
            <w:tcBorders>
              <w:top w:val="nil"/>
              <w:left w:val="nil"/>
              <w:bottom w:val="single" w:sz="4" w:space="0" w:color="auto"/>
              <w:right w:val="single" w:sz="4" w:space="0" w:color="auto"/>
            </w:tcBorders>
            <w:shd w:val="clear" w:color="auto" w:fill="auto"/>
            <w:noWrap/>
            <w:vAlign w:val="bottom"/>
            <w:hideMark/>
          </w:tcPr>
          <w:p w14:paraId="7E537C78"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nil"/>
              <w:left w:val="nil"/>
              <w:bottom w:val="single" w:sz="4" w:space="0" w:color="auto"/>
              <w:right w:val="single" w:sz="4" w:space="0" w:color="auto"/>
            </w:tcBorders>
          </w:tcPr>
          <w:p w14:paraId="63DB0685" w14:textId="77777777" w:rsidR="00AD4703" w:rsidRPr="005A7BEF" w:rsidRDefault="00AD4703" w:rsidP="005A7BEF">
            <w:pPr>
              <w:rPr>
                <w:rFonts w:ascii="Arial" w:hAnsi="Arial" w:cs="Arial"/>
                <w:b/>
                <w:sz w:val="18"/>
                <w:szCs w:val="18"/>
              </w:rPr>
            </w:pPr>
          </w:p>
        </w:tc>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64961121"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r w:rsidR="00AD4703" w:rsidRPr="005A7BEF" w14:paraId="1D442799" w14:textId="77777777" w:rsidTr="00BB358E">
        <w:trPr>
          <w:trHeight w:val="300"/>
        </w:trPr>
        <w:tc>
          <w:tcPr>
            <w:tcW w:w="3032" w:type="pct"/>
            <w:tcBorders>
              <w:top w:val="nil"/>
              <w:left w:val="single" w:sz="4" w:space="0" w:color="auto"/>
              <w:bottom w:val="single" w:sz="4" w:space="0" w:color="auto"/>
              <w:right w:val="single" w:sz="4" w:space="0" w:color="auto"/>
            </w:tcBorders>
            <w:shd w:val="clear" w:color="auto" w:fill="auto"/>
            <w:noWrap/>
            <w:hideMark/>
          </w:tcPr>
          <w:p w14:paraId="092B42EC"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A5. About how often did you feel restless or fidgety?</w:t>
            </w:r>
          </w:p>
          <w:p w14:paraId="5BB31373" w14:textId="77777777" w:rsidR="00AD4703" w:rsidRPr="005A7BEF" w:rsidRDefault="00AD4703" w:rsidP="005A7BEF">
            <w:pPr>
              <w:rPr>
                <w:rFonts w:ascii="Arial" w:hAnsi="Arial" w:cs="Arial"/>
                <w:b/>
                <w:sz w:val="18"/>
                <w:szCs w:val="18"/>
                <w:lang w:val="en-GB"/>
              </w:rPr>
            </w:pP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7FFE1A0F" w14:textId="77777777" w:rsidR="00AD4703" w:rsidRPr="005A7BEF" w:rsidRDefault="00AD4703" w:rsidP="005A7BEF">
            <w:pPr>
              <w:rPr>
                <w:rFonts w:ascii="Arial" w:hAnsi="Arial" w:cs="Arial"/>
                <w:b/>
                <w:sz w:val="18"/>
                <w:szCs w:val="18"/>
              </w:rPr>
            </w:pPr>
          </w:p>
        </w:tc>
        <w:tc>
          <w:tcPr>
            <w:tcW w:w="387" w:type="pct"/>
            <w:tcBorders>
              <w:top w:val="nil"/>
              <w:left w:val="nil"/>
              <w:bottom w:val="single" w:sz="4" w:space="0" w:color="auto"/>
              <w:right w:val="single" w:sz="4" w:space="0" w:color="auto"/>
            </w:tcBorders>
            <w:shd w:val="clear" w:color="auto" w:fill="auto"/>
            <w:noWrap/>
            <w:vAlign w:val="bottom"/>
            <w:hideMark/>
          </w:tcPr>
          <w:p w14:paraId="523AB83F"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nil"/>
              <w:left w:val="nil"/>
              <w:bottom w:val="single" w:sz="4" w:space="0" w:color="auto"/>
              <w:right w:val="single" w:sz="4" w:space="0" w:color="auto"/>
            </w:tcBorders>
          </w:tcPr>
          <w:p w14:paraId="31BB1A09" w14:textId="77777777" w:rsidR="00AD4703" w:rsidRPr="005A7BEF" w:rsidRDefault="00AD4703" w:rsidP="005A7BEF">
            <w:pPr>
              <w:rPr>
                <w:rFonts w:ascii="Arial" w:hAnsi="Arial" w:cs="Arial"/>
                <w:b/>
                <w:sz w:val="18"/>
                <w:szCs w:val="18"/>
              </w:rPr>
            </w:pPr>
          </w:p>
        </w:tc>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71E29A3E"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r w:rsidR="00AD4703" w:rsidRPr="005A7BEF" w14:paraId="7100ADC2" w14:textId="77777777" w:rsidTr="00BB358E">
        <w:trPr>
          <w:trHeight w:val="300"/>
        </w:trPr>
        <w:tc>
          <w:tcPr>
            <w:tcW w:w="3032" w:type="pct"/>
            <w:tcBorders>
              <w:top w:val="nil"/>
              <w:left w:val="single" w:sz="4" w:space="0" w:color="auto"/>
              <w:bottom w:val="single" w:sz="4" w:space="0" w:color="auto"/>
              <w:right w:val="single" w:sz="4" w:space="0" w:color="auto"/>
            </w:tcBorders>
            <w:shd w:val="clear" w:color="auto" w:fill="auto"/>
            <w:noWrap/>
            <w:hideMark/>
          </w:tcPr>
          <w:p w14:paraId="4226DCC5"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A6. About how often did you feel so restless you could not sit still?</w:t>
            </w:r>
          </w:p>
          <w:p w14:paraId="5AAFE1C9" w14:textId="2092FDFF" w:rsidR="0065078F" w:rsidRPr="005A7BEF" w:rsidRDefault="0065078F" w:rsidP="005A7BEF">
            <w:pPr>
              <w:rPr>
                <w:rFonts w:ascii="Arial" w:hAnsi="Arial" w:cs="Arial"/>
                <w:b/>
                <w:sz w:val="18"/>
                <w:szCs w:val="18"/>
                <w:lang w:val="en-GB"/>
              </w:rPr>
            </w:pP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2875C79E" w14:textId="77777777" w:rsidR="00AD4703" w:rsidRPr="005A7BEF" w:rsidRDefault="00AD4703" w:rsidP="005A7BEF">
            <w:pPr>
              <w:rPr>
                <w:rFonts w:ascii="Arial" w:hAnsi="Arial" w:cs="Arial"/>
                <w:b/>
                <w:sz w:val="18"/>
                <w:szCs w:val="18"/>
              </w:rPr>
            </w:pPr>
          </w:p>
        </w:tc>
        <w:tc>
          <w:tcPr>
            <w:tcW w:w="387" w:type="pct"/>
            <w:tcBorders>
              <w:top w:val="nil"/>
              <w:left w:val="nil"/>
              <w:bottom w:val="single" w:sz="4" w:space="0" w:color="auto"/>
              <w:right w:val="single" w:sz="4" w:space="0" w:color="auto"/>
            </w:tcBorders>
            <w:shd w:val="clear" w:color="auto" w:fill="auto"/>
            <w:noWrap/>
            <w:vAlign w:val="bottom"/>
            <w:hideMark/>
          </w:tcPr>
          <w:p w14:paraId="4977CBF1"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nil"/>
              <w:left w:val="nil"/>
              <w:bottom w:val="single" w:sz="4" w:space="0" w:color="auto"/>
              <w:right w:val="single" w:sz="4" w:space="0" w:color="auto"/>
            </w:tcBorders>
          </w:tcPr>
          <w:p w14:paraId="13D7CAB3" w14:textId="77777777" w:rsidR="00AD4703" w:rsidRPr="005A7BEF" w:rsidRDefault="00AD4703" w:rsidP="005A7BEF">
            <w:pPr>
              <w:rPr>
                <w:rFonts w:ascii="Arial" w:hAnsi="Arial" w:cs="Arial"/>
                <w:b/>
                <w:sz w:val="18"/>
                <w:szCs w:val="18"/>
              </w:rPr>
            </w:pPr>
          </w:p>
        </w:tc>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5887E8F4"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r w:rsidR="00AD4703" w:rsidRPr="005A7BEF" w14:paraId="420E300B" w14:textId="77777777" w:rsidTr="00BB358E">
        <w:trPr>
          <w:trHeight w:val="300"/>
        </w:trPr>
        <w:tc>
          <w:tcPr>
            <w:tcW w:w="3032" w:type="pct"/>
            <w:tcBorders>
              <w:top w:val="nil"/>
              <w:left w:val="single" w:sz="4" w:space="0" w:color="auto"/>
              <w:bottom w:val="single" w:sz="4" w:space="0" w:color="auto"/>
              <w:right w:val="single" w:sz="4" w:space="0" w:color="auto"/>
            </w:tcBorders>
            <w:shd w:val="clear" w:color="auto" w:fill="auto"/>
            <w:noWrap/>
            <w:hideMark/>
          </w:tcPr>
          <w:p w14:paraId="0782A241"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A7. About how often did you feel depressed?</w:t>
            </w:r>
          </w:p>
          <w:p w14:paraId="4216D281" w14:textId="67F0448C" w:rsidR="0065078F" w:rsidRPr="005A7BEF" w:rsidRDefault="0065078F" w:rsidP="005A7BEF">
            <w:pPr>
              <w:rPr>
                <w:rFonts w:ascii="Arial" w:hAnsi="Arial" w:cs="Arial"/>
                <w:b/>
                <w:sz w:val="18"/>
                <w:szCs w:val="18"/>
                <w:lang w:val="en-GB"/>
              </w:rPr>
            </w:pP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00966F6A" w14:textId="77777777" w:rsidR="00AD4703" w:rsidRPr="005A7BEF" w:rsidRDefault="00AD4703" w:rsidP="005A7BEF">
            <w:pPr>
              <w:rPr>
                <w:rFonts w:ascii="Arial" w:hAnsi="Arial" w:cs="Arial"/>
                <w:b/>
                <w:sz w:val="18"/>
                <w:szCs w:val="18"/>
              </w:rPr>
            </w:pPr>
          </w:p>
        </w:tc>
        <w:tc>
          <w:tcPr>
            <w:tcW w:w="387" w:type="pct"/>
            <w:tcBorders>
              <w:top w:val="nil"/>
              <w:left w:val="nil"/>
              <w:bottom w:val="single" w:sz="4" w:space="0" w:color="auto"/>
              <w:right w:val="single" w:sz="4" w:space="0" w:color="auto"/>
            </w:tcBorders>
            <w:shd w:val="clear" w:color="auto" w:fill="auto"/>
            <w:noWrap/>
            <w:vAlign w:val="bottom"/>
            <w:hideMark/>
          </w:tcPr>
          <w:p w14:paraId="263CF31A"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nil"/>
              <w:left w:val="nil"/>
              <w:bottom w:val="single" w:sz="4" w:space="0" w:color="auto"/>
              <w:right w:val="single" w:sz="4" w:space="0" w:color="auto"/>
            </w:tcBorders>
          </w:tcPr>
          <w:p w14:paraId="0B46EBC4" w14:textId="77777777" w:rsidR="00AD4703" w:rsidRPr="005A7BEF" w:rsidRDefault="00AD4703" w:rsidP="005A7BEF">
            <w:pPr>
              <w:rPr>
                <w:rFonts w:ascii="Arial" w:hAnsi="Arial" w:cs="Arial"/>
                <w:b/>
                <w:sz w:val="18"/>
                <w:szCs w:val="18"/>
              </w:rPr>
            </w:pPr>
          </w:p>
        </w:tc>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3ACF697A"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r w:rsidR="00AD4703" w:rsidRPr="005A7BEF" w14:paraId="5BB82811" w14:textId="77777777" w:rsidTr="00BB358E">
        <w:trPr>
          <w:trHeight w:val="300"/>
        </w:trPr>
        <w:tc>
          <w:tcPr>
            <w:tcW w:w="3032" w:type="pct"/>
            <w:tcBorders>
              <w:top w:val="nil"/>
              <w:left w:val="single" w:sz="4" w:space="0" w:color="auto"/>
              <w:bottom w:val="single" w:sz="4" w:space="0" w:color="auto"/>
              <w:right w:val="single" w:sz="4" w:space="0" w:color="auto"/>
            </w:tcBorders>
            <w:shd w:val="clear" w:color="auto" w:fill="auto"/>
            <w:noWrap/>
            <w:hideMark/>
          </w:tcPr>
          <w:p w14:paraId="3555F980"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A8. About how often did you feel that everything was an effort?</w:t>
            </w:r>
          </w:p>
          <w:p w14:paraId="3E5185BB" w14:textId="77777777" w:rsidR="00AD4703" w:rsidRPr="005A7BEF" w:rsidRDefault="00AD4703" w:rsidP="005A7BEF">
            <w:pPr>
              <w:rPr>
                <w:rFonts w:ascii="Arial" w:hAnsi="Arial" w:cs="Arial"/>
                <w:b/>
                <w:sz w:val="18"/>
                <w:szCs w:val="18"/>
                <w:lang w:val="en-GB"/>
              </w:rPr>
            </w:pP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588435CB" w14:textId="77777777" w:rsidR="00AD4703" w:rsidRPr="005A7BEF" w:rsidRDefault="00AD4703" w:rsidP="005A7BEF">
            <w:pPr>
              <w:rPr>
                <w:rFonts w:ascii="Arial" w:hAnsi="Arial" w:cs="Arial"/>
                <w:b/>
                <w:sz w:val="18"/>
                <w:szCs w:val="18"/>
              </w:rPr>
            </w:pPr>
          </w:p>
        </w:tc>
        <w:tc>
          <w:tcPr>
            <w:tcW w:w="387" w:type="pct"/>
            <w:tcBorders>
              <w:top w:val="nil"/>
              <w:left w:val="nil"/>
              <w:bottom w:val="single" w:sz="4" w:space="0" w:color="auto"/>
              <w:right w:val="single" w:sz="4" w:space="0" w:color="auto"/>
            </w:tcBorders>
            <w:shd w:val="clear" w:color="auto" w:fill="auto"/>
            <w:noWrap/>
            <w:vAlign w:val="bottom"/>
            <w:hideMark/>
          </w:tcPr>
          <w:p w14:paraId="631084EF"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nil"/>
              <w:left w:val="nil"/>
              <w:bottom w:val="single" w:sz="4" w:space="0" w:color="auto"/>
              <w:right w:val="single" w:sz="4" w:space="0" w:color="auto"/>
            </w:tcBorders>
          </w:tcPr>
          <w:p w14:paraId="0BC8BD03" w14:textId="77777777" w:rsidR="00AD4703" w:rsidRPr="005A7BEF" w:rsidRDefault="00AD4703" w:rsidP="005A7BEF">
            <w:pPr>
              <w:rPr>
                <w:rFonts w:ascii="Arial" w:hAnsi="Arial" w:cs="Arial"/>
                <w:b/>
                <w:sz w:val="18"/>
                <w:szCs w:val="18"/>
              </w:rPr>
            </w:pPr>
          </w:p>
        </w:tc>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2F07DD0E"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r w:rsidR="00AD4703" w:rsidRPr="005A7BEF" w14:paraId="72D41A18" w14:textId="77777777" w:rsidTr="00BB358E">
        <w:trPr>
          <w:trHeight w:val="300"/>
        </w:trPr>
        <w:tc>
          <w:tcPr>
            <w:tcW w:w="3032" w:type="pct"/>
            <w:tcBorders>
              <w:top w:val="nil"/>
              <w:left w:val="single" w:sz="4" w:space="0" w:color="auto"/>
              <w:bottom w:val="single" w:sz="4" w:space="0" w:color="auto"/>
              <w:right w:val="single" w:sz="4" w:space="0" w:color="auto"/>
            </w:tcBorders>
            <w:shd w:val="clear" w:color="auto" w:fill="auto"/>
            <w:noWrap/>
            <w:hideMark/>
          </w:tcPr>
          <w:p w14:paraId="42E6070A"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A9. About how often did you feel so sad that nothing could cheer you up?</w:t>
            </w:r>
          </w:p>
          <w:p w14:paraId="0DA8F5EF" w14:textId="77777777" w:rsidR="00AD4703" w:rsidRPr="005A7BEF" w:rsidRDefault="00AD4703" w:rsidP="005A7BEF">
            <w:pPr>
              <w:rPr>
                <w:rFonts w:ascii="Arial" w:hAnsi="Arial" w:cs="Arial"/>
                <w:b/>
                <w:sz w:val="18"/>
                <w:szCs w:val="18"/>
                <w:lang w:val="en-GB"/>
              </w:rPr>
            </w:pP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25EF897F" w14:textId="77777777" w:rsidR="00AD4703" w:rsidRPr="005A7BEF" w:rsidRDefault="00AD4703" w:rsidP="005A7BEF">
            <w:pPr>
              <w:rPr>
                <w:rFonts w:ascii="Arial" w:hAnsi="Arial" w:cs="Arial"/>
                <w:b/>
                <w:sz w:val="18"/>
                <w:szCs w:val="18"/>
              </w:rPr>
            </w:pPr>
          </w:p>
        </w:tc>
        <w:tc>
          <w:tcPr>
            <w:tcW w:w="387" w:type="pct"/>
            <w:tcBorders>
              <w:top w:val="nil"/>
              <w:left w:val="nil"/>
              <w:bottom w:val="single" w:sz="4" w:space="0" w:color="auto"/>
              <w:right w:val="single" w:sz="4" w:space="0" w:color="auto"/>
            </w:tcBorders>
            <w:shd w:val="clear" w:color="auto" w:fill="auto"/>
            <w:noWrap/>
            <w:vAlign w:val="bottom"/>
            <w:hideMark/>
          </w:tcPr>
          <w:p w14:paraId="717AA566"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nil"/>
              <w:left w:val="nil"/>
              <w:bottom w:val="single" w:sz="4" w:space="0" w:color="auto"/>
              <w:right w:val="single" w:sz="4" w:space="0" w:color="auto"/>
            </w:tcBorders>
          </w:tcPr>
          <w:p w14:paraId="09283936" w14:textId="77777777" w:rsidR="00AD4703" w:rsidRPr="005A7BEF" w:rsidRDefault="00AD4703" w:rsidP="005A7BEF">
            <w:pPr>
              <w:rPr>
                <w:rFonts w:ascii="Arial" w:hAnsi="Arial" w:cs="Arial"/>
                <w:b/>
                <w:sz w:val="18"/>
                <w:szCs w:val="18"/>
              </w:rPr>
            </w:pPr>
          </w:p>
        </w:tc>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67278988"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r w:rsidR="00AD4703" w:rsidRPr="005A7BEF" w14:paraId="586DF0F3" w14:textId="77777777" w:rsidTr="00BB358E">
        <w:trPr>
          <w:trHeight w:val="300"/>
        </w:trPr>
        <w:tc>
          <w:tcPr>
            <w:tcW w:w="3032" w:type="pct"/>
            <w:tcBorders>
              <w:top w:val="single" w:sz="4" w:space="0" w:color="auto"/>
              <w:left w:val="single" w:sz="4" w:space="0" w:color="auto"/>
              <w:bottom w:val="single" w:sz="4" w:space="0" w:color="auto"/>
              <w:right w:val="single" w:sz="4" w:space="0" w:color="auto"/>
            </w:tcBorders>
            <w:shd w:val="clear" w:color="auto" w:fill="auto"/>
            <w:noWrap/>
            <w:hideMark/>
          </w:tcPr>
          <w:p w14:paraId="4DF9F5F1"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A10. About how often did you feel worthless?</w:t>
            </w:r>
          </w:p>
          <w:p w14:paraId="095CF5B2" w14:textId="77777777" w:rsidR="00AD4703" w:rsidRPr="005A7BEF" w:rsidRDefault="00AD4703" w:rsidP="005A7BEF">
            <w:pPr>
              <w:rPr>
                <w:rFonts w:ascii="Arial" w:hAnsi="Arial" w:cs="Arial"/>
                <w:b/>
                <w:sz w:val="18"/>
                <w:szCs w:val="18"/>
                <w:lang w:val="en-GB"/>
              </w:rPr>
            </w:pP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4E4A6AA8" w14:textId="77777777" w:rsidR="00AD4703" w:rsidRPr="005A7BEF" w:rsidRDefault="00AD4703" w:rsidP="005A7BEF">
            <w:pPr>
              <w:rPr>
                <w:rFonts w:ascii="Arial" w:hAnsi="Arial" w:cs="Arial"/>
                <w:b/>
                <w:sz w:val="18"/>
                <w:szCs w:val="18"/>
              </w:rPr>
            </w:pPr>
          </w:p>
        </w:tc>
        <w:tc>
          <w:tcPr>
            <w:tcW w:w="387" w:type="pct"/>
            <w:tcBorders>
              <w:top w:val="single" w:sz="4" w:space="0" w:color="auto"/>
              <w:left w:val="nil"/>
              <w:bottom w:val="single" w:sz="4" w:space="0" w:color="auto"/>
              <w:right w:val="single" w:sz="4" w:space="0" w:color="auto"/>
            </w:tcBorders>
            <w:shd w:val="clear" w:color="auto" w:fill="auto"/>
            <w:noWrap/>
            <w:vAlign w:val="bottom"/>
            <w:hideMark/>
          </w:tcPr>
          <w:p w14:paraId="17EA8354"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c>
          <w:tcPr>
            <w:tcW w:w="355" w:type="pct"/>
            <w:tcBorders>
              <w:top w:val="single" w:sz="4" w:space="0" w:color="auto"/>
              <w:left w:val="nil"/>
              <w:bottom w:val="single" w:sz="4" w:space="0" w:color="auto"/>
              <w:right w:val="single" w:sz="4" w:space="0" w:color="auto"/>
            </w:tcBorders>
          </w:tcPr>
          <w:p w14:paraId="1ABCEE42" w14:textId="77777777" w:rsidR="00AD4703" w:rsidRPr="005A7BEF" w:rsidRDefault="00AD4703" w:rsidP="005A7BEF">
            <w:pPr>
              <w:rPr>
                <w:rFonts w:ascii="Arial" w:hAnsi="Arial" w:cs="Arial"/>
                <w:b/>
                <w:sz w:val="18"/>
                <w:szCs w:val="18"/>
              </w:rPr>
            </w:pPr>
          </w:p>
        </w:tc>
        <w:tc>
          <w:tcPr>
            <w:tcW w:w="3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D0B0E" w14:textId="77777777" w:rsidR="00AD4703" w:rsidRPr="005A7BEF" w:rsidRDefault="00AD4703" w:rsidP="005A7BEF">
            <w:pPr>
              <w:rPr>
                <w:rFonts w:ascii="Arial" w:hAnsi="Arial" w:cs="Arial"/>
                <w:b/>
                <w:sz w:val="18"/>
                <w:szCs w:val="18"/>
              </w:rPr>
            </w:pPr>
            <w:r w:rsidRPr="005A7BEF">
              <w:rPr>
                <w:rFonts w:ascii="Arial" w:hAnsi="Arial" w:cs="Arial"/>
                <w:b/>
                <w:sz w:val="18"/>
                <w:szCs w:val="18"/>
              </w:rPr>
              <w:t> </w:t>
            </w:r>
          </w:p>
        </w:tc>
      </w:tr>
    </w:tbl>
    <w:p w14:paraId="1D3BF104" w14:textId="77777777" w:rsidR="00EB46C4" w:rsidRPr="005A7BEF" w:rsidRDefault="00EB46C4" w:rsidP="005A7BEF">
      <w:pPr>
        <w:rPr>
          <w:rFonts w:ascii="Arial" w:hAnsi="Arial" w:cs="Arial"/>
          <w:b/>
          <w:sz w:val="16"/>
          <w:szCs w:val="16"/>
          <w:lang w:val="en-GB"/>
        </w:rPr>
      </w:pPr>
    </w:p>
    <w:p w14:paraId="37A75DB8" w14:textId="23BA5471"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Note: A11 – A16 are skipped if answer was “1. None of the Time” for all questions A1 – A10.</w:t>
      </w:r>
    </w:p>
    <w:p w14:paraId="1D0F1656" w14:textId="679F389D" w:rsidR="00EE789D" w:rsidRPr="005A7BEF" w:rsidRDefault="00EE789D" w:rsidP="005A7BEF">
      <w:pPr>
        <w:rPr>
          <w:rFonts w:ascii="Arial" w:hAnsi="Arial" w:cs="Arial"/>
          <w:b/>
          <w:sz w:val="16"/>
          <w:szCs w:val="16"/>
          <w:lang w:val="en-GB"/>
        </w:rPr>
      </w:pPr>
    </w:p>
    <w:p w14:paraId="624BC95B" w14:textId="10789E99" w:rsidR="002252D1" w:rsidRPr="005A7BEF" w:rsidRDefault="002252D1" w:rsidP="005A7BEF">
      <w:pPr>
        <w:rPr>
          <w:rFonts w:ascii="Arial" w:hAnsi="Arial" w:cs="Arial"/>
          <w:b/>
          <w:sz w:val="16"/>
          <w:szCs w:val="16"/>
          <w:lang w:val="en-GB"/>
        </w:rPr>
      </w:pPr>
    </w:p>
    <w:p w14:paraId="7E6914B1" w14:textId="204BC496" w:rsidR="002252D1" w:rsidRPr="005A7BEF" w:rsidRDefault="002252D1" w:rsidP="005A7BEF">
      <w:pPr>
        <w:rPr>
          <w:rFonts w:ascii="Arial" w:hAnsi="Arial" w:cs="Arial"/>
          <w:b/>
          <w:sz w:val="16"/>
          <w:szCs w:val="16"/>
          <w:lang w:val="en-GB"/>
        </w:rPr>
      </w:pPr>
    </w:p>
    <w:p w14:paraId="15C172C1" w14:textId="77777777" w:rsidR="002252D1" w:rsidRPr="005A7BEF" w:rsidRDefault="002252D1" w:rsidP="005A7BEF">
      <w:pPr>
        <w:rPr>
          <w:rFonts w:ascii="Arial" w:hAnsi="Arial" w:cs="Arial"/>
          <w:b/>
          <w:sz w:val="16"/>
          <w:szCs w:val="16"/>
          <w:lang w:val="en-GB"/>
        </w:rPr>
      </w:pPr>
    </w:p>
    <w:p w14:paraId="6BC61714" w14:textId="297057C6" w:rsidR="00EB46C4" w:rsidRPr="005A7BEF" w:rsidRDefault="00EB46C4" w:rsidP="005A7BEF">
      <w:pPr>
        <w:rPr>
          <w:rFonts w:ascii="Arial" w:hAnsi="Arial" w:cs="Arial"/>
          <w:b/>
          <w:sz w:val="16"/>
          <w:szCs w:val="16"/>
          <w:lang w:val="en-GB"/>
        </w:rPr>
      </w:pPr>
    </w:p>
    <w:p w14:paraId="55E403FF" w14:textId="77777777" w:rsidR="00EB46C4" w:rsidRPr="005A7BEF" w:rsidRDefault="00EB46C4" w:rsidP="005A7BEF">
      <w:pPr>
        <w:rPr>
          <w:rFonts w:ascii="Arial" w:hAnsi="Arial" w:cs="Arial"/>
          <w:b/>
          <w:sz w:val="16"/>
          <w:szCs w:val="16"/>
          <w:lang w:val="en-GB"/>
        </w:rPr>
      </w:pPr>
    </w:p>
    <w:tbl>
      <w:tblPr>
        <w:tblW w:w="5000" w:type="pct"/>
        <w:tblLayout w:type="fixed"/>
        <w:tblLook w:val="04A0" w:firstRow="1" w:lastRow="0" w:firstColumn="1" w:lastColumn="0" w:noHBand="0" w:noVBand="1"/>
      </w:tblPr>
      <w:tblGrid>
        <w:gridCol w:w="8456"/>
        <w:gridCol w:w="2429"/>
        <w:gridCol w:w="1079"/>
        <w:gridCol w:w="990"/>
        <w:gridCol w:w="990"/>
      </w:tblGrid>
      <w:tr w:rsidR="00EE789D" w:rsidRPr="005A7BEF" w14:paraId="131C260C" w14:textId="77777777" w:rsidTr="00400181">
        <w:trPr>
          <w:trHeight w:val="300"/>
        </w:trPr>
        <w:tc>
          <w:tcPr>
            <w:tcW w:w="3032" w:type="pct"/>
            <w:tcBorders>
              <w:top w:val="single" w:sz="4" w:space="0" w:color="auto"/>
              <w:left w:val="single" w:sz="4" w:space="0" w:color="auto"/>
              <w:bottom w:val="single" w:sz="4" w:space="0" w:color="auto"/>
              <w:right w:val="single" w:sz="4" w:space="0" w:color="auto"/>
            </w:tcBorders>
            <w:shd w:val="clear" w:color="auto" w:fill="auto"/>
            <w:noWrap/>
            <w:hideMark/>
          </w:tcPr>
          <w:p w14:paraId="04AAECCB"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lastRenderedPageBreak/>
              <w:t xml:space="preserve">A11.    How many days were you </w:t>
            </w:r>
            <w:r w:rsidRPr="005A7BEF">
              <w:rPr>
                <w:rFonts w:ascii="Arial" w:hAnsi="Arial" w:cs="Arial"/>
                <w:b/>
                <w:sz w:val="18"/>
                <w:szCs w:val="18"/>
                <w:u w:val="single"/>
                <w:lang w:val="en-GB"/>
              </w:rPr>
              <w:t xml:space="preserve">TOTALLY UNABLE </w:t>
            </w:r>
            <w:r w:rsidRPr="005A7BEF">
              <w:rPr>
                <w:rFonts w:ascii="Arial" w:hAnsi="Arial" w:cs="Arial"/>
                <w:b/>
                <w:sz w:val="18"/>
                <w:szCs w:val="18"/>
                <w:lang w:val="en-GB"/>
              </w:rPr>
              <w:t xml:space="preserve">to work, study or manage your day to day activities because of these feelings?   1.number of days </w:t>
            </w:r>
          </w:p>
        </w:tc>
        <w:tc>
          <w:tcPr>
            <w:tcW w:w="871" w:type="pct"/>
            <w:vMerge w:val="restart"/>
            <w:tcBorders>
              <w:top w:val="single" w:sz="4" w:space="0" w:color="auto"/>
              <w:left w:val="single" w:sz="4" w:space="0" w:color="auto"/>
              <w:right w:val="single" w:sz="4" w:space="0" w:color="auto"/>
            </w:tcBorders>
            <w:shd w:val="clear" w:color="auto" w:fill="A6A6A6" w:themeFill="background1" w:themeFillShade="A6"/>
            <w:vAlign w:val="center"/>
            <w:hideMark/>
          </w:tcPr>
          <w:p w14:paraId="2C4AC951" w14:textId="77777777" w:rsidR="00EE789D" w:rsidRPr="005A7BEF" w:rsidRDefault="00EE789D" w:rsidP="005A7BEF">
            <w:pPr>
              <w:rPr>
                <w:rFonts w:ascii="Arial" w:hAnsi="Arial" w:cs="Arial"/>
                <w:b/>
                <w:sz w:val="18"/>
                <w:szCs w:val="18"/>
              </w:rPr>
            </w:pPr>
          </w:p>
        </w:tc>
        <w:tc>
          <w:tcPr>
            <w:tcW w:w="387" w:type="pct"/>
            <w:tcBorders>
              <w:top w:val="single" w:sz="4" w:space="0" w:color="auto"/>
              <w:left w:val="nil"/>
              <w:bottom w:val="single" w:sz="4" w:space="0" w:color="auto"/>
              <w:right w:val="single" w:sz="4" w:space="0" w:color="auto"/>
            </w:tcBorders>
            <w:shd w:val="clear" w:color="auto" w:fill="auto"/>
            <w:noWrap/>
            <w:vAlign w:val="bottom"/>
            <w:hideMark/>
          </w:tcPr>
          <w:p w14:paraId="4C19EA4A" w14:textId="77777777" w:rsidR="00EE789D" w:rsidRPr="005A7BEF" w:rsidRDefault="00EE789D" w:rsidP="005A7BEF">
            <w:pPr>
              <w:rPr>
                <w:rFonts w:ascii="Arial" w:hAnsi="Arial" w:cs="Arial"/>
                <w:b/>
                <w:sz w:val="18"/>
                <w:szCs w:val="18"/>
              </w:rPr>
            </w:pPr>
          </w:p>
        </w:tc>
        <w:tc>
          <w:tcPr>
            <w:tcW w:w="355" w:type="pct"/>
            <w:tcBorders>
              <w:top w:val="single" w:sz="4" w:space="0" w:color="auto"/>
              <w:left w:val="nil"/>
              <w:bottom w:val="single" w:sz="4" w:space="0" w:color="auto"/>
              <w:right w:val="single" w:sz="4" w:space="0" w:color="auto"/>
            </w:tcBorders>
          </w:tcPr>
          <w:p w14:paraId="193DE5C3" w14:textId="77777777" w:rsidR="00EE789D" w:rsidRPr="005A7BEF" w:rsidRDefault="00EE789D" w:rsidP="005A7BEF">
            <w:pPr>
              <w:rPr>
                <w:rFonts w:ascii="Arial" w:hAnsi="Arial" w:cs="Arial"/>
                <w:b/>
                <w:sz w:val="18"/>
                <w:szCs w:val="18"/>
              </w:rPr>
            </w:pPr>
          </w:p>
        </w:tc>
        <w:tc>
          <w:tcPr>
            <w:tcW w:w="3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A42B40" w14:textId="77777777" w:rsidR="00EE789D" w:rsidRPr="005A7BEF" w:rsidRDefault="00EE789D" w:rsidP="005A7BEF">
            <w:pPr>
              <w:rPr>
                <w:rFonts w:ascii="Arial" w:hAnsi="Arial" w:cs="Arial"/>
                <w:b/>
                <w:sz w:val="18"/>
                <w:szCs w:val="18"/>
              </w:rPr>
            </w:pPr>
          </w:p>
        </w:tc>
      </w:tr>
      <w:tr w:rsidR="00EE789D" w:rsidRPr="005A7BEF" w14:paraId="655637BF" w14:textId="77777777" w:rsidTr="00400181">
        <w:trPr>
          <w:trHeight w:val="300"/>
        </w:trPr>
        <w:tc>
          <w:tcPr>
            <w:tcW w:w="3032" w:type="pct"/>
            <w:tcBorders>
              <w:top w:val="single" w:sz="4" w:space="0" w:color="auto"/>
              <w:left w:val="single" w:sz="4" w:space="0" w:color="auto"/>
              <w:bottom w:val="single" w:sz="4" w:space="0" w:color="auto"/>
              <w:right w:val="single" w:sz="4" w:space="0" w:color="auto"/>
            </w:tcBorders>
            <w:shd w:val="clear" w:color="auto" w:fill="auto"/>
            <w:noWrap/>
            <w:hideMark/>
          </w:tcPr>
          <w:p w14:paraId="39EC4E23"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 xml:space="preserve">A12.   Aside from those days, </w:t>
            </w:r>
            <w:r w:rsidRPr="005A7BEF">
              <w:rPr>
                <w:rFonts w:ascii="Arial" w:hAnsi="Arial" w:cs="Arial"/>
                <w:b/>
                <w:sz w:val="18"/>
                <w:szCs w:val="18"/>
                <w:u w:val="single"/>
                <w:lang w:val="en-GB"/>
              </w:rPr>
              <w:t>HOW MANY DAYS</w:t>
            </w:r>
            <w:r w:rsidRPr="005A7BEF">
              <w:rPr>
                <w:rFonts w:ascii="Arial" w:hAnsi="Arial" w:cs="Arial"/>
                <w:b/>
                <w:sz w:val="18"/>
                <w:szCs w:val="18"/>
                <w:lang w:val="en-GB"/>
              </w:rPr>
              <w:t xml:space="preserve"> were you able to work or study or manage your day to day activities, but had to </w:t>
            </w:r>
            <w:r w:rsidRPr="005A7BEF">
              <w:rPr>
                <w:rFonts w:ascii="Arial" w:hAnsi="Arial" w:cs="Arial"/>
                <w:b/>
                <w:sz w:val="18"/>
                <w:szCs w:val="18"/>
                <w:u w:val="single"/>
                <w:lang w:val="en-GB"/>
              </w:rPr>
              <w:t>CUT DOWN</w:t>
            </w:r>
            <w:r w:rsidRPr="005A7BEF">
              <w:rPr>
                <w:rFonts w:ascii="Arial" w:hAnsi="Arial" w:cs="Arial"/>
                <w:b/>
                <w:sz w:val="18"/>
                <w:szCs w:val="18"/>
                <w:lang w:val="en-GB"/>
              </w:rPr>
              <w:t xml:space="preserve"> on what you did because of these feelings? 1.number of days </w:t>
            </w:r>
          </w:p>
        </w:tc>
        <w:tc>
          <w:tcPr>
            <w:tcW w:w="871" w:type="pct"/>
            <w:vMerge/>
            <w:tcBorders>
              <w:left w:val="single" w:sz="4" w:space="0" w:color="auto"/>
              <w:right w:val="single" w:sz="4" w:space="0" w:color="auto"/>
            </w:tcBorders>
            <w:shd w:val="clear" w:color="auto" w:fill="A6A6A6" w:themeFill="background1" w:themeFillShade="A6"/>
            <w:vAlign w:val="center"/>
            <w:hideMark/>
          </w:tcPr>
          <w:p w14:paraId="397E5BE6" w14:textId="77777777" w:rsidR="00EE789D" w:rsidRPr="005A7BEF" w:rsidRDefault="00EE789D" w:rsidP="005A7BEF">
            <w:pPr>
              <w:rPr>
                <w:rFonts w:ascii="Arial" w:hAnsi="Arial" w:cs="Arial"/>
                <w:b/>
                <w:sz w:val="18"/>
                <w:szCs w:val="18"/>
              </w:rPr>
            </w:pPr>
          </w:p>
        </w:tc>
        <w:tc>
          <w:tcPr>
            <w:tcW w:w="387" w:type="pct"/>
            <w:tcBorders>
              <w:top w:val="single" w:sz="4" w:space="0" w:color="auto"/>
              <w:left w:val="nil"/>
              <w:bottom w:val="single" w:sz="4" w:space="0" w:color="auto"/>
              <w:right w:val="single" w:sz="4" w:space="0" w:color="auto"/>
            </w:tcBorders>
            <w:shd w:val="clear" w:color="auto" w:fill="auto"/>
            <w:noWrap/>
            <w:vAlign w:val="bottom"/>
            <w:hideMark/>
          </w:tcPr>
          <w:p w14:paraId="3F984F76" w14:textId="77777777" w:rsidR="00EE789D" w:rsidRPr="005A7BEF" w:rsidRDefault="00EE789D" w:rsidP="005A7BEF">
            <w:pPr>
              <w:rPr>
                <w:rFonts w:ascii="Arial" w:hAnsi="Arial" w:cs="Arial"/>
                <w:b/>
                <w:sz w:val="18"/>
                <w:szCs w:val="18"/>
              </w:rPr>
            </w:pPr>
          </w:p>
        </w:tc>
        <w:tc>
          <w:tcPr>
            <w:tcW w:w="355" w:type="pct"/>
            <w:tcBorders>
              <w:top w:val="single" w:sz="4" w:space="0" w:color="auto"/>
              <w:left w:val="nil"/>
              <w:bottom w:val="single" w:sz="4" w:space="0" w:color="auto"/>
              <w:right w:val="single" w:sz="4" w:space="0" w:color="auto"/>
            </w:tcBorders>
          </w:tcPr>
          <w:p w14:paraId="512D3197" w14:textId="77777777" w:rsidR="00EE789D" w:rsidRPr="005A7BEF" w:rsidRDefault="00EE789D" w:rsidP="005A7BEF">
            <w:pPr>
              <w:rPr>
                <w:rFonts w:ascii="Arial" w:hAnsi="Arial" w:cs="Arial"/>
                <w:b/>
                <w:sz w:val="18"/>
                <w:szCs w:val="18"/>
              </w:rPr>
            </w:pPr>
          </w:p>
        </w:tc>
        <w:tc>
          <w:tcPr>
            <w:tcW w:w="3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451E2" w14:textId="77777777" w:rsidR="00EE789D" w:rsidRPr="005A7BEF" w:rsidRDefault="00EE789D" w:rsidP="005A7BEF">
            <w:pPr>
              <w:rPr>
                <w:rFonts w:ascii="Arial" w:hAnsi="Arial" w:cs="Arial"/>
                <w:b/>
                <w:sz w:val="18"/>
                <w:szCs w:val="18"/>
              </w:rPr>
            </w:pPr>
          </w:p>
        </w:tc>
      </w:tr>
      <w:tr w:rsidR="00EE789D" w:rsidRPr="005A7BEF" w14:paraId="79CDDA8C" w14:textId="77777777" w:rsidTr="00400181">
        <w:trPr>
          <w:trHeight w:val="300"/>
        </w:trPr>
        <w:tc>
          <w:tcPr>
            <w:tcW w:w="3032" w:type="pct"/>
            <w:tcBorders>
              <w:top w:val="single" w:sz="4" w:space="0" w:color="auto"/>
              <w:left w:val="single" w:sz="4" w:space="0" w:color="auto"/>
              <w:bottom w:val="single" w:sz="4" w:space="0" w:color="auto"/>
              <w:right w:val="single" w:sz="4" w:space="0" w:color="auto"/>
            </w:tcBorders>
            <w:shd w:val="clear" w:color="auto" w:fill="auto"/>
            <w:noWrap/>
            <w:hideMark/>
          </w:tcPr>
          <w:p w14:paraId="37A582C3"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A13.Have you consulted anyone about these feelings?   1.Yes          5.No &gt;&gt;A16</w:t>
            </w:r>
          </w:p>
        </w:tc>
        <w:tc>
          <w:tcPr>
            <w:tcW w:w="871" w:type="pct"/>
            <w:vMerge/>
            <w:tcBorders>
              <w:left w:val="single" w:sz="4" w:space="0" w:color="auto"/>
              <w:right w:val="single" w:sz="4" w:space="0" w:color="auto"/>
            </w:tcBorders>
            <w:shd w:val="clear" w:color="auto" w:fill="A6A6A6" w:themeFill="background1" w:themeFillShade="A6"/>
            <w:vAlign w:val="center"/>
            <w:hideMark/>
          </w:tcPr>
          <w:p w14:paraId="63964DA7" w14:textId="77777777" w:rsidR="00EE789D" w:rsidRPr="005A7BEF" w:rsidRDefault="00EE789D" w:rsidP="005A7BEF">
            <w:pPr>
              <w:rPr>
                <w:rFonts w:ascii="Arial" w:hAnsi="Arial" w:cs="Arial"/>
                <w:b/>
                <w:sz w:val="18"/>
                <w:szCs w:val="18"/>
              </w:rPr>
            </w:pPr>
          </w:p>
        </w:tc>
        <w:tc>
          <w:tcPr>
            <w:tcW w:w="387" w:type="pct"/>
            <w:tcBorders>
              <w:top w:val="single" w:sz="4" w:space="0" w:color="auto"/>
              <w:left w:val="nil"/>
              <w:bottom w:val="single" w:sz="4" w:space="0" w:color="auto"/>
              <w:right w:val="single" w:sz="4" w:space="0" w:color="auto"/>
            </w:tcBorders>
            <w:shd w:val="clear" w:color="auto" w:fill="auto"/>
            <w:noWrap/>
            <w:vAlign w:val="bottom"/>
            <w:hideMark/>
          </w:tcPr>
          <w:p w14:paraId="182DDF34" w14:textId="77777777" w:rsidR="00EE789D" w:rsidRPr="005A7BEF" w:rsidRDefault="00EE789D" w:rsidP="005A7BEF">
            <w:pPr>
              <w:rPr>
                <w:rFonts w:ascii="Arial" w:hAnsi="Arial" w:cs="Arial"/>
                <w:b/>
                <w:sz w:val="18"/>
                <w:szCs w:val="18"/>
              </w:rPr>
            </w:pPr>
          </w:p>
        </w:tc>
        <w:tc>
          <w:tcPr>
            <w:tcW w:w="355" w:type="pct"/>
            <w:tcBorders>
              <w:top w:val="single" w:sz="4" w:space="0" w:color="auto"/>
              <w:left w:val="nil"/>
              <w:bottom w:val="single" w:sz="4" w:space="0" w:color="auto"/>
              <w:right w:val="single" w:sz="4" w:space="0" w:color="auto"/>
            </w:tcBorders>
          </w:tcPr>
          <w:p w14:paraId="32D89812" w14:textId="77777777" w:rsidR="00EE789D" w:rsidRPr="005A7BEF" w:rsidRDefault="00EE789D" w:rsidP="005A7BEF">
            <w:pPr>
              <w:rPr>
                <w:rFonts w:ascii="Arial" w:hAnsi="Arial" w:cs="Arial"/>
                <w:b/>
                <w:sz w:val="18"/>
                <w:szCs w:val="18"/>
              </w:rPr>
            </w:pPr>
          </w:p>
        </w:tc>
        <w:tc>
          <w:tcPr>
            <w:tcW w:w="3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4EBDA3" w14:textId="77777777" w:rsidR="00EE789D" w:rsidRPr="005A7BEF" w:rsidRDefault="00EE789D" w:rsidP="005A7BEF">
            <w:pPr>
              <w:rPr>
                <w:rFonts w:ascii="Arial" w:hAnsi="Arial" w:cs="Arial"/>
                <w:b/>
                <w:sz w:val="18"/>
                <w:szCs w:val="18"/>
              </w:rPr>
            </w:pPr>
          </w:p>
        </w:tc>
      </w:tr>
      <w:tr w:rsidR="00EE789D" w:rsidRPr="005A7BEF" w14:paraId="7B822A4D" w14:textId="77777777" w:rsidTr="00400181">
        <w:trPr>
          <w:trHeight w:val="300"/>
        </w:trPr>
        <w:tc>
          <w:tcPr>
            <w:tcW w:w="3032" w:type="pct"/>
            <w:tcBorders>
              <w:top w:val="single" w:sz="4" w:space="0" w:color="auto"/>
              <w:left w:val="single" w:sz="4" w:space="0" w:color="auto"/>
              <w:bottom w:val="single" w:sz="4" w:space="0" w:color="auto"/>
              <w:right w:val="single" w:sz="4" w:space="0" w:color="auto"/>
            </w:tcBorders>
            <w:shd w:val="clear" w:color="auto" w:fill="auto"/>
            <w:noWrap/>
            <w:hideMark/>
          </w:tcPr>
          <w:p w14:paraId="69461FDF"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A14. If yes, who did you consult?</w:t>
            </w:r>
          </w:p>
          <w:p w14:paraId="4241A752"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1.Doctor</w:t>
            </w:r>
          </w:p>
          <w:p w14:paraId="6BBCD18C"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2.Health professional</w:t>
            </w:r>
          </w:p>
          <w:p w14:paraId="45BFE31E"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3.Psychologist</w:t>
            </w:r>
          </w:p>
          <w:p w14:paraId="6D78C818"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4.Other professional</w:t>
            </w:r>
          </w:p>
          <w:p w14:paraId="4DA12486"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5.Religious leader (Pastor, Priest, Imam , etc ) &gt;&gt;A16</w:t>
            </w:r>
          </w:p>
          <w:p w14:paraId="3A03006C"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6.Family relations &gt;&gt;A16</w:t>
            </w:r>
          </w:p>
          <w:p w14:paraId="2033FD9D"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7.Elderly person in community  &gt;&gt;A16</w:t>
            </w:r>
          </w:p>
          <w:p w14:paraId="0595235D"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-666. Other  (specify) &gt;&gt;A16</w:t>
            </w:r>
          </w:p>
          <w:p w14:paraId="457A6A85"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-888. Refuse to Answer  &gt;&gt;A16</w:t>
            </w:r>
          </w:p>
          <w:p w14:paraId="045551F4"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-999. Don’t know  (specify) &gt;&gt;A16</w:t>
            </w:r>
          </w:p>
        </w:tc>
        <w:tc>
          <w:tcPr>
            <w:tcW w:w="871" w:type="pct"/>
            <w:vMerge/>
            <w:tcBorders>
              <w:left w:val="single" w:sz="4" w:space="0" w:color="auto"/>
              <w:right w:val="single" w:sz="4" w:space="0" w:color="auto"/>
            </w:tcBorders>
            <w:shd w:val="clear" w:color="auto" w:fill="A6A6A6" w:themeFill="background1" w:themeFillShade="A6"/>
            <w:vAlign w:val="center"/>
            <w:hideMark/>
          </w:tcPr>
          <w:p w14:paraId="5835A4C1" w14:textId="77777777" w:rsidR="00EE789D" w:rsidRPr="005A7BEF" w:rsidRDefault="00EE789D" w:rsidP="005A7BEF">
            <w:pPr>
              <w:rPr>
                <w:rFonts w:ascii="Arial" w:hAnsi="Arial" w:cs="Arial"/>
                <w:b/>
                <w:sz w:val="18"/>
                <w:szCs w:val="18"/>
              </w:rPr>
            </w:pPr>
          </w:p>
        </w:tc>
        <w:tc>
          <w:tcPr>
            <w:tcW w:w="387" w:type="pct"/>
            <w:tcBorders>
              <w:top w:val="single" w:sz="4" w:space="0" w:color="auto"/>
              <w:left w:val="nil"/>
              <w:bottom w:val="single" w:sz="4" w:space="0" w:color="auto"/>
              <w:right w:val="single" w:sz="4" w:space="0" w:color="auto"/>
            </w:tcBorders>
            <w:shd w:val="clear" w:color="auto" w:fill="auto"/>
            <w:noWrap/>
            <w:vAlign w:val="bottom"/>
            <w:hideMark/>
          </w:tcPr>
          <w:p w14:paraId="1CFE52E9" w14:textId="77777777" w:rsidR="00EE789D" w:rsidRPr="005A7BEF" w:rsidRDefault="00EE789D" w:rsidP="005A7BEF">
            <w:pPr>
              <w:rPr>
                <w:rFonts w:ascii="Arial" w:hAnsi="Arial" w:cs="Arial"/>
                <w:b/>
                <w:sz w:val="18"/>
                <w:szCs w:val="18"/>
              </w:rPr>
            </w:pPr>
          </w:p>
        </w:tc>
        <w:tc>
          <w:tcPr>
            <w:tcW w:w="355" w:type="pct"/>
            <w:tcBorders>
              <w:top w:val="single" w:sz="4" w:space="0" w:color="auto"/>
              <w:left w:val="nil"/>
              <w:bottom w:val="single" w:sz="4" w:space="0" w:color="auto"/>
              <w:right w:val="single" w:sz="4" w:space="0" w:color="auto"/>
            </w:tcBorders>
          </w:tcPr>
          <w:p w14:paraId="63BF8378" w14:textId="77777777" w:rsidR="00EE789D" w:rsidRPr="005A7BEF" w:rsidRDefault="00EE789D" w:rsidP="005A7BEF">
            <w:pPr>
              <w:rPr>
                <w:rFonts w:ascii="Arial" w:hAnsi="Arial" w:cs="Arial"/>
                <w:b/>
                <w:sz w:val="18"/>
                <w:szCs w:val="18"/>
              </w:rPr>
            </w:pPr>
          </w:p>
        </w:tc>
        <w:tc>
          <w:tcPr>
            <w:tcW w:w="3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236FBB" w14:textId="77777777" w:rsidR="00EE789D" w:rsidRPr="005A7BEF" w:rsidRDefault="00EE789D" w:rsidP="005A7BEF">
            <w:pPr>
              <w:rPr>
                <w:rFonts w:ascii="Arial" w:hAnsi="Arial" w:cs="Arial"/>
                <w:b/>
                <w:sz w:val="18"/>
                <w:szCs w:val="18"/>
              </w:rPr>
            </w:pPr>
          </w:p>
        </w:tc>
      </w:tr>
      <w:tr w:rsidR="00EE789D" w:rsidRPr="005A7BEF" w14:paraId="61DA1FA5" w14:textId="77777777" w:rsidTr="004A18AB">
        <w:trPr>
          <w:trHeight w:val="300"/>
        </w:trPr>
        <w:tc>
          <w:tcPr>
            <w:tcW w:w="3032" w:type="pct"/>
            <w:tcBorders>
              <w:top w:val="single" w:sz="4" w:space="0" w:color="auto"/>
              <w:left w:val="single" w:sz="4" w:space="0" w:color="auto"/>
              <w:bottom w:val="single" w:sz="4" w:space="0" w:color="auto"/>
              <w:right w:val="single" w:sz="4" w:space="0" w:color="auto"/>
            </w:tcBorders>
            <w:shd w:val="clear" w:color="auto" w:fill="auto"/>
            <w:noWrap/>
            <w:hideMark/>
          </w:tcPr>
          <w:p w14:paraId="4B9DD637"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 xml:space="preserve">A15. How many times have you seen a doctor or any other health professional about these feelings? 1.number of times </w:t>
            </w:r>
          </w:p>
        </w:tc>
        <w:tc>
          <w:tcPr>
            <w:tcW w:w="871" w:type="pct"/>
            <w:vMerge/>
            <w:tcBorders>
              <w:left w:val="single" w:sz="4" w:space="0" w:color="auto"/>
              <w:bottom w:val="single" w:sz="4" w:space="0" w:color="auto"/>
              <w:right w:val="single" w:sz="4" w:space="0" w:color="auto"/>
            </w:tcBorders>
            <w:shd w:val="clear" w:color="auto" w:fill="A6A6A6" w:themeFill="background1" w:themeFillShade="A6"/>
            <w:vAlign w:val="center"/>
            <w:hideMark/>
          </w:tcPr>
          <w:p w14:paraId="012FDAC5" w14:textId="77777777" w:rsidR="00EE789D" w:rsidRPr="005A7BEF" w:rsidRDefault="00EE789D" w:rsidP="005A7BEF">
            <w:pPr>
              <w:rPr>
                <w:rFonts w:ascii="Arial" w:hAnsi="Arial" w:cs="Arial"/>
                <w:b/>
                <w:sz w:val="18"/>
                <w:szCs w:val="18"/>
              </w:rPr>
            </w:pPr>
          </w:p>
        </w:tc>
        <w:tc>
          <w:tcPr>
            <w:tcW w:w="387" w:type="pct"/>
            <w:tcBorders>
              <w:top w:val="single" w:sz="4" w:space="0" w:color="auto"/>
              <w:left w:val="nil"/>
              <w:bottom w:val="single" w:sz="4" w:space="0" w:color="auto"/>
              <w:right w:val="single" w:sz="4" w:space="0" w:color="auto"/>
            </w:tcBorders>
            <w:shd w:val="clear" w:color="auto" w:fill="auto"/>
            <w:noWrap/>
            <w:vAlign w:val="bottom"/>
            <w:hideMark/>
          </w:tcPr>
          <w:p w14:paraId="23E8626D" w14:textId="77777777" w:rsidR="00EE789D" w:rsidRPr="005A7BEF" w:rsidRDefault="00EE789D" w:rsidP="005A7BEF">
            <w:pPr>
              <w:rPr>
                <w:rFonts w:ascii="Arial" w:hAnsi="Arial" w:cs="Arial"/>
                <w:b/>
                <w:sz w:val="18"/>
                <w:szCs w:val="18"/>
              </w:rPr>
            </w:pPr>
          </w:p>
        </w:tc>
        <w:tc>
          <w:tcPr>
            <w:tcW w:w="355" w:type="pct"/>
            <w:tcBorders>
              <w:top w:val="single" w:sz="4" w:space="0" w:color="auto"/>
              <w:left w:val="nil"/>
              <w:bottom w:val="single" w:sz="4" w:space="0" w:color="auto"/>
              <w:right w:val="single" w:sz="4" w:space="0" w:color="auto"/>
            </w:tcBorders>
          </w:tcPr>
          <w:p w14:paraId="2514C58B" w14:textId="77777777" w:rsidR="00EE789D" w:rsidRPr="005A7BEF" w:rsidRDefault="00EE789D" w:rsidP="005A7BEF">
            <w:pPr>
              <w:rPr>
                <w:rFonts w:ascii="Arial" w:hAnsi="Arial" w:cs="Arial"/>
                <w:b/>
                <w:sz w:val="18"/>
                <w:szCs w:val="18"/>
              </w:rPr>
            </w:pPr>
          </w:p>
        </w:tc>
        <w:tc>
          <w:tcPr>
            <w:tcW w:w="3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EB3196" w14:textId="77777777" w:rsidR="00EE789D" w:rsidRPr="005A7BEF" w:rsidRDefault="00EE789D" w:rsidP="005A7BEF">
            <w:pPr>
              <w:rPr>
                <w:rFonts w:ascii="Arial" w:hAnsi="Arial" w:cs="Arial"/>
                <w:b/>
                <w:sz w:val="18"/>
                <w:szCs w:val="18"/>
              </w:rPr>
            </w:pPr>
          </w:p>
        </w:tc>
      </w:tr>
      <w:tr w:rsidR="00EE789D" w:rsidRPr="005A7BEF" w14:paraId="021877C4" w14:textId="77777777" w:rsidTr="004A18AB">
        <w:trPr>
          <w:trHeight w:val="300"/>
        </w:trPr>
        <w:tc>
          <w:tcPr>
            <w:tcW w:w="3032" w:type="pct"/>
            <w:tcBorders>
              <w:top w:val="single" w:sz="4" w:space="0" w:color="auto"/>
              <w:left w:val="single" w:sz="4" w:space="0" w:color="auto"/>
              <w:bottom w:val="single" w:sz="4" w:space="0" w:color="auto"/>
              <w:right w:val="single" w:sz="4" w:space="0" w:color="auto"/>
            </w:tcBorders>
            <w:shd w:val="clear" w:color="auto" w:fill="auto"/>
            <w:noWrap/>
            <w:hideMark/>
          </w:tcPr>
          <w:p w14:paraId="07FCDE77" w14:textId="77777777" w:rsidR="00EE789D" w:rsidRPr="005A7BEF" w:rsidRDefault="00EE789D" w:rsidP="005A7BEF">
            <w:pPr>
              <w:pStyle w:val="Foreword"/>
              <w:spacing w:before="20" w:after="20"/>
              <w:rPr>
                <w:rFonts w:cs="Arial"/>
                <w:b/>
                <w:sz w:val="18"/>
                <w:szCs w:val="18"/>
                <w:lang w:val="en-GB"/>
              </w:rPr>
            </w:pPr>
            <w:r w:rsidRPr="005A7BEF">
              <w:rPr>
                <w:rFonts w:cs="Arial"/>
                <w:b/>
                <w:sz w:val="18"/>
                <w:szCs w:val="18"/>
                <w:lang w:val="en-GB"/>
              </w:rPr>
              <w:t>A16. How often have physical health problems been the main cause of these feelings?</w:t>
            </w:r>
          </w:p>
          <w:p w14:paraId="0AEF2B0A"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1. None of the time</w:t>
            </w:r>
          </w:p>
          <w:p w14:paraId="1452CDC4"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2. A little of the time</w:t>
            </w:r>
          </w:p>
          <w:p w14:paraId="47AC9558"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3. Some of the time</w:t>
            </w:r>
          </w:p>
          <w:p w14:paraId="42EA3333" w14:textId="77777777" w:rsidR="00EE789D" w:rsidRPr="005A7BEF" w:rsidRDefault="00EE789D" w:rsidP="005A7BEF">
            <w:pPr>
              <w:rPr>
                <w:rFonts w:ascii="Arial" w:hAnsi="Arial" w:cs="Arial"/>
                <w:b/>
                <w:sz w:val="18"/>
                <w:szCs w:val="18"/>
                <w:lang w:val="en-GB"/>
              </w:rPr>
            </w:pPr>
            <w:r w:rsidRPr="005A7BEF">
              <w:rPr>
                <w:rFonts w:ascii="Arial" w:hAnsi="Arial" w:cs="Arial"/>
                <w:b/>
                <w:sz w:val="18"/>
                <w:szCs w:val="18"/>
                <w:lang w:val="en-GB"/>
              </w:rPr>
              <w:t>4.Most of the time</w:t>
            </w:r>
          </w:p>
          <w:p w14:paraId="2DBB0A63" w14:textId="77777777" w:rsidR="00EE789D" w:rsidRPr="005A7BEF" w:rsidRDefault="00EE789D" w:rsidP="005A7BEF">
            <w:pPr>
              <w:pStyle w:val="Foreword"/>
              <w:spacing w:before="20" w:after="20"/>
              <w:rPr>
                <w:rFonts w:cs="Arial"/>
                <w:b/>
                <w:sz w:val="18"/>
                <w:szCs w:val="18"/>
                <w:lang w:val="en-GB"/>
              </w:rPr>
            </w:pPr>
            <w:r w:rsidRPr="005A7BEF">
              <w:rPr>
                <w:rFonts w:cs="Arial"/>
                <w:b/>
                <w:sz w:val="18"/>
                <w:szCs w:val="18"/>
                <w:lang w:val="en-GB"/>
              </w:rPr>
              <w:t>5. All of the time</w:t>
            </w:r>
          </w:p>
        </w:tc>
        <w:tc>
          <w:tcPr>
            <w:tcW w:w="871"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B8A5027" w14:textId="77777777" w:rsidR="00EE789D" w:rsidRPr="005A7BEF" w:rsidRDefault="00EE789D" w:rsidP="005A7BEF">
            <w:pPr>
              <w:rPr>
                <w:rFonts w:ascii="Arial" w:hAnsi="Arial" w:cs="Arial"/>
                <w:b/>
                <w:sz w:val="18"/>
                <w:szCs w:val="18"/>
              </w:rPr>
            </w:pPr>
          </w:p>
        </w:tc>
        <w:tc>
          <w:tcPr>
            <w:tcW w:w="387" w:type="pct"/>
            <w:tcBorders>
              <w:top w:val="single" w:sz="4" w:space="0" w:color="auto"/>
              <w:left w:val="nil"/>
              <w:bottom w:val="single" w:sz="4" w:space="0" w:color="auto"/>
              <w:right w:val="single" w:sz="4" w:space="0" w:color="auto"/>
            </w:tcBorders>
            <w:shd w:val="clear" w:color="auto" w:fill="auto"/>
            <w:noWrap/>
            <w:vAlign w:val="bottom"/>
            <w:hideMark/>
          </w:tcPr>
          <w:p w14:paraId="0431E05B" w14:textId="77777777" w:rsidR="00EE789D" w:rsidRPr="005A7BEF" w:rsidRDefault="00EE789D" w:rsidP="005A7BEF">
            <w:pPr>
              <w:rPr>
                <w:rFonts w:ascii="Arial" w:hAnsi="Arial" w:cs="Arial"/>
                <w:b/>
                <w:sz w:val="18"/>
                <w:szCs w:val="18"/>
              </w:rPr>
            </w:pPr>
          </w:p>
        </w:tc>
        <w:tc>
          <w:tcPr>
            <w:tcW w:w="355" w:type="pct"/>
            <w:tcBorders>
              <w:top w:val="single" w:sz="4" w:space="0" w:color="auto"/>
              <w:left w:val="nil"/>
              <w:bottom w:val="single" w:sz="4" w:space="0" w:color="auto"/>
              <w:right w:val="single" w:sz="4" w:space="0" w:color="auto"/>
            </w:tcBorders>
          </w:tcPr>
          <w:p w14:paraId="0878C406" w14:textId="77777777" w:rsidR="00EE789D" w:rsidRPr="005A7BEF" w:rsidRDefault="00EE789D" w:rsidP="005A7BEF">
            <w:pPr>
              <w:rPr>
                <w:rFonts w:ascii="Arial" w:hAnsi="Arial" w:cs="Arial"/>
                <w:b/>
                <w:sz w:val="18"/>
                <w:szCs w:val="18"/>
              </w:rPr>
            </w:pPr>
          </w:p>
        </w:tc>
        <w:tc>
          <w:tcPr>
            <w:tcW w:w="3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4E02A" w14:textId="77777777" w:rsidR="00EE789D" w:rsidRPr="005A7BEF" w:rsidRDefault="00EE789D" w:rsidP="005A7BEF">
            <w:pPr>
              <w:rPr>
                <w:rFonts w:ascii="Arial" w:hAnsi="Arial" w:cs="Arial"/>
                <w:b/>
                <w:sz w:val="18"/>
                <w:szCs w:val="18"/>
              </w:rPr>
            </w:pPr>
          </w:p>
        </w:tc>
      </w:tr>
    </w:tbl>
    <w:p w14:paraId="7FB738C5" w14:textId="77777777" w:rsidR="00EE789D" w:rsidRPr="005A7BEF" w:rsidRDefault="00EE789D" w:rsidP="005A7BEF">
      <w:pPr>
        <w:rPr>
          <w:rFonts w:ascii="Arial" w:hAnsi="Arial" w:cs="Arial"/>
          <w:b/>
          <w:sz w:val="16"/>
          <w:szCs w:val="16"/>
          <w:lang w:val="en-GB"/>
        </w:rPr>
      </w:pPr>
    </w:p>
    <w:p w14:paraId="3309E1F8" w14:textId="77777777" w:rsidR="00EE789D" w:rsidRPr="005A7BEF" w:rsidRDefault="00EE789D" w:rsidP="005A7BEF">
      <w:pPr>
        <w:rPr>
          <w:rFonts w:ascii="Arial" w:hAnsi="Arial" w:cs="Arial"/>
          <w:b/>
          <w:sz w:val="16"/>
          <w:szCs w:val="16"/>
          <w:lang w:val="en-GB"/>
        </w:rPr>
      </w:pPr>
    </w:p>
    <w:p w14:paraId="1D2EB000" w14:textId="77777777" w:rsidR="00EE789D" w:rsidRPr="005A7BEF" w:rsidRDefault="00EE789D" w:rsidP="005A7BEF">
      <w:pPr>
        <w:rPr>
          <w:rFonts w:ascii="Arial" w:hAnsi="Arial" w:cs="Arial"/>
        </w:rPr>
      </w:pPr>
    </w:p>
    <w:p w14:paraId="2322BFBA" w14:textId="77777777" w:rsidR="00EE789D" w:rsidRPr="005A7BEF" w:rsidRDefault="00EE789D" w:rsidP="005A7BEF">
      <w:pPr>
        <w:rPr>
          <w:rFonts w:ascii="Arial" w:hAnsi="Arial" w:cs="Arial"/>
        </w:rPr>
      </w:pPr>
    </w:p>
    <w:p w14:paraId="1FEA9034" w14:textId="77777777" w:rsidR="00EE789D" w:rsidRPr="005A7BEF" w:rsidRDefault="00EE789D" w:rsidP="005A7BEF">
      <w:pPr>
        <w:rPr>
          <w:rFonts w:ascii="Arial" w:hAnsi="Arial" w:cs="Arial"/>
          <w:b/>
          <w:sz w:val="16"/>
          <w:szCs w:val="16"/>
          <w:lang w:val="en-GB"/>
        </w:rPr>
      </w:pPr>
    </w:p>
    <w:p w14:paraId="2FB2E00D" w14:textId="77777777" w:rsidR="00AD4703" w:rsidRPr="005A7BEF" w:rsidRDefault="00AD4703" w:rsidP="005A7BEF">
      <w:pPr>
        <w:rPr>
          <w:rFonts w:ascii="Arial" w:hAnsi="Arial" w:cs="Arial"/>
          <w:b/>
        </w:rPr>
        <w:sectPr w:rsidR="00AD4703" w:rsidRPr="005A7BEF" w:rsidSect="00BB358E">
          <w:headerReference w:type="default" r:id="rId35"/>
          <w:pgSz w:w="16834" w:h="11909" w:orient="landscape" w:code="9"/>
          <w:pgMar w:top="1800" w:right="1440" w:bottom="1800" w:left="1440" w:header="720" w:footer="720" w:gutter="0"/>
          <w:cols w:space="720"/>
          <w:docGrid w:linePitch="360"/>
        </w:sectPr>
      </w:pPr>
    </w:p>
    <w:p w14:paraId="7C4A1D6C" w14:textId="77777777" w:rsidR="00AD4703" w:rsidRPr="005A7BEF" w:rsidRDefault="00AD4703" w:rsidP="005A7BEF">
      <w:pPr>
        <w:pStyle w:val="Heading3"/>
        <w:spacing w:before="0"/>
        <w:rPr>
          <w:rFonts w:ascii="Arial" w:hAnsi="Arial" w:cs="Arial"/>
          <w:color w:val="auto"/>
          <w:lang w:val="en-GB"/>
        </w:rPr>
      </w:pPr>
      <w:bookmarkStart w:id="195" w:name="_Toc516617860"/>
      <w:r w:rsidRPr="005A7BEF">
        <w:rPr>
          <w:rFonts w:ascii="Arial" w:hAnsi="Arial" w:cs="Arial"/>
          <w:color w:val="auto"/>
        </w:rPr>
        <w:lastRenderedPageBreak/>
        <w:t>II.</w:t>
      </w:r>
      <w:r w:rsidRPr="005A7BEF">
        <w:rPr>
          <w:rFonts w:ascii="Arial" w:hAnsi="Arial" w:cs="Arial"/>
          <w:color w:val="auto"/>
          <w:lang w:val="en-GB"/>
        </w:rPr>
        <w:t>SUBJECTIVE SOCIAL WELFARE</w:t>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93"/>
        <w:gridCol w:w="1018"/>
        <w:gridCol w:w="1018"/>
        <w:gridCol w:w="1015"/>
      </w:tblGrid>
      <w:tr w:rsidR="00AD4703" w:rsidRPr="005A7BEF" w14:paraId="1FF02B38" w14:textId="77777777" w:rsidTr="00BB358E">
        <w:trPr>
          <w:cantSplit/>
          <w:trHeight w:val="629"/>
          <w:tblHeader/>
        </w:trPr>
        <w:tc>
          <w:tcPr>
            <w:tcW w:w="3905" w:type="pct"/>
            <w:shd w:val="clear" w:color="auto" w:fill="A6A6A6" w:themeFill="background1" w:themeFillShade="A6"/>
            <w:vAlign w:val="center"/>
          </w:tcPr>
          <w:p w14:paraId="4257BC1C"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Person #</w:t>
            </w:r>
          </w:p>
        </w:tc>
        <w:tc>
          <w:tcPr>
            <w:tcW w:w="365" w:type="pct"/>
            <w:shd w:val="clear" w:color="auto" w:fill="A6A6A6" w:themeFill="background1" w:themeFillShade="A6"/>
            <w:vAlign w:val="center"/>
          </w:tcPr>
          <w:p w14:paraId="3AD84C06"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w:t>
            </w:r>
          </w:p>
        </w:tc>
        <w:tc>
          <w:tcPr>
            <w:tcW w:w="365" w:type="pct"/>
            <w:shd w:val="clear" w:color="auto" w:fill="A6A6A6" w:themeFill="background1" w:themeFillShade="A6"/>
            <w:vAlign w:val="center"/>
          </w:tcPr>
          <w:p w14:paraId="16E95175"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2</w:t>
            </w:r>
          </w:p>
        </w:tc>
        <w:tc>
          <w:tcPr>
            <w:tcW w:w="364" w:type="pct"/>
            <w:shd w:val="clear" w:color="auto" w:fill="A6A6A6" w:themeFill="background1" w:themeFillShade="A6"/>
            <w:vAlign w:val="center"/>
          </w:tcPr>
          <w:p w14:paraId="0FE6AFBA"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3</w:t>
            </w:r>
          </w:p>
        </w:tc>
      </w:tr>
      <w:tr w:rsidR="00AD4703" w:rsidRPr="005A7BEF" w14:paraId="365806A9" w14:textId="77777777" w:rsidTr="00BB358E">
        <w:trPr>
          <w:trHeight w:val="539"/>
          <w:tblHeader/>
        </w:trPr>
        <w:tc>
          <w:tcPr>
            <w:tcW w:w="3905" w:type="pct"/>
          </w:tcPr>
          <w:p w14:paraId="5BB6C31B"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Takeout the flash card showing the picture of the ladder and display it for the respondent to see. Then read the questions below while they are looking at the ladder.</w:t>
            </w:r>
          </w:p>
        </w:tc>
        <w:tc>
          <w:tcPr>
            <w:tcW w:w="365" w:type="pct"/>
          </w:tcPr>
          <w:p w14:paraId="0D67D2C1" w14:textId="77777777" w:rsidR="00AD4703" w:rsidRPr="005A7BEF" w:rsidRDefault="00AD4703" w:rsidP="005A7BEF">
            <w:pPr>
              <w:rPr>
                <w:rFonts w:ascii="Arial" w:hAnsi="Arial" w:cs="Arial"/>
                <w:b/>
                <w:sz w:val="18"/>
                <w:szCs w:val="18"/>
                <w:lang w:val="en-GB"/>
              </w:rPr>
            </w:pPr>
          </w:p>
        </w:tc>
        <w:tc>
          <w:tcPr>
            <w:tcW w:w="365" w:type="pct"/>
          </w:tcPr>
          <w:p w14:paraId="630CF7D3" w14:textId="77777777" w:rsidR="00AD4703" w:rsidRPr="005A7BEF" w:rsidRDefault="00AD4703" w:rsidP="005A7BEF">
            <w:pPr>
              <w:rPr>
                <w:rFonts w:ascii="Arial" w:hAnsi="Arial" w:cs="Arial"/>
                <w:b/>
                <w:sz w:val="18"/>
                <w:szCs w:val="18"/>
                <w:lang w:val="en-GB"/>
              </w:rPr>
            </w:pPr>
          </w:p>
        </w:tc>
        <w:tc>
          <w:tcPr>
            <w:tcW w:w="364" w:type="pct"/>
          </w:tcPr>
          <w:p w14:paraId="038C3EF6" w14:textId="77777777" w:rsidR="00AD4703" w:rsidRPr="005A7BEF" w:rsidRDefault="00AD4703" w:rsidP="005A7BEF">
            <w:pPr>
              <w:rPr>
                <w:rFonts w:ascii="Arial" w:hAnsi="Arial" w:cs="Arial"/>
                <w:b/>
                <w:sz w:val="18"/>
                <w:szCs w:val="18"/>
                <w:lang w:val="en-GB"/>
              </w:rPr>
            </w:pPr>
          </w:p>
        </w:tc>
      </w:tr>
      <w:tr w:rsidR="005A7BEF" w:rsidRPr="005A7BEF" w14:paraId="57C1E365" w14:textId="77777777" w:rsidTr="00782AD1">
        <w:trPr>
          <w:trHeight w:val="371"/>
        </w:trPr>
        <w:tc>
          <w:tcPr>
            <w:tcW w:w="3905" w:type="pct"/>
          </w:tcPr>
          <w:p w14:paraId="6A044A13" w14:textId="5A2D184D" w:rsidR="00AD4703" w:rsidRPr="005A7BEF" w:rsidRDefault="00AD4703" w:rsidP="005A7BEF">
            <w:pPr>
              <w:rPr>
                <w:rFonts w:ascii="Arial" w:hAnsi="Arial" w:cs="Arial"/>
                <w:sz w:val="18"/>
                <w:szCs w:val="18"/>
                <w:lang w:val="en-GB"/>
              </w:rPr>
            </w:pPr>
            <w:r w:rsidRPr="005A7BEF">
              <w:rPr>
                <w:rFonts w:ascii="Arial" w:hAnsi="Arial" w:cs="Arial"/>
                <w:b/>
                <w:sz w:val="18"/>
                <w:szCs w:val="18"/>
                <w:lang w:val="en-GB"/>
              </w:rPr>
              <w:t xml:space="preserve">A17. Imagine that this ladder represents your community, and that each step on the ladder represents the various places that members of your </w:t>
            </w:r>
            <w:r w:rsidR="00723448" w:rsidRPr="005A7BEF">
              <w:rPr>
                <w:rFonts w:ascii="Arial" w:hAnsi="Arial" w:cs="Arial"/>
                <w:b/>
                <w:sz w:val="18"/>
                <w:szCs w:val="18"/>
                <w:lang w:val="en-GB"/>
              </w:rPr>
              <w:t xml:space="preserve">community </w:t>
            </w:r>
            <w:r w:rsidRPr="005A7BEF">
              <w:rPr>
                <w:rFonts w:ascii="Arial" w:hAnsi="Arial" w:cs="Arial"/>
                <w:b/>
                <w:sz w:val="18"/>
                <w:szCs w:val="18"/>
                <w:lang w:val="en-GB"/>
              </w:rPr>
              <w:t>hold in the community. People define community in different ways; please define it in the manner which is most meaningful to you. Imagine that each person in this community is represented on one of the steps of this ladder. On the highest part of the ladder are the people who hold the highest position in the community. On the lowest part of the ladder are the people who hold the lowest position in the community. The lower you are on the ladder, the closer you are to the people of lowest rank in the society.</w:t>
            </w:r>
            <w:r w:rsidRPr="005A7BEF">
              <w:rPr>
                <w:rFonts w:ascii="Arial" w:hAnsi="Arial" w:cs="Arial"/>
                <w:sz w:val="18"/>
                <w:szCs w:val="18"/>
                <w:lang w:val="en-GB"/>
              </w:rPr>
              <w:t xml:space="preserve"> </w:t>
            </w:r>
          </w:p>
          <w:p w14:paraId="419A9C16" w14:textId="77777777" w:rsidR="00AD4703" w:rsidRPr="005A7BEF" w:rsidRDefault="00AD4703" w:rsidP="005A7BEF">
            <w:pPr>
              <w:rPr>
                <w:rFonts w:ascii="Arial" w:hAnsi="Arial" w:cs="Arial"/>
                <w:sz w:val="18"/>
                <w:szCs w:val="18"/>
                <w:lang w:val="en-GB"/>
              </w:rPr>
            </w:pPr>
            <w:r w:rsidRPr="005A7BEF">
              <w:rPr>
                <w:rFonts w:ascii="Arial" w:hAnsi="Arial" w:cs="Arial"/>
                <w:noProof/>
                <w:sz w:val="18"/>
                <w:szCs w:val="18"/>
              </w:rPr>
              <w:drawing>
                <wp:inline distT="0" distB="0" distL="0" distR="0" wp14:anchorId="5C715E97" wp14:editId="0446ABCA">
                  <wp:extent cx="952500" cy="1323975"/>
                  <wp:effectExtent l="19050" t="0" r="0" b="0"/>
                  <wp:docPr id="3342" name="Picture 3" descr="ladder-t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dder-t8771"/>
                          <pic:cNvPicPr>
                            <a:picLocks noChangeAspect="1" noChangeArrowheads="1"/>
                          </pic:cNvPicPr>
                        </pic:nvPicPr>
                        <pic:blipFill>
                          <a:blip r:embed="rId36" cstate="print"/>
                          <a:srcRect/>
                          <a:stretch>
                            <a:fillRect/>
                          </a:stretch>
                        </pic:blipFill>
                        <pic:spPr bwMode="auto">
                          <a:xfrm>
                            <a:off x="0" y="0"/>
                            <a:ext cx="952500" cy="1323975"/>
                          </a:xfrm>
                          <a:prstGeom prst="rect">
                            <a:avLst/>
                          </a:prstGeom>
                          <a:noFill/>
                          <a:ln w="9525">
                            <a:noFill/>
                            <a:miter lim="800000"/>
                            <a:headEnd/>
                            <a:tailEnd/>
                          </a:ln>
                        </pic:spPr>
                      </pic:pic>
                    </a:graphicData>
                  </a:graphic>
                </wp:inline>
              </w:drawing>
            </w:r>
          </w:p>
          <w:p w14:paraId="6362C205"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 xml:space="preserve">Where would you be on this ladder in relation to other people in your community? If the steps were numbered 1 through to 10, please indicate (circle) which step you would be on. </w:t>
            </w:r>
          </w:p>
        </w:tc>
        <w:tc>
          <w:tcPr>
            <w:tcW w:w="365" w:type="pct"/>
            <w:tcBorders>
              <w:bottom w:val="single" w:sz="4" w:space="0" w:color="auto"/>
            </w:tcBorders>
            <w:vAlign w:val="center"/>
          </w:tcPr>
          <w:p w14:paraId="5EBA2556" w14:textId="77777777" w:rsidR="00AD4703" w:rsidRPr="005A7BEF" w:rsidRDefault="00AD4703" w:rsidP="005A7BEF">
            <w:pPr>
              <w:jc w:val="center"/>
              <w:rPr>
                <w:rFonts w:ascii="Arial" w:hAnsi="Arial" w:cs="Arial"/>
                <w:b/>
                <w:sz w:val="18"/>
                <w:szCs w:val="18"/>
                <w:lang w:val="en-GB"/>
              </w:rPr>
            </w:pPr>
          </w:p>
          <w:p w14:paraId="2637472F"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w:t>
            </w:r>
          </w:p>
          <w:p w14:paraId="31B2A1FA" w14:textId="77777777" w:rsidR="00AD4703" w:rsidRPr="005A7BEF" w:rsidRDefault="00AD4703" w:rsidP="005A7BEF">
            <w:pPr>
              <w:jc w:val="center"/>
              <w:rPr>
                <w:rFonts w:ascii="Arial" w:hAnsi="Arial" w:cs="Arial"/>
                <w:b/>
                <w:sz w:val="18"/>
                <w:szCs w:val="18"/>
                <w:lang w:val="en-GB"/>
              </w:rPr>
            </w:pPr>
          </w:p>
          <w:p w14:paraId="2CFCCDBC"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2</w:t>
            </w:r>
          </w:p>
          <w:p w14:paraId="796D7DEF" w14:textId="77777777" w:rsidR="00AD4703" w:rsidRPr="005A7BEF" w:rsidRDefault="00AD4703" w:rsidP="005A7BEF">
            <w:pPr>
              <w:jc w:val="center"/>
              <w:rPr>
                <w:rFonts w:ascii="Arial" w:hAnsi="Arial" w:cs="Arial"/>
                <w:b/>
                <w:sz w:val="18"/>
                <w:szCs w:val="18"/>
                <w:lang w:val="en-GB"/>
              </w:rPr>
            </w:pPr>
          </w:p>
          <w:p w14:paraId="78853574"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3</w:t>
            </w:r>
          </w:p>
          <w:p w14:paraId="29609841" w14:textId="77777777" w:rsidR="00AD4703" w:rsidRPr="005A7BEF" w:rsidRDefault="00AD4703" w:rsidP="005A7BEF">
            <w:pPr>
              <w:jc w:val="center"/>
              <w:rPr>
                <w:rFonts w:ascii="Arial" w:hAnsi="Arial" w:cs="Arial"/>
                <w:b/>
                <w:sz w:val="18"/>
                <w:szCs w:val="18"/>
                <w:lang w:val="en-GB"/>
              </w:rPr>
            </w:pPr>
          </w:p>
          <w:p w14:paraId="79BDCBDA"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4</w:t>
            </w:r>
          </w:p>
          <w:p w14:paraId="01426D06" w14:textId="77777777" w:rsidR="00AD4703" w:rsidRPr="005A7BEF" w:rsidRDefault="00AD4703" w:rsidP="005A7BEF">
            <w:pPr>
              <w:jc w:val="center"/>
              <w:rPr>
                <w:rFonts w:ascii="Arial" w:hAnsi="Arial" w:cs="Arial"/>
                <w:b/>
                <w:sz w:val="18"/>
                <w:szCs w:val="18"/>
                <w:lang w:val="en-GB"/>
              </w:rPr>
            </w:pPr>
          </w:p>
          <w:p w14:paraId="6C5D3859"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5</w:t>
            </w:r>
          </w:p>
          <w:p w14:paraId="4F479EE0" w14:textId="77777777" w:rsidR="00AD4703" w:rsidRPr="005A7BEF" w:rsidRDefault="00AD4703" w:rsidP="005A7BEF">
            <w:pPr>
              <w:jc w:val="center"/>
              <w:rPr>
                <w:rFonts w:ascii="Arial" w:hAnsi="Arial" w:cs="Arial"/>
                <w:b/>
                <w:sz w:val="18"/>
                <w:szCs w:val="18"/>
                <w:lang w:val="en-GB"/>
              </w:rPr>
            </w:pPr>
          </w:p>
          <w:p w14:paraId="09A6D603"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6</w:t>
            </w:r>
          </w:p>
          <w:p w14:paraId="606CF460" w14:textId="77777777" w:rsidR="00AD4703" w:rsidRPr="005A7BEF" w:rsidRDefault="00AD4703" w:rsidP="005A7BEF">
            <w:pPr>
              <w:jc w:val="center"/>
              <w:rPr>
                <w:rFonts w:ascii="Arial" w:hAnsi="Arial" w:cs="Arial"/>
                <w:b/>
                <w:sz w:val="18"/>
                <w:szCs w:val="18"/>
                <w:lang w:val="en-GB"/>
              </w:rPr>
            </w:pPr>
          </w:p>
          <w:p w14:paraId="4EE7E50F"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7</w:t>
            </w:r>
          </w:p>
          <w:p w14:paraId="314B56A7" w14:textId="77777777" w:rsidR="00AD4703" w:rsidRPr="005A7BEF" w:rsidRDefault="00AD4703" w:rsidP="005A7BEF">
            <w:pPr>
              <w:jc w:val="center"/>
              <w:rPr>
                <w:rFonts w:ascii="Arial" w:hAnsi="Arial" w:cs="Arial"/>
                <w:b/>
                <w:sz w:val="18"/>
                <w:szCs w:val="18"/>
                <w:lang w:val="en-GB"/>
              </w:rPr>
            </w:pPr>
          </w:p>
          <w:p w14:paraId="32481538"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8</w:t>
            </w:r>
          </w:p>
          <w:p w14:paraId="1262C2F0" w14:textId="77777777" w:rsidR="00AD4703" w:rsidRPr="005A7BEF" w:rsidRDefault="00AD4703" w:rsidP="005A7BEF">
            <w:pPr>
              <w:jc w:val="center"/>
              <w:rPr>
                <w:rFonts w:ascii="Arial" w:hAnsi="Arial" w:cs="Arial"/>
                <w:b/>
                <w:sz w:val="18"/>
                <w:szCs w:val="18"/>
                <w:lang w:val="en-GB"/>
              </w:rPr>
            </w:pPr>
          </w:p>
          <w:p w14:paraId="71DD3080"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9</w:t>
            </w:r>
          </w:p>
          <w:p w14:paraId="4D9A8AFF" w14:textId="77777777" w:rsidR="00AD4703" w:rsidRPr="005A7BEF" w:rsidRDefault="00AD4703" w:rsidP="005A7BEF">
            <w:pPr>
              <w:jc w:val="center"/>
              <w:rPr>
                <w:rFonts w:ascii="Arial" w:hAnsi="Arial" w:cs="Arial"/>
                <w:b/>
                <w:sz w:val="18"/>
                <w:szCs w:val="18"/>
                <w:lang w:val="en-GB"/>
              </w:rPr>
            </w:pPr>
          </w:p>
          <w:p w14:paraId="3CD33313"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10</w:t>
            </w:r>
          </w:p>
        </w:tc>
        <w:tc>
          <w:tcPr>
            <w:tcW w:w="365" w:type="pct"/>
            <w:vAlign w:val="center"/>
          </w:tcPr>
          <w:p w14:paraId="0D5B42F6" w14:textId="77777777" w:rsidR="00AD4703" w:rsidRPr="005A7BEF" w:rsidRDefault="00AD4703" w:rsidP="005A7BEF">
            <w:pPr>
              <w:jc w:val="center"/>
              <w:rPr>
                <w:rFonts w:ascii="Arial" w:hAnsi="Arial" w:cs="Arial"/>
                <w:b/>
                <w:sz w:val="18"/>
                <w:szCs w:val="18"/>
                <w:lang w:val="en-GB"/>
              </w:rPr>
            </w:pPr>
          </w:p>
          <w:p w14:paraId="01248FCB"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w:t>
            </w:r>
          </w:p>
          <w:p w14:paraId="72AD099A" w14:textId="77777777" w:rsidR="00AD4703" w:rsidRPr="005A7BEF" w:rsidRDefault="00AD4703" w:rsidP="005A7BEF">
            <w:pPr>
              <w:jc w:val="center"/>
              <w:rPr>
                <w:rFonts w:ascii="Arial" w:hAnsi="Arial" w:cs="Arial"/>
                <w:b/>
                <w:sz w:val="18"/>
                <w:szCs w:val="18"/>
                <w:lang w:val="en-GB"/>
              </w:rPr>
            </w:pPr>
          </w:p>
          <w:p w14:paraId="73565540"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2</w:t>
            </w:r>
          </w:p>
          <w:p w14:paraId="52116AD1" w14:textId="77777777" w:rsidR="00AD4703" w:rsidRPr="005A7BEF" w:rsidRDefault="00AD4703" w:rsidP="005A7BEF">
            <w:pPr>
              <w:jc w:val="center"/>
              <w:rPr>
                <w:rFonts w:ascii="Arial" w:hAnsi="Arial" w:cs="Arial"/>
                <w:b/>
                <w:sz w:val="18"/>
                <w:szCs w:val="18"/>
                <w:lang w:val="en-GB"/>
              </w:rPr>
            </w:pPr>
          </w:p>
          <w:p w14:paraId="013BA36E"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3</w:t>
            </w:r>
          </w:p>
          <w:p w14:paraId="67F95BB8" w14:textId="77777777" w:rsidR="00AD4703" w:rsidRPr="005A7BEF" w:rsidRDefault="00AD4703" w:rsidP="005A7BEF">
            <w:pPr>
              <w:jc w:val="center"/>
              <w:rPr>
                <w:rFonts w:ascii="Arial" w:hAnsi="Arial" w:cs="Arial"/>
                <w:b/>
                <w:sz w:val="18"/>
                <w:szCs w:val="18"/>
                <w:lang w:val="en-GB"/>
              </w:rPr>
            </w:pPr>
          </w:p>
          <w:p w14:paraId="64409ADA"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4</w:t>
            </w:r>
          </w:p>
          <w:p w14:paraId="1D818FEA" w14:textId="77777777" w:rsidR="00AD4703" w:rsidRPr="005A7BEF" w:rsidRDefault="00AD4703" w:rsidP="005A7BEF">
            <w:pPr>
              <w:jc w:val="center"/>
              <w:rPr>
                <w:rFonts w:ascii="Arial" w:hAnsi="Arial" w:cs="Arial"/>
                <w:b/>
                <w:sz w:val="18"/>
                <w:szCs w:val="18"/>
                <w:lang w:val="en-GB"/>
              </w:rPr>
            </w:pPr>
          </w:p>
          <w:p w14:paraId="0E7ABB02"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5</w:t>
            </w:r>
          </w:p>
          <w:p w14:paraId="1564FBA5" w14:textId="77777777" w:rsidR="00AD4703" w:rsidRPr="005A7BEF" w:rsidRDefault="00AD4703" w:rsidP="005A7BEF">
            <w:pPr>
              <w:jc w:val="center"/>
              <w:rPr>
                <w:rFonts w:ascii="Arial" w:hAnsi="Arial" w:cs="Arial"/>
                <w:b/>
                <w:sz w:val="18"/>
                <w:szCs w:val="18"/>
                <w:lang w:val="en-GB"/>
              </w:rPr>
            </w:pPr>
          </w:p>
          <w:p w14:paraId="5E169A18"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6</w:t>
            </w:r>
          </w:p>
          <w:p w14:paraId="24226A8E" w14:textId="77777777" w:rsidR="00AD4703" w:rsidRPr="005A7BEF" w:rsidRDefault="00AD4703" w:rsidP="005A7BEF">
            <w:pPr>
              <w:jc w:val="center"/>
              <w:rPr>
                <w:rFonts w:ascii="Arial" w:hAnsi="Arial" w:cs="Arial"/>
                <w:b/>
                <w:sz w:val="18"/>
                <w:szCs w:val="18"/>
                <w:lang w:val="en-GB"/>
              </w:rPr>
            </w:pPr>
          </w:p>
          <w:p w14:paraId="575E8946"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7</w:t>
            </w:r>
          </w:p>
          <w:p w14:paraId="60C52B67" w14:textId="77777777" w:rsidR="00AD4703" w:rsidRPr="005A7BEF" w:rsidRDefault="00AD4703" w:rsidP="005A7BEF">
            <w:pPr>
              <w:jc w:val="center"/>
              <w:rPr>
                <w:rFonts w:ascii="Arial" w:hAnsi="Arial" w:cs="Arial"/>
                <w:b/>
                <w:sz w:val="18"/>
                <w:szCs w:val="18"/>
                <w:lang w:val="en-GB"/>
              </w:rPr>
            </w:pPr>
          </w:p>
          <w:p w14:paraId="071EFA9E"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8</w:t>
            </w:r>
          </w:p>
          <w:p w14:paraId="4A813DF7" w14:textId="77777777" w:rsidR="00AD4703" w:rsidRPr="005A7BEF" w:rsidRDefault="00AD4703" w:rsidP="005A7BEF">
            <w:pPr>
              <w:jc w:val="center"/>
              <w:rPr>
                <w:rFonts w:ascii="Arial" w:hAnsi="Arial" w:cs="Arial"/>
                <w:b/>
                <w:sz w:val="18"/>
                <w:szCs w:val="18"/>
                <w:lang w:val="en-GB"/>
              </w:rPr>
            </w:pPr>
          </w:p>
          <w:p w14:paraId="5B32F9E8"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9</w:t>
            </w:r>
          </w:p>
          <w:p w14:paraId="4DAA1691" w14:textId="77777777" w:rsidR="00AD4703" w:rsidRPr="005A7BEF" w:rsidRDefault="00AD4703" w:rsidP="005A7BEF">
            <w:pPr>
              <w:jc w:val="center"/>
              <w:rPr>
                <w:rFonts w:ascii="Arial" w:hAnsi="Arial" w:cs="Arial"/>
                <w:b/>
                <w:sz w:val="18"/>
                <w:szCs w:val="18"/>
                <w:lang w:val="en-GB"/>
              </w:rPr>
            </w:pPr>
          </w:p>
          <w:p w14:paraId="113097FD"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10</w:t>
            </w:r>
          </w:p>
        </w:tc>
        <w:tc>
          <w:tcPr>
            <w:tcW w:w="364" w:type="pct"/>
            <w:vAlign w:val="center"/>
          </w:tcPr>
          <w:p w14:paraId="10437A30" w14:textId="77777777" w:rsidR="00AD4703" w:rsidRPr="005A7BEF" w:rsidRDefault="00AD4703" w:rsidP="005A7BEF">
            <w:pPr>
              <w:jc w:val="center"/>
              <w:rPr>
                <w:rFonts w:ascii="Arial" w:hAnsi="Arial" w:cs="Arial"/>
                <w:b/>
                <w:sz w:val="18"/>
                <w:szCs w:val="18"/>
                <w:lang w:val="en-GB"/>
              </w:rPr>
            </w:pPr>
          </w:p>
          <w:p w14:paraId="07B33C89"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w:t>
            </w:r>
          </w:p>
          <w:p w14:paraId="022616FC" w14:textId="77777777" w:rsidR="00AD4703" w:rsidRPr="005A7BEF" w:rsidRDefault="00AD4703" w:rsidP="005A7BEF">
            <w:pPr>
              <w:jc w:val="center"/>
              <w:rPr>
                <w:rFonts w:ascii="Arial" w:hAnsi="Arial" w:cs="Arial"/>
                <w:b/>
                <w:sz w:val="18"/>
                <w:szCs w:val="18"/>
                <w:lang w:val="en-GB"/>
              </w:rPr>
            </w:pPr>
          </w:p>
          <w:p w14:paraId="0A4C7267"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2</w:t>
            </w:r>
          </w:p>
          <w:p w14:paraId="31CD9D62" w14:textId="77777777" w:rsidR="00AD4703" w:rsidRPr="005A7BEF" w:rsidRDefault="00AD4703" w:rsidP="005A7BEF">
            <w:pPr>
              <w:jc w:val="center"/>
              <w:rPr>
                <w:rFonts w:ascii="Arial" w:hAnsi="Arial" w:cs="Arial"/>
                <w:b/>
                <w:sz w:val="18"/>
                <w:szCs w:val="18"/>
                <w:lang w:val="en-GB"/>
              </w:rPr>
            </w:pPr>
          </w:p>
          <w:p w14:paraId="381B7968"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3</w:t>
            </w:r>
          </w:p>
          <w:p w14:paraId="110D59F2" w14:textId="77777777" w:rsidR="00AD4703" w:rsidRPr="005A7BEF" w:rsidRDefault="00AD4703" w:rsidP="005A7BEF">
            <w:pPr>
              <w:jc w:val="center"/>
              <w:rPr>
                <w:rFonts w:ascii="Arial" w:hAnsi="Arial" w:cs="Arial"/>
                <w:b/>
                <w:sz w:val="18"/>
                <w:szCs w:val="18"/>
                <w:lang w:val="en-GB"/>
              </w:rPr>
            </w:pPr>
          </w:p>
          <w:p w14:paraId="48405BE6"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4</w:t>
            </w:r>
          </w:p>
          <w:p w14:paraId="68126F3A" w14:textId="77777777" w:rsidR="00AD4703" w:rsidRPr="005A7BEF" w:rsidRDefault="00AD4703" w:rsidP="005A7BEF">
            <w:pPr>
              <w:jc w:val="center"/>
              <w:rPr>
                <w:rFonts w:ascii="Arial" w:hAnsi="Arial" w:cs="Arial"/>
                <w:b/>
                <w:sz w:val="18"/>
                <w:szCs w:val="18"/>
                <w:lang w:val="en-GB"/>
              </w:rPr>
            </w:pPr>
          </w:p>
          <w:p w14:paraId="2641FAC2"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5</w:t>
            </w:r>
          </w:p>
          <w:p w14:paraId="4C3DB387" w14:textId="77777777" w:rsidR="00AD4703" w:rsidRPr="005A7BEF" w:rsidRDefault="00AD4703" w:rsidP="005A7BEF">
            <w:pPr>
              <w:jc w:val="center"/>
              <w:rPr>
                <w:rFonts w:ascii="Arial" w:hAnsi="Arial" w:cs="Arial"/>
                <w:b/>
                <w:sz w:val="18"/>
                <w:szCs w:val="18"/>
                <w:lang w:val="en-GB"/>
              </w:rPr>
            </w:pPr>
          </w:p>
          <w:p w14:paraId="761D0DB8"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6</w:t>
            </w:r>
          </w:p>
          <w:p w14:paraId="53A43737" w14:textId="77777777" w:rsidR="00AD4703" w:rsidRPr="005A7BEF" w:rsidRDefault="00AD4703" w:rsidP="005A7BEF">
            <w:pPr>
              <w:jc w:val="center"/>
              <w:rPr>
                <w:rFonts w:ascii="Arial" w:hAnsi="Arial" w:cs="Arial"/>
                <w:b/>
                <w:sz w:val="18"/>
                <w:szCs w:val="18"/>
                <w:lang w:val="en-GB"/>
              </w:rPr>
            </w:pPr>
          </w:p>
          <w:p w14:paraId="5DE71E0F"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7</w:t>
            </w:r>
          </w:p>
          <w:p w14:paraId="06790091" w14:textId="77777777" w:rsidR="00AD4703" w:rsidRPr="005A7BEF" w:rsidRDefault="00AD4703" w:rsidP="005A7BEF">
            <w:pPr>
              <w:jc w:val="center"/>
              <w:rPr>
                <w:rFonts w:ascii="Arial" w:hAnsi="Arial" w:cs="Arial"/>
                <w:b/>
                <w:sz w:val="18"/>
                <w:szCs w:val="18"/>
                <w:lang w:val="en-GB"/>
              </w:rPr>
            </w:pPr>
          </w:p>
          <w:p w14:paraId="6B17695B"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8</w:t>
            </w:r>
          </w:p>
          <w:p w14:paraId="7C31A81D" w14:textId="77777777" w:rsidR="00AD4703" w:rsidRPr="005A7BEF" w:rsidRDefault="00AD4703" w:rsidP="005A7BEF">
            <w:pPr>
              <w:jc w:val="center"/>
              <w:rPr>
                <w:rFonts w:ascii="Arial" w:hAnsi="Arial" w:cs="Arial"/>
                <w:b/>
                <w:sz w:val="18"/>
                <w:szCs w:val="18"/>
                <w:lang w:val="en-GB"/>
              </w:rPr>
            </w:pPr>
          </w:p>
          <w:p w14:paraId="180B5BA5"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9</w:t>
            </w:r>
          </w:p>
          <w:p w14:paraId="06C78D34" w14:textId="77777777" w:rsidR="00AD4703" w:rsidRPr="005A7BEF" w:rsidRDefault="00AD4703" w:rsidP="005A7BEF">
            <w:pPr>
              <w:jc w:val="center"/>
              <w:rPr>
                <w:rFonts w:ascii="Arial" w:hAnsi="Arial" w:cs="Arial"/>
                <w:b/>
                <w:sz w:val="18"/>
                <w:szCs w:val="18"/>
                <w:lang w:val="en-GB"/>
              </w:rPr>
            </w:pPr>
          </w:p>
          <w:p w14:paraId="3080C993"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10</w:t>
            </w:r>
          </w:p>
        </w:tc>
      </w:tr>
      <w:tr w:rsidR="005A7BEF" w:rsidRPr="005A7BEF" w14:paraId="09A85E64" w14:textId="77777777" w:rsidTr="00782AD1">
        <w:trPr>
          <w:trHeight w:val="628"/>
        </w:trPr>
        <w:tc>
          <w:tcPr>
            <w:tcW w:w="3905" w:type="pct"/>
          </w:tcPr>
          <w:p w14:paraId="443D6F1C"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 xml:space="preserve">A18. Now think as if the ladder above represented where we would find all the people in Ghana. In the highest part of the ladder would be those with the most money, the highest level of education, and the most respectable job. On the lowest part of the ladder would be those with the least money, little education, and the least respectable or no job. </w:t>
            </w:r>
          </w:p>
          <w:p w14:paraId="03DC61B6" w14:textId="77777777" w:rsidR="00AD4703" w:rsidRPr="005A7BEF" w:rsidRDefault="00AD4703" w:rsidP="005A7BEF">
            <w:pPr>
              <w:rPr>
                <w:rFonts w:ascii="Arial" w:hAnsi="Arial" w:cs="Arial"/>
                <w:b/>
                <w:sz w:val="18"/>
                <w:szCs w:val="18"/>
                <w:lang w:val="en-GB"/>
              </w:rPr>
            </w:pPr>
          </w:p>
          <w:p w14:paraId="389D431B"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 xml:space="preserve">Where would you be on this ladder compared to the rest of the people of Ghana?  If the steps were numbered 1 through to 10, please indicate (circle) which step you would be on. </w:t>
            </w:r>
          </w:p>
          <w:p w14:paraId="0424414C" w14:textId="77777777" w:rsidR="00AD4703" w:rsidRPr="005A7BEF" w:rsidRDefault="00AD4703" w:rsidP="005A7BEF">
            <w:pPr>
              <w:rPr>
                <w:rFonts w:ascii="Arial" w:hAnsi="Arial" w:cs="Arial"/>
                <w:b/>
                <w:sz w:val="18"/>
                <w:szCs w:val="18"/>
                <w:lang w:val="en-GB"/>
              </w:rPr>
            </w:pPr>
          </w:p>
          <w:p w14:paraId="7DE9B5F4" w14:textId="77777777" w:rsidR="00AD4703" w:rsidRPr="005A7BEF" w:rsidRDefault="00AD4703" w:rsidP="005A7BEF">
            <w:pPr>
              <w:rPr>
                <w:rFonts w:ascii="Arial" w:hAnsi="Arial" w:cs="Arial"/>
                <w:b/>
                <w:sz w:val="18"/>
                <w:szCs w:val="18"/>
                <w:lang w:val="en-GB"/>
              </w:rPr>
            </w:pPr>
          </w:p>
        </w:tc>
        <w:tc>
          <w:tcPr>
            <w:tcW w:w="365" w:type="pct"/>
            <w:tcBorders>
              <w:bottom w:val="single" w:sz="4" w:space="0" w:color="auto"/>
            </w:tcBorders>
            <w:vAlign w:val="center"/>
          </w:tcPr>
          <w:p w14:paraId="09F65E6F" w14:textId="77777777" w:rsidR="00AD4703" w:rsidRPr="005A7BEF" w:rsidRDefault="00AD4703" w:rsidP="005A7BEF">
            <w:pPr>
              <w:jc w:val="center"/>
              <w:rPr>
                <w:rFonts w:ascii="Arial" w:hAnsi="Arial" w:cs="Arial"/>
                <w:b/>
                <w:sz w:val="18"/>
                <w:szCs w:val="18"/>
                <w:lang w:val="en-GB"/>
              </w:rPr>
            </w:pPr>
          </w:p>
          <w:p w14:paraId="4B91877D"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w:t>
            </w:r>
          </w:p>
          <w:p w14:paraId="2907A4F9" w14:textId="77777777" w:rsidR="00AD4703" w:rsidRPr="005A7BEF" w:rsidRDefault="00AD4703" w:rsidP="005A7BEF">
            <w:pPr>
              <w:jc w:val="center"/>
              <w:rPr>
                <w:rFonts w:ascii="Arial" w:hAnsi="Arial" w:cs="Arial"/>
                <w:b/>
                <w:sz w:val="18"/>
                <w:szCs w:val="18"/>
                <w:lang w:val="en-GB"/>
              </w:rPr>
            </w:pPr>
          </w:p>
          <w:p w14:paraId="2550A0C7"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2</w:t>
            </w:r>
          </w:p>
          <w:p w14:paraId="2134AE3D" w14:textId="77777777" w:rsidR="00AD4703" w:rsidRPr="005A7BEF" w:rsidRDefault="00AD4703" w:rsidP="005A7BEF">
            <w:pPr>
              <w:jc w:val="center"/>
              <w:rPr>
                <w:rFonts w:ascii="Arial" w:hAnsi="Arial" w:cs="Arial"/>
                <w:b/>
                <w:sz w:val="18"/>
                <w:szCs w:val="18"/>
                <w:lang w:val="en-GB"/>
              </w:rPr>
            </w:pPr>
          </w:p>
          <w:p w14:paraId="7D0D199F"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3</w:t>
            </w:r>
          </w:p>
          <w:p w14:paraId="7A9CE331" w14:textId="77777777" w:rsidR="00AD4703" w:rsidRPr="005A7BEF" w:rsidRDefault="00AD4703" w:rsidP="005A7BEF">
            <w:pPr>
              <w:jc w:val="center"/>
              <w:rPr>
                <w:rFonts w:ascii="Arial" w:hAnsi="Arial" w:cs="Arial"/>
                <w:b/>
                <w:sz w:val="18"/>
                <w:szCs w:val="18"/>
                <w:lang w:val="en-GB"/>
              </w:rPr>
            </w:pPr>
          </w:p>
          <w:p w14:paraId="6FC4C782"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4</w:t>
            </w:r>
          </w:p>
          <w:p w14:paraId="6B26B80A" w14:textId="77777777" w:rsidR="00AD4703" w:rsidRPr="005A7BEF" w:rsidRDefault="00AD4703" w:rsidP="005A7BEF">
            <w:pPr>
              <w:jc w:val="center"/>
              <w:rPr>
                <w:rFonts w:ascii="Arial" w:hAnsi="Arial" w:cs="Arial"/>
                <w:b/>
                <w:sz w:val="18"/>
                <w:szCs w:val="18"/>
                <w:lang w:val="en-GB"/>
              </w:rPr>
            </w:pPr>
          </w:p>
          <w:p w14:paraId="476F548A"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5</w:t>
            </w:r>
          </w:p>
          <w:p w14:paraId="150B042F" w14:textId="77777777" w:rsidR="00AD4703" w:rsidRPr="005A7BEF" w:rsidRDefault="00AD4703" w:rsidP="005A7BEF">
            <w:pPr>
              <w:jc w:val="center"/>
              <w:rPr>
                <w:rFonts w:ascii="Arial" w:hAnsi="Arial" w:cs="Arial"/>
                <w:b/>
                <w:sz w:val="18"/>
                <w:szCs w:val="18"/>
                <w:lang w:val="en-GB"/>
              </w:rPr>
            </w:pPr>
          </w:p>
          <w:p w14:paraId="62AC2E94"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6</w:t>
            </w:r>
          </w:p>
          <w:p w14:paraId="0283C3C1" w14:textId="77777777" w:rsidR="00AD4703" w:rsidRPr="005A7BEF" w:rsidRDefault="00AD4703" w:rsidP="005A7BEF">
            <w:pPr>
              <w:jc w:val="center"/>
              <w:rPr>
                <w:rFonts w:ascii="Arial" w:hAnsi="Arial" w:cs="Arial"/>
                <w:b/>
                <w:sz w:val="18"/>
                <w:szCs w:val="18"/>
                <w:lang w:val="en-GB"/>
              </w:rPr>
            </w:pPr>
          </w:p>
          <w:p w14:paraId="13F96A61"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7</w:t>
            </w:r>
          </w:p>
          <w:p w14:paraId="6272C59C" w14:textId="77777777" w:rsidR="00AD4703" w:rsidRPr="005A7BEF" w:rsidRDefault="00AD4703" w:rsidP="005A7BEF">
            <w:pPr>
              <w:jc w:val="center"/>
              <w:rPr>
                <w:rFonts w:ascii="Arial" w:hAnsi="Arial" w:cs="Arial"/>
                <w:b/>
                <w:sz w:val="18"/>
                <w:szCs w:val="18"/>
                <w:lang w:val="en-GB"/>
              </w:rPr>
            </w:pPr>
          </w:p>
          <w:p w14:paraId="6813CF41"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8</w:t>
            </w:r>
          </w:p>
          <w:p w14:paraId="5B02EBCB" w14:textId="77777777" w:rsidR="00AD4703" w:rsidRPr="005A7BEF" w:rsidRDefault="00AD4703" w:rsidP="005A7BEF">
            <w:pPr>
              <w:jc w:val="center"/>
              <w:rPr>
                <w:rFonts w:ascii="Arial" w:hAnsi="Arial" w:cs="Arial"/>
                <w:b/>
                <w:sz w:val="18"/>
                <w:szCs w:val="18"/>
                <w:lang w:val="en-GB"/>
              </w:rPr>
            </w:pPr>
          </w:p>
          <w:p w14:paraId="1A1CBC44"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9</w:t>
            </w:r>
          </w:p>
          <w:p w14:paraId="5B6F374C" w14:textId="77777777" w:rsidR="00AD4703" w:rsidRPr="005A7BEF" w:rsidRDefault="00AD4703" w:rsidP="005A7BEF">
            <w:pPr>
              <w:jc w:val="center"/>
              <w:rPr>
                <w:rFonts w:ascii="Arial" w:hAnsi="Arial" w:cs="Arial"/>
                <w:b/>
                <w:sz w:val="18"/>
                <w:szCs w:val="18"/>
                <w:lang w:val="en-GB"/>
              </w:rPr>
            </w:pPr>
          </w:p>
          <w:p w14:paraId="54A93A19"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10</w:t>
            </w:r>
          </w:p>
        </w:tc>
        <w:tc>
          <w:tcPr>
            <w:tcW w:w="365" w:type="pct"/>
            <w:vAlign w:val="center"/>
          </w:tcPr>
          <w:p w14:paraId="7B26A29A" w14:textId="77777777" w:rsidR="00AD4703" w:rsidRPr="005A7BEF" w:rsidRDefault="00AD4703" w:rsidP="005A7BEF">
            <w:pPr>
              <w:jc w:val="center"/>
              <w:rPr>
                <w:rFonts w:ascii="Arial" w:hAnsi="Arial" w:cs="Arial"/>
                <w:b/>
                <w:sz w:val="18"/>
                <w:szCs w:val="18"/>
                <w:lang w:val="en-GB"/>
              </w:rPr>
            </w:pPr>
          </w:p>
          <w:p w14:paraId="1438DFC4"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w:t>
            </w:r>
          </w:p>
          <w:p w14:paraId="64ED1261" w14:textId="77777777" w:rsidR="00AD4703" w:rsidRPr="005A7BEF" w:rsidRDefault="00AD4703" w:rsidP="005A7BEF">
            <w:pPr>
              <w:jc w:val="center"/>
              <w:rPr>
                <w:rFonts w:ascii="Arial" w:hAnsi="Arial" w:cs="Arial"/>
                <w:b/>
                <w:sz w:val="18"/>
                <w:szCs w:val="18"/>
                <w:lang w:val="en-GB"/>
              </w:rPr>
            </w:pPr>
          </w:p>
          <w:p w14:paraId="75E70B92"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2</w:t>
            </w:r>
          </w:p>
          <w:p w14:paraId="3BB3D54D" w14:textId="77777777" w:rsidR="00AD4703" w:rsidRPr="005A7BEF" w:rsidRDefault="00AD4703" w:rsidP="005A7BEF">
            <w:pPr>
              <w:jc w:val="center"/>
              <w:rPr>
                <w:rFonts w:ascii="Arial" w:hAnsi="Arial" w:cs="Arial"/>
                <w:b/>
                <w:sz w:val="18"/>
                <w:szCs w:val="18"/>
                <w:lang w:val="en-GB"/>
              </w:rPr>
            </w:pPr>
          </w:p>
          <w:p w14:paraId="7D0ACF26"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3</w:t>
            </w:r>
          </w:p>
          <w:p w14:paraId="22B9DF64" w14:textId="77777777" w:rsidR="00AD4703" w:rsidRPr="005A7BEF" w:rsidRDefault="00AD4703" w:rsidP="005A7BEF">
            <w:pPr>
              <w:jc w:val="center"/>
              <w:rPr>
                <w:rFonts w:ascii="Arial" w:hAnsi="Arial" w:cs="Arial"/>
                <w:b/>
                <w:sz w:val="18"/>
                <w:szCs w:val="18"/>
                <w:lang w:val="en-GB"/>
              </w:rPr>
            </w:pPr>
          </w:p>
          <w:p w14:paraId="4FBBB919"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4</w:t>
            </w:r>
          </w:p>
          <w:p w14:paraId="6FB8CFA4" w14:textId="77777777" w:rsidR="00AD4703" w:rsidRPr="005A7BEF" w:rsidRDefault="00AD4703" w:rsidP="005A7BEF">
            <w:pPr>
              <w:jc w:val="center"/>
              <w:rPr>
                <w:rFonts w:ascii="Arial" w:hAnsi="Arial" w:cs="Arial"/>
                <w:b/>
                <w:sz w:val="18"/>
                <w:szCs w:val="18"/>
                <w:lang w:val="en-GB"/>
              </w:rPr>
            </w:pPr>
          </w:p>
          <w:p w14:paraId="2002C56F"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5</w:t>
            </w:r>
          </w:p>
          <w:p w14:paraId="255CFABC" w14:textId="77777777" w:rsidR="00AD4703" w:rsidRPr="005A7BEF" w:rsidRDefault="00AD4703" w:rsidP="005A7BEF">
            <w:pPr>
              <w:jc w:val="center"/>
              <w:rPr>
                <w:rFonts w:ascii="Arial" w:hAnsi="Arial" w:cs="Arial"/>
                <w:b/>
                <w:sz w:val="18"/>
                <w:szCs w:val="18"/>
                <w:lang w:val="en-GB"/>
              </w:rPr>
            </w:pPr>
          </w:p>
          <w:p w14:paraId="7B0BB5BE"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6</w:t>
            </w:r>
          </w:p>
          <w:p w14:paraId="0B4823C0" w14:textId="77777777" w:rsidR="00AD4703" w:rsidRPr="005A7BEF" w:rsidRDefault="00AD4703" w:rsidP="005A7BEF">
            <w:pPr>
              <w:jc w:val="center"/>
              <w:rPr>
                <w:rFonts w:ascii="Arial" w:hAnsi="Arial" w:cs="Arial"/>
                <w:b/>
                <w:sz w:val="18"/>
                <w:szCs w:val="18"/>
                <w:lang w:val="en-GB"/>
              </w:rPr>
            </w:pPr>
          </w:p>
          <w:p w14:paraId="69903B9D"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7</w:t>
            </w:r>
          </w:p>
          <w:p w14:paraId="5D4BDF15" w14:textId="77777777" w:rsidR="00AD4703" w:rsidRPr="005A7BEF" w:rsidRDefault="00AD4703" w:rsidP="005A7BEF">
            <w:pPr>
              <w:jc w:val="center"/>
              <w:rPr>
                <w:rFonts w:ascii="Arial" w:hAnsi="Arial" w:cs="Arial"/>
                <w:b/>
                <w:sz w:val="18"/>
                <w:szCs w:val="18"/>
                <w:lang w:val="en-GB"/>
              </w:rPr>
            </w:pPr>
          </w:p>
          <w:p w14:paraId="42BA1BCB"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8</w:t>
            </w:r>
          </w:p>
          <w:p w14:paraId="78C91B8D" w14:textId="77777777" w:rsidR="00AD4703" w:rsidRPr="005A7BEF" w:rsidRDefault="00AD4703" w:rsidP="005A7BEF">
            <w:pPr>
              <w:jc w:val="center"/>
              <w:rPr>
                <w:rFonts w:ascii="Arial" w:hAnsi="Arial" w:cs="Arial"/>
                <w:b/>
                <w:sz w:val="18"/>
                <w:szCs w:val="18"/>
                <w:lang w:val="en-GB"/>
              </w:rPr>
            </w:pPr>
          </w:p>
          <w:p w14:paraId="5632E423"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9</w:t>
            </w:r>
          </w:p>
          <w:p w14:paraId="7966EC8D" w14:textId="77777777" w:rsidR="00AD4703" w:rsidRPr="005A7BEF" w:rsidRDefault="00AD4703" w:rsidP="005A7BEF">
            <w:pPr>
              <w:jc w:val="center"/>
              <w:rPr>
                <w:rFonts w:ascii="Arial" w:hAnsi="Arial" w:cs="Arial"/>
                <w:b/>
                <w:sz w:val="18"/>
                <w:szCs w:val="18"/>
                <w:lang w:val="en-GB"/>
              </w:rPr>
            </w:pPr>
          </w:p>
          <w:p w14:paraId="7C8DD541"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10</w:t>
            </w:r>
          </w:p>
        </w:tc>
        <w:tc>
          <w:tcPr>
            <w:tcW w:w="364" w:type="pct"/>
            <w:vAlign w:val="center"/>
          </w:tcPr>
          <w:p w14:paraId="683B1E84" w14:textId="77777777" w:rsidR="00AD4703" w:rsidRPr="005A7BEF" w:rsidRDefault="00AD4703" w:rsidP="005A7BEF">
            <w:pPr>
              <w:jc w:val="center"/>
              <w:rPr>
                <w:rFonts w:ascii="Arial" w:hAnsi="Arial" w:cs="Arial"/>
                <w:b/>
                <w:sz w:val="18"/>
                <w:szCs w:val="18"/>
                <w:lang w:val="en-GB"/>
              </w:rPr>
            </w:pPr>
          </w:p>
          <w:p w14:paraId="3F0E8A31"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w:t>
            </w:r>
          </w:p>
          <w:p w14:paraId="2BD84448" w14:textId="77777777" w:rsidR="00AD4703" w:rsidRPr="005A7BEF" w:rsidRDefault="00AD4703" w:rsidP="005A7BEF">
            <w:pPr>
              <w:jc w:val="center"/>
              <w:rPr>
                <w:rFonts w:ascii="Arial" w:hAnsi="Arial" w:cs="Arial"/>
                <w:b/>
                <w:sz w:val="18"/>
                <w:szCs w:val="18"/>
                <w:lang w:val="en-GB"/>
              </w:rPr>
            </w:pPr>
          </w:p>
          <w:p w14:paraId="22C046C4"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2</w:t>
            </w:r>
          </w:p>
          <w:p w14:paraId="4567810E" w14:textId="77777777" w:rsidR="00AD4703" w:rsidRPr="005A7BEF" w:rsidRDefault="00AD4703" w:rsidP="005A7BEF">
            <w:pPr>
              <w:jc w:val="center"/>
              <w:rPr>
                <w:rFonts w:ascii="Arial" w:hAnsi="Arial" w:cs="Arial"/>
                <w:b/>
                <w:sz w:val="18"/>
                <w:szCs w:val="18"/>
                <w:lang w:val="en-GB"/>
              </w:rPr>
            </w:pPr>
          </w:p>
          <w:p w14:paraId="2ECEC43D"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3</w:t>
            </w:r>
          </w:p>
          <w:p w14:paraId="4D4B1CF2" w14:textId="77777777" w:rsidR="00AD4703" w:rsidRPr="005A7BEF" w:rsidRDefault="00AD4703" w:rsidP="005A7BEF">
            <w:pPr>
              <w:jc w:val="center"/>
              <w:rPr>
                <w:rFonts w:ascii="Arial" w:hAnsi="Arial" w:cs="Arial"/>
                <w:b/>
                <w:sz w:val="18"/>
                <w:szCs w:val="18"/>
                <w:lang w:val="en-GB"/>
              </w:rPr>
            </w:pPr>
          </w:p>
          <w:p w14:paraId="55A24003"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4</w:t>
            </w:r>
          </w:p>
          <w:p w14:paraId="4C7E9399" w14:textId="77777777" w:rsidR="00AD4703" w:rsidRPr="005A7BEF" w:rsidRDefault="00AD4703" w:rsidP="005A7BEF">
            <w:pPr>
              <w:jc w:val="center"/>
              <w:rPr>
                <w:rFonts w:ascii="Arial" w:hAnsi="Arial" w:cs="Arial"/>
                <w:b/>
                <w:sz w:val="18"/>
                <w:szCs w:val="18"/>
                <w:lang w:val="en-GB"/>
              </w:rPr>
            </w:pPr>
          </w:p>
          <w:p w14:paraId="2EF12CA0"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5</w:t>
            </w:r>
          </w:p>
          <w:p w14:paraId="7549BA02" w14:textId="77777777" w:rsidR="00AD4703" w:rsidRPr="005A7BEF" w:rsidRDefault="00AD4703" w:rsidP="005A7BEF">
            <w:pPr>
              <w:jc w:val="center"/>
              <w:rPr>
                <w:rFonts w:ascii="Arial" w:hAnsi="Arial" w:cs="Arial"/>
                <w:b/>
                <w:sz w:val="18"/>
                <w:szCs w:val="18"/>
                <w:lang w:val="en-GB"/>
              </w:rPr>
            </w:pPr>
          </w:p>
          <w:p w14:paraId="2871CE4C"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6</w:t>
            </w:r>
          </w:p>
          <w:p w14:paraId="3103FEEB" w14:textId="77777777" w:rsidR="00AD4703" w:rsidRPr="005A7BEF" w:rsidRDefault="00AD4703" w:rsidP="005A7BEF">
            <w:pPr>
              <w:jc w:val="center"/>
              <w:rPr>
                <w:rFonts w:ascii="Arial" w:hAnsi="Arial" w:cs="Arial"/>
                <w:b/>
                <w:sz w:val="18"/>
                <w:szCs w:val="18"/>
                <w:lang w:val="en-GB"/>
              </w:rPr>
            </w:pPr>
          </w:p>
          <w:p w14:paraId="015757E3"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7</w:t>
            </w:r>
          </w:p>
          <w:p w14:paraId="0ED36321" w14:textId="77777777" w:rsidR="00AD4703" w:rsidRPr="005A7BEF" w:rsidRDefault="00AD4703" w:rsidP="005A7BEF">
            <w:pPr>
              <w:jc w:val="center"/>
              <w:rPr>
                <w:rFonts w:ascii="Arial" w:hAnsi="Arial" w:cs="Arial"/>
                <w:b/>
                <w:sz w:val="18"/>
                <w:szCs w:val="18"/>
                <w:lang w:val="en-GB"/>
              </w:rPr>
            </w:pPr>
          </w:p>
          <w:p w14:paraId="5E8E9D4A"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8</w:t>
            </w:r>
          </w:p>
          <w:p w14:paraId="2034FCFC" w14:textId="77777777" w:rsidR="00AD4703" w:rsidRPr="005A7BEF" w:rsidRDefault="00AD4703" w:rsidP="005A7BEF">
            <w:pPr>
              <w:jc w:val="center"/>
              <w:rPr>
                <w:rFonts w:ascii="Arial" w:hAnsi="Arial" w:cs="Arial"/>
                <w:b/>
                <w:sz w:val="18"/>
                <w:szCs w:val="18"/>
                <w:lang w:val="en-GB"/>
              </w:rPr>
            </w:pPr>
          </w:p>
          <w:p w14:paraId="2BDA0A4B"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9</w:t>
            </w:r>
          </w:p>
          <w:p w14:paraId="66C9A24E" w14:textId="77777777" w:rsidR="00AD4703" w:rsidRPr="005A7BEF" w:rsidRDefault="00AD4703" w:rsidP="005A7BEF">
            <w:pPr>
              <w:jc w:val="center"/>
              <w:rPr>
                <w:rFonts w:ascii="Arial" w:hAnsi="Arial" w:cs="Arial"/>
                <w:b/>
                <w:sz w:val="18"/>
                <w:szCs w:val="18"/>
                <w:lang w:val="en-GB"/>
              </w:rPr>
            </w:pPr>
          </w:p>
          <w:p w14:paraId="606479FA"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10</w:t>
            </w:r>
          </w:p>
        </w:tc>
      </w:tr>
    </w:tbl>
    <w:p w14:paraId="23B1CC71" w14:textId="77777777" w:rsidR="00AD4703" w:rsidRPr="005A7BEF" w:rsidRDefault="00AD4703" w:rsidP="005A7BEF">
      <w:pPr>
        <w:rPr>
          <w:rFonts w:ascii="Arial" w:hAnsi="Arial" w:cs="Arial"/>
        </w:rPr>
      </w:pPr>
    </w:p>
    <w:p w14:paraId="5B67D8B8" w14:textId="77777777" w:rsidR="00AD4703" w:rsidRPr="005A7BEF" w:rsidRDefault="00AD4703" w:rsidP="005A7BEF">
      <w:pPr>
        <w:pStyle w:val="Heading3"/>
        <w:spacing w:before="0"/>
        <w:rPr>
          <w:rFonts w:ascii="Arial" w:hAnsi="Arial" w:cs="Arial"/>
          <w:color w:val="auto"/>
        </w:rPr>
      </w:pPr>
      <w:bookmarkStart w:id="196" w:name="_Toc516617861"/>
      <w:r w:rsidRPr="005A7BEF">
        <w:rPr>
          <w:rFonts w:ascii="Arial" w:hAnsi="Arial" w:cs="Arial"/>
          <w:color w:val="auto"/>
        </w:rPr>
        <w:t>IV. TOWNSEND QUESTIONS</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91"/>
        <w:gridCol w:w="1252"/>
        <w:gridCol w:w="1252"/>
        <w:gridCol w:w="1249"/>
      </w:tblGrid>
      <w:tr w:rsidR="00AD4703" w:rsidRPr="005A7BEF" w14:paraId="5F5E09D8" w14:textId="77777777" w:rsidTr="0050071F">
        <w:trPr>
          <w:trHeight w:val="337"/>
          <w:tblHeader/>
        </w:trPr>
        <w:tc>
          <w:tcPr>
            <w:tcW w:w="3654" w:type="pct"/>
            <w:shd w:val="clear" w:color="auto" w:fill="A6A6A6" w:themeFill="background1" w:themeFillShade="A6"/>
            <w:vAlign w:val="center"/>
          </w:tcPr>
          <w:p w14:paraId="39F1F3F8"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Person #</w:t>
            </w:r>
          </w:p>
        </w:tc>
        <w:tc>
          <w:tcPr>
            <w:tcW w:w="449" w:type="pct"/>
            <w:shd w:val="clear" w:color="auto" w:fill="A6A6A6" w:themeFill="background1" w:themeFillShade="A6"/>
          </w:tcPr>
          <w:p w14:paraId="122944DE"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1</w:t>
            </w:r>
          </w:p>
        </w:tc>
        <w:tc>
          <w:tcPr>
            <w:tcW w:w="449" w:type="pct"/>
            <w:shd w:val="clear" w:color="auto" w:fill="A6A6A6" w:themeFill="background1" w:themeFillShade="A6"/>
          </w:tcPr>
          <w:p w14:paraId="5443AEF8"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2</w:t>
            </w:r>
          </w:p>
        </w:tc>
        <w:tc>
          <w:tcPr>
            <w:tcW w:w="448" w:type="pct"/>
            <w:shd w:val="clear" w:color="auto" w:fill="A6A6A6" w:themeFill="background1" w:themeFillShade="A6"/>
          </w:tcPr>
          <w:p w14:paraId="439C5462" w14:textId="77777777" w:rsidR="00AD4703" w:rsidRPr="005A7BEF" w:rsidRDefault="00AD4703" w:rsidP="005A7BEF">
            <w:pPr>
              <w:jc w:val="center"/>
              <w:rPr>
                <w:rFonts w:ascii="Arial" w:hAnsi="Arial" w:cs="Arial"/>
                <w:b/>
                <w:sz w:val="18"/>
                <w:szCs w:val="18"/>
                <w:lang w:val="en-GB"/>
              </w:rPr>
            </w:pPr>
            <w:r w:rsidRPr="005A7BEF">
              <w:rPr>
                <w:rFonts w:ascii="Arial" w:hAnsi="Arial" w:cs="Arial"/>
                <w:b/>
                <w:sz w:val="18"/>
                <w:szCs w:val="18"/>
                <w:lang w:val="en-GB"/>
              </w:rPr>
              <w:t>3</w:t>
            </w:r>
          </w:p>
        </w:tc>
      </w:tr>
      <w:tr w:rsidR="00AD4703" w:rsidRPr="005A7BEF" w14:paraId="79EED72E" w14:textId="77777777" w:rsidTr="0050071F">
        <w:trPr>
          <w:trHeight w:val="360"/>
          <w:tblHeader/>
        </w:trPr>
        <w:tc>
          <w:tcPr>
            <w:tcW w:w="3654" w:type="pct"/>
            <w:vAlign w:val="center"/>
          </w:tcPr>
          <w:p w14:paraId="35AC7FEE" w14:textId="77777777" w:rsidR="00AD4703" w:rsidRPr="005A7BEF" w:rsidRDefault="00AD4703" w:rsidP="005A7BEF">
            <w:pPr>
              <w:rPr>
                <w:rFonts w:ascii="Arial" w:hAnsi="Arial" w:cs="Arial"/>
                <w:b/>
                <w:sz w:val="18"/>
                <w:szCs w:val="18"/>
                <w:lang w:val="en-GB"/>
              </w:rPr>
            </w:pPr>
            <w:r w:rsidRPr="005A7BEF">
              <w:rPr>
                <w:rFonts w:ascii="Arial" w:hAnsi="Arial" w:cs="Arial"/>
                <w:b/>
                <w:sz w:val="18"/>
                <w:szCs w:val="18"/>
                <w:lang w:val="en-GB"/>
              </w:rPr>
              <w:t>Member ID</w:t>
            </w:r>
          </w:p>
        </w:tc>
        <w:tc>
          <w:tcPr>
            <w:tcW w:w="449" w:type="pct"/>
          </w:tcPr>
          <w:p w14:paraId="35B4ACD8" w14:textId="77777777" w:rsidR="00AD4703" w:rsidRPr="005A7BEF" w:rsidRDefault="00AD4703" w:rsidP="005A7BEF">
            <w:pPr>
              <w:rPr>
                <w:rFonts w:ascii="Arial" w:hAnsi="Arial" w:cs="Arial"/>
                <w:sz w:val="18"/>
                <w:szCs w:val="18"/>
                <w:lang w:val="en-GB"/>
              </w:rPr>
            </w:pPr>
          </w:p>
        </w:tc>
        <w:tc>
          <w:tcPr>
            <w:tcW w:w="449" w:type="pct"/>
          </w:tcPr>
          <w:p w14:paraId="6F57BD12" w14:textId="77777777" w:rsidR="00AD4703" w:rsidRPr="005A7BEF" w:rsidRDefault="00AD4703" w:rsidP="005A7BEF">
            <w:pPr>
              <w:rPr>
                <w:rFonts w:ascii="Arial" w:hAnsi="Arial" w:cs="Arial"/>
                <w:sz w:val="18"/>
                <w:szCs w:val="18"/>
                <w:lang w:val="en-GB"/>
              </w:rPr>
            </w:pPr>
          </w:p>
        </w:tc>
        <w:tc>
          <w:tcPr>
            <w:tcW w:w="448" w:type="pct"/>
          </w:tcPr>
          <w:p w14:paraId="13FD5D3E" w14:textId="77777777" w:rsidR="00AD4703" w:rsidRPr="005A7BEF" w:rsidRDefault="00AD4703" w:rsidP="005A7BEF">
            <w:pPr>
              <w:rPr>
                <w:rFonts w:ascii="Arial" w:hAnsi="Arial" w:cs="Arial"/>
                <w:sz w:val="18"/>
                <w:szCs w:val="18"/>
                <w:lang w:val="en-GB"/>
              </w:rPr>
            </w:pPr>
          </w:p>
        </w:tc>
      </w:tr>
      <w:tr w:rsidR="00AD4703" w:rsidRPr="005A7BEF" w14:paraId="621B17FF" w14:textId="77777777" w:rsidTr="0050071F">
        <w:trPr>
          <w:trHeight w:val="440"/>
        </w:trPr>
        <w:tc>
          <w:tcPr>
            <w:tcW w:w="3654" w:type="pct"/>
          </w:tcPr>
          <w:p w14:paraId="4F2A76FB" w14:textId="41E1A8C0"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 xml:space="preserve">A36. How much do you think </w:t>
            </w:r>
            <w:r w:rsidRPr="005A7BEF">
              <w:rPr>
                <w:rFonts w:ascii="Arial" w:hAnsi="Arial" w:cs="Arial"/>
                <w:b/>
                <w:i/>
                <w:sz w:val="18"/>
                <w:szCs w:val="18"/>
                <w:lang w:val="en-GB"/>
              </w:rPr>
              <w:t>rural male</w:t>
            </w:r>
            <w:r w:rsidRPr="005A7BEF">
              <w:rPr>
                <w:rFonts w:ascii="Arial" w:hAnsi="Arial" w:cs="Arial"/>
                <w:b/>
                <w:sz w:val="18"/>
                <w:szCs w:val="18"/>
                <w:lang w:val="en-GB"/>
              </w:rPr>
              <w:t xml:space="preserve"> workers who have completed primary school typically earn per day? Ghana cedis </w:t>
            </w:r>
          </w:p>
        </w:tc>
        <w:tc>
          <w:tcPr>
            <w:tcW w:w="449" w:type="pct"/>
          </w:tcPr>
          <w:p w14:paraId="2B236210" w14:textId="77777777" w:rsidR="00AD4703" w:rsidRPr="005A7BEF" w:rsidRDefault="00AD4703" w:rsidP="005A7BEF">
            <w:pPr>
              <w:rPr>
                <w:rFonts w:ascii="Arial" w:hAnsi="Arial" w:cs="Arial"/>
                <w:sz w:val="18"/>
                <w:szCs w:val="18"/>
                <w:lang w:val="en-GB"/>
              </w:rPr>
            </w:pPr>
          </w:p>
        </w:tc>
        <w:tc>
          <w:tcPr>
            <w:tcW w:w="449" w:type="pct"/>
          </w:tcPr>
          <w:p w14:paraId="0775C25A" w14:textId="77777777" w:rsidR="00AD4703" w:rsidRPr="005A7BEF" w:rsidRDefault="00AD4703" w:rsidP="005A7BEF">
            <w:pPr>
              <w:rPr>
                <w:rFonts w:ascii="Arial" w:hAnsi="Arial" w:cs="Arial"/>
                <w:sz w:val="18"/>
                <w:szCs w:val="18"/>
                <w:lang w:val="en-GB"/>
              </w:rPr>
            </w:pPr>
          </w:p>
        </w:tc>
        <w:tc>
          <w:tcPr>
            <w:tcW w:w="448" w:type="pct"/>
          </w:tcPr>
          <w:p w14:paraId="4BADB58F" w14:textId="77777777" w:rsidR="00AD4703" w:rsidRPr="005A7BEF" w:rsidRDefault="00AD4703" w:rsidP="005A7BEF">
            <w:pPr>
              <w:rPr>
                <w:rFonts w:ascii="Arial" w:hAnsi="Arial" w:cs="Arial"/>
                <w:sz w:val="18"/>
                <w:szCs w:val="18"/>
                <w:lang w:val="en-GB"/>
              </w:rPr>
            </w:pPr>
          </w:p>
        </w:tc>
      </w:tr>
      <w:tr w:rsidR="005A7BEF" w:rsidRPr="005A7BEF" w14:paraId="443CC363" w14:textId="77777777" w:rsidTr="00665DA0">
        <w:trPr>
          <w:trHeight w:val="355"/>
        </w:trPr>
        <w:tc>
          <w:tcPr>
            <w:tcW w:w="3654" w:type="pct"/>
          </w:tcPr>
          <w:p w14:paraId="76B94EEF" w14:textId="24F52463" w:rsidR="00AD4703" w:rsidRPr="005A7BEF" w:rsidRDefault="00AD4703" w:rsidP="005A7BEF">
            <w:pPr>
              <w:tabs>
                <w:tab w:val="left" w:pos="1239"/>
              </w:tabs>
              <w:rPr>
                <w:rFonts w:ascii="Arial" w:hAnsi="Arial" w:cs="Arial"/>
                <w:sz w:val="18"/>
                <w:szCs w:val="18"/>
                <w:lang w:val="en-GB"/>
              </w:rPr>
            </w:pPr>
            <w:r w:rsidRPr="005A7BEF">
              <w:rPr>
                <w:rFonts w:ascii="Arial" w:hAnsi="Arial" w:cs="Arial"/>
                <w:b/>
                <w:sz w:val="18"/>
                <w:szCs w:val="18"/>
                <w:lang w:val="en-GB"/>
              </w:rPr>
              <w:t xml:space="preserve">A37. How much do you think </w:t>
            </w:r>
            <w:r w:rsidRPr="005A7BEF">
              <w:rPr>
                <w:rFonts w:ascii="Arial" w:hAnsi="Arial" w:cs="Arial"/>
                <w:b/>
                <w:i/>
                <w:iCs/>
                <w:sz w:val="18"/>
                <w:szCs w:val="18"/>
                <w:lang w:val="en-GB"/>
              </w:rPr>
              <w:t xml:space="preserve">rural </w:t>
            </w:r>
            <w:r w:rsidRPr="005A7BEF">
              <w:rPr>
                <w:rFonts w:ascii="Arial" w:hAnsi="Arial" w:cs="Arial"/>
                <w:b/>
                <w:sz w:val="18"/>
                <w:szCs w:val="18"/>
                <w:lang w:val="en-GB"/>
              </w:rPr>
              <w:t>male workers who have completed secondary school typically earn per day?</w:t>
            </w:r>
          </w:p>
        </w:tc>
        <w:tc>
          <w:tcPr>
            <w:tcW w:w="449" w:type="pct"/>
          </w:tcPr>
          <w:p w14:paraId="3E162A40" w14:textId="77777777" w:rsidR="00AD4703" w:rsidRPr="005A7BEF" w:rsidRDefault="00AD4703" w:rsidP="005A7BEF">
            <w:pPr>
              <w:autoSpaceDE w:val="0"/>
              <w:autoSpaceDN w:val="0"/>
              <w:adjustRightInd w:val="0"/>
              <w:rPr>
                <w:rFonts w:ascii="Arial" w:hAnsi="Arial" w:cs="Arial"/>
                <w:sz w:val="18"/>
                <w:szCs w:val="18"/>
                <w:lang w:val="en-GB"/>
              </w:rPr>
            </w:pPr>
          </w:p>
        </w:tc>
        <w:tc>
          <w:tcPr>
            <w:tcW w:w="449" w:type="pct"/>
          </w:tcPr>
          <w:p w14:paraId="735FA3CD" w14:textId="77777777" w:rsidR="00AD4703" w:rsidRPr="005A7BEF" w:rsidRDefault="00AD4703" w:rsidP="005A7BEF">
            <w:pPr>
              <w:autoSpaceDE w:val="0"/>
              <w:autoSpaceDN w:val="0"/>
              <w:adjustRightInd w:val="0"/>
              <w:rPr>
                <w:rFonts w:ascii="Arial" w:hAnsi="Arial" w:cs="Arial"/>
                <w:sz w:val="18"/>
                <w:szCs w:val="18"/>
                <w:lang w:val="en-GB"/>
              </w:rPr>
            </w:pPr>
          </w:p>
        </w:tc>
        <w:tc>
          <w:tcPr>
            <w:tcW w:w="448" w:type="pct"/>
          </w:tcPr>
          <w:p w14:paraId="371BE569" w14:textId="77777777" w:rsidR="00AD4703" w:rsidRPr="005A7BEF" w:rsidRDefault="00AD4703" w:rsidP="005A7BEF">
            <w:pPr>
              <w:autoSpaceDE w:val="0"/>
              <w:autoSpaceDN w:val="0"/>
              <w:adjustRightInd w:val="0"/>
              <w:rPr>
                <w:rFonts w:ascii="Arial" w:hAnsi="Arial" w:cs="Arial"/>
                <w:sz w:val="18"/>
                <w:szCs w:val="18"/>
                <w:lang w:val="en-GB"/>
              </w:rPr>
            </w:pPr>
          </w:p>
        </w:tc>
      </w:tr>
      <w:tr w:rsidR="00AD4703" w:rsidRPr="005A7BEF" w14:paraId="4059729D" w14:textId="77777777" w:rsidTr="0050071F">
        <w:trPr>
          <w:trHeight w:val="983"/>
        </w:trPr>
        <w:tc>
          <w:tcPr>
            <w:tcW w:w="3654" w:type="pct"/>
          </w:tcPr>
          <w:p w14:paraId="6A20896D" w14:textId="77777777"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A38. Will this difference between the secondary and the primary school leaver stay the same, increase or decrease in the next 10 years?</w:t>
            </w:r>
          </w:p>
          <w:p w14:paraId="7D44F9FA" w14:textId="77777777"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1. Same</w:t>
            </w:r>
          </w:p>
          <w:p w14:paraId="5A36F4CA" w14:textId="77777777"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2. Increase</w:t>
            </w:r>
          </w:p>
          <w:p w14:paraId="0959C4B9" w14:textId="353B83D3"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3. Decrease</w:t>
            </w:r>
          </w:p>
        </w:tc>
        <w:tc>
          <w:tcPr>
            <w:tcW w:w="449" w:type="pct"/>
          </w:tcPr>
          <w:p w14:paraId="53DCB0CB" w14:textId="77777777" w:rsidR="00AD4703" w:rsidRPr="005A7BEF" w:rsidRDefault="00AD4703" w:rsidP="005A7BEF">
            <w:pPr>
              <w:autoSpaceDE w:val="0"/>
              <w:autoSpaceDN w:val="0"/>
              <w:adjustRightInd w:val="0"/>
              <w:rPr>
                <w:rFonts w:ascii="Arial" w:hAnsi="Arial" w:cs="Arial"/>
                <w:sz w:val="18"/>
                <w:szCs w:val="18"/>
                <w:lang w:val="en-GB"/>
              </w:rPr>
            </w:pPr>
          </w:p>
        </w:tc>
        <w:tc>
          <w:tcPr>
            <w:tcW w:w="449" w:type="pct"/>
          </w:tcPr>
          <w:p w14:paraId="54772F71" w14:textId="77777777" w:rsidR="00AD4703" w:rsidRPr="005A7BEF" w:rsidRDefault="00AD4703" w:rsidP="005A7BEF">
            <w:pPr>
              <w:autoSpaceDE w:val="0"/>
              <w:autoSpaceDN w:val="0"/>
              <w:adjustRightInd w:val="0"/>
              <w:rPr>
                <w:rFonts w:ascii="Arial" w:hAnsi="Arial" w:cs="Arial"/>
                <w:sz w:val="18"/>
                <w:szCs w:val="18"/>
                <w:lang w:val="en-GB"/>
              </w:rPr>
            </w:pPr>
          </w:p>
        </w:tc>
        <w:tc>
          <w:tcPr>
            <w:tcW w:w="448" w:type="pct"/>
          </w:tcPr>
          <w:p w14:paraId="7B63D7C4" w14:textId="77777777" w:rsidR="00AD4703" w:rsidRPr="005A7BEF" w:rsidRDefault="00AD4703" w:rsidP="005A7BEF">
            <w:pPr>
              <w:autoSpaceDE w:val="0"/>
              <w:autoSpaceDN w:val="0"/>
              <w:adjustRightInd w:val="0"/>
              <w:rPr>
                <w:rFonts w:ascii="Arial" w:hAnsi="Arial" w:cs="Arial"/>
                <w:sz w:val="18"/>
                <w:szCs w:val="18"/>
                <w:lang w:val="en-GB"/>
              </w:rPr>
            </w:pPr>
          </w:p>
        </w:tc>
      </w:tr>
      <w:tr w:rsidR="005A7BEF" w:rsidRPr="005A7BEF" w14:paraId="5DDF3041" w14:textId="77777777" w:rsidTr="00742188">
        <w:trPr>
          <w:trHeight w:val="501"/>
        </w:trPr>
        <w:tc>
          <w:tcPr>
            <w:tcW w:w="3654" w:type="pct"/>
          </w:tcPr>
          <w:p w14:paraId="428EC6FA" w14:textId="1ADDF9D2"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 xml:space="preserve">A39. How much do you think male workers </w:t>
            </w:r>
            <w:r w:rsidRPr="005A7BEF">
              <w:rPr>
                <w:rFonts w:ascii="Arial" w:hAnsi="Arial" w:cs="Arial"/>
                <w:b/>
                <w:i/>
                <w:iCs/>
                <w:sz w:val="18"/>
                <w:szCs w:val="18"/>
                <w:lang w:val="en-GB"/>
              </w:rPr>
              <w:t xml:space="preserve">in Accra </w:t>
            </w:r>
            <w:r w:rsidRPr="005A7BEF">
              <w:rPr>
                <w:rFonts w:ascii="Arial" w:hAnsi="Arial" w:cs="Arial"/>
                <w:b/>
                <w:sz w:val="18"/>
                <w:szCs w:val="18"/>
                <w:lang w:val="en-GB"/>
              </w:rPr>
              <w:t xml:space="preserve">who completed primary schooling typically earn per day?   Ghana cedis </w:t>
            </w:r>
          </w:p>
        </w:tc>
        <w:tc>
          <w:tcPr>
            <w:tcW w:w="449" w:type="pct"/>
          </w:tcPr>
          <w:p w14:paraId="7A744BC5" w14:textId="77777777" w:rsidR="00AD4703" w:rsidRPr="005A7BEF" w:rsidRDefault="00AD4703" w:rsidP="005A7BEF">
            <w:pPr>
              <w:autoSpaceDE w:val="0"/>
              <w:autoSpaceDN w:val="0"/>
              <w:adjustRightInd w:val="0"/>
              <w:rPr>
                <w:rFonts w:ascii="Arial" w:hAnsi="Arial" w:cs="Arial"/>
                <w:sz w:val="18"/>
                <w:szCs w:val="18"/>
                <w:lang w:val="en-GB"/>
              </w:rPr>
            </w:pPr>
          </w:p>
        </w:tc>
        <w:tc>
          <w:tcPr>
            <w:tcW w:w="449" w:type="pct"/>
          </w:tcPr>
          <w:p w14:paraId="5A8BB46F" w14:textId="77777777" w:rsidR="00AD4703" w:rsidRPr="005A7BEF" w:rsidRDefault="00AD4703" w:rsidP="005A7BEF">
            <w:pPr>
              <w:autoSpaceDE w:val="0"/>
              <w:autoSpaceDN w:val="0"/>
              <w:adjustRightInd w:val="0"/>
              <w:rPr>
                <w:rFonts w:ascii="Arial" w:hAnsi="Arial" w:cs="Arial"/>
                <w:sz w:val="18"/>
                <w:szCs w:val="18"/>
                <w:lang w:val="en-GB"/>
              </w:rPr>
            </w:pPr>
          </w:p>
        </w:tc>
        <w:tc>
          <w:tcPr>
            <w:tcW w:w="448" w:type="pct"/>
          </w:tcPr>
          <w:p w14:paraId="3C95E782" w14:textId="77777777" w:rsidR="00AD4703" w:rsidRPr="005A7BEF" w:rsidRDefault="00AD4703" w:rsidP="005A7BEF">
            <w:pPr>
              <w:autoSpaceDE w:val="0"/>
              <w:autoSpaceDN w:val="0"/>
              <w:adjustRightInd w:val="0"/>
              <w:rPr>
                <w:rFonts w:ascii="Arial" w:hAnsi="Arial" w:cs="Arial"/>
                <w:sz w:val="18"/>
                <w:szCs w:val="18"/>
                <w:lang w:val="en-GB"/>
              </w:rPr>
            </w:pPr>
          </w:p>
        </w:tc>
      </w:tr>
      <w:tr w:rsidR="005A7BEF" w:rsidRPr="005A7BEF" w14:paraId="15D7FFC7" w14:textId="77777777" w:rsidTr="00742188">
        <w:trPr>
          <w:trHeight w:val="566"/>
        </w:trPr>
        <w:tc>
          <w:tcPr>
            <w:tcW w:w="3654" w:type="pct"/>
          </w:tcPr>
          <w:p w14:paraId="426CF0B8" w14:textId="45FF654B"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 xml:space="preserve">A40. How much do you think male workers </w:t>
            </w:r>
            <w:r w:rsidRPr="005A7BEF">
              <w:rPr>
                <w:rFonts w:ascii="Arial" w:hAnsi="Arial" w:cs="Arial"/>
                <w:b/>
                <w:i/>
                <w:iCs/>
                <w:sz w:val="18"/>
                <w:szCs w:val="18"/>
                <w:lang w:val="en-GB"/>
              </w:rPr>
              <w:t xml:space="preserve">in Accra </w:t>
            </w:r>
            <w:r w:rsidRPr="005A7BEF">
              <w:rPr>
                <w:rFonts w:ascii="Arial" w:hAnsi="Arial" w:cs="Arial"/>
                <w:b/>
                <w:sz w:val="18"/>
                <w:szCs w:val="18"/>
                <w:lang w:val="en-GB"/>
              </w:rPr>
              <w:t xml:space="preserve">who completed secondary schooling typically earn per day?     Ghana cedis </w:t>
            </w:r>
          </w:p>
        </w:tc>
        <w:tc>
          <w:tcPr>
            <w:tcW w:w="449" w:type="pct"/>
          </w:tcPr>
          <w:p w14:paraId="685B9B7B" w14:textId="77777777" w:rsidR="00AD4703" w:rsidRPr="005A7BEF" w:rsidRDefault="00AD4703" w:rsidP="005A7BEF">
            <w:pPr>
              <w:autoSpaceDE w:val="0"/>
              <w:autoSpaceDN w:val="0"/>
              <w:adjustRightInd w:val="0"/>
              <w:rPr>
                <w:rFonts w:ascii="Arial" w:hAnsi="Arial" w:cs="Arial"/>
                <w:sz w:val="18"/>
                <w:szCs w:val="18"/>
                <w:lang w:val="en-GB"/>
              </w:rPr>
            </w:pPr>
          </w:p>
        </w:tc>
        <w:tc>
          <w:tcPr>
            <w:tcW w:w="449" w:type="pct"/>
          </w:tcPr>
          <w:p w14:paraId="1D68B951" w14:textId="77777777" w:rsidR="00AD4703" w:rsidRPr="005A7BEF" w:rsidRDefault="00AD4703" w:rsidP="005A7BEF">
            <w:pPr>
              <w:autoSpaceDE w:val="0"/>
              <w:autoSpaceDN w:val="0"/>
              <w:adjustRightInd w:val="0"/>
              <w:rPr>
                <w:rFonts w:ascii="Arial" w:hAnsi="Arial" w:cs="Arial"/>
                <w:sz w:val="18"/>
                <w:szCs w:val="18"/>
                <w:lang w:val="en-GB"/>
              </w:rPr>
            </w:pPr>
          </w:p>
        </w:tc>
        <w:tc>
          <w:tcPr>
            <w:tcW w:w="448" w:type="pct"/>
          </w:tcPr>
          <w:p w14:paraId="559A2706" w14:textId="77777777" w:rsidR="00AD4703" w:rsidRPr="005A7BEF" w:rsidRDefault="00AD4703" w:rsidP="005A7BEF">
            <w:pPr>
              <w:autoSpaceDE w:val="0"/>
              <w:autoSpaceDN w:val="0"/>
              <w:adjustRightInd w:val="0"/>
              <w:rPr>
                <w:rFonts w:ascii="Arial" w:hAnsi="Arial" w:cs="Arial"/>
                <w:sz w:val="18"/>
                <w:szCs w:val="18"/>
                <w:lang w:val="en-GB"/>
              </w:rPr>
            </w:pPr>
          </w:p>
        </w:tc>
      </w:tr>
      <w:tr w:rsidR="00AD4703" w:rsidRPr="005A7BEF" w14:paraId="05693063" w14:textId="77777777" w:rsidTr="0050071F">
        <w:trPr>
          <w:trHeight w:val="983"/>
        </w:trPr>
        <w:tc>
          <w:tcPr>
            <w:tcW w:w="3654" w:type="pct"/>
          </w:tcPr>
          <w:p w14:paraId="1A7C2CAB" w14:textId="77777777"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A41. Will this difference between the secondary and the primary stay the same, increase or decrease in the next 10 years?</w:t>
            </w:r>
          </w:p>
          <w:p w14:paraId="28CA5884" w14:textId="77777777"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1. Same</w:t>
            </w:r>
          </w:p>
          <w:p w14:paraId="75B282DC" w14:textId="77777777"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2. Increase</w:t>
            </w:r>
          </w:p>
          <w:p w14:paraId="5C5339FE" w14:textId="2800DF9E" w:rsidR="00AD4703" w:rsidRPr="005A7BEF" w:rsidRDefault="00AD4703" w:rsidP="005A7BEF">
            <w:pPr>
              <w:autoSpaceDE w:val="0"/>
              <w:autoSpaceDN w:val="0"/>
              <w:adjustRightInd w:val="0"/>
              <w:rPr>
                <w:rFonts w:ascii="Arial" w:hAnsi="Arial" w:cs="Arial"/>
                <w:b/>
                <w:sz w:val="18"/>
                <w:szCs w:val="18"/>
                <w:lang w:val="en-GB"/>
              </w:rPr>
            </w:pPr>
            <w:r w:rsidRPr="005A7BEF">
              <w:rPr>
                <w:rFonts w:ascii="Arial" w:hAnsi="Arial" w:cs="Arial"/>
                <w:b/>
                <w:sz w:val="18"/>
                <w:szCs w:val="18"/>
                <w:lang w:val="en-GB"/>
              </w:rPr>
              <w:t>3. Decrease</w:t>
            </w:r>
          </w:p>
        </w:tc>
        <w:tc>
          <w:tcPr>
            <w:tcW w:w="449" w:type="pct"/>
          </w:tcPr>
          <w:p w14:paraId="7FE499B7" w14:textId="77777777" w:rsidR="00AD4703" w:rsidRPr="005A7BEF" w:rsidRDefault="00AD4703" w:rsidP="005A7BEF">
            <w:pPr>
              <w:autoSpaceDE w:val="0"/>
              <w:autoSpaceDN w:val="0"/>
              <w:adjustRightInd w:val="0"/>
              <w:rPr>
                <w:rFonts w:ascii="Arial" w:hAnsi="Arial" w:cs="Arial"/>
                <w:sz w:val="18"/>
                <w:szCs w:val="18"/>
                <w:lang w:val="en-GB"/>
              </w:rPr>
            </w:pPr>
          </w:p>
        </w:tc>
        <w:tc>
          <w:tcPr>
            <w:tcW w:w="449" w:type="pct"/>
          </w:tcPr>
          <w:p w14:paraId="7FE9F684" w14:textId="77777777" w:rsidR="00AD4703" w:rsidRPr="005A7BEF" w:rsidRDefault="00AD4703" w:rsidP="005A7BEF">
            <w:pPr>
              <w:autoSpaceDE w:val="0"/>
              <w:autoSpaceDN w:val="0"/>
              <w:adjustRightInd w:val="0"/>
              <w:rPr>
                <w:rFonts w:ascii="Arial" w:hAnsi="Arial" w:cs="Arial"/>
                <w:sz w:val="18"/>
                <w:szCs w:val="18"/>
                <w:lang w:val="en-GB"/>
              </w:rPr>
            </w:pPr>
          </w:p>
        </w:tc>
        <w:tc>
          <w:tcPr>
            <w:tcW w:w="448" w:type="pct"/>
          </w:tcPr>
          <w:p w14:paraId="4DA31BAA" w14:textId="77777777" w:rsidR="00AD4703" w:rsidRPr="005A7BEF" w:rsidRDefault="00AD4703" w:rsidP="005A7BEF">
            <w:pPr>
              <w:autoSpaceDE w:val="0"/>
              <w:autoSpaceDN w:val="0"/>
              <w:adjustRightInd w:val="0"/>
              <w:rPr>
                <w:rFonts w:ascii="Arial" w:hAnsi="Arial" w:cs="Arial"/>
                <w:sz w:val="18"/>
                <w:szCs w:val="18"/>
                <w:lang w:val="en-GB"/>
              </w:rPr>
            </w:pPr>
          </w:p>
        </w:tc>
      </w:tr>
    </w:tbl>
    <w:p w14:paraId="4B524DB1" w14:textId="77777777" w:rsidR="00AD4703" w:rsidRPr="005A7BEF" w:rsidRDefault="00AD4703" w:rsidP="005A7BEF">
      <w:pPr>
        <w:pStyle w:val="Heading3"/>
        <w:spacing w:before="0"/>
        <w:rPr>
          <w:rFonts w:ascii="Arial" w:hAnsi="Arial" w:cs="Arial"/>
          <w:color w:val="auto"/>
        </w:rPr>
      </w:pPr>
      <w:bookmarkStart w:id="197" w:name="_Toc516617862"/>
      <w:r w:rsidRPr="005A7BEF">
        <w:rPr>
          <w:rFonts w:ascii="Arial" w:hAnsi="Arial" w:cs="Arial"/>
          <w:color w:val="auto"/>
        </w:rPr>
        <w:lastRenderedPageBreak/>
        <w:t>V. TRUST AND SOLIDARITY</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0"/>
        <w:gridCol w:w="1698"/>
        <w:gridCol w:w="1698"/>
        <w:gridCol w:w="1698"/>
      </w:tblGrid>
      <w:tr w:rsidR="00AD4703" w:rsidRPr="005A7BEF" w14:paraId="0A74A5C7" w14:textId="77777777" w:rsidTr="00BB358E">
        <w:trPr>
          <w:trHeight w:val="432"/>
          <w:tblHeader/>
        </w:trPr>
        <w:tc>
          <w:tcPr>
            <w:tcW w:w="3173" w:type="pct"/>
            <w:shd w:val="clear" w:color="auto" w:fill="A6A6A6" w:themeFill="background1" w:themeFillShade="A6"/>
            <w:vAlign w:val="center"/>
          </w:tcPr>
          <w:p w14:paraId="2F7B602F" w14:textId="77777777" w:rsidR="00AD4703" w:rsidRPr="005A7BEF" w:rsidRDefault="00AD4703" w:rsidP="005A7BEF">
            <w:pPr>
              <w:spacing w:line="276" w:lineRule="auto"/>
              <w:jc w:val="center"/>
              <w:rPr>
                <w:rFonts w:ascii="Arial" w:hAnsi="Arial" w:cs="Arial"/>
                <w:b/>
                <w:sz w:val="16"/>
                <w:szCs w:val="16"/>
                <w:lang w:val="en-GB"/>
              </w:rPr>
            </w:pPr>
            <w:r w:rsidRPr="005A7BEF">
              <w:rPr>
                <w:rFonts w:ascii="Arial" w:hAnsi="Arial" w:cs="Arial"/>
                <w:b/>
                <w:sz w:val="16"/>
                <w:szCs w:val="16"/>
                <w:lang w:val="en-GB"/>
              </w:rPr>
              <w:t>Person #</w:t>
            </w:r>
          </w:p>
        </w:tc>
        <w:tc>
          <w:tcPr>
            <w:tcW w:w="609" w:type="pct"/>
            <w:shd w:val="clear" w:color="auto" w:fill="A6A6A6" w:themeFill="background1" w:themeFillShade="A6"/>
            <w:vAlign w:val="center"/>
          </w:tcPr>
          <w:p w14:paraId="2B25BF98" w14:textId="77777777" w:rsidR="00AD4703" w:rsidRPr="005A7BEF" w:rsidRDefault="00AD4703" w:rsidP="005A7BEF">
            <w:pPr>
              <w:spacing w:line="276" w:lineRule="auto"/>
              <w:jc w:val="center"/>
              <w:rPr>
                <w:rFonts w:ascii="Arial" w:hAnsi="Arial" w:cs="Arial"/>
                <w:b/>
                <w:sz w:val="16"/>
                <w:szCs w:val="16"/>
                <w:lang w:val="en-GB"/>
              </w:rPr>
            </w:pPr>
            <w:r w:rsidRPr="005A7BEF">
              <w:rPr>
                <w:rFonts w:ascii="Arial" w:hAnsi="Arial" w:cs="Arial"/>
                <w:b/>
                <w:sz w:val="16"/>
                <w:szCs w:val="16"/>
                <w:lang w:val="en-GB"/>
              </w:rPr>
              <w:t>1</w:t>
            </w:r>
          </w:p>
        </w:tc>
        <w:tc>
          <w:tcPr>
            <w:tcW w:w="609" w:type="pct"/>
            <w:shd w:val="clear" w:color="auto" w:fill="A6A6A6" w:themeFill="background1" w:themeFillShade="A6"/>
            <w:vAlign w:val="center"/>
          </w:tcPr>
          <w:p w14:paraId="6233FFDC" w14:textId="77777777" w:rsidR="00AD4703" w:rsidRPr="005A7BEF" w:rsidRDefault="00AD4703" w:rsidP="005A7BEF">
            <w:pPr>
              <w:spacing w:line="276" w:lineRule="auto"/>
              <w:jc w:val="center"/>
              <w:rPr>
                <w:rFonts w:ascii="Arial" w:hAnsi="Arial" w:cs="Arial"/>
                <w:b/>
                <w:sz w:val="16"/>
                <w:szCs w:val="16"/>
                <w:lang w:val="en-GB"/>
              </w:rPr>
            </w:pPr>
            <w:r w:rsidRPr="005A7BEF">
              <w:rPr>
                <w:rFonts w:ascii="Arial" w:hAnsi="Arial" w:cs="Arial"/>
                <w:b/>
                <w:sz w:val="16"/>
                <w:szCs w:val="16"/>
                <w:lang w:val="en-GB"/>
              </w:rPr>
              <w:t>2</w:t>
            </w:r>
          </w:p>
        </w:tc>
        <w:tc>
          <w:tcPr>
            <w:tcW w:w="609" w:type="pct"/>
            <w:shd w:val="clear" w:color="auto" w:fill="A6A6A6" w:themeFill="background1" w:themeFillShade="A6"/>
            <w:vAlign w:val="center"/>
          </w:tcPr>
          <w:p w14:paraId="7FEB8C5C" w14:textId="77777777" w:rsidR="00AD4703" w:rsidRPr="005A7BEF" w:rsidRDefault="00AD4703" w:rsidP="005A7BEF">
            <w:pPr>
              <w:spacing w:line="276" w:lineRule="auto"/>
              <w:jc w:val="center"/>
              <w:rPr>
                <w:rFonts w:ascii="Arial" w:hAnsi="Arial" w:cs="Arial"/>
                <w:b/>
                <w:sz w:val="16"/>
                <w:szCs w:val="16"/>
                <w:lang w:val="en-GB"/>
              </w:rPr>
            </w:pPr>
            <w:r w:rsidRPr="005A7BEF">
              <w:rPr>
                <w:rFonts w:ascii="Arial" w:hAnsi="Arial" w:cs="Arial"/>
                <w:b/>
                <w:sz w:val="16"/>
                <w:szCs w:val="16"/>
                <w:lang w:val="en-GB"/>
              </w:rPr>
              <w:t>3</w:t>
            </w:r>
          </w:p>
        </w:tc>
      </w:tr>
      <w:tr w:rsidR="00AD4703" w:rsidRPr="005A7BEF" w14:paraId="7F28274F" w14:textId="77777777" w:rsidTr="00BB358E">
        <w:trPr>
          <w:trHeight w:val="350"/>
          <w:tblHeader/>
        </w:trPr>
        <w:tc>
          <w:tcPr>
            <w:tcW w:w="3173" w:type="pct"/>
          </w:tcPr>
          <w:p w14:paraId="38087C9D"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 xml:space="preserve"> Member ID</w:t>
            </w:r>
          </w:p>
        </w:tc>
        <w:tc>
          <w:tcPr>
            <w:tcW w:w="609" w:type="pct"/>
          </w:tcPr>
          <w:p w14:paraId="38A16B27" w14:textId="77777777" w:rsidR="00AD4703" w:rsidRPr="005A7BEF" w:rsidRDefault="00AD4703" w:rsidP="005A7BEF">
            <w:pPr>
              <w:spacing w:line="276" w:lineRule="auto"/>
              <w:rPr>
                <w:rFonts w:ascii="Arial" w:hAnsi="Arial" w:cs="Arial"/>
                <w:sz w:val="16"/>
                <w:szCs w:val="16"/>
                <w:lang w:val="en-GB"/>
              </w:rPr>
            </w:pPr>
          </w:p>
        </w:tc>
        <w:tc>
          <w:tcPr>
            <w:tcW w:w="609" w:type="pct"/>
          </w:tcPr>
          <w:p w14:paraId="23988206" w14:textId="77777777" w:rsidR="00AD4703" w:rsidRPr="005A7BEF" w:rsidRDefault="00AD4703" w:rsidP="005A7BEF">
            <w:pPr>
              <w:spacing w:line="276" w:lineRule="auto"/>
              <w:rPr>
                <w:rFonts w:ascii="Arial" w:hAnsi="Arial" w:cs="Arial"/>
                <w:sz w:val="16"/>
                <w:szCs w:val="16"/>
                <w:lang w:val="en-GB"/>
              </w:rPr>
            </w:pPr>
          </w:p>
        </w:tc>
        <w:tc>
          <w:tcPr>
            <w:tcW w:w="609" w:type="pct"/>
          </w:tcPr>
          <w:p w14:paraId="2CC0E544" w14:textId="77777777" w:rsidR="00AD4703" w:rsidRPr="005A7BEF" w:rsidRDefault="00AD4703" w:rsidP="005A7BEF">
            <w:pPr>
              <w:spacing w:line="276" w:lineRule="auto"/>
              <w:rPr>
                <w:rFonts w:ascii="Arial" w:hAnsi="Arial" w:cs="Arial"/>
                <w:sz w:val="16"/>
                <w:szCs w:val="16"/>
                <w:lang w:val="en-GB"/>
              </w:rPr>
            </w:pPr>
          </w:p>
        </w:tc>
      </w:tr>
      <w:tr w:rsidR="00AD4703" w:rsidRPr="005A7BEF" w14:paraId="1408C831" w14:textId="77777777" w:rsidTr="00BB358E">
        <w:trPr>
          <w:trHeight w:val="461"/>
        </w:trPr>
        <w:tc>
          <w:tcPr>
            <w:tcW w:w="3173" w:type="pct"/>
          </w:tcPr>
          <w:p w14:paraId="4278F816" w14:textId="0F0A20D6"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 xml:space="preserve">A42. Most people in this community can be trusted (it is safe to deal with most people in this </w:t>
            </w:r>
            <w:r w:rsidR="00723448" w:rsidRPr="005A7BEF">
              <w:rPr>
                <w:rFonts w:ascii="Arial" w:hAnsi="Arial" w:cs="Arial"/>
                <w:b/>
                <w:sz w:val="16"/>
                <w:szCs w:val="16"/>
                <w:lang w:val="en-GB"/>
              </w:rPr>
              <w:t>community</w:t>
            </w:r>
            <w:r w:rsidRPr="005A7BEF">
              <w:rPr>
                <w:rFonts w:ascii="Arial" w:hAnsi="Arial" w:cs="Arial"/>
                <w:b/>
                <w:sz w:val="16"/>
                <w:szCs w:val="16"/>
                <w:lang w:val="en-GB"/>
              </w:rPr>
              <w:t xml:space="preserve">) </w:t>
            </w:r>
          </w:p>
          <w:p w14:paraId="35D23D88"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1. Strongly disagree</w:t>
            </w:r>
          </w:p>
          <w:p w14:paraId="5D8F6691"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2. Disagree</w:t>
            </w:r>
          </w:p>
          <w:p w14:paraId="615EB28C"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3. Neutral</w:t>
            </w:r>
          </w:p>
          <w:p w14:paraId="08F497F4"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4. Agree</w:t>
            </w:r>
          </w:p>
          <w:p w14:paraId="2A761F1E"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5. Strongly agree</w:t>
            </w:r>
          </w:p>
        </w:tc>
        <w:tc>
          <w:tcPr>
            <w:tcW w:w="609" w:type="pct"/>
          </w:tcPr>
          <w:p w14:paraId="10949393" w14:textId="77777777" w:rsidR="00AD4703" w:rsidRPr="005A7BEF" w:rsidRDefault="00AD4703" w:rsidP="005A7BEF">
            <w:pPr>
              <w:spacing w:line="276" w:lineRule="auto"/>
              <w:jc w:val="center"/>
              <w:rPr>
                <w:rFonts w:ascii="Arial" w:hAnsi="Arial" w:cs="Arial"/>
                <w:sz w:val="10"/>
                <w:szCs w:val="10"/>
                <w:lang w:val="en-GB"/>
              </w:rPr>
            </w:pPr>
          </w:p>
        </w:tc>
        <w:tc>
          <w:tcPr>
            <w:tcW w:w="609" w:type="pct"/>
          </w:tcPr>
          <w:p w14:paraId="2EEE216E" w14:textId="77777777" w:rsidR="00AD4703" w:rsidRPr="005A7BEF" w:rsidRDefault="00AD4703" w:rsidP="005A7BEF">
            <w:pPr>
              <w:spacing w:line="276" w:lineRule="auto"/>
              <w:jc w:val="center"/>
              <w:rPr>
                <w:rFonts w:ascii="Arial" w:hAnsi="Arial" w:cs="Arial"/>
                <w:sz w:val="10"/>
                <w:szCs w:val="10"/>
                <w:lang w:val="en-GB"/>
              </w:rPr>
            </w:pPr>
          </w:p>
        </w:tc>
        <w:tc>
          <w:tcPr>
            <w:tcW w:w="609" w:type="pct"/>
          </w:tcPr>
          <w:p w14:paraId="00854731" w14:textId="77777777" w:rsidR="00AD4703" w:rsidRPr="005A7BEF" w:rsidRDefault="00AD4703" w:rsidP="005A7BEF">
            <w:pPr>
              <w:spacing w:line="276" w:lineRule="auto"/>
              <w:jc w:val="center"/>
              <w:rPr>
                <w:rFonts w:ascii="Arial" w:hAnsi="Arial" w:cs="Arial"/>
                <w:sz w:val="10"/>
                <w:szCs w:val="10"/>
                <w:lang w:val="en-GB"/>
              </w:rPr>
            </w:pPr>
          </w:p>
        </w:tc>
      </w:tr>
      <w:tr w:rsidR="00AD4703" w:rsidRPr="005A7BEF" w14:paraId="07449FC5" w14:textId="77777777" w:rsidTr="00BB358E">
        <w:trPr>
          <w:trHeight w:val="1133"/>
        </w:trPr>
        <w:tc>
          <w:tcPr>
            <w:tcW w:w="3173" w:type="pct"/>
          </w:tcPr>
          <w:p w14:paraId="2FF4CBC8"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A43. Most people in this community are willing to help if you need help or assistance of any kind</w:t>
            </w:r>
          </w:p>
          <w:p w14:paraId="5D3A7DAD"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1. Strongly disagree</w:t>
            </w:r>
          </w:p>
          <w:p w14:paraId="27F43904"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2. Disagree</w:t>
            </w:r>
          </w:p>
          <w:p w14:paraId="5F3C2478"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3. Neutral</w:t>
            </w:r>
          </w:p>
          <w:p w14:paraId="214FFD84"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4. Agree</w:t>
            </w:r>
          </w:p>
          <w:p w14:paraId="14BD7657"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5. Strongly agree</w:t>
            </w:r>
          </w:p>
        </w:tc>
        <w:tc>
          <w:tcPr>
            <w:tcW w:w="609" w:type="pct"/>
          </w:tcPr>
          <w:p w14:paraId="4371A2B9" w14:textId="77777777" w:rsidR="00AD4703" w:rsidRPr="005A7BEF" w:rsidRDefault="00AD4703" w:rsidP="005A7BEF">
            <w:pPr>
              <w:spacing w:line="276" w:lineRule="auto"/>
              <w:jc w:val="center"/>
              <w:rPr>
                <w:rFonts w:ascii="Arial" w:hAnsi="Arial" w:cs="Arial"/>
                <w:sz w:val="10"/>
                <w:szCs w:val="10"/>
                <w:lang w:val="en-GB"/>
              </w:rPr>
            </w:pPr>
          </w:p>
        </w:tc>
        <w:tc>
          <w:tcPr>
            <w:tcW w:w="609" w:type="pct"/>
          </w:tcPr>
          <w:p w14:paraId="797C791B" w14:textId="77777777" w:rsidR="00AD4703" w:rsidRPr="005A7BEF" w:rsidRDefault="00AD4703" w:rsidP="005A7BEF">
            <w:pPr>
              <w:spacing w:line="276" w:lineRule="auto"/>
              <w:jc w:val="center"/>
              <w:rPr>
                <w:rFonts w:ascii="Arial" w:hAnsi="Arial" w:cs="Arial"/>
                <w:sz w:val="10"/>
                <w:szCs w:val="10"/>
                <w:lang w:val="en-GB"/>
              </w:rPr>
            </w:pPr>
          </w:p>
        </w:tc>
        <w:tc>
          <w:tcPr>
            <w:tcW w:w="609" w:type="pct"/>
          </w:tcPr>
          <w:p w14:paraId="373F0236" w14:textId="77777777" w:rsidR="00AD4703" w:rsidRPr="005A7BEF" w:rsidRDefault="00AD4703" w:rsidP="005A7BEF">
            <w:pPr>
              <w:spacing w:line="276" w:lineRule="auto"/>
              <w:jc w:val="center"/>
              <w:rPr>
                <w:rFonts w:ascii="Arial" w:hAnsi="Arial" w:cs="Arial"/>
                <w:sz w:val="10"/>
                <w:szCs w:val="10"/>
                <w:lang w:val="en-GB"/>
              </w:rPr>
            </w:pPr>
          </w:p>
        </w:tc>
      </w:tr>
      <w:tr w:rsidR="00AD4703" w:rsidRPr="005A7BEF" w14:paraId="4D1186AE" w14:textId="77777777" w:rsidTr="00BB358E">
        <w:trPr>
          <w:trHeight w:val="1294"/>
        </w:trPr>
        <w:tc>
          <w:tcPr>
            <w:tcW w:w="3173" w:type="pct"/>
          </w:tcPr>
          <w:p w14:paraId="6EB20D59"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A44. In this community, you have to be alert or else someone is likely to take advantage of you</w:t>
            </w:r>
          </w:p>
          <w:p w14:paraId="3FB705CB"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1. Strongly disagree</w:t>
            </w:r>
          </w:p>
          <w:p w14:paraId="6B661D54"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2. Disagree</w:t>
            </w:r>
          </w:p>
          <w:p w14:paraId="477FFE86"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3. Neutral</w:t>
            </w:r>
          </w:p>
          <w:p w14:paraId="145440CF"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4. Agree</w:t>
            </w:r>
          </w:p>
          <w:p w14:paraId="7F470EC6"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5. Strongly agree</w:t>
            </w:r>
          </w:p>
        </w:tc>
        <w:tc>
          <w:tcPr>
            <w:tcW w:w="609" w:type="pct"/>
          </w:tcPr>
          <w:p w14:paraId="640ED05E" w14:textId="77777777" w:rsidR="00AD4703" w:rsidRPr="005A7BEF" w:rsidRDefault="00AD4703" w:rsidP="005A7BEF">
            <w:pPr>
              <w:spacing w:line="276" w:lineRule="auto"/>
              <w:jc w:val="center"/>
              <w:rPr>
                <w:rFonts w:ascii="Arial" w:hAnsi="Arial" w:cs="Arial"/>
                <w:sz w:val="10"/>
                <w:szCs w:val="10"/>
                <w:lang w:val="en-GB"/>
              </w:rPr>
            </w:pPr>
          </w:p>
        </w:tc>
        <w:tc>
          <w:tcPr>
            <w:tcW w:w="609" w:type="pct"/>
          </w:tcPr>
          <w:p w14:paraId="275C8B87" w14:textId="77777777" w:rsidR="00AD4703" w:rsidRPr="005A7BEF" w:rsidRDefault="00AD4703" w:rsidP="005A7BEF">
            <w:pPr>
              <w:spacing w:line="276" w:lineRule="auto"/>
              <w:jc w:val="center"/>
              <w:rPr>
                <w:rFonts w:ascii="Arial" w:hAnsi="Arial" w:cs="Arial"/>
                <w:sz w:val="10"/>
                <w:szCs w:val="10"/>
                <w:lang w:val="en-GB"/>
              </w:rPr>
            </w:pPr>
          </w:p>
        </w:tc>
        <w:tc>
          <w:tcPr>
            <w:tcW w:w="609" w:type="pct"/>
          </w:tcPr>
          <w:p w14:paraId="24618AAB" w14:textId="77777777" w:rsidR="00AD4703" w:rsidRPr="005A7BEF" w:rsidRDefault="00AD4703" w:rsidP="005A7BEF">
            <w:pPr>
              <w:spacing w:line="276" w:lineRule="auto"/>
              <w:jc w:val="center"/>
              <w:rPr>
                <w:rFonts w:ascii="Arial" w:hAnsi="Arial" w:cs="Arial"/>
                <w:sz w:val="10"/>
                <w:szCs w:val="10"/>
                <w:lang w:val="en-GB"/>
              </w:rPr>
            </w:pPr>
          </w:p>
        </w:tc>
      </w:tr>
      <w:tr w:rsidR="00AD4703" w:rsidRPr="005A7BEF" w14:paraId="371F0C6D" w14:textId="77777777" w:rsidTr="00BB358E">
        <w:trPr>
          <w:trHeight w:val="827"/>
        </w:trPr>
        <w:tc>
          <w:tcPr>
            <w:tcW w:w="3173" w:type="pct"/>
          </w:tcPr>
          <w:p w14:paraId="3468A2C5"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A45.   If a community project does not directly benefit you or anyone in your household but has benefits for many others in the community, would you contribute time to the project?</w:t>
            </w:r>
          </w:p>
          <w:p w14:paraId="2D392613" w14:textId="77777777" w:rsidR="00AD4703" w:rsidRPr="005A7BEF" w:rsidRDefault="00AD4703" w:rsidP="005A7BEF">
            <w:pPr>
              <w:spacing w:line="276" w:lineRule="auto"/>
              <w:rPr>
                <w:rFonts w:ascii="Arial" w:hAnsi="Arial" w:cs="Arial"/>
                <w:sz w:val="16"/>
                <w:szCs w:val="16"/>
                <w:lang w:val="en-GB"/>
              </w:rPr>
            </w:pPr>
            <w:r w:rsidRPr="005A7BEF">
              <w:rPr>
                <w:rFonts w:ascii="Arial" w:hAnsi="Arial" w:cs="Arial"/>
                <w:sz w:val="16"/>
                <w:szCs w:val="16"/>
                <w:lang w:val="en-GB"/>
              </w:rPr>
              <w:t xml:space="preserve">1. Will not contribute time, </w:t>
            </w:r>
          </w:p>
          <w:p w14:paraId="04767DD3" w14:textId="77777777" w:rsidR="00AD4703" w:rsidRPr="005A7BEF" w:rsidRDefault="00AD4703" w:rsidP="005A7BEF">
            <w:pPr>
              <w:spacing w:line="276" w:lineRule="auto"/>
              <w:rPr>
                <w:rFonts w:ascii="Arial" w:hAnsi="Arial" w:cs="Arial"/>
                <w:sz w:val="16"/>
                <w:szCs w:val="16"/>
                <w:lang w:val="en-GB"/>
              </w:rPr>
            </w:pPr>
            <w:r w:rsidRPr="005A7BEF">
              <w:rPr>
                <w:rFonts w:ascii="Arial" w:hAnsi="Arial" w:cs="Arial"/>
                <w:sz w:val="16"/>
                <w:szCs w:val="16"/>
                <w:lang w:val="en-GB"/>
              </w:rPr>
              <w:t>2. Will contribute time</w:t>
            </w:r>
          </w:p>
        </w:tc>
        <w:tc>
          <w:tcPr>
            <w:tcW w:w="609" w:type="pct"/>
          </w:tcPr>
          <w:p w14:paraId="50C5AFBD" w14:textId="77777777" w:rsidR="00AD4703" w:rsidRPr="005A7BEF" w:rsidRDefault="00AD4703" w:rsidP="005A7BEF">
            <w:pPr>
              <w:spacing w:line="276" w:lineRule="auto"/>
              <w:jc w:val="center"/>
              <w:rPr>
                <w:rFonts w:ascii="Arial" w:hAnsi="Arial" w:cs="Arial"/>
                <w:sz w:val="16"/>
                <w:szCs w:val="16"/>
                <w:lang w:val="en-GB"/>
              </w:rPr>
            </w:pPr>
          </w:p>
        </w:tc>
        <w:tc>
          <w:tcPr>
            <w:tcW w:w="609" w:type="pct"/>
          </w:tcPr>
          <w:p w14:paraId="4AF3C651" w14:textId="77777777" w:rsidR="00AD4703" w:rsidRPr="005A7BEF" w:rsidRDefault="00AD4703" w:rsidP="005A7BEF">
            <w:pPr>
              <w:spacing w:line="276" w:lineRule="auto"/>
              <w:jc w:val="center"/>
              <w:rPr>
                <w:rFonts w:ascii="Arial" w:hAnsi="Arial" w:cs="Arial"/>
                <w:sz w:val="16"/>
                <w:szCs w:val="16"/>
                <w:lang w:val="en-GB"/>
              </w:rPr>
            </w:pPr>
          </w:p>
        </w:tc>
        <w:tc>
          <w:tcPr>
            <w:tcW w:w="609" w:type="pct"/>
          </w:tcPr>
          <w:p w14:paraId="050BF768" w14:textId="77777777" w:rsidR="00AD4703" w:rsidRPr="005A7BEF" w:rsidRDefault="00AD4703" w:rsidP="005A7BEF">
            <w:pPr>
              <w:spacing w:line="276" w:lineRule="auto"/>
              <w:jc w:val="center"/>
              <w:rPr>
                <w:rFonts w:ascii="Arial" w:hAnsi="Arial" w:cs="Arial"/>
                <w:sz w:val="16"/>
                <w:szCs w:val="16"/>
                <w:lang w:val="en-GB"/>
              </w:rPr>
            </w:pPr>
          </w:p>
        </w:tc>
      </w:tr>
      <w:tr w:rsidR="00AD4703" w:rsidRPr="005A7BEF" w14:paraId="65B64D6A" w14:textId="77777777" w:rsidTr="00BB358E">
        <w:trPr>
          <w:trHeight w:val="719"/>
        </w:trPr>
        <w:tc>
          <w:tcPr>
            <w:tcW w:w="3173" w:type="pct"/>
          </w:tcPr>
          <w:p w14:paraId="3D2C7B8D" w14:textId="77777777" w:rsidR="00AD4703" w:rsidRPr="005A7BEF" w:rsidRDefault="00AD4703" w:rsidP="005A7BEF">
            <w:pPr>
              <w:spacing w:line="276" w:lineRule="auto"/>
              <w:rPr>
                <w:rFonts w:ascii="Arial" w:hAnsi="Arial" w:cs="Arial"/>
                <w:b/>
                <w:sz w:val="16"/>
                <w:szCs w:val="16"/>
                <w:lang w:val="en-GB"/>
              </w:rPr>
            </w:pPr>
            <w:r w:rsidRPr="005A7BEF">
              <w:rPr>
                <w:rFonts w:ascii="Arial" w:hAnsi="Arial" w:cs="Arial"/>
                <w:b/>
                <w:sz w:val="16"/>
                <w:szCs w:val="16"/>
                <w:lang w:val="en-GB"/>
              </w:rPr>
              <w:t>A46.   In the last 12 months did you participate in any communal activities in which people in the community came together to do some work for the benefit of the community?</w:t>
            </w:r>
          </w:p>
          <w:p w14:paraId="6E8CB4C6" w14:textId="77777777" w:rsidR="00AD4703" w:rsidRPr="005A7BEF" w:rsidRDefault="00AD4703" w:rsidP="005A7BEF">
            <w:pPr>
              <w:spacing w:line="276" w:lineRule="auto"/>
              <w:ind w:left="720"/>
              <w:rPr>
                <w:rFonts w:ascii="Arial" w:hAnsi="Arial" w:cs="Arial"/>
                <w:sz w:val="16"/>
                <w:szCs w:val="16"/>
                <w:lang w:val="en-GB"/>
              </w:rPr>
            </w:pPr>
            <w:r w:rsidRPr="005A7BEF">
              <w:rPr>
                <w:rFonts w:ascii="Arial" w:hAnsi="Arial" w:cs="Arial"/>
                <w:sz w:val="16"/>
                <w:szCs w:val="16"/>
                <w:lang w:val="en-GB"/>
              </w:rPr>
              <w:t>1. Yes, 1   5.  No (if no, &gt;&gt;Avi)</w:t>
            </w:r>
          </w:p>
        </w:tc>
        <w:tc>
          <w:tcPr>
            <w:tcW w:w="609" w:type="pct"/>
          </w:tcPr>
          <w:p w14:paraId="270006FE" w14:textId="77777777" w:rsidR="00AD4703" w:rsidRPr="005A7BEF" w:rsidRDefault="00AD4703" w:rsidP="005A7BEF">
            <w:pPr>
              <w:spacing w:line="276" w:lineRule="auto"/>
              <w:jc w:val="center"/>
              <w:rPr>
                <w:rFonts w:ascii="Arial" w:hAnsi="Arial" w:cs="Arial"/>
                <w:sz w:val="16"/>
                <w:szCs w:val="16"/>
                <w:lang w:val="en-GB"/>
              </w:rPr>
            </w:pPr>
          </w:p>
        </w:tc>
        <w:tc>
          <w:tcPr>
            <w:tcW w:w="609" w:type="pct"/>
          </w:tcPr>
          <w:p w14:paraId="471909E0" w14:textId="77777777" w:rsidR="00AD4703" w:rsidRPr="005A7BEF" w:rsidRDefault="00AD4703" w:rsidP="005A7BEF">
            <w:pPr>
              <w:spacing w:line="276" w:lineRule="auto"/>
              <w:jc w:val="center"/>
              <w:rPr>
                <w:rFonts w:ascii="Arial" w:hAnsi="Arial" w:cs="Arial"/>
                <w:sz w:val="16"/>
                <w:szCs w:val="16"/>
                <w:lang w:val="en-GB"/>
              </w:rPr>
            </w:pPr>
          </w:p>
        </w:tc>
        <w:tc>
          <w:tcPr>
            <w:tcW w:w="609" w:type="pct"/>
          </w:tcPr>
          <w:p w14:paraId="269CBAC8" w14:textId="77777777" w:rsidR="00AD4703" w:rsidRPr="005A7BEF" w:rsidRDefault="00AD4703" w:rsidP="005A7BEF">
            <w:pPr>
              <w:spacing w:line="276" w:lineRule="auto"/>
              <w:jc w:val="center"/>
              <w:rPr>
                <w:rFonts w:ascii="Arial" w:hAnsi="Arial" w:cs="Arial"/>
                <w:sz w:val="16"/>
                <w:szCs w:val="16"/>
                <w:lang w:val="en-GB"/>
              </w:rPr>
            </w:pPr>
          </w:p>
        </w:tc>
      </w:tr>
      <w:tr w:rsidR="00AD4703" w:rsidRPr="005A7BEF" w14:paraId="6B4DC365" w14:textId="77777777" w:rsidTr="00BB358E">
        <w:trPr>
          <w:trHeight w:val="341"/>
        </w:trPr>
        <w:tc>
          <w:tcPr>
            <w:tcW w:w="3173" w:type="pct"/>
          </w:tcPr>
          <w:p w14:paraId="1DC4D5A5" w14:textId="77777777" w:rsidR="00AD4703" w:rsidRPr="005A7BEF" w:rsidRDefault="00AD4703" w:rsidP="005A7BEF">
            <w:pPr>
              <w:spacing w:line="276" w:lineRule="auto"/>
              <w:rPr>
                <w:rFonts w:ascii="Arial" w:hAnsi="Arial" w:cs="Arial"/>
                <w:sz w:val="16"/>
                <w:szCs w:val="16"/>
                <w:lang w:val="en-GB"/>
              </w:rPr>
            </w:pPr>
            <w:r w:rsidRPr="005A7BEF">
              <w:rPr>
                <w:rFonts w:ascii="Arial" w:hAnsi="Arial" w:cs="Arial"/>
                <w:b/>
                <w:sz w:val="16"/>
                <w:szCs w:val="16"/>
                <w:lang w:val="en-GB"/>
              </w:rPr>
              <w:t xml:space="preserve">A47.  How many times did you participate in these communal activities?  </w:t>
            </w:r>
            <w:r w:rsidRPr="005A7BEF">
              <w:rPr>
                <w:rFonts w:ascii="Arial" w:hAnsi="Arial" w:cs="Arial"/>
                <w:sz w:val="16"/>
                <w:szCs w:val="16"/>
                <w:lang w:val="en-GB"/>
              </w:rPr>
              <w:t xml:space="preserve">(Number) </w:t>
            </w:r>
          </w:p>
        </w:tc>
        <w:tc>
          <w:tcPr>
            <w:tcW w:w="609" w:type="pct"/>
          </w:tcPr>
          <w:p w14:paraId="2344D144" w14:textId="77777777" w:rsidR="00AD4703" w:rsidRPr="005A7BEF" w:rsidRDefault="00AD4703" w:rsidP="005A7BEF">
            <w:pPr>
              <w:spacing w:line="276" w:lineRule="auto"/>
              <w:jc w:val="center"/>
              <w:rPr>
                <w:rFonts w:ascii="Arial" w:hAnsi="Arial" w:cs="Arial"/>
                <w:sz w:val="16"/>
                <w:szCs w:val="16"/>
                <w:lang w:val="en-GB"/>
              </w:rPr>
            </w:pPr>
          </w:p>
        </w:tc>
        <w:tc>
          <w:tcPr>
            <w:tcW w:w="609" w:type="pct"/>
          </w:tcPr>
          <w:p w14:paraId="221CEBA1" w14:textId="77777777" w:rsidR="00AD4703" w:rsidRPr="005A7BEF" w:rsidRDefault="00AD4703" w:rsidP="005A7BEF">
            <w:pPr>
              <w:spacing w:line="276" w:lineRule="auto"/>
              <w:jc w:val="center"/>
              <w:rPr>
                <w:rFonts w:ascii="Arial" w:hAnsi="Arial" w:cs="Arial"/>
                <w:sz w:val="16"/>
                <w:szCs w:val="16"/>
                <w:lang w:val="en-GB"/>
              </w:rPr>
            </w:pPr>
          </w:p>
        </w:tc>
        <w:tc>
          <w:tcPr>
            <w:tcW w:w="609" w:type="pct"/>
          </w:tcPr>
          <w:p w14:paraId="4A8855BB" w14:textId="77777777" w:rsidR="00AD4703" w:rsidRPr="005A7BEF" w:rsidRDefault="00AD4703" w:rsidP="005A7BEF">
            <w:pPr>
              <w:spacing w:line="276" w:lineRule="auto"/>
              <w:jc w:val="center"/>
              <w:rPr>
                <w:rFonts w:ascii="Arial" w:hAnsi="Arial" w:cs="Arial"/>
                <w:sz w:val="16"/>
                <w:szCs w:val="16"/>
                <w:lang w:val="en-GB"/>
              </w:rPr>
            </w:pPr>
          </w:p>
        </w:tc>
      </w:tr>
    </w:tbl>
    <w:p w14:paraId="214DD914" w14:textId="77777777" w:rsidR="00AD4703" w:rsidRPr="005A7BEF" w:rsidRDefault="00AD4703" w:rsidP="005A7BEF">
      <w:pPr>
        <w:rPr>
          <w:rFonts w:ascii="Arial" w:hAnsi="Arial" w:cs="Arial"/>
        </w:rPr>
      </w:pPr>
    </w:p>
    <w:p w14:paraId="428D9095" w14:textId="77777777" w:rsidR="00AD4703" w:rsidRPr="005A7BEF" w:rsidRDefault="00AD4703" w:rsidP="005A7BEF">
      <w:pPr>
        <w:rPr>
          <w:rFonts w:ascii="Arial" w:hAnsi="Arial" w:cs="Arial"/>
          <w:b/>
          <w:sz w:val="16"/>
          <w:szCs w:val="16"/>
        </w:rPr>
        <w:sectPr w:rsidR="00AD4703" w:rsidRPr="005A7BEF" w:rsidSect="00BB358E">
          <w:pgSz w:w="16834" w:h="11909" w:orient="landscape" w:code="9"/>
          <w:pgMar w:top="1800" w:right="1440" w:bottom="1800" w:left="1440" w:header="720" w:footer="720" w:gutter="0"/>
          <w:cols w:space="720"/>
          <w:docGrid w:linePitch="360"/>
        </w:sectPr>
      </w:pPr>
    </w:p>
    <w:p w14:paraId="4BF0866F" w14:textId="5FCC84B5" w:rsidR="00AD4703" w:rsidRPr="005A7BEF" w:rsidRDefault="00AD4703" w:rsidP="005A7BEF">
      <w:pPr>
        <w:pStyle w:val="Heading3"/>
        <w:spacing w:before="0"/>
        <w:rPr>
          <w:rFonts w:ascii="Arial" w:hAnsi="Arial" w:cs="Arial"/>
          <w:color w:val="auto"/>
        </w:rPr>
      </w:pPr>
      <w:bookmarkStart w:id="198" w:name="_Toc516617863"/>
      <w:r w:rsidRPr="005A7BEF">
        <w:rPr>
          <w:rFonts w:ascii="Arial" w:hAnsi="Arial" w:cs="Arial"/>
          <w:color w:val="auto"/>
        </w:rPr>
        <w:lastRenderedPageBreak/>
        <w:t>VI. TIME USE</w:t>
      </w:r>
      <w:bookmarkEnd w:id="198"/>
    </w:p>
    <w:p w14:paraId="440C0053" w14:textId="77777777" w:rsidR="00507081" w:rsidRPr="005A7BEF" w:rsidRDefault="00507081" w:rsidP="005A7BEF">
      <w:pPr>
        <w:rPr>
          <w:rFonts w:ascii="Arial" w:hAnsi="Arial" w:cs="Arial"/>
        </w:rPr>
      </w:pPr>
    </w:p>
    <w:p w14:paraId="65623626" w14:textId="0D17D739" w:rsidR="00AD4703" w:rsidRPr="005A7BEF" w:rsidRDefault="00AD4703" w:rsidP="005A7BEF">
      <w:pPr>
        <w:rPr>
          <w:rFonts w:ascii="Arial" w:hAnsi="Arial" w:cs="Arial"/>
          <w:b/>
          <w:sz w:val="16"/>
          <w:szCs w:val="16"/>
        </w:rPr>
      </w:pPr>
      <w:r w:rsidRPr="005A7BEF">
        <w:rPr>
          <w:rFonts w:ascii="Arial" w:hAnsi="Arial" w:cs="Arial"/>
          <w:b/>
          <w:sz w:val="16"/>
          <w:szCs w:val="16"/>
        </w:rPr>
        <w:t xml:space="preserve">HOW MUCH TIME ON A </w:t>
      </w:r>
      <w:r w:rsidRPr="005A7BEF">
        <w:rPr>
          <w:rFonts w:ascii="Arial" w:hAnsi="Arial" w:cs="Arial"/>
          <w:b/>
          <w:bCs/>
          <w:sz w:val="16"/>
          <w:szCs w:val="16"/>
        </w:rPr>
        <w:t>TYPICAL WORKING DAY</w:t>
      </w:r>
      <w:r w:rsidRPr="005A7BEF">
        <w:rPr>
          <w:rFonts w:ascii="Arial" w:hAnsi="Arial" w:cs="Arial"/>
          <w:b/>
          <w:sz w:val="16"/>
          <w:szCs w:val="16"/>
        </w:rPr>
        <w:t xml:space="preserve"> DOES [NAME] SPEND ON ANY OF THE FOLLOWING ACTIVITIES FOR THE HOUSEHOLD?</w:t>
      </w:r>
    </w:p>
    <w:p w14:paraId="66A8629F" w14:textId="77777777" w:rsidR="00296AD7" w:rsidRPr="005A7BEF" w:rsidRDefault="00296AD7" w:rsidP="005A7BEF">
      <w:pPr>
        <w:rPr>
          <w:rFonts w:ascii="Arial" w:hAnsi="Arial" w:cs="Arial"/>
          <w:b/>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36"/>
        <w:gridCol w:w="1807"/>
        <w:gridCol w:w="1445"/>
        <w:gridCol w:w="1456"/>
      </w:tblGrid>
      <w:tr w:rsidR="00AD4703" w:rsidRPr="005A7BEF" w14:paraId="62A9A6EB" w14:textId="77777777" w:rsidTr="00BB358E">
        <w:trPr>
          <w:trHeight w:val="475"/>
          <w:tblHeader/>
        </w:trPr>
        <w:tc>
          <w:tcPr>
            <w:tcW w:w="3312" w:type="pct"/>
            <w:shd w:val="clear" w:color="000000" w:fill="A6A6A6"/>
            <w:vAlign w:val="center"/>
            <w:hideMark/>
          </w:tcPr>
          <w:p w14:paraId="03C44A3E"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Person #</w:t>
            </w:r>
          </w:p>
        </w:tc>
        <w:tc>
          <w:tcPr>
            <w:tcW w:w="648" w:type="pct"/>
            <w:shd w:val="clear" w:color="000000" w:fill="A6A6A6"/>
            <w:vAlign w:val="center"/>
            <w:hideMark/>
          </w:tcPr>
          <w:p w14:paraId="1C60D85C"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1</w:t>
            </w:r>
          </w:p>
        </w:tc>
        <w:tc>
          <w:tcPr>
            <w:tcW w:w="518" w:type="pct"/>
            <w:shd w:val="clear" w:color="000000" w:fill="A6A6A6"/>
            <w:vAlign w:val="center"/>
          </w:tcPr>
          <w:p w14:paraId="4A58FEDD"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2</w:t>
            </w:r>
          </w:p>
        </w:tc>
        <w:tc>
          <w:tcPr>
            <w:tcW w:w="522" w:type="pct"/>
            <w:shd w:val="clear" w:color="000000" w:fill="A6A6A6"/>
            <w:vAlign w:val="center"/>
          </w:tcPr>
          <w:p w14:paraId="53363C06"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3</w:t>
            </w:r>
          </w:p>
        </w:tc>
      </w:tr>
      <w:tr w:rsidR="00AD4703" w:rsidRPr="005A7BEF" w14:paraId="2EF41532" w14:textId="77777777" w:rsidTr="00BB358E">
        <w:trPr>
          <w:trHeight w:val="475"/>
          <w:tblHeader/>
        </w:trPr>
        <w:tc>
          <w:tcPr>
            <w:tcW w:w="3312" w:type="pct"/>
            <w:shd w:val="clear" w:color="000000" w:fill="A6A6A6"/>
            <w:vAlign w:val="center"/>
          </w:tcPr>
          <w:p w14:paraId="21755F10"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Member ID</w:t>
            </w:r>
          </w:p>
        </w:tc>
        <w:tc>
          <w:tcPr>
            <w:tcW w:w="648" w:type="pct"/>
            <w:shd w:val="clear" w:color="000000" w:fill="A6A6A6"/>
            <w:vAlign w:val="center"/>
          </w:tcPr>
          <w:p w14:paraId="2ECCAC8D" w14:textId="77777777" w:rsidR="00AD4703" w:rsidRPr="005A7BEF" w:rsidRDefault="00AD4703" w:rsidP="005A7BEF">
            <w:pPr>
              <w:jc w:val="center"/>
              <w:rPr>
                <w:rFonts w:ascii="Arial" w:hAnsi="Arial" w:cs="Arial"/>
                <w:b/>
                <w:bCs/>
                <w:sz w:val="18"/>
                <w:szCs w:val="18"/>
              </w:rPr>
            </w:pPr>
          </w:p>
        </w:tc>
        <w:tc>
          <w:tcPr>
            <w:tcW w:w="518" w:type="pct"/>
            <w:shd w:val="clear" w:color="000000" w:fill="A6A6A6"/>
            <w:vAlign w:val="center"/>
          </w:tcPr>
          <w:p w14:paraId="7D04587D" w14:textId="77777777" w:rsidR="00AD4703" w:rsidRPr="005A7BEF" w:rsidRDefault="00AD4703" w:rsidP="005A7BEF">
            <w:pPr>
              <w:jc w:val="center"/>
              <w:rPr>
                <w:rFonts w:ascii="Arial" w:hAnsi="Arial" w:cs="Arial"/>
                <w:b/>
                <w:bCs/>
                <w:sz w:val="18"/>
                <w:szCs w:val="18"/>
              </w:rPr>
            </w:pPr>
          </w:p>
        </w:tc>
        <w:tc>
          <w:tcPr>
            <w:tcW w:w="522" w:type="pct"/>
            <w:shd w:val="clear" w:color="000000" w:fill="A6A6A6"/>
            <w:vAlign w:val="center"/>
          </w:tcPr>
          <w:p w14:paraId="2AC3A740" w14:textId="77777777" w:rsidR="00AD4703" w:rsidRPr="005A7BEF" w:rsidRDefault="00AD4703" w:rsidP="005A7BEF">
            <w:pPr>
              <w:jc w:val="center"/>
              <w:rPr>
                <w:rFonts w:ascii="Arial" w:hAnsi="Arial" w:cs="Arial"/>
                <w:b/>
                <w:bCs/>
                <w:sz w:val="18"/>
                <w:szCs w:val="18"/>
              </w:rPr>
            </w:pPr>
          </w:p>
        </w:tc>
      </w:tr>
      <w:tr w:rsidR="00AD4703" w:rsidRPr="005A7BEF" w14:paraId="03DCCEE9" w14:textId="77777777" w:rsidTr="00BB358E">
        <w:trPr>
          <w:trHeight w:val="292"/>
        </w:trPr>
        <w:tc>
          <w:tcPr>
            <w:tcW w:w="3312" w:type="pct"/>
            <w:shd w:val="clear" w:color="auto" w:fill="auto"/>
            <w:hideMark/>
          </w:tcPr>
          <w:p w14:paraId="64DDFBEC"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49. On a typical day, does [Name] spend time collecting firewood?        </w:t>
            </w:r>
            <w:r w:rsidRPr="005A7BEF">
              <w:rPr>
                <w:rFonts w:ascii="Arial" w:hAnsi="Arial" w:cs="Arial"/>
                <w:b/>
                <w:sz w:val="18"/>
                <w:szCs w:val="18"/>
              </w:rPr>
              <w:t>1. Yes           5. No &gt;&gt; next activity</w:t>
            </w:r>
          </w:p>
        </w:tc>
        <w:tc>
          <w:tcPr>
            <w:tcW w:w="648" w:type="pct"/>
            <w:shd w:val="clear" w:color="auto" w:fill="auto"/>
            <w:hideMark/>
          </w:tcPr>
          <w:p w14:paraId="331687FE"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026BED66" w14:textId="77777777" w:rsidR="00AD4703" w:rsidRPr="005A7BEF" w:rsidRDefault="00AD4703" w:rsidP="005A7BEF">
            <w:pPr>
              <w:jc w:val="center"/>
              <w:rPr>
                <w:rFonts w:ascii="Arial" w:hAnsi="Arial" w:cs="Arial"/>
                <w:sz w:val="18"/>
                <w:szCs w:val="18"/>
              </w:rPr>
            </w:pPr>
          </w:p>
        </w:tc>
        <w:tc>
          <w:tcPr>
            <w:tcW w:w="522" w:type="pct"/>
          </w:tcPr>
          <w:p w14:paraId="017F1888" w14:textId="77777777" w:rsidR="00AD4703" w:rsidRPr="005A7BEF" w:rsidRDefault="00AD4703" w:rsidP="005A7BEF">
            <w:pPr>
              <w:jc w:val="center"/>
              <w:rPr>
                <w:rFonts w:ascii="Arial" w:hAnsi="Arial" w:cs="Arial"/>
                <w:sz w:val="18"/>
                <w:szCs w:val="18"/>
              </w:rPr>
            </w:pPr>
          </w:p>
        </w:tc>
      </w:tr>
      <w:tr w:rsidR="00AD4703" w:rsidRPr="005A7BEF" w14:paraId="699D29F6" w14:textId="77777777" w:rsidTr="00BB358E">
        <w:trPr>
          <w:trHeight w:val="438"/>
        </w:trPr>
        <w:tc>
          <w:tcPr>
            <w:tcW w:w="3312" w:type="pct"/>
            <w:shd w:val="clear" w:color="auto" w:fill="auto"/>
            <w:hideMark/>
          </w:tcPr>
          <w:p w14:paraId="48FA7F47"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50.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4CF1AE2D"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w:t>
            </w:r>
          </w:p>
        </w:tc>
        <w:tc>
          <w:tcPr>
            <w:tcW w:w="518" w:type="pct"/>
          </w:tcPr>
          <w:p w14:paraId="6EB3C92A" w14:textId="77777777" w:rsidR="00AD4703" w:rsidRPr="005A7BEF" w:rsidRDefault="00AD4703" w:rsidP="005A7BEF">
            <w:pPr>
              <w:jc w:val="right"/>
              <w:rPr>
                <w:rFonts w:ascii="Arial" w:hAnsi="Arial" w:cs="Arial"/>
                <w:b/>
                <w:bCs/>
                <w:sz w:val="18"/>
                <w:szCs w:val="18"/>
              </w:rPr>
            </w:pPr>
          </w:p>
        </w:tc>
        <w:tc>
          <w:tcPr>
            <w:tcW w:w="522" w:type="pct"/>
          </w:tcPr>
          <w:p w14:paraId="023941C7" w14:textId="77777777" w:rsidR="00AD4703" w:rsidRPr="005A7BEF" w:rsidRDefault="00AD4703" w:rsidP="005A7BEF">
            <w:pPr>
              <w:jc w:val="right"/>
              <w:rPr>
                <w:rFonts w:ascii="Arial" w:hAnsi="Arial" w:cs="Arial"/>
                <w:b/>
                <w:bCs/>
                <w:sz w:val="18"/>
                <w:szCs w:val="18"/>
              </w:rPr>
            </w:pPr>
          </w:p>
        </w:tc>
      </w:tr>
      <w:tr w:rsidR="00AD4703" w:rsidRPr="005A7BEF" w14:paraId="4B2116A7" w14:textId="77777777" w:rsidTr="00BB358E">
        <w:trPr>
          <w:trHeight w:val="565"/>
        </w:trPr>
        <w:tc>
          <w:tcPr>
            <w:tcW w:w="3312" w:type="pct"/>
            <w:shd w:val="clear" w:color="auto" w:fill="auto"/>
            <w:hideMark/>
          </w:tcPr>
          <w:p w14:paraId="4D5FA4D3"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51.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6943170E"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4DD85D36" w14:textId="77777777" w:rsidR="00AD4703" w:rsidRPr="005A7BEF" w:rsidRDefault="00AD4703" w:rsidP="005A7BEF">
            <w:pPr>
              <w:jc w:val="center"/>
              <w:rPr>
                <w:rFonts w:ascii="Arial" w:hAnsi="Arial" w:cs="Arial"/>
                <w:sz w:val="18"/>
                <w:szCs w:val="18"/>
                <w:lang w:val="fr-FR"/>
              </w:rPr>
            </w:pPr>
          </w:p>
        </w:tc>
        <w:tc>
          <w:tcPr>
            <w:tcW w:w="522" w:type="pct"/>
          </w:tcPr>
          <w:p w14:paraId="007CB464" w14:textId="77777777" w:rsidR="00AD4703" w:rsidRPr="005A7BEF" w:rsidRDefault="00AD4703" w:rsidP="005A7BEF">
            <w:pPr>
              <w:jc w:val="center"/>
              <w:rPr>
                <w:rFonts w:ascii="Arial" w:hAnsi="Arial" w:cs="Arial"/>
                <w:sz w:val="18"/>
                <w:szCs w:val="18"/>
                <w:lang w:val="fr-FR"/>
              </w:rPr>
            </w:pPr>
          </w:p>
        </w:tc>
      </w:tr>
      <w:tr w:rsidR="00AD4703" w:rsidRPr="005A7BEF" w14:paraId="3154702F" w14:textId="77777777" w:rsidTr="00BB358E">
        <w:trPr>
          <w:trHeight w:val="292"/>
        </w:trPr>
        <w:tc>
          <w:tcPr>
            <w:tcW w:w="3312" w:type="pct"/>
            <w:shd w:val="clear" w:color="auto" w:fill="auto"/>
            <w:hideMark/>
          </w:tcPr>
          <w:p w14:paraId="4F6ED298"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53. On a typical day, does [Name] spend time fetching water?   </w:t>
            </w:r>
            <w:r w:rsidRPr="005A7BEF">
              <w:rPr>
                <w:rFonts w:ascii="Arial" w:hAnsi="Arial" w:cs="Arial"/>
                <w:b/>
                <w:sz w:val="18"/>
                <w:szCs w:val="18"/>
              </w:rPr>
              <w:t>1. Yes           5. No &gt;&gt; next activity</w:t>
            </w:r>
          </w:p>
        </w:tc>
        <w:tc>
          <w:tcPr>
            <w:tcW w:w="648" w:type="pct"/>
            <w:shd w:val="clear" w:color="auto" w:fill="auto"/>
            <w:hideMark/>
          </w:tcPr>
          <w:p w14:paraId="6991F2EC"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1F21428B" w14:textId="77777777" w:rsidR="00AD4703" w:rsidRPr="005A7BEF" w:rsidRDefault="00AD4703" w:rsidP="005A7BEF">
            <w:pPr>
              <w:jc w:val="center"/>
              <w:rPr>
                <w:rFonts w:ascii="Arial" w:hAnsi="Arial" w:cs="Arial"/>
                <w:sz w:val="18"/>
                <w:szCs w:val="18"/>
              </w:rPr>
            </w:pPr>
          </w:p>
        </w:tc>
        <w:tc>
          <w:tcPr>
            <w:tcW w:w="522" w:type="pct"/>
          </w:tcPr>
          <w:p w14:paraId="5A029D2B" w14:textId="77777777" w:rsidR="00AD4703" w:rsidRPr="005A7BEF" w:rsidRDefault="00AD4703" w:rsidP="005A7BEF">
            <w:pPr>
              <w:jc w:val="center"/>
              <w:rPr>
                <w:rFonts w:ascii="Arial" w:hAnsi="Arial" w:cs="Arial"/>
                <w:sz w:val="18"/>
                <w:szCs w:val="18"/>
              </w:rPr>
            </w:pPr>
          </w:p>
        </w:tc>
      </w:tr>
      <w:tr w:rsidR="00AD4703" w:rsidRPr="005A7BEF" w14:paraId="787581A0" w14:textId="77777777" w:rsidTr="00BB358E">
        <w:trPr>
          <w:trHeight w:val="438"/>
        </w:trPr>
        <w:tc>
          <w:tcPr>
            <w:tcW w:w="3312" w:type="pct"/>
            <w:shd w:val="clear" w:color="auto" w:fill="auto"/>
            <w:hideMark/>
          </w:tcPr>
          <w:p w14:paraId="0F6094B1"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54.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07350712"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185CFCEE" w14:textId="77777777" w:rsidR="00AD4703" w:rsidRPr="005A7BEF" w:rsidRDefault="00AD4703" w:rsidP="005A7BEF">
            <w:pPr>
              <w:jc w:val="center"/>
              <w:rPr>
                <w:rFonts w:ascii="Arial" w:hAnsi="Arial" w:cs="Arial"/>
                <w:b/>
                <w:bCs/>
                <w:sz w:val="18"/>
                <w:szCs w:val="18"/>
              </w:rPr>
            </w:pPr>
          </w:p>
        </w:tc>
        <w:tc>
          <w:tcPr>
            <w:tcW w:w="522" w:type="pct"/>
          </w:tcPr>
          <w:p w14:paraId="42600390" w14:textId="77777777" w:rsidR="00AD4703" w:rsidRPr="005A7BEF" w:rsidRDefault="00AD4703" w:rsidP="005A7BEF">
            <w:pPr>
              <w:jc w:val="center"/>
              <w:rPr>
                <w:rFonts w:ascii="Arial" w:hAnsi="Arial" w:cs="Arial"/>
                <w:b/>
                <w:bCs/>
                <w:sz w:val="18"/>
                <w:szCs w:val="18"/>
              </w:rPr>
            </w:pPr>
          </w:p>
        </w:tc>
      </w:tr>
      <w:tr w:rsidR="00AD4703" w:rsidRPr="005A7BEF" w14:paraId="4FF8E5C9" w14:textId="77777777" w:rsidTr="00BB358E">
        <w:trPr>
          <w:trHeight w:val="808"/>
        </w:trPr>
        <w:tc>
          <w:tcPr>
            <w:tcW w:w="3312" w:type="pct"/>
            <w:shd w:val="clear" w:color="auto" w:fill="auto"/>
            <w:hideMark/>
          </w:tcPr>
          <w:p w14:paraId="4EFAE0EB"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55.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099372B6"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78A473B3" w14:textId="77777777" w:rsidR="00AD4703" w:rsidRPr="005A7BEF" w:rsidRDefault="00AD4703" w:rsidP="005A7BEF">
            <w:pPr>
              <w:jc w:val="center"/>
              <w:rPr>
                <w:rFonts w:ascii="Arial" w:hAnsi="Arial" w:cs="Arial"/>
                <w:sz w:val="18"/>
                <w:szCs w:val="18"/>
                <w:lang w:val="fr-FR"/>
              </w:rPr>
            </w:pPr>
          </w:p>
        </w:tc>
        <w:tc>
          <w:tcPr>
            <w:tcW w:w="522" w:type="pct"/>
          </w:tcPr>
          <w:p w14:paraId="57F79416" w14:textId="77777777" w:rsidR="00AD4703" w:rsidRPr="005A7BEF" w:rsidRDefault="00AD4703" w:rsidP="005A7BEF">
            <w:pPr>
              <w:jc w:val="center"/>
              <w:rPr>
                <w:rFonts w:ascii="Arial" w:hAnsi="Arial" w:cs="Arial"/>
                <w:sz w:val="18"/>
                <w:szCs w:val="18"/>
                <w:lang w:val="fr-FR"/>
              </w:rPr>
            </w:pPr>
          </w:p>
        </w:tc>
      </w:tr>
      <w:tr w:rsidR="00AD4703" w:rsidRPr="005A7BEF" w14:paraId="7A6765B4" w14:textId="77777777" w:rsidTr="00BB358E">
        <w:trPr>
          <w:trHeight w:val="292"/>
        </w:trPr>
        <w:tc>
          <w:tcPr>
            <w:tcW w:w="3312" w:type="pct"/>
            <w:shd w:val="clear" w:color="auto" w:fill="auto"/>
            <w:hideMark/>
          </w:tcPr>
          <w:p w14:paraId="1A942909" w14:textId="77777777" w:rsidR="00AD4703" w:rsidRPr="005A7BEF" w:rsidRDefault="00AD4703" w:rsidP="005A7BEF">
            <w:pPr>
              <w:rPr>
                <w:rFonts w:ascii="Arial" w:hAnsi="Arial" w:cs="Arial"/>
                <w:b/>
                <w:sz w:val="18"/>
                <w:szCs w:val="18"/>
              </w:rPr>
            </w:pPr>
            <w:r w:rsidRPr="005A7BEF">
              <w:rPr>
                <w:rFonts w:ascii="Arial" w:hAnsi="Arial" w:cs="Arial"/>
                <w:b/>
                <w:bCs/>
                <w:sz w:val="18"/>
                <w:szCs w:val="18"/>
              </w:rPr>
              <w:t xml:space="preserve">57. On a typical day, does [Name] spend time shopping?  </w:t>
            </w:r>
            <w:r w:rsidRPr="005A7BEF">
              <w:rPr>
                <w:rFonts w:ascii="Arial" w:hAnsi="Arial" w:cs="Arial"/>
                <w:b/>
                <w:sz w:val="18"/>
                <w:szCs w:val="18"/>
              </w:rPr>
              <w:t>1. Yes           5. No &gt;&gt; next activity</w:t>
            </w:r>
          </w:p>
          <w:p w14:paraId="40F71004" w14:textId="77777777" w:rsidR="00AD4703" w:rsidRPr="005A7BEF" w:rsidRDefault="00AD4703" w:rsidP="005A7BEF">
            <w:pPr>
              <w:rPr>
                <w:rFonts w:ascii="Arial" w:hAnsi="Arial" w:cs="Arial"/>
                <w:b/>
                <w:bCs/>
                <w:sz w:val="18"/>
                <w:szCs w:val="18"/>
              </w:rPr>
            </w:pPr>
          </w:p>
        </w:tc>
        <w:tc>
          <w:tcPr>
            <w:tcW w:w="648" w:type="pct"/>
            <w:shd w:val="clear" w:color="auto" w:fill="auto"/>
            <w:hideMark/>
          </w:tcPr>
          <w:p w14:paraId="612E49CF"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47D27AAB" w14:textId="77777777" w:rsidR="00AD4703" w:rsidRPr="005A7BEF" w:rsidRDefault="00AD4703" w:rsidP="005A7BEF">
            <w:pPr>
              <w:jc w:val="center"/>
              <w:rPr>
                <w:rFonts w:ascii="Arial" w:hAnsi="Arial" w:cs="Arial"/>
                <w:sz w:val="18"/>
                <w:szCs w:val="18"/>
              </w:rPr>
            </w:pPr>
          </w:p>
        </w:tc>
        <w:tc>
          <w:tcPr>
            <w:tcW w:w="522" w:type="pct"/>
          </w:tcPr>
          <w:p w14:paraId="70B8BE3F" w14:textId="77777777" w:rsidR="00AD4703" w:rsidRPr="005A7BEF" w:rsidRDefault="00AD4703" w:rsidP="005A7BEF">
            <w:pPr>
              <w:jc w:val="center"/>
              <w:rPr>
                <w:rFonts w:ascii="Arial" w:hAnsi="Arial" w:cs="Arial"/>
                <w:sz w:val="18"/>
                <w:szCs w:val="18"/>
              </w:rPr>
            </w:pPr>
          </w:p>
        </w:tc>
      </w:tr>
      <w:tr w:rsidR="00AD4703" w:rsidRPr="005A7BEF" w14:paraId="4EC30877" w14:textId="77777777" w:rsidTr="00BB358E">
        <w:trPr>
          <w:trHeight w:val="438"/>
        </w:trPr>
        <w:tc>
          <w:tcPr>
            <w:tcW w:w="3312" w:type="pct"/>
            <w:shd w:val="clear" w:color="auto" w:fill="auto"/>
            <w:hideMark/>
          </w:tcPr>
          <w:p w14:paraId="6BB59D1A"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58.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3158F23F"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3C5221D8" w14:textId="77777777" w:rsidR="00AD4703" w:rsidRPr="005A7BEF" w:rsidRDefault="00AD4703" w:rsidP="005A7BEF">
            <w:pPr>
              <w:jc w:val="center"/>
              <w:rPr>
                <w:rFonts w:ascii="Arial" w:hAnsi="Arial" w:cs="Arial"/>
                <w:b/>
                <w:bCs/>
                <w:sz w:val="18"/>
                <w:szCs w:val="18"/>
              </w:rPr>
            </w:pPr>
          </w:p>
        </w:tc>
        <w:tc>
          <w:tcPr>
            <w:tcW w:w="522" w:type="pct"/>
          </w:tcPr>
          <w:p w14:paraId="35E935D5" w14:textId="77777777" w:rsidR="00AD4703" w:rsidRPr="005A7BEF" w:rsidRDefault="00AD4703" w:rsidP="005A7BEF">
            <w:pPr>
              <w:jc w:val="center"/>
              <w:rPr>
                <w:rFonts w:ascii="Arial" w:hAnsi="Arial" w:cs="Arial"/>
                <w:b/>
                <w:bCs/>
                <w:sz w:val="18"/>
                <w:szCs w:val="18"/>
              </w:rPr>
            </w:pPr>
          </w:p>
        </w:tc>
      </w:tr>
      <w:tr w:rsidR="00AD4703" w:rsidRPr="005A7BEF" w14:paraId="6E85AE0A" w14:textId="77777777" w:rsidTr="00BB358E">
        <w:trPr>
          <w:trHeight w:val="438"/>
        </w:trPr>
        <w:tc>
          <w:tcPr>
            <w:tcW w:w="3312" w:type="pct"/>
            <w:shd w:val="clear" w:color="auto" w:fill="auto"/>
            <w:hideMark/>
          </w:tcPr>
          <w:p w14:paraId="2B28A023"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59.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50942F90"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5FF180C6" w14:textId="77777777" w:rsidR="00AD4703" w:rsidRPr="005A7BEF" w:rsidRDefault="00AD4703" w:rsidP="005A7BEF">
            <w:pPr>
              <w:jc w:val="center"/>
              <w:rPr>
                <w:rFonts w:ascii="Arial" w:hAnsi="Arial" w:cs="Arial"/>
                <w:sz w:val="18"/>
                <w:szCs w:val="18"/>
                <w:lang w:val="fr-FR"/>
              </w:rPr>
            </w:pPr>
          </w:p>
        </w:tc>
        <w:tc>
          <w:tcPr>
            <w:tcW w:w="522" w:type="pct"/>
          </w:tcPr>
          <w:p w14:paraId="4EE6277C" w14:textId="77777777" w:rsidR="00AD4703" w:rsidRPr="005A7BEF" w:rsidRDefault="00AD4703" w:rsidP="005A7BEF">
            <w:pPr>
              <w:jc w:val="center"/>
              <w:rPr>
                <w:rFonts w:ascii="Arial" w:hAnsi="Arial" w:cs="Arial"/>
                <w:sz w:val="18"/>
                <w:szCs w:val="18"/>
                <w:lang w:val="fr-FR"/>
              </w:rPr>
            </w:pPr>
          </w:p>
        </w:tc>
      </w:tr>
      <w:tr w:rsidR="00AD4703" w:rsidRPr="005A7BEF" w14:paraId="1E18BE32" w14:textId="77777777" w:rsidTr="00BB358E">
        <w:trPr>
          <w:trHeight w:val="438"/>
        </w:trPr>
        <w:tc>
          <w:tcPr>
            <w:tcW w:w="3312" w:type="pct"/>
            <w:shd w:val="clear" w:color="auto" w:fill="auto"/>
            <w:hideMark/>
          </w:tcPr>
          <w:p w14:paraId="1972A85A"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61. On a typical day, does [Name] spend time running errands (other than shopping?)    </w:t>
            </w:r>
            <w:r w:rsidRPr="005A7BEF">
              <w:rPr>
                <w:rFonts w:ascii="Arial" w:hAnsi="Arial" w:cs="Arial"/>
                <w:b/>
                <w:sz w:val="18"/>
                <w:szCs w:val="18"/>
              </w:rPr>
              <w:t>1. Yes           5. No &gt;&gt; next activity</w:t>
            </w:r>
          </w:p>
        </w:tc>
        <w:tc>
          <w:tcPr>
            <w:tcW w:w="648" w:type="pct"/>
            <w:shd w:val="clear" w:color="auto" w:fill="auto"/>
            <w:hideMark/>
          </w:tcPr>
          <w:p w14:paraId="5EB13BC4"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504EBB73" w14:textId="77777777" w:rsidR="00AD4703" w:rsidRPr="005A7BEF" w:rsidRDefault="00AD4703" w:rsidP="005A7BEF">
            <w:pPr>
              <w:jc w:val="center"/>
              <w:rPr>
                <w:rFonts w:ascii="Arial" w:hAnsi="Arial" w:cs="Arial"/>
                <w:sz w:val="18"/>
                <w:szCs w:val="18"/>
              </w:rPr>
            </w:pPr>
          </w:p>
        </w:tc>
        <w:tc>
          <w:tcPr>
            <w:tcW w:w="522" w:type="pct"/>
          </w:tcPr>
          <w:p w14:paraId="7779FE2B" w14:textId="77777777" w:rsidR="00AD4703" w:rsidRPr="005A7BEF" w:rsidRDefault="00AD4703" w:rsidP="005A7BEF">
            <w:pPr>
              <w:jc w:val="center"/>
              <w:rPr>
                <w:rFonts w:ascii="Arial" w:hAnsi="Arial" w:cs="Arial"/>
                <w:sz w:val="18"/>
                <w:szCs w:val="18"/>
              </w:rPr>
            </w:pPr>
          </w:p>
        </w:tc>
      </w:tr>
      <w:tr w:rsidR="00AD4703" w:rsidRPr="005A7BEF" w14:paraId="6F9B4E64" w14:textId="77777777" w:rsidTr="00BB358E">
        <w:trPr>
          <w:trHeight w:val="438"/>
        </w:trPr>
        <w:tc>
          <w:tcPr>
            <w:tcW w:w="3312" w:type="pct"/>
            <w:shd w:val="clear" w:color="auto" w:fill="auto"/>
            <w:hideMark/>
          </w:tcPr>
          <w:p w14:paraId="36454055"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62.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19C1D140"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3B854BF5" w14:textId="77777777" w:rsidR="00AD4703" w:rsidRPr="005A7BEF" w:rsidRDefault="00AD4703" w:rsidP="005A7BEF">
            <w:pPr>
              <w:jc w:val="center"/>
              <w:rPr>
                <w:rFonts w:ascii="Arial" w:hAnsi="Arial" w:cs="Arial"/>
                <w:b/>
                <w:bCs/>
                <w:sz w:val="18"/>
                <w:szCs w:val="18"/>
              </w:rPr>
            </w:pPr>
          </w:p>
        </w:tc>
        <w:tc>
          <w:tcPr>
            <w:tcW w:w="522" w:type="pct"/>
          </w:tcPr>
          <w:p w14:paraId="03BFC954" w14:textId="77777777" w:rsidR="00AD4703" w:rsidRPr="005A7BEF" w:rsidRDefault="00AD4703" w:rsidP="005A7BEF">
            <w:pPr>
              <w:jc w:val="center"/>
              <w:rPr>
                <w:rFonts w:ascii="Arial" w:hAnsi="Arial" w:cs="Arial"/>
                <w:b/>
                <w:bCs/>
                <w:sz w:val="18"/>
                <w:szCs w:val="18"/>
              </w:rPr>
            </w:pPr>
          </w:p>
        </w:tc>
      </w:tr>
      <w:tr w:rsidR="00AD4703" w:rsidRPr="005A7BEF" w14:paraId="3031274F" w14:textId="77777777" w:rsidTr="00BB358E">
        <w:trPr>
          <w:trHeight w:val="475"/>
        </w:trPr>
        <w:tc>
          <w:tcPr>
            <w:tcW w:w="3312" w:type="pct"/>
            <w:shd w:val="clear" w:color="auto" w:fill="auto"/>
            <w:hideMark/>
          </w:tcPr>
          <w:p w14:paraId="341B38FB"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63.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1365C955"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42E974AE" w14:textId="77777777" w:rsidR="00AD4703" w:rsidRPr="005A7BEF" w:rsidRDefault="00AD4703" w:rsidP="005A7BEF">
            <w:pPr>
              <w:jc w:val="center"/>
              <w:rPr>
                <w:rFonts w:ascii="Arial" w:hAnsi="Arial" w:cs="Arial"/>
                <w:sz w:val="18"/>
                <w:szCs w:val="18"/>
                <w:lang w:val="fr-FR"/>
              </w:rPr>
            </w:pPr>
          </w:p>
        </w:tc>
        <w:tc>
          <w:tcPr>
            <w:tcW w:w="522" w:type="pct"/>
          </w:tcPr>
          <w:p w14:paraId="112E16E6" w14:textId="77777777" w:rsidR="00AD4703" w:rsidRPr="005A7BEF" w:rsidRDefault="00AD4703" w:rsidP="005A7BEF">
            <w:pPr>
              <w:jc w:val="center"/>
              <w:rPr>
                <w:rFonts w:ascii="Arial" w:hAnsi="Arial" w:cs="Arial"/>
                <w:sz w:val="18"/>
                <w:szCs w:val="18"/>
                <w:lang w:val="fr-FR"/>
              </w:rPr>
            </w:pPr>
          </w:p>
        </w:tc>
      </w:tr>
      <w:tr w:rsidR="00AD4703" w:rsidRPr="005A7BEF" w14:paraId="7F40CE8F" w14:textId="77777777" w:rsidTr="00BB358E">
        <w:trPr>
          <w:trHeight w:val="438"/>
        </w:trPr>
        <w:tc>
          <w:tcPr>
            <w:tcW w:w="3312" w:type="pct"/>
            <w:shd w:val="clear" w:color="auto" w:fill="auto"/>
            <w:hideMark/>
          </w:tcPr>
          <w:p w14:paraId="68BDCC8D"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65. On a typical day, does [Name] spend time caring for clothes: washing, mending, ironing, sewing new clothes?    </w:t>
            </w:r>
            <w:r w:rsidRPr="005A7BEF">
              <w:rPr>
                <w:rFonts w:ascii="Arial" w:hAnsi="Arial" w:cs="Arial"/>
                <w:b/>
                <w:sz w:val="18"/>
                <w:szCs w:val="18"/>
              </w:rPr>
              <w:t>1. Yes           5. No &gt;&gt; next activity</w:t>
            </w:r>
          </w:p>
        </w:tc>
        <w:tc>
          <w:tcPr>
            <w:tcW w:w="648" w:type="pct"/>
            <w:shd w:val="clear" w:color="auto" w:fill="auto"/>
            <w:hideMark/>
          </w:tcPr>
          <w:p w14:paraId="545D28AB"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14EE1419" w14:textId="77777777" w:rsidR="00AD4703" w:rsidRPr="005A7BEF" w:rsidRDefault="00AD4703" w:rsidP="005A7BEF">
            <w:pPr>
              <w:jc w:val="center"/>
              <w:rPr>
                <w:rFonts w:ascii="Arial" w:hAnsi="Arial" w:cs="Arial"/>
                <w:sz w:val="18"/>
                <w:szCs w:val="18"/>
              </w:rPr>
            </w:pPr>
          </w:p>
        </w:tc>
        <w:tc>
          <w:tcPr>
            <w:tcW w:w="522" w:type="pct"/>
          </w:tcPr>
          <w:p w14:paraId="0C85ACBF" w14:textId="77777777" w:rsidR="00AD4703" w:rsidRPr="005A7BEF" w:rsidRDefault="00AD4703" w:rsidP="005A7BEF">
            <w:pPr>
              <w:jc w:val="center"/>
              <w:rPr>
                <w:rFonts w:ascii="Arial" w:hAnsi="Arial" w:cs="Arial"/>
                <w:sz w:val="18"/>
                <w:szCs w:val="18"/>
              </w:rPr>
            </w:pPr>
          </w:p>
        </w:tc>
      </w:tr>
      <w:tr w:rsidR="00AD4703" w:rsidRPr="005A7BEF" w14:paraId="4EC1C246" w14:textId="77777777" w:rsidTr="00BB358E">
        <w:trPr>
          <w:trHeight w:val="438"/>
        </w:trPr>
        <w:tc>
          <w:tcPr>
            <w:tcW w:w="3312" w:type="pct"/>
            <w:shd w:val="clear" w:color="auto" w:fill="auto"/>
            <w:hideMark/>
          </w:tcPr>
          <w:p w14:paraId="74414679"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lastRenderedPageBreak/>
              <w:t xml:space="preserve">66.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073979FC"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43096CEC" w14:textId="77777777" w:rsidR="00AD4703" w:rsidRPr="005A7BEF" w:rsidRDefault="00AD4703" w:rsidP="005A7BEF">
            <w:pPr>
              <w:jc w:val="center"/>
              <w:rPr>
                <w:rFonts w:ascii="Arial" w:hAnsi="Arial" w:cs="Arial"/>
                <w:b/>
                <w:bCs/>
                <w:sz w:val="18"/>
                <w:szCs w:val="18"/>
              </w:rPr>
            </w:pPr>
          </w:p>
        </w:tc>
        <w:tc>
          <w:tcPr>
            <w:tcW w:w="522" w:type="pct"/>
          </w:tcPr>
          <w:p w14:paraId="5BA4724C" w14:textId="77777777" w:rsidR="00AD4703" w:rsidRPr="005A7BEF" w:rsidRDefault="00AD4703" w:rsidP="005A7BEF">
            <w:pPr>
              <w:jc w:val="center"/>
              <w:rPr>
                <w:rFonts w:ascii="Arial" w:hAnsi="Arial" w:cs="Arial"/>
                <w:b/>
                <w:bCs/>
                <w:sz w:val="18"/>
                <w:szCs w:val="18"/>
              </w:rPr>
            </w:pPr>
          </w:p>
        </w:tc>
      </w:tr>
      <w:tr w:rsidR="00AD4703" w:rsidRPr="005A7BEF" w14:paraId="2E0E68DE" w14:textId="77777777" w:rsidTr="00BB358E">
        <w:trPr>
          <w:trHeight w:val="430"/>
        </w:trPr>
        <w:tc>
          <w:tcPr>
            <w:tcW w:w="3312" w:type="pct"/>
            <w:shd w:val="clear" w:color="auto" w:fill="auto"/>
            <w:hideMark/>
          </w:tcPr>
          <w:p w14:paraId="7A46CA26"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67.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08C60207"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2F488183" w14:textId="77777777" w:rsidR="00AD4703" w:rsidRPr="005A7BEF" w:rsidRDefault="00AD4703" w:rsidP="005A7BEF">
            <w:pPr>
              <w:jc w:val="center"/>
              <w:rPr>
                <w:rFonts w:ascii="Arial" w:hAnsi="Arial" w:cs="Arial"/>
                <w:b/>
                <w:bCs/>
                <w:sz w:val="18"/>
                <w:szCs w:val="18"/>
              </w:rPr>
            </w:pPr>
          </w:p>
        </w:tc>
        <w:tc>
          <w:tcPr>
            <w:tcW w:w="522" w:type="pct"/>
          </w:tcPr>
          <w:p w14:paraId="0B9D568F" w14:textId="77777777" w:rsidR="00AD4703" w:rsidRPr="005A7BEF" w:rsidRDefault="00AD4703" w:rsidP="005A7BEF">
            <w:pPr>
              <w:jc w:val="center"/>
              <w:rPr>
                <w:rFonts w:ascii="Arial" w:hAnsi="Arial" w:cs="Arial"/>
                <w:b/>
                <w:bCs/>
                <w:sz w:val="18"/>
                <w:szCs w:val="18"/>
              </w:rPr>
            </w:pPr>
          </w:p>
        </w:tc>
      </w:tr>
      <w:tr w:rsidR="00AD4703" w:rsidRPr="005A7BEF" w14:paraId="286FB105" w14:textId="77777777" w:rsidTr="00BB358E">
        <w:trPr>
          <w:trHeight w:val="292"/>
        </w:trPr>
        <w:tc>
          <w:tcPr>
            <w:tcW w:w="3312" w:type="pct"/>
            <w:shd w:val="clear" w:color="auto" w:fill="auto"/>
            <w:hideMark/>
          </w:tcPr>
          <w:p w14:paraId="79D9D9F9"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69. On a typical day, does [Name] spend time washing dishes/ pots?    </w:t>
            </w:r>
            <w:r w:rsidRPr="005A7BEF">
              <w:rPr>
                <w:rFonts w:ascii="Arial" w:hAnsi="Arial" w:cs="Arial"/>
                <w:b/>
                <w:sz w:val="18"/>
                <w:szCs w:val="18"/>
              </w:rPr>
              <w:t>1. Yes           5. No &gt;&gt; next activity</w:t>
            </w:r>
          </w:p>
        </w:tc>
        <w:tc>
          <w:tcPr>
            <w:tcW w:w="648" w:type="pct"/>
            <w:shd w:val="clear" w:color="auto" w:fill="auto"/>
            <w:hideMark/>
          </w:tcPr>
          <w:p w14:paraId="358C10AE"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5968BA5A" w14:textId="77777777" w:rsidR="00AD4703" w:rsidRPr="005A7BEF" w:rsidRDefault="00AD4703" w:rsidP="005A7BEF">
            <w:pPr>
              <w:jc w:val="center"/>
              <w:rPr>
                <w:rFonts w:ascii="Arial" w:hAnsi="Arial" w:cs="Arial"/>
                <w:sz w:val="18"/>
                <w:szCs w:val="18"/>
              </w:rPr>
            </w:pPr>
          </w:p>
        </w:tc>
        <w:tc>
          <w:tcPr>
            <w:tcW w:w="522" w:type="pct"/>
          </w:tcPr>
          <w:p w14:paraId="21C1F20D" w14:textId="77777777" w:rsidR="00AD4703" w:rsidRPr="005A7BEF" w:rsidRDefault="00AD4703" w:rsidP="005A7BEF">
            <w:pPr>
              <w:jc w:val="center"/>
              <w:rPr>
                <w:rFonts w:ascii="Arial" w:hAnsi="Arial" w:cs="Arial"/>
                <w:sz w:val="18"/>
                <w:szCs w:val="18"/>
              </w:rPr>
            </w:pPr>
          </w:p>
        </w:tc>
      </w:tr>
      <w:tr w:rsidR="00AD4703" w:rsidRPr="005A7BEF" w14:paraId="0F2A613E" w14:textId="77777777" w:rsidTr="00BB358E">
        <w:trPr>
          <w:trHeight w:val="438"/>
        </w:trPr>
        <w:tc>
          <w:tcPr>
            <w:tcW w:w="3312" w:type="pct"/>
            <w:shd w:val="clear" w:color="auto" w:fill="auto"/>
            <w:hideMark/>
          </w:tcPr>
          <w:p w14:paraId="5FE6CD8E"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70.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34689807"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w:t>
            </w:r>
          </w:p>
        </w:tc>
        <w:tc>
          <w:tcPr>
            <w:tcW w:w="518" w:type="pct"/>
          </w:tcPr>
          <w:p w14:paraId="2B9D1D69" w14:textId="77777777" w:rsidR="00AD4703" w:rsidRPr="005A7BEF" w:rsidRDefault="00AD4703" w:rsidP="005A7BEF">
            <w:pPr>
              <w:jc w:val="right"/>
              <w:rPr>
                <w:rFonts w:ascii="Arial" w:hAnsi="Arial" w:cs="Arial"/>
                <w:b/>
                <w:bCs/>
                <w:sz w:val="18"/>
                <w:szCs w:val="18"/>
              </w:rPr>
            </w:pPr>
          </w:p>
        </w:tc>
        <w:tc>
          <w:tcPr>
            <w:tcW w:w="522" w:type="pct"/>
          </w:tcPr>
          <w:p w14:paraId="457E08F4" w14:textId="77777777" w:rsidR="00AD4703" w:rsidRPr="005A7BEF" w:rsidRDefault="00AD4703" w:rsidP="005A7BEF">
            <w:pPr>
              <w:jc w:val="right"/>
              <w:rPr>
                <w:rFonts w:ascii="Arial" w:hAnsi="Arial" w:cs="Arial"/>
                <w:b/>
                <w:bCs/>
                <w:sz w:val="18"/>
                <w:szCs w:val="18"/>
              </w:rPr>
            </w:pPr>
          </w:p>
        </w:tc>
      </w:tr>
      <w:tr w:rsidR="00AD4703" w:rsidRPr="005A7BEF" w14:paraId="7D682171" w14:textId="77777777" w:rsidTr="00BB358E">
        <w:trPr>
          <w:trHeight w:val="475"/>
        </w:trPr>
        <w:tc>
          <w:tcPr>
            <w:tcW w:w="3312" w:type="pct"/>
            <w:shd w:val="clear" w:color="auto" w:fill="auto"/>
            <w:hideMark/>
          </w:tcPr>
          <w:p w14:paraId="67E150E0"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71.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49E89AE9"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7B8BA7F2" w14:textId="77777777" w:rsidR="00AD4703" w:rsidRPr="005A7BEF" w:rsidRDefault="00AD4703" w:rsidP="005A7BEF">
            <w:pPr>
              <w:jc w:val="center"/>
              <w:rPr>
                <w:rFonts w:ascii="Arial" w:hAnsi="Arial" w:cs="Arial"/>
                <w:sz w:val="18"/>
                <w:szCs w:val="18"/>
                <w:lang w:val="fr-FR"/>
              </w:rPr>
            </w:pPr>
          </w:p>
        </w:tc>
        <w:tc>
          <w:tcPr>
            <w:tcW w:w="522" w:type="pct"/>
          </w:tcPr>
          <w:p w14:paraId="37B6DDCF" w14:textId="77777777" w:rsidR="00AD4703" w:rsidRPr="005A7BEF" w:rsidRDefault="00AD4703" w:rsidP="005A7BEF">
            <w:pPr>
              <w:jc w:val="center"/>
              <w:rPr>
                <w:rFonts w:ascii="Arial" w:hAnsi="Arial" w:cs="Arial"/>
                <w:sz w:val="18"/>
                <w:szCs w:val="18"/>
                <w:lang w:val="fr-FR"/>
              </w:rPr>
            </w:pPr>
          </w:p>
        </w:tc>
      </w:tr>
      <w:tr w:rsidR="00AD4703" w:rsidRPr="005A7BEF" w14:paraId="586DFEFA" w14:textId="77777777" w:rsidTr="00BB358E">
        <w:trPr>
          <w:trHeight w:val="438"/>
        </w:trPr>
        <w:tc>
          <w:tcPr>
            <w:tcW w:w="3312" w:type="pct"/>
            <w:shd w:val="clear" w:color="auto" w:fill="auto"/>
            <w:hideMark/>
          </w:tcPr>
          <w:p w14:paraId="1ED7E4B0"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73. On a typical day, does [Name] spend time cleaning and upkeep of dwelling? </w:t>
            </w:r>
            <w:r w:rsidRPr="005A7BEF">
              <w:rPr>
                <w:rFonts w:ascii="Arial" w:hAnsi="Arial" w:cs="Arial"/>
                <w:b/>
                <w:sz w:val="18"/>
                <w:szCs w:val="18"/>
              </w:rPr>
              <w:t>1. Yes           5. No &gt;&gt; next activity</w:t>
            </w:r>
          </w:p>
        </w:tc>
        <w:tc>
          <w:tcPr>
            <w:tcW w:w="648" w:type="pct"/>
            <w:shd w:val="clear" w:color="auto" w:fill="auto"/>
            <w:hideMark/>
          </w:tcPr>
          <w:p w14:paraId="5B6CF87F"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7E8601B1" w14:textId="77777777" w:rsidR="00AD4703" w:rsidRPr="005A7BEF" w:rsidRDefault="00AD4703" w:rsidP="005A7BEF">
            <w:pPr>
              <w:jc w:val="center"/>
              <w:rPr>
                <w:rFonts w:ascii="Arial" w:hAnsi="Arial" w:cs="Arial"/>
                <w:sz w:val="18"/>
                <w:szCs w:val="18"/>
                <w:lang w:val="fr-FR"/>
              </w:rPr>
            </w:pPr>
          </w:p>
        </w:tc>
        <w:tc>
          <w:tcPr>
            <w:tcW w:w="522" w:type="pct"/>
          </w:tcPr>
          <w:p w14:paraId="75FBD02B" w14:textId="77777777" w:rsidR="00AD4703" w:rsidRPr="005A7BEF" w:rsidRDefault="00AD4703" w:rsidP="005A7BEF">
            <w:pPr>
              <w:jc w:val="center"/>
              <w:rPr>
                <w:rFonts w:ascii="Arial" w:hAnsi="Arial" w:cs="Arial"/>
                <w:sz w:val="18"/>
                <w:szCs w:val="18"/>
                <w:lang w:val="fr-FR"/>
              </w:rPr>
            </w:pPr>
          </w:p>
        </w:tc>
      </w:tr>
      <w:tr w:rsidR="00AD4703" w:rsidRPr="005A7BEF" w14:paraId="1C678245" w14:textId="77777777" w:rsidTr="00BB358E">
        <w:trPr>
          <w:trHeight w:val="438"/>
        </w:trPr>
        <w:tc>
          <w:tcPr>
            <w:tcW w:w="3312" w:type="pct"/>
            <w:shd w:val="clear" w:color="auto" w:fill="auto"/>
            <w:hideMark/>
          </w:tcPr>
          <w:p w14:paraId="0EDB9251"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74.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1888EA92"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w:t>
            </w:r>
          </w:p>
        </w:tc>
        <w:tc>
          <w:tcPr>
            <w:tcW w:w="518" w:type="pct"/>
          </w:tcPr>
          <w:p w14:paraId="579B9EE8" w14:textId="77777777" w:rsidR="00AD4703" w:rsidRPr="005A7BEF" w:rsidRDefault="00AD4703" w:rsidP="005A7BEF">
            <w:pPr>
              <w:jc w:val="right"/>
              <w:rPr>
                <w:rFonts w:ascii="Arial" w:hAnsi="Arial" w:cs="Arial"/>
                <w:b/>
                <w:bCs/>
                <w:sz w:val="18"/>
                <w:szCs w:val="18"/>
              </w:rPr>
            </w:pPr>
          </w:p>
        </w:tc>
        <w:tc>
          <w:tcPr>
            <w:tcW w:w="522" w:type="pct"/>
          </w:tcPr>
          <w:p w14:paraId="082C0925" w14:textId="77777777" w:rsidR="00AD4703" w:rsidRPr="005A7BEF" w:rsidRDefault="00AD4703" w:rsidP="005A7BEF">
            <w:pPr>
              <w:jc w:val="right"/>
              <w:rPr>
                <w:rFonts w:ascii="Arial" w:hAnsi="Arial" w:cs="Arial"/>
                <w:b/>
                <w:bCs/>
                <w:sz w:val="18"/>
                <w:szCs w:val="18"/>
              </w:rPr>
            </w:pPr>
          </w:p>
        </w:tc>
      </w:tr>
      <w:tr w:rsidR="00AD4703" w:rsidRPr="005A7BEF" w14:paraId="4A01E99F" w14:textId="77777777" w:rsidTr="00BB358E">
        <w:trPr>
          <w:trHeight w:val="565"/>
        </w:trPr>
        <w:tc>
          <w:tcPr>
            <w:tcW w:w="3312" w:type="pct"/>
            <w:shd w:val="clear" w:color="auto" w:fill="auto"/>
            <w:hideMark/>
          </w:tcPr>
          <w:p w14:paraId="49FD62E3"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75.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18C785CB"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396482BB" w14:textId="77777777" w:rsidR="00AD4703" w:rsidRPr="005A7BEF" w:rsidRDefault="00AD4703" w:rsidP="005A7BEF">
            <w:pPr>
              <w:jc w:val="center"/>
              <w:rPr>
                <w:rFonts w:ascii="Arial" w:hAnsi="Arial" w:cs="Arial"/>
                <w:sz w:val="18"/>
                <w:szCs w:val="18"/>
                <w:lang w:val="fr-FR"/>
              </w:rPr>
            </w:pPr>
          </w:p>
        </w:tc>
        <w:tc>
          <w:tcPr>
            <w:tcW w:w="522" w:type="pct"/>
          </w:tcPr>
          <w:p w14:paraId="5FF80C6F" w14:textId="77777777" w:rsidR="00AD4703" w:rsidRPr="005A7BEF" w:rsidRDefault="00AD4703" w:rsidP="005A7BEF">
            <w:pPr>
              <w:jc w:val="center"/>
              <w:rPr>
                <w:rFonts w:ascii="Arial" w:hAnsi="Arial" w:cs="Arial"/>
                <w:sz w:val="18"/>
                <w:szCs w:val="18"/>
                <w:lang w:val="fr-FR"/>
              </w:rPr>
            </w:pPr>
          </w:p>
        </w:tc>
      </w:tr>
      <w:tr w:rsidR="00AD4703" w:rsidRPr="005A7BEF" w14:paraId="31582856" w14:textId="77777777" w:rsidTr="00BB358E">
        <w:trPr>
          <w:trHeight w:val="292"/>
        </w:trPr>
        <w:tc>
          <w:tcPr>
            <w:tcW w:w="3312" w:type="pct"/>
            <w:shd w:val="clear" w:color="auto" w:fill="auto"/>
            <w:hideMark/>
          </w:tcPr>
          <w:p w14:paraId="466C56CC" w14:textId="77777777" w:rsidR="00AD4703" w:rsidRPr="005A7BEF" w:rsidRDefault="00AD4703" w:rsidP="005A7BEF">
            <w:pPr>
              <w:rPr>
                <w:rFonts w:ascii="Arial" w:hAnsi="Arial" w:cs="Arial"/>
                <w:b/>
                <w:sz w:val="18"/>
                <w:szCs w:val="18"/>
              </w:rPr>
            </w:pPr>
            <w:r w:rsidRPr="005A7BEF">
              <w:rPr>
                <w:rFonts w:ascii="Arial" w:hAnsi="Arial" w:cs="Arial"/>
                <w:b/>
                <w:bCs/>
                <w:sz w:val="18"/>
                <w:szCs w:val="18"/>
              </w:rPr>
              <w:t xml:space="preserve">77. On a typical day, does [Name] spend time cooking and preparing food?    </w:t>
            </w:r>
            <w:r w:rsidRPr="005A7BEF">
              <w:rPr>
                <w:rFonts w:ascii="Arial" w:hAnsi="Arial" w:cs="Arial"/>
                <w:b/>
                <w:sz w:val="18"/>
                <w:szCs w:val="18"/>
              </w:rPr>
              <w:t>1. Yes           5. No &gt;&gt; next activity</w:t>
            </w:r>
          </w:p>
          <w:p w14:paraId="454AA860" w14:textId="77777777" w:rsidR="00AD4703" w:rsidRPr="005A7BEF" w:rsidRDefault="00AD4703" w:rsidP="005A7BEF">
            <w:pPr>
              <w:rPr>
                <w:rFonts w:ascii="Arial" w:hAnsi="Arial" w:cs="Arial"/>
                <w:b/>
                <w:bCs/>
                <w:sz w:val="18"/>
                <w:szCs w:val="18"/>
              </w:rPr>
            </w:pPr>
          </w:p>
        </w:tc>
        <w:tc>
          <w:tcPr>
            <w:tcW w:w="648" w:type="pct"/>
            <w:shd w:val="clear" w:color="auto" w:fill="auto"/>
            <w:hideMark/>
          </w:tcPr>
          <w:p w14:paraId="5C2A43AA"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5C72B3F6" w14:textId="77777777" w:rsidR="00AD4703" w:rsidRPr="005A7BEF" w:rsidRDefault="00AD4703" w:rsidP="005A7BEF">
            <w:pPr>
              <w:jc w:val="center"/>
              <w:rPr>
                <w:rFonts w:ascii="Arial" w:hAnsi="Arial" w:cs="Arial"/>
                <w:sz w:val="18"/>
                <w:szCs w:val="18"/>
              </w:rPr>
            </w:pPr>
          </w:p>
        </w:tc>
        <w:tc>
          <w:tcPr>
            <w:tcW w:w="522" w:type="pct"/>
          </w:tcPr>
          <w:p w14:paraId="376ED117" w14:textId="77777777" w:rsidR="00AD4703" w:rsidRPr="005A7BEF" w:rsidRDefault="00AD4703" w:rsidP="005A7BEF">
            <w:pPr>
              <w:jc w:val="center"/>
              <w:rPr>
                <w:rFonts w:ascii="Arial" w:hAnsi="Arial" w:cs="Arial"/>
                <w:sz w:val="18"/>
                <w:szCs w:val="18"/>
              </w:rPr>
            </w:pPr>
          </w:p>
        </w:tc>
      </w:tr>
      <w:tr w:rsidR="00AD4703" w:rsidRPr="005A7BEF" w14:paraId="4627B237" w14:textId="77777777" w:rsidTr="00BB358E">
        <w:trPr>
          <w:trHeight w:val="438"/>
        </w:trPr>
        <w:tc>
          <w:tcPr>
            <w:tcW w:w="3312" w:type="pct"/>
            <w:shd w:val="clear" w:color="auto" w:fill="auto"/>
            <w:hideMark/>
          </w:tcPr>
          <w:p w14:paraId="1E1041F0"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78.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70BE4DBB"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4FB8EBF4" w14:textId="77777777" w:rsidR="00AD4703" w:rsidRPr="005A7BEF" w:rsidRDefault="00AD4703" w:rsidP="005A7BEF">
            <w:pPr>
              <w:jc w:val="center"/>
              <w:rPr>
                <w:rFonts w:ascii="Arial" w:hAnsi="Arial" w:cs="Arial"/>
                <w:b/>
                <w:bCs/>
                <w:sz w:val="18"/>
                <w:szCs w:val="18"/>
              </w:rPr>
            </w:pPr>
          </w:p>
        </w:tc>
        <w:tc>
          <w:tcPr>
            <w:tcW w:w="522" w:type="pct"/>
          </w:tcPr>
          <w:p w14:paraId="0440D493" w14:textId="77777777" w:rsidR="00AD4703" w:rsidRPr="005A7BEF" w:rsidRDefault="00AD4703" w:rsidP="005A7BEF">
            <w:pPr>
              <w:jc w:val="center"/>
              <w:rPr>
                <w:rFonts w:ascii="Arial" w:hAnsi="Arial" w:cs="Arial"/>
                <w:b/>
                <w:bCs/>
                <w:sz w:val="18"/>
                <w:szCs w:val="18"/>
              </w:rPr>
            </w:pPr>
          </w:p>
        </w:tc>
      </w:tr>
      <w:tr w:rsidR="00AD4703" w:rsidRPr="005A7BEF" w14:paraId="12C0BC45" w14:textId="77777777" w:rsidTr="00BB358E">
        <w:trPr>
          <w:trHeight w:val="438"/>
        </w:trPr>
        <w:tc>
          <w:tcPr>
            <w:tcW w:w="3312" w:type="pct"/>
            <w:shd w:val="clear" w:color="auto" w:fill="auto"/>
            <w:hideMark/>
          </w:tcPr>
          <w:p w14:paraId="7BECC543"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79.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4558A103"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7425CBB9" w14:textId="77777777" w:rsidR="00AD4703" w:rsidRPr="005A7BEF" w:rsidRDefault="00AD4703" w:rsidP="005A7BEF">
            <w:pPr>
              <w:jc w:val="center"/>
              <w:rPr>
                <w:rFonts w:ascii="Arial" w:hAnsi="Arial" w:cs="Arial"/>
                <w:sz w:val="18"/>
                <w:szCs w:val="18"/>
                <w:lang w:val="fr-FR"/>
              </w:rPr>
            </w:pPr>
          </w:p>
        </w:tc>
        <w:tc>
          <w:tcPr>
            <w:tcW w:w="522" w:type="pct"/>
          </w:tcPr>
          <w:p w14:paraId="69057E07" w14:textId="77777777" w:rsidR="00AD4703" w:rsidRPr="005A7BEF" w:rsidRDefault="00AD4703" w:rsidP="005A7BEF">
            <w:pPr>
              <w:jc w:val="center"/>
              <w:rPr>
                <w:rFonts w:ascii="Arial" w:hAnsi="Arial" w:cs="Arial"/>
                <w:sz w:val="18"/>
                <w:szCs w:val="18"/>
                <w:lang w:val="fr-FR"/>
              </w:rPr>
            </w:pPr>
          </w:p>
        </w:tc>
      </w:tr>
      <w:tr w:rsidR="00AD4703" w:rsidRPr="005A7BEF" w14:paraId="20CC9E90" w14:textId="77777777" w:rsidTr="00BB358E">
        <w:trPr>
          <w:trHeight w:val="292"/>
        </w:trPr>
        <w:tc>
          <w:tcPr>
            <w:tcW w:w="3312" w:type="pct"/>
            <w:shd w:val="clear" w:color="auto" w:fill="auto"/>
            <w:hideMark/>
          </w:tcPr>
          <w:p w14:paraId="070361DC" w14:textId="77777777" w:rsidR="00AD4703" w:rsidRPr="005A7BEF" w:rsidRDefault="00AD4703" w:rsidP="005A7BEF">
            <w:pPr>
              <w:rPr>
                <w:rFonts w:ascii="Arial" w:hAnsi="Arial" w:cs="Arial"/>
                <w:b/>
                <w:sz w:val="18"/>
                <w:szCs w:val="18"/>
              </w:rPr>
            </w:pPr>
            <w:r w:rsidRPr="005A7BEF">
              <w:rPr>
                <w:rFonts w:ascii="Arial" w:hAnsi="Arial" w:cs="Arial"/>
                <w:b/>
                <w:bCs/>
                <w:sz w:val="18"/>
                <w:szCs w:val="18"/>
              </w:rPr>
              <w:t xml:space="preserve">81. On a typical day, does [Name] spend time taking care of elderly?   </w:t>
            </w:r>
            <w:r w:rsidRPr="005A7BEF">
              <w:rPr>
                <w:rFonts w:ascii="Arial" w:hAnsi="Arial" w:cs="Arial"/>
                <w:b/>
                <w:sz w:val="18"/>
                <w:szCs w:val="18"/>
              </w:rPr>
              <w:t>1. Yes           5. No &gt;&gt; next activity</w:t>
            </w:r>
          </w:p>
          <w:p w14:paraId="27CDF0A4" w14:textId="77777777" w:rsidR="00AD4703" w:rsidRPr="005A7BEF" w:rsidRDefault="00AD4703" w:rsidP="005A7BEF">
            <w:pPr>
              <w:rPr>
                <w:rFonts w:ascii="Arial" w:hAnsi="Arial" w:cs="Arial"/>
                <w:b/>
                <w:bCs/>
                <w:sz w:val="18"/>
                <w:szCs w:val="18"/>
              </w:rPr>
            </w:pPr>
          </w:p>
        </w:tc>
        <w:tc>
          <w:tcPr>
            <w:tcW w:w="648" w:type="pct"/>
            <w:shd w:val="clear" w:color="auto" w:fill="auto"/>
            <w:hideMark/>
          </w:tcPr>
          <w:p w14:paraId="22959481"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5F6ED2EE" w14:textId="77777777" w:rsidR="00AD4703" w:rsidRPr="005A7BEF" w:rsidRDefault="00AD4703" w:rsidP="005A7BEF">
            <w:pPr>
              <w:jc w:val="center"/>
              <w:rPr>
                <w:rFonts w:ascii="Arial" w:hAnsi="Arial" w:cs="Arial"/>
                <w:sz w:val="18"/>
                <w:szCs w:val="18"/>
              </w:rPr>
            </w:pPr>
          </w:p>
        </w:tc>
        <w:tc>
          <w:tcPr>
            <w:tcW w:w="522" w:type="pct"/>
          </w:tcPr>
          <w:p w14:paraId="399EEBE6" w14:textId="77777777" w:rsidR="00AD4703" w:rsidRPr="005A7BEF" w:rsidRDefault="00AD4703" w:rsidP="005A7BEF">
            <w:pPr>
              <w:jc w:val="center"/>
              <w:rPr>
                <w:rFonts w:ascii="Arial" w:hAnsi="Arial" w:cs="Arial"/>
                <w:sz w:val="18"/>
                <w:szCs w:val="18"/>
              </w:rPr>
            </w:pPr>
          </w:p>
        </w:tc>
      </w:tr>
      <w:tr w:rsidR="00AD4703" w:rsidRPr="005A7BEF" w14:paraId="46F93ADA" w14:textId="77777777" w:rsidTr="00BB358E">
        <w:trPr>
          <w:trHeight w:val="438"/>
        </w:trPr>
        <w:tc>
          <w:tcPr>
            <w:tcW w:w="3312" w:type="pct"/>
            <w:shd w:val="clear" w:color="auto" w:fill="auto"/>
            <w:hideMark/>
          </w:tcPr>
          <w:p w14:paraId="64EBC324"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82.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43AA2B32"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72480550" w14:textId="77777777" w:rsidR="00AD4703" w:rsidRPr="005A7BEF" w:rsidRDefault="00AD4703" w:rsidP="005A7BEF">
            <w:pPr>
              <w:jc w:val="center"/>
              <w:rPr>
                <w:rFonts w:ascii="Arial" w:hAnsi="Arial" w:cs="Arial"/>
                <w:b/>
                <w:bCs/>
                <w:sz w:val="18"/>
                <w:szCs w:val="18"/>
              </w:rPr>
            </w:pPr>
          </w:p>
        </w:tc>
        <w:tc>
          <w:tcPr>
            <w:tcW w:w="522" w:type="pct"/>
          </w:tcPr>
          <w:p w14:paraId="5000BA55" w14:textId="77777777" w:rsidR="00AD4703" w:rsidRPr="005A7BEF" w:rsidRDefault="00AD4703" w:rsidP="005A7BEF">
            <w:pPr>
              <w:jc w:val="center"/>
              <w:rPr>
                <w:rFonts w:ascii="Arial" w:hAnsi="Arial" w:cs="Arial"/>
                <w:b/>
                <w:bCs/>
                <w:sz w:val="18"/>
                <w:szCs w:val="18"/>
              </w:rPr>
            </w:pPr>
          </w:p>
        </w:tc>
      </w:tr>
      <w:tr w:rsidR="00AD4703" w:rsidRPr="005A7BEF" w14:paraId="61A906B5" w14:textId="77777777" w:rsidTr="00BB358E">
        <w:trPr>
          <w:trHeight w:val="438"/>
        </w:trPr>
        <w:tc>
          <w:tcPr>
            <w:tcW w:w="3312" w:type="pct"/>
            <w:shd w:val="clear" w:color="auto" w:fill="auto"/>
            <w:hideMark/>
          </w:tcPr>
          <w:p w14:paraId="62538D38"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83.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3A5D76E2"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2EA69844" w14:textId="77777777" w:rsidR="00AD4703" w:rsidRPr="005A7BEF" w:rsidRDefault="00AD4703" w:rsidP="005A7BEF">
            <w:pPr>
              <w:jc w:val="center"/>
              <w:rPr>
                <w:rFonts w:ascii="Arial" w:hAnsi="Arial" w:cs="Arial"/>
                <w:sz w:val="18"/>
                <w:szCs w:val="18"/>
                <w:lang w:val="fr-FR"/>
              </w:rPr>
            </w:pPr>
          </w:p>
        </w:tc>
        <w:tc>
          <w:tcPr>
            <w:tcW w:w="522" w:type="pct"/>
          </w:tcPr>
          <w:p w14:paraId="482C2C37" w14:textId="77777777" w:rsidR="00AD4703" w:rsidRPr="005A7BEF" w:rsidRDefault="00AD4703" w:rsidP="005A7BEF">
            <w:pPr>
              <w:jc w:val="center"/>
              <w:rPr>
                <w:rFonts w:ascii="Arial" w:hAnsi="Arial" w:cs="Arial"/>
                <w:sz w:val="18"/>
                <w:szCs w:val="18"/>
                <w:lang w:val="fr-FR"/>
              </w:rPr>
            </w:pPr>
          </w:p>
        </w:tc>
      </w:tr>
      <w:tr w:rsidR="00AD4703" w:rsidRPr="005A7BEF" w14:paraId="165B3CCD" w14:textId="77777777" w:rsidTr="00BB358E">
        <w:trPr>
          <w:trHeight w:val="292"/>
        </w:trPr>
        <w:tc>
          <w:tcPr>
            <w:tcW w:w="3312" w:type="pct"/>
            <w:shd w:val="clear" w:color="auto" w:fill="auto"/>
            <w:hideMark/>
          </w:tcPr>
          <w:p w14:paraId="2C732798"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85. On a typical day, does [Name] spend time taking care of sick?</w:t>
            </w:r>
          </w:p>
          <w:p w14:paraId="58C2C3E4" w14:textId="77777777" w:rsidR="00AD4703" w:rsidRPr="005A7BEF" w:rsidRDefault="00AD4703" w:rsidP="005A7BEF">
            <w:pPr>
              <w:rPr>
                <w:rFonts w:ascii="Arial" w:hAnsi="Arial" w:cs="Arial"/>
                <w:b/>
                <w:bCs/>
                <w:sz w:val="18"/>
                <w:szCs w:val="18"/>
              </w:rPr>
            </w:pPr>
          </w:p>
        </w:tc>
        <w:tc>
          <w:tcPr>
            <w:tcW w:w="648" w:type="pct"/>
            <w:shd w:val="clear" w:color="auto" w:fill="auto"/>
            <w:hideMark/>
          </w:tcPr>
          <w:p w14:paraId="42E1DB38"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6DA3C191" w14:textId="77777777" w:rsidR="00AD4703" w:rsidRPr="005A7BEF" w:rsidRDefault="00AD4703" w:rsidP="005A7BEF">
            <w:pPr>
              <w:jc w:val="center"/>
              <w:rPr>
                <w:rFonts w:ascii="Arial" w:hAnsi="Arial" w:cs="Arial"/>
                <w:sz w:val="18"/>
                <w:szCs w:val="18"/>
              </w:rPr>
            </w:pPr>
          </w:p>
        </w:tc>
        <w:tc>
          <w:tcPr>
            <w:tcW w:w="522" w:type="pct"/>
          </w:tcPr>
          <w:p w14:paraId="3E45C9CB" w14:textId="77777777" w:rsidR="00AD4703" w:rsidRPr="005A7BEF" w:rsidRDefault="00AD4703" w:rsidP="005A7BEF">
            <w:pPr>
              <w:jc w:val="center"/>
              <w:rPr>
                <w:rFonts w:ascii="Arial" w:hAnsi="Arial" w:cs="Arial"/>
                <w:sz w:val="18"/>
                <w:szCs w:val="18"/>
              </w:rPr>
            </w:pPr>
          </w:p>
        </w:tc>
      </w:tr>
      <w:tr w:rsidR="00AD4703" w:rsidRPr="005A7BEF" w14:paraId="591A1316" w14:textId="77777777" w:rsidTr="00BB358E">
        <w:trPr>
          <w:trHeight w:val="438"/>
        </w:trPr>
        <w:tc>
          <w:tcPr>
            <w:tcW w:w="3312" w:type="pct"/>
            <w:shd w:val="clear" w:color="auto" w:fill="auto"/>
            <w:hideMark/>
          </w:tcPr>
          <w:p w14:paraId="453845F6"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86.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1AE0BEC5"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3B033B39" w14:textId="77777777" w:rsidR="00AD4703" w:rsidRPr="005A7BEF" w:rsidRDefault="00AD4703" w:rsidP="005A7BEF">
            <w:pPr>
              <w:jc w:val="center"/>
              <w:rPr>
                <w:rFonts w:ascii="Arial" w:hAnsi="Arial" w:cs="Arial"/>
                <w:b/>
                <w:bCs/>
                <w:sz w:val="18"/>
                <w:szCs w:val="18"/>
              </w:rPr>
            </w:pPr>
          </w:p>
        </w:tc>
        <w:tc>
          <w:tcPr>
            <w:tcW w:w="522" w:type="pct"/>
          </w:tcPr>
          <w:p w14:paraId="0603C144" w14:textId="77777777" w:rsidR="00AD4703" w:rsidRPr="005A7BEF" w:rsidRDefault="00AD4703" w:rsidP="005A7BEF">
            <w:pPr>
              <w:jc w:val="center"/>
              <w:rPr>
                <w:rFonts w:ascii="Arial" w:hAnsi="Arial" w:cs="Arial"/>
                <w:b/>
                <w:bCs/>
                <w:sz w:val="18"/>
                <w:szCs w:val="18"/>
              </w:rPr>
            </w:pPr>
          </w:p>
        </w:tc>
      </w:tr>
      <w:tr w:rsidR="00AD4703" w:rsidRPr="005A7BEF" w14:paraId="06094B3C" w14:textId="77777777" w:rsidTr="00BB358E">
        <w:trPr>
          <w:trHeight w:val="438"/>
        </w:trPr>
        <w:tc>
          <w:tcPr>
            <w:tcW w:w="3312" w:type="pct"/>
            <w:shd w:val="clear" w:color="auto" w:fill="auto"/>
            <w:hideMark/>
          </w:tcPr>
          <w:p w14:paraId="585B1479"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lastRenderedPageBreak/>
              <w:t xml:space="preserve">87.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392D4BDC"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19C411F6" w14:textId="77777777" w:rsidR="00AD4703" w:rsidRPr="005A7BEF" w:rsidRDefault="00AD4703" w:rsidP="005A7BEF">
            <w:pPr>
              <w:jc w:val="center"/>
              <w:rPr>
                <w:rFonts w:ascii="Arial" w:hAnsi="Arial" w:cs="Arial"/>
                <w:sz w:val="18"/>
                <w:szCs w:val="18"/>
                <w:lang w:val="fr-FR"/>
              </w:rPr>
            </w:pPr>
          </w:p>
        </w:tc>
        <w:tc>
          <w:tcPr>
            <w:tcW w:w="522" w:type="pct"/>
          </w:tcPr>
          <w:p w14:paraId="11F1D872" w14:textId="77777777" w:rsidR="00AD4703" w:rsidRPr="005A7BEF" w:rsidRDefault="00AD4703" w:rsidP="005A7BEF">
            <w:pPr>
              <w:jc w:val="center"/>
              <w:rPr>
                <w:rFonts w:ascii="Arial" w:hAnsi="Arial" w:cs="Arial"/>
                <w:sz w:val="18"/>
                <w:szCs w:val="18"/>
                <w:lang w:val="fr-FR"/>
              </w:rPr>
            </w:pPr>
          </w:p>
        </w:tc>
      </w:tr>
      <w:tr w:rsidR="00AD4703" w:rsidRPr="005A7BEF" w14:paraId="45AC892C" w14:textId="77777777" w:rsidTr="00BB358E">
        <w:trPr>
          <w:trHeight w:val="438"/>
        </w:trPr>
        <w:tc>
          <w:tcPr>
            <w:tcW w:w="3312" w:type="pct"/>
            <w:shd w:val="clear" w:color="auto" w:fill="auto"/>
            <w:hideMark/>
          </w:tcPr>
          <w:p w14:paraId="2D97EAA8"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89. On a typical day, does [Name] spend time reading newspapers, books, or magazines?   </w:t>
            </w:r>
            <w:r w:rsidRPr="005A7BEF">
              <w:rPr>
                <w:rFonts w:ascii="Arial" w:hAnsi="Arial" w:cs="Arial"/>
                <w:b/>
                <w:sz w:val="18"/>
                <w:szCs w:val="18"/>
              </w:rPr>
              <w:t>1. Yes           5. No &gt;&gt; next activity</w:t>
            </w:r>
          </w:p>
        </w:tc>
        <w:tc>
          <w:tcPr>
            <w:tcW w:w="648" w:type="pct"/>
            <w:shd w:val="clear" w:color="auto" w:fill="auto"/>
            <w:hideMark/>
          </w:tcPr>
          <w:p w14:paraId="3811E8CD"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221CDC0A" w14:textId="77777777" w:rsidR="00AD4703" w:rsidRPr="005A7BEF" w:rsidRDefault="00AD4703" w:rsidP="005A7BEF">
            <w:pPr>
              <w:jc w:val="center"/>
              <w:rPr>
                <w:rFonts w:ascii="Arial" w:hAnsi="Arial" w:cs="Arial"/>
                <w:sz w:val="18"/>
                <w:szCs w:val="18"/>
              </w:rPr>
            </w:pPr>
          </w:p>
        </w:tc>
        <w:tc>
          <w:tcPr>
            <w:tcW w:w="522" w:type="pct"/>
          </w:tcPr>
          <w:p w14:paraId="48321DC2" w14:textId="77777777" w:rsidR="00AD4703" w:rsidRPr="005A7BEF" w:rsidRDefault="00AD4703" w:rsidP="005A7BEF">
            <w:pPr>
              <w:jc w:val="center"/>
              <w:rPr>
                <w:rFonts w:ascii="Arial" w:hAnsi="Arial" w:cs="Arial"/>
                <w:sz w:val="18"/>
                <w:szCs w:val="18"/>
              </w:rPr>
            </w:pPr>
          </w:p>
        </w:tc>
      </w:tr>
      <w:tr w:rsidR="00AD4703" w:rsidRPr="005A7BEF" w14:paraId="44154F33" w14:textId="77777777" w:rsidTr="00BB358E">
        <w:trPr>
          <w:trHeight w:val="438"/>
        </w:trPr>
        <w:tc>
          <w:tcPr>
            <w:tcW w:w="3312" w:type="pct"/>
            <w:shd w:val="clear" w:color="auto" w:fill="auto"/>
            <w:hideMark/>
          </w:tcPr>
          <w:p w14:paraId="071733D4"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90.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202C1380"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55F4D3EA" w14:textId="77777777" w:rsidR="00AD4703" w:rsidRPr="005A7BEF" w:rsidRDefault="00AD4703" w:rsidP="005A7BEF">
            <w:pPr>
              <w:jc w:val="center"/>
              <w:rPr>
                <w:rFonts w:ascii="Arial" w:hAnsi="Arial" w:cs="Arial"/>
                <w:b/>
                <w:bCs/>
                <w:sz w:val="18"/>
                <w:szCs w:val="18"/>
              </w:rPr>
            </w:pPr>
          </w:p>
        </w:tc>
        <w:tc>
          <w:tcPr>
            <w:tcW w:w="522" w:type="pct"/>
          </w:tcPr>
          <w:p w14:paraId="2C729D9D" w14:textId="77777777" w:rsidR="00AD4703" w:rsidRPr="005A7BEF" w:rsidRDefault="00AD4703" w:rsidP="005A7BEF">
            <w:pPr>
              <w:jc w:val="center"/>
              <w:rPr>
                <w:rFonts w:ascii="Arial" w:hAnsi="Arial" w:cs="Arial"/>
                <w:b/>
                <w:bCs/>
                <w:sz w:val="18"/>
                <w:szCs w:val="18"/>
              </w:rPr>
            </w:pPr>
          </w:p>
        </w:tc>
      </w:tr>
      <w:tr w:rsidR="00AD4703" w:rsidRPr="005A7BEF" w14:paraId="48B3AAD6" w14:textId="77777777" w:rsidTr="00BB358E">
        <w:trPr>
          <w:trHeight w:val="438"/>
        </w:trPr>
        <w:tc>
          <w:tcPr>
            <w:tcW w:w="3312" w:type="pct"/>
            <w:shd w:val="clear" w:color="auto" w:fill="auto"/>
            <w:hideMark/>
          </w:tcPr>
          <w:p w14:paraId="008C3617"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91.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1E03CCAD"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12CFC4CB" w14:textId="77777777" w:rsidR="00AD4703" w:rsidRPr="005A7BEF" w:rsidRDefault="00AD4703" w:rsidP="005A7BEF">
            <w:pPr>
              <w:jc w:val="center"/>
              <w:rPr>
                <w:rFonts w:ascii="Arial" w:hAnsi="Arial" w:cs="Arial"/>
                <w:sz w:val="18"/>
                <w:szCs w:val="18"/>
                <w:lang w:val="fr-FR"/>
              </w:rPr>
            </w:pPr>
          </w:p>
        </w:tc>
        <w:tc>
          <w:tcPr>
            <w:tcW w:w="522" w:type="pct"/>
          </w:tcPr>
          <w:p w14:paraId="47BD6AB6" w14:textId="77777777" w:rsidR="00AD4703" w:rsidRPr="005A7BEF" w:rsidRDefault="00AD4703" w:rsidP="005A7BEF">
            <w:pPr>
              <w:jc w:val="center"/>
              <w:rPr>
                <w:rFonts w:ascii="Arial" w:hAnsi="Arial" w:cs="Arial"/>
                <w:sz w:val="18"/>
                <w:szCs w:val="18"/>
                <w:lang w:val="fr-FR"/>
              </w:rPr>
            </w:pPr>
          </w:p>
        </w:tc>
      </w:tr>
      <w:tr w:rsidR="00AD4703" w:rsidRPr="005A7BEF" w14:paraId="6E25BA05" w14:textId="77777777" w:rsidTr="00BB358E">
        <w:trPr>
          <w:trHeight w:val="292"/>
        </w:trPr>
        <w:tc>
          <w:tcPr>
            <w:tcW w:w="3312" w:type="pct"/>
            <w:shd w:val="clear" w:color="auto" w:fill="auto"/>
            <w:hideMark/>
          </w:tcPr>
          <w:p w14:paraId="2FADA651" w14:textId="77777777" w:rsidR="00AD4703" w:rsidRPr="005A7BEF" w:rsidRDefault="00AD4703" w:rsidP="005A7BEF">
            <w:pPr>
              <w:rPr>
                <w:rFonts w:ascii="Arial" w:hAnsi="Arial" w:cs="Arial"/>
                <w:b/>
                <w:sz w:val="18"/>
                <w:szCs w:val="18"/>
              </w:rPr>
            </w:pPr>
            <w:r w:rsidRPr="005A7BEF">
              <w:rPr>
                <w:rFonts w:ascii="Arial" w:hAnsi="Arial" w:cs="Arial"/>
                <w:b/>
                <w:bCs/>
                <w:sz w:val="18"/>
                <w:szCs w:val="18"/>
              </w:rPr>
              <w:t xml:space="preserve">93. On a typical day, does [Name] spend time listening to the radio?             </w:t>
            </w:r>
            <w:r w:rsidRPr="005A7BEF">
              <w:rPr>
                <w:rFonts w:ascii="Arial" w:hAnsi="Arial" w:cs="Arial"/>
                <w:b/>
                <w:sz w:val="18"/>
                <w:szCs w:val="18"/>
              </w:rPr>
              <w:t>1. Yes           5. No &gt;&gt; next activity</w:t>
            </w:r>
          </w:p>
          <w:p w14:paraId="33D22B59" w14:textId="77777777" w:rsidR="00AD4703" w:rsidRPr="005A7BEF" w:rsidRDefault="00AD4703" w:rsidP="005A7BEF">
            <w:pPr>
              <w:rPr>
                <w:rFonts w:ascii="Arial" w:hAnsi="Arial" w:cs="Arial"/>
                <w:b/>
                <w:bCs/>
                <w:sz w:val="18"/>
                <w:szCs w:val="18"/>
              </w:rPr>
            </w:pPr>
          </w:p>
        </w:tc>
        <w:tc>
          <w:tcPr>
            <w:tcW w:w="648" w:type="pct"/>
            <w:shd w:val="clear" w:color="auto" w:fill="auto"/>
            <w:hideMark/>
          </w:tcPr>
          <w:p w14:paraId="20D5B878"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4212A3D8" w14:textId="77777777" w:rsidR="00AD4703" w:rsidRPr="005A7BEF" w:rsidRDefault="00AD4703" w:rsidP="005A7BEF">
            <w:pPr>
              <w:jc w:val="center"/>
              <w:rPr>
                <w:rFonts w:ascii="Arial" w:hAnsi="Arial" w:cs="Arial"/>
                <w:sz w:val="18"/>
                <w:szCs w:val="18"/>
              </w:rPr>
            </w:pPr>
          </w:p>
        </w:tc>
        <w:tc>
          <w:tcPr>
            <w:tcW w:w="522" w:type="pct"/>
          </w:tcPr>
          <w:p w14:paraId="60245D8C" w14:textId="77777777" w:rsidR="00AD4703" w:rsidRPr="005A7BEF" w:rsidRDefault="00AD4703" w:rsidP="005A7BEF">
            <w:pPr>
              <w:jc w:val="center"/>
              <w:rPr>
                <w:rFonts w:ascii="Arial" w:hAnsi="Arial" w:cs="Arial"/>
                <w:sz w:val="18"/>
                <w:szCs w:val="18"/>
              </w:rPr>
            </w:pPr>
          </w:p>
        </w:tc>
      </w:tr>
      <w:tr w:rsidR="00AD4703" w:rsidRPr="005A7BEF" w14:paraId="4C43991C" w14:textId="77777777" w:rsidTr="00BB358E">
        <w:trPr>
          <w:trHeight w:val="259"/>
        </w:trPr>
        <w:tc>
          <w:tcPr>
            <w:tcW w:w="3312" w:type="pct"/>
            <w:shd w:val="clear" w:color="auto" w:fill="auto"/>
            <w:hideMark/>
          </w:tcPr>
          <w:p w14:paraId="385E3CD1" w14:textId="77777777" w:rsidR="00AD4703" w:rsidRPr="005A7BEF" w:rsidRDefault="00AD4703" w:rsidP="005A7BEF">
            <w:pPr>
              <w:rPr>
                <w:rFonts w:ascii="Arial" w:hAnsi="Arial" w:cs="Arial"/>
                <w:b/>
                <w:sz w:val="18"/>
                <w:szCs w:val="18"/>
              </w:rPr>
            </w:pPr>
            <w:r w:rsidRPr="005A7BEF">
              <w:rPr>
                <w:rFonts w:ascii="Arial" w:hAnsi="Arial" w:cs="Arial"/>
                <w:b/>
                <w:bCs/>
                <w:sz w:val="18"/>
                <w:szCs w:val="18"/>
              </w:rPr>
              <w:t xml:space="preserve">94. If so, how much time does [Name] spend doing this activity?    </w:t>
            </w:r>
            <w:r w:rsidRPr="005A7BEF">
              <w:rPr>
                <w:rFonts w:ascii="Arial" w:hAnsi="Arial" w:cs="Arial"/>
                <w:b/>
                <w:sz w:val="18"/>
                <w:szCs w:val="18"/>
              </w:rPr>
              <w:t>hours and minutes</w:t>
            </w:r>
          </w:p>
          <w:p w14:paraId="124FE017" w14:textId="77777777" w:rsidR="00AD4703" w:rsidRPr="005A7BEF" w:rsidRDefault="00AD4703" w:rsidP="005A7BEF">
            <w:pPr>
              <w:rPr>
                <w:rFonts w:ascii="Arial" w:hAnsi="Arial" w:cs="Arial"/>
                <w:b/>
                <w:bCs/>
                <w:sz w:val="18"/>
                <w:szCs w:val="18"/>
              </w:rPr>
            </w:pPr>
            <w:r w:rsidRPr="005A7BEF">
              <w:rPr>
                <w:rFonts w:ascii="Arial" w:hAnsi="Arial" w:cs="Arial"/>
                <w:b/>
                <w:sz w:val="18"/>
                <w:szCs w:val="18"/>
              </w:rPr>
              <w:t xml:space="preserve">    </w:t>
            </w:r>
          </w:p>
        </w:tc>
        <w:tc>
          <w:tcPr>
            <w:tcW w:w="648" w:type="pct"/>
            <w:shd w:val="clear" w:color="auto" w:fill="auto"/>
            <w:vAlign w:val="bottom"/>
            <w:hideMark/>
          </w:tcPr>
          <w:p w14:paraId="1D5494BF"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50DB1450" w14:textId="77777777" w:rsidR="00AD4703" w:rsidRPr="005A7BEF" w:rsidRDefault="00AD4703" w:rsidP="005A7BEF">
            <w:pPr>
              <w:jc w:val="center"/>
              <w:rPr>
                <w:rFonts w:ascii="Arial" w:hAnsi="Arial" w:cs="Arial"/>
                <w:b/>
                <w:bCs/>
                <w:sz w:val="18"/>
                <w:szCs w:val="18"/>
              </w:rPr>
            </w:pPr>
          </w:p>
        </w:tc>
        <w:tc>
          <w:tcPr>
            <w:tcW w:w="522" w:type="pct"/>
          </w:tcPr>
          <w:p w14:paraId="7FA7325A" w14:textId="77777777" w:rsidR="00AD4703" w:rsidRPr="005A7BEF" w:rsidRDefault="00AD4703" w:rsidP="005A7BEF">
            <w:pPr>
              <w:jc w:val="center"/>
              <w:rPr>
                <w:rFonts w:ascii="Arial" w:hAnsi="Arial" w:cs="Arial"/>
                <w:b/>
                <w:bCs/>
                <w:sz w:val="18"/>
                <w:szCs w:val="18"/>
              </w:rPr>
            </w:pPr>
          </w:p>
        </w:tc>
      </w:tr>
      <w:tr w:rsidR="00AD4703" w:rsidRPr="005A7BEF" w14:paraId="7A032084" w14:textId="77777777" w:rsidTr="00BB358E">
        <w:trPr>
          <w:trHeight w:val="475"/>
        </w:trPr>
        <w:tc>
          <w:tcPr>
            <w:tcW w:w="3312" w:type="pct"/>
            <w:shd w:val="clear" w:color="auto" w:fill="auto"/>
            <w:hideMark/>
          </w:tcPr>
          <w:p w14:paraId="5855AF19"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95.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6A2B2972"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14E1F2AD" w14:textId="77777777" w:rsidR="00AD4703" w:rsidRPr="005A7BEF" w:rsidRDefault="00AD4703" w:rsidP="005A7BEF">
            <w:pPr>
              <w:jc w:val="center"/>
              <w:rPr>
                <w:rFonts w:ascii="Arial" w:hAnsi="Arial" w:cs="Arial"/>
                <w:sz w:val="18"/>
                <w:szCs w:val="18"/>
                <w:lang w:val="fr-FR"/>
              </w:rPr>
            </w:pPr>
          </w:p>
        </w:tc>
        <w:tc>
          <w:tcPr>
            <w:tcW w:w="522" w:type="pct"/>
          </w:tcPr>
          <w:p w14:paraId="3B279EC8" w14:textId="77777777" w:rsidR="00AD4703" w:rsidRPr="005A7BEF" w:rsidRDefault="00AD4703" w:rsidP="005A7BEF">
            <w:pPr>
              <w:jc w:val="center"/>
              <w:rPr>
                <w:rFonts w:ascii="Arial" w:hAnsi="Arial" w:cs="Arial"/>
                <w:sz w:val="18"/>
                <w:szCs w:val="18"/>
                <w:lang w:val="fr-FR"/>
              </w:rPr>
            </w:pPr>
          </w:p>
        </w:tc>
      </w:tr>
      <w:tr w:rsidR="00AD4703" w:rsidRPr="005A7BEF" w14:paraId="5BEB84EC" w14:textId="77777777" w:rsidTr="00BB358E">
        <w:trPr>
          <w:trHeight w:val="292"/>
        </w:trPr>
        <w:tc>
          <w:tcPr>
            <w:tcW w:w="3312" w:type="pct"/>
            <w:shd w:val="clear" w:color="auto" w:fill="auto"/>
            <w:hideMark/>
          </w:tcPr>
          <w:p w14:paraId="65035B31"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97. On a typical day, does [Name] spend time watching television?   </w:t>
            </w:r>
            <w:r w:rsidRPr="005A7BEF">
              <w:rPr>
                <w:rFonts w:ascii="Arial" w:hAnsi="Arial" w:cs="Arial"/>
                <w:b/>
                <w:sz w:val="18"/>
                <w:szCs w:val="18"/>
              </w:rPr>
              <w:t>1. Yes           5. No &gt;&gt; next activity</w:t>
            </w:r>
          </w:p>
        </w:tc>
        <w:tc>
          <w:tcPr>
            <w:tcW w:w="648" w:type="pct"/>
            <w:shd w:val="clear" w:color="auto" w:fill="auto"/>
            <w:hideMark/>
          </w:tcPr>
          <w:p w14:paraId="4CCE4EBA"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tc>
        <w:tc>
          <w:tcPr>
            <w:tcW w:w="518" w:type="pct"/>
          </w:tcPr>
          <w:p w14:paraId="21AF0CF0" w14:textId="77777777" w:rsidR="00AD4703" w:rsidRPr="005A7BEF" w:rsidRDefault="00AD4703" w:rsidP="005A7BEF">
            <w:pPr>
              <w:jc w:val="center"/>
              <w:rPr>
                <w:rFonts w:ascii="Arial" w:hAnsi="Arial" w:cs="Arial"/>
                <w:sz w:val="18"/>
                <w:szCs w:val="18"/>
              </w:rPr>
            </w:pPr>
          </w:p>
        </w:tc>
        <w:tc>
          <w:tcPr>
            <w:tcW w:w="522" w:type="pct"/>
          </w:tcPr>
          <w:p w14:paraId="53902515" w14:textId="77777777" w:rsidR="00AD4703" w:rsidRPr="005A7BEF" w:rsidRDefault="00AD4703" w:rsidP="005A7BEF">
            <w:pPr>
              <w:jc w:val="center"/>
              <w:rPr>
                <w:rFonts w:ascii="Arial" w:hAnsi="Arial" w:cs="Arial"/>
                <w:sz w:val="18"/>
                <w:szCs w:val="18"/>
              </w:rPr>
            </w:pPr>
          </w:p>
        </w:tc>
      </w:tr>
      <w:tr w:rsidR="00AD4703" w:rsidRPr="005A7BEF" w14:paraId="58156156" w14:textId="77777777" w:rsidTr="00BB358E">
        <w:trPr>
          <w:trHeight w:val="438"/>
        </w:trPr>
        <w:tc>
          <w:tcPr>
            <w:tcW w:w="3312" w:type="pct"/>
            <w:shd w:val="clear" w:color="auto" w:fill="auto"/>
            <w:hideMark/>
          </w:tcPr>
          <w:p w14:paraId="755739F5"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98. If so, how much time does [Name] spend doing this activity?     </w:t>
            </w:r>
            <w:r w:rsidRPr="005A7BEF">
              <w:rPr>
                <w:rFonts w:ascii="Arial" w:hAnsi="Arial" w:cs="Arial"/>
                <w:b/>
                <w:sz w:val="18"/>
                <w:szCs w:val="18"/>
              </w:rPr>
              <w:t xml:space="preserve">hours and minutes    </w:t>
            </w:r>
          </w:p>
        </w:tc>
        <w:tc>
          <w:tcPr>
            <w:tcW w:w="648" w:type="pct"/>
            <w:shd w:val="clear" w:color="auto" w:fill="auto"/>
            <w:vAlign w:val="bottom"/>
            <w:hideMark/>
          </w:tcPr>
          <w:p w14:paraId="2E575F3F" w14:textId="77777777" w:rsidR="00AD4703" w:rsidRPr="005A7BEF" w:rsidRDefault="00AD4703" w:rsidP="005A7BEF">
            <w:pPr>
              <w:jc w:val="center"/>
              <w:rPr>
                <w:rFonts w:ascii="Arial" w:hAnsi="Arial" w:cs="Arial"/>
                <w:b/>
                <w:bCs/>
                <w:sz w:val="18"/>
                <w:szCs w:val="18"/>
              </w:rPr>
            </w:pPr>
            <w:r w:rsidRPr="005A7BEF">
              <w:rPr>
                <w:rFonts w:ascii="Arial" w:hAnsi="Arial" w:cs="Arial"/>
                <w:b/>
                <w:bCs/>
                <w:sz w:val="18"/>
                <w:szCs w:val="18"/>
              </w:rPr>
              <w:t> </w:t>
            </w:r>
          </w:p>
        </w:tc>
        <w:tc>
          <w:tcPr>
            <w:tcW w:w="518" w:type="pct"/>
          </w:tcPr>
          <w:p w14:paraId="68EDB572" w14:textId="77777777" w:rsidR="00AD4703" w:rsidRPr="005A7BEF" w:rsidRDefault="00AD4703" w:rsidP="005A7BEF">
            <w:pPr>
              <w:jc w:val="center"/>
              <w:rPr>
                <w:rFonts w:ascii="Arial" w:hAnsi="Arial" w:cs="Arial"/>
                <w:b/>
                <w:bCs/>
                <w:sz w:val="18"/>
                <w:szCs w:val="18"/>
              </w:rPr>
            </w:pPr>
          </w:p>
        </w:tc>
        <w:tc>
          <w:tcPr>
            <w:tcW w:w="522" w:type="pct"/>
          </w:tcPr>
          <w:p w14:paraId="0256D426" w14:textId="77777777" w:rsidR="00AD4703" w:rsidRPr="005A7BEF" w:rsidRDefault="00AD4703" w:rsidP="005A7BEF">
            <w:pPr>
              <w:jc w:val="center"/>
              <w:rPr>
                <w:rFonts w:ascii="Arial" w:hAnsi="Arial" w:cs="Arial"/>
                <w:b/>
                <w:bCs/>
                <w:sz w:val="18"/>
                <w:szCs w:val="18"/>
              </w:rPr>
            </w:pPr>
          </w:p>
        </w:tc>
      </w:tr>
      <w:tr w:rsidR="00AD4703" w:rsidRPr="005A7BEF" w14:paraId="739BC6D3" w14:textId="77777777" w:rsidTr="00BB358E">
        <w:trPr>
          <w:trHeight w:val="438"/>
        </w:trPr>
        <w:tc>
          <w:tcPr>
            <w:tcW w:w="3312" w:type="pct"/>
            <w:shd w:val="clear" w:color="auto" w:fill="auto"/>
            <w:hideMark/>
          </w:tcPr>
          <w:p w14:paraId="47440E8A"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99. Does [Name] undertake this activity whilst a child (&lt;15years) [Name] is caring for is with [Name]?   </w:t>
            </w:r>
            <w:r w:rsidRPr="005A7BEF">
              <w:rPr>
                <w:rFonts w:ascii="Arial" w:hAnsi="Arial" w:cs="Arial"/>
                <w:b/>
                <w:sz w:val="18"/>
                <w:szCs w:val="18"/>
              </w:rPr>
              <w:t>1. Yes           5. No &gt;&gt; next activity</w:t>
            </w:r>
          </w:p>
        </w:tc>
        <w:tc>
          <w:tcPr>
            <w:tcW w:w="648" w:type="pct"/>
            <w:shd w:val="clear" w:color="auto" w:fill="auto"/>
            <w:hideMark/>
          </w:tcPr>
          <w:p w14:paraId="18EE9D00"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1509CCD0" w14:textId="77777777" w:rsidR="00AD4703" w:rsidRPr="005A7BEF" w:rsidRDefault="00AD4703" w:rsidP="005A7BEF">
            <w:pPr>
              <w:jc w:val="center"/>
              <w:rPr>
                <w:rFonts w:ascii="Arial" w:hAnsi="Arial" w:cs="Arial"/>
                <w:sz w:val="18"/>
                <w:szCs w:val="18"/>
                <w:lang w:val="fr-FR"/>
              </w:rPr>
            </w:pPr>
          </w:p>
        </w:tc>
        <w:tc>
          <w:tcPr>
            <w:tcW w:w="522" w:type="pct"/>
          </w:tcPr>
          <w:p w14:paraId="340309CD" w14:textId="77777777" w:rsidR="00AD4703" w:rsidRPr="005A7BEF" w:rsidRDefault="00AD4703" w:rsidP="005A7BEF">
            <w:pPr>
              <w:jc w:val="center"/>
              <w:rPr>
                <w:rFonts w:ascii="Arial" w:hAnsi="Arial" w:cs="Arial"/>
                <w:sz w:val="18"/>
                <w:szCs w:val="18"/>
                <w:lang w:val="fr-FR"/>
              </w:rPr>
            </w:pPr>
          </w:p>
        </w:tc>
      </w:tr>
      <w:tr w:rsidR="00AD4703" w:rsidRPr="005A7BEF" w14:paraId="4DD82B0E" w14:textId="77777777" w:rsidTr="00BB358E">
        <w:trPr>
          <w:trHeight w:val="438"/>
        </w:trPr>
        <w:tc>
          <w:tcPr>
            <w:tcW w:w="3312" w:type="pct"/>
            <w:shd w:val="clear" w:color="auto" w:fill="auto"/>
            <w:hideMark/>
          </w:tcPr>
          <w:p w14:paraId="3A278630" w14:textId="129A6393"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101. Does [Name] spend time caring for children while not doing any other activity?   </w:t>
            </w:r>
            <w:r w:rsidRPr="005A7BEF">
              <w:rPr>
                <w:rFonts w:ascii="Arial" w:hAnsi="Arial" w:cs="Arial"/>
                <w:b/>
                <w:sz w:val="18"/>
                <w:szCs w:val="18"/>
              </w:rPr>
              <w:t xml:space="preserve">1. Yes           5. No &gt;&gt; </w:t>
            </w:r>
            <w:r w:rsidR="00424C34" w:rsidRPr="005A7BEF">
              <w:rPr>
                <w:rFonts w:ascii="Arial" w:hAnsi="Arial" w:cs="Arial"/>
                <w:b/>
                <w:sz w:val="18"/>
                <w:szCs w:val="18"/>
              </w:rPr>
              <w:t>104</w:t>
            </w:r>
          </w:p>
        </w:tc>
        <w:tc>
          <w:tcPr>
            <w:tcW w:w="648" w:type="pct"/>
            <w:shd w:val="clear" w:color="auto" w:fill="auto"/>
            <w:hideMark/>
          </w:tcPr>
          <w:p w14:paraId="1953AAE5" w14:textId="77777777" w:rsidR="00AD4703" w:rsidRPr="005A7BEF" w:rsidRDefault="00AD4703" w:rsidP="005A7BEF">
            <w:pPr>
              <w:jc w:val="center"/>
              <w:rPr>
                <w:rFonts w:ascii="Arial" w:hAnsi="Arial" w:cs="Arial"/>
                <w:sz w:val="18"/>
                <w:szCs w:val="18"/>
              </w:rPr>
            </w:pPr>
            <w:r w:rsidRPr="005A7BEF">
              <w:rPr>
                <w:rFonts w:ascii="Arial" w:hAnsi="Arial" w:cs="Arial"/>
                <w:sz w:val="18"/>
                <w:szCs w:val="18"/>
                <w:lang w:val="fr-FR"/>
              </w:rPr>
              <w:t> </w:t>
            </w:r>
          </w:p>
        </w:tc>
        <w:tc>
          <w:tcPr>
            <w:tcW w:w="518" w:type="pct"/>
          </w:tcPr>
          <w:p w14:paraId="39CFC34C" w14:textId="77777777" w:rsidR="00AD4703" w:rsidRPr="005A7BEF" w:rsidRDefault="00AD4703" w:rsidP="005A7BEF">
            <w:pPr>
              <w:jc w:val="center"/>
              <w:rPr>
                <w:rFonts w:ascii="Arial" w:hAnsi="Arial" w:cs="Arial"/>
                <w:sz w:val="18"/>
                <w:szCs w:val="18"/>
                <w:lang w:val="fr-FR"/>
              </w:rPr>
            </w:pPr>
          </w:p>
        </w:tc>
        <w:tc>
          <w:tcPr>
            <w:tcW w:w="522" w:type="pct"/>
          </w:tcPr>
          <w:p w14:paraId="7284059C" w14:textId="77777777" w:rsidR="00AD4703" w:rsidRPr="005A7BEF" w:rsidRDefault="00AD4703" w:rsidP="005A7BEF">
            <w:pPr>
              <w:jc w:val="center"/>
              <w:rPr>
                <w:rFonts w:ascii="Arial" w:hAnsi="Arial" w:cs="Arial"/>
                <w:sz w:val="18"/>
                <w:szCs w:val="18"/>
                <w:lang w:val="fr-FR"/>
              </w:rPr>
            </w:pPr>
          </w:p>
        </w:tc>
      </w:tr>
      <w:tr w:rsidR="00122878" w:rsidRPr="005A7BEF" w14:paraId="3B13EA43" w14:textId="77777777" w:rsidTr="001715AA">
        <w:trPr>
          <w:trHeight w:val="438"/>
        </w:trPr>
        <w:tc>
          <w:tcPr>
            <w:tcW w:w="3312" w:type="pct"/>
            <w:shd w:val="clear" w:color="auto" w:fill="auto"/>
            <w:hideMark/>
          </w:tcPr>
          <w:p w14:paraId="57F1E2C4" w14:textId="70DF2C71" w:rsidR="00122878" w:rsidRPr="005A7BEF" w:rsidRDefault="00122878" w:rsidP="005A7BEF">
            <w:pPr>
              <w:rPr>
                <w:rFonts w:ascii="Arial" w:hAnsi="Arial" w:cs="Arial"/>
                <w:b/>
                <w:bCs/>
                <w:sz w:val="18"/>
                <w:szCs w:val="18"/>
              </w:rPr>
            </w:pPr>
            <w:r w:rsidRPr="005A7BEF">
              <w:rPr>
                <w:rFonts w:ascii="Arial" w:hAnsi="Arial" w:cs="Arial"/>
                <w:b/>
                <w:bCs/>
                <w:sz w:val="18"/>
                <w:szCs w:val="18"/>
              </w:rPr>
              <w:t xml:space="preserve">102a. If so, how much time does [Name] spend helping with homework, teaching, storytelling, reading, etc. on a typical day? (i) </w:t>
            </w:r>
            <w:r w:rsidRPr="005A7BEF">
              <w:rPr>
                <w:rFonts w:ascii="Arial" w:hAnsi="Arial" w:cs="Arial"/>
                <w:b/>
                <w:sz w:val="18"/>
                <w:szCs w:val="18"/>
              </w:rPr>
              <w:t xml:space="preserve">hours and (ii) minutes    </w:t>
            </w:r>
          </w:p>
        </w:tc>
        <w:tc>
          <w:tcPr>
            <w:tcW w:w="648" w:type="pct"/>
            <w:shd w:val="clear" w:color="auto" w:fill="auto"/>
            <w:vAlign w:val="bottom"/>
            <w:hideMark/>
          </w:tcPr>
          <w:p w14:paraId="759555D0" w14:textId="77777777" w:rsidR="00122878" w:rsidRPr="005A7BEF" w:rsidRDefault="00122878" w:rsidP="005A7BEF">
            <w:pPr>
              <w:rPr>
                <w:rFonts w:ascii="Arial" w:hAnsi="Arial" w:cs="Arial"/>
                <w:b/>
                <w:bCs/>
                <w:sz w:val="18"/>
                <w:szCs w:val="18"/>
              </w:rPr>
            </w:pPr>
            <w:r w:rsidRPr="005A7BEF">
              <w:rPr>
                <w:rFonts w:ascii="Arial" w:hAnsi="Arial" w:cs="Arial"/>
                <w:b/>
                <w:bCs/>
                <w:sz w:val="18"/>
                <w:szCs w:val="18"/>
              </w:rPr>
              <w:t> </w:t>
            </w:r>
          </w:p>
        </w:tc>
        <w:tc>
          <w:tcPr>
            <w:tcW w:w="518" w:type="pct"/>
          </w:tcPr>
          <w:p w14:paraId="7D09F9E1" w14:textId="77777777" w:rsidR="00122878" w:rsidRPr="005A7BEF" w:rsidRDefault="00122878" w:rsidP="005A7BEF">
            <w:pPr>
              <w:jc w:val="right"/>
              <w:rPr>
                <w:rFonts w:ascii="Arial" w:hAnsi="Arial" w:cs="Arial"/>
                <w:b/>
                <w:bCs/>
                <w:sz w:val="18"/>
                <w:szCs w:val="18"/>
              </w:rPr>
            </w:pPr>
          </w:p>
        </w:tc>
        <w:tc>
          <w:tcPr>
            <w:tcW w:w="522" w:type="pct"/>
          </w:tcPr>
          <w:p w14:paraId="02C42D8B" w14:textId="77777777" w:rsidR="00122878" w:rsidRPr="005A7BEF" w:rsidRDefault="00122878" w:rsidP="005A7BEF">
            <w:pPr>
              <w:jc w:val="right"/>
              <w:rPr>
                <w:rFonts w:ascii="Arial" w:hAnsi="Arial" w:cs="Arial"/>
                <w:b/>
                <w:bCs/>
                <w:sz w:val="18"/>
                <w:szCs w:val="18"/>
              </w:rPr>
            </w:pPr>
          </w:p>
        </w:tc>
      </w:tr>
      <w:tr w:rsidR="007354D1" w:rsidRPr="005A7BEF" w14:paraId="522BE7B6" w14:textId="77777777" w:rsidTr="001715AA">
        <w:trPr>
          <w:trHeight w:val="438"/>
        </w:trPr>
        <w:tc>
          <w:tcPr>
            <w:tcW w:w="3312" w:type="pct"/>
            <w:shd w:val="clear" w:color="auto" w:fill="auto"/>
            <w:hideMark/>
          </w:tcPr>
          <w:p w14:paraId="316B1F07" w14:textId="55A7FFD4" w:rsidR="007354D1" w:rsidRPr="005A7BEF" w:rsidRDefault="007354D1" w:rsidP="005A7BEF">
            <w:pPr>
              <w:rPr>
                <w:rFonts w:ascii="Arial" w:hAnsi="Arial" w:cs="Arial"/>
                <w:b/>
                <w:bCs/>
                <w:sz w:val="18"/>
                <w:szCs w:val="18"/>
              </w:rPr>
            </w:pPr>
            <w:r w:rsidRPr="005A7BEF">
              <w:rPr>
                <w:rFonts w:ascii="Arial" w:hAnsi="Arial" w:cs="Arial"/>
                <w:b/>
                <w:bCs/>
                <w:sz w:val="18"/>
                <w:szCs w:val="18"/>
              </w:rPr>
              <w:t xml:space="preserve">102b. If so, how much time does [Name] spend helping with Math homework on a typical day? (i) </w:t>
            </w:r>
            <w:r w:rsidRPr="005A7BEF">
              <w:rPr>
                <w:rFonts w:ascii="Arial" w:hAnsi="Arial" w:cs="Arial"/>
                <w:b/>
                <w:sz w:val="18"/>
                <w:szCs w:val="18"/>
              </w:rPr>
              <w:t xml:space="preserve">hours and (ii) minutes    </w:t>
            </w:r>
          </w:p>
        </w:tc>
        <w:tc>
          <w:tcPr>
            <w:tcW w:w="648" w:type="pct"/>
            <w:shd w:val="clear" w:color="auto" w:fill="auto"/>
            <w:vAlign w:val="bottom"/>
            <w:hideMark/>
          </w:tcPr>
          <w:p w14:paraId="75921C91" w14:textId="77777777" w:rsidR="007354D1" w:rsidRPr="005A7BEF" w:rsidRDefault="007354D1" w:rsidP="005A7BEF">
            <w:pPr>
              <w:rPr>
                <w:rFonts w:ascii="Arial" w:hAnsi="Arial" w:cs="Arial"/>
                <w:b/>
                <w:bCs/>
                <w:sz w:val="18"/>
                <w:szCs w:val="18"/>
              </w:rPr>
            </w:pPr>
            <w:r w:rsidRPr="005A7BEF">
              <w:rPr>
                <w:rFonts w:ascii="Arial" w:hAnsi="Arial" w:cs="Arial"/>
                <w:b/>
                <w:bCs/>
                <w:sz w:val="18"/>
                <w:szCs w:val="18"/>
              </w:rPr>
              <w:t> </w:t>
            </w:r>
          </w:p>
        </w:tc>
        <w:tc>
          <w:tcPr>
            <w:tcW w:w="518" w:type="pct"/>
          </w:tcPr>
          <w:p w14:paraId="015EDC64" w14:textId="77777777" w:rsidR="007354D1" w:rsidRPr="005A7BEF" w:rsidRDefault="007354D1" w:rsidP="005A7BEF">
            <w:pPr>
              <w:jc w:val="right"/>
              <w:rPr>
                <w:rFonts w:ascii="Arial" w:hAnsi="Arial" w:cs="Arial"/>
                <w:b/>
                <w:bCs/>
                <w:sz w:val="18"/>
                <w:szCs w:val="18"/>
              </w:rPr>
            </w:pPr>
          </w:p>
        </w:tc>
        <w:tc>
          <w:tcPr>
            <w:tcW w:w="522" w:type="pct"/>
          </w:tcPr>
          <w:p w14:paraId="2F39A998" w14:textId="77777777" w:rsidR="007354D1" w:rsidRPr="005A7BEF" w:rsidRDefault="007354D1" w:rsidP="005A7BEF">
            <w:pPr>
              <w:jc w:val="right"/>
              <w:rPr>
                <w:rFonts w:ascii="Arial" w:hAnsi="Arial" w:cs="Arial"/>
                <w:b/>
                <w:bCs/>
                <w:sz w:val="18"/>
                <w:szCs w:val="18"/>
              </w:rPr>
            </w:pPr>
          </w:p>
        </w:tc>
      </w:tr>
      <w:tr w:rsidR="00AD4703" w:rsidRPr="005A7BEF" w14:paraId="19988C8C" w14:textId="77777777" w:rsidTr="00BB358E">
        <w:trPr>
          <w:trHeight w:val="438"/>
        </w:trPr>
        <w:tc>
          <w:tcPr>
            <w:tcW w:w="3312" w:type="pct"/>
            <w:shd w:val="clear" w:color="auto" w:fill="auto"/>
            <w:hideMark/>
          </w:tcPr>
          <w:p w14:paraId="78F89BD0" w14:textId="47EAA9DC" w:rsidR="00AD4703" w:rsidRPr="005A7BEF" w:rsidRDefault="00AD4703" w:rsidP="005A7BEF">
            <w:pPr>
              <w:rPr>
                <w:rFonts w:ascii="Arial" w:hAnsi="Arial" w:cs="Arial"/>
                <w:b/>
                <w:bCs/>
                <w:sz w:val="18"/>
                <w:szCs w:val="18"/>
              </w:rPr>
            </w:pPr>
            <w:r w:rsidRPr="005A7BEF">
              <w:rPr>
                <w:rFonts w:ascii="Arial" w:hAnsi="Arial" w:cs="Arial"/>
                <w:b/>
                <w:bCs/>
                <w:sz w:val="18"/>
                <w:szCs w:val="18"/>
              </w:rPr>
              <w:t>102</w:t>
            </w:r>
            <w:r w:rsidR="007354D1" w:rsidRPr="005A7BEF">
              <w:rPr>
                <w:rFonts w:ascii="Arial" w:hAnsi="Arial" w:cs="Arial"/>
                <w:b/>
                <w:bCs/>
                <w:sz w:val="18"/>
                <w:szCs w:val="18"/>
              </w:rPr>
              <w:t>c</w:t>
            </w:r>
            <w:r w:rsidRPr="005A7BEF">
              <w:rPr>
                <w:rFonts w:ascii="Arial" w:hAnsi="Arial" w:cs="Arial"/>
                <w:b/>
                <w:bCs/>
                <w:sz w:val="18"/>
                <w:szCs w:val="18"/>
              </w:rPr>
              <w:t xml:space="preserve">. If so, how much time does [Name] spend helping with </w:t>
            </w:r>
            <w:r w:rsidR="007354D1" w:rsidRPr="005A7BEF">
              <w:rPr>
                <w:rFonts w:ascii="Arial" w:hAnsi="Arial" w:cs="Arial"/>
                <w:b/>
                <w:bCs/>
                <w:sz w:val="18"/>
                <w:szCs w:val="18"/>
              </w:rPr>
              <w:t xml:space="preserve">English </w:t>
            </w:r>
            <w:r w:rsidR="00122878" w:rsidRPr="005A7BEF">
              <w:rPr>
                <w:rFonts w:ascii="Arial" w:hAnsi="Arial" w:cs="Arial"/>
                <w:b/>
                <w:bCs/>
                <w:sz w:val="18"/>
                <w:szCs w:val="18"/>
              </w:rPr>
              <w:t>homework on a typical day</w:t>
            </w:r>
            <w:r w:rsidRPr="005A7BEF">
              <w:rPr>
                <w:rFonts w:ascii="Arial" w:hAnsi="Arial" w:cs="Arial"/>
                <w:b/>
                <w:bCs/>
                <w:sz w:val="18"/>
                <w:szCs w:val="18"/>
              </w:rPr>
              <w:t xml:space="preserve">? </w:t>
            </w:r>
            <w:r w:rsidR="00E97CB4" w:rsidRPr="005A7BEF">
              <w:rPr>
                <w:rFonts w:ascii="Arial" w:hAnsi="Arial" w:cs="Arial"/>
                <w:b/>
                <w:bCs/>
                <w:sz w:val="18"/>
                <w:szCs w:val="18"/>
              </w:rPr>
              <w:t xml:space="preserve">(i) </w:t>
            </w:r>
            <w:r w:rsidRPr="005A7BEF">
              <w:rPr>
                <w:rFonts w:ascii="Arial" w:hAnsi="Arial" w:cs="Arial"/>
                <w:b/>
                <w:sz w:val="18"/>
                <w:szCs w:val="18"/>
              </w:rPr>
              <w:t xml:space="preserve">hours and </w:t>
            </w:r>
            <w:r w:rsidR="00E97CB4" w:rsidRPr="005A7BEF">
              <w:rPr>
                <w:rFonts w:ascii="Arial" w:hAnsi="Arial" w:cs="Arial"/>
                <w:b/>
                <w:sz w:val="18"/>
                <w:szCs w:val="18"/>
              </w:rPr>
              <w:t xml:space="preserve">(ii) </w:t>
            </w:r>
            <w:r w:rsidRPr="005A7BEF">
              <w:rPr>
                <w:rFonts w:ascii="Arial" w:hAnsi="Arial" w:cs="Arial"/>
                <w:b/>
                <w:sz w:val="18"/>
                <w:szCs w:val="18"/>
              </w:rPr>
              <w:t xml:space="preserve">minutes    </w:t>
            </w:r>
          </w:p>
        </w:tc>
        <w:tc>
          <w:tcPr>
            <w:tcW w:w="648" w:type="pct"/>
            <w:shd w:val="clear" w:color="auto" w:fill="auto"/>
            <w:vAlign w:val="bottom"/>
            <w:hideMark/>
          </w:tcPr>
          <w:p w14:paraId="747E71B2"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w:t>
            </w:r>
          </w:p>
        </w:tc>
        <w:tc>
          <w:tcPr>
            <w:tcW w:w="518" w:type="pct"/>
          </w:tcPr>
          <w:p w14:paraId="31DCB2AD" w14:textId="77777777" w:rsidR="00AD4703" w:rsidRPr="005A7BEF" w:rsidRDefault="00AD4703" w:rsidP="005A7BEF">
            <w:pPr>
              <w:jc w:val="right"/>
              <w:rPr>
                <w:rFonts w:ascii="Arial" w:hAnsi="Arial" w:cs="Arial"/>
                <w:b/>
                <w:bCs/>
                <w:sz w:val="18"/>
                <w:szCs w:val="18"/>
              </w:rPr>
            </w:pPr>
          </w:p>
        </w:tc>
        <w:tc>
          <w:tcPr>
            <w:tcW w:w="522" w:type="pct"/>
          </w:tcPr>
          <w:p w14:paraId="7ABF57CF" w14:textId="77777777" w:rsidR="00AD4703" w:rsidRPr="005A7BEF" w:rsidRDefault="00AD4703" w:rsidP="005A7BEF">
            <w:pPr>
              <w:jc w:val="right"/>
              <w:rPr>
                <w:rFonts w:ascii="Arial" w:hAnsi="Arial" w:cs="Arial"/>
                <w:b/>
                <w:bCs/>
                <w:sz w:val="18"/>
                <w:szCs w:val="18"/>
              </w:rPr>
            </w:pPr>
          </w:p>
        </w:tc>
      </w:tr>
      <w:tr w:rsidR="00AD4703" w:rsidRPr="005A7BEF" w14:paraId="6DDC84E4" w14:textId="77777777" w:rsidTr="00BB358E">
        <w:trPr>
          <w:trHeight w:val="430"/>
        </w:trPr>
        <w:tc>
          <w:tcPr>
            <w:tcW w:w="3312" w:type="pct"/>
            <w:shd w:val="clear" w:color="auto" w:fill="auto"/>
            <w:hideMark/>
          </w:tcPr>
          <w:p w14:paraId="0C54A384" w14:textId="78B949EB"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103. If so, how much other time does [Name] spend on other activities with [Name’s] children (e.g. playing outside, giving a bath, etc)?      </w:t>
            </w:r>
            <w:r w:rsidR="00E97CB4" w:rsidRPr="005A7BEF">
              <w:rPr>
                <w:rFonts w:ascii="Arial" w:hAnsi="Arial" w:cs="Arial"/>
                <w:b/>
                <w:bCs/>
                <w:sz w:val="18"/>
                <w:szCs w:val="18"/>
              </w:rPr>
              <w:t xml:space="preserve">(i) </w:t>
            </w:r>
            <w:r w:rsidRPr="005A7BEF">
              <w:rPr>
                <w:rFonts w:ascii="Arial" w:hAnsi="Arial" w:cs="Arial"/>
                <w:b/>
                <w:sz w:val="18"/>
                <w:szCs w:val="18"/>
              </w:rPr>
              <w:t xml:space="preserve">hours and </w:t>
            </w:r>
            <w:r w:rsidR="00E97CB4" w:rsidRPr="005A7BEF">
              <w:rPr>
                <w:rFonts w:ascii="Arial" w:hAnsi="Arial" w:cs="Arial"/>
                <w:b/>
                <w:sz w:val="18"/>
                <w:szCs w:val="18"/>
              </w:rPr>
              <w:t>(i</w:t>
            </w:r>
            <w:r w:rsidR="00D54FE6" w:rsidRPr="005A7BEF">
              <w:rPr>
                <w:rFonts w:ascii="Arial" w:hAnsi="Arial" w:cs="Arial"/>
                <w:b/>
                <w:sz w:val="18"/>
                <w:szCs w:val="18"/>
              </w:rPr>
              <w:t>i</w:t>
            </w:r>
            <w:r w:rsidR="00E97CB4" w:rsidRPr="005A7BEF">
              <w:rPr>
                <w:rFonts w:ascii="Arial" w:hAnsi="Arial" w:cs="Arial"/>
                <w:b/>
                <w:sz w:val="18"/>
                <w:szCs w:val="18"/>
              </w:rPr>
              <w:t xml:space="preserve">) </w:t>
            </w:r>
            <w:r w:rsidRPr="005A7BEF">
              <w:rPr>
                <w:rFonts w:ascii="Arial" w:hAnsi="Arial" w:cs="Arial"/>
                <w:b/>
                <w:sz w:val="18"/>
                <w:szCs w:val="18"/>
              </w:rPr>
              <w:t xml:space="preserve">minutes    </w:t>
            </w:r>
          </w:p>
        </w:tc>
        <w:tc>
          <w:tcPr>
            <w:tcW w:w="648" w:type="pct"/>
            <w:shd w:val="clear" w:color="auto" w:fill="auto"/>
            <w:vAlign w:val="bottom"/>
            <w:hideMark/>
          </w:tcPr>
          <w:p w14:paraId="2611AB76"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w:t>
            </w:r>
          </w:p>
        </w:tc>
        <w:tc>
          <w:tcPr>
            <w:tcW w:w="518" w:type="pct"/>
          </w:tcPr>
          <w:p w14:paraId="0EEBA3AA" w14:textId="77777777" w:rsidR="00AD4703" w:rsidRPr="005A7BEF" w:rsidRDefault="00AD4703" w:rsidP="005A7BEF">
            <w:pPr>
              <w:jc w:val="right"/>
              <w:rPr>
                <w:rFonts w:ascii="Arial" w:hAnsi="Arial" w:cs="Arial"/>
                <w:b/>
                <w:bCs/>
                <w:sz w:val="18"/>
                <w:szCs w:val="18"/>
              </w:rPr>
            </w:pPr>
          </w:p>
        </w:tc>
        <w:tc>
          <w:tcPr>
            <w:tcW w:w="522" w:type="pct"/>
          </w:tcPr>
          <w:p w14:paraId="00F2636A" w14:textId="77777777" w:rsidR="00AD4703" w:rsidRPr="005A7BEF" w:rsidRDefault="00AD4703" w:rsidP="005A7BEF">
            <w:pPr>
              <w:jc w:val="right"/>
              <w:rPr>
                <w:rFonts w:ascii="Arial" w:hAnsi="Arial" w:cs="Arial"/>
                <w:b/>
                <w:bCs/>
                <w:sz w:val="18"/>
                <w:szCs w:val="18"/>
              </w:rPr>
            </w:pPr>
          </w:p>
        </w:tc>
      </w:tr>
      <w:tr w:rsidR="00AD4703" w:rsidRPr="005A7BEF" w14:paraId="4A1FA6A2" w14:textId="77777777" w:rsidTr="00BB358E">
        <w:trPr>
          <w:trHeight w:val="340"/>
        </w:trPr>
        <w:tc>
          <w:tcPr>
            <w:tcW w:w="3312" w:type="pct"/>
            <w:shd w:val="clear" w:color="auto" w:fill="auto"/>
            <w:hideMark/>
          </w:tcPr>
          <w:p w14:paraId="3FE2FF30" w14:textId="14A6A0BB" w:rsidR="00AD4703" w:rsidRPr="005A7BEF" w:rsidRDefault="00AD4703" w:rsidP="005A7BEF">
            <w:pPr>
              <w:rPr>
                <w:rFonts w:ascii="Arial" w:hAnsi="Arial" w:cs="Arial"/>
                <w:b/>
                <w:bCs/>
                <w:sz w:val="18"/>
                <w:szCs w:val="18"/>
              </w:rPr>
            </w:pPr>
            <w:r w:rsidRPr="005A7BEF">
              <w:rPr>
                <w:rFonts w:ascii="Arial" w:hAnsi="Arial" w:cs="Arial"/>
                <w:b/>
                <w:bCs/>
                <w:sz w:val="18"/>
                <w:szCs w:val="18"/>
              </w:rPr>
              <w:t xml:space="preserve">104. On a typical working day, how much time does [Name] spend sleeping?   </w:t>
            </w:r>
            <w:r w:rsidR="00540DA5" w:rsidRPr="005A7BEF">
              <w:rPr>
                <w:rFonts w:ascii="Arial" w:hAnsi="Arial" w:cs="Arial"/>
                <w:b/>
                <w:bCs/>
                <w:sz w:val="18"/>
                <w:szCs w:val="18"/>
              </w:rPr>
              <w:t>(i)</w:t>
            </w:r>
            <w:r w:rsidRPr="005A7BEF">
              <w:rPr>
                <w:rFonts w:ascii="Arial" w:hAnsi="Arial" w:cs="Arial"/>
                <w:b/>
                <w:bCs/>
                <w:sz w:val="18"/>
                <w:szCs w:val="18"/>
              </w:rPr>
              <w:t xml:space="preserve"> </w:t>
            </w:r>
            <w:r w:rsidRPr="005A7BEF">
              <w:rPr>
                <w:rFonts w:ascii="Arial" w:hAnsi="Arial" w:cs="Arial"/>
                <w:b/>
                <w:sz w:val="18"/>
                <w:szCs w:val="18"/>
              </w:rPr>
              <w:t xml:space="preserve">hours and </w:t>
            </w:r>
            <w:r w:rsidR="00540DA5" w:rsidRPr="005A7BEF">
              <w:rPr>
                <w:rFonts w:ascii="Arial" w:hAnsi="Arial" w:cs="Arial"/>
                <w:b/>
                <w:sz w:val="18"/>
                <w:szCs w:val="18"/>
              </w:rPr>
              <w:t xml:space="preserve">(ii) </w:t>
            </w:r>
            <w:r w:rsidRPr="005A7BEF">
              <w:rPr>
                <w:rFonts w:ascii="Arial" w:hAnsi="Arial" w:cs="Arial"/>
                <w:b/>
                <w:sz w:val="18"/>
                <w:szCs w:val="18"/>
              </w:rPr>
              <w:t xml:space="preserve">minutes    </w:t>
            </w:r>
          </w:p>
        </w:tc>
        <w:tc>
          <w:tcPr>
            <w:tcW w:w="648" w:type="pct"/>
            <w:tcBorders>
              <w:bottom w:val="single" w:sz="4" w:space="0" w:color="auto"/>
            </w:tcBorders>
            <w:shd w:val="clear" w:color="auto" w:fill="auto"/>
            <w:vAlign w:val="bottom"/>
            <w:hideMark/>
          </w:tcPr>
          <w:p w14:paraId="0264AA16"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t> </w:t>
            </w:r>
          </w:p>
        </w:tc>
        <w:tc>
          <w:tcPr>
            <w:tcW w:w="518" w:type="pct"/>
            <w:tcBorders>
              <w:bottom w:val="single" w:sz="4" w:space="0" w:color="auto"/>
            </w:tcBorders>
          </w:tcPr>
          <w:p w14:paraId="6ADDB2B4" w14:textId="77777777" w:rsidR="00AD4703" w:rsidRPr="005A7BEF" w:rsidRDefault="00AD4703" w:rsidP="005A7BEF">
            <w:pPr>
              <w:jc w:val="right"/>
              <w:rPr>
                <w:rFonts w:ascii="Arial" w:hAnsi="Arial" w:cs="Arial"/>
                <w:b/>
                <w:bCs/>
                <w:sz w:val="18"/>
                <w:szCs w:val="18"/>
              </w:rPr>
            </w:pPr>
          </w:p>
        </w:tc>
        <w:tc>
          <w:tcPr>
            <w:tcW w:w="522" w:type="pct"/>
          </w:tcPr>
          <w:p w14:paraId="561DA3BE" w14:textId="77777777" w:rsidR="00AD4703" w:rsidRPr="005A7BEF" w:rsidRDefault="00AD4703" w:rsidP="005A7BEF">
            <w:pPr>
              <w:jc w:val="right"/>
              <w:rPr>
                <w:rFonts w:ascii="Arial" w:hAnsi="Arial" w:cs="Arial"/>
                <w:b/>
                <w:bCs/>
                <w:sz w:val="18"/>
                <w:szCs w:val="18"/>
              </w:rPr>
            </w:pPr>
          </w:p>
        </w:tc>
      </w:tr>
      <w:tr w:rsidR="00AD4703" w:rsidRPr="005A7BEF" w14:paraId="15151202" w14:textId="77777777" w:rsidTr="00BB358E">
        <w:trPr>
          <w:trHeight w:val="292"/>
        </w:trPr>
        <w:tc>
          <w:tcPr>
            <w:tcW w:w="3312" w:type="pct"/>
            <w:tcBorders>
              <w:right w:val="single" w:sz="4" w:space="0" w:color="auto"/>
            </w:tcBorders>
            <w:shd w:val="clear" w:color="auto" w:fill="auto"/>
            <w:hideMark/>
          </w:tcPr>
          <w:p w14:paraId="3B48834C" w14:textId="77777777" w:rsidR="00AD4703" w:rsidRPr="005A7BEF" w:rsidRDefault="00AD4703" w:rsidP="005A7BEF">
            <w:pPr>
              <w:rPr>
                <w:rFonts w:ascii="Arial" w:hAnsi="Arial" w:cs="Arial"/>
                <w:b/>
                <w:bCs/>
                <w:sz w:val="18"/>
                <w:szCs w:val="18"/>
              </w:rPr>
            </w:pPr>
            <w:r w:rsidRPr="005A7BEF">
              <w:rPr>
                <w:rFonts w:ascii="Arial" w:hAnsi="Arial" w:cs="Arial"/>
                <w:b/>
                <w:bCs/>
                <w:sz w:val="18"/>
                <w:szCs w:val="18"/>
              </w:rPr>
              <w:lastRenderedPageBreak/>
              <w:t>105. In an average week, how many days does [Name] work?</w:t>
            </w:r>
          </w:p>
        </w:tc>
        <w:tc>
          <w:tcPr>
            <w:tcW w:w="64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7E1CA68" w14:textId="77777777" w:rsidR="00AD4703" w:rsidRPr="005A7BEF" w:rsidRDefault="00AD4703" w:rsidP="005A7BEF">
            <w:pPr>
              <w:jc w:val="center"/>
              <w:rPr>
                <w:rFonts w:ascii="Arial" w:hAnsi="Arial" w:cs="Arial"/>
                <w:sz w:val="18"/>
                <w:szCs w:val="18"/>
              </w:rPr>
            </w:pPr>
            <w:r w:rsidRPr="005A7BEF">
              <w:rPr>
                <w:rFonts w:ascii="Arial" w:hAnsi="Arial" w:cs="Arial"/>
                <w:sz w:val="18"/>
                <w:szCs w:val="18"/>
              </w:rPr>
              <w:t> </w:t>
            </w:r>
          </w:p>
          <w:p w14:paraId="5C1EE2C7" w14:textId="77777777" w:rsidR="00AD4703" w:rsidRPr="005A7BEF" w:rsidRDefault="00AD4703" w:rsidP="005A7BEF">
            <w:pPr>
              <w:jc w:val="center"/>
              <w:rPr>
                <w:rFonts w:ascii="Arial" w:hAnsi="Arial" w:cs="Arial"/>
                <w:sz w:val="18"/>
                <w:szCs w:val="18"/>
              </w:rPr>
            </w:pPr>
          </w:p>
          <w:p w14:paraId="27EED4D2" w14:textId="77777777" w:rsidR="00AD4703" w:rsidRPr="005A7BEF" w:rsidRDefault="00AD4703" w:rsidP="005A7BEF">
            <w:pPr>
              <w:jc w:val="center"/>
              <w:rPr>
                <w:rFonts w:ascii="Arial" w:hAnsi="Arial" w:cs="Arial"/>
                <w:sz w:val="18"/>
                <w:szCs w:val="18"/>
              </w:rPr>
            </w:pPr>
          </w:p>
        </w:tc>
        <w:tc>
          <w:tcPr>
            <w:tcW w:w="518" w:type="pct"/>
            <w:tcBorders>
              <w:left w:val="single" w:sz="4" w:space="0" w:color="auto"/>
              <w:bottom w:val="single" w:sz="4" w:space="0" w:color="auto"/>
            </w:tcBorders>
          </w:tcPr>
          <w:p w14:paraId="10673EAE" w14:textId="77777777" w:rsidR="00AD4703" w:rsidRPr="005A7BEF" w:rsidRDefault="00AD4703" w:rsidP="005A7BEF">
            <w:pPr>
              <w:jc w:val="center"/>
              <w:rPr>
                <w:rFonts w:ascii="Arial" w:hAnsi="Arial" w:cs="Arial"/>
                <w:sz w:val="18"/>
                <w:szCs w:val="18"/>
              </w:rPr>
            </w:pPr>
          </w:p>
        </w:tc>
        <w:tc>
          <w:tcPr>
            <w:tcW w:w="522" w:type="pct"/>
          </w:tcPr>
          <w:p w14:paraId="63DC4A23" w14:textId="77777777" w:rsidR="00AD4703" w:rsidRPr="005A7BEF" w:rsidRDefault="00AD4703" w:rsidP="005A7BEF">
            <w:pPr>
              <w:jc w:val="center"/>
              <w:rPr>
                <w:rFonts w:ascii="Arial" w:hAnsi="Arial" w:cs="Arial"/>
                <w:sz w:val="18"/>
                <w:szCs w:val="18"/>
              </w:rPr>
            </w:pPr>
          </w:p>
        </w:tc>
      </w:tr>
      <w:tr w:rsidR="00AD4703" w:rsidRPr="005A7BEF" w14:paraId="2954002F" w14:textId="77777777" w:rsidTr="00BB358E">
        <w:trPr>
          <w:trHeight w:val="306"/>
        </w:trPr>
        <w:tc>
          <w:tcPr>
            <w:tcW w:w="3312" w:type="pct"/>
            <w:tcBorders>
              <w:right w:val="single" w:sz="4" w:space="0" w:color="auto"/>
            </w:tcBorders>
            <w:shd w:val="clear" w:color="auto" w:fill="auto"/>
            <w:hideMark/>
          </w:tcPr>
          <w:p w14:paraId="6460A2C7"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Days (write in) </w:t>
            </w:r>
          </w:p>
        </w:tc>
        <w:tc>
          <w:tcPr>
            <w:tcW w:w="648" w:type="pct"/>
            <w:vMerge/>
            <w:tcBorders>
              <w:top w:val="single" w:sz="4" w:space="0" w:color="auto"/>
              <w:left w:val="single" w:sz="4" w:space="0" w:color="auto"/>
              <w:bottom w:val="single" w:sz="4" w:space="0" w:color="auto"/>
              <w:right w:val="single" w:sz="4" w:space="0" w:color="auto"/>
            </w:tcBorders>
            <w:vAlign w:val="center"/>
            <w:hideMark/>
          </w:tcPr>
          <w:p w14:paraId="6A519424" w14:textId="77777777" w:rsidR="00AD4703" w:rsidRPr="005A7BEF" w:rsidRDefault="00AD4703" w:rsidP="005A7BEF">
            <w:pPr>
              <w:rPr>
                <w:rFonts w:ascii="Arial" w:hAnsi="Arial" w:cs="Arial"/>
                <w:sz w:val="18"/>
                <w:szCs w:val="18"/>
              </w:rPr>
            </w:pPr>
          </w:p>
        </w:tc>
        <w:tc>
          <w:tcPr>
            <w:tcW w:w="518" w:type="pct"/>
            <w:tcBorders>
              <w:top w:val="single" w:sz="4" w:space="0" w:color="auto"/>
              <w:left w:val="single" w:sz="4" w:space="0" w:color="auto"/>
            </w:tcBorders>
          </w:tcPr>
          <w:p w14:paraId="56AD1FD7" w14:textId="77777777" w:rsidR="00AD4703" w:rsidRPr="005A7BEF" w:rsidRDefault="00AD4703" w:rsidP="005A7BEF">
            <w:pPr>
              <w:rPr>
                <w:rFonts w:ascii="Arial" w:hAnsi="Arial" w:cs="Arial"/>
                <w:sz w:val="18"/>
                <w:szCs w:val="18"/>
              </w:rPr>
            </w:pPr>
          </w:p>
        </w:tc>
        <w:tc>
          <w:tcPr>
            <w:tcW w:w="522" w:type="pct"/>
          </w:tcPr>
          <w:p w14:paraId="4AAB511F" w14:textId="77777777" w:rsidR="00AD4703" w:rsidRPr="005A7BEF" w:rsidRDefault="00AD4703" w:rsidP="005A7BEF">
            <w:pPr>
              <w:rPr>
                <w:rFonts w:ascii="Arial" w:hAnsi="Arial" w:cs="Arial"/>
                <w:sz w:val="18"/>
                <w:szCs w:val="18"/>
              </w:rPr>
            </w:pPr>
          </w:p>
        </w:tc>
      </w:tr>
    </w:tbl>
    <w:p w14:paraId="1277FCD1" w14:textId="1091C421" w:rsidR="00DC5EF4" w:rsidRPr="005A7BEF" w:rsidRDefault="00DC5EF4" w:rsidP="005A7BEF">
      <w:pPr>
        <w:rPr>
          <w:rFonts w:ascii="Arial" w:hAnsi="Arial" w:cs="Arial"/>
          <w:sz w:val="20"/>
          <w:szCs w:val="20"/>
        </w:rPr>
      </w:pPr>
    </w:p>
    <w:p w14:paraId="194608AD" w14:textId="77777777" w:rsidR="00EA73E1" w:rsidRPr="005A7BEF" w:rsidRDefault="00EA73E1" w:rsidP="005A7BEF">
      <w:pPr>
        <w:pStyle w:val="Heading2"/>
        <w:rPr>
          <w:rFonts w:ascii="Arial" w:hAnsi="Arial" w:cs="Arial"/>
          <w:color w:val="auto"/>
          <w:sz w:val="20"/>
          <w:szCs w:val="20"/>
        </w:rPr>
      </w:pPr>
      <w:bookmarkStart w:id="199" w:name="_Toc516617864"/>
      <w:r w:rsidRPr="005A7BEF">
        <w:rPr>
          <w:rFonts w:ascii="Arial" w:hAnsi="Arial" w:cs="Arial"/>
          <w:color w:val="auto"/>
          <w:sz w:val="20"/>
          <w:szCs w:val="20"/>
        </w:rPr>
        <w:t>PART B. RISK PREFERENCES</w:t>
      </w:r>
      <w:bookmarkEnd w:id="199"/>
    </w:p>
    <w:p w14:paraId="2EC7A0E7" w14:textId="77777777" w:rsidR="00EA73E1" w:rsidRPr="005A7BEF" w:rsidRDefault="00EA73E1" w:rsidP="005A7BEF">
      <w:pPr>
        <w:jc w:val="both"/>
        <w:rPr>
          <w:rFonts w:ascii="Arial" w:hAnsi="Arial" w:cs="Arial"/>
          <w:b/>
          <w:bCs/>
          <w:sz w:val="18"/>
          <w:szCs w:val="18"/>
        </w:rPr>
      </w:pPr>
      <w:r w:rsidRPr="005A7BEF">
        <w:rPr>
          <w:rFonts w:ascii="Arial" w:hAnsi="Arial" w:cs="Arial"/>
          <w:b/>
          <w:bCs/>
          <w:sz w:val="18"/>
          <w:szCs w:val="18"/>
        </w:rPr>
        <w:t xml:space="preserve">This section asks some questions about how you would respond to different options that you are given.  Respondent: Household Head, first spouse and any other household member above age 12 chosen at random. </w:t>
      </w:r>
    </w:p>
    <w:tbl>
      <w:tblPr>
        <w:tblStyle w:val="TableGrid"/>
        <w:tblW w:w="5000" w:type="pct"/>
        <w:tblLook w:val="04A0" w:firstRow="1" w:lastRow="0" w:firstColumn="1" w:lastColumn="0" w:noHBand="0" w:noVBand="1"/>
      </w:tblPr>
      <w:tblGrid>
        <w:gridCol w:w="6429"/>
        <w:gridCol w:w="2794"/>
        <w:gridCol w:w="2150"/>
        <w:gridCol w:w="2571"/>
      </w:tblGrid>
      <w:tr w:rsidR="005A7BEF" w:rsidRPr="005A7BEF" w14:paraId="5D6EF64F" w14:textId="77777777" w:rsidTr="00316509">
        <w:trPr>
          <w:tblHeader/>
        </w:trPr>
        <w:tc>
          <w:tcPr>
            <w:tcW w:w="2305" w:type="pct"/>
            <w:shd w:val="clear" w:color="auto" w:fill="D9D9D9" w:themeFill="background1" w:themeFillShade="D9"/>
            <w:vAlign w:val="center"/>
          </w:tcPr>
          <w:p w14:paraId="1307F07E" w14:textId="77777777" w:rsidR="00EA73E1" w:rsidRPr="005A7BEF" w:rsidRDefault="00EA73E1" w:rsidP="005A7BEF">
            <w:pPr>
              <w:jc w:val="both"/>
              <w:rPr>
                <w:rFonts w:ascii="Arial" w:hAnsi="Arial" w:cs="Arial"/>
                <w:b/>
                <w:bCs/>
                <w:sz w:val="18"/>
                <w:szCs w:val="18"/>
              </w:rPr>
            </w:pPr>
            <w:r w:rsidRPr="005A7BEF">
              <w:rPr>
                <w:rFonts w:ascii="Arial" w:hAnsi="Arial" w:cs="Arial"/>
                <w:b/>
                <w:sz w:val="18"/>
                <w:szCs w:val="18"/>
                <w:lang w:val="en-GB"/>
              </w:rPr>
              <w:t>Person #</w:t>
            </w:r>
          </w:p>
        </w:tc>
        <w:tc>
          <w:tcPr>
            <w:tcW w:w="1002" w:type="pct"/>
            <w:shd w:val="clear" w:color="auto" w:fill="D9D9D9" w:themeFill="background1" w:themeFillShade="D9"/>
          </w:tcPr>
          <w:p w14:paraId="32A1D728" w14:textId="77777777" w:rsidR="00EA73E1" w:rsidRPr="005A7BEF" w:rsidRDefault="00EA73E1" w:rsidP="005A7BEF">
            <w:pPr>
              <w:jc w:val="both"/>
              <w:rPr>
                <w:rFonts w:ascii="Arial" w:hAnsi="Arial" w:cs="Arial"/>
                <w:b/>
                <w:bCs/>
                <w:sz w:val="18"/>
                <w:szCs w:val="18"/>
              </w:rPr>
            </w:pPr>
            <w:r w:rsidRPr="005A7BEF">
              <w:rPr>
                <w:rFonts w:ascii="Arial" w:hAnsi="Arial" w:cs="Arial"/>
                <w:b/>
                <w:bCs/>
                <w:sz w:val="18"/>
                <w:szCs w:val="18"/>
              </w:rPr>
              <w:t>1</w:t>
            </w:r>
          </w:p>
        </w:tc>
        <w:tc>
          <w:tcPr>
            <w:tcW w:w="771" w:type="pct"/>
            <w:shd w:val="clear" w:color="auto" w:fill="D9D9D9" w:themeFill="background1" w:themeFillShade="D9"/>
          </w:tcPr>
          <w:p w14:paraId="05C7FB04" w14:textId="77777777" w:rsidR="00EA73E1" w:rsidRPr="005A7BEF" w:rsidRDefault="00EA73E1" w:rsidP="005A7BEF">
            <w:pPr>
              <w:jc w:val="both"/>
              <w:rPr>
                <w:rFonts w:ascii="Arial" w:hAnsi="Arial" w:cs="Arial"/>
                <w:b/>
                <w:bCs/>
                <w:sz w:val="18"/>
                <w:szCs w:val="18"/>
              </w:rPr>
            </w:pPr>
            <w:r w:rsidRPr="005A7BEF">
              <w:rPr>
                <w:rFonts w:ascii="Arial" w:hAnsi="Arial" w:cs="Arial"/>
                <w:b/>
                <w:bCs/>
                <w:sz w:val="18"/>
                <w:szCs w:val="18"/>
              </w:rPr>
              <w:t>2</w:t>
            </w:r>
          </w:p>
        </w:tc>
        <w:tc>
          <w:tcPr>
            <w:tcW w:w="922" w:type="pct"/>
            <w:shd w:val="clear" w:color="auto" w:fill="D9D9D9" w:themeFill="background1" w:themeFillShade="D9"/>
          </w:tcPr>
          <w:p w14:paraId="63F587FE" w14:textId="77777777" w:rsidR="00EA73E1" w:rsidRPr="005A7BEF" w:rsidRDefault="00EA73E1" w:rsidP="005A7BEF">
            <w:pPr>
              <w:jc w:val="both"/>
              <w:rPr>
                <w:rFonts w:ascii="Arial" w:hAnsi="Arial" w:cs="Arial"/>
                <w:b/>
                <w:bCs/>
                <w:sz w:val="18"/>
                <w:szCs w:val="18"/>
              </w:rPr>
            </w:pPr>
            <w:r w:rsidRPr="005A7BEF">
              <w:rPr>
                <w:rFonts w:ascii="Arial" w:hAnsi="Arial" w:cs="Arial"/>
                <w:b/>
                <w:bCs/>
                <w:sz w:val="18"/>
                <w:szCs w:val="18"/>
              </w:rPr>
              <w:t>3</w:t>
            </w:r>
          </w:p>
        </w:tc>
      </w:tr>
      <w:tr w:rsidR="005A7BEF" w:rsidRPr="005A7BEF" w14:paraId="56305B6E" w14:textId="77777777" w:rsidTr="00316509">
        <w:trPr>
          <w:tblHeader/>
        </w:trPr>
        <w:tc>
          <w:tcPr>
            <w:tcW w:w="2305" w:type="pct"/>
            <w:shd w:val="clear" w:color="auto" w:fill="D9D9D9" w:themeFill="background1" w:themeFillShade="D9"/>
            <w:vAlign w:val="center"/>
          </w:tcPr>
          <w:p w14:paraId="04EC2924" w14:textId="77777777" w:rsidR="00EA73E1" w:rsidRPr="005A7BEF" w:rsidRDefault="00EA73E1" w:rsidP="005A7BEF">
            <w:pPr>
              <w:jc w:val="both"/>
              <w:rPr>
                <w:rFonts w:ascii="Arial" w:hAnsi="Arial" w:cs="Arial"/>
                <w:b/>
                <w:sz w:val="18"/>
                <w:szCs w:val="18"/>
                <w:lang w:val="en-GB"/>
              </w:rPr>
            </w:pPr>
            <w:r w:rsidRPr="005A7BEF">
              <w:rPr>
                <w:rFonts w:ascii="Arial" w:hAnsi="Arial" w:cs="Arial"/>
                <w:b/>
                <w:sz w:val="18"/>
                <w:szCs w:val="18"/>
                <w:lang w:val="en-GB"/>
              </w:rPr>
              <w:t>Member ID</w:t>
            </w:r>
          </w:p>
        </w:tc>
        <w:tc>
          <w:tcPr>
            <w:tcW w:w="1002" w:type="pct"/>
            <w:shd w:val="clear" w:color="auto" w:fill="D9D9D9" w:themeFill="background1" w:themeFillShade="D9"/>
          </w:tcPr>
          <w:p w14:paraId="72F307E4" w14:textId="77777777" w:rsidR="00EA73E1" w:rsidRPr="005A7BEF" w:rsidRDefault="00EA73E1" w:rsidP="005A7BEF">
            <w:pPr>
              <w:jc w:val="both"/>
              <w:rPr>
                <w:rFonts w:ascii="Arial" w:hAnsi="Arial" w:cs="Arial"/>
                <w:b/>
                <w:bCs/>
                <w:sz w:val="18"/>
                <w:szCs w:val="18"/>
              </w:rPr>
            </w:pPr>
          </w:p>
        </w:tc>
        <w:tc>
          <w:tcPr>
            <w:tcW w:w="771" w:type="pct"/>
            <w:shd w:val="clear" w:color="auto" w:fill="D9D9D9" w:themeFill="background1" w:themeFillShade="D9"/>
          </w:tcPr>
          <w:p w14:paraId="7082B068" w14:textId="77777777" w:rsidR="00EA73E1" w:rsidRPr="005A7BEF" w:rsidRDefault="00EA73E1" w:rsidP="005A7BEF">
            <w:pPr>
              <w:jc w:val="both"/>
              <w:rPr>
                <w:rFonts w:ascii="Arial" w:hAnsi="Arial" w:cs="Arial"/>
                <w:b/>
                <w:bCs/>
                <w:sz w:val="18"/>
                <w:szCs w:val="18"/>
              </w:rPr>
            </w:pPr>
          </w:p>
        </w:tc>
        <w:tc>
          <w:tcPr>
            <w:tcW w:w="922" w:type="pct"/>
            <w:shd w:val="clear" w:color="auto" w:fill="D9D9D9" w:themeFill="background1" w:themeFillShade="D9"/>
          </w:tcPr>
          <w:p w14:paraId="60B68C47" w14:textId="77777777" w:rsidR="00EA73E1" w:rsidRPr="005A7BEF" w:rsidRDefault="00EA73E1" w:rsidP="005A7BEF">
            <w:pPr>
              <w:jc w:val="both"/>
              <w:rPr>
                <w:rFonts w:ascii="Arial" w:hAnsi="Arial" w:cs="Arial"/>
                <w:b/>
                <w:bCs/>
                <w:sz w:val="18"/>
                <w:szCs w:val="18"/>
              </w:rPr>
            </w:pPr>
          </w:p>
        </w:tc>
      </w:tr>
      <w:tr w:rsidR="005A7BEF" w:rsidRPr="005A7BEF" w14:paraId="01A42DBD" w14:textId="77777777" w:rsidTr="00316509">
        <w:tc>
          <w:tcPr>
            <w:tcW w:w="2305" w:type="pct"/>
            <w:vAlign w:val="center"/>
          </w:tcPr>
          <w:p w14:paraId="18306A6C" w14:textId="77777777" w:rsidR="00EA73E1" w:rsidRPr="005A7BEF" w:rsidRDefault="00EA73E1" w:rsidP="005A7BEF">
            <w:pPr>
              <w:jc w:val="both"/>
              <w:rPr>
                <w:rFonts w:ascii="Arial" w:hAnsi="Arial" w:cs="Arial"/>
                <w:b/>
                <w:bCs/>
                <w:sz w:val="18"/>
                <w:szCs w:val="18"/>
              </w:rPr>
            </w:pPr>
            <w:r w:rsidRPr="005A7BEF">
              <w:rPr>
                <w:rFonts w:ascii="Arial" w:hAnsi="Arial" w:cs="Arial"/>
                <w:b/>
                <w:bCs/>
                <w:sz w:val="18"/>
                <w:szCs w:val="18"/>
              </w:rPr>
              <w:t xml:space="preserve">We will be discussing money. Would you prefer to use old cedis or new cedis?       1. Old cedis      5. New cedis </w:t>
            </w:r>
          </w:p>
        </w:tc>
        <w:tc>
          <w:tcPr>
            <w:tcW w:w="1002" w:type="pct"/>
          </w:tcPr>
          <w:p w14:paraId="146F7473" w14:textId="77777777" w:rsidR="00EA73E1" w:rsidRPr="005A7BEF" w:rsidRDefault="00EA73E1" w:rsidP="005A7BEF">
            <w:pPr>
              <w:jc w:val="both"/>
              <w:rPr>
                <w:rFonts w:ascii="Arial" w:hAnsi="Arial" w:cs="Arial"/>
                <w:b/>
                <w:bCs/>
                <w:sz w:val="18"/>
                <w:szCs w:val="18"/>
              </w:rPr>
            </w:pPr>
          </w:p>
        </w:tc>
        <w:tc>
          <w:tcPr>
            <w:tcW w:w="771" w:type="pct"/>
          </w:tcPr>
          <w:p w14:paraId="12D310A2" w14:textId="77777777" w:rsidR="00EA73E1" w:rsidRPr="005A7BEF" w:rsidRDefault="00EA73E1" w:rsidP="005A7BEF">
            <w:pPr>
              <w:jc w:val="both"/>
              <w:rPr>
                <w:rFonts w:ascii="Arial" w:hAnsi="Arial" w:cs="Arial"/>
                <w:b/>
                <w:bCs/>
                <w:sz w:val="18"/>
                <w:szCs w:val="18"/>
              </w:rPr>
            </w:pPr>
          </w:p>
        </w:tc>
        <w:tc>
          <w:tcPr>
            <w:tcW w:w="922" w:type="pct"/>
          </w:tcPr>
          <w:p w14:paraId="4631DAD0" w14:textId="77777777" w:rsidR="00EA73E1" w:rsidRPr="005A7BEF" w:rsidRDefault="00EA73E1" w:rsidP="005A7BEF">
            <w:pPr>
              <w:jc w:val="both"/>
              <w:rPr>
                <w:rFonts w:ascii="Arial" w:hAnsi="Arial" w:cs="Arial"/>
                <w:b/>
                <w:bCs/>
                <w:sz w:val="18"/>
                <w:szCs w:val="18"/>
              </w:rPr>
            </w:pPr>
          </w:p>
        </w:tc>
      </w:tr>
      <w:tr w:rsidR="005A7BEF" w:rsidRPr="005A7BEF" w14:paraId="09F1DE22" w14:textId="77777777" w:rsidTr="00316509">
        <w:tc>
          <w:tcPr>
            <w:tcW w:w="2305" w:type="pct"/>
            <w:vAlign w:val="center"/>
          </w:tcPr>
          <w:p w14:paraId="127B6CC7" w14:textId="77777777" w:rsidR="00EA73E1" w:rsidRPr="005A7BEF" w:rsidRDefault="00EA73E1" w:rsidP="005A7BEF">
            <w:pPr>
              <w:rPr>
                <w:rFonts w:ascii="Arial" w:hAnsi="Arial" w:cs="Arial"/>
                <w:b/>
                <w:sz w:val="18"/>
                <w:szCs w:val="18"/>
              </w:rPr>
            </w:pPr>
            <w:r w:rsidRPr="005A7BEF">
              <w:rPr>
                <w:rFonts w:ascii="Arial" w:hAnsi="Arial" w:cs="Arial"/>
                <w:b/>
                <w:sz w:val="18"/>
                <w:szCs w:val="18"/>
              </w:rPr>
              <w:t>1.Imagine that you have a choice between the following two options:</w:t>
            </w:r>
          </w:p>
          <w:p w14:paraId="2408BBDA" w14:textId="77777777" w:rsidR="00EA73E1" w:rsidRPr="005A7BEF" w:rsidRDefault="00EA73E1" w:rsidP="005A7BEF">
            <w:pPr>
              <w:rPr>
                <w:rFonts w:ascii="Arial" w:hAnsi="Arial" w:cs="Arial"/>
                <w:b/>
                <w:sz w:val="18"/>
                <w:szCs w:val="18"/>
              </w:rPr>
            </w:pPr>
            <w:r w:rsidRPr="005A7BEF">
              <w:rPr>
                <w:rFonts w:ascii="Arial" w:hAnsi="Arial" w:cs="Arial"/>
                <w:b/>
                <w:sz w:val="18"/>
                <w:szCs w:val="18"/>
              </w:rPr>
              <w:t xml:space="preserve">Option 1 – Receive GH¢ 100 for sure. [1,000,000 old cedis] </w:t>
            </w:r>
            <w:r w:rsidRPr="005A7BEF">
              <w:rPr>
                <w:rFonts w:ascii="Arial" w:hAnsi="Arial" w:cs="Arial"/>
                <w:b/>
                <w:sz w:val="18"/>
                <w:szCs w:val="18"/>
              </w:rPr>
              <w:tab/>
              <w:t xml:space="preserve">                OR</w:t>
            </w:r>
            <w:r w:rsidRPr="005A7BEF">
              <w:rPr>
                <w:rFonts w:ascii="Arial" w:hAnsi="Arial" w:cs="Arial"/>
                <w:b/>
                <w:sz w:val="18"/>
                <w:szCs w:val="18"/>
              </w:rPr>
              <w:tab/>
            </w:r>
          </w:p>
          <w:p w14:paraId="7E1B69F4" w14:textId="77777777" w:rsidR="00EA73E1" w:rsidRPr="005A7BEF" w:rsidRDefault="00EA73E1" w:rsidP="005A7BEF">
            <w:pPr>
              <w:rPr>
                <w:rFonts w:ascii="Arial" w:hAnsi="Arial" w:cs="Arial"/>
                <w:b/>
                <w:sz w:val="18"/>
                <w:szCs w:val="18"/>
              </w:rPr>
            </w:pPr>
            <w:r w:rsidRPr="005A7BEF">
              <w:rPr>
                <w:rFonts w:ascii="Arial" w:hAnsi="Arial" w:cs="Arial"/>
                <w:b/>
                <w:sz w:val="18"/>
                <w:szCs w:val="18"/>
              </w:rPr>
              <w:t xml:space="preserve">Option 2 – Flip a coin and receive 0 if it's tail or GH¢ 300 if it's head. [3,000,000 old cedis]  </w:t>
            </w:r>
          </w:p>
          <w:p w14:paraId="7CBCB055" w14:textId="77777777" w:rsidR="00EA73E1" w:rsidRPr="005A7BEF" w:rsidRDefault="00EA73E1" w:rsidP="005A7BEF">
            <w:pPr>
              <w:rPr>
                <w:rFonts w:ascii="Arial" w:hAnsi="Arial" w:cs="Arial"/>
                <w:b/>
                <w:sz w:val="18"/>
                <w:szCs w:val="18"/>
              </w:rPr>
            </w:pPr>
            <w:r w:rsidRPr="005A7BEF">
              <w:rPr>
                <w:rFonts w:ascii="Arial" w:hAnsi="Arial" w:cs="Arial"/>
                <w:b/>
                <w:sz w:val="18"/>
                <w:szCs w:val="18"/>
              </w:rPr>
              <w:t>Which option would you take?            Option 1 (TAKE THE SURE MONEY)                       1</w:t>
            </w:r>
          </w:p>
          <w:p w14:paraId="6DC5AAAE" w14:textId="77777777" w:rsidR="00EA73E1" w:rsidRPr="005A7BEF" w:rsidRDefault="00EA73E1" w:rsidP="005A7BEF">
            <w:pPr>
              <w:jc w:val="both"/>
              <w:rPr>
                <w:rFonts w:ascii="Arial" w:hAnsi="Arial" w:cs="Arial"/>
                <w:b/>
                <w:bCs/>
                <w:sz w:val="18"/>
                <w:szCs w:val="18"/>
              </w:rPr>
            </w:pPr>
            <w:r w:rsidRPr="005A7BEF">
              <w:rPr>
                <w:rFonts w:ascii="Arial" w:hAnsi="Arial" w:cs="Arial"/>
                <w:b/>
                <w:sz w:val="18"/>
                <w:szCs w:val="18"/>
              </w:rPr>
              <w:t xml:space="preserve">                                                                Option 2 (FLIP THE COIN)                                        2 &gt;&gt;3</w:t>
            </w:r>
          </w:p>
        </w:tc>
        <w:tc>
          <w:tcPr>
            <w:tcW w:w="1002" w:type="pct"/>
          </w:tcPr>
          <w:p w14:paraId="5331D483" w14:textId="77777777" w:rsidR="00EA73E1" w:rsidRPr="005A7BEF" w:rsidRDefault="00EA73E1" w:rsidP="005A7BEF">
            <w:pPr>
              <w:jc w:val="both"/>
              <w:rPr>
                <w:rFonts w:ascii="Arial" w:hAnsi="Arial" w:cs="Arial"/>
                <w:b/>
                <w:bCs/>
                <w:sz w:val="18"/>
                <w:szCs w:val="18"/>
              </w:rPr>
            </w:pPr>
          </w:p>
        </w:tc>
        <w:tc>
          <w:tcPr>
            <w:tcW w:w="771" w:type="pct"/>
          </w:tcPr>
          <w:p w14:paraId="39B296CF" w14:textId="77777777" w:rsidR="00EA73E1" w:rsidRPr="005A7BEF" w:rsidRDefault="00EA73E1" w:rsidP="005A7BEF">
            <w:pPr>
              <w:jc w:val="both"/>
              <w:rPr>
                <w:rFonts w:ascii="Arial" w:hAnsi="Arial" w:cs="Arial"/>
                <w:b/>
                <w:bCs/>
                <w:sz w:val="18"/>
                <w:szCs w:val="18"/>
              </w:rPr>
            </w:pPr>
          </w:p>
        </w:tc>
        <w:tc>
          <w:tcPr>
            <w:tcW w:w="922" w:type="pct"/>
          </w:tcPr>
          <w:p w14:paraId="13504849" w14:textId="77777777" w:rsidR="00EA73E1" w:rsidRPr="005A7BEF" w:rsidRDefault="00EA73E1" w:rsidP="005A7BEF">
            <w:pPr>
              <w:jc w:val="both"/>
              <w:rPr>
                <w:rFonts w:ascii="Arial" w:hAnsi="Arial" w:cs="Arial"/>
                <w:b/>
                <w:bCs/>
                <w:sz w:val="18"/>
                <w:szCs w:val="18"/>
              </w:rPr>
            </w:pPr>
          </w:p>
        </w:tc>
      </w:tr>
      <w:tr w:rsidR="005A7BEF" w:rsidRPr="005A7BEF" w14:paraId="78910D20" w14:textId="77777777" w:rsidTr="00316509">
        <w:tc>
          <w:tcPr>
            <w:tcW w:w="2305" w:type="pct"/>
            <w:vAlign w:val="center"/>
          </w:tcPr>
          <w:p w14:paraId="1EE36804" w14:textId="77777777" w:rsidR="00EA73E1" w:rsidRPr="005A7BEF" w:rsidRDefault="00EA73E1" w:rsidP="005A7BEF">
            <w:pPr>
              <w:rPr>
                <w:rFonts w:ascii="Arial" w:hAnsi="Arial" w:cs="Arial"/>
                <w:b/>
                <w:sz w:val="18"/>
                <w:szCs w:val="18"/>
              </w:rPr>
            </w:pPr>
            <w:r w:rsidRPr="005A7BEF">
              <w:rPr>
                <w:rFonts w:ascii="Arial" w:hAnsi="Arial" w:cs="Arial"/>
                <w:b/>
                <w:sz w:val="18"/>
                <w:szCs w:val="18"/>
              </w:rPr>
              <w:t>2.Now imagine that you have a choice between the following two options:</w:t>
            </w:r>
          </w:p>
          <w:p w14:paraId="151A14A2" w14:textId="77777777" w:rsidR="00EA73E1" w:rsidRPr="005A7BEF" w:rsidRDefault="00EA73E1" w:rsidP="005A7BEF">
            <w:pPr>
              <w:rPr>
                <w:rFonts w:ascii="Arial" w:hAnsi="Arial" w:cs="Arial"/>
                <w:b/>
                <w:sz w:val="18"/>
                <w:szCs w:val="18"/>
              </w:rPr>
            </w:pPr>
            <w:r w:rsidRPr="005A7BEF">
              <w:rPr>
                <w:rFonts w:ascii="Arial" w:hAnsi="Arial" w:cs="Arial"/>
                <w:b/>
                <w:sz w:val="18"/>
                <w:szCs w:val="18"/>
              </w:rPr>
              <w:t>Option 1 –  Receive  GH¢ 100  for sure. [1,000,000 old cedis]                   OR</w:t>
            </w:r>
          </w:p>
          <w:p w14:paraId="249640A7" w14:textId="77777777" w:rsidR="00EA73E1" w:rsidRPr="005A7BEF" w:rsidRDefault="00EA73E1" w:rsidP="005A7BEF">
            <w:pPr>
              <w:rPr>
                <w:rFonts w:ascii="Arial" w:hAnsi="Arial" w:cs="Arial"/>
                <w:b/>
                <w:sz w:val="18"/>
                <w:szCs w:val="18"/>
              </w:rPr>
            </w:pPr>
            <w:r w:rsidRPr="005A7BEF">
              <w:rPr>
                <w:rFonts w:ascii="Arial" w:hAnsi="Arial" w:cs="Arial"/>
                <w:b/>
                <w:sz w:val="18"/>
                <w:szCs w:val="18"/>
              </w:rPr>
              <w:t xml:space="preserve">Option 2 – Flip a coin and receive 0 if it's tail or GH¢ 400 if it's head. [4,000,000 old cedis]   </w:t>
            </w:r>
          </w:p>
          <w:p w14:paraId="745AC511" w14:textId="77777777" w:rsidR="001A12C3" w:rsidRPr="005A7BEF" w:rsidRDefault="00EA73E1" w:rsidP="005A7BEF">
            <w:pPr>
              <w:rPr>
                <w:rFonts w:ascii="Arial" w:hAnsi="Arial" w:cs="Arial"/>
                <w:b/>
                <w:sz w:val="18"/>
                <w:szCs w:val="18"/>
              </w:rPr>
            </w:pPr>
            <w:r w:rsidRPr="005A7BEF">
              <w:rPr>
                <w:rFonts w:ascii="Arial" w:hAnsi="Arial" w:cs="Arial"/>
                <w:b/>
                <w:sz w:val="18"/>
                <w:szCs w:val="18"/>
              </w:rPr>
              <w:t xml:space="preserve">Which option would you take?              </w:t>
            </w:r>
          </w:p>
          <w:p w14:paraId="333B0A2E" w14:textId="59471C41" w:rsidR="00EA73E1" w:rsidRPr="005A7BEF" w:rsidRDefault="00EA73E1" w:rsidP="005A7BEF">
            <w:pPr>
              <w:rPr>
                <w:rFonts w:ascii="Arial" w:hAnsi="Arial" w:cs="Arial"/>
                <w:b/>
                <w:sz w:val="18"/>
                <w:szCs w:val="18"/>
              </w:rPr>
            </w:pPr>
            <w:r w:rsidRPr="005A7BEF">
              <w:rPr>
                <w:rFonts w:ascii="Arial" w:hAnsi="Arial" w:cs="Arial"/>
                <w:b/>
                <w:sz w:val="18"/>
                <w:szCs w:val="18"/>
              </w:rPr>
              <w:t>Option 1 (TAKE THE SURE MONEY)            1 &gt;&gt;4</w:t>
            </w:r>
          </w:p>
          <w:p w14:paraId="7B02536F" w14:textId="499A06AC" w:rsidR="00EA73E1" w:rsidRPr="005A7BEF" w:rsidRDefault="00EA73E1" w:rsidP="005A7BEF">
            <w:pPr>
              <w:jc w:val="both"/>
              <w:rPr>
                <w:rFonts w:ascii="Arial" w:hAnsi="Arial" w:cs="Arial"/>
                <w:b/>
                <w:bCs/>
                <w:sz w:val="18"/>
                <w:szCs w:val="18"/>
              </w:rPr>
            </w:pPr>
            <w:r w:rsidRPr="005A7BEF">
              <w:rPr>
                <w:rFonts w:ascii="Arial" w:hAnsi="Arial" w:cs="Arial"/>
                <w:b/>
                <w:sz w:val="18"/>
                <w:szCs w:val="18"/>
              </w:rPr>
              <w:t>Option 2 (FLIP THE COIN)                              2 &gt;&gt;4</w:t>
            </w:r>
            <w:r w:rsidRPr="005A7BEF">
              <w:rPr>
                <w:rFonts w:ascii="Arial" w:hAnsi="Arial" w:cs="Arial"/>
                <w:b/>
                <w:sz w:val="18"/>
                <w:szCs w:val="18"/>
              </w:rPr>
              <w:tab/>
            </w:r>
          </w:p>
        </w:tc>
        <w:tc>
          <w:tcPr>
            <w:tcW w:w="1002" w:type="pct"/>
          </w:tcPr>
          <w:p w14:paraId="2347C987" w14:textId="77777777" w:rsidR="00EA73E1" w:rsidRPr="005A7BEF" w:rsidRDefault="00EA73E1" w:rsidP="005A7BEF">
            <w:pPr>
              <w:jc w:val="both"/>
              <w:rPr>
                <w:rFonts w:ascii="Arial" w:hAnsi="Arial" w:cs="Arial"/>
                <w:b/>
                <w:bCs/>
                <w:sz w:val="18"/>
                <w:szCs w:val="18"/>
              </w:rPr>
            </w:pPr>
          </w:p>
        </w:tc>
        <w:tc>
          <w:tcPr>
            <w:tcW w:w="771" w:type="pct"/>
          </w:tcPr>
          <w:p w14:paraId="140B11CB" w14:textId="77777777" w:rsidR="00EA73E1" w:rsidRPr="005A7BEF" w:rsidRDefault="00EA73E1" w:rsidP="005A7BEF">
            <w:pPr>
              <w:jc w:val="both"/>
              <w:rPr>
                <w:rFonts w:ascii="Arial" w:hAnsi="Arial" w:cs="Arial"/>
                <w:b/>
                <w:bCs/>
                <w:sz w:val="18"/>
                <w:szCs w:val="18"/>
              </w:rPr>
            </w:pPr>
          </w:p>
        </w:tc>
        <w:tc>
          <w:tcPr>
            <w:tcW w:w="922" w:type="pct"/>
          </w:tcPr>
          <w:p w14:paraId="07B652BF" w14:textId="77777777" w:rsidR="00EA73E1" w:rsidRPr="005A7BEF" w:rsidRDefault="00EA73E1" w:rsidP="005A7BEF">
            <w:pPr>
              <w:jc w:val="both"/>
              <w:rPr>
                <w:rFonts w:ascii="Arial" w:hAnsi="Arial" w:cs="Arial"/>
                <w:b/>
                <w:bCs/>
                <w:sz w:val="18"/>
                <w:szCs w:val="18"/>
              </w:rPr>
            </w:pPr>
          </w:p>
        </w:tc>
      </w:tr>
      <w:tr w:rsidR="005A7BEF" w:rsidRPr="005A7BEF" w14:paraId="57BEA364" w14:textId="77777777" w:rsidTr="00316509">
        <w:tc>
          <w:tcPr>
            <w:tcW w:w="2305" w:type="pct"/>
            <w:vAlign w:val="center"/>
          </w:tcPr>
          <w:p w14:paraId="6FB1771D" w14:textId="77777777" w:rsidR="00EA73E1" w:rsidRPr="005A7BEF" w:rsidRDefault="00EA73E1" w:rsidP="005A7BEF">
            <w:pPr>
              <w:rPr>
                <w:rFonts w:ascii="Arial" w:hAnsi="Arial" w:cs="Arial"/>
                <w:b/>
                <w:sz w:val="18"/>
                <w:szCs w:val="18"/>
              </w:rPr>
            </w:pPr>
            <w:r w:rsidRPr="005A7BEF">
              <w:rPr>
                <w:rFonts w:ascii="Arial" w:hAnsi="Arial" w:cs="Arial"/>
                <w:b/>
                <w:sz w:val="18"/>
                <w:szCs w:val="18"/>
              </w:rPr>
              <w:t>3.Now imagine that you have a choice between the following two options:</w:t>
            </w:r>
          </w:p>
          <w:p w14:paraId="0633825C" w14:textId="77777777" w:rsidR="00EA73E1" w:rsidRPr="005A7BEF" w:rsidRDefault="00EA73E1" w:rsidP="005A7BEF">
            <w:pPr>
              <w:rPr>
                <w:rFonts w:ascii="Arial" w:hAnsi="Arial" w:cs="Arial"/>
                <w:b/>
                <w:sz w:val="18"/>
                <w:szCs w:val="18"/>
              </w:rPr>
            </w:pPr>
            <w:r w:rsidRPr="005A7BEF">
              <w:rPr>
                <w:rFonts w:ascii="Arial" w:hAnsi="Arial" w:cs="Arial"/>
                <w:b/>
                <w:sz w:val="18"/>
                <w:szCs w:val="18"/>
              </w:rPr>
              <w:t xml:space="preserve">Option 1 – Receive GH¢ 100 for sure. [1,000,000 old Ghana cedis]      </w:t>
            </w:r>
            <w:r w:rsidRPr="005A7BEF">
              <w:rPr>
                <w:rFonts w:ascii="Arial" w:hAnsi="Arial" w:cs="Arial"/>
                <w:b/>
                <w:sz w:val="18"/>
                <w:szCs w:val="18"/>
              </w:rPr>
              <w:tab/>
              <w:t xml:space="preserve"> OR</w:t>
            </w:r>
            <w:r w:rsidRPr="005A7BEF">
              <w:rPr>
                <w:rFonts w:ascii="Arial" w:hAnsi="Arial" w:cs="Arial"/>
                <w:b/>
                <w:sz w:val="18"/>
                <w:szCs w:val="18"/>
              </w:rPr>
              <w:tab/>
              <w:t xml:space="preserve"> </w:t>
            </w:r>
          </w:p>
          <w:p w14:paraId="011CA96A" w14:textId="77777777" w:rsidR="00EA73E1" w:rsidRPr="005A7BEF" w:rsidRDefault="00EA73E1" w:rsidP="005A7BEF">
            <w:pPr>
              <w:rPr>
                <w:rFonts w:ascii="Arial" w:hAnsi="Arial" w:cs="Arial"/>
                <w:b/>
                <w:sz w:val="18"/>
                <w:szCs w:val="18"/>
              </w:rPr>
            </w:pPr>
            <w:r w:rsidRPr="005A7BEF">
              <w:rPr>
                <w:rFonts w:ascii="Arial" w:hAnsi="Arial" w:cs="Arial"/>
                <w:b/>
                <w:sz w:val="18"/>
                <w:szCs w:val="18"/>
              </w:rPr>
              <w:lastRenderedPageBreak/>
              <w:t xml:space="preserve">Option 2 – Flip a coin and receive 0 if it's tail or GH¢ 200 if it's head. [2,000,000 old cedis].   </w:t>
            </w:r>
          </w:p>
          <w:p w14:paraId="711C0229" w14:textId="77777777" w:rsidR="00E2655B" w:rsidRDefault="00EA73E1" w:rsidP="005A7BEF">
            <w:pPr>
              <w:rPr>
                <w:rFonts w:ascii="Arial" w:hAnsi="Arial" w:cs="Arial"/>
                <w:b/>
                <w:sz w:val="18"/>
                <w:szCs w:val="18"/>
              </w:rPr>
            </w:pPr>
            <w:r w:rsidRPr="005A7BEF">
              <w:rPr>
                <w:rFonts w:ascii="Arial" w:hAnsi="Arial" w:cs="Arial"/>
                <w:b/>
                <w:sz w:val="18"/>
                <w:szCs w:val="18"/>
              </w:rPr>
              <w:t xml:space="preserve"> Which option would you take?                </w:t>
            </w:r>
          </w:p>
          <w:p w14:paraId="439BFE81" w14:textId="237F98F7" w:rsidR="00EA73E1" w:rsidRPr="005A7BEF" w:rsidRDefault="00EA73E1" w:rsidP="005A7BEF">
            <w:pPr>
              <w:rPr>
                <w:rFonts w:ascii="Arial" w:hAnsi="Arial" w:cs="Arial"/>
                <w:b/>
                <w:sz w:val="18"/>
                <w:szCs w:val="18"/>
              </w:rPr>
            </w:pPr>
            <w:r w:rsidRPr="005A7BEF">
              <w:rPr>
                <w:rFonts w:ascii="Arial" w:hAnsi="Arial" w:cs="Arial"/>
                <w:b/>
                <w:sz w:val="18"/>
                <w:szCs w:val="18"/>
              </w:rPr>
              <w:t>Option 1  (TAKE THE SURE MONEY)</w:t>
            </w:r>
            <w:r w:rsidRPr="005A7BEF">
              <w:rPr>
                <w:rFonts w:ascii="Arial" w:hAnsi="Arial" w:cs="Arial"/>
                <w:b/>
                <w:sz w:val="18"/>
                <w:szCs w:val="18"/>
              </w:rPr>
              <w:tab/>
              <w:t xml:space="preserve">         1</w:t>
            </w:r>
          </w:p>
          <w:p w14:paraId="527F8124" w14:textId="254ABC4B" w:rsidR="00EA73E1" w:rsidRPr="005A7BEF" w:rsidRDefault="00EA73E1" w:rsidP="005A7BEF">
            <w:pPr>
              <w:jc w:val="both"/>
              <w:rPr>
                <w:rFonts w:ascii="Arial" w:hAnsi="Arial" w:cs="Arial"/>
                <w:b/>
                <w:bCs/>
                <w:sz w:val="18"/>
                <w:szCs w:val="18"/>
              </w:rPr>
            </w:pPr>
            <w:r w:rsidRPr="005A7BEF">
              <w:rPr>
                <w:rFonts w:ascii="Arial" w:hAnsi="Arial" w:cs="Arial"/>
                <w:b/>
                <w:sz w:val="18"/>
                <w:szCs w:val="18"/>
              </w:rPr>
              <w:t>Option 2 (FLIP THE COIN)                                     2</w:t>
            </w:r>
          </w:p>
        </w:tc>
        <w:tc>
          <w:tcPr>
            <w:tcW w:w="1002" w:type="pct"/>
          </w:tcPr>
          <w:p w14:paraId="008A2510" w14:textId="77777777" w:rsidR="00EA73E1" w:rsidRPr="005A7BEF" w:rsidRDefault="00EA73E1" w:rsidP="005A7BEF">
            <w:pPr>
              <w:jc w:val="both"/>
              <w:rPr>
                <w:rFonts w:ascii="Arial" w:hAnsi="Arial" w:cs="Arial"/>
                <w:b/>
                <w:bCs/>
                <w:sz w:val="18"/>
                <w:szCs w:val="18"/>
              </w:rPr>
            </w:pPr>
          </w:p>
        </w:tc>
        <w:tc>
          <w:tcPr>
            <w:tcW w:w="771" w:type="pct"/>
          </w:tcPr>
          <w:p w14:paraId="4EBC8844" w14:textId="77777777" w:rsidR="00EA73E1" w:rsidRPr="005A7BEF" w:rsidRDefault="00EA73E1" w:rsidP="005A7BEF">
            <w:pPr>
              <w:jc w:val="both"/>
              <w:rPr>
                <w:rFonts w:ascii="Arial" w:hAnsi="Arial" w:cs="Arial"/>
                <w:b/>
                <w:bCs/>
                <w:sz w:val="18"/>
                <w:szCs w:val="18"/>
              </w:rPr>
            </w:pPr>
          </w:p>
        </w:tc>
        <w:tc>
          <w:tcPr>
            <w:tcW w:w="922" w:type="pct"/>
          </w:tcPr>
          <w:p w14:paraId="31C46E0C" w14:textId="77777777" w:rsidR="00EA73E1" w:rsidRPr="005A7BEF" w:rsidRDefault="00EA73E1" w:rsidP="005A7BEF">
            <w:pPr>
              <w:jc w:val="both"/>
              <w:rPr>
                <w:rFonts w:ascii="Arial" w:hAnsi="Arial" w:cs="Arial"/>
                <w:b/>
                <w:bCs/>
                <w:sz w:val="18"/>
                <w:szCs w:val="18"/>
              </w:rPr>
            </w:pPr>
          </w:p>
        </w:tc>
      </w:tr>
      <w:tr w:rsidR="005A7BEF" w:rsidRPr="005A7BEF" w14:paraId="5CCC8F37" w14:textId="77777777" w:rsidTr="00316509">
        <w:tc>
          <w:tcPr>
            <w:tcW w:w="2305" w:type="pct"/>
            <w:vAlign w:val="center"/>
          </w:tcPr>
          <w:p w14:paraId="478F15C9" w14:textId="77777777" w:rsidR="00EA73E1" w:rsidRPr="005A7BEF" w:rsidRDefault="00EA73E1" w:rsidP="005A7BEF">
            <w:pPr>
              <w:rPr>
                <w:rFonts w:ascii="Arial" w:hAnsi="Arial" w:cs="Arial"/>
                <w:b/>
                <w:sz w:val="18"/>
                <w:szCs w:val="18"/>
              </w:rPr>
            </w:pPr>
            <w:r w:rsidRPr="005A7BEF">
              <w:rPr>
                <w:rFonts w:ascii="Arial" w:hAnsi="Arial" w:cs="Arial"/>
                <w:b/>
                <w:sz w:val="18"/>
                <w:szCs w:val="18"/>
              </w:rPr>
              <w:t xml:space="preserve">4.Now I am going to propose to you two different options. Imagine that you have a choice between the following two options: </w:t>
            </w:r>
            <w:r w:rsidRPr="005A7BEF">
              <w:rPr>
                <w:rFonts w:ascii="Arial" w:hAnsi="Arial" w:cs="Arial"/>
                <w:b/>
                <w:sz w:val="18"/>
                <w:szCs w:val="18"/>
              </w:rPr>
              <w:tab/>
            </w:r>
          </w:p>
          <w:p w14:paraId="57438D6B" w14:textId="77777777" w:rsidR="00EA73E1" w:rsidRPr="005A7BEF" w:rsidRDefault="00EA73E1" w:rsidP="005A7BEF">
            <w:pPr>
              <w:rPr>
                <w:rFonts w:ascii="Arial" w:hAnsi="Arial" w:cs="Arial"/>
                <w:b/>
                <w:sz w:val="18"/>
                <w:szCs w:val="18"/>
              </w:rPr>
            </w:pPr>
            <w:r w:rsidRPr="005A7BEF">
              <w:rPr>
                <w:rFonts w:ascii="Arial" w:hAnsi="Arial" w:cs="Arial"/>
                <w:b/>
                <w:sz w:val="18"/>
                <w:szCs w:val="18"/>
              </w:rPr>
              <w:t>Option 1 – Receive GH¢ 1000 today. [10,000,000 old Ghana cedis]</w:t>
            </w:r>
            <w:r w:rsidRPr="005A7BEF">
              <w:rPr>
                <w:rFonts w:ascii="Arial" w:hAnsi="Arial" w:cs="Arial"/>
                <w:b/>
                <w:sz w:val="18"/>
                <w:szCs w:val="18"/>
              </w:rPr>
              <w:tab/>
              <w:t xml:space="preserve">                   OR     </w:t>
            </w:r>
          </w:p>
          <w:p w14:paraId="55953410" w14:textId="77777777" w:rsidR="00EA73E1" w:rsidRPr="005A7BEF" w:rsidRDefault="00EA73E1" w:rsidP="005A7BEF">
            <w:pPr>
              <w:rPr>
                <w:rFonts w:ascii="Arial" w:hAnsi="Arial" w:cs="Arial"/>
                <w:b/>
                <w:sz w:val="18"/>
                <w:szCs w:val="18"/>
              </w:rPr>
            </w:pPr>
            <w:r w:rsidRPr="005A7BEF">
              <w:rPr>
                <w:rFonts w:ascii="Arial" w:hAnsi="Arial" w:cs="Arial"/>
                <w:b/>
                <w:sz w:val="18"/>
                <w:szCs w:val="18"/>
              </w:rPr>
              <w:t xml:space="preserve">Option 2 – Receive GH¢ 1500 for sure one year from now. [15,000,000 old Ghana cedis]  Which option would you take?     </w:t>
            </w:r>
          </w:p>
          <w:p w14:paraId="017F497B" w14:textId="77777777" w:rsidR="001F3024" w:rsidRPr="005A7BEF" w:rsidRDefault="001F3024" w:rsidP="005A7BEF">
            <w:pPr>
              <w:rPr>
                <w:rFonts w:ascii="Arial" w:hAnsi="Arial" w:cs="Arial"/>
                <w:b/>
                <w:sz w:val="18"/>
                <w:szCs w:val="18"/>
              </w:rPr>
            </w:pPr>
          </w:p>
          <w:p w14:paraId="57FB1CC2" w14:textId="0B2BDBC2" w:rsidR="00EA73E1" w:rsidRPr="005A7BEF" w:rsidRDefault="00EA73E1" w:rsidP="005A7BEF">
            <w:pPr>
              <w:rPr>
                <w:rFonts w:ascii="Arial" w:hAnsi="Arial" w:cs="Arial"/>
                <w:b/>
                <w:sz w:val="18"/>
                <w:szCs w:val="18"/>
              </w:rPr>
            </w:pPr>
            <w:r w:rsidRPr="005A7BEF">
              <w:rPr>
                <w:rFonts w:ascii="Arial" w:hAnsi="Arial" w:cs="Arial"/>
                <w:b/>
                <w:sz w:val="18"/>
                <w:szCs w:val="18"/>
              </w:rPr>
              <w:t>Option 1 (TAKE THE MONEY TODAY)</w:t>
            </w:r>
            <w:r w:rsidRPr="005A7BEF">
              <w:rPr>
                <w:rFonts w:ascii="Arial" w:hAnsi="Arial" w:cs="Arial"/>
                <w:b/>
                <w:sz w:val="18"/>
                <w:szCs w:val="18"/>
              </w:rPr>
              <w:tab/>
            </w:r>
            <w:r w:rsidR="001F3024" w:rsidRPr="005A7BEF">
              <w:rPr>
                <w:rFonts w:ascii="Arial" w:hAnsi="Arial" w:cs="Arial"/>
                <w:b/>
                <w:sz w:val="18"/>
                <w:szCs w:val="18"/>
              </w:rPr>
              <w:t xml:space="preserve">          </w:t>
            </w:r>
            <w:r w:rsidRPr="005A7BEF">
              <w:rPr>
                <w:rFonts w:ascii="Arial" w:hAnsi="Arial" w:cs="Arial"/>
                <w:b/>
                <w:sz w:val="18"/>
                <w:szCs w:val="18"/>
              </w:rPr>
              <w:t>1</w:t>
            </w:r>
          </w:p>
          <w:p w14:paraId="578B1B3D" w14:textId="4354D251" w:rsidR="00EA73E1" w:rsidRPr="005A7BEF" w:rsidRDefault="00EA73E1" w:rsidP="005A7BEF">
            <w:pPr>
              <w:jc w:val="both"/>
              <w:rPr>
                <w:rFonts w:ascii="Arial" w:hAnsi="Arial" w:cs="Arial"/>
                <w:b/>
                <w:bCs/>
                <w:sz w:val="18"/>
                <w:szCs w:val="18"/>
              </w:rPr>
            </w:pPr>
            <w:r w:rsidRPr="005A7BEF">
              <w:rPr>
                <w:rFonts w:ascii="Arial" w:hAnsi="Arial" w:cs="Arial"/>
                <w:b/>
                <w:sz w:val="18"/>
                <w:szCs w:val="18"/>
              </w:rPr>
              <w:t>Option 2 (MONEY IN 1 YEAR)</w:t>
            </w:r>
            <w:r w:rsidRPr="005A7BEF">
              <w:rPr>
                <w:rFonts w:ascii="Arial" w:hAnsi="Arial" w:cs="Arial"/>
                <w:b/>
                <w:sz w:val="18"/>
                <w:szCs w:val="18"/>
              </w:rPr>
              <w:tab/>
              <w:t xml:space="preserve">                        2 &gt;&gt;7</w:t>
            </w:r>
          </w:p>
        </w:tc>
        <w:tc>
          <w:tcPr>
            <w:tcW w:w="1002" w:type="pct"/>
          </w:tcPr>
          <w:p w14:paraId="0EA0C80F" w14:textId="77777777" w:rsidR="00EA73E1" w:rsidRPr="005A7BEF" w:rsidRDefault="00EA73E1" w:rsidP="005A7BEF">
            <w:pPr>
              <w:jc w:val="both"/>
              <w:rPr>
                <w:rFonts w:ascii="Arial" w:hAnsi="Arial" w:cs="Arial"/>
                <w:b/>
                <w:bCs/>
                <w:sz w:val="18"/>
                <w:szCs w:val="18"/>
              </w:rPr>
            </w:pPr>
          </w:p>
        </w:tc>
        <w:tc>
          <w:tcPr>
            <w:tcW w:w="771" w:type="pct"/>
          </w:tcPr>
          <w:p w14:paraId="49279335" w14:textId="77777777" w:rsidR="00EA73E1" w:rsidRPr="005A7BEF" w:rsidRDefault="00EA73E1" w:rsidP="005A7BEF">
            <w:pPr>
              <w:jc w:val="both"/>
              <w:rPr>
                <w:rFonts w:ascii="Arial" w:hAnsi="Arial" w:cs="Arial"/>
                <w:b/>
                <w:bCs/>
                <w:sz w:val="18"/>
                <w:szCs w:val="18"/>
              </w:rPr>
            </w:pPr>
          </w:p>
        </w:tc>
        <w:tc>
          <w:tcPr>
            <w:tcW w:w="922" w:type="pct"/>
          </w:tcPr>
          <w:p w14:paraId="0E473518" w14:textId="77777777" w:rsidR="00EA73E1" w:rsidRPr="005A7BEF" w:rsidRDefault="00EA73E1" w:rsidP="005A7BEF">
            <w:pPr>
              <w:jc w:val="both"/>
              <w:rPr>
                <w:rFonts w:ascii="Arial" w:hAnsi="Arial" w:cs="Arial"/>
                <w:b/>
                <w:bCs/>
                <w:sz w:val="18"/>
                <w:szCs w:val="18"/>
              </w:rPr>
            </w:pPr>
          </w:p>
        </w:tc>
      </w:tr>
      <w:tr w:rsidR="005A7BEF" w:rsidRPr="005A7BEF" w14:paraId="52A986ED" w14:textId="77777777" w:rsidTr="00316509">
        <w:tc>
          <w:tcPr>
            <w:tcW w:w="2305" w:type="pct"/>
            <w:vAlign w:val="center"/>
          </w:tcPr>
          <w:p w14:paraId="2E9F2558" w14:textId="77777777" w:rsidR="00EA73E1" w:rsidRPr="005A7BEF" w:rsidRDefault="00EA73E1" w:rsidP="005A7BEF">
            <w:pPr>
              <w:rPr>
                <w:rFonts w:ascii="Arial" w:hAnsi="Arial" w:cs="Arial"/>
                <w:b/>
                <w:sz w:val="18"/>
                <w:szCs w:val="18"/>
              </w:rPr>
            </w:pPr>
            <w:r w:rsidRPr="005A7BEF">
              <w:rPr>
                <w:rFonts w:ascii="Arial" w:hAnsi="Arial" w:cs="Arial"/>
                <w:b/>
                <w:sz w:val="18"/>
                <w:szCs w:val="18"/>
              </w:rPr>
              <w:t xml:space="preserve">5.Now imagine that you have a choice between the following two options: </w:t>
            </w:r>
          </w:p>
          <w:p w14:paraId="2A687E2E" w14:textId="77777777" w:rsidR="00EA73E1" w:rsidRPr="005A7BEF" w:rsidRDefault="00EA73E1" w:rsidP="005A7BEF">
            <w:pPr>
              <w:rPr>
                <w:rFonts w:ascii="Arial" w:hAnsi="Arial" w:cs="Arial"/>
                <w:b/>
                <w:sz w:val="18"/>
                <w:szCs w:val="18"/>
              </w:rPr>
            </w:pPr>
            <w:r w:rsidRPr="005A7BEF">
              <w:rPr>
                <w:rFonts w:ascii="Arial" w:hAnsi="Arial" w:cs="Arial"/>
                <w:b/>
                <w:sz w:val="18"/>
                <w:szCs w:val="18"/>
              </w:rPr>
              <w:t>Option 1 –Receive GH¢ 1000 today. [10,000,000 old Ghana cedis]</w:t>
            </w:r>
            <w:r w:rsidRPr="005A7BEF">
              <w:rPr>
                <w:rFonts w:ascii="Arial" w:hAnsi="Arial" w:cs="Arial"/>
                <w:b/>
                <w:sz w:val="18"/>
                <w:szCs w:val="18"/>
              </w:rPr>
              <w:tab/>
              <w:t xml:space="preserve">               OR</w:t>
            </w:r>
            <w:r w:rsidRPr="005A7BEF">
              <w:rPr>
                <w:rFonts w:ascii="Arial" w:hAnsi="Arial" w:cs="Arial"/>
                <w:b/>
                <w:sz w:val="18"/>
                <w:szCs w:val="18"/>
              </w:rPr>
              <w:tab/>
              <w:t xml:space="preserve"> </w:t>
            </w:r>
          </w:p>
          <w:p w14:paraId="05BD830E" w14:textId="77777777" w:rsidR="00EA73E1" w:rsidRPr="005A7BEF" w:rsidRDefault="00EA73E1" w:rsidP="005A7BEF">
            <w:pPr>
              <w:rPr>
                <w:rFonts w:ascii="Arial" w:hAnsi="Arial" w:cs="Arial"/>
                <w:b/>
                <w:sz w:val="18"/>
                <w:szCs w:val="18"/>
              </w:rPr>
            </w:pPr>
            <w:r w:rsidRPr="005A7BEF">
              <w:rPr>
                <w:rFonts w:ascii="Arial" w:hAnsi="Arial" w:cs="Arial"/>
                <w:b/>
                <w:sz w:val="18"/>
                <w:szCs w:val="18"/>
              </w:rPr>
              <w:t xml:space="preserve">Option 2 –Receive GH¢ 2000 for sure one year from now. [20,000,000 old Ghana cedis] Which option would you take?       </w:t>
            </w:r>
          </w:p>
          <w:p w14:paraId="5259697B" w14:textId="42CF64A6" w:rsidR="00EA73E1" w:rsidRPr="005A7BEF" w:rsidRDefault="00EA73E1" w:rsidP="005A7BEF">
            <w:pPr>
              <w:rPr>
                <w:rFonts w:ascii="Arial" w:hAnsi="Arial" w:cs="Arial"/>
                <w:b/>
                <w:sz w:val="18"/>
                <w:szCs w:val="18"/>
              </w:rPr>
            </w:pPr>
            <w:r w:rsidRPr="005A7BEF">
              <w:rPr>
                <w:rFonts w:ascii="Arial" w:hAnsi="Arial" w:cs="Arial"/>
                <w:b/>
                <w:sz w:val="18"/>
                <w:szCs w:val="18"/>
              </w:rPr>
              <w:t>Option 1 (TAKE THE MONEY TODAY)            1</w:t>
            </w:r>
          </w:p>
          <w:p w14:paraId="4B3072C4" w14:textId="322EA728" w:rsidR="00EA73E1" w:rsidRPr="005A7BEF" w:rsidRDefault="00EA73E1" w:rsidP="005A7BEF">
            <w:pPr>
              <w:jc w:val="both"/>
              <w:rPr>
                <w:rFonts w:ascii="Arial" w:hAnsi="Arial" w:cs="Arial"/>
                <w:b/>
                <w:bCs/>
                <w:sz w:val="18"/>
                <w:szCs w:val="18"/>
              </w:rPr>
            </w:pPr>
            <w:r w:rsidRPr="005A7BEF">
              <w:rPr>
                <w:rFonts w:ascii="Arial" w:hAnsi="Arial" w:cs="Arial"/>
                <w:b/>
                <w:sz w:val="18"/>
                <w:szCs w:val="18"/>
              </w:rPr>
              <w:t xml:space="preserve">Option 2 (MONEY IN 1 YEAR)                          2 </w:t>
            </w:r>
          </w:p>
        </w:tc>
        <w:tc>
          <w:tcPr>
            <w:tcW w:w="1002" w:type="pct"/>
          </w:tcPr>
          <w:p w14:paraId="1CAFB64D" w14:textId="77777777" w:rsidR="00EA73E1" w:rsidRPr="005A7BEF" w:rsidRDefault="00EA73E1" w:rsidP="005A7BEF">
            <w:pPr>
              <w:jc w:val="both"/>
              <w:rPr>
                <w:rFonts w:ascii="Arial" w:hAnsi="Arial" w:cs="Arial"/>
                <w:b/>
                <w:bCs/>
                <w:sz w:val="18"/>
                <w:szCs w:val="18"/>
              </w:rPr>
            </w:pPr>
          </w:p>
        </w:tc>
        <w:tc>
          <w:tcPr>
            <w:tcW w:w="771" w:type="pct"/>
          </w:tcPr>
          <w:p w14:paraId="1BF16D6F" w14:textId="77777777" w:rsidR="00EA73E1" w:rsidRPr="005A7BEF" w:rsidRDefault="00EA73E1" w:rsidP="005A7BEF">
            <w:pPr>
              <w:jc w:val="both"/>
              <w:rPr>
                <w:rFonts w:ascii="Arial" w:hAnsi="Arial" w:cs="Arial"/>
                <w:b/>
                <w:bCs/>
                <w:sz w:val="18"/>
                <w:szCs w:val="18"/>
              </w:rPr>
            </w:pPr>
          </w:p>
        </w:tc>
        <w:tc>
          <w:tcPr>
            <w:tcW w:w="922" w:type="pct"/>
          </w:tcPr>
          <w:p w14:paraId="17FFFD6A" w14:textId="77777777" w:rsidR="00EA73E1" w:rsidRPr="005A7BEF" w:rsidRDefault="00EA73E1" w:rsidP="005A7BEF">
            <w:pPr>
              <w:jc w:val="both"/>
              <w:rPr>
                <w:rFonts w:ascii="Arial" w:hAnsi="Arial" w:cs="Arial"/>
                <w:b/>
                <w:bCs/>
                <w:sz w:val="18"/>
                <w:szCs w:val="18"/>
              </w:rPr>
            </w:pPr>
          </w:p>
        </w:tc>
      </w:tr>
      <w:tr w:rsidR="005A7BEF" w:rsidRPr="005A7BEF" w14:paraId="3510BF3A" w14:textId="77777777" w:rsidTr="00316509">
        <w:tc>
          <w:tcPr>
            <w:tcW w:w="2305" w:type="pct"/>
            <w:vAlign w:val="center"/>
          </w:tcPr>
          <w:p w14:paraId="4CAA0D82" w14:textId="77777777" w:rsidR="00EA73E1" w:rsidRPr="005A7BEF" w:rsidRDefault="00EA73E1" w:rsidP="005A7BEF">
            <w:pPr>
              <w:rPr>
                <w:rFonts w:ascii="Arial" w:hAnsi="Arial" w:cs="Arial"/>
                <w:b/>
                <w:sz w:val="18"/>
                <w:szCs w:val="18"/>
              </w:rPr>
            </w:pPr>
            <w:r w:rsidRPr="005A7BEF">
              <w:rPr>
                <w:rFonts w:ascii="Arial" w:hAnsi="Arial" w:cs="Arial"/>
                <w:b/>
                <w:sz w:val="18"/>
                <w:szCs w:val="18"/>
                <w:lang w:val="en-GB"/>
              </w:rPr>
              <w:t>6.</w:t>
            </w:r>
            <w:r w:rsidRPr="005A7BEF">
              <w:rPr>
                <w:rFonts w:ascii="Arial" w:hAnsi="Arial" w:cs="Arial"/>
                <w:b/>
                <w:sz w:val="18"/>
                <w:szCs w:val="18"/>
              </w:rPr>
              <w:t xml:space="preserve"> What amount would you accept to receive in one year's time instead of receiving GH¢ 1000 today. [10,000,000 old Ghana cedis] WRITE AMOUNT </w:t>
            </w:r>
          </w:p>
          <w:p w14:paraId="32D52525" w14:textId="77777777" w:rsidR="00EA73E1" w:rsidRPr="005A7BEF" w:rsidRDefault="00EA73E1" w:rsidP="005A7BEF">
            <w:pPr>
              <w:jc w:val="both"/>
              <w:rPr>
                <w:rFonts w:ascii="Arial" w:hAnsi="Arial" w:cs="Arial"/>
                <w:b/>
                <w:bCs/>
                <w:sz w:val="18"/>
                <w:szCs w:val="18"/>
              </w:rPr>
            </w:pPr>
            <w:r w:rsidRPr="005A7BEF">
              <w:rPr>
                <w:rFonts w:ascii="Arial" w:hAnsi="Arial" w:cs="Arial"/>
                <w:sz w:val="18"/>
                <w:szCs w:val="18"/>
              </w:rPr>
              <w:t xml:space="preserve">                                                                                                                      &gt;&gt; Next Section</w:t>
            </w:r>
          </w:p>
        </w:tc>
        <w:tc>
          <w:tcPr>
            <w:tcW w:w="1002" w:type="pct"/>
          </w:tcPr>
          <w:p w14:paraId="35FECC04" w14:textId="77777777" w:rsidR="00EA73E1" w:rsidRPr="005A7BEF" w:rsidRDefault="00EA73E1" w:rsidP="005A7BEF">
            <w:pPr>
              <w:jc w:val="both"/>
              <w:rPr>
                <w:rFonts w:ascii="Arial" w:hAnsi="Arial" w:cs="Arial"/>
                <w:b/>
                <w:bCs/>
                <w:sz w:val="18"/>
                <w:szCs w:val="18"/>
              </w:rPr>
            </w:pPr>
          </w:p>
        </w:tc>
        <w:tc>
          <w:tcPr>
            <w:tcW w:w="771" w:type="pct"/>
          </w:tcPr>
          <w:p w14:paraId="0AE58B8D" w14:textId="77777777" w:rsidR="00EA73E1" w:rsidRPr="005A7BEF" w:rsidRDefault="00EA73E1" w:rsidP="005A7BEF">
            <w:pPr>
              <w:jc w:val="both"/>
              <w:rPr>
                <w:rFonts w:ascii="Arial" w:hAnsi="Arial" w:cs="Arial"/>
                <w:b/>
                <w:bCs/>
                <w:sz w:val="18"/>
                <w:szCs w:val="18"/>
              </w:rPr>
            </w:pPr>
          </w:p>
        </w:tc>
        <w:tc>
          <w:tcPr>
            <w:tcW w:w="922" w:type="pct"/>
          </w:tcPr>
          <w:p w14:paraId="23274863" w14:textId="77777777" w:rsidR="00EA73E1" w:rsidRPr="005A7BEF" w:rsidRDefault="00EA73E1" w:rsidP="005A7BEF">
            <w:pPr>
              <w:jc w:val="both"/>
              <w:rPr>
                <w:rFonts w:ascii="Arial" w:hAnsi="Arial" w:cs="Arial"/>
                <w:b/>
                <w:bCs/>
                <w:sz w:val="18"/>
                <w:szCs w:val="18"/>
              </w:rPr>
            </w:pPr>
          </w:p>
        </w:tc>
      </w:tr>
      <w:tr w:rsidR="005A7BEF" w:rsidRPr="005A7BEF" w14:paraId="2ACEA8BC" w14:textId="77777777" w:rsidTr="00316509">
        <w:tc>
          <w:tcPr>
            <w:tcW w:w="2305" w:type="pct"/>
            <w:vAlign w:val="center"/>
          </w:tcPr>
          <w:p w14:paraId="5E84F5ED" w14:textId="77777777" w:rsidR="00EA73E1" w:rsidRPr="005A7BEF" w:rsidRDefault="00EA73E1" w:rsidP="005A7BEF">
            <w:pPr>
              <w:rPr>
                <w:rFonts w:ascii="Arial" w:hAnsi="Arial" w:cs="Arial"/>
                <w:b/>
                <w:sz w:val="18"/>
                <w:szCs w:val="18"/>
              </w:rPr>
            </w:pPr>
            <w:r w:rsidRPr="005A7BEF">
              <w:rPr>
                <w:rFonts w:ascii="Arial" w:hAnsi="Arial" w:cs="Arial"/>
                <w:b/>
                <w:sz w:val="18"/>
                <w:szCs w:val="18"/>
              </w:rPr>
              <w:t xml:space="preserve">7.Now imagine that you have a choice between the following two options: </w:t>
            </w:r>
          </w:p>
          <w:p w14:paraId="2DDB677B" w14:textId="77777777" w:rsidR="00EA73E1" w:rsidRPr="005A7BEF" w:rsidRDefault="00EA73E1" w:rsidP="005A7BEF">
            <w:pPr>
              <w:rPr>
                <w:rFonts w:ascii="Arial" w:hAnsi="Arial" w:cs="Arial"/>
                <w:b/>
                <w:sz w:val="18"/>
                <w:szCs w:val="18"/>
              </w:rPr>
            </w:pPr>
            <w:r w:rsidRPr="005A7BEF">
              <w:rPr>
                <w:rFonts w:ascii="Arial" w:hAnsi="Arial" w:cs="Arial"/>
                <w:b/>
                <w:sz w:val="18"/>
                <w:szCs w:val="18"/>
              </w:rPr>
              <w:t>Option 1 – Receive GH¢ 1000 today. [10,000,000 old Ghana cedis]</w:t>
            </w:r>
            <w:r w:rsidRPr="005A7BEF">
              <w:rPr>
                <w:rFonts w:ascii="Arial" w:hAnsi="Arial" w:cs="Arial"/>
                <w:b/>
                <w:sz w:val="18"/>
                <w:szCs w:val="18"/>
              </w:rPr>
              <w:tab/>
              <w:t xml:space="preserve">               OR</w:t>
            </w:r>
            <w:r w:rsidRPr="005A7BEF">
              <w:rPr>
                <w:rFonts w:ascii="Arial" w:hAnsi="Arial" w:cs="Arial"/>
                <w:b/>
                <w:sz w:val="18"/>
                <w:szCs w:val="18"/>
              </w:rPr>
              <w:tab/>
              <w:t xml:space="preserve"> </w:t>
            </w:r>
          </w:p>
          <w:p w14:paraId="551DA01D" w14:textId="77777777" w:rsidR="00EA73E1" w:rsidRPr="005A7BEF" w:rsidRDefault="00EA73E1" w:rsidP="005A7BEF">
            <w:pPr>
              <w:rPr>
                <w:rFonts w:ascii="Arial" w:hAnsi="Arial" w:cs="Arial"/>
                <w:b/>
                <w:sz w:val="18"/>
                <w:szCs w:val="18"/>
              </w:rPr>
            </w:pPr>
            <w:r w:rsidRPr="005A7BEF">
              <w:rPr>
                <w:rFonts w:ascii="Arial" w:hAnsi="Arial" w:cs="Arial"/>
                <w:b/>
                <w:sz w:val="18"/>
                <w:szCs w:val="18"/>
              </w:rPr>
              <w:t>Option 2 – Receive GH¢ 1200 for sure one year from now. [12,000,000 old Ghana cedis]  Which option would you take?</w:t>
            </w:r>
            <w:r w:rsidRPr="005A7BEF">
              <w:rPr>
                <w:rFonts w:ascii="Arial" w:hAnsi="Arial" w:cs="Arial"/>
                <w:b/>
                <w:sz w:val="18"/>
                <w:szCs w:val="18"/>
              </w:rPr>
              <w:tab/>
              <w:t xml:space="preserve">   </w:t>
            </w:r>
          </w:p>
          <w:p w14:paraId="6C946ED8" w14:textId="5DE497FB" w:rsidR="00EA73E1" w:rsidRPr="005A7BEF" w:rsidRDefault="00EA73E1" w:rsidP="005A7BEF">
            <w:pPr>
              <w:rPr>
                <w:rFonts w:ascii="Arial" w:hAnsi="Arial" w:cs="Arial"/>
                <w:b/>
                <w:sz w:val="18"/>
                <w:szCs w:val="18"/>
              </w:rPr>
            </w:pPr>
            <w:r w:rsidRPr="005A7BEF">
              <w:rPr>
                <w:rFonts w:ascii="Arial" w:hAnsi="Arial" w:cs="Arial"/>
                <w:b/>
                <w:sz w:val="18"/>
                <w:szCs w:val="18"/>
              </w:rPr>
              <w:t xml:space="preserve">Option 1 (TAKE THE MONEY TODAY )          1 </w:t>
            </w:r>
            <w:r w:rsidRPr="005A7BEF">
              <w:rPr>
                <w:rFonts w:ascii="Arial" w:hAnsi="Arial" w:cs="Arial"/>
                <w:b/>
                <w:sz w:val="18"/>
                <w:szCs w:val="18"/>
              </w:rPr>
              <w:tab/>
              <w:t xml:space="preserve">                                                </w:t>
            </w:r>
          </w:p>
          <w:p w14:paraId="156D4D68" w14:textId="25A76B6D" w:rsidR="00EA73E1" w:rsidRPr="005A7BEF" w:rsidRDefault="00EA73E1" w:rsidP="005A7BEF">
            <w:pPr>
              <w:rPr>
                <w:rFonts w:ascii="Arial" w:hAnsi="Arial" w:cs="Arial"/>
                <w:b/>
                <w:sz w:val="18"/>
                <w:szCs w:val="18"/>
                <w:lang w:val="en-GB"/>
              </w:rPr>
            </w:pPr>
            <w:r w:rsidRPr="005A7BEF">
              <w:rPr>
                <w:rFonts w:ascii="Arial" w:hAnsi="Arial" w:cs="Arial"/>
                <w:b/>
                <w:sz w:val="18"/>
                <w:szCs w:val="18"/>
              </w:rPr>
              <w:t>Option 2 (MONEY IN 1 YEAR)                         2</w:t>
            </w:r>
          </w:p>
        </w:tc>
        <w:tc>
          <w:tcPr>
            <w:tcW w:w="1002" w:type="pct"/>
          </w:tcPr>
          <w:p w14:paraId="1D3F48DA" w14:textId="77777777" w:rsidR="00EA73E1" w:rsidRPr="005A7BEF" w:rsidRDefault="00EA73E1" w:rsidP="005A7BEF">
            <w:pPr>
              <w:jc w:val="both"/>
              <w:rPr>
                <w:rFonts w:ascii="Arial" w:hAnsi="Arial" w:cs="Arial"/>
                <w:b/>
                <w:bCs/>
                <w:sz w:val="18"/>
                <w:szCs w:val="18"/>
              </w:rPr>
            </w:pPr>
          </w:p>
        </w:tc>
        <w:tc>
          <w:tcPr>
            <w:tcW w:w="771" w:type="pct"/>
          </w:tcPr>
          <w:p w14:paraId="1FDAA445" w14:textId="77777777" w:rsidR="00EA73E1" w:rsidRPr="005A7BEF" w:rsidRDefault="00EA73E1" w:rsidP="005A7BEF">
            <w:pPr>
              <w:jc w:val="both"/>
              <w:rPr>
                <w:rFonts w:ascii="Arial" w:hAnsi="Arial" w:cs="Arial"/>
                <w:b/>
                <w:bCs/>
                <w:sz w:val="18"/>
                <w:szCs w:val="18"/>
              </w:rPr>
            </w:pPr>
          </w:p>
        </w:tc>
        <w:tc>
          <w:tcPr>
            <w:tcW w:w="922" w:type="pct"/>
          </w:tcPr>
          <w:p w14:paraId="21DCB313" w14:textId="77777777" w:rsidR="00EA73E1" w:rsidRPr="005A7BEF" w:rsidRDefault="00EA73E1" w:rsidP="005A7BEF">
            <w:pPr>
              <w:jc w:val="both"/>
              <w:rPr>
                <w:rFonts w:ascii="Arial" w:hAnsi="Arial" w:cs="Arial"/>
                <w:b/>
                <w:bCs/>
                <w:sz w:val="18"/>
                <w:szCs w:val="18"/>
              </w:rPr>
            </w:pPr>
          </w:p>
        </w:tc>
      </w:tr>
    </w:tbl>
    <w:p w14:paraId="40422E49" w14:textId="77777777" w:rsidR="00EA73E1" w:rsidRPr="005A7BEF" w:rsidRDefault="00EA73E1" w:rsidP="005A7BEF">
      <w:pPr>
        <w:rPr>
          <w:rFonts w:ascii="Arial" w:hAnsi="Arial" w:cs="Arial"/>
        </w:rPr>
      </w:pPr>
    </w:p>
    <w:p w14:paraId="4E227B0E" w14:textId="77777777" w:rsidR="0052448A" w:rsidRPr="005A7BEF" w:rsidRDefault="0052448A" w:rsidP="005A7BEF">
      <w:pPr>
        <w:pStyle w:val="Heading3"/>
        <w:spacing w:before="0"/>
        <w:rPr>
          <w:rFonts w:ascii="Arial" w:hAnsi="Arial" w:cs="Arial"/>
          <w:color w:val="auto"/>
        </w:rPr>
      </w:pPr>
      <w:bookmarkStart w:id="200" w:name="_Toc516617865"/>
      <w:r w:rsidRPr="005A7BEF">
        <w:rPr>
          <w:rFonts w:ascii="Arial" w:hAnsi="Arial" w:cs="Arial"/>
          <w:color w:val="auto"/>
        </w:rPr>
        <w:lastRenderedPageBreak/>
        <w:t>VII. BEHAVIOR QUESTIONS</w:t>
      </w:r>
      <w:bookmarkEnd w:id="200"/>
    </w:p>
    <w:p w14:paraId="1BD7AA3F" w14:textId="77777777" w:rsidR="0052448A" w:rsidRPr="005A7BEF" w:rsidRDefault="0052448A" w:rsidP="005A7BEF">
      <w:pPr>
        <w:jc w:val="both"/>
        <w:rPr>
          <w:rFonts w:ascii="Arial" w:hAnsi="Arial" w:cs="Arial"/>
          <w:sz w:val="20"/>
          <w:szCs w:val="20"/>
        </w:rPr>
      </w:pPr>
      <w:r w:rsidRPr="005A7BEF">
        <w:rPr>
          <w:rFonts w:ascii="Arial" w:hAnsi="Arial" w:cs="Arial"/>
          <w:b/>
          <w:sz w:val="20"/>
          <w:szCs w:val="20"/>
        </w:rPr>
        <w:t>NOTE:</w:t>
      </w:r>
      <w:r w:rsidRPr="005A7BEF">
        <w:rPr>
          <w:rFonts w:ascii="Arial" w:hAnsi="Arial" w:cs="Arial"/>
          <w:sz w:val="20"/>
          <w:szCs w:val="20"/>
        </w:rPr>
        <w:t xml:space="preserve"> Module VII: Behavior Question s has four different variants. The variant of this module that will be administered will be randomly selected each time, with an even 0.25 probability. The questions are identical except for questions 13-29, but the full module has been reproduced here for each of the four variants, for simplicity.</w:t>
      </w:r>
    </w:p>
    <w:p w14:paraId="3BAAE46A" w14:textId="77777777" w:rsidR="0052448A" w:rsidRPr="005A7BEF" w:rsidRDefault="0052448A" w:rsidP="005A7BEF">
      <w:pPr>
        <w:jc w:val="both"/>
        <w:rPr>
          <w:rFonts w:ascii="Arial" w:hAnsi="Arial" w:cs="Arial"/>
          <w:sz w:val="20"/>
          <w:szCs w:val="20"/>
        </w:rPr>
      </w:pPr>
    </w:p>
    <w:p w14:paraId="260992D2" w14:textId="77777777" w:rsidR="0052448A" w:rsidRPr="005A7BEF" w:rsidRDefault="0052448A" w:rsidP="005A7BEF">
      <w:pPr>
        <w:jc w:val="both"/>
        <w:rPr>
          <w:rFonts w:ascii="Arial" w:hAnsi="Arial" w:cs="Arial"/>
          <w:sz w:val="20"/>
          <w:szCs w:val="20"/>
        </w:rPr>
      </w:pPr>
      <w:r w:rsidRPr="005A7BEF">
        <w:rPr>
          <w:rFonts w:ascii="Arial" w:hAnsi="Arial" w:cs="Arial"/>
          <w:sz w:val="20"/>
          <w:szCs w:val="20"/>
        </w:rPr>
        <w:t>To be addressed by most knowledgeable person.</w:t>
      </w:r>
    </w:p>
    <w:p w14:paraId="7192B988" w14:textId="77777777" w:rsidR="0052448A" w:rsidRPr="005A7BEF" w:rsidRDefault="0052448A" w:rsidP="005A7BEF">
      <w:pPr>
        <w:tabs>
          <w:tab w:val="left" w:pos="2010"/>
        </w:tabs>
        <w:jc w:val="center"/>
        <w:rPr>
          <w:rFonts w:ascii="Arial" w:hAnsi="Arial" w:cs="Arial"/>
          <w:sz w:val="20"/>
          <w:szCs w:val="20"/>
        </w:rPr>
      </w:pPr>
      <w:r w:rsidRPr="005A7BEF">
        <w:rPr>
          <w:rFonts w:ascii="Arial" w:hAnsi="Arial" w:cs="Arial"/>
          <w:b/>
          <w:sz w:val="20"/>
          <w:szCs w:val="20"/>
        </w:rPr>
        <w:t>VARIANT 1</w:t>
      </w:r>
    </w:p>
    <w:tbl>
      <w:tblPr>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9200"/>
        <w:gridCol w:w="3965"/>
      </w:tblGrid>
      <w:tr w:rsidR="005A7BEF" w:rsidRPr="00367F34" w14:paraId="58B913C4" w14:textId="77777777" w:rsidTr="00F43D54">
        <w:trPr>
          <w:trHeight w:val="1577"/>
        </w:trPr>
        <w:tc>
          <w:tcPr>
            <w:tcW w:w="580" w:type="dxa"/>
            <w:shd w:val="clear" w:color="auto" w:fill="auto"/>
            <w:vAlign w:val="center"/>
            <w:hideMark/>
          </w:tcPr>
          <w:p w14:paraId="6FF4361B" w14:textId="77777777" w:rsidR="0052448A" w:rsidRPr="00367F34" w:rsidRDefault="0052448A" w:rsidP="005A7BEF">
            <w:pPr>
              <w:jc w:val="center"/>
              <w:rPr>
                <w:rFonts w:ascii="Arial" w:hAnsi="Arial" w:cs="Arial"/>
                <w:b/>
                <w:sz w:val="18"/>
                <w:szCs w:val="18"/>
              </w:rPr>
            </w:pPr>
            <w:r w:rsidRPr="00367F34">
              <w:rPr>
                <w:rFonts w:ascii="Arial" w:hAnsi="Arial" w:cs="Arial"/>
                <w:b/>
                <w:sz w:val="18"/>
                <w:szCs w:val="18"/>
              </w:rPr>
              <w:t>Q1</w:t>
            </w:r>
          </w:p>
        </w:tc>
        <w:tc>
          <w:tcPr>
            <w:tcW w:w="9200" w:type="dxa"/>
            <w:shd w:val="clear" w:color="auto" w:fill="auto"/>
            <w:vAlign w:val="center"/>
            <w:hideMark/>
          </w:tcPr>
          <w:p w14:paraId="06CCA60B" w14:textId="77777777" w:rsidR="0052448A" w:rsidRPr="00367F34" w:rsidRDefault="0052448A" w:rsidP="005A7BEF">
            <w:pPr>
              <w:rPr>
                <w:rFonts w:ascii="Arial" w:hAnsi="Arial" w:cs="Arial"/>
                <w:b/>
                <w:sz w:val="18"/>
                <w:szCs w:val="18"/>
              </w:rPr>
            </w:pPr>
            <w:r w:rsidRPr="00367F34">
              <w:rPr>
                <w:rFonts w:ascii="Arial" w:hAnsi="Arial" w:cs="Arial"/>
                <w:b/>
                <w:sz w:val="18"/>
                <w:szCs w:val="18"/>
              </w:rPr>
              <w:t>Overall, which of the following best describes how your household’s income changes each month? (Select one)</w:t>
            </w:r>
          </w:p>
        </w:tc>
        <w:tc>
          <w:tcPr>
            <w:tcW w:w="3965" w:type="dxa"/>
            <w:shd w:val="clear" w:color="auto" w:fill="auto"/>
            <w:vAlign w:val="center"/>
            <w:hideMark/>
          </w:tcPr>
          <w:p w14:paraId="740AADC3" w14:textId="7F7C8FE3" w:rsidR="0052448A" w:rsidRPr="00367F34" w:rsidRDefault="0052448A">
            <w:pPr>
              <w:rPr>
                <w:rFonts w:ascii="Arial" w:hAnsi="Arial" w:cs="Arial"/>
                <w:b/>
                <w:sz w:val="18"/>
                <w:szCs w:val="18"/>
              </w:rPr>
            </w:pPr>
            <w:r w:rsidRPr="00367F34">
              <w:rPr>
                <w:rFonts w:ascii="Arial" w:hAnsi="Arial" w:cs="Arial"/>
                <w:b/>
                <w:sz w:val="18"/>
                <w:szCs w:val="18"/>
              </w:rPr>
              <w:t xml:space="preserve">1. Roughly the same </w:t>
            </w:r>
            <w:r w:rsidR="009C4F2D">
              <w:rPr>
                <w:rFonts w:ascii="Arial" w:hAnsi="Arial" w:cs="Arial"/>
                <w:b/>
                <w:sz w:val="18"/>
                <w:szCs w:val="18"/>
              </w:rPr>
              <w:t>amount</w:t>
            </w:r>
            <w:r w:rsidRPr="00367F34">
              <w:rPr>
                <w:rFonts w:ascii="Arial" w:hAnsi="Arial" w:cs="Arial"/>
                <w:b/>
                <w:sz w:val="18"/>
                <w:szCs w:val="18"/>
              </w:rPr>
              <w:t xml:space="preserve"> each month</w:t>
            </w:r>
            <w:r w:rsidRPr="00367F34">
              <w:rPr>
                <w:rFonts w:ascii="Arial" w:hAnsi="Arial" w:cs="Arial"/>
                <w:b/>
                <w:sz w:val="18"/>
                <w:szCs w:val="18"/>
              </w:rPr>
              <w:br/>
              <w:t>2. Roughly the same most months, but some unusually high or low months during the year</w:t>
            </w:r>
            <w:r w:rsidRPr="00367F34">
              <w:rPr>
                <w:rFonts w:ascii="Arial" w:hAnsi="Arial" w:cs="Arial"/>
                <w:b/>
                <w:sz w:val="18"/>
                <w:szCs w:val="18"/>
              </w:rPr>
              <w:br/>
              <w:t xml:space="preserve">3. </w:t>
            </w:r>
            <w:r w:rsidR="009C4F2D">
              <w:rPr>
                <w:rFonts w:ascii="Arial" w:hAnsi="Arial" w:cs="Arial"/>
                <w:b/>
                <w:sz w:val="18"/>
                <w:szCs w:val="18"/>
              </w:rPr>
              <w:t>O</w:t>
            </w:r>
            <w:r w:rsidRPr="00367F34">
              <w:rPr>
                <w:rFonts w:ascii="Arial" w:hAnsi="Arial" w:cs="Arial"/>
                <w:b/>
                <w:sz w:val="18"/>
                <w:szCs w:val="18"/>
              </w:rPr>
              <w:t>ften varies quite a bit from one month to the next</w:t>
            </w:r>
            <w:r w:rsidRPr="00367F34">
              <w:rPr>
                <w:rFonts w:ascii="Arial" w:hAnsi="Arial" w:cs="Arial"/>
                <w:b/>
                <w:sz w:val="18"/>
                <w:szCs w:val="18"/>
              </w:rPr>
              <w:br/>
              <w:t xml:space="preserve">4. </w:t>
            </w:r>
            <w:r w:rsidR="009C4F2D">
              <w:rPr>
                <w:rFonts w:ascii="Arial" w:hAnsi="Arial" w:cs="Arial"/>
                <w:b/>
                <w:sz w:val="18"/>
                <w:szCs w:val="18"/>
              </w:rPr>
              <w:t>V</w:t>
            </w:r>
            <w:r w:rsidRPr="00367F34">
              <w:rPr>
                <w:rFonts w:ascii="Arial" w:hAnsi="Arial" w:cs="Arial"/>
                <w:b/>
                <w:sz w:val="18"/>
                <w:szCs w:val="18"/>
              </w:rPr>
              <w:t>aries from season to season</w:t>
            </w:r>
            <w:r w:rsidRPr="00367F34">
              <w:rPr>
                <w:rFonts w:ascii="Arial" w:hAnsi="Arial" w:cs="Arial"/>
                <w:b/>
                <w:sz w:val="18"/>
                <w:szCs w:val="18"/>
              </w:rPr>
              <w:br/>
              <w:t>-888. Refuse to Answer</w:t>
            </w:r>
            <w:r w:rsidRPr="00367F34">
              <w:rPr>
                <w:rFonts w:ascii="Arial" w:hAnsi="Arial" w:cs="Arial"/>
                <w:b/>
                <w:sz w:val="18"/>
                <w:szCs w:val="18"/>
              </w:rPr>
              <w:br/>
              <w:t>-999. Don't Know</w:t>
            </w:r>
          </w:p>
        </w:tc>
      </w:tr>
      <w:tr w:rsidR="005A7BEF" w:rsidRPr="00367F34" w14:paraId="739A7091" w14:textId="77777777" w:rsidTr="00F43D54">
        <w:trPr>
          <w:trHeight w:val="815"/>
        </w:trPr>
        <w:tc>
          <w:tcPr>
            <w:tcW w:w="580" w:type="dxa"/>
            <w:shd w:val="clear" w:color="auto" w:fill="auto"/>
            <w:vAlign w:val="center"/>
            <w:hideMark/>
          </w:tcPr>
          <w:p w14:paraId="4F381ED8" w14:textId="77777777" w:rsidR="0052448A" w:rsidRPr="00367F34" w:rsidRDefault="0052448A" w:rsidP="005A7BEF">
            <w:pPr>
              <w:jc w:val="center"/>
              <w:rPr>
                <w:rFonts w:ascii="Arial" w:hAnsi="Arial" w:cs="Arial"/>
                <w:b/>
                <w:sz w:val="18"/>
                <w:szCs w:val="18"/>
              </w:rPr>
            </w:pPr>
            <w:r w:rsidRPr="00367F34">
              <w:rPr>
                <w:rFonts w:ascii="Arial" w:hAnsi="Arial" w:cs="Arial"/>
                <w:b/>
                <w:sz w:val="18"/>
                <w:szCs w:val="18"/>
              </w:rPr>
              <w:t>Q2</w:t>
            </w:r>
          </w:p>
        </w:tc>
        <w:tc>
          <w:tcPr>
            <w:tcW w:w="9200" w:type="dxa"/>
            <w:shd w:val="clear" w:color="auto" w:fill="auto"/>
            <w:vAlign w:val="center"/>
            <w:hideMark/>
          </w:tcPr>
          <w:p w14:paraId="370419BD" w14:textId="77777777" w:rsidR="0052448A" w:rsidRPr="00367F34" w:rsidRDefault="0052448A" w:rsidP="005A7BEF">
            <w:pPr>
              <w:rPr>
                <w:rFonts w:ascii="Arial" w:hAnsi="Arial" w:cs="Arial"/>
                <w:b/>
                <w:sz w:val="18"/>
                <w:szCs w:val="18"/>
              </w:rPr>
            </w:pPr>
            <w:r w:rsidRPr="00367F34">
              <w:rPr>
                <w:rFonts w:ascii="Arial" w:hAnsi="Arial" w:cs="Arial"/>
                <w:b/>
                <w:sz w:val="18"/>
                <w:szCs w:val="18"/>
              </w:rPr>
              <w:t>How easily can you predict the amount of income your household will get in the next income cycle? (Select one)</w:t>
            </w:r>
          </w:p>
        </w:tc>
        <w:tc>
          <w:tcPr>
            <w:tcW w:w="3965" w:type="dxa"/>
            <w:shd w:val="clear" w:color="auto" w:fill="auto"/>
            <w:vAlign w:val="center"/>
            <w:hideMark/>
          </w:tcPr>
          <w:p w14:paraId="335C3643" w14:textId="77777777" w:rsidR="0052448A" w:rsidRPr="00367F34" w:rsidRDefault="0052448A" w:rsidP="005A7BEF">
            <w:pPr>
              <w:rPr>
                <w:rFonts w:ascii="Arial" w:hAnsi="Arial" w:cs="Arial"/>
                <w:b/>
                <w:sz w:val="18"/>
                <w:szCs w:val="18"/>
              </w:rPr>
            </w:pPr>
            <w:r w:rsidRPr="00367F34">
              <w:rPr>
                <w:rFonts w:ascii="Arial" w:hAnsi="Arial" w:cs="Arial"/>
                <w:b/>
                <w:sz w:val="18"/>
                <w:szCs w:val="18"/>
              </w:rPr>
              <w:t>1. Very difficult</w:t>
            </w:r>
            <w:r w:rsidRPr="00367F34">
              <w:rPr>
                <w:rFonts w:ascii="Arial" w:hAnsi="Arial" w:cs="Arial"/>
                <w:b/>
                <w:sz w:val="18"/>
                <w:szCs w:val="18"/>
              </w:rPr>
              <w:br/>
              <w:t>2. Somewhat difficult</w:t>
            </w:r>
            <w:r w:rsidRPr="00367F34">
              <w:rPr>
                <w:rFonts w:ascii="Arial" w:hAnsi="Arial" w:cs="Arial"/>
                <w:b/>
                <w:sz w:val="18"/>
                <w:szCs w:val="18"/>
              </w:rPr>
              <w:br/>
              <w:t>3. Somewhat easily</w:t>
            </w:r>
            <w:r w:rsidRPr="00367F34">
              <w:rPr>
                <w:rFonts w:ascii="Arial" w:hAnsi="Arial" w:cs="Arial"/>
                <w:b/>
                <w:sz w:val="18"/>
                <w:szCs w:val="18"/>
              </w:rPr>
              <w:br/>
              <w:t>4. Very easily</w:t>
            </w:r>
            <w:r w:rsidRPr="00367F34">
              <w:rPr>
                <w:rFonts w:ascii="Arial" w:hAnsi="Arial" w:cs="Arial"/>
                <w:b/>
                <w:sz w:val="18"/>
                <w:szCs w:val="18"/>
              </w:rPr>
              <w:br/>
              <w:t>-888. Refuse to Answer</w:t>
            </w:r>
            <w:r w:rsidRPr="00367F34">
              <w:rPr>
                <w:rFonts w:ascii="Arial" w:hAnsi="Arial" w:cs="Arial"/>
                <w:b/>
                <w:sz w:val="18"/>
                <w:szCs w:val="18"/>
              </w:rPr>
              <w:br/>
              <w:t>-999. Don't Know</w:t>
            </w:r>
          </w:p>
        </w:tc>
      </w:tr>
      <w:tr w:rsidR="005A7BEF" w:rsidRPr="00367F34" w14:paraId="6064338F" w14:textId="77777777" w:rsidTr="00F43D54">
        <w:trPr>
          <w:trHeight w:val="722"/>
        </w:trPr>
        <w:tc>
          <w:tcPr>
            <w:tcW w:w="580" w:type="dxa"/>
            <w:shd w:val="clear" w:color="auto" w:fill="auto"/>
            <w:vAlign w:val="center"/>
            <w:hideMark/>
          </w:tcPr>
          <w:p w14:paraId="06DD6EC7" w14:textId="77777777" w:rsidR="0052448A" w:rsidRPr="00367F34" w:rsidRDefault="0052448A" w:rsidP="005A7BEF">
            <w:pPr>
              <w:jc w:val="center"/>
              <w:rPr>
                <w:rFonts w:ascii="Arial" w:hAnsi="Arial" w:cs="Arial"/>
                <w:b/>
                <w:sz w:val="18"/>
                <w:szCs w:val="18"/>
              </w:rPr>
            </w:pPr>
            <w:r w:rsidRPr="00367F34">
              <w:rPr>
                <w:rFonts w:ascii="Arial" w:hAnsi="Arial" w:cs="Arial"/>
                <w:b/>
                <w:sz w:val="18"/>
                <w:szCs w:val="18"/>
              </w:rPr>
              <w:t>Q3</w:t>
            </w:r>
          </w:p>
        </w:tc>
        <w:tc>
          <w:tcPr>
            <w:tcW w:w="9200" w:type="dxa"/>
            <w:shd w:val="clear" w:color="auto" w:fill="auto"/>
            <w:vAlign w:val="center"/>
            <w:hideMark/>
          </w:tcPr>
          <w:p w14:paraId="77EF84C2" w14:textId="77777777" w:rsidR="0052448A" w:rsidRPr="00367F34" w:rsidRDefault="0052448A" w:rsidP="005A7BEF">
            <w:pPr>
              <w:rPr>
                <w:rFonts w:ascii="Arial" w:hAnsi="Arial" w:cs="Arial"/>
                <w:b/>
                <w:sz w:val="18"/>
                <w:szCs w:val="18"/>
              </w:rPr>
            </w:pPr>
            <w:r w:rsidRPr="00367F34">
              <w:rPr>
                <w:rFonts w:ascii="Arial" w:hAnsi="Arial" w:cs="Arial"/>
                <w:b/>
                <w:sz w:val="18"/>
                <w:szCs w:val="18"/>
              </w:rPr>
              <w:t>Over the past year, how would you describe your household’s income and spending?</w:t>
            </w:r>
          </w:p>
          <w:p w14:paraId="3AC4F6B8" w14:textId="77777777" w:rsidR="0052448A" w:rsidRPr="00367F34" w:rsidRDefault="0052448A" w:rsidP="005A7BEF">
            <w:pPr>
              <w:rPr>
                <w:rFonts w:ascii="Arial" w:hAnsi="Arial" w:cs="Arial"/>
                <w:b/>
                <w:sz w:val="18"/>
                <w:szCs w:val="18"/>
              </w:rPr>
            </w:pPr>
          </w:p>
          <w:p w14:paraId="3139CE95" w14:textId="77777777" w:rsidR="0052448A" w:rsidRPr="00367F34" w:rsidRDefault="0052448A" w:rsidP="005A7BEF">
            <w:pPr>
              <w:rPr>
                <w:rFonts w:ascii="Arial" w:hAnsi="Arial" w:cs="Arial"/>
                <w:b/>
                <w:sz w:val="18"/>
                <w:szCs w:val="18"/>
              </w:rPr>
            </w:pPr>
            <w:r w:rsidRPr="00367F34">
              <w:rPr>
                <w:rFonts w:ascii="Arial" w:hAnsi="Arial" w:cs="Arial"/>
                <w:b/>
                <w:sz w:val="18"/>
                <w:szCs w:val="18"/>
              </w:rPr>
              <w:t>If 3 = 1, 2, or 3 &gt;&gt; Q4</w:t>
            </w:r>
          </w:p>
          <w:p w14:paraId="11B6E686" w14:textId="77777777" w:rsidR="0052448A" w:rsidRPr="00367F34" w:rsidRDefault="0052448A" w:rsidP="005A7BEF">
            <w:pPr>
              <w:rPr>
                <w:rFonts w:ascii="Arial" w:hAnsi="Arial" w:cs="Arial"/>
                <w:b/>
                <w:sz w:val="18"/>
                <w:szCs w:val="18"/>
              </w:rPr>
            </w:pPr>
            <w:r w:rsidRPr="00367F34">
              <w:rPr>
                <w:rFonts w:ascii="Arial" w:hAnsi="Arial" w:cs="Arial"/>
                <w:b/>
                <w:sz w:val="18"/>
                <w:szCs w:val="18"/>
              </w:rPr>
              <w:t>If 3 = 4, or 5 &gt;&gt; Q3A</w:t>
            </w:r>
          </w:p>
        </w:tc>
        <w:tc>
          <w:tcPr>
            <w:tcW w:w="3965" w:type="dxa"/>
            <w:shd w:val="clear" w:color="auto" w:fill="auto"/>
            <w:vAlign w:val="center"/>
            <w:hideMark/>
          </w:tcPr>
          <w:p w14:paraId="30B66598" w14:textId="77777777" w:rsidR="0052448A" w:rsidRPr="00367F34" w:rsidRDefault="0052448A" w:rsidP="005A7BEF">
            <w:pPr>
              <w:rPr>
                <w:rFonts w:ascii="Arial" w:hAnsi="Arial" w:cs="Arial"/>
                <w:b/>
                <w:sz w:val="18"/>
                <w:szCs w:val="18"/>
              </w:rPr>
            </w:pPr>
            <w:r w:rsidRPr="00367F34">
              <w:rPr>
                <w:rFonts w:ascii="Arial" w:hAnsi="Arial" w:cs="Arial"/>
                <w:b/>
                <w:sz w:val="18"/>
                <w:szCs w:val="18"/>
              </w:rPr>
              <w:t>1. Generally spend much less than income</w:t>
            </w:r>
            <w:r w:rsidRPr="00367F34">
              <w:rPr>
                <w:rFonts w:ascii="Arial" w:hAnsi="Arial" w:cs="Arial"/>
                <w:b/>
                <w:sz w:val="18"/>
                <w:szCs w:val="18"/>
              </w:rPr>
              <w:br/>
              <w:t>2. Generally spend a little less than income</w:t>
            </w:r>
            <w:r w:rsidRPr="00367F34">
              <w:rPr>
                <w:rFonts w:ascii="Arial" w:hAnsi="Arial" w:cs="Arial"/>
                <w:b/>
                <w:sz w:val="18"/>
                <w:szCs w:val="18"/>
              </w:rPr>
              <w:br/>
              <w:t>3. Generally spend about equal to income</w:t>
            </w:r>
            <w:r w:rsidRPr="00367F34">
              <w:rPr>
                <w:rFonts w:ascii="Arial" w:hAnsi="Arial" w:cs="Arial"/>
                <w:b/>
                <w:sz w:val="18"/>
                <w:szCs w:val="18"/>
              </w:rPr>
              <w:br/>
              <w:t>4. Generally spend a little more than income</w:t>
            </w:r>
            <w:r w:rsidRPr="00367F34">
              <w:rPr>
                <w:rFonts w:ascii="Arial" w:hAnsi="Arial" w:cs="Arial"/>
                <w:b/>
                <w:sz w:val="18"/>
                <w:szCs w:val="18"/>
              </w:rPr>
              <w:br/>
              <w:t>5. Generally spend much more than income</w:t>
            </w:r>
          </w:p>
        </w:tc>
      </w:tr>
      <w:tr w:rsidR="005A7BEF" w:rsidRPr="00367F34" w14:paraId="5D534CAB" w14:textId="77777777" w:rsidTr="00F43D54">
        <w:trPr>
          <w:trHeight w:val="760"/>
        </w:trPr>
        <w:tc>
          <w:tcPr>
            <w:tcW w:w="580" w:type="dxa"/>
            <w:shd w:val="clear" w:color="auto" w:fill="auto"/>
            <w:vAlign w:val="center"/>
            <w:hideMark/>
          </w:tcPr>
          <w:p w14:paraId="7F1AEFC1"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30480B85" w14:textId="714B2198" w:rsidR="0052448A" w:rsidRPr="00367F34" w:rsidRDefault="0052448A" w:rsidP="005A7BEF">
            <w:pPr>
              <w:rPr>
                <w:rFonts w:ascii="Arial" w:hAnsi="Arial" w:cs="Arial"/>
                <w:b/>
                <w:sz w:val="18"/>
                <w:szCs w:val="18"/>
              </w:rPr>
            </w:pPr>
            <w:r w:rsidRPr="00367F34">
              <w:rPr>
                <w:rFonts w:ascii="Arial" w:hAnsi="Arial" w:cs="Arial"/>
                <w:b/>
                <w:bCs/>
                <w:sz w:val="18"/>
                <w:szCs w:val="18"/>
              </w:rPr>
              <w:t>3A.</w:t>
            </w:r>
            <w:r w:rsidRPr="00367F34">
              <w:rPr>
                <w:rFonts w:ascii="Arial" w:hAnsi="Arial" w:cs="Arial"/>
                <w:b/>
                <w:bCs/>
                <w:i/>
                <w:iCs/>
                <w:sz w:val="18"/>
                <w:szCs w:val="18"/>
              </w:rPr>
              <w:t xml:space="preserve"> </w:t>
            </w:r>
            <w:r w:rsidRPr="00367F34">
              <w:rPr>
                <w:rFonts w:ascii="Arial" w:hAnsi="Arial" w:cs="Arial"/>
                <w:b/>
                <w:i/>
                <w:iCs/>
                <w:sz w:val="18"/>
                <w:szCs w:val="18"/>
              </w:rPr>
              <w:t>[If 3 = 3 or 4 or 5]</w:t>
            </w:r>
            <w:r w:rsidRPr="00367F34">
              <w:rPr>
                <w:rFonts w:ascii="Arial" w:hAnsi="Arial" w:cs="Arial"/>
                <w:b/>
                <w:sz w:val="18"/>
                <w:szCs w:val="18"/>
              </w:rPr>
              <w:t xml:space="preserve"> Did any of that spending include any large purchases such as a house, car, big equipment (e.g. farm machinery) or spending for any large investments?</w:t>
            </w:r>
          </w:p>
          <w:p w14:paraId="56EEAE81" w14:textId="77777777" w:rsidR="0052448A" w:rsidRPr="00367F34" w:rsidRDefault="0052448A" w:rsidP="005A7BEF">
            <w:pPr>
              <w:rPr>
                <w:rFonts w:ascii="Arial" w:hAnsi="Arial" w:cs="Arial"/>
                <w:b/>
                <w:sz w:val="18"/>
                <w:szCs w:val="18"/>
              </w:rPr>
            </w:pPr>
            <w:r w:rsidRPr="00367F34">
              <w:rPr>
                <w:rFonts w:ascii="Arial" w:hAnsi="Arial" w:cs="Arial"/>
                <w:b/>
                <w:sz w:val="18"/>
                <w:szCs w:val="18"/>
              </w:rPr>
              <w:t>If 3A = 1 Yes &gt;&gt; Q3B</w:t>
            </w:r>
          </w:p>
          <w:p w14:paraId="1DA965C1" w14:textId="77777777" w:rsidR="0052448A" w:rsidRPr="00367F34" w:rsidRDefault="0052448A" w:rsidP="005A7BEF">
            <w:pPr>
              <w:rPr>
                <w:rFonts w:ascii="Arial" w:hAnsi="Arial" w:cs="Arial"/>
                <w:b/>
                <w:bCs/>
                <w:sz w:val="18"/>
                <w:szCs w:val="18"/>
              </w:rPr>
            </w:pPr>
            <w:r w:rsidRPr="00367F34">
              <w:rPr>
                <w:rFonts w:ascii="Arial" w:hAnsi="Arial" w:cs="Arial"/>
                <w:b/>
                <w:sz w:val="18"/>
                <w:szCs w:val="18"/>
              </w:rPr>
              <w:t>If 3A = 5 No &gt;&gt; Q3C</w:t>
            </w:r>
          </w:p>
        </w:tc>
        <w:tc>
          <w:tcPr>
            <w:tcW w:w="3965" w:type="dxa"/>
            <w:shd w:val="clear" w:color="auto" w:fill="auto"/>
            <w:vAlign w:val="center"/>
            <w:hideMark/>
          </w:tcPr>
          <w:p w14:paraId="06B15D41" w14:textId="77777777" w:rsidR="0052448A" w:rsidRPr="00367F34" w:rsidRDefault="0052448A" w:rsidP="005A7BEF">
            <w:pPr>
              <w:rPr>
                <w:rFonts w:ascii="Arial" w:hAnsi="Arial" w:cs="Arial"/>
                <w:b/>
                <w:sz w:val="18"/>
                <w:szCs w:val="18"/>
              </w:rPr>
            </w:pPr>
            <w:r w:rsidRPr="00367F34">
              <w:rPr>
                <w:rFonts w:ascii="Arial" w:hAnsi="Arial" w:cs="Arial"/>
                <w:b/>
                <w:sz w:val="18"/>
                <w:szCs w:val="18"/>
              </w:rPr>
              <w:t>1. Yes</w:t>
            </w:r>
            <w:r w:rsidRPr="00367F34">
              <w:rPr>
                <w:rFonts w:ascii="Arial" w:hAnsi="Arial" w:cs="Arial"/>
                <w:b/>
                <w:sz w:val="18"/>
                <w:szCs w:val="18"/>
              </w:rPr>
              <w:br/>
              <w:t>5. No</w:t>
            </w:r>
          </w:p>
        </w:tc>
      </w:tr>
      <w:tr w:rsidR="005A7BEF" w:rsidRPr="00367F34" w14:paraId="2FD69FFD" w14:textId="77777777" w:rsidTr="00F43D54">
        <w:trPr>
          <w:trHeight w:val="561"/>
        </w:trPr>
        <w:tc>
          <w:tcPr>
            <w:tcW w:w="580" w:type="dxa"/>
            <w:shd w:val="clear" w:color="auto" w:fill="auto"/>
            <w:vAlign w:val="center"/>
            <w:hideMark/>
          </w:tcPr>
          <w:p w14:paraId="5FB135F4"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2C6FB8D2" w14:textId="68A8EAC7" w:rsidR="0052448A" w:rsidRPr="00367F34" w:rsidRDefault="0052448A" w:rsidP="005A7BEF">
            <w:pPr>
              <w:rPr>
                <w:rFonts w:ascii="Arial" w:hAnsi="Arial" w:cs="Arial"/>
                <w:b/>
                <w:bCs/>
                <w:sz w:val="18"/>
                <w:szCs w:val="18"/>
              </w:rPr>
            </w:pPr>
            <w:r w:rsidRPr="00367F34">
              <w:rPr>
                <w:rFonts w:ascii="Arial" w:hAnsi="Arial" w:cs="Arial"/>
                <w:b/>
                <w:bCs/>
                <w:sz w:val="18"/>
                <w:szCs w:val="18"/>
              </w:rPr>
              <w:t>3B.</w:t>
            </w:r>
            <w:r w:rsidRPr="00367F34">
              <w:rPr>
                <w:rFonts w:ascii="Arial" w:hAnsi="Arial" w:cs="Arial"/>
                <w:b/>
                <w:bCs/>
                <w:i/>
                <w:iCs/>
                <w:sz w:val="18"/>
                <w:szCs w:val="18"/>
              </w:rPr>
              <w:t xml:space="preserve"> </w:t>
            </w:r>
            <w:r w:rsidRPr="00367F34">
              <w:rPr>
                <w:rFonts w:ascii="Arial" w:hAnsi="Arial" w:cs="Arial"/>
                <w:b/>
                <w:i/>
                <w:iCs/>
                <w:sz w:val="18"/>
                <w:szCs w:val="18"/>
              </w:rPr>
              <w:t xml:space="preserve">[If 3-A = Yes] </w:t>
            </w:r>
            <w:r w:rsidR="009C4F2D">
              <w:rPr>
                <w:rFonts w:ascii="Arial" w:hAnsi="Arial" w:cs="Arial"/>
                <w:b/>
                <w:sz w:val="18"/>
                <w:szCs w:val="18"/>
              </w:rPr>
              <w:t>Excluding those large expenditures</w:t>
            </w:r>
            <w:r w:rsidRPr="00367F34">
              <w:rPr>
                <w:rFonts w:ascii="Arial" w:hAnsi="Arial" w:cs="Arial"/>
                <w:b/>
                <w:sz w:val="18"/>
                <w:szCs w:val="18"/>
              </w:rPr>
              <w:t>, how would you describe your household’s income and expenses?</w:t>
            </w:r>
          </w:p>
        </w:tc>
        <w:tc>
          <w:tcPr>
            <w:tcW w:w="3965" w:type="dxa"/>
            <w:shd w:val="clear" w:color="auto" w:fill="auto"/>
            <w:vAlign w:val="center"/>
            <w:hideMark/>
          </w:tcPr>
          <w:p w14:paraId="55120856" w14:textId="77777777" w:rsidR="0052448A" w:rsidRPr="00367F34" w:rsidRDefault="0052448A" w:rsidP="005A7BEF">
            <w:pPr>
              <w:rPr>
                <w:rFonts w:ascii="Arial" w:hAnsi="Arial" w:cs="Arial"/>
                <w:b/>
                <w:sz w:val="18"/>
                <w:szCs w:val="18"/>
              </w:rPr>
            </w:pPr>
            <w:r w:rsidRPr="00367F34">
              <w:rPr>
                <w:rFonts w:ascii="Arial" w:hAnsi="Arial" w:cs="Arial"/>
                <w:b/>
                <w:sz w:val="18"/>
                <w:szCs w:val="18"/>
              </w:rPr>
              <w:t>1. Generally spend much less than income</w:t>
            </w:r>
            <w:r w:rsidRPr="00367F34">
              <w:rPr>
                <w:rFonts w:ascii="Arial" w:hAnsi="Arial" w:cs="Arial"/>
                <w:b/>
                <w:sz w:val="18"/>
                <w:szCs w:val="18"/>
              </w:rPr>
              <w:br/>
              <w:t>2. Generally spend a little less than income</w:t>
            </w:r>
            <w:r w:rsidRPr="00367F34">
              <w:rPr>
                <w:rFonts w:ascii="Arial" w:hAnsi="Arial" w:cs="Arial"/>
                <w:b/>
                <w:sz w:val="18"/>
                <w:szCs w:val="18"/>
              </w:rPr>
              <w:br/>
              <w:t>3. Generally spend about equal to income</w:t>
            </w:r>
            <w:r w:rsidRPr="00367F34">
              <w:rPr>
                <w:rFonts w:ascii="Arial" w:hAnsi="Arial" w:cs="Arial"/>
                <w:b/>
                <w:sz w:val="18"/>
                <w:szCs w:val="18"/>
              </w:rPr>
              <w:br/>
              <w:t>4. Generally spend a little more than income</w:t>
            </w:r>
            <w:r w:rsidRPr="00367F34">
              <w:rPr>
                <w:rFonts w:ascii="Arial" w:hAnsi="Arial" w:cs="Arial"/>
                <w:b/>
                <w:sz w:val="18"/>
                <w:szCs w:val="18"/>
              </w:rPr>
              <w:br/>
              <w:t>5. Generally spend much more than income</w:t>
            </w:r>
          </w:p>
        </w:tc>
      </w:tr>
      <w:tr w:rsidR="005A7BEF" w:rsidRPr="00367F34" w14:paraId="6D6352C0" w14:textId="77777777" w:rsidTr="00F43D54">
        <w:trPr>
          <w:trHeight w:val="3959"/>
        </w:trPr>
        <w:tc>
          <w:tcPr>
            <w:tcW w:w="580" w:type="dxa"/>
            <w:shd w:val="clear" w:color="auto" w:fill="auto"/>
            <w:vAlign w:val="center"/>
            <w:hideMark/>
          </w:tcPr>
          <w:p w14:paraId="57C47118"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26338ACD" w14:textId="77777777" w:rsidR="0052448A" w:rsidRPr="00367F34" w:rsidRDefault="0052448A" w:rsidP="005A7BEF">
            <w:pPr>
              <w:rPr>
                <w:rFonts w:ascii="Arial" w:hAnsi="Arial" w:cs="Arial"/>
                <w:b/>
                <w:bCs/>
                <w:sz w:val="18"/>
                <w:szCs w:val="18"/>
              </w:rPr>
            </w:pPr>
            <w:r w:rsidRPr="00367F34">
              <w:rPr>
                <w:rFonts w:ascii="Arial" w:hAnsi="Arial" w:cs="Arial"/>
                <w:b/>
                <w:bCs/>
                <w:sz w:val="18"/>
                <w:szCs w:val="18"/>
              </w:rPr>
              <w:t xml:space="preserve">C. </w:t>
            </w:r>
            <w:r w:rsidRPr="00367F34">
              <w:rPr>
                <w:rFonts w:ascii="Arial" w:hAnsi="Arial" w:cs="Arial"/>
                <w:b/>
                <w:i/>
                <w:iCs/>
                <w:sz w:val="18"/>
                <w:szCs w:val="18"/>
              </w:rPr>
              <w:t>[If 3-B = 4 or 5; OR if 3 = 4 or 5]</w:t>
            </w:r>
            <w:r w:rsidRPr="00367F34">
              <w:rPr>
                <w:rFonts w:ascii="Arial" w:hAnsi="Arial" w:cs="Arial"/>
                <w:b/>
                <w:sz w:val="18"/>
                <w:szCs w:val="18"/>
              </w:rPr>
              <w:t xml:space="preserve"> If you generally spent more than your income, how did you make up the difference?</w:t>
            </w:r>
          </w:p>
        </w:tc>
        <w:tc>
          <w:tcPr>
            <w:tcW w:w="3965" w:type="dxa"/>
            <w:shd w:val="clear" w:color="auto" w:fill="auto"/>
            <w:vAlign w:val="center"/>
            <w:hideMark/>
          </w:tcPr>
          <w:p w14:paraId="22608F39" w14:textId="77777777" w:rsidR="0052448A" w:rsidRPr="00367F34" w:rsidRDefault="0052448A" w:rsidP="005A7BEF">
            <w:pPr>
              <w:rPr>
                <w:rFonts w:ascii="Arial" w:hAnsi="Arial" w:cs="Arial"/>
                <w:b/>
                <w:sz w:val="18"/>
                <w:szCs w:val="18"/>
              </w:rPr>
            </w:pPr>
            <w:r w:rsidRPr="00367F34">
              <w:rPr>
                <w:rFonts w:ascii="Arial" w:hAnsi="Arial" w:cs="Arial"/>
                <w:b/>
                <w:sz w:val="18"/>
                <w:szCs w:val="18"/>
              </w:rPr>
              <w:t>1. Used savings</w:t>
            </w:r>
            <w:r w:rsidRPr="00367F34">
              <w:rPr>
                <w:rFonts w:ascii="Arial" w:hAnsi="Arial" w:cs="Arial"/>
                <w:b/>
                <w:sz w:val="18"/>
                <w:szCs w:val="18"/>
              </w:rPr>
              <w:br/>
              <w:t>2. Received help from others without the expectation of paying back</w:t>
            </w:r>
            <w:r w:rsidRPr="00367F34">
              <w:rPr>
                <w:rFonts w:ascii="Arial" w:hAnsi="Arial" w:cs="Arial"/>
                <w:b/>
                <w:sz w:val="18"/>
                <w:szCs w:val="18"/>
              </w:rPr>
              <w:br/>
              <w:t>3. Got behind on bill payments; didn't pay bills</w:t>
            </w:r>
            <w:r w:rsidRPr="00367F34">
              <w:rPr>
                <w:rFonts w:ascii="Arial" w:hAnsi="Arial" w:cs="Arial"/>
                <w:b/>
                <w:sz w:val="18"/>
                <w:szCs w:val="18"/>
              </w:rPr>
              <w:br/>
              <w:t>4. Borrowed from my social network (family, friends, relatives, etc)</w:t>
            </w:r>
            <w:r w:rsidRPr="00367F34">
              <w:rPr>
                <w:rFonts w:ascii="Arial" w:hAnsi="Arial" w:cs="Arial"/>
                <w:b/>
                <w:sz w:val="18"/>
                <w:szCs w:val="18"/>
              </w:rPr>
              <w:br/>
              <w:t>5. Borrowed from formal source</w:t>
            </w:r>
            <w:r w:rsidRPr="00367F34">
              <w:rPr>
                <w:rFonts w:ascii="Arial" w:hAnsi="Arial" w:cs="Arial"/>
                <w:b/>
                <w:sz w:val="18"/>
                <w:szCs w:val="18"/>
              </w:rPr>
              <w:br/>
              <w:t>6. Borrowed from informal source with interest (money lender)</w:t>
            </w:r>
            <w:r w:rsidRPr="00367F34">
              <w:rPr>
                <w:rFonts w:ascii="Arial" w:hAnsi="Arial" w:cs="Arial"/>
                <w:b/>
                <w:sz w:val="18"/>
                <w:szCs w:val="18"/>
              </w:rPr>
              <w:br/>
              <w:t>7. Borrowed from informal savings group</w:t>
            </w:r>
            <w:r w:rsidRPr="00367F34">
              <w:rPr>
                <w:rFonts w:ascii="Arial" w:hAnsi="Arial" w:cs="Arial"/>
                <w:b/>
                <w:sz w:val="18"/>
                <w:szCs w:val="18"/>
              </w:rPr>
              <w:br/>
              <w:t>8. Sold household durable asset</w:t>
            </w:r>
            <w:r w:rsidRPr="00367F34">
              <w:rPr>
                <w:rFonts w:ascii="Arial" w:hAnsi="Arial" w:cs="Arial"/>
                <w:b/>
                <w:sz w:val="18"/>
                <w:szCs w:val="18"/>
              </w:rPr>
              <w:br/>
              <w:t>9. Sold productive asset</w:t>
            </w:r>
            <w:r w:rsidRPr="00367F34">
              <w:rPr>
                <w:rFonts w:ascii="Arial" w:hAnsi="Arial" w:cs="Arial"/>
                <w:b/>
                <w:sz w:val="18"/>
                <w:szCs w:val="18"/>
              </w:rPr>
              <w:br/>
              <w:t>10. Renegotiated payment plan on existing debts / extended loan payments</w:t>
            </w:r>
            <w:r w:rsidRPr="00367F34">
              <w:rPr>
                <w:rFonts w:ascii="Arial" w:hAnsi="Arial" w:cs="Arial"/>
                <w:b/>
                <w:sz w:val="18"/>
                <w:szCs w:val="18"/>
              </w:rPr>
              <w:br/>
              <w:t>11. Cut back on expenses</w:t>
            </w:r>
            <w:r w:rsidRPr="00367F34">
              <w:rPr>
                <w:rFonts w:ascii="Arial" w:hAnsi="Arial" w:cs="Arial"/>
                <w:b/>
                <w:sz w:val="18"/>
                <w:szCs w:val="18"/>
              </w:rPr>
              <w:br/>
              <w:t>12. Got additional money from working</w:t>
            </w:r>
            <w:r w:rsidRPr="00367F34">
              <w:rPr>
                <w:rFonts w:ascii="Arial" w:hAnsi="Arial" w:cs="Arial"/>
                <w:b/>
                <w:sz w:val="18"/>
                <w:szCs w:val="18"/>
              </w:rPr>
              <w:br/>
              <w:t>13. Did nothing</w:t>
            </w:r>
            <w:r w:rsidRPr="00367F34">
              <w:rPr>
                <w:rFonts w:ascii="Arial" w:hAnsi="Arial" w:cs="Arial"/>
                <w:b/>
                <w:sz w:val="18"/>
                <w:szCs w:val="18"/>
              </w:rPr>
              <w:br/>
              <w:t>14. Declared bankruptcy</w:t>
            </w:r>
            <w:r w:rsidRPr="00367F34">
              <w:rPr>
                <w:rFonts w:ascii="Arial" w:hAnsi="Arial" w:cs="Arial"/>
                <w:b/>
                <w:sz w:val="18"/>
                <w:szCs w:val="18"/>
              </w:rPr>
              <w:br/>
              <w:t>-666. Other (specify)</w:t>
            </w:r>
          </w:p>
        </w:tc>
      </w:tr>
      <w:tr w:rsidR="005A7BEF" w:rsidRPr="00367F34" w14:paraId="7403664A" w14:textId="77777777" w:rsidTr="00F43D54">
        <w:trPr>
          <w:trHeight w:val="1250"/>
        </w:trPr>
        <w:tc>
          <w:tcPr>
            <w:tcW w:w="580" w:type="dxa"/>
            <w:shd w:val="clear" w:color="auto" w:fill="auto"/>
            <w:vAlign w:val="center"/>
            <w:hideMark/>
          </w:tcPr>
          <w:p w14:paraId="10CEB816" w14:textId="77777777" w:rsidR="0052448A" w:rsidRPr="00367F34" w:rsidRDefault="0052448A" w:rsidP="005A7BEF">
            <w:pPr>
              <w:jc w:val="center"/>
              <w:rPr>
                <w:rFonts w:ascii="Arial" w:hAnsi="Arial" w:cs="Arial"/>
                <w:b/>
                <w:sz w:val="18"/>
                <w:szCs w:val="18"/>
              </w:rPr>
            </w:pPr>
            <w:r w:rsidRPr="00367F34">
              <w:rPr>
                <w:rFonts w:ascii="Arial" w:hAnsi="Arial" w:cs="Arial"/>
                <w:b/>
                <w:sz w:val="18"/>
                <w:szCs w:val="18"/>
              </w:rPr>
              <w:t>Q4</w:t>
            </w:r>
          </w:p>
        </w:tc>
        <w:tc>
          <w:tcPr>
            <w:tcW w:w="9200" w:type="dxa"/>
            <w:shd w:val="clear" w:color="auto" w:fill="auto"/>
            <w:vAlign w:val="center"/>
            <w:hideMark/>
          </w:tcPr>
          <w:p w14:paraId="24B10430" w14:textId="3343C31D" w:rsidR="009C4F2D" w:rsidRDefault="0052448A" w:rsidP="005A7BEF">
            <w:pPr>
              <w:rPr>
                <w:rFonts w:ascii="Arial" w:hAnsi="Arial" w:cs="Arial"/>
                <w:b/>
                <w:sz w:val="18"/>
                <w:szCs w:val="18"/>
              </w:rPr>
            </w:pPr>
            <w:r w:rsidRPr="00367F34">
              <w:rPr>
                <w:rFonts w:ascii="Arial" w:hAnsi="Arial" w:cs="Arial"/>
                <w:b/>
                <w:sz w:val="18"/>
                <w:szCs w:val="18"/>
              </w:rPr>
              <w:t>An account can be used to save money, to make or receive payments, or to receive wages or financial help.</w:t>
            </w:r>
            <w:r w:rsidRPr="00367F34">
              <w:rPr>
                <w:rFonts w:ascii="Arial" w:hAnsi="Arial" w:cs="Arial"/>
                <w:b/>
                <w:sz w:val="18"/>
                <w:szCs w:val="18"/>
              </w:rPr>
              <w:br/>
            </w:r>
            <w:r w:rsidRPr="00367F34">
              <w:rPr>
                <w:rFonts w:ascii="Arial" w:hAnsi="Arial" w:cs="Arial"/>
                <w:b/>
                <w:sz w:val="18"/>
                <w:szCs w:val="18"/>
              </w:rPr>
              <w:br/>
              <w:t>Do you currently have an account at any of the following places</w:t>
            </w:r>
            <w:r w:rsidR="009C4F2D">
              <w:rPr>
                <w:rFonts w:ascii="Arial" w:hAnsi="Arial" w:cs="Arial"/>
                <w:b/>
                <w:sz w:val="18"/>
                <w:szCs w:val="18"/>
              </w:rPr>
              <w:t xml:space="preserve"> (select all that apply)</w:t>
            </w:r>
            <w:r w:rsidRPr="00367F34">
              <w:rPr>
                <w:rFonts w:ascii="Arial" w:hAnsi="Arial" w:cs="Arial"/>
                <w:b/>
                <w:sz w:val="18"/>
                <w:szCs w:val="18"/>
              </w:rPr>
              <w:t xml:space="preserve">: </w:t>
            </w:r>
          </w:p>
          <w:p w14:paraId="686B6AB4" w14:textId="77777777" w:rsidR="009C4F2D" w:rsidRDefault="009C4F2D" w:rsidP="005A7BEF">
            <w:pPr>
              <w:rPr>
                <w:rFonts w:ascii="Arial" w:hAnsi="Arial" w:cs="Arial"/>
                <w:b/>
                <w:sz w:val="18"/>
                <w:szCs w:val="18"/>
              </w:rPr>
            </w:pPr>
          </w:p>
          <w:p w14:paraId="62B78B98" w14:textId="0DA66D11" w:rsidR="009C4F2D" w:rsidRDefault="009C4F2D" w:rsidP="005A7BEF">
            <w:pPr>
              <w:rPr>
                <w:rFonts w:ascii="Arial" w:hAnsi="Arial" w:cs="Arial"/>
                <w:b/>
                <w:sz w:val="18"/>
                <w:szCs w:val="18"/>
              </w:rPr>
            </w:pPr>
            <w:r>
              <w:rPr>
                <w:rFonts w:ascii="Arial" w:hAnsi="Arial" w:cs="Arial"/>
                <w:b/>
                <w:sz w:val="18"/>
                <w:szCs w:val="18"/>
              </w:rPr>
              <w:t>0 None</w:t>
            </w:r>
          </w:p>
          <w:p w14:paraId="21307408" w14:textId="3FE930F5" w:rsidR="009C4F2D" w:rsidRDefault="009C4F2D" w:rsidP="005A7BEF">
            <w:pPr>
              <w:rPr>
                <w:rFonts w:ascii="Arial" w:hAnsi="Arial" w:cs="Arial"/>
                <w:b/>
                <w:sz w:val="18"/>
                <w:szCs w:val="18"/>
              </w:rPr>
            </w:pPr>
            <w:r>
              <w:rPr>
                <w:rFonts w:ascii="Arial" w:hAnsi="Arial" w:cs="Arial"/>
                <w:b/>
                <w:sz w:val="18"/>
                <w:szCs w:val="18"/>
              </w:rPr>
              <w:t xml:space="preserve">1 </w:t>
            </w:r>
            <w:r w:rsidR="0052448A" w:rsidRPr="00367F34">
              <w:rPr>
                <w:rFonts w:ascii="Arial" w:hAnsi="Arial" w:cs="Arial"/>
                <w:b/>
                <w:sz w:val="18"/>
                <w:szCs w:val="18"/>
              </w:rPr>
              <w:t xml:space="preserve"> </w:t>
            </w:r>
            <w:r w:rsidR="00A94284">
              <w:rPr>
                <w:rFonts w:ascii="Arial" w:hAnsi="Arial" w:cs="Arial"/>
                <w:b/>
                <w:sz w:val="18"/>
                <w:szCs w:val="18"/>
              </w:rPr>
              <w:t>B</w:t>
            </w:r>
            <w:r w:rsidR="0052448A" w:rsidRPr="00367F34">
              <w:rPr>
                <w:rFonts w:ascii="Arial" w:hAnsi="Arial" w:cs="Arial"/>
                <w:b/>
                <w:sz w:val="18"/>
                <w:szCs w:val="18"/>
              </w:rPr>
              <w:t xml:space="preserve">ank </w:t>
            </w:r>
          </w:p>
          <w:p w14:paraId="16B479DF" w14:textId="7007EB09" w:rsidR="009C4F2D" w:rsidRDefault="009C4F2D" w:rsidP="005A7BEF">
            <w:pPr>
              <w:rPr>
                <w:rFonts w:ascii="Arial" w:hAnsi="Arial" w:cs="Arial"/>
                <w:b/>
                <w:sz w:val="18"/>
                <w:szCs w:val="18"/>
              </w:rPr>
            </w:pPr>
            <w:r>
              <w:rPr>
                <w:rFonts w:ascii="Arial" w:hAnsi="Arial" w:cs="Arial"/>
                <w:b/>
                <w:sz w:val="18"/>
                <w:szCs w:val="18"/>
              </w:rPr>
              <w:t xml:space="preserve">2 </w:t>
            </w:r>
            <w:r w:rsidR="0052448A" w:rsidRPr="00367F34">
              <w:rPr>
                <w:rFonts w:ascii="Arial" w:hAnsi="Arial" w:cs="Arial"/>
                <w:b/>
                <w:sz w:val="18"/>
                <w:szCs w:val="18"/>
              </w:rPr>
              <w:t xml:space="preserve">MFI </w:t>
            </w:r>
          </w:p>
          <w:p w14:paraId="2DEAA8F6" w14:textId="7AD0B5C5" w:rsidR="009C4F2D" w:rsidRDefault="009C4F2D" w:rsidP="005A7BEF">
            <w:pPr>
              <w:rPr>
                <w:rFonts w:ascii="Arial" w:hAnsi="Arial" w:cs="Arial"/>
                <w:b/>
                <w:sz w:val="18"/>
                <w:szCs w:val="18"/>
              </w:rPr>
            </w:pPr>
            <w:r>
              <w:rPr>
                <w:rFonts w:ascii="Arial" w:hAnsi="Arial" w:cs="Arial"/>
                <w:b/>
                <w:sz w:val="18"/>
                <w:szCs w:val="18"/>
              </w:rPr>
              <w:t xml:space="preserve">3 </w:t>
            </w:r>
            <w:r w:rsidR="00A94284">
              <w:rPr>
                <w:rFonts w:ascii="Arial" w:hAnsi="Arial" w:cs="Arial"/>
                <w:b/>
                <w:sz w:val="18"/>
                <w:szCs w:val="18"/>
              </w:rPr>
              <w:t>S</w:t>
            </w:r>
            <w:r w:rsidR="00CA0E6E">
              <w:rPr>
                <w:rFonts w:ascii="Arial" w:hAnsi="Arial" w:cs="Arial"/>
                <w:b/>
                <w:sz w:val="18"/>
                <w:szCs w:val="18"/>
              </w:rPr>
              <w:t xml:space="preserve">avings and </w:t>
            </w:r>
            <w:r w:rsidR="00A94284">
              <w:rPr>
                <w:rFonts w:ascii="Arial" w:hAnsi="Arial" w:cs="Arial"/>
                <w:b/>
                <w:sz w:val="18"/>
                <w:szCs w:val="18"/>
              </w:rPr>
              <w:t>L</w:t>
            </w:r>
            <w:r w:rsidR="00CA0E6E">
              <w:rPr>
                <w:rFonts w:ascii="Arial" w:hAnsi="Arial" w:cs="Arial"/>
                <w:b/>
                <w:sz w:val="18"/>
                <w:szCs w:val="18"/>
              </w:rPr>
              <w:t>oan</w:t>
            </w:r>
            <w:r w:rsidR="0022035E">
              <w:rPr>
                <w:rFonts w:ascii="Arial" w:hAnsi="Arial" w:cs="Arial"/>
                <w:b/>
                <w:sz w:val="18"/>
                <w:szCs w:val="18"/>
              </w:rPr>
              <w:t>s</w:t>
            </w:r>
            <w:r w:rsidR="00CA0E6E">
              <w:rPr>
                <w:rFonts w:ascii="Arial" w:hAnsi="Arial" w:cs="Arial"/>
                <w:b/>
                <w:sz w:val="18"/>
                <w:szCs w:val="18"/>
              </w:rPr>
              <w:t xml:space="preserve"> </w:t>
            </w:r>
          </w:p>
          <w:p w14:paraId="14739FEF" w14:textId="221E13B9" w:rsidR="009C4F2D" w:rsidRDefault="009C4F2D" w:rsidP="005A7BEF">
            <w:pPr>
              <w:rPr>
                <w:rFonts w:ascii="Arial" w:hAnsi="Arial" w:cs="Arial"/>
                <w:b/>
                <w:sz w:val="18"/>
                <w:szCs w:val="18"/>
              </w:rPr>
            </w:pPr>
            <w:r>
              <w:rPr>
                <w:rFonts w:ascii="Arial" w:hAnsi="Arial" w:cs="Arial"/>
                <w:b/>
                <w:sz w:val="18"/>
                <w:szCs w:val="18"/>
              </w:rPr>
              <w:t>4 Local informal moneylender</w:t>
            </w:r>
          </w:p>
          <w:p w14:paraId="182FE66E" w14:textId="77777777" w:rsidR="009C4F2D" w:rsidRDefault="009C4F2D" w:rsidP="005A7BEF">
            <w:pPr>
              <w:rPr>
                <w:rFonts w:ascii="Arial" w:hAnsi="Arial" w:cs="Arial"/>
                <w:b/>
                <w:sz w:val="18"/>
                <w:szCs w:val="18"/>
              </w:rPr>
            </w:pPr>
            <w:r>
              <w:rPr>
                <w:rFonts w:ascii="Arial" w:hAnsi="Arial" w:cs="Arial"/>
                <w:b/>
                <w:sz w:val="18"/>
                <w:szCs w:val="18"/>
              </w:rPr>
              <w:t xml:space="preserve">5 </w:t>
            </w:r>
            <w:r w:rsidR="00A94284">
              <w:rPr>
                <w:rFonts w:ascii="Arial" w:hAnsi="Arial" w:cs="Arial"/>
                <w:b/>
                <w:sz w:val="18"/>
                <w:szCs w:val="18"/>
              </w:rPr>
              <w:t>C</w:t>
            </w:r>
            <w:r w:rsidR="003C67D5">
              <w:rPr>
                <w:rFonts w:ascii="Arial" w:hAnsi="Arial" w:cs="Arial"/>
                <w:b/>
                <w:sz w:val="18"/>
                <w:szCs w:val="18"/>
              </w:rPr>
              <w:t xml:space="preserve">redit </w:t>
            </w:r>
            <w:r w:rsidR="00B572C4">
              <w:rPr>
                <w:rFonts w:ascii="Arial" w:hAnsi="Arial" w:cs="Arial"/>
                <w:b/>
                <w:sz w:val="18"/>
                <w:szCs w:val="18"/>
              </w:rPr>
              <w:t>c</w:t>
            </w:r>
            <w:r w:rsidR="00021D74" w:rsidRPr="00021D74">
              <w:rPr>
                <w:rFonts w:ascii="Arial" w:hAnsi="Arial" w:cs="Arial"/>
                <w:b/>
                <w:sz w:val="18"/>
                <w:szCs w:val="18"/>
              </w:rPr>
              <w:t>ooperatives</w:t>
            </w:r>
          </w:p>
          <w:p w14:paraId="6578D9B7" w14:textId="031350A7" w:rsidR="0052448A" w:rsidRPr="00367F34" w:rsidRDefault="009C4F2D" w:rsidP="005A7BEF">
            <w:pPr>
              <w:rPr>
                <w:rFonts w:ascii="Arial" w:hAnsi="Arial" w:cs="Arial"/>
                <w:b/>
                <w:sz w:val="18"/>
                <w:szCs w:val="18"/>
              </w:rPr>
            </w:pPr>
            <w:r>
              <w:rPr>
                <w:rFonts w:ascii="Arial" w:hAnsi="Arial" w:cs="Arial"/>
                <w:b/>
                <w:sz w:val="18"/>
                <w:szCs w:val="18"/>
              </w:rPr>
              <w:t>-666 Other (specify)</w:t>
            </w:r>
          </w:p>
          <w:p w14:paraId="68452462" w14:textId="77777777" w:rsidR="0052448A" w:rsidRPr="00367F34" w:rsidRDefault="0052448A" w:rsidP="005A7BEF">
            <w:pPr>
              <w:rPr>
                <w:rFonts w:ascii="Arial" w:hAnsi="Arial" w:cs="Arial"/>
                <w:b/>
                <w:sz w:val="18"/>
                <w:szCs w:val="18"/>
              </w:rPr>
            </w:pPr>
          </w:p>
          <w:p w14:paraId="3F91BAD0" w14:textId="77777777" w:rsidR="0052448A" w:rsidRPr="00367F34" w:rsidRDefault="0052448A" w:rsidP="005A7BEF">
            <w:pPr>
              <w:rPr>
                <w:rFonts w:ascii="Arial" w:hAnsi="Arial" w:cs="Arial"/>
                <w:b/>
                <w:sz w:val="18"/>
                <w:szCs w:val="18"/>
              </w:rPr>
            </w:pPr>
            <w:r w:rsidRPr="00367F34">
              <w:rPr>
                <w:rFonts w:ascii="Arial" w:hAnsi="Arial" w:cs="Arial"/>
                <w:b/>
                <w:sz w:val="18"/>
                <w:szCs w:val="18"/>
              </w:rPr>
              <w:t>If 1 Yes &gt;&gt; Q6A</w:t>
            </w:r>
          </w:p>
          <w:p w14:paraId="54B89707" w14:textId="77777777" w:rsidR="0052448A" w:rsidRPr="00367F34" w:rsidRDefault="0052448A" w:rsidP="005A7BEF">
            <w:pPr>
              <w:rPr>
                <w:rFonts w:ascii="Arial" w:hAnsi="Arial" w:cs="Arial"/>
                <w:b/>
                <w:sz w:val="18"/>
                <w:szCs w:val="18"/>
              </w:rPr>
            </w:pPr>
            <w:r w:rsidRPr="00367F34">
              <w:rPr>
                <w:rFonts w:ascii="Arial" w:hAnsi="Arial" w:cs="Arial"/>
                <w:b/>
                <w:sz w:val="18"/>
                <w:szCs w:val="18"/>
              </w:rPr>
              <w:t>If 2 No &gt;&gt; Q5</w:t>
            </w:r>
          </w:p>
        </w:tc>
        <w:tc>
          <w:tcPr>
            <w:tcW w:w="3965" w:type="dxa"/>
            <w:shd w:val="clear" w:color="auto" w:fill="auto"/>
            <w:vAlign w:val="center"/>
            <w:hideMark/>
          </w:tcPr>
          <w:p w14:paraId="4886BCBC" w14:textId="77777777" w:rsidR="0052448A" w:rsidRPr="00367F34" w:rsidRDefault="0052448A" w:rsidP="005A7BEF">
            <w:pPr>
              <w:rPr>
                <w:rFonts w:ascii="Arial" w:hAnsi="Arial" w:cs="Arial"/>
                <w:b/>
                <w:sz w:val="18"/>
                <w:szCs w:val="18"/>
              </w:rPr>
            </w:pPr>
            <w:r w:rsidRPr="00367F34">
              <w:rPr>
                <w:rFonts w:ascii="Arial" w:hAnsi="Arial" w:cs="Arial"/>
                <w:b/>
                <w:sz w:val="18"/>
                <w:szCs w:val="18"/>
              </w:rPr>
              <w:t>1. Yes</w:t>
            </w:r>
            <w:r w:rsidRPr="00367F34">
              <w:rPr>
                <w:rFonts w:ascii="Arial" w:hAnsi="Arial" w:cs="Arial"/>
                <w:b/>
                <w:sz w:val="18"/>
                <w:szCs w:val="18"/>
              </w:rPr>
              <w:br/>
              <w:t>5. No</w:t>
            </w:r>
            <w:r w:rsidRPr="00367F34">
              <w:rPr>
                <w:rFonts w:ascii="Arial" w:hAnsi="Arial" w:cs="Arial"/>
                <w:b/>
                <w:sz w:val="18"/>
                <w:szCs w:val="18"/>
              </w:rPr>
              <w:br/>
              <w:t>-888. Refuse to Answer</w:t>
            </w:r>
          </w:p>
        </w:tc>
      </w:tr>
      <w:tr w:rsidR="005A7BEF" w:rsidRPr="00367F34" w14:paraId="303F2A6C" w14:textId="77777777" w:rsidTr="00F43D54">
        <w:trPr>
          <w:trHeight w:val="1000"/>
        </w:trPr>
        <w:tc>
          <w:tcPr>
            <w:tcW w:w="580" w:type="dxa"/>
            <w:shd w:val="clear" w:color="auto" w:fill="auto"/>
            <w:vAlign w:val="center"/>
            <w:hideMark/>
          </w:tcPr>
          <w:p w14:paraId="41781799" w14:textId="77777777" w:rsidR="0052448A" w:rsidRPr="00367F34" w:rsidRDefault="0052448A" w:rsidP="005A7BEF">
            <w:pPr>
              <w:jc w:val="center"/>
              <w:rPr>
                <w:rFonts w:ascii="Arial" w:hAnsi="Arial" w:cs="Arial"/>
                <w:b/>
                <w:sz w:val="18"/>
                <w:szCs w:val="18"/>
              </w:rPr>
            </w:pPr>
            <w:r w:rsidRPr="00367F34">
              <w:rPr>
                <w:rFonts w:ascii="Arial" w:hAnsi="Arial" w:cs="Arial"/>
                <w:b/>
                <w:sz w:val="18"/>
                <w:szCs w:val="18"/>
              </w:rPr>
              <w:t>Q5</w:t>
            </w:r>
          </w:p>
        </w:tc>
        <w:tc>
          <w:tcPr>
            <w:tcW w:w="9200" w:type="dxa"/>
            <w:shd w:val="clear" w:color="auto" w:fill="auto"/>
            <w:vAlign w:val="center"/>
            <w:hideMark/>
          </w:tcPr>
          <w:p w14:paraId="372E2605" w14:textId="1709C20E" w:rsidR="0052448A" w:rsidRPr="00367F34" w:rsidRDefault="0052448A" w:rsidP="005A7BEF">
            <w:pPr>
              <w:rPr>
                <w:rFonts w:ascii="Arial" w:hAnsi="Arial" w:cs="Arial"/>
                <w:b/>
                <w:sz w:val="18"/>
                <w:szCs w:val="18"/>
              </w:rPr>
            </w:pPr>
            <w:r w:rsidRPr="00367F34">
              <w:rPr>
                <w:rFonts w:ascii="Arial" w:hAnsi="Arial" w:cs="Arial"/>
                <w:b/>
                <w:i/>
                <w:iCs/>
                <w:sz w:val="18"/>
                <w:szCs w:val="18"/>
              </w:rPr>
              <w:t xml:space="preserve">[If 4 == No] </w:t>
            </w:r>
            <w:r w:rsidR="009C4F2D">
              <w:rPr>
                <w:rFonts w:ascii="Arial" w:hAnsi="Arial" w:cs="Arial"/>
                <w:b/>
                <w:sz w:val="18"/>
                <w:szCs w:val="18"/>
              </w:rPr>
              <w:t>Which</w:t>
            </w:r>
            <w:r w:rsidRPr="00367F34">
              <w:rPr>
                <w:rFonts w:ascii="Arial" w:hAnsi="Arial" w:cs="Arial"/>
                <w:b/>
                <w:sz w:val="18"/>
                <w:szCs w:val="18"/>
              </w:rPr>
              <w:t xml:space="preserve"> of the following is A REASON why you, personally, DO NOT have an account at a bank or another type of formal financial institution. Is it … ?</w:t>
            </w:r>
            <w:r w:rsidR="009C4F2D">
              <w:rPr>
                <w:rFonts w:ascii="Arial" w:hAnsi="Arial" w:cs="Arial"/>
                <w:b/>
                <w:sz w:val="18"/>
                <w:szCs w:val="18"/>
              </w:rPr>
              <w:t xml:space="preserve"> [Select all that apply]</w:t>
            </w:r>
          </w:p>
        </w:tc>
        <w:tc>
          <w:tcPr>
            <w:tcW w:w="3965" w:type="dxa"/>
            <w:shd w:val="clear" w:color="auto" w:fill="auto"/>
            <w:vAlign w:val="center"/>
            <w:hideMark/>
          </w:tcPr>
          <w:p w14:paraId="007554B4" w14:textId="77777777" w:rsidR="0052448A" w:rsidRPr="00367F34" w:rsidRDefault="0052448A" w:rsidP="005A7BEF">
            <w:pPr>
              <w:rPr>
                <w:rFonts w:ascii="Arial" w:hAnsi="Arial" w:cs="Arial"/>
                <w:b/>
                <w:sz w:val="18"/>
                <w:szCs w:val="18"/>
              </w:rPr>
            </w:pPr>
            <w:r w:rsidRPr="00367F34">
              <w:rPr>
                <w:rFonts w:ascii="Arial" w:hAnsi="Arial" w:cs="Arial"/>
                <w:b/>
                <w:sz w:val="18"/>
                <w:szCs w:val="18"/>
              </w:rPr>
              <w:t>1. Yes</w:t>
            </w:r>
            <w:r w:rsidRPr="00367F34">
              <w:rPr>
                <w:rFonts w:ascii="Arial" w:hAnsi="Arial" w:cs="Arial"/>
                <w:b/>
                <w:sz w:val="18"/>
                <w:szCs w:val="18"/>
              </w:rPr>
              <w:br/>
              <w:t>5. No</w:t>
            </w:r>
            <w:r w:rsidRPr="00367F34">
              <w:rPr>
                <w:rFonts w:ascii="Arial" w:hAnsi="Arial" w:cs="Arial"/>
                <w:b/>
                <w:sz w:val="18"/>
                <w:szCs w:val="18"/>
              </w:rPr>
              <w:br/>
              <w:t>-888. Refuse to Answer</w:t>
            </w:r>
            <w:r w:rsidRPr="00367F34">
              <w:rPr>
                <w:rFonts w:ascii="Arial" w:hAnsi="Arial" w:cs="Arial"/>
                <w:b/>
                <w:sz w:val="18"/>
                <w:szCs w:val="18"/>
              </w:rPr>
              <w:br/>
              <w:t>-999. Don't Know</w:t>
            </w:r>
          </w:p>
        </w:tc>
      </w:tr>
      <w:tr w:rsidR="005A7BEF" w:rsidRPr="00367F34" w14:paraId="3084C16D" w14:textId="77777777" w:rsidTr="00F43D54">
        <w:trPr>
          <w:trHeight w:val="250"/>
        </w:trPr>
        <w:tc>
          <w:tcPr>
            <w:tcW w:w="580" w:type="dxa"/>
            <w:shd w:val="clear" w:color="auto" w:fill="auto"/>
            <w:vAlign w:val="center"/>
            <w:hideMark/>
          </w:tcPr>
          <w:p w14:paraId="024B5173"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1E804A16" w14:textId="77777777" w:rsidR="0052448A" w:rsidRPr="00367F34" w:rsidRDefault="0052448A" w:rsidP="005A7BEF">
            <w:pPr>
              <w:rPr>
                <w:rFonts w:ascii="Arial" w:hAnsi="Arial" w:cs="Arial"/>
                <w:b/>
                <w:sz w:val="18"/>
                <w:szCs w:val="18"/>
              </w:rPr>
            </w:pPr>
            <w:r w:rsidRPr="00367F34">
              <w:rPr>
                <w:rFonts w:ascii="Arial" w:hAnsi="Arial" w:cs="Arial"/>
                <w:b/>
                <w:sz w:val="18"/>
                <w:szCs w:val="18"/>
              </w:rPr>
              <w:t>A. Because financial institutions are too far away</w:t>
            </w:r>
          </w:p>
        </w:tc>
        <w:tc>
          <w:tcPr>
            <w:tcW w:w="3965" w:type="dxa"/>
            <w:shd w:val="clear" w:color="auto" w:fill="auto"/>
            <w:vAlign w:val="center"/>
            <w:hideMark/>
          </w:tcPr>
          <w:p w14:paraId="5BB7D1A2" w14:textId="77777777" w:rsidR="0052448A" w:rsidRPr="00367F34" w:rsidRDefault="0052448A" w:rsidP="005A7BEF">
            <w:pPr>
              <w:rPr>
                <w:rFonts w:ascii="Arial" w:hAnsi="Arial" w:cs="Arial"/>
                <w:b/>
                <w:sz w:val="18"/>
                <w:szCs w:val="18"/>
              </w:rPr>
            </w:pPr>
          </w:p>
          <w:p w14:paraId="3AA6EAA6" w14:textId="23F7279F" w:rsidR="008434C8" w:rsidRPr="00367F34" w:rsidRDefault="008434C8" w:rsidP="005A7BEF">
            <w:pPr>
              <w:rPr>
                <w:rFonts w:ascii="Arial" w:hAnsi="Arial" w:cs="Arial"/>
                <w:b/>
                <w:sz w:val="18"/>
                <w:szCs w:val="18"/>
              </w:rPr>
            </w:pPr>
          </w:p>
        </w:tc>
      </w:tr>
      <w:tr w:rsidR="005A7BEF" w:rsidRPr="00367F34" w14:paraId="452CD330" w14:textId="77777777" w:rsidTr="00F43D54">
        <w:trPr>
          <w:trHeight w:val="250"/>
        </w:trPr>
        <w:tc>
          <w:tcPr>
            <w:tcW w:w="580" w:type="dxa"/>
            <w:shd w:val="clear" w:color="auto" w:fill="auto"/>
            <w:vAlign w:val="center"/>
            <w:hideMark/>
          </w:tcPr>
          <w:p w14:paraId="6FFD4FF5"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63F15047" w14:textId="77777777" w:rsidR="0052448A" w:rsidRPr="00367F34" w:rsidRDefault="0052448A" w:rsidP="005A7BEF">
            <w:pPr>
              <w:rPr>
                <w:rFonts w:ascii="Arial" w:hAnsi="Arial" w:cs="Arial"/>
                <w:b/>
                <w:sz w:val="18"/>
                <w:szCs w:val="18"/>
              </w:rPr>
            </w:pPr>
            <w:r w:rsidRPr="00367F34">
              <w:rPr>
                <w:rFonts w:ascii="Arial" w:hAnsi="Arial" w:cs="Arial"/>
                <w:b/>
                <w:sz w:val="18"/>
                <w:szCs w:val="18"/>
              </w:rPr>
              <w:t>B. Because financial services are too expensive</w:t>
            </w:r>
          </w:p>
        </w:tc>
        <w:tc>
          <w:tcPr>
            <w:tcW w:w="3965" w:type="dxa"/>
            <w:shd w:val="clear" w:color="auto" w:fill="auto"/>
            <w:vAlign w:val="center"/>
            <w:hideMark/>
          </w:tcPr>
          <w:p w14:paraId="2168D7F5" w14:textId="77777777" w:rsidR="0052448A" w:rsidRPr="00367F34" w:rsidRDefault="0052448A" w:rsidP="005A7BEF">
            <w:pPr>
              <w:rPr>
                <w:rFonts w:ascii="Arial" w:hAnsi="Arial" w:cs="Arial"/>
                <w:b/>
                <w:sz w:val="18"/>
                <w:szCs w:val="18"/>
              </w:rPr>
            </w:pPr>
          </w:p>
          <w:p w14:paraId="3BA1B1BF" w14:textId="35F209A5" w:rsidR="008434C8" w:rsidRPr="00367F34" w:rsidRDefault="008434C8" w:rsidP="005A7BEF">
            <w:pPr>
              <w:rPr>
                <w:rFonts w:ascii="Arial" w:hAnsi="Arial" w:cs="Arial"/>
                <w:b/>
                <w:sz w:val="18"/>
                <w:szCs w:val="18"/>
              </w:rPr>
            </w:pPr>
          </w:p>
        </w:tc>
      </w:tr>
      <w:tr w:rsidR="005A7BEF" w:rsidRPr="00367F34" w14:paraId="6C9504E2" w14:textId="77777777" w:rsidTr="00F43D54">
        <w:trPr>
          <w:trHeight w:val="260"/>
        </w:trPr>
        <w:tc>
          <w:tcPr>
            <w:tcW w:w="580" w:type="dxa"/>
            <w:shd w:val="clear" w:color="auto" w:fill="auto"/>
            <w:vAlign w:val="center"/>
            <w:hideMark/>
          </w:tcPr>
          <w:p w14:paraId="63AEBA5E"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4130917F" w14:textId="77777777" w:rsidR="0052448A" w:rsidRPr="00367F34" w:rsidRDefault="0052448A" w:rsidP="005A7BEF">
            <w:pPr>
              <w:rPr>
                <w:rFonts w:ascii="Arial" w:hAnsi="Arial" w:cs="Arial"/>
                <w:b/>
                <w:bCs/>
                <w:sz w:val="18"/>
                <w:szCs w:val="18"/>
              </w:rPr>
            </w:pPr>
            <w:r w:rsidRPr="00367F34">
              <w:rPr>
                <w:rFonts w:ascii="Arial" w:hAnsi="Arial" w:cs="Arial"/>
                <w:b/>
                <w:bCs/>
                <w:sz w:val="18"/>
                <w:szCs w:val="18"/>
              </w:rPr>
              <w:t xml:space="preserve">C. </w:t>
            </w:r>
            <w:r w:rsidRPr="00367F34">
              <w:rPr>
                <w:rFonts w:ascii="Arial" w:hAnsi="Arial" w:cs="Arial"/>
                <w:b/>
                <w:sz w:val="18"/>
                <w:szCs w:val="18"/>
              </w:rPr>
              <w:t>Because you don't have the necessary documentation (identity card, wage slip, etc.)</w:t>
            </w:r>
          </w:p>
        </w:tc>
        <w:tc>
          <w:tcPr>
            <w:tcW w:w="3965" w:type="dxa"/>
            <w:shd w:val="clear" w:color="auto" w:fill="auto"/>
            <w:vAlign w:val="center"/>
            <w:hideMark/>
          </w:tcPr>
          <w:p w14:paraId="6163DD1B" w14:textId="77777777" w:rsidR="0052448A" w:rsidRPr="00367F34" w:rsidRDefault="0052448A" w:rsidP="005A7BEF">
            <w:pPr>
              <w:rPr>
                <w:rFonts w:ascii="Arial" w:hAnsi="Arial" w:cs="Arial"/>
                <w:b/>
                <w:bCs/>
                <w:sz w:val="18"/>
                <w:szCs w:val="18"/>
              </w:rPr>
            </w:pPr>
          </w:p>
          <w:p w14:paraId="7F4A9DCF" w14:textId="4E31A3C0" w:rsidR="008434C8" w:rsidRPr="00367F34" w:rsidRDefault="008434C8" w:rsidP="005A7BEF">
            <w:pPr>
              <w:rPr>
                <w:rFonts w:ascii="Arial" w:hAnsi="Arial" w:cs="Arial"/>
                <w:b/>
                <w:bCs/>
                <w:sz w:val="18"/>
                <w:szCs w:val="18"/>
              </w:rPr>
            </w:pPr>
          </w:p>
        </w:tc>
      </w:tr>
      <w:tr w:rsidR="005A7BEF" w:rsidRPr="00367F34" w14:paraId="0BAC13D2" w14:textId="77777777" w:rsidTr="00F43D54">
        <w:trPr>
          <w:trHeight w:val="260"/>
        </w:trPr>
        <w:tc>
          <w:tcPr>
            <w:tcW w:w="580" w:type="dxa"/>
            <w:shd w:val="clear" w:color="auto" w:fill="auto"/>
            <w:vAlign w:val="center"/>
            <w:hideMark/>
          </w:tcPr>
          <w:p w14:paraId="2BE94784"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2F695EB5" w14:textId="77777777" w:rsidR="0052448A" w:rsidRPr="00367F34" w:rsidRDefault="0052448A" w:rsidP="005A7BEF">
            <w:pPr>
              <w:rPr>
                <w:rFonts w:ascii="Arial" w:hAnsi="Arial" w:cs="Arial"/>
                <w:b/>
                <w:bCs/>
                <w:sz w:val="18"/>
                <w:szCs w:val="18"/>
              </w:rPr>
            </w:pPr>
            <w:r w:rsidRPr="00367F34">
              <w:rPr>
                <w:rFonts w:ascii="Arial" w:hAnsi="Arial" w:cs="Arial"/>
                <w:b/>
                <w:bCs/>
                <w:sz w:val="18"/>
                <w:szCs w:val="18"/>
              </w:rPr>
              <w:t xml:space="preserve">D. </w:t>
            </w:r>
            <w:r w:rsidRPr="00367F34">
              <w:rPr>
                <w:rFonts w:ascii="Arial" w:hAnsi="Arial" w:cs="Arial"/>
                <w:b/>
                <w:sz w:val="18"/>
                <w:szCs w:val="18"/>
              </w:rPr>
              <w:t>Because you don't trust financial institutions</w:t>
            </w:r>
          </w:p>
        </w:tc>
        <w:tc>
          <w:tcPr>
            <w:tcW w:w="3965" w:type="dxa"/>
            <w:shd w:val="clear" w:color="auto" w:fill="auto"/>
            <w:vAlign w:val="center"/>
            <w:hideMark/>
          </w:tcPr>
          <w:p w14:paraId="57997359" w14:textId="77777777" w:rsidR="0052448A" w:rsidRPr="00367F34" w:rsidRDefault="0052448A" w:rsidP="005A7BEF">
            <w:pPr>
              <w:rPr>
                <w:rFonts w:ascii="Arial" w:hAnsi="Arial" w:cs="Arial"/>
                <w:b/>
                <w:bCs/>
                <w:sz w:val="18"/>
                <w:szCs w:val="18"/>
              </w:rPr>
            </w:pPr>
          </w:p>
          <w:p w14:paraId="786311BA" w14:textId="3CD52281" w:rsidR="008434C8" w:rsidRPr="00367F34" w:rsidRDefault="008434C8" w:rsidP="005A7BEF">
            <w:pPr>
              <w:rPr>
                <w:rFonts w:ascii="Arial" w:hAnsi="Arial" w:cs="Arial"/>
                <w:b/>
                <w:bCs/>
                <w:sz w:val="18"/>
                <w:szCs w:val="18"/>
              </w:rPr>
            </w:pPr>
          </w:p>
        </w:tc>
      </w:tr>
      <w:tr w:rsidR="005A7BEF" w:rsidRPr="00367F34" w14:paraId="5F09CB3C" w14:textId="77777777" w:rsidTr="00F43D54">
        <w:trPr>
          <w:trHeight w:val="260"/>
        </w:trPr>
        <w:tc>
          <w:tcPr>
            <w:tcW w:w="580" w:type="dxa"/>
            <w:shd w:val="clear" w:color="auto" w:fill="auto"/>
            <w:vAlign w:val="center"/>
            <w:hideMark/>
          </w:tcPr>
          <w:p w14:paraId="63810D85"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3535E35D" w14:textId="77777777" w:rsidR="0052448A" w:rsidRPr="00367F34" w:rsidRDefault="0052448A" w:rsidP="005A7BEF">
            <w:pPr>
              <w:rPr>
                <w:rFonts w:ascii="Arial" w:hAnsi="Arial" w:cs="Arial"/>
                <w:b/>
                <w:sz w:val="18"/>
                <w:szCs w:val="18"/>
              </w:rPr>
            </w:pPr>
            <w:r w:rsidRPr="00367F34">
              <w:rPr>
                <w:rFonts w:ascii="Arial" w:hAnsi="Arial" w:cs="Arial"/>
                <w:b/>
                <w:bCs/>
                <w:sz w:val="18"/>
                <w:szCs w:val="18"/>
              </w:rPr>
              <w:t>E.</w:t>
            </w:r>
            <w:r w:rsidRPr="00367F34">
              <w:rPr>
                <w:rFonts w:ascii="Arial" w:hAnsi="Arial" w:cs="Arial"/>
                <w:b/>
                <w:sz w:val="18"/>
                <w:szCs w:val="18"/>
              </w:rPr>
              <w:t xml:space="preserve"> Because of religious reasons</w:t>
            </w:r>
          </w:p>
          <w:p w14:paraId="68F083ED" w14:textId="34EAF7EC" w:rsidR="008434C8" w:rsidRPr="00367F34" w:rsidRDefault="008434C8" w:rsidP="005A7BEF">
            <w:pPr>
              <w:rPr>
                <w:rFonts w:ascii="Arial" w:hAnsi="Arial" w:cs="Arial"/>
                <w:b/>
                <w:bCs/>
                <w:sz w:val="18"/>
                <w:szCs w:val="18"/>
              </w:rPr>
            </w:pPr>
          </w:p>
        </w:tc>
        <w:tc>
          <w:tcPr>
            <w:tcW w:w="3965" w:type="dxa"/>
            <w:shd w:val="clear" w:color="auto" w:fill="auto"/>
            <w:vAlign w:val="center"/>
            <w:hideMark/>
          </w:tcPr>
          <w:p w14:paraId="6E02086A" w14:textId="77777777" w:rsidR="0052448A" w:rsidRPr="00367F34" w:rsidRDefault="0052448A" w:rsidP="005A7BEF">
            <w:pPr>
              <w:rPr>
                <w:rFonts w:ascii="Arial" w:hAnsi="Arial" w:cs="Arial"/>
                <w:b/>
                <w:bCs/>
                <w:sz w:val="18"/>
                <w:szCs w:val="18"/>
              </w:rPr>
            </w:pPr>
          </w:p>
        </w:tc>
      </w:tr>
      <w:tr w:rsidR="005A7BEF" w:rsidRPr="00367F34" w14:paraId="1EA08B59" w14:textId="77777777" w:rsidTr="00F43D54">
        <w:trPr>
          <w:trHeight w:val="260"/>
        </w:trPr>
        <w:tc>
          <w:tcPr>
            <w:tcW w:w="580" w:type="dxa"/>
            <w:shd w:val="clear" w:color="auto" w:fill="auto"/>
            <w:vAlign w:val="center"/>
            <w:hideMark/>
          </w:tcPr>
          <w:p w14:paraId="15C69909"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5A1D917C" w14:textId="77777777" w:rsidR="0052448A" w:rsidRPr="00367F34" w:rsidRDefault="0052448A" w:rsidP="005A7BEF">
            <w:pPr>
              <w:rPr>
                <w:rFonts w:ascii="Arial" w:hAnsi="Arial" w:cs="Arial"/>
                <w:b/>
                <w:sz w:val="18"/>
                <w:szCs w:val="18"/>
              </w:rPr>
            </w:pPr>
            <w:r w:rsidRPr="00367F34">
              <w:rPr>
                <w:rFonts w:ascii="Arial" w:hAnsi="Arial" w:cs="Arial"/>
                <w:b/>
                <w:bCs/>
                <w:sz w:val="18"/>
                <w:szCs w:val="18"/>
              </w:rPr>
              <w:t xml:space="preserve">F. </w:t>
            </w:r>
            <w:r w:rsidRPr="00367F34">
              <w:rPr>
                <w:rFonts w:ascii="Arial" w:hAnsi="Arial" w:cs="Arial"/>
                <w:b/>
                <w:sz w:val="18"/>
                <w:szCs w:val="18"/>
              </w:rPr>
              <w:t>Because you don't have enough money to use financial institutions</w:t>
            </w:r>
          </w:p>
          <w:p w14:paraId="7EE9B8BF" w14:textId="6F603D53" w:rsidR="008434C8" w:rsidRPr="00367F34" w:rsidRDefault="008434C8" w:rsidP="005A7BEF">
            <w:pPr>
              <w:rPr>
                <w:rFonts w:ascii="Arial" w:hAnsi="Arial" w:cs="Arial"/>
                <w:b/>
                <w:bCs/>
                <w:sz w:val="18"/>
                <w:szCs w:val="18"/>
              </w:rPr>
            </w:pPr>
          </w:p>
        </w:tc>
        <w:tc>
          <w:tcPr>
            <w:tcW w:w="3965" w:type="dxa"/>
            <w:shd w:val="clear" w:color="auto" w:fill="auto"/>
            <w:vAlign w:val="center"/>
            <w:hideMark/>
          </w:tcPr>
          <w:p w14:paraId="6761665A" w14:textId="77777777" w:rsidR="0052448A" w:rsidRPr="00367F34" w:rsidRDefault="0052448A" w:rsidP="005A7BEF">
            <w:pPr>
              <w:rPr>
                <w:rFonts w:ascii="Arial" w:hAnsi="Arial" w:cs="Arial"/>
                <w:b/>
                <w:bCs/>
                <w:sz w:val="18"/>
                <w:szCs w:val="18"/>
              </w:rPr>
            </w:pPr>
          </w:p>
        </w:tc>
      </w:tr>
      <w:tr w:rsidR="005A7BEF" w:rsidRPr="00367F34" w14:paraId="40CD4AAF" w14:textId="77777777" w:rsidTr="00F43D54">
        <w:trPr>
          <w:trHeight w:val="260"/>
        </w:trPr>
        <w:tc>
          <w:tcPr>
            <w:tcW w:w="580" w:type="dxa"/>
            <w:shd w:val="clear" w:color="auto" w:fill="auto"/>
            <w:vAlign w:val="center"/>
            <w:hideMark/>
          </w:tcPr>
          <w:p w14:paraId="100EAA74"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6853758B" w14:textId="77777777" w:rsidR="0052448A" w:rsidRPr="00367F34" w:rsidRDefault="0052448A" w:rsidP="005A7BEF">
            <w:pPr>
              <w:rPr>
                <w:rFonts w:ascii="Arial" w:hAnsi="Arial" w:cs="Arial"/>
                <w:b/>
                <w:sz w:val="18"/>
                <w:szCs w:val="18"/>
              </w:rPr>
            </w:pPr>
            <w:r w:rsidRPr="00367F34">
              <w:rPr>
                <w:rFonts w:ascii="Arial" w:hAnsi="Arial" w:cs="Arial"/>
                <w:b/>
                <w:bCs/>
                <w:sz w:val="18"/>
                <w:szCs w:val="18"/>
              </w:rPr>
              <w:t xml:space="preserve">G. </w:t>
            </w:r>
            <w:r w:rsidRPr="00367F34">
              <w:rPr>
                <w:rFonts w:ascii="Arial" w:hAnsi="Arial" w:cs="Arial"/>
                <w:b/>
                <w:sz w:val="18"/>
                <w:szCs w:val="18"/>
              </w:rPr>
              <w:t>Because someone else in the family already has an account</w:t>
            </w:r>
          </w:p>
          <w:p w14:paraId="1DADE4CE" w14:textId="3B633776" w:rsidR="008434C8" w:rsidRPr="00367F34" w:rsidRDefault="008434C8" w:rsidP="005A7BEF">
            <w:pPr>
              <w:rPr>
                <w:rFonts w:ascii="Arial" w:hAnsi="Arial" w:cs="Arial"/>
                <w:b/>
                <w:bCs/>
                <w:sz w:val="18"/>
                <w:szCs w:val="18"/>
              </w:rPr>
            </w:pPr>
          </w:p>
        </w:tc>
        <w:tc>
          <w:tcPr>
            <w:tcW w:w="3965" w:type="dxa"/>
            <w:shd w:val="clear" w:color="auto" w:fill="auto"/>
            <w:vAlign w:val="center"/>
            <w:hideMark/>
          </w:tcPr>
          <w:p w14:paraId="332F834F" w14:textId="77777777" w:rsidR="0052448A" w:rsidRPr="00367F34" w:rsidRDefault="0052448A" w:rsidP="005A7BEF">
            <w:pPr>
              <w:rPr>
                <w:rFonts w:ascii="Arial" w:hAnsi="Arial" w:cs="Arial"/>
                <w:b/>
                <w:bCs/>
                <w:sz w:val="18"/>
                <w:szCs w:val="18"/>
              </w:rPr>
            </w:pPr>
          </w:p>
        </w:tc>
      </w:tr>
      <w:tr w:rsidR="005A7BEF" w:rsidRPr="00367F34" w14:paraId="5C579202" w14:textId="77777777" w:rsidTr="00F43D54">
        <w:trPr>
          <w:trHeight w:val="260"/>
        </w:trPr>
        <w:tc>
          <w:tcPr>
            <w:tcW w:w="580" w:type="dxa"/>
            <w:shd w:val="clear" w:color="auto" w:fill="auto"/>
            <w:vAlign w:val="center"/>
            <w:hideMark/>
          </w:tcPr>
          <w:p w14:paraId="1EB70560"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4AB269A7" w14:textId="77777777" w:rsidR="0052448A" w:rsidRPr="00367F34" w:rsidRDefault="0052448A" w:rsidP="005A7BEF">
            <w:pPr>
              <w:rPr>
                <w:rFonts w:ascii="Arial" w:hAnsi="Arial" w:cs="Arial"/>
                <w:b/>
                <w:sz w:val="18"/>
                <w:szCs w:val="18"/>
              </w:rPr>
            </w:pPr>
            <w:r w:rsidRPr="00367F34">
              <w:rPr>
                <w:rFonts w:ascii="Arial" w:hAnsi="Arial" w:cs="Arial"/>
                <w:b/>
                <w:bCs/>
                <w:sz w:val="18"/>
                <w:szCs w:val="18"/>
              </w:rPr>
              <w:t xml:space="preserve">H. </w:t>
            </w:r>
            <w:r w:rsidRPr="00367F34">
              <w:rPr>
                <w:rFonts w:ascii="Arial" w:hAnsi="Arial" w:cs="Arial"/>
                <w:b/>
                <w:sz w:val="18"/>
                <w:szCs w:val="18"/>
              </w:rPr>
              <w:t>Because you cannot get an account</w:t>
            </w:r>
          </w:p>
          <w:p w14:paraId="6E55F9A1" w14:textId="64D140DE" w:rsidR="008434C8" w:rsidRPr="00367F34" w:rsidRDefault="008434C8" w:rsidP="005A7BEF">
            <w:pPr>
              <w:rPr>
                <w:rFonts w:ascii="Arial" w:hAnsi="Arial" w:cs="Arial"/>
                <w:b/>
                <w:bCs/>
                <w:sz w:val="18"/>
                <w:szCs w:val="18"/>
              </w:rPr>
            </w:pPr>
          </w:p>
        </w:tc>
        <w:tc>
          <w:tcPr>
            <w:tcW w:w="3965" w:type="dxa"/>
            <w:shd w:val="clear" w:color="auto" w:fill="auto"/>
            <w:vAlign w:val="center"/>
            <w:hideMark/>
          </w:tcPr>
          <w:p w14:paraId="735699CF" w14:textId="77777777" w:rsidR="0052448A" w:rsidRPr="00367F34" w:rsidRDefault="0052448A" w:rsidP="005A7BEF">
            <w:pPr>
              <w:rPr>
                <w:rFonts w:ascii="Arial" w:hAnsi="Arial" w:cs="Arial"/>
                <w:b/>
                <w:bCs/>
                <w:sz w:val="18"/>
                <w:szCs w:val="18"/>
              </w:rPr>
            </w:pPr>
          </w:p>
        </w:tc>
      </w:tr>
      <w:tr w:rsidR="005A7BEF" w:rsidRPr="00367F34" w14:paraId="0846E4BE" w14:textId="77777777" w:rsidTr="00F43D54">
        <w:trPr>
          <w:trHeight w:val="260"/>
        </w:trPr>
        <w:tc>
          <w:tcPr>
            <w:tcW w:w="580" w:type="dxa"/>
            <w:shd w:val="clear" w:color="auto" w:fill="auto"/>
            <w:vAlign w:val="center"/>
            <w:hideMark/>
          </w:tcPr>
          <w:p w14:paraId="268941A7" w14:textId="77777777" w:rsidR="0052448A" w:rsidRPr="00367F34" w:rsidRDefault="0052448A" w:rsidP="005A7BEF">
            <w:pPr>
              <w:rPr>
                <w:rFonts w:ascii="Arial" w:hAnsi="Arial" w:cs="Arial"/>
                <w:b/>
                <w:sz w:val="18"/>
                <w:szCs w:val="18"/>
              </w:rPr>
            </w:pPr>
          </w:p>
        </w:tc>
        <w:tc>
          <w:tcPr>
            <w:tcW w:w="9200" w:type="dxa"/>
            <w:shd w:val="clear" w:color="auto" w:fill="auto"/>
            <w:vAlign w:val="center"/>
            <w:hideMark/>
          </w:tcPr>
          <w:p w14:paraId="4AE1A7BA" w14:textId="77777777" w:rsidR="0052448A" w:rsidRPr="00367F34" w:rsidRDefault="0052448A" w:rsidP="005A7BEF">
            <w:pPr>
              <w:rPr>
                <w:rFonts w:ascii="Arial" w:hAnsi="Arial" w:cs="Arial"/>
                <w:b/>
                <w:sz w:val="18"/>
                <w:szCs w:val="18"/>
              </w:rPr>
            </w:pPr>
            <w:r w:rsidRPr="00367F34">
              <w:rPr>
                <w:rFonts w:ascii="Arial" w:hAnsi="Arial" w:cs="Arial"/>
                <w:b/>
                <w:bCs/>
                <w:sz w:val="18"/>
                <w:szCs w:val="18"/>
              </w:rPr>
              <w:t xml:space="preserve">I. </w:t>
            </w:r>
            <w:r w:rsidRPr="00367F34">
              <w:rPr>
                <w:rFonts w:ascii="Arial" w:hAnsi="Arial" w:cs="Arial"/>
                <w:b/>
                <w:sz w:val="18"/>
                <w:szCs w:val="18"/>
              </w:rPr>
              <w:t>Because you have no need for financial services at a formal institution</w:t>
            </w:r>
          </w:p>
          <w:p w14:paraId="7AA85EDC" w14:textId="398BFFD0" w:rsidR="008434C8" w:rsidRPr="00367F34" w:rsidRDefault="008434C8" w:rsidP="005A7BEF">
            <w:pPr>
              <w:rPr>
                <w:rFonts w:ascii="Arial" w:hAnsi="Arial" w:cs="Arial"/>
                <w:b/>
                <w:bCs/>
                <w:sz w:val="18"/>
                <w:szCs w:val="18"/>
              </w:rPr>
            </w:pPr>
          </w:p>
        </w:tc>
        <w:tc>
          <w:tcPr>
            <w:tcW w:w="3965" w:type="dxa"/>
            <w:shd w:val="clear" w:color="auto" w:fill="auto"/>
            <w:vAlign w:val="center"/>
            <w:hideMark/>
          </w:tcPr>
          <w:p w14:paraId="284C0ACB" w14:textId="77777777" w:rsidR="0052448A" w:rsidRPr="00367F34" w:rsidRDefault="0052448A" w:rsidP="005A7BEF">
            <w:pPr>
              <w:rPr>
                <w:rFonts w:ascii="Arial" w:hAnsi="Arial" w:cs="Arial"/>
                <w:b/>
                <w:bCs/>
                <w:sz w:val="18"/>
                <w:szCs w:val="18"/>
              </w:rPr>
            </w:pPr>
          </w:p>
        </w:tc>
      </w:tr>
    </w:tbl>
    <w:p w14:paraId="0556DDCC" w14:textId="77777777" w:rsidR="008A46EF" w:rsidRDefault="008A46EF" w:rsidP="005A7BEF">
      <w:pPr>
        <w:tabs>
          <w:tab w:val="left" w:pos="2010"/>
        </w:tabs>
        <w:rPr>
          <w:rFonts w:ascii="Arial" w:hAnsi="Arial" w:cs="Arial"/>
          <w:sz w:val="20"/>
          <w:szCs w:val="20"/>
        </w:rPr>
      </w:pPr>
    </w:p>
    <w:p w14:paraId="3B44C223" w14:textId="2BA7FFBD" w:rsidR="0052448A" w:rsidRDefault="0052448A" w:rsidP="005A7BEF">
      <w:pPr>
        <w:tabs>
          <w:tab w:val="left" w:pos="2010"/>
        </w:tabs>
        <w:rPr>
          <w:rFonts w:ascii="Arial" w:hAnsi="Arial" w:cs="Arial"/>
          <w:sz w:val="20"/>
          <w:szCs w:val="20"/>
        </w:rPr>
      </w:pPr>
      <w:r w:rsidRPr="005A7BEF">
        <w:rPr>
          <w:rFonts w:ascii="Arial" w:hAnsi="Arial" w:cs="Arial"/>
          <w:sz w:val="20"/>
          <w:szCs w:val="20"/>
        </w:rPr>
        <w:t xml:space="preserve">Questions </w:t>
      </w:r>
      <w:r w:rsidR="00FD50CE">
        <w:rPr>
          <w:rFonts w:ascii="Arial" w:hAnsi="Arial" w:cs="Arial"/>
          <w:sz w:val="20"/>
          <w:szCs w:val="20"/>
        </w:rPr>
        <w:t>6A</w:t>
      </w:r>
      <w:r w:rsidRPr="005A7BEF">
        <w:rPr>
          <w:rFonts w:ascii="Arial" w:hAnsi="Arial" w:cs="Arial"/>
          <w:sz w:val="20"/>
          <w:szCs w:val="20"/>
        </w:rPr>
        <w:t xml:space="preserve"> – </w:t>
      </w:r>
      <w:r w:rsidR="00FD50CE">
        <w:rPr>
          <w:rFonts w:ascii="Arial" w:hAnsi="Arial" w:cs="Arial"/>
          <w:sz w:val="20"/>
          <w:szCs w:val="20"/>
        </w:rPr>
        <w:t>6F</w:t>
      </w:r>
      <w:r w:rsidRPr="005A7BEF">
        <w:rPr>
          <w:rFonts w:ascii="Arial" w:hAnsi="Arial" w:cs="Arial"/>
          <w:sz w:val="20"/>
          <w:szCs w:val="20"/>
        </w:rPr>
        <w:t xml:space="preserve"> are repeated in a loop for each of the following categories: 1) </w:t>
      </w:r>
      <w:r w:rsidR="00D60202">
        <w:rPr>
          <w:rFonts w:ascii="Arial" w:hAnsi="Arial" w:cs="Arial"/>
          <w:sz w:val="20"/>
          <w:szCs w:val="20"/>
        </w:rPr>
        <w:t>B</w:t>
      </w:r>
      <w:r w:rsidRPr="005A7BEF">
        <w:rPr>
          <w:rFonts w:ascii="Arial" w:hAnsi="Arial" w:cs="Arial"/>
          <w:sz w:val="20"/>
          <w:szCs w:val="20"/>
        </w:rPr>
        <w:t xml:space="preserve">ank, 2) MFI, 3) </w:t>
      </w:r>
      <w:r w:rsidR="00B572C4">
        <w:rPr>
          <w:rFonts w:ascii="Arial" w:hAnsi="Arial" w:cs="Arial"/>
          <w:sz w:val="20"/>
          <w:szCs w:val="20"/>
        </w:rPr>
        <w:t>S</w:t>
      </w:r>
      <w:r w:rsidR="00B572C4" w:rsidRPr="00B572C4">
        <w:rPr>
          <w:rFonts w:ascii="Arial" w:hAnsi="Arial" w:cs="Arial"/>
          <w:sz w:val="20"/>
          <w:szCs w:val="20"/>
        </w:rPr>
        <w:t xml:space="preserve">avings and loans, </w:t>
      </w:r>
      <w:r w:rsidR="00B572C4">
        <w:rPr>
          <w:rFonts w:ascii="Arial" w:hAnsi="Arial" w:cs="Arial"/>
          <w:sz w:val="20"/>
          <w:szCs w:val="20"/>
        </w:rPr>
        <w:t>4) C</w:t>
      </w:r>
      <w:r w:rsidR="00B572C4" w:rsidRPr="00B572C4">
        <w:rPr>
          <w:rFonts w:ascii="Arial" w:hAnsi="Arial" w:cs="Arial"/>
          <w:sz w:val="20"/>
          <w:szCs w:val="20"/>
        </w:rPr>
        <w:t>redit cooperatives</w:t>
      </w:r>
      <w:r w:rsidR="00B572C4">
        <w:rPr>
          <w:rFonts w:ascii="Arial" w:hAnsi="Arial" w:cs="Arial"/>
          <w:sz w:val="20"/>
          <w:szCs w:val="20"/>
        </w:rPr>
        <w:t>,</w:t>
      </w:r>
      <w:r w:rsidRPr="005A7BEF">
        <w:rPr>
          <w:rFonts w:ascii="Arial" w:hAnsi="Arial" w:cs="Arial"/>
          <w:sz w:val="20"/>
          <w:szCs w:val="20"/>
        </w:rPr>
        <w:t xml:space="preserve"> </w:t>
      </w:r>
      <w:r w:rsidR="00B572C4" w:rsidRPr="005A7BEF">
        <w:rPr>
          <w:rFonts w:ascii="Arial" w:hAnsi="Arial" w:cs="Arial"/>
          <w:sz w:val="20"/>
          <w:szCs w:val="20"/>
        </w:rPr>
        <w:t>and</w:t>
      </w:r>
      <w:r w:rsidRPr="005A7BEF">
        <w:rPr>
          <w:rFonts w:ascii="Arial" w:hAnsi="Arial" w:cs="Arial"/>
          <w:sz w:val="20"/>
          <w:szCs w:val="20"/>
        </w:rPr>
        <w:t xml:space="preserve"> </w:t>
      </w:r>
      <w:r w:rsidR="00C347D6">
        <w:rPr>
          <w:rFonts w:ascii="Arial" w:hAnsi="Arial" w:cs="Arial"/>
          <w:sz w:val="20"/>
          <w:szCs w:val="20"/>
        </w:rPr>
        <w:t>5</w:t>
      </w:r>
      <w:r w:rsidRPr="005A7BEF">
        <w:rPr>
          <w:rFonts w:ascii="Arial" w:hAnsi="Arial" w:cs="Arial"/>
          <w:sz w:val="20"/>
          <w:szCs w:val="20"/>
        </w:rPr>
        <w:t xml:space="preserve">) </w:t>
      </w:r>
      <w:r w:rsidR="00AC1586" w:rsidRPr="005A7BEF">
        <w:rPr>
          <w:rFonts w:ascii="Arial" w:hAnsi="Arial" w:cs="Arial"/>
          <w:sz w:val="20"/>
          <w:szCs w:val="20"/>
        </w:rPr>
        <w:t xml:space="preserve">Local </w:t>
      </w:r>
      <w:r w:rsidR="00AC1586">
        <w:rPr>
          <w:rFonts w:ascii="Arial" w:hAnsi="Arial" w:cs="Arial"/>
          <w:sz w:val="20"/>
          <w:szCs w:val="20"/>
        </w:rPr>
        <w:t>i</w:t>
      </w:r>
      <w:r w:rsidR="00AC1586" w:rsidRPr="005A7BEF">
        <w:rPr>
          <w:rFonts w:ascii="Arial" w:hAnsi="Arial" w:cs="Arial"/>
          <w:sz w:val="20"/>
          <w:szCs w:val="20"/>
        </w:rPr>
        <w:t xml:space="preserve">nformal </w:t>
      </w:r>
      <w:r w:rsidR="00AC1586">
        <w:rPr>
          <w:rFonts w:ascii="Arial" w:hAnsi="Arial" w:cs="Arial"/>
          <w:sz w:val="20"/>
          <w:szCs w:val="20"/>
        </w:rPr>
        <w:t>m</w:t>
      </w:r>
      <w:r w:rsidR="00AC1586" w:rsidRPr="005A7BEF">
        <w:rPr>
          <w:rFonts w:ascii="Arial" w:hAnsi="Arial" w:cs="Arial"/>
          <w:sz w:val="20"/>
          <w:szCs w:val="20"/>
        </w:rPr>
        <w:t>oneylender</w:t>
      </w:r>
    </w:p>
    <w:p w14:paraId="476A4971" w14:textId="7087884A" w:rsidR="00ED0848" w:rsidRDefault="00ED0848" w:rsidP="005A7BEF">
      <w:pPr>
        <w:tabs>
          <w:tab w:val="left" w:pos="2010"/>
        </w:tabs>
        <w:rPr>
          <w:rFonts w:ascii="Arial" w:hAnsi="Arial" w:cs="Arial"/>
          <w:sz w:val="20"/>
          <w:szCs w:val="20"/>
        </w:rPr>
      </w:pPr>
    </w:p>
    <w:p w14:paraId="1A846D08" w14:textId="5E1B4478" w:rsidR="008A46EF" w:rsidRDefault="008A46EF" w:rsidP="005A7BEF">
      <w:pPr>
        <w:tabs>
          <w:tab w:val="left" w:pos="2010"/>
        </w:tabs>
        <w:rPr>
          <w:rFonts w:ascii="Arial" w:hAnsi="Arial" w:cs="Arial"/>
          <w:sz w:val="20"/>
          <w:szCs w:val="20"/>
        </w:rPr>
      </w:pPr>
    </w:p>
    <w:p w14:paraId="571E9041" w14:textId="77777777" w:rsidR="00651668" w:rsidRDefault="00651668" w:rsidP="005A7BEF">
      <w:pPr>
        <w:tabs>
          <w:tab w:val="left" w:pos="2010"/>
        </w:tabs>
        <w:rPr>
          <w:rFonts w:ascii="Arial" w:hAnsi="Arial" w:cs="Arial"/>
          <w:sz w:val="20"/>
          <w:szCs w:val="20"/>
        </w:rPr>
      </w:pPr>
    </w:p>
    <w:p w14:paraId="3FAB1EDE" w14:textId="77777777" w:rsidR="008A46EF" w:rsidRPr="005A7BEF" w:rsidRDefault="008A46EF" w:rsidP="005A7BEF">
      <w:pPr>
        <w:tabs>
          <w:tab w:val="left" w:pos="2010"/>
        </w:tabs>
        <w:rPr>
          <w:rFonts w:ascii="Arial" w:hAnsi="Arial" w:cs="Arial"/>
          <w:sz w:val="20"/>
          <w:szCs w:val="20"/>
        </w:rPr>
      </w:pPr>
    </w:p>
    <w:tbl>
      <w:tblPr>
        <w:tblW w:w="13750" w:type="dxa"/>
        <w:tblLook w:val="04A0" w:firstRow="1" w:lastRow="0" w:firstColumn="1" w:lastColumn="0" w:noHBand="0" w:noVBand="1"/>
      </w:tblPr>
      <w:tblGrid>
        <w:gridCol w:w="9185"/>
        <w:gridCol w:w="4460"/>
        <w:gridCol w:w="105"/>
      </w:tblGrid>
      <w:tr w:rsidR="005A7BEF" w:rsidRPr="005A7BEF" w14:paraId="09901EDB" w14:textId="77777777" w:rsidTr="00A6479B">
        <w:trPr>
          <w:trHeight w:val="260"/>
        </w:trPr>
        <w:tc>
          <w:tcPr>
            <w:tcW w:w="9185" w:type="dxa"/>
            <w:tcBorders>
              <w:top w:val="nil"/>
              <w:left w:val="nil"/>
              <w:bottom w:val="nil"/>
              <w:right w:val="nil"/>
            </w:tcBorders>
            <w:shd w:val="clear" w:color="auto" w:fill="auto"/>
            <w:vAlign w:val="center"/>
            <w:hideMark/>
          </w:tcPr>
          <w:p w14:paraId="15E4CBA3"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If you wanted to borrow </w:t>
            </w:r>
            <w:r w:rsidRPr="005A7BEF">
              <w:rPr>
                <w:rFonts w:ascii="Arial" w:hAnsi="Arial" w:cs="Arial"/>
                <w:b/>
                <w:bCs/>
                <w:sz w:val="20"/>
                <w:szCs w:val="20"/>
              </w:rPr>
              <w:t>300 GHS</w:t>
            </w:r>
            <w:r w:rsidRPr="005A7BEF">
              <w:rPr>
                <w:rFonts w:ascii="Arial" w:hAnsi="Arial" w:cs="Arial"/>
                <w:sz w:val="20"/>
                <w:szCs w:val="20"/>
              </w:rPr>
              <w:t>:</w:t>
            </w:r>
          </w:p>
        </w:tc>
        <w:tc>
          <w:tcPr>
            <w:tcW w:w="4565" w:type="dxa"/>
            <w:gridSpan w:val="2"/>
            <w:tcBorders>
              <w:top w:val="nil"/>
              <w:left w:val="nil"/>
              <w:bottom w:val="nil"/>
              <w:right w:val="nil"/>
            </w:tcBorders>
            <w:shd w:val="clear" w:color="auto" w:fill="auto"/>
            <w:vAlign w:val="center"/>
            <w:hideMark/>
          </w:tcPr>
          <w:p w14:paraId="0564DD72" w14:textId="77777777" w:rsidR="0052448A" w:rsidRPr="005A7BEF" w:rsidRDefault="0052448A" w:rsidP="005A7BEF">
            <w:pPr>
              <w:rPr>
                <w:rFonts w:ascii="Arial" w:hAnsi="Arial" w:cs="Arial"/>
                <w:sz w:val="20"/>
                <w:szCs w:val="20"/>
              </w:rPr>
            </w:pPr>
          </w:p>
        </w:tc>
      </w:tr>
      <w:tr w:rsidR="005A7BEF" w:rsidRPr="005A7BEF" w14:paraId="3D75E848" w14:textId="77777777" w:rsidTr="00A6479B">
        <w:trPr>
          <w:trHeight w:val="260"/>
        </w:trPr>
        <w:tc>
          <w:tcPr>
            <w:tcW w:w="9185" w:type="dxa"/>
            <w:tcBorders>
              <w:top w:val="nil"/>
              <w:left w:val="nil"/>
              <w:bottom w:val="single" w:sz="4" w:space="0" w:color="auto"/>
              <w:right w:val="nil"/>
            </w:tcBorders>
            <w:shd w:val="clear" w:color="auto" w:fill="auto"/>
            <w:vAlign w:val="center"/>
            <w:hideMark/>
          </w:tcPr>
          <w:p w14:paraId="78FC7320" w14:textId="77777777" w:rsidR="0052448A" w:rsidRPr="005A7BEF" w:rsidRDefault="0052448A" w:rsidP="005A7BEF">
            <w:pPr>
              <w:rPr>
                <w:rFonts w:ascii="Arial" w:hAnsi="Arial" w:cs="Arial"/>
                <w:sz w:val="20"/>
                <w:szCs w:val="20"/>
              </w:rPr>
            </w:pPr>
            <w:r w:rsidRPr="005A7BEF">
              <w:rPr>
                <w:rFonts w:ascii="Arial" w:hAnsi="Arial" w:cs="Arial"/>
                <w:b/>
                <w:bCs/>
                <w:sz w:val="20"/>
                <w:szCs w:val="20"/>
              </w:rPr>
              <w:t>[Loop start: Each Credit Service Provider Formal &amp; Informal]</w:t>
            </w:r>
          </w:p>
        </w:tc>
        <w:tc>
          <w:tcPr>
            <w:tcW w:w="4565" w:type="dxa"/>
            <w:gridSpan w:val="2"/>
            <w:tcBorders>
              <w:top w:val="nil"/>
              <w:left w:val="nil"/>
              <w:bottom w:val="single" w:sz="4" w:space="0" w:color="auto"/>
              <w:right w:val="nil"/>
            </w:tcBorders>
            <w:shd w:val="clear" w:color="auto" w:fill="auto"/>
            <w:noWrap/>
            <w:vAlign w:val="center"/>
            <w:hideMark/>
          </w:tcPr>
          <w:p w14:paraId="07D97BFA"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588082B6" w14:textId="77777777" w:rsidTr="00A6479B">
        <w:trPr>
          <w:trHeight w:val="100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5CF06A"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Q6A. </w:t>
            </w:r>
            <w:r w:rsidRPr="005A7BEF">
              <w:rPr>
                <w:rFonts w:ascii="Arial" w:hAnsi="Arial" w:cs="Arial"/>
                <w:sz w:val="20"/>
                <w:szCs w:val="20"/>
              </w:rPr>
              <w:t>Would it be possible for you to borrow the money from {$credit_provider}?</w:t>
            </w:r>
          </w:p>
        </w:tc>
        <w:tc>
          <w:tcPr>
            <w:tcW w:w="456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B7FFFAD"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0CE16FC4" w14:textId="77777777" w:rsidTr="00A6479B">
        <w:trPr>
          <w:trHeight w:val="25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2B4C7F"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Q6B. </w:t>
            </w:r>
            <w:r w:rsidRPr="005A7BEF">
              <w:rPr>
                <w:rFonts w:ascii="Arial" w:hAnsi="Arial" w:cs="Arial"/>
                <w:sz w:val="20"/>
                <w:szCs w:val="20"/>
              </w:rPr>
              <w:t>How much would you have to pay back to {$credit_provider} in total?</w:t>
            </w:r>
          </w:p>
          <w:p w14:paraId="55236B6A" w14:textId="45346C4B" w:rsidR="006B715D" w:rsidRPr="005A7BEF" w:rsidRDefault="006B715D" w:rsidP="005A7BEF">
            <w:pPr>
              <w:rPr>
                <w:rFonts w:ascii="Arial" w:hAnsi="Arial" w:cs="Arial"/>
                <w:sz w:val="20"/>
                <w:szCs w:val="20"/>
              </w:rPr>
            </w:pPr>
          </w:p>
        </w:tc>
        <w:tc>
          <w:tcPr>
            <w:tcW w:w="456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DC9F8B"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63BF0E05" w14:textId="77777777" w:rsidTr="00A6479B">
        <w:trPr>
          <w:trHeight w:val="765"/>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964A1" w14:textId="77777777" w:rsidR="0052448A" w:rsidRPr="005A7BEF" w:rsidRDefault="0052448A" w:rsidP="005A7BEF">
            <w:pPr>
              <w:rPr>
                <w:rFonts w:ascii="Arial" w:hAnsi="Arial" w:cs="Arial"/>
                <w:sz w:val="20"/>
                <w:szCs w:val="20"/>
              </w:rPr>
            </w:pPr>
            <w:r w:rsidRPr="005A7BEF">
              <w:rPr>
                <w:rFonts w:ascii="Arial" w:hAnsi="Arial" w:cs="Arial"/>
                <w:b/>
                <w:bCs/>
                <w:sz w:val="20"/>
                <w:szCs w:val="20"/>
              </w:rPr>
              <w:t>Q6C.</w:t>
            </w:r>
            <w:r w:rsidRPr="005A7BEF">
              <w:rPr>
                <w:rFonts w:ascii="Arial" w:hAnsi="Arial" w:cs="Arial"/>
                <w:i/>
                <w:iCs/>
                <w:sz w:val="20"/>
                <w:szCs w:val="20"/>
              </w:rPr>
              <w:t xml:space="preserve"> [If B-1 = -999. I Don't Know] </w:t>
            </w:r>
            <w:r w:rsidRPr="005A7BEF">
              <w:rPr>
                <w:rFonts w:ascii="Arial" w:hAnsi="Arial" w:cs="Arial"/>
                <w:sz w:val="20"/>
                <w:szCs w:val="20"/>
              </w:rPr>
              <w:t>In your opinion, do you think you would have to pay back to {$credit_provider} in total ...</w:t>
            </w:r>
          </w:p>
        </w:tc>
        <w:tc>
          <w:tcPr>
            <w:tcW w:w="456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4E657B2"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1. Less than or equal to </w:t>
            </w:r>
            <w:r w:rsidRPr="005A7BEF">
              <w:rPr>
                <w:rFonts w:ascii="Arial" w:hAnsi="Arial" w:cs="Arial"/>
                <w:b/>
                <w:bCs/>
                <w:sz w:val="20"/>
                <w:szCs w:val="20"/>
              </w:rPr>
              <w:t>360 GHS</w:t>
            </w:r>
            <w:r w:rsidRPr="005A7BEF">
              <w:rPr>
                <w:rFonts w:ascii="Arial" w:hAnsi="Arial" w:cs="Arial"/>
                <w:sz w:val="20"/>
                <w:szCs w:val="20"/>
              </w:rPr>
              <w:br/>
              <w:t>2. More than</w:t>
            </w:r>
            <w:r w:rsidRPr="005A7BEF">
              <w:rPr>
                <w:rFonts w:ascii="Arial" w:hAnsi="Arial" w:cs="Arial"/>
                <w:b/>
                <w:bCs/>
                <w:sz w:val="20"/>
                <w:szCs w:val="20"/>
              </w:rPr>
              <w:t xml:space="preserve"> 360</w:t>
            </w:r>
            <w:r w:rsidRPr="005A7BEF">
              <w:rPr>
                <w:rFonts w:ascii="Arial" w:hAnsi="Arial" w:cs="Arial"/>
                <w:sz w:val="20"/>
                <w:szCs w:val="20"/>
              </w:rPr>
              <w:t xml:space="preserve"> but less than</w:t>
            </w:r>
            <w:r w:rsidRPr="005A7BEF">
              <w:rPr>
                <w:rFonts w:ascii="Arial" w:hAnsi="Arial" w:cs="Arial"/>
                <w:i/>
                <w:iCs/>
                <w:sz w:val="20"/>
                <w:szCs w:val="20"/>
              </w:rPr>
              <w:t xml:space="preserve"> </w:t>
            </w:r>
            <w:r w:rsidRPr="005A7BEF">
              <w:rPr>
                <w:rFonts w:ascii="Arial" w:hAnsi="Arial" w:cs="Arial"/>
                <w:b/>
                <w:bCs/>
                <w:i/>
                <w:iCs/>
                <w:sz w:val="20"/>
                <w:szCs w:val="20"/>
              </w:rPr>
              <w:t>450 GHS</w:t>
            </w:r>
            <w:r w:rsidRPr="005A7BEF">
              <w:rPr>
                <w:rFonts w:ascii="Arial" w:hAnsi="Arial" w:cs="Arial"/>
                <w:sz w:val="20"/>
                <w:szCs w:val="20"/>
              </w:rPr>
              <w:br/>
              <w:t>3. More than or equal to</w:t>
            </w:r>
            <w:r w:rsidRPr="005A7BEF">
              <w:rPr>
                <w:rFonts w:ascii="Arial" w:hAnsi="Arial" w:cs="Arial"/>
                <w:i/>
                <w:iCs/>
                <w:sz w:val="20"/>
                <w:szCs w:val="20"/>
              </w:rPr>
              <w:t xml:space="preserve"> </w:t>
            </w:r>
            <w:r w:rsidRPr="005A7BEF">
              <w:rPr>
                <w:rFonts w:ascii="Arial" w:hAnsi="Arial" w:cs="Arial"/>
                <w:b/>
                <w:bCs/>
                <w:i/>
                <w:iCs/>
                <w:sz w:val="20"/>
                <w:szCs w:val="20"/>
              </w:rPr>
              <w:t>450 GHS</w:t>
            </w:r>
          </w:p>
        </w:tc>
      </w:tr>
      <w:tr w:rsidR="005A7BEF" w:rsidRPr="005A7BEF" w14:paraId="6AE73666" w14:textId="77777777" w:rsidTr="00A6479B">
        <w:trPr>
          <w:trHeight w:val="26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89C529"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lastRenderedPageBreak/>
              <w:t>Q6di</w:t>
            </w:r>
            <w:r w:rsidRPr="005A7BEF">
              <w:rPr>
                <w:rFonts w:ascii="Arial" w:hAnsi="Arial" w:cs="Arial"/>
                <w:sz w:val="20"/>
                <w:szCs w:val="20"/>
              </w:rPr>
              <w:t>. When would you have to pay back the total amount borrowed and the interest? Please tell me what the latest deadline set by the credit provider would be.</w:t>
            </w:r>
          </w:p>
        </w:tc>
        <w:tc>
          <w:tcPr>
            <w:tcW w:w="456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5D8C96"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5A7BEF" w:rsidRPr="005A7BEF" w14:paraId="67AAD58E" w14:textId="77777777" w:rsidTr="00A6479B">
        <w:trPr>
          <w:trHeight w:val="100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1ED413"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Q6e. </w:t>
            </w:r>
            <w:r w:rsidRPr="005A7BEF">
              <w:rPr>
                <w:rFonts w:ascii="Arial" w:hAnsi="Arial" w:cs="Arial"/>
                <w:sz w:val="20"/>
                <w:szCs w:val="20"/>
              </w:rPr>
              <w:t>Would you need a guaranter?</w:t>
            </w:r>
          </w:p>
        </w:tc>
        <w:tc>
          <w:tcPr>
            <w:tcW w:w="456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BAC1D5"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4406746D" w14:textId="77777777" w:rsidTr="00A6479B">
        <w:trPr>
          <w:trHeight w:val="54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CF85E0"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Q6f.</w:t>
            </w:r>
            <w:r w:rsidRPr="005A7BEF">
              <w:rPr>
                <w:rFonts w:ascii="Arial" w:hAnsi="Arial" w:cs="Arial"/>
                <w:sz w:val="20"/>
                <w:szCs w:val="20"/>
              </w:rPr>
              <w:t xml:space="preserve"> Would you have to put up collateral?</w:t>
            </w:r>
          </w:p>
        </w:tc>
        <w:tc>
          <w:tcPr>
            <w:tcW w:w="456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4F9B51"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A6479B" w:rsidRPr="00A6479B" w14:paraId="6D735F39" w14:textId="77777777" w:rsidTr="00A6479B">
        <w:trPr>
          <w:gridAfter w:val="1"/>
          <w:wAfter w:w="105" w:type="dxa"/>
          <w:trHeight w:val="780"/>
        </w:trPr>
        <w:tc>
          <w:tcPr>
            <w:tcW w:w="9185" w:type="dxa"/>
            <w:tcBorders>
              <w:left w:val="nil"/>
              <w:bottom w:val="nil"/>
              <w:right w:val="nil"/>
            </w:tcBorders>
            <w:shd w:val="clear" w:color="auto" w:fill="auto"/>
            <w:vAlign w:val="center"/>
            <w:hideMark/>
          </w:tcPr>
          <w:p w14:paraId="2E4BCC89" w14:textId="77777777" w:rsidR="00A6479B" w:rsidRPr="00A6479B" w:rsidRDefault="00A6479B" w:rsidP="00651668">
            <w:pPr>
              <w:rPr>
                <w:rFonts w:ascii="Arial" w:hAnsi="Arial" w:cs="Arial"/>
                <w:b/>
                <w:bCs/>
                <w:sz w:val="20"/>
                <w:szCs w:val="20"/>
              </w:rPr>
            </w:pPr>
            <w:r w:rsidRPr="00A6479B">
              <w:rPr>
                <w:rFonts w:ascii="Arial" w:hAnsi="Arial" w:cs="Arial"/>
                <w:b/>
                <w:bCs/>
                <w:i/>
                <w:iCs/>
                <w:sz w:val="20"/>
                <w:szCs w:val="20"/>
              </w:rPr>
              <w:t>[Loop end: Each Credit Service Provider Formal &amp; Informal]</w:t>
            </w:r>
          </w:p>
        </w:tc>
        <w:tc>
          <w:tcPr>
            <w:tcW w:w="4460" w:type="dxa"/>
            <w:tcBorders>
              <w:left w:val="nil"/>
              <w:bottom w:val="nil"/>
              <w:right w:val="nil"/>
            </w:tcBorders>
            <w:shd w:val="clear" w:color="auto" w:fill="auto"/>
            <w:vAlign w:val="center"/>
            <w:hideMark/>
          </w:tcPr>
          <w:p w14:paraId="2CF27B5D" w14:textId="5AC76DA0" w:rsidR="00A6479B" w:rsidRPr="00A6479B" w:rsidRDefault="00A6479B" w:rsidP="00651668">
            <w:pPr>
              <w:jc w:val="center"/>
              <w:rPr>
                <w:rFonts w:ascii="Arial" w:hAnsi="Arial" w:cs="Arial"/>
                <w:sz w:val="20"/>
                <w:szCs w:val="20"/>
              </w:rPr>
            </w:pPr>
          </w:p>
        </w:tc>
      </w:tr>
    </w:tbl>
    <w:p w14:paraId="3D09A8C0" w14:textId="77777777" w:rsidR="0052448A" w:rsidRPr="005A7BEF" w:rsidRDefault="0052448A" w:rsidP="005A7BEF">
      <w:pPr>
        <w:tabs>
          <w:tab w:val="left" w:pos="2010"/>
        </w:tabs>
        <w:rPr>
          <w:rFonts w:ascii="Arial" w:hAnsi="Arial" w:cs="Arial"/>
          <w:sz w:val="20"/>
          <w:szCs w:val="20"/>
        </w:rPr>
      </w:pPr>
    </w:p>
    <w:tbl>
      <w:tblPr>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8843"/>
        <w:gridCol w:w="4252"/>
      </w:tblGrid>
      <w:tr w:rsidR="005A7BEF" w:rsidRPr="005A7BEF" w14:paraId="5631F03C" w14:textId="77777777" w:rsidTr="007C277D">
        <w:trPr>
          <w:trHeight w:val="681"/>
        </w:trPr>
        <w:tc>
          <w:tcPr>
            <w:tcW w:w="650" w:type="dxa"/>
            <w:shd w:val="clear" w:color="auto" w:fill="auto"/>
            <w:vAlign w:val="center"/>
            <w:hideMark/>
          </w:tcPr>
          <w:p w14:paraId="7463C5AD" w14:textId="77777777" w:rsidR="0052448A" w:rsidRPr="005A7BEF" w:rsidRDefault="0052448A" w:rsidP="005A7BEF">
            <w:pPr>
              <w:rPr>
                <w:rFonts w:ascii="Arial" w:hAnsi="Arial" w:cs="Arial"/>
                <w:sz w:val="20"/>
                <w:szCs w:val="20"/>
              </w:rPr>
            </w:pPr>
            <w:r w:rsidRPr="005A7BEF">
              <w:rPr>
                <w:rFonts w:ascii="Arial" w:hAnsi="Arial" w:cs="Arial"/>
                <w:sz w:val="20"/>
                <w:szCs w:val="20"/>
              </w:rPr>
              <w:t>Q7a</w:t>
            </w:r>
          </w:p>
        </w:tc>
        <w:tc>
          <w:tcPr>
            <w:tcW w:w="8843" w:type="dxa"/>
            <w:shd w:val="clear" w:color="auto" w:fill="auto"/>
            <w:vAlign w:val="center"/>
            <w:hideMark/>
          </w:tcPr>
          <w:p w14:paraId="4305630B" w14:textId="65EA5E58" w:rsidR="0052448A" w:rsidRPr="005A7BEF" w:rsidRDefault="0052448A" w:rsidP="005A7BEF">
            <w:pPr>
              <w:rPr>
                <w:rFonts w:ascii="Arial" w:hAnsi="Arial" w:cs="Arial"/>
                <w:sz w:val="20"/>
                <w:szCs w:val="20"/>
              </w:rPr>
            </w:pPr>
            <w:r w:rsidRPr="005A7BEF">
              <w:rPr>
                <w:rFonts w:ascii="Arial" w:hAnsi="Arial" w:cs="Arial"/>
                <w:sz w:val="20"/>
                <w:szCs w:val="20"/>
              </w:rPr>
              <w:t>Do you know what life insurance is?</w:t>
            </w:r>
          </w:p>
          <w:p w14:paraId="40B566BA"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Q7b</w:t>
            </w:r>
          </w:p>
          <w:p w14:paraId="0A32BD39" w14:textId="77777777" w:rsidR="0052448A" w:rsidRPr="005A7BEF" w:rsidRDefault="0052448A" w:rsidP="005A7BEF">
            <w:pPr>
              <w:rPr>
                <w:rFonts w:ascii="Arial" w:hAnsi="Arial" w:cs="Arial"/>
                <w:sz w:val="20"/>
                <w:szCs w:val="20"/>
              </w:rPr>
            </w:pPr>
            <w:r w:rsidRPr="005A7BEF">
              <w:rPr>
                <w:rFonts w:ascii="Arial" w:hAnsi="Arial" w:cs="Arial"/>
                <w:sz w:val="20"/>
                <w:szCs w:val="20"/>
              </w:rPr>
              <w:t>If 5. No or -888. Refuse to Answer &gt;&gt; Q8a</w:t>
            </w:r>
          </w:p>
        </w:tc>
        <w:tc>
          <w:tcPr>
            <w:tcW w:w="4252" w:type="dxa"/>
            <w:shd w:val="clear" w:color="auto" w:fill="auto"/>
            <w:vAlign w:val="center"/>
            <w:hideMark/>
          </w:tcPr>
          <w:p w14:paraId="5791EA67"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p>
          <w:p w14:paraId="13DA6230" w14:textId="77777777" w:rsidR="0052448A" w:rsidRPr="005A7BEF" w:rsidRDefault="0052448A" w:rsidP="005A7BEF">
            <w:pPr>
              <w:rPr>
                <w:rFonts w:ascii="Arial" w:hAnsi="Arial" w:cs="Arial"/>
                <w:sz w:val="20"/>
                <w:szCs w:val="20"/>
              </w:rPr>
            </w:pPr>
            <w:r w:rsidRPr="005A7BEF">
              <w:rPr>
                <w:rFonts w:ascii="Arial" w:hAnsi="Arial" w:cs="Arial"/>
                <w:sz w:val="20"/>
                <w:szCs w:val="20"/>
              </w:rPr>
              <w:t>5. No</w:t>
            </w:r>
          </w:p>
          <w:p w14:paraId="3BF58D13" w14:textId="77777777" w:rsidR="0052448A" w:rsidRPr="005A7BEF" w:rsidRDefault="0052448A" w:rsidP="005A7BEF">
            <w:pPr>
              <w:rPr>
                <w:rFonts w:ascii="Arial" w:hAnsi="Arial" w:cs="Arial"/>
                <w:sz w:val="20"/>
                <w:szCs w:val="20"/>
              </w:rPr>
            </w:pPr>
            <w:r w:rsidRPr="005A7BEF">
              <w:rPr>
                <w:rFonts w:ascii="Arial" w:hAnsi="Arial" w:cs="Arial"/>
                <w:sz w:val="20"/>
                <w:szCs w:val="20"/>
              </w:rPr>
              <w:t>-888. Refuse to Answer</w:t>
            </w:r>
          </w:p>
        </w:tc>
      </w:tr>
      <w:tr w:rsidR="005A7BEF" w:rsidRPr="005A7BEF" w14:paraId="4961B0F4" w14:textId="77777777" w:rsidTr="007C277D">
        <w:trPr>
          <w:trHeight w:val="832"/>
        </w:trPr>
        <w:tc>
          <w:tcPr>
            <w:tcW w:w="650" w:type="dxa"/>
            <w:shd w:val="clear" w:color="auto" w:fill="auto"/>
            <w:vAlign w:val="center"/>
            <w:hideMark/>
          </w:tcPr>
          <w:p w14:paraId="54DA21EF" w14:textId="77777777" w:rsidR="0052448A" w:rsidRPr="005A7BEF" w:rsidRDefault="0052448A" w:rsidP="005A7BEF">
            <w:pPr>
              <w:rPr>
                <w:rFonts w:ascii="Arial" w:hAnsi="Arial" w:cs="Arial"/>
                <w:sz w:val="20"/>
                <w:szCs w:val="20"/>
              </w:rPr>
            </w:pPr>
            <w:r w:rsidRPr="005A7BEF">
              <w:rPr>
                <w:rFonts w:ascii="Arial" w:hAnsi="Arial" w:cs="Arial"/>
                <w:sz w:val="20"/>
                <w:szCs w:val="20"/>
              </w:rPr>
              <w:t>Q7b</w:t>
            </w:r>
          </w:p>
        </w:tc>
        <w:tc>
          <w:tcPr>
            <w:tcW w:w="8843" w:type="dxa"/>
            <w:shd w:val="clear" w:color="auto" w:fill="auto"/>
            <w:vAlign w:val="center"/>
            <w:hideMark/>
          </w:tcPr>
          <w:p w14:paraId="4F54BC7E"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yes] </w:t>
            </w:r>
            <w:r w:rsidRPr="005A7BEF">
              <w:rPr>
                <w:rFonts w:ascii="Arial" w:hAnsi="Arial" w:cs="Arial"/>
                <w:sz w:val="20"/>
                <w:szCs w:val="20"/>
              </w:rPr>
              <w:t>Do you or others in your household have life insurance? Please include individual and group policies, such as policies provided through your employer.</w:t>
            </w:r>
          </w:p>
        </w:tc>
        <w:tc>
          <w:tcPr>
            <w:tcW w:w="4252" w:type="dxa"/>
            <w:shd w:val="clear" w:color="auto" w:fill="auto"/>
            <w:vAlign w:val="center"/>
            <w:hideMark/>
          </w:tcPr>
          <w:p w14:paraId="00D0127B"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319D2B89" w14:textId="77777777" w:rsidTr="007C277D">
        <w:trPr>
          <w:trHeight w:val="618"/>
        </w:trPr>
        <w:tc>
          <w:tcPr>
            <w:tcW w:w="650" w:type="dxa"/>
            <w:shd w:val="clear" w:color="auto" w:fill="auto"/>
            <w:vAlign w:val="center"/>
            <w:hideMark/>
          </w:tcPr>
          <w:p w14:paraId="43CE6A4A" w14:textId="77777777" w:rsidR="0052448A" w:rsidRPr="005A7BEF" w:rsidRDefault="0052448A" w:rsidP="005A7BEF">
            <w:pPr>
              <w:rPr>
                <w:rFonts w:ascii="Arial" w:hAnsi="Arial" w:cs="Arial"/>
                <w:sz w:val="20"/>
                <w:szCs w:val="20"/>
              </w:rPr>
            </w:pPr>
            <w:r w:rsidRPr="005A7BEF">
              <w:rPr>
                <w:rFonts w:ascii="Arial" w:hAnsi="Arial" w:cs="Arial"/>
                <w:sz w:val="20"/>
                <w:szCs w:val="20"/>
              </w:rPr>
              <w:t>Q8a.</w:t>
            </w:r>
          </w:p>
        </w:tc>
        <w:tc>
          <w:tcPr>
            <w:tcW w:w="8843" w:type="dxa"/>
            <w:shd w:val="clear" w:color="auto" w:fill="auto"/>
            <w:noWrap/>
            <w:vAlign w:val="center"/>
            <w:hideMark/>
          </w:tcPr>
          <w:p w14:paraId="3A2C7997" w14:textId="45FEAE49" w:rsidR="0052448A" w:rsidRPr="005A7BEF" w:rsidRDefault="0052448A" w:rsidP="005A7BEF">
            <w:pPr>
              <w:rPr>
                <w:rFonts w:ascii="Arial" w:hAnsi="Arial" w:cs="Arial"/>
                <w:sz w:val="20"/>
                <w:szCs w:val="20"/>
              </w:rPr>
            </w:pPr>
            <w:r w:rsidRPr="005A7BEF">
              <w:rPr>
                <w:rFonts w:ascii="Arial" w:hAnsi="Arial" w:cs="Arial"/>
                <w:sz w:val="20"/>
                <w:szCs w:val="20"/>
              </w:rPr>
              <w:t>Do you know what a health insurance is?</w:t>
            </w:r>
          </w:p>
          <w:p w14:paraId="57417C0E"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Q8b</w:t>
            </w:r>
          </w:p>
          <w:p w14:paraId="06411C00" w14:textId="77777777" w:rsidR="0052448A" w:rsidRPr="005A7BEF" w:rsidRDefault="0052448A" w:rsidP="005A7BEF">
            <w:pPr>
              <w:rPr>
                <w:rFonts w:ascii="Arial" w:hAnsi="Arial" w:cs="Arial"/>
                <w:b/>
                <w:bCs/>
                <w:i/>
                <w:iCs/>
                <w:sz w:val="20"/>
                <w:szCs w:val="20"/>
              </w:rPr>
            </w:pPr>
            <w:r w:rsidRPr="005A7BEF">
              <w:rPr>
                <w:rFonts w:ascii="Arial" w:hAnsi="Arial" w:cs="Arial"/>
                <w:sz w:val="20"/>
                <w:szCs w:val="20"/>
              </w:rPr>
              <w:t>If 5. No &gt;&gt; Q9</w:t>
            </w:r>
          </w:p>
        </w:tc>
        <w:tc>
          <w:tcPr>
            <w:tcW w:w="4252" w:type="dxa"/>
            <w:shd w:val="clear" w:color="auto" w:fill="auto"/>
            <w:vAlign w:val="center"/>
            <w:hideMark/>
          </w:tcPr>
          <w:p w14:paraId="0ADBE998"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p>
        </w:tc>
      </w:tr>
      <w:tr w:rsidR="005A7BEF" w:rsidRPr="005A7BEF" w14:paraId="6FE39943" w14:textId="77777777" w:rsidTr="007C277D">
        <w:trPr>
          <w:trHeight w:val="250"/>
        </w:trPr>
        <w:tc>
          <w:tcPr>
            <w:tcW w:w="650" w:type="dxa"/>
            <w:shd w:val="clear" w:color="auto" w:fill="auto"/>
            <w:vAlign w:val="center"/>
            <w:hideMark/>
          </w:tcPr>
          <w:p w14:paraId="759BECE6" w14:textId="77777777" w:rsidR="0052448A" w:rsidRPr="005A7BEF" w:rsidRDefault="0052448A" w:rsidP="005A7BEF">
            <w:pPr>
              <w:rPr>
                <w:rFonts w:ascii="Arial" w:hAnsi="Arial" w:cs="Arial"/>
                <w:sz w:val="20"/>
                <w:szCs w:val="20"/>
              </w:rPr>
            </w:pPr>
            <w:r w:rsidRPr="005A7BEF">
              <w:rPr>
                <w:rFonts w:ascii="Arial" w:hAnsi="Arial" w:cs="Arial"/>
                <w:sz w:val="20"/>
                <w:szCs w:val="20"/>
              </w:rPr>
              <w:t>Q8b.</w:t>
            </w:r>
          </w:p>
        </w:tc>
        <w:tc>
          <w:tcPr>
            <w:tcW w:w="8843" w:type="dxa"/>
            <w:shd w:val="clear" w:color="auto" w:fill="auto"/>
            <w:vAlign w:val="center"/>
            <w:hideMark/>
          </w:tcPr>
          <w:p w14:paraId="79DC345A" w14:textId="77777777" w:rsidR="0052448A" w:rsidRPr="005A7BEF" w:rsidRDefault="0052448A" w:rsidP="005A7BEF">
            <w:pPr>
              <w:jc w:val="center"/>
              <w:rPr>
                <w:rFonts w:ascii="Arial" w:hAnsi="Arial" w:cs="Arial"/>
                <w:sz w:val="20"/>
                <w:szCs w:val="20"/>
              </w:rPr>
            </w:pPr>
            <w:r w:rsidRPr="005A7BEF">
              <w:rPr>
                <w:rFonts w:ascii="Arial" w:hAnsi="Arial" w:cs="Arial"/>
                <w:i/>
                <w:iCs/>
                <w:sz w:val="20"/>
                <w:szCs w:val="20"/>
              </w:rPr>
              <w:t xml:space="preserve">[If yes] </w:t>
            </w:r>
            <w:r w:rsidRPr="005A7BEF">
              <w:rPr>
                <w:rFonts w:ascii="Arial" w:hAnsi="Arial" w:cs="Arial"/>
                <w:sz w:val="20"/>
                <w:szCs w:val="20"/>
              </w:rPr>
              <w:t>Are you or others in your household covered by any type of public or private health insurance?</w:t>
            </w:r>
          </w:p>
        </w:tc>
        <w:tc>
          <w:tcPr>
            <w:tcW w:w="4252" w:type="dxa"/>
            <w:shd w:val="clear" w:color="auto" w:fill="auto"/>
            <w:vAlign w:val="center"/>
            <w:hideMark/>
          </w:tcPr>
          <w:p w14:paraId="0FD16A31"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bl>
    <w:p w14:paraId="65C71346" w14:textId="77777777" w:rsidR="0052448A" w:rsidRPr="005A7BEF" w:rsidRDefault="0052448A" w:rsidP="005A7BEF">
      <w:pPr>
        <w:tabs>
          <w:tab w:val="left" w:pos="2010"/>
        </w:tabs>
        <w:rPr>
          <w:rFonts w:ascii="Arial" w:hAnsi="Arial" w:cs="Arial"/>
          <w:sz w:val="20"/>
          <w:szCs w:val="20"/>
        </w:rPr>
      </w:pPr>
    </w:p>
    <w:p w14:paraId="6FF24BA1" w14:textId="77777777" w:rsidR="0052448A" w:rsidRPr="005A7BEF" w:rsidRDefault="0052448A" w:rsidP="005A7BEF">
      <w:pPr>
        <w:tabs>
          <w:tab w:val="left" w:pos="2010"/>
        </w:tabs>
        <w:rPr>
          <w:rFonts w:ascii="Arial" w:hAnsi="Arial" w:cs="Arial"/>
          <w:sz w:val="20"/>
          <w:szCs w:val="20"/>
        </w:rPr>
      </w:pPr>
    </w:p>
    <w:p w14:paraId="3D4C46BD" w14:textId="77777777" w:rsidR="0052448A" w:rsidRPr="005A7BEF" w:rsidRDefault="0052448A" w:rsidP="005A7BEF">
      <w:pPr>
        <w:tabs>
          <w:tab w:val="left" w:pos="2010"/>
        </w:tabs>
        <w:rPr>
          <w:rFonts w:ascii="Arial" w:hAnsi="Arial" w:cs="Arial"/>
          <w:sz w:val="20"/>
          <w:szCs w:val="20"/>
        </w:rPr>
      </w:pPr>
    </w:p>
    <w:tbl>
      <w:tblPr>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9150"/>
        <w:gridCol w:w="3945"/>
      </w:tblGrid>
      <w:tr w:rsidR="005A7BEF" w:rsidRPr="005A7BEF" w14:paraId="342F1FBC" w14:textId="77777777" w:rsidTr="007C277D">
        <w:trPr>
          <w:trHeight w:val="1000"/>
        </w:trPr>
        <w:tc>
          <w:tcPr>
            <w:tcW w:w="650" w:type="dxa"/>
            <w:shd w:val="clear" w:color="auto" w:fill="auto"/>
            <w:vAlign w:val="center"/>
            <w:hideMark/>
          </w:tcPr>
          <w:p w14:paraId="3242A630" w14:textId="77777777" w:rsidR="0052448A" w:rsidRPr="005A7BEF" w:rsidRDefault="0052448A" w:rsidP="005A7BEF">
            <w:pPr>
              <w:rPr>
                <w:rFonts w:ascii="Arial" w:hAnsi="Arial" w:cs="Arial"/>
                <w:sz w:val="20"/>
                <w:szCs w:val="20"/>
              </w:rPr>
            </w:pPr>
          </w:p>
        </w:tc>
        <w:tc>
          <w:tcPr>
            <w:tcW w:w="9150" w:type="dxa"/>
            <w:shd w:val="clear" w:color="auto" w:fill="auto"/>
            <w:vAlign w:val="center"/>
            <w:hideMark/>
          </w:tcPr>
          <w:p w14:paraId="41EE5DFF" w14:textId="77777777" w:rsidR="0052448A" w:rsidRPr="005A7BEF" w:rsidRDefault="0052448A" w:rsidP="005A7BEF">
            <w:pPr>
              <w:rPr>
                <w:rFonts w:ascii="Arial" w:hAnsi="Arial" w:cs="Arial"/>
                <w:sz w:val="20"/>
                <w:szCs w:val="20"/>
              </w:rPr>
            </w:pPr>
            <w:r w:rsidRPr="005A7BEF">
              <w:rPr>
                <w:rFonts w:ascii="Arial" w:hAnsi="Arial" w:cs="Arial"/>
                <w:sz w:val="20"/>
                <w:szCs w:val="20"/>
              </w:rPr>
              <w:t>Many people borrow money from various sources, such as formal / informal financial institutions, friends, or family to meet their financial obligations. Furthermore, people often purchase goods and services on credit and defer the payment to a later time. Please think about all these borrowing experiences including money, goods, and services for the following questions.</w:t>
            </w:r>
            <w:r w:rsidRPr="005A7BEF">
              <w:rPr>
                <w:rFonts w:ascii="Arial" w:hAnsi="Arial" w:cs="Arial"/>
                <w:sz w:val="20"/>
                <w:szCs w:val="20"/>
              </w:rPr>
              <w:br/>
            </w:r>
            <w:r w:rsidRPr="005A7BEF">
              <w:rPr>
                <w:rFonts w:ascii="Arial" w:hAnsi="Arial" w:cs="Arial"/>
                <w:sz w:val="20"/>
                <w:szCs w:val="20"/>
              </w:rPr>
              <w:br/>
              <w:t>How much do you agree with the following statements:</w:t>
            </w:r>
          </w:p>
        </w:tc>
        <w:tc>
          <w:tcPr>
            <w:tcW w:w="3945" w:type="dxa"/>
            <w:shd w:val="clear" w:color="auto" w:fill="auto"/>
            <w:vAlign w:val="center"/>
            <w:hideMark/>
          </w:tcPr>
          <w:p w14:paraId="7098E251"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04A1B9FD" w14:textId="77777777" w:rsidTr="007C277D">
        <w:trPr>
          <w:trHeight w:val="750"/>
        </w:trPr>
        <w:tc>
          <w:tcPr>
            <w:tcW w:w="650" w:type="dxa"/>
            <w:shd w:val="clear" w:color="auto" w:fill="auto"/>
            <w:vAlign w:val="center"/>
            <w:hideMark/>
          </w:tcPr>
          <w:p w14:paraId="0EE12EC4"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Q9</w:t>
            </w:r>
          </w:p>
        </w:tc>
        <w:tc>
          <w:tcPr>
            <w:tcW w:w="9150" w:type="dxa"/>
            <w:shd w:val="clear" w:color="auto" w:fill="auto"/>
            <w:vAlign w:val="center"/>
            <w:hideMark/>
          </w:tcPr>
          <w:p w14:paraId="6FCBC2E8" w14:textId="77777777" w:rsidR="0052448A" w:rsidRPr="005A7BEF" w:rsidRDefault="0052448A" w:rsidP="005A7BEF">
            <w:pPr>
              <w:rPr>
                <w:rFonts w:ascii="Arial" w:hAnsi="Arial" w:cs="Arial"/>
                <w:sz w:val="20"/>
                <w:szCs w:val="20"/>
              </w:rPr>
            </w:pPr>
            <w:r w:rsidRPr="005A7BEF">
              <w:rPr>
                <w:rFonts w:ascii="Arial" w:hAnsi="Arial" w:cs="Arial"/>
                <w:sz w:val="20"/>
                <w:szCs w:val="20"/>
              </w:rPr>
              <w:t>You are typically careful about deciding whether to borrow money or make purchases on credit.</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-777. N/A option]</w:t>
            </w:r>
          </w:p>
        </w:tc>
        <w:tc>
          <w:tcPr>
            <w:tcW w:w="3945" w:type="dxa"/>
            <w:shd w:val="clear" w:color="auto" w:fill="auto"/>
            <w:vAlign w:val="center"/>
            <w:hideMark/>
          </w:tcPr>
          <w:p w14:paraId="770136D6"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r w:rsidRPr="005A7BEF">
              <w:rPr>
                <w:rFonts w:ascii="Arial" w:hAnsi="Arial" w:cs="Arial"/>
                <w:sz w:val="20"/>
                <w:szCs w:val="20"/>
              </w:rPr>
              <w:br/>
              <w:t>-777. N/A Respondent has never borrowed</w:t>
            </w:r>
          </w:p>
        </w:tc>
      </w:tr>
      <w:tr w:rsidR="005A7BEF" w:rsidRPr="005A7BEF" w14:paraId="18DC5CEB" w14:textId="77777777" w:rsidTr="007C277D">
        <w:trPr>
          <w:trHeight w:val="1000"/>
        </w:trPr>
        <w:tc>
          <w:tcPr>
            <w:tcW w:w="650" w:type="dxa"/>
            <w:shd w:val="clear" w:color="auto" w:fill="auto"/>
            <w:vAlign w:val="center"/>
            <w:hideMark/>
          </w:tcPr>
          <w:p w14:paraId="4B68D755"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Q10</w:t>
            </w:r>
          </w:p>
        </w:tc>
        <w:tc>
          <w:tcPr>
            <w:tcW w:w="9150" w:type="dxa"/>
            <w:shd w:val="clear" w:color="auto" w:fill="auto"/>
            <w:vAlign w:val="center"/>
            <w:hideMark/>
          </w:tcPr>
          <w:p w14:paraId="1019A91B" w14:textId="77777777" w:rsidR="0052448A" w:rsidRPr="005A7BEF" w:rsidRDefault="0052448A" w:rsidP="005A7BEF">
            <w:pPr>
              <w:rPr>
                <w:rFonts w:ascii="Arial" w:hAnsi="Arial" w:cs="Arial"/>
                <w:sz w:val="20"/>
                <w:szCs w:val="20"/>
              </w:rPr>
            </w:pPr>
            <w:r w:rsidRPr="005A7BEF">
              <w:rPr>
                <w:rFonts w:ascii="Arial" w:hAnsi="Arial" w:cs="Arial"/>
                <w:sz w:val="20"/>
                <w:szCs w:val="20"/>
              </w:rPr>
              <w:t>You sometimes borrow money or make purchases on credit, but on reflection you should have taken more time to think about whether to borrow.</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-777. N/A option]</w:t>
            </w:r>
          </w:p>
        </w:tc>
        <w:tc>
          <w:tcPr>
            <w:tcW w:w="3945" w:type="dxa"/>
            <w:shd w:val="clear" w:color="auto" w:fill="auto"/>
            <w:vAlign w:val="center"/>
            <w:hideMark/>
          </w:tcPr>
          <w:p w14:paraId="43792063"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r w:rsidRPr="005A7BEF">
              <w:rPr>
                <w:rFonts w:ascii="Arial" w:hAnsi="Arial" w:cs="Arial"/>
                <w:sz w:val="20"/>
                <w:szCs w:val="20"/>
              </w:rPr>
              <w:br/>
              <w:t>-777. N/A Respondent has never borrowed</w:t>
            </w:r>
          </w:p>
        </w:tc>
      </w:tr>
      <w:tr w:rsidR="005A7BEF" w:rsidRPr="005A7BEF" w14:paraId="49009187" w14:textId="77777777" w:rsidTr="007C277D">
        <w:trPr>
          <w:trHeight w:val="250"/>
        </w:trPr>
        <w:tc>
          <w:tcPr>
            <w:tcW w:w="650" w:type="dxa"/>
            <w:shd w:val="clear" w:color="auto" w:fill="auto"/>
            <w:vAlign w:val="center"/>
            <w:hideMark/>
          </w:tcPr>
          <w:p w14:paraId="58E56CE0" w14:textId="77777777" w:rsidR="0052448A" w:rsidRPr="005A7BEF" w:rsidRDefault="0052448A" w:rsidP="005A7BEF">
            <w:pPr>
              <w:rPr>
                <w:rFonts w:ascii="Arial" w:hAnsi="Arial" w:cs="Arial"/>
                <w:sz w:val="20"/>
                <w:szCs w:val="20"/>
              </w:rPr>
            </w:pPr>
            <w:r w:rsidRPr="005A7BEF">
              <w:rPr>
                <w:rFonts w:ascii="Arial" w:hAnsi="Arial" w:cs="Arial"/>
                <w:sz w:val="20"/>
                <w:szCs w:val="20"/>
              </w:rPr>
              <w:t>Q11</w:t>
            </w:r>
          </w:p>
        </w:tc>
        <w:tc>
          <w:tcPr>
            <w:tcW w:w="9150" w:type="dxa"/>
            <w:shd w:val="clear" w:color="auto" w:fill="auto"/>
            <w:vAlign w:val="center"/>
            <w:hideMark/>
          </w:tcPr>
          <w:p w14:paraId="748EAE7B" w14:textId="77777777" w:rsidR="0052448A" w:rsidRPr="005A7BEF" w:rsidRDefault="0052448A" w:rsidP="005A7BEF">
            <w:pPr>
              <w:rPr>
                <w:rFonts w:ascii="Arial" w:hAnsi="Arial" w:cs="Arial"/>
                <w:sz w:val="20"/>
                <w:szCs w:val="20"/>
              </w:rPr>
            </w:pPr>
            <w:r w:rsidRPr="005A7BEF">
              <w:rPr>
                <w:rFonts w:ascii="Arial" w:hAnsi="Arial" w:cs="Arial"/>
                <w:sz w:val="20"/>
                <w:szCs w:val="20"/>
              </w:rPr>
              <w:t>You typically make good decisions about how much to borrow or purchase on credit.</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-777. N/A option]</w:t>
            </w:r>
          </w:p>
        </w:tc>
        <w:tc>
          <w:tcPr>
            <w:tcW w:w="3945" w:type="dxa"/>
            <w:shd w:val="clear" w:color="auto" w:fill="auto"/>
            <w:vAlign w:val="center"/>
            <w:hideMark/>
          </w:tcPr>
          <w:p w14:paraId="20C88E1C"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r w:rsidRPr="005A7BEF">
              <w:rPr>
                <w:rFonts w:ascii="Arial" w:hAnsi="Arial" w:cs="Arial"/>
                <w:sz w:val="20"/>
                <w:szCs w:val="20"/>
              </w:rPr>
              <w:br/>
              <w:t>-777. N/A Respondent has never borrowed</w:t>
            </w:r>
          </w:p>
        </w:tc>
      </w:tr>
      <w:tr w:rsidR="005A7BEF" w:rsidRPr="005A7BEF" w14:paraId="52AEB2F8" w14:textId="77777777" w:rsidTr="007C277D">
        <w:trPr>
          <w:trHeight w:val="1500"/>
        </w:trPr>
        <w:tc>
          <w:tcPr>
            <w:tcW w:w="650" w:type="dxa"/>
            <w:shd w:val="clear" w:color="auto" w:fill="auto"/>
            <w:vAlign w:val="center"/>
            <w:hideMark/>
          </w:tcPr>
          <w:p w14:paraId="35DBBB3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Q12</w:t>
            </w:r>
          </w:p>
        </w:tc>
        <w:tc>
          <w:tcPr>
            <w:tcW w:w="9150" w:type="dxa"/>
            <w:shd w:val="clear" w:color="auto" w:fill="auto"/>
            <w:vAlign w:val="center"/>
            <w:hideMark/>
          </w:tcPr>
          <w:p w14:paraId="49A9F848" w14:textId="77777777" w:rsidR="0052448A" w:rsidRPr="005A7BEF" w:rsidRDefault="0052448A" w:rsidP="005A7BEF">
            <w:pPr>
              <w:rPr>
                <w:rFonts w:ascii="Arial" w:hAnsi="Arial" w:cs="Arial"/>
                <w:sz w:val="20"/>
                <w:szCs w:val="20"/>
              </w:rPr>
            </w:pPr>
            <w:r w:rsidRPr="005A7BEF">
              <w:rPr>
                <w:rFonts w:ascii="Arial" w:hAnsi="Arial" w:cs="Arial"/>
                <w:sz w:val="20"/>
                <w:szCs w:val="20"/>
              </w:rPr>
              <w:t>You sometimes borrow more money or make more purchases on credit than you should.</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 N/A option]</w:t>
            </w:r>
          </w:p>
        </w:tc>
        <w:tc>
          <w:tcPr>
            <w:tcW w:w="3945" w:type="dxa"/>
            <w:shd w:val="clear" w:color="auto" w:fill="auto"/>
            <w:vAlign w:val="center"/>
            <w:hideMark/>
          </w:tcPr>
          <w:p w14:paraId="18A6D10E"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r w:rsidRPr="005A7BEF">
              <w:rPr>
                <w:rFonts w:ascii="Arial" w:hAnsi="Arial" w:cs="Arial"/>
                <w:sz w:val="20"/>
                <w:szCs w:val="20"/>
              </w:rPr>
              <w:br/>
              <w:t>77. N/A Respondent has never borrowed</w:t>
            </w:r>
          </w:p>
        </w:tc>
      </w:tr>
      <w:tr w:rsidR="005A7BEF" w:rsidRPr="005A7BEF" w14:paraId="2058B4CA" w14:textId="77777777" w:rsidTr="007C277D">
        <w:trPr>
          <w:trHeight w:val="1250"/>
        </w:trPr>
        <w:tc>
          <w:tcPr>
            <w:tcW w:w="650" w:type="dxa"/>
            <w:shd w:val="clear" w:color="auto" w:fill="auto"/>
            <w:vAlign w:val="center"/>
            <w:hideMark/>
          </w:tcPr>
          <w:p w14:paraId="1314A65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Q13</w:t>
            </w:r>
          </w:p>
        </w:tc>
        <w:tc>
          <w:tcPr>
            <w:tcW w:w="9150" w:type="dxa"/>
            <w:shd w:val="clear" w:color="auto" w:fill="auto"/>
            <w:vAlign w:val="center"/>
            <w:hideMark/>
          </w:tcPr>
          <w:p w14:paraId="1A3F2890"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When you borrow money or make purchases on credit, you typically repay what you borrowed in the agreed upon timeframe. </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 N/A option]</w:t>
            </w:r>
          </w:p>
        </w:tc>
        <w:tc>
          <w:tcPr>
            <w:tcW w:w="3945" w:type="dxa"/>
            <w:shd w:val="clear" w:color="auto" w:fill="auto"/>
            <w:vAlign w:val="center"/>
            <w:hideMark/>
          </w:tcPr>
          <w:p w14:paraId="0403C993"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r w:rsidRPr="005A7BEF">
              <w:rPr>
                <w:rFonts w:ascii="Arial" w:hAnsi="Arial" w:cs="Arial"/>
                <w:sz w:val="20"/>
                <w:szCs w:val="20"/>
              </w:rPr>
              <w:br/>
              <w:t>77. N/A Respondent has never borrowed</w:t>
            </w:r>
          </w:p>
        </w:tc>
      </w:tr>
      <w:tr w:rsidR="005A7BEF" w:rsidRPr="005A7BEF" w14:paraId="6D9FF9C7" w14:textId="77777777" w:rsidTr="007C277D">
        <w:trPr>
          <w:trHeight w:val="1500"/>
        </w:trPr>
        <w:tc>
          <w:tcPr>
            <w:tcW w:w="650" w:type="dxa"/>
            <w:shd w:val="clear" w:color="auto" w:fill="auto"/>
            <w:vAlign w:val="center"/>
            <w:hideMark/>
          </w:tcPr>
          <w:p w14:paraId="061C7F8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Q14</w:t>
            </w:r>
          </w:p>
        </w:tc>
        <w:tc>
          <w:tcPr>
            <w:tcW w:w="9150" w:type="dxa"/>
            <w:shd w:val="clear" w:color="auto" w:fill="auto"/>
            <w:vAlign w:val="center"/>
            <w:hideMark/>
          </w:tcPr>
          <w:p w14:paraId="0E5619B8" w14:textId="77777777" w:rsidR="0052448A" w:rsidRPr="005A7BEF" w:rsidRDefault="0052448A" w:rsidP="005A7BEF">
            <w:pPr>
              <w:rPr>
                <w:rFonts w:ascii="Arial" w:hAnsi="Arial" w:cs="Arial"/>
                <w:sz w:val="20"/>
                <w:szCs w:val="20"/>
              </w:rPr>
            </w:pPr>
            <w:r w:rsidRPr="005A7BEF">
              <w:rPr>
                <w:rFonts w:ascii="Arial" w:hAnsi="Arial" w:cs="Arial"/>
                <w:sz w:val="20"/>
                <w:szCs w:val="20"/>
              </w:rPr>
              <w:t>You sometimes borrow money from other sources to repay existing debts.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 N/A option]</w:t>
            </w:r>
          </w:p>
        </w:tc>
        <w:tc>
          <w:tcPr>
            <w:tcW w:w="3945" w:type="dxa"/>
            <w:shd w:val="clear" w:color="auto" w:fill="auto"/>
            <w:vAlign w:val="center"/>
            <w:hideMark/>
          </w:tcPr>
          <w:p w14:paraId="182564FD"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r w:rsidRPr="005A7BEF">
              <w:rPr>
                <w:rFonts w:ascii="Arial" w:hAnsi="Arial" w:cs="Arial"/>
                <w:sz w:val="20"/>
                <w:szCs w:val="20"/>
              </w:rPr>
              <w:br/>
              <w:t>77. N/A Respondent has never borrowed</w:t>
            </w:r>
          </w:p>
        </w:tc>
      </w:tr>
    </w:tbl>
    <w:p w14:paraId="2D3E2627" w14:textId="77777777" w:rsidR="0052448A" w:rsidRPr="005A7BEF" w:rsidRDefault="0052448A" w:rsidP="005A7BEF">
      <w:pPr>
        <w:tabs>
          <w:tab w:val="left" w:pos="2010"/>
        </w:tabs>
        <w:rPr>
          <w:rFonts w:ascii="Arial" w:hAnsi="Arial" w:cs="Arial"/>
          <w:sz w:val="20"/>
          <w:szCs w:val="20"/>
        </w:rPr>
      </w:pPr>
    </w:p>
    <w:tbl>
      <w:tblPr>
        <w:tblW w:w="14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9189"/>
        <w:gridCol w:w="4456"/>
      </w:tblGrid>
      <w:tr w:rsidR="005A7BEF" w:rsidRPr="005A7BEF" w14:paraId="6DF4A079" w14:textId="77777777" w:rsidTr="00F3207A">
        <w:trPr>
          <w:trHeight w:val="1250"/>
        </w:trPr>
        <w:tc>
          <w:tcPr>
            <w:tcW w:w="595" w:type="dxa"/>
            <w:shd w:val="clear" w:color="auto" w:fill="auto"/>
            <w:vAlign w:val="center"/>
            <w:hideMark/>
          </w:tcPr>
          <w:p w14:paraId="0759AAD3" w14:textId="77777777" w:rsidR="0052448A" w:rsidRPr="005A7BEF" w:rsidRDefault="0052448A" w:rsidP="005A7BEF">
            <w:pPr>
              <w:jc w:val="center"/>
              <w:rPr>
                <w:rFonts w:ascii="Arial" w:hAnsi="Arial" w:cs="Arial"/>
                <w:sz w:val="20"/>
                <w:szCs w:val="20"/>
              </w:rPr>
            </w:pPr>
          </w:p>
        </w:tc>
        <w:tc>
          <w:tcPr>
            <w:tcW w:w="9189" w:type="dxa"/>
            <w:shd w:val="clear" w:color="auto" w:fill="auto"/>
            <w:vAlign w:val="center"/>
            <w:hideMark/>
          </w:tcPr>
          <w:p w14:paraId="15FB1E9F" w14:textId="77777777" w:rsidR="0052448A" w:rsidRPr="005A7BEF" w:rsidRDefault="0052448A" w:rsidP="005A7BEF">
            <w:pPr>
              <w:rPr>
                <w:rFonts w:ascii="Arial" w:hAnsi="Arial" w:cs="Arial"/>
                <w:sz w:val="20"/>
                <w:szCs w:val="20"/>
              </w:rPr>
            </w:pPr>
            <w:r w:rsidRPr="005A7BEF">
              <w:rPr>
                <w:rFonts w:ascii="Arial" w:hAnsi="Arial" w:cs="Arial"/>
                <w:sz w:val="20"/>
                <w:szCs w:val="20"/>
              </w:rPr>
              <w:t>There are many ways to save money. Some people open a savings bank or mobile money account. Some keep cash somewhere at home, hidden in a safe place, or with a friend or family member. Others buy things such as stored food or a piece of land as a means of saving.</w:t>
            </w:r>
            <w:r w:rsidRPr="005A7BEF">
              <w:rPr>
                <w:rFonts w:ascii="Arial" w:hAnsi="Arial" w:cs="Arial"/>
                <w:sz w:val="20"/>
                <w:szCs w:val="20"/>
              </w:rPr>
              <w:br/>
            </w:r>
            <w:r w:rsidRPr="005A7BEF">
              <w:rPr>
                <w:rFonts w:ascii="Arial" w:hAnsi="Arial" w:cs="Arial"/>
                <w:sz w:val="20"/>
                <w:szCs w:val="20"/>
              </w:rPr>
              <w:br/>
              <w:t>Please think about all these ways of saving for the next question.</w:t>
            </w:r>
          </w:p>
        </w:tc>
        <w:tc>
          <w:tcPr>
            <w:tcW w:w="4456" w:type="dxa"/>
            <w:shd w:val="clear" w:color="auto" w:fill="auto"/>
            <w:vAlign w:val="center"/>
            <w:hideMark/>
          </w:tcPr>
          <w:p w14:paraId="5DD2758E"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6230E517" w14:textId="77777777" w:rsidTr="00F3207A">
        <w:trPr>
          <w:trHeight w:val="1500"/>
        </w:trPr>
        <w:tc>
          <w:tcPr>
            <w:tcW w:w="595" w:type="dxa"/>
            <w:shd w:val="clear" w:color="auto" w:fill="auto"/>
            <w:vAlign w:val="center"/>
            <w:hideMark/>
          </w:tcPr>
          <w:p w14:paraId="5CBD44A1"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Q15</w:t>
            </w:r>
          </w:p>
        </w:tc>
        <w:tc>
          <w:tcPr>
            <w:tcW w:w="9189" w:type="dxa"/>
            <w:shd w:val="clear" w:color="auto" w:fill="auto"/>
            <w:vAlign w:val="center"/>
            <w:hideMark/>
          </w:tcPr>
          <w:p w14:paraId="63FECC4C"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Thinking about your household's main sources of income, how much do you agree with the following statement: </w:t>
            </w:r>
            <w:r w:rsidRPr="005A7BEF">
              <w:rPr>
                <w:rFonts w:ascii="Arial" w:hAnsi="Arial" w:cs="Arial"/>
                <w:sz w:val="20"/>
                <w:szCs w:val="20"/>
              </w:rPr>
              <w:br/>
            </w:r>
            <w:r w:rsidRPr="005A7BEF">
              <w:rPr>
                <w:rFonts w:ascii="Arial" w:hAnsi="Arial" w:cs="Arial"/>
                <w:sz w:val="20"/>
                <w:szCs w:val="20"/>
              </w:rPr>
              <w:br/>
              <w:t xml:space="preserve">You typically save or set aside some of the income that you receive for the future. </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56" w:type="dxa"/>
            <w:shd w:val="clear" w:color="auto" w:fill="auto"/>
            <w:vAlign w:val="center"/>
            <w:hideMark/>
          </w:tcPr>
          <w:p w14:paraId="40F06A75"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bl>
    <w:p w14:paraId="08D1945A" w14:textId="77777777" w:rsidR="0052448A" w:rsidRPr="005A7BEF" w:rsidRDefault="0052448A" w:rsidP="005A7BEF">
      <w:pPr>
        <w:tabs>
          <w:tab w:val="left" w:pos="2010"/>
        </w:tabs>
        <w:rPr>
          <w:rFonts w:ascii="Arial" w:hAnsi="Arial" w:cs="Arial"/>
          <w:sz w:val="20"/>
          <w:szCs w:val="20"/>
        </w:rPr>
      </w:pPr>
    </w:p>
    <w:p w14:paraId="6B34F0DF" w14:textId="77777777" w:rsidR="0052448A" w:rsidRPr="005A7BEF" w:rsidRDefault="0052448A" w:rsidP="005A7BEF">
      <w:pPr>
        <w:tabs>
          <w:tab w:val="left" w:pos="2010"/>
        </w:tabs>
        <w:rPr>
          <w:rFonts w:ascii="Arial" w:hAnsi="Arial" w:cs="Arial"/>
          <w:sz w:val="20"/>
          <w:szCs w:val="20"/>
        </w:rPr>
      </w:pPr>
    </w:p>
    <w:p w14:paraId="69099358" w14:textId="77777777" w:rsidR="0052448A" w:rsidRPr="005A7BEF" w:rsidRDefault="0052448A" w:rsidP="005A7BEF">
      <w:pPr>
        <w:tabs>
          <w:tab w:val="left" w:pos="2010"/>
        </w:tabs>
        <w:rPr>
          <w:rFonts w:ascii="Arial" w:hAnsi="Arial" w:cs="Arial"/>
          <w:sz w:val="20"/>
          <w:szCs w:val="20"/>
        </w:rPr>
      </w:pPr>
    </w:p>
    <w:p w14:paraId="379F7243" w14:textId="77777777" w:rsidR="0052448A" w:rsidRPr="005A7BEF" w:rsidRDefault="0052448A" w:rsidP="005A7BEF">
      <w:pPr>
        <w:tabs>
          <w:tab w:val="left" w:pos="2010"/>
        </w:tabs>
        <w:rPr>
          <w:rFonts w:ascii="Arial" w:hAnsi="Arial" w:cs="Arial"/>
          <w:sz w:val="20"/>
          <w:szCs w:val="20"/>
        </w:rPr>
      </w:pPr>
    </w:p>
    <w:tbl>
      <w:tblPr>
        <w:tblW w:w="14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9151"/>
        <w:gridCol w:w="4439"/>
      </w:tblGrid>
      <w:tr w:rsidR="005A7BEF" w:rsidRPr="005A7BEF" w14:paraId="4F35A2D4" w14:textId="77777777" w:rsidTr="00834130">
        <w:trPr>
          <w:trHeight w:val="250"/>
        </w:trPr>
        <w:tc>
          <w:tcPr>
            <w:tcW w:w="580" w:type="dxa"/>
            <w:shd w:val="clear" w:color="auto" w:fill="auto"/>
            <w:vAlign w:val="center"/>
            <w:hideMark/>
          </w:tcPr>
          <w:p w14:paraId="7AEF487B"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48BC9636" w14:textId="2F280D80" w:rsidR="0052448A" w:rsidRPr="005A7BEF" w:rsidRDefault="0052448A" w:rsidP="005A7BEF">
            <w:pPr>
              <w:jc w:val="center"/>
              <w:rPr>
                <w:rFonts w:ascii="Arial" w:hAnsi="Arial" w:cs="Arial"/>
                <w:sz w:val="20"/>
                <w:szCs w:val="20"/>
              </w:rPr>
            </w:pPr>
            <w:r w:rsidRPr="005A7BEF">
              <w:rPr>
                <w:rFonts w:ascii="Arial" w:hAnsi="Arial" w:cs="Arial"/>
                <w:sz w:val="20"/>
                <w:szCs w:val="20"/>
              </w:rPr>
              <w:t>Some people plan their income, expenses and savings to achieve their short-term and long-term goals.</w:t>
            </w:r>
            <w:r w:rsidRPr="005A7BEF">
              <w:rPr>
                <w:rFonts w:ascii="Arial" w:hAnsi="Arial" w:cs="Arial"/>
                <w:sz w:val="20"/>
                <w:szCs w:val="20"/>
              </w:rPr>
              <w:br/>
              <w:t>How much do you agree with the following statements:</w:t>
            </w:r>
          </w:p>
        </w:tc>
        <w:tc>
          <w:tcPr>
            <w:tcW w:w="4460" w:type="dxa"/>
            <w:shd w:val="clear" w:color="auto" w:fill="auto"/>
            <w:vAlign w:val="center"/>
            <w:hideMark/>
          </w:tcPr>
          <w:p w14:paraId="05DB7574"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05D6F8D7" w14:textId="77777777" w:rsidTr="00834130">
        <w:trPr>
          <w:trHeight w:val="1250"/>
        </w:trPr>
        <w:tc>
          <w:tcPr>
            <w:tcW w:w="580" w:type="dxa"/>
            <w:shd w:val="clear" w:color="auto" w:fill="auto"/>
            <w:vAlign w:val="center"/>
            <w:hideMark/>
          </w:tcPr>
          <w:p w14:paraId="57B487F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 Q16</w:t>
            </w:r>
          </w:p>
        </w:tc>
        <w:tc>
          <w:tcPr>
            <w:tcW w:w="9200" w:type="dxa"/>
            <w:shd w:val="clear" w:color="auto" w:fill="auto"/>
            <w:vAlign w:val="center"/>
            <w:hideMark/>
          </w:tcPr>
          <w:p w14:paraId="43D1E11B" w14:textId="77777777" w:rsidR="0052448A" w:rsidRPr="005A7BEF" w:rsidRDefault="0052448A" w:rsidP="005A7BEF">
            <w:pPr>
              <w:rPr>
                <w:rFonts w:ascii="Arial" w:hAnsi="Arial" w:cs="Arial"/>
                <w:sz w:val="20"/>
                <w:szCs w:val="20"/>
              </w:rPr>
            </w:pPr>
            <w:r w:rsidRPr="005A7BEF">
              <w:rPr>
                <w:rFonts w:ascii="Arial" w:hAnsi="Arial" w:cs="Arial"/>
                <w:sz w:val="20"/>
                <w:szCs w:val="20"/>
              </w:rPr>
              <w:t>You have plans for how you will pay for your expenses for the next 1 week.</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60" w:type="dxa"/>
            <w:shd w:val="clear" w:color="auto" w:fill="auto"/>
            <w:vAlign w:val="center"/>
            <w:hideMark/>
          </w:tcPr>
          <w:p w14:paraId="65B5ADBC"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r w:rsidR="005A7BEF" w:rsidRPr="005A7BEF" w14:paraId="77E81EE9" w14:textId="77777777" w:rsidTr="00834130">
        <w:trPr>
          <w:trHeight w:val="1500"/>
        </w:trPr>
        <w:tc>
          <w:tcPr>
            <w:tcW w:w="580" w:type="dxa"/>
            <w:shd w:val="clear" w:color="auto" w:fill="auto"/>
            <w:vAlign w:val="center"/>
            <w:hideMark/>
          </w:tcPr>
          <w:p w14:paraId="23150708"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Q16</w:t>
            </w:r>
          </w:p>
        </w:tc>
        <w:tc>
          <w:tcPr>
            <w:tcW w:w="9200" w:type="dxa"/>
            <w:shd w:val="clear" w:color="auto" w:fill="auto"/>
            <w:vAlign w:val="center"/>
            <w:hideMark/>
          </w:tcPr>
          <w:p w14:paraId="78BB76D9" w14:textId="77777777" w:rsidR="0052448A" w:rsidRPr="005A7BEF" w:rsidRDefault="0052448A" w:rsidP="005A7BEF">
            <w:pPr>
              <w:rPr>
                <w:rFonts w:ascii="Arial" w:hAnsi="Arial" w:cs="Arial"/>
                <w:sz w:val="20"/>
                <w:szCs w:val="20"/>
              </w:rPr>
            </w:pPr>
            <w:r w:rsidRPr="005A7BEF">
              <w:rPr>
                <w:rFonts w:ascii="Arial" w:hAnsi="Arial" w:cs="Arial"/>
                <w:sz w:val="20"/>
                <w:szCs w:val="20"/>
              </w:rPr>
              <w:t>You have plans for how you will pay for your expenses for the next 1 month.</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60" w:type="dxa"/>
            <w:shd w:val="clear" w:color="auto" w:fill="auto"/>
            <w:vAlign w:val="center"/>
            <w:hideMark/>
          </w:tcPr>
          <w:p w14:paraId="4ACB64D5"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r w:rsidR="005A7BEF" w:rsidRPr="005A7BEF" w14:paraId="3E433164" w14:textId="77777777" w:rsidTr="00834130">
        <w:trPr>
          <w:trHeight w:val="250"/>
        </w:trPr>
        <w:tc>
          <w:tcPr>
            <w:tcW w:w="580" w:type="dxa"/>
            <w:shd w:val="clear" w:color="auto" w:fill="auto"/>
            <w:vAlign w:val="center"/>
            <w:hideMark/>
          </w:tcPr>
          <w:p w14:paraId="1EF6C130"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Q18</w:t>
            </w:r>
          </w:p>
        </w:tc>
        <w:tc>
          <w:tcPr>
            <w:tcW w:w="9200" w:type="dxa"/>
            <w:shd w:val="clear" w:color="auto" w:fill="auto"/>
            <w:vAlign w:val="center"/>
            <w:hideMark/>
          </w:tcPr>
          <w:p w14:paraId="7B5E21A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You have plans for how you will pay for your expenses for the next 3 months.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60" w:type="dxa"/>
            <w:shd w:val="clear" w:color="auto" w:fill="auto"/>
            <w:vAlign w:val="center"/>
            <w:hideMark/>
          </w:tcPr>
          <w:p w14:paraId="653F08D8"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r w:rsidR="005A7BEF" w:rsidRPr="005A7BEF" w14:paraId="77C14852" w14:textId="77777777" w:rsidTr="00834130">
        <w:trPr>
          <w:trHeight w:val="1000"/>
        </w:trPr>
        <w:tc>
          <w:tcPr>
            <w:tcW w:w="580" w:type="dxa"/>
            <w:shd w:val="clear" w:color="auto" w:fill="auto"/>
            <w:vAlign w:val="center"/>
            <w:hideMark/>
          </w:tcPr>
          <w:p w14:paraId="32CAAAE3"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Q19</w:t>
            </w:r>
          </w:p>
        </w:tc>
        <w:tc>
          <w:tcPr>
            <w:tcW w:w="9200" w:type="dxa"/>
            <w:shd w:val="clear" w:color="auto" w:fill="auto"/>
            <w:vAlign w:val="center"/>
            <w:hideMark/>
          </w:tcPr>
          <w:p w14:paraId="240A8CF9" w14:textId="77777777" w:rsidR="0052448A" w:rsidRPr="005A7BEF" w:rsidRDefault="0052448A" w:rsidP="005A7BEF">
            <w:pPr>
              <w:rPr>
                <w:rFonts w:ascii="Arial" w:hAnsi="Arial" w:cs="Arial"/>
                <w:sz w:val="20"/>
                <w:szCs w:val="20"/>
              </w:rPr>
            </w:pPr>
            <w:r w:rsidRPr="005A7BEF">
              <w:rPr>
                <w:rFonts w:ascii="Arial" w:hAnsi="Arial" w:cs="Arial"/>
                <w:sz w:val="20"/>
                <w:szCs w:val="20"/>
              </w:rPr>
              <w:t>You have a financial goal for the next 12 months.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60" w:type="dxa"/>
            <w:shd w:val="clear" w:color="auto" w:fill="auto"/>
            <w:vAlign w:val="center"/>
            <w:hideMark/>
          </w:tcPr>
          <w:p w14:paraId="43CF0360"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r w:rsidR="005A7BEF" w:rsidRPr="005A7BEF" w14:paraId="15453BCC" w14:textId="77777777" w:rsidTr="00834130">
        <w:trPr>
          <w:trHeight w:val="1000"/>
        </w:trPr>
        <w:tc>
          <w:tcPr>
            <w:tcW w:w="580" w:type="dxa"/>
            <w:shd w:val="clear" w:color="auto" w:fill="auto"/>
            <w:vAlign w:val="center"/>
            <w:hideMark/>
          </w:tcPr>
          <w:p w14:paraId="4D0078CF"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Q20</w:t>
            </w:r>
          </w:p>
        </w:tc>
        <w:tc>
          <w:tcPr>
            <w:tcW w:w="9200" w:type="dxa"/>
            <w:shd w:val="clear" w:color="auto" w:fill="auto"/>
            <w:vAlign w:val="center"/>
            <w:hideMark/>
          </w:tcPr>
          <w:p w14:paraId="26278354" w14:textId="77777777" w:rsidR="0052448A" w:rsidRPr="005A7BEF" w:rsidRDefault="0052448A" w:rsidP="005A7BEF">
            <w:pPr>
              <w:rPr>
                <w:rFonts w:ascii="Arial" w:hAnsi="Arial" w:cs="Arial"/>
                <w:sz w:val="20"/>
                <w:szCs w:val="20"/>
              </w:rPr>
            </w:pPr>
            <w:r w:rsidRPr="005A7BEF">
              <w:rPr>
                <w:rFonts w:ascii="Arial" w:hAnsi="Arial" w:cs="Arial"/>
                <w:sz w:val="20"/>
                <w:szCs w:val="20"/>
              </w:rPr>
              <w:t>You have a financial goal for the next 5 years.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60" w:type="dxa"/>
            <w:shd w:val="clear" w:color="auto" w:fill="auto"/>
            <w:vAlign w:val="center"/>
            <w:hideMark/>
          </w:tcPr>
          <w:p w14:paraId="54E5F718"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r w:rsidR="005A7BEF" w:rsidRPr="005A7BEF" w14:paraId="1FE2E18E" w14:textId="77777777" w:rsidTr="00834130">
        <w:trPr>
          <w:trHeight w:val="1000"/>
        </w:trPr>
        <w:tc>
          <w:tcPr>
            <w:tcW w:w="580" w:type="dxa"/>
            <w:shd w:val="clear" w:color="auto" w:fill="auto"/>
            <w:vAlign w:val="center"/>
            <w:hideMark/>
          </w:tcPr>
          <w:p w14:paraId="1C13C00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Q21</w:t>
            </w:r>
          </w:p>
        </w:tc>
        <w:tc>
          <w:tcPr>
            <w:tcW w:w="9200" w:type="dxa"/>
            <w:shd w:val="clear" w:color="auto" w:fill="auto"/>
            <w:vAlign w:val="center"/>
            <w:hideMark/>
          </w:tcPr>
          <w:p w14:paraId="3CBB7C61" w14:textId="77777777" w:rsidR="0052448A" w:rsidRPr="005A7BEF" w:rsidRDefault="0052448A" w:rsidP="005A7BEF">
            <w:pPr>
              <w:rPr>
                <w:rFonts w:ascii="Arial" w:hAnsi="Arial" w:cs="Arial"/>
                <w:sz w:val="20"/>
                <w:szCs w:val="20"/>
              </w:rPr>
            </w:pPr>
            <w:r w:rsidRPr="005A7BEF">
              <w:rPr>
                <w:rFonts w:ascii="Arial" w:hAnsi="Arial" w:cs="Arial"/>
                <w:sz w:val="20"/>
                <w:szCs w:val="20"/>
              </w:rPr>
              <w:t>You have plans for your finances for old age when you retire.</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60" w:type="dxa"/>
            <w:shd w:val="clear" w:color="auto" w:fill="auto"/>
            <w:vAlign w:val="center"/>
            <w:hideMark/>
          </w:tcPr>
          <w:p w14:paraId="7F9F5DEA"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bl>
    <w:p w14:paraId="5DF3CEB0" w14:textId="77777777" w:rsidR="0052448A" w:rsidRPr="005A7BEF" w:rsidRDefault="0052448A" w:rsidP="005A7BEF">
      <w:pPr>
        <w:tabs>
          <w:tab w:val="left" w:pos="2010"/>
        </w:tabs>
        <w:rPr>
          <w:rFonts w:ascii="Arial" w:hAnsi="Arial" w:cs="Arial"/>
          <w:sz w:val="20"/>
          <w:szCs w:val="20"/>
        </w:rPr>
      </w:pPr>
    </w:p>
    <w:p w14:paraId="6D4D286D" w14:textId="77777777" w:rsidR="0052448A" w:rsidRPr="005A7BEF" w:rsidRDefault="0052448A" w:rsidP="005A7BEF">
      <w:pPr>
        <w:tabs>
          <w:tab w:val="left" w:pos="2010"/>
        </w:tabs>
        <w:rPr>
          <w:rFonts w:ascii="Arial" w:hAnsi="Arial" w:cs="Arial"/>
          <w:sz w:val="20"/>
          <w:szCs w:val="20"/>
        </w:rPr>
      </w:pPr>
    </w:p>
    <w:p w14:paraId="3F1CF511" w14:textId="77777777" w:rsidR="0052448A" w:rsidRPr="005A7BEF" w:rsidRDefault="0052448A" w:rsidP="005A7BEF">
      <w:pPr>
        <w:tabs>
          <w:tab w:val="left" w:pos="2010"/>
        </w:tabs>
        <w:rPr>
          <w:rFonts w:ascii="Arial" w:hAnsi="Arial" w:cs="Arial"/>
          <w:sz w:val="20"/>
          <w:szCs w:val="20"/>
        </w:rPr>
      </w:pPr>
    </w:p>
    <w:tbl>
      <w:tblPr>
        <w:tblW w:w="143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9699"/>
        <w:gridCol w:w="3912"/>
      </w:tblGrid>
      <w:tr w:rsidR="005A7BEF" w:rsidRPr="005A7BEF" w14:paraId="21C500D2" w14:textId="77777777" w:rsidTr="00207958">
        <w:trPr>
          <w:trHeight w:val="500"/>
        </w:trPr>
        <w:tc>
          <w:tcPr>
            <w:tcW w:w="567" w:type="dxa"/>
            <w:shd w:val="clear" w:color="auto" w:fill="auto"/>
            <w:vAlign w:val="center"/>
            <w:hideMark/>
          </w:tcPr>
          <w:p w14:paraId="54F2739A" w14:textId="77777777" w:rsidR="0052448A" w:rsidRPr="005A7BEF" w:rsidRDefault="0052448A" w:rsidP="005A7BEF">
            <w:pPr>
              <w:jc w:val="center"/>
              <w:rPr>
                <w:rFonts w:ascii="Arial" w:hAnsi="Arial" w:cs="Arial"/>
                <w:sz w:val="20"/>
                <w:szCs w:val="20"/>
              </w:rPr>
            </w:pPr>
          </w:p>
        </w:tc>
        <w:tc>
          <w:tcPr>
            <w:tcW w:w="9803" w:type="dxa"/>
            <w:shd w:val="clear" w:color="auto" w:fill="auto"/>
            <w:vAlign w:val="center"/>
            <w:hideMark/>
          </w:tcPr>
          <w:p w14:paraId="7449C065" w14:textId="77777777" w:rsidR="0052448A" w:rsidRPr="005A7BEF" w:rsidRDefault="0052448A" w:rsidP="005A7BEF">
            <w:pPr>
              <w:rPr>
                <w:rFonts w:ascii="Arial" w:hAnsi="Arial" w:cs="Arial"/>
                <w:sz w:val="20"/>
                <w:szCs w:val="20"/>
              </w:rPr>
            </w:pPr>
            <w:r w:rsidRPr="005A7BEF">
              <w:rPr>
                <w:rFonts w:ascii="Arial" w:hAnsi="Arial" w:cs="Arial"/>
                <w:sz w:val="20"/>
                <w:szCs w:val="20"/>
              </w:rPr>
              <w:t>Thinking about the bill payments your household has such as school fees, rent, water, electricity or fuel, how much do you agree with the following statement:</w:t>
            </w:r>
          </w:p>
        </w:tc>
        <w:tc>
          <w:tcPr>
            <w:tcW w:w="3947" w:type="dxa"/>
            <w:shd w:val="clear" w:color="auto" w:fill="auto"/>
            <w:vAlign w:val="center"/>
            <w:hideMark/>
          </w:tcPr>
          <w:p w14:paraId="4C66E0A5"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0E872F56" w14:textId="77777777" w:rsidTr="005A0891">
        <w:trPr>
          <w:trHeight w:val="281"/>
        </w:trPr>
        <w:tc>
          <w:tcPr>
            <w:tcW w:w="567" w:type="dxa"/>
            <w:shd w:val="clear" w:color="auto" w:fill="auto"/>
            <w:vAlign w:val="center"/>
            <w:hideMark/>
          </w:tcPr>
          <w:p w14:paraId="1DBD3AD4"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Q22</w:t>
            </w:r>
          </w:p>
        </w:tc>
        <w:tc>
          <w:tcPr>
            <w:tcW w:w="9803" w:type="dxa"/>
            <w:shd w:val="clear" w:color="auto" w:fill="auto"/>
            <w:vAlign w:val="center"/>
            <w:hideMark/>
          </w:tcPr>
          <w:p w14:paraId="7F8695E0" w14:textId="77777777" w:rsidR="0052448A" w:rsidRPr="005A7BEF" w:rsidRDefault="0052448A" w:rsidP="005A7BEF">
            <w:pPr>
              <w:rPr>
                <w:rFonts w:ascii="Arial" w:hAnsi="Arial" w:cs="Arial"/>
                <w:sz w:val="20"/>
                <w:szCs w:val="20"/>
              </w:rPr>
            </w:pPr>
            <w:r w:rsidRPr="005A7BEF">
              <w:rPr>
                <w:rFonts w:ascii="Arial" w:hAnsi="Arial" w:cs="Arial"/>
                <w:sz w:val="20"/>
                <w:szCs w:val="20"/>
              </w:rPr>
              <w:t>You sometimes miss or delay a bill payment.</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3947" w:type="dxa"/>
            <w:shd w:val="clear" w:color="auto" w:fill="auto"/>
            <w:vAlign w:val="center"/>
            <w:hideMark/>
          </w:tcPr>
          <w:p w14:paraId="6930C1C9"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r w:rsidR="005A7BEF" w:rsidRPr="005A7BEF" w14:paraId="7EEE6F85" w14:textId="77777777" w:rsidTr="005A0891">
        <w:trPr>
          <w:trHeight w:val="336"/>
        </w:trPr>
        <w:tc>
          <w:tcPr>
            <w:tcW w:w="567" w:type="dxa"/>
            <w:shd w:val="clear" w:color="auto" w:fill="auto"/>
            <w:vAlign w:val="center"/>
            <w:hideMark/>
          </w:tcPr>
          <w:p w14:paraId="732FBE9F"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Q23</w:t>
            </w:r>
          </w:p>
        </w:tc>
        <w:tc>
          <w:tcPr>
            <w:tcW w:w="9803" w:type="dxa"/>
            <w:shd w:val="clear" w:color="auto" w:fill="auto"/>
            <w:vAlign w:val="center"/>
            <w:hideMark/>
          </w:tcPr>
          <w:p w14:paraId="09B0C570" w14:textId="77777777" w:rsidR="0052448A" w:rsidRPr="005A7BEF" w:rsidRDefault="0052448A" w:rsidP="005A7BEF">
            <w:pPr>
              <w:rPr>
                <w:rFonts w:ascii="Arial" w:hAnsi="Arial" w:cs="Arial"/>
                <w:sz w:val="20"/>
                <w:szCs w:val="20"/>
              </w:rPr>
            </w:pPr>
            <w:r w:rsidRPr="005A7BEF">
              <w:rPr>
                <w:rFonts w:ascii="Arial" w:hAnsi="Arial" w:cs="Arial"/>
                <w:sz w:val="20"/>
                <w:szCs w:val="20"/>
              </w:rPr>
              <w:t>You sometimes buy things that you later regret because you bought them on impulse.</w:t>
            </w:r>
          </w:p>
          <w:p w14:paraId="5D930DE9" w14:textId="77777777" w:rsidR="0052448A" w:rsidRPr="005A7BEF" w:rsidRDefault="0052448A" w:rsidP="005A7BEF">
            <w:pPr>
              <w:rPr>
                <w:rFonts w:ascii="Arial" w:hAnsi="Arial" w:cs="Arial"/>
                <w:sz w:val="20"/>
                <w:szCs w:val="20"/>
              </w:rPr>
            </w:pPr>
          </w:p>
          <w:p w14:paraId="6D8994A2" w14:textId="77777777" w:rsidR="0052448A" w:rsidRPr="005A7BEF" w:rsidRDefault="0052448A" w:rsidP="005A7BEF">
            <w:pPr>
              <w:rPr>
                <w:rFonts w:ascii="Arial" w:hAnsi="Arial" w:cs="Arial"/>
                <w:sz w:val="20"/>
                <w:szCs w:val="20"/>
              </w:rPr>
            </w:pPr>
            <w:r w:rsidRPr="005A7BEF">
              <w:rPr>
                <w:rFonts w:ascii="Arial" w:hAnsi="Arial" w:cs="Arial"/>
                <w:sz w:val="20"/>
                <w:szCs w:val="20"/>
              </w:rPr>
              <w:t>Would you say you agree a lot, somewhat agree, somewhat disagree, or do not agree at all?</w:t>
            </w:r>
          </w:p>
        </w:tc>
        <w:tc>
          <w:tcPr>
            <w:tcW w:w="3947" w:type="dxa"/>
            <w:shd w:val="clear" w:color="auto" w:fill="auto"/>
            <w:vAlign w:val="center"/>
            <w:hideMark/>
          </w:tcPr>
          <w:p w14:paraId="521807C2"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r w:rsidR="005A7BEF" w:rsidRPr="005A7BEF" w14:paraId="7116CF25" w14:textId="77777777" w:rsidTr="00207958">
        <w:trPr>
          <w:trHeight w:val="277"/>
        </w:trPr>
        <w:tc>
          <w:tcPr>
            <w:tcW w:w="567" w:type="dxa"/>
            <w:shd w:val="clear" w:color="auto" w:fill="auto"/>
            <w:vAlign w:val="center"/>
            <w:hideMark/>
          </w:tcPr>
          <w:p w14:paraId="1C393D8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Q25</w:t>
            </w:r>
          </w:p>
        </w:tc>
        <w:tc>
          <w:tcPr>
            <w:tcW w:w="9803" w:type="dxa"/>
            <w:shd w:val="clear" w:color="auto" w:fill="auto"/>
            <w:vAlign w:val="center"/>
            <w:hideMark/>
          </w:tcPr>
          <w:p w14:paraId="6AD502D5" w14:textId="5B1A165A"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possible, somewhat possible, not very possible, or not at all possible?</w:t>
            </w:r>
          </w:p>
          <w:p w14:paraId="08DAA43C" w14:textId="77777777" w:rsidR="0052448A" w:rsidRPr="005A7BEF" w:rsidRDefault="0052448A" w:rsidP="005A7BEF">
            <w:pPr>
              <w:rPr>
                <w:rFonts w:ascii="Arial" w:hAnsi="Arial" w:cs="Arial"/>
                <w:sz w:val="20"/>
                <w:szCs w:val="20"/>
              </w:rPr>
            </w:pPr>
          </w:p>
          <w:p w14:paraId="46DB5934"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3947" w:type="dxa"/>
            <w:shd w:val="clear" w:color="auto" w:fill="auto"/>
            <w:vAlign w:val="center"/>
            <w:hideMark/>
          </w:tcPr>
          <w:p w14:paraId="7C86A5BF" w14:textId="12D86BD7" w:rsidR="0052448A" w:rsidRDefault="0052448A" w:rsidP="005A7BEF">
            <w:pPr>
              <w:rPr>
                <w:rFonts w:ascii="Arial" w:hAnsi="Arial" w:cs="Arial"/>
                <w:i/>
                <w:iCs/>
                <w:sz w:val="20"/>
                <w:szCs w:val="20"/>
              </w:rPr>
            </w:pPr>
            <w:r w:rsidRPr="005A7BEF">
              <w:rPr>
                <w:rFonts w:ascii="Arial" w:hAnsi="Arial" w:cs="Arial"/>
                <w:i/>
                <w:iCs/>
                <w:sz w:val="20"/>
                <w:szCs w:val="20"/>
              </w:rPr>
              <w:t>1. Very possible</w:t>
            </w:r>
            <w:r w:rsidRPr="005A7BEF">
              <w:rPr>
                <w:rFonts w:ascii="Arial" w:hAnsi="Arial" w:cs="Arial"/>
                <w:i/>
                <w:iCs/>
                <w:sz w:val="20"/>
                <w:szCs w:val="20"/>
              </w:rPr>
              <w:br/>
              <w:t>2. Somewhat possible</w:t>
            </w:r>
            <w:r w:rsidRPr="005A7BEF">
              <w:rPr>
                <w:rFonts w:ascii="Arial" w:hAnsi="Arial" w:cs="Arial"/>
                <w:i/>
                <w:iCs/>
                <w:sz w:val="20"/>
                <w:szCs w:val="20"/>
              </w:rPr>
              <w:br/>
              <w:t>3. Not very possible</w:t>
            </w:r>
            <w:r w:rsidRPr="005A7BEF">
              <w:rPr>
                <w:rFonts w:ascii="Arial" w:hAnsi="Arial" w:cs="Arial"/>
                <w:i/>
                <w:iCs/>
                <w:sz w:val="20"/>
                <w:szCs w:val="20"/>
              </w:rPr>
              <w:br/>
              <w:t>4. Not at all possible</w:t>
            </w:r>
          </w:p>
          <w:p w14:paraId="13ADD539" w14:textId="77777777" w:rsidR="00207958" w:rsidRPr="00207958" w:rsidRDefault="00207958" w:rsidP="005A7BEF">
            <w:pPr>
              <w:rPr>
                <w:rFonts w:ascii="Arial" w:hAnsi="Arial" w:cs="Arial"/>
                <w:i/>
                <w:iCs/>
                <w:sz w:val="20"/>
                <w:szCs w:val="20"/>
              </w:rPr>
            </w:pPr>
          </w:p>
          <w:p w14:paraId="54919BE7" w14:textId="77777777" w:rsidR="0052448A" w:rsidRPr="005A7BEF" w:rsidRDefault="0052448A" w:rsidP="005A7BEF">
            <w:pPr>
              <w:rPr>
                <w:rFonts w:ascii="Arial" w:hAnsi="Arial" w:cs="Arial"/>
                <w:sz w:val="20"/>
                <w:szCs w:val="20"/>
              </w:rPr>
            </w:pPr>
            <w:r w:rsidRPr="005A7BEF">
              <w:rPr>
                <w:rFonts w:ascii="Arial" w:hAnsi="Arial" w:cs="Arial"/>
                <w:sz w:val="20"/>
                <w:szCs w:val="20"/>
              </w:rPr>
              <w:t>If 4 Not at all possible &gt;&gt; Q31</w:t>
            </w:r>
          </w:p>
        </w:tc>
      </w:tr>
      <w:tr w:rsidR="005A7BEF" w:rsidRPr="005A7BEF" w14:paraId="4A0FAE30" w14:textId="77777777" w:rsidTr="005A0891">
        <w:trPr>
          <w:trHeight w:val="85"/>
        </w:trPr>
        <w:tc>
          <w:tcPr>
            <w:tcW w:w="567" w:type="dxa"/>
            <w:shd w:val="clear" w:color="auto" w:fill="auto"/>
            <w:vAlign w:val="center"/>
            <w:hideMark/>
          </w:tcPr>
          <w:p w14:paraId="1315C3AB"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Q27</w:t>
            </w:r>
          </w:p>
        </w:tc>
        <w:tc>
          <w:tcPr>
            <w:tcW w:w="9803" w:type="dxa"/>
            <w:shd w:val="clear" w:color="auto" w:fill="auto"/>
            <w:vAlign w:val="center"/>
            <w:hideMark/>
          </w:tcPr>
          <w:p w14:paraId="45002919"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difficult, somewhat difficult, somewhat easy, or very easy?</w:t>
            </w:r>
          </w:p>
        </w:tc>
        <w:tc>
          <w:tcPr>
            <w:tcW w:w="3947" w:type="dxa"/>
            <w:shd w:val="clear" w:color="auto" w:fill="auto"/>
            <w:vAlign w:val="center"/>
            <w:hideMark/>
          </w:tcPr>
          <w:p w14:paraId="323583D7" w14:textId="77777777" w:rsidR="0052448A" w:rsidRPr="005A7BEF" w:rsidRDefault="0052448A" w:rsidP="005A7BEF">
            <w:pPr>
              <w:rPr>
                <w:rFonts w:ascii="Arial" w:hAnsi="Arial" w:cs="Arial"/>
                <w:sz w:val="20"/>
                <w:szCs w:val="20"/>
              </w:rPr>
            </w:pPr>
            <w:r w:rsidRPr="005A7BEF">
              <w:rPr>
                <w:rFonts w:ascii="Arial" w:hAnsi="Arial" w:cs="Arial"/>
                <w:sz w:val="20"/>
                <w:szCs w:val="20"/>
              </w:rPr>
              <w:t>1. Very difficult</w:t>
            </w:r>
            <w:r w:rsidRPr="005A7BEF">
              <w:rPr>
                <w:rFonts w:ascii="Arial" w:hAnsi="Arial" w:cs="Arial"/>
                <w:sz w:val="20"/>
                <w:szCs w:val="20"/>
              </w:rPr>
              <w:br/>
              <w:t>2. Somewhat difficult</w:t>
            </w:r>
            <w:r w:rsidRPr="005A7BEF">
              <w:rPr>
                <w:rFonts w:ascii="Arial" w:hAnsi="Arial" w:cs="Arial"/>
                <w:sz w:val="20"/>
                <w:szCs w:val="20"/>
              </w:rPr>
              <w:br/>
              <w:t>3. Somewhat easy</w:t>
            </w:r>
            <w:r w:rsidRPr="005A7BEF">
              <w:rPr>
                <w:rFonts w:ascii="Arial" w:hAnsi="Arial" w:cs="Arial"/>
                <w:sz w:val="20"/>
                <w:szCs w:val="20"/>
              </w:rPr>
              <w:br/>
              <w:t>4. Very easy</w:t>
            </w:r>
          </w:p>
        </w:tc>
      </w:tr>
      <w:tr w:rsidR="005A7BEF" w:rsidRPr="005A7BEF" w14:paraId="7B517E3F" w14:textId="77777777" w:rsidTr="005A0891">
        <w:trPr>
          <w:trHeight w:val="1942"/>
        </w:trPr>
        <w:tc>
          <w:tcPr>
            <w:tcW w:w="567" w:type="dxa"/>
            <w:shd w:val="clear" w:color="auto" w:fill="auto"/>
            <w:vAlign w:val="center"/>
            <w:hideMark/>
          </w:tcPr>
          <w:p w14:paraId="569A5488"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Q32</w:t>
            </w:r>
          </w:p>
        </w:tc>
        <w:tc>
          <w:tcPr>
            <w:tcW w:w="9803" w:type="dxa"/>
            <w:shd w:val="clear" w:color="auto" w:fill="auto"/>
            <w:vAlign w:val="center"/>
            <w:hideMark/>
          </w:tcPr>
          <w:p w14:paraId="79A9D13A"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 xml:space="preserve">[If 31 ==1 Very Possible, 2 Somewhat Possible, or 3 Not Very Possible] </w:t>
            </w:r>
            <w:r w:rsidRPr="005A7BEF">
              <w:rPr>
                <w:rFonts w:ascii="Arial" w:hAnsi="Arial" w:cs="Arial"/>
                <w:sz w:val="20"/>
                <w:szCs w:val="20"/>
              </w:rPr>
              <w:t xml:space="preserve">How would you come up with this money within </w:t>
            </w:r>
            <w:r w:rsidRPr="005A7BEF">
              <w:rPr>
                <w:rFonts w:ascii="Arial" w:hAnsi="Arial" w:cs="Arial"/>
                <w:b/>
                <w:bCs/>
                <w:sz w:val="20"/>
                <w:szCs w:val="20"/>
                <w:u w:val="single"/>
              </w:rPr>
              <w:t>the next 1 week</w:t>
            </w:r>
            <w:r w:rsidRPr="005A7BEF">
              <w:rPr>
                <w:rFonts w:ascii="Arial" w:hAnsi="Arial" w:cs="Arial"/>
                <w:sz w:val="20"/>
                <w:szCs w:val="20"/>
              </w:rPr>
              <w:t>? (Do not prompt) (Select all) (Record by order)</w:t>
            </w:r>
          </w:p>
        </w:tc>
        <w:tc>
          <w:tcPr>
            <w:tcW w:w="3947" w:type="dxa"/>
            <w:shd w:val="clear" w:color="auto" w:fill="auto"/>
            <w:vAlign w:val="center"/>
            <w:hideMark/>
          </w:tcPr>
          <w:p w14:paraId="02CC8686" w14:textId="77777777" w:rsidR="0052448A" w:rsidRPr="005A7BEF" w:rsidRDefault="0052448A" w:rsidP="005A7BEF">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A7BEF" w:rsidRPr="005A7BEF" w14:paraId="25F22DEB" w14:textId="77777777" w:rsidTr="005A0891">
        <w:trPr>
          <w:trHeight w:val="390"/>
        </w:trPr>
        <w:tc>
          <w:tcPr>
            <w:tcW w:w="567" w:type="dxa"/>
            <w:shd w:val="clear" w:color="auto" w:fill="auto"/>
            <w:vAlign w:val="center"/>
          </w:tcPr>
          <w:p w14:paraId="0065203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Q33</w:t>
            </w:r>
          </w:p>
        </w:tc>
        <w:tc>
          <w:tcPr>
            <w:tcW w:w="9803" w:type="dxa"/>
            <w:shd w:val="clear" w:color="auto" w:fill="auto"/>
            <w:vAlign w:val="center"/>
          </w:tcPr>
          <w:p w14:paraId="42929D8D" w14:textId="77777777" w:rsidR="0052448A" w:rsidRPr="005A7BEF" w:rsidRDefault="0052448A" w:rsidP="005A7BEF">
            <w:pPr>
              <w:rPr>
                <w:rFonts w:ascii="Arial" w:hAnsi="Arial" w:cs="Arial"/>
                <w:sz w:val="20"/>
                <w:szCs w:val="20"/>
              </w:rPr>
            </w:pPr>
            <w:r w:rsidRPr="005A7BEF">
              <w:rPr>
                <w:rFonts w:ascii="Arial" w:hAnsi="Arial" w:cs="Arial"/>
                <w:i/>
                <w:iCs/>
                <w:sz w:val="20"/>
                <w:szCs w:val="20"/>
              </w:rPr>
              <w:t>[If more than one responses are selected for Question 35]</w:t>
            </w:r>
            <w:r w:rsidRPr="005A7BEF">
              <w:rPr>
                <w:rFonts w:ascii="Arial" w:hAnsi="Arial" w:cs="Arial"/>
                <w:sz w:val="20"/>
                <w:szCs w:val="20"/>
              </w:rPr>
              <w:t xml:space="preserve"> Which one is the main source from which you would get this money?</w:t>
            </w:r>
          </w:p>
        </w:tc>
        <w:tc>
          <w:tcPr>
            <w:tcW w:w="3947" w:type="dxa"/>
            <w:shd w:val="clear" w:color="auto" w:fill="auto"/>
            <w:vAlign w:val="center"/>
          </w:tcPr>
          <w:p w14:paraId="0DB2F874" w14:textId="77777777" w:rsidR="0052448A" w:rsidRPr="005A7BEF" w:rsidRDefault="0052448A" w:rsidP="005A7BEF">
            <w:pPr>
              <w:rPr>
                <w:rFonts w:ascii="Arial" w:hAnsi="Arial" w:cs="Arial"/>
                <w:sz w:val="20"/>
                <w:szCs w:val="20"/>
              </w:rPr>
            </w:pPr>
          </w:p>
        </w:tc>
      </w:tr>
      <w:tr w:rsidR="005A7BEF" w:rsidRPr="005A7BEF" w14:paraId="78A97C2A" w14:textId="77777777" w:rsidTr="005A0891">
        <w:trPr>
          <w:trHeight w:val="482"/>
        </w:trPr>
        <w:tc>
          <w:tcPr>
            <w:tcW w:w="567" w:type="dxa"/>
            <w:shd w:val="clear" w:color="auto" w:fill="auto"/>
            <w:vAlign w:val="center"/>
          </w:tcPr>
          <w:p w14:paraId="56D8578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Q34a</w:t>
            </w:r>
          </w:p>
        </w:tc>
        <w:tc>
          <w:tcPr>
            <w:tcW w:w="9803" w:type="dxa"/>
            <w:shd w:val="clear" w:color="auto" w:fill="auto"/>
            <w:vAlign w:val="center"/>
          </w:tcPr>
          <w:p w14:paraId="44A3AB7E"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35B.</w:t>
            </w:r>
            <w:r w:rsidRPr="005A7BEF">
              <w:rPr>
                <w:rFonts w:ascii="Arial" w:hAnsi="Arial" w:cs="Arial"/>
                <w:i/>
                <w:iCs/>
                <w:sz w:val="20"/>
                <w:szCs w:val="20"/>
              </w:rPr>
              <w:t xml:space="preserve"> [If 35 == Borrow from any source; cycle through all borrow sources mentioned] </w:t>
            </w:r>
            <w:r w:rsidRPr="005A7BEF">
              <w:rPr>
                <w:rFonts w:ascii="Arial" w:hAnsi="Arial" w:cs="Arial"/>
                <w:sz w:val="20"/>
                <w:szCs w:val="20"/>
              </w:rPr>
              <w:t>How much would you have to pay back in total to {$q35_source}?</w:t>
            </w:r>
          </w:p>
        </w:tc>
        <w:tc>
          <w:tcPr>
            <w:tcW w:w="3947" w:type="dxa"/>
            <w:shd w:val="clear" w:color="auto" w:fill="auto"/>
            <w:vAlign w:val="center"/>
          </w:tcPr>
          <w:p w14:paraId="55F6D07F" w14:textId="77777777" w:rsidR="0052448A" w:rsidRPr="005A7BEF" w:rsidRDefault="0052448A" w:rsidP="005A7BEF">
            <w:pPr>
              <w:rPr>
                <w:rFonts w:ascii="Arial" w:hAnsi="Arial" w:cs="Arial"/>
                <w:sz w:val="20"/>
                <w:szCs w:val="20"/>
              </w:rPr>
            </w:pPr>
          </w:p>
        </w:tc>
      </w:tr>
      <w:tr w:rsidR="005A7BEF" w:rsidRPr="005A7BEF" w14:paraId="5DC52FC3" w14:textId="77777777" w:rsidTr="003B5BE2">
        <w:trPr>
          <w:trHeight w:val="418"/>
        </w:trPr>
        <w:tc>
          <w:tcPr>
            <w:tcW w:w="567" w:type="dxa"/>
            <w:shd w:val="clear" w:color="auto" w:fill="auto"/>
            <w:vAlign w:val="center"/>
          </w:tcPr>
          <w:p w14:paraId="190D43E8"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Q34b</w:t>
            </w:r>
          </w:p>
        </w:tc>
        <w:tc>
          <w:tcPr>
            <w:tcW w:w="9803" w:type="dxa"/>
            <w:shd w:val="clear" w:color="auto" w:fill="auto"/>
            <w:vAlign w:val="center"/>
          </w:tcPr>
          <w:p w14:paraId="2CF2DD72"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35C. </w:t>
            </w:r>
            <w:r w:rsidRPr="005A7BEF">
              <w:rPr>
                <w:rFonts w:ascii="Arial" w:hAnsi="Arial" w:cs="Arial"/>
                <w:i/>
                <w:iCs/>
                <w:sz w:val="20"/>
                <w:szCs w:val="20"/>
              </w:rPr>
              <w:t xml:space="preserve">[If 35 == Borrow from any source; cycle through all borrow sources mentioned] </w:t>
            </w:r>
            <w:r w:rsidRPr="005A7BEF">
              <w:rPr>
                <w:rFonts w:ascii="Arial" w:hAnsi="Arial" w:cs="Arial"/>
                <w:sz w:val="20"/>
                <w:szCs w:val="20"/>
              </w:rPr>
              <w:t>When would you have to pay back the total amount borrowed and the interest to {$q35_source}?</w:t>
            </w:r>
          </w:p>
        </w:tc>
        <w:tc>
          <w:tcPr>
            <w:tcW w:w="3947" w:type="dxa"/>
            <w:shd w:val="clear" w:color="auto" w:fill="auto"/>
            <w:vAlign w:val="center"/>
          </w:tcPr>
          <w:p w14:paraId="7C2620CC"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5A7BEF" w:rsidRPr="005A7BEF" w14:paraId="1084AA39" w14:textId="77777777" w:rsidTr="003B5BE2">
        <w:trPr>
          <w:trHeight w:val="793"/>
        </w:trPr>
        <w:tc>
          <w:tcPr>
            <w:tcW w:w="567" w:type="dxa"/>
            <w:shd w:val="clear" w:color="auto" w:fill="auto"/>
            <w:vAlign w:val="center"/>
            <w:hideMark/>
          </w:tcPr>
          <w:p w14:paraId="70C63D34"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Q25</w:t>
            </w:r>
          </w:p>
        </w:tc>
        <w:tc>
          <w:tcPr>
            <w:tcW w:w="9803" w:type="dxa"/>
            <w:shd w:val="clear" w:color="auto" w:fill="auto"/>
            <w:vAlign w:val="center"/>
            <w:hideMark/>
          </w:tcPr>
          <w:p w14:paraId="0026ED47" w14:textId="70884769"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003B5BE2">
              <w:rPr>
                <w:rFonts w:ascii="Arial" w:hAnsi="Arial" w:cs="Arial"/>
                <w:sz w:val="20"/>
                <w:szCs w:val="20"/>
              </w:rPr>
              <w:t xml:space="preserve">  </w:t>
            </w:r>
            <w:r w:rsidRPr="005A7BEF">
              <w:rPr>
                <w:rFonts w:ascii="Arial" w:hAnsi="Arial" w:cs="Arial"/>
                <w:sz w:val="20"/>
                <w:szCs w:val="20"/>
              </w:rPr>
              <w:t>Would you say it is very possible, somewhat possible, not very possible, or not at all possible?</w:t>
            </w:r>
          </w:p>
          <w:p w14:paraId="70697A28" w14:textId="77777777" w:rsidR="0052448A" w:rsidRPr="005A7BEF" w:rsidRDefault="0052448A" w:rsidP="005A7BEF">
            <w:pPr>
              <w:rPr>
                <w:rFonts w:ascii="Arial" w:hAnsi="Arial" w:cs="Arial"/>
                <w:sz w:val="20"/>
                <w:szCs w:val="20"/>
              </w:rPr>
            </w:pPr>
          </w:p>
          <w:p w14:paraId="694A4C00"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3947" w:type="dxa"/>
            <w:shd w:val="clear" w:color="auto" w:fill="auto"/>
            <w:vAlign w:val="center"/>
            <w:hideMark/>
          </w:tcPr>
          <w:p w14:paraId="157331BF" w14:textId="248FE6C8" w:rsidR="0052448A" w:rsidRPr="005A7BEF" w:rsidRDefault="0052448A" w:rsidP="005A7BEF">
            <w:pPr>
              <w:rPr>
                <w:rFonts w:ascii="Arial" w:hAnsi="Arial" w:cs="Arial"/>
                <w:sz w:val="20"/>
                <w:szCs w:val="20"/>
              </w:rPr>
            </w:pPr>
            <w:r w:rsidRPr="005A7BEF">
              <w:rPr>
                <w:rFonts w:ascii="Arial" w:hAnsi="Arial" w:cs="Arial"/>
                <w:sz w:val="20"/>
                <w:szCs w:val="20"/>
              </w:rPr>
              <w:t>1. Very possible</w:t>
            </w:r>
            <w:r w:rsidRPr="005A7BEF">
              <w:rPr>
                <w:rFonts w:ascii="Arial" w:hAnsi="Arial" w:cs="Arial"/>
                <w:sz w:val="20"/>
                <w:szCs w:val="20"/>
              </w:rPr>
              <w:br/>
              <w:t>2. Somewhat possible</w:t>
            </w:r>
            <w:r w:rsidRPr="005A7BEF">
              <w:rPr>
                <w:rFonts w:ascii="Arial" w:hAnsi="Arial" w:cs="Arial"/>
                <w:sz w:val="20"/>
                <w:szCs w:val="20"/>
              </w:rPr>
              <w:br/>
              <w:t>3. Not very possible</w:t>
            </w:r>
            <w:r w:rsidRPr="005A7BEF">
              <w:rPr>
                <w:rFonts w:ascii="Arial" w:hAnsi="Arial" w:cs="Arial"/>
                <w:sz w:val="20"/>
                <w:szCs w:val="20"/>
              </w:rPr>
              <w:br/>
              <w:t>4. Not at all possible</w:t>
            </w:r>
          </w:p>
          <w:p w14:paraId="7F483776" w14:textId="77777777" w:rsidR="0052448A" w:rsidRPr="005A7BEF" w:rsidRDefault="0052448A" w:rsidP="005A7BEF">
            <w:pPr>
              <w:rPr>
                <w:rFonts w:ascii="Arial" w:hAnsi="Arial" w:cs="Arial"/>
                <w:sz w:val="20"/>
                <w:szCs w:val="20"/>
              </w:rPr>
            </w:pPr>
            <w:r w:rsidRPr="005A7BEF">
              <w:rPr>
                <w:rFonts w:ascii="Arial" w:hAnsi="Arial" w:cs="Arial"/>
                <w:sz w:val="20"/>
                <w:szCs w:val="20"/>
              </w:rPr>
              <w:t>If 4. Not at all possible &gt;&gt; 48</w:t>
            </w:r>
          </w:p>
        </w:tc>
      </w:tr>
      <w:tr w:rsidR="005A7BEF" w:rsidRPr="005A7BEF" w14:paraId="08DE6456" w14:textId="77777777" w:rsidTr="003B5BE2">
        <w:trPr>
          <w:trHeight w:val="625"/>
        </w:trPr>
        <w:tc>
          <w:tcPr>
            <w:tcW w:w="567" w:type="dxa"/>
            <w:shd w:val="clear" w:color="auto" w:fill="auto"/>
            <w:vAlign w:val="center"/>
            <w:hideMark/>
          </w:tcPr>
          <w:p w14:paraId="4C83060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Q27</w:t>
            </w:r>
          </w:p>
        </w:tc>
        <w:tc>
          <w:tcPr>
            <w:tcW w:w="9803" w:type="dxa"/>
            <w:shd w:val="clear" w:color="auto" w:fill="auto"/>
            <w:vAlign w:val="center"/>
            <w:hideMark/>
          </w:tcPr>
          <w:p w14:paraId="598B12A8" w14:textId="6D094481" w:rsidR="0052448A" w:rsidRPr="005A7BEF" w:rsidRDefault="0052448A" w:rsidP="003B5BE2">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003B5BE2">
              <w:rPr>
                <w:rFonts w:ascii="Arial" w:hAnsi="Arial" w:cs="Arial"/>
                <w:sz w:val="20"/>
                <w:szCs w:val="20"/>
              </w:rPr>
              <w:t xml:space="preserve"> </w:t>
            </w:r>
            <w:r w:rsidRPr="005A7BEF">
              <w:rPr>
                <w:rFonts w:ascii="Arial" w:hAnsi="Arial" w:cs="Arial"/>
                <w:sz w:val="20"/>
                <w:szCs w:val="20"/>
              </w:rPr>
              <w:t>Would you say it is very difficult, somewhat difficult, somewhat easy, or very easy?</w:t>
            </w:r>
          </w:p>
        </w:tc>
        <w:tc>
          <w:tcPr>
            <w:tcW w:w="3947" w:type="dxa"/>
            <w:shd w:val="clear" w:color="auto" w:fill="auto"/>
            <w:vAlign w:val="center"/>
            <w:hideMark/>
          </w:tcPr>
          <w:p w14:paraId="4757A83F" w14:textId="77777777" w:rsidR="0052448A" w:rsidRPr="005A7BEF" w:rsidRDefault="0052448A" w:rsidP="005A7BEF">
            <w:pPr>
              <w:rPr>
                <w:rFonts w:ascii="Arial" w:hAnsi="Arial" w:cs="Arial"/>
                <w:sz w:val="20"/>
                <w:szCs w:val="20"/>
              </w:rPr>
            </w:pPr>
            <w:r w:rsidRPr="005A7BEF">
              <w:rPr>
                <w:rFonts w:ascii="Arial" w:hAnsi="Arial" w:cs="Arial"/>
                <w:i/>
                <w:iCs/>
                <w:sz w:val="20"/>
                <w:szCs w:val="20"/>
              </w:rPr>
              <w:t>1. Very difficult</w:t>
            </w:r>
            <w:r w:rsidRPr="005A7BEF">
              <w:rPr>
                <w:rFonts w:ascii="Arial" w:hAnsi="Arial" w:cs="Arial"/>
                <w:i/>
                <w:iCs/>
                <w:sz w:val="20"/>
                <w:szCs w:val="20"/>
              </w:rPr>
              <w:br/>
              <w:t>2. Somewhat difficult</w:t>
            </w:r>
            <w:r w:rsidRPr="005A7BEF">
              <w:rPr>
                <w:rFonts w:ascii="Arial" w:hAnsi="Arial" w:cs="Arial"/>
                <w:i/>
                <w:iCs/>
                <w:sz w:val="20"/>
                <w:szCs w:val="20"/>
              </w:rPr>
              <w:br/>
              <w:t>3. Somewhat easy</w:t>
            </w:r>
            <w:r w:rsidRPr="005A7BEF">
              <w:rPr>
                <w:rFonts w:ascii="Arial" w:hAnsi="Arial" w:cs="Arial"/>
                <w:i/>
                <w:iCs/>
                <w:sz w:val="20"/>
                <w:szCs w:val="20"/>
              </w:rPr>
              <w:br/>
              <w:t>4. Very easy</w:t>
            </w:r>
          </w:p>
        </w:tc>
      </w:tr>
      <w:tr w:rsidR="005A7BEF" w:rsidRPr="005A7BEF" w14:paraId="0B046244" w14:textId="77777777" w:rsidTr="003B5BE2">
        <w:trPr>
          <w:trHeight w:val="560"/>
        </w:trPr>
        <w:tc>
          <w:tcPr>
            <w:tcW w:w="567" w:type="dxa"/>
            <w:shd w:val="clear" w:color="auto" w:fill="auto"/>
            <w:vAlign w:val="center"/>
            <w:hideMark/>
          </w:tcPr>
          <w:p w14:paraId="56BBFCD9"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Q29</w:t>
            </w:r>
          </w:p>
        </w:tc>
        <w:tc>
          <w:tcPr>
            <w:tcW w:w="9803" w:type="dxa"/>
            <w:shd w:val="clear" w:color="auto" w:fill="auto"/>
            <w:vAlign w:val="center"/>
            <w:hideMark/>
          </w:tcPr>
          <w:p w14:paraId="00044373" w14:textId="77777777" w:rsidR="003B5BE2" w:rsidRDefault="003B5BE2" w:rsidP="005A7BEF">
            <w:pPr>
              <w:rPr>
                <w:rFonts w:ascii="Arial" w:hAnsi="Arial" w:cs="Arial"/>
                <w:i/>
                <w:iCs/>
                <w:sz w:val="20"/>
                <w:szCs w:val="20"/>
              </w:rPr>
            </w:pPr>
          </w:p>
          <w:p w14:paraId="08E763D4" w14:textId="77777777" w:rsidR="003B5BE2" w:rsidRDefault="003B5BE2" w:rsidP="005A7BEF">
            <w:pPr>
              <w:rPr>
                <w:rFonts w:ascii="Arial" w:hAnsi="Arial" w:cs="Arial"/>
                <w:i/>
                <w:iCs/>
                <w:sz w:val="20"/>
                <w:szCs w:val="20"/>
              </w:rPr>
            </w:pPr>
          </w:p>
          <w:p w14:paraId="44EECE85" w14:textId="77777777" w:rsidR="003B5BE2" w:rsidRDefault="003B5BE2" w:rsidP="005A7BEF">
            <w:pPr>
              <w:rPr>
                <w:rFonts w:ascii="Arial" w:hAnsi="Arial" w:cs="Arial"/>
                <w:i/>
                <w:iCs/>
                <w:sz w:val="20"/>
                <w:szCs w:val="20"/>
              </w:rPr>
            </w:pPr>
          </w:p>
          <w:p w14:paraId="73EACE92" w14:textId="77777777" w:rsidR="003B5BE2" w:rsidRDefault="003B5BE2" w:rsidP="005A7BEF">
            <w:pPr>
              <w:rPr>
                <w:rFonts w:ascii="Arial" w:hAnsi="Arial" w:cs="Arial"/>
                <w:i/>
                <w:iCs/>
                <w:sz w:val="20"/>
                <w:szCs w:val="20"/>
              </w:rPr>
            </w:pPr>
          </w:p>
          <w:p w14:paraId="31970E59" w14:textId="77777777" w:rsidR="003B5BE2" w:rsidRDefault="003B5BE2" w:rsidP="005A7BEF">
            <w:pPr>
              <w:rPr>
                <w:rFonts w:ascii="Arial" w:hAnsi="Arial" w:cs="Arial"/>
                <w:i/>
                <w:iCs/>
                <w:sz w:val="20"/>
                <w:szCs w:val="20"/>
              </w:rPr>
            </w:pPr>
          </w:p>
          <w:p w14:paraId="04E00739" w14:textId="1203A9D5"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30 == 1 Very Possible, 2 Somewhat Possible, or 3 Not Very Possible] </w:t>
            </w:r>
            <w:r w:rsidRPr="005A7BEF">
              <w:rPr>
                <w:rFonts w:ascii="Arial" w:hAnsi="Arial" w:cs="Arial"/>
                <w:sz w:val="20"/>
                <w:szCs w:val="20"/>
              </w:rPr>
              <w:t>How would you come up with this money within</w:t>
            </w:r>
            <w:r w:rsidRPr="005A7BEF">
              <w:rPr>
                <w:rFonts w:ascii="Arial" w:hAnsi="Arial" w:cs="Arial"/>
                <w:b/>
                <w:bCs/>
                <w:sz w:val="20"/>
                <w:szCs w:val="20"/>
              </w:rPr>
              <w:t xml:space="preserve"> </w:t>
            </w:r>
            <w:r w:rsidRPr="005A7BEF">
              <w:rPr>
                <w:rFonts w:ascii="Arial" w:hAnsi="Arial" w:cs="Arial"/>
                <w:b/>
                <w:bCs/>
                <w:sz w:val="20"/>
                <w:szCs w:val="20"/>
                <w:u w:val="single"/>
              </w:rPr>
              <w:t>the next 1 month</w:t>
            </w:r>
            <w:r w:rsidRPr="005A7BEF">
              <w:rPr>
                <w:rFonts w:ascii="Arial" w:hAnsi="Arial" w:cs="Arial"/>
                <w:sz w:val="20"/>
                <w:szCs w:val="20"/>
              </w:rPr>
              <w:t xml:space="preserve">? (Do not prompt) (Select all that apply) </w:t>
            </w:r>
          </w:p>
        </w:tc>
        <w:tc>
          <w:tcPr>
            <w:tcW w:w="3947" w:type="dxa"/>
            <w:shd w:val="clear" w:color="auto" w:fill="auto"/>
            <w:vAlign w:val="center"/>
            <w:hideMark/>
          </w:tcPr>
          <w:p w14:paraId="2181C8E3" w14:textId="77777777" w:rsidR="0052448A" w:rsidRPr="005A7BEF" w:rsidRDefault="0052448A" w:rsidP="005A7BEF">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A7BEF" w:rsidRPr="005A7BEF" w14:paraId="3D9AADE4" w14:textId="77777777" w:rsidTr="003B5BE2">
        <w:trPr>
          <w:trHeight w:val="2176"/>
        </w:trPr>
        <w:tc>
          <w:tcPr>
            <w:tcW w:w="567" w:type="dxa"/>
            <w:shd w:val="clear" w:color="auto" w:fill="auto"/>
            <w:vAlign w:val="center"/>
            <w:hideMark/>
          </w:tcPr>
          <w:p w14:paraId="423A8E3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Q30</w:t>
            </w:r>
          </w:p>
        </w:tc>
        <w:tc>
          <w:tcPr>
            <w:tcW w:w="9803" w:type="dxa"/>
            <w:shd w:val="clear" w:color="auto" w:fill="auto"/>
            <w:vAlign w:val="center"/>
            <w:hideMark/>
          </w:tcPr>
          <w:p w14:paraId="5B6EA0B5"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34A. </w:t>
            </w:r>
            <w:r w:rsidRPr="005A7BEF">
              <w:rPr>
                <w:rFonts w:ascii="Arial" w:hAnsi="Arial" w:cs="Arial"/>
                <w:i/>
                <w:iCs/>
                <w:sz w:val="20"/>
                <w:szCs w:val="20"/>
              </w:rPr>
              <w:t xml:space="preserve">[If more than one option is selected for 34] </w:t>
            </w:r>
            <w:r w:rsidRPr="005A7BEF">
              <w:rPr>
                <w:rFonts w:ascii="Arial" w:hAnsi="Arial" w:cs="Arial"/>
                <w:sz w:val="20"/>
                <w:szCs w:val="20"/>
              </w:rPr>
              <w:t>Which one is the main source from which you would get this money?</w:t>
            </w:r>
          </w:p>
        </w:tc>
        <w:tc>
          <w:tcPr>
            <w:tcW w:w="3947" w:type="dxa"/>
            <w:shd w:val="clear" w:color="auto" w:fill="auto"/>
            <w:vAlign w:val="center"/>
            <w:hideMark/>
          </w:tcPr>
          <w:p w14:paraId="3E181998" w14:textId="77777777" w:rsidR="0052448A" w:rsidRPr="005A7BEF" w:rsidRDefault="0052448A" w:rsidP="005A7BEF">
            <w:pPr>
              <w:rPr>
                <w:rFonts w:ascii="Arial" w:hAnsi="Arial" w:cs="Arial"/>
                <w:i/>
                <w:iCs/>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A7BEF" w:rsidRPr="005A7BEF" w14:paraId="09C746BA" w14:textId="77777777" w:rsidTr="00814FCD">
        <w:trPr>
          <w:trHeight w:val="481"/>
        </w:trPr>
        <w:tc>
          <w:tcPr>
            <w:tcW w:w="567" w:type="dxa"/>
            <w:shd w:val="clear" w:color="auto" w:fill="auto"/>
            <w:vAlign w:val="center"/>
            <w:hideMark/>
          </w:tcPr>
          <w:p w14:paraId="720DDD3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Q31a</w:t>
            </w:r>
          </w:p>
        </w:tc>
        <w:tc>
          <w:tcPr>
            <w:tcW w:w="9803" w:type="dxa"/>
            <w:shd w:val="clear" w:color="auto" w:fill="auto"/>
            <w:vAlign w:val="center"/>
            <w:hideMark/>
          </w:tcPr>
          <w:p w14:paraId="18EC7B92"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34B.</w:t>
            </w:r>
            <w:r w:rsidRPr="005A7BEF">
              <w:rPr>
                <w:rFonts w:ascii="Arial" w:hAnsi="Arial" w:cs="Arial"/>
                <w:i/>
                <w:iCs/>
                <w:sz w:val="20"/>
                <w:szCs w:val="20"/>
              </w:rPr>
              <w:t xml:space="preserve"> [If 34 == Borrow from any source; cycle through all borrow sources mentioned] </w:t>
            </w:r>
            <w:r w:rsidRPr="005A7BEF">
              <w:rPr>
                <w:rFonts w:ascii="Arial" w:hAnsi="Arial" w:cs="Arial"/>
                <w:sz w:val="20"/>
                <w:szCs w:val="20"/>
              </w:rPr>
              <w:t>How much would you have to pay back in total to {$q34_source}?</w:t>
            </w:r>
          </w:p>
        </w:tc>
        <w:tc>
          <w:tcPr>
            <w:tcW w:w="3947" w:type="dxa"/>
            <w:shd w:val="clear" w:color="auto" w:fill="auto"/>
            <w:vAlign w:val="center"/>
            <w:hideMark/>
          </w:tcPr>
          <w:p w14:paraId="434D5BCB" w14:textId="77777777" w:rsidR="0052448A" w:rsidRPr="005A7BEF" w:rsidRDefault="0052448A" w:rsidP="005A7BEF">
            <w:pPr>
              <w:rPr>
                <w:rFonts w:ascii="Arial" w:hAnsi="Arial" w:cs="Arial"/>
                <w:sz w:val="20"/>
                <w:szCs w:val="20"/>
              </w:rPr>
            </w:pPr>
          </w:p>
        </w:tc>
      </w:tr>
      <w:tr w:rsidR="005A7BEF" w:rsidRPr="005A7BEF" w14:paraId="729D13E4" w14:textId="77777777" w:rsidTr="00814FCD">
        <w:trPr>
          <w:trHeight w:val="559"/>
        </w:trPr>
        <w:tc>
          <w:tcPr>
            <w:tcW w:w="567" w:type="dxa"/>
            <w:shd w:val="clear" w:color="auto" w:fill="auto"/>
            <w:vAlign w:val="center"/>
            <w:hideMark/>
          </w:tcPr>
          <w:p w14:paraId="3CF1081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Q31b</w:t>
            </w:r>
          </w:p>
        </w:tc>
        <w:tc>
          <w:tcPr>
            <w:tcW w:w="9803" w:type="dxa"/>
            <w:shd w:val="clear" w:color="auto" w:fill="auto"/>
            <w:vAlign w:val="center"/>
            <w:hideMark/>
          </w:tcPr>
          <w:p w14:paraId="05D02EE1"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34C. </w:t>
            </w:r>
            <w:r w:rsidRPr="005A7BEF">
              <w:rPr>
                <w:rFonts w:ascii="Arial" w:hAnsi="Arial" w:cs="Arial"/>
                <w:i/>
                <w:iCs/>
                <w:sz w:val="20"/>
                <w:szCs w:val="20"/>
              </w:rPr>
              <w:t xml:space="preserve">[If 34 == Borrow from any source; cycle through all borrow sources mentioned] </w:t>
            </w:r>
            <w:r w:rsidRPr="005A7BEF">
              <w:rPr>
                <w:rFonts w:ascii="Arial" w:hAnsi="Arial" w:cs="Arial"/>
                <w:sz w:val="20"/>
                <w:szCs w:val="20"/>
              </w:rPr>
              <w:t>When would you have to pay back the total amount borrowed and the interest to {$q34_source}?</w:t>
            </w:r>
          </w:p>
        </w:tc>
        <w:tc>
          <w:tcPr>
            <w:tcW w:w="3947" w:type="dxa"/>
            <w:shd w:val="clear" w:color="auto" w:fill="auto"/>
            <w:vAlign w:val="center"/>
            <w:hideMark/>
          </w:tcPr>
          <w:p w14:paraId="1EA31D05" w14:textId="77777777" w:rsidR="0052448A" w:rsidRPr="005A7BEF" w:rsidRDefault="0052448A" w:rsidP="005A7BEF">
            <w:pPr>
              <w:rPr>
                <w:rFonts w:ascii="Arial" w:hAnsi="Arial" w:cs="Arial"/>
                <w:i/>
                <w:iCs/>
                <w:sz w:val="20"/>
                <w:szCs w:val="20"/>
              </w:rPr>
            </w:pPr>
            <w:r w:rsidRPr="005A7BEF">
              <w:rPr>
                <w:rFonts w:ascii="Arial" w:hAnsi="Arial" w:cs="Arial"/>
                <w:sz w:val="20"/>
                <w:szCs w:val="20"/>
              </w:rPr>
              <w:t>Within [______] day / week / month</w:t>
            </w:r>
          </w:p>
        </w:tc>
      </w:tr>
      <w:tr w:rsidR="005A7BEF" w:rsidRPr="005A7BEF" w14:paraId="290FE00E" w14:textId="77777777" w:rsidTr="00814FCD">
        <w:trPr>
          <w:trHeight w:val="709"/>
        </w:trPr>
        <w:tc>
          <w:tcPr>
            <w:tcW w:w="567" w:type="dxa"/>
            <w:shd w:val="clear" w:color="auto" w:fill="auto"/>
            <w:vAlign w:val="center"/>
            <w:hideMark/>
          </w:tcPr>
          <w:p w14:paraId="0F11122F" w14:textId="77777777" w:rsidR="0052448A" w:rsidRPr="005A7BEF" w:rsidRDefault="0052448A" w:rsidP="005A7BEF">
            <w:pPr>
              <w:rPr>
                <w:rFonts w:ascii="Arial" w:hAnsi="Arial" w:cs="Arial"/>
                <w:sz w:val="20"/>
                <w:szCs w:val="20"/>
              </w:rPr>
            </w:pPr>
            <w:r w:rsidRPr="005A7BEF">
              <w:rPr>
                <w:rFonts w:ascii="Arial" w:hAnsi="Arial" w:cs="Arial"/>
                <w:sz w:val="20"/>
                <w:szCs w:val="20"/>
              </w:rPr>
              <w:lastRenderedPageBreak/>
              <w:t>Q48</w:t>
            </w:r>
          </w:p>
        </w:tc>
        <w:tc>
          <w:tcPr>
            <w:tcW w:w="9803" w:type="dxa"/>
            <w:shd w:val="clear" w:color="auto" w:fill="auto"/>
            <w:vAlign w:val="center"/>
          </w:tcPr>
          <w:p w14:paraId="1CF34E66"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without selling an asset that is used for generating income or borrowing from a money lender?</w:t>
            </w:r>
          </w:p>
        </w:tc>
        <w:tc>
          <w:tcPr>
            <w:tcW w:w="3947" w:type="dxa"/>
            <w:shd w:val="clear" w:color="auto" w:fill="auto"/>
            <w:vAlign w:val="center"/>
          </w:tcPr>
          <w:p w14:paraId="3D1350CF"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r w:rsidR="005A7BEF" w:rsidRPr="005A7BEF" w14:paraId="381B3A10" w14:textId="77777777" w:rsidTr="00207958">
        <w:trPr>
          <w:trHeight w:val="500"/>
        </w:trPr>
        <w:tc>
          <w:tcPr>
            <w:tcW w:w="567" w:type="dxa"/>
            <w:shd w:val="clear" w:color="auto" w:fill="auto"/>
            <w:vAlign w:val="center"/>
            <w:hideMark/>
          </w:tcPr>
          <w:p w14:paraId="61133E2B"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Q49</w:t>
            </w:r>
          </w:p>
        </w:tc>
        <w:tc>
          <w:tcPr>
            <w:tcW w:w="9803" w:type="dxa"/>
            <w:shd w:val="clear" w:color="auto" w:fill="auto"/>
            <w:vAlign w:val="center"/>
          </w:tcPr>
          <w:p w14:paraId="3A44E398"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using only your savings?</w:t>
            </w:r>
          </w:p>
        </w:tc>
        <w:tc>
          <w:tcPr>
            <w:tcW w:w="3947" w:type="dxa"/>
            <w:shd w:val="clear" w:color="auto" w:fill="auto"/>
            <w:vAlign w:val="center"/>
          </w:tcPr>
          <w:p w14:paraId="7FDC0E3D"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r w:rsidR="005A7BEF" w:rsidRPr="005A7BEF" w14:paraId="7DF35259" w14:textId="77777777" w:rsidTr="00207958">
        <w:trPr>
          <w:trHeight w:val="500"/>
        </w:trPr>
        <w:tc>
          <w:tcPr>
            <w:tcW w:w="567" w:type="dxa"/>
            <w:shd w:val="clear" w:color="auto" w:fill="auto"/>
            <w:vAlign w:val="center"/>
            <w:hideMark/>
          </w:tcPr>
          <w:p w14:paraId="078F540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Q50</w:t>
            </w:r>
          </w:p>
        </w:tc>
        <w:tc>
          <w:tcPr>
            <w:tcW w:w="9803" w:type="dxa"/>
            <w:shd w:val="clear" w:color="auto" w:fill="auto"/>
            <w:vAlign w:val="center"/>
          </w:tcPr>
          <w:p w14:paraId="20984134"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only borrowing from your social network?</w:t>
            </w:r>
          </w:p>
        </w:tc>
        <w:tc>
          <w:tcPr>
            <w:tcW w:w="3947" w:type="dxa"/>
            <w:shd w:val="clear" w:color="auto" w:fill="auto"/>
            <w:vAlign w:val="center"/>
          </w:tcPr>
          <w:p w14:paraId="0C0A3080"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bl>
    <w:p w14:paraId="7AAB14D8" w14:textId="77777777" w:rsidR="0052448A" w:rsidRPr="005A7BEF" w:rsidRDefault="0052448A" w:rsidP="005A7BEF">
      <w:pPr>
        <w:tabs>
          <w:tab w:val="left" w:pos="2010"/>
        </w:tabs>
        <w:rPr>
          <w:rFonts w:ascii="Arial" w:hAnsi="Arial" w:cs="Arial"/>
          <w:sz w:val="20"/>
          <w:szCs w:val="20"/>
        </w:rPr>
      </w:pPr>
    </w:p>
    <w:p w14:paraId="104B8DB2" w14:textId="77777777" w:rsidR="0052448A" w:rsidRPr="005A7BEF" w:rsidRDefault="0052448A" w:rsidP="005A7BEF">
      <w:pPr>
        <w:tabs>
          <w:tab w:val="left" w:pos="2010"/>
        </w:tabs>
        <w:rPr>
          <w:rFonts w:ascii="Arial" w:hAnsi="Arial" w:cs="Arial"/>
          <w:sz w:val="20"/>
          <w:szCs w:val="20"/>
        </w:rPr>
      </w:pPr>
    </w:p>
    <w:p w14:paraId="7471C2C6" w14:textId="75900AE1" w:rsidR="0052448A" w:rsidRDefault="0052448A" w:rsidP="005A7BEF">
      <w:pPr>
        <w:rPr>
          <w:rFonts w:ascii="Arial" w:hAnsi="Arial" w:cs="Arial"/>
          <w:b/>
          <w:sz w:val="20"/>
          <w:szCs w:val="20"/>
          <w:u w:val="single"/>
        </w:rPr>
      </w:pPr>
    </w:p>
    <w:p w14:paraId="31FE44F6" w14:textId="02A86883" w:rsidR="00814FCD" w:rsidRDefault="00814FCD" w:rsidP="005A7BEF">
      <w:pPr>
        <w:rPr>
          <w:rFonts w:ascii="Arial" w:hAnsi="Arial" w:cs="Arial"/>
          <w:b/>
          <w:sz w:val="20"/>
          <w:szCs w:val="20"/>
          <w:u w:val="single"/>
        </w:rPr>
      </w:pPr>
    </w:p>
    <w:p w14:paraId="11BE2696" w14:textId="46DAF66D" w:rsidR="00814FCD" w:rsidRDefault="00814FCD" w:rsidP="005A7BEF">
      <w:pPr>
        <w:rPr>
          <w:rFonts w:ascii="Arial" w:hAnsi="Arial" w:cs="Arial"/>
          <w:b/>
          <w:sz w:val="20"/>
          <w:szCs w:val="20"/>
          <w:u w:val="single"/>
        </w:rPr>
      </w:pPr>
    </w:p>
    <w:p w14:paraId="592C8B56" w14:textId="1CEA56FC" w:rsidR="00814FCD" w:rsidRDefault="00814FCD" w:rsidP="005A7BEF">
      <w:pPr>
        <w:rPr>
          <w:rFonts w:ascii="Arial" w:hAnsi="Arial" w:cs="Arial"/>
          <w:b/>
          <w:sz w:val="20"/>
          <w:szCs w:val="20"/>
          <w:u w:val="single"/>
        </w:rPr>
      </w:pPr>
    </w:p>
    <w:p w14:paraId="6517B4DF" w14:textId="5982B91C" w:rsidR="00814FCD" w:rsidRDefault="00814FCD" w:rsidP="005A7BEF">
      <w:pPr>
        <w:rPr>
          <w:rFonts w:ascii="Arial" w:hAnsi="Arial" w:cs="Arial"/>
          <w:b/>
          <w:sz w:val="20"/>
          <w:szCs w:val="20"/>
          <w:u w:val="single"/>
        </w:rPr>
      </w:pPr>
    </w:p>
    <w:p w14:paraId="070448CF" w14:textId="77777777" w:rsidR="00814FCD" w:rsidRPr="005A7BEF" w:rsidRDefault="00814FCD" w:rsidP="005A7BEF">
      <w:pPr>
        <w:rPr>
          <w:rFonts w:ascii="Arial" w:hAnsi="Arial" w:cs="Arial"/>
          <w:b/>
          <w:sz w:val="20"/>
          <w:szCs w:val="20"/>
          <w:u w:val="single"/>
        </w:rPr>
      </w:pPr>
    </w:p>
    <w:p w14:paraId="4B4A1712" w14:textId="77777777" w:rsidR="0052448A" w:rsidRPr="005A7BEF" w:rsidRDefault="0052448A" w:rsidP="005A7BEF">
      <w:pPr>
        <w:tabs>
          <w:tab w:val="left" w:pos="2010"/>
        </w:tabs>
        <w:jc w:val="center"/>
        <w:rPr>
          <w:rFonts w:ascii="Arial" w:hAnsi="Arial" w:cs="Arial"/>
          <w:sz w:val="20"/>
          <w:szCs w:val="20"/>
        </w:rPr>
      </w:pPr>
      <w:r w:rsidRPr="005A7BEF">
        <w:rPr>
          <w:rFonts w:ascii="Arial" w:hAnsi="Arial" w:cs="Arial"/>
          <w:b/>
          <w:sz w:val="20"/>
          <w:szCs w:val="20"/>
        </w:rPr>
        <w:t>VARIANT 2</w:t>
      </w:r>
    </w:p>
    <w:tbl>
      <w:tblPr>
        <w:tblW w:w="14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9200"/>
        <w:gridCol w:w="4460"/>
      </w:tblGrid>
      <w:tr w:rsidR="0052448A" w:rsidRPr="005A7BEF" w14:paraId="3DA6E21A" w14:textId="77777777" w:rsidTr="008A46EF">
        <w:trPr>
          <w:trHeight w:val="1599"/>
        </w:trPr>
        <w:tc>
          <w:tcPr>
            <w:tcW w:w="580" w:type="dxa"/>
            <w:shd w:val="clear" w:color="auto" w:fill="auto"/>
            <w:vAlign w:val="center"/>
            <w:hideMark/>
          </w:tcPr>
          <w:p w14:paraId="23A234CF"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w:t>
            </w:r>
          </w:p>
        </w:tc>
        <w:tc>
          <w:tcPr>
            <w:tcW w:w="9200" w:type="dxa"/>
            <w:shd w:val="clear" w:color="auto" w:fill="auto"/>
            <w:vAlign w:val="center"/>
            <w:hideMark/>
          </w:tcPr>
          <w:p w14:paraId="20D0A8BE" w14:textId="77777777" w:rsidR="0052448A" w:rsidRPr="005A7BEF" w:rsidRDefault="0052448A" w:rsidP="005A7BEF">
            <w:pPr>
              <w:rPr>
                <w:rFonts w:ascii="Arial" w:hAnsi="Arial" w:cs="Arial"/>
                <w:sz w:val="20"/>
                <w:szCs w:val="20"/>
              </w:rPr>
            </w:pPr>
            <w:r w:rsidRPr="005A7BEF">
              <w:rPr>
                <w:rFonts w:ascii="Arial" w:hAnsi="Arial" w:cs="Arial"/>
                <w:sz w:val="20"/>
                <w:szCs w:val="20"/>
              </w:rPr>
              <w:t>Overall, which of the following best describes how your household’s income changes each month? (Select one)</w:t>
            </w:r>
          </w:p>
        </w:tc>
        <w:tc>
          <w:tcPr>
            <w:tcW w:w="4460" w:type="dxa"/>
            <w:shd w:val="clear" w:color="auto" w:fill="auto"/>
            <w:vAlign w:val="center"/>
            <w:hideMark/>
          </w:tcPr>
          <w:p w14:paraId="7FE635B2" w14:textId="77777777" w:rsidR="0052448A" w:rsidRPr="005A7BEF" w:rsidRDefault="0052448A" w:rsidP="005A7BEF">
            <w:pPr>
              <w:rPr>
                <w:rFonts w:ascii="Arial" w:hAnsi="Arial" w:cs="Arial"/>
                <w:sz w:val="20"/>
                <w:szCs w:val="20"/>
              </w:rPr>
            </w:pPr>
            <w:r w:rsidRPr="005A7BEF">
              <w:rPr>
                <w:rFonts w:ascii="Arial" w:hAnsi="Arial" w:cs="Arial"/>
                <w:sz w:val="20"/>
                <w:szCs w:val="20"/>
              </w:rPr>
              <w:t>1. Roughly the same income each month</w:t>
            </w:r>
            <w:r w:rsidRPr="005A7BEF">
              <w:rPr>
                <w:rFonts w:ascii="Arial" w:hAnsi="Arial" w:cs="Arial"/>
                <w:sz w:val="20"/>
                <w:szCs w:val="20"/>
              </w:rPr>
              <w:br/>
              <w:t>2. Roughly the same income most months, but some unusually high or low months during the year</w:t>
            </w:r>
            <w:r w:rsidRPr="005A7BEF">
              <w:rPr>
                <w:rFonts w:ascii="Arial" w:hAnsi="Arial" w:cs="Arial"/>
                <w:sz w:val="20"/>
                <w:szCs w:val="20"/>
              </w:rPr>
              <w:br/>
              <w:t>3. Income often varies quite a bit from one month to the next</w:t>
            </w:r>
            <w:r w:rsidRPr="005A7BEF">
              <w:rPr>
                <w:rFonts w:ascii="Arial" w:hAnsi="Arial" w:cs="Arial"/>
                <w:sz w:val="20"/>
                <w:szCs w:val="20"/>
              </w:rPr>
              <w:br/>
              <w:t>4. Income varies from season to season</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10055E6B" w14:textId="77777777" w:rsidTr="00D16D22">
        <w:trPr>
          <w:trHeight w:val="1500"/>
        </w:trPr>
        <w:tc>
          <w:tcPr>
            <w:tcW w:w="580" w:type="dxa"/>
            <w:shd w:val="clear" w:color="auto" w:fill="auto"/>
            <w:vAlign w:val="center"/>
            <w:hideMark/>
          </w:tcPr>
          <w:p w14:paraId="463CE3C6"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w:t>
            </w:r>
          </w:p>
        </w:tc>
        <w:tc>
          <w:tcPr>
            <w:tcW w:w="9200" w:type="dxa"/>
            <w:shd w:val="clear" w:color="auto" w:fill="auto"/>
            <w:vAlign w:val="center"/>
            <w:hideMark/>
          </w:tcPr>
          <w:p w14:paraId="28FB0516" w14:textId="77777777" w:rsidR="0052448A" w:rsidRPr="005A7BEF" w:rsidRDefault="0052448A" w:rsidP="005A7BEF">
            <w:pPr>
              <w:rPr>
                <w:rFonts w:ascii="Arial" w:hAnsi="Arial" w:cs="Arial"/>
                <w:sz w:val="20"/>
                <w:szCs w:val="20"/>
              </w:rPr>
            </w:pPr>
            <w:r w:rsidRPr="005A7BEF">
              <w:rPr>
                <w:rFonts w:ascii="Arial" w:hAnsi="Arial" w:cs="Arial"/>
                <w:sz w:val="20"/>
                <w:szCs w:val="20"/>
              </w:rPr>
              <w:t>How easily can you predict the amount of income your household will get in the next income cycle? (Select one)</w:t>
            </w:r>
          </w:p>
        </w:tc>
        <w:tc>
          <w:tcPr>
            <w:tcW w:w="4460" w:type="dxa"/>
            <w:shd w:val="clear" w:color="auto" w:fill="auto"/>
            <w:vAlign w:val="center"/>
            <w:hideMark/>
          </w:tcPr>
          <w:p w14:paraId="40FEF4E2" w14:textId="77777777" w:rsidR="0052448A" w:rsidRPr="005A7BEF" w:rsidRDefault="0052448A" w:rsidP="005A7BEF">
            <w:pPr>
              <w:rPr>
                <w:rFonts w:ascii="Arial" w:hAnsi="Arial" w:cs="Arial"/>
                <w:sz w:val="20"/>
                <w:szCs w:val="20"/>
              </w:rPr>
            </w:pPr>
            <w:r w:rsidRPr="005A7BEF">
              <w:rPr>
                <w:rFonts w:ascii="Arial" w:hAnsi="Arial" w:cs="Arial"/>
                <w:sz w:val="20"/>
                <w:szCs w:val="20"/>
              </w:rPr>
              <w:t>1. Very difficult</w:t>
            </w:r>
            <w:r w:rsidRPr="005A7BEF">
              <w:rPr>
                <w:rFonts w:ascii="Arial" w:hAnsi="Arial" w:cs="Arial"/>
                <w:sz w:val="20"/>
                <w:szCs w:val="20"/>
              </w:rPr>
              <w:br/>
              <w:t>2. Somewhat difficult</w:t>
            </w:r>
            <w:r w:rsidRPr="005A7BEF">
              <w:rPr>
                <w:rFonts w:ascii="Arial" w:hAnsi="Arial" w:cs="Arial"/>
                <w:sz w:val="20"/>
                <w:szCs w:val="20"/>
              </w:rPr>
              <w:br/>
              <w:t>3. Somewhat easily</w:t>
            </w:r>
            <w:r w:rsidRPr="005A7BEF">
              <w:rPr>
                <w:rFonts w:ascii="Arial" w:hAnsi="Arial" w:cs="Arial"/>
                <w:sz w:val="20"/>
                <w:szCs w:val="20"/>
              </w:rPr>
              <w:br/>
              <w:t>4. Very easily</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104561A4" w14:textId="77777777" w:rsidTr="00D16D22">
        <w:trPr>
          <w:trHeight w:val="1250"/>
        </w:trPr>
        <w:tc>
          <w:tcPr>
            <w:tcW w:w="580" w:type="dxa"/>
            <w:shd w:val="clear" w:color="auto" w:fill="auto"/>
            <w:vAlign w:val="center"/>
            <w:hideMark/>
          </w:tcPr>
          <w:p w14:paraId="3903D9F5"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Q3</w:t>
            </w:r>
          </w:p>
        </w:tc>
        <w:tc>
          <w:tcPr>
            <w:tcW w:w="9200" w:type="dxa"/>
            <w:shd w:val="clear" w:color="auto" w:fill="auto"/>
            <w:vAlign w:val="center"/>
            <w:hideMark/>
          </w:tcPr>
          <w:p w14:paraId="63CD507D" w14:textId="77777777" w:rsidR="0052448A" w:rsidRPr="005A7BEF" w:rsidRDefault="0052448A" w:rsidP="005A7BEF">
            <w:pPr>
              <w:rPr>
                <w:rFonts w:ascii="Arial" w:hAnsi="Arial" w:cs="Arial"/>
                <w:sz w:val="20"/>
                <w:szCs w:val="20"/>
              </w:rPr>
            </w:pPr>
            <w:r w:rsidRPr="005A7BEF">
              <w:rPr>
                <w:rFonts w:ascii="Arial" w:hAnsi="Arial" w:cs="Arial"/>
                <w:sz w:val="20"/>
                <w:szCs w:val="20"/>
              </w:rPr>
              <w:t>Over the past year, how would you describe your household’s income and spending?</w:t>
            </w:r>
          </w:p>
          <w:p w14:paraId="5695A5FF" w14:textId="77777777" w:rsidR="0052448A" w:rsidRPr="005A7BEF" w:rsidRDefault="0052448A" w:rsidP="005A7BEF">
            <w:pPr>
              <w:rPr>
                <w:rFonts w:ascii="Arial" w:hAnsi="Arial" w:cs="Arial"/>
                <w:sz w:val="20"/>
                <w:szCs w:val="20"/>
              </w:rPr>
            </w:pPr>
          </w:p>
          <w:p w14:paraId="460E18A1" w14:textId="77777777" w:rsidR="0052448A" w:rsidRPr="005A7BEF" w:rsidRDefault="0052448A" w:rsidP="005A7BEF">
            <w:pPr>
              <w:rPr>
                <w:rFonts w:ascii="Arial" w:hAnsi="Arial" w:cs="Arial"/>
                <w:sz w:val="20"/>
                <w:szCs w:val="20"/>
              </w:rPr>
            </w:pPr>
            <w:r w:rsidRPr="005A7BEF">
              <w:rPr>
                <w:rFonts w:ascii="Arial" w:hAnsi="Arial" w:cs="Arial"/>
                <w:sz w:val="20"/>
                <w:szCs w:val="20"/>
              </w:rPr>
              <w:t>If 3 = 1, 2, or 3 &gt;&gt; Q4</w:t>
            </w:r>
          </w:p>
          <w:p w14:paraId="25D3AF08" w14:textId="77777777" w:rsidR="0052448A" w:rsidRPr="005A7BEF" w:rsidRDefault="0052448A" w:rsidP="005A7BEF">
            <w:pPr>
              <w:rPr>
                <w:rFonts w:ascii="Arial" w:hAnsi="Arial" w:cs="Arial"/>
                <w:sz w:val="20"/>
                <w:szCs w:val="20"/>
              </w:rPr>
            </w:pPr>
            <w:r w:rsidRPr="005A7BEF">
              <w:rPr>
                <w:rFonts w:ascii="Arial" w:hAnsi="Arial" w:cs="Arial"/>
                <w:sz w:val="20"/>
                <w:szCs w:val="20"/>
              </w:rPr>
              <w:t>If 3 = 4, or 5 &gt;&gt; Q3A</w:t>
            </w:r>
          </w:p>
        </w:tc>
        <w:tc>
          <w:tcPr>
            <w:tcW w:w="4460" w:type="dxa"/>
            <w:shd w:val="clear" w:color="auto" w:fill="auto"/>
            <w:vAlign w:val="center"/>
            <w:hideMark/>
          </w:tcPr>
          <w:p w14:paraId="44EE97E1" w14:textId="77777777" w:rsidR="0052448A" w:rsidRPr="005A7BEF" w:rsidRDefault="0052448A" w:rsidP="005A7BEF">
            <w:pPr>
              <w:rPr>
                <w:rFonts w:ascii="Arial" w:hAnsi="Arial" w:cs="Arial"/>
                <w:sz w:val="20"/>
                <w:szCs w:val="20"/>
              </w:rPr>
            </w:pPr>
            <w:r w:rsidRPr="005A7BEF">
              <w:rPr>
                <w:rFonts w:ascii="Arial" w:hAnsi="Arial" w:cs="Arial"/>
                <w:sz w:val="20"/>
                <w:szCs w:val="20"/>
              </w:rPr>
              <w:t>1. Generally spend much less than income</w:t>
            </w:r>
            <w:r w:rsidRPr="005A7BEF">
              <w:rPr>
                <w:rFonts w:ascii="Arial" w:hAnsi="Arial" w:cs="Arial"/>
                <w:sz w:val="20"/>
                <w:szCs w:val="20"/>
              </w:rPr>
              <w:br/>
              <w:t>2. Generally spend a little less than income</w:t>
            </w:r>
            <w:r w:rsidRPr="005A7BEF">
              <w:rPr>
                <w:rFonts w:ascii="Arial" w:hAnsi="Arial" w:cs="Arial"/>
                <w:sz w:val="20"/>
                <w:szCs w:val="20"/>
              </w:rPr>
              <w:br/>
              <w:t>3. Generally spend about equal to income</w:t>
            </w:r>
            <w:r w:rsidRPr="005A7BEF">
              <w:rPr>
                <w:rFonts w:ascii="Arial" w:hAnsi="Arial" w:cs="Arial"/>
                <w:sz w:val="20"/>
                <w:szCs w:val="20"/>
              </w:rPr>
              <w:br/>
              <w:t>4. Generally spend a little more than income</w:t>
            </w:r>
            <w:r w:rsidRPr="005A7BEF">
              <w:rPr>
                <w:rFonts w:ascii="Arial" w:hAnsi="Arial" w:cs="Arial"/>
                <w:sz w:val="20"/>
                <w:szCs w:val="20"/>
              </w:rPr>
              <w:br/>
              <w:t>5. Generally spend much more than income</w:t>
            </w:r>
          </w:p>
        </w:tc>
      </w:tr>
      <w:tr w:rsidR="0052448A" w:rsidRPr="005A7BEF" w14:paraId="39798CAA" w14:textId="77777777" w:rsidTr="00D16D22">
        <w:trPr>
          <w:trHeight w:val="760"/>
        </w:trPr>
        <w:tc>
          <w:tcPr>
            <w:tcW w:w="580" w:type="dxa"/>
            <w:shd w:val="clear" w:color="auto" w:fill="auto"/>
            <w:vAlign w:val="center"/>
            <w:hideMark/>
          </w:tcPr>
          <w:p w14:paraId="50BF8E51"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5FC3AD0A" w14:textId="77777777" w:rsidR="0052448A" w:rsidRPr="005A7BEF" w:rsidRDefault="0052448A" w:rsidP="005A7BEF">
            <w:pPr>
              <w:rPr>
                <w:rFonts w:ascii="Arial" w:hAnsi="Arial" w:cs="Arial"/>
                <w:sz w:val="20"/>
                <w:szCs w:val="20"/>
              </w:rPr>
            </w:pPr>
            <w:r w:rsidRPr="005A7BEF">
              <w:rPr>
                <w:rFonts w:ascii="Arial" w:hAnsi="Arial" w:cs="Arial"/>
                <w:b/>
                <w:bCs/>
                <w:sz w:val="20"/>
                <w:szCs w:val="20"/>
              </w:rPr>
              <w:t>3A.</w:t>
            </w:r>
            <w:r w:rsidRPr="005A7BEF">
              <w:rPr>
                <w:rFonts w:ascii="Arial" w:hAnsi="Arial" w:cs="Arial"/>
                <w:b/>
                <w:bCs/>
                <w:i/>
                <w:iCs/>
                <w:sz w:val="20"/>
                <w:szCs w:val="20"/>
              </w:rPr>
              <w:t xml:space="preserve"> </w:t>
            </w:r>
            <w:r w:rsidRPr="005A7BEF">
              <w:rPr>
                <w:rFonts w:ascii="Arial" w:hAnsi="Arial" w:cs="Arial"/>
                <w:i/>
                <w:iCs/>
                <w:sz w:val="20"/>
                <w:szCs w:val="20"/>
              </w:rPr>
              <w:t>[If 3 = 3 or 4 or 5]</w:t>
            </w:r>
            <w:r w:rsidRPr="005A7BEF">
              <w:rPr>
                <w:rFonts w:ascii="Arial" w:hAnsi="Arial" w:cs="Arial"/>
                <w:sz w:val="20"/>
                <w:szCs w:val="20"/>
              </w:rPr>
              <w:t xml:space="preserve"> Did any of that spending include any large purchases such as a house, car, big equipment (e.g. farm machinery) or spending for any large investments?</w:t>
            </w:r>
          </w:p>
          <w:p w14:paraId="70D23CE2" w14:textId="77777777" w:rsidR="0052448A" w:rsidRPr="005A7BEF" w:rsidRDefault="0052448A" w:rsidP="005A7BEF">
            <w:pPr>
              <w:rPr>
                <w:rFonts w:ascii="Arial" w:hAnsi="Arial" w:cs="Arial"/>
                <w:sz w:val="20"/>
                <w:szCs w:val="20"/>
              </w:rPr>
            </w:pPr>
          </w:p>
          <w:p w14:paraId="4C76ABA7" w14:textId="77777777" w:rsidR="0052448A" w:rsidRPr="005A7BEF" w:rsidRDefault="0052448A" w:rsidP="005A7BEF">
            <w:pPr>
              <w:rPr>
                <w:rFonts w:ascii="Arial" w:hAnsi="Arial" w:cs="Arial"/>
                <w:sz w:val="20"/>
                <w:szCs w:val="20"/>
              </w:rPr>
            </w:pPr>
            <w:r w:rsidRPr="005A7BEF">
              <w:rPr>
                <w:rFonts w:ascii="Arial" w:hAnsi="Arial" w:cs="Arial"/>
                <w:sz w:val="20"/>
                <w:szCs w:val="20"/>
              </w:rPr>
              <w:t>If 3A = 1 Yes &gt;&gt; Q3B</w:t>
            </w:r>
          </w:p>
          <w:p w14:paraId="7FA401C0" w14:textId="77777777" w:rsidR="0052448A" w:rsidRPr="005A7BEF" w:rsidRDefault="0052448A" w:rsidP="005A7BEF">
            <w:pPr>
              <w:rPr>
                <w:rFonts w:ascii="Arial" w:hAnsi="Arial" w:cs="Arial"/>
                <w:b/>
                <w:bCs/>
                <w:sz w:val="20"/>
                <w:szCs w:val="20"/>
              </w:rPr>
            </w:pPr>
            <w:r w:rsidRPr="005A7BEF">
              <w:rPr>
                <w:rFonts w:ascii="Arial" w:hAnsi="Arial" w:cs="Arial"/>
                <w:sz w:val="20"/>
                <w:szCs w:val="20"/>
              </w:rPr>
              <w:t>If 3A = 5 No &gt;&gt; Q3C</w:t>
            </w:r>
          </w:p>
        </w:tc>
        <w:tc>
          <w:tcPr>
            <w:tcW w:w="4460" w:type="dxa"/>
            <w:shd w:val="clear" w:color="auto" w:fill="auto"/>
            <w:vAlign w:val="center"/>
            <w:hideMark/>
          </w:tcPr>
          <w:p w14:paraId="51E42C05"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p>
        </w:tc>
      </w:tr>
      <w:tr w:rsidR="0052448A" w:rsidRPr="005A7BEF" w14:paraId="25692094" w14:textId="77777777" w:rsidTr="00D16D22">
        <w:trPr>
          <w:trHeight w:val="1250"/>
        </w:trPr>
        <w:tc>
          <w:tcPr>
            <w:tcW w:w="580" w:type="dxa"/>
            <w:shd w:val="clear" w:color="auto" w:fill="auto"/>
            <w:vAlign w:val="center"/>
            <w:hideMark/>
          </w:tcPr>
          <w:p w14:paraId="07162F3A"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791E72E6"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3B.</w:t>
            </w:r>
            <w:r w:rsidRPr="005A7BEF">
              <w:rPr>
                <w:rFonts w:ascii="Arial" w:hAnsi="Arial" w:cs="Arial"/>
                <w:b/>
                <w:bCs/>
                <w:i/>
                <w:iCs/>
                <w:sz w:val="20"/>
                <w:szCs w:val="20"/>
              </w:rPr>
              <w:t xml:space="preserve"> </w:t>
            </w:r>
            <w:r w:rsidRPr="005A7BEF">
              <w:rPr>
                <w:rFonts w:ascii="Arial" w:hAnsi="Arial" w:cs="Arial"/>
                <w:i/>
                <w:iCs/>
                <w:sz w:val="20"/>
                <w:szCs w:val="20"/>
              </w:rPr>
              <w:t xml:space="preserve">[If 3-A = Yes] </w:t>
            </w:r>
            <w:r w:rsidRPr="005A7BEF">
              <w:rPr>
                <w:rFonts w:ascii="Arial" w:hAnsi="Arial" w:cs="Arial"/>
                <w:sz w:val="20"/>
                <w:szCs w:val="20"/>
              </w:rPr>
              <w:t>Putting them aside, how would you describe your household’s income and expenses?</w:t>
            </w:r>
          </w:p>
        </w:tc>
        <w:tc>
          <w:tcPr>
            <w:tcW w:w="4460" w:type="dxa"/>
            <w:shd w:val="clear" w:color="auto" w:fill="auto"/>
            <w:vAlign w:val="center"/>
            <w:hideMark/>
          </w:tcPr>
          <w:p w14:paraId="202ACF8D" w14:textId="77777777" w:rsidR="0052448A" w:rsidRPr="005A7BEF" w:rsidRDefault="0052448A" w:rsidP="005A7BEF">
            <w:pPr>
              <w:rPr>
                <w:rFonts w:ascii="Arial" w:hAnsi="Arial" w:cs="Arial"/>
                <w:sz w:val="20"/>
                <w:szCs w:val="20"/>
              </w:rPr>
            </w:pPr>
            <w:r w:rsidRPr="005A7BEF">
              <w:rPr>
                <w:rFonts w:ascii="Arial" w:hAnsi="Arial" w:cs="Arial"/>
                <w:sz w:val="20"/>
                <w:szCs w:val="20"/>
              </w:rPr>
              <w:t>1. Generally spend much less than income</w:t>
            </w:r>
            <w:r w:rsidRPr="005A7BEF">
              <w:rPr>
                <w:rFonts w:ascii="Arial" w:hAnsi="Arial" w:cs="Arial"/>
                <w:sz w:val="20"/>
                <w:szCs w:val="20"/>
              </w:rPr>
              <w:br/>
              <w:t>2. Generally spend a little less than income</w:t>
            </w:r>
            <w:r w:rsidRPr="005A7BEF">
              <w:rPr>
                <w:rFonts w:ascii="Arial" w:hAnsi="Arial" w:cs="Arial"/>
                <w:sz w:val="20"/>
                <w:szCs w:val="20"/>
              </w:rPr>
              <w:br/>
              <w:t>3. Generally spend about equal to income</w:t>
            </w:r>
            <w:r w:rsidRPr="005A7BEF">
              <w:rPr>
                <w:rFonts w:ascii="Arial" w:hAnsi="Arial" w:cs="Arial"/>
                <w:sz w:val="20"/>
                <w:szCs w:val="20"/>
              </w:rPr>
              <w:br/>
              <w:t>4. Generally spend a little more than income</w:t>
            </w:r>
            <w:r w:rsidRPr="005A7BEF">
              <w:rPr>
                <w:rFonts w:ascii="Arial" w:hAnsi="Arial" w:cs="Arial"/>
                <w:sz w:val="20"/>
                <w:szCs w:val="20"/>
              </w:rPr>
              <w:br/>
              <w:t>5. Generally spend much more than income</w:t>
            </w:r>
          </w:p>
        </w:tc>
      </w:tr>
      <w:tr w:rsidR="005A7BEF" w:rsidRPr="005A7BEF" w14:paraId="1DA3EB58" w14:textId="77777777" w:rsidTr="001A4C57">
        <w:trPr>
          <w:trHeight w:val="4265"/>
        </w:trPr>
        <w:tc>
          <w:tcPr>
            <w:tcW w:w="580" w:type="dxa"/>
            <w:shd w:val="clear" w:color="auto" w:fill="auto"/>
            <w:vAlign w:val="center"/>
            <w:hideMark/>
          </w:tcPr>
          <w:p w14:paraId="4D1384C3"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00D9131F"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 xml:space="preserve">C. </w:t>
            </w:r>
            <w:r w:rsidRPr="005A7BEF">
              <w:rPr>
                <w:rFonts w:ascii="Arial" w:hAnsi="Arial" w:cs="Arial"/>
                <w:i/>
                <w:iCs/>
                <w:sz w:val="20"/>
                <w:szCs w:val="20"/>
              </w:rPr>
              <w:t>[If 3-B = 4 or 5; OR if 3 = 4 or 5]</w:t>
            </w:r>
            <w:r w:rsidRPr="005A7BEF">
              <w:rPr>
                <w:rFonts w:ascii="Arial" w:hAnsi="Arial" w:cs="Arial"/>
                <w:sz w:val="20"/>
                <w:szCs w:val="20"/>
              </w:rPr>
              <w:t xml:space="preserve"> If you generally spent more than your income, how did you make up the difference?</w:t>
            </w:r>
          </w:p>
        </w:tc>
        <w:tc>
          <w:tcPr>
            <w:tcW w:w="4460" w:type="dxa"/>
            <w:shd w:val="clear" w:color="auto" w:fill="auto"/>
            <w:vAlign w:val="center"/>
            <w:hideMark/>
          </w:tcPr>
          <w:p w14:paraId="22BF3D6B" w14:textId="77777777" w:rsidR="0052448A" w:rsidRPr="005A7BEF" w:rsidRDefault="0052448A" w:rsidP="005A7BEF">
            <w:pPr>
              <w:rPr>
                <w:rFonts w:ascii="Arial" w:hAnsi="Arial" w:cs="Arial"/>
                <w:sz w:val="20"/>
                <w:szCs w:val="20"/>
              </w:rPr>
            </w:pPr>
            <w:r w:rsidRPr="005A7BEF">
              <w:rPr>
                <w:rFonts w:ascii="Arial" w:hAnsi="Arial" w:cs="Arial"/>
                <w:sz w:val="20"/>
                <w:szCs w:val="20"/>
              </w:rPr>
              <w:t>1. Used savings</w:t>
            </w:r>
            <w:r w:rsidRPr="005A7BEF">
              <w:rPr>
                <w:rFonts w:ascii="Arial" w:hAnsi="Arial" w:cs="Arial"/>
                <w:sz w:val="20"/>
                <w:szCs w:val="20"/>
              </w:rPr>
              <w:br/>
              <w:t>2. Received help from others without the expectation of paying back</w:t>
            </w:r>
            <w:r w:rsidRPr="005A7BEF">
              <w:rPr>
                <w:rFonts w:ascii="Arial" w:hAnsi="Arial" w:cs="Arial"/>
                <w:sz w:val="20"/>
                <w:szCs w:val="20"/>
              </w:rPr>
              <w:br/>
              <w:t>3. Got behind on bill payments; didn't pay bills</w:t>
            </w:r>
            <w:r w:rsidRPr="005A7BEF">
              <w:rPr>
                <w:rFonts w:ascii="Arial" w:hAnsi="Arial" w:cs="Arial"/>
                <w:sz w:val="20"/>
                <w:szCs w:val="20"/>
              </w:rPr>
              <w:br/>
              <w:t>4. Borrowed from my social network (family, friends, relatives, etc)</w:t>
            </w:r>
            <w:r w:rsidRPr="005A7BEF">
              <w:rPr>
                <w:rFonts w:ascii="Arial" w:hAnsi="Arial" w:cs="Arial"/>
                <w:sz w:val="20"/>
                <w:szCs w:val="20"/>
              </w:rPr>
              <w:br/>
              <w:t>5. Borrowed from formal source</w:t>
            </w:r>
            <w:r w:rsidRPr="005A7BEF">
              <w:rPr>
                <w:rFonts w:ascii="Arial" w:hAnsi="Arial" w:cs="Arial"/>
                <w:sz w:val="20"/>
                <w:szCs w:val="20"/>
              </w:rPr>
              <w:br/>
              <w:t>6. Borrowed from informal source with interest (money lender)</w:t>
            </w:r>
            <w:r w:rsidRPr="005A7BEF">
              <w:rPr>
                <w:rFonts w:ascii="Arial" w:hAnsi="Arial" w:cs="Arial"/>
                <w:sz w:val="20"/>
                <w:szCs w:val="20"/>
              </w:rPr>
              <w:br/>
              <w:t>7. Borrowed from informal savings group</w:t>
            </w:r>
            <w:r w:rsidRPr="005A7BEF">
              <w:rPr>
                <w:rFonts w:ascii="Arial" w:hAnsi="Arial" w:cs="Arial"/>
                <w:sz w:val="20"/>
                <w:szCs w:val="20"/>
              </w:rPr>
              <w:br/>
              <w:t>8. Sold household durable asset</w:t>
            </w:r>
            <w:r w:rsidRPr="005A7BEF">
              <w:rPr>
                <w:rFonts w:ascii="Arial" w:hAnsi="Arial" w:cs="Arial"/>
                <w:sz w:val="20"/>
                <w:szCs w:val="20"/>
              </w:rPr>
              <w:br/>
              <w:t>9. Sold productive asset</w:t>
            </w:r>
            <w:r w:rsidRPr="005A7BEF">
              <w:rPr>
                <w:rFonts w:ascii="Arial" w:hAnsi="Arial" w:cs="Arial"/>
                <w:sz w:val="20"/>
                <w:szCs w:val="20"/>
              </w:rPr>
              <w:br/>
              <w:t>10. Renegotiated payment plan on existing debts / extended loan payments</w:t>
            </w:r>
            <w:r w:rsidRPr="005A7BEF">
              <w:rPr>
                <w:rFonts w:ascii="Arial" w:hAnsi="Arial" w:cs="Arial"/>
                <w:sz w:val="20"/>
                <w:szCs w:val="20"/>
              </w:rPr>
              <w:br/>
              <w:t>11. Cut back on expenses</w:t>
            </w:r>
            <w:r w:rsidRPr="005A7BEF">
              <w:rPr>
                <w:rFonts w:ascii="Arial" w:hAnsi="Arial" w:cs="Arial"/>
                <w:sz w:val="20"/>
                <w:szCs w:val="20"/>
              </w:rPr>
              <w:br/>
              <w:t>12. Got additional money from working</w:t>
            </w:r>
            <w:r w:rsidRPr="005A7BEF">
              <w:rPr>
                <w:rFonts w:ascii="Arial" w:hAnsi="Arial" w:cs="Arial"/>
                <w:sz w:val="20"/>
                <w:szCs w:val="20"/>
              </w:rPr>
              <w:br/>
              <w:t>13. Did nothing</w:t>
            </w:r>
            <w:r w:rsidRPr="005A7BEF">
              <w:rPr>
                <w:rFonts w:ascii="Arial" w:hAnsi="Arial" w:cs="Arial"/>
                <w:sz w:val="20"/>
                <w:szCs w:val="20"/>
              </w:rPr>
              <w:br/>
              <w:t>14. Declared bankruptcy</w:t>
            </w:r>
            <w:r w:rsidRPr="005A7BEF">
              <w:rPr>
                <w:rFonts w:ascii="Arial" w:hAnsi="Arial" w:cs="Arial"/>
                <w:sz w:val="20"/>
                <w:szCs w:val="20"/>
              </w:rPr>
              <w:br/>
              <w:t>-666.  Other (specify)</w:t>
            </w:r>
          </w:p>
        </w:tc>
      </w:tr>
      <w:tr w:rsidR="0052448A" w:rsidRPr="005A7BEF" w14:paraId="0DCC2281" w14:textId="77777777" w:rsidTr="00D16D22">
        <w:trPr>
          <w:trHeight w:val="1250"/>
        </w:trPr>
        <w:tc>
          <w:tcPr>
            <w:tcW w:w="580" w:type="dxa"/>
            <w:shd w:val="clear" w:color="auto" w:fill="auto"/>
            <w:vAlign w:val="center"/>
            <w:hideMark/>
          </w:tcPr>
          <w:p w14:paraId="3F6A1FF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Q4</w:t>
            </w:r>
          </w:p>
        </w:tc>
        <w:tc>
          <w:tcPr>
            <w:tcW w:w="9200" w:type="dxa"/>
            <w:shd w:val="clear" w:color="auto" w:fill="auto"/>
            <w:vAlign w:val="center"/>
            <w:hideMark/>
          </w:tcPr>
          <w:p w14:paraId="655A1D60" w14:textId="064C6C92" w:rsidR="0052448A" w:rsidRPr="005A7BEF" w:rsidRDefault="0052448A" w:rsidP="005A7BEF">
            <w:pPr>
              <w:rPr>
                <w:rFonts w:ascii="Arial" w:hAnsi="Arial" w:cs="Arial"/>
                <w:sz w:val="20"/>
                <w:szCs w:val="20"/>
              </w:rPr>
            </w:pPr>
            <w:r w:rsidRPr="005A7BEF">
              <w:rPr>
                <w:rFonts w:ascii="Arial" w:hAnsi="Arial" w:cs="Arial"/>
                <w:sz w:val="20"/>
                <w:szCs w:val="20"/>
              </w:rPr>
              <w:t>An account can be used to save money, to make or receive payments, or to receive wages or financial help.</w:t>
            </w:r>
            <w:r w:rsidRPr="005A7BEF">
              <w:rPr>
                <w:rFonts w:ascii="Arial" w:hAnsi="Arial" w:cs="Arial"/>
                <w:sz w:val="20"/>
                <w:szCs w:val="20"/>
              </w:rPr>
              <w:br/>
              <w:t xml:space="preserve">Do you currently have an account at any (one or more) of the following places: a </w:t>
            </w:r>
            <w:r w:rsidR="00943B2F">
              <w:rPr>
                <w:rFonts w:ascii="Arial" w:hAnsi="Arial" w:cs="Arial"/>
                <w:sz w:val="20"/>
                <w:szCs w:val="20"/>
              </w:rPr>
              <w:t>B</w:t>
            </w:r>
            <w:r w:rsidRPr="005A7BEF">
              <w:rPr>
                <w:rFonts w:ascii="Arial" w:hAnsi="Arial" w:cs="Arial"/>
                <w:sz w:val="20"/>
                <w:szCs w:val="20"/>
              </w:rPr>
              <w:t xml:space="preserve">ank, MFI, </w:t>
            </w:r>
            <w:r w:rsidR="00943B2F">
              <w:rPr>
                <w:rFonts w:ascii="Arial" w:hAnsi="Arial" w:cs="Arial"/>
                <w:sz w:val="20"/>
                <w:szCs w:val="20"/>
              </w:rPr>
              <w:t>S</w:t>
            </w:r>
            <w:r w:rsidR="009839C1">
              <w:rPr>
                <w:rFonts w:ascii="Arial" w:hAnsi="Arial" w:cs="Arial"/>
                <w:sz w:val="20"/>
                <w:szCs w:val="20"/>
              </w:rPr>
              <w:t xml:space="preserve">avings and </w:t>
            </w:r>
            <w:r w:rsidR="00943B2F">
              <w:rPr>
                <w:rFonts w:ascii="Arial" w:hAnsi="Arial" w:cs="Arial"/>
                <w:sz w:val="20"/>
                <w:szCs w:val="20"/>
              </w:rPr>
              <w:t>L</w:t>
            </w:r>
            <w:r w:rsidR="009839C1">
              <w:rPr>
                <w:rFonts w:ascii="Arial" w:hAnsi="Arial" w:cs="Arial"/>
                <w:sz w:val="20"/>
                <w:szCs w:val="20"/>
              </w:rPr>
              <w:t xml:space="preserve">oans, </w:t>
            </w:r>
            <w:r w:rsidR="00943B2F">
              <w:rPr>
                <w:rFonts w:ascii="Arial" w:hAnsi="Arial" w:cs="Arial"/>
                <w:sz w:val="20"/>
                <w:szCs w:val="20"/>
              </w:rPr>
              <w:t>C</w:t>
            </w:r>
            <w:r w:rsidR="009839C1">
              <w:rPr>
                <w:rFonts w:ascii="Arial" w:hAnsi="Arial" w:cs="Arial"/>
                <w:sz w:val="20"/>
                <w:szCs w:val="20"/>
              </w:rPr>
              <w:t xml:space="preserve">redit </w:t>
            </w:r>
            <w:r w:rsidR="00943B2F">
              <w:rPr>
                <w:rFonts w:ascii="Arial" w:hAnsi="Arial" w:cs="Arial"/>
                <w:sz w:val="20"/>
                <w:szCs w:val="20"/>
              </w:rPr>
              <w:t>C</w:t>
            </w:r>
            <w:r w:rsidR="00A30B8A">
              <w:rPr>
                <w:rFonts w:ascii="Arial" w:hAnsi="Arial" w:cs="Arial"/>
                <w:sz w:val="20"/>
                <w:szCs w:val="20"/>
              </w:rPr>
              <w:t>ooperatives</w:t>
            </w:r>
            <w:r w:rsidRPr="005A7BEF">
              <w:rPr>
                <w:rFonts w:ascii="Arial" w:hAnsi="Arial" w:cs="Arial"/>
                <w:sz w:val="20"/>
                <w:szCs w:val="20"/>
              </w:rPr>
              <w:t xml:space="preserve">, </w:t>
            </w:r>
            <w:r w:rsidR="00943B2F">
              <w:rPr>
                <w:rFonts w:ascii="Arial" w:hAnsi="Arial" w:cs="Arial"/>
                <w:sz w:val="20"/>
                <w:szCs w:val="20"/>
              </w:rPr>
              <w:t>M</w:t>
            </w:r>
            <w:r w:rsidRPr="005A7BEF">
              <w:rPr>
                <w:rFonts w:ascii="Arial" w:hAnsi="Arial" w:cs="Arial"/>
                <w:sz w:val="20"/>
                <w:szCs w:val="20"/>
              </w:rPr>
              <w:t xml:space="preserve">obile </w:t>
            </w:r>
            <w:r w:rsidR="00943B2F">
              <w:rPr>
                <w:rFonts w:ascii="Arial" w:hAnsi="Arial" w:cs="Arial"/>
                <w:sz w:val="20"/>
                <w:szCs w:val="20"/>
              </w:rPr>
              <w:t>M</w:t>
            </w:r>
            <w:r w:rsidRPr="005A7BEF">
              <w:rPr>
                <w:rFonts w:ascii="Arial" w:hAnsi="Arial" w:cs="Arial"/>
                <w:sz w:val="20"/>
                <w:szCs w:val="20"/>
              </w:rPr>
              <w:t>oney, or another type of formal financial institution?</w:t>
            </w:r>
          </w:p>
          <w:p w14:paraId="40D0849B"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Q6A</w:t>
            </w:r>
          </w:p>
          <w:p w14:paraId="1A7BFA97" w14:textId="77777777" w:rsidR="0052448A" w:rsidRPr="005A7BEF" w:rsidRDefault="0052448A" w:rsidP="005A7BEF">
            <w:pPr>
              <w:rPr>
                <w:rFonts w:ascii="Arial" w:hAnsi="Arial" w:cs="Arial"/>
                <w:sz w:val="20"/>
                <w:szCs w:val="20"/>
              </w:rPr>
            </w:pPr>
            <w:r w:rsidRPr="005A7BEF">
              <w:rPr>
                <w:rFonts w:ascii="Arial" w:hAnsi="Arial" w:cs="Arial"/>
                <w:sz w:val="20"/>
                <w:szCs w:val="20"/>
              </w:rPr>
              <w:t>If 2 No &gt;&gt; Q5</w:t>
            </w:r>
          </w:p>
        </w:tc>
        <w:tc>
          <w:tcPr>
            <w:tcW w:w="4460" w:type="dxa"/>
            <w:shd w:val="clear" w:color="auto" w:fill="auto"/>
            <w:vAlign w:val="center"/>
            <w:hideMark/>
          </w:tcPr>
          <w:p w14:paraId="214922E3"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p>
        </w:tc>
      </w:tr>
      <w:tr w:rsidR="0052448A" w:rsidRPr="005A7BEF" w14:paraId="06A697BF" w14:textId="77777777" w:rsidTr="00D16D22">
        <w:trPr>
          <w:trHeight w:val="1000"/>
        </w:trPr>
        <w:tc>
          <w:tcPr>
            <w:tcW w:w="580" w:type="dxa"/>
            <w:shd w:val="clear" w:color="auto" w:fill="auto"/>
            <w:vAlign w:val="center"/>
            <w:hideMark/>
          </w:tcPr>
          <w:p w14:paraId="6B545FA4"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Q5</w:t>
            </w:r>
          </w:p>
        </w:tc>
        <w:tc>
          <w:tcPr>
            <w:tcW w:w="9200" w:type="dxa"/>
            <w:shd w:val="clear" w:color="auto" w:fill="auto"/>
            <w:vAlign w:val="center"/>
            <w:hideMark/>
          </w:tcPr>
          <w:p w14:paraId="1EE5F9EF"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4 == No] </w:t>
            </w:r>
            <w:r w:rsidRPr="005A7BEF">
              <w:rPr>
                <w:rFonts w:ascii="Arial" w:hAnsi="Arial" w:cs="Arial"/>
                <w:sz w:val="20"/>
                <w:szCs w:val="20"/>
              </w:rPr>
              <w:t>Please tell me whether each of the following is A REASON why you, personally, DO NOT have an account at a bank or another type of formal financial institution. Is it … ?</w:t>
            </w:r>
          </w:p>
        </w:tc>
        <w:tc>
          <w:tcPr>
            <w:tcW w:w="4460" w:type="dxa"/>
            <w:shd w:val="clear" w:color="auto" w:fill="auto"/>
            <w:vAlign w:val="center"/>
            <w:hideMark/>
          </w:tcPr>
          <w:p w14:paraId="77B21A44"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55E5EC9A" w14:textId="77777777" w:rsidTr="00D16D22">
        <w:trPr>
          <w:trHeight w:val="250"/>
        </w:trPr>
        <w:tc>
          <w:tcPr>
            <w:tcW w:w="580" w:type="dxa"/>
            <w:shd w:val="clear" w:color="auto" w:fill="auto"/>
            <w:vAlign w:val="center"/>
            <w:hideMark/>
          </w:tcPr>
          <w:p w14:paraId="4018235F"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7EA4107A" w14:textId="77777777" w:rsidR="0052448A" w:rsidRPr="005A7BEF" w:rsidRDefault="0052448A" w:rsidP="005A7BEF">
            <w:pPr>
              <w:rPr>
                <w:rFonts w:ascii="Arial" w:hAnsi="Arial" w:cs="Arial"/>
                <w:sz w:val="20"/>
                <w:szCs w:val="20"/>
              </w:rPr>
            </w:pPr>
            <w:r w:rsidRPr="005A7BEF">
              <w:rPr>
                <w:rFonts w:ascii="Arial" w:hAnsi="Arial" w:cs="Arial"/>
                <w:sz w:val="20"/>
                <w:szCs w:val="20"/>
              </w:rPr>
              <w:t>A. Because financial institutions are too far away</w:t>
            </w:r>
          </w:p>
          <w:p w14:paraId="7911DB0F" w14:textId="7C7A65E6" w:rsidR="00731197" w:rsidRPr="005A7BEF" w:rsidRDefault="00731197" w:rsidP="005A7BEF">
            <w:pPr>
              <w:rPr>
                <w:rFonts w:ascii="Arial" w:hAnsi="Arial" w:cs="Arial"/>
                <w:sz w:val="20"/>
                <w:szCs w:val="20"/>
              </w:rPr>
            </w:pPr>
          </w:p>
        </w:tc>
        <w:tc>
          <w:tcPr>
            <w:tcW w:w="4460" w:type="dxa"/>
            <w:shd w:val="clear" w:color="auto" w:fill="auto"/>
            <w:vAlign w:val="center"/>
            <w:hideMark/>
          </w:tcPr>
          <w:p w14:paraId="3D0DCFB3" w14:textId="77777777" w:rsidR="0052448A" w:rsidRPr="005A7BEF" w:rsidRDefault="0052448A" w:rsidP="005A7BEF">
            <w:pPr>
              <w:rPr>
                <w:rFonts w:ascii="Arial" w:hAnsi="Arial" w:cs="Arial"/>
                <w:sz w:val="20"/>
                <w:szCs w:val="20"/>
              </w:rPr>
            </w:pPr>
          </w:p>
        </w:tc>
      </w:tr>
      <w:tr w:rsidR="0052448A" w:rsidRPr="005A7BEF" w14:paraId="5FA4498A" w14:textId="77777777" w:rsidTr="00D16D22">
        <w:trPr>
          <w:trHeight w:val="250"/>
        </w:trPr>
        <w:tc>
          <w:tcPr>
            <w:tcW w:w="580" w:type="dxa"/>
            <w:shd w:val="clear" w:color="auto" w:fill="auto"/>
            <w:vAlign w:val="center"/>
            <w:hideMark/>
          </w:tcPr>
          <w:p w14:paraId="70B2C355"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66A16567" w14:textId="77777777" w:rsidR="0052448A" w:rsidRPr="005A7BEF" w:rsidRDefault="0052448A" w:rsidP="005A7BEF">
            <w:pPr>
              <w:rPr>
                <w:rFonts w:ascii="Arial" w:hAnsi="Arial" w:cs="Arial"/>
                <w:sz w:val="20"/>
                <w:szCs w:val="20"/>
              </w:rPr>
            </w:pPr>
            <w:r w:rsidRPr="005A7BEF">
              <w:rPr>
                <w:rFonts w:ascii="Arial" w:hAnsi="Arial" w:cs="Arial"/>
                <w:sz w:val="20"/>
                <w:szCs w:val="20"/>
              </w:rPr>
              <w:t>B. Because financial services are too expensive</w:t>
            </w:r>
          </w:p>
          <w:p w14:paraId="14FC8998" w14:textId="5598EBF8" w:rsidR="00731197" w:rsidRPr="005A7BEF" w:rsidRDefault="00731197" w:rsidP="005A7BEF">
            <w:pPr>
              <w:rPr>
                <w:rFonts w:ascii="Arial" w:hAnsi="Arial" w:cs="Arial"/>
                <w:sz w:val="20"/>
                <w:szCs w:val="20"/>
              </w:rPr>
            </w:pPr>
          </w:p>
        </w:tc>
        <w:tc>
          <w:tcPr>
            <w:tcW w:w="4460" w:type="dxa"/>
            <w:shd w:val="clear" w:color="auto" w:fill="auto"/>
            <w:vAlign w:val="center"/>
            <w:hideMark/>
          </w:tcPr>
          <w:p w14:paraId="37374D7B" w14:textId="77777777" w:rsidR="0052448A" w:rsidRPr="005A7BEF" w:rsidRDefault="0052448A" w:rsidP="005A7BEF">
            <w:pPr>
              <w:rPr>
                <w:rFonts w:ascii="Arial" w:hAnsi="Arial" w:cs="Arial"/>
                <w:sz w:val="20"/>
                <w:szCs w:val="20"/>
              </w:rPr>
            </w:pPr>
          </w:p>
        </w:tc>
      </w:tr>
      <w:tr w:rsidR="0052448A" w:rsidRPr="005A7BEF" w14:paraId="14C4BB95" w14:textId="77777777" w:rsidTr="00D16D22">
        <w:trPr>
          <w:trHeight w:val="260"/>
        </w:trPr>
        <w:tc>
          <w:tcPr>
            <w:tcW w:w="580" w:type="dxa"/>
            <w:shd w:val="clear" w:color="auto" w:fill="auto"/>
            <w:vAlign w:val="center"/>
            <w:hideMark/>
          </w:tcPr>
          <w:p w14:paraId="3CA61584"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42FA53EB"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C. </w:t>
            </w:r>
            <w:r w:rsidRPr="005A7BEF">
              <w:rPr>
                <w:rFonts w:ascii="Arial" w:hAnsi="Arial" w:cs="Arial"/>
                <w:sz w:val="20"/>
                <w:szCs w:val="20"/>
              </w:rPr>
              <w:t>Because you don't have the necessary documentation (identity card, wage slip, etc.)</w:t>
            </w:r>
          </w:p>
          <w:p w14:paraId="4A942F63" w14:textId="58BC183A" w:rsidR="00731197" w:rsidRPr="005A7BEF" w:rsidRDefault="00731197" w:rsidP="005A7BEF">
            <w:pPr>
              <w:rPr>
                <w:rFonts w:ascii="Arial" w:hAnsi="Arial" w:cs="Arial"/>
                <w:b/>
                <w:bCs/>
                <w:sz w:val="20"/>
                <w:szCs w:val="20"/>
              </w:rPr>
            </w:pPr>
          </w:p>
        </w:tc>
        <w:tc>
          <w:tcPr>
            <w:tcW w:w="4460" w:type="dxa"/>
            <w:shd w:val="clear" w:color="auto" w:fill="auto"/>
            <w:vAlign w:val="center"/>
            <w:hideMark/>
          </w:tcPr>
          <w:p w14:paraId="31EAB8EA" w14:textId="77777777" w:rsidR="0052448A" w:rsidRPr="005A7BEF" w:rsidRDefault="0052448A" w:rsidP="005A7BEF">
            <w:pPr>
              <w:rPr>
                <w:rFonts w:ascii="Arial" w:hAnsi="Arial" w:cs="Arial"/>
                <w:b/>
                <w:bCs/>
                <w:sz w:val="20"/>
                <w:szCs w:val="20"/>
              </w:rPr>
            </w:pPr>
          </w:p>
        </w:tc>
      </w:tr>
      <w:tr w:rsidR="0052448A" w:rsidRPr="005A7BEF" w14:paraId="5C0B1610" w14:textId="77777777" w:rsidTr="00D16D22">
        <w:trPr>
          <w:trHeight w:val="260"/>
        </w:trPr>
        <w:tc>
          <w:tcPr>
            <w:tcW w:w="580" w:type="dxa"/>
            <w:shd w:val="clear" w:color="auto" w:fill="auto"/>
            <w:vAlign w:val="center"/>
            <w:hideMark/>
          </w:tcPr>
          <w:p w14:paraId="5A5CFD0C"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70FFFFFE"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D. </w:t>
            </w:r>
            <w:r w:rsidRPr="005A7BEF">
              <w:rPr>
                <w:rFonts w:ascii="Arial" w:hAnsi="Arial" w:cs="Arial"/>
                <w:sz w:val="20"/>
                <w:szCs w:val="20"/>
              </w:rPr>
              <w:t>Because you don't trust financial institutions</w:t>
            </w:r>
          </w:p>
          <w:p w14:paraId="3C649EDC" w14:textId="187238F6" w:rsidR="00731197" w:rsidRPr="005A7BEF" w:rsidRDefault="00731197" w:rsidP="005A7BEF">
            <w:pPr>
              <w:rPr>
                <w:rFonts w:ascii="Arial" w:hAnsi="Arial" w:cs="Arial"/>
                <w:b/>
                <w:bCs/>
                <w:sz w:val="20"/>
                <w:szCs w:val="20"/>
              </w:rPr>
            </w:pPr>
          </w:p>
        </w:tc>
        <w:tc>
          <w:tcPr>
            <w:tcW w:w="4460" w:type="dxa"/>
            <w:shd w:val="clear" w:color="auto" w:fill="auto"/>
            <w:vAlign w:val="center"/>
            <w:hideMark/>
          </w:tcPr>
          <w:p w14:paraId="7B2F2E2B" w14:textId="77777777" w:rsidR="0052448A" w:rsidRPr="005A7BEF" w:rsidRDefault="0052448A" w:rsidP="005A7BEF">
            <w:pPr>
              <w:rPr>
                <w:rFonts w:ascii="Arial" w:hAnsi="Arial" w:cs="Arial"/>
                <w:b/>
                <w:bCs/>
                <w:sz w:val="20"/>
                <w:szCs w:val="20"/>
              </w:rPr>
            </w:pPr>
          </w:p>
        </w:tc>
      </w:tr>
      <w:tr w:rsidR="0052448A" w:rsidRPr="005A7BEF" w14:paraId="5206F4EA" w14:textId="77777777" w:rsidTr="00D16D22">
        <w:trPr>
          <w:trHeight w:val="260"/>
        </w:trPr>
        <w:tc>
          <w:tcPr>
            <w:tcW w:w="580" w:type="dxa"/>
            <w:shd w:val="clear" w:color="auto" w:fill="auto"/>
            <w:vAlign w:val="center"/>
            <w:hideMark/>
          </w:tcPr>
          <w:p w14:paraId="305A5A20"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09CFA6C3" w14:textId="77777777" w:rsidR="0052448A" w:rsidRPr="005A7BEF" w:rsidRDefault="0052448A" w:rsidP="005A7BEF">
            <w:pPr>
              <w:rPr>
                <w:rFonts w:ascii="Arial" w:hAnsi="Arial" w:cs="Arial"/>
                <w:sz w:val="20"/>
                <w:szCs w:val="20"/>
              </w:rPr>
            </w:pPr>
            <w:r w:rsidRPr="005A7BEF">
              <w:rPr>
                <w:rFonts w:ascii="Arial" w:hAnsi="Arial" w:cs="Arial"/>
                <w:b/>
                <w:bCs/>
                <w:sz w:val="20"/>
                <w:szCs w:val="20"/>
              </w:rPr>
              <w:t>E.</w:t>
            </w:r>
            <w:r w:rsidRPr="005A7BEF">
              <w:rPr>
                <w:rFonts w:ascii="Arial" w:hAnsi="Arial" w:cs="Arial"/>
                <w:sz w:val="20"/>
                <w:szCs w:val="20"/>
              </w:rPr>
              <w:t xml:space="preserve"> Because of religious reasons</w:t>
            </w:r>
          </w:p>
          <w:p w14:paraId="15405033" w14:textId="280CB02E" w:rsidR="00731197" w:rsidRPr="005A7BEF" w:rsidRDefault="00731197" w:rsidP="005A7BEF">
            <w:pPr>
              <w:rPr>
                <w:rFonts w:ascii="Arial" w:hAnsi="Arial" w:cs="Arial"/>
                <w:b/>
                <w:bCs/>
                <w:sz w:val="20"/>
                <w:szCs w:val="20"/>
              </w:rPr>
            </w:pPr>
          </w:p>
        </w:tc>
        <w:tc>
          <w:tcPr>
            <w:tcW w:w="4460" w:type="dxa"/>
            <w:shd w:val="clear" w:color="auto" w:fill="auto"/>
            <w:vAlign w:val="center"/>
            <w:hideMark/>
          </w:tcPr>
          <w:p w14:paraId="5F516E72" w14:textId="77777777" w:rsidR="0052448A" w:rsidRPr="005A7BEF" w:rsidRDefault="0052448A" w:rsidP="005A7BEF">
            <w:pPr>
              <w:rPr>
                <w:rFonts w:ascii="Arial" w:hAnsi="Arial" w:cs="Arial"/>
                <w:b/>
                <w:bCs/>
                <w:sz w:val="20"/>
                <w:szCs w:val="20"/>
              </w:rPr>
            </w:pPr>
          </w:p>
        </w:tc>
      </w:tr>
      <w:tr w:rsidR="0052448A" w:rsidRPr="005A7BEF" w14:paraId="282833A1" w14:textId="77777777" w:rsidTr="00D16D22">
        <w:trPr>
          <w:trHeight w:val="260"/>
        </w:trPr>
        <w:tc>
          <w:tcPr>
            <w:tcW w:w="580" w:type="dxa"/>
            <w:shd w:val="clear" w:color="auto" w:fill="auto"/>
            <w:vAlign w:val="center"/>
            <w:hideMark/>
          </w:tcPr>
          <w:p w14:paraId="6FEE8541"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0D5AADF5"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F. </w:t>
            </w:r>
            <w:r w:rsidRPr="005A7BEF">
              <w:rPr>
                <w:rFonts w:ascii="Arial" w:hAnsi="Arial" w:cs="Arial"/>
                <w:sz w:val="20"/>
                <w:szCs w:val="20"/>
              </w:rPr>
              <w:t>Because you don't have enough money to use financial institutions</w:t>
            </w:r>
          </w:p>
          <w:p w14:paraId="2C7AFD0F" w14:textId="7E3D3657" w:rsidR="00731197" w:rsidRPr="005A7BEF" w:rsidRDefault="00731197" w:rsidP="005A7BEF">
            <w:pPr>
              <w:rPr>
                <w:rFonts w:ascii="Arial" w:hAnsi="Arial" w:cs="Arial"/>
                <w:b/>
                <w:bCs/>
                <w:sz w:val="20"/>
                <w:szCs w:val="20"/>
              </w:rPr>
            </w:pPr>
          </w:p>
        </w:tc>
        <w:tc>
          <w:tcPr>
            <w:tcW w:w="4460" w:type="dxa"/>
            <w:shd w:val="clear" w:color="auto" w:fill="auto"/>
            <w:vAlign w:val="center"/>
            <w:hideMark/>
          </w:tcPr>
          <w:p w14:paraId="054AF867" w14:textId="77777777" w:rsidR="0052448A" w:rsidRPr="005A7BEF" w:rsidRDefault="0052448A" w:rsidP="005A7BEF">
            <w:pPr>
              <w:rPr>
                <w:rFonts w:ascii="Arial" w:hAnsi="Arial" w:cs="Arial"/>
                <w:b/>
                <w:bCs/>
                <w:sz w:val="20"/>
                <w:szCs w:val="20"/>
              </w:rPr>
            </w:pPr>
          </w:p>
        </w:tc>
      </w:tr>
      <w:tr w:rsidR="0052448A" w:rsidRPr="005A7BEF" w14:paraId="5D0CEBDC" w14:textId="77777777" w:rsidTr="00D16D22">
        <w:trPr>
          <w:trHeight w:val="260"/>
        </w:trPr>
        <w:tc>
          <w:tcPr>
            <w:tcW w:w="580" w:type="dxa"/>
            <w:shd w:val="clear" w:color="auto" w:fill="auto"/>
            <w:vAlign w:val="center"/>
            <w:hideMark/>
          </w:tcPr>
          <w:p w14:paraId="29516169"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79A22AD8"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G. </w:t>
            </w:r>
            <w:r w:rsidRPr="005A7BEF">
              <w:rPr>
                <w:rFonts w:ascii="Arial" w:hAnsi="Arial" w:cs="Arial"/>
                <w:sz w:val="20"/>
                <w:szCs w:val="20"/>
              </w:rPr>
              <w:t>Because someone else in the family already has an account</w:t>
            </w:r>
          </w:p>
          <w:p w14:paraId="3212BC48" w14:textId="2299997E" w:rsidR="00731197" w:rsidRPr="005A7BEF" w:rsidRDefault="00731197" w:rsidP="005A7BEF">
            <w:pPr>
              <w:rPr>
                <w:rFonts w:ascii="Arial" w:hAnsi="Arial" w:cs="Arial"/>
                <w:b/>
                <w:bCs/>
                <w:sz w:val="20"/>
                <w:szCs w:val="20"/>
              </w:rPr>
            </w:pPr>
          </w:p>
        </w:tc>
        <w:tc>
          <w:tcPr>
            <w:tcW w:w="4460" w:type="dxa"/>
            <w:shd w:val="clear" w:color="auto" w:fill="auto"/>
            <w:vAlign w:val="center"/>
            <w:hideMark/>
          </w:tcPr>
          <w:p w14:paraId="13CDE668" w14:textId="77777777" w:rsidR="0052448A" w:rsidRPr="005A7BEF" w:rsidRDefault="0052448A" w:rsidP="005A7BEF">
            <w:pPr>
              <w:rPr>
                <w:rFonts w:ascii="Arial" w:hAnsi="Arial" w:cs="Arial"/>
                <w:b/>
                <w:bCs/>
                <w:sz w:val="20"/>
                <w:szCs w:val="20"/>
              </w:rPr>
            </w:pPr>
          </w:p>
        </w:tc>
      </w:tr>
      <w:tr w:rsidR="0052448A" w:rsidRPr="005A7BEF" w14:paraId="1A72F40F" w14:textId="77777777" w:rsidTr="00D16D22">
        <w:trPr>
          <w:trHeight w:val="260"/>
        </w:trPr>
        <w:tc>
          <w:tcPr>
            <w:tcW w:w="580" w:type="dxa"/>
            <w:shd w:val="clear" w:color="auto" w:fill="auto"/>
            <w:vAlign w:val="center"/>
            <w:hideMark/>
          </w:tcPr>
          <w:p w14:paraId="53C14D15"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474C4866"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H. </w:t>
            </w:r>
            <w:r w:rsidRPr="005A7BEF">
              <w:rPr>
                <w:rFonts w:ascii="Arial" w:hAnsi="Arial" w:cs="Arial"/>
                <w:sz w:val="20"/>
                <w:szCs w:val="20"/>
              </w:rPr>
              <w:t>Because you cannot get an account</w:t>
            </w:r>
          </w:p>
          <w:p w14:paraId="39B709A1" w14:textId="5D52A9E3" w:rsidR="00731197" w:rsidRPr="005A7BEF" w:rsidRDefault="00731197" w:rsidP="005A7BEF">
            <w:pPr>
              <w:rPr>
                <w:rFonts w:ascii="Arial" w:hAnsi="Arial" w:cs="Arial"/>
                <w:b/>
                <w:bCs/>
                <w:sz w:val="20"/>
                <w:szCs w:val="20"/>
              </w:rPr>
            </w:pPr>
          </w:p>
        </w:tc>
        <w:tc>
          <w:tcPr>
            <w:tcW w:w="4460" w:type="dxa"/>
            <w:shd w:val="clear" w:color="auto" w:fill="auto"/>
            <w:vAlign w:val="center"/>
            <w:hideMark/>
          </w:tcPr>
          <w:p w14:paraId="3DF927A7" w14:textId="77777777" w:rsidR="0052448A" w:rsidRPr="005A7BEF" w:rsidRDefault="0052448A" w:rsidP="005A7BEF">
            <w:pPr>
              <w:rPr>
                <w:rFonts w:ascii="Arial" w:hAnsi="Arial" w:cs="Arial"/>
                <w:b/>
                <w:bCs/>
                <w:sz w:val="20"/>
                <w:szCs w:val="20"/>
              </w:rPr>
            </w:pPr>
          </w:p>
        </w:tc>
      </w:tr>
      <w:tr w:rsidR="0052448A" w:rsidRPr="005A7BEF" w14:paraId="487AAF56" w14:textId="77777777" w:rsidTr="00D16D22">
        <w:trPr>
          <w:trHeight w:val="260"/>
        </w:trPr>
        <w:tc>
          <w:tcPr>
            <w:tcW w:w="580" w:type="dxa"/>
            <w:shd w:val="clear" w:color="auto" w:fill="auto"/>
            <w:vAlign w:val="center"/>
            <w:hideMark/>
          </w:tcPr>
          <w:p w14:paraId="47099461"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264C1BAF"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I. </w:t>
            </w:r>
            <w:r w:rsidRPr="005A7BEF">
              <w:rPr>
                <w:rFonts w:ascii="Arial" w:hAnsi="Arial" w:cs="Arial"/>
                <w:sz w:val="20"/>
                <w:szCs w:val="20"/>
              </w:rPr>
              <w:t>Because you have no need for financial services at a formal institution</w:t>
            </w:r>
          </w:p>
          <w:p w14:paraId="558E182A" w14:textId="54825036" w:rsidR="00731197" w:rsidRPr="005A7BEF" w:rsidRDefault="00731197" w:rsidP="005A7BEF">
            <w:pPr>
              <w:rPr>
                <w:rFonts w:ascii="Arial" w:hAnsi="Arial" w:cs="Arial"/>
                <w:b/>
                <w:bCs/>
                <w:sz w:val="20"/>
                <w:szCs w:val="20"/>
              </w:rPr>
            </w:pPr>
          </w:p>
        </w:tc>
        <w:tc>
          <w:tcPr>
            <w:tcW w:w="4460" w:type="dxa"/>
            <w:shd w:val="clear" w:color="auto" w:fill="auto"/>
            <w:vAlign w:val="center"/>
            <w:hideMark/>
          </w:tcPr>
          <w:p w14:paraId="4741F5AC" w14:textId="77777777" w:rsidR="0052448A" w:rsidRPr="005A7BEF" w:rsidRDefault="0052448A" w:rsidP="005A7BEF">
            <w:pPr>
              <w:rPr>
                <w:rFonts w:ascii="Arial" w:hAnsi="Arial" w:cs="Arial"/>
                <w:b/>
                <w:bCs/>
                <w:sz w:val="20"/>
                <w:szCs w:val="20"/>
              </w:rPr>
            </w:pPr>
          </w:p>
        </w:tc>
      </w:tr>
    </w:tbl>
    <w:p w14:paraId="16B7BA77" w14:textId="39DE052E" w:rsidR="0052448A" w:rsidRPr="005A7BEF" w:rsidRDefault="0052448A" w:rsidP="005A7BEF">
      <w:pPr>
        <w:tabs>
          <w:tab w:val="left" w:pos="2010"/>
        </w:tabs>
        <w:rPr>
          <w:rFonts w:ascii="Arial" w:hAnsi="Arial" w:cs="Arial"/>
          <w:sz w:val="20"/>
          <w:szCs w:val="20"/>
        </w:rPr>
      </w:pPr>
      <w:r w:rsidRPr="005A7BEF">
        <w:rPr>
          <w:rFonts w:ascii="Arial" w:hAnsi="Arial" w:cs="Arial"/>
          <w:sz w:val="20"/>
          <w:szCs w:val="20"/>
        </w:rPr>
        <w:t xml:space="preserve">Questions 7 – 8E are repeated in a loop for each of the following categories: 1) </w:t>
      </w:r>
      <w:r w:rsidR="000A0614">
        <w:rPr>
          <w:rFonts w:ascii="Arial" w:hAnsi="Arial" w:cs="Arial"/>
          <w:sz w:val="20"/>
          <w:szCs w:val="20"/>
        </w:rPr>
        <w:t>B</w:t>
      </w:r>
      <w:r w:rsidRPr="005A7BEF">
        <w:rPr>
          <w:rFonts w:ascii="Arial" w:hAnsi="Arial" w:cs="Arial"/>
          <w:sz w:val="20"/>
          <w:szCs w:val="20"/>
        </w:rPr>
        <w:t>ank, 2) MFI, 3) Sa</w:t>
      </w:r>
      <w:r w:rsidR="000A0614">
        <w:rPr>
          <w:rFonts w:ascii="Arial" w:hAnsi="Arial" w:cs="Arial"/>
          <w:sz w:val="20"/>
          <w:szCs w:val="20"/>
        </w:rPr>
        <w:t>vings and loans</w:t>
      </w:r>
      <w:r w:rsidRPr="005A7BEF">
        <w:rPr>
          <w:rFonts w:ascii="Arial" w:hAnsi="Arial" w:cs="Arial"/>
          <w:sz w:val="20"/>
          <w:szCs w:val="20"/>
        </w:rPr>
        <w:t xml:space="preserve">, </w:t>
      </w:r>
      <w:r w:rsidR="000A0614">
        <w:rPr>
          <w:rFonts w:ascii="Arial" w:hAnsi="Arial" w:cs="Arial"/>
          <w:sz w:val="20"/>
          <w:szCs w:val="20"/>
        </w:rPr>
        <w:t xml:space="preserve">4) Credit cooperatives, </w:t>
      </w:r>
      <w:r w:rsidR="000A0614" w:rsidRPr="005A7BEF">
        <w:rPr>
          <w:rFonts w:ascii="Arial" w:hAnsi="Arial" w:cs="Arial"/>
          <w:sz w:val="20"/>
          <w:szCs w:val="20"/>
        </w:rPr>
        <w:t>and</w:t>
      </w:r>
      <w:r w:rsidRPr="005A7BEF">
        <w:rPr>
          <w:rFonts w:ascii="Arial" w:hAnsi="Arial" w:cs="Arial"/>
          <w:sz w:val="20"/>
          <w:szCs w:val="20"/>
        </w:rPr>
        <w:t xml:space="preserve"> 4) </w:t>
      </w:r>
      <w:r w:rsidR="000A0614">
        <w:rPr>
          <w:rFonts w:ascii="Arial" w:hAnsi="Arial" w:cs="Arial"/>
          <w:sz w:val="20"/>
          <w:szCs w:val="20"/>
        </w:rPr>
        <w:t>L</w:t>
      </w:r>
      <w:r w:rsidR="000A0614" w:rsidRPr="005A7BEF">
        <w:rPr>
          <w:rFonts w:ascii="Arial" w:hAnsi="Arial" w:cs="Arial"/>
          <w:sz w:val="20"/>
          <w:szCs w:val="20"/>
        </w:rPr>
        <w:t>ocal informal moneylender</w:t>
      </w:r>
    </w:p>
    <w:p w14:paraId="2179225A" w14:textId="07EE0E86" w:rsidR="0052448A" w:rsidRPr="005A7BEF" w:rsidRDefault="0052448A" w:rsidP="005A7BEF">
      <w:pPr>
        <w:tabs>
          <w:tab w:val="left" w:pos="2010"/>
        </w:tabs>
        <w:rPr>
          <w:rFonts w:ascii="Arial" w:hAnsi="Arial" w:cs="Arial"/>
          <w:sz w:val="20"/>
          <w:szCs w:val="20"/>
        </w:rPr>
      </w:pPr>
    </w:p>
    <w:p w14:paraId="52AFE965" w14:textId="77777777" w:rsidR="0084335E" w:rsidRPr="005A7BEF" w:rsidRDefault="0084335E" w:rsidP="005A7BEF">
      <w:pPr>
        <w:tabs>
          <w:tab w:val="left" w:pos="2010"/>
        </w:tabs>
        <w:rPr>
          <w:rFonts w:ascii="Arial" w:hAnsi="Arial" w:cs="Arial"/>
          <w:sz w:val="20"/>
          <w:szCs w:val="20"/>
        </w:rPr>
      </w:pPr>
    </w:p>
    <w:tbl>
      <w:tblPr>
        <w:tblW w:w="14175" w:type="dxa"/>
        <w:tblLook w:val="04A0" w:firstRow="1" w:lastRow="0" w:firstColumn="1" w:lastColumn="0" w:noHBand="0" w:noVBand="1"/>
      </w:tblPr>
      <w:tblGrid>
        <w:gridCol w:w="650"/>
        <w:gridCol w:w="9131"/>
        <w:gridCol w:w="69"/>
        <w:gridCol w:w="4325"/>
      </w:tblGrid>
      <w:tr w:rsidR="005A7BEF" w:rsidRPr="005A7BEF" w14:paraId="7B27BF40" w14:textId="77777777" w:rsidTr="00941048">
        <w:trPr>
          <w:trHeight w:val="260"/>
        </w:trPr>
        <w:tc>
          <w:tcPr>
            <w:tcW w:w="9781" w:type="dxa"/>
            <w:gridSpan w:val="2"/>
            <w:tcBorders>
              <w:top w:val="nil"/>
              <w:left w:val="nil"/>
              <w:bottom w:val="nil"/>
              <w:right w:val="nil"/>
            </w:tcBorders>
            <w:shd w:val="clear" w:color="auto" w:fill="auto"/>
            <w:vAlign w:val="center"/>
            <w:hideMark/>
          </w:tcPr>
          <w:p w14:paraId="6CBB56D5"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If you wanted to borrow </w:t>
            </w:r>
            <w:r w:rsidRPr="005A7BEF">
              <w:rPr>
                <w:rFonts w:ascii="Arial" w:hAnsi="Arial" w:cs="Arial"/>
                <w:b/>
                <w:bCs/>
                <w:sz w:val="20"/>
                <w:szCs w:val="20"/>
              </w:rPr>
              <w:t>300 GHS</w:t>
            </w:r>
            <w:r w:rsidRPr="005A7BEF">
              <w:rPr>
                <w:rFonts w:ascii="Arial" w:hAnsi="Arial" w:cs="Arial"/>
                <w:sz w:val="20"/>
                <w:szCs w:val="20"/>
              </w:rPr>
              <w:t>:</w:t>
            </w:r>
          </w:p>
        </w:tc>
        <w:tc>
          <w:tcPr>
            <w:tcW w:w="4394" w:type="dxa"/>
            <w:gridSpan w:val="2"/>
            <w:tcBorders>
              <w:top w:val="nil"/>
              <w:left w:val="nil"/>
              <w:bottom w:val="nil"/>
              <w:right w:val="nil"/>
            </w:tcBorders>
            <w:shd w:val="clear" w:color="auto" w:fill="auto"/>
            <w:vAlign w:val="center"/>
            <w:hideMark/>
          </w:tcPr>
          <w:p w14:paraId="69FF1DD1" w14:textId="77777777" w:rsidR="0052448A" w:rsidRPr="005A7BEF" w:rsidRDefault="0052448A" w:rsidP="005A7BEF">
            <w:pPr>
              <w:rPr>
                <w:rFonts w:ascii="Arial" w:hAnsi="Arial" w:cs="Arial"/>
                <w:sz w:val="20"/>
                <w:szCs w:val="20"/>
              </w:rPr>
            </w:pPr>
          </w:p>
        </w:tc>
      </w:tr>
      <w:tr w:rsidR="005A7BEF" w:rsidRPr="005A7BEF" w14:paraId="3E7A7F8F" w14:textId="77777777" w:rsidTr="00941048">
        <w:trPr>
          <w:trHeight w:val="260"/>
        </w:trPr>
        <w:tc>
          <w:tcPr>
            <w:tcW w:w="9781" w:type="dxa"/>
            <w:gridSpan w:val="2"/>
            <w:tcBorders>
              <w:top w:val="nil"/>
              <w:left w:val="nil"/>
              <w:bottom w:val="single" w:sz="4" w:space="0" w:color="auto"/>
              <w:right w:val="nil"/>
            </w:tcBorders>
            <w:shd w:val="clear" w:color="auto" w:fill="auto"/>
            <w:vAlign w:val="center"/>
            <w:hideMark/>
          </w:tcPr>
          <w:p w14:paraId="3EE102C5" w14:textId="77777777" w:rsidR="0052448A" w:rsidRPr="005A7BEF" w:rsidRDefault="0052448A" w:rsidP="005A7BEF">
            <w:pPr>
              <w:rPr>
                <w:rFonts w:ascii="Arial" w:hAnsi="Arial" w:cs="Arial"/>
                <w:sz w:val="20"/>
                <w:szCs w:val="20"/>
              </w:rPr>
            </w:pPr>
            <w:r w:rsidRPr="005A7BEF">
              <w:rPr>
                <w:rFonts w:ascii="Arial" w:hAnsi="Arial" w:cs="Arial"/>
                <w:b/>
                <w:bCs/>
                <w:sz w:val="20"/>
                <w:szCs w:val="20"/>
              </w:rPr>
              <w:t>[Loop start: Each Credit Service Provider Formal &amp; Informal]</w:t>
            </w:r>
          </w:p>
        </w:tc>
        <w:tc>
          <w:tcPr>
            <w:tcW w:w="4394" w:type="dxa"/>
            <w:gridSpan w:val="2"/>
            <w:tcBorders>
              <w:top w:val="nil"/>
              <w:left w:val="nil"/>
              <w:bottom w:val="single" w:sz="4" w:space="0" w:color="auto"/>
              <w:right w:val="nil"/>
            </w:tcBorders>
            <w:shd w:val="clear" w:color="auto" w:fill="auto"/>
            <w:noWrap/>
            <w:vAlign w:val="center"/>
            <w:hideMark/>
          </w:tcPr>
          <w:p w14:paraId="5934179B"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6C01B3BF" w14:textId="77777777" w:rsidTr="00941048">
        <w:trPr>
          <w:trHeight w:val="1000"/>
        </w:trPr>
        <w:tc>
          <w:tcPr>
            <w:tcW w:w="978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7C5A27" w14:textId="77777777" w:rsidR="0052448A" w:rsidRPr="005A7BEF" w:rsidRDefault="0052448A" w:rsidP="005A7BEF">
            <w:pPr>
              <w:rPr>
                <w:rFonts w:ascii="Arial" w:hAnsi="Arial" w:cs="Arial"/>
                <w:sz w:val="20"/>
                <w:szCs w:val="20"/>
              </w:rPr>
            </w:pPr>
            <w:r w:rsidRPr="005A7BEF">
              <w:rPr>
                <w:rFonts w:ascii="Arial" w:hAnsi="Arial" w:cs="Arial"/>
                <w:b/>
                <w:bCs/>
                <w:sz w:val="20"/>
                <w:szCs w:val="20"/>
              </w:rPr>
              <w:lastRenderedPageBreak/>
              <w:t xml:space="preserve">Q6A. </w:t>
            </w:r>
            <w:r w:rsidRPr="005A7BEF">
              <w:rPr>
                <w:rFonts w:ascii="Arial" w:hAnsi="Arial" w:cs="Arial"/>
                <w:sz w:val="20"/>
                <w:szCs w:val="20"/>
              </w:rPr>
              <w:t>Would it be possible for you to borrow the money from {$credit_provider}?</w:t>
            </w:r>
          </w:p>
        </w:tc>
        <w:tc>
          <w:tcPr>
            <w:tcW w:w="439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9B75C4"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119AE487" w14:textId="77777777" w:rsidTr="00941048">
        <w:trPr>
          <w:trHeight w:val="250"/>
        </w:trPr>
        <w:tc>
          <w:tcPr>
            <w:tcW w:w="978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8DFB89"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Q6B. </w:t>
            </w:r>
            <w:r w:rsidRPr="005A7BEF">
              <w:rPr>
                <w:rFonts w:ascii="Arial" w:hAnsi="Arial" w:cs="Arial"/>
                <w:sz w:val="20"/>
                <w:szCs w:val="20"/>
              </w:rPr>
              <w:t>How much would you have to pay back to {$credit_provider} in total?</w:t>
            </w:r>
          </w:p>
          <w:p w14:paraId="18599489" w14:textId="673F1177" w:rsidR="0084335E" w:rsidRPr="005A7BEF" w:rsidRDefault="0084335E" w:rsidP="005A7BEF">
            <w:pPr>
              <w:rPr>
                <w:rFonts w:ascii="Arial" w:hAnsi="Arial" w:cs="Arial"/>
                <w:sz w:val="20"/>
                <w:szCs w:val="20"/>
              </w:rPr>
            </w:pPr>
          </w:p>
        </w:tc>
        <w:tc>
          <w:tcPr>
            <w:tcW w:w="439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A3FFD8"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3550C516" w14:textId="77777777" w:rsidTr="00941048">
        <w:trPr>
          <w:trHeight w:val="765"/>
        </w:trPr>
        <w:tc>
          <w:tcPr>
            <w:tcW w:w="978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E3DC776" w14:textId="77777777" w:rsidR="0052448A" w:rsidRPr="005A7BEF" w:rsidRDefault="0052448A" w:rsidP="005A7BEF">
            <w:pPr>
              <w:rPr>
                <w:rFonts w:ascii="Arial" w:hAnsi="Arial" w:cs="Arial"/>
                <w:sz w:val="20"/>
                <w:szCs w:val="20"/>
              </w:rPr>
            </w:pPr>
            <w:r w:rsidRPr="005A7BEF">
              <w:rPr>
                <w:rFonts w:ascii="Arial" w:hAnsi="Arial" w:cs="Arial"/>
                <w:b/>
                <w:bCs/>
                <w:sz w:val="20"/>
                <w:szCs w:val="20"/>
              </w:rPr>
              <w:t>Q6C.</w:t>
            </w:r>
            <w:r w:rsidRPr="005A7BEF">
              <w:rPr>
                <w:rFonts w:ascii="Arial" w:hAnsi="Arial" w:cs="Arial"/>
                <w:i/>
                <w:iCs/>
                <w:sz w:val="20"/>
                <w:szCs w:val="20"/>
              </w:rPr>
              <w:t xml:space="preserve"> [If B-1 = -999. I Don't Know] </w:t>
            </w:r>
            <w:r w:rsidRPr="005A7BEF">
              <w:rPr>
                <w:rFonts w:ascii="Arial" w:hAnsi="Arial" w:cs="Arial"/>
                <w:sz w:val="20"/>
                <w:szCs w:val="20"/>
              </w:rPr>
              <w:t>In your opinion, do you think you would have to pay back to {$credit_provider} in total ...</w:t>
            </w:r>
          </w:p>
        </w:tc>
        <w:tc>
          <w:tcPr>
            <w:tcW w:w="439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19F174"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1. Less than or equal to </w:t>
            </w:r>
            <w:r w:rsidRPr="005A7BEF">
              <w:rPr>
                <w:rFonts w:ascii="Arial" w:hAnsi="Arial" w:cs="Arial"/>
                <w:b/>
                <w:bCs/>
                <w:sz w:val="20"/>
                <w:szCs w:val="20"/>
              </w:rPr>
              <w:t>360 GHS</w:t>
            </w:r>
            <w:r w:rsidRPr="005A7BEF">
              <w:rPr>
                <w:rFonts w:ascii="Arial" w:hAnsi="Arial" w:cs="Arial"/>
                <w:sz w:val="20"/>
                <w:szCs w:val="20"/>
              </w:rPr>
              <w:br/>
              <w:t>2. More than</w:t>
            </w:r>
            <w:r w:rsidRPr="005A7BEF">
              <w:rPr>
                <w:rFonts w:ascii="Arial" w:hAnsi="Arial" w:cs="Arial"/>
                <w:b/>
                <w:bCs/>
                <w:sz w:val="20"/>
                <w:szCs w:val="20"/>
              </w:rPr>
              <w:t xml:space="preserve"> 360</w:t>
            </w:r>
            <w:r w:rsidRPr="005A7BEF">
              <w:rPr>
                <w:rFonts w:ascii="Arial" w:hAnsi="Arial" w:cs="Arial"/>
                <w:sz w:val="20"/>
                <w:szCs w:val="20"/>
              </w:rPr>
              <w:t xml:space="preserve"> but less than</w:t>
            </w:r>
            <w:r w:rsidRPr="005A7BEF">
              <w:rPr>
                <w:rFonts w:ascii="Arial" w:hAnsi="Arial" w:cs="Arial"/>
                <w:i/>
                <w:iCs/>
                <w:sz w:val="20"/>
                <w:szCs w:val="20"/>
              </w:rPr>
              <w:t xml:space="preserve"> </w:t>
            </w:r>
            <w:r w:rsidRPr="005A7BEF">
              <w:rPr>
                <w:rFonts w:ascii="Arial" w:hAnsi="Arial" w:cs="Arial"/>
                <w:b/>
                <w:bCs/>
                <w:i/>
                <w:iCs/>
                <w:sz w:val="20"/>
                <w:szCs w:val="20"/>
              </w:rPr>
              <w:t>450 GHS</w:t>
            </w:r>
            <w:r w:rsidRPr="005A7BEF">
              <w:rPr>
                <w:rFonts w:ascii="Arial" w:hAnsi="Arial" w:cs="Arial"/>
                <w:sz w:val="20"/>
                <w:szCs w:val="20"/>
              </w:rPr>
              <w:br/>
              <w:t>3. More than or equal to</w:t>
            </w:r>
            <w:r w:rsidRPr="005A7BEF">
              <w:rPr>
                <w:rFonts w:ascii="Arial" w:hAnsi="Arial" w:cs="Arial"/>
                <w:i/>
                <w:iCs/>
                <w:sz w:val="20"/>
                <w:szCs w:val="20"/>
              </w:rPr>
              <w:t xml:space="preserve"> </w:t>
            </w:r>
            <w:r w:rsidRPr="005A7BEF">
              <w:rPr>
                <w:rFonts w:ascii="Arial" w:hAnsi="Arial" w:cs="Arial"/>
                <w:b/>
                <w:bCs/>
                <w:i/>
                <w:iCs/>
                <w:sz w:val="20"/>
                <w:szCs w:val="20"/>
              </w:rPr>
              <w:t>450 GHS</w:t>
            </w:r>
          </w:p>
        </w:tc>
      </w:tr>
      <w:tr w:rsidR="005A7BEF" w:rsidRPr="005A7BEF" w14:paraId="3D25F609" w14:textId="77777777" w:rsidTr="00941048">
        <w:trPr>
          <w:trHeight w:val="260"/>
        </w:trPr>
        <w:tc>
          <w:tcPr>
            <w:tcW w:w="978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6A59D94"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Q6di</w:t>
            </w:r>
            <w:r w:rsidRPr="005A7BEF">
              <w:rPr>
                <w:rFonts w:ascii="Arial" w:hAnsi="Arial" w:cs="Arial"/>
                <w:sz w:val="20"/>
                <w:szCs w:val="20"/>
              </w:rPr>
              <w:t>. When would you have to pay back the total amount borrowed and the interest? Please tell me what the latest deadline set by the credit provider would be.</w:t>
            </w:r>
          </w:p>
        </w:tc>
        <w:tc>
          <w:tcPr>
            <w:tcW w:w="439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9B26A2"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5A7BEF" w:rsidRPr="005A7BEF" w14:paraId="757EE100" w14:textId="77777777" w:rsidTr="00941048">
        <w:trPr>
          <w:trHeight w:val="1000"/>
        </w:trPr>
        <w:tc>
          <w:tcPr>
            <w:tcW w:w="978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5C814C"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Q6e. </w:t>
            </w:r>
            <w:r w:rsidRPr="005A7BEF">
              <w:rPr>
                <w:rFonts w:ascii="Arial" w:hAnsi="Arial" w:cs="Arial"/>
                <w:sz w:val="20"/>
                <w:szCs w:val="20"/>
              </w:rPr>
              <w:t>Would you need a guaranter?</w:t>
            </w:r>
          </w:p>
        </w:tc>
        <w:tc>
          <w:tcPr>
            <w:tcW w:w="439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BD92C22"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25AFC69D" w14:textId="77777777" w:rsidTr="00941048">
        <w:trPr>
          <w:trHeight w:val="540"/>
        </w:trPr>
        <w:tc>
          <w:tcPr>
            <w:tcW w:w="978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8AB63C"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Q6f.</w:t>
            </w:r>
            <w:r w:rsidRPr="005A7BEF">
              <w:rPr>
                <w:rFonts w:ascii="Arial" w:hAnsi="Arial" w:cs="Arial"/>
                <w:sz w:val="20"/>
                <w:szCs w:val="20"/>
              </w:rPr>
              <w:t xml:space="preserve"> Would you have to put up collateral?</w:t>
            </w:r>
          </w:p>
        </w:tc>
        <w:tc>
          <w:tcPr>
            <w:tcW w:w="439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7DF1BE"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0132AE97" w14:textId="77777777" w:rsidTr="00941048">
        <w:trPr>
          <w:trHeight w:val="780"/>
        </w:trPr>
        <w:tc>
          <w:tcPr>
            <w:tcW w:w="9781" w:type="dxa"/>
            <w:gridSpan w:val="2"/>
            <w:tcBorders>
              <w:top w:val="single" w:sz="4" w:space="0" w:color="auto"/>
              <w:left w:val="nil"/>
              <w:bottom w:val="nil"/>
              <w:right w:val="nil"/>
            </w:tcBorders>
            <w:shd w:val="clear" w:color="auto" w:fill="auto"/>
            <w:vAlign w:val="center"/>
            <w:hideMark/>
          </w:tcPr>
          <w:p w14:paraId="1C54D9CF" w14:textId="77777777" w:rsidR="0052448A" w:rsidRPr="005A7BEF" w:rsidRDefault="0052448A" w:rsidP="005A7BEF">
            <w:pPr>
              <w:rPr>
                <w:rFonts w:ascii="Arial" w:hAnsi="Arial" w:cs="Arial"/>
                <w:b/>
                <w:bCs/>
                <w:i/>
                <w:iCs/>
                <w:sz w:val="20"/>
                <w:szCs w:val="20"/>
              </w:rPr>
            </w:pPr>
            <w:r w:rsidRPr="005A7BEF">
              <w:rPr>
                <w:rFonts w:ascii="Arial" w:hAnsi="Arial" w:cs="Arial"/>
                <w:b/>
                <w:bCs/>
                <w:i/>
                <w:iCs/>
                <w:sz w:val="20"/>
                <w:szCs w:val="20"/>
              </w:rPr>
              <w:t>[Loop end: Each Credit Service Provider Formal &amp; Informal]</w:t>
            </w:r>
          </w:p>
          <w:p w14:paraId="7DD122C9" w14:textId="77777777" w:rsidR="00DD366F" w:rsidRPr="005A7BEF" w:rsidRDefault="00DD366F" w:rsidP="005A7BEF">
            <w:pPr>
              <w:rPr>
                <w:rFonts w:ascii="Arial" w:hAnsi="Arial" w:cs="Arial"/>
                <w:b/>
                <w:bCs/>
                <w:sz w:val="20"/>
                <w:szCs w:val="20"/>
              </w:rPr>
            </w:pPr>
          </w:p>
          <w:p w14:paraId="78A35B3B" w14:textId="77777777" w:rsidR="00324392" w:rsidRPr="005A7BEF" w:rsidRDefault="00324392" w:rsidP="005A7BEF">
            <w:pPr>
              <w:rPr>
                <w:rFonts w:ascii="Arial" w:hAnsi="Arial" w:cs="Arial"/>
                <w:b/>
                <w:bCs/>
                <w:sz w:val="20"/>
                <w:szCs w:val="20"/>
              </w:rPr>
            </w:pPr>
          </w:p>
          <w:p w14:paraId="685E624D" w14:textId="77777777" w:rsidR="0084335E" w:rsidRPr="005A7BEF" w:rsidRDefault="0084335E" w:rsidP="005A7BEF">
            <w:pPr>
              <w:rPr>
                <w:rFonts w:ascii="Arial" w:hAnsi="Arial" w:cs="Arial"/>
                <w:b/>
                <w:bCs/>
                <w:sz w:val="20"/>
                <w:szCs w:val="20"/>
              </w:rPr>
            </w:pPr>
          </w:p>
          <w:p w14:paraId="63633E8A" w14:textId="2DEFECDB" w:rsidR="0084335E" w:rsidRPr="005A7BEF" w:rsidRDefault="0084335E" w:rsidP="005A7BEF">
            <w:pPr>
              <w:rPr>
                <w:rFonts w:ascii="Arial" w:hAnsi="Arial" w:cs="Arial"/>
                <w:b/>
                <w:bCs/>
                <w:sz w:val="20"/>
                <w:szCs w:val="20"/>
              </w:rPr>
            </w:pPr>
          </w:p>
        </w:tc>
        <w:tc>
          <w:tcPr>
            <w:tcW w:w="4394" w:type="dxa"/>
            <w:gridSpan w:val="2"/>
            <w:tcBorders>
              <w:top w:val="single" w:sz="4" w:space="0" w:color="auto"/>
              <w:left w:val="nil"/>
              <w:bottom w:val="nil"/>
              <w:right w:val="nil"/>
            </w:tcBorders>
            <w:shd w:val="clear" w:color="auto" w:fill="auto"/>
            <w:vAlign w:val="center"/>
            <w:hideMark/>
          </w:tcPr>
          <w:p w14:paraId="7163153D"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7299D54C" w14:textId="77777777" w:rsidTr="001627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84"/>
        </w:trPr>
        <w:tc>
          <w:tcPr>
            <w:tcW w:w="650" w:type="dxa"/>
            <w:shd w:val="clear" w:color="auto" w:fill="auto"/>
            <w:vAlign w:val="center"/>
            <w:hideMark/>
          </w:tcPr>
          <w:p w14:paraId="4510C3CF" w14:textId="77777777" w:rsidR="0052448A" w:rsidRPr="005A7BEF" w:rsidRDefault="0052448A" w:rsidP="005A7BEF">
            <w:pPr>
              <w:rPr>
                <w:rFonts w:ascii="Arial" w:hAnsi="Arial" w:cs="Arial"/>
                <w:sz w:val="20"/>
                <w:szCs w:val="20"/>
              </w:rPr>
            </w:pPr>
            <w:r w:rsidRPr="005A7BEF">
              <w:rPr>
                <w:rFonts w:ascii="Arial" w:hAnsi="Arial" w:cs="Arial"/>
                <w:sz w:val="20"/>
                <w:szCs w:val="20"/>
              </w:rPr>
              <w:t>Q7a</w:t>
            </w:r>
          </w:p>
        </w:tc>
        <w:tc>
          <w:tcPr>
            <w:tcW w:w="9200" w:type="dxa"/>
            <w:gridSpan w:val="2"/>
            <w:shd w:val="clear" w:color="auto" w:fill="auto"/>
            <w:vAlign w:val="center"/>
            <w:hideMark/>
          </w:tcPr>
          <w:p w14:paraId="2F34B01F" w14:textId="77777777" w:rsidR="0052448A" w:rsidRPr="005A7BEF" w:rsidRDefault="0052448A" w:rsidP="005A7BEF">
            <w:pPr>
              <w:rPr>
                <w:rFonts w:ascii="Arial" w:hAnsi="Arial" w:cs="Arial"/>
                <w:sz w:val="20"/>
                <w:szCs w:val="20"/>
              </w:rPr>
            </w:pPr>
            <w:r w:rsidRPr="005A7BEF">
              <w:rPr>
                <w:rFonts w:ascii="Arial" w:hAnsi="Arial" w:cs="Arial"/>
                <w:sz w:val="20"/>
                <w:szCs w:val="20"/>
              </w:rPr>
              <w:t>Do you know what life insurance is?</w:t>
            </w:r>
          </w:p>
          <w:p w14:paraId="13555986" w14:textId="77777777" w:rsidR="0052448A" w:rsidRPr="005A7BEF" w:rsidRDefault="0052448A" w:rsidP="005A7BEF">
            <w:pPr>
              <w:rPr>
                <w:rFonts w:ascii="Arial" w:hAnsi="Arial" w:cs="Arial"/>
                <w:sz w:val="20"/>
                <w:szCs w:val="20"/>
              </w:rPr>
            </w:pPr>
          </w:p>
          <w:p w14:paraId="4C582F5D"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Q7b</w:t>
            </w:r>
          </w:p>
          <w:p w14:paraId="6E1DD9C6" w14:textId="77777777" w:rsidR="0052448A" w:rsidRPr="005A7BEF" w:rsidRDefault="0052448A" w:rsidP="005A7BEF">
            <w:pPr>
              <w:rPr>
                <w:rFonts w:ascii="Arial" w:hAnsi="Arial" w:cs="Arial"/>
                <w:sz w:val="20"/>
                <w:szCs w:val="20"/>
              </w:rPr>
            </w:pPr>
            <w:r w:rsidRPr="005A7BEF">
              <w:rPr>
                <w:rFonts w:ascii="Arial" w:hAnsi="Arial" w:cs="Arial"/>
                <w:sz w:val="20"/>
                <w:szCs w:val="20"/>
              </w:rPr>
              <w:t>If 5. No or -888. Refuse to Answer &gt;&gt; Q8a</w:t>
            </w:r>
          </w:p>
        </w:tc>
        <w:tc>
          <w:tcPr>
            <w:tcW w:w="4325" w:type="dxa"/>
            <w:shd w:val="clear" w:color="auto" w:fill="auto"/>
            <w:vAlign w:val="center"/>
            <w:hideMark/>
          </w:tcPr>
          <w:p w14:paraId="0A387CB7"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p>
          <w:p w14:paraId="34152EA8" w14:textId="77777777" w:rsidR="0052448A" w:rsidRPr="005A7BEF" w:rsidRDefault="0052448A" w:rsidP="005A7BEF">
            <w:pPr>
              <w:rPr>
                <w:rFonts w:ascii="Arial" w:hAnsi="Arial" w:cs="Arial"/>
                <w:sz w:val="20"/>
                <w:szCs w:val="20"/>
              </w:rPr>
            </w:pPr>
            <w:r w:rsidRPr="005A7BEF">
              <w:rPr>
                <w:rFonts w:ascii="Arial" w:hAnsi="Arial" w:cs="Arial"/>
                <w:sz w:val="20"/>
                <w:szCs w:val="20"/>
              </w:rPr>
              <w:t>5. No</w:t>
            </w:r>
          </w:p>
          <w:p w14:paraId="2BABA306" w14:textId="77777777" w:rsidR="0052448A" w:rsidRPr="005A7BEF" w:rsidRDefault="0052448A" w:rsidP="005A7BEF">
            <w:pPr>
              <w:rPr>
                <w:rFonts w:ascii="Arial" w:hAnsi="Arial" w:cs="Arial"/>
                <w:sz w:val="20"/>
                <w:szCs w:val="20"/>
              </w:rPr>
            </w:pPr>
            <w:r w:rsidRPr="005A7BEF">
              <w:rPr>
                <w:rFonts w:ascii="Arial" w:hAnsi="Arial" w:cs="Arial"/>
                <w:sz w:val="20"/>
                <w:szCs w:val="20"/>
              </w:rPr>
              <w:t>-888. Refuse to Answer</w:t>
            </w:r>
          </w:p>
        </w:tc>
      </w:tr>
      <w:tr w:rsidR="005A7BEF" w:rsidRPr="005A7BEF" w14:paraId="56CF68BB" w14:textId="77777777" w:rsidTr="000022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00"/>
        </w:trPr>
        <w:tc>
          <w:tcPr>
            <w:tcW w:w="650" w:type="dxa"/>
            <w:shd w:val="clear" w:color="auto" w:fill="auto"/>
            <w:vAlign w:val="center"/>
            <w:hideMark/>
          </w:tcPr>
          <w:p w14:paraId="1298C6B0" w14:textId="77777777" w:rsidR="0052448A" w:rsidRPr="005A7BEF" w:rsidRDefault="0052448A" w:rsidP="005A7BEF">
            <w:pPr>
              <w:rPr>
                <w:rFonts w:ascii="Arial" w:hAnsi="Arial" w:cs="Arial"/>
                <w:sz w:val="20"/>
                <w:szCs w:val="20"/>
              </w:rPr>
            </w:pPr>
            <w:r w:rsidRPr="005A7BEF">
              <w:rPr>
                <w:rFonts w:ascii="Arial" w:hAnsi="Arial" w:cs="Arial"/>
                <w:sz w:val="20"/>
                <w:szCs w:val="20"/>
              </w:rPr>
              <w:t>Q7b</w:t>
            </w:r>
          </w:p>
        </w:tc>
        <w:tc>
          <w:tcPr>
            <w:tcW w:w="9200" w:type="dxa"/>
            <w:gridSpan w:val="2"/>
            <w:shd w:val="clear" w:color="auto" w:fill="auto"/>
            <w:vAlign w:val="center"/>
            <w:hideMark/>
          </w:tcPr>
          <w:p w14:paraId="0A0B0E01"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yes] </w:t>
            </w:r>
            <w:r w:rsidRPr="005A7BEF">
              <w:rPr>
                <w:rFonts w:ascii="Arial" w:hAnsi="Arial" w:cs="Arial"/>
                <w:sz w:val="20"/>
                <w:szCs w:val="20"/>
              </w:rPr>
              <w:t>Do you or others in your household have life insurance? Please include individual and group policies, such as policies provided through your employer.</w:t>
            </w:r>
          </w:p>
        </w:tc>
        <w:tc>
          <w:tcPr>
            <w:tcW w:w="4325" w:type="dxa"/>
            <w:shd w:val="clear" w:color="auto" w:fill="auto"/>
            <w:vAlign w:val="center"/>
            <w:hideMark/>
          </w:tcPr>
          <w:p w14:paraId="6524FB73"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698E4CF2" w14:textId="77777777" w:rsidTr="000022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60"/>
        </w:trPr>
        <w:tc>
          <w:tcPr>
            <w:tcW w:w="650" w:type="dxa"/>
            <w:shd w:val="clear" w:color="auto" w:fill="auto"/>
            <w:vAlign w:val="center"/>
            <w:hideMark/>
          </w:tcPr>
          <w:p w14:paraId="6DF1B4BC" w14:textId="77777777" w:rsidR="0052448A" w:rsidRPr="005A7BEF" w:rsidRDefault="0052448A" w:rsidP="005A7BEF">
            <w:pPr>
              <w:rPr>
                <w:rFonts w:ascii="Arial" w:hAnsi="Arial" w:cs="Arial"/>
                <w:sz w:val="20"/>
                <w:szCs w:val="20"/>
              </w:rPr>
            </w:pPr>
            <w:r w:rsidRPr="005A7BEF">
              <w:rPr>
                <w:rFonts w:ascii="Arial" w:hAnsi="Arial" w:cs="Arial"/>
                <w:sz w:val="20"/>
                <w:szCs w:val="20"/>
              </w:rPr>
              <w:lastRenderedPageBreak/>
              <w:t>Q8a.</w:t>
            </w:r>
          </w:p>
        </w:tc>
        <w:tc>
          <w:tcPr>
            <w:tcW w:w="9200" w:type="dxa"/>
            <w:gridSpan w:val="2"/>
            <w:shd w:val="clear" w:color="auto" w:fill="auto"/>
            <w:noWrap/>
            <w:vAlign w:val="center"/>
            <w:hideMark/>
          </w:tcPr>
          <w:p w14:paraId="6CAF723A" w14:textId="77777777" w:rsidR="0052448A" w:rsidRPr="005A7BEF" w:rsidRDefault="0052448A" w:rsidP="005A7BEF">
            <w:pPr>
              <w:rPr>
                <w:rFonts w:ascii="Arial" w:hAnsi="Arial" w:cs="Arial"/>
                <w:sz w:val="20"/>
                <w:szCs w:val="20"/>
              </w:rPr>
            </w:pPr>
            <w:r w:rsidRPr="005A7BEF">
              <w:rPr>
                <w:rFonts w:ascii="Arial" w:hAnsi="Arial" w:cs="Arial"/>
                <w:sz w:val="20"/>
                <w:szCs w:val="20"/>
              </w:rPr>
              <w:t>Do you know what a health insurance is?</w:t>
            </w:r>
          </w:p>
          <w:p w14:paraId="21BE047F" w14:textId="77777777" w:rsidR="0052448A" w:rsidRPr="005A7BEF" w:rsidRDefault="0052448A" w:rsidP="005A7BEF">
            <w:pPr>
              <w:rPr>
                <w:rFonts w:ascii="Arial" w:hAnsi="Arial" w:cs="Arial"/>
                <w:sz w:val="20"/>
                <w:szCs w:val="20"/>
              </w:rPr>
            </w:pPr>
          </w:p>
          <w:p w14:paraId="11BF457F"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Q8b</w:t>
            </w:r>
          </w:p>
          <w:p w14:paraId="71D9C5F1" w14:textId="77777777" w:rsidR="0052448A" w:rsidRPr="005A7BEF" w:rsidRDefault="0052448A" w:rsidP="005A7BEF">
            <w:pPr>
              <w:rPr>
                <w:rFonts w:ascii="Arial" w:hAnsi="Arial" w:cs="Arial"/>
                <w:b/>
                <w:bCs/>
                <w:i/>
                <w:iCs/>
                <w:sz w:val="20"/>
                <w:szCs w:val="20"/>
              </w:rPr>
            </w:pPr>
            <w:r w:rsidRPr="005A7BEF">
              <w:rPr>
                <w:rFonts w:ascii="Arial" w:hAnsi="Arial" w:cs="Arial"/>
                <w:sz w:val="20"/>
                <w:szCs w:val="20"/>
              </w:rPr>
              <w:t>If 5. No &gt;&gt; Q9</w:t>
            </w:r>
          </w:p>
        </w:tc>
        <w:tc>
          <w:tcPr>
            <w:tcW w:w="4325" w:type="dxa"/>
            <w:shd w:val="clear" w:color="auto" w:fill="auto"/>
            <w:vAlign w:val="center"/>
            <w:hideMark/>
          </w:tcPr>
          <w:p w14:paraId="4A8BA037"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p>
        </w:tc>
      </w:tr>
      <w:tr w:rsidR="005A7BEF" w:rsidRPr="005A7BEF" w14:paraId="66529D59" w14:textId="77777777" w:rsidTr="000022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50"/>
        </w:trPr>
        <w:tc>
          <w:tcPr>
            <w:tcW w:w="650" w:type="dxa"/>
            <w:shd w:val="clear" w:color="auto" w:fill="auto"/>
            <w:vAlign w:val="center"/>
            <w:hideMark/>
          </w:tcPr>
          <w:p w14:paraId="132AE07E" w14:textId="77777777" w:rsidR="0052448A" w:rsidRPr="005A7BEF" w:rsidRDefault="0052448A" w:rsidP="005A7BEF">
            <w:pPr>
              <w:rPr>
                <w:rFonts w:ascii="Arial" w:hAnsi="Arial" w:cs="Arial"/>
                <w:sz w:val="20"/>
                <w:szCs w:val="20"/>
              </w:rPr>
            </w:pPr>
            <w:r w:rsidRPr="005A7BEF">
              <w:rPr>
                <w:rFonts w:ascii="Arial" w:hAnsi="Arial" w:cs="Arial"/>
                <w:sz w:val="20"/>
                <w:szCs w:val="20"/>
              </w:rPr>
              <w:t>Q8b.</w:t>
            </w:r>
          </w:p>
        </w:tc>
        <w:tc>
          <w:tcPr>
            <w:tcW w:w="9200" w:type="dxa"/>
            <w:gridSpan w:val="2"/>
            <w:shd w:val="clear" w:color="auto" w:fill="auto"/>
            <w:vAlign w:val="center"/>
            <w:hideMark/>
          </w:tcPr>
          <w:p w14:paraId="6EF30FEC" w14:textId="77777777" w:rsidR="0052448A" w:rsidRPr="005A7BEF" w:rsidRDefault="0052448A" w:rsidP="005A7BEF">
            <w:pPr>
              <w:jc w:val="center"/>
              <w:rPr>
                <w:rFonts w:ascii="Arial" w:hAnsi="Arial" w:cs="Arial"/>
                <w:sz w:val="20"/>
                <w:szCs w:val="20"/>
              </w:rPr>
            </w:pPr>
            <w:r w:rsidRPr="005A7BEF">
              <w:rPr>
                <w:rFonts w:ascii="Arial" w:hAnsi="Arial" w:cs="Arial"/>
                <w:i/>
                <w:iCs/>
                <w:sz w:val="20"/>
                <w:szCs w:val="20"/>
              </w:rPr>
              <w:t xml:space="preserve">[If yes] </w:t>
            </w:r>
            <w:r w:rsidRPr="005A7BEF">
              <w:rPr>
                <w:rFonts w:ascii="Arial" w:hAnsi="Arial" w:cs="Arial"/>
                <w:sz w:val="20"/>
                <w:szCs w:val="20"/>
              </w:rPr>
              <w:t>Are you or others in your household covered by any type of public or private health insurance?</w:t>
            </w:r>
          </w:p>
        </w:tc>
        <w:tc>
          <w:tcPr>
            <w:tcW w:w="4325" w:type="dxa"/>
            <w:shd w:val="clear" w:color="auto" w:fill="auto"/>
            <w:vAlign w:val="center"/>
            <w:hideMark/>
          </w:tcPr>
          <w:p w14:paraId="7DB6BBE1"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bl>
    <w:p w14:paraId="0A6B4DDB" w14:textId="77777777" w:rsidR="0052448A" w:rsidRPr="005A7BEF" w:rsidRDefault="0052448A" w:rsidP="005A7BEF">
      <w:pPr>
        <w:tabs>
          <w:tab w:val="left" w:pos="2010"/>
        </w:tabs>
        <w:rPr>
          <w:rFonts w:ascii="Arial" w:hAnsi="Arial" w:cs="Arial"/>
          <w:sz w:val="20"/>
          <w:szCs w:val="20"/>
        </w:rPr>
      </w:pPr>
    </w:p>
    <w:p w14:paraId="51967AF6" w14:textId="77777777" w:rsidR="0052448A" w:rsidRPr="005A7BEF" w:rsidRDefault="0052448A" w:rsidP="005A7BEF">
      <w:pPr>
        <w:tabs>
          <w:tab w:val="left" w:pos="2010"/>
        </w:tabs>
        <w:rPr>
          <w:rFonts w:ascii="Arial" w:hAnsi="Arial" w:cs="Arial"/>
          <w:sz w:val="20"/>
          <w:szCs w:val="20"/>
        </w:rPr>
      </w:pPr>
    </w:p>
    <w:p w14:paraId="14F8163F" w14:textId="68644BA0" w:rsidR="0052448A" w:rsidRPr="005A7BEF" w:rsidRDefault="0052448A" w:rsidP="005A7BEF">
      <w:pPr>
        <w:tabs>
          <w:tab w:val="left" w:pos="2010"/>
        </w:tabs>
        <w:rPr>
          <w:rFonts w:ascii="Arial" w:hAnsi="Arial" w:cs="Arial"/>
          <w:sz w:val="20"/>
          <w:szCs w:val="20"/>
        </w:rPr>
      </w:pPr>
    </w:p>
    <w:p w14:paraId="6AB62445" w14:textId="689A6187" w:rsidR="00656246" w:rsidRPr="005A7BEF" w:rsidRDefault="00656246" w:rsidP="005A7BEF">
      <w:pPr>
        <w:tabs>
          <w:tab w:val="left" w:pos="2010"/>
        </w:tabs>
        <w:rPr>
          <w:rFonts w:ascii="Arial" w:hAnsi="Arial" w:cs="Arial"/>
          <w:sz w:val="20"/>
          <w:szCs w:val="20"/>
        </w:rPr>
      </w:pPr>
    </w:p>
    <w:p w14:paraId="059C588E" w14:textId="59FDF143" w:rsidR="00656246" w:rsidRPr="005A7BEF" w:rsidRDefault="00656246" w:rsidP="005A7BEF">
      <w:pPr>
        <w:tabs>
          <w:tab w:val="left" w:pos="2010"/>
        </w:tabs>
        <w:rPr>
          <w:rFonts w:ascii="Arial" w:hAnsi="Arial" w:cs="Arial"/>
          <w:sz w:val="20"/>
          <w:szCs w:val="20"/>
        </w:rPr>
      </w:pPr>
    </w:p>
    <w:p w14:paraId="7E1D8196" w14:textId="4D01470F" w:rsidR="00656246" w:rsidRPr="005A7BEF" w:rsidRDefault="00656246" w:rsidP="005A7BEF">
      <w:pPr>
        <w:tabs>
          <w:tab w:val="left" w:pos="2010"/>
        </w:tabs>
        <w:rPr>
          <w:rFonts w:ascii="Arial" w:hAnsi="Arial" w:cs="Arial"/>
          <w:sz w:val="20"/>
          <w:szCs w:val="20"/>
        </w:rPr>
      </w:pPr>
    </w:p>
    <w:p w14:paraId="450FF61F" w14:textId="77777777" w:rsidR="00656246" w:rsidRPr="005A7BEF" w:rsidRDefault="00656246" w:rsidP="005A7BEF">
      <w:pPr>
        <w:tabs>
          <w:tab w:val="left" w:pos="2010"/>
        </w:tabs>
        <w:rPr>
          <w:rFonts w:ascii="Arial" w:hAnsi="Arial" w:cs="Arial"/>
          <w:sz w:val="20"/>
          <w:szCs w:val="20"/>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9194"/>
        <w:gridCol w:w="4386"/>
      </w:tblGrid>
      <w:tr w:rsidR="005A7BEF" w:rsidRPr="005A7BEF" w14:paraId="6C2A994B" w14:textId="77777777" w:rsidTr="00A10651">
        <w:trPr>
          <w:trHeight w:val="1000"/>
        </w:trPr>
        <w:tc>
          <w:tcPr>
            <w:tcW w:w="595" w:type="dxa"/>
            <w:shd w:val="clear" w:color="auto" w:fill="auto"/>
            <w:vAlign w:val="center"/>
            <w:hideMark/>
          </w:tcPr>
          <w:p w14:paraId="56C454EA" w14:textId="77777777" w:rsidR="0052448A" w:rsidRPr="005A7BEF" w:rsidRDefault="0052448A" w:rsidP="005A7BEF">
            <w:pPr>
              <w:rPr>
                <w:rFonts w:ascii="Arial" w:hAnsi="Arial" w:cs="Arial"/>
                <w:sz w:val="20"/>
                <w:szCs w:val="20"/>
              </w:rPr>
            </w:pPr>
          </w:p>
        </w:tc>
        <w:tc>
          <w:tcPr>
            <w:tcW w:w="9194" w:type="dxa"/>
            <w:shd w:val="clear" w:color="auto" w:fill="auto"/>
            <w:vAlign w:val="center"/>
            <w:hideMark/>
          </w:tcPr>
          <w:p w14:paraId="44FA882C" w14:textId="77777777" w:rsidR="0052448A" w:rsidRPr="005A7BEF" w:rsidRDefault="0052448A" w:rsidP="005A7BEF">
            <w:pPr>
              <w:rPr>
                <w:rFonts w:ascii="Arial" w:hAnsi="Arial" w:cs="Arial"/>
                <w:sz w:val="20"/>
                <w:szCs w:val="20"/>
              </w:rPr>
            </w:pPr>
            <w:r w:rsidRPr="005A7BEF">
              <w:rPr>
                <w:rFonts w:ascii="Arial" w:hAnsi="Arial" w:cs="Arial"/>
                <w:sz w:val="20"/>
                <w:szCs w:val="20"/>
              </w:rPr>
              <w:t>Many people borrow money from various sources, such as formal / informal financial institutions, friends, or family to meet their financial obligations. Furthermore, people often purchase goods and services on credit and defer the payment to a later time. Please think about all these borrowing experiences including money, goods, and services for the following questions.</w:t>
            </w:r>
            <w:r w:rsidRPr="005A7BEF">
              <w:rPr>
                <w:rFonts w:ascii="Arial" w:hAnsi="Arial" w:cs="Arial"/>
                <w:sz w:val="20"/>
                <w:szCs w:val="20"/>
              </w:rPr>
              <w:br/>
            </w:r>
            <w:r w:rsidRPr="005A7BEF">
              <w:rPr>
                <w:rFonts w:ascii="Arial" w:hAnsi="Arial" w:cs="Arial"/>
                <w:sz w:val="20"/>
                <w:szCs w:val="20"/>
              </w:rPr>
              <w:br/>
              <w:t>How much do you agree with the following statements:</w:t>
            </w:r>
          </w:p>
        </w:tc>
        <w:tc>
          <w:tcPr>
            <w:tcW w:w="4386" w:type="dxa"/>
            <w:shd w:val="clear" w:color="auto" w:fill="auto"/>
            <w:vAlign w:val="center"/>
            <w:hideMark/>
          </w:tcPr>
          <w:p w14:paraId="5A46E0CA"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A7BEF" w:rsidRPr="005A7BEF" w14:paraId="197B2CA0" w14:textId="77777777" w:rsidTr="00A10651">
        <w:trPr>
          <w:trHeight w:val="1020"/>
        </w:trPr>
        <w:tc>
          <w:tcPr>
            <w:tcW w:w="595" w:type="dxa"/>
            <w:shd w:val="clear" w:color="auto" w:fill="auto"/>
            <w:vAlign w:val="center"/>
            <w:hideMark/>
          </w:tcPr>
          <w:p w14:paraId="135E77BB"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Q9</w:t>
            </w:r>
          </w:p>
        </w:tc>
        <w:tc>
          <w:tcPr>
            <w:tcW w:w="9194" w:type="dxa"/>
            <w:shd w:val="clear" w:color="auto" w:fill="auto"/>
            <w:vAlign w:val="center"/>
            <w:hideMark/>
          </w:tcPr>
          <w:p w14:paraId="2A240605"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been typically careful about deciding whether to borrow money or make purchases on credit.</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 N/A option]</w:t>
            </w:r>
          </w:p>
        </w:tc>
        <w:tc>
          <w:tcPr>
            <w:tcW w:w="4386" w:type="dxa"/>
            <w:shd w:val="clear" w:color="auto" w:fill="auto"/>
            <w:vAlign w:val="center"/>
            <w:hideMark/>
          </w:tcPr>
          <w:p w14:paraId="4307B36D"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r w:rsidRPr="005A7BEF">
              <w:rPr>
                <w:rFonts w:ascii="Arial" w:hAnsi="Arial" w:cs="Arial"/>
                <w:i/>
                <w:iCs/>
                <w:sz w:val="20"/>
                <w:szCs w:val="20"/>
              </w:rPr>
              <w:br/>
              <w:t>-777. N/A Respondent has never borrowed</w:t>
            </w:r>
          </w:p>
        </w:tc>
      </w:tr>
      <w:tr w:rsidR="005A7BEF" w:rsidRPr="005A7BEF" w14:paraId="22849ACD" w14:textId="77777777" w:rsidTr="00A10651">
        <w:trPr>
          <w:trHeight w:val="450"/>
        </w:trPr>
        <w:tc>
          <w:tcPr>
            <w:tcW w:w="595" w:type="dxa"/>
            <w:shd w:val="clear" w:color="auto" w:fill="auto"/>
            <w:vAlign w:val="center"/>
            <w:hideMark/>
          </w:tcPr>
          <w:p w14:paraId="256BA94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Q10</w:t>
            </w:r>
          </w:p>
        </w:tc>
        <w:tc>
          <w:tcPr>
            <w:tcW w:w="9194" w:type="dxa"/>
            <w:shd w:val="clear" w:color="auto" w:fill="auto"/>
            <w:vAlign w:val="center"/>
            <w:hideMark/>
          </w:tcPr>
          <w:p w14:paraId="2E4ACB23"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sometimes borrowed money or made purchases on credit but on reflection I should have taken more time to think about whether to borrow.</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 N/A option]</w:t>
            </w:r>
          </w:p>
        </w:tc>
        <w:tc>
          <w:tcPr>
            <w:tcW w:w="4386" w:type="dxa"/>
            <w:shd w:val="clear" w:color="auto" w:fill="auto"/>
            <w:vAlign w:val="center"/>
            <w:hideMark/>
          </w:tcPr>
          <w:p w14:paraId="065FC13B"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r w:rsidRPr="005A7BEF">
              <w:rPr>
                <w:rFonts w:ascii="Arial" w:hAnsi="Arial" w:cs="Arial"/>
                <w:i/>
                <w:iCs/>
                <w:sz w:val="20"/>
                <w:szCs w:val="20"/>
              </w:rPr>
              <w:br/>
              <w:t>-777. N/A Respondent has never borrowed</w:t>
            </w:r>
          </w:p>
        </w:tc>
      </w:tr>
      <w:tr w:rsidR="005A7BEF" w:rsidRPr="005A7BEF" w14:paraId="6FDCE958" w14:textId="77777777" w:rsidTr="00A10651">
        <w:trPr>
          <w:trHeight w:val="450"/>
        </w:trPr>
        <w:tc>
          <w:tcPr>
            <w:tcW w:w="595" w:type="dxa"/>
            <w:shd w:val="clear" w:color="auto" w:fill="auto"/>
            <w:vAlign w:val="center"/>
            <w:hideMark/>
          </w:tcPr>
          <w:p w14:paraId="54335DF3"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Q11</w:t>
            </w:r>
          </w:p>
        </w:tc>
        <w:tc>
          <w:tcPr>
            <w:tcW w:w="9194" w:type="dxa"/>
            <w:shd w:val="clear" w:color="auto" w:fill="auto"/>
            <w:vAlign w:val="center"/>
            <w:hideMark/>
          </w:tcPr>
          <w:p w14:paraId="51A804F3"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typically made good decisions about how much to borrow or purchase on credit.</w:t>
            </w:r>
            <w:r w:rsidRPr="005A7BEF">
              <w:rPr>
                <w:rFonts w:ascii="Arial" w:hAnsi="Arial" w:cs="Arial"/>
                <w:sz w:val="20"/>
                <w:szCs w:val="20"/>
              </w:rPr>
              <w:br/>
            </w:r>
            <w:r w:rsidRPr="005A7BEF">
              <w:rPr>
                <w:rFonts w:ascii="Arial" w:hAnsi="Arial" w:cs="Arial"/>
                <w:sz w:val="20"/>
                <w:szCs w:val="20"/>
              </w:rPr>
              <w:br/>
            </w:r>
            <w:r w:rsidRPr="005A7BEF">
              <w:rPr>
                <w:rFonts w:ascii="Arial" w:hAnsi="Arial" w:cs="Arial"/>
                <w:sz w:val="20"/>
                <w:szCs w:val="20"/>
              </w:rPr>
              <w:lastRenderedPageBreak/>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 N/A option]</w:t>
            </w:r>
          </w:p>
        </w:tc>
        <w:tc>
          <w:tcPr>
            <w:tcW w:w="4386" w:type="dxa"/>
            <w:shd w:val="clear" w:color="auto" w:fill="auto"/>
            <w:vAlign w:val="center"/>
            <w:hideMark/>
          </w:tcPr>
          <w:p w14:paraId="35D2B7AB"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lastRenderedPageBreak/>
              <w:t>1. Agree a lot</w:t>
            </w:r>
            <w:r w:rsidRPr="005A7BEF">
              <w:rPr>
                <w:rFonts w:ascii="Arial" w:hAnsi="Arial" w:cs="Arial"/>
                <w:i/>
                <w:iCs/>
                <w:sz w:val="20"/>
                <w:szCs w:val="20"/>
              </w:rPr>
              <w:br/>
              <w:t>2. Somewhat agree</w:t>
            </w:r>
            <w:r w:rsidRPr="005A7BEF">
              <w:rPr>
                <w:rFonts w:ascii="Arial" w:hAnsi="Arial" w:cs="Arial"/>
                <w:i/>
                <w:iCs/>
                <w:sz w:val="20"/>
                <w:szCs w:val="20"/>
              </w:rPr>
              <w:br/>
            </w:r>
            <w:r w:rsidRPr="005A7BEF">
              <w:rPr>
                <w:rFonts w:ascii="Arial" w:hAnsi="Arial" w:cs="Arial"/>
                <w:i/>
                <w:iCs/>
                <w:sz w:val="20"/>
                <w:szCs w:val="20"/>
              </w:rPr>
              <w:lastRenderedPageBreak/>
              <w:t>3. Somewhat disagree</w:t>
            </w:r>
            <w:r w:rsidRPr="005A7BEF">
              <w:rPr>
                <w:rFonts w:ascii="Arial" w:hAnsi="Arial" w:cs="Arial"/>
                <w:i/>
                <w:iCs/>
                <w:sz w:val="20"/>
                <w:szCs w:val="20"/>
              </w:rPr>
              <w:br/>
              <w:t>4. Not agree at all</w:t>
            </w:r>
            <w:r w:rsidRPr="005A7BEF">
              <w:rPr>
                <w:rFonts w:ascii="Arial" w:hAnsi="Arial" w:cs="Arial"/>
                <w:i/>
                <w:iCs/>
                <w:sz w:val="20"/>
                <w:szCs w:val="20"/>
              </w:rPr>
              <w:br/>
              <w:t>-777. N/A Respondent has never borrowed</w:t>
            </w:r>
          </w:p>
        </w:tc>
      </w:tr>
      <w:tr w:rsidR="005A7BEF" w:rsidRPr="005A7BEF" w14:paraId="6EEB493A" w14:textId="77777777" w:rsidTr="00A10651">
        <w:trPr>
          <w:trHeight w:val="450"/>
        </w:trPr>
        <w:tc>
          <w:tcPr>
            <w:tcW w:w="595" w:type="dxa"/>
            <w:shd w:val="clear" w:color="auto" w:fill="auto"/>
            <w:vAlign w:val="center"/>
            <w:hideMark/>
          </w:tcPr>
          <w:p w14:paraId="08F0C71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Q12</w:t>
            </w:r>
          </w:p>
        </w:tc>
        <w:tc>
          <w:tcPr>
            <w:tcW w:w="9194" w:type="dxa"/>
            <w:shd w:val="clear" w:color="auto" w:fill="auto"/>
            <w:vAlign w:val="center"/>
            <w:hideMark/>
          </w:tcPr>
          <w:p w14:paraId="1812630C"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sometimes borrowed more money or made more purchases on credit than you should.</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 N/A option]</w:t>
            </w:r>
          </w:p>
        </w:tc>
        <w:tc>
          <w:tcPr>
            <w:tcW w:w="4386" w:type="dxa"/>
            <w:shd w:val="clear" w:color="auto" w:fill="auto"/>
            <w:vAlign w:val="center"/>
            <w:hideMark/>
          </w:tcPr>
          <w:p w14:paraId="146E84DA"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r w:rsidRPr="005A7BEF">
              <w:rPr>
                <w:rFonts w:ascii="Arial" w:hAnsi="Arial" w:cs="Arial"/>
                <w:i/>
                <w:iCs/>
                <w:sz w:val="20"/>
                <w:szCs w:val="20"/>
              </w:rPr>
              <w:br/>
              <w:t>-777. N/A Respondent has never borrowed</w:t>
            </w:r>
          </w:p>
        </w:tc>
      </w:tr>
      <w:tr w:rsidR="005A7BEF" w:rsidRPr="005A7BEF" w14:paraId="650C00C6" w14:textId="77777777" w:rsidTr="00A10651">
        <w:trPr>
          <w:trHeight w:val="450"/>
        </w:trPr>
        <w:tc>
          <w:tcPr>
            <w:tcW w:w="595" w:type="dxa"/>
            <w:shd w:val="clear" w:color="auto" w:fill="auto"/>
            <w:vAlign w:val="center"/>
            <w:hideMark/>
          </w:tcPr>
          <w:p w14:paraId="53653273"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Q13</w:t>
            </w:r>
          </w:p>
        </w:tc>
        <w:tc>
          <w:tcPr>
            <w:tcW w:w="9194" w:type="dxa"/>
            <w:shd w:val="clear" w:color="auto" w:fill="auto"/>
            <w:vAlign w:val="center"/>
            <w:hideMark/>
          </w:tcPr>
          <w:p w14:paraId="6C4D53B2"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In the past, when you have borrowed money or made purchases on credit, you have typically repaid what you borrowed in the agreed upon timeframe. </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 N/A option]</w:t>
            </w:r>
          </w:p>
        </w:tc>
        <w:tc>
          <w:tcPr>
            <w:tcW w:w="4386" w:type="dxa"/>
            <w:shd w:val="clear" w:color="auto" w:fill="auto"/>
            <w:vAlign w:val="center"/>
            <w:hideMark/>
          </w:tcPr>
          <w:p w14:paraId="6D90BF69"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r w:rsidRPr="005A7BEF">
              <w:rPr>
                <w:rFonts w:ascii="Arial" w:hAnsi="Arial" w:cs="Arial"/>
                <w:i/>
                <w:iCs/>
                <w:sz w:val="20"/>
                <w:szCs w:val="20"/>
              </w:rPr>
              <w:br/>
              <w:t>-777. N/A Respondent has never borrowed</w:t>
            </w:r>
          </w:p>
        </w:tc>
      </w:tr>
      <w:tr w:rsidR="005A7BEF" w:rsidRPr="005A7BEF" w14:paraId="626BC715" w14:textId="77777777" w:rsidTr="00A10651">
        <w:trPr>
          <w:trHeight w:val="450"/>
        </w:trPr>
        <w:tc>
          <w:tcPr>
            <w:tcW w:w="595" w:type="dxa"/>
            <w:shd w:val="clear" w:color="auto" w:fill="auto"/>
            <w:vAlign w:val="center"/>
            <w:hideMark/>
          </w:tcPr>
          <w:p w14:paraId="18869FD9"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Q14</w:t>
            </w:r>
          </w:p>
        </w:tc>
        <w:tc>
          <w:tcPr>
            <w:tcW w:w="9194" w:type="dxa"/>
            <w:shd w:val="clear" w:color="auto" w:fill="auto"/>
            <w:vAlign w:val="center"/>
            <w:hideMark/>
          </w:tcPr>
          <w:p w14:paraId="7FAEFB3B"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sometimes borrowed money from other sources to repay existing debts.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r w:rsidRPr="005A7BEF">
              <w:rPr>
                <w:rFonts w:ascii="Arial" w:hAnsi="Arial" w:cs="Arial"/>
                <w:sz w:val="20"/>
                <w:szCs w:val="20"/>
              </w:rPr>
              <w:br/>
            </w:r>
            <w:r w:rsidRPr="005A7BEF">
              <w:rPr>
                <w:rFonts w:ascii="Arial" w:hAnsi="Arial" w:cs="Arial"/>
                <w:sz w:val="20"/>
                <w:szCs w:val="20"/>
              </w:rPr>
              <w:br/>
              <w:t>[Do NOT read 77. N/A option]</w:t>
            </w:r>
          </w:p>
        </w:tc>
        <w:tc>
          <w:tcPr>
            <w:tcW w:w="4386" w:type="dxa"/>
            <w:shd w:val="clear" w:color="auto" w:fill="auto"/>
            <w:vAlign w:val="center"/>
            <w:hideMark/>
          </w:tcPr>
          <w:p w14:paraId="76E8F77F"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r w:rsidRPr="005A7BEF">
              <w:rPr>
                <w:rFonts w:ascii="Arial" w:hAnsi="Arial" w:cs="Arial"/>
                <w:i/>
                <w:iCs/>
                <w:sz w:val="20"/>
                <w:szCs w:val="20"/>
              </w:rPr>
              <w:br/>
              <w:t>-777. N/A Respondent has never borrowed</w:t>
            </w:r>
          </w:p>
        </w:tc>
      </w:tr>
      <w:tr w:rsidR="005A7BEF" w:rsidRPr="005A7BEF" w14:paraId="40159507" w14:textId="77777777" w:rsidTr="00A10651">
        <w:trPr>
          <w:trHeight w:val="450"/>
        </w:trPr>
        <w:tc>
          <w:tcPr>
            <w:tcW w:w="595" w:type="dxa"/>
            <w:shd w:val="clear" w:color="auto" w:fill="auto"/>
            <w:vAlign w:val="center"/>
            <w:hideMark/>
          </w:tcPr>
          <w:p w14:paraId="254F993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w:t>
            </w:r>
          </w:p>
        </w:tc>
        <w:tc>
          <w:tcPr>
            <w:tcW w:w="9194" w:type="dxa"/>
            <w:shd w:val="clear" w:color="auto" w:fill="auto"/>
            <w:vAlign w:val="center"/>
            <w:hideMark/>
          </w:tcPr>
          <w:p w14:paraId="79B6965E" w14:textId="77777777" w:rsidR="0052448A" w:rsidRPr="005A7BEF" w:rsidRDefault="0052448A" w:rsidP="005A7BEF">
            <w:pPr>
              <w:rPr>
                <w:rFonts w:ascii="Arial" w:hAnsi="Arial" w:cs="Arial"/>
                <w:sz w:val="20"/>
                <w:szCs w:val="20"/>
              </w:rPr>
            </w:pPr>
            <w:r w:rsidRPr="005A7BEF">
              <w:rPr>
                <w:rFonts w:ascii="Arial" w:hAnsi="Arial" w:cs="Arial"/>
                <w:sz w:val="20"/>
                <w:szCs w:val="20"/>
              </w:rPr>
              <w:t>There are many ways to save money. Some people open a savings bank acount or mobile money account. Some keep cash somewhere at home, hidden in a safe place, or with a friend or family member. Others buy assets as a means of saving.</w:t>
            </w:r>
            <w:r w:rsidRPr="005A7BEF">
              <w:rPr>
                <w:rFonts w:ascii="Arial" w:hAnsi="Arial" w:cs="Arial"/>
                <w:sz w:val="20"/>
                <w:szCs w:val="20"/>
              </w:rPr>
              <w:br/>
            </w:r>
            <w:r w:rsidRPr="005A7BEF">
              <w:rPr>
                <w:rFonts w:ascii="Arial" w:hAnsi="Arial" w:cs="Arial"/>
                <w:sz w:val="20"/>
                <w:szCs w:val="20"/>
              </w:rPr>
              <w:br/>
              <w:t>Please think about all these ways of saving for the next question.</w:t>
            </w:r>
          </w:p>
        </w:tc>
        <w:tc>
          <w:tcPr>
            <w:tcW w:w="4386" w:type="dxa"/>
            <w:shd w:val="clear" w:color="auto" w:fill="auto"/>
            <w:vAlign w:val="center"/>
            <w:hideMark/>
          </w:tcPr>
          <w:p w14:paraId="6CB392DA"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 </w:t>
            </w:r>
          </w:p>
        </w:tc>
      </w:tr>
      <w:tr w:rsidR="005A7BEF" w:rsidRPr="005A7BEF" w14:paraId="71AA51D7" w14:textId="77777777" w:rsidTr="00A10651">
        <w:trPr>
          <w:trHeight w:val="450"/>
        </w:trPr>
        <w:tc>
          <w:tcPr>
            <w:tcW w:w="595" w:type="dxa"/>
            <w:shd w:val="clear" w:color="auto" w:fill="auto"/>
            <w:vAlign w:val="center"/>
            <w:hideMark/>
          </w:tcPr>
          <w:p w14:paraId="170313AC"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Q15</w:t>
            </w:r>
          </w:p>
        </w:tc>
        <w:tc>
          <w:tcPr>
            <w:tcW w:w="9194" w:type="dxa"/>
            <w:shd w:val="clear" w:color="auto" w:fill="auto"/>
            <w:vAlign w:val="center"/>
            <w:hideMark/>
          </w:tcPr>
          <w:p w14:paraId="6C167710"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Thinking about your household's main sources of income, how much do you agree with the following statement: </w:t>
            </w:r>
            <w:r w:rsidRPr="005A7BEF">
              <w:rPr>
                <w:rFonts w:ascii="Arial" w:hAnsi="Arial" w:cs="Arial"/>
                <w:sz w:val="20"/>
                <w:szCs w:val="20"/>
              </w:rPr>
              <w:br/>
            </w:r>
            <w:r w:rsidRPr="005A7BEF">
              <w:rPr>
                <w:rFonts w:ascii="Arial" w:hAnsi="Arial" w:cs="Arial"/>
                <w:sz w:val="20"/>
                <w:szCs w:val="20"/>
              </w:rPr>
              <w:br/>
              <w:t xml:space="preserve">In the past, you have typically saved or set aside some of the income that you received for the future. </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86" w:type="dxa"/>
            <w:shd w:val="clear" w:color="auto" w:fill="auto"/>
            <w:vAlign w:val="center"/>
            <w:hideMark/>
          </w:tcPr>
          <w:p w14:paraId="34E288E4"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p>
        </w:tc>
      </w:tr>
      <w:tr w:rsidR="005A7BEF" w:rsidRPr="005A7BEF" w14:paraId="20730859" w14:textId="77777777" w:rsidTr="00A10651">
        <w:trPr>
          <w:trHeight w:val="450"/>
        </w:trPr>
        <w:tc>
          <w:tcPr>
            <w:tcW w:w="595" w:type="dxa"/>
            <w:shd w:val="clear" w:color="auto" w:fill="auto"/>
            <w:vAlign w:val="center"/>
            <w:hideMark/>
          </w:tcPr>
          <w:p w14:paraId="482892CF"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w:t>
            </w:r>
          </w:p>
        </w:tc>
        <w:tc>
          <w:tcPr>
            <w:tcW w:w="9194" w:type="dxa"/>
            <w:shd w:val="clear" w:color="auto" w:fill="auto"/>
            <w:vAlign w:val="center"/>
            <w:hideMark/>
          </w:tcPr>
          <w:p w14:paraId="5794DDA6" w14:textId="4E3DB0BA" w:rsidR="0052448A" w:rsidRPr="005A7BEF" w:rsidRDefault="0052448A" w:rsidP="005A7BEF">
            <w:pPr>
              <w:rPr>
                <w:rFonts w:ascii="Arial" w:hAnsi="Arial" w:cs="Arial"/>
                <w:sz w:val="20"/>
                <w:szCs w:val="20"/>
              </w:rPr>
            </w:pPr>
            <w:r w:rsidRPr="005A7BEF">
              <w:rPr>
                <w:rFonts w:ascii="Arial" w:hAnsi="Arial" w:cs="Arial"/>
                <w:sz w:val="20"/>
                <w:szCs w:val="20"/>
              </w:rPr>
              <w:t>Some people plan their income, expenses and savings to achieve their short-term and long-term goals.</w:t>
            </w:r>
            <w:r w:rsidRPr="005A7BEF">
              <w:rPr>
                <w:rFonts w:ascii="Arial" w:hAnsi="Arial" w:cs="Arial"/>
                <w:sz w:val="20"/>
                <w:szCs w:val="20"/>
              </w:rPr>
              <w:br/>
              <w:t>How much do you agree with the following statements:</w:t>
            </w:r>
          </w:p>
        </w:tc>
        <w:tc>
          <w:tcPr>
            <w:tcW w:w="4386" w:type="dxa"/>
            <w:shd w:val="clear" w:color="auto" w:fill="auto"/>
            <w:vAlign w:val="center"/>
            <w:hideMark/>
          </w:tcPr>
          <w:p w14:paraId="050809F7"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 </w:t>
            </w:r>
          </w:p>
        </w:tc>
      </w:tr>
      <w:tr w:rsidR="005A7BEF" w:rsidRPr="005A7BEF" w14:paraId="2C98B29E" w14:textId="77777777" w:rsidTr="00A10651">
        <w:trPr>
          <w:trHeight w:val="450"/>
        </w:trPr>
        <w:tc>
          <w:tcPr>
            <w:tcW w:w="595" w:type="dxa"/>
            <w:shd w:val="clear" w:color="auto" w:fill="auto"/>
            <w:vAlign w:val="center"/>
            <w:hideMark/>
          </w:tcPr>
          <w:p w14:paraId="7813F9F9"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Q16</w:t>
            </w:r>
          </w:p>
        </w:tc>
        <w:tc>
          <w:tcPr>
            <w:tcW w:w="9194" w:type="dxa"/>
            <w:shd w:val="clear" w:color="auto" w:fill="auto"/>
            <w:vAlign w:val="center"/>
            <w:hideMark/>
          </w:tcPr>
          <w:p w14:paraId="3169B5C7"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typically had plans for how you would pay for your expenses for the following 1 week.</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86" w:type="dxa"/>
            <w:shd w:val="clear" w:color="auto" w:fill="auto"/>
            <w:vAlign w:val="center"/>
            <w:hideMark/>
          </w:tcPr>
          <w:p w14:paraId="3F6F518F"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p>
        </w:tc>
      </w:tr>
      <w:tr w:rsidR="005A7BEF" w:rsidRPr="005A7BEF" w14:paraId="27C4C7FD" w14:textId="77777777" w:rsidTr="00A10651">
        <w:trPr>
          <w:trHeight w:val="450"/>
        </w:trPr>
        <w:tc>
          <w:tcPr>
            <w:tcW w:w="595" w:type="dxa"/>
            <w:shd w:val="clear" w:color="auto" w:fill="auto"/>
            <w:vAlign w:val="center"/>
            <w:hideMark/>
          </w:tcPr>
          <w:p w14:paraId="79091EC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Q17</w:t>
            </w:r>
          </w:p>
        </w:tc>
        <w:tc>
          <w:tcPr>
            <w:tcW w:w="9194" w:type="dxa"/>
            <w:shd w:val="clear" w:color="auto" w:fill="auto"/>
            <w:vAlign w:val="center"/>
            <w:hideMark/>
          </w:tcPr>
          <w:p w14:paraId="6DEFA2A5"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typically had plans for how you would pay for your expenses for the following 1 month.</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86" w:type="dxa"/>
            <w:shd w:val="clear" w:color="auto" w:fill="auto"/>
            <w:vAlign w:val="center"/>
            <w:hideMark/>
          </w:tcPr>
          <w:p w14:paraId="1D3F7DAB"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p>
        </w:tc>
      </w:tr>
      <w:tr w:rsidR="005A7BEF" w:rsidRPr="005A7BEF" w14:paraId="66F3B6B1" w14:textId="77777777" w:rsidTr="00A10651">
        <w:trPr>
          <w:trHeight w:val="450"/>
        </w:trPr>
        <w:tc>
          <w:tcPr>
            <w:tcW w:w="595" w:type="dxa"/>
            <w:shd w:val="clear" w:color="auto" w:fill="auto"/>
            <w:vAlign w:val="center"/>
            <w:hideMark/>
          </w:tcPr>
          <w:p w14:paraId="4338F799"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Q18</w:t>
            </w:r>
          </w:p>
        </w:tc>
        <w:tc>
          <w:tcPr>
            <w:tcW w:w="9194" w:type="dxa"/>
            <w:shd w:val="clear" w:color="auto" w:fill="auto"/>
            <w:vAlign w:val="center"/>
            <w:hideMark/>
          </w:tcPr>
          <w:p w14:paraId="7B7F7561"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typically had plans for how you would pay for your expenses for the following 3 months.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86" w:type="dxa"/>
            <w:shd w:val="clear" w:color="auto" w:fill="auto"/>
            <w:vAlign w:val="center"/>
            <w:hideMark/>
          </w:tcPr>
          <w:p w14:paraId="63C71168"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p>
        </w:tc>
      </w:tr>
      <w:tr w:rsidR="005A7BEF" w:rsidRPr="005A7BEF" w14:paraId="7F3FE9EA" w14:textId="77777777" w:rsidTr="00D33C95">
        <w:trPr>
          <w:trHeight w:val="760"/>
        </w:trPr>
        <w:tc>
          <w:tcPr>
            <w:tcW w:w="595" w:type="dxa"/>
            <w:shd w:val="clear" w:color="auto" w:fill="auto"/>
            <w:vAlign w:val="center"/>
            <w:hideMark/>
          </w:tcPr>
          <w:p w14:paraId="2EB4A46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Q19</w:t>
            </w:r>
          </w:p>
        </w:tc>
        <w:tc>
          <w:tcPr>
            <w:tcW w:w="9194" w:type="dxa"/>
            <w:shd w:val="clear" w:color="auto" w:fill="auto"/>
            <w:vAlign w:val="center"/>
            <w:hideMark/>
          </w:tcPr>
          <w:p w14:paraId="6314DAAA"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typically had a financial goal to reach for the following 1 year.</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86" w:type="dxa"/>
            <w:shd w:val="clear" w:color="auto" w:fill="auto"/>
            <w:vAlign w:val="center"/>
            <w:hideMark/>
          </w:tcPr>
          <w:p w14:paraId="32158945"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p>
        </w:tc>
      </w:tr>
      <w:tr w:rsidR="005A7BEF" w:rsidRPr="005A7BEF" w14:paraId="6882A1D8" w14:textId="77777777" w:rsidTr="00A10651">
        <w:trPr>
          <w:trHeight w:val="450"/>
        </w:trPr>
        <w:tc>
          <w:tcPr>
            <w:tcW w:w="595" w:type="dxa"/>
            <w:shd w:val="clear" w:color="auto" w:fill="auto"/>
            <w:vAlign w:val="center"/>
            <w:hideMark/>
          </w:tcPr>
          <w:p w14:paraId="51FDABA5"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Q20</w:t>
            </w:r>
          </w:p>
        </w:tc>
        <w:tc>
          <w:tcPr>
            <w:tcW w:w="9194" w:type="dxa"/>
            <w:shd w:val="clear" w:color="auto" w:fill="auto"/>
            <w:vAlign w:val="center"/>
            <w:hideMark/>
          </w:tcPr>
          <w:p w14:paraId="0BAEB9AD"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typically had a financial goal to reach for the following 5 years.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86" w:type="dxa"/>
            <w:shd w:val="clear" w:color="auto" w:fill="auto"/>
            <w:vAlign w:val="center"/>
            <w:hideMark/>
          </w:tcPr>
          <w:p w14:paraId="4915E86E"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p>
        </w:tc>
      </w:tr>
      <w:tr w:rsidR="005A7BEF" w:rsidRPr="005A7BEF" w14:paraId="3E84EBDC" w14:textId="77777777" w:rsidTr="00A10651">
        <w:trPr>
          <w:trHeight w:val="450"/>
        </w:trPr>
        <w:tc>
          <w:tcPr>
            <w:tcW w:w="595" w:type="dxa"/>
            <w:shd w:val="clear" w:color="auto" w:fill="auto"/>
            <w:vAlign w:val="center"/>
            <w:hideMark/>
          </w:tcPr>
          <w:p w14:paraId="7687CC28"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Q21</w:t>
            </w:r>
          </w:p>
        </w:tc>
        <w:tc>
          <w:tcPr>
            <w:tcW w:w="9194" w:type="dxa"/>
            <w:shd w:val="clear" w:color="auto" w:fill="auto"/>
            <w:vAlign w:val="center"/>
            <w:hideMark/>
          </w:tcPr>
          <w:p w14:paraId="52B021ED" w14:textId="77777777" w:rsidR="0052448A" w:rsidRPr="005A7BEF" w:rsidRDefault="0052448A" w:rsidP="005A7BEF">
            <w:pPr>
              <w:rPr>
                <w:rFonts w:ascii="Arial" w:hAnsi="Arial" w:cs="Arial"/>
                <w:sz w:val="20"/>
                <w:szCs w:val="20"/>
              </w:rPr>
            </w:pPr>
            <w:r w:rsidRPr="005A7BEF">
              <w:rPr>
                <w:rFonts w:ascii="Arial" w:hAnsi="Arial" w:cs="Arial"/>
                <w:sz w:val="20"/>
                <w:szCs w:val="20"/>
              </w:rPr>
              <w:t>You have plans for your finances for old age when you retire.</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86" w:type="dxa"/>
            <w:shd w:val="clear" w:color="auto" w:fill="auto"/>
            <w:vAlign w:val="center"/>
            <w:hideMark/>
          </w:tcPr>
          <w:p w14:paraId="4A1263A1"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p>
        </w:tc>
      </w:tr>
      <w:tr w:rsidR="005A7BEF" w:rsidRPr="005A7BEF" w14:paraId="79424CE7" w14:textId="77777777" w:rsidTr="00A10651">
        <w:trPr>
          <w:trHeight w:val="450"/>
        </w:trPr>
        <w:tc>
          <w:tcPr>
            <w:tcW w:w="595" w:type="dxa"/>
            <w:shd w:val="clear" w:color="auto" w:fill="auto"/>
            <w:vAlign w:val="center"/>
            <w:hideMark/>
          </w:tcPr>
          <w:p w14:paraId="1597FB9A"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w:t>
            </w:r>
          </w:p>
        </w:tc>
        <w:tc>
          <w:tcPr>
            <w:tcW w:w="9194" w:type="dxa"/>
            <w:shd w:val="clear" w:color="auto" w:fill="auto"/>
            <w:vAlign w:val="center"/>
            <w:hideMark/>
          </w:tcPr>
          <w:p w14:paraId="029C0E41" w14:textId="77777777" w:rsidR="0052448A" w:rsidRPr="005A7BEF" w:rsidRDefault="0052448A" w:rsidP="005A7BEF">
            <w:pPr>
              <w:rPr>
                <w:rFonts w:ascii="Arial" w:hAnsi="Arial" w:cs="Arial"/>
                <w:sz w:val="20"/>
                <w:szCs w:val="20"/>
              </w:rPr>
            </w:pPr>
            <w:r w:rsidRPr="005A7BEF">
              <w:rPr>
                <w:rFonts w:ascii="Arial" w:hAnsi="Arial" w:cs="Arial"/>
                <w:sz w:val="20"/>
                <w:szCs w:val="20"/>
              </w:rPr>
              <w:t>Thinking about the bill payments your household has such as school fees, rent, water, electricity or fuel, how much do you agree with the following statement:</w:t>
            </w:r>
          </w:p>
        </w:tc>
        <w:tc>
          <w:tcPr>
            <w:tcW w:w="4386" w:type="dxa"/>
            <w:shd w:val="clear" w:color="auto" w:fill="auto"/>
            <w:vAlign w:val="center"/>
            <w:hideMark/>
          </w:tcPr>
          <w:p w14:paraId="37DB75C8"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 </w:t>
            </w:r>
          </w:p>
        </w:tc>
      </w:tr>
      <w:tr w:rsidR="005A7BEF" w:rsidRPr="005A7BEF" w14:paraId="01F601ED" w14:textId="77777777" w:rsidTr="00A10651">
        <w:trPr>
          <w:trHeight w:val="450"/>
        </w:trPr>
        <w:tc>
          <w:tcPr>
            <w:tcW w:w="595" w:type="dxa"/>
            <w:shd w:val="clear" w:color="auto" w:fill="auto"/>
            <w:vAlign w:val="center"/>
            <w:hideMark/>
          </w:tcPr>
          <w:p w14:paraId="7F8D2330"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Q22</w:t>
            </w:r>
          </w:p>
        </w:tc>
        <w:tc>
          <w:tcPr>
            <w:tcW w:w="9194" w:type="dxa"/>
            <w:shd w:val="clear" w:color="auto" w:fill="auto"/>
            <w:vAlign w:val="center"/>
            <w:hideMark/>
          </w:tcPr>
          <w:p w14:paraId="648BF095"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sometimes missed or delayed a bill payment.</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86" w:type="dxa"/>
            <w:shd w:val="clear" w:color="auto" w:fill="auto"/>
            <w:vAlign w:val="center"/>
            <w:hideMark/>
          </w:tcPr>
          <w:p w14:paraId="67995F9D"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t>3. Somewhat disagree</w:t>
            </w:r>
            <w:r w:rsidRPr="005A7BEF">
              <w:rPr>
                <w:rFonts w:ascii="Arial" w:hAnsi="Arial" w:cs="Arial"/>
                <w:i/>
                <w:iCs/>
                <w:sz w:val="20"/>
                <w:szCs w:val="20"/>
              </w:rPr>
              <w:br/>
              <w:t>4. Not agree at all</w:t>
            </w:r>
          </w:p>
        </w:tc>
      </w:tr>
      <w:tr w:rsidR="005A7BEF" w:rsidRPr="005A7BEF" w14:paraId="688CFF99" w14:textId="77777777" w:rsidTr="00A10651">
        <w:trPr>
          <w:trHeight w:val="450"/>
        </w:trPr>
        <w:tc>
          <w:tcPr>
            <w:tcW w:w="595" w:type="dxa"/>
            <w:shd w:val="clear" w:color="auto" w:fill="auto"/>
            <w:vAlign w:val="center"/>
            <w:hideMark/>
          </w:tcPr>
          <w:p w14:paraId="2A38355F"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w:t>
            </w:r>
          </w:p>
        </w:tc>
        <w:tc>
          <w:tcPr>
            <w:tcW w:w="9194" w:type="dxa"/>
            <w:shd w:val="clear" w:color="auto" w:fill="auto"/>
            <w:vAlign w:val="center"/>
            <w:hideMark/>
          </w:tcPr>
          <w:p w14:paraId="49645541" w14:textId="77777777" w:rsidR="0052448A" w:rsidRPr="005A7BEF" w:rsidRDefault="0052448A" w:rsidP="005A7BEF">
            <w:pPr>
              <w:rPr>
                <w:rFonts w:ascii="Arial" w:hAnsi="Arial" w:cs="Arial"/>
                <w:sz w:val="20"/>
                <w:szCs w:val="20"/>
              </w:rPr>
            </w:pPr>
            <w:r w:rsidRPr="005A7BEF">
              <w:rPr>
                <w:rFonts w:ascii="Arial" w:hAnsi="Arial" w:cs="Arial"/>
                <w:sz w:val="20"/>
                <w:szCs w:val="20"/>
              </w:rPr>
              <w:t>How much do you agree with the following statement:</w:t>
            </w:r>
          </w:p>
        </w:tc>
        <w:tc>
          <w:tcPr>
            <w:tcW w:w="4386" w:type="dxa"/>
            <w:shd w:val="clear" w:color="auto" w:fill="auto"/>
            <w:vAlign w:val="center"/>
            <w:hideMark/>
          </w:tcPr>
          <w:p w14:paraId="29276CFD"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 </w:t>
            </w:r>
          </w:p>
        </w:tc>
      </w:tr>
      <w:tr w:rsidR="005A7BEF" w:rsidRPr="005A7BEF" w14:paraId="0115ABB7" w14:textId="77777777" w:rsidTr="00A10651">
        <w:trPr>
          <w:trHeight w:val="450"/>
        </w:trPr>
        <w:tc>
          <w:tcPr>
            <w:tcW w:w="595" w:type="dxa"/>
            <w:shd w:val="clear" w:color="auto" w:fill="auto"/>
            <w:vAlign w:val="center"/>
            <w:hideMark/>
          </w:tcPr>
          <w:p w14:paraId="04367AAF"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Q23</w:t>
            </w:r>
          </w:p>
        </w:tc>
        <w:tc>
          <w:tcPr>
            <w:tcW w:w="9194" w:type="dxa"/>
            <w:shd w:val="clear" w:color="auto" w:fill="auto"/>
            <w:vAlign w:val="center"/>
            <w:hideMark/>
          </w:tcPr>
          <w:p w14:paraId="390D46D8" w14:textId="77777777" w:rsidR="0052448A" w:rsidRPr="005A7BEF" w:rsidRDefault="0052448A" w:rsidP="005A7BEF">
            <w:pPr>
              <w:rPr>
                <w:rFonts w:ascii="Arial" w:hAnsi="Arial" w:cs="Arial"/>
                <w:sz w:val="20"/>
                <w:szCs w:val="20"/>
              </w:rPr>
            </w:pPr>
            <w:r w:rsidRPr="005A7BEF">
              <w:rPr>
                <w:rFonts w:ascii="Arial" w:hAnsi="Arial" w:cs="Arial"/>
                <w:sz w:val="20"/>
                <w:szCs w:val="20"/>
              </w:rPr>
              <w:t>In the past, you have sometimes bought things that you later regretted because you bought them on impulse.</w:t>
            </w:r>
          </w:p>
        </w:tc>
        <w:tc>
          <w:tcPr>
            <w:tcW w:w="4386" w:type="dxa"/>
            <w:shd w:val="clear" w:color="auto" w:fill="auto"/>
            <w:vAlign w:val="center"/>
            <w:hideMark/>
          </w:tcPr>
          <w:p w14:paraId="4D6399F2"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Agree a lot</w:t>
            </w:r>
            <w:r w:rsidRPr="005A7BEF">
              <w:rPr>
                <w:rFonts w:ascii="Arial" w:hAnsi="Arial" w:cs="Arial"/>
                <w:i/>
                <w:iCs/>
                <w:sz w:val="20"/>
                <w:szCs w:val="20"/>
              </w:rPr>
              <w:br/>
              <w:t>2. Somewhat agree</w:t>
            </w:r>
            <w:r w:rsidRPr="005A7BEF">
              <w:rPr>
                <w:rFonts w:ascii="Arial" w:hAnsi="Arial" w:cs="Arial"/>
                <w:i/>
                <w:iCs/>
                <w:sz w:val="20"/>
                <w:szCs w:val="20"/>
              </w:rPr>
              <w:br/>
            </w:r>
            <w:r w:rsidRPr="005A7BEF">
              <w:rPr>
                <w:rFonts w:ascii="Arial" w:hAnsi="Arial" w:cs="Arial"/>
                <w:i/>
                <w:iCs/>
                <w:sz w:val="20"/>
                <w:szCs w:val="20"/>
              </w:rPr>
              <w:lastRenderedPageBreak/>
              <w:t>3. Somewhat disagree</w:t>
            </w:r>
            <w:r w:rsidRPr="005A7BEF">
              <w:rPr>
                <w:rFonts w:ascii="Arial" w:hAnsi="Arial" w:cs="Arial"/>
                <w:i/>
                <w:iCs/>
                <w:sz w:val="20"/>
                <w:szCs w:val="20"/>
              </w:rPr>
              <w:br/>
              <w:t>4. Not agree at all</w:t>
            </w:r>
          </w:p>
        </w:tc>
      </w:tr>
      <w:tr w:rsidR="005A7BEF" w:rsidRPr="005A7BEF" w14:paraId="091EFF79" w14:textId="77777777" w:rsidTr="00A10651">
        <w:trPr>
          <w:trHeight w:val="450"/>
        </w:trPr>
        <w:tc>
          <w:tcPr>
            <w:tcW w:w="595" w:type="dxa"/>
            <w:shd w:val="clear" w:color="auto" w:fill="auto"/>
            <w:vAlign w:val="center"/>
            <w:hideMark/>
          </w:tcPr>
          <w:p w14:paraId="59FA81B0"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30</w:t>
            </w:r>
          </w:p>
        </w:tc>
        <w:tc>
          <w:tcPr>
            <w:tcW w:w="9194" w:type="dxa"/>
            <w:shd w:val="clear" w:color="auto" w:fill="auto"/>
            <w:vAlign w:val="center"/>
            <w:hideMark/>
          </w:tcPr>
          <w:p w14:paraId="7A4E19C5"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possible, somewhat possible, not very possible, or not at all possible?</w:t>
            </w:r>
          </w:p>
          <w:p w14:paraId="213F9CCB" w14:textId="77777777" w:rsidR="0052448A" w:rsidRPr="005A7BEF" w:rsidRDefault="0052448A" w:rsidP="005A7BEF">
            <w:pPr>
              <w:rPr>
                <w:rFonts w:ascii="Arial" w:hAnsi="Arial" w:cs="Arial"/>
                <w:sz w:val="20"/>
                <w:szCs w:val="20"/>
              </w:rPr>
            </w:pPr>
          </w:p>
          <w:p w14:paraId="206EE5E6" w14:textId="77777777" w:rsidR="0052448A" w:rsidRPr="005A7BEF" w:rsidRDefault="0052448A" w:rsidP="005A7BEF">
            <w:pPr>
              <w:rPr>
                <w:rFonts w:ascii="Arial" w:hAnsi="Arial" w:cs="Arial"/>
                <w:sz w:val="20"/>
                <w:szCs w:val="20"/>
              </w:rPr>
            </w:pPr>
          </w:p>
          <w:p w14:paraId="59766D56"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4386" w:type="dxa"/>
            <w:shd w:val="clear" w:color="auto" w:fill="auto"/>
            <w:vAlign w:val="center"/>
            <w:hideMark/>
          </w:tcPr>
          <w:p w14:paraId="2F4D72B5"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Very possible</w:t>
            </w:r>
            <w:r w:rsidRPr="005A7BEF">
              <w:rPr>
                <w:rFonts w:ascii="Arial" w:hAnsi="Arial" w:cs="Arial"/>
                <w:i/>
                <w:iCs/>
                <w:sz w:val="20"/>
                <w:szCs w:val="20"/>
              </w:rPr>
              <w:br/>
              <w:t>2. Somewhat possible</w:t>
            </w:r>
            <w:r w:rsidRPr="005A7BEF">
              <w:rPr>
                <w:rFonts w:ascii="Arial" w:hAnsi="Arial" w:cs="Arial"/>
                <w:i/>
                <w:iCs/>
                <w:sz w:val="20"/>
                <w:szCs w:val="20"/>
              </w:rPr>
              <w:br/>
              <w:t>3. Not very possible</w:t>
            </w:r>
            <w:r w:rsidRPr="005A7BEF">
              <w:rPr>
                <w:rFonts w:ascii="Arial" w:hAnsi="Arial" w:cs="Arial"/>
                <w:i/>
                <w:iCs/>
                <w:sz w:val="20"/>
                <w:szCs w:val="20"/>
              </w:rPr>
              <w:br/>
              <w:t>4. Not at all possible</w:t>
            </w:r>
          </w:p>
          <w:p w14:paraId="493643E6" w14:textId="77777777" w:rsidR="0052448A" w:rsidRPr="005A7BEF" w:rsidRDefault="0052448A" w:rsidP="005A7BEF">
            <w:pPr>
              <w:rPr>
                <w:rFonts w:ascii="Arial" w:hAnsi="Arial" w:cs="Arial"/>
                <w:sz w:val="20"/>
                <w:szCs w:val="20"/>
              </w:rPr>
            </w:pPr>
          </w:p>
          <w:p w14:paraId="41D7A698" w14:textId="77777777" w:rsidR="0052448A" w:rsidRPr="005A7BEF" w:rsidRDefault="0052448A" w:rsidP="005A7BEF">
            <w:pPr>
              <w:rPr>
                <w:rFonts w:ascii="Arial" w:hAnsi="Arial" w:cs="Arial"/>
                <w:sz w:val="20"/>
                <w:szCs w:val="20"/>
              </w:rPr>
            </w:pPr>
            <w:r w:rsidRPr="005A7BEF">
              <w:rPr>
                <w:rFonts w:ascii="Arial" w:hAnsi="Arial" w:cs="Arial"/>
                <w:sz w:val="20"/>
                <w:szCs w:val="20"/>
              </w:rPr>
              <w:t>If 4 Not at all possible &gt;&gt; Q31</w:t>
            </w:r>
          </w:p>
        </w:tc>
      </w:tr>
      <w:tr w:rsidR="005A7BEF" w:rsidRPr="005A7BEF" w14:paraId="01BCC0C2" w14:textId="77777777" w:rsidTr="00A10651">
        <w:trPr>
          <w:trHeight w:val="1000"/>
        </w:trPr>
        <w:tc>
          <w:tcPr>
            <w:tcW w:w="595" w:type="dxa"/>
            <w:shd w:val="clear" w:color="auto" w:fill="auto"/>
            <w:vAlign w:val="center"/>
            <w:hideMark/>
          </w:tcPr>
          <w:p w14:paraId="053B67C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32</w:t>
            </w:r>
          </w:p>
        </w:tc>
        <w:tc>
          <w:tcPr>
            <w:tcW w:w="9194" w:type="dxa"/>
            <w:shd w:val="clear" w:color="auto" w:fill="auto"/>
            <w:vAlign w:val="center"/>
            <w:hideMark/>
          </w:tcPr>
          <w:p w14:paraId="5309E8B5"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difficult, somewhat difficult, somewhat easy, or very easy?</w:t>
            </w:r>
          </w:p>
        </w:tc>
        <w:tc>
          <w:tcPr>
            <w:tcW w:w="4386" w:type="dxa"/>
            <w:shd w:val="clear" w:color="auto" w:fill="auto"/>
            <w:vAlign w:val="center"/>
            <w:hideMark/>
          </w:tcPr>
          <w:p w14:paraId="3E313B4D" w14:textId="77777777" w:rsidR="0052448A" w:rsidRPr="005A7BEF" w:rsidRDefault="0052448A" w:rsidP="005A7BEF">
            <w:pPr>
              <w:rPr>
                <w:rFonts w:ascii="Arial" w:hAnsi="Arial" w:cs="Arial"/>
                <w:sz w:val="20"/>
                <w:szCs w:val="20"/>
              </w:rPr>
            </w:pPr>
            <w:r w:rsidRPr="005A7BEF">
              <w:rPr>
                <w:rFonts w:ascii="Arial" w:hAnsi="Arial" w:cs="Arial"/>
                <w:sz w:val="20"/>
                <w:szCs w:val="20"/>
              </w:rPr>
              <w:t>1. Very difficult</w:t>
            </w:r>
            <w:r w:rsidRPr="005A7BEF">
              <w:rPr>
                <w:rFonts w:ascii="Arial" w:hAnsi="Arial" w:cs="Arial"/>
                <w:sz w:val="20"/>
                <w:szCs w:val="20"/>
              </w:rPr>
              <w:br/>
              <w:t>2. Somewhat difficult</w:t>
            </w:r>
            <w:r w:rsidRPr="005A7BEF">
              <w:rPr>
                <w:rFonts w:ascii="Arial" w:hAnsi="Arial" w:cs="Arial"/>
                <w:sz w:val="20"/>
                <w:szCs w:val="20"/>
              </w:rPr>
              <w:br/>
              <w:t>3. Somewhat easy</w:t>
            </w:r>
            <w:r w:rsidRPr="005A7BEF">
              <w:rPr>
                <w:rFonts w:ascii="Arial" w:hAnsi="Arial" w:cs="Arial"/>
                <w:sz w:val="20"/>
                <w:szCs w:val="20"/>
              </w:rPr>
              <w:br/>
              <w:t>4. Very easy</w:t>
            </w:r>
          </w:p>
        </w:tc>
      </w:tr>
      <w:tr w:rsidR="005A7BEF" w:rsidRPr="005A7BEF" w14:paraId="0C55D2E2" w14:textId="77777777" w:rsidTr="00D33C95">
        <w:trPr>
          <w:trHeight w:val="2545"/>
        </w:trPr>
        <w:tc>
          <w:tcPr>
            <w:tcW w:w="595" w:type="dxa"/>
            <w:shd w:val="clear" w:color="auto" w:fill="auto"/>
            <w:vAlign w:val="center"/>
            <w:hideMark/>
          </w:tcPr>
          <w:p w14:paraId="413B866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35</w:t>
            </w:r>
          </w:p>
        </w:tc>
        <w:tc>
          <w:tcPr>
            <w:tcW w:w="9194" w:type="dxa"/>
            <w:shd w:val="clear" w:color="auto" w:fill="auto"/>
            <w:vAlign w:val="center"/>
            <w:hideMark/>
          </w:tcPr>
          <w:p w14:paraId="239FF28A"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 xml:space="preserve">[If 31 ==1 Very Possible, 2 Somewhat Possible, or 3 Not Very Possible] </w:t>
            </w:r>
            <w:r w:rsidRPr="005A7BEF">
              <w:rPr>
                <w:rFonts w:ascii="Arial" w:hAnsi="Arial" w:cs="Arial"/>
                <w:sz w:val="20"/>
                <w:szCs w:val="20"/>
              </w:rPr>
              <w:t xml:space="preserve">How would you come up with this money within </w:t>
            </w:r>
            <w:r w:rsidRPr="005A7BEF">
              <w:rPr>
                <w:rFonts w:ascii="Arial" w:hAnsi="Arial" w:cs="Arial"/>
                <w:b/>
                <w:bCs/>
                <w:sz w:val="20"/>
                <w:szCs w:val="20"/>
                <w:u w:val="single"/>
              </w:rPr>
              <w:t>the next 1 week</w:t>
            </w:r>
            <w:r w:rsidRPr="005A7BEF">
              <w:rPr>
                <w:rFonts w:ascii="Arial" w:hAnsi="Arial" w:cs="Arial"/>
                <w:sz w:val="20"/>
                <w:szCs w:val="20"/>
              </w:rPr>
              <w:t>? (Do not prompt) (Select all) (Record by order)</w:t>
            </w:r>
          </w:p>
        </w:tc>
        <w:tc>
          <w:tcPr>
            <w:tcW w:w="4386" w:type="dxa"/>
            <w:shd w:val="clear" w:color="auto" w:fill="auto"/>
            <w:vAlign w:val="center"/>
            <w:hideMark/>
          </w:tcPr>
          <w:p w14:paraId="4A286FCC" w14:textId="77777777" w:rsidR="0052448A" w:rsidRPr="005A7BEF" w:rsidRDefault="0052448A" w:rsidP="005A7BEF">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A7BEF" w:rsidRPr="005A7BEF" w14:paraId="3528C03D" w14:textId="77777777" w:rsidTr="00D33C95">
        <w:trPr>
          <w:trHeight w:val="412"/>
        </w:trPr>
        <w:tc>
          <w:tcPr>
            <w:tcW w:w="595" w:type="dxa"/>
            <w:shd w:val="clear" w:color="auto" w:fill="auto"/>
            <w:vAlign w:val="center"/>
          </w:tcPr>
          <w:p w14:paraId="5387DF8C" w14:textId="77777777" w:rsidR="0052448A" w:rsidRPr="005A7BEF" w:rsidRDefault="0052448A" w:rsidP="005A7BEF">
            <w:pPr>
              <w:jc w:val="center"/>
              <w:rPr>
                <w:rFonts w:ascii="Arial" w:hAnsi="Arial" w:cs="Arial"/>
                <w:sz w:val="20"/>
                <w:szCs w:val="20"/>
              </w:rPr>
            </w:pPr>
          </w:p>
        </w:tc>
        <w:tc>
          <w:tcPr>
            <w:tcW w:w="9194" w:type="dxa"/>
            <w:shd w:val="clear" w:color="auto" w:fill="auto"/>
            <w:vAlign w:val="center"/>
          </w:tcPr>
          <w:p w14:paraId="1E97E796"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35A. </w:t>
            </w:r>
            <w:r w:rsidRPr="005A7BEF">
              <w:rPr>
                <w:rFonts w:ascii="Arial" w:hAnsi="Arial" w:cs="Arial"/>
                <w:i/>
                <w:iCs/>
                <w:sz w:val="20"/>
                <w:szCs w:val="20"/>
              </w:rPr>
              <w:t>[If more than one responses are selected for Question 35]</w:t>
            </w:r>
            <w:r w:rsidRPr="005A7BEF">
              <w:rPr>
                <w:rFonts w:ascii="Arial" w:hAnsi="Arial" w:cs="Arial"/>
                <w:sz w:val="20"/>
                <w:szCs w:val="20"/>
              </w:rPr>
              <w:t xml:space="preserve"> Which one is the main source from which you would get this money?</w:t>
            </w:r>
          </w:p>
        </w:tc>
        <w:tc>
          <w:tcPr>
            <w:tcW w:w="4386" w:type="dxa"/>
            <w:shd w:val="clear" w:color="auto" w:fill="auto"/>
            <w:vAlign w:val="center"/>
          </w:tcPr>
          <w:p w14:paraId="449C2448" w14:textId="77777777" w:rsidR="0052448A" w:rsidRPr="005A7BEF" w:rsidRDefault="0052448A" w:rsidP="005A7BEF">
            <w:pPr>
              <w:rPr>
                <w:rFonts w:ascii="Arial" w:hAnsi="Arial" w:cs="Arial"/>
                <w:sz w:val="20"/>
                <w:szCs w:val="20"/>
              </w:rPr>
            </w:pPr>
          </w:p>
        </w:tc>
      </w:tr>
      <w:tr w:rsidR="005A7BEF" w:rsidRPr="005A7BEF" w14:paraId="29198958" w14:textId="77777777" w:rsidTr="00D33C95">
        <w:trPr>
          <w:trHeight w:val="420"/>
        </w:trPr>
        <w:tc>
          <w:tcPr>
            <w:tcW w:w="595" w:type="dxa"/>
            <w:shd w:val="clear" w:color="auto" w:fill="auto"/>
            <w:vAlign w:val="center"/>
          </w:tcPr>
          <w:p w14:paraId="7763B514" w14:textId="77777777" w:rsidR="0052448A" w:rsidRPr="005A7BEF" w:rsidRDefault="0052448A" w:rsidP="005A7BEF">
            <w:pPr>
              <w:jc w:val="center"/>
              <w:rPr>
                <w:rFonts w:ascii="Arial" w:hAnsi="Arial" w:cs="Arial"/>
                <w:sz w:val="20"/>
                <w:szCs w:val="20"/>
              </w:rPr>
            </w:pPr>
          </w:p>
        </w:tc>
        <w:tc>
          <w:tcPr>
            <w:tcW w:w="9194" w:type="dxa"/>
            <w:shd w:val="clear" w:color="auto" w:fill="auto"/>
            <w:vAlign w:val="center"/>
          </w:tcPr>
          <w:p w14:paraId="4726C710"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35B.</w:t>
            </w:r>
            <w:r w:rsidRPr="005A7BEF">
              <w:rPr>
                <w:rFonts w:ascii="Arial" w:hAnsi="Arial" w:cs="Arial"/>
                <w:i/>
                <w:iCs/>
                <w:sz w:val="20"/>
                <w:szCs w:val="20"/>
              </w:rPr>
              <w:t xml:space="preserve"> [If 35 == Borrow from any source; cycle through all borrow sources mentioned] </w:t>
            </w:r>
            <w:r w:rsidRPr="005A7BEF">
              <w:rPr>
                <w:rFonts w:ascii="Arial" w:hAnsi="Arial" w:cs="Arial"/>
                <w:sz w:val="20"/>
                <w:szCs w:val="20"/>
              </w:rPr>
              <w:t>How much would you have to pay back in total to {$q35_source}?</w:t>
            </w:r>
          </w:p>
        </w:tc>
        <w:tc>
          <w:tcPr>
            <w:tcW w:w="4386" w:type="dxa"/>
            <w:shd w:val="clear" w:color="auto" w:fill="auto"/>
            <w:vAlign w:val="center"/>
          </w:tcPr>
          <w:p w14:paraId="35AF81F6" w14:textId="77777777" w:rsidR="0052448A" w:rsidRPr="005A7BEF" w:rsidRDefault="0052448A" w:rsidP="005A7BEF">
            <w:pPr>
              <w:rPr>
                <w:rFonts w:ascii="Arial" w:hAnsi="Arial" w:cs="Arial"/>
                <w:sz w:val="20"/>
                <w:szCs w:val="20"/>
              </w:rPr>
            </w:pPr>
          </w:p>
        </w:tc>
      </w:tr>
      <w:tr w:rsidR="005A7BEF" w:rsidRPr="005A7BEF" w14:paraId="50DDA476" w14:textId="77777777" w:rsidTr="00D33C95">
        <w:trPr>
          <w:trHeight w:val="482"/>
        </w:trPr>
        <w:tc>
          <w:tcPr>
            <w:tcW w:w="595" w:type="dxa"/>
            <w:shd w:val="clear" w:color="auto" w:fill="auto"/>
            <w:vAlign w:val="center"/>
          </w:tcPr>
          <w:p w14:paraId="53B6B9AD" w14:textId="77777777" w:rsidR="0052448A" w:rsidRPr="005A7BEF" w:rsidRDefault="0052448A" w:rsidP="005A7BEF">
            <w:pPr>
              <w:jc w:val="center"/>
              <w:rPr>
                <w:rFonts w:ascii="Arial" w:hAnsi="Arial" w:cs="Arial"/>
                <w:sz w:val="20"/>
                <w:szCs w:val="20"/>
              </w:rPr>
            </w:pPr>
          </w:p>
        </w:tc>
        <w:tc>
          <w:tcPr>
            <w:tcW w:w="9194" w:type="dxa"/>
            <w:shd w:val="clear" w:color="auto" w:fill="auto"/>
            <w:vAlign w:val="center"/>
          </w:tcPr>
          <w:p w14:paraId="23FE1158"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35C. </w:t>
            </w:r>
            <w:r w:rsidRPr="005A7BEF">
              <w:rPr>
                <w:rFonts w:ascii="Arial" w:hAnsi="Arial" w:cs="Arial"/>
                <w:i/>
                <w:iCs/>
                <w:sz w:val="20"/>
                <w:szCs w:val="20"/>
              </w:rPr>
              <w:t xml:space="preserve">[If 35 == Borrow from any source; cycle through all borrow sources mentioned] </w:t>
            </w:r>
            <w:r w:rsidRPr="005A7BEF">
              <w:rPr>
                <w:rFonts w:ascii="Arial" w:hAnsi="Arial" w:cs="Arial"/>
                <w:sz w:val="20"/>
                <w:szCs w:val="20"/>
              </w:rPr>
              <w:t>When would you have to pay back the total amount borrowed and the interest to {$q35_source}?</w:t>
            </w:r>
          </w:p>
        </w:tc>
        <w:tc>
          <w:tcPr>
            <w:tcW w:w="4386" w:type="dxa"/>
            <w:shd w:val="clear" w:color="auto" w:fill="auto"/>
            <w:vAlign w:val="center"/>
          </w:tcPr>
          <w:p w14:paraId="64EC1B3B"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5A7BEF" w:rsidRPr="005A7BEF" w14:paraId="00FC8926" w14:textId="77777777" w:rsidTr="00D33C95">
        <w:trPr>
          <w:trHeight w:val="532"/>
        </w:trPr>
        <w:tc>
          <w:tcPr>
            <w:tcW w:w="595" w:type="dxa"/>
            <w:shd w:val="clear" w:color="auto" w:fill="auto"/>
            <w:vAlign w:val="center"/>
          </w:tcPr>
          <w:p w14:paraId="61FB30A3" w14:textId="77777777" w:rsidR="0052448A" w:rsidRPr="005A7BEF" w:rsidRDefault="0052448A" w:rsidP="005A7BEF">
            <w:pPr>
              <w:jc w:val="center"/>
              <w:rPr>
                <w:rFonts w:ascii="Arial" w:hAnsi="Arial" w:cs="Arial"/>
                <w:sz w:val="20"/>
                <w:szCs w:val="20"/>
              </w:rPr>
            </w:pPr>
          </w:p>
        </w:tc>
        <w:tc>
          <w:tcPr>
            <w:tcW w:w="9194" w:type="dxa"/>
            <w:shd w:val="clear" w:color="auto" w:fill="auto"/>
            <w:vAlign w:val="center"/>
          </w:tcPr>
          <w:p w14:paraId="7C85BB06"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A. </w:t>
            </w:r>
            <w:r w:rsidRPr="005A7BEF">
              <w:rPr>
                <w:rFonts w:ascii="Arial" w:hAnsi="Arial" w:cs="Arial"/>
                <w:i/>
                <w:iCs/>
                <w:sz w:val="20"/>
                <w:szCs w:val="20"/>
              </w:rPr>
              <w:t>[If $count{q41_chosen answers}&gt;1]</w:t>
            </w:r>
            <w:r w:rsidRPr="005A7BEF">
              <w:rPr>
                <w:rFonts w:ascii="Arial" w:hAnsi="Arial" w:cs="Arial"/>
                <w:sz w:val="20"/>
                <w:szCs w:val="20"/>
              </w:rPr>
              <w:t xml:space="preserve"> Which one is the main source from which you would get this money?</w:t>
            </w:r>
          </w:p>
        </w:tc>
        <w:tc>
          <w:tcPr>
            <w:tcW w:w="4386" w:type="dxa"/>
            <w:shd w:val="clear" w:color="auto" w:fill="auto"/>
            <w:vAlign w:val="center"/>
          </w:tcPr>
          <w:p w14:paraId="3164BEE8" w14:textId="77777777" w:rsidR="0052448A" w:rsidRPr="005A7BEF" w:rsidRDefault="0052448A" w:rsidP="005A7BEF">
            <w:pPr>
              <w:rPr>
                <w:rFonts w:ascii="Arial" w:hAnsi="Arial" w:cs="Arial"/>
                <w:sz w:val="20"/>
                <w:szCs w:val="20"/>
              </w:rPr>
            </w:pPr>
          </w:p>
        </w:tc>
      </w:tr>
      <w:tr w:rsidR="005A7BEF" w:rsidRPr="005A7BEF" w14:paraId="3F8D741F" w14:textId="77777777" w:rsidTr="00D33C95">
        <w:trPr>
          <w:trHeight w:val="426"/>
        </w:trPr>
        <w:tc>
          <w:tcPr>
            <w:tcW w:w="595" w:type="dxa"/>
            <w:shd w:val="clear" w:color="auto" w:fill="auto"/>
            <w:vAlign w:val="center"/>
          </w:tcPr>
          <w:p w14:paraId="7326397D" w14:textId="77777777" w:rsidR="0052448A" w:rsidRPr="005A7BEF" w:rsidRDefault="0052448A" w:rsidP="005A7BEF">
            <w:pPr>
              <w:jc w:val="center"/>
              <w:rPr>
                <w:rFonts w:ascii="Arial" w:hAnsi="Arial" w:cs="Arial"/>
                <w:sz w:val="20"/>
                <w:szCs w:val="20"/>
              </w:rPr>
            </w:pPr>
          </w:p>
        </w:tc>
        <w:tc>
          <w:tcPr>
            <w:tcW w:w="9194" w:type="dxa"/>
            <w:shd w:val="clear" w:color="auto" w:fill="auto"/>
            <w:vAlign w:val="center"/>
          </w:tcPr>
          <w:p w14:paraId="1C786394"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B.</w:t>
            </w:r>
            <w:r w:rsidRPr="005A7BEF">
              <w:rPr>
                <w:rFonts w:ascii="Arial" w:hAnsi="Arial" w:cs="Arial"/>
                <w:i/>
                <w:iCs/>
                <w:sz w:val="20"/>
                <w:szCs w:val="20"/>
              </w:rPr>
              <w:t xml:space="preserve"> [If 41 == Borrow from any source] </w:t>
            </w:r>
            <w:r w:rsidRPr="005A7BEF">
              <w:rPr>
                <w:rFonts w:ascii="Arial" w:hAnsi="Arial" w:cs="Arial"/>
                <w:sz w:val="20"/>
                <w:szCs w:val="20"/>
              </w:rPr>
              <w:t>How much would you have to pay back in total to {$q40_source}?</w:t>
            </w:r>
          </w:p>
        </w:tc>
        <w:tc>
          <w:tcPr>
            <w:tcW w:w="4386" w:type="dxa"/>
            <w:shd w:val="clear" w:color="auto" w:fill="auto"/>
            <w:vAlign w:val="center"/>
          </w:tcPr>
          <w:p w14:paraId="5190EAD3" w14:textId="77777777" w:rsidR="0052448A" w:rsidRPr="005A7BEF" w:rsidRDefault="0052448A" w:rsidP="005A7BEF">
            <w:pPr>
              <w:rPr>
                <w:rFonts w:ascii="Arial" w:hAnsi="Arial" w:cs="Arial"/>
                <w:sz w:val="20"/>
                <w:szCs w:val="20"/>
              </w:rPr>
            </w:pPr>
          </w:p>
        </w:tc>
      </w:tr>
      <w:tr w:rsidR="005A7BEF" w:rsidRPr="005A7BEF" w14:paraId="1A767F47" w14:textId="77777777" w:rsidTr="00512D67">
        <w:trPr>
          <w:trHeight w:val="220"/>
        </w:trPr>
        <w:tc>
          <w:tcPr>
            <w:tcW w:w="595" w:type="dxa"/>
            <w:shd w:val="clear" w:color="auto" w:fill="auto"/>
            <w:vAlign w:val="center"/>
          </w:tcPr>
          <w:p w14:paraId="30ACB070" w14:textId="77777777" w:rsidR="0052448A" w:rsidRPr="005A7BEF" w:rsidRDefault="0052448A" w:rsidP="005A7BEF">
            <w:pPr>
              <w:jc w:val="center"/>
              <w:rPr>
                <w:rFonts w:ascii="Arial" w:hAnsi="Arial" w:cs="Arial"/>
                <w:sz w:val="20"/>
                <w:szCs w:val="20"/>
              </w:rPr>
            </w:pPr>
          </w:p>
        </w:tc>
        <w:tc>
          <w:tcPr>
            <w:tcW w:w="9194" w:type="dxa"/>
            <w:shd w:val="clear" w:color="auto" w:fill="auto"/>
            <w:vAlign w:val="center"/>
          </w:tcPr>
          <w:p w14:paraId="6BF99718"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C. </w:t>
            </w:r>
            <w:r w:rsidRPr="005A7BEF">
              <w:rPr>
                <w:rFonts w:ascii="Arial" w:hAnsi="Arial" w:cs="Arial"/>
                <w:i/>
                <w:iCs/>
                <w:sz w:val="20"/>
                <w:szCs w:val="20"/>
              </w:rPr>
              <w:t xml:space="preserve">[If 41 == Borrow from any source] </w:t>
            </w:r>
            <w:r w:rsidRPr="005A7BEF">
              <w:rPr>
                <w:rFonts w:ascii="Arial" w:hAnsi="Arial" w:cs="Arial"/>
                <w:sz w:val="20"/>
                <w:szCs w:val="20"/>
              </w:rPr>
              <w:t>When would you have to pay back the total amount borrowed and the interest to {$q40_source}?</w:t>
            </w:r>
          </w:p>
        </w:tc>
        <w:tc>
          <w:tcPr>
            <w:tcW w:w="4386" w:type="dxa"/>
            <w:shd w:val="clear" w:color="auto" w:fill="auto"/>
            <w:vAlign w:val="center"/>
          </w:tcPr>
          <w:p w14:paraId="61266ED3"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5A7BEF" w:rsidRPr="005A7BEF" w14:paraId="77CA02B0" w14:textId="77777777" w:rsidTr="00B32292">
        <w:trPr>
          <w:trHeight w:val="1049"/>
        </w:trPr>
        <w:tc>
          <w:tcPr>
            <w:tcW w:w="595" w:type="dxa"/>
            <w:shd w:val="clear" w:color="auto" w:fill="auto"/>
            <w:vAlign w:val="center"/>
            <w:hideMark/>
          </w:tcPr>
          <w:p w14:paraId="4EFD8C7A"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31</w:t>
            </w:r>
          </w:p>
        </w:tc>
        <w:tc>
          <w:tcPr>
            <w:tcW w:w="9194" w:type="dxa"/>
            <w:shd w:val="clear" w:color="auto" w:fill="auto"/>
            <w:vAlign w:val="center"/>
            <w:hideMark/>
          </w:tcPr>
          <w:p w14:paraId="7002FB4F"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possible, somewhat possible, not very possible, or not at all possible?</w:t>
            </w:r>
          </w:p>
          <w:p w14:paraId="474352B2"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4386" w:type="dxa"/>
            <w:shd w:val="clear" w:color="auto" w:fill="auto"/>
            <w:vAlign w:val="center"/>
            <w:hideMark/>
          </w:tcPr>
          <w:p w14:paraId="7CC85525" w14:textId="77777777" w:rsidR="0052448A" w:rsidRPr="005A7BEF" w:rsidRDefault="0052448A" w:rsidP="005A7BEF">
            <w:pPr>
              <w:rPr>
                <w:rFonts w:ascii="Arial" w:hAnsi="Arial" w:cs="Arial"/>
                <w:sz w:val="20"/>
                <w:szCs w:val="20"/>
              </w:rPr>
            </w:pPr>
            <w:r w:rsidRPr="005A7BEF">
              <w:rPr>
                <w:rFonts w:ascii="Arial" w:hAnsi="Arial" w:cs="Arial"/>
                <w:sz w:val="20"/>
                <w:szCs w:val="20"/>
              </w:rPr>
              <w:t>1. Very possible</w:t>
            </w:r>
            <w:r w:rsidRPr="005A7BEF">
              <w:rPr>
                <w:rFonts w:ascii="Arial" w:hAnsi="Arial" w:cs="Arial"/>
                <w:sz w:val="20"/>
                <w:szCs w:val="20"/>
              </w:rPr>
              <w:br/>
              <w:t>2. Somewhat possible</w:t>
            </w:r>
            <w:r w:rsidRPr="005A7BEF">
              <w:rPr>
                <w:rFonts w:ascii="Arial" w:hAnsi="Arial" w:cs="Arial"/>
                <w:sz w:val="20"/>
                <w:szCs w:val="20"/>
              </w:rPr>
              <w:br/>
              <w:t>3. Not very possible</w:t>
            </w:r>
            <w:r w:rsidRPr="005A7BEF">
              <w:rPr>
                <w:rFonts w:ascii="Arial" w:hAnsi="Arial" w:cs="Arial"/>
                <w:sz w:val="20"/>
                <w:szCs w:val="20"/>
              </w:rPr>
              <w:br/>
              <w:t>4. Not at all possible</w:t>
            </w:r>
          </w:p>
          <w:p w14:paraId="7CD7A460" w14:textId="77777777" w:rsidR="0052448A" w:rsidRPr="005A7BEF" w:rsidRDefault="0052448A" w:rsidP="005A7BEF">
            <w:pPr>
              <w:rPr>
                <w:rFonts w:ascii="Arial" w:hAnsi="Arial" w:cs="Arial"/>
                <w:sz w:val="20"/>
                <w:szCs w:val="20"/>
              </w:rPr>
            </w:pPr>
            <w:r w:rsidRPr="005A7BEF">
              <w:rPr>
                <w:rFonts w:ascii="Arial" w:hAnsi="Arial" w:cs="Arial"/>
                <w:sz w:val="20"/>
                <w:szCs w:val="20"/>
              </w:rPr>
              <w:t>If 4. Not at all possible &gt;&gt; 48</w:t>
            </w:r>
          </w:p>
        </w:tc>
      </w:tr>
      <w:tr w:rsidR="005A7BEF" w:rsidRPr="005A7BEF" w14:paraId="736182AA" w14:textId="77777777" w:rsidTr="00A10651">
        <w:trPr>
          <w:trHeight w:val="250"/>
        </w:trPr>
        <w:tc>
          <w:tcPr>
            <w:tcW w:w="595" w:type="dxa"/>
            <w:shd w:val="clear" w:color="auto" w:fill="auto"/>
            <w:vAlign w:val="center"/>
            <w:hideMark/>
          </w:tcPr>
          <w:p w14:paraId="1BD6180B" w14:textId="77777777" w:rsidR="0052448A" w:rsidRPr="005A7BEF" w:rsidRDefault="0052448A" w:rsidP="005A7BEF">
            <w:pPr>
              <w:rPr>
                <w:rFonts w:ascii="Arial" w:hAnsi="Arial" w:cs="Arial"/>
                <w:sz w:val="20"/>
                <w:szCs w:val="20"/>
              </w:rPr>
            </w:pPr>
            <w:r w:rsidRPr="005A7BEF">
              <w:rPr>
                <w:rFonts w:ascii="Arial" w:hAnsi="Arial" w:cs="Arial"/>
                <w:sz w:val="20"/>
                <w:szCs w:val="20"/>
              </w:rPr>
              <w:t>33</w:t>
            </w:r>
          </w:p>
        </w:tc>
        <w:tc>
          <w:tcPr>
            <w:tcW w:w="9194" w:type="dxa"/>
            <w:shd w:val="clear" w:color="auto" w:fill="auto"/>
            <w:vAlign w:val="center"/>
            <w:hideMark/>
          </w:tcPr>
          <w:p w14:paraId="7F652C71" w14:textId="72F2521C"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00B32292" w:rsidRPr="005A7BEF">
              <w:rPr>
                <w:rFonts w:ascii="Arial" w:hAnsi="Arial" w:cs="Arial"/>
                <w:sz w:val="20"/>
                <w:szCs w:val="20"/>
              </w:rPr>
              <w:t xml:space="preserve"> </w:t>
            </w:r>
            <w:r w:rsidRPr="005A7BEF">
              <w:rPr>
                <w:rFonts w:ascii="Arial" w:hAnsi="Arial" w:cs="Arial"/>
                <w:sz w:val="20"/>
                <w:szCs w:val="20"/>
              </w:rPr>
              <w:t>Would you say it is very difficult, somewhat difficult, somewhat easy, or very easy?</w:t>
            </w:r>
          </w:p>
        </w:tc>
        <w:tc>
          <w:tcPr>
            <w:tcW w:w="4386" w:type="dxa"/>
            <w:shd w:val="clear" w:color="auto" w:fill="auto"/>
            <w:vAlign w:val="center"/>
            <w:hideMark/>
          </w:tcPr>
          <w:p w14:paraId="6766F212" w14:textId="77777777" w:rsidR="0052448A" w:rsidRPr="005A7BEF" w:rsidRDefault="0052448A" w:rsidP="005A7BEF">
            <w:pPr>
              <w:rPr>
                <w:rFonts w:ascii="Arial" w:hAnsi="Arial" w:cs="Arial"/>
                <w:sz w:val="20"/>
                <w:szCs w:val="20"/>
              </w:rPr>
            </w:pPr>
            <w:r w:rsidRPr="005A7BEF">
              <w:rPr>
                <w:rFonts w:ascii="Arial" w:hAnsi="Arial" w:cs="Arial"/>
                <w:i/>
                <w:iCs/>
                <w:sz w:val="20"/>
                <w:szCs w:val="20"/>
              </w:rPr>
              <w:t>1. Very difficult</w:t>
            </w:r>
            <w:r w:rsidRPr="005A7BEF">
              <w:rPr>
                <w:rFonts w:ascii="Arial" w:hAnsi="Arial" w:cs="Arial"/>
                <w:i/>
                <w:iCs/>
                <w:sz w:val="20"/>
                <w:szCs w:val="20"/>
              </w:rPr>
              <w:br/>
              <w:t>2. Somewhat difficult</w:t>
            </w:r>
            <w:r w:rsidRPr="005A7BEF">
              <w:rPr>
                <w:rFonts w:ascii="Arial" w:hAnsi="Arial" w:cs="Arial"/>
                <w:i/>
                <w:iCs/>
                <w:sz w:val="20"/>
                <w:szCs w:val="20"/>
              </w:rPr>
              <w:br/>
              <w:t>3. Somewhat easy</w:t>
            </w:r>
            <w:r w:rsidRPr="005A7BEF">
              <w:rPr>
                <w:rFonts w:ascii="Arial" w:hAnsi="Arial" w:cs="Arial"/>
                <w:i/>
                <w:iCs/>
                <w:sz w:val="20"/>
                <w:szCs w:val="20"/>
              </w:rPr>
              <w:br/>
              <w:t>4. Very easy</w:t>
            </w:r>
          </w:p>
        </w:tc>
      </w:tr>
      <w:tr w:rsidR="005A7BEF" w:rsidRPr="005A7BEF" w14:paraId="39C0A70F" w14:textId="77777777" w:rsidTr="00A10651">
        <w:trPr>
          <w:trHeight w:val="1020"/>
        </w:trPr>
        <w:tc>
          <w:tcPr>
            <w:tcW w:w="595" w:type="dxa"/>
            <w:shd w:val="clear" w:color="auto" w:fill="auto"/>
            <w:vAlign w:val="center"/>
            <w:hideMark/>
          </w:tcPr>
          <w:p w14:paraId="7EDEA3B2"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34</w:t>
            </w:r>
          </w:p>
        </w:tc>
        <w:tc>
          <w:tcPr>
            <w:tcW w:w="9194" w:type="dxa"/>
            <w:shd w:val="clear" w:color="auto" w:fill="auto"/>
            <w:vAlign w:val="center"/>
            <w:hideMark/>
          </w:tcPr>
          <w:p w14:paraId="3E3AF241"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30 == 1 Very Possible, 2 Somewhat Possible, or 3 Not Very Possible] </w:t>
            </w:r>
            <w:r w:rsidRPr="005A7BEF">
              <w:rPr>
                <w:rFonts w:ascii="Arial" w:hAnsi="Arial" w:cs="Arial"/>
                <w:sz w:val="20"/>
                <w:szCs w:val="20"/>
              </w:rPr>
              <w:t>How would you come up with this money within</w:t>
            </w:r>
            <w:r w:rsidRPr="005A7BEF">
              <w:rPr>
                <w:rFonts w:ascii="Arial" w:hAnsi="Arial" w:cs="Arial"/>
                <w:b/>
                <w:bCs/>
                <w:sz w:val="20"/>
                <w:szCs w:val="20"/>
              </w:rPr>
              <w:t xml:space="preserve"> </w:t>
            </w:r>
            <w:r w:rsidRPr="005A7BEF">
              <w:rPr>
                <w:rFonts w:ascii="Arial" w:hAnsi="Arial" w:cs="Arial"/>
                <w:b/>
                <w:bCs/>
                <w:sz w:val="20"/>
                <w:szCs w:val="20"/>
                <w:u w:val="single"/>
              </w:rPr>
              <w:t>the next 1 month</w:t>
            </w:r>
            <w:r w:rsidRPr="005A7BEF">
              <w:rPr>
                <w:rFonts w:ascii="Arial" w:hAnsi="Arial" w:cs="Arial"/>
                <w:sz w:val="20"/>
                <w:szCs w:val="20"/>
              </w:rPr>
              <w:t xml:space="preserve">? (Do not prompt) (Select all that apply) </w:t>
            </w:r>
          </w:p>
        </w:tc>
        <w:tc>
          <w:tcPr>
            <w:tcW w:w="4386" w:type="dxa"/>
            <w:shd w:val="clear" w:color="auto" w:fill="auto"/>
            <w:vAlign w:val="center"/>
            <w:hideMark/>
          </w:tcPr>
          <w:p w14:paraId="766C7490" w14:textId="77777777" w:rsidR="0052448A" w:rsidRPr="005A7BEF" w:rsidRDefault="0052448A" w:rsidP="005A7BEF">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A7BEF" w:rsidRPr="005A7BEF" w14:paraId="019CA9E6" w14:textId="77777777" w:rsidTr="00A10651">
        <w:trPr>
          <w:trHeight w:val="1040"/>
        </w:trPr>
        <w:tc>
          <w:tcPr>
            <w:tcW w:w="595" w:type="dxa"/>
            <w:shd w:val="clear" w:color="auto" w:fill="auto"/>
            <w:vAlign w:val="center"/>
            <w:hideMark/>
          </w:tcPr>
          <w:p w14:paraId="2ED5AFE9" w14:textId="77777777" w:rsidR="0052448A" w:rsidRPr="005A7BEF" w:rsidRDefault="0052448A" w:rsidP="005A7BEF">
            <w:pPr>
              <w:jc w:val="center"/>
              <w:rPr>
                <w:rFonts w:ascii="Arial" w:hAnsi="Arial" w:cs="Arial"/>
                <w:sz w:val="20"/>
                <w:szCs w:val="20"/>
              </w:rPr>
            </w:pPr>
          </w:p>
        </w:tc>
        <w:tc>
          <w:tcPr>
            <w:tcW w:w="9194" w:type="dxa"/>
            <w:shd w:val="clear" w:color="auto" w:fill="auto"/>
            <w:vAlign w:val="center"/>
            <w:hideMark/>
          </w:tcPr>
          <w:p w14:paraId="56CA3FBB"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34A. </w:t>
            </w:r>
            <w:r w:rsidRPr="005A7BEF">
              <w:rPr>
                <w:rFonts w:ascii="Arial" w:hAnsi="Arial" w:cs="Arial"/>
                <w:i/>
                <w:iCs/>
                <w:sz w:val="20"/>
                <w:szCs w:val="20"/>
              </w:rPr>
              <w:t xml:space="preserve">[If more than one option is selected for 34] </w:t>
            </w:r>
            <w:r w:rsidRPr="005A7BEF">
              <w:rPr>
                <w:rFonts w:ascii="Arial" w:hAnsi="Arial" w:cs="Arial"/>
                <w:sz w:val="20"/>
                <w:szCs w:val="20"/>
              </w:rPr>
              <w:t>Which one is the main source from which you would get this money?</w:t>
            </w:r>
          </w:p>
        </w:tc>
        <w:tc>
          <w:tcPr>
            <w:tcW w:w="4386" w:type="dxa"/>
            <w:shd w:val="clear" w:color="auto" w:fill="auto"/>
            <w:vAlign w:val="center"/>
            <w:hideMark/>
          </w:tcPr>
          <w:p w14:paraId="27FBCAB8" w14:textId="77777777" w:rsidR="0052448A" w:rsidRPr="005A7BEF" w:rsidRDefault="0052448A" w:rsidP="005A7BEF">
            <w:pPr>
              <w:rPr>
                <w:rFonts w:ascii="Arial" w:hAnsi="Arial" w:cs="Arial"/>
                <w:i/>
                <w:iCs/>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A7BEF" w:rsidRPr="005A7BEF" w14:paraId="691F0E8C" w14:textId="77777777" w:rsidTr="00181A27">
        <w:trPr>
          <w:trHeight w:val="448"/>
        </w:trPr>
        <w:tc>
          <w:tcPr>
            <w:tcW w:w="595" w:type="dxa"/>
            <w:shd w:val="clear" w:color="auto" w:fill="auto"/>
            <w:vAlign w:val="center"/>
            <w:hideMark/>
          </w:tcPr>
          <w:p w14:paraId="722E80BE" w14:textId="77777777" w:rsidR="0052448A" w:rsidRPr="005A7BEF" w:rsidRDefault="0052448A" w:rsidP="005A7BEF">
            <w:pPr>
              <w:jc w:val="center"/>
              <w:rPr>
                <w:rFonts w:ascii="Arial" w:hAnsi="Arial" w:cs="Arial"/>
                <w:sz w:val="20"/>
                <w:szCs w:val="20"/>
              </w:rPr>
            </w:pPr>
          </w:p>
        </w:tc>
        <w:tc>
          <w:tcPr>
            <w:tcW w:w="9194" w:type="dxa"/>
            <w:shd w:val="clear" w:color="auto" w:fill="auto"/>
            <w:vAlign w:val="center"/>
            <w:hideMark/>
          </w:tcPr>
          <w:p w14:paraId="7D0DEEF5"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34B.</w:t>
            </w:r>
            <w:r w:rsidRPr="005A7BEF">
              <w:rPr>
                <w:rFonts w:ascii="Arial" w:hAnsi="Arial" w:cs="Arial"/>
                <w:i/>
                <w:iCs/>
                <w:sz w:val="20"/>
                <w:szCs w:val="20"/>
              </w:rPr>
              <w:t xml:space="preserve"> [If 34 == Borrow from any source; cycle through all borrow sources mentioned] </w:t>
            </w:r>
            <w:r w:rsidRPr="005A7BEF">
              <w:rPr>
                <w:rFonts w:ascii="Arial" w:hAnsi="Arial" w:cs="Arial"/>
                <w:sz w:val="20"/>
                <w:szCs w:val="20"/>
              </w:rPr>
              <w:t>How much would you have to pay back in total to {$q34_source}?</w:t>
            </w:r>
          </w:p>
        </w:tc>
        <w:tc>
          <w:tcPr>
            <w:tcW w:w="4386" w:type="dxa"/>
            <w:shd w:val="clear" w:color="auto" w:fill="auto"/>
            <w:vAlign w:val="center"/>
            <w:hideMark/>
          </w:tcPr>
          <w:p w14:paraId="1A953500" w14:textId="77777777" w:rsidR="0052448A" w:rsidRPr="005A7BEF" w:rsidRDefault="0052448A" w:rsidP="005A7BEF">
            <w:pPr>
              <w:rPr>
                <w:rFonts w:ascii="Arial" w:hAnsi="Arial" w:cs="Arial"/>
                <w:sz w:val="20"/>
                <w:szCs w:val="20"/>
              </w:rPr>
            </w:pPr>
          </w:p>
        </w:tc>
      </w:tr>
      <w:tr w:rsidR="005A7BEF" w:rsidRPr="005A7BEF" w14:paraId="25DBC0B6" w14:textId="77777777" w:rsidTr="00181A27">
        <w:trPr>
          <w:trHeight w:val="540"/>
        </w:trPr>
        <w:tc>
          <w:tcPr>
            <w:tcW w:w="595" w:type="dxa"/>
            <w:shd w:val="clear" w:color="auto" w:fill="auto"/>
            <w:vAlign w:val="center"/>
            <w:hideMark/>
          </w:tcPr>
          <w:p w14:paraId="677E10FC" w14:textId="77777777" w:rsidR="0052448A" w:rsidRPr="005A7BEF" w:rsidRDefault="0052448A" w:rsidP="005A7BEF">
            <w:pPr>
              <w:jc w:val="center"/>
              <w:rPr>
                <w:rFonts w:ascii="Arial" w:hAnsi="Arial" w:cs="Arial"/>
                <w:sz w:val="20"/>
                <w:szCs w:val="20"/>
              </w:rPr>
            </w:pPr>
          </w:p>
        </w:tc>
        <w:tc>
          <w:tcPr>
            <w:tcW w:w="9194" w:type="dxa"/>
            <w:shd w:val="clear" w:color="auto" w:fill="auto"/>
            <w:vAlign w:val="center"/>
            <w:hideMark/>
          </w:tcPr>
          <w:p w14:paraId="6A5E849D"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34C. </w:t>
            </w:r>
            <w:r w:rsidRPr="005A7BEF">
              <w:rPr>
                <w:rFonts w:ascii="Arial" w:hAnsi="Arial" w:cs="Arial"/>
                <w:i/>
                <w:iCs/>
                <w:sz w:val="20"/>
                <w:szCs w:val="20"/>
              </w:rPr>
              <w:t xml:space="preserve">[If 34 == Borrow from any source; cycle through all borrow sources mentioned] </w:t>
            </w:r>
            <w:r w:rsidRPr="005A7BEF">
              <w:rPr>
                <w:rFonts w:ascii="Arial" w:hAnsi="Arial" w:cs="Arial"/>
                <w:sz w:val="20"/>
                <w:szCs w:val="20"/>
              </w:rPr>
              <w:t>When would you have to pay back the total amount borrowed and the interest to {$q34_source}?</w:t>
            </w:r>
          </w:p>
        </w:tc>
        <w:tc>
          <w:tcPr>
            <w:tcW w:w="4386" w:type="dxa"/>
            <w:shd w:val="clear" w:color="auto" w:fill="auto"/>
            <w:vAlign w:val="center"/>
            <w:hideMark/>
          </w:tcPr>
          <w:p w14:paraId="4712588C" w14:textId="77777777" w:rsidR="0052448A" w:rsidRPr="005A7BEF" w:rsidRDefault="0052448A" w:rsidP="005A7BEF">
            <w:pPr>
              <w:rPr>
                <w:rFonts w:ascii="Arial" w:hAnsi="Arial" w:cs="Arial"/>
                <w:i/>
                <w:iCs/>
                <w:sz w:val="20"/>
                <w:szCs w:val="20"/>
              </w:rPr>
            </w:pPr>
            <w:r w:rsidRPr="005A7BEF">
              <w:rPr>
                <w:rFonts w:ascii="Arial" w:hAnsi="Arial" w:cs="Arial"/>
                <w:sz w:val="20"/>
                <w:szCs w:val="20"/>
              </w:rPr>
              <w:t>Within [______] day / week / month</w:t>
            </w:r>
          </w:p>
        </w:tc>
      </w:tr>
      <w:tr w:rsidR="005A7BEF" w:rsidRPr="005A7BEF" w14:paraId="0B7EB6AB" w14:textId="77777777" w:rsidTr="00A10651">
        <w:trPr>
          <w:trHeight w:val="750"/>
        </w:trPr>
        <w:tc>
          <w:tcPr>
            <w:tcW w:w="595" w:type="dxa"/>
            <w:shd w:val="clear" w:color="auto" w:fill="auto"/>
            <w:vAlign w:val="center"/>
            <w:hideMark/>
          </w:tcPr>
          <w:p w14:paraId="7A7CD563" w14:textId="77777777" w:rsidR="0052448A" w:rsidRPr="005A7BEF" w:rsidRDefault="0052448A" w:rsidP="005A0A82">
            <w:pPr>
              <w:jc w:val="center"/>
              <w:rPr>
                <w:rFonts w:ascii="Arial" w:hAnsi="Arial" w:cs="Arial"/>
                <w:sz w:val="20"/>
                <w:szCs w:val="20"/>
              </w:rPr>
            </w:pPr>
            <w:r w:rsidRPr="005A7BEF">
              <w:rPr>
                <w:rFonts w:ascii="Arial" w:hAnsi="Arial" w:cs="Arial"/>
                <w:sz w:val="20"/>
                <w:szCs w:val="20"/>
              </w:rPr>
              <w:t>48</w:t>
            </w:r>
          </w:p>
        </w:tc>
        <w:tc>
          <w:tcPr>
            <w:tcW w:w="9194" w:type="dxa"/>
            <w:shd w:val="clear" w:color="auto" w:fill="auto"/>
            <w:vAlign w:val="center"/>
          </w:tcPr>
          <w:p w14:paraId="22133DEA"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without selling an asset that is used for generating income or borrowing from a money lender?</w:t>
            </w:r>
          </w:p>
        </w:tc>
        <w:tc>
          <w:tcPr>
            <w:tcW w:w="4386" w:type="dxa"/>
            <w:shd w:val="clear" w:color="auto" w:fill="auto"/>
            <w:vAlign w:val="center"/>
          </w:tcPr>
          <w:p w14:paraId="573AF2BA"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r w:rsidR="005A7BEF" w:rsidRPr="005A7BEF" w14:paraId="178F2C41" w14:textId="77777777" w:rsidTr="00A10651">
        <w:trPr>
          <w:trHeight w:val="500"/>
        </w:trPr>
        <w:tc>
          <w:tcPr>
            <w:tcW w:w="595" w:type="dxa"/>
            <w:shd w:val="clear" w:color="auto" w:fill="auto"/>
            <w:vAlign w:val="center"/>
            <w:hideMark/>
          </w:tcPr>
          <w:p w14:paraId="17328395"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49</w:t>
            </w:r>
          </w:p>
        </w:tc>
        <w:tc>
          <w:tcPr>
            <w:tcW w:w="9194" w:type="dxa"/>
            <w:shd w:val="clear" w:color="auto" w:fill="auto"/>
            <w:vAlign w:val="center"/>
          </w:tcPr>
          <w:p w14:paraId="07EEAD38"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using only your savings?</w:t>
            </w:r>
          </w:p>
        </w:tc>
        <w:tc>
          <w:tcPr>
            <w:tcW w:w="4386" w:type="dxa"/>
            <w:shd w:val="clear" w:color="auto" w:fill="auto"/>
            <w:vAlign w:val="center"/>
          </w:tcPr>
          <w:p w14:paraId="6A77F8C2"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r w:rsidR="005A7BEF" w:rsidRPr="005A7BEF" w14:paraId="7E53D37F" w14:textId="77777777" w:rsidTr="00A10651">
        <w:trPr>
          <w:trHeight w:val="500"/>
        </w:trPr>
        <w:tc>
          <w:tcPr>
            <w:tcW w:w="595" w:type="dxa"/>
            <w:shd w:val="clear" w:color="auto" w:fill="auto"/>
            <w:vAlign w:val="center"/>
            <w:hideMark/>
          </w:tcPr>
          <w:p w14:paraId="6AA1842A"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50</w:t>
            </w:r>
          </w:p>
        </w:tc>
        <w:tc>
          <w:tcPr>
            <w:tcW w:w="9194" w:type="dxa"/>
            <w:shd w:val="clear" w:color="auto" w:fill="auto"/>
            <w:vAlign w:val="center"/>
          </w:tcPr>
          <w:p w14:paraId="51583532"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only borrowing from your social network?</w:t>
            </w:r>
          </w:p>
        </w:tc>
        <w:tc>
          <w:tcPr>
            <w:tcW w:w="4386" w:type="dxa"/>
            <w:shd w:val="clear" w:color="auto" w:fill="auto"/>
            <w:vAlign w:val="center"/>
          </w:tcPr>
          <w:p w14:paraId="3FFD9542"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bl>
    <w:p w14:paraId="70E5BD20" w14:textId="77777777" w:rsidR="0052448A" w:rsidRPr="005A7BEF" w:rsidRDefault="0052448A" w:rsidP="005A7BEF">
      <w:pPr>
        <w:tabs>
          <w:tab w:val="left" w:pos="2010"/>
        </w:tabs>
        <w:rPr>
          <w:rFonts w:ascii="Arial" w:hAnsi="Arial" w:cs="Arial"/>
          <w:sz w:val="20"/>
          <w:szCs w:val="20"/>
        </w:rPr>
      </w:pPr>
    </w:p>
    <w:p w14:paraId="02DC0E71" w14:textId="77777777" w:rsidR="0052448A" w:rsidRPr="005A7BEF" w:rsidRDefault="0052448A" w:rsidP="005A7BEF">
      <w:pPr>
        <w:tabs>
          <w:tab w:val="left" w:pos="2010"/>
        </w:tabs>
        <w:jc w:val="center"/>
        <w:rPr>
          <w:rFonts w:ascii="Arial" w:hAnsi="Arial" w:cs="Arial"/>
          <w:b/>
          <w:sz w:val="20"/>
          <w:szCs w:val="20"/>
        </w:rPr>
      </w:pPr>
      <w:r w:rsidRPr="005A7BEF">
        <w:rPr>
          <w:rFonts w:ascii="Arial" w:hAnsi="Arial" w:cs="Arial"/>
          <w:b/>
          <w:sz w:val="20"/>
          <w:szCs w:val="20"/>
        </w:rPr>
        <w:t>VARIANT 3</w:t>
      </w:r>
    </w:p>
    <w:tbl>
      <w:tblPr>
        <w:tblW w:w="14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8913"/>
        <w:gridCol w:w="4747"/>
      </w:tblGrid>
      <w:tr w:rsidR="005A7BEF" w:rsidRPr="005A7BEF" w14:paraId="5EF9CFAE" w14:textId="77777777" w:rsidTr="00852503">
        <w:trPr>
          <w:trHeight w:val="1741"/>
        </w:trPr>
        <w:tc>
          <w:tcPr>
            <w:tcW w:w="580" w:type="dxa"/>
            <w:shd w:val="clear" w:color="auto" w:fill="auto"/>
            <w:vAlign w:val="center"/>
            <w:hideMark/>
          </w:tcPr>
          <w:p w14:paraId="01980A06"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w:t>
            </w:r>
          </w:p>
        </w:tc>
        <w:tc>
          <w:tcPr>
            <w:tcW w:w="8913" w:type="dxa"/>
            <w:shd w:val="clear" w:color="auto" w:fill="auto"/>
            <w:vAlign w:val="center"/>
            <w:hideMark/>
          </w:tcPr>
          <w:p w14:paraId="40C53B5B" w14:textId="77777777" w:rsidR="0052448A" w:rsidRPr="005A7BEF" w:rsidRDefault="0052448A" w:rsidP="005A7BEF">
            <w:pPr>
              <w:rPr>
                <w:rFonts w:ascii="Arial" w:hAnsi="Arial" w:cs="Arial"/>
                <w:sz w:val="20"/>
                <w:szCs w:val="20"/>
              </w:rPr>
            </w:pPr>
            <w:r w:rsidRPr="005A7BEF">
              <w:rPr>
                <w:rFonts w:ascii="Arial" w:hAnsi="Arial" w:cs="Arial"/>
                <w:sz w:val="20"/>
                <w:szCs w:val="20"/>
              </w:rPr>
              <w:t>Overall, which of the following best describes how your household’s income changes each month? (Select one)</w:t>
            </w:r>
          </w:p>
        </w:tc>
        <w:tc>
          <w:tcPr>
            <w:tcW w:w="4747" w:type="dxa"/>
            <w:shd w:val="clear" w:color="auto" w:fill="auto"/>
            <w:vAlign w:val="center"/>
            <w:hideMark/>
          </w:tcPr>
          <w:p w14:paraId="6982EE38" w14:textId="77777777" w:rsidR="0052448A" w:rsidRPr="005A7BEF" w:rsidRDefault="0052448A" w:rsidP="005A7BEF">
            <w:pPr>
              <w:rPr>
                <w:rFonts w:ascii="Arial" w:hAnsi="Arial" w:cs="Arial"/>
                <w:sz w:val="20"/>
                <w:szCs w:val="20"/>
              </w:rPr>
            </w:pPr>
            <w:r w:rsidRPr="005A7BEF">
              <w:rPr>
                <w:rFonts w:ascii="Arial" w:hAnsi="Arial" w:cs="Arial"/>
                <w:sz w:val="20"/>
                <w:szCs w:val="20"/>
              </w:rPr>
              <w:t>1. Roughly the same income each month</w:t>
            </w:r>
            <w:r w:rsidRPr="005A7BEF">
              <w:rPr>
                <w:rFonts w:ascii="Arial" w:hAnsi="Arial" w:cs="Arial"/>
                <w:sz w:val="20"/>
                <w:szCs w:val="20"/>
              </w:rPr>
              <w:br/>
              <w:t>2. Roughly the same income most months, but some unusually high or low months during the year</w:t>
            </w:r>
            <w:r w:rsidRPr="005A7BEF">
              <w:rPr>
                <w:rFonts w:ascii="Arial" w:hAnsi="Arial" w:cs="Arial"/>
                <w:sz w:val="20"/>
                <w:szCs w:val="20"/>
              </w:rPr>
              <w:br/>
              <w:t>3. Income often varies quite a bit from one month to the next</w:t>
            </w:r>
            <w:r w:rsidRPr="005A7BEF">
              <w:rPr>
                <w:rFonts w:ascii="Arial" w:hAnsi="Arial" w:cs="Arial"/>
                <w:sz w:val="20"/>
                <w:szCs w:val="20"/>
              </w:rPr>
              <w:br/>
              <w:t>4. Income varies from season to season</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27A4127E" w14:textId="77777777" w:rsidTr="00852503">
        <w:trPr>
          <w:trHeight w:val="1298"/>
        </w:trPr>
        <w:tc>
          <w:tcPr>
            <w:tcW w:w="580" w:type="dxa"/>
            <w:shd w:val="clear" w:color="auto" w:fill="auto"/>
            <w:vAlign w:val="center"/>
            <w:hideMark/>
          </w:tcPr>
          <w:p w14:paraId="30A13149"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w:t>
            </w:r>
          </w:p>
        </w:tc>
        <w:tc>
          <w:tcPr>
            <w:tcW w:w="8913" w:type="dxa"/>
            <w:shd w:val="clear" w:color="auto" w:fill="auto"/>
            <w:vAlign w:val="center"/>
            <w:hideMark/>
          </w:tcPr>
          <w:p w14:paraId="32EC86A7" w14:textId="77777777" w:rsidR="0052448A" w:rsidRPr="005A7BEF" w:rsidRDefault="0052448A" w:rsidP="005A7BEF">
            <w:pPr>
              <w:rPr>
                <w:rFonts w:ascii="Arial" w:hAnsi="Arial" w:cs="Arial"/>
                <w:sz w:val="20"/>
                <w:szCs w:val="20"/>
              </w:rPr>
            </w:pPr>
            <w:r w:rsidRPr="005A7BEF">
              <w:rPr>
                <w:rFonts w:ascii="Arial" w:hAnsi="Arial" w:cs="Arial"/>
                <w:sz w:val="20"/>
                <w:szCs w:val="20"/>
              </w:rPr>
              <w:t>How easily can you predict the amount of income your household will get in the next income cycle? (Select one)</w:t>
            </w:r>
          </w:p>
        </w:tc>
        <w:tc>
          <w:tcPr>
            <w:tcW w:w="4747" w:type="dxa"/>
            <w:shd w:val="clear" w:color="auto" w:fill="auto"/>
            <w:vAlign w:val="center"/>
            <w:hideMark/>
          </w:tcPr>
          <w:p w14:paraId="36F672EF" w14:textId="77777777" w:rsidR="0052448A" w:rsidRPr="005A7BEF" w:rsidRDefault="0052448A" w:rsidP="005A7BEF">
            <w:pPr>
              <w:rPr>
                <w:rFonts w:ascii="Arial" w:hAnsi="Arial" w:cs="Arial"/>
                <w:sz w:val="20"/>
                <w:szCs w:val="20"/>
              </w:rPr>
            </w:pPr>
            <w:r w:rsidRPr="005A7BEF">
              <w:rPr>
                <w:rFonts w:ascii="Arial" w:hAnsi="Arial" w:cs="Arial"/>
                <w:sz w:val="20"/>
                <w:szCs w:val="20"/>
              </w:rPr>
              <w:t>1. Very difficult</w:t>
            </w:r>
            <w:r w:rsidRPr="005A7BEF">
              <w:rPr>
                <w:rFonts w:ascii="Arial" w:hAnsi="Arial" w:cs="Arial"/>
                <w:sz w:val="20"/>
                <w:szCs w:val="20"/>
              </w:rPr>
              <w:br/>
              <w:t>2. Somewhat difficult</w:t>
            </w:r>
            <w:r w:rsidRPr="005A7BEF">
              <w:rPr>
                <w:rFonts w:ascii="Arial" w:hAnsi="Arial" w:cs="Arial"/>
                <w:sz w:val="20"/>
                <w:szCs w:val="20"/>
              </w:rPr>
              <w:br/>
              <w:t>3. Somewhat easily</w:t>
            </w:r>
            <w:r w:rsidRPr="005A7BEF">
              <w:rPr>
                <w:rFonts w:ascii="Arial" w:hAnsi="Arial" w:cs="Arial"/>
                <w:sz w:val="20"/>
                <w:szCs w:val="20"/>
              </w:rPr>
              <w:br/>
              <w:t>4. Very easily</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278C925D" w14:textId="77777777" w:rsidTr="00997562">
        <w:trPr>
          <w:trHeight w:val="1048"/>
        </w:trPr>
        <w:tc>
          <w:tcPr>
            <w:tcW w:w="580" w:type="dxa"/>
            <w:shd w:val="clear" w:color="auto" w:fill="auto"/>
            <w:vAlign w:val="center"/>
            <w:hideMark/>
          </w:tcPr>
          <w:p w14:paraId="5C66332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Q3</w:t>
            </w:r>
          </w:p>
        </w:tc>
        <w:tc>
          <w:tcPr>
            <w:tcW w:w="8913" w:type="dxa"/>
            <w:shd w:val="clear" w:color="auto" w:fill="auto"/>
            <w:vAlign w:val="center"/>
            <w:hideMark/>
          </w:tcPr>
          <w:p w14:paraId="57C64985" w14:textId="77777777" w:rsidR="0052448A" w:rsidRPr="005A7BEF" w:rsidRDefault="0052448A" w:rsidP="005A7BEF">
            <w:pPr>
              <w:rPr>
                <w:rFonts w:ascii="Arial" w:hAnsi="Arial" w:cs="Arial"/>
                <w:sz w:val="20"/>
                <w:szCs w:val="20"/>
              </w:rPr>
            </w:pPr>
            <w:r w:rsidRPr="005A7BEF">
              <w:rPr>
                <w:rFonts w:ascii="Arial" w:hAnsi="Arial" w:cs="Arial"/>
                <w:sz w:val="20"/>
                <w:szCs w:val="20"/>
              </w:rPr>
              <w:t>Over the past year, how would you describe your household’s income and spending?</w:t>
            </w:r>
          </w:p>
          <w:p w14:paraId="6CFF5D0A" w14:textId="77777777" w:rsidR="0052448A" w:rsidRPr="005A7BEF" w:rsidRDefault="0052448A" w:rsidP="005A7BEF">
            <w:pPr>
              <w:rPr>
                <w:rFonts w:ascii="Arial" w:hAnsi="Arial" w:cs="Arial"/>
                <w:sz w:val="20"/>
                <w:szCs w:val="20"/>
              </w:rPr>
            </w:pPr>
          </w:p>
          <w:p w14:paraId="1BA12DCA" w14:textId="77777777" w:rsidR="0052448A" w:rsidRPr="005A7BEF" w:rsidRDefault="0052448A" w:rsidP="005A7BEF">
            <w:pPr>
              <w:rPr>
                <w:rFonts w:ascii="Arial" w:hAnsi="Arial" w:cs="Arial"/>
                <w:sz w:val="20"/>
                <w:szCs w:val="20"/>
              </w:rPr>
            </w:pPr>
            <w:r w:rsidRPr="005A7BEF">
              <w:rPr>
                <w:rFonts w:ascii="Arial" w:hAnsi="Arial" w:cs="Arial"/>
                <w:sz w:val="20"/>
                <w:szCs w:val="20"/>
              </w:rPr>
              <w:t>If 3 = 1, 2, or 3 &gt;&gt; Q4</w:t>
            </w:r>
          </w:p>
          <w:p w14:paraId="11665A41" w14:textId="77777777" w:rsidR="0052448A" w:rsidRPr="005A7BEF" w:rsidRDefault="0052448A" w:rsidP="005A7BEF">
            <w:pPr>
              <w:rPr>
                <w:rFonts w:ascii="Arial" w:hAnsi="Arial" w:cs="Arial"/>
                <w:sz w:val="20"/>
                <w:szCs w:val="20"/>
              </w:rPr>
            </w:pPr>
            <w:r w:rsidRPr="005A7BEF">
              <w:rPr>
                <w:rFonts w:ascii="Arial" w:hAnsi="Arial" w:cs="Arial"/>
                <w:sz w:val="20"/>
                <w:szCs w:val="20"/>
              </w:rPr>
              <w:t>If 3 = 4, or 5 &gt;&gt; Q3A</w:t>
            </w:r>
          </w:p>
        </w:tc>
        <w:tc>
          <w:tcPr>
            <w:tcW w:w="4747" w:type="dxa"/>
            <w:shd w:val="clear" w:color="auto" w:fill="auto"/>
            <w:vAlign w:val="center"/>
            <w:hideMark/>
          </w:tcPr>
          <w:p w14:paraId="1EA1281D" w14:textId="77777777" w:rsidR="0052448A" w:rsidRPr="005A7BEF" w:rsidRDefault="0052448A" w:rsidP="005A7BEF">
            <w:pPr>
              <w:rPr>
                <w:rFonts w:ascii="Arial" w:hAnsi="Arial" w:cs="Arial"/>
                <w:sz w:val="20"/>
                <w:szCs w:val="20"/>
              </w:rPr>
            </w:pPr>
            <w:r w:rsidRPr="005A7BEF">
              <w:rPr>
                <w:rFonts w:ascii="Arial" w:hAnsi="Arial" w:cs="Arial"/>
                <w:sz w:val="20"/>
                <w:szCs w:val="20"/>
              </w:rPr>
              <w:t>1. Generally spend much less than income</w:t>
            </w:r>
            <w:r w:rsidRPr="005A7BEF">
              <w:rPr>
                <w:rFonts w:ascii="Arial" w:hAnsi="Arial" w:cs="Arial"/>
                <w:sz w:val="20"/>
                <w:szCs w:val="20"/>
              </w:rPr>
              <w:br/>
              <w:t>2. Generally spend a little less than income</w:t>
            </w:r>
            <w:r w:rsidRPr="005A7BEF">
              <w:rPr>
                <w:rFonts w:ascii="Arial" w:hAnsi="Arial" w:cs="Arial"/>
                <w:sz w:val="20"/>
                <w:szCs w:val="20"/>
              </w:rPr>
              <w:br/>
              <w:t>3. Generally spend about equal to income</w:t>
            </w:r>
            <w:r w:rsidRPr="005A7BEF">
              <w:rPr>
                <w:rFonts w:ascii="Arial" w:hAnsi="Arial" w:cs="Arial"/>
                <w:sz w:val="20"/>
                <w:szCs w:val="20"/>
              </w:rPr>
              <w:br/>
              <w:t>4. Generally spend a little more than income</w:t>
            </w:r>
            <w:r w:rsidRPr="005A7BEF">
              <w:rPr>
                <w:rFonts w:ascii="Arial" w:hAnsi="Arial" w:cs="Arial"/>
                <w:sz w:val="20"/>
                <w:szCs w:val="20"/>
              </w:rPr>
              <w:br/>
              <w:t>5. Generally spend much more than income</w:t>
            </w:r>
          </w:p>
        </w:tc>
      </w:tr>
      <w:tr w:rsidR="005A7BEF" w:rsidRPr="005A7BEF" w14:paraId="034C6259" w14:textId="77777777" w:rsidTr="00C65E48">
        <w:trPr>
          <w:trHeight w:val="868"/>
        </w:trPr>
        <w:tc>
          <w:tcPr>
            <w:tcW w:w="580" w:type="dxa"/>
            <w:shd w:val="clear" w:color="auto" w:fill="auto"/>
            <w:vAlign w:val="center"/>
            <w:hideMark/>
          </w:tcPr>
          <w:p w14:paraId="56D7CB9B"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49789333" w14:textId="39271653" w:rsidR="0052448A" w:rsidRPr="005A7BEF" w:rsidRDefault="0052448A" w:rsidP="005A7BEF">
            <w:pPr>
              <w:rPr>
                <w:rFonts w:ascii="Arial" w:hAnsi="Arial" w:cs="Arial"/>
                <w:sz w:val="20"/>
                <w:szCs w:val="20"/>
              </w:rPr>
            </w:pPr>
            <w:r w:rsidRPr="005A7BEF">
              <w:rPr>
                <w:rFonts w:ascii="Arial" w:hAnsi="Arial" w:cs="Arial"/>
                <w:b/>
                <w:bCs/>
                <w:sz w:val="20"/>
                <w:szCs w:val="20"/>
              </w:rPr>
              <w:t>3A.</w:t>
            </w:r>
            <w:r w:rsidRPr="005A7BEF">
              <w:rPr>
                <w:rFonts w:ascii="Arial" w:hAnsi="Arial" w:cs="Arial"/>
                <w:b/>
                <w:bCs/>
                <w:i/>
                <w:iCs/>
                <w:sz w:val="20"/>
                <w:szCs w:val="20"/>
              </w:rPr>
              <w:t xml:space="preserve"> </w:t>
            </w:r>
            <w:r w:rsidRPr="005A7BEF">
              <w:rPr>
                <w:rFonts w:ascii="Arial" w:hAnsi="Arial" w:cs="Arial"/>
                <w:i/>
                <w:iCs/>
                <w:sz w:val="20"/>
                <w:szCs w:val="20"/>
              </w:rPr>
              <w:t>[If 3 = 3 or 4 or 5]</w:t>
            </w:r>
            <w:r w:rsidRPr="005A7BEF">
              <w:rPr>
                <w:rFonts w:ascii="Arial" w:hAnsi="Arial" w:cs="Arial"/>
                <w:sz w:val="20"/>
                <w:szCs w:val="20"/>
              </w:rPr>
              <w:t xml:space="preserve"> Did any of that spending include any large purchases such as a house, car, big equipment (e.g. farm machinery) or spending for any large investments?</w:t>
            </w:r>
          </w:p>
          <w:p w14:paraId="31B3D808" w14:textId="77777777" w:rsidR="0052448A" w:rsidRPr="005A7BEF" w:rsidRDefault="0052448A" w:rsidP="005A7BEF">
            <w:pPr>
              <w:rPr>
                <w:rFonts w:ascii="Arial" w:hAnsi="Arial" w:cs="Arial"/>
                <w:sz w:val="20"/>
                <w:szCs w:val="20"/>
              </w:rPr>
            </w:pPr>
            <w:r w:rsidRPr="005A7BEF">
              <w:rPr>
                <w:rFonts w:ascii="Arial" w:hAnsi="Arial" w:cs="Arial"/>
                <w:sz w:val="20"/>
                <w:szCs w:val="20"/>
              </w:rPr>
              <w:t>If 3A = 1 Yes &gt;&gt; Q3B</w:t>
            </w:r>
          </w:p>
          <w:p w14:paraId="5B736FD7" w14:textId="77777777" w:rsidR="0052448A" w:rsidRPr="005A7BEF" w:rsidRDefault="0052448A" w:rsidP="005A7BEF">
            <w:pPr>
              <w:rPr>
                <w:rFonts w:ascii="Arial" w:hAnsi="Arial" w:cs="Arial"/>
                <w:b/>
                <w:bCs/>
                <w:sz w:val="20"/>
                <w:szCs w:val="20"/>
              </w:rPr>
            </w:pPr>
            <w:r w:rsidRPr="005A7BEF">
              <w:rPr>
                <w:rFonts w:ascii="Arial" w:hAnsi="Arial" w:cs="Arial"/>
                <w:sz w:val="20"/>
                <w:szCs w:val="20"/>
              </w:rPr>
              <w:t>If 3A = 5 No &gt;&gt; Q3C</w:t>
            </w:r>
          </w:p>
        </w:tc>
        <w:tc>
          <w:tcPr>
            <w:tcW w:w="4747" w:type="dxa"/>
            <w:shd w:val="clear" w:color="auto" w:fill="auto"/>
            <w:vAlign w:val="center"/>
            <w:hideMark/>
          </w:tcPr>
          <w:p w14:paraId="76966923"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p>
        </w:tc>
      </w:tr>
      <w:tr w:rsidR="005A7BEF" w:rsidRPr="005A7BEF" w14:paraId="079EDC83" w14:textId="77777777" w:rsidTr="003E6A2C">
        <w:trPr>
          <w:trHeight w:val="1250"/>
        </w:trPr>
        <w:tc>
          <w:tcPr>
            <w:tcW w:w="580" w:type="dxa"/>
            <w:shd w:val="clear" w:color="auto" w:fill="auto"/>
            <w:vAlign w:val="center"/>
            <w:hideMark/>
          </w:tcPr>
          <w:p w14:paraId="2465A2E9"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6A278F6C"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3B.</w:t>
            </w:r>
            <w:r w:rsidRPr="005A7BEF">
              <w:rPr>
                <w:rFonts w:ascii="Arial" w:hAnsi="Arial" w:cs="Arial"/>
                <w:b/>
                <w:bCs/>
                <w:i/>
                <w:iCs/>
                <w:sz w:val="20"/>
                <w:szCs w:val="20"/>
              </w:rPr>
              <w:t xml:space="preserve"> </w:t>
            </w:r>
            <w:r w:rsidRPr="005A7BEF">
              <w:rPr>
                <w:rFonts w:ascii="Arial" w:hAnsi="Arial" w:cs="Arial"/>
                <w:i/>
                <w:iCs/>
                <w:sz w:val="20"/>
                <w:szCs w:val="20"/>
              </w:rPr>
              <w:t xml:space="preserve">[If 3-A = Yes] </w:t>
            </w:r>
            <w:r w:rsidRPr="005A7BEF">
              <w:rPr>
                <w:rFonts w:ascii="Arial" w:hAnsi="Arial" w:cs="Arial"/>
                <w:sz w:val="20"/>
                <w:szCs w:val="20"/>
              </w:rPr>
              <w:t>Putting them aside, how would you describe your household’s income and expenses?</w:t>
            </w:r>
          </w:p>
        </w:tc>
        <w:tc>
          <w:tcPr>
            <w:tcW w:w="4747" w:type="dxa"/>
            <w:shd w:val="clear" w:color="auto" w:fill="auto"/>
            <w:vAlign w:val="center"/>
            <w:hideMark/>
          </w:tcPr>
          <w:p w14:paraId="0AB61DB8" w14:textId="77777777" w:rsidR="0052448A" w:rsidRPr="005A7BEF" w:rsidRDefault="0052448A" w:rsidP="005A7BEF">
            <w:pPr>
              <w:rPr>
                <w:rFonts w:ascii="Arial" w:hAnsi="Arial" w:cs="Arial"/>
                <w:sz w:val="20"/>
                <w:szCs w:val="20"/>
              </w:rPr>
            </w:pPr>
            <w:r w:rsidRPr="005A7BEF">
              <w:rPr>
                <w:rFonts w:ascii="Arial" w:hAnsi="Arial" w:cs="Arial"/>
                <w:sz w:val="20"/>
                <w:szCs w:val="20"/>
              </w:rPr>
              <w:t>1. Generally spend much less than income</w:t>
            </w:r>
            <w:r w:rsidRPr="005A7BEF">
              <w:rPr>
                <w:rFonts w:ascii="Arial" w:hAnsi="Arial" w:cs="Arial"/>
                <w:sz w:val="20"/>
                <w:szCs w:val="20"/>
              </w:rPr>
              <w:br/>
              <w:t>2. Generally spend a little less than income</w:t>
            </w:r>
            <w:r w:rsidRPr="005A7BEF">
              <w:rPr>
                <w:rFonts w:ascii="Arial" w:hAnsi="Arial" w:cs="Arial"/>
                <w:sz w:val="20"/>
                <w:szCs w:val="20"/>
              </w:rPr>
              <w:br/>
              <w:t>3. Generally spend about equal to income</w:t>
            </w:r>
            <w:r w:rsidRPr="005A7BEF">
              <w:rPr>
                <w:rFonts w:ascii="Arial" w:hAnsi="Arial" w:cs="Arial"/>
                <w:sz w:val="20"/>
                <w:szCs w:val="20"/>
              </w:rPr>
              <w:br/>
              <w:t>4. Generally spend a little more than income</w:t>
            </w:r>
            <w:r w:rsidRPr="005A7BEF">
              <w:rPr>
                <w:rFonts w:ascii="Arial" w:hAnsi="Arial" w:cs="Arial"/>
                <w:sz w:val="20"/>
                <w:szCs w:val="20"/>
              </w:rPr>
              <w:br/>
              <w:t>5. Generally spend much more than income</w:t>
            </w:r>
          </w:p>
        </w:tc>
      </w:tr>
      <w:tr w:rsidR="005A7BEF" w:rsidRPr="005A7BEF" w14:paraId="103C7F76" w14:textId="77777777" w:rsidTr="00DE3DE7">
        <w:trPr>
          <w:trHeight w:val="4246"/>
        </w:trPr>
        <w:tc>
          <w:tcPr>
            <w:tcW w:w="580" w:type="dxa"/>
            <w:shd w:val="clear" w:color="auto" w:fill="auto"/>
            <w:vAlign w:val="center"/>
            <w:hideMark/>
          </w:tcPr>
          <w:p w14:paraId="747E37B2"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292BAB04"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 xml:space="preserve">C. </w:t>
            </w:r>
            <w:r w:rsidRPr="005A7BEF">
              <w:rPr>
                <w:rFonts w:ascii="Arial" w:hAnsi="Arial" w:cs="Arial"/>
                <w:i/>
                <w:iCs/>
                <w:sz w:val="20"/>
                <w:szCs w:val="20"/>
              </w:rPr>
              <w:t>[If 3-B = 4 or 5; OR if 3 = 4 or 5]</w:t>
            </w:r>
            <w:r w:rsidRPr="005A7BEF">
              <w:rPr>
                <w:rFonts w:ascii="Arial" w:hAnsi="Arial" w:cs="Arial"/>
                <w:sz w:val="20"/>
                <w:szCs w:val="20"/>
              </w:rPr>
              <w:t xml:space="preserve"> If you generally spent more than your income, how did you make up the difference?</w:t>
            </w:r>
          </w:p>
        </w:tc>
        <w:tc>
          <w:tcPr>
            <w:tcW w:w="4747" w:type="dxa"/>
            <w:shd w:val="clear" w:color="auto" w:fill="auto"/>
            <w:vAlign w:val="center"/>
            <w:hideMark/>
          </w:tcPr>
          <w:p w14:paraId="0B4C7BF8" w14:textId="77777777" w:rsidR="0052448A" w:rsidRPr="005A7BEF" w:rsidRDefault="0052448A" w:rsidP="005A7BEF">
            <w:pPr>
              <w:rPr>
                <w:rFonts w:ascii="Arial" w:hAnsi="Arial" w:cs="Arial"/>
                <w:sz w:val="20"/>
                <w:szCs w:val="20"/>
              </w:rPr>
            </w:pPr>
            <w:r w:rsidRPr="005A7BEF">
              <w:rPr>
                <w:rFonts w:ascii="Arial" w:hAnsi="Arial" w:cs="Arial"/>
                <w:sz w:val="20"/>
                <w:szCs w:val="20"/>
              </w:rPr>
              <w:t>1. Used savings</w:t>
            </w:r>
            <w:r w:rsidRPr="005A7BEF">
              <w:rPr>
                <w:rFonts w:ascii="Arial" w:hAnsi="Arial" w:cs="Arial"/>
                <w:sz w:val="20"/>
                <w:szCs w:val="20"/>
              </w:rPr>
              <w:br/>
              <w:t>2. Received help from others without the expectation of paying back</w:t>
            </w:r>
            <w:r w:rsidRPr="005A7BEF">
              <w:rPr>
                <w:rFonts w:ascii="Arial" w:hAnsi="Arial" w:cs="Arial"/>
                <w:sz w:val="20"/>
                <w:szCs w:val="20"/>
              </w:rPr>
              <w:br/>
              <w:t>3. Got behind on bill payments; didn't pay bills</w:t>
            </w:r>
            <w:r w:rsidRPr="005A7BEF">
              <w:rPr>
                <w:rFonts w:ascii="Arial" w:hAnsi="Arial" w:cs="Arial"/>
                <w:sz w:val="20"/>
                <w:szCs w:val="20"/>
              </w:rPr>
              <w:br/>
              <w:t>4. Borrowed from my social network (family, friends, relatives, etc)</w:t>
            </w:r>
            <w:r w:rsidRPr="005A7BEF">
              <w:rPr>
                <w:rFonts w:ascii="Arial" w:hAnsi="Arial" w:cs="Arial"/>
                <w:sz w:val="20"/>
                <w:szCs w:val="20"/>
              </w:rPr>
              <w:br/>
              <w:t>5. Borrowed from formal source</w:t>
            </w:r>
            <w:r w:rsidRPr="005A7BEF">
              <w:rPr>
                <w:rFonts w:ascii="Arial" w:hAnsi="Arial" w:cs="Arial"/>
                <w:sz w:val="20"/>
                <w:szCs w:val="20"/>
              </w:rPr>
              <w:br/>
              <w:t>6. Borrowed from informal source with interest (money lender)</w:t>
            </w:r>
            <w:r w:rsidRPr="005A7BEF">
              <w:rPr>
                <w:rFonts w:ascii="Arial" w:hAnsi="Arial" w:cs="Arial"/>
                <w:sz w:val="20"/>
                <w:szCs w:val="20"/>
              </w:rPr>
              <w:br/>
              <w:t>7. Borrowed from informal savings group</w:t>
            </w:r>
            <w:r w:rsidRPr="005A7BEF">
              <w:rPr>
                <w:rFonts w:ascii="Arial" w:hAnsi="Arial" w:cs="Arial"/>
                <w:sz w:val="20"/>
                <w:szCs w:val="20"/>
              </w:rPr>
              <w:br/>
              <w:t>8. Sold household durable asset</w:t>
            </w:r>
            <w:r w:rsidRPr="005A7BEF">
              <w:rPr>
                <w:rFonts w:ascii="Arial" w:hAnsi="Arial" w:cs="Arial"/>
                <w:sz w:val="20"/>
                <w:szCs w:val="20"/>
              </w:rPr>
              <w:br/>
              <w:t>9. Sold productive asset</w:t>
            </w:r>
            <w:r w:rsidRPr="005A7BEF">
              <w:rPr>
                <w:rFonts w:ascii="Arial" w:hAnsi="Arial" w:cs="Arial"/>
                <w:sz w:val="20"/>
                <w:szCs w:val="20"/>
              </w:rPr>
              <w:br/>
              <w:t>10. Renegotiated payment plan on existing debts / extended loan payments</w:t>
            </w:r>
            <w:r w:rsidRPr="005A7BEF">
              <w:rPr>
                <w:rFonts w:ascii="Arial" w:hAnsi="Arial" w:cs="Arial"/>
                <w:sz w:val="20"/>
                <w:szCs w:val="20"/>
              </w:rPr>
              <w:br/>
              <w:t>11. Cut back on expenses</w:t>
            </w:r>
            <w:r w:rsidRPr="005A7BEF">
              <w:rPr>
                <w:rFonts w:ascii="Arial" w:hAnsi="Arial" w:cs="Arial"/>
                <w:sz w:val="20"/>
                <w:szCs w:val="20"/>
              </w:rPr>
              <w:br/>
              <w:t>12. Got additional money from working</w:t>
            </w:r>
            <w:r w:rsidRPr="005A7BEF">
              <w:rPr>
                <w:rFonts w:ascii="Arial" w:hAnsi="Arial" w:cs="Arial"/>
                <w:sz w:val="20"/>
                <w:szCs w:val="20"/>
              </w:rPr>
              <w:br/>
              <w:t>13. Did nothing</w:t>
            </w:r>
            <w:r w:rsidRPr="005A7BEF">
              <w:rPr>
                <w:rFonts w:ascii="Arial" w:hAnsi="Arial" w:cs="Arial"/>
                <w:sz w:val="20"/>
                <w:szCs w:val="20"/>
              </w:rPr>
              <w:br/>
              <w:t>14. Declared bankruptcy</w:t>
            </w:r>
            <w:r w:rsidRPr="005A7BEF">
              <w:rPr>
                <w:rFonts w:ascii="Arial" w:hAnsi="Arial" w:cs="Arial"/>
                <w:sz w:val="20"/>
                <w:szCs w:val="20"/>
              </w:rPr>
              <w:br/>
              <w:t>-666. Other (specify)</w:t>
            </w:r>
          </w:p>
        </w:tc>
      </w:tr>
      <w:tr w:rsidR="005A7BEF" w:rsidRPr="005A7BEF" w14:paraId="2CA84F87" w14:textId="77777777" w:rsidTr="00DE3DE7">
        <w:trPr>
          <w:trHeight w:val="1700"/>
        </w:trPr>
        <w:tc>
          <w:tcPr>
            <w:tcW w:w="580" w:type="dxa"/>
            <w:shd w:val="clear" w:color="auto" w:fill="auto"/>
            <w:vAlign w:val="center"/>
            <w:hideMark/>
          </w:tcPr>
          <w:p w14:paraId="58866752"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Q4</w:t>
            </w:r>
          </w:p>
        </w:tc>
        <w:tc>
          <w:tcPr>
            <w:tcW w:w="8913" w:type="dxa"/>
            <w:shd w:val="clear" w:color="auto" w:fill="auto"/>
            <w:vAlign w:val="center"/>
            <w:hideMark/>
          </w:tcPr>
          <w:p w14:paraId="3736A7E1" w14:textId="0C23C6FA" w:rsidR="0052448A" w:rsidRPr="005A7BEF" w:rsidRDefault="0052448A" w:rsidP="005A7BEF">
            <w:pPr>
              <w:rPr>
                <w:rFonts w:ascii="Arial" w:hAnsi="Arial" w:cs="Arial"/>
                <w:sz w:val="20"/>
                <w:szCs w:val="20"/>
              </w:rPr>
            </w:pPr>
            <w:r w:rsidRPr="005A7BEF">
              <w:rPr>
                <w:rFonts w:ascii="Arial" w:hAnsi="Arial" w:cs="Arial"/>
                <w:sz w:val="20"/>
                <w:szCs w:val="20"/>
              </w:rPr>
              <w:t>An account can be used to save money, to make or receive payments, or to receive wages or financial help.</w:t>
            </w:r>
            <w:r w:rsidRPr="005A7BEF">
              <w:rPr>
                <w:rFonts w:ascii="Arial" w:hAnsi="Arial" w:cs="Arial"/>
                <w:sz w:val="20"/>
                <w:szCs w:val="20"/>
              </w:rPr>
              <w:br/>
            </w:r>
            <w:r w:rsidRPr="005A7BEF">
              <w:rPr>
                <w:rFonts w:ascii="Arial" w:hAnsi="Arial" w:cs="Arial"/>
                <w:sz w:val="20"/>
                <w:szCs w:val="20"/>
              </w:rPr>
              <w:br/>
              <w:t xml:space="preserve">Do you currently have an account at any (one or more) of the following places: a </w:t>
            </w:r>
            <w:r w:rsidR="006F3775">
              <w:rPr>
                <w:rFonts w:ascii="Arial" w:hAnsi="Arial" w:cs="Arial"/>
                <w:sz w:val="20"/>
                <w:szCs w:val="20"/>
              </w:rPr>
              <w:t>B</w:t>
            </w:r>
            <w:r w:rsidRPr="005A7BEF">
              <w:rPr>
                <w:rFonts w:ascii="Arial" w:hAnsi="Arial" w:cs="Arial"/>
                <w:sz w:val="20"/>
                <w:szCs w:val="20"/>
              </w:rPr>
              <w:t xml:space="preserve">ank, MFI, </w:t>
            </w:r>
            <w:r w:rsidR="006F3775">
              <w:rPr>
                <w:rFonts w:ascii="Arial" w:hAnsi="Arial" w:cs="Arial"/>
                <w:sz w:val="20"/>
                <w:szCs w:val="20"/>
              </w:rPr>
              <w:t>S</w:t>
            </w:r>
            <w:r w:rsidR="00775EDE">
              <w:rPr>
                <w:rFonts w:ascii="Arial" w:hAnsi="Arial" w:cs="Arial"/>
                <w:sz w:val="20"/>
                <w:szCs w:val="20"/>
              </w:rPr>
              <w:t xml:space="preserve">avings and </w:t>
            </w:r>
            <w:r w:rsidR="006F3775">
              <w:rPr>
                <w:rFonts w:ascii="Arial" w:hAnsi="Arial" w:cs="Arial"/>
                <w:sz w:val="20"/>
                <w:szCs w:val="20"/>
              </w:rPr>
              <w:t>L</w:t>
            </w:r>
            <w:r w:rsidR="00775EDE">
              <w:rPr>
                <w:rFonts w:ascii="Arial" w:hAnsi="Arial" w:cs="Arial"/>
                <w:sz w:val="20"/>
                <w:szCs w:val="20"/>
              </w:rPr>
              <w:t xml:space="preserve">oans, </w:t>
            </w:r>
            <w:r w:rsidR="006F3775">
              <w:rPr>
                <w:rFonts w:ascii="Arial" w:hAnsi="Arial" w:cs="Arial"/>
                <w:sz w:val="20"/>
                <w:szCs w:val="20"/>
              </w:rPr>
              <w:t>C</w:t>
            </w:r>
            <w:r w:rsidR="00775EDE">
              <w:rPr>
                <w:rFonts w:ascii="Arial" w:hAnsi="Arial" w:cs="Arial"/>
                <w:sz w:val="20"/>
                <w:szCs w:val="20"/>
              </w:rPr>
              <w:t xml:space="preserve">redit </w:t>
            </w:r>
            <w:r w:rsidR="006F3775">
              <w:rPr>
                <w:rFonts w:ascii="Arial" w:hAnsi="Arial" w:cs="Arial"/>
                <w:sz w:val="20"/>
                <w:szCs w:val="20"/>
              </w:rPr>
              <w:t>C</w:t>
            </w:r>
            <w:r w:rsidR="00775EDE">
              <w:rPr>
                <w:rFonts w:ascii="Arial" w:hAnsi="Arial" w:cs="Arial"/>
                <w:sz w:val="20"/>
                <w:szCs w:val="20"/>
              </w:rPr>
              <w:t>ooperatives</w:t>
            </w:r>
            <w:r w:rsidRPr="005A7BEF">
              <w:rPr>
                <w:rFonts w:ascii="Arial" w:hAnsi="Arial" w:cs="Arial"/>
                <w:sz w:val="20"/>
                <w:szCs w:val="20"/>
              </w:rPr>
              <w:t xml:space="preserve">, </w:t>
            </w:r>
            <w:r w:rsidR="006F3775">
              <w:rPr>
                <w:rFonts w:ascii="Arial" w:hAnsi="Arial" w:cs="Arial"/>
                <w:sz w:val="20"/>
                <w:szCs w:val="20"/>
              </w:rPr>
              <w:t>M</w:t>
            </w:r>
            <w:r w:rsidRPr="005A7BEF">
              <w:rPr>
                <w:rFonts w:ascii="Arial" w:hAnsi="Arial" w:cs="Arial"/>
                <w:sz w:val="20"/>
                <w:szCs w:val="20"/>
              </w:rPr>
              <w:t xml:space="preserve">obile </w:t>
            </w:r>
            <w:r w:rsidR="006F3775">
              <w:rPr>
                <w:rFonts w:ascii="Arial" w:hAnsi="Arial" w:cs="Arial"/>
                <w:sz w:val="20"/>
                <w:szCs w:val="20"/>
              </w:rPr>
              <w:t>M</w:t>
            </w:r>
            <w:r w:rsidRPr="005A7BEF">
              <w:rPr>
                <w:rFonts w:ascii="Arial" w:hAnsi="Arial" w:cs="Arial"/>
                <w:sz w:val="20"/>
                <w:szCs w:val="20"/>
              </w:rPr>
              <w:t>oney, or another type of formal financial institution?</w:t>
            </w:r>
          </w:p>
          <w:p w14:paraId="46D33C94" w14:textId="77777777" w:rsidR="0052448A" w:rsidRPr="005A7BEF" w:rsidRDefault="0052448A" w:rsidP="005A7BEF">
            <w:pPr>
              <w:rPr>
                <w:rFonts w:ascii="Arial" w:hAnsi="Arial" w:cs="Arial"/>
                <w:sz w:val="20"/>
                <w:szCs w:val="20"/>
              </w:rPr>
            </w:pPr>
          </w:p>
          <w:p w14:paraId="30C7CB70"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Q6A</w:t>
            </w:r>
          </w:p>
          <w:p w14:paraId="7BD46113" w14:textId="77777777" w:rsidR="0052448A" w:rsidRPr="005A7BEF" w:rsidRDefault="0052448A" w:rsidP="005A7BEF">
            <w:pPr>
              <w:rPr>
                <w:rFonts w:ascii="Arial" w:hAnsi="Arial" w:cs="Arial"/>
                <w:sz w:val="20"/>
                <w:szCs w:val="20"/>
              </w:rPr>
            </w:pPr>
            <w:r w:rsidRPr="005A7BEF">
              <w:rPr>
                <w:rFonts w:ascii="Arial" w:hAnsi="Arial" w:cs="Arial"/>
                <w:sz w:val="20"/>
                <w:szCs w:val="20"/>
              </w:rPr>
              <w:t>If 2 No &gt;&gt; Q5</w:t>
            </w:r>
          </w:p>
        </w:tc>
        <w:tc>
          <w:tcPr>
            <w:tcW w:w="4747" w:type="dxa"/>
            <w:shd w:val="clear" w:color="auto" w:fill="auto"/>
            <w:vAlign w:val="center"/>
            <w:hideMark/>
          </w:tcPr>
          <w:p w14:paraId="1D9D0A7E"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p>
        </w:tc>
      </w:tr>
      <w:tr w:rsidR="005A7BEF" w:rsidRPr="005A7BEF" w14:paraId="2F74BD81" w14:textId="77777777" w:rsidTr="00604EE6">
        <w:trPr>
          <w:trHeight w:val="691"/>
        </w:trPr>
        <w:tc>
          <w:tcPr>
            <w:tcW w:w="580" w:type="dxa"/>
            <w:shd w:val="clear" w:color="auto" w:fill="auto"/>
            <w:vAlign w:val="center"/>
            <w:hideMark/>
          </w:tcPr>
          <w:p w14:paraId="4FFFBA05"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Q5</w:t>
            </w:r>
          </w:p>
        </w:tc>
        <w:tc>
          <w:tcPr>
            <w:tcW w:w="8913" w:type="dxa"/>
            <w:shd w:val="clear" w:color="auto" w:fill="auto"/>
            <w:vAlign w:val="center"/>
            <w:hideMark/>
          </w:tcPr>
          <w:p w14:paraId="209032B3"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4 == No] </w:t>
            </w:r>
            <w:r w:rsidRPr="005A7BEF">
              <w:rPr>
                <w:rFonts w:ascii="Arial" w:hAnsi="Arial" w:cs="Arial"/>
                <w:sz w:val="20"/>
                <w:szCs w:val="20"/>
              </w:rPr>
              <w:t>Please tell me whether each of the following is A REASON why you, personally, DO NOT have an account at a bank or another type of formal financial institution. Is it … ?</w:t>
            </w:r>
          </w:p>
        </w:tc>
        <w:tc>
          <w:tcPr>
            <w:tcW w:w="4747" w:type="dxa"/>
            <w:shd w:val="clear" w:color="auto" w:fill="auto"/>
            <w:vAlign w:val="center"/>
            <w:hideMark/>
          </w:tcPr>
          <w:p w14:paraId="56F5D18C"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3D465A2C" w14:textId="77777777" w:rsidTr="003E6A2C">
        <w:trPr>
          <w:trHeight w:val="250"/>
        </w:trPr>
        <w:tc>
          <w:tcPr>
            <w:tcW w:w="580" w:type="dxa"/>
            <w:shd w:val="clear" w:color="auto" w:fill="auto"/>
            <w:vAlign w:val="center"/>
            <w:hideMark/>
          </w:tcPr>
          <w:p w14:paraId="2C96C8F1"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61AEA138" w14:textId="77777777" w:rsidR="0052448A" w:rsidRPr="005A7BEF" w:rsidRDefault="0052448A" w:rsidP="005A7BEF">
            <w:pPr>
              <w:rPr>
                <w:rFonts w:ascii="Arial" w:hAnsi="Arial" w:cs="Arial"/>
                <w:sz w:val="20"/>
                <w:szCs w:val="20"/>
              </w:rPr>
            </w:pPr>
            <w:r w:rsidRPr="005A7BEF">
              <w:rPr>
                <w:rFonts w:ascii="Arial" w:hAnsi="Arial" w:cs="Arial"/>
                <w:sz w:val="20"/>
                <w:szCs w:val="20"/>
              </w:rPr>
              <w:t>A. Because financial institutions are too far away</w:t>
            </w:r>
          </w:p>
          <w:p w14:paraId="2FA79F8A" w14:textId="15A12254" w:rsidR="00604EE6" w:rsidRPr="005A7BEF" w:rsidRDefault="00604EE6" w:rsidP="005A7BEF">
            <w:pPr>
              <w:rPr>
                <w:rFonts w:ascii="Arial" w:hAnsi="Arial" w:cs="Arial"/>
                <w:sz w:val="20"/>
                <w:szCs w:val="20"/>
              </w:rPr>
            </w:pPr>
          </w:p>
        </w:tc>
        <w:tc>
          <w:tcPr>
            <w:tcW w:w="4747" w:type="dxa"/>
            <w:shd w:val="clear" w:color="auto" w:fill="auto"/>
            <w:vAlign w:val="center"/>
            <w:hideMark/>
          </w:tcPr>
          <w:p w14:paraId="4CA050BE" w14:textId="77777777" w:rsidR="0052448A" w:rsidRPr="005A7BEF" w:rsidRDefault="0052448A" w:rsidP="005A7BEF">
            <w:pPr>
              <w:rPr>
                <w:rFonts w:ascii="Arial" w:hAnsi="Arial" w:cs="Arial"/>
                <w:sz w:val="20"/>
                <w:szCs w:val="20"/>
              </w:rPr>
            </w:pPr>
          </w:p>
        </w:tc>
      </w:tr>
      <w:tr w:rsidR="005A7BEF" w:rsidRPr="005A7BEF" w14:paraId="79D05951" w14:textId="77777777" w:rsidTr="003E6A2C">
        <w:trPr>
          <w:trHeight w:val="250"/>
        </w:trPr>
        <w:tc>
          <w:tcPr>
            <w:tcW w:w="580" w:type="dxa"/>
            <w:shd w:val="clear" w:color="auto" w:fill="auto"/>
            <w:vAlign w:val="center"/>
            <w:hideMark/>
          </w:tcPr>
          <w:p w14:paraId="4EFE18F5"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4BF498DB" w14:textId="77777777" w:rsidR="0052448A" w:rsidRPr="005A7BEF" w:rsidRDefault="0052448A" w:rsidP="005A7BEF">
            <w:pPr>
              <w:rPr>
                <w:rFonts w:ascii="Arial" w:hAnsi="Arial" w:cs="Arial"/>
                <w:sz w:val="20"/>
                <w:szCs w:val="20"/>
              </w:rPr>
            </w:pPr>
            <w:r w:rsidRPr="005A7BEF">
              <w:rPr>
                <w:rFonts w:ascii="Arial" w:hAnsi="Arial" w:cs="Arial"/>
                <w:sz w:val="20"/>
                <w:szCs w:val="20"/>
              </w:rPr>
              <w:t>B. Because financial services are too expensive</w:t>
            </w:r>
          </w:p>
          <w:p w14:paraId="05105A15" w14:textId="749D272B" w:rsidR="00604EE6" w:rsidRPr="005A7BEF" w:rsidRDefault="00604EE6" w:rsidP="005A7BEF">
            <w:pPr>
              <w:rPr>
                <w:rFonts w:ascii="Arial" w:hAnsi="Arial" w:cs="Arial"/>
                <w:sz w:val="20"/>
                <w:szCs w:val="20"/>
              </w:rPr>
            </w:pPr>
          </w:p>
        </w:tc>
        <w:tc>
          <w:tcPr>
            <w:tcW w:w="4747" w:type="dxa"/>
            <w:shd w:val="clear" w:color="auto" w:fill="auto"/>
            <w:vAlign w:val="center"/>
            <w:hideMark/>
          </w:tcPr>
          <w:p w14:paraId="5F5C7A65" w14:textId="77777777" w:rsidR="0052448A" w:rsidRPr="005A7BEF" w:rsidRDefault="0052448A" w:rsidP="005A7BEF">
            <w:pPr>
              <w:rPr>
                <w:rFonts w:ascii="Arial" w:hAnsi="Arial" w:cs="Arial"/>
                <w:sz w:val="20"/>
                <w:szCs w:val="20"/>
              </w:rPr>
            </w:pPr>
          </w:p>
        </w:tc>
      </w:tr>
      <w:tr w:rsidR="005A7BEF" w:rsidRPr="005A7BEF" w14:paraId="4F031CA5" w14:textId="77777777" w:rsidTr="003E6A2C">
        <w:trPr>
          <w:trHeight w:val="260"/>
        </w:trPr>
        <w:tc>
          <w:tcPr>
            <w:tcW w:w="580" w:type="dxa"/>
            <w:shd w:val="clear" w:color="auto" w:fill="auto"/>
            <w:vAlign w:val="center"/>
            <w:hideMark/>
          </w:tcPr>
          <w:p w14:paraId="48FF7674"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5FF9E181"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C. </w:t>
            </w:r>
            <w:r w:rsidRPr="005A7BEF">
              <w:rPr>
                <w:rFonts w:ascii="Arial" w:hAnsi="Arial" w:cs="Arial"/>
                <w:sz w:val="20"/>
                <w:szCs w:val="20"/>
              </w:rPr>
              <w:t>Because you don't have the necessary documentation (identity card, wage slip, etc.)</w:t>
            </w:r>
          </w:p>
          <w:p w14:paraId="0B702E10" w14:textId="0198DA43" w:rsidR="00604EE6" w:rsidRPr="005A7BEF" w:rsidRDefault="00604EE6" w:rsidP="005A7BEF">
            <w:pPr>
              <w:rPr>
                <w:rFonts w:ascii="Arial" w:hAnsi="Arial" w:cs="Arial"/>
                <w:b/>
                <w:bCs/>
                <w:sz w:val="20"/>
                <w:szCs w:val="20"/>
              </w:rPr>
            </w:pPr>
          </w:p>
        </w:tc>
        <w:tc>
          <w:tcPr>
            <w:tcW w:w="4747" w:type="dxa"/>
            <w:shd w:val="clear" w:color="auto" w:fill="auto"/>
            <w:vAlign w:val="center"/>
            <w:hideMark/>
          </w:tcPr>
          <w:p w14:paraId="69A3E132" w14:textId="77777777" w:rsidR="0052448A" w:rsidRPr="005A7BEF" w:rsidRDefault="0052448A" w:rsidP="005A7BEF">
            <w:pPr>
              <w:rPr>
                <w:rFonts w:ascii="Arial" w:hAnsi="Arial" w:cs="Arial"/>
                <w:b/>
                <w:bCs/>
                <w:sz w:val="20"/>
                <w:szCs w:val="20"/>
              </w:rPr>
            </w:pPr>
          </w:p>
        </w:tc>
      </w:tr>
      <w:tr w:rsidR="005A7BEF" w:rsidRPr="005A7BEF" w14:paraId="3C01AB27" w14:textId="77777777" w:rsidTr="003E6A2C">
        <w:trPr>
          <w:trHeight w:val="260"/>
        </w:trPr>
        <w:tc>
          <w:tcPr>
            <w:tcW w:w="580" w:type="dxa"/>
            <w:shd w:val="clear" w:color="auto" w:fill="auto"/>
            <w:vAlign w:val="center"/>
            <w:hideMark/>
          </w:tcPr>
          <w:p w14:paraId="456ECBD8"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72852F51"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D. </w:t>
            </w:r>
            <w:r w:rsidRPr="005A7BEF">
              <w:rPr>
                <w:rFonts w:ascii="Arial" w:hAnsi="Arial" w:cs="Arial"/>
                <w:sz w:val="20"/>
                <w:szCs w:val="20"/>
              </w:rPr>
              <w:t>Because you don't trust financial institutions</w:t>
            </w:r>
          </w:p>
          <w:p w14:paraId="468EF882" w14:textId="104CEF4E" w:rsidR="00604EE6" w:rsidRPr="005A7BEF" w:rsidRDefault="00604EE6" w:rsidP="005A7BEF">
            <w:pPr>
              <w:rPr>
                <w:rFonts w:ascii="Arial" w:hAnsi="Arial" w:cs="Arial"/>
                <w:b/>
                <w:bCs/>
                <w:sz w:val="20"/>
                <w:szCs w:val="20"/>
              </w:rPr>
            </w:pPr>
          </w:p>
        </w:tc>
        <w:tc>
          <w:tcPr>
            <w:tcW w:w="4747" w:type="dxa"/>
            <w:shd w:val="clear" w:color="auto" w:fill="auto"/>
            <w:vAlign w:val="center"/>
            <w:hideMark/>
          </w:tcPr>
          <w:p w14:paraId="75E0614D" w14:textId="77777777" w:rsidR="0052448A" w:rsidRPr="005A7BEF" w:rsidRDefault="0052448A" w:rsidP="005A7BEF">
            <w:pPr>
              <w:rPr>
                <w:rFonts w:ascii="Arial" w:hAnsi="Arial" w:cs="Arial"/>
                <w:b/>
                <w:bCs/>
                <w:sz w:val="20"/>
                <w:szCs w:val="20"/>
              </w:rPr>
            </w:pPr>
          </w:p>
        </w:tc>
      </w:tr>
      <w:tr w:rsidR="005A7BEF" w:rsidRPr="005A7BEF" w14:paraId="5D5CB1A2" w14:textId="77777777" w:rsidTr="003E6A2C">
        <w:trPr>
          <w:trHeight w:val="260"/>
        </w:trPr>
        <w:tc>
          <w:tcPr>
            <w:tcW w:w="580" w:type="dxa"/>
            <w:shd w:val="clear" w:color="auto" w:fill="auto"/>
            <w:vAlign w:val="center"/>
            <w:hideMark/>
          </w:tcPr>
          <w:p w14:paraId="270FCB77"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7B92C944" w14:textId="77777777" w:rsidR="0052448A" w:rsidRPr="005A7BEF" w:rsidRDefault="0052448A" w:rsidP="005A7BEF">
            <w:pPr>
              <w:rPr>
                <w:rFonts w:ascii="Arial" w:hAnsi="Arial" w:cs="Arial"/>
                <w:sz w:val="20"/>
                <w:szCs w:val="20"/>
              </w:rPr>
            </w:pPr>
            <w:r w:rsidRPr="005A7BEF">
              <w:rPr>
                <w:rFonts w:ascii="Arial" w:hAnsi="Arial" w:cs="Arial"/>
                <w:b/>
                <w:bCs/>
                <w:sz w:val="20"/>
                <w:szCs w:val="20"/>
              </w:rPr>
              <w:t>E.</w:t>
            </w:r>
            <w:r w:rsidRPr="005A7BEF">
              <w:rPr>
                <w:rFonts w:ascii="Arial" w:hAnsi="Arial" w:cs="Arial"/>
                <w:sz w:val="20"/>
                <w:szCs w:val="20"/>
              </w:rPr>
              <w:t xml:space="preserve"> Because of religious reasons</w:t>
            </w:r>
          </w:p>
          <w:p w14:paraId="23FD54F8" w14:textId="7A75282A" w:rsidR="00604EE6" w:rsidRPr="005A7BEF" w:rsidRDefault="00604EE6" w:rsidP="005A7BEF">
            <w:pPr>
              <w:rPr>
                <w:rFonts w:ascii="Arial" w:hAnsi="Arial" w:cs="Arial"/>
                <w:b/>
                <w:bCs/>
                <w:sz w:val="20"/>
                <w:szCs w:val="20"/>
              </w:rPr>
            </w:pPr>
          </w:p>
        </w:tc>
        <w:tc>
          <w:tcPr>
            <w:tcW w:w="4747" w:type="dxa"/>
            <w:shd w:val="clear" w:color="auto" w:fill="auto"/>
            <w:vAlign w:val="center"/>
            <w:hideMark/>
          </w:tcPr>
          <w:p w14:paraId="48B18589" w14:textId="77777777" w:rsidR="0052448A" w:rsidRPr="005A7BEF" w:rsidRDefault="0052448A" w:rsidP="005A7BEF">
            <w:pPr>
              <w:rPr>
                <w:rFonts w:ascii="Arial" w:hAnsi="Arial" w:cs="Arial"/>
                <w:b/>
                <w:bCs/>
                <w:sz w:val="20"/>
                <w:szCs w:val="20"/>
              </w:rPr>
            </w:pPr>
          </w:p>
        </w:tc>
      </w:tr>
      <w:tr w:rsidR="005A7BEF" w:rsidRPr="005A7BEF" w14:paraId="1033F443" w14:textId="77777777" w:rsidTr="003E6A2C">
        <w:trPr>
          <w:trHeight w:val="260"/>
        </w:trPr>
        <w:tc>
          <w:tcPr>
            <w:tcW w:w="580" w:type="dxa"/>
            <w:shd w:val="clear" w:color="auto" w:fill="auto"/>
            <w:vAlign w:val="center"/>
            <w:hideMark/>
          </w:tcPr>
          <w:p w14:paraId="48177E06"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3FDF5157"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F. </w:t>
            </w:r>
            <w:r w:rsidRPr="005A7BEF">
              <w:rPr>
                <w:rFonts w:ascii="Arial" w:hAnsi="Arial" w:cs="Arial"/>
                <w:sz w:val="20"/>
                <w:szCs w:val="20"/>
              </w:rPr>
              <w:t>Because you don't have enough money to use financial institutions</w:t>
            </w:r>
          </w:p>
          <w:p w14:paraId="484A94C8" w14:textId="49403934" w:rsidR="00604EE6" w:rsidRPr="005A7BEF" w:rsidRDefault="00604EE6" w:rsidP="005A7BEF">
            <w:pPr>
              <w:rPr>
                <w:rFonts w:ascii="Arial" w:hAnsi="Arial" w:cs="Arial"/>
                <w:b/>
                <w:bCs/>
                <w:sz w:val="20"/>
                <w:szCs w:val="20"/>
              </w:rPr>
            </w:pPr>
          </w:p>
        </w:tc>
        <w:tc>
          <w:tcPr>
            <w:tcW w:w="4747" w:type="dxa"/>
            <w:shd w:val="clear" w:color="auto" w:fill="auto"/>
            <w:vAlign w:val="center"/>
            <w:hideMark/>
          </w:tcPr>
          <w:p w14:paraId="703A8602" w14:textId="77777777" w:rsidR="0052448A" w:rsidRPr="005A7BEF" w:rsidRDefault="0052448A" w:rsidP="005A7BEF">
            <w:pPr>
              <w:rPr>
                <w:rFonts w:ascii="Arial" w:hAnsi="Arial" w:cs="Arial"/>
                <w:b/>
                <w:bCs/>
                <w:sz w:val="20"/>
                <w:szCs w:val="20"/>
              </w:rPr>
            </w:pPr>
          </w:p>
        </w:tc>
      </w:tr>
      <w:tr w:rsidR="005A7BEF" w:rsidRPr="005A7BEF" w14:paraId="2227ADA5" w14:textId="77777777" w:rsidTr="003E6A2C">
        <w:trPr>
          <w:trHeight w:val="260"/>
        </w:trPr>
        <w:tc>
          <w:tcPr>
            <w:tcW w:w="580" w:type="dxa"/>
            <w:shd w:val="clear" w:color="auto" w:fill="auto"/>
            <w:vAlign w:val="center"/>
            <w:hideMark/>
          </w:tcPr>
          <w:p w14:paraId="342E79CB"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3C27BBF2"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G. </w:t>
            </w:r>
            <w:r w:rsidRPr="005A7BEF">
              <w:rPr>
                <w:rFonts w:ascii="Arial" w:hAnsi="Arial" w:cs="Arial"/>
                <w:sz w:val="20"/>
                <w:szCs w:val="20"/>
              </w:rPr>
              <w:t>Because someone else in the family already has an account</w:t>
            </w:r>
          </w:p>
          <w:p w14:paraId="76033736" w14:textId="75403B16" w:rsidR="00604EE6" w:rsidRPr="005A7BEF" w:rsidRDefault="00604EE6" w:rsidP="005A7BEF">
            <w:pPr>
              <w:rPr>
                <w:rFonts w:ascii="Arial" w:hAnsi="Arial" w:cs="Arial"/>
                <w:b/>
                <w:bCs/>
                <w:sz w:val="20"/>
                <w:szCs w:val="20"/>
              </w:rPr>
            </w:pPr>
          </w:p>
        </w:tc>
        <w:tc>
          <w:tcPr>
            <w:tcW w:w="4747" w:type="dxa"/>
            <w:shd w:val="clear" w:color="auto" w:fill="auto"/>
            <w:vAlign w:val="center"/>
            <w:hideMark/>
          </w:tcPr>
          <w:p w14:paraId="746A03FB" w14:textId="77777777" w:rsidR="0052448A" w:rsidRPr="005A7BEF" w:rsidRDefault="0052448A" w:rsidP="005A7BEF">
            <w:pPr>
              <w:rPr>
                <w:rFonts w:ascii="Arial" w:hAnsi="Arial" w:cs="Arial"/>
                <w:b/>
                <w:bCs/>
                <w:sz w:val="20"/>
                <w:szCs w:val="20"/>
              </w:rPr>
            </w:pPr>
          </w:p>
        </w:tc>
      </w:tr>
      <w:tr w:rsidR="005A7BEF" w:rsidRPr="005A7BEF" w14:paraId="30F30184" w14:textId="77777777" w:rsidTr="003E6A2C">
        <w:trPr>
          <w:trHeight w:val="260"/>
        </w:trPr>
        <w:tc>
          <w:tcPr>
            <w:tcW w:w="580" w:type="dxa"/>
            <w:shd w:val="clear" w:color="auto" w:fill="auto"/>
            <w:vAlign w:val="center"/>
            <w:hideMark/>
          </w:tcPr>
          <w:p w14:paraId="673D5759"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594B73E8"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H. </w:t>
            </w:r>
            <w:r w:rsidRPr="005A7BEF">
              <w:rPr>
                <w:rFonts w:ascii="Arial" w:hAnsi="Arial" w:cs="Arial"/>
                <w:sz w:val="20"/>
                <w:szCs w:val="20"/>
              </w:rPr>
              <w:t>Because you cannot get an account</w:t>
            </w:r>
          </w:p>
          <w:p w14:paraId="374CEB51" w14:textId="5B61FD9E" w:rsidR="00604EE6" w:rsidRPr="005A7BEF" w:rsidRDefault="00604EE6" w:rsidP="005A7BEF">
            <w:pPr>
              <w:rPr>
                <w:rFonts w:ascii="Arial" w:hAnsi="Arial" w:cs="Arial"/>
                <w:b/>
                <w:bCs/>
                <w:sz w:val="20"/>
                <w:szCs w:val="20"/>
              </w:rPr>
            </w:pPr>
          </w:p>
        </w:tc>
        <w:tc>
          <w:tcPr>
            <w:tcW w:w="4747" w:type="dxa"/>
            <w:shd w:val="clear" w:color="auto" w:fill="auto"/>
            <w:vAlign w:val="center"/>
            <w:hideMark/>
          </w:tcPr>
          <w:p w14:paraId="1CEC512E" w14:textId="77777777" w:rsidR="0052448A" w:rsidRPr="005A7BEF" w:rsidRDefault="0052448A" w:rsidP="005A7BEF">
            <w:pPr>
              <w:rPr>
                <w:rFonts w:ascii="Arial" w:hAnsi="Arial" w:cs="Arial"/>
                <w:b/>
                <w:bCs/>
                <w:sz w:val="20"/>
                <w:szCs w:val="20"/>
              </w:rPr>
            </w:pPr>
          </w:p>
        </w:tc>
      </w:tr>
      <w:tr w:rsidR="005A7BEF" w:rsidRPr="005A7BEF" w14:paraId="5708A1CE" w14:textId="77777777" w:rsidTr="003E6A2C">
        <w:trPr>
          <w:trHeight w:val="260"/>
        </w:trPr>
        <w:tc>
          <w:tcPr>
            <w:tcW w:w="580" w:type="dxa"/>
            <w:shd w:val="clear" w:color="auto" w:fill="auto"/>
            <w:vAlign w:val="center"/>
            <w:hideMark/>
          </w:tcPr>
          <w:p w14:paraId="758DFA72" w14:textId="77777777" w:rsidR="0052448A" w:rsidRPr="005A7BEF" w:rsidRDefault="0052448A" w:rsidP="005A7BEF">
            <w:pPr>
              <w:rPr>
                <w:rFonts w:ascii="Arial" w:hAnsi="Arial" w:cs="Arial"/>
                <w:sz w:val="20"/>
                <w:szCs w:val="20"/>
              </w:rPr>
            </w:pPr>
          </w:p>
        </w:tc>
        <w:tc>
          <w:tcPr>
            <w:tcW w:w="8913" w:type="dxa"/>
            <w:shd w:val="clear" w:color="auto" w:fill="auto"/>
            <w:vAlign w:val="center"/>
            <w:hideMark/>
          </w:tcPr>
          <w:p w14:paraId="2DE9FA6A"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I. </w:t>
            </w:r>
            <w:r w:rsidRPr="005A7BEF">
              <w:rPr>
                <w:rFonts w:ascii="Arial" w:hAnsi="Arial" w:cs="Arial"/>
                <w:sz w:val="20"/>
                <w:szCs w:val="20"/>
              </w:rPr>
              <w:t>Because you have no need for financial services at a formal institution</w:t>
            </w:r>
          </w:p>
          <w:p w14:paraId="62CDCAEB" w14:textId="3EAA7F7F" w:rsidR="00604EE6" w:rsidRPr="005A7BEF" w:rsidRDefault="00604EE6" w:rsidP="005A7BEF">
            <w:pPr>
              <w:rPr>
                <w:rFonts w:ascii="Arial" w:hAnsi="Arial" w:cs="Arial"/>
                <w:b/>
                <w:bCs/>
                <w:sz w:val="20"/>
                <w:szCs w:val="20"/>
              </w:rPr>
            </w:pPr>
          </w:p>
        </w:tc>
        <w:tc>
          <w:tcPr>
            <w:tcW w:w="4747" w:type="dxa"/>
            <w:shd w:val="clear" w:color="auto" w:fill="auto"/>
            <w:vAlign w:val="center"/>
            <w:hideMark/>
          </w:tcPr>
          <w:p w14:paraId="0BEE7B9B" w14:textId="77777777" w:rsidR="0052448A" w:rsidRPr="005A7BEF" w:rsidRDefault="0052448A" w:rsidP="005A7BEF">
            <w:pPr>
              <w:rPr>
                <w:rFonts w:ascii="Arial" w:hAnsi="Arial" w:cs="Arial"/>
                <w:b/>
                <w:bCs/>
                <w:sz w:val="20"/>
                <w:szCs w:val="20"/>
              </w:rPr>
            </w:pPr>
          </w:p>
        </w:tc>
      </w:tr>
    </w:tbl>
    <w:p w14:paraId="01343408" w14:textId="77777777" w:rsidR="0052448A" w:rsidRPr="005A7BEF" w:rsidRDefault="0052448A" w:rsidP="005A7BEF">
      <w:pPr>
        <w:tabs>
          <w:tab w:val="left" w:pos="2010"/>
        </w:tabs>
        <w:rPr>
          <w:rFonts w:ascii="Arial" w:hAnsi="Arial" w:cs="Arial"/>
          <w:sz w:val="20"/>
          <w:szCs w:val="20"/>
        </w:rPr>
      </w:pPr>
    </w:p>
    <w:p w14:paraId="372996FC" w14:textId="35CE9C0E" w:rsidR="0052448A" w:rsidRPr="005A7BEF" w:rsidRDefault="0052448A" w:rsidP="005A7BEF">
      <w:pPr>
        <w:tabs>
          <w:tab w:val="left" w:pos="2010"/>
        </w:tabs>
        <w:rPr>
          <w:rFonts w:ascii="Arial" w:hAnsi="Arial" w:cs="Arial"/>
          <w:sz w:val="20"/>
          <w:szCs w:val="20"/>
        </w:rPr>
      </w:pPr>
      <w:r w:rsidRPr="005A7BEF">
        <w:rPr>
          <w:rFonts w:ascii="Arial" w:hAnsi="Arial" w:cs="Arial"/>
          <w:sz w:val="20"/>
          <w:szCs w:val="20"/>
        </w:rPr>
        <w:t xml:space="preserve">Questions 7 – 8E are repeated in a loop for each of the following categories: 1) </w:t>
      </w:r>
      <w:r w:rsidR="00761736">
        <w:rPr>
          <w:rFonts w:ascii="Arial" w:hAnsi="Arial" w:cs="Arial"/>
          <w:sz w:val="20"/>
          <w:szCs w:val="20"/>
        </w:rPr>
        <w:t>B</w:t>
      </w:r>
      <w:r w:rsidRPr="005A7BEF">
        <w:rPr>
          <w:rFonts w:ascii="Arial" w:hAnsi="Arial" w:cs="Arial"/>
          <w:sz w:val="20"/>
          <w:szCs w:val="20"/>
        </w:rPr>
        <w:t xml:space="preserve">ank, 2) MFI, 3) </w:t>
      </w:r>
      <w:r w:rsidR="00761736">
        <w:rPr>
          <w:rFonts w:ascii="Arial" w:hAnsi="Arial" w:cs="Arial"/>
          <w:sz w:val="20"/>
          <w:szCs w:val="20"/>
        </w:rPr>
        <w:t>Savings and loans</w:t>
      </w:r>
      <w:r w:rsidRPr="005A7BEF">
        <w:rPr>
          <w:rFonts w:ascii="Arial" w:hAnsi="Arial" w:cs="Arial"/>
          <w:sz w:val="20"/>
          <w:szCs w:val="20"/>
        </w:rPr>
        <w:t xml:space="preserve">, 4) </w:t>
      </w:r>
      <w:r w:rsidR="00761736">
        <w:rPr>
          <w:rFonts w:ascii="Arial" w:hAnsi="Arial" w:cs="Arial"/>
          <w:sz w:val="20"/>
          <w:szCs w:val="20"/>
        </w:rPr>
        <w:t>Credit cooperatives, 5) L</w:t>
      </w:r>
      <w:r w:rsidR="00761736" w:rsidRPr="005A7BEF">
        <w:rPr>
          <w:rFonts w:ascii="Arial" w:hAnsi="Arial" w:cs="Arial"/>
          <w:sz w:val="20"/>
          <w:szCs w:val="20"/>
        </w:rPr>
        <w:t>ocal informal moneylender</w:t>
      </w:r>
    </w:p>
    <w:p w14:paraId="51920608" w14:textId="77777777" w:rsidR="0052448A" w:rsidRPr="005A7BEF" w:rsidRDefault="0052448A" w:rsidP="005A7BEF">
      <w:pPr>
        <w:tabs>
          <w:tab w:val="left" w:pos="2010"/>
        </w:tabs>
        <w:rPr>
          <w:rFonts w:ascii="Arial" w:hAnsi="Arial" w:cs="Arial"/>
          <w:sz w:val="20"/>
          <w:szCs w:val="20"/>
        </w:rPr>
      </w:pPr>
    </w:p>
    <w:p w14:paraId="69FE3B7E" w14:textId="77777777" w:rsidR="0052448A" w:rsidRPr="005A7BEF" w:rsidRDefault="0052448A" w:rsidP="005A7BEF">
      <w:pPr>
        <w:tabs>
          <w:tab w:val="left" w:pos="2010"/>
        </w:tabs>
        <w:rPr>
          <w:rFonts w:ascii="Arial" w:hAnsi="Arial" w:cs="Arial"/>
          <w:sz w:val="20"/>
          <w:szCs w:val="20"/>
        </w:rPr>
      </w:pPr>
    </w:p>
    <w:tbl>
      <w:tblPr>
        <w:tblW w:w="14317" w:type="dxa"/>
        <w:tblLook w:val="04A0" w:firstRow="1" w:lastRow="0" w:firstColumn="1" w:lastColumn="0" w:noHBand="0" w:noVBand="1"/>
      </w:tblPr>
      <w:tblGrid>
        <w:gridCol w:w="9185"/>
        <w:gridCol w:w="5132"/>
      </w:tblGrid>
      <w:tr w:rsidR="00371C61" w:rsidRPr="005A7BEF" w14:paraId="0671BB5D" w14:textId="77777777" w:rsidTr="00371C61">
        <w:trPr>
          <w:trHeight w:val="260"/>
        </w:trPr>
        <w:tc>
          <w:tcPr>
            <w:tcW w:w="9185" w:type="dxa"/>
            <w:tcBorders>
              <w:top w:val="nil"/>
              <w:left w:val="nil"/>
              <w:bottom w:val="nil"/>
              <w:right w:val="nil"/>
            </w:tcBorders>
            <w:shd w:val="clear" w:color="auto" w:fill="auto"/>
            <w:vAlign w:val="center"/>
            <w:hideMark/>
          </w:tcPr>
          <w:p w14:paraId="593D41C4"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If you wanted to borrow </w:t>
            </w:r>
            <w:r w:rsidRPr="005A7BEF">
              <w:rPr>
                <w:rFonts w:ascii="Arial" w:hAnsi="Arial" w:cs="Arial"/>
                <w:b/>
                <w:bCs/>
                <w:sz w:val="20"/>
                <w:szCs w:val="20"/>
              </w:rPr>
              <w:t>300 GHS</w:t>
            </w:r>
            <w:r w:rsidRPr="005A7BEF">
              <w:rPr>
                <w:rFonts w:ascii="Arial" w:hAnsi="Arial" w:cs="Arial"/>
                <w:sz w:val="20"/>
                <w:szCs w:val="20"/>
              </w:rPr>
              <w:t>:</w:t>
            </w:r>
          </w:p>
        </w:tc>
        <w:tc>
          <w:tcPr>
            <w:tcW w:w="5132" w:type="dxa"/>
            <w:tcBorders>
              <w:top w:val="nil"/>
              <w:left w:val="nil"/>
              <w:bottom w:val="nil"/>
              <w:right w:val="nil"/>
            </w:tcBorders>
            <w:shd w:val="clear" w:color="auto" w:fill="auto"/>
            <w:vAlign w:val="center"/>
            <w:hideMark/>
          </w:tcPr>
          <w:p w14:paraId="1E10D2BF" w14:textId="77777777" w:rsidR="0052448A" w:rsidRPr="005A7BEF" w:rsidRDefault="0052448A" w:rsidP="005A7BEF">
            <w:pPr>
              <w:rPr>
                <w:rFonts w:ascii="Arial" w:hAnsi="Arial" w:cs="Arial"/>
                <w:sz w:val="20"/>
                <w:szCs w:val="20"/>
              </w:rPr>
            </w:pPr>
          </w:p>
        </w:tc>
      </w:tr>
      <w:tr w:rsidR="005A7BEF" w:rsidRPr="005A7BEF" w14:paraId="1D6C7672" w14:textId="77777777" w:rsidTr="00371C61">
        <w:trPr>
          <w:trHeight w:val="260"/>
        </w:trPr>
        <w:tc>
          <w:tcPr>
            <w:tcW w:w="9185" w:type="dxa"/>
            <w:tcBorders>
              <w:top w:val="nil"/>
              <w:left w:val="nil"/>
              <w:bottom w:val="single" w:sz="4" w:space="0" w:color="auto"/>
              <w:right w:val="nil"/>
            </w:tcBorders>
            <w:shd w:val="clear" w:color="auto" w:fill="auto"/>
            <w:vAlign w:val="center"/>
            <w:hideMark/>
          </w:tcPr>
          <w:p w14:paraId="542D8752" w14:textId="77777777" w:rsidR="0052448A" w:rsidRPr="005A7BEF" w:rsidRDefault="0052448A" w:rsidP="005A7BEF">
            <w:pPr>
              <w:rPr>
                <w:rFonts w:ascii="Arial" w:hAnsi="Arial" w:cs="Arial"/>
                <w:sz w:val="20"/>
                <w:szCs w:val="20"/>
              </w:rPr>
            </w:pPr>
            <w:r w:rsidRPr="005A7BEF">
              <w:rPr>
                <w:rFonts w:ascii="Arial" w:hAnsi="Arial" w:cs="Arial"/>
                <w:b/>
                <w:bCs/>
                <w:sz w:val="20"/>
                <w:szCs w:val="20"/>
              </w:rPr>
              <w:t>[Loop start: Each Credit Service Provider Formal &amp; Informal]</w:t>
            </w:r>
          </w:p>
        </w:tc>
        <w:tc>
          <w:tcPr>
            <w:tcW w:w="5132" w:type="dxa"/>
            <w:tcBorders>
              <w:top w:val="nil"/>
              <w:left w:val="nil"/>
              <w:bottom w:val="single" w:sz="4" w:space="0" w:color="auto"/>
              <w:right w:val="nil"/>
            </w:tcBorders>
            <w:shd w:val="clear" w:color="auto" w:fill="auto"/>
            <w:noWrap/>
            <w:vAlign w:val="center"/>
            <w:hideMark/>
          </w:tcPr>
          <w:p w14:paraId="71AD38E4"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371C61" w:rsidRPr="005A7BEF" w14:paraId="5373D295" w14:textId="77777777" w:rsidTr="00371C61">
        <w:trPr>
          <w:trHeight w:val="100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08B161"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Q6A. </w:t>
            </w:r>
            <w:r w:rsidRPr="005A7BEF">
              <w:rPr>
                <w:rFonts w:ascii="Arial" w:hAnsi="Arial" w:cs="Arial"/>
                <w:sz w:val="20"/>
                <w:szCs w:val="20"/>
              </w:rPr>
              <w:t>Would it be possible for you to borrow the money from {$credit_provider}?</w:t>
            </w:r>
          </w:p>
        </w:tc>
        <w:tc>
          <w:tcPr>
            <w:tcW w:w="51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89B866"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371C61" w:rsidRPr="005A7BEF" w14:paraId="2BD27CFC" w14:textId="77777777" w:rsidTr="00371C61">
        <w:trPr>
          <w:trHeight w:val="25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627A71"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Q6B. </w:t>
            </w:r>
            <w:r w:rsidRPr="005A7BEF">
              <w:rPr>
                <w:rFonts w:ascii="Arial" w:hAnsi="Arial" w:cs="Arial"/>
                <w:sz w:val="20"/>
                <w:szCs w:val="20"/>
              </w:rPr>
              <w:t>How much would you have to pay back to {$credit_provider} in total?</w:t>
            </w:r>
          </w:p>
        </w:tc>
        <w:tc>
          <w:tcPr>
            <w:tcW w:w="51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00127F"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371C61" w:rsidRPr="005A7BEF" w14:paraId="395DC583" w14:textId="77777777" w:rsidTr="00371C61">
        <w:trPr>
          <w:trHeight w:val="765"/>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11AA23" w14:textId="77777777" w:rsidR="0052448A" w:rsidRPr="005A7BEF" w:rsidRDefault="0052448A" w:rsidP="005A7BEF">
            <w:pPr>
              <w:rPr>
                <w:rFonts w:ascii="Arial" w:hAnsi="Arial" w:cs="Arial"/>
                <w:sz w:val="20"/>
                <w:szCs w:val="20"/>
              </w:rPr>
            </w:pPr>
            <w:r w:rsidRPr="005A7BEF">
              <w:rPr>
                <w:rFonts w:ascii="Arial" w:hAnsi="Arial" w:cs="Arial"/>
                <w:b/>
                <w:bCs/>
                <w:sz w:val="20"/>
                <w:szCs w:val="20"/>
              </w:rPr>
              <w:lastRenderedPageBreak/>
              <w:t>Q6C.</w:t>
            </w:r>
            <w:r w:rsidRPr="005A7BEF">
              <w:rPr>
                <w:rFonts w:ascii="Arial" w:hAnsi="Arial" w:cs="Arial"/>
                <w:i/>
                <w:iCs/>
                <w:sz w:val="20"/>
                <w:szCs w:val="20"/>
              </w:rPr>
              <w:t xml:space="preserve"> [If B-1 = -999. I Don't Know] </w:t>
            </w:r>
            <w:r w:rsidRPr="005A7BEF">
              <w:rPr>
                <w:rFonts w:ascii="Arial" w:hAnsi="Arial" w:cs="Arial"/>
                <w:sz w:val="20"/>
                <w:szCs w:val="20"/>
              </w:rPr>
              <w:t>In your opinion, do you think you would have to pay back to {$credit_provider} in total ...</w:t>
            </w:r>
          </w:p>
        </w:tc>
        <w:tc>
          <w:tcPr>
            <w:tcW w:w="51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B8CB58"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1. Less than or equal to </w:t>
            </w:r>
            <w:r w:rsidRPr="005A7BEF">
              <w:rPr>
                <w:rFonts w:ascii="Arial" w:hAnsi="Arial" w:cs="Arial"/>
                <w:b/>
                <w:bCs/>
                <w:sz w:val="20"/>
                <w:szCs w:val="20"/>
              </w:rPr>
              <w:t>360 GHS</w:t>
            </w:r>
            <w:r w:rsidRPr="005A7BEF">
              <w:rPr>
                <w:rFonts w:ascii="Arial" w:hAnsi="Arial" w:cs="Arial"/>
                <w:sz w:val="20"/>
                <w:szCs w:val="20"/>
              </w:rPr>
              <w:br/>
              <w:t>2. More than</w:t>
            </w:r>
            <w:r w:rsidRPr="005A7BEF">
              <w:rPr>
                <w:rFonts w:ascii="Arial" w:hAnsi="Arial" w:cs="Arial"/>
                <w:b/>
                <w:bCs/>
                <w:sz w:val="20"/>
                <w:szCs w:val="20"/>
              </w:rPr>
              <w:t xml:space="preserve"> 360</w:t>
            </w:r>
            <w:r w:rsidRPr="005A7BEF">
              <w:rPr>
                <w:rFonts w:ascii="Arial" w:hAnsi="Arial" w:cs="Arial"/>
                <w:sz w:val="20"/>
                <w:szCs w:val="20"/>
              </w:rPr>
              <w:t xml:space="preserve"> but less than</w:t>
            </w:r>
            <w:r w:rsidRPr="005A7BEF">
              <w:rPr>
                <w:rFonts w:ascii="Arial" w:hAnsi="Arial" w:cs="Arial"/>
                <w:i/>
                <w:iCs/>
                <w:sz w:val="20"/>
                <w:szCs w:val="20"/>
              </w:rPr>
              <w:t xml:space="preserve"> </w:t>
            </w:r>
            <w:r w:rsidRPr="005A7BEF">
              <w:rPr>
                <w:rFonts w:ascii="Arial" w:hAnsi="Arial" w:cs="Arial"/>
                <w:b/>
                <w:bCs/>
                <w:i/>
                <w:iCs/>
                <w:sz w:val="20"/>
                <w:szCs w:val="20"/>
              </w:rPr>
              <w:t>450 GHS</w:t>
            </w:r>
            <w:r w:rsidRPr="005A7BEF">
              <w:rPr>
                <w:rFonts w:ascii="Arial" w:hAnsi="Arial" w:cs="Arial"/>
                <w:sz w:val="20"/>
                <w:szCs w:val="20"/>
              </w:rPr>
              <w:br/>
              <w:t>3. More than or equal to</w:t>
            </w:r>
            <w:r w:rsidRPr="005A7BEF">
              <w:rPr>
                <w:rFonts w:ascii="Arial" w:hAnsi="Arial" w:cs="Arial"/>
                <w:i/>
                <w:iCs/>
                <w:sz w:val="20"/>
                <w:szCs w:val="20"/>
              </w:rPr>
              <w:t xml:space="preserve"> </w:t>
            </w:r>
            <w:r w:rsidRPr="005A7BEF">
              <w:rPr>
                <w:rFonts w:ascii="Arial" w:hAnsi="Arial" w:cs="Arial"/>
                <w:b/>
                <w:bCs/>
                <w:i/>
                <w:iCs/>
                <w:sz w:val="20"/>
                <w:szCs w:val="20"/>
              </w:rPr>
              <w:t>450 GHS</w:t>
            </w:r>
          </w:p>
        </w:tc>
      </w:tr>
      <w:tr w:rsidR="00371C61" w:rsidRPr="005A7BEF" w14:paraId="5F6316B8" w14:textId="77777777" w:rsidTr="00371C61">
        <w:trPr>
          <w:trHeight w:val="26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6F048F"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Q6di</w:t>
            </w:r>
            <w:r w:rsidRPr="005A7BEF">
              <w:rPr>
                <w:rFonts w:ascii="Arial" w:hAnsi="Arial" w:cs="Arial"/>
                <w:sz w:val="20"/>
                <w:szCs w:val="20"/>
              </w:rPr>
              <w:t>. When would you have to pay back the total amount borrowed and the interest? Please tell me what the latest deadline set by the credit provider would be.</w:t>
            </w:r>
          </w:p>
        </w:tc>
        <w:tc>
          <w:tcPr>
            <w:tcW w:w="51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0ED737"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371C61" w:rsidRPr="005A7BEF" w14:paraId="191DCDD1" w14:textId="77777777" w:rsidTr="00371C61">
        <w:trPr>
          <w:trHeight w:val="100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B8474"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Q6e. </w:t>
            </w:r>
            <w:r w:rsidRPr="005A7BEF">
              <w:rPr>
                <w:rFonts w:ascii="Arial" w:hAnsi="Arial" w:cs="Arial"/>
                <w:sz w:val="20"/>
                <w:szCs w:val="20"/>
              </w:rPr>
              <w:t>Would you need a guaranter?</w:t>
            </w:r>
          </w:p>
        </w:tc>
        <w:tc>
          <w:tcPr>
            <w:tcW w:w="51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C560C1"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371C61" w:rsidRPr="005A7BEF" w14:paraId="7E612F20" w14:textId="77777777" w:rsidTr="00371C61">
        <w:trPr>
          <w:trHeight w:val="54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6D8E96"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Q6f.</w:t>
            </w:r>
            <w:r w:rsidRPr="005A7BEF">
              <w:rPr>
                <w:rFonts w:ascii="Arial" w:hAnsi="Arial" w:cs="Arial"/>
                <w:sz w:val="20"/>
                <w:szCs w:val="20"/>
              </w:rPr>
              <w:t xml:space="preserve"> Would you have to put up collateral?</w:t>
            </w:r>
          </w:p>
        </w:tc>
        <w:tc>
          <w:tcPr>
            <w:tcW w:w="51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03EB28"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A7BEF" w:rsidRPr="005A7BEF" w14:paraId="6DD81239" w14:textId="77777777" w:rsidTr="00371C61">
        <w:trPr>
          <w:trHeight w:val="780"/>
        </w:trPr>
        <w:tc>
          <w:tcPr>
            <w:tcW w:w="9185" w:type="dxa"/>
            <w:tcBorders>
              <w:top w:val="single" w:sz="4" w:space="0" w:color="auto"/>
              <w:left w:val="nil"/>
              <w:bottom w:val="nil"/>
              <w:right w:val="nil"/>
            </w:tcBorders>
            <w:shd w:val="clear" w:color="auto" w:fill="auto"/>
            <w:vAlign w:val="center"/>
            <w:hideMark/>
          </w:tcPr>
          <w:p w14:paraId="7159D768" w14:textId="77777777" w:rsidR="0052448A" w:rsidRPr="005A7BEF" w:rsidRDefault="0052448A" w:rsidP="005A7BEF">
            <w:pPr>
              <w:rPr>
                <w:rFonts w:ascii="Arial" w:hAnsi="Arial" w:cs="Arial"/>
                <w:b/>
                <w:bCs/>
                <w:sz w:val="20"/>
                <w:szCs w:val="20"/>
              </w:rPr>
            </w:pPr>
            <w:r w:rsidRPr="005A7BEF">
              <w:rPr>
                <w:rFonts w:ascii="Arial" w:hAnsi="Arial" w:cs="Arial"/>
                <w:b/>
                <w:bCs/>
                <w:i/>
                <w:iCs/>
                <w:sz w:val="20"/>
                <w:szCs w:val="20"/>
              </w:rPr>
              <w:t>[Loop end: Each Credit Service Provider Formal &amp; Informal]</w:t>
            </w:r>
          </w:p>
        </w:tc>
        <w:tc>
          <w:tcPr>
            <w:tcW w:w="5132" w:type="dxa"/>
            <w:tcBorders>
              <w:top w:val="single" w:sz="4" w:space="0" w:color="auto"/>
              <w:left w:val="nil"/>
              <w:bottom w:val="nil"/>
              <w:right w:val="nil"/>
            </w:tcBorders>
            <w:shd w:val="clear" w:color="auto" w:fill="auto"/>
            <w:vAlign w:val="center"/>
            <w:hideMark/>
          </w:tcPr>
          <w:p w14:paraId="1EA9A97E"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bl>
    <w:p w14:paraId="1540118A" w14:textId="77777777" w:rsidR="0052448A" w:rsidRPr="005A7BEF" w:rsidRDefault="0052448A" w:rsidP="005A7BEF">
      <w:pPr>
        <w:tabs>
          <w:tab w:val="left" w:pos="2010"/>
        </w:tabs>
        <w:rPr>
          <w:rFonts w:ascii="Arial" w:hAnsi="Arial" w:cs="Arial"/>
          <w:sz w:val="20"/>
          <w:szCs w:val="20"/>
        </w:rPr>
      </w:pPr>
    </w:p>
    <w:p w14:paraId="55EDA649" w14:textId="77777777" w:rsidR="0052448A" w:rsidRPr="005A7BEF" w:rsidRDefault="0052448A" w:rsidP="005A7BEF">
      <w:pPr>
        <w:tabs>
          <w:tab w:val="left" w:pos="2010"/>
        </w:tabs>
        <w:rPr>
          <w:rFonts w:ascii="Arial" w:hAnsi="Arial" w:cs="Arial"/>
          <w:sz w:val="20"/>
          <w:szCs w:val="20"/>
        </w:rPr>
      </w:pPr>
    </w:p>
    <w:tbl>
      <w:tblPr>
        <w:tblW w:w="14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9200"/>
        <w:gridCol w:w="4390"/>
      </w:tblGrid>
      <w:tr w:rsidR="00501FE8" w:rsidRPr="005A7BEF" w14:paraId="64B30AA9" w14:textId="77777777" w:rsidTr="00501FE8">
        <w:trPr>
          <w:trHeight w:val="1000"/>
        </w:trPr>
        <w:tc>
          <w:tcPr>
            <w:tcW w:w="650" w:type="dxa"/>
            <w:shd w:val="clear" w:color="auto" w:fill="auto"/>
            <w:vAlign w:val="center"/>
            <w:hideMark/>
          </w:tcPr>
          <w:p w14:paraId="474621DD" w14:textId="77777777" w:rsidR="0052448A" w:rsidRPr="005A7BEF" w:rsidRDefault="0052448A" w:rsidP="005A7BEF">
            <w:pPr>
              <w:rPr>
                <w:rFonts w:ascii="Arial" w:hAnsi="Arial" w:cs="Arial"/>
                <w:sz w:val="20"/>
                <w:szCs w:val="20"/>
              </w:rPr>
            </w:pPr>
            <w:r w:rsidRPr="005A7BEF">
              <w:rPr>
                <w:rFonts w:ascii="Arial" w:hAnsi="Arial" w:cs="Arial"/>
                <w:sz w:val="20"/>
                <w:szCs w:val="20"/>
              </w:rPr>
              <w:t>Q7a</w:t>
            </w:r>
          </w:p>
        </w:tc>
        <w:tc>
          <w:tcPr>
            <w:tcW w:w="9200" w:type="dxa"/>
            <w:shd w:val="clear" w:color="auto" w:fill="auto"/>
            <w:vAlign w:val="center"/>
            <w:hideMark/>
          </w:tcPr>
          <w:p w14:paraId="688DE649" w14:textId="77777777" w:rsidR="0052448A" w:rsidRPr="005A7BEF" w:rsidRDefault="0052448A" w:rsidP="005A7BEF">
            <w:pPr>
              <w:rPr>
                <w:rFonts w:ascii="Arial" w:hAnsi="Arial" w:cs="Arial"/>
                <w:sz w:val="20"/>
                <w:szCs w:val="20"/>
              </w:rPr>
            </w:pPr>
            <w:r w:rsidRPr="005A7BEF">
              <w:rPr>
                <w:rFonts w:ascii="Arial" w:hAnsi="Arial" w:cs="Arial"/>
                <w:sz w:val="20"/>
                <w:szCs w:val="20"/>
              </w:rPr>
              <w:t>Do you know what life insurance is?</w:t>
            </w:r>
          </w:p>
          <w:p w14:paraId="26C877E8" w14:textId="77777777" w:rsidR="0052448A" w:rsidRPr="005A7BEF" w:rsidRDefault="0052448A" w:rsidP="005A7BEF">
            <w:pPr>
              <w:rPr>
                <w:rFonts w:ascii="Arial" w:hAnsi="Arial" w:cs="Arial"/>
                <w:sz w:val="20"/>
                <w:szCs w:val="20"/>
              </w:rPr>
            </w:pPr>
          </w:p>
          <w:p w14:paraId="73ACBCA5"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Q7b</w:t>
            </w:r>
          </w:p>
          <w:p w14:paraId="44CDFD14" w14:textId="77777777" w:rsidR="0052448A" w:rsidRPr="005A7BEF" w:rsidRDefault="0052448A" w:rsidP="005A7BEF">
            <w:pPr>
              <w:rPr>
                <w:rFonts w:ascii="Arial" w:hAnsi="Arial" w:cs="Arial"/>
                <w:sz w:val="20"/>
                <w:szCs w:val="20"/>
              </w:rPr>
            </w:pPr>
            <w:r w:rsidRPr="005A7BEF">
              <w:rPr>
                <w:rFonts w:ascii="Arial" w:hAnsi="Arial" w:cs="Arial"/>
                <w:sz w:val="20"/>
                <w:szCs w:val="20"/>
              </w:rPr>
              <w:t>If 5. No or -888. Refuse to Answer &gt;&gt; Q8a</w:t>
            </w:r>
          </w:p>
        </w:tc>
        <w:tc>
          <w:tcPr>
            <w:tcW w:w="4390" w:type="dxa"/>
            <w:shd w:val="clear" w:color="auto" w:fill="auto"/>
            <w:vAlign w:val="center"/>
            <w:hideMark/>
          </w:tcPr>
          <w:p w14:paraId="2D72BAEA"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p>
          <w:p w14:paraId="257963E6" w14:textId="77777777" w:rsidR="0052448A" w:rsidRPr="005A7BEF" w:rsidRDefault="0052448A" w:rsidP="005A7BEF">
            <w:pPr>
              <w:rPr>
                <w:rFonts w:ascii="Arial" w:hAnsi="Arial" w:cs="Arial"/>
                <w:sz w:val="20"/>
                <w:szCs w:val="20"/>
              </w:rPr>
            </w:pPr>
            <w:r w:rsidRPr="005A7BEF">
              <w:rPr>
                <w:rFonts w:ascii="Arial" w:hAnsi="Arial" w:cs="Arial"/>
                <w:sz w:val="20"/>
                <w:szCs w:val="20"/>
              </w:rPr>
              <w:t>5. No</w:t>
            </w:r>
          </w:p>
          <w:p w14:paraId="3CFA2D92" w14:textId="77777777" w:rsidR="0052448A" w:rsidRPr="005A7BEF" w:rsidRDefault="0052448A" w:rsidP="005A7BEF">
            <w:pPr>
              <w:rPr>
                <w:rFonts w:ascii="Arial" w:hAnsi="Arial" w:cs="Arial"/>
                <w:sz w:val="20"/>
                <w:szCs w:val="20"/>
              </w:rPr>
            </w:pPr>
            <w:r w:rsidRPr="005A7BEF">
              <w:rPr>
                <w:rFonts w:ascii="Arial" w:hAnsi="Arial" w:cs="Arial"/>
                <w:sz w:val="20"/>
                <w:szCs w:val="20"/>
              </w:rPr>
              <w:t>-888. Refuse to Answer</w:t>
            </w:r>
          </w:p>
        </w:tc>
      </w:tr>
      <w:tr w:rsidR="00501FE8" w:rsidRPr="005A7BEF" w14:paraId="38DF9601" w14:textId="77777777" w:rsidTr="00501FE8">
        <w:trPr>
          <w:trHeight w:val="1000"/>
        </w:trPr>
        <w:tc>
          <w:tcPr>
            <w:tcW w:w="650" w:type="dxa"/>
            <w:shd w:val="clear" w:color="auto" w:fill="auto"/>
            <w:vAlign w:val="center"/>
            <w:hideMark/>
          </w:tcPr>
          <w:p w14:paraId="43ACE051" w14:textId="77777777" w:rsidR="0052448A" w:rsidRPr="005A7BEF" w:rsidRDefault="0052448A" w:rsidP="005A7BEF">
            <w:pPr>
              <w:rPr>
                <w:rFonts w:ascii="Arial" w:hAnsi="Arial" w:cs="Arial"/>
                <w:sz w:val="20"/>
                <w:szCs w:val="20"/>
              </w:rPr>
            </w:pPr>
            <w:r w:rsidRPr="005A7BEF">
              <w:rPr>
                <w:rFonts w:ascii="Arial" w:hAnsi="Arial" w:cs="Arial"/>
                <w:sz w:val="20"/>
                <w:szCs w:val="20"/>
              </w:rPr>
              <w:t>Q7b</w:t>
            </w:r>
          </w:p>
        </w:tc>
        <w:tc>
          <w:tcPr>
            <w:tcW w:w="9200" w:type="dxa"/>
            <w:shd w:val="clear" w:color="auto" w:fill="auto"/>
            <w:vAlign w:val="center"/>
            <w:hideMark/>
          </w:tcPr>
          <w:p w14:paraId="5A2664FB"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yes] </w:t>
            </w:r>
            <w:r w:rsidRPr="005A7BEF">
              <w:rPr>
                <w:rFonts w:ascii="Arial" w:hAnsi="Arial" w:cs="Arial"/>
                <w:sz w:val="20"/>
                <w:szCs w:val="20"/>
              </w:rPr>
              <w:t>Do you or others in your household have life insurance? Please include individual and group policies, such as policies provided through your employer.</w:t>
            </w:r>
          </w:p>
        </w:tc>
        <w:tc>
          <w:tcPr>
            <w:tcW w:w="4390" w:type="dxa"/>
            <w:shd w:val="clear" w:color="auto" w:fill="auto"/>
            <w:vAlign w:val="center"/>
            <w:hideMark/>
          </w:tcPr>
          <w:p w14:paraId="0DFCDE0F"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01FE8" w:rsidRPr="005A7BEF" w14:paraId="112382CA" w14:textId="77777777" w:rsidTr="00501FE8">
        <w:trPr>
          <w:trHeight w:val="260"/>
        </w:trPr>
        <w:tc>
          <w:tcPr>
            <w:tcW w:w="650" w:type="dxa"/>
            <w:shd w:val="clear" w:color="auto" w:fill="auto"/>
            <w:vAlign w:val="center"/>
            <w:hideMark/>
          </w:tcPr>
          <w:p w14:paraId="748A72CF" w14:textId="77777777" w:rsidR="0052448A" w:rsidRPr="005A7BEF" w:rsidRDefault="0052448A" w:rsidP="005A7BEF">
            <w:pPr>
              <w:rPr>
                <w:rFonts w:ascii="Arial" w:hAnsi="Arial" w:cs="Arial"/>
                <w:sz w:val="20"/>
                <w:szCs w:val="20"/>
              </w:rPr>
            </w:pPr>
            <w:r w:rsidRPr="005A7BEF">
              <w:rPr>
                <w:rFonts w:ascii="Arial" w:hAnsi="Arial" w:cs="Arial"/>
                <w:sz w:val="20"/>
                <w:szCs w:val="20"/>
              </w:rPr>
              <w:t>Q8a.</w:t>
            </w:r>
          </w:p>
        </w:tc>
        <w:tc>
          <w:tcPr>
            <w:tcW w:w="9200" w:type="dxa"/>
            <w:shd w:val="clear" w:color="auto" w:fill="auto"/>
            <w:noWrap/>
            <w:vAlign w:val="center"/>
            <w:hideMark/>
          </w:tcPr>
          <w:p w14:paraId="7E637637" w14:textId="77777777" w:rsidR="0052448A" w:rsidRPr="005A7BEF" w:rsidRDefault="0052448A" w:rsidP="005A7BEF">
            <w:pPr>
              <w:rPr>
                <w:rFonts w:ascii="Arial" w:hAnsi="Arial" w:cs="Arial"/>
                <w:sz w:val="20"/>
                <w:szCs w:val="20"/>
              </w:rPr>
            </w:pPr>
            <w:r w:rsidRPr="005A7BEF">
              <w:rPr>
                <w:rFonts w:ascii="Arial" w:hAnsi="Arial" w:cs="Arial"/>
                <w:sz w:val="20"/>
                <w:szCs w:val="20"/>
              </w:rPr>
              <w:t>Do you know what a health insurance is?</w:t>
            </w:r>
          </w:p>
          <w:p w14:paraId="48BB2879" w14:textId="77777777" w:rsidR="0052448A" w:rsidRPr="005A7BEF" w:rsidRDefault="0052448A" w:rsidP="005A7BEF">
            <w:pPr>
              <w:rPr>
                <w:rFonts w:ascii="Arial" w:hAnsi="Arial" w:cs="Arial"/>
                <w:sz w:val="20"/>
                <w:szCs w:val="20"/>
              </w:rPr>
            </w:pPr>
          </w:p>
          <w:p w14:paraId="4F0C739C"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Q8b</w:t>
            </w:r>
          </w:p>
          <w:p w14:paraId="2BBC16B8" w14:textId="77777777" w:rsidR="0052448A" w:rsidRPr="005A7BEF" w:rsidRDefault="0052448A" w:rsidP="005A7BEF">
            <w:pPr>
              <w:rPr>
                <w:rFonts w:ascii="Arial" w:hAnsi="Arial" w:cs="Arial"/>
                <w:b/>
                <w:bCs/>
                <w:i/>
                <w:iCs/>
                <w:sz w:val="20"/>
                <w:szCs w:val="20"/>
              </w:rPr>
            </w:pPr>
            <w:r w:rsidRPr="005A7BEF">
              <w:rPr>
                <w:rFonts w:ascii="Arial" w:hAnsi="Arial" w:cs="Arial"/>
                <w:sz w:val="20"/>
                <w:szCs w:val="20"/>
              </w:rPr>
              <w:t>If 5. No &gt;&gt; Q9</w:t>
            </w:r>
          </w:p>
        </w:tc>
        <w:tc>
          <w:tcPr>
            <w:tcW w:w="4390" w:type="dxa"/>
            <w:shd w:val="clear" w:color="auto" w:fill="auto"/>
            <w:vAlign w:val="center"/>
            <w:hideMark/>
          </w:tcPr>
          <w:p w14:paraId="69C04BA9"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p>
        </w:tc>
      </w:tr>
      <w:tr w:rsidR="00501FE8" w:rsidRPr="005A7BEF" w14:paraId="6F6909BF" w14:textId="77777777" w:rsidTr="00501FE8">
        <w:trPr>
          <w:trHeight w:val="250"/>
        </w:trPr>
        <w:tc>
          <w:tcPr>
            <w:tcW w:w="650" w:type="dxa"/>
            <w:shd w:val="clear" w:color="auto" w:fill="auto"/>
            <w:vAlign w:val="center"/>
            <w:hideMark/>
          </w:tcPr>
          <w:p w14:paraId="1A5D448B" w14:textId="77777777" w:rsidR="0052448A" w:rsidRPr="005A7BEF" w:rsidRDefault="0052448A" w:rsidP="005A7BEF">
            <w:pPr>
              <w:rPr>
                <w:rFonts w:ascii="Arial" w:hAnsi="Arial" w:cs="Arial"/>
                <w:sz w:val="20"/>
                <w:szCs w:val="20"/>
              </w:rPr>
            </w:pPr>
            <w:r w:rsidRPr="005A7BEF">
              <w:rPr>
                <w:rFonts w:ascii="Arial" w:hAnsi="Arial" w:cs="Arial"/>
                <w:sz w:val="20"/>
                <w:szCs w:val="20"/>
              </w:rPr>
              <w:t>Q8b.</w:t>
            </w:r>
          </w:p>
        </w:tc>
        <w:tc>
          <w:tcPr>
            <w:tcW w:w="9200" w:type="dxa"/>
            <w:shd w:val="clear" w:color="auto" w:fill="auto"/>
            <w:vAlign w:val="center"/>
            <w:hideMark/>
          </w:tcPr>
          <w:p w14:paraId="071B5514" w14:textId="77777777" w:rsidR="0052448A" w:rsidRPr="005A7BEF" w:rsidRDefault="0052448A" w:rsidP="005A7BEF">
            <w:pPr>
              <w:jc w:val="center"/>
              <w:rPr>
                <w:rFonts w:ascii="Arial" w:hAnsi="Arial" w:cs="Arial"/>
                <w:sz w:val="20"/>
                <w:szCs w:val="20"/>
              </w:rPr>
            </w:pPr>
            <w:r w:rsidRPr="005A7BEF">
              <w:rPr>
                <w:rFonts w:ascii="Arial" w:hAnsi="Arial" w:cs="Arial"/>
                <w:i/>
                <w:iCs/>
                <w:sz w:val="20"/>
                <w:szCs w:val="20"/>
              </w:rPr>
              <w:t xml:space="preserve">[If yes] </w:t>
            </w:r>
            <w:r w:rsidRPr="005A7BEF">
              <w:rPr>
                <w:rFonts w:ascii="Arial" w:hAnsi="Arial" w:cs="Arial"/>
                <w:sz w:val="20"/>
                <w:szCs w:val="20"/>
              </w:rPr>
              <w:t>Are you or others in your household covered by any type of public or private health insurance?</w:t>
            </w:r>
          </w:p>
        </w:tc>
        <w:tc>
          <w:tcPr>
            <w:tcW w:w="4390" w:type="dxa"/>
            <w:shd w:val="clear" w:color="auto" w:fill="auto"/>
            <w:vAlign w:val="center"/>
            <w:hideMark/>
          </w:tcPr>
          <w:p w14:paraId="3E9B85CE"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r>
            <w:r w:rsidRPr="005A7BEF">
              <w:rPr>
                <w:rFonts w:ascii="Arial" w:hAnsi="Arial" w:cs="Arial"/>
                <w:sz w:val="20"/>
                <w:szCs w:val="20"/>
              </w:rPr>
              <w:lastRenderedPageBreak/>
              <w:t>-888. Refuse to Answer</w:t>
            </w:r>
            <w:r w:rsidRPr="005A7BEF">
              <w:rPr>
                <w:rFonts w:ascii="Arial" w:hAnsi="Arial" w:cs="Arial"/>
                <w:sz w:val="20"/>
                <w:szCs w:val="20"/>
              </w:rPr>
              <w:br/>
              <w:t>-999. Don't Know</w:t>
            </w:r>
          </w:p>
        </w:tc>
      </w:tr>
    </w:tbl>
    <w:p w14:paraId="2BA7E364" w14:textId="77777777" w:rsidR="0052448A" w:rsidRPr="005A7BEF" w:rsidRDefault="0052448A" w:rsidP="005A7BEF">
      <w:pPr>
        <w:tabs>
          <w:tab w:val="left" w:pos="2010"/>
        </w:tabs>
        <w:rPr>
          <w:rFonts w:ascii="Arial" w:hAnsi="Arial" w:cs="Arial"/>
          <w:sz w:val="20"/>
          <w:szCs w:val="20"/>
        </w:rPr>
      </w:pPr>
    </w:p>
    <w:p w14:paraId="62CB48AB" w14:textId="77777777" w:rsidR="0052448A" w:rsidRPr="005A7BEF" w:rsidRDefault="0052448A" w:rsidP="005A7BEF">
      <w:pPr>
        <w:tabs>
          <w:tab w:val="left" w:pos="2010"/>
        </w:tabs>
        <w:rPr>
          <w:rFonts w:ascii="Arial" w:hAnsi="Arial" w:cs="Arial"/>
          <w:sz w:val="20"/>
          <w:szCs w:val="20"/>
        </w:rPr>
      </w:pPr>
    </w:p>
    <w:p w14:paraId="2BAFC40E" w14:textId="77777777" w:rsidR="0052448A" w:rsidRPr="005A7BEF" w:rsidRDefault="0052448A" w:rsidP="005A7BEF">
      <w:pPr>
        <w:tabs>
          <w:tab w:val="left" w:pos="2010"/>
        </w:tabs>
        <w:rPr>
          <w:rFonts w:ascii="Arial" w:hAnsi="Arial" w:cs="Arial"/>
          <w:sz w:val="20"/>
          <w:szCs w:val="20"/>
        </w:rPr>
      </w:pPr>
    </w:p>
    <w:p w14:paraId="11011133" w14:textId="77777777" w:rsidR="0052448A" w:rsidRPr="005A7BEF" w:rsidRDefault="0052448A" w:rsidP="005A7BEF">
      <w:pPr>
        <w:tabs>
          <w:tab w:val="left" w:pos="2010"/>
        </w:tabs>
        <w:rPr>
          <w:rFonts w:ascii="Arial" w:hAnsi="Arial" w:cs="Arial"/>
          <w:sz w:val="20"/>
          <w:szCs w:val="20"/>
        </w:rPr>
      </w:pPr>
    </w:p>
    <w:p w14:paraId="70FD8945" w14:textId="77777777" w:rsidR="0052448A" w:rsidRPr="005A7BEF" w:rsidRDefault="0052448A" w:rsidP="005A7BEF">
      <w:pPr>
        <w:tabs>
          <w:tab w:val="left" w:pos="2010"/>
        </w:tabs>
        <w:rPr>
          <w:rFonts w:ascii="Arial" w:hAnsi="Arial" w:cs="Arial"/>
          <w:sz w:val="20"/>
          <w:szCs w:val="20"/>
        </w:rPr>
      </w:pPr>
    </w:p>
    <w:p w14:paraId="498821AA" w14:textId="77777777" w:rsidR="0052448A" w:rsidRPr="005A7BEF" w:rsidRDefault="0052448A" w:rsidP="005A7BEF">
      <w:pPr>
        <w:tabs>
          <w:tab w:val="left" w:pos="2010"/>
        </w:tabs>
        <w:rPr>
          <w:rFonts w:ascii="Arial" w:hAnsi="Arial" w:cs="Arial"/>
          <w:sz w:val="20"/>
          <w:szCs w:val="20"/>
        </w:rPr>
      </w:pPr>
    </w:p>
    <w:tbl>
      <w:tblPr>
        <w:tblW w:w="14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9189"/>
        <w:gridCol w:w="4456"/>
      </w:tblGrid>
      <w:tr w:rsidR="00501FE8" w:rsidRPr="005A7BEF" w14:paraId="6F7C08CD" w14:textId="77777777" w:rsidTr="00287C07">
        <w:trPr>
          <w:trHeight w:val="1000"/>
        </w:trPr>
        <w:tc>
          <w:tcPr>
            <w:tcW w:w="595" w:type="dxa"/>
            <w:shd w:val="clear" w:color="auto" w:fill="auto"/>
            <w:vAlign w:val="center"/>
            <w:hideMark/>
          </w:tcPr>
          <w:p w14:paraId="06804B81" w14:textId="77777777" w:rsidR="0052448A" w:rsidRPr="005A7BEF" w:rsidRDefault="0052448A" w:rsidP="005A7BEF">
            <w:pPr>
              <w:rPr>
                <w:rFonts w:ascii="Arial" w:hAnsi="Arial" w:cs="Arial"/>
                <w:sz w:val="20"/>
                <w:szCs w:val="20"/>
              </w:rPr>
            </w:pPr>
          </w:p>
        </w:tc>
        <w:tc>
          <w:tcPr>
            <w:tcW w:w="9189" w:type="dxa"/>
            <w:shd w:val="clear" w:color="auto" w:fill="auto"/>
            <w:vAlign w:val="center"/>
            <w:hideMark/>
          </w:tcPr>
          <w:p w14:paraId="02DD580D" w14:textId="77777777" w:rsidR="0052448A" w:rsidRPr="005A7BEF" w:rsidRDefault="0052448A" w:rsidP="005A7BEF">
            <w:pPr>
              <w:rPr>
                <w:rFonts w:ascii="Arial" w:hAnsi="Arial" w:cs="Arial"/>
                <w:sz w:val="20"/>
                <w:szCs w:val="20"/>
              </w:rPr>
            </w:pPr>
            <w:r w:rsidRPr="005A7BEF">
              <w:rPr>
                <w:rFonts w:ascii="Arial" w:hAnsi="Arial" w:cs="Arial"/>
                <w:sz w:val="20"/>
                <w:szCs w:val="20"/>
              </w:rPr>
              <w:t>Many people borrow money from various sources, such as formal / informal financial institutions, friends, or family to meet their financial obligations. Furthermore, people often purchase goods and services on credit and defer the payment to a later time. Please think about all these borrowing experiences including money, goods, and services for the following questions.</w:t>
            </w:r>
            <w:r w:rsidRPr="005A7BEF">
              <w:rPr>
                <w:rFonts w:ascii="Arial" w:hAnsi="Arial" w:cs="Arial"/>
                <w:sz w:val="20"/>
                <w:szCs w:val="20"/>
              </w:rPr>
              <w:br/>
            </w:r>
            <w:r w:rsidRPr="005A7BEF">
              <w:rPr>
                <w:rFonts w:ascii="Arial" w:hAnsi="Arial" w:cs="Arial"/>
                <w:sz w:val="20"/>
                <w:szCs w:val="20"/>
              </w:rPr>
              <w:br/>
              <w:t>How much do you agree with the following statements:</w:t>
            </w:r>
          </w:p>
        </w:tc>
        <w:tc>
          <w:tcPr>
            <w:tcW w:w="4456" w:type="dxa"/>
            <w:shd w:val="clear" w:color="auto" w:fill="auto"/>
            <w:vAlign w:val="center"/>
            <w:hideMark/>
          </w:tcPr>
          <w:p w14:paraId="0087A971"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01FE8" w:rsidRPr="005A7BEF" w14:paraId="567F6830" w14:textId="77777777" w:rsidTr="00287C07">
        <w:trPr>
          <w:trHeight w:val="1000"/>
        </w:trPr>
        <w:tc>
          <w:tcPr>
            <w:tcW w:w="595" w:type="dxa"/>
            <w:shd w:val="clear" w:color="auto" w:fill="auto"/>
            <w:vAlign w:val="center"/>
            <w:hideMark/>
          </w:tcPr>
          <w:p w14:paraId="046A8C84" w14:textId="77777777" w:rsidR="0052448A" w:rsidRPr="005A7BEF" w:rsidRDefault="0052448A" w:rsidP="005A7BEF">
            <w:pPr>
              <w:rPr>
                <w:rFonts w:ascii="Arial" w:hAnsi="Arial" w:cs="Arial"/>
                <w:sz w:val="20"/>
                <w:szCs w:val="20"/>
              </w:rPr>
            </w:pPr>
            <w:r w:rsidRPr="005A7BEF">
              <w:rPr>
                <w:rFonts w:ascii="Arial" w:hAnsi="Arial" w:cs="Arial"/>
                <w:sz w:val="20"/>
                <w:szCs w:val="20"/>
              </w:rPr>
              <w:t>Q9</w:t>
            </w:r>
          </w:p>
        </w:tc>
        <w:tc>
          <w:tcPr>
            <w:tcW w:w="9189" w:type="dxa"/>
            <w:shd w:val="clear" w:color="auto" w:fill="auto"/>
            <w:vAlign w:val="center"/>
            <w:hideMark/>
          </w:tcPr>
          <w:p w14:paraId="069D67EB" w14:textId="77777777" w:rsidR="0052448A" w:rsidRPr="005A7BEF" w:rsidRDefault="0052448A" w:rsidP="005A7BEF">
            <w:pPr>
              <w:rPr>
                <w:rFonts w:ascii="Arial" w:hAnsi="Arial" w:cs="Arial"/>
                <w:sz w:val="20"/>
                <w:szCs w:val="20"/>
              </w:rPr>
            </w:pPr>
            <w:r w:rsidRPr="005A7BEF">
              <w:rPr>
                <w:rFonts w:ascii="Arial" w:hAnsi="Arial" w:cs="Arial"/>
                <w:sz w:val="20"/>
                <w:szCs w:val="20"/>
              </w:rPr>
              <w:t>You are careful about deciding whether to borrow money or make purchases on credit.</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456" w:type="dxa"/>
            <w:shd w:val="clear" w:color="auto" w:fill="auto"/>
            <w:vAlign w:val="center"/>
            <w:hideMark/>
          </w:tcPr>
          <w:p w14:paraId="5FA84C2E"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01FE8" w:rsidRPr="005A7BEF" w14:paraId="0237F3EB" w14:textId="77777777" w:rsidTr="00287C07">
        <w:trPr>
          <w:trHeight w:val="1000"/>
        </w:trPr>
        <w:tc>
          <w:tcPr>
            <w:tcW w:w="595" w:type="dxa"/>
            <w:shd w:val="clear" w:color="auto" w:fill="auto"/>
            <w:vAlign w:val="center"/>
            <w:hideMark/>
          </w:tcPr>
          <w:p w14:paraId="70CCCD5B" w14:textId="77777777" w:rsidR="0052448A" w:rsidRPr="005A7BEF" w:rsidRDefault="0052448A" w:rsidP="005A7BEF">
            <w:pPr>
              <w:rPr>
                <w:rFonts w:ascii="Arial" w:hAnsi="Arial" w:cs="Arial"/>
                <w:sz w:val="20"/>
                <w:szCs w:val="20"/>
              </w:rPr>
            </w:pPr>
            <w:r w:rsidRPr="005A7BEF">
              <w:rPr>
                <w:rFonts w:ascii="Arial" w:hAnsi="Arial" w:cs="Arial"/>
                <w:sz w:val="20"/>
                <w:szCs w:val="20"/>
              </w:rPr>
              <w:t>Q10</w:t>
            </w:r>
          </w:p>
        </w:tc>
        <w:tc>
          <w:tcPr>
            <w:tcW w:w="9189" w:type="dxa"/>
            <w:shd w:val="clear" w:color="auto" w:fill="auto"/>
            <w:vAlign w:val="center"/>
            <w:hideMark/>
          </w:tcPr>
          <w:p w14:paraId="7BEF06AE" w14:textId="77777777" w:rsidR="0052448A" w:rsidRPr="005A7BEF" w:rsidRDefault="0052448A" w:rsidP="005A7BEF">
            <w:pPr>
              <w:rPr>
                <w:rFonts w:ascii="Arial" w:hAnsi="Arial" w:cs="Arial"/>
                <w:sz w:val="20"/>
                <w:szCs w:val="20"/>
              </w:rPr>
            </w:pPr>
            <w:r w:rsidRPr="005A7BEF">
              <w:rPr>
                <w:rFonts w:ascii="Arial" w:hAnsi="Arial" w:cs="Arial"/>
                <w:sz w:val="20"/>
                <w:szCs w:val="20"/>
              </w:rPr>
              <w:t>You borrow money or make purchases on credit, but on reflection you should have taken more time to think about whether to borrow.</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456" w:type="dxa"/>
            <w:shd w:val="clear" w:color="auto" w:fill="auto"/>
            <w:vAlign w:val="center"/>
            <w:hideMark/>
          </w:tcPr>
          <w:p w14:paraId="1BE02D56"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01FE8" w:rsidRPr="005A7BEF" w14:paraId="7B13A0F3" w14:textId="77777777" w:rsidTr="00287C07">
        <w:trPr>
          <w:trHeight w:val="1000"/>
        </w:trPr>
        <w:tc>
          <w:tcPr>
            <w:tcW w:w="595" w:type="dxa"/>
            <w:shd w:val="clear" w:color="auto" w:fill="auto"/>
            <w:vAlign w:val="center"/>
            <w:hideMark/>
          </w:tcPr>
          <w:p w14:paraId="37953046" w14:textId="77777777" w:rsidR="0052448A" w:rsidRPr="005A7BEF" w:rsidRDefault="0052448A" w:rsidP="005A7BEF">
            <w:pPr>
              <w:rPr>
                <w:rFonts w:ascii="Arial" w:hAnsi="Arial" w:cs="Arial"/>
                <w:sz w:val="20"/>
                <w:szCs w:val="20"/>
              </w:rPr>
            </w:pPr>
            <w:r w:rsidRPr="005A7BEF">
              <w:rPr>
                <w:rFonts w:ascii="Arial" w:hAnsi="Arial" w:cs="Arial"/>
                <w:sz w:val="20"/>
                <w:szCs w:val="20"/>
              </w:rPr>
              <w:t>Q11</w:t>
            </w:r>
          </w:p>
        </w:tc>
        <w:tc>
          <w:tcPr>
            <w:tcW w:w="9189" w:type="dxa"/>
            <w:shd w:val="clear" w:color="auto" w:fill="auto"/>
            <w:vAlign w:val="center"/>
            <w:hideMark/>
          </w:tcPr>
          <w:p w14:paraId="7169C638" w14:textId="77777777" w:rsidR="0052448A" w:rsidRPr="005A7BEF" w:rsidRDefault="0052448A" w:rsidP="005A7BEF">
            <w:pPr>
              <w:rPr>
                <w:rFonts w:ascii="Arial" w:hAnsi="Arial" w:cs="Arial"/>
                <w:sz w:val="20"/>
                <w:szCs w:val="20"/>
              </w:rPr>
            </w:pPr>
            <w:r w:rsidRPr="005A7BEF">
              <w:rPr>
                <w:rFonts w:ascii="Arial" w:hAnsi="Arial" w:cs="Arial"/>
                <w:sz w:val="20"/>
                <w:szCs w:val="20"/>
              </w:rPr>
              <w:t>You make good decisions about how much to borrow or purchase on credit.</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456" w:type="dxa"/>
            <w:shd w:val="clear" w:color="auto" w:fill="auto"/>
            <w:vAlign w:val="center"/>
            <w:hideMark/>
          </w:tcPr>
          <w:p w14:paraId="01E64C8E"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01FE8" w:rsidRPr="005A7BEF" w14:paraId="7EC085CA" w14:textId="77777777" w:rsidTr="00287C07">
        <w:trPr>
          <w:trHeight w:val="1000"/>
        </w:trPr>
        <w:tc>
          <w:tcPr>
            <w:tcW w:w="595" w:type="dxa"/>
            <w:shd w:val="clear" w:color="auto" w:fill="auto"/>
            <w:vAlign w:val="center"/>
            <w:hideMark/>
          </w:tcPr>
          <w:p w14:paraId="3B12816B" w14:textId="77777777" w:rsidR="0052448A" w:rsidRPr="005A7BEF" w:rsidRDefault="0052448A" w:rsidP="005A7BEF">
            <w:pPr>
              <w:rPr>
                <w:rFonts w:ascii="Arial" w:hAnsi="Arial" w:cs="Arial"/>
                <w:sz w:val="20"/>
                <w:szCs w:val="20"/>
              </w:rPr>
            </w:pPr>
            <w:r w:rsidRPr="005A7BEF">
              <w:rPr>
                <w:rFonts w:ascii="Arial" w:hAnsi="Arial" w:cs="Arial"/>
                <w:sz w:val="20"/>
                <w:szCs w:val="20"/>
              </w:rPr>
              <w:lastRenderedPageBreak/>
              <w:t>Q12</w:t>
            </w:r>
          </w:p>
        </w:tc>
        <w:tc>
          <w:tcPr>
            <w:tcW w:w="9189" w:type="dxa"/>
            <w:shd w:val="clear" w:color="auto" w:fill="auto"/>
            <w:vAlign w:val="center"/>
            <w:hideMark/>
          </w:tcPr>
          <w:p w14:paraId="4FFBA915" w14:textId="77777777" w:rsidR="0052448A" w:rsidRPr="005A7BEF" w:rsidRDefault="0052448A" w:rsidP="005A7BEF">
            <w:pPr>
              <w:rPr>
                <w:rFonts w:ascii="Arial" w:hAnsi="Arial" w:cs="Arial"/>
                <w:sz w:val="20"/>
                <w:szCs w:val="20"/>
              </w:rPr>
            </w:pPr>
            <w:r w:rsidRPr="005A7BEF">
              <w:rPr>
                <w:rFonts w:ascii="Arial" w:hAnsi="Arial" w:cs="Arial"/>
                <w:sz w:val="20"/>
                <w:szCs w:val="20"/>
              </w:rPr>
              <w:t>You borrow more money or make more purchases on credit than you should.</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456" w:type="dxa"/>
            <w:shd w:val="clear" w:color="auto" w:fill="auto"/>
            <w:vAlign w:val="center"/>
            <w:hideMark/>
          </w:tcPr>
          <w:p w14:paraId="049261D9"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01FE8" w:rsidRPr="005A7BEF" w14:paraId="52CCC627" w14:textId="77777777" w:rsidTr="00287C07">
        <w:trPr>
          <w:trHeight w:val="1000"/>
        </w:trPr>
        <w:tc>
          <w:tcPr>
            <w:tcW w:w="595" w:type="dxa"/>
            <w:shd w:val="clear" w:color="auto" w:fill="auto"/>
            <w:vAlign w:val="center"/>
            <w:hideMark/>
          </w:tcPr>
          <w:p w14:paraId="3AD98CEC" w14:textId="77777777" w:rsidR="0052448A" w:rsidRPr="005A7BEF" w:rsidRDefault="0052448A" w:rsidP="005A7BEF">
            <w:pPr>
              <w:rPr>
                <w:rFonts w:ascii="Arial" w:hAnsi="Arial" w:cs="Arial"/>
                <w:sz w:val="20"/>
                <w:szCs w:val="20"/>
              </w:rPr>
            </w:pPr>
            <w:r w:rsidRPr="005A7BEF">
              <w:rPr>
                <w:rFonts w:ascii="Arial" w:hAnsi="Arial" w:cs="Arial"/>
                <w:sz w:val="20"/>
                <w:szCs w:val="20"/>
              </w:rPr>
              <w:t>Q13</w:t>
            </w:r>
          </w:p>
        </w:tc>
        <w:tc>
          <w:tcPr>
            <w:tcW w:w="9189" w:type="dxa"/>
            <w:shd w:val="clear" w:color="auto" w:fill="auto"/>
            <w:vAlign w:val="center"/>
            <w:hideMark/>
          </w:tcPr>
          <w:p w14:paraId="46FFFAFF"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When you borrow money or make purchases on credit, you repay what you borrowed in the agreed upon timeframe. </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456" w:type="dxa"/>
            <w:shd w:val="clear" w:color="auto" w:fill="auto"/>
            <w:vAlign w:val="center"/>
            <w:hideMark/>
          </w:tcPr>
          <w:p w14:paraId="654CEA7E"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01FE8" w:rsidRPr="005A7BEF" w14:paraId="47852EF0" w14:textId="77777777" w:rsidTr="00287C07">
        <w:trPr>
          <w:trHeight w:val="1000"/>
        </w:trPr>
        <w:tc>
          <w:tcPr>
            <w:tcW w:w="595" w:type="dxa"/>
            <w:shd w:val="clear" w:color="auto" w:fill="auto"/>
            <w:vAlign w:val="center"/>
            <w:hideMark/>
          </w:tcPr>
          <w:p w14:paraId="14DAB2F8" w14:textId="77777777" w:rsidR="0052448A" w:rsidRPr="005A7BEF" w:rsidRDefault="0052448A" w:rsidP="005A7BEF">
            <w:pPr>
              <w:rPr>
                <w:rFonts w:ascii="Arial" w:hAnsi="Arial" w:cs="Arial"/>
                <w:sz w:val="20"/>
                <w:szCs w:val="20"/>
              </w:rPr>
            </w:pPr>
            <w:r w:rsidRPr="005A7BEF">
              <w:rPr>
                <w:rFonts w:ascii="Arial" w:hAnsi="Arial" w:cs="Arial"/>
                <w:sz w:val="20"/>
                <w:szCs w:val="20"/>
              </w:rPr>
              <w:t>Q14</w:t>
            </w:r>
          </w:p>
        </w:tc>
        <w:tc>
          <w:tcPr>
            <w:tcW w:w="9189" w:type="dxa"/>
            <w:shd w:val="clear" w:color="auto" w:fill="auto"/>
            <w:vAlign w:val="center"/>
            <w:hideMark/>
          </w:tcPr>
          <w:p w14:paraId="25107DAE" w14:textId="77777777" w:rsidR="0052448A" w:rsidRPr="005A7BEF" w:rsidRDefault="0052448A" w:rsidP="005A7BEF">
            <w:pPr>
              <w:rPr>
                <w:rFonts w:ascii="Arial" w:hAnsi="Arial" w:cs="Arial"/>
                <w:sz w:val="20"/>
                <w:szCs w:val="20"/>
              </w:rPr>
            </w:pPr>
            <w:r w:rsidRPr="005A7BEF">
              <w:rPr>
                <w:rFonts w:ascii="Arial" w:hAnsi="Arial" w:cs="Arial"/>
                <w:sz w:val="20"/>
                <w:szCs w:val="20"/>
              </w:rPr>
              <w:t>You borrow money from other sources to repay existing debts.</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456" w:type="dxa"/>
            <w:shd w:val="clear" w:color="auto" w:fill="auto"/>
            <w:vAlign w:val="center"/>
            <w:hideMark/>
          </w:tcPr>
          <w:p w14:paraId="04B24EC9"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01FE8" w:rsidRPr="005A7BEF" w14:paraId="675376DA" w14:textId="77777777" w:rsidTr="00287C07">
        <w:trPr>
          <w:trHeight w:val="1000"/>
        </w:trPr>
        <w:tc>
          <w:tcPr>
            <w:tcW w:w="595" w:type="dxa"/>
            <w:shd w:val="clear" w:color="auto" w:fill="auto"/>
            <w:vAlign w:val="center"/>
            <w:hideMark/>
          </w:tcPr>
          <w:p w14:paraId="750C3088"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c>
          <w:tcPr>
            <w:tcW w:w="9189" w:type="dxa"/>
            <w:shd w:val="clear" w:color="auto" w:fill="auto"/>
            <w:vAlign w:val="center"/>
            <w:hideMark/>
          </w:tcPr>
          <w:p w14:paraId="6FAEB9EE" w14:textId="77777777" w:rsidR="0052448A" w:rsidRPr="005A7BEF" w:rsidRDefault="0052448A" w:rsidP="005A7BEF">
            <w:pPr>
              <w:rPr>
                <w:rFonts w:ascii="Arial" w:hAnsi="Arial" w:cs="Arial"/>
                <w:sz w:val="20"/>
                <w:szCs w:val="20"/>
              </w:rPr>
            </w:pPr>
            <w:r w:rsidRPr="005A7BEF">
              <w:rPr>
                <w:rFonts w:ascii="Arial" w:hAnsi="Arial" w:cs="Arial"/>
                <w:sz w:val="20"/>
                <w:szCs w:val="20"/>
              </w:rPr>
              <w:t>There are many ways to save money. Some people open a savings bank acount or mobile money account. Some keep cash somewhere at home, hidden in a safe place, or with a friend or family member. Others buy assets as a means of saving.</w:t>
            </w:r>
            <w:r w:rsidRPr="005A7BEF">
              <w:rPr>
                <w:rFonts w:ascii="Arial" w:hAnsi="Arial" w:cs="Arial"/>
                <w:sz w:val="20"/>
                <w:szCs w:val="20"/>
              </w:rPr>
              <w:br/>
            </w:r>
            <w:r w:rsidRPr="005A7BEF">
              <w:rPr>
                <w:rFonts w:ascii="Arial" w:hAnsi="Arial" w:cs="Arial"/>
                <w:sz w:val="20"/>
                <w:szCs w:val="20"/>
              </w:rPr>
              <w:br/>
              <w:t>Please think about all these ways of saving for the next question.</w:t>
            </w:r>
          </w:p>
        </w:tc>
        <w:tc>
          <w:tcPr>
            <w:tcW w:w="4456" w:type="dxa"/>
            <w:shd w:val="clear" w:color="auto" w:fill="auto"/>
            <w:vAlign w:val="center"/>
            <w:hideMark/>
          </w:tcPr>
          <w:p w14:paraId="1D1FC84A"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01FE8" w:rsidRPr="005A7BEF" w14:paraId="35AA29F3" w14:textId="77777777" w:rsidTr="00287C07">
        <w:trPr>
          <w:trHeight w:val="1000"/>
        </w:trPr>
        <w:tc>
          <w:tcPr>
            <w:tcW w:w="595" w:type="dxa"/>
            <w:shd w:val="clear" w:color="auto" w:fill="auto"/>
            <w:vAlign w:val="center"/>
            <w:hideMark/>
          </w:tcPr>
          <w:p w14:paraId="08037D57" w14:textId="77777777" w:rsidR="0052448A" w:rsidRPr="005A7BEF" w:rsidRDefault="0052448A" w:rsidP="005A7BEF">
            <w:pPr>
              <w:rPr>
                <w:rFonts w:ascii="Arial" w:hAnsi="Arial" w:cs="Arial"/>
                <w:sz w:val="20"/>
                <w:szCs w:val="20"/>
              </w:rPr>
            </w:pPr>
            <w:r w:rsidRPr="005A7BEF">
              <w:rPr>
                <w:rFonts w:ascii="Arial" w:hAnsi="Arial" w:cs="Arial"/>
                <w:sz w:val="20"/>
                <w:szCs w:val="20"/>
              </w:rPr>
              <w:t>Q15</w:t>
            </w:r>
          </w:p>
        </w:tc>
        <w:tc>
          <w:tcPr>
            <w:tcW w:w="9189" w:type="dxa"/>
            <w:shd w:val="clear" w:color="auto" w:fill="auto"/>
            <w:vAlign w:val="center"/>
            <w:hideMark/>
          </w:tcPr>
          <w:p w14:paraId="08EC148D" w14:textId="77777777" w:rsidR="0052448A" w:rsidRPr="005A7BEF" w:rsidRDefault="0052448A" w:rsidP="005A7BEF">
            <w:pPr>
              <w:rPr>
                <w:rFonts w:ascii="Arial" w:hAnsi="Arial" w:cs="Arial"/>
                <w:sz w:val="20"/>
                <w:szCs w:val="20"/>
              </w:rPr>
            </w:pPr>
            <w:r w:rsidRPr="005A7BEF">
              <w:rPr>
                <w:rFonts w:ascii="Arial" w:hAnsi="Arial" w:cs="Arial"/>
                <w:sz w:val="20"/>
                <w:szCs w:val="20"/>
              </w:rPr>
              <w:t>Thinking about your main sources of income, how often does the following statement apply to you:</w:t>
            </w:r>
            <w:r w:rsidRPr="005A7BEF">
              <w:rPr>
                <w:rFonts w:ascii="Arial" w:hAnsi="Arial" w:cs="Arial"/>
                <w:sz w:val="20"/>
                <w:szCs w:val="20"/>
              </w:rPr>
              <w:br/>
            </w:r>
            <w:r w:rsidRPr="005A7BEF">
              <w:rPr>
                <w:rFonts w:ascii="Arial" w:hAnsi="Arial" w:cs="Arial"/>
                <w:sz w:val="20"/>
                <w:szCs w:val="20"/>
              </w:rPr>
              <w:br/>
              <w:t xml:space="preserve">You save or set aside some of the income that you receive for the future. </w:t>
            </w:r>
            <w:r w:rsidRPr="005A7BEF">
              <w:rPr>
                <w:rFonts w:ascii="Arial" w:hAnsi="Arial" w:cs="Arial"/>
                <w:sz w:val="20"/>
                <w:szCs w:val="20"/>
              </w:rPr>
              <w:br/>
            </w:r>
            <w:r w:rsidRPr="005A7BEF">
              <w:rPr>
                <w:rFonts w:ascii="Arial" w:hAnsi="Arial" w:cs="Arial"/>
                <w:sz w:val="20"/>
                <w:szCs w:val="20"/>
              </w:rPr>
              <w:br/>
              <w:t>Would you say this applies to you: Always, Very often, Sometimes, Rarely, Never?</w:t>
            </w:r>
          </w:p>
        </w:tc>
        <w:tc>
          <w:tcPr>
            <w:tcW w:w="4456" w:type="dxa"/>
            <w:shd w:val="clear" w:color="auto" w:fill="auto"/>
            <w:vAlign w:val="center"/>
            <w:hideMark/>
          </w:tcPr>
          <w:p w14:paraId="63DD2390"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01FE8" w:rsidRPr="005A7BEF" w14:paraId="54BA50CB" w14:textId="77777777" w:rsidTr="00287C07">
        <w:trPr>
          <w:trHeight w:val="1000"/>
        </w:trPr>
        <w:tc>
          <w:tcPr>
            <w:tcW w:w="595" w:type="dxa"/>
            <w:shd w:val="clear" w:color="auto" w:fill="auto"/>
            <w:vAlign w:val="center"/>
            <w:hideMark/>
          </w:tcPr>
          <w:p w14:paraId="403BB81F"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c>
          <w:tcPr>
            <w:tcW w:w="9189" w:type="dxa"/>
            <w:shd w:val="clear" w:color="auto" w:fill="auto"/>
            <w:vAlign w:val="center"/>
            <w:hideMark/>
          </w:tcPr>
          <w:p w14:paraId="4E136317" w14:textId="77777777" w:rsidR="0052448A" w:rsidRPr="005A7BEF" w:rsidRDefault="0052448A" w:rsidP="005A7BEF">
            <w:pPr>
              <w:rPr>
                <w:rFonts w:ascii="Arial" w:hAnsi="Arial" w:cs="Arial"/>
                <w:sz w:val="20"/>
                <w:szCs w:val="20"/>
              </w:rPr>
            </w:pPr>
            <w:r w:rsidRPr="005A7BEF">
              <w:rPr>
                <w:rFonts w:ascii="Arial" w:hAnsi="Arial" w:cs="Arial"/>
                <w:sz w:val="20"/>
                <w:szCs w:val="20"/>
              </w:rPr>
              <w:t>Some people plan their income, expenses and savings to achieve their short-term and long-term goals.</w:t>
            </w:r>
            <w:r w:rsidRPr="005A7BEF">
              <w:rPr>
                <w:rFonts w:ascii="Arial" w:hAnsi="Arial" w:cs="Arial"/>
                <w:sz w:val="20"/>
                <w:szCs w:val="20"/>
              </w:rPr>
              <w:br/>
            </w:r>
            <w:r w:rsidRPr="005A7BEF">
              <w:rPr>
                <w:rFonts w:ascii="Arial" w:hAnsi="Arial" w:cs="Arial"/>
                <w:sz w:val="20"/>
                <w:szCs w:val="20"/>
              </w:rPr>
              <w:br/>
              <w:t>How much do you agree with the following statements:</w:t>
            </w:r>
          </w:p>
        </w:tc>
        <w:tc>
          <w:tcPr>
            <w:tcW w:w="4456" w:type="dxa"/>
            <w:shd w:val="clear" w:color="auto" w:fill="auto"/>
            <w:vAlign w:val="center"/>
            <w:hideMark/>
          </w:tcPr>
          <w:p w14:paraId="58CD3D6C"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01FE8" w:rsidRPr="005A7BEF" w14:paraId="67F5C27F" w14:textId="77777777" w:rsidTr="00287C07">
        <w:trPr>
          <w:trHeight w:val="1000"/>
        </w:trPr>
        <w:tc>
          <w:tcPr>
            <w:tcW w:w="595" w:type="dxa"/>
            <w:shd w:val="clear" w:color="auto" w:fill="auto"/>
            <w:vAlign w:val="center"/>
            <w:hideMark/>
          </w:tcPr>
          <w:p w14:paraId="0ABA5F8E" w14:textId="77777777" w:rsidR="0052448A" w:rsidRPr="005A7BEF" w:rsidRDefault="0052448A" w:rsidP="005A7BEF">
            <w:pPr>
              <w:rPr>
                <w:rFonts w:ascii="Arial" w:hAnsi="Arial" w:cs="Arial"/>
                <w:sz w:val="20"/>
                <w:szCs w:val="20"/>
              </w:rPr>
            </w:pPr>
            <w:r w:rsidRPr="005A7BEF">
              <w:rPr>
                <w:rFonts w:ascii="Arial" w:hAnsi="Arial" w:cs="Arial"/>
                <w:sz w:val="20"/>
                <w:szCs w:val="20"/>
              </w:rPr>
              <w:lastRenderedPageBreak/>
              <w:t>Q16</w:t>
            </w:r>
          </w:p>
        </w:tc>
        <w:tc>
          <w:tcPr>
            <w:tcW w:w="9189" w:type="dxa"/>
            <w:shd w:val="clear" w:color="auto" w:fill="auto"/>
            <w:vAlign w:val="center"/>
            <w:hideMark/>
          </w:tcPr>
          <w:p w14:paraId="2AF07BF7" w14:textId="77777777" w:rsidR="0052448A" w:rsidRPr="005A7BEF" w:rsidRDefault="0052448A" w:rsidP="005A7BEF">
            <w:pPr>
              <w:rPr>
                <w:rFonts w:ascii="Arial" w:hAnsi="Arial" w:cs="Arial"/>
                <w:sz w:val="20"/>
                <w:szCs w:val="20"/>
              </w:rPr>
            </w:pPr>
            <w:r w:rsidRPr="005A7BEF">
              <w:rPr>
                <w:rFonts w:ascii="Arial" w:hAnsi="Arial" w:cs="Arial"/>
                <w:sz w:val="20"/>
                <w:szCs w:val="20"/>
              </w:rPr>
              <w:t>You have plans for how you will pay for your expenses for one week.</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56" w:type="dxa"/>
            <w:shd w:val="clear" w:color="auto" w:fill="auto"/>
            <w:vAlign w:val="center"/>
            <w:hideMark/>
          </w:tcPr>
          <w:p w14:paraId="66D0811A"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01FE8" w:rsidRPr="005A7BEF" w14:paraId="0BC7537D" w14:textId="77777777" w:rsidTr="00287C07">
        <w:trPr>
          <w:trHeight w:val="1000"/>
        </w:trPr>
        <w:tc>
          <w:tcPr>
            <w:tcW w:w="595" w:type="dxa"/>
            <w:shd w:val="clear" w:color="auto" w:fill="auto"/>
            <w:vAlign w:val="center"/>
            <w:hideMark/>
          </w:tcPr>
          <w:p w14:paraId="5A336C3C" w14:textId="77777777" w:rsidR="0052448A" w:rsidRPr="005A7BEF" w:rsidRDefault="0052448A" w:rsidP="005A7BEF">
            <w:pPr>
              <w:rPr>
                <w:rFonts w:ascii="Arial" w:hAnsi="Arial" w:cs="Arial"/>
                <w:sz w:val="20"/>
                <w:szCs w:val="20"/>
              </w:rPr>
            </w:pPr>
            <w:r w:rsidRPr="005A7BEF">
              <w:rPr>
                <w:rFonts w:ascii="Arial" w:hAnsi="Arial" w:cs="Arial"/>
                <w:sz w:val="20"/>
                <w:szCs w:val="20"/>
              </w:rPr>
              <w:t>Q17</w:t>
            </w:r>
          </w:p>
        </w:tc>
        <w:tc>
          <w:tcPr>
            <w:tcW w:w="9189" w:type="dxa"/>
            <w:shd w:val="clear" w:color="auto" w:fill="auto"/>
            <w:vAlign w:val="center"/>
            <w:hideMark/>
          </w:tcPr>
          <w:p w14:paraId="01CC1B6F" w14:textId="77777777" w:rsidR="0052448A" w:rsidRPr="005A7BEF" w:rsidRDefault="0052448A" w:rsidP="005A7BEF">
            <w:pPr>
              <w:rPr>
                <w:rFonts w:ascii="Arial" w:hAnsi="Arial" w:cs="Arial"/>
                <w:sz w:val="20"/>
                <w:szCs w:val="20"/>
              </w:rPr>
            </w:pPr>
            <w:r w:rsidRPr="005A7BEF">
              <w:rPr>
                <w:rFonts w:ascii="Arial" w:hAnsi="Arial" w:cs="Arial"/>
                <w:sz w:val="20"/>
                <w:szCs w:val="20"/>
              </w:rPr>
              <w:t>You have plans for how you will pay for your expenses for one month.</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56" w:type="dxa"/>
            <w:shd w:val="clear" w:color="auto" w:fill="auto"/>
            <w:vAlign w:val="center"/>
            <w:hideMark/>
          </w:tcPr>
          <w:p w14:paraId="0E451871"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01FE8" w:rsidRPr="005A7BEF" w14:paraId="355C614B" w14:textId="77777777" w:rsidTr="00287C07">
        <w:trPr>
          <w:trHeight w:val="1000"/>
        </w:trPr>
        <w:tc>
          <w:tcPr>
            <w:tcW w:w="595" w:type="dxa"/>
            <w:shd w:val="clear" w:color="auto" w:fill="auto"/>
            <w:vAlign w:val="center"/>
            <w:hideMark/>
          </w:tcPr>
          <w:p w14:paraId="78DAA1DF" w14:textId="77777777" w:rsidR="0052448A" w:rsidRPr="005A7BEF" w:rsidRDefault="0052448A" w:rsidP="005A7BEF">
            <w:pPr>
              <w:rPr>
                <w:rFonts w:ascii="Arial" w:hAnsi="Arial" w:cs="Arial"/>
                <w:sz w:val="20"/>
                <w:szCs w:val="20"/>
              </w:rPr>
            </w:pPr>
            <w:r w:rsidRPr="005A7BEF">
              <w:rPr>
                <w:rFonts w:ascii="Arial" w:hAnsi="Arial" w:cs="Arial"/>
                <w:sz w:val="20"/>
                <w:szCs w:val="20"/>
              </w:rPr>
              <w:t>Q18</w:t>
            </w:r>
          </w:p>
        </w:tc>
        <w:tc>
          <w:tcPr>
            <w:tcW w:w="9189" w:type="dxa"/>
            <w:shd w:val="clear" w:color="auto" w:fill="auto"/>
            <w:vAlign w:val="center"/>
            <w:hideMark/>
          </w:tcPr>
          <w:p w14:paraId="7680E271" w14:textId="77777777" w:rsidR="0052448A" w:rsidRPr="005A7BEF" w:rsidRDefault="0052448A" w:rsidP="005A7BEF">
            <w:pPr>
              <w:rPr>
                <w:rFonts w:ascii="Arial" w:hAnsi="Arial" w:cs="Arial"/>
                <w:sz w:val="20"/>
                <w:szCs w:val="20"/>
              </w:rPr>
            </w:pPr>
            <w:r w:rsidRPr="005A7BEF">
              <w:rPr>
                <w:rFonts w:ascii="Arial" w:hAnsi="Arial" w:cs="Arial"/>
                <w:sz w:val="20"/>
                <w:szCs w:val="20"/>
              </w:rPr>
              <w:t>You have plans for how you will pay for your expenses for 3 months.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56" w:type="dxa"/>
            <w:shd w:val="clear" w:color="auto" w:fill="auto"/>
            <w:vAlign w:val="center"/>
            <w:hideMark/>
          </w:tcPr>
          <w:p w14:paraId="497C01C3"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01FE8" w:rsidRPr="005A7BEF" w14:paraId="05D8F6E9" w14:textId="77777777" w:rsidTr="00287C07">
        <w:trPr>
          <w:trHeight w:val="1000"/>
        </w:trPr>
        <w:tc>
          <w:tcPr>
            <w:tcW w:w="595" w:type="dxa"/>
            <w:shd w:val="clear" w:color="auto" w:fill="auto"/>
            <w:vAlign w:val="center"/>
            <w:hideMark/>
          </w:tcPr>
          <w:p w14:paraId="340D50B7" w14:textId="77777777" w:rsidR="0052448A" w:rsidRPr="005A7BEF" w:rsidRDefault="0052448A" w:rsidP="005A7BEF">
            <w:pPr>
              <w:rPr>
                <w:rFonts w:ascii="Arial" w:hAnsi="Arial" w:cs="Arial"/>
                <w:sz w:val="20"/>
                <w:szCs w:val="20"/>
              </w:rPr>
            </w:pPr>
            <w:r w:rsidRPr="005A7BEF">
              <w:rPr>
                <w:rFonts w:ascii="Arial" w:hAnsi="Arial" w:cs="Arial"/>
                <w:sz w:val="20"/>
                <w:szCs w:val="20"/>
              </w:rPr>
              <w:t>Q19</w:t>
            </w:r>
          </w:p>
        </w:tc>
        <w:tc>
          <w:tcPr>
            <w:tcW w:w="9189" w:type="dxa"/>
            <w:shd w:val="clear" w:color="auto" w:fill="auto"/>
            <w:vAlign w:val="center"/>
            <w:hideMark/>
          </w:tcPr>
          <w:p w14:paraId="7DDE477B" w14:textId="77777777" w:rsidR="0052448A" w:rsidRPr="005A7BEF" w:rsidRDefault="0052448A" w:rsidP="005A7BEF">
            <w:pPr>
              <w:rPr>
                <w:rFonts w:ascii="Arial" w:hAnsi="Arial" w:cs="Arial"/>
                <w:sz w:val="20"/>
                <w:szCs w:val="20"/>
              </w:rPr>
            </w:pPr>
            <w:r w:rsidRPr="005A7BEF">
              <w:rPr>
                <w:rFonts w:ascii="Arial" w:hAnsi="Arial" w:cs="Arial"/>
                <w:sz w:val="20"/>
                <w:szCs w:val="20"/>
              </w:rPr>
              <w:t>You have a financial goal for 12 months.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56" w:type="dxa"/>
            <w:shd w:val="clear" w:color="auto" w:fill="auto"/>
            <w:vAlign w:val="center"/>
            <w:hideMark/>
          </w:tcPr>
          <w:p w14:paraId="53693311"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01FE8" w:rsidRPr="005A7BEF" w14:paraId="1B3C578B" w14:textId="77777777" w:rsidTr="00287C07">
        <w:trPr>
          <w:trHeight w:val="1000"/>
        </w:trPr>
        <w:tc>
          <w:tcPr>
            <w:tcW w:w="595" w:type="dxa"/>
            <w:shd w:val="clear" w:color="auto" w:fill="auto"/>
            <w:vAlign w:val="center"/>
            <w:hideMark/>
          </w:tcPr>
          <w:p w14:paraId="6F84F30D" w14:textId="77777777" w:rsidR="0052448A" w:rsidRPr="005A7BEF" w:rsidRDefault="0052448A" w:rsidP="005A7BEF">
            <w:pPr>
              <w:rPr>
                <w:rFonts w:ascii="Arial" w:hAnsi="Arial" w:cs="Arial"/>
                <w:sz w:val="20"/>
                <w:szCs w:val="20"/>
              </w:rPr>
            </w:pPr>
            <w:r w:rsidRPr="005A7BEF">
              <w:rPr>
                <w:rFonts w:ascii="Arial" w:hAnsi="Arial" w:cs="Arial"/>
                <w:sz w:val="20"/>
                <w:szCs w:val="20"/>
              </w:rPr>
              <w:t>Q20</w:t>
            </w:r>
          </w:p>
        </w:tc>
        <w:tc>
          <w:tcPr>
            <w:tcW w:w="9189" w:type="dxa"/>
            <w:shd w:val="clear" w:color="auto" w:fill="auto"/>
            <w:vAlign w:val="center"/>
            <w:hideMark/>
          </w:tcPr>
          <w:p w14:paraId="5A6D3295" w14:textId="77777777" w:rsidR="0052448A" w:rsidRPr="005A7BEF" w:rsidRDefault="0052448A" w:rsidP="005A7BEF">
            <w:pPr>
              <w:rPr>
                <w:rFonts w:ascii="Arial" w:hAnsi="Arial" w:cs="Arial"/>
                <w:sz w:val="20"/>
                <w:szCs w:val="20"/>
              </w:rPr>
            </w:pPr>
            <w:r w:rsidRPr="005A7BEF">
              <w:rPr>
                <w:rFonts w:ascii="Arial" w:hAnsi="Arial" w:cs="Arial"/>
                <w:sz w:val="20"/>
                <w:szCs w:val="20"/>
              </w:rPr>
              <w:t>You have a financial goal for 5 years.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56" w:type="dxa"/>
            <w:shd w:val="clear" w:color="auto" w:fill="auto"/>
            <w:vAlign w:val="center"/>
            <w:hideMark/>
          </w:tcPr>
          <w:p w14:paraId="2A3A5785"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01FE8" w:rsidRPr="005A7BEF" w14:paraId="5E29B3E6" w14:textId="77777777" w:rsidTr="00287C07">
        <w:trPr>
          <w:trHeight w:val="1000"/>
        </w:trPr>
        <w:tc>
          <w:tcPr>
            <w:tcW w:w="595" w:type="dxa"/>
            <w:shd w:val="clear" w:color="auto" w:fill="auto"/>
            <w:vAlign w:val="center"/>
            <w:hideMark/>
          </w:tcPr>
          <w:p w14:paraId="74F73B3F" w14:textId="77777777" w:rsidR="0052448A" w:rsidRPr="005A7BEF" w:rsidRDefault="0052448A" w:rsidP="005A7BEF">
            <w:pPr>
              <w:rPr>
                <w:rFonts w:ascii="Arial" w:hAnsi="Arial" w:cs="Arial"/>
                <w:sz w:val="20"/>
                <w:szCs w:val="20"/>
              </w:rPr>
            </w:pPr>
            <w:r w:rsidRPr="005A7BEF">
              <w:rPr>
                <w:rFonts w:ascii="Arial" w:hAnsi="Arial" w:cs="Arial"/>
                <w:sz w:val="20"/>
                <w:szCs w:val="20"/>
              </w:rPr>
              <w:t>Q21</w:t>
            </w:r>
          </w:p>
        </w:tc>
        <w:tc>
          <w:tcPr>
            <w:tcW w:w="9189" w:type="dxa"/>
            <w:shd w:val="clear" w:color="auto" w:fill="auto"/>
            <w:vAlign w:val="center"/>
            <w:hideMark/>
          </w:tcPr>
          <w:p w14:paraId="4BA8D23A" w14:textId="77777777" w:rsidR="0052448A" w:rsidRPr="005A7BEF" w:rsidRDefault="0052448A" w:rsidP="005A7BEF">
            <w:pPr>
              <w:rPr>
                <w:rFonts w:ascii="Arial" w:hAnsi="Arial" w:cs="Arial"/>
                <w:sz w:val="20"/>
                <w:szCs w:val="20"/>
              </w:rPr>
            </w:pPr>
            <w:r w:rsidRPr="005A7BEF">
              <w:rPr>
                <w:rFonts w:ascii="Arial" w:hAnsi="Arial" w:cs="Arial"/>
                <w:sz w:val="20"/>
                <w:szCs w:val="20"/>
              </w:rPr>
              <w:t>You have plans for your finances for old age when you retire.</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456" w:type="dxa"/>
            <w:shd w:val="clear" w:color="auto" w:fill="auto"/>
            <w:vAlign w:val="center"/>
            <w:hideMark/>
          </w:tcPr>
          <w:p w14:paraId="2695DC1B" w14:textId="77777777" w:rsidR="0052448A" w:rsidRPr="005A7BEF" w:rsidRDefault="0052448A" w:rsidP="005A7BEF">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r w:rsidR="00501FE8" w:rsidRPr="005A7BEF" w14:paraId="1A02078B" w14:textId="77777777" w:rsidTr="00287C07">
        <w:trPr>
          <w:trHeight w:val="1000"/>
        </w:trPr>
        <w:tc>
          <w:tcPr>
            <w:tcW w:w="595" w:type="dxa"/>
            <w:shd w:val="clear" w:color="auto" w:fill="auto"/>
            <w:vAlign w:val="center"/>
            <w:hideMark/>
          </w:tcPr>
          <w:p w14:paraId="1FFEFE0B"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c>
          <w:tcPr>
            <w:tcW w:w="9189" w:type="dxa"/>
            <w:shd w:val="clear" w:color="auto" w:fill="auto"/>
            <w:vAlign w:val="center"/>
            <w:hideMark/>
          </w:tcPr>
          <w:p w14:paraId="1464AD69" w14:textId="77777777" w:rsidR="0052448A" w:rsidRPr="005A7BEF" w:rsidRDefault="0052448A" w:rsidP="005A7BEF">
            <w:pPr>
              <w:rPr>
                <w:rFonts w:ascii="Arial" w:hAnsi="Arial" w:cs="Arial"/>
                <w:sz w:val="20"/>
                <w:szCs w:val="20"/>
              </w:rPr>
            </w:pPr>
            <w:r w:rsidRPr="005A7BEF">
              <w:rPr>
                <w:rFonts w:ascii="Arial" w:hAnsi="Arial" w:cs="Arial"/>
                <w:sz w:val="20"/>
                <w:szCs w:val="20"/>
              </w:rPr>
              <w:t>Thinking about the bill payments your household has such as school fees, rent, water, electricity or fuel, how much do you agree with the following statement:</w:t>
            </w:r>
          </w:p>
        </w:tc>
        <w:tc>
          <w:tcPr>
            <w:tcW w:w="4456" w:type="dxa"/>
            <w:shd w:val="clear" w:color="auto" w:fill="auto"/>
            <w:vAlign w:val="center"/>
            <w:hideMark/>
          </w:tcPr>
          <w:p w14:paraId="755D5E92"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01FE8" w:rsidRPr="005A7BEF" w14:paraId="2175D7FF" w14:textId="77777777" w:rsidTr="00287C07">
        <w:trPr>
          <w:trHeight w:val="1000"/>
        </w:trPr>
        <w:tc>
          <w:tcPr>
            <w:tcW w:w="595" w:type="dxa"/>
            <w:shd w:val="clear" w:color="auto" w:fill="auto"/>
            <w:vAlign w:val="center"/>
            <w:hideMark/>
          </w:tcPr>
          <w:p w14:paraId="5AE826C0" w14:textId="77777777" w:rsidR="0052448A" w:rsidRPr="005A7BEF" w:rsidRDefault="0052448A" w:rsidP="005A7BEF">
            <w:pPr>
              <w:rPr>
                <w:rFonts w:ascii="Arial" w:hAnsi="Arial" w:cs="Arial"/>
                <w:sz w:val="20"/>
                <w:szCs w:val="20"/>
              </w:rPr>
            </w:pPr>
            <w:r w:rsidRPr="005A7BEF">
              <w:rPr>
                <w:rFonts w:ascii="Arial" w:hAnsi="Arial" w:cs="Arial"/>
                <w:sz w:val="20"/>
                <w:szCs w:val="20"/>
              </w:rPr>
              <w:lastRenderedPageBreak/>
              <w:t>Q22</w:t>
            </w:r>
          </w:p>
        </w:tc>
        <w:tc>
          <w:tcPr>
            <w:tcW w:w="9189" w:type="dxa"/>
            <w:shd w:val="clear" w:color="auto" w:fill="auto"/>
            <w:vAlign w:val="center"/>
            <w:hideMark/>
          </w:tcPr>
          <w:p w14:paraId="172389FD" w14:textId="77777777" w:rsidR="0052448A" w:rsidRPr="005A7BEF" w:rsidRDefault="0052448A" w:rsidP="005A7BEF">
            <w:pPr>
              <w:rPr>
                <w:rFonts w:ascii="Arial" w:hAnsi="Arial" w:cs="Arial"/>
                <w:sz w:val="20"/>
                <w:szCs w:val="20"/>
              </w:rPr>
            </w:pPr>
            <w:r w:rsidRPr="005A7BEF">
              <w:rPr>
                <w:rFonts w:ascii="Arial" w:hAnsi="Arial" w:cs="Arial"/>
                <w:sz w:val="20"/>
                <w:szCs w:val="20"/>
              </w:rPr>
              <w:t>You miss or delay a bill payment.</w:t>
            </w:r>
            <w:r w:rsidRPr="005A7BEF">
              <w:rPr>
                <w:rFonts w:ascii="Arial" w:hAnsi="Arial" w:cs="Arial"/>
                <w:sz w:val="20"/>
                <w:szCs w:val="20"/>
              </w:rPr>
              <w:br/>
            </w:r>
            <w:r w:rsidRPr="005A7BEF">
              <w:rPr>
                <w:rFonts w:ascii="Arial" w:hAnsi="Arial" w:cs="Arial"/>
                <w:sz w:val="20"/>
                <w:szCs w:val="20"/>
              </w:rPr>
              <w:br/>
              <w:t>Would you say this applies to you: Always, Very often, Sometimes, Rarely, Never?</w:t>
            </w:r>
          </w:p>
        </w:tc>
        <w:tc>
          <w:tcPr>
            <w:tcW w:w="4456" w:type="dxa"/>
            <w:shd w:val="clear" w:color="auto" w:fill="auto"/>
            <w:vAlign w:val="center"/>
            <w:hideMark/>
          </w:tcPr>
          <w:p w14:paraId="49717A83"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I do not have bills</w:t>
            </w:r>
          </w:p>
        </w:tc>
      </w:tr>
      <w:tr w:rsidR="00501FE8" w:rsidRPr="005A7BEF" w14:paraId="06DE581A" w14:textId="77777777" w:rsidTr="00287C07">
        <w:trPr>
          <w:trHeight w:val="1000"/>
        </w:trPr>
        <w:tc>
          <w:tcPr>
            <w:tcW w:w="595" w:type="dxa"/>
            <w:shd w:val="clear" w:color="auto" w:fill="auto"/>
            <w:vAlign w:val="center"/>
            <w:hideMark/>
          </w:tcPr>
          <w:p w14:paraId="495EC5A6"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c>
          <w:tcPr>
            <w:tcW w:w="9189" w:type="dxa"/>
            <w:shd w:val="clear" w:color="auto" w:fill="auto"/>
            <w:vAlign w:val="center"/>
            <w:hideMark/>
          </w:tcPr>
          <w:p w14:paraId="53D14DC4" w14:textId="77777777" w:rsidR="0052448A" w:rsidRPr="005A7BEF" w:rsidRDefault="0052448A" w:rsidP="005A7BEF">
            <w:pPr>
              <w:rPr>
                <w:rFonts w:ascii="Arial" w:hAnsi="Arial" w:cs="Arial"/>
                <w:sz w:val="20"/>
                <w:szCs w:val="20"/>
              </w:rPr>
            </w:pPr>
            <w:r w:rsidRPr="005A7BEF">
              <w:rPr>
                <w:rFonts w:ascii="Arial" w:hAnsi="Arial" w:cs="Arial"/>
                <w:sz w:val="20"/>
                <w:szCs w:val="20"/>
              </w:rPr>
              <w:t>How much do you agree with the following statement:</w:t>
            </w:r>
          </w:p>
        </w:tc>
        <w:tc>
          <w:tcPr>
            <w:tcW w:w="4456" w:type="dxa"/>
            <w:shd w:val="clear" w:color="auto" w:fill="auto"/>
            <w:vAlign w:val="center"/>
            <w:hideMark/>
          </w:tcPr>
          <w:p w14:paraId="1FA13797"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01FE8" w:rsidRPr="005A7BEF" w14:paraId="4260B444" w14:textId="77777777" w:rsidTr="00287C07">
        <w:trPr>
          <w:trHeight w:val="1000"/>
        </w:trPr>
        <w:tc>
          <w:tcPr>
            <w:tcW w:w="595" w:type="dxa"/>
            <w:shd w:val="clear" w:color="auto" w:fill="auto"/>
            <w:vAlign w:val="center"/>
            <w:hideMark/>
          </w:tcPr>
          <w:p w14:paraId="1AE6926C" w14:textId="77777777" w:rsidR="0052448A" w:rsidRPr="005A7BEF" w:rsidRDefault="0052448A" w:rsidP="005A7BEF">
            <w:pPr>
              <w:rPr>
                <w:rFonts w:ascii="Arial" w:hAnsi="Arial" w:cs="Arial"/>
                <w:sz w:val="20"/>
                <w:szCs w:val="20"/>
              </w:rPr>
            </w:pPr>
            <w:r w:rsidRPr="005A7BEF">
              <w:rPr>
                <w:rFonts w:ascii="Arial" w:hAnsi="Arial" w:cs="Arial"/>
                <w:sz w:val="20"/>
                <w:szCs w:val="20"/>
              </w:rPr>
              <w:t>Q23</w:t>
            </w:r>
          </w:p>
        </w:tc>
        <w:tc>
          <w:tcPr>
            <w:tcW w:w="9189" w:type="dxa"/>
            <w:shd w:val="clear" w:color="auto" w:fill="auto"/>
            <w:vAlign w:val="center"/>
            <w:hideMark/>
          </w:tcPr>
          <w:p w14:paraId="1A8BFCD3" w14:textId="77777777" w:rsidR="0052448A" w:rsidRPr="005A7BEF" w:rsidRDefault="0052448A" w:rsidP="005A7BEF">
            <w:pPr>
              <w:rPr>
                <w:rFonts w:ascii="Arial" w:hAnsi="Arial" w:cs="Arial"/>
                <w:sz w:val="20"/>
                <w:szCs w:val="20"/>
              </w:rPr>
            </w:pPr>
            <w:r w:rsidRPr="005A7BEF">
              <w:rPr>
                <w:rFonts w:ascii="Arial" w:hAnsi="Arial" w:cs="Arial"/>
                <w:sz w:val="20"/>
                <w:szCs w:val="20"/>
              </w:rPr>
              <w:t>You buy things that you later regret because you bought them on impulse.</w:t>
            </w:r>
          </w:p>
        </w:tc>
        <w:tc>
          <w:tcPr>
            <w:tcW w:w="4456" w:type="dxa"/>
            <w:shd w:val="clear" w:color="auto" w:fill="auto"/>
            <w:vAlign w:val="center"/>
            <w:hideMark/>
          </w:tcPr>
          <w:p w14:paraId="076ED7FD" w14:textId="77777777" w:rsidR="0052448A" w:rsidRPr="005A7BEF" w:rsidRDefault="0052448A" w:rsidP="005A7BEF">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bl>
    <w:p w14:paraId="12F066C1" w14:textId="727E4517" w:rsidR="0052448A" w:rsidRDefault="0052448A" w:rsidP="005A7BEF">
      <w:pPr>
        <w:tabs>
          <w:tab w:val="left" w:pos="2010"/>
        </w:tabs>
        <w:rPr>
          <w:rFonts w:ascii="Arial" w:hAnsi="Arial" w:cs="Arial"/>
          <w:sz w:val="20"/>
          <w:szCs w:val="20"/>
        </w:rPr>
      </w:pPr>
    </w:p>
    <w:p w14:paraId="712D7BFD" w14:textId="175206FA" w:rsidR="002647B7" w:rsidRDefault="002647B7" w:rsidP="005A7BEF">
      <w:pPr>
        <w:tabs>
          <w:tab w:val="left" w:pos="2010"/>
        </w:tabs>
        <w:rPr>
          <w:rFonts w:ascii="Arial" w:hAnsi="Arial" w:cs="Arial"/>
          <w:sz w:val="20"/>
          <w:szCs w:val="20"/>
        </w:rPr>
      </w:pPr>
    </w:p>
    <w:p w14:paraId="40E25872" w14:textId="77777777" w:rsidR="00284F37" w:rsidRPr="005A7BEF" w:rsidRDefault="00284F37" w:rsidP="005A7BEF">
      <w:pPr>
        <w:tabs>
          <w:tab w:val="left" w:pos="2010"/>
        </w:tabs>
        <w:rPr>
          <w:rFonts w:ascii="Arial" w:hAnsi="Arial" w:cs="Arial"/>
          <w:sz w:val="20"/>
          <w:szCs w:val="20"/>
        </w:rPr>
      </w:pPr>
    </w:p>
    <w:tbl>
      <w:tblPr>
        <w:tblW w:w="144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9214"/>
        <w:gridCol w:w="4650"/>
      </w:tblGrid>
      <w:tr w:rsidR="002647B7" w:rsidRPr="005A7BEF" w14:paraId="275B2EFF" w14:textId="77777777" w:rsidTr="00284F37">
        <w:trPr>
          <w:trHeight w:val="450"/>
        </w:trPr>
        <w:tc>
          <w:tcPr>
            <w:tcW w:w="567" w:type="dxa"/>
            <w:shd w:val="clear" w:color="auto" w:fill="auto"/>
            <w:vAlign w:val="center"/>
            <w:hideMark/>
          </w:tcPr>
          <w:p w14:paraId="2BA2A99F"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30</w:t>
            </w:r>
          </w:p>
        </w:tc>
        <w:tc>
          <w:tcPr>
            <w:tcW w:w="9214" w:type="dxa"/>
            <w:shd w:val="clear" w:color="auto" w:fill="auto"/>
            <w:vAlign w:val="center"/>
            <w:hideMark/>
          </w:tcPr>
          <w:p w14:paraId="1A51F262"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possible, somewhat possible, not very possible, or not at all possible?</w:t>
            </w:r>
          </w:p>
          <w:p w14:paraId="54CC673A" w14:textId="77777777" w:rsidR="0052448A" w:rsidRPr="005A7BEF" w:rsidRDefault="0052448A" w:rsidP="005A7BEF">
            <w:pPr>
              <w:rPr>
                <w:rFonts w:ascii="Arial" w:hAnsi="Arial" w:cs="Arial"/>
                <w:sz w:val="20"/>
                <w:szCs w:val="20"/>
              </w:rPr>
            </w:pPr>
          </w:p>
          <w:p w14:paraId="40A0FCCE" w14:textId="77777777" w:rsidR="0052448A" w:rsidRPr="005A7BEF" w:rsidRDefault="0052448A" w:rsidP="005A7BEF">
            <w:pPr>
              <w:rPr>
                <w:rFonts w:ascii="Arial" w:hAnsi="Arial" w:cs="Arial"/>
                <w:sz w:val="20"/>
                <w:szCs w:val="20"/>
              </w:rPr>
            </w:pPr>
          </w:p>
          <w:p w14:paraId="7B0F316A"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4650" w:type="dxa"/>
            <w:shd w:val="clear" w:color="auto" w:fill="auto"/>
            <w:vAlign w:val="center"/>
            <w:hideMark/>
          </w:tcPr>
          <w:p w14:paraId="10E7B3C2"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1. Very possible</w:t>
            </w:r>
            <w:r w:rsidRPr="005A7BEF">
              <w:rPr>
                <w:rFonts w:ascii="Arial" w:hAnsi="Arial" w:cs="Arial"/>
                <w:i/>
                <w:iCs/>
                <w:sz w:val="20"/>
                <w:szCs w:val="20"/>
              </w:rPr>
              <w:br/>
              <w:t>2. Somewhat possible</w:t>
            </w:r>
            <w:r w:rsidRPr="005A7BEF">
              <w:rPr>
                <w:rFonts w:ascii="Arial" w:hAnsi="Arial" w:cs="Arial"/>
                <w:i/>
                <w:iCs/>
                <w:sz w:val="20"/>
                <w:szCs w:val="20"/>
              </w:rPr>
              <w:br/>
              <w:t>3. Not very possible</w:t>
            </w:r>
            <w:r w:rsidRPr="005A7BEF">
              <w:rPr>
                <w:rFonts w:ascii="Arial" w:hAnsi="Arial" w:cs="Arial"/>
                <w:i/>
                <w:iCs/>
                <w:sz w:val="20"/>
                <w:szCs w:val="20"/>
              </w:rPr>
              <w:br/>
              <w:t>4. Not at all possible</w:t>
            </w:r>
          </w:p>
          <w:p w14:paraId="23E7E3E2" w14:textId="77777777" w:rsidR="0052448A" w:rsidRPr="005A7BEF" w:rsidRDefault="0052448A" w:rsidP="005A7BEF">
            <w:pPr>
              <w:rPr>
                <w:rFonts w:ascii="Arial" w:hAnsi="Arial" w:cs="Arial"/>
                <w:sz w:val="20"/>
                <w:szCs w:val="20"/>
              </w:rPr>
            </w:pPr>
          </w:p>
          <w:p w14:paraId="121E16BE" w14:textId="77777777" w:rsidR="0052448A" w:rsidRPr="005A7BEF" w:rsidRDefault="0052448A" w:rsidP="005A7BEF">
            <w:pPr>
              <w:rPr>
                <w:rFonts w:ascii="Arial" w:hAnsi="Arial" w:cs="Arial"/>
                <w:sz w:val="20"/>
                <w:szCs w:val="20"/>
              </w:rPr>
            </w:pPr>
            <w:r w:rsidRPr="005A7BEF">
              <w:rPr>
                <w:rFonts w:ascii="Arial" w:hAnsi="Arial" w:cs="Arial"/>
                <w:sz w:val="20"/>
                <w:szCs w:val="20"/>
              </w:rPr>
              <w:t>If 4 Not at all possible &gt;&gt; Q31</w:t>
            </w:r>
          </w:p>
        </w:tc>
      </w:tr>
      <w:tr w:rsidR="002647B7" w:rsidRPr="005A7BEF" w14:paraId="0D90DB36" w14:textId="77777777" w:rsidTr="00284F37">
        <w:trPr>
          <w:trHeight w:val="1000"/>
        </w:trPr>
        <w:tc>
          <w:tcPr>
            <w:tcW w:w="567" w:type="dxa"/>
            <w:shd w:val="clear" w:color="auto" w:fill="auto"/>
            <w:vAlign w:val="center"/>
            <w:hideMark/>
          </w:tcPr>
          <w:p w14:paraId="7026BA69"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32</w:t>
            </w:r>
          </w:p>
        </w:tc>
        <w:tc>
          <w:tcPr>
            <w:tcW w:w="9214" w:type="dxa"/>
            <w:shd w:val="clear" w:color="auto" w:fill="auto"/>
            <w:vAlign w:val="center"/>
            <w:hideMark/>
          </w:tcPr>
          <w:p w14:paraId="18CA3CD1"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difficult, somewhat difficult, somewhat easy, or very easy?</w:t>
            </w:r>
          </w:p>
        </w:tc>
        <w:tc>
          <w:tcPr>
            <w:tcW w:w="4650" w:type="dxa"/>
            <w:shd w:val="clear" w:color="auto" w:fill="auto"/>
            <w:vAlign w:val="center"/>
            <w:hideMark/>
          </w:tcPr>
          <w:p w14:paraId="218BDC58" w14:textId="77777777" w:rsidR="0052448A" w:rsidRPr="005A7BEF" w:rsidRDefault="0052448A" w:rsidP="005A7BEF">
            <w:pPr>
              <w:rPr>
                <w:rFonts w:ascii="Arial" w:hAnsi="Arial" w:cs="Arial"/>
                <w:sz w:val="20"/>
                <w:szCs w:val="20"/>
              </w:rPr>
            </w:pPr>
            <w:r w:rsidRPr="005A7BEF">
              <w:rPr>
                <w:rFonts w:ascii="Arial" w:hAnsi="Arial" w:cs="Arial"/>
                <w:sz w:val="20"/>
                <w:szCs w:val="20"/>
              </w:rPr>
              <w:t>1. Very difficult</w:t>
            </w:r>
            <w:r w:rsidRPr="005A7BEF">
              <w:rPr>
                <w:rFonts w:ascii="Arial" w:hAnsi="Arial" w:cs="Arial"/>
                <w:sz w:val="20"/>
                <w:szCs w:val="20"/>
              </w:rPr>
              <w:br/>
              <w:t>2. Somewhat difficult</w:t>
            </w:r>
            <w:r w:rsidRPr="005A7BEF">
              <w:rPr>
                <w:rFonts w:ascii="Arial" w:hAnsi="Arial" w:cs="Arial"/>
                <w:sz w:val="20"/>
                <w:szCs w:val="20"/>
              </w:rPr>
              <w:br/>
              <w:t>3. Somewhat easy</w:t>
            </w:r>
            <w:r w:rsidRPr="005A7BEF">
              <w:rPr>
                <w:rFonts w:ascii="Arial" w:hAnsi="Arial" w:cs="Arial"/>
                <w:sz w:val="20"/>
                <w:szCs w:val="20"/>
              </w:rPr>
              <w:br/>
              <w:t>4. Very easy</w:t>
            </w:r>
          </w:p>
        </w:tc>
      </w:tr>
      <w:tr w:rsidR="002647B7" w:rsidRPr="005A7BEF" w14:paraId="5EE89DB3" w14:textId="77777777" w:rsidTr="00284F37">
        <w:trPr>
          <w:trHeight w:val="2750"/>
        </w:trPr>
        <w:tc>
          <w:tcPr>
            <w:tcW w:w="567" w:type="dxa"/>
            <w:shd w:val="clear" w:color="auto" w:fill="auto"/>
            <w:vAlign w:val="center"/>
            <w:hideMark/>
          </w:tcPr>
          <w:p w14:paraId="093665C9"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35</w:t>
            </w:r>
          </w:p>
        </w:tc>
        <w:tc>
          <w:tcPr>
            <w:tcW w:w="9214" w:type="dxa"/>
            <w:shd w:val="clear" w:color="auto" w:fill="auto"/>
            <w:vAlign w:val="center"/>
            <w:hideMark/>
          </w:tcPr>
          <w:p w14:paraId="06EB8838"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 xml:space="preserve">[If 31 ==1 Very Possible, 2 Somewhat Possible, or 3 Not Very Possible] </w:t>
            </w:r>
            <w:r w:rsidRPr="005A7BEF">
              <w:rPr>
                <w:rFonts w:ascii="Arial" w:hAnsi="Arial" w:cs="Arial"/>
                <w:sz w:val="20"/>
                <w:szCs w:val="20"/>
              </w:rPr>
              <w:t xml:space="preserve">How would you come up with this money within </w:t>
            </w:r>
            <w:r w:rsidRPr="005A7BEF">
              <w:rPr>
                <w:rFonts w:ascii="Arial" w:hAnsi="Arial" w:cs="Arial"/>
                <w:b/>
                <w:bCs/>
                <w:sz w:val="20"/>
                <w:szCs w:val="20"/>
                <w:u w:val="single"/>
              </w:rPr>
              <w:t>the next 1 week</w:t>
            </w:r>
            <w:r w:rsidRPr="005A7BEF">
              <w:rPr>
                <w:rFonts w:ascii="Arial" w:hAnsi="Arial" w:cs="Arial"/>
                <w:sz w:val="20"/>
                <w:szCs w:val="20"/>
              </w:rPr>
              <w:t>? (Do not prompt) (Select all) (Record by order)</w:t>
            </w:r>
          </w:p>
        </w:tc>
        <w:tc>
          <w:tcPr>
            <w:tcW w:w="4650" w:type="dxa"/>
            <w:shd w:val="clear" w:color="auto" w:fill="auto"/>
            <w:vAlign w:val="center"/>
            <w:hideMark/>
          </w:tcPr>
          <w:p w14:paraId="14D588AA" w14:textId="77777777" w:rsidR="0052448A" w:rsidRPr="005A7BEF" w:rsidRDefault="0052448A" w:rsidP="005A7BEF">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2647B7" w:rsidRPr="005A7BEF" w14:paraId="02C05962" w14:textId="77777777" w:rsidTr="00284F37">
        <w:trPr>
          <w:trHeight w:val="1000"/>
        </w:trPr>
        <w:tc>
          <w:tcPr>
            <w:tcW w:w="567" w:type="dxa"/>
            <w:shd w:val="clear" w:color="auto" w:fill="auto"/>
            <w:vAlign w:val="center"/>
          </w:tcPr>
          <w:p w14:paraId="1CF6C1DB"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4177C2A1"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35A. </w:t>
            </w:r>
            <w:r w:rsidRPr="005A7BEF">
              <w:rPr>
                <w:rFonts w:ascii="Arial" w:hAnsi="Arial" w:cs="Arial"/>
                <w:i/>
                <w:iCs/>
                <w:sz w:val="20"/>
                <w:szCs w:val="20"/>
              </w:rPr>
              <w:t>[If more than one responses are selected for Question 35]</w:t>
            </w:r>
            <w:r w:rsidRPr="005A7BEF">
              <w:rPr>
                <w:rFonts w:ascii="Arial" w:hAnsi="Arial" w:cs="Arial"/>
                <w:sz w:val="20"/>
                <w:szCs w:val="20"/>
              </w:rPr>
              <w:t xml:space="preserve"> Which one is the main source from which you would get this money?</w:t>
            </w:r>
          </w:p>
        </w:tc>
        <w:tc>
          <w:tcPr>
            <w:tcW w:w="4650" w:type="dxa"/>
            <w:shd w:val="clear" w:color="auto" w:fill="auto"/>
            <w:vAlign w:val="center"/>
          </w:tcPr>
          <w:p w14:paraId="2A726CB0" w14:textId="77777777" w:rsidR="0052448A" w:rsidRPr="005A7BEF" w:rsidRDefault="0052448A" w:rsidP="005A7BEF">
            <w:pPr>
              <w:rPr>
                <w:rFonts w:ascii="Arial" w:hAnsi="Arial" w:cs="Arial"/>
                <w:sz w:val="20"/>
                <w:szCs w:val="20"/>
              </w:rPr>
            </w:pPr>
          </w:p>
        </w:tc>
      </w:tr>
      <w:tr w:rsidR="002647B7" w:rsidRPr="005A7BEF" w14:paraId="468B269C" w14:textId="77777777" w:rsidTr="00284F37">
        <w:trPr>
          <w:trHeight w:val="1000"/>
        </w:trPr>
        <w:tc>
          <w:tcPr>
            <w:tcW w:w="567" w:type="dxa"/>
            <w:shd w:val="clear" w:color="auto" w:fill="auto"/>
            <w:vAlign w:val="center"/>
          </w:tcPr>
          <w:p w14:paraId="2831B5FB"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161F2C90"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35B.</w:t>
            </w:r>
            <w:r w:rsidRPr="005A7BEF">
              <w:rPr>
                <w:rFonts w:ascii="Arial" w:hAnsi="Arial" w:cs="Arial"/>
                <w:i/>
                <w:iCs/>
                <w:sz w:val="20"/>
                <w:szCs w:val="20"/>
              </w:rPr>
              <w:t xml:space="preserve"> [If 35 == Borrow from any source; cycle through all borrow sources mentioned] </w:t>
            </w:r>
            <w:r w:rsidRPr="005A7BEF">
              <w:rPr>
                <w:rFonts w:ascii="Arial" w:hAnsi="Arial" w:cs="Arial"/>
                <w:sz w:val="20"/>
                <w:szCs w:val="20"/>
              </w:rPr>
              <w:t>How much would you have to pay back in total to {$q35_source}?</w:t>
            </w:r>
          </w:p>
        </w:tc>
        <w:tc>
          <w:tcPr>
            <w:tcW w:w="4650" w:type="dxa"/>
            <w:shd w:val="clear" w:color="auto" w:fill="auto"/>
            <w:vAlign w:val="center"/>
          </w:tcPr>
          <w:p w14:paraId="44FD5AA4" w14:textId="77777777" w:rsidR="0052448A" w:rsidRPr="005A7BEF" w:rsidRDefault="0052448A" w:rsidP="005A7BEF">
            <w:pPr>
              <w:rPr>
                <w:rFonts w:ascii="Arial" w:hAnsi="Arial" w:cs="Arial"/>
                <w:sz w:val="20"/>
                <w:szCs w:val="20"/>
              </w:rPr>
            </w:pPr>
          </w:p>
        </w:tc>
      </w:tr>
      <w:tr w:rsidR="002647B7" w:rsidRPr="005A7BEF" w14:paraId="58BDC57A" w14:textId="77777777" w:rsidTr="00284F37">
        <w:trPr>
          <w:trHeight w:val="1000"/>
        </w:trPr>
        <w:tc>
          <w:tcPr>
            <w:tcW w:w="567" w:type="dxa"/>
            <w:shd w:val="clear" w:color="auto" w:fill="auto"/>
            <w:vAlign w:val="center"/>
          </w:tcPr>
          <w:p w14:paraId="63551120"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517EEC63"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35C. </w:t>
            </w:r>
            <w:r w:rsidRPr="005A7BEF">
              <w:rPr>
                <w:rFonts w:ascii="Arial" w:hAnsi="Arial" w:cs="Arial"/>
                <w:i/>
                <w:iCs/>
                <w:sz w:val="20"/>
                <w:szCs w:val="20"/>
              </w:rPr>
              <w:t xml:space="preserve">[If 35 == Borrow from any source; cycle through all borrow sources mentioned] </w:t>
            </w:r>
            <w:r w:rsidRPr="005A7BEF">
              <w:rPr>
                <w:rFonts w:ascii="Arial" w:hAnsi="Arial" w:cs="Arial"/>
                <w:sz w:val="20"/>
                <w:szCs w:val="20"/>
              </w:rPr>
              <w:t>When would you have to pay back the total amount borrowed and the interest to {$q35_source}?</w:t>
            </w:r>
          </w:p>
        </w:tc>
        <w:tc>
          <w:tcPr>
            <w:tcW w:w="4650" w:type="dxa"/>
            <w:shd w:val="clear" w:color="auto" w:fill="auto"/>
            <w:vAlign w:val="center"/>
          </w:tcPr>
          <w:p w14:paraId="0D3F8429"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2647B7" w:rsidRPr="005A7BEF" w14:paraId="32151250" w14:textId="77777777" w:rsidTr="00284F37">
        <w:trPr>
          <w:trHeight w:val="1000"/>
        </w:trPr>
        <w:tc>
          <w:tcPr>
            <w:tcW w:w="567" w:type="dxa"/>
            <w:shd w:val="clear" w:color="auto" w:fill="auto"/>
            <w:vAlign w:val="center"/>
          </w:tcPr>
          <w:p w14:paraId="034DB616"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574F1886"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A. </w:t>
            </w:r>
            <w:r w:rsidRPr="005A7BEF">
              <w:rPr>
                <w:rFonts w:ascii="Arial" w:hAnsi="Arial" w:cs="Arial"/>
                <w:i/>
                <w:iCs/>
                <w:sz w:val="20"/>
                <w:szCs w:val="20"/>
              </w:rPr>
              <w:t>[If $count{q41_chosen answers}&gt;1]</w:t>
            </w:r>
            <w:r w:rsidRPr="005A7BEF">
              <w:rPr>
                <w:rFonts w:ascii="Arial" w:hAnsi="Arial" w:cs="Arial"/>
                <w:sz w:val="20"/>
                <w:szCs w:val="20"/>
              </w:rPr>
              <w:t xml:space="preserve"> Which one is the main source from which you would get this money?</w:t>
            </w:r>
          </w:p>
        </w:tc>
        <w:tc>
          <w:tcPr>
            <w:tcW w:w="4650" w:type="dxa"/>
            <w:shd w:val="clear" w:color="auto" w:fill="auto"/>
            <w:vAlign w:val="center"/>
          </w:tcPr>
          <w:p w14:paraId="106C9ECF" w14:textId="77777777" w:rsidR="0052448A" w:rsidRPr="005A7BEF" w:rsidRDefault="0052448A" w:rsidP="005A7BEF">
            <w:pPr>
              <w:rPr>
                <w:rFonts w:ascii="Arial" w:hAnsi="Arial" w:cs="Arial"/>
                <w:sz w:val="20"/>
                <w:szCs w:val="20"/>
              </w:rPr>
            </w:pPr>
          </w:p>
        </w:tc>
      </w:tr>
      <w:tr w:rsidR="002647B7" w:rsidRPr="005A7BEF" w14:paraId="215F2521" w14:textId="77777777" w:rsidTr="00284F37">
        <w:trPr>
          <w:trHeight w:val="1000"/>
        </w:trPr>
        <w:tc>
          <w:tcPr>
            <w:tcW w:w="567" w:type="dxa"/>
            <w:shd w:val="clear" w:color="auto" w:fill="auto"/>
            <w:vAlign w:val="center"/>
          </w:tcPr>
          <w:p w14:paraId="6D6C59DB"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70C01BBE"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B.</w:t>
            </w:r>
            <w:r w:rsidRPr="005A7BEF">
              <w:rPr>
                <w:rFonts w:ascii="Arial" w:hAnsi="Arial" w:cs="Arial"/>
                <w:i/>
                <w:iCs/>
                <w:sz w:val="20"/>
                <w:szCs w:val="20"/>
              </w:rPr>
              <w:t xml:space="preserve"> [If 41 == Borrow from any source] </w:t>
            </w:r>
            <w:r w:rsidRPr="005A7BEF">
              <w:rPr>
                <w:rFonts w:ascii="Arial" w:hAnsi="Arial" w:cs="Arial"/>
                <w:sz w:val="20"/>
                <w:szCs w:val="20"/>
              </w:rPr>
              <w:t>How much would you have to pay back in total to {$q40_source}?</w:t>
            </w:r>
          </w:p>
        </w:tc>
        <w:tc>
          <w:tcPr>
            <w:tcW w:w="4650" w:type="dxa"/>
            <w:shd w:val="clear" w:color="auto" w:fill="auto"/>
            <w:vAlign w:val="center"/>
          </w:tcPr>
          <w:p w14:paraId="14F54B87" w14:textId="77777777" w:rsidR="0052448A" w:rsidRPr="005A7BEF" w:rsidRDefault="0052448A" w:rsidP="005A7BEF">
            <w:pPr>
              <w:rPr>
                <w:rFonts w:ascii="Arial" w:hAnsi="Arial" w:cs="Arial"/>
                <w:sz w:val="20"/>
                <w:szCs w:val="20"/>
              </w:rPr>
            </w:pPr>
          </w:p>
        </w:tc>
      </w:tr>
      <w:tr w:rsidR="002647B7" w:rsidRPr="005A7BEF" w14:paraId="2F1AC1F4" w14:textId="77777777" w:rsidTr="00284F37">
        <w:trPr>
          <w:trHeight w:val="1000"/>
        </w:trPr>
        <w:tc>
          <w:tcPr>
            <w:tcW w:w="567" w:type="dxa"/>
            <w:shd w:val="clear" w:color="auto" w:fill="auto"/>
            <w:vAlign w:val="center"/>
          </w:tcPr>
          <w:p w14:paraId="5A202779"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1E97278C"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C. </w:t>
            </w:r>
            <w:r w:rsidRPr="005A7BEF">
              <w:rPr>
                <w:rFonts w:ascii="Arial" w:hAnsi="Arial" w:cs="Arial"/>
                <w:i/>
                <w:iCs/>
                <w:sz w:val="20"/>
                <w:szCs w:val="20"/>
              </w:rPr>
              <w:t xml:space="preserve">[If 41 == Borrow from any source] </w:t>
            </w:r>
            <w:r w:rsidRPr="005A7BEF">
              <w:rPr>
                <w:rFonts w:ascii="Arial" w:hAnsi="Arial" w:cs="Arial"/>
                <w:sz w:val="20"/>
                <w:szCs w:val="20"/>
              </w:rPr>
              <w:t>When would you have to pay back the total amount borrowed and the interest to {$q40_source}?</w:t>
            </w:r>
          </w:p>
        </w:tc>
        <w:tc>
          <w:tcPr>
            <w:tcW w:w="4650" w:type="dxa"/>
            <w:shd w:val="clear" w:color="auto" w:fill="auto"/>
            <w:vAlign w:val="center"/>
          </w:tcPr>
          <w:p w14:paraId="27D4F07D"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2647B7" w:rsidRPr="005A7BEF" w14:paraId="1D5298B6" w14:textId="77777777" w:rsidTr="00284F37">
        <w:trPr>
          <w:trHeight w:val="1000"/>
        </w:trPr>
        <w:tc>
          <w:tcPr>
            <w:tcW w:w="567" w:type="dxa"/>
            <w:shd w:val="clear" w:color="auto" w:fill="auto"/>
            <w:vAlign w:val="center"/>
            <w:hideMark/>
          </w:tcPr>
          <w:p w14:paraId="308F7F9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31</w:t>
            </w:r>
          </w:p>
        </w:tc>
        <w:tc>
          <w:tcPr>
            <w:tcW w:w="9214" w:type="dxa"/>
            <w:shd w:val="clear" w:color="auto" w:fill="auto"/>
            <w:vAlign w:val="center"/>
            <w:hideMark/>
          </w:tcPr>
          <w:p w14:paraId="0C1F78F0"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possible, somewhat possible, not very possible, or not at all possible?</w:t>
            </w:r>
          </w:p>
          <w:p w14:paraId="2E6F4CEE" w14:textId="77777777" w:rsidR="0052448A" w:rsidRPr="005A7BEF" w:rsidRDefault="0052448A" w:rsidP="005A7BEF">
            <w:pPr>
              <w:rPr>
                <w:rFonts w:ascii="Arial" w:hAnsi="Arial" w:cs="Arial"/>
                <w:sz w:val="20"/>
                <w:szCs w:val="20"/>
              </w:rPr>
            </w:pPr>
          </w:p>
          <w:p w14:paraId="7EE713B5" w14:textId="77777777" w:rsidR="0052448A" w:rsidRPr="005A7BEF" w:rsidRDefault="0052448A" w:rsidP="005A7BEF">
            <w:pPr>
              <w:rPr>
                <w:rFonts w:ascii="Arial" w:hAnsi="Arial" w:cs="Arial"/>
                <w:sz w:val="20"/>
                <w:szCs w:val="20"/>
              </w:rPr>
            </w:pPr>
          </w:p>
          <w:p w14:paraId="01EC1160"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4650" w:type="dxa"/>
            <w:shd w:val="clear" w:color="auto" w:fill="auto"/>
            <w:vAlign w:val="center"/>
            <w:hideMark/>
          </w:tcPr>
          <w:p w14:paraId="586344D9" w14:textId="77777777" w:rsidR="0052448A" w:rsidRPr="005A7BEF" w:rsidRDefault="0052448A" w:rsidP="005A7BEF">
            <w:pPr>
              <w:rPr>
                <w:rFonts w:ascii="Arial" w:hAnsi="Arial" w:cs="Arial"/>
                <w:sz w:val="20"/>
                <w:szCs w:val="20"/>
              </w:rPr>
            </w:pPr>
            <w:r w:rsidRPr="005A7BEF">
              <w:rPr>
                <w:rFonts w:ascii="Arial" w:hAnsi="Arial" w:cs="Arial"/>
                <w:sz w:val="20"/>
                <w:szCs w:val="20"/>
              </w:rPr>
              <w:t>1. Very possible</w:t>
            </w:r>
            <w:r w:rsidRPr="005A7BEF">
              <w:rPr>
                <w:rFonts w:ascii="Arial" w:hAnsi="Arial" w:cs="Arial"/>
                <w:sz w:val="20"/>
                <w:szCs w:val="20"/>
              </w:rPr>
              <w:br/>
              <w:t>2. Somewhat possible</w:t>
            </w:r>
            <w:r w:rsidRPr="005A7BEF">
              <w:rPr>
                <w:rFonts w:ascii="Arial" w:hAnsi="Arial" w:cs="Arial"/>
                <w:sz w:val="20"/>
                <w:szCs w:val="20"/>
              </w:rPr>
              <w:br/>
              <w:t>3. Not very possible</w:t>
            </w:r>
            <w:r w:rsidRPr="005A7BEF">
              <w:rPr>
                <w:rFonts w:ascii="Arial" w:hAnsi="Arial" w:cs="Arial"/>
                <w:sz w:val="20"/>
                <w:szCs w:val="20"/>
              </w:rPr>
              <w:br/>
              <w:t>4. Not at all possible</w:t>
            </w:r>
          </w:p>
          <w:p w14:paraId="735522C8" w14:textId="77777777" w:rsidR="0052448A" w:rsidRPr="005A7BEF" w:rsidRDefault="0052448A" w:rsidP="005A7BEF">
            <w:pPr>
              <w:rPr>
                <w:rFonts w:ascii="Arial" w:hAnsi="Arial" w:cs="Arial"/>
                <w:sz w:val="20"/>
                <w:szCs w:val="20"/>
              </w:rPr>
            </w:pPr>
          </w:p>
          <w:p w14:paraId="24243D5B" w14:textId="77777777" w:rsidR="0052448A" w:rsidRPr="005A7BEF" w:rsidRDefault="0052448A" w:rsidP="005A7BEF">
            <w:pPr>
              <w:rPr>
                <w:rFonts w:ascii="Arial" w:hAnsi="Arial" w:cs="Arial"/>
                <w:sz w:val="20"/>
                <w:szCs w:val="20"/>
              </w:rPr>
            </w:pPr>
            <w:r w:rsidRPr="005A7BEF">
              <w:rPr>
                <w:rFonts w:ascii="Arial" w:hAnsi="Arial" w:cs="Arial"/>
                <w:sz w:val="20"/>
                <w:szCs w:val="20"/>
              </w:rPr>
              <w:t>If 4. Not at all possible &gt;&gt; 48</w:t>
            </w:r>
          </w:p>
        </w:tc>
      </w:tr>
      <w:tr w:rsidR="002647B7" w:rsidRPr="005A7BEF" w14:paraId="02B93888" w14:textId="77777777" w:rsidTr="00284F37">
        <w:trPr>
          <w:trHeight w:val="250"/>
        </w:trPr>
        <w:tc>
          <w:tcPr>
            <w:tcW w:w="567" w:type="dxa"/>
            <w:shd w:val="clear" w:color="auto" w:fill="auto"/>
            <w:vAlign w:val="center"/>
            <w:hideMark/>
          </w:tcPr>
          <w:p w14:paraId="04B950FE" w14:textId="77777777" w:rsidR="0052448A" w:rsidRPr="005A7BEF" w:rsidRDefault="0052448A" w:rsidP="005A7BEF">
            <w:pPr>
              <w:rPr>
                <w:rFonts w:ascii="Arial" w:hAnsi="Arial" w:cs="Arial"/>
                <w:sz w:val="20"/>
                <w:szCs w:val="20"/>
              </w:rPr>
            </w:pPr>
            <w:r w:rsidRPr="005A7BEF">
              <w:rPr>
                <w:rFonts w:ascii="Arial" w:hAnsi="Arial" w:cs="Arial"/>
                <w:sz w:val="20"/>
                <w:szCs w:val="20"/>
              </w:rPr>
              <w:t>33</w:t>
            </w:r>
          </w:p>
        </w:tc>
        <w:tc>
          <w:tcPr>
            <w:tcW w:w="9214" w:type="dxa"/>
            <w:shd w:val="clear" w:color="auto" w:fill="auto"/>
            <w:vAlign w:val="center"/>
            <w:hideMark/>
          </w:tcPr>
          <w:p w14:paraId="5464CFB4" w14:textId="5B6BEBEF" w:rsidR="0052448A" w:rsidRPr="005A7BEF" w:rsidRDefault="0052448A" w:rsidP="005C15E0">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005C15E0">
              <w:rPr>
                <w:rFonts w:ascii="Arial" w:hAnsi="Arial" w:cs="Arial"/>
                <w:sz w:val="20"/>
                <w:szCs w:val="20"/>
              </w:rPr>
              <w:t xml:space="preserve"> </w:t>
            </w:r>
            <w:r w:rsidRPr="005A7BEF">
              <w:rPr>
                <w:rFonts w:ascii="Arial" w:hAnsi="Arial" w:cs="Arial"/>
                <w:sz w:val="20"/>
                <w:szCs w:val="20"/>
              </w:rPr>
              <w:t>Would you say it is very difficult, somewhat difficult, somewhat easy, or very easy?</w:t>
            </w:r>
          </w:p>
        </w:tc>
        <w:tc>
          <w:tcPr>
            <w:tcW w:w="4650" w:type="dxa"/>
            <w:shd w:val="clear" w:color="auto" w:fill="auto"/>
            <w:vAlign w:val="center"/>
            <w:hideMark/>
          </w:tcPr>
          <w:p w14:paraId="3A810568" w14:textId="77777777" w:rsidR="0052448A" w:rsidRPr="005A7BEF" w:rsidRDefault="0052448A" w:rsidP="005A7BEF">
            <w:pPr>
              <w:rPr>
                <w:rFonts w:ascii="Arial" w:hAnsi="Arial" w:cs="Arial"/>
                <w:sz w:val="20"/>
                <w:szCs w:val="20"/>
              </w:rPr>
            </w:pPr>
            <w:r w:rsidRPr="005A7BEF">
              <w:rPr>
                <w:rFonts w:ascii="Arial" w:hAnsi="Arial" w:cs="Arial"/>
                <w:i/>
                <w:iCs/>
                <w:sz w:val="20"/>
                <w:szCs w:val="20"/>
              </w:rPr>
              <w:t>1. Very difficult</w:t>
            </w:r>
            <w:r w:rsidRPr="005A7BEF">
              <w:rPr>
                <w:rFonts w:ascii="Arial" w:hAnsi="Arial" w:cs="Arial"/>
                <w:i/>
                <w:iCs/>
                <w:sz w:val="20"/>
                <w:szCs w:val="20"/>
              </w:rPr>
              <w:br/>
              <w:t>2. Somewhat difficult</w:t>
            </w:r>
            <w:r w:rsidRPr="005A7BEF">
              <w:rPr>
                <w:rFonts w:ascii="Arial" w:hAnsi="Arial" w:cs="Arial"/>
                <w:i/>
                <w:iCs/>
                <w:sz w:val="20"/>
                <w:szCs w:val="20"/>
              </w:rPr>
              <w:br/>
              <w:t>3. Somewhat easy</w:t>
            </w:r>
            <w:r w:rsidRPr="005A7BEF">
              <w:rPr>
                <w:rFonts w:ascii="Arial" w:hAnsi="Arial" w:cs="Arial"/>
                <w:i/>
                <w:iCs/>
                <w:sz w:val="20"/>
                <w:szCs w:val="20"/>
              </w:rPr>
              <w:br/>
              <w:t>4. Very easy</w:t>
            </w:r>
          </w:p>
        </w:tc>
      </w:tr>
      <w:tr w:rsidR="002647B7" w:rsidRPr="005A7BEF" w14:paraId="6589A5F3" w14:textId="77777777" w:rsidTr="00284F37">
        <w:trPr>
          <w:trHeight w:val="1020"/>
        </w:trPr>
        <w:tc>
          <w:tcPr>
            <w:tcW w:w="567" w:type="dxa"/>
            <w:shd w:val="clear" w:color="auto" w:fill="auto"/>
            <w:vAlign w:val="center"/>
            <w:hideMark/>
          </w:tcPr>
          <w:p w14:paraId="16BA736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34</w:t>
            </w:r>
          </w:p>
        </w:tc>
        <w:tc>
          <w:tcPr>
            <w:tcW w:w="9214" w:type="dxa"/>
            <w:shd w:val="clear" w:color="auto" w:fill="auto"/>
            <w:vAlign w:val="center"/>
            <w:hideMark/>
          </w:tcPr>
          <w:p w14:paraId="09EA0087"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30 == 1 Very Possible, 2 Somewhat Possible, or 3 Not Very Possible] </w:t>
            </w:r>
            <w:r w:rsidRPr="005A7BEF">
              <w:rPr>
                <w:rFonts w:ascii="Arial" w:hAnsi="Arial" w:cs="Arial"/>
                <w:sz w:val="20"/>
                <w:szCs w:val="20"/>
              </w:rPr>
              <w:t>How would you come up with this money within</w:t>
            </w:r>
            <w:r w:rsidRPr="005A7BEF">
              <w:rPr>
                <w:rFonts w:ascii="Arial" w:hAnsi="Arial" w:cs="Arial"/>
                <w:b/>
                <w:bCs/>
                <w:sz w:val="20"/>
                <w:szCs w:val="20"/>
              </w:rPr>
              <w:t xml:space="preserve"> </w:t>
            </w:r>
            <w:r w:rsidRPr="005A7BEF">
              <w:rPr>
                <w:rFonts w:ascii="Arial" w:hAnsi="Arial" w:cs="Arial"/>
                <w:b/>
                <w:bCs/>
                <w:sz w:val="20"/>
                <w:szCs w:val="20"/>
                <w:u w:val="single"/>
              </w:rPr>
              <w:t>the next 1 month</w:t>
            </w:r>
            <w:r w:rsidRPr="005A7BEF">
              <w:rPr>
                <w:rFonts w:ascii="Arial" w:hAnsi="Arial" w:cs="Arial"/>
                <w:sz w:val="20"/>
                <w:szCs w:val="20"/>
              </w:rPr>
              <w:t xml:space="preserve">? (Do not prompt) (Select all that apply) </w:t>
            </w:r>
          </w:p>
        </w:tc>
        <w:tc>
          <w:tcPr>
            <w:tcW w:w="4650" w:type="dxa"/>
            <w:shd w:val="clear" w:color="auto" w:fill="auto"/>
            <w:vAlign w:val="center"/>
            <w:hideMark/>
          </w:tcPr>
          <w:p w14:paraId="7122F7CF" w14:textId="77777777" w:rsidR="0052448A" w:rsidRPr="005A7BEF" w:rsidRDefault="0052448A" w:rsidP="005A7BEF">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2647B7" w:rsidRPr="005A7BEF" w14:paraId="3D693AAE" w14:textId="77777777" w:rsidTr="00284F37">
        <w:trPr>
          <w:trHeight w:val="1040"/>
        </w:trPr>
        <w:tc>
          <w:tcPr>
            <w:tcW w:w="567" w:type="dxa"/>
            <w:shd w:val="clear" w:color="auto" w:fill="auto"/>
            <w:vAlign w:val="center"/>
            <w:hideMark/>
          </w:tcPr>
          <w:p w14:paraId="6CB04EE4"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hideMark/>
          </w:tcPr>
          <w:p w14:paraId="42CF6515"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34A. </w:t>
            </w:r>
            <w:r w:rsidRPr="005A7BEF">
              <w:rPr>
                <w:rFonts w:ascii="Arial" w:hAnsi="Arial" w:cs="Arial"/>
                <w:i/>
                <w:iCs/>
                <w:sz w:val="20"/>
                <w:szCs w:val="20"/>
              </w:rPr>
              <w:t xml:space="preserve">[If more than one option is selected for 34] </w:t>
            </w:r>
            <w:r w:rsidRPr="005A7BEF">
              <w:rPr>
                <w:rFonts w:ascii="Arial" w:hAnsi="Arial" w:cs="Arial"/>
                <w:sz w:val="20"/>
                <w:szCs w:val="20"/>
              </w:rPr>
              <w:t>Which one is the main source from which you would get this money?</w:t>
            </w:r>
          </w:p>
        </w:tc>
        <w:tc>
          <w:tcPr>
            <w:tcW w:w="4650" w:type="dxa"/>
            <w:shd w:val="clear" w:color="auto" w:fill="auto"/>
            <w:vAlign w:val="center"/>
            <w:hideMark/>
          </w:tcPr>
          <w:p w14:paraId="2965B1F8" w14:textId="77777777" w:rsidR="0052448A" w:rsidRPr="005A7BEF" w:rsidRDefault="0052448A" w:rsidP="005A7BEF">
            <w:pPr>
              <w:rPr>
                <w:rFonts w:ascii="Arial" w:hAnsi="Arial" w:cs="Arial"/>
                <w:i/>
                <w:iCs/>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r>
            <w:r w:rsidRPr="005A7BEF">
              <w:rPr>
                <w:rFonts w:ascii="Arial" w:hAnsi="Arial" w:cs="Arial"/>
                <w:sz w:val="20"/>
                <w:szCs w:val="20"/>
              </w:rPr>
              <w:lastRenderedPageBreak/>
              <w:t>8. Money from working</w:t>
            </w:r>
            <w:r w:rsidRPr="005A7BEF">
              <w:rPr>
                <w:rFonts w:ascii="Arial" w:hAnsi="Arial" w:cs="Arial"/>
                <w:sz w:val="20"/>
                <w:szCs w:val="20"/>
              </w:rPr>
              <w:br/>
              <w:t>-666. Other (specify)</w:t>
            </w:r>
          </w:p>
        </w:tc>
      </w:tr>
      <w:tr w:rsidR="002647B7" w:rsidRPr="005A7BEF" w14:paraId="6FA5AE4D" w14:textId="77777777" w:rsidTr="00C77A51">
        <w:trPr>
          <w:trHeight w:val="434"/>
        </w:trPr>
        <w:tc>
          <w:tcPr>
            <w:tcW w:w="567" w:type="dxa"/>
            <w:shd w:val="clear" w:color="auto" w:fill="auto"/>
            <w:vAlign w:val="center"/>
            <w:hideMark/>
          </w:tcPr>
          <w:p w14:paraId="08FCF8E9"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hideMark/>
          </w:tcPr>
          <w:p w14:paraId="6BE5B1FF"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34B.</w:t>
            </w:r>
            <w:r w:rsidRPr="005A7BEF">
              <w:rPr>
                <w:rFonts w:ascii="Arial" w:hAnsi="Arial" w:cs="Arial"/>
                <w:i/>
                <w:iCs/>
                <w:sz w:val="20"/>
                <w:szCs w:val="20"/>
              </w:rPr>
              <w:t xml:space="preserve"> [If 34 == Borrow from any source; cycle through all borrow sources mentioned] </w:t>
            </w:r>
            <w:r w:rsidRPr="005A7BEF">
              <w:rPr>
                <w:rFonts w:ascii="Arial" w:hAnsi="Arial" w:cs="Arial"/>
                <w:sz w:val="20"/>
                <w:szCs w:val="20"/>
              </w:rPr>
              <w:t>How much would you have to pay back in total to {$q34_source}?</w:t>
            </w:r>
          </w:p>
        </w:tc>
        <w:tc>
          <w:tcPr>
            <w:tcW w:w="4650" w:type="dxa"/>
            <w:shd w:val="clear" w:color="auto" w:fill="auto"/>
            <w:vAlign w:val="center"/>
            <w:hideMark/>
          </w:tcPr>
          <w:p w14:paraId="65EA7C0B" w14:textId="77777777" w:rsidR="0052448A" w:rsidRPr="005A7BEF" w:rsidRDefault="0052448A" w:rsidP="005A7BEF">
            <w:pPr>
              <w:rPr>
                <w:rFonts w:ascii="Arial" w:hAnsi="Arial" w:cs="Arial"/>
                <w:sz w:val="20"/>
                <w:szCs w:val="20"/>
              </w:rPr>
            </w:pPr>
          </w:p>
        </w:tc>
      </w:tr>
      <w:tr w:rsidR="002647B7" w:rsidRPr="005A7BEF" w14:paraId="1D0E63EE" w14:textId="77777777" w:rsidTr="00B62334">
        <w:trPr>
          <w:trHeight w:val="556"/>
        </w:trPr>
        <w:tc>
          <w:tcPr>
            <w:tcW w:w="567" w:type="dxa"/>
            <w:shd w:val="clear" w:color="auto" w:fill="auto"/>
            <w:vAlign w:val="center"/>
            <w:hideMark/>
          </w:tcPr>
          <w:p w14:paraId="421CA6ED"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hideMark/>
          </w:tcPr>
          <w:p w14:paraId="603C9BC0"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34C. </w:t>
            </w:r>
            <w:r w:rsidRPr="005A7BEF">
              <w:rPr>
                <w:rFonts w:ascii="Arial" w:hAnsi="Arial" w:cs="Arial"/>
                <w:i/>
                <w:iCs/>
                <w:sz w:val="20"/>
                <w:szCs w:val="20"/>
              </w:rPr>
              <w:t xml:space="preserve">[If 34 == Borrow from any source; cycle through all borrow sources mentioned] </w:t>
            </w:r>
            <w:r w:rsidRPr="005A7BEF">
              <w:rPr>
                <w:rFonts w:ascii="Arial" w:hAnsi="Arial" w:cs="Arial"/>
                <w:sz w:val="20"/>
                <w:szCs w:val="20"/>
              </w:rPr>
              <w:t>When would you have to pay back the total amount borrowed and the interest to {$q34_source}?</w:t>
            </w:r>
          </w:p>
        </w:tc>
        <w:tc>
          <w:tcPr>
            <w:tcW w:w="4650" w:type="dxa"/>
            <w:shd w:val="clear" w:color="auto" w:fill="auto"/>
            <w:vAlign w:val="center"/>
            <w:hideMark/>
          </w:tcPr>
          <w:p w14:paraId="103003CC" w14:textId="77777777" w:rsidR="0052448A" w:rsidRPr="005A7BEF" w:rsidRDefault="0052448A" w:rsidP="005A7BEF">
            <w:pPr>
              <w:rPr>
                <w:rFonts w:ascii="Arial" w:hAnsi="Arial" w:cs="Arial"/>
                <w:i/>
                <w:iCs/>
                <w:sz w:val="20"/>
                <w:szCs w:val="20"/>
              </w:rPr>
            </w:pPr>
            <w:r w:rsidRPr="005A7BEF">
              <w:rPr>
                <w:rFonts w:ascii="Arial" w:hAnsi="Arial" w:cs="Arial"/>
                <w:sz w:val="20"/>
                <w:szCs w:val="20"/>
              </w:rPr>
              <w:t>Within [______] day / week / month</w:t>
            </w:r>
          </w:p>
        </w:tc>
      </w:tr>
      <w:tr w:rsidR="002647B7" w:rsidRPr="005A7BEF" w14:paraId="17A0B179" w14:textId="77777777" w:rsidTr="00284F37">
        <w:trPr>
          <w:trHeight w:val="750"/>
        </w:trPr>
        <w:tc>
          <w:tcPr>
            <w:tcW w:w="567" w:type="dxa"/>
            <w:shd w:val="clear" w:color="auto" w:fill="auto"/>
            <w:vAlign w:val="center"/>
            <w:hideMark/>
          </w:tcPr>
          <w:p w14:paraId="4C1C6B7D" w14:textId="77777777" w:rsidR="0052448A" w:rsidRPr="005A7BEF" w:rsidRDefault="0052448A" w:rsidP="005A7BEF">
            <w:pPr>
              <w:rPr>
                <w:rFonts w:ascii="Arial" w:hAnsi="Arial" w:cs="Arial"/>
                <w:sz w:val="20"/>
                <w:szCs w:val="20"/>
              </w:rPr>
            </w:pPr>
            <w:r w:rsidRPr="005A7BEF">
              <w:rPr>
                <w:rFonts w:ascii="Arial" w:hAnsi="Arial" w:cs="Arial"/>
                <w:sz w:val="20"/>
                <w:szCs w:val="20"/>
              </w:rPr>
              <w:t>48</w:t>
            </w:r>
          </w:p>
        </w:tc>
        <w:tc>
          <w:tcPr>
            <w:tcW w:w="9214" w:type="dxa"/>
            <w:shd w:val="clear" w:color="auto" w:fill="auto"/>
            <w:vAlign w:val="center"/>
          </w:tcPr>
          <w:p w14:paraId="795485EE"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without selling an asset that is used for generating income or borrowing from a money lender?</w:t>
            </w:r>
          </w:p>
        </w:tc>
        <w:tc>
          <w:tcPr>
            <w:tcW w:w="4650" w:type="dxa"/>
            <w:shd w:val="clear" w:color="auto" w:fill="auto"/>
            <w:vAlign w:val="center"/>
          </w:tcPr>
          <w:p w14:paraId="3AA2EE67"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r w:rsidR="002647B7" w:rsidRPr="005A7BEF" w14:paraId="0D2935B0" w14:textId="77777777" w:rsidTr="00284F37">
        <w:trPr>
          <w:trHeight w:val="500"/>
        </w:trPr>
        <w:tc>
          <w:tcPr>
            <w:tcW w:w="567" w:type="dxa"/>
            <w:shd w:val="clear" w:color="auto" w:fill="auto"/>
            <w:vAlign w:val="center"/>
            <w:hideMark/>
          </w:tcPr>
          <w:p w14:paraId="0AC53073"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49</w:t>
            </w:r>
          </w:p>
        </w:tc>
        <w:tc>
          <w:tcPr>
            <w:tcW w:w="9214" w:type="dxa"/>
            <w:shd w:val="clear" w:color="auto" w:fill="auto"/>
            <w:vAlign w:val="center"/>
          </w:tcPr>
          <w:p w14:paraId="49E055D0"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using only your savings?</w:t>
            </w:r>
          </w:p>
        </w:tc>
        <w:tc>
          <w:tcPr>
            <w:tcW w:w="4650" w:type="dxa"/>
            <w:shd w:val="clear" w:color="auto" w:fill="auto"/>
            <w:vAlign w:val="center"/>
          </w:tcPr>
          <w:p w14:paraId="3E48E295"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r w:rsidR="002647B7" w:rsidRPr="005A7BEF" w14:paraId="64AF9DA2" w14:textId="77777777" w:rsidTr="00284F37">
        <w:trPr>
          <w:trHeight w:val="500"/>
        </w:trPr>
        <w:tc>
          <w:tcPr>
            <w:tcW w:w="567" w:type="dxa"/>
            <w:shd w:val="clear" w:color="auto" w:fill="auto"/>
            <w:vAlign w:val="center"/>
            <w:hideMark/>
          </w:tcPr>
          <w:p w14:paraId="00FD6653"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50</w:t>
            </w:r>
          </w:p>
        </w:tc>
        <w:tc>
          <w:tcPr>
            <w:tcW w:w="9214" w:type="dxa"/>
            <w:shd w:val="clear" w:color="auto" w:fill="auto"/>
            <w:vAlign w:val="center"/>
          </w:tcPr>
          <w:p w14:paraId="144B3946"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only borrowing from your social network?</w:t>
            </w:r>
          </w:p>
        </w:tc>
        <w:tc>
          <w:tcPr>
            <w:tcW w:w="4650" w:type="dxa"/>
            <w:shd w:val="clear" w:color="auto" w:fill="auto"/>
            <w:vAlign w:val="center"/>
          </w:tcPr>
          <w:p w14:paraId="24E0F1F9"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bl>
    <w:p w14:paraId="529DE7F5" w14:textId="77777777" w:rsidR="0052448A" w:rsidRPr="005A7BEF" w:rsidRDefault="0052448A" w:rsidP="005A7BEF">
      <w:pPr>
        <w:tabs>
          <w:tab w:val="left" w:pos="2010"/>
        </w:tabs>
        <w:rPr>
          <w:rFonts w:ascii="Arial" w:hAnsi="Arial" w:cs="Arial"/>
          <w:sz w:val="20"/>
          <w:szCs w:val="20"/>
        </w:rPr>
      </w:pPr>
    </w:p>
    <w:tbl>
      <w:tblPr>
        <w:tblW w:w="144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9214"/>
        <w:gridCol w:w="4650"/>
      </w:tblGrid>
      <w:tr w:rsidR="0052448A" w:rsidRPr="005A7BEF" w14:paraId="32C3B3AF" w14:textId="77777777" w:rsidTr="000D422D">
        <w:trPr>
          <w:trHeight w:val="986"/>
        </w:trPr>
        <w:tc>
          <w:tcPr>
            <w:tcW w:w="567" w:type="dxa"/>
            <w:shd w:val="clear" w:color="auto" w:fill="auto"/>
            <w:vAlign w:val="center"/>
            <w:hideMark/>
          </w:tcPr>
          <w:p w14:paraId="61D5CAC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30</w:t>
            </w:r>
          </w:p>
        </w:tc>
        <w:tc>
          <w:tcPr>
            <w:tcW w:w="9214" w:type="dxa"/>
            <w:shd w:val="clear" w:color="auto" w:fill="auto"/>
            <w:vAlign w:val="center"/>
            <w:hideMark/>
          </w:tcPr>
          <w:p w14:paraId="573EAF06" w14:textId="34058EAB"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00B62334">
              <w:rPr>
                <w:rFonts w:ascii="Arial" w:hAnsi="Arial" w:cs="Arial"/>
                <w:sz w:val="20"/>
                <w:szCs w:val="20"/>
              </w:rPr>
              <w:t xml:space="preserve"> </w:t>
            </w:r>
            <w:r w:rsidRPr="005A7BEF">
              <w:rPr>
                <w:rFonts w:ascii="Arial" w:hAnsi="Arial" w:cs="Arial"/>
                <w:sz w:val="20"/>
                <w:szCs w:val="20"/>
              </w:rPr>
              <w:t>Would you say it is very possible, somewhat possible, not very possible, or not at all possible?</w:t>
            </w:r>
          </w:p>
          <w:p w14:paraId="1ACD5964" w14:textId="77777777" w:rsidR="0052448A" w:rsidRPr="005A7BEF" w:rsidRDefault="0052448A" w:rsidP="005A7BEF">
            <w:pPr>
              <w:rPr>
                <w:rFonts w:ascii="Arial" w:hAnsi="Arial" w:cs="Arial"/>
                <w:sz w:val="20"/>
                <w:szCs w:val="20"/>
              </w:rPr>
            </w:pPr>
          </w:p>
          <w:p w14:paraId="52EB0D7F"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4650" w:type="dxa"/>
            <w:shd w:val="clear" w:color="auto" w:fill="auto"/>
            <w:vAlign w:val="center"/>
            <w:hideMark/>
          </w:tcPr>
          <w:p w14:paraId="068163F0" w14:textId="1CD8C48A" w:rsidR="0052448A" w:rsidRPr="00B62334" w:rsidRDefault="0052448A" w:rsidP="005A7BEF">
            <w:pPr>
              <w:rPr>
                <w:rFonts w:ascii="Arial" w:hAnsi="Arial" w:cs="Arial"/>
                <w:i/>
                <w:iCs/>
                <w:sz w:val="20"/>
                <w:szCs w:val="20"/>
              </w:rPr>
            </w:pPr>
            <w:r w:rsidRPr="005A7BEF">
              <w:rPr>
                <w:rFonts w:ascii="Arial" w:hAnsi="Arial" w:cs="Arial"/>
                <w:i/>
                <w:iCs/>
                <w:sz w:val="20"/>
                <w:szCs w:val="20"/>
              </w:rPr>
              <w:t>1. Very possible</w:t>
            </w:r>
            <w:r w:rsidRPr="005A7BEF">
              <w:rPr>
                <w:rFonts w:ascii="Arial" w:hAnsi="Arial" w:cs="Arial"/>
                <w:i/>
                <w:iCs/>
                <w:sz w:val="20"/>
                <w:szCs w:val="20"/>
              </w:rPr>
              <w:br/>
              <w:t>2. Somewhat possible</w:t>
            </w:r>
            <w:r w:rsidRPr="005A7BEF">
              <w:rPr>
                <w:rFonts w:ascii="Arial" w:hAnsi="Arial" w:cs="Arial"/>
                <w:i/>
                <w:iCs/>
                <w:sz w:val="20"/>
                <w:szCs w:val="20"/>
              </w:rPr>
              <w:br/>
              <w:t>3. Not very possible</w:t>
            </w:r>
            <w:r w:rsidRPr="005A7BEF">
              <w:rPr>
                <w:rFonts w:ascii="Arial" w:hAnsi="Arial" w:cs="Arial"/>
                <w:i/>
                <w:iCs/>
                <w:sz w:val="20"/>
                <w:szCs w:val="20"/>
              </w:rPr>
              <w:br/>
              <w:t>4. Not at all possible</w:t>
            </w:r>
          </w:p>
          <w:p w14:paraId="2CE39B25" w14:textId="77777777" w:rsidR="0052448A" w:rsidRPr="005A7BEF" w:rsidRDefault="0052448A" w:rsidP="005A7BEF">
            <w:pPr>
              <w:rPr>
                <w:rFonts w:ascii="Arial" w:hAnsi="Arial" w:cs="Arial"/>
                <w:sz w:val="20"/>
                <w:szCs w:val="20"/>
              </w:rPr>
            </w:pPr>
            <w:r w:rsidRPr="005A7BEF">
              <w:rPr>
                <w:rFonts w:ascii="Arial" w:hAnsi="Arial" w:cs="Arial"/>
                <w:sz w:val="20"/>
                <w:szCs w:val="20"/>
              </w:rPr>
              <w:t>If 4 Not at all possible &gt;&gt; Q31</w:t>
            </w:r>
          </w:p>
        </w:tc>
      </w:tr>
      <w:tr w:rsidR="0052448A" w:rsidRPr="005A7BEF" w14:paraId="22ACA469" w14:textId="77777777" w:rsidTr="000D422D">
        <w:trPr>
          <w:trHeight w:val="818"/>
        </w:trPr>
        <w:tc>
          <w:tcPr>
            <w:tcW w:w="567" w:type="dxa"/>
            <w:shd w:val="clear" w:color="auto" w:fill="auto"/>
            <w:vAlign w:val="center"/>
            <w:hideMark/>
          </w:tcPr>
          <w:p w14:paraId="18D100D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32</w:t>
            </w:r>
          </w:p>
        </w:tc>
        <w:tc>
          <w:tcPr>
            <w:tcW w:w="9214" w:type="dxa"/>
            <w:shd w:val="clear" w:color="auto" w:fill="auto"/>
            <w:vAlign w:val="center"/>
            <w:hideMark/>
          </w:tcPr>
          <w:p w14:paraId="251AF248"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difficult, somewhat difficult, somewhat easy, or very easy?</w:t>
            </w:r>
          </w:p>
        </w:tc>
        <w:tc>
          <w:tcPr>
            <w:tcW w:w="4650" w:type="dxa"/>
            <w:shd w:val="clear" w:color="auto" w:fill="auto"/>
            <w:vAlign w:val="center"/>
            <w:hideMark/>
          </w:tcPr>
          <w:p w14:paraId="15CD7F63" w14:textId="77777777" w:rsidR="0052448A" w:rsidRPr="005A7BEF" w:rsidRDefault="0052448A" w:rsidP="005A7BEF">
            <w:pPr>
              <w:rPr>
                <w:rFonts w:ascii="Arial" w:hAnsi="Arial" w:cs="Arial"/>
                <w:sz w:val="20"/>
                <w:szCs w:val="20"/>
              </w:rPr>
            </w:pPr>
            <w:r w:rsidRPr="005A7BEF">
              <w:rPr>
                <w:rFonts w:ascii="Arial" w:hAnsi="Arial" w:cs="Arial"/>
                <w:sz w:val="20"/>
                <w:szCs w:val="20"/>
              </w:rPr>
              <w:t>1. Very difficult</w:t>
            </w:r>
            <w:r w:rsidRPr="005A7BEF">
              <w:rPr>
                <w:rFonts w:ascii="Arial" w:hAnsi="Arial" w:cs="Arial"/>
                <w:sz w:val="20"/>
                <w:szCs w:val="20"/>
              </w:rPr>
              <w:br/>
              <w:t>2. Somewhat difficult</w:t>
            </w:r>
            <w:r w:rsidRPr="005A7BEF">
              <w:rPr>
                <w:rFonts w:ascii="Arial" w:hAnsi="Arial" w:cs="Arial"/>
                <w:sz w:val="20"/>
                <w:szCs w:val="20"/>
              </w:rPr>
              <w:br/>
              <w:t>3. Somewhat easy</w:t>
            </w:r>
            <w:r w:rsidRPr="005A7BEF">
              <w:rPr>
                <w:rFonts w:ascii="Arial" w:hAnsi="Arial" w:cs="Arial"/>
                <w:sz w:val="20"/>
                <w:szCs w:val="20"/>
              </w:rPr>
              <w:br/>
              <w:t>4. Very easy</w:t>
            </w:r>
          </w:p>
        </w:tc>
      </w:tr>
      <w:tr w:rsidR="0052448A" w:rsidRPr="005A7BEF" w14:paraId="08F1B808" w14:textId="77777777" w:rsidTr="000D422D">
        <w:trPr>
          <w:trHeight w:val="2291"/>
        </w:trPr>
        <w:tc>
          <w:tcPr>
            <w:tcW w:w="567" w:type="dxa"/>
            <w:shd w:val="clear" w:color="auto" w:fill="auto"/>
            <w:vAlign w:val="center"/>
            <w:hideMark/>
          </w:tcPr>
          <w:p w14:paraId="542C220A"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35</w:t>
            </w:r>
          </w:p>
        </w:tc>
        <w:tc>
          <w:tcPr>
            <w:tcW w:w="9214" w:type="dxa"/>
            <w:shd w:val="clear" w:color="auto" w:fill="auto"/>
            <w:vAlign w:val="center"/>
            <w:hideMark/>
          </w:tcPr>
          <w:p w14:paraId="3C22C7EE"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 xml:space="preserve">[If 31 ==1 Very Possible, 2 Somewhat Possible, or 3 Not Very Possible] </w:t>
            </w:r>
            <w:r w:rsidRPr="005A7BEF">
              <w:rPr>
                <w:rFonts w:ascii="Arial" w:hAnsi="Arial" w:cs="Arial"/>
                <w:sz w:val="20"/>
                <w:szCs w:val="20"/>
              </w:rPr>
              <w:t xml:space="preserve">How would you come up with this money within </w:t>
            </w:r>
            <w:r w:rsidRPr="005A7BEF">
              <w:rPr>
                <w:rFonts w:ascii="Arial" w:hAnsi="Arial" w:cs="Arial"/>
                <w:b/>
                <w:bCs/>
                <w:sz w:val="20"/>
                <w:szCs w:val="20"/>
                <w:u w:val="single"/>
              </w:rPr>
              <w:t>the next 1 week</w:t>
            </w:r>
            <w:r w:rsidRPr="005A7BEF">
              <w:rPr>
                <w:rFonts w:ascii="Arial" w:hAnsi="Arial" w:cs="Arial"/>
                <w:sz w:val="20"/>
                <w:szCs w:val="20"/>
              </w:rPr>
              <w:t>? (Do not prompt) (Select all) (Record by order)</w:t>
            </w:r>
          </w:p>
        </w:tc>
        <w:tc>
          <w:tcPr>
            <w:tcW w:w="4650" w:type="dxa"/>
            <w:shd w:val="clear" w:color="auto" w:fill="auto"/>
            <w:vAlign w:val="center"/>
            <w:hideMark/>
          </w:tcPr>
          <w:p w14:paraId="1D5CB753" w14:textId="77777777" w:rsidR="0052448A" w:rsidRPr="005A7BEF" w:rsidRDefault="0052448A" w:rsidP="005A7BEF">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2448A" w:rsidRPr="005A7BEF" w14:paraId="2806C93B" w14:textId="77777777" w:rsidTr="000D422D">
        <w:trPr>
          <w:trHeight w:val="386"/>
        </w:trPr>
        <w:tc>
          <w:tcPr>
            <w:tcW w:w="567" w:type="dxa"/>
            <w:shd w:val="clear" w:color="auto" w:fill="auto"/>
            <w:vAlign w:val="center"/>
          </w:tcPr>
          <w:p w14:paraId="3C2DCC52"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44042F38"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35A. </w:t>
            </w:r>
            <w:r w:rsidRPr="005A7BEF">
              <w:rPr>
                <w:rFonts w:ascii="Arial" w:hAnsi="Arial" w:cs="Arial"/>
                <w:i/>
                <w:iCs/>
                <w:sz w:val="20"/>
                <w:szCs w:val="20"/>
              </w:rPr>
              <w:t>[If more than one responses are selected for Question 35]</w:t>
            </w:r>
            <w:r w:rsidRPr="005A7BEF">
              <w:rPr>
                <w:rFonts w:ascii="Arial" w:hAnsi="Arial" w:cs="Arial"/>
                <w:sz w:val="20"/>
                <w:szCs w:val="20"/>
              </w:rPr>
              <w:t xml:space="preserve"> Which one is the main source from which you would get this money?</w:t>
            </w:r>
          </w:p>
        </w:tc>
        <w:tc>
          <w:tcPr>
            <w:tcW w:w="4650" w:type="dxa"/>
            <w:shd w:val="clear" w:color="auto" w:fill="auto"/>
            <w:vAlign w:val="center"/>
          </w:tcPr>
          <w:p w14:paraId="6F94517B" w14:textId="77777777" w:rsidR="0052448A" w:rsidRPr="005A7BEF" w:rsidRDefault="0052448A" w:rsidP="005A7BEF">
            <w:pPr>
              <w:rPr>
                <w:rFonts w:ascii="Arial" w:hAnsi="Arial" w:cs="Arial"/>
                <w:sz w:val="20"/>
                <w:szCs w:val="20"/>
              </w:rPr>
            </w:pPr>
          </w:p>
        </w:tc>
      </w:tr>
      <w:tr w:rsidR="0052448A" w:rsidRPr="005A7BEF" w14:paraId="5A6D4D8C" w14:textId="77777777" w:rsidTr="000D422D">
        <w:trPr>
          <w:trHeight w:val="463"/>
        </w:trPr>
        <w:tc>
          <w:tcPr>
            <w:tcW w:w="567" w:type="dxa"/>
            <w:shd w:val="clear" w:color="auto" w:fill="auto"/>
            <w:vAlign w:val="center"/>
          </w:tcPr>
          <w:p w14:paraId="2762A57E"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0E738A13"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35B.</w:t>
            </w:r>
            <w:r w:rsidRPr="005A7BEF">
              <w:rPr>
                <w:rFonts w:ascii="Arial" w:hAnsi="Arial" w:cs="Arial"/>
                <w:i/>
                <w:iCs/>
                <w:sz w:val="20"/>
                <w:szCs w:val="20"/>
              </w:rPr>
              <w:t xml:space="preserve"> [If 35 == Borrow from any source; cycle through all borrow sources mentioned] </w:t>
            </w:r>
            <w:r w:rsidRPr="005A7BEF">
              <w:rPr>
                <w:rFonts w:ascii="Arial" w:hAnsi="Arial" w:cs="Arial"/>
                <w:sz w:val="20"/>
                <w:szCs w:val="20"/>
              </w:rPr>
              <w:t>How much would you have to pay back in total to {$q35_source}?</w:t>
            </w:r>
          </w:p>
        </w:tc>
        <w:tc>
          <w:tcPr>
            <w:tcW w:w="4650" w:type="dxa"/>
            <w:shd w:val="clear" w:color="auto" w:fill="auto"/>
            <w:vAlign w:val="center"/>
          </w:tcPr>
          <w:p w14:paraId="0184B055" w14:textId="77777777" w:rsidR="0052448A" w:rsidRPr="005A7BEF" w:rsidRDefault="0052448A" w:rsidP="005A7BEF">
            <w:pPr>
              <w:rPr>
                <w:rFonts w:ascii="Arial" w:hAnsi="Arial" w:cs="Arial"/>
                <w:sz w:val="20"/>
                <w:szCs w:val="20"/>
              </w:rPr>
            </w:pPr>
          </w:p>
        </w:tc>
      </w:tr>
      <w:tr w:rsidR="0052448A" w:rsidRPr="005A7BEF" w14:paraId="1EA6B5A6" w14:textId="77777777" w:rsidTr="000D422D">
        <w:trPr>
          <w:trHeight w:val="86"/>
        </w:trPr>
        <w:tc>
          <w:tcPr>
            <w:tcW w:w="567" w:type="dxa"/>
            <w:shd w:val="clear" w:color="auto" w:fill="auto"/>
            <w:vAlign w:val="center"/>
          </w:tcPr>
          <w:p w14:paraId="2E44D532"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21B39C3C"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35C. </w:t>
            </w:r>
            <w:r w:rsidRPr="005A7BEF">
              <w:rPr>
                <w:rFonts w:ascii="Arial" w:hAnsi="Arial" w:cs="Arial"/>
                <w:i/>
                <w:iCs/>
                <w:sz w:val="20"/>
                <w:szCs w:val="20"/>
              </w:rPr>
              <w:t xml:space="preserve">[If 35 == Borrow from any source; cycle through all borrow sources mentioned] </w:t>
            </w:r>
            <w:r w:rsidRPr="005A7BEF">
              <w:rPr>
                <w:rFonts w:ascii="Arial" w:hAnsi="Arial" w:cs="Arial"/>
                <w:sz w:val="20"/>
                <w:szCs w:val="20"/>
              </w:rPr>
              <w:t>When would you have to pay back the total amount borrowed and the interest to {$q35_source}?</w:t>
            </w:r>
          </w:p>
        </w:tc>
        <w:tc>
          <w:tcPr>
            <w:tcW w:w="4650" w:type="dxa"/>
            <w:shd w:val="clear" w:color="auto" w:fill="auto"/>
            <w:vAlign w:val="center"/>
          </w:tcPr>
          <w:p w14:paraId="027D5EB3"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52448A" w:rsidRPr="005A7BEF" w14:paraId="058C6A36" w14:textId="77777777" w:rsidTr="000D422D">
        <w:trPr>
          <w:trHeight w:val="392"/>
        </w:trPr>
        <w:tc>
          <w:tcPr>
            <w:tcW w:w="567" w:type="dxa"/>
            <w:shd w:val="clear" w:color="auto" w:fill="auto"/>
            <w:vAlign w:val="center"/>
          </w:tcPr>
          <w:p w14:paraId="7C9352C2"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3ADAC8D3"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A. </w:t>
            </w:r>
            <w:r w:rsidRPr="005A7BEF">
              <w:rPr>
                <w:rFonts w:ascii="Arial" w:hAnsi="Arial" w:cs="Arial"/>
                <w:i/>
                <w:iCs/>
                <w:sz w:val="20"/>
                <w:szCs w:val="20"/>
              </w:rPr>
              <w:t>[If $count{q41_chosen answers}&gt;1]</w:t>
            </w:r>
            <w:r w:rsidRPr="005A7BEF">
              <w:rPr>
                <w:rFonts w:ascii="Arial" w:hAnsi="Arial" w:cs="Arial"/>
                <w:sz w:val="20"/>
                <w:szCs w:val="20"/>
              </w:rPr>
              <w:t xml:space="preserve"> Which one is the main source from which you would get this money?</w:t>
            </w:r>
          </w:p>
        </w:tc>
        <w:tc>
          <w:tcPr>
            <w:tcW w:w="4650" w:type="dxa"/>
            <w:shd w:val="clear" w:color="auto" w:fill="auto"/>
            <w:vAlign w:val="center"/>
          </w:tcPr>
          <w:p w14:paraId="7657134D" w14:textId="77777777" w:rsidR="0052448A" w:rsidRPr="005A7BEF" w:rsidRDefault="0052448A" w:rsidP="005A7BEF">
            <w:pPr>
              <w:rPr>
                <w:rFonts w:ascii="Arial" w:hAnsi="Arial" w:cs="Arial"/>
                <w:sz w:val="20"/>
                <w:szCs w:val="20"/>
              </w:rPr>
            </w:pPr>
          </w:p>
        </w:tc>
      </w:tr>
      <w:tr w:rsidR="0052448A" w:rsidRPr="005A7BEF" w14:paraId="3BD5F244" w14:textId="77777777" w:rsidTr="000D422D">
        <w:trPr>
          <w:trHeight w:val="426"/>
        </w:trPr>
        <w:tc>
          <w:tcPr>
            <w:tcW w:w="567" w:type="dxa"/>
            <w:shd w:val="clear" w:color="auto" w:fill="auto"/>
            <w:vAlign w:val="center"/>
          </w:tcPr>
          <w:p w14:paraId="76D34932"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22ABEA1E"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B.</w:t>
            </w:r>
            <w:r w:rsidRPr="005A7BEF">
              <w:rPr>
                <w:rFonts w:ascii="Arial" w:hAnsi="Arial" w:cs="Arial"/>
                <w:i/>
                <w:iCs/>
                <w:sz w:val="20"/>
                <w:szCs w:val="20"/>
              </w:rPr>
              <w:t xml:space="preserve"> [If 41 == Borrow from any source] </w:t>
            </w:r>
            <w:r w:rsidRPr="005A7BEF">
              <w:rPr>
                <w:rFonts w:ascii="Arial" w:hAnsi="Arial" w:cs="Arial"/>
                <w:sz w:val="20"/>
                <w:szCs w:val="20"/>
              </w:rPr>
              <w:t>How much would you have to pay back in total to {$q40_source}?</w:t>
            </w:r>
          </w:p>
        </w:tc>
        <w:tc>
          <w:tcPr>
            <w:tcW w:w="4650" w:type="dxa"/>
            <w:shd w:val="clear" w:color="auto" w:fill="auto"/>
            <w:vAlign w:val="center"/>
          </w:tcPr>
          <w:p w14:paraId="38414A8E" w14:textId="77777777" w:rsidR="0052448A" w:rsidRPr="005A7BEF" w:rsidRDefault="0052448A" w:rsidP="005A7BEF">
            <w:pPr>
              <w:rPr>
                <w:rFonts w:ascii="Arial" w:hAnsi="Arial" w:cs="Arial"/>
                <w:sz w:val="20"/>
                <w:szCs w:val="20"/>
              </w:rPr>
            </w:pPr>
          </w:p>
        </w:tc>
      </w:tr>
      <w:tr w:rsidR="0052448A" w:rsidRPr="005A7BEF" w14:paraId="03AD4E31" w14:textId="77777777" w:rsidTr="000D422D">
        <w:trPr>
          <w:trHeight w:val="419"/>
        </w:trPr>
        <w:tc>
          <w:tcPr>
            <w:tcW w:w="567" w:type="dxa"/>
            <w:shd w:val="clear" w:color="auto" w:fill="auto"/>
            <w:vAlign w:val="center"/>
          </w:tcPr>
          <w:p w14:paraId="19BBFBE3"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tcPr>
          <w:p w14:paraId="5BBAFD7E"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C. </w:t>
            </w:r>
            <w:r w:rsidRPr="005A7BEF">
              <w:rPr>
                <w:rFonts w:ascii="Arial" w:hAnsi="Arial" w:cs="Arial"/>
                <w:i/>
                <w:iCs/>
                <w:sz w:val="20"/>
                <w:szCs w:val="20"/>
              </w:rPr>
              <w:t xml:space="preserve">[If 41 == Borrow from any source] </w:t>
            </w:r>
            <w:r w:rsidRPr="005A7BEF">
              <w:rPr>
                <w:rFonts w:ascii="Arial" w:hAnsi="Arial" w:cs="Arial"/>
                <w:sz w:val="20"/>
                <w:szCs w:val="20"/>
              </w:rPr>
              <w:t>When would you have to pay back the total amount borrowed and the interest to {$q40_source}?</w:t>
            </w:r>
          </w:p>
        </w:tc>
        <w:tc>
          <w:tcPr>
            <w:tcW w:w="4650" w:type="dxa"/>
            <w:shd w:val="clear" w:color="auto" w:fill="auto"/>
            <w:vAlign w:val="center"/>
          </w:tcPr>
          <w:p w14:paraId="2F9BB64C"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52448A" w:rsidRPr="005A7BEF" w14:paraId="04AF2697" w14:textId="77777777" w:rsidTr="000D422D">
        <w:trPr>
          <w:trHeight w:val="1000"/>
        </w:trPr>
        <w:tc>
          <w:tcPr>
            <w:tcW w:w="567" w:type="dxa"/>
            <w:shd w:val="clear" w:color="auto" w:fill="auto"/>
            <w:vAlign w:val="center"/>
            <w:hideMark/>
          </w:tcPr>
          <w:p w14:paraId="2A9D535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31</w:t>
            </w:r>
          </w:p>
        </w:tc>
        <w:tc>
          <w:tcPr>
            <w:tcW w:w="9214" w:type="dxa"/>
            <w:shd w:val="clear" w:color="auto" w:fill="auto"/>
            <w:vAlign w:val="center"/>
            <w:hideMark/>
          </w:tcPr>
          <w:p w14:paraId="70930A84"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possible, somewhat possible, not very possible, or not at all possible?</w:t>
            </w:r>
          </w:p>
          <w:p w14:paraId="3B525459" w14:textId="77777777" w:rsidR="0052448A" w:rsidRPr="005A7BEF" w:rsidRDefault="0052448A" w:rsidP="005A7BEF">
            <w:pPr>
              <w:rPr>
                <w:rFonts w:ascii="Arial" w:hAnsi="Arial" w:cs="Arial"/>
                <w:sz w:val="20"/>
                <w:szCs w:val="20"/>
              </w:rPr>
            </w:pPr>
          </w:p>
          <w:p w14:paraId="607AAFE6"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4650" w:type="dxa"/>
            <w:shd w:val="clear" w:color="auto" w:fill="auto"/>
            <w:vAlign w:val="center"/>
            <w:hideMark/>
          </w:tcPr>
          <w:p w14:paraId="5DBAF507" w14:textId="77777777" w:rsidR="0052448A" w:rsidRPr="005A7BEF" w:rsidRDefault="0052448A" w:rsidP="005A7BEF">
            <w:pPr>
              <w:rPr>
                <w:rFonts w:ascii="Arial" w:hAnsi="Arial" w:cs="Arial"/>
                <w:sz w:val="20"/>
                <w:szCs w:val="20"/>
              </w:rPr>
            </w:pPr>
            <w:r w:rsidRPr="005A7BEF">
              <w:rPr>
                <w:rFonts w:ascii="Arial" w:hAnsi="Arial" w:cs="Arial"/>
                <w:sz w:val="20"/>
                <w:szCs w:val="20"/>
              </w:rPr>
              <w:t>1. Very possible</w:t>
            </w:r>
            <w:r w:rsidRPr="005A7BEF">
              <w:rPr>
                <w:rFonts w:ascii="Arial" w:hAnsi="Arial" w:cs="Arial"/>
                <w:sz w:val="20"/>
                <w:szCs w:val="20"/>
              </w:rPr>
              <w:br/>
              <w:t>2. Somewhat possible</w:t>
            </w:r>
            <w:r w:rsidRPr="005A7BEF">
              <w:rPr>
                <w:rFonts w:ascii="Arial" w:hAnsi="Arial" w:cs="Arial"/>
                <w:sz w:val="20"/>
                <w:szCs w:val="20"/>
              </w:rPr>
              <w:br/>
              <w:t>3. Not very possible</w:t>
            </w:r>
            <w:r w:rsidRPr="005A7BEF">
              <w:rPr>
                <w:rFonts w:ascii="Arial" w:hAnsi="Arial" w:cs="Arial"/>
                <w:sz w:val="20"/>
                <w:szCs w:val="20"/>
              </w:rPr>
              <w:br/>
              <w:t>4. Not at all possible</w:t>
            </w:r>
          </w:p>
          <w:p w14:paraId="6856EBA7" w14:textId="77777777" w:rsidR="0052448A" w:rsidRPr="005A7BEF" w:rsidRDefault="0052448A" w:rsidP="005A7BEF">
            <w:pPr>
              <w:rPr>
                <w:rFonts w:ascii="Arial" w:hAnsi="Arial" w:cs="Arial"/>
                <w:sz w:val="20"/>
                <w:szCs w:val="20"/>
              </w:rPr>
            </w:pPr>
          </w:p>
          <w:p w14:paraId="699B44E6" w14:textId="77777777" w:rsidR="0052448A" w:rsidRPr="005A7BEF" w:rsidRDefault="0052448A" w:rsidP="005A7BEF">
            <w:pPr>
              <w:rPr>
                <w:rFonts w:ascii="Arial" w:hAnsi="Arial" w:cs="Arial"/>
                <w:sz w:val="20"/>
                <w:szCs w:val="20"/>
              </w:rPr>
            </w:pPr>
            <w:r w:rsidRPr="005A7BEF">
              <w:rPr>
                <w:rFonts w:ascii="Arial" w:hAnsi="Arial" w:cs="Arial"/>
                <w:sz w:val="20"/>
                <w:szCs w:val="20"/>
              </w:rPr>
              <w:t>If 4. Not at all possible &gt;&gt; 48</w:t>
            </w:r>
          </w:p>
        </w:tc>
      </w:tr>
      <w:tr w:rsidR="0052448A" w:rsidRPr="005A7BEF" w14:paraId="2DD8099F" w14:textId="77777777" w:rsidTr="000D422D">
        <w:trPr>
          <w:trHeight w:val="595"/>
        </w:trPr>
        <w:tc>
          <w:tcPr>
            <w:tcW w:w="567" w:type="dxa"/>
            <w:shd w:val="clear" w:color="auto" w:fill="auto"/>
            <w:vAlign w:val="center"/>
            <w:hideMark/>
          </w:tcPr>
          <w:p w14:paraId="4E682C12" w14:textId="77777777" w:rsidR="0052448A" w:rsidRPr="005A7BEF" w:rsidRDefault="0052448A" w:rsidP="005A7BEF">
            <w:pPr>
              <w:rPr>
                <w:rFonts w:ascii="Arial" w:hAnsi="Arial" w:cs="Arial"/>
                <w:sz w:val="20"/>
                <w:szCs w:val="20"/>
              </w:rPr>
            </w:pPr>
            <w:r w:rsidRPr="005A7BEF">
              <w:rPr>
                <w:rFonts w:ascii="Arial" w:hAnsi="Arial" w:cs="Arial"/>
                <w:sz w:val="20"/>
                <w:szCs w:val="20"/>
              </w:rPr>
              <w:t>33</w:t>
            </w:r>
          </w:p>
        </w:tc>
        <w:tc>
          <w:tcPr>
            <w:tcW w:w="9214" w:type="dxa"/>
            <w:shd w:val="clear" w:color="auto" w:fill="auto"/>
            <w:vAlign w:val="center"/>
            <w:hideMark/>
          </w:tcPr>
          <w:p w14:paraId="0D6F97BE" w14:textId="008BC40D" w:rsidR="0052448A" w:rsidRPr="005A7BEF" w:rsidRDefault="0052448A" w:rsidP="00E65024">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00E65024">
              <w:rPr>
                <w:rFonts w:ascii="Arial" w:hAnsi="Arial" w:cs="Arial"/>
                <w:sz w:val="20"/>
                <w:szCs w:val="20"/>
              </w:rPr>
              <w:t xml:space="preserve">  </w:t>
            </w:r>
            <w:r w:rsidRPr="005A7BEF">
              <w:rPr>
                <w:rFonts w:ascii="Arial" w:hAnsi="Arial" w:cs="Arial"/>
                <w:sz w:val="20"/>
                <w:szCs w:val="20"/>
              </w:rPr>
              <w:t>Would you say it is very difficult, somewhat difficult, somewhat easy, or very easy?</w:t>
            </w:r>
          </w:p>
        </w:tc>
        <w:tc>
          <w:tcPr>
            <w:tcW w:w="4650" w:type="dxa"/>
            <w:shd w:val="clear" w:color="auto" w:fill="auto"/>
            <w:vAlign w:val="center"/>
            <w:hideMark/>
          </w:tcPr>
          <w:p w14:paraId="0D1D0867" w14:textId="77777777" w:rsidR="0052448A" w:rsidRPr="002629B3" w:rsidRDefault="0052448A" w:rsidP="005A7BEF">
            <w:pPr>
              <w:rPr>
                <w:rFonts w:ascii="Arial" w:hAnsi="Arial" w:cs="Arial"/>
                <w:sz w:val="20"/>
                <w:szCs w:val="20"/>
              </w:rPr>
            </w:pPr>
            <w:r w:rsidRPr="002629B3">
              <w:rPr>
                <w:rFonts w:ascii="Arial" w:hAnsi="Arial" w:cs="Arial"/>
                <w:iCs/>
                <w:sz w:val="20"/>
                <w:szCs w:val="20"/>
              </w:rPr>
              <w:t>1. Very difficult</w:t>
            </w:r>
            <w:r w:rsidRPr="002629B3">
              <w:rPr>
                <w:rFonts w:ascii="Arial" w:hAnsi="Arial" w:cs="Arial"/>
                <w:iCs/>
                <w:sz w:val="20"/>
                <w:szCs w:val="20"/>
              </w:rPr>
              <w:br/>
              <w:t>2. Somewhat difficult</w:t>
            </w:r>
            <w:r w:rsidRPr="002629B3">
              <w:rPr>
                <w:rFonts w:ascii="Arial" w:hAnsi="Arial" w:cs="Arial"/>
                <w:iCs/>
                <w:sz w:val="20"/>
                <w:szCs w:val="20"/>
              </w:rPr>
              <w:br/>
              <w:t>3. Somewhat easy</w:t>
            </w:r>
            <w:r w:rsidRPr="002629B3">
              <w:rPr>
                <w:rFonts w:ascii="Arial" w:hAnsi="Arial" w:cs="Arial"/>
                <w:iCs/>
                <w:sz w:val="20"/>
                <w:szCs w:val="20"/>
              </w:rPr>
              <w:br/>
              <w:t>4. Very easy</w:t>
            </w:r>
          </w:p>
        </w:tc>
      </w:tr>
      <w:tr w:rsidR="0052448A" w:rsidRPr="005A7BEF" w14:paraId="50890962" w14:textId="77777777" w:rsidTr="000D422D">
        <w:trPr>
          <w:trHeight w:val="1020"/>
        </w:trPr>
        <w:tc>
          <w:tcPr>
            <w:tcW w:w="567" w:type="dxa"/>
            <w:shd w:val="clear" w:color="auto" w:fill="auto"/>
            <w:vAlign w:val="center"/>
            <w:hideMark/>
          </w:tcPr>
          <w:p w14:paraId="53F5E710"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34</w:t>
            </w:r>
          </w:p>
        </w:tc>
        <w:tc>
          <w:tcPr>
            <w:tcW w:w="9214" w:type="dxa"/>
            <w:shd w:val="clear" w:color="auto" w:fill="auto"/>
            <w:vAlign w:val="center"/>
            <w:hideMark/>
          </w:tcPr>
          <w:p w14:paraId="1BAE2389"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30 == 1 Very Possible, 2 Somewhat Possible, or 3 Not Very Possible] </w:t>
            </w:r>
            <w:r w:rsidRPr="005A7BEF">
              <w:rPr>
                <w:rFonts w:ascii="Arial" w:hAnsi="Arial" w:cs="Arial"/>
                <w:sz w:val="20"/>
                <w:szCs w:val="20"/>
              </w:rPr>
              <w:t>How would you come up with this money within</w:t>
            </w:r>
            <w:r w:rsidRPr="005A7BEF">
              <w:rPr>
                <w:rFonts w:ascii="Arial" w:hAnsi="Arial" w:cs="Arial"/>
                <w:b/>
                <w:bCs/>
                <w:sz w:val="20"/>
                <w:szCs w:val="20"/>
              </w:rPr>
              <w:t xml:space="preserve"> </w:t>
            </w:r>
            <w:r w:rsidRPr="005A7BEF">
              <w:rPr>
                <w:rFonts w:ascii="Arial" w:hAnsi="Arial" w:cs="Arial"/>
                <w:b/>
                <w:bCs/>
                <w:sz w:val="20"/>
                <w:szCs w:val="20"/>
                <w:u w:val="single"/>
              </w:rPr>
              <w:t>the next 1 month</w:t>
            </w:r>
            <w:r w:rsidRPr="005A7BEF">
              <w:rPr>
                <w:rFonts w:ascii="Arial" w:hAnsi="Arial" w:cs="Arial"/>
                <w:sz w:val="20"/>
                <w:szCs w:val="20"/>
              </w:rPr>
              <w:t xml:space="preserve">? (Do not prompt) (Select all that apply) </w:t>
            </w:r>
          </w:p>
        </w:tc>
        <w:tc>
          <w:tcPr>
            <w:tcW w:w="4650" w:type="dxa"/>
            <w:shd w:val="clear" w:color="auto" w:fill="auto"/>
            <w:vAlign w:val="center"/>
            <w:hideMark/>
          </w:tcPr>
          <w:p w14:paraId="029606A1" w14:textId="77777777" w:rsidR="0052448A" w:rsidRPr="005A7BEF" w:rsidRDefault="0052448A" w:rsidP="005A7BEF">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2448A" w:rsidRPr="005A7BEF" w14:paraId="30FD9051" w14:textId="77777777" w:rsidTr="000D422D">
        <w:trPr>
          <w:trHeight w:val="1040"/>
        </w:trPr>
        <w:tc>
          <w:tcPr>
            <w:tcW w:w="567" w:type="dxa"/>
            <w:shd w:val="clear" w:color="auto" w:fill="auto"/>
            <w:vAlign w:val="center"/>
            <w:hideMark/>
          </w:tcPr>
          <w:p w14:paraId="3439C59A"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hideMark/>
          </w:tcPr>
          <w:p w14:paraId="275E7CFD"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34A. </w:t>
            </w:r>
            <w:r w:rsidRPr="005A7BEF">
              <w:rPr>
                <w:rFonts w:ascii="Arial" w:hAnsi="Arial" w:cs="Arial"/>
                <w:i/>
                <w:iCs/>
                <w:sz w:val="20"/>
                <w:szCs w:val="20"/>
              </w:rPr>
              <w:t xml:space="preserve">[If more than one option is selected for 34] </w:t>
            </w:r>
            <w:r w:rsidRPr="005A7BEF">
              <w:rPr>
                <w:rFonts w:ascii="Arial" w:hAnsi="Arial" w:cs="Arial"/>
                <w:sz w:val="20"/>
                <w:szCs w:val="20"/>
              </w:rPr>
              <w:t>Which one is the main source from which you would get this money?</w:t>
            </w:r>
          </w:p>
        </w:tc>
        <w:tc>
          <w:tcPr>
            <w:tcW w:w="4650" w:type="dxa"/>
            <w:shd w:val="clear" w:color="auto" w:fill="auto"/>
            <w:vAlign w:val="center"/>
            <w:hideMark/>
          </w:tcPr>
          <w:p w14:paraId="6EEDB9CB" w14:textId="77777777" w:rsidR="0052448A" w:rsidRPr="005A7BEF" w:rsidRDefault="0052448A" w:rsidP="005A7BEF">
            <w:pPr>
              <w:rPr>
                <w:rFonts w:ascii="Arial" w:hAnsi="Arial" w:cs="Arial"/>
                <w:i/>
                <w:iCs/>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2448A" w:rsidRPr="005A7BEF" w14:paraId="4ED8065F" w14:textId="77777777" w:rsidTr="000D422D">
        <w:trPr>
          <w:trHeight w:val="277"/>
        </w:trPr>
        <w:tc>
          <w:tcPr>
            <w:tcW w:w="567" w:type="dxa"/>
            <w:shd w:val="clear" w:color="auto" w:fill="auto"/>
            <w:vAlign w:val="center"/>
            <w:hideMark/>
          </w:tcPr>
          <w:p w14:paraId="0A9638BD"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hideMark/>
          </w:tcPr>
          <w:p w14:paraId="400B5ED0"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34B.</w:t>
            </w:r>
            <w:r w:rsidRPr="005A7BEF">
              <w:rPr>
                <w:rFonts w:ascii="Arial" w:hAnsi="Arial" w:cs="Arial"/>
                <w:i/>
                <w:iCs/>
                <w:sz w:val="20"/>
                <w:szCs w:val="20"/>
              </w:rPr>
              <w:t xml:space="preserve"> [If 34 == Borrow from any source; cycle through all borrow sources mentioned] </w:t>
            </w:r>
            <w:r w:rsidRPr="005A7BEF">
              <w:rPr>
                <w:rFonts w:ascii="Arial" w:hAnsi="Arial" w:cs="Arial"/>
                <w:sz w:val="20"/>
                <w:szCs w:val="20"/>
              </w:rPr>
              <w:t>How much would you have to pay back in total to {$q34_source}?</w:t>
            </w:r>
          </w:p>
        </w:tc>
        <w:tc>
          <w:tcPr>
            <w:tcW w:w="4650" w:type="dxa"/>
            <w:shd w:val="clear" w:color="auto" w:fill="auto"/>
            <w:vAlign w:val="center"/>
            <w:hideMark/>
          </w:tcPr>
          <w:p w14:paraId="0F41153A" w14:textId="77777777" w:rsidR="0052448A" w:rsidRPr="005A7BEF" w:rsidRDefault="0052448A" w:rsidP="005A7BEF">
            <w:pPr>
              <w:rPr>
                <w:rFonts w:ascii="Arial" w:hAnsi="Arial" w:cs="Arial"/>
                <w:sz w:val="20"/>
                <w:szCs w:val="20"/>
              </w:rPr>
            </w:pPr>
          </w:p>
        </w:tc>
      </w:tr>
      <w:tr w:rsidR="0052448A" w:rsidRPr="005A7BEF" w14:paraId="49556B0E" w14:textId="77777777" w:rsidTr="000D422D">
        <w:trPr>
          <w:trHeight w:val="277"/>
        </w:trPr>
        <w:tc>
          <w:tcPr>
            <w:tcW w:w="567" w:type="dxa"/>
            <w:shd w:val="clear" w:color="auto" w:fill="auto"/>
            <w:vAlign w:val="center"/>
            <w:hideMark/>
          </w:tcPr>
          <w:p w14:paraId="50793C1C" w14:textId="77777777" w:rsidR="0052448A" w:rsidRPr="005A7BEF" w:rsidRDefault="0052448A" w:rsidP="005A7BEF">
            <w:pPr>
              <w:jc w:val="center"/>
              <w:rPr>
                <w:rFonts w:ascii="Arial" w:hAnsi="Arial" w:cs="Arial"/>
                <w:sz w:val="20"/>
                <w:szCs w:val="20"/>
              </w:rPr>
            </w:pPr>
          </w:p>
        </w:tc>
        <w:tc>
          <w:tcPr>
            <w:tcW w:w="9214" w:type="dxa"/>
            <w:shd w:val="clear" w:color="auto" w:fill="auto"/>
            <w:vAlign w:val="center"/>
            <w:hideMark/>
          </w:tcPr>
          <w:p w14:paraId="5603D098"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34C. </w:t>
            </w:r>
            <w:r w:rsidRPr="005A7BEF">
              <w:rPr>
                <w:rFonts w:ascii="Arial" w:hAnsi="Arial" w:cs="Arial"/>
                <w:i/>
                <w:iCs/>
                <w:sz w:val="20"/>
                <w:szCs w:val="20"/>
              </w:rPr>
              <w:t xml:space="preserve">[If 34 == Borrow from any source; cycle through all borrow sources mentioned] </w:t>
            </w:r>
            <w:r w:rsidRPr="005A7BEF">
              <w:rPr>
                <w:rFonts w:ascii="Arial" w:hAnsi="Arial" w:cs="Arial"/>
                <w:sz w:val="20"/>
                <w:szCs w:val="20"/>
              </w:rPr>
              <w:t>When would you have to pay back the total amount borrowed and the interest to {$q34_source}?</w:t>
            </w:r>
          </w:p>
        </w:tc>
        <w:tc>
          <w:tcPr>
            <w:tcW w:w="4650" w:type="dxa"/>
            <w:shd w:val="clear" w:color="auto" w:fill="auto"/>
            <w:vAlign w:val="center"/>
            <w:hideMark/>
          </w:tcPr>
          <w:p w14:paraId="6B662990" w14:textId="77777777" w:rsidR="0052448A" w:rsidRPr="005A7BEF" w:rsidRDefault="0052448A" w:rsidP="005A7BEF">
            <w:pPr>
              <w:rPr>
                <w:rFonts w:ascii="Arial" w:hAnsi="Arial" w:cs="Arial"/>
                <w:i/>
                <w:iCs/>
                <w:sz w:val="20"/>
                <w:szCs w:val="20"/>
              </w:rPr>
            </w:pPr>
            <w:r w:rsidRPr="005A7BEF">
              <w:rPr>
                <w:rFonts w:ascii="Arial" w:hAnsi="Arial" w:cs="Arial"/>
                <w:sz w:val="20"/>
                <w:szCs w:val="20"/>
              </w:rPr>
              <w:t>Within [______] day / week / month</w:t>
            </w:r>
          </w:p>
        </w:tc>
      </w:tr>
      <w:tr w:rsidR="0052448A" w:rsidRPr="005A7BEF" w14:paraId="3CDCA165" w14:textId="77777777" w:rsidTr="000D422D">
        <w:trPr>
          <w:trHeight w:val="750"/>
        </w:trPr>
        <w:tc>
          <w:tcPr>
            <w:tcW w:w="567" w:type="dxa"/>
            <w:shd w:val="clear" w:color="auto" w:fill="auto"/>
            <w:vAlign w:val="center"/>
            <w:hideMark/>
          </w:tcPr>
          <w:p w14:paraId="6CF8C7BB" w14:textId="77777777" w:rsidR="0052448A" w:rsidRPr="005A7BEF" w:rsidRDefault="0052448A" w:rsidP="005A7BEF">
            <w:pPr>
              <w:rPr>
                <w:rFonts w:ascii="Arial" w:hAnsi="Arial" w:cs="Arial"/>
                <w:sz w:val="20"/>
                <w:szCs w:val="20"/>
              </w:rPr>
            </w:pPr>
            <w:r w:rsidRPr="005A7BEF">
              <w:rPr>
                <w:rFonts w:ascii="Arial" w:hAnsi="Arial" w:cs="Arial"/>
                <w:sz w:val="20"/>
                <w:szCs w:val="20"/>
              </w:rPr>
              <w:t>48</w:t>
            </w:r>
          </w:p>
        </w:tc>
        <w:tc>
          <w:tcPr>
            <w:tcW w:w="9214" w:type="dxa"/>
            <w:shd w:val="clear" w:color="auto" w:fill="auto"/>
            <w:vAlign w:val="center"/>
          </w:tcPr>
          <w:p w14:paraId="1F13545C"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without selling an asset that is used for generating income or borrowing from a money lender?</w:t>
            </w:r>
          </w:p>
        </w:tc>
        <w:tc>
          <w:tcPr>
            <w:tcW w:w="4650" w:type="dxa"/>
            <w:shd w:val="clear" w:color="auto" w:fill="auto"/>
            <w:vAlign w:val="center"/>
          </w:tcPr>
          <w:p w14:paraId="439817FA"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r w:rsidR="0052448A" w:rsidRPr="005A7BEF" w14:paraId="2F1A311F" w14:textId="77777777" w:rsidTr="000D422D">
        <w:trPr>
          <w:trHeight w:val="500"/>
        </w:trPr>
        <w:tc>
          <w:tcPr>
            <w:tcW w:w="567" w:type="dxa"/>
            <w:shd w:val="clear" w:color="auto" w:fill="auto"/>
            <w:vAlign w:val="center"/>
            <w:hideMark/>
          </w:tcPr>
          <w:p w14:paraId="772875C8"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49</w:t>
            </w:r>
          </w:p>
        </w:tc>
        <w:tc>
          <w:tcPr>
            <w:tcW w:w="9214" w:type="dxa"/>
            <w:shd w:val="clear" w:color="auto" w:fill="auto"/>
            <w:vAlign w:val="center"/>
          </w:tcPr>
          <w:p w14:paraId="663B6E8B"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using only your savings?</w:t>
            </w:r>
          </w:p>
        </w:tc>
        <w:tc>
          <w:tcPr>
            <w:tcW w:w="4650" w:type="dxa"/>
            <w:shd w:val="clear" w:color="auto" w:fill="auto"/>
            <w:vAlign w:val="center"/>
          </w:tcPr>
          <w:p w14:paraId="110CB220"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r w:rsidR="0052448A" w:rsidRPr="005A7BEF" w14:paraId="00B35769" w14:textId="77777777" w:rsidTr="000D422D">
        <w:trPr>
          <w:trHeight w:val="500"/>
        </w:trPr>
        <w:tc>
          <w:tcPr>
            <w:tcW w:w="567" w:type="dxa"/>
            <w:shd w:val="clear" w:color="auto" w:fill="auto"/>
            <w:vAlign w:val="center"/>
            <w:hideMark/>
          </w:tcPr>
          <w:p w14:paraId="1ADB2E48"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50</w:t>
            </w:r>
          </w:p>
        </w:tc>
        <w:tc>
          <w:tcPr>
            <w:tcW w:w="9214" w:type="dxa"/>
            <w:shd w:val="clear" w:color="auto" w:fill="auto"/>
            <w:vAlign w:val="center"/>
          </w:tcPr>
          <w:p w14:paraId="658B4696"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only borrowing from your social network?</w:t>
            </w:r>
          </w:p>
        </w:tc>
        <w:tc>
          <w:tcPr>
            <w:tcW w:w="4650" w:type="dxa"/>
            <w:shd w:val="clear" w:color="auto" w:fill="auto"/>
            <w:vAlign w:val="center"/>
          </w:tcPr>
          <w:p w14:paraId="2B1FDECE" w14:textId="77777777" w:rsidR="0052448A" w:rsidRPr="005A7BEF" w:rsidRDefault="0052448A" w:rsidP="005A7BEF">
            <w:pPr>
              <w:rPr>
                <w:rFonts w:ascii="Arial" w:hAnsi="Arial" w:cs="Arial"/>
                <w:sz w:val="20"/>
                <w:szCs w:val="20"/>
              </w:rPr>
            </w:pPr>
            <w:r w:rsidRPr="005A7BEF">
              <w:rPr>
                <w:rFonts w:ascii="Arial" w:hAnsi="Arial" w:cs="Arial"/>
                <w:sz w:val="20"/>
                <w:szCs w:val="20"/>
              </w:rPr>
              <w:t>[_____] weeks / months / years</w:t>
            </w:r>
          </w:p>
        </w:tc>
      </w:tr>
    </w:tbl>
    <w:p w14:paraId="6B240066" w14:textId="77777777" w:rsidR="0052448A" w:rsidRPr="005A7BEF" w:rsidRDefault="0052448A" w:rsidP="005A7BEF">
      <w:pPr>
        <w:tabs>
          <w:tab w:val="left" w:pos="2010"/>
        </w:tabs>
        <w:rPr>
          <w:rFonts w:ascii="Arial" w:hAnsi="Arial" w:cs="Arial"/>
          <w:sz w:val="20"/>
          <w:szCs w:val="20"/>
        </w:rPr>
      </w:pPr>
    </w:p>
    <w:p w14:paraId="5A2F5E08" w14:textId="333AA1AF" w:rsidR="0052448A" w:rsidRPr="005A7BEF" w:rsidRDefault="0052448A" w:rsidP="005A7BEF">
      <w:pPr>
        <w:rPr>
          <w:rFonts w:ascii="Arial" w:hAnsi="Arial" w:cs="Arial"/>
          <w:b/>
          <w:bCs/>
          <w:sz w:val="26"/>
          <w:szCs w:val="26"/>
        </w:rPr>
      </w:pPr>
    </w:p>
    <w:p w14:paraId="6637342B" w14:textId="77777777" w:rsidR="0052448A" w:rsidRPr="00225BD0" w:rsidRDefault="0052448A" w:rsidP="005A7BEF">
      <w:pPr>
        <w:tabs>
          <w:tab w:val="left" w:pos="2010"/>
        </w:tabs>
        <w:jc w:val="center"/>
        <w:rPr>
          <w:rFonts w:ascii="Arial" w:hAnsi="Arial" w:cs="Arial"/>
          <w:b/>
          <w:sz w:val="20"/>
          <w:szCs w:val="20"/>
        </w:rPr>
      </w:pPr>
      <w:r w:rsidRPr="00225BD0">
        <w:rPr>
          <w:rFonts w:ascii="Arial" w:hAnsi="Arial" w:cs="Arial"/>
          <w:b/>
          <w:sz w:val="20"/>
          <w:szCs w:val="20"/>
        </w:rPr>
        <w:t>VARIANT 4</w:t>
      </w:r>
    </w:p>
    <w:tbl>
      <w:tblPr>
        <w:tblW w:w="142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9200"/>
        <w:gridCol w:w="4460"/>
      </w:tblGrid>
      <w:tr w:rsidR="0052448A" w:rsidRPr="005A7BEF" w14:paraId="64232B33" w14:textId="77777777" w:rsidTr="009876BC">
        <w:trPr>
          <w:trHeight w:val="1922"/>
        </w:trPr>
        <w:tc>
          <w:tcPr>
            <w:tcW w:w="580" w:type="dxa"/>
            <w:shd w:val="clear" w:color="auto" w:fill="auto"/>
            <w:vAlign w:val="center"/>
            <w:hideMark/>
          </w:tcPr>
          <w:p w14:paraId="1E5D43C3"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w:t>
            </w:r>
          </w:p>
        </w:tc>
        <w:tc>
          <w:tcPr>
            <w:tcW w:w="9200" w:type="dxa"/>
            <w:shd w:val="clear" w:color="auto" w:fill="auto"/>
            <w:vAlign w:val="center"/>
            <w:hideMark/>
          </w:tcPr>
          <w:p w14:paraId="7AFD652E" w14:textId="77777777" w:rsidR="0052448A" w:rsidRPr="005A7BEF" w:rsidRDefault="0052448A" w:rsidP="005A7BEF">
            <w:pPr>
              <w:rPr>
                <w:rFonts w:ascii="Arial" w:hAnsi="Arial" w:cs="Arial"/>
                <w:sz w:val="20"/>
                <w:szCs w:val="20"/>
              </w:rPr>
            </w:pPr>
            <w:r w:rsidRPr="005A7BEF">
              <w:rPr>
                <w:rFonts w:ascii="Arial" w:hAnsi="Arial" w:cs="Arial"/>
                <w:sz w:val="20"/>
                <w:szCs w:val="20"/>
              </w:rPr>
              <w:t>Overall, which of the following best describes how your household’s income changes each month? (Select one)</w:t>
            </w:r>
          </w:p>
        </w:tc>
        <w:tc>
          <w:tcPr>
            <w:tcW w:w="4460" w:type="dxa"/>
            <w:shd w:val="clear" w:color="auto" w:fill="auto"/>
            <w:vAlign w:val="center"/>
            <w:hideMark/>
          </w:tcPr>
          <w:p w14:paraId="661F91A4" w14:textId="77777777" w:rsidR="0052448A" w:rsidRPr="005A7BEF" w:rsidRDefault="0052448A" w:rsidP="005A7BEF">
            <w:pPr>
              <w:rPr>
                <w:rFonts w:ascii="Arial" w:hAnsi="Arial" w:cs="Arial"/>
                <w:sz w:val="20"/>
                <w:szCs w:val="20"/>
              </w:rPr>
            </w:pPr>
            <w:r w:rsidRPr="005A7BEF">
              <w:rPr>
                <w:rFonts w:ascii="Arial" w:hAnsi="Arial" w:cs="Arial"/>
                <w:sz w:val="20"/>
                <w:szCs w:val="20"/>
              </w:rPr>
              <w:t>1. Roughly the same income each month</w:t>
            </w:r>
            <w:r w:rsidRPr="005A7BEF">
              <w:rPr>
                <w:rFonts w:ascii="Arial" w:hAnsi="Arial" w:cs="Arial"/>
                <w:sz w:val="20"/>
                <w:szCs w:val="20"/>
              </w:rPr>
              <w:br/>
              <w:t>2. Roughly the same income most months, but some unusually high or low months during the year</w:t>
            </w:r>
            <w:r w:rsidRPr="005A7BEF">
              <w:rPr>
                <w:rFonts w:ascii="Arial" w:hAnsi="Arial" w:cs="Arial"/>
                <w:sz w:val="20"/>
                <w:szCs w:val="20"/>
              </w:rPr>
              <w:br/>
              <w:t>3. Income often varies quite a bit from one month to the next</w:t>
            </w:r>
            <w:r w:rsidRPr="005A7BEF">
              <w:rPr>
                <w:rFonts w:ascii="Arial" w:hAnsi="Arial" w:cs="Arial"/>
                <w:sz w:val="20"/>
                <w:szCs w:val="20"/>
              </w:rPr>
              <w:br/>
              <w:t>4. Income varies from season to season</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583A5FB5" w14:textId="77777777" w:rsidTr="009876BC">
        <w:trPr>
          <w:trHeight w:val="1270"/>
        </w:trPr>
        <w:tc>
          <w:tcPr>
            <w:tcW w:w="580" w:type="dxa"/>
            <w:shd w:val="clear" w:color="auto" w:fill="auto"/>
            <w:vAlign w:val="center"/>
            <w:hideMark/>
          </w:tcPr>
          <w:p w14:paraId="343D2F93"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w:t>
            </w:r>
          </w:p>
        </w:tc>
        <w:tc>
          <w:tcPr>
            <w:tcW w:w="9200" w:type="dxa"/>
            <w:shd w:val="clear" w:color="auto" w:fill="auto"/>
            <w:vAlign w:val="center"/>
            <w:hideMark/>
          </w:tcPr>
          <w:p w14:paraId="2A56F165" w14:textId="77777777" w:rsidR="0052448A" w:rsidRPr="005A7BEF" w:rsidRDefault="0052448A" w:rsidP="005A7BEF">
            <w:pPr>
              <w:rPr>
                <w:rFonts w:ascii="Arial" w:hAnsi="Arial" w:cs="Arial"/>
                <w:sz w:val="20"/>
                <w:szCs w:val="20"/>
              </w:rPr>
            </w:pPr>
            <w:r w:rsidRPr="005A7BEF">
              <w:rPr>
                <w:rFonts w:ascii="Arial" w:hAnsi="Arial" w:cs="Arial"/>
                <w:sz w:val="20"/>
                <w:szCs w:val="20"/>
              </w:rPr>
              <w:t>How easily can you predict the amount of income your household will get in the next income cycle? (Select one)</w:t>
            </w:r>
          </w:p>
        </w:tc>
        <w:tc>
          <w:tcPr>
            <w:tcW w:w="4460" w:type="dxa"/>
            <w:shd w:val="clear" w:color="auto" w:fill="auto"/>
            <w:vAlign w:val="center"/>
            <w:hideMark/>
          </w:tcPr>
          <w:p w14:paraId="6477851C" w14:textId="77777777" w:rsidR="0052448A" w:rsidRPr="005A7BEF" w:rsidRDefault="0052448A" w:rsidP="005A7BEF">
            <w:pPr>
              <w:rPr>
                <w:rFonts w:ascii="Arial" w:hAnsi="Arial" w:cs="Arial"/>
                <w:sz w:val="20"/>
                <w:szCs w:val="20"/>
              </w:rPr>
            </w:pPr>
            <w:r w:rsidRPr="005A7BEF">
              <w:rPr>
                <w:rFonts w:ascii="Arial" w:hAnsi="Arial" w:cs="Arial"/>
                <w:sz w:val="20"/>
                <w:szCs w:val="20"/>
              </w:rPr>
              <w:t>1. Very difficult</w:t>
            </w:r>
            <w:r w:rsidRPr="005A7BEF">
              <w:rPr>
                <w:rFonts w:ascii="Arial" w:hAnsi="Arial" w:cs="Arial"/>
                <w:sz w:val="20"/>
                <w:szCs w:val="20"/>
              </w:rPr>
              <w:br/>
              <w:t>2. Somewhat difficult</w:t>
            </w:r>
            <w:r w:rsidRPr="005A7BEF">
              <w:rPr>
                <w:rFonts w:ascii="Arial" w:hAnsi="Arial" w:cs="Arial"/>
                <w:sz w:val="20"/>
                <w:szCs w:val="20"/>
              </w:rPr>
              <w:br/>
              <w:t>3. Somewhat easily</w:t>
            </w:r>
            <w:r w:rsidRPr="005A7BEF">
              <w:rPr>
                <w:rFonts w:ascii="Arial" w:hAnsi="Arial" w:cs="Arial"/>
                <w:sz w:val="20"/>
                <w:szCs w:val="20"/>
              </w:rPr>
              <w:br/>
              <w:t>4. Very easily</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126B56A6" w14:textId="77777777" w:rsidTr="00D16D22">
        <w:trPr>
          <w:trHeight w:val="1250"/>
        </w:trPr>
        <w:tc>
          <w:tcPr>
            <w:tcW w:w="580" w:type="dxa"/>
            <w:shd w:val="clear" w:color="auto" w:fill="auto"/>
            <w:vAlign w:val="center"/>
            <w:hideMark/>
          </w:tcPr>
          <w:p w14:paraId="5276891B"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Q3</w:t>
            </w:r>
          </w:p>
        </w:tc>
        <w:tc>
          <w:tcPr>
            <w:tcW w:w="9200" w:type="dxa"/>
            <w:shd w:val="clear" w:color="auto" w:fill="auto"/>
            <w:vAlign w:val="center"/>
            <w:hideMark/>
          </w:tcPr>
          <w:p w14:paraId="2876AF4C" w14:textId="77777777" w:rsidR="0052448A" w:rsidRPr="005A7BEF" w:rsidRDefault="0052448A" w:rsidP="005A7BEF">
            <w:pPr>
              <w:rPr>
                <w:rFonts w:ascii="Arial" w:hAnsi="Arial" w:cs="Arial"/>
                <w:sz w:val="20"/>
                <w:szCs w:val="20"/>
              </w:rPr>
            </w:pPr>
            <w:r w:rsidRPr="005A7BEF">
              <w:rPr>
                <w:rFonts w:ascii="Arial" w:hAnsi="Arial" w:cs="Arial"/>
                <w:sz w:val="20"/>
                <w:szCs w:val="20"/>
              </w:rPr>
              <w:t>Over the past year, how would you describe your household’s income and spending?</w:t>
            </w:r>
          </w:p>
          <w:p w14:paraId="6C2FABF5" w14:textId="77777777" w:rsidR="0052448A" w:rsidRPr="005A7BEF" w:rsidRDefault="0052448A" w:rsidP="005A7BEF">
            <w:pPr>
              <w:rPr>
                <w:rFonts w:ascii="Arial" w:hAnsi="Arial" w:cs="Arial"/>
                <w:sz w:val="20"/>
                <w:szCs w:val="20"/>
              </w:rPr>
            </w:pPr>
          </w:p>
          <w:p w14:paraId="7BE4BC6D" w14:textId="77777777" w:rsidR="0052448A" w:rsidRPr="005A7BEF" w:rsidRDefault="0052448A" w:rsidP="005A7BEF">
            <w:pPr>
              <w:rPr>
                <w:rFonts w:ascii="Arial" w:hAnsi="Arial" w:cs="Arial"/>
                <w:sz w:val="20"/>
                <w:szCs w:val="20"/>
              </w:rPr>
            </w:pPr>
            <w:r w:rsidRPr="005A7BEF">
              <w:rPr>
                <w:rFonts w:ascii="Arial" w:hAnsi="Arial" w:cs="Arial"/>
                <w:sz w:val="20"/>
                <w:szCs w:val="20"/>
              </w:rPr>
              <w:t>If 3 = 1, 2, or 3 &gt;&gt; Q4</w:t>
            </w:r>
          </w:p>
          <w:p w14:paraId="111DAD7E" w14:textId="77777777" w:rsidR="0052448A" w:rsidRPr="005A7BEF" w:rsidRDefault="0052448A" w:rsidP="005A7BEF">
            <w:pPr>
              <w:rPr>
                <w:rFonts w:ascii="Arial" w:hAnsi="Arial" w:cs="Arial"/>
                <w:sz w:val="20"/>
                <w:szCs w:val="20"/>
              </w:rPr>
            </w:pPr>
            <w:r w:rsidRPr="005A7BEF">
              <w:rPr>
                <w:rFonts w:ascii="Arial" w:hAnsi="Arial" w:cs="Arial"/>
                <w:sz w:val="20"/>
                <w:szCs w:val="20"/>
              </w:rPr>
              <w:t>If 3 = 4, or 5 &gt;&gt; Q3A</w:t>
            </w:r>
          </w:p>
        </w:tc>
        <w:tc>
          <w:tcPr>
            <w:tcW w:w="4460" w:type="dxa"/>
            <w:shd w:val="clear" w:color="auto" w:fill="auto"/>
            <w:vAlign w:val="center"/>
            <w:hideMark/>
          </w:tcPr>
          <w:p w14:paraId="3A95730C" w14:textId="77777777" w:rsidR="0052448A" w:rsidRPr="005A7BEF" w:rsidRDefault="0052448A" w:rsidP="005A7BEF">
            <w:pPr>
              <w:rPr>
                <w:rFonts w:ascii="Arial" w:hAnsi="Arial" w:cs="Arial"/>
                <w:sz w:val="20"/>
                <w:szCs w:val="20"/>
              </w:rPr>
            </w:pPr>
            <w:r w:rsidRPr="005A7BEF">
              <w:rPr>
                <w:rFonts w:ascii="Arial" w:hAnsi="Arial" w:cs="Arial"/>
                <w:sz w:val="20"/>
                <w:szCs w:val="20"/>
              </w:rPr>
              <w:t>1. Generally spend much less than income</w:t>
            </w:r>
            <w:r w:rsidRPr="005A7BEF">
              <w:rPr>
                <w:rFonts w:ascii="Arial" w:hAnsi="Arial" w:cs="Arial"/>
                <w:sz w:val="20"/>
                <w:szCs w:val="20"/>
              </w:rPr>
              <w:br/>
              <w:t>2. Generally spend a little less than income</w:t>
            </w:r>
            <w:r w:rsidRPr="005A7BEF">
              <w:rPr>
                <w:rFonts w:ascii="Arial" w:hAnsi="Arial" w:cs="Arial"/>
                <w:sz w:val="20"/>
                <w:szCs w:val="20"/>
              </w:rPr>
              <w:br/>
              <w:t>3. Generally spend about equal to income</w:t>
            </w:r>
            <w:r w:rsidRPr="005A7BEF">
              <w:rPr>
                <w:rFonts w:ascii="Arial" w:hAnsi="Arial" w:cs="Arial"/>
                <w:sz w:val="20"/>
                <w:szCs w:val="20"/>
              </w:rPr>
              <w:br/>
              <w:t>4. Generally spend a little more than income</w:t>
            </w:r>
            <w:r w:rsidRPr="005A7BEF">
              <w:rPr>
                <w:rFonts w:ascii="Arial" w:hAnsi="Arial" w:cs="Arial"/>
                <w:sz w:val="20"/>
                <w:szCs w:val="20"/>
              </w:rPr>
              <w:br/>
              <w:t>5. Generally spend much more than income</w:t>
            </w:r>
          </w:p>
        </w:tc>
      </w:tr>
      <w:tr w:rsidR="0052448A" w:rsidRPr="005A7BEF" w14:paraId="09D0DDF1" w14:textId="77777777" w:rsidTr="009876BC">
        <w:trPr>
          <w:trHeight w:val="560"/>
        </w:trPr>
        <w:tc>
          <w:tcPr>
            <w:tcW w:w="580" w:type="dxa"/>
            <w:shd w:val="clear" w:color="auto" w:fill="auto"/>
            <w:vAlign w:val="center"/>
            <w:hideMark/>
          </w:tcPr>
          <w:p w14:paraId="3AE7D620"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6B0E6FD3" w14:textId="77777777" w:rsidR="0052448A" w:rsidRPr="005A7BEF" w:rsidRDefault="0052448A" w:rsidP="005A7BEF">
            <w:pPr>
              <w:rPr>
                <w:rFonts w:ascii="Arial" w:hAnsi="Arial" w:cs="Arial"/>
                <w:sz w:val="20"/>
                <w:szCs w:val="20"/>
              </w:rPr>
            </w:pPr>
            <w:r w:rsidRPr="005A7BEF">
              <w:rPr>
                <w:rFonts w:ascii="Arial" w:hAnsi="Arial" w:cs="Arial"/>
                <w:b/>
                <w:bCs/>
                <w:sz w:val="20"/>
                <w:szCs w:val="20"/>
              </w:rPr>
              <w:t>3A.</w:t>
            </w:r>
            <w:r w:rsidRPr="005A7BEF">
              <w:rPr>
                <w:rFonts w:ascii="Arial" w:hAnsi="Arial" w:cs="Arial"/>
                <w:b/>
                <w:bCs/>
                <w:i/>
                <w:iCs/>
                <w:sz w:val="20"/>
                <w:szCs w:val="20"/>
              </w:rPr>
              <w:t xml:space="preserve"> </w:t>
            </w:r>
            <w:r w:rsidRPr="005A7BEF">
              <w:rPr>
                <w:rFonts w:ascii="Arial" w:hAnsi="Arial" w:cs="Arial"/>
                <w:i/>
                <w:iCs/>
                <w:sz w:val="20"/>
                <w:szCs w:val="20"/>
              </w:rPr>
              <w:t>[If 3 = 3 or 4 or 5]</w:t>
            </w:r>
            <w:r w:rsidRPr="005A7BEF">
              <w:rPr>
                <w:rFonts w:ascii="Arial" w:hAnsi="Arial" w:cs="Arial"/>
                <w:sz w:val="20"/>
                <w:szCs w:val="20"/>
              </w:rPr>
              <w:t xml:space="preserve"> Did any of that spending include any large purchases such as a house, car, big equipment (e.g. farm machinery) or spending for any large investments?</w:t>
            </w:r>
          </w:p>
          <w:p w14:paraId="23E4E891" w14:textId="77777777" w:rsidR="0052448A" w:rsidRPr="005A7BEF" w:rsidRDefault="0052448A" w:rsidP="005A7BEF">
            <w:pPr>
              <w:rPr>
                <w:rFonts w:ascii="Arial" w:hAnsi="Arial" w:cs="Arial"/>
                <w:sz w:val="20"/>
                <w:szCs w:val="20"/>
              </w:rPr>
            </w:pPr>
          </w:p>
          <w:p w14:paraId="1FBAC058" w14:textId="77777777" w:rsidR="0052448A" w:rsidRPr="005A7BEF" w:rsidRDefault="0052448A" w:rsidP="005A7BEF">
            <w:pPr>
              <w:rPr>
                <w:rFonts w:ascii="Arial" w:hAnsi="Arial" w:cs="Arial"/>
                <w:sz w:val="20"/>
                <w:szCs w:val="20"/>
              </w:rPr>
            </w:pPr>
            <w:r w:rsidRPr="005A7BEF">
              <w:rPr>
                <w:rFonts w:ascii="Arial" w:hAnsi="Arial" w:cs="Arial"/>
                <w:sz w:val="20"/>
                <w:szCs w:val="20"/>
              </w:rPr>
              <w:t>If 3A = 1 Yes &gt;&gt; Q3B</w:t>
            </w:r>
          </w:p>
          <w:p w14:paraId="5A71B640" w14:textId="77777777" w:rsidR="0052448A" w:rsidRPr="005A7BEF" w:rsidRDefault="0052448A" w:rsidP="005A7BEF">
            <w:pPr>
              <w:rPr>
                <w:rFonts w:ascii="Arial" w:hAnsi="Arial" w:cs="Arial"/>
                <w:b/>
                <w:bCs/>
                <w:sz w:val="20"/>
                <w:szCs w:val="20"/>
              </w:rPr>
            </w:pPr>
            <w:r w:rsidRPr="005A7BEF">
              <w:rPr>
                <w:rFonts w:ascii="Arial" w:hAnsi="Arial" w:cs="Arial"/>
                <w:sz w:val="20"/>
                <w:szCs w:val="20"/>
              </w:rPr>
              <w:t>If 3A = 5 No &gt;&gt; Q3C</w:t>
            </w:r>
          </w:p>
        </w:tc>
        <w:tc>
          <w:tcPr>
            <w:tcW w:w="4460" w:type="dxa"/>
            <w:shd w:val="clear" w:color="auto" w:fill="auto"/>
            <w:vAlign w:val="center"/>
            <w:hideMark/>
          </w:tcPr>
          <w:p w14:paraId="57699DA0"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p>
        </w:tc>
      </w:tr>
      <w:tr w:rsidR="0052448A" w:rsidRPr="005A7BEF" w14:paraId="454B0526" w14:textId="77777777" w:rsidTr="00D1300D">
        <w:trPr>
          <w:trHeight w:val="818"/>
        </w:trPr>
        <w:tc>
          <w:tcPr>
            <w:tcW w:w="580" w:type="dxa"/>
            <w:shd w:val="clear" w:color="auto" w:fill="auto"/>
            <w:vAlign w:val="center"/>
            <w:hideMark/>
          </w:tcPr>
          <w:p w14:paraId="2CDF1FB9"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06D0C664"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3B.</w:t>
            </w:r>
            <w:r w:rsidRPr="005A7BEF">
              <w:rPr>
                <w:rFonts w:ascii="Arial" w:hAnsi="Arial" w:cs="Arial"/>
                <w:b/>
                <w:bCs/>
                <w:i/>
                <w:iCs/>
                <w:sz w:val="20"/>
                <w:szCs w:val="20"/>
              </w:rPr>
              <w:t xml:space="preserve"> </w:t>
            </w:r>
            <w:r w:rsidRPr="005A7BEF">
              <w:rPr>
                <w:rFonts w:ascii="Arial" w:hAnsi="Arial" w:cs="Arial"/>
                <w:i/>
                <w:iCs/>
                <w:sz w:val="20"/>
                <w:szCs w:val="20"/>
              </w:rPr>
              <w:t xml:space="preserve">[If 3-A = Yes] </w:t>
            </w:r>
            <w:r w:rsidRPr="005A7BEF">
              <w:rPr>
                <w:rFonts w:ascii="Arial" w:hAnsi="Arial" w:cs="Arial"/>
                <w:sz w:val="20"/>
                <w:szCs w:val="20"/>
              </w:rPr>
              <w:t>Putting them aside, how would you describe your household’s income and expenses?</w:t>
            </w:r>
          </w:p>
        </w:tc>
        <w:tc>
          <w:tcPr>
            <w:tcW w:w="4460" w:type="dxa"/>
            <w:shd w:val="clear" w:color="auto" w:fill="auto"/>
            <w:vAlign w:val="center"/>
            <w:hideMark/>
          </w:tcPr>
          <w:p w14:paraId="12579710" w14:textId="77777777" w:rsidR="0052448A" w:rsidRPr="005A7BEF" w:rsidRDefault="0052448A" w:rsidP="005A7BEF">
            <w:pPr>
              <w:rPr>
                <w:rFonts w:ascii="Arial" w:hAnsi="Arial" w:cs="Arial"/>
                <w:sz w:val="20"/>
                <w:szCs w:val="20"/>
              </w:rPr>
            </w:pPr>
            <w:r w:rsidRPr="005A7BEF">
              <w:rPr>
                <w:rFonts w:ascii="Arial" w:hAnsi="Arial" w:cs="Arial"/>
                <w:sz w:val="20"/>
                <w:szCs w:val="20"/>
              </w:rPr>
              <w:t>1. Generally spend much less than income</w:t>
            </w:r>
            <w:r w:rsidRPr="005A7BEF">
              <w:rPr>
                <w:rFonts w:ascii="Arial" w:hAnsi="Arial" w:cs="Arial"/>
                <w:sz w:val="20"/>
                <w:szCs w:val="20"/>
              </w:rPr>
              <w:br/>
              <w:t>2. Generally spend a little less than income</w:t>
            </w:r>
            <w:r w:rsidRPr="005A7BEF">
              <w:rPr>
                <w:rFonts w:ascii="Arial" w:hAnsi="Arial" w:cs="Arial"/>
                <w:sz w:val="20"/>
                <w:szCs w:val="20"/>
              </w:rPr>
              <w:br/>
              <w:t>3. Generally spend about equal to income</w:t>
            </w:r>
            <w:r w:rsidRPr="005A7BEF">
              <w:rPr>
                <w:rFonts w:ascii="Arial" w:hAnsi="Arial" w:cs="Arial"/>
                <w:sz w:val="20"/>
                <w:szCs w:val="20"/>
              </w:rPr>
              <w:br/>
              <w:t>4. Generally spend a little more than income</w:t>
            </w:r>
            <w:r w:rsidRPr="005A7BEF">
              <w:rPr>
                <w:rFonts w:ascii="Arial" w:hAnsi="Arial" w:cs="Arial"/>
                <w:sz w:val="20"/>
                <w:szCs w:val="20"/>
              </w:rPr>
              <w:br/>
              <w:t>5. Generally spend much more than income</w:t>
            </w:r>
          </w:p>
        </w:tc>
      </w:tr>
      <w:tr w:rsidR="0052448A" w:rsidRPr="005A7BEF" w14:paraId="4C6CCF23" w14:textId="77777777" w:rsidTr="005A0A82">
        <w:trPr>
          <w:trHeight w:val="3343"/>
        </w:trPr>
        <w:tc>
          <w:tcPr>
            <w:tcW w:w="580" w:type="dxa"/>
            <w:shd w:val="clear" w:color="auto" w:fill="auto"/>
            <w:vAlign w:val="center"/>
            <w:hideMark/>
          </w:tcPr>
          <w:p w14:paraId="6A114F74"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35220E60"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 xml:space="preserve">C. </w:t>
            </w:r>
            <w:r w:rsidRPr="005A7BEF">
              <w:rPr>
                <w:rFonts w:ascii="Arial" w:hAnsi="Arial" w:cs="Arial"/>
                <w:i/>
                <w:iCs/>
                <w:sz w:val="20"/>
                <w:szCs w:val="20"/>
              </w:rPr>
              <w:t>[If 3-B = 4 or 5; OR if 3 = 4 or 5]</w:t>
            </w:r>
            <w:r w:rsidRPr="005A7BEF">
              <w:rPr>
                <w:rFonts w:ascii="Arial" w:hAnsi="Arial" w:cs="Arial"/>
                <w:sz w:val="20"/>
                <w:szCs w:val="20"/>
              </w:rPr>
              <w:t xml:space="preserve"> If you generally spent more than your income, how did you make up the difference?</w:t>
            </w:r>
          </w:p>
        </w:tc>
        <w:tc>
          <w:tcPr>
            <w:tcW w:w="4460" w:type="dxa"/>
            <w:shd w:val="clear" w:color="auto" w:fill="auto"/>
            <w:vAlign w:val="center"/>
            <w:hideMark/>
          </w:tcPr>
          <w:p w14:paraId="768E4EAA" w14:textId="77777777" w:rsidR="0052448A" w:rsidRPr="005A7BEF" w:rsidRDefault="0052448A" w:rsidP="005A7BEF">
            <w:pPr>
              <w:rPr>
                <w:rFonts w:ascii="Arial" w:hAnsi="Arial" w:cs="Arial"/>
                <w:sz w:val="20"/>
                <w:szCs w:val="20"/>
              </w:rPr>
            </w:pPr>
            <w:r w:rsidRPr="005A7BEF">
              <w:rPr>
                <w:rFonts w:ascii="Arial" w:hAnsi="Arial" w:cs="Arial"/>
                <w:sz w:val="20"/>
                <w:szCs w:val="20"/>
              </w:rPr>
              <w:t>1. Used savings</w:t>
            </w:r>
            <w:r w:rsidRPr="005A7BEF">
              <w:rPr>
                <w:rFonts w:ascii="Arial" w:hAnsi="Arial" w:cs="Arial"/>
                <w:sz w:val="20"/>
                <w:szCs w:val="20"/>
              </w:rPr>
              <w:br/>
              <w:t>2. Received help from others without the expectation of paying back</w:t>
            </w:r>
            <w:r w:rsidRPr="005A7BEF">
              <w:rPr>
                <w:rFonts w:ascii="Arial" w:hAnsi="Arial" w:cs="Arial"/>
                <w:sz w:val="20"/>
                <w:szCs w:val="20"/>
              </w:rPr>
              <w:br/>
              <w:t>3. Got behind on bill payments; didn't pay bills</w:t>
            </w:r>
            <w:r w:rsidRPr="005A7BEF">
              <w:rPr>
                <w:rFonts w:ascii="Arial" w:hAnsi="Arial" w:cs="Arial"/>
                <w:sz w:val="20"/>
                <w:szCs w:val="20"/>
              </w:rPr>
              <w:br/>
              <w:t>4. Borrowed from my social network (family, friends, relatives, etc)</w:t>
            </w:r>
            <w:r w:rsidRPr="005A7BEF">
              <w:rPr>
                <w:rFonts w:ascii="Arial" w:hAnsi="Arial" w:cs="Arial"/>
                <w:sz w:val="20"/>
                <w:szCs w:val="20"/>
              </w:rPr>
              <w:br/>
              <w:t>5. Borrowed from formal source</w:t>
            </w:r>
            <w:r w:rsidRPr="005A7BEF">
              <w:rPr>
                <w:rFonts w:ascii="Arial" w:hAnsi="Arial" w:cs="Arial"/>
                <w:sz w:val="20"/>
                <w:szCs w:val="20"/>
              </w:rPr>
              <w:br/>
              <w:t>6. Borrowed from informal source with interest (money lender)</w:t>
            </w:r>
            <w:r w:rsidRPr="005A7BEF">
              <w:rPr>
                <w:rFonts w:ascii="Arial" w:hAnsi="Arial" w:cs="Arial"/>
                <w:sz w:val="20"/>
                <w:szCs w:val="20"/>
              </w:rPr>
              <w:br/>
              <w:t>7. Borrowed from informal savings group</w:t>
            </w:r>
            <w:r w:rsidRPr="005A7BEF">
              <w:rPr>
                <w:rFonts w:ascii="Arial" w:hAnsi="Arial" w:cs="Arial"/>
                <w:sz w:val="20"/>
                <w:szCs w:val="20"/>
              </w:rPr>
              <w:br/>
              <w:t>8. Sold household durable asset</w:t>
            </w:r>
            <w:r w:rsidRPr="005A7BEF">
              <w:rPr>
                <w:rFonts w:ascii="Arial" w:hAnsi="Arial" w:cs="Arial"/>
                <w:sz w:val="20"/>
                <w:szCs w:val="20"/>
              </w:rPr>
              <w:br/>
              <w:t>9. Sold productive asset</w:t>
            </w:r>
            <w:r w:rsidRPr="005A7BEF">
              <w:rPr>
                <w:rFonts w:ascii="Arial" w:hAnsi="Arial" w:cs="Arial"/>
                <w:sz w:val="20"/>
                <w:szCs w:val="20"/>
              </w:rPr>
              <w:br/>
              <w:t>10. Renegotiated payment plan on existing debts / extended loan payments</w:t>
            </w:r>
            <w:r w:rsidRPr="005A7BEF">
              <w:rPr>
                <w:rFonts w:ascii="Arial" w:hAnsi="Arial" w:cs="Arial"/>
                <w:sz w:val="20"/>
                <w:szCs w:val="20"/>
              </w:rPr>
              <w:br/>
              <w:t>11. Cut back on expenses</w:t>
            </w:r>
            <w:r w:rsidRPr="005A7BEF">
              <w:rPr>
                <w:rFonts w:ascii="Arial" w:hAnsi="Arial" w:cs="Arial"/>
                <w:sz w:val="20"/>
                <w:szCs w:val="20"/>
              </w:rPr>
              <w:br/>
              <w:t>12. Got additional money from working</w:t>
            </w:r>
            <w:r w:rsidRPr="005A7BEF">
              <w:rPr>
                <w:rFonts w:ascii="Arial" w:hAnsi="Arial" w:cs="Arial"/>
                <w:sz w:val="20"/>
                <w:szCs w:val="20"/>
              </w:rPr>
              <w:br/>
              <w:t>13. Did nothing</w:t>
            </w:r>
            <w:r w:rsidRPr="005A7BEF">
              <w:rPr>
                <w:rFonts w:ascii="Arial" w:hAnsi="Arial" w:cs="Arial"/>
                <w:sz w:val="20"/>
                <w:szCs w:val="20"/>
              </w:rPr>
              <w:br/>
              <w:t>14. Declared bankruptcy</w:t>
            </w:r>
            <w:r w:rsidRPr="005A7BEF">
              <w:rPr>
                <w:rFonts w:ascii="Arial" w:hAnsi="Arial" w:cs="Arial"/>
                <w:sz w:val="20"/>
                <w:szCs w:val="20"/>
              </w:rPr>
              <w:br/>
              <w:t>-666. Other (specify)</w:t>
            </w:r>
          </w:p>
        </w:tc>
      </w:tr>
      <w:tr w:rsidR="0052448A" w:rsidRPr="005A7BEF" w14:paraId="712B856A" w14:textId="77777777" w:rsidTr="005A0A82">
        <w:trPr>
          <w:trHeight w:val="85"/>
        </w:trPr>
        <w:tc>
          <w:tcPr>
            <w:tcW w:w="580" w:type="dxa"/>
            <w:shd w:val="clear" w:color="auto" w:fill="auto"/>
            <w:vAlign w:val="center"/>
            <w:hideMark/>
          </w:tcPr>
          <w:p w14:paraId="39A043C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Q4</w:t>
            </w:r>
          </w:p>
        </w:tc>
        <w:tc>
          <w:tcPr>
            <w:tcW w:w="9200" w:type="dxa"/>
            <w:shd w:val="clear" w:color="auto" w:fill="auto"/>
            <w:vAlign w:val="center"/>
            <w:hideMark/>
          </w:tcPr>
          <w:p w14:paraId="5454F592" w14:textId="6FC46DDE" w:rsidR="0052448A" w:rsidRPr="005A7BEF" w:rsidRDefault="0052448A" w:rsidP="005A7BEF">
            <w:pPr>
              <w:rPr>
                <w:rFonts w:ascii="Arial" w:hAnsi="Arial" w:cs="Arial"/>
                <w:sz w:val="20"/>
                <w:szCs w:val="20"/>
              </w:rPr>
            </w:pPr>
            <w:r w:rsidRPr="005A7BEF">
              <w:rPr>
                <w:rFonts w:ascii="Arial" w:hAnsi="Arial" w:cs="Arial"/>
                <w:sz w:val="20"/>
                <w:szCs w:val="20"/>
              </w:rPr>
              <w:t>An account can be used to save money, to make or receive payments, or to receive wages or financial help.</w:t>
            </w:r>
            <w:r w:rsidRPr="005A7BEF">
              <w:rPr>
                <w:rFonts w:ascii="Arial" w:hAnsi="Arial" w:cs="Arial"/>
                <w:sz w:val="20"/>
                <w:szCs w:val="20"/>
              </w:rPr>
              <w:br/>
            </w:r>
            <w:r w:rsidRPr="005A7BEF">
              <w:rPr>
                <w:rFonts w:ascii="Arial" w:hAnsi="Arial" w:cs="Arial"/>
                <w:sz w:val="20"/>
                <w:szCs w:val="20"/>
              </w:rPr>
              <w:br/>
              <w:t xml:space="preserve">Do you currently have an account at any (one or more) of the following places: a </w:t>
            </w:r>
            <w:r w:rsidR="00D76371">
              <w:rPr>
                <w:rFonts w:ascii="Arial" w:hAnsi="Arial" w:cs="Arial"/>
                <w:sz w:val="20"/>
                <w:szCs w:val="20"/>
              </w:rPr>
              <w:t>b</w:t>
            </w:r>
            <w:r w:rsidRPr="005A7BEF">
              <w:rPr>
                <w:rFonts w:ascii="Arial" w:hAnsi="Arial" w:cs="Arial"/>
                <w:sz w:val="20"/>
                <w:szCs w:val="20"/>
              </w:rPr>
              <w:t xml:space="preserve">ank, MFI, </w:t>
            </w:r>
            <w:r w:rsidR="00505512">
              <w:rPr>
                <w:rFonts w:ascii="Arial" w:hAnsi="Arial" w:cs="Arial"/>
                <w:sz w:val="20"/>
                <w:szCs w:val="20"/>
              </w:rPr>
              <w:t>S</w:t>
            </w:r>
            <w:r w:rsidR="00CC3842">
              <w:rPr>
                <w:rFonts w:ascii="Arial" w:hAnsi="Arial" w:cs="Arial"/>
                <w:sz w:val="20"/>
                <w:szCs w:val="20"/>
              </w:rPr>
              <w:t xml:space="preserve">avings and </w:t>
            </w:r>
            <w:r w:rsidR="00505512">
              <w:rPr>
                <w:rFonts w:ascii="Arial" w:hAnsi="Arial" w:cs="Arial"/>
                <w:sz w:val="20"/>
                <w:szCs w:val="20"/>
              </w:rPr>
              <w:t>L</w:t>
            </w:r>
            <w:r w:rsidR="00CC3842">
              <w:rPr>
                <w:rFonts w:ascii="Arial" w:hAnsi="Arial" w:cs="Arial"/>
                <w:sz w:val="20"/>
                <w:szCs w:val="20"/>
              </w:rPr>
              <w:t>oans</w:t>
            </w:r>
            <w:r w:rsidRPr="005A7BEF">
              <w:rPr>
                <w:rFonts w:ascii="Arial" w:hAnsi="Arial" w:cs="Arial"/>
                <w:sz w:val="20"/>
                <w:szCs w:val="20"/>
              </w:rPr>
              <w:t>,</w:t>
            </w:r>
            <w:r w:rsidR="00CC3842">
              <w:rPr>
                <w:rFonts w:ascii="Arial" w:hAnsi="Arial" w:cs="Arial"/>
                <w:sz w:val="20"/>
                <w:szCs w:val="20"/>
              </w:rPr>
              <w:t xml:space="preserve"> </w:t>
            </w:r>
            <w:r w:rsidR="00505512">
              <w:rPr>
                <w:rFonts w:ascii="Arial" w:hAnsi="Arial" w:cs="Arial"/>
                <w:sz w:val="20"/>
                <w:szCs w:val="20"/>
              </w:rPr>
              <w:t>C</w:t>
            </w:r>
            <w:r w:rsidR="00CC3842">
              <w:rPr>
                <w:rFonts w:ascii="Arial" w:hAnsi="Arial" w:cs="Arial"/>
                <w:sz w:val="20"/>
                <w:szCs w:val="20"/>
              </w:rPr>
              <w:t xml:space="preserve">redit </w:t>
            </w:r>
            <w:r w:rsidR="00505512">
              <w:rPr>
                <w:rFonts w:ascii="Arial" w:hAnsi="Arial" w:cs="Arial"/>
                <w:sz w:val="20"/>
                <w:szCs w:val="20"/>
              </w:rPr>
              <w:t>C</w:t>
            </w:r>
            <w:r w:rsidR="00CC3842">
              <w:rPr>
                <w:rFonts w:ascii="Arial" w:hAnsi="Arial" w:cs="Arial"/>
                <w:sz w:val="20"/>
                <w:szCs w:val="20"/>
              </w:rPr>
              <w:t>ooperatives,</w:t>
            </w:r>
            <w:r w:rsidRPr="005A7BEF">
              <w:rPr>
                <w:rFonts w:ascii="Arial" w:hAnsi="Arial" w:cs="Arial"/>
                <w:sz w:val="20"/>
                <w:szCs w:val="20"/>
              </w:rPr>
              <w:t xml:space="preserve"> mobile money, or another type of formal financial institution?</w:t>
            </w:r>
          </w:p>
          <w:p w14:paraId="5A5DB86E" w14:textId="77777777" w:rsidR="0052448A" w:rsidRPr="005A7BEF" w:rsidRDefault="0052448A" w:rsidP="005A7BEF">
            <w:pPr>
              <w:rPr>
                <w:rFonts w:ascii="Arial" w:hAnsi="Arial" w:cs="Arial"/>
                <w:sz w:val="20"/>
                <w:szCs w:val="20"/>
              </w:rPr>
            </w:pPr>
          </w:p>
          <w:p w14:paraId="58793E5C"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Q6A</w:t>
            </w:r>
          </w:p>
          <w:p w14:paraId="3E5A2690" w14:textId="77777777" w:rsidR="0052448A" w:rsidRPr="005A7BEF" w:rsidRDefault="0052448A" w:rsidP="005A7BEF">
            <w:pPr>
              <w:rPr>
                <w:rFonts w:ascii="Arial" w:hAnsi="Arial" w:cs="Arial"/>
                <w:sz w:val="20"/>
                <w:szCs w:val="20"/>
              </w:rPr>
            </w:pPr>
            <w:r w:rsidRPr="005A7BEF">
              <w:rPr>
                <w:rFonts w:ascii="Arial" w:hAnsi="Arial" w:cs="Arial"/>
                <w:sz w:val="20"/>
                <w:szCs w:val="20"/>
              </w:rPr>
              <w:t>If 2 No &gt;&gt; Q5</w:t>
            </w:r>
          </w:p>
        </w:tc>
        <w:tc>
          <w:tcPr>
            <w:tcW w:w="4460" w:type="dxa"/>
            <w:shd w:val="clear" w:color="auto" w:fill="auto"/>
            <w:vAlign w:val="center"/>
            <w:hideMark/>
          </w:tcPr>
          <w:p w14:paraId="238645AB"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p>
        </w:tc>
      </w:tr>
      <w:tr w:rsidR="0052448A" w:rsidRPr="005A7BEF" w14:paraId="090B7A62" w14:textId="77777777" w:rsidTr="00D16D22">
        <w:trPr>
          <w:trHeight w:val="1000"/>
        </w:trPr>
        <w:tc>
          <w:tcPr>
            <w:tcW w:w="580" w:type="dxa"/>
            <w:shd w:val="clear" w:color="auto" w:fill="auto"/>
            <w:vAlign w:val="center"/>
            <w:hideMark/>
          </w:tcPr>
          <w:p w14:paraId="2DAA1A9C"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Q5</w:t>
            </w:r>
          </w:p>
        </w:tc>
        <w:tc>
          <w:tcPr>
            <w:tcW w:w="9200" w:type="dxa"/>
            <w:shd w:val="clear" w:color="auto" w:fill="auto"/>
            <w:vAlign w:val="center"/>
            <w:hideMark/>
          </w:tcPr>
          <w:p w14:paraId="71CBAA1C"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4 == No] </w:t>
            </w:r>
            <w:r w:rsidRPr="005A7BEF">
              <w:rPr>
                <w:rFonts w:ascii="Arial" w:hAnsi="Arial" w:cs="Arial"/>
                <w:sz w:val="20"/>
                <w:szCs w:val="20"/>
              </w:rPr>
              <w:t>Please tell me whether each of the following is A REASON why you, personally, DO NOT have an account at a bank or another type of formal financial institution. Is it … ?</w:t>
            </w:r>
          </w:p>
        </w:tc>
        <w:tc>
          <w:tcPr>
            <w:tcW w:w="4460" w:type="dxa"/>
            <w:shd w:val="clear" w:color="auto" w:fill="auto"/>
            <w:vAlign w:val="center"/>
            <w:hideMark/>
          </w:tcPr>
          <w:p w14:paraId="2D49F367"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7399FAD5" w14:textId="77777777" w:rsidTr="00D16D22">
        <w:trPr>
          <w:trHeight w:val="250"/>
        </w:trPr>
        <w:tc>
          <w:tcPr>
            <w:tcW w:w="580" w:type="dxa"/>
            <w:shd w:val="clear" w:color="auto" w:fill="auto"/>
            <w:vAlign w:val="center"/>
            <w:hideMark/>
          </w:tcPr>
          <w:p w14:paraId="1862AB6A"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7E5DB1AE" w14:textId="77777777" w:rsidR="0052448A" w:rsidRDefault="0052448A" w:rsidP="005A7BEF">
            <w:pPr>
              <w:rPr>
                <w:rFonts w:ascii="Arial" w:hAnsi="Arial" w:cs="Arial"/>
                <w:sz w:val="20"/>
                <w:szCs w:val="20"/>
              </w:rPr>
            </w:pPr>
            <w:r w:rsidRPr="005A7BEF">
              <w:rPr>
                <w:rFonts w:ascii="Arial" w:hAnsi="Arial" w:cs="Arial"/>
                <w:sz w:val="20"/>
                <w:szCs w:val="20"/>
              </w:rPr>
              <w:t>A. Because financial institutions are too far away</w:t>
            </w:r>
          </w:p>
          <w:p w14:paraId="1C56C29F" w14:textId="79F67118" w:rsidR="0068350B" w:rsidRPr="005A7BEF" w:rsidRDefault="0068350B" w:rsidP="005A7BEF">
            <w:pPr>
              <w:rPr>
                <w:rFonts w:ascii="Arial" w:hAnsi="Arial" w:cs="Arial"/>
                <w:sz w:val="20"/>
                <w:szCs w:val="20"/>
              </w:rPr>
            </w:pPr>
          </w:p>
        </w:tc>
        <w:tc>
          <w:tcPr>
            <w:tcW w:w="4460" w:type="dxa"/>
            <w:shd w:val="clear" w:color="auto" w:fill="auto"/>
            <w:vAlign w:val="center"/>
            <w:hideMark/>
          </w:tcPr>
          <w:p w14:paraId="477521AE" w14:textId="77777777" w:rsidR="0052448A" w:rsidRPr="005A7BEF" w:rsidRDefault="0052448A" w:rsidP="005A7BEF">
            <w:pPr>
              <w:rPr>
                <w:rFonts w:ascii="Arial" w:hAnsi="Arial" w:cs="Arial"/>
                <w:sz w:val="20"/>
                <w:szCs w:val="20"/>
              </w:rPr>
            </w:pPr>
          </w:p>
        </w:tc>
      </w:tr>
      <w:tr w:rsidR="0052448A" w:rsidRPr="005A7BEF" w14:paraId="1793C49F" w14:textId="77777777" w:rsidTr="00D16D22">
        <w:trPr>
          <w:trHeight w:val="250"/>
        </w:trPr>
        <w:tc>
          <w:tcPr>
            <w:tcW w:w="580" w:type="dxa"/>
            <w:shd w:val="clear" w:color="auto" w:fill="auto"/>
            <w:vAlign w:val="center"/>
            <w:hideMark/>
          </w:tcPr>
          <w:p w14:paraId="7538A96C"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19C891BE" w14:textId="77777777" w:rsidR="0052448A" w:rsidRPr="005A7BEF" w:rsidRDefault="0052448A" w:rsidP="005A7BEF">
            <w:pPr>
              <w:rPr>
                <w:rFonts w:ascii="Arial" w:hAnsi="Arial" w:cs="Arial"/>
                <w:sz w:val="20"/>
                <w:szCs w:val="20"/>
              </w:rPr>
            </w:pPr>
            <w:r w:rsidRPr="005A7BEF">
              <w:rPr>
                <w:rFonts w:ascii="Arial" w:hAnsi="Arial" w:cs="Arial"/>
                <w:sz w:val="20"/>
                <w:szCs w:val="20"/>
              </w:rPr>
              <w:t>B. Because financial services are too expensive</w:t>
            </w:r>
          </w:p>
        </w:tc>
        <w:tc>
          <w:tcPr>
            <w:tcW w:w="4460" w:type="dxa"/>
            <w:shd w:val="clear" w:color="auto" w:fill="auto"/>
            <w:vAlign w:val="center"/>
            <w:hideMark/>
          </w:tcPr>
          <w:p w14:paraId="0C3550CB" w14:textId="77777777" w:rsidR="0052448A" w:rsidRDefault="0052448A" w:rsidP="005A7BEF">
            <w:pPr>
              <w:rPr>
                <w:rFonts w:ascii="Arial" w:hAnsi="Arial" w:cs="Arial"/>
                <w:sz w:val="20"/>
                <w:szCs w:val="20"/>
              </w:rPr>
            </w:pPr>
          </w:p>
          <w:p w14:paraId="3E8BE317" w14:textId="68D69C41" w:rsidR="0068350B" w:rsidRPr="005A7BEF" w:rsidRDefault="0068350B" w:rsidP="005A7BEF">
            <w:pPr>
              <w:rPr>
                <w:rFonts w:ascii="Arial" w:hAnsi="Arial" w:cs="Arial"/>
                <w:sz w:val="20"/>
                <w:szCs w:val="20"/>
              </w:rPr>
            </w:pPr>
          </w:p>
        </w:tc>
      </w:tr>
      <w:tr w:rsidR="0052448A" w:rsidRPr="005A7BEF" w14:paraId="00AFC489" w14:textId="77777777" w:rsidTr="00D16D22">
        <w:trPr>
          <w:trHeight w:val="260"/>
        </w:trPr>
        <w:tc>
          <w:tcPr>
            <w:tcW w:w="580" w:type="dxa"/>
            <w:shd w:val="clear" w:color="auto" w:fill="auto"/>
            <w:vAlign w:val="center"/>
            <w:hideMark/>
          </w:tcPr>
          <w:p w14:paraId="1AEAC462"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3B7C950E"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 xml:space="preserve">C. </w:t>
            </w:r>
            <w:r w:rsidRPr="005A7BEF">
              <w:rPr>
                <w:rFonts w:ascii="Arial" w:hAnsi="Arial" w:cs="Arial"/>
                <w:sz w:val="20"/>
                <w:szCs w:val="20"/>
              </w:rPr>
              <w:t>Because you don't have the necessary documentation (identity card, wage slip, etc.)</w:t>
            </w:r>
          </w:p>
        </w:tc>
        <w:tc>
          <w:tcPr>
            <w:tcW w:w="4460" w:type="dxa"/>
            <w:shd w:val="clear" w:color="auto" w:fill="auto"/>
            <w:vAlign w:val="center"/>
            <w:hideMark/>
          </w:tcPr>
          <w:p w14:paraId="02F4C77E" w14:textId="77777777" w:rsidR="0052448A" w:rsidRDefault="0052448A" w:rsidP="005A7BEF">
            <w:pPr>
              <w:rPr>
                <w:rFonts w:ascii="Arial" w:hAnsi="Arial" w:cs="Arial"/>
                <w:b/>
                <w:bCs/>
                <w:sz w:val="20"/>
                <w:szCs w:val="20"/>
              </w:rPr>
            </w:pPr>
          </w:p>
          <w:p w14:paraId="356F0F6E" w14:textId="746933CA" w:rsidR="0068350B" w:rsidRPr="005A7BEF" w:rsidRDefault="0068350B" w:rsidP="005A7BEF">
            <w:pPr>
              <w:rPr>
                <w:rFonts w:ascii="Arial" w:hAnsi="Arial" w:cs="Arial"/>
                <w:b/>
                <w:bCs/>
                <w:sz w:val="20"/>
                <w:szCs w:val="20"/>
              </w:rPr>
            </w:pPr>
          </w:p>
        </w:tc>
      </w:tr>
      <w:tr w:rsidR="0052448A" w:rsidRPr="005A7BEF" w14:paraId="29AC7130" w14:textId="77777777" w:rsidTr="00D16D22">
        <w:trPr>
          <w:trHeight w:val="260"/>
        </w:trPr>
        <w:tc>
          <w:tcPr>
            <w:tcW w:w="580" w:type="dxa"/>
            <w:shd w:val="clear" w:color="auto" w:fill="auto"/>
            <w:vAlign w:val="center"/>
            <w:hideMark/>
          </w:tcPr>
          <w:p w14:paraId="72135983"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6B5DFB10"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 xml:space="preserve">D. </w:t>
            </w:r>
            <w:r w:rsidRPr="005A7BEF">
              <w:rPr>
                <w:rFonts w:ascii="Arial" w:hAnsi="Arial" w:cs="Arial"/>
                <w:sz w:val="20"/>
                <w:szCs w:val="20"/>
              </w:rPr>
              <w:t>Because you don't trust financial institutions</w:t>
            </w:r>
          </w:p>
        </w:tc>
        <w:tc>
          <w:tcPr>
            <w:tcW w:w="4460" w:type="dxa"/>
            <w:shd w:val="clear" w:color="auto" w:fill="auto"/>
            <w:vAlign w:val="center"/>
            <w:hideMark/>
          </w:tcPr>
          <w:p w14:paraId="2A4CABF5" w14:textId="77777777" w:rsidR="0052448A" w:rsidRDefault="0052448A" w:rsidP="005A7BEF">
            <w:pPr>
              <w:rPr>
                <w:rFonts w:ascii="Arial" w:hAnsi="Arial" w:cs="Arial"/>
                <w:b/>
                <w:bCs/>
                <w:sz w:val="20"/>
                <w:szCs w:val="20"/>
              </w:rPr>
            </w:pPr>
          </w:p>
          <w:p w14:paraId="0F757F97" w14:textId="0395F10A" w:rsidR="0068350B" w:rsidRPr="005A7BEF" w:rsidRDefault="0068350B" w:rsidP="005A7BEF">
            <w:pPr>
              <w:rPr>
                <w:rFonts w:ascii="Arial" w:hAnsi="Arial" w:cs="Arial"/>
                <w:b/>
                <w:bCs/>
                <w:sz w:val="20"/>
                <w:szCs w:val="20"/>
              </w:rPr>
            </w:pPr>
          </w:p>
        </w:tc>
      </w:tr>
      <w:tr w:rsidR="0052448A" w:rsidRPr="005A7BEF" w14:paraId="77BFF1D5" w14:textId="77777777" w:rsidTr="00D16D22">
        <w:trPr>
          <w:trHeight w:val="260"/>
        </w:trPr>
        <w:tc>
          <w:tcPr>
            <w:tcW w:w="580" w:type="dxa"/>
            <w:shd w:val="clear" w:color="auto" w:fill="auto"/>
            <w:vAlign w:val="center"/>
            <w:hideMark/>
          </w:tcPr>
          <w:p w14:paraId="577F1428"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41351494"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E.</w:t>
            </w:r>
            <w:r w:rsidRPr="005A7BEF">
              <w:rPr>
                <w:rFonts w:ascii="Arial" w:hAnsi="Arial" w:cs="Arial"/>
                <w:sz w:val="20"/>
                <w:szCs w:val="20"/>
              </w:rPr>
              <w:t xml:space="preserve"> Because of religious reasons</w:t>
            </w:r>
          </w:p>
        </w:tc>
        <w:tc>
          <w:tcPr>
            <w:tcW w:w="4460" w:type="dxa"/>
            <w:shd w:val="clear" w:color="auto" w:fill="auto"/>
            <w:vAlign w:val="center"/>
            <w:hideMark/>
          </w:tcPr>
          <w:p w14:paraId="3A44E698" w14:textId="77777777" w:rsidR="0052448A" w:rsidRDefault="0052448A" w:rsidP="005A7BEF">
            <w:pPr>
              <w:rPr>
                <w:rFonts w:ascii="Arial" w:hAnsi="Arial" w:cs="Arial"/>
                <w:b/>
                <w:bCs/>
                <w:sz w:val="20"/>
                <w:szCs w:val="20"/>
              </w:rPr>
            </w:pPr>
          </w:p>
          <w:p w14:paraId="2C6347A3" w14:textId="5A6D9DA0" w:rsidR="0068350B" w:rsidRPr="005A7BEF" w:rsidRDefault="0068350B" w:rsidP="005A7BEF">
            <w:pPr>
              <w:rPr>
                <w:rFonts w:ascii="Arial" w:hAnsi="Arial" w:cs="Arial"/>
                <w:b/>
                <w:bCs/>
                <w:sz w:val="20"/>
                <w:szCs w:val="20"/>
              </w:rPr>
            </w:pPr>
          </w:p>
        </w:tc>
      </w:tr>
      <w:tr w:rsidR="0052448A" w:rsidRPr="005A7BEF" w14:paraId="21FCED76" w14:textId="77777777" w:rsidTr="00D16D22">
        <w:trPr>
          <w:trHeight w:val="260"/>
        </w:trPr>
        <w:tc>
          <w:tcPr>
            <w:tcW w:w="580" w:type="dxa"/>
            <w:shd w:val="clear" w:color="auto" w:fill="auto"/>
            <w:vAlign w:val="center"/>
            <w:hideMark/>
          </w:tcPr>
          <w:p w14:paraId="19AD6C5F"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2D2332E2"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 xml:space="preserve">F. </w:t>
            </w:r>
            <w:r w:rsidRPr="005A7BEF">
              <w:rPr>
                <w:rFonts w:ascii="Arial" w:hAnsi="Arial" w:cs="Arial"/>
                <w:sz w:val="20"/>
                <w:szCs w:val="20"/>
              </w:rPr>
              <w:t>Because you don't have enough money to use financial institutions</w:t>
            </w:r>
          </w:p>
        </w:tc>
        <w:tc>
          <w:tcPr>
            <w:tcW w:w="4460" w:type="dxa"/>
            <w:shd w:val="clear" w:color="auto" w:fill="auto"/>
            <w:vAlign w:val="center"/>
            <w:hideMark/>
          </w:tcPr>
          <w:p w14:paraId="76A81CD2" w14:textId="77777777" w:rsidR="0052448A" w:rsidRDefault="0052448A" w:rsidP="005A7BEF">
            <w:pPr>
              <w:rPr>
                <w:rFonts w:ascii="Arial" w:hAnsi="Arial" w:cs="Arial"/>
                <w:b/>
                <w:bCs/>
                <w:sz w:val="20"/>
                <w:szCs w:val="20"/>
              </w:rPr>
            </w:pPr>
          </w:p>
          <w:p w14:paraId="3A63CEAF" w14:textId="004F20C0" w:rsidR="0068350B" w:rsidRPr="005A7BEF" w:rsidRDefault="0068350B" w:rsidP="005A7BEF">
            <w:pPr>
              <w:rPr>
                <w:rFonts w:ascii="Arial" w:hAnsi="Arial" w:cs="Arial"/>
                <w:b/>
                <w:bCs/>
                <w:sz w:val="20"/>
                <w:szCs w:val="20"/>
              </w:rPr>
            </w:pPr>
          </w:p>
        </w:tc>
      </w:tr>
      <w:tr w:rsidR="0052448A" w:rsidRPr="005A7BEF" w14:paraId="59E8D208" w14:textId="77777777" w:rsidTr="00D16D22">
        <w:trPr>
          <w:trHeight w:val="260"/>
        </w:trPr>
        <w:tc>
          <w:tcPr>
            <w:tcW w:w="580" w:type="dxa"/>
            <w:shd w:val="clear" w:color="auto" w:fill="auto"/>
            <w:vAlign w:val="center"/>
            <w:hideMark/>
          </w:tcPr>
          <w:p w14:paraId="7F2E9231"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38AB6932"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 xml:space="preserve">G. </w:t>
            </w:r>
            <w:r w:rsidRPr="005A7BEF">
              <w:rPr>
                <w:rFonts w:ascii="Arial" w:hAnsi="Arial" w:cs="Arial"/>
                <w:sz w:val="20"/>
                <w:szCs w:val="20"/>
              </w:rPr>
              <w:t>Because someone else in the family already has an account</w:t>
            </w:r>
          </w:p>
        </w:tc>
        <w:tc>
          <w:tcPr>
            <w:tcW w:w="4460" w:type="dxa"/>
            <w:shd w:val="clear" w:color="auto" w:fill="auto"/>
            <w:vAlign w:val="center"/>
            <w:hideMark/>
          </w:tcPr>
          <w:p w14:paraId="3BEA168D" w14:textId="77777777" w:rsidR="0052448A" w:rsidRDefault="0052448A" w:rsidP="005A7BEF">
            <w:pPr>
              <w:rPr>
                <w:rFonts w:ascii="Arial" w:hAnsi="Arial" w:cs="Arial"/>
                <w:b/>
                <w:bCs/>
                <w:sz w:val="20"/>
                <w:szCs w:val="20"/>
              </w:rPr>
            </w:pPr>
          </w:p>
          <w:p w14:paraId="22EF85B2" w14:textId="2A66918A" w:rsidR="0068350B" w:rsidRPr="005A7BEF" w:rsidRDefault="0068350B" w:rsidP="005A7BEF">
            <w:pPr>
              <w:rPr>
                <w:rFonts w:ascii="Arial" w:hAnsi="Arial" w:cs="Arial"/>
                <w:b/>
                <w:bCs/>
                <w:sz w:val="20"/>
                <w:szCs w:val="20"/>
              </w:rPr>
            </w:pPr>
          </w:p>
        </w:tc>
      </w:tr>
      <w:tr w:rsidR="0052448A" w:rsidRPr="005A7BEF" w14:paraId="1AE3BC15" w14:textId="77777777" w:rsidTr="00D16D22">
        <w:trPr>
          <w:trHeight w:val="260"/>
        </w:trPr>
        <w:tc>
          <w:tcPr>
            <w:tcW w:w="580" w:type="dxa"/>
            <w:shd w:val="clear" w:color="auto" w:fill="auto"/>
            <w:vAlign w:val="center"/>
            <w:hideMark/>
          </w:tcPr>
          <w:p w14:paraId="53CE6AFA"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30EACC24"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 xml:space="preserve">H. </w:t>
            </w:r>
            <w:r w:rsidRPr="005A7BEF">
              <w:rPr>
                <w:rFonts w:ascii="Arial" w:hAnsi="Arial" w:cs="Arial"/>
                <w:sz w:val="20"/>
                <w:szCs w:val="20"/>
              </w:rPr>
              <w:t>Because you cannot get an account</w:t>
            </w:r>
          </w:p>
        </w:tc>
        <w:tc>
          <w:tcPr>
            <w:tcW w:w="4460" w:type="dxa"/>
            <w:shd w:val="clear" w:color="auto" w:fill="auto"/>
            <w:vAlign w:val="center"/>
            <w:hideMark/>
          </w:tcPr>
          <w:p w14:paraId="48EF09C5" w14:textId="77777777" w:rsidR="0052448A" w:rsidRDefault="0052448A" w:rsidP="005A7BEF">
            <w:pPr>
              <w:rPr>
                <w:rFonts w:ascii="Arial" w:hAnsi="Arial" w:cs="Arial"/>
                <w:b/>
                <w:bCs/>
                <w:sz w:val="20"/>
                <w:szCs w:val="20"/>
              </w:rPr>
            </w:pPr>
          </w:p>
          <w:p w14:paraId="3AA65A52" w14:textId="1E6FFAA3" w:rsidR="0068350B" w:rsidRPr="005A7BEF" w:rsidRDefault="0068350B" w:rsidP="005A7BEF">
            <w:pPr>
              <w:rPr>
                <w:rFonts w:ascii="Arial" w:hAnsi="Arial" w:cs="Arial"/>
                <w:b/>
                <w:bCs/>
                <w:sz w:val="20"/>
                <w:szCs w:val="20"/>
              </w:rPr>
            </w:pPr>
          </w:p>
        </w:tc>
      </w:tr>
      <w:tr w:rsidR="0052448A" w:rsidRPr="005A7BEF" w14:paraId="07AA9D51" w14:textId="77777777" w:rsidTr="00D16D22">
        <w:trPr>
          <w:trHeight w:val="260"/>
        </w:trPr>
        <w:tc>
          <w:tcPr>
            <w:tcW w:w="580" w:type="dxa"/>
            <w:shd w:val="clear" w:color="auto" w:fill="auto"/>
            <w:vAlign w:val="center"/>
            <w:hideMark/>
          </w:tcPr>
          <w:p w14:paraId="2DB31F43" w14:textId="77777777" w:rsidR="0052448A" w:rsidRPr="005A7BEF" w:rsidRDefault="0052448A" w:rsidP="005A7BEF">
            <w:pPr>
              <w:rPr>
                <w:rFonts w:ascii="Arial" w:hAnsi="Arial" w:cs="Arial"/>
                <w:sz w:val="20"/>
                <w:szCs w:val="20"/>
              </w:rPr>
            </w:pPr>
          </w:p>
        </w:tc>
        <w:tc>
          <w:tcPr>
            <w:tcW w:w="9200" w:type="dxa"/>
            <w:shd w:val="clear" w:color="auto" w:fill="auto"/>
            <w:vAlign w:val="center"/>
            <w:hideMark/>
          </w:tcPr>
          <w:p w14:paraId="4BC31891"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 xml:space="preserve">I. </w:t>
            </w:r>
            <w:r w:rsidRPr="005A7BEF">
              <w:rPr>
                <w:rFonts w:ascii="Arial" w:hAnsi="Arial" w:cs="Arial"/>
                <w:sz w:val="20"/>
                <w:szCs w:val="20"/>
              </w:rPr>
              <w:t>Because you have no need for financial services at a formal institution</w:t>
            </w:r>
          </w:p>
        </w:tc>
        <w:tc>
          <w:tcPr>
            <w:tcW w:w="4460" w:type="dxa"/>
            <w:shd w:val="clear" w:color="auto" w:fill="auto"/>
            <w:vAlign w:val="center"/>
            <w:hideMark/>
          </w:tcPr>
          <w:p w14:paraId="36642D2C" w14:textId="77777777" w:rsidR="0052448A" w:rsidRDefault="0052448A" w:rsidP="005A7BEF">
            <w:pPr>
              <w:rPr>
                <w:rFonts w:ascii="Arial" w:hAnsi="Arial" w:cs="Arial"/>
                <w:b/>
                <w:bCs/>
                <w:sz w:val="20"/>
                <w:szCs w:val="20"/>
              </w:rPr>
            </w:pPr>
          </w:p>
          <w:p w14:paraId="16925A9B" w14:textId="15569A25" w:rsidR="0068350B" w:rsidRPr="005A7BEF" w:rsidRDefault="0068350B" w:rsidP="005A7BEF">
            <w:pPr>
              <w:rPr>
                <w:rFonts w:ascii="Arial" w:hAnsi="Arial" w:cs="Arial"/>
                <w:b/>
                <w:bCs/>
                <w:sz w:val="20"/>
                <w:szCs w:val="20"/>
              </w:rPr>
            </w:pPr>
          </w:p>
        </w:tc>
      </w:tr>
    </w:tbl>
    <w:p w14:paraId="3761D7F6" w14:textId="77777777" w:rsidR="0052448A" w:rsidRPr="005A7BEF" w:rsidRDefault="0052448A" w:rsidP="005A7BEF">
      <w:pPr>
        <w:tabs>
          <w:tab w:val="left" w:pos="2010"/>
        </w:tabs>
        <w:rPr>
          <w:rFonts w:ascii="Arial" w:hAnsi="Arial" w:cs="Arial"/>
          <w:sz w:val="20"/>
          <w:szCs w:val="20"/>
        </w:rPr>
      </w:pPr>
    </w:p>
    <w:p w14:paraId="63CEDD9E" w14:textId="670AB8B8" w:rsidR="0052448A" w:rsidRPr="005A7BEF" w:rsidRDefault="0052448A" w:rsidP="005A7BEF">
      <w:pPr>
        <w:tabs>
          <w:tab w:val="left" w:pos="2010"/>
        </w:tabs>
        <w:rPr>
          <w:rFonts w:ascii="Arial" w:hAnsi="Arial" w:cs="Arial"/>
          <w:sz w:val="20"/>
          <w:szCs w:val="20"/>
        </w:rPr>
      </w:pPr>
      <w:r w:rsidRPr="005A7BEF">
        <w:rPr>
          <w:rFonts w:ascii="Arial" w:hAnsi="Arial" w:cs="Arial"/>
          <w:sz w:val="20"/>
          <w:szCs w:val="20"/>
        </w:rPr>
        <w:t xml:space="preserve">Questions </w:t>
      </w:r>
      <w:r w:rsidR="00B236DD">
        <w:rPr>
          <w:rFonts w:ascii="Arial" w:hAnsi="Arial" w:cs="Arial"/>
          <w:sz w:val="20"/>
          <w:szCs w:val="20"/>
        </w:rPr>
        <w:t>Q6A – Q6F</w:t>
      </w:r>
      <w:r w:rsidRPr="005A7BEF">
        <w:rPr>
          <w:rFonts w:ascii="Arial" w:hAnsi="Arial" w:cs="Arial"/>
          <w:sz w:val="20"/>
          <w:szCs w:val="20"/>
        </w:rPr>
        <w:t xml:space="preserve"> are repeated in a loop for each of the following categories: 1) </w:t>
      </w:r>
      <w:r w:rsidR="00F52BA1">
        <w:rPr>
          <w:rFonts w:ascii="Arial" w:hAnsi="Arial" w:cs="Arial"/>
          <w:sz w:val="20"/>
          <w:szCs w:val="20"/>
        </w:rPr>
        <w:t>B</w:t>
      </w:r>
      <w:r w:rsidRPr="005A7BEF">
        <w:rPr>
          <w:rFonts w:ascii="Arial" w:hAnsi="Arial" w:cs="Arial"/>
          <w:sz w:val="20"/>
          <w:szCs w:val="20"/>
        </w:rPr>
        <w:t xml:space="preserve">ank, 2) MFI, 3) </w:t>
      </w:r>
      <w:r w:rsidR="00291F53">
        <w:rPr>
          <w:rFonts w:ascii="Arial" w:hAnsi="Arial" w:cs="Arial"/>
          <w:sz w:val="20"/>
          <w:szCs w:val="20"/>
        </w:rPr>
        <w:t>Savings and loans</w:t>
      </w:r>
      <w:r w:rsidRPr="005A7BEF">
        <w:rPr>
          <w:rFonts w:ascii="Arial" w:hAnsi="Arial" w:cs="Arial"/>
          <w:sz w:val="20"/>
          <w:szCs w:val="20"/>
        </w:rPr>
        <w:t xml:space="preserve">, 4) </w:t>
      </w:r>
      <w:r w:rsidR="00291F53">
        <w:rPr>
          <w:rFonts w:ascii="Arial" w:hAnsi="Arial" w:cs="Arial"/>
          <w:sz w:val="20"/>
          <w:szCs w:val="20"/>
        </w:rPr>
        <w:t xml:space="preserve">Credit </w:t>
      </w:r>
      <w:r w:rsidR="00EA64B7">
        <w:rPr>
          <w:rFonts w:ascii="Arial" w:hAnsi="Arial" w:cs="Arial"/>
          <w:sz w:val="20"/>
          <w:szCs w:val="20"/>
        </w:rPr>
        <w:t>cooperatives, 5) L</w:t>
      </w:r>
      <w:r w:rsidR="00EA64B7" w:rsidRPr="005A7BEF">
        <w:rPr>
          <w:rFonts w:ascii="Arial" w:hAnsi="Arial" w:cs="Arial"/>
          <w:sz w:val="20"/>
          <w:szCs w:val="20"/>
        </w:rPr>
        <w:t>ocal informal moneylender</w:t>
      </w:r>
    </w:p>
    <w:p w14:paraId="1218DE54" w14:textId="77777777" w:rsidR="0052448A" w:rsidRPr="005A7BEF" w:rsidRDefault="0052448A" w:rsidP="005A7BEF">
      <w:pPr>
        <w:tabs>
          <w:tab w:val="left" w:pos="2010"/>
        </w:tabs>
        <w:rPr>
          <w:rFonts w:ascii="Arial" w:hAnsi="Arial" w:cs="Arial"/>
          <w:sz w:val="20"/>
          <w:szCs w:val="20"/>
        </w:rPr>
      </w:pPr>
    </w:p>
    <w:p w14:paraId="5F15ED84" w14:textId="5680CFA6" w:rsidR="0052448A" w:rsidRDefault="0052448A" w:rsidP="005A7BEF">
      <w:pPr>
        <w:tabs>
          <w:tab w:val="left" w:pos="2010"/>
        </w:tabs>
        <w:rPr>
          <w:rFonts w:ascii="Arial" w:hAnsi="Arial" w:cs="Arial"/>
          <w:sz w:val="20"/>
          <w:szCs w:val="20"/>
        </w:rPr>
      </w:pPr>
    </w:p>
    <w:p w14:paraId="26AB09EB" w14:textId="0AA84475" w:rsidR="0068350B" w:rsidRDefault="0068350B" w:rsidP="005A7BEF">
      <w:pPr>
        <w:tabs>
          <w:tab w:val="left" w:pos="2010"/>
        </w:tabs>
        <w:rPr>
          <w:rFonts w:ascii="Arial" w:hAnsi="Arial" w:cs="Arial"/>
          <w:sz w:val="20"/>
          <w:szCs w:val="20"/>
        </w:rPr>
      </w:pPr>
    </w:p>
    <w:p w14:paraId="7456E5F0" w14:textId="44C0132F" w:rsidR="0068350B" w:rsidRDefault="0068350B" w:rsidP="005A7BEF">
      <w:pPr>
        <w:tabs>
          <w:tab w:val="left" w:pos="2010"/>
        </w:tabs>
        <w:rPr>
          <w:rFonts w:ascii="Arial" w:hAnsi="Arial" w:cs="Arial"/>
          <w:sz w:val="20"/>
          <w:szCs w:val="20"/>
        </w:rPr>
      </w:pPr>
    </w:p>
    <w:p w14:paraId="17ACDA9A" w14:textId="5D4B0855" w:rsidR="0068350B" w:rsidRDefault="0068350B" w:rsidP="005A7BEF">
      <w:pPr>
        <w:tabs>
          <w:tab w:val="left" w:pos="2010"/>
        </w:tabs>
        <w:rPr>
          <w:rFonts w:ascii="Arial" w:hAnsi="Arial" w:cs="Arial"/>
          <w:sz w:val="20"/>
          <w:szCs w:val="20"/>
        </w:rPr>
      </w:pPr>
    </w:p>
    <w:p w14:paraId="228B7C2C" w14:textId="5C276EE9" w:rsidR="0068350B" w:rsidRDefault="0068350B" w:rsidP="005A7BEF">
      <w:pPr>
        <w:tabs>
          <w:tab w:val="left" w:pos="2010"/>
        </w:tabs>
        <w:rPr>
          <w:rFonts w:ascii="Arial" w:hAnsi="Arial" w:cs="Arial"/>
          <w:sz w:val="20"/>
          <w:szCs w:val="20"/>
        </w:rPr>
      </w:pPr>
    </w:p>
    <w:p w14:paraId="6FD6D30F" w14:textId="1F6BCE4D" w:rsidR="0068350B" w:rsidRDefault="0068350B" w:rsidP="005A7BEF">
      <w:pPr>
        <w:tabs>
          <w:tab w:val="left" w:pos="2010"/>
        </w:tabs>
        <w:rPr>
          <w:rFonts w:ascii="Arial" w:hAnsi="Arial" w:cs="Arial"/>
          <w:sz w:val="20"/>
          <w:szCs w:val="20"/>
        </w:rPr>
      </w:pPr>
    </w:p>
    <w:p w14:paraId="05D63086" w14:textId="77777777" w:rsidR="0068350B" w:rsidRPr="005A7BEF" w:rsidRDefault="0068350B" w:rsidP="005A7BEF">
      <w:pPr>
        <w:tabs>
          <w:tab w:val="left" w:pos="2010"/>
        </w:tabs>
        <w:rPr>
          <w:rFonts w:ascii="Arial" w:hAnsi="Arial" w:cs="Arial"/>
          <w:sz w:val="20"/>
          <w:szCs w:val="20"/>
        </w:rPr>
      </w:pPr>
    </w:p>
    <w:tbl>
      <w:tblPr>
        <w:tblW w:w="13645" w:type="dxa"/>
        <w:tblLook w:val="04A0" w:firstRow="1" w:lastRow="0" w:firstColumn="1" w:lastColumn="0" w:noHBand="0" w:noVBand="1"/>
      </w:tblPr>
      <w:tblGrid>
        <w:gridCol w:w="9185"/>
        <w:gridCol w:w="4460"/>
      </w:tblGrid>
      <w:tr w:rsidR="0052448A" w:rsidRPr="005A7BEF" w14:paraId="1E9D04DF" w14:textId="77777777" w:rsidTr="00D16D22">
        <w:trPr>
          <w:trHeight w:val="260"/>
        </w:trPr>
        <w:tc>
          <w:tcPr>
            <w:tcW w:w="9185" w:type="dxa"/>
            <w:tcBorders>
              <w:top w:val="nil"/>
              <w:left w:val="nil"/>
              <w:bottom w:val="nil"/>
              <w:right w:val="nil"/>
            </w:tcBorders>
            <w:shd w:val="clear" w:color="auto" w:fill="auto"/>
            <w:vAlign w:val="center"/>
            <w:hideMark/>
          </w:tcPr>
          <w:p w14:paraId="6745D936"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If you wanted to borrow </w:t>
            </w:r>
            <w:r w:rsidRPr="005A7BEF">
              <w:rPr>
                <w:rFonts w:ascii="Arial" w:hAnsi="Arial" w:cs="Arial"/>
                <w:b/>
                <w:bCs/>
                <w:sz w:val="20"/>
                <w:szCs w:val="20"/>
              </w:rPr>
              <w:t>300 GHS</w:t>
            </w:r>
            <w:r w:rsidRPr="005A7BEF">
              <w:rPr>
                <w:rFonts w:ascii="Arial" w:hAnsi="Arial" w:cs="Arial"/>
                <w:sz w:val="20"/>
                <w:szCs w:val="20"/>
              </w:rPr>
              <w:t>:</w:t>
            </w:r>
          </w:p>
        </w:tc>
        <w:tc>
          <w:tcPr>
            <w:tcW w:w="4460" w:type="dxa"/>
            <w:tcBorders>
              <w:top w:val="nil"/>
              <w:left w:val="nil"/>
              <w:bottom w:val="nil"/>
              <w:right w:val="nil"/>
            </w:tcBorders>
            <w:shd w:val="clear" w:color="auto" w:fill="auto"/>
            <w:vAlign w:val="center"/>
            <w:hideMark/>
          </w:tcPr>
          <w:p w14:paraId="7DAADAE8" w14:textId="77777777" w:rsidR="0052448A" w:rsidRPr="005A7BEF" w:rsidRDefault="0052448A" w:rsidP="005A7BEF">
            <w:pPr>
              <w:rPr>
                <w:rFonts w:ascii="Arial" w:hAnsi="Arial" w:cs="Arial"/>
                <w:sz w:val="20"/>
                <w:szCs w:val="20"/>
              </w:rPr>
            </w:pPr>
          </w:p>
        </w:tc>
      </w:tr>
      <w:tr w:rsidR="0052448A" w:rsidRPr="005A7BEF" w14:paraId="6F857CD7" w14:textId="77777777" w:rsidTr="00776549">
        <w:trPr>
          <w:trHeight w:val="260"/>
        </w:trPr>
        <w:tc>
          <w:tcPr>
            <w:tcW w:w="9185" w:type="dxa"/>
            <w:tcBorders>
              <w:top w:val="nil"/>
              <w:left w:val="nil"/>
              <w:bottom w:val="single" w:sz="4" w:space="0" w:color="auto"/>
              <w:right w:val="nil"/>
            </w:tcBorders>
            <w:shd w:val="clear" w:color="auto" w:fill="auto"/>
            <w:vAlign w:val="center"/>
            <w:hideMark/>
          </w:tcPr>
          <w:p w14:paraId="08D0ABF7" w14:textId="77777777" w:rsidR="0052448A" w:rsidRPr="005A7BEF" w:rsidRDefault="0052448A" w:rsidP="005A7BEF">
            <w:pPr>
              <w:rPr>
                <w:rFonts w:ascii="Arial" w:hAnsi="Arial" w:cs="Arial"/>
                <w:sz w:val="20"/>
                <w:szCs w:val="20"/>
              </w:rPr>
            </w:pPr>
            <w:r w:rsidRPr="005A7BEF">
              <w:rPr>
                <w:rFonts w:ascii="Arial" w:hAnsi="Arial" w:cs="Arial"/>
                <w:b/>
                <w:bCs/>
                <w:sz w:val="20"/>
                <w:szCs w:val="20"/>
              </w:rPr>
              <w:t>[Loop start: Each Credit Service Provider Formal &amp; Informal]</w:t>
            </w:r>
          </w:p>
        </w:tc>
        <w:tc>
          <w:tcPr>
            <w:tcW w:w="4460" w:type="dxa"/>
            <w:tcBorders>
              <w:top w:val="nil"/>
              <w:left w:val="nil"/>
              <w:bottom w:val="single" w:sz="4" w:space="0" w:color="auto"/>
              <w:right w:val="nil"/>
            </w:tcBorders>
            <w:shd w:val="clear" w:color="auto" w:fill="auto"/>
            <w:noWrap/>
            <w:vAlign w:val="center"/>
            <w:hideMark/>
          </w:tcPr>
          <w:p w14:paraId="4861EB1C"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2448A" w:rsidRPr="005A7BEF" w14:paraId="27CE3AFE" w14:textId="77777777" w:rsidTr="00D16D22">
        <w:trPr>
          <w:trHeight w:val="100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1344FB"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Q6A. </w:t>
            </w:r>
            <w:r w:rsidRPr="005A7BEF">
              <w:rPr>
                <w:rFonts w:ascii="Arial" w:hAnsi="Arial" w:cs="Arial"/>
                <w:sz w:val="20"/>
                <w:szCs w:val="20"/>
              </w:rPr>
              <w:t>Would it be possible for you to borrow the money from {$credit_provider}?</w:t>
            </w:r>
          </w:p>
        </w:tc>
        <w:tc>
          <w:tcPr>
            <w:tcW w:w="4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4A3B35"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63F2E080" w14:textId="77777777" w:rsidTr="00D16D22">
        <w:trPr>
          <w:trHeight w:val="25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B36BE" w14:textId="77777777" w:rsidR="0052448A" w:rsidRDefault="0052448A" w:rsidP="005A7BEF">
            <w:pPr>
              <w:rPr>
                <w:rFonts w:ascii="Arial" w:hAnsi="Arial" w:cs="Arial"/>
                <w:sz w:val="20"/>
                <w:szCs w:val="20"/>
              </w:rPr>
            </w:pPr>
            <w:r w:rsidRPr="005A7BEF">
              <w:rPr>
                <w:rFonts w:ascii="Arial" w:hAnsi="Arial" w:cs="Arial"/>
                <w:b/>
                <w:bCs/>
                <w:sz w:val="20"/>
                <w:szCs w:val="20"/>
              </w:rPr>
              <w:t xml:space="preserve">Q6B. </w:t>
            </w:r>
            <w:r w:rsidRPr="005A7BEF">
              <w:rPr>
                <w:rFonts w:ascii="Arial" w:hAnsi="Arial" w:cs="Arial"/>
                <w:sz w:val="20"/>
                <w:szCs w:val="20"/>
              </w:rPr>
              <w:t>How much would you have to pay back to {$credit_provider} in total?</w:t>
            </w:r>
          </w:p>
          <w:p w14:paraId="2DB9FAD7" w14:textId="05104246" w:rsidR="0068350B" w:rsidRPr="005A7BEF" w:rsidRDefault="0068350B" w:rsidP="005A7BEF">
            <w:pPr>
              <w:rPr>
                <w:rFonts w:ascii="Arial" w:hAnsi="Arial" w:cs="Arial"/>
                <w:sz w:val="20"/>
                <w:szCs w:val="20"/>
              </w:rPr>
            </w:pPr>
          </w:p>
        </w:tc>
        <w:tc>
          <w:tcPr>
            <w:tcW w:w="4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D8D868"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r w:rsidR="0052448A" w:rsidRPr="005A7BEF" w14:paraId="319B3698" w14:textId="77777777" w:rsidTr="00956433">
        <w:trPr>
          <w:trHeight w:val="546"/>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9B7CB7" w14:textId="77777777" w:rsidR="0052448A" w:rsidRPr="005A7BEF" w:rsidRDefault="0052448A" w:rsidP="005A7BEF">
            <w:pPr>
              <w:rPr>
                <w:rFonts w:ascii="Arial" w:hAnsi="Arial" w:cs="Arial"/>
                <w:sz w:val="20"/>
                <w:szCs w:val="20"/>
              </w:rPr>
            </w:pPr>
            <w:r w:rsidRPr="005A7BEF">
              <w:rPr>
                <w:rFonts w:ascii="Arial" w:hAnsi="Arial" w:cs="Arial"/>
                <w:b/>
                <w:bCs/>
                <w:sz w:val="20"/>
                <w:szCs w:val="20"/>
              </w:rPr>
              <w:lastRenderedPageBreak/>
              <w:t>Q6C.</w:t>
            </w:r>
            <w:r w:rsidRPr="005A7BEF">
              <w:rPr>
                <w:rFonts w:ascii="Arial" w:hAnsi="Arial" w:cs="Arial"/>
                <w:i/>
                <w:iCs/>
                <w:sz w:val="20"/>
                <w:szCs w:val="20"/>
              </w:rPr>
              <w:t xml:space="preserve"> [If B-1 = -999. I Don't Know] </w:t>
            </w:r>
            <w:r w:rsidRPr="005A7BEF">
              <w:rPr>
                <w:rFonts w:ascii="Arial" w:hAnsi="Arial" w:cs="Arial"/>
                <w:sz w:val="20"/>
                <w:szCs w:val="20"/>
              </w:rPr>
              <w:t>In your opinion, do you think you would have to pay back to {$credit_provider} in total ...</w:t>
            </w:r>
          </w:p>
        </w:tc>
        <w:tc>
          <w:tcPr>
            <w:tcW w:w="4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0C801A"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1. Less than or equal to </w:t>
            </w:r>
            <w:r w:rsidRPr="005A7BEF">
              <w:rPr>
                <w:rFonts w:ascii="Arial" w:hAnsi="Arial" w:cs="Arial"/>
                <w:b/>
                <w:bCs/>
                <w:sz w:val="20"/>
                <w:szCs w:val="20"/>
              </w:rPr>
              <w:t>360 GHS</w:t>
            </w:r>
            <w:r w:rsidRPr="005A7BEF">
              <w:rPr>
                <w:rFonts w:ascii="Arial" w:hAnsi="Arial" w:cs="Arial"/>
                <w:sz w:val="20"/>
                <w:szCs w:val="20"/>
              </w:rPr>
              <w:br/>
              <w:t>2. More than</w:t>
            </w:r>
            <w:r w:rsidRPr="005A7BEF">
              <w:rPr>
                <w:rFonts w:ascii="Arial" w:hAnsi="Arial" w:cs="Arial"/>
                <w:b/>
                <w:bCs/>
                <w:sz w:val="20"/>
                <w:szCs w:val="20"/>
              </w:rPr>
              <w:t xml:space="preserve"> 360</w:t>
            </w:r>
            <w:r w:rsidRPr="005A7BEF">
              <w:rPr>
                <w:rFonts w:ascii="Arial" w:hAnsi="Arial" w:cs="Arial"/>
                <w:sz w:val="20"/>
                <w:szCs w:val="20"/>
              </w:rPr>
              <w:t xml:space="preserve"> but less than</w:t>
            </w:r>
            <w:r w:rsidRPr="005A7BEF">
              <w:rPr>
                <w:rFonts w:ascii="Arial" w:hAnsi="Arial" w:cs="Arial"/>
                <w:i/>
                <w:iCs/>
                <w:sz w:val="20"/>
                <w:szCs w:val="20"/>
              </w:rPr>
              <w:t xml:space="preserve"> </w:t>
            </w:r>
            <w:r w:rsidRPr="005A7BEF">
              <w:rPr>
                <w:rFonts w:ascii="Arial" w:hAnsi="Arial" w:cs="Arial"/>
                <w:b/>
                <w:bCs/>
                <w:i/>
                <w:iCs/>
                <w:sz w:val="20"/>
                <w:szCs w:val="20"/>
              </w:rPr>
              <w:t>450 GHS</w:t>
            </w:r>
            <w:r w:rsidRPr="005A7BEF">
              <w:rPr>
                <w:rFonts w:ascii="Arial" w:hAnsi="Arial" w:cs="Arial"/>
                <w:sz w:val="20"/>
                <w:szCs w:val="20"/>
              </w:rPr>
              <w:br/>
              <w:t>3. More than or equal to</w:t>
            </w:r>
            <w:r w:rsidRPr="005A7BEF">
              <w:rPr>
                <w:rFonts w:ascii="Arial" w:hAnsi="Arial" w:cs="Arial"/>
                <w:i/>
                <w:iCs/>
                <w:sz w:val="20"/>
                <w:szCs w:val="20"/>
              </w:rPr>
              <w:t xml:space="preserve"> </w:t>
            </w:r>
            <w:r w:rsidRPr="005A7BEF">
              <w:rPr>
                <w:rFonts w:ascii="Arial" w:hAnsi="Arial" w:cs="Arial"/>
                <w:b/>
                <w:bCs/>
                <w:i/>
                <w:iCs/>
                <w:sz w:val="20"/>
                <w:szCs w:val="20"/>
              </w:rPr>
              <w:t>450 GHS</w:t>
            </w:r>
          </w:p>
        </w:tc>
      </w:tr>
      <w:tr w:rsidR="0052448A" w:rsidRPr="005A7BEF" w14:paraId="2E3D2882" w14:textId="77777777" w:rsidTr="00D16D22">
        <w:trPr>
          <w:trHeight w:val="26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8A3432"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Q6di</w:t>
            </w:r>
            <w:r w:rsidRPr="005A7BEF">
              <w:rPr>
                <w:rFonts w:ascii="Arial" w:hAnsi="Arial" w:cs="Arial"/>
                <w:sz w:val="20"/>
                <w:szCs w:val="20"/>
              </w:rPr>
              <w:t>. When would you have to pay back the total amount borrowed and the interest? Please tell me what the latest deadline set by the credit provider would be.</w:t>
            </w:r>
          </w:p>
        </w:tc>
        <w:tc>
          <w:tcPr>
            <w:tcW w:w="4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126E0" w14:textId="77777777" w:rsidR="0052448A" w:rsidRPr="005A7BEF" w:rsidRDefault="0052448A" w:rsidP="005A7BEF">
            <w:pPr>
              <w:rPr>
                <w:rFonts w:ascii="Arial" w:hAnsi="Arial" w:cs="Arial"/>
                <w:sz w:val="20"/>
                <w:szCs w:val="20"/>
              </w:rPr>
            </w:pPr>
            <w:r w:rsidRPr="005A7BEF">
              <w:rPr>
                <w:rFonts w:ascii="Arial" w:hAnsi="Arial" w:cs="Arial"/>
                <w:sz w:val="20"/>
                <w:szCs w:val="20"/>
              </w:rPr>
              <w:t>Within [______] day / week / month</w:t>
            </w:r>
          </w:p>
        </w:tc>
      </w:tr>
      <w:tr w:rsidR="0052448A" w:rsidRPr="005A7BEF" w14:paraId="6EED749B" w14:textId="77777777" w:rsidTr="00A446BD">
        <w:trPr>
          <w:trHeight w:val="520"/>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7C17D" w14:textId="77777777" w:rsidR="0052448A" w:rsidRPr="005A7BEF" w:rsidRDefault="0052448A" w:rsidP="005A7BEF">
            <w:pPr>
              <w:rPr>
                <w:rFonts w:ascii="Arial" w:hAnsi="Arial" w:cs="Arial"/>
                <w:sz w:val="20"/>
                <w:szCs w:val="20"/>
              </w:rPr>
            </w:pPr>
            <w:r w:rsidRPr="005A7BEF">
              <w:rPr>
                <w:rFonts w:ascii="Arial" w:hAnsi="Arial" w:cs="Arial"/>
                <w:b/>
                <w:bCs/>
                <w:sz w:val="20"/>
                <w:szCs w:val="20"/>
              </w:rPr>
              <w:t xml:space="preserve">Q6e. </w:t>
            </w:r>
            <w:r w:rsidRPr="005A7BEF">
              <w:rPr>
                <w:rFonts w:ascii="Arial" w:hAnsi="Arial" w:cs="Arial"/>
                <w:sz w:val="20"/>
                <w:szCs w:val="20"/>
              </w:rPr>
              <w:t>Would you need a guaranter?</w:t>
            </w:r>
          </w:p>
        </w:tc>
        <w:tc>
          <w:tcPr>
            <w:tcW w:w="4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D6D671"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4B684C52" w14:textId="77777777" w:rsidTr="00A446BD">
        <w:trPr>
          <w:trHeight w:val="85"/>
        </w:trPr>
        <w:tc>
          <w:tcPr>
            <w:tcW w:w="9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F4A0F" w14:textId="77777777" w:rsidR="0052448A" w:rsidRPr="005A7BEF" w:rsidRDefault="0052448A" w:rsidP="005A7BEF">
            <w:pPr>
              <w:rPr>
                <w:rFonts w:ascii="Arial" w:hAnsi="Arial" w:cs="Arial"/>
                <w:b/>
                <w:bCs/>
                <w:sz w:val="20"/>
                <w:szCs w:val="20"/>
              </w:rPr>
            </w:pPr>
            <w:r w:rsidRPr="005A7BEF">
              <w:rPr>
                <w:rFonts w:ascii="Arial" w:hAnsi="Arial" w:cs="Arial"/>
                <w:b/>
                <w:bCs/>
                <w:sz w:val="20"/>
                <w:szCs w:val="20"/>
              </w:rPr>
              <w:t>Q6f.</w:t>
            </w:r>
            <w:r w:rsidRPr="005A7BEF">
              <w:rPr>
                <w:rFonts w:ascii="Arial" w:hAnsi="Arial" w:cs="Arial"/>
                <w:sz w:val="20"/>
                <w:szCs w:val="20"/>
              </w:rPr>
              <w:t xml:space="preserve"> Would you have to put up collateral?</w:t>
            </w:r>
          </w:p>
        </w:tc>
        <w:tc>
          <w:tcPr>
            <w:tcW w:w="4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E8DCB8" w14:textId="77777777" w:rsidR="0052448A" w:rsidRPr="005A7BEF" w:rsidRDefault="0052448A" w:rsidP="005A7BEF">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008CFD91" w14:textId="77777777" w:rsidTr="00776549">
        <w:trPr>
          <w:trHeight w:val="780"/>
        </w:trPr>
        <w:tc>
          <w:tcPr>
            <w:tcW w:w="9185" w:type="dxa"/>
            <w:tcBorders>
              <w:top w:val="single" w:sz="4" w:space="0" w:color="auto"/>
              <w:left w:val="nil"/>
              <w:bottom w:val="nil"/>
              <w:right w:val="nil"/>
            </w:tcBorders>
            <w:shd w:val="clear" w:color="auto" w:fill="auto"/>
            <w:vAlign w:val="center"/>
            <w:hideMark/>
          </w:tcPr>
          <w:p w14:paraId="7B44B895" w14:textId="77777777" w:rsidR="0052448A" w:rsidRPr="005A7BEF" w:rsidRDefault="0052448A" w:rsidP="005A7BEF">
            <w:pPr>
              <w:rPr>
                <w:rFonts w:ascii="Arial" w:hAnsi="Arial" w:cs="Arial"/>
                <w:b/>
                <w:bCs/>
                <w:sz w:val="20"/>
                <w:szCs w:val="20"/>
              </w:rPr>
            </w:pPr>
            <w:r w:rsidRPr="005A7BEF">
              <w:rPr>
                <w:rFonts w:ascii="Arial" w:hAnsi="Arial" w:cs="Arial"/>
                <w:b/>
                <w:bCs/>
                <w:i/>
                <w:iCs/>
                <w:sz w:val="20"/>
                <w:szCs w:val="20"/>
              </w:rPr>
              <w:t>[Loop end: Each Credit Service Provider Formal &amp; Informal]</w:t>
            </w:r>
          </w:p>
        </w:tc>
        <w:tc>
          <w:tcPr>
            <w:tcW w:w="4460" w:type="dxa"/>
            <w:tcBorders>
              <w:top w:val="single" w:sz="4" w:space="0" w:color="auto"/>
              <w:left w:val="nil"/>
              <w:bottom w:val="nil"/>
              <w:right w:val="nil"/>
            </w:tcBorders>
            <w:shd w:val="clear" w:color="auto" w:fill="auto"/>
            <w:vAlign w:val="center"/>
            <w:hideMark/>
          </w:tcPr>
          <w:p w14:paraId="166A2152" w14:textId="77777777" w:rsidR="0052448A" w:rsidRPr="005A7BEF" w:rsidRDefault="0052448A" w:rsidP="005A7BEF">
            <w:pPr>
              <w:rPr>
                <w:rFonts w:ascii="Arial" w:hAnsi="Arial" w:cs="Arial"/>
                <w:sz w:val="20"/>
                <w:szCs w:val="20"/>
              </w:rPr>
            </w:pPr>
            <w:r w:rsidRPr="005A7BEF">
              <w:rPr>
                <w:rFonts w:ascii="Arial" w:hAnsi="Arial" w:cs="Arial"/>
                <w:sz w:val="20"/>
                <w:szCs w:val="20"/>
              </w:rPr>
              <w:t> </w:t>
            </w:r>
          </w:p>
        </w:tc>
      </w:tr>
    </w:tbl>
    <w:p w14:paraId="3BE84EAF" w14:textId="77777777" w:rsidR="0052448A" w:rsidRPr="005A7BEF" w:rsidRDefault="0052448A" w:rsidP="005A7BEF">
      <w:pPr>
        <w:tabs>
          <w:tab w:val="left" w:pos="2010"/>
        </w:tabs>
        <w:rPr>
          <w:rFonts w:ascii="Arial" w:hAnsi="Arial" w:cs="Arial"/>
          <w:sz w:val="20"/>
          <w:szCs w:val="20"/>
        </w:rPr>
      </w:pPr>
    </w:p>
    <w:p w14:paraId="1F8A5F1D" w14:textId="49E9901E" w:rsidR="0052448A" w:rsidRDefault="0052448A" w:rsidP="005A7BEF">
      <w:pPr>
        <w:tabs>
          <w:tab w:val="left" w:pos="2010"/>
        </w:tabs>
        <w:rPr>
          <w:rFonts w:ascii="Arial" w:hAnsi="Arial" w:cs="Arial"/>
          <w:sz w:val="20"/>
          <w:szCs w:val="20"/>
        </w:rPr>
      </w:pPr>
    </w:p>
    <w:p w14:paraId="204AA0F2" w14:textId="6A0D39C8" w:rsidR="00AA70C8" w:rsidRDefault="00AA70C8" w:rsidP="005A7BEF">
      <w:pPr>
        <w:tabs>
          <w:tab w:val="left" w:pos="2010"/>
        </w:tabs>
        <w:rPr>
          <w:rFonts w:ascii="Arial" w:hAnsi="Arial" w:cs="Arial"/>
          <w:sz w:val="20"/>
          <w:szCs w:val="20"/>
        </w:rPr>
      </w:pPr>
    </w:p>
    <w:p w14:paraId="186E8DA4" w14:textId="643C9A34" w:rsidR="00AA70C8" w:rsidRDefault="00AA70C8" w:rsidP="005A7BEF">
      <w:pPr>
        <w:tabs>
          <w:tab w:val="left" w:pos="2010"/>
        </w:tabs>
        <w:rPr>
          <w:rFonts w:ascii="Arial" w:hAnsi="Arial" w:cs="Arial"/>
          <w:sz w:val="20"/>
          <w:szCs w:val="20"/>
        </w:rPr>
      </w:pPr>
    </w:p>
    <w:p w14:paraId="03F49DA1" w14:textId="5A4FC9B5" w:rsidR="00AA70C8" w:rsidRDefault="00AA70C8" w:rsidP="005A7BEF">
      <w:pPr>
        <w:tabs>
          <w:tab w:val="left" w:pos="2010"/>
        </w:tabs>
        <w:rPr>
          <w:rFonts w:ascii="Arial" w:hAnsi="Arial" w:cs="Arial"/>
          <w:sz w:val="20"/>
          <w:szCs w:val="20"/>
        </w:rPr>
      </w:pPr>
    </w:p>
    <w:p w14:paraId="41FA02A4" w14:textId="2F4417E9" w:rsidR="00AA70C8" w:rsidRDefault="00AA70C8" w:rsidP="005A7BEF">
      <w:pPr>
        <w:tabs>
          <w:tab w:val="left" w:pos="2010"/>
        </w:tabs>
        <w:rPr>
          <w:rFonts w:ascii="Arial" w:hAnsi="Arial" w:cs="Arial"/>
          <w:sz w:val="20"/>
          <w:szCs w:val="20"/>
        </w:rPr>
      </w:pPr>
    </w:p>
    <w:p w14:paraId="62560050" w14:textId="1856DF85" w:rsidR="00AA70C8" w:rsidRDefault="00AA70C8" w:rsidP="005A7BEF">
      <w:pPr>
        <w:tabs>
          <w:tab w:val="left" w:pos="2010"/>
        </w:tabs>
        <w:rPr>
          <w:rFonts w:ascii="Arial" w:hAnsi="Arial" w:cs="Arial"/>
          <w:sz w:val="20"/>
          <w:szCs w:val="20"/>
        </w:rPr>
      </w:pPr>
    </w:p>
    <w:p w14:paraId="57C9BEB7" w14:textId="71A664AB" w:rsidR="00AA70C8" w:rsidRDefault="00AA70C8" w:rsidP="005A7BEF">
      <w:pPr>
        <w:tabs>
          <w:tab w:val="left" w:pos="2010"/>
        </w:tabs>
        <w:rPr>
          <w:rFonts w:ascii="Arial" w:hAnsi="Arial" w:cs="Arial"/>
          <w:sz w:val="20"/>
          <w:szCs w:val="20"/>
        </w:rPr>
      </w:pPr>
    </w:p>
    <w:p w14:paraId="1770ED6F" w14:textId="77777777" w:rsidR="00AA70C8" w:rsidRPr="005A7BEF" w:rsidRDefault="00AA70C8" w:rsidP="005A7BEF">
      <w:pPr>
        <w:tabs>
          <w:tab w:val="left" w:pos="2010"/>
        </w:tabs>
        <w:rPr>
          <w:rFonts w:ascii="Arial" w:hAnsi="Arial" w:cs="Arial"/>
          <w:sz w:val="20"/>
          <w:szCs w:val="20"/>
        </w:rPr>
      </w:pPr>
    </w:p>
    <w:p w14:paraId="1A6FAEB5" w14:textId="77777777" w:rsidR="0052448A" w:rsidRPr="005A7BEF" w:rsidRDefault="0052448A" w:rsidP="005A7BEF">
      <w:pPr>
        <w:tabs>
          <w:tab w:val="left" w:pos="2010"/>
        </w:tabs>
        <w:rPr>
          <w:rFonts w:ascii="Arial" w:hAnsi="Arial" w:cs="Arial"/>
          <w:sz w:val="20"/>
          <w:szCs w:val="20"/>
        </w:rPr>
      </w:pPr>
    </w:p>
    <w:tbl>
      <w:tblPr>
        <w:tblW w:w="14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9200"/>
        <w:gridCol w:w="4390"/>
      </w:tblGrid>
      <w:tr w:rsidR="0052448A" w:rsidRPr="005A7BEF" w14:paraId="7517E883" w14:textId="77777777" w:rsidTr="001E1EAD">
        <w:trPr>
          <w:trHeight w:val="218"/>
        </w:trPr>
        <w:tc>
          <w:tcPr>
            <w:tcW w:w="580" w:type="dxa"/>
            <w:shd w:val="clear" w:color="auto" w:fill="auto"/>
            <w:vAlign w:val="center"/>
            <w:hideMark/>
          </w:tcPr>
          <w:p w14:paraId="498E210E" w14:textId="77777777" w:rsidR="0052448A" w:rsidRPr="005A7BEF" w:rsidRDefault="0052448A" w:rsidP="005A7BEF">
            <w:pPr>
              <w:rPr>
                <w:rFonts w:ascii="Arial" w:hAnsi="Arial" w:cs="Arial"/>
                <w:sz w:val="20"/>
                <w:szCs w:val="20"/>
              </w:rPr>
            </w:pPr>
            <w:r w:rsidRPr="005A7BEF">
              <w:rPr>
                <w:rFonts w:ascii="Arial" w:hAnsi="Arial" w:cs="Arial"/>
                <w:sz w:val="20"/>
                <w:szCs w:val="20"/>
              </w:rPr>
              <w:t>Q7a</w:t>
            </w:r>
          </w:p>
        </w:tc>
        <w:tc>
          <w:tcPr>
            <w:tcW w:w="9200" w:type="dxa"/>
            <w:shd w:val="clear" w:color="auto" w:fill="auto"/>
            <w:vAlign w:val="center"/>
            <w:hideMark/>
          </w:tcPr>
          <w:p w14:paraId="78A6E46D" w14:textId="118A581A" w:rsidR="0052448A" w:rsidRPr="005A7BEF" w:rsidRDefault="0052448A" w:rsidP="005A7BEF">
            <w:pPr>
              <w:rPr>
                <w:rFonts w:ascii="Arial" w:hAnsi="Arial" w:cs="Arial"/>
                <w:sz w:val="20"/>
                <w:szCs w:val="20"/>
              </w:rPr>
            </w:pPr>
            <w:r w:rsidRPr="005A7BEF">
              <w:rPr>
                <w:rFonts w:ascii="Arial" w:hAnsi="Arial" w:cs="Arial"/>
                <w:sz w:val="20"/>
                <w:szCs w:val="20"/>
              </w:rPr>
              <w:t>Do you know what life insurance is?</w:t>
            </w:r>
          </w:p>
          <w:p w14:paraId="3596224F"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Q7b</w:t>
            </w:r>
          </w:p>
          <w:p w14:paraId="5BAEFC27" w14:textId="77777777" w:rsidR="0052448A" w:rsidRPr="005A7BEF" w:rsidRDefault="0052448A" w:rsidP="005A7BEF">
            <w:pPr>
              <w:rPr>
                <w:rFonts w:ascii="Arial" w:hAnsi="Arial" w:cs="Arial"/>
                <w:sz w:val="20"/>
                <w:szCs w:val="20"/>
              </w:rPr>
            </w:pPr>
            <w:r w:rsidRPr="005A7BEF">
              <w:rPr>
                <w:rFonts w:ascii="Arial" w:hAnsi="Arial" w:cs="Arial"/>
                <w:sz w:val="20"/>
                <w:szCs w:val="20"/>
              </w:rPr>
              <w:t>If 5. No or -888. Refuse to Answer &gt;&gt; Q8a</w:t>
            </w:r>
          </w:p>
        </w:tc>
        <w:tc>
          <w:tcPr>
            <w:tcW w:w="4460" w:type="dxa"/>
            <w:shd w:val="clear" w:color="auto" w:fill="auto"/>
            <w:vAlign w:val="center"/>
            <w:hideMark/>
          </w:tcPr>
          <w:p w14:paraId="630C3AA2" w14:textId="77777777" w:rsidR="0052448A" w:rsidRPr="005A7BEF" w:rsidRDefault="0052448A" w:rsidP="00AA70C8">
            <w:pPr>
              <w:rPr>
                <w:rFonts w:ascii="Arial" w:hAnsi="Arial" w:cs="Arial"/>
                <w:sz w:val="20"/>
                <w:szCs w:val="20"/>
              </w:rPr>
            </w:pPr>
            <w:r w:rsidRPr="005A7BEF">
              <w:rPr>
                <w:rFonts w:ascii="Arial" w:hAnsi="Arial" w:cs="Arial"/>
                <w:sz w:val="20"/>
                <w:szCs w:val="20"/>
              </w:rPr>
              <w:t>1. Yes</w:t>
            </w:r>
          </w:p>
          <w:p w14:paraId="67324A37" w14:textId="77777777" w:rsidR="0052448A" w:rsidRPr="005A7BEF" w:rsidRDefault="0052448A" w:rsidP="00AA70C8">
            <w:pPr>
              <w:rPr>
                <w:rFonts w:ascii="Arial" w:hAnsi="Arial" w:cs="Arial"/>
                <w:sz w:val="20"/>
                <w:szCs w:val="20"/>
              </w:rPr>
            </w:pPr>
            <w:r w:rsidRPr="005A7BEF">
              <w:rPr>
                <w:rFonts w:ascii="Arial" w:hAnsi="Arial" w:cs="Arial"/>
                <w:sz w:val="20"/>
                <w:szCs w:val="20"/>
              </w:rPr>
              <w:t>5. No</w:t>
            </w:r>
          </w:p>
          <w:p w14:paraId="0F56195E" w14:textId="77777777" w:rsidR="0052448A" w:rsidRPr="005A7BEF" w:rsidRDefault="0052448A" w:rsidP="00AA70C8">
            <w:pPr>
              <w:rPr>
                <w:rFonts w:ascii="Arial" w:hAnsi="Arial" w:cs="Arial"/>
                <w:sz w:val="20"/>
                <w:szCs w:val="20"/>
              </w:rPr>
            </w:pPr>
            <w:r w:rsidRPr="005A7BEF">
              <w:rPr>
                <w:rFonts w:ascii="Arial" w:hAnsi="Arial" w:cs="Arial"/>
                <w:sz w:val="20"/>
                <w:szCs w:val="20"/>
              </w:rPr>
              <w:t>-888. Refuse to Answer</w:t>
            </w:r>
          </w:p>
        </w:tc>
      </w:tr>
      <w:tr w:rsidR="0052448A" w:rsidRPr="005A7BEF" w14:paraId="3EDF4FF6" w14:textId="77777777" w:rsidTr="001E1EAD">
        <w:trPr>
          <w:trHeight w:val="511"/>
        </w:trPr>
        <w:tc>
          <w:tcPr>
            <w:tcW w:w="580" w:type="dxa"/>
            <w:shd w:val="clear" w:color="auto" w:fill="auto"/>
            <w:vAlign w:val="center"/>
            <w:hideMark/>
          </w:tcPr>
          <w:p w14:paraId="313FE0BA" w14:textId="77777777" w:rsidR="0052448A" w:rsidRPr="005A7BEF" w:rsidRDefault="0052448A" w:rsidP="005A7BEF">
            <w:pPr>
              <w:rPr>
                <w:rFonts w:ascii="Arial" w:hAnsi="Arial" w:cs="Arial"/>
                <w:sz w:val="20"/>
                <w:szCs w:val="20"/>
              </w:rPr>
            </w:pPr>
            <w:r w:rsidRPr="005A7BEF">
              <w:rPr>
                <w:rFonts w:ascii="Arial" w:hAnsi="Arial" w:cs="Arial"/>
                <w:sz w:val="20"/>
                <w:szCs w:val="20"/>
              </w:rPr>
              <w:t>Q7b</w:t>
            </w:r>
          </w:p>
        </w:tc>
        <w:tc>
          <w:tcPr>
            <w:tcW w:w="9200" w:type="dxa"/>
            <w:shd w:val="clear" w:color="auto" w:fill="auto"/>
            <w:vAlign w:val="center"/>
            <w:hideMark/>
          </w:tcPr>
          <w:p w14:paraId="7A9D1237"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yes] </w:t>
            </w:r>
            <w:r w:rsidRPr="005A7BEF">
              <w:rPr>
                <w:rFonts w:ascii="Arial" w:hAnsi="Arial" w:cs="Arial"/>
                <w:sz w:val="20"/>
                <w:szCs w:val="20"/>
              </w:rPr>
              <w:t>Do you or others in your household have life insurance? Please include individual and group policies, such as policies provided through your employer.</w:t>
            </w:r>
          </w:p>
        </w:tc>
        <w:tc>
          <w:tcPr>
            <w:tcW w:w="4460" w:type="dxa"/>
            <w:shd w:val="clear" w:color="auto" w:fill="auto"/>
            <w:vAlign w:val="center"/>
            <w:hideMark/>
          </w:tcPr>
          <w:p w14:paraId="76D0AF3B" w14:textId="77777777" w:rsidR="0052448A" w:rsidRPr="005A7BEF" w:rsidRDefault="0052448A" w:rsidP="00AA70C8">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r w:rsidR="0052448A" w:rsidRPr="005A7BEF" w14:paraId="79F4814E" w14:textId="77777777" w:rsidTr="00AA5C12">
        <w:trPr>
          <w:trHeight w:val="568"/>
        </w:trPr>
        <w:tc>
          <w:tcPr>
            <w:tcW w:w="580" w:type="dxa"/>
            <w:shd w:val="clear" w:color="auto" w:fill="auto"/>
            <w:vAlign w:val="center"/>
            <w:hideMark/>
          </w:tcPr>
          <w:p w14:paraId="180B6F01" w14:textId="77777777" w:rsidR="0052448A" w:rsidRPr="005A7BEF" w:rsidRDefault="0052448A" w:rsidP="005A7BEF">
            <w:pPr>
              <w:rPr>
                <w:rFonts w:ascii="Arial" w:hAnsi="Arial" w:cs="Arial"/>
                <w:sz w:val="20"/>
                <w:szCs w:val="20"/>
              </w:rPr>
            </w:pPr>
            <w:r w:rsidRPr="005A7BEF">
              <w:rPr>
                <w:rFonts w:ascii="Arial" w:hAnsi="Arial" w:cs="Arial"/>
                <w:sz w:val="20"/>
                <w:szCs w:val="20"/>
              </w:rPr>
              <w:lastRenderedPageBreak/>
              <w:t>Q8a.</w:t>
            </w:r>
          </w:p>
        </w:tc>
        <w:tc>
          <w:tcPr>
            <w:tcW w:w="9200" w:type="dxa"/>
            <w:shd w:val="clear" w:color="auto" w:fill="auto"/>
            <w:noWrap/>
            <w:vAlign w:val="center"/>
            <w:hideMark/>
          </w:tcPr>
          <w:p w14:paraId="7C598A7C" w14:textId="0FAD42E2" w:rsidR="0052448A" w:rsidRPr="005A7BEF" w:rsidRDefault="0052448A" w:rsidP="005A7BEF">
            <w:pPr>
              <w:rPr>
                <w:rFonts w:ascii="Arial" w:hAnsi="Arial" w:cs="Arial"/>
                <w:sz w:val="20"/>
                <w:szCs w:val="20"/>
              </w:rPr>
            </w:pPr>
            <w:r w:rsidRPr="005A7BEF">
              <w:rPr>
                <w:rFonts w:ascii="Arial" w:hAnsi="Arial" w:cs="Arial"/>
                <w:sz w:val="20"/>
                <w:szCs w:val="20"/>
              </w:rPr>
              <w:t>Do you know what a health insurance is?</w:t>
            </w:r>
          </w:p>
          <w:p w14:paraId="1222C39E" w14:textId="77777777" w:rsidR="0052448A" w:rsidRPr="005A7BEF" w:rsidRDefault="0052448A" w:rsidP="005A7BEF">
            <w:pPr>
              <w:rPr>
                <w:rFonts w:ascii="Arial" w:hAnsi="Arial" w:cs="Arial"/>
                <w:sz w:val="20"/>
                <w:szCs w:val="20"/>
              </w:rPr>
            </w:pPr>
            <w:r w:rsidRPr="005A7BEF">
              <w:rPr>
                <w:rFonts w:ascii="Arial" w:hAnsi="Arial" w:cs="Arial"/>
                <w:sz w:val="20"/>
                <w:szCs w:val="20"/>
              </w:rPr>
              <w:t>If 1. Yes &gt;&gt; Q8b</w:t>
            </w:r>
          </w:p>
          <w:p w14:paraId="5AB72E95" w14:textId="77777777" w:rsidR="0052448A" w:rsidRPr="005A7BEF" w:rsidRDefault="0052448A" w:rsidP="005A7BEF">
            <w:pPr>
              <w:rPr>
                <w:rFonts w:ascii="Arial" w:hAnsi="Arial" w:cs="Arial"/>
                <w:b/>
                <w:bCs/>
                <w:i/>
                <w:iCs/>
                <w:sz w:val="20"/>
                <w:szCs w:val="20"/>
              </w:rPr>
            </w:pPr>
            <w:r w:rsidRPr="005A7BEF">
              <w:rPr>
                <w:rFonts w:ascii="Arial" w:hAnsi="Arial" w:cs="Arial"/>
                <w:sz w:val="20"/>
                <w:szCs w:val="20"/>
              </w:rPr>
              <w:t>If 5. No &gt;&gt; Q9</w:t>
            </w:r>
          </w:p>
        </w:tc>
        <w:tc>
          <w:tcPr>
            <w:tcW w:w="4460" w:type="dxa"/>
            <w:shd w:val="clear" w:color="auto" w:fill="auto"/>
            <w:vAlign w:val="center"/>
            <w:hideMark/>
          </w:tcPr>
          <w:p w14:paraId="4082EE15" w14:textId="77777777" w:rsidR="0052448A" w:rsidRPr="005A7BEF" w:rsidRDefault="0052448A" w:rsidP="00AA70C8">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p>
        </w:tc>
      </w:tr>
      <w:tr w:rsidR="0052448A" w:rsidRPr="005A7BEF" w14:paraId="4E7069F8" w14:textId="77777777" w:rsidTr="00AA5C12">
        <w:trPr>
          <w:trHeight w:val="436"/>
        </w:trPr>
        <w:tc>
          <w:tcPr>
            <w:tcW w:w="580" w:type="dxa"/>
            <w:shd w:val="clear" w:color="auto" w:fill="auto"/>
            <w:vAlign w:val="center"/>
            <w:hideMark/>
          </w:tcPr>
          <w:p w14:paraId="341179D5" w14:textId="77777777" w:rsidR="0052448A" w:rsidRPr="005A7BEF" w:rsidRDefault="0052448A" w:rsidP="005A7BEF">
            <w:pPr>
              <w:rPr>
                <w:rFonts w:ascii="Arial" w:hAnsi="Arial" w:cs="Arial"/>
                <w:sz w:val="20"/>
                <w:szCs w:val="20"/>
              </w:rPr>
            </w:pPr>
            <w:r w:rsidRPr="005A7BEF">
              <w:rPr>
                <w:rFonts w:ascii="Arial" w:hAnsi="Arial" w:cs="Arial"/>
                <w:sz w:val="20"/>
                <w:szCs w:val="20"/>
              </w:rPr>
              <w:t>Q8b.</w:t>
            </w:r>
          </w:p>
        </w:tc>
        <w:tc>
          <w:tcPr>
            <w:tcW w:w="9200" w:type="dxa"/>
            <w:shd w:val="clear" w:color="auto" w:fill="auto"/>
            <w:vAlign w:val="center"/>
            <w:hideMark/>
          </w:tcPr>
          <w:p w14:paraId="1D7BBAD2" w14:textId="77777777" w:rsidR="0052448A" w:rsidRPr="005A7BEF" w:rsidRDefault="0052448A" w:rsidP="005A7BEF">
            <w:pPr>
              <w:jc w:val="center"/>
              <w:rPr>
                <w:rFonts w:ascii="Arial" w:hAnsi="Arial" w:cs="Arial"/>
                <w:sz w:val="20"/>
                <w:szCs w:val="20"/>
              </w:rPr>
            </w:pPr>
            <w:r w:rsidRPr="005A7BEF">
              <w:rPr>
                <w:rFonts w:ascii="Arial" w:hAnsi="Arial" w:cs="Arial"/>
                <w:i/>
                <w:iCs/>
                <w:sz w:val="20"/>
                <w:szCs w:val="20"/>
              </w:rPr>
              <w:t xml:space="preserve">[If yes] </w:t>
            </w:r>
            <w:r w:rsidRPr="005A7BEF">
              <w:rPr>
                <w:rFonts w:ascii="Arial" w:hAnsi="Arial" w:cs="Arial"/>
                <w:sz w:val="20"/>
                <w:szCs w:val="20"/>
              </w:rPr>
              <w:t>Are you or others in your household covered by any type of public or private health insurance?</w:t>
            </w:r>
          </w:p>
        </w:tc>
        <w:tc>
          <w:tcPr>
            <w:tcW w:w="4460" w:type="dxa"/>
            <w:shd w:val="clear" w:color="auto" w:fill="auto"/>
            <w:vAlign w:val="center"/>
            <w:hideMark/>
          </w:tcPr>
          <w:p w14:paraId="2EBAC6FB" w14:textId="77777777" w:rsidR="0052448A" w:rsidRPr="005A7BEF" w:rsidRDefault="0052448A" w:rsidP="00AA70C8">
            <w:pPr>
              <w:rPr>
                <w:rFonts w:ascii="Arial" w:hAnsi="Arial" w:cs="Arial"/>
                <w:sz w:val="20"/>
                <w:szCs w:val="20"/>
              </w:rPr>
            </w:pPr>
            <w:r w:rsidRPr="005A7BEF">
              <w:rPr>
                <w:rFonts w:ascii="Arial" w:hAnsi="Arial" w:cs="Arial"/>
                <w:sz w:val="20"/>
                <w:szCs w:val="20"/>
              </w:rPr>
              <w:t>1. Yes</w:t>
            </w:r>
            <w:r w:rsidRPr="005A7BEF">
              <w:rPr>
                <w:rFonts w:ascii="Arial" w:hAnsi="Arial" w:cs="Arial"/>
                <w:sz w:val="20"/>
                <w:szCs w:val="20"/>
              </w:rPr>
              <w:br/>
              <w:t>5. No</w:t>
            </w:r>
            <w:r w:rsidRPr="005A7BEF">
              <w:rPr>
                <w:rFonts w:ascii="Arial" w:hAnsi="Arial" w:cs="Arial"/>
                <w:sz w:val="20"/>
                <w:szCs w:val="20"/>
              </w:rPr>
              <w:br/>
              <w:t>-888. Refuse to Answer</w:t>
            </w:r>
            <w:r w:rsidRPr="005A7BEF">
              <w:rPr>
                <w:rFonts w:ascii="Arial" w:hAnsi="Arial" w:cs="Arial"/>
                <w:sz w:val="20"/>
                <w:szCs w:val="20"/>
              </w:rPr>
              <w:br/>
              <w:t>-999. Don't Know</w:t>
            </w:r>
          </w:p>
        </w:tc>
      </w:tr>
    </w:tbl>
    <w:p w14:paraId="499E2051" w14:textId="77777777" w:rsidR="0052448A" w:rsidRPr="005A7BEF" w:rsidRDefault="0052448A" w:rsidP="005A7BEF">
      <w:pPr>
        <w:tabs>
          <w:tab w:val="left" w:pos="2010"/>
        </w:tabs>
        <w:rPr>
          <w:rFonts w:ascii="Arial" w:hAnsi="Arial" w:cs="Arial"/>
          <w:sz w:val="20"/>
          <w:szCs w:val="20"/>
        </w:rPr>
      </w:pPr>
    </w:p>
    <w:p w14:paraId="524A995E" w14:textId="77777777" w:rsidR="0052448A" w:rsidRPr="005A7BEF" w:rsidRDefault="0052448A" w:rsidP="005A7BEF">
      <w:pPr>
        <w:tabs>
          <w:tab w:val="left" w:pos="2010"/>
        </w:tabs>
        <w:rPr>
          <w:rFonts w:ascii="Arial" w:hAnsi="Arial" w:cs="Arial"/>
          <w:sz w:val="20"/>
          <w:szCs w:val="20"/>
        </w:rPr>
      </w:pPr>
    </w:p>
    <w:p w14:paraId="12EA921A" w14:textId="77777777" w:rsidR="0052448A" w:rsidRPr="005A7BEF" w:rsidRDefault="0052448A" w:rsidP="005A7BEF">
      <w:pPr>
        <w:tabs>
          <w:tab w:val="left" w:pos="2010"/>
        </w:tabs>
        <w:rPr>
          <w:rFonts w:ascii="Arial" w:hAnsi="Arial" w:cs="Arial"/>
          <w:sz w:val="20"/>
          <w:szCs w:val="20"/>
        </w:rPr>
      </w:pPr>
    </w:p>
    <w:p w14:paraId="4BF3B8F3" w14:textId="01948F08" w:rsidR="0052448A" w:rsidRDefault="0052448A" w:rsidP="005A7BEF">
      <w:pPr>
        <w:tabs>
          <w:tab w:val="left" w:pos="2010"/>
        </w:tabs>
        <w:rPr>
          <w:rFonts w:ascii="Arial" w:hAnsi="Arial" w:cs="Arial"/>
          <w:sz w:val="20"/>
          <w:szCs w:val="20"/>
        </w:rPr>
      </w:pPr>
    </w:p>
    <w:p w14:paraId="3B3FD363" w14:textId="77777777" w:rsidR="00036F10" w:rsidRPr="005A7BEF" w:rsidRDefault="00036F10" w:rsidP="005A7BEF">
      <w:pPr>
        <w:tabs>
          <w:tab w:val="left" w:pos="2010"/>
        </w:tabs>
        <w:rPr>
          <w:rFonts w:ascii="Arial" w:hAnsi="Arial" w:cs="Arial"/>
          <w:sz w:val="20"/>
          <w:szCs w:val="20"/>
        </w:rPr>
      </w:pPr>
    </w:p>
    <w:p w14:paraId="600B2362" w14:textId="77777777" w:rsidR="0052448A" w:rsidRPr="005A7BEF" w:rsidRDefault="0052448A" w:rsidP="005A7BEF">
      <w:pPr>
        <w:tabs>
          <w:tab w:val="left" w:pos="2010"/>
        </w:tabs>
        <w:rPr>
          <w:rFonts w:ascii="Arial" w:hAnsi="Arial" w:cs="Arial"/>
          <w:sz w:val="20"/>
          <w:szCs w:val="20"/>
        </w:rPr>
      </w:pPr>
    </w:p>
    <w:tbl>
      <w:tblPr>
        <w:tblW w:w="14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3"/>
        <w:gridCol w:w="9178"/>
        <w:gridCol w:w="4379"/>
      </w:tblGrid>
      <w:tr w:rsidR="0052448A" w:rsidRPr="005A7BEF" w14:paraId="6767EFFB" w14:textId="77777777" w:rsidTr="00FA47B4">
        <w:trPr>
          <w:trHeight w:val="755"/>
        </w:trPr>
        <w:tc>
          <w:tcPr>
            <w:tcW w:w="613" w:type="dxa"/>
            <w:shd w:val="clear" w:color="auto" w:fill="auto"/>
            <w:vAlign w:val="center"/>
            <w:hideMark/>
          </w:tcPr>
          <w:p w14:paraId="26595007" w14:textId="77777777" w:rsidR="0052448A" w:rsidRPr="005A7BEF" w:rsidRDefault="0052448A" w:rsidP="005A7BEF">
            <w:pPr>
              <w:rPr>
                <w:rFonts w:ascii="Arial" w:hAnsi="Arial" w:cs="Arial"/>
                <w:sz w:val="20"/>
                <w:szCs w:val="20"/>
              </w:rPr>
            </w:pPr>
          </w:p>
        </w:tc>
        <w:tc>
          <w:tcPr>
            <w:tcW w:w="9178" w:type="dxa"/>
            <w:shd w:val="clear" w:color="auto" w:fill="auto"/>
            <w:vAlign w:val="center"/>
            <w:hideMark/>
          </w:tcPr>
          <w:p w14:paraId="4B5FE5D3" w14:textId="77777777" w:rsidR="0052448A" w:rsidRPr="005A7BEF" w:rsidRDefault="0052448A" w:rsidP="005A7BEF">
            <w:pPr>
              <w:rPr>
                <w:rFonts w:ascii="Arial" w:hAnsi="Arial" w:cs="Arial"/>
                <w:sz w:val="20"/>
                <w:szCs w:val="20"/>
              </w:rPr>
            </w:pPr>
            <w:r w:rsidRPr="005A7BEF">
              <w:rPr>
                <w:rFonts w:ascii="Arial" w:hAnsi="Arial" w:cs="Arial"/>
                <w:sz w:val="20"/>
                <w:szCs w:val="20"/>
              </w:rPr>
              <w:t>Many people borrow money from various sources, such as formal / informal financial institutions, friends, or family to meet their financial obligations. Furthermore, people often purchase goods and services on credit and defer the payment to a later time. Please think about all these borrowing experiences including money, goods, and services for the following questions.</w:t>
            </w:r>
            <w:r w:rsidRPr="005A7BEF">
              <w:rPr>
                <w:rFonts w:ascii="Arial" w:hAnsi="Arial" w:cs="Arial"/>
                <w:sz w:val="20"/>
                <w:szCs w:val="20"/>
              </w:rPr>
              <w:br/>
            </w:r>
            <w:r w:rsidRPr="005A7BEF">
              <w:rPr>
                <w:rFonts w:ascii="Arial" w:hAnsi="Arial" w:cs="Arial"/>
                <w:sz w:val="20"/>
                <w:szCs w:val="20"/>
              </w:rPr>
              <w:br/>
              <w:t>How much do you agree with the following statements:</w:t>
            </w:r>
          </w:p>
        </w:tc>
        <w:tc>
          <w:tcPr>
            <w:tcW w:w="4379" w:type="dxa"/>
            <w:shd w:val="clear" w:color="auto" w:fill="auto"/>
            <w:vAlign w:val="center"/>
            <w:hideMark/>
          </w:tcPr>
          <w:p w14:paraId="39009BDB" w14:textId="77777777" w:rsidR="0052448A" w:rsidRPr="005A7BEF" w:rsidRDefault="0052448A" w:rsidP="00170DCE">
            <w:pPr>
              <w:rPr>
                <w:rFonts w:ascii="Arial" w:hAnsi="Arial" w:cs="Arial"/>
                <w:sz w:val="20"/>
                <w:szCs w:val="20"/>
              </w:rPr>
            </w:pPr>
            <w:r w:rsidRPr="005A7BEF">
              <w:rPr>
                <w:rFonts w:ascii="Arial" w:hAnsi="Arial" w:cs="Arial"/>
                <w:sz w:val="20"/>
                <w:szCs w:val="20"/>
              </w:rPr>
              <w:t> </w:t>
            </w:r>
          </w:p>
        </w:tc>
      </w:tr>
      <w:tr w:rsidR="0052448A" w:rsidRPr="005A7BEF" w14:paraId="5861D5AE" w14:textId="77777777" w:rsidTr="00FA47B4">
        <w:trPr>
          <w:trHeight w:val="932"/>
        </w:trPr>
        <w:tc>
          <w:tcPr>
            <w:tcW w:w="613" w:type="dxa"/>
            <w:shd w:val="clear" w:color="auto" w:fill="auto"/>
            <w:vAlign w:val="center"/>
            <w:hideMark/>
          </w:tcPr>
          <w:p w14:paraId="196E5EB5"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Q9</w:t>
            </w:r>
          </w:p>
        </w:tc>
        <w:tc>
          <w:tcPr>
            <w:tcW w:w="9178" w:type="dxa"/>
            <w:shd w:val="clear" w:color="auto" w:fill="auto"/>
            <w:vAlign w:val="center"/>
            <w:hideMark/>
          </w:tcPr>
          <w:p w14:paraId="3A33F629"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been careful about deciding whether to borrow money or make purchases on credit.</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379" w:type="dxa"/>
            <w:shd w:val="clear" w:color="auto" w:fill="auto"/>
            <w:vAlign w:val="center"/>
            <w:hideMark/>
          </w:tcPr>
          <w:p w14:paraId="76774368"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2448A" w:rsidRPr="005A7BEF" w14:paraId="5EBA88AC" w14:textId="77777777" w:rsidTr="009D50E7">
        <w:trPr>
          <w:trHeight w:val="1000"/>
        </w:trPr>
        <w:tc>
          <w:tcPr>
            <w:tcW w:w="613" w:type="dxa"/>
            <w:shd w:val="clear" w:color="auto" w:fill="auto"/>
            <w:vAlign w:val="center"/>
            <w:hideMark/>
          </w:tcPr>
          <w:p w14:paraId="3C4F5971"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Q10</w:t>
            </w:r>
          </w:p>
        </w:tc>
        <w:tc>
          <w:tcPr>
            <w:tcW w:w="9178" w:type="dxa"/>
            <w:shd w:val="clear" w:color="auto" w:fill="auto"/>
            <w:vAlign w:val="center"/>
            <w:hideMark/>
          </w:tcPr>
          <w:p w14:paraId="4B2706B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borrowed money or made purchases on credit but on reflection I should have taken more time to think about whether to borrow.</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379" w:type="dxa"/>
            <w:shd w:val="clear" w:color="auto" w:fill="auto"/>
            <w:vAlign w:val="center"/>
            <w:hideMark/>
          </w:tcPr>
          <w:p w14:paraId="333A4D76"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2448A" w:rsidRPr="005A7BEF" w14:paraId="725643C8" w14:textId="77777777" w:rsidTr="009D50E7">
        <w:trPr>
          <w:trHeight w:val="1000"/>
        </w:trPr>
        <w:tc>
          <w:tcPr>
            <w:tcW w:w="613" w:type="dxa"/>
            <w:shd w:val="clear" w:color="auto" w:fill="auto"/>
            <w:vAlign w:val="center"/>
            <w:hideMark/>
          </w:tcPr>
          <w:p w14:paraId="351A2266"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Q11</w:t>
            </w:r>
          </w:p>
        </w:tc>
        <w:tc>
          <w:tcPr>
            <w:tcW w:w="9178" w:type="dxa"/>
            <w:shd w:val="clear" w:color="auto" w:fill="auto"/>
            <w:vAlign w:val="center"/>
            <w:hideMark/>
          </w:tcPr>
          <w:p w14:paraId="46A67CD2"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made good decisions about how much to borrow or purchase on credit.</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379" w:type="dxa"/>
            <w:shd w:val="clear" w:color="auto" w:fill="auto"/>
            <w:vAlign w:val="center"/>
            <w:hideMark/>
          </w:tcPr>
          <w:p w14:paraId="7C0F4EFD"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2448A" w:rsidRPr="005A7BEF" w14:paraId="29BCD438" w14:textId="77777777" w:rsidTr="009D50E7">
        <w:trPr>
          <w:trHeight w:val="1000"/>
        </w:trPr>
        <w:tc>
          <w:tcPr>
            <w:tcW w:w="613" w:type="dxa"/>
            <w:shd w:val="clear" w:color="auto" w:fill="auto"/>
            <w:vAlign w:val="center"/>
            <w:hideMark/>
          </w:tcPr>
          <w:p w14:paraId="727343D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Q12</w:t>
            </w:r>
          </w:p>
        </w:tc>
        <w:tc>
          <w:tcPr>
            <w:tcW w:w="9178" w:type="dxa"/>
            <w:shd w:val="clear" w:color="auto" w:fill="auto"/>
            <w:vAlign w:val="center"/>
            <w:hideMark/>
          </w:tcPr>
          <w:p w14:paraId="4AFF915C"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borrowed more money or made more purchases on credit than you should.</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379" w:type="dxa"/>
            <w:shd w:val="clear" w:color="auto" w:fill="auto"/>
            <w:vAlign w:val="center"/>
            <w:hideMark/>
          </w:tcPr>
          <w:p w14:paraId="49785E0C"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2448A" w:rsidRPr="005A7BEF" w14:paraId="56B98DE4" w14:textId="77777777" w:rsidTr="009D50E7">
        <w:trPr>
          <w:trHeight w:val="135"/>
        </w:trPr>
        <w:tc>
          <w:tcPr>
            <w:tcW w:w="613" w:type="dxa"/>
            <w:shd w:val="clear" w:color="auto" w:fill="auto"/>
            <w:vAlign w:val="center"/>
            <w:hideMark/>
          </w:tcPr>
          <w:p w14:paraId="4C26245C"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Q13</w:t>
            </w:r>
          </w:p>
        </w:tc>
        <w:tc>
          <w:tcPr>
            <w:tcW w:w="9178" w:type="dxa"/>
            <w:shd w:val="clear" w:color="auto" w:fill="auto"/>
            <w:vAlign w:val="center"/>
            <w:hideMark/>
          </w:tcPr>
          <w:p w14:paraId="6E4DCA3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xml:space="preserve">In the past, when you have borrowed money or made purchases on credit, you have repaid what you borrowed in the agreed upon timeframe. </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379" w:type="dxa"/>
            <w:shd w:val="clear" w:color="auto" w:fill="auto"/>
            <w:vAlign w:val="center"/>
            <w:hideMark/>
          </w:tcPr>
          <w:p w14:paraId="3953964B"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2448A" w:rsidRPr="005A7BEF" w14:paraId="5A421C3C" w14:textId="77777777" w:rsidTr="009D50E7">
        <w:trPr>
          <w:trHeight w:val="808"/>
        </w:trPr>
        <w:tc>
          <w:tcPr>
            <w:tcW w:w="613" w:type="dxa"/>
            <w:shd w:val="clear" w:color="auto" w:fill="auto"/>
            <w:vAlign w:val="center"/>
            <w:hideMark/>
          </w:tcPr>
          <w:p w14:paraId="27854B15"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Q14</w:t>
            </w:r>
          </w:p>
        </w:tc>
        <w:tc>
          <w:tcPr>
            <w:tcW w:w="9178" w:type="dxa"/>
            <w:shd w:val="clear" w:color="auto" w:fill="auto"/>
            <w:vAlign w:val="center"/>
            <w:hideMark/>
          </w:tcPr>
          <w:p w14:paraId="3F9E23A5"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borrowed money from other sources to repay existing debts.</w:t>
            </w:r>
            <w:r w:rsidRPr="005A7BEF">
              <w:rPr>
                <w:rFonts w:ascii="Arial" w:hAnsi="Arial" w:cs="Arial"/>
                <w:sz w:val="20"/>
                <w:szCs w:val="20"/>
              </w:rPr>
              <w:br/>
            </w:r>
            <w:r w:rsidRPr="005A7BEF">
              <w:rPr>
                <w:rFonts w:ascii="Arial" w:hAnsi="Arial" w:cs="Arial"/>
                <w:sz w:val="20"/>
                <w:szCs w:val="20"/>
              </w:rPr>
              <w:br/>
              <w:t>Would you say this applied to you: Always, Very often, Sometimes, Rarely, Never?</w:t>
            </w:r>
            <w:r w:rsidRPr="005A7BEF">
              <w:rPr>
                <w:rFonts w:ascii="Arial" w:hAnsi="Arial" w:cs="Arial"/>
                <w:sz w:val="20"/>
                <w:szCs w:val="20"/>
              </w:rPr>
              <w:br/>
            </w:r>
            <w:r w:rsidRPr="005A7BEF">
              <w:rPr>
                <w:rFonts w:ascii="Arial" w:hAnsi="Arial" w:cs="Arial"/>
                <w:sz w:val="20"/>
                <w:szCs w:val="20"/>
              </w:rPr>
              <w:br/>
              <w:t>[Do NOT read 77. N/A option]</w:t>
            </w:r>
          </w:p>
        </w:tc>
        <w:tc>
          <w:tcPr>
            <w:tcW w:w="4379" w:type="dxa"/>
            <w:shd w:val="clear" w:color="auto" w:fill="auto"/>
            <w:vAlign w:val="center"/>
            <w:hideMark/>
          </w:tcPr>
          <w:p w14:paraId="30CA4191"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Respondent has never taken out a loan</w:t>
            </w:r>
          </w:p>
        </w:tc>
      </w:tr>
      <w:tr w:rsidR="0052448A" w:rsidRPr="005A7BEF" w14:paraId="374859DC" w14:textId="77777777" w:rsidTr="009D50E7">
        <w:trPr>
          <w:trHeight w:val="416"/>
        </w:trPr>
        <w:tc>
          <w:tcPr>
            <w:tcW w:w="613" w:type="dxa"/>
            <w:shd w:val="clear" w:color="auto" w:fill="auto"/>
            <w:vAlign w:val="center"/>
            <w:hideMark/>
          </w:tcPr>
          <w:p w14:paraId="634682C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w:t>
            </w:r>
          </w:p>
        </w:tc>
        <w:tc>
          <w:tcPr>
            <w:tcW w:w="9178" w:type="dxa"/>
            <w:shd w:val="clear" w:color="auto" w:fill="auto"/>
            <w:vAlign w:val="center"/>
            <w:hideMark/>
          </w:tcPr>
          <w:p w14:paraId="2313F246"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There are many ways to save money. Some people open a savings bank acount or mobile money account. Some keep cash somewhere at home, hidden in a safe place, or with a friend or family member. Others buy assets as a means of saving.</w:t>
            </w:r>
            <w:r w:rsidRPr="005A7BEF">
              <w:rPr>
                <w:rFonts w:ascii="Arial" w:hAnsi="Arial" w:cs="Arial"/>
                <w:sz w:val="20"/>
                <w:szCs w:val="20"/>
              </w:rPr>
              <w:br/>
            </w:r>
            <w:r w:rsidRPr="005A7BEF">
              <w:rPr>
                <w:rFonts w:ascii="Arial" w:hAnsi="Arial" w:cs="Arial"/>
                <w:sz w:val="20"/>
                <w:szCs w:val="20"/>
              </w:rPr>
              <w:br/>
              <w:t>Please think about all these ways of saving for the next question.</w:t>
            </w:r>
          </w:p>
        </w:tc>
        <w:tc>
          <w:tcPr>
            <w:tcW w:w="4379" w:type="dxa"/>
            <w:shd w:val="clear" w:color="auto" w:fill="auto"/>
            <w:vAlign w:val="center"/>
            <w:hideMark/>
          </w:tcPr>
          <w:p w14:paraId="4F422312" w14:textId="77777777" w:rsidR="0052448A" w:rsidRPr="005A7BEF" w:rsidRDefault="0052448A" w:rsidP="00170DCE">
            <w:pPr>
              <w:rPr>
                <w:rFonts w:ascii="Arial" w:hAnsi="Arial" w:cs="Arial"/>
                <w:sz w:val="20"/>
                <w:szCs w:val="20"/>
              </w:rPr>
            </w:pPr>
            <w:r w:rsidRPr="005A7BEF">
              <w:rPr>
                <w:rFonts w:ascii="Arial" w:hAnsi="Arial" w:cs="Arial"/>
                <w:sz w:val="20"/>
                <w:szCs w:val="20"/>
              </w:rPr>
              <w:t> </w:t>
            </w:r>
          </w:p>
        </w:tc>
      </w:tr>
      <w:tr w:rsidR="0052448A" w:rsidRPr="005A7BEF" w14:paraId="4E8E9A88" w14:textId="77777777" w:rsidTr="009D50E7">
        <w:trPr>
          <w:trHeight w:val="85"/>
        </w:trPr>
        <w:tc>
          <w:tcPr>
            <w:tcW w:w="613" w:type="dxa"/>
            <w:shd w:val="clear" w:color="auto" w:fill="auto"/>
            <w:vAlign w:val="center"/>
            <w:hideMark/>
          </w:tcPr>
          <w:p w14:paraId="6DAC0B1C"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Q15</w:t>
            </w:r>
          </w:p>
        </w:tc>
        <w:tc>
          <w:tcPr>
            <w:tcW w:w="9178" w:type="dxa"/>
            <w:shd w:val="clear" w:color="auto" w:fill="auto"/>
            <w:vAlign w:val="center"/>
            <w:hideMark/>
          </w:tcPr>
          <w:p w14:paraId="7C33283B"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Thinking about your main sources of income, how often does the following statement apply to you:</w:t>
            </w:r>
            <w:r w:rsidRPr="005A7BEF">
              <w:rPr>
                <w:rFonts w:ascii="Arial" w:hAnsi="Arial" w:cs="Arial"/>
                <w:sz w:val="20"/>
                <w:szCs w:val="20"/>
              </w:rPr>
              <w:br/>
            </w:r>
            <w:r w:rsidRPr="005A7BEF">
              <w:rPr>
                <w:rFonts w:ascii="Arial" w:hAnsi="Arial" w:cs="Arial"/>
                <w:sz w:val="20"/>
                <w:szCs w:val="20"/>
              </w:rPr>
              <w:br/>
            </w:r>
            <w:r w:rsidRPr="005A7BEF">
              <w:rPr>
                <w:rFonts w:ascii="Arial" w:hAnsi="Arial" w:cs="Arial"/>
                <w:sz w:val="20"/>
                <w:szCs w:val="20"/>
              </w:rPr>
              <w:lastRenderedPageBreak/>
              <w:t xml:space="preserve">In the past, you have saved or set aside some of the income that you received for the future. </w:t>
            </w:r>
            <w:r w:rsidRPr="005A7BEF">
              <w:rPr>
                <w:rFonts w:ascii="Arial" w:hAnsi="Arial" w:cs="Arial"/>
                <w:sz w:val="20"/>
                <w:szCs w:val="20"/>
              </w:rPr>
              <w:br/>
            </w:r>
            <w:r w:rsidRPr="005A7BEF">
              <w:rPr>
                <w:rFonts w:ascii="Arial" w:hAnsi="Arial" w:cs="Arial"/>
                <w:sz w:val="20"/>
                <w:szCs w:val="20"/>
              </w:rPr>
              <w:br/>
              <w:t>Would you say this has applies to you: Always, Very often, Sometimes, Rarely, Never?</w:t>
            </w:r>
          </w:p>
        </w:tc>
        <w:tc>
          <w:tcPr>
            <w:tcW w:w="4379" w:type="dxa"/>
            <w:shd w:val="clear" w:color="auto" w:fill="auto"/>
            <w:vAlign w:val="center"/>
            <w:hideMark/>
          </w:tcPr>
          <w:p w14:paraId="519B5166" w14:textId="77777777" w:rsidR="0052448A" w:rsidRPr="005A7BEF" w:rsidRDefault="0052448A" w:rsidP="00170DCE">
            <w:pPr>
              <w:rPr>
                <w:rFonts w:ascii="Arial" w:hAnsi="Arial" w:cs="Arial"/>
                <w:sz w:val="20"/>
                <w:szCs w:val="20"/>
              </w:rPr>
            </w:pPr>
            <w:r w:rsidRPr="005A7BEF">
              <w:rPr>
                <w:rFonts w:ascii="Arial" w:hAnsi="Arial" w:cs="Arial"/>
                <w:sz w:val="20"/>
                <w:szCs w:val="20"/>
              </w:rPr>
              <w:lastRenderedPageBreak/>
              <w:t>1. Never</w:t>
            </w:r>
            <w:r w:rsidRPr="005A7BEF">
              <w:rPr>
                <w:rFonts w:ascii="Arial" w:hAnsi="Arial" w:cs="Arial"/>
                <w:sz w:val="20"/>
                <w:szCs w:val="20"/>
              </w:rPr>
              <w:br/>
              <w:t>2. Rarely</w:t>
            </w:r>
            <w:r w:rsidRPr="005A7BEF">
              <w:rPr>
                <w:rFonts w:ascii="Arial" w:hAnsi="Arial" w:cs="Arial"/>
                <w:sz w:val="20"/>
                <w:szCs w:val="20"/>
              </w:rPr>
              <w:br/>
            </w:r>
            <w:r w:rsidRPr="005A7BEF">
              <w:rPr>
                <w:rFonts w:ascii="Arial" w:hAnsi="Arial" w:cs="Arial"/>
                <w:sz w:val="20"/>
                <w:szCs w:val="20"/>
              </w:rPr>
              <w:lastRenderedPageBreak/>
              <w:t>3. Sometimes</w:t>
            </w:r>
            <w:r w:rsidRPr="005A7BEF">
              <w:rPr>
                <w:rFonts w:ascii="Arial" w:hAnsi="Arial" w:cs="Arial"/>
                <w:sz w:val="20"/>
                <w:szCs w:val="20"/>
              </w:rPr>
              <w:br/>
              <w:t>4. Very Often</w:t>
            </w:r>
            <w:r w:rsidRPr="005A7BEF">
              <w:rPr>
                <w:rFonts w:ascii="Arial" w:hAnsi="Arial" w:cs="Arial"/>
                <w:sz w:val="20"/>
                <w:szCs w:val="20"/>
              </w:rPr>
              <w:br/>
              <w:t>5. Always</w:t>
            </w:r>
          </w:p>
        </w:tc>
      </w:tr>
      <w:tr w:rsidR="0052448A" w:rsidRPr="005A7BEF" w14:paraId="6440F2BC" w14:textId="77777777" w:rsidTr="009D50E7">
        <w:trPr>
          <w:trHeight w:val="85"/>
        </w:trPr>
        <w:tc>
          <w:tcPr>
            <w:tcW w:w="613" w:type="dxa"/>
            <w:shd w:val="clear" w:color="auto" w:fill="auto"/>
            <w:vAlign w:val="center"/>
            <w:hideMark/>
          </w:tcPr>
          <w:p w14:paraId="646274B9"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 </w:t>
            </w:r>
          </w:p>
        </w:tc>
        <w:tc>
          <w:tcPr>
            <w:tcW w:w="9178" w:type="dxa"/>
            <w:shd w:val="clear" w:color="auto" w:fill="auto"/>
            <w:vAlign w:val="center"/>
            <w:hideMark/>
          </w:tcPr>
          <w:p w14:paraId="3024BB8B" w14:textId="20D79673" w:rsidR="0052448A" w:rsidRPr="005A7BEF" w:rsidRDefault="0052448A" w:rsidP="005A7BEF">
            <w:pPr>
              <w:jc w:val="center"/>
              <w:rPr>
                <w:rFonts w:ascii="Arial" w:hAnsi="Arial" w:cs="Arial"/>
                <w:sz w:val="20"/>
                <w:szCs w:val="20"/>
              </w:rPr>
            </w:pPr>
            <w:r w:rsidRPr="005A7BEF">
              <w:rPr>
                <w:rFonts w:ascii="Arial" w:hAnsi="Arial" w:cs="Arial"/>
                <w:sz w:val="20"/>
                <w:szCs w:val="20"/>
              </w:rPr>
              <w:t>Some people plan their income, expenses and savings to achieve their short-term and long-term goals.</w:t>
            </w:r>
            <w:r w:rsidRPr="005A7BEF">
              <w:rPr>
                <w:rFonts w:ascii="Arial" w:hAnsi="Arial" w:cs="Arial"/>
                <w:sz w:val="20"/>
                <w:szCs w:val="20"/>
              </w:rPr>
              <w:br/>
              <w:t>How much do you agree with the following statements:</w:t>
            </w:r>
          </w:p>
        </w:tc>
        <w:tc>
          <w:tcPr>
            <w:tcW w:w="4379" w:type="dxa"/>
            <w:shd w:val="clear" w:color="auto" w:fill="auto"/>
            <w:vAlign w:val="center"/>
            <w:hideMark/>
          </w:tcPr>
          <w:p w14:paraId="0C3B9146" w14:textId="77777777" w:rsidR="0052448A" w:rsidRPr="005A7BEF" w:rsidRDefault="0052448A" w:rsidP="00170DCE">
            <w:pPr>
              <w:rPr>
                <w:rFonts w:ascii="Arial" w:hAnsi="Arial" w:cs="Arial"/>
                <w:sz w:val="20"/>
                <w:szCs w:val="20"/>
              </w:rPr>
            </w:pPr>
            <w:r w:rsidRPr="005A7BEF">
              <w:rPr>
                <w:rFonts w:ascii="Arial" w:hAnsi="Arial" w:cs="Arial"/>
                <w:sz w:val="20"/>
                <w:szCs w:val="20"/>
              </w:rPr>
              <w:t> </w:t>
            </w:r>
          </w:p>
        </w:tc>
      </w:tr>
      <w:tr w:rsidR="0052448A" w:rsidRPr="005A7BEF" w14:paraId="363BB1B0" w14:textId="77777777" w:rsidTr="009D50E7">
        <w:trPr>
          <w:trHeight w:val="1000"/>
        </w:trPr>
        <w:tc>
          <w:tcPr>
            <w:tcW w:w="613" w:type="dxa"/>
            <w:shd w:val="clear" w:color="auto" w:fill="auto"/>
            <w:vAlign w:val="center"/>
            <w:hideMark/>
          </w:tcPr>
          <w:p w14:paraId="2AACFB01"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Q16</w:t>
            </w:r>
          </w:p>
        </w:tc>
        <w:tc>
          <w:tcPr>
            <w:tcW w:w="9178" w:type="dxa"/>
            <w:shd w:val="clear" w:color="auto" w:fill="auto"/>
            <w:vAlign w:val="center"/>
            <w:hideMark/>
          </w:tcPr>
          <w:p w14:paraId="49260DA2"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had plans for how you would pay for your expenses for the following 1 week.</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79" w:type="dxa"/>
            <w:shd w:val="clear" w:color="auto" w:fill="auto"/>
            <w:vAlign w:val="center"/>
            <w:hideMark/>
          </w:tcPr>
          <w:p w14:paraId="53E5E980"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2448A" w:rsidRPr="005A7BEF" w14:paraId="689B9F46" w14:textId="77777777" w:rsidTr="009D50E7">
        <w:trPr>
          <w:trHeight w:val="192"/>
        </w:trPr>
        <w:tc>
          <w:tcPr>
            <w:tcW w:w="613" w:type="dxa"/>
            <w:shd w:val="clear" w:color="auto" w:fill="auto"/>
            <w:vAlign w:val="center"/>
            <w:hideMark/>
          </w:tcPr>
          <w:p w14:paraId="2B1C6CC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Q17</w:t>
            </w:r>
          </w:p>
        </w:tc>
        <w:tc>
          <w:tcPr>
            <w:tcW w:w="9178" w:type="dxa"/>
            <w:shd w:val="clear" w:color="auto" w:fill="auto"/>
            <w:vAlign w:val="center"/>
            <w:hideMark/>
          </w:tcPr>
          <w:p w14:paraId="7C85DED6"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had plans for how you would pay for your expenses for the following 1 month.</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79" w:type="dxa"/>
            <w:shd w:val="clear" w:color="auto" w:fill="auto"/>
            <w:vAlign w:val="center"/>
            <w:hideMark/>
          </w:tcPr>
          <w:p w14:paraId="36C2C210"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2448A" w:rsidRPr="005A7BEF" w14:paraId="4260EF27" w14:textId="77777777" w:rsidTr="009D50E7">
        <w:trPr>
          <w:trHeight w:val="85"/>
        </w:trPr>
        <w:tc>
          <w:tcPr>
            <w:tcW w:w="613" w:type="dxa"/>
            <w:shd w:val="clear" w:color="auto" w:fill="auto"/>
            <w:vAlign w:val="center"/>
            <w:hideMark/>
          </w:tcPr>
          <w:p w14:paraId="353A3AD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Q18</w:t>
            </w:r>
          </w:p>
        </w:tc>
        <w:tc>
          <w:tcPr>
            <w:tcW w:w="9178" w:type="dxa"/>
            <w:shd w:val="clear" w:color="auto" w:fill="auto"/>
            <w:vAlign w:val="center"/>
            <w:hideMark/>
          </w:tcPr>
          <w:p w14:paraId="15203E8A" w14:textId="77777777" w:rsidR="008845E2" w:rsidRDefault="008845E2" w:rsidP="005A7BEF">
            <w:pPr>
              <w:jc w:val="center"/>
              <w:rPr>
                <w:rFonts w:ascii="Arial" w:hAnsi="Arial" w:cs="Arial"/>
                <w:sz w:val="20"/>
                <w:szCs w:val="20"/>
              </w:rPr>
            </w:pPr>
          </w:p>
          <w:p w14:paraId="4BA128B3" w14:textId="4FB60665" w:rsidR="008845E2" w:rsidRDefault="0052448A" w:rsidP="005A7BEF">
            <w:pPr>
              <w:jc w:val="center"/>
              <w:rPr>
                <w:rFonts w:ascii="Arial" w:hAnsi="Arial" w:cs="Arial"/>
                <w:sz w:val="20"/>
                <w:szCs w:val="20"/>
              </w:rPr>
            </w:pPr>
            <w:r w:rsidRPr="005A7BEF">
              <w:rPr>
                <w:rFonts w:ascii="Arial" w:hAnsi="Arial" w:cs="Arial"/>
                <w:sz w:val="20"/>
                <w:szCs w:val="20"/>
              </w:rPr>
              <w:t>In the past, you have had plans for how you would pay for your expenses for the following 3 months.</w:t>
            </w:r>
            <w:r w:rsidRPr="005A7BEF">
              <w:rPr>
                <w:rFonts w:ascii="Arial" w:hAnsi="Arial" w:cs="Arial"/>
                <w:sz w:val="20"/>
                <w:szCs w:val="20"/>
              </w:rPr>
              <w:br/>
            </w:r>
          </w:p>
          <w:p w14:paraId="0FD11E97" w14:textId="77777777" w:rsidR="008845E2" w:rsidRDefault="008845E2" w:rsidP="005A7BEF">
            <w:pPr>
              <w:jc w:val="center"/>
              <w:rPr>
                <w:rFonts w:ascii="Arial" w:hAnsi="Arial" w:cs="Arial"/>
                <w:sz w:val="20"/>
                <w:szCs w:val="20"/>
              </w:rPr>
            </w:pPr>
          </w:p>
          <w:p w14:paraId="15F1027C" w14:textId="49C618E6" w:rsidR="0052448A" w:rsidRPr="005A7BEF" w:rsidRDefault="0052448A" w:rsidP="005A7BEF">
            <w:pPr>
              <w:jc w:val="center"/>
              <w:rPr>
                <w:rFonts w:ascii="Arial" w:hAnsi="Arial" w:cs="Arial"/>
                <w:sz w:val="20"/>
                <w:szCs w:val="20"/>
              </w:rPr>
            </w:pPr>
            <w:r w:rsidRPr="005A7BEF">
              <w:rPr>
                <w:rFonts w:ascii="Arial" w:hAnsi="Arial" w:cs="Arial"/>
                <w:sz w:val="20"/>
                <w:szCs w:val="20"/>
              </w:rPr>
              <w:t>Would you say you agree a lot, somewhat agree, somewhat disagree, or do not agree at all?</w:t>
            </w:r>
          </w:p>
        </w:tc>
        <w:tc>
          <w:tcPr>
            <w:tcW w:w="4379" w:type="dxa"/>
            <w:shd w:val="clear" w:color="auto" w:fill="auto"/>
            <w:vAlign w:val="center"/>
            <w:hideMark/>
          </w:tcPr>
          <w:p w14:paraId="59F90C7D"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2448A" w:rsidRPr="005A7BEF" w14:paraId="60F2759D" w14:textId="77777777" w:rsidTr="009D50E7">
        <w:trPr>
          <w:trHeight w:val="1000"/>
        </w:trPr>
        <w:tc>
          <w:tcPr>
            <w:tcW w:w="613" w:type="dxa"/>
            <w:shd w:val="clear" w:color="auto" w:fill="auto"/>
            <w:vAlign w:val="center"/>
            <w:hideMark/>
          </w:tcPr>
          <w:p w14:paraId="1BC3798C"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Q19</w:t>
            </w:r>
          </w:p>
        </w:tc>
        <w:tc>
          <w:tcPr>
            <w:tcW w:w="9178" w:type="dxa"/>
            <w:shd w:val="clear" w:color="auto" w:fill="auto"/>
            <w:vAlign w:val="center"/>
            <w:hideMark/>
          </w:tcPr>
          <w:p w14:paraId="351AA330"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had a financial goal to reach for the following 1 year.</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79" w:type="dxa"/>
            <w:shd w:val="clear" w:color="auto" w:fill="auto"/>
            <w:vAlign w:val="center"/>
            <w:hideMark/>
          </w:tcPr>
          <w:p w14:paraId="59F32C2C"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2448A" w:rsidRPr="005A7BEF" w14:paraId="6DA75B55" w14:textId="77777777" w:rsidTr="009D50E7">
        <w:trPr>
          <w:trHeight w:val="85"/>
        </w:trPr>
        <w:tc>
          <w:tcPr>
            <w:tcW w:w="613" w:type="dxa"/>
            <w:shd w:val="clear" w:color="auto" w:fill="auto"/>
            <w:vAlign w:val="center"/>
            <w:hideMark/>
          </w:tcPr>
          <w:p w14:paraId="5096FBE0"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Q20</w:t>
            </w:r>
          </w:p>
        </w:tc>
        <w:tc>
          <w:tcPr>
            <w:tcW w:w="9178" w:type="dxa"/>
            <w:shd w:val="clear" w:color="auto" w:fill="auto"/>
            <w:vAlign w:val="center"/>
            <w:hideMark/>
          </w:tcPr>
          <w:p w14:paraId="4B49932C"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had a financial goal to reach for the following 5 years.</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79" w:type="dxa"/>
            <w:shd w:val="clear" w:color="auto" w:fill="auto"/>
            <w:vAlign w:val="center"/>
            <w:hideMark/>
          </w:tcPr>
          <w:p w14:paraId="609FCDCF"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2448A" w:rsidRPr="005A7BEF" w14:paraId="70D10CE0" w14:textId="77777777" w:rsidTr="009D50E7">
        <w:trPr>
          <w:trHeight w:val="1000"/>
        </w:trPr>
        <w:tc>
          <w:tcPr>
            <w:tcW w:w="613" w:type="dxa"/>
            <w:shd w:val="clear" w:color="auto" w:fill="auto"/>
            <w:vAlign w:val="center"/>
            <w:hideMark/>
          </w:tcPr>
          <w:p w14:paraId="4867C39D"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Q21</w:t>
            </w:r>
          </w:p>
        </w:tc>
        <w:tc>
          <w:tcPr>
            <w:tcW w:w="9178" w:type="dxa"/>
            <w:shd w:val="clear" w:color="auto" w:fill="auto"/>
            <w:vAlign w:val="center"/>
            <w:hideMark/>
          </w:tcPr>
          <w:p w14:paraId="4FC84210"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You have plans for your finances for old age when you retire.</w:t>
            </w:r>
            <w:r w:rsidRPr="005A7BEF">
              <w:rPr>
                <w:rFonts w:ascii="Arial" w:hAnsi="Arial" w:cs="Arial"/>
                <w:sz w:val="20"/>
                <w:szCs w:val="20"/>
              </w:rPr>
              <w:br/>
            </w:r>
            <w:r w:rsidRPr="005A7BEF">
              <w:rPr>
                <w:rFonts w:ascii="Arial" w:hAnsi="Arial" w:cs="Arial"/>
                <w:sz w:val="20"/>
                <w:szCs w:val="20"/>
              </w:rPr>
              <w:br/>
              <w:t>Would you say you agree a lot, somewhat agree, somewhat disagree, or do not agree at all?</w:t>
            </w:r>
          </w:p>
        </w:tc>
        <w:tc>
          <w:tcPr>
            <w:tcW w:w="4379" w:type="dxa"/>
            <w:shd w:val="clear" w:color="auto" w:fill="auto"/>
            <w:vAlign w:val="center"/>
            <w:hideMark/>
          </w:tcPr>
          <w:p w14:paraId="509B4C75" w14:textId="77777777" w:rsidR="0052448A" w:rsidRPr="005A7BEF" w:rsidRDefault="0052448A" w:rsidP="00170DCE">
            <w:pPr>
              <w:rPr>
                <w:rFonts w:ascii="Arial" w:hAnsi="Arial" w:cs="Arial"/>
                <w:sz w:val="20"/>
                <w:szCs w:val="20"/>
              </w:rPr>
            </w:pPr>
            <w:r w:rsidRPr="005A7BEF">
              <w:rPr>
                <w:rFonts w:ascii="Arial" w:hAnsi="Arial" w:cs="Arial"/>
                <w:sz w:val="20"/>
                <w:szCs w:val="20"/>
              </w:rPr>
              <w:t>1. Agree a lot</w:t>
            </w:r>
            <w:r w:rsidRPr="005A7BEF">
              <w:rPr>
                <w:rFonts w:ascii="Arial" w:hAnsi="Arial" w:cs="Arial"/>
                <w:sz w:val="20"/>
                <w:szCs w:val="20"/>
              </w:rPr>
              <w:br/>
              <w:t>2. Somewhat agree</w:t>
            </w:r>
            <w:r w:rsidRPr="005A7BEF">
              <w:rPr>
                <w:rFonts w:ascii="Arial" w:hAnsi="Arial" w:cs="Arial"/>
                <w:sz w:val="20"/>
                <w:szCs w:val="20"/>
              </w:rPr>
              <w:br/>
              <w:t>3. Somewhat disagree</w:t>
            </w:r>
            <w:r w:rsidRPr="005A7BEF">
              <w:rPr>
                <w:rFonts w:ascii="Arial" w:hAnsi="Arial" w:cs="Arial"/>
                <w:sz w:val="20"/>
                <w:szCs w:val="20"/>
              </w:rPr>
              <w:br/>
              <w:t>4. Not agree at all</w:t>
            </w:r>
          </w:p>
        </w:tc>
      </w:tr>
      <w:tr w:rsidR="0052448A" w:rsidRPr="005A7BEF" w14:paraId="43131E8C" w14:textId="77777777" w:rsidTr="009D50E7">
        <w:trPr>
          <w:trHeight w:val="85"/>
        </w:trPr>
        <w:tc>
          <w:tcPr>
            <w:tcW w:w="613" w:type="dxa"/>
            <w:shd w:val="clear" w:color="auto" w:fill="auto"/>
            <w:vAlign w:val="center"/>
            <w:hideMark/>
          </w:tcPr>
          <w:p w14:paraId="5EEEC052"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 </w:t>
            </w:r>
          </w:p>
        </w:tc>
        <w:tc>
          <w:tcPr>
            <w:tcW w:w="9178" w:type="dxa"/>
            <w:shd w:val="clear" w:color="auto" w:fill="auto"/>
            <w:vAlign w:val="center"/>
            <w:hideMark/>
          </w:tcPr>
          <w:p w14:paraId="0854FCCF"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Thinking about the bill payments your household has such as school fees, rent, water, electricity or fuel, how much do you agree with the following statement:</w:t>
            </w:r>
          </w:p>
        </w:tc>
        <w:tc>
          <w:tcPr>
            <w:tcW w:w="4379" w:type="dxa"/>
            <w:shd w:val="clear" w:color="auto" w:fill="auto"/>
            <w:vAlign w:val="center"/>
            <w:hideMark/>
          </w:tcPr>
          <w:p w14:paraId="3F733DB5" w14:textId="77777777" w:rsidR="0052448A" w:rsidRPr="005A7BEF" w:rsidRDefault="0052448A" w:rsidP="00170DCE">
            <w:pPr>
              <w:rPr>
                <w:rFonts w:ascii="Arial" w:hAnsi="Arial" w:cs="Arial"/>
                <w:sz w:val="20"/>
                <w:szCs w:val="20"/>
              </w:rPr>
            </w:pPr>
            <w:r w:rsidRPr="005A7BEF">
              <w:rPr>
                <w:rFonts w:ascii="Arial" w:hAnsi="Arial" w:cs="Arial"/>
                <w:sz w:val="20"/>
                <w:szCs w:val="20"/>
              </w:rPr>
              <w:t> </w:t>
            </w:r>
          </w:p>
        </w:tc>
      </w:tr>
      <w:tr w:rsidR="0052448A" w:rsidRPr="005A7BEF" w14:paraId="0EF146DE" w14:textId="77777777" w:rsidTr="009D50E7">
        <w:trPr>
          <w:trHeight w:val="125"/>
        </w:trPr>
        <w:tc>
          <w:tcPr>
            <w:tcW w:w="613" w:type="dxa"/>
            <w:shd w:val="clear" w:color="auto" w:fill="auto"/>
            <w:vAlign w:val="center"/>
            <w:hideMark/>
          </w:tcPr>
          <w:p w14:paraId="4F87B9E0"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Q22</w:t>
            </w:r>
          </w:p>
        </w:tc>
        <w:tc>
          <w:tcPr>
            <w:tcW w:w="9178" w:type="dxa"/>
            <w:shd w:val="clear" w:color="auto" w:fill="auto"/>
            <w:vAlign w:val="center"/>
            <w:hideMark/>
          </w:tcPr>
          <w:p w14:paraId="24F29820"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missed or delayed a bill payment.</w:t>
            </w:r>
            <w:r w:rsidRPr="005A7BEF">
              <w:rPr>
                <w:rFonts w:ascii="Arial" w:hAnsi="Arial" w:cs="Arial"/>
                <w:sz w:val="20"/>
                <w:szCs w:val="20"/>
              </w:rPr>
              <w:br/>
            </w:r>
            <w:r w:rsidRPr="005A7BEF">
              <w:rPr>
                <w:rFonts w:ascii="Arial" w:hAnsi="Arial" w:cs="Arial"/>
                <w:sz w:val="20"/>
                <w:szCs w:val="20"/>
              </w:rPr>
              <w:br/>
              <w:t>Would you say this has applied to you: Always, Very often, Sometimes, Rarely, Never?</w:t>
            </w:r>
          </w:p>
        </w:tc>
        <w:tc>
          <w:tcPr>
            <w:tcW w:w="4379" w:type="dxa"/>
            <w:shd w:val="clear" w:color="auto" w:fill="auto"/>
            <w:vAlign w:val="center"/>
            <w:hideMark/>
          </w:tcPr>
          <w:p w14:paraId="09C2BDA0"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r w:rsidRPr="005A7BEF">
              <w:rPr>
                <w:rFonts w:ascii="Arial" w:hAnsi="Arial" w:cs="Arial"/>
                <w:sz w:val="20"/>
                <w:szCs w:val="20"/>
              </w:rPr>
              <w:br/>
              <w:t>77. N/A I do not have bills</w:t>
            </w:r>
          </w:p>
        </w:tc>
      </w:tr>
      <w:tr w:rsidR="0052448A" w:rsidRPr="005A7BEF" w14:paraId="3A39B545" w14:textId="77777777" w:rsidTr="00FA47B4">
        <w:trPr>
          <w:trHeight w:val="275"/>
        </w:trPr>
        <w:tc>
          <w:tcPr>
            <w:tcW w:w="613" w:type="dxa"/>
            <w:shd w:val="clear" w:color="auto" w:fill="auto"/>
            <w:vAlign w:val="center"/>
            <w:hideMark/>
          </w:tcPr>
          <w:p w14:paraId="012B573A"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w:t>
            </w:r>
          </w:p>
        </w:tc>
        <w:tc>
          <w:tcPr>
            <w:tcW w:w="9178" w:type="dxa"/>
            <w:shd w:val="clear" w:color="auto" w:fill="auto"/>
            <w:vAlign w:val="center"/>
            <w:hideMark/>
          </w:tcPr>
          <w:p w14:paraId="133939C7" w14:textId="77777777" w:rsidR="0052448A" w:rsidRDefault="0052448A" w:rsidP="005A7BEF">
            <w:pPr>
              <w:jc w:val="center"/>
              <w:rPr>
                <w:rFonts w:ascii="Arial" w:hAnsi="Arial" w:cs="Arial"/>
                <w:sz w:val="20"/>
                <w:szCs w:val="20"/>
              </w:rPr>
            </w:pPr>
            <w:r w:rsidRPr="005A7BEF">
              <w:rPr>
                <w:rFonts w:ascii="Arial" w:hAnsi="Arial" w:cs="Arial"/>
                <w:sz w:val="20"/>
                <w:szCs w:val="20"/>
              </w:rPr>
              <w:t>How much do you agree with the following statement:</w:t>
            </w:r>
          </w:p>
          <w:p w14:paraId="76BDFCD8" w14:textId="5B742EEE" w:rsidR="00170DCE" w:rsidRPr="005A7BEF" w:rsidRDefault="00170DCE" w:rsidP="005A7BEF">
            <w:pPr>
              <w:jc w:val="center"/>
              <w:rPr>
                <w:rFonts w:ascii="Arial" w:hAnsi="Arial" w:cs="Arial"/>
                <w:sz w:val="20"/>
                <w:szCs w:val="20"/>
              </w:rPr>
            </w:pPr>
          </w:p>
        </w:tc>
        <w:tc>
          <w:tcPr>
            <w:tcW w:w="4379" w:type="dxa"/>
            <w:shd w:val="clear" w:color="auto" w:fill="auto"/>
            <w:vAlign w:val="center"/>
            <w:hideMark/>
          </w:tcPr>
          <w:p w14:paraId="7199F42F" w14:textId="77777777" w:rsidR="0052448A" w:rsidRPr="005A7BEF" w:rsidRDefault="0052448A" w:rsidP="00170DCE">
            <w:pPr>
              <w:rPr>
                <w:rFonts w:ascii="Arial" w:hAnsi="Arial" w:cs="Arial"/>
                <w:sz w:val="20"/>
                <w:szCs w:val="20"/>
              </w:rPr>
            </w:pPr>
            <w:r w:rsidRPr="005A7BEF">
              <w:rPr>
                <w:rFonts w:ascii="Arial" w:hAnsi="Arial" w:cs="Arial"/>
                <w:sz w:val="20"/>
                <w:szCs w:val="20"/>
              </w:rPr>
              <w:t> </w:t>
            </w:r>
          </w:p>
        </w:tc>
      </w:tr>
      <w:tr w:rsidR="0052448A" w:rsidRPr="005A7BEF" w14:paraId="28E19663" w14:textId="77777777" w:rsidTr="009D50E7">
        <w:trPr>
          <w:trHeight w:val="1000"/>
        </w:trPr>
        <w:tc>
          <w:tcPr>
            <w:tcW w:w="613" w:type="dxa"/>
            <w:shd w:val="clear" w:color="auto" w:fill="auto"/>
            <w:vAlign w:val="center"/>
            <w:hideMark/>
          </w:tcPr>
          <w:p w14:paraId="52EBFE31"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Q23</w:t>
            </w:r>
          </w:p>
        </w:tc>
        <w:tc>
          <w:tcPr>
            <w:tcW w:w="9178" w:type="dxa"/>
            <w:shd w:val="clear" w:color="auto" w:fill="auto"/>
            <w:vAlign w:val="center"/>
            <w:hideMark/>
          </w:tcPr>
          <w:p w14:paraId="42838DB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In the past, you have bought things that you later regretted because you bought them on impulse.</w:t>
            </w:r>
          </w:p>
        </w:tc>
        <w:tc>
          <w:tcPr>
            <w:tcW w:w="4379" w:type="dxa"/>
            <w:shd w:val="clear" w:color="auto" w:fill="auto"/>
            <w:vAlign w:val="center"/>
            <w:hideMark/>
          </w:tcPr>
          <w:p w14:paraId="4BE19A19" w14:textId="77777777" w:rsidR="0052448A" w:rsidRPr="005A7BEF" w:rsidRDefault="0052448A" w:rsidP="00170DCE">
            <w:pPr>
              <w:rPr>
                <w:rFonts w:ascii="Arial" w:hAnsi="Arial" w:cs="Arial"/>
                <w:sz w:val="20"/>
                <w:szCs w:val="20"/>
              </w:rPr>
            </w:pPr>
            <w:r w:rsidRPr="005A7BEF">
              <w:rPr>
                <w:rFonts w:ascii="Arial" w:hAnsi="Arial" w:cs="Arial"/>
                <w:sz w:val="20"/>
                <w:szCs w:val="20"/>
              </w:rPr>
              <w:t>1. Never</w:t>
            </w:r>
            <w:r w:rsidRPr="005A7BEF">
              <w:rPr>
                <w:rFonts w:ascii="Arial" w:hAnsi="Arial" w:cs="Arial"/>
                <w:sz w:val="20"/>
                <w:szCs w:val="20"/>
              </w:rPr>
              <w:br/>
              <w:t>2. Rarely</w:t>
            </w:r>
            <w:r w:rsidRPr="005A7BEF">
              <w:rPr>
                <w:rFonts w:ascii="Arial" w:hAnsi="Arial" w:cs="Arial"/>
                <w:sz w:val="20"/>
                <w:szCs w:val="20"/>
              </w:rPr>
              <w:br/>
              <w:t>3. Sometimes</w:t>
            </w:r>
            <w:r w:rsidRPr="005A7BEF">
              <w:rPr>
                <w:rFonts w:ascii="Arial" w:hAnsi="Arial" w:cs="Arial"/>
                <w:sz w:val="20"/>
                <w:szCs w:val="20"/>
              </w:rPr>
              <w:br/>
              <w:t>4. Very Often</w:t>
            </w:r>
            <w:r w:rsidRPr="005A7BEF">
              <w:rPr>
                <w:rFonts w:ascii="Arial" w:hAnsi="Arial" w:cs="Arial"/>
                <w:sz w:val="20"/>
                <w:szCs w:val="20"/>
              </w:rPr>
              <w:br/>
              <w:t>5. Always</w:t>
            </w:r>
          </w:p>
        </w:tc>
      </w:tr>
      <w:tr w:rsidR="0052448A" w:rsidRPr="005A7BEF" w14:paraId="2865FF1C" w14:textId="77777777" w:rsidTr="009D50E7">
        <w:trPr>
          <w:trHeight w:val="547"/>
        </w:trPr>
        <w:tc>
          <w:tcPr>
            <w:tcW w:w="613" w:type="dxa"/>
            <w:shd w:val="clear" w:color="auto" w:fill="auto"/>
            <w:vAlign w:val="center"/>
            <w:hideMark/>
          </w:tcPr>
          <w:p w14:paraId="71531D9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30</w:t>
            </w:r>
          </w:p>
        </w:tc>
        <w:tc>
          <w:tcPr>
            <w:tcW w:w="9178" w:type="dxa"/>
            <w:shd w:val="clear" w:color="auto" w:fill="auto"/>
            <w:vAlign w:val="center"/>
            <w:hideMark/>
          </w:tcPr>
          <w:p w14:paraId="1CA42572"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possible, somewhat possible, not very possible, or not at all possible?</w:t>
            </w:r>
          </w:p>
          <w:p w14:paraId="29022492" w14:textId="77777777" w:rsidR="0052448A" w:rsidRPr="005A7BEF" w:rsidRDefault="0052448A" w:rsidP="005A7BEF">
            <w:pPr>
              <w:rPr>
                <w:rFonts w:ascii="Arial" w:hAnsi="Arial" w:cs="Arial"/>
                <w:sz w:val="20"/>
                <w:szCs w:val="20"/>
              </w:rPr>
            </w:pPr>
          </w:p>
          <w:p w14:paraId="5241B1F4"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4379" w:type="dxa"/>
            <w:shd w:val="clear" w:color="auto" w:fill="auto"/>
            <w:vAlign w:val="center"/>
            <w:hideMark/>
          </w:tcPr>
          <w:p w14:paraId="3D54D155" w14:textId="77777777" w:rsidR="0052448A" w:rsidRPr="005A7BEF" w:rsidRDefault="0052448A" w:rsidP="00170DCE">
            <w:pPr>
              <w:rPr>
                <w:rFonts w:ascii="Arial" w:hAnsi="Arial" w:cs="Arial"/>
                <w:i/>
                <w:iCs/>
                <w:sz w:val="20"/>
                <w:szCs w:val="20"/>
              </w:rPr>
            </w:pPr>
            <w:r w:rsidRPr="005A7BEF">
              <w:rPr>
                <w:rFonts w:ascii="Arial" w:hAnsi="Arial" w:cs="Arial"/>
                <w:i/>
                <w:iCs/>
                <w:sz w:val="20"/>
                <w:szCs w:val="20"/>
              </w:rPr>
              <w:t>1. Very possible</w:t>
            </w:r>
            <w:r w:rsidRPr="005A7BEF">
              <w:rPr>
                <w:rFonts w:ascii="Arial" w:hAnsi="Arial" w:cs="Arial"/>
                <w:i/>
                <w:iCs/>
                <w:sz w:val="20"/>
                <w:szCs w:val="20"/>
              </w:rPr>
              <w:br/>
              <w:t>2. Somewhat possible</w:t>
            </w:r>
            <w:r w:rsidRPr="005A7BEF">
              <w:rPr>
                <w:rFonts w:ascii="Arial" w:hAnsi="Arial" w:cs="Arial"/>
                <w:i/>
                <w:iCs/>
                <w:sz w:val="20"/>
                <w:szCs w:val="20"/>
              </w:rPr>
              <w:br/>
              <w:t>3. Not very possible</w:t>
            </w:r>
            <w:r w:rsidRPr="005A7BEF">
              <w:rPr>
                <w:rFonts w:ascii="Arial" w:hAnsi="Arial" w:cs="Arial"/>
                <w:i/>
                <w:iCs/>
                <w:sz w:val="20"/>
                <w:szCs w:val="20"/>
              </w:rPr>
              <w:br/>
              <w:t>4. Not at all possible</w:t>
            </w:r>
          </w:p>
          <w:p w14:paraId="79EF6EBC" w14:textId="77777777" w:rsidR="0052448A" w:rsidRPr="005A7BEF" w:rsidRDefault="0052448A" w:rsidP="00170DCE">
            <w:pPr>
              <w:rPr>
                <w:rFonts w:ascii="Arial" w:hAnsi="Arial" w:cs="Arial"/>
                <w:sz w:val="20"/>
                <w:szCs w:val="20"/>
              </w:rPr>
            </w:pPr>
          </w:p>
          <w:p w14:paraId="71781FB9" w14:textId="77777777" w:rsidR="0052448A" w:rsidRPr="005A7BEF" w:rsidRDefault="0052448A" w:rsidP="00170DCE">
            <w:pPr>
              <w:rPr>
                <w:rFonts w:ascii="Arial" w:hAnsi="Arial" w:cs="Arial"/>
                <w:sz w:val="20"/>
                <w:szCs w:val="20"/>
              </w:rPr>
            </w:pPr>
            <w:r w:rsidRPr="005A7BEF">
              <w:rPr>
                <w:rFonts w:ascii="Arial" w:hAnsi="Arial" w:cs="Arial"/>
                <w:sz w:val="20"/>
                <w:szCs w:val="20"/>
              </w:rPr>
              <w:t>If 4 Not at all possible &gt;&gt; Q31</w:t>
            </w:r>
          </w:p>
        </w:tc>
      </w:tr>
      <w:tr w:rsidR="0052448A" w:rsidRPr="005A7BEF" w14:paraId="2FB5F8A6" w14:textId="77777777" w:rsidTr="009D50E7">
        <w:trPr>
          <w:trHeight w:val="1000"/>
        </w:trPr>
        <w:tc>
          <w:tcPr>
            <w:tcW w:w="613" w:type="dxa"/>
            <w:shd w:val="clear" w:color="auto" w:fill="auto"/>
            <w:vAlign w:val="center"/>
            <w:hideMark/>
          </w:tcPr>
          <w:p w14:paraId="6BF8953C"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32</w:t>
            </w:r>
          </w:p>
        </w:tc>
        <w:tc>
          <w:tcPr>
            <w:tcW w:w="9178" w:type="dxa"/>
            <w:shd w:val="clear" w:color="auto" w:fill="auto"/>
            <w:vAlign w:val="center"/>
            <w:hideMark/>
          </w:tcPr>
          <w:p w14:paraId="3A820440"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week</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difficult, somewhat difficult, somewhat easy, or very easy?</w:t>
            </w:r>
          </w:p>
        </w:tc>
        <w:tc>
          <w:tcPr>
            <w:tcW w:w="4379" w:type="dxa"/>
            <w:shd w:val="clear" w:color="auto" w:fill="auto"/>
            <w:vAlign w:val="center"/>
            <w:hideMark/>
          </w:tcPr>
          <w:p w14:paraId="28E9E2FE" w14:textId="77777777" w:rsidR="0052448A" w:rsidRPr="005A7BEF" w:rsidRDefault="0052448A" w:rsidP="00170DCE">
            <w:pPr>
              <w:rPr>
                <w:rFonts w:ascii="Arial" w:hAnsi="Arial" w:cs="Arial"/>
                <w:sz w:val="20"/>
                <w:szCs w:val="20"/>
              </w:rPr>
            </w:pPr>
            <w:r w:rsidRPr="005A7BEF">
              <w:rPr>
                <w:rFonts w:ascii="Arial" w:hAnsi="Arial" w:cs="Arial"/>
                <w:sz w:val="20"/>
                <w:szCs w:val="20"/>
              </w:rPr>
              <w:t>1. Very difficult</w:t>
            </w:r>
            <w:r w:rsidRPr="005A7BEF">
              <w:rPr>
                <w:rFonts w:ascii="Arial" w:hAnsi="Arial" w:cs="Arial"/>
                <w:sz w:val="20"/>
                <w:szCs w:val="20"/>
              </w:rPr>
              <w:br/>
              <w:t>2. Somewhat difficult</w:t>
            </w:r>
            <w:r w:rsidRPr="005A7BEF">
              <w:rPr>
                <w:rFonts w:ascii="Arial" w:hAnsi="Arial" w:cs="Arial"/>
                <w:sz w:val="20"/>
                <w:szCs w:val="20"/>
              </w:rPr>
              <w:br/>
              <w:t>3. Somewhat easy</w:t>
            </w:r>
            <w:r w:rsidRPr="005A7BEF">
              <w:rPr>
                <w:rFonts w:ascii="Arial" w:hAnsi="Arial" w:cs="Arial"/>
                <w:sz w:val="20"/>
                <w:szCs w:val="20"/>
              </w:rPr>
              <w:br/>
              <w:t>4. Very easy</w:t>
            </w:r>
          </w:p>
        </w:tc>
      </w:tr>
      <w:tr w:rsidR="0052448A" w:rsidRPr="005A7BEF" w14:paraId="23949DEB" w14:textId="77777777" w:rsidTr="00282496">
        <w:trPr>
          <w:trHeight w:val="1983"/>
        </w:trPr>
        <w:tc>
          <w:tcPr>
            <w:tcW w:w="613" w:type="dxa"/>
            <w:shd w:val="clear" w:color="auto" w:fill="auto"/>
            <w:vAlign w:val="center"/>
            <w:hideMark/>
          </w:tcPr>
          <w:p w14:paraId="7310D1FE"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35</w:t>
            </w:r>
          </w:p>
        </w:tc>
        <w:tc>
          <w:tcPr>
            <w:tcW w:w="9178" w:type="dxa"/>
            <w:shd w:val="clear" w:color="auto" w:fill="auto"/>
            <w:vAlign w:val="center"/>
            <w:hideMark/>
          </w:tcPr>
          <w:p w14:paraId="6754E75F" w14:textId="77777777" w:rsidR="0052448A" w:rsidRPr="005A7BEF" w:rsidRDefault="0052448A" w:rsidP="005A7BEF">
            <w:pPr>
              <w:rPr>
                <w:rFonts w:ascii="Arial" w:hAnsi="Arial" w:cs="Arial"/>
                <w:i/>
                <w:iCs/>
                <w:sz w:val="20"/>
                <w:szCs w:val="20"/>
              </w:rPr>
            </w:pPr>
            <w:r w:rsidRPr="005A7BEF">
              <w:rPr>
                <w:rFonts w:ascii="Arial" w:hAnsi="Arial" w:cs="Arial"/>
                <w:i/>
                <w:iCs/>
                <w:sz w:val="20"/>
                <w:szCs w:val="20"/>
              </w:rPr>
              <w:t xml:space="preserve">[If 31 ==1 Very Possible, 2 Somewhat Possible, or 3 Not Very Possible] </w:t>
            </w:r>
            <w:r w:rsidRPr="005A7BEF">
              <w:rPr>
                <w:rFonts w:ascii="Arial" w:hAnsi="Arial" w:cs="Arial"/>
                <w:sz w:val="20"/>
                <w:szCs w:val="20"/>
              </w:rPr>
              <w:t xml:space="preserve">How would you come up with this money within </w:t>
            </w:r>
            <w:r w:rsidRPr="005A7BEF">
              <w:rPr>
                <w:rFonts w:ascii="Arial" w:hAnsi="Arial" w:cs="Arial"/>
                <w:b/>
                <w:bCs/>
                <w:sz w:val="20"/>
                <w:szCs w:val="20"/>
                <w:u w:val="single"/>
              </w:rPr>
              <w:t>the next 1 week</w:t>
            </w:r>
            <w:r w:rsidRPr="005A7BEF">
              <w:rPr>
                <w:rFonts w:ascii="Arial" w:hAnsi="Arial" w:cs="Arial"/>
                <w:sz w:val="20"/>
                <w:szCs w:val="20"/>
              </w:rPr>
              <w:t>? (Do not prompt) (Select all) (Record by order)</w:t>
            </w:r>
          </w:p>
        </w:tc>
        <w:tc>
          <w:tcPr>
            <w:tcW w:w="4379" w:type="dxa"/>
            <w:shd w:val="clear" w:color="auto" w:fill="auto"/>
            <w:vAlign w:val="center"/>
            <w:hideMark/>
          </w:tcPr>
          <w:p w14:paraId="3F3D0925" w14:textId="77777777" w:rsidR="0052448A" w:rsidRPr="005A7BEF" w:rsidRDefault="0052448A" w:rsidP="00170DCE">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r>
            <w:r w:rsidRPr="005A7BEF">
              <w:rPr>
                <w:rFonts w:ascii="Arial" w:hAnsi="Arial" w:cs="Arial"/>
                <w:sz w:val="20"/>
                <w:szCs w:val="20"/>
              </w:rPr>
              <w:lastRenderedPageBreak/>
              <w:t>8. Money from working</w:t>
            </w:r>
            <w:r w:rsidRPr="005A7BEF">
              <w:rPr>
                <w:rFonts w:ascii="Arial" w:hAnsi="Arial" w:cs="Arial"/>
                <w:sz w:val="20"/>
                <w:szCs w:val="20"/>
              </w:rPr>
              <w:br/>
              <w:t>-666. Other (specify)</w:t>
            </w:r>
          </w:p>
        </w:tc>
      </w:tr>
      <w:tr w:rsidR="0052448A" w:rsidRPr="005A7BEF" w14:paraId="648B7B98" w14:textId="77777777" w:rsidTr="00551259">
        <w:trPr>
          <w:trHeight w:val="432"/>
        </w:trPr>
        <w:tc>
          <w:tcPr>
            <w:tcW w:w="613" w:type="dxa"/>
            <w:shd w:val="clear" w:color="auto" w:fill="auto"/>
            <w:vAlign w:val="center"/>
          </w:tcPr>
          <w:p w14:paraId="177B132B" w14:textId="77777777" w:rsidR="0052448A" w:rsidRPr="005A7BEF" w:rsidRDefault="0052448A" w:rsidP="005A7BEF">
            <w:pPr>
              <w:jc w:val="center"/>
              <w:rPr>
                <w:rFonts w:ascii="Arial" w:hAnsi="Arial" w:cs="Arial"/>
                <w:sz w:val="20"/>
                <w:szCs w:val="20"/>
              </w:rPr>
            </w:pPr>
          </w:p>
        </w:tc>
        <w:tc>
          <w:tcPr>
            <w:tcW w:w="9178" w:type="dxa"/>
            <w:shd w:val="clear" w:color="auto" w:fill="auto"/>
            <w:vAlign w:val="center"/>
          </w:tcPr>
          <w:p w14:paraId="679B2772"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35A. </w:t>
            </w:r>
            <w:r w:rsidRPr="005A7BEF">
              <w:rPr>
                <w:rFonts w:ascii="Arial" w:hAnsi="Arial" w:cs="Arial"/>
                <w:i/>
                <w:iCs/>
                <w:sz w:val="20"/>
                <w:szCs w:val="20"/>
              </w:rPr>
              <w:t>[If more than one responses are selected for Question 35]</w:t>
            </w:r>
            <w:r w:rsidRPr="005A7BEF">
              <w:rPr>
                <w:rFonts w:ascii="Arial" w:hAnsi="Arial" w:cs="Arial"/>
                <w:sz w:val="20"/>
                <w:szCs w:val="20"/>
              </w:rPr>
              <w:t xml:space="preserve"> Which one is the main source from which you would get this money?</w:t>
            </w:r>
          </w:p>
        </w:tc>
        <w:tc>
          <w:tcPr>
            <w:tcW w:w="4379" w:type="dxa"/>
            <w:shd w:val="clear" w:color="auto" w:fill="auto"/>
            <w:vAlign w:val="center"/>
          </w:tcPr>
          <w:p w14:paraId="46451D8D" w14:textId="77777777" w:rsidR="0052448A" w:rsidRPr="005A7BEF" w:rsidRDefault="0052448A" w:rsidP="00170DCE">
            <w:pPr>
              <w:rPr>
                <w:rFonts w:ascii="Arial" w:hAnsi="Arial" w:cs="Arial"/>
                <w:sz w:val="20"/>
                <w:szCs w:val="20"/>
              </w:rPr>
            </w:pPr>
          </w:p>
        </w:tc>
      </w:tr>
      <w:tr w:rsidR="0052448A" w:rsidRPr="005A7BEF" w14:paraId="755E7F23" w14:textId="77777777" w:rsidTr="009D50E7">
        <w:trPr>
          <w:trHeight w:val="1000"/>
        </w:trPr>
        <w:tc>
          <w:tcPr>
            <w:tcW w:w="613" w:type="dxa"/>
            <w:shd w:val="clear" w:color="auto" w:fill="auto"/>
            <w:vAlign w:val="center"/>
          </w:tcPr>
          <w:p w14:paraId="56115A19" w14:textId="77777777" w:rsidR="0052448A" w:rsidRPr="005A7BEF" w:rsidRDefault="0052448A" w:rsidP="005A7BEF">
            <w:pPr>
              <w:jc w:val="center"/>
              <w:rPr>
                <w:rFonts w:ascii="Arial" w:hAnsi="Arial" w:cs="Arial"/>
                <w:sz w:val="20"/>
                <w:szCs w:val="20"/>
              </w:rPr>
            </w:pPr>
          </w:p>
        </w:tc>
        <w:tc>
          <w:tcPr>
            <w:tcW w:w="9178" w:type="dxa"/>
            <w:shd w:val="clear" w:color="auto" w:fill="auto"/>
            <w:vAlign w:val="center"/>
          </w:tcPr>
          <w:p w14:paraId="72BA4FCA"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35B.</w:t>
            </w:r>
            <w:r w:rsidRPr="005A7BEF">
              <w:rPr>
                <w:rFonts w:ascii="Arial" w:hAnsi="Arial" w:cs="Arial"/>
                <w:i/>
                <w:iCs/>
                <w:sz w:val="20"/>
                <w:szCs w:val="20"/>
              </w:rPr>
              <w:t xml:space="preserve"> [If 35 == Borrow from any source; cycle through all borrow sources mentioned] </w:t>
            </w:r>
            <w:r w:rsidRPr="005A7BEF">
              <w:rPr>
                <w:rFonts w:ascii="Arial" w:hAnsi="Arial" w:cs="Arial"/>
                <w:sz w:val="20"/>
                <w:szCs w:val="20"/>
              </w:rPr>
              <w:t>How much would you have to pay back in total to {$q35_source}?</w:t>
            </w:r>
          </w:p>
        </w:tc>
        <w:tc>
          <w:tcPr>
            <w:tcW w:w="4379" w:type="dxa"/>
            <w:shd w:val="clear" w:color="auto" w:fill="auto"/>
            <w:vAlign w:val="center"/>
          </w:tcPr>
          <w:p w14:paraId="7093E8FF" w14:textId="77777777" w:rsidR="0052448A" w:rsidRPr="005A7BEF" w:rsidRDefault="0052448A" w:rsidP="00170DCE">
            <w:pPr>
              <w:rPr>
                <w:rFonts w:ascii="Arial" w:hAnsi="Arial" w:cs="Arial"/>
                <w:sz w:val="20"/>
                <w:szCs w:val="20"/>
              </w:rPr>
            </w:pPr>
          </w:p>
        </w:tc>
      </w:tr>
      <w:tr w:rsidR="0052448A" w:rsidRPr="005A7BEF" w14:paraId="71F874CB" w14:textId="77777777" w:rsidTr="00551259">
        <w:trPr>
          <w:trHeight w:val="561"/>
        </w:trPr>
        <w:tc>
          <w:tcPr>
            <w:tcW w:w="613" w:type="dxa"/>
            <w:shd w:val="clear" w:color="auto" w:fill="auto"/>
            <w:vAlign w:val="center"/>
          </w:tcPr>
          <w:p w14:paraId="45404F56" w14:textId="77777777" w:rsidR="0052448A" w:rsidRPr="005A7BEF" w:rsidRDefault="0052448A" w:rsidP="005A7BEF">
            <w:pPr>
              <w:jc w:val="center"/>
              <w:rPr>
                <w:rFonts w:ascii="Arial" w:hAnsi="Arial" w:cs="Arial"/>
                <w:sz w:val="20"/>
                <w:szCs w:val="20"/>
              </w:rPr>
            </w:pPr>
          </w:p>
        </w:tc>
        <w:tc>
          <w:tcPr>
            <w:tcW w:w="9178" w:type="dxa"/>
            <w:shd w:val="clear" w:color="auto" w:fill="auto"/>
            <w:vAlign w:val="center"/>
          </w:tcPr>
          <w:p w14:paraId="4F306631"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35C. </w:t>
            </w:r>
            <w:r w:rsidRPr="005A7BEF">
              <w:rPr>
                <w:rFonts w:ascii="Arial" w:hAnsi="Arial" w:cs="Arial"/>
                <w:i/>
                <w:iCs/>
                <w:sz w:val="20"/>
                <w:szCs w:val="20"/>
              </w:rPr>
              <w:t xml:space="preserve">[If 35 == Borrow from any source; cycle through all borrow sources mentioned] </w:t>
            </w:r>
            <w:r w:rsidRPr="005A7BEF">
              <w:rPr>
                <w:rFonts w:ascii="Arial" w:hAnsi="Arial" w:cs="Arial"/>
                <w:sz w:val="20"/>
                <w:szCs w:val="20"/>
              </w:rPr>
              <w:t>When would you have to pay back the total amount borrowed and the interest to {$q35_source}?</w:t>
            </w:r>
          </w:p>
        </w:tc>
        <w:tc>
          <w:tcPr>
            <w:tcW w:w="4379" w:type="dxa"/>
            <w:shd w:val="clear" w:color="auto" w:fill="auto"/>
            <w:vAlign w:val="center"/>
          </w:tcPr>
          <w:p w14:paraId="0ECD3860" w14:textId="77777777" w:rsidR="0052448A" w:rsidRPr="005A7BEF" w:rsidRDefault="0052448A" w:rsidP="00170DCE">
            <w:pPr>
              <w:rPr>
                <w:rFonts w:ascii="Arial" w:hAnsi="Arial" w:cs="Arial"/>
                <w:sz w:val="20"/>
                <w:szCs w:val="20"/>
              </w:rPr>
            </w:pPr>
            <w:r w:rsidRPr="005A7BEF">
              <w:rPr>
                <w:rFonts w:ascii="Arial" w:hAnsi="Arial" w:cs="Arial"/>
                <w:sz w:val="20"/>
                <w:szCs w:val="20"/>
              </w:rPr>
              <w:t>Within [______] day / week / month</w:t>
            </w:r>
          </w:p>
        </w:tc>
      </w:tr>
      <w:tr w:rsidR="0052448A" w:rsidRPr="005A7BEF" w14:paraId="42D4F5E8" w14:textId="77777777" w:rsidTr="00551259">
        <w:trPr>
          <w:trHeight w:val="419"/>
        </w:trPr>
        <w:tc>
          <w:tcPr>
            <w:tcW w:w="613" w:type="dxa"/>
            <w:shd w:val="clear" w:color="auto" w:fill="auto"/>
            <w:vAlign w:val="center"/>
          </w:tcPr>
          <w:p w14:paraId="63A5793E" w14:textId="77777777" w:rsidR="0052448A" w:rsidRPr="005A7BEF" w:rsidRDefault="0052448A" w:rsidP="005A7BEF">
            <w:pPr>
              <w:jc w:val="center"/>
              <w:rPr>
                <w:rFonts w:ascii="Arial" w:hAnsi="Arial" w:cs="Arial"/>
                <w:sz w:val="20"/>
                <w:szCs w:val="20"/>
              </w:rPr>
            </w:pPr>
          </w:p>
        </w:tc>
        <w:tc>
          <w:tcPr>
            <w:tcW w:w="9178" w:type="dxa"/>
            <w:shd w:val="clear" w:color="auto" w:fill="auto"/>
            <w:vAlign w:val="center"/>
          </w:tcPr>
          <w:p w14:paraId="5E293622"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A. </w:t>
            </w:r>
            <w:r w:rsidRPr="005A7BEF">
              <w:rPr>
                <w:rFonts w:ascii="Arial" w:hAnsi="Arial" w:cs="Arial"/>
                <w:i/>
                <w:iCs/>
                <w:sz w:val="20"/>
                <w:szCs w:val="20"/>
              </w:rPr>
              <w:t>[If $count{q41_chosen answers}&gt;1]</w:t>
            </w:r>
            <w:r w:rsidRPr="005A7BEF">
              <w:rPr>
                <w:rFonts w:ascii="Arial" w:hAnsi="Arial" w:cs="Arial"/>
                <w:sz w:val="20"/>
                <w:szCs w:val="20"/>
              </w:rPr>
              <w:t xml:space="preserve"> Which one is the main source from which you would get this money?</w:t>
            </w:r>
          </w:p>
        </w:tc>
        <w:tc>
          <w:tcPr>
            <w:tcW w:w="4379" w:type="dxa"/>
            <w:shd w:val="clear" w:color="auto" w:fill="auto"/>
            <w:vAlign w:val="center"/>
          </w:tcPr>
          <w:p w14:paraId="6E0EA4CB" w14:textId="77777777" w:rsidR="0052448A" w:rsidRPr="005A7BEF" w:rsidRDefault="0052448A" w:rsidP="00170DCE">
            <w:pPr>
              <w:rPr>
                <w:rFonts w:ascii="Arial" w:hAnsi="Arial" w:cs="Arial"/>
                <w:sz w:val="20"/>
                <w:szCs w:val="20"/>
              </w:rPr>
            </w:pPr>
          </w:p>
        </w:tc>
      </w:tr>
      <w:tr w:rsidR="0052448A" w:rsidRPr="005A7BEF" w14:paraId="2E2F9DD8" w14:textId="77777777" w:rsidTr="00551259">
        <w:trPr>
          <w:trHeight w:val="525"/>
        </w:trPr>
        <w:tc>
          <w:tcPr>
            <w:tcW w:w="613" w:type="dxa"/>
            <w:shd w:val="clear" w:color="auto" w:fill="auto"/>
            <w:vAlign w:val="center"/>
          </w:tcPr>
          <w:p w14:paraId="7EEAB05A" w14:textId="77777777" w:rsidR="0052448A" w:rsidRPr="005A7BEF" w:rsidRDefault="0052448A" w:rsidP="005A7BEF">
            <w:pPr>
              <w:jc w:val="center"/>
              <w:rPr>
                <w:rFonts w:ascii="Arial" w:hAnsi="Arial" w:cs="Arial"/>
                <w:sz w:val="20"/>
                <w:szCs w:val="20"/>
              </w:rPr>
            </w:pPr>
          </w:p>
        </w:tc>
        <w:tc>
          <w:tcPr>
            <w:tcW w:w="9178" w:type="dxa"/>
            <w:shd w:val="clear" w:color="auto" w:fill="auto"/>
            <w:vAlign w:val="center"/>
          </w:tcPr>
          <w:p w14:paraId="0C7C5C31"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B.</w:t>
            </w:r>
            <w:r w:rsidRPr="005A7BEF">
              <w:rPr>
                <w:rFonts w:ascii="Arial" w:hAnsi="Arial" w:cs="Arial"/>
                <w:i/>
                <w:iCs/>
                <w:sz w:val="20"/>
                <w:szCs w:val="20"/>
              </w:rPr>
              <w:t xml:space="preserve"> [If 41 == Borrow from any source] </w:t>
            </w:r>
            <w:r w:rsidRPr="005A7BEF">
              <w:rPr>
                <w:rFonts w:ascii="Arial" w:hAnsi="Arial" w:cs="Arial"/>
                <w:sz w:val="20"/>
                <w:szCs w:val="20"/>
              </w:rPr>
              <w:t>How much would you have to pay back in total to {$q40_source}?</w:t>
            </w:r>
          </w:p>
        </w:tc>
        <w:tc>
          <w:tcPr>
            <w:tcW w:w="4379" w:type="dxa"/>
            <w:shd w:val="clear" w:color="auto" w:fill="auto"/>
            <w:vAlign w:val="center"/>
          </w:tcPr>
          <w:p w14:paraId="19E98212" w14:textId="77777777" w:rsidR="0052448A" w:rsidRPr="005A7BEF" w:rsidRDefault="0052448A" w:rsidP="00170DCE">
            <w:pPr>
              <w:rPr>
                <w:rFonts w:ascii="Arial" w:hAnsi="Arial" w:cs="Arial"/>
                <w:sz w:val="20"/>
                <w:szCs w:val="20"/>
              </w:rPr>
            </w:pPr>
          </w:p>
        </w:tc>
      </w:tr>
      <w:tr w:rsidR="0052448A" w:rsidRPr="005A7BEF" w14:paraId="20DF2844" w14:textId="77777777" w:rsidTr="00551259">
        <w:trPr>
          <w:trHeight w:val="547"/>
        </w:trPr>
        <w:tc>
          <w:tcPr>
            <w:tcW w:w="613" w:type="dxa"/>
            <w:shd w:val="clear" w:color="auto" w:fill="auto"/>
            <w:vAlign w:val="center"/>
          </w:tcPr>
          <w:p w14:paraId="73C72EDF" w14:textId="77777777" w:rsidR="0052448A" w:rsidRPr="005A7BEF" w:rsidRDefault="0052448A" w:rsidP="005A7BEF">
            <w:pPr>
              <w:jc w:val="center"/>
              <w:rPr>
                <w:rFonts w:ascii="Arial" w:hAnsi="Arial" w:cs="Arial"/>
                <w:sz w:val="20"/>
                <w:szCs w:val="20"/>
              </w:rPr>
            </w:pPr>
          </w:p>
        </w:tc>
        <w:tc>
          <w:tcPr>
            <w:tcW w:w="9178" w:type="dxa"/>
            <w:shd w:val="clear" w:color="auto" w:fill="auto"/>
            <w:vAlign w:val="center"/>
          </w:tcPr>
          <w:p w14:paraId="3B5E2530"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 xml:space="preserve">C. </w:t>
            </w:r>
            <w:r w:rsidRPr="005A7BEF">
              <w:rPr>
                <w:rFonts w:ascii="Arial" w:hAnsi="Arial" w:cs="Arial"/>
                <w:i/>
                <w:iCs/>
                <w:sz w:val="20"/>
                <w:szCs w:val="20"/>
              </w:rPr>
              <w:t xml:space="preserve">[If 41 == Borrow from any source] </w:t>
            </w:r>
            <w:r w:rsidRPr="005A7BEF">
              <w:rPr>
                <w:rFonts w:ascii="Arial" w:hAnsi="Arial" w:cs="Arial"/>
                <w:sz w:val="20"/>
                <w:szCs w:val="20"/>
              </w:rPr>
              <w:t>When would you have to pay back the total amount borrowed and the interest to {$q40_source}?</w:t>
            </w:r>
          </w:p>
        </w:tc>
        <w:tc>
          <w:tcPr>
            <w:tcW w:w="4379" w:type="dxa"/>
            <w:shd w:val="clear" w:color="auto" w:fill="auto"/>
            <w:vAlign w:val="center"/>
          </w:tcPr>
          <w:p w14:paraId="25C565CD" w14:textId="77777777" w:rsidR="0052448A" w:rsidRPr="005A7BEF" w:rsidRDefault="0052448A" w:rsidP="00170DCE">
            <w:pPr>
              <w:rPr>
                <w:rFonts w:ascii="Arial" w:hAnsi="Arial" w:cs="Arial"/>
                <w:sz w:val="20"/>
                <w:szCs w:val="20"/>
              </w:rPr>
            </w:pPr>
            <w:r w:rsidRPr="005A7BEF">
              <w:rPr>
                <w:rFonts w:ascii="Arial" w:hAnsi="Arial" w:cs="Arial"/>
                <w:sz w:val="20"/>
                <w:szCs w:val="20"/>
              </w:rPr>
              <w:t>Within [______] day / week / month</w:t>
            </w:r>
          </w:p>
        </w:tc>
      </w:tr>
      <w:tr w:rsidR="0052448A" w:rsidRPr="005A7BEF" w14:paraId="77DAE9CC" w14:textId="77777777" w:rsidTr="00551259">
        <w:trPr>
          <w:trHeight w:val="696"/>
        </w:trPr>
        <w:tc>
          <w:tcPr>
            <w:tcW w:w="613" w:type="dxa"/>
            <w:shd w:val="clear" w:color="auto" w:fill="auto"/>
            <w:vAlign w:val="center"/>
            <w:hideMark/>
          </w:tcPr>
          <w:p w14:paraId="2C18746C"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31</w:t>
            </w:r>
          </w:p>
        </w:tc>
        <w:tc>
          <w:tcPr>
            <w:tcW w:w="9178" w:type="dxa"/>
            <w:shd w:val="clear" w:color="auto" w:fill="auto"/>
            <w:vAlign w:val="center"/>
            <w:hideMark/>
          </w:tcPr>
          <w:p w14:paraId="41372428" w14:textId="77777777" w:rsidR="0052448A" w:rsidRPr="005A7BEF" w:rsidRDefault="0052448A" w:rsidP="005A7BEF">
            <w:pP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 </w:t>
            </w:r>
            <w:r w:rsidRPr="005A7BEF">
              <w:rPr>
                <w:rFonts w:ascii="Arial" w:hAnsi="Arial" w:cs="Arial"/>
                <w:b/>
                <w:bCs/>
                <w:sz w:val="20"/>
                <w:szCs w:val="20"/>
              </w:rPr>
              <w:t>300 GHS</w:t>
            </w:r>
            <w:r w:rsidRPr="005A7BEF">
              <w:rPr>
                <w:rFonts w:ascii="Arial" w:hAnsi="Arial" w:cs="Arial"/>
                <w:sz w:val="20"/>
                <w:szCs w:val="20"/>
              </w:rPr>
              <w:t xml:space="preserve">. How </w:t>
            </w:r>
            <w:r w:rsidRPr="005A7BEF">
              <w:rPr>
                <w:rFonts w:ascii="Arial" w:hAnsi="Arial" w:cs="Arial"/>
                <w:b/>
                <w:bCs/>
                <w:sz w:val="20"/>
                <w:szCs w:val="20"/>
              </w:rPr>
              <w:t>possible</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possible, somewhat possible, not very possible, or not at all possible?</w:t>
            </w:r>
          </w:p>
          <w:p w14:paraId="7B72F2F6" w14:textId="77777777" w:rsidR="0052448A" w:rsidRPr="005A7BEF" w:rsidRDefault="0052448A" w:rsidP="005A7BEF">
            <w:pPr>
              <w:rPr>
                <w:rFonts w:ascii="Arial" w:hAnsi="Arial" w:cs="Arial"/>
                <w:sz w:val="20"/>
                <w:szCs w:val="20"/>
              </w:rPr>
            </w:pPr>
          </w:p>
          <w:p w14:paraId="03DFBECF" w14:textId="77777777" w:rsidR="0052448A" w:rsidRPr="005A7BEF" w:rsidRDefault="0052448A" w:rsidP="005A7BEF">
            <w:pPr>
              <w:rPr>
                <w:rFonts w:ascii="Arial" w:hAnsi="Arial" w:cs="Arial"/>
                <w:sz w:val="20"/>
                <w:szCs w:val="20"/>
              </w:rPr>
            </w:pPr>
          </w:p>
          <w:p w14:paraId="39A7ACFE" w14:textId="77777777" w:rsidR="0052448A" w:rsidRPr="005A7BEF" w:rsidRDefault="0052448A" w:rsidP="005A7BEF">
            <w:pPr>
              <w:rPr>
                <w:rFonts w:ascii="Arial" w:hAnsi="Arial" w:cs="Arial"/>
                <w:sz w:val="20"/>
                <w:szCs w:val="20"/>
              </w:rPr>
            </w:pPr>
            <w:r w:rsidRPr="005A7BEF">
              <w:rPr>
                <w:rFonts w:ascii="Arial" w:hAnsi="Arial" w:cs="Arial"/>
                <w:sz w:val="20"/>
                <w:szCs w:val="20"/>
              </w:rPr>
              <w:t>If Response is 4. Not at all possible, &gt;&gt; 36</w:t>
            </w:r>
          </w:p>
        </w:tc>
        <w:tc>
          <w:tcPr>
            <w:tcW w:w="4379" w:type="dxa"/>
            <w:shd w:val="clear" w:color="auto" w:fill="auto"/>
            <w:vAlign w:val="center"/>
            <w:hideMark/>
          </w:tcPr>
          <w:p w14:paraId="70A4630A" w14:textId="77777777" w:rsidR="0052448A" w:rsidRPr="005A7BEF" w:rsidRDefault="0052448A" w:rsidP="00170DCE">
            <w:pPr>
              <w:rPr>
                <w:rFonts w:ascii="Arial" w:hAnsi="Arial" w:cs="Arial"/>
                <w:sz w:val="20"/>
                <w:szCs w:val="20"/>
              </w:rPr>
            </w:pPr>
            <w:r w:rsidRPr="005A7BEF">
              <w:rPr>
                <w:rFonts w:ascii="Arial" w:hAnsi="Arial" w:cs="Arial"/>
                <w:sz w:val="20"/>
                <w:szCs w:val="20"/>
              </w:rPr>
              <w:t>1. Very possible</w:t>
            </w:r>
            <w:r w:rsidRPr="005A7BEF">
              <w:rPr>
                <w:rFonts w:ascii="Arial" w:hAnsi="Arial" w:cs="Arial"/>
                <w:sz w:val="20"/>
                <w:szCs w:val="20"/>
              </w:rPr>
              <w:br/>
              <w:t>2. Somewhat possible</w:t>
            </w:r>
            <w:r w:rsidRPr="005A7BEF">
              <w:rPr>
                <w:rFonts w:ascii="Arial" w:hAnsi="Arial" w:cs="Arial"/>
                <w:sz w:val="20"/>
                <w:szCs w:val="20"/>
              </w:rPr>
              <w:br/>
              <w:t>3. Not very possible</w:t>
            </w:r>
            <w:r w:rsidRPr="005A7BEF">
              <w:rPr>
                <w:rFonts w:ascii="Arial" w:hAnsi="Arial" w:cs="Arial"/>
                <w:sz w:val="20"/>
                <w:szCs w:val="20"/>
              </w:rPr>
              <w:br/>
              <w:t>4. Not at all possible</w:t>
            </w:r>
          </w:p>
          <w:p w14:paraId="6D785D82" w14:textId="77777777" w:rsidR="0052448A" w:rsidRPr="005A7BEF" w:rsidRDefault="0052448A" w:rsidP="00170DCE">
            <w:pPr>
              <w:rPr>
                <w:rFonts w:ascii="Arial" w:hAnsi="Arial" w:cs="Arial"/>
                <w:sz w:val="20"/>
                <w:szCs w:val="20"/>
              </w:rPr>
            </w:pPr>
          </w:p>
          <w:p w14:paraId="3DA82D34" w14:textId="77777777" w:rsidR="0052448A" w:rsidRPr="005A7BEF" w:rsidRDefault="0052448A" w:rsidP="00170DCE">
            <w:pPr>
              <w:rPr>
                <w:rFonts w:ascii="Arial" w:hAnsi="Arial" w:cs="Arial"/>
                <w:sz w:val="20"/>
                <w:szCs w:val="20"/>
              </w:rPr>
            </w:pPr>
            <w:r w:rsidRPr="005A7BEF">
              <w:rPr>
                <w:rFonts w:ascii="Arial" w:hAnsi="Arial" w:cs="Arial"/>
                <w:sz w:val="20"/>
                <w:szCs w:val="20"/>
              </w:rPr>
              <w:t>If 4. Not at all possible &gt;&gt; 48</w:t>
            </w:r>
          </w:p>
        </w:tc>
      </w:tr>
      <w:tr w:rsidR="0052448A" w:rsidRPr="005A7BEF" w14:paraId="4FF3E95D" w14:textId="77777777" w:rsidTr="00611CAB">
        <w:trPr>
          <w:trHeight w:val="506"/>
        </w:trPr>
        <w:tc>
          <w:tcPr>
            <w:tcW w:w="613" w:type="dxa"/>
            <w:shd w:val="clear" w:color="auto" w:fill="auto"/>
            <w:vAlign w:val="center"/>
            <w:hideMark/>
          </w:tcPr>
          <w:p w14:paraId="24482302" w14:textId="77777777" w:rsidR="0052448A" w:rsidRPr="005A7BEF" w:rsidRDefault="0052448A" w:rsidP="005A7BEF">
            <w:pPr>
              <w:rPr>
                <w:rFonts w:ascii="Arial" w:hAnsi="Arial" w:cs="Arial"/>
                <w:sz w:val="20"/>
                <w:szCs w:val="20"/>
              </w:rPr>
            </w:pPr>
            <w:r w:rsidRPr="005A7BEF">
              <w:rPr>
                <w:rFonts w:ascii="Arial" w:hAnsi="Arial" w:cs="Arial"/>
                <w:sz w:val="20"/>
                <w:szCs w:val="20"/>
              </w:rPr>
              <w:t>33</w:t>
            </w:r>
          </w:p>
        </w:tc>
        <w:tc>
          <w:tcPr>
            <w:tcW w:w="9178" w:type="dxa"/>
            <w:shd w:val="clear" w:color="auto" w:fill="auto"/>
            <w:vAlign w:val="center"/>
            <w:hideMark/>
          </w:tcPr>
          <w:p w14:paraId="7E73CCC7"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 xml:space="preserve">Imagine that you have </w:t>
            </w:r>
            <w:r w:rsidRPr="005A7BEF">
              <w:rPr>
                <w:rFonts w:ascii="Arial" w:hAnsi="Arial" w:cs="Arial"/>
                <w:b/>
                <w:bCs/>
                <w:sz w:val="20"/>
                <w:szCs w:val="20"/>
              </w:rPr>
              <w:t>an unexpected need</w:t>
            </w:r>
            <w:r w:rsidRPr="005A7BEF">
              <w:rPr>
                <w:rFonts w:ascii="Arial" w:hAnsi="Arial" w:cs="Arial"/>
                <w:sz w:val="20"/>
                <w:szCs w:val="20"/>
              </w:rPr>
              <w:t xml:space="preserve"> and you need to come up with</w:t>
            </w:r>
            <w:r w:rsidRPr="005A7BEF">
              <w:rPr>
                <w:rFonts w:ascii="Arial" w:hAnsi="Arial" w:cs="Arial"/>
                <w:b/>
                <w:bCs/>
                <w:sz w:val="20"/>
                <w:szCs w:val="20"/>
              </w:rPr>
              <w:t xml:space="preserve"> 300 GHS</w:t>
            </w:r>
            <w:r w:rsidRPr="005A7BEF">
              <w:rPr>
                <w:rFonts w:ascii="Arial" w:hAnsi="Arial" w:cs="Arial"/>
                <w:sz w:val="20"/>
                <w:szCs w:val="20"/>
              </w:rPr>
              <w:t xml:space="preserve">. How </w:t>
            </w:r>
            <w:r w:rsidRPr="005A7BEF">
              <w:rPr>
                <w:rFonts w:ascii="Arial" w:hAnsi="Arial" w:cs="Arial"/>
                <w:b/>
                <w:bCs/>
                <w:sz w:val="20"/>
                <w:szCs w:val="20"/>
              </w:rPr>
              <w:t>difficult</w:t>
            </w:r>
            <w:r w:rsidRPr="005A7BEF">
              <w:rPr>
                <w:rFonts w:ascii="Arial" w:hAnsi="Arial" w:cs="Arial"/>
                <w:sz w:val="20"/>
                <w:szCs w:val="20"/>
              </w:rPr>
              <w:t xml:space="preserve"> is it that you could come up with this amount within the </w:t>
            </w:r>
            <w:r w:rsidRPr="005A7BEF">
              <w:rPr>
                <w:rFonts w:ascii="Arial" w:hAnsi="Arial" w:cs="Arial"/>
                <w:b/>
                <w:bCs/>
                <w:sz w:val="20"/>
                <w:szCs w:val="20"/>
                <w:u w:val="single"/>
              </w:rPr>
              <w:t>next 1 month</w:t>
            </w:r>
            <w:r w:rsidRPr="005A7BEF">
              <w:rPr>
                <w:rFonts w:ascii="Arial" w:hAnsi="Arial" w:cs="Arial"/>
                <w:sz w:val="20"/>
                <w:szCs w:val="20"/>
              </w:rPr>
              <w:t>?</w:t>
            </w:r>
            <w:r w:rsidRPr="005A7BEF">
              <w:rPr>
                <w:rFonts w:ascii="Arial" w:hAnsi="Arial" w:cs="Arial"/>
                <w:sz w:val="20"/>
                <w:szCs w:val="20"/>
              </w:rPr>
              <w:br/>
            </w:r>
            <w:r w:rsidRPr="005A7BEF">
              <w:rPr>
                <w:rFonts w:ascii="Arial" w:hAnsi="Arial" w:cs="Arial"/>
                <w:sz w:val="20"/>
                <w:szCs w:val="20"/>
              </w:rPr>
              <w:br/>
              <w:t>Would you say it is very difficult, somewhat difficult, somewhat easy, or very easy?</w:t>
            </w:r>
          </w:p>
        </w:tc>
        <w:tc>
          <w:tcPr>
            <w:tcW w:w="4379" w:type="dxa"/>
            <w:shd w:val="clear" w:color="auto" w:fill="auto"/>
            <w:vAlign w:val="center"/>
            <w:hideMark/>
          </w:tcPr>
          <w:p w14:paraId="3B83F251" w14:textId="77777777" w:rsidR="0052448A" w:rsidRPr="00551259" w:rsidRDefault="0052448A" w:rsidP="00170DCE">
            <w:pPr>
              <w:rPr>
                <w:rFonts w:ascii="Arial" w:hAnsi="Arial" w:cs="Arial"/>
                <w:sz w:val="20"/>
                <w:szCs w:val="20"/>
              </w:rPr>
            </w:pPr>
            <w:r w:rsidRPr="00551259">
              <w:rPr>
                <w:rFonts w:ascii="Arial" w:hAnsi="Arial" w:cs="Arial"/>
                <w:iCs/>
                <w:sz w:val="20"/>
                <w:szCs w:val="20"/>
              </w:rPr>
              <w:t>1. Very difficult</w:t>
            </w:r>
            <w:r w:rsidRPr="00551259">
              <w:rPr>
                <w:rFonts w:ascii="Arial" w:hAnsi="Arial" w:cs="Arial"/>
                <w:iCs/>
                <w:sz w:val="20"/>
                <w:szCs w:val="20"/>
              </w:rPr>
              <w:br/>
              <w:t>2. Somewhat difficult</w:t>
            </w:r>
            <w:r w:rsidRPr="00551259">
              <w:rPr>
                <w:rFonts w:ascii="Arial" w:hAnsi="Arial" w:cs="Arial"/>
                <w:iCs/>
                <w:sz w:val="20"/>
                <w:szCs w:val="20"/>
              </w:rPr>
              <w:br/>
              <w:t>3. Somewhat easy</w:t>
            </w:r>
            <w:r w:rsidRPr="00551259">
              <w:rPr>
                <w:rFonts w:ascii="Arial" w:hAnsi="Arial" w:cs="Arial"/>
                <w:iCs/>
                <w:sz w:val="20"/>
                <w:szCs w:val="20"/>
              </w:rPr>
              <w:br/>
              <w:t>4. Very easy</w:t>
            </w:r>
          </w:p>
        </w:tc>
      </w:tr>
      <w:tr w:rsidR="0052448A" w:rsidRPr="005A7BEF" w14:paraId="2C98078C" w14:textId="77777777" w:rsidTr="00611CAB">
        <w:trPr>
          <w:trHeight w:val="1554"/>
        </w:trPr>
        <w:tc>
          <w:tcPr>
            <w:tcW w:w="613" w:type="dxa"/>
            <w:shd w:val="clear" w:color="auto" w:fill="auto"/>
            <w:vAlign w:val="center"/>
            <w:hideMark/>
          </w:tcPr>
          <w:p w14:paraId="5B4C69C1"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lastRenderedPageBreak/>
              <w:t>34</w:t>
            </w:r>
          </w:p>
        </w:tc>
        <w:tc>
          <w:tcPr>
            <w:tcW w:w="9178" w:type="dxa"/>
            <w:shd w:val="clear" w:color="auto" w:fill="auto"/>
            <w:vAlign w:val="center"/>
            <w:hideMark/>
          </w:tcPr>
          <w:p w14:paraId="1D81EA35" w14:textId="77777777" w:rsidR="0052448A" w:rsidRPr="005A7BEF" w:rsidRDefault="0052448A" w:rsidP="005A7BEF">
            <w:pPr>
              <w:rPr>
                <w:rFonts w:ascii="Arial" w:hAnsi="Arial" w:cs="Arial"/>
                <w:sz w:val="20"/>
                <w:szCs w:val="20"/>
              </w:rPr>
            </w:pPr>
            <w:r w:rsidRPr="005A7BEF">
              <w:rPr>
                <w:rFonts w:ascii="Arial" w:hAnsi="Arial" w:cs="Arial"/>
                <w:i/>
                <w:iCs/>
                <w:sz w:val="20"/>
                <w:szCs w:val="20"/>
              </w:rPr>
              <w:t xml:space="preserve">[If 30 == 1 Very Possible, 2 Somewhat Possible, or 3 Not Very Possible] </w:t>
            </w:r>
            <w:r w:rsidRPr="005A7BEF">
              <w:rPr>
                <w:rFonts w:ascii="Arial" w:hAnsi="Arial" w:cs="Arial"/>
                <w:sz w:val="20"/>
                <w:szCs w:val="20"/>
              </w:rPr>
              <w:t>How would you come up with this money within</w:t>
            </w:r>
            <w:r w:rsidRPr="005A7BEF">
              <w:rPr>
                <w:rFonts w:ascii="Arial" w:hAnsi="Arial" w:cs="Arial"/>
                <w:b/>
                <w:bCs/>
                <w:sz w:val="20"/>
                <w:szCs w:val="20"/>
              </w:rPr>
              <w:t xml:space="preserve"> </w:t>
            </w:r>
            <w:r w:rsidRPr="005A7BEF">
              <w:rPr>
                <w:rFonts w:ascii="Arial" w:hAnsi="Arial" w:cs="Arial"/>
                <w:b/>
                <w:bCs/>
                <w:sz w:val="20"/>
                <w:szCs w:val="20"/>
                <w:u w:val="single"/>
              </w:rPr>
              <w:t>the next 1 month</w:t>
            </w:r>
            <w:r w:rsidRPr="005A7BEF">
              <w:rPr>
                <w:rFonts w:ascii="Arial" w:hAnsi="Arial" w:cs="Arial"/>
                <w:sz w:val="20"/>
                <w:szCs w:val="20"/>
              </w:rPr>
              <w:t xml:space="preserve">? (Do not prompt) (Select all that apply) </w:t>
            </w:r>
          </w:p>
        </w:tc>
        <w:tc>
          <w:tcPr>
            <w:tcW w:w="4379" w:type="dxa"/>
            <w:shd w:val="clear" w:color="auto" w:fill="auto"/>
            <w:vAlign w:val="center"/>
            <w:hideMark/>
          </w:tcPr>
          <w:p w14:paraId="1C02A59C" w14:textId="77777777" w:rsidR="0052448A" w:rsidRPr="005A7BEF" w:rsidRDefault="0052448A" w:rsidP="00170DCE">
            <w:pPr>
              <w:rPr>
                <w:rFonts w:ascii="Arial" w:hAnsi="Arial" w:cs="Arial"/>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2448A" w:rsidRPr="005A7BEF" w14:paraId="4E5DB887" w14:textId="77777777" w:rsidTr="009D50E7">
        <w:trPr>
          <w:trHeight w:val="1040"/>
        </w:trPr>
        <w:tc>
          <w:tcPr>
            <w:tcW w:w="613" w:type="dxa"/>
            <w:shd w:val="clear" w:color="auto" w:fill="auto"/>
            <w:vAlign w:val="center"/>
            <w:hideMark/>
          </w:tcPr>
          <w:p w14:paraId="5F665056" w14:textId="77777777" w:rsidR="0052448A" w:rsidRPr="005A7BEF" w:rsidRDefault="0052448A" w:rsidP="005A7BEF">
            <w:pPr>
              <w:jc w:val="center"/>
              <w:rPr>
                <w:rFonts w:ascii="Arial" w:hAnsi="Arial" w:cs="Arial"/>
                <w:sz w:val="20"/>
                <w:szCs w:val="20"/>
              </w:rPr>
            </w:pPr>
          </w:p>
        </w:tc>
        <w:tc>
          <w:tcPr>
            <w:tcW w:w="9178" w:type="dxa"/>
            <w:shd w:val="clear" w:color="auto" w:fill="auto"/>
            <w:vAlign w:val="center"/>
            <w:hideMark/>
          </w:tcPr>
          <w:p w14:paraId="7324E235"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34A. </w:t>
            </w:r>
            <w:r w:rsidRPr="005A7BEF">
              <w:rPr>
                <w:rFonts w:ascii="Arial" w:hAnsi="Arial" w:cs="Arial"/>
                <w:i/>
                <w:iCs/>
                <w:sz w:val="20"/>
                <w:szCs w:val="20"/>
              </w:rPr>
              <w:t xml:space="preserve">[If more than one option is selected for 34] </w:t>
            </w:r>
            <w:r w:rsidRPr="005A7BEF">
              <w:rPr>
                <w:rFonts w:ascii="Arial" w:hAnsi="Arial" w:cs="Arial"/>
                <w:sz w:val="20"/>
                <w:szCs w:val="20"/>
              </w:rPr>
              <w:t>Which one is the main source from which you would get this money?</w:t>
            </w:r>
          </w:p>
        </w:tc>
        <w:tc>
          <w:tcPr>
            <w:tcW w:w="4379" w:type="dxa"/>
            <w:shd w:val="clear" w:color="auto" w:fill="auto"/>
            <w:vAlign w:val="center"/>
            <w:hideMark/>
          </w:tcPr>
          <w:p w14:paraId="69070BD4" w14:textId="77777777" w:rsidR="0052448A" w:rsidRPr="005A7BEF" w:rsidRDefault="0052448A" w:rsidP="00170DCE">
            <w:pPr>
              <w:rPr>
                <w:rFonts w:ascii="Arial" w:hAnsi="Arial" w:cs="Arial"/>
                <w:i/>
                <w:iCs/>
                <w:sz w:val="20"/>
                <w:szCs w:val="20"/>
              </w:rPr>
            </w:pPr>
            <w:r w:rsidRPr="005A7BEF">
              <w:rPr>
                <w:rFonts w:ascii="Arial" w:hAnsi="Arial" w:cs="Arial"/>
                <w:sz w:val="20"/>
                <w:szCs w:val="20"/>
              </w:rPr>
              <w:t>1. Use savings</w:t>
            </w:r>
            <w:r w:rsidRPr="005A7BEF">
              <w:rPr>
                <w:rFonts w:ascii="Arial" w:hAnsi="Arial" w:cs="Arial"/>
                <w:sz w:val="20"/>
                <w:szCs w:val="20"/>
              </w:rPr>
              <w:br/>
              <w:t>2. Borrow from my social network</w:t>
            </w:r>
            <w:r w:rsidRPr="005A7BEF">
              <w:rPr>
                <w:rFonts w:ascii="Arial" w:hAnsi="Arial" w:cs="Arial"/>
                <w:sz w:val="20"/>
                <w:szCs w:val="20"/>
              </w:rPr>
              <w:br/>
              <w:t>(family, friends, relatives, etc)</w:t>
            </w:r>
            <w:r w:rsidRPr="005A7BEF">
              <w:rPr>
                <w:rFonts w:ascii="Arial" w:hAnsi="Arial" w:cs="Arial"/>
                <w:sz w:val="20"/>
                <w:szCs w:val="20"/>
              </w:rPr>
              <w:br/>
              <w:t>3. Borrow from formal source</w:t>
            </w:r>
            <w:r w:rsidRPr="005A7BEF">
              <w:rPr>
                <w:rFonts w:ascii="Arial" w:hAnsi="Arial" w:cs="Arial"/>
                <w:sz w:val="20"/>
                <w:szCs w:val="20"/>
              </w:rPr>
              <w:br/>
              <w:t>4. Borrow from informal source</w:t>
            </w:r>
            <w:r w:rsidRPr="005A7BEF">
              <w:rPr>
                <w:rFonts w:ascii="Arial" w:hAnsi="Arial" w:cs="Arial"/>
                <w:sz w:val="20"/>
                <w:szCs w:val="20"/>
              </w:rPr>
              <w:br/>
              <w:t>with interest (money lender)</w:t>
            </w:r>
            <w:r w:rsidRPr="005A7BEF">
              <w:rPr>
                <w:rFonts w:ascii="Arial" w:hAnsi="Arial" w:cs="Arial"/>
                <w:sz w:val="20"/>
                <w:szCs w:val="20"/>
              </w:rPr>
              <w:br/>
              <w:t>5. Borrow from informal savings group</w:t>
            </w:r>
            <w:r w:rsidRPr="005A7BEF">
              <w:rPr>
                <w:rFonts w:ascii="Arial" w:hAnsi="Arial" w:cs="Arial"/>
                <w:sz w:val="20"/>
                <w:szCs w:val="20"/>
              </w:rPr>
              <w:br/>
              <w:t>6. Sell household durable asset</w:t>
            </w:r>
            <w:r w:rsidRPr="005A7BEF">
              <w:rPr>
                <w:rFonts w:ascii="Arial" w:hAnsi="Arial" w:cs="Arial"/>
                <w:sz w:val="20"/>
                <w:szCs w:val="20"/>
              </w:rPr>
              <w:br/>
              <w:t>7. Sell productive asset</w:t>
            </w:r>
            <w:r w:rsidRPr="005A7BEF">
              <w:rPr>
                <w:rFonts w:ascii="Arial" w:hAnsi="Arial" w:cs="Arial"/>
                <w:sz w:val="20"/>
                <w:szCs w:val="20"/>
              </w:rPr>
              <w:br/>
              <w:t>8. Money from working</w:t>
            </w:r>
            <w:r w:rsidRPr="005A7BEF">
              <w:rPr>
                <w:rFonts w:ascii="Arial" w:hAnsi="Arial" w:cs="Arial"/>
                <w:sz w:val="20"/>
                <w:szCs w:val="20"/>
              </w:rPr>
              <w:br/>
              <w:t>-666. Other (specify)</w:t>
            </w:r>
          </w:p>
        </w:tc>
      </w:tr>
      <w:tr w:rsidR="0052448A" w:rsidRPr="005A7BEF" w14:paraId="2DD3AABA" w14:textId="77777777" w:rsidTr="00611CAB">
        <w:trPr>
          <w:trHeight w:val="505"/>
        </w:trPr>
        <w:tc>
          <w:tcPr>
            <w:tcW w:w="613" w:type="dxa"/>
            <w:shd w:val="clear" w:color="auto" w:fill="auto"/>
            <w:vAlign w:val="center"/>
            <w:hideMark/>
          </w:tcPr>
          <w:p w14:paraId="7C7CFE30" w14:textId="77777777" w:rsidR="0052448A" w:rsidRPr="005A7BEF" w:rsidRDefault="0052448A" w:rsidP="005A7BEF">
            <w:pPr>
              <w:jc w:val="center"/>
              <w:rPr>
                <w:rFonts w:ascii="Arial" w:hAnsi="Arial" w:cs="Arial"/>
                <w:sz w:val="20"/>
                <w:szCs w:val="20"/>
              </w:rPr>
            </w:pPr>
          </w:p>
        </w:tc>
        <w:tc>
          <w:tcPr>
            <w:tcW w:w="9178" w:type="dxa"/>
            <w:shd w:val="clear" w:color="auto" w:fill="auto"/>
            <w:vAlign w:val="center"/>
            <w:hideMark/>
          </w:tcPr>
          <w:p w14:paraId="62306DE6" w14:textId="77777777" w:rsidR="0052448A" w:rsidRPr="005A7BEF" w:rsidRDefault="0052448A" w:rsidP="005A7BEF">
            <w:pPr>
              <w:rPr>
                <w:rFonts w:ascii="Arial" w:hAnsi="Arial" w:cs="Arial"/>
                <w:sz w:val="20"/>
                <w:szCs w:val="20"/>
              </w:rPr>
            </w:pPr>
            <w:r w:rsidRPr="005A7BEF">
              <w:rPr>
                <w:rFonts w:ascii="Arial" w:hAnsi="Arial" w:cs="Arial"/>
                <w:b/>
                <w:bCs/>
                <w:i/>
                <w:iCs/>
                <w:sz w:val="20"/>
                <w:szCs w:val="20"/>
              </w:rPr>
              <w:t>34B.</w:t>
            </w:r>
            <w:r w:rsidRPr="005A7BEF">
              <w:rPr>
                <w:rFonts w:ascii="Arial" w:hAnsi="Arial" w:cs="Arial"/>
                <w:i/>
                <w:iCs/>
                <w:sz w:val="20"/>
                <w:szCs w:val="20"/>
              </w:rPr>
              <w:t xml:space="preserve"> [If 34 == Borrow from any source; cycle through all borrow sources mentioned] </w:t>
            </w:r>
            <w:r w:rsidRPr="005A7BEF">
              <w:rPr>
                <w:rFonts w:ascii="Arial" w:hAnsi="Arial" w:cs="Arial"/>
                <w:sz w:val="20"/>
                <w:szCs w:val="20"/>
              </w:rPr>
              <w:t>How much would you have to pay back in total to {$q34_source}?</w:t>
            </w:r>
          </w:p>
        </w:tc>
        <w:tc>
          <w:tcPr>
            <w:tcW w:w="4379" w:type="dxa"/>
            <w:shd w:val="clear" w:color="auto" w:fill="auto"/>
            <w:vAlign w:val="center"/>
            <w:hideMark/>
          </w:tcPr>
          <w:p w14:paraId="76F4F122" w14:textId="77777777" w:rsidR="0052448A" w:rsidRPr="005A7BEF" w:rsidRDefault="0052448A" w:rsidP="00170DCE">
            <w:pPr>
              <w:rPr>
                <w:rFonts w:ascii="Arial" w:hAnsi="Arial" w:cs="Arial"/>
                <w:sz w:val="20"/>
                <w:szCs w:val="20"/>
              </w:rPr>
            </w:pPr>
          </w:p>
        </w:tc>
      </w:tr>
      <w:tr w:rsidR="0052448A" w:rsidRPr="005A7BEF" w14:paraId="43D4A617" w14:textId="77777777" w:rsidTr="00611CAB">
        <w:trPr>
          <w:trHeight w:val="555"/>
        </w:trPr>
        <w:tc>
          <w:tcPr>
            <w:tcW w:w="613" w:type="dxa"/>
            <w:shd w:val="clear" w:color="auto" w:fill="auto"/>
            <w:vAlign w:val="center"/>
            <w:hideMark/>
          </w:tcPr>
          <w:p w14:paraId="2C496156" w14:textId="77777777" w:rsidR="0052448A" w:rsidRPr="005A7BEF" w:rsidRDefault="0052448A" w:rsidP="005A7BEF">
            <w:pPr>
              <w:jc w:val="center"/>
              <w:rPr>
                <w:rFonts w:ascii="Arial" w:hAnsi="Arial" w:cs="Arial"/>
                <w:sz w:val="20"/>
                <w:szCs w:val="20"/>
              </w:rPr>
            </w:pPr>
          </w:p>
        </w:tc>
        <w:tc>
          <w:tcPr>
            <w:tcW w:w="9178" w:type="dxa"/>
            <w:shd w:val="clear" w:color="auto" w:fill="auto"/>
            <w:vAlign w:val="center"/>
            <w:hideMark/>
          </w:tcPr>
          <w:p w14:paraId="1627E9D3" w14:textId="77777777" w:rsidR="0052448A" w:rsidRPr="005A7BEF" w:rsidRDefault="0052448A" w:rsidP="005A7BEF">
            <w:pPr>
              <w:rPr>
                <w:rFonts w:ascii="Arial" w:hAnsi="Arial" w:cs="Arial"/>
                <w:i/>
                <w:iCs/>
                <w:sz w:val="20"/>
                <w:szCs w:val="20"/>
              </w:rPr>
            </w:pPr>
            <w:r w:rsidRPr="005A7BEF">
              <w:rPr>
                <w:rFonts w:ascii="Arial" w:hAnsi="Arial" w:cs="Arial"/>
                <w:b/>
                <w:bCs/>
                <w:i/>
                <w:iCs/>
                <w:sz w:val="20"/>
                <w:szCs w:val="20"/>
              </w:rPr>
              <w:t xml:space="preserve">34C. </w:t>
            </w:r>
            <w:r w:rsidRPr="005A7BEF">
              <w:rPr>
                <w:rFonts w:ascii="Arial" w:hAnsi="Arial" w:cs="Arial"/>
                <w:i/>
                <w:iCs/>
                <w:sz w:val="20"/>
                <w:szCs w:val="20"/>
              </w:rPr>
              <w:t xml:space="preserve">[If 34 == Borrow from any source; cycle through all borrow sources mentioned] </w:t>
            </w:r>
            <w:r w:rsidRPr="005A7BEF">
              <w:rPr>
                <w:rFonts w:ascii="Arial" w:hAnsi="Arial" w:cs="Arial"/>
                <w:sz w:val="20"/>
                <w:szCs w:val="20"/>
              </w:rPr>
              <w:t>When would you have to pay back the total amount borrowed and the interest to {$q34_source}?</w:t>
            </w:r>
          </w:p>
        </w:tc>
        <w:tc>
          <w:tcPr>
            <w:tcW w:w="4379" w:type="dxa"/>
            <w:shd w:val="clear" w:color="auto" w:fill="auto"/>
            <w:vAlign w:val="center"/>
            <w:hideMark/>
          </w:tcPr>
          <w:p w14:paraId="1442055E" w14:textId="77777777" w:rsidR="0052448A" w:rsidRPr="005A7BEF" w:rsidRDefault="0052448A" w:rsidP="00170DCE">
            <w:pPr>
              <w:rPr>
                <w:rFonts w:ascii="Arial" w:hAnsi="Arial" w:cs="Arial"/>
                <w:i/>
                <w:iCs/>
                <w:sz w:val="20"/>
                <w:szCs w:val="20"/>
              </w:rPr>
            </w:pPr>
            <w:r w:rsidRPr="005A7BEF">
              <w:rPr>
                <w:rFonts w:ascii="Arial" w:hAnsi="Arial" w:cs="Arial"/>
                <w:sz w:val="20"/>
                <w:szCs w:val="20"/>
              </w:rPr>
              <w:t>Within [______] day / week / month</w:t>
            </w:r>
          </w:p>
        </w:tc>
      </w:tr>
      <w:tr w:rsidR="0052448A" w:rsidRPr="005A7BEF" w14:paraId="253DA2DB" w14:textId="77777777" w:rsidTr="009D50E7">
        <w:trPr>
          <w:trHeight w:val="750"/>
        </w:trPr>
        <w:tc>
          <w:tcPr>
            <w:tcW w:w="613" w:type="dxa"/>
            <w:shd w:val="clear" w:color="auto" w:fill="auto"/>
            <w:vAlign w:val="center"/>
            <w:hideMark/>
          </w:tcPr>
          <w:p w14:paraId="4FF48A02" w14:textId="77777777" w:rsidR="0052448A" w:rsidRPr="005A7BEF" w:rsidRDefault="0052448A" w:rsidP="005A7BEF">
            <w:pPr>
              <w:rPr>
                <w:rFonts w:ascii="Arial" w:hAnsi="Arial" w:cs="Arial"/>
                <w:sz w:val="20"/>
                <w:szCs w:val="20"/>
              </w:rPr>
            </w:pPr>
            <w:r w:rsidRPr="005A7BEF">
              <w:rPr>
                <w:rFonts w:ascii="Arial" w:hAnsi="Arial" w:cs="Arial"/>
                <w:sz w:val="20"/>
                <w:szCs w:val="20"/>
              </w:rPr>
              <w:t>48</w:t>
            </w:r>
          </w:p>
        </w:tc>
        <w:tc>
          <w:tcPr>
            <w:tcW w:w="9178" w:type="dxa"/>
            <w:shd w:val="clear" w:color="auto" w:fill="auto"/>
            <w:vAlign w:val="center"/>
          </w:tcPr>
          <w:p w14:paraId="735F5DC4"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without selling an asset that is used for generating income or borrowing from a money lender?</w:t>
            </w:r>
          </w:p>
        </w:tc>
        <w:tc>
          <w:tcPr>
            <w:tcW w:w="4379" w:type="dxa"/>
            <w:shd w:val="clear" w:color="auto" w:fill="auto"/>
            <w:vAlign w:val="center"/>
          </w:tcPr>
          <w:p w14:paraId="2C9D2FC0" w14:textId="77777777" w:rsidR="0052448A" w:rsidRPr="005A7BEF" w:rsidRDefault="0052448A" w:rsidP="00170DCE">
            <w:pPr>
              <w:rPr>
                <w:rFonts w:ascii="Arial" w:hAnsi="Arial" w:cs="Arial"/>
                <w:sz w:val="20"/>
                <w:szCs w:val="20"/>
              </w:rPr>
            </w:pPr>
            <w:r w:rsidRPr="005A7BEF">
              <w:rPr>
                <w:rFonts w:ascii="Arial" w:hAnsi="Arial" w:cs="Arial"/>
                <w:sz w:val="20"/>
                <w:szCs w:val="20"/>
              </w:rPr>
              <w:t>[_____] weeks / months / years</w:t>
            </w:r>
          </w:p>
        </w:tc>
      </w:tr>
      <w:tr w:rsidR="0052448A" w:rsidRPr="005A7BEF" w14:paraId="30FD317D" w14:textId="77777777" w:rsidTr="009D50E7">
        <w:trPr>
          <w:trHeight w:val="500"/>
        </w:trPr>
        <w:tc>
          <w:tcPr>
            <w:tcW w:w="613" w:type="dxa"/>
            <w:shd w:val="clear" w:color="auto" w:fill="auto"/>
            <w:vAlign w:val="center"/>
            <w:hideMark/>
          </w:tcPr>
          <w:p w14:paraId="489D77AF"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49</w:t>
            </w:r>
          </w:p>
        </w:tc>
        <w:tc>
          <w:tcPr>
            <w:tcW w:w="9178" w:type="dxa"/>
            <w:shd w:val="clear" w:color="auto" w:fill="auto"/>
            <w:vAlign w:val="center"/>
          </w:tcPr>
          <w:p w14:paraId="5C056364"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using only your savings?</w:t>
            </w:r>
          </w:p>
        </w:tc>
        <w:tc>
          <w:tcPr>
            <w:tcW w:w="4379" w:type="dxa"/>
            <w:shd w:val="clear" w:color="auto" w:fill="auto"/>
            <w:vAlign w:val="center"/>
          </w:tcPr>
          <w:p w14:paraId="55C2E5F8" w14:textId="77777777" w:rsidR="0052448A" w:rsidRPr="005A7BEF" w:rsidRDefault="0052448A" w:rsidP="00170DCE">
            <w:pPr>
              <w:rPr>
                <w:rFonts w:ascii="Arial" w:hAnsi="Arial" w:cs="Arial"/>
                <w:sz w:val="20"/>
                <w:szCs w:val="20"/>
              </w:rPr>
            </w:pPr>
            <w:r w:rsidRPr="005A7BEF">
              <w:rPr>
                <w:rFonts w:ascii="Arial" w:hAnsi="Arial" w:cs="Arial"/>
                <w:sz w:val="20"/>
                <w:szCs w:val="20"/>
              </w:rPr>
              <w:t>[_____] weeks / months / years</w:t>
            </w:r>
          </w:p>
        </w:tc>
      </w:tr>
      <w:tr w:rsidR="0052448A" w:rsidRPr="005A7BEF" w14:paraId="4BD4DBB7" w14:textId="77777777" w:rsidTr="009D50E7">
        <w:trPr>
          <w:trHeight w:val="500"/>
        </w:trPr>
        <w:tc>
          <w:tcPr>
            <w:tcW w:w="613" w:type="dxa"/>
            <w:shd w:val="clear" w:color="auto" w:fill="auto"/>
            <w:vAlign w:val="center"/>
            <w:hideMark/>
          </w:tcPr>
          <w:p w14:paraId="7C604C71" w14:textId="77777777" w:rsidR="0052448A" w:rsidRPr="005A7BEF" w:rsidRDefault="0052448A" w:rsidP="005A7BEF">
            <w:pPr>
              <w:jc w:val="center"/>
              <w:rPr>
                <w:rFonts w:ascii="Arial" w:hAnsi="Arial" w:cs="Arial"/>
                <w:sz w:val="20"/>
                <w:szCs w:val="20"/>
              </w:rPr>
            </w:pPr>
            <w:r w:rsidRPr="005A7BEF">
              <w:rPr>
                <w:rFonts w:ascii="Arial" w:hAnsi="Arial" w:cs="Arial"/>
                <w:sz w:val="20"/>
                <w:szCs w:val="20"/>
              </w:rPr>
              <w:t>50</w:t>
            </w:r>
          </w:p>
        </w:tc>
        <w:tc>
          <w:tcPr>
            <w:tcW w:w="9178" w:type="dxa"/>
            <w:shd w:val="clear" w:color="auto" w:fill="auto"/>
            <w:vAlign w:val="center"/>
          </w:tcPr>
          <w:p w14:paraId="1561888F" w14:textId="77777777" w:rsidR="0052448A" w:rsidRPr="005A7BEF" w:rsidRDefault="0052448A" w:rsidP="005A7BEF">
            <w:pPr>
              <w:rPr>
                <w:rFonts w:ascii="Arial" w:hAnsi="Arial" w:cs="Arial"/>
                <w:sz w:val="20"/>
                <w:szCs w:val="20"/>
              </w:rPr>
            </w:pPr>
            <w:r w:rsidRPr="005A7BEF">
              <w:rPr>
                <w:rFonts w:ascii="Arial" w:hAnsi="Arial" w:cs="Arial"/>
                <w:sz w:val="20"/>
                <w:szCs w:val="20"/>
              </w:rPr>
              <w:t>If your household stopped getting income for some time, how long could your household easily continue to meet your basic needs for food and housing by only borrowing from your social network?</w:t>
            </w:r>
          </w:p>
        </w:tc>
        <w:tc>
          <w:tcPr>
            <w:tcW w:w="4379" w:type="dxa"/>
            <w:shd w:val="clear" w:color="auto" w:fill="auto"/>
            <w:vAlign w:val="center"/>
          </w:tcPr>
          <w:p w14:paraId="59C09304" w14:textId="77777777" w:rsidR="0052448A" w:rsidRPr="005A7BEF" w:rsidRDefault="0052448A" w:rsidP="00170DCE">
            <w:pPr>
              <w:rPr>
                <w:rFonts w:ascii="Arial" w:hAnsi="Arial" w:cs="Arial"/>
                <w:sz w:val="20"/>
                <w:szCs w:val="20"/>
              </w:rPr>
            </w:pPr>
            <w:r w:rsidRPr="005A7BEF">
              <w:rPr>
                <w:rFonts w:ascii="Arial" w:hAnsi="Arial" w:cs="Arial"/>
                <w:sz w:val="20"/>
                <w:szCs w:val="20"/>
              </w:rPr>
              <w:t>[_____] weeks / months / years</w:t>
            </w:r>
          </w:p>
        </w:tc>
      </w:tr>
    </w:tbl>
    <w:p w14:paraId="7F38E68D" w14:textId="77777777" w:rsidR="00823EFB" w:rsidRPr="005A7BEF" w:rsidRDefault="00823EFB" w:rsidP="005A7BEF">
      <w:pPr>
        <w:tabs>
          <w:tab w:val="left" w:pos="2010"/>
        </w:tabs>
        <w:rPr>
          <w:rFonts w:ascii="Arial" w:hAnsi="Arial" w:cs="Arial"/>
          <w:sz w:val="20"/>
          <w:szCs w:val="20"/>
        </w:rPr>
      </w:pPr>
    </w:p>
    <w:p w14:paraId="1E9B1923" w14:textId="165F333E" w:rsidR="00D95FC3" w:rsidRDefault="00D95FC3" w:rsidP="005A7BEF">
      <w:pPr>
        <w:tabs>
          <w:tab w:val="left" w:pos="2010"/>
        </w:tabs>
        <w:rPr>
          <w:rFonts w:ascii="Arial" w:hAnsi="Arial" w:cs="Arial"/>
          <w:sz w:val="20"/>
          <w:szCs w:val="20"/>
        </w:rPr>
      </w:pPr>
    </w:p>
    <w:p w14:paraId="5D3D8DEA" w14:textId="1D7A3349" w:rsidR="00036F10" w:rsidRDefault="00036F10" w:rsidP="005A7BEF">
      <w:pPr>
        <w:tabs>
          <w:tab w:val="left" w:pos="2010"/>
        </w:tabs>
        <w:rPr>
          <w:rFonts w:ascii="Arial" w:hAnsi="Arial" w:cs="Arial"/>
          <w:sz w:val="20"/>
          <w:szCs w:val="20"/>
        </w:rPr>
      </w:pPr>
    </w:p>
    <w:p w14:paraId="740E32DC" w14:textId="6A880FBD" w:rsidR="00036F10" w:rsidRDefault="00036F10" w:rsidP="005A7BEF">
      <w:pPr>
        <w:tabs>
          <w:tab w:val="left" w:pos="2010"/>
        </w:tabs>
        <w:rPr>
          <w:rFonts w:ascii="Arial" w:hAnsi="Arial" w:cs="Arial"/>
          <w:sz w:val="20"/>
          <w:szCs w:val="20"/>
        </w:rPr>
      </w:pPr>
    </w:p>
    <w:p w14:paraId="653098D2" w14:textId="36F56DF6" w:rsidR="00036F10" w:rsidRDefault="00036F10" w:rsidP="005A7BEF">
      <w:pPr>
        <w:tabs>
          <w:tab w:val="left" w:pos="2010"/>
        </w:tabs>
        <w:rPr>
          <w:rFonts w:ascii="Arial" w:hAnsi="Arial" w:cs="Arial"/>
          <w:sz w:val="20"/>
          <w:szCs w:val="20"/>
        </w:rPr>
      </w:pPr>
    </w:p>
    <w:p w14:paraId="496427B0" w14:textId="77777777" w:rsidR="00036F10" w:rsidRPr="005A7BEF" w:rsidRDefault="00036F10" w:rsidP="005A7BEF">
      <w:pPr>
        <w:tabs>
          <w:tab w:val="left" w:pos="2010"/>
        </w:tabs>
        <w:rPr>
          <w:rFonts w:ascii="Arial" w:hAnsi="Arial" w:cs="Arial"/>
          <w:sz w:val="20"/>
          <w:szCs w:val="20"/>
        </w:rPr>
      </w:pPr>
    </w:p>
    <w:p w14:paraId="403A2B14" w14:textId="3C82C65A" w:rsidR="00AD4703" w:rsidRDefault="00AD4703" w:rsidP="00DC5ED3">
      <w:pPr>
        <w:pStyle w:val="Heading3"/>
        <w:rPr>
          <w:rFonts w:ascii="Arial" w:hAnsi="Arial" w:cs="Arial"/>
          <w:color w:val="auto"/>
        </w:rPr>
      </w:pPr>
      <w:bookmarkStart w:id="201" w:name="_Toc516617866"/>
      <w:r w:rsidRPr="005A7BEF">
        <w:rPr>
          <w:rFonts w:ascii="Arial" w:hAnsi="Arial" w:cs="Arial"/>
          <w:color w:val="auto"/>
        </w:rPr>
        <w:t>IX. ACCESSING SERVICES</w:t>
      </w:r>
      <w:bookmarkEnd w:id="201"/>
    </w:p>
    <w:p w14:paraId="000049C9" w14:textId="77777777" w:rsidR="00036F10" w:rsidRPr="00036F10" w:rsidRDefault="00036F10" w:rsidP="00036F10"/>
    <w:tbl>
      <w:tblPr>
        <w:tblStyle w:val="TableGrid"/>
        <w:tblW w:w="5000" w:type="pct"/>
        <w:tblLook w:val="04A0" w:firstRow="1" w:lastRow="0" w:firstColumn="1" w:lastColumn="0" w:noHBand="0" w:noVBand="1"/>
      </w:tblPr>
      <w:tblGrid>
        <w:gridCol w:w="13162"/>
        <w:gridCol w:w="782"/>
      </w:tblGrid>
      <w:tr w:rsidR="005A7BEF" w:rsidRPr="00170DCE" w14:paraId="6431A61C" w14:textId="77777777" w:rsidTr="00363AEB">
        <w:trPr>
          <w:trHeight w:val="315"/>
        </w:trPr>
        <w:tc>
          <w:tcPr>
            <w:tcW w:w="4268" w:type="pct"/>
            <w:noWrap/>
          </w:tcPr>
          <w:p w14:paraId="129387D8" w14:textId="77777777" w:rsidR="00AD4703" w:rsidRPr="00170DCE" w:rsidRDefault="00AD4703" w:rsidP="005A7BEF">
            <w:pPr>
              <w:rPr>
                <w:rFonts w:ascii="Arial" w:hAnsi="Arial" w:cs="Arial"/>
                <w:sz w:val="18"/>
                <w:szCs w:val="18"/>
              </w:rPr>
            </w:pPr>
            <w:r w:rsidRPr="00170DCE">
              <w:rPr>
                <w:rFonts w:ascii="Arial" w:hAnsi="Arial" w:cs="Arial"/>
                <w:sz w:val="18"/>
                <w:szCs w:val="18"/>
              </w:rPr>
              <w:t xml:space="preserve">Q1. In the past 12 months have you or any member of your household had contact with  </w:t>
            </w:r>
          </w:p>
        </w:tc>
        <w:tc>
          <w:tcPr>
            <w:tcW w:w="732" w:type="pct"/>
          </w:tcPr>
          <w:p w14:paraId="40CF1A53" w14:textId="77777777" w:rsidR="00AD4703" w:rsidRPr="00170DCE" w:rsidRDefault="00AD4703" w:rsidP="005A7BEF">
            <w:pPr>
              <w:ind w:firstLineChars="500" w:firstLine="900"/>
              <w:rPr>
                <w:rFonts w:ascii="Arial" w:hAnsi="Arial" w:cs="Arial"/>
                <w:sz w:val="18"/>
                <w:szCs w:val="18"/>
              </w:rPr>
            </w:pPr>
          </w:p>
        </w:tc>
      </w:tr>
      <w:tr w:rsidR="005A7BEF" w:rsidRPr="00170DCE" w14:paraId="3D52DC5B" w14:textId="77777777" w:rsidTr="00363AEB">
        <w:trPr>
          <w:trHeight w:val="315"/>
        </w:trPr>
        <w:tc>
          <w:tcPr>
            <w:tcW w:w="4268" w:type="pct"/>
            <w:noWrap/>
            <w:hideMark/>
          </w:tcPr>
          <w:p w14:paraId="5FBE76B5" w14:textId="77777777" w:rsidR="00AD4703" w:rsidRPr="00170DCE" w:rsidRDefault="00AD4703" w:rsidP="00E4462A">
            <w:pPr>
              <w:ind w:firstLineChars="500" w:firstLine="900"/>
              <w:rPr>
                <w:rFonts w:ascii="Arial" w:hAnsi="Arial" w:cs="Arial"/>
                <w:sz w:val="18"/>
                <w:szCs w:val="18"/>
              </w:rPr>
            </w:pPr>
            <w:r w:rsidRPr="00170DCE">
              <w:rPr>
                <w:rFonts w:ascii="Arial" w:hAnsi="Arial" w:cs="Arial"/>
                <w:sz w:val="18"/>
                <w:szCs w:val="18"/>
              </w:rPr>
              <w:t>1) Public schools       1. Yes 2. No 3. Not Sure</w:t>
            </w:r>
          </w:p>
        </w:tc>
        <w:tc>
          <w:tcPr>
            <w:tcW w:w="732" w:type="pct"/>
          </w:tcPr>
          <w:p w14:paraId="28DCE53B" w14:textId="77777777" w:rsidR="00AD4703" w:rsidRPr="00170DCE" w:rsidRDefault="00AD4703" w:rsidP="005A7BEF">
            <w:pPr>
              <w:ind w:firstLineChars="500" w:firstLine="900"/>
              <w:rPr>
                <w:rFonts w:ascii="Arial" w:hAnsi="Arial" w:cs="Arial"/>
                <w:sz w:val="18"/>
                <w:szCs w:val="18"/>
              </w:rPr>
            </w:pPr>
          </w:p>
        </w:tc>
      </w:tr>
      <w:tr w:rsidR="005A7BEF" w:rsidRPr="00170DCE" w14:paraId="0CB796F4" w14:textId="77777777" w:rsidTr="00363AEB">
        <w:trPr>
          <w:trHeight w:val="315"/>
        </w:trPr>
        <w:tc>
          <w:tcPr>
            <w:tcW w:w="4268" w:type="pct"/>
            <w:noWrap/>
            <w:hideMark/>
          </w:tcPr>
          <w:p w14:paraId="2EDC5352"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2) Public health services;      1. Yes 2. No 3. Not Sure</w:t>
            </w:r>
          </w:p>
        </w:tc>
        <w:tc>
          <w:tcPr>
            <w:tcW w:w="732" w:type="pct"/>
          </w:tcPr>
          <w:p w14:paraId="55753679" w14:textId="77777777" w:rsidR="00AD4703" w:rsidRPr="00170DCE" w:rsidRDefault="00AD4703" w:rsidP="005A7BEF">
            <w:pPr>
              <w:ind w:firstLineChars="500" w:firstLine="900"/>
              <w:rPr>
                <w:rFonts w:ascii="Arial" w:hAnsi="Arial" w:cs="Arial"/>
                <w:sz w:val="18"/>
                <w:szCs w:val="18"/>
              </w:rPr>
            </w:pPr>
          </w:p>
        </w:tc>
      </w:tr>
      <w:tr w:rsidR="005A7BEF" w:rsidRPr="00170DCE" w14:paraId="5BBAB4F4" w14:textId="77777777" w:rsidTr="00363AEB">
        <w:trPr>
          <w:trHeight w:val="315"/>
        </w:trPr>
        <w:tc>
          <w:tcPr>
            <w:tcW w:w="4268" w:type="pct"/>
            <w:noWrap/>
            <w:hideMark/>
          </w:tcPr>
          <w:p w14:paraId="7A26BDB1"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3) Utility services;      1. Yes 2. No 3. Not Sure</w:t>
            </w:r>
          </w:p>
        </w:tc>
        <w:tc>
          <w:tcPr>
            <w:tcW w:w="732" w:type="pct"/>
          </w:tcPr>
          <w:p w14:paraId="3B483233" w14:textId="77777777" w:rsidR="00AD4703" w:rsidRPr="00170DCE" w:rsidRDefault="00AD4703" w:rsidP="005A7BEF">
            <w:pPr>
              <w:ind w:firstLineChars="500" w:firstLine="900"/>
              <w:rPr>
                <w:rFonts w:ascii="Arial" w:hAnsi="Arial" w:cs="Arial"/>
                <w:sz w:val="18"/>
                <w:szCs w:val="18"/>
              </w:rPr>
            </w:pPr>
          </w:p>
        </w:tc>
      </w:tr>
      <w:tr w:rsidR="005A7BEF" w:rsidRPr="00170DCE" w14:paraId="4BEA9780" w14:textId="77777777" w:rsidTr="00363AEB">
        <w:trPr>
          <w:trHeight w:val="315"/>
        </w:trPr>
        <w:tc>
          <w:tcPr>
            <w:tcW w:w="4268" w:type="pct"/>
            <w:noWrap/>
            <w:hideMark/>
          </w:tcPr>
          <w:p w14:paraId="24BCDA18"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4) The police;      1. Yes 2. No 3. Not Sure</w:t>
            </w:r>
          </w:p>
        </w:tc>
        <w:tc>
          <w:tcPr>
            <w:tcW w:w="732" w:type="pct"/>
          </w:tcPr>
          <w:p w14:paraId="7C07A24E" w14:textId="77777777" w:rsidR="00AD4703" w:rsidRPr="00170DCE" w:rsidRDefault="00AD4703" w:rsidP="005A7BEF">
            <w:pPr>
              <w:ind w:firstLineChars="500" w:firstLine="900"/>
              <w:rPr>
                <w:rFonts w:ascii="Arial" w:hAnsi="Arial" w:cs="Arial"/>
                <w:sz w:val="18"/>
                <w:szCs w:val="18"/>
              </w:rPr>
            </w:pPr>
          </w:p>
        </w:tc>
      </w:tr>
      <w:tr w:rsidR="005A7BEF" w:rsidRPr="00170DCE" w14:paraId="704DF360" w14:textId="77777777" w:rsidTr="00363AEB">
        <w:trPr>
          <w:trHeight w:val="315"/>
        </w:trPr>
        <w:tc>
          <w:tcPr>
            <w:tcW w:w="4268" w:type="pct"/>
            <w:noWrap/>
            <w:hideMark/>
          </w:tcPr>
          <w:p w14:paraId="01C2EB6F"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5) The courts;      1. Yes 2. No 3. Not Sure</w:t>
            </w:r>
          </w:p>
        </w:tc>
        <w:tc>
          <w:tcPr>
            <w:tcW w:w="732" w:type="pct"/>
          </w:tcPr>
          <w:p w14:paraId="2DCEC450" w14:textId="77777777" w:rsidR="00AD4703" w:rsidRPr="00170DCE" w:rsidRDefault="00AD4703" w:rsidP="005A7BEF">
            <w:pPr>
              <w:ind w:firstLineChars="500" w:firstLine="900"/>
              <w:rPr>
                <w:rFonts w:ascii="Arial" w:hAnsi="Arial" w:cs="Arial"/>
                <w:sz w:val="18"/>
                <w:szCs w:val="18"/>
              </w:rPr>
            </w:pPr>
          </w:p>
        </w:tc>
      </w:tr>
      <w:tr w:rsidR="005A7BEF" w:rsidRPr="00170DCE" w14:paraId="037666D4" w14:textId="77777777" w:rsidTr="00363AEB">
        <w:trPr>
          <w:trHeight w:val="315"/>
        </w:trPr>
        <w:tc>
          <w:tcPr>
            <w:tcW w:w="4268" w:type="pct"/>
            <w:noWrap/>
            <w:hideMark/>
          </w:tcPr>
          <w:p w14:paraId="797E9133"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6) Tax services;      1. Yes 2. No 3. Not Sure</w:t>
            </w:r>
          </w:p>
        </w:tc>
        <w:tc>
          <w:tcPr>
            <w:tcW w:w="732" w:type="pct"/>
          </w:tcPr>
          <w:p w14:paraId="07953DF4" w14:textId="77777777" w:rsidR="00AD4703" w:rsidRPr="00170DCE" w:rsidRDefault="00AD4703" w:rsidP="005A7BEF">
            <w:pPr>
              <w:ind w:firstLineChars="500" w:firstLine="900"/>
              <w:rPr>
                <w:rFonts w:ascii="Arial" w:hAnsi="Arial" w:cs="Arial"/>
                <w:sz w:val="18"/>
                <w:szCs w:val="18"/>
              </w:rPr>
            </w:pPr>
          </w:p>
        </w:tc>
      </w:tr>
      <w:tr w:rsidR="005A7BEF" w:rsidRPr="00170DCE" w14:paraId="2F6C7C3B" w14:textId="77777777" w:rsidTr="00363AEB">
        <w:trPr>
          <w:trHeight w:val="315"/>
        </w:trPr>
        <w:tc>
          <w:tcPr>
            <w:tcW w:w="4268" w:type="pct"/>
            <w:noWrap/>
            <w:hideMark/>
          </w:tcPr>
          <w:p w14:paraId="7053746E"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7) License and permit services 1. Yes 2. No 3. Not Sure</w:t>
            </w:r>
          </w:p>
        </w:tc>
        <w:tc>
          <w:tcPr>
            <w:tcW w:w="732" w:type="pct"/>
          </w:tcPr>
          <w:p w14:paraId="4CA6A09D" w14:textId="77777777" w:rsidR="00AD4703" w:rsidRPr="00170DCE" w:rsidRDefault="00AD4703" w:rsidP="005A7BEF">
            <w:pPr>
              <w:ind w:firstLineChars="500" w:firstLine="900"/>
              <w:rPr>
                <w:rFonts w:ascii="Arial" w:hAnsi="Arial" w:cs="Arial"/>
                <w:sz w:val="18"/>
                <w:szCs w:val="18"/>
              </w:rPr>
            </w:pPr>
          </w:p>
        </w:tc>
      </w:tr>
      <w:tr w:rsidR="005A7BEF" w:rsidRPr="00170DCE" w14:paraId="741F537A" w14:textId="77777777" w:rsidTr="00363AEB">
        <w:trPr>
          <w:trHeight w:val="315"/>
        </w:trPr>
        <w:tc>
          <w:tcPr>
            <w:tcW w:w="4268" w:type="pct"/>
            <w:noWrap/>
            <w:hideMark/>
          </w:tcPr>
          <w:p w14:paraId="6FE6AB10"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(Skip to Q3 if answered “No” to all</w:t>
            </w:r>
          </w:p>
        </w:tc>
        <w:tc>
          <w:tcPr>
            <w:tcW w:w="732" w:type="pct"/>
          </w:tcPr>
          <w:p w14:paraId="7F3D7786" w14:textId="77777777" w:rsidR="00AD4703" w:rsidRPr="00170DCE" w:rsidRDefault="00AD4703" w:rsidP="005A7BEF">
            <w:pPr>
              <w:ind w:firstLineChars="500" w:firstLine="900"/>
              <w:rPr>
                <w:rFonts w:ascii="Arial" w:hAnsi="Arial" w:cs="Arial"/>
                <w:sz w:val="18"/>
                <w:szCs w:val="18"/>
              </w:rPr>
            </w:pPr>
          </w:p>
        </w:tc>
      </w:tr>
      <w:tr w:rsidR="005A7BEF" w:rsidRPr="00170DCE" w14:paraId="0D10AE96" w14:textId="77777777" w:rsidTr="00363AEB">
        <w:trPr>
          <w:trHeight w:val="315"/>
        </w:trPr>
        <w:tc>
          <w:tcPr>
            <w:tcW w:w="4268" w:type="pct"/>
            <w:noWrap/>
            <w:hideMark/>
          </w:tcPr>
          <w:p w14:paraId="70D25CA3" w14:textId="6F02C588" w:rsidR="00AD4703" w:rsidRPr="00170DCE" w:rsidRDefault="0050222C" w:rsidP="005A7BEF">
            <w:pPr>
              <w:rPr>
                <w:rFonts w:ascii="Arial" w:hAnsi="Arial" w:cs="Arial"/>
                <w:sz w:val="18"/>
                <w:szCs w:val="18"/>
              </w:rPr>
            </w:pPr>
            <w:r w:rsidRPr="00170DCE">
              <w:rPr>
                <w:rFonts w:ascii="Arial" w:hAnsi="Arial" w:cs="Arial"/>
                <w:sz w:val="18"/>
                <w:szCs w:val="18"/>
              </w:rPr>
              <w:t>Q2. In the past 12 months have you or any member of your household given something of value, in exchange for some kind of influence or action, to an official in:</w:t>
            </w:r>
          </w:p>
        </w:tc>
        <w:tc>
          <w:tcPr>
            <w:tcW w:w="732" w:type="pct"/>
          </w:tcPr>
          <w:p w14:paraId="5138DA04" w14:textId="77777777" w:rsidR="00AD4703" w:rsidRPr="00170DCE" w:rsidRDefault="00AD4703" w:rsidP="005A7BEF">
            <w:pPr>
              <w:ind w:firstLineChars="500" w:firstLine="900"/>
              <w:rPr>
                <w:rFonts w:ascii="Arial" w:hAnsi="Arial" w:cs="Arial"/>
                <w:sz w:val="18"/>
                <w:szCs w:val="18"/>
              </w:rPr>
            </w:pPr>
          </w:p>
        </w:tc>
      </w:tr>
      <w:tr w:rsidR="005A7BEF" w:rsidRPr="00170DCE" w14:paraId="726AE735" w14:textId="77777777" w:rsidTr="00363AEB">
        <w:trPr>
          <w:trHeight w:val="315"/>
        </w:trPr>
        <w:tc>
          <w:tcPr>
            <w:tcW w:w="4268" w:type="pct"/>
            <w:noWrap/>
            <w:hideMark/>
          </w:tcPr>
          <w:p w14:paraId="54066FE1"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1) Public schools; 1. Yes 2. No 3. Not Sure</w:t>
            </w:r>
          </w:p>
        </w:tc>
        <w:tc>
          <w:tcPr>
            <w:tcW w:w="732" w:type="pct"/>
          </w:tcPr>
          <w:p w14:paraId="15FEFE35" w14:textId="77777777" w:rsidR="00AD4703" w:rsidRPr="00170DCE" w:rsidRDefault="00AD4703" w:rsidP="005A7BEF">
            <w:pPr>
              <w:ind w:firstLineChars="500" w:firstLine="900"/>
              <w:rPr>
                <w:rFonts w:ascii="Arial" w:hAnsi="Arial" w:cs="Arial"/>
                <w:sz w:val="18"/>
                <w:szCs w:val="18"/>
              </w:rPr>
            </w:pPr>
          </w:p>
        </w:tc>
      </w:tr>
      <w:tr w:rsidR="005A7BEF" w:rsidRPr="00170DCE" w14:paraId="3AC70F98" w14:textId="77777777" w:rsidTr="00363AEB">
        <w:trPr>
          <w:trHeight w:val="315"/>
        </w:trPr>
        <w:tc>
          <w:tcPr>
            <w:tcW w:w="4268" w:type="pct"/>
            <w:noWrap/>
            <w:hideMark/>
          </w:tcPr>
          <w:p w14:paraId="0A34BFB0"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2) Public health services; 1. Yes 2. No 3. Not Sure</w:t>
            </w:r>
          </w:p>
        </w:tc>
        <w:tc>
          <w:tcPr>
            <w:tcW w:w="732" w:type="pct"/>
          </w:tcPr>
          <w:p w14:paraId="24AA77EA" w14:textId="77777777" w:rsidR="00AD4703" w:rsidRPr="00170DCE" w:rsidRDefault="00AD4703" w:rsidP="005A7BEF">
            <w:pPr>
              <w:ind w:firstLineChars="500" w:firstLine="900"/>
              <w:rPr>
                <w:rFonts w:ascii="Arial" w:hAnsi="Arial" w:cs="Arial"/>
                <w:sz w:val="18"/>
                <w:szCs w:val="18"/>
              </w:rPr>
            </w:pPr>
          </w:p>
        </w:tc>
      </w:tr>
      <w:tr w:rsidR="005A7BEF" w:rsidRPr="00170DCE" w14:paraId="1BF4749F" w14:textId="77777777" w:rsidTr="00363AEB">
        <w:trPr>
          <w:trHeight w:val="315"/>
        </w:trPr>
        <w:tc>
          <w:tcPr>
            <w:tcW w:w="4268" w:type="pct"/>
            <w:noWrap/>
            <w:hideMark/>
          </w:tcPr>
          <w:p w14:paraId="01AE0DEB"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3) Utility services; 1. Yes 2. No 3. Not Sure</w:t>
            </w:r>
          </w:p>
        </w:tc>
        <w:tc>
          <w:tcPr>
            <w:tcW w:w="732" w:type="pct"/>
          </w:tcPr>
          <w:p w14:paraId="0D589FBB" w14:textId="77777777" w:rsidR="00AD4703" w:rsidRPr="00170DCE" w:rsidRDefault="00AD4703" w:rsidP="005A7BEF">
            <w:pPr>
              <w:ind w:firstLineChars="500" w:firstLine="900"/>
              <w:rPr>
                <w:rFonts w:ascii="Arial" w:hAnsi="Arial" w:cs="Arial"/>
                <w:sz w:val="18"/>
                <w:szCs w:val="18"/>
              </w:rPr>
            </w:pPr>
          </w:p>
        </w:tc>
      </w:tr>
      <w:tr w:rsidR="005A7BEF" w:rsidRPr="00170DCE" w14:paraId="412118FF" w14:textId="77777777" w:rsidTr="00363AEB">
        <w:trPr>
          <w:trHeight w:val="315"/>
        </w:trPr>
        <w:tc>
          <w:tcPr>
            <w:tcW w:w="4268" w:type="pct"/>
            <w:noWrap/>
            <w:hideMark/>
          </w:tcPr>
          <w:p w14:paraId="0C2ABE46"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4) The police; 1. Yes 2. No 3. Not Sure</w:t>
            </w:r>
          </w:p>
        </w:tc>
        <w:tc>
          <w:tcPr>
            <w:tcW w:w="732" w:type="pct"/>
          </w:tcPr>
          <w:p w14:paraId="5ED233FB" w14:textId="77777777" w:rsidR="00AD4703" w:rsidRPr="00170DCE" w:rsidRDefault="00AD4703" w:rsidP="005A7BEF">
            <w:pPr>
              <w:ind w:firstLineChars="500" w:firstLine="900"/>
              <w:rPr>
                <w:rFonts w:ascii="Arial" w:hAnsi="Arial" w:cs="Arial"/>
                <w:sz w:val="18"/>
                <w:szCs w:val="18"/>
              </w:rPr>
            </w:pPr>
          </w:p>
        </w:tc>
      </w:tr>
      <w:tr w:rsidR="005A7BEF" w:rsidRPr="00170DCE" w14:paraId="2C89AAB7" w14:textId="77777777" w:rsidTr="00363AEB">
        <w:trPr>
          <w:trHeight w:val="251"/>
        </w:trPr>
        <w:tc>
          <w:tcPr>
            <w:tcW w:w="4268" w:type="pct"/>
            <w:noWrap/>
            <w:hideMark/>
          </w:tcPr>
          <w:p w14:paraId="2DC8CF4C"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5) The courts; 1. Yes 2. No 3. Not Sure</w:t>
            </w:r>
          </w:p>
        </w:tc>
        <w:tc>
          <w:tcPr>
            <w:tcW w:w="732" w:type="pct"/>
          </w:tcPr>
          <w:p w14:paraId="0BC5563A" w14:textId="77777777" w:rsidR="00AD4703" w:rsidRPr="00170DCE" w:rsidRDefault="00AD4703" w:rsidP="005A7BEF">
            <w:pPr>
              <w:ind w:firstLineChars="500" w:firstLine="900"/>
              <w:rPr>
                <w:rFonts w:ascii="Arial" w:hAnsi="Arial" w:cs="Arial"/>
                <w:sz w:val="18"/>
                <w:szCs w:val="18"/>
              </w:rPr>
            </w:pPr>
          </w:p>
        </w:tc>
      </w:tr>
      <w:tr w:rsidR="005A7BEF" w:rsidRPr="00170DCE" w14:paraId="2CBCEE70" w14:textId="77777777" w:rsidTr="00036F10">
        <w:trPr>
          <w:trHeight w:val="278"/>
        </w:trPr>
        <w:tc>
          <w:tcPr>
            <w:tcW w:w="4268" w:type="pct"/>
            <w:tcBorders>
              <w:bottom w:val="single" w:sz="4" w:space="0" w:color="auto"/>
            </w:tcBorders>
            <w:noWrap/>
            <w:hideMark/>
          </w:tcPr>
          <w:p w14:paraId="3866F86F"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6) Tax services; 1. Yes 2. No 3. Not Sure</w:t>
            </w:r>
          </w:p>
        </w:tc>
        <w:tc>
          <w:tcPr>
            <w:tcW w:w="732" w:type="pct"/>
            <w:tcBorders>
              <w:bottom w:val="single" w:sz="4" w:space="0" w:color="auto"/>
            </w:tcBorders>
          </w:tcPr>
          <w:p w14:paraId="61559EE0" w14:textId="77777777" w:rsidR="00AD4703" w:rsidRPr="00170DCE" w:rsidRDefault="00AD4703" w:rsidP="005A7BEF">
            <w:pPr>
              <w:ind w:firstLineChars="500" w:firstLine="900"/>
              <w:rPr>
                <w:rFonts w:ascii="Arial" w:hAnsi="Arial" w:cs="Arial"/>
                <w:sz w:val="18"/>
                <w:szCs w:val="18"/>
              </w:rPr>
            </w:pPr>
          </w:p>
        </w:tc>
      </w:tr>
      <w:tr w:rsidR="005A7BEF" w:rsidRPr="00170DCE" w14:paraId="22105783" w14:textId="77777777" w:rsidTr="00363AEB">
        <w:trPr>
          <w:trHeight w:val="109"/>
        </w:trPr>
        <w:tc>
          <w:tcPr>
            <w:tcW w:w="4268" w:type="pct"/>
            <w:tcBorders>
              <w:bottom w:val="single" w:sz="4" w:space="0" w:color="auto"/>
            </w:tcBorders>
            <w:noWrap/>
            <w:hideMark/>
          </w:tcPr>
          <w:p w14:paraId="67140A37" w14:textId="7777777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7) License and permit services 1. Yes 2. No 3. Not Sure</w:t>
            </w:r>
          </w:p>
        </w:tc>
        <w:tc>
          <w:tcPr>
            <w:tcW w:w="732" w:type="pct"/>
            <w:tcBorders>
              <w:bottom w:val="single" w:sz="4" w:space="0" w:color="auto"/>
            </w:tcBorders>
          </w:tcPr>
          <w:p w14:paraId="43E778C1" w14:textId="77777777" w:rsidR="00AD4703" w:rsidRPr="00170DCE" w:rsidRDefault="00AD4703" w:rsidP="00363AEB">
            <w:pPr>
              <w:rPr>
                <w:rFonts w:ascii="Arial" w:hAnsi="Arial" w:cs="Arial"/>
                <w:sz w:val="18"/>
                <w:szCs w:val="18"/>
              </w:rPr>
            </w:pPr>
          </w:p>
        </w:tc>
      </w:tr>
      <w:tr w:rsidR="005A7BEF" w:rsidRPr="00170DCE" w14:paraId="37E22E75" w14:textId="77777777" w:rsidTr="00363AEB">
        <w:trPr>
          <w:trHeight w:val="315"/>
        </w:trPr>
        <w:tc>
          <w:tcPr>
            <w:tcW w:w="4268" w:type="pct"/>
            <w:tcBorders>
              <w:top w:val="single" w:sz="4" w:space="0" w:color="auto"/>
            </w:tcBorders>
            <w:noWrap/>
            <w:hideMark/>
          </w:tcPr>
          <w:p w14:paraId="36B3D14E" w14:textId="4BBF02FC" w:rsidR="00AD4703" w:rsidRPr="00170DCE" w:rsidRDefault="00AD4703" w:rsidP="005A7BEF">
            <w:pPr>
              <w:rPr>
                <w:rFonts w:ascii="Arial" w:hAnsi="Arial" w:cs="Arial"/>
                <w:sz w:val="18"/>
                <w:szCs w:val="18"/>
              </w:rPr>
            </w:pPr>
            <w:r w:rsidRPr="00170DCE">
              <w:rPr>
                <w:rFonts w:ascii="Arial" w:hAnsi="Arial" w:cs="Arial"/>
                <w:sz w:val="18"/>
                <w:szCs w:val="18"/>
              </w:rPr>
              <w:t>Q3. How effective would you rate the below organizations in delivering the services</w:t>
            </w:r>
            <w:r w:rsidR="00F56A59" w:rsidRPr="00170DCE">
              <w:rPr>
                <w:rFonts w:ascii="Arial" w:hAnsi="Arial" w:cs="Arial"/>
                <w:sz w:val="18"/>
                <w:szCs w:val="18"/>
              </w:rPr>
              <w:t xml:space="preserve"> you requested on a scale from 1 to 5 (with 1 being very ineffective and 5 being very effective) </w:t>
            </w:r>
            <w:r w:rsidRPr="00170DCE">
              <w:rPr>
                <w:rFonts w:ascii="Arial" w:hAnsi="Arial" w:cs="Arial"/>
                <w:sz w:val="18"/>
                <w:szCs w:val="18"/>
              </w:rPr>
              <w:t>:</w:t>
            </w:r>
            <w:r w:rsidR="00F56A59" w:rsidRPr="00170DCE">
              <w:rPr>
                <w:rFonts w:ascii="Arial" w:hAnsi="Arial" w:cs="Arial"/>
                <w:sz w:val="18"/>
                <w:szCs w:val="18"/>
              </w:rPr>
              <w:t xml:space="preserve"> NOTE: should only be asked with regard to the agencies selected as “yes” in Q1</w:t>
            </w:r>
          </w:p>
        </w:tc>
        <w:tc>
          <w:tcPr>
            <w:tcW w:w="732" w:type="pct"/>
            <w:tcBorders>
              <w:top w:val="single" w:sz="4" w:space="0" w:color="auto"/>
            </w:tcBorders>
          </w:tcPr>
          <w:p w14:paraId="2B7162A5" w14:textId="77777777" w:rsidR="00AD4703" w:rsidRPr="00170DCE" w:rsidRDefault="00AD4703" w:rsidP="005A7BEF">
            <w:pPr>
              <w:ind w:firstLineChars="500" w:firstLine="900"/>
              <w:rPr>
                <w:rFonts w:ascii="Arial" w:hAnsi="Arial" w:cs="Arial"/>
                <w:sz w:val="18"/>
                <w:szCs w:val="18"/>
              </w:rPr>
            </w:pPr>
          </w:p>
        </w:tc>
      </w:tr>
      <w:tr w:rsidR="005A7BEF" w:rsidRPr="00170DCE" w14:paraId="5AE3327B" w14:textId="77777777" w:rsidTr="00363AEB">
        <w:trPr>
          <w:trHeight w:val="315"/>
        </w:trPr>
        <w:tc>
          <w:tcPr>
            <w:tcW w:w="4268" w:type="pct"/>
            <w:noWrap/>
            <w:hideMark/>
          </w:tcPr>
          <w:p w14:paraId="7B1D0229" w14:textId="1CB95CF3"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 xml:space="preserve">1) Public schools; </w:t>
            </w:r>
            <w:r w:rsidR="00AF7589" w:rsidRPr="00170DCE">
              <w:rPr>
                <w:rFonts w:ascii="Arial" w:hAnsi="Arial" w:cs="Arial"/>
                <w:sz w:val="18"/>
                <w:szCs w:val="18"/>
              </w:rPr>
              <w:t>1. Very Ineffective 2. Ineffective 3. Neutral 4. Effective 5. Very Effective</w:t>
            </w:r>
          </w:p>
        </w:tc>
        <w:tc>
          <w:tcPr>
            <w:tcW w:w="732" w:type="pct"/>
          </w:tcPr>
          <w:p w14:paraId="22E8DFEC" w14:textId="77777777" w:rsidR="00AD4703" w:rsidRPr="00170DCE" w:rsidRDefault="00AD4703" w:rsidP="005A7BEF">
            <w:pPr>
              <w:ind w:firstLineChars="500" w:firstLine="900"/>
              <w:rPr>
                <w:rFonts w:ascii="Arial" w:hAnsi="Arial" w:cs="Arial"/>
                <w:sz w:val="18"/>
                <w:szCs w:val="18"/>
              </w:rPr>
            </w:pPr>
          </w:p>
        </w:tc>
      </w:tr>
      <w:tr w:rsidR="005A7BEF" w:rsidRPr="00170DCE" w14:paraId="69576292" w14:textId="77777777" w:rsidTr="00363AEB">
        <w:trPr>
          <w:trHeight w:val="315"/>
        </w:trPr>
        <w:tc>
          <w:tcPr>
            <w:tcW w:w="4268" w:type="pct"/>
            <w:noWrap/>
            <w:hideMark/>
          </w:tcPr>
          <w:p w14:paraId="5914790A" w14:textId="5A261090"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lastRenderedPageBreak/>
              <w:t xml:space="preserve">2) Public health services; </w:t>
            </w:r>
            <w:r w:rsidR="00AF7589" w:rsidRPr="00170DCE">
              <w:rPr>
                <w:rFonts w:ascii="Arial" w:hAnsi="Arial" w:cs="Arial"/>
                <w:sz w:val="18"/>
                <w:szCs w:val="18"/>
              </w:rPr>
              <w:t>; 1. Very Ineffective 2. Ineffective 3. Neutral 4. Effective 5. Very Effective</w:t>
            </w:r>
          </w:p>
        </w:tc>
        <w:tc>
          <w:tcPr>
            <w:tcW w:w="732" w:type="pct"/>
          </w:tcPr>
          <w:p w14:paraId="0174651B" w14:textId="77777777" w:rsidR="00AD4703" w:rsidRPr="00170DCE" w:rsidRDefault="00AD4703" w:rsidP="005A7BEF">
            <w:pPr>
              <w:ind w:firstLineChars="500" w:firstLine="900"/>
              <w:rPr>
                <w:rFonts w:ascii="Arial" w:hAnsi="Arial" w:cs="Arial"/>
                <w:sz w:val="18"/>
                <w:szCs w:val="18"/>
              </w:rPr>
            </w:pPr>
          </w:p>
        </w:tc>
      </w:tr>
      <w:tr w:rsidR="005A7BEF" w:rsidRPr="00170DCE" w14:paraId="52F0EC22" w14:textId="77777777" w:rsidTr="00363AEB">
        <w:trPr>
          <w:trHeight w:val="315"/>
        </w:trPr>
        <w:tc>
          <w:tcPr>
            <w:tcW w:w="4268" w:type="pct"/>
            <w:noWrap/>
            <w:hideMark/>
          </w:tcPr>
          <w:p w14:paraId="586D69DC" w14:textId="72E50629"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3) Utility services</w:t>
            </w:r>
            <w:r w:rsidR="00AF7589" w:rsidRPr="00170DCE">
              <w:rPr>
                <w:rFonts w:ascii="Arial" w:hAnsi="Arial" w:cs="Arial"/>
                <w:sz w:val="18"/>
                <w:szCs w:val="18"/>
              </w:rPr>
              <w:t>; 1. Very Ineffective 2. Ineffective 3. Neutral 4. Effective 5. Very Effective</w:t>
            </w:r>
          </w:p>
        </w:tc>
        <w:tc>
          <w:tcPr>
            <w:tcW w:w="732" w:type="pct"/>
          </w:tcPr>
          <w:p w14:paraId="7882F4A9" w14:textId="77777777" w:rsidR="00AD4703" w:rsidRPr="00170DCE" w:rsidRDefault="00AD4703" w:rsidP="005A7BEF">
            <w:pPr>
              <w:ind w:firstLineChars="500" w:firstLine="900"/>
              <w:rPr>
                <w:rFonts w:ascii="Arial" w:hAnsi="Arial" w:cs="Arial"/>
                <w:sz w:val="18"/>
                <w:szCs w:val="18"/>
              </w:rPr>
            </w:pPr>
          </w:p>
        </w:tc>
      </w:tr>
      <w:tr w:rsidR="005A7BEF" w:rsidRPr="00170DCE" w14:paraId="595D7E7F" w14:textId="77777777" w:rsidTr="00363AEB">
        <w:trPr>
          <w:trHeight w:val="315"/>
        </w:trPr>
        <w:tc>
          <w:tcPr>
            <w:tcW w:w="4268" w:type="pct"/>
            <w:noWrap/>
            <w:hideMark/>
          </w:tcPr>
          <w:p w14:paraId="7F9FAE30" w14:textId="0E1EB3B2"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 xml:space="preserve">4) The police; </w:t>
            </w:r>
            <w:r w:rsidR="00AF7589" w:rsidRPr="00170DCE">
              <w:rPr>
                <w:rFonts w:ascii="Arial" w:hAnsi="Arial" w:cs="Arial"/>
                <w:sz w:val="18"/>
                <w:szCs w:val="18"/>
              </w:rPr>
              <w:t>; 1. Very Ineffective 2. Ineffective 3. Neutral 4. Effective 5. Very Effective</w:t>
            </w:r>
            <w:r w:rsidRPr="00170DCE">
              <w:rPr>
                <w:rFonts w:ascii="Arial" w:hAnsi="Arial" w:cs="Arial"/>
                <w:sz w:val="18"/>
                <w:szCs w:val="18"/>
              </w:rPr>
              <w:t>. Not Sure</w:t>
            </w:r>
          </w:p>
        </w:tc>
        <w:tc>
          <w:tcPr>
            <w:tcW w:w="732" w:type="pct"/>
          </w:tcPr>
          <w:p w14:paraId="2BEA5F79" w14:textId="77777777" w:rsidR="00AD4703" w:rsidRPr="00170DCE" w:rsidRDefault="00AD4703" w:rsidP="005A7BEF">
            <w:pPr>
              <w:ind w:firstLineChars="500" w:firstLine="900"/>
              <w:rPr>
                <w:rFonts w:ascii="Arial" w:hAnsi="Arial" w:cs="Arial"/>
                <w:sz w:val="18"/>
                <w:szCs w:val="18"/>
              </w:rPr>
            </w:pPr>
          </w:p>
        </w:tc>
      </w:tr>
      <w:tr w:rsidR="005A7BEF" w:rsidRPr="00170DCE" w14:paraId="2502D4DA" w14:textId="77777777" w:rsidTr="00363AEB">
        <w:trPr>
          <w:trHeight w:val="251"/>
        </w:trPr>
        <w:tc>
          <w:tcPr>
            <w:tcW w:w="4268" w:type="pct"/>
            <w:noWrap/>
            <w:hideMark/>
          </w:tcPr>
          <w:p w14:paraId="72CAAA4C" w14:textId="0BF87387"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 xml:space="preserve">5) The courts; </w:t>
            </w:r>
            <w:r w:rsidR="00AF7589" w:rsidRPr="00170DCE">
              <w:rPr>
                <w:rFonts w:ascii="Arial" w:hAnsi="Arial" w:cs="Arial"/>
                <w:sz w:val="18"/>
                <w:szCs w:val="18"/>
              </w:rPr>
              <w:t xml:space="preserve">; 1. Very Ineffective 2. Ineffective 3. Neutral 4. Effective 5. Very Effective </w:t>
            </w:r>
            <w:r w:rsidRPr="00170DCE">
              <w:rPr>
                <w:rFonts w:ascii="Arial" w:hAnsi="Arial" w:cs="Arial"/>
                <w:sz w:val="18"/>
                <w:szCs w:val="18"/>
              </w:rPr>
              <w:t>Sure</w:t>
            </w:r>
          </w:p>
        </w:tc>
        <w:tc>
          <w:tcPr>
            <w:tcW w:w="732" w:type="pct"/>
          </w:tcPr>
          <w:p w14:paraId="63F40F7B" w14:textId="77777777" w:rsidR="00AD4703" w:rsidRPr="00170DCE" w:rsidRDefault="00AD4703" w:rsidP="005A7BEF">
            <w:pPr>
              <w:ind w:firstLineChars="500" w:firstLine="900"/>
              <w:rPr>
                <w:rFonts w:ascii="Arial" w:hAnsi="Arial" w:cs="Arial"/>
                <w:sz w:val="18"/>
                <w:szCs w:val="18"/>
              </w:rPr>
            </w:pPr>
          </w:p>
        </w:tc>
      </w:tr>
      <w:tr w:rsidR="005A7BEF" w:rsidRPr="00170DCE" w14:paraId="63EF79D3" w14:textId="77777777" w:rsidTr="00363AEB">
        <w:trPr>
          <w:trHeight w:val="315"/>
        </w:trPr>
        <w:tc>
          <w:tcPr>
            <w:tcW w:w="4268" w:type="pct"/>
            <w:noWrap/>
            <w:hideMark/>
          </w:tcPr>
          <w:p w14:paraId="78AC69A3" w14:textId="7A9AF305"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 xml:space="preserve">6) Tax services; </w:t>
            </w:r>
            <w:r w:rsidR="00AF7589" w:rsidRPr="00170DCE">
              <w:rPr>
                <w:rFonts w:ascii="Arial" w:hAnsi="Arial" w:cs="Arial"/>
                <w:sz w:val="18"/>
                <w:szCs w:val="18"/>
              </w:rPr>
              <w:t>; 1. Very Ineffective 2. Ineffective 3. Neutral 4. Effective 5. Very Effective</w:t>
            </w:r>
          </w:p>
        </w:tc>
        <w:tc>
          <w:tcPr>
            <w:tcW w:w="732" w:type="pct"/>
          </w:tcPr>
          <w:p w14:paraId="095D8622" w14:textId="77777777" w:rsidR="00AD4703" w:rsidRPr="00170DCE" w:rsidRDefault="00AD4703" w:rsidP="005A7BEF">
            <w:pPr>
              <w:ind w:firstLineChars="500" w:firstLine="900"/>
              <w:rPr>
                <w:rFonts w:ascii="Arial" w:hAnsi="Arial" w:cs="Arial"/>
                <w:sz w:val="18"/>
                <w:szCs w:val="18"/>
              </w:rPr>
            </w:pPr>
          </w:p>
        </w:tc>
      </w:tr>
      <w:tr w:rsidR="005A7BEF" w:rsidRPr="00170DCE" w14:paraId="155DF0A6" w14:textId="77777777" w:rsidTr="00DC5ED3">
        <w:trPr>
          <w:trHeight w:val="135"/>
        </w:trPr>
        <w:tc>
          <w:tcPr>
            <w:tcW w:w="4268" w:type="pct"/>
            <w:noWrap/>
            <w:hideMark/>
          </w:tcPr>
          <w:p w14:paraId="75218BAF" w14:textId="2041C493" w:rsidR="00AD4703" w:rsidRPr="00170DCE" w:rsidRDefault="00AD4703" w:rsidP="005A7BEF">
            <w:pPr>
              <w:ind w:firstLineChars="500" w:firstLine="900"/>
              <w:rPr>
                <w:rFonts w:ascii="Arial" w:hAnsi="Arial" w:cs="Arial"/>
                <w:sz w:val="18"/>
                <w:szCs w:val="18"/>
              </w:rPr>
            </w:pPr>
            <w:r w:rsidRPr="00170DCE">
              <w:rPr>
                <w:rFonts w:ascii="Arial" w:hAnsi="Arial" w:cs="Arial"/>
                <w:sz w:val="18"/>
                <w:szCs w:val="18"/>
              </w:rPr>
              <w:t xml:space="preserve">7) License and permit services </w:t>
            </w:r>
            <w:r w:rsidR="00AF7589" w:rsidRPr="00170DCE">
              <w:rPr>
                <w:rFonts w:ascii="Arial" w:hAnsi="Arial" w:cs="Arial"/>
                <w:sz w:val="18"/>
                <w:szCs w:val="18"/>
              </w:rPr>
              <w:t>; 1. Very Ineffective 2. Ineffective 3. Neutral 4. Effective 5. Very Effective</w:t>
            </w:r>
          </w:p>
        </w:tc>
        <w:tc>
          <w:tcPr>
            <w:tcW w:w="732" w:type="pct"/>
          </w:tcPr>
          <w:p w14:paraId="22F8B854" w14:textId="77777777" w:rsidR="00AD4703" w:rsidRPr="00170DCE" w:rsidRDefault="00AD4703" w:rsidP="005A7BEF">
            <w:pPr>
              <w:ind w:firstLineChars="500" w:firstLine="900"/>
              <w:rPr>
                <w:rFonts w:ascii="Arial" w:hAnsi="Arial" w:cs="Arial"/>
                <w:sz w:val="18"/>
                <w:szCs w:val="18"/>
              </w:rPr>
            </w:pPr>
          </w:p>
          <w:p w14:paraId="3AC43CD1" w14:textId="77777777" w:rsidR="00AD4703" w:rsidRPr="00170DCE" w:rsidRDefault="00AD4703" w:rsidP="005A7BEF">
            <w:pPr>
              <w:ind w:firstLineChars="500" w:firstLine="900"/>
              <w:rPr>
                <w:rFonts w:ascii="Arial" w:hAnsi="Arial" w:cs="Arial"/>
                <w:sz w:val="18"/>
                <w:szCs w:val="18"/>
              </w:rPr>
            </w:pPr>
          </w:p>
        </w:tc>
      </w:tr>
    </w:tbl>
    <w:p w14:paraId="0DBF643A" w14:textId="10834440" w:rsidR="00AD4703" w:rsidRPr="005A7BEF" w:rsidRDefault="00AD4703" w:rsidP="005A7BEF">
      <w:pPr>
        <w:rPr>
          <w:rFonts w:ascii="Arial" w:hAnsi="Arial" w:cs="Arial"/>
          <w:b/>
        </w:rPr>
        <w:sectPr w:rsidR="00AD4703" w:rsidRPr="005A7BEF" w:rsidSect="00BB358E">
          <w:pgSz w:w="16834" w:h="11909" w:orient="landscape" w:code="9"/>
          <w:pgMar w:top="1800" w:right="1440" w:bottom="1800" w:left="1440" w:header="720" w:footer="720" w:gutter="0"/>
          <w:cols w:space="720"/>
          <w:docGrid w:linePitch="360"/>
        </w:sectPr>
      </w:pPr>
    </w:p>
    <w:p w14:paraId="7103F0CD" w14:textId="526CC62C" w:rsidR="00AD4703" w:rsidRDefault="00AD4703" w:rsidP="005A7BEF">
      <w:pPr>
        <w:pStyle w:val="Heading2"/>
        <w:rPr>
          <w:rFonts w:ascii="Arial" w:hAnsi="Arial" w:cs="Arial"/>
          <w:color w:val="auto"/>
          <w:sz w:val="20"/>
          <w:szCs w:val="20"/>
        </w:rPr>
      </w:pPr>
      <w:bookmarkStart w:id="202" w:name="_Toc516617867"/>
      <w:r w:rsidRPr="005A7BEF">
        <w:rPr>
          <w:rFonts w:ascii="Arial" w:hAnsi="Arial" w:cs="Arial"/>
          <w:color w:val="auto"/>
          <w:sz w:val="20"/>
          <w:szCs w:val="20"/>
        </w:rPr>
        <w:lastRenderedPageBreak/>
        <w:t>PART C: SOCIAL NETWORKING</w:t>
      </w:r>
      <w:bookmarkEnd w:id="202"/>
    </w:p>
    <w:p w14:paraId="31FB55DC" w14:textId="77777777" w:rsidR="00976A60" w:rsidRPr="001403DE" w:rsidRDefault="00976A60" w:rsidP="001403DE"/>
    <w:p w14:paraId="0F79DAA1" w14:textId="77777777" w:rsidR="00976A60" w:rsidRDefault="00976A60" w:rsidP="005A7BEF">
      <w:pPr>
        <w:rPr>
          <w:rFonts w:ascii="Arial" w:hAnsi="Arial" w:cs="Arial"/>
          <w:i/>
          <w:sz w:val="18"/>
          <w:szCs w:val="18"/>
          <w:lang w:val="en-GB"/>
        </w:rPr>
      </w:pPr>
      <w:r w:rsidRPr="00976A60">
        <w:rPr>
          <w:rFonts w:ascii="Arial" w:hAnsi="Arial" w:cs="Arial"/>
          <w:i/>
          <w:sz w:val="18"/>
          <w:szCs w:val="18"/>
          <w:lang w:val="en-GB"/>
        </w:rPr>
        <w:t xml:space="preserve">Interviewer: Please ask the following questions to the household head or most knowledgeable person in the household about the other households within this </w:t>
      </w:r>
    </w:p>
    <w:p w14:paraId="10B855FB" w14:textId="77777777" w:rsidR="00976A60" w:rsidRDefault="00976A60" w:rsidP="005A7BEF">
      <w:pPr>
        <w:rPr>
          <w:rFonts w:ascii="Arial" w:hAnsi="Arial" w:cs="Arial"/>
          <w:i/>
          <w:sz w:val="18"/>
          <w:szCs w:val="18"/>
          <w:lang w:val="en-GB"/>
        </w:rPr>
      </w:pPr>
      <w:r w:rsidRPr="00976A60">
        <w:rPr>
          <w:rFonts w:ascii="Arial" w:hAnsi="Arial" w:cs="Arial"/>
          <w:i/>
          <w:sz w:val="18"/>
          <w:szCs w:val="18"/>
          <w:lang w:val="en-GB"/>
        </w:rPr>
        <w:t>community.</w:t>
      </w:r>
    </w:p>
    <w:p w14:paraId="2D196E5E" w14:textId="77777777" w:rsidR="00976A60" w:rsidRDefault="00976A60" w:rsidP="005A7BEF">
      <w:pPr>
        <w:rPr>
          <w:rFonts w:ascii="Arial" w:hAnsi="Arial" w:cs="Arial"/>
          <w:i/>
          <w:sz w:val="18"/>
          <w:szCs w:val="18"/>
          <w:lang w:val="en-GB"/>
        </w:rPr>
      </w:pPr>
    </w:p>
    <w:p w14:paraId="0CC592E5" w14:textId="77777777" w:rsidR="0087729D" w:rsidRPr="005A7BEF" w:rsidRDefault="0087729D" w:rsidP="005A7BEF">
      <w:pPr>
        <w:rPr>
          <w:rFonts w:ascii="Arial" w:hAnsi="Arial" w:cs="Arial"/>
          <w:i/>
          <w:sz w:val="16"/>
          <w:szCs w:val="16"/>
          <w:lang w:val="en-GB"/>
        </w:rPr>
      </w:pPr>
    </w:p>
    <w:tbl>
      <w:tblPr>
        <w:tblStyle w:val="TableGrid"/>
        <w:tblW w:w="0" w:type="auto"/>
        <w:tblLook w:val="04A0" w:firstRow="1" w:lastRow="0" w:firstColumn="1" w:lastColumn="0" w:noHBand="0" w:noVBand="1"/>
      </w:tblPr>
      <w:tblGrid>
        <w:gridCol w:w="12950"/>
      </w:tblGrid>
      <w:tr w:rsidR="00AD4703" w:rsidRPr="005A7BEF" w14:paraId="2928D2F8" w14:textId="77777777" w:rsidTr="00BB358E">
        <w:tc>
          <w:tcPr>
            <w:tcW w:w="14170" w:type="dxa"/>
          </w:tcPr>
          <w:p w14:paraId="7596C686" w14:textId="29551CCB" w:rsidR="0078135B" w:rsidRDefault="00BC27A3" w:rsidP="005A7BEF">
            <w:pPr>
              <w:rPr>
                <w:rFonts w:ascii="Arial" w:hAnsi="Arial" w:cs="Arial"/>
                <w:b/>
                <w:sz w:val="18"/>
                <w:szCs w:val="18"/>
                <w:lang w:val="en-GB"/>
              </w:rPr>
            </w:pPr>
            <w:r>
              <w:rPr>
                <w:rFonts w:ascii="Arial" w:hAnsi="Arial" w:cs="Arial"/>
                <w:b/>
                <w:sz w:val="18"/>
                <w:szCs w:val="18"/>
                <w:lang w:val="en-GB"/>
              </w:rPr>
              <w:t>Q</w:t>
            </w:r>
            <w:r w:rsidR="00AD4703" w:rsidRPr="00C76FD2">
              <w:rPr>
                <w:rFonts w:ascii="Arial" w:hAnsi="Arial" w:cs="Arial"/>
                <w:b/>
                <w:sz w:val="18"/>
                <w:szCs w:val="18"/>
                <w:lang w:val="en-GB"/>
              </w:rPr>
              <w:t xml:space="preserve">0. Who is answering this question?  </w:t>
            </w:r>
          </w:p>
          <w:p w14:paraId="020A33F2" w14:textId="77777777" w:rsidR="0078135B" w:rsidRDefault="0078135B" w:rsidP="005A7BEF">
            <w:pPr>
              <w:rPr>
                <w:rFonts w:ascii="Arial" w:hAnsi="Arial" w:cs="Arial"/>
                <w:b/>
                <w:sz w:val="18"/>
                <w:szCs w:val="18"/>
                <w:lang w:val="en-GB"/>
              </w:rPr>
            </w:pPr>
          </w:p>
          <w:p w14:paraId="69DEBEBB" w14:textId="373DD666" w:rsidR="0078135B" w:rsidRDefault="0078135B" w:rsidP="005A7BEF">
            <w:pPr>
              <w:rPr>
                <w:rFonts w:ascii="Arial" w:hAnsi="Arial" w:cs="Arial"/>
                <w:b/>
                <w:sz w:val="18"/>
                <w:szCs w:val="18"/>
                <w:lang w:val="en-GB"/>
              </w:rPr>
            </w:pPr>
            <w:r>
              <w:rPr>
                <w:rFonts w:ascii="Arial" w:hAnsi="Arial" w:cs="Arial"/>
                <w:b/>
                <w:sz w:val="18"/>
                <w:szCs w:val="18"/>
                <w:lang w:val="en-GB"/>
              </w:rPr>
              <w:t>Write name and ID _________________________________________</w:t>
            </w:r>
          </w:p>
          <w:p w14:paraId="42D48979" w14:textId="413E5A48" w:rsidR="00AD4703" w:rsidRPr="00C76FD2" w:rsidRDefault="00AD4703" w:rsidP="005A7BEF">
            <w:pPr>
              <w:rPr>
                <w:rFonts w:ascii="Arial" w:hAnsi="Arial" w:cs="Arial"/>
                <w:b/>
                <w:sz w:val="18"/>
                <w:szCs w:val="18"/>
                <w:lang w:val="en-GB"/>
              </w:rPr>
            </w:pPr>
          </w:p>
          <w:p w14:paraId="6EAACA89" w14:textId="0A0F3479" w:rsidR="00AD4703" w:rsidRPr="00C76FD2" w:rsidRDefault="00AD4703" w:rsidP="005A7BEF">
            <w:pPr>
              <w:rPr>
                <w:rFonts w:ascii="Arial" w:hAnsi="Arial" w:cs="Arial"/>
                <w:sz w:val="18"/>
                <w:szCs w:val="18"/>
                <w:lang w:val="en-GB"/>
              </w:rPr>
            </w:pPr>
          </w:p>
        </w:tc>
      </w:tr>
    </w:tbl>
    <w:p w14:paraId="1E324ED6" w14:textId="77777777" w:rsidR="00AD4703" w:rsidRPr="005A7BEF" w:rsidRDefault="00AD4703" w:rsidP="005A7BEF">
      <w:pPr>
        <w:rPr>
          <w:rFonts w:ascii="Arial" w:hAnsi="Arial" w:cs="Arial"/>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22"/>
        <w:gridCol w:w="423"/>
        <w:gridCol w:w="424"/>
        <w:gridCol w:w="424"/>
        <w:gridCol w:w="424"/>
        <w:gridCol w:w="424"/>
        <w:gridCol w:w="424"/>
        <w:gridCol w:w="424"/>
        <w:gridCol w:w="424"/>
        <w:gridCol w:w="424"/>
        <w:gridCol w:w="424"/>
        <w:gridCol w:w="424"/>
        <w:gridCol w:w="424"/>
        <w:gridCol w:w="424"/>
        <w:gridCol w:w="417"/>
      </w:tblGrid>
      <w:tr w:rsidR="00AD4703" w:rsidRPr="00C76FD2" w14:paraId="4B77D0B8" w14:textId="77777777" w:rsidTr="00BB358E">
        <w:trPr>
          <w:trHeight w:val="337"/>
          <w:tblHeader/>
        </w:trPr>
        <w:tc>
          <w:tcPr>
            <w:tcW w:w="2712" w:type="pct"/>
            <w:shd w:val="clear" w:color="auto" w:fill="A6A6A6" w:themeFill="background1" w:themeFillShade="A6"/>
            <w:vAlign w:val="center"/>
          </w:tcPr>
          <w:p w14:paraId="0B0719F3"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Other households in the Enumeration area in order</w:t>
            </w:r>
          </w:p>
        </w:tc>
        <w:tc>
          <w:tcPr>
            <w:tcW w:w="164" w:type="pct"/>
            <w:shd w:val="clear" w:color="auto" w:fill="A6A6A6" w:themeFill="background1" w:themeFillShade="A6"/>
            <w:vAlign w:val="center"/>
          </w:tcPr>
          <w:p w14:paraId="2A7B2737"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1</w:t>
            </w:r>
          </w:p>
        </w:tc>
        <w:tc>
          <w:tcPr>
            <w:tcW w:w="164" w:type="pct"/>
            <w:shd w:val="clear" w:color="auto" w:fill="A6A6A6" w:themeFill="background1" w:themeFillShade="A6"/>
            <w:vAlign w:val="center"/>
          </w:tcPr>
          <w:p w14:paraId="519C3BB3"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2</w:t>
            </w:r>
          </w:p>
        </w:tc>
        <w:tc>
          <w:tcPr>
            <w:tcW w:w="164" w:type="pct"/>
            <w:shd w:val="clear" w:color="auto" w:fill="A6A6A6" w:themeFill="background1" w:themeFillShade="A6"/>
            <w:vAlign w:val="center"/>
          </w:tcPr>
          <w:p w14:paraId="71AB303F"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3</w:t>
            </w:r>
          </w:p>
        </w:tc>
        <w:tc>
          <w:tcPr>
            <w:tcW w:w="164" w:type="pct"/>
            <w:shd w:val="clear" w:color="auto" w:fill="A6A6A6" w:themeFill="background1" w:themeFillShade="A6"/>
            <w:vAlign w:val="center"/>
          </w:tcPr>
          <w:p w14:paraId="4F66C225"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4</w:t>
            </w:r>
          </w:p>
        </w:tc>
        <w:tc>
          <w:tcPr>
            <w:tcW w:w="164" w:type="pct"/>
            <w:shd w:val="clear" w:color="auto" w:fill="A6A6A6" w:themeFill="background1" w:themeFillShade="A6"/>
            <w:vAlign w:val="center"/>
          </w:tcPr>
          <w:p w14:paraId="3432D697"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5</w:t>
            </w:r>
          </w:p>
        </w:tc>
        <w:tc>
          <w:tcPr>
            <w:tcW w:w="164" w:type="pct"/>
            <w:shd w:val="clear" w:color="auto" w:fill="A6A6A6" w:themeFill="background1" w:themeFillShade="A6"/>
            <w:vAlign w:val="center"/>
          </w:tcPr>
          <w:p w14:paraId="1D5F2DD5"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6</w:t>
            </w:r>
          </w:p>
        </w:tc>
        <w:tc>
          <w:tcPr>
            <w:tcW w:w="164" w:type="pct"/>
            <w:shd w:val="clear" w:color="auto" w:fill="A6A6A6" w:themeFill="background1" w:themeFillShade="A6"/>
            <w:vAlign w:val="center"/>
          </w:tcPr>
          <w:p w14:paraId="676E0916"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7</w:t>
            </w:r>
          </w:p>
        </w:tc>
        <w:tc>
          <w:tcPr>
            <w:tcW w:w="164" w:type="pct"/>
            <w:shd w:val="clear" w:color="auto" w:fill="A6A6A6" w:themeFill="background1" w:themeFillShade="A6"/>
            <w:vAlign w:val="center"/>
          </w:tcPr>
          <w:p w14:paraId="035F807D"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8</w:t>
            </w:r>
          </w:p>
        </w:tc>
        <w:tc>
          <w:tcPr>
            <w:tcW w:w="164" w:type="pct"/>
            <w:shd w:val="clear" w:color="auto" w:fill="A6A6A6" w:themeFill="background1" w:themeFillShade="A6"/>
            <w:vAlign w:val="center"/>
          </w:tcPr>
          <w:p w14:paraId="01D0F9AE"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9</w:t>
            </w:r>
          </w:p>
        </w:tc>
        <w:tc>
          <w:tcPr>
            <w:tcW w:w="164" w:type="pct"/>
            <w:shd w:val="clear" w:color="auto" w:fill="A6A6A6" w:themeFill="background1" w:themeFillShade="A6"/>
            <w:vAlign w:val="center"/>
          </w:tcPr>
          <w:p w14:paraId="49073983"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10</w:t>
            </w:r>
          </w:p>
        </w:tc>
        <w:tc>
          <w:tcPr>
            <w:tcW w:w="164" w:type="pct"/>
            <w:shd w:val="clear" w:color="auto" w:fill="A6A6A6" w:themeFill="background1" w:themeFillShade="A6"/>
            <w:vAlign w:val="center"/>
          </w:tcPr>
          <w:p w14:paraId="3536445D"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11</w:t>
            </w:r>
          </w:p>
        </w:tc>
        <w:tc>
          <w:tcPr>
            <w:tcW w:w="164" w:type="pct"/>
            <w:shd w:val="clear" w:color="auto" w:fill="A6A6A6" w:themeFill="background1" w:themeFillShade="A6"/>
            <w:vAlign w:val="center"/>
          </w:tcPr>
          <w:p w14:paraId="7DE9723B"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12</w:t>
            </w:r>
          </w:p>
        </w:tc>
        <w:tc>
          <w:tcPr>
            <w:tcW w:w="164" w:type="pct"/>
            <w:shd w:val="clear" w:color="auto" w:fill="A6A6A6" w:themeFill="background1" w:themeFillShade="A6"/>
            <w:vAlign w:val="center"/>
          </w:tcPr>
          <w:p w14:paraId="7FD04873"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13</w:t>
            </w:r>
          </w:p>
        </w:tc>
        <w:tc>
          <w:tcPr>
            <w:tcW w:w="156" w:type="pct"/>
            <w:shd w:val="clear" w:color="auto" w:fill="A6A6A6" w:themeFill="background1" w:themeFillShade="A6"/>
            <w:vAlign w:val="center"/>
          </w:tcPr>
          <w:p w14:paraId="74787044" w14:textId="77777777" w:rsidR="00AD4703" w:rsidRPr="00C76FD2" w:rsidRDefault="00AD4703" w:rsidP="005A7BEF">
            <w:pPr>
              <w:jc w:val="center"/>
              <w:rPr>
                <w:rFonts w:ascii="Arial" w:hAnsi="Arial" w:cs="Arial"/>
                <w:b/>
                <w:sz w:val="18"/>
                <w:szCs w:val="18"/>
                <w:lang w:val="en-GB"/>
              </w:rPr>
            </w:pPr>
            <w:r w:rsidRPr="00C76FD2">
              <w:rPr>
                <w:rFonts w:ascii="Arial" w:hAnsi="Arial" w:cs="Arial"/>
                <w:b/>
                <w:sz w:val="18"/>
                <w:szCs w:val="18"/>
                <w:lang w:val="en-GB"/>
              </w:rPr>
              <w:t>14</w:t>
            </w:r>
          </w:p>
        </w:tc>
      </w:tr>
      <w:tr w:rsidR="00AD4703" w:rsidRPr="00C76FD2" w14:paraId="57C80BD6" w14:textId="77777777" w:rsidTr="00BB358E">
        <w:trPr>
          <w:trHeight w:val="683"/>
        </w:trPr>
        <w:tc>
          <w:tcPr>
            <w:tcW w:w="2712" w:type="pct"/>
          </w:tcPr>
          <w:p w14:paraId="4E8F11F6" w14:textId="754DFCF7" w:rsidR="00AD4703" w:rsidRPr="00C76FD2" w:rsidRDefault="00BC27A3" w:rsidP="005A7BEF">
            <w:pPr>
              <w:rPr>
                <w:rFonts w:ascii="Arial" w:hAnsi="Arial" w:cs="Arial"/>
                <w:b/>
                <w:sz w:val="18"/>
                <w:szCs w:val="18"/>
                <w:lang w:val="en-GB"/>
              </w:rPr>
            </w:pPr>
            <w:r>
              <w:rPr>
                <w:rFonts w:ascii="Arial" w:hAnsi="Arial" w:cs="Arial"/>
                <w:b/>
                <w:sz w:val="18"/>
                <w:szCs w:val="18"/>
                <w:lang w:val="en-GB"/>
              </w:rPr>
              <w:t>Q</w:t>
            </w:r>
            <w:r w:rsidR="00AD4703" w:rsidRPr="00C76FD2">
              <w:rPr>
                <w:rFonts w:ascii="Arial" w:hAnsi="Arial" w:cs="Arial"/>
                <w:b/>
                <w:sz w:val="18"/>
                <w:szCs w:val="18"/>
                <w:lang w:val="en-GB"/>
              </w:rPr>
              <w:t xml:space="preserve">1a. Do you recognize this household </w:t>
            </w:r>
            <w:r>
              <w:rPr>
                <w:rFonts w:ascii="Arial" w:hAnsi="Arial" w:cs="Arial"/>
                <w:b/>
                <w:sz w:val="18"/>
                <w:szCs w:val="18"/>
                <w:lang w:val="en-GB"/>
              </w:rPr>
              <w:t>whose members are listed</w:t>
            </w:r>
            <w:r w:rsidR="00AD4703" w:rsidRPr="00C76FD2">
              <w:rPr>
                <w:rFonts w:ascii="Arial" w:hAnsi="Arial" w:cs="Arial"/>
                <w:b/>
                <w:sz w:val="18"/>
                <w:szCs w:val="18"/>
                <w:lang w:val="en-GB"/>
              </w:rPr>
              <w:t xml:space="preserve">?                    </w:t>
            </w:r>
          </w:p>
          <w:p w14:paraId="61B0F284"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1.Yes                        </w:t>
            </w:r>
          </w:p>
          <w:p w14:paraId="5C549E39"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 3. I know them but they don’t live here anymore      &gt;&gt;next household</w:t>
            </w:r>
          </w:p>
          <w:p w14:paraId="3546DC9B"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 5. I don’t know them at all     &gt;&gt;next household</w:t>
            </w:r>
          </w:p>
        </w:tc>
        <w:tc>
          <w:tcPr>
            <w:tcW w:w="164" w:type="pct"/>
          </w:tcPr>
          <w:p w14:paraId="7A89EF5C" w14:textId="77777777" w:rsidR="00AD4703" w:rsidRPr="00C76FD2" w:rsidRDefault="00AD4703" w:rsidP="005A7BEF">
            <w:pPr>
              <w:jc w:val="center"/>
              <w:rPr>
                <w:rFonts w:ascii="Arial" w:hAnsi="Arial" w:cs="Arial"/>
                <w:b/>
                <w:sz w:val="18"/>
                <w:szCs w:val="18"/>
                <w:lang w:val="en-GB"/>
              </w:rPr>
            </w:pPr>
          </w:p>
        </w:tc>
        <w:tc>
          <w:tcPr>
            <w:tcW w:w="164" w:type="pct"/>
          </w:tcPr>
          <w:p w14:paraId="18B0A073" w14:textId="77777777" w:rsidR="00AD4703" w:rsidRPr="00C76FD2" w:rsidRDefault="00AD4703" w:rsidP="005A7BEF">
            <w:pPr>
              <w:jc w:val="center"/>
              <w:rPr>
                <w:rFonts w:ascii="Arial" w:hAnsi="Arial" w:cs="Arial"/>
                <w:b/>
                <w:sz w:val="18"/>
                <w:szCs w:val="18"/>
                <w:lang w:val="en-GB"/>
              </w:rPr>
            </w:pPr>
          </w:p>
        </w:tc>
        <w:tc>
          <w:tcPr>
            <w:tcW w:w="164" w:type="pct"/>
          </w:tcPr>
          <w:p w14:paraId="4B08115A" w14:textId="77777777" w:rsidR="00AD4703" w:rsidRPr="00C76FD2" w:rsidRDefault="00AD4703" w:rsidP="005A7BEF">
            <w:pPr>
              <w:jc w:val="center"/>
              <w:rPr>
                <w:rFonts w:ascii="Arial" w:hAnsi="Arial" w:cs="Arial"/>
                <w:b/>
                <w:sz w:val="18"/>
                <w:szCs w:val="18"/>
                <w:lang w:val="en-GB"/>
              </w:rPr>
            </w:pPr>
          </w:p>
        </w:tc>
        <w:tc>
          <w:tcPr>
            <w:tcW w:w="164" w:type="pct"/>
          </w:tcPr>
          <w:p w14:paraId="0F8E7EAB" w14:textId="77777777" w:rsidR="00AD4703" w:rsidRPr="00C76FD2" w:rsidRDefault="00AD4703" w:rsidP="005A7BEF">
            <w:pPr>
              <w:jc w:val="center"/>
              <w:rPr>
                <w:rFonts w:ascii="Arial" w:hAnsi="Arial" w:cs="Arial"/>
                <w:b/>
                <w:sz w:val="18"/>
                <w:szCs w:val="18"/>
                <w:lang w:val="en-GB"/>
              </w:rPr>
            </w:pPr>
          </w:p>
        </w:tc>
        <w:tc>
          <w:tcPr>
            <w:tcW w:w="164" w:type="pct"/>
          </w:tcPr>
          <w:p w14:paraId="689E18D8" w14:textId="77777777" w:rsidR="00AD4703" w:rsidRPr="00C76FD2" w:rsidRDefault="00AD4703" w:rsidP="005A7BEF">
            <w:pPr>
              <w:jc w:val="center"/>
              <w:rPr>
                <w:rFonts w:ascii="Arial" w:hAnsi="Arial" w:cs="Arial"/>
                <w:b/>
                <w:sz w:val="18"/>
                <w:szCs w:val="18"/>
                <w:lang w:val="en-GB"/>
              </w:rPr>
            </w:pPr>
          </w:p>
        </w:tc>
        <w:tc>
          <w:tcPr>
            <w:tcW w:w="164" w:type="pct"/>
          </w:tcPr>
          <w:p w14:paraId="142C158D" w14:textId="77777777" w:rsidR="00AD4703" w:rsidRPr="00C76FD2" w:rsidRDefault="00AD4703" w:rsidP="005A7BEF">
            <w:pPr>
              <w:jc w:val="center"/>
              <w:rPr>
                <w:rFonts w:ascii="Arial" w:hAnsi="Arial" w:cs="Arial"/>
                <w:b/>
                <w:sz w:val="18"/>
                <w:szCs w:val="18"/>
                <w:lang w:val="en-GB"/>
              </w:rPr>
            </w:pPr>
          </w:p>
        </w:tc>
        <w:tc>
          <w:tcPr>
            <w:tcW w:w="164" w:type="pct"/>
          </w:tcPr>
          <w:p w14:paraId="7A437818" w14:textId="77777777" w:rsidR="00AD4703" w:rsidRPr="00C76FD2" w:rsidRDefault="00AD4703" w:rsidP="005A7BEF">
            <w:pPr>
              <w:jc w:val="center"/>
              <w:rPr>
                <w:rFonts w:ascii="Arial" w:hAnsi="Arial" w:cs="Arial"/>
                <w:b/>
                <w:sz w:val="18"/>
                <w:szCs w:val="18"/>
                <w:lang w:val="en-GB"/>
              </w:rPr>
            </w:pPr>
          </w:p>
        </w:tc>
        <w:tc>
          <w:tcPr>
            <w:tcW w:w="164" w:type="pct"/>
          </w:tcPr>
          <w:p w14:paraId="09632190" w14:textId="77777777" w:rsidR="00AD4703" w:rsidRPr="00C76FD2" w:rsidRDefault="00AD4703" w:rsidP="005A7BEF">
            <w:pPr>
              <w:jc w:val="center"/>
              <w:rPr>
                <w:rFonts w:ascii="Arial" w:hAnsi="Arial" w:cs="Arial"/>
                <w:b/>
                <w:sz w:val="18"/>
                <w:szCs w:val="18"/>
                <w:lang w:val="en-GB"/>
              </w:rPr>
            </w:pPr>
          </w:p>
        </w:tc>
        <w:tc>
          <w:tcPr>
            <w:tcW w:w="164" w:type="pct"/>
          </w:tcPr>
          <w:p w14:paraId="3B0B5A12" w14:textId="77777777" w:rsidR="00AD4703" w:rsidRPr="00C76FD2" w:rsidRDefault="00AD4703" w:rsidP="005A7BEF">
            <w:pPr>
              <w:jc w:val="center"/>
              <w:rPr>
                <w:rFonts w:ascii="Arial" w:hAnsi="Arial" w:cs="Arial"/>
                <w:b/>
                <w:sz w:val="18"/>
                <w:szCs w:val="18"/>
                <w:lang w:val="en-GB"/>
              </w:rPr>
            </w:pPr>
          </w:p>
        </w:tc>
        <w:tc>
          <w:tcPr>
            <w:tcW w:w="164" w:type="pct"/>
          </w:tcPr>
          <w:p w14:paraId="3D8B2654" w14:textId="77777777" w:rsidR="00AD4703" w:rsidRPr="00C76FD2" w:rsidRDefault="00AD4703" w:rsidP="005A7BEF">
            <w:pPr>
              <w:jc w:val="center"/>
              <w:rPr>
                <w:rFonts w:ascii="Arial" w:hAnsi="Arial" w:cs="Arial"/>
                <w:b/>
                <w:sz w:val="18"/>
                <w:szCs w:val="18"/>
                <w:lang w:val="en-GB"/>
              </w:rPr>
            </w:pPr>
          </w:p>
        </w:tc>
        <w:tc>
          <w:tcPr>
            <w:tcW w:w="164" w:type="pct"/>
          </w:tcPr>
          <w:p w14:paraId="1E4A2A6D" w14:textId="77777777" w:rsidR="00AD4703" w:rsidRPr="00C76FD2" w:rsidRDefault="00AD4703" w:rsidP="005A7BEF">
            <w:pPr>
              <w:jc w:val="center"/>
              <w:rPr>
                <w:rFonts w:ascii="Arial" w:hAnsi="Arial" w:cs="Arial"/>
                <w:b/>
                <w:sz w:val="18"/>
                <w:szCs w:val="18"/>
                <w:lang w:val="en-GB"/>
              </w:rPr>
            </w:pPr>
          </w:p>
        </w:tc>
        <w:tc>
          <w:tcPr>
            <w:tcW w:w="164" w:type="pct"/>
          </w:tcPr>
          <w:p w14:paraId="1E4A5D22"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25E3AA69"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2A0D3571" w14:textId="77777777" w:rsidR="00AD4703" w:rsidRPr="00C76FD2" w:rsidRDefault="00AD4703" w:rsidP="005A7BEF">
            <w:pPr>
              <w:jc w:val="center"/>
              <w:rPr>
                <w:rFonts w:ascii="Arial" w:hAnsi="Arial" w:cs="Arial"/>
                <w:b/>
                <w:sz w:val="18"/>
                <w:szCs w:val="18"/>
                <w:lang w:val="en-GB"/>
              </w:rPr>
            </w:pPr>
          </w:p>
        </w:tc>
      </w:tr>
      <w:tr w:rsidR="00AD4703" w:rsidRPr="00C76FD2" w14:paraId="611835B1" w14:textId="77777777" w:rsidTr="00BB358E">
        <w:trPr>
          <w:trHeight w:val="683"/>
        </w:trPr>
        <w:tc>
          <w:tcPr>
            <w:tcW w:w="2712" w:type="pct"/>
          </w:tcPr>
          <w:p w14:paraId="307AFE24" w14:textId="4BEE8FDC" w:rsidR="00AD4703" w:rsidRPr="00C76FD2" w:rsidRDefault="00BC27A3" w:rsidP="005A7BEF">
            <w:pPr>
              <w:rPr>
                <w:rFonts w:ascii="Arial" w:hAnsi="Arial" w:cs="Arial"/>
                <w:b/>
                <w:sz w:val="18"/>
                <w:szCs w:val="18"/>
                <w:lang w:val="en-GB"/>
              </w:rPr>
            </w:pPr>
            <w:r>
              <w:rPr>
                <w:rFonts w:ascii="Arial" w:hAnsi="Arial" w:cs="Arial"/>
                <w:b/>
                <w:sz w:val="18"/>
                <w:szCs w:val="18"/>
                <w:lang w:val="en-GB"/>
              </w:rPr>
              <w:t>Q</w:t>
            </w:r>
            <w:r w:rsidR="00AD4703" w:rsidRPr="00C76FD2">
              <w:rPr>
                <w:rFonts w:ascii="Arial" w:hAnsi="Arial" w:cs="Arial"/>
                <w:b/>
                <w:sz w:val="18"/>
                <w:szCs w:val="18"/>
                <w:lang w:val="en-GB"/>
              </w:rPr>
              <w:t xml:space="preserve">1.Do you or others in your household spend more than one hour per week with any member(s) of this household? </w:t>
            </w:r>
          </w:p>
          <w:p w14:paraId="7974660B"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 Yes,       </w:t>
            </w:r>
          </w:p>
          <w:p w14:paraId="017BB254"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5. No</w:t>
            </w:r>
          </w:p>
        </w:tc>
        <w:tc>
          <w:tcPr>
            <w:tcW w:w="164" w:type="pct"/>
          </w:tcPr>
          <w:p w14:paraId="0174FD96" w14:textId="77777777" w:rsidR="00AD4703" w:rsidRPr="00C76FD2" w:rsidRDefault="00AD4703" w:rsidP="005A7BEF">
            <w:pPr>
              <w:jc w:val="center"/>
              <w:rPr>
                <w:rFonts w:ascii="Arial" w:hAnsi="Arial" w:cs="Arial"/>
                <w:b/>
                <w:sz w:val="18"/>
                <w:szCs w:val="18"/>
                <w:lang w:val="en-GB"/>
              </w:rPr>
            </w:pPr>
          </w:p>
        </w:tc>
        <w:tc>
          <w:tcPr>
            <w:tcW w:w="164" w:type="pct"/>
          </w:tcPr>
          <w:p w14:paraId="00311866" w14:textId="77777777" w:rsidR="00AD4703" w:rsidRPr="00C76FD2" w:rsidRDefault="00AD4703" w:rsidP="005A7BEF">
            <w:pPr>
              <w:jc w:val="center"/>
              <w:rPr>
                <w:rFonts w:ascii="Arial" w:hAnsi="Arial" w:cs="Arial"/>
                <w:b/>
                <w:sz w:val="18"/>
                <w:szCs w:val="18"/>
                <w:lang w:val="en-GB"/>
              </w:rPr>
            </w:pPr>
          </w:p>
        </w:tc>
        <w:tc>
          <w:tcPr>
            <w:tcW w:w="164" w:type="pct"/>
          </w:tcPr>
          <w:p w14:paraId="7681A2CE" w14:textId="77777777" w:rsidR="00AD4703" w:rsidRPr="00C76FD2" w:rsidRDefault="00AD4703" w:rsidP="005A7BEF">
            <w:pPr>
              <w:jc w:val="center"/>
              <w:rPr>
                <w:rFonts w:ascii="Arial" w:hAnsi="Arial" w:cs="Arial"/>
                <w:b/>
                <w:sz w:val="18"/>
                <w:szCs w:val="18"/>
                <w:lang w:val="en-GB"/>
              </w:rPr>
            </w:pPr>
          </w:p>
        </w:tc>
        <w:tc>
          <w:tcPr>
            <w:tcW w:w="164" w:type="pct"/>
          </w:tcPr>
          <w:p w14:paraId="664FAEAB" w14:textId="77777777" w:rsidR="00AD4703" w:rsidRPr="00C76FD2" w:rsidRDefault="00AD4703" w:rsidP="005A7BEF">
            <w:pPr>
              <w:jc w:val="center"/>
              <w:rPr>
                <w:rFonts w:ascii="Arial" w:hAnsi="Arial" w:cs="Arial"/>
                <w:b/>
                <w:sz w:val="18"/>
                <w:szCs w:val="18"/>
                <w:lang w:val="en-GB"/>
              </w:rPr>
            </w:pPr>
          </w:p>
        </w:tc>
        <w:tc>
          <w:tcPr>
            <w:tcW w:w="164" w:type="pct"/>
          </w:tcPr>
          <w:p w14:paraId="19ECBBA7" w14:textId="77777777" w:rsidR="00AD4703" w:rsidRPr="00C76FD2" w:rsidRDefault="00AD4703" w:rsidP="005A7BEF">
            <w:pPr>
              <w:jc w:val="center"/>
              <w:rPr>
                <w:rFonts w:ascii="Arial" w:hAnsi="Arial" w:cs="Arial"/>
                <w:b/>
                <w:sz w:val="18"/>
                <w:szCs w:val="18"/>
                <w:lang w:val="en-GB"/>
              </w:rPr>
            </w:pPr>
          </w:p>
        </w:tc>
        <w:tc>
          <w:tcPr>
            <w:tcW w:w="164" w:type="pct"/>
          </w:tcPr>
          <w:p w14:paraId="29E7ADDE" w14:textId="77777777" w:rsidR="00AD4703" w:rsidRPr="00C76FD2" w:rsidRDefault="00AD4703" w:rsidP="005A7BEF">
            <w:pPr>
              <w:jc w:val="center"/>
              <w:rPr>
                <w:rFonts w:ascii="Arial" w:hAnsi="Arial" w:cs="Arial"/>
                <w:b/>
                <w:sz w:val="18"/>
                <w:szCs w:val="18"/>
                <w:lang w:val="en-GB"/>
              </w:rPr>
            </w:pPr>
          </w:p>
        </w:tc>
        <w:tc>
          <w:tcPr>
            <w:tcW w:w="164" w:type="pct"/>
          </w:tcPr>
          <w:p w14:paraId="3805D9F7" w14:textId="77777777" w:rsidR="00AD4703" w:rsidRPr="00C76FD2" w:rsidRDefault="00AD4703" w:rsidP="005A7BEF">
            <w:pPr>
              <w:jc w:val="center"/>
              <w:rPr>
                <w:rFonts w:ascii="Arial" w:hAnsi="Arial" w:cs="Arial"/>
                <w:b/>
                <w:sz w:val="18"/>
                <w:szCs w:val="18"/>
                <w:lang w:val="en-GB"/>
              </w:rPr>
            </w:pPr>
          </w:p>
        </w:tc>
        <w:tc>
          <w:tcPr>
            <w:tcW w:w="164" w:type="pct"/>
          </w:tcPr>
          <w:p w14:paraId="5387BB09" w14:textId="77777777" w:rsidR="00AD4703" w:rsidRPr="00C76FD2" w:rsidRDefault="00AD4703" w:rsidP="005A7BEF">
            <w:pPr>
              <w:jc w:val="center"/>
              <w:rPr>
                <w:rFonts w:ascii="Arial" w:hAnsi="Arial" w:cs="Arial"/>
                <w:b/>
                <w:sz w:val="18"/>
                <w:szCs w:val="18"/>
                <w:lang w:val="en-GB"/>
              </w:rPr>
            </w:pPr>
          </w:p>
        </w:tc>
        <w:tc>
          <w:tcPr>
            <w:tcW w:w="164" w:type="pct"/>
          </w:tcPr>
          <w:p w14:paraId="191F2E1A" w14:textId="77777777" w:rsidR="00AD4703" w:rsidRPr="00C76FD2" w:rsidRDefault="00AD4703" w:rsidP="005A7BEF">
            <w:pPr>
              <w:jc w:val="center"/>
              <w:rPr>
                <w:rFonts w:ascii="Arial" w:hAnsi="Arial" w:cs="Arial"/>
                <w:b/>
                <w:sz w:val="18"/>
                <w:szCs w:val="18"/>
                <w:lang w:val="en-GB"/>
              </w:rPr>
            </w:pPr>
          </w:p>
        </w:tc>
        <w:tc>
          <w:tcPr>
            <w:tcW w:w="164" w:type="pct"/>
          </w:tcPr>
          <w:p w14:paraId="5C384926" w14:textId="77777777" w:rsidR="00AD4703" w:rsidRPr="00C76FD2" w:rsidRDefault="00AD4703" w:rsidP="005A7BEF">
            <w:pPr>
              <w:jc w:val="center"/>
              <w:rPr>
                <w:rFonts w:ascii="Arial" w:hAnsi="Arial" w:cs="Arial"/>
                <w:b/>
                <w:sz w:val="18"/>
                <w:szCs w:val="18"/>
                <w:lang w:val="en-GB"/>
              </w:rPr>
            </w:pPr>
          </w:p>
        </w:tc>
        <w:tc>
          <w:tcPr>
            <w:tcW w:w="164" w:type="pct"/>
          </w:tcPr>
          <w:p w14:paraId="765B2F5C" w14:textId="77777777" w:rsidR="00AD4703" w:rsidRPr="00C76FD2" w:rsidRDefault="00AD4703" w:rsidP="005A7BEF">
            <w:pPr>
              <w:jc w:val="center"/>
              <w:rPr>
                <w:rFonts w:ascii="Arial" w:hAnsi="Arial" w:cs="Arial"/>
                <w:b/>
                <w:sz w:val="18"/>
                <w:szCs w:val="18"/>
                <w:lang w:val="en-GB"/>
              </w:rPr>
            </w:pPr>
          </w:p>
        </w:tc>
        <w:tc>
          <w:tcPr>
            <w:tcW w:w="164" w:type="pct"/>
          </w:tcPr>
          <w:p w14:paraId="2334E697"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3F7F0699"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072CE9F6" w14:textId="77777777" w:rsidR="00AD4703" w:rsidRPr="00C76FD2" w:rsidRDefault="00AD4703" w:rsidP="005A7BEF">
            <w:pPr>
              <w:jc w:val="center"/>
              <w:rPr>
                <w:rFonts w:ascii="Arial" w:hAnsi="Arial" w:cs="Arial"/>
                <w:b/>
                <w:sz w:val="18"/>
                <w:szCs w:val="18"/>
                <w:lang w:val="en-GB"/>
              </w:rPr>
            </w:pPr>
          </w:p>
        </w:tc>
      </w:tr>
      <w:tr w:rsidR="00AD4703" w:rsidRPr="00C76FD2" w14:paraId="0F55D401" w14:textId="77777777" w:rsidTr="00BB358E">
        <w:trPr>
          <w:trHeight w:val="1010"/>
        </w:trPr>
        <w:tc>
          <w:tcPr>
            <w:tcW w:w="2712" w:type="pct"/>
          </w:tcPr>
          <w:p w14:paraId="78D0B165" w14:textId="1A11B5C7" w:rsidR="00AD4703" w:rsidRPr="00C76FD2" w:rsidRDefault="00BC27A3" w:rsidP="005A7BEF">
            <w:pPr>
              <w:rPr>
                <w:rFonts w:ascii="Arial" w:hAnsi="Arial" w:cs="Arial"/>
                <w:b/>
                <w:sz w:val="18"/>
                <w:szCs w:val="18"/>
                <w:lang w:val="en-GB"/>
              </w:rPr>
            </w:pPr>
            <w:r>
              <w:rPr>
                <w:rFonts w:ascii="Arial" w:hAnsi="Arial" w:cs="Arial"/>
                <w:b/>
                <w:sz w:val="18"/>
                <w:szCs w:val="18"/>
                <w:lang w:val="en-GB"/>
              </w:rPr>
              <w:t>Q</w:t>
            </w:r>
            <w:r w:rsidR="00AD4703" w:rsidRPr="00C76FD2">
              <w:rPr>
                <w:rFonts w:ascii="Arial" w:hAnsi="Arial" w:cs="Arial"/>
                <w:b/>
                <w:sz w:val="18"/>
                <w:szCs w:val="18"/>
                <w:lang w:val="en-GB"/>
              </w:rPr>
              <w:t>2. If so, what is the relationship between this person/people in the other household to you or others in your household?</w:t>
            </w:r>
          </w:p>
          <w:p w14:paraId="793277AF"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 Son/daughter </w:t>
            </w:r>
          </w:p>
          <w:p w14:paraId="2026687E"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2. Father/mother</w:t>
            </w:r>
          </w:p>
          <w:p w14:paraId="7C835D3F"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3. Brother/sister-in-law </w:t>
            </w:r>
          </w:p>
          <w:p w14:paraId="569D31EC"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4. Father/mother-in-law </w:t>
            </w:r>
          </w:p>
          <w:p w14:paraId="67910446"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5. Uncle/aunt </w:t>
            </w:r>
          </w:p>
          <w:p w14:paraId="415DCD97"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6. Nephew/Niece </w:t>
            </w:r>
          </w:p>
          <w:p w14:paraId="46A503BB"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7. Brother/sister </w:t>
            </w:r>
          </w:p>
          <w:p w14:paraId="438CE9A9"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8. Other relative </w:t>
            </w:r>
          </w:p>
          <w:p w14:paraId="0FECD23D"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9. Work Colleague </w:t>
            </w:r>
          </w:p>
          <w:p w14:paraId="0B4A1979"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10. Friend </w:t>
            </w:r>
          </w:p>
          <w:p w14:paraId="34BFE9FC"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11. Neighbor </w:t>
            </w:r>
          </w:p>
          <w:p w14:paraId="418036C6" w14:textId="7D0C5503" w:rsidR="00AD4703" w:rsidRPr="00C76FD2" w:rsidRDefault="00F72456" w:rsidP="005A7BEF">
            <w:pPr>
              <w:spacing w:line="276" w:lineRule="auto"/>
              <w:rPr>
                <w:rFonts w:ascii="Arial" w:hAnsi="Arial" w:cs="Arial"/>
                <w:b/>
                <w:sz w:val="18"/>
                <w:szCs w:val="18"/>
              </w:rPr>
            </w:pPr>
            <w:r w:rsidRPr="00C76FD2">
              <w:rPr>
                <w:rFonts w:ascii="Arial" w:hAnsi="Arial" w:cs="Arial"/>
                <w:b/>
                <w:sz w:val="18"/>
                <w:szCs w:val="18"/>
              </w:rPr>
              <w:t>-</w:t>
            </w:r>
            <w:r w:rsidR="00AD4703" w:rsidRPr="00C76FD2">
              <w:rPr>
                <w:rFonts w:ascii="Arial" w:hAnsi="Arial" w:cs="Arial"/>
                <w:b/>
                <w:sz w:val="18"/>
                <w:szCs w:val="18"/>
              </w:rPr>
              <w:t>666. Other (Specify)</w:t>
            </w:r>
          </w:p>
          <w:p w14:paraId="6EC215AE" w14:textId="77777777" w:rsidR="00AD4703" w:rsidRPr="00C76FD2" w:rsidRDefault="00AD4703" w:rsidP="005A7BEF">
            <w:pPr>
              <w:spacing w:line="276" w:lineRule="auto"/>
              <w:rPr>
                <w:rFonts w:ascii="Arial" w:hAnsi="Arial" w:cs="Arial"/>
                <w:b/>
                <w:sz w:val="18"/>
                <w:szCs w:val="18"/>
              </w:rPr>
            </w:pPr>
            <w:r w:rsidRPr="00C76FD2">
              <w:rPr>
                <w:rFonts w:ascii="Arial" w:hAnsi="Arial" w:cs="Arial"/>
                <w:b/>
                <w:sz w:val="18"/>
                <w:szCs w:val="18"/>
              </w:rPr>
              <w:t>-888. Refuse to Answer</w:t>
            </w:r>
          </w:p>
          <w:p w14:paraId="26C6A68E"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rPr>
              <w:t>-999. Don’t know</w:t>
            </w:r>
          </w:p>
        </w:tc>
        <w:tc>
          <w:tcPr>
            <w:tcW w:w="164" w:type="pct"/>
          </w:tcPr>
          <w:p w14:paraId="2DF05042" w14:textId="77777777" w:rsidR="00AD4703" w:rsidRPr="00C76FD2" w:rsidRDefault="00AD4703" w:rsidP="005A7BEF">
            <w:pPr>
              <w:jc w:val="center"/>
              <w:rPr>
                <w:rFonts w:ascii="Arial" w:hAnsi="Arial" w:cs="Arial"/>
                <w:b/>
                <w:sz w:val="18"/>
                <w:szCs w:val="18"/>
                <w:lang w:val="en-GB"/>
              </w:rPr>
            </w:pPr>
          </w:p>
        </w:tc>
        <w:tc>
          <w:tcPr>
            <w:tcW w:w="164" w:type="pct"/>
          </w:tcPr>
          <w:p w14:paraId="7743B011" w14:textId="77777777" w:rsidR="00AD4703" w:rsidRPr="00C76FD2" w:rsidRDefault="00AD4703" w:rsidP="005A7BEF">
            <w:pPr>
              <w:jc w:val="center"/>
              <w:rPr>
                <w:rFonts w:ascii="Arial" w:hAnsi="Arial" w:cs="Arial"/>
                <w:b/>
                <w:sz w:val="18"/>
                <w:szCs w:val="18"/>
                <w:lang w:val="en-GB"/>
              </w:rPr>
            </w:pPr>
          </w:p>
        </w:tc>
        <w:tc>
          <w:tcPr>
            <w:tcW w:w="164" w:type="pct"/>
          </w:tcPr>
          <w:p w14:paraId="7AC66FF0" w14:textId="77777777" w:rsidR="00AD4703" w:rsidRPr="00C76FD2" w:rsidRDefault="00AD4703" w:rsidP="005A7BEF">
            <w:pPr>
              <w:jc w:val="center"/>
              <w:rPr>
                <w:rFonts w:ascii="Arial" w:hAnsi="Arial" w:cs="Arial"/>
                <w:b/>
                <w:sz w:val="18"/>
                <w:szCs w:val="18"/>
                <w:lang w:val="en-GB"/>
              </w:rPr>
            </w:pPr>
          </w:p>
        </w:tc>
        <w:tc>
          <w:tcPr>
            <w:tcW w:w="164" w:type="pct"/>
          </w:tcPr>
          <w:p w14:paraId="29C13C74" w14:textId="77777777" w:rsidR="00AD4703" w:rsidRPr="00C76FD2" w:rsidRDefault="00AD4703" w:rsidP="005A7BEF">
            <w:pPr>
              <w:jc w:val="center"/>
              <w:rPr>
                <w:rFonts w:ascii="Arial" w:hAnsi="Arial" w:cs="Arial"/>
                <w:b/>
                <w:sz w:val="18"/>
                <w:szCs w:val="18"/>
                <w:lang w:val="en-GB"/>
              </w:rPr>
            </w:pPr>
          </w:p>
        </w:tc>
        <w:tc>
          <w:tcPr>
            <w:tcW w:w="164" w:type="pct"/>
          </w:tcPr>
          <w:p w14:paraId="75390820" w14:textId="77777777" w:rsidR="00AD4703" w:rsidRPr="00C76FD2" w:rsidRDefault="00AD4703" w:rsidP="005A7BEF">
            <w:pPr>
              <w:jc w:val="center"/>
              <w:rPr>
                <w:rFonts w:ascii="Arial" w:hAnsi="Arial" w:cs="Arial"/>
                <w:b/>
                <w:sz w:val="18"/>
                <w:szCs w:val="18"/>
                <w:lang w:val="en-GB"/>
              </w:rPr>
            </w:pPr>
          </w:p>
        </w:tc>
        <w:tc>
          <w:tcPr>
            <w:tcW w:w="164" w:type="pct"/>
          </w:tcPr>
          <w:p w14:paraId="27F9B999" w14:textId="77777777" w:rsidR="00AD4703" w:rsidRPr="00C76FD2" w:rsidRDefault="00AD4703" w:rsidP="005A7BEF">
            <w:pPr>
              <w:jc w:val="center"/>
              <w:rPr>
                <w:rFonts w:ascii="Arial" w:hAnsi="Arial" w:cs="Arial"/>
                <w:b/>
                <w:sz w:val="18"/>
                <w:szCs w:val="18"/>
                <w:lang w:val="en-GB"/>
              </w:rPr>
            </w:pPr>
          </w:p>
        </w:tc>
        <w:tc>
          <w:tcPr>
            <w:tcW w:w="164" w:type="pct"/>
          </w:tcPr>
          <w:p w14:paraId="3251F3BB" w14:textId="77777777" w:rsidR="00AD4703" w:rsidRPr="00C76FD2" w:rsidRDefault="00AD4703" w:rsidP="005A7BEF">
            <w:pPr>
              <w:jc w:val="center"/>
              <w:rPr>
                <w:rFonts w:ascii="Arial" w:hAnsi="Arial" w:cs="Arial"/>
                <w:b/>
                <w:sz w:val="18"/>
                <w:szCs w:val="18"/>
                <w:lang w:val="en-GB"/>
              </w:rPr>
            </w:pPr>
          </w:p>
        </w:tc>
        <w:tc>
          <w:tcPr>
            <w:tcW w:w="164" w:type="pct"/>
          </w:tcPr>
          <w:p w14:paraId="0D001BE9" w14:textId="77777777" w:rsidR="00AD4703" w:rsidRPr="00C76FD2" w:rsidRDefault="00AD4703" w:rsidP="005A7BEF">
            <w:pPr>
              <w:jc w:val="center"/>
              <w:rPr>
                <w:rFonts w:ascii="Arial" w:hAnsi="Arial" w:cs="Arial"/>
                <w:b/>
                <w:sz w:val="18"/>
                <w:szCs w:val="18"/>
                <w:lang w:val="en-GB"/>
              </w:rPr>
            </w:pPr>
          </w:p>
        </w:tc>
        <w:tc>
          <w:tcPr>
            <w:tcW w:w="164" w:type="pct"/>
          </w:tcPr>
          <w:p w14:paraId="583B7E5A" w14:textId="77777777" w:rsidR="00AD4703" w:rsidRPr="00C76FD2" w:rsidRDefault="00AD4703" w:rsidP="005A7BEF">
            <w:pPr>
              <w:jc w:val="center"/>
              <w:rPr>
                <w:rFonts w:ascii="Arial" w:hAnsi="Arial" w:cs="Arial"/>
                <w:b/>
                <w:sz w:val="18"/>
                <w:szCs w:val="18"/>
                <w:lang w:val="en-GB"/>
              </w:rPr>
            </w:pPr>
          </w:p>
        </w:tc>
        <w:tc>
          <w:tcPr>
            <w:tcW w:w="164" w:type="pct"/>
          </w:tcPr>
          <w:p w14:paraId="7D6B322F" w14:textId="77777777" w:rsidR="00AD4703" w:rsidRPr="00C76FD2" w:rsidRDefault="00AD4703" w:rsidP="005A7BEF">
            <w:pPr>
              <w:jc w:val="center"/>
              <w:rPr>
                <w:rFonts w:ascii="Arial" w:hAnsi="Arial" w:cs="Arial"/>
                <w:b/>
                <w:sz w:val="18"/>
                <w:szCs w:val="18"/>
                <w:lang w:val="en-GB"/>
              </w:rPr>
            </w:pPr>
          </w:p>
        </w:tc>
        <w:tc>
          <w:tcPr>
            <w:tcW w:w="164" w:type="pct"/>
          </w:tcPr>
          <w:p w14:paraId="14714012" w14:textId="77777777" w:rsidR="00AD4703" w:rsidRPr="00C76FD2" w:rsidRDefault="00AD4703" w:rsidP="005A7BEF">
            <w:pPr>
              <w:jc w:val="center"/>
              <w:rPr>
                <w:rFonts w:ascii="Arial" w:hAnsi="Arial" w:cs="Arial"/>
                <w:b/>
                <w:sz w:val="18"/>
                <w:szCs w:val="18"/>
                <w:lang w:val="en-GB"/>
              </w:rPr>
            </w:pPr>
          </w:p>
        </w:tc>
        <w:tc>
          <w:tcPr>
            <w:tcW w:w="164" w:type="pct"/>
          </w:tcPr>
          <w:p w14:paraId="57B3A3EA"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21A43CC0"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34BB4514" w14:textId="77777777" w:rsidR="00AD4703" w:rsidRPr="00C76FD2" w:rsidRDefault="00AD4703" w:rsidP="005A7BEF">
            <w:pPr>
              <w:jc w:val="center"/>
              <w:rPr>
                <w:rFonts w:ascii="Arial" w:hAnsi="Arial" w:cs="Arial"/>
                <w:b/>
                <w:sz w:val="18"/>
                <w:szCs w:val="18"/>
                <w:lang w:val="en-GB"/>
              </w:rPr>
            </w:pPr>
          </w:p>
        </w:tc>
      </w:tr>
      <w:tr w:rsidR="00AD4703" w:rsidRPr="00C76FD2" w14:paraId="70D4CBFF" w14:textId="77777777" w:rsidTr="00BB358E">
        <w:trPr>
          <w:trHeight w:val="818"/>
        </w:trPr>
        <w:tc>
          <w:tcPr>
            <w:tcW w:w="2712" w:type="pct"/>
          </w:tcPr>
          <w:p w14:paraId="6AB2E5A1" w14:textId="34775861" w:rsidR="00AD4703" w:rsidRPr="00C76FD2" w:rsidRDefault="00BC27A3" w:rsidP="005A7BEF">
            <w:pPr>
              <w:rPr>
                <w:rFonts w:ascii="Arial" w:hAnsi="Arial" w:cs="Arial"/>
                <w:b/>
                <w:sz w:val="18"/>
                <w:szCs w:val="18"/>
                <w:lang w:val="en-GB"/>
              </w:rPr>
            </w:pPr>
            <w:r>
              <w:rPr>
                <w:rFonts w:ascii="Arial" w:hAnsi="Arial" w:cs="Arial"/>
                <w:b/>
                <w:sz w:val="18"/>
                <w:szCs w:val="18"/>
                <w:lang w:val="en-GB"/>
              </w:rPr>
              <w:t>Q</w:t>
            </w:r>
            <w:r w:rsidR="00AD4703" w:rsidRPr="00C76FD2">
              <w:rPr>
                <w:rFonts w:ascii="Arial" w:hAnsi="Arial" w:cs="Arial"/>
                <w:b/>
                <w:sz w:val="18"/>
                <w:szCs w:val="18"/>
                <w:lang w:val="en-GB"/>
              </w:rPr>
              <w:t>3. How long have you or others in your household been acquainted with this household?</w:t>
            </w:r>
          </w:p>
          <w:p w14:paraId="6C204553"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1. Years</w:t>
            </w:r>
          </w:p>
          <w:p w14:paraId="2D107A50"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2. Months</w:t>
            </w:r>
          </w:p>
          <w:p w14:paraId="6C311DF6"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(If for entire life, code -1) </w:t>
            </w:r>
          </w:p>
        </w:tc>
        <w:tc>
          <w:tcPr>
            <w:tcW w:w="164" w:type="pct"/>
          </w:tcPr>
          <w:p w14:paraId="33574A79" w14:textId="77777777" w:rsidR="00AD4703" w:rsidRPr="00C76FD2" w:rsidRDefault="00AD4703" w:rsidP="005A7BEF">
            <w:pPr>
              <w:jc w:val="center"/>
              <w:rPr>
                <w:rFonts w:ascii="Arial" w:hAnsi="Arial" w:cs="Arial"/>
                <w:b/>
                <w:sz w:val="18"/>
                <w:szCs w:val="18"/>
                <w:lang w:val="en-GB"/>
              </w:rPr>
            </w:pPr>
          </w:p>
        </w:tc>
        <w:tc>
          <w:tcPr>
            <w:tcW w:w="164" w:type="pct"/>
          </w:tcPr>
          <w:p w14:paraId="36D0D136" w14:textId="77777777" w:rsidR="00AD4703" w:rsidRPr="00C76FD2" w:rsidRDefault="00AD4703" w:rsidP="005A7BEF">
            <w:pPr>
              <w:jc w:val="center"/>
              <w:rPr>
                <w:rFonts w:ascii="Arial" w:hAnsi="Arial" w:cs="Arial"/>
                <w:b/>
                <w:sz w:val="18"/>
                <w:szCs w:val="18"/>
                <w:lang w:val="en-GB"/>
              </w:rPr>
            </w:pPr>
          </w:p>
        </w:tc>
        <w:tc>
          <w:tcPr>
            <w:tcW w:w="164" w:type="pct"/>
          </w:tcPr>
          <w:p w14:paraId="03F6C283" w14:textId="77777777" w:rsidR="00AD4703" w:rsidRPr="00C76FD2" w:rsidRDefault="00AD4703" w:rsidP="005A7BEF">
            <w:pPr>
              <w:jc w:val="center"/>
              <w:rPr>
                <w:rFonts w:ascii="Arial" w:hAnsi="Arial" w:cs="Arial"/>
                <w:b/>
                <w:sz w:val="18"/>
                <w:szCs w:val="18"/>
                <w:lang w:val="en-GB"/>
              </w:rPr>
            </w:pPr>
          </w:p>
        </w:tc>
        <w:tc>
          <w:tcPr>
            <w:tcW w:w="164" w:type="pct"/>
          </w:tcPr>
          <w:p w14:paraId="2C90D06A" w14:textId="77777777" w:rsidR="00AD4703" w:rsidRPr="00C76FD2" w:rsidRDefault="00AD4703" w:rsidP="005A7BEF">
            <w:pPr>
              <w:jc w:val="center"/>
              <w:rPr>
                <w:rFonts w:ascii="Arial" w:hAnsi="Arial" w:cs="Arial"/>
                <w:b/>
                <w:sz w:val="18"/>
                <w:szCs w:val="18"/>
                <w:lang w:val="en-GB"/>
              </w:rPr>
            </w:pPr>
          </w:p>
        </w:tc>
        <w:tc>
          <w:tcPr>
            <w:tcW w:w="164" w:type="pct"/>
          </w:tcPr>
          <w:p w14:paraId="4A984E85" w14:textId="77777777" w:rsidR="00AD4703" w:rsidRPr="00C76FD2" w:rsidRDefault="00AD4703" w:rsidP="005A7BEF">
            <w:pPr>
              <w:jc w:val="center"/>
              <w:rPr>
                <w:rFonts w:ascii="Arial" w:hAnsi="Arial" w:cs="Arial"/>
                <w:b/>
                <w:sz w:val="18"/>
                <w:szCs w:val="18"/>
                <w:lang w:val="en-GB"/>
              </w:rPr>
            </w:pPr>
          </w:p>
        </w:tc>
        <w:tc>
          <w:tcPr>
            <w:tcW w:w="164" w:type="pct"/>
          </w:tcPr>
          <w:p w14:paraId="50092041" w14:textId="77777777" w:rsidR="00AD4703" w:rsidRPr="00C76FD2" w:rsidRDefault="00AD4703" w:rsidP="005A7BEF">
            <w:pPr>
              <w:jc w:val="center"/>
              <w:rPr>
                <w:rFonts w:ascii="Arial" w:hAnsi="Arial" w:cs="Arial"/>
                <w:b/>
                <w:sz w:val="18"/>
                <w:szCs w:val="18"/>
                <w:lang w:val="en-GB"/>
              </w:rPr>
            </w:pPr>
          </w:p>
        </w:tc>
        <w:tc>
          <w:tcPr>
            <w:tcW w:w="164" w:type="pct"/>
          </w:tcPr>
          <w:p w14:paraId="09273296" w14:textId="77777777" w:rsidR="00AD4703" w:rsidRPr="00C76FD2" w:rsidRDefault="00AD4703" w:rsidP="005A7BEF">
            <w:pPr>
              <w:jc w:val="center"/>
              <w:rPr>
                <w:rFonts w:ascii="Arial" w:hAnsi="Arial" w:cs="Arial"/>
                <w:b/>
                <w:sz w:val="18"/>
                <w:szCs w:val="18"/>
                <w:lang w:val="en-GB"/>
              </w:rPr>
            </w:pPr>
          </w:p>
        </w:tc>
        <w:tc>
          <w:tcPr>
            <w:tcW w:w="164" w:type="pct"/>
          </w:tcPr>
          <w:p w14:paraId="3FCC5738" w14:textId="77777777" w:rsidR="00AD4703" w:rsidRPr="00C76FD2" w:rsidRDefault="00AD4703" w:rsidP="005A7BEF">
            <w:pPr>
              <w:jc w:val="center"/>
              <w:rPr>
                <w:rFonts w:ascii="Arial" w:hAnsi="Arial" w:cs="Arial"/>
                <w:b/>
                <w:sz w:val="18"/>
                <w:szCs w:val="18"/>
                <w:lang w:val="en-GB"/>
              </w:rPr>
            </w:pPr>
          </w:p>
        </w:tc>
        <w:tc>
          <w:tcPr>
            <w:tcW w:w="164" w:type="pct"/>
          </w:tcPr>
          <w:p w14:paraId="1D3AD810" w14:textId="77777777" w:rsidR="00AD4703" w:rsidRPr="00C76FD2" w:rsidRDefault="00AD4703" w:rsidP="005A7BEF">
            <w:pPr>
              <w:jc w:val="center"/>
              <w:rPr>
                <w:rFonts w:ascii="Arial" w:hAnsi="Arial" w:cs="Arial"/>
                <w:b/>
                <w:sz w:val="18"/>
                <w:szCs w:val="18"/>
                <w:lang w:val="en-GB"/>
              </w:rPr>
            </w:pPr>
          </w:p>
        </w:tc>
        <w:tc>
          <w:tcPr>
            <w:tcW w:w="164" w:type="pct"/>
          </w:tcPr>
          <w:p w14:paraId="757F93AF" w14:textId="77777777" w:rsidR="00AD4703" w:rsidRPr="00C76FD2" w:rsidRDefault="00AD4703" w:rsidP="005A7BEF">
            <w:pPr>
              <w:jc w:val="center"/>
              <w:rPr>
                <w:rFonts w:ascii="Arial" w:hAnsi="Arial" w:cs="Arial"/>
                <w:b/>
                <w:sz w:val="18"/>
                <w:szCs w:val="18"/>
                <w:lang w:val="en-GB"/>
              </w:rPr>
            </w:pPr>
          </w:p>
        </w:tc>
        <w:tc>
          <w:tcPr>
            <w:tcW w:w="164" w:type="pct"/>
          </w:tcPr>
          <w:p w14:paraId="3A51916B" w14:textId="77777777" w:rsidR="00AD4703" w:rsidRPr="00C76FD2" w:rsidRDefault="00AD4703" w:rsidP="005A7BEF">
            <w:pPr>
              <w:jc w:val="center"/>
              <w:rPr>
                <w:rFonts w:ascii="Arial" w:hAnsi="Arial" w:cs="Arial"/>
                <w:b/>
                <w:sz w:val="18"/>
                <w:szCs w:val="18"/>
                <w:lang w:val="en-GB"/>
              </w:rPr>
            </w:pPr>
          </w:p>
        </w:tc>
        <w:tc>
          <w:tcPr>
            <w:tcW w:w="164" w:type="pct"/>
          </w:tcPr>
          <w:p w14:paraId="66447EA0"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6CBAA846"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4FD671B3" w14:textId="77777777" w:rsidR="00AD4703" w:rsidRPr="00C76FD2" w:rsidRDefault="00AD4703" w:rsidP="005A7BEF">
            <w:pPr>
              <w:jc w:val="center"/>
              <w:rPr>
                <w:rFonts w:ascii="Arial" w:hAnsi="Arial" w:cs="Arial"/>
                <w:b/>
                <w:sz w:val="18"/>
                <w:szCs w:val="18"/>
                <w:lang w:val="en-GB"/>
              </w:rPr>
            </w:pPr>
          </w:p>
        </w:tc>
      </w:tr>
      <w:tr w:rsidR="00AD4703" w:rsidRPr="00C76FD2" w14:paraId="242AB2CB" w14:textId="77777777" w:rsidTr="00BB358E">
        <w:trPr>
          <w:trHeight w:val="360"/>
        </w:trPr>
        <w:tc>
          <w:tcPr>
            <w:tcW w:w="2712" w:type="pct"/>
          </w:tcPr>
          <w:p w14:paraId="2EA2EC06"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lastRenderedPageBreak/>
              <w:t>C4. Do you or others in your household receive advice about agriculture from any member(s) of this household?</w:t>
            </w:r>
          </w:p>
          <w:p w14:paraId="3B457BB8"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 Yes              </w:t>
            </w:r>
          </w:p>
          <w:p w14:paraId="73A81E01"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5. No</w:t>
            </w:r>
          </w:p>
        </w:tc>
        <w:tc>
          <w:tcPr>
            <w:tcW w:w="164" w:type="pct"/>
          </w:tcPr>
          <w:p w14:paraId="1393F63D" w14:textId="77777777" w:rsidR="00AD4703" w:rsidRPr="00C76FD2" w:rsidRDefault="00AD4703" w:rsidP="005A7BEF">
            <w:pPr>
              <w:jc w:val="center"/>
              <w:rPr>
                <w:rFonts w:ascii="Arial" w:hAnsi="Arial" w:cs="Arial"/>
                <w:b/>
                <w:sz w:val="18"/>
                <w:szCs w:val="18"/>
                <w:lang w:val="en-GB"/>
              </w:rPr>
            </w:pPr>
          </w:p>
        </w:tc>
        <w:tc>
          <w:tcPr>
            <w:tcW w:w="164" w:type="pct"/>
          </w:tcPr>
          <w:p w14:paraId="2E5A4EF7" w14:textId="77777777" w:rsidR="00AD4703" w:rsidRPr="00C76FD2" w:rsidRDefault="00AD4703" w:rsidP="005A7BEF">
            <w:pPr>
              <w:jc w:val="center"/>
              <w:rPr>
                <w:rFonts w:ascii="Arial" w:hAnsi="Arial" w:cs="Arial"/>
                <w:b/>
                <w:sz w:val="18"/>
                <w:szCs w:val="18"/>
                <w:lang w:val="en-GB"/>
              </w:rPr>
            </w:pPr>
          </w:p>
        </w:tc>
        <w:tc>
          <w:tcPr>
            <w:tcW w:w="164" w:type="pct"/>
          </w:tcPr>
          <w:p w14:paraId="5994142C" w14:textId="77777777" w:rsidR="00AD4703" w:rsidRPr="00C76FD2" w:rsidRDefault="00AD4703" w:rsidP="005A7BEF">
            <w:pPr>
              <w:jc w:val="center"/>
              <w:rPr>
                <w:rFonts w:ascii="Arial" w:hAnsi="Arial" w:cs="Arial"/>
                <w:b/>
                <w:sz w:val="18"/>
                <w:szCs w:val="18"/>
                <w:lang w:val="en-GB"/>
              </w:rPr>
            </w:pPr>
          </w:p>
        </w:tc>
        <w:tc>
          <w:tcPr>
            <w:tcW w:w="164" w:type="pct"/>
          </w:tcPr>
          <w:p w14:paraId="20D6CFE7" w14:textId="77777777" w:rsidR="00AD4703" w:rsidRPr="00C76FD2" w:rsidRDefault="00AD4703" w:rsidP="005A7BEF">
            <w:pPr>
              <w:jc w:val="center"/>
              <w:rPr>
                <w:rFonts w:ascii="Arial" w:hAnsi="Arial" w:cs="Arial"/>
                <w:b/>
                <w:sz w:val="18"/>
                <w:szCs w:val="18"/>
                <w:lang w:val="en-GB"/>
              </w:rPr>
            </w:pPr>
          </w:p>
        </w:tc>
        <w:tc>
          <w:tcPr>
            <w:tcW w:w="164" w:type="pct"/>
          </w:tcPr>
          <w:p w14:paraId="6BF28451" w14:textId="77777777" w:rsidR="00AD4703" w:rsidRPr="00C76FD2" w:rsidRDefault="00AD4703" w:rsidP="005A7BEF">
            <w:pPr>
              <w:jc w:val="center"/>
              <w:rPr>
                <w:rFonts w:ascii="Arial" w:hAnsi="Arial" w:cs="Arial"/>
                <w:b/>
                <w:sz w:val="18"/>
                <w:szCs w:val="18"/>
                <w:lang w:val="en-GB"/>
              </w:rPr>
            </w:pPr>
          </w:p>
        </w:tc>
        <w:tc>
          <w:tcPr>
            <w:tcW w:w="164" w:type="pct"/>
          </w:tcPr>
          <w:p w14:paraId="51CB087E" w14:textId="77777777" w:rsidR="00AD4703" w:rsidRPr="00C76FD2" w:rsidRDefault="00AD4703" w:rsidP="005A7BEF">
            <w:pPr>
              <w:jc w:val="center"/>
              <w:rPr>
                <w:rFonts w:ascii="Arial" w:hAnsi="Arial" w:cs="Arial"/>
                <w:b/>
                <w:sz w:val="18"/>
                <w:szCs w:val="18"/>
                <w:lang w:val="en-GB"/>
              </w:rPr>
            </w:pPr>
          </w:p>
        </w:tc>
        <w:tc>
          <w:tcPr>
            <w:tcW w:w="164" w:type="pct"/>
          </w:tcPr>
          <w:p w14:paraId="7511A75B" w14:textId="77777777" w:rsidR="00AD4703" w:rsidRPr="00C76FD2" w:rsidRDefault="00AD4703" w:rsidP="005A7BEF">
            <w:pPr>
              <w:jc w:val="center"/>
              <w:rPr>
                <w:rFonts w:ascii="Arial" w:hAnsi="Arial" w:cs="Arial"/>
                <w:b/>
                <w:sz w:val="18"/>
                <w:szCs w:val="18"/>
                <w:lang w:val="en-GB"/>
              </w:rPr>
            </w:pPr>
          </w:p>
        </w:tc>
        <w:tc>
          <w:tcPr>
            <w:tcW w:w="164" w:type="pct"/>
          </w:tcPr>
          <w:p w14:paraId="414E493E" w14:textId="77777777" w:rsidR="00AD4703" w:rsidRPr="00C76FD2" w:rsidRDefault="00AD4703" w:rsidP="005A7BEF">
            <w:pPr>
              <w:jc w:val="center"/>
              <w:rPr>
                <w:rFonts w:ascii="Arial" w:hAnsi="Arial" w:cs="Arial"/>
                <w:b/>
                <w:sz w:val="18"/>
                <w:szCs w:val="18"/>
                <w:lang w:val="en-GB"/>
              </w:rPr>
            </w:pPr>
          </w:p>
        </w:tc>
        <w:tc>
          <w:tcPr>
            <w:tcW w:w="164" w:type="pct"/>
          </w:tcPr>
          <w:p w14:paraId="735C9AAC" w14:textId="77777777" w:rsidR="00AD4703" w:rsidRPr="00C76FD2" w:rsidRDefault="00AD4703" w:rsidP="005A7BEF">
            <w:pPr>
              <w:jc w:val="center"/>
              <w:rPr>
                <w:rFonts w:ascii="Arial" w:hAnsi="Arial" w:cs="Arial"/>
                <w:b/>
                <w:sz w:val="18"/>
                <w:szCs w:val="18"/>
                <w:lang w:val="en-GB"/>
              </w:rPr>
            </w:pPr>
          </w:p>
        </w:tc>
        <w:tc>
          <w:tcPr>
            <w:tcW w:w="164" w:type="pct"/>
          </w:tcPr>
          <w:p w14:paraId="42A6BFCE" w14:textId="77777777" w:rsidR="00AD4703" w:rsidRPr="00C76FD2" w:rsidRDefault="00AD4703" w:rsidP="005A7BEF">
            <w:pPr>
              <w:jc w:val="center"/>
              <w:rPr>
                <w:rFonts w:ascii="Arial" w:hAnsi="Arial" w:cs="Arial"/>
                <w:b/>
                <w:sz w:val="18"/>
                <w:szCs w:val="18"/>
                <w:lang w:val="en-GB"/>
              </w:rPr>
            </w:pPr>
          </w:p>
        </w:tc>
        <w:tc>
          <w:tcPr>
            <w:tcW w:w="164" w:type="pct"/>
          </w:tcPr>
          <w:p w14:paraId="12191D7A" w14:textId="77777777" w:rsidR="00AD4703" w:rsidRPr="00C76FD2" w:rsidRDefault="00AD4703" w:rsidP="005A7BEF">
            <w:pPr>
              <w:jc w:val="center"/>
              <w:rPr>
                <w:rFonts w:ascii="Arial" w:hAnsi="Arial" w:cs="Arial"/>
                <w:b/>
                <w:sz w:val="18"/>
                <w:szCs w:val="18"/>
                <w:lang w:val="en-GB"/>
              </w:rPr>
            </w:pPr>
          </w:p>
        </w:tc>
        <w:tc>
          <w:tcPr>
            <w:tcW w:w="164" w:type="pct"/>
          </w:tcPr>
          <w:p w14:paraId="688C8A6A"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72A6EE14"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090872D9" w14:textId="77777777" w:rsidR="00AD4703" w:rsidRPr="00C76FD2" w:rsidRDefault="00AD4703" w:rsidP="005A7BEF">
            <w:pPr>
              <w:jc w:val="center"/>
              <w:rPr>
                <w:rFonts w:ascii="Arial" w:hAnsi="Arial" w:cs="Arial"/>
                <w:b/>
                <w:sz w:val="18"/>
                <w:szCs w:val="18"/>
                <w:lang w:val="en-GB"/>
              </w:rPr>
            </w:pPr>
          </w:p>
        </w:tc>
      </w:tr>
      <w:tr w:rsidR="00AD4703" w:rsidRPr="00C76FD2" w14:paraId="6CB5C615" w14:textId="77777777" w:rsidTr="00BB358E">
        <w:trPr>
          <w:trHeight w:val="360"/>
        </w:trPr>
        <w:tc>
          <w:tcPr>
            <w:tcW w:w="2712" w:type="pct"/>
          </w:tcPr>
          <w:p w14:paraId="1519E5EC"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C5. Do you or others in your household give advice about agriculture to any member(s) of this household?</w:t>
            </w:r>
          </w:p>
          <w:p w14:paraId="1D964FD9"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 Yes            </w:t>
            </w:r>
          </w:p>
          <w:p w14:paraId="2A820BC1"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5. No </w:t>
            </w:r>
          </w:p>
        </w:tc>
        <w:tc>
          <w:tcPr>
            <w:tcW w:w="164" w:type="pct"/>
          </w:tcPr>
          <w:p w14:paraId="5A09AF5F" w14:textId="77777777" w:rsidR="00AD4703" w:rsidRPr="00C76FD2" w:rsidRDefault="00AD4703" w:rsidP="005A7BEF">
            <w:pPr>
              <w:jc w:val="center"/>
              <w:rPr>
                <w:rFonts w:ascii="Arial" w:hAnsi="Arial" w:cs="Arial"/>
                <w:b/>
                <w:sz w:val="18"/>
                <w:szCs w:val="18"/>
                <w:lang w:val="en-GB"/>
              </w:rPr>
            </w:pPr>
          </w:p>
        </w:tc>
        <w:tc>
          <w:tcPr>
            <w:tcW w:w="164" w:type="pct"/>
          </w:tcPr>
          <w:p w14:paraId="4099BB8F" w14:textId="77777777" w:rsidR="00AD4703" w:rsidRPr="00C76FD2" w:rsidRDefault="00AD4703" w:rsidP="005A7BEF">
            <w:pPr>
              <w:jc w:val="center"/>
              <w:rPr>
                <w:rFonts w:ascii="Arial" w:hAnsi="Arial" w:cs="Arial"/>
                <w:b/>
                <w:sz w:val="18"/>
                <w:szCs w:val="18"/>
                <w:lang w:val="en-GB"/>
              </w:rPr>
            </w:pPr>
          </w:p>
        </w:tc>
        <w:tc>
          <w:tcPr>
            <w:tcW w:w="164" w:type="pct"/>
          </w:tcPr>
          <w:p w14:paraId="64BD33F0" w14:textId="77777777" w:rsidR="00AD4703" w:rsidRPr="00C76FD2" w:rsidRDefault="00AD4703" w:rsidP="005A7BEF">
            <w:pPr>
              <w:jc w:val="center"/>
              <w:rPr>
                <w:rFonts w:ascii="Arial" w:hAnsi="Arial" w:cs="Arial"/>
                <w:b/>
                <w:sz w:val="18"/>
                <w:szCs w:val="18"/>
                <w:lang w:val="en-GB"/>
              </w:rPr>
            </w:pPr>
          </w:p>
        </w:tc>
        <w:tc>
          <w:tcPr>
            <w:tcW w:w="164" w:type="pct"/>
          </w:tcPr>
          <w:p w14:paraId="497E79F8" w14:textId="77777777" w:rsidR="00AD4703" w:rsidRPr="00C76FD2" w:rsidRDefault="00AD4703" w:rsidP="005A7BEF">
            <w:pPr>
              <w:jc w:val="center"/>
              <w:rPr>
                <w:rFonts w:ascii="Arial" w:hAnsi="Arial" w:cs="Arial"/>
                <w:b/>
                <w:sz w:val="18"/>
                <w:szCs w:val="18"/>
                <w:lang w:val="en-GB"/>
              </w:rPr>
            </w:pPr>
          </w:p>
        </w:tc>
        <w:tc>
          <w:tcPr>
            <w:tcW w:w="164" w:type="pct"/>
          </w:tcPr>
          <w:p w14:paraId="1419FBA2" w14:textId="77777777" w:rsidR="00AD4703" w:rsidRPr="00C76FD2" w:rsidRDefault="00AD4703" w:rsidP="005A7BEF">
            <w:pPr>
              <w:jc w:val="center"/>
              <w:rPr>
                <w:rFonts w:ascii="Arial" w:hAnsi="Arial" w:cs="Arial"/>
                <w:b/>
                <w:sz w:val="18"/>
                <w:szCs w:val="18"/>
                <w:lang w:val="en-GB"/>
              </w:rPr>
            </w:pPr>
          </w:p>
        </w:tc>
        <w:tc>
          <w:tcPr>
            <w:tcW w:w="164" w:type="pct"/>
          </w:tcPr>
          <w:p w14:paraId="43D735D7" w14:textId="77777777" w:rsidR="00AD4703" w:rsidRPr="00C76FD2" w:rsidRDefault="00AD4703" w:rsidP="005A7BEF">
            <w:pPr>
              <w:jc w:val="center"/>
              <w:rPr>
                <w:rFonts w:ascii="Arial" w:hAnsi="Arial" w:cs="Arial"/>
                <w:b/>
                <w:sz w:val="18"/>
                <w:szCs w:val="18"/>
                <w:lang w:val="en-GB"/>
              </w:rPr>
            </w:pPr>
          </w:p>
        </w:tc>
        <w:tc>
          <w:tcPr>
            <w:tcW w:w="164" w:type="pct"/>
          </w:tcPr>
          <w:p w14:paraId="32395797" w14:textId="77777777" w:rsidR="00AD4703" w:rsidRPr="00C76FD2" w:rsidRDefault="00AD4703" w:rsidP="005A7BEF">
            <w:pPr>
              <w:jc w:val="center"/>
              <w:rPr>
                <w:rFonts w:ascii="Arial" w:hAnsi="Arial" w:cs="Arial"/>
                <w:b/>
                <w:sz w:val="18"/>
                <w:szCs w:val="18"/>
                <w:lang w:val="en-GB"/>
              </w:rPr>
            </w:pPr>
          </w:p>
        </w:tc>
        <w:tc>
          <w:tcPr>
            <w:tcW w:w="164" w:type="pct"/>
          </w:tcPr>
          <w:p w14:paraId="5CE21791" w14:textId="77777777" w:rsidR="00AD4703" w:rsidRPr="00C76FD2" w:rsidRDefault="00AD4703" w:rsidP="005A7BEF">
            <w:pPr>
              <w:jc w:val="center"/>
              <w:rPr>
                <w:rFonts w:ascii="Arial" w:hAnsi="Arial" w:cs="Arial"/>
                <w:b/>
                <w:sz w:val="18"/>
                <w:szCs w:val="18"/>
                <w:lang w:val="en-GB"/>
              </w:rPr>
            </w:pPr>
          </w:p>
        </w:tc>
        <w:tc>
          <w:tcPr>
            <w:tcW w:w="164" w:type="pct"/>
          </w:tcPr>
          <w:p w14:paraId="68AEFC1A" w14:textId="77777777" w:rsidR="00AD4703" w:rsidRPr="00C76FD2" w:rsidRDefault="00AD4703" w:rsidP="005A7BEF">
            <w:pPr>
              <w:jc w:val="center"/>
              <w:rPr>
                <w:rFonts w:ascii="Arial" w:hAnsi="Arial" w:cs="Arial"/>
                <w:b/>
                <w:sz w:val="18"/>
                <w:szCs w:val="18"/>
                <w:lang w:val="en-GB"/>
              </w:rPr>
            </w:pPr>
          </w:p>
        </w:tc>
        <w:tc>
          <w:tcPr>
            <w:tcW w:w="164" w:type="pct"/>
          </w:tcPr>
          <w:p w14:paraId="1C0A56E7" w14:textId="77777777" w:rsidR="00AD4703" w:rsidRPr="00C76FD2" w:rsidRDefault="00AD4703" w:rsidP="005A7BEF">
            <w:pPr>
              <w:jc w:val="center"/>
              <w:rPr>
                <w:rFonts w:ascii="Arial" w:hAnsi="Arial" w:cs="Arial"/>
                <w:b/>
                <w:sz w:val="18"/>
                <w:szCs w:val="18"/>
                <w:lang w:val="en-GB"/>
              </w:rPr>
            </w:pPr>
          </w:p>
        </w:tc>
        <w:tc>
          <w:tcPr>
            <w:tcW w:w="164" w:type="pct"/>
          </w:tcPr>
          <w:p w14:paraId="53B48D25" w14:textId="77777777" w:rsidR="00AD4703" w:rsidRPr="00C76FD2" w:rsidRDefault="00AD4703" w:rsidP="005A7BEF">
            <w:pPr>
              <w:jc w:val="center"/>
              <w:rPr>
                <w:rFonts w:ascii="Arial" w:hAnsi="Arial" w:cs="Arial"/>
                <w:b/>
                <w:sz w:val="18"/>
                <w:szCs w:val="18"/>
                <w:lang w:val="en-GB"/>
              </w:rPr>
            </w:pPr>
          </w:p>
        </w:tc>
        <w:tc>
          <w:tcPr>
            <w:tcW w:w="164" w:type="pct"/>
          </w:tcPr>
          <w:p w14:paraId="5097AB3E"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65914B74"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12088A7E" w14:textId="77777777" w:rsidR="00AD4703" w:rsidRPr="00C76FD2" w:rsidRDefault="00AD4703" w:rsidP="005A7BEF">
            <w:pPr>
              <w:jc w:val="center"/>
              <w:rPr>
                <w:rFonts w:ascii="Arial" w:hAnsi="Arial" w:cs="Arial"/>
                <w:b/>
                <w:sz w:val="18"/>
                <w:szCs w:val="18"/>
                <w:lang w:val="en-GB"/>
              </w:rPr>
            </w:pPr>
          </w:p>
        </w:tc>
      </w:tr>
      <w:tr w:rsidR="00AD4703" w:rsidRPr="00C76FD2" w14:paraId="69581091" w14:textId="77777777" w:rsidTr="00BB358E">
        <w:trPr>
          <w:trHeight w:val="360"/>
        </w:trPr>
        <w:tc>
          <w:tcPr>
            <w:tcW w:w="2712" w:type="pct"/>
          </w:tcPr>
          <w:p w14:paraId="147D0A51"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C6. Do you or others in your household receive advice about business/management from any member(s) of this household?</w:t>
            </w:r>
          </w:p>
          <w:p w14:paraId="1C01947A"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 Yes         </w:t>
            </w:r>
          </w:p>
          <w:p w14:paraId="03A9D800"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 5. No</w:t>
            </w:r>
          </w:p>
        </w:tc>
        <w:tc>
          <w:tcPr>
            <w:tcW w:w="164" w:type="pct"/>
          </w:tcPr>
          <w:p w14:paraId="25D03D03" w14:textId="77777777" w:rsidR="00AD4703" w:rsidRPr="00C76FD2" w:rsidRDefault="00AD4703" w:rsidP="005A7BEF">
            <w:pPr>
              <w:jc w:val="center"/>
              <w:rPr>
                <w:rFonts w:ascii="Arial" w:hAnsi="Arial" w:cs="Arial"/>
                <w:b/>
                <w:sz w:val="18"/>
                <w:szCs w:val="18"/>
                <w:lang w:val="en-GB"/>
              </w:rPr>
            </w:pPr>
          </w:p>
        </w:tc>
        <w:tc>
          <w:tcPr>
            <w:tcW w:w="164" w:type="pct"/>
          </w:tcPr>
          <w:p w14:paraId="40C15ABB" w14:textId="77777777" w:rsidR="00AD4703" w:rsidRPr="00C76FD2" w:rsidRDefault="00AD4703" w:rsidP="005A7BEF">
            <w:pPr>
              <w:jc w:val="center"/>
              <w:rPr>
                <w:rFonts w:ascii="Arial" w:hAnsi="Arial" w:cs="Arial"/>
                <w:b/>
                <w:sz w:val="18"/>
                <w:szCs w:val="18"/>
                <w:lang w:val="en-GB"/>
              </w:rPr>
            </w:pPr>
          </w:p>
        </w:tc>
        <w:tc>
          <w:tcPr>
            <w:tcW w:w="164" w:type="pct"/>
          </w:tcPr>
          <w:p w14:paraId="54C28C14" w14:textId="77777777" w:rsidR="00AD4703" w:rsidRPr="00C76FD2" w:rsidRDefault="00AD4703" w:rsidP="005A7BEF">
            <w:pPr>
              <w:jc w:val="center"/>
              <w:rPr>
                <w:rFonts w:ascii="Arial" w:hAnsi="Arial" w:cs="Arial"/>
                <w:b/>
                <w:sz w:val="18"/>
                <w:szCs w:val="18"/>
                <w:lang w:val="en-GB"/>
              </w:rPr>
            </w:pPr>
          </w:p>
        </w:tc>
        <w:tc>
          <w:tcPr>
            <w:tcW w:w="164" w:type="pct"/>
          </w:tcPr>
          <w:p w14:paraId="4684B46E" w14:textId="77777777" w:rsidR="00AD4703" w:rsidRPr="00C76FD2" w:rsidRDefault="00AD4703" w:rsidP="005A7BEF">
            <w:pPr>
              <w:jc w:val="center"/>
              <w:rPr>
                <w:rFonts w:ascii="Arial" w:hAnsi="Arial" w:cs="Arial"/>
                <w:b/>
                <w:sz w:val="18"/>
                <w:szCs w:val="18"/>
                <w:lang w:val="en-GB"/>
              </w:rPr>
            </w:pPr>
          </w:p>
        </w:tc>
        <w:tc>
          <w:tcPr>
            <w:tcW w:w="164" w:type="pct"/>
          </w:tcPr>
          <w:p w14:paraId="6C0ABFA4" w14:textId="77777777" w:rsidR="00AD4703" w:rsidRPr="00C76FD2" w:rsidRDefault="00AD4703" w:rsidP="005A7BEF">
            <w:pPr>
              <w:jc w:val="center"/>
              <w:rPr>
                <w:rFonts w:ascii="Arial" w:hAnsi="Arial" w:cs="Arial"/>
                <w:b/>
                <w:sz w:val="18"/>
                <w:szCs w:val="18"/>
                <w:lang w:val="en-GB"/>
              </w:rPr>
            </w:pPr>
          </w:p>
        </w:tc>
        <w:tc>
          <w:tcPr>
            <w:tcW w:w="164" w:type="pct"/>
          </w:tcPr>
          <w:p w14:paraId="7366F50E" w14:textId="77777777" w:rsidR="00AD4703" w:rsidRPr="00C76FD2" w:rsidRDefault="00AD4703" w:rsidP="005A7BEF">
            <w:pPr>
              <w:jc w:val="center"/>
              <w:rPr>
                <w:rFonts w:ascii="Arial" w:hAnsi="Arial" w:cs="Arial"/>
                <w:b/>
                <w:sz w:val="18"/>
                <w:szCs w:val="18"/>
                <w:lang w:val="en-GB"/>
              </w:rPr>
            </w:pPr>
          </w:p>
        </w:tc>
        <w:tc>
          <w:tcPr>
            <w:tcW w:w="164" w:type="pct"/>
          </w:tcPr>
          <w:p w14:paraId="4FD40B4D" w14:textId="77777777" w:rsidR="00AD4703" w:rsidRPr="00C76FD2" w:rsidRDefault="00AD4703" w:rsidP="005A7BEF">
            <w:pPr>
              <w:jc w:val="center"/>
              <w:rPr>
                <w:rFonts w:ascii="Arial" w:hAnsi="Arial" w:cs="Arial"/>
                <w:b/>
                <w:sz w:val="18"/>
                <w:szCs w:val="18"/>
                <w:lang w:val="en-GB"/>
              </w:rPr>
            </w:pPr>
          </w:p>
        </w:tc>
        <w:tc>
          <w:tcPr>
            <w:tcW w:w="164" w:type="pct"/>
          </w:tcPr>
          <w:p w14:paraId="14C2747F" w14:textId="77777777" w:rsidR="00AD4703" w:rsidRPr="00C76FD2" w:rsidRDefault="00AD4703" w:rsidP="005A7BEF">
            <w:pPr>
              <w:jc w:val="center"/>
              <w:rPr>
                <w:rFonts w:ascii="Arial" w:hAnsi="Arial" w:cs="Arial"/>
                <w:b/>
                <w:sz w:val="18"/>
                <w:szCs w:val="18"/>
                <w:lang w:val="en-GB"/>
              </w:rPr>
            </w:pPr>
          </w:p>
        </w:tc>
        <w:tc>
          <w:tcPr>
            <w:tcW w:w="164" w:type="pct"/>
          </w:tcPr>
          <w:p w14:paraId="02FBF8B8" w14:textId="77777777" w:rsidR="00AD4703" w:rsidRPr="00C76FD2" w:rsidRDefault="00AD4703" w:rsidP="005A7BEF">
            <w:pPr>
              <w:jc w:val="center"/>
              <w:rPr>
                <w:rFonts w:ascii="Arial" w:hAnsi="Arial" w:cs="Arial"/>
                <w:b/>
                <w:sz w:val="18"/>
                <w:szCs w:val="18"/>
                <w:lang w:val="en-GB"/>
              </w:rPr>
            </w:pPr>
          </w:p>
        </w:tc>
        <w:tc>
          <w:tcPr>
            <w:tcW w:w="164" w:type="pct"/>
          </w:tcPr>
          <w:p w14:paraId="17815063" w14:textId="77777777" w:rsidR="00AD4703" w:rsidRPr="00C76FD2" w:rsidRDefault="00AD4703" w:rsidP="005A7BEF">
            <w:pPr>
              <w:jc w:val="center"/>
              <w:rPr>
                <w:rFonts w:ascii="Arial" w:hAnsi="Arial" w:cs="Arial"/>
                <w:b/>
                <w:sz w:val="18"/>
                <w:szCs w:val="18"/>
                <w:lang w:val="en-GB"/>
              </w:rPr>
            </w:pPr>
          </w:p>
        </w:tc>
        <w:tc>
          <w:tcPr>
            <w:tcW w:w="164" w:type="pct"/>
          </w:tcPr>
          <w:p w14:paraId="56F59984" w14:textId="77777777" w:rsidR="00AD4703" w:rsidRPr="00C76FD2" w:rsidRDefault="00AD4703" w:rsidP="005A7BEF">
            <w:pPr>
              <w:jc w:val="center"/>
              <w:rPr>
                <w:rFonts w:ascii="Arial" w:hAnsi="Arial" w:cs="Arial"/>
                <w:b/>
                <w:sz w:val="18"/>
                <w:szCs w:val="18"/>
                <w:lang w:val="en-GB"/>
              </w:rPr>
            </w:pPr>
          </w:p>
        </w:tc>
        <w:tc>
          <w:tcPr>
            <w:tcW w:w="164" w:type="pct"/>
          </w:tcPr>
          <w:p w14:paraId="270F4C99"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10FA55CA"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6EB9CF71" w14:textId="77777777" w:rsidR="00AD4703" w:rsidRPr="00C76FD2" w:rsidRDefault="00AD4703" w:rsidP="005A7BEF">
            <w:pPr>
              <w:jc w:val="center"/>
              <w:rPr>
                <w:rFonts w:ascii="Arial" w:hAnsi="Arial" w:cs="Arial"/>
                <w:b/>
                <w:sz w:val="18"/>
                <w:szCs w:val="18"/>
                <w:lang w:val="en-GB"/>
              </w:rPr>
            </w:pPr>
          </w:p>
        </w:tc>
      </w:tr>
      <w:tr w:rsidR="00AD4703" w:rsidRPr="00C76FD2" w14:paraId="2D5C4EE0" w14:textId="77777777" w:rsidTr="00BB358E">
        <w:trPr>
          <w:trHeight w:val="261"/>
        </w:trPr>
        <w:tc>
          <w:tcPr>
            <w:tcW w:w="2712" w:type="pct"/>
          </w:tcPr>
          <w:p w14:paraId="728087E1"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C7. Do you or others in your household give advice about business/management to any member(s) of this household?</w:t>
            </w:r>
          </w:p>
          <w:p w14:paraId="47E9B095"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 Yes            </w:t>
            </w:r>
          </w:p>
          <w:p w14:paraId="6B28290E"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5. No</w:t>
            </w:r>
          </w:p>
        </w:tc>
        <w:tc>
          <w:tcPr>
            <w:tcW w:w="164" w:type="pct"/>
          </w:tcPr>
          <w:p w14:paraId="7EBBF19F" w14:textId="77777777" w:rsidR="00AD4703" w:rsidRPr="00C76FD2" w:rsidRDefault="00AD4703" w:rsidP="005A7BEF">
            <w:pPr>
              <w:jc w:val="center"/>
              <w:rPr>
                <w:rFonts w:ascii="Arial" w:hAnsi="Arial" w:cs="Arial"/>
                <w:b/>
                <w:sz w:val="18"/>
                <w:szCs w:val="18"/>
                <w:lang w:val="en-GB"/>
              </w:rPr>
            </w:pPr>
          </w:p>
        </w:tc>
        <w:tc>
          <w:tcPr>
            <w:tcW w:w="164" w:type="pct"/>
          </w:tcPr>
          <w:p w14:paraId="0B316490" w14:textId="77777777" w:rsidR="00AD4703" w:rsidRPr="00C76FD2" w:rsidRDefault="00AD4703" w:rsidP="005A7BEF">
            <w:pPr>
              <w:jc w:val="center"/>
              <w:rPr>
                <w:rFonts w:ascii="Arial" w:hAnsi="Arial" w:cs="Arial"/>
                <w:b/>
                <w:sz w:val="18"/>
                <w:szCs w:val="18"/>
                <w:lang w:val="en-GB"/>
              </w:rPr>
            </w:pPr>
          </w:p>
        </w:tc>
        <w:tc>
          <w:tcPr>
            <w:tcW w:w="164" w:type="pct"/>
          </w:tcPr>
          <w:p w14:paraId="00EBAF46" w14:textId="77777777" w:rsidR="00AD4703" w:rsidRPr="00C76FD2" w:rsidRDefault="00AD4703" w:rsidP="005A7BEF">
            <w:pPr>
              <w:jc w:val="center"/>
              <w:rPr>
                <w:rFonts w:ascii="Arial" w:hAnsi="Arial" w:cs="Arial"/>
                <w:b/>
                <w:sz w:val="18"/>
                <w:szCs w:val="18"/>
                <w:lang w:val="en-GB"/>
              </w:rPr>
            </w:pPr>
          </w:p>
        </w:tc>
        <w:tc>
          <w:tcPr>
            <w:tcW w:w="164" w:type="pct"/>
          </w:tcPr>
          <w:p w14:paraId="6CAFC46D" w14:textId="77777777" w:rsidR="00AD4703" w:rsidRPr="00C76FD2" w:rsidRDefault="00AD4703" w:rsidP="005A7BEF">
            <w:pPr>
              <w:jc w:val="center"/>
              <w:rPr>
                <w:rFonts w:ascii="Arial" w:hAnsi="Arial" w:cs="Arial"/>
                <w:b/>
                <w:sz w:val="18"/>
                <w:szCs w:val="18"/>
                <w:lang w:val="en-GB"/>
              </w:rPr>
            </w:pPr>
          </w:p>
        </w:tc>
        <w:tc>
          <w:tcPr>
            <w:tcW w:w="164" w:type="pct"/>
          </w:tcPr>
          <w:p w14:paraId="2E0F8C0D" w14:textId="77777777" w:rsidR="00AD4703" w:rsidRPr="00C76FD2" w:rsidRDefault="00AD4703" w:rsidP="005A7BEF">
            <w:pPr>
              <w:jc w:val="center"/>
              <w:rPr>
                <w:rFonts w:ascii="Arial" w:hAnsi="Arial" w:cs="Arial"/>
                <w:b/>
                <w:sz w:val="18"/>
                <w:szCs w:val="18"/>
                <w:lang w:val="en-GB"/>
              </w:rPr>
            </w:pPr>
          </w:p>
        </w:tc>
        <w:tc>
          <w:tcPr>
            <w:tcW w:w="164" w:type="pct"/>
          </w:tcPr>
          <w:p w14:paraId="257C96E1" w14:textId="77777777" w:rsidR="00AD4703" w:rsidRPr="00C76FD2" w:rsidRDefault="00AD4703" w:rsidP="005A7BEF">
            <w:pPr>
              <w:jc w:val="center"/>
              <w:rPr>
                <w:rFonts w:ascii="Arial" w:hAnsi="Arial" w:cs="Arial"/>
                <w:b/>
                <w:sz w:val="18"/>
                <w:szCs w:val="18"/>
                <w:lang w:val="en-GB"/>
              </w:rPr>
            </w:pPr>
          </w:p>
        </w:tc>
        <w:tc>
          <w:tcPr>
            <w:tcW w:w="164" w:type="pct"/>
          </w:tcPr>
          <w:p w14:paraId="37B50C82" w14:textId="77777777" w:rsidR="00AD4703" w:rsidRPr="00C76FD2" w:rsidRDefault="00AD4703" w:rsidP="005A7BEF">
            <w:pPr>
              <w:jc w:val="center"/>
              <w:rPr>
                <w:rFonts w:ascii="Arial" w:hAnsi="Arial" w:cs="Arial"/>
                <w:b/>
                <w:sz w:val="18"/>
                <w:szCs w:val="18"/>
                <w:lang w:val="en-GB"/>
              </w:rPr>
            </w:pPr>
          </w:p>
        </w:tc>
        <w:tc>
          <w:tcPr>
            <w:tcW w:w="164" w:type="pct"/>
          </w:tcPr>
          <w:p w14:paraId="37AD97BE" w14:textId="77777777" w:rsidR="00AD4703" w:rsidRPr="00C76FD2" w:rsidRDefault="00AD4703" w:rsidP="005A7BEF">
            <w:pPr>
              <w:jc w:val="center"/>
              <w:rPr>
                <w:rFonts w:ascii="Arial" w:hAnsi="Arial" w:cs="Arial"/>
                <w:b/>
                <w:sz w:val="18"/>
                <w:szCs w:val="18"/>
                <w:lang w:val="en-GB"/>
              </w:rPr>
            </w:pPr>
          </w:p>
        </w:tc>
        <w:tc>
          <w:tcPr>
            <w:tcW w:w="164" w:type="pct"/>
          </w:tcPr>
          <w:p w14:paraId="19A31690" w14:textId="77777777" w:rsidR="00AD4703" w:rsidRPr="00C76FD2" w:rsidRDefault="00AD4703" w:rsidP="005A7BEF">
            <w:pPr>
              <w:jc w:val="center"/>
              <w:rPr>
                <w:rFonts w:ascii="Arial" w:hAnsi="Arial" w:cs="Arial"/>
                <w:b/>
                <w:sz w:val="18"/>
                <w:szCs w:val="18"/>
                <w:lang w:val="en-GB"/>
              </w:rPr>
            </w:pPr>
          </w:p>
        </w:tc>
        <w:tc>
          <w:tcPr>
            <w:tcW w:w="164" w:type="pct"/>
          </w:tcPr>
          <w:p w14:paraId="20A5512E" w14:textId="77777777" w:rsidR="00AD4703" w:rsidRPr="00C76FD2" w:rsidRDefault="00AD4703" w:rsidP="005A7BEF">
            <w:pPr>
              <w:jc w:val="center"/>
              <w:rPr>
                <w:rFonts w:ascii="Arial" w:hAnsi="Arial" w:cs="Arial"/>
                <w:b/>
                <w:sz w:val="18"/>
                <w:szCs w:val="18"/>
                <w:lang w:val="en-GB"/>
              </w:rPr>
            </w:pPr>
          </w:p>
        </w:tc>
        <w:tc>
          <w:tcPr>
            <w:tcW w:w="164" w:type="pct"/>
          </w:tcPr>
          <w:p w14:paraId="01281467" w14:textId="77777777" w:rsidR="00AD4703" w:rsidRPr="00C76FD2" w:rsidRDefault="00AD4703" w:rsidP="005A7BEF">
            <w:pPr>
              <w:jc w:val="center"/>
              <w:rPr>
                <w:rFonts w:ascii="Arial" w:hAnsi="Arial" w:cs="Arial"/>
                <w:b/>
                <w:sz w:val="18"/>
                <w:szCs w:val="18"/>
                <w:lang w:val="en-GB"/>
              </w:rPr>
            </w:pPr>
          </w:p>
        </w:tc>
        <w:tc>
          <w:tcPr>
            <w:tcW w:w="164" w:type="pct"/>
          </w:tcPr>
          <w:p w14:paraId="79A359DA"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0ABB075F"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44167A3D" w14:textId="77777777" w:rsidR="00AD4703" w:rsidRPr="00C76FD2" w:rsidRDefault="00AD4703" w:rsidP="005A7BEF">
            <w:pPr>
              <w:jc w:val="center"/>
              <w:rPr>
                <w:rFonts w:ascii="Arial" w:hAnsi="Arial" w:cs="Arial"/>
                <w:b/>
                <w:sz w:val="18"/>
                <w:szCs w:val="18"/>
                <w:lang w:val="en-GB"/>
              </w:rPr>
            </w:pPr>
          </w:p>
        </w:tc>
      </w:tr>
      <w:tr w:rsidR="00AD4703" w:rsidRPr="00C76FD2" w14:paraId="15ADF8E7" w14:textId="77777777" w:rsidTr="00BB358E">
        <w:trPr>
          <w:trHeight w:val="261"/>
        </w:trPr>
        <w:tc>
          <w:tcPr>
            <w:tcW w:w="2712" w:type="pct"/>
          </w:tcPr>
          <w:p w14:paraId="494AC39D"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C8. If anyone in this other household needed help or assistance in any way, would you or others in your household help him/her?</w:t>
            </w:r>
          </w:p>
          <w:p w14:paraId="543F2883"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(For example, if the family lacked food for one week, would you help feed them?) </w:t>
            </w:r>
          </w:p>
          <w:p w14:paraId="16021890"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 Yes                </w:t>
            </w:r>
          </w:p>
          <w:p w14:paraId="69750029"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5. No</w:t>
            </w:r>
          </w:p>
        </w:tc>
        <w:tc>
          <w:tcPr>
            <w:tcW w:w="164" w:type="pct"/>
          </w:tcPr>
          <w:p w14:paraId="48941968" w14:textId="77777777" w:rsidR="00AD4703" w:rsidRPr="00C76FD2" w:rsidRDefault="00AD4703" w:rsidP="005A7BEF">
            <w:pPr>
              <w:jc w:val="center"/>
              <w:rPr>
                <w:rFonts w:ascii="Arial" w:hAnsi="Arial" w:cs="Arial"/>
                <w:b/>
                <w:sz w:val="18"/>
                <w:szCs w:val="18"/>
                <w:lang w:val="en-GB"/>
              </w:rPr>
            </w:pPr>
          </w:p>
        </w:tc>
        <w:tc>
          <w:tcPr>
            <w:tcW w:w="164" w:type="pct"/>
          </w:tcPr>
          <w:p w14:paraId="749F95ED" w14:textId="77777777" w:rsidR="00AD4703" w:rsidRPr="00C76FD2" w:rsidRDefault="00AD4703" w:rsidP="005A7BEF">
            <w:pPr>
              <w:jc w:val="center"/>
              <w:rPr>
                <w:rFonts w:ascii="Arial" w:hAnsi="Arial" w:cs="Arial"/>
                <w:b/>
                <w:sz w:val="18"/>
                <w:szCs w:val="18"/>
                <w:lang w:val="en-GB"/>
              </w:rPr>
            </w:pPr>
          </w:p>
        </w:tc>
        <w:tc>
          <w:tcPr>
            <w:tcW w:w="164" w:type="pct"/>
          </w:tcPr>
          <w:p w14:paraId="29479B90" w14:textId="77777777" w:rsidR="00AD4703" w:rsidRPr="00C76FD2" w:rsidRDefault="00AD4703" w:rsidP="005A7BEF">
            <w:pPr>
              <w:jc w:val="center"/>
              <w:rPr>
                <w:rFonts w:ascii="Arial" w:hAnsi="Arial" w:cs="Arial"/>
                <w:b/>
                <w:sz w:val="18"/>
                <w:szCs w:val="18"/>
                <w:lang w:val="en-GB"/>
              </w:rPr>
            </w:pPr>
          </w:p>
        </w:tc>
        <w:tc>
          <w:tcPr>
            <w:tcW w:w="164" w:type="pct"/>
          </w:tcPr>
          <w:p w14:paraId="3B279D88" w14:textId="77777777" w:rsidR="00AD4703" w:rsidRPr="00C76FD2" w:rsidRDefault="00AD4703" w:rsidP="005A7BEF">
            <w:pPr>
              <w:jc w:val="center"/>
              <w:rPr>
                <w:rFonts w:ascii="Arial" w:hAnsi="Arial" w:cs="Arial"/>
                <w:b/>
                <w:sz w:val="18"/>
                <w:szCs w:val="18"/>
                <w:lang w:val="en-GB"/>
              </w:rPr>
            </w:pPr>
          </w:p>
        </w:tc>
        <w:tc>
          <w:tcPr>
            <w:tcW w:w="164" w:type="pct"/>
          </w:tcPr>
          <w:p w14:paraId="79D3496A" w14:textId="77777777" w:rsidR="00AD4703" w:rsidRPr="00C76FD2" w:rsidRDefault="00AD4703" w:rsidP="005A7BEF">
            <w:pPr>
              <w:jc w:val="center"/>
              <w:rPr>
                <w:rFonts w:ascii="Arial" w:hAnsi="Arial" w:cs="Arial"/>
                <w:b/>
                <w:sz w:val="18"/>
                <w:szCs w:val="18"/>
                <w:lang w:val="en-GB"/>
              </w:rPr>
            </w:pPr>
          </w:p>
        </w:tc>
        <w:tc>
          <w:tcPr>
            <w:tcW w:w="164" w:type="pct"/>
          </w:tcPr>
          <w:p w14:paraId="39B44DA3" w14:textId="77777777" w:rsidR="00AD4703" w:rsidRPr="00C76FD2" w:rsidRDefault="00AD4703" w:rsidP="005A7BEF">
            <w:pPr>
              <w:jc w:val="center"/>
              <w:rPr>
                <w:rFonts w:ascii="Arial" w:hAnsi="Arial" w:cs="Arial"/>
                <w:b/>
                <w:sz w:val="18"/>
                <w:szCs w:val="18"/>
                <w:lang w:val="en-GB"/>
              </w:rPr>
            </w:pPr>
          </w:p>
        </w:tc>
        <w:tc>
          <w:tcPr>
            <w:tcW w:w="164" w:type="pct"/>
          </w:tcPr>
          <w:p w14:paraId="55132FDE" w14:textId="77777777" w:rsidR="00AD4703" w:rsidRPr="00C76FD2" w:rsidRDefault="00AD4703" w:rsidP="005A7BEF">
            <w:pPr>
              <w:jc w:val="center"/>
              <w:rPr>
                <w:rFonts w:ascii="Arial" w:hAnsi="Arial" w:cs="Arial"/>
                <w:b/>
                <w:sz w:val="18"/>
                <w:szCs w:val="18"/>
                <w:lang w:val="en-GB"/>
              </w:rPr>
            </w:pPr>
          </w:p>
        </w:tc>
        <w:tc>
          <w:tcPr>
            <w:tcW w:w="164" w:type="pct"/>
          </w:tcPr>
          <w:p w14:paraId="5C2046B1" w14:textId="77777777" w:rsidR="00AD4703" w:rsidRPr="00C76FD2" w:rsidRDefault="00AD4703" w:rsidP="005A7BEF">
            <w:pPr>
              <w:jc w:val="center"/>
              <w:rPr>
                <w:rFonts w:ascii="Arial" w:hAnsi="Arial" w:cs="Arial"/>
                <w:b/>
                <w:sz w:val="18"/>
                <w:szCs w:val="18"/>
                <w:lang w:val="en-GB"/>
              </w:rPr>
            </w:pPr>
          </w:p>
        </w:tc>
        <w:tc>
          <w:tcPr>
            <w:tcW w:w="164" w:type="pct"/>
          </w:tcPr>
          <w:p w14:paraId="5D44D57B" w14:textId="77777777" w:rsidR="00AD4703" w:rsidRPr="00C76FD2" w:rsidRDefault="00AD4703" w:rsidP="005A7BEF">
            <w:pPr>
              <w:jc w:val="center"/>
              <w:rPr>
                <w:rFonts w:ascii="Arial" w:hAnsi="Arial" w:cs="Arial"/>
                <w:b/>
                <w:sz w:val="18"/>
                <w:szCs w:val="18"/>
                <w:lang w:val="en-GB"/>
              </w:rPr>
            </w:pPr>
          </w:p>
        </w:tc>
        <w:tc>
          <w:tcPr>
            <w:tcW w:w="164" w:type="pct"/>
          </w:tcPr>
          <w:p w14:paraId="34BEC014" w14:textId="77777777" w:rsidR="00AD4703" w:rsidRPr="00C76FD2" w:rsidRDefault="00AD4703" w:rsidP="005A7BEF">
            <w:pPr>
              <w:jc w:val="center"/>
              <w:rPr>
                <w:rFonts w:ascii="Arial" w:hAnsi="Arial" w:cs="Arial"/>
                <w:b/>
                <w:sz w:val="18"/>
                <w:szCs w:val="18"/>
                <w:lang w:val="en-GB"/>
              </w:rPr>
            </w:pPr>
          </w:p>
        </w:tc>
        <w:tc>
          <w:tcPr>
            <w:tcW w:w="164" w:type="pct"/>
          </w:tcPr>
          <w:p w14:paraId="14DB846D" w14:textId="77777777" w:rsidR="00AD4703" w:rsidRPr="00C76FD2" w:rsidRDefault="00AD4703" w:rsidP="005A7BEF">
            <w:pPr>
              <w:jc w:val="center"/>
              <w:rPr>
                <w:rFonts w:ascii="Arial" w:hAnsi="Arial" w:cs="Arial"/>
                <w:b/>
                <w:sz w:val="18"/>
                <w:szCs w:val="18"/>
                <w:lang w:val="en-GB"/>
              </w:rPr>
            </w:pPr>
          </w:p>
        </w:tc>
        <w:tc>
          <w:tcPr>
            <w:tcW w:w="164" w:type="pct"/>
          </w:tcPr>
          <w:p w14:paraId="4474162D"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34838840"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350ED92A" w14:textId="77777777" w:rsidR="00AD4703" w:rsidRPr="00C76FD2" w:rsidRDefault="00AD4703" w:rsidP="005A7BEF">
            <w:pPr>
              <w:jc w:val="center"/>
              <w:rPr>
                <w:rFonts w:ascii="Arial" w:hAnsi="Arial" w:cs="Arial"/>
                <w:b/>
                <w:sz w:val="18"/>
                <w:szCs w:val="18"/>
                <w:lang w:val="en-GB"/>
              </w:rPr>
            </w:pPr>
          </w:p>
        </w:tc>
      </w:tr>
      <w:tr w:rsidR="00AD4703" w:rsidRPr="00C76FD2" w14:paraId="5E16508A" w14:textId="77777777" w:rsidTr="00BB358E">
        <w:trPr>
          <w:trHeight w:val="854"/>
        </w:trPr>
        <w:tc>
          <w:tcPr>
            <w:tcW w:w="2712" w:type="pct"/>
          </w:tcPr>
          <w:p w14:paraId="4E3264D3"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C9. If you or others in your household needed help or assistance in any way would this household help you?</w:t>
            </w:r>
          </w:p>
          <w:p w14:paraId="7E52C140"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(For example, if your family lacked food for one week, would member(s) of this household help feed you and your family?) </w:t>
            </w:r>
          </w:p>
          <w:p w14:paraId="47CCA2D8"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 xml:space="preserve">1. Yes,              </w:t>
            </w:r>
          </w:p>
          <w:p w14:paraId="10901635" w14:textId="77777777" w:rsidR="00AD4703" w:rsidRPr="00C76FD2" w:rsidRDefault="00AD4703" w:rsidP="005A7BEF">
            <w:pPr>
              <w:rPr>
                <w:rFonts w:ascii="Arial" w:hAnsi="Arial" w:cs="Arial"/>
                <w:b/>
                <w:sz w:val="18"/>
                <w:szCs w:val="18"/>
                <w:lang w:val="en-GB"/>
              </w:rPr>
            </w:pPr>
            <w:r w:rsidRPr="00C76FD2">
              <w:rPr>
                <w:rFonts w:ascii="Arial" w:hAnsi="Arial" w:cs="Arial"/>
                <w:b/>
                <w:sz w:val="18"/>
                <w:szCs w:val="18"/>
                <w:lang w:val="en-GB"/>
              </w:rPr>
              <w:t>5. No</w:t>
            </w:r>
          </w:p>
        </w:tc>
        <w:tc>
          <w:tcPr>
            <w:tcW w:w="164" w:type="pct"/>
          </w:tcPr>
          <w:p w14:paraId="02B0ABA6" w14:textId="77777777" w:rsidR="00AD4703" w:rsidRPr="00C76FD2" w:rsidRDefault="00AD4703" w:rsidP="005A7BEF">
            <w:pPr>
              <w:jc w:val="center"/>
              <w:rPr>
                <w:rFonts w:ascii="Arial" w:hAnsi="Arial" w:cs="Arial"/>
                <w:b/>
                <w:sz w:val="18"/>
                <w:szCs w:val="18"/>
                <w:lang w:val="en-GB"/>
              </w:rPr>
            </w:pPr>
          </w:p>
        </w:tc>
        <w:tc>
          <w:tcPr>
            <w:tcW w:w="164" w:type="pct"/>
          </w:tcPr>
          <w:p w14:paraId="4EB5C237" w14:textId="77777777" w:rsidR="00AD4703" w:rsidRPr="00C76FD2" w:rsidRDefault="00AD4703" w:rsidP="005A7BEF">
            <w:pPr>
              <w:jc w:val="center"/>
              <w:rPr>
                <w:rFonts w:ascii="Arial" w:hAnsi="Arial" w:cs="Arial"/>
                <w:b/>
                <w:sz w:val="18"/>
                <w:szCs w:val="18"/>
                <w:lang w:val="en-GB"/>
              </w:rPr>
            </w:pPr>
          </w:p>
        </w:tc>
        <w:tc>
          <w:tcPr>
            <w:tcW w:w="164" w:type="pct"/>
          </w:tcPr>
          <w:p w14:paraId="2DE899B1" w14:textId="77777777" w:rsidR="00AD4703" w:rsidRPr="00C76FD2" w:rsidRDefault="00AD4703" w:rsidP="005A7BEF">
            <w:pPr>
              <w:jc w:val="center"/>
              <w:rPr>
                <w:rFonts w:ascii="Arial" w:hAnsi="Arial" w:cs="Arial"/>
                <w:b/>
                <w:sz w:val="18"/>
                <w:szCs w:val="18"/>
                <w:lang w:val="en-GB"/>
              </w:rPr>
            </w:pPr>
          </w:p>
        </w:tc>
        <w:tc>
          <w:tcPr>
            <w:tcW w:w="164" w:type="pct"/>
          </w:tcPr>
          <w:p w14:paraId="4F5CE062" w14:textId="77777777" w:rsidR="00AD4703" w:rsidRPr="00C76FD2" w:rsidRDefault="00AD4703" w:rsidP="005A7BEF">
            <w:pPr>
              <w:jc w:val="center"/>
              <w:rPr>
                <w:rFonts w:ascii="Arial" w:hAnsi="Arial" w:cs="Arial"/>
                <w:b/>
                <w:sz w:val="18"/>
                <w:szCs w:val="18"/>
                <w:lang w:val="en-GB"/>
              </w:rPr>
            </w:pPr>
          </w:p>
        </w:tc>
        <w:tc>
          <w:tcPr>
            <w:tcW w:w="164" w:type="pct"/>
          </w:tcPr>
          <w:p w14:paraId="3918FB93" w14:textId="77777777" w:rsidR="00AD4703" w:rsidRPr="00C76FD2" w:rsidRDefault="00AD4703" w:rsidP="005A7BEF">
            <w:pPr>
              <w:jc w:val="center"/>
              <w:rPr>
                <w:rFonts w:ascii="Arial" w:hAnsi="Arial" w:cs="Arial"/>
                <w:b/>
                <w:sz w:val="18"/>
                <w:szCs w:val="18"/>
                <w:lang w:val="en-GB"/>
              </w:rPr>
            </w:pPr>
          </w:p>
        </w:tc>
        <w:tc>
          <w:tcPr>
            <w:tcW w:w="164" w:type="pct"/>
          </w:tcPr>
          <w:p w14:paraId="0E78066E" w14:textId="77777777" w:rsidR="00AD4703" w:rsidRPr="00C76FD2" w:rsidRDefault="00AD4703" w:rsidP="005A7BEF">
            <w:pPr>
              <w:jc w:val="center"/>
              <w:rPr>
                <w:rFonts w:ascii="Arial" w:hAnsi="Arial" w:cs="Arial"/>
                <w:b/>
                <w:sz w:val="18"/>
                <w:szCs w:val="18"/>
                <w:lang w:val="en-GB"/>
              </w:rPr>
            </w:pPr>
          </w:p>
        </w:tc>
        <w:tc>
          <w:tcPr>
            <w:tcW w:w="164" w:type="pct"/>
          </w:tcPr>
          <w:p w14:paraId="2D9B5D23" w14:textId="77777777" w:rsidR="00AD4703" w:rsidRPr="00C76FD2" w:rsidRDefault="00AD4703" w:rsidP="005A7BEF">
            <w:pPr>
              <w:jc w:val="center"/>
              <w:rPr>
                <w:rFonts w:ascii="Arial" w:hAnsi="Arial" w:cs="Arial"/>
                <w:b/>
                <w:sz w:val="18"/>
                <w:szCs w:val="18"/>
                <w:lang w:val="en-GB"/>
              </w:rPr>
            </w:pPr>
          </w:p>
        </w:tc>
        <w:tc>
          <w:tcPr>
            <w:tcW w:w="164" w:type="pct"/>
          </w:tcPr>
          <w:p w14:paraId="3C50E3E1" w14:textId="77777777" w:rsidR="00AD4703" w:rsidRPr="00C76FD2" w:rsidRDefault="00AD4703" w:rsidP="005A7BEF">
            <w:pPr>
              <w:jc w:val="center"/>
              <w:rPr>
                <w:rFonts w:ascii="Arial" w:hAnsi="Arial" w:cs="Arial"/>
                <w:b/>
                <w:sz w:val="18"/>
                <w:szCs w:val="18"/>
                <w:lang w:val="en-GB"/>
              </w:rPr>
            </w:pPr>
          </w:p>
        </w:tc>
        <w:tc>
          <w:tcPr>
            <w:tcW w:w="164" w:type="pct"/>
          </w:tcPr>
          <w:p w14:paraId="0642F241" w14:textId="77777777" w:rsidR="00AD4703" w:rsidRPr="00C76FD2" w:rsidRDefault="00AD4703" w:rsidP="005A7BEF">
            <w:pPr>
              <w:jc w:val="center"/>
              <w:rPr>
                <w:rFonts w:ascii="Arial" w:hAnsi="Arial" w:cs="Arial"/>
                <w:b/>
                <w:sz w:val="18"/>
                <w:szCs w:val="18"/>
                <w:lang w:val="en-GB"/>
              </w:rPr>
            </w:pPr>
          </w:p>
        </w:tc>
        <w:tc>
          <w:tcPr>
            <w:tcW w:w="164" w:type="pct"/>
          </w:tcPr>
          <w:p w14:paraId="51544DFA" w14:textId="77777777" w:rsidR="00AD4703" w:rsidRPr="00C76FD2" w:rsidRDefault="00AD4703" w:rsidP="005A7BEF">
            <w:pPr>
              <w:jc w:val="center"/>
              <w:rPr>
                <w:rFonts w:ascii="Arial" w:hAnsi="Arial" w:cs="Arial"/>
                <w:b/>
                <w:sz w:val="18"/>
                <w:szCs w:val="18"/>
                <w:lang w:val="en-GB"/>
              </w:rPr>
            </w:pPr>
          </w:p>
        </w:tc>
        <w:tc>
          <w:tcPr>
            <w:tcW w:w="164" w:type="pct"/>
          </w:tcPr>
          <w:p w14:paraId="2A4049A9" w14:textId="77777777" w:rsidR="00AD4703" w:rsidRPr="00C76FD2" w:rsidRDefault="00AD4703" w:rsidP="005A7BEF">
            <w:pPr>
              <w:jc w:val="center"/>
              <w:rPr>
                <w:rFonts w:ascii="Arial" w:hAnsi="Arial" w:cs="Arial"/>
                <w:b/>
                <w:sz w:val="18"/>
                <w:szCs w:val="18"/>
                <w:lang w:val="en-GB"/>
              </w:rPr>
            </w:pPr>
          </w:p>
        </w:tc>
        <w:tc>
          <w:tcPr>
            <w:tcW w:w="164" w:type="pct"/>
          </w:tcPr>
          <w:p w14:paraId="7F56AA10" w14:textId="77777777" w:rsidR="00AD4703" w:rsidRPr="00C76FD2" w:rsidRDefault="00AD4703" w:rsidP="005A7BEF">
            <w:pPr>
              <w:jc w:val="center"/>
              <w:rPr>
                <w:rFonts w:ascii="Arial" w:hAnsi="Arial" w:cs="Arial"/>
                <w:b/>
                <w:sz w:val="18"/>
                <w:szCs w:val="18"/>
                <w:lang w:val="en-GB"/>
              </w:rPr>
            </w:pPr>
          </w:p>
        </w:tc>
        <w:tc>
          <w:tcPr>
            <w:tcW w:w="164" w:type="pct"/>
            <w:vAlign w:val="center"/>
          </w:tcPr>
          <w:p w14:paraId="3AC72791" w14:textId="77777777" w:rsidR="00AD4703" w:rsidRPr="00C76FD2" w:rsidRDefault="00AD4703" w:rsidP="005A7BEF">
            <w:pPr>
              <w:jc w:val="center"/>
              <w:rPr>
                <w:rFonts w:ascii="Arial" w:hAnsi="Arial" w:cs="Arial"/>
                <w:b/>
                <w:sz w:val="18"/>
                <w:szCs w:val="18"/>
                <w:lang w:val="en-GB"/>
              </w:rPr>
            </w:pPr>
          </w:p>
        </w:tc>
        <w:tc>
          <w:tcPr>
            <w:tcW w:w="156" w:type="pct"/>
            <w:vAlign w:val="center"/>
          </w:tcPr>
          <w:p w14:paraId="0545B3FB" w14:textId="77777777" w:rsidR="00AD4703" w:rsidRPr="00C76FD2" w:rsidRDefault="00AD4703" w:rsidP="005A7BEF">
            <w:pPr>
              <w:jc w:val="center"/>
              <w:rPr>
                <w:rFonts w:ascii="Arial" w:hAnsi="Arial" w:cs="Arial"/>
                <w:b/>
                <w:sz w:val="18"/>
                <w:szCs w:val="18"/>
                <w:lang w:val="en-GB"/>
              </w:rPr>
            </w:pPr>
          </w:p>
        </w:tc>
      </w:tr>
      <w:tr w:rsidR="00EA3497" w:rsidRPr="00C76FD2" w14:paraId="41FFACB8" w14:textId="77777777" w:rsidTr="00400181">
        <w:trPr>
          <w:trHeight w:val="530"/>
        </w:trPr>
        <w:tc>
          <w:tcPr>
            <w:tcW w:w="2712" w:type="pct"/>
          </w:tcPr>
          <w:p w14:paraId="75B627DA" w14:textId="152C5C73" w:rsidR="00EA3497" w:rsidRPr="00C76FD2" w:rsidRDefault="00EA3497" w:rsidP="005A7BEF">
            <w:pPr>
              <w:ind w:left="-90"/>
              <w:rPr>
                <w:rFonts w:ascii="Arial" w:hAnsi="Arial" w:cs="Arial"/>
                <w:b/>
                <w:sz w:val="18"/>
                <w:szCs w:val="18"/>
                <w:lang w:val="en-GB"/>
              </w:rPr>
            </w:pPr>
            <w:r w:rsidRPr="00C76FD2">
              <w:rPr>
                <w:rFonts w:ascii="Arial" w:hAnsi="Arial" w:cs="Arial"/>
                <w:b/>
                <w:sz w:val="18"/>
                <w:szCs w:val="18"/>
                <w:lang w:val="en-GB"/>
              </w:rPr>
              <w:t>C10. Compared to your household, how would you characterize this household's standard of living?</w:t>
            </w:r>
          </w:p>
          <w:p w14:paraId="61E362E5" w14:textId="6B55D117" w:rsidR="00EA3497" w:rsidRPr="00C76FD2" w:rsidRDefault="00EA3497" w:rsidP="005A7BEF">
            <w:pPr>
              <w:ind w:left="-90"/>
              <w:rPr>
                <w:rFonts w:ascii="Arial" w:hAnsi="Arial" w:cs="Arial"/>
                <w:b/>
                <w:sz w:val="18"/>
                <w:szCs w:val="18"/>
                <w:lang w:val="en-GB"/>
              </w:rPr>
            </w:pPr>
          </w:p>
          <w:p w14:paraId="564360C1" w14:textId="77777777" w:rsidR="00EA3497" w:rsidRPr="00C76FD2" w:rsidRDefault="00EA3497" w:rsidP="005A7BEF">
            <w:pPr>
              <w:ind w:left="-90"/>
              <w:rPr>
                <w:rFonts w:ascii="Arial" w:hAnsi="Arial" w:cs="Arial"/>
                <w:b/>
                <w:sz w:val="18"/>
                <w:szCs w:val="18"/>
                <w:lang w:val="en-GB"/>
              </w:rPr>
            </w:pPr>
          </w:p>
          <w:p w14:paraId="582DFF41" w14:textId="0ED6BCB3" w:rsidR="00EA3497" w:rsidRPr="00C76FD2" w:rsidRDefault="00EA3497" w:rsidP="005A7BEF">
            <w:pPr>
              <w:rPr>
                <w:rFonts w:ascii="Arial" w:hAnsi="Arial" w:cs="Arial"/>
                <w:b/>
                <w:sz w:val="18"/>
                <w:szCs w:val="18"/>
                <w:lang w:val="en-GB"/>
              </w:rPr>
            </w:pPr>
            <w:r w:rsidRPr="00C76FD2">
              <w:rPr>
                <w:rFonts w:ascii="Arial" w:hAnsi="Arial" w:cs="Arial"/>
                <w:b/>
                <w:sz w:val="18"/>
                <w:szCs w:val="18"/>
                <w:lang w:val="en-GB"/>
              </w:rPr>
              <w:t>1,Same standard of living</w:t>
            </w:r>
          </w:p>
          <w:p w14:paraId="08F273D1" w14:textId="77777777" w:rsidR="00EA3497" w:rsidRPr="00C76FD2" w:rsidRDefault="00EA3497" w:rsidP="005A7BEF">
            <w:pPr>
              <w:rPr>
                <w:rFonts w:ascii="Arial" w:hAnsi="Arial" w:cs="Arial"/>
                <w:b/>
                <w:sz w:val="18"/>
                <w:szCs w:val="18"/>
                <w:lang w:val="en-GB"/>
              </w:rPr>
            </w:pPr>
            <w:r w:rsidRPr="00C76FD2">
              <w:rPr>
                <w:rFonts w:ascii="Arial" w:hAnsi="Arial" w:cs="Arial"/>
                <w:b/>
                <w:sz w:val="18"/>
                <w:szCs w:val="18"/>
                <w:lang w:val="en-GB"/>
              </w:rPr>
              <w:t>3.Lower standard of living</w:t>
            </w:r>
          </w:p>
          <w:p w14:paraId="6B2F5864" w14:textId="77777777" w:rsidR="00EA3497" w:rsidRPr="00C76FD2" w:rsidRDefault="00EA3497" w:rsidP="005A7BEF">
            <w:pPr>
              <w:rPr>
                <w:rFonts w:ascii="Arial" w:hAnsi="Arial" w:cs="Arial"/>
                <w:b/>
                <w:sz w:val="18"/>
                <w:szCs w:val="18"/>
                <w:lang w:val="en-GB"/>
              </w:rPr>
            </w:pPr>
            <w:r w:rsidRPr="00C76FD2">
              <w:rPr>
                <w:rFonts w:ascii="Arial" w:hAnsi="Arial" w:cs="Arial"/>
                <w:b/>
                <w:sz w:val="18"/>
                <w:szCs w:val="18"/>
                <w:lang w:val="en-GB"/>
              </w:rPr>
              <w:t>5.Higher standard of living</w:t>
            </w:r>
          </w:p>
          <w:p w14:paraId="359A0E95" w14:textId="69FEB33F" w:rsidR="00EA3497" w:rsidRPr="00C76FD2" w:rsidRDefault="00EA3497" w:rsidP="005A7BEF">
            <w:pPr>
              <w:rPr>
                <w:rFonts w:ascii="Arial" w:hAnsi="Arial" w:cs="Arial"/>
                <w:b/>
                <w:sz w:val="18"/>
                <w:szCs w:val="18"/>
                <w:lang w:val="en-GB"/>
              </w:rPr>
            </w:pPr>
          </w:p>
        </w:tc>
        <w:tc>
          <w:tcPr>
            <w:tcW w:w="164" w:type="pct"/>
          </w:tcPr>
          <w:p w14:paraId="722E32F5" w14:textId="77777777" w:rsidR="00EA3497" w:rsidRPr="00C76FD2" w:rsidRDefault="00EA3497" w:rsidP="005A7BEF">
            <w:pPr>
              <w:rPr>
                <w:rFonts w:ascii="Arial" w:hAnsi="Arial" w:cs="Arial"/>
                <w:b/>
                <w:sz w:val="18"/>
                <w:szCs w:val="18"/>
                <w:lang w:val="en-GB"/>
              </w:rPr>
            </w:pPr>
          </w:p>
        </w:tc>
        <w:tc>
          <w:tcPr>
            <w:tcW w:w="164" w:type="pct"/>
          </w:tcPr>
          <w:p w14:paraId="7165D01F" w14:textId="77777777" w:rsidR="00EA3497" w:rsidRPr="00C76FD2" w:rsidRDefault="00EA3497" w:rsidP="005A7BEF">
            <w:pPr>
              <w:rPr>
                <w:rFonts w:ascii="Arial" w:hAnsi="Arial" w:cs="Arial"/>
                <w:b/>
                <w:sz w:val="18"/>
                <w:szCs w:val="18"/>
                <w:lang w:val="en-GB"/>
              </w:rPr>
            </w:pPr>
          </w:p>
        </w:tc>
        <w:tc>
          <w:tcPr>
            <w:tcW w:w="164" w:type="pct"/>
          </w:tcPr>
          <w:p w14:paraId="69EE1D7C" w14:textId="77777777" w:rsidR="00EA3497" w:rsidRPr="00C76FD2" w:rsidRDefault="00EA3497" w:rsidP="005A7BEF">
            <w:pPr>
              <w:rPr>
                <w:rFonts w:ascii="Arial" w:hAnsi="Arial" w:cs="Arial"/>
                <w:b/>
                <w:sz w:val="18"/>
                <w:szCs w:val="18"/>
                <w:lang w:val="en-GB"/>
              </w:rPr>
            </w:pPr>
          </w:p>
        </w:tc>
        <w:tc>
          <w:tcPr>
            <w:tcW w:w="164" w:type="pct"/>
          </w:tcPr>
          <w:p w14:paraId="6EEE115C" w14:textId="77777777" w:rsidR="00EA3497" w:rsidRPr="00C76FD2" w:rsidRDefault="00EA3497" w:rsidP="005A7BEF">
            <w:pPr>
              <w:rPr>
                <w:rFonts w:ascii="Arial" w:hAnsi="Arial" w:cs="Arial"/>
                <w:b/>
                <w:sz w:val="18"/>
                <w:szCs w:val="18"/>
                <w:lang w:val="en-GB"/>
              </w:rPr>
            </w:pPr>
          </w:p>
        </w:tc>
        <w:tc>
          <w:tcPr>
            <w:tcW w:w="164" w:type="pct"/>
          </w:tcPr>
          <w:p w14:paraId="3E1CE52B" w14:textId="77777777" w:rsidR="00EA3497" w:rsidRPr="00C76FD2" w:rsidRDefault="00EA3497" w:rsidP="005A7BEF">
            <w:pPr>
              <w:rPr>
                <w:rFonts w:ascii="Arial" w:hAnsi="Arial" w:cs="Arial"/>
                <w:b/>
                <w:sz w:val="18"/>
                <w:szCs w:val="18"/>
                <w:lang w:val="en-GB"/>
              </w:rPr>
            </w:pPr>
          </w:p>
        </w:tc>
        <w:tc>
          <w:tcPr>
            <w:tcW w:w="164" w:type="pct"/>
          </w:tcPr>
          <w:p w14:paraId="75906814" w14:textId="77777777" w:rsidR="00EA3497" w:rsidRPr="00C76FD2" w:rsidRDefault="00EA3497" w:rsidP="005A7BEF">
            <w:pPr>
              <w:rPr>
                <w:rFonts w:ascii="Arial" w:hAnsi="Arial" w:cs="Arial"/>
                <w:b/>
                <w:sz w:val="18"/>
                <w:szCs w:val="18"/>
                <w:lang w:val="en-GB"/>
              </w:rPr>
            </w:pPr>
          </w:p>
        </w:tc>
        <w:tc>
          <w:tcPr>
            <w:tcW w:w="164" w:type="pct"/>
          </w:tcPr>
          <w:p w14:paraId="3FF5AFB7" w14:textId="77777777" w:rsidR="00EA3497" w:rsidRPr="00C76FD2" w:rsidRDefault="00EA3497" w:rsidP="005A7BEF">
            <w:pPr>
              <w:rPr>
                <w:rFonts w:ascii="Arial" w:hAnsi="Arial" w:cs="Arial"/>
                <w:b/>
                <w:sz w:val="18"/>
                <w:szCs w:val="18"/>
                <w:lang w:val="en-GB"/>
              </w:rPr>
            </w:pPr>
          </w:p>
        </w:tc>
        <w:tc>
          <w:tcPr>
            <w:tcW w:w="164" w:type="pct"/>
          </w:tcPr>
          <w:p w14:paraId="4F62E169" w14:textId="77777777" w:rsidR="00EA3497" w:rsidRPr="00C76FD2" w:rsidRDefault="00EA3497" w:rsidP="005A7BEF">
            <w:pPr>
              <w:rPr>
                <w:rFonts w:ascii="Arial" w:hAnsi="Arial" w:cs="Arial"/>
                <w:b/>
                <w:sz w:val="18"/>
                <w:szCs w:val="18"/>
                <w:lang w:val="en-GB"/>
              </w:rPr>
            </w:pPr>
          </w:p>
        </w:tc>
        <w:tc>
          <w:tcPr>
            <w:tcW w:w="164" w:type="pct"/>
          </w:tcPr>
          <w:p w14:paraId="1F6E627F" w14:textId="77777777" w:rsidR="00EA3497" w:rsidRPr="00C76FD2" w:rsidRDefault="00EA3497" w:rsidP="005A7BEF">
            <w:pPr>
              <w:rPr>
                <w:rFonts w:ascii="Arial" w:hAnsi="Arial" w:cs="Arial"/>
                <w:b/>
                <w:sz w:val="18"/>
                <w:szCs w:val="18"/>
                <w:lang w:val="en-GB"/>
              </w:rPr>
            </w:pPr>
          </w:p>
        </w:tc>
        <w:tc>
          <w:tcPr>
            <w:tcW w:w="164" w:type="pct"/>
          </w:tcPr>
          <w:p w14:paraId="68C56472" w14:textId="77777777" w:rsidR="00EA3497" w:rsidRPr="00C76FD2" w:rsidRDefault="00EA3497" w:rsidP="005A7BEF">
            <w:pPr>
              <w:rPr>
                <w:rFonts w:ascii="Arial" w:hAnsi="Arial" w:cs="Arial"/>
                <w:b/>
                <w:sz w:val="18"/>
                <w:szCs w:val="18"/>
                <w:lang w:val="en-GB"/>
              </w:rPr>
            </w:pPr>
          </w:p>
        </w:tc>
        <w:tc>
          <w:tcPr>
            <w:tcW w:w="164" w:type="pct"/>
          </w:tcPr>
          <w:p w14:paraId="77AB6019" w14:textId="77777777" w:rsidR="00EA3497" w:rsidRPr="00C76FD2" w:rsidRDefault="00EA3497" w:rsidP="005A7BEF">
            <w:pPr>
              <w:rPr>
                <w:rFonts w:ascii="Arial" w:hAnsi="Arial" w:cs="Arial"/>
                <w:b/>
                <w:sz w:val="18"/>
                <w:szCs w:val="18"/>
                <w:lang w:val="en-GB"/>
              </w:rPr>
            </w:pPr>
          </w:p>
        </w:tc>
        <w:tc>
          <w:tcPr>
            <w:tcW w:w="164" w:type="pct"/>
          </w:tcPr>
          <w:p w14:paraId="04929480" w14:textId="77777777" w:rsidR="00EA3497" w:rsidRPr="00C76FD2" w:rsidRDefault="00EA3497" w:rsidP="005A7BEF">
            <w:pPr>
              <w:rPr>
                <w:rFonts w:ascii="Arial" w:hAnsi="Arial" w:cs="Arial"/>
                <w:b/>
                <w:sz w:val="18"/>
                <w:szCs w:val="18"/>
                <w:lang w:val="en-GB"/>
              </w:rPr>
            </w:pPr>
          </w:p>
        </w:tc>
        <w:tc>
          <w:tcPr>
            <w:tcW w:w="164" w:type="pct"/>
          </w:tcPr>
          <w:p w14:paraId="065797E5" w14:textId="77777777" w:rsidR="00EA3497" w:rsidRPr="00C76FD2" w:rsidRDefault="00EA3497" w:rsidP="005A7BEF">
            <w:pPr>
              <w:rPr>
                <w:rFonts w:ascii="Arial" w:hAnsi="Arial" w:cs="Arial"/>
                <w:b/>
                <w:sz w:val="18"/>
                <w:szCs w:val="18"/>
                <w:lang w:val="en-GB"/>
              </w:rPr>
            </w:pPr>
          </w:p>
        </w:tc>
        <w:tc>
          <w:tcPr>
            <w:tcW w:w="156" w:type="pct"/>
          </w:tcPr>
          <w:p w14:paraId="696AD1CE" w14:textId="77777777" w:rsidR="00EA3497" w:rsidRPr="00C76FD2" w:rsidRDefault="00EA3497" w:rsidP="005A7BEF">
            <w:pPr>
              <w:rPr>
                <w:rFonts w:ascii="Arial" w:hAnsi="Arial" w:cs="Arial"/>
                <w:b/>
                <w:sz w:val="18"/>
                <w:szCs w:val="18"/>
                <w:lang w:val="en-GB"/>
              </w:rPr>
            </w:pPr>
          </w:p>
        </w:tc>
      </w:tr>
      <w:tr w:rsidR="005139FA" w:rsidRPr="00C76FD2" w14:paraId="444DDF68" w14:textId="77777777" w:rsidTr="00400181">
        <w:trPr>
          <w:trHeight w:val="530"/>
        </w:trPr>
        <w:tc>
          <w:tcPr>
            <w:tcW w:w="2712" w:type="pct"/>
          </w:tcPr>
          <w:p w14:paraId="73463578" w14:textId="77777777" w:rsidR="00EA3497" w:rsidRPr="00C76FD2" w:rsidRDefault="005139FA" w:rsidP="005A7BEF">
            <w:pPr>
              <w:ind w:left="-90"/>
              <w:rPr>
                <w:rFonts w:ascii="Arial" w:hAnsi="Arial" w:cs="Arial"/>
                <w:b/>
                <w:sz w:val="18"/>
                <w:szCs w:val="18"/>
                <w:lang w:val="en-GB"/>
              </w:rPr>
            </w:pPr>
            <w:r w:rsidRPr="00C76FD2">
              <w:rPr>
                <w:rFonts w:ascii="Arial" w:hAnsi="Arial" w:cs="Arial"/>
                <w:b/>
                <w:sz w:val="18"/>
                <w:szCs w:val="18"/>
                <w:lang w:val="en-GB"/>
              </w:rPr>
              <w:t xml:space="preserve">C11. </w:t>
            </w:r>
            <w:r w:rsidR="00EA3497" w:rsidRPr="00C76FD2">
              <w:rPr>
                <w:rFonts w:ascii="Arial" w:hAnsi="Arial" w:cs="Arial"/>
                <w:b/>
                <w:sz w:val="18"/>
                <w:szCs w:val="18"/>
                <w:lang w:val="en-GB"/>
              </w:rPr>
              <w:t>Compared to the average household in this community, how would you characterize this household's standard of living?</w:t>
            </w:r>
          </w:p>
          <w:p w14:paraId="53794314" w14:textId="6E0F3F3D" w:rsidR="00EA3497" w:rsidRPr="00C76FD2" w:rsidRDefault="00EA3497" w:rsidP="005A7BEF">
            <w:pPr>
              <w:rPr>
                <w:rFonts w:ascii="Arial" w:hAnsi="Arial" w:cs="Arial"/>
                <w:b/>
                <w:sz w:val="18"/>
                <w:szCs w:val="18"/>
                <w:lang w:val="en-GB"/>
              </w:rPr>
            </w:pPr>
          </w:p>
          <w:p w14:paraId="4D74C913" w14:textId="77777777" w:rsidR="00EA3497" w:rsidRPr="00C76FD2" w:rsidRDefault="00EA3497" w:rsidP="005A7BEF">
            <w:pPr>
              <w:rPr>
                <w:rFonts w:ascii="Arial" w:hAnsi="Arial" w:cs="Arial"/>
                <w:b/>
                <w:sz w:val="18"/>
                <w:szCs w:val="18"/>
                <w:lang w:val="en-GB"/>
              </w:rPr>
            </w:pPr>
            <w:r w:rsidRPr="00C76FD2">
              <w:rPr>
                <w:rFonts w:ascii="Arial" w:hAnsi="Arial" w:cs="Arial"/>
                <w:b/>
                <w:sz w:val="18"/>
                <w:szCs w:val="18"/>
                <w:lang w:val="en-GB"/>
              </w:rPr>
              <w:t>1,Same standard of living</w:t>
            </w:r>
          </w:p>
          <w:p w14:paraId="1452C887" w14:textId="77777777" w:rsidR="00EA3497" w:rsidRPr="00C76FD2" w:rsidRDefault="00EA3497" w:rsidP="005A7BEF">
            <w:pPr>
              <w:rPr>
                <w:rFonts w:ascii="Arial" w:hAnsi="Arial" w:cs="Arial"/>
                <w:b/>
                <w:sz w:val="18"/>
                <w:szCs w:val="18"/>
                <w:lang w:val="en-GB"/>
              </w:rPr>
            </w:pPr>
            <w:r w:rsidRPr="00C76FD2">
              <w:rPr>
                <w:rFonts w:ascii="Arial" w:hAnsi="Arial" w:cs="Arial"/>
                <w:b/>
                <w:sz w:val="18"/>
                <w:szCs w:val="18"/>
                <w:lang w:val="en-GB"/>
              </w:rPr>
              <w:t>3.Lower standard of living</w:t>
            </w:r>
          </w:p>
          <w:p w14:paraId="20362717" w14:textId="36F6E919" w:rsidR="00EA3497" w:rsidRPr="00C76FD2" w:rsidRDefault="00EA3497" w:rsidP="005A7BEF">
            <w:pPr>
              <w:ind w:left="-90"/>
              <w:rPr>
                <w:rFonts w:ascii="Arial" w:hAnsi="Arial" w:cs="Arial"/>
                <w:b/>
                <w:sz w:val="18"/>
                <w:szCs w:val="18"/>
                <w:lang w:val="en-GB"/>
              </w:rPr>
            </w:pPr>
            <w:r w:rsidRPr="00C76FD2">
              <w:rPr>
                <w:rFonts w:ascii="Arial" w:hAnsi="Arial" w:cs="Arial"/>
                <w:b/>
                <w:sz w:val="18"/>
                <w:szCs w:val="18"/>
                <w:lang w:val="en-GB"/>
              </w:rPr>
              <w:t xml:space="preserve">  5.Higher standard of living</w:t>
            </w:r>
            <w:r w:rsidRPr="00C76FD2" w:rsidDel="00EA3497">
              <w:rPr>
                <w:rFonts w:ascii="Arial" w:hAnsi="Arial" w:cs="Arial"/>
                <w:b/>
                <w:sz w:val="18"/>
                <w:szCs w:val="18"/>
                <w:lang w:val="en-GB"/>
              </w:rPr>
              <w:t xml:space="preserve"> </w:t>
            </w:r>
          </w:p>
          <w:p w14:paraId="181A15C1" w14:textId="70EE6320" w:rsidR="005139FA" w:rsidRPr="00C76FD2" w:rsidRDefault="005139FA" w:rsidP="005A7BEF">
            <w:pPr>
              <w:ind w:left="-90"/>
              <w:rPr>
                <w:rFonts w:ascii="Arial" w:hAnsi="Arial" w:cs="Arial"/>
                <w:sz w:val="18"/>
                <w:szCs w:val="18"/>
                <w:lang w:val="en-GB"/>
              </w:rPr>
            </w:pPr>
          </w:p>
        </w:tc>
        <w:tc>
          <w:tcPr>
            <w:tcW w:w="164" w:type="pct"/>
          </w:tcPr>
          <w:p w14:paraId="3BC148AF" w14:textId="77777777" w:rsidR="005139FA" w:rsidRPr="00C76FD2" w:rsidRDefault="005139FA" w:rsidP="005A7BEF">
            <w:pPr>
              <w:rPr>
                <w:rFonts w:ascii="Arial" w:hAnsi="Arial" w:cs="Arial"/>
                <w:b/>
                <w:sz w:val="18"/>
                <w:szCs w:val="18"/>
                <w:lang w:val="en-GB"/>
              </w:rPr>
            </w:pPr>
          </w:p>
        </w:tc>
        <w:tc>
          <w:tcPr>
            <w:tcW w:w="164" w:type="pct"/>
          </w:tcPr>
          <w:p w14:paraId="010E2490" w14:textId="77777777" w:rsidR="005139FA" w:rsidRPr="00C76FD2" w:rsidRDefault="005139FA" w:rsidP="005A7BEF">
            <w:pPr>
              <w:rPr>
                <w:rFonts w:ascii="Arial" w:hAnsi="Arial" w:cs="Arial"/>
                <w:b/>
                <w:sz w:val="18"/>
                <w:szCs w:val="18"/>
                <w:lang w:val="en-GB"/>
              </w:rPr>
            </w:pPr>
          </w:p>
        </w:tc>
        <w:tc>
          <w:tcPr>
            <w:tcW w:w="164" w:type="pct"/>
          </w:tcPr>
          <w:p w14:paraId="169D6AA0" w14:textId="77777777" w:rsidR="005139FA" w:rsidRPr="00C76FD2" w:rsidRDefault="005139FA" w:rsidP="005A7BEF">
            <w:pPr>
              <w:rPr>
                <w:rFonts w:ascii="Arial" w:hAnsi="Arial" w:cs="Arial"/>
                <w:b/>
                <w:sz w:val="18"/>
                <w:szCs w:val="18"/>
                <w:lang w:val="en-GB"/>
              </w:rPr>
            </w:pPr>
          </w:p>
        </w:tc>
        <w:tc>
          <w:tcPr>
            <w:tcW w:w="164" w:type="pct"/>
          </w:tcPr>
          <w:p w14:paraId="30104C73" w14:textId="77777777" w:rsidR="005139FA" w:rsidRPr="00C76FD2" w:rsidRDefault="005139FA" w:rsidP="005A7BEF">
            <w:pPr>
              <w:rPr>
                <w:rFonts w:ascii="Arial" w:hAnsi="Arial" w:cs="Arial"/>
                <w:b/>
                <w:sz w:val="18"/>
                <w:szCs w:val="18"/>
                <w:lang w:val="en-GB"/>
              </w:rPr>
            </w:pPr>
          </w:p>
        </w:tc>
        <w:tc>
          <w:tcPr>
            <w:tcW w:w="164" w:type="pct"/>
          </w:tcPr>
          <w:p w14:paraId="7C51B253" w14:textId="77777777" w:rsidR="005139FA" w:rsidRPr="00C76FD2" w:rsidRDefault="005139FA" w:rsidP="005A7BEF">
            <w:pPr>
              <w:rPr>
                <w:rFonts w:ascii="Arial" w:hAnsi="Arial" w:cs="Arial"/>
                <w:b/>
                <w:sz w:val="18"/>
                <w:szCs w:val="18"/>
                <w:lang w:val="en-GB"/>
              </w:rPr>
            </w:pPr>
          </w:p>
        </w:tc>
        <w:tc>
          <w:tcPr>
            <w:tcW w:w="164" w:type="pct"/>
          </w:tcPr>
          <w:p w14:paraId="65331AD7" w14:textId="77777777" w:rsidR="005139FA" w:rsidRPr="00C76FD2" w:rsidRDefault="005139FA" w:rsidP="005A7BEF">
            <w:pPr>
              <w:rPr>
                <w:rFonts w:ascii="Arial" w:hAnsi="Arial" w:cs="Arial"/>
                <w:b/>
                <w:sz w:val="18"/>
                <w:szCs w:val="18"/>
                <w:lang w:val="en-GB"/>
              </w:rPr>
            </w:pPr>
          </w:p>
        </w:tc>
        <w:tc>
          <w:tcPr>
            <w:tcW w:w="164" w:type="pct"/>
          </w:tcPr>
          <w:p w14:paraId="749995ED" w14:textId="77777777" w:rsidR="005139FA" w:rsidRPr="00C76FD2" w:rsidRDefault="005139FA" w:rsidP="005A7BEF">
            <w:pPr>
              <w:rPr>
                <w:rFonts w:ascii="Arial" w:hAnsi="Arial" w:cs="Arial"/>
                <w:b/>
                <w:sz w:val="18"/>
                <w:szCs w:val="18"/>
                <w:lang w:val="en-GB"/>
              </w:rPr>
            </w:pPr>
          </w:p>
        </w:tc>
        <w:tc>
          <w:tcPr>
            <w:tcW w:w="164" w:type="pct"/>
          </w:tcPr>
          <w:p w14:paraId="43198D8C" w14:textId="77777777" w:rsidR="005139FA" w:rsidRPr="00C76FD2" w:rsidRDefault="005139FA" w:rsidP="005A7BEF">
            <w:pPr>
              <w:rPr>
                <w:rFonts w:ascii="Arial" w:hAnsi="Arial" w:cs="Arial"/>
                <w:b/>
                <w:sz w:val="18"/>
                <w:szCs w:val="18"/>
                <w:lang w:val="en-GB"/>
              </w:rPr>
            </w:pPr>
          </w:p>
        </w:tc>
        <w:tc>
          <w:tcPr>
            <w:tcW w:w="164" w:type="pct"/>
          </w:tcPr>
          <w:p w14:paraId="465815CA" w14:textId="77777777" w:rsidR="005139FA" w:rsidRPr="00C76FD2" w:rsidRDefault="005139FA" w:rsidP="005A7BEF">
            <w:pPr>
              <w:rPr>
                <w:rFonts w:ascii="Arial" w:hAnsi="Arial" w:cs="Arial"/>
                <w:b/>
                <w:sz w:val="18"/>
                <w:szCs w:val="18"/>
                <w:lang w:val="en-GB"/>
              </w:rPr>
            </w:pPr>
          </w:p>
        </w:tc>
        <w:tc>
          <w:tcPr>
            <w:tcW w:w="164" w:type="pct"/>
          </w:tcPr>
          <w:p w14:paraId="3C48CFBC" w14:textId="77777777" w:rsidR="005139FA" w:rsidRPr="00C76FD2" w:rsidRDefault="005139FA" w:rsidP="005A7BEF">
            <w:pPr>
              <w:rPr>
                <w:rFonts w:ascii="Arial" w:hAnsi="Arial" w:cs="Arial"/>
                <w:b/>
                <w:sz w:val="18"/>
                <w:szCs w:val="18"/>
                <w:lang w:val="en-GB"/>
              </w:rPr>
            </w:pPr>
          </w:p>
        </w:tc>
        <w:tc>
          <w:tcPr>
            <w:tcW w:w="164" w:type="pct"/>
          </w:tcPr>
          <w:p w14:paraId="5056219C" w14:textId="77777777" w:rsidR="005139FA" w:rsidRPr="00C76FD2" w:rsidRDefault="005139FA" w:rsidP="005A7BEF">
            <w:pPr>
              <w:rPr>
                <w:rFonts w:ascii="Arial" w:hAnsi="Arial" w:cs="Arial"/>
                <w:b/>
                <w:sz w:val="18"/>
                <w:szCs w:val="18"/>
                <w:lang w:val="en-GB"/>
              </w:rPr>
            </w:pPr>
          </w:p>
        </w:tc>
        <w:tc>
          <w:tcPr>
            <w:tcW w:w="164" w:type="pct"/>
          </w:tcPr>
          <w:p w14:paraId="13542E00" w14:textId="77777777" w:rsidR="005139FA" w:rsidRPr="00C76FD2" w:rsidRDefault="005139FA" w:rsidP="005A7BEF">
            <w:pPr>
              <w:rPr>
                <w:rFonts w:ascii="Arial" w:hAnsi="Arial" w:cs="Arial"/>
                <w:b/>
                <w:sz w:val="18"/>
                <w:szCs w:val="18"/>
                <w:lang w:val="en-GB"/>
              </w:rPr>
            </w:pPr>
          </w:p>
        </w:tc>
        <w:tc>
          <w:tcPr>
            <w:tcW w:w="164" w:type="pct"/>
          </w:tcPr>
          <w:p w14:paraId="1F755EB0" w14:textId="77777777" w:rsidR="005139FA" w:rsidRPr="00C76FD2" w:rsidRDefault="005139FA" w:rsidP="005A7BEF">
            <w:pPr>
              <w:rPr>
                <w:rFonts w:ascii="Arial" w:hAnsi="Arial" w:cs="Arial"/>
                <w:b/>
                <w:sz w:val="18"/>
                <w:szCs w:val="18"/>
                <w:lang w:val="en-GB"/>
              </w:rPr>
            </w:pPr>
          </w:p>
        </w:tc>
        <w:tc>
          <w:tcPr>
            <w:tcW w:w="156" w:type="pct"/>
          </w:tcPr>
          <w:p w14:paraId="74BE519D" w14:textId="77777777" w:rsidR="005139FA" w:rsidRPr="00C76FD2" w:rsidRDefault="005139FA" w:rsidP="005A7BEF">
            <w:pPr>
              <w:rPr>
                <w:rFonts w:ascii="Arial" w:hAnsi="Arial" w:cs="Arial"/>
                <w:b/>
                <w:sz w:val="18"/>
                <w:szCs w:val="18"/>
                <w:lang w:val="en-GB"/>
              </w:rPr>
            </w:pPr>
          </w:p>
        </w:tc>
      </w:tr>
    </w:tbl>
    <w:p w14:paraId="31AB27C8" w14:textId="77777777" w:rsidR="00AD4703" w:rsidRPr="005A7BEF" w:rsidRDefault="00AD4703" w:rsidP="005A7BEF">
      <w:pPr>
        <w:pStyle w:val="BodyTextIndent"/>
        <w:ind w:left="0"/>
        <w:rPr>
          <w:rFonts w:ascii="Arial" w:hAnsi="Arial" w:cs="Arial"/>
          <w:b/>
          <w:lang w:val="en-GB"/>
        </w:rPr>
        <w:sectPr w:rsidR="00AD4703" w:rsidRPr="005A7BEF" w:rsidSect="00BB358E">
          <w:headerReference w:type="default" r:id="rId37"/>
          <w:pgSz w:w="15840" w:h="12240" w:orient="landscape" w:code="1"/>
          <w:pgMar w:top="1134" w:right="1440" w:bottom="1361" w:left="1440" w:header="720" w:footer="720" w:gutter="0"/>
          <w:cols w:space="720"/>
          <w:docGrid w:linePitch="360"/>
        </w:sectPr>
      </w:pPr>
      <w:bookmarkStart w:id="203" w:name="InformationSeeking"/>
    </w:p>
    <w:p w14:paraId="0E21E752" w14:textId="77777777" w:rsidR="00AD4703" w:rsidRPr="005A7BEF" w:rsidRDefault="00AD4703" w:rsidP="005A7BEF">
      <w:pPr>
        <w:pStyle w:val="Heading2"/>
        <w:rPr>
          <w:rFonts w:ascii="Arial" w:hAnsi="Arial" w:cs="Arial"/>
          <w:color w:val="auto"/>
          <w:sz w:val="20"/>
          <w:szCs w:val="20"/>
          <w:lang w:val="en-GB"/>
        </w:rPr>
      </w:pPr>
      <w:bookmarkStart w:id="204" w:name="_Toc516617868"/>
      <w:r w:rsidRPr="005A7BEF">
        <w:rPr>
          <w:rFonts w:ascii="Arial" w:hAnsi="Arial" w:cs="Arial"/>
          <w:color w:val="auto"/>
          <w:sz w:val="20"/>
          <w:szCs w:val="20"/>
          <w:lang w:val="en-GB"/>
        </w:rPr>
        <w:lastRenderedPageBreak/>
        <w:t>PART D: INFORMATION SEEKING</w:t>
      </w:r>
      <w:bookmarkEnd w:id="204"/>
      <w:r w:rsidRPr="005A7BEF">
        <w:rPr>
          <w:rFonts w:ascii="Arial" w:hAnsi="Arial" w:cs="Arial"/>
          <w:color w:val="auto"/>
          <w:sz w:val="20"/>
          <w:szCs w:val="20"/>
          <w:lang w:val="en-GB"/>
        </w:rPr>
        <w:t xml:space="preserve"> </w:t>
      </w:r>
    </w:p>
    <w:bookmarkEnd w:id="203"/>
    <w:p w14:paraId="45B3E917" w14:textId="56485664" w:rsidR="00AD4703" w:rsidRPr="005A7BEF" w:rsidRDefault="00355BE2" w:rsidP="005A7BEF">
      <w:pPr>
        <w:rPr>
          <w:rFonts w:ascii="Arial" w:hAnsi="Arial" w:cs="Arial"/>
          <w:b/>
          <w:i/>
          <w:sz w:val="20"/>
          <w:szCs w:val="20"/>
          <w:lang w:val="en-GB"/>
        </w:rPr>
      </w:pPr>
      <w:r w:rsidRPr="005A7BEF">
        <w:rPr>
          <w:rFonts w:ascii="Arial" w:hAnsi="Arial" w:cs="Arial"/>
          <w:b/>
          <w:i/>
          <w:sz w:val="20"/>
          <w:szCs w:val="20"/>
          <w:lang w:val="en-GB"/>
        </w:rPr>
        <w:t>(</w:t>
      </w:r>
      <w:r>
        <w:rPr>
          <w:rFonts w:ascii="Arial" w:hAnsi="Arial" w:cs="Arial"/>
          <w:b/>
          <w:i/>
          <w:sz w:val="20"/>
          <w:szCs w:val="20"/>
          <w:lang w:val="en-GB"/>
        </w:rPr>
        <w:t>E</w:t>
      </w:r>
      <w:r w:rsidRPr="005A7BEF">
        <w:rPr>
          <w:rFonts w:ascii="Arial" w:hAnsi="Arial" w:cs="Arial"/>
          <w:b/>
          <w:i/>
          <w:sz w:val="20"/>
          <w:szCs w:val="20"/>
          <w:lang w:val="en-GB"/>
        </w:rPr>
        <w:t xml:space="preserve">numerator: ask these questions of the </w:t>
      </w:r>
      <w:r w:rsidR="004E2484" w:rsidRPr="005A7BEF">
        <w:rPr>
          <w:rFonts w:ascii="Arial" w:hAnsi="Arial" w:cs="Arial"/>
          <w:b/>
          <w:i/>
          <w:sz w:val="20"/>
          <w:szCs w:val="20"/>
          <w:lang w:val="en-GB"/>
        </w:rPr>
        <w:t xml:space="preserve">HH </w:t>
      </w:r>
      <w:r w:rsidRPr="005A7BEF">
        <w:rPr>
          <w:rFonts w:ascii="Arial" w:hAnsi="Arial" w:cs="Arial"/>
          <w:b/>
          <w:i/>
          <w:sz w:val="20"/>
          <w:szCs w:val="20"/>
          <w:lang w:val="en-GB"/>
        </w:rPr>
        <w:t>head or most knowledgeable person</w:t>
      </w:r>
      <w:r w:rsidR="00BC27A3">
        <w:rPr>
          <w:rFonts w:ascii="Arial" w:hAnsi="Arial" w:cs="Arial"/>
          <w:b/>
          <w:i/>
          <w:sz w:val="20"/>
          <w:szCs w:val="20"/>
          <w:lang w:val="en-GB"/>
        </w:rPr>
        <w:t xml:space="preserve"> </w:t>
      </w:r>
      <w:r w:rsidR="00BC27A3" w:rsidRPr="00BC27A3">
        <w:rPr>
          <w:rFonts w:ascii="Arial" w:hAnsi="Arial" w:cs="Arial"/>
          <w:b/>
          <w:i/>
          <w:sz w:val="20"/>
          <w:szCs w:val="20"/>
          <w:lang w:val="en-GB"/>
        </w:rPr>
        <w:t>in the household about the other households within this community.</w:t>
      </w:r>
      <w:r w:rsidRPr="005A7BEF">
        <w:rPr>
          <w:rFonts w:ascii="Arial" w:hAnsi="Arial" w:cs="Arial"/>
          <w:b/>
          <w:i/>
          <w:sz w:val="20"/>
          <w:szCs w:val="20"/>
          <w:lang w:val="en-GB"/>
        </w:rPr>
        <w:t>)</w:t>
      </w:r>
    </w:p>
    <w:p w14:paraId="2201E8F4" w14:textId="77777777" w:rsidR="00AD4703" w:rsidRPr="005A7BEF" w:rsidRDefault="00AD4703" w:rsidP="005A7BEF">
      <w:pPr>
        <w:rPr>
          <w:rFonts w:ascii="Arial" w:hAnsi="Arial" w:cs="Arial"/>
          <w:b/>
          <w:i/>
          <w:sz w:val="16"/>
          <w:szCs w:val="16"/>
          <w:lang w:val="en-GB"/>
        </w:rPr>
      </w:pPr>
    </w:p>
    <w:p w14:paraId="3E52AB10" w14:textId="79EDC32E" w:rsidR="00AD4703" w:rsidRPr="00627D9E" w:rsidRDefault="00AD4703" w:rsidP="005A7BEF">
      <w:pPr>
        <w:pStyle w:val="Heading3"/>
        <w:spacing w:before="0"/>
        <w:rPr>
          <w:rFonts w:ascii="Arial" w:hAnsi="Arial" w:cs="Arial"/>
          <w:color w:val="auto"/>
          <w:sz w:val="20"/>
          <w:szCs w:val="20"/>
        </w:rPr>
      </w:pPr>
      <w:bookmarkStart w:id="205" w:name="_Toc516617869"/>
      <w:r w:rsidRPr="00627D9E">
        <w:rPr>
          <w:rFonts w:ascii="Arial" w:hAnsi="Arial" w:cs="Arial"/>
          <w:color w:val="auto"/>
          <w:sz w:val="20"/>
          <w:szCs w:val="20"/>
        </w:rPr>
        <w:t>I. INTERACTIONS WITH ORGANIZATIONS</w:t>
      </w:r>
      <w:r w:rsidR="00F15AD8" w:rsidRPr="00627D9E">
        <w:rPr>
          <w:rFonts w:ascii="Arial" w:hAnsi="Arial" w:cs="Arial"/>
          <w:color w:val="auto"/>
          <w:sz w:val="20"/>
          <w:szCs w:val="20"/>
        </w:rPr>
        <w:t xml:space="preserve"> and EXTENSION SERVICES</w:t>
      </w:r>
      <w:bookmarkEnd w:id="205"/>
    </w:p>
    <w:p w14:paraId="5BFCD896" w14:textId="77777777" w:rsidR="005A10FA" w:rsidRDefault="005A10FA" w:rsidP="005A7BEF">
      <w:pPr>
        <w:rPr>
          <w:rFonts w:ascii="Arial" w:hAnsi="Arial" w:cs="Arial"/>
          <w:sz w:val="20"/>
          <w:szCs w:val="20"/>
        </w:rPr>
      </w:pPr>
    </w:p>
    <w:p w14:paraId="5725E9DB" w14:textId="15E2397F" w:rsidR="00F15AD8" w:rsidRPr="00627D9E" w:rsidRDefault="00F15AD8" w:rsidP="005A7BEF">
      <w:pPr>
        <w:rPr>
          <w:rFonts w:ascii="Arial" w:hAnsi="Arial" w:cs="Arial"/>
          <w:sz w:val="20"/>
          <w:szCs w:val="20"/>
        </w:rPr>
      </w:pPr>
      <w:r w:rsidRPr="00627D9E">
        <w:rPr>
          <w:rFonts w:ascii="Arial" w:hAnsi="Arial" w:cs="Arial"/>
          <w:sz w:val="20"/>
          <w:szCs w:val="20"/>
        </w:rPr>
        <w:t>Interviewer reads</w:t>
      </w:r>
      <w:r w:rsidR="00AD4703" w:rsidRPr="00627D9E">
        <w:rPr>
          <w:rFonts w:ascii="Arial" w:hAnsi="Arial" w:cs="Arial"/>
          <w:sz w:val="20"/>
          <w:szCs w:val="20"/>
        </w:rPr>
        <w:t xml:space="preserve">: </w:t>
      </w:r>
      <w:r w:rsidRPr="00627D9E">
        <w:rPr>
          <w:rFonts w:ascii="Arial" w:hAnsi="Arial" w:cs="Arial"/>
          <w:sz w:val="20"/>
          <w:szCs w:val="20"/>
        </w:rPr>
        <w:t>“T</w:t>
      </w:r>
      <w:r w:rsidR="00AD4703" w:rsidRPr="00627D9E">
        <w:rPr>
          <w:rFonts w:ascii="Arial" w:hAnsi="Arial" w:cs="Arial"/>
          <w:sz w:val="20"/>
          <w:szCs w:val="20"/>
        </w:rPr>
        <w:t xml:space="preserve">his section will be asking about how household member use extension services and participates in activities. We need to talk to the household head or the person in the household who knows the most about the activities of </w:t>
      </w:r>
      <w:r w:rsidR="005A10FA">
        <w:rPr>
          <w:rFonts w:ascii="Arial" w:hAnsi="Arial" w:cs="Arial"/>
          <w:sz w:val="20"/>
          <w:szCs w:val="20"/>
        </w:rPr>
        <w:t xml:space="preserve">the </w:t>
      </w:r>
      <w:r w:rsidR="00AD4703" w:rsidRPr="00627D9E">
        <w:rPr>
          <w:rFonts w:ascii="Arial" w:hAnsi="Arial" w:cs="Arial"/>
          <w:sz w:val="20"/>
          <w:szCs w:val="20"/>
        </w:rPr>
        <w:t>other household members.</w:t>
      </w:r>
      <w:r w:rsidRPr="00627D9E">
        <w:rPr>
          <w:rFonts w:ascii="Arial" w:hAnsi="Arial" w:cs="Arial"/>
          <w:sz w:val="20"/>
          <w:szCs w:val="20"/>
        </w:rPr>
        <w:t>”</w:t>
      </w:r>
    </w:p>
    <w:p w14:paraId="06EBDC0B" w14:textId="77777777" w:rsidR="00F15AD8" w:rsidRPr="00627D9E" w:rsidRDefault="00F15AD8" w:rsidP="005A7BEF">
      <w:pPr>
        <w:rPr>
          <w:rFonts w:ascii="Arial" w:hAnsi="Arial" w:cs="Arial"/>
          <w:sz w:val="20"/>
          <w:szCs w:val="20"/>
        </w:rPr>
      </w:pPr>
    </w:p>
    <w:p w14:paraId="465A96CA" w14:textId="744674F2" w:rsidR="00F15AD8" w:rsidRPr="00627D9E" w:rsidRDefault="00F15AD8" w:rsidP="005A7BEF">
      <w:pPr>
        <w:rPr>
          <w:rFonts w:ascii="Arial" w:hAnsi="Arial" w:cs="Arial"/>
          <w:sz w:val="20"/>
          <w:szCs w:val="20"/>
        </w:rPr>
      </w:pPr>
      <w:r w:rsidRPr="00627D9E">
        <w:rPr>
          <w:rFonts w:ascii="Arial" w:hAnsi="Arial" w:cs="Arial"/>
          <w:sz w:val="20"/>
          <w:szCs w:val="20"/>
        </w:rPr>
        <w:t>[After establishing which organizations household has had contact with, cycle through D1 – D15 for each organization]</w:t>
      </w:r>
    </w:p>
    <w:p w14:paraId="0479572A" w14:textId="21654D7E" w:rsidR="00AD4703" w:rsidRPr="005A7BEF" w:rsidRDefault="00AD4703" w:rsidP="005A7BEF">
      <w:pPr>
        <w:rPr>
          <w:rFonts w:ascii="Arial" w:hAnsi="Arial" w:cs="Arial"/>
        </w:rPr>
      </w:pPr>
      <w:r w:rsidRPr="005A7BEF">
        <w:rPr>
          <w:rFonts w:ascii="Arial" w:hAnsi="Arial" w:cs="Arial"/>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5934"/>
        <w:gridCol w:w="1171"/>
        <w:gridCol w:w="1292"/>
        <w:gridCol w:w="1211"/>
        <w:gridCol w:w="1671"/>
        <w:gridCol w:w="1671"/>
      </w:tblGrid>
      <w:tr w:rsidR="00536D65" w:rsidRPr="001654A1" w14:paraId="762198DD" w14:textId="77777777" w:rsidTr="00317906">
        <w:trPr>
          <w:trHeight w:val="985"/>
          <w:tblHeader/>
        </w:trPr>
        <w:tc>
          <w:tcPr>
            <w:tcW w:w="2333" w:type="pct"/>
            <w:shd w:val="clear" w:color="auto" w:fill="A6A6A6" w:themeFill="background1" w:themeFillShade="A6"/>
            <w:vAlign w:val="center"/>
          </w:tcPr>
          <w:p w14:paraId="3E118B46" w14:textId="77777777" w:rsidR="00AD4703" w:rsidRPr="001654A1" w:rsidRDefault="00AD4703" w:rsidP="005A7BEF">
            <w:pPr>
              <w:pStyle w:val="TableContents"/>
              <w:snapToGrid w:val="0"/>
              <w:ind w:right="-26"/>
              <w:jc w:val="center"/>
              <w:rPr>
                <w:rFonts w:ascii="Arial" w:hAnsi="Arial" w:cs="Arial"/>
                <w:b/>
                <w:sz w:val="18"/>
                <w:szCs w:val="18"/>
                <w:lang w:val="en-GB"/>
              </w:rPr>
            </w:pPr>
          </w:p>
        </w:tc>
        <w:tc>
          <w:tcPr>
            <w:tcW w:w="406" w:type="pct"/>
            <w:shd w:val="clear" w:color="auto" w:fill="A6A6A6" w:themeFill="background1" w:themeFillShade="A6"/>
            <w:vAlign w:val="center"/>
          </w:tcPr>
          <w:p w14:paraId="4218CBEE" w14:textId="77777777" w:rsidR="00AD4703" w:rsidRPr="001654A1" w:rsidRDefault="00AD4703" w:rsidP="005A7BEF">
            <w:pPr>
              <w:pStyle w:val="TableContents"/>
              <w:spacing w:after="120"/>
              <w:jc w:val="center"/>
              <w:rPr>
                <w:rFonts w:ascii="Arial" w:hAnsi="Arial" w:cs="Arial"/>
                <w:b/>
                <w:sz w:val="18"/>
                <w:szCs w:val="18"/>
                <w:lang w:val="en-GB"/>
              </w:rPr>
            </w:pPr>
            <w:r w:rsidRPr="001654A1">
              <w:rPr>
                <w:rFonts w:ascii="Arial" w:hAnsi="Arial" w:cs="Arial"/>
                <w:b/>
                <w:sz w:val="18"/>
                <w:szCs w:val="18"/>
                <w:lang w:val="en-GB"/>
              </w:rPr>
              <w:t>A. Government Extension Office</w:t>
            </w:r>
          </w:p>
        </w:tc>
        <w:tc>
          <w:tcPr>
            <w:tcW w:w="540" w:type="pct"/>
            <w:shd w:val="clear" w:color="auto" w:fill="A6A6A6" w:themeFill="background1" w:themeFillShade="A6"/>
            <w:vAlign w:val="center"/>
          </w:tcPr>
          <w:p w14:paraId="4C543896" w14:textId="77777777" w:rsidR="00AD4703" w:rsidRPr="001654A1" w:rsidRDefault="00AD4703" w:rsidP="005A7BEF">
            <w:pPr>
              <w:pStyle w:val="TableContents"/>
              <w:spacing w:after="120"/>
              <w:jc w:val="center"/>
              <w:rPr>
                <w:rFonts w:ascii="Arial" w:hAnsi="Arial" w:cs="Arial"/>
                <w:b/>
                <w:sz w:val="18"/>
                <w:szCs w:val="18"/>
                <w:lang w:val="en-GB"/>
              </w:rPr>
            </w:pPr>
            <w:r w:rsidRPr="001654A1">
              <w:rPr>
                <w:rFonts w:ascii="Arial" w:hAnsi="Arial" w:cs="Arial"/>
                <w:b/>
                <w:sz w:val="18"/>
                <w:szCs w:val="18"/>
                <w:lang w:val="en-GB"/>
              </w:rPr>
              <w:t>B. Input Supplier (Private Business Entity)</w:t>
            </w:r>
          </w:p>
        </w:tc>
        <w:tc>
          <w:tcPr>
            <w:tcW w:w="476" w:type="pct"/>
            <w:shd w:val="clear" w:color="auto" w:fill="A6A6A6" w:themeFill="background1" w:themeFillShade="A6"/>
            <w:vAlign w:val="center"/>
          </w:tcPr>
          <w:p w14:paraId="560BA523" w14:textId="77777777" w:rsidR="00AD4703" w:rsidRPr="001654A1" w:rsidRDefault="00AD4703" w:rsidP="005A7BEF">
            <w:pPr>
              <w:pStyle w:val="TableContents"/>
              <w:spacing w:after="120"/>
              <w:jc w:val="center"/>
              <w:rPr>
                <w:rFonts w:ascii="Arial" w:hAnsi="Arial" w:cs="Arial"/>
                <w:b/>
                <w:sz w:val="18"/>
                <w:szCs w:val="18"/>
                <w:lang w:val="en-GB"/>
              </w:rPr>
            </w:pPr>
            <w:r w:rsidRPr="001654A1">
              <w:rPr>
                <w:rFonts w:ascii="Arial" w:hAnsi="Arial" w:cs="Arial"/>
                <w:b/>
                <w:sz w:val="18"/>
                <w:szCs w:val="18"/>
                <w:lang w:val="en-GB"/>
              </w:rPr>
              <w:t>C. Farmer Based Organization (registered)</w:t>
            </w:r>
          </w:p>
        </w:tc>
        <w:tc>
          <w:tcPr>
            <w:tcW w:w="622" w:type="pct"/>
            <w:shd w:val="clear" w:color="auto" w:fill="A6A6A6" w:themeFill="background1" w:themeFillShade="A6"/>
            <w:vAlign w:val="center"/>
          </w:tcPr>
          <w:p w14:paraId="17CB16F8" w14:textId="77777777" w:rsidR="00AD4703" w:rsidRPr="001654A1" w:rsidRDefault="00AD4703" w:rsidP="005A7BEF">
            <w:pPr>
              <w:pStyle w:val="TableContents"/>
              <w:spacing w:after="120"/>
              <w:jc w:val="center"/>
              <w:rPr>
                <w:rFonts w:ascii="Arial" w:hAnsi="Arial" w:cs="Arial"/>
                <w:b/>
                <w:sz w:val="18"/>
                <w:szCs w:val="18"/>
                <w:lang w:val="en-GB"/>
              </w:rPr>
            </w:pPr>
            <w:r w:rsidRPr="001654A1">
              <w:rPr>
                <w:rFonts w:ascii="Arial" w:hAnsi="Arial" w:cs="Arial"/>
                <w:b/>
                <w:sz w:val="18"/>
                <w:szCs w:val="18"/>
                <w:lang w:val="en-GB"/>
              </w:rPr>
              <w:t>D. Non-profit Organization/NGO (incl. NGOs providing Extension services)</w:t>
            </w:r>
          </w:p>
        </w:tc>
        <w:tc>
          <w:tcPr>
            <w:tcW w:w="623" w:type="pct"/>
            <w:shd w:val="clear" w:color="auto" w:fill="A6A6A6" w:themeFill="background1" w:themeFillShade="A6"/>
            <w:vAlign w:val="center"/>
          </w:tcPr>
          <w:p w14:paraId="653CE71B" w14:textId="77777777" w:rsidR="00AD4703" w:rsidRPr="001654A1" w:rsidRDefault="00AD4703" w:rsidP="005A7BEF">
            <w:pPr>
              <w:pStyle w:val="TableContents"/>
              <w:spacing w:after="120"/>
              <w:jc w:val="center"/>
              <w:rPr>
                <w:rFonts w:ascii="Arial" w:hAnsi="Arial" w:cs="Arial"/>
                <w:b/>
                <w:sz w:val="18"/>
                <w:szCs w:val="18"/>
                <w:lang w:val="en-GB"/>
              </w:rPr>
            </w:pPr>
            <w:r w:rsidRPr="001654A1">
              <w:rPr>
                <w:rFonts w:ascii="Arial" w:hAnsi="Arial" w:cs="Arial"/>
                <w:b/>
                <w:sz w:val="18"/>
                <w:szCs w:val="18"/>
                <w:lang w:val="en-GB"/>
              </w:rPr>
              <w:t>E. Non-profit Organization/NGO (incl. NGOs providing Extension services)</w:t>
            </w:r>
          </w:p>
        </w:tc>
      </w:tr>
      <w:tr w:rsidR="00536D65" w:rsidRPr="001654A1" w14:paraId="4A42DBD7" w14:textId="77777777" w:rsidTr="00317906">
        <w:trPr>
          <w:trHeight w:val="354"/>
        </w:trPr>
        <w:tc>
          <w:tcPr>
            <w:tcW w:w="2333" w:type="pct"/>
            <w:vAlign w:val="center"/>
          </w:tcPr>
          <w:p w14:paraId="0BB7DF4E" w14:textId="77777777" w:rsidR="00024C20"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 xml:space="preserve">Who will be answering these questions? </w:t>
            </w:r>
          </w:p>
          <w:p w14:paraId="4173EE51" w14:textId="77777777" w:rsidR="00024C20" w:rsidRDefault="00024C20" w:rsidP="005A7BEF">
            <w:pPr>
              <w:autoSpaceDE w:val="0"/>
              <w:snapToGrid w:val="0"/>
              <w:rPr>
                <w:rFonts w:ascii="Arial" w:hAnsi="Arial" w:cs="Arial"/>
                <w:b/>
                <w:bCs/>
                <w:sz w:val="18"/>
                <w:szCs w:val="18"/>
                <w:lang w:val="en-GB"/>
              </w:rPr>
            </w:pPr>
          </w:p>
          <w:p w14:paraId="213A7E2F" w14:textId="77777777" w:rsidR="00024C20" w:rsidRDefault="00024C20" w:rsidP="005A7BEF">
            <w:pPr>
              <w:autoSpaceDE w:val="0"/>
              <w:snapToGrid w:val="0"/>
              <w:rPr>
                <w:rFonts w:ascii="Arial" w:hAnsi="Arial" w:cs="Arial"/>
                <w:b/>
                <w:bCs/>
                <w:sz w:val="18"/>
                <w:szCs w:val="18"/>
                <w:lang w:val="en-GB"/>
              </w:rPr>
            </w:pPr>
            <w:r>
              <w:rPr>
                <w:rFonts w:ascii="Arial" w:hAnsi="Arial" w:cs="Arial"/>
                <w:b/>
                <w:bCs/>
                <w:sz w:val="18"/>
                <w:szCs w:val="18"/>
                <w:lang w:val="en-GB"/>
              </w:rPr>
              <w:t>Write name and ID: ____________________</w:t>
            </w:r>
          </w:p>
          <w:p w14:paraId="43016FAB" w14:textId="618646D8" w:rsidR="00AD4703" w:rsidRPr="001654A1" w:rsidRDefault="00AD4703" w:rsidP="005A7BEF">
            <w:pPr>
              <w:autoSpaceDE w:val="0"/>
              <w:snapToGrid w:val="0"/>
              <w:rPr>
                <w:rFonts w:ascii="Arial" w:hAnsi="Arial" w:cs="Arial"/>
                <w:b/>
                <w:bCs/>
                <w:sz w:val="18"/>
                <w:szCs w:val="18"/>
                <w:lang w:val="en-GB"/>
              </w:rPr>
            </w:pPr>
          </w:p>
        </w:tc>
        <w:tc>
          <w:tcPr>
            <w:tcW w:w="406" w:type="pct"/>
            <w:vAlign w:val="center"/>
          </w:tcPr>
          <w:p w14:paraId="2925D4C1" w14:textId="77777777" w:rsidR="00AD4703" w:rsidRPr="001654A1" w:rsidRDefault="00AD4703" w:rsidP="005A7BEF">
            <w:pPr>
              <w:suppressAutoHyphens/>
              <w:autoSpaceDE w:val="0"/>
              <w:snapToGrid w:val="0"/>
              <w:spacing w:after="80"/>
              <w:rPr>
                <w:rFonts w:ascii="Arial" w:hAnsi="Arial" w:cs="Arial"/>
                <w:b/>
                <w:sz w:val="18"/>
                <w:szCs w:val="18"/>
                <w:lang w:val="en-GB"/>
              </w:rPr>
            </w:pPr>
          </w:p>
        </w:tc>
        <w:tc>
          <w:tcPr>
            <w:tcW w:w="540" w:type="pct"/>
            <w:vAlign w:val="center"/>
          </w:tcPr>
          <w:p w14:paraId="2B5FBD97" w14:textId="77777777" w:rsidR="00AD4703" w:rsidRPr="001654A1" w:rsidRDefault="00AD4703" w:rsidP="005A7BEF">
            <w:pPr>
              <w:suppressAutoHyphens/>
              <w:autoSpaceDE w:val="0"/>
              <w:snapToGrid w:val="0"/>
              <w:spacing w:after="80"/>
              <w:rPr>
                <w:rFonts w:ascii="Arial" w:hAnsi="Arial" w:cs="Arial"/>
                <w:b/>
                <w:sz w:val="18"/>
                <w:szCs w:val="18"/>
                <w:lang w:val="en-GB"/>
              </w:rPr>
            </w:pPr>
          </w:p>
        </w:tc>
        <w:tc>
          <w:tcPr>
            <w:tcW w:w="476" w:type="pct"/>
            <w:vAlign w:val="center"/>
          </w:tcPr>
          <w:p w14:paraId="12F91CA8" w14:textId="77777777" w:rsidR="00AD4703" w:rsidRPr="001654A1" w:rsidRDefault="00AD4703" w:rsidP="005A7BEF">
            <w:pPr>
              <w:suppressAutoHyphens/>
              <w:autoSpaceDE w:val="0"/>
              <w:snapToGrid w:val="0"/>
              <w:spacing w:after="80"/>
              <w:rPr>
                <w:rFonts w:ascii="Arial" w:hAnsi="Arial" w:cs="Arial"/>
                <w:b/>
                <w:sz w:val="18"/>
                <w:szCs w:val="18"/>
                <w:lang w:val="en-GB"/>
              </w:rPr>
            </w:pPr>
          </w:p>
        </w:tc>
        <w:tc>
          <w:tcPr>
            <w:tcW w:w="622" w:type="pct"/>
            <w:vAlign w:val="center"/>
          </w:tcPr>
          <w:p w14:paraId="79CD017D" w14:textId="77777777" w:rsidR="00AD4703" w:rsidRPr="001654A1" w:rsidRDefault="00AD4703" w:rsidP="005A7BEF">
            <w:pPr>
              <w:suppressAutoHyphens/>
              <w:autoSpaceDE w:val="0"/>
              <w:snapToGrid w:val="0"/>
              <w:spacing w:after="80"/>
              <w:ind w:left="6"/>
              <w:rPr>
                <w:rFonts w:ascii="Arial" w:hAnsi="Arial" w:cs="Arial"/>
                <w:b/>
                <w:sz w:val="18"/>
                <w:szCs w:val="18"/>
                <w:lang w:val="en-GB"/>
              </w:rPr>
            </w:pPr>
          </w:p>
        </w:tc>
        <w:tc>
          <w:tcPr>
            <w:tcW w:w="623" w:type="pct"/>
            <w:vAlign w:val="center"/>
          </w:tcPr>
          <w:p w14:paraId="48BF1BE9" w14:textId="77777777" w:rsidR="00AD4703" w:rsidRPr="001654A1" w:rsidRDefault="00AD4703" w:rsidP="005A7BEF">
            <w:pPr>
              <w:suppressAutoHyphens/>
              <w:autoSpaceDE w:val="0"/>
              <w:snapToGrid w:val="0"/>
              <w:spacing w:after="80"/>
              <w:ind w:left="6"/>
              <w:rPr>
                <w:rFonts w:ascii="Arial" w:hAnsi="Arial" w:cs="Arial"/>
                <w:b/>
                <w:sz w:val="18"/>
                <w:szCs w:val="18"/>
                <w:lang w:val="en-GB"/>
              </w:rPr>
            </w:pPr>
          </w:p>
        </w:tc>
      </w:tr>
      <w:tr w:rsidR="00536D65" w:rsidRPr="001654A1" w14:paraId="3D87C6F5" w14:textId="77777777" w:rsidTr="00317906">
        <w:trPr>
          <w:trHeight w:val="629"/>
        </w:trPr>
        <w:tc>
          <w:tcPr>
            <w:tcW w:w="2333" w:type="pct"/>
            <w:vAlign w:val="center"/>
          </w:tcPr>
          <w:p w14:paraId="6B4ADC33" w14:textId="2338251A" w:rsidR="00AD4703" w:rsidRPr="001654A1" w:rsidRDefault="005A10FA" w:rsidP="005A7BEF">
            <w:pPr>
              <w:autoSpaceDE w:val="0"/>
              <w:snapToGrid w:val="0"/>
              <w:rPr>
                <w:rFonts w:ascii="Arial" w:hAnsi="Arial" w:cs="Arial"/>
                <w:b/>
                <w:bCs/>
                <w:sz w:val="18"/>
                <w:szCs w:val="18"/>
                <w:lang w:val="en-GB"/>
              </w:rPr>
            </w:pPr>
            <w:r>
              <w:rPr>
                <w:rFonts w:ascii="Arial" w:hAnsi="Arial" w:cs="Arial"/>
                <w:b/>
                <w:bCs/>
                <w:sz w:val="18"/>
                <w:szCs w:val="18"/>
                <w:lang w:val="en-GB"/>
              </w:rPr>
              <w:t>Q</w:t>
            </w:r>
            <w:r w:rsidR="00AD4703" w:rsidRPr="001654A1">
              <w:rPr>
                <w:rFonts w:ascii="Arial" w:hAnsi="Arial" w:cs="Arial"/>
                <w:b/>
                <w:bCs/>
                <w:sz w:val="18"/>
                <w:szCs w:val="18"/>
                <w:lang w:val="en-GB"/>
              </w:rPr>
              <w:t>1. Has your HH had any contact with th</w:t>
            </w:r>
            <w:r>
              <w:rPr>
                <w:rFonts w:ascii="Arial" w:hAnsi="Arial" w:cs="Arial"/>
                <w:b/>
                <w:bCs/>
                <w:sz w:val="18"/>
                <w:szCs w:val="18"/>
                <w:lang w:val="en-GB"/>
              </w:rPr>
              <w:t>e following type of</w:t>
            </w:r>
            <w:r w:rsidR="00AD4703" w:rsidRPr="001654A1">
              <w:rPr>
                <w:rFonts w:ascii="Arial" w:hAnsi="Arial" w:cs="Arial"/>
                <w:b/>
                <w:bCs/>
                <w:sz w:val="18"/>
                <w:szCs w:val="18"/>
                <w:lang w:val="en-GB"/>
              </w:rPr>
              <w:t xml:space="preserve"> organization in the last 12 months? </w:t>
            </w:r>
          </w:p>
          <w:p w14:paraId="31EE917B" w14:textId="77777777" w:rsidR="00AD4703" w:rsidRPr="001654A1" w:rsidRDefault="00AD4703" w:rsidP="00317906">
            <w:pPr>
              <w:autoSpaceDE w:val="0"/>
              <w:snapToGrid w:val="0"/>
              <w:rPr>
                <w:rFonts w:ascii="Arial" w:hAnsi="Arial" w:cs="Arial"/>
                <w:b/>
                <w:bCs/>
                <w:sz w:val="18"/>
                <w:szCs w:val="18"/>
                <w:lang w:val="en-GB"/>
              </w:rPr>
            </w:pPr>
            <w:r w:rsidRPr="001654A1">
              <w:rPr>
                <w:rFonts w:ascii="Arial" w:hAnsi="Arial" w:cs="Arial"/>
                <w:b/>
                <w:bCs/>
                <w:sz w:val="18"/>
                <w:szCs w:val="18"/>
                <w:lang w:val="en-GB"/>
              </w:rPr>
              <w:t>1.Yes</w:t>
            </w:r>
          </w:p>
          <w:p w14:paraId="284FE664" w14:textId="77777777" w:rsidR="00AD4703" w:rsidRPr="001654A1" w:rsidRDefault="00AD4703" w:rsidP="00317906">
            <w:pPr>
              <w:autoSpaceDE w:val="0"/>
              <w:snapToGrid w:val="0"/>
              <w:rPr>
                <w:rFonts w:ascii="Arial" w:hAnsi="Arial" w:cs="Arial"/>
                <w:b/>
                <w:bCs/>
                <w:sz w:val="18"/>
                <w:szCs w:val="18"/>
                <w:lang w:val="en-GB"/>
              </w:rPr>
            </w:pPr>
            <w:r w:rsidRPr="001654A1">
              <w:rPr>
                <w:rFonts w:ascii="Arial" w:hAnsi="Arial" w:cs="Arial"/>
                <w:b/>
                <w:bCs/>
                <w:sz w:val="18"/>
                <w:szCs w:val="18"/>
                <w:lang w:val="en-GB"/>
              </w:rPr>
              <w:t>5. No &gt;&gt; next organisation</w:t>
            </w:r>
          </w:p>
          <w:p w14:paraId="1C46417A" w14:textId="77777777" w:rsidR="00AD4703" w:rsidRPr="001654A1" w:rsidRDefault="00AD4703" w:rsidP="00317906">
            <w:pPr>
              <w:autoSpaceDE w:val="0"/>
              <w:snapToGrid w:val="0"/>
              <w:rPr>
                <w:rFonts w:ascii="Arial" w:hAnsi="Arial" w:cs="Arial"/>
                <w:b/>
                <w:bCs/>
                <w:sz w:val="18"/>
                <w:szCs w:val="18"/>
                <w:lang w:val="en-GB"/>
              </w:rPr>
            </w:pPr>
            <w:r w:rsidRPr="001654A1">
              <w:rPr>
                <w:rFonts w:ascii="Arial" w:hAnsi="Arial" w:cs="Arial"/>
                <w:b/>
                <w:bCs/>
                <w:sz w:val="18"/>
                <w:szCs w:val="18"/>
                <w:lang w:val="en-GB"/>
              </w:rPr>
              <w:t>This question is asked of all organisations A to E</w:t>
            </w:r>
          </w:p>
        </w:tc>
        <w:tc>
          <w:tcPr>
            <w:tcW w:w="406" w:type="pct"/>
            <w:vAlign w:val="center"/>
          </w:tcPr>
          <w:p w14:paraId="4E4AB32C" w14:textId="77777777" w:rsidR="00AD4703" w:rsidRPr="001654A1" w:rsidRDefault="00AD4703" w:rsidP="005A7BEF">
            <w:pPr>
              <w:suppressAutoHyphens/>
              <w:autoSpaceDE w:val="0"/>
              <w:snapToGrid w:val="0"/>
              <w:spacing w:after="80"/>
              <w:rPr>
                <w:rFonts w:ascii="Arial" w:hAnsi="Arial" w:cs="Arial"/>
                <w:b/>
                <w:sz w:val="18"/>
                <w:szCs w:val="18"/>
                <w:lang w:val="en-GB"/>
              </w:rPr>
            </w:pPr>
          </w:p>
        </w:tc>
        <w:tc>
          <w:tcPr>
            <w:tcW w:w="540" w:type="pct"/>
            <w:vAlign w:val="center"/>
          </w:tcPr>
          <w:p w14:paraId="22C86E43" w14:textId="77777777" w:rsidR="00AD4703" w:rsidRPr="001654A1" w:rsidRDefault="00AD4703" w:rsidP="005A7BEF">
            <w:pPr>
              <w:suppressAutoHyphens/>
              <w:autoSpaceDE w:val="0"/>
              <w:snapToGrid w:val="0"/>
              <w:spacing w:after="80"/>
              <w:rPr>
                <w:rFonts w:ascii="Arial" w:hAnsi="Arial" w:cs="Arial"/>
                <w:b/>
                <w:sz w:val="18"/>
                <w:szCs w:val="18"/>
                <w:lang w:val="en-GB"/>
              </w:rPr>
            </w:pPr>
          </w:p>
        </w:tc>
        <w:tc>
          <w:tcPr>
            <w:tcW w:w="476" w:type="pct"/>
            <w:vAlign w:val="center"/>
          </w:tcPr>
          <w:p w14:paraId="7E3ABA8E" w14:textId="77777777" w:rsidR="00AD4703" w:rsidRPr="001654A1" w:rsidRDefault="00AD4703" w:rsidP="005A7BEF">
            <w:pPr>
              <w:suppressAutoHyphens/>
              <w:autoSpaceDE w:val="0"/>
              <w:snapToGrid w:val="0"/>
              <w:spacing w:after="80"/>
              <w:rPr>
                <w:rFonts w:ascii="Arial" w:hAnsi="Arial" w:cs="Arial"/>
                <w:b/>
                <w:sz w:val="18"/>
                <w:szCs w:val="18"/>
                <w:lang w:val="en-GB"/>
              </w:rPr>
            </w:pPr>
          </w:p>
        </w:tc>
        <w:tc>
          <w:tcPr>
            <w:tcW w:w="622" w:type="pct"/>
            <w:vAlign w:val="center"/>
          </w:tcPr>
          <w:p w14:paraId="2E13DEF6" w14:textId="77777777" w:rsidR="00AD4703" w:rsidRPr="001654A1" w:rsidRDefault="00AD4703" w:rsidP="005A7BEF">
            <w:pPr>
              <w:suppressAutoHyphens/>
              <w:autoSpaceDE w:val="0"/>
              <w:snapToGrid w:val="0"/>
              <w:spacing w:after="80"/>
              <w:ind w:left="6"/>
              <w:rPr>
                <w:rFonts w:ascii="Arial" w:hAnsi="Arial" w:cs="Arial"/>
                <w:b/>
                <w:sz w:val="18"/>
                <w:szCs w:val="18"/>
                <w:lang w:val="en-GB"/>
              </w:rPr>
            </w:pPr>
          </w:p>
        </w:tc>
        <w:tc>
          <w:tcPr>
            <w:tcW w:w="623" w:type="pct"/>
            <w:vAlign w:val="center"/>
          </w:tcPr>
          <w:p w14:paraId="4B5D4321" w14:textId="77777777" w:rsidR="00AD4703" w:rsidRPr="001654A1" w:rsidRDefault="00AD4703" w:rsidP="005A7BEF">
            <w:pPr>
              <w:suppressAutoHyphens/>
              <w:autoSpaceDE w:val="0"/>
              <w:snapToGrid w:val="0"/>
              <w:spacing w:after="80"/>
              <w:ind w:left="6"/>
              <w:rPr>
                <w:rFonts w:ascii="Arial" w:hAnsi="Arial" w:cs="Arial"/>
                <w:b/>
                <w:sz w:val="18"/>
                <w:szCs w:val="18"/>
                <w:lang w:val="en-GB"/>
              </w:rPr>
            </w:pPr>
          </w:p>
        </w:tc>
      </w:tr>
      <w:tr w:rsidR="00536D65" w:rsidRPr="001654A1" w14:paraId="1B6BAEC5" w14:textId="77777777" w:rsidTr="00317906">
        <w:trPr>
          <w:trHeight w:val="208"/>
        </w:trPr>
        <w:tc>
          <w:tcPr>
            <w:tcW w:w="2333" w:type="pct"/>
            <w:vAlign w:val="center"/>
          </w:tcPr>
          <w:p w14:paraId="1BC5EA8A" w14:textId="3BF40C52" w:rsidR="00AD4703" w:rsidRPr="001654A1" w:rsidRDefault="005A10FA" w:rsidP="005A7BEF">
            <w:pPr>
              <w:autoSpaceDE w:val="0"/>
              <w:snapToGrid w:val="0"/>
              <w:rPr>
                <w:rFonts w:ascii="Arial" w:hAnsi="Arial" w:cs="Arial"/>
                <w:b/>
                <w:bCs/>
                <w:sz w:val="18"/>
                <w:szCs w:val="18"/>
                <w:lang w:val="en-GB"/>
              </w:rPr>
            </w:pPr>
            <w:r>
              <w:rPr>
                <w:rFonts w:ascii="Arial" w:hAnsi="Arial" w:cs="Arial"/>
                <w:b/>
                <w:bCs/>
                <w:sz w:val="18"/>
                <w:szCs w:val="18"/>
                <w:lang w:val="en-GB"/>
              </w:rPr>
              <w:t>Q</w:t>
            </w:r>
            <w:r w:rsidR="00AD4703" w:rsidRPr="001654A1">
              <w:rPr>
                <w:rFonts w:ascii="Arial" w:hAnsi="Arial" w:cs="Arial"/>
                <w:b/>
                <w:bCs/>
                <w:sz w:val="18"/>
                <w:szCs w:val="18"/>
                <w:lang w:val="en-GB"/>
              </w:rPr>
              <w:t>2. How many contacts has this household had with this organization in the last 12 months?</w:t>
            </w:r>
          </w:p>
        </w:tc>
        <w:tc>
          <w:tcPr>
            <w:tcW w:w="406" w:type="pct"/>
            <w:vAlign w:val="center"/>
          </w:tcPr>
          <w:p w14:paraId="12C36F13" w14:textId="77777777" w:rsidR="00AD4703" w:rsidRPr="001654A1" w:rsidRDefault="00AD4703" w:rsidP="005A7BEF">
            <w:pPr>
              <w:pStyle w:val="TableContents"/>
              <w:snapToGrid w:val="0"/>
              <w:rPr>
                <w:rFonts w:ascii="Arial" w:hAnsi="Arial" w:cs="Arial"/>
                <w:b/>
                <w:sz w:val="18"/>
                <w:szCs w:val="18"/>
                <w:lang w:val="en-GB"/>
              </w:rPr>
            </w:pPr>
          </w:p>
        </w:tc>
        <w:tc>
          <w:tcPr>
            <w:tcW w:w="540" w:type="pct"/>
            <w:vAlign w:val="center"/>
          </w:tcPr>
          <w:p w14:paraId="6E88F58E" w14:textId="77777777" w:rsidR="00AD4703" w:rsidRPr="001654A1" w:rsidRDefault="00AD4703" w:rsidP="005A7BEF">
            <w:pPr>
              <w:pStyle w:val="TableContents"/>
              <w:snapToGrid w:val="0"/>
              <w:rPr>
                <w:rFonts w:ascii="Arial" w:hAnsi="Arial" w:cs="Arial"/>
                <w:b/>
                <w:sz w:val="18"/>
                <w:szCs w:val="18"/>
                <w:lang w:val="en-GB"/>
              </w:rPr>
            </w:pPr>
          </w:p>
        </w:tc>
        <w:tc>
          <w:tcPr>
            <w:tcW w:w="476" w:type="pct"/>
            <w:vAlign w:val="center"/>
          </w:tcPr>
          <w:p w14:paraId="174137A2" w14:textId="77777777" w:rsidR="00AD4703" w:rsidRPr="001654A1" w:rsidRDefault="00AD4703" w:rsidP="005A7BEF">
            <w:pPr>
              <w:pStyle w:val="TableContents"/>
              <w:snapToGrid w:val="0"/>
              <w:rPr>
                <w:rFonts w:ascii="Arial" w:hAnsi="Arial" w:cs="Arial"/>
                <w:b/>
                <w:sz w:val="18"/>
                <w:szCs w:val="18"/>
                <w:lang w:val="en-GB"/>
              </w:rPr>
            </w:pPr>
          </w:p>
        </w:tc>
        <w:tc>
          <w:tcPr>
            <w:tcW w:w="622" w:type="pct"/>
            <w:vAlign w:val="center"/>
          </w:tcPr>
          <w:p w14:paraId="3BFFFCD2" w14:textId="77777777" w:rsidR="00AD4703" w:rsidRPr="001654A1" w:rsidRDefault="00AD4703" w:rsidP="005A7BEF">
            <w:pPr>
              <w:pStyle w:val="TableContents"/>
              <w:snapToGrid w:val="0"/>
              <w:rPr>
                <w:rFonts w:ascii="Arial" w:hAnsi="Arial" w:cs="Arial"/>
                <w:b/>
                <w:sz w:val="18"/>
                <w:szCs w:val="18"/>
                <w:lang w:val="en-GB"/>
              </w:rPr>
            </w:pPr>
          </w:p>
        </w:tc>
        <w:tc>
          <w:tcPr>
            <w:tcW w:w="623" w:type="pct"/>
            <w:vAlign w:val="center"/>
          </w:tcPr>
          <w:p w14:paraId="6692DC41" w14:textId="77777777" w:rsidR="00AD4703" w:rsidRPr="001654A1" w:rsidRDefault="00AD4703" w:rsidP="005A7BEF">
            <w:pPr>
              <w:pStyle w:val="TableContents"/>
              <w:snapToGrid w:val="0"/>
              <w:rPr>
                <w:rFonts w:ascii="Arial" w:hAnsi="Arial" w:cs="Arial"/>
                <w:b/>
                <w:sz w:val="18"/>
                <w:szCs w:val="18"/>
                <w:lang w:val="en-GB"/>
              </w:rPr>
            </w:pPr>
          </w:p>
        </w:tc>
      </w:tr>
      <w:tr w:rsidR="00536D65" w:rsidRPr="001654A1" w14:paraId="1AC7FD89" w14:textId="77777777" w:rsidTr="00317906">
        <w:trPr>
          <w:trHeight w:val="1290"/>
        </w:trPr>
        <w:tc>
          <w:tcPr>
            <w:tcW w:w="2333" w:type="pct"/>
            <w:vAlign w:val="center"/>
          </w:tcPr>
          <w:p w14:paraId="67E1FA84" w14:textId="1C897045" w:rsidR="00AD4703" w:rsidRPr="001654A1" w:rsidRDefault="005A10FA" w:rsidP="005A7BEF">
            <w:pPr>
              <w:autoSpaceDE w:val="0"/>
              <w:snapToGrid w:val="0"/>
              <w:rPr>
                <w:rFonts w:ascii="Arial" w:hAnsi="Arial" w:cs="Arial"/>
                <w:b/>
                <w:bCs/>
                <w:i/>
                <w:iCs/>
                <w:sz w:val="18"/>
                <w:szCs w:val="18"/>
                <w:lang w:val="en-GB"/>
              </w:rPr>
            </w:pPr>
            <w:r>
              <w:rPr>
                <w:rFonts w:ascii="Arial" w:hAnsi="Arial" w:cs="Arial"/>
                <w:b/>
                <w:bCs/>
                <w:sz w:val="18"/>
                <w:szCs w:val="18"/>
                <w:lang w:val="en-GB"/>
              </w:rPr>
              <w:t>Q</w:t>
            </w:r>
            <w:r w:rsidR="00AD4703" w:rsidRPr="001654A1">
              <w:rPr>
                <w:rFonts w:ascii="Arial" w:hAnsi="Arial" w:cs="Arial"/>
                <w:b/>
                <w:bCs/>
                <w:sz w:val="18"/>
                <w:szCs w:val="18"/>
                <w:lang w:val="en-GB"/>
              </w:rPr>
              <w:t>3.</w:t>
            </w:r>
            <w:r w:rsidR="00AD4703" w:rsidRPr="001654A1">
              <w:rPr>
                <w:rFonts w:ascii="Arial" w:hAnsi="Arial" w:cs="Arial"/>
                <w:b/>
                <w:sz w:val="18"/>
                <w:szCs w:val="18"/>
                <w:lang w:val="en-GB"/>
              </w:rPr>
              <w:t xml:space="preserve"> What type(s) of information did you request</w:t>
            </w:r>
            <w:r w:rsidR="00FE5E0C" w:rsidRPr="001654A1">
              <w:rPr>
                <w:rFonts w:ascii="Arial" w:hAnsi="Arial" w:cs="Arial"/>
                <w:b/>
                <w:sz w:val="18"/>
                <w:szCs w:val="18"/>
                <w:lang w:val="en-GB"/>
              </w:rPr>
              <w:t>/receive</w:t>
            </w:r>
            <w:r w:rsidR="00AD4703" w:rsidRPr="001654A1">
              <w:rPr>
                <w:rFonts w:ascii="Arial" w:hAnsi="Arial" w:cs="Arial"/>
                <w:b/>
                <w:sz w:val="18"/>
                <w:szCs w:val="18"/>
                <w:lang w:val="en-GB"/>
              </w:rPr>
              <w:t xml:space="preserve">? </w:t>
            </w:r>
            <w:r w:rsidR="00AD4703" w:rsidRPr="001654A1">
              <w:rPr>
                <w:rFonts w:ascii="Arial" w:hAnsi="Arial" w:cs="Arial"/>
                <w:b/>
                <w:bCs/>
                <w:i/>
                <w:iCs/>
                <w:sz w:val="18"/>
                <w:szCs w:val="18"/>
                <w:lang w:val="en-GB"/>
              </w:rPr>
              <w:t>(Circle all those that apply)</w:t>
            </w:r>
          </w:p>
          <w:p w14:paraId="6354852C"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1. Agriculture  – AG</w:t>
            </w:r>
          </w:p>
          <w:p w14:paraId="3C85E66A"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2. Non-agricultural product – NP</w:t>
            </w:r>
          </w:p>
          <w:p w14:paraId="77E54CE4"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3. Resource Management – RM</w:t>
            </w:r>
          </w:p>
          <w:p w14:paraId="32C3C59C"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4. Business – BU</w:t>
            </w:r>
          </w:p>
          <w:p w14:paraId="1B80B20A" w14:textId="202B25BE" w:rsidR="00AD4703" w:rsidRPr="001654A1" w:rsidRDefault="005A10FA" w:rsidP="005A7BEF">
            <w:pPr>
              <w:spacing w:line="276" w:lineRule="auto"/>
              <w:rPr>
                <w:rFonts w:ascii="Arial" w:hAnsi="Arial" w:cs="Arial"/>
                <w:b/>
                <w:sz w:val="18"/>
                <w:szCs w:val="18"/>
              </w:rPr>
            </w:pPr>
            <w:r>
              <w:rPr>
                <w:rFonts w:ascii="Arial" w:hAnsi="Arial" w:cs="Arial"/>
                <w:b/>
                <w:sz w:val="18"/>
                <w:szCs w:val="18"/>
              </w:rPr>
              <w:t>-</w:t>
            </w:r>
            <w:r w:rsidR="00AD4703" w:rsidRPr="001654A1">
              <w:rPr>
                <w:rFonts w:ascii="Arial" w:hAnsi="Arial" w:cs="Arial"/>
                <w:b/>
                <w:sz w:val="18"/>
                <w:szCs w:val="18"/>
              </w:rPr>
              <w:t>666. Other (Specify) - OT</w:t>
            </w:r>
          </w:p>
          <w:p w14:paraId="333ADE3C" w14:textId="77777777" w:rsidR="00AD4703" w:rsidRPr="001654A1" w:rsidRDefault="00AD4703" w:rsidP="005A7BEF">
            <w:pPr>
              <w:spacing w:line="276" w:lineRule="auto"/>
              <w:rPr>
                <w:rFonts w:ascii="Arial" w:hAnsi="Arial" w:cs="Arial"/>
                <w:b/>
                <w:sz w:val="18"/>
                <w:szCs w:val="18"/>
              </w:rPr>
            </w:pPr>
            <w:r w:rsidRPr="001654A1">
              <w:rPr>
                <w:rFonts w:ascii="Arial" w:hAnsi="Arial" w:cs="Arial"/>
                <w:b/>
                <w:sz w:val="18"/>
                <w:szCs w:val="18"/>
              </w:rPr>
              <w:t>-888. Refuse to Answer - RA</w:t>
            </w:r>
          </w:p>
          <w:p w14:paraId="746C6AE7"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rPr>
              <w:t>-999. Don’t know - DK</w:t>
            </w:r>
          </w:p>
        </w:tc>
        <w:tc>
          <w:tcPr>
            <w:tcW w:w="406" w:type="pct"/>
            <w:vAlign w:val="center"/>
          </w:tcPr>
          <w:p w14:paraId="7E4E0837" w14:textId="77777777" w:rsidR="00AD4703" w:rsidRPr="001654A1" w:rsidRDefault="00AD4703" w:rsidP="005A7BEF">
            <w:pPr>
              <w:autoSpaceDE w:val="0"/>
              <w:rPr>
                <w:rFonts w:ascii="Arial" w:hAnsi="Arial" w:cs="Arial"/>
                <w:b/>
                <w:sz w:val="18"/>
                <w:szCs w:val="18"/>
                <w:lang w:val="en-GB"/>
              </w:rPr>
            </w:pPr>
          </w:p>
        </w:tc>
        <w:tc>
          <w:tcPr>
            <w:tcW w:w="540" w:type="pct"/>
            <w:vAlign w:val="center"/>
          </w:tcPr>
          <w:p w14:paraId="129E2031" w14:textId="77777777" w:rsidR="00AD4703" w:rsidRPr="001654A1" w:rsidRDefault="00AD4703" w:rsidP="005A7BEF">
            <w:pPr>
              <w:autoSpaceDE w:val="0"/>
              <w:rPr>
                <w:rFonts w:ascii="Arial" w:hAnsi="Arial" w:cs="Arial"/>
                <w:b/>
                <w:sz w:val="18"/>
                <w:szCs w:val="18"/>
                <w:lang w:val="en-GB"/>
              </w:rPr>
            </w:pPr>
          </w:p>
        </w:tc>
        <w:tc>
          <w:tcPr>
            <w:tcW w:w="476" w:type="pct"/>
            <w:vAlign w:val="center"/>
          </w:tcPr>
          <w:p w14:paraId="5745B52A" w14:textId="77777777" w:rsidR="00AD4703" w:rsidRPr="001654A1" w:rsidRDefault="00AD4703" w:rsidP="005A7BEF">
            <w:pPr>
              <w:autoSpaceDE w:val="0"/>
              <w:rPr>
                <w:rFonts w:ascii="Arial" w:hAnsi="Arial" w:cs="Arial"/>
                <w:b/>
                <w:sz w:val="18"/>
                <w:szCs w:val="18"/>
                <w:lang w:val="en-GB"/>
              </w:rPr>
            </w:pPr>
          </w:p>
        </w:tc>
        <w:tc>
          <w:tcPr>
            <w:tcW w:w="622" w:type="pct"/>
            <w:vAlign w:val="center"/>
          </w:tcPr>
          <w:p w14:paraId="28440365" w14:textId="77777777" w:rsidR="00AD4703" w:rsidRPr="001654A1" w:rsidRDefault="00AD4703" w:rsidP="005A7BEF">
            <w:pPr>
              <w:autoSpaceDE w:val="0"/>
              <w:rPr>
                <w:rFonts w:ascii="Arial" w:hAnsi="Arial" w:cs="Arial"/>
                <w:b/>
                <w:sz w:val="18"/>
                <w:szCs w:val="18"/>
                <w:lang w:val="en-GB"/>
              </w:rPr>
            </w:pPr>
          </w:p>
        </w:tc>
        <w:tc>
          <w:tcPr>
            <w:tcW w:w="623" w:type="pct"/>
            <w:vAlign w:val="center"/>
          </w:tcPr>
          <w:p w14:paraId="54430C30" w14:textId="77777777" w:rsidR="00AD4703" w:rsidRPr="001654A1" w:rsidRDefault="00AD4703" w:rsidP="005A7BEF">
            <w:pPr>
              <w:autoSpaceDE w:val="0"/>
              <w:rPr>
                <w:rFonts w:ascii="Arial" w:hAnsi="Arial" w:cs="Arial"/>
                <w:b/>
                <w:sz w:val="18"/>
                <w:szCs w:val="18"/>
                <w:lang w:val="en-GB"/>
              </w:rPr>
            </w:pPr>
          </w:p>
        </w:tc>
      </w:tr>
      <w:tr w:rsidR="00536D65" w:rsidRPr="001654A1" w14:paraId="57965594" w14:textId="77777777" w:rsidTr="00317906">
        <w:tc>
          <w:tcPr>
            <w:tcW w:w="2333" w:type="pct"/>
            <w:vAlign w:val="center"/>
          </w:tcPr>
          <w:p w14:paraId="076DC160" w14:textId="5FA4CFAC" w:rsidR="00AD4703" w:rsidRPr="001654A1" w:rsidRDefault="005A10FA" w:rsidP="005A7BEF">
            <w:pPr>
              <w:autoSpaceDE w:val="0"/>
              <w:snapToGrid w:val="0"/>
              <w:rPr>
                <w:rFonts w:ascii="Arial" w:hAnsi="Arial" w:cs="Arial"/>
                <w:b/>
                <w:bCs/>
                <w:sz w:val="18"/>
                <w:szCs w:val="18"/>
                <w:lang w:val="en-GB"/>
              </w:rPr>
            </w:pPr>
            <w:r>
              <w:rPr>
                <w:rFonts w:ascii="Arial" w:hAnsi="Arial" w:cs="Arial"/>
                <w:b/>
                <w:bCs/>
                <w:sz w:val="18"/>
                <w:szCs w:val="18"/>
                <w:lang w:val="en-GB"/>
              </w:rPr>
              <w:t>Q</w:t>
            </w:r>
            <w:r w:rsidR="00AD4703" w:rsidRPr="001654A1">
              <w:rPr>
                <w:rFonts w:ascii="Arial" w:hAnsi="Arial" w:cs="Arial"/>
                <w:b/>
                <w:bCs/>
                <w:sz w:val="18"/>
                <w:szCs w:val="18"/>
                <w:lang w:val="en-GB"/>
              </w:rPr>
              <w:t>4. Did you request</w:t>
            </w:r>
            <w:r w:rsidR="00FE5E0C" w:rsidRPr="001654A1">
              <w:rPr>
                <w:rFonts w:ascii="Arial" w:hAnsi="Arial" w:cs="Arial"/>
                <w:b/>
                <w:sz w:val="18"/>
                <w:szCs w:val="18"/>
                <w:lang w:val="en-GB"/>
              </w:rPr>
              <w:t>/receive</w:t>
            </w:r>
            <w:r w:rsidR="00AD4703" w:rsidRPr="001654A1">
              <w:rPr>
                <w:rFonts w:ascii="Arial" w:hAnsi="Arial" w:cs="Arial"/>
                <w:b/>
                <w:bCs/>
                <w:sz w:val="18"/>
                <w:szCs w:val="18"/>
                <w:lang w:val="en-GB"/>
              </w:rPr>
              <w:t xml:space="preserve"> information about crops?</w:t>
            </w:r>
          </w:p>
          <w:p w14:paraId="18A02963"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 xml:space="preserve">1. Yes </w:t>
            </w:r>
          </w:p>
          <w:p w14:paraId="53608691"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5. No&gt;&gt;D8</w:t>
            </w:r>
          </w:p>
        </w:tc>
        <w:tc>
          <w:tcPr>
            <w:tcW w:w="406" w:type="pct"/>
            <w:vAlign w:val="center"/>
          </w:tcPr>
          <w:p w14:paraId="39174D15"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c>
          <w:tcPr>
            <w:tcW w:w="540" w:type="pct"/>
            <w:vAlign w:val="center"/>
          </w:tcPr>
          <w:p w14:paraId="4DF4E164"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c>
          <w:tcPr>
            <w:tcW w:w="476" w:type="pct"/>
            <w:vAlign w:val="center"/>
          </w:tcPr>
          <w:p w14:paraId="46778D19"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c>
          <w:tcPr>
            <w:tcW w:w="622" w:type="pct"/>
            <w:vAlign w:val="center"/>
          </w:tcPr>
          <w:p w14:paraId="736CD4C4"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c>
          <w:tcPr>
            <w:tcW w:w="623" w:type="pct"/>
            <w:vAlign w:val="center"/>
          </w:tcPr>
          <w:p w14:paraId="312B577E"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r>
      <w:tr w:rsidR="00536D65" w:rsidRPr="001654A1" w14:paraId="5A1E0C89" w14:textId="77777777" w:rsidTr="00317906">
        <w:tc>
          <w:tcPr>
            <w:tcW w:w="2333" w:type="pct"/>
            <w:vAlign w:val="center"/>
          </w:tcPr>
          <w:p w14:paraId="2E259CEB" w14:textId="50BFD3B3" w:rsidR="00AD4703" w:rsidRPr="001654A1" w:rsidRDefault="005A10FA" w:rsidP="005A7BEF">
            <w:pPr>
              <w:autoSpaceDE w:val="0"/>
              <w:snapToGrid w:val="0"/>
              <w:rPr>
                <w:rFonts w:ascii="Arial" w:hAnsi="Arial" w:cs="Arial"/>
                <w:b/>
                <w:bCs/>
                <w:sz w:val="18"/>
                <w:szCs w:val="18"/>
                <w:lang w:val="en-GB"/>
              </w:rPr>
            </w:pPr>
            <w:r>
              <w:rPr>
                <w:rFonts w:ascii="Arial" w:hAnsi="Arial" w:cs="Arial"/>
                <w:b/>
                <w:bCs/>
                <w:sz w:val="18"/>
                <w:szCs w:val="18"/>
                <w:lang w:val="en-GB"/>
              </w:rPr>
              <w:lastRenderedPageBreak/>
              <w:t>Q</w:t>
            </w:r>
            <w:r w:rsidR="00AD4703" w:rsidRPr="001654A1">
              <w:rPr>
                <w:rFonts w:ascii="Arial" w:hAnsi="Arial" w:cs="Arial"/>
                <w:b/>
                <w:bCs/>
                <w:sz w:val="18"/>
                <w:szCs w:val="18"/>
                <w:lang w:val="en-GB"/>
              </w:rPr>
              <w:t>5. Did you have to pay for the information?</w:t>
            </w:r>
          </w:p>
          <w:p w14:paraId="74019C64"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 xml:space="preserve">1. Yes </w:t>
            </w:r>
          </w:p>
          <w:p w14:paraId="7CD98AEE"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 xml:space="preserve"> 5. No</w:t>
            </w:r>
          </w:p>
        </w:tc>
        <w:tc>
          <w:tcPr>
            <w:tcW w:w="406" w:type="pct"/>
            <w:vAlign w:val="center"/>
          </w:tcPr>
          <w:p w14:paraId="40B3CE29"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c>
          <w:tcPr>
            <w:tcW w:w="540" w:type="pct"/>
            <w:vAlign w:val="center"/>
          </w:tcPr>
          <w:p w14:paraId="4CF8E4EB"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c>
          <w:tcPr>
            <w:tcW w:w="476" w:type="pct"/>
            <w:vAlign w:val="center"/>
          </w:tcPr>
          <w:p w14:paraId="0372E60A"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c>
          <w:tcPr>
            <w:tcW w:w="622" w:type="pct"/>
            <w:vAlign w:val="center"/>
          </w:tcPr>
          <w:p w14:paraId="69EFB8DD"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c>
          <w:tcPr>
            <w:tcW w:w="623" w:type="pct"/>
            <w:vAlign w:val="center"/>
          </w:tcPr>
          <w:p w14:paraId="2C93EF12" w14:textId="77777777" w:rsidR="00AD4703" w:rsidRPr="001654A1" w:rsidDel="005D03C4" w:rsidRDefault="00AD4703" w:rsidP="005A7BEF">
            <w:pPr>
              <w:autoSpaceDE w:val="0"/>
              <w:snapToGrid w:val="0"/>
              <w:spacing w:after="80"/>
              <w:jc w:val="center"/>
              <w:rPr>
                <w:rFonts w:ascii="Arial" w:hAnsi="Arial" w:cs="Arial"/>
                <w:b/>
                <w:sz w:val="18"/>
                <w:szCs w:val="18"/>
                <w:lang w:val="en-GB"/>
              </w:rPr>
            </w:pPr>
          </w:p>
        </w:tc>
      </w:tr>
      <w:tr w:rsidR="00536D65" w:rsidRPr="001654A1" w14:paraId="50686C78" w14:textId="77777777" w:rsidTr="00317906">
        <w:trPr>
          <w:trHeight w:val="436"/>
        </w:trPr>
        <w:tc>
          <w:tcPr>
            <w:tcW w:w="2333" w:type="pct"/>
            <w:vAlign w:val="center"/>
          </w:tcPr>
          <w:p w14:paraId="46036AD8" w14:textId="6A29482D" w:rsidR="00AD4703" w:rsidRPr="001654A1" w:rsidRDefault="005A10FA" w:rsidP="005A7BEF">
            <w:pPr>
              <w:autoSpaceDE w:val="0"/>
              <w:snapToGrid w:val="0"/>
              <w:rPr>
                <w:rFonts w:ascii="Arial" w:hAnsi="Arial" w:cs="Arial"/>
                <w:b/>
                <w:sz w:val="18"/>
                <w:szCs w:val="18"/>
                <w:lang w:val="en-GB"/>
              </w:rPr>
            </w:pPr>
            <w:r>
              <w:rPr>
                <w:rFonts w:ascii="Arial" w:hAnsi="Arial" w:cs="Arial"/>
                <w:b/>
                <w:bCs/>
                <w:sz w:val="18"/>
                <w:szCs w:val="18"/>
                <w:lang w:val="en-GB"/>
              </w:rPr>
              <w:t>Q</w:t>
            </w:r>
            <w:r w:rsidR="00AD4703" w:rsidRPr="001654A1">
              <w:rPr>
                <w:rFonts w:ascii="Arial" w:hAnsi="Arial" w:cs="Arial"/>
                <w:b/>
                <w:bCs/>
                <w:sz w:val="18"/>
                <w:szCs w:val="18"/>
                <w:lang w:val="en-GB"/>
              </w:rPr>
              <w:t>6.</w:t>
            </w:r>
            <w:r w:rsidR="00AD4703" w:rsidRPr="001654A1">
              <w:rPr>
                <w:rFonts w:ascii="Arial" w:hAnsi="Arial" w:cs="Arial"/>
                <w:b/>
                <w:sz w:val="18"/>
                <w:szCs w:val="18"/>
                <w:lang w:val="en-GB"/>
              </w:rPr>
              <w:t xml:space="preserve"> For which crops did you request</w:t>
            </w:r>
            <w:r w:rsidR="00FE5E0C" w:rsidRPr="001654A1">
              <w:rPr>
                <w:rFonts w:ascii="Arial" w:hAnsi="Arial" w:cs="Arial"/>
                <w:b/>
                <w:sz w:val="18"/>
                <w:szCs w:val="18"/>
                <w:lang w:val="en-GB"/>
              </w:rPr>
              <w:t>/receive</w:t>
            </w:r>
            <w:r w:rsidR="00AD4703" w:rsidRPr="001654A1">
              <w:rPr>
                <w:rFonts w:ascii="Arial" w:hAnsi="Arial" w:cs="Arial"/>
                <w:b/>
                <w:sz w:val="18"/>
                <w:szCs w:val="18"/>
                <w:lang w:val="en-GB"/>
              </w:rPr>
              <w:t xml:space="preserve"> assistance? </w:t>
            </w:r>
          </w:p>
          <w:p w14:paraId="38D6D4A5" w14:textId="0912AE4F"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Write all crops codes that apply. (A list of crops appear for selection)</w:t>
            </w:r>
          </w:p>
        </w:tc>
        <w:tc>
          <w:tcPr>
            <w:tcW w:w="406" w:type="pct"/>
            <w:vAlign w:val="center"/>
          </w:tcPr>
          <w:p w14:paraId="24A89F80" w14:textId="77777777" w:rsidR="00AD4703" w:rsidRPr="001654A1" w:rsidRDefault="00AD4703" w:rsidP="005A7BEF">
            <w:pPr>
              <w:autoSpaceDE w:val="0"/>
              <w:spacing w:after="80"/>
              <w:rPr>
                <w:rFonts w:ascii="Arial" w:hAnsi="Arial" w:cs="Arial"/>
                <w:b/>
                <w:sz w:val="18"/>
                <w:szCs w:val="18"/>
                <w:lang w:val="en-GB"/>
              </w:rPr>
            </w:pPr>
          </w:p>
        </w:tc>
        <w:tc>
          <w:tcPr>
            <w:tcW w:w="540" w:type="pct"/>
            <w:vAlign w:val="center"/>
          </w:tcPr>
          <w:p w14:paraId="73FBB801" w14:textId="77777777" w:rsidR="00AD4703" w:rsidRPr="001654A1" w:rsidRDefault="00AD4703" w:rsidP="005A7BEF">
            <w:pPr>
              <w:autoSpaceDE w:val="0"/>
              <w:spacing w:after="80"/>
              <w:rPr>
                <w:rFonts w:ascii="Arial" w:hAnsi="Arial" w:cs="Arial"/>
                <w:b/>
                <w:sz w:val="18"/>
                <w:szCs w:val="18"/>
                <w:lang w:val="en-GB"/>
              </w:rPr>
            </w:pPr>
          </w:p>
        </w:tc>
        <w:tc>
          <w:tcPr>
            <w:tcW w:w="476" w:type="pct"/>
            <w:vAlign w:val="center"/>
          </w:tcPr>
          <w:p w14:paraId="1ACEFBA5" w14:textId="77777777" w:rsidR="00AD4703" w:rsidRPr="001654A1" w:rsidRDefault="00AD4703" w:rsidP="005A7BEF">
            <w:pPr>
              <w:autoSpaceDE w:val="0"/>
              <w:spacing w:after="80"/>
              <w:rPr>
                <w:rFonts w:ascii="Arial" w:hAnsi="Arial" w:cs="Arial"/>
                <w:b/>
                <w:sz w:val="18"/>
                <w:szCs w:val="18"/>
                <w:lang w:val="en-GB"/>
              </w:rPr>
            </w:pPr>
          </w:p>
        </w:tc>
        <w:tc>
          <w:tcPr>
            <w:tcW w:w="622" w:type="pct"/>
            <w:vAlign w:val="center"/>
          </w:tcPr>
          <w:p w14:paraId="1198B765" w14:textId="77777777" w:rsidR="00AD4703" w:rsidRPr="001654A1" w:rsidRDefault="00AD4703" w:rsidP="005A7BEF">
            <w:pPr>
              <w:autoSpaceDE w:val="0"/>
              <w:spacing w:after="80"/>
              <w:rPr>
                <w:rFonts w:ascii="Arial" w:hAnsi="Arial" w:cs="Arial"/>
                <w:b/>
                <w:sz w:val="18"/>
                <w:szCs w:val="18"/>
                <w:lang w:val="en-GB"/>
              </w:rPr>
            </w:pPr>
          </w:p>
        </w:tc>
        <w:tc>
          <w:tcPr>
            <w:tcW w:w="623" w:type="pct"/>
            <w:vAlign w:val="center"/>
          </w:tcPr>
          <w:p w14:paraId="2AC057FD" w14:textId="77777777" w:rsidR="00AD4703" w:rsidRPr="001654A1" w:rsidRDefault="00AD4703" w:rsidP="005A7BEF">
            <w:pPr>
              <w:autoSpaceDE w:val="0"/>
              <w:spacing w:after="80"/>
              <w:rPr>
                <w:rFonts w:ascii="Arial" w:hAnsi="Arial" w:cs="Arial"/>
                <w:b/>
                <w:sz w:val="18"/>
                <w:szCs w:val="18"/>
                <w:lang w:val="en-GB"/>
              </w:rPr>
            </w:pPr>
          </w:p>
        </w:tc>
      </w:tr>
      <w:tr w:rsidR="00536D65" w:rsidRPr="001654A1" w14:paraId="5A4DD6F7" w14:textId="77777777" w:rsidTr="00317906">
        <w:trPr>
          <w:trHeight w:val="2516"/>
        </w:trPr>
        <w:tc>
          <w:tcPr>
            <w:tcW w:w="2333" w:type="pct"/>
            <w:vAlign w:val="center"/>
          </w:tcPr>
          <w:p w14:paraId="7BDDAAAF" w14:textId="4CC2D17F" w:rsidR="00AD4703" w:rsidRPr="001654A1" w:rsidRDefault="005A10FA" w:rsidP="005A7BEF">
            <w:pPr>
              <w:autoSpaceDE w:val="0"/>
              <w:snapToGrid w:val="0"/>
              <w:rPr>
                <w:rFonts w:ascii="Arial" w:hAnsi="Arial" w:cs="Arial"/>
                <w:b/>
                <w:bCs/>
                <w:iCs/>
                <w:sz w:val="18"/>
                <w:szCs w:val="18"/>
                <w:lang w:val="en-GB"/>
              </w:rPr>
            </w:pPr>
            <w:r>
              <w:rPr>
                <w:rFonts w:ascii="Arial" w:hAnsi="Arial" w:cs="Arial"/>
                <w:b/>
                <w:bCs/>
                <w:sz w:val="18"/>
                <w:szCs w:val="18"/>
                <w:lang w:val="en-GB"/>
              </w:rPr>
              <w:t>Q</w:t>
            </w:r>
            <w:r w:rsidR="00AD4703" w:rsidRPr="001654A1">
              <w:rPr>
                <w:rFonts w:ascii="Arial" w:hAnsi="Arial" w:cs="Arial"/>
                <w:b/>
                <w:bCs/>
                <w:sz w:val="18"/>
                <w:szCs w:val="18"/>
                <w:lang w:val="en-GB"/>
              </w:rPr>
              <w:t xml:space="preserve">7. </w:t>
            </w:r>
            <w:r w:rsidR="00AD4703" w:rsidRPr="001654A1">
              <w:rPr>
                <w:rFonts w:ascii="Arial" w:hAnsi="Arial" w:cs="Arial"/>
                <w:b/>
                <w:sz w:val="18"/>
                <w:szCs w:val="18"/>
                <w:lang w:val="en-GB"/>
              </w:rPr>
              <w:t xml:space="preserve">What were your crop concern(s) regarding?  </w:t>
            </w:r>
            <w:r w:rsidR="00AD4703" w:rsidRPr="001654A1">
              <w:rPr>
                <w:rFonts w:ascii="Arial" w:hAnsi="Arial" w:cs="Arial"/>
                <w:b/>
                <w:bCs/>
                <w:iCs/>
                <w:sz w:val="18"/>
                <w:szCs w:val="18"/>
                <w:lang w:val="en-GB"/>
              </w:rPr>
              <w:t>(Circle all those that apply).</w:t>
            </w:r>
          </w:p>
          <w:p w14:paraId="01E9EBE5"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 xml:space="preserve">1. Use of fertilizer – FT </w:t>
            </w:r>
          </w:p>
          <w:p w14:paraId="060B6E76"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2. Irrigation – IR</w:t>
            </w:r>
          </w:p>
          <w:p w14:paraId="7F99562B"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3. New Seed varieties -– NS</w:t>
            </w:r>
          </w:p>
          <w:p w14:paraId="388BB463"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4. Pest infestation – PI</w:t>
            </w:r>
          </w:p>
          <w:p w14:paraId="6293FF92"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5. Weather – WT</w:t>
            </w:r>
          </w:p>
          <w:p w14:paraId="62C07A6D"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6. Marketing – MK</w:t>
            </w:r>
          </w:p>
          <w:p w14:paraId="0D258124"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7. Blight/Crop Disease – BD</w:t>
            </w:r>
          </w:p>
          <w:p w14:paraId="72D7F7E0"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8. Access to credit – AC</w:t>
            </w:r>
          </w:p>
          <w:p w14:paraId="624D363F"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9. General Information – GI</w:t>
            </w:r>
          </w:p>
          <w:p w14:paraId="4727020D" w14:textId="77777777" w:rsidR="00AD4703" w:rsidRPr="001654A1" w:rsidRDefault="00AD4703" w:rsidP="005A7BEF">
            <w:pPr>
              <w:spacing w:line="276" w:lineRule="auto"/>
              <w:rPr>
                <w:rFonts w:ascii="Arial" w:hAnsi="Arial" w:cs="Arial"/>
                <w:b/>
                <w:sz w:val="18"/>
                <w:szCs w:val="18"/>
              </w:rPr>
            </w:pPr>
            <w:r w:rsidRPr="001654A1">
              <w:rPr>
                <w:rFonts w:ascii="Arial" w:hAnsi="Arial" w:cs="Arial"/>
                <w:b/>
                <w:sz w:val="18"/>
                <w:szCs w:val="18"/>
              </w:rPr>
              <w:t>666. Other (Specify) - OT</w:t>
            </w:r>
          </w:p>
          <w:p w14:paraId="3E868D88" w14:textId="77777777" w:rsidR="00AD4703" w:rsidRPr="001654A1" w:rsidRDefault="00AD4703" w:rsidP="005A7BEF">
            <w:pPr>
              <w:spacing w:line="276" w:lineRule="auto"/>
              <w:rPr>
                <w:rFonts w:ascii="Arial" w:hAnsi="Arial" w:cs="Arial"/>
                <w:b/>
                <w:sz w:val="18"/>
                <w:szCs w:val="18"/>
              </w:rPr>
            </w:pPr>
            <w:r w:rsidRPr="001654A1">
              <w:rPr>
                <w:rFonts w:ascii="Arial" w:hAnsi="Arial" w:cs="Arial"/>
                <w:b/>
                <w:sz w:val="18"/>
                <w:szCs w:val="18"/>
              </w:rPr>
              <w:t>-888. Refuse to Answer - RA</w:t>
            </w:r>
          </w:p>
          <w:p w14:paraId="4AF067F5"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rPr>
              <w:t>-999. Don’t know -DK</w:t>
            </w:r>
          </w:p>
        </w:tc>
        <w:tc>
          <w:tcPr>
            <w:tcW w:w="406" w:type="pct"/>
            <w:vAlign w:val="center"/>
          </w:tcPr>
          <w:p w14:paraId="03D0FBC6" w14:textId="77777777" w:rsidR="00AD4703" w:rsidRPr="001654A1" w:rsidRDefault="00AD4703" w:rsidP="005A7BEF">
            <w:pPr>
              <w:autoSpaceDE w:val="0"/>
              <w:snapToGrid w:val="0"/>
              <w:spacing w:after="80"/>
              <w:jc w:val="center"/>
              <w:rPr>
                <w:rFonts w:ascii="Arial" w:hAnsi="Arial" w:cs="Arial"/>
                <w:b/>
                <w:sz w:val="18"/>
                <w:szCs w:val="18"/>
                <w:lang w:val="en-GB"/>
              </w:rPr>
            </w:pPr>
          </w:p>
        </w:tc>
        <w:tc>
          <w:tcPr>
            <w:tcW w:w="540" w:type="pct"/>
            <w:vAlign w:val="center"/>
          </w:tcPr>
          <w:p w14:paraId="03577F46" w14:textId="77777777" w:rsidR="00AD4703" w:rsidRPr="001654A1" w:rsidRDefault="00AD4703" w:rsidP="005A7BEF">
            <w:pPr>
              <w:autoSpaceDE w:val="0"/>
              <w:snapToGrid w:val="0"/>
              <w:spacing w:after="80"/>
              <w:jc w:val="center"/>
              <w:rPr>
                <w:rFonts w:ascii="Arial" w:hAnsi="Arial" w:cs="Arial"/>
                <w:b/>
                <w:sz w:val="18"/>
                <w:szCs w:val="18"/>
                <w:lang w:val="en-GB"/>
              </w:rPr>
            </w:pPr>
          </w:p>
        </w:tc>
        <w:tc>
          <w:tcPr>
            <w:tcW w:w="476" w:type="pct"/>
            <w:vAlign w:val="center"/>
          </w:tcPr>
          <w:p w14:paraId="4EBA5794" w14:textId="77777777" w:rsidR="00AD4703" w:rsidRPr="001654A1" w:rsidRDefault="00AD4703" w:rsidP="005A7BEF">
            <w:pPr>
              <w:autoSpaceDE w:val="0"/>
              <w:snapToGrid w:val="0"/>
              <w:spacing w:after="80"/>
              <w:jc w:val="center"/>
              <w:rPr>
                <w:rFonts w:ascii="Arial" w:hAnsi="Arial" w:cs="Arial"/>
                <w:b/>
                <w:sz w:val="18"/>
                <w:szCs w:val="18"/>
                <w:lang w:val="en-GB"/>
              </w:rPr>
            </w:pPr>
          </w:p>
        </w:tc>
        <w:tc>
          <w:tcPr>
            <w:tcW w:w="622" w:type="pct"/>
            <w:vAlign w:val="center"/>
          </w:tcPr>
          <w:p w14:paraId="5DBE969D" w14:textId="77777777" w:rsidR="00AD4703" w:rsidRPr="001654A1" w:rsidRDefault="00AD4703" w:rsidP="005A7BEF">
            <w:pPr>
              <w:autoSpaceDE w:val="0"/>
              <w:snapToGrid w:val="0"/>
              <w:spacing w:after="80"/>
              <w:jc w:val="center"/>
              <w:rPr>
                <w:rFonts w:ascii="Arial" w:hAnsi="Arial" w:cs="Arial"/>
                <w:b/>
                <w:sz w:val="18"/>
                <w:szCs w:val="18"/>
                <w:lang w:val="en-GB"/>
              </w:rPr>
            </w:pPr>
          </w:p>
        </w:tc>
        <w:tc>
          <w:tcPr>
            <w:tcW w:w="623" w:type="pct"/>
            <w:vAlign w:val="center"/>
          </w:tcPr>
          <w:p w14:paraId="73A4FAAB" w14:textId="77777777" w:rsidR="00AD4703" w:rsidRPr="001654A1" w:rsidRDefault="00AD4703" w:rsidP="005A7BEF">
            <w:pPr>
              <w:autoSpaceDE w:val="0"/>
              <w:snapToGrid w:val="0"/>
              <w:spacing w:after="80"/>
              <w:jc w:val="center"/>
              <w:rPr>
                <w:rFonts w:ascii="Arial" w:hAnsi="Arial" w:cs="Arial"/>
                <w:b/>
                <w:sz w:val="18"/>
                <w:szCs w:val="18"/>
                <w:lang w:val="en-GB"/>
              </w:rPr>
            </w:pPr>
          </w:p>
        </w:tc>
      </w:tr>
      <w:tr w:rsidR="00536D65" w:rsidRPr="001654A1" w14:paraId="6B991CAA" w14:textId="77777777" w:rsidTr="00317906">
        <w:trPr>
          <w:trHeight w:val="159"/>
        </w:trPr>
        <w:tc>
          <w:tcPr>
            <w:tcW w:w="2333" w:type="pct"/>
            <w:vAlign w:val="center"/>
          </w:tcPr>
          <w:p w14:paraId="53FE6042" w14:textId="68EBC53C" w:rsidR="00AD4703" w:rsidRPr="001654A1" w:rsidRDefault="005A10FA" w:rsidP="005A7BEF">
            <w:pPr>
              <w:autoSpaceDE w:val="0"/>
              <w:snapToGrid w:val="0"/>
              <w:rPr>
                <w:rFonts w:ascii="Arial" w:hAnsi="Arial" w:cs="Arial"/>
                <w:b/>
                <w:bCs/>
                <w:sz w:val="18"/>
                <w:szCs w:val="18"/>
                <w:lang w:val="en-GB"/>
              </w:rPr>
            </w:pPr>
            <w:r>
              <w:rPr>
                <w:rFonts w:ascii="Arial" w:hAnsi="Arial" w:cs="Arial"/>
                <w:b/>
                <w:bCs/>
                <w:sz w:val="18"/>
                <w:szCs w:val="18"/>
                <w:lang w:val="en-GB"/>
              </w:rPr>
              <w:t>Q</w:t>
            </w:r>
            <w:r w:rsidR="00AD4703" w:rsidRPr="001654A1">
              <w:rPr>
                <w:rFonts w:ascii="Arial" w:hAnsi="Arial" w:cs="Arial"/>
                <w:b/>
                <w:bCs/>
                <w:sz w:val="18"/>
                <w:szCs w:val="18"/>
                <w:lang w:val="en-GB"/>
              </w:rPr>
              <w:t>8. Did you request</w:t>
            </w:r>
            <w:r w:rsidR="00FE5E0C" w:rsidRPr="001654A1">
              <w:rPr>
                <w:rFonts w:ascii="Arial" w:hAnsi="Arial" w:cs="Arial"/>
                <w:b/>
                <w:sz w:val="18"/>
                <w:szCs w:val="18"/>
                <w:lang w:val="en-GB"/>
              </w:rPr>
              <w:t>/receive</w:t>
            </w:r>
            <w:r w:rsidR="00AD4703" w:rsidRPr="001654A1">
              <w:rPr>
                <w:rFonts w:ascii="Arial" w:hAnsi="Arial" w:cs="Arial"/>
                <w:b/>
                <w:bCs/>
                <w:sz w:val="18"/>
                <w:szCs w:val="18"/>
                <w:lang w:val="en-GB"/>
              </w:rPr>
              <w:t xml:space="preserve"> information about livestock</w:t>
            </w:r>
            <w:r w:rsidR="00FE5E0C" w:rsidRPr="001654A1">
              <w:rPr>
                <w:rFonts w:ascii="Arial" w:hAnsi="Arial" w:cs="Arial"/>
                <w:b/>
                <w:bCs/>
                <w:sz w:val="18"/>
                <w:szCs w:val="18"/>
                <w:lang w:val="en-GB"/>
              </w:rPr>
              <w:t>/fish</w:t>
            </w:r>
            <w:r w:rsidR="00AD4703" w:rsidRPr="001654A1">
              <w:rPr>
                <w:rFonts w:ascii="Arial" w:hAnsi="Arial" w:cs="Arial"/>
                <w:b/>
                <w:bCs/>
                <w:sz w:val="18"/>
                <w:szCs w:val="18"/>
                <w:lang w:val="en-GB"/>
              </w:rPr>
              <w:t xml:space="preserve">?      </w:t>
            </w:r>
          </w:p>
          <w:p w14:paraId="60BFB112"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 xml:space="preserve"> 1. Yes      5. No &gt;&gt; Next organisation</w:t>
            </w:r>
          </w:p>
        </w:tc>
        <w:tc>
          <w:tcPr>
            <w:tcW w:w="406" w:type="pct"/>
            <w:vAlign w:val="center"/>
          </w:tcPr>
          <w:p w14:paraId="34F8EB5D" w14:textId="77777777" w:rsidR="00AD4703" w:rsidRPr="001654A1" w:rsidRDefault="00AD4703" w:rsidP="005A7BEF">
            <w:pPr>
              <w:suppressAutoHyphens/>
              <w:autoSpaceDE w:val="0"/>
              <w:snapToGrid w:val="0"/>
              <w:spacing w:after="80"/>
              <w:rPr>
                <w:rFonts w:ascii="Arial" w:hAnsi="Arial" w:cs="Arial"/>
                <w:b/>
                <w:sz w:val="18"/>
                <w:szCs w:val="18"/>
                <w:lang w:val="en-GB"/>
              </w:rPr>
            </w:pPr>
          </w:p>
        </w:tc>
        <w:tc>
          <w:tcPr>
            <w:tcW w:w="540" w:type="pct"/>
            <w:vAlign w:val="center"/>
          </w:tcPr>
          <w:p w14:paraId="4C6A10DF" w14:textId="77777777" w:rsidR="00AD4703" w:rsidRPr="001654A1" w:rsidRDefault="00AD4703" w:rsidP="005A7BEF">
            <w:pPr>
              <w:suppressAutoHyphens/>
              <w:autoSpaceDE w:val="0"/>
              <w:snapToGrid w:val="0"/>
              <w:spacing w:after="80"/>
              <w:ind w:left="6"/>
              <w:rPr>
                <w:rFonts w:ascii="Arial" w:hAnsi="Arial" w:cs="Arial"/>
                <w:b/>
                <w:sz w:val="18"/>
                <w:szCs w:val="18"/>
                <w:lang w:val="en-GB"/>
              </w:rPr>
            </w:pPr>
          </w:p>
        </w:tc>
        <w:tc>
          <w:tcPr>
            <w:tcW w:w="476" w:type="pct"/>
            <w:vAlign w:val="center"/>
          </w:tcPr>
          <w:p w14:paraId="1C161CCC" w14:textId="77777777" w:rsidR="00AD4703" w:rsidRPr="001654A1" w:rsidRDefault="00AD4703" w:rsidP="005A7BEF">
            <w:pPr>
              <w:suppressAutoHyphens/>
              <w:autoSpaceDE w:val="0"/>
              <w:snapToGrid w:val="0"/>
              <w:spacing w:after="80"/>
              <w:ind w:left="6"/>
              <w:rPr>
                <w:rFonts w:ascii="Arial" w:hAnsi="Arial" w:cs="Arial"/>
                <w:b/>
                <w:sz w:val="18"/>
                <w:szCs w:val="18"/>
                <w:lang w:val="en-GB"/>
              </w:rPr>
            </w:pPr>
          </w:p>
        </w:tc>
        <w:tc>
          <w:tcPr>
            <w:tcW w:w="622" w:type="pct"/>
            <w:vAlign w:val="center"/>
          </w:tcPr>
          <w:p w14:paraId="175B7329" w14:textId="77777777" w:rsidR="00AD4703" w:rsidRPr="001654A1" w:rsidRDefault="00AD4703" w:rsidP="005A7BEF">
            <w:pPr>
              <w:suppressAutoHyphens/>
              <w:autoSpaceDE w:val="0"/>
              <w:snapToGrid w:val="0"/>
              <w:spacing w:after="80"/>
              <w:rPr>
                <w:rFonts w:ascii="Arial" w:hAnsi="Arial" w:cs="Arial"/>
                <w:b/>
                <w:sz w:val="18"/>
                <w:szCs w:val="18"/>
                <w:lang w:val="en-GB"/>
              </w:rPr>
            </w:pPr>
          </w:p>
        </w:tc>
        <w:tc>
          <w:tcPr>
            <w:tcW w:w="623" w:type="pct"/>
            <w:vAlign w:val="center"/>
          </w:tcPr>
          <w:p w14:paraId="2A5DB673" w14:textId="77777777" w:rsidR="00AD4703" w:rsidRPr="001654A1" w:rsidRDefault="00AD4703" w:rsidP="005A7BEF">
            <w:pPr>
              <w:suppressAutoHyphens/>
              <w:autoSpaceDE w:val="0"/>
              <w:snapToGrid w:val="0"/>
              <w:spacing w:after="80"/>
              <w:ind w:left="6"/>
              <w:rPr>
                <w:rFonts w:ascii="Arial" w:hAnsi="Arial" w:cs="Arial"/>
                <w:b/>
                <w:sz w:val="18"/>
                <w:szCs w:val="18"/>
                <w:lang w:val="en-GB"/>
              </w:rPr>
            </w:pPr>
          </w:p>
        </w:tc>
      </w:tr>
      <w:tr w:rsidR="00536D65" w:rsidRPr="001654A1" w14:paraId="15DF6D4F" w14:textId="77777777" w:rsidTr="00317906">
        <w:trPr>
          <w:trHeight w:val="1047"/>
        </w:trPr>
        <w:tc>
          <w:tcPr>
            <w:tcW w:w="2333" w:type="pct"/>
            <w:vAlign w:val="center"/>
          </w:tcPr>
          <w:p w14:paraId="279837CA" w14:textId="37FA6F4E" w:rsidR="00AD4703" w:rsidRPr="001654A1" w:rsidRDefault="005A10FA" w:rsidP="005A7BEF">
            <w:pPr>
              <w:autoSpaceDE w:val="0"/>
              <w:snapToGrid w:val="0"/>
              <w:rPr>
                <w:rFonts w:ascii="Arial" w:hAnsi="Arial" w:cs="Arial"/>
                <w:b/>
                <w:bCs/>
                <w:sz w:val="18"/>
                <w:szCs w:val="18"/>
                <w:lang w:val="en-GB"/>
              </w:rPr>
            </w:pPr>
            <w:r>
              <w:rPr>
                <w:rFonts w:ascii="Arial" w:hAnsi="Arial" w:cs="Arial"/>
                <w:b/>
                <w:bCs/>
                <w:sz w:val="18"/>
                <w:szCs w:val="18"/>
                <w:lang w:val="en-GB"/>
              </w:rPr>
              <w:t>Q</w:t>
            </w:r>
            <w:r w:rsidR="00AD4703" w:rsidRPr="001654A1">
              <w:rPr>
                <w:rFonts w:ascii="Arial" w:hAnsi="Arial" w:cs="Arial"/>
                <w:b/>
                <w:bCs/>
                <w:sz w:val="18"/>
                <w:szCs w:val="18"/>
                <w:lang w:val="en-GB"/>
              </w:rPr>
              <w:t>9. Did you have to pay for the information?</w:t>
            </w:r>
          </w:p>
          <w:p w14:paraId="15A10EE9" w14:textId="77777777" w:rsidR="00AD4703" w:rsidRPr="001654A1" w:rsidRDefault="00AD4703" w:rsidP="005A7BEF">
            <w:pPr>
              <w:suppressAutoHyphens/>
              <w:autoSpaceDE w:val="0"/>
              <w:snapToGrid w:val="0"/>
              <w:spacing w:after="80"/>
              <w:rPr>
                <w:rFonts w:ascii="Arial" w:hAnsi="Arial" w:cs="Arial"/>
                <w:b/>
                <w:sz w:val="18"/>
                <w:szCs w:val="18"/>
                <w:lang w:val="en-GB"/>
              </w:rPr>
            </w:pPr>
            <w:r w:rsidRPr="001654A1">
              <w:rPr>
                <w:rFonts w:ascii="Arial" w:hAnsi="Arial" w:cs="Arial"/>
                <w:b/>
                <w:sz w:val="18"/>
                <w:szCs w:val="18"/>
                <w:lang w:val="en-GB"/>
              </w:rPr>
              <w:t>1. Yes</w:t>
            </w:r>
          </w:p>
          <w:p w14:paraId="5EC5C1E8"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sz w:val="18"/>
                <w:szCs w:val="18"/>
                <w:lang w:val="en-GB"/>
              </w:rPr>
              <w:t>5. No</w:t>
            </w:r>
          </w:p>
        </w:tc>
        <w:tc>
          <w:tcPr>
            <w:tcW w:w="406" w:type="pct"/>
            <w:vAlign w:val="center"/>
          </w:tcPr>
          <w:p w14:paraId="63ACC323" w14:textId="77777777" w:rsidR="00AD4703" w:rsidRPr="001654A1" w:rsidRDefault="00AD4703" w:rsidP="005A7BEF">
            <w:pPr>
              <w:autoSpaceDE w:val="0"/>
              <w:snapToGrid w:val="0"/>
              <w:spacing w:after="80"/>
              <w:jc w:val="center"/>
              <w:rPr>
                <w:rFonts w:ascii="Arial" w:hAnsi="Arial" w:cs="Arial"/>
                <w:b/>
                <w:sz w:val="18"/>
                <w:szCs w:val="18"/>
                <w:lang w:val="en-GB"/>
              </w:rPr>
            </w:pPr>
          </w:p>
        </w:tc>
        <w:tc>
          <w:tcPr>
            <w:tcW w:w="540" w:type="pct"/>
            <w:vAlign w:val="center"/>
          </w:tcPr>
          <w:p w14:paraId="75C6F818" w14:textId="77777777" w:rsidR="00AD4703" w:rsidRPr="001654A1" w:rsidRDefault="00AD4703" w:rsidP="005A7BEF">
            <w:pPr>
              <w:autoSpaceDE w:val="0"/>
              <w:snapToGrid w:val="0"/>
              <w:spacing w:after="80"/>
              <w:jc w:val="center"/>
              <w:rPr>
                <w:rFonts w:ascii="Arial" w:hAnsi="Arial" w:cs="Arial"/>
                <w:b/>
                <w:sz w:val="18"/>
                <w:szCs w:val="18"/>
                <w:lang w:val="en-GB"/>
              </w:rPr>
            </w:pPr>
          </w:p>
        </w:tc>
        <w:tc>
          <w:tcPr>
            <w:tcW w:w="476" w:type="pct"/>
            <w:vAlign w:val="center"/>
          </w:tcPr>
          <w:p w14:paraId="6D289D83" w14:textId="77777777" w:rsidR="00AD4703" w:rsidRPr="001654A1" w:rsidRDefault="00AD4703" w:rsidP="005A7BEF">
            <w:pPr>
              <w:autoSpaceDE w:val="0"/>
              <w:snapToGrid w:val="0"/>
              <w:spacing w:after="80"/>
              <w:jc w:val="center"/>
              <w:rPr>
                <w:rFonts w:ascii="Arial" w:hAnsi="Arial" w:cs="Arial"/>
                <w:b/>
                <w:sz w:val="18"/>
                <w:szCs w:val="18"/>
                <w:lang w:val="en-GB"/>
              </w:rPr>
            </w:pPr>
          </w:p>
        </w:tc>
        <w:tc>
          <w:tcPr>
            <w:tcW w:w="622" w:type="pct"/>
            <w:vAlign w:val="center"/>
          </w:tcPr>
          <w:p w14:paraId="4A2FA0E7" w14:textId="77777777" w:rsidR="00AD4703" w:rsidRPr="001654A1" w:rsidRDefault="00AD4703" w:rsidP="005A7BEF">
            <w:pPr>
              <w:autoSpaceDE w:val="0"/>
              <w:snapToGrid w:val="0"/>
              <w:spacing w:after="80"/>
              <w:jc w:val="center"/>
              <w:rPr>
                <w:rFonts w:ascii="Arial" w:hAnsi="Arial" w:cs="Arial"/>
                <w:b/>
                <w:sz w:val="18"/>
                <w:szCs w:val="18"/>
                <w:lang w:val="en-GB"/>
              </w:rPr>
            </w:pPr>
          </w:p>
        </w:tc>
        <w:tc>
          <w:tcPr>
            <w:tcW w:w="623" w:type="pct"/>
            <w:vAlign w:val="center"/>
          </w:tcPr>
          <w:p w14:paraId="203C9091" w14:textId="77777777" w:rsidR="00AD4703" w:rsidRPr="001654A1" w:rsidRDefault="00AD4703" w:rsidP="005A7BEF">
            <w:pPr>
              <w:autoSpaceDE w:val="0"/>
              <w:snapToGrid w:val="0"/>
              <w:spacing w:after="80"/>
              <w:jc w:val="center"/>
              <w:rPr>
                <w:rFonts w:ascii="Arial" w:hAnsi="Arial" w:cs="Arial"/>
                <w:b/>
                <w:sz w:val="18"/>
                <w:szCs w:val="18"/>
                <w:lang w:val="en-GB"/>
              </w:rPr>
            </w:pPr>
          </w:p>
        </w:tc>
      </w:tr>
      <w:tr w:rsidR="00536D65" w:rsidRPr="001654A1" w14:paraId="0B1CFE7D" w14:textId="77777777" w:rsidTr="00317906">
        <w:trPr>
          <w:trHeight w:val="2775"/>
        </w:trPr>
        <w:tc>
          <w:tcPr>
            <w:tcW w:w="2333" w:type="pct"/>
            <w:vAlign w:val="center"/>
          </w:tcPr>
          <w:p w14:paraId="0AC838B2" w14:textId="1D8CDB61" w:rsidR="00AD4703" w:rsidRPr="001654A1" w:rsidRDefault="005A10FA" w:rsidP="005A7BEF">
            <w:pPr>
              <w:autoSpaceDE w:val="0"/>
              <w:snapToGrid w:val="0"/>
              <w:rPr>
                <w:rFonts w:ascii="Arial" w:hAnsi="Arial" w:cs="Arial"/>
                <w:b/>
                <w:bCs/>
                <w:iCs/>
                <w:sz w:val="18"/>
                <w:szCs w:val="18"/>
                <w:lang w:val="en-GB"/>
              </w:rPr>
            </w:pPr>
            <w:r>
              <w:rPr>
                <w:rFonts w:ascii="Arial" w:hAnsi="Arial" w:cs="Arial"/>
                <w:b/>
                <w:bCs/>
                <w:sz w:val="18"/>
                <w:szCs w:val="18"/>
                <w:lang w:val="en-GB"/>
              </w:rPr>
              <w:lastRenderedPageBreak/>
              <w:t>Q</w:t>
            </w:r>
            <w:r w:rsidR="00AD4703" w:rsidRPr="001654A1">
              <w:rPr>
                <w:rFonts w:ascii="Arial" w:hAnsi="Arial" w:cs="Arial"/>
                <w:b/>
                <w:bCs/>
                <w:sz w:val="18"/>
                <w:szCs w:val="18"/>
                <w:lang w:val="en-GB"/>
              </w:rPr>
              <w:t xml:space="preserve">10. </w:t>
            </w:r>
            <w:r w:rsidR="00AD4703" w:rsidRPr="001654A1">
              <w:rPr>
                <w:rFonts w:ascii="Arial" w:hAnsi="Arial" w:cs="Arial"/>
                <w:b/>
                <w:sz w:val="18"/>
                <w:szCs w:val="18"/>
                <w:lang w:val="en-GB"/>
              </w:rPr>
              <w:t>For which livestock</w:t>
            </w:r>
            <w:r w:rsidR="00FE5E0C" w:rsidRPr="001654A1">
              <w:rPr>
                <w:rFonts w:ascii="Arial" w:hAnsi="Arial" w:cs="Arial"/>
                <w:b/>
                <w:sz w:val="18"/>
                <w:szCs w:val="18"/>
                <w:lang w:val="en-GB"/>
              </w:rPr>
              <w:t>/fish</w:t>
            </w:r>
            <w:r w:rsidR="00AD4703" w:rsidRPr="001654A1">
              <w:rPr>
                <w:rFonts w:ascii="Arial" w:hAnsi="Arial" w:cs="Arial"/>
                <w:b/>
                <w:sz w:val="18"/>
                <w:szCs w:val="18"/>
                <w:lang w:val="en-GB"/>
              </w:rPr>
              <w:t xml:space="preserve"> did you request</w:t>
            </w:r>
            <w:r w:rsidR="00FE5E0C" w:rsidRPr="001654A1">
              <w:rPr>
                <w:rFonts w:ascii="Arial" w:hAnsi="Arial" w:cs="Arial"/>
                <w:b/>
                <w:sz w:val="18"/>
                <w:szCs w:val="18"/>
                <w:lang w:val="en-GB"/>
              </w:rPr>
              <w:t>/receive</w:t>
            </w:r>
            <w:r w:rsidR="00AD4703" w:rsidRPr="001654A1">
              <w:rPr>
                <w:rFonts w:ascii="Arial" w:hAnsi="Arial" w:cs="Arial"/>
                <w:b/>
                <w:sz w:val="18"/>
                <w:szCs w:val="18"/>
                <w:lang w:val="en-GB"/>
              </w:rPr>
              <w:t xml:space="preserve"> assistance?   </w:t>
            </w:r>
            <w:r w:rsidR="00AD4703" w:rsidRPr="001654A1">
              <w:rPr>
                <w:rFonts w:ascii="Arial" w:hAnsi="Arial" w:cs="Arial"/>
                <w:b/>
                <w:bCs/>
                <w:iCs/>
                <w:sz w:val="18"/>
                <w:szCs w:val="18"/>
                <w:lang w:val="en-GB"/>
              </w:rPr>
              <w:t>(Circle all those that apply)</w:t>
            </w:r>
          </w:p>
          <w:p w14:paraId="3E33AEED"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1. Draught Animal (bullock, donkey horse) – DA</w:t>
            </w:r>
          </w:p>
          <w:p w14:paraId="5FCA7EA8"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2. Cattle – CA</w:t>
            </w:r>
          </w:p>
          <w:p w14:paraId="7669D496"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3. Sheep -- SH</w:t>
            </w:r>
          </w:p>
          <w:p w14:paraId="550D6B5D"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4. Goats – GO</w:t>
            </w:r>
          </w:p>
          <w:p w14:paraId="7EDCA5C6"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5. Pigs – PI</w:t>
            </w:r>
          </w:p>
          <w:p w14:paraId="71D098B5"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6. Rabbits – RA</w:t>
            </w:r>
          </w:p>
          <w:p w14:paraId="6A7F5AA7"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7. Chicken – CH</w:t>
            </w:r>
          </w:p>
          <w:p w14:paraId="32C59F19"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8. Fish – FI</w:t>
            </w:r>
          </w:p>
          <w:p w14:paraId="6275412B"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lang w:val="en-GB"/>
              </w:rPr>
              <w:t>9. Snail – SN</w:t>
            </w:r>
          </w:p>
          <w:p w14:paraId="47520C93" w14:textId="60DD5995" w:rsidR="00AD4703" w:rsidRPr="001654A1" w:rsidRDefault="00A56D40" w:rsidP="005A7BEF">
            <w:pPr>
              <w:spacing w:line="276" w:lineRule="auto"/>
              <w:rPr>
                <w:rFonts w:ascii="Arial" w:hAnsi="Arial" w:cs="Arial"/>
                <w:b/>
                <w:sz w:val="18"/>
                <w:szCs w:val="18"/>
              </w:rPr>
            </w:pPr>
            <w:r w:rsidRPr="001654A1">
              <w:rPr>
                <w:rFonts w:ascii="Arial" w:hAnsi="Arial" w:cs="Arial"/>
                <w:b/>
                <w:sz w:val="18"/>
                <w:szCs w:val="18"/>
              </w:rPr>
              <w:t>-</w:t>
            </w:r>
            <w:r w:rsidR="00AD4703" w:rsidRPr="001654A1">
              <w:rPr>
                <w:rFonts w:ascii="Arial" w:hAnsi="Arial" w:cs="Arial"/>
                <w:b/>
                <w:sz w:val="18"/>
                <w:szCs w:val="18"/>
              </w:rPr>
              <w:t>666. Other (Specify) - OT</w:t>
            </w:r>
          </w:p>
          <w:p w14:paraId="31B94A35" w14:textId="77777777" w:rsidR="00AD4703" w:rsidRPr="001654A1" w:rsidRDefault="00AD4703" w:rsidP="005A7BEF">
            <w:pPr>
              <w:spacing w:line="276" w:lineRule="auto"/>
              <w:rPr>
                <w:rFonts w:ascii="Arial" w:hAnsi="Arial" w:cs="Arial"/>
                <w:b/>
                <w:sz w:val="18"/>
                <w:szCs w:val="18"/>
              </w:rPr>
            </w:pPr>
            <w:r w:rsidRPr="001654A1">
              <w:rPr>
                <w:rFonts w:ascii="Arial" w:hAnsi="Arial" w:cs="Arial"/>
                <w:b/>
                <w:sz w:val="18"/>
                <w:szCs w:val="18"/>
              </w:rPr>
              <w:t>-888. Refuse to Answer - RA</w:t>
            </w:r>
          </w:p>
          <w:p w14:paraId="2C608ED3" w14:textId="77777777" w:rsidR="00AD4703" w:rsidRPr="001654A1" w:rsidRDefault="00AD4703" w:rsidP="005A7BEF">
            <w:pPr>
              <w:autoSpaceDE w:val="0"/>
              <w:rPr>
                <w:rFonts w:ascii="Arial" w:hAnsi="Arial" w:cs="Arial"/>
                <w:b/>
                <w:sz w:val="18"/>
                <w:szCs w:val="18"/>
                <w:lang w:val="en-GB"/>
              </w:rPr>
            </w:pPr>
            <w:r w:rsidRPr="001654A1">
              <w:rPr>
                <w:rFonts w:ascii="Arial" w:hAnsi="Arial" w:cs="Arial"/>
                <w:b/>
                <w:sz w:val="18"/>
                <w:szCs w:val="18"/>
              </w:rPr>
              <w:t>-999. Don’t know -DK</w:t>
            </w:r>
            <w:r w:rsidRPr="001654A1">
              <w:rPr>
                <w:rFonts w:ascii="Arial" w:hAnsi="Arial" w:cs="Arial"/>
                <w:b/>
                <w:sz w:val="18"/>
                <w:szCs w:val="18"/>
                <w:lang w:val="en-GB"/>
              </w:rPr>
              <w:t xml:space="preserve"> </w:t>
            </w:r>
          </w:p>
        </w:tc>
        <w:tc>
          <w:tcPr>
            <w:tcW w:w="406" w:type="pct"/>
            <w:vAlign w:val="center"/>
          </w:tcPr>
          <w:p w14:paraId="0F53F7A4" w14:textId="77777777" w:rsidR="00AD4703" w:rsidRPr="001654A1" w:rsidRDefault="00AD4703" w:rsidP="005A7BEF">
            <w:pPr>
              <w:autoSpaceDE w:val="0"/>
              <w:spacing w:after="80"/>
              <w:jc w:val="center"/>
              <w:rPr>
                <w:rFonts w:ascii="Arial" w:hAnsi="Arial" w:cs="Arial"/>
                <w:b/>
                <w:sz w:val="18"/>
                <w:szCs w:val="18"/>
                <w:lang w:val="en-GB"/>
              </w:rPr>
            </w:pPr>
          </w:p>
        </w:tc>
        <w:tc>
          <w:tcPr>
            <w:tcW w:w="540" w:type="pct"/>
            <w:vAlign w:val="center"/>
          </w:tcPr>
          <w:p w14:paraId="235010E4" w14:textId="77777777" w:rsidR="00AD4703" w:rsidRPr="001654A1" w:rsidRDefault="00AD4703" w:rsidP="005A7BEF">
            <w:pPr>
              <w:autoSpaceDE w:val="0"/>
              <w:spacing w:after="80"/>
              <w:jc w:val="center"/>
              <w:rPr>
                <w:rFonts w:ascii="Arial" w:hAnsi="Arial" w:cs="Arial"/>
                <w:b/>
                <w:sz w:val="18"/>
                <w:szCs w:val="18"/>
                <w:lang w:val="en-GB"/>
              </w:rPr>
            </w:pPr>
          </w:p>
        </w:tc>
        <w:tc>
          <w:tcPr>
            <w:tcW w:w="476" w:type="pct"/>
            <w:vAlign w:val="center"/>
          </w:tcPr>
          <w:p w14:paraId="51A4CB27" w14:textId="77777777" w:rsidR="00AD4703" w:rsidRPr="001654A1" w:rsidRDefault="00AD4703" w:rsidP="005A7BEF">
            <w:pPr>
              <w:autoSpaceDE w:val="0"/>
              <w:spacing w:after="80"/>
              <w:jc w:val="center"/>
              <w:rPr>
                <w:rFonts w:ascii="Arial" w:hAnsi="Arial" w:cs="Arial"/>
                <w:b/>
                <w:sz w:val="18"/>
                <w:szCs w:val="18"/>
                <w:lang w:val="en-GB"/>
              </w:rPr>
            </w:pPr>
          </w:p>
        </w:tc>
        <w:tc>
          <w:tcPr>
            <w:tcW w:w="622" w:type="pct"/>
            <w:vAlign w:val="center"/>
          </w:tcPr>
          <w:p w14:paraId="3A126638" w14:textId="77777777" w:rsidR="00AD4703" w:rsidRPr="001654A1" w:rsidRDefault="00AD4703" w:rsidP="005A7BEF">
            <w:pPr>
              <w:autoSpaceDE w:val="0"/>
              <w:spacing w:after="80"/>
              <w:jc w:val="center"/>
              <w:rPr>
                <w:rFonts w:ascii="Arial" w:hAnsi="Arial" w:cs="Arial"/>
                <w:b/>
                <w:sz w:val="18"/>
                <w:szCs w:val="18"/>
                <w:lang w:val="en-GB"/>
              </w:rPr>
            </w:pPr>
          </w:p>
        </w:tc>
        <w:tc>
          <w:tcPr>
            <w:tcW w:w="623" w:type="pct"/>
            <w:vAlign w:val="center"/>
          </w:tcPr>
          <w:p w14:paraId="6EE83E05" w14:textId="77777777" w:rsidR="00AD4703" w:rsidRPr="001654A1" w:rsidRDefault="00AD4703" w:rsidP="005A7BEF">
            <w:pPr>
              <w:autoSpaceDE w:val="0"/>
              <w:spacing w:after="80"/>
              <w:jc w:val="center"/>
              <w:rPr>
                <w:rFonts w:ascii="Arial" w:hAnsi="Arial" w:cs="Arial"/>
                <w:b/>
                <w:sz w:val="18"/>
                <w:szCs w:val="18"/>
                <w:lang w:val="en-GB"/>
              </w:rPr>
            </w:pPr>
          </w:p>
        </w:tc>
      </w:tr>
    </w:tbl>
    <w:p w14:paraId="408A0680" w14:textId="77777777" w:rsidR="00317906" w:rsidRPr="005A7BEF" w:rsidRDefault="00317906" w:rsidP="005A7BEF">
      <w:pPr>
        <w:rPr>
          <w:rFonts w:ascii="Arial" w:hAnsi="Arial" w:cs="Arial"/>
        </w:rPr>
      </w:pPr>
    </w:p>
    <w:tbl>
      <w:tblPr>
        <w:tblStyle w:val="TableGrid"/>
        <w:tblW w:w="5000" w:type="pct"/>
        <w:tblLook w:val="04A0" w:firstRow="1" w:lastRow="0" w:firstColumn="1" w:lastColumn="0" w:noHBand="0" w:noVBand="1"/>
      </w:tblPr>
      <w:tblGrid>
        <w:gridCol w:w="2269"/>
        <w:gridCol w:w="2069"/>
        <w:gridCol w:w="2054"/>
        <w:gridCol w:w="2082"/>
        <w:gridCol w:w="2238"/>
        <w:gridCol w:w="2238"/>
      </w:tblGrid>
      <w:tr w:rsidR="00F15AD8" w:rsidRPr="001654A1" w14:paraId="569756C0" w14:textId="77777777" w:rsidTr="004A18AB">
        <w:trPr>
          <w:tblHeader/>
        </w:trPr>
        <w:tc>
          <w:tcPr>
            <w:tcW w:w="876" w:type="pct"/>
            <w:shd w:val="clear" w:color="auto" w:fill="BFBFBF" w:themeFill="background1" w:themeFillShade="BF"/>
            <w:vAlign w:val="center"/>
          </w:tcPr>
          <w:p w14:paraId="3188D338" w14:textId="77777777" w:rsidR="00F15AD8" w:rsidRPr="001654A1" w:rsidRDefault="00F15AD8" w:rsidP="005A7BEF">
            <w:pPr>
              <w:rPr>
                <w:rFonts w:ascii="Arial" w:hAnsi="Arial" w:cs="Arial"/>
                <w:sz w:val="18"/>
                <w:szCs w:val="18"/>
              </w:rPr>
            </w:pPr>
          </w:p>
        </w:tc>
        <w:tc>
          <w:tcPr>
            <w:tcW w:w="799" w:type="pct"/>
            <w:shd w:val="clear" w:color="auto" w:fill="BFBFBF" w:themeFill="background1" w:themeFillShade="BF"/>
            <w:vAlign w:val="center"/>
          </w:tcPr>
          <w:p w14:paraId="691BEB66" w14:textId="38D8A759" w:rsidR="00F15AD8" w:rsidRPr="001654A1" w:rsidRDefault="00F15AD8" w:rsidP="005A7BEF">
            <w:pPr>
              <w:rPr>
                <w:rFonts w:ascii="Arial" w:hAnsi="Arial" w:cs="Arial"/>
                <w:sz w:val="18"/>
                <w:szCs w:val="18"/>
              </w:rPr>
            </w:pPr>
            <w:r w:rsidRPr="001654A1">
              <w:rPr>
                <w:rFonts w:ascii="Arial" w:hAnsi="Arial" w:cs="Arial"/>
                <w:b/>
                <w:sz w:val="18"/>
                <w:szCs w:val="18"/>
                <w:lang w:val="en-GB"/>
              </w:rPr>
              <w:t>A. Government Extension Office</w:t>
            </w:r>
          </w:p>
        </w:tc>
        <w:tc>
          <w:tcPr>
            <w:tcW w:w="793" w:type="pct"/>
            <w:shd w:val="clear" w:color="auto" w:fill="BFBFBF" w:themeFill="background1" w:themeFillShade="BF"/>
            <w:vAlign w:val="center"/>
          </w:tcPr>
          <w:p w14:paraId="6F22A302" w14:textId="77777777" w:rsidR="00F15AD8" w:rsidRPr="001654A1" w:rsidRDefault="00F15AD8" w:rsidP="005A7BEF">
            <w:pPr>
              <w:rPr>
                <w:rFonts w:ascii="Arial" w:hAnsi="Arial" w:cs="Arial"/>
                <w:sz w:val="18"/>
                <w:szCs w:val="18"/>
              </w:rPr>
            </w:pPr>
            <w:r w:rsidRPr="001654A1">
              <w:rPr>
                <w:rFonts w:ascii="Arial" w:hAnsi="Arial" w:cs="Arial"/>
                <w:b/>
                <w:sz w:val="18"/>
                <w:szCs w:val="18"/>
                <w:lang w:val="en-GB"/>
              </w:rPr>
              <w:t>B. Input Supplier (Private Business Entity)</w:t>
            </w:r>
          </w:p>
        </w:tc>
        <w:tc>
          <w:tcPr>
            <w:tcW w:w="804" w:type="pct"/>
            <w:shd w:val="clear" w:color="auto" w:fill="BFBFBF" w:themeFill="background1" w:themeFillShade="BF"/>
            <w:vAlign w:val="center"/>
          </w:tcPr>
          <w:p w14:paraId="1ED486B4" w14:textId="77777777" w:rsidR="00F15AD8" w:rsidRPr="001654A1" w:rsidRDefault="00F15AD8" w:rsidP="005A7BEF">
            <w:pPr>
              <w:rPr>
                <w:rFonts w:ascii="Arial" w:hAnsi="Arial" w:cs="Arial"/>
                <w:sz w:val="18"/>
                <w:szCs w:val="18"/>
              </w:rPr>
            </w:pPr>
            <w:r w:rsidRPr="001654A1">
              <w:rPr>
                <w:rFonts w:ascii="Arial" w:hAnsi="Arial" w:cs="Arial"/>
                <w:b/>
                <w:sz w:val="18"/>
                <w:szCs w:val="18"/>
                <w:lang w:val="en-GB"/>
              </w:rPr>
              <w:t>C. Farmer Based Organization (registered)</w:t>
            </w:r>
          </w:p>
        </w:tc>
        <w:tc>
          <w:tcPr>
            <w:tcW w:w="864" w:type="pct"/>
            <w:shd w:val="clear" w:color="auto" w:fill="BFBFBF" w:themeFill="background1" w:themeFillShade="BF"/>
            <w:vAlign w:val="center"/>
          </w:tcPr>
          <w:p w14:paraId="5A406E59" w14:textId="77777777" w:rsidR="00F15AD8" w:rsidRPr="001654A1" w:rsidRDefault="00F15AD8" w:rsidP="005A7BEF">
            <w:pPr>
              <w:rPr>
                <w:rFonts w:ascii="Arial" w:hAnsi="Arial" w:cs="Arial"/>
                <w:sz w:val="18"/>
                <w:szCs w:val="18"/>
              </w:rPr>
            </w:pPr>
            <w:r w:rsidRPr="001654A1">
              <w:rPr>
                <w:rFonts w:ascii="Arial" w:hAnsi="Arial" w:cs="Arial"/>
                <w:b/>
                <w:sz w:val="18"/>
                <w:szCs w:val="18"/>
                <w:lang w:val="en-GB"/>
              </w:rPr>
              <w:t>D. Non-profit Organization/NGO (incl. NGOs providing Extension services)</w:t>
            </w:r>
          </w:p>
        </w:tc>
        <w:tc>
          <w:tcPr>
            <w:tcW w:w="864" w:type="pct"/>
            <w:shd w:val="clear" w:color="auto" w:fill="BFBFBF" w:themeFill="background1" w:themeFillShade="BF"/>
            <w:vAlign w:val="center"/>
          </w:tcPr>
          <w:p w14:paraId="74D626B1" w14:textId="77777777" w:rsidR="00F15AD8" w:rsidRPr="001654A1" w:rsidRDefault="00F15AD8" w:rsidP="005A7BEF">
            <w:pPr>
              <w:rPr>
                <w:rFonts w:ascii="Arial" w:hAnsi="Arial" w:cs="Arial"/>
                <w:sz w:val="18"/>
                <w:szCs w:val="18"/>
              </w:rPr>
            </w:pPr>
            <w:r w:rsidRPr="001654A1">
              <w:rPr>
                <w:rFonts w:ascii="Arial" w:hAnsi="Arial" w:cs="Arial"/>
                <w:b/>
                <w:sz w:val="18"/>
                <w:szCs w:val="18"/>
                <w:lang w:val="en-GB"/>
              </w:rPr>
              <w:t>E. Non-profit Organization/NGO (incl. NGOs providing Extension services)</w:t>
            </w:r>
          </w:p>
        </w:tc>
      </w:tr>
      <w:tr w:rsidR="00F15AD8" w:rsidRPr="001654A1" w14:paraId="57D8EED6" w14:textId="77777777" w:rsidTr="004A18AB">
        <w:tc>
          <w:tcPr>
            <w:tcW w:w="876" w:type="pct"/>
            <w:vAlign w:val="center"/>
          </w:tcPr>
          <w:p w14:paraId="6A1A33F9" w14:textId="3FC8DC20" w:rsidR="00F15AD8" w:rsidRPr="001654A1" w:rsidRDefault="005A10FA" w:rsidP="005A7BEF">
            <w:pPr>
              <w:rPr>
                <w:rFonts w:ascii="Arial" w:hAnsi="Arial" w:cs="Arial"/>
                <w:b/>
                <w:bCs/>
                <w:sz w:val="18"/>
                <w:szCs w:val="18"/>
                <w:lang w:val="en-GB"/>
              </w:rPr>
            </w:pPr>
            <w:r>
              <w:rPr>
                <w:rFonts w:ascii="Arial" w:hAnsi="Arial" w:cs="Arial"/>
                <w:b/>
                <w:bCs/>
                <w:sz w:val="18"/>
                <w:szCs w:val="18"/>
                <w:lang w:val="en-GB"/>
              </w:rPr>
              <w:t>Q</w:t>
            </w:r>
            <w:r w:rsidR="00F15AD8" w:rsidRPr="001654A1">
              <w:rPr>
                <w:rFonts w:ascii="Arial" w:hAnsi="Arial" w:cs="Arial"/>
                <w:b/>
                <w:bCs/>
                <w:sz w:val="18"/>
                <w:szCs w:val="18"/>
                <w:lang w:val="en-GB"/>
              </w:rPr>
              <w:t xml:space="preserve">11. Did you receive an extension service through any mass media in the past year from this organisation?                         1. Yes     </w:t>
            </w:r>
          </w:p>
          <w:p w14:paraId="06E7E6BC" w14:textId="702D8406" w:rsidR="00F15AD8" w:rsidRPr="001654A1" w:rsidRDefault="00F15AD8" w:rsidP="005A7BEF">
            <w:pPr>
              <w:rPr>
                <w:rFonts w:ascii="Arial" w:hAnsi="Arial" w:cs="Arial"/>
                <w:sz w:val="18"/>
                <w:szCs w:val="18"/>
              </w:rPr>
            </w:pPr>
            <w:r w:rsidRPr="001654A1">
              <w:rPr>
                <w:rFonts w:ascii="Arial" w:hAnsi="Arial" w:cs="Arial"/>
                <w:b/>
                <w:bCs/>
                <w:sz w:val="18"/>
                <w:szCs w:val="18"/>
                <w:lang w:val="en-GB"/>
              </w:rPr>
              <w:t>5. No  &gt;&gt; Next organization</w:t>
            </w:r>
          </w:p>
        </w:tc>
        <w:tc>
          <w:tcPr>
            <w:tcW w:w="799" w:type="pct"/>
            <w:vAlign w:val="center"/>
          </w:tcPr>
          <w:p w14:paraId="098B6BC1" w14:textId="0550B655" w:rsidR="00F15AD8" w:rsidRPr="001654A1" w:rsidRDefault="00F15AD8" w:rsidP="005A7BEF">
            <w:pPr>
              <w:rPr>
                <w:rFonts w:ascii="Arial" w:hAnsi="Arial" w:cs="Arial"/>
                <w:sz w:val="18"/>
                <w:szCs w:val="18"/>
              </w:rPr>
            </w:pPr>
          </w:p>
        </w:tc>
        <w:tc>
          <w:tcPr>
            <w:tcW w:w="793" w:type="pct"/>
            <w:vAlign w:val="center"/>
          </w:tcPr>
          <w:p w14:paraId="44B17A18" w14:textId="77777777" w:rsidR="00F15AD8" w:rsidRPr="001654A1" w:rsidRDefault="00F15AD8" w:rsidP="005A7BEF">
            <w:pPr>
              <w:rPr>
                <w:rFonts w:ascii="Arial" w:hAnsi="Arial" w:cs="Arial"/>
                <w:sz w:val="18"/>
                <w:szCs w:val="18"/>
              </w:rPr>
            </w:pPr>
          </w:p>
        </w:tc>
        <w:tc>
          <w:tcPr>
            <w:tcW w:w="804" w:type="pct"/>
            <w:vAlign w:val="center"/>
          </w:tcPr>
          <w:p w14:paraId="67A5C049" w14:textId="77777777" w:rsidR="00F15AD8" w:rsidRPr="001654A1" w:rsidRDefault="00F15AD8" w:rsidP="005A7BEF">
            <w:pPr>
              <w:rPr>
                <w:rFonts w:ascii="Arial" w:hAnsi="Arial" w:cs="Arial"/>
                <w:sz w:val="18"/>
                <w:szCs w:val="18"/>
              </w:rPr>
            </w:pPr>
          </w:p>
        </w:tc>
        <w:tc>
          <w:tcPr>
            <w:tcW w:w="864" w:type="pct"/>
            <w:vAlign w:val="center"/>
          </w:tcPr>
          <w:p w14:paraId="5CCE9AFE" w14:textId="77777777" w:rsidR="00F15AD8" w:rsidRPr="001654A1" w:rsidRDefault="00F15AD8" w:rsidP="005A7BEF">
            <w:pPr>
              <w:rPr>
                <w:rFonts w:ascii="Arial" w:hAnsi="Arial" w:cs="Arial"/>
                <w:sz w:val="18"/>
                <w:szCs w:val="18"/>
              </w:rPr>
            </w:pPr>
          </w:p>
        </w:tc>
        <w:tc>
          <w:tcPr>
            <w:tcW w:w="864" w:type="pct"/>
            <w:vAlign w:val="center"/>
          </w:tcPr>
          <w:p w14:paraId="7D1CE061" w14:textId="77777777" w:rsidR="00F15AD8" w:rsidRPr="001654A1" w:rsidRDefault="00F15AD8" w:rsidP="005A7BEF">
            <w:pPr>
              <w:rPr>
                <w:rFonts w:ascii="Arial" w:hAnsi="Arial" w:cs="Arial"/>
                <w:sz w:val="18"/>
                <w:szCs w:val="18"/>
              </w:rPr>
            </w:pPr>
          </w:p>
        </w:tc>
      </w:tr>
      <w:tr w:rsidR="00F15AD8" w:rsidRPr="001654A1" w14:paraId="4C415BD7" w14:textId="77777777" w:rsidTr="004A18AB">
        <w:tc>
          <w:tcPr>
            <w:tcW w:w="876" w:type="pct"/>
            <w:vAlign w:val="center"/>
          </w:tcPr>
          <w:p w14:paraId="384F5C7D" w14:textId="17B180D5" w:rsidR="00F15AD8" w:rsidRPr="001654A1" w:rsidRDefault="005A10FA" w:rsidP="005A7BEF">
            <w:pPr>
              <w:autoSpaceDE w:val="0"/>
              <w:snapToGrid w:val="0"/>
              <w:rPr>
                <w:rFonts w:ascii="Arial" w:hAnsi="Arial" w:cs="Arial"/>
                <w:bCs/>
                <w:i/>
                <w:iCs/>
                <w:sz w:val="18"/>
                <w:szCs w:val="18"/>
                <w:lang w:val="en-GB"/>
              </w:rPr>
            </w:pPr>
            <w:r>
              <w:rPr>
                <w:rFonts w:ascii="Arial" w:hAnsi="Arial" w:cs="Arial"/>
                <w:b/>
                <w:bCs/>
                <w:sz w:val="18"/>
                <w:szCs w:val="18"/>
                <w:lang w:val="en-GB"/>
              </w:rPr>
              <w:t>Q</w:t>
            </w:r>
            <w:r w:rsidR="00F15AD8" w:rsidRPr="001654A1">
              <w:rPr>
                <w:rFonts w:ascii="Arial" w:hAnsi="Arial" w:cs="Arial"/>
                <w:b/>
                <w:bCs/>
                <w:sz w:val="18"/>
                <w:szCs w:val="18"/>
                <w:lang w:val="en-GB"/>
              </w:rPr>
              <w:t xml:space="preserve">12.  </w:t>
            </w:r>
            <w:r w:rsidR="00F15AD8" w:rsidRPr="001654A1">
              <w:rPr>
                <w:rFonts w:ascii="Arial" w:hAnsi="Arial" w:cs="Arial"/>
                <w:b/>
                <w:sz w:val="18"/>
                <w:szCs w:val="18"/>
                <w:lang w:val="en-GB"/>
              </w:rPr>
              <w:t xml:space="preserve">What type of Media?  </w:t>
            </w:r>
            <w:r w:rsidR="00F15AD8" w:rsidRPr="001654A1">
              <w:rPr>
                <w:rFonts w:ascii="Arial" w:hAnsi="Arial" w:cs="Arial"/>
                <w:bCs/>
                <w:i/>
                <w:iCs/>
                <w:sz w:val="18"/>
                <w:szCs w:val="18"/>
                <w:lang w:val="en-GB"/>
              </w:rPr>
              <w:t>(Circle all those that apply)</w:t>
            </w:r>
          </w:p>
          <w:p w14:paraId="579BEB98" w14:textId="77777777" w:rsidR="00F15AD8" w:rsidRPr="001654A1" w:rsidRDefault="00F15AD8" w:rsidP="005A7BEF">
            <w:pPr>
              <w:autoSpaceDE w:val="0"/>
              <w:rPr>
                <w:rFonts w:ascii="Arial" w:hAnsi="Arial" w:cs="Arial"/>
                <w:b/>
                <w:sz w:val="18"/>
                <w:szCs w:val="18"/>
                <w:lang w:val="en-GB"/>
              </w:rPr>
            </w:pPr>
            <w:r w:rsidRPr="001654A1">
              <w:rPr>
                <w:rFonts w:ascii="Arial" w:hAnsi="Arial" w:cs="Arial"/>
                <w:b/>
                <w:sz w:val="18"/>
                <w:szCs w:val="18"/>
                <w:lang w:val="en-GB"/>
              </w:rPr>
              <w:t>1. Radio – RA</w:t>
            </w:r>
          </w:p>
          <w:p w14:paraId="13AA0B4D" w14:textId="77777777" w:rsidR="00F15AD8" w:rsidRPr="001654A1" w:rsidRDefault="00F15AD8" w:rsidP="005A7BEF">
            <w:pPr>
              <w:autoSpaceDE w:val="0"/>
              <w:rPr>
                <w:rFonts w:ascii="Arial" w:hAnsi="Arial" w:cs="Arial"/>
                <w:b/>
                <w:sz w:val="18"/>
                <w:szCs w:val="18"/>
                <w:lang w:val="en-GB"/>
              </w:rPr>
            </w:pPr>
            <w:r w:rsidRPr="001654A1">
              <w:rPr>
                <w:rFonts w:ascii="Arial" w:hAnsi="Arial" w:cs="Arial"/>
                <w:b/>
                <w:sz w:val="18"/>
                <w:szCs w:val="18"/>
                <w:lang w:val="en-GB"/>
              </w:rPr>
              <w:t>2. Television – TV</w:t>
            </w:r>
          </w:p>
          <w:p w14:paraId="7D803DB8" w14:textId="77777777" w:rsidR="00F15AD8" w:rsidRPr="001654A1" w:rsidRDefault="00F15AD8" w:rsidP="005A7BEF">
            <w:pPr>
              <w:autoSpaceDE w:val="0"/>
              <w:rPr>
                <w:rFonts w:ascii="Arial" w:hAnsi="Arial" w:cs="Arial"/>
                <w:b/>
                <w:sz w:val="18"/>
                <w:szCs w:val="18"/>
                <w:lang w:val="en-GB"/>
              </w:rPr>
            </w:pPr>
            <w:r w:rsidRPr="001654A1">
              <w:rPr>
                <w:rFonts w:ascii="Arial" w:hAnsi="Arial" w:cs="Arial"/>
                <w:b/>
                <w:sz w:val="18"/>
                <w:szCs w:val="18"/>
                <w:lang w:val="en-GB"/>
              </w:rPr>
              <w:t>3. Newspaper – NP</w:t>
            </w:r>
          </w:p>
          <w:p w14:paraId="3BCCB740" w14:textId="0079C862" w:rsidR="00F15AD8" w:rsidRPr="001654A1" w:rsidRDefault="00F15AD8" w:rsidP="005A7BEF">
            <w:pPr>
              <w:autoSpaceDE w:val="0"/>
              <w:rPr>
                <w:rFonts w:ascii="Arial" w:hAnsi="Arial" w:cs="Arial"/>
                <w:b/>
                <w:sz w:val="18"/>
                <w:szCs w:val="18"/>
                <w:lang w:val="en-GB"/>
              </w:rPr>
            </w:pPr>
            <w:r w:rsidRPr="001654A1">
              <w:rPr>
                <w:rFonts w:ascii="Arial" w:hAnsi="Arial" w:cs="Arial"/>
                <w:b/>
                <w:sz w:val="18"/>
                <w:szCs w:val="18"/>
                <w:lang w:val="en-GB"/>
              </w:rPr>
              <w:t>4. Pamphlet/Brochure – PA</w:t>
            </w:r>
          </w:p>
          <w:p w14:paraId="379EF262" w14:textId="5B090A8E" w:rsidR="00F15AD8" w:rsidRPr="001654A1" w:rsidRDefault="00F15AD8" w:rsidP="005A7BEF">
            <w:pPr>
              <w:autoSpaceDE w:val="0"/>
              <w:rPr>
                <w:rFonts w:ascii="Arial" w:hAnsi="Arial" w:cs="Arial"/>
                <w:b/>
                <w:sz w:val="18"/>
                <w:szCs w:val="18"/>
                <w:lang w:val="en-GB"/>
              </w:rPr>
            </w:pPr>
            <w:r w:rsidRPr="001654A1">
              <w:rPr>
                <w:rFonts w:ascii="Arial" w:hAnsi="Arial" w:cs="Arial"/>
                <w:b/>
                <w:sz w:val="18"/>
                <w:szCs w:val="18"/>
                <w:lang w:val="en-GB"/>
              </w:rPr>
              <w:t>5. Information van</w:t>
            </w:r>
          </w:p>
          <w:p w14:paraId="04E6C7D8" w14:textId="45F712E8" w:rsidR="00F15AD8" w:rsidRPr="001654A1" w:rsidRDefault="00F15AD8" w:rsidP="005A7BEF">
            <w:pPr>
              <w:autoSpaceDE w:val="0"/>
              <w:rPr>
                <w:rFonts w:ascii="Arial" w:hAnsi="Arial" w:cs="Arial"/>
                <w:b/>
                <w:sz w:val="18"/>
                <w:szCs w:val="18"/>
                <w:lang w:val="en-GB"/>
              </w:rPr>
            </w:pPr>
            <w:r w:rsidRPr="001654A1">
              <w:rPr>
                <w:rFonts w:ascii="Arial" w:hAnsi="Arial" w:cs="Arial"/>
                <w:b/>
                <w:sz w:val="18"/>
                <w:szCs w:val="18"/>
                <w:lang w:val="en-GB"/>
              </w:rPr>
              <w:t>6. Information centre</w:t>
            </w:r>
          </w:p>
          <w:p w14:paraId="67C57529" w14:textId="5E89A074" w:rsidR="00F15AD8" w:rsidRPr="001654A1" w:rsidRDefault="00F15AD8" w:rsidP="005A7BEF">
            <w:pPr>
              <w:spacing w:line="276" w:lineRule="auto"/>
              <w:rPr>
                <w:rFonts w:ascii="Arial" w:hAnsi="Arial" w:cs="Arial"/>
                <w:b/>
                <w:sz w:val="18"/>
                <w:szCs w:val="18"/>
              </w:rPr>
            </w:pPr>
            <w:r w:rsidRPr="001654A1">
              <w:rPr>
                <w:rFonts w:ascii="Arial" w:hAnsi="Arial" w:cs="Arial"/>
                <w:b/>
                <w:sz w:val="18"/>
                <w:szCs w:val="18"/>
              </w:rPr>
              <w:lastRenderedPageBreak/>
              <w:t>-666. Other (Specify) - OT</w:t>
            </w:r>
          </w:p>
          <w:p w14:paraId="1D2CA4C0" w14:textId="77777777" w:rsidR="00F15AD8" w:rsidRPr="001654A1" w:rsidRDefault="00F15AD8" w:rsidP="005A7BEF">
            <w:pPr>
              <w:spacing w:line="276" w:lineRule="auto"/>
              <w:rPr>
                <w:rFonts w:ascii="Arial" w:hAnsi="Arial" w:cs="Arial"/>
                <w:b/>
                <w:sz w:val="18"/>
                <w:szCs w:val="18"/>
              </w:rPr>
            </w:pPr>
            <w:r w:rsidRPr="001654A1">
              <w:rPr>
                <w:rFonts w:ascii="Arial" w:hAnsi="Arial" w:cs="Arial"/>
                <w:b/>
                <w:sz w:val="18"/>
                <w:szCs w:val="18"/>
              </w:rPr>
              <w:t>-888. Refuse to Answer - RA</w:t>
            </w:r>
          </w:p>
          <w:p w14:paraId="54B92115" w14:textId="77777777" w:rsidR="00F15AD8" w:rsidRPr="001654A1" w:rsidRDefault="00F15AD8" w:rsidP="005A7BEF">
            <w:pPr>
              <w:rPr>
                <w:rFonts w:ascii="Arial" w:hAnsi="Arial" w:cs="Arial"/>
                <w:sz w:val="18"/>
                <w:szCs w:val="18"/>
              </w:rPr>
            </w:pPr>
            <w:r w:rsidRPr="001654A1">
              <w:rPr>
                <w:rFonts w:ascii="Arial" w:hAnsi="Arial" w:cs="Arial"/>
                <w:b/>
                <w:sz w:val="18"/>
                <w:szCs w:val="18"/>
              </w:rPr>
              <w:t>-999. Don’t know –DK</w:t>
            </w:r>
          </w:p>
        </w:tc>
        <w:tc>
          <w:tcPr>
            <w:tcW w:w="799" w:type="pct"/>
            <w:vAlign w:val="center"/>
          </w:tcPr>
          <w:p w14:paraId="5D36F978" w14:textId="4705871C" w:rsidR="00F15AD8" w:rsidRPr="001654A1" w:rsidRDefault="00F15AD8" w:rsidP="005A7BEF">
            <w:pPr>
              <w:rPr>
                <w:rFonts w:ascii="Arial" w:hAnsi="Arial" w:cs="Arial"/>
                <w:sz w:val="18"/>
                <w:szCs w:val="18"/>
              </w:rPr>
            </w:pPr>
          </w:p>
        </w:tc>
        <w:tc>
          <w:tcPr>
            <w:tcW w:w="793" w:type="pct"/>
            <w:vAlign w:val="center"/>
          </w:tcPr>
          <w:p w14:paraId="210D5E71" w14:textId="77777777" w:rsidR="00F15AD8" w:rsidRPr="001654A1" w:rsidRDefault="00F15AD8" w:rsidP="005A7BEF">
            <w:pPr>
              <w:rPr>
                <w:rFonts w:ascii="Arial" w:hAnsi="Arial" w:cs="Arial"/>
                <w:sz w:val="18"/>
                <w:szCs w:val="18"/>
              </w:rPr>
            </w:pPr>
          </w:p>
        </w:tc>
        <w:tc>
          <w:tcPr>
            <w:tcW w:w="804" w:type="pct"/>
            <w:vAlign w:val="center"/>
          </w:tcPr>
          <w:p w14:paraId="18ECD378" w14:textId="77777777" w:rsidR="00F15AD8" w:rsidRPr="001654A1" w:rsidRDefault="00F15AD8" w:rsidP="005A7BEF">
            <w:pPr>
              <w:rPr>
                <w:rFonts w:ascii="Arial" w:hAnsi="Arial" w:cs="Arial"/>
                <w:sz w:val="18"/>
                <w:szCs w:val="18"/>
              </w:rPr>
            </w:pPr>
          </w:p>
        </w:tc>
        <w:tc>
          <w:tcPr>
            <w:tcW w:w="864" w:type="pct"/>
            <w:vAlign w:val="center"/>
          </w:tcPr>
          <w:p w14:paraId="507961D5" w14:textId="77777777" w:rsidR="00F15AD8" w:rsidRPr="001654A1" w:rsidRDefault="00F15AD8" w:rsidP="005A7BEF">
            <w:pPr>
              <w:rPr>
                <w:rFonts w:ascii="Arial" w:hAnsi="Arial" w:cs="Arial"/>
                <w:sz w:val="18"/>
                <w:szCs w:val="18"/>
              </w:rPr>
            </w:pPr>
          </w:p>
        </w:tc>
        <w:tc>
          <w:tcPr>
            <w:tcW w:w="864" w:type="pct"/>
            <w:vAlign w:val="center"/>
          </w:tcPr>
          <w:p w14:paraId="5BAB0DE8" w14:textId="77777777" w:rsidR="00F15AD8" w:rsidRPr="001654A1" w:rsidRDefault="00F15AD8" w:rsidP="005A7BEF">
            <w:pPr>
              <w:rPr>
                <w:rFonts w:ascii="Arial" w:hAnsi="Arial" w:cs="Arial"/>
                <w:sz w:val="18"/>
                <w:szCs w:val="18"/>
              </w:rPr>
            </w:pPr>
          </w:p>
        </w:tc>
      </w:tr>
      <w:tr w:rsidR="00F15AD8" w:rsidRPr="001654A1" w14:paraId="27550A3F" w14:textId="77777777" w:rsidTr="004A18AB">
        <w:tc>
          <w:tcPr>
            <w:tcW w:w="876" w:type="pct"/>
            <w:shd w:val="clear" w:color="auto" w:fill="BFBFBF" w:themeFill="background1" w:themeFillShade="BF"/>
            <w:vAlign w:val="center"/>
          </w:tcPr>
          <w:p w14:paraId="026D29CA" w14:textId="77777777" w:rsidR="00F15AD8" w:rsidRPr="001654A1" w:rsidRDefault="00F15AD8" w:rsidP="005A7BEF">
            <w:pPr>
              <w:rPr>
                <w:rFonts w:ascii="Arial" w:hAnsi="Arial" w:cs="Arial"/>
                <w:sz w:val="18"/>
                <w:szCs w:val="18"/>
              </w:rPr>
            </w:pPr>
          </w:p>
        </w:tc>
        <w:tc>
          <w:tcPr>
            <w:tcW w:w="799" w:type="pct"/>
            <w:shd w:val="clear" w:color="auto" w:fill="BFBFBF" w:themeFill="background1" w:themeFillShade="BF"/>
          </w:tcPr>
          <w:p w14:paraId="30E8E654" w14:textId="08EBE10F" w:rsidR="00F15AD8" w:rsidRPr="001654A1" w:rsidRDefault="00F15AD8" w:rsidP="005A7BEF">
            <w:pPr>
              <w:rPr>
                <w:rFonts w:ascii="Arial" w:hAnsi="Arial" w:cs="Arial"/>
                <w:sz w:val="18"/>
                <w:szCs w:val="18"/>
              </w:rPr>
            </w:pPr>
            <w:r w:rsidRPr="001654A1">
              <w:rPr>
                <w:rFonts w:ascii="Arial" w:hAnsi="Arial" w:cs="Arial"/>
                <w:b/>
                <w:sz w:val="18"/>
                <w:szCs w:val="18"/>
                <w:lang w:val="en-GB"/>
              </w:rPr>
              <w:t>Agricultural Agent I</w:t>
            </w:r>
          </w:p>
        </w:tc>
        <w:tc>
          <w:tcPr>
            <w:tcW w:w="793" w:type="pct"/>
            <w:shd w:val="clear" w:color="auto" w:fill="BFBFBF" w:themeFill="background1" w:themeFillShade="BF"/>
          </w:tcPr>
          <w:p w14:paraId="71D8E3FB" w14:textId="77777777" w:rsidR="00F15AD8" w:rsidRPr="001654A1" w:rsidRDefault="00F15AD8" w:rsidP="005A7BEF">
            <w:pPr>
              <w:rPr>
                <w:rFonts w:ascii="Arial" w:hAnsi="Arial" w:cs="Arial"/>
                <w:sz w:val="18"/>
                <w:szCs w:val="18"/>
              </w:rPr>
            </w:pPr>
            <w:r w:rsidRPr="001654A1">
              <w:rPr>
                <w:rFonts w:ascii="Arial" w:hAnsi="Arial" w:cs="Arial"/>
                <w:b/>
                <w:sz w:val="18"/>
                <w:szCs w:val="18"/>
                <w:lang w:val="en-GB"/>
              </w:rPr>
              <w:t>Agricultural Agent II</w:t>
            </w:r>
          </w:p>
        </w:tc>
        <w:tc>
          <w:tcPr>
            <w:tcW w:w="804" w:type="pct"/>
            <w:shd w:val="clear" w:color="auto" w:fill="BFBFBF" w:themeFill="background1" w:themeFillShade="BF"/>
          </w:tcPr>
          <w:p w14:paraId="28AEFF42" w14:textId="77777777" w:rsidR="00F15AD8" w:rsidRPr="001654A1" w:rsidRDefault="00F15AD8" w:rsidP="005A7BEF">
            <w:pPr>
              <w:rPr>
                <w:rFonts w:ascii="Arial" w:hAnsi="Arial" w:cs="Arial"/>
                <w:sz w:val="18"/>
                <w:szCs w:val="18"/>
              </w:rPr>
            </w:pPr>
            <w:r w:rsidRPr="001654A1">
              <w:rPr>
                <w:rFonts w:ascii="Arial" w:hAnsi="Arial" w:cs="Arial"/>
                <w:b/>
                <w:sz w:val="18"/>
                <w:szCs w:val="18"/>
                <w:lang w:val="en-GB"/>
              </w:rPr>
              <w:t>Agricultural Agent III</w:t>
            </w:r>
          </w:p>
        </w:tc>
        <w:tc>
          <w:tcPr>
            <w:tcW w:w="864" w:type="pct"/>
            <w:shd w:val="clear" w:color="auto" w:fill="BFBFBF" w:themeFill="background1" w:themeFillShade="BF"/>
          </w:tcPr>
          <w:p w14:paraId="5C83502E" w14:textId="77777777" w:rsidR="00F15AD8" w:rsidRPr="001654A1" w:rsidRDefault="00F15AD8" w:rsidP="005A7BEF">
            <w:pPr>
              <w:rPr>
                <w:rFonts w:ascii="Arial" w:hAnsi="Arial" w:cs="Arial"/>
                <w:sz w:val="18"/>
                <w:szCs w:val="18"/>
              </w:rPr>
            </w:pPr>
            <w:r w:rsidRPr="001654A1">
              <w:rPr>
                <w:rFonts w:ascii="Arial" w:hAnsi="Arial" w:cs="Arial"/>
                <w:b/>
                <w:sz w:val="18"/>
                <w:szCs w:val="18"/>
                <w:lang w:val="en-GB"/>
              </w:rPr>
              <w:t>Agricultural Agent IV</w:t>
            </w:r>
          </w:p>
        </w:tc>
        <w:tc>
          <w:tcPr>
            <w:tcW w:w="864" w:type="pct"/>
            <w:shd w:val="clear" w:color="auto" w:fill="BFBFBF" w:themeFill="background1" w:themeFillShade="BF"/>
          </w:tcPr>
          <w:p w14:paraId="0AA0EEC1" w14:textId="77777777" w:rsidR="00F15AD8" w:rsidRDefault="00F15AD8" w:rsidP="005A7BEF">
            <w:pPr>
              <w:rPr>
                <w:rFonts w:ascii="Arial" w:hAnsi="Arial" w:cs="Arial"/>
                <w:b/>
                <w:sz w:val="18"/>
                <w:szCs w:val="18"/>
                <w:lang w:val="en-GB"/>
              </w:rPr>
            </w:pPr>
            <w:r w:rsidRPr="001654A1">
              <w:rPr>
                <w:rFonts w:ascii="Arial" w:hAnsi="Arial" w:cs="Arial"/>
                <w:b/>
                <w:sz w:val="18"/>
                <w:szCs w:val="18"/>
                <w:lang w:val="en-GB"/>
              </w:rPr>
              <w:t>Agricultural Agent V</w:t>
            </w:r>
          </w:p>
          <w:p w14:paraId="34A7E04F" w14:textId="58ECAC75" w:rsidR="001654A1" w:rsidRPr="001654A1" w:rsidRDefault="001654A1" w:rsidP="005A7BEF">
            <w:pPr>
              <w:rPr>
                <w:rFonts w:ascii="Arial" w:hAnsi="Arial" w:cs="Arial"/>
                <w:sz w:val="18"/>
                <w:szCs w:val="18"/>
              </w:rPr>
            </w:pPr>
          </w:p>
        </w:tc>
      </w:tr>
      <w:tr w:rsidR="00F15AD8" w:rsidRPr="001654A1" w14:paraId="7FBCD45B" w14:textId="77777777" w:rsidTr="004A18AB">
        <w:tc>
          <w:tcPr>
            <w:tcW w:w="876" w:type="pct"/>
            <w:vAlign w:val="center"/>
          </w:tcPr>
          <w:p w14:paraId="0476DAAC" w14:textId="0FA8309E" w:rsidR="00F15AD8" w:rsidRPr="001654A1" w:rsidRDefault="005A10FA" w:rsidP="005A7BEF">
            <w:pPr>
              <w:autoSpaceDE w:val="0"/>
              <w:snapToGrid w:val="0"/>
              <w:rPr>
                <w:rFonts w:ascii="Arial" w:hAnsi="Arial" w:cs="Arial"/>
                <w:b/>
                <w:bCs/>
                <w:sz w:val="18"/>
                <w:szCs w:val="18"/>
                <w:lang w:val="en-GB"/>
              </w:rPr>
            </w:pPr>
            <w:r>
              <w:rPr>
                <w:rFonts w:ascii="Arial" w:hAnsi="Arial" w:cs="Arial"/>
                <w:b/>
                <w:bCs/>
                <w:sz w:val="18"/>
                <w:szCs w:val="18"/>
                <w:lang w:val="en-GB"/>
              </w:rPr>
              <w:t>Q</w:t>
            </w:r>
            <w:r w:rsidR="00F15AD8" w:rsidRPr="001654A1">
              <w:rPr>
                <w:rFonts w:ascii="Arial" w:hAnsi="Arial" w:cs="Arial"/>
                <w:b/>
                <w:bCs/>
                <w:sz w:val="18"/>
                <w:szCs w:val="18"/>
                <w:lang w:val="en-GB"/>
              </w:rPr>
              <w:t xml:space="preserve">15. How often do you speak to your Agricultural Agent from this organisation? </w:t>
            </w:r>
          </w:p>
          <w:p w14:paraId="5EAFAC68" w14:textId="77777777" w:rsidR="00F15AD8" w:rsidRPr="001654A1" w:rsidRDefault="00F15AD8" w:rsidP="005A7BEF">
            <w:pPr>
              <w:suppressAutoHyphens/>
              <w:snapToGrid w:val="0"/>
              <w:rPr>
                <w:rFonts w:ascii="Arial" w:hAnsi="Arial" w:cs="Arial"/>
                <w:sz w:val="18"/>
                <w:szCs w:val="18"/>
                <w:lang w:val="en-GB"/>
              </w:rPr>
            </w:pPr>
            <w:r w:rsidRPr="001654A1">
              <w:rPr>
                <w:rFonts w:ascii="Arial" w:hAnsi="Arial" w:cs="Arial"/>
                <w:sz w:val="18"/>
                <w:szCs w:val="18"/>
                <w:lang w:val="en-GB"/>
              </w:rPr>
              <w:t>1.Once per week</w:t>
            </w:r>
          </w:p>
          <w:p w14:paraId="14760D44" w14:textId="77777777" w:rsidR="00F15AD8" w:rsidRPr="001654A1" w:rsidRDefault="00F15AD8" w:rsidP="005A7BEF">
            <w:pPr>
              <w:suppressAutoHyphens/>
              <w:snapToGrid w:val="0"/>
              <w:rPr>
                <w:rFonts w:ascii="Arial" w:hAnsi="Arial" w:cs="Arial"/>
                <w:sz w:val="18"/>
                <w:szCs w:val="18"/>
                <w:lang w:val="en-GB"/>
              </w:rPr>
            </w:pPr>
            <w:r w:rsidRPr="001654A1">
              <w:rPr>
                <w:rFonts w:ascii="Arial" w:hAnsi="Arial" w:cs="Arial"/>
                <w:sz w:val="18"/>
                <w:szCs w:val="18"/>
                <w:lang w:val="en-GB"/>
              </w:rPr>
              <w:t>2.Several times per week</w:t>
            </w:r>
          </w:p>
          <w:p w14:paraId="0FE7AA5F" w14:textId="77777777" w:rsidR="00F15AD8" w:rsidRPr="001654A1" w:rsidRDefault="00F15AD8" w:rsidP="005A7BEF">
            <w:pPr>
              <w:suppressAutoHyphens/>
              <w:snapToGrid w:val="0"/>
              <w:rPr>
                <w:rFonts w:ascii="Arial" w:hAnsi="Arial" w:cs="Arial"/>
                <w:sz w:val="18"/>
                <w:szCs w:val="18"/>
                <w:lang w:val="en-GB"/>
              </w:rPr>
            </w:pPr>
            <w:r w:rsidRPr="001654A1">
              <w:rPr>
                <w:rFonts w:ascii="Arial" w:hAnsi="Arial" w:cs="Arial"/>
                <w:sz w:val="18"/>
                <w:szCs w:val="18"/>
                <w:lang w:val="en-GB"/>
              </w:rPr>
              <w:t>3.Once per month</w:t>
            </w:r>
          </w:p>
          <w:p w14:paraId="457FA89F" w14:textId="77777777" w:rsidR="00F15AD8" w:rsidRPr="001654A1" w:rsidRDefault="00F15AD8" w:rsidP="005A7BEF">
            <w:pPr>
              <w:suppressAutoHyphens/>
              <w:snapToGrid w:val="0"/>
              <w:rPr>
                <w:rFonts w:ascii="Arial" w:hAnsi="Arial" w:cs="Arial"/>
                <w:sz w:val="18"/>
                <w:szCs w:val="18"/>
                <w:lang w:val="en-GB"/>
              </w:rPr>
            </w:pPr>
            <w:r w:rsidRPr="001654A1">
              <w:rPr>
                <w:rFonts w:ascii="Arial" w:hAnsi="Arial" w:cs="Arial"/>
                <w:sz w:val="18"/>
                <w:szCs w:val="18"/>
                <w:lang w:val="en-GB"/>
              </w:rPr>
              <w:t>4.Several times per month</w:t>
            </w:r>
          </w:p>
          <w:p w14:paraId="4D74B8BF" w14:textId="3932F5DE" w:rsidR="00F15AD8" w:rsidRDefault="00F15AD8" w:rsidP="005A7BEF">
            <w:pPr>
              <w:suppressAutoHyphens/>
              <w:snapToGrid w:val="0"/>
              <w:rPr>
                <w:rFonts w:ascii="Arial" w:hAnsi="Arial" w:cs="Arial"/>
                <w:sz w:val="18"/>
                <w:szCs w:val="18"/>
                <w:lang w:val="en-GB"/>
              </w:rPr>
            </w:pPr>
            <w:r w:rsidRPr="001654A1">
              <w:rPr>
                <w:rFonts w:ascii="Arial" w:hAnsi="Arial" w:cs="Arial"/>
                <w:sz w:val="18"/>
                <w:szCs w:val="18"/>
                <w:lang w:val="en-GB"/>
              </w:rPr>
              <w:t>5.Once per year</w:t>
            </w:r>
          </w:p>
          <w:p w14:paraId="730F28C7" w14:textId="3A870A79" w:rsidR="005A10FA" w:rsidRPr="001654A1" w:rsidRDefault="005A10FA" w:rsidP="005A7BEF">
            <w:pPr>
              <w:suppressAutoHyphens/>
              <w:snapToGrid w:val="0"/>
              <w:rPr>
                <w:rFonts w:ascii="Arial" w:hAnsi="Arial" w:cs="Arial"/>
                <w:sz w:val="18"/>
                <w:szCs w:val="18"/>
                <w:lang w:val="en-GB"/>
              </w:rPr>
            </w:pPr>
            <w:r>
              <w:rPr>
                <w:rFonts w:ascii="Arial" w:hAnsi="Arial" w:cs="Arial"/>
                <w:sz w:val="18"/>
                <w:szCs w:val="18"/>
                <w:lang w:val="en-GB"/>
              </w:rPr>
              <w:t>6. Irregularly</w:t>
            </w:r>
          </w:p>
          <w:p w14:paraId="11E06130" w14:textId="26C281FF" w:rsidR="00F15AD8" w:rsidRPr="001654A1" w:rsidRDefault="00F15AD8" w:rsidP="005A7BEF">
            <w:pPr>
              <w:spacing w:line="276" w:lineRule="auto"/>
              <w:rPr>
                <w:rFonts w:ascii="Arial" w:hAnsi="Arial" w:cs="Arial"/>
                <w:b/>
                <w:sz w:val="18"/>
                <w:szCs w:val="18"/>
              </w:rPr>
            </w:pPr>
            <w:r w:rsidRPr="001654A1">
              <w:rPr>
                <w:rFonts w:ascii="Arial" w:hAnsi="Arial" w:cs="Arial"/>
                <w:b/>
                <w:sz w:val="18"/>
                <w:szCs w:val="18"/>
              </w:rPr>
              <w:t>-666. Other (Specify)</w:t>
            </w:r>
          </w:p>
          <w:p w14:paraId="67FD3432" w14:textId="77777777" w:rsidR="00F15AD8" w:rsidRPr="001654A1" w:rsidRDefault="00F15AD8" w:rsidP="005A7BEF">
            <w:pPr>
              <w:spacing w:line="276" w:lineRule="auto"/>
              <w:rPr>
                <w:rFonts w:ascii="Arial" w:hAnsi="Arial" w:cs="Arial"/>
                <w:b/>
                <w:sz w:val="18"/>
                <w:szCs w:val="18"/>
              </w:rPr>
            </w:pPr>
            <w:r w:rsidRPr="001654A1">
              <w:rPr>
                <w:rFonts w:ascii="Arial" w:hAnsi="Arial" w:cs="Arial"/>
                <w:b/>
                <w:sz w:val="18"/>
                <w:szCs w:val="18"/>
              </w:rPr>
              <w:t>-888. Refuse to Answer</w:t>
            </w:r>
          </w:p>
          <w:p w14:paraId="77C8401F" w14:textId="77777777" w:rsidR="00F15AD8" w:rsidRPr="001654A1" w:rsidRDefault="00F15AD8" w:rsidP="005A7BEF">
            <w:pPr>
              <w:rPr>
                <w:rFonts w:ascii="Arial" w:hAnsi="Arial" w:cs="Arial"/>
                <w:sz w:val="18"/>
                <w:szCs w:val="18"/>
              </w:rPr>
            </w:pPr>
            <w:r w:rsidRPr="001654A1">
              <w:rPr>
                <w:rFonts w:ascii="Arial" w:hAnsi="Arial" w:cs="Arial"/>
                <w:b/>
                <w:sz w:val="18"/>
                <w:szCs w:val="18"/>
              </w:rPr>
              <w:t>-999. Don’t know</w:t>
            </w:r>
          </w:p>
        </w:tc>
        <w:tc>
          <w:tcPr>
            <w:tcW w:w="799" w:type="pct"/>
            <w:vAlign w:val="center"/>
          </w:tcPr>
          <w:p w14:paraId="5850DCEC" w14:textId="2D36E4A2" w:rsidR="00F15AD8" w:rsidRPr="001654A1" w:rsidRDefault="00F15AD8" w:rsidP="005A7BEF">
            <w:pPr>
              <w:rPr>
                <w:rFonts w:ascii="Arial" w:hAnsi="Arial" w:cs="Arial"/>
                <w:sz w:val="18"/>
                <w:szCs w:val="18"/>
              </w:rPr>
            </w:pPr>
          </w:p>
        </w:tc>
        <w:tc>
          <w:tcPr>
            <w:tcW w:w="793" w:type="pct"/>
            <w:vAlign w:val="center"/>
          </w:tcPr>
          <w:p w14:paraId="313826B9" w14:textId="77777777" w:rsidR="00F15AD8" w:rsidRPr="001654A1" w:rsidRDefault="00F15AD8" w:rsidP="005A7BEF">
            <w:pPr>
              <w:rPr>
                <w:rFonts w:ascii="Arial" w:hAnsi="Arial" w:cs="Arial"/>
                <w:sz w:val="18"/>
                <w:szCs w:val="18"/>
              </w:rPr>
            </w:pPr>
          </w:p>
        </w:tc>
        <w:tc>
          <w:tcPr>
            <w:tcW w:w="804" w:type="pct"/>
            <w:vAlign w:val="center"/>
          </w:tcPr>
          <w:p w14:paraId="52324AA4" w14:textId="77777777" w:rsidR="00F15AD8" w:rsidRPr="001654A1" w:rsidRDefault="00F15AD8" w:rsidP="005A7BEF">
            <w:pPr>
              <w:rPr>
                <w:rFonts w:ascii="Arial" w:hAnsi="Arial" w:cs="Arial"/>
                <w:sz w:val="18"/>
                <w:szCs w:val="18"/>
              </w:rPr>
            </w:pPr>
          </w:p>
        </w:tc>
        <w:tc>
          <w:tcPr>
            <w:tcW w:w="864" w:type="pct"/>
            <w:vAlign w:val="center"/>
          </w:tcPr>
          <w:p w14:paraId="6E6661B2" w14:textId="77777777" w:rsidR="00F15AD8" w:rsidRPr="001654A1" w:rsidRDefault="00F15AD8" w:rsidP="005A7BEF">
            <w:pPr>
              <w:rPr>
                <w:rFonts w:ascii="Arial" w:hAnsi="Arial" w:cs="Arial"/>
                <w:sz w:val="18"/>
                <w:szCs w:val="18"/>
              </w:rPr>
            </w:pPr>
          </w:p>
        </w:tc>
        <w:tc>
          <w:tcPr>
            <w:tcW w:w="864" w:type="pct"/>
            <w:vAlign w:val="center"/>
          </w:tcPr>
          <w:p w14:paraId="68BEEDFC" w14:textId="77777777" w:rsidR="00F15AD8" w:rsidRPr="001654A1" w:rsidRDefault="00F15AD8" w:rsidP="005A7BEF">
            <w:pPr>
              <w:rPr>
                <w:rFonts w:ascii="Arial" w:hAnsi="Arial" w:cs="Arial"/>
                <w:sz w:val="18"/>
                <w:szCs w:val="18"/>
              </w:rPr>
            </w:pPr>
          </w:p>
        </w:tc>
      </w:tr>
    </w:tbl>
    <w:p w14:paraId="0A2B91E9" w14:textId="77777777" w:rsidR="00AD4703" w:rsidRPr="005A7BEF" w:rsidRDefault="00AD4703" w:rsidP="005A7BEF">
      <w:pPr>
        <w:rPr>
          <w:rFonts w:ascii="Arial" w:hAnsi="Arial" w:cs="Arial"/>
        </w:rPr>
      </w:pPr>
    </w:p>
    <w:p w14:paraId="44894C05" w14:textId="77777777" w:rsidR="00AD4703" w:rsidRPr="005A7BEF" w:rsidRDefault="00AD4703" w:rsidP="005A7BEF">
      <w:pPr>
        <w:rPr>
          <w:rFonts w:ascii="Arial" w:hAnsi="Arial" w:cs="Arial"/>
        </w:rPr>
      </w:pPr>
    </w:p>
    <w:p w14:paraId="62363461" w14:textId="77777777" w:rsidR="00AD4703" w:rsidRPr="005A7BEF" w:rsidRDefault="00AD4703" w:rsidP="005A7BEF">
      <w:pPr>
        <w:rPr>
          <w:rFonts w:ascii="Arial" w:hAnsi="Arial" w:cs="Arial"/>
          <w:b/>
          <w:lang w:val="en-GB"/>
        </w:rPr>
        <w:sectPr w:rsidR="00AD4703" w:rsidRPr="005A7BEF" w:rsidSect="00BB358E">
          <w:pgSz w:w="15840" w:h="12240" w:orient="landscape" w:code="1"/>
          <w:pgMar w:top="1134" w:right="1440" w:bottom="1361" w:left="1440" w:header="720" w:footer="720" w:gutter="0"/>
          <w:cols w:space="720"/>
          <w:docGrid w:linePitch="360"/>
        </w:sectPr>
      </w:pPr>
    </w:p>
    <w:p w14:paraId="548461E7" w14:textId="77777777" w:rsidR="00AD4703" w:rsidRPr="005A7BEF" w:rsidRDefault="00AD4703" w:rsidP="005A7BEF">
      <w:pPr>
        <w:pStyle w:val="Heading3"/>
        <w:spacing w:before="0"/>
        <w:rPr>
          <w:rFonts w:ascii="Arial" w:hAnsi="Arial" w:cs="Arial"/>
          <w:color w:val="auto"/>
          <w:lang w:val="en-GB"/>
        </w:rPr>
      </w:pPr>
      <w:bookmarkStart w:id="206" w:name="_Toc516617870"/>
      <w:r w:rsidRPr="005A7BEF">
        <w:rPr>
          <w:rFonts w:ascii="Arial" w:hAnsi="Arial" w:cs="Arial"/>
          <w:color w:val="auto"/>
          <w:lang w:val="en-GB"/>
        </w:rPr>
        <w:lastRenderedPageBreak/>
        <w:t>iii. VOLUNTEERISM</w:t>
      </w:r>
      <w:bookmarkEnd w:id="206"/>
    </w:p>
    <w:p w14:paraId="75ACADA3" w14:textId="776FB4BD" w:rsidR="00AD4703" w:rsidRPr="005A7BEF" w:rsidRDefault="00317906" w:rsidP="005A7BEF">
      <w:pPr>
        <w:rPr>
          <w:rFonts w:ascii="Arial" w:hAnsi="Arial" w:cs="Arial"/>
          <w:b/>
          <w:i/>
          <w:sz w:val="20"/>
          <w:szCs w:val="20"/>
          <w:lang w:val="en-GB"/>
        </w:rPr>
      </w:pPr>
      <w:r w:rsidRPr="005A7BEF">
        <w:rPr>
          <w:rFonts w:ascii="Arial" w:hAnsi="Arial" w:cs="Arial"/>
          <w:b/>
          <w:i/>
          <w:sz w:val="20"/>
          <w:szCs w:val="20"/>
          <w:lang w:val="en-GB"/>
        </w:rPr>
        <w:t>(</w:t>
      </w:r>
      <w:r>
        <w:rPr>
          <w:rFonts w:ascii="Arial" w:hAnsi="Arial" w:cs="Arial"/>
          <w:b/>
          <w:i/>
          <w:sz w:val="20"/>
          <w:szCs w:val="20"/>
          <w:lang w:val="en-GB"/>
        </w:rPr>
        <w:t>E</w:t>
      </w:r>
      <w:r w:rsidRPr="005A7BEF">
        <w:rPr>
          <w:rFonts w:ascii="Arial" w:hAnsi="Arial" w:cs="Arial"/>
          <w:b/>
          <w:i/>
          <w:sz w:val="20"/>
          <w:szCs w:val="20"/>
          <w:lang w:val="en-GB"/>
        </w:rPr>
        <w:t xml:space="preserve">numerator: ask these of the </w:t>
      </w:r>
      <w:r w:rsidR="00D861F1" w:rsidRPr="005A7BEF">
        <w:rPr>
          <w:rFonts w:ascii="Arial" w:hAnsi="Arial" w:cs="Arial"/>
          <w:b/>
          <w:i/>
          <w:sz w:val="20"/>
          <w:szCs w:val="20"/>
          <w:lang w:val="en-GB"/>
        </w:rPr>
        <w:t xml:space="preserve">HH </w:t>
      </w:r>
      <w:r w:rsidRPr="005A7BEF">
        <w:rPr>
          <w:rFonts w:ascii="Arial" w:hAnsi="Arial" w:cs="Arial"/>
          <w:b/>
          <w:i/>
          <w:sz w:val="20"/>
          <w:szCs w:val="20"/>
          <w:lang w:val="en-GB"/>
        </w:rPr>
        <w:t>head or most knowledgeable person)</w:t>
      </w:r>
    </w:p>
    <w:p w14:paraId="7C8E346E" w14:textId="77777777" w:rsidR="00AD4703" w:rsidRPr="005A7BEF" w:rsidRDefault="00AD4703" w:rsidP="005A7BEF">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19"/>
        <w:gridCol w:w="662"/>
        <w:gridCol w:w="665"/>
        <w:gridCol w:w="666"/>
        <w:gridCol w:w="666"/>
        <w:gridCol w:w="666"/>
        <w:gridCol w:w="666"/>
        <w:gridCol w:w="666"/>
        <w:gridCol w:w="666"/>
        <w:gridCol w:w="666"/>
        <w:gridCol w:w="642"/>
      </w:tblGrid>
      <w:tr w:rsidR="00AD4703" w:rsidRPr="001654A1" w14:paraId="33F58A85" w14:textId="77777777" w:rsidTr="00BB358E">
        <w:trPr>
          <w:trHeight w:val="284"/>
          <w:tblHeader/>
        </w:trPr>
        <w:tc>
          <w:tcPr>
            <w:tcW w:w="2440" w:type="pct"/>
            <w:shd w:val="clear" w:color="auto" w:fill="A6A6A6" w:themeFill="background1" w:themeFillShade="A6"/>
            <w:vAlign w:val="center"/>
          </w:tcPr>
          <w:p w14:paraId="767E67A7"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Household Member ID (same respondent for this section as for Social network and information seeking)</w:t>
            </w:r>
          </w:p>
        </w:tc>
        <w:tc>
          <w:tcPr>
            <w:tcW w:w="256" w:type="pct"/>
            <w:shd w:val="clear" w:color="auto" w:fill="A6A6A6" w:themeFill="background1" w:themeFillShade="A6"/>
            <w:vAlign w:val="center"/>
          </w:tcPr>
          <w:p w14:paraId="6A5B7012"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1</w:t>
            </w:r>
          </w:p>
        </w:tc>
        <w:tc>
          <w:tcPr>
            <w:tcW w:w="257" w:type="pct"/>
            <w:shd w:val="clear" w:color="auto" w:fill="A6A6A6" w:themeFill="background1" w:themeFillShade="A6"/>
            <w:vAlign w:val="center"/>
          </w:tcPr>
          <w:p w14:paraId="50E74CDD"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2</w:t>
            </w:r>
          </w:p>
        </w:tc>
        <w:tc>
          <w:tcPr>
            <w:tcW w:w="257" w:type="pct"/>
            <w:shd w:val="clear" w:color="auto" w:fill="A6A6A6" w:themeFill="background1" w:themeFillShade="A6"/>
            <w:vAlign w:val="center"/>
          </w:tcPr>
          <w:p w14:paraId="547C8A75"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3</w:t>
            </w:r>
          </w:p>
        </w:tc>
        <w:tc>
          <w:tcPr>
            <w:tcW w:w="257" w:type="pct"/>
            <w:shd w:val="clear" w:color="auto" w:fill="A6A6A6" w:themeFill="background1" w:themeFillShade="A6"/>
            <w:vAlign w:val="center"/>
          </w:tcPr>
          <w:p w14:paraId="48D891FB"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4</w:t>
            </w:r>
          </w:p>
        </w:tc>
        <w:tc>
          <w:tcPr>
            <w:tcW w:w="257" w:type="pct"/>
            <w:shd w:val="clear" w:color="auto" w:fill="A6A6A6" w:themeFill="background1" w:themeFillShade="A6"/>
            <w:vAlign w:val="center"/>
          </w:tcPr>
          <w:p w14:paraId="37651E1B"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5</w:t>
            </w:r>
          </w:p>
        </w:tc>
        <w:tc>
          <w:tcPr>
            <w:tcW w:w="257" w:type="pct"/>
            <w:shd w:val="clear" w:color="auto" w:fill="A6A6A6" w:themeFill="background1" w:themeFillShade="A6"/>
            <w:vAlign w:val="center"/>
          </w:tcPr>
          <w:p w14:paraId="3D40B612"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6</w:t>
            </w:r>
          </w:p>
        </w:tc>
        <w:tc>
          <w:tcPr>
            <w:tcW w:w="257" w:type="pct"/>
            <w:shd w:val="clear" w:color="auto" w:fill="A6A6A6" w:themeFill="background1" w:themeFillShade="A6"/>
            <w:vAlign w:val="center"/>
          </w:tcPr>
          <w:p w14:paraId="76959638"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7</w:t>
            </w:r>
          </w:p>
        </w:tc>
        <w:tc>
          <w:tcPr>
            <w:tcW w:w="257" w:type="pct"/>
            <w:shd w:val="clear" w:color="auto" w:fill="A6A6A6" w:themeFill="background1" w:themeFillShade="A6"/>
            <w:vAlign w:val="center"/>
          </w:tcPr>
          <w:p w14:paraId="63B0DFB2"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8</w:t>
            </w:r>
          </w:p>
        </w:tc>
        <w:tc>
          <w:tcPr>
            <w:tcW w:w="257" w:type="pct"/>
            <w:shd w:val="clear" w:color="auto" w:fill="A6A6A6" w:themeFill="background1" w:themeFillShade="A6"/>
            <w:vAlign w:val="center"/>
          </w:tcPr>
          <w:p w14:paraId="1382AB86"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9</w:t>
            </w:r>
          </w:p>
        </w:tc>
        <w:tc>
          <w:tcPr>
            <w:tcW w:w="248" w:type="pct"/>
            <w:shd w:val="clear" w:color="auto" w:fill="A6A6A6" w:themeFill="background1" w:themeFillShade="A6"/>
            <w:vAlign w:val="center"/>
          </w:tcPr>
          <w:p w14:paraId="16FAF0D3" w14:textId="77777777" w:rsidR="00AD4703" w:rsidRPr="001654A1" w:rsidRDefault="00AD4703" w:rsidP="005A7BEF">
            <w:pPr>
              <w:jc w:val="center"/>
              <w:rPr>
                <w:rFonts w:ascii="Arial" w:hAnsi="Arial" w:cs="Arial"/>
                <w:b/>
                <w:sz w:val="18"/>
                <w:szCs w:val="18"/>
                <w:lang w:val="en-GB"/>
              </w:rPr>
            </w:pPr>
            <w:r w:rsidRPr="001654A1">
              <w:rPr>
                <w:rFonts w:ascii="Arial" w:hAnsi="Arial" w:cs="Arial"/>
                <w:b/>
                <w:sz w:val="18"/>
                <w:szCs w:val="18"/>
                <w:lang w:val="en-GB"/>
              </w:rPr>
              <w:t>10</w:t>
            </w:r>
          </w:p>
        </w:tc>
      </w:tr>
      <w:tr w:rsidR="00AD4703" w:rsidRPr="001654A1" w14:paraId="4EB826A5" w14:textId="77777777" w:rsidTr="00BB358E">
        <w:trPr>
          <w:trHeight w:val="737"/>
        </w:trPr>
        <w:tc>
          <w:tcPr>
            <w:tcW w:w="2440" w:type="pct"/>
          </w:tcPr>
          <w:p w14:paraId="6DCFEF2C"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 xml:space="preserve">D16. Does any member of your household (12 years or above) engage in volunteering activities? </w:t>
            </w:r>
          </w:p>
          <w:p w14:paraId="5D176989" w14:textId="77777777" w:rsidR="00AD4703" w:rsidRPr="001654A1" w:rsidRDefault="00AD4703" w:rsidP="005A7BEF">
            <w:pPr>
              <w:suppressAutoHyphens/>
              <w:autoSpaceDE w:val="0"/>
              <w:snapToGrid w:val="0"/>
              <w:spacing w:after="80"/>
              <w:rPr>
                <w:rFonts w:ascii="Arial" w:hAnsi="Arial" w:cs="Arial"/>
                <w:b/>
                <w:sz w:val="18"/>
                <w:szCs w:val="18"/>
                <w:lang w:val="en-GB"/>
              </w:rPr>
            </w:pPr>
            <w:r w:rsidRPr="001654A1">
              <w:rPr>
                <w:rFonts w:ascii="Arial" w:hAnsi="Arial" w:cs="Arial"/>
                <w:b/>
                <w:sz w:val="18"/>
                <w:szCs w:val="18"/>
                <w:lang w:val="en-GB"/>
              </w:rPr>
              <w:t>1. Yes</w:t>
            </w:r>
          </w:p>
          <w:p w14:paraId="6638A507" w14:textId="77777777" w:rsidR="00AD4703" w:rsidRPr="001654A1" w:rsidRDefault="00AD4703" w:rsidP="005A7BEF">
            <w:pPr>
              <w:suppressAutoHyphens/>
              <w:autoSpaceDE w:val="0"/>
              <w:snapToGrid w:val="0"/>
              <w:spacing w:after="80"/>
              <w:rPr>
                <w:rFonts w:ascii="Arial" w:hAnsi="Arial" w:cs="Arial"/>
                <w:b/>
                <w:sz w:val="18"/>
                <w:szCs w:val="18"/>
                <w:lang w:val="en-GB"/>
              </w:rPr>
            </w:pPr>
            <w:r w:rsidRPr="001654A1">
              <w:rPr>
                <w:rFonts w:ascii="Arial" w:hAnsi="Arial" w:cs="Arial"/>
                <w:b/>
                <w:sz w:val="18"/>
                <w:szCs w:val="18"/>
                <w:lang w:val="en-GB"/>
              </w:rPr>
              <w:t>5. No &gt;&gt; Next section</w:t>
            </w:r>
          </w:p>
        </w:tc>
        <w:tc>
          <w:tcPr>
            <w:tcW w:w="256" w:type="pct"/>
          </w:tcPr>
          <w:p w14:paraId="261FEBD7" w14:textId="77777777" w:rsidR="00AD4703" w:rsidRPr="001654A1" w:rsidRDefault="00AD4703" w:rsidP="005A7BEF">
            <w:pPr>
              <w:jc w:val="center"/>
              <w:rPr>
                <w:rFonts w:ascii="Arial" w:hAnsi="Arial" w:cs="Arial"/>
                <w:b/>
                <w:sz w:val="18"/>
                <w:szCs w:val="18"/>
                <w:lang w:val="en-GB"/>
              </w:rPr>
            </w:pPr>
          </w:p>
        </w:tc>
        <w:tc>
          <w:tcPr>
            <w:tcW w:w="257" w:type="pct"/>
          </w:tcPr>
          <w:p w14:paraId="31A758F8" w14:textId="77777777" w:rsidR="00AD4703" w:rsidRPr="001654A1" w:rsidRDefault="00AD4703" w:rsidP="005A7BEF">
            <w:pPr>
              <w:jc w:val="center"/>
              <w:rPr>
                <w:rFonts w:ascii="Arial" w:hAnsi="Arial" w:cs="Arial"/>
                <w:b/>
                <w:sz w:val="18"/>
                <w:szCs w:val="18"/>
                <w:lang w:val="en-GB"/>
              </w:rPr>
            </w:pPr>
          </w:p>
        </w:tc>
        <w:tc>
          <w:tcPr>
            <w:tcW w:w="257" w:type="pct"/>
          </w:tcPr>
          <w:p w14:paraId="7C0CEEF8" w14:textId="77777777" w:rsidR="00AD4703" w:rsidRPr="001654A1" w:rsidRDefault="00AD4703" w:rsidP="005A7BEF">
            <w:pPr>
              <w:jc w:val="center"/>
              <w:rPr>
                <w:rFonts w:ascii="Arial" w:hAnsi="Arial" w:cs="Arial"/>
                <w:b/>
                <w:sz w:val="18"/>
                <w:szCs w:val="18"/>
                <w:lang w:val="en-GB"/>
              </w:rPr>
            </w:pPr>
          </w:p>
        </w:tc>
        <w:tc>
          <w:tcPr>
            <w:tcW w:w="257" w:type="pct"/>
          </w:tcPr>
          <w:p w14:paraId="173887DF" w14:textId="77777777" w:rsidR="00AD4703" w:rsidRPr="001654A1" w:rsidRDefault="00AD4703" w:rsidP="005A7BEF">
            <w:pPr>
              <w:jc w:val="center"/>
              <w:rPr>
                <w:rFonts w:ascii="Arial" w:hAnsi="Arial" w:cs="Arial"/>
                <w:b/>
                <w:sz w:val="18"/>
                <w:szCs w:val="18"/>
                <w:lang w:val="en-GB"/>
              </w:rPr>
            </w:pPr>
          </w:p>
        </w:tc>
        <w:tc>
          <w:tcPr>
            <w:tcW w:w="257" w:type="pct"/>
          </w:tcPr>
          <w:p w14:paraId="6EC13F84" w14:textId="77777777" w:rsidR="00AD4703" w:rsidRPr="001654A1" w:rsidRDefault="00AD4703" w:rsidP="005A7BEF">
            <w:pPr>
              <w:jc w:val="center"/>
              <w:rPr>
                <w:rFonts w:ascii="Arial" w:hAnsi="Arial" w:cs="Arial"/>
                <w:b/>
                <w:sz w:val="18"/>
                <w:szCs w:val="18"/>
                <w:lang w:val="en-GB"/>
              </w:rPr>
            </w:pPr>
          </w:p>
        </w:tc>
        <w:tc>
          <w:tcPr>
            <w:tcW w:w="257" w:type="pct"/>
          </w:tcPr>
          <w:p w14:paraId="06AE8C10" w14:textId="77777777" w:rsidR="00AD4703" w:rsidRPr="001654A1" w:rsidRDefault="00AD4703" w:rsidP="005A7BEF">
            <w:pPr>
              <w:jc w:val="center"/>
              <w:rPr>
                <w:rFonts w:ascii="Arial" w:hAnsi="Arial" w:cs="Arial"/>
                <w:b/>
                <w:sz w:val="18"/>
                <w:szCs w:val="18"/>
                <w:lang w:val="en-GB"/>
              </w:rPr>
            </w:pPr>
          </w:p>
        </w:tc>
        <w:tc>
          <w:tcPr>
            <w:tcW w:w="257" w:type="pct"/>
          </w:tcPr>
          <w:p w14:paraId="714004DF" w14:textId="77777777" w:rsidR="00AD4703" w:rsidRPr="001654A1" w:rsidRDefault="00AD4703" w:rsidP="005A7BEF">
            <w:pPr>
              <w:jc w:val="center"/>
              <w:rPr>
                <w:rFonts w:ascii="Arial" w:hAnsi="Arial" w:cs="Arial"/>
                <w:b/>
                <w:sz w:val="18"/>
                <w:szCs w:val="18"/>
                <w:lang w:val="en-GB"/>
              </w:rPr>
            </w:pPr>
          </w:p>
        </w:tc>
        <w:tc>
          <w:tcPr>
            <w:tcW w:w="257" w:type="pct"/>
          </w:tcPr>
          <w:p w14:paraId="4007CEA8" w14:textId="77777777" w:rsidR="00AD4703" w:rsidRPr="001654A1" w:rsidRDefault="00AD4703" w:rsidP="005A7BEF">
            <w:pPr>
              <w:jc w:val="center"/>
              <w:rPr>
                <w:rFonts w:ascii="Arial" w:hAnsi="Arial" w:cs="Arial"/>
                <w:b/>
                <w:sz w:val="18"/>
                <w:szCs w:val="18"/>
                <w:lang w:val="en-GB"/>
              </w:rPr>
            </w:pPr>
          </w:p>
        </w:tc>
        <w:tc>
          <w:tcPr>
            <w:tcW w:w="257" w:type="pct"/>
          </w:tcPr>
          <w:p w14:paraId="068FCF63" w14:textId="77777777" w:rsidR="00AD4703" w:rsidRPr="001654A1" w:rsidRDefault="00AD4703" w:rsidP="005A7BEF">
            <w:pPr>
              <w:jc w:val="center"/>
              <w:rPr>
                <w:rFonts w:ascii="Arial" w:hAnsi="Arial" w:cs="Arial"/>
                <w:b/>
                <w:sz w:val="18"/>
                <w:szCs w:val="18"/>
                <w:lang w:val="en-GB"/>
              </w:rPr>
            </w:pPr>
          </w:p>
        </w:tc>
        <w:tc>
          <w:tcPr>
            <w:tcW w:w="248" w:type="pct"/>
            <w:vAlign w:val="center"/>
          </w:tcPr>
          <w:p w14:paraId="5613BFF6" w14:textId="77777777" w:rsidR="00AD4703" w:rsidRPr="001654A1" w:rsidRDefault="00AD4703" w:rsidP="005A7BEF">
            <w:pPr>
              <w:jc w:val="center"/>
              <w:rPr>
                <w:rFonts w:ascii="Arial" w:hAnsi="Arial" w:cs="Arial"/>
                <w:b/>
                <w:sz w:val="18"/>
                <w:szCs w:val="18"/>
                <w:lang w:val="en-GB"/>
              </w:rPr>
            </w:pPr>
          </w:p>
        </w:tc>
      </w:tr>
      <w:tr w:rsidR="00AD4703" w:rsidRPr="001654A1" w14:paraId="37AE7494" w14:textId="77777777" w:rsidTr="00BB358E">
        <w:trPr>
          <w:trHeight w:val="620"/>
        </w:trPr>
        <w:tc>
          <w:tcPr>
            <w:tcW w:w="2440" w:type="pct"/>
          </w:tcPr>
          <w:p w14:paraId="09AF5F76"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16a. Please select members of your household who volunteer in any cause to help people related to you but not members of your household?</w:t>
            </w:r>
          </w:p>
          <w:p w14:paraId="2762D877" w14:textId="6CB12F5C" w:rsidR="005A10FA" w:rsidRDefault="005A10FA" w:rsidP="001403DE">
            <w:pPr>
              <w:autoSpaceDE w:val="0"/>
              <w:snapToGrid w:val="0"/>
              <w:rPr>
                <w:rFonts w:ascii="Arial" w:hAnsi="Arial" w:cs="Arial"/>
                <w:b/>
                <w:bCs/>
                <w:sz w:val="18"/>
                <w:szCs w:val="18"/>
                <w:lang w:val="en-GB"/>
              </w:rPr>
            </w:pPr>
          </w:p>
          <w:p w14:paraId="6472BAC1" w14:textId="1B3D022C" w:rsidR="005A10FA" w:rsidRDefault="005A10FA" w:rsidP="001403DE">
            <w:pPr>
              <w:autoSpaceDE w:val="0"/>
              <w:snapToGrid w:val="0"/>
              <w:rPr>
                <w:rFonts w:ascii="Arial" w:hAnsi="Arial" w:cs="Arial"/>
                <w:b/>
                <w:bCs/>
                <w:sz w:val="18"/>
                <w:szCs w:val="18"/>
                <w:lang w:val="en-GB"/>
              </w:rPr>
            </w:pPr>
            <w:r>
              <w:rPr>
                <w:rFonts w:ascii="Arial" w:hAnsi="Arial" w:cs="Arial"/>
                <w:b/>
                <w:bCs/>
                <w:sz w:val="18"/>
                <w:szCs w:val="18"/>
                <w:lang w:val="en-GB"/>
              </w:rPr>
              <w:t>Write names and IDs of all these members   ________________</w:t>
            </w:r>
          </w:p>
          <w:p w14:paraId="5F1E3518" w14:textId="77777777" w:rsidR="005A10FA" w:rsidRDefault="005A10FA" w:rsidP="001403DE">
            <w:pPr>
              <w:autoSpaceDE w:val="0"/>
              <w:snapToGrid w:val="0"/>
              <w:rPr>
                <w:rFonts w:ascii="Arial" w:hAnsi="Arial" w:cs="Arial"/>
                <w:b/>
                <w:bCs/>
                <w:sz w:val="18"/>
                <w:szCs w:val="18"/>
                <w:lang w:val="en-GB"/>
              </w:rPr>
            </w:pPr>
          </w:p>
          <w:p w14:paraId="27EDEB57" w14:textId="23317DEA" w:rsidR="00AD4703" w:rsidRPr="001403DE" w:rsidRDefault="005A10FA" w:rsidP="001403DE">
            <w:pPr>
              <w:autoSpaceDE w:val="0"/>
              <w:snapToGrid w:val="0"/>
              <w:rPr>
                <w:rFonts w:ascii="Arial" w:hAnsi="Arial" w:cs="Arial"/>
                <w:b/>
                <w:bCs/>
                <w:sz w:val="18"/>
                <w:szCs w:val="18"/>
                <w:lang w:val="en-GB"/>
              </w:rPr>
            </w:pPr>
            <w:r>
              <w:rPr>
                <w:rFonts w:ascii="Arial" w:hAnsi="Arial" w:cs="Arial"/>
                <w:b/>
                <w:bCs/>
                <w:sz w:val="18"/>
                <w:szCs w:val="18"/>
                <w:lang w:val="en-GB"/>
              </w:rPr>
              <w:t xml:space="preserve">Write 0 for </w:t>
            </w:r>
            <w:r w:rsidR="00AD4703" w:rsidRPr="001403DE">
              <w:rPr>
                <w:rFonts w:ascii="Arial" w:hAnsi="Arial" w:cs="Arial"/>
                <w:b/>
                <w:bCs/>
                <w:sz w:val="18"/>
                <w:szCs w:val="18"/>
                <w:lang w:val="en-GB"/>
              </w:rPr>
              <w:t>None</w:t>
            </w:r>
            <w:r>
              <w:rPr>
                <w:rFonts w:ascii="Arial" w:hAnsi="Arial" w:cs="Arial"/>
                <w:b/>
                <w:bCs/>
                <w:sz w:val="18"/>
                <w:szCs w:val="18"/>
                <w:lang w:val="en-GB"/>
              </w:rPr>
              <w:t>.</w:t>
            </w:r>
          </w:p>
          <w:p w14:paraId="6D6A284B" w14:textId="3CB82DEF" w:rsidR="00AD4703" w:rsidRPr="001654A1" w:rsidRDefault="00AD4703" w:rsidP="001403DE">
            <w:pPr>
              <w:autoSpaceDE w:val="0"/>
              <w:snapToGrid w:val="0"/>
              <w:rPr>
                <w:rFonts w:ascii="Arial" w:hAnsi="Arial" w:cs="Arial"/>
                <w:b/>
                <w:bCs/>
                <w:sz w:val="18"/>
                <w:szCs w:val="18"/>
                <w:lang w:val="en-GB"/>
              </w:rPr>
            </w:pPr>
          </w:p>
        </w:tc>
        <w:tc>
          <w:tcPr>
            <w:tcW w:w="256" w:type="pct"/>
          </w:tcPr>
          <w:p w14:paraId="1C98AE39" w14:textId="77777777" w:rsidR="00AD4703" w:rsidRPr="001654A1" w:rsidRDefault="00AD4703" w:rsidP="005A7BEF">
            <w:pPr>
              <w:jc w:val="center"/>
              <w:rPr>
                <w:rFonts w:ascii="Arial" w:hAnsi="Arial" w:cs="Arial"/>
                <w:b/>
                <w:sz w:val="18"/>
                <w:szCs w:val="18"/>
                <w:lang w:val="en-GB"/>
              </w:rPr>
            </w:pPr>
          </w:p>
        </w:tc>
        <w:tc>
          <w:tcPr>
            <w:tcW w:w="257" w:type="pct"/>
          </w:tcPr>
          <w:p w14:paraId="2860869E" w14:textId="77777777" w:rsidR="00AD4703" w:rsidRPr="001654A1" w:rsidRDefault="00AD4703" w:rsidP="005A7BEF">
            <w:pPr>
              <w:jc w:val="center"/>
              <w:rPr>
                <w:rFonts w:ascii="Arial" w:hAnsi="Arial" w:cs="Arial"/>
                <w:b/>
                <w:sz w:val="18"/>
                <w:szCs w:val="18"/>
                <w:lang w:val="en-GB"/>
              </w:rPr>
            </w:pPr>
          </w:p>
        </w:tc>
        <w:tc>
          <w:tcPr>
            <w:tcW w:w="257" w:type="pct"/>
          </w:tcPr>
          <w:p w14:paraId="1A1920EF" w14:textId="77777777" w:rsidR="00AD4703" w:rsidRPr="001654A1" w:rsidRDefault="00AD4703" w:rsidP="005A7BEF">
            <w:pPr>
              <w:jc w:val="center"/>
              <w:rPr>
                <w:rFonts w:ascii="Arial" w:hAnsi="Arial" w:cs="Arial"/>
                <w:b/>
                <w:sz w:val="18"/>
                <w:szCs w:val="18"/>
                <w:lang w:val="en-GB"/>
              </w:rPr>
            </w:pPr>
          </w:p>
        </w:tc>
        <w:tc>
          <w:tcPr>
            <w:tcW w:w="257" w:type="pct"/>
          </w:tcPr>
          <w:p w14:paraId="511139E1" w14:textId="77777777" w:rsidR="00AD4703" w:rsidRPr="001654A1" w:rsidRDefault="00AD4703" w:rsidP="005A7BEF">
            <w:pPr>
              <w:jc w:val="center"/>
              <w:rPr>
                <w:rFonts w:ascii="Arial" w:hAnsi="Arial" w:cs="Arial"/>
                <w:b/>
                <w:sz w:val="18"/>
                <w:szCs w:val="18"/>
                <w:lang w:val="en-GB"/>
              </w:rPr>
            </w:pPr>
          </w:p>
        </w:tc>
        <w:tc>
          <w:tcPr>
            <w:tcW w:w="257" w:type="pct"/>
          </w:tcPr>
          <w:p w14:paraId="1CE64A67" w14:textId="77777777" w:rsidR="00AD4703" w:rsidRPr="001654A1" w:rsidRDefault="00AD4703" w:rsidP="005A7BEF">
            <w:pPr>
              <w:jc w:val="center"/>
              <w:rPr>
                <w:rFonts w:ascii="Arial" w:hAnsi="Arial" w:cs="Arial"/>
                <w:b/>
                <w:sz w:val="18"/>
                <w:szCs w:val="18"/>
                <w:lang w:val="en-GB"/>
              </w:rPr>
            </w:pPr>
          </w:p>
        </w:tc>
        <w:tc>
          <w:tcPr>
            <w:tcW w:w="257" w:type="pct"/>
          </w:tcPr>
          <w:p w14:paraId="49C106D7" w14:textId="77777777" w:rsidR="00AD4703" w:rsidRPr="001654A1" w:rsidRDefault="00AD4703" w:rsidP="005A7BEF">
            <w:pPr>
              <w:jc w:val="center"/>
              <w:rPr>
                <w:rFonts w:ascii="Arial" w:hAnsi="Arial" w:cs="Arial"/>
                <w:b/>
                <w:sz w:val="18"/>
                <w:szCs w:val="18"/>
                <w:lang w:val="en-GB"/>
              </w:rPr>
            </w:pPr>
          </w:p>
        </w:tc>
        <w:tc>
          <w:tcPr>
            <w:tcW w:w="257" w:type="pct"/>
          </w:tcPr>
          <w:p w14:paraId="0D305381" w14:textId="77777777" w:rsidR="00AD4703" w:rsidRPr="001654A1" w:rsidRDefault="00AD4703" w:rsidP="005A7BEF">
            <w:pPr>
              <w:jc w:val="center"/>
              <w:rPr>
                <w:rFonts w:ascii="Arial" w:hAnsi="Arial" w:cs="Arial"/>
                <w:b/>
                <w:sz w:val="18"/>
                <w:szCs w:val="18"/>
                <w:lang w:val="en-GB"/>
              </w:rPr>
            </w:pPr>
          </w:p>
        </w:tc>
        <w:tc>
          <w:tcPr>
            <w:tcW w:w="257" w:type="pct"/>
          </w:tcPr>
          <w:p w14:paraId="120036D6" w14:textId="77777777" w:rsidR="00AD4703" w:rsidRPr="001654A1" w:rsidRDefault="00AD4703" w:rsidP="005A7BEF">
            <w:pPr>
              <w:jc w:val="center"/>
              <w:rPr>
                <w:rFonts w:ascii="Arial" w:hAnsi="Arial" w:cs="Arial"/>
                <w:b/>
                <w:sz w:val="18"/>
                <w:szCs w:val="18"/>
                <w:lang w:val="en-GB"/>
              </w:rPr>
            </w:pPr>
          </w:p>
        </w:tc>
        <w:tc>
          <w:tcPr>
            <w:tcW w:w="257" w:type="pct"/>
          </w:tcPr>
          <w:p w14:paraId="2D446159" w14:textId="77777777" w:rsidR="00AD4703" w:rsidRPr="001654A1" w:rsidRDefault="00AD4703" w:rsidP="005A7BEF">
            <w:pPr>
              <w:jc w:val="center"/>
              <w:rPr>
                <w:rFonts w:ascii="Arial" w:hAnsi="Arial" w:cs="Arial"/>
                <w:b/>
                <w:sz w:val="18"/>
                <w:szCs w:val="18"/>
                <w:lang w:val="en-GB"/>
              </w:rPr>
            </w:pPr>
          </w:p>
        </w:tc>
        <w:tc>
          <w:tcPr>
            <w:tcW w:w="248" w:type="pct"/>
            <w:vAlign w:val="center"/>
          </w:tcPr>
          <w:p w14:paraId="33575040" w14:textId="77777777" w:rsidR="00AD4703" w:rsidRPr="001654A1" w:rsidRDefault="00AD4703" w:rsidP="005A7BEF">
            <w:pPr>
              <w:jc w:val="center"/>
              <w:rPr>
                <w:rFonts w:ascii="Arial" w:hAnsi="Arial" w:cs="Arial"/>
                <w:b/>
                <w:sz w:val="18"/>
                <w:szCs w:val="18"/>
                <w:lang w:val="en-GB"/>
              </w:rPr>
            </w:pPr>
          </w:p>
        </w:tc>
      </w:tr>
      <w:tr w:rsidR="00AD4703" w:rsidRPr="001654A1" w14:paraId="71D037DD" w14:textId="77777777" w:rsidTr="00BB358E">
        <w:trPr>
          <w:trHeight w:val="620"/>
        </w:trPr>
        <w:tc>
          <w:tcPr>
            <w:tcW w:w="2440" w:type="pct"/>
          </w:tcPr>
          <w:p w14:paraId="3ABB16A0"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16b. Please select members of your household who volunteer in any cause to help people to whom they are not related?</w:t>
            </w:r>
          </w:p>
          <w:p w14:paraId="3CF2019A" w14:textId="77777777" w:rsidR="005A10FA" w:rsidRDefault="005A10FA" w:rsidP="005A7BEF">
            <w:pPr>
              <w:autoSpaceDE w:val="0"/>
              <w:snapToGrid w:val="0"/>
              <w:ind w:left="360"/>
              <w:rPr>
                <w:rFonts w:ascii="Arial" w:hAnsi="Arial" w:cs="Arial"/>
                <w:b/>
                <w:bCs/>
                <w:sz w:val="18"/>
                <w:szCs w:val="18"/>
                <w:lang w:val="en-GB"/>
              </w:rPr>
            </w:pPr>
          </w:p>
          <w:p w14:paraId="6F63F096" w14:textId="77777777" w:rsidR="005A10FA" w:rsidRDefault="005A10FA" w:rsidP="005A10FA">
            <w:pPr>
              <w:autoSpaceDE w:val="0"/>
              <w:snapToGrid w:val="0"/>
              <w:rPr>
                <w:rFonts w:ascii="Arial" w:hAnsi="Arial" w:cs="Arial"/>
                <w:b/>
                <w:bCs/>
                <w:sz w:val="18"/>
                <w:szCs w:val="18"/>
                <w:lang w:val="en-GB"/>
              </w:rPr>
            </w:pPr>
            <w:r>
              <w:rPr>
                <w:rFonts w:ascii="Arial" w:hAnsi="Arial" w:cs="Arial"/>
                <w:b/>
                <w:bCs/>
                <w:sz w:val="18"/>
                <w:szCs w:val="18"/>
                <w:lang w:val="en-GB"/>
              </w:rPr>
              <w:t>Write names and IDs of all these members   ________________</w:t>
            </w:r>
          </w:p>
          <w:p w14:paraId="68119005" w14:textId="77777777" w:rsidR="005A10FA" w:rsidRDefault="005A10FA" w:rsidP="005A10FA">
            <w:pPr>
              <w:autoSpaceDE w:val="0"/>
              <w:snapToGrid w:val="0"/>
              <w:rPr>
                <w:rFonts w:ascii="Arial" w:hAnsi="Arial" w:cs="Arial"/>
                <w:b/>
                <w:bCs/>
                <w:sz w:val="18"/>
                <w:szCs w:val="18"/>
                <w:lang w:val="en-GB"/>
              </w:rPr>
            </w:pPr>
          </w:p>
          <w:p w14:paraId="04CEEE74" w14:textId="77777777" w:rsidR="005A10FA" w:rsidRPr="009D63B7" w:rsidRDefault="005A10FA" w:rsidP="005A10FA">
            <w:pPr>
              <w:autoSpaceDE w:val="0"/>
              <w:snapToGrid w:val="0"/>
              <w:rPr>
                <w:rFonts w:ascii="Arial" w:hAnsi="Arial" w:cs="Arial"/>
                <w:b/>
                <w:bCs/>
                <w:sz w:val="18"/>
                <w:szCs w:val="18"/>
                <w:lang w:val="en-GB"/>
              </w:rPr>
            </w:pPr>
            <w:r>
              <w:rPr>
                <w:rFonts w:ascii="Arial" w:hAnsi="Arial" w:cs="Arial"/>
                <w:b/>
                <w:bCs/>
                <w:sz w:val="18"/>
                <w:szCs w:val="18"/>
                <w:lang w:val="en-GB"/>
              </w:rPr>
              <w:t xml:space="preserve">Write 0 for </w:t>
            </w:r>
            <w:r w:rsidRPr="009D63B7">
              <w:rPr>
                <w:rFonts w:ascii="Arial" w:hAnsi="Arial" w:cs="Arial"/>
                <w:b/>
                <w:bCs/>
                <w:sz w:val="18"/>
                <w:szCs w:val="18"/>
                <w:lang w:val="en-GB"/>
              </w:rPr>
              <w:t>None</w:t>
            </w:r>
            <w:r>
              <w:rPr>
                <w:rFonts w:ascii="Arial" w:hAnsi="Arial" w:cs="Arial"/>
                <w:b/>
                <w:bCs/>
                <w:sz w:val="18"/>
                <w:szCs w:val="18"/>
                <w:lang w:val="en-GB"/>
              </w:rPr>
              <w:t>.</w:t>
            </w:r>
          </w:p>
          <w:p w14:paraId="149C6731" w14:textId="6D2F4A93" w:rsidR="00AD4703" w:rsidRPr="001654A1" w:rsidRDefault="00AD4703" w:rsidP="001403DE">
            <w:pPr>
              <w:autoSpaceDE w:val="0"/>
              <w:snapToGrid w:val="0"/>
              <w:rPr>
                <w:rFonts w:ascii="Arial" w:hAnsi="Arial" w:cs="Arial"/>
                <w:b/>
                <w:bCs/>
                <w:sz w:val="18"/>
                <w:szCs w:val="18"/>
                <w:lang w:val="en-GB"/>
              </w:rPr>
            </w:pPr>
            <w:r w:rsidRPr="001654A1">
              <w:rPr>
                <w:rFonts w:ascii="Arial" w:hAnsi="Arial" w:cs="Arial"/>
                <w:b/>
                <w:bCs/>
                <w:sz w:val="18"/>
                <w:szCs w:val="18"/>
                <w:lang w:val="en-GB"/>
              </w:rPr>
              <w:t xml:space="preserve"> </w:t>
            </w:r>
          </w:p>
        </w:tc>
        <w:tc>
          <w:tcPr>
            <w:tcW w:w="256" w:type="pct"/>
          </w:tcPr>
          <w:p w14:paraId="4F2F74DA" w14:textId="77777777" w:rsidR="00AD4703" w:rsidRPr="001654A1" w:rsidRDefault="00AD4703" w:rsidP="005A7BEF">
            <w:pPr>
              <w:jc w:val="center"/>
              <w:rPr>
                <w:rFonts w:ascii="Arial" w:hAnsi="Arial" w:cs="Arial"/>
                <w:b/>
                <w:sz w:val="18"/>
                <w:szCs w:val="18"/>
                <w:lang w:val="en-GB"/>
              </w:rPr>
            </w:pPr>
          </w:p>
        </w:tc>
        <w:tc>
          <w:tcPr>
            <w:tcW w:w="257" w:type="pct"/>
          </w:tcPr>
          <w:p w14:paraId="6AA2B5EB" w14:textId="77777777" w:rsidR="00AD4703" w:rsidRPr="001654A1" w:rsidRDefault="00AD4703" w:rsidP="005A7BEF">
            <w:pPr>
              <w:jc w:val="center"/>
              <w:rPr>
                <w:rFonts w:ascii="Arial" w:hAnsi="Arial" w:cs="Arial"/>
                <w:b/>
                <w:sz w:val="18"/>
                <w:szCs w:val="18"/>
                <w:lang w:val="en-GB"/>
              </w:rPr>
            </w:pPr>
          </w:p>
        </w:tc>
        <w:tc>
          <w:tcPr>
            <w:tcW w:w="257" w:type="pct"/>
          </w:tcPr>
          <w:p w14:paraId="7F29F9B2" w14:textId="77777777" w:rsidR="00AD4703" w:rsidRPr="001654A1" w:rsidRDefault="00AD4703" w:rsidP="005A7BEF">
            <w:pPr>
              <w:jc w:val="center"/>
              <w:rPr>
                <w:rFonts w:ascii="Arial" w:hAnsi="Arial" w:cs="Arial"/>
                <w:b/>
                <w:sz w:val="18"/>
                <w:szCs w:val="18"/>
                <w:lang w:val="en-GB"/>
              </w:rPr>
            </w:pPr>
          </w:p>
        </w:tc>
        <w:tc>
          <w:tcPr>
            <w:tcW w:w="257" w:type="pct"/>
          </w:tcPr>
          <w:p w14:paraId="085D0F23" w14:textId="77777777" w:rsidR="00AD4703" w:rsidRPr="001654A1" w:rsidRDefault="00AD4703" w:rsidP="005A7BEF">
            <w:pPr>
              <w:jc w:val="center"/>
              <w:rPr>
                <w:rFonts w:ascii="Arial" w:hAnsi="Arial" w:cs="Arial"/>
                <w:b/>
                <w:sz w:val="18"/>
                <w:szCs w:val="18"/>
                <w:lang w:val="en-GB"/>
              </w:rPr>
            </w:pPr>
          </w:p>
        </w:tc>
        <w:tc>
          <w:tcPr>
            <w:tcW w:w="257" w:type="pct"/>
          </w:tcPr>
          <w:p w14:paraId="751A73B9" w14:textId="77777777" w:rsidR="00AD4703" w:rsidRPr="001654A1" w:rsidRDefault="00AD4703" w:rsidP="005A7BEF">
            <w:pPr>
              <w:jc w:val="center"/>
              <w:rPr>
                <w:rFonts w:ascii="Arial" w:hAnsi="Arial" w:cs="Arial"/>
                <w:b/>
                <w:sz w:val="18"/>
                <w:szCs w:val="18"/>
                <w:lang w:val="en-GB"/>
              </w:rPr>
            </w:pPr>
          </w:p>
        </w:tc>
        <w:tc>
          <w:tcPr>
            <w:tcW w:w="257" w:type="pct"/>
          </w:tcPr>
          <w:p w14:paraId="12D68163" w14:textId="77777777" w:rsidR="00AD4703" w:rsidRPr="001654A1" w:rsidRDefault="00AD4703" w:rsidP="005A7BEF">
            <w:pPr>
              <w:jc w:val="center"/>
              <w:rPr>
                <w:rFonts w:ascii="Arial" w:hAnsi="Arial" w:cs="Arial"/>
                <w:b/>
                <w:sz w:val="18"/>
                <w:szCs w:val="18"/>
                <w:lang w:val="en-GB"/>
              </w:rPr>
            </w:pPr>
          </w:p>
        </w:tc>
        <w:tc>
          <w:tcPr>
            <w:tcW w:w="257" w:type="pct"/>
          </w:tcPr>
          <w:p w14:paraId="4A2E6C23" w14:textId="77777777" w:rsidR="00AD4703" w:rsidRPr="001654A1" w:rsidRDefault="00AD4703" w:rsidP="005A7BEF">
            <w:pPr>
              <w:jc w:val="center"/>
              <w:rPr>
                <w:rFonts w:ascii="Arial" w:hAnsi="Arial" w:cs="Arial"/>
                <w:b/>
                <w:sz w:val="18"/>
                <w:szCs w:val="18"/>
                <w:lang w:val="en-GB"/>
              </w:rPr>
            </w:pPr>
          </w:p>
        </w:tc>
        <w:tc>
          <w:tcPr>
            <w:tcW w:w="257" w:type="pct"/>
          </w:tcPr>
          <w:p w14:paraId="71F744E4" w14:textId="77777777" w:rsidR="00AD4703" w:rsidRPr="001654A1" w:rsidRDefault="00AD4703" w:rsidP="005A7BEF">
            <w:pPr>
              <w:jc w:val="center"/>
              <w:rPr>
                <w:rFonts w:ascii="Arial" w:hAnsi="Arial" w:cs="Arial"/>
                <w:b/>
                <w:sz w:val="18"/>
                <w:szCs w:val="18"/>
                <w:lang w:val="en-GB"/>
              </w:rPr>
            </w:pPr>
          </w:p>
        </w:tc>
        <w:tc>
          <w:tcPr>
            <w:tcW w:w="257" w:type="pct"/>
          </w:tcPr>
          <w:p w14:paraId="361AD84A" w14:textId="77777777" w:rsidR="00AD4703" w:rsidRPr="001654A1" w:rsidRDefault="00AD4703" w:rsidP="005A7BEF">
            <w:pPr>
              <w:jc w:val="center"/>
              <w:rPr>
                <w:rFonts w:ascii="Arial" w:hAnsi="Arial" w:cs="Arial"/>
                <w:b/>
                <w:sz w:val="18"/>
                <w:szCs w:val="18"/>
                <w:lang w:val="en-GB"/>
              </w:rPr>
            </w:pPr>
          </w:p>
        </w:tc>
        <w:tc>
          <w:tcPr>
            <w:tcW w:w="248" w:type="pct"/>
            <w:vAlign w:val="center"/>
          </w:tcPr>
          <w:p w14:paraId="3EE8534B" w14:textId="77777777" w:rsidR="00AD4703" w:rsidRPr="001654A1" w:rsidRDefault="00AD4703" w:rsidP="005A7BEF">
            <w:pPr>
              <w:jc w:val="center"/>
              <w:rPr>
                <w:rFonts w:ascii="Arial" w:hAnsi="Arial" w:cs="Arial"/>
                <w:b/>
                <w:sz w:val="18"/>
                <w:szCs w:val="18"/>
                <w:lang w:val="en-GB"/>
              </w:rPr>
            </w:pPr>
          </w:p>
        </w:tc>
      </w:tr>
      <w:tr w:rsidR="00AD4703" w:rsidRPr="001654A1" w14:paraId="4AD55B0A" w14:textId="77777777" w:rsidTr="00BB358E">
        <w:trPr>
          <w:trHeight w:val="620"/>
        </w:trPr>
        <w:tc>
          <w:tcPr>
            <w:tcW w:w="2440" w:type="pct"/>
          </w:tcPr>
          <w:p w14:paraId="5BFC0E66" w14:textId="77777777" w:rsidR="00AD4703" w:rsidRPr="001654A1" w:rsidRDefault="00AD4703" w:rsidP="005A7BEF">
            <w:pPr>
              <w:suppressAutoHyphens/>
              <w:snapToGrid w:val="0"/>
              <w:rPr>
                <w:rFonts w:ascii="Arial" w:hAnsi="Arial" w:cs="Arial"/>
                <w:b/>
                <w:bCs/>
                <w:sz w:val="18"/>
                <w:szCs w:val="18"/>
                <w:lang w:val="en-GB"/>
              </w:rPr>
            </w:pPr>
            <w:r w:rsidRPr="001654A1">
              <w:rPr>
                <w:rFonts w:ascii="Arial" w:hAnsi="Arial" w:cs="Arial"/>
                <w:b/>
                <w:bCs/>
                <w:sz w:val="18"/>
                <w:szCs w:val="18"/>
                <w:lang w:val="en-GB"/>
              </w:rPr>
              <w:t>D17. How frequently does Name volunteer to help relatives who are not members of this household?</w:t>
            </w:r>
          </w:p>
          <w:p w14:paraId="6FC1354B" w14:textId="77777777" w:rsidR="00AD4703" w:rsidRPr="001654A1" w:rsidRDefault="00AD4703" w:rsidP="005A7BEF">
            <w:pPr>
              <w:suppressAutoHyphens/>
              <w:snapToGrid w:val="0"/>
              <w:rPr>
                <w:rFonts w:ascii="Arial" w:hAnsi="Arial" w:cs="Arial"/>
                <w:b/>
                <w:sz w:val="18"/>
                <w:szCs w:val="18"/>
                <w:lang w:val="en-GB"/>
              </w:rPr>
            </w:pPr>
            <w:r w:rsidRPr="001654A1">
              <w:rPr>
                <w:rFonts w:ascii="Arial" w:hAnsi="Arial" w:cs="Arial"/>
                <w:b/>
                <w:sz w:val="18"/>
                <w:szCs w:val="18"/>
                <w:lang w:val="en-GB"/>
              </w:rPr>
              <w:t>1. Once per week</w:t>
            </w:r>
          </w:p>
          <w:p w14:paraId="62268112" w14:textId="77777777" w:rsidR="00AD4703" w:rsidRPr="001654A1" w:rsidRDefault="00AD4703" w:rsidP="005A7BEF">
            <w:pPr>
              <w:suppressAutoHyphens/>
              <w:snapToGrid w:val="0"/>
              <w:rPr>
                <w:rFonts w:ascii="Arial" w:hAnsi="Arial" w:cs="Arial"/>
                <w:b/>
                <w:sz w:val="18"/>
                <w:szCs w:val="18"/>
                <w:lang w:val="en-GB"/>
              </w:rPr>
            </w:pPr>
            <w:r w:rsidRPr="001654A1">
              <w:rPr>
                <w:rFonts w:ascii="Arial" w:hAnsi="Arial" w:cs="Arial"/>
                <w:b/>
                <w:sz w:val="18"/>
                <w:szCs w:val="18"/>
                <w:lang w:val="en-GB"/>
              </w:rPr>
              <w:t>2. Several times per week</w:t>
            </w:r>
          </w:p>
          <w:p w14:paraId="7A326F12" w14:textId="77777777" w:rsidR="00AD4703" w:rsidRPr="001654A1" w:rsidRDefault="00AD4703" w:rsidP="005A7BEF">
            <w:pPr>
              <w:suppressAutoHyphens/>
              <w:snapToGrid w:val="0"/>
              <w:rPr>
                <w:rFonts w:ascii="Arial" w:hAnsi="Arial" w:cs="Arial"/>
                <w:b/>
                <w:sz w:val="18"/>
                <w:szCs w:val="18"/>
                <w:lang w:val="en-GB"/>
              </w:rPr>
            </w:pPr>
            <w:r w:rsidRPr="001654A1">
              <w:rPr>
                <w:rFonts w:ascii="Arial" w:hAnsi="Arial" w:cs="Arial"/>
                <w:b/>
                <w:sz w:val="18"/>
                <w:szCs w:val="18"/>
                <w:lang w:val="en-GB"/>
              </w:rPr>
              <w:t>3. Once per month</w:t>
            </w:r>
          </w:p>
          <w:p w14:paraId="7BDBF614" w14:textId="77777777" w:rsidR="00AD4703" w:rsidRPr="001654A1" w:rsidRDefault="00AD4703" w:rsidP="005A7BEF">
            <w:pPr>
              <w:suppressAutoHyphens/>
              <w:snapToGrid w:val="0"/>
              <w:rPr>
                <w:rFonts w:ascii="Arial" w:hAnsi="Arial" w:cs="Arial"/>
                <w:b/>
                <w:sz w:val="18"/>
                <w:szCs w:val="18"/>
                <w:lang w:val="en-GB"/>
              </w:rPr>
            </w:pPr>
            <w:r w:rsidRPr="001654A1">
              <w:rPr>
                <w:rFonts w:ascii="Arial" w:hAnsi="Arial" w:cs="Arial"/>
                <w:b/>
                <w:sz w:val="18"/>
                <w:szCs w:val="18"/>
                <w:lang w:val="en-GB"/>
              </w:rPr>
              <w:t>4. Several times per month</w:t>
            </w:r>
          </w:p>
          <w:p w14:paraId="6E886C18" w14:textId="77777777" w:rsidR="00AD4703" w:rsidRPr="001654A1" w:rsidRDefault="00AD4703" w:rsidP="005A7BEF">
            <w:pPr>
              <w:autoSpaceDE w:val="0"/>
              <w:snapToGrid w:val="0"/>
              <w:rPr>
                <w:rFonts w:ascii="Arial" w:hAnsi="Arial" w:cs="Arial"/>
                <w:b/>
                <w:sz w:val="18"/>
                <w:szCs w:val="18"/>
                <w:lang w:val="en-GB"/>
              </w:rPr>
            </w:pPr>
            <w:r w:rsidRPr="001654A1">
              <w:rPr>
                <w:rFonts w:ascii="Arial" w:hAnsi="Arial" w:cs="Arial"/>
                <w:b/>
                <w:sz w:val="18"/>
                <w:szCs w:val="18"/>
                <w:lang w:val="en-GB"/>
              </w:rPr>
              <w:t>5. Once per year</w:t>
            </w:r>
          </w:p>
          <w:p w14:paraId="407C56E0" w14:textId="7C09A4CC" w:rsidR="00F1707B" w:rsidRPr="001654A1" w:rsidRDefault="00F1707B" w:rsidP="005A7BEF">
            <w:pPr>
              <w:autoSpaceDE w:val="0"/>
              <w:snapToGrid w:val="0"/>
              <w:rPr>
                <w:rFonts w:ascii="Arial" w:hAnsi="Arial" w:cs="Arial"/>
                <w:b/>
                <w:bCs/>
                <w:sz w:val="18"/>
                <w:szCs w:val="18"/>
                <w:lang w:val="en-GB"/>
              </w:rPr>
            </w:pPr>
            <w:r w:rsidRPr="001654A1">
              <w:rPr>
                <w:rFonts w:ascii="Arial" w:hAnsi="Arial" w:cs="Arial"/>
                <w:b/>
                <w:sz w:val="18"/>
                <w:szCs w:val="18"/>
                <w:lang w:val="en-GB"/>
              </w:rPr>
              <w:t>6. Irregularly</w:t>
            </w:r>
          </w:p>
        </w:tc>
        <w:tc>
          <w:tcPr>
            <w:tcW w:w="256" w:type="pct"/>
          </w:tcPr>
          <w:p w14:paraId="7D1DA1B8" w14:textId="77777777" w:rsidR="00AD4703" w:rsidRPr="001654A1" w:rsidRDefault="00AD4703" w:rsidP="005A7BEF">
            <w:pPr>
              <w:jc w:val="center"/>
              <w:rPr>
                <w:rFonts w:ascii="Arial" w:hAnsi="Arial" w:cs="Arial"/>
                <w:b/>
                <w:sz w:val="18"/>
                <w:szCs w:val="18"/>
                <w:lang w:val="en-GB"/>
              </w:rPr>
            </w:pPr>
          </w:p>
        </w:tc>
        <w:tc>
          <w:tcPr>
            <w:tcW w:w="257" w:type="pct"/>
          </w:tcPr>
          <w:p w14:paraId="74D20195" w14:textId="77777777" w:rsidR="00AD4703" w:rsidRPr="001654A1" w:rsidRDefault="00AD4703" w:rsidP="005A7BEF">
            <w:pPr>
              <w:jc w:val="center"/>
              <w:rPr>
                <w:rFonts w:ascii="Arial" w:hAnsi="Arial" w:cs="Arial"/>
                <w:b/>
                <w:sz w:val="18"/>
                <w:szCs w:val="18"/>
                <w:lang w:val="en-GB"/>
              </w:rPr>
            </w:pPr>
          </w:p>
        </w:tc>
        <w:tc>
          <w:tcPr>
            <w:tcW w:w="257" w:type="pct"/>
          </w:tcPr>
          <w:p w14:paraId="3793A724" w14:textId="77777777" w:rsidR="00AD4703" w:rsidRPr="001654A1" w:rsidRDefault="00AD4703" w:rsidP="005A7BEF">
            <w:pPr>
              <w:jc w:val="center"/>
              <w:rPr>
                <w:rFonts w:ascii="Arial" w:hAnsi="Arial" w:cs="Arial"/>
                <w:b/>
                <w:sz w:val="18"/>
                <w:szCs w:val="18"/>
                <w:lang w:val="en-GB"/>
              </w:rPr>
            </w:pPr>
          </w:p>
        </w:tc>
        <w:tc>
          <w:tcPr>
            <w:tcW w:w="257" w:type="pct"/>
          </w:tcPr>
          <w:p w14:paraId="367FED37" w14:textId="77777777" w:rsidR="00AD4703" w:rsidRPr="001654A1" w:rsidRDefault="00AD4703" w:rsidP="005A7BEF">
            <w:pPr>
              <w:jc w:val="center"/>
              <w:rPr>
                <w:rFonts w:ascii="Arial" w:hAnsi="Arial" w:cs="Arial"/>
                <w:b/>
                <w:sz w:val="18"/>
                <w:szCs w:val="18"/>
                <w:lang w:val="en-GB"/>
              </w:rPr>
            </w:pPr>
          </w:p>
        </w:tc>
        <w:tc>
          <w:tcPr>
            <w:tcW w:w="257" w:type="pct"/>
          </w:tcPr>
          <w:p w14:paraId="64BC285A" w14:textId="77777777" w:rsidR="00AD4703" w:rsidRPr="001654A1" w:rsidRDefault="00AD4703" w:rsidP="005A7BEF">
            <w:pPr>
              <w:jc w:val="center"/>
              <w:rPr>
                <w:rFonts w:ascii="Arial" w:hAnsi="Arial" w:cs="Arial"/>
                <w:b/>
                <w:sz w:val="18"/>
                <w:szCs w:val="18"/>
                <w:lang w:val="en-GB"/>
              </w:rPr>
            </w:pPr>
          </w:p>
        </w:tc>
        <w:tc>
          <w:tcPr>
            <w:tcW w:w="257" w:type="pct"/>
          </w:tcPr>
          <w:p w14:paraId="2164E894" w14:textId="77777777" w:rsidR="00AD4703" w:rsidRPr="001654A1" w:rsidRDefault="00AD4703" w:rsidP="005A7BEF">
            <w:pPr>
              <w:jc w:val="center"/>
              <w:rPr>
                <w:rFonts w:ascii="Arial" w:hAnsi="Arial" w:cs="Arial"/>
                <w:b/>
                <w:sz w:val="18"/>
                <w:szCs w:val="18"/>
                <w:lang w:val="en-GB"/>
              </w:rPr>
            </w:pPr>
          </w:p>
        </w:tc>
        <w:tc>
          <w:tcPr>
            <w:tcW w:w="257" w:type="pct"/>
          </w:tcPr>
          <w:p w14:paraId="373B2E1D" w14:textId="77777777" w:rsidR="00AD4703" w:rsidRPr="001654A1" w:rsidRDefault="00AD4703" w:rsidP="005A7BEF">
            <w:pPr>
              <w:jc w:val="center"/>
              <w:rPr>
                <w:rFonts w:ascii="Arial" w:hAnsi="Arial" w:cs="Arial"/>
                <w:b/>
                <w:sz w:val="18"/>
                <w:szCs w:val="18"/>
                <w:lang w:val="en-GB"/>
              </w:rPr>
            </w:pPr>
          </w:p>
        </w:tc>
        <w:tc>
          <w:tcPr>
            <w:tcW w:w="257" w:type="pct"/>
          </w:tcPr>
          <w:p w14:paraId="7464D8C9" w14:textId="77777777" w:rsidR="00AD4703" w:rsidRPr="001654A1" w:rsidRDefault="00AD4703" w:rsidP="005A7BEF">
            <w:pPr>
              <w:jc w:val="center"/>
              <w:rPr>
                <w:rFonts w:ascii="Arial" w:hAnsi="Arial" w:cs="Arial"/>
                <w:b/>
                <w:sz w:val="18"/>
                <w:szCs w:val="18"/>
                <w:lang w:val="en-GB"/>
              </w:rPr>
            </w:pPr>
          </w:p>
        </w:tc>
        <w:tc>
          <w:tcPr>
            <w:tcW w:w="257" w:type="pct"/>
            <w:vAlign w:val="center"/>
          </w:tcPr>
          <w:p w14:paraId="5BDD9772" w14:textId="77777777" w:rsidR="00AD4703" w:rsidRPr="001654A1" w:rsidRDefault="00AD4703" w:rsidP="005A7BEF">
            <w:pPr>
              <w:jc w:val="center"/>
              <w:rPr>
                <w:rFonts w:ascii="Arial" w:hAnsi="Arial" w:cs="Arial"/>
                <w:b/>
                <w:sz w:val="18"/>
                <w:szCs w:val="18"/>
                <w:lang w:val="en-GB"/>
              </w:rPr>
            </w:pPr>
          </w:p>
        </w:tc>
        <w:tc>
          <w:tcPr>
            <w:tcW w:w="248" w:type="pct"/>
          </w:tcPr>
          <w:p w14:paraId="5F07D724" w14:textId="77777777" w:rsidR="00AD4703" w:rsidRPr="001654A1" w:rsidRDefault="00AD4703" w:rsidP="005A7BEF">
            <w:pPr>
              <w:jc w:val="center"/>
              <w:rPr>
                <w:rFonts w:ascii="Arial" w:hAnsi="Arial" w:cs="Arial"/>
                <w:b/>
                <w:sz w:val="18"/>
                <w:szCs w:val="18"/>
                <w:lang w:val="en-GB"/>
              </w:rPr>
            </w:pPr>
          </w:p>
        </w:tc>
      </w:tr>
      <w:tr w:rsidR="00AD4703" w:rsidRPr="001654A1" w14:paraId="16EB72E2" w14:textId="77777777" w:rsidTr="00BB358E">
        <w:trPr>
          <w:trHeight w:val="620"/>
        </w:trPr>
        <w:tc>
          <w:tcPr>
            <w:tcW w:w="2440" w:type="pct"/>
          </w:tcPr>
          <w:p w14:paraId="76127C1A" w14:textId="77777777" w:rsidR="00AD4703" w:rsidRPr="001654A1" w:rsidRDefault="00AD4703" w:rsidP="005A7BEF">
            <w:pPr>
              <w:suppressAutoHyphens/>
              <w:snapToGrid w:val="0"/>
              <w:rPr>
                <w:rFonts w:ascii="Arial" w:hAnsi="Arial" w:cs="Arial"/>
                <w:b/>
                <w:bCs/>
                <w:sz w:val="18"/>
                <w:szCs w:val="18"/>
                <w:lang w:val="en-GB"/>
              </w:rPr>
            </w:pPr>
            <w:r w:rsidRPr="001654A1">
              <w:rPr>
                <w:rFonts w:ascii="Arial" w:hAnsi="Arial" w:cs="Arial"/>
                <w:b/>
                <w:bCs/>
                <w:sz w:val="18"/>
                <w:szCs w:val="18"/>
                <w:lang w:val="en-GB"/>
              </w:rPr>
              <w:t>D19. How frequently does Name volunteer to help people that he/she is not related to?</w:t>
            </w:r>
          </w:p>
          <w:p w14:paraId="3E2FD9BF" w14:textId="77777777" w:rsidR="00AD4703" w:rsidRPr="001654A1" w:rsidRDefault="00AD4703" w:rsidP="005A7BEF">
            <w:pPr>
              <w:suppressAutoHyphens/>
              <w:snapToGrid w:val="0"/>
              <w:rPr>
                <w:rFonts w:ascii="Arial" w:hAnsi="Arial" w:cs="Arial"/>
                <w:b/>
                <w:sz w:val="18"/>
                <w:szCs w:val="18"/>
                <w:lang w:val="en-GB"/>
              </w:rPr>
            </w:pPr>
            <w:r w:rsidRPr="001654A1">
              <w:rPr>
                <w:rFonts w:ascii="Arial" w:hAnsi="Arial" w:cs="Arial"/>
                <w:b/>
                <w:sz w:val="18"/>
                <w:szCs w:val="18"/>
                <w:lang w:val="en-GB"/>
              </w:rPr>
              <w:t>1. Once per week</w:t>
            </w:r>
          </w:p>
          <w:p w14:paraId="4CC1483B" w14:textId="77777777" w:rsidR="00AD4703" w:rsidRPr="001654A1" w:rsidRDefault="00AD4703" w:rsidP="005A7BEF">
            <w:pPr>
              <w:suppressAutoHyphens/>
              <w:snapToGrid w:val="0"/>
              <w:rPr>
                <w:rFonts w:ascii="Arial" w:hAnsi="Arial" w:cs="Arial"/>
                <w:b/>
                <w:sz w:val="18"/>
                <w:szCs w:val="18"/>
                <w:lang w:val="en-GB"/>
              </w:rPr>
            </w:pPr>
            <w:r w:rsidRPr="001654A1">
              <w:rPr>
                <w:rFonts w:ascii="Arial" w:hAnsi="Arial" w:cs="Arial"/>
                <w:b/>
                <w:sz w:val="18"/>
                <w:szCs w:val="18"/>
                <w:lang w:val="en-GB"/>
              </w:rPr>
              <w:t>2. Several times per week</w:t>
            </w:r>
          </w:p>
          <w:p w14:paraId="2DFCE317" w14:textId="77777777" w:rsidR="00AD4703" w:rsidRPr="001654A1" w:rsidRDefault="00AD4703" w:rsidP="005A7BEF">
            <w:pPr>
              <w:suppressAutoHyphens/>
              <w:snapToGrid w:val="0"/>
              <w:rPr>
                <w:rFonts w:ascii="Arial" w:hAnsi="Arial" w:cs="Arial"/>
                <w:b/>
                <w:sz w:val="18"/>
                <w:szCs w:val="18"/>
                <w:lang w:val="en-GB"/>
              </w:rPr>
            </w:pPr>
            <w:r w:rsidRPr="001654A1">
              <w:rPr>
                <w:rFonts w:ascii="Arial" w:hAnsi="Arial" w:cs="Arial"/>
                <w:b/>
                <w:sz w:val="18"/>
                <w:szCs w:val="18"/>
                <w:lang w:val="en-GB"/>
              </w:rPr>
              <w:t>3. Once per month</w:t>
            </w:r>
          </w:p>
          <w:p w14:paraId="59A0B329" w14:textId="77777777" w:rsidR="00AD4703" w:rsidRPr="001654A1" w:rsidRDefault="00AD4703" w:rsidP="005A7BEF">
            <w:pPr>
              <w:suppressAutoHyphens/>
              <w:snapToGrid w:val="0"/>
              <w:rPr>
                <w:rFonts w:ascii="Arial" w:hAnsi="Arial" w:cs="Arial"/>
                <w:b/>
                <w:sz w:val="18"/>
                <w:szCs w:val="18"/>
                <w:lang w:val="en-GB"/>
              </w:rPr>
            </w:pPr>
            <w:r w:rsidRPr="001654A1">
              <w:rPr>
                <w:rFonts w:ascii="Arial" w:hAnsi="Arial" w:cs="Arial"/>
                <w:b/>
                <w:sz w:val="18"/>
                <w:szCs w:val="18"/>
                <w:lang w:val="en-GB"/>
              </w:rPr>
              <w:t>4. Several times per month</w:t>
            </w:r>
          </w:p>
          <w:p w14:paraId="7FADDDD5" w14:textId="77777777" w:rsidR="00AD4703" w:rsidRPr="001654A1" w:rsidRDefault="00AD4703" w:rsidP="005A7BEF">
            <w:pPr>
              <w:autoSpaceDE w:val="0"/>
              <w:snapToGrid w:val="0"/>
              <w:rPr>
                <w:rFonts w:ascii="Arial" w:hAnsi="Arial" w:cs="Arial"/>
                <w:b/>
                <w:sz w:val="18"/>
                <w:szCs w:val="18"/>
                <w:lang w:val="en-GB"/>
              </w:rPr>
            </w:pPr>
            <w:r w:rsidRPr="001654A1">
              <w:rPr>
                <w:rFonts w:ascii="Arial" w:hAnsi="Arial" w:cs="Arial"/>
                <w:b/>
                <w:sz w:val="18"/>
                <w:szCs w:val="18"/>
                <w:lang w:val="en-GB"/>
              </w:rPr>
              <w:t>5. Once per year</w:t>
            </w:r>
          </w:p>
          <w:p w14:paraId="05060284" w14:textId="07D4284D" w:rsidR="00A56D40" w:rsidRPr="001654A1" w:rsidRDefault="00A56D40" w:rsidP="005A7BEF">
            <w:pPr>
              <w:autoSpaceDE w:val="0"/>
              <w:snapToGrid w:val="0"/>
              <w:rPr>
                <w:rFonts w:ascii="Arial" w:hAnsi="Arial" w:cs="Arial"/>
                <w:b/>
                <w:bCs/>
                <w:sz w:val="18"/>
                <w:szCs w:val="18"/>
                <w:lang w:val="en-GB"/>
              </w:rPr>
            </w:pPr>
            <w:r w:rsidRPr="001654A1">
              <w:rPr>
                <w:rFonts w:ascii="Arial" w:hAnsi="Arial" w:cs="Arial"/>
                <w:b/>
                <w:sz w:val="18"/>
                <w:szCs w:val="18"/>
                <w:lang w:val="en-GB"/>
              </w:rPr>
              <w:t>6. Irregularly</w:t>
            </w:r>
          </w:p>
        </w:tc>
        <w:tc>
          <w:tcPr>
            <w:tcW w:w="256" w:type="pct"/>
          </w:tcPr>
          <w:p w14:paraId="529B3487" w14:textId="77777777" w:rsidR="00AD4703" w:rsidRPr="001654A1" w:rsidRDefault="00AD4703" w:rsidP="005A7BEF">
            <w:pPr>
              <w:jc w:val="center"/>
              <w:rPr>
                <w:rFonts w:ascii="Arial" w:hAnsi="Arial" w:cs="Arial"/>
                <w:b/>
                <w:sz w:val="18"/>
                <w:szCs w:val="18"/>
                <w:lang w:val="en-GB"/>
              </w:rPr>
            </w:pPr>
          </w:p>
        </w:tc>
        <w:tc>
          <w:tcPr>
            <w:tcW w:w="257" w:type="pct"/>
          </w:tcPr>
          <w:p w14:paraId="273B1030" w14:textId="77777777" w:rsidR="00AD4703" w:rsidRPr="001654A1" w:rsidRDefault="00AD4703" w:rsidP="005A7BEF">
            <w:pPr>
              <w:jc w:val="center"/>
              <w:rPr>
                <w:rFonts w:ascii="Arial" w:hAnsi="Arial" w:cs="Arial"/>
                <w:b/>
                <w:sz w:val="18"/>
                <w:szCs w:val="18"/>
                <w:lang w:val="en-GB"/>
              </w:rPr>
            </w:pPr>
          </w:p>
        </w:tc>
        <w:tc>
          <w:tcPr>
            <w:tcW w:w="257" w:type="pct"/>
          </w:tcPr>
          <w:p w14:paraId="1FE8BF8E" w14:textId="77777777" w:rsidR="00AD4703" w:rsidRPr="001654A1" w:rsidRDefault="00AD4703" w:rsidP="005A7BEF">
            <w:pPr>
              <w:jc w:val="center"/>
              <w:rPr>
                <w:rFonts w:ascii="Arial" w:hAnsi="Arial" w:cs="Arial"/>
                <w:b/>
                <w:sz w:val="18"/>
                <w:szCs w:val="18"/>
                <w:lang w:val="en-GB"/>
              </w:rPr>
            </w:pPr>
          </w:p>
        </w:tc>
        <w:tc>
          <w:tcPr>
            <w:tcW w:w="257" w:type="pct"/>
          </w:tcPr>
          <w:p w14:paraId="3F097451" w14:textId="77777777" w:rsidR="00AD4703" w:rsidRPr="001654A1" w:rsidRDefault="00AD4703" w:rsidP="005A7BEF">
            <w:pPr>
              <w:jc w:val="center"/>
              <w:rPr>
                <w:rFonts w:ascii="Arial" w:hAnsi="Arial" w:cs="Arial"/>
                <w:b/>
                <w:sz w:val="18"/>
                <w:szCs w:val="18"/>
                <w:lang w:val="en-GB"/>
              </w:rPr>
            </w:pPr>
          </w:p>
        </w:tc>
        <w:tc>
          <w:tcPr>
            <w:tcW w:w="257" w:type="pct"/>
          </w:tcPr>
          <w:p w14:paraId="68C01713" w14:textId="77777777" w:rsidR="00AD4703" w:rsidRPr="001654A1" w:rsidRDefault="00AD4703" w:rsidP="005A7BEF">
            <w:pPr>
              <w:jc w:val="center"/>
              <w:rPr>
                <w:rFonts w:ascii="Arial" w:hAnsi="Arial" w:cs="Arial"/>
                <w:b/>
                <w:sz w:val="18"/>
                <w:szCs w:val="18"/>
                <w:lang w:val="en-GB"/>
              </w:rPr>
            </w:pPr>
          </w:p>
        </w:tc>
        <w:tc>
          <w:tcPr>
            <w:tcW w:w="257" w:type="pct"/>
          </w:tcPr>
          <w:p w14:paraId="2C4210F7" w14:textId="77777777" w:rsidR="00AD4703" w:rsidRPr="001654A1" w:rsidRDefault="00AD4703" w:rsidP="005A7BEF">
            <w:pPr>
              <w:jc w:val="center"/>
              <w:rPr>
                <w:rFonts w:ascii="Arial" w:hAnsi="Arial" w:cs="Arial"/>
                <w:b/>
                <w:sz w:val="18"/>
                <w:szCs w:val="18"/>
                <w:lang w:val="en-GB"/>
              </w:rPr>
            </w:pPr>
          </w:p>
        </w:tc>
        <w:tc>
          <w:tcPr>
            <w:tcW w:w="257" w:type="pct"/>
          </w:tcPr>
          <w:p w14:paraId="7D919E21" w14:textId="77777777" w:rsidR="00AD4703" w:rsidRPr="001654A1" w:rsidRDefault="00AD4703" w:rsidP="005A7BEF">
            <w:pPr>
              <w:jc w:val="center"/>
              <w:rPr>
                <w:rFonts w:ascii="Arial" w:hAnsi="Arial" w:cs="Arial"/>
                <w:b/>
                <w:sz w:val="18"/>
                <w:szCs w:val="18"/>
                <w:lang w:val="en-GB"/>
              </w:rPr>
            </w:pPr>
          </w:p>
        </w:tc>
        <w:tc>
          <w:tcPr>
            <w:tcW w:w="257" w:type="pct"/>
          </w:tcPr>
          <w:p w14:paraId="566C665A" w14:textId="77777777" w:rsidR="00AD4703" w:rsidRPr="001654A1" w:rsidRDefault="00AD4703" w:rsidP="005A7BEF">
            <w:pPr>
              <w:jc w:val="center"/>
              <w:rPr>
                <w:rFonts w:ascii="Arial" w:hAnsi="Arial" w:cs="Arial"/>
                <w:b/>
                <w:sz w:val="18"/>
                <w:szCs w:val="18"/>
                <w:lang w:val="en-GB"/>
              </w:rPr>
            </w:pPr>
          </w:p>
        </w:tc>
        <w:tc>
          <w:tcPr>
            <w:tcW w:w="257" w:type="pct"/>
            <w:vAlign w:val="center"/>
          </w:tcPr>
          <w:p w14:paraId="179F6908" w14:textId="77777777" w:rsidR="00AD4703" w:rsidRPr="001654A1" w:rsidRDefault="00AD4703" w:rsidP="005A7BEF">
            <w:pPr>
              <w:jc w:val="center"/>
              <w:rPr>
                <w:rFonts w:ascii="Arial" w:hAnsi="Arial" w:cs="Arial"/>
                <w:b/>
                <w:sz w:val="18"/>
                <w:szCs w:val="18"/>
                <w:lang w:val="en-GB"/>
              </w:rPr>
            </w:pPr>
          </w:p>
        </w:tc>
        <w:tc>
          <w:tcPr>
            <w:tcW w:w="248" w:type="pct"/>
          </w:tcPr>
          <w:p w14:paraId="598D25AE" w14:textId="77777777" w:rsidR="00AD4703" w:rsidRPr="001654A1" w:rsidRDefault="00AD4703" w:rsidP="005A7BEF">
            <w:pPr>
              <w:jc w:val="center"/>
              <w:rPr>
                <w:rFonts w:ascii="Arial" w:hAnsi="Arial" w:cs="Arial"/>
                <w:b/>
                <w:sz w:val="18"/>
                <w:szCs w:val="18"/>
                <w:lang w:val="en-GB"/>
              </w:rPr>
            </w:pPr>
          </w:p>
        </w:tc>
      </w:tr>
      <w:tr w:rsidR="00AD4703" w:rsidRPr="001654A1" w14:paraId="1F21E07E" w14:textId="77777777" w:rsidTr="00BB358E">
        <w:trPr>
          <w:trHeight w:val="620"/>
        </w:trPr>
        <w:tc>
          <w:tcPr>
            <w:tcW w:w="2440" w:type="pct"/>
          </w:tcPr>
          <w:p w14:paraId="61A30671"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D20. Generally, what causes does [Name] volunteer in?  (Circle all that apply and specify the activity.)</w:t>
            </w:r>
          </w:p>
          <w:p w14:paraId="463AFBAF"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1. Help with funerals</w:t>
            </w:r>
          </w:p>
          <w:p w14:paraId="5FD65239"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2. Help to care for the sick</w:t>
            </w:r>
          </w:p>
          <w:p w14:paraId="3C1D32E4"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3. Community clean-up</w:t>
            </w:r>
          </w:p>
          <w:p w14:paraId="47363B08"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lastRenderedPageBreak/>
              <w:t>4. Community governance</w:t>
            </w:r>
          </w:p>
          <w:p w14:paraId="06837275"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5. Adult literacy</w:t>
            </w:r>
          </w:p>
          <w:p w14:paraId="7BCAB017"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6. Youth and children activities/ programs</w:t>
            </w:r>
          </w:p>
          <w:p w14:paraId="29D26E66" w14:textId="6494F33E"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 xml:space="preserve">7. </w:t>
            </w:r>
            <w:r w:rsidR="00A56D40" w:rsidRPr="001654A1">
              <w:rPr>
                <w:rFonts w:ascii="Arial" w:hAnsi="Arial" w:cs="Arial"/>
                <w:b/>
                <w:bCs/>
                <w:sz w:val="18"/>
                <w:szCs w:val="18"/>
                <w:lang w:val="en-GB"/>
              </w:rPr>
              <w:t xml:space="preserve">Religious </w:t>
            </w:r>
            <w:r w:rsidRPr="001654A1">
              <w:rPr>
                <w:rFonts w:ascii="Arial" w:hAnsi="Arial" w:cs="Arial"/>
                <w:b/>
                <w:bCs/>
                <w:sz w:val="18"/>
                <w:szCs w:val="18"/>
                <w:lang w:val="en-GB"/>
              </w:rPr>
              <w:t>activities</w:t>
            </w:r>
          </w:p>
          <w:p w14:paraId="08E20544"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 xml:space="preserve">8. Fund-raising </w:t>
            </w:r>
          </w:p>
          <w:p w14:paraId="61F0BCBF" w14:textId="77777777" w:rsidR="00AD4703" w:rsidRPr="001654A1" w:rsidDel="0016691C"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9. Health campaign</w:t>
            </w:r>
          </w:p>
          <w:p w14:paraId="6B85CA52"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10. Labor exchanges –</w:t>
            </w:r>
            <w:r w:rsidRPr="001654A1">
              <w:rPr>
                <w:rFonts w:ascii="Arial" w:hAnsi="Arial" w:cs="Arial"/>
                <w:b/>
                <w:bCs/>
                <w:i/>
                <w:sz w:val="18"/>
                <w:szCs w:val="18"/>
                <w:lang w:val="en-GB"/>
              </w:rPr>
              <w:t>nnoboa</w:t>
            </w:r>
          </w:p>
          <w:p w14:paraId="06AF8AF4"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11. Ethnic group support activities</w:t>
            </w:r>
          </w:p>
          <w:p w14:paraId="17725A21"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12. Women/ gender-based empowerment activities</w:t>
            </w:r>
          </w:p>
          <w:p w14:paraId="18F87344" w14:textId="77777777" w:rsidR="00AD4703" w:rsidRPr="001654A1" w:rsidRDefault="00AD4703" w:rsidP="005A7BEF">
            <w:pPr>
              <w:spacing w:line="276" w:lineRule="auto"/>
              <w:rPr>
                <w:rFonts w:ascii="Arial" w:hAnsi="Arial" w:cs="Arial"/>
                <w:b/>
                <w:sz w:val="18"/>
                <w:szCs w:val="18"/>
              </w:rPr>
            </w:pPr>
            <w:r w:rsidRPr="001654A1">
              <w:rPr>
                <w:rFonts w:ascii="Arial" w:hAnsi="Arial" w:cs="Arial"/>
                <w:b/>
                <w:sz w:val="18"/>
                <w:szCs w:val="18"/>
              </w:rPr>
              <w:t>666. Other (Specify)</w:t>
            </w:r>
          </w:p>
          <w:p w14:paraId="0E6AB1ED" w14:textId="77777777" w:rsidR="00AD4703" w:rsidRPr="001654A1" w:rsidRDefault="00AD4703" w:rsidP="005A7BEF">
            <w:pPr>
              <w:spacing w:line="276" w:lineRule="auto"/>
              <w:rPr>
                <w:rFonts w:ascii="Arial" w:hAnsi="Arial" w:cs="Arial"/>
                <w:b/>
                <w:sz w:val="18"/>
                <w:szCs w:val="18"/>
              </w:rPr>
            </w:pPr>
            <w:r w:rsidRPr="001654A1">
              <w:rPr>
                <w:rFonts w:ascii="Arial" w:hAnsi="Arial" w:cs="Arial"/>
                <w:b/>
                <w:sz w:val="18"/>
                <w:szCs w:val="18"/>
              </w:rPr>
              <w:t xml:space="preserve">-888. Refuse to Answer </w:t>
            </w:r>
          </w:p>
          <w:p w14:paraId="2E3889BF"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sz w:val="18"/>
                <w:szCs w:val="18"/>
              </w:rPr>
              <w:t xml:space="preserve">-999. Don’t know </w:t>
            </w:r>
          </w:p>
        </w:tc>
        <w:tc>
          <w:tcPr>
            <w:tcW w:w="256" w:type="pct"/>
          </w:tcPr>
          <w:p w14:paraId="4A092427" w14:textId="77777777" w:rsidR="00AD4703" w:rsidRPr="001654A1" w:rsidRDefault="00AD4703" w:rsidP="005A7BEF">
            <w:pPr>
              <w:jc w:val="center"/>
              <w:rPr>
                <w:rFonts w:ascii="Arial" w:hAnsi="Arial" w:cs="Arial"/>
                <w:b/>
                <w:sz w:val="18"/>
                <w:szCs w:val="18"/>
                <w:lang w:val="en-GB"/>
              </w:rPr>
            </w:pPr>
          </w:p>
        </w:tc>
        <w:tc>
          <w:tcPr>
            <w:tcW w:w="257" w:type="pct"/>
          </w:tcPr>
          <w:p w14:paraId="5BBCB5BF" w14:textId="77777777" w:rsidR="00AD4703" w:rsidRPr="001654A1" w:rsidRDefault="00AD4703" w:rsidP="005A7BEF">
            <w:pPr>
              <w:jc w:val="center"/>
              <w:rPr>
                <w:rFonts w:ascii="Arial" w:hAnsi="Arial" w:cs="Arial"/>
                <w:b/>
                <w:sz w:val="18"/>
                <w:szCs w:val="18"/>
                <w:lang w:val="en-GB"/>
              </w:rPr>
            </w:pPr>
          </w:p>
        </w:tc>
        <w:tc>
          <w:tcPr>
            <w:tcW w:w="257" w:type="pct"/>
          </w:tcPr>
          <w:p w14:paraId="71954876" w14:textId="77777777" w:rsidR="00AD4703" w:rsidRPr="001654A1" w:rsidRDefault="00AD4703" w:rsidP="005A7BEF">
            <w:pPr>
              <w:jc w:val="center"/>
              <w:rPr>
                <w:rFonts w:ascii="Arial" w:hAnsi="Arial" w:cs="Arial"/>
                <w:b/>
                <w:sz w:val="18"/>
                <w:szCs w:val="18"/>
                <w:lang w:val="en-GB"/>
              </w:rPr>
            </w:pPr>
          </w:p>
        </w:tc>
        <w:tc>
          <w:tcPr>
            <w:tcW w:w="257" w:type="pct"/>
          </w:tcPr>
          <w:p w14:paraId="0709BC2D" w14:textId="77777777" w:rsidR="00AD4703" w:rsidRPr="001654A1" w:rsidRDefault="00AD4703" w:rsidP="005A7BEF">
            <w:pPr>
              <w:jc w:val="center"/>
              <w:rPr>
                <w:rFonts w:ascii="Arial" w:hAnsi="Arial" w:cs="Arial"/>
                <w:b/>
                <w:sz w:val="18"/>
                <w:szCs w:val="18"/>
                <w:lang w:val="en-GB"/>
              </w:rPr>
            </w:pPr>
          </w:p>
        </w:tc>
        <w:tc>
          <w:tcPr>
            <w:tcW w:w="257" w:type="pct"/>
          </w:tcPr>
          <w:p w14:paraId="1B84ADA4" w14:textId="77777777" w:rsidR="00AD4703" w:rsidRPr="001654A1" w:rsidRDefault="00AD4703" w:rsidP="005A7BEF">
            <w:pPr>
              <w:jc w:val="center"/>
              <w:rPr>
                <w:rFonts w:ascii="Arial" w:hAnsi="Arial" w:cs="Arial"/>
                <w:b/>
                <w:sz w:val="18"/>
                <w:szCs w:val="18"/>
                <w:lang w:val="en-GB"/>
              </w:rPr>
            </w:pPr>
          </w:p>
        </w:tc>
        <w:tc>
          <w:tcPr>
            <w:tcW w:w="257" w:type="pct"/>
          </w:tcPr>
          <w:p w14:paraId="4C063542" w14:textId="77777777" w:rsidR="00AD4703" w:rsidRPr="001654A1" w:rsidRDefault="00AD4703" w:rsidP="005A7BEF">
            <w:pPr>
              <w:jc w:val="center"/>
              <w:rPr>
                <w:rFonts w:ascii="Arial" w:hAnsi="Arial" w:cs="Arial"/>
                <w:b/>
                <w:sz w:val="18"/>
                <w:szCs w:val="18"/>
                <w:lang w:val="en-GB"/>
              </w:rPr>
            </w:pPr>
          </w:p>
        </w:tc>
        <w:tc>
          <w:tcPr>
            <w:tcW w:w="257" w:type="pct"/>
          </w:tcPr>
          <w:p w14:paraId="25360629" w14:textId="77777777" w:rsidR="00AD4703" w:rsidRPr="001654A1" w:rsidRDefault="00AD4703" w:rsidP="005A7BEF">
            <w:pPr>
              <w:jc w:val="center"/>
              <w:rPr>
                <w:rFonts w:ascii="Arial" w:hAnsi="Arial" w:cs="Arial"/>
                <w:b/>
                <w:sz w:val="18"/>
                <w:szCs w:val="18"/>
                <w:lang w:val="en-GB"/>
              </w:rPr>
            </w:pPr>
          </w:p>
        </w:tc>
        <w:tc>
          <w:tcPr>
            <w:tcW w:w="257" w:type="pct"/>
          </w:tcPr>
          <w:p w14:paraId="24971CED" w14:textId="77777777" w:rsidR="00AD4703" w:rsidRPr="001654A1" w:rsidRDefault="00AD4703" w:rsidP="005A7BEF">
            <w:pPr>
              <w:jc w:val="center"/>
              <w:rPr>
                <w:rFonts w:ascii="Arial" w:hAnsi="Arial" w:cs="Arial"/>
                <w:b/>
                <w:sz w:val="18"/>
                <w:szCs w:val="18"/>
                <w:lang w:val="en-GB"/>
              </w:rPr>
            </w:pPr>
          </w:p>
        </w:tc>
        <w:tc>
          <w:tcPr>
            <w:tcW w:w="257" w:type="pct"/>
            <w:vAlign w:val="center"/>
          </w:tcPr>
          <w:p w14:paraId="543D7541" w14:textId="77777777" w:rsidR="00AD4703" w:rsidRPr="001654A1" w:rsidRDefault="00AD4703" w:rsidP="005A7BEF">
            <w:pPr>
              <w:jc w:val="center"/>
              <w:rPr>
                <w:rFonts w:ascii="Arial" w:hAnsi="Arial" w:cs="Arial"/>
                <w:b/>
                <w:sz w:val="18"/>
                <w:szCs w:val="18"/>
                <w:lang w:val="en-GB"/>
              </w:rPr>
            </w:pPr>
          </w:p>
        </w:tc>
        <w:tc>
          <w:tcPr>
            <w:tcW w:w="248" w:type="pct"/>
          </w:tcPr>
          <w:p w14:paraId="54C8318D" w14:textId="77777777" w:rsidR="00AD4703" w:rsidRPr="001654A1" w:rsidRDefault="00AD4703" w:rsidP="005A7BEF">
            <w:pPr>
              <w:jc w:val="center"/>
              <w:rPr>
                <w:rFonts w:ascii="Arial" w:hAnsi="Arial" w:cs="Arial"/>
                <w:b/>
                <w:sz w:val="18"/>
                <w:szCs w:val="18"/>
                <w:lang w:val="en-GB"/>
              </w:rPr>
            </w:pPr>
          </w:p>
        </w:tc>
      </w:tr>
      <w:tr w:rsidR="00AD4703" w:rsidRPr="001654A1" w14:paraId="16D5CE12" w14:textId="77777777" w:rsidTr="00BB358E">
        <w:trPr>
          <w:trHeight w:val="620"/>
        </w:trPr>
        <w:tc>
          <w:tcPr>
            <w:tcW w:w="2440" w:type="pct"/>
          </w:tcPr>
          <w:p w14:paraId="71ADF552" w14:textId="7C0ADB99" w:rsidR="00AD4703" w:rsidRPr="001654A1" w:rsidRDefault="00AD4703" w:rsidP="005A7BEF">
            <w:pPr>
              <w:suppressAutoHyphens/>
              <w:autoSpaceDE w:val="0"/>
              <w:snapToGrid w:val="0"/>
              <w:spacing w:after="80"/>
              <w:rPr>
                <w:rFonts w:ascii="Arial" w:hAnsi="Arial" w:cs="Arial"/>
                <w:b/>
                <w:bCs/>
                <w:sz w:val="18"/>
                <w:szCs w:val="18"/>
                <w:lang w:val="en-GB"/>
              </w:rPr>
            </w:pPr>
            <w:r w:rsidRPr="001654A1">
              <w:rPr>
                <w:rFonts w:ascii="Arial" w:hAnsi="Arial" w:cs="Arial"/>
                <w:b/>
                <w:bCs/>
                <w:sz w:val="18"/>
                <w:szCs w:val="18"/>
                <w:lang w:val="en-GB"/>
              </w:rPr>
              <w:t>D21. Does [Name] belong to any organization(s) that volunteer to help others?</w:t>
            </w:r>
          </w:p>
          <w:p w14:paraId="39A949CB" w14:textId="77777777" w:rsidR="00AD4703" w:rsidRPr="001654A1" w:rsidRDefault="00AD4703" w:rsidP="005A7BEF">
            <w:pPr>
              <w:suppressAutoHyphens/>
              <w:autoSpaceDE w:val="0"/>
              <w:snapToGrid w:val="0"/>
              <w:spacing w:after="80"/>
              <w:rPr>
                <w:rFonts w:ascii="Arial" w:hAnsi="Arial" w:cs="Arial"/>
                <w:b/>
                <w:bCs/>
                <w:sz w:val="18"/>
                <w:szCs w:val="18"/>
                <w:lang w:val="en-GB"/>
              </w:rPr>
            </w:pPr>
            <w:r w:rsidRPr="001654A1">
              <w:rPr>
                <w:rFonts w:ascii="Arial" w:hAnsi="Arial" w:cs="Arial"/>
                <w:b/>
                <w:bCs/>
                <w:sz w:val="18"/>
                <w:szCs w:val="18"/>
                <w:lang w:val="en-GB"/>
              </w:rPr>
              <w:t>1.Yes, (specify)</w:t>
            </w:r>
          </w:p>
          <w:p w14:paraId="2E80C617"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5.No &gt;&gt;end of section</w:t>
            </w:r>
          </w:p>
        </w:tc>
        <w:tc>
          <w:tcPr>
            <w:tcW w:w="256" w:type="pct"/>
          </w:tcPr>
          <w:p w14:paraId="1D3C35ED" w14:textId="77777777" w:rsidR="00AD4703" w:rsidRPr="001654A1" w:rsidRDefault="00AD4703" w:rsidP="005A7BEF">
            <w:pPr>
              <w:jc w:val="center"/>
              <w:rPr>
                <w:rFonts w:ascii="Arial" w:hAnsi="Arial" w:cs="Arial"/>
                <w:b/>
                <w:sz w:val="18"/>
                <w:szCs w:val="18"/>
                <w:lang w:val="en-GB"/>
              </w:rPr>
            </w:pPr>
          </w:p>
        </w:tc>
        <w:tc>
          <w:tcPr>
            <w:tcW w:w="257" w:type="pct"/>
          </w:tcPr>
          <w:p w14:paraId="29ED8936" w14:textId="77777777" w:rsidR="00AD4703" w:rsidRPr="001654A1" w:rsidRDefault="00AD4703" w:rsidP="005A7BEF">
            <w:pPr>
              <w:jc w:val="center"/>
              <w:rPr>
                <w:rFonts w:ascii="Arial" w:hAnsi="Arial" w:cs="Arial"/>
                <w:b/>
                <w:sz w:val="18"/>
                <w:szCs w:val="18"/>
                <w:lang w:val="en-GB"/>
              </w:rPr>
            </w:pPr>
          </w:p>
        </w:tc>
        <w:tc>
          <w:tcPr>
            <w:tcW w:w="257" w:type="pct"/>
          </w:tcPr>
          <w:p w14:paraId="18B5945E" w14:textId="77777777" w:rsidR="00AD4703" w:rsidRPr="001654A1" w:rsidRDefault="00AD4703" w:rsidP="005A7BEF">
            <w:pPr>
              <w:jc w:val="center"/>
              <w:rPr>
                <w:rFonts w:ascii="Arial" w:hAnsi="Arial" w:cs="Arial"/>
                <w:b/>
                <w:sz w:val="18"/>
                <w:szCs w:val="18"/>
                <w:lang w:val="en-GB"/>
              </w:rPr>
            </w:pPr>
          </w:p>
        </w:tc>
        <w:tc>
          <w:tcPr>
            <w:tcW w:w="257" w:type="pct"/>
          </w:tcPr>
          <w:p w14:paraId="09099306" w14:textId="77777777" w:rsidR="00AD4703" w:rsidRPr="001654A1" w:rsidRDefault="00AD4703" w:rsidP="005A7BEF">
            <w:pPr>
              <w:jc w:val="center"/>
              <w:rPr>
                <w:rFonts w:ascii="Arial" w:hAnsi="Arial" w:cs="Arial"/>
                <w:b/>
                <w:sz w:val="18"/>
                <w:szCs w:val="18"/>
                <w:lang w:val="en-GB"/>
              </w:rPr>
            </w:pPr>
          </w:p>
        </w:tc>
        <w:tc>
          <w:tcPr>
            <w:tcW w:w="257" w:type="pct"/>
          </w:tcPr>
          <w:p w14:paraId="4F59FB7C" w14:textId="77777777" w:rsidR="00AD4703" w:rsidRPr="001654A1" w:rsidRDefault="00AD4703" w:rsidP="005A7BEF">
            <w:pPr>
              <w:jc w:val="center"/>
              <w:rPr>
                <w:rFonts w:ascii="Arial" w:hAnsi="Arial" w:cs="Arial"/>
                <w:b/>
                <w:sz w:val="18"/>
                <w:szCs w:val="18"/>
                <w:lang w:val="en-GB"/>
              </w:rPr>
            </w:pPr>
          </w:p>
        </w:tc>
        <w:tc>
          <w:tcPr>
            <w:tcW w:w="257" w:type="pct"/>
          </w:tcPr>
          <w:p w14:paraId="4A11A7A0" w14:textId="77777777" w:rsidR="00AD4703" w:rsidRPr="001654A1" w:rsidRDefault="00AD4703" w:rsidP="005A7BEF">
            <w:pPr>
              <w:jc w:val="center"/>
              <w:rPr>
                <w:rFonts w:ascii="Arial" w:hAnsi="Arial" w:cs="Arial"/>
                <w:b/>
                <w:sz w:val="18"/>
                <w:szCs w:val="18"/>
                <w:lang w:val="en-GB"/>
              </w:rPr>
            </w:pPr>
          </w:p>
        </w:tc>
        <w:tc>
          <w:tcPr>
            <w:tcW w:w="257" w:type="pct"/>
          </w:tcPr>
          <w:p w14:paraId="22588E54" w14:textId="77777777" w:rsidR="00AD4703" w:rsidRPr="001654A1" w:rsidRDefault="00AD4703" w:rsidP="005A7BEF">
            <w:pPr>
              <w:jc w:val="center"/>
              <w:rPr>
                <w:rFonts w:ascii="Arial" w:hAnsi="Arial" w:cs="Arial"/>
                <w:b/>
                <w:sz w:val="18"/>
                <w:szCs w:val="18"/>
                <w:lang w:val="en-GB"/>
              </w:rPr>
            </w:pPr>
          </w:p>
        </w:tc>
        <w:tc>
          <w:tcPr>
            <w:tcW w:w="257" w:type="pct"/>
          </w:tcPr>
          <w:p w14:paraId="3A58E0E4" w14:textId="77777777" w:rsidR="00AD4703" w:rsidRPr="001654A1" w:rsidRDefault="00AD4703" w:rsidP="005A7BEF">
            <w:pPr>
              <w:jc w:val="center"/>
              <w:rPr>
                <w:rFonts w:ascii="Arial" w:hAnsi="Arial" w:cs="Arial"/>
                <w:b/>
                <w:sz w:val="18"/>
                <w:szCs w:val="18"/>
                <w:lang w:val="en-GB"/>
              </w:rPr>
            </w:pPr>
          </w:p>
        </w:tc>
        <w:tc>
          <w:tcPr>
            <w:tcW w:w="257" w:type="pct"/>
            <w:vAlign w:val="center"/>
          </w:tcPr>
          <w:p w14:paraId="7EB86364" w14:textId="77777777" w:rsidR="00AD4703" w:rsidRPr="001654A1" w:rsidRDefault="00AD4703" w:rsidP="005A7BEF">
            <w:pPr>
              <w:jc w:val="center"/>
              <w:rPr>
                <w:rFonts w:ascii="Arial" w:hAnsi="Arial" w:cs="Arial"/>
                <w:b/>
                <w:sz w:val="18"/>
                <w:szCs w:val="18"/>
                <w:lang w:val="en-GB"/>
              </w:rPr>
            </w:pPr>
          </w:p>
        </w:tc>
        <w:tc>
          <w:tcPr>
            <w:tcW w:w="248" w:type="pct"/>
          </w:tcPr>
          <w:p w14:paraId="02C9E7FF" w14:textId="77777777" w:rsidR="00AD4703" w:rsidRPr="001654A1" w:rsidRDefault="00AD4703" w:rsidP="005A7BEF">
            <w:pPr>
              <w:jc w:val="center"/>
              <w:rPr>
                <w:rFonts w:ascii="Arial" w:hAnsi="Arial" w:cs="Arial"/>
                <w:b/>
                <w:sz w:val="18"/>
                <w:szCs w:val="18"/>
                <w:lang w:val="en-GB"/>
              </w:rPr>
            </w:pPr>
          </w:p>
        </w:tc>
      </w:tr>
      <w:tr w:rsidR="00AD4703" w:rsidRPr="001654A1" w14:paraId="332CE382" w14:textId="77777777" w:rsidTr="00BB358E">
        <w:trPr>
          <w:trHeight w:val="620"/>
        </w:trPr>
        <w:tc>
          <w:tcPr>
            <w:tcW w:w="2440" w:type="pct"/>
          </w:tcPr>
          <w:p w14:paraId="234F575E" w14:textId="77777777" w:rsidR="00AD4703" w:rsidRPr="001654A1" w:rsidRDefault="00AD4703" w:rsidP="005A7BEF">
            <w:pPr>
              <w:autoSpaceDE w:val="0"/>
              <w:snapToGrid w:val="0"/>
              <w:rPr>
                <w:rFonts w:ascii="Arial" w:hAnsi="Arial" w:cs="Arial"/>
                <w:b/>
                <w:bCs/>
                <w:sz w:val="18"/>
                <w:szCs w:val="18"/>
                <w:lang w:val="en-GB"/>
              </w:rPr>
            </w:pPr>
            <w:r w:rsidRPr="001654A1">
              <w:rPr>
                <w:rFonts w:ascii="Arial" w:hAnsi="Arial" w:cs="Arial"/>
                <w:b/>
                <w:bCs/>
                <w:sz w:val="18"/>
                <w:szCs w:val="18"/>
                <w:lang w:val="en-GB"/>
              </w:rPr>
              <w:t>21b. Name of organisation</w:t>
            </w:r>
          </w:p>
        </w:tc>
        <w:tc>
          <w:tcPr>
            <w:tcW w:w="256" w:type="pct"/>
          </w:tcPr>
          <w:p w14:paraId="35D77EED" w14:textId="77777777" w:rsidR="00AD4703" w:rsidRPr="001654A1" w:rsidRDefault="00AD4703" w:rsidP="005A7BEF">
            <w:pPr>
              <w:jc w:val="center"/>
              <w:rPr>
                <w:rFonts w:ascii="Arial" w:hAnsi="Arial" w:cs="Arial"/>
                <w:b/>
                <w:sz w:val="18"/>
                <w:szCs w:val="18"/>
                <w:lang w:val="en-GB"/>
              </w:rPr>
            </w:pPr>
          </w:p>
        </w:tc>
        <w:tc>
          <w:tcPr>
            <w:tcW w:w="257" w:type="pct"/>
          </w:tcPr>
          <w:p w14:paraId="272D1268" w14:textId="77777777" w:rsidR="00AD4703" w:rsidRPr="001654A1" w:rsidRDefault="00AD4703" w:rsidP="005A7BEF">
            <w:pPr>
              <w:jc w:val="center"/>
              <w:rPr>
                <w:rFonts w:ascii="Arial" w:hAnsi="Arial" w:cs="Arial"/>
                <w:b/>
                <w:sz w:val="18"/>
                <w:szCs w:val="18"/>
                <w:lang w:val="en-GB"/>
              </w:rPr>
            </w:pPr>
          </w:p>
        </w:tc>
        <w:tc>
          <w:tcPr>
            <w:tcW w:w="257" w:type="pct"/>
          </w:tcPr>
          <w:p w14:paraId="0727DE20" w14:textId="77777777" w:rsidR="00AD4703" w:rsidRPr="001654A1" w:rsidRDefault="00AD4703" w:rsidP="005A7BEF">
            <w:pPr>
              <w:jc w:val="center"/>
              <w:rPr>
                <w:rFonts w:ascii="Arial" w:hAnsi="Arial" w:cs="Arial"/>
                <w:b/>
                <w:sz w:val="18"/>
                <w:szCs w:val="18"/>
                <w:lang w:val="en-GB"/>
              </w:rPr>
            </w:pPr>
          </w:p>
        </w:tc>
        <w:tc>
          <w:tcPr>
            <w:tcW w:w="257" w:type="pct"/>
          </w:tcPr>
          <w:p w14:paraId="1F8129E6" w14:textId="77777777" w:rsidR="00AD4703" w:rsidRPr="001654A1" w:rsidRDefault="00AD4703" w:rsidP="005A7BEF">
            <w:pPr>
              <w:jc w:val="center"/>
              <w:rPr>
                <w:rFonts w:ascii="Arial" w:hAnsi="Arial" w:cs="Arial"/>
                <w:b/>
                <w:sz w:val="18"/>
                <w:szCs w:val="18"/>
                <w:lang w:val="en-GB"/>
              </w:rPr>
            </w:pPr>
          </w:p>
        </w:tc>
        <w:tc>
          <w:tcPr>
            <w:tcW w:w="257" w:type="pct"/>
          </w:tcPr>
          <w:p w14:paraId="39311FD7" w14:textId="77777777" w:rsidR="00AD4703" w:rsidRPr="001654A1" w:rsidRDefault="00AD4703" w:rsidP="005A7BEF">
            <w:pPr>
              <w:jc w:val="center"/>
              <w:rPr>
                <w:rFonts w:ascii="Arial" w:hAnsi="Arial" w:cs="Arial"/>
                <w:b/>
                <w:sz w:val="18"/>
                <w:szCs w:val="18"/>
                <w:lang w:val="en-GB"/>
              </w:rPr>
            </w:pPr>
          </w:p>
        </w:tc>
        <w:tc>
          <w:tcPr>
            <w:tcW w:w="257" w:type="pct"/>
          </w:tcPr>
          <w:p w14:paraId="2C9F594B" w14:textId="77777777" w:rsidR="00AD4703" w:rsidRPr="001654A1" w:rsidRDefault="00AD4703" w:rsidP="005A7BEF">
            <w:pPr>
              <w:jc w:val="center"/>
              <w:rPr>
                <w:rFonts w:ascii="Arial" w:hAnsi="Arial" w:cs="Arial"/>
                <w:b/>
                <w:sz w:val="18"/>
                <w:szCs w:val="18"/>
                <w:lang w:val="en-GB"/>
              </w:rPr>
            </w:pPr>
          </w:p>
        </w:tc>
        <w:tc>
          <w:tcPr>
            <w:tcW w:w="257" w:type="pct"/>
          </w:tcPr>
          <w:p w14:paraId="78315215" w14:textId="77777777" w:rsidR="00AD4703" w:rsidRPr="001654A1" w:rsidRDefault="00AD4703" w:rsidP="005A7BEF">
            <w:pPr>
              <w:jc w:val="center"/>
              <w:rPr>
                <w:rFonts w:ascii="Arial" w:hAnsi="Arial" w:cs="Arial"/>
                <w:b/>
                <w:sz w:val="18"/>
                <w:szCs w:val="18"/>
                <w:lang w:val="en-GB"/>
              </w:rPr>
            </w:pPr>
          </w:p>
        </w:tc>
        <w:tc>
          <w:tcPr>
            <w:tcW w:w="257" w:type="pct"/>
          </w:tcPr>
          <w:p w14:paraId="1726E68B" w14:textId="77777777" w:rsidR="00AD4703" w:rsidRPr="001654A1" w:rsidRDefault="00AD4703" w:rsidP="005A7BEF">
            <w:pPr>
              <w:jc w:val="center"/>
              <w:rPr>
                <w:rFonts w:ascii="Arial" w:hAnsi="Arial" w:cs="Arial"/>
                <w:b/>
                <w:sz w:val="18"/>
                <w:szCs w:val="18"/>
                <w:lang w:val="en-GB"/>
              </w:rPr>
            </w:pPr>
          </w:p>
        </w:tc>
        <w:tc>
          <w:tcPr>
            <w:tcW w:w="257" w:type="pct"/>
            <w:vAlign w:val="center"/>
          </w:tcPr>
          <w:p w14:paraId="4A672029" w14:textId="77777777" w:rsidR="00AD4703" w:rsidRPr="001654A1" w:rsidRDefault="00AD4703" w:rsidP="005A7BEF">
            <w:pPr>
              <w:jc w:val="center"/>
              <w:rPr>
                <w:rFonts w:ascii="Arial" w:hAnsi="Arial" w:cs="Arial"/>
                <w:b/>
                <w:sz w:val="18"/>
                <w:szCs w:val="18"/>
                <w:lang w:val="en-GB"/>
              </w:rPr>
            </w:pPr>
          </w:p>
        </w:tc>
        <w:tc>
          <w:tcPr>
            <w:tcW w:w="248" w:type="pct"/>
          </w:tcPr>
          <w:p w14:paraId="7149B18A" w14:textId="77777777" w:rsidR="00AD4703" w:rsidRPr="001654A1" w:rsidRDefault="00AD4703" w:rsidP="005A7BEF">
            <w:pPr>
              <w:jc w:val="center"/>
              <w:rPr>
                <w:rFonts w:ascii="Arial" w:hAnsi="Arial" w:cs="Arial"/>
                <w:b/>
                <w:sz w:val="18"/>
                <w:szCs w:val="18"/>
                <w:lang w:val="en-GB"/>
              </w:rPr>
            </w:pPr>
          </w:p>
        </w:tc>
      </w:tr>
    </w:tbl>
    <w:p w14:paraId="5C20CD1D" w14:textId="77777777" w:rsidR="00AD4703" w:rsidRPr="005A7BEF" w:rsidRDefault="00AD4703" w:rsidP="005A7BEF">
      <w:pPr>
        <w:rPr>
          <w:rFonts w:ascii="Arial" w:hAnsi="Arial" w:cs="Arial"/>
        </w:rPr>
      </w:pPr>
    </w:p>
    <w:p w14:paraId="7169B809" w14:textId="77777777" w:rsidR="00AD4703" w:rsidRPr="005A7BEF" w:rsidRDefault="00AD4703" w:rsidP="005A7BEF">
      <w:pPr>
        <w:rPr>
          <w:rFonts w:ascii="Arial" w:hAnsi="Arial" w:cs="Arial"/>
        </w:rPr>
      </w:pPr>
    </w:p>
    <w:p w14:paraId="7FC61DB0" w14:textId="77777777" w:rsidR="00AD4703" w:rsidRPr="005A7BEF" w:rsidRDefault="00AD4703" w:rsidP="005A7BEF">
      <w:pPr>
        <w:rPr>
          <w:rFonts w:ascii="Arial" w:hAnsi="Arial" w:cs="Arial"/>
        </w:rPr>
        <w:sectPr w:rsidR="00AD4703" w:rsidRPr="005A7BEF" w:rsidSect="00BB358E">
          <w:pgSz w:w="15840" w:h="12240" w:orient="landscape" w:code="1"/>
          <w:pgMar w:top="1134" w:right="1440" w:bottom="1361" w:left="1440" w:header="720" w:footer="720" w:gutter="0"/>
          <w:cols w:space="720"/>
          <w:docGrid w:linePitch="360"/>
        </w:sectPr>
      </w:pPr>
    </w:p>
    <w:p w14:paraId="6E6DE2D8" w14:textId="77777777" w:rsidR="00AD4703" w:rsidRPr="005A7BEF" w:rsidRDefault="00AD4703" w:rsidP="005A7BEF">
      <w:pPr>
        <w:pStyle w:val="Heading1"/>
        <w:spacing w:before="0" w:after="0"/>
        <w:rPr>
          <w:rFonts w:ascii="Arial" w:hAnsi="Arial" w:cs="Arial"/>
        </w:rPr>
      </w:pPr>
      <w:bookmarkStart w:id="207" w:name="_Toc516617871"/>
      <w:bookmarkStart w:id="208" w:name="_Hlk509203040"/>
      <w:r w:rsidRPr="005A7BEF">
        <w:rPr>
          <w:rFonts w:ascii="Arial" w:hAnsi="Arial" w:cs="Arial"/>
        </w:rPr>
        <w:lastRenderedPageBreak/>
        <w:t>SECTION 11: CONSUMPTION MODULE</w:t>
      </w:r>
      <w:bookmarkEnd w:id="207"/>
    </w:p>
    <w:p w14:paraId="08A466B1" w14:textId="16DE113C" w:rsidR="00AD4703" w:rsidRPr="00926426" w:rsidRDefault="005B0CED" w:rsidP="00926426">
      <w:pPr>
        <w:rPr>
          <w:rFonts w:ascii="Arial" w:hAnsi="Arial" w:cs="Arial"/>
          <w:b/>
          <w:sz w:val="20"/>
          <w:szCs w:val="20"/>
          <w:u w:val="single"/>
        </w:rPr>
      </w:pPr>
      <w:r w:rsidRPr="00926426">
        <w:rPr>
          <w:rFonts w:ascii="Arial" w:hAnsi="Arial" w:cs="Arial"/>
          <w:b/>
          <w:sz w:val="20"/>
          <w:szCs w:val="20"/>
          <w:u w:val="single"/>
        </w:rPr>
        <w:t>PART A:</w:t>
      </w:r>
      <w:r w:rsidR="00AD4703" w:rsidRPr="00926426">
        <w:rPr>
          <w:rFonts w:ascii="Arial" w:hAnsi="Arial" w:cs="Arial"/>
          <w:b/>
          <w:sz w:val="20"/>
          <w:szCs w:val="20"/>
          <w:u w:val="single"/>
        </w:rPr>
        <w:t xml:space="preserve"> FOOD</w:t>
      </w:r>
    </w:p>
    <w:p w14:paraId="26044F45" w14:textId="6047F74C" w:rsidR="00AD4703" w:rsidRPr="00926426" w:rsidRDefault="005B0CED" w:rsidP="005A7BEF">
      <w:pPr>
        <w:rPr>
          <w:rFonts w:ascii="Arial" w:hAnsi="Arial" w:cs="Arial"/>
          <w:b/>
          <w:sz w:val="20"/>
          <w:szCs w:val="20"/>
          <w:u w:val="single"/>
        </w:rPr>
      </w:pPr>
      <w:r w:rsidRPr="00926426">
        <w:rPr>
          <w:rFonts w:ascii="Arial" w:hAnsi="Arial" w:cs="Arial"/>
          <w:b/>
          <w:sz w:val="20"/>
          <w:szCs w:val="20"/>
          <w:u w:val="single"/>
        </w:rPr>
        <w:t xml:space="preserve">PART </w:t>
      </w:r>
      <w:r w:rsidR="00AD4703" w:rsidRPr="00926426">
        <w:rPr>
          <w:rFonts w:ascii="Arial" w:hAnsi="Arial" w:cs="Arial"/>
          <w:b/>
          <w:sz w:val="20"/>
          <w:szCs w:val="20"/>
          <w:u w:val="single"/>
        </w:rPr>
        <w:fldChar w:fldCharType="begin"/>
      </w:r>
      <w:r w:rsidR="00AD4703" w:rsidRPr="00926426">
        <w:rPr>
          <w:rFonts w:ascii="Arial" w:hAnsi="Arial" w:cs="Arial"/>
          <w:b/>
          <w:sz w:val="20"/>
          <w:szCs w:val="20"/>
          <w:u w:val="single"/>
        </w:rPr>
        <w:instrText xml:space="preserve"> REF ClothingFootwarePurchases \h  \* MERGEFORMAT </w:instrText>
      </w:r>
      <w:r w:rsidR="00AD4703" w:rsidRPr="00926426">
        <w:rPr>
          <w:rFonts w:ascii="Arial" w:hAnsi="Arial" w:cs="Arial"/>
          <w:b/>
          <w:sz w:val="20"/>
          <w:szCs w:val="20"/>
          <w:u w:val="single"/>
        </w:rPr>
      </w:r>
      <w:r w:rsidR="00AD4703" w:rsidRPr="00926426">
        <w:rPr>
          <w:rFonts w:ascii="Arial" w:hAnsi="Arial" w:cs="Arial"/>
          <w:b/>
          <w:sz w:val="20"/>
          <w:szCs w:val="20"/>
          <w:u w:val="single"/>
        </w:rPr>
        <w:fldChar w:fldCharType="separate"/>
      </w:r>
      <w:r w:rsidR="00AD4703" w:rsidRPr="00926426">
        <w:rPr>
          <w:rFonts w:ascii="Arial" w:hAnsi="Arial" w:cs="Arial"/>
          <w:b/>
          <w:sz w:val="20"/>
          <w:szCs w:val="20"/>
          <w:u w:val="single"/>
        </w:rPr>
        <w:t>B</w:t>
      </w:r>
      <w:r w:rsidRPr="00926426">
        <w:rPr>
          <w:rFonts w:ascii="Arial" w:hAnsi="Arial" w:cs="Arial"/>
          <w:b/>
          <w:sz w:val="20"/>
          <w:szCs w:val="20"/>
          <w:u w:val="single"/>
        </w:rPr>
        <w:t>:</w:t>
      </w:r>
      <w:r w:rsidR="00AD4703" w:rsidRPr="00926426">
        <w:rPr>
          <w:rFonts w:ascii="Arial" w:hAnsi="Arial" w:cs="Arial"/>
          <w:b/>
          <w:sz w:val="20"/>
          <w:szCs w:val="20"/>
          <w:u w:val="single"/>
        </w:rPr>
        <w:t xml:space="preserve"> CLOTHING AND FOOTWEAR</w:t>
      </w:r>
      <w:r w:rsidR="00AD4703" w:rsidRPr="00926426">
        <w:rPr>
          <w:rFonts w:ascii="Arial" w:hAnsi="Arial" w:cs="Arial"/>
          <w:b/>
          <w:sz w:val="20"/>
          <w:szCs w:val="20"/>
          <w:u w:val="single"/>
        </w:rPr>
        <w:fldChar w:fldCharType="end"/>
      </w:r>
    </w:p>
    <w:p w14:paraId="0E61E209" w14:textId="4069B76C" w:rsidR="00AD4703" w:rsidRPr="00926426" w:rsidRDefault="005B0CED" w:rsidP="005A7BEF">
      <w:pPr>
        <w:rPr>
          <w:rFonts w:ascii="Arial" w:hAnsi="Arial" w:cs="Arial"/>
          <w:b/>
          <w:sz w:val="20"/>
          <w:szCs w:val="20"/>
          <w:u w:val="single"/>
        </w:rPr>
      </w:pPr>
      <w:r w:rsidRPr="00926426">
        <w:rPr>
          <w:rFonts w:ascii="Arial" w:hAnsi="Arial" w:cs="Arial"/>
          <w:b/>
          <w:sz w:val="20"/>
          <w:szCs w:val="20"/>
          <w:u w:val="single"/>
        </w:rPr>
        <w:t>PART C:</w:t>
      </w:r>
      <w:r w:rsidR="0068600D">
        <w:rPr>
          <w:rFonts w:ascii="Arial" w:hAnsi="Arial" w:cs="Arial"/>
          <w:b/>
          <w:sz w:val="20"/>
          <w:szCs w:val="20"/>
          <w:u w:val="single"/>
        </w:rPr>
        <w:t xml:space="preserve"> </w:t>
      </w:r>
      <w:r w:rsidRPr="00926426">
        <w:rPr>
          <w:rFonts w:ascii="Arial" w:hAnsi="Arial" w:cs="Arial"/>
          <w:b/>
          <w:sz w:val="20"/>
          <w:szCs w:val="20"/>
          <w:u w:val="single"/>
        </w:rPr>
        <w:t>EXPENDITURE ON OTHER ITEMS IN LAST 12 MONTHS</w:t>
      </w:r>
    </w:p>
    <w:p w14:paraId="5C29302F" w14:textId="6B69C5F2" w:rsidR="00AD4703" w:rsidRPr="00926426" w:rsidRDefault="00900DFF" w:rsidP="005A7BEF">
      <w:pPr>
        <w:rPr>
          <w:rFonts w:ascii="Arial" w:hAnsi="Arial" w:cs="Arial"/>
          <w:b/>
          <w:sz w:val="20"/>
          <w:szCs w:val="20"/>
          <w:u w:val="single"/>
        </w:rPr>
      </w:pPr>
      <w:r w:rsidRPr="00926426">
        <w:rPr>
          <w:rFonts w:ascii="Arial" w:hAnsi="Arial" w:cs="Arial"/>
          <w:b/>
          <w:sz w:val="20"/>
          <w:szCs w:val="20"/>
          <w:u w:val="single"/>
        </w:rPr>
        <w:t>PART D:</w:t>
      </w:r>
      <w:r w:rsidR="0068600D">
        <w:rPr>
          <w:rFonts w:ascii="Arial" w:hAnsi="Arial" w:cs="Arial"/>
          <w:b/>
          <w:sz w:val="20"/>
          <w:szCs w:val="20"/>
          <w:u w:val="single"/>
        </w:rPr>
        <w:t xml:space="preserve"> </w:t>
      </w:r>
      <w:r w:rsidRPr="00926426">
        <w:rPr>
          <w:rFonts w:ascii="Arial" w:hAnsi="Arial" w:cs="Arial"/>
          <w:b/>
          <w:sz w:val="20"/>
          <w:szCs w:val="20"/>
          <w:u w:val="single"/>
        </w:rPr>
        <w:t>FUEL AND LUBRICANTS</w:t>
      </w:r>
    </w:p>
    <w:bookmarkEnd w:id="208"/>
    <w:p w14:paraId="332A6EC4" w14:textId="77777777" w:rsidR="00AD4703" w:rsidRPr="005A7BEF" w:rsidRDefault="00AD4703" w:rsidP="005A7BEF">
      <w:pPr>
        <w:autoSpaceDE w:val="0"/>
        <w:snapToGrid w:val="0"/>
        <w:rPr>
          <w:rFonts w:ascii="Arial" w:hAnsi="Arial" w:cs="Arial"/>
          <w:b/>
          <w:bCs/>
          <w:sz w:val="16"/>
          <w:szCs w:val="16"/>
        </w:rPr>
      </w:pPr>
    </w:p>
    <w:p w14:paraId="7DE81A0F" w14:textId="77777777" w:rsidR="00AD4703" w:rsidRPr="005A7BEF" w:rsidRDefault="00AD4703" w:rsidP="005A7BEF">
      <w:pPr>
        <w:autoSpaceDE w:val="0"/>
        <w:snapToGrid w:val="0"/>
        <w:ind w:left="720"/>
        <w:rPr>
          <w:rFonts w:ascii="Arial" w:hAnsi="Arial" w:cs="Arial"/>
          <w:b/>
          <w:bCs/>
          <w:sz w:val="16"/>
          <w:szCs w:val="16"/>
        </w:rPr>
      </w:pPr>
    </w:p>
    <w:p w14:paraId="4C3CAEE1" w14:textId="77777777" w:rsidR="00AD4703" w:rsidRPr="005A7BEF" w:rsidRDefault="00AD4703" w:rsidP="005A7BEF">
      <w:pPr>
        <w:autoSpaceDE w:val="0"/>
        <w:snapToGrid w:val="0"/>
        <w:rPr>
          <w:rFonts w:ascii="Arial" w:hAnsi="Arial" w:cs="Arial"/>
          <w:b/>
          <w:bCs/>
          <w:sz w:val="16"/>
          <w:szCs w:val="16"/>
        </w:rPr>
      </w:pPr>
    </w:p>
    <w:p w14:paraId="4F0DCA46" w14:textId="77777777" w:rsidR="00AD4703" w:rsidRPr="005A7BEF" w:rsidRDefault="00AD4703" w:rsidP="005A7BEF">
      <w:pPr>
        <w:autoSpaceDE w:val="0"/>
        <w:snapToGrid w:val="0"/>
        <w:rPr>
          <w:rFonts w:ascii="Arial" w:hAnsi="Arial" w:cs="Arial"/>
          <w:b/>
          <w:bCs/>
        </w:rPr>
        <w:sectPr w:rsidR="00AD4703" w:rsidRPr="005A7BEF" w:rsidSect="00BB358E">
          <w:pgSz w:w="15840" w:h="12240" w:orient="landscape" w:code="1"/>
          <w:pgMar w:top="1134" w:right="1440" w:bottom="1361" w:left="1440" w:header="720" w:footer="720" w:gutter="0"/>
          <w:cols w:space="720"/>
          <w:docGrid w:linePitch="360"/>
        </w:sectPr>
      </w:pPr>
    </w:p>
    <w:p w14:paraId="5F15C5C8" w14:textId="4BE82E34" w:rsidR="00AD4703" w:rsidRPr="005A7BEF" w:rsidRDefault="00AD4703" w:rsidP="005A7BEF">
      <w:pPr>
        <w:pStyle w:val="Heading2"/>
        <w:rPr>
          <w:rFonts w:ascii="Arial" w:hAnsi="Arial" w:cs="Arial"/>
          <w:color w:val="auto"/>
          <w:sz w:val="20"/>
          <w:szCs w:val="20"/>
        </w:rPr>
      </w:pPr>
      <w:bookmarkStart w:id="209" w:name="_Toc516617872"/>
      <w:r w:rsidRPr="005A7BEF">
        <w:rPr>
          <w:rFonts w:ascii="Arial" w:hAnsi="Arial" w:cs="Arial"/>
          <w:color w:val="auto"/>
          <w:sz w:val="20"/>
          <w:szCs w:val="20"/>
        </w:rPr>
        <w:lastRenderedPageBreak/>
        <w:t>PART A: FOOD ITEMS CONSUMED</w:t>
      </w:r>
      <w:bookmarkEnd w:id="209"/>
    </w:p>
    <w:p w14:paraId="61516824" w14:textId="77777777" w:rsidR="00AD4703" w:rsidRPr="005A7BEF" w:rsidRDefault="00AD4703" w:rsidP="005A7BEF">
      <w:pPr>
        <w:autoSpaceDE w:val="0"/>
        <w:snapToGrid w:val="0"/>
        <w:rPr>
          <w:rFonts w:ascii="Arial" w:hAnsi="Arial" w:cs="Arial"/>
          <w:b/>
          <w:bCs/>
          <w:sz w:val="16"/>
          <w:szCs w:val="16"/>
        </w:rPr>
      </w:pPr>
    </w:p>
    <w:p w14:paraId="0B1508CB" w14:textId="07E44E2A" w:rsidR="00AD4703" w:rsidRPr="005A7BEF" w:rsidRDefault="002554FD" w:rsidP="005A7BEF">
      <w:pPr>
        <w:autoSpaceDE w:val="0"/>
        <w:snapToGrid w:val="0"/>
        <w:rPr>
          <w:rFonts w:ascii="Arial" w:hAnsi="Arial" w:cs="Arial"/>
          <w:bCs/>
          <w:i/>
          <w:sz w:val="20"/>
          <w:szCs w:val="20"/>
        </w:rPr>
      </w:pPr>
      <w:r w:rsidRPr="005A7BEF">
        <w:rPr>
          <w:rFonts w:ascii="Arial" w:hAnsi="Arial" w:cs="Arial"/>
          <w:bCs/>
          <w:i/>
          <w:sz w:val="20"/>
          <w:szCs w:val="20"/>
        </w:rPr>
        <w:t>Please ask the most knowledgeable household member about own produced food items, food items purchased, gift received and gifts given out by the household during the last 30 days</w:t>
      </w:r>
      <w:r w:rsidR="006E4E64" w:rsidRPr="005A7BEF">
        <w:rPr>
          <w:rFonts w:ascii="Arial" w:hAnsi="Arial" w:cs="Arial"/>
          <w:bCs/>
          <w:i/>
          <w:sz w:val="20"/>
          <w:szCs w:val="20"/>
        </w:rPr>
        <w:t>.</w:t>
      </w:r>
    </w:p>
    <w:tbl>
      <w:tblPr>
        <w:tblW w:w="5683" w:type="pct"/>
        <w:tblInd w:w="-5" w:type="dxa"/>
        <w:tblLayout w:type="fixed"/>
        <w:tblLook w:val="04A0" w:firstRow="1" w:lastRow="0" w:firstColumn="1" w:lastColumn="0" w:noHBand="0" w:noVBand="1"/>
      </w:tblPr>
      <w:tblGrid>
        <w:gridCol w:w="1710"/>
        <w:gridCol w:w="989"/>
        <w:gridCol w:w="1169"/>
        <w:gridCol w:w="1083"/>
        <w:gridCol w:w="807"/>
        <w:gridCol w:w="992"/>
        <w:gridCol w:w="1080"/>
        <w:gridCol w:w="1080"/>
        <w:gridCol w:w="989"/>
        <w:gridCol w:w="1172"/>
        <w:gridCol w:w="898"/>
        <w:gridCol w:w="577"/>
        <w:gridCol w:w="595"/>
        <w:gridCol w:w="1578"/>
      </w:tblGrid>
      <w:tr w:rsidR="00C82DC0" w:rsidRPr="005A7BEF" w14:paraId="214589A9" w14:textId="77777777" w:rsidTr="002F11C3">
        <w:trPr>
          <w:trHeight w:val="2141"/>
          <w:tblHeader/>
        </w:trPr>
        <w:tc>
          <w:tcPr>
            <w:tcW w:w="581"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0FF13CF" w14:textId="77777777" w:rsidR="00681412" w:rsidRPr="005A7BEF" w:rsidRDefault="00681412" w:rsidP="005A7BEF">
            <w:pPr>
              <w:rPr>
                <w:rFonts w:ascii="Arial" w:hAnsi="Arial" w:cs="Arial"/>
                <w:b/>
                <w:sz w:val="18"/>
                <w:szCs w:val="18"/>
              </w:rPr>
            </w:pPr>
            <w:r w:rsidRPr="005A7BEF">
              <w:rPr>
                <w:rFonts w:ascii="Arial" w:hAnsi="Arial" w:cs="Arial"/>
                <w:b/>
                <w:sz w:val="18"/>
                <w:szCs w:val="18"/>
              </w:rPr>
              <w:t>Item</w:t>
            </w:r>
          </w:p>
        </w:tc>
        <w:tc>
          <w:tcPr>
            <w:tcW w:w="336"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14A7D1A8" w14:textId="02436CB0" w:rsidR="00681412" w:rsidRPr="005A7BEF" w:rsidRDefault="00681412" w:rsidP="005A7BEF">
            <w:pPr>
              <w:rPr>
                <w:rFonts w:ascii="Arial" w:hAnsi="Arial" w:cs="Arial"/>
                <w:b/>
                <w:sz w:val="18"/>
                <w:szCs w:val="18"/>
              </w:rPr>
            </w:pPr>
            <w:r w:rsidRPr="005A7BEF">
              <w:rPr>
                <w:rFonts w:ascii="Arial" w:hAnsi="Arial" w:cs="Arial"/>
                <w:b/>
                <w:sz w:val="18"/>
                <w:szCs w:val="18"/>
              </w:rPr>
              <w:t>Q1.</w:t>
            </w:r>
            <w:r>
              <w:t xml:space="preserve"> </w:t>
            </w:r>
            <w:r w:rsidRPr="00A20904">
              <w:rPr>
                <w:rFonts w:ascii="Arial" w:hAnsi="Arial" w:cs="Arial"/>
                <w:b/>
                <w:sz w:val="18"/>
                <w:szCs w:val="18"/>
              </w:rPr>
              <w:t>In the last 30 days, did anyone in the household consume any of the following food items in the category:</w:t>
            </w:r>
            <w:r w:rsidRPr="005A7BEF">
              <w:rPr>
                <w:rFonts w:ascii="Arial" w:hAnsi="Arial" w:cs="Arial"/>
                <w:b/>
                <w:sz w:val="18"/>
                <w:szCs w:val="18"/>
              </w:rPr>
              <w:t>…?</w:t>
            </w:r>
          </w:p>
        </w:tc>
        <w:tc>
          <w:tcPr>
            <w:tcW w:w="397"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0522CB43" w14:textId="6FAD5E52" w:rsidR="00681412" w:rsidRPr="005A7BEF" w:rsidRDefault="00681412" w:rsidP="005A7BEF">
            <w:pPr>
              <w:rPr>
                <w:rFonts w:ascii="Arial" w:hAnsi="Arial" w:cs="Arial"/>
                <w:b/>
                <w:sz w:val="18"/>
                <w:szCs w:val="18"/>
              </w:rPr>
            </w:pPr>
            <w:r w:rsidRPr="005A7BEF">
              <w:rPr>
                <w:rFonts w:ascii="Arial" w:hAnsi="Arial" w:cs="Arial"/>
                <w:b/>
                <w:sz w:val="18"/>
                <w:szCs w:val="18"/>
              </w:rPr>
              <w:t xml:space="preserve">Q2.In what Unit do you use to measure this </w:t>
            </w:r>
            <w:r>
              <w:rPr>
                <w:rFonts w:ascii="Arial" w:hAnsi="Arial" w:cs="Arial"/>
                <w:b/>
                <w:sz w:val="18"/>
                <w:szCs w:val="18"/>
              </w:rPr>
              <w:t xml:space="preserve">… </w:t>
            </w:r>
            <w:r w:rsidRPr="005A7BEF">
              <w:rPr>
                <w:rFonts w:ascii="Arial" w:hAnsi="Arial" w:cs="Arial"/>
                <w:b/>
                <w:sz w:val="18"/>
                <w:szCs w:val="18"/>
              </w:rPr>
              <w:t>?</w:t>
            </w:r>
          </w:p>
        </w:tc>
        <w:tc>
          <w:tcPr>
            <w:tcW w:w="368"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22DC89C8" w14:textId="77777777" w:rsidR="00681412" w:rsidRPr="005A7BEF" w:rsidRDefault="00681412" w:rsidP="005A7BEF">
            <w:pPr>
              <w:rPr>
                <w:rFonts w:ascii="Arial" w:hAnsi="Arial" w:cs="Arial"/>
                <w:b/>
                <w:sz w:val="18"/>
                <w:szCs w:val="18"/>
              </w:rPr>
            </w:pPr>
            <w:r w:rsidRPr="005A7BEF">
              <w:rPr>
                <w:rFonts w:ascii="Arial" w:hAnsi="Arial" w:cs="Arial"/>
                <w:b/>
                <w:sz w:val="18"/>
                <w:szCs w:val="18"/>
              </w:rPr>
              <w:t>Q3.How many of this unit of … did you produce?</w:t>
            </w:r>
          </w:p>
        </w:tc>
        <w:tc>
          <w:tcPr>
            <w:tcW w:w="274"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433F1F2C" w14:textId="77777777" w:rsidR="00681412" w:rsidRDefault="00681412" w:rsidP="005A7BEF">
            <w:pPr>
              <w:rPr>
                <w:rFonts w:ascii="Arial" w:hAnsi="Arial" w:cs="Arial"/>
                <w:b/>
                <w:sz w:val="18"/>
                <w:szCs w:val="18"/>
              </w:rPr>
            </w:pPr>
            <w:r w:rsidRPr="005A7BEF">
              <w:rPr>
                <w:rFonts w:ascii="Arial" w:hAnsi="Arial" w:cs="Arial"/>
                <w:b/>
                <w:sz w:val="18"/>
                <w:szCs w:val="18"/>
              </w:rPr>
              <w:t>Q4.What is the value of this quantity of…</w:t>
            </w:r>
          </w:p>
          <w:p w14:paraId="4843068A" w14:textId="77777777" w:rsidR="00681412" w:rsidRDefault="00681412" w:rsidP="005A7BEF">
            <w:pPr>
              <w:rPr>
                <w:rFonts w:ascii="Arial" w:hAnsi="Arial" w:cs="Arial"/>
                <w:b/>
                <w:sz w:val="18"/>
                <w:szCs w:val="18"/>
              </w:rPr>
            </w:pPr>
          </w:p>
          <w:p w14:paraId="019E793A" w14:textId="576B3E54" w:rsidR="00681412" w:rsidRPr="005A7BEF" w:rsidRDefault="00681412" w:rsidP="005A7BEF">
            <w:pPr>
              <w:rPr>
                <w:rFonts w:ascii="Arial" w:hAnsi="Arial" w:cs="Arial"/>
                <w:b/>
                <w:sz w:val="18"/>
                <w:szCs w:val="18"/>
              </w:rPr>
            </w:pPr>
          </w:p>
        </w:tc>
        <w:tc>
          <w:tcPr>
            <w:tcW w:w="337"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79D690F" w14:textId="77777777" w:rsidR="00681412" w:rsidRPr="005A7BEF" w:rsidRDefault="00681412" w:rsidP="005A7BEF">
            <w:pPr>
              <w:rPr>
                <w:rFonts w:ascii="Arial" w:hAnsi="Arial" w:cs="Arial"/>
                <w:b/>
                <w:sz w:val="18"/>
                <w:szCs w:val="18"/>
              </w:rPr>
            </w:pPr>
            <w:r w:rsidRPr="005A7BEF">
              <w:rPr>
                <w:rFonts w:ascii="Arial" w:hAnsi="Arial" w:cs="Arial"/>
                <w:b/>
                <w:sz w:val="18"/>
                <w:szCs w:val="18"/>
              </w:rPr>
              <w:t>Q5.How many of this unit of … did you purchase?</w:t>
            </w:r>
          </w:p>
        </w:tc>
        <w:tc>
          <w:tcPr>
            <w:tcW w:w="367"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2CD426C3" w14:textId="36790CC4" w:rsidR="00681412" w:rsidRPr="005A7BEF" w:rsidRDefault="00681412" w:rsidP="005A7BEF">
            <w:pPr>
              <w:rPr>
                <w:rFonts w:ascii="Arial" w:hAnsi="Arial" w:cs="Arial"/>
                <w:b/>
                <w:sz w:val="18"/>
                <w:szCs w:val="18"/>
              </w:rPr>
            </w:pPr>
            <w:r w:rsidRPr="005A7BEF">
              <w:rPr>
                <w:rFonts w:ascii="Arial" w:hAnsi="Arial" w:cs="Arial"/>
                <w:b/>
                <w:sz w:val="18"/>
                <w:szCs w:val="18"/>
              </w:rPr>
              <w:t>Q6.How much did you spend on purchasing this</w:t>
            </w:r>
            <w:r>
              <w:rPr>
                <w:rFonts w:ascii="Arial" w:hAnsi="Arial" w:cs="Arial"/>
                <w:b/>
                <w:sz w:val="18"/>
                <w:szCs w:val="18"/>
              </w:rPr>
              <w:t xml:space="preserve"> quantity of</w:t>
            </w:r>
            <w:r w:rsidRPr="005A7BEF">
              <w:rPr>
                <w:rFonts w:ascii="Arial" w:hAnsi="Arial" w:cs="Arial"/>
                <w:b/>
                <w:sz w:val="18"/>
                <w:szCs w:val="18"/>
              </w:rPr>
              <w:t>…?</w:t>
            </w:r>
          </w:p>
        </w:tc>
        <w:tc>
          <w:tcPr>
            <w:tcW w:w="367"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61DFE2A0" w14:textId="685B51C8" w:rsidR="00681412" w:rsidRPr="005A7BEF" w:rsidRDefault="00681412" w:rsidP="005A7BEF">
            <w:pPr>
              <w:rPr>
                <w:rFonts w:ascii="Arial" w:hAnsi="Arial" w:cs="Arial"/>
                <w:b/>
                <w:sz w:val="18"/>
                <w:szCs w:val="18"/>
              </w:rPr>
            </w:pPr>
            <w:r w:rsidRPr="005A7BEF">
              <w:rPr>
                <w:rFonts w:ascii="Arial" w:hAnsi="Arial" w:cs="Arial"/>
                <w:b/>
                <w:sz w:val="18"/>
                <w:szCs w:val="18"/>
              </w:rPr>
              <w:t>Q7.How many units of this… did you receive as a gift?</w:t>
            </w:r>
          </w:p>
        </w:tc>
        <w:tc>
          <w:tcPr>
            <w:tcW w:w="336"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65060185" w14:textId="548E06A4" w:rsidR="00681412" w:rsidRPr="005A7BEF" w:rsidRDefault="00681412" w:rsidP="005A7BEF">
            <w:pPr>
              <w:rPr>
                <w:rFonts w:ascii="Arial" w:hAnsi="Arial" w:cs="Arial"/>
                <w:b/>
                <w:sz w:val="18"/>
                <w:szCs w:val="18"/>
              </w:rPr>
            </w:pPr>
            <w:r w:rsidRPr="005A7BEF">
              <w:rPr>
                <w:rFonts w:ascii="Arial" w:hAnsi="Arial" w:cs="Arial"/>
                <w:b/>
                <w:sz w:val="18"/>
                <w:szCs w:val="18"/>
              </w:rPr>
              <w:t xml:space="preserve">Q8.What is the value of </w:t>
            </w:r>
            <w:r>
              <w:rPr>
                <w:rFonts w:ascii="Arial" w:hAnsi="Arial" w:cs="Arial"/>
                <w:b/>
                <w:sz w:val="18"/>
                <w:szCs w:val="18"/>
              </w:rPr>
              <w:t xml:space="preserve">this quantity of </w:t>
            </w:r>
            <w:r w:rsidRPr="005A7BEF">
              <w:rPr>
                <w:rFonts w:ascii="Arial" w:hAnsi="Arial" w:cs="Arial"/>
                <w:b/>
                <w:sz w:val="18"/>
                <w:szCs w:val="18"/>
              </w:rPr>
              <w:t>… that you received as a gift?</w:t>
            </w:r>
          </w:p>
        </w:tc>
        <w:tc>
          <w:tcPr>
            <w:tcW w:w="398"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2752CA6" w14:textId="69086D72" w:rsidR="00681412" w:rsidRPr="005A7BEF" w:rsidRDefault="00681412" w:rsidP="005A7BEF">
            <w:pPr>
              <w:rPr>
                <w:rFonts w:ascii="Arial" w:hAnsi="Arial" w:cs="Arial"/>
                <w:b/>
                <w:sz w:val="18"/>
                <w:szCs w:val="18"/>
              </w:rPr>
            </w:pPr>
            <w:r w:rsidRPr="00681412">
              <w:rPr>
                <w:rFonts w:ascii="Arial" w:hAnsi="Arial" w:cs="Arial"/>
                <w:b/>
                <w:sz w:val="18"/>
                <w:szCs w:val="18"/>
              </w:rPr>
              <w:t xml:space="preserve">Q9. In the last 30 days, did anyone in the household </w:t>
            </w:r>
            <w:r w:rsidRPr="001403DE">
              <w:rPr>
                <w:rFonts w:ascii="Arial" w:hAnsi="Arial" w:cs="Arial"/>
                <w:sz w:val="18"/>
                <w:szCs w:val="18"/>
              </w:rPr>
              <w:t>give</w:t>
            </w:r>
            <w:r w:rsidRPr="00681412">
              <w:rPr>
                <w:rFonts w:ascii="Arial" w:hAnsi="Arial" w:cs="Arial"/>
                <w:b/>
                <w:sz w:val="18"/>
                <w:szCs w:val="18"/>
              </w:rPr>
              <w:t xml:space="preserve"> any of the following food items in the category</w:t>
            </w:r>
            <w:r>
              <w:rPr>
                <w:rFonts w:ascii="Arial" w:hAnsi="Arial" w:cs="Arial"/>
                <w:b/>
                <w:sz w:val="18"/>
                <w:szCs w:val="18"/>
              </w:rPr>
              <w:t>: … as a gift?</w:t>
            </w:r>
          </w:p>
        </w:tc>
        <w:tc>
          <w:tcPr>
            <w:tcW w:w="305" w:type="pct"/>
            <w:tcBorders>
              <w:top w:val="single" w:sz="4" w:space="0" w:color="auto"/>
              <w:left w:val="nil"/>
              <w:bottom w:val="single" w:sz="4" w:space="0" w:color="auto"/>
              <w:right w:val="nil"/>
            </w:tcBorders>
            <w:shd w:val="clear" w:color="auto" w:fill="BFBFBF" w:themeFill="background1" w:themeFillShade="BF"/>
          </w:tcPr>
          <w:p w14:paraId="4BB92010" w14:textId="77777777" w:rsidR="002F11C3" w:rsidRDefault="002F11C3" w:rsidP="005A7BEF">
            <w:pPr>
              <w:rPr>
                <w:rFonts w:ascii="Arial" w:hAnsi="Arial" w:cs="Arial"/>
                <w:b/>
                <w:sz w:val="18"/>
                <w:szCs w:val="18"/>
              </w:rPr>
            </w:pPr>
          </w:p>
          <w:p w14:paraId="17BDFEE5" w14:textId="77777777" w:rsidR="002F11C3" w:rsidRDefault="002F11C3" w:rsidP="005A7BEF">
            <w:pPr>
              <w:rPr>
                <w:rFonts w:ascii="Arial" w:hAnsi="Arial" w:cs="Arial"/>
                <w:b/>
                <w:sz w:val="18"/>
                <w:szCs w:val="18"/>
              </w:rPr>
            </w:pPr>
          </w:p>
          <w:p w14:paraId="4A07B5CA" w14:textId="77777777" w:rsidR="002F11C3" w:rsidRDefault="002F11C3" w:rsidP="005A7BEF">
            <w:pPr>
              <w:rPr>
                <w:rFonts w:ascii="Arial" w:hAnsi="Arial" w:cs="Arial"/>
                <w:b/>
                <w:sz w:val="18"/>
                <w:szCs w:val="18"/>
              </w:rPr>
            </w:pPr>
          </w:p>
          <w:p w14:paraId="39813917" w14:textId="77777777" w:rsidR="002F11C3" w:rsidRDefault="002F11C3" w:rsidP="005A7BEF">
            <w:pPr>
              <w:rPr>
                <w:rFonts w:ascii="Arial" w:hAnsi="Arial" w:cs="Arial"/>
                <w:b/>
                <w:sz w:val="18"/>
                <w:szCs w:val="18"/>
              </w:rPr>
            </w:pPr>
          </w:p>
          <w:p w14:paraId="2A5E847D" w14:textId="77777777" w:rsidR="002F11C3" w:rsidRDefault="002F11C3" w:rsidP="005A7BEF">
            <w:pPr>
              <w:rPr>
                <w:rFonts w:ascii="Arial" w:hAnsi="Arial" w:cs="Arial"/>
                <w:b/>
                <w:sz w:val="18"/>
                <w:szCs w:val="18"/>
              </w:rPr>
            </w:pPr>
          </w:p>
          <w:p w14:paraId="619008DF" w14:textId="77777777" w:rsidR="002F11C3" w:rsidRDefault="002F11C3" w:rsidP="005A7BEF">
            <w:pPr>
              <w:rPr>
                <w:rFonts w:ascii="Arial" w:hAnsi="Arial" w:cs="Arial"/>
                <w:b/>
                <w:sz w:val="18"/>
                <w:szCs w:val="18"/>
              </w:rPr>
            </w:pPr>
          </w:p>
          <w:p w14:paraId="3944425C" w14:textId="77777777" w:rsidR="002F11C3" w:rsidRDefault="002F11C3" w:rsidP="005A7BEF">
            <w:pPr>
              <w:rPr>
                <w:rFonts w:ascii="Arial" w:hAnsi="Arial" w:cs="Arial"/>
                <w:b/>
                <w:sz w:val="18"/>
                <w:szCs w:val="18"/>
              </w:rPr>
            </w:pPr>
          </w:p>
          <w:p w14:paraId="2471E828" w14:textId="2DF55ED8" w:rsidR="00681412" w:rsidRPr="005A7BEF" w:rsidRDefault="00681412" w:rsidP="005A7BEF">
            <w:pPr>
              <w:rPr>
                <w:rFonts w:ascii="Arial" w:hAnsi="Arial" w:cs="Arial"/>
                <w:b/>
                <w:sz w:val="18"/>
                <w:szCs w:val="18"/>
              </w:rPr>
            </w:pPr>
            <w:r w:rsidRPr="00681412">
              <w:rPr>
                <w:rFonts w:ascii="Arial" w:hAnsi="Arial" w:cs="Arial"/>
                <w:b/>
                <w:sz w:val="18"/>
                <w:szCs w:val="18"/>
              </w:rPr>
              <w:t>Q10. What unit did you use to measure this</w:t>
            </w:r>
            <w:r>
              <w:rPr>
                <w:rFonts w:ascii="Arial" w:hAnsi="Arial" w:cs="Arial"/>
                <w:b/>
                <w:sz w:val="18"/>
                <w:szCs w:val="18"/>
              </w:rPr>
              <w:t xml:space="preserve"> … ?</w:t>
            </w:r>
          </w:p>
        </w:tc>
        <w:tc>
          <w:tcPr>
            <w:tcW w:w="398" w:type="pct"/>
            <w:gridSpan w:val="2"/>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543EB445" w14:textId="035B9059" w:rsidR="00681412" w:rsidRPr="005A7BEF" w:rsidRDefault="00681412" w:rsidP="005A7BEF">
            <w:pPr>
              <w:rPr>
                <w:rFonts w:ascii="Arial" w:hAnsi="Arial" w:cs="Arial"/>
                <w:b/>
                <w:sz w:val="18"/>
                <w:szCs w:val="18"/>
              </w:rPr>
            </w:pPr>
            <w:r w:rsidRPr="005A7BEF">
              <w:rPr>
                <w:rFonts w:ascii="Arial" w:hAnsi="Arial" w:cs="Arial"/>
                <w:b/>
                <w:sz w:val="18"/>
                <w:szCs w:val="18"/>
              </w:rPr>
              <w:t>Q1</w:t>
            </w:r>
            <w:r>
              <w:rPr>
                <w:rFonts w:ascii="Arial" w:hAnsi="Arial" w:cs="Arial"/>
                <w:b/>
                <w:sz w:val="18"/>
                <w:szCs w:val="18"/>
              </w:rPr>
              <w:t>1</w:t>
            </w:r>
            <w:r w:rsidRPr="005A7BEF">
              <w:rPr>
                <w:rFonts w:ascii="Arial" w:hAnsi="Arial" w:cs="Arial"/>
                <w:b/>
                <w:sz w:val="18"/>
                <w:szCs w:val="18"/>
              </w:rPr>
              <w:t>.How many units of this… did you give as a gift in the last 30 days?</w:t>
            </w:r>
          </w:p>
        </w:tc>
        <w:tc>
          <w:tcPr>
            <w:tcW w:w="536"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04969E5A" w14:textId="6ABD6951" w:rsidR="00681412" w:rsidRPr="005A7BEF" w:rsidRDefault="00681412">
            <w:pPr>
              <w:rPr>
                <w:rFonts w:ascii="Arial" w:hAnsi="Arial" w:cs="Arial"/>
                <w:b/>
                <w:sz w:val="18"/>
                <w:szCs w:val="18"/>
              </w:rPr>
            </w:pPr>
            <w:r w:rsidRPr="005A7BEF">
              <w:rPr>
                <w:rFonts w:ascii="Arial" w:hAnsi="Arial" w:cs="Arial"/>
                <w:b/>
                <w:sz w:val="18"/>
                <w:szCs w:val="18"/>
              </w:rPr>
              <w:t>Q1</w:t>
            </w:r>
            <w:r w:rsidR="0084798B">
              <w:rPr>
                <w:rFonts w:ascii="Arial" w:hAnsi="Arial" w:cs="Arial"/>
                <w:b/>
                <w:sz w:val="18"/>
                <w:szCs w:val="18"/>
              </w:rPr>
              <w:t xml:space="preserve">2. </w:t>
            </w:r>
            <w:r w:rsidR="002F11C3" w:rsidRPr="002F11C3">
              <w:rPr>
                <w:rFonts w:ascii="Arial" w:hAnsi="Arial" w:cs="Arial"/>
                <w:b/>
                <w:sz w:val="18"/>
                <w:szCs w:val="18"/>
              </w:rPr>
              <w:t xml:space="preserve">What is the value of this quantity of  </w:t>
            </w:r>
            <w:r w:rsidR="002F11C3">
              <w:rPr>
                <w:rFonts w:ascii="Arial" w:hAnsi="Arial" w:cs="Arial"/>
                <w:b/>
                <w:sz w:val="18"/>
                <w:szCs w:val="18"/>
              </w:rPr>
              <w:t>…</w:t>
            </w:r>
            <w:r w:rsidR="002F11C3" w:rsidRPr="002F11C3">
              <w:rPr>
                <w:rFonts w:ascii="Arial" w:hAnsi="Arial" w:cs="Arial"/>
                <w:b/>
                <w:sz w:val="18"/>
                <w:szCs w:val="18"/>
              </w:rPr>
              <w:t xml:space="preserve"> that you have given as a gift in the last 30 days</w:t>
            </w:r>
          </w:p>
        </w:tc>
      </w:tr>
      <w:tr w:rsidR="00C82DC0" w:rsidRPr="005A7BEF" w14:paraId="086EA569" w14:textId="77777777" w:rsidTr="002F11C3">
        <w:trPr>
          <w:trHeight w:val="375"/>
          <w:tblHeader/>
        </w:trPr>
        <w:tc>
          <w:tcPr>
            <w:tcW w:w="581" w:type="pct"/>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03BEDD4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BFBFBF" w:themeFill="background1" w:themeFillShade="BF"/>
            <w:vAlign w:val="bottom"/>
            <w:hideMark/>
          </w:tcPr>
          <w:p w14:paraId="4C3ADDAE" w14:textId="77777777" w:rsidR="00681412" w:rsidRPr="005A7BEF" w:rsidRDefault="00681412" w:rsidP="005A7BEF">
            <w:pPr>
              <w:rPr>
                <w:rFonts w:ascii="Arial" w:hAnsi="Arial" w:cs="Arial"/>
                <w:b/>
                <w:sz w:val="18"/>
                <w:szCs w:val="18"/>
              </w:rPr>
            </w:pPr>
            <w:r w:rsidRPr="005A7BEF">
              <w:rPr>
                <w:rFonts w:ascii="Arial" w:hAnsi="Arial" w:cs="Arial"/>
                <w:b/>
                <w:sz w:val="18"/>
                <w:szCs w:val="18"/>
              </w:rPr>
              <w:t>1.Yes</w:t>
            </w:r>
          </w:p>
          <w:p w14:paraId="0957389A" w14:textId="77777777" w:rsidR="00681412" w:rsidRPr="005A7BEF" w:rsidRDefault="00681412" w:rsidP="005A7BEF">
            <w:pPr>
              <w:rPr>
                <w:rFonts w:ascii="Arial" w:hAnsi="Arial" w:cs="Arial"/>
                <w:b/>
                <w:sz w:val="18"/>
                <w:szCs w:val="18"/>
              </w:rPr>
            </w:pPr>
            <w:r w:rsidRPr="005A7BEF">
              <w:rPr>
                <w:rFonts w:ascii="Arial" w:hAnsi="Arial" w:cs="Arial"/>
                <w:b/>
                <w:sz w:val="18"/>
                <w:szCs w:val="18"/>
              </w:rPr>
              <w:t>5.No&gt;&gt;Q9</w:t>
            </w:r>
          </w:p>
        </w:tc>
        <w:tc>
          <w:tcPr>
            <w:tcW w:w="397" w:type="pct"/>
            <w:tcBorders>
              <w:top w:val="nil"/>
              <w:left w:val="nil"/>
              <w:bottom w:val="single" w:sz="4" w:space="0" w:color="auto"/>
              <w:right w:val="single" w:sz="4" w:space="0" w:color="auto"/>
            </w:tcBorders>
            <w:shd w:val="clear" w:color="auto" w:fill="BFBFBF" w:themeFill="background1" w:themeFillShade="BF"/>
            <w:vAlign w:val="bottom"/>
            <w:hideMark/>
          </w:tcPr>
          <w:p w14:paraId="72231DFF" w14:textId="77777777" w:rsidR="00681412" w:rsidRPr="005A7BEF" w:rsidRDefault="00681412" w:rsidP="005A7BEF">
            <w:pPr>
              <w:rPr>
                <w:rFonts w:ascii="Arial" w:hAnsi="Arial" w:cs="Arial"/>
                <w:b/>
                <w:sz w:val="18"/>
                <w:szCs w:val="18"/>
              </w:rPr>
            </w:pPr>
            <w:r w:rsidRPr="005A7BEF">
              <w:rPr>
                <w:rFonts w:ascii="Arial" w:hAnsi="Arial" w:cs="Arial"/>
                <w:b/>
                <w:sz w:val="18"/>
                <w:szCs w:val="18"/>
              </w:rPr>
              <w:t>Unit code</w:t>
            </w:r>
          </w:p>
        </w:tc>
        <w:tc>
          <w:tcPr>
            <w:tcW w:w="368" w:type="pct"/>
            <w:tcBorders>
              <w:top w:val="nil"/>
              <w:left w:val="nil"/>
              <w:bottom w:val="single" w:sz="4" w:space="0" w:color="auto"/>
              <w:right w:val="single" w:sz="4" w:space="0" w:color="auto"/>
            </w:tcBorders>
            <w:shd w:val="clear" w:color="auto" w:fill="BFBFBF" w:themeFill="background1" w:themeFillShade="BF"/>
            <w:vAlign w:val="bottom"/>
            <w:hideMark/>
          </w:tcPr>
          <w:p w14:paraId="4842A65D" w14:textId="77777777" w:rsidR="00681412" w:rsidRPr="005A7BEF" w:rsidRDefault="00681412" w:rsidP="005A7BEF">
            <w:pPr>
              <w:rPr>
                <w:rFonts w:ascii="Arial" w:hAnsi="Arial" w:cs="Arial"/>
                <w:b/>
                <w:sz w:val="18"/>
                <w:szCs w:val="18"/>
              </w:rPr>
            </w:pPr>
            <w:r w:rsidRPr="005A7BEF">
              <w:rPr>
                <w:rFonts w:ascii="Arial" w:hAnsi="Arial" w:cs="Arial"/>
                <w:b/>
                <w:sz w:val="18"/>
                <w:szCs w:val="18"/>
              </w:rPr>
              <w:t>Quantity</w:t>
            </w:r>
          </w:p>
        </w:tc>
        <w:tc>
          <w:tcPr>
            <w:tcW w:w="274" w:type="pct"/>
            <w:tcBorders>
              <w:top w:val="nil"/>
              <w:left w:val="nil"/>
              <w:bottom w:val="single" w:sz="4" w:space="0" w:color="auto"/>
              <w:right w:val="single" w:sz="4" w:space="0" w:color="auto"/>
            </w:tcBorders>
            <w:shd w:val="clear" w:color="auto" w:fill="BFBFBF" w:themeFill="background1" w:themeFillShade="BF"/>
            <w:vAlign w:val="bottom"/>
            <w:hideMark/>
          </w:tcPr>
          <w:p w14:paraId="3FF518D3" w14:textId="77777777" w:rsidR="00681412" w:rsidRPr="005A7BEF" w:rsidRDefault="00681412" w:rsidP="005A7BEF">
            <w:pPr>
              <w:rPr>
                <w:rFonts w:ascii="Arial" w:hAnsi="Arial" w:cs="Arial"/>
                <w:b/>
                <w:sz w:val="18"/>
                <w:szCs w:val="18"/>
              </w:rPr>
            </w:pPr>
            <w:r w:rsidRPr="005A7BEF">
              <w:rPr>
                <w:rFonts w:ascii="Arial" w:hAnsi="Arial" w:cs="Arial"/>
                <w:b/>
                <w:sz w:val="18"/>
                <w:szCs w:val="18"/>
              </w:rPr>
              <w:t>Amount Ghc</w:t>
            </w:r>
          </w:p>
        </w:tc>
        <w:tc>
          <w:tcPr>
            <w:tcW w:w="337" w:type="pct"/>
            <w:tcBorders>
              <w:top w:val="nil"/>
              <w:left w:val="nil"/>
              <w:bottom w:val="single" w:sz="4" w:space="0" w:color="auto"/>
              <w:right w:val="single" w:sz="4" w:space="0" w:color="auto"/>
            </w:tcBorders>
            <w:shd w:val="clear" w:color="auto" w:fill="BFBFBF" w:themeFill="background1" w:themeFillShade="BF"/>
            <w:vAlign w:val="bottom"/>
            <w:hideMark/>
          </w:tcPr>
          <w:p w14:paraId="38C624BA" w14:textId="77777777" w:rsidR="00681412" w:rsidRPr="005A7BEF" w:rsidRDefault="00681412" w:rsidP="005A7BEF">
            <w:pPr>
              <w:rPr>
                <w:rFonts w:ascii="Arial" w:hAnsi="Arial" w:cs="Arial"/>
                <w:b/>
                <w:sz w:val="18"/>
                <w:szCs w:val="18"/>
              </w:rPr>
            </w:pPr>
            <w:r w:rsidRPr="005A7BEF">
              <w:rPr>
                <w:rFonts w:ascii="Arial" w:hAnsi="Arial" w:cs="Arial"/>
                <w:b/>
                <w:sz w:val="18"/>
                <w:szCs w:val="18"/>
              </w:rPr>
              <w:t>Quantity</w:t>
            </w:r>
          </w:p>
        </w:tc>
        <w:tc>
          <w:tcPr>
            <w:tcW w:w="367" w:type="pct"/>
            <w:tcBorders>
              <w:top w:val="nil"/>
              <w:left w:val="nil"/>
              <w:bottom w:val="single" w:sz="4" w:space="0" w:color="auto"/>
              <w:right w:val="single" w:sz="4" w:space="0" w:color="auto"/>
            </w:tcBorders>
            <w:shd w:val="clear" w:color="auto" w:fill="BFBFBF" w:themeFill="background1" w:themeFillShade="BF"/>
            <w:vAlign w:val="bottom"/>
            <w:hideMark/>
          </w:tcPr>
          <w:p w14:paraId="247BD7C0" w14:textId="77777777" w:rsidR="00681412" w:rsidRPr="005A7BEF" w:rsidRDefault="00681412" w:rsidP="005A7BEF">
            <w:pPr>
              <w:rPr>
                <w:rFonts w:ascii="Arial" w:hAnsi="Arial" w:cs="Arial"/>
                <w:b/>
                <w:sz w:val="18"/>
                <w:szCs w:val="18"/>
              </w:rPr>
            </w:pPr>
            <w:r w:rsidRPr="005A7BEF">
              <w:rPr>
                <w:rFonts w:ascii="Arial" w:hAnsi="Arial" w:cs="Arial"/>
                <w:b/>
                <w:sz w:val="18"/>
                <w:szCs w:val="18"/>
              </w:rPr>
              <w:t>Amount Ghc</w:t>
            </w:r>
          </w:p>
        </w:tc>
        <w:tc>
          <w:tcPr>
            <w:tcW w:w="367" w:type="pct"/>
            <w:tcBorders>
              <w:top w:val="nil"/>
              <w:left w:val="nil"/>
              <w:bottom w:val="single" w:sz="4" w:space="0" w:color="auto"/>
              <w:right w:val="single" w:sz="4" w:space="0" w:color="auto"/>
            </w:tcBorders>
            <w:shd w:val="clear" w:color="auto" w:fill="BFBFBF" w:themeFill="background1" w:themeFillShade="BF"/>
            <w:vAlign w:val="bottom"/>
            <w:hideMark/>
          </w:tcPr>
          <w:p w14:paraId="3E10B4F8" w14:textId="77777777" w:rsidR="00681412" w:rsidRPr="005A7BEF" w:rsidRDefault="00681412" w:rsidP="005A7BEF">
            <w:pPr>
              <w:rPr>
                <w:rFonts w:ascii="Arial" w:hAnsi="Arial" w:cs="Arial"/>
                <w:b/>
                <w:sz w:val="18"/>
                <w:szCs w:val="18"/>
              </w:rPr>
            </w:pPr>
            <w:r w:rsidRPr="005A7BEF">
              <w:rPr>
                <w:rFonts w:ascii="Arial" w:hAnsi="Arial" w:cs="Arial"/>
                <w:b/>
                <w:sz w:val="18"/>
                <w:szCs w:val="18"/>
              </w:rPr>
              <w:t>Quantity</w:t>
            </w:r>
          </w:p>
        </w:tc>
        <w:tc>
          <w:tcPr>
            <w:tcW w:w="336" w:type="pct"/>
            <w:tcBorders>
              <w:top w:val="nil"/>
              <w:left w:val="nil"/>
              <w:bottom w:val="single" w:sz="4" w:space="0" w:color="auto"/>
              <w:right w:val="single" w:sz="4" w:space="0" w:color="auto"/>
            </w:tcBorders>
            <w:shd w:val="clear" w:color="auto" w:fill="BFBFBF" w:themeFill="background1" w:themeFillShade="BF"/>
            <w:vAlign w:val="bottom"/>
            <w:hideMark/>
          </w:tcPr>
          <w:p w14:paraId="21FB6E3B" w14:textId="77777777" w:rsidR="00681412" w:rsidRPr="005A7BEF" w:rsidRDefault="00681412" w:rsidP="005A7BEF">
            <w:pPr>
              <w:rPr>
                <w:rFonts w:ascii="Arial" w:hAnsi="Arial" w:cs="Arial"/>
                <w:b/>
                <w:sz w:val="18"/>
                <w:szCs w:val="18"/>
              </w:rPr>
            </w:pPr>
            <w:r w:rsidRPr="005A7BEF">
              <w:rPr>
                <w:rFonts w:ascii="Arial" w:hAnsi="Arial" w:cs="Arial"/>
                <w:b/>
                <w:sz w:val="18"/>
                <w:szCs w:val="18"/>
              </w:rPr>
              <w:t>Amount Ghc</w:t>
            </w:r>
          </w:p>
        </w:tc>
        <w:tc>
          <w:tcPr>
            <w:tcW w:w="398" w:type="pct"/>
            <w:tcBorders>
              <w:top w:val="nil"/>
              <w:left w:val="nil"/>
              <w:bottom w:val="single" w:sz="4" w:space="0" w:color="auto"/>
              <w:right w:val="single" w:sz="4" w:space="0" w:color="auto"/>
            </w:tcBorders>
            <w:shd w:val="clear" w:color="auto" w:fill="BFBFBF" w:themeFill="background1" w:themeFillShade="BF"/>
            <w:vAlign w:val="bottom"/>
            <w:hideMark/>
          </w:tcPr>
          <w:p w14:paraId="45C082A2" w14:textId="77777777" w:rsidR="00681412" w:rsidRPr="005A7BEF" w:rsidRDefault="00681412" w:rsidP="005A7BEF">
            <w:pPr>
              <w:rPr>
                <w:rFonts w:ascii="Arial" w:hAnsi="Arial" w:cs="Arial"/>
                <w:b/>
                <w:sz w:val="18"/>
                <w:szCs w:val="18"/>
              </w:rPr>
            </w:pPr>
            <w:r w:rsidRPr="005A7BEF">
              <w:rPr>
                <w:rFonts w:ascii="Arial" w:hAnsi="Arial" w:cs="Arial"/>
                <w:b/>
                <w:sz w:val="18"/>
                <w:szCs w:val="18"/>
              </w:rPr>
              <w:t>1.Yes</w:t>
            </w:r>
          </w:p>
          <w:p w14:paraId="05605959" w14:textId="77777777" w:rsidR="00681412" w:rsidRPr="005A7BEF" w:rsidRDefault="00681412" w:rsidP="005A7BEF">
            <w:pPr>
              <w:rPr>
                <w:rFonts w:ascii="Arial" w:hAnsi="Arial" w:cs="Arial"/>
                <w:b/>
                <w:sz w:val="18"/>
                <w:szCs w:val="18"/>
              </w:rPr>
            </w:pPr>
            <w:r w:rsidRPr="005A7BEF">
              <w:rPr>
                <w:rFonts w:ascii="Arial" w:hAnsi="Arial" w:cs="Arial"/>
                <w:b/>
                <w:sz w:val="18"/>
                <w:szCs w:val="18"/>
              </w:rPr>
              <w:t>5. No&gt;&gt; Next item</w:t>
            </w:r>
          </w:p>
        </w:tc>
        <w:tc>
          <w:tcPr>
            <w:tcW w:w="501" w:type="pct"/>
            <w:gridSpan w:val="2"/>
            <w:tcBorders>
              <w:top w:val="nil"/>
              <w:left w:val="nil"/>
              <w:bottom w:val="single" w:sz="4" w:space="0" w:color="auto"/>
              <w:right w:val="nil"/>
            </w:tcBorders>
            <w:shd w:val="clear" w:color="auto" w:fill="BFBFBF" w:themeFill="background1" w:themeFillShade="BF"/>
          </w:tcPr>
          <w:p w14:paraId="0808CD3A"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BFBFBF" w:themeFill="background1" w:themeFillShade="BF"/>
            <w:vAlign w:val="bottom"/>
            <w:hideMark/>
          </w:tcPr>
          <w:p w14:paraId="5C504C4D" w14:textId="40E40E63" w:rsidR="00681412" w:rsidRPr="005A7BEF" w:rsidRDefault="00681412" w:rsidP="005A7BEF">
            <w:pPr>
              <w:rPr>
                <w:rFonts w:ascii="Arial" w:hAnsi="Arial" w:cs="Arial"/>
                <w:b/>
                <w:sz w:val="18"/>
                <w:szCs w:val="18"/>
              </w:rPr>
            </w:pPr>
            <w:r w:rsidRPr="005A7BEF">
              <w:rPr>
                <w:rFonts w:ascii="Arial" w:hAnsi="Arial" w:cs="Arial"/>
                <w:b/>
                <w:sz w:val="18"/>
                <w:szCs w:val="18"/>
              </w:rPr>
              <w:t>Quantity</w:t>
            </w:r>
          </w:p>
        </w:tc>
        <w:tc>
          <w:tcPr>
            <w:tcW w:w="536" w:type="pct"/>
            <w:tcBorders>
              <w:top w:val="nil"/>
              <w:left w:val="nil"/>
              <w:bottom w:val="single" w:sz="4" w:space="0" w:color="auto"/>
              <w:right w:val="single" w:sz="4" w:space="0" w:color="auto"/>
            </w:tcBorders>
            <w:shd w:val="clear" w:color="auto" w:fill="BFBFBF" w:themeFill="background1" w:themeFillShade="BF"/>
            <w:vAlign w:val="bottom"/>
            <w:hideMark/>
          </w:tcPr>
          <w:p w14:paraId="0F8BFCD1" w14:textId="77777777" w:rsidR="00681412" w:rsidRPr="005A7BEF" w:rsidRDefault="00681412" w:rsidP="005A7BEF">
            <w:pPr>
              <w:rPr>
                <w:rFonts w:ascii="Arial" w:hAnsi="Arial" w:cs="Arial"/>
                <w:b/>
                <w:sz w:val="18"/>
                <w:szCs w:val="18"/>
              </w:rPr>
            </w:pPr>
            <w:r w:rsidRPr="005A7BEF">
              <w:rPr>
                <w:rFonts w:ascii="Arial" w:hAnsi="Arial" w:cs="Arial"/>
                <w:b/>
                <w:sz w:val="18"/>
                <w:szCs w:val="18"/>
              </w:rPr>
              <w:t>Amount Ghc</w:t>
            </w:r>
          </w:p>
        </w:tc>
      </w:tr>
      <w:tr w:rsidR="002F11C3" w:rsidRPr="005A7BEF" w14:paraId="2FDB9220"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7CC6B90" w14:textId="77777777" w:rsidR="00681412" w:rsidRPr="005A7BEF" w:rsidRDefault="00681412" w:rsidP="005A7BEF">
            <w:pPr>
              <w:rPr>
                <w:rFonts w:ascii="Arial" w:hAnsi="Arial" w:cs="Arial"/>
                <w:b/>
                <w:sz w:val="18"/>
                <w:szCs w:val="18"/>
              </w:rPr>
            </w:pPr>
            <w:r w:rsidRPr="005A7BEF">
              <w:rPr>
                <w:rFonts w:ascii="Arial" w:hAnsi="Arial" w:cs="Arial"/>
                <w:b/>
                <w:sz w:val="18"/>
                <w:szCs w:val="18"/>
              </w:rPr>
              <w:t>Cereals</w:t>
            </w:r>
          </w:p>
        </w:tc>
        <w:tc>
          <w:tcPr>
            <w:tcW w:w="336" w:type="pct"/>
            <w:tcBorders>
              <w:top w:val="nil"/>
              <w:left w:val="nil"/>
              <w:bottom w:val="single" w:sz="4" w:space="0" w:color="auto"/>
              <w:right w:val="single" w:sz="4" w:space="0" w:color="auto"/>
            </w:tcBorders>
            <w:shd w:val="clear" w:color="auto" w:fill="auto"/>
            <w:noWrap/>
            <w:vAlign w:val="bottom"/>
            <w:hideMark/>
          </w:tcPr>
          <w:p w14:paraId="1847328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E6B30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13A144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C29FD8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51F0145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249F1F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9D4D48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4E9BDD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624FBE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EADE4CA"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43E0D776" w14:textId="54B5D4B4"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23B69E1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3FD39CCB"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581B131" w14:textId="77777777" w:rsidR="00681412" w:rsidRPr="005A7BEF" w:rsidRDefault="00681412" w:rsidP="005A7BEF">
            <w:pPr>
              <w:rPr>
                <w:rFonts w:ascii="Arial" w:hAnsi="Arial" w:cs="Arial"/>
                <w:b/>
                <w:sz w:val="18"/>
                <w:szCs w:val="18"/>
              </w:rPr>
            </w:pPr>
            <w:r w:rsidRPr="005A7BEF">
              <w:rPr>
                <w:rFonts w:ascii="Arial" w:hAnsi="Arial" w:cs="Arial"/>
                <w:b/>
                <w:sz w:val="18"/>
                <w:szCs w:val="18"/>
              </w:rPr>
              <w:t>1. Guinea corn / sorghum</w:t>
            </w:r>
          </w:p>
        </w:tc>
        <w:tc>
          <w:tcPr>
            <w:tcW w:w="336" w:type="pct"/>
            <w:tcBorders>
              <w:top w:val="nil"/>
              <w:left w:val="nil"/>
              <w:bottom w:val="single" w:sz="4" w:space="0" w:color="auto"/>
              <w:right w:val="single" w:sz="4" w:space="0" w:color="auto"/>
            </w:tcBorders>
            <w:shd w:val="clear" w:color="auto" w:fill="auto"/>
            <w:noWrap/>
            <w:vAlign w:val="bottom"/>
            <w:hideMark/>
          </w:tcPr>
          <w:p w14:paraId="2B7756E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C4EAFC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11BAD59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7A0C95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E58CD0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FBE1E6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BA1D46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A5E2B9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9BC08B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3806F769"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DA736DD" w14:textId="502F0CB2"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2F082B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6F535589"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432EA51" w14:textId="77777777" w:rsidR="00681412" w:rsidRPr="005A7BEF" w:rsidRDefault="00681412" w:rsidP="005A7BEF">
            <w:pPr>
              <w:rPr>
                <w:rFonts w:ascii="Arial" w:hAnsi="Arial" w:cs="Arial"/>
                <w:b/>
                <w:sz w:val="18"/>
                <w:szCs w:val="18"/>
              </w:rPr>
            </w:pPr>
            <w:r w:rsidRPr="005A7BEF">
              <w:rPr>
                <w:rFonts w:ascii="Arial" w:hAnsi="Arial" w:cs="Arial"/>
                <w:b/>
                <w:sz w:val="18"/>
                <w:szCs w:val="18"/>
              </w:rPr>
              <w:t>2. Maize</w:t>
            </w:r>
          </w:p>
        </w:tc>
        <w:tc>
          <w:tcPr>
            <w:tcW w:w="336" w:type="pct"/>
            <w:tcBorders>
              <w:top w:val="nil"/>
              <w:left w:val="nil"/>
              <w:bottom w:val="single" w:sz="4" w:space="0" w:color="auto"/>
              <w:right w:val="single" w:sz="4" w:space="0" w:color="auto"/>
            </w:tcBorders>
            <w:shd w:val="clear" w:color="auto" w:fill="auto"/>
            <w:noWrap/>
            <w:vAlign w:val="bottom"/>
            <w:hideMark/>
          </w:tcPr>
          <w:p w14:paraId="205405B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26BDA4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EA0BFD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7ED495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5246AF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127B0E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ABAC32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9DE315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C18E0C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A7208A8"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17509C3" w14:textId="7E4E3C73"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204704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62D162EF"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B05667F" w14:textId="77777777" w:rsidR="00681412" w:rsidRPr="005A7BEF" w:rsidRDefault="00681412" w:rsidP="005A7BEF">
            <w:pPr>
              <w:rPr>
                <w:rFonts w:ascii="Arial" w:hAnsi="Arial" w:cs="Arial"/>
                <w:b/>
                <w:sz w:val="18"/>
                <w:szCs w:val="18"/>
              </w:rPr>
            </w:pPr>
            <w:r w:rsidRPr="005A7BEF">
              <w:rPr>
                <w:rFonts w:ascii="Arial" w:hAnsi="Arial" w:cs="Arial"/>
                <w:b/>
                <w:sz w:val="18"/>
                <w:szCs w:val="18"/>
              </w:rPr>
              <w:t>3. Millet</w:t>
            </w:r>
          </w:p>
        </w:tc>
        <w:tc>
          <w:tcPr>
            <w:tcW w:w="336" w:type="pct"/>
            <w:tcBorders>
              <w:top w:val="nil"/>
              <w:left w:val="nil"/>
              <w:bottom w:val="single" w:sz="4" w:space="0" w:color="auto"/>
              <w:right w:val="single" w:sz="4" w:space="0" w:color="auto"/>
            </w:tcBorders>
            <w:shd w:val="clear" w:color="auto" w:fill="auto"/>
            <w:noWrap/>
            <w:vAlign w:val="bottom"/>
            <w:hideMark/>
          </w:tcPr>
          <w:p w14:paraId="493A0E8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34CE6C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83F2D6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ABE781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8125E8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3C230A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BD1199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FCF5BB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0FD8B1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4FFD8F8"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9CDB984" w14:textId="23C2D8B2"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452AD5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C9E814B"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5CD53BA" w14:textId="77777777" w:rsidR="00681412" w:rsidRPr="005A7BEF" w:rsidRDefault="00681412" w:rsidP="005A7BEF">
            <w:pPr>
              <w:rPr>
                <w:rFonts w:ascii="Arial" w:hAnsi="Arial" w:cs="Arial"/>
                <w:b/>
                <w:sz w:val="18"/>
                <w:szCs w:val="18"/>
              </w:rPr>
            </w:pPr>
            <w:r w:rsidRPr="005A7BEF">
              <w:rPr>
                <w:rFonts w:ascii="Arial" w:hAnsi="Arial" w:cs="Arial"/>
                <w:b/>
                <w:sz w:val="18"/>
                <w:szCs w:val="18"/>
              </w:rPr>
              <w:t>4. Rice – Local</w:t>
            </w:r>
          </w:p>
        </w:tc>
        <w:tc>
          <w:tcPr>
            <w:tcW w:w="336" w:type="pct"/>
            <w:tcBorders>
              <w:top w:val="nil"/>
              <w:left w:val="nil"/>
              <w:bottom w:val="single" w:sz="4" w:space="0" w:color="auto"/>
              <w:right w:val="single" w:sz="4" w:space="0" w:color="auto"/>
            </w:tcBorders>
            <w:shd w:val="clear" w:color="auto" w:fill="auto"/>
            <w:noWrap/>
            <w:vAlign w:val="bottom"/>
            <w:hideMark/>
          </w:tcPr>
          <w:p w14:paraId="0111C57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1D01C6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7DD5BA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212E82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A6122B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B7CCA2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D64ED2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3EAABB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CC9538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92A61EF"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2966504" w14:textId="66334D53"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EAE37C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3295681E"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7D2F67B" w14:textId="77777777" w:rsidR="00681412" w:rsidRPr="005A7BEF" w:rsidRDefault="00681412" w:rsidP="005A7BEF">
            <w:pPr>
              <w:rPr>
                <w:rFonts w:ascii="Arial" w:hAnsi="Arial" w:cs="Arial"/>
                <w:b/>
                <w:sz w:val="18"/>
                <w:szCs w:val="18"/>
              </w:rPr>
            </w:pPr>
            <w:r w:rsidRPr="005A7BEF">
              <w:rPr>
                <w:rFonts w:ascii="Arial" w:hAnsi="Arial" w:cs="Arial"/>
                <w:b/>
                <w:sz w:val="18"/>
                <w:szCs w:val="18"/>
              </w:rPr>
              <w:t>5. Rice Imported</w:t>
            </w:r>
          </w:p>
        </w:tc>
        <w:tc>
          <w:tcPr>
            <w:tcW w:w="336" w:type="pct"/>
            <w:tcBorders>
              <w:top w:val="nil"/>
              <w:left w:val="nil"/>
              <w:bottom w:val="single" w:sz="4" w:space="0" w:color="auto"/>
              <w:right w:val="single" w:sz="4" w:space="0" w:color="auto"/>
            </w:tcBorders>
            <w:shd w:val="clear" w:color="auto" w:fill="auto"/>
            <w:noWrap/>
            <w:vAlign w:val="bottom"/>
            <w:hideMark/>
          </w:tcPr>
          <w:p w14:paraId="5346BD8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BE1ACA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BA9368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59D5A7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0A4727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FC7A33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8CD04A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C37DFF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698FA0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6493812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5BBACF6" w14:textId="49FC0689"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BE746D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A2D1146"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8C821B7" w14:textId="77777777" w:rsidR="00681412" w:rsidRPr="005A7BEF" w:rsidRDefault="00681412" w:rsidP="005A7BEF">
            <w:pPr>
              <w:rPr>
                <w:rFonts w:ascii="Arial" w:hAnsi="Arial" w:cs="Arial"/>
                <w:b/>
                <w:sz w:val="18"/>
                <w:szCs w:val="18"/>
              </w:rPr>
            </w:pPr>
            <w:r w:rsidRPr="005A7BEF">
              <w:rPr>
                <w:rFonts w:ascii="Arial" w:hAnsi="Arial" w:cs="Arial"/>
                <w:b/>
                <w:sz w:val="18"/>
                <w:szCs w:val="18"/>
              </w:rPr>
              <w:t>6. Other cereals</w:t>
            </w:r>
          </w:p>
        </w:tc>
        <w:tc>
          <w:tcPr>
            <w:tcW w:w="336" w:type="pct"/>
            <w:tcBorders>
              <w:top w:val="nil"/>
              <w:left w:val="nil"/>
              <w:bottom w:val="single" w:sz="4" w:space="0" w:color="auto"/>
              <w:right w:val="single" w:sz="4" w:space="0" w:color="auto"/>
            </w:tcBorders>
            <w:shd w:val="clear" w:color="auto" w:fill="auto"/>
            <w:noWrap/>
            <w:vAlign w:val="bottom"/>
            <w:hideMark/>
          </w:tcPr>
          <w:p w14:paraId="20C222A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2B82AD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E5099E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52E03C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15475C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0368CC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7C3D7C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F39F40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D54778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D04A576"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C7A69F5" w14:textId="09CE5E4F"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F3FB5C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6795C1CB"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DFC6193" w14:textId="77777777" w:rsidR="00681412" w:rsidRPr="005A7BEF" w:rsidRDefault="00681412" w:rsidP="005A7BEF">
            <w:pPr>
              <w:rPr>
                <w:rFonts w:ascii="Arial" w:hAnsi="Arial" w:cs="Arial"/>
                <w:b/>
                <w:sz w:val="18"/>
                <w:szCs w:val="18"/>
              </w:rPr>
            </w:pPr>
            <w:r w:rsidRPr="005A7BEF">
              <w:rPr>
                <w:rFonts w:ascii="Arial" w:hAnsi="Arial" w:cs="Arial"/>
                <w:b/>
                <w:sz w:val="18"/>
                <w:szCs w:val="18"/>
              </w:rPr>
              <w:t xml:space="preserve">   Pulses and Nuts</w:t>
            </w:r>
          </w:p>
        </w:tc>
        <w:tc>
          <w:tcPr>
            <w:tcW w:w="336" w:type="pct"/>
            <w:tcBorders>
              <w:top w:val="nil"/>
              <w:left w:val="nil"/>
              <w:bottom w:val="single" w:sz="4" w:space="0" w:color="auto"/>
              <w:right w:val="single" w:sz="4" w:space="0" w:color="auto"/>
            </w:tcBorders>
            <w:shd w:val="clear" w:color="auto" w:fill="auto"/>
            <w:noWrap/>
            <w:vAlign w:val="bottom"/>
            <w:hideMark/>
          </w:tcPr>
          <w:p w14:paraId="5638389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5E0D4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D4E8AF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934F41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F84636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4E652D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304D5A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B852F7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F7A291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DD1F2D6"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4C86465E" w14:textId="464C7283"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646722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BC4BF10"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738661B" w14:textId="77777777" w:rsidR="00681412" w:rsidRPr="005A7BEF" w:rsidRDefault="00681412" w:rsidP="005A7BEF">
            <w:pPr>
              <w:rPr>
                <w:rFonts w:ascii="Arial" w:hAnsi="Arial" w:cs="Arial"/>
                <w:b/>
                <w:sz w:val="18"/>
                <w:szCs w:val="18"/>
              </w:rPr>
            </w:pPr>
            <w:r w:rsidRPr="005A7BEF">
              <w:rPr>
                <w:rFonts w:ascii="Arial" w:hAnsi="Arial" w:cs="Arial"/>
                <w:b/>
                <w:sz w:val="18"/>
                <w:szCs w:val="18"/>
              </w:rPr>
              <w:t>7. Cowpea Beans</w:t>
            </w:r>
          </w:p>
        </w:tc>
        <w:tc>
          <w:tcPr>
            <w:tcW w:w="336" w:type="pct"/>
            <w:tcBorders>
              <w:top w:val="nil"/>
              <w:left w:val="nil"/>
              <w:bottom w:val="single" w:sz="4" w:space="0" w:color="auto"/>
              <w:right w:val="single" w:sz="4" w:space="0" w:color="auto"/>
            </w:tcBorders>
            <w:shd w:val="clear" w:color="auto" w:fill="auto"/>
            <w:noWrap/>
            <w:vAlign w:val="bottom"/>
            <w:hideMark/>
          </w:tcPr>
          <w:p w14:paraId="49B2001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CBA239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1BF3F1E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895196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AFBFAA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FCCA7A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9494FB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C85195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92A1F5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451F0C0"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4000DBF7" w14:textId="7A5E077B"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C0375A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219BB29"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5E2A25A" w14:textId="77777777" w:rsidR="00681412" w:rsidRPr="005A7BEF" w:rsidRDefault="00681412" w:rsidP="005A7BEF">
            <w:pPr>
              <w:rPr>
                <w:rFonts w:ascii="Arial" w:hAnsi="Arial" w:cs="Arial"/>
                <w:b/>
                <w:sz w:val="18"/>
                <w:szCs w:val="18"/>
              </w:rPr>
            </w:pPr>
            <w:r w:rsidRPr="005A7BEF">
              <w:rPr>
                <w:rFonts w:ascii="Arial" w:hAnsi="Arial" w:cs="Arial"/>
                <w:b/>
                <w:sz w:val="18"/>
                <w:szCs w:val="18"/>
              </w:rPr>
              <w:t>8. Soya Beans</w:t>
            </w:r>
          </w:p>
        </w:tc>
        <w:tc>
          <w:tcPr>
            <w:tcW w:w="336" w:type="pct"/>
            <w:tcBorders>
              <w:top w:val="nil"/>
              <w:left w:val="nil"/>
              <w:bottom w:val="single" w:sz="4" w:space="0" w:color="auto"/>
              <w:right w:val="single" w:sz="4" w:space="0" w:color="auto"/>
            </w:tcBorders>
            <w:shd w:val="clear" w:color="auto" w:fill="auto"/>
            <w:noWrap/>
            <w:vAlign w:val="bottom"/>
            <w:hideMark/>
          </w:tcPr>
          <w:p w14:paraId="527B32D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B5AE56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920A00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3A8EC9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28821F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B8C99F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BFA5A6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E6B774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BCB2E9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17FC051"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CC81ED1" w14:textId="568D9AFD"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453135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DA48E44"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02DE378" w14:textId="77777777" w:rsidR="00681412" w:rsidRPr="005A7BEF" w:rsidRDefault="00681412" w:rsidP="005A7BEF">
            <w:pPr>
              <w:rPr>
                <w:rFonts w:ascii="Arial" w:hAnsi="Arial" w:cs="Arial"/>
                <w:b/>
                <w:sz w:val="18"/>
                <w:szCs w:val="18"/>
              </w:rPr>
            </w:pPr>
            <w:r w:rsidRPr="005A7BEF">
              <w:rPr>
                <w:rFonts w:ascii="Arial" w:hAnsi="Arial" w:cs="Arial"/>
                <w:b/>
                <w:sz w:val="18"/>
                <w:szCs w:val="18"/>
              </w:rPr>
              <w:t>9. Other  Beans</w:t>
            </w:r>
          </w:p>
        </w:tc>
        <w:tc>
          <w:tcPr>
            <w:tcW w:w="336" w:type="pct"/>
            <w:tcBorders>
              <w:top w:val="nil"/>
              <w:left w:val="nil"/>
              <w:bottom w:val="single" w:sz="4" w:space="0" w:color="auto"/>
              <w:right w:val="single" w:sz="4" w:space="0" w:color="auto"/>
            </w:tcBorders>
            <w:shd w:val="clear" w:color="auto" w:fill="auto"/>
            <w:noWrap/>
            <w:vAlign w:val="bottom"/>
            <w:hideMark/>
          </w:tcPr>
          <w:p w14:paraId="3B7C48B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9FD567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6EAD47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9E6C7A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5854E0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60EEA3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53AFB2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2C18DC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6684B1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3515334"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A1524FD" w14:textId="6D01A62F"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838FF3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EE780A6"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CF2AF01" w14:textId="77777777" w:rsidR="00681412" w:rsidRPr="005A7BEF" w:rsidRDefault="00681412" w:rsidP="005A7BEF">
            <w:pPr>
              <w:rPr>
                <w:rFonts w:ascii="Arial" w:hAnsi="Arial" w:cs="Arial"/>
                <w:b/>
                <w:sz w:val="18"/>
                <w:szCs w:val="18"/>
              </w:rPr>
            </w:pPr>
            <w:r w:rsidRPr="005A7BEF">
              <w:rPr>
                <w:rFonts w:ascii="Arial" w:hAnsi="Arial" w:cs="Arial"/>
                <w:b/>
                <w:sz w:val="18"/>
                <w:szCs w:val="18"/>
              </w:rPr>
              <w:t>10. Groundnuts</w:t>
            </w:r>
          </w:p>
        </w:tc>
        <w:tc>
          <w:tcPr>
            <w:tcW w:w="336" w:type="pct"/>
            <w:tcBorders>
              <w:top w:val="nil"/>
              <w:left w:val="nil"/>
              <w:bottom w:val="single" w:sz="4" w:space="0" w:color="auto"/>
              <w:right w:val="single" w:sz="4" w:space="0" w:color="auto"/>
            </w:tcBorders>
            <w:shd w:val="clear" w:color="auto" w:fill="auto"/>
            <w:noWrap/>
            <w:vAlign w:val="bottom"/>
            <w:hideMark/>
          </w:tcPr>
          <w:p w14:paraId="45308D3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2A60DE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67706D7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F23AB7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675FA8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717ED8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BFFEC3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416FA1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084151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A544F4C"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62A3F64" w14:textId="11F1F518"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DCEBAF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395A7F5"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23F684D" w14:textId="77777777" w:rsidR="00681412" w:rsidRPr="005A7BEF" w:rsidRDefault="00681412" w:rsidP="005A7BEF">
            <w:pPr>
              <w:rPr>
                <w:rFonts w:ascii="Arial" w:hAnsi="Arial" w:cs="Arial"/>
                <w:b/>
                <w:sz w:val="18"/>
                <w:szCs w:val="18"/>
              </w:rPr>
            </w:pPr>
            <w:r w:rsidRPr="005A7BEF">
              <w:rPr>
                <w:rFonts w:ascii="Arial" w:hAnsi="Arial" w:cs="Arial"/>
                <w:b/>
                <w:sz w:val="18"/>
                <w:szCs w:val="18"/>
              </w:rPr>
              <w:t>11. Palm nuts</w:t>
            </w:r>
          </w:p>
        </w:tc>
        <w:tc>
          <w:tcPr>
            <w:tcW w:w="336" w:type="pct"/>
            <w:tcBorders>
              <w:top w:val="nil"/>
              <w:left w:val="nil"/>
              <w:bottom w:val="single" w:sz="4" w:space="0" w:color="auto"/>
              <w:right w:val="single" w:sz="4" w:space="0" w:color="auto"/>
            </w:tcBorders>
            <w:shd w:val="clear" w:color="auto" w:fill="auto"/>
            <w:noWrap/>
            <w:vAlign w:val="bottom"/>
            <w:hideMark/>
          </w:tcPr>
          <w:p w14:paraId="25911F8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B73317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1D3CAD1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BCA356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576FCAF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6CB67E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45E363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D532E2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B1E7B5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104A81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B6E8508" w14:textId="5F72C53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9F2683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E690A85"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F591389" w14:textId="77777777" w:rsidR="00681412" w:rsidRPr="005A7BEF" w:rsidRDefault="00681412" w:rsidP="005A7BEF">
            <w:pPr>
              <w:rPr>
                <w:rFonts w:ascii="Arial" w:hAnsi="Arial" w:cs="Arial"/>
                <w:b/>
                <w:sz w:val="18"/>
                <w:szCs w:val="18"/>
              </w:rPr>
            </w:pPr>
            <w:r w:rsidRPr="005A7BEF">
              <w:rPr>
                <w:rFonts w:ascii="Arial" w:hAnsi="Arial" w:cs="Arial"/>
                <w:b/>
                <w:sz w:val="18"/>
                <w:szCs w:val="18"/>
              </w:rPr>
              <w:lastRenderedPageBreak/>
              <w:t>12. Cola nuts</w:t>
            </w:r>
          </w:p>
        </w:tc>
        <w:tc>
          <w:tcPr>
            <w:tcW w:w="336" w:type="pct"/>
            <w:tcBorders>
              <w:top w:val="nil"/>
              <w:left w:val="nil"/>
              <w:bottom w:val="single" w:sz="4" w:space="0" w:color="auto"/>
              <w:right w:val="single" w:sz="4" w:space="0" w:color="auto"/>
            </w:tcBorders>
            <w:shd w:val="clear" w:color="auto" w:fill="auto"/>
            <w:noWrap/>
            <w:vAlign w:val="bottom"/>
            <w:hideMark/>
          </w:tcPr>
          <w:p w14:paraId="374F24B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240784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E5399B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83D75A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8D8200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652610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160F5E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FC666C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9619B3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30E00DA"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08B516F" w14:textId="3AB09341"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2BBFF6B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4ACA444"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EC57F10" w14:textId="77777777" w:rsidR="00681412" w:rsidRPr="005A7BEF" w:rsidRDefault="00681412" w:rsidP="005A7BEF">
            <w:pPr>
              <w:rPr>
                <w:rFonts w:ascii="Arial" w:hAnsi="Arial" w:cs="Arial"/>
                <w:b/>
                <w:sz w:val="18"/>
                <w:szCs w:val="18"/>
              </w:rPr>
            </w:pPr>
            <w:r w:rsidRPr="005A7BEF">
              <w:rPr>
                <w:rFonts w:ascii="Arial" w:hAnsi="Arial" w:cs="Arial"/>
                <w:b/>
                <w:sz w:val="18"/>
                <w:szCs w:val="18"/>
              </w:rPr>
              <w:t>13. Other pulses and nuts</w:t>
            </w:r>
          </w:p>
        </w:tc>
        <w:tc>
          <w:tcPr>
            <w:tcW w:w="336" w:type="pct"/>
            <w:tcBorders>
              <w:top w:val="nil"/>
              <w:left w:val="nil"/>
              <w:bottom w:val="single" w:sz="4" w:space="0" w:color="auto"/>
              <w:right w:val="single" w:sz="4" w:space="0" w:color="auto"/>
            </w:tcBorders>
            <w:shd w:val="clear" w:color="auto" w:fill="auto"/>
            <w:noWrap/>
            <w:vAlign w:val="bottom"/>
            <w:hideMark/>
          </w:tcPr>
          <w:p w14:paraId="19A84E4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68CF958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EA7CAB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61969B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7F935A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E8CD70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C23308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D0A130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6888E7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606367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FCD66E7" w14:textId="6B4375AC"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05F1B4A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684DCE2E"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E269BA0" w14:textId="77777777" w:rsidR="00681412" w:rsidRPr="005A7BEF" w:rsidRDefault="00681412" w:rsidP="005A7BEF">
            <w:pPr>
              <w:rPr>
                <w:rFonts w:ascii="Arial" w:hAnsi="Arial" w:cs="Arial"/>
                <w:b/>
                <w:sz w:val="18"/>
                <w:szCs w:val="18"/>
              </w:rPr>
            </w:pPr>
            <w:r w:rsidRPr="005A7BEF">
              <w:rPr>
                <w:rFonts w:ascii="Arial" w:hAnsi="Arial" w:cs="Arial"/>
                <w:b/>
                <w:sz w:val="18"/>
                <w:szCs w:val="18"/>
              </w:rPr>
              <w:t>14. Bread</w:t>
            </w:r>
          </w:p>
        </w:tc>
        <w:tc>
          <w:tcPr>
            <w:tcW w:w="336" w:type="pct"/>
            <w:tcBorders>
              <w:top w:val="nil"/>
              <w:left w:val="nil"/>
              <w:bottom w:val="single" w:sz="4" w:space="0" w:color="auto"/>
              <w:right w:val="single" w:sz="4" w:space="0" w:color="auto"/>
            </w:tcBorders>
            <w:shd w:val="clear" w:color="auto" w:fill="auto"/>
            <w:noWrap/>
            <w:vAlign w:val="bottom"/>
            <w:hideMark/>
          </w:tcPr>
          <w:p w14:paraId="7A2CF13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92E854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8BBB48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40A9B8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5FD724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7158DF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0F33E5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EAAE5F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D444F0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CBF831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0999346" w14:textId="0763DA6F"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EB386F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E741FB5"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BEBAA3F" w14:textId="77777777" w:rsidR="00681412" w:rsidRPr="005A7BEF" w:rsidRDefault="00681412" w:rsidP="005A7BEF">
            <w:pPr>
              <w:rPr>
                <w:rFonts w:ascii="Arial" w:hAnsi="Arial" w:cs="Arial"/>
                <w:b/>
                <w:sz w:val="18"/>
                <w:szCs w:val="18"/>
              </w:rPr>
            </w:pPr>
            <w:r w:rsidRPr="005A7BEF">
              <w:rPr>
                <w:rFonts w:ascii="Arial" w:hAnsi="Arial" w:cs="Arial"/>
                <w:b/>
                <w:sz w:val="18"/>
                <w:szCs w:val="18"/>
              </w:rPr>
              <w:t>15. Biscuits</w:t>
            </w:r>
          </w:p>
        </w:tc>
        <w:tc>
          <w:tcPr>
            <w:tcW w:w="336" w:type="pct"/>
            <w:tcBorders>
              <w:top w:val="nil"/>
              <w:left w:val="nil"/>
              <w:bottom w:val="single" w:sz="4" w:space="0" w:color="auto"/>
              <w:right w:val="single" w:sz="4" w:space="0" w:color="auto"/>
            </w:tcBorders>
            <w:shd w:val="clear" w:color="auto" w:fill="auto"/>
            <w:noWrap/>
            <w:vAlign w:val="bottom"/>
            <w:hideMark/>
          </w:tcPr>
          <w:p w14:paraId="6AEEE17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694D77D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BFC321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519E61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D9D868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F3ED87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903049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3D46AB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70E3E4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F1776B7"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878F1AE" w14:textId="7A147D4A"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2DC74A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1F6C6FB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7F131F4" w14:textId="77777777" w:rsidR="00681412" w:rsidRPr="005A7BEF" w:rsidRDefault="00681412" w:rsidP="005A7BEF">
            <w:pPr>
              <w:rPr>
                <w:rFonts w:ascii="Arial" w:hAnsi="Arial" w:cs="Arial"/>
                <w:b/>
                <w:sz w:val="18"/>
                <w:szCs w:val="18"/>
              </w:rPr>
            </w:pPr>
            <w:r w:rsidRPr="005A7BEF">
              <w:rPr>
                <w:rFonts w:ascii="Arial" w:hAnsi="Arial" w:cs="Arial"/>
                <w:b/>
                <w:sz w:val="18"/>
                <w:szCs w:val="18"/>
              </w:rPr>
              <w:t>16. Flour  (wheat)</w:t>
            </w:r>
          </w:p>
        </w:tc>
        <w:tc>
          <w:tcPr>
            <w:tcW w:w="336" w:type="pct"/>
            <w:tcBorders>
              <w:top w:val="nil"/>
              <w:left w:val="nil"/>
              <w:bottom w:val="single" w:sz="4" w:space="0" w:color="auto"/>
              <w:right w:val="single" w:sz="4" w:space="0" w:color="auto"/>
            </w:tcBorders>
            <w:shd w:val="clear" w:color="auto" w:fill="auto"/>
            <w:noWrap/>
            <w:vAlign w:val="bottom"/>
            <w:hideMark/>
          </w:tcPr>
          <w:p w14:paraId="5B16374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E529BB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22DADC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6D70788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ECD50C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59FB11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A5982F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7012B6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2EAA55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EE667A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ED61123" w14:textId="42324DFB"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55C426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8DDCB28"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E059FF6" w14:textId="77777777" w:rsidR="00681412" w:rsidRPr="005A7BEF" w:rsidRDefault="00681412" w:rsidP="005A7BEF">
            <w:pPr>
              <w:rPr>
                <w:rFonts w:ascii="Arial" w:hAnsi="Arial" w:cs="Arial"/>
                <w:b/>
                <w:sz w:val="18"/>
                <w:szCs w:val="18"/>
              </w:rPr>
            </w:pPr>
            <w:r w:rsidRPr="005A7BEF">
              <w:rPr>
                <w:rFonts w:ascii="Arial" w:hAnsi="Arial" w:cs="Arial"/>
                <w:b/>
                <w:sz w:val="18"/>
                <w:szCs w:val="18"/>
              </w:rPr>
              <w:t xml:space="preserve">17. Maize ground / corn dough   </w:t>
            </w:r>
          </w:p>
        </w:tc>
        <w:tc>
          <w:tcPr>
            <w:tcW w:w="336" w:type="pct"/>
            <w:tcBorders>
              <w:top w:val="nil"/>
              <w:left w:val="nil"/>
              <w:bottom w:val="single" w:sz="4" w:space="0" w:color="auto"/>
              <w:right w:val="single" w:sz="4" w:space="0" w:color="auto"/>
            </w:tcBorders>
            <w:shd w:val="clear" w:color="auto" w:fill="auto"/>
            <w:noWrap/>
            <w:vAlign w:val="bottom"/>
            <w:hideMark/>
          </w:tcPr>
          <w:p w14:paraId="58D65ED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301E42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6A99A76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3B7ACA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5866554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8E29F3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9030F0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56501D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F03B38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D229BD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C0BEF07" w14:textId="0822765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0DDD26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77080D4"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FC77C3F" w14:textId="77777777" w:rsidR="00681412" w:rsidRPr="005A7BEF" w:rsidRDefault="00681412" w:rsidP="005A7BEF">
            <w:pPr>
              <w:rPr>
                <w:rFonts w:ascii="Arial" w:hAnsi="Arial" w:cs="Arial"/>
                <w:b/>
                <w:sz w:val="18"/>
                <w:szCs w:val="18"/>
              </w:rPr>
            </w:pPr>
            <w:r w:rsidRPr="005A7BEF">
              <w:rPr>
                <w:rFonts w:ascii="Arial" w:hAnsi="Arial" w:cs="Arial"/>
                <w:b/>
                <w:sz w:val="18"/>
                <w:szCs w:val="18"/>
              </w:rPr>
              <w:t>18. Kenkey / banku  (without sauce)</w:t>
            </w:r>
          </w:p>
        </w:tc>
        <w:tc>
          <w:tcPr>
            <w:tcW w:w="336" w:type="pct"/>
            <w:tcBorders>
              <w:top w:val="nil"/>
              <w:left w:val="nil"/>
              <w:bottom w:val="single" w:sz="4" w:space="0" w:color="auto"/>
              <w:right w:val="single" w:sz="4" w:space="0" w:color="auto"/>
            </w:tcBorders>
            <w:shd w:val="clear" w:color="auto" w:fill="auto"/>
            <w:noWrap/>
            <w:vAlign w:val="bottom"/>
            <w:hideMark/>
          </w:tcPr>
          <w:p w14:paraId="62F657F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F9ACD0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10B8FF0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41D90A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D443FD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E51489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F5B630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FF32C5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EF9820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3EE9F44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4FE9173" w14:textId="23C10502"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51EBE1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38FEE6C"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20B2F7D" w14:textId="77777777" w:rsidR="00681412" w:rsidRPr="005A7BEF" w:rsidRDefault="00681412" w:rsidP="005A7BEF">
            <w:pPr>
              <w:rPr>
                <w:rFonts w:ascii="Arial" w:hAnsi="Arial" w:cs="Arial"/>
                <w:b/>
                <w:sz w:val="18"/>
                <w:szCs w:val="18"/>
              </w:rPr>
            </w:pPr>
            <w:r w:rsidRPr="005A7BEF">
              <w:rPr>
                <w:rFonts w:ascii="Arial" w:hAnsi="Arial" w:cs="Arial"/>
                <w:b/>
                <w:sz w:val="18"/>
                <w:szCs w:val="18"/>
              </w:rPr>
              <w:t>19. Baby food  (cerelac, unimix,etc)</w:t>
            </w:r>
          </w:p>
        </w:tc>
        <w:tc>
          <w:tcPr>
            <w:tcW w:w="336" w:type="pct"/>
            <w:tcBorders>
              <w:top w:val="nil"/>
              <w:left w:val="nil"/>
              <w:bottom w:val="single" w:sz="4" w:space="0" w:color="auto"/>
              <w:right w:val="single" w:sz="4" w:space="0" w:color="auto"/>
            </w:tcBorders>
            <w:shd w:val="clear" w:color="auto" w:fill="auto"/>
            <w:noWrap/>
            <w:vAlign w:val="bottom"/>
            <w:hideMark/>
          </w:tcPr>
          <w:p w14:paraId="4229AC8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3CC498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F2E7AE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52D606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8D85EF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FC09DE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B773F4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8C43B6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B287EE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D62C789"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B98D6CE" w14:textId="304CCD0A"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1757ED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8A80F48"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3BA89DE" w14:textId="77777777" w:rsidR="00681412" w:rsidRPr="005A7BEF" w:rsidRDefault="00681412" w:rsidP="005A7BEF">
            <w:pPr>
              <w:rPr>
                <w:rFonts w:ascii="Arial" w:hAnsi="Arial" w:cs="Arial"/>
                <w:b/>
                <w:sz w:val="18"/>
                <w:szCs w:val="18"/>
              </w:rPr>
            </w:pPr>
            <w:r w:rsidRPr="005A7BEF">
              <w:rPr>
                <w:rFonts w:ascii="Arial" w:hAnsi="Arial" w:cs="Arial"/>
                <w:b/>
                <w:sz w:val="18"/>
                <w:szCs w:val="18"/>
              </w:rPr>
              <w:t>Cooking oil</w:t>
            </w:r>
          </w:p>
        </w:tc>
        <w:tc>
          <w:tcPr>
            <w:tcW w:w="336" w:type="pct"/>
            <w:tcBorders>
              <w:top w:val="nil"/>
              <w:left w:val="nil"/>
              <w:bottom w:val="single" w:sz="4" w:space="0" w:color="auto"/>
              <w:right w:val="single" w:sz="4" w:space="0" w:color="auto"/>
            </w:tcBorders>
            <w:shd w:val="clear" w:color="auto" w:fill="auto"/>
            <w:noWrap/>
            <w:vAlign w:val="bottom"/>
            <w:hideMark/>
          </w:tcPr>
          <w:p w14:paraId="2647BAF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8DBEA0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17AEAC2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30FD75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1C5302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4D3F75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2C4BBE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068FA4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655AD6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EEDBED7"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FEA9A83" w14:textId="218D9083"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636A01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91397DF"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25F2C33" w14:textId="77777777" w:rsidR="00681412" w:rsidRPr="005A7BEF" w:rsidRDefault="00681412" w:rsidP="005A7BEF">
            <w:pPr>
              <w:rPr>
                <w:rFonts w:ascii="Arial" w:hAnsi="Arial" w:cs="Arial"/>
                <w:b/>
                <w:sz w:val="18"/>
                <w:szCs w:val="18"/>
              </w:rPr>
            </w:pPr>
            <w:r w:rsidRPr="005A7BEF">
              <w:rPr>
                <w:rFonts w:ascii="Arial" w:hAnsi="Arial" w:cs="Arial"/>
                <w:b/>
                <w:sz w:val="18"/>
                <w:szCs w:val="18"/>
              </w:rPr>
              <w:t xml:space="preserve">20. Coconut oil   </w:t>
            </w:r>
          </w:p>
        </w:tc>
        <w:tc>
          <w:tcPr>
            <w:tcW w:w="336" w:type="pct"/>
            <w:tcBorders>
              <w:top w:val="nil"/>
              <w:left w:val="nil"/>
              <w:bottom w:val="single" w:sz="4" w:space="0" w:color="auto"/>
              <w:right w:val="single" w:sz="4" w:space="0" w:color="auto"/>
            </w:tcBorders>
            <w:shd w:val="clear" w:color="auto" w:fill="auto"/>
            <w:noWrap/>
            <w:vAlign w:val="bottom"/>
            <w:hideMark/>
          </w:tcPr>
          <w:p w14:paraId="582F81B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18FED2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9898FF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D64C34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DA579C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03CA29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136BE5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C310BF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0A5B07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6C95FE9B"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F6FB0FB" w14:textId="11BF225D"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AE5484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66978A00"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FB64769" w14:textId="77777777" w:rsidR="00681412" w:rsidRPr="005A7BEF" w:rsidRDefault="00681412" w:rsidP="005A7BEF">
            <w:pPr>
              <w:rPr>
                <w:rFonts w:ascii="Arial" w:hAnsi="Arial" w:cs="Arial"/>
                <w:b/>
                <w:sz w:val="18"/>
                <w:szCs w:val="18"/>
              </w:rPr>
            </w:pPr>
            <w:r w:rsidRPr="005A7BEF">
              <w:rPr>
                <w:rFonts w:ascii="Arial" w:hAnsi="Arial" w:cs="Arial"/>
                <w:b/>
                <w:sz w:val="18"/>
                <w:szCs w:val="18"/>
              </w:rPr>
              <w:t>21. Groundnut oil</w:t>
            </w:r>
          </w:p>
        </w:tc>
        <w:tc>
          <w:tcPr>
            <w:tcW w:w="336" w:type="pct"/>
            <w:tcBorders>
              <w:top w:val="nil"/>
              <w:left w:val="nil"/>
              <w:bottom w:val="single" w:sz="4" w:space="0" w:color="auto"/>
              <w:right w:val="single" w:sz="4" w:space="0" w:color="auto"/>
            </w:tcBorders>
            <w:shd w:val="clear" w:color="auto" w:fill="auto"/>
            <w:noWrap/>
            <w:vAlign w:val="bottom"/>
            <w:hideMark/>
          </w:tcPr>
          <w:p w14:paraId="0EDE7BA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83AC74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1FADFA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063F29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55EB00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C92B05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284BA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8FD1ED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1959FE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8834F83"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4256EA2" w14:textId="515582AF"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B1242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F0C8079"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E96226D" w14:textId="77777777" w:rsidR="00681412" w:rsidRPr="005A7BEF" w:rsidRDefault="00681412" w:rsidP="005A7BEF">
            <w:pPr>
              <w:rPr>
                <w:rFonts w:ascii="Arial" w:hAnsi="Arial" w:cs="Arial"/>
                <w:b/>
                <w:sz w:val="18"/>
                <w:szCs w:val="18"/>
              </w:rPr>
            </w:pPr>
            <w:r w:rsidRPr="005A7BEF">
              <w:rPr>
                <w:rFonts w:ascii="Arial" w:hAnsi="Arial" w:cs="Arial"/>
                <w:b/>
                <w:sz w:val="18"/>
                <w:szCs w:val="18"/>
              </w:rPr>
              <w:t>22. Palm kernel oil</w:t>
            </w:r>
          </w:p>
        </w:tc>
        <w:tc>
          <w:tcPr>
            <w:tcW w:w="336" w:type="pct"/>
            <w:tcBorders>
              <w:top w:val="nil"/>
              <w:left w:val="nil"/>
              <w:bottom w:val="single" w:sz="4" w:space="0" w:color="auto"/>
              <w:right w:val="single" w:sz="4" w:space="0" w:color="auto"/>
            </w:tcBorders>
            <w:shd w:val="clear" w:color="auto" w:fill="auto"/>
            <w:noWrap/>
            <w:vAlign w:val="bottom"/>
            <w:hideMark/>
          </w:tcPr>
          <w:p w14:paraId="40B3962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495096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495773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50BAD4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C0297D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A88DFC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FFE0E7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07CD88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08B4D7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8DD2C0A"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B28B930" w14:textId="408E298F"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045514D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1B91AB1B"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DA98709" w14:textId="77777777" w:rsidR="00681412" w:rsidRPr="005A7BEF" w:rsidRDefault="00681412" w:rsidP="005A7BEF">
            <w:pPr>
              <w:rPr>
                <w:rFonts w:ascii="Arial" w:hAnsi="Arial" w:cs="Arial"/>
                <w:b/>
                <w:sz w:val="18"/>
                <w:szCs w:val="18"/>
              </w:rPr>
            </w:pPr>
            <w:r w:rsidRPr="005A7BEF">
              <w:rPr>
                <w:rFonts w:ascii="Arial" w:hAnsi="Arial" w:cs="Arial"/>
                <w:b/>
                <w:sz w:val="18"/>
                <w:szCs w:val="18"/>
              </w:rPr>
              <w:t>23. Shea butter</w:t>
            </w:r>
          </w:p>
        </w:tc>
        <w:tc>
          <w:tcPr>
            <w:tcW w:w="336" w:type="pct"/>
            <w:tcBorders>
              <w:top w:val="nil"/>
              <w:left w:val="nil"/>
              <w:bottom w:val="single" w:sz="4" w:space="0" w:color="auto"/>
              <w:right w:val="single" w:sz="4" w:space="0" w:color="auto"/>
            </w:tcBorders>
            <w:shd w:val="clear" w:color="auto" w:fill="auto"/>
            <w:noWrap/>
            <w:vAlign w:val="bottom"/>
            <w:hideMark/>
          </w:tcPr>
          <w:p w14:paraId="5BAE3F6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6C267A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B0F050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A3FA59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6C094D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51A765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33A9BA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A73454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33520A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383B69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4831EC60" w14:textId="47EF5459"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E45EC9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AEF83D0"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E5DED45" w14:textId="77777777" w:rsidR="00681412" w:rsidRPr="005A7BEF" w:rsidRDefault="00681412" w:rsidP="005A7BEF">
            <w:pPr>
              <w:rPr>
                <w:rFonts w:ascii="Arial" w:hAnsi="Arial" w:cs="Arial"/>
                <w:b/>
                <w:sz w:val="18"/>
                <w:szCs w:val="18"/>
              </w:rPr>
            </w:pPr>
            <w:r w:rsidRPr="005A7BEF">
              <w:rPr>
                <w:rFonts w:ascii="Arial" w:hAnsi="Arial" w:cs="Arial"/>
                <w:b/>
                <w:sz w:val="18"/>
                <w:szCs w:val="18"/>
              </w:rPr>
              <w:t>24. Palm oil</w:t>
            </w:r>
          </w:p>
        </w:tc>
        <w:tc>
          <w:tcPr>
            <w:tcW w:w="336" w:type="pct"/>
            <w:tcBorders>
              <w:top w:val="nil"/>
              <w:left w:val="nil"/>
              <w:bottom w:val="single" w:sz="4" w:space="0" w:color="auto"/>
              <w:right w:val="single" w:sz="4" w:space="0" w:color="auto"/>
            </w:tcBorders>
            <w:shd w:val="clear" w:color="auto" w:fill="auto"/>
            <w:noWrap/>
            <w:vAlign w:val="bottom"/>
            <w:hideMark/>
          </w:tcPr>
          <w:p w14:paraId="34644E5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71DB35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1975439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2AE691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8029FE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7BC2C4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8FB090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195AFE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689F56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5E2BBE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5984B02" w14:textId="2EFFC985"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E8261D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D8B9E7E"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1A0AA30" w14:textId="77777777" w:rsidR="00681412" w:rsidRPr="005A7BEF" w:rsidRDefault="00681412" w:rsidP="005A7BEF">
            <w:pPr>
              <w:rPr>
                <w:rFonts w:ascii="Arial" w:hAnsi="Arial" w:cs="Arial"/>
                <w:b/>
                <w:sz w:val="18"/>
                <w:szCs w:val="18"/>
              </w:rPr>
            </w:pPr>
            <w:r w:rsidRPr="005A7BEF">
              <w:rPr>
                <w:rFonts w:ascii="Arial" w:hAnsi="Arial" w:cs="Arial"/>
                <w:b/>
                <w:sz w:val="18"/>
                <w:szCs w:val="18"/>
              </w:rPr>
              <w:lastRenderedPageBreak/>
              <w:t>25. Margarine / Butter</w:t>
            </w:r>
          </w:p>
        </w:tc>
        <w:tc>
          <w:tcPr>
            <w:tcW w:w="336" w:type="pct"/>
            <w:tcBorders>
              <w:top w:val="nil"/>
              <w:left w:val="nil"/>
              <w:bottom w:val="single" w:sz="4" w:space="0" w:color="auto"/>
              <w:right w:val="single" w:sz="4" w:space="0" w:color="auto"/>
            </w:tcBorders>
            <w:shd w:val="clear" w:color="auto" w:fill="auto"/>
            <w:noWrap/>
            <w:vAlign w:val="bottom"/>
            <w:hideMark/>
          </w:tcPr>
          <w:p w14:paraId="1BADD55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6DF607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285D0C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2A88BF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70E327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6B2A76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ECC8EF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895087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873D28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BF3066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E5FFED3" w14:textId="065026F4"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23BFBB9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7592C9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04C0211" w14:textId="77777777" w:rsidR="00681412" w:rsidRPr="005A7BEF" w:rsidRDefault="00681412" w:rsidP="005A7BEF">
            <w:pPr>
              <w:rPr>
                <w:rFonts w:ascii="Arial" w:hAnsi="Arial" w:cs="Arial"/>
                <w:b/>
                <w:sz w:val="18"/>
                <w:szCs w:val="18"/>
              </w:rPr>
            </w:pPr>
            <w:r w:rsidRPr="005A7BEF">
              <w:rPr>
                <w:rFonts w:ascii="Arial" w:hAnsi="Arial" w:cs="Arial"/>
                <w:b/>
                <w:sz w:val="18"/>
                <w:szCs w:val="18"/>
              </w:rPr>
              <w:t>26. Other vegetable oils included</w:t>
            </w:r>
          </w:p>
        </w:tc>
        <w:tc>
          <w:tcPr>
            <w:tcW w:w="336" w:type="pct"/>
            <w:tcBorders>
              <w:top w:val="nil"/>
              <w:left w:val="nil"/>
              <w:bottom w:val="single" w:sz="4" w:space="0" w:color="auto"/>
              <w:right w:val="single" w:sz="4" w:space="0" w:color="auto"/>
            </w:tcBorders>
            <w:shd w:val="clear" w:color="auto" w:fill="auto"/>
            <w:noWrap/>
            <w:vAlign w:val="bottom"/>
            <w:hideMark/>
          </w:tcPr>
          <w:p w14:paraId="3EF82C2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1C2B62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35D3A64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39FBC8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21057B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802DF8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14701A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C17775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B4A920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387657C"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6D2258A" w14:textId="454A6EBF"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6F6DB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132E718D"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30F8C05" w14:textId="77777777" w:rsidR="00681412" w:rsidRPr="005A7BEF" w:rsidRDefault="00681412" w:rsidP="005A7BEF">
            <w:pPr>
              <w:rPr>
                <w:rFonts w:ascii="Arial" w:hAnsi="Arial" w:cs="Arial"/>
                <w:b/>
                <w:sz w:val="18"/>
                <w:szCs w:val="18"/>
              </w:rPr>
            </w:pPr>
            <w:r w:rsidRPr="005A7BEF">
              <w:rPr>
                <w:rFonts w:ascii="Arial" w:hAnsi="Arial" w:cs="Arial"/>
                <w:b/>
                <w:sz w:val="18"/>
                <w:szCs w:val="18"/>
              </w:rPr>
              <w:t>Spices / Condiments</w:t>
            </w:r>
          </w:p>
        </w:tc>
        <w:tc>
          <w:tcPr>
            <w:tcW w:w="336" w:type="pct"/>
            <w:tcBorders>
              <w:top w:val="nil"/>
              <w:left w:val="nil"/>
              <w:bottom w:val="single" w:sz="4" w:space="0" w:color="auto"/>
              <w:right w:val="single" w:sz="4" w:space="0" w:color="auto"/>
            </w:tcBorders>
            <w:shd w:val="clear" w:color="auto" w:fill="auto"/>
            <w:noWrap/>
            <w:vAlign w:val="bottom"/>
            <w:hideMark/>
          </w:tcPr>
          <w:p w14:paraId="267B716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68B9A71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354B620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7FBEC5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6A600D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97A5BD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6233CD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0E22B9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FAE589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6CCEDA1"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E8A009B" w14:textId="0C4D268F"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0F46336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7C2143D"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7C6E91D" w14:textId="77777777" w:rsidR="00681412" w:rsidRPr="005A7BEF" w:rsidRDefault="00681412" w:rsidP="005A7BEF">
            <w:pPr>
              <w:rPr>
                <w:rFonts w:ascii="Arial" w:hAnsi="Arial" w:cs="Arial"/>
                <w:b/>
                <w:sz w:val="18"/>
                <w:szCs w:val="18"/>
              </w:rPr>
            </w:pPr>
            <w:r w:rsidRPr="005A7BEF">
              <w:rPr>
                <w:rFonts w:ascii="Arial" w:hAnsi="Arial" w:cs="Arial"/>
                <w:b/>
                <w:sz w:val="18"/>
                <w:szCs w:val="18"/>
              </w:rPr>
              <w:t>27. Black pepper</w:t>
            </w:r>
          </w:p>
        </w:tc>
        <w:tc>
          <w:tcPr>
            <w:tcW w:w="336" w:type="pct"/>
            <w:tcBorders>
              <w:top w:val="nil"/>
              <w:left w:val="nil"/>
              <w:bottom w:val="single" w:sz="4" w:space="0" w:color="auto"/>
              <w:right w:val="single" w:sz="4" w:space="0" w:color="auto"/>
            </w:tcBorders>
            <w:shd w:val="clear" w:color="auto" w:fill="auto"/>
            <w:noWrap/>
            <w:vAlign w:val="bottom"/>
            <w:hideMark/>
          </w:tcPr>
          <w:p w14:paraId="24E9F4E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E64DCA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3E72600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4DB4A4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BBC8BA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B46A96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0DD106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BCA5C2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D3D911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66391514"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DF317A8" w14:textId="7EC4FD5F"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1DF8A1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72D0918"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B8F2753" w14:textId="77777777" w:rsidR="00681412" w:rsidRPr="005A7BEF" w:rsidRDefault="00681412" w:rsidP="005A7BEF">
            <w:pPr>
              <w:rPr>
                <w:rFonts w:ascii="Arial" w:hAnsi="Arial" w:cs="Arial"/>
                <w:b/>
                <w:sz w:val="18"/>
                <w:szCs w:val="18"/>
              </w:rPr>
            </w:pPr>
            <w:r w:rsidRPr="005A7BEF">
              <w:rPr>
                <w:rFonts w:ascii="Arial" w:hAnsi="Arial" w:cs="Arial"/>
                <w:b/>
                <w:sz w:val="18"/>
                <w:szCs w:val="18"/>
              </w:rPr>
              <w:t>28. Salt</w:t>
            </w:r>
          </w:p>
        </w:tc>
        <w:tc>
          <w:tcPr>
            <w:tcW w:w="336" w:type="pct"/>
            <w:tcBorders>
              <w:top w:val="nil"/>
              <w:left w:val="nil"/>
              <w:bottom w:val="single" w:sz="4" w:space="0" w:color="auto"/>
              <w:right w:val="single" w:sz="4" w:space="0" w:color="auto"/>
            </w:tcBorders>
            <w:shd w:val="clear" w:color="auto" w:fill="auto"/>
            <w:noWrap/>
            <w:vAlign w:val="bottom"/>
            <w:hideMark/>
          </w:tcPr>
          <w:p w14:paraId="1DE479B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611E1DC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B69FD6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C2BB15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33F045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395434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0421EC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3A3CD6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E0BADB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F0750B3"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1149328" w14:textId="36EA8BF0"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D5E569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53CEA22"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5C2AB92" w14:textId="77777777" w:rsidR="00681412" w:rsidRPr="005A7BEF" w:rsidRDefault="00681412" w:rsidP="005A7BEF">
            <w:pPr>
              <w:rPr>
                <w:rFonts w:ascii="Arial" w:hAnsi="Arial" w:cs="Arial"/>
                <w:b/>
                <w:sz w:val="18"/>
                <w:szCs w:val="18"/>
              </w:rPr>
            </w:pPr>
            <w:r w:rsidRPr="005A7BEF">
              <w:rPr>
                <w:rFonts w:ascii="Arial" w:hAnsi="Arial" w:cs="Arial"/>
                <w:b/>
                <w:sz w:val="18"/>
                <w:szCs w:val="18"/>
              </w:rPr>
              <w:t>29. Ginger</w:t>
            </w:r>
          </w:p>
        </w:tc>
        <w:tc>
          <w:tcPr>
            <w:tcW w:w="336" w:type="pct"/>
            <w:tcBorders>
              <w:top w:val="nil"/>
              <w:left w:val="nil"/>
              <w:bottom w:val="single" w:sz="4" w:space="0" w:color="auto"/>
              <w:right w:val="single" w:sz="4" w:space="0" w:color="auto"/>
            </w:tcBorders>
            <w:shd w:val="clear" w:color="auto" w:fill="auto"/>
            <w:noWrap/>
            <w:vAlign w:val="bottom"/>
            <w:hideMark/>
          </w:tcPr>
          <w:p w14:paraId="383CCF5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FEA10A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18D68F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900186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3B5175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54E0C7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E42497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0083DB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734116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15A4664"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38DB081" w14:textId="36AFCD0D"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DB9354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200700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CEF0D4B" w14:textId="77777777" w:rsidR="00681412" w:rsidRPr="005A7BEF" w:rsidRDefault="00681412" w:rsidP="005A7BEF">
            <w:pPr>
              <w:rPr>
                <w:rFonts w:ascii="Arial" w:hAnsi="Arial" w:cs="Arial"/>
                <w:b/>
                <w:sz w:val="18"/>
                <w:szCs w:val="18"/>
              </w:rPr>
            </w:pPr>
            <w:r w:rsidRPr="005A7BEF">
              <w:rPr>
                <w:rFonts w:ascii="Arial" w:hAnsi="Arial" w:cs="Arial"/>
                <w:b/>
                <w:sz w:val="18"/>
                <w:szCs w:val="18"/>
              </w:rPr>
              <w:t>30. Other Condiments/Spices (Royco etc)</w:t>
            </w:r>
          </w:p>
        </w:tc>
        <w:tc>
          <w:tcPr>
            <w:tcW w:w="336" w:type="pct"/>
            <w:tcBorders>
              <w:top w:val="nil"/>
              <w:left w:val="nil"/>
              <w:bottom w:val="single" w:sz="4" w:space="0" w:color="auto"/>
              <w:right w:val="single" w:sz="4" w:space="0" w:color="auto"/>
            </w:tcBorders>
            <w:shd w:val="clear" w:color="auto" w:fill="auto"/>
            <w:noWrap/>
            <w:vAlign w:val="bottom"/>
            <w:hideMark/>
          </w:tcPr>
          <w:p w14:paraId="19DDC22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6B6E05B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6DE3C7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6C3366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A0A6FF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D766E8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37B57C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DE28D1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74B562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D2FA941"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0347221" w14:textId="4F4B1590"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70B27B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E08B507"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5D590E3" w14:textId="77777777" w:rsidR="00681412" w:rsidRPr="005A7BEF" w:rsidRDefault="00681412" w:rsidP="005A7BEF">
            <w:pPr>
              <w:rPr>
                <w:rFonts w:ascii="Arial" w:hAnsi="Arial" w:cs="Arial"/>
                <w:b/>
                <w:sz w:val="18"/>
                <w:szCs w:val="18"/>
              </w:rPr>
            </w:pPr>
            <w:r w:rsidRPr="005A7BEF">
              <w:rPr>
                <w:rFonts w:ascii="Arial" w:hAnsi="Arial" w:cs="Arial"/>
                <w:b/>
                <w:sz w:val="18"/>
                <w:szCs w:val="18"/>
              </w:rPr>
              <w:t>Milk / milk products</w:t>
            </w:r>
          </w:p>
        </w:tc>
        <w:tc>
          <w:tcPr>
            <w:tcW w:w="336" w:type="pct"/>
            <w:tcBorders>
              <w:top w:val="nil"/>
              <w:left w:val="nil"/>
              <w:bottom w:val="single" w:sz="4" w:space="0" w:color="auto"/>
              <w:right w:val="single" w:sz="4" w:space="0" w:color="auto"/>
            </w:tcBorders>
            <w:shd w:val="clear" w:color="auto" w:fill="auto"/>
            <w:noWrap/>
            <w:vAlign w:val="bottom"/>
            <w:hideMark/>
          </w:tcPr>
          <w:p w14:paraId="6D24029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985636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D4357F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B914CC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03B702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34A0CF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AE02B2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4E5808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3811F8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FED4A51"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BA24499" w14:textId="6D4089A4"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0B2E65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9256C83"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F157A0C" w14:textId="77777777" w:rsidR="00681412" w:rsidRPr="005A7BEF" w:rsidRDefault="00681412" w:rsidP="005A7BEF">
            <w:pPr>
              <w:rPr>
                <w:rFonts w:ascii="Arial" w:hAnsi="Arial" w:cs="Arial"/>
                <w:b/>
                <w:sz w:val="18"/>
                <w:szCs w:val="18"/>
              </w:rPr>
            </w:pPr>
            <w:r w:rsidRPr="005A7BEF">
              <w:rPr>
                <w:rFonts w:ascii="Arial" w:hAnsi="Arial" w:cs="Arial"/>
                <w:b/>
                <w:sz w:val="18"/>
                <w:szCs w:val="18"/>
              </w:rPr>
              <w:t>31. Milk  (fresh)</w:t>
            </w:r>
          </w:p>
        </w:tc>
        <w:tc>
          <w:tcPr>
            <w:tcW w:w="336" w:type="pct"/>
            <w:tcBorders>
              <w:top w:val="nil"/>
              <w:left w:val="nil"/>
              <w:bottom w:val="single" w:sz="4" w:space="0" w:color="auto"/>
              <w:right w:val="single" w:sz="4" w:space="0" w:color="auto"/>
            </w:tcBorders>
            <w:shd w:val="clear" w:color="auto" w:fill="auto"/>
            <w:noWrap/>
            <w:vAlign w:val="bottom"/>
            <w:hideMark/>
          </w:tcPr>
          <w:p w14:paraId="75F81A8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A1E130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ECD65C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8C6B33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9D67E6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4BD0AF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359963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EE5A86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B7B70F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63E2D4BF"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9AA320A" w14:textId="2D48FB70"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14E6FD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7EFE147"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BC0BC86" w14:textId="77777777" w:rsidR="00681412" w:rsidRPr="005A7BEF" w:rsidRDefault="00681412" w:rsidP="005A7BEF">
            <w:pPr>
              <w:rPr>
                <w:rFonts w:ascii="Arial" w:hAnsi="Arial" w:cs="Arial"/>
                <w:b/>
                <w:sz w:val="18"/>
                <w:szCs w:val="18"/>
              </w:rPr>
            </w:pPr>
            <w:r w:rsidRPr="005A7BEF">
              <w:rPr>
                <w:rFonts w:ascii="Arial" w:hAnsi="Arial" w:cs="Arial"/>
                <w:b/>
                <w:sz w:val="18"/>
                <w:szCs w:val="18"/>
              </w:rPr>
              <w:t xml:space="preserve">       a) Months in Season</w:t>
            </w:r>
          </w:p>
        </w:tc>
        <w:tc>
          <w:tcPr>
            <w:tcW w:w="336" w:type="pct"/>
            <w:tcBorders>
              <w:top w:val="nil"/>
              <w:left w:val="nil"/>
              <w:bottom w:val="single" w:sz="4" w:space="0" w:color="auto"/>
              <w:right w:val="single" w:sz="4" w:space="0" w:color="auto"/>
            </w:tcBorders>
            <w:shd w:val="clear" w:color="auto" w:fill="auto"/>
            <w:noWrap/>
            <w:vAlign w:val="bottom"/>
            <w:hideMark/>
          </w:tcPr>
          <w:p w14:paraId="6C0D3FD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356E8C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82E0E9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9F3667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9AEBD5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FA3ACB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524F1B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559FD8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85F19A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3428842B"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367E2C7" w14:textId="10089428"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373AE3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6321888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8A24473" w14:textId="77777777" w:rsidR="00681412" w:rsidRPr="005A7BEF" w:rsidRDefault="00681412" w:rsidP="005A7BEF">
            <w:pPr>
              <w:rPr>
                <w:rFonts w:ascii="Arial" w:hAnsi="Arial" w:cs="Arial"/>
                <w:b/>
                <w:sz w:val="18"/>
                <w:szCs w:val="18"/>
              </w:rPr>
            </w:pPr>
            <w:r w:rsidRPr="005A7BEF">
              <w:rPr>
                <w:rFonts w:ascii="Arial" w:hAnsi="Arial" w:cs="Arial"/>
                <w:b/>
                <w:sz w:val="18"/>
                <w:szCs w:val="18"/>
              </w:rPr>
              <w:t>32. Milk  (powder)</w:t>
            </w:r>
          </w:p>
        </w:tc>
        <w:tc>
          <w:tcPr>
            <w:tcW w:w="336" w:type="pct"/>
            <w:tcBorders>
              <w:top w:val="nil"/>
              <w:left w:val="nil"/>
              <w:bottom w:val="single" w:sz="4" w:space="0" w:color="auto"/>
              <w:right w:val="single" w:sz="4" w:space="0" w:color="auto"/>
            </w:tcBorders>
            <w:shd w:val="clear" w:color="auto" w:fill="auto"/>
            <w:noWrap/>
            <w:vAlign w:val="bottom"/>
            <w:hideMark/>
          </w:tcPr>
          <w:p w14:paraId="7428B99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9645F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AB9FB5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BEB904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70B71E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D1C760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7E94B6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BFE8C4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F5956A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832DBC8"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15E98CB" w14:textId="116343F5"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5185FD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DACA25D"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87EAF0F" w14:textId="77777777" w:rsidR="00681412" w:rsidRPr="005A7BEF" w:rsidRDefault="00681412" w:rsidP="005A7BEF">
            <w:pPr>
              <w:rPr>
                <w:rFonts w:ascii="Arial" w:hAnsi="Arial" w:cs="Arial"/>
                <w:b/>
                <w:sz w:val="18"/>
                <w:szCs w:val="18"/>
              </w:rPr>
            </w:pPr>
            <w:r w:rsidRPr="005A7BEF">
              <w:rPr>
                <w:rFonts w:ascii="Arial" w:hAnsi="Arial" w:cs="Arial"/>
                <w:b/>
                <w:sz w:val="18"/>
                <w:szCs w:val="18"/>
              </w:rPr>
              <w:t>33. Baby milk</w:t>
            </w:r>
          </w:p>
        </w:tc>
        <w:tc>
          <w:tcPr>
            <w:tcW w:w="336" w:type="pct"/>
            <w:tcBorders>
              <w:top w:val="nil"/>
              <w:left w:val="nil"/>
              <w:bottom w:val="single" w:sz="4" w:space="0" w:color="auto"/>
              <w:right w:val="single" w:sz="4" w:space="0" w:color="auto"/>
            </w:tcBorders>
            <w:shd w:val="clear" w:color="auto" w:fill="auto"/>
            <w:noWrap/>
            <w:vAlign w:val="bottom"/>
            <w:hideMark/>
          </w:tcPr>
          <w:p w14:paraId="4F0E7F0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A2C32A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CA09F0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9012EA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D677A1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5C45BE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906EE6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49F3FF4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095A3F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2D6751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7C0B5D0" w14:textId="42264FF6"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70BE06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DFF32DC"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2DDA68C" w14:textId="77777777" w:rsidR="00681412" w:rsidRPr="005A7BEF" w:rsidRDefault="00681412" w:rsidP="005A7BEF">
            <w:pPr>
              <w:rPr>
                <w:rFonts w:ascii="Arial" w:hAnsi="Arial" w:cs="Arial"/>
                <w:b/>
                <w:sz w:val="18"/>
                <w:szCs w:val="18"/>
              </w:rPr>
            </w:pPr>
            <w:r w:rsidRPr="005A7BEF">
              <w:rPr>
                <w:rFonts w:ascii="Arial" w:hAnsi="Arial" w:cs="Arial"/>
                <w:b/>
                <w:sz w:val="18"/>
                <w:szCs w:val="18"/>
              </w:rPr>
              <w:t>34. Tinned milk</w:t>
            </w:r>
          </w:p>
        </w:tc>
        <w:tc>
          <w:tcPr>
            <w:tcW w:w="336" w:type="pct"/>
            <w:tcBorders>
              <w:top w:val="nil"/>
              <w:left w:val="nil"/>
              <w:bottom w:val="single" w:sz="4" w:space="0" w:color="auto"/>
              <w:right w:val="single" w:sz="4" w:space="0" w:color="auto"/>
            </w:tcBorders>
            <w:shd w:val="clear" w:color="auto" w:fill="auto"/>
            <w:noWrap/>
            <w:vAlign w:val="bottom"/>
            <w:hideMark/>
          </w:tcPr>
          <w:p w14:paraId="4C4B1DC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8C1473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9D6A5A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A9D13C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70D015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8F9B2C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E4CA1B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CE5858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C40A34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69040BA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6C39702" w14:textId="0856122D"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884E98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66D73C54"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24F0DD2" w14:textId="77777777" w:rsidR="00681412" w:rsidRPr="005A7BEF" w:rsidRDefault="00681412" w:rsidP="005A7BEF">
            <w:pPr>
              <w:rPr>
                <w:rFonts w:ascii="Arial" w:hAnsi="Arial" w:cs="Arial"/>
                <w:b/>
                <w:sz w:val="18"/>
                <w:szCs w:val="18"/>
              </w:rPr>
            </w:pPr>
            <w:r w:rsidRPr="005A7BEF">
              <w:rPr>
                <w:rFonts w:ascii="Arial" w:hAnsi="Arial" w:cs="Arial"/>
                <w:b/>
                <w:sz w:val="18"/>
                <w:szCs w:val="18"/>
              </w:rPr>
              <w:lastRenderedPageBreak/>
              <w:t>35. Other milk products incl. Cheese</w:t>
            </w:r>
          </w:p>
        </w:tc>
        <w:tc>
          <w:tcPr>
            <w:tcW w:w="336" w:type="pct"/>
            <w:tcBorders>
              <w:top w:val="nil"/>
              <w:left w:val="nil"/>
              <w:bottom w:val="single" w:sz="4" w:space="0" w:color="auto"/>
              <w:right w:val="single" w:sz="4" w:space="0" w:color="auto"/>
            </w:tcBorders>
            <w:shd w:val="clear" w:color="auto" w:fill="auto"/>
            <w:noWrap/>
            <w:vAlign w:val="bottom"/>
            <w:hideMark/>
          </w:tcPr>
          <w:p w14:paraId="4DD1FA5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B7DDFA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6F8FF4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9660DD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B2D38F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0EFF38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05DCC0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968B71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1445D4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0565379"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6BA11B4" w14:textId="5B3F2409"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B45FBB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349D9DAB"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A3244F8" w14:textId="77777777" w:rsidR="00681412" w:rsidRPr="005A7BEF" w:rsidRDefault="00681412" w:rsidP="005A7BEF">
            <w:pPr>
              <w:rPr>
                <w:rFonts w:ascii="Arial" w:hAnsi="Arial" w:cs="Arial"/>
                <w:b/>
                <w:sz w:val="18"/>
                <w:szCs w:val="18"/>
              </w:rPr>
            </w:pPr>
            <w:r w:rsidRPr="005A7BEF">
              <w:rPr>
                <w:rFonts w:ascii="Arial" w:hAnsi="Arial" w:cs="Arial"/>
                <w:b/>
                <w:sz w:val="18"/>
                <w:szCs w:val="18"/>
              </w:rPr>
              <w:t>Eggs and Poultry</w:t>
            </w:r>
          </w:p>
        </w:tc>
        <w:tc>
          <w:tcPr>
            <w:tcW w:w="336" w:type="pct"/>
            <w:tcBorders>
              <w:top w:val="nil"/>
              <w:left w:val="nil"/>
              <w:bottom w:val="single" w:sz="4" w:space="0" w:color="auto"/>
              <w:right w:val="single" w:sz="4" w:space="0" w:color="auto"/>
            </w:tcBorders>
            <w:shd w:val="clear" w:color="auto" w:fill="auto"/>
            <w:noWrap/>
            <w:vAlign w:val="bottom"/>
            <w:hideMark/>
          </w:tcPr>
          <w:p w14:paraId="258CD1D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65BB0C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69888B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4C0F16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8FAB77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55E2EE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939E40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CEDBC6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761AFC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9584DD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9A168DF" w14:textId="2ACD1982"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040E4F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1578A64"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DB68835" w14:textId="77777777" w:rsidR="00681412" w:rsidRPr="005A7BEF" w:rsidRDefault="00681412" w:rsidP="005A7BEF">
            <w:pPr>
              <w:rPr>
                <w:rFonts w:ascii="Arial" w:hAnsi="Arial" w:cs="Arial"/>
                <w:b/>
                <w:sz w:val="18"/>
                <w:szCs w:val="18"/>
              </w:rPr>
            </w:pPr>
            <w:r w:rsidRPr="005A7BEF">
              <w:rPr>
                <w:rFonts w:ascii="Arial" w:hAnsi="Arial" w:cs="Arial"/>
                <w:b/>
                <w:sz w:val="18"/>
                <w:szCs w:val="18"/>
              </w:rPr>
              <w:t>36. Eggs</w:t>
            </w:r>
          </w:p>
        </w:tc>
        <w:tc>
          <w:tcPr>
            <w:tcW w:w="336" w:type="pct"/>
            <w:tcBorders>
              <w:top w:val="nil"/>
              <w:left w:val="nil"/>
              <w:bottom w:val="single" w:sz="4" w:space="0" w:color="auto"/>
              <w:right w:val="single" w:sz="4" w:space="0" w:color="auto"/>
            </w:tcBorders>
            <w:shd w:val="clear" w:color="auto" w:fill="auto"/>
            <w:noWrap/>
            <w:vAlign w:val="bottom"/>
            <w:hideMark/>
          </w:tcPr>
          <w:p w14:paraId="7E941FF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39BF25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60ADE8A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AC3F73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AF0901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9D48D4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A3CF59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FA5C9E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63F003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48B707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9F88716" w14:textId="6BAE309A"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E6344E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2DC417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664FFF5" w14:textId="77777777" w:rsidR="00681412" w:rsidRPr="005A7BEF" w:rsidRDefault="00681412" w:rsidP="005A7BEF">
            <w:pPr>
              <w:rPr>
                <w:rFonts w:ascii="Arial" w:hAnsi="Arial" w:cs="Arial"/>
                <w:b/>
                <w:sz w:val="18"/>
                <w:szCs w:val="18"/>
              </w:rPr>
            </w:pPr>
            <w:r w:rsidRPr="005A7BEF">
              <w:rPr>
                <w:rFonts w:ascii="Arial" w:hAnsi="Arial" w:cs="Arial"/>
                <w:b/>
                <w:sz w:val="18"/>
                <w:szCs w:val="18"/>
              </w:rPr>
              <w:t>37. Chicken/Guinea fowl</w:t>
            </w:r>
          </w:p>
        </w:tc>
        <w:tc>
          <w:tcPr>
            <w:tcW w:w="336" w:type="pct"/>
            <w:tcBorders>
              <w:top w:val="nil"/>
              <w:left w:val="nil"/>
              <w:bottom w:val="single" w:sz="4" w:space="0" w:color="auto"/>
              <w:right w:val="single" w:sz="4" w:space="0" w:color="auto"/>
            </w:tcBorders>
            <w:shd w:val="clear" w:color="auto" w:fill="auto"/>
            <w:noWrap/>
            <w:vAlign w:val="bottom"/>
            <w:hideMark/>
          </w:tcPr>
          <w:p w14:paraId="7BBC4DD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2032A4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E79419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CD6950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F20F7F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ED60D0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4BDE1D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38CCB7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B668B7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3F29378"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48004784" w14:textId="4465797D"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DC4682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E8EA9B7"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6C7320A" w14:textId="77777777" w:rsidR="00681412" w:rsidRPr="005A7BEF" w:rsidRDefault="00681412" w:rsidP="005A7BEF">
            <w:pPr>
              <w:rPr>
                <w:rFonts w:ascii="Arial" w:hAnsi="Arial" w:cs="Arial"/>
                <w:b/>
                <w:sz w:val="18"/>
                <w:szCs w:val="18"/>
              </w:rPr>
            </w:pPr>
            <w:r w:rsidRPr="005A7BEF">
              <w:rPr>
                <w:rFonts w:ascii="Arial" w:hAnsi="Arial" w:cs="Arial"/>
                <w:b/>
                <w:sz w:val="18"/>
                <w:szCs w:val="18"/>
              </w:rPr>
              <w:t>38. Game birds</w:t>
            </w:r>
          </w:p>
        </w:tc>
        <w:tc>
          <w:tcPr>
            <w:tcW w:w="336" w:type="pct"/>
            <w:tcBorders>
              <w:top w:val="nil"/>
              <w:left w:val="nil"/>
              <w:bottom w:val="single" w:sz="4" w:space="0" w:color="auto"/>
              <w:right w:val="single" w:sz="4" w:space="0" w:color="auto"/>
            </w:tcBorders>
            <w:shd w:val="clear" w:color="auto" w:fill="auto"/>
            <w:noWrap/>
            <w:vAlign w:val="bottom"/>
            <w:hideMark/>
          </w:tcPr>
          <w:p w14:paraId="32D786F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162BB8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13C2050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5480AE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7D80C1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65416E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2FFB29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6737C2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76E1B6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60E939AC"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61E7D08" w14:textId="0C101B05"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0AAF9FB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E3F8309"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211857C" w14:textId="77777777" w:rsidR="00681412" w:rsidRPr="005A7BEF" w:rsidRDefault="00681412" w:rsidP="005A7BEF">
            <w:pPr>
              <w:rPr>
                <w:rFonts w:ascii="Arial" w:hAnsi="Arial" w:cs="Arial"/>
                <w:b/>
                <w:sz w:val="18"/>
                <w:szCs w:val="18"/>
              </w:rPr>
            </w:pPr>
            <w:r w:rsidRPr="005A7BEF">
              <w:rPr>
                <w:rFonts w:ascii="Arial" w:hAnsi="Arial" w:cs="Arial"/>
                <w:b/>
                <w:sz w:val="18"/>
                <w:szCs w:val="18"/>
              </w:rPr>
              <w:t>Meat</w:t>
            </w:r>
          </w:p>
        </w:tc>
        <w:tc>
          <w:tcPr>
            <w:tcW w:w="336" w:type="pct"/>
            <w:tcBorders>
              <w:top w:val="nil"/>
              <w:left w:val="nil"/>
              <w:bottom w:val="single" w:sz="4" w:space="0" w:color="auto"/>
              <w:right w:val="single" w:sz="4" w:space="0" w:color="auto"/>
            </w:tcBorders>
            <w:shd w:val="clear" w:color="auto" w:fill="auto"/>
            <w:noWrap/>
            <w:vAlign w:val="bottom"/>
            <w:hideMark/>
          </w:tcPr>
          <w:p w14:paraId="453A9BC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476B77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9696DC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CA6516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38CAC0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6B0BF2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5A1BB2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8963A7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64D928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63E6757"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8FB9187" w14:textId="6E5677CA"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60A8FE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37337F10"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592BC3E" w14:textId="77777777" w:rsidR="00681412" w:rsidRPr="005A7BEF" w:rsidRDefault="00681412" w:rsidP="005A7BEF">
            <w:pPr>
              <w:rPr>
                <w:rFonts w:ascii="Arial" w:hAnsi="Arial" w:cs="Arial"/>
                <w:b/>
                <w:sz w:val="18"/>
                <w:szCs w:val="18"/>
              </w:rPr>
            </w:pPr>
            <w:r w:rsidRPr="005A7BEF">
              <w:rPr>
                <w:rFonts w:ascii="Arial" w:hAnsi="Arial" w:cs="Arial"/>
                <w:b/>
                <w:sz w:val="18"/>
                <w:szCs w:val="18"/>
              </w:rPr>
              <w:t>39. Corned beef</w:t>
            </w:r>
          </w:p>
        </w:tc>
        <w:tc>
          <w:tcPr>
            <w:tcW w:w="336" w:type="pct"/>
            <w:tcBorders>
              <w:top w:val="nil"/>
              <w:left w:val="nil"/>
              <w:bottom w:val="single" w:sz="4" w:space="0" w:color="auto"/>
              <w:right w:val="single" w:sz="4" w:space="0" w:color="auto"/>
            </w:tcBorders>
            <w:shd w:val="clear" w:color="auto" w:fill="auto"/>
            <w:noWrap/>
            <w:vAlign w:val="bottom"/>
            <w:hideMark/>
          </w:tcPr>
          <w:p w14:paraId="194C9DC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B4D632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2E1F88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2075A2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F1B977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08D7FC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F6BB1D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41922F9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0388D5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5149B3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49257FC" w14:textId="230F17E6"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D46262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1A15AD3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D9E663F" w14:textId="77777777" w:rsidR="00681412" w:rsidRPr="005A7BEF" w:rsidRDefault="00681412" w:rsidP="005A7BEF">
            <w:pPr>
              <w:rPr>
                <w:rFonts w:ascii="Arial" w:hAnsi="Arial" w:cs="Arial"/>
                <w:b/>
                <w:sz w:val="18"/>
                <w:szCs w:val="18"/>
              </w:rPr>
            </w:pPr>
            <w:r w:rsidRPr="005A7BEF">
              <w:rPr>
                <w:rFonts w:ascii="Arial" w:hAnsi="Arial" w:cs="Arial"/>
                <w:b/>
                <w:sz w:val="18"/>
                <w:szCs w:val="18"/>
              </w:rPr>
              <w:t>40. Pork</w:t>
            </w:r>
          </w:p>
        </w:tc>
        <w:tc>
          <w:tcPr>
            <w:tcW w:w="336" w:type="pct"/>
            <w:tcBorders>
              <w:top w:val="nil"/>
              <w:left w:val="nil"/>
              <w:bottom w:val="single" w:sz="4" w:space="0" w:color="auto"/>
              <w:right w:val="single" w:sz="4" w:space="0" w:color="auto"/>
            </w:tcBorders>
            <w:shd w:val="clear" w:color="auto" w:fill="auto"/>
            <w:noWrap/>
            <w:vAlign w:val="bottom"/>
            <w:hideMark/>
          </w:tcPr>
          <w:p w14:paraId="50C56C2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0D227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94BAA9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6DC6BC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11E791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91961F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DD03A6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85DCD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1AAFF0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9B4C037"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806F6C7" w14:textId="52942DFA"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E36097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16CE1C73"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CA1E28D" w14:textId="77777777" w:rsidR="00681412" w:rsidRPr="005A7BEF" w:rsidRDefault="00681412" w:rsidP="005A7BEF">
            <w:pPr>
              <w:rPr>
                <w:rFonts w:ascii="Arial" w:hAnsi="Arial" w:cs="Arial"/>
                <w:b/>
                <w:sz w:val="18"/>
                <w:szCs w:val="18"/>
              </w:rPr>
            </w:pPr>
            <w:r w:rsidRPr="005A7BEF">
              <w:rPr>
                <w:rFonts w:ascii="Arial" w:hAnsi="Arial" w:cs="Arial"/>
                <w:b/>
                <w:sz w:val="18"/>
                <w:szCs w:val="18"/>
              </w:rPr>
              <w:t>41. Beef</w:t>
            </w:r>
          </w:p>
        </w:tc>
        <w:tc>
          <w:tcPr>
            <w:tcW w:w="336" w:type="pct"/>
            <w:tcBorders>
              <w:top w:val="nil"/>
              <w:left w:val="nil"/>
              <w:bottom w:val="single" w:sz="4" w:space="0" w:color="auto"/>
              <w:right w:val="single" w:sz="4" w:space="0" w:color="auto"/>
            </w:tcBorders>
            <w:shd w:val="clear" w:color="auto" w:fill="auto"/>
            <w:noWrap/>
            <w:vAlign w:val="bottom"/>
            <w:hideMark/>
          </w:tcPr>
          <w:p w14:paraId="797D2C7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21EB02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E57F47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F4AA3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D7F3FD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5C01FC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68FC98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532BDF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6ADC37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0D108A7"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3303179" w14:textId="463EC324"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AE6E43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87FF08D"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C263506" w14:textId="77777777" w:rsidR="00681412" w:rsidRPr="005A7BEF" w:rsidRDefault="00681412" w:rsidP="005A7BEF">
            <w:pPr>
              <w:rPr>
                <w:rFonts w:ascii="Arial" w:hAnsi="Arial" w:cs="Arial"/>
                <w:b/>
                <w:sz w:val="18"/>
                <w:szCs w:val="18"/>
              </w:rPr>
            </w:pPr>
            <w:r w:rsidRPr="005A7BEF">
              <w:rPr>
                <w:rFonts w:ascii="Arial" w:hAnsi="Arial" w:cs="Arial"/>
                <w:b/>
                <w:sz w:val="18"/>
                <w:szCs w:val="18"/>
              </w:rPr>
              <w:t>42. Goat meat</w:t>
            </w:r>
          </w:p>
        </w:tc>
        <w:tc>
          <w:tcPr>
            <w:tcW w:w="336" w:type="pct"/>
            <w:tcBorders>
              <w:top w:val="nil"/>
              <w:left w:val="nil"/>
              <w:bottom w:val="single" w:sz="4" w:space="0" w:color="auto"/>
              <w:right w:val="single" w:sz="4" w:space="0" w:color="auto"/>
            </w:tcBorders>
            <w:shd w:val="clear" w:color="auto" w:fill="auto"/>
            <w:noWrap/>
            <w:vAlign w:val="bottom"/>
            <w:hideMark/>
          </w:tcPr>
          <w:p w14:paraId="60CD31C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AFC3A7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95B115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5B5F07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FD7747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79C455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11CC5F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7E45B4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E8E302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9D30ACF"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FDAD41D" w14:textId="1E45E0F0"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90824F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7C77143"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F3C279E" w14:textId="77777777" w:rsidR="00681412" w:rsidRPr="005A7BEF" w:rsidRDefault="00681412" w:rsidP="005A7BEF">
            <w:pPr>
              <w:rPr>
                <w:rFonts w:ascii="Arial" w:hAnsi="Arial" w:cs="Arial"/>
                <w:b/>
                <w:sz w:val="18"/>
                <w:szCs w:val="18"/>
              </w:rPr>
            </w:pPr>
            <w:r w:rsidRPr="005A7BEF">
              <w:rPr>
                <w:rFonts w:ascii="Arial" w:hAnsi="Arial" w:cs="Arial"/>
                <w:b/>
                <w:sz w:val="18"/>
                <w:szCs w:val="18"/>
              </w:rPr>
              <w:t>43. Mutton</w:t>
            </w:r>
          </w:p>
        </w:tc>
        <w:tc>
          <w:tcPr>
            <w:tcW w:w="336" w:type="pct"/>
            <w:tcBorders>
              <w:top w:val="nil"/>
              <w:left w:val="nil"/>
              <w:bottom w:val="single" w:sz="4" w:space="0" w:color="auto"/>
              <w:right w:val="single" w:sz="4" w:space="0" w:color="auto"/>
            </w:tcBorders>
            <w:shd w:val="clear" w:color="auto" w:fill="auto"/>
            <w:noWrap/>
            <w:vAlign w:val="bottom"/>
            <w:hideMark/>
          </w:tcPr>
          <w:p w14:paraId="01C89C7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826257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3A78299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EE04AC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DA1A96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DECD0F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118CF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FED5BE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FEAF46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6ECA4221"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3AFAEB9" w14:textId="3052AD2C"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25CEC0C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609AACDC"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950C354" w14:textId="77777777" w:rsidR="00681412" w:rsidRPr="005A7BEF" w:rsidRDefault="00681412" w:rsidP="005A7BEF">
            <w:pPr>
              <w:rPr>
                <w:rFonts w:ascii="Arial" w:hAnsi="Arial" w:cs="Arial"/>
                <w:b/>
                <w:sz w:val="18"/>
                <w:szCs w:val="18"/>
              </w:rPr>
            </w:pPr>
            <w:r w:rsidRPr="005A7BEF">
              <w:rPr>
                <w:rFonts w:ascii="Arial" w:hAnsi="Arial" w:cs="Arial"/>
                <w:b/>
                <w:sz w:val="18"/>
                <w:szCs w:val="18"/>
              </w:rPr>
              <w:t>44. Bush meat / wild game</w:t>
            </w:r>
          </w:p>
        </w:tc>
        <w:tc>
          <w:tcPr>
            <w:tcW w:w="336" w:type="pct"/>
            <w:tcBorders>
              <w:top w:val="nil"/>
              <w:left w:val="nil"/>
              <w:bottom w:val="single" w:sz="4" w:space="0" w:color="auto"/>
              <w:right w:val="single" w:sz="4" w:space="0" w:color="auto"/>
            </w:tcBorders>
            <w:shd w:val="clear" w:color="auto" w:fill="auto"/>
            <w:noWrap/>
            <w:vAlign w:val="bottom"/>
            <w:hideMark/>
          </w:tcPr>
          <w:p w14:paraId="7A62128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F6DBAE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FA8257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0B2B94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37B7BB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346E76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228A61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C77F53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1069E9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66C1860"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5FFB4E5" w14:textId="6057E153"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DCB702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D9B6E64"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8E65734" w14:textId="77777777" w:rsidR="00681412" w:rsidRPr="005A7BEF" w:rsidRDefault="00681412" w:rsidP="005A7BEF">
            <w:pPr>
              <w:rPr>
                <w:rFonts w:ascii="Arial" w:hAnsi="Arial" w:cs="Arial"/>
                <w:b/>
                <w:sz w:val="18"/>
                <w:szCs w:val="18"/>
              </w:rPr>
            </w:pPr>
            <w:r w:rsidRPr="005A7BEF">
              <w:rPr>
                <w:rFonts w:ascii="Arial" w:hAnsi="Arial" w:cs="Arial"/>
                <w:b/>
                <w:sz w:val="18"/>
                <w:szCs w:val="18"/>
              </w:rPr>
              <w:t>45. Fish</w:t>
            </w:r>
          </w:p>
        </w:tc>
        <w:tc>
          <w:tcPr>
            <w:tcW w:w="336" w:type="pct"/>
            <w:tcBorders>
              <w:top w:val="nil"/>
              <w:left w:val="nil"/>
              <w:bottom w:val="single" w:sz="4" w:space="0" w:color="auto"/>
              <w:right w:val="single" w:sz="4" w:space="0" w:color="auto"/>
            </w:tcBorders>
            <w:shd w:val="clear" w:color="auto" w:fill="auto"/>
            <w:noWrap/>
            <w:vAlign w:val="bottom"/>
            <w:hideMark/>
          </w:tcPr>
          <w:p w14:paraId="27AC333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435B03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6AB591F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2AD406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5B8C14B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804A3C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50AD7B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C024E9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F8DB8C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F2186F0"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AF71798" w14:textId="1BEFF1F2"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450DF8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ADCA47D"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EE6EF4F" w14:textId="77777777" w:rsidR="00681412" w:rsidRPr="005A7BEF" w:rsidRDefault="00681412" w:rsidP="005A7BEF">
            <w:pPr>
              <w:rPr>
                <w:rFonts w:ascii="Arial" w:hAnsi="Arial" w:cs="Arial"/>
                <w:b/>
                <w:sz w:val="18"/>
                <w:szCs w:val="18"/>
              </w:rPr>
            </w:pPr>
            <w:r w:rsidRPr="005A7BEF">
              <w:rPr>
                <w:rFonts w:ascii="Arial" w:hAnsi="Arial" w:cs="Arial"/>
                <w:b/>
                <w:sz w:val="18"/>
                <w:szCs w:val="18"/>
              </w:rPr>
              <w:t>46. Canned / Tin  Fish</w:t>
            </w:r>
          </w:p>
        </w:tc>
        <w:tc>
          <w:tcPr>
            <w:tcW w:w="336" w:type="pct"/>
            <w:tcBorders>
              <w:top w:val="nil"/>
              <w:left w:val="nil"/>
              <w:bottom w:val="single" w:sz="4" w:space="0" w:color="auto"/>
              <w:right w:val="single" w:sz="4" w:space="0" w:color="auto"/>
            </w:tcBorders>
            <w:shd w:val="clear" w:color="auto" w:fill="auto"/>
            <w:noWrap/>
            <w:vAlign w:val="bottom"/>
            <w:hideMark/>
          </w:tcPr>
          <w:p w14:paraId="0C7782A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FDB985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670BF8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E70DAD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A891FE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99AF0E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817FED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B9972A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8D028A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5D963A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4B3E95B" w14:textId="24427D9B"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50C105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C69B70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D9F2E0C" w14:textId="77777777" w:rsidR="00681412" w:rsidRPr="005A7BEF" w:rsidRDefault="00681412" w:rsidP="005A7BEF">
            <w:pPr>
              <w:rPr>
                <w:rFonts w:ascii="Arial" w:hAnsi="Arial" w:cs="Arial"/>
                <w:b/>
                <w:sz w:val="18"/>
                <w:szCs w:val="18"/>
              </w:rPr>
            </w:pPr>
            <w:r w:rsidRPr="005A7BEF">
              <w:rPr>
                <w:rFonts w:ascii="Arial" w:hAnsi="Arial" w:cs="Arial"/>
                <w:b/>
                <w:sz w:val="18"/>
                <w:szCs w:val="18"/>
              </w:rPr>
              <w:t>Fruits</w:t>
            </w:r>
          </w:p>
        </w:tc>
        <w:tc>
          <w:tcPr>
            <w:tcW w:w="336" w:type="pct"/>
            <w:tcBorders>
              <w:top w:val="nil"/>
              <w:left w:val="nil"/>
              <w:bottom w:val="single" w:sz="4" w:space="0" w:color="auto"/>
              <w:right w:val="single" w:sz="4" w:space="0" w:color="auto"/>
            </w:tcBorders>
            <w:shd w:val="clear" w:color="auto" w:fill="auto"/>
            <w:noWrap/>
            <w:vAlign w:val="bottom"/>
            <w:hideMark/>
          </w:tcPr>
          <w:p w14:paraId="2EB645A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19AA92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55716D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913939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F10DF4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552196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9A48AB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86B28B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206975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6D23AE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1E936A2" w14:textId="1FD19873"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AE19DA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E077A2B"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E9E890F" w14:textId="77777777" w:rsidR="00681412" w:rsidRPr="005A7BEF" w:rsidRDefault="00681412" w:rsidP="005A7BEF">
            <w:pPr>
              <w:rPr>
                <w:rFonts w:ascii="Arial" w:hAnsi="Arial" w:cs="Arial"/>
                <w:b/>
                <w:sz w:val="18"/>
                <w:szCs w:val="18"/>
              </w:rPr>
            </w:pPr>
            <w:r w:rsidRPr="005A7BEF">
              <w:rPr>
                <w:rFonts w:ascii="Arial" w:hAnsi="Arial" w:cs="Arial"/>
                <w:b/>
                <w:sz w:val="18"/>
                <w:szCs w:val="18"/>
              </w:rPr>
              <w:lastRenderedPageBreak/>
              <w:t>47. Coconut</w:t>
            </w:r>
          </w:p>
        </w:tc>
        <w:tc>
          <w:tcPr>
            <w:tcW w:w="336" w:type="pct"/>
            <w:tcBorders>
              <w:top w:val="nil"/>
              <w:left w:val="nil"/>
              <w:bottom w:val="single" w:sz="4" w:space="0" w:color="auto"/>
              <w:right w:val="single" w:sz="4" w:space="0" w:color="auto"/>
            </w:tcBorders>
            <w:shd w:val="clear" w:color="auto" w:fill="auto"/>
            <w:noWrap/>
            <w:vAlign w:val="bottom"/>
            <w:hideMark/>
          </w:tcPr>
          <w:p w14:paraId="22FD13A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61E7328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D8B18F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C4ADD4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F18DE1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80DE42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7F5F83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241411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C6AA55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25FBB44"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4254AA02" w14:textId="0A29D868"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50AE53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08508B2"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FE696A5" w14:textId="77777777" w:rsidR="00681412" w:rsidRPr="005A7BEF" w:rsidRDefault="00681412" w:rsidP="005A7BEF">
            <w:pPr>
              <w:rPr>
                <w:rFonts w:ascii="Arial" w:hAnsi="Arial" w:cs="Arial"/>
                <w:b/>
                <w:sz w:val="18"/>
                <w:szCs w:val="18"/>
              </w:rPr>
            </w:pPr>
            <w:r w:rsidRPr="005A7BEF">
              <w:rPr>
                <w:rFonts w:ascii="Arial" w:hAnsi="Arial" w:cs="Arial"/>
                <w:b/>
                <w:sz w:val="18"/>
                <w:szCs w:val="18"/>
              </w:rPr>
              <w:t>48. Banana</w:t>
            </w:r>
          </w:p>
        </w:tc>
        <w:tc>
          <w:tcPr>
            <w:tcW w:w="336" w:type="pct"/>
            <w:tcBorders>
              <w:top w:val="nil"/>
              <w:left w:val="nil"/>
              <w:bottom w:val="single" w:sz="4" w:space="0" w:color="auto"/>
              <w:right w:val="single" w:sz="4" w:space="0" w:color="auto"/>
            </w:tcBorders>
            <w:shd w:val="clear" w:color="auto" w:fill="auto"/>
            <w:noWrap/>
            <w:vAlign w:val="bottom"/>
            <w:hideMark/>
          </w:tcPr>
          <w:p w14:paraId="1C2DF54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A28A87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4D3FC7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388C77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1589AC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F35FAB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4E00A1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1EFAC0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2A7980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68EDEC71"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2803EAD" w14:textId="2D9FDCFF"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CF14F8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CCDB2F0"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AAB6AE9" w14:textId="77777777" w:rsidR="00681412" w:rsidRPr="005A7BEF" w:rsidRDefault="00681412" w:rsidP="005A7BEF">
            <w:pPr>
              <w:rPr>
                <w:rFonts w:ascii="Arial" w:hAnsi="Arial" w:cs="Arial"/>
                <w:b/>
                <w:sz w:val="18"/>
                <w:szCs w:val="18"/>
              </w:rPr>
            </w:pPr>
            <w:r w:rsidRPr="005A7BEF">
              <w:rPr>
                <w:rFonts w:ascii="Arial" w:hAnsi="Arial" w:cs="Arial"/>
                <w:b/>
                <w:sz w:val="18"/>
                <w:szCs w:val="18"/>
              </w:rPr>
              <w:t>49. Orange / tangerine</w:t>
            </w:r>
          </w:p>
        </w:tc>
        <w:tc>
          <w:tcPr>
            <w:tcW w:w="336" w:type="pct"/>
            <w:tcBorders>
              <w:top w:val="nil"/>
              <w:left w:val="nil"/>
              <w:bottom w:val="single" w:sz="4" w:space="0" w:color="auto"/>
              <w:right w:val="single" w:sz="4" w:space="0" w:color="auto"/>
            </w:tcBorders>
            <w:shd w:val="clear" w:color="auto" w:fill="auto"/>
            <w:noWrap/>
            <w:vAlign w:val="bottom"/>
            <w:hideMark/>
          </w:tcPr>
          <w:p w14:paraId="3D3122B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10EB26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BDF226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A370B4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CB972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17A9B6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7A9A0A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186054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D848AD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1B1CE5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0CF6075" w14:textId="0A9498AD"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2EB40FC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F28B7E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A567346" w14:textId="77777777" w:rsidR="00681412" w:rsidRPr="005A7BEF" w:rsidRDefault="00681412" w:rsidP="005A7BEF">
            <w:pPr>
              <w:rPr>
                <w:rFonts w:ascii="Arial" w:hAnsi="Arial" w:cs="Arial"/>
                <w:b/>
                <w:sz w:val="18"/>
                <w:szCs w:val="18"/>
              </w:rPr>
            </w:pPr>
            <w:r w:rsidRPr="005A7BEF">
              <w:rPr>
                <w:rFonts w:ascii="Arial" w:hAnsi="Arial" w:cs="Arial"/>
                <w:b/>
                <w:sz w:val="18"/>
                <w:szCs w:val="18"/>
              </w:rPr>
              <w:t>50. Pineapple</w:t>
            </w:r>
          </w:p>
        </w:tc>
        <w:tc>
          <w:tcPr>
            <w:tcW w:w="336" w:type="pct"/>
            <w:tcBorders>
              <w:top w:val="nil"/>
              <w:left w:val="nil"/>
              <w:bottom w:val="single" w:sz="4" w:space="0" w:color="auto"/>
              <w:right w:val="single" w:sz="4" w:space="0" w:color="auto"/>
            </w:tcBorders>
            <w:shd w:val="clear" w:color="auto" w:fill="auto"/>
            <w:noWrap/>
            <w:vAlign w:val="bottom"/>
            <w:hideMark/>
          </w:tcPr>
          <w:p w14:paraId="31910A9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44F10C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84278C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921559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EDE85F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9C6EA7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F1EA45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45944D4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565F0F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3184A996"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2DB0356" w14:textId="1D466B0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71BC38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D4AB2F0"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8232899" w14:textId="77777777" w:rsidR="00681412" w:rsidRPr="005A7BEF" w:rsidRDefault="00681412" w:rsidP="005A7BEF">
            <w:pPr>
              <w:rPr>
                <w:rFonts w:ascii="Arial" w:hAnsi="Arial" w:cs="Arial"/>
                <w:b/>
                <w:sz w:val="18"/>
                <w:szCs w:val="18"/>
              </w:rPr>
            </w:pPr>
            <w:r w:rsidRPr="005A7BEF">
              <w:rPr>
                <w:rFonts w:ascii="Arial" w:hAnsi="Arial" w:cs="Arial"/>
                <w:b/>
                <w:sz w:val="18"/>
                <w:szCs w:val="18"/>
              </w:rPr>
              <w:t>51. Mango</w:t>
            </w:r>
          </w:p>
        </w:tc>
        <w:tc>
          <w:tcPr>
            <w:tcW w:w="336" w:type="pct"/>
            <w:tcBorders>
              <w:top w:val="nil"/>
              <w:left w:val="nil"/>
              <w:bottom w:val="single" w:sz="4" w:space="0" w:color="auto"/>
              <w:right w:val="single" w:sz="4" w:space="0" w:color="auto"/>
            </w:tcBorders>
            <w:shd w:val="clear" w:color="auto" w:fill="auto"/>
            <w:noWrap/>
            <w:vAlign w:val="bottom"/>
            <w:hideMark/>
          </w:tcPr>
          <w:p w14:paraId="57D96B2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AF0440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E6FB03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DC813B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FA9E08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3183F1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43A16B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386933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CCAA74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E51E3AF"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5804A21" w14:textId="496AB942"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25A886D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DD0EB82"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5BF752F" w14:textId="77777777" w:rsidR="00681412" w:rsidRPr="005A7BEF" w:rsidRDefault="00681412" w:rsidP="005A7BEF">
            <w:pPr>
              <w:rPr>
                <w:rFonts w:ascii="Arial" w:hAnsi="Arial" w:cs="Arial"/>
                <w:b/>
                <w:sz w:val="18"/>
                <w:szCs w:val="18"/>
              </w:rPr>
            </w:pPr>
            <w:r w:rsidRPr="005A7BEF">
              <w:rPr>
                <w:rFonts w:ascii="Arial" w:hAnsi="Arial" w:cs="Arial"/>
                <w:b/>
                <w:sz w:val="18"/>
                <w:szCs w:val="18"/>
              </w:rPr>
              <w:t>52. Avocado pear</w:t>
            </w:r>
          </w:p>
        </w:tc>
        <w:tc>
          <w:tcPr>
            <w:tcW w:w="336" w:type="pct"/>
            <w:tcBorders>
              <w:top w:val="nil"/>
              <w:left w:val="nil"/>
              <w:bottom w:val="single" w:sz="4" w:space="0" w:color="auto"/>
              <w:right w:val="single" w:sz="4" w:space="0" w:color="auto"/>
            </w:tcBorders>
            <w:shd w:val="clear" w:color="auto" w:fill="auto"/>
            <w:noWrap/>
            <w:vAlign w:val="bottom"/>
            <w:hideMark/>
          </w:tcPr>
          <w:p w14:paraId="5CFF574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AC50CE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48CAAE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385F1A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4939BC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DCC2FE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D55BDF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D66079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E3E421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FCFF20E"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57A2719" w14:textId="469867B9"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A3AD38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1C1DCC5B"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2E7A66D" w14:textId="77777777" w:rsidR="00681412" w:rsidRPr="005A7BEF" w:rsidRDefault="00681412" w:rsidP="005A7BEF">
            <w:pPr>
              <w:rPr>
                <w:rFonts w:ascii="Arial" w:hAnsi="Arial" w:cs="Arial"/>
                <w:b/>
                <w:sz w:val="18"/>
                <w:szCs w:val="18"/>
              </w:rPr>
            </w:pPr>
            <w:r w:rsidRPr="005A7BEF">
              <w:rPr>
                <w:rFonts w:ascii="Arial" w:hAnsi="Arial" w:cs="Arial"/>
                <w:b/>
                <w:sz w:val="18"/>
                <w:szCs w:val="18"/>
              </w:rPr>
              <w:t>53. Water melon</w:t>
            </w:r>
          </w:p>
        </w:tc>
        <w:tc>
          <w:tcPr>
            <w:tcW w:w="336" w:type="pct"/>
            <w:tcBorders>
              <w:top w:val="nil"/>
              <w:left w:val="nil"/>
              <w:bottom w:val="single" w:sz="4" w:space="0" w:color="auto"/>
              <w:right w:val="single" w:sz="4" w:space="0" w:color="auto"/>
            </w:tcBorders>
            <w:shd w:val="clear" w:color="auto" w:fill="auto"/>
            <w:noWrap/>
            <w:vAlign w:val="bottom"/>
            <w:hideMark/>
          </w:tcPr>
          <w:p w14:paraId="6BE8996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551331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723031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53AEA4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03AFDA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222220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27F192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40F53ED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B77BA9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9A3B1C9"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B3EAE9D" w14:textId="4785F8B9"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0EBDA2D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1DF2420E"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E359141" w14:textId="77777777" w:rsidR="00681412" w:rsidRPr="005A7BEF" w:rsidRDefault="00681412" w:rsidP="005A7BEF">
            <w:pPr>
              <w:rPr>
                <w:rFonts w:ascii="Arial" w:hAnsi="Arial" w:cs="Arial"/>
                <w:b/>
                <w:sz w:val="18"/>
                <w:szCs w:val="18"/>
              </w:rPr>
            </w:pPr>
            <w:r w:rsidRPr="005A7BEF">
              <w:rPr>
                <w:rFonts w:ascii="Arial" w:hAnsi="Arial" w:cs="Arial"/>
                <w:b/>
                <w:sz w:val="18"/>
                <w:szCs w:val="18"/>
              </w:rPr>
              <w:t>54. Pawpaw</w:t>
            </w:r>
          </w:p>
        </w:tc>
        <w:tc>
          <w:tcPr>
            <w:tcW w:w="336" w:type="pct"/>
            <w:tcBorders>
              <w:top w:val="nil"/>
              <w:left w:val="nil"/>
              <w:bottom w:val="single" w:sz="4" w:space="0" w:color="auto"/>
              <w:right w:val="single" w:sz="4" w:space="0" w:color="auto"/>
            </w:tcBorders>
            <w:shd w:val="clear" w:color="auto" w:fill="auto"/>
            <w:noWrap/>
            <w:vAlign w:val="bottom"/>
            <w:hideMark/>
          </w:tcPr>
          <w:p w14:paraId="28124E6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6157369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69D6F36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644DCD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AD8C17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88346F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F45CC1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3B46DD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BE6D43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B52EF74"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168B054" w14:textId="17E87165"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84158A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3627D363"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1DCC895" w14:textId="77777777" w:rsidR="00681412" w:rsidRPr="005A7BEF" w:rsidRDefault="00681412" w:rsidP="005A7BEF">
            <w:pPr>
              <w:rPr>
                <w:rFonts w:ascii="Arial" w:hAnsi="Arial" w:cs="Arial"/>
                <w:b/>
                <w:sz w:val="18"/>
                <w:szCs w:val="18"/>
              </w:rPr>
            </w:pPr>
            <w:r w:rsidRPr="005A7BEF">
              <w:rPr>
                <w:rFonts w:ascii="Arial" w:hAnsi="Arial" w:cs="Arial"/>
                <w:b/>
                <w:sz w:val="18"/>
                <w:szCs w:val="18"/>
              </w:rPr>
              <w:t>55. Apple</w:t>
            </w:r>
          </w:p>
        </w:tc>
        <w:tc>
          <w:tcPr>
            <w:tcW w:w="336" w:type="pct"/>
            <w:tcBorders>
              <w:top w:val="nil"/>
              <w:left w:val="nil"/>
              <w:bottom w:val="single" w:sz="4" w:space="0" w:color="auto"/>
              <w:right w:val="single" w:sz="4" w:space="0" w:color="auto"/>
            </w:tcBorders>
            <w:shd w:val="clear" w:color="auto" w:fill="auto"/>
            <w:noWrap/>
            <w:vAlign w:val="bottom"/>
            <w:hideMark/>
          </w:tcPr>
          <w:p w14:paraId="3E07F07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1A1EF0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C5CF1C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4B37B1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486E6F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65887D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D60670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65E21A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43F06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4D07EB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0F2B4DD" w14:textId="47B92515"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A11564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13947B8"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0E53E87" w14:textId="77777777" w:rsidR="00681412" w:rsidRPr="005A7BEF" w:rsidRDefault="00681412" w:rsidP="005A7BEF">
            <w:pPr>
              <w:rPr>
                <w:rFonts w:ascii="Arial" w:hAnsi="Arial" w:cs="Arial"/>
                <w:b/>
                <w:sz w:val="18"/>
                <w:szCs w:val="18"/>
              </w:rPr>
            </w:pPr>
            <w:r w:rsidRPr="005A7BEF">
              <w:rPr>
                <w:rFonts w:ascii="Arial" w:hAnsi="Arial" w:cs="Arial"/>
                <w:b/>
                <w:sz w:val="18"/>
                <w:szCs w:val="18"/>
              </w:rPr>
              <w:t>56. Sugarcane</w:t>
            </w:r>
          </w:p>
        </w:tc>
        <w:tc>
          <w:tcPr>
            <w:tcW w:w="336" w:type="pct"/>
            <w:tcBorders>
              <w:top w:val="nil"/>
              <w:left w:val="nil"/>
              <w:bottom w:val="single" w:sz="4" w:space="0" w:color="auto"/>
              <w:right w:val="single" w:sz="4" w:space="0" w:color="auto"/>
            </w:tcBorders>
            <w:shd w:val="clear" w:color="auto" w:fill="auto"/>
            <w:noWrap/>
            <w:vAlign w:val="bottom"/>
            <w:hideMark/>
          </w:tcPr>
          <w:p w14:paraId="659C986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38FC60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DAD5B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EAC7B5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A03EC1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385904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5FC4CF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B220F9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4BC64E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3A500A5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A76C390" w14:textId="6D99A4B1"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9392B2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FF799C8"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D811B70" w14:textId="77777777" w:rsidR="00681412" w:rsidRPr="005A7BEF" w:rsidRDefault="00681412" w:rsidP="005A7BEF">
            <w:pPr>
              <w:rPr>
                <w:rFonts w:ascii="Arial" w:hAnsi="Arial" w:cs="Arial"/>
                <w:b/>
                <w:sz w:val="18"/>
                <w:szCs w:val="18"/>
              </w:rPr>
            </w:pPr>
            <w:r w:rsidRPr="005A7BEF">
              <w:rPr>
                <w:rFonts w:ascii="Arial" w:hAnsi="Arial" w:cs="Arial"/>
                <w:b/>
                <w:sz w:val="18"/>
                <w:szCs w:val="18"/>
              </w:rPr>
              <w:t>Vegetables</w:t>
            </w:r>
          </w:p>
        </w:tc>
        <w:tc>
          <w:tcPr>
            <w:tcW w:w="336" w:type="pct"/>
            <w:tcBorders>
              <w:top w:val="nil"/>
              <w:left w:val="nil"/>
              <w:bottom w:val="single" w:sz="4" w:space="0" w:color="auto"/>
              <w:right w:val="single" w:sz="4" w:space="0" w:color="auto"/>
            </w:tcBorders>
            <w:shd w:val="clear" w:color="auto" w:fill="auto"/>
            <w:noWrap/>
            <w:vAlign w:val="bottom"/>
            <w:hideMark/>
          </w:tcPr>
          <w:p w14:paraId="2D06570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674492F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CC829B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5F581B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67E055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BA0063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51A5DF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F94AB1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5749F0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22320A7"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606556B" w14:textId="2BA8B48C"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C07BD5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9EF402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8D36C11" w14:textId="77777777" w:rsidR="00681412" w:rsidRPr="005A7BEF" w:rsidRDefault="00681412" w:rsidP="005A7BEF">
            <w:pPr>
              <w:rPr>
                <w:rFonts w:ascii="Arial" w:hAnsi="Arial" w:cs="Arial"/>
                <w:b/>
                <w:sz w:val="18"/>
                <w:szCs w:val="18"/>
              </w:rPr>
            </w:pPr>
            <w:r w:rsidRPr="005A7BEF">
              <w:rPr>
                <w:rFonts w:ascii="Arial" w:hAnsi="Arial" w:cs="Arial"/>
                <w:b/>
                <w:sz w:val="18"/>
                <w:szCs w:val="18"/>
              </w:rPr>
              <w:t>57. Cocoyam leaves (Kontomire)</w:t>
            </w:r>
          </w:p>
        </w:tc>
        <w:tc>
          <w:tcPr>
            <w:tcW w:w="336" w:type="pct"/>
            <w:tcBorders>
              <w:top w:val="nil"/>
              <w:left w:val="nil"/>
              <w:bottom w:val="single" w:sz="4" w:space="0" w:color="auto"/>
              <w:right w:val="single" w:sz="4" w:space="0" w:color="auto"/>
            </w:tcBorders>
            <w:shd w:val="clear" w:color="auto" w:fill="auto"/>
            <w:noWrap/>
            <w:vAlign w:val="bottom"/>
            <w:hideMark/>
          </w:tcPr>
          <w:p w14:paraId="21E59C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0C1CD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605957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F4337E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0C4066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B35594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8ADFE4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601110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1F749E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A9A718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6DC0A20" w14:textId="18A8463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27D3F3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E3F9C26"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A7C0455" w14:textId="77777777" w:rsidR="00681412" w:rsidRPr="005A7BEF" w:rsidRDefault="00681412" w:rsidP="005A7BEF">
            <w:pPr>
              <w:rPr>
                <w:rFonts w:ascii="Arial" w:hAnsi="Arial" w:cs="Arial"/>
                <w:b/>
                <w:sz w:val="18"/>
                <w:szCs w:val="18"/>
              </w:rPr>
            </w:pPr>
            <w:r w:rsidRPr="005A7BEF">
              <w:rPr>
                <w:rFonts w:ascii="Arial" w:hAnsi="Arial" w:cs="Arial"/>
                <w:b/>
                <w:sz w:val="18"/>
                <w:szCs w:val="18"/>
              </w:rPr>
              <w:t>58. Garden eggs</w:t>
            </w:r>
          </w:p>
        </w:tc>
        <w:tc>
          <w:tcPr>
            <w:tcW w:w="336" w:type="pct"/>
            <w:tcBorders>
              <w:top w:val="nil"/>
              <w:left w:val="nil"/>
              <w:bottom w:val="single" w:sz="4" w:space="0" w:color="auto"/>
              <w:right w:val="single" w:sz="4" w:space="0" w:color="auto"/>
            </w:tcBorders>
            <w:shd w:val="clear" w:color="auto" w:fill="auto"/>
            <w:noWrap/>
            <w:vAlign w:val="bottom"/>
            <w:hideMark/>
          </w:tcPr>
          <w:p w14:paraId="62BF229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99FFD4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69C3C27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60821E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510875A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C95608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9A4057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447350F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6F61BA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68A08AE"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A8F9C2C" w14:textId="6201B502"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267414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17B3B2C"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95664E6" w14:textId="77777777" w:rsidR="00681412" w:rsidRPr="005A7BEF" w:rsidRDefault="00681412" w:rsidP="005A7BEF">
            <w:pPr>
              <w:rPr>
                <w:rFonts w:ascii="Arial" w:hAnsi="Arial" w:cs="Arial"/>
                <w:b/>
                <w:sz w:val="18"/>
                <w:szCs w:val="18"/>
              </w:rPr>
            </w:pPr>
            <w:r w:rsidRPr="005A7BEF">
              <w:rPr>
                <w:rFonts w:ascii="Arial" w:hAnsi="Arial" w:cs="Arial"/>
                <w:b/>
                <w:sz w:val="18"/>
                <w:szCs w:val="18"/>
              </w:rPr>
              <w:t>59. Okro (Fresh or Dried)</w:t>
            </w:r>
          </w:p>
        </w:tc>
        <w:tc>
          <w:tcPr>
            <w:tcW w:w="336" w:type="pct"/>
            <w:tcBorders>
              <w:top w:val="nil"/>
              <w:left w:val="nil"/>
              <w:bottom w:val="single" w:sz="4" w:space="0" w:color="auto"/>
              <w:right w:val="single" w:sz="4" w:space="0" w:color="auto"/>
            </w:tcBorders>
            <w:shd w:val="clear" w:color="auto" w:fill="auto"/>
            <w:noWrap/>
            <w:vAlign w:val="bottom"/>
            <w:hideMark/>
          </w:tcPr>
          <w:p w14:paraId="3269B89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CDAC44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FA7DE3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603927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217579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489278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CBF66A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5D1D60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E0BCD3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37D33E6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5CB88B3" w14:textId="287BFE30"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C4801D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DCB4F1F"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F99C4F4" w14:textId="77777777" w:rsidR="00681412" w:rsidRPr="005A7BEF" w:rsidRDefault="00681412" w:rsidP="005A7BEF">
            <w:pPr>
              <w:rPr>
                <w:rFonts w:ascii="Arial" w:hAnsi="Arial" w:cs="Arial"/>
                <w:b/>
                <w:sz w:val="18"/>
                <w:szCs w:val="18"/>
              </w:rPr>
            </w:pPr>
            <w:r w:rsidRPr="005A7BEF">
              <w:rPr>
                <w:rFonts w:ascii="Arial" w:hAnsi="Arial" w:cs="Arial"/>
                <w:b/>
                <w:sz w:val="18"/>
                <w:szCs w:val="18"/>
              </w:rPr>
              <w:t>60. Carrots</w:t>
            </w:r>
          </w:p>
        </w:tc>
        <w:tc>
          <w:tcPr>
            <w:tcW w:w="336" w:type="pct"/>
            <w:tcBorders>
              <w:top w:val="nil"/>
              <w:left w:val="nil"/>
              <w:bottom w:val="single" w:sz="4" w:space="0" w:color="auto"/>
              <w:right w:val="single" w:sz="4" w:space="0" w:color="auto"/>
            </w:tcBorders>
            <w:shd w:val="clear" w:color="auto" w:fill="auto"/>
            <w:noWrap/>
            <w:vAlign w:val="bottom"/>
            <w:hideMark/>
          </w:tcPr>
          <w:p w14:paraId="1925807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EBCFA3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2D7EC4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090CAB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DBCD32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FFD338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FAF342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F6FF7F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5894D2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7698C2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F617309" w14:textId="3E0D830E"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886FE0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00674BC"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BA71B2C" w14:textId="77777777" w:rsidR="00681412" w:rsidRPr="005A7BEF" w:rsidRDefault="00681412" w:rsidP="005A7BEF">
            <w:pPr>
              <w:rPr>
                <w:rFonts w:ascii="Arial" w:hAnsi="Arial" w:cs="Arial"/>
                <w:b/>
                <w:sz w:val="18"/>
                <w:szCs w:val="18"/>
              </w:rPr>
            </w:pPr>
            <w:r w:rsidRPr="005A7BEF">
              <w:rPr>
                <w:rFonts w:ascii="Arial" w:hAnsi="Arial" w:cs="Arial"/>
                <w:b/>
                <w:sz w:val="18"/>
                <w:szCs w:val="18"/>
              </w:rPr>
              <w:t>61. Cabbage</w:t>
            </w:r>
          </w:p>
        </w:tc>
        <w:tc>
          <w:tcPr>
            <w:tcW w:w="336" w:type="pct"/>
            <w:tcBorders>
              <w:top w:val="nil"/>
              <w:left w:val="nil"/>
              <w:bottom w:val="single" w:sz="4" w:space="0" w:color="auto"/>
              <w:right w:val="single" w:sz="4" w:space="0" w:color="auto"/>
            </w:tcBorders>
            <w:shd w:val="clear" w:color="auto" w:fill="auto"/>
            <w:noWrap/>
            <w:vAlign w:val="bottom"/>
            <w:hideMark/>
          </w:tcPr>
          <w:p w14:paraId="64CA48B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F5382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1CBA81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CFB3D0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D6075B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890749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8D5F53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32DEEF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435505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79939A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C583F47" w14:textId="173356E4"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0802B3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E70C25E"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2B91A07" w14:textId="77777777" w:rsidR="00681412" w:rsidRPr="005A7BEF" w:rsidRDefault="00681412" w:rsidP="005A7BEF">
            <w:pPr>
              <w:rPr>
                <w:rFonts w:ascii="Arial" w:hAnsi="Arial" w:cs="Arial"/>
                <w:b/>
                <w:sz w:val="18"/>
                <w:szCs w:val="18"/>
              </w:rPr>
            </w:pPr>
            <w:r w:rsidRPr="005A7BEF">
              <w:rPr>
                <w:rFonts w:ascii="Arial" w:hAnsi="Arial" w:cs="Arial"/>
                <w:b/>
                <w:sz w:val="18"/>
                <w:szCs w:val="18"/>
              </w:rPr>
              <w:lastRenderedPageBreak/>
              <w:t>62. Pepper  (fresh or dried)</w:t>
            </w:r>
          </w:p>
        </w:tc>
        <w:tc>
          <w:tcPr>
            <w:tcW w:w="336" w:type="pct"/>
            <w:tcBorders>
              <w:top w:val="nil"/>
              <w:left w:val="nil"/>
              <w:bottom w:val="single" w:sz="4" w:space="0" w:color="auto"/>
              <w:right w:val="single" w:sz="4" w:space="0" w:color="auto"/>
            </w:tcBorders>
            <w:shd w:val="clear" w:color="auto" w:fill="auto"/>
            <w:noWrap/>
            <w:vAlign w:val="bottom"/>
            <w:hideMark/>
          </w:tcPr>
          <w:p w14:paraId="22284E3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F4C8AD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36780AB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63EEA0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6A45A6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A2C9E5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CC3850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3D2A54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31B388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6F58141"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654ABE6" w14:textId="3C467B50"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9535F0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3B1D253E"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6DD668B" w14:textId="77777777" w:rsidR="00681412" w:rsidRPr="005A7BEF" w:rsidRDefault="00681412" w:rsidP="005A7BEF">
            <w:pPr>
              <w:rPr>
                <w:rFonts w:ascii="Arial" w:hAnsi="Arial" w:cs="Arial"/>
                <w:b/>
                <w:sz w:val="18"/>
                <w:szCs w:val="18"/>
              </w:rPr>
            </w:pPr>
            <w:r w:rsidRPr="005A7BEF">
              <w:rPr>
                <w:rFonts w:ascii="Arial" w:hAnsi="Arial" w:cs="Arial"/>
                <w:b/>
                <w:sz w:val="18"/>
                <w:szCs w:val="18"/>
              </w:rPr>
              <w:t>63. Onions  (large / small)</w:t>
            </w:r>
          </w:p>
        </w:tc>
        <w:tc>
          <w:tcPr>
            <w:tcW w:w="336" w:type="pct"/>
            <w:tcBorders>
              <w:top w:val="nil"/>
              <w:left w:val="nil"/>
              <w:bottom w:val="single" w:sz="4" w:space="0" w:color="auto"/>
              <w:right w:val="single" w:sz="4" w:space="0" w:color="auto"/>
            </w:tcBorders>
            <w:shd w:val="clear" w:color="auto" w:fill="auto"/>
            <w:noWrap/>
            <w:vAlign w:val="bottom"/>
            <w:hideMark/>
          </w:tcPr>
          <w:p w14:paraId="66B3A68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508868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31E8C3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5F5EE4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06C2DA8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C4681D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7F057F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A6C965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2D09D7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35C19506"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8359C7F" w14:textId="436C889C"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2BC18BC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BFDA434"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82A9955" w14:textId="77777777" w:rsidR="00681412" w:rsidRPr="005A7BEF" w:rsidRDefault="00681412" w:rsidP="005A7BEF">
            <w:pPr>
              <w:rPr>
                <w:rFonts w:ascii="Arial" w:hAnsi="Arial" w:cs="Arial"/>
                <w:b/>
                <w:sz w:val="18"/>
                <w:szCs w:val="18"/>
              </w:rPr>
            </w:pPr>
            <w:r w:rsidRPr="005A7BEF">
              <w:rPr>
                <w:rFonts w:ascii="Arial" w:hAnsi="Arial" w:cs="Arial"/>
                <w:b/>
                <w:sz w:val="18"/>
                <w:szCs w:val="18"/>
              </w:rPr>
              <w:t>64. Tomatoes  (fresh)</w:t>
            </w:r>
          </w:p>
        </w:tc>
        <w:tc>
          <w:tcPr>
            <w:tcW w:w="336" w:type="pct"/>
            <w:tcBorders>
              <w:top w:val="nil"/>
              <w:left w:val="nil"/>
              <w:bottom w:val="single" w:sz="4" w:space="0" w:color="auto"/>
              <w:right w:val="single" w:sz="4" w:space="0" w:color="auto"/>
            </w:tcBorders>
            <w:shd w:val="clear" w:color="auto" w:fill="auto"/>
            <w:noWrap/>
            <w:vAlign w:val="bottom"/>
            <w:hideMark/>
          </w:tcPr>
          <w:p w14:paraId="45493B9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580681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A26692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E9D412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1DA622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1F3F68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744EDF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A69BF3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65D8D04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5126869"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49BB424E" w14:textId="5E7EE48A"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2FEB969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669DA97"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C914E4F" w14:textId="77777777" w:rsidR="00681412" w:rsidRPr="005A7BEF" w:rsidRDefault="00681412" w:rsidP="005A7BEF">
            <w:pPr>
              <w:rPr>
                <w:rFonts w:ascii="Arial" w:hAnsi="Arial" w:cs="Arial"/>
                <w:b/>
                <w:sz w:val="18"/>
                <w:szCs w:val="18"/>
              </w:rPr>
            </w:pPr>
            <w:r w:rsidRPr="005A7BEF">
              <w:rPr>
                <w:rFonts w:ascii="Arial" w:hAnsi="Arial" w:cs="Arial"/>
                <w:b/>
                <w:sz w:val="18"/>
                <w:szCs w:val="18"/>
              </w:rPr>
              <w:t>65. Tomato puree  (canned)</w:t>
            </w:r>
          </w:p>
        </w:tc>
        <w:tc>
          <w:tcPr>
            <w:tcW w:w="336" w:type="pct"/>
            <w:tcBorders>
              <w:top w:val="nil"/>
              <w:left w:val="nil"/>
              <w:bottom w:val="single" w:sz="4" w:space="0" w:color="auto"/>
              <w:right w:val="single" w:sz="4" w:space="0" w:color="auto"/>
            </w:tcBorders>
            <w:shd w:val="clear" w:color="auto" w:fill="auto"/>
            <w:noWrap/>
            <w:vAlign w:val="bottom"/>
            <w:hideMark/>
          </w:tcPr>
          <w:p w14:paraId="7D760A6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47B271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39713B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5DB369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5C9BE7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79D520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961564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463792F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D0D2D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C95423B"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DA0DE70" w14:textId="6E3C5BA9"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F8257A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8B31779"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5F3B7C8" w14:textId="77777777" w:rsidR="00681412" w:rsidRPr="005A7BEF" w:rsidRDefault="00681412" w:rsidP="005A7BEF">
            <w:pPr>
              <w:rPr>
                <w:rFonts w:ascii="Arial" w:hAnsi="Arial" w:cs="Arial"/>
                <w:b/>
                <w:sz w:val="18"/>
                <w:szCs w:val="18"/>
              </w:rPr>
            </w:pPr>
            <w:r w:rsidRPr="005A7BEF">
              <w:rPr>
                <w:rFonts w:ascii="Arial" w:hAnsi="Arial" w:cs="Arial"/>
                <w:b/>
                <w:sz w:val="18"/>
                <w:szCs w:val="18"/>
              </w:rPr>
              <w:t>66. Other vegetables</w:t>
            </w:r>
          </w:p>
        </w:tc>
        <w:tc>
          <w:tcPr>
            <w:tcW w:w="336" w:type="pct"/>
            <w:tcBorders>
              <w:top w:val="nil"/>
              <w:left w:val="nil"/>
              <w:bottom w:val="single" w:sz="4" w:space="0" w:color="auto"/>
              <w:right w:val="single" w:sz="4" w:space="0" w:color="auto"/>
            </w:tcBorders>
            <w:shd w:val="clear" w:color="auto" w:fill="auto"/>
            <w:noWrap/>
            <w:vAlign w:val="bottom"/>
            <w:hideMark/>
          </w:tcPr>
          <w:p w14:paraId="51DE673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C29C67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9AF091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AFC6CA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0E03BF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5689C7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9483EA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3976A7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2DB8DF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7411B1C"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BE18AC0" w14:textId="251A9133"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694E21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78DD060"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9986BD9" w14:textId="77777777" w:rsidR="00681412" w:rsidRPr="005A7BEF" w:rsidRDefault="00681412" w:rsidP="005A7BEF">
            <w:pPr>
              <w:rPr>
                <w:rFonts w:ascii="Arial" w:hAnsi="Arial" w:cs="Arial"/>
                <w:b/>
                <w:sz w:val="18"/>
                <w:szCs w:val="18"/>
              </w:rPr>
            </w:pPr>
            <w:r w:rsidRPr="005A7BEF">
              <w:rPr>
                <w:rFonts w:ascii="Arial" w:hAnsi="Arial" w:cs="Arial"/>
                <w:b/>
                <w:sz w:val="18"/>
                <w:szCs w:val="18"/>
              </w:rPr>
              <w:t>Starchy Staples</w:t>
            </w:r>
          </w:p>
        </w:tc>
        <w:tc>
          <w:tcPr>
            <w:tcW w:w="336" w:type="pct"/>
            <w:tcBorders>
              <w:top w:val="nil"/>
              <w:left w:val="nil"/>
              <w:bottom w:val="single" w:sz="4" w:space="0" w:color="auto"/>
              <w:right w:val="single" w:sz="4" w:space="0" w:color="auto"/>
            </w:tcBorders>
            <w:shd w:val="clear" w:color="auto" w:fill="auto"/>
            <w:noWrap/>
            <w:vAlign w:val="bottom"/>
            <w:hideMark/>
          </w:tcPr>
          <w:p w14:paraId="176E5D7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0038A5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2DE569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6ABA5E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2099E6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60E85A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62AF06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856506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256578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C763D67"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567C787" w14:textId="67B9C2E2"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095E73D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10752FF8"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67FB63C" w14:textId="77777777" w:rsidR="00681412" w:rsidRPr="005A7BEF" w:rsidRDefault="00681412" w:rsidP="005A7BEF">
            <w:pPr>
              <w:rPr>
                <w:rFonts w:ascii="Arial" w:hAnsi="Arial" w:cs="Arial"/>
                <w:b/>
                <w:sz w:val="18"/>
                <w:szCs w:val="18"/>
              </w:rPr>
            </w:pPr>
            <w:r w:rsidRPr="005A7BEF">
              <w:rPr>
                <w:rFonts w:ascii="Arial" w:hAnsi="Arial" w:cs="Arial"/>
                <w:b/>
                <w:sz w:val="18"/>
                <w:szCs w:val="18"/>
              </w:rPr>
              <w:t>67. Cassava</w:t>
            </w:r>
          </w:p>
        </w:tc>
        <w:tc>
          <w:tcPr>
            <w:tcW w:w="336" w:type="pct"/>
            <w:tcBorders>
              <w:top w:val="nil"/>
              <w:left w:val="nil"/>
              <w:bottom w:val="single" w:sz="4" w:space="0" w:color="auto"/>
              <w:right w:val="single" w:sz="4" w:space="0" w:color="auto"/>
            </w:tcBorders>
            <w:shd w:val="clear" w:color="auto" w:fill="auto"/>
            <w:noWrap/>
            <w:vAlign w:val="bottom"/>
            <w:hideMark/>
          </w:tcPr>
          <w:p w14:paraId="4C7F00F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F544C5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002365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0FEBAE6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5F8E767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76487C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6B9CC7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0E6A02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A9B536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164F95F"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3DBA90E" w14:textId="3F1E8870"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CF14F1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354CDA1A"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ABDF4D6" w14:textId="77777777" w:rsidR="00681412" w:rsidRPr="005A7BEF" w:rsidRDefault="00681412" w:rsidP="005A7BEF">
            <w:pPr>
              <w:rPr>
                <w:rFonts w:ascii="Arial" w:hAnsi="Arial" w:cs="Arial"/>
                <w:b/>
                <w:sz w:val="18"/>
                <w:szCs w:val="18"/>
              </w:rPr>
            </w:pPr>
            <w:r w:rsidRPr="005A7BEF">
              <w:rPr>
                <w:rFonts w:ascii="Arial" w:hAnsi="Arial" w:cs="Arial"/>
                <w:b/>
                <w:sz w:val="18"/>
                <w:szCs w:val="18"/>
              </w:rPr>
              <w:t>68. Cocoyam</w:t>
            </w:r>
          </w:p>
        </w:tc>
        <w:tc>
          <w:tcPr>
            <w:tcW w:w="336" w:type="pct"/>
            <w:tcBorders>
              <w:top w:val="nil"/>
              <w:left w:val="nil"/>
              <w:bottom w:val="single" w:sz="4" w:space="0" w:color="auto"/>
              <w:right w:val="single" w:sz="4" w:space="0" w:color="auto"/>
            </w:tcBorders>
            <w:shd w:val="clear" w:color="auto" w:fill="auto"/>
            <w:noWrap/>
            <w:vAlign w:val="bottom"/>
            <w:hideMark/>
          </w:tcPr>
          <w:p w14:paraId="6466BB5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42DCD5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C2BB9E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486D1D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32C1A1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DF2A68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0EC24C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E4C7B1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71A875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6FABC2E8"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4FC786C6" w14:textId="69BF6C54"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48A362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143797C"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057E00D" w14:textId="77777777" w:rsidR="00681412" w:rsidRPr="005A7BEF" w:rsidRDefault="00681412" w:rsidP="005A7BEF">
            <w:pPr>
              <w:rPr>
                <w:rFonts w:ascii="Arial" w:hAnsi="Arial" w:cs="Arial"/>
                <w:b/>
                <w:sz w:val="18"/>
                <w:szCs w:val="18"/>
              </w:rPr>
            </w:pPr>
            <w:r w:rsidRPr="005A7BEF">
              <w:rPr>
                <w:rFonts w:ascii="Arial" w:hAnsi="Arial" w:cs="Arial"/>
                <w:b/>
                <w:sz w:val="18"/>
                <w:szCs w:val="18"/>
              </w:rPr>
              <w:t>69. Plantain</w:t>
            </w:r>
          </w:p>
        </w:tc>
        <w:tc>
          <w:tcPr>
            <w:tcW w:w="336" w:type="pct"/>
            <w:tcBorders>
              <w:top w:val="nil"/>
              <w:left w:val="nil"/>
              <w:bottom w:val="single" w:sz="4" w:space="0" w:color="auto"/>
              <w:right w:val="single" w:sz="4" w:space="0" w:color="auto"/>
            </w:tcBorders>
            <w:shd w:val="clear" w:color="auto" w:fill="auto"/>
            <w:noWrap/>
            <w:vAlign w:val="bottom"/>
            <w:hideMark/>
          </w:tcPr>
          <w:p w14:paraId="263B2CF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4737C15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100EB6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B532B6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0B5D51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ABD44D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A07231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ED9A5F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EC187B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98D907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1806925" w14:textId="2B6129CE"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664E9F5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4D70BA5"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49882AE" w14:textId="77777777" w:rsidR="00681412" w:rsidRPr="005A7BEF" w:rsidRDefault="00681412" w:rsidP="005A7BEF">
            <w:pPr>
              <w:rPr>
                <w:rFonts w:ascii="Arial" w:hAnsi="Arial" w:cs="Arial"/>
                <w:b/>
                <w:sz w:val="18"/>
                <w:szCs w:val="18"/>
              </w:rPr>
            </w:pPr>
            <w:r w:rsidRPr="005A7BEF">
              <w:rPr>
                <w:rFonts w:ascii="Arial" w:hAnsi="Arial" w:cs="Arial"/>
                <w:b/>
                <w:sz w:val="18"/>
                <w:szCs w:val="18"/>
              </w:rPr>
              <w:t>70. Yam</w:t>
            </w:r>
          </w:p>
        </w:tc>
        <w:tc>
          <w:tcPr>
            <w:tcW w:w="336" w:type="pct"/>
            <w:tcBorders>
              <w:top w:val="nil"/>
              <w:left w:val="nil"/>
              <w:bottom w:val="single" w:sz="4" w:space="0" w:color="auto"/>
              <w:right w:val="single" w:sz="4" w:space="0" w:color="auto"/>
            </w:tcBorders>
            <w:shd w:val="clear" w:color="auto" w:fill="auto"/>
            <w:noWrap/>
            <w:vAlign w:val="bottom"/>
            <w:hideMark/>
          </w:tcPr>
          <w:p w14:paraId="29DA382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3A851E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B5B1E2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1A0951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8843B7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3E93EB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6178BB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05866F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A71F58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81845F3"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0E43A6A" w14:textId="56ECDE48"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EA1EB9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C00B627"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68E6770E" w14:textId="77777777" w:rsidR="00681412" w:rsidRPr="005A7BEF" w:rsidRDefault="00681412" w:rsidP="005A7BEF">
            <w:pPr>
              <w:rPr>
                <w:rFonts w:ascii="Arial" w:hAnsi="Arial" w:cs="Arial"/>
                <w:b/>
                <w:sz w:val="18"/>
                <w:szCs w:val="18"/>
              </w:rPr>
            </w:pPr>
            <w:r w:rsidRPr="005A7BEF">
              <w:rPr>
                <w:rFonts w:ascii="Arial" w:hAnsi="Arial" w:cs="Arial"/>
                <w:b/>
                <w:sz w:val="18"/>
                <w:szCs w:val="18"/>
              </w:rPr>
              <w:t>71. Cassava dough</w:t>
            </w:r>
          </w:p>
        </w:tc>
        <w:tc>
          <w:tcPr>
            <w:tcW w:w="336" w:type="pct"/>
            <w:tcBorders>
              <w:top w:val="nil"/>
              <w:left w:val="nil"/>
              <w:bottom w:val="single" w:sz="4" w:space="0" w:color="auto"/>
              <w:right w:val="single" w:sz="4" w:space="0" w:color="auto"/>
            </w:tcBorders>
            <w:shd w:val="clear" w:color="auto" w:fill="auto"/>
            <w:noWrap/>
            <w:vAlign w:val="bottom"/>
            <w:hideMark/>
          </w:tcPr>
          <w:p w14:paraId="6C72442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6AE685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1BE66E8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22C356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5094E8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116DED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570E99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7BDA13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0DE9BA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CEE92FE"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705A231" w14:textId="3640544B"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E2C13C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1FE3162"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258DAB9" w14:textId="77777777" w:rsidR="00681412" w:rsidRPr="005A7BEF" w:rsidRDefault="00681412" w:rsidP="005A7BEF">
            <w:pPr>
              <w:rPr>
                <w:rFonts w:ascii="Arial" w:hAnsi="Arial" w:cs="Arial"/>
                <w:b/>
                <w:sz w:val="18"/>
                <w:szCs w:val="18"/>
              </w:rPr>
            </w:pPr>
            <w:r w:rsidRPr="005A7BEF">
              <w:rPr>
                <w:rFonts w:ascii="Arial" w:hAnsi="Arial" w:cs="Arial"/>
                <w:b/>
                <w:sz w:val="18"/>
                <w:szCs w:val="18"/>
              </w:rPr>
              <w:t>72. Gari</w:t>
            </w:r>
          </w:p>
        </w:tc>
        <w:tc>
          <w:tcPr>
            <w:tcW w:w="336" w:type="pct"/>
            <w:tcBorders>
              <w:top w:val="nil"/>
              <w:left w:val="nil"/>
              <w:bottom w:val="single" w:sz="4" w:space="0" w:color="auto"/>
              <w:right w:val="single" w:sz="4" w:space="0" w:color="auto"/>
            </w:tcBorders>
            <w:shd w:val="clear" w:color="auto" w:fill="auto"/>
            <w:noWrap/>
            <w:vAlign w:val="bottom"/>
            <w:hideMark/>
          </w:tcPr>
          <w:p w14:paraId="45CBBBE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3F47EC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5B1A8A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B9F3C1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6D15E7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9224E8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42B739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1FDA2C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1A5A4DA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360E2F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561398A" w14:textId="4789FAA2"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DE9160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3A33CAC"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FB92A3C" w14:textId="77777777" w:rsidR="00681412" w:rsidRPr="005A7BEF" w:rsidRDefault="00681412" w:rsidP="005A7BEF">
            <w:pPr>
              <w:rPr>
                <w:rFonts w:ascii="Arial" w:hAnsi="Arial" w:cs="Arial"/>
                <w:b/>
                <w:sz w:val="18"/>
                <w:szCs w:val="18"/>
              </w:rPr>
            </w:pPr>
            <w:r w:rsidRPr="005A7BEF">
              <w:rPr>
                <w:rFonts w:ascii="Arial" w:hAnsi="Arial" w:cs="Arial"/>
                <w:b/>
                <w:sz w:val="18"/>
                <w:szCs w:val="18"/>
              </w:rPr>
              <w:t>73. Other starchy staples</w:t>
            </w:r>
          </w:p>
        </w:tc>
        <w:tc>
          <w:tcPr>
            <w:tcW w:w="336" w:type="pct"/>
            <w:tcBorders>
              <w:top w:val="nil"/>
              <w:left w:val="nil"/>
              <w:bottom w:val="single" w:sz="4" w:space="0" w:color="auto"/>
              <w:right w:val="single" w:sz="4" w:space="0" w:color="auto"/>
            </w:tcBorders>
            <w:shd w:val="clear" w:color="auto" w:fill="auto"/>
            <w:noWrap/>
            <w:vAlign w:val="bottom"/>
            <w:hideMark/>
          </w:tcPr>
          <w:p w14:paraId="4D960B0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031E41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6508D47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1ECBF8A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120FF31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8ECB47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BD2D75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29B4C3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AC6C0C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316BE9CF"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5DD747F" w14:textId="06EF9D23"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0BCAF19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6E5FE0D"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85B4DE7" w14:textId="77777777" w:rsidR="00681412" w:rsidRPr="005A7BEF" w:rsidRDefault="00681412" w:rsidP="005A7BEF">
            <w:pPr>
              <w:rPr>
                <w:rFonts w:ascii="Arial" w:hAnsi="Arial" w:cs="Arial"/>
                <w:b/>
                <w:sz w:val="18"/>
                <w:szCs w:val="18"/>
              </w:rPr>
            </w:pPr>
            <w:r w:rsidRPr="005A7BEF">
              <w:rPr>
                <w:rFonts w:ascii="Arial" w:hAnsi="Arial" w:cs="Arial"/>
                <w:b/>
                <w:sz w:val="18"/>
                <w:szCs w:val="18"/>
              </w:rPr>
              <w:t>Confectionery</w:t>
            </w:r>
          </w:p>
        </w:tc>
        <w:tc>
          <w:tcPr>
            <w:tcW w:w="336" w:type="pct"/>
            <w:tcBorders>
              <w:top w:val="nil"/>
              <w:left w:val="nil"/>
              <w:bottom w:val="single" w:sz="4" w:space="0" w:color="auto"/>
              <w:right w:val="single" w:sz="4" w:space="0" w:color="auto"/>
            </w:tcBorders>
            <w:shd w:val="clear" w:color="auto" w:fill="auto"/>
            <w:noWrap/>
            <w:vAlign w:val="bottom"/>
            <w:hideMark/>
          </w:tcPr>
          <w:p w14:paraId="51C8725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1D6F17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DF8FEE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45793A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EC815E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CFD2D8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7C7D85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8C2CAE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3EF0F8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ACEFCB6"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5349C4A" w14:textId="13F5767B"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E5CBDB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65ADD3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00500EF8" w14:textId="77777777" w:rsidR="00681412" w:rsidRPr="005A7BEF" w:rsidRDefault="00681412" w:rsidP="005A7BEF">
            <w:pPr>
              <w:rPr>
                <w:rFonts w:ascii="Arial" w:hAnsi="Arial" w:cs="Arial"/>
                <w:b/>
                <w:sz w:val="18"/>
                <w:szCs w:val="18"/>
              </w:rPr>
            </w:pPr>
            <w:r w:rsidRPr="005A7BEF">
              <w:rPr>
                <w:rFonts w:ascii="Arial" w:hAnsi="Arial" w:cs="Arial"/>
                <w:b/>
                <w:sz w:val="18"/>
                <w:szCs w:val="18"/>
              </w:rPr>
              <w:t>74. Sugar (cube, granulated)</w:t>
            </w:r>
          </w:p>
        </w:tc>
        <w:tc>
          <w:tcPr>
            <w:tcW w:w="336" w:type="pct"/>
            <w:tcBorders>
              <w:top w:val="nil"/>
              <w:left w:val="nil"/>
              <w:bottom w:val="single" w:sz="4" w:space="0" w:color="auto"/>
              <w:right w:val="single" w:sz="4" w:space="0" w:color="auto"/>
            </w:tcBorders>
            <w:shd w:val="clear" w:color="auto" w:fill="auto"/>
            <w:noWrap/>
            <w:vAlign w:val="bottom"/>
            <w:hideMark/>
          </w:tcPr>
          <w:p w14:paraId="1A5AF63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EA3953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49F1D0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72A33C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910E15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7A07E5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31AFBD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D3C17B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5675CB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069EB19"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195CB505" w14:textId="01C1BC85"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49940E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A705467"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76E47864" w14:textId="77777777" w:rsidR="00681412" w:rsidRPr="005A7BEF" w:rsidRDefault="00681412" w:rsidP="005A7BEF">
            <w:pPr>
              <w:rPr>
                <w:rFonts w:ascii="Arial" w:hAnsi="Arial" w:cs="Arial"/>
                <w:b/>
                <w:sz w:val="18"/>
                <w:szCs w:val="18"/>
              </w:rPr>
            </w:pPr>
            <w:r w:rsidRPr="005A7BEF">
              <w:rPr>
                <w:rFonts w:ascii="Arial" w:hAnsi="Arial" w:cs="Arial"/>
                <w:b/>
                <w:sz w:val="18"/>
                <w:szCs w:val="18"/>
              </w:rPr>
              <w:lastRenderedPageBreak/>
              <w:t>75. Honey</w:t>
            </w:r>
          </w:p>
        </w:tc>
        <w:tc>
          <w:tcPr>
            <w:tcW w:w="336" w:type="pct"/>
            <w:tcBorders>
              <w:top w:val="nil"/>
              <w:left w:val="nil"/>
              <w:bottom w:val="single" w:sz="4" w:space="0" w:color="auto"/>
              <w:right w:val="single" w:sz="4" w:space="0" w:color="auto"/>
            </w:tcBorders>
            <w:shd w:val="clear" w:color="auto" w:fill="auto"/>
            <w:noWrap/>
            <w:vAlign w:val="bottom"/>
            <w:hideMark/>
          </w:tcPr>
          <w:p w14:paraId="35EB7B2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25DF82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AAE5AB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5DDB2D8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C6E17A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68DBDA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6B0952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F5757A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4C9A07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3D1D533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61ED5EA" w14:textId="7A6CDB13"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801719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E9FFF77"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1262A805" w14:textId="77777777" w:rsidR="00681412" w:rsidRPr="005A7BEF" w:rsidRDefault="00681412" w:rsidP="005A7BEF">
            <w:pPr>
              <w:rPr>
                <w:rFonts w:ascii="Arial" w:hAnsi="Arial" w:cs="Arial"/>
                <w:b/>
                <w:sz w:val="18"/>
                <w:szCs w:val="18"/>
              </w:rPr>
            </w:pPr>
            <w:r w:rsidRPr="005A7BEF">
              <w:rPr>
                <w:rFonts w:ascii="Arial" w:hAnsi="Arial" w:cs="Arial"/>
                <w:b/>
                <w:sz w:val="18"/>
                <w:szCs w:val="18"/>
              </w:rPr>
              <w:t>76. Ice cream, ice lollies, etc.</w:t>
            </w:r>
          </w:p>
        </w:tc>
        <w:tc>
          <w:tcPr>
            <w:tcW w:w="336" w:type="pct"/>
            <w:tcBorders>
              <w:top w:val="nil"/>
              <w:left w:val="nil"/>
              <w:bottom w:val="single" w:sz="4" w:space="0" w:color="auto"/>
              <w:right w:val="single" w:sz="4" w:space="0" w:color="auto"/>
            </w:tcBorders>
            <w:shd w:val="clear" w:color="auto" w:fill="auto"/>
            <w:noWrap/>
            <w:vAlign w:val="bottom"/>
            <w:hideMark/>
          </w:tcPr>
          <w:p w14:paraId="6DD48E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E7BDC0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40B5191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E91513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7E48E9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63FA70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2F68AE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73BD34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D2615D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04022FBB"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9202C3A" w14:textId="290D7304"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24D681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9ECA5EF"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B187DC0" w14:textId="77777777" w:rsidR="00681412" w:rsidRPr="005A7BEF" w:rsidRDefault="00681412" w:rsidP="005A7BEF">
            <w:pPr>
              <w:rPr>
                <w:rFonts w:ascii="Arial" w:hAnsi="Arial" w:cs="Arial"/>
                <w:b/>
                <w:sz w:val="18"/>
                <w:szCs w:val="18"/>
              </w:rPr>
            </w:pPr>
            <w:r w:rsidRPr="005A7BEF">
              <w:rPr>
                <w:rFonts w:ascii="Arial" w:hAnsi="Arial" w:cs="Arial"/>
                <w:b/>
                <w:sz w:val="18"/>
                <w:szCs w:val="18"/>
              </w:rPr>
              <w:t>77. Chocolate</w:t>
            </w:r>
          </w:p>
        </w:tc>
        <w:tc>
          <w:tcPr>
            <w:tcW w:w="336" w:type="pct"/>
            <w:tcBorders>
              <w:top w:val="nil"/>
              <w:left w:val="nil"/>
              <w:bottom w:val="single" w:sz="4" w:space="0" w:color="auto"/>
              <w:right w:val="single" w:sz="4" w:space="0" w:color="auto"/>
            </w:tcBorders>
            <w:shd w:val="clear" w:color="auto" w:fill="auto"/>
            <w:noWrap/>
            <w:vAlign w:val="bottom"/>
            <w:hideMark/>
          </w:tcPr>
          <w:p w14:paraId="559D22F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08532D0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9F25FF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6257A5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578534D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C49CBD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61EC55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05863FB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A478C3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8CA5E2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75DB55BF" w14:textId="62EDD32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7A7587E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7019391"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6A667A9" w14:textId="77777777" w:rsidR="00681412" w:rsidRPr="005A7BEF" w:rsidRDefault="00681412" w:rsidP="005A7BEF">
            <w:pPr>
              <w:rPr>
                <w:rFonts w:ascii="Arial" w:hAnsi="Arial" w:cs="Arial"/>
                <w:b/>
                <w:sz w:val="18"/>
                <w:szCs w:val="18"/>
              </w:rPr>
            </w:pPr>
            <w:r w:rsidRPr="005A7BEF">
              <w:rPr>
                <w:rFonts w:ascii="Arial" w:hAnsi="Arial" w:cs="Arial"/>
                <w:b/>
                <w:sz w:val="18"/>
                <w:szCs w:val="18"/>
              </w:rPr>
              <w:t>78. Other confectionaries</w:t>
            </w:r>
          </w:p>
        </w:tc>
        <w:tc>
          <w:tcPr>
            <w:tcW w:w="336" w:type="pct"/>
            <w:tcBorders>
              <w:top w:val="nil"/>
              <w:left w:val="nil"/>
              <w:bottom w:val="single" w:sz="4" w:space="0" w:color="auto"/>
              <w:right w:val="single" w:sz="4" w:space="0" w:color="auto"/>
            </w:tcBorders>
            <w:shd w:val="clear" w:color="auto" w:fill="auto"/>
            <w:noWrap/>
            <w:vAlign w:val="bottom"/>
            <w:hideMark/>
          </w:tcPr>
          <w:p w14:paraId="48E3B42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6284373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0547A93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2932F06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23D885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DA370A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2259FB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86D22A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DD6F4D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1BE373E7"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A7B172C" w14:textId="668BCA79"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1F34C8A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D80E0E5"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286FBAB" w14:textId="77777777" w:rsidR="00681412" w:rsidRPr="005A7BEF" w:rsidRDefault="00681412" w:rsidP="005A7BEF">
            <w:pPr>
              <w:rPr>
                <w:rFonts w:ascii="Arial" w:hAnsi="Arial" w:cs="Arial"/>
                <w:b/>
                <w:sz w:val="18"/>
                <w:szCs w:val="18"/>
              </w:rPr>
            </w:pPr>
            <w:r w:rsidRPr="005A7BEF">
              <w:rPr>
                <w:rFonts w:ascii="Arial" w:hAnsi="Arial" w:cs="Arial"/>
                <w:b/>
                <w:sz w:val="18"/>
                <w:szCs w:val="18"/>
              </w:rPr>
              <w:t>Beverages</w:t>
            </w:r>
          </w:p>
        </w:tc>
        <w:tc>
          <w:tcPr>
            <w:tcW w:w="336" w:type="pct"/>
            <w:tcBorders>
              <w:top w:val="nil"/>
              <w:left w:val="nil"/>
              <w:bottom w:val="single" w:sz="4" w:space="0" w:color="auto"/>
              <w:right w:val="single" w:sz="4" w:space="0" w:color="auto"/>
            </w:tcBorders>
            <w:shd w:val="clear" w:color="auto" w:fill="auto"/>
            <w:noWrap/>
            <w:vAlign w:val="bottom"/>
            <w:hideMark/>
          </w:tcPr>
          <w:p w14:paraId="2F71885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1894F4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BB3E59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F7B703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7D8C441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91D385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41064EF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2A106E3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361F47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1F0D3CB"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FEBB4E5" w14:textId="7FE226A0"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40879C3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363CFAD6"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4406EC8" w14:textId="77777777" w:rsidR="00681412" w:rsidRPr="005A7BEF" w:rsidRDefault="00681412" w:rsidP="005A7BEF">
            <w:pPr>
              <w:rPr>
                <w:rFonts w:ascii="Arial" w:hAnsi="Arial" w:cs="Arial"/>
                <w:b/>
                <w:sz w:val="18"/>
                <w:szCs w:val="18"/>
              </w:rPr>
            </w:pPr>
            <w:r w:rsidRPr="005A7BEF">
              <w:rPr>
                <w:rFonts w:ascii="Arial" w:hAnsi="Arial" w:cs="Arial"/>
                <w:b/>
                <w:sz w:val="18"/>
                <w:szCs w:val="18"/>
              </w:rPr>
              <w:t>79. Coffee, tea cocoa, etc</w:t>
            </w:r>
          </w:p>
        </w:tc>
        <w:tc>
          <w:tcPr>
            <w:tcW w:w="336" w:type="pct"/>
            <w:tcBorders>
              <w:top w:val="nil"/>
              <w:left w:val="nil"/>
              <w:bottom w:val="single" w:sz="4" w:space="0" w:color="auto"/>
              <w:right w:val="single" w:sz="4" w:space="0" w:color="auto"/>
            </w:tcBorders>
            <w:shd w:val="clear" w:color="auto" w:fill="auto"/>
            <w:noWrap/>
            <w:vAlign w:val="bottom"/>
            <w:hideMark/>
          </w:tcPr>
          <w:p w14:paraId="76E6D45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106CAD6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3444165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318DE1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5C0E03A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0B021C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00D650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3CEA8AA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CD6D85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2892419"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2936D5CE" w14:textId="2EF9DC6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7B502E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62DBBB25"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5C6FAFF1" w14:textId="081E2296" w:rsidR="00681412" w:rsidRPr="005A7BEF" w:rsidRDefault="00681412" w:rsidP="005A7BEF">
            <w:pPr>
              <w:rPr>
                <w:rFonts w:ascii="Arial" w:hAnsi="Arial" w:cs="Arial"/>
                <w:b/>
                <w:sz w:val="18"/>
                <w:szCs w:val="18"/>
              </w:rPr>
            </w:pPr>
            <w:r w:rsidRPr="005A7BEF">
              <w:rPr>
                <w:rFonts w:ascii="Arial" w:hAnsi="Arial" w:cs="Arial"/>
                <w:b/>
                <w:sz w:val="18"/>
                <w:szCs w:val="18"/>
              </w:rPr>
              <w:t>80. Sachet//bottled water,</w:t>
            </w:r>
          </w:p>
        </w:tc>
        <w:tc>
          <w:tcPr>
            <w:tcW w:w="336" w:type="pct"/>
            <w:tcBorders>
              <w:top w:val="nil"/>
              <w:left w:val="nil"/>
              <w:bottom w:val="single" w:sz="4" w:space="0" w:color="auto"/>
              <w:right w:val="single" w:sz="4" w:space="0" w:color="auto"/>
            </w:tcBorders>
            <w:shd w:val="clear" w:color="auto" w:fill="auto"/>
            <w:noWrap/>
            <w:vAlign w:val="bottom"/>
            <w:hideMark/>
          </w:tcPr>
          <w:p w14:paraId="43BDA65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DA31FC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606529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B9BEB2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379A52F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66DFFB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4F6C5A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7A0857E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2D21FFE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1225EBC"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C6334D6" w14:textId="223AB444"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4EEA92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06F4391A"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tcPr>
          <w:p w14:paraId="7BF3FDDB" w14:textId="0E4BDBF7" w:rsidR="00681412" w:rsidRPr="005A7BEF" w:rsidRDefault="00681412" w:rsidP="005A7BEF">
            <w:pPr>
              <w:rPr>
                <w:rFonts w:ascii="Arial" w:hAnsi="Arial" w:cs="Arial"/>
                <w:b/>
                <w:sz w:val="18"/>
                <w:szCs w:val="18"/>
              </w:rPr>
            </w:pPr>
            <w:r w:rsidRPr="005A7BEF">
              <w:rPr>
                <w:rFonts w:ascii="Arial" w:hAnsi="Arial" w:cs="Arial"/>
                <w:b/>
                <w:sz w:val="18"/>
                <w:szCs w:val="18"/>
              </w:rPr>
              <w:t>80.5 Soft drink &amp; Juices</w:t>
            </w:r>
          </w:p>
        </w:tc>
        <w:tc>
          <w:tcPr>
            <w:tcW w:w="336" w:type="pct"/>
            <w:tcBorders>
              <w:top w:val="nil"/>
              <w:left w:val="nil"/>
              <w:bottom w:val="single" w:sz="4" w:space="0" w:color="auto"/>
              <w:right w:val="single" w:sz="4" w:space="0" w:color="auto"/>
            </w:tcBorders>
            <w:shd w:val="clear" w:color="auto" w:fill="auto"/>
            <w:noWrap/>
            <w:vAlign w:val="bottom"/>
          </w:tcPr>
          <w:p w14:paraId="5A5EBE0E" w14:textId="77777777" w:rsidR="00681412" w:rsidRPr="005A7BEF" w:rsidRDefault="00681412" w:rsidP="005A7BEF">
            <w:pPr>
              <w:rPr>
                <w:rFonts w:ascii="Arial" w:hAnsi="Arial" w:cs="Arial"/>
                <w:b/>
                <w:sz w:val="18"/>
                <w:szCs w:val="18"/>
              </w:rPr>
            </w:pPr>
          </w:p>
        </w:tc>
        <w:tc>
          <w:tcPr>
            <w:tcW w:w="397" w:type="pct"/>
            <w:tcBorders>
              <w:top w:val="nil"/>
              <w:left w:val="nil"/>
              <w:bottom w:val="single" w:sz="4" w:space="0" w:color="auto"/>
              <w:right w:val="single" w:sz="4" w:space="0" w:color="auto"/>
            </w:tcBorders>
            <w:shd w:val="clear" w:color="auto" w:fill="auto"/>
            <w:noWrap/>
            <w:vAlign w:val="bottom"/>
          </w:tcPr>
          <w:p w14:paraId="7FAE16E5" w14:textId="77777777" w:rsidR="00681412" w:rsidRPr="005A7BEF" w:rsidRDefault="00681412" w:rsidP="005A7BEF">
            <w:pPr>
              <w:rPr>
                <w:rFonts w:ascii="Arial" w:hAnsi="Arial" w:cs="Arial"/>
                <w:b/>
                <w:sz w:val="18"/>
                <w:szCs w:val="18"/>
              </w:rPr>
            </w:pPr>
          </w:p>
        </w:tc>
        <w:tc>
          <w:tcPr>
            <w:tcW w:w="368" w:type="pct"/>
            <w:tcBorders>
              <w:top w:val="nil"/>
              <w:left w:val="nil"/>
              <w:bottom w:val="single" w:sz="4" w:space="0" w:color="auto"/>
              <w:right w:val="single" w:sz="4" w:space="0" w:color="auto"/>
            </w:tcBorders>
            <w:shd w:val="clear" w:color="auto" w:fill="auto"/>
            <w:noWrap/>
            <w:vAlign w:val="bottom"/>
          </w:tcPr>
          <w:p w14:paraId="54B13A0A" w14:textId="77777777" w:rsidR="00681412" w:rsidRPr="005A7BEF" w:rsidRDefault="00681412" w:rsidP="005A7BEF">
            <w:pPr>
              <w:rPr>
                <w:rFonts w:ascii="Arial" w:hAnsi="Arial" w:cs="Arial"/>
                <w:b/>
                <w:sz w:val="18"/>
                <w:szCs w:val="18"/>
              </w:rPr>
            </w:pPr>
          </w:p>
        </w:tc>
        <w:tc>
          <w:tcPr>
            <w:tcW w:w="274" w:type="pct"/>
            <w:tcBorders>
              <w:top w:val="nil"/>
              <w:left w:val="nil"/>
              <w:bottom w:val="single" w:sz="4" w:space="0" w:color="auto"/>
              <w:right w:val="single" w:sz="4" w:space="0" w:color="auto"/>
            </w:tcBorders>
            <w:shd w:val="clear" w:color="auto" w:fill="auto"/>
            <w:noWrap/>
            <w:vAlign w:val="bottom"/>
          </w:tcPr>
          <w:p w14:paraId="2E0C6C5F" w14:textId="77777777" w:rsidR="00681412" w:rsidRPr="005A7BEF" w:rsidRDefault="00681412" w:rsidP="005A7BEF">
            <w:pPr>
              <w:rPr>
                <w:rFonts w:ascii="Arial" w:hAnsi="Arial" w:cs="Arial"/>
                <w:b/>
                <w:sz w:val="18"/>
                <w:szCs w:val="18"/>
              </w:rPr>
            </w:pPr>
          </w:p>
        </w:tc>
        <w:tc>
          <w:tcPr>
            <w:tcW w:w="337" w:type="pct"/>
            <w:tcBorders>
              <w:top w:val="nil"/>
              <w:left w:val="nil"/>
              <w:bottom w:val="single" w:sz="4" w:space="0" w:color="auto"/>
              <w:right w:val="single" w:sz="4" w:space="0" w:color="auto"/>
            </w:tcBorders>
            <w:shd w:val="clear" w:color="auto" w:fill="auto"/>
            <w:noWrap/>
            <w:vAlign w:val="bottom"/>
          </w:tcPr>
          <w:p w14:paraId="2DA65114" w14:textId="77777777" w:rsidR="00681412" w:rsidRPr="005A7BEF" w:rsidRDefault="00681412" w:rsidP="005A7BEF">
            <w:pPr>
              <w:rPr>
                <w:rFonts w:ascii="Arial" w:hAnsi="Arial" w:cs="Arial"/>
                <w:b/>
                <w:sz w:val="18"/>
                <w:szCs w:val="18"/>
              </w:rPr>
            </w:pPr>
          </w:p>
        </w:tc>
        <w:tc>
          <w:tcPr>
            <w:tcW w:w="367" w:type="pct"/>
            <w:tcBorders>
              <w:top w:val="nil"/>
              <w:left w:val="nil"/>
              <w:bottom w:val="single" w:sz="4" w:space="0" w:color="auto"/>
              <w:right w:val="single" w:sz="4" w:space="0" w:color="auto"/>
            </w:tcBorders>
            <w:shd w:val="clear" w:color="auto" w:fill="auto"/>
            <w:noWrap/>
            <w:vAlign w:val="bottom"/>
          </w:tcPr>
          <w:p w14:paraId="60813A90" w14:textId="77777777" w:rsidR="00681412" w:rsidRPr="005A7BEF" w:rsidRDefault="00681412" w:rsidP="005A7BEF">
            <w:pPr>
              <w:rPr>
                <w:rFonts w:ascii="Arial" w:hAnsi="Arial" w:cs="Arial"/>
                <w:b/>
                <w:sz w:val="18"/>
                <w:szCs w:val="18"/>
              </w:rPr>
            </w:pPr>
          </w:p>
        </w:tc>
        <w:tc>
          <w:tcPr>
            <w:tcW w:w="367" w:type="pct"/>
            <w:tcBorders>
              <w:top w:val="nil"/>
              <w:left w:val="nil"/>
              <w:bottom w:val="single" w:sz="4" w:space="0" w:color="auto"/>
              <w:right w:val="single" w:sz="4" w:space="0" w:color="auto"/>
            </w:tcBorders>
            <w:shd w:val="clear" w:color="auto" w:fill="auto"/>
            <w:noWrap/>
            <w:vAlign w:val="bottom"/>
          </w:tcPr>
          <w:p w14:paraId="58B09F65" w14:textId="77777777" w:rsidR="00681412" w:rsidRPr="005A7BEF" w:rsidRDefault="00681412" w:rsidP="005A7BEF">
            <w:pPr>
              <w:rPr>
                <w:rFonts w:ascii="Arial" w:hAnsi="Arial" w:cs="Arial"/>
                <w:b/>
                <w:sz w:val="18"/>
                <w:szCs w:val="18"/>
              </w:rPr>
            </w:pPr>
          </w:p>
        </w:tc>
        <w:tc>
          <w:tcPr>
            <w:tcW w:w="336" w:type="pct"/>
            <w:tcBorders>
              <w:top w:val="nil"/>
              <w:left w:val="nil"/>
              <w:bottom w:val="single" w:sz="4" w:space="0" w:color="auto"/>
              <w:right w:val="single" w:sz="4" w:space="0" w:color="auto"/>
            </w:tcBorders>
            <w:shd w:val="clear" w:color="auto" w:fill="auto"/>
            <w:noWrap/>
            <w:vAlign w:val="bottom"/>
          </w:tcPr>
          <w:p w14:paraId="0ADFD3EA" w14:textId="77777777" w:rsidR="00681412" w:rsidRPr="005A7BEF" w:rsidRDefault="00681412" w:rsidP="005A7BEF">
            <w:pPr>
              <w:rPr>
                <w:rFonts w:ascii="Arial" w:hAnsi="Arial" w:cs="Arial"/>
                <w:b/>
                <w:sz w:val="18"/>
                <w:szCs w:val="18"/>
              </w:rPr>
            </w:pPr>
          </w:p>
        </w:tc>
        <w:tc>
          <w:tcPr>
            <w:tcW w:w="398" w:type="pct"/>
            <w:tcBorders>
              <w:top w:val="nil"/>
              <w:left w:val="nil"/>
              <w:bottom w:val="single" w:sz="4" w:space="0" w:color="auto"/>
              <w:right w:val="single" w:sz="4" w:space="0" w:color="auto"/>
            </w:tcBorders>
            <w:shd w:val="clear" w:color="auto" w:fill="auto"/>
            <w:noWrap/>
            <w:vAlign w:val="bottom"/>
          </w:tcPr>
          <w:p w14:paraId="47D172E7" w14:textId="77777777" w:rsidR="00681412" w:rsidRPr="005A7BEF" w:rsidRDefault="00681412" w:rsidP="005A7BEF">
            <w:pPr>
              <w:rPr>
                <w:rFonts w:ascii="Arial" w:hAnsi="Arial" w:cs="Arial"/>
                <w:b/>
                <w:sz w:val="18"/>
                <w:szCs w:val="18"/>
              </w:rPr>
            </w:pPr>
          </w:p>
        </w:tc>
        <w:tc>
          <w:tcPr>
            <w:tcW w:w="501" w:type="pct"/>
            <w:gridSpan w:val="2"/>
            <w:tcBorders>
              <w:top w:val="nil"/>
              <w:left w:val="nil"/>
              <w:bottom w:val="single" w:sz="4" w:space="0" w:color="auto"/>
              <w:right w:val="nil"/>
            </w:tcBorders>
          </w:tcPr>
          <w:p w14:paraId="3225B015"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tcPr>
          <w:p w14:paraId="4931D8EA" w14:textId="5E991774" w:rsidR="00681412" w:rsidRPr="005A7BEF" w:rsidRDefault="00681412" w:rsidP="005A7BEF">
            <w:pPr>
              <w:rPr>
                <w:rFonts w:ascii="Arial" w:hAnsi="Arial" w:cs="Arial"/>
                <w:b/>
                <w:sz w:val="18"/>
                <w:szCs w:val="18"/>
              </w:rPr>
            </w:pPr>
          </w:p>
        </w:tc>
        <w:tc>
          <w:tcPr>
            <w:tcW w:w="536" w:type="pct"/>
            <w:tcBorders>
              <w:top w:val="nil"/>
              <w:left w:val="nil"/>
              <w:bottom w:val="single" w:sz="4" w:space="0" w:color="auto"/>
              <w:right w:val="single" w:sz="4" w:space="0" w:color="auto"/>
            </w:tcBorders>
            <w:shd w:val="clear" w:color="auto" w:fill="auto"/>
            <w:noWrap/>
            <w:vAlign w:val="bottom"/>
          </w:tcPr>
          <w:p w14:paraId="185B7069" w14:textId="77777777" w:rsidR="00681412" w:rsidRPr="005A7BEF" w:rsidRDefault="00681412" w:rsidP="005A7BEF">
            <w:pPr>
              <w:rPr>
                <w:rFonts w:ascii="Arial" w:hAnsi="Arial" w:cs="Arial"/>
                <w:b/>
                <w:sz w:val="18"/>
                <w:szCs w:val="18"/>
              </w:rPr>
            </w:pPr>
          </w:p>
        </w:tc>
      </w:tr>
      <w:tr w:rsidR="002F11C3" w:rsidRPr="005A7BEF" w14:paraId="5A350208"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2A757F4" w14:textId="07217A1C" w:rsidR="00681412" w:rsidRPr="005A7BEF" w:rsidRDefault="00681412" w:rsidP="005A7BEF">
            <w:pPr>
              <w:rPr>
                <w:rFonts w:ascii="Arial" w:hAnsi="Arial" w:cs="Arial"/>
                <w:b/>
                <w:sz w:val="18"/>
                <w:szCs w:val="18"/>
              </w:rPr>
            </w:pPr>
            <w:r w:rsidRPr="005A7BEF">
              <w:rPr>
                <w:rFonts w:ascii="Arial" w:hAnsi="Arial" w:cs="Arial"/>
                <w:b/>
                <w:sz w:val="18"/>
                <w:szCs w:val="18"/>
              </w:rPr>
              <w:t>81. Alcoholic beverages</w:t>
            </w:r>
          </w:p>
        </w:tc>
        <w:tc>
          <w:tcPr>
            <w:tcW w:w="336" w:type="pct"/>
            <w:tcBorders>
              <w:top w:val="nil"/>
              <w:left w:val="nil"/>
              <w:bottom w:val="single" w:sz="4" w:space="0" w:color="auto"/>
              <w:right w:val="single" w:sz="4" w:space="0" w:color="auto"/>
            </w:tcBorders>
            <w:shd w:val="clear" w:color="auto" w:fill="auto"/>
            <w:noWrap/>
            <w:vAlign w:val="bottom"/>
            <w:hideMark/>
          </w:tcPr>
          <w:p w14:paraId="08E5F97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79A1260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363D7AF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6FA24EA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0AF89F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94BF4B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61F8B8B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1DD4592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766DA20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5038F852"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6EDFDD2" w14:textId="6AE0E18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32F574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C336386"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E9BDDAC" w14:textId="77777777" w:rsidR="00681412" w:rsidRPr="005A7BEF" w:rsidRDefault="00681412" w:rsidP="005A7BEF">
            <w:pPr>
              <w:rPr>
                <w:rFonts w:ascii="Arial" w:hAnsi="Arial" w:cs="Arial"/>
                <w:b/>
                <w:sz w:val="18"/>
                <w:szCs w:val="18"/>
              </w:rPr>
            </w:pPr>
            <w:r w:rsidRPr="005A7BEF">
              <w:rPr>
                <w:rFonts w:ascii="Arial" w:hAnsi="Arial" w:cs="Arial"/>
                <w:b/>
                <w:sz w:val="18"/>
                <w:szCs w:val="18"/>
              </w:rPr>
              <w:t>82. Tobacco</w:t>
            </w:r>
          </w:p>
        </w:tc>
        <w:tc>
          <w:tcPr>
            <w:tcW w:w="336" w:type="pct"/>
            <w:tcBorders>
              <w:top w:val="nil"/>
              <w:left w:val="nil"/>
              <w:bottom w:val="single" w:sz="4" w:space="0" w:color="auto"/>
              <w:right w:val="single" w:sz="4" w:space="0" w:color="auto"/>
            </w:tcBorders>
            <w:shd w:val="clear" w:color="auto" w:fill="auto"/>
            <w:noWrap/>
            <w:vAlign w:val="bottom"/>
            <w:hideMark/>
          </w:tcPr>
          <w:p w14:paraId="7C93F77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38A2E6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7722337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61CB86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46DB9B3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71DF602E"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179A99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36AE60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4707B04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421D633B"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0D015DF2" w14:textId="349B3A6E"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087DC67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2E9EF9C6"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3A7DF089" w14:textId="77777777" w:rsidR="00681412" w:rsidRPr="005A7BEF" w:rsidRDefault="00681412" w:rsidP="005A7BEF">
            <w:pPr>
              <w:rPr>
                <w:rFonts w:ascii="Arial" w:hAnsi="Arial" w:cs="Arial"/>
                <w:b/>
                <w:sz w:val="18"/>
                <w:szCs w:val="18"/>
              </w:rPr>
            </w:pPr>
            <w:r w:rsidRPr="005A7BEF">
              <w:rPr>
                <w:rFonts w:ascii="Arial" w:hAnsi="Arial" w:cs="Arial"/>
                <w:b/>
                <w:sz w:val="18"/>
                <w:szCs w:val="18"/>
              </w:rPr>
              <w:t>83. Other beverages</w:t>
            </w:r>
          </w:p>
        </w:tc>
        <w:tc>
          <w:tcPr>
            <w:tcW w:w="336" w:type="pct"/>
            <w:tcBorders>
              <w:top w:val="nil"/>
              <w:left w:val="nil"/>
              <w:bottom w:val="single" w:sz="4" w:space="0" w:color="auto"/>
              <w:right w:val="single" w:sz="4" w:space="0" w:color="auto"/>
            </w:tcBorders>
            <w:shd w:val="clear" w:color="auto" w:fill="auto"/>
            <w:noWrap/>
            <w:vAlign w:val="bottom"/>
            <w:hideMark/>
          </w:tcPr>
          <w:p w14:paraId="0C817DF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ECAC13A"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2363AD0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41F0DE8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5095886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39DD8F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2998580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54754959"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328BC88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20B92A81"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3797C94A" w14:textId="7C749D08"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5512003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4E984897"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23E0F8D3" w14:textId="77777777" w:rsidR="00681412" w:rsidRPr="005A7BEF" w:rsidRDefault="00681412" w:rsidP="005A7BEF">
            <w:pPr>
              <w:rPr>
                <w:rFonts w:ascii="Arial" w:hAnsi="Arial" w:cs="Arial"/>
                <w:b/>
                <w:sz w:val="18"/>
                <w:szCs w:val="18"/>
              </w:rPr>
            </w:pPr>
            <w:r w:rsidRPr="005A7BEF">
              <w:rPr>
                <w:rFonts w:ascii="Arial" w:hAnsi="Arial" w:cs="Arial"/>
                <w:b/>
                <w:sz w:val="18"/>
                <w:szCs w:val="18"/>
              </w:rPr>
              <w:t>84. Cooked meals  (as wages)</w:t>
            </w:r>
          </w:p>
        </w:tc>
        <w:tc>
          <w:tcPr>
            <w:tcW w:w="336" w:type="pct"/>
            <w:tcBorders>
              <w:top w:val="nil"/>
              <w:left w:val="nil"/>
              <w:bottom w:val="single" w:sz="4" w:space="0" w:color="auto"/>
              <w:right w:val="single" w:sz="4" w:space="0" w:color="auto"/>
            </w:tcBorders>
            <w:shd w:val="clear" w:color="auto" w:fill="auto"/>
            <w:noWrap/>
            <w:vAlign w:val="bottom"/>
            <w:hideMark/>
          </w:tcPr>
          <w:p w14:paraId="08B66C9B"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59712164"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641AE42D"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76B06CEF"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694FFDD0"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3CC9117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08AFFA9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622C5B9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5AC1FA8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2E6368D"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5EB41A7A" w14:textId="7AA04E3B"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E689E93"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5E0BFB4D" w14:textId="77777777" w:rsidTr="001403DE">
        <w:trPr>
          <w:trHeight w:val="300"/>
        </w:trPr>
        <w:tc>
          <w:tcPr>
            <w:tcW w:w="581" w:type="pct"/>
            <w:tcBorders>
              <w:top w:val="nil"/>
              <w:left w:val="single" w:sz="4" w:space="0" w:color="auto"/>
              <w:bottom w:val="single" w:sz="4" w:space="0" w:color="auto"/>
              <w:right w:val="single" w:sz="4" w:space="0" w:color="auto"/>
            </w:tcBorders>
            <w:shd w:val="clear" w:color="auto" w:fill="auto"/>
            <w:noWrap/>
            <w:vAlign w:val="bottom"/>
            <w:hideMark/>
          </w:tcPr>
          <w:p w14:paraId="4325A4DE" w14:textId="77777777" w:rsidR="00681412" w:rsidRPr="005A7BEF" w:rsidRDefault="00681412" w:rsidP="005A7BEF">
            <w:pPr>
              <w:rPr>
                <w:rFonts w:ascii="Arial" w:hAnsi="Arial" w:cs="Arial"/>
                <w:b/>
                <w:sz w:val="18"/>
                <w:szCs w:val="18"/>
              </w:rPr>
            </w:pPr>
            <w:r w:rsidRPr="005A7BEF">
              <w:rPr>
                <w:rFonts w:ascii="Arial" w:hAnsi="Arial" w:cs="Arial"/>
                <w:b/>
                <w:sz w:val="18"/>
                <w:szCs w:val="18"/>
              </w:rPr>
              <w:lastRenderedPageBreak/>
              <w:t>85. Restaurants, cafés, Canteens, Hotels, etc.</w:t>
            </w:r>
          </w:p>
        </w:tc>
        <w:tc>
          <w:tcPr>
            <w:tcW w:w="336" w:type="pct"/>
            <w:tcBorders>
              <w:top w:val="nil"/>
              <w:left w:val="nil"/>
              <w:bottom w:val="single" w:sz="4" w:space="0" w:color="auto"/>
              <w:right w:val="single" w:sz="4" w:space="0" w:color="auto"/>
            </w:tcBorders>
            <w:shd w:val="clear" w:color="auto" w:fill="auto"/>
            <w:noWrap/>
            <w:vAlign w:val="bottom"/>
            <w:hideMark/>
          </w:tcPr>
          <w:p w14:paraId="1632B49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7" w:type="pct"/>
            <w:tcBorders>
              <w:top w:val="nil"/>
              <w:left w:val="nil"/>
              <w:bottom w:val="single" w:sz="4" w:space="0" w:color="auto"/>
              <w:right w:val="single" w:sz="4" w:space="0" w:color="auto"/>
            </w:tcBorders>
            <w:shd w:val="clear" w:color="auto" w:fill="auto"/>
            <w:noWrap/>
            <w:vAlign w:val="bottom"/>
            <w:hideMark/>
          </w:tcPr>
          <w:p w14:paraId="3246B376"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8" w:type="pct"/>
            <w:tcBorders>
              <w:top w:val="nil"/>
              <w:left w:val="nil"/>
              <w:bottom w:val="single" w:sz="4" w:space="0" w:color="auto"/>
              <w:right w:val="single" w:sz="4" w:space="0" w:color="auto"/>
            </w:tcBorders>
            <w:shd w:val="clear" w:color="auto" w:fill="auto"/>
            <w:noWrap/>
            <w:vAlign w:val="bottom"/>
            <w:hideMark/>
          </w:tcPr>
          <w:p w14:paraId="5D5F8EF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274" w:type="pct"/>
            <w:tcBorders>
              <w:top w:val="nil"/>
              <w:left w:val="nil"/>
              <w:bottom w:val="single" w:sz="4" w:space="0" w:color="auto"/>
              <w:right w:val="single" w:sz="4" w:space="0" w:color="auto"/>
            </w:tcBorders>
            <w:shd w:val="clear" w:color="auto" w:fill="auto"/>
            <w:noWrap/>
            <w:vAlign w:val="bottom"/>
            <w:hideMark/>
          </w:tcPr>
          <w:p w14:paraId="35FC25B8"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7" w:type="pct"/>
            <w:tcBorders>
              <w:top w:val="nil"/>
              <w:left w:val="nil"/>
              <w:bottom w:val="single" w:sz="4" w:space="0" w:color="auto"/>
              <w:right w:val="single" w:sz="4" w:space="0" w:color="auto"/>
            </w:tcBorders>
            <w:shd w:val="clear" w:color="auto" w:fill="auto"/>
            <w:noWrap/>
            <w:vAlign w:val="bottom"/>
            <w:hideMark/>
          </w:tcPr>
          <w:p w14:paraId="253FE015"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1E84501C"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67" w:type="pct"/>
            <w:tcBorders>
              <w:top w:val="nil"/>
              <w:left w:val="nil"/>
              <w:bottom w:val="single" w:sz="4" w:space="0" w:color="auto"/>
              <w:right w:val="single" w:sz="4" w:space="0" w:color="auto"/>
            </w:tcBorders>
            <w:shd w:val="clear" w:color="auto" w:fill="auto"/>
            <w:noWrap/>
            <w:vAlign w:val="bottom"/>
            <w:hideMark/>
          </w:tcPr>
          <w:p w14:paraId="55020AC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36" w:type="pct"/>
            <w:tcBorders>
              <w:top w:val="nil"/>
              <w:left w:val="nil"/>
              <w:bottom w:val="single" w:sz="4" w:space="0" w:color="auto"/>
              <w:right w:val="single" w:sz="4" w:space="0" w:color="auto"/>
            </w:tcBorders>
            <w:shd w:val="clear" w:color="auto" w:fill="auto"/>
            <w:noWrap/>
            <w:vAlign w:val="bottom"/>
            <w:hideMark/>
          </w:tcPr>
          <w:p w14:paraId="4A644E82"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398" w:type="pct"/>
            <w:tcBorders>
              <w:top w:val="nil"/>
              <w:left w:val="nil"/>
              <w:bottom w:val="single" w:sz="4" w:space="0" w:color="auto"/>
              <w:right w:val="single" w:sz="4" w:space="0" w:color="auto"/>
            </w:tcBorders>
            <w:shd w:val="clear" w:color="auto" w:fill="auto"/>
            <w:noWrap/>
            <w:vAlign w:val="bottom"/>
            <w:hideMark/>
          </w:tcPr>
          <w:p w14:paraId="05249F61"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01" w:type="pct"/>
            <w:gridSpan w:val="2"/>
            <w:tcBorders>
              <w:top w:val="nil"/>
              <w:left w:val="nil"/>
              <w:bottom w:val="single" w:sz="4" w:space="0" w:color="auto"/>
              <w:right w:val="nil"/>
            </w:tcBorders>
          </w:tcPr>
          <w:p w14:paraId="7A9DB1A8" w14:textId="77777777" w:rsidR="00681412" w:rsidRPr="005A7BEF" w:rsidRDefault="00681412" w:rsidP="005A7BEF">
            <w:pPr>
              <w:rPr>
                <w:rFonts w:ascii="Arial" w:hAnsi="Arial" w:cs="Arial"/>
                <w:b/>
                <w:sz w:val="18"/>
                <w:szCs w:val="18"/>
              </w:rPr>
            </w:pPr>
          </w:p>
        </w:tc>
        <w:tc>
          <w:tcPr>
            <w:tcW w:w="202" w:type="pct"/>
            <w:tcBorders>
              <w:top w:val="nil"/>
              <w:left w:val="nil"/>
              <w:bottom w:val="single" w:sz="4" w:space="0" w:color="auto"/>
              <w:right w:val="single" w:sz="4" w:space="0" w:color="auto"/>
            </w:tcBorders>
            <w:shd w:val="clear" w:color="auto" w:fill="auto"/>
            <w:noWrap/>
            <w:vAlign w:val="bottom"/>
            <w:hideMark/>
          </w:tcPr>
          <w:p w14:paraId="69031105" w14:textId="04C7A8A7" w:rsidR="00681412" w:rsidRPr="005A7BEF" w:rsidRDefault="00681412" w:rsidP="005A7BEF">
            <w:pPr>
              <w:rPr>
                <w:rFonts w:ascii="Arial" w:hAnsi="Arial" w:cs="Arial"/>
                <w:b/>
                <w:sz w:val="18"/>
                <w:szCs w:val="18"/>
              </w:rPr>
            </w:pPr>
            <w:r w:rsidRPr="005A7BEF">
              <w:rPr>
                <w:rFonts w:ascii="Arial" w:hAnsi="Arial" w:cs="Arial"/>
                <w:b/>
                <w:sz w:val="18"/>
                <w:szCs w:val="18"/>
              </w:rPr>
              <w:t> </w:t>
            </w:r>
          </w:p>
        </w:tc>
        <w:tc>
          <w:tcPr>
            <w:tcW w:w="536" w:type="pct"/>
            <w:tcBorders>
              <w:top w:val="nil"/>
              <w:left w:val="nil"/>
              <w:bottom w:val="single" w:sz="4" w:space="0" w:color="auto"/>
              <w:right w:val="single" w:sz="4" w:space="0" w:color="auto"/>
            </w:tcBorders>
            <w:shd w:val="clear" w:color="auto" w:fill="auto"/>
            <w:noWrap/>
            <w:vAlign w:val="bottom"/>
            <w:hideMark/>
          </w:tcPr>
          <w:p w14:paraId="35B0E347" w14:textId="77777777" w:rsidR="00681412" w:rsidRPr="005A7BEF" w:rsidRDefault="00681412" w:rsidP="005A7BEF">
            <w:pPr>
              <w:rPr>
                <w:rFonts w:ascii="Arial" w:hAnsi="Arial" w:cs="Arial"/>
                <w:b/>
                <w:sz w:val="18"/>
                <w:szCs w:val="18"/>
              </w:rPr>
            </w:pPr>
            <w:r w:rsidRPr="005A7BEF">
              <w:rPr>
                <w:rFonts w:ascii="Arial" w:hAnsi="Arial" w:cs="Arial"/>
                <w:b/>
                <w:sz w:val="18"/>
                <w:szCs w:val="18"/>
              </w:rPr>
              <w:t> </w:t>
            </w:r>
          </w:p>
        </w:tc>
      </w:tr>
      <w:tr w:rsidR="002F11C3" w:rsidRPr="005A7BEF" w14:paraId="74CDED19" w14:textId="77777777" w:rsidTr="001403DE">
        <w:trPr>
          <w:trHeight w:val="300"/>
        </w:trPr>
        <w:tc>
          <w:tcPr>
            <w:tcW w:w="58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B49104" w14:textId="77777777" w:rsidR="00681412" w:rsidRPr="005A7BEF" w:rsidRDefault="00681412" w:rsidP="005A7BEF">
            <w:pPr>
              <w:rPr>
                <w:rFonts w:ascii="Arial" w:hAnsi="Arial" w:cs="Arial"/>
                <w:b/>
                <w:sz w:val="18"/>
                <w:szCs w:val="18"/>
              </w:rPr>
            </w:pPr>
            <w:r w:rsidRPr="005A7BEF">
              <w:rPr>
                <w:rFonts w:ascii="Arial" w:hAnsi="Arial" w:cs="Arial"/>
                <w:b/>
                <w:sz w:val="18"/>
                <w:szCs w:val="18"/>
              </w:rPr>
              <w:t>86. Dawadawa</w:t>
            </w: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062C0A58" w14:textId="77777777" w:rsidR="00681412" w:rsidRPr="005A7BEF" w:rsidRDefault="00681412" w:rsidP="005A7BEF">
            <w:pPr>
              <w:rPr>
                <w:rFonts w:ascii="Arial" w:hAnsi="Arial" w:cs="Arial"/>
                <w:b/>
                <w:sz w:val="18"/>
                <w:szCs w:val="18"/>
              </w:rPr>
            </w:pPr>
          </w:p>
        </w:tc>
        <w:tc>
          <w:tcPr>
            <w:tcW w:w="397" w:type="pct"/>
            <w:tcBorders>
              <w:top w:val="single" w:sz="4" w:space="0" w:color="auto"/>
              <w:left w:val="nil"/>
              <w:bottom w:val="single" w:sz="4" w:space="0" w:color="auto"/>
              <w:right w:val="single" w:sz="4" w:space="0" w:color="auto"/>
            </w:tcBorders>
            <w:shd w:val="clear" w:color="auto" w:fill="auto"/>
            <w:noWrap/>
            <w:vAlign w:val="bottom"/>
            <w:hideMark/>
          </w:tcPr>
          <w:p w14:paraId="629574CF" w14:textId="77777777" w:rsidR="00681412" w:rsidRPr="005A7BEF" w:rsidRDefault="00681412" w:rsidP="005A7BEF">
            <w:pPr>
              <w:rPr>
                <w:rFonts w:ascii="Arial" w:hAnsi="Arial" w:cs="Arial"/>
                <w:b/>
                <w:sz w:val="18"/>
                <w:szCs w:val="18"/>
              </w:rPr>
            </w:pPr>
          </w:p>
        </w:tc>
        <w:tc>
          <w:tcPr>
            <w:tcW w:w="368" w:type="pct"/>
            <w:tcBorders>
              <w:top w:val="single" w:sz="4" w:space="0" w:color="auto"/>
              <w:left w:val="nil"/>
              <w:bottom w:val="single" w:sz="4" w:space="0" w:color="auto"/>
              <w:right w:val="single" w:sz="4" w:space="0" w:color="auto"/>
            </w:tcBorders>
            <w:shd w:val="clear" w:color="auto" w:fill="auto"/>
            <w:noWrap/>
            <w:vAlign w:val="bottom"/>
            <w:hideMark/>
          </w:tcPr>
          <w:p w14:paraId="1AAF14CD" w14:textId="77777777" w:rsidR="00681412" w:rsidRPr="005A7BEF" w:rsidRDefault="00681412" w:rsidP="005A7BEF">
            <w:pPr>
              <w:rPr>
                <w:rFonts w:ascii="Arial" w:hAnsi="Arial" w:cs="Arial"/>
                <w:b/>
                <w:sz w:val="18"/>
                <w:szCs w:val="18"/>
              </w:rPr>
            </w:pPr>
          </w:p>
        </w:tc>
        <w:tc>
          <w:tcPr>
            <w:tcW w:w="274" w:type="pct"/>
            <w:tcBorders>
              <w:top w:val="single" w:sz="4" w:space="0" w:color="auto"/>
              <w:left w:val="nil"/>
              <w:bottom w:val="single" w:sz="4" w:space="0" w:color="auto"/>
              <w:right w:val="single" w:sz="4" w:space="0" w:color="auto"/>
            </w:tcBorders>
            <w:shd w:val="clear" w:color="auto" w:fill="auto"/>
            <w:noWrap/>
            <w:vAlign w:val="bottom"/>
            <w:hideMark/>
          </w:tcPr>
          <w:p w14:paraId="49BDA9A7" w14:textId="77777777" w:rsidR="00681412" w:rsidRPr="005A7BEF" w:rsidRDefault="00681412" w:rsidP="005A7BEF">
            <w:pPr>
              <w:rPr>
                <w:rFonts w:ascii="Arial" w:hAnsi="Arial" w:cs="Arial"/>
                <w:b/>
                <w:sz w:val="18"/>
                <w:szCs w:val="18"/>
              </w:rPr>
            </w:pPr>
          </w:p>
        </w:tc>
        <w:tc>
          <w:tcPr>
            <w:tcW w:w="337" w:type="pct"/>
            <w:tcBorders>
              <w:top w:val="single" w:sz="4" w:space="0" w:color="auto"/>
              <w:left w:val="nil"/>
              <w:bottom w:val="single" w:sz="4" w:space="0" w:color="auto"/>
              <w:right w:val="single" w:sz="4" w:space="0" w:color="auto"/>
            </w:tcBorders>
            <w:shd w:val="clear" w:color="auto" w:fill="auto"/>
            <w:noWrap/>
            <w:vAlign w:val="bottom"/>
            <w:hideMark/>
          </w:tcPr>
          <w:p w14:paraId="0C2259D1"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1CDC5ADB"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4C963250" w14:textId="77777777" w:rsidR="00681412" w:rsidRPr="005A7BEF" w:rsidRDefault="00681412" w:rsidP="005A7BEF">
            <w:pPr>
              <w:rPr>
                <w:rFonts w:ascii="Arial" w:hAnsi="Arial" w:cs="Arial"/>
                <w:b/>
                <w:sz w:val="18"/>
                <w:szCs w:val="18"/>
              </w:rPr>
            </w:pP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39150E17" w14:textId="77777777" w:rsidR="00681412" w:rsidRPr="005A7BEF" w:rsidRDefault="00681412" w:rsidP="005A7BEF">
            <w:pPr>
              <w:rPr>
                <w:rFonts w:ascii="Arial" w:hAnsi="Arial" w:cs="Arial"/>
                <w:b/>
                <w:sz w:val="18"/>
                <w:szCs w:val="18"/>
              </w:rPr>
            </w:pPr>
          </w:p>
        </w:tc>
        <w:tc>
          <w:tcPr>
            <w:tcW w:w="398" w:type="pct"/>
            <w:tcBorders>
              <w:top w:val="single" w:sz="4" w:space="0" w:color="auto"/>
              <w:left w:val="nil"/>
              <w:bottom w:val="single" w:sz="4" w:space="0" w:color="auto"/>
              <w:right w:val="single" w:sz="4" w:space="0" w:color="auto"/>
            </w:tcBorders>
            <w:shd w:val="clear" w:color="auto" w:fill="auto"/>
            <w:noWrap/>
            <w:vAlign w:val="bottom"/>
            <w:hideMark/>
          </w:tcPr>
          <w:p w14:paraId="77CA58D3" w14:textId="77777777" w:rsidR="00681412" w:rsidRPr="005A7BEF" w:rsidRDefault="00681412" w:rsidP="005A7BEF">
            <w:pPr>
              <w:rPr>
                <w:rFonts w:ascii="Arial" w:hAnsi="Arial" w:cs="Arial"/>
                <w:b/>
                <w:sz w:val="18"/>
                <w:szCs w:val="18"/>
              </w:rPr>
            </w:pPr>
          </w:p>
        </w:tc>
        <w:tc>
          <w:tcPr>
            <w:tcW w:w="501" w:type="pct"/>
            <w:gridSpan w:val="2"/>
            <w:tcBorders>
              <w:top w:val="single" w:sz="4" w:space="0" w:color="auto"/>
              <w:left w:val="nil"/>
              <w:bottom w:val="single" w:sz="4" w:space="0" w:color="auto"/>
              <w:right w:val="nil"/>
            </w:tcBorders>
          </w:tcPr>
          <w:p w14:paraId="621F4D20" w14:textId="77777777" w:rsidR="00681412" w:rsidRPr="005A7BEF" w:rsidRDefault="00681412" w:rsidP="005A7BEF">
            <w:pPr>
              <w:rPr>
                <w:rFonts w:ascii="Arial" w:hAnsi="Arial" w:cs="Arial"/>
                <w:b/>
                <w:sz w:val="18"/>
                <w:szCs w:val="18"/>
              </w:rPr>
            </w:pPr>
          </w:p>
        </w:tc>
        <w:tc>
          <w:tcPr>
            <w:tcW w:w="202" w:type="pct"/>
            <w:tcBorders>
              <w:top w:val="single" w:sz="4" w:space="0" w:color="auto"/>
              <w:left w:val="nil"/>
              <w:bottom w:val="single" w:sz="4" w:space="0" w:color="auto"/>
              <w:right w:val="single" w:sz="4" w:space="0" w:color="auto"/>
            </w:tcBorders>
            <w:shd w:val="clear" w:color="auto" w:fill="auto"/>
            <w:noWrap/>
            <w:vAlign w:val="bottom"/>
            <w:hideMark/>
          </w:tcPr>
          <w:p w14:paraId="28BE9A01" w14:textId="0EB57391" w:rsidR="00681412" w:rsidRPr="005A7BEF" w:rsidRDefault="00681412" w:rsidP="005A7BEF">
            <w:pPr>
              <w:rPr>
                <w:rFonts w:ascii="Arial" w:hAnsi="Arial" w:cs="Arial"/>
                <w:b/>
                <w:sz w:val="18"/>
                <w:szCs w:val="18"/>
              </w:rPr>
            </w:pPr>
          </w:p>
        </w:tc>
        <w:tc>
          <w:tcPr>
            <w:tcW w:w="536" w:type="pct"/>
            <w:tcBorders>
              <w:top w:val="single" w:sz="4" w:space="0" w:color="auto"/>
              <w:left w:val="nil"/>
              <w:bottom w:val="single" w:sz="4" w:space="0" w:color="auto"/>
              <w:right w:val="single" w:sz="4" w:space="0" w:color="auto"/>
            </w:tcBorders>
            <w:shd w:val="clear" w:color="auto" w:fill="auto"/>
            <w:noWrap/>
            <w:vAlign w:val="bottom"/>
            <w:hideMark/>
          </w:tcPr>
          <w:p w14:paraId="3326DBE0" w14:textId="77777777" w:rsidR="00681412" w:rsidRPr="005A7BEF" w:rsidRDefault="00681412" w:rsidP="005A7BEF">
            <w:pPr>
              <w:rPr>
                <w:rFonts w:ascii="Arial" w:hAnsi="Arial" w:cs="Arial"/>
                <w:b/>
                <w:sz w:val="18"/>
                <w:szCs w:val="18"/>
              </w:rPr>
            </w:pPr>
          </w:p>
        </w:tc>
      </w:tr>
      <w:tr w:rsidR="002F11C3" w:rsidRPr="005A7BEF" w14:paraId="7E31EF7B" w14:textId="77777777" w:rsidTr="001403DE">
        <w:trPr>
          <w:trHeight w:val="300"/>
        </w:trPr>
        <w:tc>
          <w:tcPr>
            <w:tcW w:w="58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DD849" w14:textId="77777777" w:rsidR="00681412" w:rsidRPr="005A7BEF" w:rsidRDefault="00681412" w:rsidP="005A7BEF">
            <w:pPr>
              <w:rPr>
                <w:rFonts w:ascii="Arial" w:hAnsi="Arial" w:cs="Arial"/>
                <w:b/>
                <w:sz w:val="18"/>
                <w:szCs w:val="18"/>
              </w:rPr>
            </w:pPr>
            <w:r w:rsidRPr="005A7BEF">
              <w:rPr>
                <w:rFonts w:ascii="Arial" w:hAnsi="Arial" w:cs="Arial"/>
                <w:b/>
                <w:sz w:val="18"/>
                <w:szCs w:val="18"/>
              </w:rPr>
              <w:t>87. Prekese</w:t>
            </w: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7D2F3A43" w14:textId="77777777" w:rsidR="00681412" w:rsidRPr="005A7BEF" w:rsidRDefault="00681412" w:rsidP="005A7BEF">
            <w:pPr>
              <w:rPr>
                <w:rFonts w:ascii="Arial" w:hAnsi="Arial" w:cs="Arial"/>
                <w:b/>
                <w:sz w:val="18"/>
                <w:szCs w:val="18"/>
              </w:rPr>
            </w:pPr>
          </w:p>
        </w:tc>
        <w:tc>
          <w:tcPr>
            <w:tcW w:w="397" w:type="pct"/>
            <w:tcBorders>
              <w:top w:val="single" w:sz="4" w:space="0" w:color="auto"/>
              <w:left w:val="nil"/>
              <w:bottom w:val="single" w:sz="4" w:space="0" w:color="auto"/>
              <w:right w:val="single" w:sz="4" w:space="0" w:color="auto"/>
            </w:tcBorders>
            <w:shd w:val="clear" w:color="auto" w:fill="auto"/>
            <w:noWrap/>
            <w:vAlign w:val="bottom"/>
            <w:hideMark/>
          </w:tcPr>
          <w:p w14:paraId="17DB2310" w14:textId="77777777" w:rsidR="00681412" w:rsidRPr="005A7BEF" w:rsidRDefault="00681412" w:rsidP="005A7BEF">
            <w:pPr>
              <w:rPr>
                <w:rFonts w:ascii="Arial" w:hAnsi="Arial" w:cs="Arial"/>
                <w:b/>
                <w:sz w:val="18"/>
                <w:szCs w:val="18"/>
              </w:rPr>
            </w:pPr>
          </w:p>
        </w:tc>
        <w:tc>
          <w:tcPr>
            <w:tcW w:w="368" w:type="pct"/>
            <w:tcBorders>
              <w:top w:val="single" w:sz="4" w:space="0" w:color="auto"/>
              <w:left w:val="nil"/>
              <w:bottom w:val="single" w:sz="4" w:space="0" w:color="auto"/>
              <w:right w:val="single" w:sz="4" w:space="0" w:color="auto"/>
            </w:tcBorders>
            <w:shd w:val="clear" w:color="auto" w:fill="auto"/>
            <w:noWrap/>
            <w:vAlign w:val="bottom"/>
            <w:hideMark/>
          </w:tcPr>
          <w:p w14:paraId="4CDCE711" w14:textId="77777777" w:rsidR="00681412" w:rsidRPr="005A7BEF" w:rsidRDefault="00681412" w:rsidP="005A7BEF">
            <w:pPr>
              <w:rPr>
                <w:rFonts w:ascii="Arial" w:hAnsi="Arial" w:cs="Arial"/>
                <w:b/>
                <w:sz w:val="18"/>
                <w:szCs w:val="18"/>
              </w:rPr>
            </w:pPr>
          </w:p>
        </w:tc>
        <w:tc>
          <w:tcPr>
            <w:tcW w:w="274" w:type="pct"/>
            <w:tcBorders>
              <w:top w:val="single" w:sz="4" w:space="0" w:color="auto"/>
              <w:left w:val="nil"/>
              <w:bottom w:val="single" w:sz="4" w:space="0" w:color="auto"/>
              <w:right w:val="single" w:sz="4" w:space="0" w:color="auto"/>
            </w:tcBorders>
            <w:shd w:val="clear" w:color="auto" w:fill="auto"/>
            <w:noWrap/>
            <w:vAlign w:val="bottom"/>
            <w:hideMark/>
          </w:tcPr>
          <w:p w14:paraId="5199513D" w14:textId="77777777" w:rsidR="00681412" w:rsidRPr="005A7BEF" w:rsidRDefault="00681412" w:rsidP="005A7BEF">
            <w:pPr>
              <w:rPr>
                <w:rFonts w:ascii="Arial" w:hAnsi="Arial" w:cs="Arial"/>
                <w:b/>
                <w:sz w:val="18"/>
                <w:szCs w:val="18"/>
              </w:rPr>
            </w:pPr>
          </w:p>
        </w:tc>
        <w:tc>
          <w:tcPr>
            <w:tcW w:w="337" w:type="pct"/>
            <w:tcBorders>
              <w:top w:val="single" w:sz="4" w:space="0" w:color="auto"/>
              <w:left w:val="nil"/>
              <w:bottom w:val="single" w:sz="4" w:space="0" w:color="auto"/>
              <w:right w:val="single" w:sz="4" w:space="0" w:color="auto"/>
            </w:tcBorders>
            <w:shd w:val="clear" w:color="auto" w:fill="auto"/>
            <w:noWrap/>
            <w:vAlign w:val="bottom"/>
            <w:hideMark/>
          </w:tcPr>
          <w:p w14:paraId="01CE77BE"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68D45AAF"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35A7E14A" w14:textId="77777777" w:rsidR="00681412" w:rsidRPr="005A7BEF" w:rsidRDefault="00681412" w:rsidP="005A7BEF">
            <w:pPr>
              <w:rPr>
                <w:rFonts w:ascii="Arial" w:hAnsi="Arial" w:cs="Arial"/>
                <w:b/>
                <w:sz w:val="18"/>
                <w:szCs w:val="18"/>
              </w:rPr>
            </w:pP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047AAC14" w14:textId="77777777" w:rsidR="00681412" w:rsidRPr="005A7BEF" w:rsidRDefault="00681412" w:rsidP="005A7BEF">
            <w:pPr>
              <w:rPr>
                <w:rFonts w:ascii="Arial" w:hAnsi="Arial" w:cs="Arial"/>
                <w:b/>
                <w:sz w:val="18"/>
                <w:szCs w:val="18"/>
              </w:rPr>
            </w:pPr>
          </w:p>
        </w:tc>
        <w:tc>
          <w:tcPr>
            <w:tcW w:w="398" w:type="pct"/>
            <w:tcBorders>
              <w:top w:val="single" w:sz="4" w:space="0" w:color="auto"/>
              <w:left w:val="nil"/>
              <w:bottom w:val="single" w:sz="4" w:space="0" w:color="auto"/>
              <w:right w:val="single" w:sz="4" w:space="0" w:color="auto"/>
            </w:tcBorders>
            <w:shd w:val="clear" w:color="auto" w:fill="auto"/>
            <w:noWrap/>
            <w:vAlign w:val="bottom"/>
            <w:hideMark/>
          </w:tcPr>
          <w:p w14:paraId="712826B9" w14:textId="77777777" w:rsidR="00681412" w:rsidRPr="005A7BEF" w:rsidRDefault="00681412" w:rsidP="005A7BEF">
            <w:pPr>
              <w:rPr>
                <w:rFonts w:ascii="Arial" w:hAnsi="Arial" w:cs="Arial"/>
                <w:b/>
                <w:sz w:val="18"/>
                <w:szCs w:val="18"/>
              </w:rPr>
            </w:pPr>
          </w:p>
        </w:tc>
        <w:tc>
          <w:tcPr>
            <w:tcW w:w="501" w:type="pct"/>
            <w:gridSpan w:val="2"/>
            <w:tcBorders>
              <w:top w:val="single" w:sz="4" w:space="0" w:color="auto"/>
              <w:left w:val="nil"/>
              <w:bottom w:val="single" w:sz="4" w:space="0" w:color="auto"/>
              <w:right w:val="nil"/>
            </w:tcBorders>
          </w:tcPr>
          <w:p w14:paraId="2DB07082" w14:textId="77777777" w:rsidR="00681412" w:rsidRPr="005A7BEF" w:rsidRDefault="00681412" w:rsidP="005A7BEF">
            <w:pPr>
              <w:rPr>
                <w:rFonts w:ascii="Arial" w:hAnsi="Arial" w:cs="Arial"/>
                <w:b/>
                <w:sz w:val="18"/>
                <w:szCs w:val="18"/>
              </w:rPr>
            </w:pPr>
          </w:p>
        </w:tc>
        <w:tc>
          <w:tcPr>
            <w:tcW w:w="202" w:type="pct"/>
            <w:tcBorders>
              <w:top w:val="single" w:sz="4" w:space="0" w:color="auto"/>
              <w:left w:val="nil"/>
              <w:bottom w:val="single" w:sz="4" w:space="0" w:color="auto"/>
              <w:right w:val="single" w:sz="4" w:space="0" w:color="auto"/>
            </w:tcBorders>
            <w:shd w:val="clear" w:color="auto" w:fill="auto"/>
            <w:noWrap/>
            <w:vAlign w:val="bottom"/>
            <w:hideMark/>
          </w:tcPr>
          <w:p w14:paraId="2C626E89" w14:textId="65DEC174" w:rsidR="00681412" w:rsidRPr="005A7BEF" w:rsidRDefault="00681412" w:rsidP="005A7BEF">
            <w:pPr>
              <w:rPr>
                <w:rFonts w:ascii="Arial" w:hAnsi="Arial" w:cs="Arial"/>
                <w:b/>
                <w:sz w:val="18"/>
                <w:szCs w:val="18"/>
              </w:rPr>
            </w:pPr>
          </w:p>
        </w:tc>
        <w:tc>
          <w:tcPr>
            <w:tcW w:w="536" w:type="pct"/>
            <w:tcBorders>
              <w:top w:val="single" w:sz="4" w:space="0" w:color="auto"/>
              <w:left w:val="nil"/>
              <w:bottom w:val="single" w:sz="4" w:space="0" w:color="auto"/>
              <w:right w:val="single" w:sz="4" w:space="0" w:color="auto"/>
            </w:tcBorders>
            <w:shd w:val="clear" w:color="auto" w:fill="auto"/>
            <w:noWrap/>
            <w:vAlign w:val="bottom"/>
            <w:hideMark/>
          </w:tcPr>
          <w:p w14:paraId="573743D4" w14:textId="77777777" w:rsidR="00681412" w:rsidRPr="005A7BEF" w:rsidRDefault="00681412" w:rsidP="005A7BEF">
            <w:pPr>
              <w:rPr>
                <w:rFonts w:ascii="Arial" w:hAnsi="Arial" w:cs="Arial"/>
                <w:b/>
                <w:sz w:val="18"/>
                <w:szCs w:val="18"/>
              </w:rPr>
            </w:pPr>
          </w:p>
        </w:tc>
      </w:tr>
      <w:tr w:rsidR="002F11C3" w:rsidRPr="005A7BEF" w14:paraId="18EFE7A1" w14:textId="77777777" w:rsidTr="001403DE">
        <w:trPr>
          <w:trHeight w:val="300"/>
        </w:trPr>
        <w:tc>
          <w:tcPr>
            <w:tcW w:w="58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D4F39" w14:textId="77777777" w:rsidR="00681412" w:rsidRPr="005A7BEF" w:rsidRDefault="00681412" w:rsidP="005A7BEF">
            <w:pPr>
              <w:rPr>
                <w:rFonts w:ascii="Arial" w:hAnsi="Arial" w:cs="Arial"/>
                <w:b/>
                <w:sz w:val="18"/>
                <w:szCs w:val="18"/>
              </w:rPr>
            </w:pPr>
            <w:r w:rsidRPr="005A7BEF">
              <w:rPr>
                <w:rFonts w:ascii="Arial" w:hAnsi="Arial" w:cs="Arial"/>
                <w:b/>
                <w:sz w:val="18"/>
                <w:szCs w:val="18"/>
              </w:rPr>
              <w:t>88. Wild Mushrooms</w:t>
            </w: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65951C31" w14:textId="77777777" w:rsidR="00681412" w:rsidRPr="005A7BEF" w:rsidRDefault="00681412" w:rsidP="005A7BEF">
            <w:pPr>
              <w:rPr>
                <w:rFonts w:ascii="Arial" w:hAnsi="Arial" w:cs="Arial"/>
                <w:b/>
                <w:sz w:val="18"/>
                <w:szCs w:val="18"/>
              </w:rPr>
            </w:pPr>
          </w:p>
        </w:tc>
        <w:tc>
          <w:tcPr>
            <w:tcW w:w="397" w:type="pct"/>
            <w:tcBorders>
              <w:top w:val="single" w:sz="4" w:space="0" w:color="auto"/>
              <w:left w:val="nil"/>
              <w:bottom w:val="single" w:sz="4" w:space="0" w:color="auto"/>
              <w:right w:val="single" w:sz="4" w:space="0" w:color="auto"/>
            </w:tcBorders>
            <w:shd w:val="clear" w:color="auto" w:fill="auto"/>
            <w:noWrap/>
            <w:vAlign w:val="bottom"/>
            <w:hideMark/>
          </w:tcPr>
          <w:p w14:paraId="24675F84" w14:textId="77777777" w:rsidR="00681412" w:rsidRPr="005A7BEF" w:rsidRDefault="00681412" w:rsidP="005A7BEF">
            <w:pPr>
              <w:rPr>
                <w:rFonts w:ascii="Arial" w:hAnsi="Arial" w:cs="Arial"/>
                <w:b/>
                <w:sz w:val="18"/>
                <w:szCs w:val="18"/>
              </w:rPr>
            </w:pPr>
          </w:p>
        </w:tc>
        <w:tc>
          <w:tcPr>
            <w:tcW w:w="368" w:type="pct"/>
            <w:tcBorders>
              <w:top w:val="single" w:sz="4" w:space="0" w:color="auto"/>
              <w:left w:val="nil"/>
              <w:bottom w:val="single" w:sz="4" w:space="0" w:color="auto"/>
              <w:right w:val="single" w:sz="4" w:space="0" w:color="auto"/>
            </w:tcBorders>
            <w:shd w:val="clear" w:color="auto" w:fill="auto"/>
            <w:noWrap/>
            <w:vAlign w:val="bottom"/>
            <w:hideMark/>
          </w:tcPr>
          <w:p w14:paraId="2CC80B05" w14:textId="77777777" w:rsidR="00681412" w:rsidRPr="005A7BEF" w:rsidRDefault="00681412" w:rsidP="005A7BEF">
            <w:pPr>
              <w:rPr>
                <w:rFonts w:ascii="Arial" w:hAnsi="Arial" w:cs="Arial"/>
                <w:b/>
                <w:sz w:val="18"/>
                <w:szCs w:val="18"/>
              </w:rPr>
            </w:pPr>
          </w:p>
        </w:tc>
        <w:tc>
          <w:tcPr>
            <w:tcW w:w="274" w:type="pct"/>
            <w:tcBorders>
              <w:top w:val="single" w:sz="4" w:space="0" w:color="auto"/>
              <w:left w:val="nil"/>
              <w:bottom w:val="single" w:sz="4" w:space="0" w:color="auto"/>
              <w:right w:val="single" w:sz="4" w:space="0" w:color="auto"/>
            </w:tcBorders>
            <w:shd w:val="clear" w:color="auto" w:fill="auto"/>
            <w:noWrap/>
            <w:vAlign w:val="bottom"/>
            <w:hideMark/>
          </w:tcPr>
          <w:p w14:paraId="115B7DE9" w14:textId="77777777" w:rsidR="00681412" w:rsidRPr="005A7BEF" w:rsidRDefault="00681412" w:rsidP="005A7BEF">
            <w:pPr>
              <w:rPr>
                <w:rFonts w:ascii="Arial" w:hAnsi="Arial" w:cs="Arial"/>
                <w:b/>
                <w:sz w:val="18"/>
                <w:szCs w:val="18"/>
              </w:rPr>
            </w:pPr>
          </w:p>
        </w:tc>
        <w:tc>
          <w:tcPr>
            <w:tcW w:w="337" w:type="pct"/>
            <w:tcBorders>
              <w:top w:val="single" w:sz="4" w:space="0" w:color="auto"/>
              <w:left w:val="nil"/>
              <w:bottom w:val="single" w:sz="4" w:space="0" w:color="auto"/>
              <w:right w:val="single" w:sz="4" w:space="0" w:color="auto"/>
            </w:tcBorders>
            <w:shd w:val="clear" w:color="auto" w:fill="auto"/>
            <w:noWrap/>
            <w:vAlign w:val="bottom"/>
            <w:hideMark/>
          </w:tcPr>
          <w:p w14:paraId="7DFA04DE"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7B99C5CF"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55469E7E" w14:textId="77777777" w:rsidR="00681412" w:rsidRPr="005A7BEF" w:rsidRDefault="00681412" w:rsidP="005A7BEF">
            <w:pPr>
              <w:rPr>
                <w:rFonts w:ascii="Arial" w:hAnsi="Arial" w:cs="Arial"/>
                <w:b/>
                <w:sz w:val="18"/>
                <w:szCs w:val="18"/>
              </w:rPr>
            </w:pP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113B3133" w14:textId="77777777" w:rsidR="00681412" w:rsidRPr="005A7BEF" w:rsidRDefault="00681412" w:rsidP="005A7BEF">
            <w:pPr>
              <w:rPr>
                <w:rFonts w:ascii="Arial" w:hAnsi="Arial" w:cs="Arial"/>
                <w:b/>
                <w:sz w:val="18"/>
                <w:szCs w:val="18"/>
              </w:rPr>
            </w:pPr>
          </w:p>
        </w:tc>
        <w:tc>
          <w:tcPr>
            <w:tcW w:w="398" w:type="pct"/>
            <w:tcBorders>
              <w:top w:val="single" w:sz="4" w:space="0" w:color="auto"/>
              <w:left w:val="nil"/>
              <w:bottom w:val="single" w:sz="4" w:space="0" w:color="auto"/>
              <w:right w:val="single" w:sz="4" w:space="0" w:color="auto"/>
            </w:tcBorders>
            <w:shd w:val="clear" w:color="auto" w:fill="auto"/>
            <w:noWrap/>
            <w:vAlign w:val="bottom"/>
            <w:hideMark/>
          </w:tcPr>
          <w:p w14:paraId="26DB3ACF" w14:textId="77777777" w:rsidR="00681412" w:rsidRPr="005A7BEF" w:rsidRDefault="00681412" w:rsidP="005A7BEF">
            <w:pPr>
              <w:rPr>
                <w:rFonts w:ascii="Arial" w:hAnsi="Arial" w:cs="Arial"/>
                <w:b/>
                <w:sz w:val="18"/>
                <w:szCs w:val="18"/>
              </w:rPr>
            </w:pPr>
          </w:p>
        </w:tc>
        <w:tc>
          <w:tcPr>
            <w:tcW w:w="501" w:type="pct"/>
            <w:gridSpan w:val="2"/>
            <w:tcBorders>
              <w:top w:val="single" w:sz="4" w:space="0" w:color="auto"/>
              <w:left w:val="nil"/>
              <w:bottom w:val="single" w:sz="4" w:space="0" w:color="auto"/>
              <w:right w:val="nil"/>
            </w:tcBorders>
          </w:tcPr>
          <w:p w14:paraId="739E9A9D" w14:textId="77777777" w:rsidR="00681412" w:rsidRPr="005A7BEF" w:rsidRDefault="00681412" w:rsidP="005A7BEF">
            <w:pPr>
              <w:rPr>
                <w:rFonts w:ascii="Arial" w:hAnsi="Arial" w:cs="Arial"/>
                <w:b/>
                <w:sz w:val="18"/>
                <w:szCs w:val="18"/>
              </w:rPr>
            </w:pPr>
          </w:p>
        </w:tc>
        <w:tc>
          <w:tcPr>
            <w:tcW w:w="202" w:type="pct"/>
            <w:tcBorders>
              <w:top w:val="single" w:sz="4" w:space="0" w:color="auto"/>
              <w:left w:val="nil"/>
              <w:bottom w:val="single" w:sz="4" w:space="0" w:color="auto"/>
              <w:right w:val="single" w:sz="4" w:space="0" w:color="auto"/>
            </w:tcBorders>
            <w:shd w:val="clear" w:color="auto" w:fill="auto"/>
            <w:noWrap/>
            <w:vAlign w:val="bottom"/>
            <w:hideMark/>
          </w:tcPr>
          <w:p w14:paraId="436BE367" w14:textId="64D8FE3F" w:rsidR="00681412" w:rsidRPr="005A7BEF" w:rsidRDefault="00681412" w:rsidP="005A7BEF">
            <w:pPr>
              <w:rPr>
                <w:rFonts w:ascii="Arial" w:hAnsi="Arial" w:cs="Arial"/>
                <w:b/>
                <w:sz w:val="18"/>
                <w:szCs w:val="18"/>
              </w:rPr>
            </w:pPr>
          </w:p>
        </w:tc>
        <w:tc>
          <w:tcPr>
            <w:tcW w:w="536" w:type="pct"/>
            <w:tcBorders>
              <w:top w:val="single" w:sz="4" w:space="0" w:color="auto"/>
              <w:left w:val="nil"/>
              <w:bottom w:val="single" w:sz="4" w:space="0" w:color="auto"/>
              <w:right w:val="single" w:sz="4" w:space="0" w:color="auto"/>
            </w:tcBorders>
            <w:shd w:val="clear" w:color="auto" w:fill="auto"/>
            <w:noWrap/>
            <w:vAlign w:val="bottom"/>
            <w:hideMark/>
          </w:tcPr>
          <w:p w14:paraId="1CFFB5D8" w14:textId="77777777" w:rsidR="00681412" w:rsidRPr="005A7BEF" w:rsidRDefault="00681412" w:rsidP="005A7BEF">
            <w:pPr>
              <w:rPr>
                <w:rFonts w:ascii="Arial" w:hAnsi="Arial" w:cs="Arial"/>
                <w:b/>
                <w:sz w:val="18"/>
                <w:szCs w:val="18"/>
              </w:rPr>
            </w:pPr>
          </w:p>
        </w:tc>
      </w:tr>
      <w:tr w:rsidR="002F11C3" w:rsidRPr="005A7BEF" w14:paraId="3095B9E6" w14:textId="77777777" w:rsidTr="001403DE">
        <w:trPr>
          <w:trHeight w:val="300"/>
        </w:trPr>
        <w:tc>
          <w:tcPr>
            <w:tcW w:w="58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5BBE4" w14:textId="77777777" w:rsidR="00681412" w:rsidRPr="005A7BEF" w:rsidRDefault="00681412" w:rsidP="005A7BEF">
            <w:pPr>
              <w:rPr>
                <w:rFonts w:ascii="Arial" w:hAnsi="Arial" w:cs="Arial"/>
                <w:b/>
                <w:sz w:val="18"/>
                <w:szCs w:val="18"/>
              </w:rPr>
            </w:pPr>
            <w:r w:rsidRPr="005A7BEF">
              <w:rPr>
                <w:rFonts w:ascii="Arial" w:hAnsi="Arial" w:cs="Arial"/>
                <w:b/>
                <w:sz w:val="18"/>
                <w:szCs w:val="18"/>
              </w:rPr>
              <w:t>89. snails</w:t>
            </w: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795600B4" w14:textId="77777777" w:rsidR="00681412" w:rsidRPr="005A7BEF" w:rsidRDefault="00681412" w:rsidP="005A7BEF">
            <w:pPr>
              <w:rPr>
                <w:rFonts w:ascii="Arial" w:hAnsi="Arial" w:cs="Arial"/>
                <w:b/>
                <w:sz w:val="18"/>
                <w:szCs w:val="18"/>
              </w:rPr>
            </w:pPr>
          </w:p>
        </w:tc>
        <w:tc>
          <w:tcPr>
            <w:tcW w:w="397" w:type="pct"/>
            <w:tcBorders>
              <w:top w:val="single" w:sz="4" w:space="0" w:color="auto"/>
              <w:left w:val="nil"/>
              <w:bottom w:val="single" w:sz="4" w:space="0" w:color="auto"/>
              <w:right w:val="single" w:sz="4" w:space="0" w:color="auto"/>
            </w:tcBorders>
            <w:shd w:val="clear" w:color="auto" w:fill="auto"/>
            <w:noWrap/>
            <w:vAlign w:val="bottom"/>
            <w:hideMark/>
          </w:tcPr>
          <w:p w14:paraId="7365E24A" w14:textId="77777777" w:rsidR="00681412" w:rsidRPr="005A7BEF" w:rsidRDefault="00681412" w:rsidP="005A7BEF">
            <w:pPr>
              <w:rPr>
                <w:rFonts w:ascii="Arial" w:hAnsi="Arial" w:cs="Arial"/>
                <w:b/>
                <w:sz w:val="18"/>
                <w:szCs w:val="18"/>
              </w:rPr>
            </w:pPr>
          </w:p>
        </w:tc>
        <w:tc>
          <w:tcPr>
            <w:tcW w:w="368" w:type="pct"/>
            <w:tcBorders>
              <w:top w:val="single" w:sz="4" w:space="0" w:color="auto"/>
              <w:left w:val="nil"/>
              <w:bottom w:val="single" w:sz="4" w:space="0" w:color="auto"/>
              <w:right w:val="single" w:sz="4" w:space="0" w:color="auto"/>
            </w:tcBorders>
            <w:shd w:val="clear" w:color="auto" w:fill="auto"/>
            <w:noWrap/>
            <w:vAlign w:val="bottom"/>
            <w:hideMark/>
          </w:tcPr>
          <w:p w14:paraId="26A7161D" w14:textId="77777777" w:rsidR="00681412" w:rsidRPr="005A7BEF" w:rsidRDefault="00681412" w:rsidP="005A7BEF">
            <w:pPr>
              <w:rPr>
                <w:rFonts w:ascii="Arial" w:hAnsi="Arial" w:cs="Arial"/>
                <w:b/>
                <w:sz w:val="18"/>
                <w:szCs w:val="18"/>
              </w:rPr>
            </w:pPr>
          </w:p>
        </w:tc>
        <w:tc>
          <w:tcPr>
            <w:tcW w:w="274" w:type="pct"/>
            <w:tcBorders>
              <w:top w:val="single" w:sz="4" w:space="0" w:color="auto"/>
              <w:left w:val="nil"/>
              <w:bottom w:val="single" w:sz="4" w:space="0" w:color="auto"/>
              <w:right w:val="single" w:sz="4" w:space="0" w:color="auto"/>
            </w:tcBorders>
            <w:shd w:val="clear" w:color="auto" w:fill="auto"/>
            <w:noWrap/>
            <w:vAlign w:val="bottom"/>
            <w:hideMark/>
          </w:tcPr>
          <w:p w14:paraId="7308194B" w14:textId="77777777" w:rsidR="00681412" w:rsidRPr="005A7BEF" w:rsidRDefault="00681412" w:rsidP="005A7BEF">
            <w:pPr>
              <w:rPr>
                <w:rFonts w:ascii="Arial" w:hAnsi="Arial" w:cs="Arial"/>
                <w:b/>
                <w:sz w:val="18"/>
                <w:szCs w:val="18"/>
              </w:rPr>
            </w:pPr>
          </w:p>
        </w:tc>
        <w:tc>
          <w:tcPr>
            <w:tcW w:w="337" w:type="pct"/>
            <w:tcBorders>
              <w:top w:val="single" w:sz="4" w:space="0" w:color="auto"/>
              <w:left w:val="nil"/>
              <w:bottom w:val="single" w:sz="4" w:space="0" w:color="auto"/>
              <w:right w:val="single" w:sz="4" w:space="0" w:color="auto"/>
            </w:tcBorders>
            <w:shd w:val="clear" w:color="auto" w:fill="auto"/>
            <w:noWrap/>
            <w:vAlign w:val="bottom"/>
            <w:hideMark/>
          </w:tcPr>
          <w:p w14:paraId="18BF4C62"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7DE20212"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62766EC3" w14:textId="77777777" w:rsidR="00681412" w:rsidRPr="005A7BEF" w:rsidRDefault="00681412" w:rsidP="005A7BEF">
            <w:pPr>
              <w:rPr>
                <w:rFonts w:ascii="Arial" w:hAnsi="Arial" w:cs="Arial"/>
                <w:b/>
                <w:sz w:val="18"/>
                <w:szCs w:val="18"/>
              </w:rPr>
            </w:pP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7484235A" w14:textId="77777777" w:rsidR="00681412" w:rsidRPr="005A7BEF" w:rsidRDefault="00681412" w:rsidP="005A7BEF">
            <w:pPr>
              <w:rPr>
                <w:rFonts w:ascii="Arial" w:hAnsi="Arial" w:cs="Arial"/>
                <w:b/>
                <w:sz w:val="18"/>
                <w:szCs w:val="18"/>
              </w:rPr>
            </w:pPr>
          </w:p>
        </w:tc>
        <w:tc>
          <w:tcPr>
            <w:tcW w:w="398" w:type="pct"/>
            <w:tcBorders>
              <w:top w:val="single" w:sz="4" w:space="0" w:color="auto"/>
              <w:left w:val="nil"/>
              <w:bottom w:val="single" w:sz="4" w:space="0" w:color="auto"/>
              <w:right w:val="single" w:sz="4" w:space="0" w:color="auto"/>
            </w:tcBorders>
            <w:shd w:val="clear" w:color="auto" w:fill="auto"/>
            <w:noWrap/>
            <w:vAlign w:val="bottom"/>
            <w:hideMark/>
          </w:tcPr>
          <w:p w14:paraId="0C4D1ED9" w14:textId="77777777" w:rsidR="00681412" w:rsidRPr="005A7BEF" w:rsidRDefault="00681412" w:rsidP="005A7BEF">
            <w:pPr>
              <w:rPr>
                <w:rFonts w:ascii="Arial" w:hAnsi="Arial" w:cs="Arial"/>
                <w:b/>
                <w:sz w:val="18"/>
                <w:szCs w:val="18"/>
              </w:rPr>
            </w:pPr>
          </w:p>
        </w:tc>
        <w:tc>
          <w:tcPr>
            <w:tcW w:w="501" w:type="pct"/>
            <w:gridSpan w:val="2"/>
            <w:tcBorders>
              <w:top w:val="single" w:sz="4" w:space="0" w:color="auto"/>
              <w:left w:val="nil"/>
              <w:bottom w:val="single" w:sz="4" w:space="0" w:color="auto"/>
              <w:right w:val="nil"/>
            </w:tcBorders>
          </w:tcPr>
          <w:p w14:paraId="27421AA2" w14:textId="77777777" w:rsidR="00681412" w:rsidRPr="005A7BEF" w:rsidRDefault="00681412" w:rsidP="005A7BEF">
            <w:pPr>
              <w:rPr>
                <w:rFonts w:ascii="Arial" w:hAnsi="Arial" w:cs="Arial"/>
                <w:b/>
                <w:sz w:val="18"/>
                <w:szCs w:val="18"/>
              </w:rPr>
            </w:pPr>
          </w:p>
        </w:tc>
        <w:tc>
          <w:tcPr>
            <w:tcW w:w="202" w:type="pct"/>
            <w:tcBorders>
              <w:top w:val="single" w:sz="4" w:space="0" w:color="auto"/>
              <w:left w:val="nil"/>
              <w:bottom w:val="single" w:sz="4" w:space="0" w:color="auto"/>
              <w:right w:val="single" w:sz="4" w:space="0" w:color="auto"/>
            </w:tcBorders>
            <w:shd w:val="clear" w:color="auto" w:fill="auto"/>
            <w:noWrap/>
            <w:vAlign w:val="bottom"/>
            <w:hideMark/>
          </w:tcPr>
          <w:p w14:paraId="05A514B9" w14:textId="269E702C" w:rsidR="00681412" w:rsidRPr="005A7BEF" w:rsidRDefault="00681412" w:rsidP="005A7BEF">
            <w:pPr>
              <w:rPr>
                <w:rFonts w:ascii="Arial" w:hAnsi="Arial" w:cs="Arial"/>
                <w:b/>
                <w:sz w:val="18"/>
                <w:szCs w:val="18"/>
              </w:rPr>
            </w:pPr>
          </w:p>
        </w:tc>
        <w:tc>
          <w:tcPr>
            <w:tcW w:w="536" w:type="pct"/>
            <w:tcBorders>
              <w:top w:val="single" w:sz="4" w:space="0" w:color="auto"/>
              <w:left w:val="nil"/>
              <w:bottom w:val="single" w:sz="4" w:space="0" w:color="auto"/>
              <w:right w:val="single" w:sz="4" w:space="0" w:color="auto"/>
            </w:tcBorders>
            <w:shd w:val="clear" w:color="auto" w:fill="auto"/>
            <w:noWrap/>
            <w:vAlign w:val="bottom"/>
            <w:hideMark/>
          </w:tcPr>
          <w:p w14:paraId="29189EED" w14:textId="77777777" w:rsidR="00681412" w:rsidRPr="005A7BEF" w:rsidRDefault="00681412" w:rsidP="005A7BEF">
            <w:pPr>
              <w:rPr>
                <w:rFonts w:ascii="Arial" w:hAnsi="Arial" w:cs="Arial"/>
                <w:b/>
                <w:sz w:val="18"/>
                <w:szCs w:val="18"/>
              </w:rPr>
            </w:pPr>
          </w:p>
        </w:tc>
      </w:tr>
      <w:tr w:rsidR="002F11C3" w:rsidRPr="005A7BEF" w14:paraId="5263C5CD" w14:textId="77777777" w:rsidTr="001403DE">
        <w:trPr>
          <w:trHeight w:val="300"/>
        </w:trPr>
        <w:tc>
          <w:tcPr>
            <w:tcW w:w="58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97130" w14:textId="77777777" w:rsidR="00681412" w:rsidRPr="005A7BEF" w:rsidRDefault="00681412" w:rsidP="005A7BEF">
            <w:pPr>
              <w:rPr>
                <w:rFonts w:ascii="Arial" w:hAnsi="Arial" w:cs="Arial"/>
                <w:b/>
                <w:sz w:val="18"/>
                <w:szCs w:val="18"/>
              </w:rPr>
            </w:pPr>
            <w:r w:rsidRPr="005A7BEF">
              <w:rPr>
                <w:rFonts w:ascii="Arial" w:hAnsi="Arial" w:cs="Arial"/>
                <w:b/>
                <w:sz w:val="18"/>
                <w:szCs w:val="18"/>
              </w:rPr>
              <w:t>90. Crab</w:t>
            </w: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344826F7" w14:textId="77777777" w:rsidR="00681412" w:rsidRPr="005A7BEF" w:rsidRDefault="00681412" w:rsidP="005A7BEF">
            <w:pPr>
              <w:rPr>
                <w:rFonts w:ascii="Arial" w:hAnsi="Arial" w:cs="Arial"/>
                <w:b/>
                <w:sz w:val="18"/>
                <w:szCs w:val="18"/>
              </w:rPr>
            </w:pPr>
          </w:p>
        </w:tc>
        <w:tc>
          <w:tcPr>
            <w:tcW w:w="397" w:type="pct"/>
            <w:tcBorders>
              <w:top w:val="single" w:sz="4" w:space="0" w:color="auto"/>
              <w:left w:val="nil"/>
              <w:bottom w:val="single" w:sz="4" w:space="0" w:color="auto"/>
              <w:right w:val="single" w:sz="4" w:space="0" w:color="auto"/>
            </w:tcBorders>
            <w:shd w:val="clear" w:color="auto" w:fill="auto"/>
            <w:noWrap/>
            <w:vAlign w:val="bottom"/>
            <w:hideMark/>
          </w:tcPr>
          <w:p w14:paraId="4F0B9431" w14:textId="77777777" w:rsidR="00681412" w:rsidRPr="005A7BEF" w:rsidRDefault="00681412" w:rsidP="005A7BEF">
            <w:pPr>
              <w:rPr>
                <w:rFonts w:ascii="Arial" w:hAnsi="Arial" w:cs="Arial"/>
                <w:b/>
                <w:sz w:val="18"/>
                <w:szCs w:val="18"/>
              </w:rPr>
            </w:pPr>
          </w:p>
        </w:tc>
        <w:tc>
          <w:tcPr>
            <w:tcW w:w="368" w:type="pct"/>
            <w:tcBorders>
              <w:top w:val="single" w:sz="4" w:space="0" w:color="auto"/>
              <w:left w:val="nil"/>
              <w:bottom w:val="single" w:sz="4" w:space="0" w:color="auto"/>
              <w:right w:val="single" w:sz="4" w:space="0" w:color="auto"/>
            </w:tcBorders>
            <w:shd w:val="clear" w:color="auto" w:fill="auto"/>
            <w:noWrap/>
            <w:vAlign w:val="bottom"/>
            <w:hideMark/>
          </w:tcPr>
          <w:p w14:paraId="0A40FA10" w14:textId="77777777" w:rsidR="00681412" w:rsidRPr="005A7BEF" w:rsidRDefault="00681412" w:rsidP="005A7BEF">
            <w:pPr>
              <w:rPr>
                <w:rFonts w:ascii="Arial" w:hAnsi="Arial" w:cs="Arial"/>
                <w:b/>
                <w:sz w:val="18"/>
                <w:szCs w:val="18"/>
              </w:rPr>
            </w:pPr>
          </w:p>
        </w:tc>
        <w:tc>
          <w:tcPr>
            <w:tcW w:w="274" w:type="pct"/>
            <w:tcBorders>
              <w:top w:val="single" w:sz="4" w:space="0" w:color="auto"/>
              <w:left w:val="nil"/>
              <w:bottom w:val="single" w:sz="4" w:space="0" w:color="auto"/>
              <w:right w:val="single" w:sz="4" w:space="0" w:color="auto"/>
            </w:tcBorders>
            <w:shd w:val="clear" w:color="auto" w:fill="auto"/>
            <w:noWrap/>
            <w:vAlign w:val="bottom"/>
            <w:hideMark/>
          </w:tcPr>
          <w:p w14:paraId="79C5FE9E" w14:textId="77777777" w:rsidR="00681412" w:rsidRPr="005A7BEF" w:rsidRDefault="00681412" w:rsidP="005A7BEF">
            <w:pPr>
              <w:rPr>
                <w:rFonts w:ascii="Arial" w:hAnsi="Arial" w:cs="Arial"/>
                <w:b/>
                <w:sz w:val="18"/>
                <w:szCs w:val="18"/>
              </w:rPr>
            </w:pPr>
          </w:p>
        </w:tc>
        <w:tc>
          <w:tcPr>
            <w:tcW w:w="337" w:type="pct"/>
            <w:tcBorders>
              <w:top w:val="single" w:sz="4" w:space="0" w:color="auto"/>
              <w:left w:val="nil"/>
              <w:bottom w:val="single" w:sz="4" w:space="0" w:color="auto"/>
              <w:right w:val="single" w:sz="4" w:space="0" w:color="auto"/>
            </w:tcBorders>
            <w:shd w:val="clear" w:color="auto" w:fill="auto"/>
            <w:noWrap/>
            <w:vAlign w:val="bottom"/>
            <w:hideMark/>
          </w:tcPr>
          <w:p w14:paraId="3BC5E630"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321CA3C5" w14:textId="77777777" w:rsidR="00681412" w:rsidRPr="005A7BEF" w:rsidRDefault="00681412" w:rsidP="005A7BEF">
            <w:pPr>
              <w:rPr>
                <w:rFonts w:ascii="Arial" w:hAnsi="Arial" w:cs="Arial"/>
                <w:b/>
                <w:sz w:val="18"/>
                <w:szCs w:val="18"/>
              </w:rPr>
            </w:pP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14:paraId="0FC3785D" w14:textId="77777777" w:rsidR="00681412" w:rsidRPr="005A7BEF" w:rsidRDefault="00681412" w:rsidP="005A7BEF">
            <w:pPr>
              <w:rPr>
                <w:rFonts w:ascii="Arial" w:hAnsi="Arial" w:cs="Arial"/>
                <w:b/>
                <w:sz w:val="18"/>
                <w:szCs w:val="18"/>
              </w:rPr>
            </w:pPr>
          </w:p>
        </w:tc>
        <w:tc>
          <w:tcPr>
            <w:tcW w:w="336" w:type="pct"/>
            <w:tcBorders>
              <w:top w:val="single" w:sz="4" w:space="0" w:color="auto"/>
              <w:left w:val="nil"/>
              <w:bottom w:val="single" w:sz="4" w:space="0" w:color="auto"/>
              <w:right w:val="single" w:sz="4" w:space="0" w:color="auto"/>
            </w:tcBorders>
            <w:shd w:val="clear" w:color="auto" w:fill="auto"/>
            <w:noWrap/>
            <w:vAlign w:val="bottom"/>
            <w:hideMark/>
          </w:tcPr>
          <w:p w14:paraId="58ED3950" w14:textId="77777777" w:rsidR="00681412" w:rsidRPr="005A7BEF" w:rsidRDefault="00681412" w:rsidP="005A7BEF">
            <w:pPr>
              <w:rPr>
                <w:rFonts w:ascii="Arial" w:hAnsi="Arial" w:cs="Arial"/>
                <w:b/>
                <w:sz w:val="18"/>
                <w:szCs w:val="18"/>
              </w:rPr>
            </w:pPr>
          </w:p>
        </w:tc>
        <w:tc>
          <w:tcPr>
            <w:tcW w:w="398" w:type="pct"/>
            <w:tcBorders>
              <w:top w:val="single" w:sz="4" w:space="0" w:color="auto"/>
              <w:left w:val="nil"/>
              <w:bottom w:val="single" w:sz="4" w:space="0" w:color="auto"/>
              <w:right w:val="single" w:sz="4" w:space="0" w:color="auto"/>
            </w:tcBorders>
            <w:shd w:val="clear" w:color="auto" w:fill="auto"/>
            <w:noWrap/>
            <w:vAlign w:val="bottom"/>
            <w:hideMark/>
          </w:tcPr>
          <w:p w14:paraId="1FBC8E60" w14:textId="77777777" w:rsidR="00681412" w:rsidRPr="005A7BEF" w:rsidRDefault="00681412" w:rsidP="005A7BEF">
            <w:pPr>
              <w:rPr>
                <w:rFonts w:ascii="Arial" w:hAnsi="Arial" w:cs="Arial"/>
                <w:b/>
                <w:sz w:val="18"/>
                <w:szCs w:val="18"/>
              </w:rPr>
            </w:pPr>
          </w:p>
        </w:tc>
        <w:tc>
          <w:tcPr>
            <w:tcW w:w="501" w:type="pct"/>
            <w:gridSpan w:val="2"/>
            <w:tcBorders>
              <w:top w:val="single" w:sz="4" w:space="0" w:color="auto"/>
              <w:left w:val="nil"/>
              <w:bottom w:val="single" w:sz="4" w:space="0" w:color="auto"/>
              <w:right w:val="nil"/>
            </w:tcBorders>
          </w:tcPr>
          <w:p w14:paraId="7CBF2D09" w14:textId="77777777" w:rsidR="00681412" w:rsidRPr="005A7BEF" w:rsidRDefault="00681412" w:rsidP="005A7BEF">
            <w:pPr>
              <w:rPr>
                <w:rFonts w:ascii="Arial" w:hAnsi="Arial" w:cs="Arial"/>
                <w:b/>
                <w:sz w:val="18"/>
                <w:szCs w:val="18"/>
              </w:rPr>
            </w:pPr>
          </w:p>
        </w:tc>
        <w:tc>
          <w:tcPr>
            <w:tcW w:w="202" w:type="pct"/>
            <w:tcBorders>
              <w:top w:val="single" w:sz="4" w:space="0" w:color="auto"/>
              <w:left w:val="nil"/>
              <w:bottom w:val="single" w:sz="4" w:space="0" w:color="auto"/>
              <w:right w:val="single" w:sz="4" w:space="0" w:color="auto"/>
            </w:tcBorders>
            <w:shd w:val="clear" w:color="auto" w:fill="auto"/>
            <w:noWrap/>
            <w:vAlign w:val="bottom"/>
            <w:hideMark/>
          </w:tcPr>
          <w:p w14:paraId="1FAECA53" w14:textId="2E0479BE" w:rsidR="00681412" w:rsidRPr="005A7BEF" w:rsidRDefault="00681412" w:rsidP="005A7BEF">
            <w:pPr>
              <w:rPr>
                <w:rFonts w:ascii="Arial" w:hAnsi="Arial" w:cs="Arial"/>
                <w:b/>
                <w:sz w:val="18"/>
                <w:szCs w:val="18"/>
              </w:rPr>
            </w:pPr>
          </w:p>
        </w:tc>
        <w:tc>
          <w:tcPr>
            <w:tcW w:w="536" w:type="pct"/>
            <w:tcBorders>
              <w:top w:val="single" w:sz="4" w:space="0" w:color="auto"/>
              <w:left w:val="nil"/>
              <w:bottom w:val="single" w:sz="4" w:space="0" w:color="auto"/>
              <w:right w:val="single" w:sz="4" w:space="0" w:color="auto"/>
            </w:tcBorders>
            <w:shd w:val="clear" w:color="auto" w:fill="auto"/>
            <w:noWrap/>
            <w:vAlign w:val="bottom"/>
            <w:hideMark/>
          </w:tcPr>
          <w:p w14:paraId="0F9496A4" w14:textId="77777777" w:rsidR="00681412" w:rsidRPr="005A7BEF" w:rsidRDefault="00681412" w:rsidP="005A7BEF">
            <w:pPr>
              <w:rPr>
                <w:rFonts w:ascii="Arial" w:hAnsi="Arial" w:cs="Arial"/>
                <w:b/>
                <w:sz w:val="18"/>
                <w:szCs w:val="18"/>
              </w:rPr>
            </w:pPr>
          </w:p>
        </w:tc>
      </w:tr>
    </w:tbl>
    <w:p w14:paraId="58A83A77" w14:textId="77777777" w:rsidR="00AD4703" w:rsidRPr="005A7BEF" w:rsidRDefault="00AD4703" w:rsidP="005A7BEF">
      <w:pPr>
        <w:rPr>
          <w:rFonts w:ascii="Arial" w:hAnsi="Arial" w:cs="Arial"/>
        </w:rPr>
      </w:pPr>
    </w:p>
    <w:p w14:paraId="48D7BDC6" w14:textId="77777777" w:rsidR="00AD4703" w:rsidRPr="005A7BEF" w:rsidRDefault="00AD4703" w:rsidP="005A7BEF">
      <w:pPr>
        <w:rPr>
          <w:rFonts w:ascii="Arial" w:hAnsi="Arial" w:cs="Arial"/>
        </w:rPr>
      </w:pPr>
    </w:p>
    <w:p w14:paraId="179826E7" w14:textId="77777777" w:rsidR="00AD4703" w:rsidRPr="005A7BEF" w:rsidRDefault="00AD4703" w:rsidP="005A7BEF">
      <w:pPr>
        <w:pStyle w:val="Heading2"/>
        <w:rPr>
          <w:rFonts w:ascii="Arial" w:hAnsi="Arial" w:cs="Arial"/>
          <w:color w:val="auto"/>
          <w:sz w:val="20"/>
          <w:szCs w:val="20"/>
        </w:rPr>
      </w:pPr>
      <w:bookmarkStart w:id="210" w:name="ClothingFootwarePurchases"/>
      <w:bookmarkStart w:id="211" w:name="_Toc516617873"/>
      <w:r w:rsidRPr="005A7BEF">
        <w:rPr>
          <w:rFonts w:ascii="Arial" w:hAnsi="Arial" w:cs="Arial"/>
          <w:color w:val="auto"/>
          <w:sz w:val="20"/>
          <w:szCs w:val="20"/>
        </w:rPr>
        <w:t>PART B. CLOTHING AND FOOTWEAR</w:t>
      </w:r>
      <w:bookmarkEnd w:id="210"/>
      <w:bookmarkEnd w:id="211"/>
    </w:p>
    <w:p w14:paraId="7B3404AF" w14:textId="272E82C5" w:rsidR="002F11C3" w:rsidRDefault="002F11C3" w:rsidP="005A7BEF">
      <w:pPr>
        <w:rPr>
          <w:rFonts w:ascii="Arial" w:hAnsi="Arial" w:cs="Arial"/>
          <w:i/>
          <w:sz w:val="20"/>
          <w:szCs w:val="20"/>
        </w:rPr>
      </w:pPr>
    </w:p>
    <w:p w14:paraId="2F14E52D" w14:textId="01923578" w:rsidR="002F11C3" w:rsidRDefault="002F11C3" w:rsidP="005A7BEF">
      <w:pPr>
        <w:rPr>
          <w:rFonts w:ascii="Arial" w:hAnsi="Arial" w:cs="Arial"/>
          <w:sz w:val="20"/>
          <w:szCs w:val="20"/>
        </w:rPr>
      </w:pPr>
      <w:r w:rsidRPr="002F11C3">
        <w:rPr>
          <w:rFonts w:ascii="Arial" w:hAnsi="Arial" w:cs="Arial"/>
          <w:sz w:val="20"/>
          <w:szCs w:val="20"/>
        </w:rPr>
        <w:t>In the last 12 months, did anyone in the household purchase any of the following clothing and/or footwear items?</w:t>
      </w:r>
    </w:p>
    <w:p w14:paraId="611A002D" w14:textId="5C969ADB" w:rsidR="002F11C3" w:rsidRDefault="002F11C3" w:rsidP="005A7BEF">
      <w:pPr>
        <w:rPr>
          <w:rFonts w:ascii="Arial" w:hAnsi="Arial" w:cs="Arial"/>
          <w:sz w:val="20"/>
          <w:szCs w:val="20"/>
        </w:rPr>
      </w:pPr>
    </w:p>
    <w:p w14:paraId="0246FBE8" w14:textId="77777777" w:rsidR="002F11C3" w:rsidRPr="002F11C3" w:rsidRDefault="002F11C3" w:rsidP="002F11C3">
      <w:pPr>
        <w:rPr>
          <w:rFonts w:ascii="Arial" w:hAnsi="Arial" w:cs="Arial"/>
          <w:sz w:val="20"/>
          <w:szCs w:val="20"/>
        </w:rPr>
      </w:pPr>
      <w:r w:rsidRPr="002F11C3">
        <w:rPr>
          <w:rFonts w:ascii="Arial" w:hAnsi="Arial" w:cs="Arial"/>
          <w:sz w:val="20"/>
          <w:szCs w:val="20"/>
        </w:rPr>
        <w:t>1. Suits</w:t>
      </w:r>
    </w:p>
    <w:p w14:paraId="783AB5AA" w14:textId="77777777" w:rsidR="002F11C3" w:rsidRPr="002F11C3" w:rsidRDefault="002F11C3" w:rsidP="002F11C3">
      <w:pPr>
        <w:rPr>
          <w:rFonts w:ascii="Arial" w:hAnsi="Arial" w:cs="Arial"/>
          <w:sz w:val="20"/>
          <w:szCs w:val="20"/>
        </w:rPr>
      </w:pPr>
      <w:r w:rsidRPr="002F11C3">
        <w:rPr>
          <w:rFonts w:ascii="Arial" w:hAnsi="Arial" w:cs="Arial"/>
          <w:sz w:val="20"/>
          <w:szCs w:val="20"/>
        </w:rPr>
        <w:t>2. Smocks</w:t>
      </w:r>
    </w:p>
    <w:p w14:paraId="7F583869" w14:textId="77777777" w:rsidR="002F11C3" w:rsidRPr="002F11C3" w:rsidRDefault="002F11C3" w:rsidP="002F11C3">
      <w:pPr>
        <w:rPr>
          <w:rFonts w:ascii="Arial" w:hAnsi="Arial" w:cs="Arial"/>
          <w:sz w:val="20"/>
          <w:szCs w:val="20"/>
        </w:rPr>
      </w:pPr>
      <w:r w:rsidRPr="002F11C3">
        <w:rPr>
          <w:rFonts w:ascii="Arial" w:hAnsi="Arial" w:cs="Arial"/>
          <w:sz w:val="20"/>
          <w:szCs w:val="20"/>
        </w:rPr>
        <w:t>3. Cloth (eg. Kente).  [This does not include cloth for garment]</w:t>
      </w:r>
    </w:p>
    <w:p w14:paraId="76791C70" w14:textId="77777777" w:rsidR="002F11C3" w:rsidRPr="002F11C3" w:rsidRDefault="002F11C3" w:rsidP="002F11C3">
      <w:pPr>
        <w:rPr>
          <w:rFonts w:ascii="Arial" w:hAnsi="Arial" w:cs="Arial"/>
          <w:sz w:val="20"/>
          <w:szCs w:val="20"/>
        </w:rPr>
      </w:pPr>
      <w:r w:rsidRPr="002F11C3">
        <w:rPr>
          <w:rFonts w:ascii="Arial" w:hAnsi="Arial" w:cs="Arial"/>
          <w:sz w:val="20"/>
          <w:szCs w:val="20"/>
        </w:rPr>
        <w:t>4. Trousers</w:t>
      </w:r>
    </w:p>
    <w:p w14:paraId="1F44DE1D" w14:textId="77777777" w:rsidR="002F11C3" w:rsidRPr="002F11C3" w:rsidRDefault="002F11C3" w:rsidP="002F11C3">
      <w:pPr>
        <w:rPr>
          <w:rFonts w:ascii="Arial" w:hAnsi="Arial" w:cs="Arial"/>
          <w:sz w:val="20"/>
          <w:szCs w:val="20"/>
        </w:rPr>
      </w:pPr>
      <w:r w:rsidRPr="002F11C3">
        <w:rPr>
          <w:rFonts w:ascii="Arial" w:hAnsi="Arial" w:cs="Arial"/>
          <w:sz w:val="20"/>
          <w:szCs w:val="20"/>
        </w:rPr>
        <w:t>5. Shirts/Jackets</w:t>
      </w:r>
    </w:p>
    <w:p w14:paraId="3009C7E4" w14:textId="77777777" w:rsidR="002F11C3" w:rsidRPr="002F11C3" w:rsidRDefault="002F11C3" w:rsidP="002F11C3">
      <w:pPr>
        <w:rPr>
          <w:rFonts w:ascii="Arial" w:hAnsi="Arial" w:cs="Arial"/>
          <w:sz w:val="20"/>
          <w:szCs w:val="20"/>
        </w:rPr>
      </w:pPr>
      <w:r w:rsidRPr="002F11C3">
        <w:rPr>
          <w:rFonts w:ascii="Arial" w:hAnsi="Arial" w:cs="Arial"/>
          <w:sz w:val="20"/>
          <w:szCs w:val="20"/>
        </w:rPr>
        <w:t>6. Jeans</w:t>
      </w:r>
    </w:p>
    <w:p w14:paraId="02464901" w14:textId="77777777" w:rsidR="002F11C3" w:rsidRPr="002F11C3" w:rsidRDefault="002F11C3" w:rsidP="002F11C3">
      <w:pPr>
        <w:rPr>
          <w:rFonts w:ascii="Arial" w:hAnsi="Arial" w:cs="Arial"/>
          <w:sz w:val="20"/>
          <w:szCs w:val="20"/>
        </w:rPr>
      </w:pPr>
      <w:r w:rsidRPr="002F11C3">
        <w:rPr>
          <w:rFonts w:ascii="Arial" w:hAnsi="Arial" w:cs="Arial"/>
          <w:sz w:val="20"/>
          <w:szCs w:val="20"/>
        </w:rPr>
        <w:lastRenderedPageBreak/>
        <w:t>7. Underwear</w:t>
      </w:r>
    </w:p>
    <w:p w14:paraId="5D6B504D" w14:textId="77777777" w:rsidR="002F11C3" w:rsidRPr="002F11C3" w:rsidRDefault="002F11C3" w:rsidP="002F11C3">
      <w:pPr>
        <w:rPr>
          <w:rFonts w:ascii="Arial" w:hAnsi="Arial" w:cs="Arial"/>
          <w:sz w:val="20"/>
          <w:szCs w:val="20"/>
        </w:rPr>
      </w:pPr>
      <w:r w:rsidRPr="002F11C3">
        <w:rPr>
          <w:rFonts w:ascii="Arial" w:hAnsi="Arial" w:cs="Arial"/>
          <w:sz w:val="20"/>
          <w:szCs w:val="20"/>
        </w:rPr>
        <w:t>8. Cloth for garments.  [ie. Cloth and other materials]</w:t>
      </w:r>
    </w:p>
    <w:p w14:paraId="78F488DE" w14:textId="77777777" w:rsidR="002F11C3" w:rsidRPr="002F11C3" w:rsidRDefault="002F11C3" w:rsidP="002F11C3">
      <w:pPr>
        <w:rPr>
          <w:rFonts w:ascii="Arial" w:hAnsi="Arial" w:cs="Arial"/>
          <w:sz w:val="20"/>
          <w:szCs w:val="20"/>
        </w:rPr>
      </w:pPr>
      <w:r w:rsidRPr="002F11C3">
        <w:rPr>
          <w:rFonts w:ascii="Arial" w:hAnsi="Arial" w:cs="Arial"/>
          <w:sz w:val="20"/>
          <w:szCs w:val="20"/>
        </w:rPr>
        <w:t>9. Other garments and clothing</w:t>
      </w:r>
    </w:p>
    <w:p w14:paraId="583396E5" w14:textId="77777777" w:rsidR="002F11C3" w:rsidRPr="002F11C3" w:rsidRDefault="002F11C3" w:rsidP="002F11C3">
      <w:pPr>
        <w:rPr>
          <w:rFonts w:ascii="Arial" w:hAnsi="Arial" w:cs="Arial"/>
          <w:sz w:val="20"/>
          <w:szCs w:val="20"/>
        </w:rPr>
      </w:pPr>
      <w:r w:rsidRPr="002F11C3">
        <w:rPr>
          <w:rFonts w:ascii="Arial" w:hAnsi="Arial" w:cs="Arial"/>
          <w:sz w:val="20"/>
          <w:szCs w:val="20"/>
        </w:rPr>
        <w:t>10. Footwear</w:t>
      </w:r>
    </w:p>
    <w:p w14:paraId="18BFA378" w14:textId="4E30BEE9" w:rsidR="002F11C3" w:rsidRPr="001403DE" w:rsidRDefault="002F11C3" w:rsidP="002F11C3">
      <w:pPr>
        <w:rPr>
          <w:rFonts w:ascii="Arial" w:hAnsi="Arial" w:cs="Arial"/>
          <w:sz w:val="20"/>
          <w:szCs w:val="20"/>
        </w:rPr>
      </w:pPr>
      <w:r w:rsidRPr="002F11C3">
        <w:rPr>
          <w:rFonts w:ascii="Arial" w:hAnsi="Arial" w:cs="Arial"/>
          <w:sz w:val="20"/>
          <w:szCs w:val="20"/>
        </w:rPr>
        <w:t>11. Tailoring, laundry / cleaning, clothing repair</w:t>
      </w:r>
    </w:p>
    <w:p w14:paraId="7EF0FFAC" w14:textId="4D996DF5" w:rsidR="002F11C3" w:rsidRDefault="002F11C3" w:rsidP="005A7BEF">
      <w:pPr>
        <w:rPr>
          <w:rFonts w:ascii="Arial" w:hAnsi="Arial" w:cs="Arial"/>
          <w:i/>
          <w:sz w:val="20"/>
          <w:szCs w:val="20"/>
        </w:rPr>
      </w:pPr>
    </w:p>
    <w:p w14:paraId="121C3503" w14:textId="504EFDDF" w:rsidR="002F11C3" w:rsidRPr="001403DE" w:rsidRDefault="002F11C3" w:rsidP="005A7BEF">
      <w:pPr>
        <w:rPr>
          <w:rFonts w:ascii="Arial" w:hAnsi="Arial" w:cs="Arial"/>
          <w:sz w:val="20"/>
          <w:szCs w:val="20"/>
        </w:rPr>
      </w:pPr>
      <w:r>
        <w:rPr>
          <w:rFonts w:ascii="Arial" w:hAnsi="Arial" w:cs="Arial"/>
          <w:sz w:val="20"/>
          <w:szCs w:val="20"/>
        </w:rPr>
        <w:t>Ask the following questions for each selected response item.</w:t>
      </w:r>
    </w:p>
    <w:p w14:paraId="43193AD1" w14:textId="3E5B8E9E" w:rsidR="00AD4703" w:rsidRPr="005A7BEF" w:rsidRDefault="00AD4703" w:rsidP="005A7BEF">
      <w:pPr>
        <w:rPr>
          <w:rFonts w:ascii="Arial" w:hAnsi="Arial" w:cs="Arial"/>
          <w:i/>
          <w:sz w:val="20"/>
          <w:szCs w:val="20"/>
        </w:rPr>
      </w:pPr>
      <w:r w:rsidRPr="005A7BEF">
        <w:rPr>
          <w:rFonts w:ascii="Arial" w:hAnsi="Arial" w:cs="Arial"/>
          <w:i/>
          <w:sz w:val="20"/>
          <w:szCs w:val="20"/>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31"/>
        <w:gridCol w:w="1801"/>
        <w:gridCol w:w="1886"/>
        <w:gridCol w:w="1886"/>
        <w:gridCol w:w="1971"/>
        <w:gridCol w:w="1875"/>
      </w:tblGrid>
      <w:tr w:rsidR="00AD4703" w:rsidRPr="001654A1" w14:paraId="4B99259F" w14:textId="77777777" w:rsidTr="00BB358E">
        <w:trPr>
          <w:trHeight w:val="530"/>
        </w:trPr>
        <w:tc>
          <w:tcPr>
            <w:tcW w:w="1363" w:type="pct"/>
            <w:shd w:val="clear" w:color="auto" w:fill="A6A6A6" w:themeFill="background1" w:themeFillShade="A6"/>
          </w:tcPr>
          <w:p w14:paraId="39F24808" w14:textId="77777777" w:rsidR="00AD4703" w:rsidRPr="001654A1" w:rsidRDefault="00AD4703" w:rsidP="005A7BEF">
            <w:pPr>
              <w:autoSpaceDE w:val="0"/>
              <w:snapToGrid w:val="0"/>
              <w:ind w:left="345"/>
              <w:rPr>
                <w:rFonts w:ascii="Arial" w:hAnsi="Arial" w:cs="Arial"/>
                <w:b/>
                <w:sz w:val="18"/>
                <w:szCs w:val="18"/>
              </w:rPr>
            </w:pPr>
            <w:r w:rsidRPr="001654A1">
              <w:rPr>
                <w:rFonts w:ascii="Arial" w:hAnsi="Arial" w:cs="Arial"/>
                <w:b/>
                <w:sz w:val="18"/>
                <w:szCs w:val="18"/>
              </w:rPr>
              <w:t>Item</w:t>
            </w:r>
          </w:p>
        </w:tc>
        <w:tc>
          <w:tcPr>
            <w:tcW w:w="695" w:type="pct"/>
            <w:shd w:val="clear" w:color="auto" w:fill="A6A6A6" w:themeFill="background1" w:themeFillShade="A6"/>
          </w:tcPr>
          <w:p w14:paraId="1EC22829" w14:textId="77777777" w:rsidR="00AD4703" w:rsidRPr="001654A1" w:rsidRDefault="00AD4703" w:rsidP="005A7BEF">
            <w:pPr>
              <w:rPr>
                <w:rFonts w:ascii="Arial" w:hAnsi="Arial" w:cs="Arial"/>
                <w:b/>
                <w:sz w:val="18"/>
                <w:szCs w:val="18"/>
              </w:rPr>
            </w:pPr>
            <w:r w:rsidRPr="001654A1">
              <w:rPr>
                <w:rFonts w:ascii="Arial" w:hAnsi="Arial" w:cs="Arial"/>
                <w:b/>
                <w:sz w:val="18"/>
                <w:szCs w:val="18"/>
              </w:rPr>
              <w:t>Q1. How much have you spent on this item for children under 16 years (Ghs)</w:t>
            </w:r>
          </w:p>
        </w:tc>
        <w:tc>
          <w:tcPr>
            <w:tcW w:w="728" w:type="pct"/>
            <w:shd w:val="clear" w:color="auto" w:fill="A6A6A6" w:themeFill="background1" w:themeFillShade="A6"/>
          </w:tcPr>
          <w:p w14:paraId="198B6ACA"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Q2. How much have you spent on this item for elderly over 60 years (Ghs)</w:t>
            </w:r>
          </w:p>
        </w:tc>
        <w:tc>
          <w:tcPr>
            <w:tcW w:w="728" w:type="pct"/>
            <w:shd w:val="clear" w:color="auto" w:fill="A6A6A6" w:themeFill="background1" w:themeFillShade="A6"/>
          </w:tcPr>
          <w:p w14:paraId="148C7C36"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Q3. How much have you spent on this item for male adults ages 16-60 years (Ghs)</w:t>
            </w:r>
          </w:p>
        </w:tc>
        <w:tc>
          <w:tcPr>
            <w:tcW w:w="761" w:type="pct"/>
            <w:shd w:val="clear" w:color="auto" w:fill="A6A6A6" w:themeFill="background1" w:themeFillShade="A6"/>
          </w:tcPr>
          <w:p w14:paraId="6C85D943"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Q4. How much have you spent on this item for female adults ages 16-60 years (Ghs)</w:t>
            </w:r>
          </w:p>
        </w:tc>
        <w:tc>
          <w:tcPr>
            <w:tcW w:w="724" w:type="pct"/>
            <w:shd w:val="clear" w:color="auto" w:fill="A6A6A6" w:themeFill="background1" w:themeFillShade="A6"/>
          </w:tcPr>
          <w:p w14:paraId="65ECE1A3"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Q5. Total expenditure in the last 12 months.(only when the respondent cannot remember for any age group (Ghs)</w:t>
            </w:r>
          </w:p>
        </w:tc>
      </w:tr>
      <w:tr w:rsidR="00AD4703" w:rsidRPr="001654A1" w14:paraId="662C721A" w14:textId="77777777" w:rsidTr="00BB358E">
        <w:trPr>
          <w:trHeight w:val="449"/>
        </w:trPr>
        <w:tc>
          <w:tcPr>
            <w:tcW w:w="1363" w:type="pct"/>
          </w:tcPr>
          <w:p w14:paraId="4D4524D2"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1. Suits</w:t>
            </w:r>
          </w:p>
        </w:tc>
        <w:tc>
          <w:tcPr>
            <w:tcW w:w="695" w:type="pct"/>
          </w:tcPr>
          <w:p w14:paraId="70A260E1"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206B9AB7"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5B1B2570"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3B78140D"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08A612D0"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09679CED" w14:textId="77777777" w:rsidTr="00BB358E">
        <w:trPr>
          <w:trHeight w:val="431"/>
        </w:trPr>
        <w:tc>
          <w:tcPr>
            <w:tcW w:w="1363" w:type="pct"/>
          </w:tcPr>
          <w:p w14:paraId="522246A8"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2. Smocks</w:t>
            </w:r>
          </w:p>
        </w:tc>
        <w:tc>
          <w:tcPr>
            <w:tcW w:w="695" w:type="pct"/>
          </w:tcPr>
          <w:p w14:paraId="07FD7480"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216B0155"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211EE183"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38BE2AF1"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72823CE9"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56442CF7" w14:textId="77777777" w:rsidTr="00BB358E">
        <w:trPr>
          <w:trHeight w:val="629"/>
        </w:trPr>
        <w:tc>
          <w:tcPr>
            <w:tcW w:w="1363" w:type="pct"/>
          </w:tcPr>
          <w:p w14:paraId="66FBE153" w14:textId="77777777" w:rsidR="00AD4703" w:rsidRPr="001654A1" w:rsidRDefault="00AD4703" w:rsidP="005A7BEF">
            <w:pPr>
              <w:rPr>
                <w:rFonts w:ascii="Arial" w:hAnsi="Arial" w:cs="Arial"/>
                <w:b/>
                <w:sz w:val="18"/>
                <w:szCs w:val="18"/>
              </w:rPr>
            </w:pPr>
            <w:r w:rsidRPr="001654A1">
              <w:rPr>
                <w:rFonts w:ascii="Arial" w:hAnsi="Arial" w:cs="Arial"/>
                <w:b/>
                <w:sz w:val="18"/>
                <w:szCs w:val="18"/>
              </w:rPr>
              <w:t>3. Cloth (eg. Kente).  [This does not include cloth for garment]</w:t>
            </w:r>
          </w:p>
        </w:tc>
        <w:tc>
          <w:tcPr>
            <w:tcW w:w="695" w:type="pct"/>
          </w:tcPr>
          <w:p w14:paraId="680013F4"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660A5992"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361B1F64"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499001A4"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349BC0E7"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385ED1B1" w14:textId="77777777" w:rsidTr="00BB358E">
        <w:trPr>
          <w:trHeight w:val="521"/>
        </w:trPr>
        <w:tc>
          <w:tcPr>
            <w:tcW w:w="1363" w:type="pct"/>
          </w:tcPr>
          <w:p w14:paraId="107DF1C6"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4. Trousers</w:t>
            </w:r>
          </w:p>
        </w:tc>
        <w:tc>
          <w:tcPr>
            <w:tcW w:w="695" w:type="pct"/>
          </w:tcPr>
          <w:p w14:paraId="4AB0FDF0"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030AC532"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4F3BBCF2"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41CC6915"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59E81AF3"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2C461E52" w14:textId="77777777" w:rsidTr="00BB358E">
        <w:trPr>
          <w:trHeight w:val="449"/>
        </w:trPr>
        <w:tc>
          <w:tcPr>
            <w:tcW w:w="1363" w:type="pct"/>
          </w:tcPr>
          <w:p w14:paraId="289F3EFB"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5. Shirts/Jackets</w:t>
            </w:r>
          </w:p>
        </w:tc>
        <w:tc>
          <w:tcPr>
            <w:tcW w:w="695" w:type="pct"/>
          </w:tcPr>
          <w:p w14:paraId="003FE832"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2EBB84CE"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6AE2A6FB"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142CD2BD"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169D5156"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01910F35" w14:textId="77777777" w:rsidTr="00BB358E">
        <w:trPr>
          <w:trHeight w:val="431"/>
        </w:trPr>
        <w:tc>
          <w:tcPr>
            <w:tcW w:w="1363" w:type="pct"/>
          </w:tcPr>
          <w:p w14:paraId="1905ED9C"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6. Jeans</w:t>
            </w:r>
          </w:p>
        </w:tc>
        <w:tc>
          <w:tcPr>
            <w:tcW w:w="695" w:type="pct"/>
          </w:tcPr>
          <w:p w14:paraId="13792788"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29EE462D"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350707E9"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69C74E22"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1E0D5C0D"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0164F32E" w14:textId="77777777" w:rsidTr="00BB358E">
        <w:trPr>
          <w:trHeight w:val="449"/>
        </w:trPr>
        <w:tc>
          <w:tcPr>
            <w:tcW w:w="1363" w:type="pct"/>
          </w:tcPr>
          <w:p w14:paraId="35010560"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7. Underwear</w:t>
            </w:r>
          </w:p>
        </w:tc>
        <w:tc>
          <w:tcPr>
            <w:tcW w:w="695" w:type="pct"/>
          </w:tcPr>
          <w:p w14:paraId="0337F24C"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1456F1FD"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668E44B9"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7AEF632E"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4CBCC882"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4313D3EC" w14:textId="77777777" w:rsidTr="00BB358E">
        <w:trPr>
          <w:trHeight w:val="791"/>
        </w:trPr>
        <w:tc>
          <w:tcPr>
            <w:tcW w:w="1363" w:type="pct"/>
          </w:tcPr>
          <w:p w14:paraId="18D1D7EC"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8. Cloth for garments.  [ie. Cloth and other materials]</w:t>
            </w:r>
          </w:p>
        </w:tc>
        <w:tc>
          <w:tcPr>
            <w:tcW w:w="695" w:type="pct"/>
          </w:tcPr>
          <w:p w14:paraId="455532A8"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708525AA"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3F02EFFB"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6EBD4886"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6E941C6F"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714C09F7" w14:textId="77777777" w:rsidTr="00BB358E">
        <w:trPr>
          <w:trHeight w:val="539"/>
        </w:trPr>
        <w:tc>
          <w:tcPr>
            <w:tcW w:w="1363" w:type="pct"/>
          </w:tcPr>
          <w:p w14:paraId="6AB5D97A"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9. Other garments and clothing</w:t>
            </w:r>
          </w:p>
        </w:tc>
        <w:tc>
          <w:tcPr>
            <w:tcW w:w="695" w:type="pct"/>
          </w:tcPr>
          <w:p w14:paraId="5D6507DE"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07EBB4BB"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78811EAE"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0C82F49F"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16EF3189"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474D819A" w14:textId="77777777" w:rsidTr="00BB358E">
        <w:trPr>
          <w:trHeight w:val="530"/>
        </w:trPr>
        <w:tc>
          <w:tcPr>
            <w:tcW w:w="1363" w:type="pct"/>
          </w:tcPr>
          <w:p w14:paraId="0D274796"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10. Footwear</w:t>
            </w:r>
          </w:p>
        </w:tc>
        <w:tc>
          <w:tcPr>
            <w:tcW w:w="695" w:type="pct"/>
          </w:tcPr>
          <w:p w14:paraId="36F20CE6"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7EE5B15D"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4CD22682"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351C2E75"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152F0131" w14:textId="77777777" w:rsidR="00AD4703" w:rsidRPr="001654A1" w:rsidRDefault="00AD4703" w:rsidP="005A7BEF">
            <w:pPr>
              <w:autoSpaceDE w:val="0"/>
              <w:snapToGrid w:val="0"/>
              <w:rPr>
                <w:rFonts w:ascii="Arial" w:eastAsia="Arial" w:hAnsi="Arial" w:cs="Arial"/>
                <w:sz w:val="18"/>
                <w:szCs w:val="18"/>
              </w:rPr>
            </w:pPr>
          </w:p>
        </w:tc>
      </w:tr>
      <w:tr w:rsidR="00AD4703" w:rsidRPr="001654A1" w14:paraId="33A9F43D" w14:textId="77777777" w:rsidTr="00BB358E">
        <w:trPr>
          <w:trHeight w:val="791"/>
        </w:trPr>
        <w:tc>
          <w:tcPr>
            <w:tcW w:w="1363" w:type="pct"/>
          </w:tcPr>
          <w:p w14:paraId="0371D1C2" w14:textId="77777777" w:rsidR="00AD4703" w:rsidRPr="001654A1" w:rsidRDefault="00AD4703" w:rsidP="005A7BEF">
            <w:pPr>
              <w:autoSpaceDE w:val="0"/>
              <w:snapToGrid w:val="0"/>
              <w:rPr>
                <w:rFonts w:ascii="Arial" w:hAnsi="Arial" w:cs="Arial"/>
                <w:b/>
                <w:sz w:val="18"/>
                <w:szCs w:val="18"/>
              </w:rPr>
            </w:pPr>
            <w:r w:rsidRPr="001654A1">
              <w:rPr>
                <w:rFonts w:ascii="Arial" w:hAnsi="Arial" w:cs="Arial"/>
                <w:b/>
                <w:sz w:val="18"/>
                <w:szCs w:val="18"/>
              </w:rPr>
              <w:t>11. Tailoring, laundry / cleaning, clothing repair</w:t>
            </w:r>
          </w:p>
        </w:tc>
        <w:tc>
          <w:tcPr>
            <w:tcW w:w="695" w:type="pct"/>
          </w:tcPr>
          <w:p w14:paraId="4088A6AA"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556EA185" w14:textId="77777777" w:rsidR="00AD4703" w:rsidRPr="001654A1" w:rsidRDefault="00AD4703" w:rsidP="005A7BEF">
            <w:pPr>
              <w:autoSpaceDE w:val="0"/>
              <w:snapToGrid w:val="0"/>
              <w:rPr>
                <w:rFonts w:ascii="Arial" w:eastAsia="Arial" w:hAnsi="Arial" w:cs="Arial"/>
                <w:sz w:val="18"/>
                <w:szCs w:val="18"/>
              </w:rPr>
            </w:pPr>
          </w:p>
        </w:tc>
        <w:tc>
          <w:tcPr>
            <w:tcW w:w="728" w:type="pct"/>
          </w:tcPr>
          <w:p w14:paraId="10375C63" w14:textId="77777777" w:rsidR="00AD4703" w:rsidRPr="001654A1" w:rsidRDefault="00AD4703" w:rsidP="005A7BEF">
            <w:pPr>
              <w:autoSpaceDE w:val="0"/>
              <w:snapToGrid w:val="0"/>
              <w:rPr>
                <w:rFonts w:ascii="Arial" w:eastAsia="Arial" w:hAnsi="Arial" w:cs="Arial"/>
                <w:sz w:val="18"/>
                <w:szCs w:val="18"/>
              </w:rPr>
            </w:pPr>
          </w:p>
        </w:tc>
        <w:tc>
          <w:tcPr>
            <w:tcW w:w="761" w:type="pct"/>
          </w:tcPr>
          <w:p w14:paraId="36DFF91D" w14:textId="77777777" w:rsidR="00AD4703" w:rsidRPr="001654A1" w:rsidRDefault="00AD4703" w:rsidP="005A7BEF">
            <w:pPr>
              <w:autoSpaceDE w:val="0"/>
              <w:snapToGrid w:val="0"/>
              <w:rPr>
                <w:rFonts w:ascii="Arial" w:eastAsia="Arial" w:hAnsi="Arial" w:cs="Arial"/>
                <w:sz w:val="18"/>
                <w:szCs w:val="18"/>
              </w:rPr>
            </w:pPr>
          </w:p>
        </w:tc>
        <w:tc>
          <w:tcPr>
            <w:tcW w:w="724" w:type="pct"/>
          </w:tcPr>
          <w:p w14:paraId="49649B63" w14:textId="77777777" w:rsidR="00AD4703" w:rsidRPr="001654A1" w:rsidRDefault="00AD4703" w:rsidP="005A7BEF">
            <w:pPr>
              <w:autoSpaceDE w:val="0"/>
              <w:snapToGrid w:val="0"/>
              <w:rPr>
                <w:rFonts w:ascii="Arial" w:eastAsia="Arial" w:hAnsi="Arial" w:cs="Arial"/>
                <w:sz w:val="18"/>
                <w:szCs w:val="18"/>
              </w:rPr>
            </w:pPr>
          </w:p>
        </w:tc>
      </w:tr>
    </w:tbl>
    <w:p w14:paraId="1A0BA8BF" w14:textId="77777777" w:rsidR="00AD4703" w:rsidRPr="005A7BEF" w:rsidRDefault="00AD4703" w:rsidP="005A7BEF">
      <w:pPr>
        <w:pStyle w:val="Heading2"/>
        <w:rPr>
          <w:rFonts w:ascii="Arial" w:hAnsi="Arial" w:cs="Arial"/>
          <w:color w:val="auto"/>
          <w:sz w:val="20"/>
          <w:szCs w:val="20"/>
        </w:rPr>
        <w:sectPr w:rsidR="00AD4703" w:rsidRPr="005A7BEF" w:rsidSect="00BB358E">
          <w:pgSz w:w="15840" w:h="12240" w:orient="landscape" w:code="1"/>
          <w:pgMar w:top="1134" w:right="1440" w:bottom="1361" w:left="1440" w:header="720" w:footer="720" w:gutter="0"/>
          <w:cols w:space="720"/>
          <w:docGrid w:linePitch="360"/>
        </w:sectPr>
      </w:pPr>
    </w:p>
    <w:p w14:paraId="4C556008" w14:textId="597B0F13" w:rsidR="00AD4703" w:rsidRPr="005A7BEF" w:rsidRDefault="00AD4703" w:rsidP="005A7BEF">
      <w:pPr>
        <w:pStyle w:val="Heading2"/>
        <w:rPr>
          <w:rFonts w:ascii="Arial" w:hAnsi="Arial" w:cs="Arial"/>
          <w:color w:val="auto"/>
          <w:sz w:val="20"/>
          <w:szCs w:val="20"/>
        </w:rPr>
      </w:pPr>
      <w:bookmarkStart w:id="212" w:name="_Toc516617874"/>
      <w:r w:rsidRPr="005A7BEF">
        <w:rPr>
          <w:rFonts w:ascii="Arial" w:hAnsi="Arial" w:cs="Arial"/>
          <w:color w:val="auto"/>
          <w:sz w:val="20"/>
          <w:szCs w:val="20"/>
        </w:rPr>
        <w:lastRenderedPageBreak/>
        <w:t xml:space="preserve">PART C. </w:t>
      </w:r>
      <w:bookmarkEnd w:id="212"/>
      <w:r w:rsidR="002F11C3">
        <w:rPr>
          <w:rFonts w:ascii="Arial" w:hAnsi="Arial" w:cs="Arial"/>
          <w:color w:val="auto"/>
          <w:sz w:val="20"/>
          <w:szCs w:val="20"/>
        </w:rPr>
        <w:t>CONSUMPTION OF OTHER ITEMS</w:t>
      </w:r>
    </w:p>
    <w:p w14:paraId="4638F5A6" w14:textId="77777777" w:rsidR="002F11C3" w:rsidRDefault="002F11C3" w:rsidP="005A7BEF">
      <w:pPr>
        <w:autoSpaceDE w:val="0"/>
        <w:snapToGrid w:val="0"/>
        <w:rPr>
          <w:rFonts w:ascii="Arial" w:hAnsi="Arial" w:cs="Arial"/>
          <w:bCs/>
          <w:i/>
          <w:sz w:val="20"/>
          <w:szCs w:val="20"/>
        </w:rPr>
      </w:pPr>
    </w:p>
    <w:p w14:paraId="0251F90A" w14:textId="139B5D70" w:rsidR="00AD4703" w:rsidRPr="005A7BEF" w:rsidRDefault="00AD4703" w:rsidP="005A7BEF">
      <w:pPr>
        <w:autoSpaceDE w:val="0"/>
        <w:snapToGrid w:val="0"/>
        <w:rPr>
          <w:rFonts w:ascii="Arial" w:hAnsi="Arial" w:cs="Arial"/>
          <w:i/>
          <w:sz w:val="20"/>
          <w:szCs w:val="20"/>
        </w:rPr>
      </w:pPr>
    </w:p>
    <w:tbl>
      <w:tblPr>
        <w:tblW w:w="13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8"/>
        <w:gridCol w:w="4531"/>
      </w:tblGrid>
      <w:tr w:rsidR="00AD4703" w:rsidRPr="001654A1" w14:paraId="150C8B97" w14:textId="77777777" w:rsidTr="00BB358E">
        <w:trPr>
          <w:trHeight w:val="401"/>
          <w:tblHeader/>
        </w:trPr>
        <w:tc>
          <w:tcPr>
            <w:tcW w:w="8478" w:type="dxa"/>
            <w:shd w:val="clear" w:color="auto" w:fill="A6A6A6" w:themeFill="background1" w:themeFillShade="A6"/>
            <w:vAlign w:val="bottom"/>
            <w:hideMark/>
          </w:tcPr>
          <w:p w14:paraId="1DCB97DA" w14:textId="77777777" w:rsidR="00AD4703" w:rsidRPr="001654A1" w:rsidRDefault="00AD4703" w:rsidP="005A7BEF">
            <w:pPr>
              <w:jc w:val="center"/>
              <w:rPr>
                <w:rFonts w:ascii="Arial" w:hAnsi="Arial" w:cs="Arial"/>
                <w:b/>
                <w:bCs/>
                <w:sz w:val="18"/>
                <w:szCs w:val="18"/>
                <w:lang w:val="en-GB" w:eastAsia="en-GB"/>
              </w:rPr>
            </w:pPr>
            <w:r w:rsidRPr="001654A1">
              <w:rPr>
                <w:rFonts w:ascii="Arial" w:hAnsi="Arial" w:cs="Arial"/>
                <w:b/>
                <w:bCs/>
                <w:sz w:val="18"/>
                <w:szCs w:val="18"/>
                <w:lang w:eastAsia="en-GB"/>
              </w:rPr>
              <w:t>Item</w:t>
            </w:r>
          </w:p>
        </w:tc>
        <w:tc>
          <w:tcPr>
            <w:tcW w:w="4531" w:type="dxa"/>
            <w:shd w:val="clear" w:color="auto" w:fill="A6A6A6" w:themeFill="background1" w:themeFillShade="A6"/>
            <w:vAlign w:val="bottom"/>
            <w:hideMark/>
          </w:tcPr>
          <w:p w14:paraId="268D47E9" w14:textId="77777777" w:rsidR="00AD4703" w:rsidRPr="001654A1" w:rsidRDefault="00AD4703" w:rsidP="005A7BEF">
            <w:pPr>
              <w:jc w:val="center"/>
              <w:rPr>
                <w:rFonts w:ascii="Arial" w:hAnsi="Arial" w:cs="Arial"/>
                <w:b/>
                <w:bCs/>
                <w:sz w:val="18"/>
                <w:szCs w:val="18"/>
                <w:lang w:val="en-GB" w:eastAsia="en-GB"/>
              </w:rPr>
            </w:pPr>
            <w:r w:rsidRPr="001654A1">
              <w:rPr>
                <w:rFonts w:ascii="Arial" w:hAnsi="Arial" w:cs="Arial"/>
                <w:b/>
                <w:bCs/>
                <w:sz w:val="18"/>
                <w:szCs w:val="18"/>
                <w:lang w:eastAsia="en-GB"/>
              </w:rPr>
              <w:t>Q1. In the last 12 months how much has your entire household spent on this item? Ghs</w:t>
            </w:r>
          </w:p>
        </w:tc>
      </w:tr>
      <w:tr w:rsidR="00AD4703" w:rsidRPr="001654A1" w14:paraId="77389E7A" w14:textId="77777777" w:rsidTr="00BB358E">
        <w:trPr>
          <w:trHeight w:val="229"/>
        </w:trPr>
        <w:tc>
          <w:tcPr>
            <w:tcW w:w="8478" w:type="dxa"/>
            <w:vMerge w:val="restart"/>
            <w:vAlign w:val="center"/>
            <w:hideMark/>
          </w:tcPr>
          <w:p w14:paraId="1D53E072"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 Regular remittances / gifts</w:t>
            </w:r>
          </w:p>
        </w:tc>
        <w:tc>
          <w:tcPr>
            <w:tcW w:w="4531" w:type="dxa"/>
            <w:vMerge w:val="restart"/>
            <w:vAlign w:val="bottom"/>
            <w:hideMark/>
          </w:tcPr>
          <w:p w14:paraId="35D63EEB" w14:textId="77777777" w:rsidR="00AD4703" w:rsidRPr="001654A1" w:rsidRDefault="00AD4703" w:rsidP="005A7BEF">
            <w:pPr>
              <w:jc w:val="center"/>
              <w:rPr>
                <w:rFonts w:ascii="Arial" w:hAnsi="Arial" w:cs="Arial"/>
                <w:sz w:val="18"/>
                <w:szCs w:val="18"/>
                <w:lang w:val="en-GB" w:eastAsia="en-GB"/>
              </w:rPr>
            </w:pPr>
          </w:p>
        </w:tc>
      </w:tr>
      <w:tr w:rsidR="00AD4703" w:rsidRPr="001654A1" w14:paraId="49D9A332" w14:textId="77777777" w:rsidTr="00BB358E">
        <w:trPr>
          <w:trHeight w:val="276"/>
        </w:trPr>
        <w:tc>
          <w:tcPr>
            <w:tcW w:w="8478" w:type="dxa"/>
            <w:vMerge/>
            <w:vAlign w:val="center"/>
            <w:hideMark/>
          </w:tcPr>
          <w:p w14:paraId="522497BE"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60DE43BD" w14:textId="77777777" w:rsidR="00AD4703" w:rsidRPr="001654A1" w:rsidRDefault="00AD4703" w:rsidP="005A7BEF">
            <w:pPr>
              <w:jc w:val="center"/>
              <w:rPr>
                <w:rFonts w:ascii="Arial" w:hAnsi="Arial" w:cs="Arial"/>
                <w:sz w:val="18"/>
                <w:szCs w:val="18"/>
                <w:lang w:val="en-GB" w:eastAsia="en-GB"/>
              </w:rPr>
            </w:pPr>
          </w:p>
        </w:tc>
      </w:tr>
      <w:tr w:rsidR="00AD4703" w:rsidRPr="001654A1" w14:paraId="0BC152E0" w14:textId="77777777" w:rsidTr="00BB358E">
        <w:trPr>
          <w:trHeight w:val="229"/>
        </w:trPr>
        <w:tc>
          <w:tcPr>
            <w:tcW w:w="8478" w:type="dxa"/>
            <w:vMerge w:val="restart"/>
            <w:vAlign w:val="center"/>
            <w:hideMark/>
          </w:tcPr>
          <w:p w14:paraId="3D568078"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 Gifts / support to help at the time of difficulty</w:t>
            </w:r>
          </w:p>
        </w:tc>
        <w:tc>
          <w:tcPr>
            <w:tcW w:w="4531" w:type="dxa"/>
            <w:vMerge w:val="restart"/>
            <w:vAlign w:val="bottom"/>
            <w:hideMark/>
          </w:tcPr>
          <w:p w14:paraId="3A8B4420" w14:textId="77777777" w:rsidR="00AD4703" w:rsidRPr="001654A1" w:rsidRDefault="00AD4703" w:rsidP="005A7BEF">
            <w:pPr>
              <w:jc w:val="center"/>
              <w:rPr>
                <w:rFonts w:ascii="Arial" w:hAnsi="Arial" w:cs="Arial"/>
                <w:sz w:val="18"/>
                <w:szCs w:val="18"/>
                <w:lang w:val="en-GB" w:eastAsia="en-GB"/>
              </w:rPr>
            </w:pPr>
          </w:p>
        </w:tc>
      </w:tr>
      <w:tr w:rsidR="00AD4703" w:rsidRPr="001654A1" w14:paraId="4DB26115" w14:textId="77777777" w:rsidTr="00BB358E">
        <w:trPr>
          <w:trHeight w:val="276"/>
        </w:trPr>
        <w:tc>
          <w:tcPr>
            <w:tcW w:w="8478" w:type="dxa"/>
            <w:vMerge/>
            <w:vAlign w:val="center"/>
            <w:hideMark/>
          </w:tcPr>
          <w:p w14:paraId="12950749"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7A453FED" w14:textId="77777777" w:rsidR="00AD4703" w:rsidRPr="001654A1" w:rsidRDefault="00AD4703" w:rsidP="005A7BEF">
            <w:pPr>
              <w:jc w:val="center"/>
              <w:rPr>
                <w:rFonts w:ascii="Arial" w:hAnsi="Arial" w:cs="Arial"/>
                <w:sz w:val="18"/>
                <w:szCs w:val="18"/>
                <w:lang w:val="en-GB" w:eastAsia="en-GB"/>
              </w:rPr>
            </w:pPr>
          </w:p>
        </w:tc>
      </w:tr>
      <w:tr w:rsidR="00AD4703" w:rsidRPr="001654A1" w14:paraId="6A166746" w14:textId="77777777" w:rsidTr="00BB358E">
        <w:trPr>
          <w:trHeight w:val="229"/>
        </w:trPr>
        <w:tc>
          <w:tcPr>
            <w:tcW w:w="8478" w:type="dxa"/>
            <w:vMerge w:val="restart"/>
            <w:vAlign w:val="center"/>
            <w:hideMark/>
          </w:tcPr>
          <w:p w14:paraId="4F433161"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3. Cultural festivals (donations)  [Homowo, Odwira, etc]</w:t>
            </w:r>
          </w:p>
        </w:tc>
        <w:tc>
          <w:tcPr>
            <w:tcW w:w="4531" w:type="dxa"/>
            <w:vMerge w:val="restart"/>
            <w:vAlign w:val="bottom"/>
            <w:hideMark/>
          </w:tcPr>
          <w:p w14:paraId="5FCA2C67" w14:textId="77777777" w:rsidR="00AD4703" w:rsidRPr="001654A1" w:rsidRDefault="00AD4703" w:rsidP="005A7BEF">
            <w:pPr>
              <w:jc w:val="center"/>
              <w:rPr>
                <w:rFonts w:ascii="Arial" w:hAnsi="Arial" w:cs="Arial"/>
                <w:sz w:val="18"/>
                <w:szCs w:val="18"/>
                <w:lang w:val="en-GB" w:eastAsia="en-GB"/>
              </w:rPr>
            </w:pPr>
          </w:p>
        </w:tc>
      </w:tr>
      <w:tr w:rsidR="00AD4703" w:rsidRPr="001654A1" w14:paraId="55746205" w14:textId="77777777" w:rsidTr="00BB358E">
        <w:trPr>
          <w:trHeight w:val="276"/>
        </w:trPr>
        <w:tc>
          <w:tcPr>
            <w:tcW w:w="8478" w:type="dxa"/>
            <w:vMerge/>
            <w:vAlign w:val="center"/>
            <w:hideMark/>
          </w:tcPr>
          <w:p w14:paraId="7884CBEE"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1990720F" w14:textId="77777777" w:rsidR="00AD4703" w:rsidRPr="001654A1" w:rsidRDefault="00AD4703" w:rsidP="005A7BEF">
            <w:pPr>
              <w:jc w:val="center"/>
              <w:rPr>
                <w:rFonts w:ascii="Arial" w:hAnsi="Arial" w:cs="Arial"/>
                <w:sz w:val="18"/>
                <w:szCs w:val="18"/>
                <w:lang w:val="en-GB" w:eastAsia="en-GB"/>
              </w:rPr>
            </w:pPr>
          </w:p>
        </w:tc>
      </w:tr>
      <w:tr w:rsidR="00AD4703" w:rsidRPr="001654A1" w14:paraId="7DA88217" w14:textId="77777777" w:rsidTr="00BB358E">
        <w:trPr>
          <w:trHeight w:val="229"/>
        </w:trPr>
        <w:tc>
          <w:tcPr>
            <w:tcW w:w="8478" w:type="dxa"/>
            <w:vMerge w:val="restart"/>
            <w:vAlign w:val="center"/>
            <w:hideMark/>
          </w:tcPr>
          <w:p w14:paraId="6CE138F9"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4.Religious donations</w:t>
            </w:r>
          </w:p>
        </w:tc>
        <w:tc>
          <w:tcPr>
            <w:tcW w:w="4531" w:type="dxa"/>
            <w:vMerge w:val="restart"/>
            <w:vAlign w:val="bottom"/>
            <w:hideMark/>
          </w:tcPr>
          <w:p w14:paraId="17539C86" w14:textId="77777777" w:rsidR="00AD4703" w:rsidRPr="001654A1" w:rsidRDefault="00AD4703" w:rsidP="005A7BEF">
            <w:pPr>
              <w:jc w:val="center"/>
              <w:rPr>
                <w:rFonts w:ascii="Arial" w:hAnsi="Arial" w:cs="Arial"/>
                <w:sz w:val="18"/>
                <w:szCs w:val="18"/>
                <w:lang w:val="en-GB" w:eastAsia="en-GB"/>
              </w:rPr>
            </w:pPr>
          </w:p>
        </w:tc>
      </w:tr>
      <w:tr w:rsidR="00AD4703" w:rsidRPr="001654A1" w14:paraId="67A10618" w14:textId="77777777" w:rsidTr="00BB358E">
        <w:trPr>
          <w:trHeight w:val="276"/>
        </w:trPr>
        <w:tc>
          <w:tcPr>
            <w:tcW w:w="8478" w:type="dxa"/>
            <w:vMerge/>
            <w:vAlign w:val="center"/>
            <w:hideMark/>
          </w:tcPr>
          <w:p w14:paraId="44939C26"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6DDA37F1" w14:textId="77777777" w:rsidR="00AD4703" w:rsidRPr="001654A1" w:rsidRDefault="00AD4703" w:rsidP="005A7BEF">
            <w:pPr>
              <w:jc w:val="center"/>
              <w:rPr>
                <w:rFonts w:ascii="Arial" w:hAnsi="Arial" w:cs="Arial"/>
                <w:sz w:val="18"/>
                <w:szCs w:val="18"/>
                <w:lang w:val="en-GB" w:eastAsia="en-GB"/>
              </w:rPr>
            </w:pPr>
          </w:p>
        </w:tc>
      </w:tr>
      <w:tr w:rsidR="00AD4703" w:rsidRPr="001654A1" w14:paraId="520F50A9" w14:textId="77777777" w:rsidTr="00BB358E">
        <w:trPr>
          <w:trHeight w:val="229"/>
        </w:trPr>
        <w:tc>
          <w:tcPr>
            <w:tcW w:w="8478" w:type="dxa"/>
            <w:vMerge w:val="restart"/>
            <w:vAlign w:val="center"/>
            <w:hideMark/>
          </w:tcPr>
          <w:p w14:paraId="2773B624"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5. Funerals (donations)</w:t>
            </w:r>
          </w:p>
        </w:tc>
        <w:tc>
          <w:tcPr>
            <w:tcW w:w="4531" w:type="dxa"/>
            <w:vMerge w:val="restart"/>
            <w:vAlign w:val="bottom"/>
            <w:hideMark/>
          </w:tcPr>
          <w:p w14:paraId="1D1F3A61" w14:textId="77777777" w:rsidR="00AD4703" w:rsidRPr="001654A1" w:rsidRDefault="00AD4703" w:rsidP="005A7BEF">
            <w:pPr>
              <w:jc w:val="center"/>
              <w:rPr>
                <w:rFonts w:ascii="Arial" w:hAnsi="Arial" w:cs="Arial"/>
                <w:sz w:val="18"/>
                <w:szCs w:val="18"/>
                <w:lang w:val="en-GB" w:eastAsia="en-GB"/>
              </w:rPr>
            </w:pPr>
          </w:p>
        </w:tc>
      </w:tr>
      <w:tr w:rsidR="00AD4703" w:rsidRPr="001654A1" w14:paraId="308DE273" w14:textId="77777777" w:rsidTr="00BB358E">
        <w:trPr>
          <w:trHeight w:val="276"/>
        </w:trPr>
        <w:tc>
          <w:tcPr>
            <w:tcW w:w="8478" w:type="dxa"/>
            <w:vMerge/>
            <w:vAlign w:val="center"/>
            <w:hideMark/>
          </w:tcPr>
          <w:p w14:paraId="309650CB"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11A636B8" w14:textId="77777777" w:rsidR="00AD4703" w:rsidRPr="001654A1" w:rsidRDefault="00AD4703" w:rsidP="005A7BEF">
            <w:pPr>
              <w:jc w:val="center"/>
              <w:rPr>
                <w:rFonts w:ascii="Arial" w:hAnsi="Arial" w:cs="Arial"/>
                <w:sz w:val="18"/>
                <w:szCs w:val="18"/>
                <w:lang w:val="en-GB" w:eastAsia="en-GB"/>
              </w:rPr>
            </w:pPr>
          </w:p>
        </w:tc>
      </w:tr>
      <w:tr w:rsidR="00AD4703" w:rsidRPr="001654A1" w14:paraId="5874EC22" w14:textId="77777777" w:rsidTr="00BB358E">
        <w:trPr>
          <w:trHeight w:val="229"/>
        </w:trPr>
        <w:tc>
          <w:tcPr>
            <w:tcW w:w="8478" w:type="dxa"/>
            <w:vMerge w:val="restart"/>
            <w:vAlign w:val="center"/>
            <w:hideMark/>
          </w:tcPr>
          <w:p w14:paraId="4E3512B2"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6. Payment for rent</w:t>
            </w:r>
          </w:p>
        </w:tc>
        <w:tc>
          <w:tcPr>
            <w:tcW w:w="4531" w:type="dxa"/>
            <w:vMerge w:val="restart"/>
            <w:vAlign w:val="bottom"/>
            <w:hideMark/>
          </w:tcPr>
          <w:p w14:paraId="651B03FD" w14:textId="77777777" w:rsidR="00AD4703" w:rsidRPr="001654A1" w:rsidRDefault="00AD4703" w:rsidP="005A7BEF">
            <w:pPr>
              <w:jc w:val="center"/>
              <w:rPr>
                <w:rFonts w:ascii="Arial" w:hAnsi="Arial" w:cs="Arial"/>
                <w:sz w:val="18"/>
                <w:szCs w:val="18"/>
                <w:lang w:val="en-GB" w:eastAsia="en-GB"/>
              </w:rPr>
            </w:pPr>
          </w:p>
        </w:tc>
      </w:tr>
      <w:tr w:rsidR="00AD4703" w:rsidRPr="001654A1" w14:paraId="24C43065" w14:textId="77777777" w:rsidTr="00BB358E">
        <w:trPr>
          <w:trHeight w:val="276"/>
        </w:trPr>
        <w:tc>
          <w:tcPr>
            <w:tcW w:w="8478" w:type="dxa"/>
            <w:vMerge/>
            <w:vAlign w:val="center"/>
            <w:hideMark/>
          </w:tcPr>
          <w:p w14:paraId="1893AB6C"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74240441" w14:textId="77777777" w:rsidR="00AD4703" w:rsidRPr="001654A1" w:rsidRDefault="00AD4703" w:rsidP="005A7BEF">
            <w:pPr>
              <w:jc w:val="center"/>
              <w:rPr>
                <w:rFonts w:ascii="Arial" w:hAnsi="Arial" w:cs="Arial"/>
                <w:sz w:val="18"/>
                <w:szCs w:val="18"/>
                <w:lang w:val="en-GB" w:eastAsia="en-GB"/>
              </w:rPr>
            </w:pPr>
          </w:p>
        </w:tc>
      </w:tr>
      <w:tr w:rsidR="00AD4703" w:rsidRPr="001654A1" w14:paraId="718688D4" w14:textId="77777777" w:rsidTr="00BB358E">
        <w:trPr>
          <w:trHeight w:val="229"/>
        </w:trPr>
        <w:tc>
          <w:tcPr>
            <w:tcW w:w="8478" w:type="dxa"/>
            <w:vMerge w:val="restart"/>
            <w:vAlign w:val="center"/>
            <w:hideMark/>
          </w:tcPr>
          <w:p w14:paraId="1581530F"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7. Owner occupy housing rent  (estimate)</w:t>
            </w:r>
          </w:p>
        </w:tc>
        <w:tc>
          <w:tcPr>
            <w:tcW w:w="4531" w:type="dxa"/>
            <w:vMerge w:val="restart"/>
            <w:vAlign w:val="bottom"/>
            <w:hideMark/>
          </w:tcPr>
          <w:p w14:paraId="1D5C1B0D" w14:textId="77777777" w:rsidR="00AD4703" w:rsidRPr="001654A1" w:rsidRDefault="00AD4703" w:rsidP="005A7BEF">
            <w:pPr>
              <w:jc w:val="center"/>
              <w:rPr>
                <w:rFonts w:ascii="Arial" w:hAnsi="Arial" w:cs="Arial"/>
                <w:sz w:val="18"/>
                <w:szCs w:val="18"/>
                <w:lang w:val="en-GB" w:eastAsia="en-GB"/>
              </w:rPr>
            </w:pPr>
          </w:p>
        </w:tc>
      </w:tr>
      <w:tr w:rsidR="00AD4703" w:rsidRPr="001654A1" w14:paraId="768072B8" w14:textId="77777777" w:rsidTr="00BB358E">
        <w:trPr>
          <w:trHeight w:val="276"/>
        </w:trPr>
        <w:tc>
          <w:tcPr>
            <w:tcW w:w="8478" w:type="dxa"/>
            <w:vMerge/>
            <w:vAlign w:val="center"/>
            <w:hideMark/>
          </w:tcPr>
          <w:p w14:paraId="513C1551"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090A9846" w14:textId="77777777" w:rsidR="00AD4703" w:rsidRPr="001654A1" w:rsidRDefault="00AD4703" w:rsidP="005A7BEF">
            <w:pPr>
              <w:jc w:val="center"/>
              <w:rPr>
                <w:rFonts w:ascii="Arial" w:hAnsi="Arial" w:cs="Arial"/>
                <w:sz w:val="18"/>
                <w:szCs w:val="18"/>
                <w:lang w:val="en-GB" w:eastAsia="en-GB"/>
              </w:rPr>
            </w:pPr>
          </w:p>
        </w:tc>
      </w:tr>
      <w:tr w:rsidR="00AD4703" w:rsidRPr="001654A1" w14:paraId="7FEC7290" w14:textId="77777777" w:rsidTr="00BB358E">
        <w:trPr>
          <w:trHeight w:val="229"/>
        </w:trPr>
        <w:tc>
          <w:tcPr>
            <w:tcW w:w="8478" w:type="dxa"/>
            <w:vMerge w:val="restart"/>
            <w:vAlign w:val="center"/>
            <w:hideMark/>
          </w:tcPr>
          <w:p w14:paraId="38BDED03"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8. Plumbing, electrical, and carpentry services</w:t>
            </w:r>
          </w:p>
        </w:tc>
        <w:tc>
          <w:tcPr>
            <w:tcW w:w="4531" w:type="dxa"/>
            <w:vMerge w:val="restart"/>
            <w:vAlign w:val="bottom"/>
            <w:hideMark/>
          </w:tcPr>
          <w:p w14:paraId="693A62C8" w14:textId="77777777" w:rsidR="00AD4703" w:rsidRPr="001654A1" w:rsidRDefault="00AD4703" w:rsidP="005A7BEF">
            <w:pPr>
              <w:jc w:val="center"/>
              <w:rPr>
                <w:rFonts w:ascii="Arial" w:hAnsi="Arial" w:cs="Arial"/>
                <w:sz w:val="18"/>
                <w:szCs w:val="18"/>
                <w:lang w:val="en-GB" w:eastAsia="en-GB"/>
              </w:rPr>
            </w:pPr>
          </w:p>
        </w:tc>
      </w:tr>
      <w:tr w:rsidR="00AD4703" w:rsidRPr="001654A1" w14:paraId="7663D25F" w14:textId="77777777" w:rsidTr="00BB358E">
        <w:trPr>
          <w:trHeight w:val="276"/>
        </w:trPr>
        <w:tc>
          <w:tcPr>
            <w:tcW w:w="8478" w:type="dxa"/>
            <w:vMerge/>
            <w:vAlign w:val="center"/>
            <w:hideMark/>
          </w:tcPr>
          <w:p w14:paraId="2CF3EB56"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249800CF" w14:textId="77777777" w:rsidR="00AD4703" w:rsidRPr="001654A1" w:rsidRDefault="00AD4703" w:rsidP="005A7BEF">
            <w:pPr>
              <w:jc w:val="center"/>
              <w:rPr>
                <w:rFonts w:ascii="Arial" w:hAnsi="Arial" w:cs="Arial"/>
                <w:sz w:val="18"/>
                <w:szCs w:val="18"/>
                <w:lang w:val="en-GB" w:eastAsia="en-GB"/>
              </w:rPr>
            </w:pPr>
          </w:p>
        </w:tc>
      </w:tr>
      <w:tr w:rsidR="00AD4703" w:rsidRPr="001654A1" w14:paraId="4C405479" w14:textId="77777777" w:rsidTr="00BB358E">
        <w:trPr>
          <w:trHeight w:val="229"/>
        </w:trPr>
        <w:tc>
          <w:tcPr>
            <w:tcW w:w="8478" w:type="dxa"/>
            <w:vMerge w:val="restart"/>
            <w:vAlign w:val="center"/>
            <w:hideMark/>
          </w:tcPr>
          <w:p w14:paraId="6E8A8A29"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9. Sewerage removal, refuse disposal, expenditure on public toilets</w:t>
            </w:r>
          </w:p>
        </w:tc>
        <w:tc>
          <w:tcPr>
            <w:tcW w:w="4531" w:type="dxa"/>
            <w:vMerge w:val="restart"/>
            <w:vAlign w:val="bottom"/>
            <w:hideMark/>
          </w:tcPr>
          <w:p w14:paraId="53E32647" w14:textId="77777777" w:rsidR="00AD4703" w:rsidRPr="001654A1" w:rsidRDefault="00AD4703" w:rsidP="005A7BEF">
            <w:pPr>
              <w:jc w:val="center"/>
              <w:rPr>
                <w:rFonts w:ascii="Arial" w:hAnsi="Arial" w:cs="Arial"/>
                <w:sz w:val="18"/>
                <w:szCs w:val="18"/>
                <w:lang w:val="en-GB" w:eastAsia="en-GB"/>
              </w:rPr>
            </w:pPr>
          </w:p>
        </w:tc>
      </w:tr>
      <w:tr w:rsidR="00AD4703" w:rsidRPr="001654A1" w14:paraId="02383DB2" w14:textId="77777777" w:rsidTr="00BB358E">
        <w:trPr>
          <w:trHeight w:val="276"/>
        </w:trPr>
        <w:tc>
          <w:tcPr>
            <w:tcW w:w="8478" w:type="dxa"/>
            <w:vMerge/>
            <w:vAlign w:val="center"/>
            <w:hideMark/>
          </w:tcPr>
          <w:p w14:paraId="5AF58843"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1879582C" w14:textId="77777777" w:rsidR="00AD4703" w:rsidRPr="001654A1" w:rsidRDefault="00AD4703" w:rsidP="005A7BEF">
            <w:pPr>
              <w:jc w:val="center"/>
              <w:rPr>
                <w:rFonts w:ascii="Arial" w:hAnsi="Arial" w:cs="Arial"/>
                <w:sz w:val="18"/>
                <w:szCs w:val="18"/>
                <w:lang w:val="en-GB" w:eastAsia="en-GB"/>
              </w:rPr>
            </w:pPr>
          </w:p>
        </w:tc>
      </w:tr>
      <w:tr w:rsidR="00AD4703" w:rsidRPr="001654A1" w14:paraId="7A48B44B" w14:textId="77777777" w:rsidTr="00BB358E">
        <w:trPr>
          <w:trHeight w:val="229"/>
        </w:trPr>
        <w:tc>
          <w:tcPr>
            <w:tcW w:w="8478" w:type="dxa"/>
            <w:vMerge w:val="restart"/>
            <w:vAlign w:val="center"/>
            <w:hideMark/>
          </w:tcPr>
          <w:p w14:paraId="42A3817F"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10. Water (pipe-borne, metered)</w:t>
            </w:r>
          </w:p>
        </w:tc>
        <w:tc>
          <w:tcPr>
            <w:tcW w:w="4531" w:type="dxa"/>
            <w:vMerge w:val="restart"/>
            <w:vAlign w:val="bottom"/>
            <w:hideMark/>
          </w:tcPr>
          <w:p w14:paraId="15ABC8F2" w14:textId="77777777" w:rsidR="00AD4703" w:rsidRPr="001654A1" w:rsidRDefault="00AD4703" w:rsidP="005A7BEF">
            <w:pPr>
              <w:jc w:val="center"/>
              <w:rPr>
                <w:rFonts w:ascii="Arial" w:hAnsi="Arial" w:cs="Arial"/>
                <w:sz w:val="18"/>
                <w:szCs w:val="18"/>
                <w:lang w:val="en-GB" w:eastAsia="en-GB"/>
              </w:rPr>
            </w:pPr>
          </w:p>
        </w:tc>
      </w:tr>
      <w:tr w:rsidR="00AD4703" w:rsidRPr="001654A1" w14:paraId="1DB8C100" w14:textId="77777777" w:rsidTr="00BB358E">
        <w:trPr>
          <w:trHeight w:val="276"/>
        </w:trPr>
        <w:tc>
          <w:tcPr>
            <w:tcW w:w="8478" w:type="dxa"/>
            <w:vMerge/>
            <w:vAlign w:val="center"/>
            <w:hideMark/>
          </w:tcPr>
          <w:p w14:paraId="52398CEB"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04DFEDF7" w14:textId="77777777" w:rsidR="00AD4703" w:rsidRPr="001654A1" w:rsidRDefault="00AD4703" w:rsidP="005A7BEF">
            <w:pPr>
              <w:jc w:val="center"/>
              <w:rPr>
                <w:rFonts w:ascii="Arial" w:hAnsi="Arial" w:cs="Arial"/>
                <w:sz w:val="18"/>
                <w:szCs w:val="18"/>
                <w:lang w:val="en-GB" w:eastAsia="en-GB"/>
              </w:rPr>
            </w:pPr>
          </w:p>
        </w:tc>
      </w:tr>
      <w:tr w:rsidR="00AD4703" w:rsidRPr="001654A1" w14:paraId="479E1B79" w14:textId="77777777" w:rsidTr="00BB358E">
        <w:trPr>
          <w:trHeight w:val="229"/>
        </w:trPr>
        <w:tc>
          <w:tcPr>
            <w:tcW w:w="8478" w:type="dxa"/>
            <w:vMerge w:val="restart"/>
            <w:vAlign w:val="center"/>
            <w:hideMark/>
          </w:tcPr>
          <w:p w14:paraId="53D0CD2E"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11. Water (tanker services)</w:t>
            </w:r>
          </w:p>
        </w:tc>
        <w:tc>
          <w:tcPr>
            <w:tcW w:w="4531" w:type="dxa"/>
            <w:vMerge w:val="restart"/>
            <w:vAlign w:val="bottom"/>
            <w:hideMark/>
          </w:tcPr>
          <w:p w14:paraId="0C5C2FB0" w14:textId="77777777" w:rsidR="00AD4703" w:rsidRPr="001654A1" w:rsidRDefault="00AD4703" w:rsidP="005A7BEF">
            <w:pPr>
              <w:jc w:val="center"/>
              <w:rPr>
                <w:rFonts w:ascii="Arial" w:hAnsi="Arial" w:cs="Arial"/>
                <w:sz w:val="18"/>
                <w:szCs w:val="18"/>
                <w:lang w:val="en-GB" w:eastAsia="en-GB"/>
              </w:rPr>
            </w:pPr>
          </w:p>
        </w:tc>
      </w:tr>
      <w:tr w:rsidR="00AD4703" w:rsidRPr="001654A1" w14:paraId="0A1F0E12" w14:textId="77777777" w:rsidTr="00BB358E">
        <w:trPr>
          <w:trHeight w:val="276"/>
        </w:trPr>
        <w:tc>
          <w:tcPr>
            <w:tcW w:w="8478" w:type="dxa"/>
            <w:vMerge/>
            <w:vAlign w:val="center"/>
            <w:hideMark/>
          </w:tcPr>
          <w:p w14:paraId="1790D510"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2A4A9411" w14:textId="77777777" w:rsidR="00AD4703" w:rsidRPr="001654A1" w:rsidRDefault="00AD4703" w:rsidP="005A7BEF">
            <w:pPr>
              <w:jc w:val="center"/>
              <w:rPr>
                <w:rFonts w:ascii="Arial" w:hAnsi="Arial" w:cs="Arial"/>
                <w:sz w:val="18"/>
                <w:szCs w:val="18"/>
                <w:lang w:val="en-GB" w:eastAsia="en-GB"/>
              </w:rPr>
            </w:pPr>
          </w:p>
        </w:tc>
      </w:tr>
      <w:tr w:rsidR="00AD4703" w:rsidRPr="001654A1" w14:paraId="64B7520B" w14:textId="77777777" w:rsidTr="00BB358E">
        <w:trPr>
          <w:trHeight w:val="229"/>
        </w:trPr>
        <w:tc>
          <w:tcPr>
            <w:tcW w:w="8478" w:type="dxa"/>
            <w:vMerge w:val="restart"/>
            <w:vAlign w:val="center"/>
            <w:hideMark/>
          </w:tcPr>
          <w:p w14:paraId="646B7D5D"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12. Cement (for minor repairs of the dwelling)</w:t>
            </w:r>
          </w:p>
        </w:tc>
        <w:tc>
          <w:tcPr>
            <w:tcW w:w="4531" w:type="dxa"/>
            <w:vMerge w:val="restart"/>
            <w:vAlign w:val="bottom"/>
            <w:hideMark/>
          </w:tcPr>
          <w:p w14:paraId="0AB534CD" w14:textId="77777777" w:rsidR="00AD4703" w:rsidRPr="001654A1" w:rsidRDefault="00AD4703" w:rsidP="005A7BEF">
            <w:pPr>
              <w:jc w:val="center"/>
              <w:rPr>
                <w:rFonts w:ascii="Arial" w:hAnsi="Arial" w:cs="Arial"/>
                <w:sz w:val="18"/>
                <w:szCs w:val="18"/>
                <w:lang w:val="en-GB" w:eastAsia="en-GB"/>
              </w:rPr>
            </w:pPr>
          </w:p>
        </w:tc>
      </w:tr>
      <w:tr w:rsidR="00AD4703" w:rsidRPr="001654A1" w14:paraId="29D96906" w14:textId="77777777" w:rsidTr="00BB358E">
        <w:trPr>
          <w:trHeight w:val="276"/>
        </w:trPr>
        <w:tc>
          <w:tcPr>
            <w:tcW w:w="8478" w:type="dxa"/>
            <w:vMerge/>
            <w:vAlign w:val="center"/>
            <w:hideMark/>
          </w:tcPr>
          <w:p w14:paraId="67D36B53"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34C94E9B" w14:textId="77777777" w:rsidR="00AD4703" w:rsidRPr="001654A1" w:rsidRDefault="00AD4703" w:rsidP="005A7BEF">
            <w:pPr>
              <w:jc w:val="center"/>
              <w:rPr>
                <w:rFonts w:ascii="Arial" w:hAnsi="Arial" w:cs="Arial"/>
                <w:sz w:val="18"/>
                <w:szCs w:val="18"/>
                <w:lang w:val="en-GB" w:eastAsia="en-GB"/>
              </w:rPr>
            </w:pPr>
          </w:p>
        </w:tc>
      </w:tr>
      <w:tr w:rsidR="00AD4703" w:rsidRPr="001654A1" w14:paraId="16334B4E" w14:textId="77777777" w:rsidTr="00BB358E">
        <w:trPr>
          <w:trHeight w:val="229"/>
        </w:trPr>
        <w:tc>
          <w:tcPr>
            <w:tcW w:w="8478" w:type="dxa"/>
            <w:vMerge w:val="restart"/>
            <w:vAlign w:val="center"/>
            <w:hideMark/>
          </w:tcPr>
          <w:p w14:paraId="149EE76B"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13. Hired labour for dwelling repairs</w:t>
            </w:r>
          </w:p>
        </w:tc>
        <w:tc>
          <w:tcPr>
            <w:tcW w:w="4531" w:type="dxa"/>
            <w:vMerge w:val="restart"/>
            <w:vAlign w:val="bottom"/>
            <w:hideMark/>
          </w:tcPr>
          <w:p w14:paraId="2F20BE5A" w14:textId="77777777" w:rsidR="00AD4703" w:rsidRPr="001654A1" w:rsidRDefault="00AD4703" w:rsidP="005A7BEF">
            <w:pPr>
              <w:jc w:val="center"/>
              <w:rPr>
                <w:rFonts w:ascii="Arial" w:hAnsi="Arial" w:cs="Arial"/>
                <w:sz w:val="18"/>
                <w:szCs w:val="18"/>
                <w:lang w:val="en-GB" w:eastAsia="en-GB"/>
              </w:rPr>
            </w:pPr>
          </w:p>
        </w:tc>
      </w:tr>
      <w:tr w:rsidR="00AD4703" w:rsidRPr="001654A1" w14:paraId="1FD403A4" w14:textId="77777777" w:rsidTr="00BB358E">
        <w:trPr>
          <w:trHeight w:val="276"/>
        </w:trPr>
        <w:tc>
          <w:tcPr>
            <w:tcW w:w="8478" w:type="dxa"/>
            <w:vMerge/>
            <w:vAlign w:val="center"/>
            <w:hideMark/>
          </w:tcPr>
          <w:p w14:paraId="48DCA330"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536D3696" w14:textId="77777777" w:rsidR="00AD4703" w:rsidRPr="001654A1" w:rsidRDefault="00AD4703" w:rsidP="005A7BEF">
            <w:pPr>
              <w:jc w:val="center"/>
              <w:rPr>
                <w:rFonts w:ascii="Arial" w:hAnsi="Arial" w:cs="Arial"/>
                <w:sz w:val="18"/>
                <w:szCs w:val="18"/>
                <w:lang w:val="en-GB" w:eastAsia="en-GB"/>
              </w:rPr>
            </w:pPr>
          </w:p>
        </w:tc>
      </w:tr>
      <w:tr w:rsidR="00AD4703" w:rsidRPr="001654A1" w14:paraId="3C8EBE1A" w14:textId="77777777" w:rsidTr="00BB358E">
        <w:trPr>
          <w:trHeight w:val="229"/>
        </w:trPr>
        <w:tc>
          <w:tcPr>
            <w:tcW w:w="8478" w:type="dxa"/>
            <w:vMerge w:val="restart"/>
            <w:vAlign w:val="center"/>
            <w:hideMark/>
          </w:tcPr>
          <w:p w14:paraId="239C7AAE"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14. Repairs to furniture and floor coverings</w:t>
            </w:r>
          </w:p>
        </w:tc>
        <w:tc>
          <w:tcPr>
            <w:tcW w:w="4531" w:type="dxa"/>
            <w:vMerge w:val="restart"/>
            <w:vAlign w:val="bottom"/>
            <w:hideMark/>
          </w:tcPr>
          <w:p w14:paraId="451B1F5B" w14:textId="77777777" w:rsidR="00AD4703" w:rsidRPr="001654A1" w:rsidRDefault="00AD4703" w:rsidP="005A7BEF">
            <w:pPr>
              <w:jc w:val="center"/>
              <w:rPr>
                <w:rFonts w:ascii="Arial" w:hAnsi="Arial" w:cs="Arial"/>
                <w:sz w:val="18"/>
                <w:szCs w:val="18"/>
                <w:lang w:val="en-GB" w:eastAsia="en-GB"/>
              </w:rPr>
            </w:pPr>
          </w:p>
        </w:tc>
      </w:tr>
      <w:tr w:rsidR="00AD4703" w:rsidRPr="001654A1" w14:paraId="2E4D263A" w14:textId="77777777" w:rsidTr="00BB358E">
        <w:trPr>
          <w:trHeight w:val="276"/>
        </w:trPr>
        <w:tc>
          <w:tcPr>
            <w:tcW w:w="8478" w:type="dxa"/>
            <w:vMerge/>
            <w:vAlign w:val="center"/>
            <w:hideMark/>
          </w:tcPr>
          <w:p w14:paraId="4B1FAF54"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19961916" w14:textId="77777777" w:rsidR="00AD4703" w:rsidRPr="001654A1" w:rsidRDefault="00AD4703" w:rsidP="005A7BEF">
            <w:pPr>
              <w:jc w:val="center"/>
              <w:rPr>
                <w:rFonts w:ascii="Arial" w:hAnsi="Arial" w:cs="Arial"/>
                <w:sz w:val="18"/>
                <w:szCs w:val="18"/>
                <w:lang w:val="en-GB" w:eastAsia="en-GB"/>
              </w:rPr>
            </w:pPr>
          </w:p>
        </w:tc>
      </w:tr>
      <w:tr w:rsidR="00AD4703" w:rsidRPr="001654A1" w14:paraId="023AA201" w14:textId="77777777" w:rsidTr="00BB358E">
        <w:trPr>
          <w:trHeight w:val="229"/>
        </w:trPr>
        <w:tc>
          <w:tcPr>
            <w:tcW w:w="8478" w:type="dxa"/>
            <w:vMerge w:val="restart"/>
            <w:vAlign w:val="center"/>
            <w:hideMark/>
          </w:tcPr>
          <w:p w14:paraId="60C0529D"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15. Repairs to household appliances</w:t>
            </w:r>
          </w:p>
        </w:tc>
        <w:tc>
          <w:tcPr>
            <w:tcW w:w="4531" w:type="dxa"/>
            <w:vMerge w:val="restart"/>
            <w:vAlign w:val="bottom"/>
            <w:hideMark/>
          </w:tcPr>
          <w:p w14:paraId="4D2E3F2E" w14:textId="77777777" w:rsidR="00AD4703" w:rsidRPr="001654A1" w:rsidRDefault="00AD4703" w:rsidP="005A7BEF">
            <w:pPr>
              <w:jc w:val="center"/>
              <w:rPr>
                <w:rFonts w:ascii="Arial" w:hAnsi="Arial" w:cs="Arial"/>
                <w:sz w:val="18"/>
                <w:szCs w:val="18"/>
                <w:lang w:val="en-GB" w:eastAsia="en-GB"/>
              </w:rPr>
            </w:pPr>
          </w:p>
        </w:tc>
      </w:tr>
      <w:tr w:rsidR="00AD4703" w:rsidRPr="001654A1" w14:paraId="06898394" w14:textId="77777777" w:rsidTr="00BB358E">
        <w:trPr>
          <w:trHeight w:val="276"/>
        </w:trPr>
        <w:tc>
          <w:tcPr>
            <w:tcW w:w="8478" w:type="dxa"/>
            <w:vMerge/>
            <w:vAlign w:val="center"/>
            <w:hideMark/>
          </w:tcPr>
          <w:p w14:paraId="1E65AF1F"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3DFBF8ED" w14:textId="77777777" w:rsidR="00AD4703" w:rsidRPr="001654A1" w:rsidRDefault="00AD4703" w:rsidP="005A7BEF">
            <w:pPr>
              <w:jc w:val="center"/>
              <w:rPr>
                <w:rFonts w:ascii="Arial" w:hAnsi="Arial" w:cs="Arial"/>
                <w:sz w:val="18"/>
                <w:szCs w:val="18"/>
                <w:lang w:val="en-GB" w:eastAsia="en-GB"/>
              </w:rPr>
            </w:pPr>
          </w:p>
        </w:tc>
      </w:tr>
      <w:tr w:rsidR="00AD4703" w:rsidRPr="001654A1" w14:paraId="28110E31" w14:textId="77777777" w:rsidTr="00BB358E">
        <w:trPr>
          <w:trHeight w:val="229"/>
        </w:trPr>
        <w:tc>
          <w:tcPr>
            <w:tcW w:w="8478" w:type="dxa"/>
            <w:vMerge w:val="restart"/>
            <w:vAlign w:val="center"/>
            <w:hideMark/>
          </w:tcPr>
          <w:p w14:paraId="64897252"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16. Car and truck repairs, maintenance, and other fees</w:t>
            </w:r>
          </w:p>
        </w:tc>
        <w:tc>
          <w:tcPr>
            <w:tcW w:w="4531" w:type="dxa"/>
            <w:vMerge w:val="restart"/>
            <w:vAlign w:val="bottom"/>
            <w:hideMark/>
          </w:tcPr>
          <w:p w14:paraId="07F39E6A" w14:textId="77777777" w:rsidR="00AD4703" w:rsidRPr="001654A1" w:rsidRDefault="00AD4703" w:rsidP="005A7BEF">
            <w:pPr>
              <w:jc w:val="center"/>
              <w:rPr>
                <w:rFonts w:ascii="Arial" w:hAnsi="Arial" w:cs="Arial"/>
                <w:sz w:val="18"/>
                <w:szCs w:val="18"/>
                <w:lang w:val="en-GB" w:eastAsia="en-GB"/>
              </w:rPr>
            </w:pPr>
          </w:p>
        </w:tc>
      </w:tr>
      <w:tr w:rsidR="00AD4703" w:rsidRPr="001654A1" w14:paraId="058328CC" w14:textId="77777777" w:rsidTr="00BB358E">
        <w:trPr>
          <w:trHeight w:val="276"/>
        </w:trPr>
        <w:tc>
          <w:tcPr>
            <w:tcW w:w="8478" w:type="dxa"/>
            <w:vMerge/>
            <w:vAlign w:val="center"/>
            <w:hideMark/>
          </w:tcPr>
          <w:p w14:paraId="315A44CB"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6F0DF529" w14:textId="77777777" w:rsidR="00AD4703" w:rsidRPr="001654A1" w:rsidRDefault="00AD4703" w:rsidP="005A7BEF">
            <w:pPr>
              <w:jc w:val="center"/>
              <w:rPr>
                <w:rFonts w:ascii="Arial" w:hAnsi="Arial" w:cs="Arial"/>
                <w:sz w:val="18"/>
                <w:szCs w:val="18"/>
                <w:lang w:val="en-GB" w:eastAsia="en-GB"/>
              </w:rPr>
            </w:pPr>
          </w:p>
        </w:tc>
      </w:tr>
      <w:tr w:rsidR="00AD4703" w:rsidRPr="001654A1" w14:paraId="5F1D3347" w14:textId="77777777" w:rsidTr="00BB358E">
        <w:trPr>
          <w:trHeight w:val="229"/>
        </w:trPr>
        <w:tc>
          <w:tcPr>
            <w:tcW w:w="8478" w:type="dxa"/>
            <w:vMerge w:val="restart"/>
            <w:vAlign w:val="center"/>
            <w:hideMark/>
          </w:tcPr>
          <w:p w14:paraId="13C0DA2D"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17. Lawn boys / gardeners</w:t>
            </w:r>
          </w:p>
        </w:tc>
        <w:tc>
          <w:tcPr>
            <w:tcW w:w="4531" w:type="dxa"/>
            <w:vMerge w:val="restart"/>
            <w:vAlign w:val="bottom"/>
            <w:hideMark/>
          </w:tcPr>
          <w:p w14:paraId="687EAF6F" w14:textId="77777777" w:rsidR="00AD4703" w:rsidRPr="001654A1" w:rsidRDefault="00AD4703" w:rsidP="005A7BEF">
            <w:pPr>
              <w:jc w:val="center"/>
              <w:rPr>
                <w:rFonts w:ascii="Arial" w:hAnsi="Arial" w:cs="Arial"/>
                <w:sz w:val="18"/>
                <w:szCs w:val="18"/>
                <w:lang w:val="en-GB" w:eastAsia="en-GB"/>
              </w:rPr>
            </w:pPr>
          </w:p>
        </w:tc>
      </w:tr>
      <w:tr w:rsidR="00AD4703" w:rsidRPr="001654A1" w14:paraId="12E4593B" w14:textId="77777777" w:rsidTr="00BB358E">
        <w:trPr>
          <w:trHeight w:val="276"/>
        </w:trPr>
        <w:tc>
          <w:tcPr>
            <w:tcW w:w="8478" w:type="dxa"/>
            <w:vMerge/>
            <w:vAlign w:val="center"/>
            <w:hideMark/>
          </w:tcPr>
          <w:p w14:paraId="7E451197"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3AC0D627" w14:textId="77777777" w:rsidR="00AD4703" w:rsidRPr="001654A1" w:rsidRDefault="00AD4703" w:rsidP="005A7BEF">
            <w:pPr>
              <w:jc w:val="center"/>
              <w:rPr>
                <w:rFonts w:ascii="Arial" w:hAnsi="Arial" w:cs="Arial"/>
                <w:sz w:val="18"/>
                <w:szCs w:val="18"/>
                <w:lang w:val="en-GB" w:eastAsia="en-GB"/>
              </w:rPr>
            </w:pPr>
          </w:p>
        </w:tc>
      </w:tr>
      <w:tr w:rsidR="00AD4703" w:rsidRPr="001654A1" w14:paraId="2B2BBE00" w14:textId="77777777" w:rsidTr="00BB358E">
        <w:trPr>
          <w:trHeight w:val="229"/>
        </w:trPr>
        <w:tc>
          <w:tcPr>
            <w:tcW w:w="8478" w:type="dxa"/>
            <w:vMerge w:val="restart"/>
            <w:vAlign w:val="center"/>
            <w:hideMark/>
          </w:tcPr>
          <w:p w14:paraId="5D3FF5B6"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18. Security guards</w:t>
            </w:r>
          </w:p>
        </w:tc>
        <w:tc>
          <w:tcPr>
            <w:tcW w:w="4531" w:type="dxa"/>
            <w:vMerge w:val="restart"/>
            <w:vAlign w:val="bottom"/>
            <w:hideMark/>
          </w:tcPr>
          <w:p w14:paraId="79C239AE" w14:textId="77777777" w:rsidR="00AD4703" w:rsidRPr="001654A1" w:rsidRDefault="00AD4703" w:rsidP="005A7BEF">
            <w:pPr>
              <w:jc w:val="center"/>
              <w:rPr>
                <w:rFonts w:ascii="Arial" w:hAnsi="Arial" w:cs="Arial"/>
                <w:sz w:val="18"/>
                <w:szCs w:val="18"/>
                <w:lang w:val="en-GB" w:eastAsia="en-GB"/>
              </w:rPr>
            </w:pPr>
          </w:p>
        </w:tc>
      </w:tr>
      <w:tr w:rsidR="00AD4703" w:rsidRPr="001654A1" w14:paraId="3F89697C" w14:textId="77777777" w:rsidTr="00BB358E">
        <w:trPr>
          <w:trHeight w:val="276"/>
        </w:trPr>
        <w:tc>
          <w:tcPr>
            <w:tcW w:w="8478" w:type="dxa"/>
            <w:vMerge/>
            <w:vAlign w:val="center"/>
            <w:hideMark/>
          </w:tcPr>
          <w:p w14:paraId="4824CE28"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4705AB4C" w14:textId="77777777" w:rsidR="00AD4703" w:rsidRPr="001654A1" w:rsidRDefault="00AD4703" w:rsidP="005A7BEF">
            <w:pPr>
              <w:jc w:val="center"/>
              <w:rPr>
                <w:rFonts w:ascii="Arial" w:hAnsi="Arial" w:cs="Arial"/>
                <w:sz w:val="18"/>
                <w:szCs w:val="18"/>
                <w:lang w:val="en-GB" w:eastAsia="en-GB"/>
              </w:rPr>
            </w:pPr>
          </w:p>
        </w:tc>
      </w:tr>
      <w:tr w:rsidR="00AD4703" w:rsidRPr="001654A1" w14:paraId="38BD6521" w14:textId="77777777" w:rsidTr="00BB358E">
        <w:trPr>
          <w:trHeight w:val="229"/>
        </w:trPr>
        <w:tc>
          <w:tcPr>
            <w:tcW w:w="8478" w:type="dxa"/>
            <w:vMerge w:val="restart"/>
            <w:vAlign w:val="center"/>
            <w:hideMark/>
          </w:tcPr>
          <w:p w14:paraId="15A0A2F3"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19. House boys / house maids</w:t>
            </w:r>
          </w:p>
        </w:tc>
        <w:tc>
          <w:tcPr>
            <w:tcW w:w="4531" w:type="dxa"/>
            <w:vMerge w:val="restart"/>
            <w:vAlign w:val="bottom"/>
            <w:hideMark/>
          </w:tcPr>
          <w:p w14:paraId="4E980324" w14:textId="77777777" w:rsidR="00AD4703" w:rsidRPr="001654A1" w:rsidRDefault="00AD4703" w:rsidP="005A7BEF">
            <w:pPr>
              <w:jc w:val="center"/>
              <w:rPr>
                <w:rFonts w:ascii="Arial" w:hAnsi="Arial" w:cs="Arial"/>
                <w:sz w:val="18"/>
                <w:szCs w:val="18"/>
                <w:lang w:val="en-GB" w:eastAsia="en-GB"/>
              </w:rPr>
            </w:pPr>
          </w:p>
        </w:tc>
      </w:tr>
      <w:tr w:rsidR="00AD4703" w:rsidRPr="001654A1" w14:paraId="4F341A5A" w14:textId="77777777" w:rsidTr="00BB358E">
        <w:trPr>
          <w:trHeight w:val="276"/>
        </w:trPr>
        <w:tc>
          <w:tcPr>
            <w:tcW w:w="8478" w:type="dxa"/>
            <w:vMerge/>
            <w:vAlign w:val="center"/>
            <w:hideMark/>
          </w:tcPr>
          <w:p w14:paraId="54DD6FCA"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4E167931" w14:textId="77777777" w:rsidR="00AD4703" w:rsidRPr="001654A1" w:rsidRDefault="00AD4703" w:rsidP="005A7BEF">
            <w:pPr>
              <w:jc w:val="center"/>
              <w:rPr>
                <w:rFonts w:ascii="Arial" w:hAnsi="Arial" w:cs="Arial"/>
                <w:sz w:val="18"/>
                <w:szCs w:val="18"/>
                <w:lang w:val="en-GB" w:eastAsia="en-GB"/>
              </w:rPr>
            </w:pPr>
          </w:p>
        </w:tc>
      </w:tr>
      <w:tr w:rsidR="00AD4703" w:rsidRPr="001654A1" w14:paraId="0CAABB8E" w14:textId="77777777" w:rsidTr="00BB358E">
        <w:trPr>
          <w:trHeight w:val="229"/>
        </w:trPr>
        <w:tc>
          <w:tcPr>
            <w:tcW w:w="8478" w:type="dxa"/>
            <w:vMerge w:val="restart"/>
            <w:vAlign w:val="center"/>
            <w:hideMark/>
          </w:tcPr>
          <w:p w14:paraId="1CE3C876"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20. House keepers / caretakers</w:t>
            </w:r>
          </w:p>
        </w:tc>
        <w:tc>
          <w:tcPr>
            <w:tcW w:w="4531" w:type="dxa"/>
            <w:vMerge w:val="restart"/>
            <w:vAlign w:val="bottom"/>
            <w:hideMark/>
          </w:tcPr>
          <w:p w14:paraId="698E2192" w14:textId="77777777" w:rsidR="00AD4703" w:rsidRPr="001654A1" w:rsidRDefault="00AD4703" w:rsidP="005A7BEF">
            <w:pPr>
              <w:jc w:val="center"/>
              <w:rPr>
                <w:rFonts w:ascii="Arial" w:hAnsi="Arial" w:cs="Arial"/>
                <w:sz w:val="18"/>
                <w:szCs w:val="18"/>
                <w:lang w:val="en-GB" w:eastAsia="en-GB"/>
              </w:rPr>
            </w:pPr>
          </w:p>
        </w:tc>
      </w:tr>
      <w:tr w:rsidR="00AD4703" w:rsidRPr="001654A1" w14:paraId="3138F4EE" w14:textId="77777777" w:rsidTr="00BB358E">
        <w:trPr>
          <w:trHeight w:val="276"/>
        </w:trPr>
        <w:tc>
          <w:tcPr>
            <w:tcW w:w="8478" w:type="dxa"/>
            <w:vMerge/>
            <w:vAlign w:val="center"/>
            <w:hideMark/>
          </w:tcPr>
          <w:p w14:paraId="0CE9DE14"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02F94E2E" w14:textId="77777777" w:rsidR="00AD4703" w:rsidRPr="001654A1" w:rsidRDefault="00AD4703" w:rsidP="005A7BEF">
            <w:pPr>
              <w:jc w:val="center"/>
              <w:rPr>
                <w:rFonts w:ascii="Arial" w:hAnsi="Arial" w:cs="Arial"/>
                <w:sz w:val="18"/>
                <w:szCs w:val="18"/>
                <w:lang w:val="en-GB" w:eastAsia="en-GB"/>
              </w:rPr>
            </w:pPr>
          </w:p>
        </w:tc>
      </w:tr>
      <w:tr w:rsidR="00AD4703" w:rsidRPr="001654A1" w14:paraId="04360D3D" w14:textId="77777777" w:rsidTr="00BB358E">
        <w:trPr>
          <w:trHeight w:val="229"/>
        </w:trPr>
        <w:tc>
          <w:tcPr>
            <w:tcW w:w="8478" w:type="dxa"/>
            <w:vMerge w:val="restart"/>
            <w:vAlign w:val="center"/>
            <w:hideMark/>
          </w:tcPr>
          <w:p w14:paraId="71192D78"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21. Baby sitters, day care attendants, nannies, etc</w:t>
            </w:r>
          </w:p>
        </w:tc>
        <w:tc>
          <w:tcPr>
            <w:tcW w:w="4531" w:type="dxa"/>
            <w:vMerge w:val="restart"/>
            <w:vAlign w:val="bottom"/>
            <w:hideMark/>
          </w:tcPr>
          <w:p w14:paraId="6DF251B9" w14:textId="77777777" w:rsidR="00AD4703" w:rsidRPr="001654A1" w:rsidRDefault="00AD4703" w:rsidP="005A7BEF">
            <w:pPr>
              <w:jc w:val="center"/>
              <w:rPr>
                <w:rFonts w:ascii="Arial" w:hAnsi="Arial" w:cs="Arial"/>
                <w:sz w:val="18"/>
                <w:szCs w:val="18"/>
                <w:lang w:val="en-GB" w:eastAsia="en-GB"/>
              </w:rPr>
            </w:pPr>
          </w:p>
        </w:tc>
      </w:tr>
      <w:tr w:rsidR="00AD4703" w:rsidRPr="001654A1" w14:paraId="67E62969" w14:textId="77777777" w:rsidTr="00BB358E">
        <w:trPr>
          <w:trHeight w:val="276"/>
        </w:trPr>
        <w:tc>
          <w:tcPr>
            <w:tcW w:w="8478" w:type="dxa"/>
            <w:vMerge/>
            <w:vAlign w:val="center"/>
            <w:hideMark/>
          </w:tcPr>
          <w:p w14:paraId="28A68759"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17A31EED" w14:textId="77777777" w:rsidR="00AD4703" w:rsidRPr="001654A1" w:rsidRDefault="00AD4703" w:rsidP="005A7BEF">
            <w:pPr>
              <w:jc w:val="center"/>
              <w:rPr>
                <w:rFonts w:ascii="Arial" w:hAnsi="Arial" w:cs="Arial"/>
                <w:sz w:val="18"/>
                <w:szCs w:val="18"/>
                <w:lang w:val="en-GB" w:eastAsia="en-GB"/>
              </w:rPr>
            </w:pPr>
          </w:p>
        </w:tc>
      </w:tr>
      <w:tr w:rsidR="00AD4703" w:rsidRPr="001654A1" w14:paraId="72092781" w14:textId="77777777" w:rsidTr="00BB358E">
        <w:trPr>
          <w:trHeight w:val="229"/>
        </w:trPr>
        <w:tc>
          <w:tcPr>
            <w:tcW w:w="8478" w:type="dxa"/>
            <w:vMerge w:val="restart"/>
            <w:vAlign w:val="center"/>
            <w:hideMark/>
          </w:tcPr>
          <w:p w14:paraId="03CF8DA5"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22. Barbers and beauty shops</w:t>
            </w:r>
          </w:p>
        </w:tc>
        <w:tc>
          <w:tcPr>
            <w:tcW w:w="4531" w:type="dxa"/>
            <w:vMerge w:val="restart"/>
            <w:vAlign w:val="bottom"/>
            <w:hideMark/>
          </w:tcPr>
          <w:p w14:paraId="4C79A704" w14:textId="77777777" w:rsidR="00AD4703" w:rsidRPr="001654A1" w:rsidRDefault="00AD4703" w:rsidP="005A7BEF">
            <w:pPr>
              <w:jc w:val="center"/>
              <w:rPr>
                <w:rFonts w:ascii="Arial" w:hAnsi="Arial" w:cs="Arial"/>
                <w:sz w:val="18"/>
                <w:szCs w:val="18"/>
                <w:lang w:val="en-GB" w:eastAsia="en-GB"/>
              </w:rPr>
            </w:pPr>
          </w:p>
        </w:tc>
      </w:tr>
      <w:tr w:rsidR="00AD4703" w:rsidRPr="001654A1" w14:paraId="4183D3E0" w14:textId="77777777" w:rsidTr="00BB358E">
        <w:trPr>
          <w:trHeight w:val="276"/>
        </w:trPr>
        <w:tc>
          <w:tcPr>
            <w:tcW w:w="8478" w:type="dxa"/>
            <w:vMerge/>
            <w:vAlign w:val="center"/>
            <w:hideMark/>
          </w:tcPr>
          <w:p w14:paraId="643D8502"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27249564" w14:textId="77777777" w:rsidR="00AD4703" w:rsidRPr="001654A1" w:rsidRDefault="00AD4703" w:rsidP="005A7BEF">
            <w:pPr>
              <w:jc w:val="center"/>
              <w:rPr>
                <w:rFonts w:ascii="Arial" w:hAnsi="Arial" w:cs="Arial"/>
                <w:sz w:val="18"/>
                <w:szCs w:val="18"/>
                <w:lang w:val="en-GB" w:eastAsia="en-GB"/>
              </w:rPr>
            </w:pPr>
          </w:p>
        </w:tc>
      </w:tr>
      <w:tr w:rsidR="00AD4703" w:rsidRPr="001654A1" w14:paraId="61E41816" w14:textId="77777777" w:rsidTr="00BB358E">
        <w:trPr>
          <w:trHeight w:val="229"/>
        </w:trPr>
        <w:tc>
          <w:tcPr>
            <w:tcW w:w="8478" w:type="dxa"/>
            <w:vMerge w:val="restart"/>
            <w:vAlign w:val="center"/>
            <w:hideMark/>
          </w:tcPr>
          <w:p w14:paraId="79641B34"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23. Soaps, bleaches, disinfectants, cleaners, and toilet papers</w:t>
            </w:r>
          </w:p>
        </w:tc>
        <w:tc>
          <w:tcPr>
            <w:tcW w:w="4531" w:type="dxa"/>
            <w:vMerge w:val="restart"/>
            <w:vAlign w:val="bottom"/>
            <w:hideMark/>
          </w:tcPr>
          <w:p w14:paraId="10748A23" w14:textId="77777777" w:rsidR="00AD4703" w:rsidRPr="001654A1" w:rsidRDefault="00AD4703" w:rsidP="005A7BEF">
            <w:pPr>
              <w:jc w:val="center"/>
              <w:rPr>
                <w:rFonts w:ascii="Arial" w:hAnsi="Arial" w:cs="Arial"/>
                <w:sz w:val="18"/>
                <w:szCs w:val="18"/>
                <w:lang w:val="en-GB" w:eastAsia="en-GB"/>
              </w:rPr>
            </w:pPr>
          </w:p>
        </w:tc>
      </w:tr>
      <w:tr w:rsidR="00AD4703" w:rsidRPr="001654A1" w14:paraId="0B4B331B" w14:textId="77777777" w:rsidTr="00BB358E">
        <w:trPr>
          <w:trHeight w:val="276"/>
        </w:trPr>
        <w:tc>
          <w:tcPr>
            <w:tcW w:w="8478" w:type="dxa"/>
            <w:vMerge/>
            <w:vAlign w:val="center"/>
            <w:hideMark/>
          </w:tcPr>
          <w:p w14:paraId="067CE6C0"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00AD16AA" w14:textId="77777777" w:rsidR="00AD4703" w:rsidRPr="001654A1" w:rsidRDefault="00AD4703" w:rsidP="005A7BEF">
            <w:pPr>
              <w:jc w:val="center"/>
              <w:rPr>
                <w:rFonts w:ascii="Arial" w:hAnsi="Arial" w:cs="Arial"/>
                <w:sz w:val="18"/>
                <w:szCs w:val="18"/>
                <w:lang w:val="en-GB" w:eastAsia="en-GB"/>
              </w:rPr>
            </w:pPr>
          </w:p>
        </w:tc>
      </w:tr>
      <w:tr w:rsidR="00AD4703" w:rsidRPr="001654A1" w14:paraId="16E6152D" w14:textId="77777777" w:rsidTr="00BB358E">
        <w:trPr>
          <w:trHeight w:val="229"/>
        </w:trPr>
        <w:tc>
          <w:tcPr>
            <w:tcW w:w="8478" w:type="dxa"/>
            <w:vMerge w:val="restart"/>
            <w:vAlign w:val="center"/>
            <w:hideMark/>
          </w:tcPr>
          <w:p w14:paraId="5EF440E4"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24. Matches and candles</w:t>
            </w:r>
          </w:p>
        </w:tc>
        <w:tc>
          <w:tcPr>
            <w:tcW w:w="4531" w:type="dxa"/>
            <w:vMerge w:val="restart"/>
            <w:vAlign w:val="bottom"/>
            <w:hideMark/>
          </w:tcPr>
          <w:p w14:paraId="5B6A4501" w14:textId="77777777" w:rsidR="00AD4703" w:rsidRPr="001654A1" w:rsidRDefault="00AD4703" w:rsidP="005A7BEF">
            <w:pPr>
              <w:jc w:val="center"/>
              <w:rPr>
                <w:rFonts w:ascii="Arial" w:hAnsi="Arial" w:cs="Arial"/>
                <w:sz w:val="18"/>
                <w:szCs w:val="18"/>
                <w:lang w:val="en-GB" w:eastAsia="en-GB"/>
              </w:rPr>
            </w:pPr>
          </w:p>
        </w:tc>
      </w:tr>
      <w:tr w:rsidR="00AD4703" w:rsidRPr="001654A1" w14:paraId="52C4CC5D" w14:textId="77777777" w:rsidTr="00BB358E">
        <w:trPr>
          <w:trHeight w:val="276"/>
        </w:trPr>
        <w:tc>
          <w:tcPr>
            <w:tcW w:w="8478" w:type="dxa"/>
            <w:vMerge/>
            <w:vAlign w:val="center"/>
            <w:hideMark/>
          </w:tcPr>
          <w:p w14:paraId="13C722B6"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598B5EE8" w14:textId="77777777" w:rsidR="00AD4703" w:rsidRPr="001654A1" w:rsidRDefault="00AD4703" w:rsidP="005A7BEF">
            <w:pPr>
              <w:jc w:val="center"/>
              <w:rPr>
                <w:rFonts w:ascii="Arial" w:hAnsi="Arial" w:cs="Arial"/>
                <w:sz w:val="18"/>
                <w:szCs w:val="18"/>
                <w:lang w:val="en-GB" w:eastAsia="en-GB"/>
              </w:rPr>
            </w:pPr>
          </w:p>
        </w:tc>
      </w:tr>
      <w:tr w:rsidR="00AD4703" w:rsidRPr="001654A1" w14:paraId="3194BE83" w14:textId="77777777" w:rsidTr="00BB358E">
        <w:trPr>
          <w:trHeight w:val="229"/>
        </w:trPr>
        <w:tc>
          <w:tcPr>
            <w:tcW w:w="8478" w:type="dxa"/>
            <w:vMerge w:val="restart"/>
            <w:vAlign w:val="center"/>
            <w:hideMark/>
          </w:tcPr>
          <w:p w14:paraId="62E0DCB5"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25. Insecticides - coils and sprays</w:t>
            </w:r>
          </w:p>
        </w:tc>
        <w:tc>
          <w:tcPr>
            <w:tcW w:w="4531" w:type="dxa"/>
            <w:vMerge w:val="restart"/>
            <w:vAlign w:val="bottom"/>
            <w:hideMark/>
          </w:tcPr>
          <w:p w14:paraId="677FEC2F" w14:textId="77777777" w:rsidR="00AD4703" w:rsidRPr="001654A1" w:rsidRDefault="00AD4703" w:rsidP="005A7BEF">
            <w:pPr>
              <w:jc w:val="center"/>
              <w:rPr>
                <w:rFonts w:ascii="Arial" w:hAnsi="Arial" w:cs="Arial"/>
                <w:sz w:val="18"/>
                <w:szCs w:val="18"/>
                <w:lang w:val="en-GB" w:eastAsia="en-GB"/>
              </w:rPr>
            </w:pPr>
          </w:p>
        </w:tc>
      </w:tr>
      <w:tr w:rsidR="00AD4703" w:rsidRPr="001654A1" w14:paraId="1B68F044" w14:textId="77777777" w:rsidTr="00BB358E">
        <w:trPr>
          <w:trHeight w:val="276"/>
        </w:trPr>
        <w:tc>
          <w:tcPr>
            <w:tcW w:w="8478" w:type="dxa"/>
            <w:vMerge/>
            <w:vAlign w:val="center"/>
            <w:hideMark/>
          </w:tcPr>
          <w:p w14:paraId="325D6F99"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458F096A" w14:textId="77777777" w:rsidR="00AD4703" w:rsidRPr="001654A1" w:rsidRDefault="00AD4703" w:rsidP="005A7BEF">
            <w:pPr>
              <w:jc w:val="center"/>
              <w:rPr>
                <w:rFonts w:ascii="Arial" w:hAnsi="Arial" w:cs="Arial"/>
                <w:sz w:val="18"/>
                <w:szCs w:val="18"/>
                <w:lang w:val="en-GB" w:eastAsia="en-GB"/>
              </w:rPr>
            </w:pPr>
          </w:p>
        </w:tc>
      </w:tr>
      <w:tr w:rsidR="00AD4703" w:rsidRPr="001654A1" w14:paraId="40AB5C1C" w14:textId="77777777" w:rsidTr="00BB358E">
        <w:trPr>
          <w:trHeight w:val="229"/>
        </w:trPr>
        <w:tc>
          <w:tcPr>
            <w:tcW w:w="8478" w:type="dxa"/>
            <w:vMerge w:val="restart"/>
            <w:vAlign w:val="center"/>
            <w:hideMark/>
          </w:tcPr>
          <w:p w14:paraId="23D6227E"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26. Medicine  (pain killers, antibiotics, anti malaria medicines, condoms, tablets, syrups, etc)</w:t>
            </w:r>
          </w:p>
        </w:tc>
        <w:tc>
          <w:tcPr>
            <w:tcW w:w="4531" w:type="dxa"/>
            <w:vMerge w:val="restart"/>
            <w:vAlign w:val="bottom"/>
            <w:hideMark/>
          </w:tcPr>
          <w:p w14:paraId="68F601AE" w14:textId="77777777" w:rsidR="00AD4703" w:rsidRPr="001654A1" w:rsidRDefault="00AD4703" w:rsidP="005A7BEF">
            <w:pPr>
              <w:jc w:val="center"/>
              <w:rPr>
                <w:rFonts w:ascii="Arial" w:hAnsi="Arial" w:cs="Arial"/>
                <w:sz w:val="18"/>
                <w:szCs w:val="18"/>
                <w:lang w:val="en-GB" w:eastAsia="en-GB"/>
              </w:rPr>
            </w:pPr>
          </w:p>
        </w:tc>
      </w:tr>
      <w:tr w:rsidR="00AD4703" w:rsidRPr="001654A1" w14:paraId="2AEE56B9" w14:textId="77777777" w:rsidTr="00BB358E">
        <w:trPr>
          <w:trHeight w:val="276"/>
        </w:trPr>
        <w:tc>
          <w:tcPr>
            <w:tcW w:w="8478" w:type="dxa"/>
            <w:vMerge/>
            <w:vAlign w:val="center"/>
            <w:hideMark/>
          </w:tcPr>
          <w:p w14:paraId="08F9673B"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62F9F9BB" w14:textId="77777777" w:rsidR="00AD4703" w:rsidRPr="001654A1" w:rsidRDefault="00AD4703" w:rsidP="005A7BEF">
            <w:pPr>
              <w:jc w:val="center"/>
              <w:rPr>
                <w:rFonts w:ascii="Arial" w:hAnsi="Arial" w:cs="Arial"/>
                <w:sz w:val="18"/>
                <w:szCs w:val="18"/>
                <w:lang w:val="en-GB" w:eastAsia="en-GB"/>
              </w:rPr>
            </w:pPr>
          </w:p>
        </w:tc>
      </w:tr>
      <w:tr w:rsidR="00AD4703" w:rsidRPr="001654A1" w14:paraId="5C01B8BD" w14:textId="77777777" w:rsidTr="00BB358E">
        <w:trPr>
          <w:trHeight w:val="229"/>
        </w:trPr>
        <w:tc>
          <w:tcPr>
            <w:tcW w:w="8478" w:type="dxa"/>
            <w:vMerge w:val="restart"/>
            <w:vAlign w:val="center"/>
            <w:hideMark/>
          </w:tcPr>
          <w:p w14:paraId="1481BE3E"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27. Newspapers, magazines, and books</w:t>
            </w:r>
          </w:p>
        </w:tc>
        <w:tc>
          <w:tcPr>
            <w:tcW w:w="4531" w:type="dxa"/>
            <w:vMerge w:val="restart"/>
            <w:vAlign w:val="bottom"/>
            <w:hideMark/>
          </w:tcPr>
          <w:p w14:paraId="506C0B7E" w14:textId="77777777" w:rsidR="00AD4703" w:rsidRPr="001654A1" w:rsidRDefault="00AD4703" w:rsidP="005A7BEF">
            <w:pPr>
              <w:jc w:val="center"/>
              <w:rPr>
                <w:rFonts w:ascii="Arial" w:hAnsi="Arial" w:cs="Arial"/>
                <w:sz w:val="18"/>
                <w:szCs w:val="18"/>
                <w:lang w:val="en-GB" w:eastAsia="en-GB"/>
              </w:rPr>
            </w:pPr>
          </w:p>
        </w:tc>
      </w:tr>
      <w:tr w:rsidR="00AD4703" w:rsidRPr="001654A1" w14:paraId="54F3B399" w14:textId="77777777" w:rsidTr="00BB358E">
        <w:trPr>
          <w:trHeight w:val="276"/>
        </w:trPr>
        <w:tc>
          <w:tcPr>
            <w:tcW w:w="8478" w:type="dxa"/>
            <w:vMerge/>
            <w:vAlign w:val="center"/>
            <w:hideMark/>
          </w:tcPr>
          <w:p w14:paraId="49190DF1"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6138A3E0" w14:textId="77777777" w:rsidR="00AD4703" w:rsidRPr="001654A1" w:rsidRDefault="00AD4703" w:rsidP="005A7BEF">
            <w:pPr>
              <w:jc w:val="center"/>
              <w:rPr>
                <w:rFonts w:ascii="Arial" w:hAnsi="Arial" w:cs="Arial"/>
                <w:sz w:val="18"/>
                <w:szCs w:val="18"/>
                <w:lang w:val="en-GB" w:eastAsia="en-GB"/>
              </w:rPr>
            </w:pPr>
          </w:p>
        </w:tc>
      </w:tr>
      <w:tr w:rsidR="00AD4703" w:rsidRPr="001654A1" w14:paraId="1A280DB8" w14:textId="77777777" w:rsidTr="00BB358E">
        <w:trPr>
          <w:trHeight w:val="229"/>
        </w:trPr>
        <w:tc>
          <w:tcPr>
            <w:tcW w:w="8478" w:type="dxa"/>
            <w:vMerge w:val="restart"/>
            <w:vAlign w:val="center"/>
            <w:hideMark/>
          </w:tcPr>
          <w:p w14:paraId="243DCBA7"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28. Goods for personal care  (toothpaste, razor blades, combs, scent sprays, cosmetics, etc)</w:t>
            </w:r>
          </w:p>
        </w:tc>
        <w:tc>
          <w:tcPr>
            <w:tcW w:w="4531" w:type="dxa"/>
            <w:vMerge w:val="restart"/>
            <w:vAlign w:val="bottom"/>
            <w:hideMark/>
          </w:tcPr>
          <w:p w14:paraId="71BA7BB0" w14:textId="77777777" w:rsidR="00AD4703" w:rsidRPr="001654A1" w:rsidRDefault="00AD4703" w:rsidP="005A7BEF">
            <w:pPr>
              <w:jc w:val="center"/>
              <w:rPr>
                <w:rFonts w:ascii="Arial" w:hAnsi="Arial" w:cs="Arial"/>
                <w:sz w:val="18"/>
                <w:szCs w:val="18"/>
                <w:lang w:val="en-GB" w:eastAsia="en-GB"/>
              </w:rPr>
            </w:pPr>
          </w:p>
        </w:tc>
      </w:tr>
      <w:tr w:rsidR="00AD4703" w:rsidRPr="001654A1" w14:paraId="10CBB374" w14:textId="77777777" w:rsidTr="00BB358E">
        <w:trPr>
          <w:trHeight w:val="276"/>
        </w:trPr>
        <w:tc>
          <w:tcPr>
            <w:tcW w:w="8478" w:type="dxa"/>
            <w:vMerge/>
            <w:vAlign w:val="center"/>
            <w:hideMark/>
          </w:tcPr>
          <w:p w14:paraId="0DA30C36"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43182838" w14:textId="77777777" w:rsidR="00AD4703" w:rsidRPr="001654A1" w:rsidRDefault="00AD4703" w:rsidP="005A7BEF">
            <w:pPr>
              <w:jc w:val="center"/>
              <w:rPr>
                <w:rFonts w:ascii="Arial" w:hAnsi="Arial" w:cs="Arial"/>
                <w:sz w:val="18"/>
                <w:szCs w:val="18"/>
                <w:lang w:val="en-GB" w:eastAsia="en-GB"/>
              </w:rPr>
            </w:pPr>
          </w:p>
        </w:tc>
      </w:tr>
      <w:tr w:rsidR="00AD4703" w:rsidRPr="001654A1" w14:paraId="31337FE7" w14:textId="77777777" w:rsidTr="00BB358E">
        <w:trPr>
          <w:trHeight w:val="229"/>
        </w:trPr>
        <w:tc>
          <w:tcPr>
            <w:tcW w:w="8478" w:type="dxa"/>
            <w:vMerge w:val="restart"/>
            <w:vAlign w:val="center"/>
            <w:hideMark/>
          </w:tcPr>
          <w:p w14:paraId="71B02B13"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29. Postal, telephone, telegram, fax, internet / email, etc., services and charges</w:t>
            </w:r>
          </w:p>
        </w:tc>
        <w:tc>
          <w:tcPr>
            <w:tcW w:w="4531" w:type="dxa"/>
            <w:vMerge w:val="restart"/>
            <w:vAlign w:val="bottom"/>
            <w:hideMark/>
          </w:tcPr>
          <w:p w14:paraId="0E71721D" w14:textId="77777777" w:rsidR="00AD4703" w:rsidRPr="001654A1" w:rsidRDefault="00AD4703" w:rsidP="005A7BEF">
            <w:pPr>
              <w:jc w:val="center"/>
              <w:rPr>
                <w:rFonts w:ascii="Arial" w:hAnsi="Arial" w:cs="Arial"/>
                <w:sz w:val="18"/>
                <w:szCs w:val="18"/>
                <w:lang w:val="en-GB" w:eastAsia="en-GB"/>
              </w:rPr>
            </w:pPr>
          </w:p>
        </w:tc>
      </w:tr>
      <w:tr w:rsidR="00AD4703" w:rsidRPr="001654A1" w14:paraId="1C333C6D" w14:textId="77777777" w:rsidTr="00BB358E">
        <w:trPr>
          <w:trHeight w:val="276"/>
        </w:trPr>
        <w:tc>
          <w:tcPr>
            <w:tcW w:w="8478" w:type="dxa"/>
            <w:vMerge/>
            <w:vAlign w:val="center"/>
            <w:hideMark/>
          </w:tcPr>
          <w:p w14:paraId="1FBE91B1"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6CE805CB" w14:textId="77777777" w:rsidR="00AD4703" w:rsidRPr="001654A1" w:rsidRDefault="00AD4703" w:rsidP="005A7BEF">
            <w:pPr>
              <w:jc w:val="center"/>
              <w:rPr>
                <w:rFonts w:ascii="Arial" w:hAnsi="Arial" w:cs="Arial"/>
                <w:sz w:val="18"/>
                <w:szCs w:val="18"/>
                <w:lang w:val="en-GB" w:eastAsia="en-GB"/>
              </w:rPr>
            </w:pPr>
          </w:p>
        </w:tc>
      </w:tr>
      <w:tr w:rsidR="00AD4703" w:rsidRPr="001654A1" w14:paraId="73FE1313" w14:textId="77777777" w:rsidTr="00BB358E">
        <w:trPr>
          <w:trHeight w:val="229"/>
        </w:trPr>
        <w:tc>
          <w:tcPr>
            <w:tcW w:w="8478" w:type="dxa"/>
            <w:vMerge w:val="restart"/>
            <w:vAlign w:val="center"/>
            <w:hideMark/>
          </w:tcPr>
          <w:p w14:paraId="74A1E8DA"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lastRenderedPageBreak/>
              <w:t>30. Pets, pet food, veterinary services</w:t>
            </w:r>
          </w:p>
        </w:tc>
        <w:tc>
          <w:tcPr>
            <w:tcW w:w="4531" w:type="dxa"/>
            <w:vMerge w:val="restart"/>
            <w:vAlign w:val="bottom"/>
            <w:hideMark/>
          </w:tcPr>
          <w:p w14:paraId="026EE970" w14:textId="77777777" w:rsidR="00AD4703" w:rsidRPr="001654A1" w:rsidRDefault="00AD4703" w:rsidP="005A7BEF">
            <w:pPr>
              <w:jc w:val="center"/>
              <w:rPr>
                <w:rFonts w:ascii="Arial" w:hAnsi="Arial" w:cs="Arial"/>
                <w:sz w:val="18"/>
                <w:szCs w:val="18"/>
                <w:lang w:val="en-GB" w:eastAsia="en-GB"/>
              </w:rPr>
            </w:pPr>
          </w:p>
        </w:tc>
      </w:tr>
      <w:tr w:rsidR="00AD4703" w:rsidRPr="001654A1" w14:paraId="0915238C" w14:textId="77777777" w:rsidTr="00BB358E">
        <w:trPr>
          <w:trHeight w:val="276"/>
        </w:trPr>
        <w:tc>
          <w:tcPr>
            <w:tcW w:w="8478" w:type="dxa"/>
            <w:vMerge/>
            <w:vAlign w:val="center"/>
            <w:hideMark/>
          </w:tcPr>
          <w:p w14:paraId="752EB23E"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1B78EC7C" w14:textId="77777777" w:rsidR="00AD4703" w:rsidRPr="001654A1" w:rsidRDefault="00AD4703" w:rsidP="005A7BEF">
            <w:pPr>
              <w:jc w:val="center"/>
              <w:rPr>
                <w:rFonts w:ascii="Arial" w:hAnsi="Arial" w:cs="Arial"/>
                <w:sz w:val="18"/>
                <w:szCs w:val="18"/>
                <w:lang w:val="en-GB" w:eastAsia="en-GB"/>
              </w:rPr>
            </w:pPr>
          </w:p>
        </w:tc>
      </w:tr>
      <w:tr w:rsidR="00AD4703" w:rsidRPr="001654A1" w14:paraId="46FAB62A" w14:textId="77777777" w:rsidTr="00BB358E">
        <w:trPr>
          <w:trHeight w:val="229"/>
        </w:trPr>
        <w:tc>
          <w:tcPr>
            <w:tcW w:w="8478" w:type="dxa"/>
            <w:vMerge w:val="restart"/>
            <w:vAlign w:val="center"/>
            <w:hideMark/>
          </w:tcPr>
          <w:p w14:paraId="0B0164D0"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31. Gardening expenses (plants, pots, fertilizers, compost, etc).</w:t>
            </w:r>
          </w:p>
        </w:tc>
        <w:tc>
          <w:tcPr>
            <w:tcW w:w="4531" w:type="dxa"/>
            <w:vMerge w:val="restart"/>
            <w:vAlign w:val="bottom"/>
            <w:hideMark/>
          </w:tcPr>
          <w:p w14:paraId="4F8546D2" w14:textId="77777777" w:rsidR="00AD4703" w:rsidRPr="001654A1" w:rsidRDefault="00AD4703" w:rsidP="005A7BEF">
            <w:pPr>
              <w:jc w:val="center"/>
              <w:rPr>
                <w:rFonts w:ascii="Arial" w:hAnsi="Arial" w:cs="Arial"/>
                <w:sz w:val="18"/>
                <w:szCs w:val="18"/>
                <w:lang w:val="en-GB" w:eastAsia="en-GB"/>
              </w:rPr>
            </w:pPr>
          </w:p>
        </w:tc>
      </w:tr>
      <w:tr w:rsidR="00AD4703" w:rsidRPr="001654A1" w14:paraId="4FBA1947" w14:textId="77777777" w:rsidTr="00BB358E">
        <w:trPr>
          <w:trHeight w:val="276"/>
        </w:trPr>
        <w:tc>
          <w:tcPr>
            <w:tcW w:w="8478" w:type="dxa"/>
            <w:vMerge/>
            <w:vAlign w:val="center"/>
            <w:hideMark/>
          </w:tcPr>
          <w:p w14:paraId="1B2B34DD"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6397C053" w14:textId="77777777" w:rsidR="00AD4703" w:rsidRPr="001654A1" w:rsidRDefault="00AD4703" w:rsidP="005A7BEF">
            <w:pPr>
              <w:jc w:val="center"/>
              <w:rPr>
                <w:rFonts w:ascii="Arial" w:hAnsi="Arial" w:cs="Arial"/>
                <w:sz w:val="18"/>
                <w:szCs w:val="18"/>
                <w:lang w:val="en-GB" w:eastAsia="en-GB"/>
              </w:rPr>
            </w:pPr>
          </w:p>
        </w:tc>
      </w:tr>
      <w:tr w:rsidR="00AD4703" w:rsidRPr="001654A1" w14:paraId="01C7C6EE" w14:textId="77777777" w:rsidTr="00BB358E">
        <w:trPr>
          <w:trHeight w:val="229"/>
        </w:trPr>
        <w:tc>
          <w:tcPr>
            <w:tcW w:w="8478" w:type="dxa"/>
            <w:vMerge w:val="restart"/>
            <w:vAlign w:val="center"/>
            <w:hideMark/>
          </w:tcPr>
          <w:p w14:paraId="31688C90" w14:textId="77777777" w:rsidR="00AD4703" w:rsidRPr="001654A1" w:rsidRDefault="00AD4703" w:rsidP="005A7BEF">
            <w:pPr>
              <w:rPr>
                <w:rFonts w:ascii="Arial" w:hAnsi="Arial" w:cs="Arial"/>
                <w:b/>
                <w:bCs/>
                <w:sz w:val="18"/>
                <w:szCs w:val="18"/>
                <w:lang w:val="en-GB" w:eastAsia="en-GB"/>
              </w:rPr>
            </w:pPr>
            <w:r w:rsidRPr="001654A1">
              <w:rPr>
                <w:rFonts w:ascii="Arial" w:hAnsi="Arial" w:cs="Arial"/>
                <w:b/>
                <w:bCs/>
                <w:sz w:val="18"/>
                <w:szCs w:val="18"/>
                <w:lang w:eastAsia="en-GB"/>
              </w:rPr>
              <w:t>32. Entertainment</w:t>
            </w:r>
          </w:p>
        </w:tc>
        <w:tc>
          <w:tcPr>
            <w:tcW w:w="4531" w:type="dxa"/>
            <w:vMerge w:val="restart"/>
            <w:vAlign w:val="bottom"/>
            <w:hideMark/>
          </w:tcPr>
          <w:p w14:paraId="12E54D00" w14:textId="77777777" w:rsidR="00AD4703" w:rsidRPr="001654A1" w:rsidRDefault="00AD4703" w:rsidP="005A7BEF">
            <w:pPr>
              <w:jc w:val="center"/>
              <w:rPr>
                <w:rFonts w:ascii="Arial" w:hAnsi="Arial" w:cs="Arial"/>
                <w:sz w:val="18"/>
                <w:szCs w:val="18"/>
                <w:lang w:val="en-GB" w:eastAsia="en-GB"/>
              </w:rPr>
            </w:pPr>
          </w:p>
        </w:tc>
      </w:tr>
      <w:tr w:rsidR="00AD4703" w:rsidRPr="001654A1" w14:paraId="4A9B9890" w14:textId="77777777" w:rsidTr="00BB358E">
        <w:trPr>
          <w:trHeight w:val="276"/>
        </w:trPr>
        <w:tc>
          <w:tcPr>
            <w:tcW w:w="8478" w:type="dxa"/>
            <w:vMerge/>
            <w:hideMark/>
          </w:tcPr>
          <w:p w14:paraId="68274857" w14:textId="77777777" w:rsidR="00AD4703" w:rsidRPr="001654A1" w:rsidRDefault="00AD4703" w:rsidP="005A7BEF">
            <w:pPr>
              <w:rPr>
                <w:rFonts w:ascii="Arial" w:hAnsi="Arial" w:cs="Arial"/>
                <w:b/>
                <w:bCs/>
                <w:sz w:val="18"/>
                <w:szCs w:val="18"/>
                <w:lang w:val="en-GB" w:eastAsia="en-GB"/>
              </w:rPr>
            </w:pPr>
          </w:p>
        </w:tc>
        <w:tc>
          <w:tcPr>
            <w:tcW w:w="4531" w:type="dxa"/>
            <w:vMerge/>
            <w:vAlign w:val="bottom"/>
            <w:hideMark/>
          </w:tcPr>
          <w:p w14:paraId="460F0E12" w14:textId="77777777" w:rsidR="00AD4703" w:rsidRPr="001654A1" w:rsidRDefault="00AD4703" w:rsidP="005A7BEF">
            <w:pPr>
              <w:jc w:val="center"/>
              <w:rPr>
                <w:rFonts w:ascii="Arial" w:hAnsi="Arial" w:cs="Arial"/>
                <w:sz w:val="18"/>
                <w:szCs w:val="18"/>
                <w:lang w:val="en-GB" w:eastAsia="en-GB"/>
              </w:rPr>
            </w:pPr>
          </w:p>
        </w:tc>
      </w:tr>
    </w:tbl>
    <w:p w14:paraId="4E38A5DA" w14:textId="20EF444B" w:rsidR="00A01019" w:rsidRPr="005A7BEF" w:rsidRDefault="00A01019" w:rsidP="005A7BEF">
      <w:pPr>
        <w:rPr>
          <w:rFonts w:ascii="Arial" w:hAnsi="Arial" w:cs="Arial"/>
          <w:b/>
        </w:rPr>
      </w:pPr>
      <w:bookmarkStart w:id="213" w:name="Fuel"/>
    </w:p>
    <w:p w14:paraId="26ED25AA" w14:textId="77777777" w:rsidR="00A01019" w:rsidRPr="005A7BEF" w:rsidRDefault="00A01019" w:rsidP="005A7BEF">
      <w:pPr>
        <w:rPr>
          <w:rFonts w:ascii="Arial" w:hAnsi="Arial" w:cs="Arial"/>
        </w:rPr>
      </w:pPr>
    </w:p>
    <w:p w14:paraId="5489D5E8" w14:textId="77777777" w:rsidR="00A01019" w:rsidRPr="005A7BEF" w:rsidRDefault="00A01019" w:rsidP="005A7BEF">
      <w:pPr>
        <w:rPr>
          <w:rFonts w:ascii="Arial" w:hAnsi="Arial" w:cs="Arial"/>
        </w:rPr>
      </w:pPr>
    </w:p>
    <w:p w14:paraId="3B139A93" w14:textId="77777777" w:rsidR="006246C1" w:rsidRDefault="00AD4703" w:rsidP="009751DA">
      <w:pPr>
        <w:pStyle w:val="Heading2"/>
        <w:spacing w:before="0"/>
        <w:rPr>
          <w:rFonts w:ascii="Arial" w:hAnsi="Arial" w:cs="Arial"/>
          <w:color w:val="auto"/>
          <w:sz w:val="20"/>
          <w:szCs w:val="20"/>
        </w:rPr>
      </w:pPr>
      <w:bookmarkStart w:id="214" w:name="_Toc516617875"/>
      <w:r w:rsidRPr="009751DA">
        <w:rPr>
          <w:rFonts w:ascii="Arial" w:hAnsi="Arial" w:cs="Arial"/>
          <w:color w:val="auto"/>
          <w:sz w:val="20"/>
          <w:szCs w:val="20"/>
        </w:rPr>
        <w:t xml:space="preserve">PART D: FUEL </w:t>
      </w:r>
      <w:r w:rsidR="006246C1">
        <w:rPr>
          <w:rFonts w:ascii="Arial" w:hAnsi="Arial" w:cs="Arial"/>
          <w:color w:val="auto"/>
          <w:sz w:val="20"/>
          <w:szCs w:val="20"/>
        </w:rPr>
        <w:t>CONSUMPTION</w:t>
      </w:r>
    </w:p>
    <w:p w14:paraId="6E15AE39" w14:textId="77777777" w:rsidR="006246C1" w:rsidRDefault="006246C1" w:rsidP="009751DA">
      <w:pPr>
        <w:pStyle w:val="Heading2"/>
        <w:spacing w:before="0"/>
        <w:rPr>
          <w:rFonts w:ascii="Arial" w:hAnsi="Arial" w:cs="Arial"/>
          <w:color w:val="auto"/>
          <w:sz w:val="20"/>
          <w:szCs w:val="20"/>
        </w:rPr>
      </w:pPr>
    </w:p>
    <w:p w14:paraId="6A8092CC" w14:textId="77777777" w:rsidR="006246C1" w:rsidRDefault="006246C1" w:rsidP="009751DA">
      <w:pPr>
        <w:pStyle w:val="Heading2"/>
        <w:spacing w:before="0"/>
        <w:rPr>
          <w:rFonts w:ascii="Arial" w:hAnsi="Arial" w:cs="Arial"/>
          <w:color w:val="auto"/>
          <w:sz w:val="20"/>
          <w:szCs w:val="20"/>
        </w:rPr>
      </w:pPr>
    </w:p>
    <w:p w14:paraId="47791305" w14:textId="3E41BE74" w:rsidR="006246C1" w:rsidRDefault="006246C1" w:rsidP="009751DA">
      <w:pPr>
        <w:pStyle w:val="Heading2"/>
        <w:spacing w:before="0"/>
        <w:rPr>
          <w:rFonts w:ascii="Arial" w:hAnsi="Arial" w:cs="Arial"/>
          <w:color w:val="auto"/>
          <w:sz w:val="20"/>
          <w:szCs w:val="20"/>
        </w:rPr>
      </w:pPr>
      <w:r w:rsidRPr="006246C1">
        <w:rPr>
          <w:rFonts w:ascii="Arial" w:hAnsi="Arial" w:cs="Arial"/>
          <w:color w:val="auto"/>
          <w:sz w:val="20"/>
          <w:szCs w:val="20"/>
        </w:rPr>
        <w:t>In the last 12 months, did anyone in the household use, produce or collect any of the following fuel types?</w:t>
      </w:r>
    </w:p>
    <w:p w14:paraId="2CA4C9AA" w14:textId="71EBD78D" w:rsidR="006246C1" w:rsidRDefault="006246C1" w:rsidP="001403DE"/>
    <w:p w14:paraId="487B7178" w14:textId="7E73A821" w:rsidR="006246C1" w:rsidRDefault="006246C1" w:rsidP="006246C1">
      <w:r>
        <w:t>1. Electricity</w:t>
      </w:r>
    </w:p>
    <w:p w14:paraId="42BCD5C5" w14:textId="38D86630" w:rsidR="006246C1" w:rsidRDefault="006246C1" w:rsidP="006246C1">
      <w:r>
        <w:t>2. Gas for household use</w:t>
      </w:r>
    </w:p>
    <w:p w14:paraId="6161C3DA" w14:textId="68AF035B" w:rsidR="006246C1" w:rsidRDefault="006246C1" w:rsidP="006246C1">
      <w:r>
        <w:t>3. Kerosene</w:t>
      </w:r>
    </w:p>
    <w:p w14:paraId="7EA36180" w14:textId="052B7029" w:rsidR="006246C1" w:rsidRDefault="006246C1" w:rsidP="006246C1">
      <w:r>
        <w:t>4. Charcoal</w:t>
      </w:r>
    </w:p>
    <w:p w14:paraId="5CE06D80" w14:textId="77777777" w:rsidR="006246C1" w:rsidRDefault="006246C1" w:rsidP="006246C1">
      <w:r>
        <w:t>5. Firewood and other solid fuels</w:t>
      </w:r>
    </w:p>
    <w:p w14:paraId="28D5A709" w14:textId="1AFD6096" w:rsidR="006246C1" w:rsidRDefault="006246C1" w:rsidP="006246C1">
      <w:r>
        <w:t>6. Petrol</w:t>
      </w:r>
    </w:p>
    <w:p w14:paraId="2775CE73" w14:textId="6F96A69C" w:rsidR="006246C1" w:rsidRDefault="006246C1" w:rsidP="006246C1">
      <w:r>
        <w:t>7. Diesel</w:t>
      </w:r>
    </w:p>
    <w:p w14:paraId="6D7DE4DF" w14:textId="582EB983" w:rsidR="006246C1" w:rsidRDefault="006246C1" w:rsidP="006246C1">
      <w:r>
        <w:t>8. Dung cake</w:t>
      </w:r>
    </w:p>
    <w:p w14:paraId="11C229B6" w14:textId="69E4203F" w:rsidR="006246C1" w:rsidRDefault="006246C1" w:rsidP="006246C1">
      <w:r>
        <w:t>9. Crop byproducts / waste</w:t>
      </w:r>
    </w:p>
    <w:p w14:paraId="63DECF8C" w14:textId="60C6F7C4" w:rsidR="006246C1" w:rsidRDefault="006246C1" w:rsidP="001403DE">
      <w:r>
        <w:t>10. Rubbish / plastic</w:t>
      </w:r>
      <w:r>
        <w:cr/>
      </w:r>
    </w:p>
    <w:p w14:paraId="340A6E95" w14:textId="77777777" w:rsidR="006246C1" w:rsidRPr="001403DE" w:rsidRDefault="006246C1" w:rsidP="001403DE"/>
    <w:p w14:paraId="2C0517EE" w14:textId="6C32E2DC" w:rsidR="006246C1" w:rsidRPr="001403DE" w:rsidRDefault="006246C1" w:rsidP="009751DA">
      <w:pPr>
        <w:pStyle w:val="Heading2"/>
        <w:spacing w:before="0"/>
        <w:rPr>
          <w:rFonts w:ascii="Arial" w:hAnsi="Arial" w:cs="Arial"/>
          <w:b w:val="0"/>
          <w:color w:val="auto"/>
          <w:sz w:val="20"/>
          <w:szCs w:val="20"/>
        </w:rPr>
      </w:pPr>
      <w:r>
        <w:rPr>
          <w:rFonts w:ascii="Arial" w:hAnsi="Arial" w:cs="Arial"/>
          <w:b w:val="0"/>
          <w:color w:val="auto"/>
          <w:sz w:val="20"/>
          <w:szCs w:val="20"/>
        </w:rPr>
        <w:lastRenderedPageBreak/>
        <w:t>Ask following questions for each of the fuel types indicated above.</w:t>
      </w:r>
    </w:p>
    <w:p w14:paraId="14EBBE63" w14:textId="77777777" w:rsidR="006246C1" w:rsidRDefault="006246C1" w:rsidP="009751DA">
      <w:pPr>
        <w:pStyle w:val="Heading2"/>
        <w:spacing w:before="0"/>
        <w:rPr>
          <w:rFonts w:ascii="Arial" w:hAnsi="Arial" w:cs="Arial"/>
          <w:color w:val="auto"/>
          <w:sz w:val="20"/>
          <w:szCs w:val="20"/>
        </w:rPr>
      </w:pPr>
    </w:p>
    <w:bookmarkEnd w:id="214"/>
    <w:p w14:paraId="6E3F785B" w14:textId="4A5C3F78" w:rsidR="00AD4703" w:rsidRPr="009751DA" w:rsidRDefault="00AD4703" w:rsidP="009751DA">
      <w:pPr>
        <w:pStyle w:val="Heading2"/>
        <w:spacing w:before="0"/>
        <w:rPr>
          <w:rFonts w:ascii="Arial" w:hAnsi="Arial" w:cs="Arial"/>
          <w:color w:val="auto"/>
          <w:sz w:val="20"/>
          <w:szCs w:val="20"/>
        </w:rPr>
      </w:pPr>
    </w:p>
    <w:tbl>
      <w:tblPr>
        <w:tblW w:w="13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64"/>
        <w:gridCol w:w="2927"/>
        <w:gridCol w:w="2340"/>
        <w:gridCol w:w="2448"/>
        <w:gridCol w:w="2441"/>
      </w:tblGrid>
      <w:tr w:rsidR="00AD4703" w:rsidRPr="001654A1" w14:paraId="4F5DD6AB" w14:textId="77777777" w:rsidTr="00BB358E">
        <w:trPr>
          <w:trHeight w:val="593"/>
          <w:tblHeader/>
        </w:trPr>
        <w:tc>
          <w:tcPr>
            <w:tcW w:w="3164" w:type="dxa"/>
            <w:shd w:val="clear" w:color="auto" w:fill="BFBFBF" w:themeFill="background1" w:themeFillShade="BF"/>
            <w:vAlign w:val="bottom"/>
          </w:tcPr>
          <w:bookmarkEnd w:id="213"/>
          <w:p w14:paraId="13F924EF" w14:textId="77777777" w:rsidR="00AD4703" w:rsidRPr="001654A1" w:rsidRDefault="00AD4703" w:rsidP="005A7BEF">
            <w:pPr>
              <w:autoSpaceDE w:val="0"/>
              <w:snapToGrid w:val="0"/>
              <w:ind w:left="345"/>
              <w:jc w:val="center"/>
              <w:rPr>
                <w:rFonts w:ascii="Arial" w:hAnsi="Arial" w:cs="Arial"/>
                <w:b/>
                <w:sz w:val="18"/>
                <w:szCs w:val="18"/>
              </w:rPr>
            </w:pPr>
            <w:r w:rsidRPr="001654A1">
              <w:rPr>
                <w:rFonts w:ascii="Arial" w:hAnsi="Arial" w:cs="Arial"/>
                <w:b/>
                <w:sz w:val="18"/>
                <w:szCs w:val="18"/>
              </w:rPr>
              <w:t>Type of Fuel</w:t>
            </w:r>
          </w:p>
        </w:tc>
        <w:tc>
          <w:tcPr>
            <w:tcW w:w="2927" w:type="dxa"/>
            <w:shd w:val="clear" w:color="auto" w:fill="BFBFBF" w:themeFill="background1" w:themeFillShade="BF"/>
            <w:vAlign w:val="bottom"/>
          </w:tcPr>
          <w:p w14:paraId="580AB1A0" w14:textId="77777777" w:rsidR="00AD4703" w:rsidRPr="001654A1" w:rsidRDefault="00AD4703" w:rsidP="005A7BEF">
            <w:pPr>
              <w:autoSpaceDE w:val="0"/>
              <w:snapToGrid w:val="0"/>
              <w:spacing w:before="60"/>
              <w:jc w:val="center"/>
              <w:rPr>
                <w:rFonts w:ascii="Arial" w:hAnsi="Arial" w:cs="Arial"/>
                <w:b/>
                <w:sz w:val="18"/>
                <w:szCs w:val="18"/>
              </w:rPr>
            </w:pPr>
            <w:r w:rsidRPr="001654A1">
              <w:rPr>
                <w:rFonts w:ascii="Arial" w:hAnsi="Arial" w:cs="Arial"/>
                <w:b/>
                <w:sz w:val="18"/>
                <w:szCs w:val="18"/>
              </w:rPr>
              <w:t>Q1. Out of the past 12 months, how many months have you used this item</w:t>
            </w:r>
          </w:p>
          <w:p w14:paraId="2D4D27EF" w14:textId="77777777" w:rsidR="00AD4703" w:rsidRPr="001654A1" w:rsidRDefault="00AD4703" w:rsidP="005A7BEF">
            <w:pPr>
              <w:autoSpaceDE w:val="0"/>
              <w:snapToGrid w:val="0"/>
              <w:spacing w:before="60"/>
              <w:jc w:val="center"/>
              <w:rPr>
                <w:rFonts w:ascii="Arial" w:hAnsi="Arial" w:cs="Arial"/>
                <w:b/>
                <w:sz w:val="18"/>
                <w:szCs w:val="18"/>
              </w:rPr>
            </w:pPr>
            <w:r w:rsidRPr="001654A1">
              <w:rPr>
                <w:rFonts w:ascii="Arial" w:hAnsi="Arial" w:cs="Arial"/>
                <w:b/>
                <w:sz w:val="18"/>
                <w:szCs w:val="18"/>
              </w:rPr>
              <w:t>(write in number)</w:t>
            </w:r>
          </w:p>
        </w:tc>
        <w:tc>
          <w:tcPr>
            <w:tcW w:w="2340" w:type="dxa"/>
            <w:shd w:val="clear" w:color="auto" w:fill="BFBFBF" w:themeFill="background1" w:themeFillShade="BF"/>
            <w:vAlign w:val="bottom"/>
          </w:tcPr>
          <w:p w14:paraId="0401C961" w14:textId="77777777" w:rsidR="00AD4703" w:rsidRPr="001654A1" w:rsidRDefault="00AD4703" w:rsidP="005A7BEF">
            <w:pPr>
              <w:autoSpaceDE w:val="0"/>
              <w:snapToGrid w:val="0"/>
              <w:spacing w:before="60"/>
              <w:jc w:val="center"/>
              <w:rPr>
                <w:rFonts w:ascii="Arial" w:hAnsi="Arial" w:cs="Arial"/>
                <w:b/>
                <w:sz w:val="18"/>
                <w:szCs w:val="18"/>
              </w:rPr>
            </w:pPr>
            <w:r w:rsidRPr="001654A1">
              <w:rPr>
                <w:rFonts w:ascii="Arial" w:hAnsi="Arial" w:cs="Arial"/>
                <w:b/>
                <w:sz w:val="18"/>
                <w:szCs w:val="18"/>
              </w:rPr>
              <w:t>Q2. What is the average value of this item you use per month? Ghs</w:t>
            </w:r>
          </w:p>
        </w:tc>
        <w:tc>
          <w:tcPr>
            <w:tcW w:w="2448" w:type="dxa"/>
            <w:shd w:val="clear" w:color="auto" w:fill="BFBFBF" w:themeFill="background1" w:themeFillShade="BF"/>
            <w:vAlign w:val="bottom"/>
          </w:tcPr>
          <w:p w14:paraId="539741A3" w14:textId="77777777" w:rsidR="00AD4703" w:rsidRPr="001654A1" w:rsidRDefault="00AD4703" w:rsidP="005A7BEF">
            <w:pPr>
              <w:autoSpaceDE w:val="0"/>
              <w:snapToGrid w:val="0"/>
              <w:spacing w:before="60"/>
              <w:jc w:val="center"/>
              <w:rPr>
                <w:rFonts w:ascii="Arial" w:hAnsi="Arial" w:cs="Arial"/>
                <w:b/>
                <w:sz w:val="18"/>
                <w:szCs w:val="18"/>
              </w:rPr>
            </w:pPr>
            <w:r w:rsidRPr="001654A1">
              <w:rPr>
                <w:rFonts w:ascii="Arial" w:hAnsi="Arial" w:cs="Arial"/>
                <w:b/>
                <w:sz w:val="18"/>
                <w:szCs w:val="18"/>
              </w:rPr>
              <w:t>Q3. What is the value of this item your household has produced/collected in the last 12 months? Ghs</w:t>
            </w:r>
          </w:p>
        </w:tc>
        <w:tc>
          <w:tcPr>
            <w:tcW w:w="2441" w:type="dxa"/>
            <w:shd w:val="clear" w:color="auto" w:fill="BFBFBF" w:themeFill="background1" w:themeFillShade="BF"/>
            <w:vAlign w:val="bottom"/>
          </w:tcPr>
          <w:p w14:paraId="6CBDFB47" w14:textId="77777777" w:rsidR="00AD4703" w:rsidRPr="001654A1" w:rsidRDefault="00AD4703" w:rsidP="005A7BEF">
            <w:pPr>
              <w:autoSpaceDE w:val="0"/>
              <w:snapToGrid w:val="0"/>
              <w:spacing w:before="60"/>
              <w:jc w:val="center"/>
              <w:rPr>
                <w:rFonts w:ascii="Arial" w:hAnsi="Arial" w:cs="Arial"/>
                <w:b/>
                <w:sz w:val="18"/>
                <w:szCs w:val="18"/>
              </w:rPr>
            </w:pPr>
            <w:r w:rsidRPr="001654A1">
              <w:rPr>
                <w:rFonts w:ascii="Arial" w:hAnsi="Arial" w:cs="Arial"/>
                <w:b/>
                <w:sz w:val="18"/>
                <w:szCs w:val="18"/>
              </w:rPr>
              <w:t>Q4. What is the value of this item your household has purchased in the last 12 months? Ghs</w:t>
            </w:r>
          </w:p>
        </w:tc>
      </w:tr>
      <w:tr w:rsidR="00AD4703" w:rsidRPr="001654A1" w14:paraId="7726049B" w14:textId="77777777" w:rsidTr="00BB358E">
        <w:trPr>
          <w:trHeight w:val="548"/>
        </w:trPr>
        <w:tc>
          <w:tcPr>
            <w:tcW w:w="3164" w:type="dxa"/>
            <w:vAlign w:val="center"/>
          </w:tcPr>
          <w:p w14:paraId="5E012BF8" w14:textId="77777777" w:rsidR="00AD4703" w:rsidRPr="001654A1" w:rsidRDefault="00AD4703" w:rsidP="005A7BEF">
            <w:pPr>
              <w:autoSpaceDE w:val="0"/>
              <w:snapToGrid w:val="0"/>
              <w:spacing w:line="360" w:lineRule="auto"/>
              <w:ind w:left="345"/>
              <w:rPr>
                <w:rFonts w:ascii="Arial" w:hAnsi="Arial" w:cs="Arial"/>
                <w:b/>
                <w:sz w:val="18"/>
                <w:szCs w:val="18"/>
              </w:rPr>
            </w:pPr>
            <w:r w:rsidRPr="001654A1">
              <w:rPr>
                <w:rFonts w:ascii="Arial" w:hAnsi="Arial" w:cs="Arial"/>
                <w:sz w:val="18"/>
                <w:szCs w:val="18"/>
              </w:rPr>
              <w:fldChar w:fldCharType="begin"/>
            </w:r>
            <w:r w:rsidRPr="001654A1">
              <w:rPr>
                <w:rFonts w:ascii="Arial" w:hAnsi="Arial" w:cs="Arial"/>
                <w:sz w:val="18"/>
                <w:szCs w:val="18"/>
              </w:rPr>
              <w:instrText xml:space="preserve"> SEQ D \* MERGEFORMAT </w:instrText>
            </w:r>
            <w:r w:rsidRPr="001654A1">
              <w:rPr>
                <w:rFonts w:ascii="Arial" w:hAnsi="Arial" w:cs="Arial"/>
                <w:sz w:val="18"/>
                <w:szCs w:val="18"/>
              </w:rPr>
              <w:fldChar w:fldCharType="separate"/>
            </w:r>
            <w:r w:rsidRPr="001654A1">
              <w:rPr>
                <w:rFonts w:ascii="Arial" w:hAnsi="Arial" w:cs="Arial"/>
                <w:b/>
                <w:noProof/>
                <w:sz w:val="18"/>
                <w:szCs w:val="18"/>
              </w:rPr>
              <w:t>1</w:t>
            </w:r>
            <w:r w:rsidRPr="001654A1">
              <w:rPr>
                <w:rFonts w:ascii="Arial" w:hAnsi="Arial" w:cs="Arial"/>
                <w:b/>
                <w:noProof/>
                <w:sz w:val="18"/>
                <w:szCs w:val="18"/>
              </w:rPr>
              <w:fldChar w:fldCharType="end"/>
            </w:r>
            <w:r w:rsidRPr="001654A1">
              <w:rPr>
                <w:rFonts w:ascii="Arial" w:hAnsi="Arial" w:cs="Arial"/>
                <w:b/>
                <w:sz w:val="18"/>
                <w:szCs w:val="18"/>
              </w:rPr>
              <w:t>. Electricity</w:t>
            </w:r>
          </w:p>
        </w:tc>
        <w:tc>
          <w:tcPr>
            <w:tcW w:w="2927" w:type="dxa"/>
            <w:vAlign w:val="bottom"/>
          </w:tcPr>
          <w:p w14:paraId="6E00BEBB" w14:textId="77777777" w:rsidR="00AD4703" w:rsidRPr="001654A1" w:rsidRDefault="00AD4703" w:rsidP="005A7BEF">
            <w:pPr>
              <w:autoSpaceDE w:val="0"/>
              <w:snapToGrid w:val="0"/>
              <w:spacing w:before="60" w:line="360" w:lineRule="auto"/>
              <w:rPr>
                <w:rFonts w:ascii="Arial" w:hAnsi="Arial" w:cs="Arial"/>
                <w:sz w:val="18"/>
                <w:szCs w:val="18"/>
              </w:rPr>
            </w:pPr>
          </w:p>
        </w:tc>
        <w:tc>
          <w:tcPr>
            <w:tcW w:w="2340" w:type="dxa"/>
            <w:vAlign w:val="bottom"/>
          </w:tcPr>
          <w:p w14:paraId="2DA1EC85"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37FB630A"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42133D5E" w14:textId="77777777" w:rsidR="00AD4703" w:rsidRPr="001654A1" w:rsidRDefault="00AD4703" w:rsidP="005A7BEF">
            <w:pPr>
              <w:autoSpaceDE w:val="0"/>
              <w:snapToGrid w:val="0"/>
              <w:spacing w:before="60" w:line="360" w:lineRule="auto"/>
              <w:rPr>
                <w:rFonts w:ascii="Arial" w:hAnsi="Arial" w:cs="Arial"/>
                <w:sz w:val="18"/>
                <w:szCs w:val="18"/>
              </w:rPr>
            </w:pPr>
          </w:p>
        </w:tc>
      </w:tr>
      <w:tr w:rsidR="00AD4703" w:rsidRPr="001654A1" w14:paraId="7E0C6175" w14:textId="77777777" w:rsidTr="00BB358E">
        <w:trPr>
          <w:trHeight w:val="432"/>
        </w:trPr>
        <w:tc>
          <w:tcPr>
            <w:tcW w:w="3164" w:type="dxa"/>
            <w:vAlign w:val="center"/>
          </w:tcPr>
          <w:p w14:paraId="088B96C3" w14:textId="77777777" w:rsidR="00AD4703" w:rsidRPr="001654A1" w:rsidRDefault="00AD4703" w:rsidP="005A7BEF">
            <w:pPr>
              <w:autoSpaceDE w:val="0"/>
              <w:snapToGrid w:val="0"/>
              <w:spacing w:line="360" w:lineRule="auto"/>
              <w:ind w:left="540" w:hanging="195"/>
              <w:rPr>
                <w:rFonts w:ascii="Arial" w:hAnsi="Arial" w:cs="Arial"/>
                <w:b/>
                <w:sz w:val="18"/>
                <w:szCs w:val="18"/>
              </w:rPr>
            </w:pPr>
            <w:r w:rsidRPr="001654A1">
              <w:rPr>
                <w:rFonts w:ascii="Arial" w:hAnsi="Arial" w:cs="Arial"/>
                <w:b/>
                <w:sz w:val="18"/>
                <w:szCs w:val="18"/>
              </w:rPr>
              <w:fldChar w:fldCharType="begin"/>
            </w:r>
            <w:r w:rsidRPr="001654A1">
              <w:rPr>
                <w:rFonts w:ascii="Arial" w:hAnsi="Arial" w:cs="Arial"/>
                <w:b/>
                <w:sz w:val="18"/>
                <w:szCs w:val="18"/>
              </w:rPr>
              <w:instrText xml:space="preserve"> SEQ D \n </w:instrText>
            </w:r>
            <w:r w:rsidRPr="001654A1">
              <w:rPr>
                <w:rFonts w:ascii="Arial" w:hAnsi="Arial" w:cs="Arial"/>
                <w:b/>
                <w:sz w:val="18"/>
                <w:szCs w:val="18"/>
              </w:rPr>
              <w:fldChar w:fldCharType="separate"/>
            </w:r>
            <w:r w:rsidRPr="001654A1">
              <w:rPr>
                <w:rFonts w:ascii="Arial" w:hAnsi="Arial" w:cs="Arial"/>
                <w:b/>
                <w:noProof/>
                <w:sz w:val="18"/>
                <w:szCs w:val="18"/>
              </w:rPr>
              <w:t>2</w:t>
            </w:r>
            <w:r w:rsidRPr="001654A1">
              <w:rPr>
                <w:rFonts w:ascii="Arial" w:hAnsi="Arial" w:cs="Arial"/>
                <w:b/>
                <w:sz w:val="18"/>
                <w:szCs w:val="18"/>
              </w:rPr>
              <w:fldChar w:fldCharType="end"/>
            </w:r>
            <w:r w:rsidRPr="001654A1">
              <w:rPr>
                <w:rFonts w:ascii="Arial" w:hAnsi="Arial" w:cs="Arial"/>
                <w:b/>
                <w:sz w:val="18"/>
                <w:szCs w:val="18"/>
              </w:rPr>
              <w:t>. Gas for household use</w:t>
            </w:r>
          </w:p>
        </w:tc>
        <w:tc>
          <w:tcPr>
            <w:tcW w:w="2927" w:type="dxa"/>
            <w:vAlign w:val="bottom"/>
          </w:tcPr>
          <w:p w14:paraId="6E237268" w14:textId="77777777" w:rsidR="00AD4703" w:rsidRPr="001654A1" w:rsidRDefault="00AD4703" w:rsidP="005A7BEF">
            <w:pPr>
              <w:autoSpaceDE w:val="0"/>
              <w:snapToGrid w:val="0"/>
              <w:spacing w:before="60" w:line="360" w:lineRule="auto"/>
              <w:rPr>
                <w:rFonts w:ascii="Arial" w:hAnsi="Arial" w:cs="Arial"/>
                <w:sz w:val="18"/>
                <w:szCs w:val="18"/>
              </w:rPr>
            </w:pPr>
          </w:p>
        </w:tc>
        <w:tc>
          <w:tcPr>
            <w:tcW w:w="2340" w:type="dxa"/>
            <w:vAlign w:val="bottom"/>
          </w:tcPr>
          <w:p w14:paraId="60E8E921"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62447FD0"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78E82CD2" w14:textId="77777777" w:rsidR="00AD4703" w:rsidRPr="001654A1" w:rsidRDefault="00AD4703" w:rsidP="005A7BEF">
            <w:pPr>
              <w:autoSpaceDE w:val="0"/>
              <w:snapToGrid w:val="0"/>
              <w:spacing w:before="60" w:line="360" w:lineRule="auto"/>
              <w:rPr>
                <w:rFonts w:ascii="Arial" w:hAnsi="Arial" w:cs="Arial"/>
                <w:sz w:val="18"/>
                <w:szCs w:val="18"/>
              </w:rPr>
            </w:pPr>
          </w:p>
        </w:tc>
      </w:tr>
      <w:tr w:rsidR="00AD4703" w:rsidRPr="001654A1" w14:paraId="37973B98" w14:textId="77777777" w:rsidTr="00BB358E">
        <w:trPr>
          <w:trHeight w:val="432"/>
        </w:trPr>
        <w:tc>
          <w:tcPr>
            <w:tcW w:w="3164" w:type="dxa"/>
            <w:vAlign w:val="center"/>
          </w:tcPr>
          <w:p w14:paraId="3C03B85F" w14:textId="77777777" w:rsidR="00AD4703" w:rsidRPr="001654A1" w:rsidRDefault="00AD4703" w:rsidP="005A7BEF">
            <w:pPr>
              <w:autoSpaceDE w:val="0"/>
              <w:snapToGrid w:val="0"/>
              <w:spacing w:line="360" w:lineRule="auto"/>
              <w:ind w:left="345"/>
              <w:rPr>
                <w:rFonts w:ascii="Arial" w:hAnsi="Arial" w:cs="Arial"/>
                <w:b/>
                <w:sz w:val="18"/>
                <w:szCs w:val="18"/>
              </w:rPr>
            </w:pPr>
            <w:r w:rsidRPr="001654A1">
              <w:rPr>
                <w:rFonts w:ascii="Arial" w:hAnsi="Arial" w:cs="Arial"/>
                <w:b/>
                <w:sz w:val="18"/>
                <w:szCs w:val="18"/>
              </w:rPr>
              <w:fldChar w:fldCharType="begin"/>
            </w:r>
            <w:r w:rsidRPr="001654A1">
              <w:rPr>
                <w:rFonts w:ascii="Arial" w:hAnsi="Arial" w:cs="Arial"/>
                <w:b/>
                <w:sz w:val="18"/>
                <w:szCs w:val="18"/>
              </w:rPr>
              <w:instrText xml:space="preserve"> SEQ D \n </w:instrText>
            </w:r>
            <w:r w:rsidRPr="001654A1">
              <w:rPr>
                <w:rFonts w:ascii="Arial" w:hAnsi="Arial" w:cs="Arial"/>
                <w:b/>
                <w:sz w:val="18"/>
                <w:szCs w:val="18"/>
              </w:rPr>
              <w:fldChar w:fldCharType="separate"/>
            </w:r>
            <w:r w:rsidRPr="001654A1">
              <w:rPr>
                <w:rFonts w:ascii="Arial" w:hAnsi="Arial" w:cs="Arial"/>
                <w:b/>
                <w:noProof/>
                <w:sz w:val="18"/>
                <w:szCs w:val="18"/>
              </w:rPr>
              <w:t>3</w:t>
            </w:r>
            <w:r w:rsidRPr="001654A1">
              <w:rPr>
                <w:rFonts w:ascii="Arial" w:hAnsi="Arial" w:cs="Arial"/>
                <w:b/>
                <w:sz w:val="18"/>
                <w:szCs w:val="18"/>
              </w:rPr>
              <w:fldChar w:fldCharType="end"/>
            </w:r>
            <w:r w:rsidRPr="001654A1">
              <w:rPr>
                <w:rFonts w:ascii="Arial" w:hAnsi="Arial" w:cs="Arial"/>
                <w:b/>
                <w:sz w:val="18"/>
                <w:szCs w:val="18"/>
              </w:rPr>
              <w:t>. Kerosene</w:t>
            </w:r>
          </w:p>
        </w:tc>
        <w:tc>
          <w:tcPr>
            <w:tcW w:w="2927" w:type="dxa"/>
            <w:vAlign w:val="bottom"/>
          </w:tcPr>
          <w:p w14:paraId="75C4D985" w14:textId="77777777" w:rsidR="00AD4703" w:rsidRPr="001654A1" w:rsidRDefault="00AD4703" w:rsidP="005A7BEF">
            <w:pPr>
              <w:autoSpaceDE w:val="0"/>
              <w:snapToGrid w:val="0"/>
              <w:spacing w:before="60" w:line="360" w:lineRule="auto"/>
              <w:rPr>
                <w:rFonts w:ascii="Arial" w:hAnsi="Arial" w:cs="Arial"/>
                <w:sz w:val="18"/>
                <w:szCs w:val="18"/>
              </w:rPr>
            </w:pPr>
          </w:p>
        </w:tc>
        <w:tc>
          <w:tcPr>
            <w:tcW w:w="2340" w:type="dxa"/>
            <w:vAlign w:val="bottom"/>
          </w:tcPr>
          <w:p w14:paraId="1BD9A853"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081B25F0"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148B1AFE" w14:textId="77777777" w:rsidR="00AD4703" w:rsidRPr="001654A1" w:rsidRDefault="00AD4703" w:rsidP="005A7BEF">
            <w:pPr>
              <w:autoSpaceDE w:val="0"/>
              <w:snapToGrid w:val="0"/>
              <w:spacing w:before="60" w:line="360" w:lineRule="auto"/>
              <w:rPr>
                <w:rFonts w:ascii="Arial" w:hAnsi="Arial" w:cs="Arial"/>
                <w:sz w:val="18"/>
                <w:szCs w:val="18"/>
              </w:rPr>
            </w:pPr>
          </w:p>
        </w:tc>
      </w:tr>
      <w:tr w:rsidR="00AD4703" w:rsidRPr="001654A1" w14:paraId="6255D40B" w14:textId="77777777" w:rsidTr="00BB358E">
        <w:trPr>
          <w:trHeight w:val="432"/>
        </w:trPr>
        <w:tc>
          <w:tcPr>
            <w:tcW w:w="3164" w:type="dxa"/>
            <w:vAlign w:val="center"/>
          </w:tcPr>
          <w:p w14:paraId="3FD60E56" w14:textId="77777777" w:rsidR="00AD4703" w:rsidRPr="001654A1" w:rsidRDefault="00AD4703" w:rsidP="005A7BEF">
            <w:pPr>
              <w:autoSpaceDE w:val="0"/>
              <w:snapToGrid w:val="0"/>
              <w:spacing w:line="360" w:lineRule="auto"/>
              <w:ind w:left="345"/>
              <w:rPr>
                <w:rFonts w:ascii="Arial" w:hAnsi="Arial" w:cs="Arial"/>
                <w:b/>
                <w:sz w:val="18"/>
                <w:szCs w:val="18"/>
              </w:rPr>
            </w:pPr>
            <w:r w:rsidRPr="001654A1">
              <w:rPr>
                <w:rFonts w:ascii="Arial" w:hAnsi="Arial" w:cs="Arial"/>
                <w:b/>
                <w:sz w:val="18"/>
                <w:szCs w:val="18"/>
              </w:rPr>
              <w:fldChar w:fldCharType="begin"/>
            </w:r>
            <w:r w:rsidRPr="001654A1">
              <w:rPr>
                <w:rFonts w:ascii="Arial" w:hAnsi="Arial" w:cs="Arial"/>
                <w:b/>
                <w:sz w:val="18"/>
                <w:szCs w:val="18"/>
              </w:rPr>
              <w:instrText xml:space="preserve"> SEQ D \n </w:instrText>
            </w:r>
            <w:r w:rsidRPr="001654A1">
              <w:rPr>
                <w:rFonts w:ascii="Arial" w:hAnsi="Arial" w:cs="Arial"/>
                <w:b/>
                <w:sz w:val="18"/>
                <w:szCs w:val="18"/>
              </w:rPr>
              <w:fldChar w:fldCharType="separate"/>
            </w:r>
            <w:r w:rsidRPr="001654A1">
              <w:rPr>
                <w:rFonts w:ascii="Arial" w:hAnsi="Arial" w:cs="Arial"/>
                <w:b/>
                <w:noProof/>
                <w:sz w:val="18"/>
                <w:szCs w:val="18"/>
              </w:rPr>
              <w:t>4</w:t>
            </w:r>
            <w:r w:rsidRPr="001654A1">
              <w:rPr>
                <w:rFonts w:ascii="Arial" w:hAnsi="Arial" w:cs="Arial"/>
                <w:b/>
                <w:sz w:val="18"/>
                <w:szCs w:val="18"/>
              </w:rPr>
              <w:fldChar w:fldCharType="end"/>
            </w:r>
            <w:r w:rsidRPr="001654A1">
              <w:rPr>
                <w:rFonts w:ascii="Arial" w:hAnsi="Arial" w:cs="Arial"/>
                <w:b/>
                <w:sz w:val="18"/>
                <w:szCs w:val="18"/>
              </w:rPr>
              <w:t>. Charcoal</w:t>
            </w:r>
          </w:p>
        </w:tc>
        <w:tc>
          <w:tcPr>
            <w:tcW w:w="2927" w:type="dxa"/>
            <w:vAlign w:val="bottom"/>
          </w:tcPr>
          <w:p w14:paraId="11F0C419" w14:textId="77777777" w:rsidR="00AD4703" w:rsidRPr="001654A1" w:rsidRDefault="00AD4703" w:rsidP="005A7BEF">
            <w:pPr>
              <w:autoSpaceDE w:val="0"/>
              <w:snapToGrid w:val="0"/>
              <w:spacing w:before="60" w:line="360" w:lineRule="auto"/>
              <w:rPr>
                <w:rFonts w:ascii="Arial" w:hAnsi="Arial" w:cs="Arial"/>
                <w:sz w:val="18"/>
                <w:szCs w:val="18"/>
              </w:rPr>
            </w:pPr>
          </w:p>
        </w:tc>
        <w:tc>
          <w:tcPr>
            <w:tcW w:w="2340" w:type="dxa"/>
            <w:vAlign w:val="bottom"/>
          </w:tcPr>
          <w:p w14:paraId="5C9FB82A"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76690F3A"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377A1A75" w14:textId="77777777" w:rsidR="00AD4703" w:rsidRPr="001654A1" w:rsidRDefault="00AD4703" w:rsidP="005A7BEF">
            <w:pPr>
              <w:autoSpaceDE w:val="0"/>
              <w:snapToGrid w:val="0"/>
              <w:spacing w:before="60" w:line="360" w:lineRule="auto"/>
              <w:rPr>
                <w:rFonts w:ascii="Arial" w:hAnsi="Arial" w:cs="Arial"/>
                <w:sz w:val="18"/>
                <w:szCs w:val="18"/>
              </w:rPr>
            </w:pPr>
          </w:p>
        </w:tc>
      </w:tr>
      <w:tr w:rsidR="00AD4703" w:rsidRPr="001654A1" w14:paraId="0821443A" w14:textId="77777777" w:rsidTr="00BB358E">
        <w:trPr>
          <w:trHeight w:val="432"/>
        </w:trPr>
        <w:tc>
          <w:tcPr>
            <w:tcW w:w="3164" w:type="dxa"/>
            <w:vAlign w:val="center"/>
          </w:tcPr>
          <w:p w14:paraId="11B48629" w14:textId="77777777" w:rsidR="00AD4703" w:rsidRPr="001654A1" w:rsidRDefault="00AD4703" w:rsidP="005A7BEF">
            <w:pPr>
              <w:autoSpaceDE w:val="0"/>
              <w:snapToGrid w:val="0"/>
              <w:spacing w:line="360" w:lineRule="auto"/>
              <w:ind w:left="540" w:hanging="180"/>
              <w:rPr>
                <w:rFonts w:ascii="Arial" w:hAnsi="Arial" w:cs="Arial"/>
                <w:b/>
                <w:sz w:val="18"/>
                <w:szCs w:val="18"/>
              </w:rPr>
            </w:pPr>
            <w:r w:rsidRPr="001654A1">
              <w:rPr>
                <w:rFonts w:ascii="Arial" w:hAnsi="Arial" w:cs="Arial"/>
                <w:b/>
                <w:sz w:val="18"/>
                <w:szCs w:val="18"/>
              </w:rPr>
              <w:fldChar w:fldCharType="begin"/>
            </w:r>
            <w:r w:rsidRPr="001654A1">
              <w:rPr>
                <w:rFonts w:ascii="Arial" w:hAnsi="Arial" w:cs="Arial"/>
                <w:b/>
                <w:sz w:val="18"/>
                <w:szCs w:val="18"/>
              </w:rPr>
              <w:instrText xml:space="preserve"> SEQ D \n </w:instrText>
            </w:r>
            <w:r w:rsidRPr="001654A1">
              <w:rPr>
                <w:rFonts w:ascii="Arial" w:hAnsi="Arial" w:cs="Arial"/>
                <w:b/>
                <w:sz w:val="18"/>
                <w:szCs w:val="18"/>
              </w:rPr>
              <w:fldChar w:fldCharType="separate"/>
            </w:r>
            <w:r w:rsidRPr="001654A1">
              <w:rPr>
                <w:rFonts w:ascii="Arial" w:hAnsi="Arial" w:cs="Arial"/>
                <w:b/>
                <w:noProof/>
                <w:sz w:val="18"/>
                <w:szCs w:val="18"/>
              </w:rPr>
              <w:t>5</w:t>
            </w:r>
            <w:r w:rsidRPr="001654A1">
              <w:rPr>
                <w:rFonts w:ascii="Arial" w:hAnsi="Arial" w:cs="Arial"/>
                <w:b/>
                <w:sz w:val="18"/>
                <w:szCs w:val="18"/>
              </w:rPr>
              <w:fldChar w:fldCharType="end"/>
            </w:r>
            <w:r w:rsidRPr="001654A1">
              <w:rPr>
                <w:rFonts w:ascii="Arial" w:hAnsi="Arial" w:cs="Arial"/>
                <w:b/>
                <w:sz w:val="18"/>
                <w:szCs w:val="18"/>
              </w:rPr>
              <w:t>. Firewood and other solid fuels</w:t>
            </w:r>
          </w:p>
        </w:tc>
        <w:tc>
          <w:tcPr>
            <w:tcW w:w="2927" w:type="dxa"/>
            <w:vAlign w:val="bottom"/>
          </w:tcPr>
          <w:p w14:paraId="558B9667" w14:textId="77777777" w:rsidR="00AD4703" w:rsidRPr="001654A1" w:rsidRDefault="00AD4703" w:rsidP="005A7BEF">
            <w:pPr>
              <w:autoSpaceDE w:val="0"/>
              <w:snapToGrid w:val="0"/>
              <w:spacing w:before="60" w:line="360" w:lineRule="auto"/>
              <w:rPr>
                <w:rFonts w:ascii="Arial" w:eastAsia="Arial" w:hAnsi="Arial" w:cs="Arial"/>
                <w:sz w:val="18"/>
                <w:szCs w:val="18"/>
              </w:rPr>
            </w:pPr>
          </w:p>
        </w:tc>
        <w:tc>
          <w:tcPr>
            <w:tcW w:w="2340" w:type="dxa"/>
            <w:vAlign w:val="bottom"/>
          </w:tcPr>
          <w:p w14:paraId="6715E081"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4D52B511"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78F91ED8" w14:textId="77777777" w:rsidR="00AD4703" w:rsidRPr="001654A1" w:rsidRDefault="00AD4703" w:rsidP="005A7BEF">
            <w:pPr>
              <w:autoSpaceDE w:val="0"/>
              <w:snapToGrid w:val="0"/>
              <w:spacing w:before="60" w:line="360" w:lineRule="auto"/>
              <w:rPr>
                <w:rFonts w:ascii="Arial" w:hAnsi="Arial" w:cs="Arial"/>
                <w:sz w:val="18"/>
                <w:szCs w:val="18"/>
              </w:rPr>
            </w:pPr>
          </w:p>
        </w:tc>
      </w:tr>
      <w:tr w:rsidR="00AD4703" w:rsidRPr="001654A1" w14:paraId="22244A87" w14:textId="77777777" w:rsidTr="00BB358E">
        <w:trPr>
          <w:trHeight w:val="432"/>
        </w:trPr>
        <w:tc>
          <w:tcPr>
            <w:tcW w:w="3164" w:type="dxa"/>
            <w:vAlign w:val="center"/>
          </w:tcPr>
          <w:p w14:paraId="7F430D01" w14:textId="77777777" w:rsidR="00AD4703" w:rsidRPr="001654A1" w:rsidRDefault="00AD4703" w:rsidP="005A7BEF">
            <w:pPr>
              <w:autoSpaceDE w:val="0"/>
              <w:snapToGrid w:val="0"/>
              <w:spacing w:line="360" w:lineRule="auto"/>
              <w:ind w:left="540" w:hanging="180"/>
              <w:rPr>
                <w:rFonts w:ascii="Arial" w:hAnsi="Arial" w:cs="Arial"/>
                <w:b/>
                <w:sz w:val="18"/>
                <w:szCs w:val="18"/>
              </w:rPr>
            </w:pPr>
            <w:r w:rsidRPr="001654A1">
              <w:rPr>
                <w:rFonts w:ascii="Arial" w:hAnsi="Arial" w:cs="Arial"/>
                <w:b/>
                <w:sz w:val="18"/>
                <w:szCs w:val="18"/>
              </w:rPr>
              <w:fldChar w:fldCharType="begin"/>
            </w:r>
            <w:r w:rsidRPr="001654A1">
              <w:rPr>
                <w:rFonts w:ascii="Arial" w:hAnsi="Arial" w:cs="Arial"/>
                <w:b/>
                <w:sz w:val="18"/>
                <w:szCs w:val="18"/>
              </w:rPr>
              <w:instrText xml:space="preserve"> SEQ D \n </w:instrText>
            </w:r>
            <w:r w:rsidRPr="001654A1">
              <w:rPr>
                <w:rFonts w:ascii="Arial" w:hAnsi="Arial" w:cs="Arial"/>
                <w:b/>
                <w:sz w:val="18"/>
                <w:szCs w:val="18"/>
              </w:rPr>
              <w:fldChar w:fldCharType="separate"/>
            </w:r>
            <w:r w:rsidRPr="001654A1">
              <w:rPr>
                <w:rFonts w:ascii="Arial" w:hAnsi="Arial" w:cs="Arial"/>
                <w:b/>
                <w:noProof/>
                <w:sz w:val="18"/>
                <w:szCs w:val="18"/>
              </w:rPr>
              <w:t>6</w:t>
            </w:r>
            <w:r w:rsidRPr="001654A1">
              <w:rPr>
                <w:rFonts w:ascii="Arial" w:hAnsi="Arial" w:cs="Arial"/>
                <w:b/>
                <w:sz w:val="18"/>
                <w:szCs w:val="18"/>
              </w:rPr>
              <w:fldChar w:fldCharType="end"/>
            </w:r>
            <w:r w:rsidRPr="001654A1">
              <w:rPr>
                <w:rFonts w:ascii="Arial" w:hAnsi="Arial" w:cs="Arial"/>
                <w:b/>
                <w:sz w:val="18"/>
                <w:szCs w:val="18"/>
              </w:rPr>
              <w:t>. Petrol</w:t>
            </w:r>
          </w:p>
        </w:tc>
        <w:tc>
          <w:tcPr>
            <w:tcW w:w="2927" w:type="dxa"/>
            <w:vAlign w:val="bottom"/>
          </w:tcPr>
          <w:p w14:paraId="4A56D872" w14:textId="77777777" w:rsidR="00AD4703" w:rsidRPr="001654A1" w:rsidRDefault="00AD4703" w:rsidP="005A7BEF">
            <w:pPr>
              <w:autoSpaceDE w:val="0"/>
              <w:snapToGrid w:val="0"/>
              <w:spacing w:before="60" w:line="360" w:lineRule="auto"/>
              <w:rPr>
                <w:rFonts w:ascii="Arial" w:eastAsia="Arial" w:hAnsi="Arial" w:cs="Arial"/>
                <w:sz w:val="18"/>
                <w:szCs w:val="18"/>
              </w:rPr>
            </w:pPr>
          </w:p>
        </w:tc>
        <w:tc>
          <w:tcPr>
            <w:tcW w:w="2340" w:type="dxa"/>
            <w:vAlign w:val="bottom"/>
          </w:tcPr>
          <w:p w14:paraId="00BA7BA3"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0D25D71D"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7FBA1E2B" w14:textId="77777777" w:rsidR="00AD4703" w:rsidRPr="001654A1" w:rsidRDefault="00AD4703" w:rsidP="005A7BEF">
            <w:pPr>
              <w:autoSpaceDE w:val="0"/>
              <w:snapToGrid w:val="0"/>
              <w:spacing w:before="60" w:line="360" w:lineRule="auto"/>
              <w:rPr>
                <w:rFonts w:ascii="Arial" w:hAnsi="Arial" w:cs="Arial"/>
                <w:sz w:val="18"/>
                <w:szCs w:val="18"/>
              </w:rPr>
            </w:pPr>
          </w:p>
        </w:tc>
      </w:tr>
      <w:tr w:rsidR="00AD4703" w:rsidRPr="001654A1" w14:paraId="1AA9F1F7" w14:textId="77777777" w:rsidTr="00BB358E">
        <w:trPr>
          <w:trHeight w:val="432"/>
        </w:trPr>
        <w:tc>
          <w:tcPr>
            <w:tcW w:w="3164" w:type="dxa"/>
            <w:vAlign w:val="center"/>
          </w:tcPr>
          <w:p w14:paraId="654BD251" w14:textId="77777777" w:rsidR="00AD4703" w:rsidRPr="001654A1" w:rsidRDefault="00AD4703" w:rsidP="005A7BEF">
            <w:pPr>
              <w:autoSpaceDE w:val="0"/>
              <w:snapToGrid w:val="0"/>
              <w:spacing w:line="360" w:lineRule="auto"/>
              <w:ind w:left="540" w:hanging="180"/>
              <w:rPr>
                <w:rFonts w:ascii="Arial" w:hAnsi="Arial" w:cs="Arial"/>
                <w:b/>
                <w:sz w:val="18"/>
                <w:szCs w:val="18"/>
              </w:rPr>
            </w:pPr>
            <w:r w:rsidRPr="001654A1">
              <w:rPr>
                <w:rFonts w:ascii="Arial" w:hAnsi="Arial" w:cs="Arial"/>
                <w:b/>
                <w:sz w:val="18"/>
                <w:szCs w:val="18"/>
              </w:rPr>
              <w:fldChar w:fldCharType="begin"/>
            </w:r>
            <w:r w:rsidRPr="001654A1">
              <w:rPr>
                <w:rFonts w:ascii="Arial" w:hAnsi="Arial" w:cs="Arial"/>
                <w:b/>
                <w:sz w:val="18"/>
                <w:szCs w:val="18"/>
              </w:rPr>
              <w:instrText xml:space="preserve"> SEQ D \n </w:instrText>
            </w:r>
            <w:r w:rsidRPr="001654A1">
              <w:rPr>
                <w:rFonts w:ascii="Arial" w:hAnsi="Arial" w:cs="Arial"/>
                <w:b/>
                <w:sz w:val="18"/>
                <w:szCs w:val="18"/>
              </w:rPr>
              <w:fldChar w:fldCharType="separate"/>
            </w:r>
            <w:r w:rsidRPr="001654A1">
              <w:rPr>
                <w:rFonts w:ascii="Arial" w:hAnsi="Arial" w:cs="Arial"/>
                <w:b/>
                <w:noProof/>
                <w:sz w:val="18"/>
                <w:szCs w:val="18"/>
              </w:rPr>
              <w:t>7</w:t>
            </w:r>
            <w:r w:rsidRPr="001654A1">
              <w:rPr>
                <w:rFonts w:ascii="Arial" w:hAnsi="Arial" w:cs="Arial"/>
                <w:b/>
                <w:sz w:val="18"/>
                <w:szCs w:val="18"/>
              </w:rPr>
              <w:fldChar w:fldCharType="end"/>
            </w:r>
            <w:r w:rsidRPr="001654A1">
              <w:rPr>
                <w:rFonts w:ascii="Arial" w:hAnsi="Arial" w:cs="Arial"/>
                <w:b/>
                <w:sz w:val="18"/>
                <w:szCs w:val="18"/>
              </w:rPr>
              <w:t>. Diesel</w:t>
            </w:r>
          </w:p>
        </w:tc>
        <w:tc>
          <w:tcPr>
            <w:tcW w:w="2927" w:type="dxa"/>
            <w:vAlign w:val="bottom"/>
          </w:tcPr>
          <w:p w14:paraId="28D04CE3" w14:textId="77777777" w:rsidR="00AD4703" w:rsidRPr="001654A1" w:rsidRDefault="00AD4703" w:rsidP="005A7BEF">
            <w:pPr>
              <w:autoSpaceDE w:val="0"/>
              <w:snapToGrid w:val="0"/>
              <w:spacing w:before="60" w:line="360" w:lineRule="auto"/>
              <w:rPr>
                <w:rFonts w:ascii="Arial" w:eastAsia="Arial" w:hAnsi="Arial" w:cs="Arial"/>
                <w:sz w:val="18"/>
                <w:szCs w:val="18"/>
              </w:rPr>
            </w:pPr>
          </w:p>
        </w:tc>
        <w:tc>
          <w:tcPr>
            <w:tcW w:w="2340" w:type="dxa"/>
            <w:vAlign w:val="bottom"/>
          </w:tcPr>
          <w:p w14:paraId="5A2263AD"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7456BB10"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3E533F23" w14:textId="77777777" w:rsidR="00AD4703" w:rsidRPr="001654A1" w:rsidRDefault="00AD4703" w:rsidP="005A7BEF">
            <w:pPr>
              <w:autoSpaceDE w:val="0"/>
              <w:snapToGrid w:val="0"/>
              <w:spacing w:before="60" w:line="360" w:lineRule="auto"/>
              <w:rPr>
                <w:rFonts w:ascii="Arial" w:hAnsi="Arial" w:cs="Arial"/>
                <w:sz w:val="18"/>
                <w:szCs w:val="18"/>
              </w:rPr>
            </w:pPr>
          </w:p>
        </w:tc>
      </w:tr>
      <w:tr w:rsidR="00AD4703" w:rsidRPr="001654A1" w14:paraId="3138C537" w14:textId="77777777" w:rsidTr="00BB358E">
        <w:trPr>
          <w:trHeight w:val="432"/>
        </w:trPr>
        <w:tc>
          <w:tcPr>
            <w:tcW w:w="3164" w:type="dxa"/>
            <w:vAlign w:val="center"/>
          </w:tcPr>
          <w:p w14:paraId="04B458D1" w14:textId="77777777" w:rsidR="00AD4703" w:rsidRPr="001654A1" w:rsidRDefault="00AD4703" w:rsidP="005A7BEF">
            <w:pPr>
              <w:autoSpaceDE w:val="0"/>
              <w:snapToGrid w:val="0"/>
              <w:spacing w:line="360" w:lineRule="auto"/>
              <w:ind w:left="540" w:hanging="180"/>
              <w:rPr>
                <w:rFonts w:ascii="Arial" w:hAnsi="Arial" w:cs="Arial"/>
                <w:b/>
                <w:sz w:val="18"/>
                <w:szCs w:val="18"/>
              </w:rPr>
            </w:pPr>
            <w:r w:rsidRPr="001654A1">
              <w:rPr>
                <w:rFonts w:ascii="Arial" w:hAnsi="Arial" w:cs="Arial"/>
                <w:b/>
                <w:sz w:val="18"/>
                <w:szCs w:val="18"/>
              </w:rPr>
              <w:fldChar w:fldCharType="begin"/>
            </w:r>
            <w:r w:rsidRPr="001654A1">
              <w:rPr>
                <w:rFonts w:ascii="Arial" w:hAnsi="Arial" w:cs="Arial"/>
                <w:b/>
                <w:sz w:val="18"/>
                <w:szCs w:val="18"/>
              </w:rPr>
              <w:instrText xml:space="preserve"> SEQ D \n </w:instrText>
            </w:r>
            <w:r w:rsidRPr="001654A1">
              <w:rPr>
                <w:rFonts w:ascii="Arial" w:hAnsi="Arial" w:cs="Arial"/>
                <w:b/>
                <w:sz w:val="18"/>
                <w:szCs w:val="18"/>
              </w:rPr>
              <w:fldChar w:fldCharType="separate"/>
            </w:r>
            <w:r w:rsidRPr="001654A1">
              <w:rPr>
                <w:rFonts w:ascii="Arial" w:hAnsi="Arial" w:cs="Arial"/>
                <w:b/>
                <w:noProof/>
                <w:sz w:val="18"/>
                <w:szCs w:val="18"/>
              </w:rPr>
              <w:t>8</w:t>
            </w:r>
            <w:r w:rsidRPr="001654A1">
              <w:rPr>
                <w:rFonts w:ascii="Arial" w:hAnsi="Arial" w:cs="Arial"/>
                <w:b/>
                <w:sz w:val="18"/>
                <w:szCs w:val="18"/>
              </w:rPr>
              <w:fldChar w:fldCharType="end"/>
            </w:r>
            <w:r w:rsidRPr="001654A1">
              <w:rPr>
                <w:rFonts w:ascii="Arial" w:hAnsi="Arial" w:cs="Arial"/>
                <w:b/>
                <w:sz w:val="18"/>
                <w:szCs w:val="18"/>
              </w:rPr>
              <w:t>. Dung cake</w:t>
            </w:r>
          </w:p>
        </w:tc>
        <w:tc>
          <w:tcPr>
            <w:tcW w:w="2927" w:type="dxa"/>
            <w:vAlign w:val="bottom"/>
          </w:tcPr>
          <w:p w14:paraId="15BFF35D" w14:textId="77777777" w:rsidR="00AD4703" w:rsidRPr="001654A1" w:rsidRDefault="00AD4703" w:rsidP="005A7BEF">
            <w:pPr>
              <w:autoSpaceDE w:val="0"/>
              <w:snapToGrid w:val="0"/>
              <w:spacing w:before="60" w:line="360" w:lineRule="auto"/>
              <w:rPr>
                <w:rFonts w:ascii="Arial" w:eastAsia="Arial" w:hAnsi="Arial" w:cs="Arial"/>
                <w:sz w:val="18"/>
                <w:szCs w:val="18"/>
              </w:rPr>
            </w:pPr>
          </w:p>
        </w:tc>
        <w:tc>
          <w:tcPr>
            <w:tcW w:w="2340" w:type="dxa"/>
            <w:vAlign w:val="bottom"/>
          </w:tcPr>
          <w:p w14:paraId="7FE7FB6A"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01A52066"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36D8AB84" w14:textId="77777777" w:rsidR="00AD4703" w:rsidRPr="001654A1" w:rsidRDefault="00AD4703" w:rsidP="005A7BEF">
            <w:pPr>
              <w:autoSpaceDE w:val="0"/>
              <w:snapToGrid w:val="0"/>
              <w:spacing w:before="60" w:line="360" w:lineRule="auto"/>
              <w:rPr>
                <w:rFonts w:ascii="Arial" w:hAnsi="Arial" w:cs="Arial"/>
                <w:sz w:val="18"/>
                <w:szCs w:val="18"/>
              </w:rPr>
            </w:pPr>
          </w:p>
        </w:tc>
      </w:tr>
      <w:tr w:rsidR="00AD4703" w:rsidRPr="001654A1" w14:paraId="276011DF" w14:textId="77777777" w:rsidTr="00BB358E">
        <w:trPr>
          <w:trHeight w:val="432"/>
        </w:trPr>
        <w:tc>
          <w:tcPr>
            <w:tcW w:w="3164" w:type="dxa"/>
            <w:vAlign w:val="center"/>
          </w:tcPr>
          <w:p w14:paraId="69F2A140" w14:textId="77777777" w:rsidR="00AD4703" w:rsidRPr="001654A1" w:rsidRDefault="00AD4703" w:rsidP="005A7BEF">
            <w:pPr>
              <w:autoSpaceDE w:val="0"/>
              <w:snapToGrid w:val="0"/>
              <w:spacing w:line="360" w:lineRule="auto"/>
              <w:ind w:left="540" w:hanging="180"/>
              <w:rPr>
                <w:rFonts w:ascii="Arial" w:hAnsi="Arial" w:cs="Arial"/>
                <w:b/>
                <w:sz w:val="18"/>
                <w:szCs w:val="18"/>
              </w:rPr>
            </w:pPr>
            <w:r w:rsidRPr="001654A1">
              <w:rPr>
                <w:rFonts w:ascii="Arial" w:hAnsi="Arial" w:cs="Arial"/>
                <w:b/>
                <w:sz w:val="18"/>
                <w:szCs w:val="18"/>
              </w:rPr>
              <w:fldChar w:fldCharType="begin"/>
            </w:r>
            <w:r w:rsidRPr="001654A1">
              <w:rPr>
                <w:rFonts w:ascii="Arial" w:hAnsi="Arial" w:cs="Arial"/>
                <w:b/>
                <w:sz w:val="18"/>
                <w:szCs w:val="18"/>
              </w:rPr>
              <w:instrText xml:space="preserve"> SEQ D \n </w:instrText>
            </w:r>
            <w:r w:rsidRPr="001654A1">
              <w:rPr>
                <w:rFonts w:ascii="Arial" w:hAnsi="Arial" w:cs="Arial"/>
                <w:b/>
                <w:sz w:val="18"/>
                <w:szCs w:val="18"/>
              </w:rPr>
              <w:fldChar w:fldCharType="separate"/>
            </w:r>
            <w:r w:rsidRPr="001654A1">
              <w:rPr>
                <w:rFonts w:ascii="Arial" w:hAnsi="Arial" w:cs="Arial"/>
                <w:b/>
                <w:noProof/>
                <w:sz w:val="18"/>
                <w:szCs w:val="18"/>
              </w:rPr>
              <w:t>9</w:t>
            </w:r>
            <w:r w:rsidRPr="001654A1">
              <w:rPr>
                <w:rFonts w:ascii="Arial" w:hAnsi="Arial" w:cs="Arial"/>
                <w:b/>
                <w:sz w:val="18"/>
                <w:szCs w:val="18"/>
              </w:rPr>
              <w:fldChar w:fldCharType="end"/>
            </w:r>
            <w:r w:rsidRPr="001654A1">
              <w:rPr>
                <w:rFonts w:ascii="Arial" w:hAnsi="Arial" w:cs="Arial"/>
                <w:b/>
                <w:sz w:val="18"/>
                <w:szCs w:val="18"/>
              </w:rPr>
              <w:t>. Crop byproducts / waste</w:t>
            </w:r>
          </w:p>
        </w:tc>
        <w:tc>
          <w:tcPr>
            <w:tcW w:w="2927" w:type="dxa"/>
            <w:vAlign w:val="bottom"/>
          </w:tcPr>
          <w:p w14:paraId="1C20FF06" w14:textId="77777777" w:rsidR="00AD4703" w:rsidRPr="001654A1" w:rsidRDefault="00AD4703" w:rsidP="005A7BEF">
            <w:pPr>
              <w:autoSpaceDE w:val="0"/>
              <w:snapToGrid w:val="0"/>
              <w:spacing w:before="60" w:line="360" w:lineRule="auto"/>
              <w:rPr>
                <w:rFonts w:ascii="Arial" w:eastAsia="Arial" w:hAnsi="Arial" w:cs="Arial"/>
                <w:sz w:val="18"/>
                <w:szCs w:val="18"/>
              </w:rPr>
            </w:pPr>
          </w:p>
        </w:tc>
        <w:tc>
          <w:tcPr>
            <w:tcW w:w="2340" w:type="dxa"/>
            <w:vAlign w:val="bottom"/>
          </w:tcPr>
          <w:p w14:paraId="38E45CCD"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2BC8F339"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5727A7E0" w14:textId="77777777" w:rsidR="00AD4703" w:rsidRPr="001654A1" w:rsidRDefault="00AD4703" w:rsidP="005A7BEF">
            <w:pPr>
              <w:autoSpaceDE w:val="0"/>
              <w:snapToGrid w:val="0"/>
              <w:spacing w:before="60" w:line="360" w:lineRule="auto"/>
              <w:rPr>
                <w:rFonts w:ascii="Arial" w:hAnsi="Arial" w:cs="Arial"/>
                <w:sz w:val="18"/>
                <w:szCs w:val="18"/>
              </w:rPr>
            </w:pPr>
          </w:p>
        </w:tc>
      </w:tr>
      <w:tr w:rsidR="00AD4703" w:rsidRPr="001654A1" w14:paraId="12215AA9" w14:textId="77777777" w:rsidTr="00BB358E">
        <w:trPr>
          <w:trHeight w:val="432"/>
        </w:trPr>
        <w:tc>
          <w:tcPr>
            <w:tcW w:w="3164" w:type="dxa"/>
            <w:vAlign w:val="center"/>
          </w:tcPr>
          <w:p w14:paraId="2B9A5528" w14:textId="77777777" w:rsidR="00AD4703" w:rsidRPr="001654A1" w:rsidRDefault="00AD4703" w:rsidP="005A7BEF">
            <w:pPr>
              <w:autoSpaceDE w:val="0"/>
              <w:snapToGrid w:val="0"/>
              <w:spacing w:line="360" w:lineRule="auto"/>
              <w:ind w:left="540" w:hanging="180"/>
              <w:rPr>
                <w:rFonts w:ascii="Arial" w:hAnsi="Arial" w:cs="Arial"/>
                <w:b/>
                <w:sz w:val="18"/>
                <w:szCs w:val="18"/>
              </w:rPr>
            </w:pPr>
            <w:r w:rsidRPr="001654A1">
              <w:rPr>
                <w:rFonts w:ascii="Arial" w:hAnsi="Arial" w:cs="Arial"/>
                <w:b/>
                <w:sz w:val="18"/>
                <w:szCs w:val="18"/>
              </w:rPr>
              <w:fldChar w:fldCharType="begin"/>
            </w:r>
            <w:r w:rsidRPr="001654A1">
              <w:rPr>
                <w:rFonts w:ascii="Arial" w:hAnsi="Arial" w:cs="Arial"/>
                <w:b/>
                <w:sz w:val="18"/>
                <w:szCs w:val="18"/>
              </w:rPr>
              <w:instrText xml:space="preserve"> SEQ D \n </w:instrText>
            </w:r>
            <w:r w:rsidRPr="001654A1">
              <w:rPr>
                <w:rFonts w:ascii="Arial" w:hAnsi="Arial" w:cs="Arial"/>
                <w:b/>
                <w:sz w:val="18"/>
                <w:szCs w:val="18"/>
              </w:rPr>
              <w:fldChar w:fldCharType="separate"/>
            </w:r>
            <w:r w:rsidRPr="001654A1">
              <w:rPr>
                <w:rFonts w:ascii="Arial" w:hAnsi="Arial" w:cs="Arial"/>
                <w:b/>
                <w:noProof/>
                <w:sz w:val="18"/>
                <w:szCs w:val="18"/>
              </w:rPr>
              <w:t>10</w:t>
            </w:r>
            <w:r w:rsidRPr="001654A1">
              <w:rPr>
                <w:rFonts w:ascii="Arial" w:hAnsi="Arial" w:cs="Arial"/>
                <w:b/>
                <w:sz w:val="18"/>
                <w:szCs w:val="18"/>
              </w:rPr>
              <w:fldChar w:fldCharType="end"/>
            </w:r>
            <w:r w:rsidRPr="001654A1">
              <w:rPr>
                <w:rFonts w:ascii="Arial" w:hAnsi="Arial" w:cs="Arial"/>
                <w:b/>
                <w:sz w:val="18"/>
                <w:szCs w:val="18"/>
              </w:rPr>
              <w:t>. Rubbish / plastic</w:t>
            </w:r>
          </w:p>
        </w:tc>
        <w:tc>
          <w:tcPr>
            <w:tcW w:w="2927" w:type="dxa"/>
            <w:vAlign w:val="bottom"/>
          </w:tcPr>
          <w:p w14:paraId="5AC19B66" w14:textId="77777777" w:rsidR="00AD4703" w:rsidRPr="001654A1" w:rsidRDefault="00AD4703" w:rsidP="005A7BEF">
            <w:pPr>
              <w:autoSpaceDE w:val="0"/>
              <w:snapToGrid w:val="0"/>
              <w:spacing w:before="60" w:line="360" w:lineRule="auto"/>
              <w:rPr>
                <w:rFonts w:ascii="Arial" w:eastAsia="Arial" w:hAnsi="Arial" w:cs="Arial"/>
                <w:sz w:val="18"/>
                <w:szCs w:val="18"/>
              </w:rPr>
            </w:pPr>
          </w:p>
        </w:tc>
        <w:tc>
          <w:tcPr>
            <w:tcW w:w="2340" w:type="dxa"/>
            <w:vAlign w:val="bottom"/>
          </w:tcPr>
          <w:p w14:paraId="507376EA" w14:textId="77777777" w:rsidR="00AD4703" w:rsidRPr="001654A1" w:rsidRDefault="00AD4703" w:rsidP="005A7BEF">
            <w:pPr>
              <w:autoSpaceDE w:val="0"/>
              <w:snapToGrid w:val="0"/>
              <w:spacing w:before="60" w:line="360" w:lineRule="auto"/>
              <w:rPr>
                <w:rFonts w:ascii="Arial" w:hAnsi="Arial" w:cs="Arial"/>
                <w:sz w:val="18"/>
                <w:szCs w:val="18"/>
              </w:rPr>
            </w:pPr>
          </w:p>
        </w:tc>
        <w:tc>
          <w:tcPr>
            <w:tcW w:w="2448" w:type="dxa"/>
            <w:vAlign w:val="bottom"/>
          </w:tcPr>
          <w:p w14:paraId="78A5C732" w14:textId="77777777" w:rsidR="00AD4703" w:rsidRPr="001654A1" w:rsidRDefault="00AD4703" w:rsidP="005A7BEF">
            <w:pPr>
              <w:autoSpaceDE w:val="0"/>
              <w:snapToGrid w:val="0"/>
              <w:spacing w:before="60" w:line="360" w:lineRule="auto"/>
              <w:rPr>
                <w:rFonts w:ascii="Arial" w:hAnsi="Arial" w:cs="Arial"/>
                <w:sz w:val="18"/>
                <w:szCs w:val="18"/>
              </w:rPr>
            </w:pPr>
          </w:p>
        </w:tc>
        <w:tc>
          <w:tcPr>
            <w:tcW w:w="2441" w:type="dxa"/>
            <w:vAlign w:val="bottom"/>
          </w:tcPr>
          <w:p w14:paraId="0AD7C15A" w14:textId="77777777" w:rsidR="00AD4703" w:rsidRPr="001654A1" w:rsidRDefault="00AD4703" w:rsidP="005A7BEF">
            <w:pPr>
              <w:autoSpaceDE w:val="0"/>
              <w:snapToGrid w:val="0"/>
              <w:spacing w:before="60" w:line="360" w:lineRule="auto"/>
              <w:rPr>
                <w:rFonts w:ascii="Arial" w:hAnsi="Arial" w:cs="Arial"/>
                <w:sz w:val="18"/>
                <w:szCs w:val="18"/>
              </w:rPr>
            </w:pPr>
          </w:p>
        </w:tc>
      </w:tr>
    </w:tbl>
    <w:p w14:paraId="214A14BE" w14:textId="77777777" w:rsidR="00AD4703" w:rsidRPr="005A7BEF" w:rsidRDefault="00AD4703" w:rsidP="005A7BEF">
      <w:pPr>
        <w:rPr>
          <w:rFonts w:ascii="Arial" w:hAnsi="Arial" w:cs="Arial"/>
          <w:b/>
          <w:sz w:val="16"/>
          <w:szCs w:val="16"/>
          <w:u w:val="single"/>
        </w:rPr>
        <w:sectPr w:rsidR="00AD4703" w:rsidRPr="005A7BEF" w:rsidSect="00BB358E">
          <w:headerReference w:type="default" r:id="rId38"/>
          <w:pgSz w:w="15840" w:h="12240" w:orient="landscape" w:code="1"/>
          <w:pgMar w:top="1800" w:right="1440" w:bottom="1800" w:left="1440" w:header="720" w:footer="720" w:gutter="0"/>
          <w:cols w:space="720"/>
          <w:docGrid w:linePitch="360"/>
        </w:sectPr>
      </w:pPr>
    </w:p>
    <w:p w14:paraId="320A81F5" w14:textId="77777777" w:rsidR="00AD4703" w:rsidRPr="005A7BEF" w:rsidRDefault="00AD4703" w:rsidP="005A7BEF">
      <w:pPr>
        <w:pStyle w:val="Heading1"/>
        <w:spacing w:before="0" w:after="0"/>
        <w:rPr>
          <w:rFonts w:ascii="Arial" w:hAnsi="Arial" w:cs="Arial"/>
        </w:rPr>
      </w:pPr>
      <w:bookmarkStart w:id="215" w:name="_Toc516617876"/>
      <w:bookmarkStart w:id="216" w:name="_Hlk509203310"/>
      <w:r w:rsidRPr="005A7BEF">
        <w:rPr>
          <w:rFonts w:ascii="Arial" w:hAnsi="Arial" w:cs="Arial"/>
        </w:rPr>
        <w:lastRenderedPageBreak/>
        <w:t>SECTION 12: HOUSING CHARACTERISTICS</w:t>
      </w:r>
      <w:bookmarkEnd w:id="215"/>
    </w:p>
    <w:p w14:paraId="5828720A" w14:textId="77777777" w:rsidR="00AD4703" w:rsidRPr="000F52E2" w:rsidRDefault="00AD4703" w:rsidP="005A7BEF">
      <w:pPr>
        <w:rPr>
          <w:rFonts w:ascii="Arial" w:hAnsi="Arial" w:cs="Arial"/>
          <w:b/>
          <w:sz w:val="20"/>
          <w:szCs w:val="20"/>
          <w:u w:val="single"/>
        </w:rPr>
      </w:pPr>
      <w:r w:rsidRPr="000F52E2">
        <w:rPr>
          <w:rFonts w:ascii="Arial" w:hAnsi="Arial" w:cs="Arial"/>
          <w:b/>
          <w:sz w:val="20"/>
          <w:szCs w:val="20"/>
          <w:u w:val="single"/>
        </w:rPr>
        <w:t>PART A: HOUSING CHARACTERISTICS - I</w:t>
      </w:r>
    </w:p>
    <w:p w14:paraId="22ABC1E7" w14:textId="77777777" w:rsidR="00AD4703" w:rsidRPr="000F52E2" w:rsidRDefault="00AD4703" w:rsidP="005A7BEF">
      <w:pPr>
        <w:rPr>
          <w:rFonts w:ascii="Arial" w:hAnsi="Arial" w:cs="Arial"/>
          <w:b/>
          <w:sz w:val="20"/>
          <w:szCs w:val="20"/>
          <w:u w:val="single"/>
        </w:rPr>
      </w:pPr>
      <w:r w:rsidRPr="000F52E2">
        <w:rPr>
          <w:rFonts w:ascii="Arial" w:hAnsi="Arial" w:cs="Arial"/>
          <w:b/>
          <w:sz w:val="20"/>
          <w:szCs w:val="20"/>
          <w:u w:val="single"/>
        </w:rPr>
        <w:t xml:space="preserve">PART B: HOUSING CHARACTERISTICS – </w:t>
      </w:r>
      <w:bookmarkEnd w:id="216"/>
      <w:r w:rsidRPr="000F52E2">
        <w:rPr>
          <w:rFonts w:ascii="Arial" w:hAnsi="Arial" w:cs="Arial"/>
          <w:b/>
          <w:sz w:val="20"/>
          <w:szCs w:val="20"/>
          <w:u w:val="single"/>
        </w:rPr>
        <w:t>II</w:t>
      </w:r>
    </w:p>
    <w:p w14:paraId="323A6D59" w14:textId="77777777" w:rsidR="00AD4703" w:rsidRPr="005A7BEF" w:rsidRDefault="00AD4703" w:rsidP="005A7BEF">
      <w:pPr>
        <w:ind w:firstLine="720"/>
        <w:rPr>
          <w:rFonts w:ascii="Arial" w:hAnsi="Arial" w:cs="Arial"/>
        </w:rPr>
      </w:pPr>
    </w:p>
    <w:p w14:paraId="0681AC2D" w14:textId="77777777" w:rsidR="00AD4703" w:rsidRPr="005A7BEF" w:rsidRDefault="00AD4703" w:rsidP="005A7BEF">
      <w:pPr>
        <w:rPr>
          <w:rFonts w:ascii="Arial" w:hAnsi="Arial" w:cs="Arial"/>
          <w:b/>
        </w:rPr>
        <w:sectPr w:rsidR="00AD4703" w:rsidRPr="005A7BEF" w:rsidSect="00BB358E">
          <w:headerReference w:type="default" r:id="rId39"/>
          <w:pgSz w:w="15840" w:h="12240" w:orient="landscape"/>
          <w:pgMar w:top="1440" w:right="1440" w:bottom="1440" w:left="1440" w:header="720" w:footer="720" w:gutter="0"/>
          <w:cols w:space="720"/>
          <w:docGrid w:linePitch="360"/>
        </w:sectPr>
      </w:pPr>
    </w:p>
    <w:p w14:paraId="37B700B5" w14:textId="3ED5F747" w:rsidR="00AD4703" w:rsidRPr="005A7BEF" w:rsidRDefault="00AD4703" w:rsidP="005A7BEF">
      <w:pPr>
        <w:pStyle w:val="Heading2"/>
        <w:spacing w:before="0"/>
        <w:rPr>
          <w:rFonts w:ascii="Arial" w:hAnsi="Arial" w:cs="Arial"/>
          <w:color w:val="auto"/>
          <w:sz w:val="20"/>
          <w:szCs w:val="20"/>
        </w:rPr>
      </w:pPr>
      <w:bookmarkStart w:id="217" w:name="_Toc516617877"/>
      <w:r w:rsidRPr="005A7BEF">
        <w:rPr>
          <w:rFonts w:ascii="Arial" w:hAnsi="Arial" w:cs="Arial"/>
          <w:color w:val="auto"/>
          <w:sz w:val="20"/>
          <w:szCs w:val="20"/>
        </w:rPr>
        <w:lastRenderedPageBreak/>
        <w:t>PART A</w:t>
      </w:r>
      <w:r w:rsidR="00E94D15" w:rsidRPr="005A7BEF">
        <w:rPr>
          <w:rFonts w:ascii="Arial" w:hAnsi="Arial" w:cs="Arial"/>
          <w:color w:val="auto"/>
          <w:sz w:val="20"/>
          <w:szCs w:val="20"/>
        </w:rPr>
        <w:t>:</w:t>
      </w:r>
      <w:r w:rsidRPr="005A7BEF">
        <w:rPr>
          <w:rFonts w:ascii="Arial" w:hAnsi="Arial" w:cs="Arial"/>
          <w:color w:val="auto"/>
          <w:sz w:val="20"/>
          <w:szCs w:val="20"/>
        </w:rPr>
        <w:t xml:space="preserve"> HOUSING CHARACTERISTICS 1</w:t>
      </w:r>
      <w:bookmarkEnd w:id="217"/>
    </w:p>
    <w:tbl>
      <w:tblPr>
        <w:tblStyle w:val="TableGrid"/>
        <w:tblW w:w="5000" w:type="pct"/>
        <w:tblLook w:val="04A0" w:firstRow="1" w:lastRow="0" w:firstColumn="1" w:lastColumn="0" w:noHBand="0" w:noVBand="1"/>
      </w:tblPr>
      <w:tblGrid>
        <w:gridCol w:w="11608"/>
        <w:gridCol w:w="1342"/>
      </w:tblGrid>
      <w:tr w:rsidR="00AD4703" w:rsidRPr="005A7BEF" w14:paraId="289074F4" w14:textId="77777777" w:rsidTr="008F767F">
        <w:tc>
          <w:tcPr>
            <w:tcW w:w="4482" w:type="pct"/>
          </w:tcPr>
          <w:p w14:paraId="02A2E8BD"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Q1.Do you pay rent for this dwelling?     1. ….Yes                                       5…No  &gt;&gt;8      </w:t>
            </w:r>
          </w:p>
          <w:p w14:paraId="3EC74AFD" w14:textId="77777777" w:rsidR="00AD4703" w:rsidRPr="005A7BEF" w:rsidRDefault="00AD4703" w:rsidP="005A7BEF">
            <w:pPr>
              <w:rPr>
                <w:rFonts w:ascii="Arial" w:hAnsi="Arial" w:cs="Arial"/>
                <w:b/>
                <w:sz w:val="18"/>
                <w:szCs w:val="18"/>
              </w:rPr>
            </w:pPr>
          </w:p>
        </w:tc>
        <w:tc>
          <w:tcPr>
            <w:tcW w:w="518" w:type="pct"/>
          </w:tcPr>
          <w:p w14:paraId="7E94ABD1" w14:textId="77777777" w:rsidR="00AD4703" w:rsidRPr="005A7BEF" w:rsidRDefault="00AD4703" w:rsidP="005A7BEF">
            <w:pPr>
              <w:rPr>
                <w:rFonts w:ascii="Arial" w:hAnsi="Arial" w:cs="Arial"/>
                <w:b/>
                <w:sz w:val="18"/>
                <w:szCs w:val="18"/>
              </w:rPr>
            </w:pPr>
          </w:p>
        </w:tc>
      </w:tr>
      <w:tr w:rsidR="00AD4703" w:rsidRPr="005A7BEF" w14:paraId="010879DE" w14:textId="77777777" w:rsidTr="008F767F">
        <w:tc>
          <w:tcPr>
            <w:tcW w:w="4482" w:type="pct"/>
          </w:tcPr>
          <w:p w14:paraId="48E36A37" w14:textId="77777777" w:rsidR="00AD4703" w:rsidRPr="005A7BEF" w:rsidRDefault="00AD4703" w:rsidP="005A7BEF">
            <w:pPr>
              <w:rPr>
                <w:rFonts w:ascii="Arial" w:hAnsi="Arial" w:cs="Arial"/>
                <w:b/>
                <w:sz w:val="18"/>
                <w:szCs w:val="18"/>
              </w:rPr>
            </w:pPr>
            <w:r w:rsidRPr="005A7BEF">
              <w:rPr>
                <w:rFonts w:ascii="Arial" w:hAnsi="Arial" w:cs="Arial"/>
                <w:b/>
                <w:sz w:val="18"/>
                <w:szCs w:val="18"/>
              </w:rPr>
              <w:t>Q2a. How much does the household pay in cash towards the rent?   amount in GHC and P . If ‘0’, &gt;&gt;Q3</w:t>
            </w:r>
          </w:p>
          <w:p w14:paraId="576E94F3"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w:t>
            </w:r>
          </w:p>
        </w:tc>
        <w:tc>
          <w:tcPr>
            <w:tcW w:w="518" w:type="pct"/>
          </w:tcPr>
          <w:p w14:paraId="4855075E" w14:textId="77777777" w:rsidR="00AD4703" w:rsidRPr="005A7BEF" w:rsidRDefault="00AD4703" w:rsidP="005A7BEF">
            <w:pPr>
              <w:rPr>
                <w:rFonts w:ascii="Arial" w:hAnsi="Arial" w:cs="Arial"/>
                <w:b/>
                <w:sz w:val="18"/>
                <w:szCs w:val="18"/>
              </w:rPr>
            </w:pPr>
          </w:p>
        </w:tc>
      </w:tr>
      <w:tr w:rsidR="00AD4703" w:rsidRPr="005A7BEF" w14:paraId="23FCD9AF" w14:textId="77777777" w:rsidTr="008F767F">
        <w:trPr>
          <w:trHeight w:val="1898"/>
        </w:trPr>
        <w:tc>
          <w:tcPr>
            <w:tcW w:w="4482" w:type="pct"/>
          </w:tcPr>
          <w:p w14:paraId="3D37EF86" w14:textId="77777777" w:rsidR="00AD4703" w:rsidRPr="005A7BEF" w:rsidRDefault="00AD4703" w:rsidP="005A7BEF">
            <w:pPr>
              <w:rPr>
                <w:rFonts w:ascii="Arial" w:hAnsi="Arial" w:cs="Arial"/>
                <w:b/>
                <w:sz w:val="18"/>
                <w:szCs w:val="18"/>
              </w:rPr>
            </w:pPr>
            <w:r w:rsidRPr="005A7BEF">
              <w:rPr>
                <w:rFonts w:ascii="Arial" w:hAnsi="Arial" w:cs="Arial"/>
                <w:b/>
                <w:sz w:val="18"/>
                <w:szCs w:val="18"/>
              </w:rPr>
              <w:t>Q2b. What is the unit of time of the rent payment?</w:t>
            </w:r>
          </w:p>
          <w:p w14:paraId="047BA2F8" w14:textId="612D74E7" w:rsidR="00AD4703" w:rsidRPr="005A7BEF" w:rsidRDefault="00E1087C" w:rsidP="005A7BEF">
            <w:pPr>
              <w:rPr>
                <w:rFonts w:ascii="Arial" w:hAnsi="Arial" w:cs="Arial"/>
                <w:b/>
                <w:sz w:val="20"/>
                <w:szCs w:val="20"/>
              </w:rPr>
            </w:pPr>
            <w:r w:rsidRPr="005A7BEF">
              <w:rPr>
                <w:rFonts w:ascii="Arial" w:hAnsi="Arial" w:cs="Arial"/>
                <w:b/>
                <w:sz w:val="20"/>
                <w:szCs w:val="20"/>
              </w:rPr>
              <w:t xml:space="preserve"> </w:t>
            </w:r>
            <w:r w:rsidR="00AD4703" w:rsidRPr="005A7BEF">
              <w:rPr>
                <w:rFonts w:ascii="Arial" w:hAnsi="Arial" w:cs="Arial"/>
                <w:b/>
                <w:sz w:val="20"/>
                <w:szCs w:val="20"/>
              </w:rPr>
              <w:t xml:space="preserve">1………………..Daily                   </w:t>
            </w:r>
          </w:p>
          <w:p w14:paraId="1627AFEE"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 2………………..Weekly                 </w:t>
            </w:r>
          </w:p>
          <w:p w14:paraId="0B94FAE8"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3………………..Monthly               </w:t>
            </w:r>
          </w:p>
          <w:p w14:paraId="6D6A47A8" w14:textId="77777777" w:rsidR="00AD4703" w:rsidRPr="005A7BEF" w:rsidRDefault="00AD4703" w:rsidP="005A7BEF">
            <w:pPr>
              <w:rPr>
                <w:rFonts w:ascii="Arial" w:hAnsi="Arial" w:cs="Arial"/>
                <w:b/>
                <w:sz w:val="20"/>
                <w:szCs w:val="20"/>
              </w:rPr>
            </w:pPr>
            <w:r w:rsidRPr="005A7BEF">
              <w:rPr>
                <w:rFonts w:ascii="Arial" w:hAnsi="Arial" w:cs="Arial"/>
                <w:b/>
                <w:sz w:val="20"/>
                <w:szCs w:val="20"/>
              </w:rPr>
              <w:t>4………………..Quarterly</w:t>
            </w:r>
          </w:p>
          <w:p w14:paraId="214BECC6" w14:textId="77777777" w:rsidR="00AD4703" w:rsidRPr="005A7BEF" w:rsidRDefault="00AD4703" w:rsidP="005A7BEF">
            <w:pPr>
              <w:rPr>
                <w:rFonts w:ascii="Arial" w:hAnsi="Arial" w:cs="Arial"/>
                <w:b/>
                <w:sz w:val="20"/>
                <w:szCs w:val="20"/>
              </w:rPr>
            </w:pPr>
            <w:r w:rsidRPr="005A7BEF">
              <w:rPr>
                <w:rFonts w:ascii="Arial" w:hAnsi="Arial" w:cs="Arial"/>
                <w:b/>
                <w:sz w:val="20"/>
                <w:szCs w:val="20"/>
              </w:rPr>
              <w:t>5……………..…Half Yearly</w:t>
            </w:r>
          </w:p>
          <w:p w14:paraId="78C71B67"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6………………..Yearly   </w:t>
            </w:r>
          </w:p>
        </w:tc>
        <w:tc>
          <w:tcPr>
            <w:tcW w:w="518" w:type="pct"/>
          </w:tcPr>
          <w:p w14:paraId="09733675" w14:textId="77777777" w:rsidR="00AD4703" w:rsidRPr="005A7BEF" w:rsidRDefault="00AD4703" w:rsidP="005A7BEF">
            <w:pPr>
              <w:rPr>
                <w:rFonts w:ascii="Arial" w:hAnsi="Arial" w:cs="Arial"/>
                <w:b/>
                <w:sz w:val="18"/>
                <w:szCs w:val="18"/>
              </w:rPr>
            </w:pPr>
          </w:p>
        </w:tc>
      </w:tr>
      <w:tr w:rsidR="00AD4703" w:rsidRPr="005A7BEF" w14:paraId="67D2E423" w14:textId="77777777" w:rsidTr="008F767F">
        <w:tc>
          <w:tcPr>
            <w:tcW w:w="4482" w:type="pct"/>
          </w:tcPr>
          <w:p w14:paraId="3637C460" w14:textId="676F70C4" w:rsidR="00AD4703" w:rsidRPr="005A7BEF" w:rsidRDefault="00AD4703" w:rsidP="005A7BEF">
            <w:pPr>
              <w:rPr>
                <w:rFonts w:ascii="Arial" w:hAnsi="Arial" w:cs="Arial"/>
                <w:b/>
                <w:sz w:val="18"/>
                <w:szCs w:val="18"/>
              </w:rPr>
            </w:pPr>
            <w:r w:rsidRPr="005A7BEF">
              <w:rPr>
                <w:rFonts w:ascii="Arial" w:hAnsi="Arial" w:cs="Arial"/>
                <w:b/>
                <w:sz w:val="18"/>
                <w:szCs w:val="18"/>
              </w:rPr>
              <w:t>Q3. Does your household also supply goods or services in exchange for this dwelling?            1…..Yes       5…No   &gt;&gt;</w:t>
            </w:r>
            <w:r w:rsidR="006246C1">
              <w:rPr>
                <w:rFonts w:ascii="Arial" w:hAnsi="Arial" w:cs="Arial"/>
                <w:b/>
                <w:sz w:val="18"/>
                <w:szCs w:val="18"/>
              </w:rPr>
              <w:t>Q</w:t>
            </w:r>
            <w:r w:rsidRPr="005A7BEF">
              <w:rPr>
                <w:rFonts w:ascii="Arial" w:hAnsi="Arial" w:cs="Arial"/>
                <w:b/>
                <w:sz w:val="18"/>
                <w:szCs w:val="18"/>
              </w:rPr>
              <w:t>5</w:t>
            </w:r>
          </w:p>
          <w:p w14:paraId="14755A63" w14:textId="3ADE0CFC" w:rsidR="00AD4703" w:rsidRPr="005A7BEF" w:rsidRDefault="00AD4703" w:rsidP="005A7BEF">
            <w:pPr>
              <w:rPr>
                <w:rFonts w:ascii="Arial" w:hAnsi="Arial" w:cs="Arial"/>
                <w:b/>
                <w:sz w:val="18"/>
                <w:szCs w:val="18"/>
              </w:rPr>
            </w:pPr>
          </w:p>
        </w:tc>
        <w:tc>
          <w:tcPr>
            <w:tcW w:w="518" w:type="pct"/>
          </w:tcPr>
          <w:p w14:paraId="751954B0" w14:textId="77777777" w:rsidR="00AD4703" w:rsidRPr="005A7BEF" w:rsidRDefault="00AD4703" w:rsidP="005A7BEF">
            <w:pPr>
              <w:rPr>
                <w:rFonts w:ascii="Arial" w:hAnsi="Arial" w:cs="Arial"/>
                <w:b/>
                <w:sz w:val="18"/>
                <w:szCs w:val="18"/>
              </w:rPr>
            </w:pPr>
          </w:p>
        </w:tc>
      </w:tr>
      <w:tr w:rsidR="00AD4703" w:rsidRPr="005A7BEF" w14:paraId="37175C5E" w14:textId="77777777" w:rsidTr="008F767F">
        <w:tc>
          <w:tcPr>
            <w:tcW w:w="4482" w:type="pct"/>
          </w:tcPr>
          <w:p w14:paraId="20870AD4" w14:textId="25C2F800" w:rsidR="00AD4703" w:rsidRPr="005A7BEF" w:rsidRDefault="00AD4703" w:rsidP="005A7BEF">
            <w:pPr>
              <w:rPr>
                <w:rFonts w:ascii="Arial" w:hAnsi="Arial" w:cs="Arial"/>
                <w:b/>
                <w:sz w:val="18"/>
                <w:szCs w:val="18"/>
              </w:rPr>
            </w:pPr>
            <w:r w:rsidRPr="005A7BEF">
              <w:rPr>
                <w:rFonts w:ascii="Arial" w:hAnsi="Arial" w:cs="Arial"/>
                <w:b/>
                <w:sz w:val="18"/>
                <w:szCs w:val="18"/>
              </w:rPr>
              <w:t xml:space="preserve">Q4a. What is the </w:t>
            </w:r>
            <w:r w:rsidR="008B40AC">
              <w:rPr>
                <w:rFonts w:ascii="Arial" w:hAnsi="Arial" w:cs="Arial"/>
                <w:b/>
                <w:sz w:val="18"/>
                <w:szCs w:val="18"/>
              </w:rPr>
              <w:t>approximate</w:t>
            </w:r>
            <w:r w:rsidR="008B40AC" w:rsidRPr="005A7BEF">
              <w:rPr>
                <w:rFonts w:ascii="Arial" w:hAnsi="Arial" w:cs="Arial"/>
                <w:b/>
                <w:sz w:val="18"/>
                <w:szCs w:val="18"/>
              </w:rPr>
              <w:t xml:space="preserve"> </w:t>
            </w:r>
            <w:r w:rsidRPr="005A7BEF">
              <w:rPr>
                <w:rFonts w:ascii="Arial" w:hAnsi="Arial" w:cs="Arial"/>
                <w:b/>
                <w:sz w:val="18"/>
                <w:szCs w:val="18"/>
              </w:rPr>
              <w:t xml:space="preserve">value of these goods and services provided by your household? Amount in GHC and P </w:t>
            </w:r>
          </w:p>
          <w:p w14:paraId="77B72102" w14:textId="77777777" w:rsidR="00AD4703" w:rsidRPr="005A7BEF" w:rsidRDefault="00AD4703" w:rsidP="005A7BEF">
            <w:pPr>
              <w:rPr>
                <w:rFonts w:ascii="Arial" w:hAnsi="Arial" w:cs="Arial"/>
                <w:b/>
                <w:sz w:val="18"/>
                <w:szCs w:val="18"/>
              </w:rPr>
            </w:pPr>
          </w:p>
        </w:tc>
        <w:tc>
          <w:tcPr>
            <w:tcW w:w="518" w:type="pct"/>
          </w:tcPr>
          <w:p w14:paraId="477A3A32" w14:textId="77777777" w:rsidR="00AD4703" w:rsidRPr="005A7BEF" w:rsidRDefault="00AD4703" w:rsidP="005A7BEF">
            <w:pPr>
              <w:rPr>
                <w:rFonts w:ascii="Arial" w:hAnsi="Arial" w:cs="Arial"/>
                <w:b/>
                <w:sz w:val="18"/>
                <w:szCs w:val="18"/>
              </w:rPr>
            </w:pPr>
          </w:p>
        </w:tc>
      </w:tr>
      <w:tr w:rsidR="00AD4703" w:rsidRPr="005A7BEF" w14:paraId="5480450F" w14:textId="77777777" w:rsidTr="008F767F">
        <w:trPr>
          <w:trHeight w:val="1943"/>
        </w:trPr>
        <w:tc>
          <w:tcPr>
            <w:tcW w:w="4482" w:type="pct"/>
          </w:tcPr>
          <w:p w14:paraId="163F5193" w14:textId="77777777" w:rsidR="00AD4703" w:rsidRPr="005A7BEF" w:rsidRDefault="00AD4703" w:rsidP="005A7BEF">
            <w:pPr>
              <w:rPr>
                <w:rFonts w:ascii="Arial" w:hAnsi="Arial" w:cs="Arial"/>
                <w:b/>
                <w:sz w:val="18"/>
                <w:szCs w:val="18"/>
              </w:rPr>
            </w:pPr>
            <w:r w:rsidRPr="005A7BEF">
              <w:rPr>
                <w:rFonts w:ascii="Arial" w:hAnsi="Arial" w:cs="Arial"/>
                <w:b/>
                <w:sz w:val="18"/>
                <w:szCs w:val="18"/>
              </w:rPr>
              <w:t>Q4b. What is the unit of time of the in-kind rent payment in Q4a?</w:t>
            </w:r>
          </w:p>
          <w:p w14:paraId="470510B7" w14:textId="6D891746" w:rsidR="00AD4703" w:rsidRPr="005A7BEF" w:rsidRDefault="00E1087C" w:rsidP="005A7BEF">
            <w:pPr>
              <w:rPr>
                <w:rFonts w:ascii="Arial" w:hAnsi="Arial" w:cs="Arial"/>
                <w:b/>
                <w:sz w:val="20"/>
                <w:szCs w:val="20"/>
              </w:rPr>
            </w:pPr>
            <w:r w:rsidRPr="005A7BEF">
              <w:rPr>
                <w:rFonts w:ascii="Arial" w:hAnsi="Arial" w:cs="Arial"/>
                <w:b/>
                <w:sz w:val="20"/>
                <w:szCs w:val="20"/>
              </w:rPr>
              <w:t xml:space="preserve"> </w:t>
            </w:r>
            <w:r w:rsidR="00AD4703" w:rsidRPr="005A7BEF">
              <w:rPr>
                <w:rFonts w:ascii="Arial" w:hAnsi="Arial" w:cs="Arial"/>
                <w:b/>
                <w:sz w:val="20"/>
                <w:szCs w:val="20"/>
              </w:rPr>
              <w:t xml:space="preserve">1………………..Daily                   </w:t>
            </w:r>
          </w:p>
          <w:p w14:paraId="285F235C"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 2………………..Weekly                 </w:t>
            </w:r>
          </w:p>
          <w:p w14:paraId="64DC42F5"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3………………..Monthly               </w:t>
            </w:r>
          </w:p>
          <w:p w14:paraId="7101963B" w14:textId="77777777" w:rsidR="00AD4703" w:rsidRPr="005A7BEF" w:rsidRDefault="00AD4703" w:rsidP="005A7BEF">
            <w:pPr>
              <w:rPr>
                <w:rFonts w:ascii="Arial" w:hAnsi="Arial" w:cs="Arial"/>
                <w:b/>
                <w:sz w:val="20"/>
                <w:szCs w:val="20"/>
              </w:rPr>
            </w:pPr>
            <w:r w:rsidRPr="005A7BEF">
              <w:rPr>
                <w:rFonts w:ascii="Arial" w:hAnsi="Arial" w:cs="Arial"/>
                <w:b/>
                <w:sz w:val="20"/>
                <w:szCs w:val="20"/>
              </w:rPr>
              <w:t>4………………..Quarterly</w:t>
            </w:r>
          </w:p>
          <w:p w14:paraId="64ED3E7B" w14:textId="77777777" w:rsidR="00AD4703" w:rsidRPr="005A7BEF" w:rsidRDefault="00AD4703" w:rsidP="005A7BEF">
            <w:pPr>
              <w:rPr>
                <w:rFonts w:ascii="Arial" w:hAnsi="Arial" w:cs="Arial"/>
                <w:b/>
                <w:sz w:val="20"/>
                <w:szCs w:val="20"/>
              </w:rPr>
            </w:pPr>
            <w:r w:rsidRPr="005A7BEF">
              <w:rPr>
                <w:rFonts w:ascii="Arial" w:hAnsi="Arial" w:cs="Arial"/>
                <w:b/>
                <w:sz w:val="20"/>
                <w:szCs w:val="20"/>
              </w:rPr>
              <w:t>5……………..…Half Yearly</w:t>
            </w:r>
          </w:p>
          <w:p w14:paraId="7C82E7FF"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6………………..Yearly   </w:t>
            </w:r>
          </w:p>
        </w:tc>
        <w:tc>
          <w:tcPr>
            <w:tcW w:w="518" w:type="pct"/>
          </w:tcPr>
          <w:p w14:paraId="450B1061" w14:textId="77777777" w:rsidR="00AD4703" w:rsidRPr="005A7BEF" w:rsidRDefault="00AD4703" w:rsidP="005A7BEF">
            <w:pPr>
              <w:rPr>
                <w:rFonts w:ascii="Arial" w:hAnsi="Arial" w:cs="Arial"/>
                <w:b/>
                <w:sz w:val="18"/>
                <w:szCs w:val="18"/>
              </w:rPr>
            </w:pPr>
          </w:p>
        </w:tc>
      </w:tr>
      <w:tr w:rsidR="00AD4703" w:rsidRPr="005A7BEF" w14:paraId="72B06A44" w14:textId="77777777" w:rsidTr="008F767F">
        <w:trPr>
          <w:trHeight w:val="908"/>
        </w:trPr>
        <w:tc>
          <w:tcPr>
            <w:tcW w:w="4482" w:type="pct"/>
          </w:tcPr>
          <w:p w14:paraId="57E638E6" w14:textId="034DEF80" w:rsidR="00AD4703" w:rsidRPr="005A7BEF" w:rsidRDefault="00451F68"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 xml:space="preserve">5. Is part or all of the rent paid by someone who is not a member of your household? </w:t>
            </w:r>
          </w:p>
          <w:p w14:paraId="3621B156" w14:textId="77777777" w:rsidR="00AD4703" w:rsidRPr="005A7BEF" w:rsidRDefault="00AD4703" w:rsidP="005A7BEF">
            <w:pPr>
              <w:rPr>
                <w:rFonts w:ascii="Arial" w:hAnsi="Arial" w:cs="Arial"/>
                <w:b/>
                <w:sz w:val="18"/>
                <w:szCs w:val="18"/>
              </w:rPr>
            </w:pPr>
            <w:r w:rsidRPr="005A7BEF">
              <w:rPr>
                <w:rFonts w:ascii="Arial" w:hAnsi="Arial" w:cs="Arial"/>
                <w:b/>
                <w:sz w:val="18"/>
                <w:szCs w:val="18"/>
              </w:rPr>
              <w:t>1.. All of the rent is paid by a NON-household member</w:t>
            </w:r>
          </w:p>
          <w:p w14:paraId="459D0BA8" w14:textId="77777777" w:rsidR="00AD4703" w:rsidRPr="005A7BEF" w:rsidRDefault="00AD4703" w:rsidP="005A7BEF">
            <w:pPr>
              <w:rPr>
                <w:rFonts w:ascii="Arial" w:hAnsi="Arial" w:cs="Arial"/>
                <w:b/>
                <w:sz w:val="18"/>
                <w:szCs w:val="18"/>
              </w:rPr>
            </w:pPr>
            <w:r w:rsidRPr="005A7BEF">
              <w:rPr>
                <w:rFonts w:ascii="Arial" w:hAnsi="Arial" w:cs="Arial"/>
                <w:b/>
                <w:sz w:val="18"/>
                <w:szCs w:val="18"/>
              </w:rPr>
              <w:t>3… Part of the rent is paid by a NON-household member</w:t>
            </w:r>
          </w:p>
          <w:p w14:paraId="34D4F696"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5…………..None of the rent is paid by a NON-household member   &gt;&gt;8       </w:t>
            </w:r>
          </w:p>
        </w:tc>
        <w:tc>
          <w:tcPr>
            <w:tcW w:w="518" w:type="pct"/>
          </w:tcPr>
          <w:p w14:paraId="6904A810" w14:textId="77777777" w:rsidR="00AD4703" w:rsidRPr="005A7BEF" w:rsidRDefault="00AD4703" w:rsidP="005A7BEF">
            <w:pPr>
              <w:rPr>
                <w:rFonts w:ascii="Arial" w:hAnsi="Arial" w:cs="Arial"/>
                <w:b/>
                <w:sz w:val="18"/>
                <w:szCs w:val="18"/>
              </w:rPr>
            </w:pPr>
          </w:p>
        </w:tc>
      </w:tr>
      <w:tr w:rsidR="00AD4703" w:rsidRPr="005A7BEF" w14:paraId="09C3CF1F" w14:textId="77777777" w:rsidTr="008F767F">
        <w:trPr>
          <w:trHeight w:val="953"/>
        </w:trPr>
        <w:tc>
          <w:tcPr>
            <w:tcW w:w="4482" w:type="pct"/>
          </w:tcPr>
          <w:p w14:paraId="74E9A797" w14:textId="03C5E5F0" w:rsidR="00AD4703" w:rsidRPr="005A7BEF" w:rsidRDefault="00451F68"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6. Who pays?</w:t>
            </w:r>
          </w:p>
          <w:p w14:paraId="42CF337B" w14:textId="77777777" w:rsidR="00AD4703" w:rsidRPr="005A7BEF" w:rsidRDefault="00AD4703" w:rsidP="005A7BEF">
            <w:pPr>
              <w:rPr>
                <w:rFonts w:ascii="Arial" w:hAnsi="Arial" w:cs="Arial"/>
                <w:b/>
                <w:sz w:val="18"/>
                <w:szCs w:val="18"/>
              </w:rPr>
            </w:pPr>
            <w:r w:rsidRPr="005A7BEF">
              <w:rPr>
                <w:rFonts w:ascii="Arial" w:hAnsi="Arial" w:cs="Arial"/>
                <w:b/>
                <w:sz w:val="18"/>
                <w:szCs w:val="18"/>
              </w:rPr>
              <w:t>1........Relative                          4..... Private Individual/Agency               -999……. Don’t know</w:t>
            </w:r>
          </w:p>
          <w:p w14:paraId="21F6D79E" w14:textId="77777777" w:rsidR="00AD4703" w:rsidRPr="005A7BEF" w:rsidRDefault="00AD4703" w:rsidP="005A7BEF">
            <w:pPr>
              <w:rPr>
                <w:rFonts w:ascii="Arial" w:hAnsi="Arial" w:cs="Arial"/>
                <w:b/>
                <w:sz w:val="18"/>
                <w:szCs w:val="18"/>
              </w:rPr>
            </w:pPr>
            <w:r w:rsidRPr="005A7BEF">
              <w:rPr>
                <w:rFonts w:ascii="Arial" w:hAnsi="Arial" w:cs="Arial"/>
                <w:b/>
                <w:sz w:val="18"/>
                <w:szCs w:val="18"/>
              </w:rPr>
              <w:t>2.........Private employer          666....... Other (Specify)</w:t>
            </w:r>
          </w:p>
          <w:p w14:paraId="15BA8B63" w14:textId="77777777" w:rsidR="00AD4703" w:rsidRPr="005A7BEF" w:rsidRDefault="00AD4703" w:rsidP="005A7BEF">
            <w:pPr>
              <w:rPr>
                <w:rFonts w:ascii="Arial" w:hAnsi="Arial" w:cs="Arial"/>
                <w:b/>
                <w:sz w:val="18"/>
                <w:szCs w:val="18"/>
              </w:rPr>
            </w:pPr>
            <w:r w:rsidRPr="005A7BEF">
              <w:rPr>
                <w:rFonts w:ascii="Arial" w:hAnsi="Arial" w:cs="Arial"/>
                <w:b/>
                <w:sz w:val="18"/>
                <w:szCs w:val="18"/>
              </w:rPr>
              <w:t>3...........Government                -888……. Refuse to Answer</w:t>
            </w:r>
          </w:p>
        </w:tc>
        <w:tc>
          <w:tcPr>
            <w:tcW w:w="518" w:type="pct"/>
          </w:tcPr>
          <w:p w14:paraId="30821747" w14:textId="77777777" w:rsidR="00AD4703" w:rsidRPr="005A7BEF" w:rsidRDefault="00AD4703" w:rsidP="005A7BEF">
            <w:pPr>
              <w:rPr>
                <w:rFonts w:ascii="Arial" w:hAnsi="Arial" w:cs="Arial"/>
                <w:b/>
                <w:sz w:val="18"/>
                <w:szCs w:val="18"/>
              </w:rPr>
            </w:pPr>
          </w:p>
        </w:tc>
      </w:tr>
      <w:tr w:rsidR="00AD4703" w:rsidRPr="005A7BEF" w14:paraId="30D68118" w14:textId="77777777" w:rsidTr="008F767F">
        <w:tc>
          <w:tcPr>
            <w:tcW w:w="4482" w:type="pct"/>
          </w:tcPr>
          <w:p w14:paraId="37ED80F3"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Q7a. How much does this person pay?  Amount in GHC and P </w:t>
            </w:r>
          </w:p>
          <w:p w14:paraId="2D78B5F5" w14:textId="77777777" w:rsidR="00AD4703" w:rsidRPr="005A7BEF" w:rsidRDefault="00AD4703" w:rsidP="005A7BEF">
            <w:pPr>
              <w:rPr>
                <w:rFonts w:ascii="Arial" w:hAnsi="Arial" w:cs="Arial"/>
                <w:b/>
                <w:sz w:val="18"/>
                <w:szCs w:val="18"/>
              </w:rPr>
            </w:pPr>
          </w:p>
        </w:tc>
        <w:tc>
          <w:tcPr>
            <w:tcW w:w="518" w:type="pct"/>
          </w:tcPr>
          <w:p w14:paraId="0AE93D04" w14:textId="77777777" w:rsidR="00AD4703" w:rsidRPr="005A7BEF" w:rsidRDefault="00AD4703" w:rsidP="005A7BEF">
            <w:pPr>
              <w:rPr>
                <w:rFonts w:ascii="Arial" w:hAnsi="Arial" w:cs="Arial"/>
                <w:b/>
                <w:sz w:val="18"/>
                <w:szCs w:val="18"/>
              </w:rPr>
            </w:pPr>
          </w:p>
        </w:tc>
      </w:tr>
      <w:tr w:rsidR="00AD4703" w:rsidRPr="005A7BEF" w14:paraId="6EBD615E" w14:textId="77777777" w:rsidTr="008F767F">
        <w:tc>
          <w:tcPr>
            <w:tcW w:w="4482" w:type="pct"/>
          </w:tcPr>
          <w:p w14:paraId="302349DD" w14:textId="77777777" w:rsidR="00AD4703" w:rsidRPr="005A7BEF" w:rsidRDefault="00AD4703" w:rsidP="005A7BEF">
            <w:pPr>
              <w:rPr>
                <w:rFonts w:ascii="Arial" w:hAnsi="Arial" w:cs="Arial"/>
                <w:b/>
                <w:sz w:val="18"/>
                <w:szCs w:val="18"/>
              </w:rPr>
            </w:pPr>
            <w:r w:rsidRPr="005A7BEF">
              <w:rPr>
                <w:rFonts w:ascii="Arial" w:hAnsi="Arial" w:cs="Arial"/>
                <w:b/>
                <w:sz w:val="18"/>
                <w:szCs w:val="18"/>
              </w:rPr>
              <w:t>Q7b. What is the unit of time for this payment?</w:t>
            </w:r>
          </w:p>
          <w:p w14:paraId="1D142777"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1………………..Daily                   </w:t>
            </w:r>
          </w:p>
          <w:p w14:paraId="293AB1FC"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2………………..Weekly                 </w:t>
            </w:r>
          </w:p>
          <w:p w14:paraId="4BCADB66"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3………………..Monthly               </w:t>
            </w:r>
          </w:p>
          <w:p w14:paraId="404FC381" w14:textId="77777777" w:rsidR="00AD4703" w:rsidRPr="005A7BEF" w:rsidRDefault="00AD4703" w:rsidP="005A7BEF">
            <w:pPr>
              <w:rPr>
                <w:rFonts w:ascii="Arial" w:hAnsi="Arial" w:cs="Arial"/>
                <w:b/>
                <w:sz w:val="20"/>
                <w:szCs w:val="20"/>
              </w:rPr>
            </w:pPr>
            <w:r w:rsidRPr="005A7BEF">
              <w:rPr>
                <w:rFonts w:ascii="Arial" w:hAnsi="Arial" w:cs="Arial"/>
                <w:b/>
                <w:sz w:val="20"/>
                <w:szCs w:val="20"/>
              </w:rPr>
              <w:t>4………………..Quarterly</w:t>
            </w:r>
          </w:p>
          <w:p w14:paraId="4F0BF179" w14:textId="77777777" w:rsidR="00AD4703" w:rsidRPr="005A7BEF" w:rsidRDefault="00AD4703" w:rsidP="005A7BEF">
            <w:pPr>
              <w:rPr>
                <w:rFonts w:ascii="Arial" w:hAnsi="Arial" w:cs="Arial"/>
                <w:b/>
                <w:sz w:val="20"/>
                <w:szCs w:val="20"/>
              </w:rPr>
            </w:pPr>
            <w:r w:rsidRPr="005A7BEF">
              <w:rPr>
                <w:rFonts w:ascii="Arial" w:hAnsi="Arial" w:cs="Arial"/>
                <w:b/>
                <w:sz w:val="20"/>
                <w:szCs w:val="20"/>
              </w:rPr>
              <w:lastRenderedPageBreak/>
              <w:t>5……………..…Half Yearly</w:t>
            </w:r>
          </w:p>
          <w:p w14:paraId="183B7EFC"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6………………..Yearly   </w:t>
            </w:r>
          </w:p>
        </w:tc>
        <w:tc>
          <w:tcPr>
            <w:tcW w:w="518" w:type="pct"/>
          </w:tcPr>
          <w:p w14:paraId="3D833CB9" w14:textId="77777777" w:rsidR="00AD4703" w:rsidRPr="005A7BEF" w:rsidRDefault="00AD4703" w:rsidP="005A7BEF">
            <w:pPr>
              <w:rPr>
                <w:rFonts w:ascii="Arial" w:hAnsi="Arial" w:cs="Arial"/>
                <w:b/>
                <w:sz w:val="18"/>
                <w:szCs w:val="18"/>
              </w:rPr>
            </w:pPr>
          </w:p>
        </w:tc>
      </w:tr>
      <w:tr w:rsidR="00AD4703" w:rsidRPr="005A7BEF" w14:paraId="3F460D11" w14:textId="77777777" w:rsidTr="008F767F">
        <w:tc>
          <w:tcPr>
            <w:tcW w:w="4482" w:type="pct"/>
          </w:tcPr>
          <w:p w14:paraId="724D3D05"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Q8. How much did your household spend for construction or repair costs and painting in the last 12 months on this dwelling?                       Amount in GHC                   </w:t>
            </w:r>
          </w:p>
        </w:tc>
        <w:tc>
          <w:tcPr>
            <w:tcW w:w="518" w:type="pct"/>
          </w:tcPr>
          <w:p w14:paraId="182ADBFC" w14:textId="77777777" w:rsidR="00AD4703" w:rsidRPr="005A7BEF" w:rsidRDefault="00AD4703" w:rsidP="005A7BEF">
            <w:pPr>
              <w:rPr>
                <w:rFonts w:ascii="Arial" w:hAnsi="Arial" w:cs="Arial"/>
                <w:b/>
                <w:sz w:val="18"/>
                <w:szCs w:val="18"/>
              </w:rPr>
            </w:pPr>
          </w:p>
        </w:tc>
      </w:tr>
      <w:tr w:rsidR="00AD4703" w:rsidRPr="005A7BEF" w14:paraId="3C9005D7" w14:textId="77777777" w:rsidTr="008F767F">
        <w:tc>
          <w:tcPr>
            <w:tcW w:w="4482" w:type="pct"/>
          </w:tcPr>
          <w:p w14:paraId="7D7019B1"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Q9a. What is the main source of drinking water for this household? </w:t>
            </w:r>
          </w:p>
          <w:p w14:paraId="5096974E" w14:textId="77777777" w:rsidR="00AD4703" w:rsidRPr="005A7BEF" w:rsidRDefault="00AD4703" w:rsidP="005A7BEF">
            <w:pPr>
              <w:rPr>
                <w:rFonts w:ascii="Arial" w:hAnsi="Arial" w:cs="Arial"/>
                <w:b/>
                <w:sz w:val="18"/>
                <w:szCs w:val="18"/>
              </w:rPr>
            </w:pPr>
            <w:r w:rsidRPr="005A7BEF">
              <w:rPr>
                <w:rFonts w:ascii="Arial" w:hAnsi="Arial" w:cs="Arial"/>
                <w:b/>
                <w:sz w:val="18"/>
                <w:szCs w:val="18"/>
              </w:rPr>
              <w:t>01………………Indoor plumbing                         09………….…Borehole                                 -999……… Don’t know</w:t>
            </w:r>
          </w:p>
          <w:p w14:paraId="3C377CDA" w14:textId="77777777" w:rsidR="00AD4703" w:rsidRPr="005A7BEF" w:rsidRDefault="00AD4703" w:rsidP="005A7BEF">
            <w:pPr>
              <w:rPr>
                <w:rFonts w:ascii="Arial" w:hAnsi="Arial" w:cs="Arial"/>
                <w:b/>
                <w:sz w:val="18"/>
                <w:szCs w:val="18"/>
              </w:rPr>
            </w:pPr>
            <w:r w:rsidRPr="005A7BEF">
              <w:rPr>
                <w:rFonts w:ascii="Arial" w:hAnsi="Arial" w:cs="Arial"/>
                <w:b/>
                <w:sz w:val="18"/>
                <w:szCs w:val="18"/>
              </w:rPr>
              <w:t>02………………Inside stand pipe                       10………….…Protected well</w:t>
            </w:r>
          </w:p>
          <w:p w14:paraId="37BD9827" w14:textId="77777777" w:rsidR="00AD4703" w:rsidRPr="005A7BEF" w:rsidRDefault="00AD4703" w:rsidP="005A7BEF">
            <w:pPr>
              <w:rPr>
                <w:rFonts w:ascii="Arial" w:hAnsi="Arial" w:cs="Arial"/>
                <w:b/>
                <w:sz w:val="18"/>
                <w:szCs w:val="18"/>
              </w:rPr>
            </w:pPr>
            <w:r w:rsidRPr="005A7BEF">
              <w:rPr>
                <w:rFonts w:ascii="Arial" w:hAnsi="Arial" w:cs="Arial"/>
                <w:b/>
                <w:sz w:val="18"/>
                <w:szCs w:val="18"/>
              </w:rPr>
              <w:t>03………………Water truck/tanker service        11.…………….Unprotected well</w:t>
            </w:r>
          </w:p>
          <w:p w14:paraId="7F82EBA7" w14:textId="77777777" w:rsidR="00AD4703" w:rsidRPr="005A7BEF" w:rsidRDefault="00AD4703" w:rsidP="005A7BEF">
            <w:pPr>
              <w:rPr>
                <w:rFonts w:ascii="Arial" w:hAnsi="Arial" w:cs="Arial"/>
                <w:b/>
                <w:sz w:val="18"/>
                <w:szCs w:val="18"/>
              </w:rPr>
            </w:pPr>
            <w:r w:rsidRPr="005A7BEF">
              <w:rPr>
                <w:rFonts w:ascii="Arial" w:hAnsi="Arial" w:cs="Arial"/>
                <w:b/>
                <w:sz w:val="18"/>
                <w:szCs w:val="18"/>
              </w:rPr>
              <w:t>04……………...Water vendor                             12……………..River/Stream</w:t>
            </w:r>
          </w:p>
          <w:p w14:paraId="5C975D8D" w14:textId="77777777" w:rsidR="00AD4703" w:rsidRPr="005A7BEF" w:rsidRDefault="00AD4703" w:rsidP="005A7BEF">
            <w:pPr>
              <w:rPr>
                <w:rFonts w:ascii="Arial" w:hAnsi="Arial" w:cs="Arial"/>
                <w:b/>
                <w:sz w:val="18"/>
                <w:szCs w:val="18"/>
              </w:rPr>
            </w:pPr>
            <w:r w:rsidRPr="005A7BEF">
              <w:rPr>
                <w:rFonts w:ascii="Arial" w:hAnsi="Arial" w:cs="Arial"/>
                <w:b/>
                <w:sz w:val="18"/>
                <w:szCs w:val="18"/>
              </w:rPr>
              <w:t>05………….Pipe in neighboring household        13…………..Rain water/spring</w:t>
            </w:r>
          </w:p>
          <w:p w14:paraId="35ECDC0A" w14:textId="3F4EC36D" w:rsidR="00AD4703" w:rsidRPr="005A7BEF" w:rsidRDefault="00AD4703" w:rsidP="005A7BEF">
            <w:pPr>
              <w:rPr>
                <w:rFonts w:ascii="Arial" w:hAnsi="Arial" w:cs="Arial"/>
                <w:b/>
                <w:sz w:val="18"/>
                <w:szCs w:val="18"/>
              </w:rPr>
            </w:pPr>
            <w:r w:rsidRPr="005A7BEF">
              <w:rPr>
                <w:rFonts w:ascii="Arial" w:hAnsi="Arial" w:cs="Arial"/>
                <w:b/>
                <w:sz w:val="18"/>
                <w:szCs w:val="18"/>
              </w:rPr>
              <w:t>06……………Private outside standpipe             14……..Dugout pon</w:t>
            </w:r>
            <w:r w:rsidR="004A7BF2" w:rsidRPr="005A7BEF">
              <w:rPr>
                <w:rFonts w:ascii="Arial" w:hAnsi="Arial" w:cs="Arial"/>
                <w:b/>
                <w:sz w:val="18"/>
                <w:szCs w:val="18"/>
              </w:rPr>
              <w:t>d</w:t>
            </w:r>
            <w:r w:rsidRPr="005A7BEF">
              <w:rPr>
                <w:rFonts w:ascii="Arial" w:hAnsi="Arial" w:cs="Arial"/>
                <w:b/>
                <w:sz w:val="18"/>
                <w:szCs w:val="18"/>
              </w:rPr>
              <w:t>/lake/dam</w:t>
            </w:r>
          </w:p>
          <w:p w14:paraId="5AC24219" w14:textId="02C47E44" w:rsidR="00AD4703" w:rsidRPr="005A7BEF" w:rsidRDefault="00AD4703" w:rsidP="005A7BEF">
            <w:pPr>
              <w:rPr>
                <w:rFonts w:ascii="Arial" w:hAnsi="Arial" w:cs="Arial"/>
                <w:b/>
                <w:sz w:val="18"/>
                <w:szCs w:val="18"/>
              </w:rPr>
            </w:pPr>
            <w:r w:rsidRPr="005A7BEF">
              <w:rPr>
                <w:rFonts w:ascii="Arial" w:hAnsi="Arial" w:cs="Arial"/>
                <w:b/>
                <w:sz w:val="18"/>
                <w:szCs w:val="18"/>
              </w:rPr>
              <w:t xml:space="preserve">07……………………..Public Stand pipe             </w:t>
            </w:r>
            <w:r w:rsidR="00451F68">
              <w:rPr>
                <w:rFonts w:ascii="Arial" w:hAnsi="Arial" w:cs="Arial"/>
                <w:b/>
                <w:sz w:val="18"/>
                <w:szCs w:val="18"/>
              </w:rPr>
              <w:t>-</w:t>
            </w:r>
            <w:r w:rsidRPr="005A7BEF">
              <w:rPr>
                <w:rFonts w:ascii="Arial" w:hAnsi="Arial" w:cs="Arial"/>
                <w:b/>
                <w:sz w:val="18"/>
                <w:szCs w:val="18"/>
              </w:rPr>
              <w:t>666..………..Other (specify)</w:t>
            </w:r>
          </w:p>
          <w:p w14:paraId="696EAA72" w14:textId="77777777" w:rsidR="00AD4703" w:rsidRPr="005A7BEF" w:rsidRDefault="00AD4703" w:rsidP="005A7BEF">
            <w:pPr>
              <w:tabs>
                <w:tab w:val="center" w:pos="2286"/>
                <w:tab w:val="right" w:pos="4572"/>
              </w:tabs>
              <w:rPr>
                <w:rFonts w:ascii="Arial" w:hAnsi="Arial" w:cs="Arial"/>
                <w:b/>
                <w:sz w:val="18"/>
                <w:szCs w:val="18"/>
              </w:rPr>
            </w:pPr>
            <w:r w:rsidRPr="005A7BEF">
              <w:rPr>
                <w:rFonts w:ascii="Arial" w:hAnsi="Arial" w:cs="Arial"/>
                <w:b/>
                <w:sz w:val="18"/>
                <w:szCs w:val="18"/>
              </w:rPr>
              <w:t>08……………………..Sachet/bottled water        -888………….. Refuse to Answer</w:t>
            </w:r>
          </w:p>
        </w:tc>
        <w:tc>
          <w:tcPr>
            <w:tcW w:w="518" w:type="pct"/>
          </w:tcPr>
          <w:p w14:paraId="558DD0CC" w14:textId="77777777" w:rsidR="00AD4703" w:rsidRPr="005A7BEF" w:rsidRDefault="00AD4703" w:rsidP="005A7BEF">
            <w:pPr>
              <w:rPr>
                <w:rFonts w:ascii="Arial" w:hAnsi="Arial" w:cs="Arial"/>
                <w:b/>
                <w:sz w:val="18"/>
                <w:szCs w:val="18"/>
              </w:rPr>
            </w:pPr>
          </w:p>
        </w:tc>
      </w:tr>
      <w:tr w:rsidR="00AD4703" w:rsidRPr="005A7BEF" w14:paraId="2B11B1AA" w14:textId="77777777" w:rsidTr="008F767F">
        <w:tc>
          <w:tcPr>
            <w:tcW w:w="4482" w:type="pct"/>
          </w:tcPr>
          <w:p w14:paraId="7C3CD9E0"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Q10ai. How far is this source of water from your dwelling?   </w:t>
            </w:r>
          </w:p>
          <w:p w14:paraId="457F5F3C" w14:textId="77777777" w:rsidR="00AD4703" w:rsidRPr="005A7BEF" w:rsidRDefault="00AD4703" w:rsidP="005A7BEF">
            <w:pPr>
              <w:rPr>
                <w:rFonts w:ascii="Arial" w:hAnsi="Arial" w:cs="Arial"/>
                <w:b/>
                <w:sz w:val="18"/>
                <w:szCs w:val="18"/>
              </w:rPr>
            </w:pPr>
          </w:p>
        </w:tc>
        <w:tc>
          <w:tcPr>
            <w:tcW w:w="518" w:type="pct"/>
          </w:tcPr>
          <w:p w14:paraId="42755A30" w14:textId="77777777" w:rsidR="00AD4703" w:rsidRPr="005A7BEF" w:rsidRDefault="00AD4703" w:rsidP="005A7BEF">
            <w:pPr>
              <w:rPr>
                <w:rFonts w:ascii="Arial" w:hAnsi="Arial" w:cs="Arial"/>
                <w:b/>
                <w:sz w:val="18"/>
                <w:szCs w:val="18"/>
              </w:rPr>
            </w:pPr>
          </w:p>
        </w:tc>
      </w:tr>
      <w:tr w:rsidR="00AD4703" w:rsidRPr="005A7BEF" w14:paraId="2256936A" w14:textId="77777777" w:rsidTr="008F767F">
        <w:tc>
          <w:tcPr>
            <w:tcW w:w="4482" w:type="pct"/>
          </w:tcPr>
          <w:p w14:paraId="60D99282" w14:textId="77777777" w:rsidR="00AD4703" w:rsidRPr="005A7BEF" w:rsidRDefault="00AD4703" w:rsidP="005A7BEF">
            <w:pPr>
              <w:rPr>
                <w:rFonts w:ascii="Arial" w:hAnsi="Arial" w:cs="Arial"/>
                <w:b/>
                <w:sz w:val="18"/>
                <w:szCs w:val="18"/>
              </w:rPr>
            </w:pPr>
            <w:r w:rsidRPr="005A7BEF">
              <w:rPr>
                <w:rFonts w:ascii="Arial" w:hAnsi="Arial" w:cs="Arial"/>
                <w:b/>
                <w:sz w:val="18"/>
                <w:szCs w:val="18"/>
              </w:rPr>
              <w:t>Q10aii. Unit of distance for drinking water.</w:t>
            </w:r>
          </w:p>
          <w:p w14:paraId="15D67792" w14:textId="77777777" w:rsidR="00AD4703" w:rsidRPr="005A7BEF" w:rsidRDefault="00AD4703" w:rsidP="005A7BEF">
            <w:pPr>
              <w:pStyle w:val="ListParagraph"/>
              <w:numPr>
                <w:ilvl w:val="0"/>
                <w:numId w:val="68"/>
              </w:numPr>
              <w:spacing w:after="0" w:line="240" w:lineRule="auto"/>
              <w:rPr>
                <w:rFonts w:ascii="Arial" w:hAnsi="Arial" w:cs="Arial"/>
                <w:b/>
                <w:sz w:val="18"/>
                <w:szCs w:val="18"/>
              </w:rPr>
            </w:pPr>
            <w:r w:rsidRPr="005A7BEF">
              <w:rPr>
                <w:rFonts w:ascii="Arial" w:hAnsi="Arial" w:cs="Arial"/>
                <w:b/>
                <w:sz w:val="18"/>
                <w:szCs w:val="18"/>
              </w:rPr>
              <w:t>In House</w:t>
            </w:r>
          </w:p>
          <w:p w14:paraId="5FB5D68E" w14:textId="77777777" w:rsidR="00AD4703" w:rsidRPr="005A7BEF" w:rsidRDefault="00AD4703" w:rsidP="005A7BEF">
            <w:pPr>
              <w:pStyle w:val="ListParagraph"/>
              <w:numPr>
                <w:ilvl w:val="0"/>
                <w:numId w:val="68"/>
              </w:numPr>
              <w:spacing w:after="0" w:line="240" w:lineRule="auto"/>
              <w:rPr>
                <w:rFonts w:ascii="Arial" w:hAnsi="Arial" w:cs="Arial"/>
                <w:b/>
                <w:sz w:val="18"/>
                <w:szCs w:val="18"/>
              </w:rPr>
            </w:pPr>
            <w:r w:rsidRPr="005A7BEF">
              <w:rPr>
                <w:rFonts w:ascii="Arial" w:hAnsi="Arial" w:cs="Arial"/>
                <w:b/>
                <w:sz w:val="18"/>
                <w:szCs w:val="18"/>
              </w:rPr>
              <w:t>Yard</w:t>
            </w:r>
          </w:p>
          <w:p w14:paraId="5DF50078" w14:textId="77777777" w:rsidR="00AD4703" w:rsidRPr="005A7BEF" w:rsidRDefault="00AD4703" w:rsidP="005A7BEF">
            <w:pPr>
              <w:pStyle w:val="ListParagraph"/>
              <w:numPr>
                <w:ilvl w:val="0"/>
                <w:numId w:val="68"/>
              </w:numPr>
              <w:spacing w:after="0" w:line="240" w:lineRule="auto"/>
              <w:rPr>
                <w:rFonts w:ascii="Arial" w:hAnsi="Arial" w:cs="Arial"/>
                <w:b/>
                <w:sz w:val="18"/>
                <w:szCs w:val="18"/>
              </w:rPr>
            </w:pPr>
            <w:r w:rsidRPr="005A7BEF">
              <w:rPr>
                <w:rFonts w:ascii="Arial" w:hAnsi="Arial" w:cs="Arial"/>
                <w:b/>
                <w:sz w:val="18"/>
                <w:szCs w:val="18"/>
              </w:rPr>
              <w:t>Metre</w:t>
            </w:r>
          </w:p>
          <w:p w14:paraId="1B1FD13D" w14:textId="77777777" w:rsidR="00AD4703" w:rsidRPr="005A7BEF" w:rsidRDefault="00AD4703" w:rsidP="005A7BEF">
            <w:pPr>
              <w:pStyle w:val="ListParagraph"/>
              <w:numPr>
                <w:ilvl w:val="0"/>
                <w:numId w:val="68"/>
              </w:numPr>
              <w:spacing w:after="0" w:line="240" w:lineRule="auto"/>
              <w:rPr>
                <w:rFonts w:ascii="Arial" w:hAnsi="Arial" w:cs="Arial"/>
                <w:b/>
                <w:sz w:val="18"/>
                <w:szCs w:val="18"/>
              </w:rPr>
            </w:pPr>
            <w:r w:rsidRPr="005A7BEF">
              <w:rPr>
                <w:rFonts w:ascii="Arial" w:hAnsi="Arial" w:cs="Arial"/>
                <w:b/>
                <w:sz w:val="18"/>
                <w:szCs w:val="18"/>
              </w:rPr>
              <w:t>Kilometre</w:t>
            </w:r>
          </w:p>
          <w:p w14:paraId="2EAADC3D" w14:textId="77777777" w:rsidR="00AD4703" w:rsidRPr="005A7BEF" w:rsidRDefault="00AD4703" w:rsidP="005A7BEF">
            <w:pPr>
              <w:pStyle w:val="ListParagraph"/>
              <w:numPr>
                <w:ilvl w:val="0"/>
                <w:numId w:val="68"/>
              </w:numPr>
              <w:spacing w:after="0" w:line="240" w:lineRule="auto"/>
              <w:rPr>
                <w:rFonts w:ascii="Arial" w:hAnsi="Arial" w:cs="Arial"/>
                <w:b/>
                <w:sz w:val="18"/>
                <w:szCs w:val="18"/>
              </w:rPr>
            </w:pPr>
            <w:r w:rsidRPr="005A7BEF">
              <w:rPr>
                <w:rFonts w:ascii="Arial" w:hAnsi="Arial" w:cs="Arial"/>
                <w:b/>
                <w:sz w:val="18"/>
                <w:szCs w:val="18"/>
              </w:rPr>
              <w:t>Mile</w:t>
            </w:r>
          </w:p>
        </w:tc>
        <w:tc>
          <w:tcPr>
            <w:tcW w:w="518" w:type="pct"/>
          </w:tcPr>
          <w:p w14:paraId="6BCFEA26" w14:textId="77777777" w:rsidR="00AD4703" w:rsidRPr="005A7BEF" w:rsidRDefault="00AD4703" w:rsidP="005A7BEF">
            <w:pPr>
              <w:rPr>
                <w:rFonts w:ascii="Arial" w:hAnsi="Arial" w:cs="Arial"/>
                <w:b/>
                <w:sz w:val="18"/>
                <w:szCs w:val="18"/>
              </w:rPr>
            </w:pPr>
          </w:p>
        </w:tc>
      </w:tr>
      <w:tr w:rsidR="00AD4703" w:rsidRPr="005A7BEF" w14:paraId="7981DC8E" w14:textId="77777777" w:rsidTr="008F767F">
        <w:tc>
          <w:tcPr>
            <w:tcW w:w="4482" w:type="pct"/>
          </w:tcPr>
          <w:p w14:paraId="6E621AA7" w14:textId="43B0DD9C" w:rsidR="00AD4703" w:rsidRPr="005A7BEF" w:rsidRDefault="00AD4703" w:rsidP="005A7BEF">
            <w:pPr>
              <w:rPr>
                <w:rFonts w:ascii="Arial" w:hAnsi="Arial" w:cs="Arial"/>
                <w:b/>
                <w:sz w:val="18"/>
                <w:szCs w:val="18"/>
              </w:rPr>
            </w:pPr>
            <w:r w:rsidRPr="005A7BEF">
              <w:rPr>
                <w:rFonts w:ascii="Arial" w:hAnsi="Arial" w:cs="Arial"/>
                <w:b/>
                <w:sz w:val="18"/>
                <w:szCs w:val="18"/>
              </w:rPr>
              <w:t>Q11. How long does it take to get to the drinking water source, get water and come back? Number of minutes</w:t>
            </w:r>
          </w:p>
          <w:p w14:paraId="44A56E01" w14:textId="77777777" w:rsidR="00AD4703" w:rsidRPr="005A7BEF" w:rsidRDefault="00AD4703" w:rsidP="005A7BEF">
            <w:pPr>
              <w:rPr>
                <w:rFonts w:ascii="Arial" w:hAnsi="Arial" w:cs="Arial"/>
                <w:b/>
                <w:sz w:val="18"/>
                <w:szCs w:val="18"/>
              </w:rPr>
            </w:pPr>
          </w:p>
        </w:tc>
        <w:tc>
          <w:tcPr>
            <w:tcW w:w="518" w:type="pct"/>
          </w:tcPr>
          <w:p w14:paraId="197A0797" w14:textId="77777777" w:rsidR="00AD4703" w:rsidRPr="005A7BEF" w:rsidRDefault="00AD4703" w:rsidP="005A7BEF">
            <w:pPr>
              <w:rPr>
                <w:rFonts w:ascii="Arial" w:hAnsi="Arial" w:cs="Arial"/>
                <w:b/>
                <w:sz w:val="18"/>
                <w:szCs w:val="18"/>
              </w:rPr>
            </w:pPr>
          </w:p>
        </w:tc>
      </w:tr>
      <w:tr w:rsidR="00AD4703" w:rsidRPr="005A7BEF" w14:paraId="73CDE55F" w14:textId="77777777" w:rsidTr="008F767F">
        <w:tc>
          <w:tcPr>
            <w:tcW w:w="4482" w:type="pct"/>
          </w:tcPr>
          <w:p w14:paraId="05F73657"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Q9b. What is the main source of water for general use for this household? </w:t>
            </w:r>
          </w:p>
          <w:p w14:paraId="77EC59BB" w14:textId="77777777" w:rsidR="00AD4703" w:rsidRPr="005A7BEF" w:rsidRDefault="00AD4703" w:rsidP="005A7BEF">
            <w:pPr>
              <w:rPr>
                <w:rFonts w:ascii="Arial" w:hAnsi="Arial" w:cs="Arial"/>
                <w:b/>
                <w:sz w:val="18"/>
                <w:szCs w:val="18"/>
              </w:rPr>
            </w:pPr>
            <w:r w:rsidRPr="005A7BEF">
              <w:rPr>
                <w:rFonts w:ascii="Arial" w:hAnsi="Arial" w:cs="Arial"/>
                <w:b/>
                <w:sz w:val="18"/>
                <w:szCs w:val="18"/>
              </w:rPr>
              <w:t>01………………Indoor plumbing                         09………….…Borehole                                 -999……… Don’t know</w:t>
            </w:r>
          </w:p>
          <w:p w14:paraId="413B48A1" w14:textId="77777777" w:rsidR="00AD4703" w:rsidRPr="005A7BEF" w:rsidRDefault="00AD4703" w:rsidP="005A7BEF">
            <w:pPr>
              <w:rPr>
                <w:rFonts w:ascii="Arial" w:hAnsi="Arial" w:cs="Arial"/>
                <w:b/>
                <w:sz w:val="18"/>
                <w:szCs w:val="18"/>
              </w:rPr>
            </w:pPr>
            <w:r w:rsidRPr="005A7BEF">
              <w:rPr>
                <w:rFonts w:ascii="Arial" w:hAnsi="Arial" w:cs="Arial"/>
                <w:b/>
                <w:sz w:val="18"/>
                <w:szCs w:val="18"/>
              </w:rPr>
              <w:t>02………………Inside stand pipe                       10………….…Protected well</w:t>
            </w:r>
          </w:p>
          <w:p w14:paraId="1A5E1F55" w14:textId="77777777" w:rsidR="00AD4703" w:rsidRPr="005A7BEF" w:rsidRDefault="00AD4703" w:rsidP="005A7BEF">
            <w:pPr>
              <w:rPr>
                <w:rFonts w:ascii="Arial" w:hAnsi="Arial" w:cs="Arial"/>
                <w:b/>
                <w:sz w:val="18"/>
                <w:szCs w:val="18"/>
              </w:rPr>
            </w:pPr>
            <w:r w:rsidRPr="005A7BEF">
              <w:rPr>
                <w:rFonts w:ascii="Arial" w:hAnsi="Arial" w:cs="Arial"/>
                <w:b/>
                <w:sz w:val="18"/>
                <w:szCs w:val="18"/>
              </w:rPr>
              <w:t>03………………Water truck/tanker service        11.…………….Unprotected well</w:t>
            </w:r>
          </w:p>
          <w:p w14:paraId="27E4C75D" w14:textId="77777777" w:rsidR="00AD4703" w:rsidRPr="005A7BEF" w:rsidRDefault="00AD4703" w:rsidP="005A7BEF">
            <w:pPr>
              <w:rPr>
                <w:rFonts w:ascii="Arial" w:hAnsi="Arial" w:cs="Arial"/>
                <w:b/>
                <w:sz w:val="18"/>
                <w:szCs w:val="18"/>
              </w:rPr>
            </w:pPr>
            <w:r w:rsidRPr="005A7BEF">
              <w:rPr>
                <w:rFonts w:ascii="Arial" w:hAnsi="Arial" w:cs="Arial"/>
                <w:b/>
                <w:sz w:val="18"/>
                <w:szCs w:val="18"/>
              </w:rPr>
              <w:t>04……………...Water vendor                             12……………..River/Stream</w:t>
            </w:r>
          </w:p>
          <w:p w14:paraId="0EC0F934" w14:textId="77777777" w:rsidR="00AD4703" w:rsidRPr="005A7BEF" w:rsidRDefault="00AD4703" w:rsidP="005A7BEF">
            <w:pPr>
              <w:rPr>
                <w:rFonts w:ascii="Arial" w:hAnsi="Arial" w:cs="Arial"/>
                <w:b/>
                <w:sz w:val="18"/>
                <w:szCs w:val="18"/>
              </w:rPr>
            </w:pPr>
            <w:r w:rsidRPr="005A7BEF">
              <w:rPr>
                <w:rFonts w:ascii="Arial" w:hAnsi="Arial" w:cs="Arial"/>
                <w:b/>
                <w:sz w:val="18"/>
                <w:szCs w:val="18"/>
              </w:rPr>
              <w:t>05………….Pipe in neighboring household        13…………..Rain water/spring</w:t>
            </w:r>
          </w:p>
          <w:p w14:paraId="1C24FF22" w14:textId="4BAC151F" w:rsidR="00AD4703" w:rsidRPr="005A7BEF" w:rsidRDefault="00AD4703" w:rsidP="005A7BEF">
            <w:pPr>
              <w:rPr>
                <w:rFonts w:ascii="Arial" w:hAnsi="Arial" w:cs="Arial"/>
                <w:b/>
                <w:sz w:val="18"/>
                <w:szCs w:val="18"/>
              </w:rPr>
            </w:pPr>
            <w:r w:rsidRPr="005A7BEF">
              <w:rPr>
                <w:rFonts w:ascii="Arial" w:hAnsi="Arial" w:cs="Arial"/>
                <w:b/>
                <w:sz w:val="18"/>
                <w:szCs w:val="18"/>
              </w:rPr>
              <w:t>06……………Private outside standpipe             14……..Dugout pon</w:t>
            </w:r>
            <w:r w:rsidR="004A7BF2" w:rsidRPr="005A7BEF">
              <w:rPr>
                <w:rFonts w:ascii="Arial" w:hAnsi="Arial" w:cs="Arial"/>
                <w:b/>
                <w:sz w:val="18"/>
                <w:szCs w:val="18"/>
              </w:rPr>
              <w:t>d</w:t>
            </w:r>
            <w:r w:rsidRPr="005A7BEF">
              <w:rPr>
                <w:rFonts w:ascii="Arial" w:hAnsi="Arial" w:cs="Arial"/>
                <w:b/>
                <w:sz w:val="18"/>
                <w:szCs w:val="18"/>
              </w:rPr>
              <w:t>/lake/dam</w:t>
            </w:r>
          </w:p>
          <w:p w14:paraId="525C7A84" w14:textId="13D23988" w:rsidR="00AD4703" w:rsidRPr="005A7BEF" w:rsidRDefault="00AD4703" w:rsidP="005A7BEF">
            <w:pPr>
              <w:rPr>
                <w:rFonts w:ascii="Arial" w:hAnsi="Arial" w:cs="Arial"/>
                <w:b/>
                <w:sz w:val="18"/>
                <w:szCs w:val="18"/>
              </w:rPr>
            </w:pPr>
            <w:r w:rsidRPr="005A7BEF">
              <w:rPr>
                <w:rFonts w:ascii="Arial" w:hAnsi="Arial" w:cs="Arial"/>
                <w:b/>
                <w:sz w:val="18"/>
                <w:szCs w:val="18"/>
              </w:rPr>
              <w:t xml:space="preserve">07……………………..Public Stand pipe             </w:t>
            </w:r>
            <w:r w:rsidR="00A266F8" w:rsidRPr="005A7BEF">
              <w:rPr>
                <w:rFonts w:ascii="Arial" w:hAnsi="Arial" w:cs="Arial"/>
                <w:b/>
                <w:sz w:val="18"/>
                <w:szCs w:val="18"/>
              </w:rPr>
              <w:t>-</w:t>
            </w:r>
            <w:r w:rsidRPr="005A7BEF">
              <w:rPr>
                <w:rFonts w:ascii="Arial" w:hAnsi="Arial" w:cs="Arial"/>
                <w:b/>
                <w:sz w:val="18"/>
                <w:szCs w:val="18"/>
              </w:rPr>
              <w:t>666..………..Other (specify)</w:t>
            </w:r>
          </w:p>
          <w:p w14:paraId="40D4F883" w14:textId="77777777" w:rsidR="00AD4703" w:rsidRPr="005A7BEF" w:rsidRDefault="00AD4703" w:rsidP="005A7BEF">
            <w:pPr>
              <w:tabs>
                <w:tab w:val="center" w:pos="2286"/>
                <w:tab w:val="right" w:pos="4572"/>
              </w:tabs>
              <w:rPr>
                <w:rFonts w:ascii="Arial" w:hAnsi="Arial" w:cs="Arial"/>
                <w:b/>
                <w:sz w:val="18"/>
                <w:szCs w:val="18"/>
              </w:rPr>
            </w:pPr>
            <w:r w:rsidRPr="005A7BEF">
              <w:rPr>
                <w:rFonts w:ascii="Arial" w:hAnsi="Arial" w:cs="Arial"/>
                <w:b/>
                <w:sz w:val="18"/>
                <w:szCs w:val="18"/>
              </w:rPr>
              <w:t>08……………………..Sachet/bottled water         -888………….. Refuse to Answer</w:t>
            </w:r>
          </w:p>
        </w:tc>
        <w:tc>
          <w:tcPr>
            <w:tcW w:w="518" w:type="pct"/>
          </w:tcPr>
          <w:p w14:paraId="454E9C45" w14:textId="77777777" w:rsidR="00AD4703" w:rsidRPr="005A7BEF" w:rsidRDefault="00AD4703" w:rsidP="005A7BEF">
            <w:pPr>
              <w:rPr>
                <w:rFonts w:ascii="Arial" w:hAnsi="Arial" w:cs="Arial"/>
                <w:b/>
                <w:sz w:val="18"/>
                <w:szCs w:val="18"/>
              </w:rPr>
            </w:pPr>
          </w:p>
        </w:tc>
      </w:tr>
      <w:tr w:rsidR="00AD4703" w:rsidRPr="005A7BEF" w14:paraId="55B212EA" w14:textId="77777777" w:rsidTr="008F767F">
        <w:tc>
          <w:tcPr>
            <w:tcW w:w="4482" w:type="pct"/>
          </w:tcPr>
          <w:p w14:paraId="3CE55357"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Q10bi. How far is this source of water from your dwelling?   </w:t>
            </w:r>
          </w:p>
        </w:tc>
        <w:tc>
          <w:tcPr>
            <w:tcW w:w="518" w:type="pct"/>
          </w:tcPr>
          <w:p w14:paraId="44BB04C0" w14:textId="77777777" w:rsidR="00AD4703" w:rsidRPr="005A7BEF" w:rsidRDefault="00AD4703" w:rsidP="005A7BEF">
            <w:pPr>
              <w:rPr>
                <w:rFonts w:ascii="Arial" w:hAnsi="Arial" w:cs="Arial"/>
                <w:b/>
                <w:sz w:val="18"/>
                <w:szCs w:val="18"/>
              </w:rPr>
            </w:pPr>
          </w:p>
        </w:tc>
      </w:tr>
      <w:tr w:rsidR="00AD4703" w:rsidRPr="005A7BEF" w14:paraId="50CB6A35" w14:textId="77777777" w:rsidTr="008F767F">
        <w:tc>
          <w:tcPr>
            <w:tcW w:w="4482" w:type="pct"/>
          </w:tcPr>
          <w:p w14:paraId="2B8C7AB1" w14:textId="77777777" w:rsidR="00AD4703" w:rsidRPr="005A7BEF" w:rsidRDefault="00AD4703" w:rsidP="005A7BEF">
            <w:pPr>
              <w:rPr>
                <w:rFonts w:ascii="Arial" w:hAnsi="Arial" w:cs="Arial"/>
                <w:b/>
                <w:sz w:val="18"/>
                <w:szCs w:val="18"/>
              </w:rPr>
            </w:pPr>
            <w:r w:rsidRPr="005A7BEF">
              <w:rPr>
                <w:rFonts w:ascii="Arial" w:hAnsi="Arial" w:cs="Arial"/>
                <w:b/>
                <w:sz w:val="18"/>
                <w:szCs w:val="18"/>
              </w:rPr>
              <w:t>Q10bii. Unit of distance for general use water.</w:t>
            </w:r>
          </w:p>
          <w:p w14:paraId="474BB06B" w14:textId="77777777" w:rsidR="00AD4703" w:rsidRPr="005A7BEF" w:rsidRDefault="00AD4703" w:rsidP="005A7BEF">
            <w:pPr>
              <w:pStyle w:val="ListParagraph"/>
              <w:numPr>
                <w:ilvl w:val="0"/>
                <w:numId w:val="69"/>
              </w:numPr>
              <w:spacing w:after="0" w:line="240" w:lineRule="auto"/>
              <w:rPr>
                <w:rFonts w:ascii="Arial" w:hAnsi="Arial" w:cs="Arial"/>
                <w:b/>
                <w:sz w:val="18"/>
                <w:szCs w:val="18"/>
              </w:rPr>
            </w:pPr>
            <w:r w:rsidRPr="005A7BEF">
              <w:rPr>
                <w:rFonts w:ascii="Arial" w:hAnsi="Arial" w:cs="Arial"/>
                <w:b/>
                <w:sz w:val="18"/>
                <w:szCs w:val="18"/>
              </w:rPr>
              <w:t>In House</w:t>
            </w:r>
          </w:p>
          <w:p w14:paraId="3DBBC3BA" w14:textId="77777777" w:rsidR="00AD4703" w:rsidRPr="005A7BEF" w:rsidRDefault="00AD4703" w:rsidP="005A7BEF">
            <w:pPr>
              <w:pStyle w:val="ListParagraph"/>
              <w:numPr>
                <w:ilvl w:val="0"/>
                <w:numId w:val="69"/>
              </w:numPr>
              <w:spacing w:after="0" w:line="240" w:lineRule="auto"/>
              <w:rPr>
                <w:rFonts w:ascii="Arial" w:hAnsi="Arial" w:cs="Arial"/>
                <w:b/>
                <w:sz w:val="18"/>
                <w:szCs w:val="18"/>
              </w:rPr>
            </w:pPr>
            <w:r w:rsidRPr="005A7BEF">
              <w:rPr>
                <w:rFonts w:ascii="Arial" w:hAnsi="Arial" w:cs="Arial"/>
                <w:b/>
                <w:sz w:val="18"/>
                <w:szCs w:val="18"/>
              </w:rPr>
              <w:t>Yard</w:t>
            </w:r>
          </w:p>
          <w:p w14:paraId="67507BA7" w14:textId="77777777" w:rsidR="00AD4703" w:rsidRPr="005A7BEF" w:rsidRDefault="00AD4703" w:rsidP="005A7BEF">
            <w:pPr>
              <w:pStyle w:val="ListParagraph"/>
              <w:numPr>
                <w:ilvl w:val="0"/>
                <w:numId w:val="69"/>
              </w:numPr>
              <w:spacing w:after="0" w:line="240" w:lineRule="auto"/>
              <w:rPr>
                <w:rFonts w:ascii="Arial" w:hAnsi="Arial" w:cs="Arial"/>
                <w:b/>
                <w:sz w:val="18"/>
                <w:szCs w:val="18"/>
              </w:rPr>
            </w:pPr>
            <w:r w:rsidRPr="005A7BEF">
              <w:rPr>
                <w:rFonts w:ascii="Arial" w:hAnsi="Arial" w:cs="Arial"/>
                <w:b/>
                <w:sz w:val="18"/>
                <w:szCs w:val="18"/>
              </w:rPr>
              <w:t>Metre</w:t>
            </w:r>
          </w:p>
          <w:p w14:paraId="15A4A1A4" w14:textId="77777777" w:rsidR="00AD4703" w:rsidRPr="005A7BEF" w:rsidRDefault="00AD4703" w:rsidP="005A7BEF">
            <w:pPr>
              <w:pStyle w:val="ListParagraph"/>
              <w:numPr>
                <w:ilvl w:val="0"/>
                <w:numId w:val="69"/>
              </w:numPr>
              <w:spacing w:after="0" w:line="240" w:lineRule="auto"/>
              <w:rPr>
                <w:rFonts w:ascii="Arial" w:hAnsi="Arial" w:cs="Arial"/>
                <w:b/>
                <w:sz w:val="18"/>
                <w:szCs w:val="18"/>
              </w:rPr>
            </w:pPr>
            <w:r w:rsidRPr="005A7BEF">
              <w:rPr>
                <w:rFonts w:ascii="Arial" w:hAnsi="Arial" w:cs="Arial"/>
                <w:b/>
                <w:sz w:val="18"/>
                <w:szCs w:val="18"/>
              </w:rPr>
              <w:t>Kilometre</w:t>
            </w:r>
          </w:p>
          <w:p w14:paraId="67D9E099" w14:textId="77777777" w:rsidR="00AD4703" w:rsidRPr="005A7BEF" w:rsidRDefault="00AD4703" w:rsidP="005A7BEF">
            <w:pPr>
              <w:pStyle w:val="ListParagraph"/>
              <w:numPr>
                <w:ilvl w:val="0"/>
                <w:numId w:val="69"/>
              </w:numPr>
              <w:spacing w:after="0" w:line="240" w:lineRule="auto"/>
              <w:rPr>
                <w:rFonts w:ascii="Arial" w:hAnsi="Arial" w:cs="Arial"/>
                <w:b/>
                <w:sz w:val="18"/>
                <w:szCs w:val="18"/>
              </w:rPr>
            </w:pPr>
            <w:r w:rsidRPr="005A7BEF">
              <w:rPr>
                <w:rFonts w:ascii="Arial" w:hAnsi="Arial" w:cs="Arial"/>
                <w:b/>
                <w:sz w:val="18"/>
                <w:szCs w:val="18"/>
              </w:rPr>
              <w:t>Mile</w:t>
            </w:r>
          </w:p>
        </w:tc>
        <w:tc>
          <w:tcPr>
            <w:tcW w:w="518" w:type="pct"/>
          </w:tcPr>
          <w:p w14:paraId="2C8A4D7C" w14:textId="77777777" w:rsidR="00AD4703" w:rsidRPr="005A7BEF" w:rsidRDefault="00AD4703" w:rsidP="005A7BEF">
            <w:pPr>
              <w:rPr>
                <w:rFonts w:ascii="Arial" w:hAnsi="Arial" w:cs="Arial"/>
                <w:b/>
                <w:sz w:val="18"/>
                <w:szCs w:val="18"/>
              </w:rPr>
            </w:pPr>
          </w:p>
        </w:tc>
      </w:tr>
      <w:tr w:rsidR="00AD4703" w:rsidRPr="005A7BEF" w14:paraId="708A8875" w14:textId="77777777" w:rsidTr="008F767F">
        <w:tc>
          <w:tcPr>
            <w:tcW w:w="4482" w:type="pct"/>
          </w:tcPr>
          <w:p w14:paraId="26B65D21" w14:textId="77777777" w:rsidR="00AD4703" w:rsidRPr="005A7BEF" w:rsidRDefault="00AD4703" w:rsidP="005A7BEF">
            <w:pPr>
              <w:rPr>
                <w:rFonts w:ascii="Arial" w:hAnsi="Arial" w:cs="Arial"/>
                <w:b/>
                <w:sz w:val="18"/>
                <w:szCs w:val="18"/>
              </w:rPr>
            </w:pPr>
            <w:r w:rsidRPr="005A7BEF">
              <w:rPr>
                <w:rFonts w:ascii="Arial" w:hAnsi="Arial" w:cs="Arial"/>
                <w:b/>
                <w:sz w:val="18"/>
                <w:szCs w:val="18"/>
              </w:rPr>
              <w:t>Q11b. How long does it take to get to the general use water source, get water and come back? Number of minutes</w:t>
            </w:r>
          </w:p>
          <w:p w14:paraId="3D1F87B7" w14:textId="77777777" w:rsidR="00AD4703" w:rsidRPr="005A7BEF" w:rsidRDefault="00AD4703" w:rsidP="005A7BEF">
            <w:pPr>
              <w:rPr>
                <w:rFonts w:ascii="Arial" w:hAnsi="Arial" w:cs="Arial"/>
                <w:b/>
                <w:sz w:val="18"/>
                <w:szCs w:val="18"/>
              </w:rPr>
            </w:pPr>
          </w:p>
        </w:tc>
        <w:tc>
          <w:tcPr>
            <w:tcW w:w="518" w:type="pct"/>
          </w:tcPr>
          <w:p w14:paraId="7DA65151" w14:textId="77777777" w:rsidR="00AD4703" w:rsidRPr="005A7BEF" w:rsidRDefault="00AD4703" w:rsidP="005A7BEF">
            <w:pPr>
              <w:rPr>
                <w:rFonts w:ascii="Arial" w:hAnsi="Arial" w:cs="Arial"/>
                <w:b/>
                <w:sz w:val="18"/>
                <w:szCs w:val="18"/>
              </w:rPr>
            </w:pPr>
          </w:p>
        </w:tc>
      </w:tr>
      <w:tr w:rsidR="00AD4703" w:rsidRPr="005A7BEF" w14:paraId="7FA4644B" w14:textId="77777777" w:rsidTr="008F767F">
        <w:tc>
          <w:tcPr>
            <w:tcW w:w="4482" w:type="pct"/>
          </w:tcPr>
          <w:p w14:paraId="0DA1F069"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Q13a. How much water does your household use in a day?       QUANITITY   </w:t>
            </w:r>
          </w:p>
        </w:tc>
        <w:tc>
          <w:tcPr>
            <w:tcW w:w="518" w:type="pct"/>
          </w:tcPr>
          <w:p w14:paraId="1890A205" w14:textId="77777777" w:rsidR="00AD4703" w:rsidRPr="005A7BEF" w:rsidRDefault="00AD4703" w:rsidP="005A7BEF">
            <w:pPr>
              <w:rPr>
                <w:rFonts w:ascii="Arial" w:hAnsi="Arial" w:cs="Arial"/>
                <w:b/>
                <w:sz w:val="18"/>
                <w:szCs w:val="18"/>
              </w:rPr>
            </w:pPr>
          </w:p>
        </w:tc>
      </w:tr>
      <w:tr w:rsidR="00AD4703" w:rsidRPr="005A7BEF" w14:paraId="2E25CB5C" w14:textId="77777777" w:rsidTr="008F767F">
        <w:tc>
          <w:tcPr>
            <w:tcW w:w="4482" w:type="pct"/>
          </w:tcPr>
          <w:p w14:paraId="60A88037" w14:textId="77777777" w:rsidR="00AD4703" w:rsidRPr="005A7BEF" w:rsidRDefault="00AD4703" w:rsidP="005A7BEF">
            <w:pPr>
              <w:rPr>
                <w:rFonts w:ascii="Arial" w:hAnsi="Arial" w:cs="Arial"/>
                <w:b/>
                <w:sz w:val="18"/>
                <w:szCs w:val="18"/>
              </w:rPr>
            </w:pPr>
            <w:r w:rsidRPr="005A7BEF">
              <w:rPr>
                <w:rFonts w:ascii="Arial" w:hAnsi="Arial" w:cs="Arial"/>
                <w:b/>
                <w:sz w:val="18"/>
                <w:szCs w:val="18"/>
              </w:rPr>
              <w:t>Q13b. What unit is the quantity</w:t>
            </w:r>
          </w:p>
          <w:p w14:paraId="3B4B9845"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1……………..Litres  </w:t>
            </w:r>
          </w:p>
          <w:p w14:paraId="5E1D642F" w14:textId="77777777"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 xml:space="preserve"> 2…………….Gallons</w:t>
            </w:r>
          </w:p>
          <w:p w14:paraId="2899461A" w14:textId="77777777" w:rsidR="00AD4703" w:rsidRPr="005A7BEF" w:rsidRDefault="00AD4703" w:rsidP="005A7BEF">
            <w:pPr>
              <w:rPr>
                <w:rFonts w:ascii="Arial" w:hAnsi="Arial" w:cs="Arial"/>
                <w:b/>
                <w:sz w:val="18"/>
                <w:szCs w:val="18"/>
              </w:rPr>
            </w:pPr>
            <w:r w:rsidRPr="005A7BEF">
              <w:rPr>
                <w:rFonts w:ascii="Arial" w:hAnsi="Arial" w:cs="Arial"/>
                <w:b/>
                <w:sz w:val="18"/>
                <w:szCs w:val="18"/>
              </w:rPr>
              <w:t>3……………Bucket (No.34</w:t>
            </w:r>
          </w:p>
        </w:tc>
        <w:tc>
          <w:tcPr>
            <w:tcW w:w="518" w:type="pct"/>
          </w:tcPr>
          <w:p w14:paraId="1B2323EC" w14:textId="77777777" w:rsidR="00AD4703" w:rsidRPr="005A7BEF" w:rsidRDefault="00AD4703" w:rsidP="005A7BEF">
            <w:pPr>
              <w:rPr>
                <w:rFonts w:ascii="Arial" w:hAnsi="Arial" w:cs="Arial"/>
                <w:b/>
                <w:sz w:val="18"/>
                <w:szCs w:val="18"/>
              </w:rPr>
            </w:pPr>
          </w:p>
        </w:tc>
      </w:tr>
      <w:tr w:rsidR="00AD4703" w:rsidRPr="005A7BEF" w14:paraId="6F223AD3" w14:textId="77777777" w:rsidTr="008F767F">
        <w:tc>
          <w:tcPr>
            <w:tcW w:w="4482" w:type="pct"/>
          </w:tcPr>
          <w:p w14:paraId="7AF74BDB"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Q14. Do you treat your water in any way to make it safer to drink?        </w:t>
            </w:r>
          </w:p>
          <w:p w14:paraId="7C25FCAD" w14:textId="77777777" w:rsidR="00AD4703" w:rsidRPr="005A7BEF" w:rsidRDefault="00AD4703" w:rsidP="005A7BEF">
            <w:pPr>
              <w:rPr>
                <w:rFonts w:ascii="Arial" w:hAnsi="Arial" w:cs="Arial"/>
                <w:b/>
                <w:sz w:val="18"/>
                <w:szCs w:val="18"/>
              </w:rPr>
            </w:pPr>
            <w:r w:rsidRPr="005A7BEF">
              <w:rPr>
                <w:rFonts w:ascii="Arial" w:hAnsi="Arial" w:cs="Arial"/>
                <w:b/>
                <w:sz w:val="18"/>
                <w:szCs w:val="18"/>
              </w:rPr>
              <w:t>1…………Yes</w:t>
            </w:r>
          </w:p>
          <w:p w14:paraId="585B7D3F" w14:textId="23B32F03" w:rsidR="00AD4703" w:rsidRPr="005A7BEF" w:rsidRDefault="00AD4703" w:rsidP="005A7BEF">
            <w:pPr>
              <w:rPr>
                <w:rFonts w:ascii="Arial" w:hAnsi="Arial" w:cs="Arial"/>
                <w:b/>
                <w:sz w:val="18"/>
                <w:szCs w:val="18"/>
              </w:rPr>
            </w:pPr>
            <w:r w:rsidRPr="005A7BEF">
              <w:rPr>
                <w:rFonts w:ascii="Arial" w:hAnsi="Arial" w:cs="Arial"/>
                <w:b/>
                <w:sz w:val="18"/>
                <w:szCs w:val="18"/>
              </w:rPr>
              <w:t>5………..No     &gt;&gt;1</w:t>
            </w:r>
            <w:r w:rsidR="003E533C" w:rsidRPr="005A7BEF">
              <w:rPr>
                <w:rFonts w:ascii="Arial" w:hAnsi="Arial" w:cs="Arial"/>
                <w:b/>
                <w:sz w:val="18"/>
                <w:szCs w:val="18"/>
              </w:rPr>
              <w:t>6</w:t>
            </w:r>
          </w:p>
        </w:tc>
        <w:tc>
          <w:tcPr>
            <w:tcW w:w="518" w:type="pct"/>
          </w:tcPr>
          <w:p w14:paraId="48E0B23A" w14:textId="77777777" w:rsidR="00AD4703" w:rsidRPr="005A7BEF" w:rsidRDefault="00AD4703" w:rsidP="005A7BEF">
            <w:pPr>
              <w:rPr>
                <w:rFonts w:ascii="Arial" w:hAnsi="Arial" w:cs="Arial"/>
                <w:b/>
                <w:sz w:val="18"/>
                <w:szCs w:val="18"/>
              </w:rPr>
            </w:pPr>
          </w:p>
        </w:tc>
      </w:tr>
      <w:tr w:rsidR="00AD4703" w:rsidRPr="005A7BEF" w14:paraId="78EC1CDC" w14:textId="77777777" w:rsidTr="008F767F">
        <w:tc>
          <w:tcPr>
            <w:tcW w:w="4482" w:type="pct"/>
          </w:tcPr>
          <w:p w14:paraId="0F37B61A" w14:textId="77777777" w:rsidR="00AD4703" w:rsidRPr="005A7BEF" w:rsidRDefault="00AD4703" w:rsidP="005A7BEF">
            <w:pPr>
              <w:rPr>
                <w:rFonts w:ascii="Arial" w:hAnsi="Arial" w:cs="Arial"/>
                <w:b/>
                <w:sz w:val="18"/>
                <w:szCs w:val="18"/>
              </w:rPr>
            </w:pPr>
            <w:r w:rsidRPr="005A7BEF">
              <w:rPr>
                <w:rFonts w:ascii="Arial" w:hAnsi="Arial" w:cs="Arial"/>
                <w:b/>
                <w:sz w:val="18"/>
                <w:szCs w:val="18"/>
              </w:rPr>
              <w:t>Q15. What do you usually do to the water to make it safer to drink? (Select all that applies)</w:t>
            </w:r>
          </w:p>
          <w:p w14:paraId="6751CA40"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1.Boil   </w:t>
            </w:r>
          </w:p>
          <w:p w14:paraId="47C8EC0A"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2. Add bleach/chlorine                                </w:t>
            </w:r>
          </w:p>
          <w:p w14:paraId="02141FF7"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3. Strain it through a cloth                          </w:t>
            </w:r>
          </w:p>
          <w:p w14:paraId="591B0286" w14:textId="77777777" w:rsidR="00AD4703" w:rsidRPr="005A7BEF" w:rsidRDefault="00AD4703" w:rsidP="005A7BEF">
            <w:pPr>
              <w:rPr>
                <w:rFonts w:ascii="Arial" w:hAnsi="Arial" w:cs="Arial"/>
                <w:b/>
                <w:sz w:val="18"/>
                <w:szCs w:val="18"/>
              </w:rPr>
            </w:pPr>
            <w:r w:rsidRPr="005A7BEF">
              <w:rPr>
                <w:rFonts w:ascii="Arial" w:hAnsi="Arial" w:cs="Arial"/>
                <w:b/>
                <w:sz w:val="18"/>
                <w:szCs w:val="18"/>
              </w:rPr>
              <w:t>4. Use a water filter (ceramics, sand, composite ect)</w:t>
            </w:r>
          </w:p>
          <w:p w14:paraId="7C3CA692" w14:textId="77777777" w:rsidR="00AD4703" w:rsidRPr="005A7BEF" w:rsidRDefault="00AD4703" w:rsidP="005A7BEF">
            <w:pPr>
              <w:rPr>
                <w:rFonts w:ascii="Arial" w:hAnsi="Arial" w:cs="Arial"/>
                <w:b/>
                <w:sz w:val="18"/>
                <w:szCs w:val="18"/>
              </w:rPr>
            </w:pPr>
            <w:r w:rsidRPr="005A7BEF">
              <w:rPr>
                <w:rFonts w:ascii="Arial" w:hAnsi="Arial" w:cs="Arial"/>
                <w:b/>
                <w:sz w:val="18"/>
                <w:szCs w:val="18"/>
              </w:rPr>
              <w:t>5. Solar disinfestations</w:t>
            </w:r>
          </w:p>
          <w:p w14:paraId="3DCF225B"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6. Let it stand and settle  </w:t>
            </w:r>
          </w:p>
          <w:p w14:paraId="4E65C584" w14:textId="4D0C165C" w:rsidR="00AD4703" w:rsidRPr="005A7BEF" w:rsidRDefault="00451F68" w:rsidP="005A7BEF">
            <w:pPr>
              <w:rPr>
                <w:rFonts w:ascii="Arial" w:hAnsi="Arial" w:cs="Arial"/>
                <w:b/>
                <w:sz w:val="18"/>
                <w:szCs w:val="18"/>
              </w:rPr>
            </w:pPr>
            <w:r>
              <w:rPr>
                <w:rFonts w:ascii="Arial" w:hAnsi="Arial" w:cs="Arial"/>
                <w:b/>
                <w:sz w:val="18"/>
                <w:szCs w:val="18"/>
              </w:rPr>
              <w:t>-</w:t>
            </w:r>
            <w:r w:rsidR="00AD4703" w:rsidRPr="005A7BEF">
              <w:rPr>
                <w:rFonts w:ascii="Arial" w:hAnsi="Arial" w:cs="Arial"/>
                <w:b/>
                <w:sz w:val="18"/>
                <w:szCs w:val="18"/>
              </w:rPr>
              <w:t>666. Other (specify)</w:t>
            </w:r>
          </w:p>
          <w:p w14:paraId="3157253B" w14:textId="77777777" w:rsidR="00AD4703" w:rsidRPr="005A7BEF" w:rsidRDefault="00AD4703" w:rsidP="005A7BEF">
            <w:pPr>
              <w:rPr>
                <w:rFonts w:ascii="Arial" w:hAnsi="Arial" w:cs="Arial"/>
                <w:b/>
                <w:sz w:val="18"/>
                <w:szCs w:val="18"/>
              </w:rPr>
            </w:pPr>
            <w:r w:rsidRPr="005A7BEF">
              <w:rPr>
                <w:rFonts w:ascii="Arial" w:hAnsi="Arial" w:cs="Arial"/>
                <w:b/>
                <w:sz w:val="18"/>
                <w:szCs w:val="18"/>
              </w:rPr>
              <w:t>-888. Refuse to Answer</w:t>
            </w:r>
          </w:p>
          <w:p w14:paraId="773C1ED3"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w:t>
            </w:r>
          </w:p>
        </w:tc>
        <w:tc>
          <w:tcPr>
            <w:tcW w:w="518" w:type="pct"/>
          </w:tcPr>
          <w:p w14:paraId="58776F0D" w14:textId="77777777" w:rsidR="00AD4703" w:rsidRPr="005A7BEF" w:rsidRDefault="00AD4703" w:rsidP="005A7BEF">
            <w:pPr>
              <w:rPr>
                <w:rFonts w:ascii="Arial" w:hAnsi="Arial" w:cs="Arial"/>
                <w:b/>
                <w:sz w:val="18"/>
                <w:szCs w:val="18"/>
              </w:rPr>
            </w:pPr>
          </w:p>
        </w:tc>
      </w:tr>
      <w:tr w:rsidR="00AD4703" w:rsidRPr="005A7BEF" w14:paraId="71423A47" w14:textId="77777777" w:rsidTr="008F767F">
        <w:trPr>
          <w:trHeight w:val="1727"/>
        </w:trPr>
        <w:tc>
          <w:tcPr>
            <w:tcW w:w="4482" w:type="pct"/>
          </w:tcPr>
          <w:p w14:paraId="151C2DA5" w14:textId="45854AFD" w:rsidR="00AD4703" w:rsidRPr="005A7BEF" w:rsidRDefault="00AD4703" w:rsidP="005A7BEF">
            <w:pPr>
              <w:rPr>
                <w:rFonts w:ascii="Arial" w:hAnsi="Arial" w:cs="Arial"/>
                <w:b/>
                <w:sz w:val="18"/>
                <w:szCs w:val="18"/>
              </w:rPr>
            </w:pPr>
            <w:r w:rsidRPr="005A7BEF">
              <w:rPr>
                <w:rFonts w:ascii="Arial" w:hAnsi="Arial" w:cs="Arial"/>
                <w:b/>
                <w:sz w:val="18"/>
                <w:szCs w:val="18"/>
              </w:rPr>
              <w:t xml:space="preserve">16. How is the </w:t>
            </w:r>
            <w:r w:rsidR="00A560C5" w:rsidRPr="005A7BEF">
              <w:rPr>
                <w:rFonts w:ascii="Arial" w:hAnsi="Arial" w:cs="Arial"/>
                <w:b/>
                <w:sz w:val="18"/>
                <w:szCs w:val="18"/>
              </w:rPr>
              <w:t xml:space="preserve">main </w:t>
            </w:r>
            <w:r w:rsidRPr="005A7BEF">
              <w:rPr>
                <w:rFonts w:ascii="Arial" w:hAnsi="Arial" w:cs="Arial"/>
                <w:b/>
                <w:sz w:val="18"/>
                <w:szCs w:val="18"/>
              </w:rPr>
              <w:t>water supply system operated and managed?</w:t>
            </w:r>
          </w:p>
          <w:p w14:paraId="750FC105"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1..........Self                      </w:t>
            </w:r>
          </w:p>
          <w:p w14:paraId="786CD1DA" w14:textId="77777777" w:rsidR="00AD4703" w:rsidRPr="005A7BEF" w:rsidRDefault="00AD4703" w:rsidP="005A7BEF">
            <w:pPr>
              <w:rPr>
                <w:rFonts w:ascii="Arial" w:hAnsi="Arial" w:cs="Arial"/>
                <w:b/>
                <w:sz w:val="18"/>
                <w:szCs w:val="18"/>
              </w:rPr>
            </w:pPr>
            <w:r w:rsidRPr="005A7BEF">
              <w:rPr>
                <w:rFonts w:ascii="Arial" w:hAnsi="Arial" w:cs="Arial"/>
                <w:b/>
                <w:sz w:val="18"/>
                <w:szCs w:val="18"/>
              </w:rPr>
              <w:t>2..........Community operated and managed</w:t>
            </w:r>
          </w:p>
          <w:p w14:paraId="01BB8DE9"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3.........Community water and sanitation agency               </w:t>
            </w:r>
          </w:p>
          <w:p w14:paraId="133FE4E9"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4.........Ghana Water Company Ltd  </w:t>
            </w:r>
          </w:p>
          <w:p w14:paraId="153D7A25"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5.............NGO </w:t>
            </w:r>
          </w:p>
          <w:p w14:paraId="72838A19" w14:textId="01B51B09" w:rsidR="00AD4703" w:rsidRPr="005A7BEF" w:rsidRDefault="00451F68" w:rsidP="005A7BEF">
            <w:pPr>
              <w:rPr>
                <w:rFonts w:ascii="Arial" w:hAnsi="Arial" w:cs="Arial"/>
                <w:b/>
                <w:sz w:val="18"/>
                <w:szCs w:val="18"/>
              </w:rPr>
            </w:pPr>
            <w:r>
              <w:rPr>
                <w:rFonts w:ascii="Arial" w:hAnsi="Arial" w:cs="Arial"/>
                <w:b/>
                <w:sz w:val="18"/>
                <w:szCs w:val="18"/>
              </w:rPr>
              <w:t>-</w:t>
            </w:r>
            <w:r w:rsidR="00AD4703" w:rsidRPr="005A7BEF">
              <w:rPr>
                <w:rFonts w:ascii="Arial" w:hAnsi="Arial" w:cs="Arial"/>
                <w:b/>
                <w:sz w:val="18"/>
                <w:szCs w:val="18"/>
              </w:rPr>
              <w:t>666. Other (specify)</w:t>
            </w:r>
          </w:p>
          <w:p w14:paraId="3B55C4D0" w14:textId="77777777" w:rsidR="00AD4703" w:rsidRPr="005A7BEF" w:rsidRDefault="00AD4703" w:rsidP="005A7BEF">
            <w:pPr>
              <w:rPr>
                <w:rFonts w:ascii="Arial" w:hAnsi="Arial" w:cs="Arial"/>
                <w:b/>
                <w:sz w:val="18"/>
                <w:szCs w:val="18"/>
              </w:rPr>
            </w:pPr>
            <w:r w:rsidRPr="005A7BEF">
              <w:rPr>
                <w:rFonts w:ascii="Arial" w:hAnsi="Arial" w:cs="Arial"/>
                <w:b/>
                <w:sz w:val="18"/>
                <w:szCs w:val="18"/>
              </w:rPr>
              <w:t>-888. Refuse to Answer</w:t>
            </w:r>
          </w:p>
          <w:p w14:paraId="646C3069"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-999. Don’t know </w:t>
            </w:r>
          </w:p>
          <w:p w14:paraId="258A059C"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-777.......Not Applicable    </w:t>
            </w:r>
          </w:p>
        </w:tc>
        <w:tc>
          <w:tcPr>
            <w:tcW w:w="518" w:type="pct"/>
          </w:tcPr>
          <w:p w14:paraId="3B0606DE" w14:textId="77777777" w:rsidR="00AD4703" w:rsidRPr="005A7BEF" w:rsidRDefault="00AD4703" w:rsidP="005A7BEF">
            <w:pPr>
              <w:rPr>
                <w:rFonts w:ascii="Arial" w:hAnsi="Arial" w:cs="Arial"/>
                <w:b/>
                <w:sz w:val="18"/>
                <w:szCs w:val="18"/>
              </w:rPr>
            </w:pPr>
          </w:p>
        </w:tc>
      </w:tr>
      <w:tr w:rsidR="00AD4703" w:rsidRPr="005A7BEF" w14:paraId="6C195EAA" w14:textId="77777777" w:rsidTr="008F767F">
        <w:tc>
          <w:tcPr>
            <w:tcW w:w="4482" w:type="pct"/>
          </w:tcPr>
          <w:p w14:paraId="14C2A883" w14:textId="0DC7E80E" w:rsidR="00AD4703" w:rsidRPr="005A7BEF" w:rsidRDefault="00AD4703" w:rsidP="005A7BEF">
            <w:pPr>
              <w:rPr>
                <w:rFonts w:ascii="Arial" w:hAnsi="Arial" w:cs="Arial"/>
                <w:b/>
                <w:sz w:val="18"/>
                <w:szCs w:val="18"/>
              </w:rPr>
            </w:pPr>
            <w:r w:rsidRPr="005A7BEF">
              <w:rPr>
                <w:rFonts w:ascii="Arial" w:hAnsi="Arial" w:cs="Arial"/>
                <w:b/>
                <w:sz w:val="18"/>
                <w:szCs w:val="18"/>
              </w:rPr>
              <w:t xml:space="preserve">Q17. Does your household pay a regular bill for this </w:t>
            </w:r>
            <w:r w:rsidR="00A560C5" w:rsidRPr="005A7BEF">
              <w:rPr>
                <w:rFonts w:ascii="Arial" w:hAnsi="Arial" w:cs="Arial"/>
                <w:b/>
                <w:sz w:val="18"/>
                <w:szCs w:val="18"/>
              </w:rPr>
              <w:t xml:space="preserve">main </w:t>
            </w:r>
            <w:r w:rsidRPr="005A7BEF">
              <w:rPr>
                <w:rFonts w:ascii="Arial" w:hAnsi="Arial" w:cs="Arial"/>
                <w:b/>
                <w:sz w:val="18"/>
                <w:szCs w:val="18"/>
              </w:rPr>
              <w:t>water supply system</w:t>
            </w:r>
            <w:r w:rsidR="0064028F" w:rsidRPr="005A7BEF">
              <w:rPr>
                <w:rFonts w:ascii="Arial" w:hAnsi="Arial" w:cs="Arial"/>
                <w:b/>
                <w:sz w:val="18"/>
                <w:szCs w:val="18"/>
              </w:rPr>
              <w:t>, for drinking and/or other purposes</w:t>
            </w:r>
            <w:r w:rsidRPr="005A7BEF">
              <w:rPr>
                <w:rFonts w:ascii="Arial" w:hAnsi="Arial" w:cs="Arial"/>
                <w:b/>
                <w:sz w:val="18"/>
                <w:szCs w:val="18"/>
              </w:rPr>
              <w:t>?</w:t>
            </w:r>
          </w:p>
          <w:p w14:paraId="0AC760AA" w14:textId="77777777" w:rsidR="00AD4703" w:rsidRPr="005A7BEF" w:rsidRDefault="00AD4703" w:rsidP="005A7BEF">
            <w:pPr>
              <w:rPr>
                <w:rFonts w:ascii="Arial" w:hAnsi="Arial" w:cs="Arial"/>
                <w:b/>
                <w:sz w:val="18"/>
                <w:szCs w:val="18"/>
              </w:rPr>
            </w:pPr>
            <w:r w:rsidRPr="005A7BEF">
              <w:rPr>
                <w:rFonts w:ascii="Arial" w:hAnsi="Arial" w:cs="Arial"/>
                <w:b/>
                <w:sz w:val="18"/>
                <w:szCs w:val="18"/>
              </w:rPr>
              <w:t>1……Yes</w:t>
            </w:r>
          </w:p>
          <w:p w14:paraId="1DD420A4" w14:textId="77777777" w:rsidR="00AD4703" w:rsidRPr="005A7BEF" w:rsidRDefault="00AD4703" w:rsidP="005A7BEF">
            <w:pPr>
              <w:rPr>
                <w:rFonts w:ascii="Arial" w:hAnsi="Arial" w:cs="Arial"/>
                <w:b/>
                <w:sz w:val="18"/>
                <w:szCs w:val="18"/>
              </w:rPr>
            </w:pPr>
            <w:r w:rsidRPr="005A7BEF">
              <w:rPr>
                <w:rFonts w:ascii="Arial" w:hAnsi="Arial" w:cs="Arial"/>
                <w:b/>
                <w:sz w:val="18"/>
                <w:szCs w:val="18"/>
              </w:rPr>
              <w:t>5……No  &gt;&gt; 19</w:t>
            </w:r>
          </w:p>
        </w:tc>
        <w:tc>
          <w:tcPr>
            <w:tcW w:w="518" w:type="pct"/>
          </w:tcPr>
          <w:p w14:paraId="6DF506F9" w14:textId="77777777" w:rsidR="00AD4703" w:rsidRPr="005A7BEF" w:rsidRDefault="00AD4703" w:rsidP="005A7BEF">
            <w:pPr>
              <w:rPr>
                <w:rFonts w:ascii="Arial" w:hAnsi="Arial" w:cs="Arial"/>
                <w:b/>
                <w:sz w:val="18"/>
                <w:szCs w:val="18"/>
              </w:rPr>
            </w:pPr>
          </w:p>
        </w:tc>
      </w:tr>
      <w:tr w:rsidR="00AD4703" w:rsidRPr="005A7BEF" w14:paraId="04B9E501" w14:textId="77777777" w:rsidTr="008F767F">
        <w:tc>
          <w:tcPr>
            <w:tcW w:w="4482" w:type="pct"/>
          </w:tcPr>
          <w:p w14:paraId="66002553" w14:textId="4A4E4388" w:rsidR="00AD4703" w:rsidRPr="005A7BEF" w:rsidRDefault="00AD4703" w:rsidP="005A7BEF">
            <w:pPr>
              <w:rPr>
                <w:rFonts w:ascii="Arial" w:hAnsi="Arial" w:cs="Arial"/>
                <w:b/>
                <w:sz w:val="18"/>
                <w:szCs w:val="18"/>
              </w:rPr>
            </w:pPr>
            <w:r w:rsidRPr="005A7BEF">
              <w:rPr>
                <w:rFonts w:ascii="Arial" w:hAnsi="Arial" w:cs="Arial"/>
                <w:b/>
                <w:sz w:val="18"/>
                <w:szCs w:val="18"/>
              </w:rPr>
              <w:t>Q18a.How much was your last bill</w:t>
            </w:r>
            <w:r w:rsidR="00184B0A" w:rsidRPr="005A7BEF">
              <w:rPr>
                <w:rFonts w:ascii="Arial" w:hAnsi="Arial" w:cs="Arial"/>
                <w:b/>
                <w:sz w:val="18"/>
                <w:szCs w:val="18"/>
              </w:rPr>
              <w:t xml:space="preserve"> for this main water supply system</w:t>
            </w:r>
            <w:r w:rsidRPr="005A7BEF">
              <w:rPr>
                <w:rFonts w:ascii="Arial" w:hAnsi="Arial" w:cs="Arial"/>
                <w:b/>
                <w:sz w:val="18"/>
                <w:szCs w:val="18"/>
              </w:rPr>
              <w:t xml:space="preserve">?   (only your part if joint meter or shared bill)     Amount in GHC and P </w:t>
            </w:r>
          </w:p>
        </w:tc>
        <w:tc>
          <w:tcPr>
            <w:tcW w:w="518" w:type="pct"/>
          </w:tcPr>
          <w:p w14:paraId="2EA4D631" w14:textId="77777777" w:rsidR="00AD4703" w:rsidRPr="005A7BEF" w:rsidRDefault="00AD4703" w:rsidP="005A7BEF">
            <w:pPr>
              <w:rPr>
                <w:rFonts w:ascii="Arial" w:hAnsi="Arial" w:cs="Arial"/>
                <w:b/>
                <w:sz w:val="18"/>
                <w:szCs w:val="18"/>
              </w:rPr>
            </w:pPr>
          </w:p>
        </w:tc>
      </w:tr>
      <w:tr w:rsidR="00AD4703" w:rsidRPr="005A7BEF" w14:paraId="10DE8D03" w14:textId="77777777" w:rsidTr="008F767F">
        <w:trPr>
          <w:trHeight w:val="278"/>
        </w:trPr>
        <w:tc>
          <w:tcPr>
            <w:tcW w:w="4482" w:type="pct"/>
          </w:tcPr>
          <w:p w14:paraId="6A930A9D" w14:textId="77777777" w:rsidR="00AD4703" w:rsidRPr="005A7BEF" w:rsidRDefault="00AD4703" w:rsidP="005A7BEF">
            <w:pPr>
              <w:rPr>
                <w:rFonts w:ascii="Arial" w:hAnsi="Arial" w:cs="Arial"/>
                <w:b/>
                <w:sz w:val="18"/>
                <w:szCs w:val="18"/>
              </w:rPr>
            </w:pPr>
            <w:r w:rsidRPr="005A7BEF">
              <w:rPr>
                <w:rFonts w:ascii="Arial" w:hAnsi="Arial" w:cs="Arial"/>
                <w:b/>
                <w:sz w:val="18"/>
                <w:szCs w:val="18"/>
              </w:rPr>
              <w:t>Q18b. Unit of time for the payment</w:t>
            </w:r>
          </w:p>
        </w:tc>
        <w:tc>
          <w:tcPr>
            <w:tcW w:w="518" w:type="pct"/>
          </w:tcPr>
          <w:p w14:paraId="260B0C2B" w14:textId="77777777" w:rsidR="00AD4703" w:rsidRPr="005A7BEF" w:rsidRDefault="00AD4703" w:rsidP="005A7BEF">
            <w:pPr>
              <w:rPr>
                <w:rFonts w:ascii="Arial" w:hAnsi="Arial" w:cs="Arial"/>
                <w:b/>
                <w:sz w:val="18"/>
                <w:szCs w:val="18"/>
              </w:rPr>
            </w:pPr>
          </w:p>
        </w:tc>
      </w:tr>
      <w:tr w:rsidR="00AD4703" w:rsidRPr="005A7BEF" w14:paraId="117286C8" w14:textId="77777777" w:rsidTr="008F767F">
        <w:tc>
          <w:tcPr>
            <w:tcW w:w="4482" w:type="pct"/>
          </w:tcPr>
          <w:p w14:paraId="44D47931" w14:textId="37818476" w:rsidR="00AD4703" w:rsidRPr="005A7BEF" w:rsidRDefault="00AD4703" w:rsidP="005A7BEF">
            <w:pPr>
              <w:rPr>
                <w:rFonts w:ascii="Arial" w:hAnsi="Arial" w:cs="Arial"/>
                <w:b/>
                <w:sz w:val="18"/>
                <w:szCs w:val="18"/>
              </w:rPr>
            </w:pPr>
            <w:r w:rsidRPr="005A7BEF">
              <w:rPr>
                <w:rFonts w:ascii="Arial" w:hAnsi="Arial" w:cs="Arial"/>
                <w:b/>
                <w:sz w:val="18"/>
                <w:szCs w:val="18"/>
              </w:rPr>
              <w:t xml:space="preserve">Q19. How much did your household pay to a private water vendor, neighbor or standpipe or any other source in the last week? Amount in GHC and P </w:t>
            </w:r>
          </w:p>
          <w:p w14:paraId="263A231F" w14:textId="77777777" w:rsidR="00AD4703" w:rsidRPr="005A7BEF" w:rsidRDefault="00AD4703" w:rsidP="005A7BEF">
            <w:pPr>
              <w:rPr>
                <w:rFonts w:ascii="Arial" w:hAnsi="Arial" w:cs="Arial"/>
                <w:b/>
                <w:sz w:val="18"/>
                <w:szCs w:val="18"/>
              </w:rPr>
            </w:pPr>
          </w:p>
        </w:tc>
        <w:tc>
          <w:tcPr>
            <w:tcW w:w="518" w:type="pct"/>
          </w:tcPr>
          <w:p w14:paraId="1F621955" w14:textId="77777777" w:rsidR="00AD4703" w:rsidRPr="005A7BEF" w:rsidRDefault="00AD4703" w:rsidP="005A7BEF">
            <w:pPr>
              <w:rPr>
                <w:rFonts w:ascii="Arial" w:hAnsi="Arial" w:cs="Arial"/>
                <w:b/>
                <w:sz w:val="18"/>
                <w:szCs w:val="18"/>
              </w:rPr>
            </w:pPr>
          </w:p>
        </w:tc>
      </w:tr>
      <w:tr w:rsidR="00BD2586" w:rsidRPr="005A7BEF" w14:paraId="3BFD4BBF" w14:textId="77777777" w:rsidTr="008F767F">
        <w:tc>
          <w:tcPr>
            <w:tcW w:w="4482" w:type="pct"/>
          </w:tcPr>
          <w:p w14:paraId="7742470F" w14:textId="6165EBA6" w:rsidR="00BD2586" w:rsidRPr="005A7BEF" w:rsidRDefault="00BD2586" w:rsidP="005A7BEF">
            <w:pPr>
              <w:rPr>
                <w:rFonts w:ascii="Arial" w:hAnsi="Arial" w:cs="Arial"/>
                <w:b/>
                <w:sz w:val="18"/>
                <w:szCs w:val="18"/>
              </w:rPr>
            </w:pPr>
            <w:r w:rsidRPr="005A7BEF">
              <w:rPr>
                <w:rFonts w:ascii="Arial" w:hAnsi="Arial" w:cs="Arial"/>
                <w:b/>
                <w:sz w:val="18"/>
                <w:szCs w:val="18"/>
              </w:rPr>
              <w:t>Q19.a</w:t>
            </w:r>
            <w:r w:rsidR="00036EE9" w:rsidRPr="005A7BEF">
              <w:rPr>
                <w:rFonts w:ascii="Arial" w:hAnsi="Arial" w:cs="Arial"/>
                <w:b/>
                <w:sz w:val="18"/>
                <w:szCs w:val="18"/>
              </w:rPr>
              <w:t>. How much do you pay fo</w:t>
            </w:r>
            <w:r w:rsidR="008F767F" w:rsidRPr="005A7BEF">
              <w:rPr>
                <w:rFonts w:ascii="Arial" w:hAnsi="Arial" w:cs="Arial"/>
                <w:b/>
                <w:sz w:val="18"/>
                <w:szCs w:val="18"/>
              </w:rPr>
              <w:t>r drinking-water in a typical week</w:t>
            </w:r>
            <w:r w:rsidR="00036EE9" w:rsidRPr="005A7BEF">
              <w:rPr>
                <w:rFonts w:ascii="Arial" w:hAnsi="Arial" w:cs="Arial"/>
                <w:b/>
                <w:sz w:val="18"/>
                <w:szCs w:val="18"/>
              </w:rPr>
              <w:t>? Amount in GHS and P</w:t>
            </w:r>
          </w:p>
        </w:tc>
        <w:tc>
          <w:tcPr>
            <w:tcW w:w="518" w:type="pct"/>
          </w:tcPr>
          <w:p w14:paraId="44AD009C" w14:textId="77777777" w:rsidR="00BD2586" w:rsidRPr="005A7BEF" w:rsidRDefault="00BD2586" w:rsidP="005A7BEF">
            <w:pPr>
              <w:rPr>
                <w:rFonts w:ascii="Arial" w:hAnsi="Arial" w:cs="Arial"/>
                <w:b/>
                <w:sz w:val="18"/>
                <w:szCs w:val="18"/>
              </w:rPr>
            </w:pPr>
          </w:p>
        </w:tc>
      </w:tr>
      <w:tr w:rsidR="00BD2586" w:rsidRPr="005A7BEF" w14:paraId="6B9FDD0C" w14:textId="77777777" w:rsidTr="008F767F">
        <w:tc>
          <w:tcPr>
            <w:tcW w:w="4482" w:type="pct"/>
          </w:tcPr>
          <w:p w14:paraId="06CCAFCC" w14:textId="1E0E3CF6" w:rsidR="00BD2586" w:rsidRPr="005A7BEF" w:rsidRDefault="00BD2586" w:rsidP="005A7BEF">
            <w:pPr>
              <w:rPr>
                <w:rFonts w:ascii="Arial" w:hAnsi="Arial" w:cs="Arial"/>
                <w:b/>
                <w:sz w:val="18"/>
                <w:szCs w:val="18"/>
              </w:rPr>
            </w:pPr>
            <w:r w:rsidRPr="005A7BEF">
              <w:rPr>
                <w:rFonts w:ascii="Arial" w:hAnsi="Arial" w:cs="Arial"/>
                <w:b/>
                <w:sz w:val="18"/>
                <w:szCs w:val="18"/>
              </w:rPr>
              <w:t>Q19.b</w:t>
            </w:r>
            <w:r w:rsidR="00327AF2" w:rsidRPr="005A7BEF">
              <w:rPr>
                <w:rFonts w:ascii="Arial" w:hAnsi="Arial" w:cs="Arial"/>
                <w:b/>
                <w:sz w:val="18"/>
                <w:szCs w:val="18"/>
              </w:rPr>
              <w:t xml:space="preserve"> </w:t>
            </w:r>
            <w:r w:rsidR="008F767F" w:rsidRPr="005A7BEF">
              <w:rPr>
                <w:rFonts w:ascii="Arial" w:hAnsi="Arial" w:cs="Arial"/>
                <w:b/>
                <w:sz w:val="18"/>
                <w:szCs w:val="18"/>
              </w:rPr>
              <w:t>How much do you pay for water used for NON-drinking purposes in a typical week?</w:t>
            </w:r>
            <w:r w:rsidR="0091276C" w:rsidRPr="005A7BEF">
              <w:rPr>
                <w:rFonts w:ascii="Arial" w:hAnsi="Arial" w:cs="Arial"/>
                <w:b/>
                <w:sz w:val="18"/>
                <w:szCs w:val="18"/>
              </w:rPr>
              <w:t xml:space="preserve"> Amount in GHS and P</w:t>
            </w:r>
          </w:p>
        </w:tc>
        <w:tc>
          <w:tcPr>
            <w:tcW w:w="518" w:type="pct"/>
          </w:tcPr>
          <w:p w14:paraId="7580DCB4" w14:textId="77777777" w:rsidR="00BD2586" w:rsidRPr="005A7BEF" w:rsidRDefault="00BD2586" w:rsidP="005A7BEF">
            <w:pPr>
              <w:rPr>
                <w:rFonts w:ascii="Arial" w:hAnsi="Arial" w:cs="Arial"/>
                <w:b/>
                <w:sz w:val="18"/>
                <w:szCs w:val="18"/>
              </w:rPr>
            </w:pPr>
          </w:p>
        </w:tc>
      </w:tr>
      <w:tr w:rsidR="00BD2586" w:rsidRPr="005A7BEF" w14:paraId="6E9247BE" w14:textId="77777777" w:rsidTr="008F767F">
        <w:tc>
          <w:tcPr>
            <w:tcW w:w="4482" w:type="pct"/>
          </w:tcPr>
          <w:p w14:paraId="7DE506A2" w14:textId="2345744C" w:rsidR="00027629" w:rsidRPr="005A7BEF" w:rsidRDefault="00BD2586" w:rsidP="005A7BEF">
            <w:pPr>
              <w:rPr>
                <w:rFonts w:ascii="Arial" w:hAnsi="Arial" w:cs="Arial"/>
                <w:b/>
                <w:sz w:val="18"/>
                <w:szCs w:val="18"/>
              </w:rPr>
            </w:pPr>
            <w:r w:rsidRPr="005A7BEF">
              <w:rPr>
                <w:rFonts w:ascii="Arial" w:hAnsi="Arial" w:cs="Arial"/>
                <w:b/>
                <w:sz w:val="18"/>
                <w:szCs w:val="18"/>
              </w:rPr>
              <w:t>Q19.</w:t>
            </w:r>
            <w:r w:rsidR="00327AF2" w:rsidRPr="005A7BEF">
              <w:rPr>
                <w:rFonts w:ascii="Arial" w:hAnsi="Arial" w:cs="Arial"/>
                <w:b/>
                <w:sz w:val="18"/>
                <w:szCs w:val="18"/>
              </w:rPr>
              <w:t>c.Do you get any water for free? I</w:t>
            </w:r>
          </w:p>
          <w:p w14:paraId="2D319829" w14:textId="77777777" w:rsidR="00027629" w:rsidRPr="005A7BEF" w:rsidRDefault="00027629" w:rsidP="005A7BEF">
            <w:pPr>
              <w:rPr>
                <w:rFonts w:ascii="Arial" w:hAnsi="Arial" w:cs="Arial"/>
                <w:b/>
                <w:sz w:val="18"/>
                <w:szCs w:val="18"/>
              </w:rPr>
            </w:pPr>
            <w:r w:rsidRPr="005A7BEF">
              <w:rPr>
                <w:rFonts w:ascii="Arial" w:hAnsi="Arial" w:cs="Arial"/>
                <w:b/>
                <w:sz w:val="18"/>
                <w:szCs w:val="18"/>
              </w:rPr>
              <w:t>1…………….Yes</w:t>
            </w:r>
          </w:p>
          <w:p w14:paraId="376DFA96" w14:textId="770F535B" w:rsidR="00BD2586" w:rsidRPr="005A7BEF" w:rsidRDefault="00027629" w:rsidP="005A7BEF">
            <w:pPr>
              <w:rPr>
                <w:rFonts w:ascii="Arial" w:hAnsi="Arial" w:cs="Arial"/>
                <w:b/>
                <w:sz w:val="18"/>
                <w:szCs w:val="18"/>
              </w:rPr>
            </w:pPr>
            <w:r w:rsidRPr="005A7BEF">
              <w:rPr>
                <w:rFonts w:ascii="Arial" w:hAnsi="Arial" w:cs="Arial"/>
                <w:b/>
                <w:sz w:val="18"/>
                <w:szCs w:val="18"/>
              </w:rPr>
              <w:t>5……………..No</w:t>
            </w:r>
          </w:p>
        </w:tc>
        <w:tc>
          <w:tcPr>
            <w:tcW w:w="518" w:type="pct"/>
          </w:tcPr>
          <w:p w14:paraId="11330D4F" w14:textId="77777777" w:rsidR="00BD2586" w:rsidRPr="005A7BEF" w:rsidRDefault="00BD2586" w:rsidP="005A7BEF">
            <w:pPr>
              <w:rPr>
                <w:rFonts w:ascii="Arial" w:hAnsi="Arial" w:cs="Arial"/>
                <w:b/>
                <w:sz w:val="18"/>
                <w:szCs w:val="18"/>
              </w:rPr>
            </w:pPr>
          </w:p>
        </w:tc>
      </w:tr>
      <w:tr w:rsidR="00AD4703" w:rsidRPr="005A7BEF" w14:paraId="3CC13579" w14:textId="77777777" w:rsidTr="008F767F">
        <w:tc>
          <w:tcPr>
            <w:tcW w:w="4482" w:type="pct"/>
          </w:tcPr>
          <w:p w14:paraId="71A96345" w14:textId="7F4FA783" w:rsidR="00AD4703" w:rsidRPr="005A7BEF" w:rsidRDefault="00BD2586" w:rsidP="005A7BEF">
            <w:pPr>
              <w:rPr>
                <w:rFonts w:ascii="Arial" w:hAnsi="Arial" w:cs="Arial"/>
                <w:b/>
                <w:sz w:val="18"/>
                <w:szCs w:val="18"/>
              </w:rPr>
            </w:pPr>
            <w:r w:rsidRPr="005A7BEF">
              <w:rPr>
                <w:rFonts w:ascii="Arial" w:hAnsi="Arial" w:cs="Arial"/>
                <w:b/>
                <w:sz w:val="18"/>
                <w:szCs w:val="18"/>
              </w:rPr>
              <w:t>Q</w:t>
            </w:r>
            <w:r w:rsidR="00AD4703" w:rsidRPr="005A7BEF">
              <w:rPr>
                <w:rFonts w:ascii="Arial" w:hAnsi="Arial" w:cs="Arial"/>
                <w:b/>
                <w:sz w:val="18"/>
                <w:szCs w:val="18"/>
              </w:rPr>
              <w:t>20. Did your household sell any water to someone else?</w:t>
            </w:r>
          </w:p>
          <w:p w14:paraId="0A524C40" w14:textId="77777777" w:rsidR="00AD4703" w:rsidRPr="005A7BEF" w:rsidRDefault="00AD4703" w:rsidP="005A7BEF">
            <w:pPr>
              <w:rPr>
                <w:rFonts w:ascii="Arial" w:hAnsi="Arial" w:cs="Arial"/>
                <w:b/>
                <w:sz w:val="18"/>
                <w:szCs w:val="18"/>
              </w:rPr>
            </w:pPr>
            <w:r w:rsidRPr="005A7BEF">
              <w:rPr>
                <w:rFonts w:ascii="Arial" w:hAnsi="Arial" w:cs="Arial"/>
                <w:b/>
                <w:sz w:val="18"/>
                <w:szCs w:val="18"/>
              </w:rPr>
              <w:t>1…………….Yes</w:t>
            </w:r>
          </w:p>
          <w:p w14:paraId="1243E23C"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5……….……No  &gt;&gt;22  </w:t>
            </w:r>
          </w:p>
        </w:tc>
        <w:tc>
          <w:tcPr>
            <w:tcW w:w="518" w:type="pct"/>
          </w:tcPr>
          <w:p w14:paraId="514AC700" w14:textId="77777777" w:rsidR="00AD4703" w:rsidRPr="005A7BEF" w:rsidRDefault="00AD4703" w:rsidP="005A7BEF">
            <w:pPr>
              <w:rPr>
                <w:rFonts w:ascii="Arial" w:hAnsi="Arial" w:cs="Arial"/>
                <w:b/>
                <w:sz w:val="18"/>
                <w:szCs w:val="18"/>
              </w:rPr>
            </w:pPr>
          </w:p>
        </w:tc>
      </w:tr>
      <w:tr w:rsidR="00AD4703" w:rsidRPr="005A7BEF" w14:paraId="5D0EB904" w14:textId="77777777" w:rsidTr="008F767F">
        <w:tc>
          <w:tcPr>
            <w:tcW w:w="4482" w:type="pct"/>
          </w:tcPr>
          <w:p w14:paraId="5B2D4111" w14:textId="7EC3645A" w:rsidR="00AD4703" w:rsidRPr="005A7BEF" w:rsidRDefault="00AD4703" w:rsidP="005A7BEF">
            <w:pPr>
              <w:rPr>
                <w:rFonts w:ascii="Arial" w:hAnsi="Arial" w:cs="Arial"/>
                <w:b/>
                <w:sz w:val="18"/>
                <w:szCs w:val="18"/>
              </w:rPr>
            </w:pPr>
            <w:r w:rsidRPr="005A7BEF">
              <w:rPr>
                <w:rFonts w:ascii="Arial" w:hAnsi="Arial" w:cs="Arial"/>
                <w:b/>
                <w:sz w:val="18"/>
                <w:szCs w:val="18"/>
              </w:rPr>
              <w:t>Q21. How much did your household receive for the water sold in the last week?</w:t>
            </w:r>
          </w:p>
          <w:p w14:paraId="62346DB4" w14:textId="0E156240" w:rsidR="00572550" w:rsidRPr="005A7BEF" w:rsidRDefault="00AD4703" w:rsidP="005A7BEF">
            <w:pPr>
              <w:rPr>
                <w:rFonts w:ascii="Arial" w:hAnsi="Arial" w:cs="Arial"/>
                <w:sz w:val="18"/>
                <w:szCs w:val="18"/>
              </w:rPr>
            </w:pPr>
            <w:r w:rsidRPr="005A7BEF">
              <w:rPr>
                <w:rFonts w:ascii="Arial" w:hAnsi="Arial" w:cs="Arial"/>
                <w:b/>
                <w:sz w:val="18"/>
                <w:szCs w:val="18"/>
              </w:rPr>
              <w:t xml:space="preserve">Amount in GHC and P     </w:t>
            </w:r>
          </w:p>
          <w:p w14:paraId="171BE6E8" w14:textId="0FE0A7A1" w:rsidR="00AD4703" w:rsidRPr="005A7BEF" w:rsidRDefault="00AD4703" w:rsidP="005A7BEF">
            <w:pPr>
              <w:rPr>
                <w:rFonts w:ascii="Arial" w:hAnsi="Arial" w:cs="Arial"/>
                <w:sz w:val="18"/>
                <w:szCs w:val="18"/>
              </w:rPr>
            </w:pPr>
          </w:p>
        </w:tc>
        <w:tc>
          <w:tcPr>
            <w:tcW w:w="518" w:type="pct"/>
          </w:tcPr>
          <w:p w14:paraId="5DB0A74A" w14:textId="77777777" w:rsidR="00AD4703" w:rsidRPr="005A7BEF" w:rsidRDefault="00AD4703" w:rsidP="005A7BEF">
            <w:pPr>
              <w:rPr>
                <w:rFonts w:ascii="Arial" w:hAnsi="Arial" w:cs="Arial"/>
                <w:b/>
                <w:sz w:val="18"/>
                <w:szCs w:val="18"/>
              </w:rPr>
            </w:pPr>
          </w:p>
        </w:tc>
      </w:tr>
      <w:tr w:rsidR="00AD4703" w:rsidRPr="005A7BEF" w14:paraId="06EDB880" w14:textId="77777777" w:rsidTr="008F767F">
        <w:trPr>
          <w:trHeight w:val="2150"/>
        </w:trPr>
        <w:tc>
          <w:tcPr>
            <w:tcW w:w="4482" w:type="pct"/>
          </w:tcPr>
          <w:p w14:paraId="18DCC751" w14:textId="77777777" w:rsidR="00AD4703" w:rsidRPr="005A7BEF" w:rsidRDefault="00AD4703" w:rsidP="005A7BEF">
            <w:pPr>
              <w:rPr>
                <w:rFonts w:ascii="Arial" w:hAnsi="Arial" w:cs="Arial"/>
                <w:b/>
                <w:sz w:val="18"/>
                <w:szCs w:val="18"/>
              </w:rPr>
            </w:pPr>
            <w:r w:rsidRPr="005A7BEF">
              <w:rPr>
                <w:rFonts w:ascii="Arial" w:hAnsi="Arial" w:cs="Arial"/>
                <w:b/>
                <w:sz w:val="18"/>
                <w:szCs w:val="18"/>
              </w:rPr>
              <w:t>Q22. What is the main source of lighting for your dwelling?</w:t>
            </w:r>
          </w:p>
          <w:p w14:paraId="68D72160" w14:textId="77777777" w:rsidR="00AD4703" w:rsidRPr="005A7BEF" w:rsidRDefault="00AD4703" w:rsidP="005A7BEF">
            <w:pPr>
              <w:rPr>
                <w:rFonts w:ascii="Arial" w:hAnsi="Arial" w:cs="Arial"/>
                <w:b/>
                <w:sz w:val="18"/>
                <w:szCs w:val="18"/>
              </w:rPr>
            </w:pPr>
            <w:r w:rsidRPr="005A7BEF">
              <w:rPr>
                <w:rFonts w:ascii="Arial" w:hAnsi="Arial" w:cs="Arial"/>
                <w:b/>
                <w:sz w:val="18"/>
                <w:szCs w:val="18"/>
              </w:rPr>
              <w:t>1…………………….Electricity (mains)</w:t>
            </w:r>
          </w:p>
          <w:p w14:paraId="20284D7F" w14:textId="77777777" w:rsidR="00AD4703" w:rsidRPr="005A7BEF" w:rsidRDefault="00AD4703" w:rsidP="005A7BEF">
            <w:pPr>
              <w:rPr>
                <w:rFonts w:ascii="Arial" w:hAnsi="Arial" w:cs="Arial"/>
                <w:b/>
                <w:sz w:val="18"/>
                <w:szCs w:val="18"/>
              </w:rPr>
            </w:pPr>
            <w:r w:rsidRPr="005A7BEF">
              <w:rPr>
                <w:rFonts w:ascii="Arial" w:hAnsi="Arial" w:cs="Arial"/>
                <w:b/>
                <w:sz w:val="18"/>
                <w:szCs w:val="18"/>
              </w:rPr>
              <w:t>2…………………….Kerosene      &gt;&gt;24</w:t>
            </w:r>
          </w:p>
          <w:p w14:paraId="4531D103" w14:textId="77777777" w:rsidR="00AD4703" w:rsidRPr="005A7BEF" w:rsidRDefault="00AD4703" w:rsidP="005A7BEF">
            <w:pPr>
              <w:rPr>
                <w:rFonts w:ascii="Arial" w:hAnsi="Arial" w:cs="Arial"/>
                <w:b/>
                <w:sz w:val="18"/>
                <w:szCs w:val="18"/>
              </w:rPr>
            </w:pPr>
            <w:r w:rsidRPr="005A7BEF">
              <w:rPr>
                <w:rFonts w:ascii="Arial" w:hAnsi="Arial" w:cs="Arial"/>
                <w:b/>
                <w:sz w:val="18"/>
                <w:szCs w:val="18"/>
              </w:rPr>
              <w:t>3…………………… Gas lamp       &gt;&gt;24</w:t>
            </w:r>
          </w:p>
          <w:p w14:paraId="232C2BB2" w14:textId="77777777" w:rsidR="00AD4703" w:rsidRPr="005A7BEF" w:rsidRDefault="00AD4703" w:rsidP="005A7BEF">
            <w:pPr>
              <w:rPr>
                <w:rFonts w:ascii="Arial" w:hAnsi="Arial" w:cs="Arial"/>
                <w:b/>
                <w:sz w:val="18"/>
                <w:szCs w:val="18"/>
              </w:rPr>
            </w:pPr>
            <w:r w:rsidRPr="005A7BEF">
              <w:rPr>
                <w:rFonts w:ascii="Arial" w:hAnsi="Arial" w:cs="Arial"/>
                <w:b/>
                <w:sz w:val="18"/>
                <w:szCs w:val="18"/>
              </w:rPr>
              <w:t>4……………Candles/Touches (flashlights)   &gt;&gt;24</w:t>
            </w:r>
          </w:p>
          <w:p w14:paraId="709509B4" w14:textId="77777777" w:rsidR="00AD4703" w:rsidRPr="005A7BEF" w:rsidRDefault="00AD4703" w:rsidP="005A7BEF">
            <w:pPr>
              <w:rPr>
                <w:rFonts w:ascii="Arial" w:hAnsi="Arial" w:cs="Arial"/>
                <w:b/>
                <w:sz w:val="18"/>
                <w:szCs w:val="18"/>
              </w:rPr>
            </w:pPr>
            <w:r w:rsidRPr="005A7BEF">
              <w:rPr>
                <w:rFonts w:ascii="Arial" w:hAnsi="Arial" w:cs="Arial"/>
                <w:b/>
                <w:sz w:val="18"/>
                <w:szCs w:val="18"/>
              </w:rPr>
              <w:t>5……………………Solar energy  &gt;&gt;24</w:t>
            </w:r>
          </w:p>
          <w:p w14:paraId="20A22784" w14:textId="77777777" w:rsidR="00AD4703" w:rsidRPr="005A7BEF" w:rsidRDefault="00AD4703" w:rsidP="005A7BEF">
            <w:pPr>
              <w:rPr>
                <w:rFonts w:ascii="Arial" w:hAnsi="Arial" w:cs="Arial"/>
                <w:b/>
                <w:sz w:val="18"/>
                <w:szCs w:val="18"/>
              </w:rPr>
            </w:pPr>
            <w:r w:rsidRPr="005A7BEF">
              <w:rPr>
                <w:rFonts w:ascii="Arial" w:hAnsi="Arial" w:cs="Arial"/>
                <w:b/>
                <w:sz w:val="18"/>
                <w:szCs w:val="18"/>
              </w:rPr>
              <w:t>6……………………Generator     &gt;&gt;24</w:t>
            </w:r>
          </w:p>
          <w:p w14:paraId="07D2C6CD" w14:textId="77777777" w:rsidR="00AD4703" w:rsidRPr="005A7BEF" w:rsidRDefault="00AD4703" w:rsidP="005A7BEF">
            <w:pPr>
              <w:rPr>
                <w:rFonts w:ascii="Arial" w:hAnsi="Arial" w:cs="Arial"/>
                <w:b/>
                <w:sz w:val="18"/>
                <w:szCs w:val="18"/>
              </w:rPr>
            </w:pPr>
            <w:r w:rsidRPr="005A7BEF">
              <w:rPr>
                <w:rFonts w:ascii="Arial" w:hAnsi="Arial" w:cs="Arial"/>
                <w:b/>
                <w:sz w:val="18"/>
                <w:szCs w:val="18"/>
              </w:rPr>
              <w:t>7……………………No light         &gt;&gt;24</w:t>
            </w:r>
          </w:p>
          <w:p w14:paraId="3C2163C4" w14:textId="4B0F6B6B" w:rsidR="00AD4703" w:rsidRPr="005A7BEF" w:rsidRDefault="00451F68" w:rsidP="005A7BEF">
            <w:pPr>
              <w:rPr>
                <w:rFonts w:ascii="Arial" w:hAnsi="Arial" w:cs="Arial"/>
                <w:b/>
                <w:sz w:val="18"/>
                <w:szCs w:val="18"/>
              </w:rPr>
            </w:pPr>
            <w:r>
              <w:rPr>
                <w:rFonts w:ascii="Arial" w:hAnsi="Arial" w:cs="Arial"/>
                <w:b/>
                <w:sz w:val="18"/>
                <w:szCs w:val="18"/>
              </w:rPr>
              <w:t>-</w:t>
            </w:r>
            <w:r w:rsidR="00AD4703" w:rsidRPr="005A7BEF">
              <w:rPr>
                <w:rFonts w:ascii="Arial" w:hAnsi="Arial" w:cs="Arial"/>
                <w:b/>
                <w:sz w:val="18"/>
                <w:szCs w:val="18"/>
              </w:rPr>
              <w:t>666. Other (specify) &gt;&gt;24</w:t>
            </w:r>
          </w:p>
          <w:p w14:paraId="67FD2001" w14:textId="77777777" w:rsidR="00AD4703" w:rsidRPr="005A7BEF" w:rsidRDefault="00AD4703" w:rsidP="005A7BEF">
            <w:pPr>
              <w:rPr>
                <w:rFonts w:ascii="Arial" w:hAnsi="Arial" w:cs="Arial"/>
                <w:b/>
                <w:sz w:val="18"/>
                <w:szCs w:val="18"/>
              </w:rPr>
            </w:pPr>
            <w:r w:rsidRPr="005A7BEF">
              <w:rPr>
                <w:rFonts w:ascii="Arial" w:hAnsi="Arial" w:cs="Arial"/>
                <w:b/>
                <w:sz w:val="18"/>
                <w:szCs w:val="18"/>
              </w:rPr>
              <w:t>-888. Refuse to Answer &gt;&gt;24</w:t>
            </w:r>
          </w:p>
          <w:p w14:paraId="74C1C357"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 &gt;&gt;24</w:t>
            </w:r>
          </w:p>
        </w:tc>
        <w:tc>
          <w:tcPr>
            <w:tcW w:w="518" w:type="pct"/>
          </w:tcPr>
          <w:p w14:paraId="486FDFE9" w14:textId="77777777" w:rsidR="00AD4703" w:rsidRPr="005A7BEF" w:rsidRDefault="00AD4703" w:rsidP="005A7BEF">
            <w:pPr>
              <w:rPr>
                <w:rFonts w:ascii="Arial" w:hAnsi="Arial" w:cs="Arial"/>
                <w:b/>
                <w:sz w:val="18"/>
                <w:szCs w:val="18"/>
              </w:rPr>
            </w:pPr>
          </w:p>
        </w:tc>
      </w:tr>
      <w:tr w:rsidR="00AD4703" w:rsidRPr="005A7BEF" w14:paraId="138ECD23" w14:textId="77777777" w:rsidTr="008F767F">
        <w:trPr>
          <w:trHeight w:val="512"/>
        </w:trPr>
        <w:tc>
          <w:tcPr>
            <w:tcW w:w="4482" w:type="pct"/>
          </w:tcPr>
          <w:p w14:paraId="68CBCB95"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Q23a. How much was your last bill? (only your part if joint metre/ shared bill) Amount in GHC and P </w:t>
            </w:r>
          </w:p>
          <w:p w14:paraId="6D4DFF19" w14:textId="77777777" w:rsidR="00AD4703" w:rsidRPr="005A7BEF" w:rsidRDefault="00AD4703" w:rsidP="005A7BEF">
            <w:pPr>
              <w:rPr>
                <w:rFonts w:ascii="Arial" w:hAnsi="Arial" w:cs="Arial"/>
                <w:b/>
                <w:sz w:val="18"/>
                <w:szCs w:val="18"/>
              </w:rPr>
            </w:pPr>
          </w:p>
        </w:tc>
        <w:tc>
          <w:tcPr>
            <w:tcW w:w="518" w:type="pct"/>
          </w:tcPr>
          <w:p w14:paraId="64405878" w14:textId="77777777" w:rsidR="00AD4703" w:rsidRPr="005A7BEF" w:rsidRDefault="00AD4703" w:rsidP="005A7BEF">
            <w:pPr>
              <w:rPr>
                <w:rFonts w:ascii="Arial" w:hAnsi="Arial" w:cs="Arial"/>
                <w:b/>
                <w:sz w:val="18"/>
                <w:szCs w:val="18"/>
              </w:rPr>
            </w:pPr>
          </w:p>
        </w:tc>
      </w:tr>
      <w:tr w:rsidR="00AD4703" w:rsidRPr="005A7BEF" w14:paraId="1D3E8C21" w14:textId="77777777" w:rsidTr="008F767F">
        <w:trPr>
          <w:trHeight w:val="1970"/>
        </w:trPr>
        <w:tc>
          <w:tcPr>
            <w:tcW w:w="4482" w:type="pct"/>
          </w:tcPr>
          <w:p w14:paraId="56562476" w14:textId="324EF070" w:rsidR="00AD4703" w:rsidRPr="005A7BEF" w:rsidRDefault="00AD4703" w:rsidP="005A7BEF">
            <w:pPr>
              <w:rPr>
                <w:rFonts w:ascii="Arial" w:hAnsi="Arial" w:cs="Arial"/>
                <w:b/>
                <w:sz w:val="20"/>
                <w:szCs w:val="20"/>
              </w:rPr>
            </w:pPr>
            <w:r w:rsidRPr="005A7BEF">
              <w:rPr>
                <w:rFonts w:ascii="Arial" w:hAnsi="Arial" w:cs="Arial"/>
                <w:b/>
                <w:sz w:val="18"/>
                <w:szCs w:val="18"/>
              </w:rPr>
              <w:t>Q23b. What is the unit of time for this payment for electricity?</w:t>
            </w:r>
            <w:r w:rsidRPr="005A7BEF">
              <w:rPr>
                <w:rFonts w:ascii="Arial" w:hAnsi="Arial" w:cs="Arial"/>
                <w:b/>
                <w:sz w:val="20"/>
                <w:szCs w:val="20"/>
              </w:rPr>
              <w:t xml:space="preserve"> </w:t>
            </w:r>
          </w:p>
          <w:p w14:paraId="41C1B5F5"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1………………..Daily                   </w:t>
            </w:r>
          </w:p>
          <w:p w14:paraId="3F6E51D8"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 2………………..Weekly                 </w:t>
            </w:r>
          </w:p>
          <w:p w14:paraId="06469D25"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3………………..Monthly               </w:t>
            </w:r>
          </w:p>
          <w:p w14:paraId="5E074777" w14:textId="77777777" w:rsidR="00AD4703" w:rsidRPr="005A7BEF" w:rsidRDefault="00AD4703" w:rsidP="005A7BEF">
            <w:pPr>
              <w:rPr>
                <w:rFonts w:ascii="Arial" w:hAnsi="Arial" w:cs="Arial"/>
                <w:b/>
                <w:sz w:val="20"/>
                <w:szCs w:val="20"/>
              </w:rPr>
            </w:pPr>
            <w:r w:rsidRPr="005A7BEF">
              <w:rPr>
                <w:rFonts w:ascii="Arial" w:hAnsi="Arial" w:cs="Arial"/>
                <w:b/>
                <w:sz w:val="20"/>
                <w:szCs w:val="20"/>
              </w:rPr>
              <w:t>4………………..Quarterly</w:t>
            </w:r>
          </w:p>
          <w:p w14:paraId="584D94D1" w14:textId="77777777" w:rsidR="00AD4703" w:rsidRPr="005A7BEF" w:rsidRDefault="00AD4703" w:rsidP="005A7BEF">
            <w:pPr>
              <w:rPr>
                <w:rFonts w:ascii="Arial" w:hAnsi="Arial" w:cs="Arial"/>
                <w:b/>
                <w:sz w:val="20"/>
                <w:szCs w:val="20"/>
              </w:rPr>
            </w:pPr>
            <w:r w:rsidRPr="005A7BEF">
              <w:rPr>
                <w:rFonts w:ascii="Arial" w:hAnsi="Arial" w:cs="Arial"/>
                <w:b/>
                <w:sz w:val="20"/>
                <w:szCs w:val="20"/>
              </w:rPr>
              <w:t>5……………..…Half Yearly</w:t>
            </w:r>
          </w:p>
          <w:p w14:paraId="136859FA" w14:textId="6566DB48" w:rsidR="00AD4703" w:rsidRPr="005A7BEF" w:rsidRDefault="00AD4703" w:rsidP="005A7BEF">
            <w:pPr>
              <w:rPr>
                <w:rFonts w:ascii="Arial" w:hAnsi="Arial" w:cs="Arial"/>
                <w:b/>
                <w:sz w:val="20"/>
                <w:szCs w:val="20"/>
              </w:rPr>
            </w:pPr>
            <w:r w:rsidRPr="005A7BEF">
              <w:rPr>
                <w:rFonts w:ascii="Arial" w:hAnsi="Arial" w:cs="Arial"/>
                <w:b/>
                <w:sz w:val="20"/>
                <w:szCs w:val="20"/>
              </w:rPr>
              <w:t xml:space="preserve">6………………..Yearly   </w:t>
            </w:r>
          </w:p>
        </w:tc>
        <w:tc>
          <w:tcPr>
            <w:tcW w:w="518" w:type="pct"/>
          </w:tcPr>
          <w:p w14:paraId="25508657" w14:textId="77777777" w:rsidR="00AD4703" w:rsidRPr="005A7BEF" w:rsidRDefault="00AD4703" w:rsidP="005A7BEF">
            <w:pPr>
              <w:rPr>
                <w:rFonts w:ascii="Arial" w:hAnsi="Arial" w:cs="Arial"/>
                <w:b/>
                <w:sz w:val="18"/>
                <w:szCs w:val="18"/>
              </w:rPr>
            </w:pPr>
          </w:p>
        </w:tc>
      </w:tr>
      <w:tr w:rsidR="00AD4703" w:rsidRPr="005A7BEF" w14:paraId="5D22C6E2" w14:textId="77777777" w:rsidTr="008F767F">
        <w:trPr>
          <w:trHeight w:val="2348"/>
        </w:trPr>
        <w:tc>
          <w:tcPr>
            <w:tcW w:w="4482" w:type="pct"/>
          </w:tcPr>
          <w:p w14:paraId="03927D46" w14:textId="77777777" w:rsidR="00AD4703" w:rsidRPr="005A7BEF" w:rsidRDefault="00AD4703" w:rsidP="005A7BEF">
            <w:pPr>
              <w:rPr>
                <w:rFonts w:ascii="Arial" w:hAnsi="Arial" w:cs="Arial"/>
                <w:b/>
                <w:sz w:val="18"/>
                <w:szCs w:val="18"/>
              </w:rPr>
            </w:pPr>
            <w:r w:rsidRPr="005A7BEF">
              <w:rPr>
                <w:rFonts w:ascii="Arial" w:hAnsi="Arial" w:cs="Arial"/>
                <w:b/>
                <w:sz w:val="18"/>
                <w:szCs w:val="18"/>
              </w:rPr>
              <w:t>Q24. What is the main fuel used by the household for cooking?</w:t>
            </w:r>
          </w:p>
          <w:p w14:paraId="25DC8B25" w14:textId="77777777" w:rsidR="00AD4703" w:rsidRPr="005A7BEF" w:rsidRDefault="00AD4703" w:rsidP="005A7BEF">
            <w:pPr>
              <w:rPr>
                <w:rFonts w:ascii="Arial" w:hAnsi="Arial" w:cs="Arial"/>
                <w:b/>
                <w:sz w:val="18"/>
                <w:szCs w:val="18"/>
              </w:rPr>
            </w:pPr>
            <w:r w:rsidRPr="005A7BEF">
              <w:rPr>
                <w:rFonts w:ascii="Arial" w:hAnsi="Arial" w:cs="Arial"/>
                <w:b/>
                <w:sz w:val="18"/>
                <w:szCs w:val="18"/>
              </w:rPr>
              <w:t>0…………………….None, no cooking</w:t>
            </w:r>
          </w:p>
          <w:p w14:paraId="18D2E46F" w14:textId="77777777" w:rsidR="00AD4703" w:rsidRPr="005A7BEF" w:rsidRDefault="00AD4703" w:rsidP="005A7BEF">
            <w:pPr>
              <w:rPr>
                <w:rFonts w:ascii="Arial" w:hAnsi="Arial" w:cs="Arial"/>
                <w:b/>
                <w:sz w:val="18"/>
                <w:szCs w:val="18"/>
              </w:rPr>
            </w:pPr>
            <w:r w:rsidRPr="005A7BEF">
              <w:rPr>
                <w:rFonts w:ascii="Arial" w:hAnsi="Arial" w:cs="Arial"/>
                <w:b/>
                <w:sz w:val="18"/>
                <w:szCs w:val="18"/>
              </w:rPr>
              <w:t>2……………….……Wood</w:t>
            </w:r>
          </w:p>
          <w:p w14:paraId="6D922F91" w14:textId="77777777" w:rsidR="00AD4703" w:rsidRPr="005A7BEF" w:rsidRDefault="00AD4703" w:rsidP="005A7BEF">
            <w:pPr>
              <w:rPr>
                <w:rFonts w:ascii="Arial" w:hAnsi="Arial" w:cs="Arial"/>
                <w:b/>
                <w:sz w:val="18"/>
                <w:szCs w:val="18"/>
              </w:rPr>
            </w:pPr>
            <w:r w:rsidRPr="005A7BEF">
              <w:rPr>
                <w:rFonts w:ascii="Arial" w:hAnsi="Arial" w:cs="Arial"/>
                <w:b/>
                <w:sz w:val="18"/>
                <w:szCs w:val="18"/>
              </w:rPr>
              <w:t>3……………….…..Charcoal</w:t>
            </w:r>
          </w:p>
          <w:p w14:paraId="1C37C530" w14:textId="77777777" w:rsidR="00AD4703" w:rsidRPr="005A7BEF" w:rsidRDefault="00AD4703" w:rsidP="005A7BEF">
            <w:pPr>
              <w:rPr>
                <w:rFonts w:ascii="Arial" w:hAnsi="Arial" w:cs="Arial"/>
                <w:b/>
                <w:sz w:val="18"/>
                <w:szCs w:val="18"/>
              </w:rPr>
            </w:pPr>
            <w:r w:rsidRPr="005A7BEF">
              <w:rPr>
                <w:rFonts w:ascii="Arial" w:hAnsi="Arial" w:cs="Arial"/>
                <w:b/>
                <w:sz w:val="18"/>
                <w:szCs w:val="18"/>
              </w:rPr>
              <w:t>4……………….…..Gas</w:t>
            </w:r>
          </w:p>
          <w:p w14:paraId="2294917D" w14:textId="77777777" w:rsidR="00AD4703" w:rsidRPr="005A7BEF" w:rsidRDefault="00AD4703" w:rsidP="005A7BEF">
            <w:pPr>
              <w:rPr>
                <w:rFonts w:ascii="Arial" w:hAnsi="Arial" w:cs="Arial"/>
                <w:b/>
                <w:sz w:val="18"/>
                <w:szCs w:val="18"/>
              </w:rPr>
            </w:pPr>
            <w:r w:rsidRPr="005A7BEF">
              <w:rPr>
                <w:rFonts w:ascii="Arial" w:hAnsi="Arial" w:cs="Arial"/>
                <w:b/>
                <w:sz w:val="18"/>
                <w:szCs w:val="18"/>
              </w:rPr>
              <w:t>5……………….…..Electricity</w:t>
            </w:r>
          </w:p>
          <w:p w14:paraId="389E3417" w14:textId="77777777" w:rsidR="00AD4703" w:rsidRPr="005A7BEF" w:rsidRDefault="00AD4703" w:rsidP="005A7BEF">
            <w:pPr>
              <w:rPr>
                <w:rFonts w:ascii="Arial" w:hAnsi="Arial" w:cs="Arial"/>
                <w:b/>
                <w:sz w:val="18"/>
                <w:szCs w:val="18"/>
              </w:rPr>
            </w:pPr>
            <w:r w:rsidRPr="005A7BEF">
              <w:rPr>
                <w:rFonts w:ascii="Arial" w:hAnsi="Arial" w:cs="Arial"/>
                <w:b/>
                <w:sz w:val="18"/>
                <w:szCs w:val="18"/>
              </w:rPr>
              <w:t>6……………….…..Kerosene</w:t>
            </w:r>
          </w:p>
          <w:p w14:paraId="28411B5E" w14:textId="77777777" w:rsidR="00AD4703" w:rsidRPr="005A7BEF" w:rsidRDefault="00AD4703" w:rsidP="005A7BEF">
            <w:pPr>
              <w:rPr>
                <w:rFonts w:ascii="Arial" w:hAnsi="Arial" w:cs="Arial"/>
                <w:b/>
                <w:sz w:val="18"/>
                <w:szCs w:val="18"/>
              </w:rPr>
            </w:pPr>
            <w:r w:rsidRPr="005A7BEF">
              <w:rPr>
                <w:rFonts w:ascii="Arial" w:hAnsi="Arial" w:cs="Arial"/>
                <w:b/>
                <w:sz w:val="18"/>
                <w:szCs w:val="18"/>
              </w:rPr>
              <w:t>7…………………..Crop residue/saw dust</w:t>
            </w:r>
          </w:p>
          <w:p w14:paraId="64C3A3C9" w14:textId="77777777" w:rsidR="00AD4703" w:rsidRPr="005A7BEF" w:rsidRDefault="00AD4703" w:rsidP="005A7BEF">
            <w:pPr>
              <w:rPr>
                <w:rFonts w:ascii="Arial" w:hAnsi="Arial" w:cs="Arial"/>
                <w:b/>
                <w:sz w:val="18"/>
                <w:szCs w:val="18"/>
              </w:rPr>
            </w:pPr>
            <w:r w:rsidRPr="005A7BEF">
              <w:rPr>
                <w:rFonts w:ascii="Arial" w:hAnsi="Arial" w:cs="Arial"/>
                <w:b/>
                <w:sz w:val="18"/>
                <w:szCs w:val="18"/>
              </w:rPr>
              <w:t>8……………………Animal waste</w:t>
            </w:r>
          </w:p>
          <w:p w14:paraId="406F5087" w14:textId="46C8538B" w:rsidR="00AD4703" w:rsidRPr="005A7BEF" w:rsidRDefault="00451F68" w:rsidP="005A7BEF">
            <w:pPr>
              <w:rPr>
                <w:rFonts w:ascii="Arial" w:hAnsi="Arial" w:cs="Arial"/>
                <w:b/>
                <w:sz w:val="18"/>
                <w:szCs w:val="18"/>
              </w:rPr>
            </w:pPr>
            <w:r>
              <w:rPr>
                <w:rFonts w:ascii="Arial" w:hAnsi="Arial" w:cs="Arial"/>
                <w:b/>
                <w:sz w:val="18"/>
                <w:szCs w:val="18"/>
              </w:rPr>
              <w:t>-</w:t>
            </w:r>
            <w:r w:rsidR="00AD4703" w:rsidRPr="005A7BEF">
              <w:rPr>
                <w:rFonts w:ascii="Arial" w:hAnsi="Arial" w:cs="Arial"/>
                <w:b/>
                <w:sz w:val="18"/>
                <w:szCs w:val="18"/>
              </w:rPr>
              <w:t>666……………….. Other (specify)</w:t>
            </w:r>
          </w:p>
          <w:p w14:paraId="09712436" w14:textId="77777777" w:rsidR="00AD4703" w:rsidRPr="005A7BEF" w:rsidRDefault="00AD4703" w:rsidP="005A7BEF">
            <w:pPr>
              <w:rPr>
                <w:rFonts w:ascii="Arial" w:hAnsi="Arial" w:cs="Arial"/>
                <w:b/>
                <w:sz w:val="18"/>
                <w:szCs w:val="18"/>
              </w:rPr>
            </w:pPr>
            <w:r w:rsidRPr="005A7BEF">
              <w:rPr>
                <w:rFonts w:ascii="Arial" w:hAnsi="Arial" w:cs="Arial"/>
                <w:b/>
                <w:sz w:val="18"/>
                <w:szCs w:val="18"/>
              </w:rPr>
              <w:t>-888………………. Refuse to Answer</w:t>
            </w:r>
          </w:p>
          <w:p w14:paraId="5486E4F0"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w:t>
            </w:r>
          </w:p>
          <w:p w14:paraId="5609A34D" w14:textId="77777777" w:rsidR="00AD4703" w:rsidRPr="005A7BEF" w:rsidRDefault="00AD4703" w:rsidP="005A7BEF">
            <w:pPr>
              <w:rPr>
                <w:rFonts w:ascii="Arial" w:hAnsi="Arial" w:cs="Arial"/>
                <w:b/>
                <w:sz w:val="18"/>
                <w:szCs w:val="18"/>
              </w:rPr>
            </w:pPr>
          </w:p>
        </w:tc>
        <w:tc>
          <w:tcPr>
            <w:tcW w:w="518" w:type="pct"/>
          </w:tcPr>
          <w:p w14:paraId="4ACAB230" w14:textId="77777777" w:rsidR="00AD4703" w:rsidRPr="005A7BEF" w:rsidRDefault="00AD4703" w:rsidP="005A7BEF">
            <w:pPr>
              <w:rPr>
                <w:rFonts w:ascii="Arial" w:hAnsi="Arial" w:cs="Arial"/>
                <w:b/>
                <w:sz w:val="18"/>
                <w:szCs w:val="18"/>
              </w:rPr>
            </w:pPr>
          </w:p>
        </w:tc>
      </w:tr>
      <w:tr w:rsidR="00AD4703" w:rsidRPr="005A7BEF" w14:paraId="306AE6C3" w14:textId="77777777" w:rsidTr="008F767F">
        <w:trPr>
          <w:trHeight w:val="1682"/>
        </w:trPr>
        <w:tc>
          <w:tcPr>
            <w:tcW w:w="4482" w:type="pct"/>
          </w:tcPr>
          <w:p w14:paraId="1A34B813" w14:textId="733279B1"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Q25. How does your household dispose of refuse?</w:t>
            </w:r>
          </w:p>
          <w:p w14:paraId="738680EC" w14:textId="77777777" w:rsidR="00AD4703" w:rsidRPr="005A7BEF" w:rsidRDefault="00AD4703" w:rsidP="005A7BEF">
            <w:pPr>
              <w:rPr>
                <w:rFonts w:ascii="Arial" w:hAnsi="Arial" w:cs="Arial"/>
                <w:b/>
                <w:sz w:val="18"/>
                <w:szCs w:val="18"/>
              </w:rPr>
            </w:pPr>
            <w:r w:rsidRPr="005A7BEF">
              <w:rPr>
                <w:rFonts w:ascii="Arial" w:hAnsi="Arial" w:cs="Arial"/>
                <w:b/>
                <w:sz w:val="18"/>
                <w:szCs w:val="18"/>
              </w:rPr>
              <w:t>1…………………Collected</w:t>
            </w:r>
          </w:p>
          <w:p w14:paraId="0A0CDDA4" w14:textId="196AB42F" w:rsidR="00AD4703" w:rsidRPr="005A7BEF" w:rsidRDefault="00AD4703" w:rsidP="005A7BEF">
            <w:pPr>
              <w:rPr>
                <w:rFonts w:ascii="Arial" w:hAnsi="Arial" w:cs="Arial"/>
                <w:b/>
                <w:sz w:val="18"/>
                <w:szCs w:val="18"/>
              </w:rPr>
            </w:pPr>
            <w:r w:rsidRPr="005A7BEF">
              <w:rPr>
                <w:rFonts w:ascii="Arial" w:hAnsi="Arial" w:cs="Arial"/>
                <w:b/>
                <w:sz w:val="18"/>
                <w:szCs w:val="18"/>
              </w:rPr>
              <w:t xml:space="preserve">2…………………Public Dump                   </w:t>
            </w:r>
          </w:p>
          <w:p w14:paraId="2A9F9274" w14:textId="77777777" w:rsidR="00AD4703" w:rsidRPr="005A7BEF" w:rsidRDefault="00AD4703" w:rsidP="005A7BEF">
            <w:pPr>
              <w:rPr>
                <w:rFonts w:ascii="Arial" w:hAnsi="Arial" w:cs="Arial"/>
                <w:b/>
                <w:sz w:val="18"/>
                <w:szCs w:val="18"/>
              </w:rPr>
            </w:pPr>
            <w:r w:rsidRPr="005A7BEF">
              <w:rPr>
                <w:rFonts w:ascii="Arial" w:hAnsi="Arial" w:cs="Arial"/>
                <w:b/>
                <w:sz w:val="18"/>
                <w:szCs w:val="18"/>
              </w:rPr>
              <w:t>3…………………Dumped elsewhere        &gt;&gt;27</w:t>
            </w:r>
          </w:p>
          <w:p w14:paraId="46C2369F" w14:textId="77777777" w:rsidR="00AD4703" w:rsidRPr="005A7BEF" w:rsidRDefault="00AD4703" w:rsidP="005A7BEF">
            <w:pPr>
              <w:rPr>
                <w:rFonts w:ascii="Arial" w:hAnsi="Arial" w:cs="Arial"/>
                <w:b/>
                <w:sz w:val="18"/>
                <w:szCs w:val="18"/>
              </w:rPr>
            </w:pPr>
            <w:r w:rsidRPr="005A7BEF">
              <w:rPr>
                <w:rFonts w:ascii="Arial" w:hAnsi="Arial" w:cs="Arial"/>
                <w:b/>
                <w:sz w:val="18"/>
                <w:szCs w:val="18"/>
              </w:rPr>
              <w:t>4…………………Burned by household    &gt;&gt;27</w:t>
            </w:r>
          </w:p>
          <w:p w14:paraId="23B63A5F" w14:textId="77777777" w:rsidR="00AD4703" w:rsidRPr="005A7BEF" w:rsidRDefault="00AD4703" w:rsidP="005A7BEF">
            <w:pPr>
              <w:rPr>
                <w:rFonts w:ascii="Arial" w:hAnsi="Arial" w:cs="Arial"/>
                <w:b/>
                <w:sz w:val="18"/>
                <w:szCs w:val="18"/>
              </w:rPr>
            </w:pPr>
            <w:r w:rsidRPr="005A7BEF">
              <w:rPr>
                <w:rFonts w:ascii="Arial" w:hAnsi="Arial" w:cs="Arial"/>
                <w:b/>
                <w:sz w:val="18"/>
                <w:szCs w:val="18"/>
              </w:rPr>
              <w:t>5………………..Buried by household      &gt;&gt;27</w:t>
            </w:r>
          </w:p>
          <w:p w14:paraId="20EA025D" w14:textId="36A086BB" w:rsidR="00AD4703" w:rsidRPr="005A7BEF" w:rsidRDefault="00451F68" w:rsidP="005A7BEF">
            <w:pPr>
              <w:rPr>
                <w:rFonts w:ascii="Arial" w:hAnsi="Arial" w:cs="Arial"/>
              </w:rPr>
            </w:pPr>
            <w:r>
              <w:rPr>
                <w:rFonts w:ascii="Arial" w:hAnsi="Arial" w:cs="Arial"/>
                <w:b/>
                <w:sz w:val="18"/>
                <w:szCs w:val="18"/>
              </w:rPr>
              <w:t>-</w:t>
            </w:r>
            <w:r w:rsidR="00AD4703" w:rsidRPr="005A7BEF">
              <w:rPr>
                <w:rFonts w:ascii="Arial" w:hAnsi="Arial" w:cs="Arial"/>
                <w:b/>
                <w:sz w:val="18"/>
                <w:szCs w:val="18"/>
              </w:rPr>
              <w:t>666……………….. Other (specify) &gt;&gt;27</w:t>
            </w:r>
          </w:p>
          <w:p w14:paraId="4C6977EF" w14:textId="77777777" w:rsidR="00AD4703" w:rsidRPr="005A7BEF" w:rsidRDefault="00AD4703" w:rsidP="005A7BEF">
            <w:pPr>
              <w:rPr>
                <w:rFonts w:ascii="Arial" w:hAnsi="Arial" w:cs="Arial"/>
                <w:b/>
                <w:sz w:val="18"/>
                <w:szCs w:val="18"/>
              </w:rPr>
            </w:pPr>
            <w:r w:rsidRPr="005A7BEF">
              <w:rPr>
                <w:rFonts w:ascii="Arial" w:hAnsi="Arial" w:cs="Arial"/>
                <w:b/>
                <w:sz w:val="18"/>
                <w:szCs w:val="18"/>
              </w:rPr>
              <w:t>-888………………. Refuse to Answer  &gt;&gt;27</w:t>
            </w:r>
          </w:p>
          <w:p w14:paraId="052AF6FA"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 &gt;&gt;27</w:t>
            </w:r>
          </w:p>
          <w:p w14:paraId="5C517E8E" w14:textId="77777777" w:rsidR="00AD4703" w:rsidRPr="005A7BEF" w:rsidRDefault="00AD4703" w:rsidP="005A7BEF">
            <w:pPr>
              <w:rPr>
                <w:rFonts w:ascii="Arial" w:hAnsi="Arial" w:cs="Arial"/>
                <w:b/>
                <w:sz w:val="18"/>
                <w:szCs w:val="18"/>
              </w:rPr>
            </w:pPr>
          </w:p>
        </w:tc>
        <w:tc>
          <w:tcPr>
            <w:tcW w:w="518" w:type="pct"/>
          </w:tcPr>
          <w:p w14:paraId="3D70EE18" w14:textId="77777777" w:rsidR="00AD4703" w:rsidRPr="005A7BEF" w:rsidRDefault="00AD4703" w:rsidP="005A7BEF">
            <w:pPr>
              <w:rPr>
                <w:rFonts w:ascii="Arial" w:hAnsi="Arial" w:cs="Arial"/>
                <w:b/>
                <w:sz w:val="18"/>
                <w:szCs w:val="18"/>
              </w:rPr>
            </w:pPr>
          </w:p>
        </w:tc>
      </w:tr>
      <w:tr w:rsidR="00AD4703" w:rsidRPr="005A7BEF" w14:paraId="4D798396" w14:textId="77777777" w:rsidTr="008F767F">
        <w:tc>
          <w:tcPr>
            <w:tcW w:w="4482" w:type="pct"/>
          </w:tcPr>
          <w:p w14:paraId="10238ABA"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Q26a. How much does this household pay for refuse?     GHC        </w:t>
            </w:r>
          </w:p>
          <w:p w14:paraId="3E8DCAC7" w14:textId="77777777" w:rsidR="00AD4703" w:rsidRPr="005A7BEF" w:rsidRDefault="00AD4703" w:rsidP="005A7BEF">
            <w:pPr>
              <w:rPr>
                <w:rFonts w:ascii="Arial" w:hAnsi="Arial" w:cs="Arial"/>
                <w:b/>
                <w:sz w:val="18"/>
                <w:szCs w:val="18"/>
              </w:rPr>
            </w:pPr>
          </w:p>
        </w:tc>
        <w:tc>
          <w:tcPr>
            <w:tcW w:w="518" w:type="pct"/>
          </w:tcPr>
          <w:p w14:paraId="60A8F986" w14:textId="77777777" w:rsidR="00AD4703" w:rsidRPr="005A7BEF" w:rsidRDefault="00AD4703" w:rsidP="005A7BEF">
            <w:pPr>
              <w:rPr>
                <w:rFonts w:ascii="Arial" w:hAnsi="Arial" w:cs="Arial"/>
                <w:b/>
                <w:sz w:val="18"/>
                <w:szCs w:val="18"/>
              </w:rPr>
            </w:pPr>
          </w:p>
        </w:tc>
      </w:tr>
      <w:tr w:rsidR="00AD4703" w:rsidRPr="005A7BEF" w14:paraId="5494BB6D" w14:textId="77777777" w:rsidTr="008F767F">
        <w:trPr>
          <w:trHeight w:val="2150"/>
        </w:trPr>
        <w:tc>
          <w:tcPr>
            <w:tcW w:w="4482" w:type="pct"/>
          </w:tcPr>
          <w:p w14:paraId="49B9FFA3" w14:textId="77777777" w:rsidR="00AD4703" w:rsidRPr="005A7BEF" w:rsidRDefault="00AD4703" w:rsidP="005A7BEF">
            <w:pPr>
              <w:rPr>
                <w:rFonts w:ascii="Arial" w:hAnsi="Arial" w:cs="Arial"/>
                <w:b/>
                <w:sz w:val="18"/>
                <w:szCs w:val="18"/>
              </w:rPr>
            </w:pPr>
            <w:r w:rsidRPr="005A7BEF">
              <w:rPr>
                <w:rFonts w:ascii="Arial" w:hAnsi="Arial" w:cs="Arial"/>
                <w:b/>
                <w:sz w:val="18"/>
                <w:szCs w:val="18"/>
              </w:rPr>
              <w:t>Q26b. What is the unit of time for this payment for refuse collection?</w:t>
            </w:r>
          </w:p>
          <w:p w14:paraId="75812BFB" w14:textId="1B29C779" w:rsidR="00AD4703" w:rsidRPr="005A7BEF" w:rsidRDefault="00E1087C" w:rsidP="005A7BEF">
            <w:pPr>
              <w:rPr>
                <w:rFonts w:ascii="Arial" w:hAnsi="Arial" w:cs="Arial"/>
                <w:b/>
                <w:sz w:val="20"/>
                <w:szCs w:val="20"/>
              </w:rPr>
            </w:pPr>
            <w:r w:rsidRPr="005A7BEF">
              <w:rPr>
                <w:rFonts w:ascii="Arial" w:hAnsi="Arial" w:cs="Arial"/>
                <w:b/>
                <w:sz w:val="20"/>
                <w:szCs w:val="20"/>
              </w:rPr>
              <w:t xml:space="preserve"> </w:t>
            </w:r>
            <w:r w:rsidR="00AD4703" w:rsidRPr="005A7BEF">
              <w:rPr>
                <w:rFonts w:ascii="Arial" w:hAnsi="Arial" w:cs="Arial"/>
                <w:b/>
                <w:sz w:val="20"/>
                <w:szCs w:val="20"/>
              </w:rPr>
              <w:t xml:space="preserve">1………………..Daily                   </w:t>
            </w:r>
          </w:p>
          <w:p w14:paraId="77812335"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 2………………..Weekly                 </w:t>
            </w:r>
          </w:p>
          <w:p w14:paraId="30309F2B"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3………………..Monthly               </w:t>
            </w:r>
          </w:p>
          <w:p w14:paraId="5456F249" w14:textId="77777777" w:rsidR="00AD4703" w:rsidRPr="005A7BEF" w:rsidRDefault="00AD4703" w:rsidP="005A7BEF">
            <w:pPr>
              <w:rPr>
                <w:rFonts w:ascii="Arial" w:hAnsi="Arial" w:cs="Arial"/>
                <w:b/>
                <w:sz w:val="20"/>
                <w:szCs w:val="20"/>
              </w:rPr>
            </w:pPr>
            <w:r w:rsidRPr="005A7BEF">
              <w:rPr>
                <w:rFonts w:ascii="Arial" w:hAnsi="Arial" w:cs="Arial"/>
                <w:b/>
                <w:sz w:val="20"/>
                <w:szCs w:val="20"/>
              </w:rPr>
              <w:t>4………………..Quarterly</w:t>
            </w:r>
          </w:p>
          <w:p w14:paraId="2699C72B" w14:textId="77777777" w:rsidR="00AD4703" w:rsidRPr="005A7BEF" w:rsidRDefault="00AD4703" w:rsidP="005A7BEF">
            <w:pPr>
              <w:rPr>
                <w:rFonts w:ascii="Arial" w:hAnsi="Arial" w:cs="Arial"/>
                <w:b/>
                <w:sz w:val="20"/>
                <w:szCs w:val="20"/>
              </w:rPr>
            </w:pPr>
            <w:r w:rsidRPr="005A7BEF">
              <w:rPr>
                <w:rFonts w:ascii="Arial" w:hAnsi="Arial" w:cs="Arial"/>
                <w:b/>
                <w:sz w:val="20"/>
                <w:szCs w:val="20"/>
              </w:rPr>
              <w:t>5……………..…Half Yearly</w:t>
            </w:r>
          </w:p>
          <w:p w14:paraId="1A58E7AB" w14:textId="35F7558A" w:rsidR="00AD4703" w:rsidRPr="005A7BEF" w:rsidRDefault="00AD4703" w:rsidP="005A7BEF">
            <w:pPr>
              <w:rPr>
                <w:rFonts w:ascii="Arial" w:hAnsi="Arial" w:cs="Arial"/>
                <w:b/>
                <w:sz w:val="20"/>
                <w:szCs w:val="20"/>
              </w:rPr>
            </w:pPr>
            <w:r w:rsidRPr="005A7BEF">
              <w:rPr>
                <w:rFonts w:ascii="Arial" w:hAnsi="Arial" w:cs="Arial"/>
                <w:b/>
                <w:sz w:val="20"/>
                <w:szCs w:val="20"/>
              </w:rPr>
              <w:t xml:space="preserve">6………………..Yearly   </w:t>
            </w:r>
          </w:p>
        </w:tc>
        <w:tc>
          <w:tcPr>
            <w:tcW w:w="518" w:type="pct"/>
          </w:tcPr>
          <w:p w14:paraId="5FBC444A" w14:textId="77777777" w:rsidR="00AD4703" w:rsidRPr="005A7BEF" w:rsidRDefault="00AD4703" w:rsidP="005A7BEF">
            <w:pPr>
              <w:rPr>
                <w:rFonts w:ascii="Arial" w:hAnsi="Arial" w:cs="Arial"/>
                <w:b/>
                <w:sz w:val="18"/>
                <w:szCs w:val="18"/>
              </w:rPr>
            </w:pPr>
          </w:p>
        </w:tc>
      </w:tr>
      <w:tr w:rsidR="00AD4703" w:rsidRPr="005A7BEF" w14:paraId="71834FD7" w14:textId="77777777" w:rsidTr="008F767F">
        <w:trPr>
          <w:trHeight w:val="2060"/>
        </w:trPr>
        <w:tc>
          <w:tcPr>
            <w:tcW w:w="4482" w:type="pct"/>
          </w:tcPr>
          <w:p w14:paraId="68E717B1" w14:textId="77777777" w:rsidR="00AD4703" w:rsidRPr="005A7BEF" w:rsidRDefault="00AD4703" w:rsidP="005A7BEF">
            <w:pPr>
              <w:rPr>
                <w:rFonts w:ascii="Arial" w:hAnsi="Arial" w:cs="Arial"/>
                <w:b/>
                <w:sz w:val="18"/>
                <w:szCs w:val="18"/>
              </w:rPr>
            </w:pPr>
            <w:r w:rsidRPr="005A7BEF">
              <w:rPr>
                <w:rFonts w:ascii="Arial" w:hAnsi="Arial" w:cs="Arial"/>
                <w:b/>
                <w:sz w:val="18"/>
                <w:szCs w:val="18"/>
              </w:rPr>
              <w:t>Q27. The last time (youngest child under 5 years) passed stools, what was done to dispose off the stools?</w:t>
            </w:r>
          </w:p>
          <w:p w14:paraId="0484CC01" w14:textId="77777777" w:rsidR="00AD4703" w:rsidRPr="005A7BEF" w:rsidRDefault="00AD4703" w:rsidP="005A7BEF">
            <w:pPr>
              <w:rPr>
                <w:rFonts w:ascii="Arial" w:hAnsi="Arial" w:cs="Arial"/>
                <w:b/>
                <w:sz w:val="18"/>
                <w:szCs w:val="18"/>
              </w:rPr>
            </w:pPr>
            <w:r w:rsidRPr="005A7BEF">
              <w:rPr>
                <w:rFonts w:ascii="Arial" w:hAnsi="Arial" w:cs="Arial"/>
                <w:b/>
                <w:sz w:val="18"/>
                <w:szCs w:val="18"/>
              </w:rPr>
              <w:t>0.There is no child under 5 years</w:t>
            </w:r>
          </w:p>
          <w:p w14:paraId="7592E8A6"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1……...Child used toilet/ latrines            </w:t>
            </w:r>
          </w:p>
          <w:p w14:paraId="1FF4218A"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2……...Put/rinsed into drain or ditch     </w:t>
            </w:r>
          </w:p>
          <w:p w14:paraId="73B78113"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3……...Thrown into garbage                 </w:t>
            </w:r>
          </w:p>
          <w:p w14:paraId="61DF9CDA"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4………….Buried   </w:t>
            </w:r>
          </w:p>
          <w:p w14:paraId="5A914736"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5.………Left it in the open </w:t>
            </w:r>
          </w:p>
          <w:p w14:paraId="1265D1AA" w14:textId="6C43A25C" w:rsidR="00AD4703" w:rsidRPr="005A7BEF" w:rsidRDefault="00EE7770" w:rsidP="005A7BEF">
            <w:pPr>
              <w:rPr>
                <w:rFonts w:ascii="Arial" w:hAnsi="Arial" w:cs="Arial"/>
              </w:rPr>
            </w:pPr>
            <w:r>
              <w:rPr>
                <w:rFonts w:ascii="Arial" w:hAnsi="Arial" w:cs="Arial"/>
                <w:b/>
                <w:sz w:val="18"/>
                <w:szCs w:val="18"/>
              </w:rPr>
              <w:t>-</w:t>
            </w:r>
            <w:r w:rsidR="00AD4703" w:rsidRPr="005A7BEF">
              <w:rPr>
                <w:rFonts w:ascii="Arial" w:hAnsi="Arial" w:cs="Arial"/>
                <w:b/>
                <w:sz w:val="18"/>
                <w:szCs w:val="18"/>
              </w:rPr>
              <w:t>666……………….. Other (specify)</w:t>
            </w:r>
          </w:p>
          <w:p w14:paraId="67292193"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-888………………. Refuse to Answer  </w:t>
            </w:r>
          </w:p>
          <w:p w14:paraId="2FF9F4CC" w14:textId="77777777" w:rsidR="00AD4703" w:rsidRPr="005A7BEF" w:rsidRDefault="00AD4703" w:rsidP="005A7BEF">
            <w:pPr>
              <w:rPr>
                <w:rFonts w:ascii="Arial" w:hAnsi="Arial" w:cs="Arial"/>
                <w:b/>
                <w:sz w:val="18"/>
                <w:szCs w:val="18"/>
              </w:rPr>
            </w:pPr>
            <w:r w:rsidRPr="005A7BEF">
              <w:rPr>
                <w:rFonts w:ascii="Arial" w:hAnsi="Arial" w:cs="Arial"/>
                <w:b/>
                <w:sz w:val="18"/>
                <w:szCs w:val="18"/>
              </w:rPr>
              <w:t>-999………………. Don’t know</w:t>
            </w:r>
          </w:p>
          <w:p w14:paraId="2330FB45"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w:t>
            </w:r>
          </w:p>
        </w:tc>
        <w:tc>
          <w:tcPr>
            <w:tcW w:w="518" w:type="pct"/>
          </w:tcPr>
          <w:p w14:paraId="292452A5" w14:textId="77777777" w:rsidR="00AD4703" w:rsidRPr="005A7BEF" w:rsidRDefault="00AD4703" w:rsidP="005A7BEF">
            <w:pPr>
              <w:rPr>
                <w:rFonts w:ascii="Arial" w:hAnsi="Arial" w:cs="Arial"/>
                <w:b/>
                <w:sz w:val="18"/>
                <w:szCs w:val="18"/>
              </w:rPr>
            </w:pPr>
          </w:p>
        </w:tc>
      </w:tr>
      <w:tr w:rsidR="00AD4703" w:rsidRPr="005A7BEF" w14:paraId="6F6D4EFD" w14:textId="77777777" w:rsidTr="008F767F">
        <w:trPr>
          <w:trHeight w:val="2240"/>
        </w:trPr>
        <w:tc>
          <w:tcPr>
            <w:tcW w:w="4482" w:type="pct"/>
          </w:tcPr>
          <w:p w14:paraId="559AEB62" w14:textId="77777777" w:rsidR="00AD4703" w:rsidRPr="005A7BEF" w:rsidRDefault="00AD4703" w:rsidP="005A7BEF">
            <w:pPr>
              <w:rPr>
                <w:rFonts w:ascii="Arial" w:hAnsi="Arial" w:cs="Arial"/>
                <w:b/>
                <w:sz w:val="18"/>
                <w:szCs w:val="18"/>
              </w:rPr>
            </w:pPr>
            <w:r w:rsidRPr="005A7BEF">
              <w:rPr>
                <w:rFonts w:ascii="Arial" w:hAnsi="Arial" w:cs="Arial"/>
                <w:b/>
                <w:sz w:val="18"/>
                <w:szCs w:val="18"/>
              </w:rPr>
              <w:t>Q28. What type of toilet is used by your household?</w:t>
            </w:r>
          </w:p>
          <w:p w14:paraId="3344E73E"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0……..No toilet facility (bush, beach)    &gt;&gt;30               </w:t>
            </w:r>
          </w:p>
          <w:p w14:paraId="75680ACA"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1…………Flush Toilet       &gt;&gt;30             </w:t>
            </w:r>
          </w:p>
          <w:p w14:paraId="3372DC59"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2………...Pit latrine          &gt;&gt;30              </w:t>
            </w:r>
          </w:p>
          <w:p w14:paraId="587C0AA3"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3…………KVIP                   &gt;&gt;30           </w:t>
            </w:r>
          </w:p>
          <w:p w14:paraId="29B0F3EC" w14:textId="77777777" w:rsidR="00AD4703" w:rsidRPr="005A7BEF" w:rsidRDefault="00AD4703" w:rsidP="005A7BEF">
            <w:pPr>
              <w:rPr>
                <w:rFonts w:ascii="Arial" w:hAnsi="Arial" w:cs="Arial"/>
                <w:b/>
                <w:sz w:val="18"/>
                <w:szCs w:val="18"/>
              </w:rPr>
            </w:pPr>
            <w:r w:rsidRPr="005A7BEF">
              <w:rPr>
                <w:rFonts w:ascii="Arial" w:hAnsi="Arial" w:cs="Arial"/>
                <w:b/>
                <w:sz w:val="18"/>
                <w:szCs w:val="18"/>
              </w:rPr>
              <w:t>4…………Pan/bucket      &gt;&gt;30</w:t>
            </w:r>
          </w:p>
          <w:p w14:paraId="048A5D02" w14:textId="77777777" w:rsidR="00AD4703" w:rsidRPr="005A7BEF" w:rsidRDefault="00AD4703" w:rsidP="005A7BEF">
            <w:pPr>
              <w:rPr>
                <w:rFonts w:ascii="Arial" w:hAnsi="Arial" w:cs="Arial"/>
                <w:b/>
                <w:sz w:val="18"/>
                <w:szCs w:val="18"/>
              </w:rPr>
            </w:pPr>
            <w:r w:rsidRPr="005A7BEF">
              <w:rPr>
                <w:rFonts w:ascii="Arial" w:hAnsi="Arial" w:cs="Arial"/>
                <w:b/>
                <w:sz w:val="18"/>
                <w:szCs w:val="18"/>
              </w:rPr>
              <w:t>5…………Public toilet(flush, bucket,KVIP)</w:t>
            </w:r>
          </w:p>
          <w:p w14:paraId="4B1ED903" w14:textId="77777777" w:rsidR="00AD4703" w:rsidRPr="005A7BEF" w:rsidRDefault="00AD4703" w:rsidP="005A7BEF">
            <w:pPr>
              <w:rPr>
                <w:rFonts w:ascii="Arial" w:hAnsi="Arial" w:cs="Arial"/>
                <w:b/>
                <w:sz w:val="18"/>
                <w:szCs w:val="18"/>
              </w:rPr>
            </w:pPr>
            <w:r w:rsidRPr="005A7BEF">
              <w:rPr>
                <w:rFonts w:ascii="Arial" w:hAnsi="Arial" w:cs="Arial"/>
                <w:b/>
                <w:sz w:val="18"/>
                <w:szCs w:val="18"/>
              </w:rPr>
              <w:t>6…………Toilet in another house</w:t>
            </w:r>
          </w:p>
          <w:p w14:paraId="79782646" w14:textId="5B66994E" w:rsidR="00AD4703" w:rsidRPr="005A7BEF" w:rsidRDefault="00EE7770" w:rsidP="005A7BEF">
            <w:pPr>
              <w:rPr>
                <w:rFonts w:ascii="Arial" w:hAnsi="Arial" w:cs="Arial"/>
              </w:rPr>
            </w:pPr>
            <w:r>
              <w:rPr>
                <w:rFonts w:ascii="Arial" w:hAnsi="Arial" w:cs="Arial"/>
                <w:b/>
                <w:sz w:val="18"/>
                <w:szCs w:val="18"/>
              </w:rPr>
              <w:t>-</w:t>
            </w:r>
            <w:r w:rsidR="00AD4703" w:rsidRPr="005A7BEF">
              <w:rPr>
                <w:rFonts w:ascii="Arial" w:hAnsi="Arial" w:cs="Arial"/>
                <w:b/>
                <w:sz w:val="18"/>
                <w:szCs w:val="18"/>
              </w:rPr>
              <w:t>666……………….. Other (specify) &gt;&gt;30</w:t>
            </w:r>
          </w:p>
          <w:p w14:paraId="116131A3" w14:textId="77777777" w:rsidR="00AD4703" w:rsidRPr="005A7BEF" w:rsidRDefault="00AD4703" w:rsidP="005A7BEF">
            <w:pPr>
              <w:rPr>
                <w:rFonts w:ascii="Arial" w:hAnsi="Arial" w:cs="Arial"/>
                <w:b/>
                <w:sz w:val="18"/>
                <w:szCs w:val="18"/>
              </w:rPr>
            </w:pPr>
            <w:r w:rsidRPr="005A7BEF">
              <w:rPr>
                <w:rFonts w:ascii="Arial" w:hAnsi="Arial" w:cs="Arial"/>
                <w:b/>
                <w:sz w:val="18"/>
                <w:szCs w:val="18"/>
              </w:rPr>
              <w:t>-888………………. Refuse to Answer  &gt;&gt;30</w:t>
            </w:r>
          </w:p>
          <w:p w14:paraId="6E7C0102" w14:textId="6C9956B0" w:rsidR="00AD4703" w:rsidRPr="005A7BEF" w:rsidRDefault="00AD4703" w:rsidP="005A7BEF">
            <w:pPr>
              <w:rPr>
                <w:rFonts w:ascii="Arial" w:hAnsi="Arial" w:cs="Arial"/>
                <w:b/>
                <w:sz w:val="18"/>
                <w:szCs w:val="18"/>
              </w:rPr>
            </w:pPr>
            <w:r w:rsidRPr="005A7BEF">
              <w:rPr>
                <w:rFonts w:ascii="Arial" w:hAnsi="Arial" w:cs="Arial"/>
                <w:b/>
                <w:sz w:val="18"/>
                <w:szCs w:val="18"/>
              </w:rPr>
              <w:t>-999………………. Don’t know &gt;&gt;30</w:t>
            </w:r>
          </w:p>
        </w:tc>
        <w:tc>
          <w:tcPr>
            <w:tcW w:w="518" w:type="pct"/>
          </w:tcPr>
          <w:p w14:paraId="263F8F68" w14:textId="77777777" w:rsidR="00AD4703" w:rsidRPr="005A7BEF" w:rsidRDefault="00AD4703" w:rsidP="005A7BEF">
            <w:pPr>
              <w:rPr>
                <w:rFonts w:ascii="Arial" w:hAnsi="Arial" w:cs="Arial"/>
                <w:b/>
                <w:sz w:val="18"/>
                <w:szCs w:val="18"/>
              </w:rPr>
            </w:pPr>
          </w:p>
        </w:tc>
      </w:tr>
      <w:tr w:rsidR="00AD4703" w:rsidRPr="005A7BEF" w14:paraId="28768CB8" w14:textId="77777777" w:rsidTr="008F767F">
        <w:tc>
          <w:tcPr>
            <w:tcW w:w="4482" w:type="pct"/>
          </w:tcPr>
          <w:p w14:paraId="4F7C2151" w14:textId="77777777"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 xml:space="preserve">Q29a. How much does your household pay for the use of the toilet facility?    Amount in GHC and P </w:t>
            </w:r>
          </w:p>
          <w:p w14:paraId="6816FF5C" w14:textId="77777777" w:rsidR="00AD4703" w:rsidRPr="005A7BEF" w:rsidRDefault="00AD4703" w:rsidP="005A7BEF">
            <w:pPr>
              <w:rPr>
                <w:rFonts w:ascii="Arial" w:hAnsi="Arial" w:cs="Arial"/>
                <w:b/>
                <w:sz w:val="18"/>
                <w:szCs w:val="18"/>
              </w:rPr>
            </w:pPr>
          </w:p>
          <w:p w14:paraId="554F4B94" w14:textId="77777777" w:rsidR="00AD4703" w:rsidRPr="005A7BEF" w:rsidRDefault="00AD4703" w:rsidP="005A7BEF">
            <w:pPr>
              <w:rPr>
                <w:rFonts w:ascii="Arial" w:hAnsi="Arial" w:cs="Arial"/>
                <w:b/>
                <w:sz w:val="18"/>
                <w:szCs w:val="18"/>
              </w:rPr>
            </w:pPr>
          </w:p>
        </w:tc>
        <w:tc>
          <w:tcPr>
            <w:tcW w:w="518" w:type="pct"/>
          </w:tcPr>
          <w:p w14:paraId="5E1360D4" w14:textId="77777777" w:rsidR="00AD4703" w:rsidRPr="005A7BEF" w:rsidRDefault="00AD4703" w:rsidP="005A7BEF">
            <w:pPr>
              <w:rPr>
                <w:rFonts w:ascii="Arial" w:hAnsi="Arial" w:cs="Arial"/>
                <w:b/>
                <w:sz w:val="18"/>
                <w:szCs w:val="18"/>
              </w:rPr>
            </w:pPr>
          </w:p>
        </w:tc>
      </w:tr>
      <w:tr w:rsidR="00AD4703" w:rsidRPr="005A7BEF" w14:paraId="7A0FABC1" w14:textId="77777777" w:rsidTr="008F767F">
        <w:tc>
          <w:tcPr>
            <w:tcW w:w="4482" w:type="pct"/>
          </w:tcPr>
          <w:p w14:paraId="6701314E" w14:textId="77777777" w:rsidR="00AD4703" w:rsidRPr="005A7BEF" w:rsidRDefault="00AD4703" w:rsidP="005A7BEF">
            <w:pPr>
              <w:rPr>
                <w:rFonts w:ascii="Arial" w:hAnsi="Arial" w:cs="Arial"/>
                <w:b/>
                <w:sz w:val="18"/>
                <w:szCs w:val="18"/>
              </w:rPr>
            </w:pPr>
            <w:r w:rsidRPr="005A7BEF">
              <w:rPr>
                <w:rFonts w:ascii="Arial" w:hAnsi="Arial" w:cs="Arial"/>
                <w:b/>
                <w:sz w:val="18"/>
                <w:szCs w:val="18"/>
              </w:rPr>
              <w:t>Q29b. What is the unit of time for this payment toilet?</w:t>
            </w:r>
          </w:p>
          <w:p w14:paraId="683FC363"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1………………..Daily                   </w:t>
            </w:r>
          </w:p>
          <w:p w14:paraId="71379FC1"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 2………………..Weekly                 </w:t>
            </w:r>
          </w:p>
          <w:p w14:paraId="7DF89370"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3………………..Monthly               </w:t>
            </w:r>
          </w:p>
          <w:p w14:paraId="443D3848" w14:textId="77777777" w:rsidR="00AD4703" w:rsidRPr="005A7BEF" w:rsidRDefault="00AD4703" w:rsidP="005A7BEF">
            <w:pPr>
              <w:rPr>
                <w:rFonts w:ascii="Arial" w:hAnsi="Arial" w:cs="Arial"/>
                <w:b/>
                <w:sz w:val="20"/>
                <w:szCs w:val="20"/>
              </w:rPr>
            </w:pPr>
            <w:r w:rsidRPr="005A7BEF">
              <w:rPr>
                <w:rFonts w:ascii="Arial" w:hAnsi="Arial" w:cs="Arial"/>
                <w:b/>
                <w:sz w:val="20"/>
                <w:szCs w:val="20"/>
              </w:rPr>
              <w:t>4………………..Quarterly</w:t>
            </w:r>
          </w:p>
          <w:p w14:paraId="7BA50116" w14:textId="77777777" w:rsidR="00AD4703" w:rsidRPr="005A7BEF" w:rsidRDefault="00AD4703" w:rsidP="005A7BEF">
            <w:pPr>
              <w:rPr>
                <w:rFonts w:ascii="Arial" w:hAnsi="Arial" w:cs="Arial"/>
                <w:b/>
                <w:sz w:val="20"/>
                <w:szCs w:val="20"/>
              </w:rPr>
            </w:pPr>
            <w:r w:rsidRPr="005A7BEF">
              <w:rPr>
                <w:rFonts w:ascii="Arial" w:hAnsi="Arial" w:cs="Arial"/>
                <w:b/>
                <w:sz w:val="20"/>
                <w:szCs w:val="20"/>
              </w:rPr>
              <w:t>5……………..…Half Yearly</w:t>
            </w:r>
          </w:p>
          <w:p w14:paraId="0427AE85" w14:textId="77777777" w:rsidR="00AD4703" w:rsidRPr="005A7BEF" w:rsidRDefault="00AD4703" w:rsidP="005A7BEF">
            <w:pPr>
              <w:rPr>
                <w:rFonts w:ascii="Arial" w:hAnsi="Arial" w:cs="Arial"/>
                <w:b/>
                <w:sz w:val="20"/>
                <w:szCs w:val="20"/>
              </w:rPr>
            </w:pPr>
            <w:r w:rsidRPr="005A7BEF">
              <w:rPr>
                <w:rFonts w:ascii="Arial" w:hAnsi="Arial" w:cs="Arial"/>
                <w:b/>
                <w:sz w:val="20"/>
                <w:szCs w:val="20"/>
              </w:rPr>
              <w:t xml:space="preserve">6………………..Yearly   </w:t>
            </w:r>
          </w:p>
          <w:p w14:paraId="015ECBCF" w14:textId="77777777" w:rsidR="00AD4703" w:rsidRPr="005A7BEF" w:rsidRDefault="00AD4703" w:rsidP="005A7BEF">
            <w:pPr>
              <w:rPr>
                <w:rFonts w:ascii="Arial" w:hAnsi="Arial" w:cs="Arial"/>
                <w:b/>
                <w:sz w:val="20"/>
                <w:szCs w:val="20"/>
              </w:rPr>
            </w:pPr>
          </w:p>
        </w:tc>
        <w:tc>
          <w:tcPr>
            <w:tcW w:w="518" w:type="pct"/>
          </w:tcPr>
          <w:p w14:paraId="2CBD6D1D" w14:textId="77777777" w:rsidR="00AD4703" w:rsidRPr="005A7BEF" w:rsidRDefault="00AD4703" w:rsidP="005A7BEF">
            <w:pPr>
              <w:rPr>
                <w:rFonts w:ascii="Arial" w:hAnsi="Arial" w:cs="Arial"/>
                <w:b/>
                <w:sz w:val="18"/>
                <w:szCs w:val="18"/>
              </w:rPr>
            </w:pPr>
          </w:p>
        </w:tc>
      </w:tr>
      <w:tr w:rsidR="00AD4703" w:rsidRPr="005A7BEF" w14:paraId="66C8432B" w14:textId="77777777" w:rsidTr="008F767F">
        <w:tc>
          <w:tcPr>
            <w:tcW w:w="4482" w:type="pct"/>
          </w:tcPr>
          <w:p w14:paraId="463CF5A0" w14:textId="77777777" w:rsidR="00AD4703" w:rsidRPr="005A7BEF" w:rsidRDefault="00AD4703" w:rsidP="005A7BEF">
            <w:pPr>
              <w:rPr>
                <w:rFonts w:ascii="Arial" w:hAnsi="Arial" w:cs="Arial"/>
                <w:b/>
                <w:sz w:val="18"/>
                <w:szCs w:val="18"/>
              </w:rPr>
            </w:pPr>
            <w:r w:rsidRPr="005A7BEF">
              <w:rPr>
                <w:rFonts w:ascii="Arial" w:hAnsi="Arial" w:cs="Arial"/>
                <w:b/>
                <w:sz w:val="18"/>
                <w:szCs w:val="18"/>
              </w:rPr>
              <w:t>Q30. What is the main construction material used for the outer wall of the main building?</w:t>
            </w:r>
          </w:p>
          <w:p w14:paraId="2BA7C994"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1…………………….Mud/mud bricks                </w:t>
            </w:r>
          </w:p>
          <w:p w14:paraId="5EECED0F"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2…………………….Wood/Bamboo                  </w:t>
            </w:r>
          </w:p>
          <w:p w14:paraId="424F3E6D"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3…………………Metal sheet/slate/asbestos   </w:t>
            </w:r>
          </w:p>
          <w:p w14:paraId="751ABD9A"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4……………………..Stone                           </w:t>
            </w:r>
          </w:p>
          <w:p w14:paraId="1DE8AD44" w14:textId="77777777" w:rsidR="00AD4703" w:rsidRPr="005A7BEF" w:rsidRDefault="00AD4703" w:rsidP="005A7BEF">
            <w:pPr>
              <w:rPr>
                <w:rFonts w:ascii="Arial" w:hAnsi="Arial" w:cs="Arial"/>
                <w:b/>
                <w:sz w:val="18"/>
                <w:szCs w:val="18"/>
              </w:rPr>
            </w:pPr>
            <w:r w:rsidRPr="005A7BEF">
              <w:rPr>
                <w:rFonts w:ascii="Arial" w:hAnsi="Arial" w:cs="Arial"/>
                <w:b/>
                <w:sz w:val="18"/>
                <w:szCs w:val="18"/>
              </w:rPr>
              <w:t>5……………………..Burnt bricks                                 plastering</w:t>
            </w:r>
          </w:p>
          <w:p w14:paraId="024BC7F9" w14:textId="77777777" w:rsidR="00AD4703" w:rsidRPr="005A7BEF" w:rsidRDefault="00AD4703" w:rsidP="005A7BEF">
            <w:pPr>
              <w:rPr>
                <w:rFonts w:ascii="Arial" w:hAnsi="Arial" w:cs="Arial"/>
                <w:b/>
                <w:sz w:val="18"/>
                <w:szCs w:val="18"/>
              </w:rPr>
            </w:pPr>
            <w:r w:rsidRPr="005A7BEF">
              <w:rPr>
                <w:rFonts w:ascii="Arial" w:hAnsi="Arial" w:cs="Arial"/>
                <w:b/>
                <w:sz w:val="18"/>
                <w:szCs w:val="18"/>
              </w:rPr>
              <w:t>6…………………….Cement/sandcrete blocks</w:t>
            </w:r>
          </w:p>
          <w:p w14:paraId="30434CC3" w14:textId="77777777" w:rsidR="00AD4703" w:rsidRPr="005A7BEF" w:rsidRDefault="00AD4703" w:rsidP="005A7BEF">
            <w:pPr>
              <w:rPr>
                <w:rFonts w:ascii="Arial" w:hAnsi="Arial" w:cs="Arial"/>
                <w:b/>
                <w:sz w:val="18"/>
                <w:szCs w:val="18"/>
              </w:rPr>
            </w:pPr>
            <w:r w:rsidRPr="005A7BEF">
              <w:rPr>
                <w:rFonts w:ascii="Arial" w:hAnsi="Arial" w:cs="Arial"/>
                <w:b/>
                <w:sz w:val="18"/>
                <w:szCs w:val="18"/>
              </w:rPr>
              <w:t>7……………………..Landcrete</w:t>
            </w:r>
          </w:p>
          <w:p w14:paraId="20E49C40" w14:textId="77777777" w:rsidR="00AD4703" w:rsidRPr="005A7BEF" w:rsidRDefault="00AD4703" w:rsidP="005A7BEF">
            <w:pPr>
              <w:rPr>
                <w:rFonts w:ascii="Arial" w:hAnsi="Arial" w:cs="Arial"/>
                <w:b/>
                <w:sz w:val="18"/>
                <w:szCs w:val="18"/>
              </w:rPr>
            </w:pPr>
            <w:r w:rsidRPr="005A7BEF">
              <w:rPr>
                <w:rFonts w:ascii="Arial" w:hAnsi="Arial" w:cs="Arial"/>
                <w:b/>
                <w:sz w:val="18"/>
                <w:szCs w:val="18"/>
              </w:rPr>
              <w:t>8……………………….Thatch</w:t>
            </w:r>
          </w:p>
          <w:p w14:paraId="7D4B11B2" w14:textId="77777777" w:rsidR="00AD4703" w:rsidRPr="005A7BEF" w:rsidRDefault="00AD4703" w:rsidP="005A7BEF">
            <w:pPr>
              <w:rPr>
                <w:rFonts w:ascii="Arial" w:hAnsi="Arial" w:cs="Arial"/>
                <w:b/>
                <w:sz w:val="18"/>
                <w:szCs w:val="18"/>
              </w:rPr>
            </w:pPr>
            <w:r w:rsidRPr="005A7BEF">
              <w:rPr>
                <w:rFonts w:ascii="Arial" w:hAnsi="Arial" w:cs="Arial"/>
                <w:b/>
                <w:sz w:val="18"/>
                <w:szCs w:val="18"/>
              </w:rPr>
              <w:t>9…………….Cardboard</w:t>
            </w:r>
          </w:p>
          <w:p w14:paraId="43F2E0AF" w14:textId="77777777" w:rsidR="00AD4703" w:rsidRPr="005A7BEF" w:rsidRDefault="00AD4703" w:rsidP="005A7BEF">
            <w:pPr>
              <w:rPr>
                <w:rFonts w:ascii="Arial" w:hAnsi="Arial" w:cs="Arial"/>
                <w:b/>
                <w:sz w:val="18"/>
                <w:szCs w:val="18"/>
              </w:rPr>
            </w:pPr>
            <w:r w:rsidRPr="005A7BEF">
              <w:rPr>
                <w:rFonts w:ascii="Arial" w:hAnsi="Arial" w:cs="Arial"/>
                <w:b/>
                <w:sz w:val="18"/>
                <w:szCs w:val="18"/>
              </w:rPr>
              <w:t>11.......Mud bricks with cement plastering</w:t>
            </w:r>
          </w:p>
          <w:p w14:paraId="57A27FB3" w14:textId="77777777" w:rsidR="00AD4703" w:rsidRPr="005A7BEF" w:rsidRDefault="00AD4703" w:rsidP="005A7BEF">
            <w:pPr>
              <w:rPr>
                <w:rFonts w:ascii="Arial" w:hAnsi="Arial" w:cs="Arial"/>
                <w:b/>
                <w:sz w:val="18"/>
                <w:szCs w:val="18"/>
              </w:rPr>
            </w:pPr>
            <w:r w:rsidRPr="005A7BEF">
              <w:rPr>
                <w:rFonts w:ascii="Arial" w:hAnsi="Arial" w:cs="Arial"/>
                <w:b/>
                <w:sz w:val="18"/>
                <w:szCs w:val="18"/>
              </w:rPr>
              <w:t>95…………….Other , specify</w:t>
            </w:r>
          </w:p>
        </w:tc>
        <w:tc>
          <w:tcPr>
            <w:tcW w:w="518" w:type="pct"/>
          </w:tcPr>
          <w:p w14:paraId="1009E5F9" w14:textId="77777777" w:rsidR="00AD4703" w:rsidRPr="005A7BEF" w:rsidRDefault="00AD4703" w:rsidP="005A7BEF">
            <w:pPr>
              <w:rPr>
                <w:rFonts w:ascii="Arial" w:hAnsi="Arial" w:cs="Arial"/>
                <w:b/>
                <w:sz w:val="18"/>
                <w:szCs w:val="18"/>
              </w:rPr>
            </w:pPr>
          </w:p>
        </w:tc>
      </w:tr>
      <w:tr w:rsidR="00AD4703" w:rsidRPr="005A7BEF" w14:paraId="793B4197" w14:textId="77777777" w:rsidTr="008F767F">
        <w:tc>
          <w:tcPr>
            <w:tcW w:w="4482" w:type="pct"/>
          </w:tcPr>
          <w:p w14:paraId="2BC5ADED" w14:textId="77777777" w:rsidR="00AD4703" w:rsidRPr="005A7BEF" w:rsidRDefault="00AD4703" w:rsidP="005A7BEF">
            <w:pPr>
              <w:rPr>
                <w:rFonts w:ascii="Arial" w:hAnsi="Arial" w:cs="Arial"/>
                <w:b/>
                <w:sz w:val="18"/>
                <w:szCs w:val="18"/>
              </w:rPr>
            </w:pPr>
            <w:r w:rsidRPr="005A7BEF">
              <w:rPr>
                <w:rFonts w:ascii="Arial" w:hAnsi="Arial" w:cs="Arial"/>
                <w:b/>
                <w:sz w:val="18"/>
                <w:szCs w:val="18"/>
              </w:rPr>
              <w:t>Q31. What is the main construction material used for the floor?</w:t>
            </w:r>
          </w:p>
          <w:p w14:paraId="59AE26C0" w14:textId="77777777" w:rsidR="00AD4703" w:rsidRPr="005A7BEF" w:rsidRDefault="00AD4703" w:rsidP="005A7BEF">
            <w:pPr>
              <w:rPr>
                <w:rFonts w:ascii="Arial" w:hAnsi="Arial" w:cs="Arial"/>
                <w:b/>
                <w:sz w:val="18"/>
                <w:szCs w:val="18"/>
              </w:rPr>
            </w:pPr>
            <w:r w:rsidRPr="005A7BEF">
              <w:rPr>
                <w:rFonts w:ascii="Arial" w:hAnsi="Arial" w:cs="Arial"/>
                <w:b/>
                <w:sz w:val="18"/>
                <w:szCs w:val="18"/>
              </w:rPr>
              <w:t>1……………Earth/Mud/Mudbricks      6…...……..Vinyl tiles</w:t>
            </w:r>
          </w:p>
          <w:p w14:paraId="091182CC" w14:textId="77777777" w:rsidR="00AD4703" w:rsidRPr="005A7BEF" w:rsidRDefault="00AD4703" w:rsidP="005A7BEF">
            <w:pPr>
              <w:rPr>
                <w:rFonts w:ascii="Arial" w:hAnsi="Arial" w:cs="Arial"/>
                <w:b/>
                <w:sz w:val="18"/>
                <w:szCs w:val="18"/>
              </w:rPr>
            </w:pPr>
            <w:r w:rsidRPr="005A7BEF">
              <w:rPr>
                <w:rFonts w:ascii="Arial" w:hAnsi="Arial" w:cs="Arial"/>
                <w:b/>
                <w:sz w:val="18"/>
                <w:szCs w:val="18"/>
              </w:rPr>
              <w:t>2…………….Wood                             7…………..Ceramic/marble tiles</w:t>
            </w:r>
          </w:p>
          <w:p w14:paraId="7FD386ED" w14:textId="77777777" w:rsidR="00AD4703" w:rsidRPr="005A7BEF" w:rsidRDefault="00AD4703" w:rsidP="005A7BEF">
            <w:pPr>
              <w:rPr>
                <w:rFonts w:ascii="Arial" w:hAnsi="Arial" w:cs="Arial"/>
                <w:b/>
                <w:sz w:val="18"/>
                <w:szCs w:val="18"/>
              </w:rPr>
            </w:pPr>
            <w:r w:rsidRPr="005A7BEF">
              <w:rPr>
                <w:rFonts w:ascii="Arial" w:hAnsi="Arial" w:cs="Arial"/>
                <w:b/>
                <w:sz w:val="18"/>
                <w:szCs w:val="18"/>
              </w:rPr>
              <w:t>3…………….stone                              8..…………Terrazzo</w:t>
            </w:r>
          </w:p>
          <w:p w14:paraId="70EC227D" w14:textId="77777777" w:rsidR="00AD4703" w:rsidRPr="005A7BEF" w:rsidRDefault="00AD4703" w:rsidP="005A7BEF">
            <w:pPr>
              <w:rPr>
                <w:rFonts w:ascii="Arial" w:hAnsi="Arial" w:cs="Arial"/>
                <w:b/>
                <w:sz w:val="18"/>
                <w:szCs w:val="18"/>
              </w:rPr>
            </w:pPr>
            <w:r w:rsidRPr="005A7BEF">
              <w:rPr>
                <w:rFonts w:ascii="Arial" w:hAnsi="Arial" w:cs="Arial"/>
                <w:b/>
                <w:sz w:val="18"/>
                <w:szCs w:val="18"/>
              </w:rPr>
              <w:t>4…………….Cement/concrete           95……..……Other ,specify</w:t>
            </w:r>
          </w:p>
          <w:p w14:paraId="2DF400EF" w14:textId="77777777" w:rsidR="00AD4703" w:rsidRPr="005A7BEF" w:rsidRDefault="00AD4703" w:rsidP="005A7BEF">
            <w:pPr>
              <w:rPr>
                <w:rFonts w:ascii="Arial" w:hAnsi="Arial" w:cs="Arial"/>
                <w:b/>
                <w:sz w:val="18"/>
                <w:szCs w:val="18"/>
              </w:rPr>
            </w:pPr>
            <w:r w:rsidRPr="005A7BEF">
              <w:rPr>
                <w:rFonts w:ascii="Arial" w:hAnsi="Arial" w:cs="Arial"/>
                <w:b/>
                <w:sz w:val="18"/>
                <w:szCs w:val="18"/>
              </w:rPr>
              <w:t>5…………….Burnt bricks</w:t>
            </w:r>
          </w:p>
          <w:p w14:paraId="04D49D7B" w14:textId="77777777" w:rsidR="00AD4703" w:rsidRPr="005A7BEF" w:rsidRDefault="00AD4703" w:rsidP="005A7BEF">
            <w:pPr>
              <w:rPr>
                <w:rFonts w:ascii="Arial" w:hAnsi="Arial" w:cs="Arial"/>
                <w:b/>
                <w:sz w:val="18"/>
                <w:szCs w:val="18"/>
              </w:rPr>
            </w:pPr>
          </w:p>
        </w:tc>
        <w:tc>
          <w:tcPr>
            <w:tcW w:w="518" w:type="pct"/>
          </w:tcPr>
          <w:p w14:paraId="6BAA2430" w14:textId="77777777" w:rsidR="00AD4703" w:rsidRPr="005A7BEF" w:rsidRDefault="00AD4703" w:rsidP="005A7BEF">
            <w:pPr>
              <w:rPr>
                <w:rFonts w:ascii="Arial" w:hAnsi="Arial" w:cs="Arial"/>
                <w:b/>
                <w:sz w:val="18"/>
                <w:szCs w:val="18"/>
              </w:rPr>
            </w:pPr>
          </w:p>
        </w:tc>
      </w:tr>
      <w:tr w:rsidR="00AD4703" w:rsidRPr="005A7BEF" w14:paraId="2C0A2778" w14:textId="77777777" w:rsidTr="008F767F">
        <w:tc>
          <w:tcPr>
            <w:tcW w:w="4482" w:type="pct"/>
          </w:tcPr>
          <w:p w14:paraId="71503D4E" w14:textId="77777777" w:rsidR="00AD4703" w:rsidRPr="005A7BEF" w:rsidRDefault="00AD4703" w:rsidP="005A7BEF">
            <w:pPr>
              <w:rPr>
                <w:rFonts w:ascii="Arial" w:hAnsi="Arial" w:cs="Arial"/>
                <w:b/>
                <w:sz w:val="18"/>
                <w:szCs w:val="18"/>
              </w:rPr>
            </w:pPr>
            <w:r w:rsidRPr="005A7BEF">
              <w:rPr>
                <w:rFonts w:ascii="Arial" w:hAnsi="Arial" w:cs="Arial"/>
                <w:b/>
                <w:sz w:val="18"/>
                <w:szCs w:val="18"/>
              </w:rPr>
              <w:t>Q32. What is the main material used for the roof?</w:t>
            </w:r>
          </w:p>
          <w:p w14:paraId="2E4CD87E"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1………Palm leaves/Raffia/Thatch   6…….Roofing tiles                        </w:t>
            </w:r>
            <w:r w:rsidRPr="005A7BEF">
              <w:rPr>
                <w:rFonts w:ascii="Arial" w:hAnsi="Arial" w:cs="Arial"/>
                <w:b/>
                <w:bCs/>
                <w:sz w:val="16"/>
                <w:szCs w:val="16"/>
              </w:rPr>
              <w:t>-999……. Don’t know</w:t>
            </w:r>
          </w:p>
          <w:p w14:paraId="551A16B0" w14:textId="77777777" w:rsidR="00AD4703" w:rsidRPr="005A7BEF" w:rsidRDefault="00AD4703" w:rsidP="005A7BEF">
            <w:pPr>
              <w:rPr>
                <w:rFonts w:ascii="Arial" w:hAnsi="Arial" w:cs="Arial"/>
                <w:b/>
                <w:sz w:val="18"/>
                <w:szCs w:val="18"/>
              </w:rPr>
            </w:pPr>
            <w:r w:rsidRPr="005A7BEF">
              <w:rPr>
                <w:rFonts w:ascii="Arial" w:hAnsi="Arial" w:cs="Arial"/>
                <w:b/>
                <w:sz w:val="18"/>
                <w:szCs w:val="18"/>
              </w:rPr>
              <w:t>2………Wood                                      7…….Mudbricks/Earth</w:t>
            </w:r>
          </w:p>
          <w:p w14:paraId="64E551A0" w14:textId="77777777" w:rsidR="00AD4703" w:rsidRPr="005A7BEF" w:rsidRDefault="00AD4703" w:rsidP="005A7BEF">
            <w:pPr>
              <w:rPr>
                <w:rFonts w:ascii="Arial" w:hAnsi="Arial" w:cs="Arial"/>
                <w:b/>
                <w:sz w:val="18"/>
                <w:szCs w:val="18"/>
              </w:rPr>
            </w:pPr>
            <w:r w:rsidRPr="005A7BEF">
              <w:rPr>
                <w:rFonts w:ascii="Arial" w:hAnsi="Arial" w:cs="Arial"/>
                <w:b/>
                <w:sz w:val="18"/>
                <w:szCs w:val="18"/>
              </w:rPr>
              <w:t>3…….. Corrugated iron sheet           8…….Bamboo</w:t>
            </w:r>
          </w:p>
          <w:p w14:paraId="4C795259" w14:textId="77777777" w:rsidR="00AD4703" w:rsidRPr="005A7BEF" w:rsidRDefault="00AD4703" w:rsidP="005A7BEF">
            <w:pPr>
              <w:autoSpaceDE w:val="0"/>
              <w:snapToGrid w:val="0"/>
              <w:rPr>
                <w:rFonts w:ascii="Arial" w:hAnsi="Arial" w:cs="Arial"/>
                <w:b/>
                <w:bCs/>
                <w:sz w:val="16"/>
                <w:szCs w:val="16"/>
              </w:rPr>
            </w:pPr>
            <w:r w:rsidRPr="005A7BEF">
              <w:rPr>
                <w:rFonts w:ascii="Arial" w:hAnsi="Arial" w:cs="Arial"/>
                <w:b/>
                <w:sz w:val="18"/>
                <w:szCs w:val="18"/>
              </w:rPr>
              <w:t xml:space="preserve">4…….. Cement/Concrete               </w:t>
            </w:r>
            <w:r w:rsidRPr="005A7BEF">
              <w:rPr>
                <w:rFonts w:ascii="Arial" w:hAnsi="Arial" w:cs="Arial"/>
                <w:b/>
                <w:bCs/>
                <w:sz w:val="16"/>
                <w:szCs w:val="16"/>
              </w:rPr>
              <w:t xml:space="preserve">666…….. Other (specify)                  </w:t>
            </w:r>
          </w:p>
          <w:p w14:paraId="6558F766"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5………Asbestos/slate                  </w:t>
            </w:r>
            <w:r w:rsidRPr="005A7BEF">
              <w:rPr>
                <w:rFonts w:ascii="Arial" w:hAnsi="Arial" w:cs="Arial"/>
                <w:b/>
                <w:bCs/>
                <w:sz w:val="16"/>
                <w:szCs w:val="16"/>
              </w:rPr>
              <w:t xml:space="preserve">-888…….. Refuse to answer   </w:t>
            </w:r>
          </w:p>
        </w:tc>
        <w:tc>
          <w:tcPr>
            <w:tcW w:w="518" w:type="pct"/>
          </w:tcPr>
          <w:p w14:paraId="2117E072" w14:textId="77777777" w:rsidR="00AD4703" w:rsidRPr="005A7BEF" w:rsidRDefault="00AD4703" w:rsidP="005A7BEF">
            <w:pPr>
              <w:rPr>
                <w:rFonts w:ascii="Arial" w:hAnsi="Arial" w:cs="Arial"/>
                <w:b/>
                <w:sz w:val="18"/>
                <w:szCs w:val="18"/>
              </w:rPr>
            </w:pPr>
          </w:p>
        </w:tc>
      </w:tr>
      <w:tr w:rsidR="00AD4703" w:rsidRPr="005A7BEF" w14:paraId="47943433" w14:textId="77777777" w:rsidTr="008F767F">
        <w:trPr>
          <w:trHeight w:val="432"/>
        </w:trPr>
        <w:tc>
          <w:tcPr>
            <w:tcW w:w="4482" w:type="pct"/>
          </w:tcPr>
          <w:p w14:paraId="1C98E6F6" w14:textId="77777777" w:rsidR="00AD4703" w:rsidRPr="005A7BEF" w:rsidRDefault="00AD4703" w:rsidP="005A7BEF">
            <w:pPr>
              <w:rPr>
                <w:rFonts w:ascii="Arial" w:hAnsi="Arial" w:cs="Arial"/>
                <w:b/>
                <w:sz w:val="18"/>
                <w:szCs w:val="18"/>
              </w:rPr>
            </w:pPr>
            <w:r w:rsidRPr="005A7BEF">
              <w:rPr>
                <w:rFonts w:ascii="Arial" w:hAnsi="Arial" w:cs="Arial"/>
                <w:b/>
                <w:sz w:val="18"/>
                <w:szCs w:val="18"/>
              </w:rPr>
              <w:t>33a. Does the household have access to Fixed line telephone?                               1. Yes      5. No</w:t>
            </w:r>
          </w:p>
        </w:tc>
        <w:tc>
          <w:tcPr>
            <w:tcW w:w="518" w:type="pct"/>
          </w:tcPr>
          <w:p w14:paraId="30E11FF8" w14:textId="77777777" w:rsidR="00AD4703" w:rsidRPr="005A7BEF" w:rsidRDefault="00AD4703" w:rsidP="005A7BEF">
            <w:pPr>
              <w:rPr>
                <w:rFonts w:ascii="Arial" w:hAnsi="Arial" w:cs="Arial"/>
                <w:b/>
                <w:sz w:val="18"/>
                <w:szCs w:val="18"/>
              </w:rPr>
            </w:pPr>
          </w:p>
        </w:tc>
      </w:tr>
      <w:tr w:rsidR="00AD4703" w:rsidRPr="005A7BEF" w14:paraId="05F40395" w14:textId="77777777" w:rsidTr="008F767F">
        <w:trPr>
          <w:trHeight w:val="323"/>
        </w:trPr>
        <w:tc>
          <w:tcPr>
            <w:tcW w:w="4482" w:type="pct"/>
          </w:tcPr>
          <w:p w14:paraId="1BA370D4" w14:textId="77777777" w:rsidR="00AD4703" w:rsidRPr="005A7BEF" w:rsidRDefault="00AD4703" w:rsidP="005A7BEF">
            <w:pPr>
              <w:rPr>
                <w:rFonts w:ascii="Arial" w:hAnsi="Arial" w:cs="Arial"/>
                <w:b/>
                <w:sz w:val="18"/>
                <w:szCs w:val="18"/>
              </w:rPr>
            </w:pPr>
            <w:r w:rsidRPr="005A7BEF">
              <w:rPr>
                <w:rFonts w:ascii="Arial" w:hAnsi="Arial" w:cs="Arial"/>
                <w:b/>
                <w:sz w:val="18"/>
                <w:szCs w:val="18"/>
              </w:rPr>
              <w:t>33b. Does the household have access to Mobile phone?                                          1. Yes      5. No</w:t>
            </w:r>
          </w:p>
        </w:tc>
        <w:tc>
          <w:tcPr>
            <w:tcW w:w="518" w:type="pct"/>
          </w:tcPr>
          <w:p w14:paraId="682C48DC" w14:textId="77777777" w:rsidR="00AD4703" w:rsidRPr="005A7BEF" w:rsidRDefault="00AD4703" w:rsidP="005A7BEF">
            <w:pPr>
              <w:rPr>
                <w:rFonts w:ascii="Arial" w:hAnsi="Arial" w:cs="Arial"/>
                <w:b/>
                <w:sz w:val="18"/>
                <w:szCs w:val="18"/>
              </w:rPr>
            </w:pPr>
          </w:p>
        </w:tc>
      </w:tr>
      <w:tr w:rsidR="00AD4703" w:rsidRPr="005A7BEF" w14:paraId="3ED77EF9" w14:textId="77777777" w:rsidTr="008F767F">
        <w:trPr>
          <w:trHeight w:val="432"/>
        </w:trPr>
        <w:tc>
          <w:tcPr>
            <w:tcW w:w="4482" w:type="pct"/>
          </w:tcPr>
          <w:p w14:paraId="63FF076B" w14:textId="77777777" w:rsidR="00CB634D" w:rsidRPr="005A7BEF" w:rsidRDefault="00AD4703" w:rsidP="005A7BEF">
            <w:pPr>
              <w:rPr>
                <w:rFonts w:ascii="Arial" w:hAnsi="Arial" w:cs="Arial"/>
                <w:b/>
                <w:sz w:val="18"/>
                <w:szCs w:val="18"/>
              </w:rPr>
            </w:pPr>
            <w:r w:rsidRPr="005A7BEF">
              <w:rPr>
                <w:rFonts w:ascii="Arial" w:hAnsi="Arial" w:cs="Arial"/>
                <w:b/>
                <w:sz w:val="18"/>
                <w:szCs w:val="18"/>
              </w:rPr>
              <w:t>33c. Does the household have access to Personal computer</w:t>
            </w:r>
            <w:r w:rsidR="00CB634D" w:rsidRPr="005A7BEF">
              <w:rPr>
                <w:rFonts w:ascii="Arial" w:hAnsi="Arial" w:cs="Arial"/>
                <w:b/>
                <w:sz w:val="18"/>
                <w:szCs w:val="18"/>
              </w:rPr>
              <w:t xml:space="preserve"> </w:t>
            </w:r>
          </w:p>
          <w:p w14:paraId="7D3A0E91" w14:textId="2CD62707" w:rsidR="00AD4703" w:rsidRPr="005A7BEF" w:rsidRDefault="00CB634D" w:rsidP="005A7BEF">
            <w:pPr>
              <w:rPr>
                <w:rFonts w:ascii="Arial" w:hAnsi="Arial" w:cs="Arial"/>
                <w:b/>
                <w:sz w:val="18"/>
                <w:szCs w:val="18"/>
              </w:rPr>
            </w:pPr>
            <w:r w:rsidRPr="005A7BEF">
              <w:rPr>
                <w:rFonts w:ascii="Arial" w:hAnsi="Arial" w:cs="Arial"/>
                <w:b/>
                <w:sz w:val="18"/>
                <w:szCs w:val="18"/>
              </w:rPr>
              <w:t>(desktops, laptop, etc.)</w:t>
            </w:r>
            <w:r w:rsidR="00AD4703" w:rsidRPr="005A7BEF">
              <w:rPr>
                <w:rFonts w:ascii="Arial" w:hAnsi="Arial" w:cs="Arial"/>
                <w:b/>
                <w:sz w:val="18"/>
                <w:szCs w:val="18"/>
              </w:rPr>
              <w:t xml:space="preserve">?                              </w:t>
            </w:r>
            <w:r w:rsidRPr="005A7BEF">
              <w:rPr>
                <w:rFonts w:ascii="Arial" w:hAnsi="Arial" w:cs="Arial"/>
                <w:b/>
                <w:sz w:val="18"/>
                <w:szCs w:val="18"/>
              </w:rPr>
              <w:t xml:space="preserve">                                                                 </w:t>
            </w:r>
            <w:r w:rsidR="00AD4703" w:rsidRPr="005A7BEF">
              <w:rPr>
                <w:rFonts w:ascii="Arial" w:hAnsi="Arial" w:cs="Arial"/>
                <w:b/>
                <w:sz w:val="18"/>
                <w:szCs w:val="18"/>
              </w:rPr>
              <w:t>1. Yes      5. No</w:t>
            </w:r>
          </w:p>
        </w:tc>
        <w:tc>
          <w:tcPr>
            <w:tcW w:w="518" w:type="pct"/>
          </w:tcPr>
          <w:p w14:paraId="374DCDA8" w14:textId="77777777" w:rsidR="00AD4703" w:rsidRPr="005A7BEF" w:rsidRDefault="00AD4703" w:rsidP="005A7BEF">
            <w:pPr>
              <w:rPr>
                <w:rFonts w:ascii="Arial" w:hAnsi="Arial" w:cs="Arial"/>
                <w:b/>
                <w:sz w:val="18"/>
                <w:szCs w:val="18"/>
              </w:rPr>
            </w:pPr>
          </w:p>
        </w:tc>
      </w:tr>
      <w:tr w:rsidR="00AD4703" w:rsidRPr="005A7BEF" w14:paraId="1D82309A" w14:textId="77777777" w:rsidTr="008F767F">
        <w:trPr>
          <w:trHeight w:val="432"/>
        </w:trPr>
        <w:tc>
          <w:tcPr>
            <w:tcW w:w="4482" w:type="pct"/>
          </w:tcPr>
          <w:p w14:paraId="6C2EE13C" w14:textId="77777777" w:rsidR="00AD4703" w:rsidRPr="005A7BEF" w:rsidRDefault="00AD4703" w:rsidP="005A7BEF">
            <w:pPr>
              <w:rPr>
                <w:rFonts w:ascii="Arial" w:hAnsi="Arial" w:cs="Arial"/>
                <w:b/>
                <w:sz w:val="18"/>
                <w:szCs w:val="18"/>
              </w:rPr>
            </w:pPr>
            <w:r w:rsidRPr="005A7BEF">
              <w:rPr>
                <w:rFonts w:ascii="Arial" w:hAnsi="Arial" w:cs="Arial"/>
                <w:b/>
                <w:sz w:val="18"/>
                <w:szCs w:val="18"/>
              </w:rPr>
              <w:t>33d. Does the household have access to Internet?                                                   1. Yes      5. No</w:t>
            </w:r>
          </w:p>
        </w:tc>
        <w:tc>
          <w:tcPr>
            <w:tcW w:w="518" w:type="pct"/>
          </w:tcPr>
          <w:p w14:paraId="5D839F46" w14:textId="77777777" w:rsidR="00AD4703" w:rsidRPr="005A7BEF" w:rsidRDefault="00AD4703" w:rsidP="005A7BEF">
            <w:pPr>
              <w:rPr>
                <w:rFonts w:ascii="Arial" w:hAnsi="Arial" w:cs="Arial"/>
                <w:b/>
                <w:sz w:val="18"/>
                <w:szCs w:val="18"/>
              </w:rPr>
            </w:pPr>
          </w:p>
        </w:tc>
      </w:tr>
      <w:tr w:rsidR="00AD4703" w:rsidRPr="005A7BEF" w14:paraId="47F2035F" w14:textId="77777777" w:rsidTr="008F767F">
        <w:trPr>
          <w:trHeight w:val="432"/>
        </w:trPr>
        <w:tc>
          <w:tcPr>
            <w:tcW w:w="4482" w:type="pct"/>
          </w:tcPr>
          <w:p w14:paraId="268F3433" w14:textId="77777777"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33e. Does the household have access to E-commerce?                                            1. Yes      5. No</w:t>
            </w:r>
          </w:p>
        </w:tc>
        <w:tc>
          <w:tcPr>
            <w:tcW w:w="518" w:type="pct"/>
          </w:tcPr>
          <w:p w14:paraId="5ED26177" w14:textId="77777777" w:rsidR="00AD4703" w:rsidRPr="005A7BEF" w:rsidRDefault="00AD4703" w:rsidP="005A7BEF">
            <w:pPr>
              <w:rPr>
                <w:rFonts w:ascii="Arial" w:hAnsi="Arial" w:cs="Arial"/>
                <w:b/>
                <w:sz w:val="18"/>
                <w:szCs w:val="18"/>
              </w:rPr>
            </w:pPr>
          </w:p>
        </w:tc>
      </w:tr>
      <w:tr w:rsidR="00AD4703" w:rsidRPr="005A7BEF" w14:paraId="2AE05703" w14:textId="77777777" w:rsidTr="008F767F">
        <w:trPr>
          <w:trHeight w:val="359"/>
        </w:trPr>
        <w:tc>
          <w:tcPr>
            <w:tcW w:w="4482" w:type="pct"/>
          </w:tcPr>
          <w:p w14:paraId="6D2A21D3" w14:textId="77777777" w:rsidR="00CB634D" w:rsidRPr="005A7BEF" w:rsidRDefault="00AD4703" w:rsidP="005A7BEF">
            <w:pPr>
              <w:rPr>
                <w:rFonts w:ascii="Arial" w:hAnsi="Arial" w:cs="Arial"/>
                <w:b/>
                <w:sz w:val="18"/>
                <w:szCs w:val="18"/>
              </w:rPr>
            </w:pPr>
            <w:r w:rsidRPr="005A7BEF">
              <w:rPr>
                <w:rFonts w:ascii="Arial" w:hAnsi="Arial" w:cs="Arial"/>
                <w:b/>
                <w:sz w:val="18"/>
                <w:szCs w:val="18"/>
              </w:rPr>
              <w:t xml:space="preserve">33f. Does the household have access to </w:t>
            </w:r>
            <w:r w:rsidR="00CB634D" w:rsidRPr="005A7BEF">
              <w:rPr>
                <w:rFonts w:ascii="Arial" w:hAnsi="Arial" w:cs="Arial"/>
                <w:b/>
                <w:sz w:val="18"/>
                <w:szCs w:val="18"/>
              </w:rPr>
              <w:t xml:space="preserve">any of the following: </w:t>
            </w:r>
          </w:p>
          <w:p w14:paraId="2A7837FE" w14:textId="2EA4089E" w:rsidR="00CB634D" w:rsidRPr="005A7BEF" w:rsidRDefault="00AD4703" w:rsidP="005A7BEF">
            <w:pPr>
              <w:rPr>
                <w:rFonts w:ascii="Arial" w:hAnsi="Arial" w:cs="Arial"/>
                <w:b/>
                <w:sz w:val="18"/>
                <w:szCs w:val="18"/>
              </w:rPr>
            </w:pPr>
            <w:r w:rsidRPr="005A7BEF">
              <w:rPr>
                <w:rFonts w:ascii="Arial" w:hAnsi="Arial" w:cs="Arial"/>
                <w:b/>
                <w:sz w:val="18"/>
                <w:szCs w:val="18"/>
              </w:rPr>
              <w:t>Paid Cable Network (M-NET)</w:t>
            </w:r>
            <w:r w:rsidR="00CB634D" w:rsidRPr="005A7BEF">
              <w:rPr>
                <w:rFonts w:ascii="Arial" w:hAnsi="Arial" w:cs="Arial"/>
                <w:b/>
                <w:sz w:val="18"/>
                <w:szCs w:val="18"/>
              </w:rPr>
              <w:t>, Paid Satellite, or</w:t>
            </w:r>
            <w:r w:rsidRPr="005A7BEF">
              <w:rPr>
                <w:rFonts w:ascii="Arial" w:hAnsi="Arial" w:cs="Arial"/>
                <w:b/>
                <w:sz w:val="18"/>
                <w:szCs w:val="18"/>
              </w:rPr>
              <w:t xml:space="preserve"> </w:t>
            </w:r>
            <w:r w:rsidR="00CB634D" w:rsidRPr="005A7BEF">
              <w:rPr>
                <w:rFonts w:ascii="Arial" w:hAnsi="Arial" w:cs="Arial"/>
                <w:b/>
                <w:sz w:val="18"/>
                <w:szCs w:val="18"/>
              </w:rPr>
              <w:t>Paid Digital Box?</w:t>
            </w:r>
            <w:r w:rsidRPr="005A7BEF">
              <w:rPr>
                <w:rFonts w:ascii="Arial" w:hAnsi="Arial" w:cs="Arial"/>
                <w:b/>
                <w:sz w:val="18"/>
                <w:szCs w:val="18"/>
              </w:rPr>
              <w:t xml:space="preserve">?            </w:t>
            </w:r>
            <w:r w:rsidR="00CB634D" w:rsidRPr="005A7BEF">
              <w:rPr>
                <w:rFonts w:ascii="Arial" w:hAnsi="Arial" w:cs="Arial"/>
                <w:b/>
                <w:sz w:val="18"/>
                <w:szCs w:val="18"/>
              </w:rPr>
              <w:t xml:space="preserve">          </w:t>
            </w:r>
            <w:r w:rsidRPr="005A7BEF">
              <w:rPr>
                <w:rFonts w:ascii="Arial" w:hAnsi="Arial" w:cs="Arial"/>
                <w:b/>
                <w:sz w:val="18"/>
                <w:szCs w:val="18"/>
              </w:rPr>
              <w:t xml:space="preserve">     1. Yes      5. No</w:t>
            </w:r>
          </w:p>
        </w:tc>
        <w:tc>
          <w:tcPr>
            <w:tcW w:w="518" w:type="pct"/>
          </w:tcPr>
          <w:p w14:paraId="6108D500" w14:textId="77777777" w:rsidR="00AD4703" w:rsidRPr="005A7BEF" w:rsidRDefault="00AD4703" w:rsidP="005A7BEF">
            <w:pPr>
              <w:rPr>
                <w:rFonts w:ascii="Arial" w:hAnsi="Arial" w:cs="Arial"/>
                <w:b/>
                <w:sz w:val="18"/>
                <w:szCs w:val="18"/>
              </w:rPr>
            </w:pPr>
          </w:p>
        </w:tc>
      </w:tr>
    </w:tbl>
    <w:p w14:paraId="7B76EB26" w14:textId="77777777" w:rsidR="00AD4703" w:rsidRPr="005A7BEF" w:rsidRDefault="00AD4703" w:rsidP="005A7BEF">
      <w:pPr>
        <w:rPr>
          <w:rFonts w:ascii="Arial" w:hAnsi="Arial" w:cs="Arial"/>
        </w:rPr>
      </w:pPr>
    </w:p>
    <w:p w14:paraId="1C280193" w14:textId="77777777" w:rsidR="00AD4703" w:rsidRPr="005A7BEF" w:rsidRDefault="00AD4703" w:rsidP="005A7BEF">
      <w:pPr>
        <w:rPr>
          <w:rFonts w:ascii="Arial" w:hAnsi="Arial" w:cs="Arial"/>
        </w:rPr>
      </w:pPr>
    </w:p>
    <w:p w14:paraId="45D1261D" w14:textId="77777777" w:rsidR="00AD4703" w:rsidRPr="005A7BEF" w:rsidRDefault="00AD4703" w:rsidP="005A7BEF">
      <w:pPr>
        <w:rPr>
          <w:rFonts w:ascii="Arial" w:hAnsi="Arial" w:cs="Arial"/>
        </w:rPr>
      </w:pPr>
    </w:p>
    <w:p w14:paraId="03B00BD8" w14:textId="77777777" w:rsidR="00AD4703" w:rsidRPr="005A7BEF" w:rsidRDefault="00AD4703" w:rsidP="005A7BEF">
      <w:pPr>
        <w:rPr>
          <w:rFonts w:ascii="Arial" w:hAnsi="Arial" w:cs="Arial"/>
        </w:rPr>
      </w:pPr>
    </w:p>
    <w:p w14:paraId="13C300C3" w14:textId="77777777" w:rsidR="00AD4703" w:rsidRPr="005A7BEF" w:rsidRDefault="00AD4703" w:rsidP="005A7BEF">
      <w:pPr>
        <w:rPr>
          <w:rFonts w:ascii="Arial" w:hAnsi="Arial" w:cs="Arial"/>
        </w:rPr>
      </w:pPr>
    </w:p>
    <w:p w14:paraId="3B010185" w14:textId="77777777" w:rsidR="00AD4703" w:rsidRPr="005A7BEF" w:rsidRDefault="00AD4703" w:rsidP="005A7BEF">
      <w:pPr>
        <w:rPr>
          <w:rFonts w:ascii="Arial" w:hAnsi="Arial" w:cs="Arial"/>
        </w:rPr>
      </w:pPr>
    </w:p>
    <w:p w14:paraId="30A42C80" w14:textId="77777777" w:rsidR="00AD4703" w:rsidRPr="005A7BEF" w:rsidRDefault="00AD4703" w:rsidP="005A7BEF">
      <w:pPr>
        <w:rPr>
          <w:rFonts w:ascii="Arial" w:hAnsi="Arial" w:cs="Arial"/>
          <w:i/>
        </w:rPr>
      </w:pPr>
      <w:r w:rsidRPr="005A7BEF">
        <w:rPr>
          <w:rFonts w:ascii="Arial" w:hAnsi="Arial" w:cs="Arial"/>
          <w:b/>
          <w:i/>
        </w:rPr>
        <w:t>Note to Surveyor:</w:t>
      </w:r>
      <w:r w:rsidRPr="005A7BEF">
        <w:rPr>
          <w:rFonts w:ascii="Arial" w:hAnsi="Arial" w:cs="Arial"/>
          <w:i/>
        </w:rPr>
        <w:t xml:space="preserve"> You are starting the measurement section.</w:t>
      </w:r>
    </w:p>
    <w:tbl>
      <w:tblPr>
        <w:tblStyle w:val="TableGrid"/>
        <w:tblW w:w="5000" w:type="pct"/>
        <w:tblLook w:val="04A0" w:firstRow="1" w:lastRow="0" w:firstColumn="1" w:lastColumn="0" w:noHBand="0" w:noVBand="1"/>
      </w:tblPr>
      <w:tblGrid>
        <w:gridCol w:w="9125"/>
        <w:gridCol w:w="1911"/>
        <w:gridCol w:w="1914"/>
      </w:tblGrid>
      <w:tr w:rsidR="00AD4703" w:rsidRPr="005A7BEF" w14:paraId="4997E941" w14:textId="77777777" w:rsidTr="00BB358E">
        <w:tc>
          <w:tcPr>
            <w:tcW w:w="3523" w:type="pct"/>
          </w:tcPr>
          <w:p w14:paraId="1FE6AE04" w14:textId="77777777" w:rsidR="00AD4703" w:rsidRDefault="004E5EE2" w:rsidP="005A7BEF">
            <w:pPr>
              <w:rPr>
                <w:rFonts w:ascii="Arial" w:hAnsi="Arial" w:cs="Arial"/>
                <w:b/>
                <w:sz w:val="18"/>
                <w:szCs w:val="18"/>
              </w:rPr>
            </w:pPr>
            <w:r>
              <w:rPr>
                <w:rFonts w:ascii="Arial" w:hAnsi="Arial" w:cs="Arial"/>
                <w:b/>
                <w:sz w:val="18"/>
                <w:szCs w:val="18"/>
              </w:rPr>
              <w:t>Q</w:t>
            </w:r>
            <w:r w:rsidR="00AD4703" w:rsidRPr="005A7BEF">
              <w:rPr>
                <w:rFonts w:ascii="Arial" w:hAnsi="Arial" w:cs="Arial"/>
                <w:b/>
                <w:sz w:val="18"/>
                <w:szCs w:val="18"/>
              </w:rPr>
              <w:t>36a.How many rooms are you measuring?  (number between 1 and 20) (from here the measurement is entered by number of the rooms.</w:t>
            </w:r>
          </w:p>
          <w:p w14:paraId="75112AC4" w14:textId="77777777" w:rsidR="004E5EE2" w:rsidRDefault="004E5EE2" w:rsidP="005A7BEF">
            <w:pPr>
              <w:rPr>
                <w:rFonts w:ascii="Arial" w:hAnsi="Arial" w:cs="Arial"/>
                <w:b/>
                <w:sz w:val="18"/>
                <w:szCs w:val="18"/>
              </w:rPr>
            </w:pPr>
          </w:p>
          <w:p w14:paraId="1B156C10" w14:textId="6BCEFC4A" w:rsidR="004E5EE2" w:rsidRDefault="004E5EE2" w:rsidP="005A7BEF">
            <w:pPr>
              <w:rPr>
                <w:rFonts w:ascii="Arial" w:hAnsi="Arial" w:cs="Arial"/>
                <w:b/>
                <w:sz w:val="18"/>
                <w:szCs w:val="18"/>
              </w:rPr>
            </w:pPr>
            <w:r>
              <w:rPr>
                <w:rFonts w:ascii="Helvetica" w:hAnsi="Helvetica" w:cs="Helvetica"/>
                <w:i/>
                <w:iCs/>
                <w:color w:val="737373"/>
                <w:sz w:val="21"/>
                <w:szCs w:val="21"/>
                <w:shd w:val="clear" w:color="auto" w:fill="FFFFFF"/>
              </w:rPr>
              <w:t>Measure living rooms, bedrooms, and dining rooms but not bathrooms, toilets or kitchens. If the household has more than 20 rooms, only measure the first 20.</w:t>
            </w:r>
          </w:p>
          <w:p w14:paraId="254BF488" w14:textId="2A18F901" w:rsidR="004E5EE2" w:rsidRPr="005A7BEF" w:rsidRDefault="004E5EE2" w:rsidP="005A7BEF">
            <w:pPr>
              <w:rPr>
                <w:rFonts w:ascii="Arial" w:hAnsi="Arial" w:cs="Arial"/>
                <w:b/>
                <w:sz w:val="18"/>
                <w:szCs w:val="18"/>
              </w:rPr>
            </w:pPr>
          </w:p>
        </w:tc>
        <w:tc>
          <w:tcPr>
            <w:tcW w:w="1477" w:type="pct"/>
            <w:gridSpan w:val="2"/>
          </w:tcPr>
          <w:p w14:paraId="6DF0CA90" w14:textId="77777777" w:rsidR="00AD4703" w:rsidRPr="005A7BEF" w:rsidRDefault="00AD4703" w:rsidP="005A7BEF">
            <w:pPr>
              <w:rPr>
                <w:rFonts w:ascii="Arial" w:hAnsi="Arial" w:cs="Arial"/>
                <w:b/>
                <w:sz w:val="18"/>
                <w:szCs w:val="18"/>
              </w:rPr>
            </w:pPr>
          </w:p>
        </w:tc>
      </w:tr>
      <w:tr w:rsidR="00AD4703" w:rsidRPr="005A7BEF" w14:paraId="3D77648F" w14:textId="77777777" w:rsidTr="009035F3">
        <w:trPr>
          <w:trHeight w:val="287"/>
        </w:trPr>
        <w:tc>
          <w:tcPr>
            <w:tcW w:w="3523" w:type="pct"/>
            <w:shd w:val="clear" w:color="auto" w:fill="A6A6A6" w:themeFill="background1" w:themeFillShade="A6"/>
            <w:vAlign w:val="center"/>
          </w:tcPr>
          <w:p w14:paraId="63DC2EAA" w14:textId="77777777" w:rsidR="00AD4703" w:rsidRPr="005A7BEF" w:rsidRDefault="00AD4703" w:rsidP="005A7BEF">
            <w:pPr>
              <w:jc w:val="center"/>
              <w:rPr>
                <w:rFonts w:ascii="Arial" w:hAnsi="Arial" w:cs="Arial"/>
                <w:b/>
                <w:sz w:val="18"/>
                <w:szCs w:val="18"/>
              </w:rPr>
            </w:pPr>
          </w:p>
        </w:tc>
        <w:tc>
          <w:tcPr>
            <w:tcW w:w="738" w:type="pct"/>
            <w:shd w:val="clear" w:color="auto" w:fill="A6A6A6" w:themeFill="background1" w:themeFillShade="A6"/>
            <w:vAlign w:val="center"/>
          </w:tcPr>
          <w:p w14:paraId="10F7179D"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Room1</w:t>
            </w:r>
          </w:p>
        </w:tc>
        <w:tc>
          <w:tcPr>
            <w:tcW w:w="739" w:type="pct"/>
            <w:shd w:val="clear" w:color="auto" w:fill="A6A6A6" w:themeFill="background1" w:themeFillShade="A6"/>
            <w:vAlign w:val="center"/>
          </w:tcPr>
          <w:p w14:paraId="72518C11" w14:textId="77777777" w:rsidR="00AD4703" w:rsidRPr="005A7BEF" w:rsidRDefault="00AD4703" w:rsidP="005A7BEF">
            <w:pPr>
              <w:jc w:val="center"/>
              <w:rPr>
                <w:rFonts w:ascii="Arial" w:hAnsi="Arial" w:cs="Arial"/>
                <w:b/>
                <w:sz w:val="18"/>
                <w:szCs w:val="18"/>
              </w:rPr>
            </w:pPr>
            <w:r w:rsidRPr="005A7BEF">
              <w:rPr>
                <w:rFonts w:ascii="Arial" w:hAnsi="Arial" w:cs="Arial"/>
                <w:b/>
                <w:sz w:val="18"/>
                <w:szCs w:val="18"/>
              </w:rPr>
              <w:t>Room2</w:t>
            </w:r>
          </w:p>
        </w:tc>
      </w:tr>
      <w:tr w:rsidR="00AD4703" w:rsidRPr="005A7BEF" w14:paraId="328DC1D8" w14:textId="77777777" w:rsidTr="009035F3">
        <w:tc>
          <w:tcPr>
            <w:tcW w:w="3523" w:type="pct"/>
          </w:tcPr>
          <w:p w14:paraId="28598982" w14:textId="77777777" w:rsidR="00AD4703" w:rsidRPr="005A7BEF" w:rsidRDefault="00AD4703" w:rsidP="005A7BEF">
            <w:pPr>
              <w:rPr>
                <w:rFonts w:ascii="Arial" w:hAnsi="Arial" w:cs="Arial"/>
                <w:b/>
                <w:sz w:val="18"/>
                <w:szCs w:val="18"/>
              </w:rPr>
            </w:pPr>
            <w:r w:rsidRPr="005A7BEF">
              <w:rPr>
                <w:rFonts w:ascii="Arial" w:hAnsi="Arial" w:cs="Arial"/>
                <w:b/>
                <w:sz w:val="18"/>
                <w:szCs w:val="18"/>
              </w:rPr>
              <w:t>36b. Who measured this room?</w:t>
            </w:r>
          </w:p>
          <w:p w14:paraId="0DFD059D" w14:textId="77777777" w:rsidR="00AD4703" w:rsidRPr="005A7BEF" w:rsidRDefault="00AD4703" w:rsidP="005A7BEF">
            <w:pPr>
              <w:pStyle w:val="ListParagraph"/>
              <w:numPr>
                <w:ilvl w:val="0"/>
                <w:numId w:val="70"/>
              </w:numPr>
              <w:spacing w:after="0" w:line="240" w:lineRule="auto"/>
              <w:rPr>
                <w:rFonts w:ascii="Arial" w:hAnsi="Arial" w:cs="Arial"/>
                <w:b/>
                <w:sz w:val="18"/>
                <w:szCs w:val="18"/>
              </w:rPr>
            </w:pPr>
            <w:r w:rsidRPr="005A7BEF">
              <w:rPr>
                <w:rFonts w:ascii="Arial" w:hAnsi="Arial" w:cs="Arial"/>
                <w:b/>
                <w:sz w:val="18"/>
                <w:szCs w:val="18"/>
              </w:rPr>
              <w:t>You the surveyor</w:t>
            </w:r>
          </w:p>
          <w:p w14:paraId="3ECD1327" w14:textId="77777777" w:rsidR="00AD4703" w:rsidRPr="005A7BEF" w:rsidRDefault="00AD4703" w:rsidP="005A7BEF">
            <w:pPr>
              <w:pStyle w:val="ListParagraph"/>
              <w:numPr>
                <w:ilvl w:val="0"/>
                <w:numId w:val="69"/>
              </w:numPr>
              <w:spacing w:after="0" w:line="240" w:lineRule="auto"/>
              <w:rPr>
                <w:rFonts w:ascii="Arial" w:hAnsi="Arial" w:cs="Arial"/>
                <w:b/>
                <w:sz w:val="18"/>
                <w:szCs w:val="18"/>
              </w:rPr>
            </w:pPr>
            <w:r w:rsidRPr="005A7BEF">
              <w:rPr>
                <w:rFonts w:ascii="Arial" w:hAnsi="Arial" w:cs="Arial"/>
                <w:b/>
                <w:sz w:val="18"/>
                <w:szCs w:val="18"/>
              </w:rPr>
              <w:t>A household member</w:t>
            </w:r>
          </w:p>
        </w:tc>
        <w:tc>
          <w:tcPr>
            <w:tcW w:w="738" w:type="pct"/>
          </w:tcPr>
          <w:p w14:paraId="5C64A512" w14:textId="77777777" w:rsidR="00AD4703" w:rsidRPr="005A7BEF" w:rsidRDefault="00AD4703" w:rsidP="005A7BEF">
            <w:pPr>
              <w:rPr>
                <w:rFonts w:ascii="Arial" w:hAnsi="Arial" w:cs="Arial"/>
                <w:b/>
                <w:sz w:val="18"/>
                <w:szCs w:val="18"/>
              </w:rPr>
            </w:pPr>
          </w:p>
        </w:tc>
        <w:tc>
          <w:tcPr>
            <w:tcW w:w="739" w:type="pct"/>
          </w:tcPr>
          <w:p w14:paraId="1C1D7E94" w14:textId="77777777" w:rsidR="00AD4703" w:rsidRPr="005A7BEF" w:rsidRDefault="00AD4703" w:rsidP="005A7BEF">
            <w:pPr>
              <w:rPr>
                <w:rFonts w:ascii="Arial" w:hAnsi="Arial" w:cs="Arial"/>
                <w:b/>
                <w:sz w:val="18"/>
                <w:szCs w:val="18"/>
              </w:rPr>
            </w:pPr>
          </w:p>
        </w:tc>
      </w:tr>
      <w:tr w:rsidR="00AD4703" w:rsidRPr="005A7BEF" w14:paraId="5D2E4F60" w14:textId="77777777" w:rsidTr="009035F3">
        <w:tc>
          <w:tcPr>
            <w:tcW w:w="3523" w:type="pct"/>
          </w:tcPr>
          <w:p w14:paraId="0352394A" w14:textId="77777777" w:rsidR="00AD4703" w:rsidRPr="005A7BEF" w:rsidRDefault="00AD4703" w:rsidP="005A7BEF">
            <w:pPr>
              <w:rPr>
                <w:rFonts w:ascii="Arial" w:hAnsi="Arial" w:cs="Arial"/>
                <w:b/>
                <w:sz w:val="18"/>
                <w:szCs w:val="18"/>
              </w:rPr>
            </w:pPr>
            <w:r w:rsidRPr="005A7BEF">
              <w:rPr>
                <w:rFonts w:ascii="Arial" w:hAnsi="Arial" w:cs="Arial"/>
                <w:b/>
                <w:sz w:val="18"/>
                <w:szCs w:val="18"/>
              </w:rPr>
              <w:t>36c. Was this room rectangular or circular?</w:t>
            </w:r>
          </w:p>
          <w:p w14:paraId="046C79BE" w14:textId="77777777" w:rsidR="00AD4703" w:rsidRPr="005A7BEF" w:rsidRDefault="00AD4703" w:rsidP="005A7BEF">
            <w:pPr>
              <w:pStyle w:val="ListParagraph"/>
              <w:numPr>
                <w:ilvl w:val="0"/>
                <w:numId w:val="71"/>
              </w:numPr>
              <w:spacing w:after="0" w:line="240" w:lineRule="auto"/>
              <w:rPr>
                <w:rFonts w:ascii="Arial" w:hAnsi="Arial" w:cs="Arial"/>
                <w:b/>
                <w:sz w:val="18"/>
                <w:szCs w:val="18"/>
              </w:rPr>
            </w:pPr>
            <w:r w:rsidRPr="005A7BEF">
              <w:rPr>
                <w:rFonts w:ascii="Arial" w:hAnsi="Arial" w:cs="Arial"/>
                <w:b/>
                <w:sz w:val="18"/>
                <w:szCs w:val="18"/>
              </w:rPr>
              <w:t>Rectangular</w:t>
            </w:r>
          </w:p>
          <w:p w14:paraId="508727CB" w14:textId="77777777" w:rsidR="00AD4703" w:rsidRPr="005A7BEF" w:rsidRDefault="00AD4703" w:rsidP="005A7BEF">
            <w:pPr>
              <w:pStyle w:val="ListParagraph"/>
              <w:numPr>
                <w:ilvl w:val="0"/>
                <w:numId w:val="68"/>
              </w:numPr>
              <w:spacing w:after="0" w:line="240" w:lineRule="auto"/>
              <w:rPr>
                <w:rFonts w:ascii="Arial" w:hAnsi="Arial" w:cs="Arial"/>
                <w:b/>
                <w:sz w:val="18"/>
                <w:szCs w:val="18"/>
              </w:rPr>
            </w:pPr>
            <w:r w:rsidRPr="005A7BEF">
              <w:rPr>
                <w:rFonts w:ascii="Arial" w:hAnsi="Arial" w:cs="Arial"/>
                <w:b/>
                <w:sz w:val="18"/>
                <w:szCs w:val="18"/>
              </w:rPr>
              <w:t>Circular &gt;&gt;36f</w:t>
            </w:r>
          </w:p>
        </w:tc>
        <w:tc>
          <w:tcPr>
            <w:tcW w:w="738" w:type="pct"/>
          </w:tcPr>
          <w:p w14:paraId="6C0E894D" w14:textId="77777777" w:rsidR="00AD4703" w:rsidRPr="005A7BEF" w:rsidRDefault="00AD4703" w:rsidP="005A7BEF">
            <w:pPr>
              <w:rPr>
                <w:rFonts w:ascii="Arial" w:hAnsi="Arial" w:cs="Arial"/>
                <w:b/>
                <w:sz w:val="18"/>
                <w:szCs w:val="18"/>
              </w:rPr>
            </w:pPr>
          </w:p>
        </w:tc>
        <w:tc>
          <w:tcPr>
            <w:tcW w:w="739" w:type="pct"/>
          </w:tcPr>
          <w:p w14:paraId="04B6357A" w14:textId="77777777" w:rsidR="00AD4703" w:rsidRPr="005A7BEF" w:rsidRDefault="00AD4703" w:rsidP="005A7BEF">
            <w:pPr>
              <w:rPr>
                <w:rFonts w:ascii="Arial" w:hAnsi="Arial" w:cs="Arial"/>
                <w:b/>
                <w:sz w:val="18"/>
                <w:szCs w:val="18"/>
              </w:rPr>
            </w:pPr>
          </w:p>
        </w:tc>
      </w:tr>
      <w:tr w:rsidR="00AD4703" w:rsidRPr="005A7BEF" w14:paraId="58DAA8C1" w14:textId="77777777" w:rsidTr="009035F3">
        <w:tc>
          <w:tcPr>
            <w:tcW w:w="3523" w:type="pct"/>
          </w:tcPr>
          <w:p w14:paraId="54A80FB5" w14:textId="77777777" w:rsidR="00AD4703" w:rsidRPr="005A7BEF" w:rsidRDefault="00AD4703" w:rsidP="005A7BEF">
            <w:pPr>
              <w:rPr>
                <w:rFonts w:ascii="Arial" w:hAnsi="Arial" w:cs="Arial"/>
                <w:b/>
                <w:sz w:val="18"/>
                <w:szCs w:val="18"/>
              </w:rPr>
            </w:pPr>
            <w:r w:rsidRPr="005A7BEF">
              <w:rPr>
                <w:rFonts w:ascii="Arial" w:hAnsi="Arial" w:cs="Arial"/>
                <w:b/>
                <w:sz w:val="18"/>
                <w:szCs w:val="18"/>
              </w:rPr>
              <w:t>36d. What is the length of the room? (in metres)</w:t>
            </w:r>
          </w:p>
        </w:tc>
        <w:tc>
          <w:tcPr>
            <w:tcW w:w="738" w:type="pct"/>
          </w:tcPr>
          <w:p w14:paraId="4E6F79EE" w14:textId="77777777" w:rsidR="00AD4703" w:rsidRPr="005A7BEF" w:rsidRDefault="00AD4703" w:rsidP="005A7BEF">
            <w:pPr>
              <w:rPr>
                <w:rFonts w:ascii="Arial" w:hAnsi="Arial" w:cs="Arial"/>
                <w:b/>
                <w:sz w:val="18"/>
                <w:szCs w:val="18"/>
              </w:rPr>
            </w:pPr>
          </w:p>
        </w:tc>
        <w:tc>
          <w:tcPr>
            <w:tcW w:w="739" w:type="pct"/>
          </w:tcPr>
          <w:p w14:paraId="25A57DDF" w14:textId="77777777" w:rsidR="00AD4703" w:rsidRPr="005A7BEF" w:rsidRDefault="00AD4703" w:rsidP="005A7BEF">
            <w:pPr>
              <w:rPr>
                <w:rFonts w:ascii="Arial" w:hAnsi="Arial" w:cs="Arial"/>
                <w:b/>
                <w:sz w:val="18"/>
                <w:szCs w:val="18"/>
              </w:rPr>
            </w:pPr>
          </w:p>
        </w:tc>
      </w:tr>
      <w:tr w:rsidR="00AD4703" w:rsidRPr="005A7BEF" w14:paraId="7C55BE94" w14:textId="77777777" w:rsidTr="009035F3">
        <w:tc>
          <w:tcPr>
            <w:tcW w:w="3523" w:type="pct"/>
          </w:tcPr>
          <w:p w14:paraId="5788DEA9" w14:textId="77777777" w:rsidR="00AD4703" w:rsidRPr="005A7BEF" w:rsidRDefault="00AD4703" w:rsidP="005A7BEF">
            <w:pPr>
              <w:rPr>
                <w:rFonts w:ascii="Arial" w:hAnsi="Arial" w:cs="Arial"/>
                <w:b/>
                <w:sz w:val="18"/>
                <w:szCs w:val="18"/>
              </w:rPr>
            </w:pPr>
            <w:r w:rsidRPr="005A7BEF">
              <w:rPr>
                <w:rFonts w:ascii="Arial" w:hAnsi="Arial" w:cs="Arial"/>
                <w:b/>
                <w:sz w:val="18"/>
                <w:szCs w:val="18"/>
              </w:rPr>
              <w:t>36e. What is the width of the room?  (in metres) &gt;&gt;36i</w:t>
            </w:r>
          </w:p>
        </w:tc>
        <w:tc>
          <w:tcPr>
            <w:tcW w:w="738" w:type="pct"/>
          </w:tcPr>
          <w:p w14:paraId="38D2DE79" w14:textId="77777777" w:rsidR="00AD4703" w:rsidRPr="005A7BEF" w:rsidRDefault="00AD4703" w:rsidP="005A7BEF">
            <w:pPr>
              <w:rPr>
                <w:rFonts w:ascii="Arial" w:hAnsi="Arial" w:cs="Arial"/>
                <w:b/>
                <w:sz w:val="18"/>
                <w:szCs w:val="18"/>
              </w:rPr>
            </w:pPr>
          </w:p>
        </w:tc>
        <w:tc>
          <w:tcPr>
            <w:tcW w:w="739" w:type="pct"/>
          </w:tcPr>
          <w:p w14:paraId="0CADA313" w14:textId="77777777" w:rsidR="00AD4703" w:rsidRPr="005A7BEF" w:rsidRDefault="00AD4703" w:rsidP="005A7BEF">
            <w:pPr>
              <w:rPr>
                <w:rFonts w:ascii="Arial" w:hAnsi="Arial" w:cs="Arial"/>
                <w:b/>
                <w:sz w:val="18"/>
                <w:szCs w:val="18"/>
              </w:rPr>
            </w:pPr>
          </w:p>
        </w:tc>
      </w:tr>
      <w:tr w:rsidR="00AD4703" w:rsidRPr="005A7BEF" w14:paraId="0CEBDF86" w14:textId="77777777" w:rsidTr="009035F3">
        <w:tc>
          <w:tcPr>
            <w:tcW w:w="3523" w:type="pct"/>
          </w:tcPr>
          <w:p w14:paraId="007D3A31"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36f.  Are you measuring the radius (half of the diameter) or circumference (all the way around the room)?           1. Radius     5. Circumference </w:t>
            </w:r>
          </w:p>
        </w:tc>
        <w:tc>
          <w:tcPr>
            <w:tcW w:w="738" w:type="pct"/>
          </w:tcPr>
          <w:p w14:paraId="5F2E182E" w14:textId="77777777" w:rsidR="00AD4703" w:rsidRPr="005A7BEF" w:rsidRDefault="00AD4703" w:rsidP="005A7BEF">
            <w:pPr>
              <w:rPr>
                <w:rFonts w:ascii="Arial" w:hAnsi="Arial" w:cs="Arial"/>
                <w:b/>
                <w:sz w:val="18"/>
                <w:szCs w:val="18"/>
              </w:rPr>
            </w:pPr>
          </w:p>
        </w:tc>
        <w:tc>
          <w:tcPr>
            <w:tcW w:w="739" w:type="pct"/>
          </w:tcPr>
          <w:p w14:paraId="06628744" w14:textId="77777777" w:rsidR="00AD4703" w:rsidRPr="005A7BEF" w:rsidRDefault="00AD4703" w:rsidP="005A7BEF">
            <w:pPr>
              <w:rPr>
                <w:rFonts w:ascii="Arial" w:hAnsi="Arial" w:cs="Arial"/>
                <w:b/>
                <w:sz w:val="18"/>
                <w:szCs w:val="18"/>
              </w:rPr>
            </w:pPr>
          </w:p>
        </w:tc>
      </w:tr>
      <w:tr w:rsidR="00AD4703" w:rsidRPr="005A7BEF" w14:paraId="7D9E4134" w14:textId="77777777" w:rsidTr="009035F3">
        <w:tc>
          <w:tcPr>
            <w:tcW w:w="3523" w:type="pct"/>
          </w:tcPr>
          <w:p w14:paraId="4FEAC469" w14:textId="77777777" w:rsidR="00AD4703" w:rsidRPr="005A7BEF" w:rsidRDefault="00AD4703" w:rsidP="005A7BEF">
            <w:pPr>
              <w:rPr>
                <w:rFonts w:ascii="Arial" w:hAnsi="Arial" w:cs="Arial"/>
                <w:b/>
                <w:sz w:val="18"/>
                <w:szCs w:val="18"/>
              </w:rPr>
            </w:pPr>
            <w:r w:rsidRPr="005A7BEF">
              <w:rPr>
                <w:rFonts w:ascii="Arial" w:hAnsi="Arial" w:cs="Arial"/>
                <w:b/>
                <w:sz w:val="18"/>
                <w:szCs w:val="18"/>
              </w:rPr>
              <w:t>36g.  What is the radius of the room?</w:t>
            </w:r>
          </w:p>
        </w:tc>
        <w:tc>
          <w:tcPr>
            <w:tcW w:w="738" w:type="pct"/>
          </w:tcPr>
          <w:p w14:paraId="7C7DDAD7" w14:textId="77777777" w:rsidR="00AD4703" w:rsidRPr="005A7BEF" w:rsidRDefault="00AD4703" w:rsidP="005A7BEF">
            <w:pPr>
              <w:rPr>
                <w:rFonts w:ascii="Arial" w:hAnsi="Arial" w:cs="Arial"/>
                <w:b/>
                <w:sz w:val="18"/>
                <w:szCs w:val="18"/>
              </w:rPr>
            </w:pPr>
          </w:p>
        </w:tc>
        <w:tc>
          <w:tcPr>
            <w:tcW w:w="739" w:type="pct"/>
          </w:tcPr>
          <w:p w14:paraId="03415D20" w14:textId="77777777" w:rsidR="00AD4703" w:rsidRPr="005A7BEF" w:rsidRDefault="00AD4703" w:rsidP="005A7BEF">
            <w:pPr>
              <w:rPr>
                <w:rFonts w:ascii="Arial" w:hAnsi="Arial" w:cs="Arial"/>
                <w:b/>
                <w:sz w:val="18"/>
                <w:szCs w:val="18"/>
              </w:rPr>
            </w:pPr>
          </w:p>
        </w:tc>
      </w:tr>
      <w:tr w:rsidR="00AD4703" w:rsidRPr="005A7BEF" w14:paraId="28B9A24E" w14:textId="77777777" w:rsidTr="009035F3">
        <w:tc>
          <w:tcPr>
            <w:tcW w:w="3523" w:type="pct"/>
          </w:tcPr>
          <w:p w14:paraId="3B386B05" w14:textId="77777777" w:rsidR="00AD4703" w:rsidRPr="005A7BEF" w:rsidRDefault="00AD4703" w:rsidP="005A7BEF">
            <w:pPr>
              <w:rPr>
                <w:rFonts w:ascii="Arial" w:hAnsi="Arial" w:cs="Arial"/>
                <w:b/>
                <w:sz w:val="18"/>
                <w:szCs w:val="18"/>
              </w:rPr>
            </w:pPr>
            <w:r w:rsidRPr="005A7BEF">
              <w:rPr>
                <w:rFonts w:ascii="Arial" w:hAnsi="Arial" w:cs="Arial"/>
                <w:b/>
                <w:sz w:val="18"/>
                <w:szCs w:val="18"/>
              </w:rPr>
              <w:t>36h.  What is the circumference of the room?</w:t>
            </w:r>
          </w:p>
        </w:tc>
        <w:tc>
          <w:tcPr>
            <w:tcW w:w="738" w:type="pct"/>
          </w:tcPr>
          <w:p w14:paraId="7E6E646C" w14:textId="77777777" w:rsidR="00AD4703" w:rsidRPr="005A7BEF" w:rsidRDefault="00AD4703" w:rsidP="005A7BEF">
            <w:pPr>
              <w:rPr>
                <w:rFonts w:ascii="Arial" w:hAnsi="Arial" w:cs="Arial"/>
                <w:b/>
                <w:sz w:val="18"/>
                <w:szCs w:val="18"/>
              </w:rPr>
            </w:pPr>
          </w:p>
        </w:tc>
        <w:tc>
          <w:tcPr>
            <w:tcW w:w="739" w:type="pct"/>
          </w:tcPr>
          <w:p w14:paraId="6C0F799E" w14:textId="77777777" w:rsidR="00AD4703" w:rsidRPr="005A7BEF" w:rsidRDefault="00AD4703" w:rsidP="005A7BEF">
            <w:pPr>
              <w:rPr>
                <w:rFonts w:ascii="Arial" w:hAnsi="Arial" w:cs="Arial"/>
                <w:b/>
                <w:sz w:val="18"/>
                <w:szCs w:val="18"/>
              </w:rPr>
            </w:pPr>
          </w:p>
        </w:tc>
      </w:tr>
      <w:tr w:rsidR="00AD4703" w:rsidRPr="005A7BEF" w14:paraId="46D8E1D6" w14:textId="77777777" w:rsidTr="00BB358E">
        <w:tc>
          <w:tcPr>
            <w:tcW w:w="3523" w:type="pct"/>
          </w:tcPr>
          <w:p w14:paraId="74944035" w14:textId="178B3A0A" w:rsidR="00AD4703" w:rsidRPr="005A7BEF" w:rsidRDefault="00AD4703" w:rsidP="005A7BEF">
            <w:pPr>
              <w:rPr>
                <w:rFonts w:ascii="Arial" w:hAnsi="Arial" w:cs="Arial"/>
                <w:b/>
                <w:sz w:val="18"/>
                <w:szCs w:val="18"/>
              </w:rPr>
            </w:pPr>
            <w:r w:rsidRPr="005A7BEF">
              <w:rPr>
                <w:rFonts w:ascii="Arial" w:hAnsi="Arial" w:cs="Arial"/>
                <w:b/>
                <w:sz w:val="18"/>
                <w:szCs w:val="18"/>
              </w:rPr>
              <w:t xml:space="preserve">36i. This is the total area of all the rooms. Hit enter to continue (this figure is automatically calculated by the program) using the data on length and width measured. </w:t>
            </w:r>
          </w:p>
        </w:tc>
        <w:tc>
          <w:tcPr>
            <w:tcW w:w="1477" w:type="pct"/>
            <w:gridSpan w:val="2"/>
          </w:tcPr>
          <w:p w14:paraId="76702218" w14:textId="77777777" w:rsidR="00AD4703" w:rsidRPr="005A7BEF" w:rsidRDefault="00AD4703" w:rsidP="005A7BEF">
            <w:pPr>
              <w:rPr>
                <w:rFonts w:ascii="Arial" w:hAnsi="Arial" w:cs="Arial"/>
                <w:b/>
                <w:sz w:val="18"/>
                <w:szCs w:val="18"/>
              </w:rPr>
            </w:pPr>
          </w:p>
        </w:tc>
      </w:tr>
      <w:tr w:rsidR="009035F3" w:rsidRPr="005A7BEF" w14:paraId="207B8DEF" w14:textId="77777777" w:rsidTr="009035F3">
        <w:tc>
          <w:tcPr>
            <w:tcW w:w="3523" w:type="pct"/>
          </w:tcPr>
          <w:p w14:paraId="67621B71" w14:textId="1909610C" w:rsidR="009035F3" w:rsidRPr="005A7BEF" w:rsidRDefault="009035F3" w:rsidP="005A7BEF">
            <w:pPr>
              <w:rPr>
                <w:rFonts w:ascii="Arial" w:hAnsi="Arial" w:cs="Arial"/>
                <w:b/>
                <w:sz w:val="18"/>
                <w:szCs w:val="18"/>
              </w:rPr>
            </w:pPr>
            <w:r w:rsidRPr="005A7BEF">
              <w:rPr>
                <w:rFonts w:ascii="Arial" w:hAnsi="Arial" w:cs="Arial"/>
                <w:b/>
                <w:sz w:val="18"/>
                <w:szCs w:val="18"/>
              </w:rPr>
              <w:t>36j. ‘Where was the measurement taken?’    1. Inside            5. Outside</w:t>
            </w:r>
          </w:p>
        </w:tc>
        <w:tc>
          <w:tcPr>
            <w:tcW w:w="1477" w:type="pct"/>
            <w:gridSpan w:val="2"/>
          </w:tcPr>
          <w:p w14:paraId="39C39D6F" w14:textId="77777777" w:rsidR="009035F3" w:rsidRPr="005A7BEF" w:rsidRDefault="009035F3" w:rsidP="005A7BEF">
            <w:pPr>
              <w:rPr>
                <w:rFonts w:ascii="Arial" w:hAnsi="Arial" w:cs="Arial"/>
                <w:b/>
                <w:sz w:val="18"/>
                <w:szCs w:val="18"/>
              </w:rPr>
            </w:pPr>
          </w:p>
        </w:tc>
      </w:tr>
    </w:tbl>
    <w:p w14:paraId="095CB6F9" w14:textId="77777777" w:rsidR="00AD4703" w:rsidRPr="005A7BEF" w:rsidRDefault="00AD4703" w:rsidP="005A7BEF">
      <w:pPr>
        <w:rPr>
          <w:rFonts w:ascii="Arial" w:hAnsi="Arial" w:cs="Arial"/>
        </w:rPr>
      </w:pPr>
    </w:p>
    <w:p w14:paraId="44E414F8" w14:textId="77777777" w:rsidR="00AD4703" w:rsidRPr="005A7BEF" w:rsidRDefault="00AD4703" w:rsidP="005A7BEF">
      <w:pPr>
        <w:rPr>
          <w:rFonts w:ascii="Arial" w:hAnsi="Arial" w:cs="Arial"/>
        </w:rPr>
      </w:pPr>
    </w:p>
    <w:p w14:paraId="7D0555DE" w14:textId="77777777" w:rsidR="00AD4703" w:rsidRPr="005A7BEF" w:rsidRDefault="00AD4703" w:rsidP="005A7BEF">
      <w:pPr>
        <w:rPr>
          <w:rFonts w:ascii="Arial" w:hAnsi="Arial" w:cs="Arial"/>
          <w:b/>
        </w:rPr>
        <w:sectPr w:rsidR="00AD4703" w:rsidRPr="005A7BEF" w:rsidSect="00BB358E">
          <w:pgSz w:w="15840" w:h="12240" w:orient="landscape"/>
          <w:pgMar w:top="1440" w:right="1440" w:bottom="1440" w:left="1440" w:header="720" w:footer="720" w:gutter="0"/>
          <w:cols w:space="720"/>
          <w:docGrid w:linePitch="360"/>
        </w:sectPr>
      </w:pPr>
    </w:p>
    <w:p w14:paraId="50BC1571" w14:textId="12F07171" w:rsidR="00AD4703" w:rsidRPr="005A7BEF" w:rsidRDefault="00AD4703" w:rsidP="00D1768D">
      <w:pPr>
        <w:pStyle w:val="Heading2"/>
        <w:spacing w:before="0"/>
        <w:ind w:left="720"/>
        <w:rPr>
          <w:rFonts w:ascii="Arial" w:hAnsi="Arial" w:cs="Arial"/>
          <w:color w:val="auto"/>
          <w:sz w:val="20"/>
          <w:szCs w:val="20"/>
        </w:rPr>
      </w:pPr>
      <w:bookmarkStart w:id="218" w:name="_Toc516617878"/>
      <w:r w:rsidRPr="005A7BEF">
        <w:rPr>
          <w:rFonts w:ascii="Arial" w:hAnsi="Arial" w:cs="Arial"/>
          <w:color w:val="auto"/>
          <w:sz w:val="20"/>
          <w:szCs w:val="20"/>
        </w:rPr>
        <w:lastRenderedPageBreak/>
        <w:t>PART B- HOUSING CHARACTERISTICS II</w:t>
      </w:r>
      <w:bookmarkEnd w:id="218"/>
      <w:r w:rsidRPr="005A7BEF">
        <w:rPr>
          <w:rFonts w:ascii="Arial" w:hAnsi="Arial" w:cs="Arial"/>
          <w:color w:val="auto"/>
          <w:sz w:val="20"/>
          <w:szCs w:val="20"/>
        </w:rPr>
        <w:t xml:space="preserve">  </w:t>
      </w:r>
    </w:p>
    <w:p w14:paraId="44C9BCE9" w14:textId="77777777" w:rsidR="004E5EE2" w:rsidRDefault="004E5EE2" w:rsidP="005A7BEF">
      <w:pPr>
        <w:ind w:right="368"/>
        <w:rPr>
          <w:rFonts w:ascii="Arial" w:hAnsi="Arial" w:cs="Arial"/>
          <w:i/>
          <w:sz w:val="20"/>
          <w:szCs w:val="20"/>
        </w:rPr>
      </w:pPr>
    </w:p>
    <w:p w14:paraId="5A8F6A30" w14:textId="72737B33" w:rsidR="00AD4703" w:rsidRPr="005A7BEF" w:rsidRDefault="00AD4703" w:rsidP="005A7BEF">
      <w:pPr>
        <w:ind w:right="368"/>
        <w:rPr>
          <w:rFonts w:ascii="Arial" w:hAnsi="Arial" w:cs="Arial"/>
          <w:i/>
          <w:sz w:val="20"/>
          <w:szCs w:val="20"/>
        </w:rPr>
      </w:pPr>
    </w:p>
    <w:tbl>
      <w:tblPr>
        <w:tblStyle w:val="TableGrid"/>
        <w:tblW w:w="4440" w:type="pct"/>
        <w:tblInd w:w="279" w:type="dxa"/>
        <w:tblLook w:val="04A0" w:firstRow="1" w:lastRow="0" w:firstColumn="1" w:lastColumn="0" w:noHBand="0" w:noVBand="1"/>
      </w:tblPr>
      <w:tblGrid>
        <w:gridCol w:w="8362"/>
        <w:gridCol w:w="4962"/>
      </w:tblGrid>
      <w:tr w:rsidR="00AD4703" w:rsidRPr="005A7BEF" w14:paraId="265A8565" w14:textId="77777777" w:rsidTr="008D4EC9">
        <w:trPr>
          <w:trHeight w:val="2177"/>
        </w:trPr>
        <w:tc>
          <w:tcPr>
            <w:tcW w:w="3138" w:type="pct"/>
          </w:tcPr>
          <w:p w14:paraId="4AE9A0FB" w14:textId="77777777" w:rsidR="00AD4703" w:rsidRPr="005A7BEF" w:rsidRDefault="00AD4703" w:rsidP="005A7BEF">
            <w:pPr>
              <w:rPr>
                <w:rFonts w:ascii="Arial" w:hAnsi="Arial" w:cs="Arial"/>
                <w:b/>
                <w:sz w:val="18"/>
                <w:szCs w:val="18"/>
              </w:rPr>
            </w:pPr>
            <w:r w:rsidRPr="005A7BEF">
              <w:rPr>
                <w:rFonts w:ascii="Arial" w:hAnsi="Arial" w:cs="Arial"/>
                <w:b/>
                <w:sz w:val="18"/>
                <w:szCs w:val="18"/>
              </w:rPr>
              <w:t>Q1. In what type of dwelling does the household live?</w:t>
            </w:r>
          </w:p>
          <w:p w14:paraId="7FD1AC73" w14:textId="77777777" w:rsidR="00AD4703" w:rsidRPr="005A7BEF" w:rsidRDefault="00AD4703" w:rsidP="005A7BEF">
            <w:pPr>
              <w:rPr>
                <w:rFonts w:ascii="Arial" w:hAnsi="Arial" w:cs="Arial"/>
                <w:sz w:val="18"/>
                <w:szCs w:val="18"/>
              </w:rPr>
            </w:pPr>
            <w:r w:rsidRPr="005A7BEF">
              <w:rPr>
                <w:rFonts w:ascii="Arial" w:hAnsi="Arial" w:cs="Arial"/>
                <w:sz w:val="18"/>
                <w:szCs w:val="18"/>
              </w:rPr>
              <w:t xml:space="preserve">1….................Separate house/bungalow   </w:t>
            </w:r>
          </w:p>
          <w:p w14:paraId="29D1ADDE" w14:textId="77777777" w:rsidR="00AD4703" w:rsidRPr="005A7BEF" w:rsidRDefault="00AD4703" w:rsidP="005A7BEF">
            <w:pPr>
              <w:rPr>
                <w:rFonts w:ascii="Arial" w:hAnsi="Arial" w:cs="Arial"/>
                <w:sz w:val="18"/>
                <w:szCs w:val="18"/>
              </w:rPr>
            </w:pPr>
            <w:r w:rsidRPr="005A7BEF">
              <w:rPr>
                <w:rFonts w:ascii="Arial" w:hAnsi="Arial" w:cs="Arial"/>
                <w:sz w:val="18"/>
                <w:szCs w:val="18"/>
              </w:rPr>
              <w:t xml:space="preserve">2………….…..Semi-detached house                   </w:t>
            </w:r>
          </w:p>
          <w:p w14:paraId="6C07DB50" w14:textId="77777777" w:rsidR="00AD4703" w:rsidRPr="005A7BEF" w:rsidRDefault="00AD4703" w:rsidP="005A7BEF">
            <w:pPr>
              <w:rPr>
                <w:rFonts w:ascii="Arial" w:hAnsi="Arial" w:cs="Arial"/>
                <w:sz w:val="18"/>
                <w:szCs w:val="18"/>
              </w:rPr>
            </w:pPr>
            <w:r w:rsidRPr="005A7BEF">
              <w:rPr>
                <w:rFonts w:ascii="Arial" w:hAnsi="Arial" w:cs="Arial"/>
                <w:sz w:val="18"/>
                <w:szCs w:val="18"/>
              </w:rPr>
              <w:t xml:space="preserve">3…………..….Flat/Apartment                              </w:t>
            </w:r>
          </w:p>
          <w:p w14:paraId="047578B6" w14:textId="77777777" w:rsidR="00AD4703" w:rsidRPr="005A7BEF" w:rsidRDefault="00AD4703" w:rsidP="005A7BEF">
            <w:pPr>
              <w:rPr>
                <w:rFonts w:ascii="Arial" w:hAnsi="Arial" w:cs="Arial"/>
                <w:sz w:val="18"/>
                <w:szCs w:val="18"/>
              </w:rPr>
            </w:pPr>
            <w:r w:rsidRPr="005A7BEF">
              <w:rPr>
                <w:rFonts w:ascii="Arial" w:hAnsi="Arial" w:cs="Arial"/>
                <w:sz w:val="18"/>
                <w:szCs w:val="18"/>
              </w:rPr>
              <w:t>4……………...Rooms/compound house</w:t>
            </w:r>
          </w:p>
          <w:p w14:paraId="29A4A048" w14:textId="77777777" w:rsidR="00AD4703" w:rsidRPr="005A7BEF" w:rsidRDefault="00AD4703" w:rsidP="005A7BEF">
            <w:pPr>
              <w:rPr>
                <w:rFonts w:ascii="Arial" w:hAnsi="Arial" w:cs="Arial"/>
                <w:sz w:val="18"/>
                <w:szCs w:val="18"/>
              </w:rPr>
            </w:pPr>
            <w:r w:rsidRPr="005A7BEF">
              <w:rPr>
                <w:rFonts w:ascii="Arial" w:hAnsi="Arial" w:cs="Arial"/>
                <w:sz w:val="18"/>
                <w:szCs w:val="18"/>
              </w:rPr>
              <w:t>5……………...Rooms-Other types</w:t>
            </w:r>
          </w:p>
          <w:p w14:paraId="2BA5AC8B" w14:textId="77777777" w:rsidR="00AD4703" w:rsidRPr="005A7BEF" w:rsidRDefault="00AD4703" w:rsidP="005A7BEF">
            <w:pPr>
              <w:rPr>
                <w:rFonts w:ascii="Arial" w:hAnsi="Arial" w:cs="Arial"/>
                <w:sz w:val="18"/>
                <w:szCs w:val="18"/>
              </w:rPr>
            </w:pPr>
            <w:r w:rsidRPr="005A7BEF">
              <w:rPr>
                <w:rFonts w:ascii="Arial" w:hAnsi="Arial" w:cs="Arial"/>
                <w:sz w:val="18"/>
                <w:szCs w:val="18"/>
              </w:rPr>
              <w:t>6……….……..Several huts/buildings same compound</w:t>
            </w:r>
          </w:p>
          <w:p w14:paraId="0DD927CA" w14:textId="77777777" w:rsidR="00AD4703" w:rsidRPr="005A7BEF" w:rsidRDefault="00AD4703" w:rsidP="005A7BEF">
            <w:pPr>
              <w:rPr>
                <w:rFonts w:ascii="Arial" w:hAnsi="Arial" w:cs="Arial"/>
                <w:sz w:val="18"/>
                <w:szCs w:val="18"/>
              </w:rPr>
            </w:pPr>
            <w:r w:rsidRPr="005A7BEF">
              <w:rPr>
                <w:rFonts w:ascii="Arial" w:hAnsi="Arial" w:cs="Arial"/>
                <w:sz w:val="18"/>
                <w:szCs w:val="18"/>
              </w:rPr>
              <w:t>7………………Several huts/buildings different compound</w:t>
            </w:r>
          </w:p>
          <w:p w14:paraId="5ED83B4F" w14:textId="77777777" w:rsidR="00AD4703" w:rsidRPr="005A7BEF" w:rsidRDefault="00AD4703" w:rsidP="005A7BEF">
            <w:pPr>
              <w:rPr>
                <w:rFonts w:ascii="Arial" w:hAnsi="Arial" w:cs="Arial"/>
                <w:sz w:val="18"/>
                <w:szCs w:val="18"/>
              </w:rPr>
            </w:pPr>
            <w:r w:rsidRPr="005A7BEF">
              <w:rPr>
                <w:rFonts w:ascii="Arial" w:hAnsi="Arial" w:cs="Arial"/>
                <w:sz w:val="18"/>
                <w:szCs w:val="18"/>
              </w:rPr>
              <w:t>8………………Tent/ improved home</w:t>
            </w:r>
          </w:p>
          <w:p w14:paraId="2868381E" w14:textId="11C3743D" w:rsidR="00AD4703" w:rsidRPr="005A7BEF" w:rsidRDefault="00F85E3B" w:rsidP="005A7BEF">
            <w:pPr>
              <w:rPr>
                <w:rFonts w:ascii="Arial" w:hAnsi="Arial" w:cs="Arial"/>
                <w:sz w:val="18"/>
                <w:szCs w:val="18"/>
              </w:rPr>
            </w:pPr>
            <w:r w:rsidRPr="005A7BEF">
              <w:rPr>
                <w:rFonts w:ascii="Arial" w:hAnsi="Arial" w:cs="Arial"/>
                <w:sz w:val="18"/>
                <w:szCs w:val="18"/>
              </w:rPr>
              <w:t>-</w:t>
            </w:r>
            <w:r w:rsidR="00AD4703" w:rsidRPr="005A7BEF">
              <w:rPr>
                <w:rFonts w:ascii="Arial" w:hAnsi="Arial" w:cs="Arial"/>
                <w:sz w:val="18"/>
                <w:szCs w:val="18"/>
              </w:rPr>
              <w:t>666………………Other Specify</w:t>
            </w:r>
          </w:p>
          <w:p w14:paraId="413D9863" w14:textId="77777777" w:rsidR="00AD4703" w:rsidRPr="005A7BEF" w:rsidRDefault="00AD4703" w:rsidP="005A7BEF">
            <w:pPr>
              <w:rPr>
                <w:rFonts w:ascii="Arial" w:hAnsi="Arial" w:cs="Arial"/>
                <w:sz w:val="18"/>
                <w:szCs w:val="18"/>
              </w:rPr>
            </w:pPr>
            <w:r w:rsidRPr="005A7BEF">
              <w:rPr>
                <w:rFonts w:ascii="Arial" w:hAnsi="Arial" w:cs="Arial"/>
                <w:sz w:val="18"/>
                <w:szCs w:val="18"/>
              </w:rPr>
              <w:t>-888……………. Refuse to Answer</w:t>
            </w:r>
          </w:p>
          <w:p w14:paraId="730BDE5C" w14:textId="77777777" w:rsidR="00AD4703" w:rsidRPr="005A7BEF" w:rsidRDefault="00AD4703" w:rsidP="005A7BEF">
            <w:pPr>
              <w:rPr>
                <w:rFonts w:ascii="Arial" w:hAnsi="Arial" w:cs="Arial"/>
                <w:b/>
                <w:sz w:val="18"/>
                <w:szCs w:val="18"/>
              </w:rPr>
            </w:pPr>
            <w:r w:rsidRPr="005A7BEF">
              <w:rPr>
                <w:rFonts w:ascii="Arial" w:hAnsi="Arial" w:cs="Arial"/>
                <w:sz w:val="18"/>
                <w:szCs w:val="18"/>
              </w:rPr>
              <w:t>-999……………. Don’t know</w:t>
            </w:r>
          </w:p>
        </w:tc>
        <w:tc>
          <w:tcPr>
            <w:tcW w:w="1862" w:type="pct"/>
          </w:tcPr>
          <w:p w14:paraId="295E6BCE" w14:textId="77777777" w:rsidR="00AD4703" w:rsidRPr="005A7BEF" w:rsidRDefault="00AD4703" w:rsidP="005A7BEF">
            <w:pPr>
              <w:rPr>
                <w:rFonts w:ascii="Arial" w:hAnsi="Arial" w:cs="Arial"/>
                <w:sz w:val="18"/>
                <w:szCs w:val="18"/>
              </w:rPr>
            </w:pPr>
          </w:p>
        </w:tc>
      </w:tr>
      <w:tr w:rsidR="00AD4703" w:rsidRPr="005A7BEF" w14:paraId="580210E2" w14:textId="77777777" w:rsidTr="008D4EC9">
        <w:tc>
          <w:tcPr>
            <w:tcW w:w="3138" w:type="pct"/>
          </w:tcPr>
          <w:p w14:paraId="79BC3912" w14:textId="77777777" w:rsidR="00AD4703" w:rsidRPr="005A7BEF" w:rsidRDefault="00AD4703" w:rsidP="005A7BEF">
            <w:pPr>
              <w:rPr>
                <w:rFonts w:ascii="Arial" w:hAnsi="Arial" w:cs="Arial"/>
                <w:b/>
                <w:sz w:val="18"/>
                <w:szCs w:val="18"/>
              </w:rPr>
            </w:pPr>
            <w:r w:rsidRPr="005A7BEF">
              <w:rPr>
                <w:rFonts w:ascii="Arial" w:hAnsi="Arial" w:cs="Arial"/>
                <w:b/>
                <w:sz w:val="18"/>
                <w:szCs w:val="18"/>
              </w:rPr>
              <w:t>Q2. How many rooms does the household occupy?</w:t>
            </w:r>
          </w:p>
          <w:p w14:paraId="44E66F62" w14:textId="77777777" w:rsidR="00AD4703" w:rsidRPr="005A7BEF" w:rsidRDefault="00AD4703" w:rsidP="005A7BEF">
            <w:pPr>
              <w:rPr>
                <w:rFonts w:ascii="Arial" w:hAnsi="Arial" w:cs="Arial"/>
                <w:b/>
                <w:sz w:val="18"/>
                <w:szCs w:val="18"/>
              </w:rPr>
            </w:pPr>
            <w:r w:rsidRPr="005A7BEF">
              <w:rPr>
                <w:rFonts w:ascii="Arial" w:hAnsi="Arial" w:cs="Arial"/>
                <w:b/>
                <w:sz w:val="18"/>
                <w:szCs w:val="18"/>
              </w:rPr>
              <w:t>(Count living rooms, bed room, dining rooms but not bathroom, toilet and kitchen)</w:t>
            </w:r>
          </w:p>
          <w:p w14:paraId="574BE894" w14:textId="77777777" w:rsidR="00AD4703" w:rsidRPr="005A7BEF" w:rsidRDefault="00AD4703" w:rsidP="005A7BEF">
            <w:pPr>
              <w:rPr>
                <w:rFonts w:ascii="Arial" w:hAnsi="Arial" w:cs="Arial"/>
                <w:b/>
                <w:sz w:val="18"/>
                <w:szCs w:val="18"/>
              </w:rPr>
            </w:pPr>
          </w:p>
        </w:tc>
        <w:tc>
          <w:tcPr>
            <w:tcW w:w="1862" w:type="pct"/>
          </w:tcPr>
          <w:p w14:paraId="162657C6" w14:textId="77777777" w:rsidR="00AD4703" w:rsidRPr="005A7BEF" w:rsidRDefault="00AD4703" w:rsidP="005A7BEF">
            <w:pPr>
              <w:rPr>
                <w:rFonts w:ascii="Arial" w:hAnsi="Arial" w:cs="Arial"/>
                <w:sz w:val="18"/>
                <w:szCs w:val="18"/>
              </w:rPr>
            </w:pPr>
          </w:p>
        </w:tc>
      </w:tr>
      <w:tr w:rsidR="00AD4703" w:rsidRPr="005A7BEF" w14:paraId="3D9B8F38" w14:textId="77777777" w:rsidTr="006F6CF2">
        <w:trPr>
          <w:trHeight w:val="506"/>
        </w:trPr>
        <w:tc>
          <w:tcPr>
            <w:tcW w:w="3138" w:type="pct"/>
          </w:tcPr>
          <w:p w14:paraId="624E92A7" w14:textId="0CCC5555" w:rsidR="00AD4703" w:rsidRPr="005A7BEF" w:rsidRDefault="00AD4703" w:rsidP="005A7BEF">
            <w:pPr>
              <w:rPr>
                <w:rFonts w:ascii="Arial" w:hAnsi="Arial" w:cs="Arial"/>
                <w:b/>
                <w:sz w:val="18"/>
                <w:szCs w:val="18"/>
              </w:rPr>
            </w:pPr>
            <w:r w:rsidRPr="005A7BEF">
              <w:rPr>
                <w:rFonts w:ascii="Arial" w:hAnsi="Arial" w:cs="Arial"/>
                <w:b/>
                <w:sz w:val="18"/>
                <w:szCs w:val="18"/>
              </w:rPr>
              <w:t>Q3.</w:t>
            </w:r>
            <w:r w:rsidR="006F6CF2" w:rsidRPr="005A7BEF">
              <w:rPr>
                <w:rFonts w:ascii="Arial" w:hAnsi="Arial" w:cs="Arial"/>
                <w:b/>
                <w:sz w:val="18"/>
                <w:szCs w:val="18"/>
              </w:rPr>
              <w:t xml:space="preserve"> </w:t>
            </w:r>
            <w:r w:rsidRPr="005A7BEF">
              <w:rPr>
                <w:rFonts w:ascii="Arial" w:hAnsi="Arial" w:cs="Arial"/>
                <w:b/>
                <w:sz w:val="18"/>
                <w:szCs w:val="18"/>
              </w:rPr>
              <w:t>Do other households share this building with you?</w:t>
            </w:r>
          </w:p>
          <w:p w14:paraId="7B5D07BA" w14:textId="065D5EED" w:rsidR="00AD4703" w:rsidRPr="005A7BEF" w:rsidRDefault="00AD4703" w:rsidP="005A7BEF">
            <w:pPr>
              <w:rPr>
                <w:rFonts w:ascii="Arial" w:hAnsi="Arial" w:cs="Arial"/>
                <w:sz w:val="18"/>
                <w:szCs w:val="18"/>
              </w:rPr>
            </w:pPr>
            <w:r w:rsidRPr="005A7BEF">
              <w:rPr>
                <w:rFonts w:ascii="Arial" w:hAnsi="Arial" w:cs="Arial"/>
                <w:sz w:val="18"/>
                <w:szCs w:val="18"/>
              </w:rPr>
              <w:t xml:space="preserve">1………………Yes              </w:t>
            </w:r>
          </w:p>
          <w:p w14:paraId="3AFE5C76" w14:textId="30BA3439" w:rsidR="00AD4703" w:rsidRPr="005A7BEF" w:rsidRDefault="00AD4703" w:rsidP="005A7BEF">
            <w:pPr>
              <w:rPr>
                <w:rFonts w:ascii="Arial" w:hAnsi="Arial" w:cs="Arial"/>
                <w:b/>
                <w:sz w:val="18"/>
                <w:szCs w:val="18"/>
              </w:rPr>
            </w:pPr>
            <w:r w:rsidRPr="005A7BEF">
              <w:rPr>
                <w:rFonts w:ascii="Arial" w:hAnsi="Arial" w:cs="Arial"/>
                <w:sz w:val="18"/>
                <w:szCs w:val="18"/>
              </w:rPr>
              <w:t>5……..……….No</w:t>
            </w:r>
            <w:r w:rsidRPr="005A7BEF">
              <w:rPr>
                <w:rFonts w:ascii="Arial" w:hAnsi="Arial" w:cs="Arial"/>
                <w:b/>
                <w:sz w:val="18"/>
                <w:szCs w:val="18"/>
              </w:rPr>
              <w:t xml:space="preserve">   </w:t>
            </w:r>
          </w:p>
        </w:tc>
        <w:tc>
          <w:tcPr>
            <w:tcW w:w="1862" w:type="pct"/>
          </w:tcPr>
          <w:p w14:paraId="4B2DF84D" w14:textId="77777777" w:rsidR="00AD4703" w:rsidRPr="005A7BEF" w:rsidRDefault="00AD4703" w:rsidP="005A7BEF">
            <w:pPr>
              <w:rPr>
                <w:rFonts w:ascii="Arial" w:hAnsi="Arial" w:cs="Arial"/>
                <w:sz w:val="18"/>
                <w:szCs w:val="18"/>
              </w:rPr>
            </w:pPr>
          </w:p>
        </w:tc>
      </w:tr>
      <w:tr w:rsidR="00AD4703" w:rsidRPr="005A7BEF" w14:paraId="2AFAF6BC" w14:textId="77777777" w:rsidTr="008D4EC9">
        <w:tc>
          <w:tcPr>
            <w:tcW w:w="3138" w:type="pct"/>
          </w:tcPr>
          <w:p w14:paraId="13D22ABE" w14:textId="2CF9F8D9" w:rsidR="00AD4703" w:rsidRPr="005A7BEF" w:rsidRDefault="00AD4703" w:rsidP="005A7BEF">
            <w:pPr>
              <w:rPr>
                <w:rFonts w:ascii="Arial" w:hAnsi="Arial" w:cs="Arial"/>
                <w:b/>
                <w:sz w:val="18"/>
                <w:szCs w:val="18"/>
              </w:rPr>
            </w:pPr>
            <w:r w:rsidRPr="005A7BEF">
              <w:rPr>
                <w:rFonts w:ascii="Arial" w:hAnsi="Arial" w:cs="Arial"/>
                <w:b/>
                <w:sz w:val="18"/>
                <w:szCs w:val="18"/>
              </w:rPr>
              <w:t>Q4.</w:t>
            </w:r>
            <w:r w:rsidR="006F6CF2" w:rsidRPr="005A7BEF">
              <w:rPr>
                <w:rFonts w:ascii="Arial" w:hAnsi="Arial" w:cs="Arial"/>
                <w:b/>
                <w:sz w:val="18"/>
                <w:szCs w:val="18"/>
              </w:rPr>
              <w:t xml:space="preserve"> </w:t>
            </w:r>
            <w:r w:rsidRPr="005A7BEF">
              <w:rPr>
                <w:rFonts w:ascii="Arial" w:hAnsi="Arial" w:cs="Arial"/>
                <w:b/>
                <w:sz w:val="18"/>
                <w:szCs w:val="18"/>
              </w:rPr>
              <w:t xml:space="preserve">What is your present occupancy status? </w:t>
            </w:r>
          </w:p>
          <w:p w14:paraId="00BE74DF" w14:textId="0CE2D041" w:rsidR="00AD4703" w:rsidRPr="005A7BEF" w:rsidRDefault="00AD4703" w:rsidP="005A7BEF">
            <w:pPr>
              <w:rPr>
                <w:rFonts w:ascii="Arial" w:hAnsi="Arial" w:cs="Arial"/>
                <w:b/>
                <w:sz w:val="18"/>
                <w:szCs w:val="18"/>
              </w:rPr>
            </w:pPr>
            <w:r w:rsidRPr="005A7BEF">
              <w:rPr>
                <w:rFonts w:ascii="Arial" w:hAnsi="Arial" w:cs="Arial"/>
                <w:b/>
                <w:sz w:val="18"/>
                <w:szCs w:val="18"/>
              </w:rPr>
              <w:t xml:space="preserve">1……………………Owning    &gt;&gt;6            </w:t>
            </w:r>
          </w:p>
          <w:p w14:paraId="25964B2E" w14:textId="745C0B20" w:rsidR="00AD4703" w:rsidRPr="005A7BEF" w:rsidRDefault="00AD4703" w:rsidP="005A7BEF">
            <w:pPr>
              <w:rPr>
                <w:rFonts w:ascii="Arial" w:hAnsi="Arial" w:cs="Arial"/>
                <w:b/>
                <w:sz w:val="18"/>
                <w:szCs w:val="18"/>
              </w:rPr>
            </w:pPr>
            <w:r w:rsidRPr="005A7BEF">
              <w:rPr>
                <w:rFonts w:ascii="Arial" w:hAnsi="Arial" w:cs="Arial"/>
                <w:b/>
                <w:sz w:val="18"/>
                <w:szCs w:val="18"/>
              </w:rPr>
              <w:t xml:space="preserve">2…………………..Renting                       </w:t>
            </w:r>
          </w:p>
          <w:p w14:paraId="11CEF816" w14:textId="0A23CFB4" w:rsidR="00AD4703" w:rsidRPr="005A7BEF" w:rsidRDefault="00AD4703" w:rsidP="005A7BEF">
            <w:pPr>
              <w:rPr>
                <w:rFonts w:ascii="Arial" w:hAnsi="Arial" w:cs="Arial"/>
                <w:b/>
                <w:sz w:val="18"/>
                <w:szCs w:val="18"/>
              </w:rPr>
            </w:pPr>
            <w:r w:rsidRPr="005A7BEF">
              <w:rPr>
                <w:rFonts w:ascii="Arial" w:hAnsi="Arial" w:cs="Arial"/>
                <w:b/>
                <w:sz w:val="18"/>
                <w:szCs w:val="18"/>
              </w:rPr>
              <w:t>3…………………..Rent-free</w:t>
            </w:r>
          </w:p>
          <w:p w14:paraId="4C1010D6" w14:textId="1AE3D049" w:rsidR="00AD4703" w:rsidRPr="005A7BEF" w:rsidRDefault="00AD4703" w:rsidP="005A7BEF">
            <w:pPr>
              <w:rPr>
                <w:rFonts w:ascii="Arial" w:hAnsi="Arial" w:cs="Arial"/>
                <w:b/>
                <w:sz w:val="18"/>
                <w:szCs w:val="18"/>
              </w:rPr>
            </w:pPr>
            <w:r w:rsidRPr="005A7BEF">
              <w:rPr>
                <w:rFonts w:ascii="Arial" w:hAnsi="Arial" w:cs="Arial"/>
                <w:b/>
                <w:sz w:val="18"/>
                <w:szCs w:val="18"/>
              </w:rPr>
              <w:t>4………………….Perching</w:t>
            </w:r>
          </w:p>
        </w:tc>
        <w:tc>
          <w:tcPr>
            <w:tcW w:w="1862" w:type="pct"/>
          </w:tcPr>
          <w:p w14:paraId="1F62C3B7" w14:textId="77777777" w:rsidR="00AD4703" w:rsidRPr="005A7BEF" w:rsidRDefault="00AD4703" w:rsidP="005A7BEF">
            <w:pPr>
              <w:rPr>
                <w:rFonts w:ascii="Arial" w:hAnsi="Arial" w:cs="Arial"/>
                <w:sz w:val="18"/>
                <w:szCs w:val="18"/>
              </w:rPr>
            </w:pPr>
          </w:p>
        </w:tc>
      </w:tr>
      <w:tr w:rsidR="00AD4703" w:rsidRPr="005A7BEF" w14:paraId="5D8C7E0D" w14:textId="77777777" w:rsidTr="008D4EC9">
        <w:tc>
          <w:tcPr>
            <w:tcW w:w="3138" w:type="pct"/>
          </w:tcPr>
          <w:p w14:paraId="78D84710" w14:textId="77777777" w:rsidR="00AD4703" w:rsidRPr="005A7BEF" w:rsidRDefault="00AD4703" w:rsidP="005A7BEF">
            <w:pPr>
              <w:rPr>
                <w:rFonts w:ascii="Arial" w:hAnsi="Arial" w:cs="Arial"/>
                <w:b/>
                <w:sz w:val="18"/>
                <w:szCs w:val="18"/>
              </w:rPr>
            </w:pPr>
            <w:r w:rsidRPr="005A7BEF">
              <w:rPr>
                <w:rFonts w:ascii="Arial" w:hAnsi="Arial" w:cs="Arial"/>
                <w:b/>
                <w:sz w:val="18"/>
                <w:szCs w:val="18"/>
              </w:rPr>
              <w:t>Q5. Who owns this dwelling?</w:t>
            </w:r>
          </w:p>
          <w:p w14:paraId="1C2B1691" w14:textId="72722EEB" w:rsidR="00AD4703" w:rsidRPr="005A7BEF" w:rsidRDefault="00AD4703" w:rsidP="005A7BEF">
            <w:pPr>
              <w:rPr>
                <w:rFonts w:ascii="Arial" w:hAnsi="Arial" w:cs="Arial"/>
                <w:sz w:val="18"/>
                <w:szCs w:val="18"/>
              </w:rPr>
            </w:pPr>
            <w:r w:rsidRPr="005A7BEF">
              <w:rPr>
                <w:rFonts w:ascii="Arial" w:hAnsi="Arial" w:cs="Arial"/>
                <w:sz w:val="18"/>
                <w:szCs w:val="18"/>
              </w:rPr>
              <w:t xml:space="preserve">1………Relative not household member       </w:t>
            </w:r>
          </w:p>
          <w:p w14:paraId="3C0D85ED" w14:textId="217EE0C3" w:rsidR="00AD4703" w:rsidRPr="005A7BEF" w:rsidRDefault="00AD4703" w:rsidP="005A7BEF">
            <w:pPr>
              <w:rPr>
                <w:rFonts w:ascii="Arial" w:hAnsi="Arial" w:cs="Arial"/>
                <w:sz w:val="18"/>
                <w:szCs w:val="18"/>
              </w:rPr>
            </w:pPr>
            <w:r w:rsidRPr="005A7BEF">
              <w:rPr>
                <w:rFonts w:ascii="Arial" w:hAnsi="Arial" w:cs="Arial"/>
                <w:sz w:val="18"/>
                <w:szCs w:val="18"/>
              </w:rPr>
              <w:t xml:space="preserve">2………Other private individual                      </w:t>
            </w:r>
          </w:p>
          <w:p w14:paraId="6DD7B959" w14:textId="1B816831" w:rsidR="00AD4703" w:rsidRPr="005A7BEF" w:rsidRDefault="00AD4703" w:rsidP="005A7BEF">
            <w:pPr>
              <w:rPr>
                <w:rFonts w:ascii="Arial" w:hAnsi="Arial" w:cs="Arial"/>
                <w:sz w:val="18"/>
                <w:szCs w:val="18"/>
              </w:rPr>
            </w:pPr>
            <w:r w:rsidRPr="005A7BEF">
              <w:rPr>
                <w:rFonts w:ascii="Arial" w:hAnsi="Arial" w:cs="Arial"/>
                <w:sz w:val="18"/>
                <w:szCs w:val="18"/>
              </w:rPr>
              <w:t xml:space="preserve">3………Private employer                               </w:t>
            </w:r>
          </w:p>
          <w:p w14:paraId="07EE8CE3" w14:textId="4E86E0FD" w:rsidR="00AD4703" w:rsidRPr="005A7BEF" w:rsidRDefault="00AD4703" w:rsidP="005A7BEF">
            <w:pPr>
              <w:rPr>
                <w:rFonts w:ascii="Arial" w:hAnsi="Arial" w:cs="Arial"/>
                <w:sz w:val="18"/>
                <w:szCs w:val="18"/>
              </w:rPr>
            </w:pPr>
            <w:r w:rsidRPr="005A7BEF">
              <w:rPr>
                <w:rFonts w:ascii="Arial" w:hAnsi="Arial" w:cs="Arial"/>
                <w:sz w:val="18"/>
                <w:szCs w:val="18"/>
              </w:rPr>
              <w:t>4………Other private agency</w:t>
            </w:r>
          </w:p>
          <w:p w14:paraId="659F9630" w14:textId="277224CD" w:rsidR="00AD4703" w:rsidRPr="005A7BEF" w:rsidRDefault="00AD4703" w:rsidP="005A7BEF">
            <w:pPr>
              <w:rPr>
                <w:rFonts w:ascii="Arial" w:hAnsi="Arial" w:cs="Arial"/>
                <w:sz w:val="18"/>
                <w:szCs w:val="18"/>
              </w:rPr>
            </w:pPr>
            <w:r w:rsidRPr="005A7BEF">
              <w:rPr>
                <w:rFonts w:ascii="Arial" w:hAnsi="Arial" w:cs="Arial"/>
                <w:sz w:val="18"/>
                <w:szCs w:val="18"/>
              </w:rPr>
              <w:t>5……Public/Government ownership</w:t>
            </w:r>
          </w:p>
          <w:p w14:paraId="36519258" w14:textId="06F12919" w:rsidR="00AD4703" w:rsidRPr="005A7BEF" w:rsidRDefault="006F6CF2" w:rsidP="005A7BEF">
            <w:pPr>
              <w:rPr>
                <w:rFonts w:ascii="Arial" w:hAnsi="Arial" w:cs="Arial"/>
                <w:sz w:val="18"/>
                <w:szCs w:val="18"/>
              </w:rPr>
            </w:pPr>
            <w:r w:rsidRPr="005A7BEF">
              <w:rPr>
                <w:rFonts w:ascii="Arial" w:hAnsi="Arial" w:cs="Arial"/>
                <w:sz w:val="18"/>
                <w:szCs w:val="18"/>
              </w:rPr>
              <w:t>-</w:t>
            </w:r>
            <w:r w:rsidR="00AD4703" w:rsidRPr="005A7BEF">
              <w:rPr>
                <w:rFonts w:ascii="Arial" w:hAnsi="Arial" w:cs="Arial"/>
                <w:sz w:val="18"/>
                <w:szCs w:val="18"/>
              </w:rPr>
              <w:t>666………Other Specify</w:t>
            </w:r>
          </w:p>
          <w:p w14:paraId="72680AD0" w14:textId="6CC25130" w:rsidR="00AD4703" w:rsidRPr="005A7BEF" w:rsidRDefault="00AD4703" w:rsidP="005A7BEF">
            <w:pPr>
              <w:rPr>
                <w:rFonts w:ascii="Arial" w:hAnsi="Arial" w:cs="Arial"/>
                <w:sz w:val="18"/>
                <w:szCs w:val="18"/>
              </w:rPr>
            </w:pPr>
            <w:r w:rsidRPr="005A7BEF">
              <w:rPr>
                <w:rFonts w:ascii="Arial" w:hAnsi="Arial" w:cs="Arial"/>
                <w:sz w:val="18"/>
                <w:szCs w:val="18"/>
              </w:rPr>
              <w:t>-888..……. Refuse to Answer</w:t>
            </w:r>
          </w:p>
          <w:p w14:paraId="1C73CD65" w14:textId="75B1859C" w:rsidR="00AD4703" w:rsidRPr="005A7BEF" w:rsidRDefault="00AD4703" w:rsidP="005A7BEF">
            <w:pPr>
              <w:rPr>
                <w:rFonts w:ascii="Arial" w:hAnsi="Arial" w:cs="Arial"/>
                <w:b/>
                <w:sz w:val="18"/>
                <w:szCs w:val="18"/>
              </w:rPr>
            </w:pPr>
            <w:r w:rsidRPr="005A7BEF">
              <w:rPr>
                <w:rFonts w:ascii="Arial" w:hAnsi="Arial" w:cs="Arial"/>
                <w:sz w:val="18"/>
                <w:szCs w:val="18"/>
              </w:rPr>
              <w:t>-999..……. Don’t know</w:t>
            </w:r>
          </w:p>
        </w:tc>
        <w:tc>
          <w:tcPr>
            <w:tcW w:w="1862" w:type="pct"/>
          </w:tcPr>
          <w:p w14:paraId="219B4AAC" w14:textId="77777777" w:rsidR="00AD4703" w:rsidRPr="005A7BEF" w:rsidRDefault="00AD4703" w:rsidP="005A7BEF">
            <w:pPr>
              <w:rPr>
                <w:rFonts w:ascii="Arial" w:hAnsi="Arial" w:cs="Arial"/>
                <w:sz w:val="18"/>
                <w:szCs w:val="18"/>
              </w:rPr>
            </w:pPr>
          </w:p>
        </w:tc>
      </w:tr>
      <w:tr w:rsidR="00AD4703" w:rsidRPr="005A7BEF" w14:paraId="69EF808C" w14:textId="77777777" w:rsidTr="008D4EC9">
        <w:tc>
          <w:tcPr>
            <w:tcW w:w="3138" w:type="pct"/>
          </w:tcPr>
          <w:p w14:paraId="71CCA331" w14:textId="77777777" w:rsidR="00AD4703" w:rsidRPr="005A7BEF" w:rsidRDefault="00AD4703" w:rsidP="005A7BEF">
            <w:pPr>
              <w:rPr>
                <w:rFonts w:ascii="Arial" w:hAnsi="Arial" w:cs="Arial"/>
                <w:b/>
                <w:sz w:val="18"/>
                <w:szCs w:val="18"/>
              </w:rPr>
            </w:pPr>
            <w:r w:rsidRPr="005A7BEF">
              <w:rPr>
                <w:rFonts w:ascii="Arial" w:hAnsi="Arial" w:cs="Arial"/>
                <w:b/>
                <w:sz w:val="18"/>
                <w:szCs w:val="18"/>
              </w:rPr>
              <w:t>6. What is the condition of the house in which the household is living?</w:t>
            </w:r>
          </w:p>
          <w:p w14:paraId="529D9346" w14:textId="4B5DEDFA" w:rsidR="00AD4703" w:rsidRPr="005A7BEF" w:rsidRDefault="00AD4703" w:rsidP="005A7BEF">
            <w:pPr>
              <w:rPr>
                <w:rFonts w:ascii="Arial" w:hAnsi="Arial" w:cs="Arial"/>
                <w:sz w:val="18"/>
                <w:szCs w:val="18"/>
              </w:rPr>
            </w:pPr>
            <w:r w:rsidRPr="005A7BEF">
              <w:rPr>
                <w:rFonts w:ascii="Arial" w:hAnsi="Arial" w:cs="Arial"/>
                <w:sz w:val="18"/>
                <w:szCs w:val="18"/>
              </w:rPr>
              <w:t xml:space="preserve">1………Good   </w:t>
            </w:r>
          </w:p>
          <w:p w14:paraId="0227C3AB" w14:textId="6D7F623D" w:rsidR="00AD4703" w:rsidRPr="005A7BEF" w:rsidRDefault="00AD4703" w:rsidP="005A7BEF">
            <w:pPr>
              <w:rPr>
                <w:rFonts w:ascii="Arial" w:hAnsi="Arial" w:cs="Arial"/>
                <w:sz w:val="18"/>
                <w:szCs w:val="18"/>
              </w:rPr>
            </w:pPr>
            <w:r w:rsidRPr="005A7BEF">
              <w:rPr>
                <w:rFonts w:ascii="Arial" w:hAnsi="Arial" w:cs="Arial"/>
                <w:sz w:val="18"/>
                <w:szCs w:val="18"/>
              </w:rPr>
              <w:t xml:space="preserve">3………..Livable                     </w:t>
            </w:r>
          </w:p>
          <w:p w14:paraId="4A8A256D" w14:textId="4AE8B6DF" w:rsidR="00AD4703" w:rsidRPr="005A7BEF" w:rsidRDefault="00AD4703" w:rsidP="005A7BEF">
            <w:pPr>
              <w:rPr>
                <w:rFonts w:ascii="Arial" w:hAnsi="Arial" w:cs="Arial"/>
                <w:b/>
                <w:sz w:val="18"/>
                <w:szCs w:val="18"/>
              </w:rPr>
            </w:pPr>
            <w:r w:rsidRPr="005A7BEF">
              <w:rPr>
                <w:rFonts w:ascii="Arial" w:hAnsi="Arial" w:cs="Arial"/>
                <w:sz w:val="18"/>
                <w:szCs w:val="18"/>
              </w:rPr>
              <w:t>5………..Badly damaged</w:t>
            </w:r>
          </w:p>
        </w:tc>
        <w:tc>
          <w:tcPr>
            <w:tcW w:w="1862" w:type="pct"/>
          </w:tcPr>
          <w:p w14:paraId="30CAAA2E" w14:textId="77777777" w:rsidR="00AD4703" w:rsidRPr="005A7BEF" w:rsidRDefault="00AD4703" w:rsidP="005A7BEF">
            <w:pPr>
              <w:rPr>
                <w:rFonts w:ascii="Arial" w:hAnsi="Arial" w:cs="Arial"/>
                <w:sz w:val="18"/>
                <w:szCs w:val="18"/>
              </w:rPr>
            </w:pPr>
          </w:p>
        </w:tc>
      </w:tr>
      <w:tr w:rsidR="00AD4703" w:rsidRPr="005A7BEF" w14:paraId="41EA2604" w14:textId="77777777" w:rsidTr="008D4EC9">
        <w:tc>
          <w:tcPr>
            <w:tcW w:w="3138" w:type="pct"/>
          </w:tcPr>
          <w:p w14:paraId="242372E6" w14:textId="77777777" w:rsidR="00AD4703" w:rsidRPr="005A7BEF" w:rsidRDefault="00AD4703" w:rsidP="005A7BEF">
            <w:pPr>
              <w:rPr>
                <w:rFonts w:ascii="Arial" w:hAnsi="Arial" w:cs="Arial"/>
                <w:b/>
                <w:sz w:val="18"/>
                <w:szCs w:val="18"/>
              </w:rPr>
            </w:pPr>
            <w:r w:rsidRPr="005A7BEF">
              <w:rPr>
                <w:rFonts w:ascii="Arial" w:hAnsi="Arial" w:cs="Arial"/>
                <w:b/>
                <w:sz w:val="18"/>
                <w:szCs w:val="18"/>
              </w:rPr>
              <w:t>Q7. How are the surroundings of the house?</w:t>
            </w:r>
          </w:p>
          <w:p w14:paraId="7EFB9494" w14:textId="5CBC5477" w:rsidR="00AD4703" w:rsidRPr="005A7BEF" w:rsidRDefault="00AD4703" w:rsidP="005A7BEF">
            <w:pPr>
              <w:rPr>
                <w:rFonts w:ascii="Arial" w:hAnsi="Arial" w:cs="Arial"/>
                <w:sz w:val="18"/>
                <w:szCs w:val="18"/>
              </w:rPr>
            </w:pPr>
            <w:r w:rsidRPr="005A7BEF">
              <w:rPr>
                <w:rFonts w:ascii="Arial" w:hAnsi="Arial" w:cs="Arial"/>
                <w:sz w:val="18"/>
                <w:szCs w:val="18"/>
              </w:rPr>
              <w:t>1…………Clean</w:t>
            </w:r>
          </w:p>
          <w:p w14:paraId="147FE65B" w14:textId="40012FB3" w:rsidR="00AD4703" w:rsidRPr="005A7BEF" w:rsidRDefault="00AD4703" w:rsidP="005A7BEF">
            <w:pPr>
              <w:rPr>
                <w:rFonts w:ascii="Arial" w:hAnsi="Arial" w:cs="Arial"/>
                <w:sz w:val="18"/>
                <w:szCs w:val="18"/>
              </w:rPr>
            </w:pPr>
            <w:r w:rsidRPr="005A7BEF">
              <w:rPr>
                <w:rFonts w:ascii="Arial" w:hAnsi="Arial" w:cs="Arial"/>
                <w:sz w:val="18"/>
                <w:szCs w:val="18"/>
              </w:rPr>
              <w:t>3…………Average</w:t>
            </w:r>
          </w:p>
          <w:p w14:paraId="09B4FCD1" w14:textId="088FB109" w:rsidR="00AD4703" w:rsidRPr="005A7BEF" w:rsidRDefault="00AD4703" w:rsidP="005A7BEF">
            <w:pPr>
              <w:rPr>
                <w:rFonts w:ascii="Arial" w:hAnsi="Arial" w:cs="Arial"/>
                <w:b/>
                <w:sz w:val="18"/>
                <w:szCs w:val="18"/>
              </w:rPr>
            </w:pPr>
            <w:r w:rsidRPr="005A7BEF">
              <w:rPr>
                <w:rFonts w:ascii="Arial" w:hAnsi="Arial" w:cs="Arial"/>
                <w:sz w:val="18"/>
                <w:szCs w:val="18"/>
              </w:rPr>
              <w:t>6…………Dirty</w:t>
            </w:r>
          </w:p>
        </w:tc>
        <w:tc>
          <w:tcPr>
            <w:tcW w:w="1862" w:type="pct"/>
          </w:tcPr>
          <w:p w14:paraId="7F538389" w14:textId="77777777" w:rsidR="00AD4703" w:rsidRPr="005A7BEF" w:rsidRDefault="00AD4703" w:rsidP="005A7BEF">
            <w:pPr>
              <w:rPr>
                <w:rFonts w:ascii="Arial" w:hAnsi="Arial" w:cs="Arial"/>
                <w:sz w:val="18"/>
                <w:szCs w:val="18"/>
              </w:rPr>
            </w:pPr>
          </w:p>
        </w:tc>
      </w:tr>
      <w:tr w:rsidR="00AD4703" w:rsidRPr="005A7BEF" w14:paraId="5F793B6A" w14:textId="77777777" w:rsidTr="008D4EC9">
        <w:tc>
          <w:tcPr>
            <w:tcW w:w="3138" w:type="pct"/>
          </w:tcPr>
          <w:p w14:paraId="4EC13C0C" w14:textId="0E3BB1E2" w:rsidR="00AD4703" w:rsidRPr="005A7BEF" w:rsidRDefault="00AD4703" w:rsidP="005A7BEF">
            <w:pPr>
              <w:rPr>
                <w:rFonts w:ascii="Arial" w:hAnsi="Arial" w:cs="Arial"/>
                <w:b/>
                <w:sz w:val="18"/>
                <w:szCs w:val="18"/>
              </w:rPr>
            </w:pPr>
            <w:r w:rsidRPr="005A7BEF">
              <w:rPr>
                <w:rFonts w:ascii="Arial" w:hAnsi="Arial" w:cs="Arial"/>
                <w:b/>
                <w:sz w:val="18"/>
                <w:szCs w:val="18"/>
              </w:rPr>
              <w:t xml:space="preserve">Q8.How many bedrooms does the household have?     </w:t>
            </w:r>
            <w:r w:rsidR="00E20D5D" w:rsidRPr="005A7BEF">
              <w:rPr>
                <w:rFonts w:ascii="Arial" w:hAnsi="Arial" w:cs="Arial"/>
                <w:sz w:val="18"/>
                <w:szCs w:val="18"/>
              </w:rPr>
              <w:t>Number</w:t>
            </w:r>
          </w:p>
        </w:tc>
        <w:tc>
          <w:tcPr>
            <w:tcW w:w="1862" w:type="pct"/>
          </w:tcPr>
          <w:p w14:paraId="662974F8" w14:textId="77777777" w:rsidR="00AD4703" w:rsidRPr="005A7BEF" w:rsidRDefault="00AD4703" w:rsidP="005A7BEF">
            <w:pPr>
              <w:rPr>
                <w:rFonts w:ascii="Arial" w:hAnsi="Arial" w:cs="Arial"/>
                <w:sz w:val="18"/>
                <w:szCs w:val="18"/>
              </w:rPr>
            </w:pPr>
          </w:p>
        </w:tc>
      </w:tr>
      <w:tr w:rsidR="00AD4703" w:rsidRPr="005A7BEF" w14:paraId="152764F2" w14:textId="77777777" w:rsidTr="008D4EC9">
        <w:tc>
          <w:tcPr>
            <w:tcW w:w="3138" w:type="pct"/>
          </w:tcPr>
          <w:p w14:paraId="2D2BF4D1" w14:textId="77777777" w:rsidR="00AB05D3" w:rsidRPr="005A7BEF" w:rsidRDefault="00AD4703" w:rsidP="005A7BEF">
            <w:pPr>
              <w:rPr>
                <w:rFonts w:ascii="Arial" w:hAnsi="Arial" w:cs="Arial"/>
                <w:b/>
                <w:sz w:val="18"/>
                <w:szCs w:val="18"/>
              </w:rPr>
            </w:pPr>
            <w:r w:rsidRPr="005A7BEF">
              <w:rPr>
                <w:rFonts w:ascii="Arial" w:hAnsi="Arial" w:cs="Arial"/>
                <w:b/>
                <w:sz w:val="18"/>
                <w:szCs w:val="18"/>
              </w:rPr>
              <w:t>Q9. Is there a room used exclusively for cooking?</w:t>
            </w:r>
          </w:p>
          <w:p w14:paraId="3444E61A" w14:textId="60B8D0B7" w:rsidR="00AD4703" w:rsidRPr="005A7BEF" w:rsidRDefault="00AD4703" w:rsidP="005A7BEF">
            <w:pPr>
              <w:rPr>
                <w:rFonts w:ascii="Arial" w:hAnsi="Arial" w:cs="Arial"/>
                <w:b/>
                <w:sz w:val="18"/>
                <w:szCs w:val="18"/>
              </w:rPr>
            </w:pPr>
            <w:r w:rsidRPr="005A7BEF">
              <w:rPr>
                <w:rFonts w:ascii="Arial" w:hAnsi="Arial" w:cs="Arial"/>
                <w:b/>
                <w:sz w:val="18"/>
                <w:szCs w:val="18"/>
              </w:rPr>
              <w:t>1………Yes</w:t>
            </w:r>
          </w:p>
          <w:p w14:paraId="523C2FFD" w14:textId="0A5BC4D4" w:rsidR="00AD4703" w:rsidRPr="005A7BEF" w:rsidRDefault="00AD4703" w:rsidP="005A7BEF">
            <w:pPr>
              <w:rPr>
                <w:rFonts w:ascii="Arial" w:hAnsi="Arial" w:cs="Arial"/>
                <w:b/>
                <w:sz w:val="18"/>
                <w:szCs w:val="18"/>
              </w:rPr>
            </w:pPr>
            <w:r w:rsidRPr="005A7BEF">
              <w:rPr>
                <w:rFonts w:ascii="Arial" w:hAnsi="Arial" w:cs="Arial"/>
                <w:b/>
                <w:sz w:val="18"/>
                <w:szCs w:val="18"/>
              </w:rPr>
              <w:t>5……….No  &gt;&gt;12</w:t>
            </w:r>
          </w:p>
        </w:tc>
        <w:tc>
          <w:tcPr>
            <w:tcW w:w="1862" w:type="pct"/>
          </w:tcPr>
          <w:p w14:paraId="6A09CDC1" w14:textId="77777777" w:rsidR="00AD4703" w:rsidRPr="005A7BEF" w:rsidRDefault="00AD4703" w:rsidP="005A7BEF">
            <w:pPr>
              <w:rPr>
                <w:rFonts w:ascii="Arial" w:hAnsi="Arial" w:cs="Arial"/>
                <w:sz w:val="18"/>
                <w:szCs w:val="18"/>
              </w:rPr>
            </w:pPr>
          </w:p>
        </w:tc>
      </w:tr>
      <w:tr w:rsidR="00AD4703" w:rsidRPr="005A7BEF" w14:paraId="654AEE75" w14:textId="77777777" w:rsidTr="008D4EC9">
        <w:tc>
          <w:tcPr>
            <w:tcW w:w="3138" w:type="pct"/>
          </w:tcPr>
          <w:p w14:paraId="235846BF" w14:textId="77777777" w:rsidR="00AD4703" w:rsidRPr="005A7BEF" w:rsidRDefault="00AD4703" w:rsidP="005A7BEF">
            <w:pPr>
              <w:rPr>
                <w:rFonts w:ascii="Arial" w:hAnsi="Arial" w:cs="Arial"/>
                <w:b/>
                <w:sz w:val="18"/>
                <w:szCs w:val="18"/>
              </w:rPr>
            </w:pPr>
            <w:r w:rsidRPr="005A7BEF">
              <w:rPr>
                <w:rFonts w:ascii="Arial" w:hAnsi="Arial" w:cs="Arial"/>
                <w:b/>
                <w:sz w:val="18"/>
                <w:szCs w:val="18"/>
              </w:rPr>
              <w:lastRenderedPageBreak/>
              <w:t>Q10. Is there a window in the room where cooking is done?</w:t>
            </w:r>
          </w:p>
          <w:p w14:paraId="0C9ED506" w14:textId="7D9AB6C1" w:rsidR="00AD4703" w:rsidRPr="005A7BEF" w:rsidRDefault="00AD4703" w:rsidP="005A7BEF">
            <w:pPr>
              <w:rPr>
                <w:rFonts w:ascii="Arial" w:hAnsi="Arial" w:cs="Arial"/>
                <w:b/>
                <w:sz w:val="18"/>
                <w:szCs w:val="18"/>
              </w:rPr>
            </w:pPr>
            <w:r w:rsidRPr="005A7BEF">
              <w:rPr>
                <w:rFonts w:ascii="Arial" w:hAnsi="Arial" w:cs="Arial"/>
                <w:b/>
                <w:sz w:val="18"/>
                <w:szCs w:val="18"/>
              </w:rPr>
              <w:t>1………Yes</w:t>
            </w:r>
          </w:p>
          <w:p w14:paraId="445EED2B" w14:textId="3361FDBB" w:rsidR="00AD4703" w:rsidRPr="005A7BEF" w:rsidRDefault="00AD4703" w:rsidP="005A7BEF">
            <w:pPr>
              <w:rPr>
                <w:rFonts w:ascii="Arial" w:hAnsi="Arial" w:cs="Arial"/>
                <w:b/>
                <w:sz w:val="18"/>
                <w:szCs w:val="18"/>
              </w:rPr>
            </w:pPr>
            <w:r w:rsidRPr="005A7BEF">
              <w:rPr>
                <w:rFonts w:ascii="Arial" w:hAnsi="Arial" w:cs="Arial"/>
                <w:b/>
                <w:sz w:val="18"/>
                <w:szCs w:val="18"/>
              </w:rPr>
              <w:t>5……..No</w:t>
            </w:r>
          </w:p>
        </w:tc>
        <w:tc>
          <w:tcPr>
            <w:tcW w:w="1862" w:type="pct"/>
          </w:tcPr>
          <w:p w14:paraId="08BD67FC" w14:textId="77777777" w:rsidR="00AD4703" w:rsidRPr="005A7BEF" w:rsidRDefault="00AD4703" w:rsidP="005A7BEF">
            <w:pPr>
              <w:rPr>
                <w:rFonts w:ascii="Arial" w:hAnsi="Arial" w:cs="Arial"/>
                <w:sz w:val="18"/>
                <w:szCs w:val="18"/>
              </w:rPr>
            </w:pPr>
          </w:p>
        </w:tc>
      </w:tr>
      <w:tr w:rsidR="00AD4703" w:rsidRPr="005A7BEF" w14:paraId="3A0EFF07" w14:textId="77777777" w:rsidTr="008D4EC9">
        <w:tc>
          <w:tcPr>
            <w:tcW w:w="3138" w:type="pct"/>
          </w:tcPr>
          <w:p w14:paraId="06AAFC63" w14:textId="77777777" w:rsidR="00AD4703" w:rsidRPr="005A7BEF" w:rsidRDefault="00AD4703" w:rsidP="005A7BEF">
            <w:pPr>
              <w:rPr>
                <w:rFonts w:ascii="Arial" w:hAnsi="Arial" w:cs="Arial"/>
                <w:b/>
                <w:sz w:val="18"/>
                <w:szCs w:val="18"/>
              </w:rPr>
            </w:pPr>
            <w:r w:rsidRPr="005A7BEF">
              <w:rPr>
                <w:rFonts w:ascii="Arial" w:hAnsi="Arial" w:cs="Arial"/>
                <w:b/>
                <w:sz w:val="18"/>
                <w:szCs w:val="18"/>
              </w:rPr>
              <w:t>Q11. Is there a chimney/smoke outlet in the cooking place?</w:t>
            </w:r>
          </w:p>
          <w:p w14:paraId="68A11B6F" w14:textId="514FACE6" w:rsidR="00AD4703" w:rsidRPr="005A7BEF" w:rsidRDefault="00AD4703" w:rsidP="005A7BEF">
            <w:pPr>
              <w:rPr>
                <w:rFonts w:ascii="Arial" w:hAnsi="Arial" w:cs="Arial"/>
                <w:b/>
                <w:sz w:val="18"/>
                <w:szCs w:val="18"/>
              </w:rPr>
            </w:pPr>
            <w:r w:rsidRPr="005A7BEF">
              <w:rPr>
                <w:rFonts w:ascii="Arial" w:hAnsi="Arial" w:cs="Arial"/>
                <w:b/>
                <w:sz w:val="18"/>
                <w:szCs w:val="18"/>
              </w:rPr>
              <w:t xml:space="preserve">1………………Yes              </w:t>
            </w:r>
          </w:p>
          <w:p w14:paraId="07A65761" w14:textId="001B7F03" w:rsidR="00AD4703" w:rsidRPr="005A7BEF" w:rsidRDefault="00AD4703" w:rsidP="005A7BEF">
            <w:pPr>
              <w:rPr>
                <w:rFonts w:ascii="Arial" w:hAnsi="Arial" w:cs="Arial"/>
                <w:b/>
                <w:sz w:val="18"/>
                <w:szCs w:val="18"/>
              </w:rPr>
            </w:pPr>
            <w:r w:rsidRPr="005A7BEF">
              <w:rPr>
                <w:rFonts w:ascii="Arial" w:hAnsi="Arial" w:cs="Arial"/>
                <w:b/>
                <w:sz w:val="18"/>
                <w:szCs w:val="18"/>
              </w:rPr>
              <w:t xml:space="preserve"> 5……..……….No   </w:t>
            </w:r>
          </w:p>
        </w:tc>
        <w:tc>
          <w:tcPr>
            <w:tcW w:w="1862" w:type="pct"/>
          </w:tcPr>
          <w:p w14:paraId="1372E6DA" w14:textId="77777777" w:rsidR="00AD4703" w:rsidRPr="005A7BEF" w:rsidRDefault="00AD4703" w:rsidP="005A7BEF">
            <w:pPr>
              <w:rPr>
                <w:rFonts w:ascii="Arial" w:hAnsi="Arial" w:cs="Arial"/>
                <w:sz w:val="18"/>
                <w:szCs w:val="18"/>
              </w:rPr>
            </w:pPr>
          </w:p>
        </w:tc>
      </w:tr>
      <w:tr w:rsidR="00AD4703" w:rsidRPr="005A7BEF" w14:paraId="424E3C40" w14:textId="77777777" w:rsidTr="008D4EC9">
        <w:tc>
          <w:tcPr>
            <w:tcW w:w="3138" w:type="pct"/>
          </w:tcPr>
          <w:p w14:paraId="6C5A9478"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Q12. Do you ever cook outside?   </w:t>
            </w:r>
          </w:p>
          <w:p w14:paraId="69FEB322"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1………………Yes              </w:t>
            </w:r>
          </w:p>
          <w:p w14:paraId="6B2AFCC9" w14:textId="10E9E81B" w:rsidR="00871E72" w:rsidRPr="005A7BEF" w:rsidRDefault="00AD4703" w:rsidP="005A7BEF">
            <w:pPr>
              <w:rPr>
                <w:rFonts w:ascii="Arial" w:hAnsi="Arial" w:cs="Arial"/>
                <w:b/>
                <w:sz w:val="18"/>
                <w:szCs w:val="18"/>
              </w:rPr>
            </w:pPr>
            <w:r w:rsidRPr="005A7BEF">
              <w:rPr>
                <w:rFonts w:ascii="Arial" w:hAnsi="Arial" w:cs="Arial"/>
                <w:b/>
                <w:sz w:val="18"/>
                <w:szCs w:val="18"/>
              </w:rPr>
              <w:t xml:space="preserve">5……..……….No   </w:t>
            </w:r>
            <w:r w:rsidR="00871E72" w:rsidRPr="005A7BEF">
              <w:rPr>
                <w:rFonts w:ascii="Arial" w:hAnsi="Arial" w:cs="Arial"/>
                <w:b/>
                <w:sz w:val="18"/>
                <w:szCs w:val="18"/>
              </w:rPr>
              <w:t>If No &gt;&gt; 14</w:t>
            </w:r>
          </w:p>
        </w:tc>
        <w:tc>
          <w:tcPr>
            <w:tcW w:w="1862" w:type="pct"/>
          </w:tcPr>
          <w:p w14:paraId="6B309843" w14:textId="77777777" w:rsidR="00AD4703" w:rsidRPr="005A7BEF" w:rsidRDefault="00AD4703" w:rsidP="005A7BEF">
            <w:pPr>
              <w:rPr>
                <w:rFonts w:ascii="Arial" w:hAnsi="Arial" w:cs="Arial"/>
                <w:sz w:val="18"/>
                <w:szCs w:val="18"/>
              </w:rPr>
            </w:pPr>
          </w:p>
        </w:tc>
      </w:tr>
      <w:tr w:rsidR="00AD4703" w:rsidRPr="005A7BEF" w14:paraId="4941AAC9" w14:textId="77777777" w:rsidTr="008D4EC9">
        <w:tc>
          <w:tcPr>
            <w:tcW w:w="3138" w:type="pct"/>
          </w:tcPr>
          <w:p w14:paraId="4FAFA3F9" w14:textId="77777777" w:rsidR="008D26ED" w:rsidRPr="005A7BEF" w:rsidRDefault="00AD4703" w:rsidP="005A7BEF">
            <w:pPr>
              <w:rPr>
                <w:rFonts w:ascii="Arial" w:hAnsi="Arial" w:cs="Arial"/>
                <w:b/>
                <w:sz w:val="18"/>
                <w:szCs w:val="18"/>
              </w:rPr>
            </w:pPr>
            <w:r w:rsidRPr="005A7BEF">
              <w:rPr>
                <w:rFonts w:ascii="Arial" w:hAnsi="Arial" w:cs="Arial"/>
                <w:b/>
                <w:sz w:val="18"/>
                <w:szCs w:val="18"/>
              </w:rPr>
              <w:t>Q14. Does your house</w:t>
            </w:r>
            <w:r w:rsidR="001453E7" w:rsidRPr="005A7BEF">
              <w:rPr>
                <w:rFonts w:ascii="Arial" w:hAnsi="Arial" w:cs="Arial"/>
                <w:b/>
                <w:sz w:val="18"/>
                <w:szCs w:val="18"/>
              </w:rPr>
              <w:t>hold</w:t>
            </w:r>
            <w:r w:rsidRPr="005A7BEF">
              <w:rPr>
                <w:rFonts w:ascii="Arial" w:hAnsi="Arial" w:cs="Arial"/>
                <w:b/>
                <w:sz w:val="18"/>
                <w:szCs w:val="18"/>
              </w:rPr>
              <w:t xml:space="preserve"> have electricity?</w:t>
            </w:r>
          </w:p>
          <w:p w14:paraId="6D4F42C0" w14:textId="1D2280B0" w:rsidR="00AD4703" w:rsidRPr="005A7BEF" w:rsidRDefault="00AD4703" w:rsidP="005A7BEF">
            <w:pPr>
              <w:rPr>
                <w:rFonts w:ascii="Arial" w:hAnsi="Arial" w:cs="Arial"/>
                <w:b/>
                <w:sz w:val="18"/>
                <w:szCs w:val="18"/>
              </w:rPr>
            </w:pPr>
            <w:r w:rsidRPr="005A7BEF">
              <w:rPr>
                <w:rFonts w:ascii="Arial" w:hAnsi="Arial" w:cs="Arial"/>
                <w:b/>
                <w:sz w:val="18"/>
                <w:szCs w:val="18"/>
              </w:rPr>
              <w:t xml:space="preserve">1………………Yes              </w:t>
            </w:r>
          </w:p>
          <w:p w14:paraId="14C0A0B6" w14:textId="6BAEE590" w:rsidR="00AD4703" w:rsidRPr="005A7BEF" w:rsidRDefault="00AD4703" w:rsidP="005A7BEF">
            <w:pPr>
              <w:rPr>
                <w:rFonts w:ascii="Arial" w:hAnsi="Arial" w:cs="Arial"/>
                <w:b/>
                <w:sz w:val="18"/>
                <w:szCs w:val="18"/>
              </w:rPr>
            </w:pPr>
            <w:r w:rsidRPr="005A7BEF">
              <w:rPr>
                <w:rFonts w:ascii="Arial" w:hAnsi="Arial" w:cs="Arial"/>
                <w:b/>
                <w:sz w:val="18"/>
                <w:szCs w:val="18"/>
              </w:rPr>
              <w:t xml:space="preserve">5……..……….No  </w:t>
            </w:r>
          </w:p>
        </w:tc>
        <w:tc>
          <w:tcPr>
            <w:tcW w:w="1862" w:type="pct"/>
          </w:tcPr>
          <w:p w14:paraId="3CE21B64" w14:textId="77777777" w:rsidR="00AD4703" w:rsidRPr="005A7BEF" w:rsidRDefault="00AD4703" w:rsidP="005A7BEF">
            <w:pPr>
              <w:rPr>
                <w:rFonts w:ascii="Arial" w:hAnsi="Arial" w:cs="Arial"/>
                <w:sz w:val="18"/>
                <w:szCs w:val="18"/>
              </w:rPr>
            </w:pPr>
          </w:p>
        </w:tc>
      </w:tr>
      <w:tr w:rsidR="00AD4703" w:rsidRPr="005A7BEF" w14:paraId="2B4B8CA6" w14:textId="77777777" w:rsidTr="008D4EC9">
        <w:tc>
          <w:tcPr>
            <w:tcW w:w="3138" w:type="pct"/>
          </w:tcPr>
          <w:p w14:paraId="7741CA97" w14:textId="534A5620" w:rsidR="00AD4703" w:rsidRPr="005A7BEF" w:rsidRDefault="00AD4703" w:rsidP="005A7BEF">
            <w:pPr>
              <w:rPr>
                <w:rFonts w:ascii="Arial" w:hAnsi="Arial" w:cs="Arial"/>
                <w:b/>
                <w:sz w:val="18"/>
                <w:szCs w:val="18"/>
              </w:rPr>
            </w:pPr>
            <w:r w:rsidRPr="005A7BEF">
              <w:rPr>
                <w:rFonts w:ascii="Arial" w:hAnsi="Arial" w:cs="Arial"/>
                <w:b/>
                <w:sz w:val="18"/>
                <w:szCs w:val="18"/>
              </w:rPr>
              <w:t xml:space="preserve">Q16. </w:t>
            </w:r>
            <w:r w:rsidR="004E5EE2">
              <w:rPr>
                <w:rFonts w:ascii="Arial" w:hAnsi="Arial" w:cs="Arial"/>
                <w:b/>
                <w:sz w:val="18"/>
                <w:szCs w:val="18"/>
              </w:rPr>
              <w:t>What is the d</w:t>
            </w:r>
            <w:r w:rsidRPr="005A7BEF">
              <w:rPr>
                <w:rFonts w:ascii="Arial" w:hAnsi="Arial" w:cs="Arial"/>
                <w:b/>
                <w:sz w:val="18"/>
                <w:szCs w:val="18"/>
              </w:rPr>
              <w:t>istance to the nearest public toilet in metres? (Enter -1 if there are no public toilet and people go to the bush).</w:t>
            </w:r>
          </w:p>
        </w:tc>
        <w:tc>
          <w:tcPr>
            <w:tcW w:w="1862" w:type="pct"/>
          </w:tcPr>
          <w:p w14:paraId="32060070" w14:textId="77777777" w:rsidR="00AD4703" w:rsidRPr="005A7BEF" w:rsidRDefault="00AD4703" w:rsidP="005A7BEF">
            <w:pPr>
              <w:rPr>
                <w:rFonts w:ascii="Arial" w:hAnsi="Arial" w:cs="Arial"/>
                <w:sz w:val="18"/>
                <w:szCs w:val="18"/>
              </w:rPr>
            </w:pPr>
          </w:p>
        </w:tc>
      </w:tr>
      <w:tr w:rsidR="00AD4703" w:rsidRPr="005A7BEF" w14:paraId="4BDA6507" w14:textId="77777777" w:rsidTr="008D4EC9">
        <w:trPr>
          <w:trHeight w:val="260"/>
        </w:trPr>
        <w:tc>
          <w:tcPr>
            <w:tcW w:w="3138" w:type="pct"/>
          </w:tcPr>
          <w:p w14:paraId="0C5F8C7B" w14:textId="65D6FA8A" w:rsidR="00AD4703" w:rsidRPr="005A7BEF" w:rsidRDefault="00357DB5" w:rsidP="005A7BEF">
            <w:pPr>
              <w:rPr>
                <w:rFonts w:ascii="Arial" w:hAnsi="Arial" w:cs="Arial"/>
                <w:b/>
                <w:sz w:val="18"/>
                <w:szCs w:val="18"/>
              </w:rPr>
            </w:pPr>
            <w:r w:rsidRPr="005A7BEF">
              <w:rPr>
                <w:rFonts w:ascii="Arial" w:hAnsi="Arial" w:cs="Arial"/>
                <w:b/>
                <w:sz w:val="18"/>
                <w:szCs w:val="18"/>
              </w:rPr>
              <w:t xml:space="preserve">Q17. </w:t>
            </w:r>
            <w:r w:rsidR="004E5EE2">
              <w:rPr>
                <w:rFonts w:ascii="Arial" w:hAnsi="Arial" w:cs="Arial"/>
                <w:b/>
                <w:sz w:val="18"/>
                <w:szCs w:val="18"/>
              </w:rPr>
              <w:t>What is the a</w:t>
            </w:r>
            <w:r w:rsidRPr="005A7BEF">
              <w:rPr>
                <w:rFonts w:ascii="Arial" w:hAnsi="Arial" w:cs="Arial"/>
                <w:b/>
                <w:sz w:val="18"/>
                <w:szCs w:val="18"/>
              </w:rPr>
              <w:t>verage number of minutes spent traveling to and waiting at a public toilet?</w:t>
            </w:r>
          </w:p>
        </w:tc>
        <w:tc>
          <w:tcPr>
            <w:tcW w:w="1862" w:type="pct"/>
          </w:tcPr>
          <w:p w14:paraId="489D0BCC" w14:textId="77777777" w:rsidR="00AD4703" w:rsidRPr="005A7BEF" w:rsidRDefault="00AD4703" w:rsidP="005A7BEF">
            <w:pPr>
              <w:rPr>
                <w:rFonts w:ascii="Arial" w:hAnsi="Arial" w:cs="Arial"/>
                <w:sz w:val="18"/>
                <w:szCs w:val="18"/>
              </w:rPr>
            </w:pPr>
          </w:p>
        </w:tc>
      </w:tr>
      <w:tr w:rsidR="00AD4703" w:rsidRPr="005A7BEF" w14:paraId="02EAEDF0" w14:textId="77777777" w:rsidTr="006F6CF2">
        <w:trPr>
          <w:trHeight w:val="342"/>
        </w:trPr>
        <w:tc>
          <w:tcPr>
            <w:tcW w:w="3138" w:type="pct"/>
          </w:tcPr>
          <w:p w14:paraId="1462A82B" w14:textId="03567613" w:rsidR="00AD4703" w:rsidRPr="005A7BEF" w:rsidRDefault="00AD4703" w:rsidP="005A7BEF">
            <w:pPr>
              <w:rPr>
                <w:rFonts w:ascii="Arial" w:hAnsi="Arial" w:cs="Arial"/>
                <w:b/>
                <w:sz w:val="18"/>
                <w:szCs w:val="18"/>
              </w:rPr>
            </w:pPr>
            <w:r w:rsidRPr="005A7BEF">
              <w:rPr>
                <w:rFonts w:ascii="Arial" w:hAnsi="Arial" w:cs="Arial"/>
                <w:b/>
                <w:sz w:val="18"/>
                <w:szCs w:val="18"/>
              </w:rPr>
              <w:t xml:space="preserve">Q18. </w:t>
            </w:r>
            <w:r w:rsidR="004E5EE2">
              <w:rPr>
                <w:rFonts w:ascii="Arial" w:hAnsi="Arial" w:cs="Arial"/>
                <w:b/>
                <w:sz w:val="18"/>
                <w:szCs w:val="18"/>
              </w:rPr>
              <w:t>What is the n</w:t>
            </w:r>
            <w:r w:rsidRPr="005A7BEF">
              <w:rPr>
                <w:rFonts w:ascii="Arial" w:hAnsi="Arial" w:cs="Arial"/>
                <w:b/>
                <w:sz w:val="18"/>
                <w:szCs w:val="18"/>
              </w:rPr>
              <w:t xml:space="preserve">umber of other buildings owned. </w:t>
            </w:r>
          </w:p>
          <w:p w14:paraId="27DA3F4E" w14:textId="77777777" w:rsidR="00AD4703" w:rsidRPr="005A7BEF" w:rsidRDefault="00AD4703" w:rsidP="005A7BEF">
            <w:pPr>
              <w:rPr>
                <w:rFonts w:ascii="Arial" w:hAnsi="Arial" w:cs="Arial"/>
                <w:b/>
                <w:sz w:val="18"/>
                <w:szCs w:val="18"/>
              </w:rPr>
            </w:pPr>
          </w:p>
        </w:tc>
        <w:tc>
          <w:tcPr>
            <w:tcW w:w="1862" w:type="pct"/>
          </w:tcPr>
          <w:p w14:paraId="7ABB6A53" w14:textId="77777777" w:rsidR="00AD4703" w:rsidRPr="005A7BEF" w:rsidRDefault="00AD4703" w:rsidP="005A7BEF">
            <w:pPr>
              <w:rPr>
                <w:rFonts w:ascii="Arial" w:hAnsi="Arial" w:cs="Arial"/>
                <w:sz w:val="18"/>
                <w:szCs w:val="18"/>
              </w:rPr>
            </w:pPr>
          </w:p>
        </w:tc>
      </w:tr>
      <w:tr w:rsidR="00AD4703" w:rsidRPr="005A7BEF" w14:paraId="06E74182" w14:textId="77777777" w:rsidTr="008D4EC9">
        <w:tc>
          <w:tcPr>
            <w:tcW w:w="3138" w:type="pct"/>
          </w:tcPr>
          <w:p w14:paraId="09B6C65D" w14:textId="26FC66A2" w:rsidR="00AD4703" w:rsidRPr="005A7BEF" w:rsidRDefault="00AD4703" w:rsidP="005A7BEF">
            <w:pPr>
              <w:rPr>
                <w:rFonts w:ascii="Arial" w:hAnsi="Arial" w:cs="Arial"/>
                <w:b/>
                <w:sz w:val="18"/>
                <w:szCs w:val="18"/>
              </w:rPr>
            </w:pPr>
            <w:r w:rsidRPr="005A7BEF">
              <w:rPr>
                <w:rFonts w:ascii="Arial" w:hAnsi="Arial" w:cs="Arial"/>
                <w:b/>
                <w:sz w:val="18"/>
                <w:szCs w:val="18"/>
              </w:rPr>
              <w:t xml:space="preserve">Q19. </w:t>
            </w:r>
            <w:r w:rsidR="0056100F">
              <w:rPr>
                <w:rFonts w:ascii="Arial" w:hAnsi="Arial" w:cs="Arial"/>
                <w:b/>
                <w:sz w:val="18"/>
                <w:szCs w:val="18"/>
              </w:rPr>
              <w:t xml:space="preserve">What is the </w:t>
            </w:r>
            <w:r w:rsidRPr="005A7BEF">
              <w:rPr>
                <w:rFonts w:ascii="Arial" w:hAnsi="Arial" w:cs="Arial"/>
                <w:b/>
                <w:sz w:val="18"/>
                <w:szCs w:val="18"/>
              </w:rPr>
              <w:t>umber of vacant plots owned.</w:t>
            </w:r>
          </w:p>
          <w:p w14:paraId="43E49DC7" w14:textId="77777777" w:rsidR="00AD4703" w:rsidRPr="005A7BEF" w:rsidRDefault="00AD4703" w:rsidP="005A7BEF">
            <w:pPr>
              <w:rPr>
                <w:rFonts w:ascii="Arial" w:hAnsi="Arial" w:cs="Arial"/>
                <w:b/>
                <w:sz w:val="18"/>
                <w:szCs w:val="18"/>
              </w:rPr>
            </w:pPr>
          </w:p>
        </w:tc>
        <w:tc>
          <w:tcPr>
            <w:tcW w:w="1862" w:type="pct"/>
          </w:tcPr>
          <w:p w14:paraId="3485AA69" w14:textId="77777777" w:rsidR="00AD4703" w:rsidRPr="005A7BEF" w:rsidRDefault="00AD4703" w:rsidP="005A7BEF">
            <w:pPr>
              <w:rPr>
                <w:rFonts w:ascii="Arial" w:hAnsi="Arial" w:cs="Arial"/>
                <w:sz w:val="18"/>
                <w:szCs w:val="18"/>
              </w:rPr>
            </w:pPr>
          </w:p>
        </w:tc>
      </w:tr>
      <w:tr w:rsidR="00AD4703" w:rsidRPr="005A7BEF" w14:paraId="05DD7B44" w14:textId="77777777" w:rsidTr="008D4EC9">
        <w:tc>
          <w:tcPr>
            <w:tcW w:w="3138" w:type="pct"/>
          </w:tcPr>
          <w:p w14:paraId="70C8D704" w14:textId="252D1C80" w:rsidR="00AD4703" w:rsidRPr="005A7BEF" w:rsidRDefault="00AD4703" w:rsidP="005A7BEF">
            <w:pPr>
              <w:rPr>
                <w:rFonts w:ascii="Arial" w:hAnsi="Arial" w:cs="Arial"/>
                <w:b/>
                <w:sz w:val="18"/>
                <w:szCs w:val="18"/>
              </w:rPr>
            </w:pPr>
            <w:r w:rsidRPr="005A7BEF">
              <w:rPr>
                <w:rFonts w:ascii="Arial" w:hAnsi="Arial" w:cs="Arial"/>
                <w:b/>
                <w:sz w:val="18"/>
                <w:szCs w:val="18"/>
              </w:rPr>
              <w:t>Q20a. Does this household keep animals?</w:t>
            </w:r>
          </w:p>
          <w:p w14:paraId="63ED9688" w14:textId="77777777" w:rsidR="00AD4703" w:rsidRPr="005A7BEF" w:rsidRDefault="00AD4703" w:rsidP="005A7BEF">
            <w:pPr>
              <w:pStyle w:val="ListParagraph"/>
              <w:numPr>
                <w:ilvl w:val="0"/>
                <w:numId w:val="72"/>
              </w:numPr>
              <w:spacing w:after="0" w:line="240" w:lineRule="auto"/>
              <w:rPr>
                <w:rFonts w:ascii="Arial" w:hAnsi="Arial" w:cs="Arial"/>
                <w:b/>
                <w:sz w:val="18"/>
                <w:szCs w:val="18"/>
              </w:rPr>
            </w:pPr>
            <w:r w:rsidRPr="005A7BEF">
              <w:rPr>
                <w:rFonts w:ascii="Arial" w:hAnsi="Arial" w:cs="Arial"/>
                <w:b/>
                <w:sz w:val="18"/>
                <w:szCs w:val="18"/>
              </w:rPr>
              <w:t>Yes</w:t>
            </w:r>
          </w:p>
          <w:p w14:paraId="2CB4D6C5" w14:textId="4C79C168" w:rsidR="003F6093" w:rsidRPr="005A7BEF" w:rsidRDefault="00AD4703" w:rsidP="005A7BEF">
            <w:pPr>
              <w:rPr>
                <w:rFonts w:ascii="Arial" w:hAnsi="Arial" w:cs="Arial"/>
                <w:b/>
                <w:sz w:val="18"/>
                <w:szCs w:val="18"/>
              </w:rPr>
            </w:pPr>
            <w:r w:rsidRPr="005A7BEF">
              <w:rPr>
                <w:rFonts w:ascii="Arial" w:hAnsi="Arial" w:cs="Arial"/>
                <w:b/>
                <w:sz w:val="18"/>
                <w:szCs w:val="18"/>
              </w:rPr>
              <w:t>5.    No</w:t>
            </w:r>
            <w:r w:rsidR="003F6093" w:rsidRPr="005A7BEF">
              <w:rPr>
                <w:rFonts w:ascii="Arial" w:hAnsi="Arial" w:cs="Arial"/>
                <w:b/>
                <w:sz w:val="18"/>
                <w:szCs w:val="18"/>
              </w:rPr>
              <w:t>&gt;&gt; Q23</w:t>
            </w:r>
          </w:p>
        </w:tc>
        <w:tc>
          <w:tcPr>
            <w:tcW w:w="1862" w:type="pct"/>
          </w:tcPr>
          <w:p w14:paraId="30A0049B" w14:textId="77777777" w:rsidR="00AD4703" w:rsidRPr="005A7BEF" w:rsidRDefault="00AD4703" w:rsidP="005A7BEF">
            <w:pPr>
              <w:rPr>
                <w:rFonts w:ascii="Arial" w:hAnsi="Arial" w:cs="Arial"/>
                <w:sz w:val="18"/>
                <w:szCs w:val="18"/>
              </w:rPr>
            </w:pPr>
          </w:p>
        </w:tc>
      </w:tr>
      <w:tr w:rsidR="00AD4703" w:rsidRPr="005A7BEF" w14:paraId="0EE11965" w14:textId="77777777" w:rsidTr="008D4EC9">
        <w:tc>
          <w:tcPr>
            <w:tcW w:w="3138" w:type="pct"/>
          </w:tcPr>
          <w:p w14:paraId="1CCE81B9" w14:textId="423F4769" w:rsidR="00AD4703" w:rsidRPr="005A7BEF" w:rsidRDefault="00AD4703" w:rsidP="005A7BEF">
            <w:pPr>
              <w:rPr>
                <w:rFonts w:ascii="Arial" w:hAnsi="Arial" w:cs="Arial"/>
                <w:b/>
                <w:sz w:val="18"/>
                <w:szCs w:val="18"/>
              </w:rPr>
            </w:pPr>
            <w:r w:rsidRPr="005A7BEF">
              <w:rPr>
                <w:rFonts w:ascii="Arial" w:hAnsi="Arial" w:cs="Arial"/>
                <w:b/>
                <w:sz w:val="18"/>
                <w:szCs w:val="18"/>
              </w:rPr>
              <w:t>Q20</w:t>
            </w:r>
            <w:r w:rsidR="00A753DE" w:rsidRPr="005A7BEF">
              <w:rPr>
                <w:rFonts w:ascii="Arial" w:hAnsi="Arial" w:cs="Arial"/>
                <w:b/>
                <w:sz w:val="18"/>
                <w:szCs w:val="18"/>
              </w:rPr>
              <w:t>b</w:t>
            </w:r>
            <w:r w:rsidRPr="005A7BEF">
              <w:rPr>
                <w:rFonts w:ascii="Arial" w:hAnsi="Arial" w:cs="Arial"/>
                <w:b/>
                <w:sz w:val="18"/>
                <w:szCs w:val="18"/>
              </w:rPr>
              <w:t>. Where are the animals kept at night?</w:t>
            </w:r>
          </w:p>
          <w:p w14:paraId="38CCB6D1" w14:textId="77777777" w:rsidR="00AB05D3" w:rsidRPr="005A7BEF" w:rsidRDefault="00AD4703" w:rsidP="005A7BEF">
            <w:pPr>
              <w:rPr>
                <w:rFonts w:ascii="Arial" w:hAnsi="Arial" w:cs="Arial"/>
                <w:b/>
                <w:sz w:val="18"/>
                <w:szCs w:val="18"/>
              </w:rPr>
            </w:pPr>
            <w:r w:rsidRPr="005A7BEF">
              <w:rPr>
                <w:rFonts w:ascii="Arial" w:hAnsi="Arial" w:cs="Arial"/>
                <w:b/>
                <w:sz w:val="18"/>
                <w:szCs w:val="18"/>
              </w:rPr>
              <w:t>1…………...Inside the house</w:t>
            </w:r>
          </w:p>
          <w:p w14:paraId="4DEAB177" w14:textId="469E0FB0" w:rsidR="00AD4703" w:rsidRPr="005A7BEF" w:rsidRDefault="00AD4703" w:rsidP="005A7BEF">
            <w:pPr>
              <w:rPr>
                <w:rFonts w:ascii="Arial" w:hAnsi="Arial" w:cs="Arial"/>
                <w:b/>
                <w:sz w:val="18"/>
                <w:szCs w:val="18"/>
              </w:rPr>
            </w:pPr>
            <w:r w:rsidRPr="005A7BEF">
              <w:rPr>
                <w:rFonts w:ascii="Arial" w:hAnsi="Arial" w:cs="Arial"/>
                <w:b/>
                <w:sz w:val="18"/>
                <w:szCs w:val="18"/>
              </w:rPr>
              <w:t>3……………Outside the house</w:t>
            </w:r>
          </w:p>
          <w:p w14:paraId="3FA70C41" w14:textId="2F8E0BDD" w:rsidR="00AD4703" w:rsidRPr="005A7BEF" w:rsidRDefault="00AD4703" w:rsidP="005A7BEF">
            <w:pPr>
              <w:rPr>
                <w:rFonts w:ascii="Arial" w:hAnsi="Arial" w:cs="Arial"/>
                <w:b/>
                <w:sz w:val="18"/>
                <w:szCs w:val="18"/>
              </w:rPr>
            </w:pPr>
            <w:r w:rsidRPr="005A7BEF">
              <w:rPr>
                <w:rFonts w:ascii="Arial" w:hAnsi="Arial" w:cs="Arial"/>
                <w:b/>
                <w:sz w:val="18"/>
                <w:szCs w:val="18"/>
              </w:rPr>
              <w:t>5……………Animal shed</w:t>
            </w:r>
          </w:p>
        </w:tc>
        <w:tc>
          <w:tcPr>
            <w:tcW w:w="1862" w:type="pct"/>
          </w:tcPr>
          <w:p w14:paraId="068DF448" w14:textId="77777777" w:rsidR="00AD4703" w:rsidRPr="005A7BEF" w:rsidRDefault="00AD4703" w:rsidP="005A7BEF">
            <w:pPr>
              <w:rPr>
                <w:rFonts w:ascii="Arial" w:hAnsi="Arial" w:cs="Arial"/>
                <w:sz w:val="18"/>
                <w:szCs w:val="18"/>
              </w:rPr>
            </w:pPr>
          </w:p>
        </w:tc>
      </w:tr>
      <w:tr w:rsidR="00AD4703" w:rsidRPr="005A7BEF" w14:paraId="14AD7787" w14:textId="77777777" w:rsidTr="008D4EC9">
        <w:tc>
          <w:tcPr>
            <w:tcW w:w="3138" w:type="pct"/>
          </w:tcPr>
          <w:p w14:paraId="6C97E3BF" w14:textId="77777777" w:rsidR="00AD4703" w:rsidRPr="005A7BEF" w:rsidRDefault="00AD4703" w:rsidP="005A7BEF">
            <w:pPr>
              <w:rPr>
                <w:rFonts w:ascii="Arial" w:hAnsi="Arial" w:cs="Arial"/>
                <w:b/>
                <w:sz w:val="18"/>
                <w:szCs w:val="18"/>
              </w:rPr>
            </w:pPr>
            <w:r w:rsidRPr="005A7BEF">
              <w:rPr>
                <w:rFonts w:ascii="Arial" w:hAnsi="Arial" w:cs="Arial"/>
                <w:b/>
                <w:sz w:val="18"/>
                <w:szCs w:val="18"/>
              </w:rPr>
              <w:t>Q21. Where are the animals tied during the day?</w:t>
            </w:r>
          </w:p>
          <w:p w14:paraId="1A090F19" w14:textId="470CFFD2" w:rsidR="00AD4703" w:rsidRPr="005A7BEF" w:rsidRDefault="00AD4703" w:rsidP="005A7BEF">
            <w:pPr>
              <w:rPr>
                <w:rFonts w:ascii="Arial" w:hAnsi="Arial" w:cs="Arial"/>
                <w:b/>
                <w:sz w:val="18"/>
                <w:szCs w:val="18"/>
              </w:rPr>
            </w:pPr>
            <w:r w:rsidRPr="005A7BEF">
              <w:rPr>
                <w:rFonts w:ascii="Arial" w:hAnsi="Arial" w:cs="Arial"/>
                <w:b/>
                <w:sz w:val="18"/>
                <w:szCs w:val="18"/>
              </w:rPr>
              <w:t>1…………...Inside the house</w:t>
            </w:r>
          </w:p>
          <w:p w14:paraId="6894FD88" w14:textId="58BF0383" w:rsidR="00AD4703" w:rsidRPr="005A7BEF" w:rsidRDefault="00AD4703" w:rsidP="005A7BEF">
            <w:pPr>
              <w:rPr>
                <w:rFonts w:ascii="Arial" w:hAnsi="Arial" w:cs="Arial"/>
                <w:b/>
                <w:sz w:val="18"/>
                <w:szCs w:val="18"/>
              </w:rPr>
            </w:pPr>
            <w:r w:rsidRPr="005A7BEF">
              <w:rPr>
                <w:rFonts w:ascii="Arial" w:hAnsi="Arial" w:cs="Arial"/>
                <w:b/>
                <w:sz w:val="18"/>
                <w:szCs w:val="18"/>
              </w:rPr>
              <w:t>2……………Outside the house</w:t>
            </w:r>
          </w:p>
          <w:p w14:paraId="36CF473D" w14:textId="32F6ABD5" w:rsidR="00AD4703" w:rsidRPr="005A7BEF" w:rsidRDefault="00AD4703" w:rsidP="005A7BEF">
            <w:pPr>
              <w:rPr>
                <w:rFonts w:ascii="Arial" w:hAnsi="Arial" w:cs="Arial"/>
                <w:b/>
                <w:sz w:val="18"/>
                <w:szCs w:val="18"/>
              </w:rPr>
            </w:pPr>
            <w:r w:rsidRPr="005A7BEF">
              <w:rPr>
                <w:rFonts w:ascii="Arial" w:hAnsi="Arial" w:cs="Arial"/>
                <w:b/>
                <w:sz w:val="18"/>
                <w:szCs w:val="18"/>
              </w:rPr>
              <w:t>3……………Animal shed</w:t>
            </w:r>
          </w:p>
          <w:p w14:paraId="48ECBA2A" w14:textId="3C2ACBCB" w:rsidR="00AD4703" w:rsidRPr="005A7BEF" w:rsidRDefault="00AD4703" w:rsidP="005A7BEF">
            <w:pPr>
              <w:rPr>
                <w:rFonts w:ascii="Arial" w:hAnsi="Arial" w:cs="Arial"/>
                <w:b/>
                <w:sz w:val="18"/>
                <w:szCs w:val="18"/>
              </w:rPr>
            </w:pPr>
            <w:r w:rsidRPr="005A7BEF">
              <w:rPr>
                <w:rFonts w:ascii="Arial" w:hAnsi="Arial" w:cs="Arial"/>
                <w:b/>
                <w:sz w:val="18"/>
                <w:szCs w:val="18"/>
              </w:rPr>
              <w:t>4…………..Free range</w:t>
            </w:r>
          </w:p>
        </w:tc>
        <w:tc>
          <w:tcPr>
            <w:tcW w:w="1862" w:type="pct"/>
          </w:tcPr>
          <w:p w14:paraId="3CAEB047" w14:textId="77777777" w:rsidR="00AD4703" w:rsidRPr="005A7BEF" w:rsidRDefault="00AD4703" w:rsidP="005A7BEF">
            <w:pPr>
              <w:rPr>
                <w:rFonts w:ascii="Arial" w:hAnsi="Arial" w:cs="Arial"/>
                <w:sz w:val="18"/>
                <w:szCs w:val="18"/>
              </w:rPr>
            </w:pPr>
          </w:p>
        </w:tc>
      </w:tr>
      <w:tr w:rsidR="00AD4703" w:rsidRPr="005A7BEF" w14:paraId="0814538C" w14:textId="77777777" w:rsidTr="008D4EC9">
        <w:tc>
          <w:tcPr>
            <w:tcW w:w="3138" w:type="pct"/>
          </w:tcPr>
          <w:p w14:paraId="5DCF2073" w14:textId="5D028684" w:rsidR="00AD4703" w:rsidRPr="005A7BEF" w:rsidRDefault="00AD4703" w:rsidP="005A7BEF">
            <w:pPr>
              <w:rPr>
                <w:rFonts w:ascii="Arial" w:hAnsi="Arial" w:cs="Arial"/>
                <w:b/>
                <w:sz w:val="18"/>
                <w:szCs w:val="18"/>
              </w:rPr>
            </w:pPr>
            <w:r w:rsidRPr="005A7BEF">
              <w:rPr>
                <w:rFonts w:ascii="Arial" w:hAnsi="Arial" w:cs="Arial"/>
                <w:b/>
                <w:sz w:val="18"/>
                <w:szCs w:val="18"/>
              </w:rPr>
              <w:t xml:space="preserve">Q22. Where is the </w:t>
            </w:r>
            <w:r w:rsidR="00CB05A1" w:rsidRPr="005A7BEF">
              <w:rPr>
                <w:rFonts w:ascii="Arial" w:hAnsi="Arial" w:cs="Arial"/>
                <w:b/>
                <w:sz w:val="18"/>
                <w:szCs w:val="18"/>
              </w:rPr>
              <w:t>feed (</w:t>
            </w:r>
            <w:r w:rsidRPr="005A7BEF">
              <w:rPr>
                <w:rFonts w:ascii="Arial" w:hAnsi="Arial" w:cs="Arial"/>
                <w:b/>
                <w:sz w:val="18"/>
                <w:szCs w:val="18"/>
              </w:rPr>
              <w:t>hay</w:t>
            </w:r>
            <w:r w:rsidR="00CB05A1" w:rsidRPr="005A7BEF">
              <w:rPr>
                <w:rFonts w:ascii="Arial" w:hAnsi="Arial" w:cs="Arial"/>
                <w:b/>
                <w:sz w:val="18"/>
                <w:szCs w:val="18"/>
              </w:rPr>
              <w:t>/</w:t>
            </w:r>
            <w:r w:rsidRPr="005A7BEF">
              <w:rPr>
                <w:rFonts w:ascii="Arial" w:hAnsi="Arial" w:cs="Arial"/>
                <w:b/>
                <w:sz w:val="18"/>
                <w:szCs w:val="18"/>
              </w:rPr>
              <w:t>grass) kept?</w:t>
            </w:r>
          </w:p>
          <w:p w14:paraId="6E1CD4A2" w14:textId="50D8F42D" w:rsidR="00AD4703" w:rsidRPr="005A7BEF" w:rsidRDefault="00AD4703" w:rsidP="005A7BEF">
            <w:pPr>
              <w:rPr>
                <w:rFonts w:ascii="Arial" w:hAnsi="Arial" w:cs="Arial"/>
                <w:b/>
                <w:sz w:val="18"/>
                <w:szCs w:val="18"/>
              </w:rPr>
            </w:pPr>
            <w:r w:rsidRPr="005A7BEF">
              <w:rPr>
                <w:rFonts w:ascii="Arial" w:hAnsi="Arial" w:cs="Arial"/>
                <w:b/>
                <w:sz w:val="18"/>
                <w:szCs w:val="18"/>
              </w:rPr>
              <w:t>0…………..No hay provided</w:t>
            </w:r>
          </w:p>
          <w:p w14:paraId="63164A87" w14:textId="2E1C3C7D" w:rsidR="00AD4703" w:rsidRPr="005A7BEF" w:rsidRDefault="00AD4703" w:rsidP="005A7BEF">
            <w:pPr>
              <w:rPr>
                <w:rFonts w:ascii="Arial" w:hAnsi="Arial" w:cs="Arial"/>
                <w:b/>
                <w:sz w:val="18"/>
                <w:szCs w:val="18"/>
              </w:rPr>
            </w:pPr>
            <w:r w:rsidRPr="005A7BEF">
              <w:rPr>
                <w:rFonts w:ascii="Arial" w:hAnsi="Arial" w:cs="Arial"/>
                <w:b/>
                <w:sz w:val="18"/>
                <w:szCs w:val="18"/>
              </w:rPr>
              <w:t>1…………...Inside the house</w:t>
            </w:r>
          </w:p>
          <w:p w14:paraId="69360AA9" w14:textId="0C494E98" w:rsidR="00AD4703" w:rsidRPr="005A7BEF" w:rsidRDefault="00AD4703" w:rsidP="005A7BEF">
            <w:pPr>
              <w:rPr>
                <w:rFonts w:ascii="Arial" w:hAnsi="Arial" w:cs="Arial"/>
                <w:b/>
                <w:sz w:val="18"/>
                <w:szCs w:val="18"/>
              </w:rPr>
            </w:pPr>
            <w:r w:rsidRPr="005A7BEF">
              <w:rPr>
                <w:rFonts w:ascii="Arial" w:hAnsi="Arial" w:cs="Arial"/>
                <w:b/>
                <w:sz w:val="18"/>
                <w:szCs w:val="18"/>
              </w:rPr>
              <w:t>2……………Outside the house</w:t>
            </w:r>
          </w:p>
          <w:p w14:paraId="5943EBA1" w14:textId="7358E61F" w:rsidR="00AD4703" w:rsidRPr="005A7BEF" w:rsidRDefault="00AD4703" w:rsidP="005A7BEF">
            <w:pPr>
              <w:rPr>
                <w:rFonts w:ascii="Arial" w:hAnsi="Arial" w:cs="Arial"/>
                <w:b/>
                <w:sz w:val="18"/>
                <w:szCs w:val="18"/>
              </w:rPr>
            </w:pPr>
            <w:r w:rsidRPr="005A7BEF">
              <w:rPr>
                <w:rFonts w:ascii="Arial" w:hAnsi="Arial" w:cs="Arial"/>
                <w:b/>
                <w:sz w:val="18"/>
                <w:szCs w:val="18"/>
              </w:rPr>
              <w:t>5……………Animal shed</w:t>
            </w:r>
          </w:p>
        </w:tc>
        <w:tc>
          <w:tcPr>
            <w:tcW w:w="1862" w:type="pct"/>
          </w:tcPr>
          <w:p w14:paraId="1DB37175" w14:textId="77777777" w:rsidR="00AD4703" w:rsidRPr="005A7BEF" w:rsidRDefault="00AD4703" w:rsidP="005A7BEF">
            <w:pPr>
              <w:rPr>
                <w:rFonts w:ascii="Arial" w:hAnsi="Arial" w:cs="Arial"/>
                <w:sz w:val="18"/>
                <w:szCs w:val="18"/>
              </w:rPr>
            </w:pPr>
          </w:p>
        </w:tc>
      </w:tr>
      <w:tr w:rsidR="00AD4703" w:rsidRPr="005A7BEF" w14:paraId="4E41DD4D" w14:textId="77777777" w:rsidTr="008D4EC9">
        <w:tc>
          <w:tcPr>
            <w:tcW w:w="3138" w:type="pct"/>
          </w:tcPr>
          <w:p w14:paraId="0ED5E4A0" w14:textId="77777777" w:rsidR="00AD4703" w:rsidRPr="005A7BEF" w:rsidRDefault="00AD4703" w:rsidP="005A7BEF">
            <w:pPr>
              <w:rPr>
                <w:rFonts w:ascii="Arial" w:hAnsi="Arial" w:cs="Arial"/>
                <w:b/>
                <w:sz w:val="18"/>
                <w:szCs w:val="18"/>
              </w:rPr>
            </w:pPr>
            <w:r w:rsidRPr="005A7BEF">
              <w:rPr>
                <w:rFonts w:ascii="Arial" w:hAnsi="Arial" w:cs="Arial"/>
                <w:b/>
                <w:sz w:val="18"/>
                <w:szCs w:val="18"/>
              </w:rPr>
              <w:t>Q23. Is there any open sewers/drains in and around the house?</w:t>
            </w:r>
          </w:p>
          <w:p w14:paraId="3EB07B88" w14:textId="77777777" w:rsidR="00AD4703" w:rsidRPr="005A7BEF" w:rsidRDefault="00AD4703" w:rsidP="005A7BEF">
            <w:pPr>
              <w:pStyle w:val="ListParagraph"/>
              <w:numPr>
                <w:ilvl w:val="0"/>
                <w:numId w:val="73"/>
              </w:numPr>
              <w:spacing w:after="0" w:line="240" w:lineRule="auto"/>
              <w:rPr>
                <w:rFonts w:ascii="Arial" w:hAnsi="Arial" w:cs="Arial"/>
                <w:b/>
                <w:sz w:val="18"/>
                <w:szCs w:val="18"/>
              </w:rPr>
            </w:pPr>
            <w:r w:rsidRPr="005A7BEF">
              <w:rPr>
                <w:rFonts w:ascii="Arial" w:hAnsi="Arial" w:cs="Arial"/>
                <w:b/>
                <w:sz w:val="18"/>
                <w:szCs w:val="18"/>
              </w:rPr>
              <w:t>No drains or sewers at all</w:t>
            </w:r>
          </w:p>
          <w:p w14:paraId="137FED18" w14:textId="77777777" w:rsidR="00AD4703" w:rsidRPr="005A7BEF" w:rsidRDefault="00AD4703" w:rsidP="005A7BEF">
            <w:pPr>
              <w:pStyle w:val="ListParagraph"/>
              <w:numPr>
                <w:ilvl w:val="0"/>
                <w:numId w:val="73"/>
              </w:numPr>
              <w:spacing w:after="0" w:line="240" w:lineRule="auto"/>
              <w:rPr>
                <w:rFonts w:ascii="Arial" w:hAnsi="Arial" w:cs="Arial"/>
                <w:b/>
                <w:sz w:val="18"/>
                <w:szCs w:val="18"/>
              </w:rPr>
            </w:pPr>
            <w:r w:rsidRPr="005A7BEF">
              <w:rPr>
                <w:rFonts w:ascii="Arial" w:hAnsi="Arial" w:cs="Arial"/>
                <w:b/>
                <w:sz w:val="18"/>
                <w:szCs w:val="18"/>
              </w:rPr>
              <w:t>Open drains/sewers</w:t>
            </w:r>
          </w:p>
          <w:p w14:paraId="2DB77FA5" w14:textId="77777777" w:rsidR="00AD4703" w:rsidRPr="005A7BEF" w:rsidRDefault="00AD4703" w:rsidP="005A7BEF">
            <w:pPr>
              <w:rPr>
                <w:rFonts w:ascii="Arial" w:hAnsi="Arial" w:cs="Arial"/>
                <w:b/>
                <w:sz w:val="18"/>
                <w:szCs w:val="18"/>
              </w:rPr>
            </w:pPr>
            <w:r w:rsidRPr="005A7BEF">
              <w:rPr>
                <w:rFonts w:ascii="Arial" w:hAnsi="Arial" w:cs="Arial"/>
                <w:b/>
                <w:sz w:val="18"/>
                <w:szCs w:val="18"/>
              </w:rPr>
              <w:t>3. Covered drains/sewers</w:t>
            </w:r>
          </w:p>
          <w:p w14:paraId="73A8B32E" w14:textId="6B55D5B4" w:rsidR="00AD4703" w:rsidRPr="005A7BEF" w:rsidRDefault="00AD4703" w:rsidP="005A7BEF">
            <w:pPr>
              <w:rPr>
                <w:rFonts w:ascii="Arial" w:hAnsi="Arial" w:cs="Arial"/>
                <w:b/>
                <w:sz w:val="18"/>
                <w:szCs w:val="18"/>
              </w:rPr>
            </w:pPr>
            <w:r w:rsidRPr="005A7BEF">
              <w:rPr>
                <w:rFonts w:ascii="Arial" w:hAnsi="Arial" w:cs="Arial"/>
                <w:b/>
                <w:sz w:val="18"/>
                <w:szCs w:val="18"/>
              </w:rPr>
              <w:t>5</w:t>
            </w:r>
            <w:r w:rsidR="002957D8" w:rsidRPr="005A7BEF">
              <w:rPr>
                <w:rFonts w:ascii="Arial" w:hAnsi="Arial" w:cs="Arial"/>
                <w:b/>
                <w:sz w:val="18"/>
                <w:szCs w:val="18"/>
              </w:rPr>
              <w:t>.</w:t>
            </w:r>
            <w:r w:rsidRPr="005A7BEF">
              <w:rPr>
                <w:rFonts w:ascii="Arial" w:hAnsi="Arial" w:cs="Arial"/>
                <w:b/>
                <w:sz w:val="18"/>
                <w:szCs w:val="18"/>
              </w:rPr>
              <w:t xml:space="preserve"> Open and covered drains/sewers</w:t>
            </w:r>
          </w:p>
        </w:tc>
        <w:tc>
          <w:tcPr>
            <w:tcW w:w="1862" w:type="pct"/>
          </w:tcPr>
          <w:p w14:paraId="29EEEE8A" w14:textId="77777777" w:rsidR="00AD4703" w:rsidRPr="005A7BEF" w:rsidRDefault="00AD4703" w:rsidP="005A7BEF">
            <w:pPr>
              <w:rPr>
                <w:rFonts w:ascii="Arial" w:hAnsi="Arial" w:cs="Arial"/>
                <w:sz w:val="18"/>
                <w:szCs w:val="18"/>
              </w:rPr>
            </w:pPr>
          </w:p>
        </w:tc>
      </w:tr>
      <w:tr w:rsidR="00AD4703" w:rsidRPr="005A7BEF" w14:paraId="510AFD51" w14:textId="77777777" w:rsidTr="008D4EC9">
        <w:tc>
          <w:tcPr>
            <w:tcW w:w="3138" w:type="pct"/>
          </w:tcPr>
          <w:p w14:paraId="4FD3C384" w14:textId="77777777" w:rsidR="00AD4703" w:rsidRPr="005A7BEF" w:rsidRDefault="00AD4703" w:rsidP="005A7BEF">
            <w:pPr>
              <w:rPr>
                <w:rFonts w:ascii="Arial" w:hAnsi="Arial" w:cs="Arial"/>
                <w:b/>
                <w:sz w:val="18"/>
                <w:szCs w:val="18"/>
              </w:rPr>
            </w:pPr>
            <w:r w:rsidRPr="005A7BEF">
              <w:rPr>
                <w:rFonts w:ascii="Arial" w:hAnsi="Arial" w:cs="Arial"/>
                <w:b/>
                <w:sz w:val="18"/>
                <w:szCs w:val="18"/>
              </w:rPr>
              <w:t>Q24. Is there garbage (trash) in and around the house?</w:t>
            </w:r>
          </w:p>
          <w:p w14:paraId="0A00720D"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1…………..…..Yes</w:t>
            </w:r>
          </w:p>
          <w:p w14:paraId="4E24210F" w14:textId="77777777" w:rsidR="00AD4703" w:rsidRPr="005A7BEF" w:rsidRDefault="00AD4703" w:rsidP="005A7BEF">
            <w:pPr>
              <w:rPr>
                <w:rFonts w:ascii="Arial" w:hAnsi="Arial" w:cs="Arial"/>
                <w:b/>
                <w:sz w:val="18"/>
                <w:szCs w:val="18"/>
              </w:rPr>
            </w:pPr>
            <w:r w:rsidRPr="005A7BEF">
              <w:rPr>
                <w:rFonts w:ascii="Arial" w:hAnsi="Arial" w:cs="Arial"/>
                <w:b/>
                <w:sz w:val="18"/>
                <w:szCs w:val="18"/>
              </w:rPr>
              <w:t xml:space="preserve">                5………………..No</w:t>
            </w:r>
          </w:p>
        </w:tc>
        <w:tc>
          <w:tcPr>
            <w:tcW w:w="1862" w:type="pct"/>
          </w:tcPr>
          <w:p w14:paraId="5B150919" w14:textId="77777777" w:rsidR="00AD4703" w:rsidRPr="005A7BEF" w:rsidRDefault="00AD4703" w:rsidP="005A7BEF">
            <w:pPr>
              <w:rPr>
                <w:rFonts w:ascii="Arial" w:hAnsi="Arial" w:cs="Arial"/>
                <w:sz w:val="18"/>
                <w:szCs w:val="18"/>
              </w:rPr>
            </w:pPr>
          </w:p>
        </w:tc>
      </w:tr>
    </w:tbl>
    <w:p w14:paraId="35139603" w14:textId="06F344CF" w:rsidR="006B1548" w:rsidRPr="005A7BEF" w:rsidRDefault="000F52E2" w:rsidP="000F52E2">
      <w:pPr>
        <w:tabs>
          <w:tab w:val="left" w:pos="3519"/>
        </w:tabs>
        <w:rPr>
          <w:rFonts w:ascii="Arial" w:hAnsi="Arial" w:cs="Arial"/>
          <w:sz w:val="20"/>
          <w:szCs w:val="20"/>
          <w:u w:val="single"/>
        </w:rPr>
      </w:pPr>
      <w:r>
        <w:rPr>
          <w:rFonts w:ascii="Arial" w:hAnsi="Arial" w:cs="Arial"/>
        </w:rPr>
        <w:t xml:space="preserve">           </w:t>
      </w:r>
      <w:r w:rsidR="006B1548" w:rsidRPr="005A7BEF">
        <w:rPr>
          <w:rFonts w:ascii="Arial" w:hAnsi="Arial" w:cs="Arial"/>
          <w:b/>
          <w:sz w:val="20"/>
          <w:szCs w:val="20"/>
        </w:rPr>
        <w:t>I</w:t>
      </w:r>
      <w:r w:rsidR="006B1548" w:rsidRPr="005A7BEF">
        <w:rPr>
          <w:rFonts w:ascii="Arial" w:hAnsi="Arial" w:cs="Arial"/>
          <w:b/>
          <w:sz w:val="20"/>
          <w:szCs w:val="20"/>
          <w:u w:val="single"/>
        </w:rPr>
        <w:t>NTERLUDE: OPEN-ENDED QUESTIONS</w:t>
      </w:r>
    </w:p>
    <w:p w14:paraId="4B6EBD4B" w14:textId="77777777" w:rsidR="006B1548" w:rsidRPr="005A7BEF" w:rsidRDefault="006B1548" w:rsidP="005A7BEF">
      <w:pPr>
        <w:rPr>
          <w:rFonts w:ascii="Arial" w:hAnsi="Arial" w:cs="Arial"/>
          <w:sz w:val="20"/>
          <w:szCs w:val="20"/>
          <w:u w:val="single"/>
        </w:rPr>
      </w:pPr>
    </w:p>
    <w:p w14:paraId="7260B5AB" w14:textId="65522770" w:rsidR="006B1548" w:rsidRPr="005A7BEF" w:rsidRDefault="006B1548" w:rsidP="005A7BEF">
      <w:pPr>
        <w:ind w:left="720"/>
        <w:rPr>
          <w:rFonts w:ascii="Arial" w:hAnsi="Arial" w:cs="Arial"/>
          <w:sz w:val="20"/>
          <w:szCs w:val="20"/>
        </w:rPr>
      </w:pPr>
      <w:r w:rsidRPr="005A7BEF">
        <w:rPr>
          <w:rFonts w:ascii="Arial" w:hAnsi="Arial" w:cs="Arial"/>
          <w:sz w:val="20"/>
          <w:szCs w:val="20"/>
        </w:rPr>
        <w:lastRenderedPageBreak/>
        <w:t xml:space="preserve">NOTE: A RANDOMLY SELECTED 50% OF HOUSEHOLDS WILL RECEIVE THE OPEN-ENDED QUESTIONS AT THIS POINT. THE REMAINNG 50% OF HOUSEHOLDS WILL RECEIVE THE OPEN-ENDED QUESTIONS </w:t>
      </w:r>
      <w:r w:rsidR="00C351ED" w:rsidRPr="005A7BEF">
        <w:rPr>
          <w:rFonts w:ascii="Arial" w:hAnsi="Arial" w:cs="Arial"/>
          <w:sz w:val="20"/>
          <w:szCs w:val="20"/>
        </w:rPr>
        <w:t>EARLIER IN THE QUESTIONNAIRE (FOLLOWING THE ROSTER/BACKGROUND)</w:t>
      </w:r>
    </w:p>
    <w:p w14:paraId="03264FA5" w14:textId="77777777" w:rsidR="006B1548" w:rsidRPr="005A7BEF" w:rsidRDefault="006B1548" w:rsidP="005A7BEF">
      <w:pPr>
        <w:rPr>
          <w:rFonts w:ascii="Arial" w:hAnsi="Arial" w:cs="Arial"/>
          <w:sz w:val="20"/>
          <w:szCs w:val="20"/>
        </w:rPr>
      </w:pPr>
    </w:p>
    <w:p w14:paraId="6FCA1D6B" w14:textId="77777777" w:rsidR="006B1548" w:rsidRPr="005A7BEF" w:rsidRDefault="006B1548" w:rsidP="005A7BEF">
      <w:pPr>
        <w:rPr>
          <w:rFonts w:ascii="Arial" w:hAnsi="Arial" w:cs="Arial"/>
          <w:sz w:val="20"/>
          <w:szCs w:val="20"/>
        </w:rPr>
      </w:pPr>
    </w:p>
    <w:p w14:paraId="37D77FB8" w14:textId="77777777" w:rsidR="006B1548" w:rsidRPr="005A7BEF" w:rsidRDefault="006B1548" w:rsidP="005A7BEF">
      <w:pPr>
        <w:ind w:firstLine="720"/>
        <w:rPr>
          <w:rFonts w:ascii="Arial" w:hAnsi="Arial" w:cs="Arial"/>
          <w:sz w:val="20"/>
          <w:szCs w:val="20"/>
        </w:rPr>
      </w:pPr>
      <w:r w:rsidRPr="005A7BEF">
        <w:rPr>
          <w:rFonts w:ascii="Arial" w:hAnsi="Arial" w:cs="Arial"/>
          <w:sz w:val="20"/>
          <w:szCs w:val="20"/>
        </w:rPr>
        <w:t>RESPONSES TO THIS QUESTION TO BE RECORDED IN WHICHEVER LANGUAGE IS PREFERRED BY RESPONDENT.</w:t>
      </w:r>
    </w:p>
    <w:p w14:paraId="614B8B56" w14:textId="77777777" w:rsidR="006B1548" w:rsidRPr="005A7BEF" w:rsidRDefault="006B1548" w:rsidP="005A7BEF">
      <w:pPr>
        <w:rPr>
          <w:rFonts w:ascii="Arial" w:hAnsi="Arial" w:cs="Arial"/>
          <w:sz w:val="20"/>
          <w:szCs w:val="20"/>
        </w:rPr>
      </w:pPr>
    </w:p>
    <w:p w14:paraId="2A2D45C0" w14:textId="2ABD88E0" w:rsidR="006B1548" w:rsidRPr="005A7BEF" w:rsidRDefault="006B1548" w:rsidP="005A7BEF">
      <w:pPr>
        <w:ind w:firstLine="720"/>
        <w:rPr>
          <w:rFonts w:ascii="Arial" w:hAnsi="Arial" w:cs="Arial"/>
          <w:sz w:val="20"/>
          <w:szCs w:val="20"/>
        </w:rPr>
      </w:pPr>
      <w:r w:rsidRPr="005A7BEF">
        <w:rPr>
          <w:rFonts w:ascii="Arial" w:hAnsi="Arial" w:cs="Arial"/>
          <w:sz w:val="20"/>
          <w:szCs w:val="20"/>
        </w:rPr>
        <w:t xml:space="preserve">1.  Please describe your </w:t>
      </w:r>
      <w:r w:rsidR="00AD4703" w:rsidRPr="005A7BEF">
        <w:rPr>
          <w:rFonts w:ascii="Arial" w:hAnsi="Arial" w:cs="Arial"/>
          <w:sz w:val="20"/>
          <w:szCs w:val="20"/>
        </w:rPr>
        <w:t>community</w:t>
      </w:r>
      <w:r w:rsidRPr="005A7BEF">
        <w:rPr>
          <w:rFonts w:ascii="Arial" w:hAnsi="Arial" w:cs="Arial"/>
          <w:sz w:val="20"/>
          <w:szCs w:val="20"/>
        </w:rPr>
        <w:t xml:space="preserve">. What does your </w:t>
      </w:r>
      <w:r w:rsidR="00AD4703" w:rsidRPr="005A7BEF">
        <w:rPr>
          <w:rFonts w:ascii="Arial" w:hAnsi="Arial" w:cs="Arial"/>
          <w:sz w:val="20"/>
          <w:szCs w:val="20"/>
        </w:rPr>
        <w:t>community</w:t>
      </w:r>
      <w:r w:rsidRPr="005A7BEF">
        <w:rPr>
          <w:rFonts w:ascii="Arial" w:hAnsi="Arial" w:cs="Arial"/>
          <w:sz w:val="20"/>
          <w:szCs w:val="20"/>
        </w:rPr>
        <w:t xml:space="preserve"> have?  (up to 1 minute) </w:t>
      </w:r>
    </w:p>
    <w:p w14:paraId="25D9929F" w14:textId="77777777" w:rsidR="006B1548" w:rsidRPr="005A7BEF" w:rsidRDefault="006B1548" w:rsidP="005A7BEF">
      <w:pPr>
        <w:rPr>
          <w:rFonts w:ascii="Arial" w:hAnsi="Arial" w:cs="Arial"/>
          <w:sz w:val="20"/>
          <w:szCs w:val="20"/>
        </w:rPr>
      </w:pPr>
    </w:p>
    <w:p w14:paraId="26DA9642" w14:textId="77777777" w:rsidR="006B1548" w:rsidRPr="005A7BEF" w:rsidRDefault="006B1548" w:rsidP="005A7BEF">
      <w:pPr>
        <w:ind w:firstLine="720"/>
        <w:rPr>
          <w:rFonts w:ascii="Arial" w:hAnsi="Arial" w:cs="Arial"/>
          <w:sz w:val="20"/>
          <w:szCs w:val="20"/>
        </w:rPr>
      </w:pPr>
      <w:r w:rsidRPr="005A7BEF">
        <w:rPr>
          <w:rFonts w:ascii="Arial" w:hAnsi="Arial" w:cs="Arial"/>
          <w:sz w:val="20"/>
          <w:szCs w:val="20"/>
        </w:rPr>
        <w:t>2.  When you go to sleep at night, what are the main things you think about? (up to 30 seconds)</w:t>
      </w:r>
    </w:p>
    <w:p w14:paraId="2AC33A2B" w14:textId="77777777" w:rsidR="006B1548" w:rsidRPr="005A7BEF" w:rsidRDefault="006B1548" w:rsidP="005A7BEF">
      <w:pPr>
        <w:rPr>
          <w:rFonts w:ascii="Arial" w:hAnsi="Arial" w:cs="Arial"/>
          <w:sz w:val="20"/>
          <w:szCs w:val="20"/>
        </w:rPr>
      </w:pPr>
    </w:p>
    <w:p w14:paraId="1E9B5572" w14:textId="77777777" w:rsidR="006B1548" w:rsidRPr="005A7BEF" w:rsidRDefault="006B1548" w:rsidP="005A7BEF">
      <w:pPr>
        <w:ind w:firstLine="720"/>
        <w:rPr>
          <w:rFonts w:ascii="Arial" w:hAnsi="Arial" w:cs="Arial"/>
          <w:sz w:val="20"/>
          <w:szCs w:val="20"/>
        </w:rPr>
      </w:pPr>
      <w:r w:rsidRPr="005A7BEF">
        <w:rPr>
          <w:rFonts w:ascii="Arial" w:hAnsi="Arial" w:cs="Arial"/>
          <w:sz w:val="20"/>
          <w:szCs w:val="20"/>
        </w:rPr>
        <w:t xml:space="preserve">3.  How would you describe your household economic situation now? (can be translated as "capacity related to money") these days? (up to 30 sec) </w:t>
      </w:r>
    </w:p>
    <w:p w14:paraId="4829B760" w14:textId="77777777" w:rsidR="006B1548" w:rsidRPr="005A7BEF" w:rsidRDefault="006B1548" w:rsidP="005A7BEF">
      <w:pPr>
        <w:rPr>
          <w:rFonts w:ascii="Arial" w:hAnsi="Arial" w:cs="Arial"/>
          <w:sz w:val="20"/>
          <w:szCs w:val="20"/>
        </w:rPr>
      </w:pPr>
    </w:p>
    <w:p w14:paraId="036CCA3A" w14:textId="77777777" w:rsidR="006B1548" w:rsidRPr="005A7BEF" w:rsidRDefault="006B1548" w:rsidP="005A7BEF">
      <w:pPr>
        <w:ind w:firstLine="720"/>
        <w:rPr>
          <w:rFonts w:ascii="Arial" w:hAnsi="Arial" w:cs="Arial"/>
          <w:sz w:val="20"/>
          <w:szCs w:val="20"/>
        </w:rPr>
      </w:pPr>
      <w:r w:rsidRPr="005A7BEF">
        <w:rPr>
          <w:rFonts w:ascii="Arial" w:hAnsi="Arial" w:cs="Arial"/>
          <w:sz w:val="20"/>
          <w:szCs w:val="20"/>
        </w:rPr>
        <w:t xml:space="preserve">4.  How do you expect your household economic situation to be four years from now? Will it change?  (up to 30 sec) </w:t>
      </w:r>
    </w:p>
    <w:p w14:paraId="638BDEA7" w14:textId="45236A2E" w:rsidR="00FA4EF0" w:rsidRPr="005A7BEF" w:rsidRDefault="00FA4EF0" w:rsidP="005A7BEF">
      <w:pPr>
        <w:rPr>
          <w:rFonts w:ascii="Arial" w:hAnsi="Arial" w:cs="Arial"/>
          <w:sz w:val="20"/>
          <w:szCs w:val="20"/>
        </w:rPr>
      </w:pPr>
    </w:p>
    <w:p w14:paraId="7AAD3D8D" w14:textId="624DDDFC" w:rsidR="005C390E" w:rsidRPr="005A7BEF" w:rsidRDefault="005C390E" w:rsidP="005A7BEF">
      <w:pPr>
        <w:rPr>
          <w:rFonts w:ascii="Arial" w:hAnsi="Arial" w:cs="Arial"/>
          <w:sz w:val="20"/>
          <w:szCs w:val="20"/>
        </w:rPr>
      </w:pPr>
    </w:p>
    <w:p w14:paraId="6049E9D5" w14:textId="0E9C6FB1" w:rsidR="005C390E" w:rsidRPr="005A7BEF" w:rsidRDefault="005C390E" w:rsidP="005A7BEF">
      <w:pPr>
        <w:rPr>
          <w:rFonts w:ascii="Arial" w:hAnsi="Arial" w:cs="Arial"/>
          <w:sz w:val="20"/>
          <w:szCs w:val="20"/>
        </w:rPr>
      </w:pPr>
    </w:p>
    <w:p w14:paraId="22758E94" w14:textId="7BEECC6E" w:rsidR="005C390E" w:rsidRPr="005A7BEF" w:rsidRDefault="005C390E" w:rsidP="005A7BEF">
      <w:pPr>
        <w:rPr>
          <w:rFonts w:ascii="Arial" w:hAnsi="Arial" w:cs="Arial"/>
          <w:sz w:val="20"/>
          <w:szCs w:val="20"/>
        </w:rPr>
      </w:pPr>
    </w:p>
    <w:p w14:paraId="1325A248" w14:textId="25CF639F" w:rsidR="007240B2" w:rsidRPr="005A7BEF" w:rsidRDefault="007240B2" w:rsidP="005A7BEF">
      <w:pPr>
        <w:rPr>
          <w:rFonts w:ascii="Arial" w:hAnsi="Arial" w:cs="Arial"/>
          <w:sz w:val="20"/>
          <w:szCs w:val="20"/>
        </w:rPr>
      </w:pPr>
    </w:p>
    <w:p w14:paraId="202D9ED5" w14:textId="11332394" w:rsidR="007240B2" w:rsidRPr="005A7BEF" w:rsidRDefault="007240B2" w:rsidP="005A7BEF">
      <w:pPr>
        <w:rPr>
          <w:rFonts w:ascii="Arial" w:hAnsi="Arial" w:cs="Arial"/>
          <w:sz w:val="20"/>
          <w:szCs w:val="20"/>
        </w:rPr>
      </w:pPr>
    </w:p>
    <w:p w14:paraId="71E8A234" w14:textId="04A3A300" w:rsidR="007240B2" w:rsidRPr="005A7BEF" w:rsidRDefault="007240B2" w:rsidP="005A7BEF">
      <w:pPr>
        <w:rPr>
          <w:rFonts w:ascii="Arial" w:hAnsi="Arial" w:cs="Arial"/>
          <w:sz w:val="20"/>
          <w:szCs w:val="20"/>
        </w:rPr>
      </w:pPr>
    </w:p>
    <w:p w14:paraId="14B0DF17" w14:textId="606B2FA6" w:rsidR="007240B2" w:rsidRPr="005A7BEF" w:rsidRDefault="007240B2" w:rsidP="005A7BEF">
      <w:pPr>
        <w:rPr>
          <w:rFonts w:ascii="Arial" w:hAnsi="Arial" w:cs="Arial"/>
          <w:sz w:val="20"/>
          <w:szCs w:val="20"/>
        </w:rPr>
      </w:pPr>
    </w:p>
    <w:p w14:paraId="0B0FD949" w14:textId="7A0F8129" w:rsidR="007240B2" w:rsidRPr="005A7BEF" w:rsidRDefault="007240B2" w:rsidP="005A7BEF">
      <w:pPr>
        <w:rPr>
          <w:rFonts w:ascii="Arial" w:hAnsi="Arial" w:cs="Arial"/>
          <w:sz w:val="20"/>
          <w:szCs w:val="20"/>
        </w:rPr>
      </w:pPr>
    </w:p>
    <w:p w14:paraId="3FDAF236" w14:textId="0E971A5F" w:rsidR="007240B2" w:rsidRDefault="007240B2" w:rsidP="005A7BEF">
      <w:pPr>
        <w:rPr>
          <w:rFonts w:ascii="Arial" w:hAnsi="Arial" w:cs="Arial"/>
          <w:sz w:val="20"/>
          <w:szCs w:val="20"/>
        </w:rPr>
      </w:pPr>
    </w:p>
    <w:p w14:paraId="55DB5F84" w14:textId="5BEC1CD9" w:rsidR="001D228C" w:rsidRDefault="001D228C" w:rsidP="005A7BEF">
      <w:pPr>
        <w:rPr>
          <w:rFonts w:ascii="Arial" w:hAnsi="Arial" w:cs="Arial"/>
          <w:sz w:val="20"/>
          <w:szCs w:val="20"/>
        </w:rPr>
      </w:pPr>
    </w:p>
    <w:p w14:paraId="0C1B9F21" w14:textId="1AB476DA" w:rsidR="001D228C" w:rsidRDefault="001D228C" w:rsidP="005A7BEF">
      <w:pPr>
        <w:rPr>
          <w:rFonts w:ascii="Arial" w:hAnsi="Arial" w:cs="Arial"/>
          <w:sz w:val="20"/>
          <w:szCs w:val="20"/>
        </w:rPr>
      </w:pPr>
    </w:p>
    <w:p w14:paraId="18405613" w14:textId="7732D850" w:rsidR="001D228C" w:rsidRDefault="001D228C" w:rsidP="005A7BEF">
      <w:pPr>
        <w:rPr>
          <w:rFonts w:ascii="Arial" w:hAnsi="Arial" w:cs="Arial"/>
          <w:sz w:val="20"/>
          <w:szCs w:val="20"/>
        </w:rPr>
      </w:pPr>
    </w:p>
    <w:p w14:paraId="74A164DA" w14:textId="6EA6FFB2" w:rsidR="001D228C" w:rsidRDefault="001D228C" w:rsidP="005A7BEF">
      <w:pPr>
        <w:rPr>
          <w:rFonts w:ascii="Arial" w:hAnsi="Arial" w:cs="Arial"/>
          <w:sz w:val="20"/>
          <w:szCs w:val="20"/>
        </w:rPr>
      </w:pPr>
    </w:p>
    <w:p w14:paraId="17AC3D49" w14:textId="45B7E978" w:rsidR="001D228C" w:rsidRDefault="001D228C" w:rsidP="005A7BEF">
      <w:pPr>
        <w:rPr>
          <w:rFonts w:ascii="Arial" w:hAnsi="Arial" w:cs="Arial"/>
          <w:sz w:val="20"/>
          <w:szCs w:val="20"/>
        </w:rPr>
      </w:pPr>
    </w:p>
    <w:p w14:paraId="3B84732A" w14:textId="6342F28A" w:rsidR="001D228C" w:rsidRDefault="001D228C" w:rsidP="005A7BEF">
      <w:pPr>
        <w:rPr>
          <w:rFonts w:ascii="Arial" w:hAnsi="Arial" w:cs="Arial"/>
          <w:sz w:val="20"/>
          <w:szCs w:val="20"/>
        </w:rPr>
      </w:pPr>
    </w:p>
    <w:p w14:paraId="1A5F81A2" w14:textId="5CFCF419" w:rsidR="001D228C" w:rsidRDefault="001D228C" w:rsidP="005A7BEF">
      <w:pPr>
        <w:rPr>
          <w:rFonts w:ascii="Arial" w:hAnsi="Arial" w:cs="Arial"/>
          <w:sz w:val="20"/>
          <w:szCs w:val="20"/>
        </w:rPr>
      </w:pPr>
    </w:p>
    <w:p w14:paraId="6F2D5186" w14:textId="389D77D8" w:rsidR="001D228C" w:rsidRDefault="001D228C" w:rsidP="005A7BEF">
      <w:pPr>
        <w:rPr>
          <w:rFonts w:ascii="Arial" w:hAnsi="Arial" w:cs="Arial"/>
          <w:sz w:val="20"/>
          <w:szCs w:val="20"/>
        </w:rPr>
      </w:pPr>
    </w:p>
    <w:p w14:paraId="0C0B5E2E" w14:textId="2B28D3D8" w:rsidR="001D228C" w:rsidRDefault="001D228C" w:rsidP="005A7BEF">
      <w:pPr>
        <w:rPr>
          <w:rFonts w:ascii="Arial" w:hAnsi="Arial" w:cs="Arial"/>
          <w:sz w:val="20"/>
          <w:szCs w:val="20"/>
        </w:rPr>
      </w:pPr>
    </w:p>
    <w:p w14:paraId="5853C3BC" w14:textId="2088DAF7" w:rsidR="001D228C" w:rsidRDefault="001D228C" w:rsidP="005A7BEF">
      <w:pPr>
        <w:rPr>
          <w:rFonts w:ascii="Arial" w:hAnsi="Arial" w:cs="Arial"/>
          <w:sz w:val="20"/>
          <w:szCs w:val="20"/>
        </w:rPr>
      </w:pPr>
    </w:p>
    <w:p w14:paraId="3D44FD23" w14:textId="1AB00587" w:rsidR="001D228C" w:rsidRDefault="001D228C" w:rsidP="005A7BEF">
      <w:pPr>
        <w:rPr>
          <w:rFonts w:ascii="Arial" w:hAnsi="Arial" w:cs="Arial"/>
          <w:sz w:val="20"/>
          <w:szCs w:val="20"/>
        </w:rPr>
      </w:pPr>
    </w:p>
    <w:p w14:paraId="6DD0CF67" w14:textId="7EB18791" w:rsidR="001D228C" w:rsidRDefault="001D228C" w:rsidP="005A7BEF">
      <w:pPr>
        <w:rPr>
          <w:rFonts w:ascii="Arial" w:hAnsi="Arial" w:cs="Arial"/>
          <w:sz w:val="20"/>
          <w:szCs w:val="20"/>
        </w:rPr>
      </w:pPr>
    </w:p>
    <w:p w14:paraId="7BAACE44" w14:textId="62B80C00" w:rsidR="001D228C" w:rsidRDefault="001D228C" w:rsidP="005A7BEF">
      <w:pPr>
        <w:rPr>
          <w:rFonts w:ascii="Arial" w:hAnsi="Arial" w:cs="Arial"/>
          <w:sz w:val="20"/>
          <w:szCs w:val="20"/>
        </w:rPr>
      </w:pPr>
    </w:p>
    <w:p w14:paraId="49B13B3C" w14:textId="77777777" w:rsidR="001D228C" w:rsidRPr="005A7BEF" w:rsidRDefault="001D228C" w:rsidP="005A7BEF">
      <w:pPr>
        <w:rPr>
          <w:rFonts w:ascii="Arial" w:hAnsi="Arial" w:cs="Arial"/>
          <w:sz w:val="20"/>
          <w:szCs w:val="20"/>
        </w:rPr>
      </w:pPr>
    </w:p>
    <w:p w14:paraId="64AFD68D" w14:textId="48C6CCFE" w:rsidR="007240B2" w:rsidRPr="005A7BEF" w:rsidRDefault="007240B2" w:rsidP="005A7BEF">
      <w:pPr>
        <w:rPr>
          <w:rFonts w:ascii="Arial" w:hAnsi="Arial" w:cs="Arial"/>
          <w:sz w:val="20"/>
          <w:szCs w:val="20"/>
        </w:rPr>
      </w:pPr>
    </w:p>
    <w:p w14:paraId="0DB30A16" w14:textId="2896B15B" w:rsidR="007240B2" w:rsidRPr="005A7BEF" w:rsidRDefault="007240B2" w:rsidP="005A7BEF">
      <w:pPr>
        <w:rPr>
          <w:rFonts w:ascii="Arial" w:hAnsi="Arial" w:cs="Arial"/>
          <w:sz w:val="20"/>
          <w:szCs w:val="20"/>
        </w:rPr>
      </w:pPr>
    </w:p>
    <w:p w14:paraId="381EAED9" w14:textId="0C269CEB" w:rsidR="007240B2" w:rsidRPr="005A7BEF" w:rsidRDefault="007240B2" w:rsidP="005A7BEF">
      <w:pPr>
        <w:rPr>
          <w:rFonts w:ascii="Arial" w:hAnsi="Arial" w:cs="Arial"/>
          <w:sz w:val="20"/>
          <w:szCs w:val="20"/>
        </w:rPr>
      </w:pPr>
    </w:p>
    <w:p w14:paraId="28365798" w14:textId="77777777" w:rsidR="00C82DC0" w:rsidRDefault="00C82DC0" w:rsidP="001D228C">
      <w:pPr>
        <w:pStyle w:val="Heading1"/>
        <w:spacing w:before="0" w:line="240" w:lineRule="auto"/>
        <w:ind w:firstLine="720"/>
        <w:rPr>
          <w:rFonts w:ascii="Arial" w:hAnsi="Arial" w:cs="Arial"/>
        </w:rPr>
      </w:pPr>
      <w:bookmarkStart w:id="219" w:name="_Toc516617879"/>
    </w:p>
    <w:p w14:paraId="0677C3E6" w14:textId="21BB4442" w:rsidR="007240B2" w:rsidRPr="005A7BEF" w:rsidRDefault="00EC05F0" w:rsidP="001D228C">
      <w:pPr>
        <w:pStyle w:val="Heading1"/>
        <w:spacing w:before="0" w:line="240" w:lineRule="auto"/>
        <w:ind w:firstLine="720"/>
        <w:rPr>
          <w:rFonts w:ascii="Arial" w:hAnsi="Arial" w:cs="Arial"/>
        </w:rPr>
      </w:pPr>
      <w:r w:rsidRPr="005A7BEF">
        <w:rPr>
          <w:rFonts w:ascii="Arial" w:hAnsi="Arial" w:cs="Arial"/>
        </w:rPr>
        <w:t>SURVEY OUTCOME</w:t>
      </w:r>
      <w:bookmarkEnd w:id="219"/>
    </w:p>
    <w:p w14:paraId="3BA2F944" w14:textId="77777777" w:rsidR="007240B2" w:rsidRPr="005A7BEF" w:rsidRDefault="007240B2" w:rsidP="005A7BEF">
      <w:pPr>
        <w:rPr>
          <w:rFonts w:ascii="Arial" w:hAnsi="Arial" w:cs="Arial"/>
          <w:sz w:val="20"/>
          <w:szCs w:val="20"/>
        </w:rPr>
      </w:pPr>
    </w:p>
    <w:p w14:paraId="76416DB5" w14:textId="77777777" w:rsidR="007240B2" w:rsidRPr="005A7BEF" w:rsidRDefault="007240B2" w:rsidP="001D228C">
      <w:pPr>
        <w:ind w:firstLine="720"/>
        <w:rPr>
          <w:rFonts w:ascii="Arial" w:hAnsi="Arial" w:cs="Arial"/>
          <w:sz w:val="20"/>
          <w:szCs w:val="20"/>
        </w:rPr>
      </w:pPr>
      <w:r w:rsidRPr="005A7BEF">
        <w:rPr>
          <w:rFonts w:ascii="Arial" w:hAnsi="Arial" w:cs="Arial"/>
          <w:b/>
          <w:i/>
          <w:sz w:val="20"/>
          <w:szCs w:val="20"/>
        </w:rPr>
        <w:t xml:space="preserve">Respondent: </w:t>
      </w:r>
      <w:r w:rsidRPr="005A7BEF">
        <w:rPr>
          <w:rFonts w:ascii="Arial" w:hAnsi="Arial" w:cs="Arial"/>
          <w:i/>
          <w:sz w:val="20"/>
          <w:szCs w:val="20"/>
        </w:rPr>
        <w:t>Interviewer (to be filled after completing the interview).</w:t>
      </w:r>
    </w:p>
    <w:tbl>
      <w:tblPr>
        <w:tblStyle w:val="TableGrid"/>
        <w:tblW w:w="4629" w:type="pct"/>
        <w:tblInd w:w="704" w:type="dxa"/>
        <w:tblLook w:val="04A0" w:firstRow="1" w:lastRow="0" w:firstColumn="1" w:lastColumn="0" w:noHBand="0" w:noVBand="1"/>
      </w:tblPr>
      <w:tblGrid>
        <w:gridCol w:w="2902"/>
        <w:gridCol w:w="6241"/>
        <w:gridCol w:w="4749"/>
      </w:tblGrid>
      <w:tr w:rsidR="007240B2" w:rsidRPr="005A7BEF" w14:paraId="2F5CCC63" w14:textId="77777777" w:rsidTr="001D228C">
        <w:tc>
          <w:tcPr>
            <w:tcW w:w="1044" w:type="pct"/>
          </w:tcPr>
          <w:p w14:paraId="471AA7F3" w14:textId="77777777" w:rsidR="007240B2" w:rsidRPr="005A7BEF" w:rsidRDefault="007240B2" w:rsidP="005A7BEF">
            <w:pPr>
              <w:rPr>
                <w:rFonts w:ascii="Arial" w:hAnsi="Arial" w:cs="Arial"/>
                <w:b/>
                <w:sz w:val="20"/>
                <w:szCs w:val="20"/>
              </w:rPr>
            </w:pPr>
            <w:r w:rsidRPr="005A7BEF">
              <w:rPr>
                <w:rFonts w:ascii="Arial" w:hAnsi="Arial" w:cs="Arial"/>
                <w:b/>
                <w:sz w:val="20"/>
                <w:szCs w:val="20"/>
              </w:rPr>
              <w:t>Please select the status of this interview</w:t>
            </w:r>
          </w:p>
          <w:p w14:paraId="64A9DE08" w14:textId="77777777" w:rsidR="007240B2" w:rsidRPr="005A7BEF" w:rsidRDefault="007240B2" w:rsidP="005A7BEF">
            <w:pPr>
              <w:rPr>
                <w:rFonts w:ascii="Arial" w:hAnsi="Arial" w:cs="Arial"/>
                <w:sz w:val="20"/>
                <w:szCs w:val="20"/>
              </w:rPr>
            </w:pPr>
            <w:r w:rsidRPr="005A7BEF">
              <w:rPr>
                <w:rFonts w:ascii="Arial" w:hAnsi="Arial" w:cs="Arial"/>
                <w:sz w:val="20"/>
                <w:szCs w:val="20"/>
              </w:rPr>
              <w:t>1. Completed</w:t>
            </w:r>
          </w:p>
          <w:p w14:paraId="63B7C10E" w14:textId="77777777" w:rsidR="007240B2" w:rsidRPr="005A7BEF" w:rsidRDefault="007240B2" w:rsidP="005A7BEF">
            <w:pPr>
              <w:rPr>
                <w:rFonts w:ascii="Arial" w:hAnsi="Arial" w:cs="Arial"/>
                <w:b/>
                <w:sz w:val="20"/>
                <w:szCs w:val="20"/>
              </w:rPr>
            </w:pPr>
            <w:r w:rsidRPr="005A7BEF">
              <w:rPr>
                <w:rFonts w:ascii="Arial" w:hAnsi="Arial" w:cs="Arial"/>
                <w:sz w:val="20"/>
                <w:szCs w:val="20"/>
              </w:rPr>
              <w:t xml:space="preserve">2. Incompleted   </w:t>
            </w:r>
          </w:p>
        </w:tc>
        <w:tc>
          <w:tcPr>
            <w:tcW w:w="2246" w:type="pct"/>
          </w:tcPr>
          <w:p w14:paraId="1B76225C" w14:textId="77777777" w:rsidR="007240B2" w:rsidRPr="005A7BEF" w:rsidRDefault="007240B2" w:rsidP="005A7BEF">
            <w:pPr>
              <w:rPr>
                <w:rFonts w:ascii="Arial" w:hAnsi="Arial" w:cs="Arial"/>
                <w:b/>
                <w:sz w:val="20"/>
                <w:szCs w:val="20"/>
              </w:rPr>
            </w:pPr>
            <w:r w:rsidRPr="005A7BEF">
              <w:rPr>
                <w:rFonts w:ascii="Arial" w:hAnsi="Arial" w:cs="Arial"/>
                <w:b/>
                <w:sz w:val="20"/>
                <w:szCs w:val="20"/>
              </w:rPr>
              <w:t>If incompleted, please select the reason this interview could not be completed</w:t>
            </w:r>
          </w:p>
          <w:p w14:paraId="1E10E8F5" w14:textId="77777777" w:rsidR="007240B2" w:rsidRPr="005A7BEF" w:rsidRDefault="007240B2" w:rsidP="005A7BEF">
            <w:pPr>
              <w:rPr>
                <w:rFonts w:ascii="Arial" w:hAnsi="Arial" w:cs="Arial"/>
                <w:sz w:val="20"/>
                <w:szCs w:val="20"/>
              </w:rPr>
            </w:pPr>
            <w:r w:rsidRPr="005A7BEF">
              <w:rPr>
                <w:rFonts w:ascii="Arial" w:hAnsi="Arial" w:cs="Arial"/>
                <w:sz w:val="20"/>
                <w:szCs w:val="20"/>
              </w:rPr>
              <w:t>1. Respondent was temporarily unavailable/away</w:t>
            </w:r>
          </w:p>
          <w:p w14:paraId="09C5C810" w14:textId="77777777" w:rsidR="007240B2" w:rsidRPr="005A7BEF" w:rsidRDefault="007240B2" w:rsidP="005A7BEF">
            <w:pPr>
              <w:rPr>
                <w:rFonts w:ascii="Arial" w:hAnsi="Arial" w:cs="Arial"/>
                <w:sz w:val="20"/>
                <w:szCs w:val="20"/>
              </w:rPr>
            </w:pPr>
            <w:r w:rsidRPr="005A7BEF">
              <w:rPr>
                <w:rFonts w:ascii="Arial" w:hAnsi="Arial" w:cs="Arial"/>
                <w:sz w:val="20"/>
                <w:szCs w:val="20"/>
              </w:rPr>
              <w:t>2. Respondent refused to speak with us</w:t>
            </w:r>
          </w:p>
          <w:p w14:paraId="0398C51D" w14:textId="77777777" w:rsidR="007240B2" w:rsidRPr="005A7BEF" w:rsidRDefault="007240B2" w:rsidP="005A7BEF">
            <w:pPr>
              <w:rPr>
                <w:rFonts w:ascii="Arial" w:hAnsi="Arial" w:cs="Arial"/>
                <w:sz w:val="20"/>
                <w:szCs w:val="20"/>
              </w:rPr>
            </w:pPr>
            <w:r w:rsidRPr="005A7BEF">
              <w:rPr>
                <w:rFonts w:ascii="Arial" w:hAnsi="Arial" w:cs="Arial"/>
                <w:sz w:val="20"/>
                <w:szCs w:val="20"/>
              </w:rPr>
              <w:t>3. Respondent was incapacitated</w:t>
            </w:r>
          </w:p>
          <w:p w14:paraId="16CE9EF6" w14:textId="77777777" w:rsidR="007240B2" w:rsidRPr="005A7BEF" w:rsidRDefault="007240B2" w:rsidP="005A7BEF">
            <w:pPr>
              <w:rPr>
                <w:rFonts w:ascii="Arial" w:hAnsi="Arial" w:cs="Arial"/>
                <w:sz w:val="20"/>
                <w:szCs w:val="20"/>
              </w:rPr>
            </w:pPr>
            <w:r w:rsidRPr="005A7BEF">
              <w:rPr>
                <w:rFonts w:ascii="Arial" w:hAnsi="Arial" w:cs="Arial"/>
                <w:sz w:val="20"/>
                <w:szCs w:val="20"/>
              </w:rPr>
              <w:t xml:space="preserve">-666. Other (Specify) </w:t>
            </w:r>
          </w:p>
        </w:tc>
        <w:tc>
          <w:tcPr>
            <w:tcW w:w="1709" w:type="pct"/>
          </w:tcPr>
          <w:p w14:paraId="0FB50A67" w14:textId="77777777" w:rsidR="007240B2" w:rsidRPr="005A7BEF" w:rsidRDefault="007240B2" w:rsidP="005A7BEF">
            <w:pPr>
              <w:rPr>
                <w:rFonts w:ascii="Arial" w:hAnsi="Arial" w:cs="Arial"/>
                <w:b/>
                <w:sz w:val="20"/>
                <w:szCs w:val="20"/>
              </w:rPr>
            </w:pPr>
            <w:r w:rsidRPr="005A7BEF">
              <w:rPr>
                <w:rFonts w:ascii="Arial" w:hAnsi="Arial" w:cs="Arial"/>
                <w:b/>
                <w:sz w:val="20"/>
                <w:szCs w:val="20"/>
              </w:rPr>
              <w:t>Comments about respondents</w:t>
            </w:r>
          </w:p>
        </w:tc>
      </w:tr>
      <w:tr w:rsidR="007240B2" w:rsidRPr="005A7BEF" w14:paraId="3B794F51" w14:textId="77777777" w:rsidTr="001D228C">
        <w:trPr>
          <w:trHeight w:val="2445"/>
        </w:trPr>
        <w:tc>
          <w:tcPr>
            <w:tcW w:w="1044" w:type="pct"/>
          </w:tcPr>
          <w:p w14:paraId="1619C9EF" w14:textId="77777777" w:rsidR="007240B2" w:rsidRPr="005A7BEF" w:rsidRDefault="007240B2" w:rsidP="005A7BEF">
            <w:pPr>
              <w:rPr>
                <w:rFonts w:ascii="Arial" w:hAnsi="Arial" w:cs="Arial"/>
                <w:b/>
                <w:sz w:val="20"/>
                <w:szCs w:val="20"/>
              </w:rPr>
            </w:pPr>
          </w:p>
          <w:p w14:paraId="766492BD" w14:textId="77777777" w:rsidR="007240B2" w:rsidRPr="005A7BEF" w:rsidRDefault="007240B2" w:rsidP="005A7BEF">
            <w:pPr>
              <w:rPr>
                <w:rFonts w:ascii="Arial" w:hAnsi="Arial" w:cs="Arial"/>
                <w:b/>
                <w:sz w:val="20"/>
                <w:szCs w:val="20"/>
              </w:rPr>
            </w:pPr>
          </w:p>
          <w:p w14:paraId="0B5E505A" w14:textId="77777777" w:rsidR="007240B2" w:rsidRPr="005A7BEF" w:rsidRDefault="007240B2" w:rsidP="005A7BEF">
            <w:pPr>
              <w:rPr>
                <w:rFonts w:ascii="Arial" w:hAnsi="Arial" w:cs="Arial"/>
                <w:b/>
                <w:sz w:val="20"/>
                <w:szCs w:val="20"/>
              </w:rPr>
            </w:pPr>
          </w:p>
          <w:p w14:paraId="3C3D518E" w14:textId="77777777" w:rsidR="007240B2" w:rsidRPr="005A7BEF" w:rsidRDefault="007240B2" w:rsidP="005A7BEF">
            <w:pPr>
              <w:rPr>
                <w:rFonts w:ascii="Arial" w:hAnsi="Arial" w:cs="Arial"/>
                <w:b/>
                <w:sz w:val="20"/>
                <w:szCs w:val="20"/>
              </w:rPr>
            </w:pPr>
          </w:p>
          <w:p w14:paraId="176E8BA8" w14:textId="77777777" w:rsidR="007240B2" w:rsidRPr="005A7BEF" w:rsidRDefault="007240B2" w:rsidP="005A7BEF">
            <w:pPr>
              <w:rPr>
                <w:rFonts w:ascii="Arial" w:hAnsi="Arial" w:cs="Arial"/>
                <w:b/>
                <w:sz w:val="20"/>
                <w:szCs w:val="20"/>
              </w:rPr>
            </w:pPr>
          </w:p>
          <w:p w14:paraId="06F0620F" w14:textId="77777777" w:rsidR="007240B2" w:rsidRPr="005A7BEF" w:rsidRDefault="007240B2" w:rsidP="005A7BEF">
            <w:pPr>
              <w:rPr>
                <w:rFonts w:ascii="Arial" w:hAnsi="Arial" w:cs="Arial"/>
                <w:b/>
                <w:sz w:val="20"/>
                <w:szCs w:val="20"/>
              </w:rPr>
            </w:pPr>
          </w:p>
          <w:p w14:paraId="4EEE8B80" w14:textId="77777777" w:rsidR="007240B2" w:rsidRPr="005A7BEF" w:rsidRDefault="007240B2" w:rsidP="005A7BEF">
            <w:pPr>
              <w:rPr>
                <w:rFonts w:ascii="Arial" w:hAnsi="Arial" w:cs="Arial"/>
                <w:b/>
                <w:sz w:val="20"/>
                <w:szCs w:val="20"/>
              </w:rPr>
            </w:pPr>
          </w:p>
          <w:p w14:paraId="306A943A" w14:textId="77777777" w:rsidR="007240B2" w:rsidRPr="005A7BEF" w:rsidRDefault="007240B2" w:rsidP="005A7BEF">
            <w:pPr>
              <w:rPr>
                <w:rFonts w:ascii="Arial" w:hAnsi="Arial" w:cs="Arial"/>
                <w:b/>
                <w:sz w:val="20"/>
                <w:szCs w:val="20"/>
              </w:rPr>
            </w:pPr>
          </w:p>
          <w:p w14:paraId="03C5500A" w14:textId="77777777" w:rsidR="007240B2" w:rsidRPr="005A7BEF" w:rsidRDefault="007240B2" w:rsidP="005A7BEF">
            <w:pPr>
              <w:rPr>
                <w:rFonts w:ascii="Arial" w:hAnsi="Arial" w:cs="Arial"/>
                <w:b/>
                <w:sz w:val="20"/>
                <w:szCs w:val="20"/>
              </w:rPr>
            </w:pPr>
          </w:p>
          <w:p w14:paraId="439C3060" w14:textId="77777777" w:rsidR="007240B2" w:rsidRPr="005A7BEF" w:rsidRDefault="007240B2" w:rsidP="005A7BEF">
            <w:pPr>
              <w:rPr>
                <w:rFonts w:ascii="Arial" w:hAnsi="Arial" w:cs="Arial"/>
                <w:b/>
                <w:sz w:val="20"/>
                <w:szCs w:val="20"/>
              </w:rPr>
            </w:pPr>
          </w:p>
          <w:p w14:paraId="59F8BB2D" w14:textId="77777777" w:rsidR="007240B2" w:rsidRPr="005A7BEF" w:rsidRDefault="007240B2" w:rsidP="005A7BEF">
            <w:pPr>
              <w:rPr>
                <w:rFonts w:ascii="Arial" w:hAnsi="Arial" w:cs="Arial"/>
                <w:b/>
                <w:sz w:val="20"/>
                <w:szCs w:val="20"/>
              </w:rPr>
            </w:pPr>
          </w:p>
          <w:p w14:paraId="36318131" w14:textId="77777777" w:rsidR="007240B2" w:rsidRPr="005A7BEF" w:rsidRDefault="007240B2" w:rsidP="005A7BEF">
            <w:pPr>
              <w:rPr>
                <w:rFonts w:ascii="Arial" w:hAnsi="Arial" w:cs="Arial"/>
                <w:b/>
                <w:sz w:val="20"/>
                <w:szCs w:val="20"/>
              </w:rPr>
            </w:pPr>
          </w:p>
        </w:tc>
        <w:tc>
          <w:tcPr>
            <w:tcW w:w="2246" w:type="pct"/>
          </w:tcPr>
          <w:p w14:paraId="24361875" w14:textId="77777777" w:rsidR="007240B2" w:rsidRPr="005A7BEF" w:rsidRDefault="007240B2" w:rsidP="005A7BEF">
            <w:pPr>
              <w:rPr>
                <w:rFonts w:ascii="Arial" w:hAnsi="Arial" w:cs="Arial"/>
                <w:b/>
                <w:sz w:val="20"/>
                <w:szCs w:val="20"/>
              </w:rPr>
            </w:pPr>
          </w:p>
        </w:tc>
        <w:tc>
          <w:tcPr>
            <w:tcW w:w="1709" w:type="pct"/>
          </w:tcPr>
          <w:p w14:paraId="4A550A4F" w14:textId="77777777" w:rsidR="007240B2" w:rsidRPr="005A7BEF" w:rsidRDefault="007240B2" w:rsidP="005A7BEF">
            <w:pPr>
              <w:rPr>
                <w:rFonts w:ascii="Arial" w:hAnsi="Arial" w:cs="Arial"/>
                <w:b/>
                <w:sz w:val="20"/>
                <w:szCs w:val="20"/>
              </w:rPr>
            </w:pPr>
          </w:p>
        </w:tc>
      </w:tr>
    </w:tbl>
    <w:p w14:paraId="37E4AF5E" w14:textId="77777777" w:rsidR="007240B2" w:rsidRPr="005A7BEF" w:rsidRDefault="007240B2" w:rsidP="005A7BEF">
      <w:pPr>
        <w:rPr>
          <w:rFonts w:ascii="Arial" w:hAnsi="Arial" w:cs="Arial"/>
          <w:b/>
          <w:sz w:val="20"/>
          <w:szCs w:val="20"/>
        </w:rPr>
      </w:pPr>
    </w:p>
    <w:p w14:paraId="5B2873ED" w14:textId="77777777" w:rsidR="007240B2" w:rsidRPr="005A7BEF" w:rsidRDefault="007240B2" w:rsidP="005A7BEF">
      <w:pPr>
        <w:rPr>
          <w:rFonts w:ascii="Arial" w:hAnsi="Arial" w:cs="Arial"/>
          <w:b/>
          <w:sz w:val="20"/>
          <w:szCs w:val="20"/>
        </w:rPr>
      </w:pPr>
    </w:p>
    <w:p w14:paraId="39F42F94" w14:textId="77777777" w:rsidR="007240B2" w:rsidRPr="005A7BEF" w:rsidRDefault="007240B2" w:rsidP="005A7BEF">
      <w:pPr>
        <w:rPr>
          <w:rFonts w:ascii="Arial" w:hAnsi="Arial" w:cs="Arial"/>
          <w:b/>
          <w:sz w:val="20"/>
          <w:szCs w:val="20"/>
        </w:rPr>
      </w:pPr>
    </w:p>
    <w:tbl>
      <w:tblPr>
        <w:tblStyle w:val="TableGrid"/>
        <w:tblW w:w="4629" w:type="pct"/>
        <w:tblInd w:w="704" w:type="dxa"/>
        <w:tblLook w:val="04A0" w:firstRow="1" w:lastRow="0" w:firstColumn="1" w:lastColumn="0" w:noHBand="0" w:noVBand="1"/>
      </w:tblPr>
      <w:tblGrid>
        <w:gridCol w:w="4293"/>
        <w:gridCol w:w="5004"/>
        <w:gridCol w:w="4595"/>
      </w:tblGrid>
      <w:tr w:rsidR="007240B2" w:rsidRPr="005A7BEF" w14:paraId="036143A7" w14:textId="77777777" w:rsidTr="001D228C">
        <w:tc>
          <w:tcPr>
            <w:tcW w:w="1545" w:type="pct"/>
          </w:tcPr>
          <w:p w14:paraId="67D20A7E" w14:textId="77777777" w:rsidR="007240B2" w:rsidRPr="005A7BEF" w:rsidRDefault="007240B2" w:rsidP="005A7BEF">
            <w:pPr>
              <w:rPr>
                <w:rFonts w:ascii="Arial" w:hAnsi="Arial" w:cs="Arial"/>
                <w:b/>
                <w:sz w:val="20"/>
                <w:szCs w:val="20"/>
              </w:rPr>
            </w:pPr>
            <w:r w:rsidRPr="005A7BEF">
              <w:rPr>
                <w:rFonts w:ascii="Arial" w:hAnsi="Arial" w:cs="Arial"/>
                <w:b/>
                <w:sz w:val="20"/>
                <w:szCs w:val="20"/>
              </w:rPr>
              <w:t>Comments on specific questions</w:t>
            </w:r>
          </w:p>
        </w:tc>
        <w:tc>
          <w:tcPr>
            <w:tcW w:w="1801" w:type="pct"/>
          </w:tcPr>
          <w:p w14:paraId="7FE979C8" w14:textId="77777777" w:rsidR="007240B2" w:rsidRPr="005A7BEF" w:rsidRDefault="007240B2" w:rsidP="005A7BEF">
            <w:pPr>
              <w:rPr>
                <w:rFonts w:ascii="Arial" w:hAnsi="Arial" w:cs="Arial"/>
                <w:b/>
                <w:sz w:val="20"/>
                <w:szCs w:val="20"/>
              </w:rPr>
            </w:pPr>
            <w:r w:rsidRPr="005A7BEF">
              <w:rPr>
                <w:rFonts w:ascii="Arial" w:hAnsi="Arial" w:cs="Arial"/>
                <w:b/>
                <w:sz w:val="20"/>
                <w:szCs w:val="20"/>
              </w:rPr>
              <w:t>Any other comments</w:t>
            </w:r>
          </w:p>
          <w:p w14:paraId="3AF1F115" w14:textId="77777777" w:rsidR="007240B2" w:rsidRPr="005A7BEF" w:rsidRDefault="007240B2" w:rsidP="005A7BEF">
            <w:pPr>
              <w:rPr>
                <w:rFonts w:ascii="Arial" w:hAnsi="Arial" w:cs="Arial"/>
                <w:sz w:val="20"/>
                <w:szCs w:val="20"/>
              </w:rPr>
            </w:pPr>
          </w:p>
        </w:tc>
        <w:tc>
          <w:tcPr>
            <w:tcW w:w="1654" w:type="pct"/>
          </w:tcPr>
          <w:p w14:paraId="6EBA7D2E" w14:textId="77777777" w:rsidR="007240B2" w:rsidRPr="005A7BEF" w:rsidRDefault="007240B2" w:rsidP="005A7BEF">
            <w:pPr>
              <w:rPr>
                <w:rFonts w:ascii="Arial" w:hAnsi="Arial" w:cs="Arial"/>
                <w:b/>
                <w:sz w:val="20"/>
                <w:szCs w:val="20"/>
              </w:rPr>
            </w:pPr>
            <w:r w:rsidRPr="005A7BEF">
              <w:rPr>
                <w:rFonts w:ascii="Arial" w:hAnsi="Arial" w:cs="Arial"/>
                <w:b/>
                <w:sz w:val="20"/>
                <w:szCs w:val="20"/>
              </w:rPr>
              <w:t>Supervisor’s Comments</w:t>
            </w:r>
          </w:p>
        </w:tc>
      </w:tr>
      <w:tr w:rsidR="007240B2" w:rsidRPr="005A7BEF" w14:paraId="361491FC" w14:textId="77777777" w:rsidTr="001D228C">
        <w:tc>
          <w:tcPr>
            <w:tcW w:w="1545" w:type="pct"/>
          </w:tcPr>
          <w:p w14:paraId="456D0D8C" w14:textId="77777777" w:rsidR="007240B2" w:rsidRPr="005A7BEF" w:rsidRDefault="007240B2" w:rsidP="005A7BEF">
            <w:pPr>
              <w:rPr>
                <w:rFonts w:ascii="Arial" w:hAnsi="Arial" w:cs="Arial"/>
                <w:b/>
                <w:sz w:val="20"/>
                <w:szCs w:val="20"/>
              </w:rPr>
            </w:pPr>
          </w:p>
          <w:p w14:paraId="03AD9053" w14:textId="77777777" w:rsidR="007240B2" w:rsidRPr="005A7BEF" w:rsidRDefault="007240B2" w:rsidP="005A7BEF">
            <w:pPr>
              <w:rPr>
                <w:rFonts w:ascii="Arial" w:hAnsi="Arial" w:cs="Arial"/>
                <w:b/>
                <w:sz w:val="20"/>
                <w:szCs w:val="20"/>
              </w:rPr>
            </w:pPr>
          </w:p>
          <w:p w14:paraId="3486792C" w14:textId="77777777" w:rsidR="007240B2" w:rsidRPr="005A7BEF" w:rsidRDefault="007240B2" w:rsidP="005A7BEF">
            <w:pPr>
              <w:rPr>
                <w:rFonts w:ascii="Arial" w:hAnsi="Arial" w:cs="Arial"/>
                <w:b/>
                <w:sz w:val="20"/>
                <w:szCs w:val="20"/>
              </w:rPr>
            </w:pPr>
          </w:p>
          <w:p w14:paraId="25E36F98" w14:textId="77777777" w:rsidR="007240B2" w:rsidRPr="005A7BEF" w:rsidRDefault="007240B2" w:rsidP="005A7BEF">
            <w:pPr>
              <w:rPr>
                <w:rFonts w:ascii="Arial" w:hAnsi="Arial" w:cs="Arial"/>
                <w:b/>
                <w:sz w:val="20"/>
                <w:szCs w:val="20"/>
              </w:rPr>
            </w:pPr>
          </w:p>
          <w:p w14:paraId="213CCF32" w14:textId="77777777" w:rsidR="007240B2" w:rsidRPr="005A7BEF" w:rsidRDefault="007240B2" w:rsidP="005A7BEF">
            <w:pPr>
              <w:rPr>
                <w:rFonts w:ascii="Arial" w:hAnsi="Arial" w:cs="Arial"/>
                <w:b/>
                <w:sz w:val="20"/>
                <w:szCs w:val="20"/>
              </w:rPr>
            </w:pPr>
          </w:p>
          <w:p w14:paraId="34E574C0" w14:textId="77777777" w:rsidR="007240B2" w:rsidRPr="005A7BEF" w:rsidRDefault="007240B2" w:rsidP="005A7BEF">
            <w:pPr>
              <w:rPr>
                <w:rFonts w:ascii="Arial" w:hAnsi="Arial" w:cs="Arial"/>
                <w:b/>
                <w:sz w:val="20"/>
                <w:szCs w:val="20"/>
              </w:rPr>
            </w:pPr>
          </w:p>
          <w:p w14:paraId="61BCBD71" w14:textId="77777777" w:rsidR="007240B2" w:rsidRPr="005A7BEF" w:rsidRDefault="007240B2" w:rsidP="005A7BEF">
            <w:pPr>
              <w:rPr>
                <w:rFonts w:ascii="Arial" w:hAnsi="Arial" w:cs="Arial"/>
                <w:b/>
                <w:sz w:val="20"/>
                <w:szCs w:val="20"/>
              </w:rPr>
            </w:pPr>
          </w:p>
          <w:p w14:paraId="20BC9422" w14:textId="77777777" w:rsidR="007240B2" w:rsidRPr="005A7BEF" w:rsidRDefault="007240B2" w:rsidP="005A7BEF">
            <w:pPr>
              <w:rPr>
                <w:rFonts w:ascii="Arial" w:hAnsi="Arial" w:cs="Arial"/>
                <w:b/>
                <w:sz w:val="20"/>
                <w:szCs w:val="20"/>
              </w:rPr>
            </w:pPr>
          </w:p>
          <w:p w14:paraId="7D8BAE65" w14:textId="77777777" w:rsidR="007240B2" w:rsidRPr="005A7BEF" w:rsidRDefault="007240B2" w:rsidP="005A7BEF">
            <w:pPr>
              <w:rPr>
                <w:rFonts w:ascii="Arial" w:hAnsi="Arial" w:cs="Arial"/>
                <w:b/>
                <w:sz w:val="20"/>
                <w:szCs w:val="20"/>
              </w:rPr>
            </w:pPr>
          </w:p>
          <w:p w14:paraId="72AE54EB" w14:textId="77777777" w:rsidR="007240B2" w:rsidRPr="005A7BEF" w:rsidRDefault="007240B2" w:rsidP="005A7BEF">
            <w:pPr>
              <w:rPr>
                <w:rFonts w:ascii="Arial" w:hAnsi="Arial" w:cs="Arial"/>
                <w:b/>
                <w:sz w:val="20"/>
                <w:szCs w:val="20"/>
              </w:rPr>
            </w:pPr>
          </w:p>
          <w:p w14:paraId="24FCC1DF" w14:textId="77777777" w:rsidR="007240B2" w:rsidRPr="005A7BEF" w:rsidRDefault="007240B2" w:rsidP="005A7BEF">
            <w:pPr>
              <w:rPr>
                <w:rFonts w:ascii="Arial" w:hAnsi="Arial" w:cs="Arial"/>
                <w:b/>
                <w:sz w:val="20"/>
                <w:szCs w:val="20"/>
              </w:rPr>
            </w:pPr>
          </w:p>
          <w:p w14:paraId="0FA63D4A" w14:textId="77777777" w:rsidR="007240B2" w:rsidRPr="005A7BEF" w:rsidRDefault="007240B2" w:rsidP="005A7BEF">
            <w:pPr>
              <w:rPr>
                <w:rFonts w:ascii="Arial" w:hAnsi="Arial" w:cs="Arial"/>
                <w:b/>
                <w:sz w:val="20"/>
                <w:szCs w:val="20"/>
              </w:rPr>
            </w:pPr>
          </w:p>
        </w:tc>
        <w:tc>
          <w:tcPr>
            <w:tcW w:w="1801" w:type="pct"/>
          </w:tcPr>
          <w:p w14:paraId="7789F8FA" w14:textId="77777777" w:rsidR="007240B2" w:rsidRPr="005A7BEF" w:rsidRDefault="007240B2" w:rsidP="005A7BEF">
            <w:pPr>
              <w:rPr>
                <w:rFonts w:ascii="Arial" w:hAnsi="Arial" w:cs="Arial"/>
                <w:b/>
                <w:sz w:val="20"/>
                <w:szCs w:val="20"/>
              </w:rPr>
            </w:pPr>
          </w:p>
        </w:tc>
        <w:tc>
          <w:tcPr>
            <w:tcW w:w="1654" w:type="pct"/>
          </w:tcPr>
          <w:p w14:paraId="03217866" w14:textId="77777777" w:rsidR="007240B2" w:rsidRPr="005A7BEF" w:rsidRDefault="007240B2" w:rsidP="005A7BEF">
            <w:pPr>
              <w:rPr>
                <w:rFonts w:ascii="Arial" w:hAnsi="Arial" w:cs="Arial"/>
                <w:b/>
                <w:sz w:val="20"/>
                <w:szCs w:val="20"/>
              </w:rPr>
            </w:pPr>
          </w:p>
        </w:tc>
      </w:tr>
    </w:tbl>
    <w:p w14:paraId="405E8DEE" w14:textId="77777777" w:rsidR="007240B2" w:rsidRPr="005A7BEF" w:rsidRDefault="007240B2" w:rsidP="005A7BEF">
      <w:pPr>
        <w:rPr>
          <w:rFonts w:ascii="Arial" w:hAnsi="Arial" w:cs="Arial"/>
          <w:sz w:val="20"/>
          <w:szCs w:val="20"/>
        </w:rPr>
      </w:pPr>
    </w:p>
    <w:sectPr w:rsidR="007240B2" w:rsidRPr="005A7BEF" w:rsidSect="002678A3">
      <w:pgSz w:w="16834" w:h="11909" w:orient="landscape" w:code="9"/>
      <w:pgMar w:top="720" w:right="1099"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268C9C" w14:textId="77777777" w:rsidR="003E332F" w:rsidRDefault="003E332F">
      <w:r>
        <w:separator/>
      </w:r>
    </w:p>
  </w:endnote>
  <w:endnote w:type="continuationSeparator" w:id="0">
    <w:p w14:paraId="5B0D3939" w14:textId="77777777" w:rsidR="003E332F" w:rsidRDefault="003E3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D0D2E" w14:textId="444CD725" w:rsidR="00B51364" w:rsidRDefault="00B51364">
    <w:pPr>
      <w:pStyle w:val="Footer"/>
      <w:jc w:val="center"/>
    </w:pPr>
  </w:p>
  <w:p w14:paraId="7F3F1D78" w14:textId="424FEA77" w:rsidR="00B51364" w:rsidRDefault="00B51364" w:rsidP="008739B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97349" w14:textId="2462926C" w:rsidR="00B51364" w:rsidRPr="001A66FE" w:rsidRDefault="00B51364" w:rsidP="001A66FE">
    <w:pPr>
      <w:pStyle w:val="Footer"/>
      <w:jc w:val="center"/>
      <w:rPr>
        <w:rFonts w:ascii="Arial" w:hAnsi="Arial" w:cs="Arial"/>
        <w:sz w:val="20"/>
        <w:szCs w:val="20"/>
      </w:rPr>
    </w:pPr>
    <w:r w:rsidRPr="001A66FE">
      <w:rPr>
        <w:rStyle w:val="PageNumber"/>
        <w:rFonts w:ascii="Arial" w:hAnsi="Arial" w:cs="Arial"/>
        <w:sz w:val="20"/>
        <w:szCs w:val="20"/>
      </w:rPr>
      <w:fldChar w:fldCharType="begin"/>
    </w:r>
    <w:r w:rsidRPr="001A66FE">
      <w:rPr>
        <w:rStyle w:val="PageNumber"/>
        <w:rFonts w:ascii="Arial" w:hAnsi="Arial" w:cs="Arial"/>
        <w:sz w:val="20"/>
        <w:szCs w:val="20"/>
      </w:rPr>
      <w:instrText xml:space="preserve"> PAGE </w:instrText>
    </w:r>
    <w:r w:rsidRPr="001A66FE">
      <w:rPr>
        <w:rStyle w:val="PageNumber"/>
        <w:rFonts w:ascii="Arial" w:hAnsi="Arial" w:cs="Arial"/>
        <w:sz w:val="20"/>
        <w:szCs w:val="20"/>
      </w:rPr>
      <w:fldChar w:fldCharType="separate"/>
    </w:r>
    <w:r w:rsidR="002143B3">
      <w:rPr>
        <w:rStyle w:val="PageNumber"/>
        <w:rFonts w:ascii="Arial" w:hAnsi="Arial" w:cs="Arial"/>
        <w:noProof/>
        <w:sz w:val="20"/>
        <w:szCs w:val="20"/>
      </w:rPr>
      <w:t>4</w:t>
    </w:r>
    <w:r w:rsidRPr="001A66FE">
      <w:rPr>
        <w:rStyle w:val="PageNumber"/>
        <w:rFonts w:ascii="Arial" w:hAnsi="Arial"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6E82D1" w14:textId="01FFA15F" w:rsidR="00B51364" w:rsidRPr="001A66FE" w:rsidRDefault="00B51364" w:rsidP="001A66FE">
    <w:pPr>
      <w:pStyle w:val="Footer"/>
      <w:jc w:val="center"/>
      <w:rPr>
        <w:rFonts w:ascii="Arial" w:hAnsi="Arial" w:cs="Arial"/>
        <w:sz w:val="20"/>
        <w:szCs w:val="20"/>
      </w:rPr>
    </w:pPr>
    <w:r w:rsidRPr="001A66FE">
      <w:rPr>
        <w:rStyle w:val="PageNumber"/>
        <w:rFonts w:ascii="Arial" w:hAnsi="Arial" w:cs="Arial"/>
        <w:sz w:val="20"/>
        <w:szCs w:val="20"/>
      </w:rPr>
      <w:fldChar w:fldCharType="begin"/>
    </w:r>
    <w:r w:rsidRPr="001A66FE">
      <w:rPr>
        <w:rStyle w:val="PageNumber"/>
        <w:rFonts w:ascii="Arial" w:hAnsi="Arial" w:cs="Arial"/>
        <w:sz w:val="20"/>
        <w:szCs w:val="20"/>
      </w:rPr>
      <w:instrText xml:space="preserve"> PAGE </w:instrText>
    </w:r>
    <w:r w:rsidRPr="001A66FE">
      <w:rPr>
        <w:rStyle w:val="PageNumber"/>
        <w:rFonts w:ascii="Arial" w:hAnsi="Arial" w:cs="Arial"/>
        <w:sz w:val="20"/>
        <w:szCs w:val="20"/>
      </w:rPr>
      <w:fldChar w:fldCharType="separate"/>
    </w:r>
    <w:r w:rsidR="002143B3">
      <w:rPr>
        <w:rStyle w:val="PageNumber"/>
        <w:rFonts w:ascii="Arial" w:hAnsi="Arial" w:cs="Arial"/>
        <w:noProof/>
        <w:sz w:val="20"/>
        <w:szCs w:val="20"/>
      </w:rPr>
      <w:t>243</w:t>
    </w:r>
    <w:r w:rsidRPr="001A66FE">
      <w:rPr>
        <w:rStyle w:val="PageNumber"/>
        <w:rFonts w:ascii="Arial" w:hAnsi="Arial"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50C4EF" w14:textId="77777777" w:rsidR="003E332F" w:rsidRDefault="003E332F">
      <w:r>
        <w:separator/>
      </w:r>
    </w:p>
  </w:footnote>
  <w:footnote w:type="continuationSeparator" w:id="0">
    <w:p w14:paraId="58B816BB" w14:textId="77777777" w:rsidR="003E332F" w:rsidRDefault="003E33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2" w:name="_Hlk515913974"/>
  <w:bookmarkStart w:id="3" w:name="_Hlk515913975"/>
  <w:p w14:paraId="0B00C4AA" w14:textId="77777777" w:rsidR="00B51364" w:rsidRDefault="00B51364">
    <w:pPr>
      <w:pStyle w:val="Header"/>
    </w:pPr>
    <w:r>
      <w:object w:dxaOrig="14882" w:dyaOrig="12478" w14:anchorId="358750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5pt;height:57.75pt">
          <v:imagedata r:id="rId1" o:title=""/>
        </v:shape>
        <o:OLEObject Type="Embed" ProgID="MSPhotoEd.3" ShapeID="_x0000_i1025" DrawAspect="Content" ObjectID="_1643180612" r:id="rId2"/>
      </w:object>
    </w:r>
    <w:r>
      <w:tab/>
    </w:r>
    <w:r>
      <w:tab/>
    </w:r>
    <w:r>
      <w:tab/>
    </w:r>
    <w:r>
      <w:tab/>
    </w:r>
    <w:r>
      <w:tab/>
    </w:r>
    <w:r>
      <w:rPr>
        <w:noProof/>
      </w:rPr>
      <w:drawing>
        <wp:inline distT="0" distB="0" distL="0" distR="0" wp14:anchorId="2333BAE4" wp14:editId="12957E52">
          <wp:extent cx="2085975" cy="714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128622" cy="728980"/>
                  </a:xfrm>
                  <a:prstGeom prst="rect">
                    <a:avLst/>
                  </a:prstGeom>
                  <a:noFill/>
                  <a:ln>
                    <a:noFill/>
                  </a:ln>
                </pic:spPr>
              </pic:pic>
            </a:graphicData>
          </a:graphic>
        </wp:inline>
      </w:drawing>
    </w:r>
  </w:p>
  <w:bookmarkEnd w:id="2"/>
  <w:bookmarkEnd w:id="3"/>
  <w:p w14:paraId="37856940" w14:textId="77777777" w:rsidR="00B51364" w:rsidRDefault="00B5136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E9660F" w14:textId="77777777" w:rsidR="00B51364" w:rsidRPr="00FD7138" w:rsidRDefault="00B51364" w:rsidP="00BB358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91AEDA" w14:textId="77777777" w:rsidR="00B51364" w:rsidRPr="00FD7138" w:rsidRDefault="00B51364" w:rsidP="00BB358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B93DB" w14:textId="77777777" w:rsidR="00B51364" w:rsidRPr="00FD7138" w:rsidRDefault="00B51364" w:rsidP="00BB358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8D735A" w14:textId="77777777" w:rsidR="00B51364" w:rsidRPr="00FD7138" w:rsidRDefault="00B51364" w:rsidP="00BB358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59A126" w14:textId="77777777" w:rsidR="00B51364" w:rsidRPr="00FD7138" w:rsidRDefault="00B51364" w:rsidP="00BB358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1374ED" w14:textId="77777777" w:rsidR="00B51364" w:rsidRPr="00FD7138" w:rsidRDefault="00B51364" w:rsidP="00BB35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1D92A" w14:textId="48A109AC" w:rsidR="00B51364" w:rsidRPr="00355E94" w:rsidRDefault="00B51364" w:rsidP="00A85AA4">
    <w:pPr>
      <w:rPr>
        <w:rFonts w:ascii="Arial" w:hAnsi="Arial" w:cs="Arial"/>
        <w:sz w:val="15"/>
        <w:szCs w:val="15"/>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037EF" w14:textId="179C20A0" w:rsidR="00B51364" w:rsidRPr="00881144" w:rsidRDefault="00B51364" w:rsidP="008811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F3ABF" w14:textId="3A2207A3" w:rsidR="00B51364" w:rsidRPr="00A24E7F" w:rsidRDefault="00B51364">
    <w:pPr>
      <w:pStyle w:val="Header"/>
      <w:rPr>
        <w:sz w:val="26"/>
        <w:szCs w:val="26"/>
        <w:lang w:val="fr-FR"/>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AF8D" w14:textId="77777777" w:rsidR="00B51364" w:rsidRPr="007A21A0" w:rsidRDefault="00B51364" w:rsidP="006B154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6B88B" w14:textId="77777777" w:rsidR="00B51364" w:rsidRPr="007A21A0" w:rsidRDefault="00B51364" w:rsidP="006B154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23E6C" w14:textId="77777777" w:rsidR="00B51364" w:rsidRPr="00881144" w:rsidRDefault="00B51364" w:rsidP="0088114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9FEE0" w14:textId="2BACEFF6" w:rsidR="00B51364" w:rsidRPr="00C34F3E" w:rsidRDefault="00B51364" w:rsidP="00A85AA4">
    <w:pPr>
      <w:rPr>
        <w:rFonts w:ascii="Arial" w:hAnsi="Arial" w:cs="Arial"/>
        <w:sz w:val="15"/>
        <w:szCs w:val="15"/>
      </w:rPr>
    </w:pP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r w:rsidRPr="00C34F3E">
      <w:rPr>
        <w:rFonts w:ascii="Arial" w:hAnsi="Arial" w:cs="Arial"/>
        <w:sz w:val="15"/>
        <w:szCs w:val="15"/>
      </w:rPr>
      <w:tab/>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3C7E34" w14:textId="77777777" w:rsidR="00B51364" w:rsidRPr="00FD7138" w:rsidRDefault="00B51364" w:rsidP="00BB35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4548"/>
    <w:multiLevelType w:val="hybridMultilevel"/>
    <w:tmpl w:val="BCAC8FB6"/>
    <w:lvl w:ilvl="0" w:tplc="49906DC0">
      <w:start w:val="1"/>
      <w:numFmt w:val="lowerRoman"/>
      <w:lvlText w:val="%1."/>
      <w:lvlJc w:val="left"/>
      <w:pPr>
        <w:tabs>
          <w:tab w:val="num" w:pos="2160"/>
        </w:tabs>
        <w:ind w:left="2160" w:hanging="72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 w15:restartNumberingAfterBreak="0">
    <w:nsid w:val="019447CE"/>
    <w:multiLevelType w:val="hybridMultilevel"/>
    <w:tmpl w:val="B854094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1FE1E95"/>
    <w:multiLevelType w:val="hybridMultilevel"/>
    <w:tmpl w:val="4DE24538"/>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2D23F7"/>
    <w:multiLevelType w:val="hybridMultilevel"/>
    <w:tmpl w:val="FE12A65C"/>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56A40"/>
    <w:multiLevelType w:val="hybridMultilevel"/>
    <w:tmpl w:val="50D8E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0579AA"/>
    <w:multiLevelType w:val="hybridMultilevel"/>
    <w:tmpl w:val="736C5BFA"/>
    <w:lvl w:ilvl="0" w:tplc="10481648">
      <w:start w:val="1"/>
      <w:numFmt w:val="decimal"/>
      <w:lvlText w:val="%1."/>
      <w:lvlJc w:val="left"/>
      <w:pPr>
        <w:ind w:left="46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6" w15:restartNumberingAfterBreak="0">
    <w:nsid w:val="03BD2778"/>
    <w:multiLevelType w:val="hybridMultilevel"/>
    <w:tmpl w:val="43429DE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D34F3C"/>
    <w:multiLevelType w:val="hybridMultilevel"/>
    <w:tmpl w:val="D77412E0"/>
    <w:lvl w:ilvl="0" w:tplc="D38A065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4C5930"/>
    <w:multiLevelType w:val="multilevel"/>
    <w:tmpl w:val="9BF45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992921"/>
    <w:multiLevelType w:val="hybridMultilevel"/>
    <w:tmpl w:val="8F821BA8"/>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08E72BEA"/>
    <w:multiLevelType w:val="hybridMultilevel"/>
    <w:tmpl w:val="CC242FD0"/>
    <w:lvl w:ilvl="0" w:tplc="3A6A739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9D0BCF"/>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CC58D3"/>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CF4FEC"/>
    <w:multiLevelType w:val="hybridMultilevel"/>
    <w:tmpl w:val="B0761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92102E"/>
    <w:multiLevelType w:val="hybridMultilevel"/>
    <w:tmpl w:val="D9483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9E3511"/>
    <w:multiLevelType w:val="hybridMultilevel"/>
    <w:tmpl w:val="D8DC2914"/>
    <w:lvl w:ilvl="0" w:tplc="FB08115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C72D0D"/>
    <w:multiLevelType w:val="hybridMultilevel"/>
    <w:tmpl w:val="9BE06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F36789"/>
    <w:multiLevelType w:val="multilevel"/>
    <w:tmpl w:val="88629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6F6516"/>
    <w:multiLevelType w:val="hybridMultilevel"/>
    <w:tmpl w:val="37C01A6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767951"/>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0" w15:restartNumberingAfterBreak="0">
    <w:nsid w:val="0F6679B5"/>
    <w:multiLevelType w:val="hybridMultilevel"/>
    <w:tmpl w:val="BE625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5A76E2"/>
    <w:multiLevelType w:val="hybridMultilevel"/>
    <w:tmpl w:val="1B5CEF54"/>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63458B"/>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3" w15:restartNumberingAfterBreak="0">
    <w:nsid w:val="139904DB"/>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4" w15:restartNumberingAfterBreak="0">
    <w:nsid w:val="165E3756"/>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5" w15:restartNumberingAfterBreak="0">
    <w:nsid w:val="170C50EB"/>
    <w:multiLevelType w:val="hybridMultilevel"/>
    <w:tmpl w:val="6C50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203D3E"/>
    <w:multiLevelType w:val="hybridMultilevel"/>
    <w:tmpl w:val="0E9842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E24067"/>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8" w15:restartNumberingAfterBreak="0">
    <w:nsid w:val="19C6045B"/>
    <w:multiLevelType w:val="hybridMultilevel"/>
    <w:tmpl w:val="B1741DD8"/>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C03C0A"/>
    <w:multiLevelType w:val="multilevel"/>
    <w:tmpl w:val="36024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D824E05"/>
    <w:multiLevelType w:val="hybridMultilevel"/>
    <w:tmpl w:val="E90E4A50"/>
    <w:lvl w:ilvl="0" w:tplc="9ACACD7E">
      <w:numFmt w:val="decimalZero"/>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EFF4B49"/>
    <w:multiLevelType w:val="hybridMultilevel"/>
    <w:tmpl w:val="F9D61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F610C9E"/>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FF41750"/>
    <w:multiLevelType w:val="hybridMultilevel"/>
    <w:tmpl w:val="D2582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02A26B0"/>
    <w:multiLevelType w:val="hybridMultilevel"/>
    <w:tmpl w:val="AD66990A"/>
    <w:lvl w:ilvl="0" w:tplc="04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09A638D"/>
    <w:multiLevelType w:val="hybridMultilevel"/>
    <w:tmpl w:val="F05EED68"/>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0E10D88"/>
    <w:multiLevelType w:val="multilevel"/>
    <w:tmpl w:val="82020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1543AD5"/>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8" w15:restartNumberingAfterBreak="0">
    <w:nsid w:val="2205564D"/>
    <w:multiLevelType w:val="hybridMultilevel"/>
    <w:tmpl w:val="2DCC6CC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2846195"/>
    <w:multiLevelType w:val="hybridMultilevel"/>
    <w:tmpl w:val="DAFC7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3070276"/>
    <w:multiLevelType w:val="hybridMultilevel"/>
    <w:tmpl w:val="3D6CA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693E88"/>
    <w:multiLevelType w:val="hybridMultilevel"/>
    <w:tmpl w:val="CD467234"/>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3CD3B30"/>
    <w:multiLevelType w:val="hybridMultilevel"/>
    <w:tmpl w:val="2DCC6CC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24446F04"/>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44" w15:restartNumberingAfterBreak="0">
    <w:nsid w:val="24AB6194"/>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4C26530"/>
    <w:multiLevelType w:val="hybridMultilevel"/>
    <w:tmpl w:val="6F4630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2534043A"/>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47" w15:restartNumberingAfterBreak="0">
    <w:nsid w:val="256428CE"/>
    <w:multiLevelType w:val="hybridMultilevel"/>
    <w:tmpl w:val="109EE058"/>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59C1686"/>
    <w:multiLevelType w:val="multilevel"/>
    <w:tmpl w:val="43CC7CDA"/>
    <w:lvl w:ilvl="0">
      <w:start w:val="2"/>
      <w:numFmt w:val="upperLetter"/>
      <w:lvlRestart w:val="0"/>
      <w:lvlText w:val="%1"/>
      <w:lvlJc w:val="left"/>
      <w:pPr>
        <w:ind w:left="0" w:firstLine="0"/>
      </w:pPr>
      <w:rPr>
        <w:rFonts w:hint="default"/>
        <w:b/>
        <w:sz w:val="28"/>
      </w:rPr>
    </w:lvl>
    <w:lvl w:ilvl="1">
      <w:start w:val="1"/>
      <w:numFmt w:val="decimal"/>
      <w:lvlText w:val="%1.%2"/>
      <w:lvlJc w:val="left"/>
      <w:pPr>
        <w:ind w:left="0" w:firstLine="0"/>
      </w:pPr>
      <w:rPr>
        <w:rFonts w:hint="default"/>
        <w:b w:val="0"/>
        <w:sz w:val="18"/>
        <w:szCs w:val="18"/>
      </w:rPr>
    </w:lvl>
    <w:lvl w:ilvl="2">
      <w:start w:val="1"/>
      <w:numFmt w:val="decimal"/>
      <w:lvlText w:val="%1.%2.%3"/>
      <w:lvlJc w:val="left"/>
      <w:pPr>
        <w:ind w:left="0" w:firstLine="0"/>
      </w:pPr>
      <w:rPr>
        <w:rFonts w:hint="default"/>
        <w:b w:val="0"/>
        <w:sz w:val="18"/>
        <w:szCs w:val="18"/>
      </w:rPr>
    </w:lvl>
    <w:lvl w:ilvl="3">
      <w:start w:val="1"/>
      <w:numFmt w:val="lowerLetter"/>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9" w15:restartNumberingAfterBreak="0">
    <w:nsid w:val="25D8067C"/>
    <w:multiLevelType w:val="hybridMultilevel"/>
    <w:tmpl w:val="1038959C"/>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0" w15:restartNumberingAfterBreak="0">
    <w:nsid w:val="270D624B"/>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51" w15:restartNumberingAfterBreak="0">
    <w:nsid w:val="281431F5"/>
    <w:multiLevelType w:val="hybridMultilevel"/>
    <w:tmpl w:val="6C50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82D743A"/>
    <w:multiLevelType w:val="hybridMultilevel"/>
    <w:tmpl w:val="02DC028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D72AFE84">
      <w:start w:val="1"/>
      <w:numFmt w:val="upperLetter"/>
      <w:lvlText w:val="%3."/>
      <w:lvlJc w:val="left"/>
      <w:pPr>
        <w:ind w:left="2160" w:hanging="360"/>
      </w:pPr>
      <w:rPr>
        <w:rFonts w:hint="default"/>
      </w:rPr>
    </w:lvl>
    <w:lvl w:ilvl="3" w:tplc="89C835A0">
      <w:start w:val="1"/>
      <w:numFmt w:val="lowerLetter"/>
      <w:lvlText w:val="%4)"/>
      <w:lvlJc w:val="left"/>
      <w:pPr>
        <w:ind w:left="2880" w:hanging="360"/>
      </w:pPr>
      <w:rPr>
        <w:rFonts w:hint="default"/>
      </w:rPr>
    </w:lvl>
    <w:lvl w:ilvl="4" w:tplc="22EE6890">
      <w:start w:val="1"/>
      <w:numFmt w:val="decimal"/>
      <w:lvlText w:val="%5"/>
      <w:lvlJc w:val="left"/>
      <w:pPr>
        <w:ind w:left="3600" w:hanging="360"/>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87431AC"/>
    <w:multiLevelType w:val="hybridMultilevel"/>
    <w:tmpl w:val="E97275F2"/>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945797E"/>
    <w:multiLevelType w:val="hybridMultilevel"/>
    <w:tmpl w:val="EEE2EA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9630620"/>
    <w:multiLevelType w:val="hybridMultilevel"/>
    <w:tmpl w:val="50D8E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A4607EC"/>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57" w15:restartNumberingAfterBreak="0">
    <w:nsid w:val="2A6E7BC4"/>
    <w:multiLevelType w:val="hybridMultilevel"/>
    <w:tmpl w:val="3CD8918C"/>
    <w:lvl w:ilvl="0" w:tplc="E11EF78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A791D6D"/>
    <w:multiLevelType w:val="multilevel"/>
    <w:tmpl w:val="3D987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2DCB0C62"/>
    <w:multiLevelType w:val="hybridMultilevel"/>
    <w:tmpl w:val="A10232F2"/>
    <w:lvl w:ilvl="0" w:tplc="7C02FE9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E1353E6"/>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61" w15:restartNumberingAfterBreak="0">
    <w:nsid w:val="2E53690D"/>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62" w15:restartNumberingAfterBreak="0">
    <w:nsid w:val="2E7E559F"/>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63" w15:restartNumberingAfterBreak="0">
    <w:nsid w:val="2E826569"/>
    <w:multiLevelType w:val="hybridMultilevel"/>
    <w:tmpl w:val="1060B8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FC56137"/>
    <w:multiLevelType w:val="hybridMultilevel"/>
    <w:tmpl w:val="51D0F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004344B"/>
    <w:multiLevelType w:val="hybridMultilevel"/>
    <w:tmpl w:val="43429DE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1467B7E"/>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67" w15:restartNumberingAfterBreak="0">
    <w:nsid w:val="315E2847"/>
    <w:multiLevelType w:val="hybridMultilevel"/>
    <w:tmpl w:val="EC482A9A"/>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2E254DE"/>
    <w:multiLevelType w:val="hybridMultilevel"/>
    <w:tmpl w:val="0A522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3B5767B"/>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5536B40"/>
    <w:multiLevelType w:val="hybridMultilevel"/>
    <w:tmpl w:val="51D0F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5B1773D"/>
    <w:multiLevelType w:val="hybridMultilevel"/>
    <w:tmpl w:val="8F9E2B74"/>
    <w:lvl w:ilvl="0" w:tplc="606200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5EF4C4A"/>
    <w:multiLevelType w:val="hybridMultilevel"/>
    <w:tmpl w:val="11C02E90"/>
    <w:lvl w:ilvl="0" w:tplc="C3587B92">
      <w:numFmt w:val="decimal"/>
      <w:lvlText w:val="%1."/>
      <w:lvlJc w:val="left"/>
      <w:pPr>
        <w:ind w:left="360" w:hanging="360"/>
      </w:pPr>
      <w:rPr>
        <w:rFonts w:hint="default"/>
        <w:sz w:val="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6215517"/>
    <w:multiLevelType w:val="hybridMultilevel"/>
    <w:tmpl w:val="8B8E34E0"/>
    <w:lvl w:ilvl="0" w:tplc="10481648">
      <w:start w:val="1"/>
      <w:numFmt w:val="decimal"/>
      <w:lvlText w:val="%1."/>
      <w:lvlJc w:val="left"/>
      <w:pPr>
        <w:ind w:left="46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74" w15:restartNumberingAfterBreak="0">
    <w:nsid w:val="363F565D"/>
    <w:multiLevelType w:val="hybridMultilevel"/>
    <w:tmpl w:val="48B49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8665010"/>
    <w:multiLevelType w:val="hybridMultilevel"/>
    <w:tmpl w:val="F3E06A54"/>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39A939E0"/>
    <w:multiLevelType w:val="hybridMultilevel"/>
    <w:tmpl w:val="990624F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A726283"/>
    <w:multiLevelType w:val="multilevel"/>
    <w:tmpl w:val="08DE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D8D1A62"/>
    <w:multiLevelType w:val="hybridMultilevel"/>
    <w:tmpl w:val="78805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E1F5F7B"/>
    <w:multiLevelType w:val="hybridMultilevel"/>
    <w:tmpl w:val="D9483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F5B3BFA"/>
    <w:multiLevelType w:val="hybridMultilevel"/>
    <w:tmpl w:val="FEEA0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F653984"/>
    <w:multiLevelType w:val="hybridMultilevel"/>
    <w:tmpl w:val="C908D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F7B1C3E"/>
    <w:multiLevelType w:val="hybridMultilevel"/>
    <w:tmpl w:val="0D94654E"/>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40F067B3"/>
    <w:multiLevelType w:val="multilevel"/>
    <w:tmpl w:val="2B408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1104533"/>
    <w:multiLevelType w:val="hybridMultilevel"/>
    <w:tmpl w:val="D60AE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17D1E45"/>
    <w:multiLevelType w:val="hybridMultilevel"/>
    <w:tmpl w:val="D054A6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2F561FA"/>
    <w:multiLevelType w:val="hybridMultilevel"/>
    <w:tmpl w:val="08E24788"/>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431133A1"/>
    <w:multiLevelType w:val="hybridMultilevel"/>
    <w:tmpl w:val="51D0F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32234A5"/>
    <w:multiLevelType w:val="hybridMultilevel"/>
    <w:tmpl w:val="1A30F77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3B36179"/>
    <w:multiLevelType w:val="hybridMultilevel"/>
    <w:tmpl w:val="B3DEE6E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47202F3"/>
    <w:multiLevelType w:val="hybridMultilevel"/>
    <w:tmpl w:val="BA643CEA"/>
    <w:lvl w:ilvl="0" w:tplc="6450AC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1124F1AA">
      <w:start w:val="5"/>
      <w:numFmt w:val="bullet"/>
      <w:lvlText w:val="-"/>
      <w:lvlJc w:val="left"/>
      <w:pPr>
        <w:ind w:left="4500" w:hanging="360"/>
      </w:pPr>
      <w:rPr>
        <w:rFonts w:ascii="Arial" w:eastAsia="Times New Roman" w:hAnsi="Arial" w:cs="Arial" w:hint="default"/>
      </w:rPr>
    </w:lvl>
    <w:lvl w:ilvl="6" w:tplc="EF48504A">
      <w:start w:val="5"/>
      <w:numFmt w:val="decimal"/>
      <w:lvlText w:val="%7"/>
      <w:lvlJc w:val="left"/>
      <w:pPr>
        <w:ind w:left="5040" w:hanging="360"/>
      </w:pPr>
      <w:rPr>
        <w:rFonts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864710C"/>
    <w:multiLevelType w:val="hybridMultilevel"/>
    <w:tmpl w:val="1A30F77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9114A41"/>
    <w:multiLevelType w:val="hybridMultilevel"/>
    <w:tmpl w:val="1A30F77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9405BA7"/>
    <w:multiLevelType w:val="multilevel"/>
    <w:tmpl w:val="D6BEA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9FC15B8"/>
    <w:multiLevelType w:val="hybridMultilevel"/>
    <w:tmpl w:val="B61258C6"/>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ACD689B"/>
    <w:multiLevelType w:val="hybridMultilevel"/>
    <w:tmpl w:val="A7CE11E2"/>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B2B62F0"/>
    <w:multiLevelType w:val="hybridMultilevel"/>
    <w:tmpl w:val="B4FEF208"/>
    <w:lvl w:ilvl="0" w:tplc="C680B72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B985E2B"/>
    <w:multiLevelType w:val="hybridMultilevel"/>
    <w:tmpl w:val="62A024A2"/>
    <w:lvl w:ilvl="0" w:tplc="A986F9F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CFC2644"/>
    <w:multiLevelType w:val="hybridMultilevel"/>
    <w:tmpl w:val="023618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E526C59"/>
    <w:multiLevelType w:val="hybridMultilevel"/>
    <w:tmpl w:val="C75800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E6E0B9D"/>
    <w:multiLevelType w:val="hybridMultilevel"/>
    <w:tmpl w:val="735055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F676DB0"/>
    <w:multiLevelType w:val="hybridMultilevel"/>
    <w:tmpl w:val="94D63D8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F9E2567"/>
    <w:multiLevelType w:val="hybridMultilevel"/>
    <w:tmpl w:val="26248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06E57DD"/>
    <w:multiLevelType w:val="hybridMultilevel"/>
    <w:tmpl w:val="B0761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0BE6235"/>
    <w:multiLevelType w:val="hybridMultilevel"/>
    <w:tmpl w:val="70C84176"/>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13C3CF9"/>
    <w:multiLevelType w:val="hybridMultilevel"/>
    <w:tmpl w:val="772EB16C"/>
    <w:lvl w:ilvl="0" w:tplc="A0DA6E50">
      <w:start w:val="1"/>
      <w:numFmt w:val="lowerRoman"/>
      <w:lvlText w:val="%1."/>
      <w:lvlJc w:val="left"/>
      <w:pPr>
        <w:tabs>
          <w:tab w:val="num" w:pos="2160"/>
        </w:tabs>
        <w:ind w:left="2160" w:hanging="72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06" w15:restartNumberingAfterBreak="0">
    <w:nsid w:val="51476847"/>
    <w:multiLevelType w:val="multilevel"/>
    <w:tmpl w:val="60C4A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1903F34"/>
    <w:multiLevelType w:val="multilevel"/>
    <w:tmpl w:val="C4A2F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226342D"/>
    <w:multiLevelType w:val="hybridMultilevel"/>
    <w:tmpl w:val="DA54697A"/>
    <w:lvl w:ilvl="0" w:tplc="10481648">
      <w:start w:val="1"/>
      <w:numFmt w:val="decimal"/>
      <w:lvlText w:val="%1."/>
      <w:lvlJc w:val="left"/>
      <w:pPr>
        <w:ind w:left="46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109" w15:restartNumberingAfterBreak="0">
    <w:nsid w:val="53A766E6"/>
    <w:multiLevelType w:val="hybridMultilevel"/>
    <w:tmpl w:val="4B127458"/>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0" w15:restartNumberingAfterBreak="0">
    <w:nsid w:val="547E1CD5"/>
    <w:multiLevelType w:val="hybridMultilevel"/>
    <w:tmpl w:val="AB76481A"/>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4A33750"/>
    <w:multiLevelType w:val="hybridMultilevel"/>
    <w:tmpl w:val="B334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5F60DCA"/>
    <w:multiLevelType w:val="hybridMultilevel"/>
    <w:tmpl w:val="A762FB8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7813EDE"/>
    <w:multiLevelType w:val="hybridMultilevel"/>
    <w:tmpl w:val="EE0E3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7952D9E"/>
    <w:multiLevelType w:val="hybridMultilevel"/>
    <w:tmpl w:val="6D84BF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797100A"/>
    <w:multiLevelType w:val="multilevel"/>
    <w:tmpl w:val="20862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8CC5B74"/>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9014A51"/>
    <w:multiLevelType w:val="hybridMultilevel"/>
    <w:tmpl w:val="A212FC6E"/>
    <w:lvl w:ilvl="0" w:tplc="04090013">
      <w:start w:val="1"/>
      <w:numFmt w:val="upp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18" w15:restartNumberingAfterBreak="0">
    <w:nsid w:val="597D64D4"/>
    <w:multiLevelType w:val="hybridMultilevel"/>
    <w:tmpl w:val="F59C0D2A"/>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A552C2F"/>
    <w:multiLevelType w:val="hybridMultilevel"/>
    <w:tmpl w:val="F3ACCB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CCA6DE9"/>
    <w:multiLevelType w:val="hybridMultilevel"/>
    <w:tmpl w:val="17F20B26"/>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CE638A6"/>
    <w:multiLevelType w:val="hybridMultilevel"/>
    <w:tmpl w:val="48B6BD80"/>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5D664E44"/>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E9E240B"/>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EDB4877"/>
    <w:multiLevelType w:val="hybridMultilevel"/>
    <w:tmpl w:val="19F8C20C"/>
    <w:lvl w:ilvl="0" w:tplc="9B3A91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F795DAC"/>
    <w:multiLevelType w:val="multilevel"/>
    <w:tmpl w:val="A0822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0D6339B"/>
    <w:multiLevelType w:val="hybridMultilevel"/>
    <w:tmpl w:val="E40A16CA"/>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7" w15:restartNumberingAfterBreak="0">
    <w:nsid w:val="619F4DA1"/>
    <w:multiLevelType w:val="hybridMultilevel"/>
    <w:tmpl w:val="CBC0384E"/>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2C56A91"/>
    <w:multiLevelType w:val="hybridMultilevel"/>
    <w:tmpl w:val="8E3C34E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9" w15:restartNumberingAfterBreak="0">
    <w:nsid w:val="630C13A6"/>
    <w:multiLevelType w:val="hybridMultilevel"/>
    <w:tmpl w:val="3C32C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39C2499"/>
    <w:multiLevelType w:val="hybridMultilevel"/>
    <w:tmpl w:val="48B49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4277790"/>
    <w:multiLevelType w:val="hybridMultilevel"/>
    <w:tmpl w:val="C5083A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4EC796B"/>
    <w:multiLevelType w:val="multilevel"/>
    <w:tmpl w:val="7C60DBBA"/>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3" w15:restartNumberingAfterBreak="0">
    <w:nsid w:val="653F621E"/>
    <w:multiLevelType w:val="hybridMultilevel"/>
    <w:tmpl w:val="51D0F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5C347F0"/>
    <w:multiLevelType w:val="hybridMultilevel"/>
    <w:tmpl w:val="6C50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8E612A7"/>
    <w:multiLevelType w:val="hybridMultilevel"/>
    <w:tmpl w:val="A23EA240"/>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15:restartNumberingAfterBreak="0">
    <w:nsid w:val="68F66043"/>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37" w15:restartNumberingAfterBreak="0">
    <w:nsid w:val="69437041"/>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A384414"/>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39" w15:restartNumberingAfterBreak="0">
    <w:nsid w:val="6B8F137B"/>
    <w:multiLevelType w:val="hybridMultilevel"/>
    <w:tmpl w:val="EB969A9A"/>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C166830"/>
    <w:multiLevelType w:val="multilevel"/>
    <w:tmpl w:val="AF26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C565FC2"/>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42" w15:restartNumberingAfterBreak="0">
    <w:nsid w:val="6C9011E3"/>
    <w:multiLevelType w:val="hybridMultilevel"/>
    <w:tmpl w:val="E1225FD8"/>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D0A79E4"/>
    <w:multiLevelType w:val="hybridMultilevel"/>
    <w:tmpl w:val="B4FEF208"/>
    <w:lvl w:ilvl="0" w:tplc="C680B72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E213A9A"/>
    <w:multiLevelType w:val="hybridMultilevel"/>
    <w:tmpl w:val="91504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E241A79"/>
    <w:multiLevelType w:val="hybridMultilevel"/>
    <w:tmpl w:val="E0CEE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E3366A6"/>
    <w:multiLevelType w:val="hybridMultilevel"/>
    <w:tmpl w:val="132E2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EC53989"/>
    <w:multiLevelType w:val="hybridMultilevel"/>
    <w:tmpl w:val="9E12A2CC"/>
    <w:lvl w:ilvl="0" w:tplc="0AF00F60">
      <w:start w:val="1"/>
      <w:numFmt w:val="decimal"/>
      <w:lvlText w:val="%1."/>
      <w:lvlJc w:val="left"/>
      <w:pPr>
        <w:ind w:left="495" w:hanging="360"/>
      </w:pPr>
      <w:rPr>
        <w:rFonts w:ascii="Arial" w:eastAsia="Times New Roman" w:hAnsi="Arial" w:cs="Arial"/>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48" w15:restartNumberingAfterBreak="0">
    <w:nsid w:val="6F3648F7"/>
    <w:multiLevelType w:val="multilevel"/>
    <w:tmpl w:val="E836E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10A62C2"/>
    <w:multiLevelType w:val="hybridMultilevel"/>
    <w:tmpl w:val="36DC0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20278B8"/>
    <w:multiLevelType w:val="hybridMultilevel"/>
    <w:tmpl w:val="17C68B08"/>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29E6DBD"/>
    <w:multiLevelType w:val="hybridMultilevel"/>
    <w:tmpl w:val="1A30F77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50D395A"/>
    <w:multiLevelType w:val="hybridMultilevel"/>
    <w:tmpl w:val="12C09B40"/>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3" w15:restartNumberingAfterBreak="0">
    <w:nsid w:val="751C7848"/>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6B009FE"/>
    <w:multiLevelType w:val="hybridMultilevel"/>
    <w:tmpl w:val="E0CEE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6D812D5"/>
    <w:multiLevelType w:val="hybridMultilevel"/>
    <w:tmpl w:val="FBEC353C"/>
    <w:lvl w:ilvl="0" w:tplc="1AD275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56" w15:restartNumberingAfterBreak="0">
    <w:nsid w:val="76E929AA"/>
    <w:multiLevelType w:val="hybridMultilevel"/>
    <w:tmpl w:val="DC1EE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7F7094F"/>
    <w:multiLevelType w:val="hybridMultilevel"/>
    <w:tmpl w:val="F440D6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79D9487B"/>
    <w:multiLevelType w:val="hybridMultilevel"/>
    <w:tmpl w:val="33408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A4457BF"/>
    <w:multiLevelType w:val="multilevel"/>
    <w:tmpl w:val="08784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CBE6AF9"/>
    <w:multiLevelType w:val="hybridMultilevel"/>
    <w:tmpl w:val="B1741DD8"/>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CD424A8"/>
    <w:multiLevelType w:val="hybridMultilevel"/>
    <w:tmpl w:val="48626146"/>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2" w15:restartNumberingAfterBreak="0">
    <w:nsid w:val="7DF32B4E"/>
    <w:multiLevelType w:val="hybridMultilevel"/>
    <w:tmpl w:val="0C0A51A2"/>
    <w:lvl w:ilvl="0" w:tplc="D910FC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DFF74C3"/>
    <w:multiLevelType w:val="hybridMultilevel"/>
    <w:tmpl w:val="15A26BF0"/>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EE976A1"/>
    <w:multiLevelType w:val="hybridMultilevel"/>
    <w:tmpl w:val="03F2B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F123908"/>
    <w:multiLevelType w:val="hybridMultilevel"/>
    <w:tmpl w:val="562683E2"/>
    <w:lvl w:ilvl="0" w:tplc="D910FC0A">
      <w:start w:val="1"/>
      <w:numFmt w:val="bullet"/>
      <w:lvlText w:val="-"/>
      <w:lvlJc w:val="left"/>
      <w:pPr>
        <w:ind w:left="756" w:hanging="360"/>
      </w:pPr>
      <w:rPr>
        <w:rFonts w:ascii="Times New Roman" w:eastAsia="Times New Roman" w:hAnsi="Times New Roman" w:cs="Times New Roman"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num w:numId="1">
    <w:abstractNumId w:val="33"/>
  </w:num>
  <w:num w:numId="2">
    <w:abstractNumId w:val="81"/>
  </w:num>
  <w:num w:numId="3">
    <w:abstractNumId w:val="53"/>
  </w:num>
  <w:num w:numId="4">
    <w:abstractNumId w:val="30"/>
  </w:num>
  <w:num w:numId="5">
    <w:abstractNumId w:val="80"/>
  </w:num>
  <w:num w:numId="6">
    <w:abstractNumId w:val="47"/>
  </w:num>
  <w:num w:numId="7">
    <w:abstractNumId w:val="74"/>
  </w:num>
  <w:num w:numId="8">
    <w:abstractNumId w:val="85"/>
  </w:num>
  <w:num w:numId="9">
    <w:abstractNumId w:val="130"/>
  </w:num>
  <w:num w:numId="10">
    <w:abstractNumId w:val="105"/>
  </w:num>
  <w:num w:numId="11">
    <w:abstractNumId w:val="0"/>
  </w:num>
  <w:num w:numId="12">
    <w:abstractNumId w:val="129"/>
  </w:num>
  <w:num w:numId="13">
    <w:abstractNumId w:val="46"/>
  </w:num>
  <w:num w:numId="14">
    <w:abstractNumId w:val="23"/>
  </w:num>
  <w:num w:numId="15">
    <w:abstractNumId w:val="62"/>
  </w:num>
  <w:num w:numId="16">
    <w:abstractNumId w:val="19"/>
  </w:num>
  <w:num w:numId="17">
    <w:abstractNumId w:val="156"/>
  </w:num>
  <w:num w:numId="18">
    <w:abstractNumId w:val="97"/>
  </w:num>
  <w:num w:numId="19">
    <w:abstractNumId w:val="37"/>
  </w:num>
  <w:num w:numId="20">
    <w:abstractNumId w:val="56"/>
  </w:num>
  <w:num w:numId="21">
    <w:abstractNumId w:val="43"/>
  </w:num>
  <w:num w:numId="22">
    <w:abstractNumId w:val="24"/>
  </w:num>
  <w:num w:numId="23">
    <w:abstractNumId w:val="22"/>
  </w:num>
  <w:num w:numId="24">
    <w:abstractNumId w:val="66"/>
  </w:num>
  <w:num w:numId="25">
    <w:abstractNumId w:val="141"/>
  </w:num>
  <w:num w:numId="26">
    <w:abstractNumId w:val="61"/>
  </w:num>
  <w:num w:numId="27">
    <w:abstractNumId w:val="147"/>
  </w:num>
  <w:num w:numId="28">
    <w:abstractNumId w:val="138"/>
  </w:num>
  <w:num w:numId="29">
    <w:abstractNumId w:val="155"/>
  </w:num>
  <w:num w:numId="30">
    <w:abstractNumId w:val="50"/>
  </w:num>
  <w:num w:numId="31">
    <w:abstractNumId w:val="27"/>
  </w:num>
  <w:num w:numId="32">
    <w:abstractNumId w:val="136"/>
  </w:num>
  <w:num w:numId="33">
    <w:abstractNumId w:val="60"/>
  </w:num>
  <w:num w:numId="34">
    <w:abstractNumId w:val="31"/>
  </w:num>
  <w:num w:numId="35">
    <w:abstractNumId w:val="115"/>
  </w:num>
  <w:num w:numId="36">
    <w:abstractNumId w:val="103"/>
  </w:num>
  <w:num w:numId="37">
    <w:abstractNumId w:val="13"/>
  </w:num>
  <w:num w:numId="38">
    <w:abstractNumId w:val="54"/>
  </w:num>
  <w:num w:numId="39">
    <w:abstractNumId w:val="114"/>
  </w:num>
  <w:num w:numId="40">
    <w:abstractNumId w:val="131"/>
  </w:num>
  <w:num w:numId="41">
    <w:abstractNumId w:val="119"/>
  </w:num>
  <w:num w:numId="42">
    <w:abstractNumId w:val="100"/>
  </w:num>
  <w:num w:numId="43">
    <w:abstractNumId w:val="99"/>
  </w:num>
  <w:num w:numId="44">
    <w:abstractNumId w:val="98"/>
  </w:num>
  <w:num w:numId="45">
    <w:abstractNumId w:val="63"/>
  </w:num>
  <w:num w:numId="46">
    <w:abstractNumId w:val="111"/>
  </w:num>
  <w:num w:numId="47">
    <w:abstractNumId w:val="52"/>
  </w:num>
  <w:num w:numId="48">
    <w:abstractNumId w:val="149"/>
  </w:num>
  <w:num w:numId="49">
    <w:abstractNumId w:val="29"/>
  </w:num>
  <w:num w:numId="50">
    <w:abstractNumId w:val="159"/>
  </w:num>
  <w:num w:numId="51">
    <w:abstractNumId w:val="140"/>
  </w:num>
  <w:num w:numId="52">
    <w:abstractNumId w:val="106"/>
  </w:num>
  <w:num w:numId="53">
    <w:abstractNumId w:val="58"/>
  </w:num>
  <w:num w:numId="54">
    <w:abstractNumId w:val="148"/>
  </w:num>
  <w:num w:numId="55">
    <w:abstractNumId w:val="8"/>
  </w:num>
  <w:num w:numId="56">
    <w:abstractNumId w:val="36"/>
  </w:num>
  <w:num w:numId="57">
    <w:abstractNumId w:val="107"/>
  </w:num>
  <w:num w:numId="58">
    <w:abstractNumId w:val="93"/>
  </w:num>
  <w:num w:numId="59">
    <w:abstractNumId w:val="77"/>
  </w:num>
  <w:num w:numId="60">
    <w:abstractNumId w:val="17"/>
  </w:num>
  <w:num w:numId="61">
    <w:abstractNumId w:val="163"/>
  </w:num>
  <w:num w:numId="62">
    <w:abstractNumId w:val="2"/>
  </w:num>
  <w:num w:numId="63">
    <w:abstractNumId w:val="118"/>
  </w:num>
  <w:num w:numId="64">
    <w:abstractNumId w:val="72"/>
  </w:num>
  <w:num w:numId="65">
    <w:abstractNumId w:val="41"/>
  </w:num>
  <w:num w:numId="66">
    <w:abstractNumId w:val="35"/>
  </w:num>
  <w:num w:numId="67">
    <w:abstractNumId w:val="127"/>
  </w:num>
  <w:num w:numId="68">
    <w:abstractNumId w:val="65"/>
  </w:num>
  <w:num w:numId="69">
    <w:abstractNumId w:val="6"/>
  </w:num>
  <w:num w:numId="70">
    <w:abstractNumId w:val="144"/>
  </w:num>
  <w:num w:numId="71">
    <w:abstractNumId w:val="146"/>
  </w:num>
  <w:num w:numId="72">
    <w:abstractNumId w:val="157"/>
  </w:num>
  <w:num w:numId="73">
    <w:abstractNumId w:val="121"/>
  </w:num>
  <w:num w:numId="74">
    <w:abstractNumId w:val="89"/>
  </w:num>
  <w:num w:numId="75">
    <w:abstractNumId w:val="139"/>
  </w:num>
  <w:num w:numId="76">
    <w:abstractNumId w:val="86"/>
  </w:num>
  <w:num w:numId="77">
    <w:abstractNumId w:val="48"/>
  </w:num>
  <w:num w:numId="78">
    <w:abstractNumId w:val="55"/>
  </w:num>
  <w:num w:numId="79">
    <w:abstractNumId w:val="4"/>
  </w:num>
  <w:num w:numId="80">
    <w:abstractNumId w:val="124"/>
  </w:num>
  <w:num w:numId="81">
    <w:abstractNumId w:val="12"/>
  </w:num>
  <w:num w:numId="82">
    <w:abstractNumId w:val="69"/>
  </w:num>
  <w:num w:numId="83">
    <w:abstractNumId w:val="123"/>
  </w:num>
  <w:num w:numId="84">
    <w:abstractNumId w:val="32"/>
  </w:num>
  <w:num w:numId="85">
    <w:abstractNumId w:val="44"/>
  </w:num>
  <w:num w:numId="86">
    <w:abstractNumId w:val="122"/>
  </w:num>
  <w:num w:numId="87">
    <w:abstractNumId w:val="153"/>
  </w:num>
  <w:num w:numId="88">
    <w:abstractNumId w:val="164"/>
  </w:num>
  <w:num w:numId="89">
    <w:abstractNumId w:val="11"/>
  </w:num>
  <w:num w:numId="90">
    <w:abstractNumId w:val="96"/>
  </w:num>
  <w:num w:numId="91">
    <w:abstractNumId w:val="143"/>
  </w:num>
  <w:num w:numId="92">
    <w:abstractNumId w:val="51"/>
  </w:num>
  <w:num w:numId="93">
    <w:abstractNumId w:val="25"/>
  </w:num>
  <w:num w:numId="94">
    <w:abstractNumId w:val="134"/>
  </w:num>
  <w:num w:numId="95">
    <w:abstractNumId w:val="116"/>
  </w:num>
  <w:num w:numId="96">
    <w:abstractNumId w:val="125"/>
  </w:num>
  <w:num w:numId="97">
    <w:abstractNumId w:val="45"/>
  </w:num>
  <w:num w:numId="98">
    <w:abstractNumId w:val="161"/>
  </w:num>
  <w:num w:numId="99">
    <w:abstractNumId w:val="109"/>
  </w:num>
  <w:num w:numId="100">
    <w:abstractNumId w:val="9"/>
  </w:num>
  <w:num w:numId="101">
    <w:abstractNumId w:val="135"/>
  </w:num>
  <w:num w:numId="102">
    <w:abstractNumId w:val="152"/>
  </w:num>
  <w:num w:numId="103">
    <w:abstractNumId w:val="128"/>
  </w:num>
  <w:num w:numId="104">
    <w:abstractNumId w:val="82"/>
  </w:num>
  <w:num w:numId="105">
    <w:abstractNumId w:val="75"/>
  </w:num>
  <w:num w:numId="106">
    <w:abstractNumId w:val="126"/>
  </w:num>
  <w:num w:numId="107">
    <w:abstractNumId w:val="49"/>
  </w:num>
  <w:num w:numId="108">
    <w:abstractNumId w:val="68"/>
  </w:num>
  <w:num w:numId="109">
    <w:abstractNumId w:val="39"/>
  </w:num>
  <w:num w:numId="110">
    <w:abstractNumId w:val="84"/>
  </w:num>
  <w:num w:numId="111">
    <w:abstractNumId w:val="113"/>
  </w:num>
  <w:num w:numId="112">
    <w:abstractNumId w:val="88"/>
  </w:num>
  <w:num w:numId="113">
    <w:abstractNumId w:val="64"/>
  </w:num>
  <w:num w:numId="114">
    <w:abstractNumId w:val="137"/>
  </w:num>
  <w:num w:numId="115">
    <w:abstractNumId w:val="70"/>
  </w:num>
  <w:num w:numId="116">
    <w:abstractNumId w:val="87"/>
  </w:num>
  <w:num w:numId="117">
    <w:abstractNumId w:val="133"/>
  </w:num>
  <w:num w:numId="118">
    <w:abstractNumId w:val="91"/>
  </w:num>
  <w:num w:numId="119">
    <w:abstractNumId w:val="92"/>
  </w:num>
  <w:num w:numId="120">
    <w:abstractNumId w:val="151"/>
  </w:num>
  <w:num w:numId="121">
    <w:abstractNumId w:val="158"/>
  </w:num>
  <w:num w:numId="122">
    <w:abstractNumId w:val="120"/>
  </w:num>
  <w:num w:numId="123">
    <w:abstractNumId w:val="83"/>
  </w:num>
  <w:num w:numId="124">
    <w:abstractNumId w:val="142"/>
  </w:num>
  <w:num w:numId="125">
    <w:abstractNumId w:val="165"/>
  </w:num>
  <w:num w:numId="126">
    <w:abstractNumId w:val="67"/>
  </w:num>
  <w:num w:numId="127">
    <w:abstractNumId w:val="145"/>
  </w:num>
  <w:num w:numId="128">
    <w:abstractNumId w:val="154"/>
  </w:num>
  <w:num w:numId="129">
    <w:abstractNumId w:val="21"/>
  </w:num>
  <w:num w:numId="130">
    <w:abstractNumId w:val="94"/>
  </w:num>
  <w:num w:numId="131">
    <w:abstractNumId w:val="110"/>
  </w:num>
  <w:num w:numId="132">
    <w:abstractNumId w:val="150"/>
  </w:num>
  <w:num w:numId="133">
    <w:abstractNumId w:val="95"/>
  </w:num>
  <w:num w:numId="134">
    <w:abstractNumId w:val="3"/>
  </w:num>
  <w:num w:numId="135">
    <w:abstractNumId w:val="162"/>
  </w:num>
  <w:num w:numId="136">
    <w:abstractNumId w:val="73"/>
  </w:num>
  <w:num w:numId="137">
    <w:abstractNumId w:val="5"/>
  </w:num>
  <w:num w:numId="138">
    <w:abstractNumId w:val="108"/>
  </w:num>
  <w:num w:numId="139">
    <w:abstractNumId w:val="90"/>
  </w:num>
  <w:num w:numId="140">
    <w:abstractNumId w:val="20"/>
  </w:num>
  <w:num w:numId="141">
    <w:abstractNumId w:val="38"/>
  </w:num>
  <w:num w:numId="142">
    <w:abstractNumId w:val="42"/>
  </w:num>
  <w:num w:numId="143">
    <w:abstractNumId w:val="10"/>
  </w:num>
  <w:num w:numId="144">
    <w:abstractNumId w:val="14"/>
  </w:num>
  <w:num w:numId="145">
    <w:abstractNumId w:val="28"/>
  </w:num>
  <w:num w:numId="146">
    <w:abstractNumId w:val="160"/>
  </w:num>
  <w:num w:numId="147">
    <w:abstractNumId w:val="79"/>
  </w:num>
  <w:num w:numId="148">
    <w:abstractNumId w:val="78"/>
  </w:num>
  <w:num w:numId="149">
    <w:abstractNumId w:val="7"/>
  </w:num>
  <w:num w:numId="150">
    <w:abstractNumId w:val="18"/>
  </w:num>
  <w:num w:numId="151">
    <w:abstractNumId w:val="59"/>
  </w:num>
  <w:num w:numId="152">
    <w:abstractNumId w:val="57"/>
  </w:num>
  <w:num w:numId="153">
    <w:abstractNumId w:val="112"/>
  </w:num>
  <w:num w:numId="154">
    <w:abstractNumId w:val="117"/>
  </w:num>
  <w:num w:numId="155">
    <w:abstractNumId w:val="1"/>
  </w:num>
  <w:num w:numId="156">
    <w:abstractNumId w:val="34"/>
  </w:num>
  <w:num w:numId="157">
    <w:abstractNumId w:val="15"/>
  </w:num>
  <w:num w:numId="158">
    <w:abstractNumId w:val="26"/>
  </w:num>
  <w:num w:numId="159">
    <w:abstractNumId w:val="16"/>
  </w:num>
  <w:num w:numId="160">
    <w:abstractNumId w:val="102"/>
  </w:num>
  <w:num w:numId="161">
    <w:abstractNumId w:val="71"/>
  </w:num>
  <w:num w:numId="162">
    <w:abstractNumId w:val="40"/>
  </w:num>
  <w:num w:numId="163">
    <w:abstractNumId w:val="76"/>
  </w:num>
  <w:num w:numId="164">
    <w:abstractNumId w:val="132"/>
  </w:num>
  <w:num w:numId="165">
    <w:abstractNumId w:val="101"/>
  </w:num>
  <w:num w:numId="166">
    <w:abstractNumId w:val="104"/>
  </w:num>
  <w:numIdMacAtCleanup w:val="16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J Nickow">
    <w15:presenceInfo w15:providerId="AD" w15:userId="S-1-5-21-1314685492-1227910640-2161445334-1622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F02"/>
    <w:rsid w:val="000005FF"/>
    <w:rsid w:val="000008C3"/>
    <w:rsid w:val="00001275"/>
    <w:rsid w:val="0000167F"/>
    <w:rsid w:val="00001DAD"/>
    <w:rsid w:val="000022F8"/>
    <w:rsid w:val="0000240F"/>
    <w:rsid w:val="00002647"/>
    <w:rsid w:val="00003A2B"/>
    <w:rsid w:val="0000486E"/>
    <w:rsid w:val="0000557D"/>
    <w:rsid w:val="00006CA9"/>
    <w:rsid w:val="00007569"/>
    <w:rsid w:val="00012629"/>
    <w:rsid w:val="00013186"/>
    <w:rsid w:val="00013ACD"/>
    <w:rsid w:val="0001494E"/>
    <w:rsid w:val="00014BEC"/>
    <w:rsid w:val="00014C8C"/>
    <w:rsid w:val="00014F97"/>
    <w:rsid w:val="00015738"/>
    <w:rsid w:val="00015794"/>
    <w:rsid w:val="000158C1"/>
    <w:rsid w:val="00020A14"/>
    <w:rsid w:val="00020CE3"/>
    <w:rsid w:val="00020E30"/>
    <w:rsid w:val="000210DC"/>
    <w:rsid w:val="000211E1"/>
    <w:rsid w:val="000213AA"/>
    <w:rsid w:val="00021D74"/>
    <w:rsid w:val="00021F48"/>
    <w:rsid w:val="0002286A"/>
    <w:rsid w:val="000234E7"/>
    <w:rsid w:val="000240AE"/>
    <w:rsid w:val="000249D8"/>
    <w:rsid w:val="00024C20"/>
    <w:rsid w:val="00025406"/>
    <w:rsid w:val="00026383"/>
    <w:rsid w:val="0002691B"/>
    <w:rsid w:val="00026C58"/>
    <w:rsid w:val="00026CF8"/>
    <w:rsid w:val="00027182"/>
    <w:rsid w:val="00027629"/>
    <w:rsid w:val="00027C6C"/>
    <w:rsid w:val="00027EF0"/>
    <w:rsid w:val="00030043"/>
    <w:rsid w:val="000305CD"/>
    <w:rsid w:val="00030AFA"/>
    <w:rsid w:val="00030C19"/>
    <w:rsid w:val="00033DFC"/>
    <w:rsid w:val="00034644"/>
    <w:rsid w:val="00035EE4"/>
    <w:rsid w:val="00036EE9"/>
    <w:rsid w:val="00036F10"/>
    <w:rsid w:val="0003738B"/>
    <w:rsid w:val="0003751A"/>
    <w:rsid w:val="00037520"/>
    <w:rsid w:val="000378F3"/>
    <w:rsid w:val="00037F64"/>
    <w:rsid w:val="00040348"/>
    <w:rsid w:val="00040427"/>
    <w:rsid w:val="00042A5C"/>
    <w:rsid w:val="00042D46"/>
    <w:rsid w:val="000436ED"/>
    <w:rsid w:val="00043AAF"/>
    <w:rsid w:val="0004406E"/>
    <w:rsid w:val="00044C35"/>
    <w:rsid w:val="00045423"/>
    <w:rsid w:val="0004561A"/>
    <w:rsid w:val="00046AD4"/>
    <w:rsid w:val="00046FCB"/>
    <w:rsid w:val="000474F4"/>
    <w:rsid w:val="000477AF"/>
    <w:rsid w:val="00050A01"/>
    <w:rsid w:val="00051434"/>
    <w:rsid w:val="000518AE"/>
    <w:rsid w:val="00051A01"/>
    <w:rsid w:val="00051BF4"/>
    <w:rsid w:val="00051D5F"/>
    <w:rsid w:val="000528D2"/>
    <w:rsid w:val="000529C7"/>
    <w:rsid w:val="00053335"/>
    <w:rsid w:val="00054922"/>
    <w:rsid w:val="00054E82"/>
    <w:rsid w:val="00056A9F"/>
    <w:rsid w:val="00060528"/>
    <w:rsid w:val="00060814"/>
    <w:rsid w:val="00060D97"/>
    <w:rsid w:val="00062173"/>
    <w:rsid w:val="000634EB"/>
    <w:rsid w:val="00063586"/>
    <w:rsid w:val="00064740"/>
    <w:rsid w:val="00064D1C"/>
    <w:rsid w:val="00065E02"/>
    <w:rsid w:val="00065ED1"/>
    <w:rsid w:val="00065F35"/>
    <w:rsid w:val="00066232"/>
    <w:rsid w:val="000664F5"/>
    <w:rsid w:val="00066A5F"/>
    <w:rsid w:val="000672A3"/>
    <w:rsid w:val="00067873"/>
    <w:rsid w:val="0007057A"/>
    <w:rsid w:val="00072405"/>
    <w:rsid w:val="00072456"/>
    <w:rsid w:val="00072625"/>
    <w:rsid w:val="00073191"/>
    <w:rsid w:val="000732C8"/>
    <w:rsid w:val="00073576"/>
    <w:rsid w:val="000743FC"/>
    <w:rsid w:val="000747C7"/>
    <w:rsid w:val="00074B30"/>
    <w:rsid w:val="00075602"/>
    <w:rsid w:val="000756C6"/>
    <w:rsid w:val="00075AAD"/>
    <w:rsid w:val="00076D85"/>
    <w:rsid w:val="00076E75"/>
    <w:rsid w:val="000773FF"/>
    <w:rsid w:val="00077964"/>
    <w:rsid w:val="00077A00"/>
    <w:rsid w:val="0008037F"/>
    <w:rsid w:val="000808C8"/>
    <w:rsid w:val="00080CC4"/>
    <w:rsid w:val="00080EF6"/>
    <w:rsid w:val="00080F1A"/>
    <w:rsid w:val="00081520"/>
    <w:rsid w:val="00085379"/>
    <w:rsid w:val="000854E8"/>
    <w:rsid w:val="00085B20"/>
    <w:rsid w:val="00085B3D"/>
    <w:rsid w:val="000865AE"/>
    <w:rsid w:val="0008664B"/>
    <w:rsid w:val="000905B6"/>
    <w:rsid w:val="00090ECF"/>
    <w:rsid w:val="0009149C"/>
    <w:rsid w:val="0009152E"/>
    <w:rsid w:val="00094650"/>
    <w:rsid w:val="00094C5E"/>
    <w:rsid w:val="00094E03"/>
    <w:rsid w:val="00094F56"/>
    <w:rsid w:val="00095202"/>
    <w:rsid w:val="00095A3B"/>
    <w:rsid w:val="00095E67"/>
    <w:rsid w:val="0009687C"/>
    <w:rsid w:val="00096C7D"/>
    <w:rsid w:val="000973CA"/>
    <w:rsid w:val="000974ED"/>
    <w:rsid w:val="000A0614"/>
    <w:rsid w:val="000A0CDC"/>
    <w:rsid w:val="000A1048"/>
    <w:rsid w:val="000A1794"/>
    <w:rsid w:val="000A1B16"/>
    <w:rsid w:val="000A1BAF"/>
    <w:rsid w:val="000A3725"/>
    <w:rsid w:val="000A473E"/>
    <w:rsid w:val="000A52BB"/>
    <w:rsid w:val="000A5428"/>
    <w:rsid w:val="000A5591"/>
    <w:rsid w:val="000A593C"/>
    <w:rsid w:val="000A5DF8"/>
    <w:rsid w:val="000A67D0"/>
    <w:rsid w:val="000A692F"/>
    <w:rsid w:val="000A729F"/>
    <w:rsid w:val="000B131D"/>
    <w:rsid w:val="000B26EE"/>
    <w:rsid w:val="000B2D82"/>
    <w:rsid w:val="000B32C4"/>
    <w:rsid w:val="000B3550"/>
    <w:rsid w:val="000B4B1D"/>
    <w:rsid w:val="000B4CF0"/>
    <w:rsid w:val="000B5088"/>
    <w:rsid w:val="000B73D3"/>
    <w:rsid w:val="000C0321"/>
    <w:rsid w:val="000C0DA1"/>
    <w:rsid w:val="000C113C"/>
    <w:rsid w:val="000C131C"/>
    <w:rsid w:val="000C1562"/>
    <w:rsid w:val="000C1778"/>
    <w:rsid w:val="000C21D3"/>
    <w:rsid w:val="000C221C"/>
    <w:rsid w:val="000C2383"/>
    <w:rsid w:val="000C3D32"/>
    <w:rsid w:val="000C3EE0"/>
    <w:rsid w:val="000C4DA4"/>
    <w:rsid w:val="000C7376"/>
    <w:rsid w:val="000D00EE"/>
    <w:rsid w:val="000D09E3"/>
    <w:rsid w:val="000D1BA1"/>
    <w:rsid w:val="000D30B3"/>
    <w:rsid w:val="000D3C41"/>
    <w:rsid w:val="000D40B6"/>
    <w:rsid w:val="000D422D"/>
    <w:rsid w:val="000D7D00"/>
    <w:rsid w:val="000E05B2"/>
    <w:rsid w:val="000E0D7E"/>
    <w:rsid w:val="000E17C8"/>
    <w:rsid w:val="000E2A14"/>
    <w:rsid w:val="000E357C"/>
    <w:rsid w:val="000E4263"/>
    <w:rsid w:val="000E46EA"/>
    <w:rsid w:val="000E4DCC"/>
    <w:rsid w:val="000E531C"/>
    <w:rsid w:val="000E599D"/>
    <w:rsid w:val="000E5AA6"/>
    <w:rsid w:val="000E5D1A"/>
    <w:rsid w:val="000E74B2"/>
    <w:rsid w:val="000E769D"/>
    <w:rsid w:val="000E7BD0"/>
    <w:rsid w:val="000E7E7B"/>
    <w:rsid w:val="000F02C3"/>
    <w:rsid w:val="000F249C"/>
    <w:rsid w:val="000F28D7"/>
    <w:rsid w:val="000F28DD"/>
    <w:rsid w:val="000F2FEB"/>
    <w:rsid w:val="000F42AD"/>
    <w:rsid w:val="000F49C2"/>
    <w:rsid w:val="000F4D68"/>
    <w:rsid w:val="000F52E2"/>
    <w:rsid w:val="000F5827"/>
    <w:rsid w:val="000F5AE0"/>
    <w:rsid w:val="000F5F46"/>
    <w:rsid w:val="000F60F4"/>
    <w:rsid w:val="000F7622"/>
    <w:rsid w:val="000F799E"/>
    <w:rsid w:val="001005A7"/>
    <w:rsid w:val="001013E3"/>
    <w:rsid w:val="00101E2E"/>
    <w:rsid w:val="00102337"/>
    <w:rsid w:val="0010234F"/>
    <w:rsid w:val="0010288E"/>
    <w:rsid w:val="001051C0"/>
    <w:rsid w:val="001052B0"/>
    <w:rsid w:val="001101FD"/>
    <w:rsid w:val="00110DF0"/>
    <w:rsid w:val="001112AE"/>
    <w:rsid w:val="00111DBC"/>
    <w:rsid w:val="00112A00"/>
    <w:rsid w:val="00113509"/>
    <w:rsid w:val="001135B3"/>
    <w:rsid w:val="0011373C"/>
    <w:rsid w:val="00113BCA"/>
    <w:rsid w:val="00114ECA"/>
    <w:rsid w:val="0011517B"/>
    <w:rsid w:val="00115DF3"/>
    <w:rsid w:val="00115E8E"/>
    <w:rsid w:val="00116398"/>
    <w:rsid w:val="001166C2"/>
    <w:rsid w:val="00116EB3"/>
    <w:rsid w:val="001201C4"/>
    <w:rsid w:val="0012033D"/>
    <w:rsid w:val="00120EC0"/>
    <w:rsid w:val="0012230C"/>
    <w:rsid w:val="00122878"/>
    <w:rsid w:val="00122C63"/>
    <w:rsid w:val="0012307A"/>
    <w:rsid w:val="001231F5"/>
    <w:rsid w:val="00123411"/>
    <w:rsid w:val="00123557"/>
    <w:rsid w:val="00123715"/>
    <w:rsid w:val="00124342"/>
    <w:rsid w:val="00124486"/>
    <w:rsid w:val="0012497D"/>
    <w:rsid w:val="00124981"/>
    <w:rsid w:val="00125E90"/>
    <w:rsid w:val="00127579"/>
    <w:rsid w:val="00130D0A"/>
    <w:rsid w:val="00130D4F"/>
    <w:rsid w:val="00131731"/>
    <w:rsid w:val="00131F2E"/>
    <w:rsid w:val="00132AD9"/>
    <w:rsid w:val="00133FB3"/>
    <w:rsid w:val="00134A3C"/>
    <w:rsid w:val="00134BC8"/>
    <w:rsid w:val="00135198"/>
    <w:rsid w:val="00135A4D"/>
    <w:rsid w:val="001362F9"/>
    <w:rsid w:val="00140249"/>
    <w:rsid w:val="001403DE"/>
    <w:rsid w:val="001404B8"/>
    <w:rsid w:val="00140B24"/>
    <w:rsid w:val="00140E35"/>
    <w:rsid w:val="00143040"/>
    <w:rsid w:val="00143B2E"/>
    <w:rsid w:val="00143FC5"/>
    <w:rsid w:val="00144B86"/>
    <w:rsid w:val="001452CE"/>
    <w:rsid w:val="001453B4"/>
    <w:rsid w:val="001453E7"/>
    <w:rsid w:val="00145BEE"/>
    <w:rsid w:val="0014622E"/>
    <w:rsid w:val="00146778"/>
    <w:rsid w:val="00146961"/>
    <w:rsid w:val="001471EA"/>
    <w:rsid w:val="00147462"/>
    <w:rsid w:val="00147817"/>
    <w:rsid w:val="00150CC5"/>
    <w:rsid w:val="00150D5F"/>
    <w:rsid w:val="00151CAA"/>
    <w:rsid w:val="00152090"/>
    <w:rsid w:val="0015224B"/>
    <w:rsid w:val="00152D5B"/>
    <w:rsid w:val="00153075"/>
    <w:rsid w:val="00153142"/>
    <w:rsid w:val="00153995"/>
    <w:rsid w:val="00153A20"/>
    <w:rsid w:val="00153C7C"/>
    <w:rsid w:val="0015483F"/>
    <w:rsid w:val="001564DB"/>
    <w:rsid w:val="00156785"/>
    <w:rsid w:val="0015689F"/>
    <w:rsid w:val="0015739C"/>
    <w:rsid w:val="00157BEA"/>
    <w:rsid w:val="001615DA"/>
    <w:rsid w:val="00161821"/>
    <w:rsid w:val="00161C6F"/>
    <w:rsid w:val="00162739"/>
    <w:rsid w:val="00163452"/>
    <w:rsid w:val="00163CC5"/>
    <w:rsid w:val="00164220"/>
    <w:rsid w:val="00164B6F"/>
    <w:rsid w:val="001654A1"/>
    <w:rsid w:val="00165CDF"/>
    <w:rsid w:val="00166961"/>
    <w:rsid w:val="00166A16"/>
    <w:rsid w:val="00167657"/>
    <w:rsid w:val="00167C23"/>
    <w:rsid w:val="001704FC"/>
    <w:rsid w:val="00170DCE"/>
    <w:rsid w:val="001715AA"/>
    <w:rsid w:val="00172117"/>
    <w:rsid w:val="0017291B"/>
    <w:rsid w:val="00173667"/>
    <w:rsid w:val="00174033"/>
    <w:rsid w:val="001744F2"/>
    <w:rsid w:val="00174AC7"/>
    <w:rsid w:val="00175874"/>
    <w:rsid w:val="00175D87"/>
    <w:rsid w:val="00177DC7"/>
    <w:rsid w:val="001801F4"/>
    <w:rsid w:val="00181940"/>
    <w:rsid w:val="00181A27"/>
    <w:rsid w:val="001835E4"/>
    <w:rsid w:val="00183B64"/>
    <w:rsid w:val="00183D4C"/>
    <w:rsid w:val="0018455A"/>
    <w:rsid w:val="001845CC"/>
    <w:rsid w:val="00184B0A"/>
    <w:rsid w:val="00184B41"/>
    <w:rsid w:val="0018602B"/>
    <w:rsid w:val="001868B1"/>
    <w:rsid w:val="00186D3B"/>
    <w:rsid w:val="00186E40"/>
    <w:rsid w:val="001873BB"/>
    <w:rsid w:val="00187EE3"/>
    <w:rsid w:val="00191274"/>
    <w:rsid w:val="001927E3"/>
    <w:rsid w:val="00192946"/>
    <w:rsid w:val="00193A7B"/>
    <w:rsid w:val="001941E9"/>
    <w:rsid w:val="001959E8"/>
    <w:rsid w:val="001966B3"/>
    <w:rsid w:val="00196E40"/>
    <w:rsid w:val="00196F83"/>
    <w:rsid w:val="0019754B"/>
    <w:rsid w:val="00197EBC"/>
    <w:rsid w:val="00197F67"/>
    <w:rsid w:val="001A12C3"/>
    <w:rsid w:val="001A12D3"/>
    <w:rsid w:val="001A2827"/>
    <w:rsid w:val="001A2D76"/>
    <w:rsid w:val="001A2F8C"/>
    <w:rsid w:val="001A32DD"/>
    <w:rsid w:val="001A3305"/>
    <w:rsid w:val="001A3735"/>
    <w:rsid w:val="001A4276"/>
    <w:rsid w:val="001A4731"/>
    <w:rsid w:val="001A4C57"/>
    <w:rsid w:val="001A5721"/>
    <w:rsid w:val="001A574B"/>
    <w:rsid w:val="001A6607"/>
    <w:rsid w:val="001A66FE"/>
    <w:rsid w:val="001A6899"/>
    <w:rsid w:val="001A6D1D"/>
    <w:rsid w:val="001A73A3"/>
    <w:rsid w:val="001A7BB7"/>
    <w:rsid w:val="001A7BFB"/>
    <w:rsid w:val="001A7FAF"/>
    <w:rsid w:val="001B044C"/>
    <w:rsid w:val="001B1377"/>
    <w:rsid w:val="001B22E4"/>
    <w:rsid w:val="001B3A67"/>
    <w:rsid w:val="001B3ECF"/>
    <w:rsid w:val="001B5F9D"/>
    <w:rsid w:val="001B67B4"/>
    <w:rsid w:val="001B6836"/>
    <w:rsid w:val="001B6897"/>
    <w:rsid w:val="001B6EFD"/>
    <w:rsid w:val="001B76E7"/>
    <w:rsid w:val="001B76FB"/>
    <w:rsid w:val="001B776D"/>
    <w:rsid w:val="001C0285"/>
    <w:rsid w:val="001C07B7"/>
    <w:rsid w:val="001C0872"/>
    <w:rsid w:val="001C1320"/>
    <w:rsid w:val="001C18A1"/>
    <w:rsid w:val="001C1C3A"/>
    <w:rsid w:val="001C1EAC"/>
    <w:rsid w:val="001C20DB"/>
    <w:rsid w:val="001C2BFA"/>
    <w:rsid w:val="001C34E9"/>
    <w:rsid w:val="001C4A00"/>
    <w:rsid w:val="001C5C91"/>
    <w:rsid w:val="001C7C66"/>
    <w:rsid w:val="001C7F1F"/>
    <w:rsid w:val="001D0208"/>
    <w:rsid w:val="001D06D9"/>
    <w:rsid w:val="001D0B91"/>
    <w:rsid w:val="001D1AE8"/>
    <w:rsid w:val="001D228C"/>
    <w:rsid w:val="001D260C"/>
    <w:rsid w:val="001D2642"/>
    <w:rsid w:val="001D2C74"/>
    <w:rsid w:val="001D3822"/>
    <w:rsid w:val="001D45A4"/>
    <w:rsid w:val="001D5A49"/>
    <w:rsid w:val="001D7E0C"/>
    <w:rsid w:val="001E0102"/>
    <w:rsid w:val="001E07EE"/>
    <w:rsid w:val="001E08D5"/>
    <w:rsid w:val="001E093F"/>
    <w:rsid w:val="001E12EF"/>
    <w:rsid w:val="001E181C"/>
    <w:rsid w:val="001E1EAD"/>
    <w:rsid w:val="001E2301"/>
    <w:rsid w:val="001E2B6D"/>
    <w:rsid w:val="001E32DC"/>
    <w:rsid w:val="001E3B12"/>
    <w:rsid w:val="001E478D"/>
    <w:rsid w:val="001E5D41"/>
    <w:rsid w:val="001E5F87"/>
    <w:rsid w:val="001E5FF3"/>
    <w:rsid w:val="001E6100"/>
    <w:rsid w:val="001E64FA"/>
    <w:rsid w:val="001E68CF"/>
    <w:rsid w:val="001E75EB"/>
    <w:rsid w:val="001E771B"/>
    <w:rsid w:val="001F0B50"/>
    <w:rsid w:val="001F0D42"/>
    <w:rsid w:val="001F147A"/>
    <w:rsid w:val="001F1B1B"/>
    <w:rsid w:val="001F1F36"/>
    <w:rsid w:val="001F2D12"/>
    <w:rsid w:val="001F2D83"/>
    <w:rsid w:val="001F2D96"/>
    <w:rsid w:val="001F3024"/>
    <w:rsid w:val="001F31D0"/>
    <w:rsid w:val="001F3396"/>
    <w:rsid w:val="001F5012"/>
    <w:rsid w:val="001F544F"/>
    <w:rsid w:val="001F5795"/>
    <w:rsid w:val="001F60EC"/>
    <w:rsid w:val="001F6C0F"/>
    <w:rsid w:val="001F73A4"/>
    <w:rsid w:val="001F7B52"/>
    <w:rsid w:val="0020059D"/>
    <w:rsid w:val="00200664"/>
    <w:rsid w:val="002009DE"/>
    <w:rsid w:val="00200A0E"/>
    <w:rsid w:val="00201189"/>
    <w:rsid w:val="00202478"/>
    <w:rsid w:val="00203E1B"/>
    <w:rsid w:val="0020616D"/>
    <w:rsid w:val="002074AB"/>
    <w:rsid w:val="00207958"/>
    <w:rsid w:val="002106E3"/>
    <w:rsid w:val="002116D5"/>
    <w:rsid w:val="00211891"/>
    <w:rsid w:val="0021206D"/>
    <w:rsid w:val="00212A86"/>
    <w:rsid w:val="002143B3"/>
    <w:rsid w:val="00214FD0"/>
    <w:rsid w:val="00216104"/>
    <w:rsid w:val="00216779"/>
    <w:rsid w:val="002167EB"/>
    <w:rsid w:val="002169BE"/>
    <w:rsid w:val="00216AEF"/>
    <w:rsid w:val="00217FAE"/>
    <w:rsid w:val="0022035E"/>
    <w:rsid w:val="00220E7F"/>
    <w:rsid w:val="002212B2"/>
    <w:rsid w:val="0022196F"/>
    <w:rsid w:val="00221E62"/>
    <w:rsid w:val="0022414A"/>
    <w:rsid w:val="00224187"/>
    <w:rsid w:val="00224562"/>
    <w:rsid w:val="00224819"/>
    <w:rsid w:val="00224AAE"/>
    <w:rsid w:val="00224F1B"/>
    <w:rsid w:val="002252D1"/>
    <w:rsid w:val="00225714"/>
    <w:rsid w:val="00225BD0"/>
    <w:rsid w:val="002260A7"/>
    <w:rsid w:val="002261DD"/>
    <w:rsid w:val="00226987"/>
    <w:rsid w:val="002270CF"/>
    <w:rsid w:val="00230CD4"/>
    <w:rsid w:val="002313FC"/>
    <w:rsid w:val="00231B43"/>
    <w:rsid w:val="00232FDB"/>
    <w:rsid w:val="002339C5"/>
    <w:rsid w:val="00234259"/>
    <w:rsid w:val="00234CDF"/>
    <w:rsid w:val="00235629"/>
    <w:rsid w:val="00235F66"/>
    <w:rsid w:val="0023674E"/>
    <w:rsid w:val="00237208"/>
    <w:rsid w:val="0023739E"/>
    <w:rsid w:val="002374D0"/>
    <w:rsid w:val="002407DC"/>
    <w:rsid w:val="0024372C"/>
    <w:rsid w:val="002439D7"/>
    <w:rsid w:val="00244667"/>
    <w:rsid w:val="0024495F"/>
    <w:rsid w:val="00244AD6"/>
    <w:rsid w:val="002512A2"/>
    <w:rsid w:val="0025283C"/>
    <w:rsid w:val="00252D45"/>
    <w:rsid w:val="0025353A"/>
    <w:rsid w:val="00253B70"/>
    <w:rsid w:val="002542E2"/>
    <w:rsid w:val="00254FC1"/>
    <w:rsid w:val="002554FD"/>
    <w:rsid w:val="002556C6"/>
    <w:rsid w:val="00255895"/>
    <w:rsid w:val="00255B3C"/>
    <w:rsid w:val="002563F3"/>
    <w:rsid w:val="0025640C"/>
    <w:rsid w:val="002568E5"/>
    <w:rsid w:val="00257A1E"/>
    <w:rsid w:val="002601A1"/>
    <w:rsid w:val="002607ED"/>
    <w:rsid w:val="002618DE"/>
    <w:rsid w:val="002624D9"/>
    <w:rsid w:val="002629B3"/>
    <w:rsid w:val="002637CF"/>
    <w:rsid w:val="00263B75"/>
    <w:rsid w:val="002647B7"/>
    <w:rsid w:val="002647CF"/>
    <w:rsid w:val="002649CF"/>
    <w:rsid w:val="00264E92"/>
    <w:rsid w:val="002659FE"/>
    <w:rsid w:val="00266799"/>
    <w:rsid w:val="00266A7B"/>
    <w:rsid w:val="00266AD5"/>
    <w:rsid w:val="00266B07"/>
    <w:rsid w:val="0026746B"/>
    <w:rsid w:val="002678A3"/>
    <w:rsid w:val="0027016D"/>
    <w:rsid w:val="002703B0"/>
    <w:rsid w:val="00270721"/>
    <w:rsid w:val="00270986"/>
    <w:rsid w:val="00270C6E"/>
    <w:rsid w:val="00272644"/>
    <w:rsid w:val="00272FA0"/>
    <w:rsid w:val="00273A4B"/>
    <w:rsid w:val="00273FA1"/>
    <w:rsid w:val="002741B4"/>
    <w:rsid w:val="00276476"/>
    <w:rsid w:val="00276784"/>
    <w:rsid w:val="00276C2C"/>
    <w:rsid w:val="00277340"/>
    <w:rsid w:val="00277493"/>
    <w:rsid w:val="00277C1F"/>
    <w:rsid w:val="00280853"/>
    <w:rsid w:val="00281A51"/>
    <w:rsid w:val="00281DD3"/>
    <w:rsid w:val="0028212B"/>
    <w:rsid w:val="00282496"/>
    <w:rsid w:val="00283F8E"/>
    <w:rsid w:val="002843EC"/>
    <w:rsid w:val="002844AB"/>
    <w:rsid w:val="0028487D"/>
    <w:rsid w:val="00284944"/>
    <w:rsid w:val="00284F37"/>
    <w:rsid w:val="00285EB9"/>
    <w:rsid w:val="00287C07"/>
    <w:rsid w:val="00287F63"/>
    <w:rsid w:val="00290BBC"/>
    <w:rsid w:val="00291F53"/>
    <w:rsid w:val="002927E3"/>
    <w:rsid w:val="00293F2F"/>
    <w:rsid w:val="00294C68"/>
    <w:rsid w:val="0029574E"/>
    <w:rsid w:val="002957D8"/>
    <w:rsid w:val="00295CB1"/>
    <w:rsid w:val="002963BF"/>
    <w:rsid w:val="00296AD7"/>
    <w:rsid w:val="00297102"/>
    <w:rsid w:val="00297E30"/>
    <w:rsid w:val="002A0272"/>
    <w:rsid w:val="002A040E"/>
    <w:rsid w:val="002A0B22"/>
    <w:rsid w:val="002A0B2D"/>
    <w:rsid w:val="002A0EEC"/>
    <w:rsid w:val="002A11CC"/>
    <w:rsid w:val="002A145A"/>
    <w:rsid w:val="002A3100"/>
    <w:rsid w:val="002A7490"/>
    <w:rsid w:val="002A7831"/>
    <w:rsid w:val="002B00AB"/>
    <w:rsid w:val="002B0199"/>
    <w:rsid w:val="002B0B20"/>
    <w:rsid w:val="002B1EC3"/>
    <w:rsid w:val="002B2116"/>
    <w:rsid w:val="002B2AE9"/>
    <w:rsid w:val="002B3688"/>
    <w:rsid w:val="002B3E5F"/>
    <w:rsid w:val="002B4DE3"/>
    <w:rsid w:val="002B753E"/>
    <w:rsid w:val="002C0874"/>
    <w:rsid w:val="002C0A77"/>
    <w:rsid w:val="002C0C05"/>
    <w:rsid w:val="002C40EA"/>
    <w:rsid w:val="002C40F6"/>
    <w:rsid w:val="002C58C3"/>
    <w:rsid w:val="002C6B1F"/>
    <w:rsid w:val="002C766E"/>
    <w:rsid w:val="002C77B2"/>
    <w:rsid w:val="002C7A14"/>
    <w:rsid w:val="002C7A6C"/>
    <w:rsid w:val="002C7D19"/>
    <w:rsid w:val="002D1E9F"/>
    <w:rsid w:val="002D2C3A"/>
    <w:rsid w:val="002D2E1D"/>
    <w:rsid w:val="002D3C05"/>
    <w:rsid w:val="002D56AF"/>
    <w:rsid w:val="002D5DBE"/>
    <w:rsid w:val="002E1A34"/>
    <w:rsid w:val="002E2167"/>
    <w:rsid w:val="002E2520"/>
    <w:rsid w:val="002E32C4"/>
    <w:rsid w:val="002E41EF"/>
    <w:rsid w:val="002E4BBB"/>
    <w:rsid w:val="002E6E1D"/>
    <w:rsid w:val="002E7F34"/>
    <w:rsid w:val="002F007B"/>
    <w:rsid w:val="002F090C"/>
    <w:rsid w:val="002F11C3"/>
    <w:rsid w:val="002F2011"/>
    <w:rsid w:val="002F219A"/>
    <w:rsid w:val="002F2225"/>
    <w:rsid w:val="002F23C0"/>
    <w:rsid w:val="002F3135"/>
    <w:rsid w:val="002F48B6"/>
    <w:rsid w:val="002F5369"/>
    <w:rsid w:val="002F577F"/>
    <w:rsid w:val="002F615C"/>
    <w:rsid w:val="003008E7"/>
    <w:rsid w:val="00301AE1"/>
    <w:rsid w:val="00301C8C"/>
    <w:rsid w:val="00301E01"/>
    <w:rsid w:val="003024E5"/>
    <w:rsid w:val="00302968"/>
    <w:rsid w:val="00302D52"/>
    <w:rsid w:val="003032E8"/>
    <w:rsid w:val="00303351"/>
    <w:rsid w:val="00303BED"/>
    <w:rsid w:val="00304205"/>
    <w:rsid w:val="00304DFD"/>
    <w:rsid w:val="003052A5"/>
    <w:rsid w:val="003072F3"/>
    <w:rsid w:val="00307516"/>
    <w:rsid w:val="00307910"/>
    <w:rsid w:val="00310E57"/>
    <w:rsid w:val="0031150C"/>
    <w:rsid w:val="003120EF"/>
    <w:rsid w:val="0031220A"/>
    <w:rsid w:val="00312C00"/>
    <w:rsid w:val="003145B8"/>
    <w:rsid w:val="00314800"/>
    <w:rsid w:val="00314C7B"/>
    <w:rsid w:val="003150E7"/>
    <w:rsid w:val="003158B5"/>
    <w:rsid w:val="00315DD7"/>
    <w:rsid w:val="00316509"/>
    <w:rsid w:val="00316977"/>
    <w:rsid w:val="00317906"/>
    <w:rsid w:val="00322B89"/>
    <w:rsid w:val="00322BF2"/>
    <w:rsid w:val="00323040"/>
    <w:rsid w:val="00323228"/>
    <w:rsid w:val="00324010"/>
    <w:rsid w:val="00324392"/>
    <w:rsid w:val="0032474B"/>
    <w:rsid w:val="00324A86"/>
    <w:rsid w:val="003250FC"/>
    <w:rsid w:val="0032588E"/>
    <w:rsid w:val="00327687"/>
    <w:rsid w:val="00327AF2"/>
    <w:rsid w:val="00327DC6"/>
    <w:rsid w:val="00327DE8"/>
    <w:rsid w:val="00330479"/>
    <w:rsid w:val="003306DE"/>
    <w:rsid w:val="00330BD0"/>
    <w:rsid w:val="0033119E"/>
    <w:rsid w:val="00331D51"/>
    <w:rsid w:val="00331F4B"/>
    <w:rsid w:val="00333DD2"/>
    <w:rsid w:val="003374C1"/>
    <w:rsid w:val="0033767E"/>
    <w:rsid w:val="003401B6"/>
    <w:rsid w:val="00342AAA"/>
    <w:rsid w:val="00343116"/>
    <w:rsid w:val="003431E7"/>
    <w:rsid w:val="00343C96"/>
    <w:rsid w:val="00344674"/>
    <w:rsid w:val="00344E0A"/>
    <w:rsid w:val="00345555"/>
    <w:rsid w:val="0034578E"/>
    <w:rsid w:val="00345905"/>
    <w:rsid w:val="0034641F"/>
    <w:rsid w:val="00346669"/>
    <w:rsid w:val="00350FF1"/>
    <w:rsid w:val="00351139"/>
    <w:rsid w:val="003515CF"/>
    <w:rsid w:val="00351B29"/>
    <w:rsid w:val="00353122"/>
    <w:rsid w:val="0035369C"/>
    <w:rsid w:val="00354226"/>
    <w:rsid w:val="00354D75"/>
    <w:rsid w:val="00354D96"/>
    <w:rsid w:val="00354EAA"/>
    <w:rsid w:val="00355BE2"/>
    <w:rsid w:val="00355F49"/>
    <w:rsid w:val="003565AB"/>
    <w:rsid w:val="003565F9"/>
    <w:rsid w:val="00357403"/>
    <w:rsid w:val="00357AA2"/>
    <w:rsid w:val="00357BF0"/>
    <w:rsid w:val="00357DB5"/>
    <w:rsid w:val="003610D4"/>
    <w:rsid w:val="0036248A"/>
    <w:rsid w:val="00362AB4"/>
    <w:rsid w:val="00362B27"/>
    <w:rsid w:val="00362D0E"/>
    <w:rsid w:val="00362ED0"/>
    <w:rsid w:val="00362F01"/>
    <w:rsid w:val="00363AEB"/>
    <w:rsid w:val="00365643"/>
    <w:rsid w:val="00365882"/>
    <w:rsid w:val="00365C60"/>
    <w:rsid w:val="00365D63"/>
    <w:rsid w:val="00365D8C"/>
    <w:rsid w:val="00365F4C"/>
    <w:rsid w:val="003664E9"/>
    <w:rsid w:val="00367107"/>
    <w:rsid w:val="00367BF7"/>
    <w:rsid w:val="00367D28"/>
    <w:rsid w:val="00367F34"/>
    <w:rsid w:val="003706E4"/>
    <w:rsid w:val="00371C61"/>
    <w:rsid w:val="00371D36"/>
    <w:rsid w:val="00373AE6"/>
    <w:rsid w:val="00373C81"/>
    <w:rsid w:val="00374010"/>
    <w:rsid w:val="00374D11"/>
    <w:rsid w:val="00375BA3"/>
    <w:rsid w:val="00376F9F"/>
    <w:rsid w:val="003807F3"/>
    <w:rsid w:val="00380B10"/>
    <w:rsid w:val="00381A9B"/>
    <w:rsid w:val="00381D27"/>
    <w:rsid w:val="0038262A"/>
    <w:rsid w:val="00383864"/>
    <w:rsid w:val="00384DA4"/>
    <w:rsid w:val="003871B6"/>
    <w:rsid w:val="00387676"/>
    <w:rsid w:val="00387701"/>
    <w:rsid w:val="00387723"/>
    <w:rsid w:val="003878CE"/>
    <w:rsid w:val="0039073F"/>
    <w:rsid w:val="00393255"/>
    <w:rsid w:val="003933AF"/>
    <w:rsid w:val="003934F5"/>
    <w:rsid w:val="00393BC5"/>
    <w:rsid w:val="003951C7"/>
    <w:rsid w:val="00395502"/>
    <w:rsid w:val="00395DC7"/>
    <w:rsid w:val="003960D3"/>
    <w:rsid w:val="00396B44"/>
    <w:rsid w:val="00397E7B"/>
    <w:rsid w:val="003A0810"/>
    <w:rsid w:val="003A14B5"/>
    <w:rsid w:val="003A20B2"/>
    <w:rsid w:val="003A23BB"/>
    <w:rsid w:val="003A263E"/>
    <w:rsid w:val="003A3C5A"/>
    <w:rsid w:val="003A3ED2"/>
    <w:rsid w:val="003A3EEE"/>
    <w:rsid w:val="003A428C"/>
    <w:rsid w:val="003A5F5F"/>
    <w:rsid w:val="003A6992"/>
    <w:rsid w:val="003A6B91"/>
    <w:rsid w:val="003A7346"/>
    <w:rsid w:val="003A796C"/>
    <w:rsid w:val="003A79E2"/>
    <w:rsid w:val="003B00F0"/>
    <w:rsid w:val="003B28A6"/>
    <w:rsid w:val="003B2B58"/>
    <w:rsid w:val="003B46EE"/>
    <w:rsid w:val="003B4AA2"/>
    <w:rsid w:val="003B5425"/>
    <w:rsid w:val="003B5BE2"/>
    <w:rsid w:val="003B6C43"/>
    <w:rsid w:val="003B6F2D"/>
    <w:rsid w:val="003B70CA"/>
    <w:rsid w:val="003B715E"/>
    <w:rsid w:val="003B743D"/>
    <w:rsid w:val="003C039D"/>
    <w:rsid w:val="003C09B8"/>
    <w:rsid w:val="003C31A6"/>
    <w:rsid w:val="003C395E"/>
    <w:rsid w:val="003C4576"/>
    <w:rsid w:val="003C48EC"/>
    <w:rsid w:val="003C4ED3"/>
    <w:rsid w:val="003C57DA"/>
    <w:rsid w:val="003C66C7"/>
    <w:rsid w:val="003C67D5"/>
    <w:rsid w:val="003C696F"/>
    <w:rsid w:val="003C6D21"/>
    <w:rsid w:val="003C6E09"/>
    <w:rsid w:val="003C7E78"/>
    <w:rsid w:val="003D0605"/>
    <w:rsid w:val="003D11A2"/>
    <w:rsid w:val="003D1584"/>
    <w:rsid w:val="003D185E"/>
    <w:rsid w:val="003D25B1"/>
    <w:rsid w:val="003D265B"/>
    <w:rsid w:val="003D2E6B"/>
    <w:rsid w:val="003D3556"/>
    <w:rsid w:val="003D4B21"/>
    <w:rsid w:val="003D4E23"/>
    <w:rsid w:val="003D5265"/>
    <w:rsid w:val="003D5674"/>
    <w:rsid w:val="003D57DC"/>
    <w:rsid w:val="003D600F"/>
    <w:rsid w:val="003D619D"/>
    <w:rsid w:val="003D681B"/>
    <w:rsid w:val="003D7267"/>
    <w:rsid w:val="003D7EC3"/>
    <w:rsid w:val="003E1AF6"/>
    <w:rsid w:val="003E1EB4"/>
    <w:rsid w:val="003E2968"/>
    <w:rsid w:val="003E332F"/>
    <w:rsid w:val="003E3492"/>
    <w:rsid w:val="003E3E9F"/>
    <w:rsid w:val="003E4FFD"/>
    <w:rsid w:val="003E533C"/>
    <w:rsid w:val="003E6A2C"/>
    <w:rsid w:val="003F02E8"/>
    <w:rsid w:val="003F03B4"/>
    <w:rsid w:val="003F1DA5"/>
    <w:rsid w:val="003F32AD"/>
    <w:rsid w:val="003F3AAB"/>
    <w:rsid w:val="003F4AC1"/>
    <w:rsid w:val="003F5654"/>
    <w:rsid w:val="003F6093"/>
    <w:rsid w:val="003F665B"/>
    <w:rsid w:val="003F71B7"/>
    <w:rsid w:val="003F77ED"/>
    <w:rsid w:val="00400181"/>
    <w:rsid w:val="004010E4"/>
    <w:rsid w:val="004010FA"/>
    <w:rsid w:val="004011CA"/>
    <w:rsid w:val="0040157F"/>
    <w:rsid w:val="00402712"/>
    <w:rsid w:val="004037BB"/>
    <w:rsid w:val="004038B7"/>
    <w:rsid w:val="00404AB1"/>
    <w:rsid w:val="00404EF8"/>
    <w:rsid w:val="004051D1"/>
    <w:rsid w:val="00405F5F"/>
    <w:rsid w:val="00406030"/>
    <w:rsid w:val="004063EE"/>
    <w:rsid w:val="00406C4F"/>
    <w:rsid w:val="00407119"/>
    <w:rsid w:val="00407B22"/>
    <w:rsid w:val="00407F53"/>
    <w:rsid w:val="004110C7"/>
    <w:rsid w:val="00413C5F"/>
    <w:rsid w:val="00414D66"/>
    <w:rsid w:val="004157FA"/>
    <w:rsid w:val="00416038"/>
    <w:rsid w:val="0041683E"/>
    <w:rsid w:val="00417115"/>
    <w:rsid w:val="004173FF"/>
    <w:rsid w:val="00417434"/>
    <w:rsid w:val="0041783F"/>
    <w:rsid w:val="004209F5"/>
    <w:rsid w:val="00420AA4"/>
    <w:rsid w:val="00422A56"/>
    <w:rsid w:val="00424C34"/>
    <w:rsid w:val="00424FB7"/>
    <w:rsid w:val="004250BA"/>
    <w:rsid w:val="004253A9"/>
    <w:rsid w:val="00425DC3"/>
    <w:rsid w:val="00425F13"/>
    <w:rsid w:val="004261B2"/>
    <w:rsid w:val="004275F2"/>
    <w:rsid w:val="00431A4E"/>
    <w:rsid w:val="0043221A"/>
    <w:rsid w:val="00432762"/>
    <w:rsid w:val="0043488A"/>
    <w:rsid w:val="00436595"/>
    <w:rsid w:val="00436816"/>
    <w:rsid w:val="0043700C"/>
    <w:rsid w:val="00437CF2"/>
    <w:rsid w:val="00437E03"/>
    <w:rsid w:val="00440875"/>
    <w:rsid w:val="004411C8"/>
    <w:rsid w:val="00441C82"/>
    <w:rsid w:val="00442362"/>
    <w:rsid w:val="00442945"/>
    <w:rsid w:val="00442E02"/>
    <w:rsid w:val="004432E6"/>
    <w:rsid w:val="00443B09"/>
    <w:rsid w:val="00443D80"/>
    <w:rsid w:val="004442B7"/>
    <w:rsid w:val="0044437E"/>
    <w:rsid w:val="00444C80"/>
    <w:rsid w:val="004454D7"/>
    <w:rsid w:val="00445CC5"/>
    <w:rsid w:val="0044639C"/>
    <w:rsid w:val="00446BE8"/>
    <w:rsid w:val="00446F4B"/>
    <w:rsid w:val="00447655"/>
    <w:rsid w:val="0044787E"/>
    <w:rsid w:val="00450E56"/>
    <w:rsid w:val="00451F68"/>
    <w:rsid w:val="0045292D"/>
    <w:rsid w:val="00452A27"/>
    <w:rsid w:val="00452E35"/>
    <w:rsid w:val="00453156"/>
    <w:rsid w:val="004540C2"/>
    <w:rsid w:val="00454729"/>
    <w:rsid w:val="004564B8"/>
    <w:rsid w:val="00456743"/>
    <w:rsid w:val="00456DAB"/>
    <w:rsid w:val="004600B4"/>
    <w:rsid w:val="00460D55"/>
    <w:rsid w:val="004618B7"/>
    <w:rsid w:val="00461CE3"/>
    <w:rsid w:val="004627A4"/>
    <w:rsid w:val="00462A18"/>
    <w:rsid w:val="004636F8"/>
    <w:rsid w:val="00464805"/>
    <w:rsid w:val="0046489F"/>
    <w:rsid w:val="004660D1"/>
    <w:rsid w:val="00466236"/>
    <w:rsid w:val="00466E86"/>
    <w:rsid w:val="00467328"/>
    <w:rsid w:val="0047033B"/>
    <w:rsid w:val="00470481"/>
    <w:rsid w:val="00470B82"/>
    <w:rsid w:val="004717E5"/>
    <w:rsid w:val="00472889"/>
    <w:rsid w:val="00472C0F"/>
    <w:rsid w:val="00472EB3"/>
    <w:rsid w:val="0047319F"/>
    <w:rsid w:val="00474A54"/>
    <w:rsid w:val="00475386"/>
    <w:rsid w:val="00476519"/>
    <w:rsid w:val="0047652E"/>
    <w:rsid w:val="0047682D"/>
    <w:rsid w:val="00477049"/>
    <w:rsid w:val="00477CDF"/>
    <w:rsid w:val="00477DC6"/>
    <w:rsid w:val="004809C3"/>
    <w:rsid w:val="004816DA"/>
    <w:rsid w:val="00481E6F"/>
    <w:rsid w:val="00483F0A"/>
    <w:rsid w:val="00484AAE"/>
    <w:rsid w:val="0048536C"/>
    <w:rsid w:val="004859F0"/>
    <w:rsid w:val="00486065"/>
    <w:rsid w:val="00486094"/>
    <w:rsid w:val="004862F1"/>
    <w:rsid w:val="00486990"/>
    <w:rsid w:val="004869F1"/>
    <w:rsid w:val="004877FA"/>
    <w:rsid w:val="00487F5E"/>
    <w:rsid w:val="00490389"/>
    <w:rsid w:val="00490DAC"/>
    <w:rsid w:val="0049101C"/>
    <w:rsid w:val="00491056"/>
    <w:rsid w:val="00491169"/>
    <w:rsid w:val="00491B9D"/>
    <w:rsid w:val="00492E04"/>
    <w:rsid w:val="00493037"/>
    <w:rsid w:val="00493794"/>
    <w:rsid w:val="00494FC5"/>
    <w:rsid w:val="0049566C"/>
    <w:rsid w:val="00495E68"/>
    <w:rsid w:val="004962CB"/>
    <w:rsid w:val="0049699E"/>
    <w:rsid w:val="00496BE6"/>
    <w:rsid w:val="004972FF"/>
    <w:rsid w:val="004A036F"/>
    <w:rsid w:val="004A175A"/>
    <w:rsid w:val="004A18AB"/>
    <w:rsid w:val="004A28FE"/>
    <w:rsid w:val="004A33DB"/>
    <w:rsid w:val="004A3955"/>
    <w:rsid w:val="004A3FF9"/>
    <w:rsid w:val="004A4070"/>
    <w:rsid w:val="004A5064"/>
    <w:rsid w:val="004A5A81"/>
    <w:rsid w:val="004A7BF2"/>
    <w:rsid w:val="004A7F5D"/>
    <w:rsid w:val="004B133C"/>
    <w:rsid w:val="004B1903"/>
    <w:rsid w:val="004B2264"/>
    <w:rsid w:val="004B2AF2"/>
    <w:rsid w:val="004B334F"/>
    <w:rsid w:val="004B35A1"/>
    <w:rsid w:val="004B3C4B"/>
    <w:rsid w:val="004B3ED2"/>
    <w:rsid w:val="004B3F73"/>
    <w:rsid w:val="004B41EC"/>
    <w:rsid w:val="004B53E0"/>
    <w:rsid w:val="004B5C7B"/>
    <w:rsid w:val="004B5F1D"/>
    <w:rsid w:val="004B636A"/>
    <w:rsid w:val="004B723B"/>
    <w:rsid w:val="004C0066"/>
    <w:rsid w:val="004C01C7"/>
    <w:rsid w:val="004C08EC"/>
    <w:rsid w:val="004C206D"/>
    <w:rsid w:val="004C22DD"/>
    <w:rsid w:val="004C23CD"/>
    <w:rsid w:val="004C3C09"/>
    <w:rsid w:val="004C41E4"/>
    <w:rsid w:val="004C49EF"/>
    <w:rsid w:val="004C4CB9"/>
    <w:rsid w:val="004C5313"/>
    <w:rsid w:val="004C53CA"/>
    <w:rsid w:val="004C59BB"/>
    <w:rsid w:val="004C5A35"/>
    <w:rsid w:val="004C5A44"/>
    <w:rsid w:val="004C5A6F"/>
    <w:rsid w:val="004C5C15"/>
    <w:rsid w:val="004C6C01"/>
    <w:rsid w:val="004C6CEB"/>
    <w:rsid w:val="004D0122"/>
    <w:rsid w:val="004D01A5"/>
    <w:rsid w:val="004D07D1"/>
    <w:rsid w:val="004D19FD"/>
    <w:rsid w:val="004D4B95"/>
    <w:rsid w:val="004D56E8"/>
    <w:rsid w:val="004D615C"/>
    <w:rsid w:val="004D7707"/>
    <w:rsid w:val="004D7EA2"/>
    <w:rsid w:val="004E041A"/>
    <w:rsid w:val="004E07D2"/>
    <w:rsid w:val="004E2484"/>
    <w:rsid w:val="004E25EB"/>
    <w:rsid w:val="004E5183"/>
    <w:rsid w:val="004E5568"/>
    <w:rsid w:val="004E5EE2"/>
    <w:rsid w:val="004E5FF9"/>
    <w:rsid w:val="004E71CC"/>
    <w:rsid w:val="004E74E4"/>
    <w:rsid w:val="004E7948"/>
    <w:rsid w:val="004E79BB"/>
    <w:rsid w:val="004E7EF3"/>
    <w:rsid w:val="004F055E"/>
    <w:rsid w:val="004F0822"/>
    <w:rsid w:val="004F28A3"/>
    <w:rsid w:val="004F2D1E"/>
    <w:rsid w:val="004F2E17"/>
    <w:rsid w:val="004F48B6"/>
    <w:rsid w:val="004F4A2D"/>
    <w:rsid w:val="004F586B"/>
    <w:rsid w:val="004F5C2A"/>
    <w:rsid w:val="004F654E"/>
    <w:rsid w:val="004F737E"/>
    <w:rsid w:val="004F75D8"/>
    <w:rsid w:val="004F7953"/>
    <w:rsid w:val="004F7ED0"/>
    <w:rsid w:val="0050071F"/>
    <w:rsid w:val="00501809"/>
    <w:rsid w:val="00501F7E"/>
    <w:rsid w:val="00501FE8"/>
    <w:rsid w:val="0050222C"/>
    <w:rsid w:val="005025AB"/>
    <w:rsid w:val="00503367"/>
    <w:rsid w:val="0050372F"/>
    <w:rsid w:val="00503FE0"/>
    <w:rsid w:val="00505512"/>
    <w:rsid w:val="00506256"/>
    <w:rsid w:val="00506335"/>
    <w:rsid w:val="00507081"/>
    <w:rsid w:val="005071DA"/>
    <w:rsid w:val="00507FEB"/>
    <w:rsid w:val="0051039E"/>
    <w:rsid w:val="00511CDD"/>
    <w:rsid w:val="00512D67"/>
    <w:rsid w:val="005139FA"/>
    <w:rsid w:val="005174EA"/>
    <w:rsid w:val="00517585"/>
    <w:rsid w:val="005177A8"/>
    <w:rsid w:val="005178F4"/>
    <w:rsid w:val="005200EB"/>
    <w:rsid w:val="0052037F"/>
    <w:rsid w:val="005210E2"/>
    <w:rsid w:val="00522C91"/>
    <w:rsid w:val="00522FA6"/>
    <w:rsid w:val="00523164"/>
    <w:rsid w:val="00523908"/>
    <w:rsid w:val="00524003"/>
    <w:rsid w:val="0052448A"/>
    <w:rsid w:val="0052621B"/>
    <w:rsid w:val="00526832"/>
    <w:rsid w:val="005268B3"/>
    <w:rsid w:val="00526CD1"/>
    <w:rsid w:val="00526CE2"/>
    <w:rsid w:val="005273C5"/>
    <w:rsid w:val="005275C0"/>
    <w:rsid w:val="00527D4C"/>
    <w:rsid w:val="00532CD3"/>
    <w:rsid w:val="00532F22"/>
    <w:rsid w:val="005342DA"/>
    <w:rsid w:val="00534C3C"/>
    <w:rsid w:val="00536D65"/>
    <w:rsid w:val="00537733"/>
    <w:rsid w:val="00537D36"/>
    <w:rsid w:val="00540DA5"/>
    <w:rsid w:val="005443AE"/>
    <w:rsid w:val="00544785"/>
    <w:rsid w:val="00546128"/>
    <w:rsid w:val="00547DD3"/>
    <w:rsid w:val="00550CBF"/>
    <w:rsid w:val="00551259"/>
    <w:rsid w:val="0055159E"/>
    <w:rsid w:val="00551658"/>
    <w:rsid w:val="005518A8"/>
    <w:rsid w:val="00551A48"/>
    <w:rsid w:val="00552E2A"/>
    <w:rsid w:val="00552F85"/>
    <w:rsid w:val="005535C5"/>
    <w:rsid w:val="00553B53"/>
    <w:rsid w:val="005555EF"/>
    <w:rsid w:val="00555A5F"/>
    <w:rsid w:val="00555D8F"/>
    <w:rsid w:val="00555EBE"/>
    <w:rsid w:val="0055671D"/>
    <w:rsid w:val="005578B0"/>
    <w:rsid w:val="00557B62"/>
    <w:rsid w:val="005601DC"/>
    <w:rsid w:val="00560207"/>
    <w:rsid w:val="0056100F"/>
    <w:rsid w:val="00561195"/>
    <w:rsid w:val="005614EA"/>
    <w:rsid w:val="00561669"/>
    <w:rsid w:val="00561A6E"/>
    <w:rsid w:val="00561DA7"/>
    <w:rsid w:val="00562515"/>
    <w:rsid w:val="00562BEA"/>
    <w:rsid w:val="00562DEC"/>
    <w:rsid w:val="0056304E"/>
    <w:rsid w:val="00563A0E"/>
    <w:rsid w:val="00565666"/>
    <w:rsid w:val="00565793"/>
    <w:rsid w:val="00565BDE"/>
    <w:rsid w:val="00565C44"/>
    <w:rsid w:val="00565FE3"/>
    <w:rsid w:val="005660F2"/>
    <w:rsid w:val="005663CC"/>
    <w:rsid w:val="00566839"/>
    <w:rsid w:val="005707C9"/>
    <w:rsid w:val="005714C2"/>
    <w:rsid w:val="0057242C"/>
    <w:rsid w:val="00572550"/>
    <w:rsid w:val="005726B4"/>
    <w:rsid w:val="00572A1A"/>
    <w:rsid w:val="00572D95"/>
    <w:rsid w:val="005734C5"/>
    <w:rsid w:val="005737C0"/>
    <w:rsid w:val="00573E28"/>
    <w:rsid w:val="00573FE1"/>
    <w:rsid w:val="00574945"/>
    <w:rsid w:val="00574D3B"/>
    <w:rsid w:val="00574FAF"/>
    <w:rsid w:val="00576210"/>
    <w:rsid w:val="00576F00"/>
    <w:rsid w:val="00577A18"/>
    <w:rsid w:val="00577FD5"/>
    <w:rsid w:val="0058036C"/>
    <w:rsid w:val="00580399"/>
    <w:rsid w:val="00580C9F"/>
    <w:rsid w:val="005817F4"/>
    <w:rsid w:val="0058238E"/>
    <w:rsid w:val="005829CE"/>
    <w:rsid w:val="00582E88"/>
    <w:rsid w:val="00583362"/>
    <w:rsid w:val="00583F98"/>
    <w:rsid w:val="00584421"/>
    <w:rsid w:val="005846BB"/>
    <w:rsid w:val="00584737"/>
    <w:rsid w:val="00584C17"/>
    <w:rsid w:val="00585701"/>
    <w:rsid w:val="0058588C"/>
    <w:rsid w:val="00585FFF"/>
    <w:rsid w:val="00586CF8"/>
    <w:rsid w:val="005879B4"/>
    <w:rsid w:val="0059097B"/>
    <w:rsid w:val="00590E10"/>
    <w:rsid w:val="00591850"/>
    <w:rsid w:val="00591943"/>
    <w:rsid w:val="00592B2D"/>
    <w:rsid w:val="00592F30"/>
    <w:rsid w:val="00595E21"/>
    <w:rsid w:val="005966DD"/>
    <w:rsid w:val="00597FC6"/>
    <w:rsid w:val="005A0891"/>
    <w:rsid w:val="005A0960"/>
    <w:rsid w:val="005A0A82"/>
    <w:rsid w:val="005A0B81"/>
    <w:rsid w:val="005A0DD9"/>
    <w:rsid w:val="005A0EE7"/>
    <w:rsid w:val="005A10FA"/>
    <w:rsid w:val="005A1E90"/>
    <w:rsid w:val="005A2940"/>
    <w:rsid w:val="005A37CB"/>
    <w:rsid w:val="005A40C6"/>
    <w:rsid w:val="005A528D"/>
    <w:rsid w:val="005A6CF7"/>
    <w:rsid w:val="005A74C9"/>
    <w:rsid w:val="005A7BEF"/>
    <w:rsid w:val="005B09EF"/>
    <w:rsid w:val="005B0CED"/>
    <w:rsid w:val="005B1053"/>
    <w:rsid w:val="005B1621"/>
    <w:rsid w:val="005B2A0E"/>
    <w:rsid w:val="005B2F65"/>
    <w:rsid w:val="005B3594"/>
    <w:rsid w:val="005B3754"/>
    <w:rsid w:val="005B58D1"/>
    <w:rsid w:val="005B5C7D"/>
    <w:rsid w:val="005B5E58"/>
    <w:rsid w:val="005B6CA7"/>
    <w:rsid w:val="005B763E"/>
    <w:rsid w:val="005C0929"/>
    <w:rsid w:val="005C15E0"/>
    <w:rsid w:val="005C2019"/>
    <w:rsid w:val="005C22C0"/>
    <w:rsid w:val="005C2A3E"/>
    <w:rsid w:val="005C3273"/>
    <w:rsid w:val="005C3284"/>
    <w:rsid w:val="005C390E"/>
    <w:rsid w:val="005C3E8C"/>
    <w:rsid w:val="005C4386"/>
    <w:rsid w:val="005C4BC0"/>
    <w:rsid w:val="005C5FFF"/>
    <w:rsid w:val="005C6530"/>
    <w:rsid w:val="005C7125"/>
    <w:rsid w:val="005C7EF6"/>
    <w:rsid w:val="005D2539"/>
    <w:rsid w:val="005D323F"/>
    <w:rsid w:val="005D3291"/>
    <w:rsid w:val="005D3517"/>
    <w:rsid w:val="005D4112"/>
    <w:rsid w:val="005D419E"/>
    <w:rsid w:val="005D45B2"/>
    <w:rsid w:val="005D5145"/>
    <w:rsid w:val="005D7FC0"/>
    <w:rsid w:val="005E0813"/>
    <w:rsid w:val="005E08D5"/>
    <w:rsid w:val="005E0F8B"/>
    <w:rsid w:val="005E1BF2"/>
    <w:rsid w:val="005E1F66"/>
    <w:rsid w:val="005E21FE"/>
    <w:rsid w:val="005E2D39"/>
    <w:rsid w:val="005E35F2"/>
    <w:rsid w:val="005E3797"/>
    <w:rsid w:val="005E42DC"/>
    <w:rsid w:val="005E42E4"/>
    <w:rsid w:val="005E47ED"/>
    <w:rsid w:val="005E67FF"/>
    <w:rsid w:val="005E6F1F"/>
    <w:rsid w:val="005E7064"/>
    <w:rsid w:val="005E7D6D"/>
    <w:rsid w:val="005F0747"/>
    <w:rsid w:val="005F0937"/>
    <w:rsid w:val="005F2A4B"/>
    <w:rsid w:val="005F2EC3"/>
    <w:rsid w:val="005F38A9"/>
    <w:rsid w:val="005F3A15"/>
    <w:rsid w:val="005F525C"/>
    <w:rsid w:val="005F5339"/>
    <w:rsid w:val="005F5C67"/>
    <w:rsid w:val="005F790E"/>
    <w:rsid w:val="005F7E8D"/>
    <w:rsid w:val="006006C2"/>
    <w:rsid w:val="006011B4"/>
    <w:rsid w:val="006018AD"/>
    <w:rsid w:val="0060229B"/>
    <w:rsid w:val="0060232D"/>
    <w:rsid w:val="0060247D"/>
    <w:rsid w:val="00602E65"/>
    <w:rsid w:val="00602FED"/>
    <w:rsid w:val="00603433"/>
    <w:rsid w:val="00604EE6"/>
    <w:rsid w:val="006064C1"/>
    <w:rsid w:val="0060668B"/>
    <w:rsid w:val="0061043C"/>
    <w:rsid w:val="0061083C"/>
    <w:rsid w:val="00611AF7"/>
    <w:rsid w:val="00611CAB"/>
    <w:rsid w:val="0061281D"/>
    <w:rsid w:val="0061313C"/>
    <w:rsid w:val="00613468"/>
    <w:rsid w:val="006144E9"/>
    <w:rsid w:val="00615995"/>
    <w:rsid w:val="006161FF"/>
    <w:rsid w:val="00616E85"/>
    <w:rsid w:val="0061748A"/>
    <w:rsid w:val="0062091F"/>
    <w:rsid w:val="00621126"/>
    <w:rsid w:val="00622980"/>
    <w:rsid w:val="00622F28"/>
    <w:rsid w:val="00623D3E"/>
    <w:rsid w:val="006246C1"/>
    <w:rsid w:val="00624B08"/>
    <w:rsid w:val="00624E87"/>
    <w:rsid w:val="00625618"/>
    <w:rsid w:val="00626150"/>
    <w:rsid w:val="0062665D"/>
    <w:rsid w:val="00626F60"/>
    <w:rsid w:val="006276E8"/>
    <w:rsid w:val="00627D9E"/>
    <w:rsid w:val="00627F76"/>
    <w:rsid w:val="0063017D"/>
    <w:rsid w:val="0063061C"/>
    <w:rsid w:val="00630AC3"/>
    <w:rsid w:val="00630C9F"/>
    <w:rsid w:val="0063114D"/>
    <w:rsid w:val="00631467"/>
    <w:rsid w:val="00633377"/>
    <w:rsid w:val="00633CEC"/>
    <w:rsid w:val="00635A25"/>
    <w:rsid w:val="00635A54"/>
    <w:rsid w:val="006360C0"/>
    <w:rsid w:val="00636C12"/>
    <w:rsid w:val="0064028F"/>
    <w:rsid w:val="0064054E"/>
    <w:rsid w:val="00641E9D"/>
    <w:rsid w:val="00641EC6"/>
    <w:rsid w:val="00642617"/>
    <w:rsid w:val="00642B7A"/>
    <w:rsid w:val="00642C43"/>
    <w:rsid w:val="006438A1"/>
    <w:rsid w:val="00643B6E"/>
    <w:rsid w:val="00644252"/>
    <w:rsid w:val="00645E24"/>
    <w:rsid w:val="00647935"/>
    <w:rsid w:val="0065078F"/>
    <w:rsid w:val="00651668"/>
    <w:rsid w:val="00651F22"/>
    <w:rsid w:val="00653549"/>
    <w:rsid w:val="006538C0"/>
    <w:rsid w:val="0065412A"/>
    <w:rsid w:val="00654E08"/>
    <w:rsid w:val="00656246"/>
    <w:rsid w:val="00657493"/>
    <w:rsid w:val="00660AE7"/>
    <w:rsid w:val="00663061"/>
    <w:rsid w:val="00663641"/>
    <w:rsid w:val="00664246"/>
    <w:rsid w:val="0066472F"/>
    <w:rsid w:val="00665DA0"/>
    <w:rsid w:val="00666E49"/>
    <w:rsid w:val="00667C18"/>
    <w:rsid w:val="0067173D"/>
    <w:rsid w:val="00672302"/>
    <w:rsid w:val="00672573"/>
    <w:rsid w:val="00672FA2"/>
    <w:rsid w:val="006748BB"/>
    <w:rsid w:val="006751F5"/>
    <w:rsid w:val="00675403"/>
    <w:rsid w:val="006755F1"/>
    <w:rsid w:val="00675D15"/>
    <w:rsid w:val="0067654F"/>
    <w:rsid w:val="006769FE"/>
    <w:rsid w:val="00676A4C"/>
    <w:rsid w:val="00680CF5"/>
    <w:rsid w:val="00680E10"/>
    <w:rsid w:val="00680E6B"/>
    <w:rsid w:val="00680E6E"/>
    <w:rsid w:val="00680EB3"/>
    <w:rsid w:val="006811D5"/>
    <w:rsid w:val="00681412"/>
    <w:rsid w:val="006814DD"/>
    <w:rsid w:val="00681F06"/>
    <w:rsid w:val="006828D2"/>
    <w:rsid w:val="00682A32"/>
    <w:rsid w:val="0068350B"/>
    <w:rsid w:val="0068372D"/>
    <w:rsid w:val="00683B17"/>
    <w:rsid w:val="006840B4"/>
    <w:rsid w:val="00684169"/>
    <w:rsid w:val="0068510B"/>
    <w:rsid w:val="00685405"/>
    <w:rsid w:val="00685987"/>
    <w:rsid w:val="0068600D"/>
    <w:rsid w:val="00686534"/>
    <w:rsid w:val="00686797"/>
    <w:rsid w:val="00686F30"/>
    <w:rsid w:val="00687981"/>
    <w:rsid w:val="006900DA"/>
    <w:rsid w:val="006929BF"/>
    <w:rsid w:val="00692A14"/>
    <w:rsid w:val="00692A8A"/>
    <w:rsid w:val="00692B1B"/>
    <w:rsid w:val="00693A54"/>
    <w:rsid w:val="006942EB"/>
    <w:rsid w:val="00695071"/>
    <w:rsid w:val="006954B9"/>
    <w:rsid w:val="00695FF4"/>
    <w:rsid w:val="00696240"/>
    <w:rsid w:val="0069658B"/>
    <w:rsid w:val="00697E9A"/>
    <w:rsid w:val="006A0FE4"/>
    <w:rsid w:val="006A186C"/>
    <w:rsid w:val="006A2A1D"/>
    <w:rsid w:val="006A2B53"/>
    <w:rsid w:val="006A3F19"/>
    <w:rsid w:val="006A4BD3"/>
    <w:rsid w:val="006A56D8"/>
    <w:rsid w:val="006A6296"/>
    <w:rsid w:val="006A6A09"/>
    <w:rsid w:val="006A6D12"/>
    <w:rsid w:val="006A757A"/>
    <w:rsid w:val="006B0A28"/>
    <w:rsid w:val="006B124A"/>
    <w:rsid w:val="006B1548"/>
    <w:rsid w:val="006B1B03"/>
    <w:rsid w:val="006B1D17"/>
    <w:rsid w:val="006B3785"/>
    <w:rsid w:val="006B3D57"/>
    <w:rsid w:val="006B3DBD"/>
    <w:rsid w:val="006B3EF7"/>
    <w:rsid w:val="006B5A70"/>
    <w:rsid w:val="006B61E0"/>
    <w:rsid w:val="006B6841"/>
    <w:rsid w:val="006B715D"/>
    <w:rsid w:val="006C0515"/>
    <w:rsid w:val="006C104A"/>
    <w:rsid w:val="006C10F5"/>
    <w:rsid w:val="006C2616"/>
    <w:rsid w:val="006C299E"/>
    <w:rsid w:val="006C3A76"/>
    <w:rsid w:val="006C42CD"/>
    <w:rsid w:val="006C434A"/>
    <w:rsid w:val="006C6A57"/>
    <w:rsid w:val="006D0440"/>
    <w:rsid w:val="006D0BF7"/>
    <w:rsid w:val="006D1FD9"/>
    <w:rsid w:val="006D239B"/>
    <w:rsid w:val="006D2EA9"/>
    <w:rsid w:val="006D37D3"/>
    <w:rsid w:val="006D3B37"/>
    <w:rsid w:val="006D438A"/>
    <w:rsid w:val="006D47C0"/>
    <w:rsid w:val="006D4B99"/>
    <w:rsid w:val="006D4DB0"/>
    <w:rsid w:val="006D5B19"/>
    <w:rsid w:val="006D5F08"/>
    <w:rsid w:val="006D6822"/>
    <w:rsid w:val="006D694E"/>
    <w:rsid w:val="006D6E3C"/>
    <w:rsid w:val="006D71AF"/>
    <w:rsid w:val="006E13C6"/>
    <w:rsid w:val="006E1737"/>
    <w:rsid w:val="006E282B"/>
    <w:rsid w:val="006E2EB3"/>
    <w:rsid w:val="006E4E64"/>
    <w:rsid w:val="006E5F9F"/>
    <w:rsid w:val="006E732A"/>
    <w:rsid w:val="006F0584"/>
    <w:rsid w:val="006F0AC4"/>
    <w:rsid w:val="006F0E5B"/>
    <w:rsid w:val="006F184E"/>
    <w:rsid w:val="006F25A8"/>
    <w:rsid w:val="006F3174"/>
    <w:rsid w:val="006F3775"/>
    <w:rsid w:val="006F3FC1"/>
    <w:rsid w:val="006F4187"/>
    <w:rsid w:val="006F47BD"/>
    <w:rsid w:val="006F48F1"/>
    <w:rsid w:val="006F53B4"/>
    <w:rsid w:val="006F69ED"/>
    <w:rsid w:val="006F6A27"/>
    <w:rsid w:val="006F6CF2"/>
    <w:rsid w:val="006F720F"/>
    <w:rsid w:val="006F7484"/>
    <w:rsid w:val="006F7C82"/>
    <w:rsid w:val="007005C7"/>
    <w:rsid w:val="00700C6A"/>
    <w:rsid w:val="00700D08"/>
    <w:rsid w:val="00701CE6"/>
    <w:rsid w:val="007025B5"/>
    <w:rsid w:val="007027C5"/>
    <w:rsid w:val="00703760"/>
    <w:rsid w:val="00705701"/>
    <w:rsid w:val="00706E22"/>
    <w:rsid w:val="00710B91"/>
    <w:rsid w:val="00710F48"/>
    <w:rsid w:val="007124E2"/>
    <w:rsid w:val="00713677"/>
    <w:rsid w:val="0071425C"/>
    <w:rsid w:val="00714516"/>
    <w:rsid w:val="00714883"/>
    <w:rsid w:val="007160EA"/>
    <w:rsid w:val="007167EA"/>
    <w:rsid w:val="0071695E"/>
    <w:rsid w:val="00716DC7"/>
    <w:rsid w:val="00720739"/>
    <w:rsid w:val="00720C87"/>
    <w:rsid w:val="007222BC"/>
    <w:rsid w:val="00722C49"/>
    <w:rsid w:val="00723448"/>
    <w:rsid w:val="0072371C"/>
    <w:rsid w:val="00723BF8"/>
    <w:rsid w:val="007240B2"/>
    <w:rsid w:val="0072452D"/>
    <w:rsid w:val="007258C8"/>
    <w:rsid w:val="00725FB3"/>
    <w:rsid w:val="00726175"/>
    <w:rsid w:val="007271DF"/>
    <w:rsid w:val="0072732C"/>
    <w:rsid w:val="007274B6"/>
    <w:rsid w:val="007302CC"/>
    <w:rsid w:val="0073059C"/>
    <w:rsid w:val="00730651"/>
    <w:rsid w:val="00731197"/>
    <w:rsid w:val="007318DB"/>
    <w:rsid w:val="00731F51"/>
    <w:rsid w:val="00732833"/>
    <w:rsid w:val="007328F9"/>
    <w:rsid w:val="00732F90"/>
    <w:rsid w:val="007334C8"/>
    <w:rsid w:val="00733B86"/>
    <w:rsid w:val="00734D0D"/>
    <w:rsid w:val="007351E6"/>
    <w:rsid w:val="007354D1"/>
    <w:rsid w:val="00735C7B"/>
    <w:rsid w:val="0073618C"/>
    <w:rsid w:val="0073671B"/>
    <w:rsid w:val="00736E78"/>
    <w:rsid w:val="007373EA"/>
    <w:rsid w:val="00737466"/>
    <w:rsid w:val="00737A5C"/>
    <w:rsid w:val="00741851"/>
    <w:rsid w:val="00741C98"/>
    <w:rsid w:val="00742188"/>
    <w:rsid w:val="007424CA"/>
    <w:rsid w:val="007425E9"/>
    <w:rsid w:val="00742C82"/>
    <w:rsid w:val="007436B0"/>
    <w:rsid w:val="00743D85"/>
    <w:rsid w:val="0074531C"/>
    <w:rsid w:val="00745D86"/>
    <w:rsid w:val="00746304"/>
    <w:rsid w:val="00747917"/>
    <w:rsid w:val="00747FCC"/>
    <w:rsid w:val="007500EA"/>
    <w:rsid w:val="00750582"/>
    <w:rsid w:val="00750F50"/>
    <w:rsid w:val="007518CE"/>
    <w:rsid w:val="00751AD3"/>
    <w:rsid w:val="007525A6"/>
    <w:rsid w:val="0075318A"/>
    <w:rsid w:val="00754941"/>
    <w:rsid w:val="00754F99"/>
    <w:rsid w:val="007552F6"/>
    <w:rsid w:val="00755FF2"/>
    <w:rsid w:val="007562F0"/>
    <w:rsid w:val="007566F4"/>
    <w:rsid w:val="0075700A"/>
    <w:rsid w:val="007570C5"/>
    <w:rsid w:val="00760B7E"/>
    <w:rsid w:val="007610CF"/>
    <w:rsid w:val="00761736"/>
    <w:rsid w:val="00761A5F"/>
    <w:rsid w:val="00761C52"/>
    <w:rsid w:val="007621E5"/>
    <w:rsid w:val="00763AD8"/>
    <w:rsid w:val="00764815"/>
    <w:rsid w:val="00764F93"/>
    <w:rsid w:val="007650A4"/>
    <w:rsid w:val="00765560"/>
    <w:rsid w:val="007657DC"/>
    <w:rsid w:val="00765F8A"/>
    <w:rsid w:val="00766FF9"/>
    <w:rsid w:val="00767F6D"/>
    <w:rsid w:val="00770014"/>
    <w:rsid w:val="007713F4"/>
    <w:rsid w:val="007714A1"/>
    <w:rsid w:val="00773021"/>
    <w:rsid w:val="007735DB"/>
    <w:rsid w:val="0077362C"/>
    <w:rsid w:val="0077433F"/>
    <w:rsid w:val="00774B81"/>
    <w:rsid w:val="00774F5D"/>
    <w:rsid w:val="0077508B"/>
    <w:rsid w:val="00775EDE"/>
    <w:rsid w:val="00776549"/>
    <w:rsid w:val="00776589"/>
    <w:rsid w:val="007779C5"/>
    <w:rsid w:val="00777CBF"/>
    <w:rsid w:val="00777ECF"/>
    <w:rsid w:val="00777F01"/>
    <w:rsid w:val="00780086"/>
    <w:rsid w:val="00781007"/>
    <w:rsid w:val="00781144"/>
    <w:rsid w:val="0078135B"/>
    <w:rsid w:val="00781393"/>
    <w:rsid w:val="00781ABA"/>
    <w:rsid w:val="00781C2A"/>
    <w:rsid w:val="00781DC7"/>
    <w:rsid w:val="0078256D"/>
    <w:rsid w:val="00782AD1"/>
    <w:rsid w:val="00783341"/>
    <w:rsid w:val="0078503A"/>
    <w:rsid w:val="00785232"/>
    <w:rsid w:val="00785B54"/>
    <w:rsid w:val="007860A6"/>
    <w:rsid w:val="00786431"/>
    <w:rsid w:val="007866EA"/>
    <w:rsid w:val="00790785"/>
    <w:rsid w:val="00790A6E"/>
    <w:rsid w:val="00791580"/>
    <w:rsid w:val="00794623"/>
    <w:rsid w:val="00794736"/>
    <w:rsid w:val="00795AC2"/>
    <w:rsid w:val="0079616B"/>
    <w:rsid w:val="00797324"/>
    <w:rsid w:val="0079762D"/>
    <w:rsid w:val="007A2684"/>
    <w:rsid w:val="007A26E0"/>
    <w:rsid w:val="007A2C57"/>
    <w:rsid w:val="007A32FC"/>
    <w:rsid w:val="007A34CA"/>
    <w:rsid w:val="007A4CA5"/>
    <w:rsid w:val="007A559B"/>
    <w:rsid w:val="007A5814"/>
    <w:rsid w:val="007A596E"/>
    <w:rsid w:val="007A5F3F"/>
    <w:rsid w:val="007A5FBC"/>
    <w:rsid w:val="007A6080"/>
    <w:rsid w:val="007A6942"/>
    <w:rsid w:val="007B095C"/>
    <w:rsid w:val="007B1580"/>
    <w:rsid w:val="007B17F3"/>
    <w:rsid w:val="007B1D88"/>
    <w:rsid w:val="007B1DC2"/>
    <w:rsid w:val="007B2A41"/>
    <w:rsid w:val="007B353D"/>
    <w:rsid w:val="007B41BA"/>
    <w:rsid w:val="007B5FA4"/>
    <w:rsid w:val="007C0832"/>
    <w:rsid w:val="007C14BF"/>
    <w:rsid w:val="007C277D"/>
    <w:rsid w:val="007C2AFA"/>
    <w:rsid w:val="007C3CCC"/>
    <w:rsid w:val="007C3FD2"/>
    <w:rsid w:val="007C4537"/>
    <w:rsid w:val="007C4B77"/>
    <w:rsid w:val="007C56CE"/>
    <w:rsid w:val="007C5AD5"/>
    <w:rsid w:val="007C5B66"/>
    <w:rsid w:val="007C674D"/>
    <w:rsid w:val="007C6ECC"/>
    <w:rsid w:val="007D0774"/>
    <w:rsid w:val="007D0B29"/>
    <w:rsid w:val="007D13A3"/>
    <w:rsid w:val="007D13CB"/>
    <w:rsid w:val="007D21A3"/>
    <w:rsid w:val="007D2D3C"/>
    <w:rsid w:val="007D477A"/>
    <w:rsid w:val="007D48C0"/>
    <w:rsid w:val="007D48D0"/>
    <w:rsid w:val="007D4C2C"/>
    <w:rsid w:val="007D4C8E"/>
    <w:rsid w:val="007D4F12"/>
    <w:rsid w:val="007D5FE4"/>
    <w:rsid w:val="007D6E83"/>
    <w:rsid w:val="007D70A3"/>
    <w:rsid w:val="007D7856"/>
    <w:rsid w:val="007E0560"/>
    <w:rsid w:val="007E0856"/>
    <w:rsid w:val="007E0EEE"/>
    <w:rsid w:val="007E0FFB"/>
    <w:rsid w:val="007E1A4F"/>
    <w:rsid w:val="007E1C5C"/>
    <w:rsid w:val="007E1F5A"/>
    <w:rsid w:val="007E2432"/>
    <w:rsid w:val="007E2F48"/>
    <w:rsid w:val="007E3E1D"/>
    <w:rsid w:val="007E425D"/>
    <w:rsid w:val="007E4F4A"/>
    <w:rsid w:val="007E545D"/>
    <w:rsid w:val="007E563C"/>
    <w:rsid w:val="007E6CB5"/>
    <w:rsid w:val="007E7804"/>
    <w:rsid w:val="007E7A46"/>
    <w:rsid w:val="007E7C8E"/>
    <w:rsid w:val="007F0B9C"/>
    <w:rsid w:val="007F1C8D"/>
    <w:rsid w:val="007F1D9F"/>
    <w:rsid w:val="007F3562"/>
    <w:rsid w:val="007F5A10"/>
    <w:rsid w:val="007F674B"/>
    <w:rsid w:val="007F6DA1"/>
    <w:rsid w:val="007F71EF"/>
    <w:rsid w:val="00802B5F"/>
    <w:rsid w:val="008041F9"/>
    <w:rsid w:val="0080463F"/>
    <w:rsid w:val="0080472F"/>
    <w:rsid w:val="008047A5"/>
    <w:rsid w:val="00805A6F"/>
    <w:rsid w:val="00805AAD"/>
    <w:rsid w:val="0080668D"/>
    <w:rsid w:val="00806926"/>
    <w:rsid w:val="00807604"/>
    <w:rsid w:val="0080798D"/>
    <w:rsid w:val="00810ACC"/>
    <w:rsid w:val="008121AA"/>
    <w:rsid w:val="00813284"/>
    <w:rsid w:val="00813A85"/>
    <w:rsid w:val="00814FCD"/>
    <w:rsid w:val="00815052"/>
    <w:rsid w:val="00815388"/>
    <w:rsid w:val="0081577C"/>
    <w:rsid w:val="00815D17"/>
    <w:rsid w:val="0081649B"/>
    <w:rsid w:val="008178F0"/>
    <w:rsid w:val="00820AE6"/>
    <w:rsid w:val="00820B4B"/>
    <w:rsid w:val="00820ED0"/>
    <w:rsid w:val="00820F44"/>
    <w:rsid w:val="00821317"/>
    <w:rsid w:val="008213F6"/>
    <w:rsid w:val="008213FE"/>
    <w:rsid w:val="00821696"/>
    <w:rsid w:val="00822764"/>
    <w:rsid w:val="00822B65"/>
    <w:rsid w:val="00822EFF"/>
    <w:rsid w:val="008230E4"/>
    <w:rsid w:val="00823EFB"/>
    <w:rsid w:val="0082421F"/>
    <w:rsid w:val="00824A7F"/>
    <w:rsid w:val="00824F07"/>
    <w:rsid w:val="00825063"/>
    <w:rsid w:val="008250E3"/>
    <w:rsid w:val="00826BB2"/>
    <w:rsid w:val="008276BD"/>
    <w:rsid w:val="008276F2"/>
    <w:rsid w:val="00827E1D"/>
    <w:rsid w:val="00830047"/>
    <w:rsid w:val="008300C5"/>
    <w:rsid w:val="008325CF"/>
    <w:rsid w:val="00832F96"/>
    <w:rsid w:val="008334F4"/>
    <w:rsid w:val="008338B9"/>
    <w:rsid w:val="00833C6A"/>
    <w:rsid w:val="00833E9E"/>
    <w:rsid w:val="00834130"/>
    <w:rsid w:val="00835A75"/>
    <w:rsid w:val="0083739D"/>
    <w:rsid w:val="00840EBD"/>
    <w:rsid w:val="00842644"/>
    <w:rsid w:val="00842967"/>
    <w:rsid w:val="00842F8E"/>
    <w:rsid w:val="0084335E"/>
    <w:rsid w:val="00843442"/>
    <w:rsid w:val="008434C8"/>
    <w:rsid w:val="00843F33"/>
    <w:rsid w:val="00844224"/>
    <w:rsid w:val="008450D7"/>
    <w:rsid w:val="0084594E"/>
    <w:rsid w:val="00845DDE"/>
    <w:rsid w:val="008470F8"/>
    <w:rsid w:val="00847167"/>
    <w:rsid w:val="00847632"/>
    <w:rsid w:val="0084798B"/>
    <w:rsid w:val="00847CEA"/>
    <w:rsid w:val="008501F6"/>
    <w:rsid w:val="008504D7"/>
    <w:rsid w:val="00852503"/>
    <w:rsid w:val="00852945"/>
    <w:rsid w:val="00852AEB"/>
    <w:rsid w:val="00852B35"/>
    <w:rsid w:val="00853103"/>
    <w:rsid w:val="00853B65"/>
    <w:rsid w:val="00853C94"/>
    <w:rsid w:val="00853FF9"/>
    <w:rsid w:val="0085467E"/>
    <w:rsid w:val="00854B1C"/>
    <w:rsid w:val="00854E2B"/>
    <w:rsid w:val="00855014"/>
    <w:rsid w:val="008561C0"/>
    <w:rsid w:val="00857EC2"/>
    <w:rsid w:val="008608EC"/>
    <w:rsid w:val="00861755"/>
    <w:rsid w:val="00861847"/>
    <w:rsid w:val="00861DA8"/>
    <w:rsid w:val="008623DC"/>
    <w:rsid w:val="00862B77"/>
    <w:rsid w:val="00863E1D"/>
    <w:rsid w:val="00863EC3"/>
    <w:rsid w:val="008646D2"/>
    <w:rsid w:val="00864EA8"/>
    <w:rsid w:val="00865190"/>
    <w:rsid w:val="00865340"/>
    <w:rsid w:val="00865376"/>
    <w:rsid w:val="008657CF"/>
    <w:rsid w:val="00865A97"/>
    <w:rsid w:val="00865AC4"/>
    <w:rsid w:val="00865F95"/>
    <w:rsid w:val="008671D8"/>
    <w:rsid w:val="00867340"/>
    <w:rsid w:val="008675CF"/>
    <w:rsid w:val="008703EC"/>
    <w:rsid w:val="00870D7F"/>
    <w:rsid w:val="00871264"/>
    <w:rsid w:val="0087174C"/>
    <w:rsid w:val="00871E72"/>
    <w:rsid w:val="008720A2"/>
    <w:rsid w:val="00872ECC"/>
    <w:rsid w:val="008739BE"/>
    <w:rsid w:val="00874735"/>
    <w:rsid w:val="008747B0"/>
    <w:rsid w:val="00875D18"/>
    <w:rsid w:val="00875EFF"/>
    <w:rsid w:val="008760EC"/>
    <w:rsid w:val="00876226"/>
    <w:rsid w:val="0087729D"/>
    <w:rsid w:val="00877354"/>
    <w:rsid w:val="0087755F"/>
    <w:rsid w:val="00880145"/>
    <w:rsid w:val="00880D07"/>
    <w:rsid w:val="00881144"/>
    <w:rsid w:val="008814FD"/>
    <w:rsid w:val="00881EAE"/>
    <w:rsid w:val="00883777"/>
    <w:rsid w:val="00883C9C"/>
    <w:rsid w:val="008845E2"/>
    <w:rsid w:val="00884BF9"/>
    <w:rsid w:val="00885522"/>
    <w:rsid w:val="008856FE"/>
    <w:rsid w:val="008862A6"/>
    <w:rsid w:val="0088775D"/>
    <w:rsid w:val="00887E36"/>
    <w:rsid w:val="00887E5B"/>
    <w:rsid w:val="008902DF"/>
    <w:rsid w:val="00890AA3"/>
    <w:rsid w:val="008914FC"/>
    <w:rsid w:val="00891DD4"/>
    <w:rsid w:val="008923EC"/>
    <w:rsid w:val="008927DE"/>
    <w:rsid w:val="008928C5"/>
    <w:rsid w:val="00892993"/>
    <w:rsid w:val="00893504"/>
    <w:rsid w:val="00893DA0"/>
    <w:rsid w:val="00893FA8"/>
    <w:rsid w:val="00894943"/>
    <w:rsid w:val="00894B0D"/>
    <w:rsid w:val="00894FF9"/>
    <w:rsid w:val="008957BA"/>
    <w:rsid w:val="008970E7"/>
    <w:rsid w:val="0089754E"/>
    <w:rsid w:val="008A05D7"/>
    <w:rsid w:val="008A0B1D"/>
    <w:rsid w:val="008A21DC"/>
    <w:rsid w:val="008A3096"/>
    <w:rsid w:val="008A30CB"/>
    <w:rsid w:val="008A3397"/>
    <w:rsid w:val="008A46EF"/>
    <w:rsid w:val="008A6818"/>
    <w:rsid w:val="008A6A04"/>
    <w:rsid w:val="008A705B"/>
    <w:rsid w:val="008A775C"/>
    <w:rsid w:val="008B1144"/>
    <w:rsid w:val="008B1853"/>
    <w:rsid w:val="008B2F94"/>
    <w:rsid w:val="008B3456"/>
    <w:rsid w:val="008B40AC"/>
    <w:rsid w:val="008B4B05"/>
    <w:rsid w:val="008B4B5F"/>
    <w:rsid w:val="008B756A"/>
    <w:rsid w:val="008C0230"/>
    <w:rsid w:val="008C05BC"/>
    <w:rsid w:val="008C25A5"/>
    <w:rsid w:val="008C30B8"/>
    <w:rsid w:val="008C3236"/>
    <w:rsid w:val="008C4DD0"/>
    <w:rsid w:val="008C59C3"/>
    <w:rsid w:val="008C5B49"/>
    <w:rsid w:val="008C6B6F"/>
    <w:rsid w:val="008C6CAE"/>
    <w:rsid w:val="008C714C"/>
    <w:rsid w:val="008D0A8D"/>
    <w:rsid w:val="008D0FE4"/>
    <w:rsid w:val="008D0FE6"/>
    <w:rsid w:val="008D11EF"/>
    <w:rsid w:val="008D159C"/>
    <w:rsid w:val="008D2685"/>
    <w:rsid w:val="008D26ED"/>
    <w:rsid w:val="008D2FFE"/>
    <w:rsid w:val="008D3480"/>
    <w:rsid w:val="008D3506"/>
    <w:rsid w:val="008D3639"/>
    <w:rsid w:val="008D36F4"/>
    <w:rsid w:val="008D3749"/>
    <w:rsid w:val="008D39F3"/>
    <w:rsid w:val="008D3EC8"/>
    <w:rsid w:val="008D4878"/>
    <w:rsid w:val="008D4B04"/>
    <w:rsid w:val="008D4EC9"/>
    <w:rsid w:val="008D4F63"/>
    <w:rsid w:val="008D5AA6"/>
    <w:rsid w:val="008D5ABE"/>
    <w:rsid w:val="008D5FDE"/>
    <w:rsid w:val="008D63A3"/>
    <w:rsid w:val="008D63F4"/>
    <w:rsid w:val="008D6A3B"/>
    <w:rsid w:val="008E00DF"/>
    <w:rsid w:val="008E0396"/>
    <w:rsid w:val="008E2330"/>
    <w:rsid w:val="008E236E"/>
    <w:rsid w:val="008E252F"/>
    <w:rsid w:val="008E2CEE"/>
    <w:rsid w:val="008E3CA6"/>
    <w:rsid w:val="008E4343"/>
    <w:rsid w:val="008E5143"/>
    <w:rsid w:val="008E671A"/>
    <w:rsid w:val="008E6E73"/>
    <w:rsid w:val="008E6FA0"/>
    <w:rsid w:val="008E74DB"/>
    <w:rsid w:val="008E79E1"/>
    <w:rsid w:val="008E7C7A"/>
    <w:rsid w:val="008F0000"/>
    <w:rsid w:val="008F1640"/>
    <w:rsid w:val="008F1CBE"/>
    <w:rsid w:val="008F22AB"/>
    <w:rsid w:val="008F2D59"/>
    <w:rsid w:val="008F2D9C"/>
    <w:rsid w:val="008F3468"/>
    <w:rsid w:val="008F3CB6"/>
    <w:rsid w:val="008F532F"/>
    <w:rsid w:val="008F5951"/>
    <w:rsid w:val="008F64C1"/>
    <w:rsid w:val="008F69A5"/>
    <w:rsid w:val="008F7199"/>
    <w:rsid w:val="008F767F"/>
    <w:rsid w:val="009002C6"/>
    <w:rsid w:val="00900DFF"/>
    <w:rsid w:val="009027E2"/>
    <w:rsid w:val="00902BA0"/>
    <w:rsid w:val="00902EA8"/>
    <w:rsid w:val="009035F3"/>
    <w:rsid w:val="009041C2"/>
    <w:rsid w:val="00904464"/>
    <w:rsid w:val="00904FA4"/>
    <w:rsid w:val="0090501E"/>
    <w:rsid w:val="0090541E"/>
    <w:rsid w:val="00905464"/>
    <w:rsid w:val="009062D0"/>
    <w:rsid w:val="00906920"/>
    <w:rsid w:val="00906CB2"/>
    <w:rsid w:val="00906F68"/>
    <w:rsid w:val="009070FA"/>
    <w:rsid w:val="009077B1"/>
    <w:rsid w:val="009079B8"/>
    <w:rsid w:val="00911485"/>
    <w:rsid w:val="0091276C"/>
    <w:rsid w:val="00912C93"/>
    <w:rsid w:val="00913826"/>
    <w:rsid w:val="00913C2A"/>
    <w:rsid w:val="00913F2C"/>
    <w:rsid w:val="00913F38"/>
    <w:rsid w:val="009151F3"/>
    <w:rsid w:val="009159E7"/>
    <w:rsid w:val="00915A64"/>
    <w:rsid w:val="009163DF"/>
    <w:rsid w:val="00916A3E"/>
    <w:rsid w:val="009173C4"/>
    <w:rsid w:val="00921699"/>
    <w:rsid w:val="00921D03"/>
    <w:rsid w:val="009223A2"/>
    <w:rsid w:val="00922493"/>
    <w:rsid w:val="0092252D"/>
    <w:rsid w:val="00922D70"/>
    <w:rsid w:val="00922DBB"/>
    <w:rsid w:val="00923BF5"/>
    <w:rsid w:val="00924721"/>
    <w:rsid w:val="009252B8"/>
    <w:rsid w:val="00925E11"/>
    <w:rsid w:val="00926426"/>
    <w:rsid w:val="00926AB1"/>
    <w:rsid w:val="00927490"/>
    <w:rsid w:val="00931333"/>
    <w:rsid w:val="00931634"/>
    <w:rsid w:val="00931D06"/>
    <w:rsid w:val="00931DE3"/>
    <w:rsid w:val="00931F10"/>
    <w:rsid w:val="009341F7"/>
    <w:rsid w:val="00934E3F"/>
    <w:rsid w:val="009357AD"/>
    <w:rsid w:val="009357BB"/>
    <w:rsid w:val="00935F18"/>
    <w:rsid w:val="00937391"/>
    <w:rsid w:val="009375E2"/>
    <w:rsid w:val="009407EA"/>
    <w:rsid w:val="00940A08"/>
    <w:rsid w:val="00940F9F"/>
    <w:rsid w:val="00941048"/>
    <w:rsid w:val="00941189"/>
    <w:rsid w:val="00941D23"/>
    <w:rsid w:val="00942FB0"/>
    <w:rsid w:val="00943B2F"/>
    <w:rsid w:val="00943FCF"/>
    <w:rsid w:val="00944021"/>
    <w:rsid w:val="0094423F"/>
    <w:rsid w:val="0094441C"/>
    <w:rsid w:val="0094443F"/>
    <w:rsid w:val="009452DE"/>
    <w:rsid w:val="00945FA4"/>
    <w:rsid w:val="0094603F"/>
    <w:rsid w:val="00946AE1"/>
    <w:rsid w:val="00947943"/>
    <w:rsid w:val="00947949"/>
    <w:rsid w:val="0095107E"/>
    <w:rsid w:val="0095210C"/>
    <w:rsid w:val="00952B2A"/>
    <w:rsid w:val="00952BD2"/>
    <w:rsid w:val="0095312F"/>
    <w:rsid w:val="00953502"/>
    <w:rsid w:val="00953DFE"/>
    <w:rsid w:val="009544E5"/>
    <w:rsid w:val="009548C1"/>
    <w:rsid w:val="00954BB5"/>
    <w:rsid w:val="00954BD7"/>
    <w:rsid w:val="00955711"/>
    <w:rsid w:val="00955A34"/>
    <w:rsid w:val="00956433"/>
    <w:rsid w:val="00957B76"/>
    <w:rsid w:val="00957F2F"/>
    <w:rsid w:val="0096016B"/>
    <w:rsid w:val="009601DD"/>
    <w:rsid w:val="00961313"/>
    <w:rsid w:val="00961875"/>
    <w:rsid w:val="009629E6"/>
    <w:rsid w:val="00962A68"/>
    <w:rsid w:val="00962CD0"/>
    <w:rsid w:val="009647CC"/>
    <w:rsid w:val="009657B0"/>
    <w:rsid w:val="00965B67"/>
    <w:rsid w:val="00967CFC"/>
    <w:rsid w:val="00967DEF"/>
    <w:rsid w:val="00971834"/>
    <w:rsid w:val="009719B8"/>
    <w:rsid w:val="0097257E"/>
    <w:rsid w:val="00972A18"/>
    <w:rsid w:val="00973069"/>
    <w:rsid w:val="009730D0"/>
    <w:rsid w:val="0097349D"/>
    <w:rsid w:val="009739C0"/>
    <w:rsid w:val="00974563"/>
    <w:rsid w:val="00974CB3"/>
    <w:rsid w:val="009751DA"/>
    <w:rsid w:val="00975220"/>
    <w:rsid w:val="00975BE8"/>
    <w:rsid w:val="0097694E"/>
    <w:rsid w:val="00976A60"/>
    <w:rsid w:val="00980505"/>
    <w:rsid w:val="00981A3A"/>
    <w:rsid w:val="00981D72"/>
    <w:rsid w:val="00981E79"/>
    <w:rsid w:val="0098205E"/>
    <w:rsid w:val="0098282C"/>
    <w:rsid w:val="009839C1"/>
    <w:rsid w:val="00983D07"/>
    <w:rsid w:val="009844C7"/>
    <w:rsid w:val="009856DF"/>
    <w:rsid w:val="0098598C"/>
    <w:rsid w:val="00985D7C"/>
    <w:rsid w:val="009862F4"/>
    <w:rsid w:val="009866EA"/>
    <w:rsid w:val="0098694C"/>
    <w:rsid w:val="009876BC"/>
    <w:rsid w:val="00990A60"/>
    <w:rsid w:val="0099157A"/>
    <w:rsid w:val="009923C6"/>
    <w:rsid w:val="00994BEB"/>
    <w:rsid w:val="00994C9D"/>
    <w:rsid w:val="00994F3C"/>
    <w:rsid w:val="0099514A"/>
    <w:rsid w:val="00995DFB"/>
    <w:rsid w:val="00995DFC"/>
    <w:rsid w:val="009962EB"/>
    <w:rsid w:val="00996E5D"/>
    <w:rsid w:val="0099743B"/>
    <w:rsid w:val="00997562"/>
    <w:rsid w:val="00997E7E"/>
    <w:rsid w:val="009A113E"/>
    <w:rsid w:val="009A166A"/>
    <w:rsid w:val="009A1946"/>
    <w:rsid w:val="009A1FDF"/>
    <w:rsid w:val="009A2197"/>
    <w:rsid w:val="009A2E79"/>
    <w:rsid w:val="009A36F8"/>
    <w:rsid w:val="009A3B3D"/>
    <w:rsid w:val="009A4F6E"/>
    <w:rsid w:val="009A57FD"/>
    <w:rsid w:val="009A5D1E"/>
    <w:rsid w:val="009A6470"/>
    <w:rsid w:val="009A69EC"/>
    <w:rsid w:val="009A6CAC"/>
    <w:rsid w:val="009A71D3"/>
    <w:rsid w:val="009A79D8"/>
    <w:rsid w:val="009B1AA7"/>
    <w:rsid w:val="009B270A"/>
    <w:rsid w:val="009B2760"/>
    <w:rsid w:val="009B33E2"/>
    <w:rsid w:val="009B539B"/>
    <w:rsid w:val="009B6B03"/>
    <w:rsid w:val="009B7502"/>
    <w:rsid w:val="009B7E72"/>
    <w:rsid w:val="009B7FF8"/>
    <w:rsid w:val="009C1090"/>
    <w:rsid w:val="009C114E"/>
    <w:rsid w:val="009C1991"/>
    <w:rsid w:val="009C2924"/>
    <w:rsid w:val="009C3707"/>
    <w:rsid w:val="009C39E1"/>
    <w:rsid w:val="009C4F2D"/>
    <w:rsid w:val="009C51EC"/>
    <w:rsid w:val="009C54C5"/>
    <w:rsid w:val="009C55E1"/>
    <w:rsid w:val="009C5957"/>
    <w:rsid w:val="009C6FA0"/>
    <w:rsid w:val="009C7380"/>
    <w:rsid w:val="009C7ECD"/>
    <w:rsid w:val="009D0A95"/>
    <w:rsid w:val="009D0DB7"/>
    <w:rsid w:val="009D11D2"/>
    <w:rsid w:val="009D1E38"/>
    <w:rsid w:val="009D26E1"/>
    <w:rsid w:val="009D30A9"/>
    <w:rsid w:val="009D3F22"/>
    <w:rsid w:val="009D455F"/>
    <w:rsid w:val="009D46F6"/>
    <w:rsid w:val="009D4A5E"/>
    <w:rsid w:val="009D4FD2"/>
    <w:rsid w:val="009D5010"/>
    <w:rsid w:val="009D50E7"/>
    <w:rsid w:val="009D5711"/>
    <w:rsid w:val="009D5DB3"/>
    <w:rsid w:val="009D67E7"/>
    <w:rsid w:val="009D6A4A"/>
    <w:rsid w:val="009D7515"/>
    <w:rsid w:val="009D75A1"/>
    <w:rsid w:val="009D78DD"/>
    <w:rsid w:val="009D7BCA"/>
    <w:rsid w:val="009E0805"/>
    <w:rsid w:val="009E087D"/>
    <w:rsid w:val="009E1AE2"/>
    <w:rsid w:val="009E1D00"/>
    <w:rsid w:val="009E1F21"/>
    <w:rsid w:val="009E31E9"/>
    <w:rsid w:val="009E361D"/>
    <w:rsid w:val="009E3787"/>
    <w:rsid w:val="009E3DB2"/>
    <w:rsid w:val="009E4524"/>
    <w:rsid w:val="009E5F4E"/>
    <w:rsid w:val="009E6131"/>
    <w:rsid w:val="009E6651"/>
    <w:rsid w:val="009E67FC"/>
    <w:rsid w:val="009E6B20"/>
    <w:rsid w:val="009E71F5"/>
    <w:rsid w:val="009E73E7"/>
    <w:rsid w:val="009E79AA"/>
    <w:rsid w:val="009E7C34"/>
    <w:rsid w:val="009F09B4"/>
    <w:rsid w:val="009F18DA"/>
    <w:rsid w:val="009F2ACE"/>
    <w:rsid w:val="009F2B85"/>
    <w:rsid w:val="009F43F5"/>
    <w:rsid w:val="009F46C0"/>
    <w:rsid w:val="009F4AF9"/>
    <w:rsid w:val="009F4EBA"/>
    <w:rsid w:val="009F506B"/>
    <w:rsid w:val="009F5408"/>
    <w:rsid w:val="009F6124"/>
    <w:rsid w:val="009F65BD"/>
    <w:rsid w:val="009F7494"/>
    <w:rsid w:val="00A006F1"/>
    <w:rsid w:val="00A006F5"/>
    <w:rsid w:val="00A01019"/>
    <w:rsid w:val="00A02B58"/>
    <w:rsid w:val="00A0304F"/>
    <w:rsid w:val="00A03DCC"/>
    <w:rsid w:val="00A03F4A"/>
    <w:rsid w:val="00A041EF"/>
    <w:rsid w:val="00A048DE"/>
    <w:rsid w:val="00A05163"/>
    <w:rsid w:val="00A05897"/>
    <w:rsid w:val="00A060E8"/>
    <w:rsid w:val="00A0730B"/>
    <w:rsid w:val="00A074EC"/>
    <w:rsid w:val="00A07DA3"/>
    <w:rsid w:val="00A10462"/>
    <w:rsid w:val="00A10651"/>
    <w:rsid w:val="00A1087A"/>
    <w:rsid w:val="00A114A2"/>
    <w:rsid w:val="00A124B0"/>
    <w:rsid w:val="00A12E32"/>
    <w:rsid w:val="00A13485"/>
    <w:rsid w:val="00A137B5"/>
    <w:rsid w:val="00A140FC"/>
    <w:rsid w:val="00A14DC9"/>
    <w:rsid w:val="00A15C92"/>
    <w:rsid w:val="00A16583"/>
    <w:rsid w:val="00A16E28"/>
    <w:rsid w:val="00A17077"/>
    <w:rsid w:val="00A20375"/>
    <w:rsid w:val="00A20770"/>
    <w:rsid w:val="00A20904"/>
    <w:rsid w:val="00A2099F"/>
    <w:rsid w:val="00A222B3"/>
    <w:rsid w:val="00A2338E"/>
    <w:rsid w:val="00A24BDD"/>
    <w:rsid w:val="00A2504E"/>
    <w:rsid w:val="00A25857"/>
    <w:rsid w:val="00A2616E"/>
    <w:rsid w:val="00A266F8"/>
    <w:rsid w:val="00A307F2"/>
    <w:rsid w:val="00A30B8A"/>
    <w:rsid w:val="00A30F5D"/>
    <w:rsid w:val="00A31244"/>
    <w:rsid w:val="00A3139C"/>
    <w:rsid w:val="00A31AC8"/>
    <w:rsid w:val="00A3225F"/>
    <w:rsid w:val="00A34659"/>
    <w:rsid w:val="00A34BB9"/>
    <w:rsid w:val="00A35783"/>
    <w:rsid w:val="00A36957"/>
    <w:rsid w:val="00A37191"/>
    <w:rsid w:val="00A400B0"/>
    <w:rsid w:val="00A40458"/>
    <w:rsid w:val="00A40A21"/>
    <w:rsid w:val="00A41C86"/>
    <w:rsid w:val="00A41E77"/>
    <w:rsid w:val="00A4230C"/>
    <w:rsid w:val="00A42A51"/>
    <w:rsid w:val="00A431CC"/>
    <w:rsid w:val="00A43B44"/>
    <w:rsid w:val="00A44387"/>
    <w:rsid w:val="00A446BD"/>
    <w:rsid w:val="00A447A1"/>
    <w:rsid w:val="00A45B78"/>
    <w:rsid w:val="00A46D44"/>
    <w:rsid w:val="00A47CC8"/>
    <w:rsid w:val="00A47DB0"/>
    <w:rsid w:val="00A508F7"/>
    <w:rsid w:val="00A5094B"/>
    <w:rsid w:val="00A50B71"/>
    <w:rsid w:val="00A50DD0"/>
    <w:rsid w:val="00A51225"/>
    <w:rsid w:val="00A52997"/>
    <w:rsid w:val="00A53689"/>
    <w:rsid w:val="00A53B43"/>
    <w:rsid w:val="00A53E0F"/>
    <w:rsid w:val="00A552EE"/>
    <w:rsid w:val="00A559DD"/>
    <w:rsid w:val="00A55A1D"/>
    <w:rsid w:val="00A560C5"/>
    <w:rsid w:val="00A5691D"/>
    <w:rsid w:val="00A56D40"/>
    <w:rsid w:val="00A574B4"/>
    <w:rsid w:val="00A57EFB"/>
    <w:rsid w:val="00A60BBB"/>
    <w:rsid w:val="00A60E35"/>
    <w:rsid w:val="00A612FF"/>
    <w:rsid w:val="00A61BA9"/>
    <w:rsid w:val="00A62043"/>
    <w:rsid w:val="00A6479B"/>
    <w:rsid w:val="00A64B81"/>
    <w:rsid w:val="00A64E7B"/>
    <w:rsid w:val="00A6666B"/>
    <w:rsid w:val="00A6790F"/>
    <w:rsid w:val="00A67B0C"/>
    <w:rsid w:val="00A71284"/>
    <w:rsid w:val="00A7224D"/>
    <w:rsid w:val="00A73279"/>
    <w:rsid w:val="00A736B2"/>
    <w:rsid w:val="00A738A4"/>
    <w:rsid w:val="00A74C76"/>
    <w:rsid w:val="00A753DE"/>
    <w:rsid w:val="00A75C2F"/>
    <w:rsid w:val="00A76A44"/>
    <w:rsid w:val="00A8093C"/>
    <w:rsid w:val="00A809FA"/>
    <w:rsid w:val="00A80C32"/>
    <w:rsid w:val="00A81437"/>
    <w:rsid w:val="00A81AAB"/>
    <w:rsid w:val="00A81C0A"/>
    <w:rsid w:val="00A82090"/>
    <w:rsid w:val="00A83A83"/>
    <w:rsid w:val="00A8408A"/>
    <w:rsid w:val="00A85AA4"/>
    <w:rsid w:val="00A85EAB"/>
    <w:rsid w:val="00A86EE6"/>
    <w:rsid w:val="00A879E9"/>
    <w:rsid w:val="00A900E9"/>
    <w:rsid w:val="00A90D12"/>
    <w:rsid w:val="00A91586"/>
    <w:rsid w:val="00A93543"/>
    <w:rsid w:val="00A93D83"/>
    <w:rsid w:val="00A9422C"/>
    <w:rsid w:val="00A94284"/>
    <w:rsid w:val="00A9438F"/>
    <w:rsid w:val="00A9527D"/>
    <w:rsid w:val="00A9679A"/>
    <w:rsid w:val="00A974F4"/>
    <w:rsid w:val="00A97541"/>
    <w:rsid w:val="00AA0565"/>
    <w:rsid w:val="00AA08E6"/>
    <w:rsid w:val="00AA0A24"/>
    <w:rsid w:val="00AA0C12"/>
    <w:rsid w:val="00AA0E00"/>
    <w:rsid w:val="00AA11D4"/>
    <w:rsid w:val="00AA11FC"/>
    <w:rsid w:val="00AA1576"/>
    <w:rsid w:val="00AA17DD"/>
    <w:rsid w:val="00AA2D8B"/>
    <w:rsid w:val="00AA2DDF"/>
    <w:rsid w:val="00AA3FA1"/>
    <w:rsid w:val="00AA599E"/>
    <w:rsid w:val="00AA5C12"/>
    <w:rsid w:val="00AA5CA8"/>
    <w:rsid w:val="00AA61BF"/>
    <w:rsid w:val="00AA6CFC"/>
    <w:rsid w:val="00AA70C8"/>
    <w:rsid w:val="00AA7C6A"/>
    <w:rsid w:val="00AB05D3"/>
    <w:rsid w:val="00AB0D92"/>
    <w:rsid w:val="00AB121D"/>
    <w:rsid w:val="00AB1919"/>
    <w:rsid w:val="00AB19CB"/>
    <w:rsid w:val="00AB1EA5"/>
    <w:rsid w:val="00AB2458"/>
    <w:rsid w:val="00AB264E"/>
    <w:rsid w:val="00AB2A92"/>
    <w:rsid w:val="00AB32F5"/>
    <w:rsid w:val="00AB394F"/>
    <w:rsid w:val="00AB3F2A"/>
    <w:rsid w:val="00AB5C35"/>
    <w:rsid w:val="00AB5F3D"/>
    <w:rsid w:val="00AB7927"/>
    <w:rsid w:val="00AC038A"/>
    <w:rsid w:val="00AC1586"/>
    <w:rsid w:val="00AC2155"/>
    <w:rsid w:val="00AC2B78"/>
    <w:rsid w:val="00AC2C81"/>
    <w:rsid w:val="00AC3073"/>
    <w:rsid w:val="00AC3160"/>
    <w:rsid w:val="00AC410A"/>
    <w:rsid w:val="00AC467D"/>
    <w:rsid w:val="00AC4A49"/>
    <w:rsid w:val="00AC55C5"/>
    <w:rsid w:val="00AC58F7"/>
    <w:rsid w:val="00AC5CEE"/>
    <w:rsid w:val="00AC5DB7"/>
    <w:rsid w:val="00AC6068"/>
    <w:rsid w:val="00AC6F93"/>
    <w:rsid w:val="00AC7138"/>
    <w:rsid w:val="00AC7612"/>
    <w:rsid w:val="00AD09F3"/>
    <w:rsid w:val="00AD1543"/>
    <w:rsid w:val="00AD156F"/>
    <w:rsid w:val="00AD21A3"/>
    <w:rsid w:val="00AD2717"/>
    <w:rsid w:val="00AD3AC0"/>
    <w:rsid w:val="00AD4703"/>
    <w:rsid w:val="00AD5401"/>
    <w:rsid w:val="00AD5407"/>
    <w:rsid w:val="00AD6FD4"/>
    <w:rsid w:val="00AD6FF6"/>
    <w:rsid w:val="00AD72D6"/>
    <w:rsid w:val="00AE1E65"/>
    <w:rsid w:val="00AE22FA"/>
    <w:rsid w:val="00AE329C"/>
    <w:rsid w:val="00AE3364"/>
    <w:rsid w:val="00AE33B7"/>
    <w:rsid w:val="00AE3A60"/>
    <w:rsid w:val="00AE45B7"/>
    <w:rsid w:val="00AE4908"/>
    <w:rsid w:val="00AE4E18"/>
    <w:rsid w:val="00AE5448"/>
    <w:rsid w:val="00AE55AF"/>
    <w:rsid w:val="00AE69F6"/>
    <w:rsid w:val="00AE78A3"/>
    <w:rsid w:val="00AE79A8"/>
    <w:rsid w:val="00AF07CA"/>
    <w:rsid w:val="00AF0B7B"/>
    <w:rsid w:val="00AF1D7B"/>
    <w:rsid w:val="00AF1DE1"/>
    <w:rsid w:val="00AF20CE"/>
    <w:rsid w:val="00AF3760"/>
    <w:rsid w:val="00AF4609"/>
    <w:rsid w:val="00AF5455"/>
    <w:rsid w:val="00AF5702"/>
    <w:rsid w:val="00AF687C"/>
    <w:rsid w:val="00AF7589"/>
    <w:rsid w:val="00B003C6"/>
    <w:rsid w:val="00B02206"/>
    <w:rsid w:val="00B02509"/>
    <w:rsid w:val="00B029BA"/>
    <w:rsid w:val="00B02DE9"/>
    <w:rsid w:val="00B02E57"/>
    <w:rsid w:val="00B03393"/>
    <w:rsid w:val="00B061C5"/>
    <w:rsid w:val="00B0625B"/>
    <w:rsid w:val="00B0676B"/>
    <w:rsid w:val="00B06A02"/>
    <w:rsid w:val="00B06D1C"/>
    <w:rsid w:val="00B10248"/>
    <w:rsid w:val="00B1124E"/>
    <w:rsid w:val="00B116D4"/>
    <w:rsid w:val="00B11764"/>
    <w:rsid w:val="00B120C2"/>
    <w:rsid w:val="00B12CC4"/>
    <w:rsid w:val="00B14261"/>
    <w:rsid w:val="00B146B3"/>
    <w:rsid w:val="00B146C6"/>
    <w:rsid w:val="00B15727"/>
    <w:rsid w:val="00B15FEC"/>
    <w:rsid w:val="00B16CA4"/>
    <w:rsid w:val="00B16E64"/>
    <w:rsid w:val="00B1722E"/>
    <w:rsid w:val="00B1753E"/>
    <w:rsid w:val="00B17B7F"/>
    <w:rsid w:val="00B20365"/>
    <w:rsid w:val="00B20929"/>
    <w:rsid w:val="00B20C47"/>
    <w:rsid w:val="00B215A1"/>
    <w:rsid w:val="00B21773"/>
    <w:rsid w:val="00B227EC"/>
    <w:rsid w:val="00B22A94"/>
    <w:rsid w:val="00B236DD"/>
    <w:rsid w:val="00B23F55"/>
    <w:rsid w:val="00B24651"/>
    <w:rsid w:val="00B24B15"/>
    <w:rsid w:val="00B25A00"/>
    <w:rsid w:val="00B26289"/>
    <w:rsid w:val="00B26A02"/>
    <w:rsid w:val="00B26C6C"/>
    <w:rsid w:val="00B277A6"/>
    <w:rsid w:val="00B312E0"/>
    <w:rsid w:val="00B31BEE"/>
    <w:rsid w:val="00B31D5E"/>
    <w:rsid w:val="00B32292"/>
    <w:rsid w:val="00B32AAE"/>
    <w:rsid w:val="00B32D58"/>
    <w:rsid w:val="00B32FE9"/>
    <w:rsid w:val="00B33652"/>
    <w:rsid w:val="00B34624"/>
    <w:rsid w:val="00B34DEB"/>
    <w:rsid w:val="00B35249"/>
    <w:rsid w:val="00B35AD7"/>
    <w:rsid w:val="00B3738E"/>
    <w:rsid w:val="00B41CD9"/>
    <w:rsid w:val="00B4294D"/>
    <w:rsid w:val="00B43EA0"/>
    <w:rsid w:val="00B47D80"/>
    <w:rsid w:val="00B50410"/>
    <w:rsid w:val="00B51364"/>
    <w:rsid w:val="00B513CA"/>
    <w:rsid w:val="00B52E35"/>
    <w:rsid w:val="00B52FED"/>
    <w:rsid w:val="00B549C5"/>
    <w:rsid w:val="00B553C6"/>
    <w:rsid w:val="00B553DD"/>
    <w:rsid w:val="00B55AB2"/>
    <w:rsid w:val="00B55F06"/>
    <w:rsid w:val="00B5625B"/>
    <w:rsid w:val="00B56304"/>
    <w:rsid w:val="00B56598"/>
    <w:rsid w:val="00B572C4"/>
    <w:rsid w:val="00B577E8"/>
    <w:rsid w:val="00B57968"/>
    <w:rsid w:val="00B57D03"/>
    <w:rsid w:val="00B57F55"/>
    <w:rsid w:val="00B6032F"/>
    <w:rsid w:val="00B60BB1"/>
    <w:rsid w:val="00B62334"/>
    <w:rsid w:val="00B6240D"/>
    <w:rsid w:val="00B6275A"/>
    <w:rsid w:val="00B6289D"/>
    <w:rsid w:val="00B62E0F"/>
    <w:rsid w:val="00B62F44"/>
    <w:rsid w:val="00B63C42"/>
    <w:rsid w:val="00B63D86"/>
    <w:rsid w:val="00B6468F"/>
    <w:rsid w:val="00B6475C"/>
    <w:rsid w:val="00B65027"/>
    <w:rsid w:val="00B653F3"/>
    <w:rsid w:val="00B65ED3"/>
    <w:rsid w:val="00B66353"/>
    <w:rsid w:val="00B66CF7"/>
    <w:rsid w:val="00B66D2F"/>
    <w:rsid w:val="00B66D4B"/>
    <w:rsid w:val="00B7050D"/>
    <w:rsid w:val="00B70561"/>
    <w:rsid w:val="00B71676"/>
    <w:rsid w:val="00B71839"/>
    <w:rsid w:val="00B71E8D"/>
    <w:rsid w:val="00B71E9E"/>
    <w:rsid w:val="00B720A4"/>
    <w:rsid w:val="00B72849"/>
    <w:rsid w:val="00B730B3"/>
    <w:rsid w:val="00B73317"/>
    <w:rsid w:val="00B73F09"/>
    <w:rsid w:val="00B74AD1"/>
    <w:rsid w:val="00B751E5"/>
    <w:rsid w:val="00B75349"/>
    <w:rsid w:val="00B75A80"/>
    <w:rsid w:val="00B75B28"/>
    <w:rsid w:val="00B75C2D"/>
    <w:rsid w:val="00B766AD"/>
    <w:rsid w:val="00B7687F"/>
    <w:rsid w:val="00B76C88"/>
    <w:rsid w:val="00B77206"/>
    <w:rsid w:val="00B77893"/>
    <w:rsid w:val="00B77C6A"/>
    <w:rsid w:val="00B806FE"/>
    <w:rsid w:val="00B8186E"/>
    <w:rsid w:val="00B81CB3"/>
    <w:rsid w:val="00B8250D"/>
    <w:rsid w:val="00B82C3E"/>
    <w:rsid w:val="00B82FFD"/>
    <w:rsid w:val="00B83845"/>
    <w:rsid w:val="00B83B4E"/>
    <w:rsid w:val="00B83F13"/>
    <w:rsid w:val="00B8594E"/>
    <w:rsid w:val="00B86918"/>
    <w:rsid w:val="00B86BFC"/>
    <w:rsid w:val="00B86F31"/>
    <w:rsid w:val="00B87D22"/>
    <w:rsid w:val="00B9077D"/>
    <w:rsid w:val="00B914C6"/>
    <w:rsid w:val="00B93008"/>
    <w:rsid w:val="00B93011"/>
    <w:rsid w:val="00B93DAA"/>
    <w:rsid w:val="00B94885"/>
    <w:rsid w:val="00B94DA6"/>
    <w:rsid w:val="00B95FE4"/>
    <w:rsid w:val="00B975D8"/>
    <w:rsid w:val="00B976C0"/>
    <w:rsid w:val="00B97E04"/>
    <w:rsid w:val="00BA0E73"/>
    <w:rsid w:val="00BA1451"/>
    <w:rsid w:val="00BA1522"/>
    <w:rsid w:val="00BA3B45"/>
    <w:rsid w:val="00BA4386"/>
    <w:rsid w:val="00BA47A3"/>
    <w:rsid w:val="00BA4956"/>
    <w:rsid w:val="00BA5382"/>
    <w:rsid w:val="00BA5BDC"/>
    <w:rsid w:val="00BA5C37"/>
    <w:rsid w:val="00BA60BA"/>
    <w:rsid w:val="00BA6447"/>
    <w:rsid w:val="00BA67A1"/>
    <w:rsid w:val="00BB00F4"/>
    <w:rsid w:val="00BB0462"/>
    <w:rsid w:val="00BB0C9E"/>
    <w:rsid w:val="00BB29EC"/>
    <w:rsid w:val="00BB358E"/>
    <w:rsid w:val="00BB4D36"/>
    <w:rsid w:val="00BB4F7B"/>
    <w:rsid w:val="00BB5BCA"/>
    <w:rsid w:val="00BB5FBA"/>
    <w:rsid w:val="00BB6332"/>
    <w:rsid w:val="00BB6C1F"/>
    <w:rsid w:val="00BB7132"/>
    <w:rsid w:val="00BB7AC0"/>
    <w:rsid w:val="00BC1E5F"/>
    <w:rsid w:val="00BC246D"/>
    <w:rsid w:val="00BC27A3"/>
    <w:rsid w:val="00BC3517"/>
    <w:rsid w:val="00BC4CCC"/>
    <w:rsid w:val="00BC66D8"/>
    <w:rsid w:val="00BC7FD2"/>
    <w:rsid w:val="00BD2586"/>
    <w:rsid w:val="00BD292C"/>
    <w:rsid w:val="00BD29B5"/>
    <w:rsid w:val="00BD31C5"/>
    <w:rsid w:val="00BD36C5"/>
    <w:rsid w:val="00BD39D7"/>
    <w:rsid w:val="00BD474F"/>
    <w:rsid w:val="00BE0471"/>
    <w:rsid w:val="00BE07A5"/>
    <w:rsid w:val="00BE0A77"/>
    <w:rsid w:val="00BE0B3E"/>
    <w:rsid w:val="00BE0C9D"/>
    <w:rsid w:val="00BE127C"/>
    <w:rsid w:val="00BE12B2"/>
    <w:rsid w:val="00BE15A7"/>
    <w:rsid w:val="00BE211E"/>
    <w:rsid w:val="00BE4D30"/>
    <w:rsid w:val="00BE52E6"/>
    <w:rsid w:val="00BE676E"/>
    <w:rsid w:val="00BE68D2"/>
    <w:rsid w:val="00BE6DE8"/>
    <w:rsid w:val="00BF0287"/>
    <w:rsid w:val="00BF040F"/>
    <w:rsid w:val="00BF04D1"/>
    <w:rsid w:val="00BF1AD7"/>
    <w:rsid w:val="00BF1E19"/>
    <w:rsid w:val="00BF259D"/>
    <w:rsid w:val="00BF28DD"/>
    <w:rsid w:val="00BF2B6C"/>
    <w:rsid w:val="00BF31D1"/>
    <w:rsid w:val="00BF3F02"/>
    <w:rsid w:val="00BF48AE"/>
    <w:rsid w:val="00BF4E72"/>
    <w:rsid w:val="00BF5530"/>
    <w:rsid w:val="00BF6786"/>
    <w:rsid w:val="00BF713B"/>
    <w:rsid w:val="00BF77C3"/>
    <w:rsid w:val="00C0198B"/>
    <w:rsid w:val="00C01BE2"/>
    <w:rsid w:val="00C021B1"/>
    <w:rsid w:val="00C03C44"/>
    <w:rsid w:val="00C03D4B"/>
    <w:rsid w:val="00C0402B"/>
    <w:rsid w:val="00C040FA"/>
    <w:rsid w:val="00C042A6"/>
    <w:rsid w:val="00C05271"/>
    <w:rsid w:val="00C06DC9"/>
    <w:rsid w:val="00C100A9"/>
    <w:rsid w:val="00C10EC2"/>
    <w:rsid w:val="00C10F22"/>
    <w:rsid w:val="00C11968"/>
    <w:rsid w:val="00C11DA1"/>
    <w:rsid w:val="00C12A96"/>
    <w:rsid w:val="00C12EAE"/>
    <w:rsid w:val="00C13796"/>
    <w:rsid w:val="00C13DAF"/>
    <w:rsid w:val="00C17068"/>
    <w:rsid w:val="00C17275"/>
    <w:rsid w:val="00C20568"/>
    <w:rsid w:val="00C20817"/>
    <w:rsid w:val="00C2163D"/>
    <w:rsid w:val="00C21C03"/>
    <w:rsid w:val="00C21D3A"/>
    <w:rsid w:val="00C22B74"/>
    <w:rsid w:val="00C24BB0"/>
    <w:rsid w:val="00C259EB"/>
    <w:rsid w:val="00C26747"/>
    <w:rsid w:val="00C279C8"/>
    <w:rsid w:val="00C302F3"/>
    <w:rsid w:val="00C30849"/>
    <w:rsid w:val="00C30D9C"/>
    <w:rsid w:val="00C32446"/>
    <w:rsid w:val="00C32567"/>
    <w:rsid w:val="00C32D1C"/>
    <w:rsid w:val="00C33028"/>
    <w:rsid w:val="00C330B4"/>
    <w:rsid w:val="00C338CE"/>
    <w:rsid w:val="00C347D6"/>
    <w:rsid w:val="00C34F19"/>
    <w:rsid w:val="00C34F3E"/>
    <w:rsid w:val="00C35048"/>
    <w:rsid w:val="00C351ED"/>
    <w:rsid w:val="00C373C8"/>
    <w:rsid w:val="00C40192"/>
    <w:rsid w:val="00C40388"/>
    <w:rsid w:val="00C41057"/>
    <w:rsid w:val="00C41763"/>
    <w:rsid w:val="00C41C7B"/>
    <w:rsid w:val="00C42F88"/>
    <w:rsid w:val="00C4382D"/>
    <w:rsid w:val="00C43EFE"/>
    <w:rsid w:val="00C43F72"/>
    <w:rsid w:val="00C445B9"/>
    <w:rsid w:val="00C4554C"/>
    <w:rsid w:val="00C45FC6"/>
    <w:rsid w:val="00C4659D"/>
    <w:rsid w:val="00C46699"/>
    <w:rsid w:val="00C47047"/>
    <w:rsid w:val="00C47990"/>
    <w:rsid w:val="00C5108A"/>
    <w:rsid w:val="00C512A5"/>
    <w:rsid w:val="00C52235"/>
    <w:rsid w:val="00C52536"/>
    <w:rsid w:val="00C52576"/>
    <w:rsid w:val="00C52D5B"/>
    <w:rsid w:val="00C53A00"/>
    <w:rsid w:val="00C54A5D"/>
    <w:rsid w:val="00C54C64"/>
    <w:rsid w:val="00C54FF1"/>
    <w:rsid w:val="00C551DD"/>
    <w:rsid w:val="00C55352"/>
    <w:rsid w:val="00C571BB"/>
    <w:rsid w:val="00C57AC3"/>
    <w:rsid w:val="00C604F8"/>
    <w:rsid w:val="00C60A31"/>
    <w:rsid w:val="00C60C51"/>
    <w:rsid w:val="00C63D60"/>
    <w:rsid w:val="00C64889"/>
    <w:rsid w:val="00C65264"/>
    <w:rsid w:val="00C65626"/>
    <w:rsid w:val="00C6573B"/>
    <w:rsid w:val="00C65E48"/>
    <w:rsid w:val="00C6605A"/>
    <w:rsid w:val="00C6720C"/>
    <w:rsid w:val="00C67B44"/>
    <w:rsid w:val="00C70CE8"/>
    <w:rsid w:val="00C71325"/>
    <w:rsid w:val="00C71462"/>
    <w:rsid w:val="00C71772"/>
    <w:rsid w:val="00C721C0"/>
    <w:rsid w:val="00C72750"/>
    <w:rsid w:val="00C72C82"/>
    <w:rsid w:val="00C734B8"/>
    <w:rsid w:val="00C739D6"/>
    <w:rsid w:val="00C73F33"/>
    <w:rsid w:val="00C74164"/>
    <w:rsid w:val="00C7437E"/>
    <w:rsid w:val="00C74505"/>
    <w:rsid w:val="00C74571"/>
    <w:rsid w:val="00C74602"/>
    <w:rsid w:val="00C76FD2"/>
    <w:rsid w:val="00C776CF"/>
    <w:rsid w:val="00C77A51"/>
    <w:rsid w:val="00C8062E"/>
    <w:rsid w:val="00C80BF4"/>
    <w:rsid w:val="00C81604"/>
    <w:rsid w:val="00C82DC0"/>
    <w:rsid w:val="00C858BD"/>
    <w:rsid w:val="00C86733"/>
    <w:rsid w:val="00C87957"/>
    <w:rsid w:val="00C900CA"/>
    <w:rsid w:val="00C9092E"/>
    <w:rsid w:val="00C90EAA"/>
    <w:rsid w:val="00C90F32"/>
    <w:rsid w:val="00C9109C"/>
    <w:rsid w:val="00C913A1"/>
    <w:rsid w:val="00C91566"/>
    <w:rsid w:val="00C91DFA"/>
    <w:rsid w:val="00C92480"/>
    <w:rsid w:val="00C92F45"/>
    <w:rsid w:val="00C948AC"/>
    <w:rsid w:val="00C94CD2"/>
    <w:rsid w:val="00C94F6B"/>
    <w:rsid w:val="00C95EEE"/>
    <w:rsid w:val="00C973FB"/>
    <w:rsid w:val="00C975F3"/>
    <w:rsid w:val="00CA0466"/>
    <w:rsid w:val="00CA0E6E"/>
    <w:rsid w:val="00CA17D3"/>
    <w:rsid w:val="00CA245C"/>
    <w:rsid w:val="00CA30B3"/>
    <w:rsid w:val="00CA3139"/>
    <w:rsid w:val="00CA399E"/>
    <w:rsid w:val="00CA3D61"/>
    <w:rsid w:val="00CA5A81"/>
    <w:rsid w:val="00CA6277"/>
    <w:rsid w:val="00CA6759"/>
    <w:rsid w:val="00CA6B03"/>
    <w:rsid w:val="00CA6E2A"/>
    <w:rsid w:val="00CB05A1"/>
    <w:rsid w:val="00CB0E2C"/>
    <w:rsid w:val="00CB21CA"/>
    <w:rsid w:val="00CB2B99"/>
    <w:rsid w:val="00CB39E4"/>
    <w:rsid w:val="00CB5567"/>
    <w:rsid w:val="00CB5F33"/>
    <w:rsid w:val="00CB634D"/>
    <w:rsid w:val="00CB7A35"/>
    <w:rsid w:val="00CB7E9D"/>
    <w:rsid w:val="00CC0CA3"/>
    <w:rsid w:val="00CC0DB8"/>
    <w:rsid w:val="00CC11E8"/>
    <w:rsid w:val="00CC11F9"/>
    <w:rsid w:val="00CC1FB6"/>
    <w:rsid w:val="00CC2222"/>
    <w:rsid w:val="00CC2AD2"/>
    <w:rsid w:val="00CC32FC"/>
    <w:rsid w:val="00CC34EC"/>
    <w:rsid w:val="00CC3842"/>
    <w:rsid w:val="00CC3E1F"/>
    <w:rsid w:val="00CC5744"/>
    <w:rsid w:val="00CC7E7B"/>
    <w:rsid w:val="00CD00F8"/>
    <w:rsid w:val="00CD0169"/>
    <w:rsid w:val="00CD0647"/>
    <w:rsid w:val="00CD095B"/>
    <w:rsid w:val="00CD0DDA"/>
    <w:rsid w:val="00CD0F01"/>
    <w:rsid w:val="00CD111F"/>
    <w:rsid w:val="00CD1267"/>
    <w:rsid w:val="00CD1CF3"/>
    <w:rsid w:val="00CD268C"/>
    <w:rsid w:val="00CD2711"/>
    <w:rsid w:val="00CD2CD0"/>
    <w:rsid w:val="00CD47C5"/>
    <w:rsid w:val="00CD4E40"/>
    <w:rsid w:val="00CD5109"/>
    <w:rsid w:val="00CD54F1"/>
    <w:rsid w:val="00CD55A0"/>
    <w:rsid w:val="00CD5D73"/>
    <w:rsid w:val="00CD5F5C"/>
    <w:rsid w:val="00CD6013"/>
    <w:rsid w:val="00CD6450"/>
    <w:rsid w:val="00CD779A"/>
    <w:rsid w:val="00CD7E2F"/>
    <w:rsid w:val="00CE0EBA"/>
    <w:rsid w:val="00CE12E4"/>
    <w:rsid w:val="00CE2020"/>
    <w:rsid w:val="00CE21B7"/>
    <w:rsid w:val="00CE267F"/>
    <w:rsid w:val="00CE34E0"/>
    <w:rsid w:val="00CE3643"/>
    <w:rsid w:val="00CE456B"/>
    <w:rsid w:val="00CE62BF"/>
    <w:rsid w:val="00CF00A0"/>
    <w:rsid w:val="00CF028F"/>
    <w:rsid w:val="00CF043D"/>
    <w:rsid w:val="00CF0EE5"/>
    <w:rsid w:val="00CF1E5C"/>
    <w:rsid w:val="00CF2DBD"/>
    <w:rsid w:val="00CF413A"/>
    <w:rsid w:val="00CF437F"/>
    <w:rsid w:val="00CF489F"/>
    <w:rsid w:val="00CF4C80"/>
    <w:rsid w:val="00CF50B3"/>
    <w:rsid w:val="00CF5A6C"/>
    <w:rsid w:val="00CF5DD3"/>
    <w:rsid w:val="00CF5E17"/>
    <w:rsid w:val="00CF623F"/>
    <w:rsid w:val="00CF68CF"/>
    <w:rsid w:val="00CF7A10"/>
    <w:rsid w:val="00CF7B78"/>
    <w:rsid w:val="00CF7D55"/>
    <w:rsid w:val="00D0077E"/>
    <w:rsid w:val="00D00996"/>
    <w:rsid w:val="00D010BE"/>
    <w:rsid w:val="00D01B10"/>
    <w:rsid w:val="00D02138"/>
    <w:rsid w:val="00D0253F"/>
    <w:rsid w:val="00D02662"/>
    <w:rsid w:val="00D03233"/>
    <w:rsid w:val="00D03612"/>
    <w:rsid w:val="00D03BCB"/>
    <w:rsid w:val="00D045DB"/>
    <w:rsid w:val="00D050EE"/>
    <w:rsid w:val="00D06328"/>
    <w:rsid w:val="00D06634"/>
    <w:rsid w:val="00D067AA"/>
    <w:rsid w:val="00D06E57"/>
    <w:rsid w:val="00D07250"/>
    <w:rsid w:val="00D07554"/>
    <w:rsid w:val="00D10BE7"/>
    <w:rsid w:val="00D1160D"/>
    <w:rsid w:val="00D118E6"/>
    <w:rsid w:val="00D119C9"/>
    <w:rsid w:val="00D12755"/>
    <w:rsid w:val="00D127D3"/>
    <w:rsid w:val="00D12BEF"/>
    <w:rsid w:val="00D1300D"/>
    <w:rsid w:val="00D147CD"/>
    <w:rsid w:val="00D158FC"/>
    <w:rsid w:val="00D15DFD"/>
    <w:rsid w:val="00D1657A"/>
    <w:rsid w:val="00D16A4F"/>
    <w:rsid w:val="00D16D1B"/>
    <w:rsid w:val="00D16D22"/>
    <w:rsid w:val="00D1768D"/>
    <w:rsid w:val="00D20A03"/>
    <w:rsid w:val="00D20F3B"/>
    <w:rsid w:val="00D21693"/>
    <w:rsid w:val="00D21E68"/>
    <w:rsid w:val="00D222B2"/>
    <w:rsid w:val="00D22460"/>
    <w:rsid w:val="00D225D0"/>
    <w:rsid w:val="00D22BD0"/>
    <w:rsid w:val="00D23E43"/>
    <w:rsid w:val="00D25305"/>
    <w:rsid w:val="00D253F4"/>
    <w:rsid w:val="00D25C1B"/>
    <w:rsid w:val="00D26509"/>
    <w:rsid w:val="00D26F46"/>
    <w:rsid w:val="00D279FB"/>
    <w:rsid w:val="00D27E99"/>
    <w:rsid w:val="00D3041D"/>
    <w:rsid w:val="00D30BCA"/>
    <w:rsid w:val="00D30F45"/>
    <w:rsid w:val="00D314ED"/>
    <w:rsid w:val="00D31E55"/>
    <w:rsid w:val="00D3258F"/>
    <w:rsid w:val="00D326DD"/>
    <w:rsid w:val="00D333F8"/>
    <w:rsid w:val="00D3358B"/>
    <w:rsid w:val="00D336DD"/>
    <w:rsid w:val="00D33C95"/>
    <w:rsid w:val="00D34BF1"/>
    <w:rsid w:val="00D35BEC"/>
    <w:rsid w:val="00D363C4"/>
    <w:rsid w:val="00D36677"/>
    <w:rsid w:val="00D368DA"/>
    <w:rsid w:val="00D372FF"/>
    <w:rsid w:val="00D37FE7"/>
    <w:rsid w:val="00D4089B"/>
    <w:rsid w:val="00D40CDE"/>
    <w:rsid w:val="00D41E7B"/>
    <w:rsid w:val="00D4207E"/>
    <w:rsid w:val="00D42445"/>
    <w:rsid w:val="00D42E64"/>
    <w:rsid w:val="00D44876"/>
    <w:rsid w:val="00D4524F"/>
    <w:rsid w:val="00D4683F"/>
    <w:rsid w:val="00D46AFD"/>
    <w:rsid w:val="00D475EF"/>
    <w:rsid w:val="00D47AD9"/>
    <w:rsid w:val="00D51547"/>
    <w:rsid w:val="00D5192C"/>
    <w:rsid w:val="00D51F9E"/>
    <w:rsid w:val="00D5334D"/>
    <w:rsid w:val="00D534B0"/>
    <w:rsid w:val="00D536C5"/>
    <w:rsid w:val="00D53D13"/>
    <w:rsid w:val="00D54377"/>
    <w:rsid w:val="00D5462C"/>
    <w:rsid w:val="00D549BE"/>
    <w:rsid w:val="00D54FE6"/>
    <w:rsid w:val="00D56F4C"/>
    <w:rsid w:val="00D57E65"/>
    <w:rsid w:val="00D60202"/>
    <w:rsid w:val="00D603F7"/>
    <w:rsid w:val="00D62E3A"/>
    <w:rsid w:val="00D62F96"/>
    <w:rsid w:val="00D632DC"/>
    <w:rsid w:val="00D634B0"/>
    <w:rsid w:val="00D63842"/>
    <w:rsid w:val="00D642F9"/>
    <w:rsid w:val="00D646C5"/>
    <w:rsid w:val="00D646CE"/>
    <w:rsid w:val="00D64E58"/>
    <w:rsid w:val="00D650BE"/>
    <w:rsid w:val="00D65704"/>
    <w:rsid w:val="00D658D7"/>
    <w:rsid w:val="00D66459"/>
    <w:rsid w:val="00D674E5"/>
    <w:rsid w:val="00D67E3C"/>
    <w:rsid w:val="00D7068F"/>
    <w:rsid w:val="00D71536"/>
    <w:rsid w:val="00D71738"/>
    <w:rsid w:val="00D71CDA"/>
    <w:rsid w:val="00D71FDF"/>
    <w:rsid w:val="00D72048"/>
    <w:rsid w:val="00D723F1"/>
    <w:rsid w:val="00D72A4F"/>
    <w:rsid w:val="00D73001"/>
    <w:rsid w:val="00D73D37"/>
    <w:rsid w:val="00D745DF"/>
    <w:rsid w:val="00D759E2"/>
    <w:rsid w:val="00D76371"/>
    <w:rsid w:val="00D77779"/>
    <w:rsid w:val="00D80006"/>
    <w:rsid w:val="00D80A52"/>
    <w:rsid w:val="00D80AB9"/>
    <w:rsid w:val="00D811A6"/>
    <w:rsid w:val="00D81418"/>
    <w:rsid w:val="00D8491F"/>
    <w:rsid w:val="00D859AC"/>
    <w:rsid w:val="00D85CEC"/>
    <w:rsid w:val="00D861F1"/>
    <w:rsid w:val="00D86C7D"/>
    <w:rsid w:val="00D86C94"/>
    <w:rsid w:val="00D86CC5"/>
    <w:rsid w:val="00D9036C"/>
    <w:rsid w:val="00D907C3"/>
    <w:rsid w:val="00D91243"/>
    <w:rsid w:val="00D92195"/>
    <w:rsid w:val="00D930D7"/>
    <w:rsid w:val="00D93B37"/>
    <w:rsid w:val="00D94131"/>
    <w:rsid w:val="00D94459"/>
    <w:rsid w:val="00D94BDE"/>
    <w:rsid w:val="00D95069"/>
    <w:rsid w:val="00D95099"/>
    <w:rsid w:val="00D9526C"/>
    <w:rsid w:val="00D952AA"/>
    <w:rsid w:val="00D95FC3"/>
    <w:rsid w:val="00DA03A7"/>
    <w:rsid w:val="00DA1175"/>
    <w:rsid w:val="00DA297C"/>
    <w:rsid w:val="00DA328D"/>
    <w:rsid w:val="00DA33A7"/>
    <w:rsid w:val="00DA3CC2"/>
    <w:rsid w:val="00DA443E"/>
    <w:rsid w:val="00DA567D"/>
    <w:rsid w:val="00DA5D88"/>
    <w:rsid w:val="00DA5DBA"/>
    <w:rsid w:val="00DA6365"/>
    <w:rsid w:val="00DB0525"/>
    <w:rsid w:val="00DB0F1E"/>
    <w:rsid w:val="00DB1315"/>
    <w:rsid w:val="00DB19E7"/>
    <w:rsid w:val="00DB20C4"/>
    <w:rsid w:val="00DB348B"/>
    <w:rsid w:val="00DB3608"/>
    <w:rsid w:val="00DB36CD"/>
    <w:rsid w:val="00DB3EC3"/>
    <w:rsid w:val="00DB42E3"/>
    <w:rsid w:val="00DB48F3"/>
    <w:rsid w:val="00DB4AAF"/>
    <w:rsid w:val="00DB4FC7"/>
    <w:rsid w:val="00DB62B7"/>
    <w:rsid w:val="00DB6475"/>
    <w:rsid w:val="00DB6B2C"/>
    <w:rsid w:val="00DB6DDE"/>
    <w:rsid w:val="00DB75AE"/>
    <w:rsid w:val="00DC0495"/>
    <w:rsid w:val="00DC0790"/>
    <w:rsid w:val="00DC0858"/>
    <w:rsid w:val="00DC1898"/>
    <w:rsid w:val="00DC1AC8"/>
    <w:rsid w:val="00DC266A"/>
    <w:rsid w:val="00DC2DFD"/>
    <w:rsid w:val="00DC34D0"/>
    <w:rsid w:val="00DC4449"/>
    <w:rsid w:val="00DC45BE"/>
    <w:rsid w:val="00DC56EC"/>
    <w:rsid w:val="00DC5944"/>
    <w:rsid w:val="00DC5E54"/>
    <w:rsid w:val="00DC5ED3"/>
    <w:rsid w:val="00DC5EF4"/>
    <w:rsid w:val="00DC64C2"/>
    <w:rsid w:val="00DC6D5D"/>
    <w:rsid w:val="00DD01F3"/>
    <w:rsid w:val="00DD0615"/>
    <w:rsid w:val="00DD0A4A"/>
    <w:rsid w:val="00DD12E7"/>
    <w:rsid w:val="00DD14F4"/>
    <w:rsid w:val="00DD285D"/>
    <w:rsid w:val="00DD2B31"/>
    <w:rsid w:val="00DD2B55"/>
    <w:rsid w:val="00DD360D"/>
    <w:rsid w:val="00DD366F"/>
    <w:rsid w:val="00DD40E1"/>
    <w:rsid w:val="00DD5074"/>
    <w:rsid w:val="00DD7179"/>
    <w:rsid w:val="00DD76AF"/>
    <w:rsid w:val="00DD7FBE"/>
    <w:rsid w:val="00DE1585"/>
    <w:rsid w:val="00DE23A1"/>
    <w:rsid w:val="00DE3DE7"/>
    <w:rsid w:val="00DE443A"/>
    <w:rsid w:val="00DE541C"/>
    <w:rsid w:val="00DE5C42"/>
    <w:rsid w:val="00DE5E34"/>
    <w:rsid w:val="00DE6F0C"/>
    <w:rsid w:val="00DE713D"/>
    <w:rsid w:val="00DF05F5"/>
    <w:rsid w:val="00DF1A51"/>
    <w:rsid w:val="00DF1BC5"/>
    <w:rsid w:val="00DF1CF6"/>
    <w:rsid w:val="00DF217A"/>
    <w:rsid w:val="00DF2745"/>
    <w:rsid w:val="00DF295D"/>
    <w:rsid w:val="00DF3917"/>
    <w:rsid w:val="00DF493F"/>
    <w:rsid w:val="00DF4BE0"/>
    <w:rsid w:val="00DF66E5"/>
    <w:rsid w:val="00E0053A"/>
    <w:rsid w:val="00E02E57"/>
    <w:rsid w:val="00E02F2B"/>
    <w:rsid w:val="00E034BB"/>
    <w:rsid w:val="00E03896"/>
    <w:rsid w:val="00E03B62"/>
    <w:rsid w:val="00E0516A"/>
    <w:rsid w:val="00E065D1"/>
    <w:rsid w:val="00E06DBF"/>
    <w:rsid w:val="00E06E5B"/>
    <w:rsid w:val="00E06F65"/>
    <w:rsid w:val="00E10067"/>
    <w:rsid w:val="00E10825"/>
    <w:rsid w:val="00E1087C"/>
    <w:rsid w:val="00E10C80"/>
    <w:rsid w:val="00E11B06"/>
    <w:rsid w:val="00E13F87"/>
    <w:rsid w:val="00E14688"/>
    <w:rsid w:val="00E15280"/>
    <w:rsid w:val="00E158B4"/>
    <w:rsid w:val="00E163CB"/>
    <w:rsid w:val="00E16878"/>
    <w:rsid w:val="00E16D1B"/>
    <w:rsid w:val="00E16DFE"/>
    <w:rsid w:val="00E171FB"/>
    <w:rsid w:val="00E17908"/>
    <w:rsid w:val="00E17DE1"/>
    <w:rsid w:val="00E17ED1"/>
    <w:rsid w:val="00E20316"/>
    <w:rsid w:val="00E206EA"/>
    <w:rsid w:val="00E2094E"/>
    <w:rsid w:val="00E20D5D"/>
    <w:rsid w:val="00E21FA8"/>
    <w:rsid w:val="00E22258"/>
    <w:rsid w:val="00E22648"/>
    <w:rsid w:val="00E22A8A"/>
    <w:rsid w:val="00E240A6"/>
    <w:rsid w:val="00E241B3"/>
    <w:rsid w:val="00E243FD"/>
    <w:rsid w:val="00E25791"/>
    <w:rsid w:val="00E259AD"/>
    <w:rsid w:val="00E2655B"/>
    <w:rsid w:val="00E26B1C"/>
    <w:rsid w:val="00E2781C"/>
    <w:rsid w:val="00E30701"/>
    <w:rsid w:val="00E307FA"/>
    <w:rsid w:val="00E30A89"/>
    <w:rsid w:val="00E30D74"/>
    <w:rsid w:val="00E3101D"/>
    <w:rsid w:val="00E325C3"/>
    <w:rsid w:val="00E32CD4"/>
    <w:rsid w:val="00E32F0C"/>
    <w:rsid w:val="00E3337C"/>
    <w:rsid w:val="00E34580"/>
    <w:rsid w:val="00E34DEF"/>
    <w:rsid w:val="00E350F6"/>
    <w:rsid w:val="00E352AF"/>
    <w:rsid w:val="00E36044"/>
    <w:rsid w:val="00E36855"/>
    <w:rsid w:val="00E36938"/>
    <w:rsid w:val="00E404CA"/>
    <w:rsid w:val="00E40680"/>
    <w:rsid w:val="00E408D4"/>
    <w:rsid w:val="00E42213"/>
    <w:rsid w:val="00E42604"/>
    <w:rsid w:val="00E42D3C"/>
    <w:rsid w:val="00E42DAD"/>
    <w:rsid w:val="00E433A9"/>
    <w:rsid w:val="00E4367B"/>
    <w:rsid w:val="00E44307"/>
    <w:rsid w:val="00E4462A"/>
    <w:rsid w:val="00E45C23"/>
    <w:rsid w:val="00E463ED"/>
    <w:rsid w:val="00E46EE2"/>
    <w:rsid w:val="00E47E69"/>
    <w:rsid w:val="00E502C6"/>
    <w:rsid w:val="00E50342"/>
    <w:rsid w:val="00E503DA"/>
    <w:rsid w:val="00E50879"/>
    <w:rsid w:val="00E50A21"/>
    <w:rsid w:val="00E51BB6"/>
    <w:rsid w:val="00E51DFC"/>
    <w:rsid w:val="00E525C7"/>
    <w:rsid w:val="00E52A36"/>
    <w:rsid w:val="00E52A53"/>
    <w:rsid w:val="00E52ED0"/>
    <w:rsid w:val="00E5380B"/>
    <w:rsid w:val="00E53966"/>
    <w:rsid w:val="00E53DC3"/>
    <w:rsid w:val="00E5506C"/>
    <w:rsid w:val="00E554EC"/>
    <w:rsid w:val="00E55537"/>
    <w:rsid w:val="00E557D2"/>
    <w:rsid w:val="00E56033"/>
    <w:rsid w:val="00E56F4D"/>
    <w:rsid w:val="00E5709C"/>
    <w:rsid w:val="00E576D4"/>
    <w:rsid w:val="00E635B3"/>
    <w:rsid w:val="00E63B9B"/>
    <w:rsid w:val="00E6483B"/>
    <w:rsid w:val="00E648B1"/>
    <w:rsid w:val="00E64D76"/>
    <w:rsid w:val="00E65024"/>
    <w:rsid w:val="00E65C55"/>
    <w:rsid w:val="00E7016D"/>
    <w:rsid w:val="00E717ED"/>
    <w:rsid w:val="00E71BBE"/>
    <w:rsid w:val="00E71CC0"/>
    <w:rsid w:val="00E72DE0"/>
    <w:rsid w:val="00E734C0"/>
    <w:rsid w:val="00E7394D"/>
    <w:rsid w:val="00E741AF"/>
    <w:rsid w:val="00E749A4"/>
    <w:rsid w:val="00E7526E"/>
    <w:rsid w:val="00E75B79"/>
    <w:rsid w:val="00E75F75"/>
    <w:rsid w:val="00E76387"/>
    <w:rsid w:val="00E767E7"/>
    <w:rsid w:val="00E7730C"/>
    <w:rsid w:val="00E773DF"/>
    <w:rsid w:val="00E807A4"/>
    <w:rsid w:val="00E808DF"/>
    <w:rsid w:val="00E80DA4"/>
    <w:rsid w:val="00E81501"/>
    <w:rsid w:val="00E81B22"/>
    <w:rsid w:val="00E820B6"/>
    <w:rsid w:val="00E82DED"/>
    <w:rsid w:val="00E830FA"/>
    <w:rsid w:val="00E83FAF"/>
    <w:rsid w:val="00E84B4D"/>
    <w:rsid w:val="00E84FAD"/>
    <w:rsid w:val="00E850A4"/>
    <w:rsid w:val="00E850C7"/>
    <w:rsid w:val="00E85EBE"/>
    <w:rsid w:val="00E8651E"/>
    <w:rsid w:val="00E86A1F"/>
    <w:rsid w:val="00E8713C"/>
    <w:rsid w:val="00E8717D"/>
    <w:rsid w:val="00E87620"/>
    <w:rsid w:val="00E87DDC"/>
    <w:rsid w:val="00E9152F"/>
    <w:rsid w:val="00E91A9A"/>
    <w:rsid w:val="00E91AA3"/>
    <w:rsid w:val="00E91D92"/>
    <w:rsid w:val="00E9280A"/>
    <w:rsid w:val="00E92CAB"/>
    <w:rsid w:val="00E936B9"/>
    <w:rsid w:val="00E94134"/>
    <w:rsid w:val="00E94136"/>
    <w:rsid w:val="00E94185"/>
    <w:rsid w:val="00E942A6"/>
    <w:rsid w:val="00E94525"/>
    <w:rsid w:val="00E94A77"/>
    <w:rsid w:val="00E94B04"/>
    <w:rsid w:val="00E94D15"/>
    <w:rsid w:val="00E972BE"/>
    <w:rsid w:val="00E97CB4"/>
    <w:rsid w:val="00E97F7E"/>
    <w:rsid w:val="00E97FB5"/>
    <w:rsid w:val="00EA0076"/>
    <w:rsid w:val="00EA0399"/>
    <w:rsid w:val="00EA0525"/>
    <w:rsid w:val="00EA1866"/>
    <w:rsid w:val="00EA195E"/>
    <w:rsid w:val="00EA296F"/>
    <w:rsid w:val="00EA2DD9"/>
    <w:rsid w:val="00EA3497"/>
    <w:rsid w:val="00EA3635"/>
    <w:rsid w:val="00EA3831"/>
    <w:rsid w:val="00EA3948"/>
    <w:rsid w:val="00EA397F"/>
    <w:rsid w:val="00EA3D10"/>
    <w:rsid w:val="00EA3E50"/>
    <w:rsid w:val="00EA64B7"/>
    <w:rsid w:val="00EA6789"/>
    <w:rsid w:val="00EA6CC1"/>
    <w:rsid w:val="00EA6F50"/>
    <w:rsid w:val="00EA719C"/>
    <w:rsid w:val="00EA73E1"/>
    <w:rsid w:val="00EA7E25"/>
    <w:rsid w:val="00EB0853"/>
    <w:rsid w:val="00EB0A4E"/>
    <w:rsid w:val="00EB0A83"/>
    <w:rsid w:val="00EB1C9F"/>
    <w:rsid w:val="00EB31FC"/>
    <w:rsid w:val="00EB3471"/>
    <w:rsid w:val="00EB417F"/>
    <w:rsid w:val="00EB45FB"/>
    <w:rsid w:val="00EB46C4"/>
    <w:rsid w:val="00EB5030"/>
    <w:rsid w:val="00EB59CF"/>
    <w:rsid w:val="00EB59DE"/>
    <w:rsid w:val="00EB63A9"/>
    <w:rsid w:val="00EB66E5"/>
    <w:rsid w:val="00EB74BC"/>
    <w:rsid w:val="00EB7D9D"/>
    <w:rsid w:val="00EC05F0"/>
    <w:rsid w:val="00EC1BB4"/>
    <w:rsid w:val="00EC3401"/>
    <w:rsid w:val="00EC3A8E"/>
    <w:rsid w:val="00EC3DA7"/>
    <w:rsid w:val="00EC51B9"/>
    <w:rsid w:val="00EC51E8"/>
    <w:rsid w:val="00EC681E"/>
    <w:rsid w:val="00EC6BA7"/>
    <w:rsid w:val="00EC77A5"/>
    <w:rsid w:val="00EC79C1"/>
    <w:rsid w:val="00EC7A08"/>
    <w:rsid w:val="00EC7D5D"/>
    <w:rsid w:val="00ED0848"/>
    <w:rsid w:val="00ED0A36"/>
    <w:rsid w:val="00ED0F54"/>
    <w:rsid w:val="00ED0FA4"/>
    <w:rsid w:val="00ED20DC"/>
    <w:rsid w:val="00ED2414"/>
    <w:rsid w:val="00ED3FB1"/>
    <w:rsid w:val="00ED441B"/>
    <w:rsid w:val="00ED4A84"/>
    <w:rsid w:val="00ED61F3"/>
    <w:rsid w:val="00ED64AA"/>
    <w:rsid w:val="00ED7A01"/>
    <w:rsid w:val="00EE0424"/>
    <w:rsid w:val="00EE1780"/>
    <w:rsid w:val="00EE29DE"/>
    <w:rsid w:val="00EE3AC2"/>
    <w:rsid w:val="00EE3ED0"/>
    <w:rsid w:val="00EE4EBC"/>
    <w:rsid w:val="00EE559A"/>
    <w:rsid w:val="00EE6372"/>
    <w:rsid w:val="00EE7770"/>
    <w:rsid w:val="00EE789D"/>
    <w:rsid w:val="00EE7EB3"/>
    <w:rsid w:val="00EF11B1"/>
    <w:rsid w:val="00EF2D48"/>
    <w:rsid w:val="00EF331D"/>
    <w:rsid w:val="00EF3D9D"/>
    <w:rsid w:val="00EF4556"/>
    <w:rsid w:val="00EF49B5"/>
    <w:rsid w:val="00EF4A2E"/>
    <w:rsid w:val="00EF4D91"/>
    <w:rsid w:val="00EF5415"/>
    <w:rsid w:val="00EF55F4"/>
    <w:rsid w:val="00EF596A"/>
    <w:rsid w:val="00EF59EA"/>
    <w:rsid w:val="00EF5DA6"/>
    <w:rsid w:val="00EF76C4"/>
    <w:rsid w:val="00F00294"/>
    <w:rsid w:val="00F00F37"/>
    <w:rsid w:val="00F00F53"/>
    <w:rsid w:val="00F012FA"/>
    <w:rsid w:val="00F0295C"/>
    <w:rsid w:val="00F03391"/>
    <w:rsid w:val="00F044D9"/>
    <w:rsid w:val="00F048E9"/>
    <w:rsid w:val="00F04901"/>
    <w:rsid w:val="00F053E4"/>
    <w:rsid w:val="00F05827"/>
    <w:rsid w:val="00F06882"/>
    <w:rsid w:val="00F07A89"/>
    <w:rsid w:val="00F10286"/>
    <w:rsid w:val="00F10957"/>
    <w:rsid w:val="00F10D7E"/>
    <w:rsid w:val="00F11398"/>
    <w:rsid w:val="00F11404"/>
    <w:rsid w:val="00F11634"/>
    <w:rsid w:val="00F11F48"/>
    <w:rsid w:val="00F1256D"/>
    <w:rsid w:val="00F12AD2"/>
    <w:rsid w:val="00F13160"/>
    <w:rsid w:val="00F13AC5"/>
    <w:rsid w:val="00F14635"/>
    <w:rsid w:val="00F14CC4"/>
    <w:rsid w:val="00F1551C"/>
    <w:rsid w:val="00F15AD8"/>
    <w:rsid w:val="00F16D02"/>
    <w:rsid w:val="00F1707B"/>
    <w:rsid w:val="00F17988"/>
    <w:rsid w:val="00F20FFB"/>
    <w:rsid w:val="00F213CB"/>
    <w:rsid w:val="00F215BA"/>
    <w:rsid w:val="00F21EB1"/>
    <w:rsid w:val="00F22F03"/>
    <w:rsid w:val="00F23B3F"/>
    <w:rsid w:val="00F2486E"/>
    <w:rsid w:val="00F24E2C"/>
    <w:rsid w:val="00F24EEC"/>
    <w:rsid w:val="00F2513F"/>
    <w:rsid w:val="00F2651C"/>
    <w:rsid w:val="00F266D8"/>
    <w:rsid w:val="00F26DF8"/>
    <w:rsid w:val="00F30949"/>
    <w:rsid w:val="00F309A9"/>
    <w:rsid w:val="00F30F60"/>
    <w:rsid w:val="00F31250"/>
    <w:rsid w:val="00F317B8"/>
    <w:rsid w:val="00F3180D"/>
    <w:rsid w:val="00F3185F"/>
    <w:rsid w:val="00F3207A"/>
    <w:rsid w:val="00F33968"/>
    <w:rsid w:val="00F34067"/>
    <w:rsid w:val="00F3420D"/>
    <w:rsid w:val="00F347B5"/>
    <w:rsid w:val="00F35546"/>
    <w:rsid w:val="00F36B73"/>
    <w:rsid w:val="00F37276"/>
    <w:rsid w:val="00F37795"/>
    <w:rsid w:val="00F40CC3"/>
    <w:rsid w:val="00F412F4"/>
    <w:rsid w:val="00F424DA"/>
    <w:rsid w:val="00F43177"/>
    <w:rsid w:val="00F438F5"/>
    <w:rsid w:val="00F43C3E"/>
    <w:rsid w:val="00F43D54"/>
    <w:rsid w:val="00F44411"/>
    <w:rsid w:val="00F4447C"/>
    <w:rsid w:val="00F45F16"/>
    <w:rsid w:val="00F465B0"/>
    <w:rsid w:val="00F47059"/>
    <w:rsid w:val="00F47BF5"/>
    <w:rsid w:val="00F47D53"/>
    <w:rsid w:val="00F50712"/>
    <w:rsid w:val="00F5181A"/>
    <w:rsid w:val="00F51A23"/>
    <w:rsid w:val="00F521E8"/>
    <w:rsid w:val="00F52BA1"/>
    <w:rsid w:val="00F52C04"/>
    <w:rsid w:val="00F56A59"/>
    <w:rsid w:val="00F57739"/>
    <w:rsid w:val="00F60801"/>
    <w:rsid w:val="00F6096D"/>
    <w:rsid w:val="00F61475"/>
    <w:rsid w:val="00F619E6"/>
    <w:rsid w:val="00F61F09"/>
    <w:rsid w:val="00F63BDA"/>
    <w:rsid w:val="00F643BA"/>
    <w:rsid w:val="00F646E7"/>
    <w:rsid w:val="00F64894"/>
    <w:rsid w:val="00F64DEA"/>
    <w:rsid w:val="00F66D46"/>
    <w:rsid w:val="00F67064"/>
    <w:rsid w:val="00F670F4"/>
    <w:rsid w:val="00F67999"/>
    <w:rsid w:val="00F71223"/>
    <w:rsid w:val="00F72456"/>
    <w:rsid w:val="00F726AB"/>
    <w:rsid w:val="00F72855"/>
    <w:rsid w:val="00F73A2C"/>
    <w:rsid w:val="00F747E6"/>
    <w:rsid w:val="00F7618F"/>
    <w:rsid w:val="00F7704A"/>
    <w:rsid w:val="00F77112"/>
    <w:rsid w:val="00F773CC"/>
    <w:rsid w:val="00F809BF"/>
    <w:rsid w:val="00F80AAE"/>
    <w:rsid w:val="00F81BEB"/>
    <w:rsid w:val="00F84C3E"/>
    <w:rsid w:val="00F84F33"/>
    <w:rsid w:val="00F84FB8"/>
    <w:rsid w:val="00F850F5"/>
    <w:rsid w:val="00F85165"/>
    <w:rsid w:val="00F8535B"/>
    <w:rsid w:val="00F8584C"/>
    <w:rsid w:val="00F85936"/>
    <w:rsid w:val="00F85E3B"/>
    <w:rsid w:val="00F87812"/>
    <w:rsid w:val="00F90076"/>
    <w:rsid w:val="00F91682"/>
    <w:rsid w:val="00F91CC9"/>
    <w:rsid w:val="00F92154"/>
    <w:rsid w:val="00F9387A"/>
    <w:rsid w:val="00F93BB6"/>
    <w:rsid w:val="00F93C4E"/>
    <w:rsid w:val="00F93E40"/>
    <w:rsid w:val="00F94304"/>
    <w:rsid w:val="00F94BAC"/>
    <w:rsid w:val="00F94BBE"/>
    <w:rsid w:val="00F9554D"/>
    <w:rsid w:val="00F96757"/>
    <w:rsid w:val="00F967CC"/>
    <w:rsid w:val="00F96A45"/>
    <w:rsid w:val="00F96CD6"/>
    <w:rsid w:val="00F97012"/>
    <w:rsid w:val="00F975CD"/>
    <w:rsid w:val="00F97719"/>
    <w:rsid w:val="00F97875"/>
    <w:rsid w:val="00FA08B0"/>
    <w:rsid w:val="00FA0A48"/>
    <w:rsid w:val="00FA1098"/>
    <w:rsid w:val="00FA20D2"/>
    <w:rsid w:val="00FA2BB6"/>
    <w:rsid w:val="00FA2BE5"/>
    <w:rsid w:val="00FA3FFF"/>
    <w:rsid w:val="00FA4492"/>
    <w:rsid w:val="00FA4766"/>
    <w:rsid w:val="00FA47B4"/>
    <w:rsid w:val="00FA4EF0"/>
    <w:rsid w:val="00FA6BEF"/>
    <w:rsid w:val="00FA7AE1"/>
    <w:rsid w:val="00FA7B21"/>
    <w:rsid w:val="00FA7DF3"/>
    <w:rsid w:val="00FB0F2C"/>
    <w:rsid w:val="00FB21B1"/>
    <w:rsid w:val="00FB244A"/>
    <w:rsid w:val="00FB2F7A"/>
    <w:rsid w:val="00FB3327"/>
    <w:rsid w:val="00FB37B3"/>
    <w:rsid w:val="00FB3851"/>
    <w:rsid w:val="00FB3A68"/>
    <w:rsid w:val="00FB3D93"/>
    <w:rsid w:val="00FB4090"/>
    <w:rsid w:val="00FB41A9"/>
    <w:rsid w:val="00FB4619"/>
    <w:rsid w:val="00FB4A51"/>
    <w:rsid w:val="00FB55DC"/>
    <w:rsid w:val="00FB6039"/>
    <w:rsid w:val="00FB6404"/>
    <w:rsid w:val="00FB71EA"/>
    <w:rsid w:val="00FC0161"/>
    <w:rsid w:val="00FC07A2"/>
    <w:rsid w:val="00FC0860"/>
    <w:rsid w:val="00FC0E25"/>
    <w:rsid w:val="00FC168B"/>
    <w:rsid w:val="00FC19EA"/>
    <w:rsid w:val="00FC2393"/>
    <w:rsid w:val="00FC29BC"/>
    <w:rsid w:val="00FC3178"/>
    <w:rsid w:val="00FC41D4"/>
    <w:rsid w:val="00FC49D6"/>
    <w:rsid w:val="00FC5630"/>
    <w:rsid w:val="00FC5AAD"/>
    <w:rsid w:val="00FC5E61"/>
    <w:rsid w:val="00FC5ECA"/>
    <w:rsid w:val="00FC653D"/>
    <w:rsid w:val="00FC663F"/>
    <w:rsid w:val="00FC6FA8"/>
    <w:rsid w:val="00FC6FF4"/>
    <w:rsid w:val="00FC70CF"/>
    <w:rsid w:val="00FC7318"/>
    <w:rsid w:val="00FC76F9"/>
    <w:rsid w:val="00FC7D36"/>
    <w:rsid w:val="00FD00A2"/>
    <w:rsid w:val="00FD0A4B"/>
    <w:rsid w:val="00FD0C5D"/>
    <w:rsid w:val="00FD11F2"/>
    <w:rsid w:val="00FD2BC4"/>
    <w:rsid w:val="00FD33A1"/>
    <w:rsid w:val="00FD3686"/>
    <w:rsid w:val="00FD42A0"/>
    <w:rsid w:val="00FD441D"/>
    <w:rsid w:val="00FD50CE"/>
    <w:rsid w:val="00FD73BA"/>
    <w:rsid w:val="00FD7C2F"/>
    <w:rsid w:val="00FE0630"/>
    <w:rsid w:val="00FE13D1"/>
    <w:rsid w:val="00FE141C"/>
    <w:rsid w:val="00FE14F1"/>
    <w:rsid w:val="00FE1BF1"/>
    <w:rsid w:val="00FE292B"/>
    <w:rsid w:val="00FE3100"/>
    <w:rsid w:val="00FE34F8"/>
    <w:rsid w:val="00FE3FDA"/>
    <w:rsid w:val="00FE4207"/>
    <w:rsid w:val="00FE4F1F"/>
    <w:rsid w:val="00FE5E0C"/>
    <w:rsid w:val="00FE6213"/>
    <w:rsid w:val="00FE754A"/>
    <w:rsid w:val="00FF17AB"/>
    <w:rsid w:val="00FF2AE1"/>
    <w:rsid w:val="00FF312E"/>
    <w:rsid w:val="00FF337F"/>
    <w:rsid w:val="00FF33A9"/>
    <w:rsid w:val="00FF375B"/>
    <w:rsid w:val="00FF39E7"/>
    <w:rsid w:val="00FF422C"/>
    <w:rsid w:val="00FF4236"/>
    <w:rsid w:val="00FF455F"/>
    <w:rsid w:val="00FF4E35"/>
    <w:rsid w:val="00FF5D5F"/>
    <w:rsid w:val="00FF6C9D"/>
    <w:rsid w:val="00FF7A2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81949D"/>
  <w15:docId w15:val="{988FEA68-D595-4110-9CD0-1E47E77C6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99"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4CD"/>
    <w:rPr>
      <w:sz w:val="24"/>
      <w:szCs w:val="24"/>
    </w:rPr>
  </w:style>
  <w:style w:type="paragraph" w:styleId="Heading1">
    <w:name w:val="heading 1"/>
    <w:basedOn w:val="Normal"/>
    <w:next w:val="Normal"/>
    <w:link w:val="Heading1Char"/>
    <w:qFormat/>
    <w:rsid w:val="00CA6E2A"/>
    <w:pPr>
      <w:keepNext/>
      <w:spacing w:before="240" w:after="60" w:line="276" w:lineRule="auto"/>
      <w:outlineLvl w:val="0"/>
    </w:pPr>
    <w:rPr>
      <w:rFonts w:ascii="Cambria" w:hAnsi="Cambria"/>
      <w:b/>
      <w:bCs/>
      <w:kern w:val="32"/>
      <w:sz w:val="32"/>
      <w:szCs w:val="32"/>
    </w:rPr>
  </w:style>
  <w:style w:type="paragraph" w:styleId="Heading2">
    <w:name w:val="heading 2"/>
    <w:basedOn w:val="Normal"/>
    <w:next w:val="Normal"/>
    <w:link w:val="Heading2Char"/>
    <w:uiPriority w:val="9"/>
    <w:qFormat/>
    <w:rsid w:val="00CA6E2A"/>
    <w:pPr>
      <w:keepNext/>
      <w:keepLines/>
      <w:spacing w:before="200" w:line="276" w:lineRule="auto"/>
      <w:outlineLvl w:val="1"/>
    </w:pPr>
    <w:rPr>
      <w:rFonts w:ascii="Cambria" w:hAnsi="Cambria"/>
      <w:b/>
      <w:bCs/>
      <w:color w:val="4F81BD"/>
      <w:sz w:val="26"/>
      <w:szCs w:val="26"/>
    </w:rPr>
  </w:style>
  <w:style w:type="paragraph" w:styleId="Heading3">
    <w:name w:val="heading 3"/>
    <w:basedOn w:val="Normal"/>
    <w:next w:val="Normal"/>
    <w:link w:val="Heading3Char"/>
    <w:unhideWhenUsed/>
    <w:qFormat/>
    <w:rsid w:val="00CA6E2A"/>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nhideWhenUsed/>
    <w:qFormat/>
    <w:rsid w:val="00CA6E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autoRedefine/>
    <w:unhideWhenUsed/>
    <w:qFormat/>
    <w:rsid w:val="00CA6E2A"/>
    <w:pPr>
      <w:spacing w:before="240" w:after="60"/>
      <w:ind w:left="720"/>
      <w:outlineLvl w:val="4"/>
    </w:pPr>
    <w:rPr>
      <w:bCs/>
      <w:i/>
      <w:iCs/>
      <w:szCs w:val="26"/>
    </w:rPr>
  </w:style>
  <w:style w:type="paragraph" w:styleId="Heading9">
    <w:name w:val="heading 9"/>
    <w:basedOn w:val="Normal"/>
    <w:next w:val="Normal"/>
    <w:link w:val="Heading9Char"/>
    <w:qFormat/>
    <w:rsid w:val="00CA6E2A"/>
    <w:pPr>
      <w:keepNext/>
      <w:jc w:val="center"/>
      <w:outlineLvl w:val="8"/>
    </w:pPr>
    <w:rPr>
      <w:rFonts w:ascii="Arial" w:hAnsi="Arial"/>
      <w:b/>
      <w:caps/>
      <w:color w:val="FFFFFF"/>
      <w:sz w:val="2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A6E2A"/>
    <w:rPr>
      <w:rFonts w:ascii="Cambria" w:hAnsi="Cambria"/>
      <w:b/>
      <w:bCs/>
      <w:kern w:val="32"/>
      <w:sz w:val="32"/>
      <w:szCs w:val="32"/>
    </w:rPr>
  </w:style>
  <w:style w:type="character" w:customStyle="1" w:styleId="Heading2Char">
    <w:name w:val="Heading 2 Char"/>
    <w:basedOn w:val="DefaultParagraphFont"/>
    <w:link w:val="Heading2"/>
    <w:uiPriority w:val="9"/>
    <w:rsid w:val="00CA6E2A"/>
    <w:rPr>
      <w:rFonts w:ascii="Cambria" w:hAnsi="Cambria"/>
      <w:b/>
      <w:bCs/>
      <w:color w:val="4F81BD"/>
      <w:sz w:val="26"/>
      <w:szCs w:val="26"/>
    </w:rPr>
  </w:style>
  <w:style w:type="character" w:customStyle="1" w:styleId="Heading3Char">
    <w:name w:val="Heading 3 Char"/>
    <w:basedOn w:val="DefaultParagraphFont"/>
    <w:link w:val="Heading3"/>
    <w:rsid w:val="00CA6E2A"/>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rsid w:val="00CA6E2A"/>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rsid w:val="00CA6E2A"/>
    <w:rPr>
      <w:bCs/>
      <w:i/>
      <w:iCs/>
      <w:sz w:val="24"/>
      <w:szCs w:val="26"/>
    </w:rPr>
  </w:style>
  <w:style w:type="character" w:customStyle="1" w:styleId="Heading9Char">
    <w:name w:val="Heading 9 Char"/>
    <w:basedOn w:val="DefaultParagraphFont"/>
    <w:link w:val="Heading9"/>
    <w:rsid w:val="00CA6E2A"/>
    <w:rPr>
      <w:rFonts w:ascii="Arial" w:hAnsi="Arial"/>
      <w:b/>
      <w:caps/>
      <w:color w:val="FFFFFF"/>
      <w:sz w:val="28"/>
      <w:lang w:val="en-AU"/>
    </w:rPr>
  </w:style>
  <w:style w:type="paragraph" w:styleId="Header">
    <w:name w:val="header"/>
    <w:aliases w:val="Heading 1 Robert"/>
    <w:basedOn w:val="Normal"/>
    <w:link w:val="HeaderChar"/>
    <w:uiPriority w:val="99"/>
    <w:qFormat/>
    <w:rsid w:val="00BF3F02"/>
    <w:pPr>
      <w:tabs>
        <w:tab w:val="center" w:pos="4320"/>
        <w:tab w:val="right" w:pos="8640"/>
      </w:tabs>
    </w:pPr>
  </w:style>
  <w:style w:type="character" w:customStyle="1" w:styleId="HeaderChar">
    <w:name w:val="Header Char"/>
    <w:aliases w:val="Heading 1 Robert Char"/>
    <w:basedOn w:val="DefaultParagraphFont"/>
    <w:link w:val="Header"/>
    <w:uiPriority w:val="99"/>
    <w:rsid w:val="00D3358B"/>
    <w:rPr>
      <w:sz w:val="24"/>
      <w:szCs w:val="24"/>
      <w:lang w:val="en-US" w:eastAsia="en-US"/>
    </w:rPr>
  </w:style>
  <w:style w:type="paragraph" w:styleId="Footer">
    <w:name w:val="footer"/>
    <w:basedOn w:val="Normal"/>
    <w:link w:val="FooterChar"/>
    <w:uiPriority w:val="99"/>
    <w:rsid w:val="00BF3F02"/>
    <w:pPr>
      <w:tabs>
        <w:tab w:val="center" w:pos="4320"/>
        <w:tab w:val="right" w:pos="8640"/>
      </w:tabs>
    </w:pPr>
  </w:style>
  <w:style w:type="character" w:customStyle="1" w:styleId="FooterChar">
    <w:name w:val="Footer Char"/>
    <w:basedOn w:val="DefaultParagraphFont"/>
    <w:link w:val="Footer"/>
    <w:uiPriority w:val="99"/>
    <w:rsid w:val="00F97719"/>
    <w:rPr>
      <w:sz w:val="24"/>
      <w:szCs w:val="24"/>
    </w:rPr>
  </w:style>
  <w:style w:type="character" w:styleId="PageNumber">
    <w:name w:val="page number"/>
    <w:basedOn w:val="DefaultParagraphFont"/>
    <w:rsid w:val="00BF3F02"/>
  </w:style>
  <w:style w:type="paragraph" w:customStyle="1" w:styleId="TableContents">
    <w:name w:val="Table Contents"/>
    <w:basedOn w:val="Normal"/>
    <w:rsid w:val="00370B21"/>
    <w:pPr>
      <w:suppressLineNumbers/>
      <w:suppressAutoHyphens/>
    </w:pPr>
    <w:rPr>
      <w:lang w:eastAsia="ar-SA"/>
    </w:rPr>
  </w:style>
  <w:style w:type="character" w:styleId="Hyperlink">
    <w:name w:val="Hyperlink"/>
    <w:basedOn w:val="DefaultParagraphFont"/>
    <w:uiPriority w:val="99"/>
    <w:rsid w:val="00C34BC7"/>
    <w:rPr>
      <w:color w:val="0000FF"/>
      <w:u w:val="single"/>
    </w:rPr>
  </w:style>
  <w:style w:type="character" w:styleId="FollowedHyperlink">
    <w:name w:val="FollowedHyperlink"/>
    <w:basedOn w:val="DefaultParagraphFont"/>
    <w:uiPriority w:val="99"/>
    <w:rsid w:val="00C34BC7"/>
    <w:rPr>
      <w:color w:val="800080"/>
      <w:u w:val="single"/>
    </w:rPr>
  </w:style>
  <w:style w:type="table" w:styleId="TableGrid">
    <w:name w:val="Table Grid"/>
    <w:basedOn w:val="TableNormal"/>
    <w:uiPriority w:val="59"/>
    <w:rsid w:val="00F83A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rsid w:val="009A4453"/>
    <w:rPr>
      <w:sz w:val="16"/>
      <w:szCs w:val="16"/>
    </w:rPr>
  </w:style>
  <w:style w:type="paragraph" w:styleId="CommentText">
    <w:name w:val="annotation text"/>
    <w:basedOn w:val="Normal"/>
    <w:link w:val="CommentTextChar"/>
    <w:uiPriority w:val="99"/>
    <w:rsid w:val="009A4453"/>
    <w:rPr>
      <w:sz w:val="20"/>
      <w:szCs w:val="20"/>
    </w:rPr>
  </w:style>
  <w:style w:type="character" w:customStyle="1" w:styleId="CommentTextChar">
    <w:name w:val="Comment Text Char"/>
    <w:basedOn w:val="DefaultParagraphFont"/>
    <w:link w:val="CommentText"/>
    <w:uiPriority w:val="99"/>
    <w:rsid w:val="00CA6E2A"/>
  </w:style>
  <w:style w:type="paragraph" w:styleId="CommentSubject">
    <w:name w:val="annotation subject"/>
    <w:basedOn w:val="CommentText"/>
    <w:next w:val="CommentText"/>
    <w:link w:val="CommentSubjectChar"/>
    <w:rsid w:val="009A4453"/>
    <w:rPr>
      <w:b/>
      <w:bCs/>
    </w:rPr>
  </w:style>
  <w:style w:type="character" w:customStyle="1" w:styleId="CommentSubjectChar">
    <w:name w:val="Comment Subject Char"/>
    <w:link w:val="CommentSubject"/>
    <w:rsid w:val="00CA6E2A"/>
    <w:rPr>
      <w:b/>
      <w:bCs/>
    </w:rPr>
  </w:style>
  <w:style w:type="paragraph" w:styleId="BalloonText">
    <w:name w:val="Balloon Text"/>
    <w:basedOn w:val="Normal"/>
    <w:link w:val="BalloonTextChar"/>
    <w:rsid w:val="009A4453"/>
    <w:rPr>
      <w:rFonts w:ascii="Tahoma" w:hAnsi="Tahoma" w:cs="Tahoma"/>
      <w:sz w:val="16"/>
      <w:szCs w:val="16"/>
    </w:rPr>
  </w:style>
  <w:style w:type="character" w:customStyle="1" w:styleId="BalloonTextChar">
    <w:name w:val="Balloon Text Char"/>
    <w:basedOn w:val="DefaultParagraphFont"/>
    <w:link w:val="BalloonText"/>
    <w:rsid w:val="00CA6E2A"/>
    <w:rPr>
      <w:rFonts w:ascii="Tahoma" w:hAnsi="Tahoma" w:cs="Tahoma"/>
      <w:sz w:val="16"/>
      <w:szCs w:val="16"/>
    </w:rPr>
  </w:style>
  <w:style w:type="character" w:styleId="Strong">
    <w:name w:val="Strong"/>
    <w:basedOn w:val="DefaultParagraphFont"/>
    <w:uiPriority w:val="22"/>
    <w:qFormat/>
    <w:rsid w:val="00784EFE"/>
    <w:rPr>
      <w:b/>
      <w:bCs/>
    </w:rPr>
  </w:style>
  <w:style w:type="character" w:customStyle="1" w:styleId="skypetbinnertext">
    <w:name w:val="skype_tb_innertext"/>
    <w:basedOn w:val="DefaultParagraphFont"/>
    <w:rsid w:val="00947FD4"/>
  </w:style>
  <w:style w:type="paragraph" w:styleId="DocumentMap">
    <w:name w:val="Document Map"/>
    <w:basedOn w:val="Normal"/>
    <w:link w:val="DocumentMapChar"/>
    <w:rsid w:val="00B05119"/>
    <w:pPr>
      <w:shd w:val="clear" w:color="auto" w:fill="000080"/>
    </w:pPr>
    <w:rPr>
      <w:rFonts w:ascii="Tahoma" w:hAnsi="Tahoma" w:cs="Tahoma"/>
      <w:sz w:val="20"/>
      <w:szCs w:val="20"/>
    </w:rPr>
  </w:style>
  <w:style w:type="character" w:customStyle="1" w:styleId="DocumentMapChar">
    <w:name w:val="Document Map Char"/>
    <w:basedOn w:val="DefaultParagraphFont"/>
    <w:link w:val="DocumentMap"/>
    <w:rsid w:val="00F97719"/>
    <w:rPr>
      <w:rFonts w:ascii="Tahoma" w:hAnsi="Tahoma" w:cs="Tahoma"/>
      <w:shd w:val="clear" w:color="auto" w:fill="000080"/>
    </w:rPr>
  </w:style>
  <w:style w:type="paragraph" w:styleId="HTMLPreformatted">
    <w:name w:val="HTML Preformatted"/>
    <w:basedOn w:val="Normal"/>
    <w:link w:val="HTMLPreformattedChar"/>
    <w:rsid w:val="00FA4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FA4EF0"/>
    <w:rPr>
      <w:rFonts w:ascii="Courier New" w:hAnsi="Courier New" w:cs="Courier New"/>
      <w:color w:val="000000"/>
    </w:rPr>
  </w:style>
  <w:style w:type="character" w:styleId="Emphasis">
    <w:name w:val="Emphasis"/>
    <w:basedOn w:val="DefaultParagraphFont"/>
    <w:uiPriority w:val="20"/>
    <w:qFormat/>
    <w:rsid w:val="00CA6E2A"/>
    <w:rPr>
      <w:i/>
      <w:iCs/>
    </w:rPr>
  </w:style>
  <w:style w:type="character" w:customStyle="1" w:styleId="apple-style-span">
    <w:name w:val="apple-style-span"/>
    <w:basedOn w:val="DefaultParagraphFont"/>
    <w:rsid w:val="00CA6E2A"/>
  </w:style>
  <w:style w:type="paragraph" w:customStyle="1" w:styleId="ColorfulList-Accent11">
    <w:name w:val="Colorful List - Accent 11"/>
    <w:basedOn w:val="Normal"/>
    <w:uiPriority w:val="34"/>
    <w:qFormat/>
    <w:rsid w:val="00CA6E2A"/>
    <w:pPr>
      <w:spacing w:after="200" w:line="276" w:lineRule="auto"/>
      <w:ind w:left="720"/>
      <w:contextualSpacing/>
    </w:pPr>
    <w:rPr>
      <w:rFonts w:ascii="Calibri" w:eastAsia="Calibri" w:hAnsi="Calibri"/>
      <w:sz w:val="22"/>
      <w:szCs w:val="22"/>
    </w:rPr>
  </w:style>
  <w:style w:type="character" w:customStyle="1" w:styleId="apple-converted-space">
    <w:name w:val="apple-converted-space"/>
    <w:basedOn w:val="DefaultParagraphFont"/>
    <w:rsid w:val="00CA6E2A"/>
  </w:style>
  <w:style w:type="paragraph" w:customStyle="1" w:styleId="NoSpacing1">
    <w:name w:val="No Spacing1"/>
    <w:uiPriority w:val="1"/>
    <w:qFormat/>
    <w:rsid w:val="00CA6E2A"/>
    <w:rPr>
      <w:rFonts w:ascii="Calibri" w:eastAsia="Calibri" w:hAnsi="Calibri"/>
      <w:sz w:val="22"/>
      <w:szCs w:val="22"/>
    </w:rPr>
  </w:style>
  <w:style w:type="paragraph" w:styleId="ListParagraph">
    <w:name w:val="List Paragraph"/>
    <w:basedOn w:val="Normal"/>
    <w:uiPriority w:val="72"/>
    <w:qFormat/>
    <w:rsid w:val="00CA6E2A"/>
    <w:pPr>
      <w:spacing w:after="200" w:line="276" w:lineRule="auto"/>
      <w:ind w:left="720"/>
      <w:contextualSpacing/>
    </w:pPr>
    <w:rPr>
      <w:rFonts w:ascii="Calibri" w:eastAsia="Calibri" w:hAnsi="Calibri"/>
      <w:sz w:val="22"/>
      <w:szCs w:val="22"/>
    </w:rPr>
  </w:style>
  <w:style w:type="paragraph" w:customStyle="1" w:styleId="Foreword">
    <w:name w:val="Foreword"/>
    <w:basedOn w:val="BodyText"/>
    <w:rsid w:val="00CA6E2A"/>
    <w:pPr>
      <w:spacing w:before="120"/>
    </w:pPr>
    <w:rPr>
      <w:rFonts w:ascii="Arial" w:hAnsi="Arial"/>
      <w:sz w:val="22"/>
      <w:szCs w:val="20"/>
    </w:rPr>
  </w:style>
  <w:style w:type="paragraph" w:styleId="BodyText">
    <w:name w:val="Body Text"/>
    <w:basedOn w:val="Normal"/>
    <w:link w:val="BodyTextChar"/>
    <w:rsid w:val="00CA6E2A"/>
    <w:pPr>
      <w:spacing w:after="120"/>
    </w:pPr>
  </w:style>
  <w:style w:type="character" w:customStyle="1" w:styleId="BodyTextChar">
    <w:name w:val="Body Text Char"/>
    <w:basedOn w:val="DefaultParagraphFont"/>
    <w:link w:val="BodyText"/>
    <w:rsid w:val="00CA6E2A"/>
    <w:rPr>
      <w:sz w:val="24"/>
      <w:szCs w:val="24"/>
    </w:rPr>
  </w:style>
  <w:style w:type="paragraph" w:styleId="BodyTextIndent">
    <w:name w:val="Body Text Indent"/>
    <w:basedOn w:val="Normal"/>
    <w:link w:val="BodyTextIndentChar"/>
    <w:rsid w:val="00CA6E2A"/>
    <w:pPr>
      <w:spacing w:after="120"/>
      <w:ind w:left="360"/>
    </w:pPr>
  </w:style>
  <w:style w:type="character" w:customStyle="1" w:styleId="BodyTextIndentChar">
    <w:name w:val="Body Text Indent Char"/>
    <w:basedOn w:val="DefaultParagraphFont"/>
    <w:link w:val="BodyTextIndent"/>
    <w:rsid w:val="00CA6E2A"/>
    <w:rPr>
      <w:sz w:val="24"/>
      <w:szCs w:val="24"/>
    </w:rPr>
  </w:style>
  <w:style w:type="paragraph" w:styleId="BodyText2">
    <w:name w:val="Body Text 2"/>
    <w:basedOn w:val="Normal"/>
    <w:link w:val="BodyText2Char"/>
    <w:rsid w:val="00CA6E2A"/>
    <w:pPr>
      <w:spacing w:after="120" w:line="480" w:lineRule="auto"/>
    </w:pPr>
  </w:style>
  <w:style w:type="character" w:customStyle="1" w:styleId="BodyText2Char">
    <w:name w:val="Body Text 2 Char"/>
    <w:basedOn w:val="DefaultParagraphFont"/>
    <w:link w:val="BodyText2"/>
    <w:rsid w:val="00CA6E2A"/>
    <w:rPr>
      <w:sz w:val="24"/>
      <w:szCs w:val="24"/>
    </w:rPr>
  </w:style>
  <w:style w:type="paragraph" w:styleId="Caption">
    <w:name w:val="caption"/>
    <w:basedOn w:val="Normal"/>
    <w:next w:val="Normal"/>
    <w:autoRedefine/>
    <w:uiPriority w:val="35"/>
    <w:unhideWhenUsed/>
    <w:qFormat/>
    <w:rsid w:val="00CA6E2A"/>
    <w:pPr>
      <w:ind w:left="57"/>
    </w:pPr>
    <w:rPr>
      <w:rFonts w:ascii="Garamond" w:hAnsi="Garamond"/>
      <w:b/>
      <w:bCs/>
      <w:szCs w:val="20"/>
    </w:rPr>
  </w:style>
  <w:style w:type="paragraph" w:styleId="TOC1">
    <w:name w:val="toc 1"/>
    <w:basedOn w:val="Normal"/>
    <w:next w:val="Normal"/>
    <w:autoRedefine/>
    <w:uiPriority w:val="39"/>
    <w:unhideWhenUsed/>
    <w:rsid w:val="00C05271"/>
    <w:pPr>
      <w:tabs>
        <w:tab w:val="right" w:leader="dot" w:pos="14520"/>
      </w:tabs>
    </w:pPr>
    <w:rPr>
      <w:rFonts w:ascii="Calibri" w:eastAsia="Calibri" w:hAnsi="Calibri"/>
      <w:sz w:val="22"/>
    </w:rPr>
  </w:style>
  <w:style w:type="paragraph" w:styleId="Revision">
    <w:name w:val="Revision"/>
    <w:hidden/>
    <w:uiPriority w:val="99"/>
    <w:semiHidden/>
    <w:rsid w:val="0096016B"/>
    <w:rPr>
      <w:sz w:val="24"/>
      <w:szCs w:val="24"/>
    </w:rPr>
  </w:style>
  <w:style w:type="paragraph" w:styleId="TOCHeading">
    <w:name w:val="TOC Heading"/>
    <w:basedOn w:val="Heading1"/>
    <w:next w:val="Normal"/>
    <w:uiPriority w:val="39"/>
    <w:unhideWhenUsed/>
    <w:qFormat/>
    <w:rsid w:val="008D3749"/>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2">
    <w:name w:val="toc 2"/>
    <w:basedOn w:val="Normal"/>
    <w:next w:val="Normal"/>
    <w:autoRedefine/>
    <w:uiPriority w:val="39"/>
    <w:unhideWhenUsed/>
    <w:rsid w:val="008D3749"/>
    <w:pPr>
      <w:spacing w:after="100"/>
      <w:ind w:left="240"/>
    </w:pPr>
  </w:style>
  <w:style w:type="paragraph" w:styleId="TOC3">
    <w:name w:val="toc 3"/>
    <w:basedOn w:val="Normal"/>
    <w:next w:val="Normal"/>
    <w:autoRedefine/>
    <w:uiPriority w:val="39"/>
    <w:unhideWhenUsed/>
    <w:rsid w:val="008D3749"/>
    <w:pPr>
      <w:spacing w:after="100"/>
      <w:ind w:left="480"/>
    </w:pPr>
  </w:style>
  <w:style w:type="table" w:customStyle="1" w:styleId="LightList1">
    <w:name w:val="Light List1"/>
    <w:basedOn w:val="TableNormal"/>
    <w:uiPriority w:val="61"/>
    <w:rsid w:val="00AD4703"/>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ROB">
    <w:name w:val="ROB"/>
    <w:basedOn w:val="TableGrid8"/>
    <w:uiPriority w:val="99"/>
    <w:qFormat/>
    <w:rsid w:val="00AD4703"/>
    <w:pPr>
      <w:jc w:val="center"/>
    </w:pPr>
    <w:tblPr>
      <w:jc w:val="center"/>
    </w:tblPr>
    <w:trPr>
      <w:jc w:val="center"/>
    </w:trPr>
    <w:tcPr>
      <w:shd w:val="clear" w:color="auto" w:fill="auto"/>
      <w:vAlign w:val="center"/>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8">
    <w:name w:val="Table Grid 8"/>
    <w:basedOn w:val="TableNormal"/>
    <w:uiPriority w:val="99"/>
    <w:semiHidden/>
    <w:unhideWhenUsed/>
    <w:rsid w:val="00AD4703"/>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ColorfulShading-Accent31">
    <w:name w:val="Colorful Shading - Accent 31"/>
    <w:basedOn w:val="Normal"/>
    <w:uiPriority w:val="34"/>
    <w:qFormat/>
    <w:rsid w:val="00AD4703"/>
    <w:pPr>
      <w:spacing w:after="200" w:line="276" w:lineRule="auto"/>
      <w:ind w:left="720"/>
      <w:contextualSpacing/>
    </w:pPr>
    <w:rPr>
      <w:rFonts w:ascii="Calibri" w:eastAsia="Calibri" w:hAnsi="Calibri"/>
      <w:sz w:val="22"/>
      <w:szCs w:val="22"/>
    </w:rPr>
  </w:style>
  <w:style w:type="paragraph" w:customStyle="1" w:styleId="Surveytitle">
    <w:name w:val="Survey title"/>
    <w:basedOn w:val="Normal"/>
    <w:link w:val="SurveytitleChar"/>
    <w:qFormat/>
    <w:rsid w:val="00AD4703"/>
    <w:pPr>
      <w:jc w:val="center"/>
    </w:pPr>
    <w:rPr>
      <w:b/>
      <w:sz w:val="28"/>
      <w:szCs w:val="28"/>
    </w:rPr>
  </w:style>
  <w:style w:type="character" w:customStyle="1" w:styleId="SurveytitleChar">
    <w:name w:val="Survey title Char"/>
    <w:link w:val="Surveytitle"/>
    <w:rsid w:val="00AD4703"/>
    <w:rPr>
      <w:b/>
      <w:sz w:val="28"/>
      <w:szCs w:val="28"/>
    </w:rPr>
  </w:style>
  <w:style w:type="paragraph" w:customStyle="1" w:styleId="QuestionText">
    <w:name w:val="Question Text"/>
    <w:basedOn w:val="Normal"/>
    <w:link w:val="QuestionTextChar"/>
    <w:qFormat/>
    <w:rsid w:val="00AD4703"/>
    <w:rPr>
      <w:sz w:val="22"/>
      <w:szCs w:val="22"/>
    </w:rPr>
  </w:style>
  <w:style w:type="character" w:customStyle="1" w:styleId="QuestionTextChar">
    <w:name w:val="Question Text Char"/>
    <w:basedOn w:val="DefaultParagraphFont"/>
    <w:link w:val="QuestionText"/>
    <w:rsid w:val="00AD4703"/>
    <w:rPr>
      <w:sz w:val="22"/>
      <w:szCs w:val="22"/>
    </w:rPr>
  </w:style>
  <w:style w:type="paragraph" w:customStyle="1" w:styleId="InterviewerInstructions">
    <w:name w:val="Interviewer Instructions"/>
    <w:basedOn w:val="Surveytitle"/>
    <w:link w:val="InterviewerInstructionsChar"/>
    <w:qFormat/>
    <w:rsid w:val="00E25791"/>
    <w:pPr>
      <w:jc w:val="left"/>
    </w:pPr>
    <w:rPr>
      <w:i/>
    </w:rPr>
  </w:style>
  <w:style w:type="character" w:customStyle="1" w:styleId="InterviewerInstructionsChar">
    <w:name w:val="Interviewer Instructions Char"/>
    <w:link w:val="InterviewerInstructions"/>
    <w:rsid w:val="00E25791"/>
    <w:rPr>
      <w:b/>
      <w:i/>
      <w:sz w:val="28"/>
      <w:szCs w:val="28"/>
    </w:rPr>
  </w:style>
  <w:style w:type="table" w:styleId="TableGridLight">
    <w:name w:val="Grid Table Light"/>
    <w:basedOn w:val="TableNormal"/>
    <w:uiPriority w:val="40"/>
    <w:rsid w:val="000B131D"/>
    <w:rPr>
      <w:rFonts w:ascii="Calibri" w:eastAsia="Calibri" w:hAnsi="Calibri"/>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C05271"/>
    <w:pPr>
      <w:spacing w:after="100" w:line="259" w:lineRule="auto"/>
      <w:ind w:left="660"/>
    </w:pPr>
    <w:rPr>
      <w:rFonts w:asciiTheme="minorHAnsi" w:eastAsiaTheme="minorEastAsia" w:hAnsiTheme="minorHAnsi" w:cstheme="minorBidi"/>
      <w:sz w:val="22"/>
      <w:szCs w:val="22"/>
      <w:lang w:val="en-GB" w:eastAsia="en-GB"/>
    </w:rPr>
  </w:style>
  <w:style w:type="paragraph" w:styleId="TOC5">
    <w:name w:val="toc 5"/>
    <w:basedOn w:val="Normal"/>
    <w:next w:val="Normal"/>
    <w:autoRedefine/>
    <w:uiPriority w:val="39"/>
    <w:unhideWhenUsed/>
    <w:rsid w:val="00C05271"/>
    <w:pPr>
      <w:spacing w:after="100" w:line="259" w:lineRule="auto"/>
      <w:ind w:left="880"/>
    </w:pPr>
    <w:rPr>
      <w:rFonts w:asciiTheme="minorHAnsi" w:eastAsiaTheme="minorEastAsia" w:hAnsiTheme="minorHAnsi" w:cstheme="minorBidi"/>
      <w:sz w:val="22"/>
      <w:szCs w:val="22"/>
      <w:lang w:val="en-GB" w:eastAsia="en-GB"/>
    </w:rPr>
  </w:style>
  <w:style w:type="paragraph" w:styleId="TOC6">
    <w:name w:val="toc 6"/>
    <w:basedOn w:val="Normal"/>
    <w:next w:val="Normal"/>
    <w:autoRedefine/>
    <w:uiPriority w:val="39"/>
    <w:unhideWhenUsed/>
    <w:rsid w:val="00C05271"/>
    <w:pPr>
      <w:spacing w:after="100" w:line="259" w:lineRule="auto"/>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C05271"/>
    <w:pPr>
      <w:spacing w:after="100" w:line="259" w:lineRule="auto"/>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C05271"/>
    <w:pPr>
      <w:spacing w:after="100" w:line="259" w:lineRule="auto"/>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C05271"/>
    <w:pPr>
      <w:spacing w:after="100" w:line="259" w:lineRule="auto"/>
      <w:ind w:left="1760"/>
    </w:pPr>
    <w:rPr>
      <w:rFonts w:asciiTheme="minorHAnsi" w:eastAsiaTheme="minorEastAsia" w:hAnsiTheme="minorHAnsi" w:cstheme="minorBidi"/>
      <w:sz w:val="22"/>
      <w:szCs w:val="22"/>
      <w:lang w:val="en-GB" w:eastAsia="en-GB"/>
    </w:rPr>
  </w:style>
  <w:style w:type="character" w:customStyle="1" w:styleId="UnresolvedMention">
    <w:name w:val="Unresolved Mention"/>
    <w:basedOn w:val="DefaultParagraphFont"/>
    <w:uiPriority w:val="99"/>
    <w:semiHidden/>
    <w:unhideWhenUsed/>
    <w:rsid w:val="00C05271"/>
    <w:rPr>
      <w:color w:val="605E5C"/>
      <w:shd w:val="clear" w:color="auto" w:fill="E1DFDD"/>
    </w:rPr>
  </w:style>
  <w:style w:type="paragraph" w:styleId="NormalWeb">
    <w:name w:val="Normal (Web)"/>
    <w:basedOn w:val="Normal"/>
    <w:uiPriority w:val="99"/>
    <w:semiHidden/>
    <w:unhideWhenUsed/>
    <w:rsid w:val="008E2CEE"/>
    <w:pPr>
      <w:spacing w:after="1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39408">
      <w:bodyDiv w:val="1"/>
      <w:marLeft w:val="0"/>
      <w:marRight w:val="0"/>
      <w:marTop w:val="0"/>
      <w:marBottom w:val="0"/>
      <w:divBdr>
        <w:top w:val="none" w:sz="0" w:space="0" w:color="auto"/>
        <w:left w:val="none" w:sz="0" w:space="0" w:color="auto"/>
        <w:bottom w:val="none" w:sz="0" w:space="0" w:color="auto"/>
        <w:right w:val="none" w:sz="0" w:space="0" w:color="auto"/>
      </w:divBdr>
      <w:divsChild>
        <w:div w:id="4089698">
          <w:marLeft w:val="0"/>
          <w:marRight w:val="0"/>
          <w:marTop w:val="0"/>
          <w:marBottom w:val="150"/>
          <w:divBdr>
            <w:top w:val="none" w:sz="0" w:space="0" w:color="auto"/>
            <w:left w:val="none" w:sz="0" w:space="0" w:color="auto"/>
            <w:bottom w:val="none" w:sz="0" w:space="0" w:color="auto"/>
            <w:right w:val="none" w:sz="0" w:space="0" w:color="auto"/>
          </w:divBdr>
          <w:divsChild>
            <w:div w:id="1950116004">
              <w:marLeft w:val="0"/>
              <w:marRight w:val="0"/>
              <w:marTop w:val="0"/>
              <w:marBottom w:val="0"/>
              <w:divBdr>
                <w:top w:val="none" w:sz="0" w:space="0" w:color="auto"/>
                <w:left w:val="none" w:sz="0" w:space="0" w:color="auto"/>
                <w:bottom w:val="none" w:sz="0" w:space="0" w:color="auto"/>
                <w:right w:val="none" w:sz="0" w:space="0" w:color="auto"/>
              </w:divBdr>
            </w:div>
          </w:divsChild>
        </w:div>
        <w:div w:id="154339588">
          <w:marLeft w:val="0"/>
          <w:marRight w:val="0"/>
          <w:marTop w:val="0"/>
          <w:marBottom w:val="150"/>
          <w:divBdr>
            <w:top w:val="none" w:sz="0" w:space="0" w:color="auto"/>
            <w:left w:val="none" w:sz="0" w:space="0" w:color="auto"/>
            <w:bottom w:val="none" w:sz="0" w:space="0" w:color="auto"/>
            <w:right w:val="none" w:sz="0" w:space="0" w:color="auto"/>
          </w:divBdr>
          <w:divsChild>
            <w:div w:id="2004964999">
              <w:marLeft w:val="0"/>
              <w:marRight w:val="0"/>
              <w:marTop w:val="0"/>
              <w:marBottom w:val="0"/>
              <w:divBdr>
                <w:top w:val="none" w:sz="0" w:space="0" w:color="auto"/>
                <w:left w:val="none" w:sz="0" w:space="0" w:color="auto"/>
                <w:bottom w:val="none" w:sz="0" w:space="0" w:color="auto"/>
                <w:right w:val="none" w:sz="0" w:space="0" w:color="auto"/>
              </w:divBdr>
            </w:div>
          </w:divsChild>
        </w:div>
        <w:div w:id="213665617">
          <w:marLeft w:val="0"/>
          <w:marRight w:val="0"/>
          <w:marTop w:val="0"/>
          <w:marBottom w:val="0"/>
          <w:divBdr>
            <w:top w:val="none" w:sz="0" w:space="0" w:color="auto"/>
            <w:left w:val="none" w:sz="0" w:space="0" w:color="auto"/>
            <w:bottom w:val="none" w:sz="0" w:space="0" w:color="auto"/>
            <w:right w:val="none" w:sz="0" w:space="0" w:color="auto"/>
          </w:divBdr>
          <w:divsChild>
            <w:div w:id="1322461557">
              <w:marLeft w:val="0"/>
              <w:marRight w:val="0"/>
              <w:marTop w:val="0"/>
              <w:marBottom w:val="0"/>
              <w:divBdr>
                <w:top w:val="none" w:sz="0" w:space="0" w:color="auto"/>
                <w:left w:val="none" w:sz="0" w:space="0" w:color="auto"/>
                <w:bottom w:val="none" w:sz="0" w:space="0" w:color="auto"/>
                <w:right w:val="none" w:sz="0" w:space="0" w:color="auto"/>
              </w:divBdr>
            </w:div>
          </w:divsChild>
        </w:div>
        <w:div w:id="251821364">
          <w:marLeft w:val="0"/>
          <w:marRight w:val="0"/>
          <w:marTop w:val="0"/>
          <w:marBottom w:val="150"/>
          <w:divBdr>
            <w:top w:val="none" w:sz="0" w:space="0" w:color="auto"/>
            <w:left w:val="none" w:sz="0" w:space="0" w:color="auto"/>
            <w:bottom w:val="none" w:sz="0" w:space="0" w:color="auto"/>
            <w:right w:val="none" w:sz="0" w:space="0" w:color="auto"/>
          </w:divBdr>
          <w:divsChild>
            <w:div w:id="1693610876">
              <w:marLeft w:val="0"/>
              <w:marRight w:val="0"/>
              <w:marTop w:val="0"/>
              <w:marBottom w:val="0"/>
              <w:divBdr>
                <w:top w:val="none" w:sz="0" w:space="0" w:color="auto"/>
                <w:left w:val="none" w:sz="0" w:space="0" w:color="auto"/>
                <w:bottom w:val="none" w:sz="0" w:space="0" w:color="auto"/>
                <w:right w:val="none" w:sz="0" w:space="0" w:color="auto"/>
              </w:divBdr>
            </w:div>
          </w:divsChild>
        </w:div>
        <w:div w:id="387535329">
          <w:marLeft w:val="0"/>
          <w:marRight w:val="0"/>
          <w:marTop w:val="0"/>
          <w:marBottom w:val="150"/>
          <w:divBdr>
            <w:top w:val="none" w:sz="0" w:space="0" w:color="auto"/>
            <w:left w:val="none" w:sz="0" w:space="0" w:color="auto"/>
            <w:bottom w:val="none" w:sz="0" w:space="0" w:color="auto"/>
            <w:right w:val="none" w:sz="0" w:space="0" w:color="auto"/>
          </w:divBdr>
          <w:divsChild>
            <w:div w:id="1798375695">
              <w:marLeft w:val="0"/>
              <w:marRight w:val="0"/>
              <w:marTop w:val="0"/>
              <w:marBottom w:val="0"/>
              <w:divBdr>
                <w:top w:val="none" w:sz="0" w:space="0" w:color="auto"/>
                <w:left w:val="none" w:sz="0" w:space="0" w:color="auto"/>
                <w:bottom w:val="none" w:sz="0" w:space="0" w:color="auto"/>
                <w:right w:val="none" w:sz="0" w:space="0" w:color="auto"/>
              </w:divBdr>
            </w:div>
          </w:divsChild>
        </w:div>
        <w:div w:id="490565898">
          <w:marLeft w:val="0"/>
          <w:marRight w:val="0"/>
          <w:marTop w:val="0"/>
          <w:marBottom w:val="150"/>
          <w:divBdr>
            <w:top w:val="none" w:sz="0" w:space="0" w:color="auto"/>
            <w:left w:val="none" w:sz="0" w:space="0" w:color="auto"/>
            <w:bottom w:val="none" w:sz="0" w:space="0" w:color="auto"/>
            <w:right w:val="none" w:sz="0" w:space="0" w:color="auto"/>
          </w:divBdr>
          <w:divsChild>
            <w:div w:id="260262574">
              <w:marLeft w:val="0"/>
              <w:marRight w:val="0"/>
              <w:marTop w:val="0"/>
              <w:marBottom w:val="0"/>
              <w:divBdr>
                <w:top w:val="none" w:sz="0" w:space="0" w:color="auto"/>
                <w:left w:val="none" w:sz="0" w:space="0" w:color="auto"/>
                <w:bottom w:val="none" w:sz="0" w:space="0" w:color="auto"/>
                <w:right w:val="none" w:sz="0" w:space="0" w:color="auto"/>
              </w:divBdr>
            </w:div>
          </w:divsChild>
        </w:div>
        <w:div w:id="618494974">
          <w:marLeft w:val="0"/>
          <w:marRight w:val="0"/>
          <w:marTop w:val="0"/>
          <w:marBottom w:val="150"/>
          <w:divBdr>
            <w:top w:val="none" w:sz="0" w:space="0" w:color="auto"/>
            <w:left w:val="none" w:sz="0" w:space="0" w:color="auto"/>
            <w:bottom w:val="none" w:sz="0" w:space="0" w:color="auto"/>
            <w:right w:val="none" w:sz="0" w:space="0" w:color="auto"/>
          </w:divBdr>
          <w:divsChild>
            <w:div w:id="586961316">
              <w:marLeft w:val="0"/>
              <w:marRight w:val="0"/>
              <w:marTop w:val="0"/>
              <w:marBottom w:val="0"/>
              <w:divBdr>
                <w:top w:val="none" w:sz="0" w:space="0" w:color="auto"/>
                <w:left w:val="none" w:sz="0" w:space="0" w:color="auto"/>
                <w:bottom w:val="none" w:sz="0" w:space="0" w:color="auto"/>
                <w:right w:val="none" w:sz="0" w:space="0" w:color="auto"/>
              </w:divBdr>
            </w:div>
          </w:divsChild>
        </w:div>
        <w:div w:id="894514077">
          <w:marLeft w:val="0"/>
          <w:marRight w:val="0"/>
          <w:marTop w:val="0"/>
          <w:marBottom w:val="150"/>
          <w:divBdr>
            <w:top w:val="none" w:sz="0" w:space="0" w:color="auto"/>
            <w:left w:val="none" w:sz="0" w:space="0" w:color="auto"/>
            <w:bottom w:val="none" w:sz="0" w:space="0" w:color="auto"/>
            <w:right w:val="none" w:sz="0" w:space="0" w:color="auto"/>
          </w:divBdr>
          <w:divsChild>
            <w:div w:id="1129859032">
              <w:marLeft w:val="0"/>
              <w:marRight w:val="0"/>
              <w:marTop w:val="0"/>
              <w:marBottom w:val="0"/>
              <w:divBdr>
                <w:top w:val="none" w:sz="0" w:space="0" w:color="auto"/>
                <w:left w:val="none" w:sz="0" w:space="0" w:color="auto"/>
                <w:bottom w:val="none" w:sz="0" w:space="0" w:color="auto"/>
                <w:right w:val="none" w:sz="0" w:space="0" w:color="auto"/>
              </w:divBdr>
            </w:div>
          </w:divsChild>
        </w:div>
        <w:div w:id="977222622">
          <w:marLeft w:val="0"/>
          <w:marRight w:val="0"/>
          <w:marTop w:val="0"/>
          <w:marBottom w:val="150"/>
          <w:divBdr>
            <w:top w:val="none" w:sz="0" w:space="0" w:color="auto"/>
            <w:left w:val="none" w:sz="0" w:space="0" w:color="auto"/>
            <w:bottom w:val="none" w:sz="0" w:space="0" w:color="auto"/>
            <w:right w:val="none" w:sz="0" w:space="0" w:color="auto"/>
          </w:divBdr>
          <w:divsChild>
            <w:div w:id="75176826">
              <w:marLeft w:val="0"/>
              <w:marRight w:val="0"/>
              <w:marTop w:val="0"/>
              <w:marBottom w:val="0"/>
              <w:divBdr>
                <w:top w:val="none" w:sz="0" w:space="0" w:color="auto"/>
                <w:left w:val="none" w:sz="0" w:space="0" w:color="auto"/>
                <w:bottom w:val="none" w:sz="0" w:space="0" w:color="auto"/>
                <w:right w:val="none" w:sz="0" w:space="0" w:color="auto"/>
              </w:divBdr>
            </w:div>
          </w:divsChild>
        </w:div>
        <w:div w:id="1211843218">
          <w:marLeft w:val="0"/>
          <w:marRight w:val="0"/>
          <w:marTop w:val="0"/>
          <w:marBottom w:val="150"/>
          <w:divBdr>
            <w:top w:val="none" w:sz="0" w:space="0" w:color="auto"/>
            <w:left w:val="none" w:sz="0" w:space="0" w:color="auto"/>
            <w:bottom w:val="none" w:sz="0" w:space="0" w:color="auto"/>
            <w:right w:val="none" w:sz="0" w:space="0" w:color="auto"/>
          </w:divBdr>
          <w:divsChild>
            <w:div w:id="1020932725">
              <w:marLeft w:val="0"/>
              <w:marRight w:val="0"/>
              <w:marTop w:val="0"/>
              <w:marBottom w:val="0"/>
              <w:divBdr>
                <w:top w:val="none" w:sz="0" w:space="0" w:color="auto"/>
                <w:left w:val="none" w:sz="0" w:space="0" w:color="auto"/>
                <w:bottom w:val="none" w:sz="0" w:space="0" w:color="auto"/>
                <w:right w:val="none" w:sz="0" w:space="0" w:color="auto"/>
              </w:divBdr>
            </w:div>
          </w:divsChild>
        </w:div>
        <w:div w:id="1215848470">
          <w:marLeft w:val="0"/>
          <w:marRight w:val="0"/>
          <w:marTop w:val="0"/>
          <w:marBottom w:val="150"/>
          <w:divBdr>
            <w:top w:val="none" w:sz="0" w:space="0" w:color="auto"/>
            <w:left w:val="none" w:sz="0" w:space="0" w:color="auto"/>
            <w:bottom w:val="none" w:sz="0" w:space="0" w:color="auto"/>
            <w:right w:val="none" w:sz="0" w:space="0" w:color="auto"/>
          </w:divBdr>
          <w:divsChild>
            <w:div w:id="1994523463">
              <w:marLeft w:val="0"/>
              <w:marRight w:val="0"/>
              <w:marTop w:val="0"/>
              <w:marBottom w:val="0"/>
              <w:divBdr>
                <w:top w:val="none" w:sz="0" w:space="0" w:color="auto"/>
                <w:left w:val="none" w:sz="0" w:space="0" w:color="auto"/>
                <w:bottom w:val="none" w:sz="0" w:space="0" w:color="auto"/>
                <w:right w:val="none" w:sz="0" w:space="0" w:color="auto"/>
              </w:divBdr>
            </w:div>
          </w:divsChild>
        </w:div>
        <w:div w:id="1289624301">
          <w:marLeft w:val="0"/>
          <w:marRight w:val="0"/>
          <w:marTop w:val="150"/>
          <w:marBottom w:val="150"/>
          <w:divBdr>
            <w:top w:val="none" w:sz="0" w:space="0" w:color="auto"/>
            <w:left w:val="none" w:sz="0" w:space="0" w:color="auto"/>
            <w:bottom w:val="none" w:sz="0" w:space="0" w:color="auto"/>
            <w:right w:val="none" w:sz="0" w:space="0" w:color="auto"/>
          </w:divBdr>
          <w:divsChild>
            <w:div w:id="1822427992">
              <w:marLeft w:val="0"/>
              <w:marRight w:val="0"/>
              <w:marTop w:val="0"/>
              <w:marBottom w:val="0"/>
              <w:divBdr>
                <w:top w:val="none" w:sz="0" w:space="0" w:color="auto"/>
                <w:left w:val="none" w:sz="0" w:space="0" w:color="auto"/>
                <w:bottom w:val="none" w:sz="0" w:space="0" w:color="auto"/>
                <w:right w:val="none" w:sz="0" w:space="0" w:color="auto"/>
              </w:divBdr>
            </w:div>
          </w:divsChild>
        </w:div>
        <w:div w:id="1460418607">
          <w:marLeft w:val="0"/>
          <w:marRight w:val="0"/>
          <w:marTop w:val="0"/>
          <w:marBottom w:val="150"/>
          <w:divBdr>
            <w:top w:val="none" w:sz="0" w:space="0" w:color="auto"/>
            <w:left w:val="none" w:sz="0" w:space="0" w:color="auto"/>
            <w:bottom w:val="none" w:sz="0" w:space="0" w:color="auto"/>
            <w:right w:val="none" w:sz="0" w:space="0" w:color="auto"/>
          </w:divBdr>
          <w:divsChild>
            <w:div w:id="1000081164">
              <w:marLeft w:val="0"/>
              <w:marRight w:val="0"/>
              <w:marTop w:val="0"/>
              <w:marBottom w:val="0"/>
              <w:divBdr>
                <w:top w:val="none" w:sz="0" w:space="0" w:color="auto"/>
                <w:left w:val="none" w:sz="0" w:space="0" w:color="auto"/>
                <w:bottom w:val="none" w:sz="0" w:space="0" w:color="auto"/>
                <w:right w:val="none" w:sz="0" w:space="0" w:color="auto"/>
              </w:divBdr>
            </w:div>
          </w:divsChild>
        </w:div>
        <w:div w:id="1542012201">
          <w:marLeft w:val="0"/>
          <w:marRight w:val="0"/>
          <w:marTop w:val="0"/>
          <w:marBottom w:val="150"/>
          <w:divBdr>
            <w:top w:val="none" w:sz="0" w:space="0" w:color="auto"/>
            <w:left w:val="none" w:sz="0" w:space="0" w:color="auto"/>
            <w:bottom w:val="none" w:sz="0" w:space="0" w:color="auto"/>
            <w:right w:val="none" w:sz="0" w:space="0" w:color="auto"/>
          </w:divBdr>
          <w:divsChild>
            <w:div w:id="867794682">
              <w:marLeft w:val="0"/>
              <w:marRight w:val="0"/>
              <w:marTop w:val="0"/>
              <w:marBottom w:val="0"/>
              <w:divBdr>
                <w:top w:val="none" w:sz="0" w:space="0" w:color="auto"/>
                <w:left w:val="none" w:sz="0" w:space="0" w:color="auto"/>
                <w:bottom w:val="none" w:sz="0" w:space="0" w:color="auto"/>
                <w:right w:val="none" w:sz="0" w:space="0" w:color="auto"/>
              </w:divBdr>
            </w:div>
          </w:divsChild>
        </w:div>
        <w:div w:id="1765611231">
          <w:marLeft w:val="0"/>
          <w:marRight w:val="0"/>
          <w:marTop w:val="0"/>
          <w:marBottom w:val="150"/>
          <w:divBdr>
            <w:top w:val="none" w:sz="0" w:space="0" w:color="auto"/>
            <w:left w:val="none" w:sz="0" w:space="0" w:color="auto"/>
            <w:bottom w:val="none" w:sz="0" w:space="0" w:color="auto"/>
            <w:right w:val="none" w:sz="0" w:space="0" w:color="auto"/>
          </w:divBdr>
          <w:divsChild>
            <w:div w:id="11379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250">
      <w:bodyDiv w:val="1"/>
      <w:marLeft w:val="0"/>
      <w:marRight w:val="0"/>
      <w:marTop w:val="0"/>
      <w:marBottom w:val="0"/>
      <w:divBdr>
        <w:top w:val="none" w:sz="0" w:space="0" w:color="auto"/>
        <w:left w:val="none" w:sz="0" w:space="0" w:color="auto"/>
        <w:bottom w:val="none" w:sz="0" w:space="0" w:color="auto"/>
        <w:right w:val="none" w:sz="0" w:space="0" w:color="auto"/>
      </w:divBdr>
    </w:div>
    <w:div w:id="113209530">
      <w:bodyDiv w:val="1"/>
      <w:marLeft w:val="0"/>
      <w:marRight w:val="0"/>
      <w:marTop w:val="0"/>
      <w:marBottom w:val="0"/>
      <w:divBdr>
        <w:top w:val="none" w:sz="0" w:space="0" w:color="auto"/>
        <w:left w:val="none" w:sz="0" w:space="0" w:color="auto"/>
        <w:bottom w:val="none" w:sz="0" w:space="0" w:color="auto"/>
        <w:right w:val="none" w:sz="0" w:space="0" w:color="auto"/>
      </w:divBdr>
    </w:div>
    <w:div w:id="299312018">
      <w:bodyDiv w:val="1"/>
      <w:marLeft w:val="0"/>
      <w:marRight w:val="0"/>
      <w:marTop w:val="0"/>
      <w:marBottom w:val="0"/>
      <w:divBdr>
        <w:top w:val="none" w:sz="0" w:space="0" w:color="auto"/>
        <w:left w:val="none" w:sz="0" w:space="0" w:color="auto"/>
        <w:bottom w:val="none" w:sz="0" w:space="0" w:color="auto"/>
        <w:right w:val="none" w:sz="0" w:space="0" w:color="auto"/>
      </w:divBdr>
    </w:div>
    <w:div w:id="344481919">
      <w:bodyDiv w:val="1"/>
      <w:marLeft w:val="0"/>
      <w:marRight w:val="0"/>
      <w:marTop w:val="0"/>
      <w:marBottom w:val="0"/>
      <w:divBdr>
        <w:top w:val="none" w:sz="0" w:space="0" w:color="auto"/>
        <w:left w:val="none" w:sz="0" w:space="0" w:color="auto"/>
        <w:bottom w:val="none" w:sz="0" w:space="0" w:color="auto"/>
        <w:right w:val="none" w:sz="0" w:space="0" w:color="auto"/>
      </w:divBdr>
    </w:div>
    <w:div w:id="355617678">
      <w:bodyDiv w:val="1"/>
      <w:marLeft w:val="0"/>
      <w:marRight w:val="0"/>
      <w:marTop w:val="0"/>
      <w:marBottom w:val="0"/>
      <w:divBdr>
        <w:top w:val="none" w:sz="0" w:space="0" w:color="auto"/>
        <w:left w:val="none" w:sz="0" w:space="0" w:color="auto"/>
        <w:bottom w:val="none" w:sz="0" w:space="0" w:color="auto"/>
        <w:right w:val="none" w:sz="0" w:space="0" w:color="auto"/>
      </w:divBdr>
    </w:div>
    <w:div w:id="376660960">
      <w:bodyDiv w:val="1"/>
      <w:marLeft w:val="0"/>
      <w:marRight w:val="0"/>
      <w:marTop w:val="0"/>
      <w:marBottom w:val="0"/>
      <w:divBdr>
        <w:top w:val="none" w:sz="0" w:space="0" w:color="auto"/>
        <w:left w:val="none" w:sz="0" w:space="0" w:color="auto"/>
        <w:bottom w:val="none" w:sz="0" w:space="0" w:color="auto"/>
        <w:right w:val="none" w:sz="0" w:space="0" w:color="auto"/>
      </w:divBdr>
    </w:div>
    <w:div w:id="398096811">
      <w:bodyDiv w:val="1"/>
      <w:marLeft w:val="0"/>
      <w:marRight w:val="0"/>
      <w:marTop w:val="0"/>
      <w:marBottom w:val="0"/>
      <w:divBdr>
        <w:top w:val="none" w:sz="0" w:space="0" w:color="auto"/>
        <w:left w:val="none" w:sz="0" w:space="0" w:color="auto"/>
        <w:bottom w:val="none" w:sz="0" w:space="0" w:color="auto"/>
        <w:right w:val="none" w:sz="0" w:space="0" w:color="auto"/>
      </w:divBdr>
    </w:div>
    <w:div w:id="402724123">
      <w:bodyDiv w:val="1"/>
      <w:marLeft w:val="0"/>
      <w:marRight w:val="0"/>
      <w:marTop w:val="0"/>
      <w:marBottom w:val="0"/>
      <w:divBdr>
        <w:top w:val="none" w:sz="0" w:space="0" w:color="auto"/>
        <w:left w:val="none" w:sz="0" w:space="0" w:color="auto"/>
        <w:bottom w:val="none" w:sz="0" w:space="0" w:color="auto"/>
        <w:right w:val="none" w:sz="0" w:space="0" w:color="auto"/>
      </w:divBdr>
    </w:div>
    <w:div w:id="439107608">
      <w:bodyDiv w:val="1"/>
      <w:marLeft w:val="0"/>
      <w:marRight w:val="0"/>
      <w:marTop w:val="0"/>
      <w:marBottom w:val="0"/>
      <w:divBdr>
        <w:top w:val="none" w:sz="0" w:space="0" w:color="auto"/>
        <w:left w:val="none" w:sz="0" w:space="0" w:color="auto"/>
        <w:bottom w:val="none" w:sz="0" w:space="0" w:color="auto"/>
        <w:right w:val="none" w:sz="0" w:space="0" w:color="auto"/>
      </w:divBdr>
    </w:div>
    <w:div w:id="441536844">
      <w:bodyDiv w:val="1"/>
      <w:marLeft w:val="0"/>
      <w:marRight w:val="0"/>
      <w:marTop w:val="0"/>
      <w:marBottom w:val="0"/>
      <w:divBdr>
        <w:top w:val="none" w:sz="0" w:space="0" w:color="auto"/>
        <w:left w:val="none" w:sz="0" w:space="0" w:color="auto"/>
        <w:bottom w:val="none" w:sz="0" w:space="0" w:color="auto"/>
        <w:right w:val="none" w:sz="0" w:space="0" w:color="auto"/>
      </w:divBdr>
    </w:div>
    <w:div w:id="486897346">
      <w:bodyDiv w:val="1"/>
      <w:marLeft w:val="0"/>
      <w:marRight w:val="0"/>
      <w:marTop w:val="0"/>
      <w:marBottom w:val="0"/>
      <w:divBdr>
        <w:top w:val="none" w:sz="0" w:space="0" w:color="auto"/>
        <w:left w:val="none" w:sz="0" w:space="0" w:color="auto"/>
        <w:bottom w:val="none" w:sz="0" w:space="0" w:color="auto"/>
        <w:right w:val="none" w:sz="0" w:space="0" w:color="auto"/>
      </w:divBdr>
      <w:divsChild>
        <w:div w:id="1939409154">
          <w:marLeft w:val="0"/>
          <w:marRight w:val="0"/>
          <w:marTop w:val="0"/>
          <w:marBottom w:val="0"/>
          <w:divBdr>
            <w:top w:val="none" w:sz="0" w:space="0" w:color="auto"/>
            <w:left w:val="none" w:sz="0" w:space="0" w:color="auto"/>
            <w:bottom w:val="none" w:sz="0" w:space="0" w:color="auto"/>
            <w:right w:val="none" w:sz="0" w:space="0" w:color="auto"/>
          </w:divBdr>
          <w:divsChild>
            <w:div w:id="618070606">
              <w:marLeft w:val="0"/>
              <w:marRight w:val="0"/>
              <w:marTop w:val="1593"/>
              <w:marBottom w:val="0"/>
              <w:divBdr>
                <w:top w:val="none" w:sz="0" w:space="0" w:color="auto"/>
                <w:left w:val="none" w:sz="0" w:space="0" w:color="auto"/>
                <w:bottom w:val="none" w:sz="0" w:space="0" w:color="auto"/>
                <w:right w:val="none" w:sz="0" w:space="0" w:color="auto"/>
              </w:divBdr>
              <w:divsChild>
                <w:div w:id="1987081292">
                  <w:marLeft w:val="0"/>
                  <w:marRight w:val="0"/>
                  <w:marTop w:val="0"/>
                  <w:marBottom w:val="0"/>
                  <w:divBdr>
                    <w:top w:val="none" w:sz="0" w:space="0" w:color="auto"/>
                    <w:left w:val="none" w:sz="0" w:space="0" w:color="auto"/>
                    <w:bottom w:val="none" w:sz="0" w:space="0" w:color="auto"/>
                    <w:right w:val="none" w:sz="0" w:space="0" w:color="auto"/>
                  </w:divBdr>
                  <w:divsChild>
                    <w:div w:id="1676806177">
                      <w:marLeft w:val="0"/>
                      <w:marRight w:val="0"/>
                      <w:marTop w:val="0"/>
                      <w:marBottom w:val="0"/>
                      <w:divBdr>
                        <w:top w:val="none" w:sz="0" w:space="0" w:color="auto"/>
                        <w:left w:val="none" w:sz="0" w:space="0" w:color="auto"/>
                        <w:bottom w:val="none" w:sz="0" w:space="0" w:color="auto"/>
                        <w:right w:val="none" w:sz="0" w:space="0" w:color="auto"/>
                      </w:divBdr>
                      <w:divsChild>
                        <w:div w:id="304969996">
                          <w:marLeft w:val="0"/>
                          <w:marRight w:val="0"/>
                          <w:marTop w:val="0"/>
                          <w:marBottom w:val="300"/>
                          <w:divBdr>
                            <w:top w:val="none" w:sz="0" w:space="0" w:color="auto"/>
                            <w:left w:val="none" w:sz="0" w:space="0" w:color="auto"/>
                            <w:bottom w:val="none" w:sz="0" w:space="0" w:color="auto"/>
                            <w:right w:val="none" w:sz="0" w:space="0" w:color="auto"/>
                          </w:divBdr>
                          <w:divsChild>
                            <w:div w:id="11070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324093">
      <w:bodyDiv w:val="1"/>
      <w:marLeft w:val="0"/>
      <w:marRight w:val="0"/>
      <w:marTop w:val="0"/>
      <w:marBottom w:val="0"/>
      <w:divBdr>
        <w:top w:val="none" w:sz="0" w:space="0" w:color="auto"/>
        <w:left w:val="none" w:sz="0" w:space="0" w:color="auto"/>
        <w:bottom w:val="none" w:sz="0" w:space="0" w:color="auto"/>
        <w:right w:val="none" w:sz="0" w:space="0" w:color="auto"/>
      </w:divBdr>
      <w:divsChild>
        <w:div w:id="585575321">
          <w:marLeft w:val="0"/>
          <w:marRight w:val="0"/>
          <w:marTop w:val="0"/>
          <w:marBottom w:val="0"/>
          <w:divBdr>
            <w:top w:val="none" w:sz="0" w:space="0" w:color="auto"/>
            <w:left w:val="none" w:sz="0" w:space="0" w:color="auto"/>
            <w:bottom w:val="none" w:sz="0" w:space="0" w:color="auto"/>
            <w:right w:val="none" w:sz="0" w:space="0" w:color="auto"/>
          </w:divBdr>
          <w:divsChild>
            <w:div w:id="1351492084">
              <w:marLeft w:val="0"/>
              <w:marRight w:val="0"/>
              <w:marTop w:val="1593"/>
              <w:marBottom w:val="0"/>
              <w:divBdr>
                <w:top w:val="none" w:sz="0" w:space="0" w:color="auto"/>
                <w:left w:val="none" w:sz="0" w:space="0" w:color="auto"/>
                <w:bottom w:val="none" w:sz="0" w:space="0" w:color="auto"/>
                <w:right w:val="none" w:sz="0" w:space="0" w:color="auto"/>
              </w:divBdr>
              <w:divsChild>
                <w:div w:id="509562784">
                  <w:marLeft w:val="0"/>
                  <w:marRight w:val="0"/>
                  <w:marTop w:val="0"/>
                  <w:marBottom w:val="0"/>
                  <w:divBdr>
                    <w:top w:val="none" w:sz="0" w:space="0" w:color="auto"/>
                    <w:left w:val="none" w:sz="0" w:space="0" w:color="auto"/>
                    <w:bottom w:val="none" w:sz="0" w:space="0" w:color="auto"/>
                    <w:right w:val="none" w:sz="0" w:space="0" w:color="auto"/>
                  </w:divBdr>
                  <w:divsChild>
                    <w:div w:id="820343470">
                      <w:marLeft w:val="0"/>
                      <w:marRight w:val="0"/>
                      <w:marTop w:val="0"/>
                      <w:marBottom w:val="0"/>
                      <w:divBdr>
                        <w:top w:val="none" w:sz="0" w:space="0" w:color="auto"/>
                        <w:left w:val="none" w:sz="0" w:space="0" w:color="auto"/>
                        <w:bottom w:val="none" w:sz="0" w:space="0" w:color="auto"/>
                        <w:right w:val="none" w:sz="0" w:space="0" w:color="auto"/>
                      </w:divBdr>
                      <w:divsChild>
                        <w:div w:id="107242588">
                          <w:marLeft w:val="0"/>
                          <w:marRight w:val="0"/>
                          <w:marTop w:val="0"/>
                          <w:marBottom w:val="300"/>
                          <w:divBdr>
                            <w:top w:val="none" w:sz="0" w:space="0" w:color="auto"/>
                            <w:left w:val="none" w:sz="0" w:space="0" w:color="auto"/>
                            <w:bottom w:val="none" w:sz="0" w:space="0" w:color="auto"/>
                            <w:right w:val="none" w:sz="0" w:space="0" w:color="auto"/>
                          </w:divBdr>
                          <w:divsChild>
                            <w:div w:id="21007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363921">
      <w:bodyDiv w:val="1"/>
      <w:marLeft w:val="0"/>
      <w:marRight w:val="0"/>
      <w:marTop w:val="0"/>
      <w:marBottom w:val="0"/>
      <w:divBdr>
        <w:top w:val="none" w:sz="0" w:space="0" w:color="auto"/>
        <w:left w:val="none" w:sz="0" w:space="0" w:color="auto"/>
        <w:bottom w:val="none" w:sz="0" w:space="0" w:color="auto"/>
        <w:right w:val="none" w:sz="0" w:space="0" w:color="auto"/>
      </w:divBdr>
      <w:divsChild>
        <w:div w:id="932586529">
          <w:marLeft w:val="0"/>
          <w:marRight w:val="0"/>
          <w:marTop w:val="0"/>
          <w:marBottom w:val="0"/>
          <w:divBdr>
            <w:top w:val="none" w:sz="0" w:space="0" w:color="auto"/>
            <w:left w:val="none" w:sz="0" w:space="0" w:color="auto"/>
            <w:bottom w:val="none" w:sz="0" w:space="0" w:color="auto"/>
            <w:right w:val="none" w:sz="0" w:space="0" w:color="auto"/>
          </w:divBdr>
          <w:divsChild>
            <w:div w:id="1777212903">
              <w:marLeft w:val="0"/>
              <w:marRight w:val="0"/>
              <w:marTop w:val="1278"/>
              <w:marBottom w:val="0"/>
              <w:divBdr>
                <w:top w:val="none" w:sz="0" w:space="0" w:color="auto"/>
                <w:left w:val="none" w:sz="0" w:space="0" w:color="auto"/>
                <w:bottom w:val="none" w:sz="0" w:space="0" w:color="auto"/>
                <w:right w:val="none" w:sz="0" w:space="0" w:color="auto"/>
              </w:divBdr>
              <w:divsChild>
                <w:div w:id="2030371910">
                  <w:marLeft w:val="0"/>
                  <w:marRight w:val="0"/>
                  <w:marTop w:val="0"/>
                  <w:marBottom w:val="0"/>
                  <w:divBdr>
                    <w:top w:val="none" w:sz="0" w:space="0" w:color="auto"/>
                    <w:left w:val="none" w:sz="0" w:space="0" w:color="auto"/>
                    <w:bottom w:val="none" w:sz="0" w:space="0" w:color="auto"/>
                    <w:right w:val="none" w:sz="0" w:space="0" w:color="auto"/>
                  </w:divBdr>
                  <w:divsChild>
                    <w:div w:id="1931160278">
                      <w:marLeft w:val="0"/>
                      <w:marRight w:val="0"/>
                      <w:marTop w:val="0"/>
                      <w:marBottom w:val="0"/>
                      <w:divBdr>
                        <w:top w:val="none" w:sz="0" w:space="0" w:color="auto"/>
                        <w:left w:val="none" w:sz="0" w:space="0" w:color="auto"/>
                        <w:bottom w:val="none" w:sz="0" w:space="0" w:color="auto"/>
                        <w:right w:val="none" w:sz="0" w:space="0" w:color="auto"/>
                      </w:divBdr>
                      <w:divsChild>
                        <w:div w:id="1372726501">
                          <w:marLeft w:val="0"/>
                          <w:marRight w:val="0"/>
                          <w:marTop w:val="0"/>
                          <w:marBottom w:val="300"/>
                          <w:divBdr>
                            <w:top w:val="none" w:sz="0" w:space="0" w:color="auto"/>
                            <w:left w:val="none" w:sz="0" w:space="0" w:color="auto"/>
                            <w:bottom w:val="none" w:sz="0" w:space="0" w:color="auto"/>
                            <w:right w:val="none" w:sz="0" w:space="0" w:color="auto"/>
                          </w:divBdr>
                          <w:divsChild>
                            <w:div w:id="4957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578130">
      <w:bodyDiv w:val="1"/>
      <w:marLeft w:val="0"/>
      <w:marRight w:val="0"/>
      <w:marTop w:val="0"/>
      <w:marBottom w:val="0"/>
      <w:divBdr>
        <w:top w:val="none" w:sz="0" w:space="0" w:color="auto"/>
        <w:left w:val="none" w:sz="0" w:space="0" w:color="auto"/>
        <w:bottom w:val="none" w:sz="0" w:space="0" w:color="auto"/>
        <w:right w:val="none" w:sz="0" w:space="0" w:color="auto"/>
      </w:divBdr>
      <w:divsChild>
        <w:div w:id="865680950">
          <w:marLeft w:val="0"/>
          <w:marRight w:val="0"/>
          <w:marTop w:val="0"/>
          <w:marBottom w:val="0"/>
          <w:divBdr>
            <w:top w:val="none" w:sz="0" w:space="0" w:color="auto"/>
            <w:left w:val="none" w:sz="0" w:space="0" w:color="auto"/>
            <w:bottom w:val="none" w:sz="0" w:space="0" w:color="auto"/>
            <w:right w:val="none" w:sz="0" w:space="0" w:color="auto"/>
          </w:divBdr>
          <w:divsChild>
            <w:div w:id="1048841779">
              <w:marLeft w:val="0"/>
              <w:marRight w:val="0"/>
              <w:marTop w:val="1278"/>
              <w:marBottom w:val="0"/>
              <w:divBdr>
                <w:top w:val="none" w:sz="0" w:space="0" w:color="auto"/>
                <w:left w:val="none" w:sz="0" w:space="0" w:color="auto"/>
                <w:bottom w:val="none" w:sz="0" w:space="0" w:color="auto"/>
                <w:right w:val="none" w:sz="0" w:space="0" w:color="auto"/>
              </w:divBdr>
              <w:divsChild>
                <w:div w:id="1503274785">
                  <w:marLeft w:val="0"/>
                  <w:marRight w:val="0"/>
                  <w:marTop w:val="0"/>
                  <w:marBottom w:val="0"/>
                  <w:divBdr>
                    <w:top w:val="none" w:sz="0" w:space="0" w:color="auto"/>
                    <w:left w:val="none" w:sz="0" w:space="0" w:color="auto"/>
                    <w:bottom w:val="none" w:sz="0" w:space="0" w:color="auto"/>
                    <w:right w:val="none" w:sz="0" w:space="0" w:color="auto"/>
                  </w:divBdr>
                  <w:divsChild>
                    <w:div w:id="656155953">
                      <w:marLeft w:val="0"/>
                      <w:marRight w:val="0"/>
                      <w:marTop w:val="0"/>
                      <w:marBottom w:val="0"/>
                      <w:divBdr>
                        <w:top w:val="none" w:sz="0" w:space="0" w:color="auto"/>
                        <w:left w:val="none" w:sz="0" w:space="0" w:color="auto"/>
                        <w:bottom w:val="none" w:sz="0" w:space="0" w:color="auto"/>
                        <w:right w:val="none" w:sz="0" w:space="0" w:color="auto"/>
                      </w:divBdr>
                      <w:divsChild>
                        <w:div w:id="167603922">
                          <w:marLeft w:val="0"/>
                          <w:marRight w:val="0"/>
                          <w:marTop w:val="0"/>
                          <w:marBottom w:val="300"/>
                          <w:divBdr>
                            <w:top w:val="none" w:sz="0" w:space="0" w:color="auto"/>
                            <w:left w:val="none" w:sz="0" w:space="0" w:color="auto"/>
                            <w:bottom w:val="none" w:sz="0" w:space="0" w:color="auto"/>
                            <w:right w:val="none" w:sz="0" w:space="0" w:color="auto"/>
                          </w:divBdr>
                          <w:divsChild>
                            <w:div w:id="23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269144">
      <w:bodyDiv w:val="1"/>
      <w:marLeft w:val="0"/>
      <w:marRight w:val="0"/>
      <w:marTop w:val="0"/>
      <w:marBottom w:val="0"/>
      <w:divBdr>
        <w:top w:val="none" w:sz="0" w:space="0" w:color="auto"/>
        <w:left w:val="none" w:sz="0" w:space="0" w:color="auto"/>
        <w:bottom w:val="none" w:sz="0" w:space="0" w:color="auto"/>
        <w:right w:val="none" w:sz="0" w:space="0" w:color="auto"/>
      </w:divBdr>
    </w:div>
    <w:div w:id="756486422">
      <w:bodyDiv w:val="1"/>
      <w:marLeft w:val="0"/>
      <w:marRight w:val="0"/>
      <w:marTop w:val="0"/>
      <w:marBottom w:val="0"/>
      <w:divBdr>
        <w:top w:val="none" w:sz="0" w:space="0" w:color="auto"/>
        <w:left w:val="none" w:sz="0" w:space="0" w:color="auto"/>
        <w:bottom w:val="none" w:sz="0" w:space="0" w:color="auto"/>
        <w:right w:val="none" w:sz="0" w:space="0" w:color="auto"/>
      </w:divBdr>
    </w:div>
    <w:div w:id="823161705">
      <w:bodyDiv w:val="1"/>
      <w:marLeft w:val="0"/>
      <w:marRight w:val="0"/>
      <w:marTop w:val="0"/>
      <w:marBottom w:val="0"/>
      <w:divBdr>
        <w:top w:val="none" w:sz="0" w:space="0" w:color="auto"/>
        <w:left w:val="none" w:sz="0" w:space="0" w:color="auto"/>
        <w:bottom w:val="none" w:sz="0" w:space="0" w:color="auto"/>
        <w:right w:val="none" w:sz="0" w:space="0" w:color="auto"/>
      </w:divBdr>
    </w:div>
    <w:div w:id="845437552">
      <w:bodyDiv w:val="1"/>
      <w:marLeft w:val="0"/>
      <w:marRight w:val="0"/>
      <w:marTop w:val="0"/>
      <w:marBottom w:val="0"/>
      <w:divBdr>
        <w:top w:val="none" w:sz="0" w:space="0" w:color="auto"/>
        <w:left w:val="none" w:sz="0" w:space="0" w:color="auto"/>
        <w:bottom w:val="none" w:sz="0" w:space="0" w:color="auto"/>
        <w:right w:val="none" w:sz="0" w:space="0" w:color="auto"/>
      </w:divBdr>
    </w:div>
    <w:div w:id="912617002">
      <w:bodyDiv w:val="1"/>
      <w:marLeft w:val="0"/>
      <w:marRight w:val="0"/>
      <w:marTop w:val="0"/>
      <w:marBottom w:val="0"/>
      <w:divBdr>
        <w:top w:val="none" w:sz="0" w:space="0" w:color="auto"/>
        <w:left w:val="none" w:sz="0" w:space="0" w:color="auto"/>
        <w:bottom w:val="none" w:sz="0" w:space="0" w:color="auto"/>
        <w:right w:val="none" w:sz="0" w:space="0" w:color="auto"/>
      </w:divBdr>
    </w:div>
    <w:div w:id="931553675">
      <w:bodyDiv w:val="1"/>
      <w:marLeft w:val="0"/>
      <w:marRight w:val="0"/>
      <w:marTop w:val="0"/>
      <w:marBottom w:val="0"/>
      <w:divBdr>
        <w:top w:val="none" w:sz="0" w:space="0" w:color="auto"/>
        <w:left w:val="none" w:sz="0" w:space="0" w:color="auto"/>
        <w:bottom w:val="none" w:sz="0" w:space="0" w:color="auto"/>
        <w:right w:val="none" w:sz="0" w:space="0" w:color="auto"/>
      </w:divBdr>
    </w:div>
    <w:div w:id="975601045">
      <w:bodyDiv w:val="1"/>
      <w:marLeft w:val="0"/>
      <w:marRight w:val="0"/>
      <w:marTop w:val="0"/>
      <w:marBottom w:val="0"/>
      <w:divBdr>
        <w:top w:val="none" w:sz="0" w:space="0" w:color="auto"/>
        <w:left w:val="none" w:sz="0" w:space="0" w:color="auto"/>
        <w:bottom w:val="none" w:sz="0" w:space="0" w:color="auto"/>
        <w:right w:val="none" w:sz="0" w:space="0" w:color="auto"/>
      </w:divBdr>
      <w:divsChild>
        <w:div w:id="1271354288">
          <w:marLeft w:val="0"/>
          <w:marRight w:val="0"/>
          <w:marTop w:val="0"/>
          <w:marBottom w:val="0"/>
          <w:divBdr>
            <w:top w:val="none" w:sz="0" w:space="0" w:color="auto"/>
            <w:left w:val="none" w:sz="0" w:space="0" w:color="auto"/>
            <w:bottom w:val="none" w:sz="0" w:space="0" w:color="auto"/>
            <w:right w:val="none" w:sz="0" w:space="0" w:color="auto"/>
          </w:divBdr>
          <w:divsChild>
            <w:div w:id="517624406">
              <w:marLeft w:val="0"/>
              <w:marRight w:val="0"/>
              <w:marTop w:val="978"/>
              <w:marBottom w:val="0"/>
              <w:divBdr>
                <w:top w:val="none" w:sz="0" w:space="0" w:color="auto"/>
                <w:left w:val="none" w:sz="0" w:space="0" w:color="auto"/>
                <w:bottom w:val="none" w:sz="0" w:space="0" w:color="auto"/>
                <w:right w:val="none" w:sz="0" w:space="0" w:color="auto"/>
              </w:divBdr>
              <w:divsChild>
                <w:div w:id="1918593989">
                  <w:marLeft w:val="0"/>
                  <w:marRight w:val="0"/>
                  <w:marTop w:val="0"/>
                  <w:marBottom w:val="0"/>
                  <w:divBdr>
                    <w:top w:val="none" w:sz="0" w:space="0" w:color="auto"/>
                    <w:left w:val="none" w:sz="0" w:space="0" w:color="auto"/>
                    <w:bottom w:val="none" w:sz="0" w:space="0" w:color="auto"/>
                    <w:right w:val="none" w:sz="0" w:space="0" w:color="auto"/>
                  </w:divBdr>
                  <w:divsChild>
                    <w:div w:id="1386951373">
                      <w:marLeft w:val="0"/>
                      <w:marRight w:val="0"/>
                      <w:marTop w:val="0"/>
                      <w:marBottom w:val="0"/>
                      <w:divBdr>
                        <w:top w:val="none" w:sz="0" w:space="0" w:color="auto"/>
                        <w:left w:val="none" w:sz="0" w:space="0" w:color="auto"/>
                        <w:bottom w:val="none" w:sz="0" w:space="0" w:color="auto"/>
                        <w:right w:val="none" w:sz="0" w:space="0" w:color="auto"/>
                      </w:divBdr>
                      <w:divsChild>
                        <w:div w:id="1137799825">
                          <w:marLeft w:val="0"/>
                          <w:marRight w:val="0"/>
                          <w:marTop w:val="0"/>
                          <w:marBottom w:val="300"/>
                          <w:divBdr>
                            <w:top w:val="none" w:sz="0" w:space="0" w:color="auto"/>
                            <w:left w:val="none" w:sz="0" w:space="0" w:color="auto"/>
                            <w:bottom w:val="none" w:sz="0" w:space="0" w:color="auto"/>
                            <w:right w:val="none" w:sz="0" w:space="0" w:color="auto"/>
                          </w:divBdr>
                          <w:divsChild>
                            <w:div w:id="1726103044">
                              <w:marLeft w:val="0"/>
                              <w:marRight w:val="0"/>
                              <w:marTop w:val="0"/>
                              <w:marBottom w:val="0"/>
                              <w:divBdr>
                                <w:top w:val="none" w:sz="0" w:space="0" w:color="auto"/>
                                <w:left w:val="none" w:sz="0" w:space="0" w:color="auto"/>
                                <w:bottom w:val="none" w:sz="0" w:space="0" w:color="auto"/>
                                <w:right w:val="none" w:sz="0" w:space="0" w:color="auto"/>
                              </w:divBdr>
                              <w:divsChild>
                                <w:div w:id="1831094123">
                                  <w:marLeft w:val="0"/>
                                  <w:marRight w:val="0"/>
                                  <w:marTop w:val="0"/>
                                  <w:marBottom w:val="0"/>
                                  <w:divBdr>
                                    <w:top w:val="none" w:sz="0" w:space="0" w:color="auto"/>
                                    <w:left w:val="none" w:sz="0" w:space="0" w:color="auto"/>
                                    <w:bottom w:val="none" w:sz="0" w:space="0" w:color="auto"/>
                                    <w:right w:val="none" w:sz="0" w:space="0" w:color="auto"/>
                                  </w:divBdr>
                                  <w:divsChild>
                                    <w:div w:id="1402294274">
                                      <w:marLeft w:val="0"/>
                                      <w:marRight w:val="0"/>
                                      <w:marTop w:val="0"/>
                                      <w:marBottom w:val="0"/>
                                      <w:divBdr>
                                        <w:top w:val="none" w:sz="0" w:space="0" w:color="auto"/>
                                        <w:left w:val="none" w:sz="0" w:space="0" w:color="auto"/>
                                        <w:bottom w:val="none" w:sz="0" w:space="0" w:color="auto"/>
                                        <w:right w:val="none" w:sz="0" w:space="0" w:color="auto"/>
                                      </w:divBdr>
                                      <w:divsChild>
                                        <w:div w:id="71782013">
                                          <w:marLeft w:val="0"/>
                                          <w:marRight w:val="0"/>
                                          <w:marTop w:val="150"/>
                                          <w:marBottom w:val="150"/>
                                          <w:divBdr>
                                            <w:top w:val="none" w:sz="0" w:space="0" w:color="auto"/>
                                            <w:left w:val="none" w:sz="0" w:space="0" w:color="auto"/>
                                            <w:bottom w:val="none" w:sz="0" w:space="0" w:color="auto"/>
                                            <w:right w:val="none" w:sz="0" w:space="0" w:color="auto"/>
                                          </w:divBdr>
                                          <w:divsChild>
                                            <w:div w:id="1272738867">
                                              <w:marLeft w:val="0"/>
                                              <w:marRight w:val="0"/>
                                              <w:marTop w:val="0"/>
                                              <w:marBottom w:val="0"/>
                                              <w:divBdr>
                                                <w:top w:val="none" w:sz="0" w:space="0" w:color="auto"/>
                                                <w:left w:val="none" w:sz="0" w:space="0" w:color="auto"/>
                                                <w:bottom w:val="none" w:sz="0" w:space="0" w:color="auto"/>
                                                <w:right w:val="none" w:sz="0" w:space="0" w:color="auto"/>
                                              </w:divBdr>
                                            </w:div>
                                          </w:divsChild>
                                        </w:div>
                                        <w:div w:id="1584685645">
                                          <w:marLeft w:val="0"/>
                                          <w:marRight w:val="0"/>
                                          <w:marTop w:val="150"/>
                                          <w:marBottom w:val="0"/>
                                          <w:divBdr>
                                            <w:top w:val="none" w:sz="0" w:space="0" w:color="auto"/>
                                            <w:left w:val="none" w:sz="0" w:space="0" w:color="auto"/>
                                            <w:bottom w:val="none" w:sz="0" w:space="0" w:color="auto"/>
                                            <w:right w:val="none" w:sz="0" w:space="0" w:color="auto"/>
                                          </w:divBdr>
                                          <w:divsChild>
                                            <w:div w:id="102736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2657679">
      <w:bodyDiv w:val="1"/>
      <w:marLeft w:val="0"/>
      <w:marRight w:val="0"/>
      <w:marTop w:val="0"/>
      <w:marBottom w:val="0"/>
      <w:divBdr>
        <w:top w:val="none" w:sz="0" w:space="0" w:color="auto"/>
        <w:left w:val="none" w:sz="0" w:space="0" w:color="auto"/>
        <w:bottom w:val="none" w:sz="0" w:space="0" w:color="auto"/>
        <w:right w:val="none" w:sz="0" w:space="0" w:color="auto"/>
      </w:divBdr>
    </w:div>
    <w:div w:id="1067192807">
      <w:bodyDiv w:val="1"/>
      <w:marLeft w:val="0"/>
      <w:marRight w:val="0"/>
      <w:marTop w:val="0"/>
      <w:marBottom w:val="0"/>
      <w:divBdr>
        <w:top w:val="none" w:sz="0" w:space="0" w:color="auto"/>
        <w:left w:val="none" w:sz="0" w:space="0" w:color="auto"/>
        <w:bottom w:val="none" w:sz="0" w:space="0" w:color="auto"/>
        <w:right w:val="none" w:sz="0" w:space="0" w:color="auto"/>
      </w:divBdr>
    </w:div>
    <w:div w:id="1090347694">
      <w:bodyDiv w:val="1"/>
      <w:marLeft w:val="0"/>
      <w:marRight w:val="0"/>
      <w:marTop w:val="0"/>
      <w:marBottom w:val="0"/>
      <w:divBdr>
        <w:top w:val="none" w:sz="0" w:space="0" w:color="auto"/>
        <w:left w:val="none" w:sz="0" w:space="0" w:color="auto"/>
        <w:bottom w:val="none" w:sz="0" w:space="0" w:color="auto"/>
        <w:right w:val="none" w:sz="0" w:space="0" w:color="auto"/>
      </w:divBdr>
    </w:div>
    <w:div w:id="1092431607">
      <w:bodyDiv w:val="1"/>
      <w:marLeft w:val="0"/>
      <w:marRight w:val="0"/>
      <w:marTop w:val="0"/>
      <w:marBottom w:val="0"/>
      <w:divBdr>
        <w:top w:val="none" w:sz="0" w:space="0" w:color="auto"/>
        <w:left w:val="none" w:sz="0" w:space="0" w:color="auto"/>
        <w:bottom w:val="none" w:sz="0" w:space="0" w:color="auto"/>
        <w:right w:val="none" w:sz="0" w:space="0" w:color="auto"/>
      </w:divBdr>
      <w:divsChild>
        <w:div w:id="730038006">
          <w:marLeft w:val="0"/>
          <w:marRight w:val="0"/>
          <w:marTop w:val="0"/>
          <w:marBottom w:val="0"/>
          <w:divBdr>
            <w:top w:val="none" w:sz="0" w:space="0" w:color="auto"/>
            <w:left w:val="none" w:sz="0" w:space="0" w:color="auto"/>
            <w:bottom w:val="none" w:sz="0" w:space="0" w:color="auto"/>
            <w:right w:val="none" w:sz="0" w:space="0" w:color="auto"/>
          </w:divBdr>
          <w:divsChild>
            <w:div w:id="1709526790">
              <w:marLeft w:val="0"/>
              <w:marRight w:val="0"/>
              <w:marTop w:val="1593"/>
              <w:marBottom w:val="0"/>
              <w:divBdr>
                <w:top w:val="none" w:sz="0" w:space="0" w:color="auto"/>
                <w:left w:val="none" w:sz="0" w:space="0" w:color="auto"/>
                <w:bottom w:val="none" w:sz="0" w:space="0" w:color="auto"/>
                <w:right w:val="none" w:sz="0" w:space="0" w:color="auto"/>
              </w:divBdr>
              <w:divsChild>
                <w:div w:id="902838462">
                  <w:marLeft w:val="0"/>
                  <w:marRight w:val="0"/>
                  <w:marTop w:val="0"/>
                  <w:marBottom w:val="0"/>
                  <w:divBdr>
                    <w:top w:val="none" w:sz="0" w:space="0" w:color="auto"/>
                    <w:left w:val="none" w:sz="0" w:space="0" w:color="auto"/>
                    <w:bottom w:val="none" w:sz="0" w:space="0" w:color="auto"/>
                    <w:right w:val="none" w:sz="0" w:space="0" w:color="auto"/>
                  </w:divBdr>
                  <w:divsChild>
                    <w:div w:id="887451957">
                      <w:marLeft w:val="0"/>
                      <w:marRight w:val="0"/>
                      <w:marTop w:val="0"/>
                      <w:marBottom w:val="0"/>
                      <w:divBdr>
                        <w:top w:val="none" w:sz="0" w:space="0" w:color="auto"/>
                        <w:left w:val="none" w:sz="0" w:space="0" w:color="auto"/>
                        <w:bottom w:val="none" w:sz="0" w:space="0" w:color="auto"/>
                        <w:right w:val="none" w:sz="0" w:space="0" w:color="auto"/>
                      </w:divBdr>
                      <w:divsChild>
                        <w:div w:id="1918787045">
                          <w:marLeft w:val="0"/>
                          <w:marRight w:val="0"/>
                          <w:marTop w:val="0"/>
                          <w:marBottom w:val="300"/>
                          <w:divBdr>
                            <w:top w:val="none" w:sz="0" w:space="0" w:color="auto"/>
                            <w:left w:val="none" w:sz="0" w:space="0" w:color="auto"/>
                            <w:bottom w:val="none" w:sz="0" w:space="0" w:color="auto"/>
                            <w:right w:val="none" w:sz="0" w:space="0" w:color="auto"/>
                          </w:divBdr>
                          <w:divsChild>
                            <w:div w:id="2119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121996">
      <w:bodyDiv w:val="1"/>
      <w:marLeft w:val="0"/>
      <w:marRight w:val="0"/>
      <w:marTop w:val="0"/>
      <w:marBottom w:val="0"/>
      <w:divBdr>
        <w:top w:val="none" w:sz="0" w:space="0" w:color="auto"/>
        <w:left w:val="none" w:sz="0" w:space="0" w:color="auto"/>
        <w:bottom w:val="none" w:sz="0" w:space="0" w:color="auto"/>
        <w:right w:val="none" w:sz="0" w:space="0" w:color="auto"/>
      </w:divBdr>
    </w:div>
    <w:div w:id="1175069483">
      <w:bodyDiv w:val="1"/>
      <w:marLeft w:val="0"/>
      <w:marRight w:val="0"/>
      <w:marTop w:val="0"/>
      <w:marBottom w:val="0"/>
      <w:divBdr>
        <w:top w:val="none" w:sz="0" w:space="0" w:color="auto"/>
        <w:left w:val="none" w:sz="0" w:space="0" w:color="auto"/>
        <w:bottom w:val="none" w:sz="0" w:space="0" w:color="auto"/>
        <w:right w:val="none" w:sz="0" w:space="0" w:color="auto"/>
      </w:divBdr>
    </w:div>
    <w:div w:id="1178276388">
      <w:bodyDiv w:val="1"/>
      <w:marLeft w:val="0"/>
      <w:marRight w:val="0"/>
      <w:marTop w:val="0"/>
      <w:marBottom w:val="0"/>
      <w:divBdr>
        <w:top w:val="none" w:sz="0" w:space="0" w:color="auto"/>
        <w:left w:val="none" w:sz="0" w:space="0" w:color="auto"/>
        <w:bottom w:val="none" w:sz="0" w:space="0" w:color="auto"/>
        <w:right w:val="none" w:sz="0" w:space="0" w:color="auto"/>
      </w:divBdr>
    </w:div>
    <w:div w:id="1179540238">
      <w:bodyDiv w:val="1"/>
      <w:marLeft w:val="0"/>
      <w:marRight w:val="0"/>
      <w:marTop w:val="0"/>
      <w:marBottom w:val="0"/>
      <w:divBdr>
        <w:top w:val="none" w:sz="0" w:space="0" w:color="auto"/>
        <w:left w:val="none" w:sz="0" w:space="0" w:color="auto"/>
        <w:bottom w:val="none" w:sz="0" w:space="0" w:color="auto"/>
        <w:right w:val="none" w:sz="0" w:space="0" w:color="auto"/>
      </w:divBdr>
    </w:div>
    <w:div w:id="1234125599">
      <w:bodyDiv w:val="1"/>
      <w:marLeft w:val="0"/>
      <w:marRight w:val="0"/>
      <w:marTop w:val="0"/>
      <w:marBottom w:val="0"/>
      <w:divBdr>
        <w:top w:val="none" w:sz="0" w:space="0" w:color="auto"/>
        <w:left w:val="none" w:sz="0" w:space="0" w:color="auto"/>
        <w:bottom w:val="none" w:sz="0" w:space="0" w:color="auto"/>
        <w:right w:val="none" w:sz="0" w:space="0" w:color="auto"/>
      </w:divBdr>
    </w:div>
    <w:div w:id="1419982610">
      <w:bodyDiv w:val="1"/>
      <w:marLeft w:val="0"/>
      <w:marRight w:val="0"/>
      <w:marTop w:val="0"/>
      <w:marBottom w:val="0"/>
      <w:divBdr>
        <w:top w:val="none" w:sz="0" w:space="0" w:color="auto"/>
        <w:left w:val="none" w:sz="0" w:space="0" w:color="auto"/>
        <w:bottom w:val="none" w:sz="0" w:space="0" w:color="auto"/>
        <w:right w:val="none" w:sz="0" w:space="0" w:color="auto"/>
      </w:divBdr>
    </w:div>
    <w:div w:id="1439980933">
      <w:bodyDiv w:val="1"/>
      <w:marLeft w:val="0"/>
      <w:marRight w:val="0"/>
      <w:marTop w:val="0"/>
      <w:marBottom w:val="0"/>
      <w:divBdr>
        <w:top w:val="none" w:sz="0" w:space="0" w:color="auto"/>
        <w:left w:val="none" w:sz="0" w:space="0" w:color="auto"/>
        <w:bottom w:val="none" w:sz="0" w:space="0" w:color="auto"/>
        <w:right w:val="none" w:sz="0" w:space="0" w:color="auto"/>
      </w:divBdr>
    </w:div>
    <w:div w:id="1453816957">
      <w:bodyDiv w:val="1"/>
      <w:marLeft w:val="0"/>
      <w:marRight w:val="0"/>
      <w:marTop w:val="0"/>
      <w:marBottom w:val="0"/>
      <w:divBdr>
        <w:top w:val="none" w:sz="0" w:space="0" w:color="auto"/>
        <w:left w:val="none" w:sz="0" w:space="0" w:color="auto"/>
        <w:bottom w:val="none" w:sz="0" w:space="0" w:color="auto"/>
        <w:right w:val="none" w:sz="0" w:space="0" w:color="auto"/>
      </w:divBdr>
      <w:divsChild>
        <w:div w:id="983192254">
          <w:marLeft w:val="0"/>
          <w:marRight w:val="0"/>
          <w:marTop w:val="0"/>
          <w:marBottom w:val="0"/>
          <w:divBdr>
            <w:top w:val="none" w:sz="0" w:space="0" w:color="auto"/>
            <w:left w:val="none" w:sz="0" w:space="0" w:color="auto"/>
            <w:bottom w:val="none" w:sz="0" w:space="0" w:color="auto"/>
            <w:right w:val="none" w:sz="0" w:space="0" w:color="auto"/>
          </w:divBdr>
          <w:divsChild>
            <w:div w:id="633949127">
              <w:marLeft w:val="0"/>
              <w:marRight w:val="0"/>
              <w:marTop w:val="1278"/>
              <w:marBottom w:val="0"/>
              <w:divBdr>
                <w:top w:val="none" w:sz="0" w:space="0" w:color="auto"/>
                <w:left w:val="none" w:sz="0" w:space="0" w:color="auto"/>
                <w:bottom w:val="none" w:sz="0" w:space="0" w:color="auto"/>
                <w:right w:val="none" w:sz="0" w:space="0" w:color="auto"/>
              </w:divBdr>
              <w:divsChild>
                <w:div w:id="905802351">
                  <w:marLeft w:val="0"/>
                  <w:marRight w:val="0"/>
                  <w:marTop w:val="0"/>
                  <w:marBottom w:val="0"/>
                  <w:divBdr>
                    <w:top w:val="none" w:sz="0" w:space="0" w:color="auto"/>
                    <w:left w:val="none" w:sz="0" w:space="0" w:color="auto"/>
                    <w:bottom w:val="none" w:sz="0" w:space="0" w:color="auto"/>
                    <w:right w:val="none" w:sz="0" w:space="0" w:color="auto"/>
                  </w:divBdr>
                  <w:divsChild>
                    <w:div w:id="1017269184">
                      <w:marLeft w:val="0"/>
                      <w:marRight w:val="0"/>
                      <w:marTop w:val="0"/>
                      <w:marBottom w:val="0"/>
                      <w:divBdr>
                        <w:top w:val="none" w:sz="0" w:space="0" w:color="auto"/>
                        <w:left w:val="none" w:sz="0" w:space="0" w:color="auto"/>
                        <w:bottom w:val="none" w:sz="0" w:space="0" w:color="auto"/>
                        <w:right w:val="none" w:sz="0" w:space="0" w:color="auto"/>
                      </w:divBdr>
                      <w:divsChild>
                        <w:div w:id="779375520">
                          <w:marLeft w:val="0"/>
                          <w:marRight w:val="0"/>
                          <w:marTop w:val="0"/>
                          <w:marBottom w:val="300"/>
                          <w:divBdr>
                            <w:top w:val="none" w:sz="0" w:space="0" w:color="auto"/>
                            <w:left w:val="none" w:sz="0" w:space="0" w:color="auto"/>
                            <w:bottom w:val="none" w:sz="0" w:space="0" w:color="auto"/>
                            <w:right w:val="none" w:sz="0" w:space="0" w:color="auto"/>
                          </w:divBdr>
                          <w:divsChild>
                            <w:div w:id="9496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138262">
      <w:bodyDiv w:val="1"/>
      <w:marLeft w:val="0"/>
      <w:marRight w:val="0"/>
      <w:marTop w:val="0"/>
      <w:marBottom w:val="0"/>
      <w:divBdr>
        <w:top w:val="none" w:sz="0" w:space="0" w:color="auto"/>
        <w:left w:val="none" w:sz="0" w:space="0" w:color="auto"/>
        <w:bottom w:val="none" w:sz="0" w:space="0" w:color="auto"/>
        <w:right w:val="none" w:sz="0" w:space="0" w:color="auto"/>
      </w:divBdr>
    </w:div>
    <w:div w:id="1662543275">
      <w:bodyDiv w:val="1"/>
      <w:marLeft w:val="0"/>
      <w:marRight w:val="0"/>
      <w:marTop w:val="0"/>
      <w:marBottom w:val="0"/>
      <w:divBdr>
        <w:top w:val="none" w:sz="0" w:space="0" w:color="auto"/>
        <w:left w:val="none" w:sz="0" w:space="0" w:color="auto"/>
        <w:bottom w:val="none" w:sz="0" w:space="0" w:color="auto"/>
        <w:right w:val="none" w:sz="0" w:space="0" w:color="auto"/>
      </w:divBdr>
    </w:div>
    <w:div w:id="1705666633">
      <w:bodyDiv w:val="1"/>
      <w:marLeft w:val="0"/>
      <w:marRight w:val="0"/>
      <w:marTop w:val="0"/>
      <w:marBottom w:val="0"/>
      <w:divBdr>
        <w:top w:val="none" w:sz="0" w:space="0" w:color="auto"/>
        <w:left w:val="none" w:sz="0" w:space="0" w:color="auto"/>
        <w:bottom w:val="none" w:sz="0" w:space="0" w:color="auto"/>
        <w:right w:val="none" w:sz="0" w:space="0" w:color="auto"/>
      </w:divBdr>
    </w:div>
    <w:div w:id="1771705925">
      <w:bodyDiv w:val="1"/>
      <w:marLeft w:val="0"/>
      <w:marRight w:val="0"/>
      <w:marTop w:val="0"/>
      <w:marBottom w:val="0"/>
      <w:divBdr>
        <w:top w:val="none" w:sz="0" w:space="0" w:color="auto"/>
        <w:left w:val="none" w:sz="0" w:space="0" w:color="auto"/>
        <w:bottom w:val="none" w:sz="0" w:space="0" w:color="auto"/>
        <w:right w:val="none" w:sz="0" w:space="0" w:color="auto"/>
      </w:divBdr>
    </w:div>
    <w:div w:id="1791436976">
      <w:bodyDiv w:val="1"/>
      <w:marLeft w:val="0"/>
      <w:marRight w:val="0"/>
      <w:marTop w:val="0"/>
      <w:marBottom w:val="0"/>
      <w:divBdr>
        <w:top w:val="none" w:sz="0" w:space="0" w:color="auto"/>
        <w:left w:val="none" w:sz="0" w:space="0" w:color="auto"/>
        <w:bottom w:val="none" w:sz="0" w:space="0" w:color="auto"/>
        <w:right w:val="none" w:sz="0" w:space="0" w:color="auto"/>
      </w:divBdr>
    </w:div>
    <w:div w:id="1857885056">
      <w:bodyDiv w:val="1"/>
      <w:marLeft w:val="0"/>
      <w:marRight w:val="0"/>
      <w:marTop w:val="0"/>
      <w:marBottom w:val="0"/>
      <w:divBdr>
        <w:top w:val="none" w:sz="0" w:space="0" w:color="auto"/>
        <w:left w:val="none" w:sz="0" w:space="0" w:color="auto"/>
        <w:bottom w:val="none" w:sz="0" w:space="0" w:color="auto"/>
        <w:right w:val="none" w:sz="0" w:space="0" w:color="auto"/>
      </w:divBdr>
    </w:div>
    <w:div w:id="2105372256">
      <w:bodyDiv w:val="1"/>
      <w:marLeft w:val="0"/>
      <w:marRight w:val="0"/>
      <w:marTop w:val="0"/>
      <w:marBottom w:val="0"/>
      <w:divBdr>
        <w:top w:val="none" w:sz="0" w:space="0" w:color="auto"/>
        <w:left w:val="none" w:sz="0" w:space="0" w:color="auto"/>
        <w:bottom w:val="none" w:sz="0" w:space="0" w:color="auto"/>
        <w:right w:val="none" w:sz="0" w:space="0" w:color="auto"/>
      </w:divBdr>
    </w:div>
    <w:div w:id="2134251512">
      <w:bodyDiv w:val="1"/>
      <w:marLeft w:val="0"/>
      <w:marRight w:val="0"/>
      <w:marTop w:val="0"/>
      <w:marBottom w:val="0"/>
      <w:divBdr>
        <w:top w:val="none" w:sz="0" w:space="0" w:color="auto"/>
        <w:left w:val="none" w:sz="0" w:space="0" w:color="auto"/>
        <w:bottom w:val="none" w:sz="0" w:space="0" w:color="auto"/>
        <w:right w:val="none" w:sz="0" w:space="0" w:color="auto"/>
      </w:divBdr>
    </w:div>
    <w:div w:id="2138256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5.xml"/><Relationship Id="rId21" Type="http://schemas.openxmlformats.org/officeDocument/2006/relationships/image" Target="media/image8.png"/><Relationship Id="rId34" Type="http://schemas.openxmlformats.org/officeDocument/2006/relationships/header" Target="header11.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7.emf"/><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header" Target="header9.xml"/><Relationship Id="rId37" Type="http://schemas.openxmlformats.org/officeDocument/2006/relationships/header" Target="header1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16.jpe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header" Target="header6.xml"/><Relationship Id="rId30" Type="http://schemas.openxmlformats.org/officeDocument/2006/relationships/header" Target="header7.xml"/><Relationship Id="rId35" Type="http://schemas.openxmlformats.org/officeDocument/2006/relationships/header" Target="header1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0.xml"/><Relationship Id="rId38" Type="http://schemas.openxmlformats.org/officeDocument/2006/relationships/header" Target="header14.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E731ED-7F3C-4827-A6FF-7990340BC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67123</Words>
  <Characters>382606</Characters>
  <Application>Microsoft Office Word</Application>
  <DocSecurity>0</DocSecurity>
  <Lines>3188</Lines>
  <Paragraphs>897</Paragraphs>
  <ScaleCrop>false</ScaleCrop>
  <HeadingPairs>
    <vt:vector size="2" baseType="variant">
      <vt:variant>
        <vt:lpstr>Title</vt:lpstr>
      </vt:variant>
      <vt:variant>
        <vt:i4>1</vt:i4>
      </vt:variant>
    </vt:vector>
  </HeadingPairs>
  <TitlesOfParts>
    <vt:vector size="1" baseType="lpstr">
      <vt:lpstr>Table of Contents:</vt:lpstr>
    </vt:vector>
  </TitlesOfParts>
  <Company>Hewlett-Packard</Company>
  <LinksUpToDate>false</LinksUpToDate>
  <CharactersWithSpaces>448832</CharactersWithSpaces>
  <SharedDoc>false</SharedDoc>
  <HLinks>
    <vt:vector size="204" baseType="variant">
      <vt:variant>
        <vt:i4>1310739</vt:i4>
      </vt:variant>
      <vt:variant>
        <vt:i4>705</vt:i4>
      </vt:variant>
      <vt:variant>
        <vt:i4>0</vt:i4>
      </vt:variant>
      <vt:variant>
        <vt:i4>5</vt:i4>
      </vt:variant>
      <vt:variant>
        <vt:lpwstr/>
      </vt:variant>
      <vt:variant>
        <vt:lpwstr>CropProd</vt:lpwstr>
      </vt:variant>
      <vt:variant>
        <vt:i4>2031624</vt:i4>
      </vt:variant>
      <vt:variant>
        <vt:i4>702</vt:i4>
      </vt:variant>
      <vt:variant>
        <vt:i4>0</vt:i4>
      </vt:variant>
      <vt:variant>
        <vt:i4>5</vt:i4>
      </vt:variant>
      <vt:variant>
        <vt:lpwstr/>
      </vt:variant>
      <vt:variant>
        <vt:lpwstr>Avii</vt:lpwstr>
      </vt:variant>
      <vt:variant>
        <vt:i4>7733345</vt:i4>
      </vt:variant>
      <vt:variant>
        <vt:i4>699</vt:i4>
      </vt:variant>
      <vt:variant>
        <vt:i4>0</vt:i4>
      </vt:variant>
      <vt:variant>
        <vt:i4>5</vt:i4>
      </vt:variant>
      <vt:variant>
        <vt:lpwstr/>
      </vt:variant>
      <vt:variant>
        <vt:lpwstr>Av</vt:lpwstr>
      </vt:variant>
      <vt:variant>
        <vt:i4>6881377</vt:i4>
      </vt:variant>
      <vt:variant>
        <vt:i4>696</vt:i4>
      </vt:variant>
      <vt:variant>
        <vt:i4>0</vt:i4>
      </vt:variant>
      <vt:variant>
        <vt:i4>5</vt:i4>
      </vt:variant>
      <vt:variant>
        <vt:lpwstr/>
      </vt:variant>
      <vt:variant>
        <vt:lpwstr>Aiv</vt:lpwstr>
      </vt:variant>
      <vt:variant>
        <vt:i4>8</vt:i4>
      </vt:variant>
      <vt:variant>
        <vt:i4>693</vt:i4>
      </vt:variant>
      <vt:variant>
        <vt:i4>0</vt:i4>
      </vt:variant>
      <vt:variant>
        <vt:i4>5</vt:i4>
      </vt:variant>
      <vt:variant>
        <vt:lpwstr/>
      </vt:variant>
      <vt:variant>
        <vt:lpwstr>Aiii</vt:lpwstr>
      </vt:variant>
      <vt:variant>
        <vt:i4>6881377</vt:i4>
      </vt:variant>
      <vt:variant>
        <vt:i4>690</vt:i4>
      </vt:variant>
      <vt:variant>
        <vt:i4>0</vt:i4>
      </vt:variant>
      <vt:variant>
        <vt:i4>5</vt:i4>
      </vt:variant>
      <vt:variant>
        <vt:lpwstr/>
      </vt:variant>
      <vt:variant>
        <vt:lpwstr>Aii</vt:lpwstr>
      </vt:variant>
      <vt:variant>
        <vt:i4>262157</vt:i4>
      </vt:variant>
      <vt:variant>
        <vt:i4>687</vt:i4>
      </vt:variant>
      <vt:variant>
        <vt:i4>0</vt:i4>
      </vt:variant>
      <vt:variant>
        <vt:i4>5</vt:i4>
      </vt:variant>
      <vt:variant>
        <vt:lpwstr/>
      </vt:variant>
      <vt:variant>
        <vt:lpwstr>LandInfo</vt:lpwstr>
      </vt:variant>
      <vt:variant>
        <vt:i4>7733346</vt:i4>
      </vt:variant>
      <vt:variant>
        <vt:i4>450</vt:i4>
      </vt:variant>
      <vt:variant>
        <vt:i4>0</vt:i4>
      </vt:variant>
      <vt:variant>
        <vt:i4>5</vt:i4>
      </vt:variant>
      <vt:variant>
        <vt:lpwstr/>
      </vt:variant>
      <vt:variant>
        <vt:lpwstr>Bv</vt:lpwstr>
      </vt:variant>
      <vt:variant>
        <vt:i4>6881378</vt:i4>
      </vt:variant>
      <vt:variant>
        <vt:i4>447</vt:i4>
      </vt:variant>
      <vt:variant>
        <vt:i4>0</vt:i4>
      </vt:variant>
      <vt:variant>
        <vt:i4>5</vt:i4>
      </vt:variant>
      <vt:variant>
        <vt:lpwstr/>
      </vt:variant>
      <vt:variant>
        <vt:lpwstr>Biv</vt:lpwstr>
      </vt:variant>
      <vt:variant>
        <vt:i4>11</vt:i4>
      </vt:variant>
      <vt:variant>
        <vt:i4>444</vt:i4>
      </vt:variant>
      <vt:variant>
        <vt:i4>0</vt:i4>
      </vt:variant>
      <vt:variant>
        <vt:i4>5</vt:i4>
      </vt:variant>
      <vt:variant>
        <vt:lpwstr/>
      </vt:variant>
      <vt:variant>
        <vt:lpwstr>Biii</vt:lpwstr>
      </vt:variant>
      <vt:variant>
        <vt:i4>6881378</vt:i4>
      </vt:variant>
      <vt:variant>
        <vt:i4>441</vt:i4>
      </vt:variant>
      <vt:variant>
        <vt:i4>0</vt:i4>
      </vt:variant>
      <vt:variant>
        <vt:i4>5</vt:i4>
      </vt:variant>
      <vt:variant>
        <vt:lpwstr/>
      </vt:variant>
      <vt:variant>
        <vt:lpwstr>Bii</vt:lpwstr>
      </vt:variant>
      <vt:variant>
        <vt:i4>6881378</vt:i4>
      </vt:variant>
      <vt:variant>
        <vt:i4>438</vt:i4>
      </vt:variant>
      <vt:variant>
        <vt:i4>0</vt:i4>
      </vt:variant>
      <vt:variant>
        <vt:i4>5</vt:i4>
      </vt:variant>
      <vt:variant>
        <vt:lpwstr/>
      </vt:variant>
      <vt:variant>
        <vt:lpwstr>Bi</vt:lpwstr>
      </vt:variant>
      <vt:variant>
        <vt:i4>7078005</vt:i4>
      </vt:variant>
      <vt:variant>
        <vt:i4>435</vt:i4>
      </vt:variant>
      <vt:variant>
        <vt:i4>0</vt:i4>
      </vt:variant>
      <vt:variant>
        <vt:i4>5</vt:i4>
      </vt:variant>
      <vt:variant>
        <vt:lpwstr/>
      </vt:variant>
      <vt:variant>
        <vt:lpwstr>FinancialAssets</vt:lpwstr>
      </vt:variant>
      <vt:variant>
        <vt:i4>8</vt:i4>
      </vt:variant>
      <vt:variant>
        <vt:i4>432</vt:i4>
      </vt:variant>
      <vt:variant>
        <vt:i4>0</vt:i4>
      </vt:variant>
      <vt:variant>
        <vt:i4>5</vt:i4>
      </vt:variant>
      <vt:variant>
        <vt:lpwstr/>
      </vt:variant>
      <vt:variant>
        <vt:lpwstr>Aiii</vt:lpwstr>
      </vt:variant>
      <vt:variant>
        <vt:i4>6881377</vt:i4>
      </vt:variant>
      <vt:variant>
        <vt:i4>429</vt:i4>
      </vt:variant>
      <vt:variant>
        <vt:i4>0</vt:i4>
      </vt:variant>
      <vt:variant>
        <vt:i4>5</vt:i4>
      </vt:variant>
      <vt:variant>
        <vt:lpwstr/>
      </vt:variant>
      <vt:variant>
        <vt:lpwstr>Aii</vt:lpwstr>
      </vt:variant>
      <vt:variant>
        <vt:i4>6881377</vt:i4>
      </vt:variant>
      <vt:variant>
        <vt:i4>426</vt:i4>
      </vt:variant>
      <vt:variant>
        <vt:i4>0</vt:i4>
      </vt:variant>
      <vt:variant>
        <vt:i4>5</vt:i4>
      </vt:variant>
      <vt:variant>
        <vt:lpwstr/>
      </vt:variant>
      <vt:variant>
        <vt:lpwstr>Ai</vt:lpwstr>
      </vt:variant>
      <vt:variant>
        <vt:i4>6881394</vt:i4>
      </vt:variant>
      <vt:variant>
        <vt:i4>423</vt:i4>
      </vt:variant>
      <vt:variant>
        <vt:i4>0</vt:i4>
      </vt:variant>
      <vt:variant>
        <vt:i4>5</vt:i4>
      </vt:variant>
      <vt:variant>
        <vt:lpwstr/>
      </vt:variant>
      <vt:variant>
        <vt:lpwstr>FarmAssets</vt:lpwstr>
      </vt:variant>
      <vt:variant>
        <vt:i4>6815853</vt:i4>
      </vt:variant>
      <vt:variant>
        <vt:i4>213</vt:i4>
      </vt:variant>
      <vt:variant>
        <vt:i4>0</vt:i4>
      </vt:variant>
      <vt:variant>
        <vt:i4>5</vt:i4>
      </vt:variant>
      <vt:variant>
        <vt:lpwstr/>
      </vt:variant>
      <vt:variant>
        <vt:lpwstr>nonHHspouse</vt:lpwstr>
      </vt:variant>
      <vt:variant>
        <vt:i4>6815840</vt:i4>
      </vt:variant>
      <vt:variant>
        <vt:i4>210</vt:i4>
      </vt:variant>
      <vt:variant>
        <vt:i4>0</vt:i4>
      </vt:variant>
      <vt:variant>
        <vt:i4>5</vt:i4>
      </vt:variant>
      <vt:variant>
        <vt:lpwstr/>
      </vt:variant>
      <vt:variant>
        <vt:lpwstr>nonHHrelatives</vt:lpwstr>
      </vt:variant>
      <vt:variant>
        <vt:i4>6881381</vt:i4>
      </vt:variant>
      <vt:variant>
        <vt:i4>42</vt:i4>
      </vt:variant>
      <vt:variant>
        <vt:i4>0</vt:i4>
      </vt:variant>
      <vt:variant>
        <vt:i4>5</vt:i4>
      </vt:variant>
      <vt:variant>
        <vt:lpwstr/>
      </vt:variant>
      <vt:variant>
        <vt:lpwstr>Eii</vt:lpwstr>
      </vt:variant>
      <vt:variant>
        <vt:i4>6881381</vt:i4>
      </vt:variant>
      <vt:variant>
        <vt:i4>39</vt:i4>
      </vt:variant>
      <vt:variant>
        <vt:i4>0</vt:i4>
      </vt:variant>
      <vt:variant>
        <vt:i4>5</vt:i4>
      </vt:variant>
      <vt:variant>
        <vt:lpwstr/>
      </vt:variant>
      <vt:variant>
        <vt:lpwstr>Ei</vt:lpwstr>
      </vt:variant>
      <vt:variant>
        <vt:i4>2</vt:i4>
      </vt:variant>
      <vt:variant>
        <vt:i4>36</vt:i4>
      </vt:variant>
      <vt:variant>
        <vt:i4>0</vt:i4>
      </vt:variant>
      <vt:variant>
        <vt:i4>5</vt:i4>
      </vt:variant>
      <vt:variant>
        <vt:lpwstr/>
      </vt:variant>
      <vt:variant>
        <vt:lpwstr>migration</vt:lpwstr>
      </vt:variant>
      <vt:variant>
        <vt:i4>13</vt:i4>
      </vt:variant>
      <vt:variant>
        <vt:i4>33</vt:i4>
      </vt:variant>
      <vt:variant>
        <vt:i4>0</vt:i4>
      </vt:variant>
      <vt:variant>
        <vt:i4>5</vt:i4>
      </vt:variant>
      <vt:variant>
        <vt:lpwstr/>
      </vt:variant>
      <vt:variant>
        <vt:lpwstr>Diii</vt:lpwstr>
      </vt:variant>
      <vt:variant>
        <vt:i4>6881380</vt:i4>
      </vt:variant>
      <vt:variant>
        <vt:i4>30</vt:i4>
      </vt:variant>
      <vt:variant>
        <vt:i4>0</vt:i4>
      </vt:variant>
      <vt:variant>
        <vt:i4>5</vt:i4>
      </vt:variant>
      <vt:variant>
        <vt:lpwstr/>
      </vt:variant>
      <vt:variant>
        <vt:lpwstr>Dii</vt:lpwstr>
      </vt:variant>
      <vt:variant>
        <vt:i4>6881380</vt:i4>
      </vt:variant>
      <vt:variant>
        <vt:i4>27</vt:i4>
      </vt:variant>
      <vt:variant>
        <vt:i4>0</vt:i4>
      </vt:variant>
      <vt:variant>
        <vt:i4>5</vt:i4>
      </vt:variant>
      <vt:variant>
        <vt:lpwstr/>
      </vt:variant>
      <vt:variant>
        <vt:lpwstr>Di</vt:lpwstr>
      </vt:variant>
      <vt:variant>
        <vt:i4>1835032</vt:i4>
      </vt:variant>
      <vt:variant>
        <vt:i4>24</vt:i4>
      </vt:variant>
      <vt:variant>
        <vt:i4>0</vt:i4>
      </vt:variant>
      <vt:variant>
        <vt:i4>5</vt:i4>
      </vt:variant>
      <vt:variant>
        <vt:lpwstr/>
      </vt:variant>
      <vt:variant>
        <vt:lpwstr>Education</vt:lpwstr>
      </vt:variant>
      <vt:variant>
        <vt:i4>13</vt:i4>
      </vt:variant>
      <vt:variant>
        <vt:i4>21</vt:i4>
      </vt:variant>
      <vt:variant>
        <vt:i4>0</vt:i4>
      </vt:variant>
      <vt:variant>
        <vt:i4>5</vt:i4>
      </vt:variant>
      <vt:variant>
        <vt:lpwstr/>
      </vt:variant>
      <vt:variant>
        <vt:lpwstr>Diii</vt:lpwstr>
      </vt:variant>
      <vt:variant>
        <vt:i4>6881379</vt:i4>
      </vt:variant>
      <vt:variant>
        <vt:i4>18</vt:i4>
      </vt:variant>
      <vt:variant>
        <vt:i4>0</vt:i4>
      </vt:variant>
      <vt:variant>
        <vt:i4>5</vt:i4>
      </vt:variant>
      <vt:variant>
        <vt:lpwstr/>
      </vt:variant>
      <vt:variant>
        <vt:lpwstr>Cii</vt:lpwstr>
      </vt:variant>
      <vt:variant>
        <vt:i4>6881379</vt:i4>
      </vt:variant>
      <vt:variant>
        <vt:i4>15</vt:i4>
      </vt:variant>
      <vt:variant>
        <vt:i4>0</vt:i4>
      </vt:variant>
      <vt:variant>
        <vt:i4>5</vt:i4>
      </vt:variant>
      <vt:variant>
        <vt:lpwstr/>
      </vt:variant>
      <vt:variant>
        <vt:lpwstr>Ci</vt:lpwstr>
      </vt:variant>
      <vt:variant>
        <vt:i4>6881401</vt:i4>
      </vt:variant>
      <vt:variant>
        <vt:i4>12</vt:i4>
      </vt:variant>
      <vt:variant>
        <vt:i4>0</vt:i4>
      </vt:variant>
      <vt:variant>
        <vt:i4>5</vt:i4>
      </vt:variant>
      <vt:variant>
        <vt:lpwstr/>
      </vt:variant>
      <vt:variant>
        <vt:lpwstr>Employment</vt:lpwstr>
      </vt:variant>
      <vt:variant>
        <vt:i4>6881383</vt:i4>
      </vt:variant>
      <vt:variant>
        <vt:i4>9</vt:i4>
      </vt:variant>
      <vt:variant>
        <vt:i4>0</vt:i4>
      </vt:variant>
      <vt:variant>
        <vt:i4>5</vt:i4>
      </vt:variant>
      <vt:variant>
        <vt:lpwstr/>
      </vt:variant>
      <vt:variant>
        <vt:lpwstr>Background</vt:lpwstr>
      </vt:variant>
      <vt:variant>
        <vt:i4>1310724</vt:i4>
      </vt:variant>
      <vt:variant>
        <vt:i4>6</vt:i4>
      </vt:variant>
      <vt:variant>
        <vt:i4>0</vt:i4>
      </vt:variant>
      <vt:variant>
        <vt:i4>5</vt:i4>
      </vt:variant>
      <vt:variant>
        <vt:lpwstr/>
      </vt:variant>
      <vt:variant>
        <vt:lpwstr>Checklist</vt:lpwstr>
      </vt:variant>
      <vt:variant>
        <vt:i4>1835011</vt:i4>
      </vt:variant>
      <vt:variant>
        <vt:i4>3</vt:i4>
      </vt:variant>
      <vt:variant>
        <vt:i4>0</vt:i4>
      </vt:variant>
      <vt:variant>
        <vt:i4>5</vt:i4>
      </vt:variant>
      <vt:variant>
        <vt:lpwstr/>
      </vt:variant>
      <vt:variant>
        <vt:lpwstr>ContactRoster</vt:lpwstr>
      </vt:variant>
      <vt:variant>
        <vt:i4>7471208</vt:i4>
      </vt:variant>
      <vt:variant>
        <vt:i4>0</vt:i4>
      </vt:variant>
      <vt:variant>
        <vt:i4>0</vt:i4>
      </vt:variant>
      <vt:variant>
        <vt:i4>5</vt:i4>
      </vt:variant>
      <vt:variant>
        <vt:lpwstr/>
      </vt:variant>
      <vt:variant>
        <vt:lpwstr>consent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subject/>
  <dc:creator>dt6</dc:creator>
  <cp:keywords/>
  <dc:description/>
  <cp:lastModifiedBy>Andre J Nickow</cp:lastModifiedBy>
  <cp:revision>4</cp:revision>
  <cp:lastPrinted>2009-10-30T16:06:00Z</cp:lastPrinted>
  <dcterms:created xsi:type="dcterms:W3CDTF">2020-02-14T16:13:00Z</dcterms:created>
  <dcterms:modified xsi:type="dcterms:W3CDTF">2020-02-14T16:17:00Z</dcterms:modified>
</cp:coreProperties>
</file>